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9.xml" ContentType="application/vnd.openxmlformats-officedocument.wordprocessingml.header+xml"/>
  <Override PartName="/word/footer12.xml" ContentType="application/vnd.openxmlformats-officedocument.wordprocessingml.footer+xml"/>
  <Override PartName="/word/header10.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67699119"/>
    <w:p w14:paraId="6F79C0E6" w14:textId="1FAF132C" w:rsidR="000D452E" w:rsidRDefault="000D452E" w:rsidP="000D452E">
      <w:pPr>
        <w:jc w:val="left"/>
      </w:pPr>
      <w:r>
        <w:rPr>
          <w:noProof/>
        </w:rPr>
        <mc:AlternateContent>
          <mc:Choice Requires="wps">
            <w:drawing>
              <wp:anchor distT="0" distB="0" distL="114300" distR="114300" simplePos="0" relativeHeight="251656194" behindDoc="0" locked="0" layoutInCell="1" allowOverlap="1" wp14:anchorId="53EBB848" wp14:editId="357FECC5">
                <wp:simplePos x="0" y="0"/>
                <wp:positionH relativeFrom="margin">
                  <wp:align>center</wp:align>
                </wp:positionH>
                <wp:positionV relativeFrom="paragraph">
                  <wp:posOffset>14605</wp:posOffset>
                </wp:positionV>
                <wp:extent cx="6120000" cy="4651513"/>
                <wp:effectExtent l="0" t="0" r="0" b="0"/>
                <wp:wrapNone/>
                <wp:docPr id="368189307" name="テキスト ボックス 1"/>
                <wp:cNvGraphicFramePr/>
                <a:graphic xmlns:a="http://schemas.openxmlformats.org/drawingml/2006/main">
                  <a:graphicData uri="http://schemas.microsoft.com/office/word/2010/wordprocessingShape">
                    <wps:wsp>
                      <wps:cNvSpPr txBox="1"/>
                      <wps:spPr>
                        <a:xfrm>
                          <a:off x="0" y="0"/>
                          <a:ext cx="6120000" cy="4651513"/>
                        </a:xfrm>
                        <a:prstGeom prst="rect">
                          <a:avLst/>
                        </a:prstGeom>
                        <a:noFill/>
                      </wps:spPr>
                      <wps:txbx>
                        <w:txbxContent>
                          <w:p w14:paraId="40776894" w14:textId="77777777" w:rsidR="00A24015" w:rsidRPr="00D46627" w:rsidRDefault="00D34911" w:rsidP="00A24015">
                            <w:pPr>
                              <w:pStyle w:val="affa"/>
                              <w:spacing w:beforeLines="0" w:before="0" w:afterLines="0" w:after="0"/>
                              <w:rPr>
                                <w:b/>
                                <w:bCs/>
                                <w:sz w:val="48"/>
                                <w:szCs w:val="48"/>
                              </w:rPr>
                            </w:pPr>
                            <w:r w:rsidRPr="00D34911">
                              <w:rPr>
                                <w:rFonts w:hint="eastAsia"/>
                                <w:b/>
                                <w:bCs/>
                                <w:sz w:val="48"/>
                                <w:szCs w:val="48"/>
                              </w:rPr>
                              <w:t>中小企業向け</w:t>
                            </w:r>
                          </w:p>
                          <w:p w14:paraId="2AD350F6" w14:textId="77777777" w:rsidR="00A24015" w:rsidRPr="00D46627" w:rsidRDefault="00D34911" w:rsidP="00A24015">
                            <w:pPr>
                              <w:pStyle w:val="affa"/>
                              <w:spacing w:beforeLines="0" w:before="0" w:afterLines="0" w:after="0"/>
                              <w:rPr>
                                <w:b/>
                                <w:bCs/>
                                <w:sz w:val="48"/>
                                <w:szCs w:val="48"/>
                              </w:rPr>
                            </w:pPr>
                            <w:r w:rsidRPr="00D34911">
                              <w:rPr>
                                <w:rFonts w:hint="eastAsia"/>
                                <w:b/>
                                <w:bCs/>
                                <w:sz w:val="48"/>
                                <w:szCs w:val="48"/>
                              </w:rPr>
                              <w:t>サイバーセキュリティ実践ハンドブック</w:t>
                            </w:r>
                          </w:p>
                          <w:p w14:paraId="7A22F73E" w14:textId="2E771E54" w:rsidR="000D452E" w:rsidRPr="00D46627" w:rsidRDefault="00D34911" w:rsidP="00A24015">
                            <w:pPr>
                              <w:pStyle w:val="affa"/>
                              <w:spacing w:beforeLines="0" w:before="0" w:afterLines="0" w:after="0"/>
                              <w:rPr>
                                <w:b/>
                                <w:bCs/>
                                <w:sz w:val="36"/>
                                <w:szCs w:val="36"/>
                              </w:rPr>
                            </w:pPr>
                            <w:r w:rsidRPr="00D46627">
                              <w:rPr>
                                <w:rFonts w:hint="eastAsia"/>
                                <w:b/>
                                <w:bCs/>
                                <w:sz w:val="36"/>
                                <w:szCs w:val="36"/>
                              </w:rPr>
                              <w:t>中小企業も安心！セキュリティ対策で</w:t>
                            </w:r>
                            <w:r w:rsidRPr="00D46627">
                              <w:rPr>
                                <w:b/>
                                <w:bCs/>
                                <w:sz w:val="36"/>
                                <w:szCs w:val="36"/>
                              </w:rPr>
                              <w:t>DXを加速</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type w14:anchorId="53EBB848" id="_x0000_t202" coordsize="21600,21600" o:spt="202" path="m,l,21600r21600,l21600,xe">
                <v:stroke joinstyle="miter"/>
                <v:path gradientshapeok="t" o:connecttype="rect"/>
              </v:shapetype>
              <v:shape id="テキスト ボックス 1" o:spid="_x0000_s1026" type="#_x0000_t202" style="position:absolute;left:0;text-align:left;margin-left:0;margin-top:1.15pt;width:481.9pt;height:366.25pt;z-index:25165619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" filled="f" stroked="f">
                <v:textbox>
                  <w:txbxContent>
                    <w:p w14:paraId="40776894" w14:textId="77777777" w:rsidR="00A24015" w:rsidRPr="00D46627" w:rsidRDefault="00D34911" w:rsidP="00A24015">
                      <w:pPr>
                        <w:pStyle w:val="affa"/>
                        <w:spacing w:beforeLines="0" w:before="0" w:afterLines="0" w:after="0"/>
                        <w:rPr>
                          <w:b/>
                          <w:bCs/>
                          <w:sz w:val="48"/>
                          <w:szCs w:val="48"/>
                        </w:rPr>
                      </w:pPr>
                      <w:r w:rsidRPr="00D34911">
                        <w:rPr>
                          <w:rFonts w:hint="eastAsia"/>
                          <w:b/>
                          <w:bCs/>
                          <w:sz w:val="48"/>
                          <w:szCs w:val="48"/>
                        </w:rPr>
                        <w:t>中小企業向け</w:t>
                      </w:r>
                    </w:p>
                    <w:p w14:paraId="2AD350F6" w14:textId="77777777" w:rsidR="00A24015" w:rsidRPr="00D46627" w:rsidRDefault="00D34911" w:rsidP="00A24015">
                      <w:pPr>
                        <w:pStyle w:val="affa"/>
                        <w:spacing w:beforeLines="0" w:before="0" w:afterLines="0" w:after="0"/>
                        <w:rPr>
                          <w:b/>
                          <w:bCs/>
                          <w:sz w:val="48"/>
                          <w:szCs w:val="48"/>
                        </w:rPr>
                      </w:pPr>
                      <w:r w:rsidRPr="00D34911">
                        <w:rPr>
                          <w:rFonts w:hint="eastAsia"/>
                          <w:b/>
                          <w:bCs/>
                          <w:sz w:val="48"/>
                          <w:szCs w:val="48"/>
                        </w:rPr>
                        <w:t>サイバーセキュリティ実践ハンドブック</w:t>
                      </w:r>
                    </w:p>
                    <w:p w14:paraId="7A22F73E" w14:textId="2E771E54" w:rsidR="000D452E" w:rsidRPr="00D46627" w:rsidRDefault="00D34911" w:rsidP="00A24015">
                      <w:pPr>
                        <w:pStyle w:val="affa"/>
                        <w:spacing w:beforeLines="0" w:before="0" w:afterLines="0" w:after="0"/>
                        <w:rPr>
                          <w:b/>
                          <w:bCs/>
                          <w:sz w:val="36"/>
                          <w:szCs w:val="36"/>
                        </w:rPr>
                      </w:pPr>
                      <w:r w:rsidRPr="00D46627">
                        <w:rPr>
                          <w:rFonts w:hint="eastAsia"/>
                          <w:b/>
                          <w:bCs/>
                          <w:sz w:val="36"/>
                          <w:szCs w:val="36"/>
                        </w:rPr>
                        <w:t>中小企業も安心！セキュリティ対策で</w:t>
                      </w:r>
                      <w:r w:rsidRPr="00D46627">
                        <w:rPr>
                          <w:b/>
                          <w:bCs/>
                          <w:sz w:val="36"/>
                          <w:szCs w:val="36"/>
                        </w:rPr>
                        <w:t>DXを加速</w:t>
                      </w:r>
                    </w:p>
                  </w:txbxContent>
                </v:textbox>
                <w10:wrap anchorx="margin"/>
              </v:shape>
            </w:pict>
          </mc:Fallback>
        </mc:AlternateContent>
      </w:r>
    </w:p>
    <w:sdt>
      <w:sdtPr>
        <w:id w:val="-530806773"/>
        <w:docPartObj>
          <w:docPartGallery w:val="Cover Pages"/>
          <w:docPartUnique/>
        </w:docPartObj>
      </w:sdtPr>
      <w:sdtEndPr>
        <w:rPr>
          <w:lang w:val="ja-JP"/>
        </w:rPr>
      </w:sdtEndPr>
      <w:sdtContent>
        <w:p w14:paraId="2CEA18F7" w14:textId="175DB443" w:rsidR="000D452E" w:rsidRDefault="000D452E" w:rsidP="000D452E"/>
        <w:p w14:paraId="2BCC744E" w14:textId="7F5F3D6D" w:rsidR="000D452E" w:rsidRPr="009375E8" w:rsidRDefault="00D46627" w:rsidP="000D452E">
          <w:pPr>
            <w:rPr>
              <w:lang w:val="ja-JP"/>
            </w:rPr>
          </w:pPr>
          <w:r>
            <w:rPr>
              <w:noProof/>
              <w:lang w:val="ja-JP"/>
            </w:rPr>
            <w:drawing>
              <wp:anchor distT="0" distB="0" distL="114300" distR="114300" simplePos="0" relativeHeight="251656192" behindDoc="1" locked="0" layoutInCell="1" allowOverlap="1" wp14:anchorId="420C661B" wp14:editId="6D998493">
                <wp:simplePos x="0" y="0"/>
                <wp:positionH relativeFrom="margin">
                  <wp:posOffset>-374650</wp:posOffset>
                </wp:positionH>
                <wp:positionV relativeFrom="margin">
                  <wp:posOffset>3378531</wp:posOffset>
                </wp:positionV>
                <wp:extent cx="7394575" cy="3696970"/>
                <wp:effectExtent l="0" t="0" r="0" b="0"/>
                <wp:wrapNone/>
                <wp:docPr id="88266451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394575" cy="3696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1022">
            <w:rPr>
              <w:noProof/>
            </w:rPr>
            <w:drawing>
              <wp:anchor distT="0" distB="0" distL="114300" distR="114300" simplePos="0" relativeHeight="251657676" behindDoc="0" locked="0" layoutInCell="1" allowOverlap="1" wp14:anchorId="38B43938" wp14:editId="117AF2E8">
                <wp:simplePos x="0" y="0"/>
                <wp:positionH relativeFrom="margin">
                  <wp:align>center</wp:align>
                </wp:positionH>
                <wp:positionV relativeFrom="paragraph">
                  <wp:posOffset>8110082</wp:posOffset>
                </wp:positionV>
                <wp:extent cx="2987040" cy="467360"/>
                <wp:effectExtent l="0" t="0" r="3810" b="8890"/>
                <wp:wrapTopAndBottom/>
                <wp:docPr id="784791899" name="図 3">
                  <a:extLst xmlns:a="http://schemas.openxmlformats.org/drawingml/2006/main">
                    <a:ext uri="{FF2B5EF4-FFF2-40B4-BE49-F238E27FC236}">
                      <a16:creationId xmlns:a16="http://schemas.microsoft.com/office/drawing/2014/main" id="{1F2298B1-4F41-131A-9FF2-88B2CF96C8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a:extLst>
                            <a:ext uri="{FF2B5EF4-FFF2-40B4-BE49-F238E27FC236}">
                              <a16:creationId xmlns:a16="http://schemas.microsoft.com/office/drawing/2014/main" id="{1F2298B1-4F41-131A-9FF2-88B2CF96C8F0}"/>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7040" cy="467360"/>
                        </a:xfrm>
                        <a:prstGeom prst="rect">
                          <a:avLst/>
                        </a:prstGeom>
                      </pic:spPr>
                    </pic:pic>
                  </a:graphicData>
                </a:graphic>
              </wp:anchor>
            </w:drawing>
          </w:r>
        </w:p>
      </w:sdtContent>
    </w:sdt>
    <w:p w14:paraId="13B10880" w14:textId="314E201E" w:rsidR="002B3E87" w:rsidRPr="00C11EA7" w:rsidRDefault="002B3E87" w:rsidP="00CB3E94">
      <w:pPr>
        <w:pStyle w:val="13"/>
        <w:sectPr w:rsidR="002B3E87" w:rsidRPr="00C11EA7" w:rsidSect="000D452E">
          <w:footerReference w:type="default" r:id="rId13"/>
          <w:footerReference w:type="first" r:id="rId14"/>
          <w:pgSz w:w="11906" w:h="16838"/>
          <w:pgMar w:top="720" w:right="720" w:bottom="720" w:left="720" w:header="851" w:footer="992" w:gutter="0"/>
          <w:pgNumType w:start="0"/>
          <w:cols w:space="425"/>
          <w:titlePg/>
          <w:docGrid w:type="lines" w:linePitch="360"/>
        </w:sectPr>
      </w:pPr>
    </w:p>
    <w:p w14:paraId="6416C7EF" w14:textId="6483D34B" w:rsidR="000A1443" w:rsidRPr="00C11EA7" w:rsidRDefault="000A1443" w:rsidP="00C11EA7">
      <w:pPr>
        <w:ind w:firstLineChars="0" w:firstLine="0"/>
      </w:pPr>
      <w:bookmarkStart w:id="1" w:name="_テキストの活用"/>
      <w:bookmarkStart w:id="2" w:name="_Toc177129778"/>
      <w:bookmarkStart w:id="3" w:name="_Toc182561784"/>
      <w:bookmarkStart w:id="4" w:name="_Toc167890520"/>
      <w:bookmarkEnd w:id="1"/>
    </w:p>
    <w:p w14:paraId="6194BDC4" w14:textId="364B4FDA" w:rsidR="00A65BDC" w:rsidRPr="00C537CC" w:rsidRDefault="000A1443" w:rsidP="00B67D9C">
      <w:pPr>
        <w:pStyle w:val="13"/>
        <w:rPr>
          <w:sz w:val="21"/>
          <w:szCs w:val="21"/>
          <w14:ligatures w14:val="standardContextual"/>
        </w:rPr>
      </w:pPr>
      <w:r w:rsidRPr="005B51A0">
        <w:rPr>
          <w:sz w:val="21"/>
          <w:szCs w:val="21"/>
        </w:rPr>
        <w:fldChar w:fldCharType="begin"/>
      </w:r>
      <w:r w:rsidRPr="005B51A0">
        <w:rPr>
          <w:sz w:val="21"/>
          <w:szCs w:val="21"/>
        </w:rPr>
        <w:instrText xml:space="preserve"> TOC \o "1-4" \h \z \u </w:instrText>
      </w:r>
      <w:r w:rsidRPr="005B51A0">
        <w:rPr>
          <w:sz w:val="21"/>
          <w:szCs w:val="21"/>
        </w:rPr>
        <w:fldChar w:fldCharType="separate"/>
      </w:r>
      <w:hyperlink w:anchor="_Toc188348882" w:history="1">
        <w:r w:rsidR="00A65BDC" w:rsidRPr="00C537CC">
          <w:rPr>
            <w:rStyle w:val="a7"/>
            <w:sz w:val="21"/>
            <w:szCs w:val="21"/>
          </w:rPr>
          <w:t>第0編 はじめに</w:t>
        </w:r>
        <w:r w:rsidR="00A65BDC" w:rsidRPr="00C537CC">
          <w:rPr>
            <w:webHidden/>
            <w:sz w:val="21"/>
            <w:szCs w:val="21"/>
          </w:rPr>
          <w:tab/>
        </w:r>
        <w:r w:rsidR="00A65BDC" w:rsidRPr="00C537CC">
          <w:rPr>
            <w:webHidden/>
            <w:sz w:val="21"/>
            <w:szCs w:val="21"/>
          </w:rPr>
          <w:fldChar w:fldCharType="begin"/>
        </w:r>
        <w:r w:rsidR="00A65BDC" w:rsidRPr="00C537CC">
          <w:rPr>
            <w:webHidden/>
            <w:sz w:val="21"/>
            <w:szCs w:val="21"/>
          </w:rPr>
          <w:instrText xml:space="preserve"> PAGEREF _Toc188348882 \h </w:instrText>
        </w:r>
        <w:r w:rsidR="00A65BDC" w:rsidRPr="00C537CC">
          <w:rPr>
            <w:webHidden/>
            <w:sz w:val="21"/>
            <w:szCs w:val="21"/>
          </w:rPr>
        </w:r>
        <w:r w:rsidR="00A65BDC" w:rsidRPr="00C537CC">
          <w:rPr>
            <w:webHidden/>
            <w:sz w:val="21"/>
            <w:szCs w:val="21"/>
          </w:rPr>
          <w:fldChar w:fldCharType="separate"/>
        </w:r>
        <w:r w:rsidR="00921398">
          <w:rPr>
            <w:webHidden/>
            <w:sz w:val="21"/>
            <w:szCs w:val="21"/>
          </w:rPr>
          <w:t>1</w:t>
        </w:r>
        <w:r w:rsidR="00A65BDC" w:rsidRPr="00C537CC">
          <w:rPr>
            <w:webHidden/>
            <w:sz w:val="21"/>
            <w:szCs w:val="21"/>
          </w:rPr>
          <w:fldChar w:fldCharType="end"/>
        </w:r>
      </w:hyperlink>
    </w:p>
    <w:p w14:paraId="22410556" w14:textId="475DAF84" w:rsidR="00A65BDC" w:rsidRPr="00C537CC" w:rsidRDefault="007E354B" w:rsidP="00B67D9C">
      <w:pPr>
        <w:pStyle w:val="22"/>
        <w:ind w:left="240" w:firstLineChars="0" w:firstLine="0"/>
        <w:rPr>
          <w:noProof/>
          <w:sz w:val="21"/>
          <w:szCs w:val="21"/>
          <w14:ligatures w14:val="standardContextual"/>
        </w:rPr>
      </w:pPr>
      <w:hyperlink w:anchor="_Toc188348883" w:history="1">
        <w:r w:rsidR="00A65BDC" w:rsidRPr="00C537CC">
          <w:rPr>
            <w:rStyle w:val="a7"/>
            <w:noProof/>
            <w:sz w:val="21"/>
            <w:szCs w:val="21"/>
          </w:rPr>
          <w:t>第0章. テキストの活用</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_Toc188348883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1</w:t>
        </w:r>
        <w:r w:rsidR="00A65BDC" w:rsidRPr="00C537CC">
          <w:rPr>
            <w:noProof/>
            <w:webHidden/>
            <w:sz w:val="21"/>
            <w:szCs w:val="21"/>
          </w:rPr>
          <w:fldChar w:fldCharType="end"/>
        </w:r>
      </w:hyperlink>
    </w:p>
    <w:p w14:paraId="337674C2" w14:textId="55556779"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8884" w:history="1">
        <w:r w:rsidR="00A65BDC" w:rsidRPr="00C537CC">
          <w:rPr>
            <w:rStyle w:val="a7"/>
            <w:noProof/>
            <w:sz w:val="21"/>
            <w:szCs w:val="21"/>
          </w:rPr>
          <w:t>0-1. テキストの目的、想定読者、全体構成、テキストの利用方法など</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_Toc188348884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2</w:t>
        </w:r>
        <w:r w:rsidR="00A65BDC" w:rsidRPr="00C537CC">
          <w:rPr>
            <w:noProof/>
            <w:webHidden/>
            <w:sz w:val="21"/>
            <w:szCs w:val="21"/>
          </w:rPr>
          <w:fldChar w:fldCharType="end"/>
        </w:r>
      </w:hyperlink>
    </w:p>
    <w:p w14:paraId="6269F903" w14:textId="7B173454"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8885" w:history="1">
        <w:r w:rsidR="00A65BDC" w:rsidRPr="00C537CC">
          <w:rPr>
            <w:rStyle w:val="a7"/>
            <w:noProof/>
            <w:sz w:val="21"/>
            <w:szCs w:val="21"/>
          </w:rPr>
          <w:t>0-1-1. テキストの目的、想定読者</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_Toc188348885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2</w:t>
        </w:r>
        <w:r w:rsidR="00A65BDC" w:rsidRPr="00C537CC">
          <w:rPr>
            <w:noProof/>
            <w:webHidden/>
            <w:sz w:val="21"/>
            <w:szCs w:val="21"/>
          </w:rPr>
          <w:fldChar w:fldCharType="end"/>
        </w:r>
      </w:hyperlink>
    </w:p>
    <w:p w14:paraId="1682CD52" w14:textId="242928D4"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8886" w:history="1">
        <w:r w:rsidR="00A65BDC" w:rsidRPr="00C537CC">
          <w:rPr>
            <w:rStyle w:val="a7"/>
            <w:noProof/>
            <w:sz w:val="21"/>
            <w:szCs w:val="21"/>
          </w:rPr>
          <w:t>0-1-2. 全体構成</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_Toc188348886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2</w:t>
        </w:r>
        <w:r w:rsidR="00A65BDC" w:rsidRPr="00C537CC">
          <w:rPr>
            <w:noProof/>
            <w:webHidden/>
            <w:sz w:val="21"/>
            <w:szCs w:val="21"/>
          </w:rPr>
          <w:fldChar w:fldCharType="end"/>
        </w:r>
      </w:hyperlink>
    </w:p>
    <w:p w14:paraId="330B857A" w14:textId="66575C58"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8887" w:history="1">
        <w:r w:rsidR="00A65BDC" w:rsidRPr="00C537CC">
          <w:rPr>
            <w:rStyle w:val="a7"/>
            <w:noProof/>
            <w:sz w:val="21"/>
            <w:szCs w:val="21"/>
          </w:rPr>
          <w:t>0-1-3. テキストの利用方法</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_Toc188348887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3</w:t>
        </w:r>
        <w:r w:rsidR="00A65BDC" w:rsidRPr="00C537CC">
          <w:rPr>
            <w:noProof/>
            <w:webHidden/>
            <w:sz w:val="21"/>
            <w:szCs w:val="21"/>
          </w:rPr>
          <w:fldChar w:fldCharType="end"/>
        </w:r>
      </w:hyperlink>
    </w:p>
    <w:p w14:paraId="5C0C661F" w14:textId="752C832F" w:rsidR="00A65BDC" w:rsidRPr="00C537CC" w:rsidRDefault="007E354B" w:rsidP="00B67D9C">
      <w:pPr>
        <w:pStyle w:val="13"/>
        <w:rPr>
          <w:sz w:val="21"/>
          <w:szCs w:val="21"/>
          <w14:ligatures w14:val="standardContextual"/>
        </w:rPr>
      </w:pPr>
      <w:hyperlink w:anchor="_Toc188348888" w:history="1">
        <w:r w:rsidR="00A65BDC" w:rsidRPr="00C537CC">
          <w:rPr>
            <w:rStyle w:val="a7"/>
            <w:sz w:val="21"/>
            <w:szCs w:val="21"/>
          </w:rPr>
          <w:t>第1編 サイバーセキュリティを取り巻く背景【レベル共通】</w:t>
        </w:r>
        <w:r w:rsidR="00A65BDC" w:rsidRPr="00C537CC">
          <w:rPr>
            <w:webHidden/>
            <w:sz w:val="21"/>
            <w:szCs w:val="21"/>
          </w:rPr>
          <w:tab/>
        </w:r>
        <w:r w:rsidR="00A65BDC" w:rsidRPr="00C537CC">
          <w:rPr>
            <w:webHidden/>
            <w:sz w:val="21"/>
            <w:szCs w:val="21"/>
          </w:rPr>
          <w:fldChar w:fldCharType="begin"/>
        </w:r>
        <w:r w:rsidR="00A65BDC" w:rsidRPr="00C537CC">
          <w:rPr>
            <w:webHidden/>
            <w:sz w:val="21"/>
            <w:szCs w:val="21"/>
          </w:rPr>
          <w:instrText xml:space="preserve"> PAGEREF _Toc188348888 \h </w:instrText>
        </w:r>
        <w:r w:rsidR="00A65BDC" w:rsidRPr="00C537CC">
          <w:rPr>
            <w:webHidden/>
            <w:sz w:val="21"/>
            <w:szCs w:val="21"/>
          </w:rPr>
        </w:r>
        <w:r w:rsidR="00A65BDC" w:rsidRPr="00C537CC">
          <w:rPr>
            <w:webHidden/>
            <w:sz w:val="21"/>
            <w:szCs w:val="21"/>
          </w:rPr>
          <w:fldChar w:fldCharType="separate"/>
        </w:r>
        <w:r w:rsidR="00921398">
          <w:rPr>
            <w:webHidden/>
            <w:sz w:val="21"/>
            <w:szCs w:val="21"/>
          </w:rPr>
          <w:t>6</w:t>
        </w:r>
        <w:r w:rsidR="00A65BDC" w:rsidRPr="00C537CC">
          <w:rPr>
            <w:webHidden/>
            <w:sz w:val="21"/>
            <w:szCs w:val="21"/>
          </w:rPr>
          <w:fldChar w:fldCharType="end"/>
        </w:r>
      </w:hyperlink>
    </w:p>
    <w:p w14:paraId="62B69411" w14:textId="27336AE8" w:rsidR="00A65BDC" w:rsidRPr="00C537CC" w:rsidRDefault="007E354B" w:rsidP="00B67D9C">
      <w:pPr>
        <w:pStyle w:val="22"/>
        <w:ind w:left="240" w:firstLineChars="0" w:firstLine="0"/>
        <w:rPr>
          <w:noProof/>
          <w:sz w:val="21"/>
          <w:szCs w:val="21"/>
          <w14:ligatures w14:val="standardContextual"/>
        </w:rPr>
      </w:pPr>
      <w:hyperlink w:anchor="_Toc188348889" w:history="1">
        <w:r w:rsidR="00A65BDC" w:rsidRPr="00C537CC">
          <w:rPr>
            <w:rStyle w:val="a7"/>
            <w:noProof/>
            <w:sz w:val="21"/>
            <w:szCs w:val="21"/>
          </w:rPr>
          <w:t>第1章. デジタル時代の社会とIT情勢</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_Toc188348889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6</w:t>
        </w:r>
        <w:r w:rsidR="00A65BDC" w:rsidRPr="00C537CC">
          <w:rPr>
            <w:noProof/>
            <w:webHidden/>
            <w:sz w:val="21"/>
            <w:szCs w:val="21"/>
          </w:rPr>
          <w:fldChar w:fldCharType="end"/>
        </w:r>
      </w:hyperlink>
    </w:p>
    <w:p w14:paraId="115B4418" w14:textId="78CAC77C"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8890" w:history="1">
        <w:r w:rsidR="00A65BDC" w:rsidRPr="00C537CC">
          <w:rPr>
            <w:rStyle w:val="a7"/>
            <w:noProof/>
            <w:sz w:val="21"/>
            <w:szCs w:val="21"/>
          </w:rPr>
          <w:t>1-1. デジタル時代の社会変革とIT情勢の関係性</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_Toc188348890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7</w:t>
        </w:r>
        <w:r w:rsidR="00A65BDC" w:rsidRPr="00C537CC">
          <w:rPr>
            <w:noProof/>
            <w:webHidden/>
            <w:sz w:val="21"/>
            <w:szCs w:val="21"/>
          </w:rPr>
          <w:fldChar w:fldCharType="end"/>
        </w:r>
      </w:hyperlink>
    </w:p>
    <w:p w14:paraId="7550001E" w14:textId="0EF3CF97" w:rsidR="00A65BDC" w:rsidRPr="00C537CC" w:rsidRDefault="007E354B" w:rsidP="00B67D9C">
      <w:pPr>
        <w:pStyle w:val="22"/>
        <w:ind w:left="240" w:firstLineChars="0" w:firstLine="0"/>
        <w:rPr>
          <w:noProof/>
          <w:sz w:val="21"/>
          <w:szCs w:val="21"/>
          <w14:ligatures w14:val="standardContextual"/>
        </w:rPr>
      </w:pPr>
      <w:hyperlink w:anchor="_Toc188348891" w:history="1">
        <w:r w:rsidR="00A65BDC" w:rsidRPr="00C537CC">
          <w:rPr>
            <w:rStyle w:val="a7"/>
            <w:noProof/>
            <w:sz w:val="21"/>
            <w:szCs w:val="21"/>
          </w:rPr>
          <w:t>第2章. サイバーセキュリティの基礎知識</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_Toc188348891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10</w:t>
        </w:r>
        <w:r w:rsidR="00A65BDC" w:rsidRPr="00C537CC">
          <w:rPr>
            <w:noProof/>
            <w:webHidden/>
            <w:sz w:val="21"/>
            <w:szCs w:val="21"/>
          </w:rPr>
          <w:fldChar w:fldCharType="end"/>
        </w:r>
      </w:hyperlink>
    </w:p>
    <w:p w14:paraId="19216FF8" w14:textId="2B7257BA"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8892" w:history="1">
        <w:r w:rsidR="00A65BDC" w:rsidRPr="00C537CC">
          <w:rPr>
            <w:rStyle w:val="a7"/>
            <w:noProof/>
            <w:sz w:val="21"/>
            <w:szCs w:val="21"/>
          </w:rPr>
          <w:t>2-1. 導入済みと想定するセキュリティ対策機能</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_Toc188348892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11</w:t>
        </w:r>
        <w:r w:rsidR="00A65BDC" w:rsidRPr="00C537CC">
          <w:rPr>
            <w:noProof/>
            <w:webHidden/>
            <w:sz w:val="21"/>
            <w:szCs w:val="21"/>
          </w:rPr>
          <w:fldChar w:fldCharType="end"/>
        </w:r>
      </w:hyperlink>
    </w:p>
    <w:p w14:paraId="32D13451" w14:textId="1D83EF76"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8893" w:history="1">
        <w:r w:rsidR="00A65BDC" w:rsidRPr="00C537CC">
          <w:rPr>
            <w:rStyle w:val="a7"/>
            <w:noProof/>
            <w:sz w:val="21"/>
            <w:szCs w:val="21"/>
          </w:rPr>
          <w:t>2-2. SECURITY ACTION（セキュリティ対策自己宣言）</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_Toc188348893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12</w:t>
        </w:r>
        <w:r w:rsidR="00A65BDC" w:rsidRPr="00C537CC">
          <w:rPr>
            <w:noProof/>
            <w:webHidden/>
            <w:sz w:val="21"/>
            <w:szCs w:val="21"/>
          </w:rPr>
          <w:fldChar w:fldCharType="end"/>
        </w:r>
      </w:hyperlink>
    </w:p>
    <w:p w14:paraId="1ED0DC3F" w14:textId="4F71BCAE"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8894" w:history="1">
        <w:r w:rsidR="00A65BDC" w:rsidRPr="00C537CC">
          <w:rPr>
            <w:rStyle w:val="a7"/>
            <w:noProof/>
            <w:sz w:val="21"/>
            <w:szCs w:val="21"/>
          </w:rPr>
          <w:t>2-2-1. SECURITY ACTION 二つ星レベル</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_Toc188348894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12</w:t>
        </w:r>
        <w:r w:rsidR="00A65BDC" w:rsidRPr="00C537CC">
          <w:rPr>
            <w:noProof/>
            <w:webHidden/>
            <w:sz w:val="21"/>
            <w:szCs w:val="21"/>
          </w:rPr>
          <w:fldChar w:fldCharType="end"/>
        </w:r>
      </w:hyperlink>
    </w:p>
    <w:p w14:paraId="4D9E280A" w14:textId="6EA819F0"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8895" w:history="1">
        <w:r w:rsidR="00A65BDC" w:rsidRPr="00C537CC">
          <w:rPr>
            <w:rStyle w:val="a7"/>
            <w:noProof/>
            <w:sz w:val="21"/>
            <w:szCs w:val="21"/>
          </w:rPr>
          <w:t>2-2-2. 情報セキュリティ5か条</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_Toc188348895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13</w:t>
        </w:r>
        <w:r w:rsidR="00A65BDC" w:rsidRPr="00C537CC">
          <w:rPr>
            <w:noProof/>
            <w:webHidden/>
            <w:sz w:val="21"/>
            <w:szCs w:val="21"/>
          </w:rPr>
          <w:fldChar w:fldCharType="end"/>
        </w:r>
      </w:hyperlink>
    </w:p>
    <w:p w14:paraId="4772E897" w14:textId="36915DF2"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8896" w:history="1">
        <w:r w:rsidR="00A65BDC" w:rsidRPr="00C537CC">
          <w:rPr>
            <w:rStyle w:val="a7"/>
            <w:noProof/>
            <w:sz w:val="21"/>
            <w:szCs w:val="21"/>
          </w:rPr>
          <w:t>2-2-3. 情報セキュリティ自社診断</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_Toc188348896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14</w:t>
        </w:r>
        <w:r w:rsidR="00A65BDC" w:rsidRPr="00C537CC">
          <w:rPr>
            <w:noProof/>
            <w:webHidden/>
            <w:sz w:val="21"/>
            <w:szCs w:val="21"/>
          </w:rPr>
          <w:fldChar w:fldCharType="end"/>
        </w:r>
      </w:hyperlink>
    </w:p>
    <w:p w14:paraId="1E51C458" w14:textId="5C74ABB0"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8897" w:history="1">
        <w:r w:rsidR="00A65BDC" w:rsidRPr="00C537CC">
          <w:rPr>
            <w:rStyle w:val="a7"/>
            <w:noProof/>
            <w:sz w:val="21"/>
            <w:szCs w:val="21"/>
          </w:rPr>
          <w:t>2-2-4. 情報セキュリティ基本方針</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_Toc188348897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16</w:t>
        </w:r>
        <w:r w:rsidR="00A65BDC" w:rsidRPr="00C537CC">
          <w:rPr>
            <w:noProof/>
            <w:webHidden/>
            <w:sz w:val="21"/>
            <w:szCs w:val="21"/>
          </w:rPr>
          <w:fldChar w:fldCharType="end"/>
        </w:r>
      </w:hyperlink>
    </w:p>
    <w:p w14:paraId="41E6357E" w14:textId="3DE38D0E"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8898" w:history="1">
        <w:r w:rsidR="00A65BDC" w:rsidRPr="00C537CC">
          <w:rPr>
            <w:rStyle w:val="a7"/>
            <w:noProof/>
            <w:sz w:val="21"/>
            <w:szCs w:val="21"/>
          </w:rPr>
          <w:t>2-3. サイバーセキュリティアプローチ方法</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_Toc188348898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18</w:t>
        </w:r>
        <w:r w:rsidR="00A65BDC" w:rsidRPr="00C537CC">
          <w:rPr>
            <w:noProof/>
            <w:webHidden/>
            <w:sz w:val="21"/>
            <w:szCs w:val="21"/>
          </w:rPr>
          <w:fldChar w:fldCharType="end"/>
        </w:r>
      </w:hyperlink>
    </w:p>
    <w:p w14:paraId="379EEE3A" w14:textId="76553640"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8899" w:history="1">
        <w:r w:rsidR="00A65BDC" w:rsidRPr="00C537CC">
          <w:rPr>
            <w:rStyle w:val="a7"/>
            <w:noProof/>
            <w:sz w:val="21"/>
            <w:szCs w:val="21"/>
          </w:rPr>
          <w:t>コラム</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_Toc188348899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22</w:t>
        </w:r>
        <w:r w:rsidR="00A65BDC" w:rsidRPr="00C537CC">
          <w:rPr>
            <w:noProof/>
            <w:webHidden/>
            <w:sz w:val="21"/>
            <w:szCs w:val="21"/>
          </w:rPr>
          <w:fldChar w:fldCharType="end"/>
        </w:r>
      </w:hyperlink>
    </w:p>
    <w:p w14:paraId="6725FD89" w14:textId="030CEF3E" w:rsidR="00A65BDC" w:rsidRPr="00C537CC" w:rsidRDefault="007E354B" w:rsidP="00B67D9C">
      <w:pPr>
        <w:pStyle w:val="22"/>
        <w:ind w:left="240" w:firstLineChars="0" w:firstLine="0"/>
        <w:rPr>
          <w:noProof/>
          <w:sz w:val="21"/>
          <w:szCs w:val="21"/>
          <w14:ligatures w14:val="standardContextual"/>
        </w:rPr>
      </w:pPr>
      <w:hyperlink w:anchor="_Toc188348900" w:history="1">
        <w:r w:rsidR="00A65BDC" w:rsidRPr="00C537CC">
          <w:rPr>
            <w:rStyle w:val="a7"/>
            <w:noProof/>
            <w:sz w:val="21"/>
            <w:szCs w:val="21"/>
          </w:rPr>
          <w:t>第3章. デジタル社会の方向性と実現に向けた国の方針</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_Toc188348900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23</w:t>
        </w:r>
        <w:r w:rsidR="00A65BDC" w:rsidRPr="00C537CC">
          <w:rPr>
            <w:noProof/>
            <w:webHidden/>
            <w:sz w:val="21"/>
            <w:szCs w:val="21"/>
          </w:rPr>
          <w:fldChar w:fldCharType="end"/>
        </w:r>
      </w:hyperlink>
    </w:p>
    <w:p w14:paraId="377C6223" w14:textId="01596A23"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8901" w:history="1">
        <w:r w:rsidR="00A65BDC" w:rsidRPr="00C537CC">
          <w:rPr>
            <w:rStyle w:val="a7"/>
            <w:noProof/>
            <w:sz w:val="21"/>
            <w:szCs w:val="21"/>
          </w:rPr>
          <w:t>3-1. 国の基本方針および実施計画の要約</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_Toc188348901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24</w:t>
        </w:r>
        <w:r w:rsidR="00A65BDC" w:rsidRPr="00C537CC">
          <w:rPr>
            <w:noProof/>
            <w:webHidden/>
            <w:sz w:val="21"/>
            <w:szCs w:val="21"/>
          </w:rPr>
          <w:fldChar w:fldCharType="end"/>
        </w:r>
      </w:hyperlink>
    </w:p>
    <w:p w14:paraId="39CDABBC" w14:textId="6B0C793B"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8902" w:history="1">
        <w:r w:rsidR="00A65BDC" w:rsidRPr="00C537CC">
          <w:rPr>
            <w:rStyle w:val="a7"/>
            <w:noProof/>
            <w:sz w:val="21"/>
            <w:szCs w:val="21"/>
          </w:rPr>
          <w:t>3-2. 政府機関が目指す社会の方向性とサイバーセキュリティ課題</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_Toc188348902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26</w:t>
        </w:r>
        <w:r w:rsidR="00A65BDC" w:rsidRPr="00C537CC">
          <w:rPr>
            <w:noProof/>
            <w:webHidden/>
            <w:sz w:val="21"/>
            <w:szCs w:val="21"/>
          </w:rPr>
          <w:fldChar w:fldCharType="end"/>
        </w:r>
      </w:hyperlink>
    </w:p>
    <w:p w14:paraId="22422F07" w14:textId="47558133"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8903" w:history="1">
        <w:r w:rsidR="00A65BDC" w:rsidRPr="00C537CC">
          <w:rPr>
            <w:rStyle w:val="a7"/>
            <w:noProof/>
            <w:sz w:val="21"/>
            <w:szCs w:val="21"/>
          </w:rPr>
          <w:t>3-2-1. デジタル社会の実現に向けた重点計画</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_Toc188348903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26</w:t>
        </w:r>
        <w:r w:rsidR="00A65BDC" w:rsidRPr="00C537CC">
          <w:rPr>
            <w:noProof/>
            <w:webHidden/>
            <w:sz w:val="21"/>
            <w:szCs w:val="21"/>
          </w:rPr>
          <w:fldChar w:fldCharType="end"/>
        </w:r>
      </w:hyperlink>
    </w:p>
    <w:p w14:paraId="6012F050" w14:textId="6A895FE4"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8904" w:history="1">
        <w:r w:rsidR="00A65BDC" w:rsidRPr="00C537CC">
          <w:rPr>
            <w:rStyle w:val="a7"/>
            <w:noProof/>
            <w:sz w:val="21"/>
            <w:szCs w:val="21"/>
          </w:rPr>
          <w:t>3-2-2. Society5.0</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_Toc188348904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30</w:t>
        </w:r>
        <w:r w:rsidR="00A65BDC" w:rsidRPr="00C537CC">
          <w:rPr>
            <w:noProof/>
            <w:webHidden/>
            <w:sz w:val="21"/>
            <w:szCs w:val="21"/>
          </w:rPr>
          <w:fldChar w:fldCharType="end"/>
        </w:r>
      </w:hyperlink>
    </w:p>
    <w:p w14:paraId="519A25EC" w14:textId="737C76D8"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8905" w:history="1">
        <w:r w:rsidR="00A65BDC" w:rsidRPr="00C537CC">
          <w:rPr>
            <w:rStyle w:val="a7"/>
            <w:noProof/>
            <w:sz w:val="21"/>
            <w:szCs w:val="21"/>
          </w:rPr>
          <w:t>3-2-3. DXの推進</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_Toc188348905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32</w:t>
        </w:r>
        <w:r w:rsidR="00A65BDC" w:rsidRPr="00C537CC">
          <w:rPr>
            <w:noProof/>
            <w:webHidden/>
            <w:sz w:val="21"/>
            <w:szCs w:val="21"/>
          </w:rPr>
          <w:fldChar w:fldCharType="end"/>
        </w:r>
      </w:hyperlink>
    </w:p>
    <w:p w14:paraId="21ADA80D" w14:textId="3C488FBC" w:rsidR="00A65BDC" w:rsidRPr="00C537CC" w:rsidRDefault="007E354B" w:rsidP="00B67D9C">
      <w:pPr>
        <w:pStyle w:val="22"/>
        <w:ind w:left="240" w:firstLineChars="0" w:firstLine="0"/>
        <w:rPr>
          <w:noProof/>
          <w:sz w:val="21"/>
          <w:szCs w:val="21"/>
          <w14:ligatures w14:val="standardContextual"/>
        </w:rPr>
      </w:pPr>
      <w:hyperlink w:anchor="_Toc188348906" w:history="1">
        <w:r w:rsidR="00A65BDC" w:rsidRPr="00C537CC">
          <w:rPr>
            <w:rStyle w:val="a7"/>
            <w:noProof/>
            <w:sz w:val="21"/>
            <w:szCs w:val="21"/>
          </w:rPr>
          <w:t>第4章. サイバーセキュリティ戦略および関連法令</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_Toc188348906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36</w:t>
        </w:r>
        <w:r w:rsidR="00A65BDC" w:rsidRPr="00C537CC">
          <w:rPr>
            <w:noProof/>
            <w:webHidden/>
            <w:sz w:val="21"/>
            <w:szCs w:val="21"/>
          </w:rPr>
          <w:fldChar w:fldCharType="end"/>
        </w:r>
      </w:hyperlink>
    </w:p>
    <w:p w14:paraId="1E14C1FB" w14:textId="59FEA10B"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8907" w:history="1">
        <w:r w:rsidR="00A65BDC" w:rsidRPr="00C537CC">
          <w:rPr>
            <w:rStyle w:val="a7"/>
            <w:noProof/>
            <w:sz w:val="21"/>
            <w:szCs w:val="21"/>
          </w:rPr>
          <w:t>4-1. NISC：サイバーセキュリティ戦略</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_Toc188348907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37</w:t>
        </w:r>
        <w:r w:rsidR="00A65BDC" w:rsidRPr="00C537CC">
          <w:rPr>
            <w:noProof/>
            <w:webHidden/>
            <w:sz w:val="21"/>
            <w:szCs w:val="21"/>
          </w:rPr>
          <w:fldChar w:fldCharType="end"/>
        </w:r>
      </w:hyperlink>
    </w:p>
    <w:p w14:paraId="1D628A0F" w14:textId="278C53B5"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8908" w:history="1">
        <w:r w:rsidR="00A65BDC" w:rsidRPr="00C537CC">
          <w:rPr>
            <w:rStyle w:val="a7"/>
            <w:noProof/>
            <w:sz w:val="21"/>
            <w:szCs w:val="21"/>
          </w:rPr>
          <w:t>4-1-1. サイバーセキュリティ戦略</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_Toc188348908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37</w:t>
        </w:r>
        <w:r w:rsidR="00A65BDC" w:rsidRPr="00C537CC">
          <w:rPr>
            <w:noProof/>
            <w:webHidden/>
            <w:sz w:val="21"/>
            <w:szCs w:val="21"/>
          </w:rPr>
          <w:fldChar w:fldCharType="end"/>
        </w:r>
      </w:hyperlink>
    </w:p>
    <w:p w14:paraId="68572D0D" w14:textId="3FC8A9F6"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8909" w:history="1">
        <w:r w:rsidR="00A65BDC" w:rsidRPr="00C537CC">
          <w:rPr>
            <w:rStyle w:val="a7"/>
            <w:noProof/>
            <w:sz w:val="21"/>
            <w:szCs w:val="21"/>
          </w:rPr>
          <w:t>4-1-2. サイバーセキュリティ2024</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_Toc188348909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42</w:t>
        </w:r>
        <w:r w:rsidR="00A65BDC" w:rsidRPr="00C537CC">
          <w:rPr>
            <w:noProof/>
            <w:webHidden/>
            <w:sz w:val="21"/>
            <w:szCs w:val="21"/>
          </w:rPr>
          <w:fldChar w:fldCharType="end"/>
        </w:r>
      </w:hyperlink>
    </w:p>
    <w:p w14:paraId="73683020" w14:textId="4CE7B316"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8910" w:history="1">
        <w:r w:rsidR="00A65BDC" w:rsidRPr="00C537CC">
          <w:rPr>
            <w:rStyle w:val="a7"/>
            <w:noProof/>
            <w:sz w:val="21"/>
            <w:szCs w:val="21"/>
          </w:rPr>
          <w:t>4-2. 企業経営に重要なDX推進とセキュリティ確保の両立</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_Toc188348910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45</w:t>
        </w:r>
        <w:r w:rsidR="00A65BDC" w:rsidRPr="00C537CC">
          <w:rPr>
            <w:noProof/>
            <w:webHidden/>
            <w:sz w:val="21"/>
            <w:szCs w:val="21"/>
          </w:rPr>
          <w:fldChar w:fldCharType="end"/>
        </w:r>
      </w:hyperlink>
    </w:p>
    <w:p w14:paraId="7F0B24BF" w14:textId="5F6D30A0"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8911" w:history="1">
        <w:r w:rsidR="00A65BDC" w:rsidRPr="00C537CC">
          <w:rPr>
            <w:rStyle w:val="a7"/>
            <w:noProof/>
            <w:sz w:val="21"/>
            <w:szCs w:val="21"/>
          </w:rPr>
          <w:t>4-2-1. 企業経営のためのサイバーセキュリティの考え方</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_Toc188348911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45</w:t>
        </w:r>
        <w:r w:rsidR="00A65BDC" w:rsidRPr="00C537CC">
          <w:rPr>
            <w:noProof/>
            <w:webHidden/>
            <w:sz w:val="21"/>
            <w:szCs w:val="21"/>
          </w:rPr>
          <w:fldChar w:fldCharType="end"/>
        </w:r>
      </w:hyperlink>
    </w:p>
    <w:p w14:paraId="698DAD98" w14:textId="635D3087"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8912" w:history="1">
        <w:r w:rsidR="00A65BDC" w:rsidRPr="00C537CC">
          <w:rPr>
            <w:rStyle w:val="a7"/>
            <w:noProof/>
            <w:sz w:val="21"/>
            <w:szCs w:val="21"/>
          </w:rPr>
          <w:t>4-2-2. DX with Cybersecurity</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_Toc188348912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47</w:t>
        </w:r>
        <w:r w:rsidR="00A65BDC" w:rsidRPr="00C537CC">
          <w:rPr>
            <w:noProof/>
            <w:webHidden/>
            <w:sz w:val="21"/>
            <w:szCs w:val="21"/>
          </w:rPr>
          <w:fldChar w:fldCharType="end"/>
        </w:r>
      </w:hyperlink>
    </w:p>
    <w:p w14:paraId="7B4983F2" w14:textId="31544BCB"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8913" w:history="1">
        <w:r w:rsidR="00A65BDC" w:rsidRPr="00C537CC">
          <w:rPr>
            <w:rStyle w:val="a7"/>
            <w:noProof/>
            <w:sz w:val="21"/>
            <w:szCs w:val="21"/>
            <w:lang w:eastAsia="zh-TW"/>
          </w:rPr>
          <w:t>4-3. 関連法令</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_Toc188348913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49</w:t>
        </w:r>
        <w:r w:rsidR="00A65BDC" w:rsidRPr="00C537CC">
          <w:rPr>
            <w:noProof/>
            <w:webHidden/>
            <w:sz w:val="21"/>
            <w:szCs w:val="21"/>
          </w:rPr>
          <w:fldChar w:fldCharType="end"/>
        </w:r>
      </w:hyperlink>
    </w:p>
    <w:p w14:paraId="4E57D20D" w14:textId="05E0F0BA"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8914" w:history="1">
        <w:r w:rsidR="00A65BDC" w:rsidRPr="00C537CC">
          <w:rPr>
            <w:rStyle w:val="a7"/>
            <w:noProof/>
            <w:sz w:val="21"/>
            <w:szCs w:val="21"/>
          </w:rPr>
          <w:t>4-3-1. 個人情報保護法</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_Toc188348914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49</w:t>
        </w:r>
        <w:r w:rsidR="00A65BDC" w:rsidRPr="00C537CC">
          <w:rPr>
            <w:noProof/>
            <w:webHidden/>
            <w:sz w:val="21"/>
            <w:szCs w:val="21"/>
          </w:rPr>
          <w:fldChar w:fldCharType="end"/>
        </w:r>
      </w:hyperlink>
    </w:p>
    <w:p w14:paraId="1A220F5F" w14:textId="7E8AA053"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8915" w:history="1">
        <w:r w:rsidR="00A65BDC" w:rsidRPr="00C537CC">
          <w:rPr>
            <w:rStyle w:val="a7"/>
            <w:noProof/>
            <w:sz w:val="21"/>
            <w:szCs w:val="21"/>
          </w:rPr>
          <w:t>4-3-2. GDPR</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_Toc188348915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50</w:t>
        </w:r>
        <w:r w:rsidR="00A65BDC" w:rsidRPr="00C537CC">
          <w:rPr>
            <w:noProof/>
            <w:webHidden/>
            <w:sz w:val="21"/>
            <w:szCs w:val="21"/>
          </w:rPr>
          <w:fldChar w:fldCharType="end"/>
        </w:r>
      </w:hyperlink>
    </w:p>
    <w:p w14:paraId="27B47067" w14:textId="7B5FE520"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8916" w:history="1">
        <w:r w:rsidR="00A65BDC" w:rsidRPr="00C537CC">
          <w:rPr>
            <w:rStyle w:val="a7"/>
            <w:noProof/>
            <w:sz w:val="21"/>
            <w:szCs w:val="21"/>
          </w:rPr>
          <w:t>4-3-3. その他関連法令</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_Toc188348916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51</w:t>
        </w:r>
        <w:r w:rsidR="00A65BDC" w:rsidRPr="00C537CC">
          <w:rPr>
            <w:noProof/>
            <w:webHidden/>
            <w:sz w:val="21"/>
            <w:szCs w:val="21"/>
          </w:rPr>
          <w:fldChar w:fldCharType="end"/>
        </w:r>
      </w:hyperlink>
    </w:p>
    <w:p w14:paraId="5048DE6F" w14:textId="07F2E7A8" w:rsidR="00A65BDC" w:rsidRPr="00C537CC" w:rsidRDefault="007E354B" w:rsidP="00B67D9C">
      <w:pPr>
        <w:pStyle w:val="22"/>
        <w:ind w:left="240" w:firstLineChars="0" w:firstLine="0"/>
        <w:rPr>
          <w:noProof/>
          <w:sz w:val="21"/>
          <w:szCs w:val="21"/>
          <w14:ligatures w14:val="standardContextual"/>
        </w:rPr>
      </w:pPr>
      <w:hyperlink w:anchor="_Toc188348917" w:history="1">
        <w:r w:rsidR="00A65BDC" w:rsidRPr="00C537CC">
          <w:rPr>
            <w:rStyle w:val="a7"/>
            <w:noProof/>
            <w:sz w:val="21"/>
            <w:szCs w:val="21"/>
          </w:rPr>
          <w:t>編集後記</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_Toc188348917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53</w:t>
        </w:r>
        <w:r w:rsidR="00A65BDC" w:rsidRPr="00C537CC">
          <w:rPr>
            <w:noProof/>
            <w:webHidden/>
            <w:sz w:val="21"/>
            <w:szCs w:val="21"/>
          </w:rPr>
          <w:fldChar w:fldCharType="end"/>
        </w:r>
      </w:hyperlink>
    </w:p>
    <w:p w14:paraId="168A18F3" w14:textId="664638F4" w:rsidR="00A65BDC" w:rsidRPr="00C537CC" w:rsidRDefault="007E354B" w:rsidP="00B67D9C">
      <w:pPr>
        <w:pStyle w:val="13"/>
        <w:rPr>
          <w:sz w:val="21"/>
          <w:szCs w:val="21"/>
          <w14:ligatures w14:val="standardContextual"/>
        </w:rPr>
      </w:pPr>
      <w:hyperlink w:anchor="_Toc188348918" w:history="1">
        <w:r w:rsidR="00A65BDC" w:rsidRPr="00C537CC">
          <w:rPr>
            <w:rStyle w:val="a7"/>
            <w:sz w:val="21"/>
            <w:szCs w:val="21"/>
          </w:rPr>
          <w:t>第2編 中小企業に求められるデジタル化の推進とサイバーセキュリティ対策【レベル共通】</w:t>
        </w:r>
        <w:r w:rsidR="00A65BDC" w:rsidRPr="00C537CC">
          <w:rPr>
            <w:webHidden/>
            <w:sz w:val="21"/>
            <w:szCs w:val="21"/>
          </w:rPr>
          <w:tab/>
        </w:r>
        <w:r w:rsidR="00A65BDC" w:rsidRPr="00C537CC">
          <w:rPr>
            <w:webHidden/>
            <w:sz w:val="21"/>
            <w:szCs w:val="21"/>
          </w:rPr>
          <w:fldChar w:fldCharType="begin"/>
        </w:r>
        <w:r w:rsidR="00A65BDC" w:rsidRPr="00C537CC">
          <w:rPr>
            <w:webHidden/>
            <w:sz w:val="21"/>
            <w:szCs w:val="21"/>
          </w:rPr>
          <w:instrText xml:space="preserve"> PAGEREF _Toc188348918 \h </w:instrText>
        </w:r>
        <w:r w:rsidR="00A65BDC" w:rsidRPr="00C537CC">
          <w:rPr>
            <w:webHidden/>
            <w:sz w:val="21"/>
            <w:szCs w:val="21"/>
          </w:rPr>
        </w:r>
        <w:r w:rsidR="00A65BDC" w:rsidRPr="00C537CC">
          <w:rPr>
            <w:webHidden/>
            <w:sz w:val="21"/>
            <w:szCs w:val="21"/>
          </w:rPr>
          <w:fldChar w:fldCharType="separate"/>
        </w:r>
        <w:r w:rsidR="00921398">
          <w:rPr>
            <w:webHidden/>
            <w:sz w:val="21"/>
            <w:szCs w:val="21"/>
          </w:rPr>
          <w:t>54</w:t>
        </w:r>
        <w:r w:rsidR="00A65BDC" w:rsidRPr="00C537CC">
          <w:rPr>
            <w:webHidden/>
            <w:sz w:val="21"/>
            <w:szCs w:val="21"/>
          </w:rPr>
          <w:fldChar w:fldCharType="end"/>
        </w:r>
      </w:hyperlink>
    </w:p>
    <w:p w14:paraId="4AEBE6D6" w14:textId="5A9AFAF0" w:rsidR="00A65BDC" w:rsidRPr="00C537CC" w:rsidRDefault="007E354B" w:rsidP="00B67D9C">
      <w:pPr>
        <w:pStyle w:val="22"/>
        <w:ind w:left="240" w:firstLineChars="0" w:firstLine="0"/>
        <w:rPr>
          <w:noProof/>
          <w:sz w:val="21"/>
          <w:szCs w:val="21"/>
          <w14:ligatures w14:val="standardContextual"/>
        </w:rPr>
      </w:pPr>
      <w:hyperlink w:anchor="_Toc188348919" w:history="1">
        <w:r w:rsidR="00A65BDC" w:rsidRPr="00C537CC">
          <w:rPr>
            <w:rStyle w:val="a7"/>
            <w:noProof/>
            <w:sz w:val="21"/>
            <w:szCs w:val="21"/>
          </w:rPr>
          <w:t>第5章. 事例を知る：重大なインシデント発生から課題解決まで</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_Toc188348919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54</w:t>
        </w:r>
        <w:r w:rsidR="00A65BDC" w:rsidRPr="00C537CC">
          <w:rPr>
            <w:noProof/>
            <w:webHidden/>
            <w:sz w:val="21"/>
            <w:szCs w:val="21"/>
          </w:rPr>
          <w:fldChar w:fldCharType="end"/>
        </w:r>
      </w:hyperlink>
    </w:p>
    <w:p w14:paraId="5703814C" w14:textId="426DABA9"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8920" w:history="1">
        <w:r w:rsidR="00A65BDC" w:rsidRPr="00C537CC">
          <w:rPr>
            <w:rStyle w:val="a7"/>
            <w:noProof/>
            <w:sz w:val="21"/>
            <w:szCs w:val="21"/>
          </w:rPr>
          <w:t>5-1. 情報セキュリティの概況</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_Toc188348920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55</w:t>
        </w:r>
        <w:r w:rsidR="00A65BDC" w:rsidRPr="00C537CC">
          <w:rPr>
            <w:noProof/>
            <w:webHidden/>
            <w:sz w:val="21"/>
            <w:szCs w:val="21"/>
          </w:rPr>
          <w:fldChar w:fldCharType="end"/>
        </w:r>
      </w:hyperlink>
    </w:p>
    <w:p w14:paraId="3C842D7B" w14:textId="570B6E98"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8921" w:history="1">
        <w:r w:rsidR="00A65BDC" w:rsidRPr="00C537CC">
          <w:rPr>
            <w:rStyle w:val="a7"/>
            <w:noProof/>
            <w:sz w:val="21"/>
            <w:szCs w:val="21"/>
          </w:rPr>
          <w:t>5-1-1. 情報セキュリティの脅威を学ぶ</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_Toc188348921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55</w:t>
        </w:r>
        <w:r w:rsidR="00A65BDC" w:rsidRPr="00C537CC">
          <w:rPr>
            <w:noProof/>
            <w:webHidden/>
            <w:sz w:val="21"/>
            <w:szCs w:val="21"/>
          </w:rPr>
          <w:fldChar w:fldCharType="end"/>
        </w:r>
      </w:hyperlink>
    </w:p>
    <w:p w14:paraId="35D19E9A" w14:textId="5B913210"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8922" w:history="1">
        <w:r w:rsidR="00A65BDC" w:rsidRPr="00C537CC">
          <w:rPr>
            <w:rStyle w:val="a7"/>
            <w:noProof/>
            <w:sz w:val="21"/>
            <w:szCs w:val="21"/>
          </w:rPr>
          <w:t>5-1-2. IPA：情報セキュリティ白書から見る脅威</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_Toc188348922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56</w:t>
        </w:r>
        <w:r w:rsidR="00A65BDC" w:rsidRPr="00C537CC">
          <w:rPr>
            <w:noProof/>
            <w:webHidden/>
            <w:sz w:val="21"/>
            <w:szCs w:val="21"/>
          </w:rPr>
          <w:fldChar w:fldCharType="end"/>
        </w:r>
      </w:hyperlink>
    </w:p>
    <w:p w14:paraId="45BE4865" w14:textId="4C425FFD"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8923" w:history="1">
        <w:r w:rsidR="00A65BDC" w:rsidRPr="00C537CC">
          <w:rPr>
            <w:rStyle w:val="a7"/>
            <w:noProof/>
            <w:sz w:val="21"/>
            <w:szCs w:val="21"/>
          </w:rPr>
          <w:t>5-1-3. IPA：情報セキュリティ10大脅威</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_Toc188348923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58</w:t>
        </w:r>
        <w:r w:rsidR="00A65BDC" w:rsidRPr="00C537CC">
          <w:rPr>
            <w:noProof/>
            <w:webHidden/>
            <w:sz w:val="21"/>
            <w:szCs w:val="21"/>
          </w:rPr>
          <w:fldChar w:fldCharType="end"/>
        </w:r>
      </w:hyperlink>
    </w:p>
    <w:p w14:paraId="2FEC2B5A" w14:textId="71347826"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8924" w:history="1">
        <w:r w:rsidR="00A65BDC" w:rsidRPr="00C537CC">
          <w:rPr>
            <w:rStyle w:val="a7"/>
            <w:noProof/>
            <w:sz w:val="21"/>
            <w:szCs w:val="21"/>
          </w:rPr>
          <w:t>5-2. 重大インシデント事例から学ぶ課題解決</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_Toc188348924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62</w:t>
        </w:r>
        <w:r w:rsidR="00A65BDC" w:rsidRPr="00C537CC">
          <w:rPr>
            <w:noProof/>
            <w:webHidden/>
            <w:sz w:val="21"/>
            <w:szCs w:val="21"/>
          </w:rPr>
          <w:fldChar w:fldCharType="end"/>
        </w:r>
      </w:hyperlink>
    </w:p>
    <w:p w14:paraId="1247DB50" w14:textId="527088BF"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8925" w:history="1">
        <w:r w:rsidR="00A65BDC" w:rsidRPr="00C537CC">
          <w:rPr>
            <w:rStyle w:val="a7"/>
            <w:noProof/>
            <w:sz w:val="21"/>
            <w:szCs w:val="21"/>
          </w:rPr>
          <w:t>5-2-1. インシデント事例から学ぶ</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_Toc188348925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62</w:t>
        </w:r>
        <w:r w:rsidR="00A65BDC" w:rsidRPr="00C537CC">
          <w:rPr>
            <w:noProof/>
            <w:webHidden/>
            <w:sz w:val="21"/>
            <w:szCs w:val="21"/>
          </w:rPr>
          <w:fldChar w:fldCharType="end"/>
        </w:r>
      </w:hyperlink>
    </w:p>
    <w:p w14:paraId="69B547B4" w14:textId="1A65FB78"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8926" w:history="1">
        <w:r w:rsidR="00A65BDC" w:rsidRPr="00C537CC">
          <w:rPr>
            <w:rStyle w:val="a7"/>
            <w:noProof/>
            <w:sz w:val="21"/>
            <w:szCs w:val="21"/>
          </w:rPr>
          <w:t>5-2-2. 最近の攻撃トレンド、および中小企業にも発生しうるサイバー被害事例</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_Toc188348926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63</w:t>
        </w:r>
        <w:r w:rsidR="00A65BDC" w:rsidRPr="00C537CC">
          <w:rPr>
            <w:noProof/>
            <w:webHidden/>
            <w:sz w:val="21"/>
            <w:szCs w:val="21"/>
          </w:rPr>
          <w:fldChar w:fldCharType="end"/>
        </w:r>
      </w:hyperlink>
    </w:p>
    <w:p w14:paraId="6A8CB4B5" w14:textId="6E35F978"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8927" w:history="1">
        <w:r w:rsidR="00A65BDC" w:rsidRPr="00C537CC">
          <w:rPr>
            <w:rStyle w:val="a7"/>
            <w:noProof/>
            <w:sz w:val="21"/>
            <w:szCs w:val="21"/>
          </w:rPr>
          <w:t>5-2-3. 事案発生-&gt;課題の抽出-&gt;再発防止策の実施までの流れ</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_Toc188348927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65</w:t>
        </w:r>
        <w:r w:rsidR="00A65BDC" w:rsidRPr="00C537CC">
          <w:rPr>
            <w:noProof/>
            <w:webHidden/>
            <w:sz w:val="21"/>
            <w:szCs w:val="21"/>
          </w:rPr>
          <w:fldChar w:fldCharType="end"/>
        </w:r>
      </w:hyperlink>
    </w:p>
    <w:p w14:paraId="32FD684F" w14:textId="50C6B7DA"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8928" w:history="1">
        <w:r w:rsidR="00A65BDC" w:rsidRPr="00C537CC">
          <w:rPr>
            <w:rStyle w:val="a7"/>
            <w:noProof/>
            <w:sz w:val="21"/>
            <w:szCs w:val="21"/>
          </w:rPr>
          <w:t>5-2-4. インシデントから得た気づきと取組</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_Toc188348928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66</w:t>
        </w:r>
        <w:r w:rsidR="00A65BDC" w:rsidRPr="00C537CC">
          <w:rPr>
            <w:noProof/>
            <w:webHidden/>
            <w:sz w:val="21"/>
            <w:szCs w:val="21"/>
          </w:rPr>
          <w:fldChar w:fldCharType="end"/>
        </w:r>
      </w:hyperlink>
    </w:p>
    <w:p w14:paraId="3E976F66" w14:textId="461C0B1D"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8929" w:history="1">
        <w:r w:rsidR="00A65BDC" w:rsidRPr="00C537CC">
          <w:rPr>
            <w:rStyle w:val="a7"/>
            <w:noProof/>
            <w:sz w:val="21"/>
            <w:szCs w:val="21"/>
          </w:rPr>
          <w:t>5-2-5. ランサムウェア感染の実態</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_Toc188348929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67</w:t>
        </w:r>
        <w:r w:rsidR="00A65BDC" w:rsidRPr="00C537CC">
          <w:rPr>
            <w:noProof/>
            <w:webHidden/>
            <w:sz w:val="21"/>
            <w:szCs w:val="21"/>
          </w:rPr>
          <w:fldChar w:fldCharType="end"/>
        </w:r>
      </w:hyperlink>
    </w:p>
    <w:p w14:paraId="52996795" w14:textId="1514A0B6"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8930" w:history="1">
        <w:r w:rsidR="00A65BDC" w:rsidRPr="00C537CC">
          <w:rPr>
            <w:rStyle w:val="a7"/>
            <w:noProof/>
            <w:sz w:val="21"/>
            <w:szCs w:val="21"/>
          </w:rPr>
          <w:t>5-3. 実際の被害事例から見るケーススタディー</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_Toc188348930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70</w:t>
        </w:r>
        <w:r w:rsidR="00A65BDC" w:rsidRPr="00C537CC">
          <w:rPr>
            <w:noProof/>
            <w:webHidden/>
            <w:sz w:val="21"/>
            <w:szCs w:val="21"/>
          </w:rPr>
          <w:fldChar w:fldCharType="end"/>
        </w:r>
      </w:hyperlink>
    </w:p>
    <w:p w14:paraId="62279C90" w14:textId="3E0D406B"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8931" w:history="1">
        <w:r w:rsidR="00A65BDC" w:rsidRPr="00C537CC">
          <w:rPr>
            <w:rStyle w:val="a7"/>
            <w:noProof/>
            <w:sz w:val="21"/>
            <w:szCs w:val="21"/>
          </w:rPr>
          <w:t>5-3-1. 最近のサイバー被害事例発生の傾向</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_Toc188348931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70</w:t>
        </w:r>
        <w:r w:rsidR="00A65BDC" w:rsidRPr="00C537CC">
          <w:rPr>
            <w:noProof/>
            <w:webHidden/>
            <w:sz w:val="21"/>
            <w:szCs w:val="21"/>
          </w:rPr>
          <w:fldChar w:fldCharType="end"/>
        </w:r>
      </w:hyperlink>
    </w:p>
    <w:p w14:paraId="24AE2D8F" w14:textId="36D80841"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8932" w:history="1">
        <w:r w:rsidR="00A65BDC" w:rsidRPr="00C537CC">
          <w:rPr>
            <w:rStyle w:val="a7"/>
            <w:noProof/>
            <w:sz w:val="21"/>
            <w:szCs w:val="21"/>
          </w:rPr>
          <w:t>5-3-2. 事例：某港のランサムウェア被害</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_Toc188348932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71</w:t>
        </w:r>
        <w:r w:rsidR="00A65BDC" w:rsidRPr="00C537CC">
          <w:rPr>
            <w:noProof/>
            <w:webHidden/>
            <w:sz w:val="21"/>
            <w:szCs w:val="21"/>
          </w:rPr>
          <w:fldChar w:fldCharType="end"/>
        </w:r>
      </w:hyperlink>
    </w:p>
    <w:p w14:paraId="49169A58" w14:textId="34E0C49C"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8933" w:history="1">
        <w:r w:rsidR="00A65BDC" w:rsidRPr="00C537CC">
          <w:rPr>
            <w:rStyle w:val="a7"/>
            <w:noProof/>
            <w:sz w:val="21"/>
            <w:szCs w:val="21"/>
          </w:rPr>
          <w:t>5-3-3. 具体的な対応策</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_Toc188348933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72</w:t>
        </w:r>
        <w:r w:rsidR="00A65BDC" w:rsidRPr="00C537CC">
          <w:rPr>
            <w:noProof/>
            <w:webHidden/>
            <w:sz w:val="21"/>
            <w:szCs w:val="21"/>
          </w:rPr>
          <w:fldChar w:fldCharType="end"/>
        </w:r>
      </w:hyperlink>
    </w:p>
    <w:p w14:paraId="032C022E" w14:textId="41278EBD" w:rsidR="00A65BDC" w:rsidRPr="00C537CC" w:rsidRDefault="007E354B" w:rsidP="00B67D9C">
      <w:pPr>
        <w:pStyle w:val="22"/>
        <w:ind w:left="240" w:firstLineChars="0" w:firstLine="0"/>
        <w:rPr>
          <w:noProof/>
          <w:sz w:val="21"/>
          <w:szCs w:val="21"/>
          <w14:ligatures w14:val="standardContextual"/>
        </w:rPr>
      </w:pPr>
      <w:hyperlink w:anchor="_Toc188348934" w:history="1">
        <w:r w:rsidR="00A65BDC" w:rsidRPr="00C537CC">
          <w:rPr>
            <w:rStyle w:val="a7"/>
            <w:noProof/>
            <w:sz w:val="21"/>
            <w:szCs w:val="21"/>
          </w:rPr>
          <w:t>第6章. 企業経営で重要となるIT投資と投資としてのサイバーセキュリティ対策</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_Toc188348934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73</w:t>
        </w:r>
        <w:r w:rsidR="00A65BDC" w:rsidRPr="00C537CC">
          <w:rPr>
            <w:noProof/>
            <w:webHidden/>
            <w:sz w:val="21"/>
            <w:szCs w:val="21"/>
          </w:rPr>
          <w:fldChar w:fldCharType="end"/>
        </w:r>
      </w:hyperlink>
    </w:p>
    <w:p w14:paraId="4A5C5AE1" w14:textId="5B7B5C60"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8935" w:history="1">
        <w:r w:rsidR="00A65BDC" w:rsidRPr="00C537CC">
          <w:rPr>
            <w:rStyle w:val="a7"/>
            <w:noProof/>
            <w:sz w:val="21"/>
            <w:szCs w:val="21"/>
          </w:rPr>
          <w:t>6-1. これからの企業経営で必要な観点：社会の動向</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_Toc188348935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74</w:t>
        </w:r>
        <w:r w:rsidR="00A65BDC" w:rsidRPr="00C537CC">
          <w:rPr>
            <w:noProof/>
            <w:webHidden/>
            <w:sz w:val="21"/>
            <w:szCs w:val="21"/>
          </w:rPr>
          <w:fldChar w:fldCharType="end"/>
        </w:r>
      </w:hyperlink>
    </w:p>
    <w:p w14:paraId="54173E1C" w14:textId="12DC2E38"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8936" w:history="1">
        <w:r w:rsidR="00A65BDC" w:rsidRPr="00C537CC">
          <w:rPr>
            <w:rStyle w:val="a7"/>
            <w:noProof/>
            <w:sz w:val="21"/>
            <w:szCs w:val="21"/>
          </w:rPr>
          <w:t>6-1-1. 現実社会とサイバー空間のつながり</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_Toc188348936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74</w:t>
        </w:r>
        <w:r w:rsidR="00A65BDC" w:rsidRPr="00C537CC">
          <w:rPr>
            <w:noProof/>
            <w:webHidden/>
            <w:sz w:val="21"/>
            <w:szCs w:val="21"/>
          </w:rPr>
          <w:fldChar w:fldCharType="end"/>
        </w:r>
      </w:hyperlink>
    </w:p>
    <w:p w14:paraId="1AB696E2" w14:textId="45D23394"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8937" w:history="1">
        <w:r w:rsidR="00A65BDC" w:rsidRPr="00C537CC">
          <w:rPr>
            <w:rStyle w:val="a7"/>
            <w:noProof/>
            <w:sz w:val="21"/>
            <w:szCs w:val="21"/>
          </w:rPr>
          <w:t>6-1-2. IT活用における課題</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_Toc188348937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77</w:t>
        </w:r>
        <w:r w:rsidR="00A65BDC" w:rsidRPr="00C537CC">
          <w:rPr>
            <w:noProof/>
            <w:webHidden/>
            <w:sz w:val="21"/>
            <w:szCs w:val="21"/>
          </w:rPr>
          <w:fldChar w:fldCharType="end"/>
        </w:r>
      </w:hyperlink>
    </w:p>
    <w:p w14:paraId="69C7265A" w14:textId="2FD60C68"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8938" w:history="1">
        <w:r w:rsidR="00A65BDC" w:rsidRPr="00C537CC">
          <w:rPr>
            <w:rStyle w:val="a7"/>
            <w:noProof/>
            <w:sz w:val="21"/>
            <w:szCs w:val="21"/>
          </w:rPr>
          <w:t>6-2. 守りのIT投資と攻めのIT投資</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_Toc188348938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80</w:t>
        </w:r>
        <w:r w:rsidR="00A65BDC" w:rsidRPr="00C537CC">
          <w:rPr>
            <w:noProof/>
            <w:webHidden/>
            <w:sz w:val="21"/>
            <w:szCs w:val="21"/>
          </w:rPr>
          <w:fldChar w:fldCharType="end"/>
        </w:r>
      </w:hyperlink>
    </w:p>
    <w:p w14:paraId="18174B20" w14:textId="0DFCAB47"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8939" w:history="1">
        <w:r w:rsidR="00A65BDC" w:rsidRPr="00C537CC">
          <w:rPr>
            <w:rStyle w:val="a7"/>
            <w:noProof/>
            <w:sz w:val="21"/>
            <w:szCs w:val="21"/>
          </w:rPr>
          <w:t>6-2-1. 守りのIT投資、攻めのIT投資の概要</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_Toc188348939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80</w:t>
        </w:r>
        <w:r w:rsidR="00A65BDC" w:rsidRPr="00C537CC">
          <w:rPr>
            <w:noProof/>
            <w:webHidden/>
            <w:sz w:val="21"/>
            <w:szCs w:val="21"/>
          </w:rPr>
          <w:fldChar w:fldCharType="end"/>
        </w:r>
      </w:hyperlink>
    </w:p>
    <w:p w14:paraId="50A9CAD6" w14:textId="7738D75F"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8940" w:history="1">
        <w:r w:rsidR="00A65BDC" w:rsidRPr="00C537CC">
          <w:rPr>
            <w:rStyle w:val="a7"/>
            <w:noProof/>
            <w:sz w:val="21"/>
            <w:szCs w:val="21"/>
          </w:rPr>
          <w:t>6-2-2. 経済産業省のDXレポートから見る、「攻めのIT」に取り組む方針について</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_Toc188348940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81</w:t>
        </w:r>
        <w:r w:rsidR="00A65BDC" w:rsidRPr="00C537CC">
          <w:rPr>
            <w:noProof/>
            <w:webHidden/>
            <w:sz w:val="21"/>
            <w:szCs w:val="21"/>
          </w:rPr>
          <w:fldChar w:fldCharType="end"/>
        </w:r>
      </w:hyperlink>
    </w:p>
    <w:p w14:paraId="1CD76722" w14:textId="563550B4"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8941" w:history="1">
        <w:r w:rsidR="00A65BDC" w:rsidRPr="00C537CC">
          <w:rPr>
            <w:rStyle w:val="a7"/>
            <w:noProof/>
            <w:sz w:val="21"/>
            <w:szCs w:val="21"/>
          </w:rPr>
          <w:t>6-2-3. ITを活用した生産性の向上（デジタルオプティマイゼーション）</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_Toc188348941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82</w:t>
        </w:r>
        <w:r w:rsidR="00A65BDC" w:rsidRPr="00C537CC">
          <w:rPr>
            <w:noProof/>
            <w:webHidden/>
            <w:sz w:val="21"/>
            <w:szCs w:val="21"/>
          </w:rPr>
          <w:fldChar w:fldCharType="end"/>
        </w:r>
      </w:hyperlink>
    </w:p>
    <w:p w14:paraId="0E9C52B4" w14:textId="541A159D"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8942" w:history="1">
        <w:r w:rsidR="00A65BDC" w:rsidRPr="00C537CC">
          <w:rPr>
            <w:rStyle w:val="a7"/>
            <w:noProof/>
            <w:sz w:val="21"/>
            <w:szCs w:val="21"/>
          </w:rPr>
          <w:t>6-2-4. ITを活用した新たなビジネスの展開（DX）</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_Toc188348942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84</w:t>
        </w:r>
        <w:r w:rsidR="00A65BDC" w:rsidRPr="00C537CC">
          <w:rPr>
            <w:noProof/>
            <w:webHidden/>
            <w:sz w:val="21"/>
            <w:szCs w:val="21"/>
          </w:rPr>
          <w:fldChar w:fldCharType="end"/>
        </w:r>
      </w:hyperlink>
    </w:p>
    <w:p w14:paraId="1E1D8495" w14:textId="6924D467"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8943" w:history="1">
        <w:r w:rsidR="00A65BDC" w:rsidRPr="00C537CC">
          <w:rPr>
            <w:rStyle w:val="a7"/>
            <w:noProof/>
            <w:sz w:val="21"/>
            <w:szCs w:val="21"/>
          </w:rPr>
          <w:t>6-2-5. 次世代技術を活用したビジネス展開</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_Toc188348943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86</w:t>
        </w:r>
        <w:r w:rsidR="00A65BDC" w:rsidRPr="00C537CC">
          <w:rPr>
            <w:noProof/>
            <w:webHidden/>
            <w:sz w:val="21"/>
            <w:szCs w:val="21"/>
          </w:rPr>
          <w:fldChar w:fldCharType="end"/>
        </w:r>
      </w:hyperlink>
    </w:p>
    <w:p w14:paraId="6D73FCA7" w14:textId="436E27DD"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8944" w:history="1">
        <w:r w:rsidR="00A65BDC" w:rsidRPr="00C537CC">
          <w:rPr>
            <w:rStyle w:val="a7"/>
            <w:noProof/>
            <w:sz w:val="21"/>
            <w:szCs w:val="21"/>
          </w:rPr>
          <w:t>6-3. 経営投資としてのサイバーセキュリティ対策</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_Toc188348944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89</w:t>
        </w:r>
        <w:r w:rsidR="00A65BDC" w:rsidRPr="00C537CC">
          <w:rPr>
            <w:noProof/>
            <w:webHidden/>
            <w:sz w:val="21"/>
            <w:szCs w:val="21"/>
          </w:rPr>
          <w:fldChar w:fldCharType="end"/>
        </w:r>
      </w:hyperlink>
    </w:p>
    <w:p w14:paraId="15B0792C" w14:textId="199694C7"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8945" w:history="1">
        <w:r w:rsidR="00A65BDC" w:rsidRPr="00C537CC">
          <w:rPr>
            <w:rStyle w:val="a7"/>
            <w:noProof/>
            <w:sz w:val="21"/>
            <w:szCs w:val="21"/>
          </w:rPr>
          <w:t>6-3-1. サイバーセキュリティ対策の重要性</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_Toc188348945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89</w:t>
        </w:r>
        <w:r w:rsidR="00A65BDC" w:rsidRPr="00C537CC">
          <w:rPr>
            <w:noProof/>
            <w:webHidden/>
            <w:sz w:val="21"/>
            <w:szCs w:val="21"/>
          </w:rPr>
          <w:fldChar w:fldCharType="end"/>
        </w:r>
      </w:hyperlink>
    </w:p>
    <w:p w14:paraId="2E25530B" w14:textId="3A49878C"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8946" w:history="1">
        <w:r w:rsidR="00A65BDC" w:rsidRPr="00C537CC">
          <w:rPr>
            <w:rStyle w:val="a7"/>
            <w:noProof/>
            <w:sz w:val="21"/>
            <w:szCs w:val="21"/>
          </w:rPr>
          <w:t>6-3-2. 経営者が重要視すべき3つのポイント</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_Toc188348946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90</w:t>
        </w:r>
        <w:r w:rsidR="00A65BDC" w:rsidRPr="00C537CC">
          <w:rPr>
            <w:noProof/>
            <w:webHidden/>
            <w:sz w:val="21"/>
            <w:szCs w:val="21"/>
          </w:rPr>
          <w:fldChar w:fldCharType="end"/>
        </w:r>
      </w:hyperlink>
    </w:p>
    <w:p w14:paraId="68EFA077" w14:textId="7E7DA1DA" w:rsidR="00A65BDC" w:rsidRPr="00C537CC" w:rsidRDefault="007E354B" w:rsidP="00B67D9C">
      <w:pPr>
        <w:pStyle w:val="22"/>
        <w:ind w:left="240" w:firstLineChars="0" w:firstLine="0"/>
        <w:rPr>
          <w:noProof/>
          <w:sz w:val="21"/>
          <w:szCs w:val="21"/>
          <w14:ligatures w14:val="standardContextual"/>
        </w:rPr>
      </w:pPr>
      <w:hyperlink w:anchor="_Toc188348947" w:history="1">
        <w:r w:rsidR="00A65BDC" w:rsidRPr="00C537CC">
          <w:rPr>
            <w:rStyle w:val="a7"/>
            <w:noProof/>
            <w:sz w:val="21"/>
            <w:szCs w:val="21"/>
          </w:rPr>
          <w:t>編集後記</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_Toc188348947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92</w:t>
        </w:r>
        <w:r w:rsidR="00A65BDC" w:rsidRPr="00C537CC">
          <w:rPr>
            <w:noProof/>
            <w:webHidden/>
            <w:sz w:val="21"/>
            <w:szCs w:val="21"/>
          </w:rPr>
          <w:fldChar w:fldCharType="end"/>
        </w:r>
      </w:hyperlink>
    </w:p>
    <w:p w14:paraId="4BEBDC68" w14:textId="0B435D78" w:rsidR="00A65BDC" w:rsidRPr="00C537CC" w:rsidRDefault="007E354B" w:rsidP="00B67D9C">
      <w:pPr>
        <w:pStyle w:val="13"/>
        <w:rPr>
          <w:sz w:val="21"/>
          <w:szCs w:val="21"/>
          <w14:ligatures w14:val="standardContextual"/>
        </w:rPr>
      </w:pPr>
      <w:hyperlink w:anchor="_Toc188348948" w:history="1">
        <w:r w:rsidR="00A65BDC" w:rsidRPr="00C537CC">
          <w:rPr>
            <w:rStyle w:val="a7"/>
            <w:sz w:val="21"/>
            <w:szCs w:val="21"/>
          </w:rPr>
          <w:t>第3編 これからの企業経営で必要なIT活用とサイバーセキュリティ対策 【レベル共通】</w:t>
        </w:r>
        <w:r w:rsidR="00A65BDC" w:rsidRPr="00C537CC">
          <w:rPr>
            <w:webHidden/>
            <w:sz w:val="21"/>
            <w:szCs w:val="21"/>
          </w:rPr>
          <w:tab/>
        </w:r>
        <w:r w:rsidR="00A65BDC" w:rsidRPr="00C537CC">
          <w:rPr>
            <w:webHidden/>
            <w:sz w:val="21"/>
            <w:szCs w:val="21"/>
          </w:rPr>
          <w:fldChar w:fldCharType="begin"/>
        </w:r>
        <w:r w:rsidR="00A65BDC" w:rsidRPr="00C537CC">
          <w:rPr>
            <w:webHidden/>
            <w:sz w:val="21"/>
            <w:szCs w:val="21"/>
          </w:rPr>
          <w:instrText xml:space="preserve"> PAGEREF _Toc188348948 \h </w:instrText>
        </w:r>
        <w:r w:rsidR="00A65BDC" w:rsidRPr="00C537CC">
          <w:rPr>
            <w:webHidden/>
            <w:sz w:val="21"/>
            <w:szCs w:val="21"/>
          </w:rPr>
        </w:r>
        <w:r w:rsidR="00A65BDC" w:rsidRPr="00C537CC">
          <w:rPr>
            <w:webHidden/>
            <w:sz w:val="21"/>
            <w:szCs w:val="21"/>
          </w:rPr>
          <w:fldChar w:fldCharType="separate"/>
        </w:r>
        <w:r w:rsidR="00921398">
          <w:rPr>
            <w:webHidden/>
            <w:sz w:val="21"/>
            <w:szCs w:val="21"/>
          </w:rPr>
          <w:t>93</w:t>
        </w:r>
        <w:r w:rsidR="00A65BDC" w:rsidRPr="00C537CC">
          <w:rPr>
            <w:webHidden/>
            <w:sz w:val="21"/>
            <w:szCs w:val="21"/>
          </w:rPr>
          <w:fldChar w:fldCharType="end"/>
        </w:r>
      </w:hyperlink>
    </w:p>
    <w:p w14:paraId="32736031" w14:textId="1A25FECB" w:rsidR="00A65BDC" w:rsidRPr="00C537CC" w:rsidRDefault="007E354B" w:rsidP="00B67D9C">
      <w:pPr>
        <w:pStyle w:val="22"/>
        <w:ind w:left="240" w:firstLineChars="0" w:firstLine="0"/>
        <w:rPr>
          <w:noProof/>
          <w:sz w:val="21"/>
          <w:szCs w:val="21"/>
          <w14:ligatures w14:val="standardContextual"/>
        </w:rPr>
      </w:pPr>
      <w:hyperlink w:anchor="_Toc188348949" w:history="1">
        <w:r w:rsidR="00A65BDC" w:rsidRPr="00C537CC">
          <w:rPr>
            <w:rStyle w:val="a7"/>
            <w:noProof/>
            <w:sz w:val="21"/>
            <w:szCs w:val="21"/>
          </w:rPr>
          <w:t>第7章. セキュリティ対策の概要（全容）</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_Toc188348949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93</w:t>
        </w:r>
        <w:r w:rsidR="00A65BDC" w:rsidRPr="00C537CC">
          <w:rPr>
            <w:noProof/>
            <w:webHidden/>
            <w:sz w:val="21"/>
            <w:szCs w:val="21"/>
          </w:rPr>
          <w:fldChar w:fldCharType="end"/>
        </w:r>
      </w:hyperlink>
    </w:p>
    <w:p w14:paraId="0F3E0C8C" w14:textId="72069640"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8950" w:history="1">
        <w:r w:rsidR="00A65BDC" w:rsidRPr="00C537CC">
          <w:rPr>
            <w:rStyle w:val="a7"/>
            <w:noProof/>
            <w:sz w:val="21"/>
            <w:szCs w:val="21"/>
          </w:rPr>
          <w:t>7-1. 対策基準の策定</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_Toc188348950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94</w:t>
        </w:r>
        <w:r w:rsidR="00A65BDC" w:rsidRPr="00C537CC">
          <w:rPr>
            <w:noProof/>
            <w:webHidden/>
            <w:sz w:val="21"/>
            <w:szCs w:val="21"/>
          </w:rPr>
          <w:fldChar w:fldCharType="end"/>
        </w:r>
      </w:hyperlink>
    </w:p>
    <w:p w14:paraId="5A741B0B" w14:textId="057BD128"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8951" w:history="1">
        <w:r w:rsidR="00A65BDC" w:rsidRPr="00C537CC">
          <w:rPr>
            <w:rStyle w:val="a7"/>
            <w:noProof/>
            <w:sz w:val="21"/>
            <w:szCs w:val="21"/>
          </w:rPr>
          <w:t>7-1-1. セキュリティ対策のレベル</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_Toc188348951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94</w:t>
        </w:r>
        <w:r w:rsidR="00A65BDC" w:rsidRPr="00C537CC">
          <w:rPr>
            <w:noProof/>
            <w:webHidden/>
            <w:sz w:val="21"/>
            <w:szCs w:val="21"/>
          </w:rPr>
          <w:fldChar w:fldCharType="end"/>
        </w:r>
      </w:hyperlink>
    </w:p>
    <w:p w14:paraId="333E5A13" w14:textId="45FE17C8"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8952" w:history="1">
        <w:r w:rsidR="00A65BDC" w:rsidRPr="00C537CC">
          <w:rPr>
            <w:rStyle w:val="a7"/>
            <w:noProof/>
            <w:sz w:val="21"/>
            <w:szCs w:val="21"/>
          </w:rPr>
          <w:t>7-1-2. セキュリティ対策のアプローチ方法</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_Toc188348952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95</w:t>
        </w:r>
        <w:r w:rsidR="00A65BDC" w:rsidRPr="00C537CC">
          <w:rPr>
            <w:noProof/>
            <w:webHidden/>
            <w:sz w:val="21"/>
            <w:szCs w:val="21"/>
          </w:rPr>
          <w:fldChar w:fldCharType="end"/>
        </w:r>
      </w:hyperlink>
    </w:p>
    <w:p w14:paraId="7A126603" w14:textId="3301B9EC" w:rsidR="00A65BDC" w:rsidRPr="00C537CC" w:rsidRDefault="007E354B" w:rsidP="00B67D9C">
      <w:pPr>
        <w:pStyle w:val="22"/>
        <w:ind w:left="240" w:firstLineChars="0" w:firstLine="0"/>
        <w:rPr>
          <w:noProof/>
          <w:sz w:val="21"/>
          <w:szCs w:val="21"/>
          <w14:ligatures w14:val="standardContextual"/>
        </w:rPr>
      </w:pPr>
      <w:hyperlink w:anchor="_Toc188348953" w:history="1">
        <w:r w:rsidR="00A65BDC" w:rsidRPr="00C537CC">
          <w:rPr>
            <w:rStyle w:val="a7"/>
            <w:noProof/>
            <w:sz w:val="21"/>
            <w:szCs w:val="21"/>
          </w:rPr>
          <w:t>第8章. 用語定義および関係性と識別方法</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_Toc188348953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101</w:t>
        </w:r>
        <w:r w:rsidR="00A65BDC" w:rsidRPr="00C537CC">
          <w:rPr>
            <w:noProof/>
            <w:webHidden/>
            <w:sz w:val="21"/>
            <w:szCs w:val="21"/>
          </w:rPr>
          <w:fldChar w:fldCharType="end"/>
        </w:r>
      </w:hyperlink>
    </w:p>
    <w:p w14:paraId="2EE07C80" w14:textId="63F88ED2"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8954" w:history="1">
        <w:r w:rsidR="00A65BDC" w:rsidRPr="00C537CC">
          <w:rPr>
            <w:rStyle w:val="a7"/>
            <w:noProof/>
            <w:sz w:val="21"/>
            <w:szCs w:val="21"/>
          </w:rPr>
          <w:t>8-1. 用語の定義、脅威・脆弱性の識別</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_Toc188348954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102</w:t>
        </w:r>
        <w:r w:rsidR="00A65BDC" w:rsidRPr="00C537CC">
          <w:rPr>
            <w:noProof/>
            <w:webHidden/>
            <w:sz w:val="21"/>
            <w:szCs w:val="21"/>
          </w:rPr>
          <w:fldChar w:fldCharType="end"/>
        </w:r>
      </w:hyperlink>
    </w:p>
    <w:p w14:paraId="7514F444" w14:textId="3BE5AD85"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8955" w:history="1">
        <w:r w:rsidR="00A65BDC" w:rsidRPr="00C537CC">
          <w:rPr>
            <w:rStyle w:val="a7"/>
            <w:noProof/>
            <w:sz w:val="21"/>
            <w:szCs w:val="21"/>
          </w:rPr>
          <w:t>8-1-1. 用語の定義と関係性</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_Toc188348955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102</w:t>
        </w:r>
        <w:r w:rsidR="00A65BDC" w:rsidRPr="00C537CC">
          <w:rPr>
            <w:noProof/>
            <w:webHidden/>
            <w:sz w:val="21"/>
            <w:szCs w:val="21"/>
          </w:rPr>
          <w:fldChar w:fldCharType="end"/>
        </w:r>
      </w:hyperlink>
    </w:p>
    <w:p w14:paraId="3FEBD6A1" w14:textId="44F1B9C0"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8956" w:history="1">
        <w:r w:rsidR="00A65BDC" w:rsidRPr="00C537CC">
          <w:rPr>
            <w:rStyle w:val="a7"/>
            <w:noProof/>
            <w:sz w:val="21"/>
            <w:szCs w:val="21"/>
          </w:rPr>
          <w:t>8-1-2. 脅威の識別</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_Toc188348956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106</w:t>
        </w:r>
        <w:r w:rsidR="00A65BDC" w:rsidRPr="00C537CC">
          <w:rPr>
            <w:noProof/>
            <w:webHidden/>
            <w:sz w:val="21"/>
            <w:szCs w:val="21"/>
          </w:rPr>
          <w:fldChar w:fldCharType="end"/>
        </w:r>
      </w:hyperlink>
    </w:p>
    <w:p w14:paraId="5595B721" w14:textId="2A1BE9FB"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8957" w:history="1">
        <w:r w:rsidR="00A65BDC" w:rsidRPr="00C537CC">
          <w:rPr>
            <w:rStyle w:val="a7"/>
            <w:noProof/>
            <w:sz w:val="21"/>
            <w:szCs w:val="21"/>
          </w:rPr>
          <w:t>8-1-3. 脆弱性の識別</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_Toc188348957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108</w:t>
        </w:r>
        <w:r w:rsidR="00A65BDC" w:rsidRPr="00C537CC">
          <w:rPr>
            <w:noProof/>
            <w:webHidden/>
            <w:sz w:val="21"/>
            <w:szCs w:val="21"/>
          </w:rPr>
          <w:fldChar w:fldCharType="end"/>
        </w:r>
      </w:hyperlink>
    </w:p>
    <w:p w14:paraId="6B9F4241" w14:textId="7AB4E9DF"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8958" w:history="1">
        <w:r w:rsidR="00A65BDC" w:rsidRPr="00C537CC">
          <w:rPr>
            <w:rStyle w:val="a7"/>
            <w:noProof/>
            <w:sz w:val="21"/>
            <w:szCs w:val="21"/>
          </w:rPr>
          <w:t>コラム</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_Toc188348958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110</w:t>
        </w:r>
        <w:r w:rsidR="00A65BDC" w:rsidRPr="00C537CC">
          <w:rPr>
            <w:noProof/>
            <w:webHidden/>
            <w:sz w:val="21"/>
            <w:szCs w:val="21"/>
          </w:rPr>
          <w:fldChar w:fldCharType="end"/>
        </w:r>
      </w:hyperlink>
    </w:p>
    <w:p w14:paraId="57BDAC93" w14:textId="18D42223" w:rsidR="00A65BDC" w:rsidRPr="00C537CC" w:rsidRDefault="007E354B" w:rsidP="00B67D9C">
      <w:pPr>
        <w:pStyle w:val="22"/>
        <w:ind w:left="240" w:firstLineChars="0" w:firstLine="0"/>
        <w:rPr>
          <w:noProof/>
          <w:sz w:val="21"/>
          <w:szCs w:val="21"/>
          <w14:ligatures w14:val="standardContextual"/>
        </w:rPr>
      </w:pPr>
      <w:hyperlink w:anchor="_Toc188348959" w:history="1">
        <w:r w:rsidR="00A65BDC" w:rsidRPr="00C537CC">
          <w:rPr>
            <w:rStyle w:val="a7"/>
            <w:noProof/>
            <w:sz w:val="21"/>
            <w:szCs w:val="21"/>
          </w:rPr>
          <w:t>編集後記</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_Toc188348959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111</w:t>
        </w:r>
        <w:r w:rsidR="00A65BDC" w:rsidRPr="00C537CC">
          <w:rPr>
            <w:noProof/>
            <w:webHidden/>
            <w:sz w:val="21"/>
            <w:szCs w:val="21"/>
          </w:rPr>
          <w:fldChar w:fldCharType="end"/>
        </w:r>
      </w:hyperlink>
    </w:p>
    <w:p w14:paraId="22927213" w14:textId="2F4A50C3" w:rsidR="00A65BDC" w:rsidRPr="00C537CC" w:rsidRDefault="007E354B" w:rsidP="00B67D9C">
      <w:pPr>
        <w:pStyle w:val="13"/>
        <w:rPr>
          <w:sz w:val="21"/>
          <w:szCs w:val="21"/>
          <w14:ligatures w14:val="standardContextual"/>
        </w:rPr>
      </w:pPr>
      <w:hyperlink w:anchor="_Toc188348960" w:history="1">
        <w:r w:rsidR="00A65BDC" w:rsidRPr="00C537CC">
          <w:rPr>
            <w:rStyle w:val="a7"/>
            <w:sz w:val="21"/>
            <w:szCs w:val="21"/>
          </w:rPr>
          <w:t>第4編 セキュリティ事象に対応して組織として策定すべき対策基準と具体的な実施【レベル1】</w:t>
        </w:r>
        <w:r w:rsidR="00A65BDC" w:rsidRPr="00C537CC">
          <w:rPr>
            <w:webHidden/>
            <w:sz w:val="21"/>
            <w:szCs w:val="21"/>
          </w:rPr>
          <w:tab/>
        </w:r>
        <w:r w:rsidR="00A65BDC" w:rsidRPr="00C537CC">
          <w:rPr>
            <w:webHidden/>
            <w:sz w:val="21"/>
            <w:szCs w:val="21"/>
          </w:rPr>
          <w:fldChar w:fldCharType="begin"/>
        </w:r>
        <w:r w:rsidR="00A65BDC" w:rsidRPr="00C537CC">
          <w:rPr>
            <w:webHidden/>
            <w:sz w:val="21"/>
            <w:szCs w:val="21"/>
          </w:rPr>
          <w:instrText xml:space="preserve"> PAGEREF _Toc188348960 \h </w:instrText>
        </w:r>
        <w:r w:rsidR="00A65BDC" w:rsidRPr="00C537CC">
          <w:rPr>
            <w:webHidden/>
            <w:sz w:val="21"/>
            <w:szCs w:val="21"/>
          </w:rPr>
        </w:r>
        <w:r w:rsidR="00A65BDC" w:rsidRPr="00C537CC">
          <w:rPr>
            <w:webHidden/>
            <w:sz w:val="21"/>
            <w:szCs w:val="21"/>
          </w:rPr>
          <w:fldChar w:fldCharType="separate"/>
        </w:r>
        <w:r w:rsidR="00921398">
          <w:rPr>
            <w:webHidden/>
            <w:sz w:val="21"/>
            <w:szCs w:val="21"/>
          </w:rPr>
          <w:t>112</w:t>
        </w:r>
        <w:r w:rsidR="00A65BDC" w:rsidRPr="00C537CC">
          <w:rPr>
            <w:webHidden/>
            <w:sz w:val="21"/>
            <w:szCs w:val="21"/>
          </w:rPr>
          <w:fldChar w:fldCharType="end"/>
        </w:r>
      </w:hyperlink>
    </w:p>
    <w:p w14:paraId="672F013E" w14:textId="44CF3959" w:rsidR="00A65BDC" w:rsidRPr="00C537CC" w:rsidRDefault="007E354B" w:rsidP="00B67D9C">
      <w:pPr>
        <w:pStyle w:val="22"/>
        <w:ind w:left="240" w:firstLineChars="0" w:firstLine="0"/>
        <w:rPr>
          <w:noProof/>
          <w:sz w:val="21"/>
          <w:szCs w:val="21"/>
          <w14:ligatures w14:val="standardContextual"/>
        </w:rPr>
      </w:pPr>
      <w:hyperlink w:anchor="_Toc188348961" w:history="1">
        <w:r w:rsidR="00A65BDC" w:rsidRPr="00C537CC">
          <w:rPr>
            <w:rStyle w:val="a7"/>
            <w:noProof/>
            <w:sz w:val="21"/>
            <w:szCs w:val="21"/>
          </w:rPr>
          <w:t>第9章. 具体的手順の作成（Lv.1クイックアプローチ）</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_Toc188348961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112</w:t>
        </w:r>
        <w:r w:rsidR="00A65BDC" w:rsidRPr="00C537CC">
          <w:rPr>
            <w:noProof/>
            <w:webHidden/>
            <w:sz w:val="21"/>
            <w:szCs w:val="21"/>
          </w:rPr>
          <w:fldChar w:fldCharType="end"/>
        </w:r>
      </w:hyperlink>
    </w:p>
    <w:p w14:paraId="114F8629" w14:textId="1EFFFAC1"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8962" w:history="1">
        <w:r w:rsidR="00A65BDC" w:rsidRPr="00C537CC">
          <w:rPr>
            <w:rStyle w:val="a7"/>
            <w:noProof/>
            <w:sz w:val="21"/>
            <w:szCs w:val="21"/>
          </w:rPr>
          <w:t>9-1. 【Lv.1クイックアプローチ】の概要</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_Toc188348962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113</w:t>
        </w:r>
        <w:r w:rsidR="00A65BDC" w:rsidRPr="00C537CC">
          <w:rPr>
            <w:noProof/>
            <w:webHidden/>
            <w:sz w:val="21"/>
            <w:szCs w:val="21"/>
          </w:rPr>
          <w:fldChar w:fldCharType="end"/>
        </w:r>
      </w:hyperlink>
    </w:p>
    <w:p w14:paraId="32DA962E" w14:textId="02CC7B18"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8963" w:history="1">
        <w:r w:rsidR="00A65BDC" w:rsidRPr="00C537CC">
          <w:rPr>
            <w:rStyle w:val="a7"/>
            <w:noProof/>
            <w:sz w:val="21"/>
            <w:szCs w:val="21"/>
          </w:rPr>
          <w:t>9-2. 【Lv.1クイックアプローチ】セキュリティインシデント事例を参考とした実施手順</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_Toc188348963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114</w:t>
        </w:r>
        <w:r w:rsidR="00A65BDC" w:rsidRPr="00C537CC">
          <w:rPr>
            <w:noProof/>
            <w:webHidden/>
            <w:sz w:val="21"/>
            <w:szCs w:val="21"/>
          </w:rPr>
          <w:fldChar w:fldCharType="end"/>
        </w:r>
      </w:hyperlink>
    </w:p>
    <w:p w14:paraId="06C040E6" w14:textId="7A8B380E" w:rsidR="00A65BDC" w:rsidRPr="00C537CC" w:rsidRDefault="007E354B" w:rsidP="00B67D9C">
      <w:pPr>
        <w:pStyle w:val="22"/>
        <w:ind w:left="240" w:firstLineChars="0" w:firstLine="0"/>
        <w:rPr>
          <w:noProof/>
          <w:sz w:val="21"/>
          <w:szCs w:val="21"/>
          <w14:ligatures w14:val="standardContextual"/>
        </w:rPr>
      </w:pPr>
      <w:hyperlink w:anchor="_Toc188348964" w:history="1">
        <w:r w:rsidR="00A65BDC" w:rsidRPr="00C537CC">
          <w:rPr>
            <w:rStyle w:val="a7"/>
            <w:noProof/>
            <w:sz w:val="21"/>
            <w:szCs w:val="21"/>
          </w:rPr>
          <w:t>編集後記</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_Toc188348964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118</w:t>
        </w:r>
        <w:r w:rsidR="00A65BDC" w:rsidRPr="00C537CC">
          <w:rPr>
            <w:noProof/>
            <w:webHidden/>
            <w:sz w:val="21"/>
            <w:szCs w:val="21"/>
          </w:rPr>
          <w:fldChar w:fldCharType="end"/>
        </w:r>
      </w:hyperlink>
    </w:p>
    <w:p w14:paraId="18867765" w14:textId="1AF2744D" w:rsidR="00A65BDC" w:rsidRPr="00C537CC" w:rsidRDefault="007E354B" w:rsidP="00B67D9C">
      <w:pPr>
        <w:pStyle w:val="13"/>
        <w:rPr>
          <w:sz w:val="21"/>
          <w:szCs w:val="21"/>
          <w14:ligatures w14:val="standardContextual"/>
        </w:rPr>
      </w:pPr>
      <w:hyperlink w:anchor="_Toc188348965" w:history="1">
        <w:r w:rsidR="00A65BDC" w:rsidRPr="00C537CC">
          <w:rPr>
            <w:rStyle w:val="a7"/>
            <w:sz w:val="21"/>
            <w:szCs w:val="21"/>
          </w:rPr>
          <w:t>第5編 各種ガイドラインを参考にした対策の実施 【レベル2】</w:t>
        </w:r>
        <w:r w:rsidR="00A65BDC" w:rsidRPr="00C537CC">
          <w:rPr>
            <w:webHidden/>
            <w:sz w:val="21"/>
            <w:szCs w:val="21"/>
          </w:rPr>
          <w:tab/>
        </w:r>
        <w:r w:rsidR="00A65BDC" w:rsidRPr="00C537CC">
          <w:rPr>
            <w:webHidden/>
            <w:sz w:val="21"/>
            <w:szCs w:val="21"/>
          </w:rPr>
          <w:fldChar w:fldCharType="begin"/>
        </w:r>
        <w:r w:rsidR="00A65BDC" w:rsidRPr="00C537CC">
          <w:rPr>
            <w:webHidden/>
            <w:sz w:val="21"/>
            <w:szCs w:val="21"/>
          </w:rPr>
          <w:instrText xml:space="preserve"> PAGEREF _Toc188348965 \h </w:instrText>
        </w:r>
        <w:r w:rsidR="00A65BDC" w:rsidRPr="00C537CC">
          <w:rPr>
            <w:webHidden/>
            <w:sz w:val="21"/>
            <w:szCs w:val="21"/>
          </w:rPr>
        </w:r>
        <w:r w:rsidR="00A65BDC" w:rsidRPr="00C537CC">
          <w:rPr>
            <w:webHidden/>
            <w:sz w:val="21"/>
            <w:szCs w:val="21"/>
          </w:rPr>
          <w:fldChar w:fldCharType="separate"/>
        </w:r>
        <w:r w:rsidR="00921398">
          <w:rPr>
            <w:webHidden/>
            <w:sz w:val="21"/>
            <w:szCs w:val="21"/>
          </w:rPr>
          <w:t>119</w:t>
        </w:r>
        <w:r w:rsidR="00A65BDC" w:rsidRPr="00C537CC">
          <w:rPr>
            <w:webHidden/>
            <w:sz w:val="21"/>
            <w:szCs w:val="21"/>
          </w:rPr>
          <w:fldChar w:fldCharType="end"/>
        </w:r>
      </w:hyperlink>
    </w:p>
    <w:p w14:paraId="799F2E3C" w14:textId="784CDB4E" w:rsidR="00A65BDC" w:rsidRPr="00C537CC" w:rsidRDefault="007E354B" w:rsidP="00B67D9C">
      <w:pPr>
        <w:pStyle w:val="22"/>
        <w:ind w:left="240" w:firstLineChars="0" w:firstLine="0"/>
        <w:rPr>
          <w:noProof/>
          <w:sz w:val="21"/>
          <w:szCs w:val="21"/>
          <w14:ligatures w14:val="standardContextual"/>
        </w:rPr>
      </w:pPr>
      <w:hyperlink w:anchor="_Toc188348966" w:history="1">
        <w:r w:rsidR="00A65BDC" w:rsidRPr="00C537CC">
          <w:rPr>
            <w:rStyle w:val="a7"/>
            <w:noProof/>
            <w:sz w:val="21"/>
            <w:szCs w:val="21"/>
          </w:rPr>
          <w:t>第10章. 具体的手順の作成（Lv.2ベースラインアプローチ）</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_Toc188348966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119</w:t>
        </w:r>
        <w:r w:rsidR="00A65BDC" w:rsidRPr="00C537CC">
          <w:rPr>
            <w:noProof/>
            <w:webHidden/>
            <w:sz w:val="21"/>
            <w:szCs w:val="21"/>
          </w:rPr>
          <w:fldChar w:fldCharType="end"/>
        </w:r>
      </w:hyperlink>
    </w:p>
    <w:p w14:paraId="6ABDBE1D" w14:textId="7AEDED3D"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8967" w:history="1">
        <w:r w:rsidR="00A65BDC" w:rsidRPr="00C537CC">
          <w:rPr>
            <w:rStyle w:val="a7"/>
            <w:noProof/>
            <w:sz w:val="21"/>
            <w:szCs w:val="21"/>
          </w:rPr>
          <w:t>10-1. 【Lv.2ベースラインアプローチ】の概要</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_Toc188348967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120</w:t>
        </w:r>
        <w:r w:rsidR="00A65BDC" w:rsidRPr="00C537CC">
          <w:rPr>
            <w:noProof/>
            <w:webHidden/>
            <w:sz w:val="21"/>
            <w:szCs w:val="21"/>
          </w:rPr>
          <w:fldChar w:fldCharType="end"/>
        </w:r>
      </w:hyperlink>
    </w:p>
    <w:p w14:paraId="0C33445E" w14:textId="221B6D1C"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8968" w:history="1">
        <w:r w:rsidR="00A65BDC" w:rsidRPr="00C537CC">
          <w:rPr>
            <w:rStyle w:val="a7"/>
            <w:noProof/>
            <w:sz w:val="21"/>
            <w:szCs w:val="21"/>
          </w:rPr>
          <w:t>10-2. 【Lv.2ベースラインアプローチ】ガイドラインを参考とした実施手順</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_Toc188348968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121</w:t>
        </w:r>
        <w:r w:rsidR="00A65BDC" w:rsidRPr="00C537CC">
          <w:rPr>
            <w:noProof/>
            <w:webHidden/>
            <w:sz w:val="21"/>
            <w:szCs w:val="21"/>
          </w:rPr>
          <w:fldChar w:fldCharType="end"/>
        </w:r>
      </w:hyperlink>
    </w:p>
    <w:p w14:paraId="25D277DB" w14:textId="1D193380"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8969" w:history="1">
        <w:r w:rsidR="00A65BDC" w:rsidRPr="00C537CC">
          <w:rPr>
            <w:rStyle w:val="a7"/>
            <w:noProof/>
            <w:sz w:val="21"/>
            <w:szCs w:val="21"/>
          </w:rPr>
          <w:t>10-2-1. 情報セキュリティ対策ガイドラインの活用</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_Toc188348969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121</w:t>
        </w:r>
        <w:r w:rsidR="00A65BDC" w:rsidRPr="00C537CC">
          <w:rPr>
            <w:noProof/>
            <w:webHidden/>
            <w:sz w:val="21"/>
            <w:szCs w:val="21"/>
          </w:rPr>
          <w:fldChar w:fldCharType="end"/>
        </w:r>
      </w:hyperlink>
    </w:p>
    <w:p w14:paraId="164CDEC2" w14:textId="48576422"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8970" w:history="1">
        <w:r w:rsidR="00A65BDC" w:rsidRPr="00C537CC">
          <w:rPr>
            <w:rStyle w:val="a7"/>
            <w:noProof/>
            <w:sz w:val="21"/>
            <w:szCs w:val="21"/>
          </w:rPr>
          <w:t>10-2-2. IPA「中小企業の情報セキュリティ対策ガイドライン第3.1版」の活用</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_Toc188348970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122</w:t>
        </w:r>
        <w:r w:rsidR="00A65BDC" w:rsidRPr="00C537CC">
          <w:rPr>
            <w:noProof/>
            <w:webHidden/>
            <w:sz w:val="21"/>
            <w:szCs w:val="21"/>
          </w:rPr>
          <w:fldChar w:fldCharType="end"/>
        </w:r>
      </w:hyperlink>
    </w:p>
    <w:p w14:paraId="1E0A75EC" w14:textId="368D5DB1"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8971" w:history="1">
        <w:r w:rsidR="00A65BDC" w:rsidRPr="00C537CC">
          <w:rPr>
            <w:rStyle w:val="a7"/>
            <w:noProof/>
            <w:sz w:val="21"/>
            <w:szCs w:val="21"/>
          </w:rPr>
          <w:t>10-2-3. NISC「インターネットの安全・安心ハンドブックVer.5.0」の活用</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_Toc188348971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125</w:t>
        </w:r>
        <w:r w:rsidR="00A65BDC" w:rsidRPr="00C537CC">
          <w:rPr>
            <w:noProof/>
            <w:webHidden/>
            <w:sz w:val="21"/>
            <w:szCs w:val="21"/>
          </w:rPr>
          <w:fldChar w:fldCharType="end"/>
        </w:r>
      </w:hyperlink>
    </w:p>
    <w:p w14:paraId="125A901E" w14:textId="0383D846"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8972" w:history="1">
        <w:r w:rsidR="00A65BDC" w:rsidRPr="00C537CC">
          <w:rPr>
            <w:rStyle w:val="a7"/>
            <w:noProof/>
            <w:sz w:val="21"/>
            <w:szCs w:val="21"/>
          </w:rPr>
          <w:t>10-2-4. 総務省「テレワークセキュリティガイドライン第5版」の活用</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_Toc188348972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126</w:t>
        </w:r>
        <w:r w:rsidR="00A65BDC" w:rsidRPr="00C537CC">
          <w:rPr>
            <w:noProof/>
            <w:webHidden/>
            <w:sz w:val="21"/>
            <w:szCs w:val="21"/>
          </w:rPr>
          <w:fldChar w:fldCharType="end"/>
        </w:r>
      </w:hyperlink>
    </w:p>
    <w:p w14:paraId="375776E9" w14:textId="5A16AB8F"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8973" w:history="1">
        <w:r w:rsidR="00A65BDC" w:rsidRPr="00C537CC">
          <w:rPr>
            <w:rStyle w:val="a7"/>
            <w:noProof/>
            <w:sz w:val="21"/>
            <w:szCs w:val="21"/>
          </w:rPr>
          <w:t>10-2-5. IPA「中小企業のためのクラウドサービス安全利用の手引き」の活用</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_Toc188348973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128</w:t>
        </w:r>
        <w:r w:rsidR="00A65BDC" w:rsidRPr="00C537CC">
          <w:rPr>
            <w:noProof/>
            <w:webHidden/>
            <w:sz w:val="21"/>
            <w:szCs w:val="21"/>
          </w:rPr>
          <w:fldChar w:fldCharType="end"/>
        </w:r>
      </w:hyperlink>
    </w:p>
    <w:p w14:paraId="3179A256" w14:textId="0EAD08B8"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8974" w:history="1">
        <w:r w:rsidR="00A65BDC" w:rsidRPr="00C537CC">
          <w:rPr>
            <w:rStyle w:val="a7"/>
            <w:noProof/>
            <w:sz w:val="21"/>
            <w:szCs w:val="21"/>
          </w:rPr>
          <w:t>10-2-6. IPA「情報セキュリティ関連規程」の活用</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_Toc188348974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129</w:t>
        </w:r>
        <w:r w:rsidR="00A65BDC" w:rsidRPr="00C537CC">
          <w:rPr>
            <w:noProof/>
            <w:webHidden/>
            <w:sz w:val="21"/>
            <w:szCs w:val="21"/>
          </w:rPr>
          <w:fldChar w:fldCharType="end"/>
        </w:r>
      </w:hyperlink>
    </w:p>
    <w:p w14:paraId="225580FB" w14:textId="6CA575AB" w:rsidR="00A65BDC" w:rsidRPr="00C537CC" w:rsidRDefault="007E354B" w:rsidP="00B67D9C">
      <w:pPr>
        <w:pStyle w:val="22"/>
        <w:ind w:left="240" w:firstLineChars="0" w:firstLine="0"/>
        <w:rPr>
          <w:noProof/>
          <w:sz w:val="21"/>
          <w:szCs w:val="21"/>
          <w14:ligatures w14:val="standardContextual"/>
        </w:rPr>
      </w:pPr>
      <w:hyperlink w:anchor="_Toc188348975" w:history="1">
        <w:r w:rsidR="00A65BDC" w:rsidRPr="00C537CC">
          <w:rPr>
            <w:rStyle w:val="a7"/>
            <w:noProof/>
            <w:sz w:val="21"/>
            <w:szCs w:val="21"/>
          </w:rPr>
          <w:t>編集後記</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_Toc188348975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132</w:t>
        </w:r>
        <w:r w:rsidR="00A65BDC" w:rsidRPr="00C537CC">
          <w:rPr>
            <w:noProof/>
            <w:webHidden/>
            <w:sz w:val="21"/>
            <w:szCs w:val="21"/>
          </w:rPr>
          <w:fldChar w:fldCharType="end"/>
        </w:r>
      </w:hyperlink>
    </w:p>
    <w:p w14:paraId="4541D874" w14:textId="153286F4" w:rsidR="00A65BDC" w:rsidRPr="00C537CC" w:rsidRDefault="007E354B" w:rsidP="00B67D9C">
      <w:pPr>
        <w:pStyle w:val="13"/>
        <w:rPr>
          <w:sz w:val="21"/>
          <w:szCs w:val="21"/>
          <w14:ligatures w14:val="standardContextual"/>
        </w:rPr>
      </w:pPr>
      <w:hyperlink w:anchor="_Toc188348976" w:history="1">
        <w:r w:rsidR="00A65BDC" w:rsidRPr="00C537CC">
          <w:rPr>
            <w:rStyle w:val="a7"/>
            <w:sz w:val="21"/>
            <w:szCs w:val="21"/>
          </w:rPr>
          <w:t>第6編. ISMSなどのフレームワークの種類と活用法の紹介 【レベル3】</w:t>
        </w:r>
        <w:r w:rsidR="00A65BDC" w:rsidRPr="00C537CC">
          <w:rPr>
            <w:webHidden/>
            <w:sz w:val="21"/>
            <w:szCs w:val="21"/>
          </w:rPr>
          <w:tab/>
        </w:r>
        <w:r w:rsidR="00A65BDC" w:rsidRPr="00C537CC">
          <w:rPr>
            <w:webHidden/>
            <w:sz w:val="21"/>
            <w:szCs w:val="21"/>
          </w:rPr>
          <w:fldChar w:fldCharType="begin"/>
        </w:r>
        <w:r w:rsidR="00A65BDC" w:rsidRPr="00C537CC">
          <w:rPr>
            <w:webHidden/>
            <w:sz w:val="21"/>
            <w:szCs w:val="21"/>
          </w:rPr>
          <w:instrText xml:space="preserve"> PAGEREF _Toc188348976 \h </w:instrText>
        </w:r>
        <w:r w:rsidR="00A65BDC" w:rsidRPr="00C537CC">
          <w:rPr>
            <w:webHidden/>
            <w:sz w:val="21"/>
            <w:szCs w:val="21"/>
          </w:rPr>
        </w:r>
        <w:r w:rsidR="00A65BDC" w:rsidRPr="00C537CC">
          <w:rPr>
            <w:webHidden/>
            <w:sz w:val="21"/>
            <w:szCs w:val="21"/>
          </w:rPr>
          <w:fldChar w:fldCharType="separate"/>
        </w:r>
        <w:r w:rsidR="00921398">
          <w:rPr>
            <w:webHidden/>
            <w:sz w:val="21"/>
            <w:szCs w:val="21"/>
          </w:rPr>
          <w:t>133</w:t>
        </w:r>
        <w:r w:rsidR="00A65BDC" w:rsidRPr="00C537CC">
          <w:rPr>
            <w:webHidden/>
            <w:sz w:val="21"/>
            <w:szCs w:val="21"/>
          </w:rPr>
          <w:fldChar w:fldCharType="end"/>
        </w:r>
      </w:hyperlink>
    </w:p>
    <w:p w14:paraId="0A19A79F" w14:textId="25CBBB4B" w:rsidR="00A65BDC" w:rsidRPr="00C537CC" w:rsidRDefault="007E354B" w:rsidP="00B67D9C">
      <w:pPr>
        <w:pStyle w:val="22"/>
        <w:ind w:left="240" w:firstLineChars="0" w:firstLine="0"/>
        <w:rPr>
          <w:noProof/>
          <w:sz w:val="21"/>
          <w:szCs w:val="21"/>
          <w14:ligatures w14:val="standardContextual"/>
        </w:rPr>
      </w:pPr>
      <w:hyperlink w:anchor="_Toc188348977" w:history="1">
        <w:r w:rsidR="00A65BDC" w:rsidRPr="00C537CC">
          <w:rPr>
            <w:rStyle w:val="a7"/>
            <w:noProof/>
            <w:sz w:val="21"/>
            <w:szCs w:val="21"/>
          </w:rPr>
          <w:t>第11章. セキュリティフレームワーク</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_Toc188348977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133</w:t>
        </w:r>
        <w:r w:rsidR="00A65BDC" w:rsidRPr="00C537CC">
          <w:rPr>
            <w:noProof/>
            <w:webHidden/>
            <w:sz w:val="21"/>
            <w:szCs w:val="21"/>
          </w:rPr>
          <w:fldChar w:fldCharType="end"/>
        </w:r>
      </w:hyperlink>
    </w:p>
    <w:p w14:paraId="15402B32" w14:textId="5A0AE8CB"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8978" w:history="1">
        <w:r w:rsidR="00A65BDC" w:rsidRPr="00C537CC">
          <w:rPr>
            <w:rStyle w:val="a7"/>
            <w:noProof/>
            <w:sz w:val="21"/>
            <w:szCs w:val="21"/>
          </w:rPr>
          <w:t>11-1. セキュリティフレームワークの概要</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_Toc188348978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134</w:t>
        </w:r>
        <w:r w:rsidR="00A65BDC" w:rsidRPr="00C537CC">
          <w:rPr>
            <w:noProof/>
            <w:webHidden/>
            <w:sz w:val="21"/>
            <w:szCs w:val="21"/>
          </w:rPr>
          <w:fldChar w:fldCharType="end"/>
        </w:r>
      </w:hyperlink>
    </w:p>
    <w:p w14:paraId="59C5EBFD" w14:textId="58101CB1"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8979" w:history="1">
        <w:r w:rsidR="00A65BDC" w:rsidRPr="00C537CC">
          <w:rPr>
            <w:rStyle w:val="a7"/>
            <w:noProof/>
            <w:sz w:val="21"/>
            <w:szCs w:val="21"/>
          </w:rPr>
          <w:t>11-1-1. セキュリティフレームワークの役割と重要性</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_Toc188348979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134</w:t>
        </w:r>
        <w:r w:rsidR="00A65BDC" w:rsidRPr="00C537CC">
          <w:rPr>
            <w:noProof/>
            <w:webHidden/>
            <w:sz w:val="21"/>
            <w:szCs w:val="21"/>
          </w:rPr>
          <w:fldChar w:fldCharType="end"/>
        </w:r>
      </w:hyperlink>
    </w:p>
    <w:p w14:paraId="18FB260C" w14:textId="01B44973"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8980" w:history="1">
        <w:r w:rsidR="00A65BDC" w:rsidRPr="00C537CC">
          <w:rPr>
            <w:rStyle w:val="a7"/>
            <w:noProof/>
            <w:sz w:val="21"/>
            <w:szCs w:val="21"/>
          </w:rPr>
          <w:t>11-1-2. フレームワーク選択の重要性</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_Toc188348980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135</w:t>
        </w:r>
        <w:r w:rsidR="00A65BDC" w:rsidRPr="00C537CC">
          <w:rPr>
            <w:noProof/>
            <w:webHidden/>
            <w:sz w:val="21"/>
            <w:szCs w:val="21"/>
          </w:rPr>
          <w:fldChar w:fldCharType="end"/>
        </w:r>
      </w:hyperlink>
    </w:p>
    <w:p w14:paraId="75EF6BBB" w14:textId="3E7103E0"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8981" w:history="1">
        <w:r w:rsidR="00A65BDC" w:rsidRPr="00C537CC">
          <w:rPr>
            <w:rStyle w:val="a7"/>
            <w:noProof/>
            <w:sz w:val="21"/>
            <w:szCs w:val="21"/>
          </w:rPr>
          <w:t>11-2. 情報セキュリティマネジメントシステム（ISMS）［ISO/IEC27001:2022, 27002:2022］</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_Toc188348981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138</w:t>
        </w:r>
        <w:r w:rsidR="00A65BDC" w:rsidRPr="00C537CC">
          <w:rPr>
            <w:noProof/>
            <w:webHidden/>
            <w:sz w:val="21"/>
            <w:szCs w:val="21"/>
          </w:rPr>
          <w:fldChar w:fldCharType="end"/>
        </w:r>
      </w:hyperlink>
    </w:p>
    <w:p w14:paraId="7D04C8CF" w14:textId="2097B9D9"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8982" w:history="1">
        <w:r w:rsidR="00A65BDC" w:rsidRPr="00C537CC">
          <w:rPr>
            <w:rStyle w:val="a7"/>
            <w:noProof/>
            <w:sz w:val="21"/>
            <w:szCs w:val="21"/>
          </w:rPr>
          <w:t>11-3. NIST サイバーセキュリティフレームワーク（CSF）</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_Toc188348982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140</w:t>
        </w:r>
        <w:r w:rsidR="00A65BDC" w:rsidRPr="00C537CC">
          <w:rPr>
            <w:noProof/>
            <w:webHidden/>
            <w:sz w:val="21"/>
            <w:szCs w:val="21"/>
          </w:rPr>
          <w:fldChar w:fldCharType="end"/>
        </w:r>
      </w:hyperlink>
    </w:p>
    <w:p w14:paraId="3B98B259" w14:textId="4724589D"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8983" w:history="1">
        <w:r w:rsidR="00A65BDC" w:rsidRPr="00C537CC">
          <w:rPr>
            <w:rStyle w:val="a7"/>
            <w:noProof/>
            <w:sz w:val="21"/>
            <w:szCs w:val="21"/>
          </w:rPr>
          <w:t>11-3-1. NIST サイバーセキュリティフレームワーク（CSF）の概要</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_Toc188348983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140</w:t>
        </w:r>
        <w:r w:rsidR="00A65BDC" w:rsidRPr="00C537CC">
          <w:rPr>
            <w:noProof/>
            <w:webHidden/>
            <w:sz w:val="21"/>
            <w:szCs w:val="21"/>
          </w:rPr>
          <w:fldChar w:fldCharType="end"/>
        </w:r>
      </w:hyperlink>
    </w:p>
    <w:p w14:paraId="6BFED1A0" w14:textId="0B0AFB39"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8984" w:history="1">
        <w:r w:rsidR="00A65BDC" w:rsidRPr="00C537CC">
          <w:rPr>
            <w:rStyle w:val="a7"/>
            <w:noProof/>
            <w:sz w:val="21"/>
            <w:szCs w:val="21"/>
          </w:rPr>
          <w:t>11-3-2. NIST SP 800</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_Toc188348984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147</w:t>
        </w:r>
        <w:r w:rsidR="00A65BDC" w:rsidRPr="00C537CC">
          <w:rPr>
            <w:noProof/>
            <w:webHidden/>
            <w:sz w:val="21"/>
            <w:szCs w:val="21"/>
          </w:rPr>
          <w:fldChar w:fldCharType="end"/>
        </w:r>
      </w:hyperlink>
    </w:p>
    <w:p w14:paraId="29BCEA67" w14:textId="4EE7668D"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8985" w:history="1">
        <w:r w:rsidR="00A65BDC" w:rsidRPr="00C537CC">
          <w:rPr>
            <w:rStyle w:val="a7"/>
            <w:noProof/>
            <w:sz w:val="21"/>
            <w:szCs w:val="21"/>
          </w:rPr>
          <w:t>11-3-3. ISMSとの関連性</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_Toc188348985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149</w:t>
        </w:r>
        <w:r w:rsidR="00A65BDC" w:rsidRPr="00C537CC">
          <w:rPr>
            <w:noProof/>
            <w:webHidden/>
            <w:sz w:val="21"/>
            <w:szCs w:val="21"/>
          </w:rPr>
          <w:fldChar w:fldCharType="end"/>
        </w:r>
      </w:hyperlink>
    </w:p>
    <w:p w14:paraId="4F792DE2" w14:textId="593360CD"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8986" w:history="1">
        <w:r w:rsidR="00A65BDC" w:rsidRPr="00C537CC">
          <w:rPr>
            <w:rStyle w:val="a7"/>
            <w:noProof/>
            <w:sz w:val="21"/>
            <w:szCs w:val="21"/>
          </w:rPr>
          <w:t>11-4. サイバー・フィジカル・セキュリティ対策フレームワーク（CPSF）</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_Toc188348986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150</w:t>
        </w:r>
        <w:r w:rsidR="00A65BDC" w:rsidRPr="00C537CC">
          <w:rPr>
            <w:noProof/>
            <w:webHidden/>
            <w:sz w:val="21"/>
            <w:szCs w:val="21"/>
          </w:rPr>
          <w:fldChar w:fldCharType="end"/>
        </w:r>
      </w:hyperlink>
    </w:p>
    <w:p w14:paraId="76E22757" w14:textId="4157D6CB"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8987" w:history="1">
        <w:r w:rsidR="00A65BDC" w:rsidRPr="00C537CC">
          <w:rPr>
            <w:rStyle w:val="a7"/>
            <w:noProof/>
            <w:sz w:val="21"/>
            <w:szCs w:val="21"/>
          </w:rPr>
          <w:t>11-5. サイバーセキュリティ経営ガイドライン</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_Toc188348987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152</w:t>
        </w:r>
        <w:r w:rsidR="00A65BDC" w:rsidRPr="00C537CC">
          <w:rPr>
            <w:noProof/>
            <w:webHidden/>
            <w:sz w:val="21"/>
            <w:szCs w:val="21"/>
          </w:rPr>
          <w:fldChar w:fldCharType="end"/>
        </w:r>
      </w:hyperlink>
    </w:p>
    <w:p w14:paraId="5D0C388E" w14:textId="0E869DFA"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8988" w:history="1">
        <w:r w:rsidR="00A65BDC" w:rsidRPr="00C537CC">
          <w:rPr>
            <w:rStyle w:val="a7"/>
            <w:noProof/>
            <w:sz w:val="21"/>
            <w:szCs w:val="21"/>
          </w:rPr>
          <w:t>11-5-1. サイバーセキュリティ経営ガイドライン</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_Toc188348988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152</w:t>
        </w:r>
        <w:r w:rsidR="00A65BDC" w:rsidRPr="00C537CC">
          <w:rPr>
            <w:noProof/>
            <w:webHidden/>
            <w:sz w:val="21"/>
            <w:szCs w:val="21"/>
          </w:rPr>
          <w:fldChar w:fldCharType="end"/>
        </w:r>
      </w:hyperlink>
    </w:p>
    <w:p w14:paraId="38E2747B" w14:textId="448FD668"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8989" w:history="1">
        <w:r w:rsidR="00A65BDC" w:rsidRPr="00C537CC">
          <w:rPr>
            <w:rStyle w:val="a7"/>
            <w:noProof/>
            <w:sz w:val="21"/>
            <w:szCs w:val="21"/>
          </w:rPr>
          <w:t>11-5-2. サイバーセキュリティ経営ガイドラインの読み方</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_Toc188348989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157</w:t>
        </w:r>
        <w:r w:rsidR="00A65BDC" w:rsidRPr="00C537CC">
          <w:rPr>
            <w:noProof/>
            <w:webHidden/>
            <w:sz w:val="21"/>
            <w:szCs w:val="21"/>
          </w:rPr>
          <w:fldChar w:fldCharType="end"/>
        </w:r>
      </w:hyperlink>
    </w:p>
    <w:p w14:paraId="629B64CE" w14:textId="7884ECCA"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8990" w:history="1">
        <w:r w:rsidR="00A65BDC" w:rsidRPr="00C537CC">
          <w:rPr>
            <w:rStyle w:val="a7"/>
            <w:noProof/>
            <w:sz w:val="21"/>
            <w:szCs w:val="21"/>
          </w:rPr>
          <w:t>11-5-3. サイバーセキュリティ経営ガイドラインの実践の流れ</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_Toc188348990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159</w:t>
        </w:r>
        <w:r w:rsidR="00A65BDC" w:rsidRPr="00C537CC">
          <w:rPr>
            <w:noProof/>
            <w:webHidden/>
            <w:sz w:val="21"/>
            <w:szCs w:val="21"/>
          </w:rPr>
          <w:fldChar w:fldCharType="end"/>
        </w:r>
      </w:hyperlink>
    </w:p>
    <w:p w14:paraId="7E770FAB" w14:textId="6DE1A657" w:rsidR="00A65BDC" w:rsidRPr="00C537CC" w:rsidRDefault="007E354B" w:rsidP="00B67D9C">
      <w:pPr>
        <w:pStyle w:val="22"/>
        <w:ind w:left="240" w:firstLineChars="0" w:firstLine="0"/>
        <w:rPr>
          <w:noProof/>
          <w:sz w:val="21"/>
          <w:szCs w:val="21"/>
          <w14:ligatures w14:val="standardContextual"/>
        </w:rPr>
      </w:pPr>
      <w:hyperlink w:anchor="_Toc188348991" w:history="1">
        <w:r w:rsidR="00A65BDC" w:rsidRPr="00C537CC">
          <w:rPr>
            <w:rStyle w:val="a7"/>
            <w:noProof/>
            <w:sz w:val="21"/>
            <w:szCs w:val="21"/>
          </w:rPr>
          <w:t>第12章. リスクマネジメント</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_Toc188348991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161</w:t>
        </w:r>
        <w:r w:rsidR="00A65BDC" w:rsidRPr="00C537CC">
          <w:rPr>
            <w:noProof/>
            <w:webHidden/>
            <w:sz w:val="21"/>
            <w:szCs w:val="21"/>
          </w:rPr>
          <w:fldChar w:fldCharType="end"/>
        </w:r>
      </w:hyperlink>
    </w:p>
    <w:p w14:paraId="38A11559" w14:textId="2075117C"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8992" w:history="1">
        <w:r w:rsidR="00A65BDC" w:rsidRPr="00C537CC">
          <w:rPr>
            <w:rStyle w:val="a7"/>
            <w:noProof/>
            <w:sz w:val="21"/>
            <w:szCs w:val="21"/>
          </w:rPr>
          <w:t>12-1. リスクマネジメント：概要</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_Toc188348992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162</w:t>
        </w:r>
        <w:r w:rsidR="00A65BDC" w:rsidRPr="00C537CC">
          <w:rPr>
            <w:noProof/>
            <w:webHidden/>
            <w:sz w:val="21"/>
            <w:szCs w:val="21"/>
          </w:rPr>
          <w:fldChar w:fldCharType="end"/>
        </w:r>
      </w:hyperlink>
    </w:p>
    <w:p w14:paraId="16BCC57C" w14:textId="18961F6F"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8993" w:history="1">
        <w:r w:rsidR="00A65BDC" w:rsidRPr="00C537CC">
          <w:rPr>
            <w:rStyle w:val="a7"/>
            <w:noProof/>
            <w:sz w:val="21"/>
            <w:szCs w:val="21"/>
          </w:rPr>
          <w:t>12-1-1. リスクマネジメントプロセス（ISO31000）</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_Toc188348993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162</w:t>
        </w:r>
        <w:r w:rsidR="00A65BDC" w:rsidRPr="00C537CC">
          <w:rPr>
            <w:noProof/>
            <w:webHidden/>
            <w:sz w:val="21"/>
            <w:szCs w:val="21"/>
          </w:rPr>
          <w:fldChar w:fldCharType="end"/>
        </w:r>
      </w:hyperlink>
    </w:p>
    <w:p w14:paraId="62F0EAD4" w14:textId="52202548"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8994" w:history="1">
        <w:r w:rsidR="00A65BDC" w:rsidRPr="00C537CC">
          <w:rPr>
            <w:rStyle w:val="a7"/>
            <w:noProof/>
            <w:sz w:val="21"/>
            <w:szCs w:val="21"/>
          </w:rPr>
          <w:t>12-1-2. 情報セキュリティリスクマネジメント（ISO/IEC27005）</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_Toc188348994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163</w:t>
        </w:r>
        <w:r w:rsidR="00A65BDC" w:rsidRPr="00C537CC">
          <w:rPr>
            <w:noProof/>
            <w:webHidden/>
            <w:sz w:val="21"/>
            <w:szCs w:val="21"/>
          </w:rPr>
          <w:fldChar w:fldCharType="end"/>
        </w:r>
      </w:hyperlink>
    </w:p>
    <w:p w14:paraId="4F6DBD7A" w14:textId="799AE311"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8995" w:history="1">
        <w:r w:rsidR="00A65BDC" w:rsidRPr="00C537CC">
          <w:rPr>
            <w:rStyle w:val="a7"/>
            <w:noProof/>
            <w:sz w:val="21"/>
            <w:szCs w:val="21"/>
          </w:rPr>
          <w:t>12-1-3. ISO/IEC 27001におけるリスクマネジメント手順</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_Toc188348995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165</w:t>
        </w:r>
        <w:r w:rsidR="00A65BDC" w:rsidRPr="00C537CC">
          <w:rPr>
            <w:noProof/>
            <w:webHidden/>
            <w:sz w:val="21"/>
            <w:szCs w:val="21"/>
          </w:rPr>
          <w:fldChar w:fldCharType="end"/>
        </w:r>
      </w:hyperlink>
    </w:p>
    <w:p w14:paraId="400AD1D4" w14:textId="27A79EE8"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8996" w:history="1">
        <w:r w:rsidR="00A65BDC" w:rsidRPr="00C537CC">
          <w:rPr>
            <w:rStyle w:val="a7"/>
            <w:noProof/>
            <w:sz w:val="21"/>
            <w:szCs w:val="21"/>
          </w:rPr>
          <w:t>12-2. リスクマネジメント：リスクアセスメント</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_Toc188348996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166</w:t>
        </w:r>
        <w:r w:rsidR="00A65BDC" w:rsidRPr="00C537CC">
          <w:rPr>
            <w:noProof/>
            <w:webHidden/>
            <w:sz w:val="21"/>
            <w:szCs w:val="21"/>
          </w:rPr>
          <w:fldChar w:fldCharType="end"/>
        </w:r>
      </w:hyperlink>
    </w:p>
    <w:p w14:paraId="7A208A0E" w14:textId="7B0EC273"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8997" w:history="1">
        <w:r w:rsidR="00A65BDC" w:rsidRPr="00C537CC">
          <w:rPr>
            <w:rStyle w:val="a7"/>
            <w:noProof/>
            <w:sz w:val="21"/>
            <w:szCs w:val="21"/>
          </w:rPr>
          <w:t>12-2-1. リスク基準の確立</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_Toc188348997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166</w:t>
        </w:r>
        <w:r w:rsidR="00A65BDC" w:rsidRPr="00C537CC">
          <w:rPr>
            <w:noProof/>
            <w:webHidden/>
            <w:sz w:val="21"/>
            <w:szCs w:val="21"/>
          </w:rPr>
          <w:fldChar w:fldCharType="end"/>
        </w:r>
      </w:hyperlink>
    </w:p>
    <w:p w14:paraId="4D5D2555" w14:textId="2A142FAE"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8998" w:history="1">
        <w:r w:rsidR="00A65BDC" w:rsidRPr="00C537CC">
          <w:rPr>
            <w:rStyle w:val="a7"/>
            <w:noProof/>
            <w:sz w:val="21"/>
            <w:szCs w:val="21"/>
          </w:rPr>
          <w:t>12-2-2. リスクの特定</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_Toc188348998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167</w:t>
        </w:r>
        <w:r w:rsidR="00A65BDC" w:rsidRPr="00C537CC">
          <w:rPr>
            <w:noProof/>
            <w:webHidden/>
            <w:sz w:val="21"/>
            <w:szCs w:val="21"/>
          </w:rPr>
          <w:fldChar w:fldCharType="end"/>
        </w:r>
      </w:hyperlink>
    </w:p>
    <w:p w14:paraId="096E1D9A" w14:textId="04051AE6"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8999" w:history="1">
        <w:r w:rsidR="00A65BDC" w:rsidRPr="00C537CC">
          <w:rPr>
            <w:rStyle w:val="a7"/>
            <w:noProof/>
            <w:sz w:val="21"/>
            <w:szCs w:val="21"/>
          </w:rPr>
          <w:t>12-2-3. リスクの分析</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_Toc188348999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174</w:t>
        </w:r>
        <w:r w:rsidR="00A65BDC" w:rsidRPr="00C537CC">
          <w:rPr>
            <w:noProof/>
            <w:webHidden/>
            <w:sz w:val="21"/>
            <w:szCs w:val="21"/>
          </w:rPr>
          <w:fldChar w:fldCharType="end"/>
        </w:r>
      </w:hyperlink>
    </w:p>
    <w:p w14:paraId="607249C0" w14:textId="4DC3BF01"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00" w:history="1">
        <w:r w:rsidR="00A65BDC" w:rsidRPr="00C537CC">
          <w:rPr>
            <w:rStyle w:val="a7"/>
            <w:noProof/>
            <w:sz w:val="21"/>
            <w:szCs w:val="21"/>
          </w:rPr>
          <w:t>12-2-4. リスクの評価</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_Toc188349000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175</w:t>
        </w:r>
        <w:r w:rsidR="00A65BDC" w:rsidRPr="00C537CC">
          <w:rPr>
            <w:noProof/>
            <w:webHidden/>
            <w:sz w:val="21"/>
            <w:szCs w:val="21"/>
          </w:rPr>
          <w:fldChar w:fldCharType="end"/>
        </w:r>
      </w:hyperlink>
    </w:p>
    <w:p w14:paraId="1B843C6B" w14:textId="31BE5238"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9001" w:history="1">
        <w:r w:rsidR="00A65BDC" w:rsidRPr="00C537CC">
          <w:rPr>
            <w:rStyle w:val="a7"/>
            <w:noProof/>
            <w:sz w:val="21"/>
            <w:szCs w:val="21"/>
          </w:rPr>
          <w:t>12-3. リスクマネジメント：リスク対応</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_Toc188349001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177</w:t>
        </w:r>
        <w:r w:rsidR="00A65BDC" w:rsidRPr="00C537CC">
          <w:rPr>
            <w:noProof/>
            <w:webHidden/>
            <w:sz w:val="21"/>
            <w:szCs w:val="21"/>
          </w:rPr>
          <w:fldChar w:fldCharType="end"/>
        </w:r>
      </w:hyperlink>
    </w:p>
    <w:p w14:paraId="3B0E9D67" w14:textId="379A6B4D" w:rsidR="00A65BDC" w:rsidRPr="00C537CC" w:rsidRDefault="007E354B" w:rsidP="00B67D9C">
      <w:pPr>
        <w:pStyle w:val="22"/>
        <w:ind w:left="240" w:firstLineChars="0" w:firstLine="0"/>
        <w:rPr>
          <w:noProof/>
          <w:sz w:val="21"/>
          <w:szCs w:val="21"/>
          <w14:ligatures w14:val="standardContextual"/>
        </w:rPr>
      </w:pPr>
      <w:hyperlink w:anchor="_Toc188349002" w:history="1">
        <w:r w:rsidR="00A65BDC" w:rsidRPr="00C537CC">
          <w:rPr>
            <w:rStyle w:val="a7"/>
            <w:noProof/>
            <w:sz w:val="21"/>
            <w:szCs w:val="21"/>
          </w:rPr>
          <w:t>編集後記</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_Toc188349002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180</w:t>
        </w:r>
        <w:r w:rsidR="00A65BDC" w:rsidRPr="00C537CC">
          <w:rPr>
            <w:noProof/>
            <w:webHidden/>
            <w:sz w:val="21"/>
            <w:szCs w:val="21"/>
          </w:rPr>
          <w:fldChar w:fldCharType="end"/>
        </w:r>
      </w:hyperlink>
    </w:p>
    <w:p w14:paraId="3AB94BAA" w14:textId="48FEC8DA" w:rsidR="00A65BDC" w:rsidRPr="00C537CC" w:rsidRDefault="007E354B" w:rsidP="00B67D9C">
      <w:pPr>
        <w:pStyle w:val="13"/>
        <w:rPr>
          <w:sz w:val="21"/>
          <w:szCs w:val="21"/>
          <w14:ligatures w14:val="standardContextual"/>
        </w:rPr>
      </w:pPr>
      <w:hyperlink w:anchor="_Toc188349003" w:history="1">
        <w:r w:rsidR="00A65BDC" w:rsidRPr="00C537CC">
          <w:rPr>
            <w:rStyle w:val="a7"/>
            <w:sz w:val="21"/>
            <w:szCs w:val="21"/>
          </w:rPr>
          <w:t>第7編. ISMSの構築と対策基準の策定と実施手順 【レベル3】</w:t>
        </w:r>
        <w:r w:rsidR="00A65BDC" w:rsidRPr="00C537CC">
          <w:rPr>
            <w:webHidden/>
            <w:sz w:val="21"/>
            <w:szCs w:val="21"/>
          </w:rPr>
          <w:tab/>
        </w:r>
        <w:r w:rsidR="00A65BDC" w:rsidRPr="00C537CC">
          <w:rPr>
            <w:webHidden/>
            <w:sz w:val="21"/>
            <w:szCs w:val="21"/>
          </w:rPr>
          <w:fldChar w:fldCharType="begin"/>
        </w:r>
        <w:r w:rsidR="00A65BDC" w:rsidRPr="00C537CC">
          <w:rPr>
            <w:webHidden/>
            <w:sz w:val="21"/>
            <w:szCs w:val="21"/>
          </w:rPr>
          <w:instrText xml:space="preserve"> PAGEREF _Toc188349003 \h </w:instrText>
        </w:r>
        <w:r w:rsidR="00A65BDC" w:rsidRPr="00C537CC">
          <w:rPr>
            <w:webHidden/>
            <w:sz w:val="21"/>
            <w:szCs w:val="21"/>
          </w:rPr>
        </w:r>
        <w:r w:rsidR="00A65BDC" w:rsidRPr="00C537CC">
          <w:rPr>
            <w:webHidden/>
            <w:sz w:val="21"/>
            <w:szCs w:val="21"/>
          </w:rPr>
          <w:fldChar w:fldCharType="separate"/>
        </w:r>
        <w:r w:rsidR="00921398">
          <w:rPr>
            <w:webHidden/>
            <w:sz w:val="21"/>
            <w:szCs w:val="21"/>
          </w:rPr>
          <w:t>181</w:t>
        </w:r>
        <w:r w:rsidR="00A65BDC" w:rsidRPr="00C537CC">
          <w:rPr>
            <w:webHidden/>
            <w:sz w:val="21"/>
            <w:szCs w:val="21"/>
          </w:rPr>
          <w:fldChar w:fldCharType="end"/>
        </w:r>
      </w:hyperlink>
    </w:p>
    <w:p w14:paraId="71988B07" w14:textId="1AE9E485" w:rsidR="00A65BDC" w:rsidRPr="00C537CC" w:rsidRDefault="007E354B" w:rsidP="00B67D9C">
      <w:pPr>
        <w:pStyle w:val="22"/>
        <w:ind w:left="240" w:firstLineChars="0" w:firstLine="0"/>
        <w:rPr>
          <w:noProof/>
          <w:sz w:val="21"/>
          <w:szCs w:val="21"/>
          <w14:ligatures w14:val="standardContextual"/>
        </w:rPr>
      </w:pPr>
      <w:hyperlink w:anchor="_Toc188349004" w:history="1">
        <w:r w:rsidR="00A65BDC" w:rsidRPr="00C537CC">
          <w:rPr>
            <w:rStyle w:val="a7"/>
            <w:noProof/>
            <w:sz w:val="21"/>
            <w:szCs w:val="21"/>
          </w:rPr>
          <w:t>第13章. ISMSの要求事項と構築（Lv.3網羅的アプローチ）</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_Toc188349004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181</w:t>
        </w:r>
        <w:r w:rsidR="00A65BDC" w:rsidRPr="00C537CC">
          <w:rPr>
            <w:noProof/>
            <w:webHidden/>
            <w:sz w:val="21"/>
            <w:szCs w:val="21"/>
          </w:rPr>
          <w:fldChar w:fldCharType="end"/>
        </w:r>
      </w:hyperlink>
    </w:p>
    <w:p w14:paraId="041A7652" w14:textId="10022BF6"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9005" w:history="1">
        <w:r w:rsidR="00A65BDC" w:rsidRPr="00C537CC">
          <w:rPr>
            <w:rStyle w:val="a7"/>
            <w:noProof/>
            <w:sz w:val="21"/>
            <w:szCs w:val="21"/>
          </w:rPr>
          <w:t>13-1. 【Lv.3網羅的アプローチ】の概要</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_Toc188349005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182</w:t>
        </w:r>
        <w:r w:rsidR="00A65BDC" w:rsidRPr="00C537CC">
          <w:rPr>
            <w:noProof/>
            <w:webHidden/>
            <w:sz w:val="21"/>
            <w:szCs w:val="21"/>
          </w:rPr>
          <w:fldChar w:fldCharType="end"/>
        </w:r>
      </w:hyperlink>
    </w:p>
    <w:p w14:paraId="0639D520" w14:textId="569E099A"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9006" w:history="1">
        <w:r w:rsidR="00A65BDC" w:rsidRPr="00C537CC">
          <w:rPr>
            <w:rStyle w:val="a7"/>
            <w:noProof/>
            <w:sz w:val="21"/>
            <w:szCs w:val="21"/>
          </w:rPr>
          <w:t>13-2. 【Lv.3網羅的アプローチ】フレームワークを参考とした実施手順</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_Toc188349006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183</w:t>
        </w:r>
        <w:r w:rsidR="00A65BDC" w:rsidRPr="00C537CC">
          <w:rPr>
            <w:noProof/>
            <w:webHidden/>
            <w:sz w:val="21"/>
            <w:szCs w:val="21"/>
          </w:rPr>
          <w:fldChar w:fldCharType="end"/>
        </w:r>
      </w:hyperlink>
    </w:p>
    <w:p w14:paraId="73B1DBFA" w14:textId="019354FF"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07" w:history="1">
        <w:r w:rsidR="00A65BDC" w:rsidRPr="00C537CC">
          <w:rPr>
            <w:rStyle w:val="a7"/>
            <w:noProof/>
            <w:sz w:val="21"/>
            <w:szCs w:val="21"/>
          </w:rPr>
          <w:t>13-2-1. ISMSの概要（確立・運用・監視）</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_Toc188349007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183</w:t>
        </w:r>
        <w:r w:rsidR="00A65BDC" w:rsidRPr="00C537CC">
          <w:rPr>
            <w:noProof/>
            <w:webHidden/>
            <w:sz w:val="21"/>
            <w:szCs w:val="21"/>
          </w:rPr>
          <w:fldChar w:fldCharType="end"/>
        </w:r>
      </w:hyperlink>
    </w:p>
    <w:p w14:paraId="0950FE3C" w14:textId="595973B2"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08" w:history="1">
        <w:r w:rsidR="00A65BDC" w:rsidRPr="00C537CC">
          <w:rPr>
            <w:rStyle w:val="a7"/>
            <w:noProof/>
            <w:sz w:val="21"/>
            <w:szCs w:val="21"/>
          </w:rPr>
          <w:t>13-2-2. ISMS：4. 組織の状況</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_Toc188349008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184</w:t>
        </w:r>
        <w:r w:rsidR="00A65BDC" w:rsidRPr="00C537CC">
          <w:rPr>
            <w:noProof/>
            <w:webHidden/>
            <w:sz w:val="21"/>
            <w:szCs w:val="21"/>
          </w:rPr>
          <w:fldChar w:fldCharType="end"/>
        </w:r>
      </w:hyperlink>
    </w:p>
    <w:p w14:paraId="0335F361" w14:textId="72638DAE"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09" w:history="1">
        <w:r w:rsidR="00A65BDC" w:rsidRPr="00C537CC">
          <w:rPr>
            <w:rStyle w:val="a7"/>
            <w:noProof/>
            <w:sz w:val="21"/>
            <w:szCs w:val="21"/>
          </w:rPr>
          <w:t>13-2-3. ISMS：5. リーダーシップ</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_Toc188349009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190</w:t>
        </w:r>
        <w:r w:rsidR="00A65BDC" w:rsidRPr="00C537CC">
          <w:rPr>
            <w:noProof/>
            <w:webHidden/>
            <w:sz w:val="21"/>
            <w:szCs w:val="21"/>
          </w:rPr>
          <w:fldChar w:fldCharType="end"/>
        </w:r>
      </w:hyperlink>
    </w:p>
    <w:p w14:paraId="47C690D4" w14:textId="4D11B2FD"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10" w:history="1">
        <w:r w:rsidR="00A65BDC" w:rsidRPr="00C537CC">
          <w:rPr>
            <w:rStyle w:val="a7"/>
            <w:noProof/>
            <w:sz w:val="21"/>
            <w:szCs w:val="21"/>
          </w:rPr>
          <w:t>13-2-4. ISMS：6. 計画</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_Toc188349010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194</w:t>
        </w:r>
        <w:r w:rsidR="00A65BDC" w:rsidRPr="00C537CC">
          <w:rPr>
            <w:noProof/>
            <w:webHidden/>
            <w:sz w:val="21"/>
            <w:szCs w:val="21"/>
          </w:rPr>
          <w:fldChar w:fldCharType="end"/>
        </w:r>
      </w:hyperlink>
    </w:p>
    <w:p w14:paraId="27AEDE86" w14:textId="20651778"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11" w:history="1">
        <w:r w:rsidR="00A65BDC" w:rsidRPr="00C537CC">
          <w:rPr>
            <w:rStyle w:val="a7"/>
            <w:noProof/>
            <w:sz w:val="21"/>
            <w:szCs w:val="21"/>
          </w:rPr>
          <w:t>13-2-5. ISMS：7. 支援</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_Toc188349011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204</w:t>
        </w:r>
        <w:r w:rsidR="00A65BDC" w:rsidRPr="00C537CC">
          <w:rPr>
            <w:noProof/>
            <w:webHidden/>
            <w:sz w:val="21"/>
            <w:szCs w:val="21"/>
          </w:rPr>
          <w:fldChar w:fldCharType="end"/>
        </w:r>
      </w:hyperlink>
    </w:p>
    <w:p w14:paraId="7A9B8C6C" w14:textId="14CE6F64"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12" w:history="1">
        <w:r w:rsidR="00A65BDC" w:rsidRPr="00C537CC">
          <w:rPr>
            <w:rStyle w:val="a7"/>
            <w:noProof/>
            <w:sz w:val="21"/>
            <w:szCs w:val="21"/>
          </w:rPr>
          <w:t>13-2-6. ISMS：8. 運用</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_Toc188349012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215</w:t>
        </w:r>
        <w:r w:rsidR="00A65BDC" w:rsidRPr="00C537CC">
          <w:rPr>
            <w:noProof/>
            <w:webHidden/>
            <w:sz w:val="21"/>
            <w:szCs w:val="21"/>
          </w:rPr>
          <w:fldChar w:fldCharType="end"/>
        </w:r>
      </w:hyperlink>
    </w:p>
    <w:p w14:paraId="3C6711F5" w14:textId="57BAA645"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13" w:history="1">
        <w:r w:rsidR="00A65BDC" w:rsidRPr="00C537CC">
          <w:rPr>
            <w:rStyle w:val="a7"/>
            <w:noProof/>
            <w:sz w:val="21"/>
            <w:szCs w:val="21"/>
          </w:rPr>
          <w:t>13-2-7. ISMS：9. パフォーマンス評価</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_Toc188349013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219</w:t>
        </w:r>
        <w:r w:rsidR="00A65BDC" w:rsidRPr="00C537CC">
          <w:rPr>
            <w:noProof/>
            <w:webHidden/>
            <w:sz w:val="21"/>
            <w:szCs w:val="21"/>
          </w:rPr>
          <w:fldChar w:fldCharType="end"/>
        </w:r>
      </w:hyperlink>
    </w:p>
    <w:p w14:paraId="5928AE42" w14:textId="33174F50"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14" w:history="1">
        <w:r w:rsidR="00A65BDC" w:rsidRPr="00C537CC">
          <w:rPr>
            <w:rStyle w:val="a7"/>
            <w:noProof/>
            <w:sz w:val="21"/>
            <w:szCs w:val="21"/>
          </w:rPr>
          <w:t>13-2-8. ISMS：10. 改善</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_Toc188349014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227</w:t>
        </w:r>
        <w:r w:rsidR="00A65BDC" w:rsidRPr="00C537CC">
          <w:rPr>
            <w:noProof/>
            <w:webHidden/>
            <w:sz w:val="21"/>
            <w:szCs w:val="21"/>
          </w:rPr>
          <w:fldChar w:fldCharType="end"/>
        </w:r>
      </w:hyperlink>
    </w:p>
    <w:p w14:paraId="08B1F40B" w14:textId="47395EA0"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9015" w:history="1">
        <w:r w:rsidR="00A65BDC" w:rsidRPr="00C537CC">
          <w:rPr>
            <w:rStyle w:val="a7"/>
            <w:noProof/>
            <w:sz w:val="21"/>
            <w:szCs w:val="21"/>
          </w:rPr>
          <w:t>13-3. ISMS文書体系（ISMS構築・導入に必要な文書と記録）</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_Toc188349015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230</w:t>
        </w:r>
        <w:r w:rsidR="00A65BDC" w:rsidRPr="00C537CC">
          <w:rPr>
            <w:noProof/>
            <w:webHidden/>
            <w:sz w:val="21"/>
            <w:szCs w:val="21"/>
          </w:rPr>
          <w:fldChar w:fldCharType="end"/>
        </w:r>
      </w:hyperlink>
    </w:p>
    <w:p w14:paraId="2DEC0A36" w14:textId="112BE88F"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16" w:history="1">
        <w:r w:rsidR="00A65BDC" w:rsidRPr="00C537CC">
          <w:rPr>
            <w:rStyle w:val="a7"/>
            <w:noProof/>
            <w:sz w:val="21"/>
            <w:szCs w:val="21"/>
          </w:rPr>
          <w:t>13-3-1. ISMS文書としての策定内容とポイント</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_Toc188349016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230</w:t>
        </w:r>
        <w:r w:rsidR="00A65BDC" w:rsidRPr="00C537CC">
          <w:rPr>
            <w:noProof/>
            <w:webHidden/>
            <w:sz w:val="21"/>
            <w:szCs w:val="21"/>
          </w:rPr>
          <w:fldChar w:fldCharType="end"/>
        </w:r>
      </w:hyperlink>
    </w:p>
    <w:p w14:paraId="535086A5" w14:textId="6B96D265"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17" w:history="1">
        <w:r w:rsidR="00A65BDC" w:rsidRPr="00C537CC">
          <w:rPr>
            <w:rStyle w:val="a7"/>
            <w:noProof/>
            <w:sz w:val="21"/>
            <w:szCs w:val="21"/>
          </w:rPr>
          <w:t>13-3-2. ISMSの要求事項および管理策</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_Toc188349017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231</w:t>
        </w:r>
        <w:r w:rsidR="00A65BDC" w:rsidRPr="00C537CC">
          <w:rPr>
            <w:noProof/>
            <w:webHidden/>
            <w:sz w:val="21"/>
            <w:szCs w:val="21"/>
          </w:rPr>
          <w:fldChar w:fldCharType="end"/>
        </w:r>
      </w:hyperlink>
    </w:p>
    <w:p w14:paraId="534A374A" w14:textId="476AFA18"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9018" w:history="1">
        <w:r w:rsidR="00A65BDC" w:rsidRPr="00C537CC">
          <w:rPr>
            <w:rStyle w:val="a7"/>
            <w:noProof/>
            <w:sz w:val="21"/>
            <w:szCs w:val="21"/>
          </w:rPr>
          <w:t>13-4. ISO/IEC27001の審査準備と審査内容</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_Toc188349018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237</w:t>
        </w:r>
        <w:r w:rsidR="00A65BDC" w:rsidRPr="00C537CC">
          <w:rPr>
            <w:noProof/>
            <w:webHidden/>
            <w:sz w:val="21"/>
            <w:szCs w:val="21"/>
          </w:rPr>
          <w:fldChar w:fldCharType="end"/>
        </w:r>
      </w:hyperlink>
    </w:p>
    <w:p w14:paraId="6137F96F" w14:textId="0DA534D5"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19" w:history="1">
        <w:r w:rsidR="00A65BDC" w:rsidRPr="00C537CC">
          <w:rPr>
            <w:rStyle w:val="a7"/>
            <w:noProof/>
            <w:sz w:val="21"/>
            <w:szCs w:val="21"/>
          </w:rPr>
          <w:t>13-4-1. ISO/IEC27001の認証機関の選定と申し込み</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_Toc188349019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237</w:t>
        </w:r>
        <w:r w:rsidR="00A65BDC" w:rsidRPr="00C537CC">
          <w:rPr>
            <w:noProof/>
            <w:webHidden/>
            <w:sz w:val="21"/>
            <w:szCs w:val="21"/>
          </w:rPr>
          <w:fldChar w:fldCharType="end"/>
        </w:r>
      </w:hyperlink>
    </w:p>
    <w:p w14:paraId="3B68F236" w14:textId="7C0E11A2"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20" w:history="1">
        <w:r w:rsidR="00A65BDC" w:rsidRPr="00C537CC">
          <w:rPr>
            <w:rStyle w:val="a7"/>
            <w:noProof/>
            <w:sz w:val="21"/>
            <w:szCs w:val="21"/>
          </w:rPr>
          <w:t>13-4-2. ISO/IEC27001の審査事前準備</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_Toc188349020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238</w:t>
        </w:r>
        <w:r w:rsidR="00A65BDC" w:rsidRPr="00C537CC">
          <w:rPr>
            <w:noProof/>
            <w:webHidden/>
            <w:sz w:val="21"/>
            <w:szCs w:val="21"/>
          </w:rPr>
          <w:fldChar w:fldCharType="end"/>
        </w:r>
      </w:hyperlink>
    </w:p>
    <w:p w14:paraId="4420E81F" w14:textId="482817BF"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21" w:history="1">
        <w:r w:rsidR="00A65BDC" w:rsidRPr="00C537CC">
          <w:rPr>
            <w:rStyle w:val="a7"/>
            <w:noProof/>
            <w:sz w:val="21"/>
            <w:szCs w:val="21"/>
          </w:rPr>
          <w:t>13-4-3. ISO/IEC27001の審査（第一段・第二段）</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_Toc188349021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239</w:t>
        </w:r>
        <w:r w:rsidR="00A65BDC" w:rsidRPr="00C537CC">
          <w:rPr>
            <w:noProof/>
            <w:webHidden/>
            <w:sz w:val="21"/>
            <w:szCs w:val="21"/>
          </w:rPr>
          <w:fldChar w:fldCharType="end"/>
        </w:r>
      </w:hyperlink>
    </w:p>
    <w:p w14:paraId="3D75B352" w14:textId="0188BB4D"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22" w:history="1">
        <w:r w:rsidR="00A65BDC" w:rsidRPr="00C537CC">
          <w:rPr>
            <w:rStyle w:val="a7"/>
            <w:noProof/>
            <w:sz w:val="21"/>
            <w:szCs w:val="21"/>
          </w:rPr>
          <w:t>13-4-4. ISO/IEC27001の維持審査・再認証審査</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_Toc188349022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241</w:t>
        </w:r>
        <w:r w:rsidR="00A65BDC" w:rsidRPr="00C537CC">
          <w:rPr>
            <w:noProof/>
            <w:webHidden/>
            <w:sz w:val="21"/>
            <w:szCs w:val="21"/>
          </w:rPr>
          <w:fldChar w:fldCharType="end"/>
        </w:r>
      </w:hyperlink>
    </w:p>
    <w:p w14:paraId="676D2442" w14:textId="696AF560"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9023" w:history="1">
        <w:r w:rsidR="00A65BDC" w:rsidRPr="00C537CC">
          <w:rPr>
            <w:rStyle w:val="a7"/>
            <w:noProof/>
            <w:sz w:val="21"/>
            <w:szCs w:val="21"/>
          </w:rPr>
          <w:t>コラム</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_Toc188349023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242</w:t>
        </w:r>
        <w:r w:rsidR="00A65BDC" w:rsidRPr="00C537CC">
          <w:rPr>
            <w:noProof/>
            <w:webHidden/>
            <w:sz w:val="21"/>
            <w:szCs w:val="21"/>
          </w:rPr>
          <w:fldChar w:fldCharType="end"/>
        </w:r>
      </w:hyperlink>
    </w:p>
    <w:p w14:paraId="6114DF27" w14:textId="7A071737" w:rsidR="00A65BDC" w:rsidRPr="00C537CC" w:rsidRDefault="007E354B" w:rsidP="00B67D9C">
      <w:pPr>
        <w:pStyle w:val="22"/>
        <w:ind w:left="240" w:firstLineChars="0" w:firstLine="0"/>
        <w:rPr>
          <w:noProof/>
          <w:sz w:val="21"/>
          <w:szCs w:val="21"/>
          <w14:ligatures w14:val="standardContextual"/>
        </w:rPr>
      </w:pPr>
      <w:hyperlink w:anchor="_Toc188349024" w:history="1">
        <w:r w:rsidR="00A65BDC" w:rsidRPr="00C537CC">
          <w:rPr>
            <w:rStyle w:val="a7"/>
            <w:noProof/>
            <w:sz w:val="21"/>
            <w:szCs w:val="21"/>
          </w:rPr>
          <w:t>第14章. ISMSの管理策</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_Toc188349024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243</w:t>
        </w:r>
        <w:r w:rsidR="00A65BDC" w:rsidRPr="00C537CC">
          <w:rPr>
            <w:noProof/>
            <w:webHidden/>
            <w:sz w:val="21"/>
            <w:szCs w:val="21"/>
          </w:rPr>
          <w:fldChar w:fldCharType="end"/>
        </w:r>
      </w:hyperlink>
    </w:p>
    <w:p w14:paraId="78C1B993" w14:textId="51E2B657"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9025" w:history="1">
        <w:r w:rsidR="00A65BDC" w:rsidRPr="00C537CC">
          <w:rPr>
            <w:rStyle w:val="a7"/>
            <w:noProof/>
            <w:sz w:val="21"/>
            <w:szCs w:val="21"/>
          </w:rPr>
          <w:t>14-1. 管理策の分類と構成</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_Toc188349025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244</w:t>
        </w:r>
        <w:r w:rsidR="00A65BDC" w:rsidRPr="00C537CC">
          <w:rPr>
            <w:noProof/>
            <w:webHidden/>
            <w:sz w:val="21"/>
            <w:szCs w:val="21"/>
          </w:rPr>
          <w:fldChar w:fldCharType="end"/>
        </w:r>
      </w:hyperlink>
    </w:p>
    <w:p w14:paraId="3AF93783" w14:textId="0AE5A3EF"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26" w:history="1">
        <w:r w:rsidR="00A65BDC" w:rsidRPr="00C537CC">
          <w:rPr>
            <w:rStyle w:val="a7"/>
            <w:noProof/>
            <w:sz w:val="21"/>
            <w:szCs w:val="21"/>
          </w:rPr>
          <w:t>14-1-1. 管理策：ISO/IEC 27002</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_Toc188349026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244</w:t>
        </w:r>
        <w:r w:rsidR="00A65BDC" w:rsidRPr="00C537CC">
          <w:rPr>
            <w:noProof/>
            <w:webHidden/>
            <w:sz w:val="21"/>
            <w:szCs w:val="21"/>
          </w:rPr>
          <w:fldChar w:fldCharType="end"/>
        </w:r>
      </w:hyperlink>
    </w:p>
    <w:p w14:paraId="05D360DA" w14:textId="728F6135"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27" w:history="1">
        <w:r w:rsidR="00A65BDC" w:rsidRPr="00C537CC">
          <w:rPr>
            <w:rStyle w:val="a7"/>
            <w:noProof/>
            <w:sz w:val="21"/>
            <w:szCs w:val="21"/>
          </w:rPr>
          <w:t>14-1-2. 管理策のテーマと属性</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_Toc188349027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245</w:t>
        </w:r>
        <w:r w:rsidR="00A65BDC" w:rsidRPr="00C537CC">
          <w:rPr>
            <w:noProof/>
            <w:webHidden/>
            <w:sz w:val="21"/>
            <w:szCs w:val="21"/>
          </w:rPr>
          <w:fldChar w:fldCharType="end"/>
        </w:r>
      </w:hyperlink>
    </w:p>
    <w:p w14:paraId="193750E2" w14:textId="251E5C71"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28" w:history="1">
        <w:r w:rsidR="00A65BDC" w:rsidRPr="00C537CC">
          <w:rPr>
            <w:rStyle w:val="a7"/>
            <w:noProof/>
            <w:sz w:val="21"/>
            <w:szCs w:val="21"/>
          </w:rPr>
          <w:t>14-1-3. 対策基準と実施手順の作成方法</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_Toc188349028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248</w:t>
        </w:r>
        <w:r w:rsidR="00A65BDC" w:rsidRPr="00C537CC">
          <w:rPr>
            <w:noProof/>
            <w:webHidden/>
            <w:sz w:val="21"/>
            <w:szCs w:val="21"/>
          </w:rPr>
          <w:fldChar w:fldCharType="end"/>
        </w:r>
      </w:hyperlink>
    </w:p>
    <w:p w14:paraId="7A269EBA" w14:textId="5E929491" w:rsidR="00A65BDC" w:rsidRPr="00C537CC" w:rsidRDefault="007E354B" w:rsidP="00B67D9C">
      <w:pPr>
        <w:pStyle w:val="22"/>
        <w:ind w:left="240" w:firstLineChars="0" w:firstLine="0"/>
        <w:rPr>
          <w:noProof/>
          <w:sz w:val="21"/>
          <w:szCs w:val="21"/>
          <w14:ligatures w14:val="standardContextual"/>
        </w:rPr>
      </w:pPr>
      <w:hyperlink w:anchor="_Toc188349029" w:history="1">
        <w:r w:rsidR="00A65BDC" w:rsidRPr="00C537CC">
          <w:rPr>
            <w:rStyle w:val="a7"/>
            <w:noProof/>
            <w:sz w:val="21"/>
            <w:szCs w:val="21"/>
          </w:rPr>
          <w:t>第15章. 組織的対策</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_Toc188349029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249</w:t>
        </w:r>
        <w:r w:rsidR="00A65BDC" w:rsidRPr="00C537CC">
          <w:rPr>
            <w:noProof/>
            <w:webHidden/>
            <w:sz w:val="21"/>
            <w:szCs w:val="21"/>
          </w:rPr>
          <w:fldChar w:fldCharType="end"/>
        </w:r>
      </w:hyperlink>
    </w:p>
    <w:p w14:paraId="36A4415A" w14:textId="3C171641"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9030" w:history="1">
        <w:r w:rsidR="00A65BDC" w:rsidRPr="00C537CC">
          <w:rPr>
            <w:rStyle w:val="a7"/>
            <w:noProof/>
            <w:sz w:val="21"/>
            <w:szCs w:val="21"/>
          </w:rPr>
          <w:t>15-1. 作成する候補となる実施手順書類について</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_Toc188349030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250</w:t>
        </w:r>
        <w:r w:rsidR="00A65BDC" w:rsidRPr="00C537CC">
          <w:rPr>
            <w:noProof/>
            <w:webHidden/>
            <w:sz w:val="21"/>
            <w:szCs w:val="21"/>
          </w:rPr>
          <w:fldChar w:fldCharType="end"/>
        </w:r>
      </w:hyperlink>
    </w:p>
    <w:p w14:paraId="566BF63B" w14:textId="5C86F336"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9031" w:history="1">
        <w:r w:rsidR="00A65BDC" w:rsidRPr="00C537CC">
          <w:rPr>
            <w:rStyle w:val="a7"/>
            <w:noProof/>
            <w:sz w:val="21"/>
            <w:szCs w:val="21"/>
          </w:rPr>
          <w:t>15-2. 組織的対策として重要となる実施項目</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_Toc188349031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256</w:t>
        </w:r>
        <w:r w:rsidR="00A65BDC" w:rsidRPr="00C537CC">
          <w:rPr>
            <w:noProof/>
            <w:webHidden/>
            <w:sz w:val="21"/>
            <w:szCs w:val="21"/>
          </w:rPr>
          <w:fldChar w:fldCharType="end"/>
        </w:r>
      </w:hyperlink>
    </w:p>
    <w:p w14:paraId="06D21BCA" w14:textId="4B2712FE"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32" w:history="1">
        <w:r w:rsidR="00A65BDC" w:rsidRPr="00C537CC">
          <w:rPr>
            <w:rStyle w:val="a7"/>
            <w:noProof/>
            <w:sz w:val="21"/>
            <w:szCs w:val="21"/>
          </w:rPr>
          <w:t>15-2-1. 情報化・サイバーセキュリティ・個人情報保護</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_Toc188349032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256</w:t>
        </w:r>
        <w:r w:rsidR="00A65BDC" w:rsidRPr="00C537CC">
          <w:rPr>
            <w:noProof/>
            <w:webHidden/>
            <w:sz w:val="21"/>
            <w:szCs w:val="21"/>
          </w:rPr>
          <w:fldChar w:fldCharType="end"/>
        </w:r>
      </w:hyperlink>
    </w:p>
    <w:p w14:paraId="4580CC81" w14:textId="31C686EF"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33" w:history="1">
        <w:r w:rsidR="00A65BDC" w:rsidRPr="00C537CC">
          <w:rPr>
            <w:rStyle w:val="a7"/>
            <w:noProof/>
            <w:sz w:val="21"/>
            <w:szCs w:val="21"/>
          </w:rPr>
          <w:t>15-2-2. 脅威インテリジェンス</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_Toc188349033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264</w:t>
        </w:r>
        <w:r w:rsidR="00A65BDC" w:rsidRPr="00C537CC">
          <w:rPr>
            <w:noProof/>
            <w:webHidden/>
            <w:sz w:val="21"/>
            <w:szCs w:val="21"/>
          </w:rPr>
          <w:fldChar w:fldCharType="end"/>
        </w:r>
      </w:hyperlink>
    </w:p>
    <w:p w14:paraId="79324C93" w14:textId="0F6A3C53"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34" w:history="1">
        <w:r w:rsidR="00A65BDC" w:rsidRPr="00C537CC">
          <w:rPr>
            <w:rStyle w:val="a7"/>
            <w:noProof/>
            <w:sz w:val="21"/>
            <w:szCs w:val="21"/>
          </w:rPr>
          <w:t>15-2-3. 情報資産台帳作成・維持実施</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_Toc188349034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265</w:t>
        </w:r>
        <w:r w:rsidR="00A65BDC" w:rsidRPr="00C537CC">
          <w:rPr>
            <w:noProof/>
            <w:webHidden/>
            <w:sz w:val="21"/>
            <w:szCs w:val="21"/>
          </w:rPr>
          <w:fldChar w:fldCharType="end"/>
        </w:r>
      </w:hyperlink>
    </w:p>
    <w:p w14:paraId="19B089D5" w14:textId="50D39285"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35" w:history="1">
        <w:r w:rsidR="00A65BDC" w:rsidRPr="00C537CC">
          <w:rPr>
            <w:rStyle w:val="a7"/>
            <w:noProof/>
            <w:sz w:val="21"/>
            <w:szCs w:val="21"/>
          </w:rPr>
          <w:t>15-2-4. クラウドサービス利用</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_Toc188349035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267</w:t>
        </w:r>
        <w:r w:rsidR="00A65BDC" w:rsidRPr="00C537CC">
          <w:rPr>
            <w:noProof/>
            <w:webHidden/>
            <w:sz w:val="21"/>
            <w:szCs w:val="21"/>
          </w:rPr>
          <w:fldChar w:fldCharType="end"/>
        </w:r>
      </w:hyperlink>
    </w:p>
    <w:p w14:paraId="24A46F8C" w14:textId="440AAFA8"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36" w:history="1">
        <w:r w:rsidR="00A65BDC" w:rsidRPr="00C537CC">
          <w:rPr>
            <w:rStyle w:val="a7"/>
            <w:noProof/>
            <w:sz w:val="21"/>
            <w:szCs w:val="21"/>
          </w:rPr>
          <w:t>15-2-5. 情報セキュリティインシデント対応</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_Toc188349036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268</w:t>
        </w:r>
        <w:r w:rsidR="00A65BDC" w:rsidRPr="00C537CC">
          <w:rPr>
            <w:noProof/>
            <w:webHidden/>
            <w:sz w:val="21"/>
            <w:szCs w:val="21"/>
          </w:rPr>
          <w:fldChar w:fldCharType="end"/>
        </w:r>
      </w:hyperlink>
    </w:p>
    <w:p w14:paraId="5358060E" w14:textId="06A6D6F8"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37" w:history="1">
        <w:r w:rsidR="00A65BDC" w:rsidRPr="00C537CC">
          <w:rPr>
            <w:rStyle w:val="a7"/>
            <w:noProof/>
            <w:sz w:val="21"/>
            <w:szCs w:val="21"/>
          </w:rPr>
          <w:t>15-2-6. 事業継続計画策定</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_Toc188349037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271</w:t>
        </w:r>
        <w:r w:rsidR="00A65BDC" w:rsidRPr="00C537CC">
          <w:rPr>
            <w:noProof/>
            <w:webHidden/>
            <w:sz w:val="21"/>
            <w:szCs w:val="21"/>
          </w:rPr>
          <w:fldChar w:fldCharType="end"/>
        </w:r>
      </w:hyperlink>
    </w:p>
    <w:p w14:paraId="72ED29C4" w14:textId="60D40201"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38" w:history="1">
        <w:r w:rsidR="00A65BDC" w:rsidRPr="00C537CC">
          <w:rPr>
            <w:rStyle w:val="a7"/>
            <w:noProof/>
            <w:sz w:val="21"/>
            <w:szCs w:val="21"/>
          </w:rPr>
          <w:t>15-2-7. 法的、規制および契約上の要件</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_Toc188349038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272</w:t>
        </w:r>
        <w:r w:rsidR="00A65BDC" w:rsidRPr="00C537CC">
          <w:rPr>
            <w:noProof/>
            <w:webHidden/>
            <w:sz w:val="21"/>
            <w:szCs w:val="21"/>
          </w:rPr>
          <w:fldChar w:fldCharType="end"/>
        </w:r>
      </w:hyperlink>
    </w:p>
    <w:p w14:paraId="0F682683" w14:textId="00D982B2"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39" w:history="1">
        <w:r w:rsidR="00A65BDC" w:rsidRPr="00C537CC">
          <w:rPr>
            <w:rStyle w:val="a7"/>
            <w:noProof/>
            <w:sz w:val="21"/>
            <w:szCs w:val="21"/>
          </w:rPr>
          <w:t>15-2-8. 知的財産、データ、プライバシー</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_Toc188349039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275</w:t>
        </w:r>
        <w:r w:rsidR="00A65BDC" w:rsidRPr="00C537CC">
          <w:rPr>
            <w:noProof/>
            <w:webHidden/>
            <w:sz w:val="21"/>
            <w:szCs w:val="21"/>
          </w:rPr>
          <w:fldChar w:fldCharType="end"/>
        </w:r>
      </w:hyperlink>
    </w:p>
    <w:p w14:paraId="299A2F0E" w14:textId="04DF9B36"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40" w:history="1">
        <w:r w:rsidR="00A65BDC" w:rsidRPr="00C537CC">
          <w:rPr>
            <w:rStyle w:val="a7"/>
            <w:noProof/>
            <w:sz w:val="21"/>
            <w:szCs w:val="21"/>
          </w:rPr>
          <w:t>15-2-9. セキュリティ対策状況の点検・監査・評価・認証</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_Toc188349040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277</w:t>
        </w:r>
        <w:r w:rsidR="00A65BDC" w:rsidRPr="00C537CC">
          <w:rPr>
            <w:noProof/>
            <w:webHidden/>
            <w:sz w:val="21"/>
            <w:szCs w:val="21"/>
          </w:rPr>
          <w:fldChar w:fldCharType="end"/>
        </w:r>
      </w:hyperlink>
    </w:p>
    <w:p w14:paraId="1B0C0028" w14:textId="2B03D184" w:rsidR="00A65BDC" w:rsidRPr="00C537CC" w:rsidRDefault="007E354B" w:rsidP="00B67D9C">
      <w:pPr>
        <w:pStyle w:val="22"/>
        <w:ind w:left="240" w:firstLineChars="0" w:firstLine="0"/>
        <w:rPr>
          <w:noProof/>
          <w:sz w:val="21"/>
          <w:szCs w:val="21"/>
          <w14:ligatures w14:val="standardContextual"/>
        </w:rPr>
      </w:pPr>
      <w:hyperlink w:anchor="_Toc188349041" w:history="1">
        <w:r w:rsidR="00A65BDC" w:rsidRPr="00C537CC">
          <w:rPr>
            <w:rStyle w:val="a7"/>
            <w:noProof/>
            <w:sz w:val="21"/>
            <w:szCs w:val="21"/>
          </w:rPr>
          <w:t>第16章. 人的対策</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_Toc188349041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279</w:t>
        </w:r>
        <w:r w:rsidR="00A65BDC" w:rsidRPr="00C537CC">
          <w:rPr>
            <w:noProof/>
            <w:webHidden/>
            <w:sz w:val="21"/>
            <w:szCs w:val="21"/>
          </w:rPr>
          <w:fldChar w:fldCharType="end"/>
        </w:r>
      </w:hyperlink>
    </w:p>
    <w:p w14:paraId="366ED0BA" w14:textId="7BC43510"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9042" w:history="1">
        <w:r w:rsidR="00A65BDC" w:rsidRPr="00C537CC">
          <w:rPr>
            <w:rStyle w:val="a7"/>
            <w:noProof/>
            <w:sz w:val="21"/>
            <w:szCs w:val="21"/>
          </w:rPr>
          <w:t>16-1. 作成する候補となる実施手順書類について</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_Toc188349042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280</w:t>
        </w:r>
        <w:r w:rsidR="00A65BDC" w:rsidRPr="00C537CC">
          <w:rPr>
            <w:noProof/>
            <w:webHidden/>
            <w:sz w:val="21"/>
            <w:szCs w:val="21"/>
          </w:rPr>
          <w:fldChar w:fldCharType="end"/>
        </w:r>
      </w:hyperlink>
    </w:p>
    <w:p w14:paraId="544A5360" w14:textId="47A0414E"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9043" w:history="1">
        <w:r w:rsidR="00A65BDC" w:rsidRPr="00C537CC">
          <w:rPr>
            <w:rStyle w:val="a7"/>
            <w:noProof/>
            <w:sz w:val="21"/>
            <w:szCs w:val="21"/>
          </w:rPr>
          <w:t>16-2. 人的対策として重要となる実施項目</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_Toc188349043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282</w:t>
        </w:r>
        <w:r w:rsidR="00A65BDC" w:rsidRPr="00C537CC">
          <w:rPr>
            <w:noProof/>
            <w:webHidden/>
            <w:sz w:val="21"/>
            <w:szCs w:val="21"/>
          </w:rPr>
          <w:fldChar w:fldCharType="end"/>
        </w:r>
      </w:hyperlink>
    </w:p>
    <w:p w14:paraId="426D619E" w14:textId="09594583"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44" w:history="1">
        <w:r w:rsidR="00A65BDC" w:rsidRPr="00C537CC">
          <w:rPr>
            <w:rStyle w:val="a7"/>
            <w:noProof/>
            <w:sz w:val="21"/>
            <w:szCs w:val="21"/>
          </w:rPr>
          <w:t>16-2-1. スクリーニング</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_Toc188349044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282</w:t>
        </w:r>
        <w:r w:rsidR="00A65BDC" w:rsidRPr="00C537CC">
          <w:rPr>
            <w:noProof/>
            <w:webHidden/>
            <w:sz w:val="21"/>
            <w:szCs w:val="21"/>
          </w:rPr>
          <w:fldChar w:fldCharType="end"/>
        </w:r>
      </w:hyperlink>
    </w:p>
    <w:p w14:paraId="7946B8C5" w14:textId="5B9E9CA4"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45" w:history="1">
        <w:r w:rsidR="00A65BDC" w:rsidRPr="00C537CC">
          <w:rPr>
            <w:rStyle w:val="a7"/>
            <w:noProof/>
            <w:sz w:val="21"/>
            <w:szCs w:val="21"/>
          </w:rPr>
          <w:t>16-2-2. 雇用契約書</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_Toc188349045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282</w:t>
        </w:r>
        <w:r w:rsidR="00A65BDC" w:rsidRPr="00C537CC">
          <w:rPr>
            <w:noProof/>
            <w:webHidden/>
            <w:sz w:val="21"/>
            <w:szCs w:val="21"/>
          </w:rPr>
          <w:fldChar w:fldCharType="end"/>
        </w:r>
      </w:hyperlink>
    </w:p>
    <w:p w14:paraId="292B5D9F" w14:textId="3648BED2"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46" w:history="1">
        <w:r w:rsidR="00A65BDC" w:rsidRPr="00C537CC">
          <w:rPr>
            <w:rStyle w:val="a7"/>
            <w:noProof/>
            <w:sz w:val="21"/>
            <w:szCs w:val="21"/>
          </w:rPr>
          <w:t>16-2-3. 懲戒手続き</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_Toc188349046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282</w:t>
        </w:r>
        <w:r w:rsidR="00A65BDC" w:rsidRPr="00C537CC">
          <w:rPr>
            <w:noProof/>
            <w:webHidden/>
            <w:sz w:val="21"/>
            <w:szCs w:val="21"/>
          </w:rPr>
          <w:fldChar w:fldCharType="end"/>
        </w:r>
      </w:hyperlink>
    </w:p>
    <w:p w14:paraId="7FB36091" w14:textId="383046C5"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47" w:history="1">
        <w:r w:rsidR="00A65BDC" w:rsidRPr="00C537CC">
          <w:rPr>
            <w:rStyle w:val="a7"/>
            <w:noProof/>
            <w:sz w:val="21"/>
            <w:szCs w:val="21"/>
          </w:rPr>
          <w:t>16-2-4. 雇用の終了または変更後の責任</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_Toc188349047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283</w:t>
        </w:r>
        <w:r w:rsidR="00A65BDC" w:rsidRPr="00C537CC">
          <w:rPr>
            <w:noProof/>
            <w:webHidden/>
            <w:sz w:val="21"/>
            <w:szCs w:val="21"/>
          </w:rPr>
          <w:fldChar w:fldCharType="end"/>
        </w:r>
      </w:hyperlink>
    </w:p>
    <w:p w14:paraId="1F8CA9A4" w14:textId="42D35A30"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48" w:history="1">
        <w:r w:rsidR="00A65BDC" w:rsidRPr="00C537CC">
          <w:rPr>
            <w:rStyle w:val="a7"/>
            <w:noProof/>
            <w:sz w:val="21"/>
            <w:szCs w:val="21"/>
          </w:rPr>
          <w:t>16-2-5. 守秘義務または秘密保持契約</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_Toc188349048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283</w:t>
        </w:r>
        <w:r w:rsidR="00A65BDC" w:rsidRPr="00C537CC">
          <w:rPr>
            <w:noProof/>
            <w:webHidden/>
            <w:sz w:val="21"/>
            <w:szCs w:val="21"/>
          </w:rPr>
          <w:fldChar w:fldCharType="end"/>
        </w:r>
      </w:hyperlink>
    </w:p>
    <w:p w14:paraId="7254C1EE" w14:textId="21C49F8E"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49" w:history="1">
        <w:r w:rsidR="00A65BDC" w:rsidRPr="00C537CC">
          <w:rPr>
            <w:rStyle w:val="a7"/>
            <w:noProof/>
            <w:sz w:val="21"/>
            <w:szCs w:val="21"/>
          </w:rPr>
          <w:t>16-2-6. リモートワーク実施手順</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_Toc188349049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284</w:t>
        </w:r>
        <w:r w:rsidR="00A65BDC" w:rsidRPr="00C537CC">
          <w:rPr>
            <w:noProof/>
            <w:webHidden/>
            <w:sz w:val="21"/>
            <w:szCs w:val="21"/>
          </w:rPr>
          <w:fldChar w:fldCharType="end"/>
        </w:r>
      </w:hyperlink>
    </w:p>
    <w:p w14:paraId="38A0C0FF" w14:textId="04F91678"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50" w:history="1">
        <w:r w:rsidR="00A65BDC" w:rsidRPr="00C537CC">
          <w:rPr>
            <w:rStyle w:val="a7"/>
            <w:noProof/>
            <w:sz w:val="21"/>
            <w:szCs w:val="21"/>
          </w:rPr>
          <w:t>16-2-7. 情報セキュリティイベントの報告</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_Toc188349050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285</w:t>
        </w:r>
        <w:r w:rsidR="00A65BDC" w:rsidRPr="00C537CC">
          <w:rPr>
            <w:noProof/>
            <w:webHidden/>
            <w:sz w:val="21"/>
            <w:szCs w:val="21"/>
          </w:rPr>
          <w:fldChar w:fldCharType="end"/>
        </w:r>
      </w:hyperlink>
    </w:p>
    <w:p w14:paraId="0A18C218" w14:textId="568C61A7" w:rsidR="00A65BDC" w:rsidRPr="00C537CC" w:rsidRDefault="007E354B" w:rsidP="00B67D9C">
      <w:pPr>
        <w:pStyle w:val="22"/>
        <w:ind w:left="240" w:firstLineChars="0" w:firstLine="0"/>
        <w:rPr>
          <w:noProof/>
          <w:sz w:val="21"/>
          <w:szCs w:val="21"/>
          <w14:ligatures w14:val="standardContextual"/>
        </w:rPr>
      </w:pPr>
      <w:hyperlink w:anchor="_Toc188349051" w:history="1">
        <w:r w:rsidR="00A65BDC" w:rsidRPr="00C537CC">
          <w:rPr>
            <w:rStyle w:val="a7"/>
            <w:noProof/>
            <w:sz w:val="21"/>
            <w:szCs w:val="21"/>
          </w:rPr>
          <w:t>第17章. 物理的対策</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_Toc188349051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286</w:t>
        </w:r>
        <w:r w:rsidR="00A65BDC" w:rsidRPr="00C537CC">
          <w:rPr>
            <w:noProof/>
            <w:webHidden/>
            <w:sz w:val="21"/>
            <w:szCs w:val="21"/>
          </w:rPr>
          <w:fldChar w:fldCharType="end"/>
        </w:r>
      </w:hyperlink>
    </w:p>
    <w:p w14:paraId="72DAC2D2" w14:textId="79C730F6"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9052" w:history="1">
        <w:r w:rsidR="00A65BDC" w:rsidRPr="00C537CC">
          <w:rPr>
            <w:rStyle w:val="a7"/>
            <w:noProof/>
            <w:sz w:val="21"/>
            <w:szCs w:val="21"/>
          </w:rPr>
          <w:t>17-1. 作成する候補となる実施手順書類について</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_Toc188349052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287</w:t>
        </w:r>
        <w:r w:rsidR="00A65BDC" w:rsidRPr="00C537CC">
          <w:rPr>
            <w:noProof/>
            <w:webHidden/>
            <w:sz w:val="21"/>
            <w:szCs w:val="21"/>
          </w:rPr>
          <w:fldChar w:fldCharType="end"/>
        </w:r>
      </w:hyperlink>
    </w:p>
    <w:p w14:paraId="4D70E3A8" w14:textId="1401CB61"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9053" w:history="1">
        <w:r w:rsidR="00A65BDC" w:rsidRPr="00C537CC">
          <w:rPr>
            <w:rStyle w:val="a7"/>
            <w:noProof/>
            <w:sz w:val="21"/>
            <w:szCs w:val="21"/>
          </w:rPr>
          <w:t>17-2. 物理的対策として重要となる実施項目</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_Toc188349053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290</w:t>
        </w:r>
        <w:r w:rsidR="00A65BDC" w:rsidRPr="00C537CC">
          <w:rPr>
            <w:noProof/>
            <w:webHidden/>
            <w:sz w:val="21"/>
            <w:szCs w:val="21"/>
          </w:rPr>
          <w:fldChar w:fldCharType="end"/>
        </w:r>
      </w:hyperlink>
    </w:p>
    <w:p w14:paraId="7EDA7720" w14:textId="731CB8FE"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54" w:history="1">
        <w:r w:rsidR="00A65BDC" w:rsidRPr="00C537CC">
          <w:rPr>
            <w:rStyle w:val="a7"/>
            <w:noProof/>
            <w:sz w:val="21"/>
            <w:szCs w:val="21"/>
          </w:rPr>
          <w:t>17-2-1. 物理的なセキュリティ境界</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_Toc188349054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290</w:t>
        </w:r>
        <w:r w:rsidR="00A65BDC" w:rsidRPr="00C537CC">
          <w:rPr>
            <w:noProof/>
            <w:webHidden/>
            <w:sz w:val="21"/>
            <w:szCs w:val="21"/>
          </w:rPr>
          <w:fldChar w:fldCharType="end"/>
        </w:r>
      </w:hyperlink>
    </w:p>
    <w:p w14:paraId="1E18F153" w14:textId="7BA5B41F"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55" w:history="1">
        <w:r w:rsidR="00A65BDC" w:rsidRPr="00C537CC">
          <w:rPr>
            <w:rStyle w:val="a7"/>
            <w:noProof/>
            <w:sz w:val="21"/>
            <w:szCs w:val="21"/>
          </w:rPr>
          <w:t>17-2-2. 入退室認証システム</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_Toc188349055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290</w:t>
        </w:r>
        <w:r w:rsidR="00A65BDC" w:rsidRPr="00C537CC">
          <w:rPr>
            <w:noProof/>
            <w:webHidden/>
            <w:sz w:val="21"/>
            <w:szCs w:val="21"/>
          </w:rPr>
          <w:fldChar w:fldCharType="end"/>
        </w:r>
      </w:hyperlink>
    </w:p>
    <w:p w14:paraId="3DEEC9CE" w14:textId="5B8E03A0"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56" w:history="1">
        <w:r w:rsidR="00A65BDC" w:rsidRPr="00C537CC">
          <w:rPr>
            <w:rStyle w:val="a7"/>
            <w:noProof/>
            <w:sz w:val="21"/>
            <w:szCs w:val="21"/>
          </w:rPr>
          <w:t>17-2-3. 物理的セキュリティの監視</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_Toc188349056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291</w:t>
        </w:r>
        <w:r w:rsidR="00A65BDC" w:rsidRPr="00C537CC">
          <w:rPr>
            <w:noProof/>
            <w:webHidden/>
            <w:sz w:val="21"/>
            <w:szCs w:val="21"/>
          </w:rPr>
          <w:fldChar w:fldCharType="end"/>
        </w:r>
      </w:hyperlink>
    </w:p>
    <w:p w14:paraId="0CC0B6B6" w14:textId="329D31A7"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57" w:history="1">
        <w:r w:rsidR="00A65BDC" w:rsidRPr="00C537CC">
          <w:rPr>
            <w:rStyle w:val="a7"/>
            <w:noProof/>
            <w:sz w:val="21"/>
            <w:szCs w:val="21"/>
          </w:rPr>
          <w:t>17-2-4. 物理的および環境的脅威からの保護</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_Toc188349057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291</w:t>
        </w:r>
        <w:r w:rsidR="00A65BDC" w:rsidRPr="00C537CC">
          <w:rPr>
            <w:noProof/>
            <w:webHidden/>
            <w:sz w:val="21"/>
            <w:szCs w:val="21"/>
          </w:rPr>
          <w:fldChar w:fldCharType="end"/>
        </w:r>
      </w:hyperlink>
    </w:p>
    <w:p w14:paraId="582E138C" w14:textId="41D457A8"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58" w:history="1">
        <w:r w:rsidR="00A65BDC" w:rsidRPr="00C537CC">
          <w:rPr>
            <w:rStyle w:val="a7"/>
            <w:noProof/>
            <w:sz w:val="21"/>
            <w:szCs w:val="21"/>
          </w:rPr>
          <w:t>17-2-5. オフプレミスの資産のセキュリティ</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_Toc188349058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293</w:t>
        </w:r>
        <w:r w:rsidR="00A65BDC" w:rsidRPr="00C537CC">
          <w:rPr>
            <w:noProof/>
            <w:webHidden/>
            <w:sz w:val="21"/>
            <w:szCs w:val="21"/>
          </w:rPr>
          <w:fldChar w:fldCharType="end"/>
        </w:r>
      </w:hyperlink>
    </w:p>
    <w:p w14:paraId="7AB0BADF" w14:textId="06614983"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59" w:history="1">
        <w:r w:rsidR="00A65BDC" w:rsidRPr="00C537CC">
          <w:rPr>
            <w:rStyle w:val="a7"/>
            <w:noProof/>
            <w:sz w:val="21"/>
            <w:szCs w:val="21"/>
          </w:rPr>
          <w:t>17-2-6. 機器のメンテナンス</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_Toc188349059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293</w:t>
        </w:r>
        <w:r w:rsidR="00A65BDC" w:rsidRPr="00C537CC">
          <w:rPr>
            <w:noProof/>
            <w:webHidden/>
            <w:sz w:val="21"/>
            <w:szCs w:val="21"/>
          </w:rPr>
          <w:fldChar w:fldCharType="end"/>
        </w:r>
      </w:hyperlink>
    </w:p>
    <w:p w14:paraId="68FDF51F" w14:textId="4995CA01"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9060" w:history="1">
        <w:r w:rsidR="00A65BDC" w:rsidRPr="00C537CC">
          <w:rPr>
            <w:rStyle w:val="a7"/>
            <w:noProof/>
            <w:sz w:val="21"/>
            <w:szCs w:val="21"/>
          </w:rPr>
          <w:t>17-3. BYOD、MDM</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_Toc188349060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297</w:t>
        </w:r>
        <w:r w:rsidR="00A65BDC" w:rsidRPr="00C537CC">
          <w:rPr>
            <w:noProof/>
            <w:webHidden/>
            <w:sz w:val="21"/>
            <w:szCs w:val="21"/>
          </w:rPr>
          <w:fldChar w:fldCharType="end"/>
        </w:r>
      </w:hyperlink>
    </w:p>
    <w:p w14:paraId="71B186B1" w14:textId="502E2F30"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61" w:history="1">
        <w:r w:rsidR="00A65BDC" w:rsidRPr="00C537CC">
          <w:rPr>
            <w:rStyle w:val="a7"/>
            <w:noProof/>
            <w:sz w:val="21"/>
            <w:szCs w:val="21"/>
          </w:rPr>
          <w:t>17-3-1. BYOD（Bring Your Own Device）導入に向けて</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_Toc188349061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297</w:t>
        </w:r>
        <w:r w:rsidR="00A65BDC" w:rsidRPr="00C537CC">
          <w:rPr>
            <w:noProof/>
            <w:webHidden/>
            <w:sz w:val="21"/>
            <w:szCs w:val="21"/>
          </w:rPr>
          <w:fldChar w:fldCharType="end"/>
        </w:r>
      </w:hyperlink>
    </w:p>
    <w:p w14:paraId="42892BBD" w14:textId="38170D6C"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62" w:history="1">
        <w:r w:rsidR="00A65BDC" w:rsidRPr="00C537CC">
          <w:rPr>
            <w:rStyle w:val="a7"/>
            <w:noProof/>
            <w:sz w:val="21"/>
            <w:szCs w:val="21"/>
          </w:rPr>
          <w:t>17-3-2.</w:t>
        </w:r>
        <w:r w:rsidR="00A65BDC" w:rsidRPr="00C537CC">
          <w:rPr>
            <w:rStyle w:val="a7"/>
            <w:noProof/>
            <w:sz w:val="21"/>
            <w:szCs w:val="21"/>
            <w:lang w:val="fr-FR"/>
          </w:rPr>
          <w:t xml:space="preserve"> MDM</w:t>
        </w:r>
        <w:r w:rsidR="00A65BDC" w:rsidRPr="00C537CC">
          <w:rPr>
            <w:rStyle w:val="a7"/>
            <w:noProof/>
            <w:sz w:val="21"/>
            <w:szCs w:val="21"/>
          </w:rPr>
          <w:t>（</w:t>
        </w:r>
        <w:r w:rsidR="00A65BDC" w:rsidRPr="00C537CC">
          <w:rPr>
            <w:rStyle w:val="a7"/>
            <w:noProof/>
            <w:sz w:val="21"/>
            <w:szCs w:val="21"/>
            <w:lang w:val="fr-FR"/>
          </w:rPr>
          <w:t>Mobile Device Management</w:t>
        </w:r>
        <w:r w:rsidR="00A65BDC" w:rsidRPr="00C537CC">
          <w:rPr>
            <w:rStyle w:val="a7"/>
            <w:noProof/>
            <w:sz w:val="21"/>
            <w:szCs w:val="21"/>
          </w:rPr>
          <w:t>）導入のポイント</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_Toc188349062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298</w:t>
        </w:r>
        <w:r w:rsidR="00A65BDC" w:rsidRPr="00C537CC">
          <w:rPr>
            <w:noProof/>
            <w:webHidden/>
            <w:sz w:val="21"/>
            <w:szCs w:val="21"/>
          </w:rPr>
          <w:fldChar w:fldCharType="end"/>
        </w:r>
      </w:hyperlink>
    </w:p>
    <w:p w14:paraId="235FB9D1" w14:textId="04FFAD50" w:rsidR="00A65BDC" w:rsidRPr="00C537CC" w:rsidRDefault="007E354B" w:rsidP="00B67D9C">
      <w:pPr>
        <w:pStyle w:val="22"/>
        <w:ind w:left="240" w:firstLineChars="0" w:firstLine="0"/>
        <w:rPr>
          <w:noProof/>
          <w:sz w:val="21"/>
          <w:szCs w:val="21"/>
          <w14:ligatures w14:val="standardContextual"/>
        </w:rPr>
      </w:pPr>
      <w:hyperlink w:anchor="_Toc188349063" w:history="1">
        <w:r w:rsidR="00A65BDC" w:rsidRPr="00C537CC">
          <w:rPr>
            <w:rStyle w:val="a7"/>
            <w:noProof/>
            <w:sz w:val="21"/>
            <w:szCs w:val="21"/>
          </w:rPr>
          <w:t>第18章. 技術的対策</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_Toc188349063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300</w:t>
        </w:r>
        <w:r w:rsidR="00A65BDC" w:rsidRPr="00C537CC">
          <w:rPr>
            <w:noProof/>
            <w:webHidden/>
            <w:sz w:val="21"/>
            <w:szCs w:val="21"/>
          </w:rPr>
          <w:fldChar w:fldCharType="end"/>
        </w:r>
      </w:hyperlink>
    </w:p>
    <w:p w14:paraId="2A685DB2" w14:textId="71E806AB"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9064" w:history="1">
        <w:r w:rsidR="00A65BDC" w:rsidRPr="00C537CC">
          <w:rPr>
            <w:rStyle w:val="a7"/>
            <w:noProof/>
            <w:sz w:val="21"/>
            <w:szCs w:val="21"/>
          </w:rPr>
          <w:t>18-1. 作成する候補となる実施手順書類について</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_Toc188349064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301</w:t>
        </w:r>
        <w:r w:rsidR="00A65BDC" w:rsidRPr="00C537CC">
          <w:rPr>
            <w:noProof/>
            <w:webHidden/>
            <w:sz w:val="21"/>
            <w:szCs w:val="21"/>
          </w:rPr>
          <w:fldChar w:fldCharType="end"/>
        </w:r>
      </w:hyperlink>
    </w:p>
    <w:p w14:paraId="00DF362E" w14:textId="0608F000"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9065" w:history="1">
        <w:r w:rsidR="00A65BDC" w:rsidRPr="00C537CC">
          <w:rPr>
            <w:rStyle w:val="a7"/>
            <w:noProof/>
            <w:sz w:val="21"/>
            <w:szCs w:val="21"/>
          </w:rPr>
          <w:t>18-2. 技術的対策として重要となる実施項目</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_Toc188349065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307</w:t>
        </w:r>
        <w:r w:rsidR="00A65BDC" w:rsidRPr="00C537CC">
          <w:rPr>
            <w:noProof/>
            <w:webHidden/>
            <w:sz w:val="21"/>
            <w:szCs w:val="21"/>
          </w:rPr>
          <w:fldChar w:fldCharType="end"/>
        </w:r>
      </w:hyperlink>
    </w:p>
    <w:p w14:paraId="0E2E4540" w14:textId="21CEB758"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66" w:history="1">
        <w:r w:rsidR="00A65BDC" w:rsidRPr="00C537CC">
          <w:rPr>
            <w:rStyle w:val="a7"/>
            <w:noProof/>
            <w:sz w:val="21"/>
            <w:szCs w:val="21"/>
          </w:rPr>
          <w:t>18-2-1. エンドポイントデバイス</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_Toc188349066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307</w:t>
        </w:r>
        <w:r w:rsidR="00A65BDC" w:rsidRPr="00C537CC">
          <w:rPr>
            <w:noProof/>
            <w:webHidden/>
            <w:sz w:val="21"/>
            <w:szCs w:val="21"/>
          </w:rPr>
          <w:fldChar w:fldCharType="end"/>
        </w:r>
      </w:hyperlink>
    </w:p>
    <w:p w14:paraId="2023671E" w14:textId="28724C6C"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67" w:history="1">
        <w:r w:rsidR="00A65BDC" w:rsidRPr="00C537CC">
          <w:rPr>
            <w:rStyle w:val="a7"/>
            <w:noProof/>
            <w:sz w:val="21"/>
            <w:szCs w:val="21"/>
          </w:rPr>
          <w:t>18-2-2. 特権アクセス権</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_Toc188349067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308</w:t>
        </w:r>
        <w:r w:rsidR="00A65BDC" w:rsidRPr="00C537CC">
          <w:rPr>
            <w:noProof/>
            <w:webHidden/>
            <w:sz w:val="21"/>
            <w:szCs w:val="21"/>
          </w:rPr>
          <w:fldChar w:fldCharType="end"/>
        </w:r>
      </w:hyperlink>
    </w:p>
    <w:p w14:paraId="0937B817" w14:textId="4830DC40"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68" w:history="1">
        <w:r w:rsidR="00A65BDC" w:rsidRPr="00C537CC">
          <w:rPr>
            <w:rStyle w:val="a7"/>
            <w:noProof/>
            <w:sz w:val="21"/>
            <w:szCs w:val="21"/>
          </w:rPr>
          <w:t>18-2-3. アクセス制限</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_Toc188349068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308</w:t>
        </w:r>
        <w:r w:rsidR="00A65BDC" w:rsidRPr="00C537CC">
          <w:rPr>
            <w:noProof/>
            <w:webHidden/>
            <w:sz w:val="21"/>
            <w:szCs w:val="21"/>
          </w:rPr>
          <w:fldChar w:fldCharType="end"/>
        </w:r>
      </w:hyperlink>
    </w:p>
    <w:p w14:paraId="399DFF71" w14:textId="10B7B0DA"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69" w:history="1">
        <w:r w:rsidR="00A65BDC" w:rsidRPr="00C537CC">
          <w:rPr>
            <w:rStyle w:val="a7"/>
            <w:noProof/>
            <w:sz w:val="21"/>
            <w:szCs w:val="21"/>
          </w:rPr>
          <w:t>18-2-4. 安全な認証</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_Toc188349069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309</w:t>
        </w:r>
        <w:r w:rsidR="00A65BDC" w:rsidRPr="00C537CC">
          <w:rPr>
            <w:noProof/>
            <w:webHidden/>
            <w:sz w:val="21"/>
            <w:szCs w:val="21"/>
          </w:rPr>
          <w:fldChar w:fldCharType="end"/>
        </w:r>
      </w:hyperlink>
    </w:p>
    <w:p w14:paraId="7D5D7344" w14:textId="2BC7906D"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70" w:history="1">
        <w:r w:rsidR="00A65BDC" w:rsidRPr="00C537CC">
          <w:rPr>
            <w:rStyle w:val="a7"/>
            <w:noProof/>
            <w:sz w:val="21"/>
            <w:szCs w:val="21"/>
          </w:rPr>
          <w:t>18-2-5. キャパシティ管理</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_Toc188349070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309</w:t>
        </w:r>
        <w:r w:rsidR="00A65BDC" w:rsidRPr="00C537CC">
          <w:rPr>
            <w:noProof/>
            <w:webHidden/>
            <w:sz w:val="21"/>
            <w:szCs w:val="21"/>
          </w:rPr>
          <w:fldChar w:fldCharType="end"/>
        </w:r>
      </w:hyperlink>
    </w:p>
    <w:p w14:paraId="051BFEBA" w14:textId="6C2B4F7F"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71" w:history="1">
        <w:r w:rsidR="00A65BDC" w:rsidRPr="00C537CC">
          <w:rPr>
            <w:rStyle w:val="a7"/>
            <w:noProof/>
            <w:sz w:val="21"/>
            <w:szCs w:val="21"/>
          </w:rPr>
          <w:t>18-2-6. マルウェアに対する保護</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_Toc188349071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309</w:t>
        </w:r>
        <w:r w:rsidR="00A65BDC" w:rsidRPr="00C537CC">
          <w:rPr>
            <w:noProof/>
            <w:webHidden/>
            <w:sz w:val="21"/>
            <w:szCs w:val="21"/>
          </w:rPr>
          <w:fldChar w:fldCharType="end"/>
        </w:r>
      </w:hyperlink>
    </w:p>
    <w:p w14:paraId="1E07E556" w14:textId="6D1D3CA6"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72" w:history="1">
        <w:r w:rsidR="00A65BDC" w:rsidRPr="00C537CC">
          <w:rPr>
            <w:rStyle w:val="a7"/>
            <w:noProof/>
            <w:sz w:val="21"/>
            <w:szCs w:val="21"/>
          </w:rPr>
          <w:t>18-2-7. 技術的脆弱性の管理</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_Toc188349072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310</w:t>
        </w:r>
        <w:r w:rsidR="00A65BDC" w:rsidRPr="00C537CC">
          <w:rPr>
            <w:noProof/>
            <w:webHidden/>
            <w:sz w:val="21"/>
            <w:szCs w:val="21"/>
          </w:rPr>
          <w:fldChar w:fldCharType="end"/>
        </w:r>
      </w:hyperlink>
    </w:p>
    <w:p w14:paraId="2FF5DDD3" w14:textId="3224A79D"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73" w:history="1">
        <w:r w:rsidR="00A65BDC" w:rsidRPr="00C537CC">
          <w:rPr>
            <w:rStyle w:val="a7"/>
            <w:noProof/>
            <w:sz w:val="21"/>
            <w:szCs w:val="21"/>
          </w:rPr>
          <w:t>18-2-8. 構成管理</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_Toc188349073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310</w:t>
        </w:r>
        <w:r w:rsidR="00A65BDC" w:rsidRPr="00C537CC">
          <w:rPr>
            <w:noProof/>
            <w:webHidden/>
            <w:sz w:val="21"/>
            <w:szCs w:val="21"/>
          </w:rPr>
          <w:fldChar w:fldCharType="end"/>
        </w:r>
      </w:hyperlink>
    </w:p>
    <w:p w14:paraId="064BA95E" w14:textId="276A865E"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74" w:history="1">
        <w:r w:rsidR="00A65BDC" w:rsidRPr="00C537CC">
          <w:rPr>
            <w:rStyle w:val="a7"/>
            <w:noProof/>
            <w:sz w:val="21"/>
            <w:szCs w:val="21"/>
          </w:rPr>
          <w:t>18-2-9. 情報の削除</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_Toc188349074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311</w:t>
        </w:r>
        <w:r w:rsidR="00A65BDC" w:rsidRPr="00C537CC">
          <w:rPr>
            <w:noProof/>
            <w:webHidden/>
            <w:sz w:val="21"/>
            <w:szCs w:val="21"/>
          </w:rPr>
          <w:fldChar w:fldCharType="end"/>
        </w:r>
      </w:hyperlink>
    </w:p>
    <w:p w14:paraId="1FAD3A17" w14:textId="41974003"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75" w:history="1">
        <w:r w:rsidR="00A65BDC" w:rsidRPr="00C537CC">
          <w:rPr>
            <w:rStyle w:val="a7"/>
            <w:noProof/>
            <w:sz w:val="21"/>
            <w:szCs w:val="21"/>
          </w:rPr>
          <w:t>18-2-10. データ保護</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_Toc188349075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311</w:t>
        </w:r>
        <w:r w:rsidR="00A65BDC" w:rsidRPr="00C537CC">
          <w:rPr>
            <w:noProof/>
            <w:webHidden/>
            <w:sz w:val="21"/>
            <w:szCs w:val="21"/>
          </w:rPr>
          <w:fldChar w:fldCharType="end"/>
        </w:r>
      </w:hyperlink>
    </w:p>
    <w:p w14:paraId="539A4E02" w14:textId="5FE276C6"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76" w:history="1">
        <w:r w:rsidR="00A65BDC" w:rsidRPr="00C537CC">
          <w:rPr>
            <w:rStyle w:val="a7"/>
            <w:noProof/>
            <w:sz w:val="21"/>
            <w:szCs w:val="21"/>
          </w:rPr>
          <w:t>18-2-11. バックアップ</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_Toc188349076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312</w:t>
        </w:r>
        <w:r w:rsidR="00A65BDC" w:rsidRPr="00C537CC">
          <w:rPr>
            <w:noProof/>
            <w:webHidden/>
            <w:sz w:val="21"/>
            <w:szCs w:val="21"/>
          </w:rPr>
          <w:fldChar w:fldCharType="end"/>
        </w:r>
      </w:hyperlink>
    </w:p>
    <w:p w14:paraId="61AF91C5" w14:textId="5D523B47"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77" w:history="1">
        <w:r w:rsidR="00A65BDC" w:rsidRPr="00C537CC">
          <w:rPr>
            <w:rStyle w:val="a7"/>
            <w:noProof/>
            <w:sz w:val="21"/>
            <w:szCs w:val="21"/>
          </w:rPr>
          <w:t>18-2-12. 冗長化</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_Toc188349077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312</w:t>
        </w:r>
        <w:r w:rsidR="00A65BDC" w:rsidRPr="00C537CC">
          <w:rPr>
            <w:noProof/>
            <w:webHidden/>
            <w:sz w:val="21"/>
            <w:szCs w:val="21"/>
          </w:rPr>
          <w:fldChar w:fldCharType="end"/>
        </w:r>
      </w:hyperlink>
    </w:p>
    <w:p w14:paraId="277813C0" w14:textId="50157FE4"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78" w:history="1">
        <w:r w:rsidR="00A65BDC" w:rsidRPr="00C537CC">
          <w:rPr>
            <w:rStyle w:val="a7"/>
            <w:noProof/>
            <w:sz w:val="21"/>
            <w:szCs w:val="21"/>
          </w:rPr>
          <w:t>18-2-13. ロギング</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_Toc188349078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313</w:t>
        </w:r>
        <w:r w:rsidR="00A65BDC" w:rsidRPr="00C537CC">
          <w:rPr>
            <w:noProof/>
            <w:webHidden/>
            <w:sz w:val="21"/>
            <w:szCs w:val="21"/>
          </w:rPr>
          <w:fldChar w:fldCharType="end"/>
        </w:r>
      </w:hyperlink>
    </w:p>
    <w:p w14:paraId="449A76C7" w14:textId="5C73F237"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79" w:history="1">
        <w:r w:rsidR="00A65BDC" w:rsidRPr="00C537CC">
          <w:rPr>
            <w:rStyle w:val="a7"/>
            <w:noProof/>
            <w:sz w:val="21"/>
            <w:szCs w:val="21"/>
          </w:rPr>
          <w:t>18-2-14. 監視</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_Toc188349079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313</w:t>
        </w:r>
        <w:r w:rsidR="00A65BDC" w:rsidRPr="00C537CC">
          <w:rPr>
            <w:noProof/>
            <w:webHidden/>
            <w:sz w:val="21"/>
            <w:szCs w:val="21"/>
          </w:rPr>
          <w:fldChar w:fldCharType="end"/>
        </w:r>
      </w:hyperlink>
    </w:p>
    <w:p w14:paraId="74CB9BD0" w14:textId="293F2B6F"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80" w:history="1">
        <w:r w:rsidR="00A65BDC" w:rsidRPr="00C537CC">
          <w:rPr>
            <w:rStyle w:val="a7"/>
            <w:noProof/>
            <w:sz w:val="21"/>
            <w:szCs w:val="21"/>
          </w:rPr>
          <w:t>18-2-15. クロック同期</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_Toc188349080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314</w:t>
        </w:r>
        <w:r w:rsidR="00A65BDC" w:rsidRPr="00C537CC">
          <w:rPr>
            <w:noProof/>
            <w:webHidden/>
            <w:sz w:val="21"/>
            <w:szCs w:val="21"/>
          </w:rPr>
          <w:fldChar w:fldCharType="end"/>
        </w:r>
      </w:hyperlink>
    </w:p>
    <w:p w14:paraId="42256D81" w14:textId="3BD505D1"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81" w:history="1">
        <w:r w:rsidR="00A65BDC" w:rsidRPr="00C537CC">
          <w:rPr>
            <w:rStyle w:val="a7"/>
            <w:noProof/>
            <w:sz w:val="21"/>
            <w:szCs w:val="21"/>
          </w:rPr>
          <w:t>18-2-16. 特権ユーティリティの使用</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_Toc188349081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314</w:t>
        </w:r>
        <w:r w:rsidR="00A65BDC" w:rsidRPr="00C537CC">
          <w:rPr>
            <w:noProof/>
            <w:webHidden/>
            <w:sz w:val="21"/>
            <w:szCs w:val="21"/>
          </w:rPr>
          <w:fldChar w:fldCharType="end"/>
        </w:r>
      </w:hyperlink>
    </w:p>
    <w:p w14:paraId="30E6B9EB" w14:textId="48DFFAF3"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82" w:history="1">
        <w:r w:rsidR="00A65BDC" w:rsidRPr="00C537CC">
          <w:rPr>
            <w:rStyle w:val="a7"/>
            <w:noProof/>
            <w:sz w:val="21"/>
            <w:szCs w:val="21"/>
          </w:rPr>
          <w:t>18-2-17. ソフトウェア管理</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_Toc188349082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314</w:t>
        </w:r>
        <w:r w:rsidR="00A65BDC" w:rsidRPr="00C537CC">
          <w:rPr>
            <w:noProof/>
            <w:webHidden/>
            <w:sz w:val="21"/>
            <w:szCs w:val="21"/>
          </w:rPr>
          <w:fldChar w:fldCharType="end"/>
        </w:r>
      </w:hyperlink>
    </w:p>
    <w:p w14:paraId="1E772DDC" w14:textId="651C3115"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83" w:history="1">
        <w:r w:rsidR="00A65BDC" w:rsidRPr="00C537CC">
          <w:rPr>
            <w:rStyle w:val="a7"/>
            <w:noProof/>
            <w:sz w:val="21"/>
            <w:szCs w:val="21"/>
          </w:rPr>
          <w:t>18-2-18. ネットワークセキュリティ</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_Toc188349083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319</w:t>
        </w:r>
        <w:r w:rsidR="00A65BDC" w:rsidRPr="00C537CC">
          <w:rPr>
            <w:noProof/>
            <w:webHidden/>
            <w:sz w:val="21"/>
            <w:szCs w:val="21"/>
          </w:rPr>
          <w:fldChar w:fldCharType="end"/>
        </w:r>
      </w:hyperlink>
    </w:p>
    <w:p w14:paraId="5D272152" w14:textId="032E47CF"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84" w:history="1">
        <w:r w:rsidR="00A65BDC" w:rsidRPr="00C537CC">
          <w:rPr>
            <w:rStyle w:val="a7"/>
            <w:noProof/>
            <w:sz w:val="21"/>
            <w:szCs w:val="21"/>
          </w:rPr>
          <w:t>18-2-19. ネットワークの分離</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_Toc188349084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320</w:t>
        </w:r>
        <w:r w:rsidR="00A65BDC" w:rsidRPr="00C537CC">
          <w:rPr>
            <w:noProof/>
            <w:webHidden/>
            <w:sz w:val="21"/>
            <w:szCs w:val="21"/>
          </w:rPr>
          <w:fldChar w:fldCharType="end"/>
        </w:r>
      </w:hyperlink>
    </w:p>
    <w:p w14:paraId="41361CCF" w14:textId="7A1ED604"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85" w:history="1">
        <w:r w:rsidR="00A65BDC" w:rsidRPr="00C537CC">
          <w:rPr>
            <w:rStyle w:val="a7"/>
            <w:noProof/>
            <w:sz w:val="21"/>
            <w:szCs w:val="21"/>
          </w:rPr>
          <w:t>18-2-20. Webフィルタリング</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_Toc188349085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321</w:t>
        </w:r>
        <w:r w:rsidR="00A65BDC" w:rsidRPr="00C537CC">
          <w:rPr>
            <w:noProof/>
            <w:webHidden/>
            <w:sz w:val="21"/>
            <w:szCs w:val="21"/>
          </w:rPr>
          <w:fldChar w:fldCharType="end"/>
        </w:r>
      </w:hyperlink>
    </w:p>
    <w:p w14:paraId="53FBF8C1" w14:textId="0035D297"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86" w:history="1">
        <w:r w:rsidR="00A65BDC" w:rsidRPr="00C537CC">
          <w:rPr>
            <w:rStyle w:val="a7"/>
            <w:noProof/>
            <w:sz w:val="21"/>
            <w:szCs w:val="21"/>
          </w:rPr>
          <w:t>18-2-21. 暗号の使用</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_Toc188349086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321</w:t>
        </w:r>
        <w:r w:rsidR="00A65BDC" w:rsidRPr="00C537CC">
          <w:rPr>
            <w:noProof/>
            <w:webHidden/>
            <w:sz w:val="21"/>
            <w:szCs w:val="21"/>
          </w:rPr>
          <w:fldChar w:fldCharType="end"/>
        </w:r>
      </w:hyperlink>
    </w:p>
    <w:p w14:paraId="0482EFDD" w14:textId="7726C1F7"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9087" w:history="1">
        <w:r w:rsidR="00A65BDC" w:rsidRPr="00C537CC">
          <w:rPr>
            <w:rStyle w:val="a7"/>
            <w:noProof/>
            <w:sz w:val="21"/>
            <w:szCs w:val="21"/>
          </w:rPr>
          <w:t>18-3. 実施手順を適用するセキュリティ概念</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_Toc188349087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323</w:t>
        </w:r>
        <w:r w:rsidR="00A65BDC" w:rsidRPr="00C537CC">
          <w:rPr>
            <w:noProof/>
            <w:webHidden/>
            <w:sz w:val="21"/>
            <w:szCs w:val="21"/>
          </w:rPr>
          <w:fldChar w:fldCharType="end"/>
        </w:r>
      </w:hyperlink>
    </w:p>
    <w:p w14:paraId="2E38AC68" w14:textId="7A07DCE2"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88" w:history="1">
        <w:r w:rsidR="00A65BDC" w:rsidRPr="00C537CC">
          <w:rPr>
            <w:rStyle w:val="a7"/>
            <w:noProof/>
            <w:sz w:val="21"/>
            <w:szCs w:val="21"/>
          </w:rPr>
          <w:t>18-3-1. Security by Design</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_Toc188349088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323</w:t>
        </w:r>
        <w:r w:rsidR="00A65BDC" w:rsidRPr="00C537CC">
          <w:rPr>
            <w:noProof/>
            <w:webHidden/>
            <w:sz w:val="21"/>
            <w:szCs w:val="21"/>
          </w:rPr>
          <w:fldChar w:fldCharType="end"/>
        </w:r>
      </w:hyperlink>
    </w:p>
    <w:p w14:paraId="4F3AD152" w14:textId="3602A5F3"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89" w:history="1">
        <w:r w:rsidR="00A65BDC" w:rsidRPr="00C537CC">
          <w:rPr>
            <w:rStyle w:val="a7"/>
            <w:noProof/>
            <w:sz w:val="21"/>
            <w:szCs w:val="21"/>
          </w:rPr>
          <w:t>18-3-2. ゼロトラスト、境界防御モデル</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_Toc188349089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327</w:t>
        </w:r>
        <w:r w:rsidR="00A65BDC" w:rsidRPr="00C537CC">
          <w:rPr>
            <w:noProof/>
            <w:webHidden/>
            <w:sz w:val="21"/>
            <w:szCs w:val="21"/>
          </w:rPr>
          <w:fldChar w:fldCharType="end"/>
        </w:r>
      </w:hyperlink>
    </w:p>
    <w:p w14:paraId="1E7D11D4" w14:textId="6C54CA29"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90" w:history="1">
        <w:r w:rsidR="00A65BDC" w:rsidRPr="00C537CC">
          <w:rPr>
            <w:rStyle w:val="a7"/>
            <w:noProof/>
            <w:sz w:val="21"/>
            <w:szCs w:val="21"/>
          </w:rPr>
          <w:t>18-3-3. SASE</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_Toc188349090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334</w:t>
        </w:r>
        <w:r w:rsidR="00A65BDC" w:rsidRPr="00C537CC">
          <w:rPr>
            <w:noProof/>
            <w:webHidden/>
            <w:sz w:val="21"/>
            <w:szCs w:val="21"/>
          </w:rPr>
          <w:fldChar w:fldCharType="end"/>
        </w:r>
      </w:hyperlink>
    </w:p>
    <w:p w14:paraId="3F21C017" w14:textId="27804736"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91" w:history="1">
        <w:r w:rsidR="00A65BDC" w:rsidRPr="00C537CC">
          <w:rPr>
            <w:rStyle w:val="a7"/>
            <w:noProof/>
            <w:sz w:val="21"/>
            <w:szCs w:val="21"/>
          </w:rPr>
          <w:t>18-3-4. ネットワーク制御（Network as a Service）</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_Toc188349091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336</w:t>
        </w:r>
        <w:r w:rsidR="00A65BDC" w:rsidRPr="00C537CC">
          <w:rPr>
            <w:noProof/>
            <w:webHidden/>
            <w:sz w:val="21"/>
            <w:szCs w:val="21"/>
          </w:rPr>
          <w:fldChar w:fldCharType="end"/>
        </w:r>
      </w:hyperlink>
    </w:p>
    <w:p w14:paraId="0CD3168A" w14:textId="41208FE3"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092" w:history="1">
        <w:r w:rsidR="00A65BDC" w:rsidRPr="00C537CC">
          <w:rPr>
            <w:rStyle w:val="a7"/>
            <w:noProof/>
            <w:sz w:val="21"/>
            <w:szCs w:val="21"/>
          </w:rPr>
          <w:t>18-3-5. セキュリティ統制（Security as a Service）</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_Toc188349092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339</w:t>
        </w:r>
        <w:r w:rsidR="00A65BDC" w:rsidRPr="00C537CC">
          <w:rPr>
            <w:noProof/>
            <w:webHidden/>
            <w:sz w:val="21"/>
            <w:szCs w:val="21"/>
          </w:rPr>
          <w:fldChar w:fldCharType="end"/>
        </w:r>
      </w:hyperlink>
    </w:p>
    <w:p w14:paraId="191459FE" w14:textId="381C7E08"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9093" w:history="1">
        <w:r w:rsidR="00A65BDC" w:rsidRPr="00C537CC">
          <w:rPr>
            <w:rStyle w:val="a7"/>
            <w:noProof/>
            <w:sz w:val="21"/>
            <w:szCs w:val="21"/>
          </w:rPr>
          <w:t>18-4. インシデント対応</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_Toc188349093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346</w:t>
        </w:r>
        <w:r w:rsidR="00A65BDC" w:rsidRPr="00C537CC">
          <w:rPr>
            <w:noProof/>
            <w:webHidden/>
            <w:sz w:val="21"/>
            <w:szCs w:val="21"/>
          </w:rPr>
          <w:fldChar w:fldCharType="end"/>
        </w:r>
      </w:hyperlink>
    </w:p>
    <w:p w14:paraId="3CCD1F0B" w14:textId="249E2E7E" w:rsidR="00A65BDC" w:rsidRPr="00C537CC" w:rsidRDefault="007E354B" w:rsidP="00B67D9C">
      <w:pPr>
        <w:pStyle w:val="22"/>
        <w:ind w:left="240" w:firstLineChars="0" w:firstLine="0"/>
        <w:rPr>
          <w:noProof/>
          <w:sz w:val="21"/>
          <w:szCs w:val="21"/>
          <w14:ligatures w14:val="standardContextual"/>
        </w:rPr>
      </w:pPr>
      <w:hyperlink w:anchor="_Toc188349094" w:history="1">
        <w:r w:rsidR="00A65BDC" w:rsidRPr="00C537CC">
          <w:rPr>
            <w:rStyle w:val="a7"/>
            <w:noProof/>
            <w:sz w:val="21"/>
            <w:szCs w:val="21"/>
          </w:rPr>
          <w:t>第19章. セキュリティ対策状況の有効性評価</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_Toc188349094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350</w:t>
        </w:r>
        <w:r w:rsidR="00A65BDC" w:rsidRPr="00C537CC">
          <w:rPr>
            <w:noProof/>
            <w:webHidden/>
            <w:sz w:val="21"/>
            <w:szCs w:val="21"/>
          </w:rPr>
          <w:fldChar w:fldCharType="end"/>
        </w:r>
      </w:hyperlink>
    </w:p>
    <w:p w14:paraId="242CC48F" w14:textId="65E5F326"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9095" w:history="1">
        <w:r w:rsidR="00A65BDC" w:rsidRPr="00C537CC">
          <w:rPr>
            <w:rStyle w:val="a7"/>
            <w:noProof/>
            <w:sz w:val="21"/>
            <w:szCs w:val="21"/>
          </w:rPr>
          <w:t>19-1. 内部監査</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_Toc188349095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351</w:t>
        </w:r>
        <w:r w:rsidR="00A65BDC" w:rsidRPr="00C537CC">
          <w:rPr>
            <w:noProof/>
            <w:webHidden/>
            <w:sz w:val="21"/>
            <w:szCs w:val="21"/>
          </w:rPr>
          <w:fldChar w:fldCharType="end"/>
        </w:r>
      </w:hyperlink>
    </w:p>
    <w:p w14:paraId="647D7A70" w14:textId="7DA89383"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9096" w:history="1">
        <w:r w:rsidR="00A65BDC" w:rsidRPr="00C537CC">
          <w:rPr>
            <w:rStyle w:val="a7"/>
            <w:noProof/>
            <w:sz w:val="21"/>
            <w:szCs w:val="21"/>
          </w:rPr>
          <w:t>19-2. 外部監査</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_Toc188349096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352</w:t>
        </w:r>
        <w:r w:rsidR="00A65BDC" w:rsidRPr="00C537CC">
          <w:rPr>
            <w:noProof/>
            <w:webHidden/>
            <w:sz w:val="21"/>
            <w:szCs w:val="21"/>
          </w:rPr>
          <w:fldChar w:fldCharType="end"/>
        </w:r>
      </w:hyperlink>
    </w:p>
    <w:p w14:paraId="3CCF0862" w14:textId="5C48A89B"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9097" w:history="1">
        <w:r w:rsidR="00A65BDC" w:rsidRPr="00C537CC">
          <w:rPr>
            <w:rStyle w:val="a7"/>
            <w:noProof/>
            <w:sz w:val="21"/>
            <w:szCs w:val="21"/>
          </w:rPr>
          <w:t>コラム</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_Toc188349097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354</w:t>
        </w:r>
        <w:r w:rsidR="00A65BDC" w:rsidRPr="00C537CC">
          <w:rPr>
            <w:noProof/>
            <w:webHidden/>
            <w:sz w:val="21"/>
            <w:szCs w:val="21"/>
          </w:rPr>
          <w:fldChar w:fldCharType="end"/>
        </w:r>
      </w:hyperlink>
    </w:p>
    <w:p w14:paraId="6D816E71" w14:textId="6A8D2DDF" w:rsidR="00A65BDC" w:rsidRPr="00C537CC" w:rsidRDefault="007E354B" w:rsidP="00B67D9C">
      <w:pPr>
        <w:pStyle w:val="22"/>
        <w:ind w:left="240" w:firstLineChars="0" w:firstLine="0"/>
        <w:rPr>
          <w:noProof/>
          <w:sz w:val="21"/>
          <w:szCs w:val="21"/>
          <w14:ligatures w14:val="standardContextual"/>
        </w:rPr>
      </w:pPr>
      <w:hyperlink w:anchor="_Toc188349098" w:history="1">
        <w:r w:rsidR="00A65BDC" w:rsidRPr="00C537CC">
          <w:rPr>
            <w:rStyle w:val="a7"/>
            <w:noProof/>
            <w:sz w:val="21"/>
            <w:szCs w:val="21"/>
          </w:rPr>
          <w:t>編集後記</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_Toc188349098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355</w:t>
        </w:r>
        <w:r w:rsidR="00A65BDC" w:rsidRPr="00C537CC">
          <w:rPr>
            <w:noProof/>
            <w:webHidden/>
            <w:sz w:val="21"/>
            <w:szCs w:val="21"/>
          </w:rPr>
          <w:fldChar w:fldCharType="end"/>
        </w:r>
      </w:hyperlink>
    </w:p>
    <w:p w14:paraId="1976D2E6" w14:textId="06B98A3A" w:rsidR="00A65BDC" w:rsidRPr="00C537CC" w:rsidRDefault="007E354B" w:rsidP="00B67D9C">
      <w:pPr>
        <w:pStyle w:val="13"/>
        <w:rPr>
          <w:sz w:val="21"/>
          <w:szCs w:val="21"/>
          <w14:ligatures w14:val="standardContextual"/>
        </w:rPr>
      </w:pPr>
      <w:hyperlink w:anchor="_Toc188349099" w:history="1">
        <w:r w:rsidR="00A65BDC" w:rsidRPr="00C537CC">
          <w:rPr>
            <w:rStyle w:val="a7"/>
            <w:sz w:val="21"/>
            <w:szCs w:val="21"/>
          </w:rPr>
          <w:t>第8編. 具体的な構築・運用の実践【レベル３】</w:t>
        </w:r>
        <w:r w:rsidR="00A65BDC" w:rsidRPr="00C537CC">
          <w:rPr>
            <w:webHidden/>
            <w:sz w:val="21"/>
            <w:szCs w:val="21"/>
          </w:rPr>
          <w:tab/>
        </w:r>
        <w:r w:rsidR="00A65BDC" w:rsidRPr="00C537CC">
          <w:rPr>
            <w:webHidden/>
            <w:sz w:val="21"/>
            <w:szCs w:val="21"/>
          </w:rPr>
          <w:fldChar w:fldCharType="begin"/>
        </w:r>
        <w:r w:rsidR="00A65BDC" w:rsidRPr="00C537CC">
          <w:rPr>
            <w:webHidden/>
            <w:sz w:val="21"/>
            <w:szCs w:val="21"/>
          </w:rPr>
          <w:instrText xml:space="preserve"> PAGEREF _Toc188349099 \h </w:instrText>
        </w:r>
        <w:r w:rsidR="00A65BDC" w:rsidRPr="00C537CC">
          <w:rPr>
            <w:webHidden/>
            <w:sz w:val="21"/>
            <w:szCs w:val="21"/>
          </w:rPr>
        </w:r>
        <w:r w:rsidR="00A65BDC" w:rsidRPr="00C537CC">
          <w:rPr>
            <w:webHidden/>
            <w:sz w:val="21"/>
            <w:szCs w:val="21"/>
          </w:rPr>
          <w:fldChar w:fldCharType="separate"/>
        </w:r>
        <w:r w:rsidR="00921398">
          <w:rPr>
            <w:webHidden/>
            <w:sz w:val="21"/>
            <w:szCs w:val="21"/>
          </w:rPr>
          <w:t>356</w:t>
        </w:r>
        <w:r w:rsidR="00A65BDC" w:rsidRPr="00C537CC">
          <w:rPr>
            <w:webHidden/>
            <w:sz w:val="21"/>
            <w:szCs w:val="21"/>
          </w:rPr>
          <w:fldChar w:fldCharType="end"/>
        </w:r>
      </w:hyperlink>
    </w:p>
    <w:p w14:paraId="7E85801E" w14:textId="493A329A" w:rsidR="00A65BDC" w:rsidRPr="00C537CC" w:rsidRDefault="007E354B" w:rsidP="00B67D9C">
      <w:pPr>
        <w:pStyle w:val="22"/>
        <w:ind w:left="240" w:firstLineChars="0" w:firstLine="0"/>
        <w:rPr>
          <w:noProof/>
          <w:sz w:val="21"/>
          <w:szCs w:val="21"/>
          <w14:ligatures w14:val="standardContextual"/>
        </w:rPr>
      </w:pPr>
      <w:hyperlink w:anchor="_Toc188349100" w:history="1">
        <w:r w:rsidR="00A65BDC" w:rsidRPr="00C537CC">
          <w:rPr>
            <w:rStyle w:val="a7"/>
            <w:noProof/>
            <w:sz w:val="21"/>
            <w:szCs w:val="21"/>
          </w:rPr>
          <w:t>第20章. セキュリティ機能の実装と運用（IT環境構築・運用実施手順）</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_Toc188349100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356</w:t>
        </w:r>
        <w:r w:rsidR="00A65BDC" w:rsidRPr="00C537CC">
          <w:rPr>
            <w:noProof/>
            <w:webHidden/>
            <w:sz w:val="21"/>
            <w:szCs w:val="21"/>
          </w:rPr>
          <w:fldChar w:fldCharType="end"/>
        </w:r>
      </w:hyperlink>
    </w:p>
    <w:p w14:paraId="6290F270" w14:textId="0CE7FE96"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9101" w:history="1">
        <w:r w:rsidR="00A65BDC" w:rsidRPr="00C537CC">
          <w:rPr>
            <w:rStyle w:val="a7"/>
            <w:noProof/>
            <w:sz w:val="21"/>
            <w:szCs w:val="21"/>
          </w:rPr>
          <w:t>20-1. セキュリティ機能の実装と運用</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_Toc188349101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357</w:t>
        </w:r>
        <w:r w:rsidR="00A65BDC" w:rsidRPr="00C537CC">
          <w:rPr>
            <w:noProof/>
            <w:webHidden/>
            <w:sz w:val="21"/>
            <w:szCs w:val="21"/>
          </w:rPr>
          <w:fldChar w:fldCharType="end"/>
        </w:r>
      </w:hyperlink>
    </w:p>
    <w:p w14:paraId="6DB1901F" w14:textId="26C6AA5C"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102" w:history="1">
        <w:r w:rsidR="00A65BDC" w:rsidRPr="00C537CC">
          <w:rPr>
            <w:rStyle w:val="a7"/>
            <w:noProof/>
            <w:sz w:val="21"/>
            <w:szCs w:val="21"/>
          </w:rPr>
          <w:t>20-1-1. デジタル・ガバメント推進標準ガイドラインの概要</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_Toc188349102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357</w:t>
        </w:r>
        <w:r w:rsidR="00A65BDC" w:rsidRPr="00C537CC">
          <w:rPr>
            <w:noProof/>
            <w:webHidden/>
            <w:sz w:val="21"/>
            <w:szCs w:val="21"/>
          </w:rPr>
          <w:fldChar w:fldCharType="end"/>
        </w:r>
      </w:hyperlink>
    </w:p>
    <w:p w14:paraId="4FF2E282" w14:textId="4EDAF8BF"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103" w:history="1">
        <w:r w:rsidR="00A65BDC" w:rsidRPr="00C537CC">
          <w:rPr>
            <w:rStyle w:val="a7"/>
            <w:noProof/>
            <w:sz w:val="21"/>
            <w:szCs w:val="21"/>
          </w:rPr>
          <w:t>20-1-2. プロジェクトの管理</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_Toc188349103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364</w:t>
        </w:r>
        <w:r w:rsidR="00A65BDC" w:rsidRPr="00C537CC">
          <w:rPr>
            <w:noProof/>
            <w:webHidden/>
            <w:sz w:val="21"/>
            <w:szCs w:val="21"/>
          </w:rPr>
          <w:fldChar w:fldCharType="end"/>
        </w:r>
      </w:hyperlink>
    </w:p>
    <w:p w14:paraId="33E868C6" w14:textId="1EAA7533"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104" w:history="1">
        <w:r w:rsidR="00A65BDC" w:rsidRPr="00C537CC">
          <w:rPr>
            <w:rStyle w:val="a7"/>
            <w:noProof/>
            <w:sz w:val="21"/>
            <w:szCs w:val="21"/>
          </w:rPr>
          <w:t>20-1-3. 予算および執行</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_Toc188349104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371</w:t>
        </w:r>
        <w:r w:rsidR="00A65BDC" w:rsidRPr="00C537CC">
          <w:rPr>
            <w:noProof/>
            <w:webHidden/>
            <w:sz w:val="21"/>
            <w:szCs w:val="21"/>
          </w:rPr>
          <w:fldChar w:fldCharType="end"/>
        </w:r>
      </w:hyperlink>
    </w:p>
    <w:p w14:paraId="76083BB5" w14:textId="7E96D5C7"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105" w:history="1">
        <w:r w:rsidR="00A65BDC" w:rsidRPr="00C537CC">
          <w:rPr>
            <w:rStyle w:val="a7"/>
            <w:noProof/>
            <w:sz w:val="21"/>
            <w:szCs w:val="21"/>
          </w:rPr>
          <w:t>20-1-4. サービス・業務企画</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_Toc188349105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380</w:t>
        </w:r>
        <w:r w:rsidR="00A65BDC" w:rsidRPr="00C537CC">
          <w:rPr>
            <w:noProof/>
            <w:webHidden/>
            <w:sz w:val="21"/>
            <w:szCs w:val="21"/>
          </w:rPr>
          <w:fldChar w:fldCharType="end"/>
        </w:r>
      </w:hyperlink>
    </w:p>
    <w:p w14:paraId="34E78F68" w14:textId="60304707"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106" w:history="1">
        <w:r w:rsidR="00A65BDC" w:rsidRPr="00C537CC">
          <w:rPr>
            <w:rStyle w:val="a7"/>
            <w:noProof/>
            <w:sz w:val="21"/>
            <w:szCs w:val="21"/>
          </w:rPr>
          <w:t>20-1-5. 要件定義</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_Toc188349106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386</w:t>
        </w:r>
        <w:r w:rsidR="00A65BDC" w:rsidRPr="00C537CC">
          <w:rPr>
            <w:noProof/>
            <w:webHidden/>
            <w:sz w:val="21"/>
            <w:szCs w:val="21"/>
          </w:rPr>
          <w:fldChar w:fldCharType="end"/>
        </w:r>
      </w:hyperlink>
    </w:p>
    <w:p w14:paraId="32755DFA" w14:textId="540B772D"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107" w:history="1">
        <w:r w:rsidR="00A65BDC" w:rsidRPr="00C537CC">
          <w:rPr>
            <w:rStyle w:val="a7"/>
            <w:noProof/>
            <w:sz w:val="21"/>
            <w:szCs w:val="21"/>
          </w:rPr>
          <w:t>20-1-6. 調達</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_Toc188349107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394</w:t>
        </w:r>
        <w:r w:rsidR="00A65BDC" w:rsidRPr="00C537CC">
          <w:rPr>
            <w:noProof/>
            <w:webHidden/>
            <w:sz w:val="21"/>
            <w:szCs w:val="21"/>
          </w:rPr>
          <w:fldChar w:fldCharType="end"/>
        </w:r>
      </w:hyperlink>
    </w:p>
    <w:p w14:paraId="5BA30773" w14:textId="66D981AD"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108" w:history="1">
        <w:r w:rsidR="00A65BDC" w:rsidRPr="00C537CC">
          <w:rPr>
            <w:rStyle w:val="a7"/>
            <w:noProof/>
            <w:sz w:val="21"/>
            <w:szCs w:val="21"/>
          </w:rPr>
          <w:t>20-1-7. 設計・開発</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_Toc188349108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399</w:t>
        </w:r>
        <w:r w:rsidR="00A65BDC" w:rsidRPr="00C537CC">
          <w:rPr>
            <w:noProof/>
            <w:webHidden/>
            <w:sz w:val="21"/>
            <w:szCs w:val="21"/>
          </w:rPr>
          <w:fldChar w:fldCharType="end"/>
        </w:r>
      </w:hyperlink>
    </w:p>
    <w:p w14:paraId="1861B97F" w14:textId="1679AAD1"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109" w:history="1">
        <w:r w:rsidR="00A65BDC" w:rsidRPr="00C537CC">
          <w:rPr>
            <w:rStyle w:val="a7"/>
            <w:noProof/>
            <w:sz w:val="21"/>
            <w:szCs w:val="21"/>
          </w:rPr>
          <w:t>20-1-8. サービス・業務の運営と改善</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_Toc188349109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408</w:t>
        </w:r>
        <w:r w:rsidR="00A65BDC" w:rsidRPr="00C537CC">
          <w:rPr>
            <w:noProof/>
            <w:webHidden/>
            <w:sz w:val="21"/>
            <w:szCs w:val="21"/>
          </w:rPr>
          <w:fldChar w:fldCharType="end"/>
        </w:r>
      </w:hyperlink>
    </w:p>
    <w:p w14:paraId="7815F422" w14:textId="18EC7900"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110" w:history="1">
        <w:r w:rsidR="00A65BDC" w:rsidRPr="00C537CC">
          <w:rPr>
            <w:rStyle w:val="a7"/>
            <w:noProof/>
            <w:sz w:val="21"/>
            <w:szCs w:val="21"/>
          </w:rPr>
          <w:t>20-1-9. 運用および保守</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_Toc188349110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413</w:t>
        </w:r>
        <w:r w:rsidR="00A65BDC" w:rsidRPr="00C537CC">
          <w:rPr>
            <w:noProof/>
            <w:webHidden/>
            <w:sz w:val="21"/>
            <w:szCs w:val="21"/>
          </w:rPr>
          <w:fldChar w:fldCharType="end"/>
        </w:r>
      </w:hyperlink>
    </w:p>
    <w:p w14:paraId="7D43A2A0" w14:textId="2CF44EC7"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111" w:history="1">
        <w:r w:rsidR="00A65BDC" w:rsidRPr="00C537CC">
          <w:rPr>
            <w:rStyle w:val="a7"/>
            <w:noProof/>
            <w:sz w:val="21"/>
            <w:szCs w:val="21"/>
          </w:rPr>
          <w:t>20-1-10. システム監査</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_Toc188349111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421</w:t>
        </w:r>
        <w:r w:rsidR="00A65BDC" w:rsidRPr="00C537CC">
          <w:rPr>
            <w:noProof/>
            <w:webHidden/>
            <w:sz w:val="21"/>
            <w:szCs w:val="21"/>
          </w:rPr>
          <w:fldChar w:fldCharType="end"/>
        </w:r>
      </w:hyperlink>
    </w:p>
    <w:p w14:paraId="26C2D215" w14:textId="4B2924CF"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9112" w:history="1">
        <w:r w:rsidR="00A65BDC" w:rsidRPr="00C537CC">
          <w:rPr>
            <w:rStyle w:val="a7"/>
            <w:noProof/>
            <w:sz w:val="21"/>
            <w:szCs w:val="21"/>
          </w:rPr>
          <w:t>20-2. アジャイル開発</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_Toc188349112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425</w:t>
        </w:r>
        <w:r w:rsidR="00A65BDC" w:rsidRPr="00C537CC">
          <w:rPr>
            <w:noProof/>
            <w:webHidden/>
            <w:sz w:val="21"/>
            <w:szCs w:val="21"/>
          </w:rPr>
          <w:fldChar w:fldCharType="end"/>
        </w:r>
      </w:hyperlink>
    </w:p>
    <w:p w14:paraId="1B023025" w14:textId="66E963E1"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113" w:history="1">
        <w:r w:rsidR="00A65BDC" w:rsidRPr="00C537CC">
          <w:rPr>
            <w:rStyle w:val="a7"/>
            <w:noProof/>
            <w:sz w:val="21"/>
            <w:szCs w:val="21"/>
          </w:rPr>
          <w:t>20-2-1. アジャイル開発の概要</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_Toc188349113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425</w:t>
        </w:r>
        <w:r w:rsidR="00A65BDC" w:rsidRPr="00C537CC">
          <w:rPr>
            <w:noProof/>
            <w:webHidden/>
            <w:sz w:val="21"/>
            <w:szCs w:val="21"/>
          </w:rPr>
          <w:fldChar w:fldCharType="end"/>
        </w:r>
      </w:hyperlink>
    </w:p>
    <w:p w14:paraId="3DFDBDFA" w14:textId="1AB1DEEB"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114" w:history="1">
        <w:r w:rsidR="00A65BDC" w:rsidRPr="00C537CC">
          <w:rPr>
            <w:rStyle w:val="a7"/>
            <w:noProof/>
            <w:sz w:val="21"/>
            <w:szCs w:val="21"/>
          </w:rPr>
          <w:t>20-2-2. アジャイル開発の実施ポイント</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_Toc188349114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426</w:t>
        </w:r>
        <w:r w:rsidR="00A65BDC" w:rsidRPr="00C537CC">
          <w:rPr>
            <w:noProof/>
            <w:webHidden/>
            <w:sz w:val="21"/>
            <w:szCs w:val="21"/>
          </w:rPr>
          <w:fldChar w:fldCharType="end"/>
        </w:r>
      </w:hyperlink>
    </w:p>
    <w:p w14:paraId="4A6E050C" w14:textId="0186ECF3" w:rsidR="00A65BDC" w:rsidRPr="00C537CC" w:rsidRDefault="007E354B" w:rsidP="00B67D9C">
      <w:pPr>
        <w:pStyle w:val="22"/>
        <w:ind w:left="240" w:firstLineChars="0" w:firstLine="0"/>
        <w:rPr>
          <w:noProof/>
          <w:sz w:val="21"/>
          <w:szCs w:val="21"/>
          <w14:ligatures w14:val="standardContextual"/>
        </w:rPr>
      </w:pPr>
      <w:hyperlink w:anchor="_Toc188349115" w:history="1">
        <w:r w:rsidR="00A65BDC" w:rsidRPr="00C537CC">
          <w:rPr>
            <w:rStyle w:val="a7"/>
            <w:noProof/>
            <w:sz w:val="21"/>
            <w:szCs w:val="21"/>
          </w:rPr>
          <w:t>第21章. 人的、組織的、技術的、物理的対策の実施手順に基づいた実施</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_Toc188349115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429</w:t>
        </w:r>
        <w:r w:rsidR="00A65BDC" w:rsidRPr="00C537CC">
          <w:rPr>
            <w:noProof/>
            <w:webHidden/>
            <w:sz w:val="21"/>
            <w:szCs w:val="21"/>
          </w:rPr>
          <w:fldChar w:fldCharType="end"/>
        </w:r>
      </w:hyperlink>
    </w:p>
    <w:p w14:paraId="79C48668" w14:textId="35760D89"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9116" w:history="1">
        <w:r w:rsidR="00A65BDC" w:rsidRPr="00C537CC">
          <w:rPr>
            <w:rStyle w:val="a7"/>
            <w:noProof/>
            <w:sz w:val="21"/>
            <w:szCs w:val="21"/>
          </w:rPr>
          <w:t>21-1. ECサイトの構築とセキュリティ機能の実装と運用</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_Toc188349116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430</w:t>
        </w:r>
        <w:r w:rsidR="00A65BDC" w:rsidRPr="00C537CC">
          <w:rPr>
            <w:noProof/>
            <w:webHidden/>
            <w:sz w:val="21"/>
            <w:szCs w:val="21"/>
          </w:rPr>
          <w:fldChar w:fldCharType="end"/>
        </w:r>
      </w:hyperlink>
    </w:p>
    <w:p w14:paraId="036536F3" w14:textId="222FD469"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117" w:history="1">
        <w:r w:rsidR="00A65BDC" w:rsidRPr="00C537CC">
          <w:rPr>
            <w:rStyle w:val="a7"/>
            <w:noProof/>
            <w:sz w:val="21"/>
            <w:szCs w:val="21"/>
          </w:rPr>
          <w:t>21-1-1. サービス・業務企画</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_Toc188349117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431</w:t>
        </w:r>
        <w:r w:rsidR="00A65BDC" w:rsidRPr="00C537CC">
          <w:rPr>
            <w:noProof/>
            <w:webHidden/>
            <w:sz w:val="21"/>
            <w:szCs w:val="21"/>
          </w:rPr>
          <w:fldChar w:fldCharType="end"/>
        </w:r>
      </w:hyperlink>
    </w:p>
    <w:p w14:paraId="5CF9C2CB" w14:textId="2AFC851E"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118" w:history="1">
        <w:r w:rsidR="00A65BDC" w:rsidRPr="00C537CC">
          <w:rPr>
            <w:rStyle w:val="a7"/>
            <w:noProof/>
            <w:sz w:val="21"/>
            <w:szCs w:val="21"/>
          </w:rPr>
          <w:t>21-1-2. 要件定義</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_Toc188349118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435</w:t>
        </w:r>
        <w:r w:rsidR="00A65BDC" w:rsidRPr="00C537CC">
          <w:rPr>
            <w:noProof/>
            <w:webHidden/>
            <w:sz w:val="21"/>
            <w:szCs w:val="21"/>
          </w:rPr>
          <w:fldChar w:fldCharType="end"/>
        </w:r>
      </w:hyperlink>
    </w:p>
    <w:p w14:paraId="74B2E0A0" w14:textId="73A42B55"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119" w:history="1">
        <w:r w:rsidR="00A65BDC" w:rsidRPr="00C537CC">
          <w:rPr>
            <w:rStyle w:val="a7"/>
            <w:noProof/>
            <w:sz w:val="21"/>
            <w:szCs w:val="21"/>
          </w:rPr>
          <w:t>21-1-3. 調達</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_Toc188349119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483</w:t>
        </w:r>
        <w:r w:rsidR="00A65BDC" w:rsidRPr="00C537CC">
          <w:rPr>
            <w:noProof/>
            <w:webHidden/>
            <w:sz w:val="21"/>
            <w:szCs w:val="21"/>
          </w:rPr>
          <w:fldChar w:fldCharType="end"/>
        </w:r>
      </w:hyperlink>
    </w:p>
    <w:p w14:paraId="0D605622" w14:textId="76D69646"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120" w:history="1">
        <w:r w:rsidR="00A65BDC" w:rsidRPr="00C537CC">
          <w:rPr>
            <w:rStyle w:val="a7"/>
            <w:noProof/>
            <w:sz w:val="21"/>
            <w:szCs w:val="21"/>
          </w:rPr>
          <w:t>21-1-4. 設計・開発</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_Toc188349120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489</w:t>
        </w:r>
        <w:r w:rsidR="00A65BDC" w:rsidRPr="00C537CC">
          <w:rPr>
            <w:noProof/>
            <w:webHidden/>
            <w:sz w:val="21"/>
            <w:szCs w:val="21"/>
          </w:rPr>
          <w:fldChar w:fldCharType="end"/>
        </w:r>
      </w:hyperlink>
    </w:p>
    <w:p w14:paraId="43D52181" w14:textId="64DFAFD6"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121" w:history="1">
        <w:r w:rsidR="00A65BDC" w:rsidRPr="00C537CC">
          <w:rPr>
            <w:rStyle w:val="a7"/>
            <w:noProof/>
            <w:sz w:val="21"/>
            <w:szCs w:val="21"/>
          </w:rPr>
          <w:t>21-1-5. サービス・業務の運営と改善</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_Toc188349121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491</w:t>
        </w:r>
        <w:r w:rsidR="00A65BDC" w:rsidRPr="00C537CC">
          <w:rPr>
            <w:noProof/>
            <w:webHidden/>
            <w:sz w:val="21"/>
            <w:szCs w:val="21"/>
          </w:rPr>
          <w:fldChar w:fldCharType="end"/>
        </w:r>
      </w:hyperlink>
    </w:p>
    <w:p w14:paraId="627332D2" w14:textId="2377BFB8"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122" w:history="1">
        <w:r w:rsidR="00A65BDC" w:rsidRPr="00C537CC">
          <w:rPr>
            <w:rStyle w:val="a7"/>
            <w:noProof/>
            <w:sz w:val="21"/>
            <w:szCs w:val="21"/>
          </w:rPr>
          <w:t>21-1-6. 運用および保守</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_Toc188349122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496</w:t>
        </w:r>
        <w:r w:rsidR="00A65BDC" w:rsidRPr="00C537CC">
          <w:rPr>
            <w:noProof/>
            <w:webHidden/>
            <w:sz w:val="21"/>
            <w:szCs w:val="21"/>
          </w:rPr>
          <w:fldChar w:fldCharType="end"/>
        </w:r>
      </w:hyperlink>
    </w:p>
    <w:p w14:paraId="78717DC6" w14:textId="66B86CEE" w:rsidR="00A65BDC" w:rsidRPr="00C537CC" w:rsidRDefault="007E354B" w:rsidP="00B67D9C">
      <w:pPr>
        <w:pStyle w:val="22"/>
        <w:ind w:left="240" w:firstLineChars="0" w:firstLine="0"/>
        <w:rPr>
          <w:noProof/>
          <w:sz w:val="21"/>
          <w:szCs w:val="21"/>
          <w14:ligatures w14:val="standardContextual"/>
        </w:rPr>
      </w:pPr>
      <w:hyperlink w:anchor="_Toc188349123" w:history="1">
        <w:r w:rsidR="00A65BDC" w:rsidRPr="00C537CC">
          <w:rPr>
            <w:rStyle w:val="a7"/>
            <w:noProof/>
            <w:sz w:val="21"/>
            <w:szCs w:val="21"/>
          </w:rPr>
          <w:t>編集後記</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_Toc188349123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500</w:t>
        </w:r>
        <w:r w:rsidR="00A65BDC" w:rsidRPr="00C537CC">
          <w:rPr>
            <w:noProof/>
            <w:webHidden/>
            <w:sz w:val="21"/>
            <w:szCs w:val="21"/>
          </w:rPr>
          <w:fldChar w:fldCharType="end"/>
        </w:r>
      </w:hyperlink>
    </w:p>
    <w:p w14:paraId="34F30CD1" w14:textId="2C63F7C3" w:rsidR="00A65BDC" w:rsidRPr="00C537CC" w:rsidRDefault="007E354B" w:rsidP="00B67D9C">
      <w:pPr>
        <w:pStyle w:val="13"/>
        <w:rPr>
          <w:sz w:val="21"/>
          <w:szCs w:val="21"/>
          <w14:ligatures w14:val="standardContextual"/>
        </w:rPr>
      </w:pPr>
      <w:hyperlink w:anchor="_Toc188349124" w:history="1">
        <w:r w:rsidR="00A65BDC" w:rsidRPr="00C537CC">
          <w:rPr>
            <w:rStyle w:val="a7"/>
            <w:sz w:val="21"/>
            <w:szCs w:val="21"/>
          </w:rPr>
          <w:t>第9編. 組織として実践するためのスキル・知識と人材育成 【レベル共通】</w:t>
        </w:r>
        <w:r w:rsidR="00A65BDC" w:rsidRPr="00C537CC">
          <w:rPr>
            <w:webHidden/>
            <w:sz w:val="21"/>
            <w:szCs w:val="21"/>
          </w:rPr>
          <w:tab/>
        </w:r>
        <w:r w:rsidR="00A65BDC" w:rsidRPr="00C537CC">
          <w:rPr>
            <w:webHidden/>
            <w:sz w:val="21"/>
            <w:szCs w:val="21"/>
          </w:rPr>
          <w:fldChar w:fldCharType="begin"/>
        </w:r>
        <w:r w:rsidR="00A65BDC" w:rsidRPr="00C537CC">
          <w:rPr>
            <w:webHidden/>
            <w:sz w:val="21"/>
            <w:szCs w:val="21"/>
          </w:rPr>
          <w:instrText xml:space="preserve"> PAGEREF _Toc188349124 \h </w:instrText>
        </w:r>
        <w:r w:rsidR="00A65BDC" w:rsidRPr="00C537CC">
          <w:rPr>
            <w:webHidden/>
            <w:sz w:val="21"/>
            <w:szCs w:val="21"/>
          </w:rPr>
        </w:r>
        <w:r w:rsidR="00A65BDC" w:rsidRPr="00C537CC">
          <w:rPr>
            <w:webHidden/>
            <w:sz w:val="21"/>
            <w:szCs w:val="21"/>
          </w:rPr>
          <w:fldChar w:fldCharType="separate"/>
        </w:r>
        <w:r w:rsidR="00921398">
          <w:rPr>
            <w:webHidden/>
            <w:sz w:val="21"/>
            <w:szCs w:val="21"/>
          </w:rPr>
          <w:t>501</w:t>
        </w:r>
        <w:r w:rsidR="00A65BDC" w:rsidRPr="00C537CC">
          <w:rPr>
            <w:webHidden/>
            <w:sz w:val="21"/>
            <w:szCs w:val="21"/>
          </w:rPr>
          <w:fldChar w:fldCharType="end"/>
        </w:r>
      </w:hyperlink>
    </w:p>
    <w:p w14:paraId="6B3F7960" w14:textId="43FCDBA6" w:rsidR="00A65BDC" w:rsidRPr="00C537CC" w:rsidRDefault="007E354B" w:rsidP="00B67D9C">
      <w:pPr>
        <w:pStyle w:val="22"/>
        <w:ind w:left="240" w:firstLineChars="0" w:firstLine="0"/>
        <w:rPr>
          <w:noProof/>
          <w:sz w:val="21"/>
          <w:szCs w:val="21"/>
          <w14:ligatures w14:val="standardContextual"/>
        </w:rPr>
      </w:pPr>
      <w:hyperlink w:anchor="_Toc188349125" w:history="1">
        <w:r w:rsidR="00A65BDC" w:rsidRPr="00C537CC">
          <w:rPr>
            <w:rStyle w:val="a7"/>
            <w:noProof/>
            <w:sz w:val="21"/>
            <w:szCs w:val="21"/>
          </w:rPr>
          <w:t>第22章. サイバーセキュリティ対策を実践するための知識とスキル</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_Toc188349125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501</w:t>
        </w:r>
        <w:r w:rsidR="00A65BDC" w:rsidRPr="00C537CC">
          <w:rPr>
            <w:noProof/>
            <w:webHidden/>
            <w:sz w:val="21"/>
            <w:szCs w:val="21"/>
          </w:rPr>
          <w:fldChar w:fldCharType="end"/>
        </w:r>
      </w:hyperlink>
    </w:p>
    <w:p w14:paraId="7D2054B4" w14:textId="6DF4BEAA"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9126" w:history="1">
        <w:r w:rsidR="00A65BDC" w:rsidRPr="00C537CC">
          <w:rPr>
            <w:rStyle w:val="a7"/>
            <w:noProof/>
            <w:sz w:val="21"/>
            <w:szCs w:val="21"/>
          </w:rPr>
          <w:t>22-1. デジタルスキル標準（DSS）</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_Toc188349126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502</w:t>
        </w:r>
        <w:r w:rsidR="00A65BDC" w:rsidRPr="00C537CC">
          <w:rPr>
            <w:noProof/>
            <w:webHidden/>
            <w:sz w:val="21"/>
            <w:szCs w:val="21"/>
          </w:rPr>
          <w:fldChar w:fldCharType="end"/>
        </w:r>
      </w:hyperlink>
    </w:p>
    <w:p w14:paraId="5C5E6EE8" w14:textId="6A6BDD8E"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127" w:history="1">
        <w:r w:rsidR="00A65BDC" w:rsidRPr="00C537CC">
          <w:rPr>
            <w:rStyle w:val="a7"/>
            <w:noProof/>
            <w:sz w:val="21"/>
            <w:szCs w:val="21"/>
          </w:rPr>
          <w:t>22-1-1. DXリテラシー標準（DSS-L）</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_Toc188349127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502</w:t>
        </w:r>
        <w:r w:rsidR="00A65BDC" w:rsidRPr="00C537CC">
          <w:rPr>
            <w:noProof/>
            <w:webHidden/>
            <w:sz w:val="21"/>
            <w:szCs w:val="21"/>
          </w:rPr>
          <w:fldChar w:fldCharType="end"/>
        </w:r>
      </w:hyperlink>
    </w:p>
    <w:p w14:paraId="2DD19B51" w14:textId="4CC00A67"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128" w:history="1">
        <w:r w:rsidR="00A65BDC" w:rsidRPr="00C537CC">
          <w:rPr>
            <w:rStyle w:val="a7"/>
            <w:noProof/>
            <w:sz w:val="21"/>
            <w:szCs w:val="21"/>
          </w:rPr>
          <w:t>22-1-2. DX推進スキル標準（DSS-P）</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_Toc188349128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510</w:t>
        </w:r>
        <w:r w:rsidR="00A65BDC" w:rsidRPr="00C537CC">
          <w:rPr>
            <w:noProof/>
            <w:webHidden/>
            <w:sz w:val="21"/>
            <w:szCs w:val="21"/>
          </w:rPr>
          <w:fldChar w:fldCharType="end"/>
        </w:r>
      </w:hyperlink>
    </w:p>
    <w:p w14:paraId="5D402E84" w14:textId="3056ED12"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9129" w:history="1">
        <w:r w:rsidR="00A65BDC" w:rsidRPr="00C537CC">
          <w:rPr>
            <w:rStyle w:val="a7"/>
            <w:noProof/>
            <w:sz w:val="21"/>
            <w:szCs w:val="21"/>
          </w:rPr>
          <w:t>22-2. ITスキル標準（ITSS）</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_Toc188349129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519</w:t>
        </w:r>
        <w:r w:rsidR="00A65BDC" w:rsidRPr="00C537CC">
          <w:rPr>
            <w:noProof/>
            <w:webHidden/>
            <w:sz w:val="21"/>
            <w:szCs w:val="21"/>
          </w:rPr>
          <w:fldChar w:fldCharType="end"/>
        </w:r>
      </w:hyperlink>
    </w:p>
    <w:p w14:paraId="024571B9" w14:textId="21E5CCB3"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130" w:history="1">
        <w:r w:rsidR="00A65BDC" w:rsidRPr="00C537CC">
          <w:rPr>
            <w:rStyle w:val="a7"/>
            <w:noProof/>
            <w:sz w:val="21"/>
            <w:szCs w:val="21"/>
          </w:rPr>
          <w:t>22-2-1. 概要</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_Toc188349130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519</w:t>
        </w:r>
        <w:r w:rsidR="00A65BDC" w:rsidRPr="00C537CC">
          <w:rPr>
            <w:noProof/>
            <w:webHidden/>
            <w:sz w:val="21"/>
            <w:szCs w:val="21"/>
          </w:rPr>
          <w:fldChar w:fldCharType="end"/>
        </w:r>
      </w:hyperlink>
    </w:p>
    <w:p w14:paraId="3D286BAC" w14:textId="7B981A4F"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131" w:history="1">
        <w:r w:rsidR="00A65BDC" w:rsidRPr="00C537CC">
          <w:rPr>
            <w:rStyle w:val="a7"/>
            <w:noProof/>
            <w:sz w:val="21"/>
            <w:szCs w:val="21"/>
          </w:rPr>
          <w:t>22-2-2. キャリア</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_Toc188349131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520</w:t>
        </w:r>
        <w:r w:rsidR="00A65BDC" w:rsidRPr="00C537CC">
          <w:rPr>
            <w:noProof/>
            <w:webHidden/>
            <w:sz w:val="21"/>
            <w:szCs w:val="21"/>
          </w:rPr>
          <w:fldChar w:fldCharType="end"/>
        </w:r>
      </w:hyperlink>
    </w:p>
    <w:p w14:paraId="52B7786E" w14:textId="54F501B3"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132" w:history="1">
        <w:r w:rsidR="00A65BDC" w:rsidRPr="00C537CC">
          <w:rPr>
            <w:rStyle w:val="a7"/>
            <w:noProof/>
            <w:sz w:val="21"/>
            <w:szCs w:val="21"/>
          </w:rPr>
          <w:t>22-2-3. スキル</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_Toc188349132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525</w:t>
        </w:r>
        <w:r w:rsidR="00A65BDC" w:rsidRPr="00C537CC">
          <w:rPr>
            <w:noProof/>
            <w:webHidden/>
            <w:sz w:val="21"/>
            <w:szCs w:val="21"/>
          </w:rPr>
          <w:fldChar w:fldCharType="end"/>
        </w:r>
      </w:hyperlink>
    </w:p>
    <w:p w14:paraId="639407B9" w14:textId="5A8D3D5C"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9133" w:history="1">
        <w:r w:rsidR="00A65BDC" w:rsidRPr="00C537CC">
          <w:rPr>
            <w:rStyle w:val="a7"/>
            <w:noProof/>
            <w:sz w:val="21"/>
            <w:szCs w:val="21"/>
          </w:rPr>
          <w:t>22-3. ITSS+（プラス）</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_Toc188349133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529</w:t>
        </w:r>
        <w:r w:rsidR="00A65BDC" w:rsidRPr="00C537CC">
          <w:rPr>
            <w:noProof/>
            <w:webHidden/>
            <w:sz w:val="21"/>
            <w:szCs w:val="21"/>
          </w:rPr>
          <w:fldChar w:fldCharType="end"/>
        </w:r>
      </w:hyperlink>
    </w:p>
    <w:p w14:paraId="40F93666" w14:textId="0F701543"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134" w:history="1">
        <w:r w:rsidR="00A65BDC" w:rsidRPr="00C537CC">
          <w:rPr>
            <w:rStyle w:val="a7"/>
            <w:noProof/>
            <w:sz w:val="21"/>
            <w:szCs w:val="21"/>
          </w:rPr>
          <w:t>22-3-1. データサイエンス領域</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_Toc188349134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529</w:t>
        </w:r>
        <w:r w:rsidR="00A65BDC" w:rsidRPr="00C537CC">
          <w:rPr>
            <w:noProof/>
            <w:webHidden/>
            <w:sz w:val="21"/>
            <w:szCs w:val="21"/>
          </w:rPr>
          <w:fldChar w:fldCharType="end"/>
        </w:r>
      </w:hyperlink>
    </w:p>
    <w:p w14:paraId="33A8BA00" w14:textId="60E2180A"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135" w:history="1">
        <w:r w:rsidR="00A65BDC" w:rsidRPr="00C537CC">
          <w:rPr>
            <w:rStyle w:val="a7"/>
            <w:noProof/>
            <w:sz w:val="21"/>
            <w:szCs w:val="21"/>
          </w:rPr>
          <w:t>22-3-2. アジャイル領域</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_Toc188349135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532</w:t>
        </w:r>
        <w:r w:rsidR="00A65BDC" w:rsidRPr="00C537CC">
          <w:rPr>
            <w:noProof/>
            <w:webHidden/>
            <w:sz w:val="21"/>
            <w:szCs w:val="21"/>
          </w:rPr>
          <w:fldChar w:fldCharType="end"/>
        </w:r>
      </w:hyperlink>
    </w:p>
    <w:p w14:paraId="6AF46EC2" w14:textId="2B0C43A1"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136" w:history="1">
        <w:r w:rsidR="00A65BDC" w:rsidRPr="00C537CC">
          <w:rPr>
            <w:rStyle w:val="a7"/>
            <w:noProof/>
            <w:sz w:val="21"/>
            <w:szCs w:val="21"/>
          </w:rPr>
          <w:t>22-3-3. IoTソリューション領域</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_Toc188349136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533</w:t>
        </w:r>
        <w:r w:rsidR="00A65BDC" w:rsidRPr="00C537CC">
          <w:rPr>
            <w:noProof/>
            <w:webHidden/>
            <w:sz w:val="21"/>
            <w:szCs w:val="21"/>
          </w:rPr>
          <w:fldChar w:fldCharType="end"/>
        </w:r>
      </w:hyperlink>
    </w:p>
    <w:p w14:paraId="3E4A03BC" w14:textId="26379D2C"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137" w:history="1">
        <w:r w:rsidR="00A65BDC" w:rsidRPr="00C537CC">
          <w:rPr>
            <w:rStyle w:val="a7"/>
            <w:noProof/>
            <w:sz w:val="21"/>
            <w:szCs w:val="21"/>
          </w:rPr>
          <w:t>22-3-4. セキュリティ領域</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_Toc188349137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534</w:t>
        </w:r>
        <w:r w:rsidR="00A65BDC" w:rsidRPr="00C537CC">
          <w:rPr>
            <w:noProof/>
            <w:webHidden/>
            <w:sz w:val="21"/>
            <w:szCs w:val="21"/>
          </w:rPr>
          <w:fldChar w:fldCharType="end"/>
        </w:r>
      </w:hyperlink>
    </w:p>
    <w:p w14:paraId="387E157E" w14:textId="7CEEE237"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9138" w:history="1">
        <w:r w:rsidR="00A65BDC" w:rsidRPr="00C537CC">
          <w:rPr>
            <w:rStyle w:val="a7"/>
            <w:noProof/>
            <w:sz w:val="21"/>
            <w:szCs w:val="21"/>
          </w:rPr>
          <w:t>22-4. i コンピテンシ ディクショナリ（iCD）</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_Toc188349138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540</w:t>
        </w:r>
        <w:r w:rsidR="00A65BDC" w:rsidRPr="00C537CC">
          <w:rPr>
            <w:noProof/>
            <w:webHidden/>
            <w:sz w:val="21"/>
            <w:szCs w:val="21"/>
          </w:rPr>
          <w:fldChar w:fldCharType="end"/>
        </w:r>
      </w:hyperlink>
    </w:p>
    <w:p w14:paraId="580B6694" w14:textId="54E61336"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139" w:history="1">
        <w:r w:rsidR="00A65BDC" w:rsidRPr="00C537CC">
          <w:rPr>
            <w:rStyle w:val="a7"/>
            <w:noProof/>
            <w:sz w:val="21"/>
            <w:szCs w:val="21"/>
          </w:rPr>
          <w:t>22-4-1. i コンピテンシ ディクショナリ（iCD）の考え方</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_Toc188349139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540</w:t>
        </w:r>
        <w:r w:rsidR="00A65BDC" w:rsidRPr="00C537CC">
          <w:rPr>
            <w:noProof/>
            <w:webHidden/>
            <w:sz w:val="21"/>
            <w:szCs w:val="21"/>
          </w:rPr>
          <w:fldChar w:fldCharType="end"/>
        </w:r>
      </w:hyperlink>
    </w:p>
    <w:p w14:paraId="486B1382" w14:textId="16C5CF53" w:rsidR="00A65BDC" w:rsidRPr="00C537CC" w:rsidRDefault="007E354B" w:rsidP="00B67D9C">
      <w:pPr>
        <w:pStyle w:val="22"/>
        <w:ind w:left="240" w:firstLineChars="0" w:firstLine="0"/>
        <w:rPr>
          <w:noProof/>
          <w:sz w:val="21"/>
          <w:szCs w:val="21"/>
          <w14:ligatures w14:val="standardContextual"/>
        </w:rPr>
      </w:pPr>
      <w:hyperlink w:anchor="_Toc188349140" w:history="1">
        <w:r w:rsidR="00A65BDC" w:rsidRPr="00C537CC">
          <w:rPr>
            <w:rStyle w:val="a7"/>
            <w:noProof/>
            <w:sz w:val="21"/>
            <w:szCs w:val="21"/>
          </w:rPr>
          <w:t>第23章. 人材の知識とスキルの認定制度</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_Toc188349140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546</w:t>
        </w:r>
        <w:r w:rsidR="00A65BDC" w:rsidRPr="00C537CC">
          <w:rPr>
            <w:noProof/>
            <w:webHidden/>
            <w:sz w:val="21"/>
            <w:szCs w:val="21"/>
          </w:rPr>
          <w:fldChar w:fldCharType="end"/>
        </w:r>
      </w:hyperlink>
    </w:p>
    <w:p w14:paraId="4ED8309A" w14:textId="57A92164"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9141" w:history="1">
        <w:r w:rsidR="00A65BDC" w:rsidRPr="00C537CC">
          <w:rPr>
            <w:rStyle w:val="a7"/>
            <w:noProof/>
            <w:sz w:val="21"/>
            <w:szCs w:val="21"/>
          </w:rPr>
          <w:t>23-1. Di-Lite</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_Toc188349141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547</w:t>
        </w:r>
        <w:r w:rsidR="00A65BDC" w:rsidRPr="00C537CC">
          <w:rPr>
            <w:noProof/>
            <w:webHidden/>
            <w:sz w:val="21"/>
            <w:szCs w:val="21"/>
          </w:rPr>
          <w:fldChar w:fldCharType="end"/>
        </w:r>
      </w:hyperlink>
    </w:p>
    <w:p w14:paraId="56CD5DA2" w14:textId="73B34C8B"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142" w:history="1">
        <w:r w:rsidR="00A65BDC" w:rsidRPr="00C537CC">
          <w:rPr>
            <w:rStyle w:val="a7"/>
            <w:noProof/>
            <w:sz w:val="21"/>
            <w:szCs w:val="21"/>
          </w:rPr>
          <w:t>23-1-1. ITソフトウェア領域</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_Toc188349142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549</w:t>
        </w:r>
        <w:r w:rsidR="00A65BDC" w:rsidRPr="00C537CC">
          <w:rPr>
            <w:noProof/>
            <w:webHidden/>
            <w:sz w:val="21"/>
            <w:szCs w:val="21"/>
          </w:rPr>
          <w:fldChar w:fldCharType="end"/>
        </w:r>
      </w:hyperlink>
    </w:p>
    <w:p w14:paraId="1F8DF9F4" w14:textId="67373770"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143" w:history="1">
        <w:r w:rsidR="00A65BDC" w:rsidRPr="00C537CC">
          <w:rPr>
            <w:rStyle w:val="a7"/>
            <w:noProof/>
            <w:sz w:val="21"/>
            <w:szCs w:val="21"/>
          </w:rPr>
          <w:t>23-1-2. 数理・データサイエンス領域</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_Toc188349143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555</w:t>
        </w:r>
        <w:r w:rsidR="00A65BDC" w:rsidRPr="00C537CC">
          <w:rPr>
            <w:noProof/>
            <w:webHidden/>
            <w:sz w:val="21"/>
            <w:szCs w:val="21"/>
          </w:rPr>
          <w:fldChar w:fldCharType="end"/>
        </w:r>
      </w:hyperlink>
    </w:p>
    <w:p w14:paraId="24BAC0E9" w14:textId="722F9634"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144" w:history="1">
        <w:r w:rsidR="00A65BDC" w:rsidRPr="00C537CC">
          <w:rPr>
            <w:rStyle w:val="a7"/>
            <w:noProof/>
            <w:sz w:val="21"/>
            <w:szCs w:val="21"/>
          </w:rPr>
          <w:t>23-1-3. AI・ディープラーニング領域</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_Toc188349144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556</w:t>
        </w:r>
        <w:r w:rsidR="00A65BDC" w:rsidRPr="00C537CC">
          <w:rPr>
            <w:noProof/>
            <w:webHidden/>
            <w:sz w:val="21"/>
            <w:szCs w:val="21"/>
          </w:rPr>
          <w:fldChar w:fldCharType="end"/>
        </w:r>
      </w:hyperlink>
    </w:p>
    <w:p w14:paraId="2B87781F" w14:textId="17624AC7"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9145" w:history="1">
        <w:r w:rsidR="00A65BDC" w:rsidRPr="00C537CC">
          <w:rPr>
            <w:rStyle w:val="a7"/>
            <w:noProof/>
            <w:sz w:val="21"/>
            <w:szCs w:val="21"/>
          </w:rPr>
          <w:t>23-2. 情報処理技術者試験</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_Toc188349145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558</w:t>
        </w:r>
        <w:r w:rsidR="00A65BDC" w:rsidRPr="00C537CC">
          <w:rPr>
            <w:noProof/>
            <w:webHidden/>
            <w:sz w:val="21"/>
            <w:szCs w:val="21"/>
          </w:rPr>
          <w:fldChar w:fldCharType="end"/>
        </w:r>
      </w:hyperlink>
    </w:p>
    <w:p w14:paraId="07181010" w14:textId="1716DC0F"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146" w:history="1">
        <w:r w:rsidR="00A65BDC" w:rsidRPr="00C537CC">
          <w:rPr>
            <w:rStyle w:val="a7"/>
            <w:noProof/>
            <w:sz w:val="21"/>
            <w:szCs w:val="21"/>
          </w:rPr>
          <w:t>23-2-1. 情報セキュリティマネジメント試験</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_Toc188349146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561</w:t>
        </w:r>
        <w:r w:rsidR="00A65BDC" w:rsidRPr="00C537CC">
          <w:rPr>
            <w:noProof/>
            <w:webHidden/>
            <w:sz w:val="21"/>
            <w:szCs w:val="21"/>
          </w:rPr>
          <w:fldChar w:fldCharType="end"/>
        </w:r>
      </w:hyperlink>
    </w:p>
    <w:p w14:paraId="412CDE46" w14:textId="6ED19E9D"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147" w:history="1">
        <w:r w:rsidR="00A65BDC" w:rsidRPr="00C537CC">
          <w:rPr>
            <w:rStyle w:val="a7"/>
            <w:noProof/>
            <w:sz w:val="21"/>
            <w:szCs w:val="21"/>
            <w:lang w:eastAsia="zh-TW"/>
          </w:rPr>
          <w:t>23-2-2. 基本情報技術者試験</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_Toc188349147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563</w:t>
        </w:r>
        <w:r w:rsidR="00A65BDC" w:rsidRPr="00C537CC">
          <w:rPr>
            <w:noProof/>
            <w:webHidden/>
            <w:sz w:val="21"/>
            <w:szCs w:val="21"/>
          </w:rPr>
          <w:fldChar w:fldCharType="end"/>
        </w:r>
      </w:hyperlink>
    </w:p>
    <w:p w14:paraId="71580090" w14:textId="438030BC"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148" w:history="1">
        <w:r w:rsidR="00A65BDC" w:rsidRPr="00C537CC">
          <w:rPr>
            <w:rStyle w:val="a7"/>
            <w:noProof/>
            <w:sz w:val="21"/>
            <w:szCs w:val="21"/>
            <w:lang w:eastAsia="zh-TW"/>
          </w:rPr>
          <w:t>23-2-3. 応用情報技術者試験</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_Toc188349148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563</w:t>
        </w:r>
        <w:r w:rsidR="00A65BDC" w:rsidRPr="00C537CC">
          <w:rPr>
            <w:noProof/>
            <w:webHidden/>
            <w:sz w:val="21"/>
            <w:szCs w:val="21"/>
          </w:rPr>
          <w:fldChar w:fldCharType="end"/>
        </w:r>
      </w:hyperlink>
    </w:p>
    <w:p w14:paraId="581A8C0C" w14:textId="6C7BCD28"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149" w:history="1">
        <w:r w:rsidR="00A65BDC" w:rsidRPr="00C537CC">
          <w:rPr>
            <w:rStyle w:val="a7"/>
            <w:noProof/>
            <w:sz w:val="21"/>
            <w:szCs w:val="21"/>
          </w:rPr>
          <w:t>23-2-4. 各分野スペシャリスト試験</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_Toc188349149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564</w:t>
        </w:r>
        <w:r w:rsidR="00A65BDC" w:rsidRPr="00C537CC">
          <w:rPr>
            <w:noProof/>
            <w:webHidden/>
            <w:sz w:val="21"/>
            <w:szCs w:val="21"/>
          </w:rPr>
          <w:fldChar w:fldCharType="end"/>
        </w:r>
      </w:hyperlink>
    </w:p>
    <w:p w14:paraId="0D7B8C64" w14:textId="22787AB8"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150" w:history="1">
        <w:r w:rsidR="00A65BDC" w:rsidRPr="00C537CC">
          <w:rPr>
            <w:rStyle w:val="a7"/>
            <w:noProof/>
            <w:sz w:val="21"/>
            <w:szCs w:val="21"/>
            <w:lang w:eastAsia="zh-TW"/>
          </w:rPr>
          <w:t>23-2-5. 情報処理安全確保支援士試験</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_Toc188349150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567</w:t>
        </w:r>
        <w:r w:rsidR="00A65BDC" w:rsidRPr="00C537CC">
          <w:rPr>
            <w:noProof/>
            <w:webHidden/>
            <w:sz w:val="21"/>
            <w:szCs w:val="21"/>
          </w:rPr>
          <w:fldChar w:fldCharType="end"/>
        </w:r>
      </w:hyperlink>
    </w:p>
    <w:p w14:paraId="57C59E9C" w14:textId="11812473" w:rsidR="00A65BDC" w:rsidRPr="00C537CC" w:rsidRDefault="007E354B" w:rsidP="00B67D9C">
      <w:pPr>
        <w:pStyle w:val="22"/>
        <w:ind w:left="240" w:firstLineChars="0" w:firstLine="0"/>
        <w:rPr>
          <w:noProof/>
          <w:sz w:val="21"/>
          <w:szCs w:val="21"/>
          <w14:ligatures w14:val="standardContextual"/>
        </w:rPr>
      </w:pPr>
      <w:hyperlink w:anchor="_Toc188349151" w:history="1">
        <w:r w:rsidR="00A65BDC" w:rsidRPr="00C537CC">
          <w:rPr>
            <w:rStyle w:val="a7"/>
            <w:noProof/>
            <w:sz w:val="21"/>
            <w:szCs w:val="21"/>
          </w:rPr>
          <w:t>第24章. 各種人材育成カリキュラム</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_Toc188349151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571</w:t>
        </w:r>
        <w:r w:rsidR="00A65BDC" w:rsidRPr="00C537CC">
          <w:rPr>
            <w:noProof/>
            <w:webHidden/>
            <w:sz w:val="21"/>
            <w:szCs w:val="21"/>
          </w:rPr>
          <w:fldChar w:fldCharType="end"/>
        </w:r>
      </w:hyperlink>
    </w:p>
    <w:p w14:paraId="5362AF0C" w14:textId="3D1F337C"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9152" w:history="1">
        <w:r w:rsidR="00A65BDC" w:rsidRPr="00C537CC">
          <w:rPr>
            <w:rStyle w:val="a7"/>
            <w:noProof/>
            <w:sz w:val="21"/>
            <w:szCs w:val="21"/>
          </w:rPr>
          <w:t>24-1. プラス・セキュリティ知識補充講座 カリキュラム例</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_Toc188349152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572</w:t>
        </w:r>
        <w:r w:rsidR="00A65BDC" w:rsidRPr="00C537CC">
          <w:rPr>
            <w:noProof/>
            <w:webHidden/>
            <w:sz w:val="21"/>
            <w:szCs w:val="21"/>
          </w:rPr>
          <w:fldChar w:fldCharType="end"/>
        </w:r>
      </w:hyperlink>
    </w:p>
    <w:p w14:paraId="0BE23A2D" w14:textId="6A0B63AF"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153" w:history="1">
        <w:r w:rsidR="00A65BDC" w:rsidRPr="00C537CC">
          <w:rPr>
            <w:rStyle w:val="a7"/>
            <w:noProof/>
            <w:sz w:val="21"/>
            <w:szCs w:val="21"/>
          </w:rPr>
          <w:t>24-1-1. 経営層向けカリキュラム例</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_Toc188349153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574</w:t>
        </w:r>
        <w:r w:rsidR="00A65BDC" w:rsidRPr="00C537CC">
          <w:rPr>
            <w:noProof/>
            <w:webHidden/>
            <w:sz w:val="21"/>
            <w:szCs w:val="21"/>
          </w:rPr>
          <w:fldChar w:fldCharType="end"/>
        </w:r>
      </w:hyperlink>
    </w:p>
    <w:p w14:paraId="00DE8986" w14:textId="77A20714"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154" w:history="1">
        <w:r w:rsidR="00A65BDC" w:rsidRPr="00C537CC">
          <w:rPr>
            <w:rStyle w:val="a7"/>
            <w:noProof/>
            <w:sz w:val="21"/>
            <w:szCs w:val="21"/>
          </w:rPr>
          <w:t>24-1-2. 部課長級向けカリキュラム例</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_Toc188349154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576</w:t>
        </w:r>
        <w:r w:rsidR="00A65BDC" w:rsidRPr="00C537CC">
          <w:rPr>
            <w:noProof/>
            <w:webHidden/>
            <w:sz w:val="21"/>
            <w:szCs w:val="21"/>
          </w:rPr>
          <w:fldChar w:fldCharType="end"/>
        </w:r>
      </w:hyperlink>
    </w:p>
    <w:p w14:paraId="744E7D7E" w14:textId="0154A6C7"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9155" w:history="1">
        <w:r w:rsidR="00A65BDC" w:rsidRPr="00C537CC">
          <w:rPr>
            <w:rStyle w:val="a7"/>
            <w:noProof/>
            <w:sz w:val="21"/>
            <w:szCs w:val="21"/>
          </w:rPr>
          <w:t>24-2. ITスキル標準モデルカリキュラム【ITスキル標準V3（レベル1）】</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_Toc188349155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579</w:t>
        </w:r>
        <w:r w:rsidR="00A65BDC" w:rsidRPr="00C537CC">
          <w:rPr>
            <w:noProof/>
            <w:webHidden/>
            <w:sz w:val="21"/>
            <w:szCs w:val="21"/>
          </w:rPr>
          <w:fldChar w:fldCharType="end"/>
        </w:r>
      </w:hyperlink>
    </w:p>
    <w:p w14:paraId="0231443D" w14:textId="44F10EC8"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9156" w:history="1">
        <w:r w:rsidR="00A65BDC" w:rsidRPr="00C537CC">
          <w:rPr>
            <w:rStyle w:val="a7"/>
            <w:noProof/>
            <w:sz w:val="21"/>
            <w:szCs w:val="21"/>
          </w:rPr>
          <w:t>24-3. マナビDX</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_Toc188349156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584</w:t>
        </w:r>
        <w:r w:rsidR="00A65BDC" w:rsidRPr="00C537CC">
          <w:rPr>
            <w:noProof/>
            <w:webHidden/>
            <w:sz w:val="21"/>
            <w:szCs w:val="21"/>
          </w:rPr>
          <w:fldChar w:fldCharType="end"/>
        </w:r>
      </w:hyperlink>
    </w:p>
    <w:p w14:paraId="371381BF" w14:textId="0F322513" w:rsidR="00A65BDC" w:rsidRPr="00C537CC" w:rsidRDefault="007E354B" w:rsidP="00B67D9C">
      <w:pPr>
        <w:pStyle w:val="22"/>
        <w:ind w:left="240" w:firstLineChars="0" w:firstLine="0"/>
        <w:rPr>
          <w:noProof/>
          <w:sz w:val="21"/>
          <w:szCs w:val="21"/>
          <w14:ligatures w14:val="standardContextual"/>
        </w:rPr>
      </w:pPr>
      <w:hyperlink w:anchor="_Toc188349157" w:history="1">
        <w:r w:rsidR="00A65BDC" w:rsidRPr="00C537CC">
          <w:rPr>
            <w:rStyle w:val="a7"/>
            <w:noProof/>
            <w:sz w:val="21"/>
            <w:szCs w:val="21"/>
          </w:rPr>
          <w:t>第25章. スキルと知識を持った人材育成・人材確保方法</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_Toc188349157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588</w:t>
        </w:r>
        <w:r w:rsidR="00A65BDC" w:rsidRPr="00C537CC">
          <w:rPr>
            <w:noProof/>
            <w:webHidden/>
            <w:sz w:val="21"/>
            <w:szCs w:val="21"/>
          </w:rPr>
          <w:fldChar w:fldCharType="end"/>
        </w:r>
      </w:hyperlink>
    </w:p>
    <w:p w14:paraId="02654EF7" w14:textId="0FA35FD3"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9158" w:history="1">
        <w:r w:rsidR="00A65BDC" w:rsidRPr="00C537CC">
          <w:rPr>
            <w:rStyle w:val="a7"/>
            <w:noProof/>
            <w:sz w:val="21"/>
            <w:szCs w:val="21"/>
          </w:rPr>
          <w:t>25-1. 「プラス・セキュリティ」の実施計画例</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_Toc188349158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589</w:t>
        </w:r>
        <w:r w:rsidR="00A65BDC" w:rsidRPr="00C537CC">
          <w:rPr>
            <w:noProof/>
            <w:webHidden/>
            <w:sz w:val="21"/>
            <w:szCs w:val="21"/>
          </w:rPr>
          <w:fldChar w:fldCharType="end"/>
        </w:r>
      </w:hyperlink>
    </w:p>
    <w:p w14:paraId="0393044B" w14:textId="5633983B"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9159" w:history="1">
        <w:r w:rsidR="00A65BDC" w:rsidRPr="00C537CC">
          <w:rPr>
            <w:rStyle w:val="a7"/>
            <w:noProof/>
            <w:sz w:val="21"/>
            <w:szCs w:val="21"/>
          </w:rPr>
          <w:t>25-2. 「リスキリング」「チェンジマインド」の実施計画例</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_Toc188349159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597</w:t>
        </w:r>
        <w:r w:rsidR="00A65BDC" w:rsidRPr="00C537CC">
          <w:rPr>
            <w:noProof/>
            <w:webHidden/>
            <w:sz w:val="21"/>
            <w:szCs w:val="21"/>
          </w:rPr>
          <w:fldChar w:fldCharType="end"/>
        </w:r>
      </w:hyperlink>
    </w:p>
    <w:p w14:paraId="3A186B52" w14:textId="794D0BCF"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160" w:history="1">
        <w:r w:rsidR="00A65BDC" w:rsidRPr="00C537CC">
          <w:rPr>
            <w:rStyle w:val="a7"/>
            <w:noProof/>
            <w:sz w:val="21"/>
            <w:szCs w:val="21"/>
          </w:rPr>
          <w:t>25-2-1. 「ITスキル標準」の実施計画例</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_Toc188349160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597</w:t>
        </w:r>
        <w:r w:rsidR="00A65BDC" w:rsidRPr="00C537CC">
          <w:rPr>
            <w:noProof/>
            <w:webHidden/>
            <w:sz w:val="21"/>
            <w:szCs w:val="21"/>
          </w:rPr>
          <w:fldChar w:fldCharType="end"/>
        </w:r>
      </w:hyperlink>
    </w:p>
    <w:p w14:paraId="55D9EA7E" w14:textId="6FC8C545" w:rsidR="00A65BDC" w:rsidRPr="00C537CC" w:rsidRDefault="007E354B" w:rsidP="00B67D9C">
      <w:pPr>
        <w:pStyle w:val="41"/>
        <w:tabs>
          <w:tab w:val="right" w:leader="dot" w:pos="10456"/>
        </w:tabs>
        <w:spacing w:line="320" w:lineRule="exact"/>
        <w:ind w:left="720" w:firstLineChars="0" w:firstLine="0"/>
        <w:rPr>
          <w:noProof/>
          <w:sz w:val="21"/>
          <w:szCs w:val="21"/>
          <w14:ligatures w14:val="standardContextual"/>
        </w:rPr>
      </w:pPr>
      <w:hyperlink w:anchor="_Toc188349161" w:history="1">
        <w:r w:rsidR="00A65BDC" w:rsidRPr="00C537CC">
          <w:rPr>
            <w:rStyle w:val="a7"/>
            <w:noProof/>
            <w:sz w:val="21"/>
            <w:szCs w:val="21"/>
          </w:rPr>
          <w:t>25-2-2. 「デジタルスキル標準」の実施計画例</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_Toc188349161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602</w:t>
        </w:r>
        <w:r w:rsidR="00A65BDC" w:rsidRPr="00C537CC">
          <w:rPr>
            <w:noProof/>
            <w:webHidden/>
            <w:sz w:val="21"/>
            <w:szCs w:val="21"/>
          </w:rPr>
          <w:fldChar w:fldCharType="end"/>
        </w:r>
      </w:hyperlink>
    </w:p>
    <w:p w14:paraId="2405B9CB" w14:textId="1B92108B" w:rsidR="00A65BDC" w:rsidRPr="00C537CC" w:rsidRDefault="007E354B" w:rsidP="00B67D9C">
      <w:pPr>
        <w:pStyle w:val="22"/>
        <w:ind w:left="240" w:firstLineChars="0" w:firstLine="0"/>
        <w:rPr>
          <w:noProof/>
          <w:sz w:val="21"/>
          <w:szCs w:val="21"/>
          <w14:ligatures w14:val="standardContextual"/>
        </w:rPr>
      </w:pPr>
      <w:hyperlink w:anchor="_Toc188349162" w:history="1">
        <w:r w:rsidR="00A65BDC" w:rsidRPr="00C537CC">
          <w:rPr>
            <w:rStyle w:val="a7"/>
            <w:noProof/>
            <w:sz w:val="21"/>
            <w:szCs w:val="21"/>
          </w:rPr>
          <w:t>編集後記</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_Toc188349162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619</w:t>
        </w:r>
        <w:r w:rsidR="00A65BDC" w:rsidRPr="00C537CC">
          <w:rPr>
            <w:noProof/>
            <w:webHidden/>
            <w:sz w:val="21"/>
            <w:szCs w:val="21"/>
          </w:rPr>
          <w:fldChar w:fldCharType="end"/>
        </w:r>
      </w:hyperlink>
    </w:p>
    <w:p w14:paraId="0AB5684E" w14:textId="705B97E7" w:rsidR="00A65BDC" w:rsidRPr="00C537CC" w:rsidRDefault="007E354B" w:rsidP="00B67D9C">
      <w:pPr>
        <w:pStyle w:val="13"/>
        <w:rPr>
          <w:sz w:val="21"/>
          <w:szCs w:val="21"/>
          <w14:ligatures w14:val="standardContextual"/>
        </w:rPr>
      </w:pPr>
      <w:hyperlink w:anchor="_Toc188349163" w:history="1">
        <w:r w:rsidR="00A65BDC" w:rsidRPr="00C537CC">
          <w:rPr>
            <w:rStyle w:val="a7"/>
            <w:sz w:val="21"/>
            <w:szCs w:val="21"/>
          </w:rPr>
          <w:t>第10編. 全体総括</w:t>
        </w:r>
        <w:r w:rsidR="00A65BDC" w:rsidRPr="00C537CC">
          <w:rPr>
            <w:webHidden/>
            <w:sz w:val="21"/>
            <w:szCs w:val="21"/>
          </w:rPr>
          <w:tab/>
        </w:r>
        <w:r w:rsidR="00A65BDC" w:rsidRPr="00C537CC">
          <w:rPr>
            <w:webHidden/>
            <w:sz w:val="21"/>
            <w:szCs w:val="21"/>
          </w:rPr>
          <w:fldChar w:fldCharType="begin"/>
        </w:r>
        <w:r w:rsidR="00A65BDC" w:rsidRPr="00C537CC">
          <w:rPr>
            <w:webHidden/>
            <w:sz w:val="21"/>
            <w:szCs w:val="21"/>
          </w:rPr>
          <w:instrText xml:space="preserve"> PAGEREF _Toc188349163 \h </w:instrText>
        </w:r>
        <w:r w:rsidR="00A65BDC" w:rsidRPr="00C537CC">
          <w:rPr>
            <w:webHidden/>
            <w:sz w:val="21"/>
            <w:szCs w:val="21"/>
          </w:rPr>
        </w:r>
        <w:r w:rsidR="00A65BDC" w:rsidRPr="00C537CC">
          <w:rPr>
            <w:webHidden/>
            <w:sz w:val="21"/>
            <w:szCs w:val="21"/>
          </w:rPr>
          <w:fldChar w:fldCharType="separate"/>
        </w:r>
        <w:r w:rsidR="00921398">
          <w:rPr>
            <w:webHidden/>
            <w:sz w:val="21"/>
            <w:szCs w:val="21"/>
          </w:rPr>
          <w:t>620</w:t>
        </w:r>
        <w:r w:rsidR="00A65BDC" w:rsidRPr="00C537CC">
          <w:rPr>
            <w:webHidden/>
            <w:sz w:val="21"/>
            <w:szCs w:val="21"/>
          </w:rPr>
          <w:fldChar w:fldCharType="end"/>
        </w:r>
      </w:hyperlink>
    </w:p>
    <w:p w14:paraId="6C6F3DB8" w14:textId="6A2A9DEF" w:rsidR="00A65BDC" w:rsidRPr="00C537CC" w:rsidRDefault="007E354B" w:rsidP="00B67D9C">
      <w:pPr>
        <w:pStyle w:val="22"/>
        <w:ind w:left="240" w:firstLineChars="0" w:firstLine="0"/>
        <w:rPr>
          <w:noProof/>
          <w:sz w:val="21"/>
          <w:szCs w:val="21"/>
          <w14:ligatures w14:val="standardContextual"/>
        </w:rPr>
      </w:pPr>
      <w:hyperlink w:anchor="_Toc188349164" w:history="1">
        <w:r w:rsidR="00A65BDC" w:rsidRPr="00C537CC">
          <w:rPr>
            <w:rStyle w:val="a7"/>
            <w:noProof/>
            <w:sz w:val="21"/>
            <w:szCs w:val="21"/>
          </w:rPr>
          <w:t>第26章. エグゼクティブサマリー</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_Toc188349164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620</w:t>
        </w:r>
        <w:r w:rsidR="00A65BDC" w:rsidRPr="00C537CC">
          <w:rPr>
            <w:noProof/>
            <w:webHidden/>
            <w:sz w:val="21"/>
            <w:szCs w:val="21"/>
          </w:rPr>
          <w:fldChar w:fldCharType="end"/>
        </w:r>
      </w:hyperlink>
    </w:p>
    <w:p w14:paraId="029F9D54" w14:textId="5318C2E6"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9165" w:history="1">
        <w:r w:rsidR="00A65BDC" w:rsidRPr="00C537CC">
          <w:rPr>
            <w:rStyle w:val="a7"/>
            <w:noProof/>
            <w:sz w:val="21"/>
            <w:szCs w:val="21"/>
          </w:rPr>
          <w:t>26-1. 全体要旨</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_Toc188349165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621</w:t>
        </w:r>
        <w:r w:rsidR="00A65BDC" w:rsidRPr="00C537CC">
          <w:rPr>
            <w:noProof/>
            <w:webHidden/>
            <w:sz w:val="21"/>
            <w:szCs w:val="21"/>
          </w:rPr>
          <w:fldChar w:fldCharType="end"/>
        </w:r>
      </w:hyperlink>
    </w:p>
    <w:p w14:paraId="40635F21" w14:textId="677DFFED"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9166" w:history="1">
        <w:r w:rsidR="00A65BDC" w:rsidRPr="00C537CC">
          <w:rPr>
            <w:rStyle w:val="a7"/>
            <w:noProof/>
            <w:sz w:val="21"/>
            <w:szCs w:val="21"/>
          </w:rPr>
          <w:t>26-2. テキストの活用ポイント</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_Toc188349166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624</w:t>
        </w:r>
        <w:r w:rsidR="00A65BDC" w:rsidRPr="00C537CC">
          <w:rPr>
            <w:noProof/>
            <w:webHidden/>
            <w:sz w:val="21"/>
            <w:szCs w:val="21"/>
          </w:rPr>
          <w:fldChar w:fldCharType="end"/>
        </w:r>
      </w:hyperlink>
    </w:p>
    <w:p w14:paraId="3F4556FF" w14:textId="2AEBFC45" w:rsidR="00A65BDC" w:rsidRPr="00C537CC" w:rsidRDefault="007E354B" w:rsidP="00B67D9C">
      <w:pPr>
        <w:pStyle w:val="22"/>
        <w:ind w:left="240" w:firstLineChars="0" w:firstLine="0"/>
        <w:rPr>
          <w:noProof/>
          <w:sz w:val="21"/>
          <w:szCs w:val="21"/>
          <w14:ligatures w14:val="standardContextual"/>
        </w:rPr>
      </w:pPr>
      <w:hyperlink w:anchor="_Toc188349167" w:history="1">
        <w:r w:rsidR="00A65BDC" w:rsidRPr="00C537CC">
          <w:rPr>
            <w:rStyle w:val="a7"/>
            <w:noProof/>
            <w:sz w:val="21"/>
            <w:szCs w:val="21"/>
          </w:rPr>
          <w:t>第27章. 各章のポイント</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_Toc188349167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629</w:t>
        </w:r>
        <w:r w:rsidR="00A65BDC" w:rsidRPr="00C537CC">
          <w:rPr>
            <w:noProof/>
            <w:webHidden/>
            <w:sz w:val="21"/>
            <w:szCs w:val="21"/>
          </w:rPr>
          <w:fldChar w:fldCharType="end"/>
        </w:r>
      </w:hyperlink>
    </w:p>
    <w:p w14:paraId="62275598" w14:textId="6CBD887B"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9168" w:history="1">
        <w:r w:rsidR="00A65BDC" w:rsidRPr="00C537CC">
          <w:rPr>
            <w:rStyle w:val="a7"/>
            <w:noProof/>
            <w:sz w:val="21"/>
            <w:szCs w:val="21"/>
          </w:rPr>
          <w:t>27-1. 第1章. デジタル時代の社会とIT情勢</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_Toc188349168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630</w:t>
        </w:r>
        <w:r w:rsidR="00A65BDC" w:rsidRPr="00C537CC">
          <w:rPr>
            <w:noProof/>
            <w:webHidden/>
            <w:sz w:val="21"/>
            <w:szCs w:val="21"/>
          </w:rPr>
          <w:fldChar w:fldCharType="end"/>
        </w:r>
      </w:hyperlink>
    </w:p>
    <w:p w14:paraId="1A0B83B5" w14:textId="352485B6"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9169" w:history="1">
        <w:r w:rsidR="00A65BDC" w:rsidRPr="00C537CC">
          <w:rPr>
            <w:rStyle w:val="a7"/>
            <w:noProof/>
            <w:sz w:val="21"/>
            <w:szCs w:val="21"/>
          </w:rPr>
          <w:t>27-2. 第2章. サイバーセキュリティの基礎知識</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_Toc188349169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632</w:t>
        </w:r>
        <w:r w:rsidR="00A65BDC" w:rsidRPr="00C537CC">
          <w:rPr>
            <w:noProof/>
            <w:webHidden/>
            <w:sz w:val="21"/>
            <w:szCs w:val="21"/>
          </w:rPr>
          <w:fldChar w:fldCharType="end"/>
        </w:r>
      </w:hyperlink>
    </w:p>
    <w:p w14:paraId="46C88847" w14:textId="53DA6153"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9170" w:history="1">
        <w:r w:rsidR="00A65BDC" w:rsidRPr="00C537CC">
          <w:rPr>
            <w:rStyle w:val="a7"/>
            <w:noProof/>
            <w:sz w:val="21"/>
            <w:szCs w:val="21"/>
          </w:rPr>
          <w:t>27-3. 第3章. デジタル社会の方向性と実現に向けた国の方針</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_Toc188349170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635</w:t>
        </w:r>
        <w:r w:rsidR="00A65BDC" w:rsidRPr="00C537CC">
          <w:rPr>
            <w:noProof/>
            <w:webHidden/>
            <w:sz w:val="21"/>
            <w:szCs w:val="21"/>
          </w:rPr>
          <w:fldChar w:fldCharType="end"/>
        </w:r>
      </w:hyperlink>
    </w:p>
    <w:p w14:paraId="1620D740" w14:textId="375201EB"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9171" w:history="1">
        <w:r w:rsidR="00A65BDC" w:rsidRPr="00C537CC">
          <w:rPr>
            <w:rStyle w:val="a7"/>
            <w:noProof/>
            <w:sz w:val="21"/>
            <w:szCs w:val="21"/>
          </w:rPr>
          <w:t>27-4. 第4章. サイバーセキュリティ戦略および関連法令</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_Toc188349171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638</w:t>
        </w:r>
        <w:r w:rsidR="00A65BDC" w:rsidRPr="00C537CC">
          <w:rPr>
            <w:noProof/>
            <w:webHidden/>
            <w:sz w:val="21"/>
            <w:szCs w:val="21"/>
          </w:rPr>
          <w:fldChar w:fldCharType="end"/>
        </w:r>
      </w:hyperlink>
    </w:p>
    <w:p w14:paraId="04EE625C" w14:textId="5D251AB1"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9172" w:history="1">
        <w:r w:rsidR="00A65BDC" w:rsidRPr="00C537CC">
          <w:rPr>
            <w:rStyle w:val="a7"/>
            <w:noProof/>
            <w:sz w:val="21"/>
            <w:szCs w:val="21"/>
          </w:rPr>
          <w:t>27-5. 第5章. 事例を知る：重大なインシデント発生から課題解決まで</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_Toc188349172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641</w:t>
        </w:r>
        <w:r w:rsidR="00A65BDC" w:rsidRPr="00C537CC">
          <w:rPr>
            <w:noProof/>
            <w:webHidden/>
            <w:sz w:val="21"/>
            <w:szCs w:val="21"/>
          </w:rPr>
          <w:fldChar w:fldCharType="end"/>
        </w:r>
      </w:hyperlink>
    </w:p>
    <w:p w14:paraId="48400810" w14:textId="12BB32CE"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9173" w:history="1">
        <w:r w:rsidR="00A65BDC" w:rsidRPr="00C537CC">
          <w:rPr>
            <w:rStyle w:val="a7"/>
            <w:noProof/>
            <w:sz w:val="21"/>
            <w:szCs w:val="21"/>
          </w:rPr>
          <w:t>27-6. 第6章. 企業経営で重要となるIT投資と投資としてのサイバーセキュリティ対策</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_Toc188349173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644</w:t>
        </w:r>
        <w:r w:rsidR="00A65BDC" w:rsidRPr="00C537CC">
          <w:rPr>
            <w:noProof/>
            <w:webHidden/>
            <w:sz w:val="21"/>
            <w:szCs w:val="21"/>
          </w:rPr>
          <w:fldChar w:fldCharType="end"/>
        </w:r>
      </w:hyperlink>
    </w:p>
    <w:p w14:paraId="5B8220D5" w14:textId="762BC5E7"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9174" w:history="1">
        <w:r w:rsidR="00A65BDC" w:rsidRPr="00C537CC">
          <w:rPr>
            <w:rStyle w:val="a7"/>
            <w:noProof/>
            <w:sz w:val="21"/>
            <w:szCs w:val="21"/>
          </w:rPr>
          <w:t>27-7. 第7章. セキュリティ対策の概要（全容）</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_Toc188349174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648</w:t>
        </w:r>
        <w:r w:rsidR="00A65BDC" w:rsidRPr="00C537CC">
          <w:rPr>
            <w:noProof/>
            <w:webHidden/>
            <w:sz w:val="21"/>
            <w:szCs w:val="21"/>
          </w:rPr>
          <w:fldChar w:fldCharType="end"/>
        </w:r>
      </w:hyperlink>
    </w:p>
    <w:p w14:paraId="2A326F1C" w14:textId="7878748D"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9175" w:history="1">
        <w:r w:rsidR="00A65BDC" w:rsidRPr="00C537CC">
          <w:rPr>
            <w:rStyle w:val="a7"/>
            <w:noProof/>
            <w:sz w:val="21"/>
            <w:szCs w:val="21"/>
          </w:rPr>
          <w:t>27-8. 第8章. 用語定義および関係性と識別方法</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_Toc188349175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651</w:t>
        </w:r>
        <w:r w:rsidR="00A65BDC" w:rsidRPr="00C537CC">
          <w:rPr>
            <w:noProof/>
            <w:webHidden/>
            <w:sz w:val="21"/>
            <w:szCs w:val="21"/>
          </w:rPr>
          <w:fldChar w:fldCharType="end"/>
        </w:r>
      </w:hyperlink>
    </w:p>
    <w:p w14:paraId="6BDD55F1" w14:textId="5B066CDE"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9176" w:history="1">
        <w:r w:rsidR="00A65BDC" w:rsidRPr="00C537CC">
          <w:rPr>
            <w:rStyle w:val="a7"/>
            <w:noProof/>
            <w:sz w:val="21"/>
            <w:szCs w:val="21"/>
          </w:rPr>
          <w:t>27-9. 第9章. 具体的手順の作成（Lv.1クイックアプローチ）</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_Toc188349176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654</w:t>
        </w:r>
        <w:r w:rsidR="00A65BDC" w:rsidRPr="00C537CC">
          <w:rPr>
            <w:noProof/>
            <w:webHidden/>
            <w:sz w:val="21"/>
            <w:szCs w:val="21"/>
          </w:rPr>
          <w:fldChar w:fldCharType="end"/>
        </w:r>
      </w:hyperlink>
    </w:p>
    <w:p w14:paraId="2536F769" w14:textId="09F4B431"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9177" w:history="1">
        <w:r w:rsidR="00A65BDC" w:rsidRPr="00C537CC">
          <w:rPr>
            <w:rStyle w:val="a7"/>
            <w:noProof/>
            <w:sz w:val="21"/>
            <w:szCs w:val="21"/>
          </w:rPr>
          <w:t>27-10. 第10章. 具体的手順の作成（Lv.２ベースラインアプローチ）</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_Toc188349177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656</w:t>
        </w:r>
        <w:r w:rsidR="00A65BDC" w:rsidRPr="00C537CC">
          <w:rPr>
            <w:noProof/>
            <w:webHidden/>
            <w:sz w:val="21"/>
            <w:szCs w:val="21"/>
          </w:rPr>
          <w:fldChar w:fldCharType="end"/>
        </w:r>
      </w:hyperlink>
    </w:p>
    <w:p w14:paraId="48BE5089" w14:textId="37A1571F"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9178" w:history="1">
        <w:r w:rsidR="00A65BDC" w:rsidRPr="00C537CC">
          <w:rPr>
            <w:rStyle w:val="a7"/>
            <w:noProof/>
            <w:sz w:val="21"/>
            <w:szCs w:val="21"/>
          </w:rPr>
          <w:t>27-11. 第11章. セキュリティフレームワーク</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_Toc188349178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658</w:t>
        </w:r>
        <w:r w:rsidR="00A65BDC" w:rsidRPr="00C537CC">
          <w:rPr>
            <w:noProof/>
            <w:webHidden/>
            <w:sz w:val="21"/>
            <w:szCs w:val="21"/>
          </w:rPr>
          <w:fldChar w:fldCharType="end"/>
        </w:r>
      </w:hyperlink>
    </w:p>
    <w:p w14:paraId="482465FF" w14:textId="2A269564"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9179" w:history="1">
        <w:r w:rsidR="00A65BDC" w:rsidRPr="00C537CC">
          <w:rPr>
            <w:rStyle w:val="a7"/>
            <w:noProof/>
            <w:sz w:val="21"/>
            <w:szCs w:val="21"/>
          </w:rPr>
          <w:t>27-12. 第12章. リスクマネジメント</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_Toc188349179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661</w:t>
        </w:r>
        <w:r w:rsidR="00A65BDC" w:rsidRPr="00C537CC">
          <w:rPr>
            <w:noProof/>
            <w:webHidden/>
            <w:sz w:val="21"/>
            <w:szCs w:val="21"/>
          </w:rPr>
          <w:fldChar w:fldCharType="end"/>
        </w:r>
      </w:hyperlink>
    </w:p>
    <w:p w14:paraId="3769B364" w14:textId="70D64BD8"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9180" w:history="1">
        <w:r w:rsidR="00A65BDC" w:rsidRPr="00C537CC">
          <w:rPr>
            <w:rStyle w:val="a7"/>
            <w:noProof/>
            <w:sz w:val="21"/>
            <w:szCs w:val="21"/>
          </w:rPr>
          <w:t>27-13. 第13章. ISMSの要求事項と構築（Lv.3網羅的アプローチ）</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_Toc188349180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664</w:t>
        </w:r>
        <w:r w:rsidR="00A65BDC" w:rsidRPr="00C537CC">
          <w:rPr>
            <w:noProof/>
            <w:webHidden/>
            <w:sz w:val="21"/>
            <w:szCs w:val="21"/>
          </w:rPr>
          <w:fldChar w:fldCharType="end"/>
        </w:r>
      </w:hyperlink>
    </w:p>
    <w:p w14:paraId="6D13CF4E" w14:textId="6734388F"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9181" w:history="1">
        <w:r w:rsidR="00A65BDC" w:rsidRPr="00C537CC">
          <w:rPr>
            <w:rStyle w:val="a7"/>
            <w:noProof/>
            <w:sz w:val="21"/>
            <w:szCs w:val="21"/>
          </w:rPr>
          <w:t>27-14. 第14章. ISMSの管理策</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_Toc188349181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668</w:t>
        </w:r>
        <w:r w:rsidR="00A65BDC" w:rsidRPr="00C537CC">
          <w:rPr>
            <w:noProof/>
            <w:webHidden/>
            <w:sz w:val="21"/>
            <w:szCs w:val="21"/>
          </w:rPr>
          <w:fldChar w:fldCharType="end"/>
        </w:r>
      </w:hyperlink>
    </w:p>
    <w:p w14:paraId="2C04C438" w14:textId="614A6F6E"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9182" w:history="1">
        <w:r w:rsidR="00A65BDC" w:rsidRPr="00C537CC">
          <w:rPr>
            <w:rStyle w:val="a7"/>
            <w:noProof/>
            <w:sz w:val="21"/>
            <w:szCs w:val="21"/>
          </w:rPr>
          <w:t>27-15. 第15章. 組織的対策</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_Toc188349182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671</w:t>
        </w:r>
        <w:r w:rsidR="00A65BDC" w:rsidRPr="00C537CC">
          <w:rPr>
            <w:noProof/>
            <w:webHidden/>
            <w:sz w:val="21"/>
            <w:szCs w:val="21"/>
          </w:rPr>
          <w:fldChar w:fldCharType="end"/>
        </w:r>
      </w:hyperlink>
    </w:p>
    <w:p w14:paraId="4DE86CF0" w14:textId="09501201"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9183" w:history="1">
        <w:r w:rsidR="00A65BDC" w:rsidRPr="00C537CC">
          <w:rPr>
            <w:rStyle w:val="a7"/>
            <w:noProof/>
            <w:sz w:val="21"/>
            <w:szCs w:val="21"/>
          </w:rPr>
          <w:t>27-16. 第16章. 人的対策</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_Toc188349183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674</w:t>
        </w:r>
        <w:r w:rsidR="00A65BDC" w:rsidRPr="00C537CC">
          <w:rPr>
            <w:noProof/>
            <w:webHidden/>
            <w:sz w:val="21"/>
            <w:szCs w:val="21"/>
          </w:rPr>
          <w:fldChar w:fldCharType="end"/>
        </w:r>
      </w:hyperlink>
    </w:p>
    <w:p w14:paraId="68A80FCC" w14:textId="6E63DB7F"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9184" w:history="1">
        <w:r w:rsidR="00A65BDC" w:rsidRPr="00C537CC">
          <w:rPr>
            <w:rStyle w:val="a7"/>
            <w:noProof/>
            <w:sz w:val="21"/>
            <w:szCs w:val="21"/>
          </w:rPr>
          <w:t>27-17. 第17章. 物理的対策</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_Toc188349184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676</w:t>
        </w:r>
        <w:r w:rsidR="00A65BDC" w:rsidRPr="00C537CC">
          <w:rPr>
            <w:noProof/>
            <w:webHidden/>
            <w:sz w:val="21"/>
            <w:szCs w:val="21"/>
          </w:rPr>
          <w:fldChar w:fldCharType="end"/>
        </w:r>
      </w:hyperlink>
    </w:p>
    <w:p w14:paraId="1272F26F" w14:textId="2257FA21"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9185" w:history="1">
        <w:r w:rsidR="00A65BDC" w:rsidRPr="00C537CC">
          <w:rPr>
            <w:rStyle w:val="a7"/>
            <w:noProof/>
            <w:sz w:val="21"/>
            <w:szCs w:val="21"/>
          </w:rPr>
          <w:t>27-18. 第18章. 技術的対策</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_Toc188349185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679</w:t>
        </w:r>
        <w:r w:rsidR="00A65BDC" w:rsidRPr="00C537CC">
          <w:rPr>
            <w:noProof/>
            <w:webHidden/>
            <w:sz w:val="21"/>
            <w:szCs w:val="21"/>
          </w:rPr>
          <w:fldChar w:fldCharType="end"/>
        </w:r>
      </w:hyperlink>
    </w:p>
    <w:p w14:paraId="5ECB4053" w14:textId="7D6173DF"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9186" w:history="1">
        <w:r w:rsidR="00A65BDC" w:rsidRPr="00C537CC">
          <w:rPr>
            <w:rStyle w:val="a7"/>
            <w:noProof/>
            <w:sz w:val="21"/>
            <w:szCs w:val="21"/>
          </w:rPr>
          <w:t>27-19. 第19章. セキュリティ対策状況の有効性評価</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_Toc188349186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683</w:t>
        </w:r>
        <w:r w:rsidR="00A65BDC" w:rsidRPr="00C537CC">
          <w:rPr>
            <w:noProof/>
            <w:webHidden/>
            <w:sz w:val="21"/>
            <w:szCs w:val="21"/>
          </w:rPr>
          <w:fldChar w:fldCharType="end"/>
        </w:r>
      </w:hyperlink>
    </w:p>
    <w:p w14:paraId="366F8C3D" w14:textId="4A07BDD6"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9187" w:history="1">
        <w:r w:rsidR="00A65BDC" w:rsidRPr="00C537CC">
          <w:rPr>
            <w:rStyle w:val="a7"/>
            <w:noProof/>
            <w:sz w:val="21"/>
            <w:szCs w:val="21"/>
          </w:rPr>
          <w:t>27-20. 第20章. セキュリティ機能の実装と運用（IT環境構築・運用実施手順）</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_Toc188349187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685</w:t>
        </w:r>
        <w:r w:rsidR="00A65BDC" w:rsidRPr="00C537CC">
          <w:rPr>
            <w:noProof/>
            <w:webHidden/>
            <w:sz w:val="21"/>
            <w:szCs w:val="21"/>
          </w:rPr>
          <w:fldChar w:fldCharType="end"/>
        </w:r>
      </w:hyperlink>
    </w:p>
    <w:p w14:paraId="7063E310" w14:textId="7B529512"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9188" w:history="1">
        <w:r w:rsidR="00A65BDC" w:rsidRPr="00C537CC">
          <w:rPr>
            <w:rStyle w:val="a7"/>
            <w:noProof/>
            <w:sz w:val="21"/>
            <w:szCs w:val="21"/>
          </w:rPr>
          <w:t>27-21. 第21章. 人的、組織的、技術的、物理的対策の実施手順に基づいた実施</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_Toc188349188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687</w:t>
        </w:r>
        <w:r w:rsidR="00A65BDC" w:rsidRPr="00C537CC">
          <w:rPr>
            <w:noProof/>
            <w:webHidden/>
            <w:sz w:val="21"/>
            <w:szCs w:val="21"/>
          </w:rPr>
          <w:fldChar w:fldCharType="end"/>
        </w:r>
      </w:hyperlink>
    </w:p>
    <w:p w14:paraId="430AD406" w14:textId="34102E78"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9189" w:history="1">
        <w:r w:rsidR="00A65BDC" w:rsidRPr="00C537CC">
          <w:rPr>
            <w:rStyle w:val="a7"/>
            <w:noProof/>
            <w:sz w:val="21"/>
            <w:szCs w:val="21"/>
          </w:rPr>
          <w:t>27-22. 第22章. サイバーセキュリティ対策を実践するための知識とスキル</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_Toc188349189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689</w:t>
        </w:r>
        <w:r w:rsidR="00A65BDC" w:rsidRPr="00C537CC">
          <w:rPr>
            <w:noProof/>
            <w:webHidden/>
            <w:sz w:val="21"/>
            <w:szCs w:val="21"/>
          </w:rPr>
          <w:fldChar w:fldCharType="end"/>
        </w:r>
      </w:hyperlink>
    </w:p>
    <w:p w14:paraId="1174C3B9" w14:textId="293161B6"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9190" w:history="1">
        <w:r w:rsidR="00A65BDC" w:rsidRPr="00C537CC">
          <w:rPr>
            <w:rStyle w:val="a7"/>
            <w:noProof/>
            <w:sz w:val="21"/>
            <w:szCs w:val="21"/>
          </w:rPr>
          <w:t>27-23. 第23章. 人材の知識とスキルの認定制度</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_Toc188349190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692</w:t>
        </w:r>
        <w:r w:rsidR="00A65BDC" w:rsidRPr="00C537CC">
          <w:rPr>
            <w:noProof/>
            <w:webHidden/>
            <w:sz w:val="21"/>
            <w:szCs w:val="21"/>
          </w:rPr>
          <w:fldChar w:fldCharType="end"/>
        </w:r>
      </w:hyperlink>
    </w:p>
    <w:p w14:paraId="47854601" w14:textId="15C00480"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9191" w:history="1">
        <w:r w:rsidR="00A65BDC" w:rsidRPr="00C537CC">
          <w:rPr>
            <w:rStyle w:val="a7"/>
            <w:noProof/>
            <w:sz w:val="21"/>
            <w:szCs w:val="21"/>
          </w:rPr>
          <w:t>27-24. 第24章. 各種人材育成カリキュラム</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_Toc188349191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694</w:t>
        </w:r>
        <w:r w:rsidR="00A65BDC" w:rsidRPr="00C537CC">
          <w:rPr>
            <w:noProof/>
            <w:webHidden/>
            <w:sz w:val="21"/>
            <w:szCs w:val="21"/>
          </w:rPr>
          <w:fldChar w:fldCharType="end"/>
        </w:r>
      </w:hyperlink>
    </w:p>
    <w:p w14:paraId="5EDB7E3C" w14:textId="725D5BCC"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9192" w:history="1">
        <w:r w:rsidR="00A65BDC" w:rsidRPr="00C537CC">
          <w:rPr>
            <w:rStyle w:val="a7"/>
            <w:noProof/>
            <w:sz w:val="21"/>
            <w:szCs w:val="21"/>
          </w:rPr>
          <w:t>27-25. 第25章. スキルと知識を持った人材育成・人材確保方法</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_Toc188349192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697</w:t>
        </w:r>
        <w:r w:rsidR="00A65BDC" w:rsidRPr="00C537CC">
          <w:rPr>
            <w:noProof/>
            <w:webHidden/>
            <w:sz w:val="21"/>
            <w:szCs w:val="21"/>
          </w:rPr>
          <w:fldChar w:fldCharType="end"/>
        </w:r>
      </w:hyperlink>
    </w:p>
    <w:p w14:paraId="2586B6E3" w14:textId="199A35A1" w:rsidR="00A65BDC" w:rsidRPr="00C537CC" w:rsidRDefault="007E354B" w:rsidP="00B67D9C">
      <w:pPr>
        <w:pStyle w:val="22"/>
        <w:ind w:left="240" w:firstLineChars="0" w:firstLine="0"/>
        <w:rPr>
          <w:noProof/>
          <w:sz w:val="21"/>
          <w:szCs w:val="21"/>
          <w14:ligatures w14:val="standardContextual"/>
        </w:rPr>
      </w:pPr>
      <w:hyperlink w:anchor="_Toc188349193" w:history="1">
        <w:r w:rsidR="00A65BDC" w:rsidRPr="00C537CC">
          <w:rPr>
            <w:rStyle w:val="a7"/>
            <w:noProof/>
            <w:sz w:val="21"/>
            <w:szCs w:val="21"/>
          </w:rPr>
          <w:t>第28章. 今後実施すべきこと</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_Toc188349193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699</w:t>
        </w:r>
        <w:r w:rsidR="00A65BDC" w:rsidRPr="00C537CC">
          <w:rPr>
            <w:noProof/>
            <w:webHidden/>
            <w:sz w:val="21"/>
            <w:szCs w:val="21"/>
          </w:rPr>
          <w:fldChar w:fldCharType="end"/>
        </w:r>
      </w:hyperlink>
    </w:p>
    <w:p w14:paraId="3C22FC4E" w14:textId="415717B5" w:rsidR="00A65BDC" w:rsidRPr="00C537CC" w:rsidRDefault="007E354B" w:rsidP="00B67D9C">
      <w:pPr>
        <w:pStyle w:val="31"/>
        <w:tabs>
          <w:tab w:val="right" w:leader="dot" w:pos="10456"/>
        </w:tabs>
        <w:spacing w:line="320" w:lineRule="exact"/>
        <w:ind w:left="480" w:firstLineChars="0" w:firstLine="0"/>
        <w:rPr>
          <w:noProof/>
          <w:sz w:val="21"/>
          <w:szCs w:val="21"/>
          <w14:ligatures w14:val="standardContextual"/>
        </w:rPr>
      </w:pPr>
      <w:hyperlink w:anchor="_Toc188349194" w:history="1">
        <w:r w:rsidR="00A65BDC" w:rsidRPr="00C537CC">
          <w:rPr>
            <w:rStyle w:val="a7"/>
            <w:noProof/>
            <w:sz w:val="21"/>
            <w:szCs w:val="21"/>
          </w:rPr>
          <w:t>28-1. 今後のアクション</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_Toc188349194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700</w:t>
        </w:r>
        <w:r w:rsidR="00A65BDC" w:rsidRPr="00C537CC">
          <w:rPr>
            <w:noProof/>
            <w:webHidden/>
            <w:sz w:val="21"/>
            <w:szCs w:val="21"/>
          </w:rPr>
          <w:fldChar w:fldCharType="end"/>
        </w:r>
      </w:hyperlink>
    </w:p>
    <w:p w14:paraId="25360E02" w14:textId="44143395" w:rsidR="00A65BDC" w:rsidRPr="00C537CC" w:rsidRDefault="007E354B" w:rsidP="00B67D9C">
      <w:pPr>
        <w:pStyle w:val="22"/>
        <w:ind w:left="240" w:firstLineChars="0" w:firstLine="0"/>
        <w:rPr>
          <w:noProof/>
          <w:sz w:val="21"/>
          <w:szCs w:val="21"/>
          <w14:ligatures w14:val="standardContextual"/>
        </w:rPr>
      </w:pPr>
      <w:hyperlink w:anchor="_Toc188349195" w:history="1">
        <w:r w:rsidR="00A65BDC" w:rsidRPr="00C537CC">
          <w:rPr>
            <w:rStyle w:val="a7"/>
            <w:noProof/>
            <w:sz w:val="21"/>
            <w:szCs w:val="21"/>
          </w:rPr>
          <w:t>編集後記</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_Toc188349195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710</w:t>
        </w:r>
        <w:r w:rsidR="00A65BDC" w:rsidRPr="00C537CC">
          <w:rPr>
            <w:noProof/>
            <w:webHidden/>
            <w:sz w:val="21"/>
            <w:szCs w:val="21"/>
          </w:rPr>
          <w:fldChar w:fldCharType="end"/>
        </w:r>
      </w:hyperlink>
    </w:p>
    <w:p w14:paraId="25C43C1E" w14:textId="17B9667E" w:rsidR="00A65BDC" w:rsidRPr="00C537CC" w:rsidRDefault="007E354B" w:rsidP="00B67D9C">
      <w:pPr>
        <w:pStyle w:val="13"/>
        <w:rPr>
          <w:sz w:val="21"/>
          <w:szCs w:val="21"/>
          <w14:ligatures w14:val="standardContextual"/>
        </w:rPr>
      </w:pPr>
      <w:hyperlink w:anchor="_Toc188349196" w:history="1">
        <w:r w:rsidR="00A65BDC" w:rsidRPr="00C537CC">
          <w:rPr>
            <w:rStyle w:val="a7"/>
            <w:sz w:val="21"/>
            <w:szCs w:val="21"/>
          </w:rPr>
          <w:t>引用文献</w:t>
        </w:r>
        <w:r w:rsidR="00A65BDC" w:rsidRPr="00C537CC">
          <w:rPr>
            <w:webHidden/>
            <w:sz w:val="21"/>
            <w:szCs w:val="21"/>
          </w:rPr>
          <w:tab/>
        </w:r>
        <w:r w:rsidR="00A65BDC" w:rsidRPr="00C537CC">
          <w:rPr>
            <w:webHidden/>
            <w:sz w:val="21"/>
            <w:szCs w:val="21"/>
          </w:rPr>
          <w:fldChar w:fldCharType="begin"/>
        </w:r>
        <w:r w:rsidR="00A65BDC" w:rsidRPr="00C537CC">
          <w:rPr>
            <w:webHidden/>
            <w:sz w:val="21"/>
            <w:szCs w:val="21"/>
          </w:rPr>
          <w:instrText xml:space="preserve"> PAGEREF _Toc188349196 \h </w:instrText>
        </w:r>
        <w:r w:rsidR="00A65BDC" w:rsidRPr="00C537CC">
          <w:rPr>
            <w:webHidden/>
            <w:sz w:val="21"/>
            <w:szCs w:val="21"/>
          </w:rPr>
        </w:r>
        <w:r w:rsidR="00A65BDC" w:rsidRPr="00C537CC">
          <w:rPr>
            <w:webHidden/>
            <w:sz w:val="21"/>
            <w:szCs w:val="21"/>
          </w:rPr>
          <w:fldChar w:fldCharType="separate"/>
        </w:r>
        <w:r w:rsidR="00921398">
          <w:rPr>
            <w:webHidden/>
            <w:sz w:val="21"/>
            <w:szCs w:val="21"/>
          </w:rPr>
          <w:t>711</w:t>
        </w:r>
        <w:r w:rsidR="00A65BDC" w:rsidRPr="00C537CC">
          <w:rPr>
            <w:webHidden/>
            <w:sz w:val="21"/>
            <w:szCs w:val="21"/>
          </w:rPr>
          <w:fldChar w:fldCharType="end"/>
        </w:r>
      </w:hyperlink>
    </w:p>
    <w:p w14:paraId="7443191F" w14:textId="5231ABE8" w:rsidR="00A65BDC" w:rsidRPr="00C537CC" w:rsidRDefault="007E354B" w:rsidP="00B67D9C">
      <w:pPr>
        <w:pStyle w:val="13"/>
        <w:rPr>
          <w:sz w:val="21"/>
          <w:szCs w:val="21"/>
          <w14:ligatures w14:val="standardContextual"/>
        </w:rPr>
      </w:pPr>
      <w:hyperlink w:anchor="_Toc188349197" w:history="1">
        <w:r w:rsidR="00A65BDC" w:rsidRPr="00C537CC">
          <w:rPr>
            <w:rStyle w:val="a7"/>
            <w:sz w:val="21"/>
            <w:szCs w:val="21"/>
          </w:rPr>
          <w:t>参考文献</w:t>
        </w:r>
        <w:r w:rsidR="00A65BDC" w:rsidRPr="00C537CC">
          <w:rPr>
            <w:webHidden/>
            <w:sz w:val="21"/>
            <w:szCs w:val="21"/>
          </w:rPr>
          <w:tab/>
        </w:r>
        <w:r w:rsidR="00A65BDC" w:rsidRPr="00C537CC">
          <w:rPr>
            <w:webHidden/>
            <w:sz w:val="21"/>
            <w:szCs w:val="21"/>
          </w:rPr>
          <w:fldChar w:fldCharType="begin"/>
        </w:r>
        <w:r w:rsidR="00A65BDC" w:rsidRPr="00C537CC">
          <w:rPr>
            <w:webHidden/>
            <w:sz w:val="21"/>
            <w:szCs w:val="21"/>
          </w:rPr>
          <w:instrText xml:space="preserve"> PAGEREF _Toc188349197 \h </w:instrText>
        </w:r>
        <w:r w:rsidR="00A65BDC" w:rsidRPr="00C537CC">
          <w:rPr>
            <w:webHidden/>
            <w:sz w:val="21"/>
            <w:szCs w:val="21"/>
          </w:rPr>
        </w:r>
        <w:r w:rsidR="00A65BDC" w:rsidRPr="00C537CC">
          <w:rPr>
            <w:webHidden/>
            <w:sz w:val="21"/>
            <w:szCs w:val="21"/>
          </w:rPr>
          <w:fldChar w:fldCharType="separate"/>
        </w:r>
        <w:r w:rsidR="00921398">
          <w:rPr>
            <w:webHidden/>
            <w:sz w:val="21"/>
            <w:szCs w:val="21"/>
          </w:rPr>
          <w:t>717</w:t>
        </w:r>
        <w:r w:rsidR="00A65BDC" w:rsidRPr="00C537CC">
          <w:rPr>
            <w:webHidden/>
            <w:sz w:val="21"/>
            <w:szCs w:val="21"/>
          </w:rPr>
          <w:fldChar w:fldCharType="end"/>
        </w:r>
      </w:hyperlink>
    </w:p>
    <w:p w14:paraId="4D27AC61" w14:textId="7FC2686E" w:rsidR="00A65BDC" w:rsidRPr="00C537CC" w:rsidRDefault="007E354B" w:rsidP="00B67D9C">
      <w:pPr>
        <w:pStyle w:val="13"/>
        <w:rPr>
          <w:sz w:val="21"/>
          <w:szCs w:val="21"/>
          <w14:ligatures w14:val="standardContextual"/>
        </w:rPr>
      </w:pPr>
      <w:hyperlink w:anchor="_Toc188349198" w:history="1">
        <w:r w:rsidR="00A65BDC" w:rsidRPr="00C537CC">
          <w:rPr>
            <w:rStyle w:val="a7"/>
            <w:sz w:val="21"/>
            <w:szCs w:val="21"/>
          </w:rPr>
          <w:t>用語集</w:t>
        </w:r>
        <w:r w:rsidR="00A65BDC" w:rsidRPr="00C537CC">
          <w:rPr>
            <w:webHidden/>
            <w:sz w:val="21"/>
            <w:szCs w:val="21"/>
          </w:rPr>
          <w:tab/>
        </w:r>
        <w:r w:rsidR="00A65BDC" w:rsidRPr="00C537CC">
          <w:rPr>
            <w:webHidden/>
            <w:sz w:val="21"/>
            <w:szCs w:val="21"/>
          </w:rPr>
          <w:fldChar w:fldCharType="begin"/>
        </w:r>
        <w:r w:rsidR="00A65BDC" w:rsidRPr="00C537CC">
          <w:rPr>
            <w:webHidden/>
            <w:sz w:val="21"/>
            <w:szCs w:val="21"/>
          </w:rPr>
          <w:instrText xml:space="preserve"> PAGEREF _Toc188349198 \h </w:instrText>
        </w:r>
        <w:r w:rsidR="00A65BDC" w:rsidRPr="00C537CC">
          <w:rPr>
            <w:webHidden/>
            <w:sz w:val="21"/>
            <w:szCs w:val="21"/>
          </w:rPr>
        </w:r>
        <w:r w:rsidR="00A65BDC" w:rsidRPr="00C537CC">
          <w:rPr>
            <w:webHidden/>
            <w:sz w:val="21"/>
            <w:szCs w:val="21"/>
          </w:rPr>
          <w:fldChar w:fldCharType="separate"/>
        </w:r>
        <w:r w:rsidR="00921398">
          <w:rPr>
            <w:webHidden/>
            <w:sz w:val="21"/>
            <w:szCs w:val="21"/>
          </w:rPr>
          <w:t>728</w:t>
        </w:r>
        <w:r w:rsidR="00A65BDC" w:rsidRPr="00C537CC">
          <w:rPr>
            <w:webHidden/>
            <w:sz w:val="21"/>
            <w:szCs w:val="21"/>
          </w:rPr>
          <w:fldChar w:fldCharType="end"/>
        </w:r>
      </w:hyperlink>
    </w:p>
    <w:p w14:paraId="060CD14B" w14:textId="60CCB3CB" w:rsidR="00A65BDC" w:rsidRPr="00C537CC" w:rsidRDefault="007E354B" w:rsidP="00B67D9C">
      <w:pPr>
        <w:pStyle w:val="13"/>
        <w:rPr>
          <w:sz w:val="21"/>
          <w:szCs w:val="21"/>
          <w14:ligatures w14:val="standardContextual"/>
        </w:rPr>
      </w:pPr>
      <w:hyperlink w:anchor="_Toc188349199" w:history="1">
        <w:r w:rsidR="00A65BDC" w:rsidRPr="00C537CC">
          <w:rPr>
            <w:rStyle w:val="a7"/>
            <w:sz w:val="21"/>
            <w:szCs w:val="21"/>
          </w:rPr>
          <w:t>付録：CSF 2.0</w:t>
        </w:r>
        <w:r w:rsidR="00A65BDC" w:rsidRPr="00C537CC">
          <w:rPr>
            <w:webHidden/>
            <w:sz w:val="21"/>
            <w:szCs w:val="21"/>
          </w:rPr>
          <w:tab/>
        </w:r>
        <w:r w:rsidR="00A65BDC" w:rsidRPr="00C537CC">
          <w:rPr>
            <w:webHidden/>
            <w:sz w:val="21"/>
            <w:szCs w:val="21"/>
          </w:rPr>
          <w:fldChar w:fldCharType="begin"/>
        </w:r>
        <w:r w:rsidR="00A65BDC" w:rsidRPr="00C537CC">
          <w:rPr>
            <w:webHidden/>
            <w:sz w:val="21"/>
            <w:szCs w:val="21"/>
          </w:rPr>
          <w:instrText xml:space="preserve"> PAGEREF _Toc188349199 \h </w:instrText>
        </w:r>
        <w:r w:rsidR="00A65BDC" w:rsidRPr="00C537CC">
          <w:rPr>
            <w:webHidden/>
            <w:sz w:val="21"/>
            <w:szCs w:val="21"/>
          </w:rPr>
        </w:r>
        <w:r w:rsidR="00A65BDC" w:rsidRPr="00C537CC">
          <w:rPr>
            <w:webHidden/>
            <w:sz w:val="21"/>
            <w:szCs w:val="21"/>
          </w:rPr>
          <w:fldChar w:fldCharType="separate"/>
        </w:r>
        <w:r w:rsidR="00921398">
          <w:rPr>
            <w:webHidden/>
            <w:sz w:val="21"/>
            <w:szCs w:val="21"/>
          </w:rPr>
          <w:t>748</w:t>
        </w:r>
        <w:r w:rsidR="00A65BDC" w:rsidRPr="00C537CC">
          <w:rPr>
            <w:webHidden/>
            <w:sz w:val="21"/>
            <w:szCs w:val="21"/>
          </w:rPr>
          <w:fldChar w:fldCharType="end"/>
        </w:r>
      </w:hyperlink>
    </w:p>
    <w:p w14:paraId="34C5EBBC" w14:textId="5960C2D8" w:rsidR="00A65BDC" w:rsidRPr="00C537CC" w:rsidRDefault="007E354B" w:rsidP="00B67D9C">
      <w:pPr>
        <w:pStyle w:val="22"/>
        <w:ind w:left="240" w:firstLineChars="0" w:firstLine="0"/>
        <w:rPr>
          <w:noProof/>
          <w:sz w:val="21"/>
          <w:szCs w:val="21"/>
          <w14:ligatures w14:val="standardContextual"/>
        </w:rPr>
      </w:pPr>
      <w:hyperlink w:anchor="_Toc188349200" w:history="1">
        <w:r w:rsidR="00A65BDC" w:rsidRPr="00C537CC">
          <w:rPr>
            <w:rStyle w:val="a7"/>
            <w:noProof/>
            <w:sz w:val="21"/>
            <w:szCs w:val="21"/>
          </w:rPr>
          <w:t>CSF2.0の管理策と実装例</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_Toc188349200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749</w:t>
        </w:r>
        <w:r w:rsidR="00A65BDC" w:rsidRPr="00C537CC">
          <w:rPr>
            <w:noProof/>
            <w:webHidden/>
            <w:sz w:val="21"/>
            <w:szCs w:val="21"/>
          </w:rPr>
          <w:fldChar w:fldCharType="end"/>
        </w:r>
      </w:hyperlink>
    </w:p>
    <w:p w14:paraId="27F15BB2" w14:textId="1B89C1C3" w:rsidR="00A65BDC" w:rsidRPr="00C537CC" w:rsidRDefault="007E354B" w:rsidP="00B67D9C">
      <w:pPr>
        <w:pStyle w:val="22"/>
        <w:ind w:left="240" w:firstLineChars="0" w:firstLine="0"/>
        <w:rPr>
          <w:noProof/>
          <w:sz w:val="21"/>
          <w:szCs w:val="21"/>
          <w14:ligatures w14:val="standardContextual"/>
        </w:rPr>
      </w:pPr>
      <w:hyperlink w:anchor="_Toc188349201" w:history="1">
        <w:r w:rsidR="00A65BDC" w:rsidRPr="00C537CC">
          <w:rPr>
            <w:rStyle w:val="a7"/>
            <w:noProof/>
            <w:sz w:val="21"/>
            <w:szCs w:val="21"/>
          </w:rPr>
          <w:t>中小企業向けスタートアップガイドの活用方法</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_Toc188349201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783</w:t>
        </w:r>
        <w:r w:rsidR="00A65BDC" w:rsidRPr="00C537CC">
          <w:rPr>
            <w:noProof/>
            <w:webHidden/>
            <w:sz w:val="21"/>
            <w:szCs w:val="21"/>
          </w:rPr>
          <w:fldChar w:fldCharType="end"/>
        </w:r>
      </w:hyperlink>
    </w:p>
    <w:p w14:paraId="715791AE" w14:textId="4F9E3A5E" w:rsidR="00A65BDC" w:rsidRPr="00C537CC" w:rsidRDefault="007E354B" w:rsidP="00B67D9C">
      <w:pPr>
        <w:pStyle w:val="13"/>
        <w:rPr>
          <w:sz w:val="21"/>
          <w:szCs w:val="21"/>
          <w14:ligatures w14:val="standardContextual"/>
        </w:rPr>
      </w:pPr>
      <w:hyperlink w:anchor="_Toc188349202" w:history="1">
        <w:r w:rsidR="00A65BDC" w:rsidRPr="00C537CC">
          <w:rPr>
            <w:rStyle w:val="a7"/>
            <w:sz w:val="21"/>
            <w:szCs w:val="21"/>
          </w:rPr>
          <w:t>付録：プラス・セキュリティ知識補充講座カリキュラム例の詳細</w:t>
        </w:r>
        <w:r w:rsidR="00A65BDC" w:rsidRPr="00C537CC">
          <w:rPr>
            <w:webHidden/>
            <w:sz w:val="21"/>
            <w:szCs w:val="21"/>
          </w:rPr>
          <w:tab/>
        </w:r>
        <w:r w:rsidR="00A65BDC" w:rsidRPr="00C537CC">
          <w:rPr>
            <w:webHidden/>
            <w:sz w:val="21"/>
            <w:szCs w:val="21"/>
          </w:rPr>
          <w:fldChar w:fldCharType="begin"/>
        </w:r>
        <w:r w:rsidR="00A65BDC" w:rsidRPr="00C537CC">
          <w:rPr>
            <w:webHidden/>
            <w:sz w:val="21"/>
            <w:szCs w:val="21"/>
          </w:rPr>
          <w:instrText xml:space="preserve"> PAGEREF _Toc188349202 \h </w:instrText>
        </w:r>
        <w:r w:rsidR="00A65BDC" w:rsidRPr="00C537CC">
          <w:rPr>
            <w:webHidden/>
            <w:sz w:val="21"/>
            <w:szCs w:val="21"/>
          </w:rPr>
        </w:r>
        <w:r w:rsidR="00A65BDC" w:rsidRPr="00C537CC">
          <w:rPr>
            <w:webHidden/>
            <w:sz w:val="21"/>
            <w:szCs w:val="21"/>
          </w:rPr>
          <w:fldChar w:fldCharType="separate"/>
        </w:r>
        <w:r w:rsidR="00921398">
          <w:rPr>
            <w:webHidden/>
            <w:sz w:val="21"/>
            <w:szCs w:val="21"/>
          </w:rPr>
          <w:t>785</w:t>
        </w:r>
        <w:r w:rsidR="00A65BDC" w:rsidRPr="00C537CC">
          <w:rPr>
            <w:webHidden/>
            <w:sz w:val="21"/>
            <w:szCs w:val="21"/>
          </w:rPr>
          <w:fldChar w:fldCharType="end"/>
        </w:r>
      </w:hyperlink>
    </w:p>
    <w:p w14:paraId="477CAE21" w14:textId="2D1468AD" w:rsidR="00A65BDC" w:rsidRPr="00C537CC" w:rsidRDefault="007E354B" w:rsidP="00B67D9C">
      <w:pPr>
        <w:pStyle w:val="22"/>
        <w:ind w:left="240" w:firstLineChars="0" w:firstLine="0"/>
        <w:rPr>
          <w:noProof/>
          <w:sz w:val="21"/>
          <w:szCs w:val="21"/>
          <w14:ligatures w14:val="standardContextual"/>
        </w:rPr>
      </w:pPr>
      <w:hyperlink w:anchor="_Toc188349203" w:history="1">
        <w:r w:rsidR="00A65BDC" w:rsidRPr="00C537CC">
          <w:rPr>
            <w:rStyle w:val="a7"/>
            <w:noProof/>
            <w:sz w:val="21"/>
            <w:szCs w:val="21"/>
          </w:rPr>
          <w:t>経営層向けカリキュラム</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_Toc188349203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785</w:t>
        </w:r>
        <w:r w:rsidR="00A65BDC" w:rsidRPr="00C537CC">
          <w:rPr>
            <w:noProof/>
            <w:webHidden/>
            <w:sz w:val="21"/>
            <w:szCs w:val="21"/>
          </w:rPr>
          <w:fldChar w:fldCharType="end"/>
        </w:r>
      </w:hyperlink>
    </w:p>
    <w:p w14:paraId="153113D0" w14:textId="1AAF4B03" w:rsidR="00A65BDC" w:rsidRPr="00C537CC" w:rsidRDefault="007E354B" w:rsidP="00B67D9C">
      <w:pPr>
        <w:pStyle w:val="22"/>
        <w:ind w:left="240" w:firstLineChars="0" w:firstLine="0"/>
        <w:rPr>
          <w:noProof/>
          <w:sz w:val="21"/>
          <w:szCs w:val="21"/>
          <w14:ligatures w14:val="standardContextual"/>
        </w:rPr>
      </w:pPr>
      <w:hyperlink w:anchor="_Toc188349204" w:history="1">
        <w:r w:rsidR="00A65BDC" w:rsidRPr="00C537CC">
          <w:rPr>
            <w:rStyle w:val="a7"/>
            <w:noProof/>
            <w:sz w:val="21"/>
            <w:szCs w:val="21"/>
          </w:rPr>
          <w:t>部課長向けカリキュラム</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_Toc188349204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788</w:t>
        </w:r>
        <w:r w:rsidR="00A65BDC" w:rsidRPr="00C537CC">
          <w:rPr>
            <w:noProof/>
            <w:webHidden/>
            <w:sz w:val="21"/>
            <w:szCs w:val="21"/>
          </w:rPr>
          <w:fldChar w:fldCharType="end"/>
        </w:r>
      </w:hyperlink>
    </w:p>
    <w:p w14:paraId="16D1D4A7" w14:textId="1EC1BA96" w:rsidR="00A65BDC" w:rsidRPr="00C537CC" w:rsidRDefault="007E354B" w:rsidP="00B67D9C">
      <w:pPr>
        <w:pStyle w:val="13"/>
        <w:rPr>
          <w:sz w:val="21"/>
          <w:szCs w:val="21"/>
          <w14:ligatures w14:val="standardContextual"/>
        </w:rPr>
      </w:pPr>
      <w:hyperlink w:anchor="_Toc188349205" w:history="1">
        <w:r w:rsidR="00A65BDC" w:rsidRPr="00C537CC">
          <w:rPr>
            <w:rStyle w:val="a7"/>
            <w:sz w:val="21"/>
            <w:szCs w:val="21"/>
          </w:rPr>
          <w:t>付録：ITスキル標準レベル１ コマタイトル一覧</w:t>
        </w:r>
        <w:r w:rsidR="00A65BDC" w:rsidRPr="00C537CC">
          <w:rPr>
            <w:webHidden/>
            <w:sz w:val="21"/>
            <w:szCs w:val="21"/>
          </w:rPr>
          <w:tab/>
        </w:r>
        <w:r w:rsidR="00A65BDC" w:rsidRPr="00C537CC">
          <w:rPr>
            <w:webHidden/>
            <w:sz w:val="21"/>
            <w:szCs w:val="21"/>
          </w:rPr>
          <w:fldChar w:fldCharType="begin"/>
        </w:r>
        <w:r w:rsidR="00A65BDC" w:rsidRPr="00C537CC">
          <w:rPr>
            <w:webHidden/>
            <w:sz w:val="21"/>
            <w:szCs w:val="21"/>
          </w:rPr>
          <w:instrText xml:space="preserve"> PAGEREF _Toc188349205 \h </w:instrText>
        </w:r>
        <w:r w:rsidR="00A65BDC" w:rsidRPr="00C537CC">
          <w:rPr>
            <w:webHidden/>
            <w:sz w:val="21"/>
            <w:szCs w:val="21"/>
          </w:rPr>
        </w:r>
        <w:r w:rsidR="00A65BDC" w:rsidRPr="00C537CC">
          <w:rPr>
            <w:webHidden/>
            <w:sz w:val="21"/>
            <w:szCs w:val="21"/>
          </w:rPr>
          <w:fldChar w:fldCharType="separate"/>
        </w:r>
        <w:r w:rsidR="00921398">
          <w:rPr>
            <w:webHidden/>
            <w:sz w:val="21"/>
            <w:szCs w:val="21"/>
          </w:rPr>
          <w:t>795</w:t>
        </w:r>
        <w:r w:rsidR="00A65BDC" w:rsidRPr="00C537CC">
          <w:rPr>
            <w:webHidden/>
            <w:sz w:val="21"/>
            <w:szCs w:val="21"/>
          </w:rPr>
          <w:fldChar w:fldCharType="end"/>
        </w:r>
      </w:hyperlink>
    </w:p>
    <w:p w14:paraId="0AD7C617" w14:textId="054F6813" w:rsidR="00A65BDC" w:rsidRPr="00C537CC" w:rsidRDefault="007E354B" w:rsidP="00B67D9C">
      <w:pPr>
        <w:pStyle w:val="22"/>
        <w:ind w:left="240" w:firstLineChars="0" w:firstLine="0"/>
        <w:rPr>
          <w:noProof/>
          <w:sz w:val="21"/>
          <w:szCs w:val="21"/>
          <w14:ligatures w14:val="standardContextual"/>
        </w:rPr>
      </w:pPr>
      <w:hyperlink w:anchor="_Toc188349206" w:history="1">
        <w:r w:rsidR="00A65BDC" w:rsidRPr="00C537CC">
          <w:rPr>
            <w:rStyle w:val="a7"/>
            <w:noProof/>
            <w:sz w:val="21"/>
            <w:szCs w:val="21"/>
          </w:rPr>
          <w:t>IT入門（1）</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_Toc188349206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795</w:t>
        </w:r>
        <w:r w:rsidR="00A65BDC" w:rsidRPr="00C537CC">
          <w:rPr>
            <w:noProof/>
            <w:webHidden/>
            <w:sz w:val="21"/>
            <w:szCs w:val="21"/>
          </w:rPr>
          <w:fldChar w:fldCharType="end"/>
        </w:r>
      </w:hyperlink>
    </w:p>
    <w:p w14:paraId="12D71568" w14:textId="45176CC2" w:rsidR="00A65BDC" w:rsidRPr="00C537CC" w:rsidRDefault="007E354B" w:rsidP="00B67D9C">
      <w:pPr>
        <w:pStyle w:val="22"/>
        <w:ind w:left="240" w:firstLineChars="0" w:firstLine="0"/>
        <w:rPr>
          <w:noProof/>
          <w:sz w:val="21"/>
          <w:szCs w:val="21"/>
          <w14:ligatures w14:val="standardContextual"/>
        </w:rPr>
      </w:pPr>
      <w:hyperlink w:anchor="_Toc188349207" w:history="1">
        <w:r w:rsidR="00A65BDC" w:rsidRPr="00C537CC">
          <w:rPr>
            <w:rStyle w:val="a7"/>
            <w:noProof/>
            <w:sz w:val="21"/>
            <w:szCs w:val="21"/>
          </w:rPr>
          <w:t>IT入門（2）</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_Toc188349207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796</w:t>
        </w:r>
        <w:r w:rsidR="00A65BDC" w:rsidRPr="00C537CC">
          <w:rPr>
            <w:noProof/>
            <w:webHidden/>
            <w:sz w:val="21"/>
            <w:szCs w:val="21"/>
          </w:rPr>
          <w:fldChar w:fldCharType="end"/>
        </w:r>
      </w:hyperlink>
    </w:p>
    <w:p w14:paraId="605D0155" w14:textId="74D68442" w:rsidR="00A65BDC" w:rsidRPr="00C537CC" w:rsidRDefault="007E354B" w:rsidP="00B67D9C">
      <w:pPr>
        <w:pStyle w:val="22"/>
        <w:ind w:left="240" w:firstLineChars="0" w:firstLine="0"/>
        <w:rPr>
          <w:noProof/>
          <w:sz w:val="21"/>
          <w:szCs w:val="21"/>
          <w14:ligatures w14:val="standardContextual"/>
        </w:rPr>
      </w:pPr>
      <w:hyperlink w:anchor="_Toc188349208" w:history="1">
        <w:r w:rsidR="00A65BDC" w:rsidRPr="00C537CC">
          <w:rPr>
            <w:rStyle w:val="a7"/>
            <w:noProof/>
            <w:sz w:val="21"/>
            <w:szCs w:val="21"/>
          </w:rPr>
          <w:t>パーソナルスキル入門</w:t>
        </w:r>
        <w:r w:rsidR="00A65BDC" w:rsidRPr="00C537CC">
          <w:rPr>
            <w:noProof/>
            <w:webHidden/>
            <w:sz w:val="21"/>
            <w:szCs w:val="21"/>
          </w:rPr>
          <w:tab/>
        </w:r>
        <w:r w:rsidR="00A65BDC" w:rsidRPr="00C537CC">
          <w:rPr>
            <w:noProof/>
            <w:webHidden/>
            <w:sz w:val="21"/>
            <w:szCs w:val="21"/>
          </w:rPr>
          <w:fldChar w:fldCharType="begin"/>
        </w:r>
        <w:r w:rsidR="00A65BDC" w:rsidRPr="00C537CC">
          <w:rPr>
            <w:noProof/>
            <w:webHidden/>
            <w:sz w:val="21"/>
            <w:szCs w:val="21"/>
          </w:rPr>
          <w:instrText xml:space="preserve"> PAGEREF _Toc188349208 \h </w:instrText>
        </w:r>
        <w:r w:rsidR="00A65BDC" w:rsidRPr="00C537CC">
          <w:rPr>
            <w:noProof/>
            <w:webHidden/>
            <w:sz w:val="21"/>
            <w:szCs w:val="21"/>
          </w:rPr>
        </w:r>
        <w:r w:rsidR="00A65BDC" w:rsidRPr="00C537CC">
          <w:rPr>
            <w:noProof/>
            <w:webHidden/>
            <w:sz w:val="21"/>
            <w:szCs w:val="21"/>
          </w:rPr>
          <w:fldChar w:fldCharType="separate"/>
        </w:r>
        <w:r w:rsidR="00921398">
          <w:rPr>
            <w:noProof/>
            <w:webHidden/>
            <w:sz w:val="21"/>
            <w:szCs w:val="21"/>
          </w:rPr>
          <w:t>796</w:t>
        </w:r>
        <w:r w:rsidR="00A65BDC" w:rsidRPr="00C537CC">
          <w:rPr>
            <w:noProof/>
            <w:webHidden/>
            <w:sz w:val="21"/>
            <w:szCs w:val="21"/>
          </w:rPr>
          <w:fldChar w:fldCharType="end"/>
        </w:r>
      </w:hyperlink>
    </w:p>
    <w:p w14:paraId="07FC937A" w14:textId="6B090FD0" w:rsidR="000A1443" w:rsidRPr="00CC36DF" w:rsidRDefault="000A1443">
      <w:pPr>
        <w:pStyle w:val="afffff2"/>
        <w:spacing w:line="320" w:lineRule="exact"/>
        <w:ind w:firstLine="210"/>
        <w:rPr>
          <w:sz w:val="21"/>
          <w:szCs w:val="21"/>
        </w:rPr>
      </w:pPr>
      <w:r w:rsidRPr="005B51A0">
        <w:rPr>
          <w:noProof/>
          <w:sz w:val="21"/>
          <w:szCs w:val="21"/>
          <w:u w:color="E97132" w:themeColor="accent2"/>
        </w:rPr>
        <w:fldChar w:fldCharType="end"/>
      </w:r>
    </w:p>
    <w:p w14:paraId="7FB25D53" w14:textId="77777777" w:rsidR="000A1443" w:rsidRDefault="000A1443">
      <w:r>
        <w:br w:type="page"/>
      </w:r>
    </w:p>
    <w:p w14:paraId="78B32738" w14:textId="77777777" w:rsidR="000A1443" w:rsidRDefault="000A1443" w:rsidP="00794884">
      <w:pPr>
        <w:pStyle w:val="af3"/>
        <w:sectPr w:rsidR="000A1443" w:rsidSect="000A1443">
          <w:footerReference w:type="default" r:id="rId15"/>
          <w:footerReference w:type="first" r:id="rId16"/>
          <w:pgSz w:w="11906" w:h="16838"/>
          <w:pgMar w:top="720" w:right="720" w:bottom="720" w:left="720" w:header="851" w:footer="737" w:gutter="0"/>
          <w:cols w:space="425"/>
          <w:titlePg/>
          <w:docGrid w:type="lines" w:linePitch="360"/>
        </w:sectPr>
      </w:pPr>
    </w:p>
    <w:p w14:paraId="0BF4891B" w14:textId="77777777" w:rsidR="000A1443" w:rsidRPr="008C10C1" w:rsidRDefault="000A1443" w:rsidP="00F47F31">
      <w:pPr>
        <w:pStyle w:val="1"/>
      </w:pPr>
      <w:bookmarkStart w:id="5" w:name="_Toc185338781"/>
      <w:bookmarkStart w:id="6" w:name="_Toc187824531"/>
      <w:bookmarkStart w:id="7" w:name="_Toc188348882"/>
      <w:r w:rsidRPr="00222A9F">
        <w:t>はじめに</w:t>
      </w:r>
      <w:bookmarkEnd w:id="5"/>
      <w:bookmarkEnd w:id="6"/>
      <w:bookmarkEnd w:id="7"/>
    </w:p>
    <w:p w14:paraId="3F3C8ABB" w14:textId="77777777" w:rsidR="000A1443" w:rsidRPr="00245D06" w:rsidRDefault="000A1443" w:rsidP="009A3EC6">
      <w:pPr>
        <w:pStyle w:val="2"/>
      </w:pPr>
      <w:bookmarkStart w:id="8" w:name="_Ref168578615"/>
      <w:bookmarkStart w:id="9" w:name="_Toc185338782"/>
      <w:bookmarkStart w:id="10" w:name="_Toc187824532"/>
      <w:bookmarkStart w:id="11" w:name="_Toc188348883"/>
      <w:r w:rsidRPr="00245D06">
        <w:rPr>
          <w:rFonts w:hint="eastAsia"/>
        </w:rPr>
        <w:t>テキストの活用</w:t>
      </w:r>
      <w:bookmarkEnd w:id="8"/>
      <w:bookmarkEnd w:id="9"/>
      <w:bookmarkEnd w:id="10"/>
      <w:bookmarkEnd w:id="11"/>
    </w:p>
    <w:tbl>
      <w:tblPr>
        <w:tblStyle w:val="aa"/>
        <w:tblW w:w="0" w:type="auto"/>
        <w:tblLook w:val="04A0" w:firstRow="1" w:lastRow="0" w:firstColumn="1" w:lastColumn="0" w:noHBand="0" w:noVBand="1"/>
      </w:tblPr>
      <w:tblGrid>
        <w:gridCol w:w="10456"/>
      </w:tblGrid>
      <w:tr w:rsidR="000A1443" w14:paraId="5520E1C9" w14:textId="77777777" w:rsidTr="00ED4E4B">
        <w:tc>
          <w:tcPr>
            <w:tcW w:w="10456" w:type="dxa"/>
            <w:shd w:val="clear" w:color="auto" w:fill="2F5597"/>
          </w:tcPr>
          <w:p w14:paraId="10A2EB13" w14:textId="77777777" w:rsidR="000A1443" w:rsidRPr="004D4C8A" w:rsidRDefault="000A1443" w:rsidP="00D86394">
            <w:pPr>
              <w:pStyle w:val="aff0"/>
            </w:pPr>
            <w:r w:rsidRPr="004D4C8A">
              <w:rPr>
                <w:rFonts w:hint="eastAsia"/>
              </w:rPr>
              <w:t>章の目的</w:t>
            </w:r>
          </w:p>
        </w:tc>
      </w:tr>
      <w:tr w:rsidR="000A1443" w14:paraId="599E0707" w14:textId="77777777" w:rsidTr="00ED4E4B">
        <w:tc>
          <w:tcPr>
            <w:tcW w:w="10456" w:type="dxa"/>
          </w:tcPr>
          <w:p w14:paraId="6982CA76" w14:textId="77777777" w:rsidR="000A1443" w:rsidRPr="000B2FDF" w:rsidRDefault="000A1443" w:rsidP="001D4733">
            <w:pPr>
              <w:pStyle w:val="afff6"/>
            </w:pPr>
            <w:r w:rsidRPr="000B2FDF">
              <w:rPr>
                <w:rFonts w:hint="eastAsia"/>
              </w:rPr>
              <w:t>第</w:t>
            </w:r>
            <w:r>
              <w:rPr>
                <w:rFonts w:hint="eastAsia"/>
              </w:rPr>
              <w:t>0</w:t>
            </w:r>
            <w:r w:rsidRPr="000B2FDF">
              <w:t>章では、</w:t>
            </w:r>
            <w:r>
              <w:rPr>
                <w:rFonts w:hint="eastAsia"/>
              </w:rPr>
              <w:t>テキストの</w:t>
            </w:r>
            <w:r w:rsidRPr="00AA31E1">
              <w:rPr>
                <w:rFonts w:hint="eastAsia"/>
              </w:rPr>
              <w:t>目的、想定読者、全体</w:t>
            </w:r>
            <w:r>
              <w:rPr>
                <w:rFonts w:hint="eastAsia"/>
              </w:rPr>
              <w:t>構成、</w:t>
            </w:r>
            <w:r w:rsidRPr="00AA31E1">
              <w:rPr>
                <w:rFonts w:hint="eastAsia"/>
              </w:rPr>
              <w:t>利用方法</w:t>
            </w:r>
            <w:r>
              <w:rPr>
                <w:rFonts w:hint="eastAsia"/>
              </w:rPr>
              <w:t>について理解する</w:t>
            </w:r>
            <w:r w:rsidRPr="000B2FDF">
              <w:t>ことを目的とします。</w:t>
            </w:r>
          </w:p>
        </w:tc>
      </w:tr>
      <w:tr w:rsidR="000A1443" w14:paraId="431CD0A8" w14:textId="77777777" w:rsidTr="00ED4E4B">
        <w:tc>
          <w:tcPr>
            <w:tcW w:w="10456" w:type="dxa"/>
            <w:shd w:val="clear" w:color="auto" w:fill="2F5597"/>
          </w:tcPr>
          <w:p w14:paraId="1E80828B" w14:textId="77777777" w:rsidR="000A1443" w:rsidRDefault="000A1443" w:rsidP="00D86394">
            <w:pPr>
              <w:pStyle w:val="aff0"/>
            </w:pPr>
            <w:r w:rsidRPr="00055D20">
              <w:rPr>
                <w:rFonts w:hint="eastAsia"/>
              </w:rPr>
              <w:t>主な達成目標</w:t>
            </w:r>
          </w:p>
        </w:tc>
      </w:tr>
      <w:tr w:rsidR="000A1443" w14:paraId="464DC0F3" w14:textId="77777777" w:rsidTr="00ED4E4B">
        <w:tc>
          <w:tcPr>
            <w:tcW w:w="10456" w:type="dxa"/>
          </w:tcPr>
          <w:p w14:paraId="437DA5C8" w14:textId="77777777" w:rsidR="000A1443" w:rsidRPr="00055D20" w:rsidRDefault="000A1443" w:rsidP="00892C01">
            <w:pPr>
              <w:pStyle w:val="afff6"/>
              <w:numPr>
                <w:ilvl w:val="0"/>
                <w:numId w:val="464"/>
              </w:numPr>
            </w:pPr>
            <w:r>
              <w:rPr>
                <w:rFonts w:hint="eastAsia"/>
              </w:rPr>
              <w:t>テキストの</w:t>
            </w:r>
            <w:r w:rsidRPr="00AA31E1">
              <w:rPr>
                <w:rFonts w:hint="eastAsia"/>
              </w:rPr>
              <w:t>目的、想定読者、全体</w:t>
            </w:r>
            <w:r>
              <w:rPr>
                <w:rFonts w:hint="eastAsia"/>
              </w:rPr>
              <w:t>構成</w:t>
            </w:r>
            <w:r w:rsidRPr="00AA31E1">
              <w:rPr>
                <w:rFonts w:hint="eastAsia"/>
              </w:rPr>
              <w:t>、利用方法</w:t>
            </w:r>
            <w:r w:rsidRPr="00055D20">
              <w:t>を理解すること</w:t>
            </w:r>
          </w:p>
        </w:tc>
      </w:tr>
    </w:tbl>
    <w:p w14:paraId="2FEFF535" w14:textId="77777777" w:rsidR="000A1443" w:rsidRPr="00263CF0" w:rsidRDefault="000A1443">
      <w:pPr>
        <w:widowControl/>
        <w:spacing w:line="240" w:lineRule="auto"/>
        <w:ind w:firstLineChars="0" w:firstLine="0"/>
        <w:jc w:val="left"/>
      </w:pPr>
      <w:bookmarkStart w:id="12" w:name="_Toc167699121"/>
      <w:bookmarkStart w:id="13" w:name="_Ref167721630"/>
      <w:bookmarkStart w:id="14" w:name="_Ref167721635"/>
      <w:bookmarkStart w:id="15" w:name="_Ref167721704"/>
      <w:bookmarkStart w:id="16" w:name="_Ref167722129"/>
      <w:bookmarkStart w:id="17" w:name="_Ref167722134"/>
    </w:p>
    <w:p w14:paraId="239EBE4F" w14:textId="77777777" w:rsidR="000A1443" w:rsidRPr="008A10D4" w:rsidRDefault="000A1443" w:rsidP="002A6987">
      <w:pPr>
        <w:pStyle w:val="3"/>
      </w:pPr>
      <w:bookmarkStart w:id="18" w:name="_Toc185338783"/>
      <w:bookmarkStart w:id="19" w:name="_Toc187824533"/>
      <w:bookmarkStart w:id="20" w:name="_Toc188348884"/>
      <w:r w:rsidRPr="008A10D4">
        <w:rPr>
          <w:rFonts w:hint="eastAsia"/>
        </w:rPr>
        <w:t>テキストの目的、想定読者、全体構成、テキストの利用方法など</w:t>
      </w:r>
      <w:bookmarkEnd w:id="18"/>
      <w:bookmarkEnd w:id="19"/>
      <w:bookmarkEnd w:id="20"/>
    </w:p>
    <w:p w14:paraId="1BF79E30" w14:textId="77777777" w:rsidR="000A1443" w:rsidRDefault="000A1443" w:rsidP="003E0313">
      <w:pPr>
        <w:pStyle w:val="4"/>
      </w:pPr>
      <w:bookmarkStart w:id="21" w:name="_Toc185338784"/>
      <w:bookmarkStart w:id="22" w:name="_Toc187824534"/>
      <w:bookmarkStart w:id="23" w:name="_Toc188348885"/>
      <w:bookmarkEnd w:id="12"/>
      <w:bookmarkEnd w:id="13"/>
      <w:bookmarkEnd w:id="14"/>
      <w:bookmarkEnd w:id="15"/>
      <w:bookmarkEnd w:id="16"/>
      <w:bookmarkEnd w:id="17"/>
      <w:r w:rsidRPr="008A10D4">
        <w:rPr>
          <w:rFonts w:hint="eastAsia"/>
        </w:rPr>
        <w:t>テキストの目的、想定読者</w:t>
      </w:r>
      <w:bookmarkEnd w:id="21"/>
      <w:bookmarkEnd w:id="22"/>
      <w:bookmarkEnd w:id="23"/>
    </w:p>
    <w:p w14:paraId="057C67D7" w14:textId="3BA721BC" w:rsidR="000A1443" w:rsidRPr="00D41F31" w:rsidRDefault="000A1443">
      <w:r w:rsidRPr="00D41F31">
        <w:rPr>
          <w:rFonts w:hint="eastAsia"/>
        </w:rPr>
        <w:t>昨今の社会情勢を背景に、日本の中小企業にとってサイバーセキュリティは喫緊の課題となっています。新型コロナウイルスのパンデミックは、リモートワークやオンライン業務の急速な普及をもたらしました。これにより、多くの中小企業がインターネットを介した業務に依存するようになり、</w:t>
      </w:r>
      <w:bookmarkStart w:id="24" w:name="■サイバー攻撃0ー1ー1"/>
      <w:r w:rsidR="001C0259">
        <w:fldChar w:fldCharType="begin"/>
      </w:r>
      <w:r w:rsidR="001C0259">
        <w:rPr>
          <w:rFonts w:hint="eastAsia"/>
        </w:rPr>
        <w:instrText xml:space="preserve">HYPERLINK </w:instrText>
      </w:r>
      <w:r w:rsidR="001C0259">
        <w:instrText xml:space="preserve"> \l "</w:instrText>
      </w:r>
      <w:r w:rsidR="001C0259">
        <w:rPr>
          <w:rFonts w:hint="eastAsia"/>
        </w:rPr>
        <w:instrText>■サイバー攻撃</w:instrText>
      </w:r>
      <w:r w:rsidR="001C0259">
        <w:instrText>"</w:instrText>
      </w:r>
      <w:r w:rsidR="001C0259">
        <w:fldChar w:fldCharType="separate"/>
      </w:r>
      <w:r w:rsidRPr="001C0259">
        <w:rPr>
          <w:rStyle w:val="a7"/>
          <w:rFonts w:hint="eastAsia"/>
        </w:rPr>
        <w:t>サイバー攻撃</w:t>
      </w:r>
      <w:bookmarkEnd w:id="24"/>
      <w:r w:rsidR="001C0259">
        <w:fldChar w:fldCharType="end"/>
      </w:r>
      <w:r w:rsidRPr="00D41F31">
        <w:rPr>
          <w:rFonts w:hint="eastAsia"/>
        </w:rPr>
        <w:t>のリスクも同時に増加しました。</w:t>
      </w:r>
    </w:p>
    <w:p w14:paraId="10A852C3" w14:textId="12E9FCB5" w:rsidR="000A1443" w:rsidRPr="00D41F31" w:rsidRDefault="000A1443">
      <w:r w:rsidRPr="00D41F31">
        <w:rPr>
          <w:rFonts w:hint="eastAsia"/>
        </w:rPr>
        <w:t>中小企業は、大企業と比較してセキュリティ対策のリソースが限られていることが多く、サイバー犯罪者にとっては比較的容易な標的となりがちです。フィッシング攻撃や</w:t>
      </w:r>
      <w:bookmarkStart w:id="25" w:name="■ランサムウェア0ー1ー1"/>
      <w:r w:rsidR="00DB1A58">
        <w:fldChar w:fldCharType="begin"/>
      </w:r>
      <w:r w:rsidR="00DB1A58">
        <w:rPr>
          <w:rFonts w:hint="eastAsia"/>
        </w:rPr>
        <w:instrText xml:space="preserve">HYPERLINK </w:instrText>
      </w:r>
      <w:r w:rsidR="00DB1A58">
        <w:instrText xml:space="preserve"> \l "</w:instrText>
      </w:r>
      <w:r w:rsidR="00DB1A58">
        <w:rPr>
          <w:rFonts w:hint="eastAsia"/>
        </w:rPr>
        <w:instrText>■ランサムウェア</w:instrText>
      </w:r>
      <w:r w:rsidR="00DB1A58">
        <w:instrText>"</w:instrText>
      </w:r>
      <w:r w:rsidR="00DB1A58">
        <w:fldChar w:fldCharType="separate"/>
      </w:r>
      <w:r w:rsidRPr="00DB1A58">
        <w:rPr>
          <w:rStyle w:val="a7"/>
          <w:rFonts w:hint="eastAsia"/>
        </w:rPr>
        <w:t>ランサムウェア</w:t>
      </w:r>
      <w:bookmarkEnd w:id="25"/>
      <w:r w:rsidR="00DB1A58">
        <w:fldChar w:fldCharType="end"/>
      </w:r>
      <w:r w:rsidRPr="00D41F31">
        <w:rPr>
          <w:rFonts w:hint="eastAsia"/>
        </w:rPr>
        <w:t>攻撃は、これまでにない頻度で中小企業を狙っています。攻撃により業務停止した場合は大きな損失となるため、攻撃者の要求に応じざるを得ない状況に追い込まれることもあります。</w:t>
      </w:r>
    </w:p>
    <w:p w14:paraId="247BCA66" w14:textId="77777777" w:rsidR="000A1443" w:rsidRPr="00D41F31" w:rsidRDefault="000A1443">
      <w:r w:rsidRPr="00D41F31">
        <w:rPr>
          <w:rFonts w:hint="eastAsia"/>
        </w:rPr>
        <w:t>また、サイバー攻撃の被害を受けた場合、経済的損失に加えて、企業の信頼やブランド価値にも深刻な影響を与える可能性があります。特に中小企業においては、一度の攻撃で事業継続が困難になることも考えられます。こうした状況を踏まえ、中小企業がセキュリティ対策を講じることは、ビジネスの存続と発展にとって極めて重要です。</w:t>
      </w:r>
    </w:p>
    <w:p w14:paraId="3C107070" w14:textId="77777777" w:rsidR="000A1443" w:rsidRPr="00D41F31" w:rsidRDefault="000A1443">
      <w:r w:rsidRPr="00D41F31">
        <w:rPr>
          <w:rFonts w:hint="eastAsia"/>
        </w:rPr>
        <w:t>本テキストでは、中小企業の経営者や</w:t>
      </w:r>
      <w:r w:rsidRPr="00D41F31">
        <w:t>IT担当者の方々を対象に、包括的な</w:t>
      </w:r>
      <w:r w:rsidRPr="00D41F31">
        <w:rPr>
          <w:rFonts w:hint="eastAsia"/>
        </w:rPr>
        <w:t>セキュリティ対策に役立つ情報を提供します。</w:t>
      </w:r>
    </w:p>
    <w:p w14:paraId="00725C93" w14:textId="77777777" w:rsidR="000A1443" w:rsidRDefault="000A1443"/>
    <w:p w14:paraId="37AE0986" w14:textId="68D8D574" w:rsidR="000A1443" w:rsidRDefault="000A1443" w:rsidP="003E0313">
      <w:pPr>
        <w:pStyle w:val="4"/>
      </w:pPr>
      <w:bookmarkStart w:id="26" w:name="_Toc185338785"/>
      <w:bookmarkStart w:id="27" w:name="_Toc187824535"/>
      <w:bookmarkStart w:id="28" w:name="_Toc188348886"/>
      <w:r>
        <w:rPr>
          <w:rFonts w:hint="eastAsia"/>
        </w:rPr>
        <w:t>全体構成</w:t>
      </w:r>
      <w:bookmarkEnd w:id="26"/>
      <w:bookmarkEnd w:id="27"/>
      <w:bookmarkEnd w:id="28"/>
    </w:p>
    <w:p w14:paraId="2AB034B8" w14:textId="636418E8" w:rsidR="000A1443" w:rsidRPr="008B694B" w:rsidRDefault="000A1443">
      <w:r w:rsidRPr="008B694B">
        <w:rPr>
          <w:rFonts w:hint="eastAsia"/>
        </w:rPr>
        <w:t>本書の構成は、まず</w:t>
      </w:r>
      <w:bookmarkStart w:id="29" w:name="■サイバー攻撃0ー1ー2"/>
      <w:r w:rsidR="00932E0A">
        <w:fldChar w:fldCharType="begin"/>
      </w:r>
      <w:r w:rsidR="00932E0A">
        <w:rPr>
          <w:rFonts w:hint="eastAsia"/>
        </w:rPr>
        <w:instrText xml:space="preserve">HYPERLINK </w:instrText>
      </w:r>
      <w:r w:rsidR="00932E0A">
        <w:instrText xml:space="preserve"> \l "</w:instrText>
      </w:r>
      <w:r w:rsidR="00932E0A">
        <w:rPr>
          <w:rFonts w:hint="eastAsia"/>
        </w:rPr>
        <w:instrText>■サイバー攻撃</w:instrText>
      </w:r>
      <w:r w:rsidR="00932E0A">
        <w:instrText>"</w:instrText>
      </w:r>
      <w:r w:rsidR="00932E0A">
        <w:fldChar w:fldCharType="separate"/>
      </w:r>
      <w:r w:rsidRPr="00932E0A">
        <w:rPr>
          <w:rStyle w:val="a7"/>
          <w:rFonts w:hint="eastAsia"/>
        </w:rPr>
        <w:t>サイバー攻撃</w:t>
      </w:r>
      <w:bookmarkEnd w:id="29"/>
      <w:r w:rsidR="00932E0A">
        <w:fldChar w:fldCharType="end"/>
      </w:r>
      <w:r w:rsidRPr="008B694B">
        <w:rPr>
          <w:rFonts w:hint="eastAsia"/>
        </w:rPr>
        <w:t>の脅威や実際の被害事例を通じて、リスク</w:t>
      </w:r>
      <w:r w:rsidRPr="008B694B">
        <w:t>認識を深めていただきます。次に、ITおよびセキュリティの基礎知識を解説し、セキュリティ対策の要点をまとめています。また、これからの我が国や社会全体の動向についても詳しく解説し、政府や業界団体の取組、最新の技術やトレンドに触れることで、最新の動向への対応力を向上させることを目指しています。さらに、中小企業におけるIT・セキュリティの課題に焦点を当て、人材不足やビジネス上のリスクに対する具体的な解決策を提示します。また、</w:t>
      </w:r>
      <w:hyperlink w:anchor="_■ISMS" w:history="1">
        <w:r w:rsidRPr="004A2510">
          <w:rPr>
            <w:rStyle w:val="a7"/>
          </w:rPr>
          <w:t>ISMS</w:t>
        </w:r>
      </w:hyperlink>
      <w:r w:rsidRPr="008B694B">
        <w:t>認証などの代表</w:t>
      </w:r>
      <w:r w:rsidRPr="008B694B">
        <w:rPr>
          <w:rFonts w:hint="eastAsia"/>
        </w:rPr>
        <w:t>的な</w:t>
      </w:r>
      <w:bookmarkStart w:id="30" w:name="■フレームワーク0ー1ー2"/>
      <w:r w:rsidR="002B4FCB">
        <w:fldChar w:fldCharType="begin"/>
      </w:r>
      <w:r w:rsidR="002B4FCB">
        <w:rPr>
          <w:rFonts w:hint="eastAsia"/>
        </w:rPr>
        <w:instrText xml:space="preserve">HYPERLINK </w:instrText>
      </w:r>
      <w:r w:rsidR="002B4FCB">
        <w:instrText xml:space="preserve"> \l "</w:instrText>
      </w:r>
      <w:r w:rsidR="002B4FCB">
        <w:rPr>
          <w:rFonts w:hint="eastAsia"/>
        </w:rPr>
        <w:instrText>■フレームワーク</w:instrText>
      </w:r>
      <w:r w:rsidR="002B4FCB">
        <w:instrText>"</w:instrText>
      </w:r>
      <w:r w:rsidR="002B4FCB">
        <w:fldChar w:fldCharType="separate"/>
      </w:r>
      <w:r w:rsidRPr="002B4FCB">
        <w:rPr>
          <w:rStyle w:val="a7"/>
          <w:rFonts w:hint="eastAsia"/>
        </w:rPr>
        <w:t>フレームワーク</w:t>
      </w:r>
      <w:bookmarkEnd w:id="30"/>
      <w:r w:rsidR="002B4FCB">
        <w:fldChar w:fldCharType="end"/>
      </w:r>
      <w:r w:rsidRPr="008B694B">
        <w:rPr>
          <w:rFonts w:hint="eastAsia"/>
        </w:rPr>
        <w:t>の習得、組織内でのセキュリティ</w:t>
      </w:r>
      <w:r>
        <w:rPr>
          <w:rFonts w:hint="eastAsia"/>
        </w:rPr>
        <w:t>管理</w:t>
      </w:r>
      <w:r w:rsidRPr="008B694B">
        <w:rPr>
          <w:rFonts w:hint="eastAsia"/>
        </w:rPr>
        <w:t>体制の構築や認証取得に向けた手順を解説します。</w:t>
      </w:r>
    </w:p>
    <w:p w14:paraId="44E344EB" w14:textId="77777777" w:rsidR="000A1443" w:rsidRPr="008B694B" w:rsidRDefault="000A1443">
      <w:r w:rsidRPr="008B694B">
        <w:rPr>
          <w:rFonts w:hint="eastAsia"/>
        </w:rPr>
        <w:t>第</w:t>
      </w:r>
      <w:r w:rsidRPr="008B694B">
        <w:t>4編以降ではレベル1～3の分類で、セキュリティ対策のレベル感ごとに説明していきます。レベル1では、緊急性の高い事例に対処する際の手法を解説します。レベル2では、ガイドラインなどを用いて、組織全体として最低限実施すべきセキュリティ対策を解説します。レベル3では、セキュリティのフレームワークを用いて、より多くの攻撃や攻撃手法に対して網羅的に対応するための事項を説明します。</w:t>
      </w:r>
    </w:p>
    <w:p w14:paraId="5DD7CF8C" w14:textId="77777777" w:rsidR="000A1443" w:rsidRDefault="000A1443">
      <w:r w:rsidRPr="008B694B">
        <w:t>最後に、組織としてセキュリティ対策を実施するための知識やスキルおよび、それらを持った人材の育成や確保といった、組織のセキュリティレベル向上を図るにあたって実践的な知識を提供します。</w:t>
      </w:r>
    </w:p>
    <w:p w14:paraId="3B422871" w14:textId="31E88EA1" w:rsidR="000A1443" w:rsidRDefault="000A1443" w:rsidP="003E0313">
      <w:pPr>
        <w:pStyle w:val="4"/>
      </w:pPr>
      <w:bookmarkStart w:id="31" w:name="_Toc185338786"/>
      <w:bookmarkStart w:id="32" w:name="_Toc187824536"/>
      <w:bookmarkStart w:id="33" w:name="_Toc188348887"/>
      <w:r>
        <w:rPr>
          <w:rFonts w:hint="eastAsia"/>
        </w:rPr>
        <w:t>テキストの利用方法</w:t>
      </w:r>
      <w:bookmarkEnd w:id="31"/>
      <w:bookmarkEnd w:id="32"/>
      <w:bookmarkEnd w:id="33"/>
    </w:p>
    <w:p w14:paraId="0ED9B5CD" w14:textId="19AE8F03" w:rsidR="000C4FF4" w:rsidRDefault="000C4FF4" w:rsidP="000C4FF4">
      <w:r>
        <w:rPr>
          <w:rFonts w:hint="eastAsia"/>
        </w:rPr>
        <w:t>本書は、組織が</w:t>
      </w:r>
      <w:bookmarkStart w:id="34" w:name="■サイバー攻撃0ー1ー3"/>
      <w:r w:rsidR="00932E0A">
        <w:fldChar w:fldCharType="begin"/>
      </w:r>
      <w:r w:rsidR="00932E0A">
        <w:rPr>
          <w:rFonts w:hint="eastAsia"/>
        </w:rPr>
        <w:instrText xml:space="preserve">HYPERLINK </w:instrText>
      </w:r>
      <w:r w:rsidR="00932E0A">
        <w:instrText xml:space="preserve"> \l "</w:instrText>
      </w:r>
      <w:r w:rsidR="00932E0A">
        <w:rPr>
          <w:rFonts w:hint="eastAsia"/>
        </w:rPr>
        <w:instrText>■サイバー攻撃</w:instrText>
      </w:r>
      <w:r w:rsidR="00932E0A">
        <w:instrText>"</w:instrText>
      </w:r>
      <w:r w:rsidR="00932E0A">
        <w:fldChar w:fldCharType="separate"/>
      </w:r>
      <w:r w:rsidRPr="00932E0A">
        <w:rPr>
          <w:rStyle w:val="a7"/>
          <w:rFonts w:hint="eastAsia"/>
        </w:rPr>
        <w:t>サイバー攻撃</w:t>
      </w:r>
      <w:bookmarkEnd w:id="34"/>
      <w:r w:rsidR="00932E0A">
        <w:fldChar w:fldCharType="end"/>
      </w:r>
      <w:r>
        <w:rPr>
          <w:rFonts w:hint="eastAsia"/>
        </w:rPr>
        <w:t>から身を守るための重要なリソースとなりえます。セキュリティ対策の実装、教育、意識向上、最新情報の追跡など、さまざまな方法で利用することができます。</w:t>
      </w:r>
    </w:p>
    <w:p w14:paraId="68B4513C" w14:textId="6A74113F" w:rsidR="00A97DCD" w:rsidRDefault="006D20A7" w:rsidP="000C4FF4">
      <w:r>
        <w:rPr>
          <w:noProof/>
        </w:rPr>
        <w:drawing>
          <wp:anchor distT="0" distB="0" distL="114300" distR="114300" simplePos="0" relativeHeight="251656652" behindDoc="0" locked="0" layoutInCell="1" allowOverlap="1" wp14:anchorId="1DF76E47" wp14:editId="73BC14E8">
            <wp:simplePos x="0" y="0"/>
            <wp:positionH relativeFrom="margin">
              <wp:align>center</wp:align>
            </wp:positionH>
            <wp:positionV relativeFrom="paragraph">
              <wp:posOffset>895350</wp:posOffset>
            </wp:positionV>
            <wp:extent cx="5932170" cy="3187700"/>
            <wp:effectExtent l="0" t="0" r="0" b="0"/>
            <wp:wrapTopAndBottom/>
            <wp:docPr id="451554334"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2170" cy="3187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4FF4">
        <w:rPr>
          <w:rFonts w:hint="eastAsia"/>
        </w:rPr>
        <w:t>本テキストを通してセキュリティ対策を実践するために、自組織のレベルに応じて、認識すべき事項を把握した上で、参考となる章を選択した活用法が効果的です。以下のアクションに沿って本テキストを活用してください。</w:t>
      </w:r>
    </w:p>
    <w:p w14:paraId="13C7C340" w14:textId="0870CCF9" w:rsidR="006D20A7" w:rsidRPr="006D20A7" w:rsidRDefault="006D20A7" w:rsidP="000C4FF4"/>
    <w:p w14:paraId="4D5E146E" w14:textId="52FCBFE2" w:rsidR="000C4FF4" w:rsidRDefault="000C4FF4" w:rsidP="000C4FF4"/>
    <w:p w14:paraId="6C7E25CC" w14:textId="75CBA7C9" w:rsidR="005268A6" w:rsidRDefault="005268A6" w:rsidP="005268A6">
      <w:pPr>
        <w:pStyle w:val="5"/>
      </w:pPr>
      <w:r w:rsidRPr="006B780E">
        <w:t>1．ポイントの</w:t>
      </w:r>
      <w:r w:rsidR="006D20A7">
        <w:rPr>
          <w:rFonts w:hint="eastAsia"/>
        </w:rPr>
        <w:t>再</w:t>
      </w:r>
      <w:r w:rsidRPr="006B780E">
        <w:t>認識</w:t>
      </w:r>
    </w:p>
    <w:p w14:paraId="7367F360" w14:textId="34D65C10" w:rsidR="00E30A54" w:rsidRDefault="00AD0BE2" w:rsidP="00E30A54">
      <w:pPr>
        <w:ind w:firstLineChars="0" w:firstLine="0"/>
      </w:pPr>
      <w:r w:rsidRPr="00AD0BE2">
        <w:rPr>
          <w:rFonts w:hint="eastAsia"/>
        </w:rPr>
        <w:t>「</w:t>
      </w:r>
      <w:r w:rsidRPr="00AD0BE2">
        <w:t>DXの理解からサイバーセキュリティ対策の実践まで」のポイントを再認識します。</w:t>
      </w:r>
    </w:p>
    <w:p w14:paraId="6BF891B4" w14:textId="77777777" w:rsidR="00AD0BE2" w:rsidRDefault="00AD0BE2" w:rsidP="00E30A54">
      <w:pPr>
        <w:ind w:firstLineChars="0" w:firstLine="0"/>
      </w:pPr>
    </w:p>
    <w:p w14:paraId="1B585E16" w14:textId="77777777" w:rsidR="005268A6" w:rsidRDefault="005268A6" w:rsidP="005268A6">
      <w:r w:rsidRPr="00893C68">
        <w:rPr>
          <w:rFonts w:hint="eastAsia"/>
        </w:rPr>
        <w:t>各章の内容は以下の通りです</w:t>
      </w:r>
      <w:r>
        <w:rPr>
          <w:rFonts w:hint="eastAsia"/>
        </w:rPr>
        <w:t>。</w:t>
      </w:r>
    </w:p>
    <w:p w14:paraId="281E42B1" w14:textId="77777777" w:rsidR="005268A6" w:rsidRDefault="005268A6" w:rsidP="00892C01">
      <w:pPr>
        <w:pStyle w:val="ab"/>
        <w:numPr>
          <w:ilvl w:val="0"/>
          <w:numId w:val="552"/>
        </w:numPr>
        <w:ind w:leftChars="0" w:firstLineChars="0"/>
      </w:pPr>
      <w:r w:rsidRPr="005231A5">
        <w:t>DXの推進の考え方の把握</w:t>
      </w:r>
    </w:p>
    <w:p w14:paraId="2BF14BD4" w14:textId="77777777" w:rsidR="005268A6" w:rsidRDefault="005268A6" w:rsidP="00892C01">
      <w:pPr>
        <w:pStyle w:val="ab"/>
        <w:numPr>
          <w:ilvl w:val="0"/>
          <w:numId w:val="552"/>
        </w:numPr>
        <w:ind w:leftChars="0" w:firstLineChars="0"/>
      </w:pPr>
      <w:r w:rsidRPr="005231A5">
        <w:rPr>
          <w:rFonts w:hint="eastAsia"/>
        </w:rPr>
        <w:t>セキュリティ対策の全容の認識</w:t>
      </w:r>
    </w:p>
    <w:p w14:paraId="62F6E173" w14:textId="77777777" w:rsidR="005268A6" w:rsidRDefault="005268A6" w:rsidP="00892C01">
      <w:pPr>
        <w:pStyle w:val="ab"/>
        <w:numPr>
          <w:ilvl w:val="0"/>
          <w:numId w:val="552"/>
        </w:numPr>
        <w:ind w:leftChars="0" w:firstLineChars="0"/>
      </w:pPr>
      <w:r w:rsidRPr="005231A5">
        <w:rPr>
          <w:rFonts w:hint="eastAsia"/>
        </w:rPr>
        <w:t>自組織でのセキュリティ対策の実施項目の認識</w:t>
      </w:r>
    </w:p>
    <w:p w14:paraId="3433E606" w14:textId="77777777" w:rsidR="005268A6" w:rsidRPr="00893C68" w:rsidRDefault="005268A6" w:rsidP="00892C01">
      <w:pPr>
        <w:pStyle w:val="ab"/>
        <w:numPr>
          <w:ilvl w:val="0"/>
          <w:numId w:val="552"/>
        </w:numPr>
        <w:ind w:leftChars="0" w:firstLineChars="0"/>
      </w:pPr>
      <w:r w:rsidRPr="005231A5">
        <w:rPr>
          <w:rFonts w:hint="eastAsia"/>
        </w:rPr>
        <w:t>自組織としての実践準備</w:t>
      </w:r>
    </w:p>
    <w:p w14:paraId="460C4793" w14:textId="77777777" w:rsidR="005268A6" w:rsidRPr="006B780E" w:rsidRDefault="005268A6" w:rsidP="005268A6">
      <w:pPr>
        <w:ind w:firstLineChars="0" w:firstLine="0"/>
      </w:pPr>
    </w:p>
    <w:p w14:paraId="2D5D10B1" w14:textId="500D6DB2" w:rsidR="005268A6" w:rsidRDefault="005268A6" w:rsidP="00D30F8E">
      <w:pPr>
        <w:ind w:firstLineChars="0" w:firstLine="0"/>
      </w:pPr>
      <w:r>
        <w:rPr>
          <w:rFonts w:hint="eastAsia"/>
        </w:rPr>
        <w:t>以下</w:t>
      </w:r>
      <w:r w:rsidR="00213EEC" w:rsidRPr="00213EEC">
        <w:rPr>
          <w:rFonts w:hint="eastAsia"/>
        </w:rPr>
        <w:t>の</w:t>
      </w:r>
      <w:r>
        <w:rPr>
          <w:rFonts w:hint="eastAsia"/>
        </w:rPr>
        <w:t>ナビゲーションフローを参照</w:t>
      </w:r>
      <w:r w:rsidR="00213EEC" w:rsidRPr="00213EEC">
        <w:rPr>
          <w:rFonts w:hint="eastAsia"/>
        </w:rPr>
        <w:t>し、</w:t>
      </w:r>
      <w:r w:rsidR="00C85232">
        <w:rPr>
          <w:rFonts w:hint="eastAsia"/>
        </w:rPr>
        <w:t>自身の</w:t>
      </w:r>
      <w:r w:rsidR="00213EEC" w:rsidRPr="00213EEC">
        <w:rPr>
          <w:rFonts w:hint="eastAsia"/>
        </w:rPr>
        <w:t>役割に応じ</w:t>
      </w:r>
      <w:r w:rsidR="00C85232">
        <w:rPr>
          <w:rFonts w:hint="eastAsia"/>
        </w:rPr>
        <w:t>た</w:t>
      </w:r>
      <w:r>
        <w:rPr>
          <w:rFonts w:hint="eastAsia"/>
        </w:rPr>
        <w:t>内容を確認してください</w:t>
      </w:r>
      <w:r w:rsidR="00213EEC" w:rsidRPr="00213EEC">
        <w:rPr>
          <w:rFonts w:hint="eastAsia"/>
        </w:rPr>
        <w:t>。</w:t>
      </w:r>
    </w:p>
    <w:p w14:paraId="7FB451FB" w14:textId="77777777" w:rsidR="00587FC6" w:rsidRDefault="00587FC6" w:rsidP="000C4FF4">
      <w:pPr>
        <w:rPr>
          <w:noProof/>
        </w:rPr>
      </w:pPr>
    </w:p>
    <w:p w14:paraId="000073D7" w14:textId="077E8A22" w:rsidR="005268A6" w:rsidRDefault="00F54C3B" w:rsidP="007F5645">
      <w:pPr>
        <w:jc w:val="left"/>
      </w:pPr>
      <w:r>
        <w:rPr>
          <w:noProof/>
        </w:rPr>
        <w:drawing>
          <wp:anchor distT="0" distB="0" distL="114300" distR="114300" simplePos="0" relativeHeight="251656623" behindDoc="0" locked="0" layoutInCell="1" allowOverlap="1" wp14:anchorId="1C85F732" wp14:editId="32DBE2D6">
            <wp:simplePos x="0" y="0"/>
            <wp:positionH relativeFrom="column">
              <wp:posOffset>150125</wp:posOffset>
            </wp:positionH>
            <wp:positionV relativeFrom="paragraph">
              <wp:posOffset>0</wp:posOffset>
            </wp:positionV>
            <wp:extent cx="6645910" cy="3738245"/>
            <wp:effectExtent l="0" t="0" r="2540" b="0"/>
            <wp:wrapTopAndBottom/>
            <wp:docPr id="642418320"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18320"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6645910" cy="3738245"/>
                    </a:xfrm>
                    <a:prstGeom prst="rect">
                      <a:avLst/>
                    </a:prstGeom>
                  </pic:spPr>
                </pic:pic>
              </a:graphicData>
            </a:graphic>
          </wp:anchor>
        </w:drawing>
      </w:r>
      <w:r w:rsidR="005A5974">
        <w:rPr>
          <w:noProof/>
        </w:rPr>
        <w:drawing>
          <wp:anchor distT="0" distB="0" distL="114300" distR="114300" simplePos="0" relativeHeight="251656624" behindDoc="0" locked="0" layoutInCell="1" allowOverlap="1" wp14:anchorId="796053C4" wp14:editId="3899EBF5">
            <wp:simplePos x="0" y="0"/>
            <wp:positionH relativeFrom="margin">
              <wp:posOffset>146304</wp:posOffset>
            </wp:positionH>
            <wp:positionV relativeFrom="paragraph">
              <wp:posOffset>4245661</wp:posOffset>
            </wp:positionV>
            <wp:extent cx="6645910" cy="3738245"/>
            <wp:effectExtent l="0" t="0" r="2540" b="0"/>
            <wp:wrapTopAndBottom/>
            <wp:docPr id="770224174"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24174"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6645910" cy="3738245"/>
                    </a:xfrm>
                    <a:prstGeom prst="rect">
                      <a:avLst/>
                    </a:prstGeom>
                  </pic:spPr>
                </pic:pic>
              </a:graphicData>
            </a:graphic>
          </wp:anchor>
        </w:drawing>
      </w:r>
    </w:p>
    <w:p w14:paraId="551E9343" w14:textId="102787D0" w:rsidR="00587FC6" w:rsidRDefault="00587FC6" w:rsidP="005A5974">
      <w:pPr>
        <w:ind w:firstLineChars="0" w:firstLine="0"/>
      </w:pPr>
    </w:p>
    <w:p w14:paraId="4C18EE0F" w14:textId="77777777" w:rsidR="00916F91" w:rsidRPr="009E2EF2" w:rsidRDefault="00916F91" w:rsidP="00916F91">
      <w:pPr>
        <w:pStyle w:val="5"/>
      </w:pPr>
      <w:r w:rsidRPr="009E2EF2">
        <w:rPr>
          <w:rFonts w:hint="eastAsia"/>
        </w:rPr>
        <w:t>2．</w:t>
      </w:r>
      <w:r>
        <w:rPr>
          <w:rFonts w:hint="eastAsia"/>
        </w:rPr>
        <w:t>関係者との共有</w:t>
      </w:r>
    </w:p>
    <w:p w14:paraId="737198BA" w14:textId="38CF7B41" w:rsidR="00916F91" w:rsidRPr="009E2EF2" w:rsidRDefault="00916F91" w:rsidP="00916F91">
      <w:r w:rsidRPr="00AC4E62">
        <w:rPr>
          <w:rFonts w:hint="eastAsia"/>
        </w:rPr>
        <w:t>経営者を含めた関係者と</w:t>
      </w:r>
      <w:r>
        <w:rPr>
          <w:rFonts w:hint="eastAsia"/>
        </w:rPr>
        <w:t>、認識したポイントを共有します。</w:t>
      </w:r>
      <w:r w:rsidRPr="009E2EF2">
        <w:rPr>
          <w:rFonts w:hint="eastAsia"/>
        </w:rPr>
        <w:t>「第</w:t>
      </w:r>
      <w:r>
        <w:rPr>
          <w:rFonts w:hint="eastAsia"/>
        </w:rPr>
        <w:t>10編.全体総括</w:t>
      </w:r>
      <w:r w:rsidRPr="009E2EF2">
        <w:rPr>
          <w:rFonts w:hint="eastAsia"/>
        </w:rPr>
        <w:t>」をエグゼクティブサマリ</w:t>
      </w:r>
      <w:r>
        <w:rPr>
          <w:rFonts w:hint="eastAsia"/>
        </w:rPr>
        <w:t>ー</w:t>
      </w:r>
      <w:r w:rsidRPr="009E2EF2">
        <w:rPr>
          <w:rFonts w:hint="eastAsia"/>
        </w:rPr>
        <w:t>として活用してください。</w:t>
      </w:r>
      <w:r>
        <w:rPr>
          <w:rFonts w:hint="eastAsia"/>
        </w:rPr>
        <w:t>重要な点</w:t>
      </w:r>
      <w:r w:rsidRPr="009E2EF2">
        <w:rPr>
          <w:rFonts w:hint="eastAsia"/>
        </w:rPr>
        <w:t>を理解し、経営者および他関係者と共有します。</w:t>
      </w:r>
    </w:p>
    <w:p w14:paraId="67FD0B42" w14:textId="77777777" w:rsidR="00916F91" w:rsidRDefault="00916F91" w:rsidP="00916F91">
      <w:pPr>
        <w:rPr>
          <w:noProof/>
        </w:rPr>
      </w:pPr>
    </w:p>
    <w:p w14:paraId="71A5CE32" w14:textId="77777777" w:rsidR="00916F91" w:rsidRPr="00B439C5" w:rsidRDefault="00916F91" w:rsidP="00916F91">
      <w:pPr>
        <w:pStyle w:val="5"/>
      </w:pPr>
      <w:r w:rsidRPr="00B439C5">
        <w:rPr>
          <w:rFonts w:hint="eastAsia"/>
        </w:rPr>
        <w:t>3．</w:t>
      </w:r>
      <w:r>
        <w:rPr>
          <w:rFonts w:hint="eastAsia"/>
        </w:rPr>
        <w:t>社内体制の確立</w:t>
      </w:r>
    </w:p>
    <w:p w14:paraId="521B10C1" w14:textId="4F9C1206" w:rsidR="00916F91" w:rsidRDefault="00916F91" w:rsidP="0042114C">
      <w:r>
        <w:rPr>
          <w:rFonts w:hint="eastAsia"/>
        </w:rPr>
        <w:t>経営者のリーダーシップによって、サイバーセキュリティ対策のための社内体制を確立します。</w:t>
      </w:r>
      <w:r w:rsidRPr="00C973F2">
        <w:rPr>
          <w:rFonts w:hint="eastAsia"/>
        </w:rPr>
        <w:t>知識やスキルを備えた人材の育成・確保</w:t>
      </w:r>
      <w:r w:rsidR="0042114C">
        <w:rPr>
          <w:rFonts w:hint="eastAsia"/>
        </w:rPr>
        <w:t>する</w:t>
      </w:r>
      <w:r w:rsidR="003879B7">
        <w:rPr>
          <w:rFonts w:hint="eastAsia"/>
        </w:rPr>
        <w:t>際は</w:t>
      </w:r>
      <w:r w:rsidR="0042114C">
        <w:rPr>
          <w:rFonts w:hint="eastAsia"/>
        </w:rPr>
        <w:t>、</w:t>
      </w:r>
      <w:r>
        <w:rPr>
          <w:rFonts w:hint="eastAsia"/>
        </w:rPr>
        <w:t>以下を参照してください。</w:t>
      </w:r>
    </w:p>
    <w:p w14:paraId="735EA277" w14:textId="77777777" w:rsidR="00916F91" w:rsidRPr="0042114C" w:rsidRDefault="00916F91" w:rsidP="00916F91"/>
    <w:p w14:paraId="108B992F" w14:textId="77777777" w:rsidR="00916F91" w:rsidRDefault="00916F91" w:rsidP="00916F91">
      <w:pPr>
        <w:rPr>
          <w:noProof/>
        </w:rPr>
      </w:pPr>
      <w:r>
        <w:rPr>
          <w:rFonts w:hint="eastAsia"/>
          <w:noProof/>
        </w:rPr>
        <w:t>第</w:t>
      </w:r>
      <w:r>
        <w:rPr>
          <w:noProof/>
        </w:rPr>
        <w:t>9編 組織として実践するためのスキル・知識と人材育成 【レベル共通】</w:t>
      </w:r>
    </w:p>
    <w:p w14:paraId="56804D8E" w14:textId="77777777" w:rsidR="00916F91" w:rsidRDefault="00916F91" w:rsidP="00916F91">
      <w:pPr>
        <w:rPr>
          <w:noProof/>
        </w:rPr>
      </w:pPr>
      <w:r>
        <w:rPr>
          <w:rFonts w:hint="eastAsia"/>
          <w:noProof/>
        </w:rPr>
        <w:t>（第</w:t>
      </w:r>
      <w:r>
        <w:rPr>
          <w:noProof/>
        </w:rPr>
        <w:t>22章～第25章）</w:t>
      </w:r>
    </w:p>
    <w:p w14:paraId="303B11B3" w14:textId="7D2FA97E" w:rsidR="005268A6" w:rsidRDefault="005268A6" w:rsidP="000C4FF4"/>
    <w:p w14:paraId="2083A610" w14:textId="77777777" w:rsidR="00A227B2" w:rsidRPr="004737F6" w:rsidRDefault="00A227B2" w:rsidP="00A227B2">
      <w:pPr>
        <w:pStyle w:val="5"/>
      </w:pPr>
      <w:r w:rsidRPr="004737F6">
        <w:rPr>
          <w:rFonts w:hint="eastAsia"/>
        </w:rPr>
        <w:t>4．</w:t>
      </w:r>
      <w:r>
        <w:rPr>
          <w:rFonts w:hint="eastAsia"/>
        </w:rPr>
        <w:t>セキュリティ対策の実践</w:t>
      </w:r>
    </w:p>
    <w:p w14:paraId="75866C9B" w14:textId="77777777" w:rsidR="00A227B2" w:rsidRDefault="00A227B2" w:rsidP="00A227B2">
      <w:r>
        <w:rPr>
          <w:rFonts w:hint="eastAsia"/>
        </w:rPr>
        <w:t>具体的なアクションを起こして、サイバーセキュリティ対策を実践します。情報システムの導入（</w:t>
      </w:r>
      <w:r w:rsidRPr="00727E28">
        <w:rPr>
          <w:rFonts w:hint="eastAsia"/>
        </w:rPr>
        <w:t>企画から要件定義、調達、設計・開発、運用保守</w:t>
      </w:r>
      <w:r>
        <w:rPr>
          <w:rFonts w:hint="eastAsia"/>
        </w:rPr>
        <w:t>）の際は、以下の資料などを参考に</w:t>
      </w:r>
      <w:r w:rsidRPr="00727E28">
        <w:rPr>
          <w:rFonts w:hint="eastAsia"/>
        </w:rPr>
        <w:t>セキュリティ機能</w:t>
      </w:r>
      <w:r>
        <w:rPr>
          <w:rFonts w:hint="eastAsia"/>
        </w:rPr>
        <w:t>を</w:t>
      </w:r>
      <w:r w:rsidRPr="00727E28">
        <w:rPr>
          <w:rFonts w:hint="eastAsia"/>
        </w:rPr>
        <w:t>実装</w:t>
      </w:r>
      <w:r>
        <w:rPr>
          <w:rFonts w:hint="eastAsia"/>
        </w:rPr>
        <w:t>します。</w:t>
      </w:r>
    </w:p>
    <w:p w14:paraId="0DF6C5C0" w14:textId="7184102A" w:rsidR="005268A6" w:rsidRPr="00A227B2" w:rsidRDefault="005268A6" w:rsidP="000C4FF4"/>
    <w:p w14:paraId="1F883469" w14:textId="77777777" w:rsidR="00B22481" w:rsidRDefault="00B22481" w:rsidP="00892C01">
      <w:pPr>
        <w:pStyle w:val="ab"/>
        <w:numPr>
          <w:ilvl w:val="0"/>
          <w:numId w:val="553"/>
        </w:numPr>
        <w:ind w:leftChars="0" w:firstLineChars="0"/>
      </w:pPr>
      <w:r>
        <w:rPr>
          <w:rFonts w:hint="eastAsia"/>
        </w:rPr>
        <w:t>Security by Design</w:t>
      </w:r>
    </w:p>
    <w:p w14:paraId="2F42979A" w14:textId="54947102" w:rsidR="00785E73" w:rsidRDefault="00785E73" w:rsidP="00892C01">
      <w:pPr>
        <w:pStyle w:val="ab"/>
        <w:numPr>
          <w:ilvl w:val="0"/>
          <w:numId w:val="553"/>
        </w:numPr>
        <w:ind w:leftChars="0" w:firstLineChars="0"/>
      </w:pPr>
      <w:r>
        <w:rPr>
          <w:rFonts w:hint="eastAsia"/>
        </w:rPr>
        <w:t xml:space="preserve">第8編 </w:t>
      </w:r>
      <w:r w:rsidRPr="00785E73">
        <w:rPr>
          <w:rFonts w:hint="eastAsia"/>
        </w:rPr>
        <w:t>具体的な構築・運用の実践【レベル３】</w:t>
      </w:r>
    </w:p>
    <w:p w14:paraId="25C53B5E" w14:textId="64792531" w:rsidR="005268A6" w:rsidRDefault="00DD71B1" w:rsidP="00DD71B1">
      <w:pPr>
        <w:ind w:firstLineChars="0"/>
      </w:pPr>
      <w:r w:rsidRPr="00470C6E">
        <w:rPr>
          <w:noProof/>
        </w:rPr>
        <mc:AlternateContent>
          <mc:Choice Requires="wps">
            <w:drawing>
              <wp:anchor distT="0" distB="0" distL="114300" distR="114300" simplePos="0" relativeHeight="251656510" behindDoc="0" locked="0" layoutInCell="1" allowOverlap="1" wp14:anchorId="0B4518CF" wp14:editId="7E4DC156">
                <wp:simplePos x="0" y="0"/>
                <wp:positionH relativeFrom="margin">
                  <wp:align>center</wp:align>
                </wp:positionH>
                <wp:positionV relativeFrom="paragraph">
                  <wp:posOffset>1940920</wp:posOffset>
                </wp:positionV>
                <wp:extent cx="5612130" cy="184150"/>
                <wp:effectExtent l="0" t="0" r="0" b="0"/>
                <wp:wrapNone/>
                <wp:docPr id="790152643" name="テキスト ボックス 27"/>
                <wp:cNvGraphicFramePr/>
                <a:graphic xmlns:a="http://schemas.openxmlformats.org/drawingml/2006/main">
                  <a:graphicData uri="http://schemas.microsoft.com/office/word/2010/wordprocessingShape">
                    <wps:wsp>
                      <wps:cNvSpPr txBox="1"/>
                      <wps:spPr>
                        <a:xfrm>
                          <a:off x="0" y="0"/>
                          <a:ext cx="5612130" cy="184150"/>
                        </a:xfrm>
                        <a:prstGeom prst="rect">
                          <a:avLst/>
                        </a:prstGeom>
                        <a:noFill/>
                      </wps:spPr>
                      <wps:txbx>
                        <w:txbxContent>
                          <w:p w14:paraId="217F89E4" w14:textId="2FF6488A" w:rsidR="00B22481" w:rsidRDefault="00B22481" w:rsidP="00B22481">
                            <w:pPr>
                              <w:jc w:val="center"/>
                              <w:textAlignment w:val="baseline"/>
                            </w:pPr>
                            <w:r>
                              <w:rPr>
                                <w:rFonts w:hint="eastAsia"/>
                              </w:rPr>
                              <w:t>図1. IT導入プロセスにおけるセキュリティ対策の実施タイミング</w:t>
                            </w:r>
                          </w:p>
                        </w:txbxContent>
                      </wps:txbx>
                      <wps:bodyPr wrap="square" rtlCol="0">
                        <a:spAutoFit/>
                      </wps:bodyPr>
                    </wps:wsp>
                  </a:graphicData>
                </a:graphic>
              </wp:anchor>
            </w:drawing>
          </mc:Choice>
          <mc:Fallback>
            <w:pict>
              <v:shape w14:anchorId="0B4518CF" id="テキスト ボックス 27" o:spid="_x0000_s1027" type="#_x0000_t202" style="position:absolute;left:0;text-align:left;margin-left:0;margin-top:152.85pt;width:441.9pt;height:14.5pt;z-index:25165651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" filled="f" stroked="f">
                <v:textbox style="mso-fit-shape-to-text:t">
                  <w:txbxContent>
                    <w:p w14:paraId="217F89E4" w14:textId="2FF6488A" w:rsidR="00B22481" w:rsidRDefault="00B22481" w:rsidP="00B22481">
                      <w:pPr>
                        <w:jc w:val="center"/>
                        <w:textAlignment w:val="baseline"/>
                      </w:pPr>
                      <w:r>
                        <w:rPr>
                          <w:rFonts w:hint="eastAsia"/>
                        </w:rPr>
                        <w:t>図1. IT導入プロセスにおけるセキュリティ対策の実施タイミング</w:t>
                      </w:r>
                    </w:p>
                  </w:txbxContent>
                </v:textbox>
                <w10:wrap anchorx="margin"/>
              </v:shape>
            </w:pict>
          </mc:Fallback>
        </mc:AlternateContent>
      </w:r>
      <w:r>
        <w:rPr>
          <w:noProof/>
        </w:rPr>
        <w:drawing>
          <wp:anchor distT="0" distB="0" distL="114300" distR="114300" simplePos="0" relativeHeight="251656511" behindDoc="0" locked="0" layoutInCell="1" allowOverlap="1" wp14:anchorId="6EBC6D12" wp14:editId="07FF0C70">
            <wp:simplePos x="0" y="0"/>
            <wp:positionH relativeFrom="margin">
              <wp:align>left</wp:align>
            </wp:positionH>
            <wp:positionV relativeFrom="paragraph">
              <wp:posOffset>327679</wp:posOffset>
            </wp:positionV>
            <wp:extent cx="6788785" cy="1753870"/>
            <wp:effectExtent l="0" t="0" r="0" b="0"/>
            <wp:wrapTopAndBottom/>
            <wp:docPr id="1927689025"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788785" cy="1753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660B36" w14:textId="7F08D483" w:rsidR="005268A6" w:rsidRPr="005268A6" w:rsidRDefault="005268A6" w:rsidP="000C4FF4"/>
    <w:p w14:paraId="724922DA" w14:textId="21DFC376" w:rsidR="009F5812" w:rsidRDefault="009F5812">
      <w:pPr>
        <w:widowControl/>
        <w:spacing w:line="240" w:lineRule="auto"/>
        <w:ind w:firstLineChars="0" w:firstLine="0"/>
        <w:jc w:val="left"/>
        <w:rPr>
          <w:noProof/>
        </w:rPr>
      </w:pPr>
      <w:bookmarkStart w:id="35" w:name="_Toc167890523"/>
    </w:p>
    <w:p w14:paraId="7ACB00D3" w14:textId="388E36F5" w:rsidR="000A1443" w:rsidRDefault="000A1443" w:rsidP="00F47F31">
      <w:pPr>
        <w:pStyle w:val="1"/>
      </w:pPr>
      <w:bookmarkStart w:id="36" w:name="_Toc185338787"/>
      <w:bookmarkStart w:id="37" w:name="_Toc187824537"/>
      <w:bookmarkStart w:id="38" w:name="_Toc188348888"/>
      <w:r w:rsidRPr="00132AA6">
        <w:rPr>
          <w:rFonts w:hint="eastAsia"/>
        </w:rPr>
        <w:t>サイバーセキュリティを取り巻く背景【レベル共通】</w:t>
      </w:r>
      <w:bookmarkEnd w:id="36"/>
      <w:bookmarkEnd w:id="37"/>
      <w:bookmarkEnd w:id="38"/>
    </w:p>
    <w:p w14:paraId="58EB93C4" w14:textId="556012B9" w:rsidR="000A1443" w:rsidRDefault="000A1443" w:rsidP="009A3EC6">
      <w:pPr>
        <w:pStyle w:val="2"/>
      </w:pPr>
      <w:bookmarkStart w:id="39" w:name="_Toc185338788"/>
      <w:bookmarkStart w:id="40" w:name="_Toc187824538"/>
      <w:bookmarkStart w:id="41" w:name="_Toc188348889"/>
      <w:r w:rsidRPr="002900B3">
        <w:rPr>
          <w:rFonts w:hint="eastAsia"/>
        </w:rPr>
        <w:t>デジタル時代の社会と</w:t>
      </w:r>
      <w:r w:rsidRPr="002900B3">
        <w:t>IT情勢</w:t>
      </w:r>
      <w:bookmarkEnd w:id="35"/>
      <w:bookmarkEnd w:id="39"/>
      <w:bookmarkEnd w:id="40"/>
      <w:bookmarkEnd w:id="41"/>
    </w:p>
    <w:tbl>
      <w:tblPr>
        <w:tblStyle w:val="aa"/>
        <w:tblW w:w="0" w:type="auto"/>
        <w:tblLook w:val="04A0" w:firstRow="1" w:lastRow="0" w:firstColumn="1" w:lastColumn="0" w:noHBand="0" w:noVBand="1"/>
      </w:tblPr>
      <w:tblGrid>
        <w:gridCol w:w="10456"/>
      </w:tblGrid>
      <w:tr w:rsidR="000A1443" w14:paraId="26CE9DE1" w14:textId="77777777" w:rsidTr="00055D20">
        <w:tc>
          <w:tcPr>
            <w:tcW w:w="10456" w:type="dxa"/>
            <w:shd w:val="clear" w:color="auto" w:fill="2F5597"/>
          </w:tcPr>
          <w:p w14:paraId="60909C72" w14:textId="77777777" w:rsidR="000A1443" w:rsidRPr="00D47EA3" w:rsidRDefault="000A1443" w:rsidP="00D47EA3">
            <w:pPr>
              <w:pStyle w:val="aff0"/>
            </w:pPr>
            <w:r w:rsidRPr="00055D20">
              <w:rPr>
                <w:rFonts w:hint="eastAsia"/>
              </w:rPr>
              <w:t>章の目的</w:t>
            </w:r>
          </w:p>
        </w:tc>
      </w:tr>
      <w:tr w:rsidR="000A1443" w14:paraId="04CAEA16" w14:textId="77777777" w:rsidTr="00AB2B35">
        <w:tc>
          <w:tcPr>
            <w:tcW w:w="10456" w:type="dxa"/>
          </w:tcPr>
          <w:p w14:paraId="5F8B79C2" w14:textId="54964D25" w:rsidR="000A1443" w:rsidRPr="000B2FDF" w:rsidRDefault="000A1443" w:rsidP="00D47EA3">
            <w:pPr>
              <w:pStyle w:val="afff6"/>
            </w:pPr>
            <w:r w:rsidRPr="000B2FDF">
              <w:rPr>
                <w:rFonts w:hint="eastAsia"/>
              </w:rPr>
              <w:t>第</w:t>
            </w:r>
            <w:r w:rsidRPr="000B2FDF">
              <w:t>1章では、現代社会のITに関する情勢を学ぶことを目的とします。また、日本がSociety5.0の実現を目指す中、企業がビジネスを発展させるためにDXを推進していく重要性を明確にすることを目的とします。</w:t>
            </w:r>
          </w:p>
        </w:tc>
      </w:tr>
      <w:tr w:rsidR="000A1443" w14:paraId="7815A7AD" w14:textId="77777777" w:rsidTr="00055D20">
        <w:tc>
          <w:tcPr>
            <w:tcW w:w="10456" w:type="dxa"/>
            <w:shd w:val="clear" w:color="auto" w:fill="2F5597"/>
          </w:tcPr>
          <w:p w14:paraId="778302F7" w14:textId="77777777" w:rsidR="000A1443" w:rsidRPr="00D47EA3" w:rsidRDefault="000A1443" w:rsidP="00D47EA3">
            <w:pPr>
              <w:pStyle w:val="aff0"/>
            </w:pPr>
            <w:r w:rsidRPr="00BD3677">
              <w:rPr>
                <w:rFonts w:hint="eastAsia"/>
              </w:rPr>
              <w:t>主な達成目標</w:t>
            </w:r>
          </w:p>
        </w:tc>
      </w:tr>
      <w:tr w:rsidR="000A1443" w14:paraId="1CC606D1" w14:textId="77777777" w:rsidTr="00AB2B35">
        <w:tc>
          <w:tcPr>
            <w:tcW w:w="10456" w:type="dxa"/>
          </w:tcPr>
          <w:p w14:paraId="71CE920E" w14:textId="77777777" w:rsidR="000A1443" w:rsidRPr="00055D20" w:rsidRDefault="000A1443" w:rsidP="00892C01">
            <w:pPr>
              <w:pStyle w:val="afff6"/>
              <w:numPr>
                <w:ilvl w:val="0"/>
                <w:numId w:val="464"/>
              </w:numPr>
            </w:pPr>
            <w:r w:rsidRPr="00055D20">
              <w:t>ITに関する社会の動向を把握し、Society5.0とDXの関係性を理解すること</w:t>
            </w:r>
          </w:p>
        </w:tc>
      </w:tr>
    </w:tbl>
    <w:p w14:paraId="740050C5" w14:textId="77777777" w:rsidR="000A1443" w:rsidRPr="00051E06" w:rsidRDefault="000A1443" w:rsidP="002A6987">
      <w:pPr>
        <w:pStyle w:val="3"/>
      </w:pPr>
      <w:bookmarkStart w:id="42" w:name="_Toc185338789"/>
      <w:bookmarkStart w:id="43" w:name="_Toc187824539"/>
      <w:bookmarkStart w:id="44" w:name="_Toc188348890"/>
      <w:r w:rsidRPr="00051E06">
        <w:rPr>
          <w:rFonts w:hint="eastAsia"/>
        </w:rPr>
        <w:t>デジタル時代の社会変革と</w:t>
      </w:r>
      <w:r w:rsidRPr="00051E06">
        <w:t>IT情勢の関係性</w:t>
      </w:r>
      <w:bookmarkEnd w:id="42"/>
      <w:bookmarkEnd w:id="43"/>
      <w:bookmarkEnd w:id="44"/>
    </w:p>
    <w:p w14:paraId="4B279565" w14:textId="60C580C8" w:rsidR="000A1443" w:rsidRPr="007507D2" w:rsidRDefault="000A1443">
      <w:pPr>
        <w:pStyle w:val="5"/>
        <w:rPr>
          <w:color w:val="215E99" w:themeColor="text2" w:themeTint="BF"/>
        </w:rPr>
      </w:pPr>
      <w:r w:rsidRPr="007507D2">
        <w:rPr>
          <w:rFonts w:hint="eastAsia"/>
        </w:rPr>
        <w:t>社会の現状と今後の動向</w:t>
      </w:r>
      <w:r w:rsidR="0046064A">
        <w:rPr>
          <w:rFonts w:hint="eastAsia"/>
        </w:rPr>
        <w:t>（</w:t>
      </w:r>
      <w:r w:rsidRPr="007507D2">
        <w:rPr>
          <w:color w:val="215E99" w:themeColor="text2" w:themeTint="BF"/>
        </w:rPr>
        <w:t>Society5.0）</w:t>
      </w:r>
    </w:p>
    <w:p w14:paraId="489B1909" w14:textId="3130D60B" w:rsidR="000A1443" w:rsidRPr="007507D2" w:rsidRDefault="000A1443">
      <w:r w:rsidRPr="007507D2">
        <w:rPr>
          <w:rFonts w:hint="eastAsia"/>
        </w:rPr>
        <w:t>現代社会は、急速な技術革新と経済のグローバル化によって大きな変化を迎えています。この変化の中で、日本では</w:t>
      </w:r>
      <w:bookmarkStart w:id="45" w:name="■Society5．01ー1"/>
      <w:r w:rsidR="00B1317F">
        <w:fldChar w:fldCharType="begin"/>
      </w:r>
      <w:r w:rsidR="00B03233">
        <w:instrText>HYPERLINK  \l "■Society5．0"</w:instrText>
      </w:r>
      <w:r w:rsidR="00B1317F">
        <w:fldChar w:fldCharType="separate"/>
      </w:r>
      <w:r w:rsidRPr="00B1317F">
        <w:rPr>
          <w:rStyle w:val="a7"/>
        </w:rPr>
        <w:t>Society5.0</w:t>
      </w:r>
      <w:bookmarkEnd w:id="45"/>
      <w:r w:rsidR="00B1317F">
        <w:fldChar w:fldCharType="end"/>
      </w:r>
      <w:r w:rsidRPr="007507D2">
        <w:t>という新たな社会モデルの実現が提唱されています。Society5.0は、人間とデジタル技術の融合により、持続可能な社会の実現を目指すものです。この概念は、日本が先導する次世代社会のビジョンであり、DXがその実現に向けた重要な手段となることが期待されています。</w:t>
      </w:r>
    </w:p>
    <w:p w14:paraId="011C43D8" w14:textId="4FBCA607" w:rsidR="000A1443" w:rsidRPr="007507D2" w:rsidRDefault="000A1443">
      <w:r>
        <w:t>Society5.0では、革新的なデジタル技術を活用して、社会の課題を解決し、人々の暮らしを向上させることが求められます。具体的には、</w:t>
      </w:r>
      <w:bookmarkStart w:id="46" w:name="■AI1ー1"/>
      <w:r w:rsidR="00432834">
        <w:fldChar w:fldCharType="begin"/>
      </w:r>
      <w:r w:rsidR="00432834">
        <w:instrText>HYPERLINK  \l "■AI"</w:instrText>
      </w:r>
      <w:r w:rsidR="00432834">
        <w:fldChar w:fldCharType="separate"/>
      </w:r>
      <w:r w:rsidRPr="00432834">
        <w:rPr>
          <w:rStyle w:val="a7"/>
        </w:rPr>
        <w:t>AI</w:t>
      </w:r>
      <w:r w:rsidR="00432834">
        <w:fldChar w:fldCharType="end"/>
      </w:r>
      <w:bookmarkEnd w:id="46"/>
      <w:r w:rsidR="0046064A">
        <w:rPr>
          <w:rFonts w:hint="eastAsia"/>
        </w:rPr>
        <w:t>（</w:t>
      </w:r>
      <w:r>
        <w:t>人工知能</w:t>
      </w:r>
      <w:r w:rsidR="0046064A">
        <w:rPr>
          <w:rFonts w:hint="eastAsia"/>
        </w:rPr>
        <w:t>）</w:t>
      </w:r>
      <w:r>
        <w:t>、</w:t>
      </w:r>
      <w:bookmarkStart w:id="47" w:name="■ビッグデータ1ー1"/>
      <w:r w:rsidR="00BE7BB9">
        <w:fldChar w:fldCharType="begin"/>
      </w:r>
      <w:r w:rsidR="00BE7BB9">
        <w:instrText>HYPERLINK  \l "■ビッグデータ"</w:instrText>
      </w:r>
      <w:r w:rsidR="00BE7BB9">
        <w:fldChar w:fldCharType="separate"/>
      </w:r>
      <w:r w:rsidRPr="00BE7BB9">
        <w:rPr>
          <w:rStyle w:val="a7"/>
        </w:rPr>
        <w:t>ビッグデータ</w:t>
      </w:r>
      <w:bookmarkEnd w:id="47"/>
      <w:r w:rsidR="00BE7BB9">
        <w:fldChar w:fldCharType="end"/>
      </w:r>
      <w:r>
        <w:t>、</w:t>
      </w:r>
      <w:bookmarkStart w:id="48" w:name="■IoT（アイ・オー・ティー）1ー1"/>
      <w:r w:rsidR="001F602D">
        <w:fldChar w:fldCharType="begin"/>
      </w:r>
      <w:r w:rsidR="001F602D">
        <w:instrText>HYPERLINK  \l "■IoT（アイ・オー・ティー）"</w:instrText>
      </w:r>
      <w:r w:rsidR="001F602D">
        <w:fldChar w:fldCharType="separate"/>
      </w:r>
      <w:r w:rsidRPr="001F602D">
        <w:rPr>
          <w:rStyle w:val="a7"/>
        </w:rPr>
        <w:t>IoT</w:t>
      </w:r>
      <w:bookmarkEnd w:id="48"/>
      <w:r w:rsidR="001F602D">
        <w:fldChar w:fldCharType="end"/>
      </w:r>
      <w:r w:rsidR="0046064A">
        <w:rPr>
          <w:rFonts w:hint="eastAsia"/>
        </w:rPr>
        <w:t>（</w:t>
      </w:r>
      <w:r>
        <w:t>Internet of Things</w:t>
      </w:r>
      <w:r w:rsidR="0046064A">
        <w:rPr>
          <w:rFonts w:hint="eastAsia"/>
        </w:rPr>
        <w:t>）</w:t>
      </w:r>
      <w:r>
        <w:t>、ロボット工学、クラウドコンピューティングなどのテクノロジーが駆使され、効率的な社会システムや持続可能な産業構造の構築が進められます。</w:t>
      </w:r>
    </w:p>
    <w:p w14:paraId="34635337" w14:textId="2F513141" w:rsidR="000A1443" w:rsidRDefault="000A1443">
      <w:r w:rsidRPr="00614E43">
        <w:rPr>
          <w:noProof/>
        </w:rPr>
        <mc:AlternateContent>
          <mc:Choice Requires="wps">
            <w:drawing>
              <wp:anchor distT="0" distB="0" distL="114300" distR="114300" simplePos="0" relativeHeight="251656235" behindDoc="0" locked="0" layoutInCell="1" allowOverlap="1" wp14:anchorId="2DC6FCD4" wp14:editId="7FCAA7CC">
                <wp:simplePos x="0" y="0"/>
                <wp:positionH relativeFrom="margin">
                  <wp:align>right</wp:align>
                </wp:positionH>
                <wp:positionV relativeFrom="paragraph">
                  <wp:posOffset>5412294</wp:posOffset>
                </wp:positionV>
                <wp:extent cx="6609080" cy="433070"/>
                <wp:effectExtent l="0" t="0" r="0" b="0"/>
                <wp:wrapTopAndBottom/>
                <wp:docPr id="4" name="テキスト ボックス 3">
                  <a:extLst xmlns:a="http://schemas.openxmlformats.org/drawingml/2006/main">
                    <a:ext uri="{FF2B5EF4-FFF2-40B4-BE49-F238E27FC236}">
                      <a16:creationId xmlns:a16="http://schemas.microsoft.com/office/drawing/2014/main" id="{3298DB5D-4674-991C-3B08-22E679FE842C}"/>
                    </a:ext>
                  </a:extLst>
                </wp:docPr>
                <wp:cNvGraphicFramePr/>
                <a:graphic xmlns:a="http://schemas.openxmlformats.org/drawingml/2006/main">
                  <a:graphicData uri="http://schemas.microsoft.com/office/word/2010/wordprocessingShape">
                    <wps:wsp>
                      <wps:cNvSpPr txBox="1"/>
                      <wps:spPr>
                        <a:xfrm>
                          <a:off x="0" y="0"/>
                          <a:ext cx="6609080" cy="433070"/>
                        </a:xfrm>
                        <a:prstGeom prst="rect">
                          <a:avLst/>
                        </a:prstGeom>
                        <a:noFill/>
                      </wps:spPr>
                      <wps:txbx>
                        <w:txbxContent>
                          <w:p w14:paraId="17C99BAD" w14:textId="1F6D291F" w:rsidR="000A1443" w:rsidRDefault="000A1443">
                            <w:pPr>
                              <w:pStyle w:val="aff2"/>
                            </w:pPr>
                            <w:r>
                              <w:rPr>
                                <w:rFonts w:hint="eastAsia"/>
                              </w:rPr>
                              <w:t>図</w:t>
                            </w:r>
                            <w:r w:rsidR="00A71591">
                              <w:rPr>
                                <w:rFonts w:hint="eastAsia"/>
                              </w:rPr>
                              <w:t>2</w:t>
                            </w:r>
                            <w:r>
                              <w:rPr>
                                <w:rFonts w:hint="eastAsia"/>
                              </w:rPr>
                              <w:t>. Society5.0の概要図</w:t>
                            </w:r>
                          </w:p>
                          <w:p w14:paraId="2C65F8B1" w14:textId="77777777" w:rsidR="000A1443" w:rsidRDefault="000A1443">
                            <w:pPr>
                              <w:pStyle w:val="aff2"/>
                            </w:pPr>
                            <w:r>
                              <w:rPr>
                                <w:rFonts w:hint="eastAsia"/>
                              </w:rPr>
                              <w:t>（出典）内閣府.”Society5.0”.</w:t>
                            </w:r>
                            <w:hyperlink r:id="rId23" w:history="1">
                              <w:r w:rsidRPr="00AF2BB2">
                                <w:rPr>
                                  <w:rStyle w:val="a7"/>
                                  <w:rFonts w:hint="eastAsia"/>
                                  <w:color w:val="000000" w:themeColor="text1"/>
                                </w:rPr>
                                <w:t>https://www8.cao.go.jp/cstp/society5_0</w:t>
                              </w:r>
                            </w:hyperlink>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DC6FCD4" id="テキスト ボックス 3" o:spid="_x0000_s1028" type="#_x0000_t202" style="position:absolute;left:0;text-align:left;margin-left:469.2pt;margin-top:426.15pt;width:520.4pt;height:34.1pt;z-index:25165623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" filled="f" stroked="f">
                <v:textbox>
                  <w:txbxContent>
                    <w:p w14:paraId="17C99BAD" w14:textId="1F6D291F" w:rsidR="000A1443" w:rsidRDefault="000A1443">
                      <w:pPr>
                        <w:pStyle w:val="aff2"/>
                      </w:pPr>
                      <w:r>
                        <w:rPr>
                          <w:rFonts w:hint="eastAsia"/>
                        </w:rPr>
                        <w:t>図</w:t>
                      </w:r>
                      <w:r w:rsidR="00A71591">
                        <w:rPr>
                          <w:rFonts w:hint="eastAsia"/>
                        </w:rPr>
                        <w:t>2</w:t>
                      </w:r>
                      <w:r>
                        <w:rPr>
                          <w:rFonts w:hint="eastAsia"/>
                        </w:rPr>
                        <w:t>. Society5.0の概要図</w:t>
                      </w:r>
                    </w:p>
                    <w:p w14:paraId="2C65F8B1" w14:textId="77777777" w:rsidR="000A1443" w:rsidRDefault="000A1443">
                      <w:pPr>
                        <w:pStyle w:val="aff2"/>
                      </w:pPr>
                      <w:r>
                        <w:rPr>
                          <w:rFonts w:hint="eastAsia"/>
                        </w:rPr>
                        <w:t>（出典）内閣府.”Society5.0”.</w:t>
                      </w:r>
                      <w:hyperlink r:id="rId24" w:history="1">
                        <w:r w:rsidRPr="00AF2BB2">
                          <w:rPr>
                            <w:rStyle w:val="a7"/>
                            <w:rFonts w:hint="eastAsia"/>
                            <w:color w:val="000000" w:themeColor="text1"/>
                          </w:rPr>
                          <w:t>https://www8.cao.go.jp/cstp/society5_0</w:t>
                        </w:r>
                      </w:hyperlink>
                    </w:p>
                  </w:txbxContent>
                </v:textbox>
                <w10:wrap type="topAndBottom" anchorx="margin"/>
              </v:shape>
            </w:pict>
          </mc:Fallback>
        </mc:AlternateContent>
      </w:r>
      <w:r>
        <w:rPr>
          <w:noProof/>
        </w:rPr>
        <w:drawing>
          <wp:anchor distT="0" distB="0" distL="114300" distR="114300" simplePos="0" relativeHeight="251656234" behindDoc="0" locked="0" layoutInCell="1" allowOverlap="1" wp14:anchorId="751C5C60" wp14:editId="6850D365">
            <wp:simplePos x="0" y="0"/>
            <wp:positionH relativeFrom="margin">
              <wp:align>center</wp:align>
            </wp:positionH>
            <wp:positionV relativeFrom="paragraph">
              <wp:posOffset>1270265</wp:posOffset>
            </wp:positionV>
            <wp:extent cx="5627370" cy="3919855"/>
            <wp:effectExtent l="0" t="0" r="0" b="4445"/>
            <wp:wrapTopAndBottom/>
            <wp:docPr id="1525719015"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27370" cy="3919855"/>
                    </a:xfrm>
                    <a:prstGeom prst="rect">
                      <a:avLst/>
                    </a:prstGeom>
                    <a:noFill/>
                    <a:ln>
                      <a:noFill/>
                    </a:ln>
                  </pic:spPr>
                </pic:pic>
              </a:graphicData>
            </a:graphic>
          </wp:anchor>
        </w:drawing>
      </w:r>
      <w:r w:rsidRPr="007507D2">
        <w:rPr>
          <w:rFonts w:hint="eastAsia"/>
        </w:rPr>
        <w:t>しかしながら、</w:t>
      </w:r>
      <w:r w:rsidRPr="007507D2">
        <w:t>Society5.0を実現するためには、企業や組織がDXを進め、</w:t>
      </w:r>
      <w:bookmarkStart w:id="49" w:name="■デジタル化1ー1"/>
      <w:r w:rsidR="009D42A0">
        <w:fldChar w:fldCharType="begin"/>
      </w:r>
      <w:r w:rsidR="009D42A0">
        <w:instrText>HYPERLINK  \l "■デジタル化"</w:instrText>
      </w:r>
      <w:r w:rsidR="009D42A0">
        <w:fldChar w:fldCharType="separate"/>
      </w:r>
      <w:r w:rsidRPr="009D42A0">
        <w:rPr>
          <w:rStyle w:val="a7"/>
        </w:rPr>
        <w:t>デジタル化</w:t>
      </w:r>
      <w:r w:rsidR="009D42A0">
        <w:fldChar w:fldCharType="end"/>
      </w:r>
      <w:bookmarkEnd w:id="49"/>
      <w:r w:rsidRPr="007507D2">
        <w:t>を推進することが不可欠です。DXは、従来のビジネスモデルやプロセスに対する革新的なアプローチであり、</w:t>
      </w:r>
      <w:r>
        <w:rPr>
          <w:rFonts w:hint="eastAsia"/>
        </w:rPr>
        <w:t>さまざま</w:t>
      </w:r>
      <w:r w:rsidRPr="007507D2">
        <w:t>な利点をもたらします。また、大企業と比べ人手や予算</w:t>
      </w:r>
      <w:r>
        <w:rPr>
          <w:rFonts w:hint="eastAsia"/>
        </w:rPr>
        <w:t>など</w:t>
      </w:r>
      <w:r w:rsidRPr="007507D2">
        <w:t>の企業リソースが限定されている中小企業こそ、新たなサービスを創造し、ビジネスを発展させるために、DXを推進することが重要です。</w:t>
      </w:r>
    </w:p>
    <w:p w14:paraId="617C4317" w14:textId="77777777" w:rsidR="000A1443" w:rsidRPr="00032E61" w:rsidRDefault="000A1443">
      <w:pPr>
        <w:pStyle w:val="5"/>
        <w:rPr>
          <w:color w:val="215E99" w:themeColor="text2" w:themeTint="BF"/>
        </w:rPr>
      </w:pPr>
      <w:r w:rsidRPr="00032E61">
        <w:rPr>
          <w:rFonts w:hint="eastAsia"/>
        </w:rPr>
        <w:t>デジタルトランスフォーメーション（</w:t>
      </w:r>
      <w:r w:rsidRPr="00032E61">
        <w:rPr>
          <w:color w:val="215E99" w:themeColor="text2" w:themeTint="BF"/>
        </w:rPr>
        <w:t>DX）とは</w:t>
      </w:r>
    </w:p>
    <w:p w14:paraId="7726B416" w14:textId="77777777" w:rsidR="000A1443" w:rsidRDefault="000A1443">
      <w:r w:rsidRPr="00032E61">
        <w:rPr>
          <w:rFonts w:hint="eastAsia"/>
        </w:rPr>
        <w:t>ここでは、</w:t>
      </w:r>
      <w:r w:rsidRPr="00032E61">
        <w:t>DXの定義を紹介し、DXの概要を説明します。</w:t>
      </w:r>
    </w:p>
    <w:tbl>
      <w:tblPr>
        <w:tblStyle w:val="aa"/>
        <w:tblW w:w="5000" w:type="pct"/>
        <w:tblLook w:val="04A0" w:firstRow="1" w:lastRow="0" w:firstColumn="1" w:lastColumn="0" w:noHBand="0" w:noVBand="1"/>
      </w:tblPr>
      <w:tblGrid>
        <w:gridCol w:w="10456"/>
      </w:tblGrid>
      <w:tr w:rsidR="000A1443" w14:paraId="48FC4F90" w14:textId="77777777" w:rsidTr="009F439A">
        <w:tc>
          <w:tcPr>
            <w:tcW w:w="5000" w:type="pct"/>
            <w:shd w:val="clear" w:color="auto" w:fill="215E99" w:themeFill="text2" w:themeFillTint="BF"/>
          </w:tcPr>
          <w:p w14:paraId="22D7B9B6" w14:textId="77777777" w:rsidR="000A1443" w:rsidRPr="00D47EA3" w:rsidRDefault="000A1443" w:rsidP="00D47EA3">
            <w:pPr>
              <w:pStyle w:val="aff0"/>
            </w:pPr>
            <w:r w:rsidRPr="004C4052">
              <w:rPr>
                <w:rFonts w:hint="eastAsia"/>
              </w:rPr>
              <w:t>DXの定義</w:t>
            </w:r>
          </w:p>
        </w:tc>
      </w:tr>
      <w:tr w:rsidR="000A1443" w14:paraId="16A95A1D" w14:textId="77777777" w:rsidTr="009F439A">
        <w:tc>
          <w:tcPr>
            <w:tcW w:w="5000" w:type="pct"/>
          </w:tcPr>
          <w:p w14:paraId="128515FE" w14:textId="77777777" w:rsidR="000A1443" w:rsidRPr="00032E61" w:rsidRDefault="000A1443" w:rsidP="00D47EA3">
            <w:pPr>
              <w:pStyle w:val="afff6"/>
            </w:pPr>
            <w:r w:rsidRPr="00032E61">
              <w:rPr>
                <w:rFonts w:hint="eastAsia"/>
              </w:rPr>
              <w:t>DXとは、企業がビジネス環境の激しい変化に対応し、データとデジタル技術を活用して、顧客や社会のニーズを</w:t>
            </w:r>
            <w:r>
              <w:rPr>
                <w:rFonts w:hint="eastAsia"/>
              </w:rPr>
              <w:t>もと</w:t>
            </w:r>
            <w:r w:rsidRPr="00032E61">
              <w:rPr>
                <w:rFonts w:hint="eastAsia"/>
              </w:rPr>
              <w:t>に、製品やサービス、ビジネスモデルを変革するとともに、業務そのものや、組織、プロセス、企業文化・風土を変革し、競争上の優位性を確立すること</w:t>
            </w:r>
            <w:r>
              <w:rPr>
                <w:rStyle w:val="af2"/>
              </w:rPr>
              <w:footnoteReference w:id="2"/>
            </w:r>
          </w:p>
        </w:tc>
      </w:tr>
      <w:tr w:rsidR="000A1443" w14:paraId="7067AB26" w14:textId="77777777" w:rsidTr="009F439A">
        <w:tc>
          <w:tcPr>
            <w:tcW w:w="5000" w:type="pct"/>
            <w:shd w:val="clear" w:color="auto" w:fill="215E99" w:themeFill="text2" w:themeFillTint="BF"/>
          </w:tcPr>
          <w:p w14:paraId="79F2BDC8" w14:textId="77777777" w:rsidR="000A1443" w:rsidRPr="00D47EA3" w:rsidRDefault="000A1443" w:rsidP="00D47EA3">
            <w:pPr>
              <w:pStyle w:val="aff0"/>
            </w:pPr>
            <w:r w:rsidRPr="004C4052">
              <w:rPr>
                <w:rFonts w:hint="eastAsia"/>
              </w:rPr>
              <w:t>DXの概要</w:t>
            </w:r>
          </w:p>
        </w:tc>
      </w:tr>
      <w:tr w:rsidR="000A1443" w14:paraId="3E3B67CD" w14:textId="77777777" w:rsidTr="009F439A">
        <w:tc>
          <w:tcPr>
            <w:tcW w:w="5000" w:type="pct"/>
          </w:tcPr>
          <w:p w14:paraId="541DB6A2" w14:textId="77777777" w:rsidR="000A1443" w:rsidRPr="00D47EA3" w:rsidRDefault="000A1443" w:rsidP="00D47EA3">
            <w:pPr>
              <w:pStyle w:val="afff6"/>
            </w:pPr>
            <w:r w:rsidRPr="00032E61">
              <w:rPr>
                <w:rFonts w:hint="eastAsia"/>
              </w:rPr>
              <w:t>DXとは、データやデジタル技術を活用して、顧客視点で新たな価値を創出することです。このためには、ビジネスモデルや企業文化などの変革が必要です。DXを推進するためのDX戦略では、まず経営者が自社の理念や存在意義を明確にし、将来の経営ビジョン（5年後や10年後にどのような企業になりたいか）を具体的に描きます。次に、そのビジョンの実現に向けて関係者を巻き込みながら、現在の状況と目標との差を埋めるために解決すべき課題を整理します。そして、デジタル技術を活用してこれらの課題を解決し、ビジネスモデルや組織、企業文化などを変革することで、経営ビジョンの実現を目指します。</w:t>
            </w:r>
          </w:p>
          <w:p w14:paraId="12F43900" w14:textId="77777777" w:rsidR="000A1443" w:rsidRPr="00032E61" w:rsidRDefault="000A1443">
            <w:r w:rsidRPr="00032E61">
              <w:rPr>
                <w:rFonts w:hint="eastAsia"/>
              </w:rPr>
              <w:t>また、DXを推進するにあたり、「知識」「人材」「セキュリティ」の3点が重要なキーワードとなります。</w:t>
            </w:r>
          </w:p>
        </w:tc>
      </w:tr>
    </w:tbl>
    <w:p w14:paraId="080A0329" w14:textId="77777777" w:rsidR="000A1443" w:rsidRDefault="000A1443">
      <w:pPr>
        <w:rPr>
          <w:noProof/>
        </w:rPr>
      </w:pPr>
      <w:r>
        <w:rPr>
          <w:noProof/>
        </w:rPr>
        <w:drawing>
          <wp:anchor distT="0" distB="0" distL="114300" distR="114300" simplePos="0" relativeHeight="251656231" behindDoc="0" locked="0" layoutInCell="1" allowOverlap="1" wp14:anchorId="0D2415BC" wp14:editId="4A28723B">
            <wp:simplePos x="0" y="0"/>
            <wp:positionH relativeFrom="column">
              <wp:posOffset>2128520</wp:posOffset>
            </wp:positionH>
            <wp:positionV relativeFrom="paragraph">
              <wp:posOffset>90805</wp:posOffset>
            </wp:positionV>
            <wp:extent cx="2182495" cy="572770"/>
            <wp:effectExtent l="0" t="0" r="8255" b="0"/>
            <wp:wrapTopAndBottom/>
            <wp:docPr id="792214630" name="図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82495" cy="57277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aa"/>
        <w:tblW w:w="0" w:type="auto"/>
        <w:tblLook w:val="04A0" w:firstRow="1" w:lastRow="0" w:firstColumn="1" w:lastColumn="0" w:noHBand="0" w:noVBand="1"/>
      </w:tblPr>
      <w:tblGrid>
        <w:gridCol w:w="3485"/>
        <w:gridCol w:w="3485"/>
        <w:gridCol w:w="3486"/>
      </w:tblGrid>
      <w:tr w:rsidR="000A1443" w14:paraId="2DD4C429" w14:textId="77777777">
        <w:tc>
          <w:tcPr>
            <w:tcW w:w="10456" w:type="dxa"/>
            <w:gridSpan w:val="3"/>
            <w:shd w:val="clear" w:color="auto" w:fill="215E99"/>
          </w:tcPr>
          <w:p w14:paraId="0327EDA7" w14:textId="77777777" w:rsidR="000A1443" w:rsidRPr="009D3F69" w:rsidRDefault="000A1443" w:rsidP="00D86394">
            <w:pPr>
              <w:pStyle w:val="aff0"/>
              <w:rPr>
                <w:color w:val="000000"/>
              </w:rPr>
            </w:pPr>
            <w:r w:rsidRPr="009D3F69">
              <w:t>DXを進めるにあたり必要な3要素</w:t>
            </w:r>
          </w:p>
        </w:tc>
      </w:tr>
      <w:tr w:rsidR="000A1443" w14:paraId="77710E18" w14:textId="77777777">
        <w:tc>
          <w:tcPr>
            <w:tcW w:w="3485" w:type="dxa"/>
          </w:tcPr>
          <w:p w14:paraId="56761DFB" w14:textId="77777777" w:rsidR="000A1443" w:rsidRPr="00D47EA3" w:rsidRDefault="000A1443" w:rsidP="00D47EA3">
            <w:pPr>
              <w:pStyle w:val="afff8"/>
            </w:pPr>
            <w:r w:rsidRPr="005E2C10">
              <w:rPr>
                <w:rFonts w:hint="eastAsia"/>
              </w:rPr>
              <w:t>知識</w:t>
            </w:r>
          </w:p>
          <w:p w14:paraId="0C6902CC" w14:textId="279C2F04" w:rsidR="000A1443" w:rsidRPr="009D3F69" w:rsidRDefault="000A1443" w:rsidP="00D47EA3">
            <w:pPr>
              <w:pStyle w:val="afff6"/>
            </w:pPr>
            <w:r w:rsidRPr="009D3F69">
              <w:rPr>
                <w:rFonts w:hint="eastAsia"/>
              </w:rPr>
              <w:t>ITの基礎知識のほか、ビッグデータなどを活用するための</w:t>
            </w:r>
            <w:bookmarkStart w:id="50" w:name="■データサイエンス1ー1"/>
            <w:r w:rsidR="00CC29A3">
              <w:fldChar w:fldCharType="begin"/>
            </w:r>
            <w:r w:rsidR="00CC29A3">
              <w:rPr>
                <w:rFonts w:hint="eastAsia"/>
              </w:rPr>
              <w:instrText xml:space="preserve">HYPERLINK </w:instrText>
            </w:r>
            <w:r w:rsidR="00CC29A3">
              <w:instrText xml:space="preserve"> \l "</w:instrText>
            </w:r>
            <w:r w:rsidR="00CC29A3">
              <w:rPr>
                <w:rFonts w:hint="eastAsia"/>
              </w:rPr>
              <w:instrText>■データサイエンス</w:instrText>
            </w:r>
            <w:r w:rsidR="00CC29A3">
              <w:instrText>"</w:instrText>
            </w:r>
            <w:r w:rsidR="00CC29A3">
              <w:fldChar w:fldCharType="separate"/>
            </w:r>
            <w:r w:rsidRPr="00CC29A3">
              <w:rPr>
                <w:rStyle w:val="a7"/>
                <w:rFonts w:hint="eastAsia"/>
              </w:rPr>
              <w:t>データサイエンス</w:t>
            </w:r>
            <w:r w:rsidR="00CC29A3">
              <w:fldChar w:fldCharType="end"/>
            </w:r>
            <w:bookmarkEnd w:id="50"/>
            <w:r w:rsidRPr="009D3F69">
              <w:rPr>
                <w:rFonts w:hint="eastAsia"/>
              </w:rPr>
              <w:t>の知識やAI・</w:t>
            </w:r>
            <w:bookmarkStart w:id="51" w:name="■ブロックチェーン1ー1"/>
            <w:r w:rsidR="007B4D89">
              <w:fldChar w:fldCharType="begin"/>
            </w:r>
            <w:r w:rsidR="007B4D89">
              <w:rPr>
                <w:rFonts w:hint="eastAsia"/>
              </w:rPr>
              <w:instrText xml:space="preserve">HYPERLINK </w:instrText>
            </w:r>
            <w:r w:rsidR="007B4D89">
              <w:instrText xml:space="preserve"> \l "</w:instrText>
            </w:r>
            <w:r w:rsidR="007B4D89">
              <w:rPr>
                <w:rFonts w:hint="eastAsia"/>
              </w:rPr>
              <w:instrText>■ブロックチェーン</w:instrText>
            </w:r>
            <w:r w:rsidR="007B4D89">
              <w:instrText>"</w:instrText>
            </w:r>
            <w:r w:rsidR="007B4D89">
              <w:fldChar w:fldCharType="separate"/>
            </w:r>
            <w:r w:rsidRPr="007B4D89">
              <w:rPr>
                <w:rStyle w:val="a7"/>
                <w:rFonts w:hint="eastAsia"/>
              </w:rPr>
              <w:t>ブロックチェーン</w:t>
            </w:r>
            <w:bookmarkEnd w:id="51"/>
            <w:r w:rsidR="007B4D89">
              <w:fldChar w:fldCharType="end"/>
            </w:r>
            <w:r w:rsidRPr="009D3F69">
              <w:rPr>
                <w:rFonts w:hint="eastAsia"/>
              </w:rPr>
              <w:t>などの最新技術の知識を取り入れる必要があります。</w:t>
            </w:r>
          </w:p>
        </w:tc>
        <w:tc>
          <w:tcPr>
            <w:tcW w:w="3485" w:type="dxa"/>
          </w:tcPr>
          <w:p w14:paraId="339D1311" w14:textId="77777777" w:rsidR="000A1443" w:rsidRPr="00D47EA3" w:rsidRDefault="000A1443" w:rsidP="00D47EA3">
            <w:pPr>
              <w:pStyle w:val="afff8"/>
            </w:pPr>
            <w:r w:rsidRPr="009D3F69">
              <w:rPr>
                <w:rFonts w:hint="eastAsia"/>
              </w:rPr>
              <w:t>人材</w:t>
            </w:r>
          </w:p>
          <w:p w14:paraId="2BF14D8A" w14:textId="77777777" w:rsidR="000A1443" w:rsidRPr="009D3F69" w:rsidRDefault="000A1443" w:rsidP="00D47EA3">
            <w:pPr>
              <w:pStyle w:val="afff6"/>
            </w:pPr>
            <w:r w:rsidRPr="009D3F69">
              <w:rPr>
                <w:rFonts w:hint="eastAsia"/>
              </w:rPr>
              <w:t>業務内容に精通し、求められる要件を新たな技術・手法を用いて実装することができるような人材が求められます。</w:t>
            </w:r>
          </w:p>
        </w:tc>
        <w:tc>
          <w:tcPr>
            <w:tcW w:w="3486" w:type="dxa"/>
          </w:tcPr>
          <w:p w14:paraId="63388338" w14:textId="77777777" w:rsidR="000A1443" w:rsidRPr="009D3F69" w:rsidRDefault="000A1443" w:rsidP="00D47EA3">
            <w:pPr>
              <w:pStyle w:val="afff8"/>
            </w:pPr>
            <w:r w:rsidRPr="009D3F69">
              <w:rPr>
                <w:rFonts w:hint="eastAsia"/>
              </w:rPr>
              <w:t>セキュリティ</w:t>
            </w:r>
          </w:p>
          <w:p w14:paraId="0A0EDE41" w14:textId="77777777" w:rsidR="000A1443" w:rsidRPr="009D3F69" w:rsidRDefault="000A1443" w:rsidP="00D47EA3">
            <w:pPr>
              <w:pStyle w:val="afff6"/>
            </w:pPr>
            <w:r w:rsidRPr="009D3F69">
              <w:rPr>
                <w:rFonts w:hint="eastAsia"/>
              </w:rPr>
              <w:t>自宅でのリモートワークやクラウドサービスなどを利用するため必然的にセキュリティの強化が必要となります。</w:t>
            </w:r>
          </w:p>
        </w:tc>
      </w:tr>
    </w:tbl>
    <w:p w14:paraId="4736AE8C" w14:textId="77777777" w:rsidR="000A1443" w:rsidRDefault="000A1443">
      <w:pPr>
        <w:ind w:firstLineChars="0" w:firstLine="0"/>
      </w:pPr>
    </w:p>
    <w:p w14:paraId="17D30635" w14:textId="77777777" w:rsidR="000A1443" w:rsidRPr="004C4052" w:rsidRDefault="000A1443">
      <w:pPr>
        <w:pStyle w:val="5"/>
        <w:rPr>
          <w:color w:val="215E99" w:themeColor="text2" w:themeTint="BF"/>
        </w:rPr>
      </w:pPr>
      <w:r w:rsidRPr="004C4052">
        <w:rPr>
          <w:rFonts w:hint="eastAsia"/>
        </w:rPr>
        <w:t>生成AIとは</w:t>
      </w:r>
    </w:p>
    <w:p w14:paraId="15A1CE76" w14:textId="77777777" w:rsidR="000A1443" w:rsidRDefault="000A1443">
      <w:r>
        <w:rPr>
          <w:rFonts w:hint="eastAsia"/>
        </w:rPr>
        <w:t>令和4</w:t>
      </w:r>
      <w:r w:rsidRPr="004C4052">
        <w:t>年11月にオープンAIがChatGPTを公開したことをきっかけに、生成AIブームが起</w:t>
      </w:r>
      <w:r>
        <w:rPr>
          <w:rFonts w:hint="eastAsia"/>
        </w:rPr>
        <w:t>き</w:t>
      </w:r>
      <w:r w:rsidRPr="004C4052">
        <w:t>ています。</w:t>
      </w:r>
      <w:r w:rsidRPr="004C4052">
        <w:rPr>
          <w:rFonts w:hint="eastAsia"/>
        </w:rPr>
        <w:t>ここでは生成</w:t>
      </w:r>
      <w:r w:rsidRPr="004C4052">
        <w:t>AIとセキュリティの関連について説明します。</w:t>
      </w:r>
    </w:p>
    <w:p w14:paraId="7B7A48F9" w14:textId="77777777" w:rsidR="000A1443" w:rsidRDefault="000A1443"/>
    <w:tbl>
      <w:tblPr>
        <w:tblStyle w:val="aa"/>
        <w:tblW w:w="5000" w:type="pct"/>
        <w:tblLook w:val="04A0" w:firstRow="1" w:lastRow="0" w:firstColumn="1" w:lastColumn="0" w:noHBand="0" w:noVBand="1"/>
      </w:tblPr>
      <w:tblGrid>
        <w:gridCol w:w="10456"/>
      </w:tblGrid>
      <w:tr w:rsidR="000A1443" w14:paraId="671B95B1" w14:textId="77777777" w:rsidTr="009F439A">
        <w:tc>
          <w:tcPr>
            <w:tcW w:w="5000" w:type="pct"/>
            <w:shd w:val="clear" w:color="auto" w:fill="215E99" w:themeFill="text2" w:themeFillTint="BF"/>
          </w:tcPr>
          <w:p w14:paraId="1D4E7CEF" w14:textId="77777777" w:rsidR="000A1443" w:rsidRPr="00D47EA3" w:rsidRDefault="000A1443" w:rsidP="00D47EA3">
            <w:pPr>
              <w:pStyle w:val="aff0"/>
            </w:pPr>
            <w:r w:rsidRPr="00646C15">
              <w:rPr>
                <w:rFonts w:hint="eastAsia"/>
              </w:rPr>
              <w:t>生成AIの概要</w:t>
            </w:r>
          </w:p>
        </w:tc>
      </w:tr>
      <w:tr w:rsidR="000A1443" w14:paraId="5B60C3B4" w14:textId="77777777" w:rsidTr="009F439A">
        <w:tc>
          <w:tcPr>
            <w:tcW w:w="5000" w:type="pct"/>
          </w:tcPr>
          <w:p w14:paraId="284AA256" w14:textId="77777777" w:rsidR="000A1443" w:rsidRPr="00646C15" w:rsidRDefault="000A1443" w:rsidP="00D47EA3">
            <w:pPr>
              <w:pStyle w:val="afff6"/>
            </w:pPr>
            <w:r w:rsidRPr="00646C15">
              <w:rPr>
                <w:rFonts w:hint="eastAsia"/>
              </w:rPr>
              <w:t>生成</w:t>
            </w:r>
            <w:r w:rsidRPr="00646C15">
              <w:t>AIとは、既存のデータの解析と学習を通じて新たなコンテンツを生成するAI（人工知能）のことです。生成AIはディープラーニングによって自ら学習したデータをもと</w:t>
            </w:r>
            <w:r w:rsidRPr="00646C15">
              <w:rPr>
                <w:rFonts w:hint="eastAsia"/>
              </w:rPr>
              <w:t>に</w:t>
            </w:r>
            <w:r w:rsidRPr="00646C15">
              <w:t>、人が作り出すようなテキスト、画像、音楽、映像などのコンテンツを生み出すことができます。</w:t>
            </w:r>
          </w:p>
          <w:p w14:paraId="52427A75" w14:textId="77777777" w:rsidR="000A1443" w:rsidRPr="00646C15" w:rsidRDefault="000A1443" w:rsidP="00D47EA3">
            <w:pPr>
              <w:pStyle w:val="afff6"/>
            </w:pPr>
            <w:r w:rsidRPr="00646C15">
              <w:rPr>
                <w:rFonts w:hint="eastAsia"/>
              </w:rPr>
              <w:t>従来の</w:t>
            </w:r>
            <w:r w:rsidRPr="00646C15">
              <w:t>AIが、大量の学習データをもとに結果を予測し、ある行為を自動的に実行していたのに対して、生成AIは人間が与えていない情報やデータから新たなコンテンツを生み出すことができる点で大きな違いがあります。</w:t>
            </w:r>
          </w:p>
        </w:tc>
      </w:tr>
      <w:tr w:rsidR="000A1443" w14:paraId="0DF1E98F" w14:textId="77777777" w:rsidTr="009F439A">
        <w:tc>
          <w:tcPr>
            <w:tcW w:w="5000" w:type="pct"/>
            <w:shd w:val="clear" w:color="auto" w:fill="215E99" w:themeFill="text2" w:themeFillTint="BF"/>
          </w:tcPr>
          <w:p w14:paraId="2A40AB21" w14:textId="77777777" w:rsidR="000A1443" w:rsidRPr="00F66092" w:rsidRDefault="000A1443" w:rsidP="00F66092">
            <w:pPr>
              <w:pStyle w:val="aff0"/>
            </w:pPr>
            <w:r w:rsidRPr="00646C15">
              <w:rPr>
                <w:rFonts w:hint="eastAsia"/>
              </w:rPr>
              <w:t>生成AIの活用</w:t>
            </w:r>
          </w:p>
        </w:tc>
      </w:tr>
      <w:tr w:rsidR="000A1443" w14:paraId="60071E4B" w14:textId="77777777" w:rsidTr="009F439A">
        <w:tc>
          <w:tcPr>
            <w:tcW w:w="5000" w:type="pct"/>
          </w:tcPr>
          <w:p w14:paraId="1499BAE4" w14:textId="77777777" w:rsidR="000A1443" w:rsidRPr="00646C15" w:rsidRDefault="000A1443" w:rsidP="00F66092">
            <w:pPr>
              <w:pStyle w:val="afff6"/>
            </w:pPr>
            <w:r w:rsidRPr="00646C15">
              <w:rPr>
                <w:rFonts w:hint="eastAsia"/>
              </w:rPr>
              <w:t>生成</w:t>
            </w:r>
            <w:r w:rsidRPr="00646C15">
              <w:t>AIはさまざ</w:t>
            </w:r>
            <w:r>
              <w:rPr>
                <w:rFonts w:hint="eastAsia"/>
              </w:rPr>
              <w:t>ま</w:t>
            </w:r>
            <w:r w:rsidRPr="00646C15">
              <w:t>な業務において実用的に活用できるレベルに進化しています。例えばカスタマーサポートでは生成AIを用いたチャットボットに24時間365日対応してもらうことで、顧客の問い合わせに即座に対応できるようになります。広告制作では、バナーやプロモーション用のビジュアルを迅速に、かつ何種類も短時間で生成できます。</w:t>
            </w:r>
          </w:p>
          <w:p w14:paraId="68A3692F" w14:textId="77777777" w:rsidR="000A1443" w:rsidRPr="00646C15" w:rsidRDefault="000A1443" w:rsidP="00F66092">
            <w:pPr>
              <w:pStyle w:val="afff6"/>
            </w:pPr>
            <w:r w:rsidRPr="00646C15">
              <w:rPr>
                <w:rFonts w:hint="eastAsia"/>
              </w:rPr>
              <w:t>このように、生成</w:t>
            </w:r>
            <w:r w:rsidRPr="00646C15">
              <w:t>AIを活用することによって、多くの業務プロセスを効率化することが可能です。</w:t>
            </w:r>
          </w:p>
        </w:tc>
      </w:tr>
      <w:tr w:rsidR="000A1443" w14:paraId="101399DD" w14:textId="77777777" w:rsidTr="009F439A">
        <w:tc>
          <w:tcPr>
            <w:tcW w:w="5000" w:type="pct"/>
            <w:shd w:val="clear" w:color="auto" w:fill="215E99" w:themeFill="text2" w:themeFillTint="BF"/>
          </w:tcPr>
          <w:p w14:paraId="0C220482" w14:textId="77777777" w:rsidR="000A1443" w:rsidRPr="00646C15" w:rsidRDefault="000A1443" w:rsidP="00F66092">
            <w:pPr>
              <w:pStyle w:val="aff0"/>
            </w:pPr>
            <w:r w:rsidRPr="00646C15">
              <w:rPr>
                <w:rFonts w:hint="eastAsia"/>
              </w:rPr>
              <w:t>生成AIにおけるセキュリティの概念</w:t>
            </w:r>
          </w:p>
        </w:tc>
      </w:tr>
      <w:tr w:rsidR="000A1443" w14:paraId="02DB1132" w14:textId="77777777" w:rsidTr="009F439A">
        <w:tc>
          <w:tcPr>
            <w:tcW w:w="5000" w:type="pct"/>
          </w:tcPr>
          <w:p w14:paraId="5B027452" w14:textId="08C34CBD" w:rsidR="000A1443" w:rsidRPr="00646C15" w:rsidRDefault="000A1443" w:rsidP="00F66092">
            <w:pPr>
              <w:pStyle w:val="afff6"/>
            </w:pPr>
            <w:r w:rsidRPr="00646C15">
              <w:rPr>
                <w:rFonts w:hint="eastAsia"/>
              </w:rPr>
              <w:t>生成</w:t>
            </w:r>
            <w:r w:rsidRPr="00646C15">
              <w:t>AIは、攻撃者によってフィッシング攻撃の効率を高めるために悪用される可能性があります。生成AIを使うことで、個々のターゲットに対してパーソナライズされたフィッシングメールを生成することができるため、攻撃の成功率が高まります。また、生成AIは自然言語処理技術を用いて、より自然で</w:t>
            </w:r>
            <w:bookmarkStart w:id="52" w:name="■信頼性1ー1"/>
            <w:r w:rsidR="00147B93">
              <w:fldChar w:fldCharType="begin"/>
            </w:r>
            <w:r w:rsidR="00147B93">
              <w:instrText>HYPERLINK  \l "■信頼性"</w:instrText>
            </w:r>
            <w:r w:rsidR="00147B93">
              <w:fldChar w:fldCharType="separate"/>
            </w:r>
            <w:r w:rsidRPr="00147B93">
              <w:rPr>
                <w:rStyle w:val="a7"/>
              </w:rPr>
              <w:t>信頼性</w:t>
            </w:r>
            <w:bookmarkEnd w:id="52"/>
            <w:r w:rsidR="00147B93">
              <w:fldChar w:fldCharType="end"/>
            </w:r>
            <w:r w:rsidRPr="00646C15">
              <w:t>の高いメッセージを生成することができるため、受信者が騙されやすくなります。これに対しては、メールの送信元をよく確認する、リンク</w:t>
            </w:r>
            <w:r>
              <w:rPr>
                <w:rFonts w:hint="eastAsia"/>
              </w:rPr>
              <w:t>の</w:t>
            </w:r>
            <w:r w:rsidRPr="00646C15">
              <w:t>URLを不用意にクリックしないなど、従来のフィッシング対策と同様に気をつける必要があります。</w:t>
            </w:r>
          </w:p>
          <w:p w14:paraId="0835611C" w14:textId="77777777" w:rsidR="000A1443" w:rsidRPr="00646C15" w:rsidRDefault="000A1443" w:rsidP="00F66092">
            <w:pPr>
              <w:pStyle w:val="afff6"/>
            </w:pPr>
            <w:r w:rsidRPr="00646C15">
              <w:rPr>
                <w:rFonts w:hint="eastAsia"/>
              </w:rPr>
              <w:t>また、情報漏えいのリスクもあります。これは、業務上の機密情報や、個人情報を生成</w:t>
            </w:r>
            <w:r w:rsidRPr="00646C15">
              <w:t>AIに入力してしまうリスクです。生成AIに送信された情報は、提供元の開発者に見られてしまったり、学習データとして使われたりして、情報漏えいに</w:t>
            </w:r>
            <w:r>
              <w:rPr>
                <w:rFonts w:hint="eastAsia"/>
              </w:rPr>
              <w:t>つなが</w:t>
            </w:r>
            <w:r w:rsidRPr="00646C15">
              <w:t>ってしまう可能性があります。漏えいしてはいけない情報は、生成AIには入力しないように気をつけましょう。</w:t>
            </w:r>
          </w:p>
        </w:tc>
      </w:tr>
    </w:tbl>
    <w:p w14:paraId="292F4A1C" w14:textId="77777777" w:rsidR="000A1443" w:rsidRDefault="000A1443">
      <w:pPr>
        <w:widowControl/>
        <w:spacing w:line="240" w:lineRule="auto"/>
        <w:ind w:firstLineChars="0" w:firstLine="0"/>
        <w:jc w:val="left"/>
      </w:pPr>
      <w:r>
        <w:br w:type="page"/>
      </w:r>
    </w:p>
    <w:p w14:paraId="163AEEB1" w14:textId="77777777" w:rsidR="000A1443" w:rsidRDefault="000A1443" w:rsidP="009A3EC6">
      <w:pPr>
        <w:pStyle w:val="2"/>
      </w:pPr>
      <w:bookmarkStart w:id="53" w:name="_Toc185338790"/>
      <w:bookmarkStart w:id="54" w:name="_Toc187824540"/>
      <w:bookmarkStart w:id="55" w:name="_Toc188348891"/>
      <w:r>
        <w:rPr>
          <w:rFonts w:hint="eastAsia"/>
        </w:rPr>
        <w:t>サイバーセキュリティの基礎知識</w:t>
      </w:r>
      <w:bookmarkEnd w:id="53"/>
      <w:bookmarkEnd w:id="54"/>
      <w:bookmarkEnd w:id="55"/>
    </w:p>
    <w:tbl>
      <w:tblPr>
        <w:tblStyle w:val="aa"/>
        <w:tblW w:w="0" w:type="auto"/>
        <w:tblLook w:val="04A0" w:firstRow="1" w:lastRow="0" w:firstColumn="1" w:lastColumn="0" w:noHBand="0" w:noVBand="1"/>
      </w:tblPr>
      <w:tblGrid>
        <w:gridCol w:w="10456"/>
      </w:tblGrid>
      <w:tr w:rsidR="000A1443" w14:paraId="52FAD58B" w14:textId="77777777" w:rsidTr="00B15DA7">
        <w:tc>
          <w:tcPr>
            <w:tcW w:w="10456" w:type="dxa"/>
            <w:shd w:val="clear" w:color="auto" w:fill="2F5597"/>
          </w:tcPr>
          <w:p w14:paraId="6DE3B099" w14:textId="77777777" w:rsidR="000A1443" w:rsidRPr="00F66092" w:rsidRDefault="000A1443" w:rsidP="00F66092">
            <w:pPr>
              <w:pStyle w:val="aff0"/>
            </w:pPr>
            <w:r w:rsidRPr="00B15DA7">
              <w:rPr>
                <w:rFonts w:hint="eastAsia"/>
              </w:rPr>
              <w:t>章の目的</w:t>
            </w:r>
          </w:p>
        </w:tc>
      </w:tr>
      <w:tr w:rsidR="000A1443" w14:paraId="36427497" w14:textId="77777777" w:rsidTr="00B15DA7">
        <w:tc>
          <w:tcPr>
            <w:tcW w:w="10456" w:type="dxa"/>
          </w:tcPr>
          <w:p w14:paraId="7BDF07FD" w14:textId="77777777" w:rsidR="000A1443" w:rsidRDefault="000A1443" w:rsidP="00F66092">
            <w:pPr>
              <w:pStyle w:val="afff6"/>
            </w:pPr>
            <w:r w:rsidRPr="00A747C9">
              <w:rPr>
                <w:rFonts w:hint="eastAsia"/>
              </w:rPr>
              <w:t>第</w:t>
            </w:r>
            <w:r>
              <w:rPr>
                <w:rFonts w:hint="eastAsia"/>
              </w:rPr>
              <w:t>2</w:t>
            </w:r>
            <w:r w:rsidRPr="00A747C9">
              <w:t>章では、サイバーセキュリティの基本的な知識や対策などについて振り返りつつ、自社のリスク状況や活用可能なリソースを考慮した、脅威に対する最適な対処方法を明確にすることを目的とします。</w:t>
            </w:r>
          </w:p>
        </w:tc>
      </w:tr>
      <w:tr w:rsidR="000A1443" w14:paraId="6E2F0468" w14:textId="77777777" w:rsidTr="00B15DA7">
        <w:tc>
          <w:tcPr>
            <w:tcW w:w="10456" w:type="dxa"/>
            <w:shd w:val="clear" w:color="auto" w:fill="2F5597"/>
          </w:tcPr>
          <w:p w14:paraId="2E7F8C1D" w14:textId="77777777" w:rsidR="000A1443" w:rsidRPr="00F66092" w:rsidRDefault="000A1443" w:rsidP="00F66092">
            <w:pPr>
              <w:pStyle w:val="aff0"/>
            </w:pPr>
            <w:r w:rsidRPr="00B15DA7">
              <w:rPr>
                <w:rFonts w:hint="eastAsia"/>
              </w:rPr>
              <w:t>主な達成目標</w:t>
            </w:r>
          </w:p>
        </w:tc>
      </w:tr>
      <w:tr w:rsidR="000A1443" w14:paraId="7C3E30E2" w14:textId="77777777" w:rsidTr="00B15DA7">
        <w:tc>
          <w:tcPr>
            <w:tcW w:w="10456" w:type="dxa"/>
          </w:tcPr>
          <w:p w14:paraId="1CC8FBC0" w14:textId="782EC66E" w:rsidR="000A1443" w:rsidRDefault="000A1443" w:rsidP="00892C01">
            <w:pPr>
              <w:pStyle w:val="afff6"/>
              <w:numPr>
                <w:ilvl w:val="0"/>
                <w:numId w:val="464"/>
              </w:numPr>
            </w:pPr>
            <w:r w:rsidRPr="0093665C">
              <w:t>UTM、</w:t>
            </w:r>
            <w:hyperlink w:anchor="■EDR" w:history="1">
              <w:r w:rsidRPr="00866EF6">
                <w:rPr>
                  <w:rStyle w:val="a7"/>
                </w:rPr>
                <w:t>EDR</w:t>
              </w:r>
            </w:hyperlink>
            <w:r w:rsidRPr="0093665C">
              <w:t>の機能を再確認すること</w:t>
            </w:r>
          </w:p>
          <w:p w14:paraId="656EB2DD" w14:textId="77777777" w:rsidR="000A1443" w:rsidRDefault="000A1443" w:rsidP="00892C01">
            <w:pPr>
              <w:pStyle w:val="afff6"/>
              <w:numPr>
                <w:ilvl w:val="0"/>
                <w:numId w:val="464"/>
              </w:numPr>
            </w:pPr>
            <w:r w:rsidRPr="0093665C">
              <w:rPr>
                <w:rFonts w:hint="eastAsia"/>
              </w:rPr>
              <w:t>企業が自ら実施できる基本的なセキュリティ対策を再確認すること</w:t>
            </w:r>
          </w:p>
          <w:p w14:paraId="62D0B860" w14:textId="77777777" w:rsidR="000A1443" w:rsidRDefault="000A1443" w:rsidP="00892C01">
            <w:pPr>
              <w:pStyle w:val="afff6"/>
              <w:numPr>
                <w:ilvl w:val="0"/>
                <w:numId w:val="464"/>
              </w:numPr>
            </w:pPr>
            <w:r w:rsidRPr="0093665C">
              <w:rPr>
                <w:rFonts w:hint="eastAsia"/>
              </w:rPr>
              <w:t>リスクと活用可能なリソースを考慮した脅威への対処方法を理解すること</w:t>
            </w:r>
          </w:p>
        </w:tc>
      </w:tr>
    </w:tbl>
    <w:p w14:paraId="78E65186" w14:textId="77777777" w:rsidR="000A1443" w:rsidRDefault="000A1443" w:rsidP="00F66092">
      <w:pPr>
        <w:pStyle w:val="afff6"/>
      </w:pPr>
    </w:p>
    <w:p w14:paraId="36D27299" w14:textId="77777777" w:rsidR="000A1443" w:rsidRDefault="000A1443" w:rsidP="002A6987">
      <w:pPr>
        <w:pStyle w:val="3"/>
      </w:pPr>
      <w:bookmarkStart w:id="56" w:name="■ウイルス定義ファイル（パターンファイル）2ー1"/>
      <w:bookmarkStart w:id="57" w:name="_Toc185338791"/>
      <w:bookmarkStart w:id="58" w:name="_Toc187824541"/>
      <w:bookmarkStart w:id="59" w:name="_Toc188348892"/>
      <w:bookmarkEnd w:id="56"/>
      <w:r w:rsidRPr="00051E06">
        <w:rPr>
          <w:rFonts w:hint="eastAsia"/>
        </w:rPr>
        <w:t>導入済みと想定するセキュリティ対策機能</w:t>
      </w:r>
      <w:bookmarkEnd w:id="57"/>
      <w:bookmarkEnd w:id="58"/>
      <w:bookmarkEnd w:id="59"/>
    </w:p>
    <w:p w14:paraId="4283273B" w14:textId="77B7D001" w:rsidR="000A1443" w:rsidRDefault="000A1443">
      <w:r>
        <w:rPr>
          <w:noProof/>
        </w:rPr>
        <w:drawing>
          <wp:anchor distT="0" distB="0" distL="114300" distR="114300" simplePos="0" relativeHeight="251656277" behindDoc="0" locked="0" layoutInCell="1" allowOverlap="1" wp14:anchorId="2C688148" wp14:editId="52C2AB74">
            <wp:simplePos x="0" y="0"/>
            <wp:positionH relativeFrom="margin">
              <wp:posOffset>516824</wp:posOffset>
            </wp:positionH>
            <wp:positionV relativeFrom="paragraph">
              <wp:posOffset>4965103</wp:posOffset>
            </wp:positionV>
            <wp:extent cx="5432425" cy="2922270"/>
            <wp:effectExtent l="0" t="0" r="0" b="0"/>
            <wp:wrapTopAndBottom/>
            <wp:docPr id="2078349484"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32425" cy="29222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6236" behindDoc="0" locked="0" layoutInCell="1" allowOverlap="1" wp14:anchorId="362F0BE0" wp14:editId="1C9442B6">
                <wp:simplePos x="0" y="0"/>
                <wp:positionH relativeFrom="margin">
                  <wp:align>center</wp:align>
                </wp:positionH>
                <wp:positionV relativeFrom="paragraph">
                  <wp:posOffset>7829617</wp:posOffset>
                </wp:positionV>
                <wp:extent cx="6224270" cy="304800"/>
                <wp:effectExtent l="0" t="0" r="0" b="0"/>
                <wp:wrapTopAndBottom/>
                <wp:docPr id="1544935784" name="テキスト ボックス 40"/>
                <wp:cNvGraphicFramePr/>
                <a:graphic xmlns:a="http://schemas.openxmlformats.org/drawingml/2006/main">
                  <a:graphicData uri="http://schemas.microsoft.com/office/word/2010/wordprocessingShape">
                    <wps:wsp>
                      <wps:cNvSpPr txBox="1"/>
                      <wps:spPr>
                        <a:xfrm>
                          <a:off x="0" y="0"/>
                          <a:ext cx="6224270" cy="304800"/>
                        </a:xfrm>
                        <a:prstGeom prst="rect">
                          <a:avLst/>
                        </a:prstGeom>
                        <a:noFill/>
                      </wps:spPr>
                      <wps:txbx>
                        <w:txbxContent>
                          <w:p w14:paraId="79DC705F" w14:textId="5F7D41F3" w:rsidR="000A1443" w:rsidRPr="00772991" w:rsidRDefault="000A1443">
                            <w:pPr>
                              <w:pStyle w:val="aff2"/>
                            </w:pPr>
                            <w:r w:rsidRPr="00772991">
                              <w:rPr>
                                <w:rFonts w:hint="eastAsia"/>
                              </w:rPr>
                              <w:t>図</w:t>
                            </w:r>
                            <w:r w:rsidR="00A71591">
                              <w:rPr>
                                <w:rFonts w:hint="eastAsia"/>
                              </w:rPr>
                              <w:t>3</w:t>
                            </w:r>
                            <w:r w:rsidRPr="00772991">
                              <w:rPr>
                                <w:rFonts w:hint="eastAsia"/>
                              </w:rPr>
                              <w:t>. UTM、EDRの概要図</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62F0BE0" id="テキスト ボックス 40" o:spid="_x0000_s1029" type="#_x0000_t202" style="position:absolute;left:0;text-align:left;margin-left:0;margin-top:616.5pt;width:490.1pt;height:24pt;z-index:2516562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" filled="f" stroked="f">
                <v:textbox>
                  <w:txbxContent>
                    <w:p w14:paraId="79DC705F" w14:textId="5F7D41F3" w:rsidR="000A1443" w:rsidRPr="00772991" w:rsidRDefault="000A1443">
                      <w:pPr>
                        <w:pStyle w:val="aff2"/>
                      </w:pPr>
                      <w:r w:rsidRPr="00772991">
                        <w:rPr>
                          <w:rFonts w:hint="eastAsia"/>
                        </w:rPr>
                        <w:t>図</w:t>
                      </w:r>
                      <w:r w:rsidR="00A71591">
                        <w:rPr>
                          <w:rFonts w:hint="eastAsia"/>
                        </w:rPr>
                        <w:t>3</w:t>
                      </w:r>
                      <w:r w:rsidRPr="00772991">
                        <w:rPr>
                          <w:rFonts w:hint="eastAsia"/>
                        </w:rPr>
                        <w:t>. UTM、EDRの概要図</w:t>
                      </w:r>
                    </w:p>
                  </w:txbxContent>
                </v:textbox>
                <w10:wrap type="topAndBottom" anchorx="margin"/>
              </v:shape>
            </w:pict>
          </mc:Fallback>
        </mc:AlternateContent>
      </w:r>
      <w:r w:rsidRPr="00D024FD">
        <w:rPr>
          <w:rFonts w:hint="eastAsia"/>
        </w:rPr>
        <w:t>セキュリティ対策は、大企業のみならず中小企業においても重要視されています。特に、</w:t>
      </w:r>
      <w:bookmarkStart w:id="60" w:name="■ランサムウェア2ー1"/>
      <w:r w:rsidR="00E56B69">
        <w:fldChar w:fldCharType="begin"/>
      </w:r>
      <w:r w:rsidR="00E56B69">
        <w:rPr>
          <w:rFonts w:hint="eastAsia"/>
        </w:rPr>
        <w:instrText xml:space="preserve">HYPERLINK </w:instrText>
      </w:r>
      <w:r w:rsidR="00E56B69">
        <w:instrText xml:space="preserve"> \l "</w:instrText>
      </w:r>
      <w:r w:rsidR="00E56B69">
        <w:rPr>
          <w:rFonts w:hint="eastAsia"/>
        </w:rPr>
        <w:instrText>■ランサムウェア</w:instrText>
      </w:r>
      <w:r w:rsidR="00E56B69">
        <w:instrText>"</w:instrText>
      </w:r>
      <w:r w:rsidR="00E56B69">
        <w:fldChar w:fldCharType="separate"/>
      </w:r>
      <w:r w:rsidRPr="00E56B69">
        <w:rPr>
          <w:rStyle w:val="a7"/>
          <w:rFonts w:hint="eastAsia"/>
        </w:rPr>
        <w:t>ランサムウェア</w:t>
      </w:r>
      <w:bookmarkEnd w:id="60"/>
      <w:r w:rsidR="00E56B69">
        <w:fldChar w:fldCharType="end"/>
      </w:r>
      <w:r w:rsidRPr="00D024FD">
        <w:rPr>
          <w:rFonts w:hint="eastAsia"/>
        </w:rPr>
        <w:t>などの</w:t>
      </w:r>
      <w:bookmarkStart w:id="61" w:name="■サイバー攻撃2ー1"/>
      <w:r w:rsidR="002F792D">
        <w:fldChar w:fldCharType="begin"/>
      </w:r>
      <w:r w:rsidR="002F792D">
        <w:rPr>
          <w:rFonts w:hint="eastAsia"/>
        </w:rPr>
        <w:instrText xml:space="preserve">HYPERLINK </w:instrText>
      </w:r>
      <w:r w:rsidR="002F792D">
        <w:instrText xml:space="preserve"> \l "</w:instrText>
      </w:r>
      <w:r w:rsidR="002F792D">
        <w:rPr>
          <w:rFonts w:hint="eastAsia"/>
        </w:rPr>
        <w:instrText>■サイバー攻撃</w:instrText>
      </w:r>
      <w:r w:rsidR="002F792D">
        <w:instrText>"</w:instrText>
      </w:r>
      <w:r w:rsidR="002F792D">
        <w:fldChar w:fldCharType="separate"/>
      </w:r>
      <w:r w:rsidRPr="002F792D">
        <w:rPr>
          <w:rStyle w:val="a7"/>
          <w:rFonts w:hint="eastAsia"/>
        </w:rPr>
        <w:t>サイバー攻撃</w:t>
      </w:r>
      <w:bookmarkEnd w:id="61"/>
      <w:r w:rsidR="002F792D">
        <w:fldChar w:fldCharType="end"/>
      </w:r>
      <w:r w:rsidRPr="00D024FD">
        <w:rPr>
          <w:rFonts w:hint="eastAsia"/>
        </w:rPr>
        <w:t>のリスクが高まっており、中小企業も十分な</w:t>
      </w:r>
      <w:r>
        <w:rPr>
          <w:rFonts w:hint="eastAsia"/>
        </w:rPr>
        <w:t>セキュリティ</w:t>
      </w:r>
      <w:r w:rsidRPr="00D024FD">
        <w:rPr>
          <w:rFonts w:hint="eastAsia"/>
        </w:rPr>
        <w:t>対策を講じる必要があります。本テキストの対象読者は、</w:t>
      </w:r>
      <w:r w:rsidRPr="00D024FD">
        <w:t>UTMと</w:t>
      </w:r>
      <w:bookmarkStart w:id="62" w:name="■EDR2ー1"/>
      <w:r w:rsidR="0096045E">
        <w:fldChar w:fldCharType="begin"/>
      </w:r>
      <w:r w:rsidR="0096045E">
        <w:instrText>HYPERLINK  \l "■EDR"</w:instrText>
      </w:r>
      <w:r w:rsidR="0096045E">
        <w:fldChar w:fldCharType="separate"/>
      </w:r>
      <w:r w:rsidRPr="0096045E">
        <w:rPr>
          <w:rStyle w:val="a7"/>
        </w:rPr>
        <w:t>EDR</w:t>
      </w:r>
      <w:bookmarkEnd w:id="62"/>
      <w:r w:rsidR="0096045E">
        <w:fldChar w:fldCharType="end"/>
      </w:r>
      <w:r w:rsidRPr="00D024FD">
        <w:t>相当機能のセキュリティ対策は導入済みであることを想定しています。しかしながら、セキュリティの脅威は常に進化しており、新たな攻撃手法や</w:t>
      </w:r>
      <w:bookmarkStart w:id="63" w:name="■脆弱性2ー1"/>
      <w:r w:rsidR="00DB48C9">
        <w:fldChar w:fldCharType="begin"/>
      </w:r>
      <w:r w:rsidR="00DB48C9">
        <w:instrText>HYPERLINK  \l "■脆弱性"</w:instrText>
      </w:r>
      <w:r w:rsidR="00DB48C9">
        <w:fldChar w:fldCharType="separate"/>
      </w:r>
      <w:r w:rsidRPr="00DB48C9">
        <w:rPr>
          <w:rStyle w:val="a7"/>
        </w:rPr>
        <w:t>脆弱性</w:t>
      </w:r>
      <w:bookmarkEnd w:id="63"/>
      <w:r w:rsidR="00DB48C9">
        <w:fldChar w:fldCharType="end"/>
      </w:r>
      <w:r w:rsidRPr="00D024FD">
        <w:t>が発見されることがあります。</w:t>
      </w:r>
      <w:r w:rsidRPr="00D024FD">
        <w:rPr>
          <w:rFonts w:hint="eastAsia"/>
        </w:rPr>
        <w:t>ここでは、</w:t>
      </w:r>
      <w:r w:rsidRPr="00D024FD">
        <w:t>UTM、EDRの機能について振り返りますが、さらなるセキュリティ対策についての詳細は本テキストの後半で説明します。</w:t>
      </w:r>
    </w:p>
    <w:tbl>
      <w:tblPr>
        <w:tblStyle w:val="aa"/>
        <w:tblpPr w:leftFromText="142" w:rightFromText="142" w:vertAnchor="text" w:horzAnchor="margin" w:tblpY="17"/>
        <w:tblW w:w="0" w:type="auto"/>
        <w:tblLook w:val="04A0" w:firstRow="1" w:lastRow="0" w:firstColumn="1" w:lastColumn="0" w:noHBand="0" w:noVBand="1"/>
      </w:tblPr>
      <w:tblGrid>
        <w:gridCol w:w="10456"/>
      </w:tblGrid>
      <w:tr w:rsidR="000A1443" w14:paraId="507ED58A" w14:textId="77777777">
        <w:tc>
          <w:tcPr>
            <w:tcW w:w="10456" w:type="dxa"/>
            <w:shd w:val="clear" w:color="auto" w:fill="2F5597"/>
          </w:tcPr>
          <w:p w14:paraId="3C84DF7F" w14:textId="77777777" w:rsidR="000A1443" w:rsidRPr="000174BD" w:rsidRDefault="000A1443" w:rsidP="00F66092">
            <w:pPr>
              <w:pStyle w:val="aff0"/>
            </w:pPr>
            <w:r w:rsidRPr="000174BD">
              <w:t>UTM</w:t>
            </w:r>
            <w:r w:rsidRPr="0054571E">
              <w:rPr>
                <w:rFonts w:hint="eastAsia"/>
              </w:rPr>
              <w:t>（</w:t>
            </w:r>
            <w:r w:rsidRPr="0054571E">
              <w:t>Unified Threat Management）</w:t>
            </w:r>
          </w:p>
        </w:tc>
      </w:tr>
      <w:tr w:rsidR="000A1443" w14:paraId="345FB1B0" w14:textId="77777777">
        <w:tc>
          <w:tcPr>
            <w:tcW w:w="10456" w:type="dxa"/>
          </w:tcPr>
          <w:p w14:paraId="2CD2F723" w14:textId="035F480E" w:rsidR="000A1443" w:rsidRDefault="000A1443" w:rsidP="00F66092">
            <w:pPr>
              <w:pStyle w:val="afff6"/>
            </w:pPr>
            <w:r w:rsidRPr="0035312E">
              <w:t>UTMは、日本語で「統合脅威管理」と訳されます。UTMは複数のセキュリティ機能を</w:t>
            </w:r>
            <w:r>
              <w:rPr>
                <w:rFonts w:hint="eastAsia"/>
              </w:rPr>
              <w:t>1</w:t>
            </w:r>
            <w:r w:rsidRPr="0035312E">
              <w:t>つの機器に集約したもので、ネットワーク全体の</w:t>
            </w:r>
            <w:bookmarkStart w:id="64" w:name="■トラフィック2－1"/>
            <w:r w:rsidR="00D1391D">
              <w:fldChar w:fldCharType="begin"/>
            </w:r>
            <w:r w:rsidR="00180B0C">
              <w:instrText>HYPERLINK  \l "■トラフィック"</w:instrText>
            </w:r>
            <w:r w:rsidR="00D1391D">
              <w:fldChar w:fldCharType="separate"/>
            </w:r>
            <w:r w:rsidRPr="00D1391D">
              <w:rPr>
                <w:rStyle w:val="a7"/>
              </w:rPr>
              <w:t>トラフィック</w:t>
            </w:r>
            <w:r w:rsidR="00D1391D">
              <w:fldChar w:fldCharType="end"/>
            </w:r>
            <w:bookmarkEnd w:id="64"/>
            <w:r w:rsidRPr="0035312E">
              <w:t>を監視・管理します。UTMには、</w:t>
            </w:r>
            <w:bookmarkStart w:id="65" w:name="■ファイアウォール2ー1"/>
            <w:r w:rsidR="00BB304A">
              <w:fldChar w:fldCharType="begin"/>
            </w:r>
            <w:r w:rsidR="00BB304A">
              <w:instrText>HYPERLINK  \l "■ファイアウォール"</w:instrText>
            </w:r>
            <w:r w:rsidR="00BB304A">
              <w:fldChar w:fldCharType="separate"/>
            </w:r>
            <w:r w:rsidRPr="00BB304A">
              <w:rPr>
                <w:rStyle w:val="a7"/>
              </w:rPr>
              <w:t>ファイアウォール</w:t>
            </w:r>
            <w:bookmarkEnd w:id="65"/>
            <w:r w:rsidR="00BB304A">
              <w:fldChar w:fldCharType="end"/>
            </w:r>
            <w:r w:rsidRPr="0035312E">
              <w:t>、侵入検知システム、ウイルス対策などが統合されており、内部ネットワークに対する外部からの侵入や攻撃を防御します。そのため、企業・組織内のネットワークセキュリティ対策</w:t>
            </w:r>
            <w:r w:rsidRPr="0035312E">
              <w:rPr>
                <w:rFonts w:hint="eastAsia"/>
              </w:rPr>
              <w:t>として</w:t>
            </w:r>
            <w:r w:rsidRPr="0035312E">
              <w:t>UTMの導入は有効な手段です。</w:t>
            </w:r>
          </w:p>
        </w:tc>
      </w:tr>
      <w:tr w:rsidR="000A1443" w14:paraId="1CE086CA" w14:textId="77777777">
        <w:tc>
          <w:tcPr>
            <w:tcW w:w="10456" w:type="dxa"/>
            <w:shd w:val="clear" w:color="auto" w:fill="2F5597"/>
          </w:tcPr>
          <w:p w14:paraId="56307AB6" w14:textId="77777777" w:rsidR="000A1443" w:rsidRPr="00B71F3A" w:rsidRDefault="000A1443" w:rsidP="00F66092">
            <w:pPr>
              <w:pStyle w:val="aff0"/>
            </w:pPr>
            <w:r w:rsidRPr="00B71F3A">
              <w:t>EDR</w:t>
            </w:r>
            <w:r w:rsidRPr="00B71F3A">
              <w:rPr>
                <w:rFonts w:hint="eastAsia"/>
              </w:rPr>
              <w:t>（</w:t>
            </w:r>
            <w:r w:rsidRPr="00B71F3A">
              <w:t>Endpoint Detection and Response）</w:t>
            </w:r>
          </w:p>
        </w:tc>
      </w:tr>
      <w:tr w:rsidR="000A1443" w14:paraId="4571E4D7" w14:textId="77777777">
        <w:tc>
          <w:tcPr>
            <w:tcW w:w="10456" w:type="dxa"/>
          </w:tcPr>
          <w:p w14:paraId="6C9FB1B9" w14:textId="76E54C70" w:rsidR="000A1443" w:rsidRDefault="000A1443" w:rsidP="00F66092">
            <w:pPr>
              <w:pStyle w:val="afff6"/>
            </w:pPr>
            <w:r w:rsidRPr="0035312E">
              <w:t>EDRは、エンドポイント（PC、</w:t>
            </w:r>
            <w:r>
              <w:rPr>
                <w:rFonts w:hint="eastAsia"/>
              </w:rPr>
              <w:t>スマホ</w:t>
            </w:r>
            <w:r w:rsidRPr="0035312E">
              <w:t>、サーバなど）における脅威の検知および対応を可能にします。従来のアンチウイルスソフトウェアでは、</w:t>
            </w:r>
            <w:hyperlink w:anchor="■ウイルス定義ファイル（パターンファイル）" w:history="1">
              <w:r w:rsidRPr="00CB7D92">
                <w:rPr>
                  <w:rStyle w:val="a7"/>
                </w:rPr>
                <w:t>ウイルス定義ファイル</w:t>
              </w:r>
            </w:hyperlink>
            <w:r w:rsidRPr="0035312E">
              <w:t>にない</w:t>
            </w:r>
            <w:bookmarkStart w:id="66" w:name="■マルウェア2ー1"/>
            <w:r w:rsidR="006B4E68">
              <w:fldChar w:fldCharType="begin"/>
            </w:r>
            <w:r w:rsidR="006B4E68">
              <w:instrText>HYPERLINK  \l "■マルウェア"</w:instrText>
            </w:r>
            <w:r w:rsidR="006B4E68">
              <w:fldChar w:fldCharType="separate"/>
            </w:r>
            <w:r w:rsidRPr="006B4E68">
              <w:rPr>
                <w:rStyle w:val="a7"/>
              </w:rPr>
              <w:t>マルウェア</w:t>
            </w:r>
            <w:r w:rsidR="006B4E68">
              <w:fldChar w:fldCharType="end"/>
            </w:r>
            <w:bookmarkEnd w:id="66"/>
            <w:r w:rsidRPr="0035312E">
              <w:t>は検知できませんでしたが、EDRでは、エンドポイント上の不審な動作を検知することができます。また、検知した脅威に対して、悪意のあるプロセスの終了、感染したエンドポイントの隔離などの適切な対応を行います。</w:t>
            </w:r>
            <w:r w:rsidRPr="0035312E">
              <w:rPr>
                <w:rFonts w:hint="eastAsia"/>
              </w:rPr>
              <w:t>そのため、</w:t>
            </w:r>
            <w:r w:rsidRPr="0035312E">
              <w:t>EDRを活用することで、</w:t>
            </w:r>
            <w:bookmarkStart w:id="67" w:name="■セキュリティインシデント2ー1"/>
            <w:r w:rsidR="00EC0829">
              <w:fldChar w:fldCharType="begin"/>
            </w:r>
            <w:r w:rsidR="00EC0829">
              <w:instrText>HYPERLINK  \l "■セキュリティインシデント"</w:instrText>
            </w:r>
            <w:r w:rsidR="00EC0829">
              <w:fldChar w:fldCharType="separate"/>
            </w:r>
            <w:r w:rsidRPr="00EC0829">
              <w:rPr>
                <w:rStyle w:val="a7"/>
              </w:rPr>
              <w:t>セキュリティインシデント</w:t>
            </w:r>
            <w:bookmarkEnd w:id="67"/>
            <w:r w:rsidR="00EC0829">
              <w:fldChar w:fldCharType="end"/>
            </w:r>
            <w:r w:rsidRPr="0035312E">
              <w:t>の早期発見と迅速な対応が可能になり、エンドポイントの保護が強化されます。</w:t>
            </w:r>
          </w:p>
        </w:tc>
      </w:tr>
    </w:tbl>
    <w:p w14:paraId="3D64F5D4" w14:textId="77777777" w:rsidR="000A1443" w:rsidRDefault="000A1443" w:rsidP="002A6987">
      <w:pPr>
        <w:pStyle w:val="3"/>
      </w:pPr>
      <w:bookmarkStart w:id="68" w:name="_Ref167782082"/>
      <w:bookmarkStart w:id="69" w:name="_Toc167890529"/>
      <w:bookmarkStart w:id="70" w:name="_Ref169091414"/>
      <w:bookmarkStart w:id="71" w:name="_Ref169091484"/>
      <w:bookmarkStart w:id="72" w:name="_Ref169091588"/>
      <w:bookmarkStart w:id="73" w:name="_Ref169091619"/>
      <w:bookmarkStart w:id="74" w:name="_Toc185338792"/>
      <w:bookmarkStart w:id="75" w:name="_Toc187824542"/>
      <w:bookmarkStart w:id="76" w:name="_Toc188348893"/>
      <w:r>
        <w:rPr>
          <w:rFonts w:hint="eastAsia"/>
        </w:rPr>
        <w:t>SECURITY ACTION</w:t>
      </w:r>
      <w:r w:rsidRPr="00657D21">
        <w:t>（セキュリティ対策自己宣言）</w:t>
      </w:r>
      <w:bookmarkEnd w:id="68"/>
      <w:bookmarkEnd w:id="69"/>
      <w:bookmarkEnd w:id="70"/>
      <w:bookmarkEnd w:id="71"/>
      <w:bookmarkEnd w:id="72"/>
      <w:bookmarkEnd w:id="73"/>
      <w:bookmarkEnd w:id="74"/>
      <w:bookmarkEnd w:id="75"/>
      <w:bookmarkEnd w:id="76"/>
    </w:p>
    <w:p w14:paraId="6537AB2B" w14:textId="77777777" w:rsidR="000A1443" w:rsidRDefault="000A1443" w:rsidP="003E0313">
      <w:pPr>
        <w:pStyle w:val="4"/>
      </w:pPr>
      <w:bookmarkStart w:id="77" w:name="_Toc185338793"/>
      <w:bookmarkStart w:id="78" w:name="_Toc187824543"/>
      <w:bookmarkStart w:id="79" w:name="_Toc188348894"/>
      <w:r w:rsidRPr="00051E06">
        <w:t>SECURITY ACTION 二つ星レベル</w:t>
      </w:r>
      <w:bookmarkEnd w:id="77"/>
      <w:bookmarkEnd w:id="78"/>
      <w:bookmarkEnd w:id="79"/>
    </w:p>
    <w:p w14:paraId="23AE72B4" w14:textId="237D9117" w:rsidR="000A1443" w:rsidRDefault="000A1443">
      <w:pPr>
        <w:rPr>
          <w:bCs/>
        </w:rPr>
      </w:pPr>
      <w:r w:rsidRPr="003876DE">
        <w:rPr>
          <w:rFonts w:hint="eastAsia"/>
        </w:rPr>
        <w:t>「</w:t>
      </w:r>
      <w:bookmarkStart w:id="80" w:name="■SECURITYACTION2ー2－1"/>
      <w:r w:rsidR="00945469">
        <w:fldChar w:fldCharType="begin"/>
      </w:r>
      <w:r w:rsidR="00945469">
        <w:instrText>HYPERLINK  \l "■SECURITYACTION"</w:instrText>
      </w:r>
      <w:r w:rsidR="00945469">
        <w:fldChar w:fldCharType="separate"/>
      </w:r>
      <w:r w:rsidRPr="00945469">
        <w:rPr>
          <w:rStyle w:val="a7"/>
        </w:rPr>
        <w:t>SECURITY ACTION</w:t>
      </w:r>
      <w:bookmarkEnd w:id="80"/>
      <w:r w:rsidR="00945469">
        <w:fldChar w:fldCharType="end"/>
      </w:r>
      <w:r w:rsidRPr="003876DE">
        <w:t>」は中小企業自らが、セキュリティ対策に取</w:t>
      </w:r>
      <w:r>
        <w:rPr>
          <w:rFonts w:hint="eastAsia"/>
        </w:rPr>
        <w:t>り</w:t>
      </w:r>
      <w:r w:rsidRPr="003876DE">
        <w:t>組むことを自己宣言する制度です。安全・安心なIT社会を実現するために、</w:t>
      </w:r>
      <w:r w:rsidRPr="00EC0DD5">
        <w:rPr>
          <w:rFonts w:hint="eastAsia"/>
        </w:rPr>
        <w:t>独立行政法人情報処理推進機構（</w:t>
      </w:r>
      <w:r w:rsidRPr="00EC0DD5">
        <w:t>IPA）</w:t>
      </w:r>
      <w:r w:rsidRPr="003876DE">
        <w:t>によって創設されました。</w:t>
      </w:r>
    </w:p>
    <w:p w14:paraId="7673344F" w14:textId="77777777" w:rsidR="000A1443" w:rsidRPr="003876DE" w:rsidRDefault="000A1443">
      <w:r w:rsidRPr="003876DE">
        <w:rPr>
          <w:rFonts w:hint="eastAsia"/>
        </w:rPr>
        <w:t>宣言企業数（</w:t>
      </w:r>
      <w:r>
        <w:rPr>
          <w:rFonts w:hint="eastAsia"/>
        </w:rPr>
        <w:t>令和6</w:t>
      </w:r>
      <w:r w:rsidRPr="003876DE">
        <w:t>年</w:t>
      </w:r>
      <w:r>
        <w:rPr>
          <w:rFonts w:hint="eastAsia"/>
        </w:rPr>
        <w:t>5</w:t>
      </w:r>
      <w:r w:rsidRPr="003876DE">
        <w:t>月</w:t>
      </w:r>
      <w:r>
        <w:rPr>
          <w:rFonts w:hint="eastAsia"/>
        </w:rPr>
        <w:t>31</w:t>
      </w:r>
      <w:r w:rsidRPr="003876DE">
        <w:t>日時点）：一つ星：</w:t>
      </w:r>
      <w:r>
        <w:rPr>
          <w:rFonts w:hint="eastAsia"/>
        </w:rPr>
        <w:t>302,264</w:t>
      </w:r>
      <w:r w:rsidRPr="003876DE">
        <w:t>社</w:t>
      </w:r>
      <w:r>
        <w:rPr>
          <w:rFonts w:hint="eastAsia"/>
          <w:bCs/>
        </w:rPr>
        <w:t>：</w:t>
      </w:r>
      <w:r w:rsidRPr="003876DE">
        <w:t>二つ星：</w:t>
      </w:r>
      <w:r>
        <w:rPr>
          <w:rFonts w:hint="eastAsia"/>
        </w:rPr>
        <w:t>32,630</w:t>
      </w:r>
      <w:r w:rsidRPr="003876DE">
        <w:t>社</w:t>
      </w:r>
      <w:r>
        <w:rPr>
          <w:rStyle w:val="af2"/>
        </w:rPr>
        <w:footnoteReference w:id="3"/>
      </w:r>
    </w:p>
    <w:tbl>
      <w:tblPr>
        <w:tblStyle w:val="aa"/>
        <w:tblW w:w="0" w:type="auto"/>
        <w:tblLook w:val="04A0" w:firstRow="1" w:lastRow="0" w:firstColumn="1" w:lastColumn="0" w:noHBand="0" w:noVBand="1"/>
      </w:tblPr>
      <w:tblGrid>
        <w:gridCol w:w="1555"/>
        <w:gridCol w:w="8901"/>
      </w:tblGrid>
      <w:tr w:rsidR="000A1443" w:rsidRPr="00BF1F78" w14:paraId="616E1D7E" w14:textId="77777777" w:rsidTr="000764AB">
        <w:tc>
          <w:tcPr>
            <w:tcW w:w="1555" w:type="dxa"/>
          </w:tcPr>
          <w:p w14:paraId="3CAAC17F" w14:textId="77777777" w:rsidR="000A1443" w:rsidRPr="00BF1F78" w:rsidRDefault="000A1443" w:rsidP="00BF1F78">
            <w:pPr>
              <w:pStyle w:val="afff6"/>
            </w:pPr>
            <w:r w:rsidRPr="00360522">
              <w:rPr>
                <w:rFonts w:hint="eastAsia"/>
                <w:color w:val="4C94D8" w:themeColor="text2" w:themeTint="80"/>
              </w:rPr>
              <w:t>★</w:t>
            </w:r>
            <w:r w:rsidRPr="00BF1F78">
              <w:rPr>
                <w:rFonts w:hint="eastAsia"/>
              </w:rPr>
              <w:t>一つ星</w:t>
            </w:r>
          </w:p>
        </w:tc>
        <w:tc>
          <w:tcPr>
            <w:tcW w:w="8901" w:type="dxa"/>
          </w:tcPr>
          <w:p w14:paraId="7DCDF648" w14:textId="77777777" w:rsidR="000A1443" w:rsidRPr="00BF1F78" w:rsidRDefault="000A1443" w:rsidP="00BF1F78">
            <w:pPr>
              <w:pStyle w:val="afff6"/>
            </w:pPr>
            <w:r w:rsidRPr="00BF1F78">
              <w:rPr>
                <w:rFonts w:hint="eastAsia"/>
              </w:rPr>
              <w:t>「情報セキュリティ</w:t>
            </w:r>
            <w:r w:rsidRPr="00BF1F78">
              <w:t>5か条」に取</w:t>
            </w:r>
            <w:r w:rsidRPr="00BF1F78">
              <w:rPr>
                <w:rFonts w:hint="eastAsia"/>
              </w:rPr>
              <w:t>り</w:t>
            </w:r>
            <w:r w:rsidRPr="00BF1F78">
              <w:t>組むことを宣言</w:t>
            </w:r>
          </w:p>
        </w:tc>
      </w:tr>
      <w:tr w:rsidR="000A1443" w:rsidRPr="00BF1F78" w14:paraId="4BD8AB7B" w14:textId="77777777" w:rsidTr="000764AB">
        <w:tc>
          <w:tcPr>
            <w:tcW w:w="1555" w:type="dxa"/>
          </w:tcPr>
          <w:p w14:paraId="586E55FF" w14:textId="77777777" w:rsidR="000A1443" w:rsidRPr="00BF1F78" w:rsidRDefault="000A1443" w:rsidP="00BF1F78">
            <w:pPr>
              <w:pStyle w:val="afff6"/>
            </w:pPr>
            <w:r w:rsidRPr="00360522">
              <w:rPr>
                <w:rFonts w:hint="eastAsia"/>
                <w:color w:val="4C94D8" w:themeColor="text2" w:themeTint="80"/>
              </w:rPr>
              <w:t>★★</w:t>
            </w:r>
            <w:r w:rsidRPr="00BF1F78">
              <w:rPr>
                <w:rFonts w:hint="eastAsia"/>
              </w:rPr>
              <w:t>二つ星</w:t>
            </w:r>
          </w:p>
        </w:tc>
        <w:tc>
          <w:tcPr>
            <w:tcW w:w="8901" w:type="dxa"/>
          </w:tcPr>
          <w:p w14:paraId="1BE5EEB5" w14:textId="77777777" w:rsidR="000A1443" w:rsidRPr="00BF1F78" w:rsidRDefault="000A1443" w:rsidP="00BF1F78">
            <w:pPr>
              <w:pStyle w:val="afff6"/>
            </w:pPr>
            <w:r w:rsidRPr="00BF1F78">
              <w:rPr>
                <w:rFonts w:hint="eastAsia"/>
              </w:rPr>
              <w:t>「</w:t>
            </w:r>
            <w:r w:rsidRPr="00BF1F78">
              <w:t>5分でできる！情報セキュリティ自社診断」で自社の情報を把握</w:t>
            </w:r>
          </w:p>
          <w:p w14:paraId="5F034BC7" w14:textId="77777777" w:rsidR="000A1443" w:rsidRPr="00BF1F78" w:rsidRDefault="000A1443" w:rsidP="00BF1F78">
            <w:pPr>
              <w:pStyle w:val="afff6"/>
            </w:pPr>
            <w:r w:rsidRPr="00BF1F78">
              <w:t>②情報セキュリティ方針を策定</w:t>
            </w:r>
          </w:p>
          <w:p w14:paraId="1C7EE9B6" w14:textId="77777777" w:rsidR="000A1443" w:rsidRPr="00BF1F78" w:rsidRDefault="000A1443" w:rsidP="00BF1F78">
            <w:pPr>
              <w:pStyle w:val="afff6"/>
            </w:pPr>
            <w:r w:rsidRPr="00BF1F78">
              <w:t>③外部に公開したことを宣言</w:t>
            </w:r>
          </w:p>
        </w:tc>
      </w:tr>
    </w:tbl>
    <w:p w14:paraId="523768A5" w14:textId="77777777" w:rsidR="000A1443" w:rsidRDefault="000A1443"/>
    <w:tbl>
      <w:tblPr>
        <w:tblStyle w:val="aa"/>
        <w:tblW w:w="0" w:type="auto"/>
        <w:tblLook w:val="04A0" w:firstRow="1" w:lastRow="0" w:firstColumn="1" w:lastColumn="0" w:noHBand="0" w:noVBand="1"/>
      </w:tblPr>
      <w:tblGrid>
        <w:gridCol w:w="2830"/>
        <w:gridCol w:w="7626"/>
      </w:tblGrid>
      <w:tr w:rsidR="000A1443" w14:paraId="070DA443" w14:textId="77777777">
        <w:trPr>
          <w:trHeight w:val="800"/>
        </w:trPr>
        <w:tc>
          <w:tcPr>
            <w:tcW w:w="2830" w:type="dxa"/>
            <w:tcBorders>
              <w:top w:val="dashed" w:sz="4" w:space="0" w:color="2F5597"/>
              <w:left w:val="dashed" w:sz="4" w:space="0" w:color="2F5597"/>
              <w:bottom w:val="dashed" w:sz="4" w:space="0" w:color="2F5597"/>
              <w:right w:val="dashed" w:sz="4" w:space="0" w:color="2F5597"/>
            </w:tcBorders>
          </w:tcPr>
          <w:p w14:paraId="32B66F6A" w14:textId="77777777" w:rsidR="000A1443" w:rsidRPr="00BF1F78" w:rsidRDefault="000A1443" w:rsidP="00BF1F78">
            <w:pPr>
              <w:pStyle w:val="afff8"/>
            </w:pPr>
            <w:r w:rsidRPr="00BF1F78">
              <w:rPr>
                <w:rFonts w:hint="eastAsia"/>
              </w:rPr>
              <w:t>1.使用規約を確認</w:t>
            </w:r>
          </w:p>
        </w:tc>
        <w:tc>
          <w:tcPr>
            <w:tcW w:w="7626" w:type="dxa"/>
            <w:tcBorders>
              <w:top w:val="nil"/>
              <w:left w:val="dashed" w:sz="4" w:space="0" w:color="2F5597"/>
              <w:bottom w:val="nil"/>
              <w:right w:val="nil"/>
            </w:tcBorders>
          </w:tcPr>
          <w:p w14:paraId="1BDCF772" w14:textId="77777777" w:rsidR="000A1443" w:rsidRPr="00BF1F78" w:rsidRDefault="000A1443" w:rsidP="00BF1F78">
            <w:pPr>
              <w:pStyle w:val="afff6"/>
            </w:pPr>
            <w:r w:rsidRPr="00BF1F78">
              <w:rPr>
                <w:rFonts w:hint="eastAsia"/>
              </w:rPr>
              <w:t>「ロゴマーク使用規約確認」にて規約を確認します。</w:t>
            </w:r>
          </w:p>
        </w:tc>
      </w:tr>
      <w:tr w:rsidR="000A1443" w14:paraId="7E2E46A5" w14:textId="77777777">
        <w:trPr>
          <w:trHeight w:val="800"/>
        </w:trPr>
        <w:tc>
          <w:tcPr>
            <w:tcW w:w="2830" w:type="dxa"/>
            <w:tcBorders>
              <w:top w:val="dashed" w:sz="4" w:space="0" w:color="2F5597"/>
              <w:left w:val="dashed" w:sz="4" w:space="0" w:color="2F5597"/>
              <w:bottom w:val="dashed" w:sz="4" w:space="0" w:color="2F5597"/>
              <w:right w:val="dashed" w:sz="4" w:space="0" w:color="2F5597"/>
            </w:tcBorders>
          </w:tcPr>
          <w:p w14:paraId="31635BA2" w14:textId="77777777" w:rsidR="000A1443" w:rsidRPr="00BF1F78" w:rsidRDefault="000A1443" w:rsidP="00BF1F78">
            <w:pPr>
              <w:pStyle w:val="afff8"/>
            </w:pPr>
            <w:r w:rsidRPr="00BF1F78">
              <w:rPr>
                <w:rFonts w:hint="eastAsia"/>
              </w:rPr>
              <w:t>2.必要事項を入力</w:t>
            </w:r>
          </w:p>
        </w:tc>
        <w:tc>
          <w:tcPr>
            <w:tcW w:w="7626" w:type="dxa"/>
            <w:tcBorders>
              <w:top w:val="nil"/>
              <w:left w:val="dashed" w:sz="4" w:space="0" w:color="2F5597"/>
              <w:bottom w:val="nil"/>
              <w:right w:val="nil"/>
            </w:tcBorders>
          </w:tcPr>
          <w:p w14:paraId="4BBF1FA8" w14:textId="77777777" w:rsidR="000A1443" w:rsidRPr="00BF1F78" w:rsidRDefault="000A1443" w:rsidP="00BF1F78">
            <w:pPr>
              <w:pStyle w:val="afff6"/>
            </w:pPr>
            <w:r w:rsidRPr="00BF1F78">
              <w:rPr>
                <w:rFonts w:hint="eastAsia"/>
              </w:rPr>
              <w:t>「事業者情報入力」、「自己宣言入力」それぞれの画面で必要事項を入力します。</w:t>
            </w:r>
          </w:p>
        </w:tc>
      </w:tr>
      <w:tr w:rsidR="000A1443" w14:paraId="287993C8" w14:textId="77777777">
        <w:trPr>
          <w:trHeight w:val="800"/>
        </w:trPr>
        <w:tc>
          <w:tcPr>
            <w:tcW w:w="2830" w:type="dxa"/>
            <w:tcBorders>
              <w:top w:val="dashed" w:sz="4" w:space="0" w:color="2F5597"/>
              <w:left w:val="dashed" w:sz="4" w:space="0" w:color="2F5597"/>
              <w:bottom w:val="dashed" w:sz="4" w:space="0" w:color="2F5597"/>
              <w:right w:val="dashed" w:sz="4" w:space="0" w:color="2F5597"/>
            </w:tcBorders>
          </w:tcPr>
          <w:p w14:paraId="5059273E" w14:textId="77777777" w:rsidR="000A1443" w:rsidRPr="00BF1F78" w:rsidRDefault="000A1443" w:rsidP="00BF1F78">
            <w:pPr>
              <w:pStyle w:val="afff8"/>
            </w:pPr>
            <w:r w:rsidRPr="00BF1F78">
              <w:rPr>
                <w:rFonts w:hint="eastAsia"/>
              </w:rPr>
              <w:t>3.確認メールを受信</w:t>
            </w:r>
          </w:p>
        </w:tc>
        <w:tc>
          <w:tcPr>
            <w:tcW w:w="7626" w:type="dxa"/>
            <w:tcBorders>
              <w:top w:val="nil"/>
              <w:left w:val="dashed" w:sz="4" w:space="0" w:color="2F5597"/>
              <w:bottom w:val="nil"/>
              <w:right w:val="nil"/>
            </w:tcBorders>
          </w:tcPr>
          <w:p w14:paraId="074366BE" w14:textId="77777777" w:rsidR="000A1443" w:rsidRPr="00BF1F78" w:rsidRDefault="000A1443" w:rsidP="00BF1F78">
            <w:pPr>
              <w:pStyle w:val="afff6"/>
            </w:pPr>
            <w:r w:rsidRPr="00BF1F78">
              <w:rPr>
                <w:rFonts w:hint="eastAsia"/>
              </w:rPr>
              <w:t>「自己宣言受付確認のお知らせ」メールを受信します。</w:t>
            </w:r>
          </w:p>
          <w:p w14:paraId="3FC94C1C" w14:textId="77777777" w:rsidR="000A1443" w:rsidRPr="00BF1F78" w:rsidRDefault="000A1443" w:rsidP="00BF1F78">
            <w:pPr>
              <w:pStyle w:val="afff6"/>
            </w:pPr>
            <w:r w:rsidRPr="00BF1F78">
              <w:t>メール本文中のURLを押します。</w:t>
            </w:r>
          </w:p>
        </w:tc>
      </w:tr>
      <w:tr w:rsidR="000A1443" w14:paraId="4FCC44E9" w14:textId="77777777">
        <w:trPr>
          <w:trHeight w:val="800"/>
        </w:trPr>
        <w:tc>
          <w:tcPr>
            <w:tcW w:w="2830" w:type="dxa"/>
            <w:tcBorders>
              <w:top w:val="dashed" w:sz="4" w:space="0" w:color="2F5597"/>
              <w:left w:val="dashed" w:sz="4" w:space="0" w:color="2F5597"/>
              <w:bottom w:val="dashed" w:sz="4" w:space="0" w:color="2F5597"/>
              <w:right w:val="dashed" w:sz="4" w:space="0" w:color="2F5597"/>
            </w:tcBorders>
          </w:tcPr>
          <w:p w14:paraId="5B272FAE" w14:textId="77777777" w:rsidR="000A1443" w:rsidRPr="00BF1F78" w:rsidRDefault="000A1443" w:rsidP="00BF1F78">
            <w:pPr>
              <w:pStyle w:val="afff8"/>
            </w:pPr>
            <w:r w:rsidRPr="00BF1F78">
              <w:rPr>
                <w:rFonts w:hint="eastAsia"/>
              </w:rPr>
              <w:t>4.自己宣言</w:t>
            </w:r>
            <w:r w:rsidRPr="00BF1F78">
              <w:t>IDのお知らせ</w:t>
            </w:r>
          </w:p>
        </w:tc>
        <w:tc>
          <w:tcPr>
            <w:tcW w:w="7626" w:type="dxa"/>
            <w:tcBorders>
              <w:top w:val="nil"/>
              <w:left w:val="dashed" w:sz="4" w:space="0" w:color="2F5597"/>
              <w:bottom w:val="nil"/>
              <w:right w:val="nil"/>
            </w:tcBorders>
          </w:tcPr>
          <w:p w14:paraId="095CFFC1" w14:textId="77777777" w:rsidR="000A1443" w:rsidRPr="00BF1F78" w:rsidRDefault="000A1443" w:rsidP="00BF1F78">
            <w:pPr>
              <w:pStyle w:val="afff6"/>
            </w:pPr>
            <w:r w:rsidRPr="00BF1F78">
              <w:rPr>
                <w:rFonts w:hint="eastAsia"/>
              </w:rPr>
              <w:t>「自己宣言完了のお知らせ」メールにて、ログインに利用する自己宣言</w:t>
            </w:r>
            <w:r w:rsidRPr="00BF1F78">
              <w:t>IDをお知らせします。</w:t>
            </w:r>
          </w:p>
        </w:tc>
      </w:tr>
      <w:tr w:rsidR="000A1443" w14:paraId="55E336D6" w14:textId="77777777">
        <w:trPr>
          <w:trHeight w:val="800"/>
        </w:trPr>
        <w:tc>
          <w:tcPr>
            <w:tcW w:w="2830" w:type="dxa"/>
            <w:tcBorders>
              <w:top w:val="dashed" w:sz="4" w:space="0" w:color="2F5597"/>
              <w:left w:val="dashed" w:sz="4" w:space="0" w:color="2F5597"/>
              <w:bottom w:val="dashed" w:sz="4" w:space="0" w:color="2F5597"/>
              <w:right w:val="dashed" w:sz="4" w:space="0" w:color="2F5597"/>
            </w:tcBorders>
          </w:tcPr>
          <w:p w14:paraId="6A7C8884" w14:textId="77777777" w:rsidR="000A1443" w:rsidRPr="00BF1F78" w:rsidRDefault="000A1443" w:rsidP="00BF1F78">
            <w:pPr>
              <w:pStyle w:val="afff8"/>
            </w:pPr>
            <w:r w:rsidRPr="00BF1F78">
              <w:rPr>
                <w:rFonts w:hint="eastAsia"/>
              </w:rPr>
              <w:t>5.ロゴマークダウンロード</w:t>
            </w:r>
          </w:p>
        </w:tc>
        <w:tc>
          <w:tcPr>
            <w:tcW w:w="7626" w:type="dxa"/>
            <w:tcBorders>
              <w:top w:val="nil"/>
              <w:left w:val="dashed" w:sz="4" w:space="0" w:color="2F5597"/>
              <w:bottom w:val="nil"/>
              <w:right w:val="nil"/>
            </w:tcBorders>
          </w:tcPr>
          <w:p w14:paraId="468E230B" w14:textId="77777777" w:rsidR="000A1443" w:rsidRPr="00BF1F78" w:rsidRDefault="000A1443" w:rsidP="00BF1F78">
            <w:pPr>
              <w:pStyle w:val="afff6"/>
            </w:pPr>
            <w:r w:rsidRPr="00BF1F78">
              <w:rPr>
                <w:rFonts w:hint="eastAsia"/>
              </w:rPr>
              <w:t>自己宣言完了後、</w:t>
            </w:r>
            <w:r w:rsidRPr="00BF1F78">
              <w:t>1～2週間程度でロゴマークのダウンロードに必要な手順をメールでお知らせします。</w:t>
            </w:r>
          </w:p>
        </w:tc>
      </w:tr>
    </w:tbl>
    <w:p w14:paraId="08BB816B" w14:textId="77777777" w:rsidR="000A1443" w:rsidRDefault="000A1443">
      <w:r w:rsidRPr="00AD0668">
        <w:rPr>
          <w:noProof/>
        </w:rPr>
        <mc:AlternateContent>
          <mc:Choice Requires="wps">
            <w:drawing>
              <wp:anchor distT="0" distB="0" distL="114300" distR="114300" simplePos="0" relativeHeight="251656258" behindDoc="0" locked="0" layoutInCell="1" allowOverlap="1" wp14:anchorId="572DD0D2" wp14:editId="610EEE6A">
                <wp:simplePos x="0" y="0"/>
                <wp:positionH relativeFrom="column">
                  <wp:posOffset>488950</wp:posOffset>
                </wp:positionH>
                <wp:positionV relativeFrom="paragraph">
                  <wp:posOffset>1874370</wp:posOffset>
                </wp:positionV>
                <wp:extent cx="5652138" cy="184666"/>
                <wp:effectExtent l="0" t="0" r="0" b="0"/>
                <wp:wrapTopAndBottom/>
                <wp:docPr id="16" name="テキスト ボックス 15">
                  <a:extLst xmlns:a="http://schemas.openxmlformats.org/drawingml/2006/main">
                    <a:ext uri="{FF2B5EF4-FFF2-40B4-BE49-F238E27FC236}">
                      <a16:creationId xmlns:a16="http://schemas.microsoft.com/office/drawing/2014/main" id="{317C7F4A-D5DD-1F9A-5CF0-B2FDE683F2C6}"/>
                    </a:ext>
                  </a:extLst>
                </wp:docPr>
                <wp:cNvGraphicFramePr/>
                <a:graphic xmlns:a="http://schemas.openxmlformats.org/drawingml/2006/main">
                  <a:graphicData uri="http://schemas.microsoft.com/office/word/2010/wordprocessingShape">
                    <wps:wsp>
                      <wps:cNvSpPr txBox="1"/>
                      <wps:spPr>
                        <a:xfrm>
                          <a:off x="0" y="0"/>
                          <a:ext cx="5652138" cy="184666"/>
                        </a:xfrm>
                        <a:prstGeom prst="rect">
                          <a:avLst/>
                        </a:prstGeom>
                        <a:noFill/>
                      </wps:spPr>
                      <wps:txbx>
                        <w:txbxContent>
                          <w:p w14:paraId="7B403FA8" w14:textId="77777777" w:rsidR="000A1443" w:rsidRDefault="000A1443">
                            <w:pPr>
                              <w:pStyle w:val="aff2"/>
                            </w:pPr>
                            <w:r>
                              <w:rPr>
                                <w:rFonts w:hint="eastAsia"/>
                              </w:rPr>
                              <w:t>IPA.”SECURITY ACTION セキュリティ対策自己宣言”.</w:t>
                            </w:r>
                            <w:hyperlink r:id="rId28" w:history="1">
                              <w:r>
                                <w:rPr>
                                  <w:rStyle w:val="a7"/>
                                  <w:rFonts w:ascii="メイリオ" w:eastAsia="メイリオ" w:hAnsi="メイリオ" w:hint="eastAsia"/>
                                  <w:color w:val="000000"/>
                                  <w:kern w:val="24"/>
                                </w:rPr>
                                <w:t>https://www.ipa.go.jp/security/security-action</w:t>
                              </w:r>
                            </w:hyperlink>
                          </w:p>
                        </w:txbxContent>
                      </wps:txbx>
                      <wps:bodyPr wrap="square" rtlCol="0">
                        <a:spAutoFit/>
                      </wps:bodyPr>
                    </wps:wsp>
                  </a:graphicData>
                </a:graphic>
              </wp:anchor>
            </w:drawing>
          </mc:Choice>
          <mc:Fallback>
            <w:pict>
              <v:shape w14:anchorId="572DD0D2" id="テキスト ボックス 15" o:spid="_x0000_s1030" type="#_x0000_t202" style="position:absolute;left:0;text-align:left;margin-left:38.5pt;margin-top:147.6pt;width:445.05pt;height:14.55pt;z-index:2516562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" filled="f" stroked="f">
                <v:textbox style="mso-fit-shape-to-text:t">
                  <w:txbxContent>
                    <w:p w14:paraId="7B403FA8" w14:textId="77777777" w:rsidR="000A1443" w:rsidRDefault="000A1443">
                      <w:pPr>
                        <w:pStyle w:val="aff2"/>
                      </w:pPr>
                      <w:r>
                        <w:rPr>
                          <w:rFonts w:hint="eastAsia"/>
                        </w:rPr>
                        <w:t>IPA.”SECURITY ACTION セキュリティ対策自己宣言”.</w:t>
                      </w:r>
                      <w:hyperlink r:id="rId29" w:history="1">
                        <w:r>
                          <w:rPr>
                            <w:rStyle w:val="a7"/>
                            <w:rFonts w:ascii="メイリオ" w:eastAsia="メイリオ" w:hAnsi="メイリオ" w:hint="eastAsia"/>
                            <w:color w:val="000000"/>
                            <w:kern w:val="24"/>
                          </w:rPr>
                          <w:t>https://www.ipa.go.jp/security/security-action</w:t>
                        </w:r>
                      </w:hyperlink>
                    </w:p>
                  </w:txbxContent>
                </v:textbox>
                <w10:wrap type="topAndBottom"/>
              </v:shape>
            </w:pict>
          </mc:Fallback>
        </mc:AlternateContent>
      </w:r>
    </w:p>
    <w:tbl>
      <w:tblPr>
        <w:tblStyle w:val="aa"/>
        <w:tblW w:w="0" w:type="auto"/>
        <w:tblLook w:val="04A0" w:firstRow="1" w:lastRow="0" w:firstColumn="1" w:lastColumn="0" w:noHBand="0" w:noVBand="1"/>
      </w:tblPr>
      <w:tblGrid>
        <w:gridCol w:w="10456"/>
      </w:tblGrid>
      <w:tr w:rsidR="000A1443" w14:paraId="30BF434C" w14:textId="77777777" w:rsidTr="00441C70">
        <w:tc>
          <w:tcPr>
            <w:tcW w:w="10456" w:type="dxa"/>
          </w:tcPr>
          <w:p w14:paraId="1C6098E6" w14:textId="77777777" w:rsidR="000A1443" w:rsidRDefault="000A1443" w:rsidP="00360522">
            <w:pPr>
              <w:pStyle w:val="afff8"/>
            </w:pPr>
            <w:r>
              <w:rPr>
                <w:noProof/>
              </w:rPr>
              <w:drawing>
                <wp:anchor distT="0" distB="0" distL="114300" distR="114300" simplePos="0" relativeHeight="251656310" behindDoc="0" locked="1" layoutInCell="1" allowOverlap="1" wp14:anchorId="032AC5D0" wp14:editId="218440D9">
                  <wp:simplePos x="0" y="0"/>
                  <wp:positionH relativeFrom="column">
                    <wp:posOffset>-527050</wp:posOffset>
                  </wp:positionH>
                  <wp:positionV relativeFrom="paragraph">
                    <wp:posOffset>-193675</wp:posOffset>
                  </wp:positionV>
                  <wp:extent cx="824230" cy="518160"/>
                  <wp:effectExtent l="0" t="0" r="0" b="0"/>
                  <wp:wrapNone/>
                  <wp:docPr id="9264079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88179"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4230" cy="518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41C70">
              <w:rPr>
                <w:rFonts w:hint="eastAsia"/>
              </w:rPr>
              <w:t>取得時における注意点</w:t>
            </w:r>
          </w:p>
          <w:p w14:paraId="40D67DC8" w14:textId="77777777" w:rsidR="000A1443" w:rsidRPr="00360522" w:rsidRDefault="000A1443" w:rsidP="00360522">
            <w:pPr>
              <w:pStyle w:val="afff6"/>
            </w:pPr>
            <w:r w:rsidRPr="00360522">
              <w:t>「SECURITY ACTION」はセキュリティ対策状況</w:t>
            </w:r>
            <w:r w:rsidRPr="00360522">
              <w:rPr>
                <w:rFonts w:hint="eastAsia"/>
              </w:rPr>
              <w:t>など</w:t>
            </w:r>
            <w:r w:rsidRPr="00360522">
              <w:t>をIPAが認定するものではありません。「SECURITY ACTION」の取組に関してWebサイト</w:t>
            </w:r>
            <w:r w:rsidRPr="00360522">
              <w:rPr>
                <w:rFonts w:hint="eastAsia"/>
              </w:rPr>
              <w:t>など</w:t>
            </w:r>
            <w:r w:rsidRPr="00360522">
              <w:t>において次のような不適切な表現を使用されますと、第三者の誤解を生ずる可能性が懸念されますので、ご注意願います。</w:t>
            </w:r>
          </w:p>
          <w:p w14:paraId="7FA42D68" w14:textId="77777777" w:rsidR="000A1443" w:rsidRPr="00360522" w:rsidRDefault="000A1443" w:rsidP="00360522">
            <w:pPr>
              <w:pStyle w:val="afff6"/>
            </w:pPr>
            <w:r w:rsidRPr="00360522">
              <w:rPr>
                <w:color w:val="FF0000"/>
              </w:rPr>
              <w:t>×</w:t>
            </w:r>
            <w:r w:rsidRPr="00360522">
              <w:t>「一つ星（二つ星）の認定を受けました」「一つ星（二つ星）を取得しました」</w:t>
            </w:r>
          </w:p>
          <w:p w14:paraId="586EE11F" w14:textId="77777777" w:rsidR="000A1443" w:rsidRDefault="000A1443" w:rsidP="00360522">
            <w:pPr>
              <w:pStyle w:val="afff6"/>
              <w:rPr>
                <w:b/>
                <w:color w:val="FF0000"/>
              </w:rPr>
            </w:pPr>
            <w:r w:rsidRPr="00360522">
              <w:t>〇「一つ星（二つ星）を宣言しました」</w:t>
            </w:r>
          </w:p>
        </w:tc>
      </w:tr>
    </w:tbl>
    <w:p w14:paraId="348576B4" w14:textId="77777777" w:rsidR="000A1443" w:rsidRDefault="000A1443">
      <w:bookmarkStart w:id="81" w:name="_Toc167890531"/>
    </w:p>
    <w:tbl>
      <w:tblPr>
        <w:tblStyle w:val="aa"/>
        <w:tblW w:w="0" w:type="auto"/>
        <w:tblLook w:val="04A0" w:firstRow="1" w:lastRow="0" w:firstColumn="1" w:lastColumn="0" w:noHBand="0" w:noVBand="1"/>
      </w:tblPr>
      <w:tblGrid>
        <w:gridCol w:w="5228"/>
        <w:gridCol w:w="5228"/>
      </w:tblGrid>
      <w:tr w:rsidR="000A1443" w14:paraId="5A339959" w14:textId="77777777" w:rsidTr="00E63173">
        <w:tc>
          <w:tcPr>
            <w:tcW w:w="5228" w:type="dxa"/>
          </w:tcPr>
          <w:p w14:paraId="7F27A4CA" w14:textId="77777777" w:rsidR="000A1443" w:rsidRPr="004D6015" w:rsidRDefault="000A1443" w:rsidP="00601047">
            <w:pPr>
              <w:pStyle w:val="affe"/>
              <w:framePr w:wrap="around"/>
            </w:pPr>
            <w:r w:rsidRPr="004D6015">
              <w:rPr>
                <w:rFonts w:hint="eastAsia"/>
              </w:rPr>
              <w:t>詳細理解のため参考となる文献（参考文献）</w:t>
            </w:r>
          </w:p>
        </w:tc>
        <w:tc>
          <w:tcPr>
            <w:tcW w:w="5228" w:type="dxa"/>
          </w:tcPr>
          <w:p w14:paraId="2EE9CB93" w14:textId="77777777" w:rsidR="000A1443" w:rsidRPr="004D6015" w:rsidRDefault="000A1443" w:rsidP="00601047">
            <w:pPr>
              <w:pStyle w:val="affe"/>
              <w:framePr w:wrap="around"/>
            </w:pPr>
          </w:p>
        </w:tc>
      </w:tr>
      <w:tr w:rsidR="000A1443" w14:paraId="3A0CFA28" w14:textId="77777777" w:rsidTr="00E63173">
        <w:tc>
          <w:tcPr>
            <w:tcW w:w="5228" w:type="dxa"/>
            <w:shd w:val="clear" w:color="auto" w:fill="F1A983" w:themeFill="accent2" w:themeFillTint="99"/>
          </w:tcPr>
          <w:p w14:paraId="088EC819" w14:textId="77777777" w:rsidR="000A1443" w:rsidRPr="004D6015" w:rsidRDefault="000A1443" w:rsidP="00601047">
            <w:pPr>
              <w:pStyle w:val="affe"/>
              <w:framePr w:wrap="around"/>
            </w:pPr>
            <w:r w:rsidRPr="004D6015">
              <w:rPr>
                <w:rFonts w:hint="eastAsia"/>
              </w:rPr>
              <w:t>SECURITY ACTION セキュリティ対策自己宣言</w:t>
            </w:r>
          </w:p>
        </w:tc>
        <w:tc>
          <w:tcPr>
            <w:tcW w:w="5228" w:type="dxa"/>
          </w:tcPr>
          <w:p w14:paraId="689F159C" w14:textId="77777777" w:rsidR="000A1443" w:rsidRPr="004D6015" w:rsidRDefault="000A1443" w:rsidP="00601047">
            <w:pPr>
              <w:pStyle w:val="affe"/>
              <w:framePr w:wrap="around"/>
            </w:pPr>
            <w:r w:rsidRPr="004D6015">
              <w:rPr>
                <w:rFonts w:hint="eastAsia"/>
              </w:rPr>
              <w:t>https://www.ipa.go.jp/security/security-action/</w:t>
            </w:r>
          </w:p>
        </w:tc>
      </w:tr>
    </w:tbl>
    <w:p w14:paraId="1EE5AD5F" w14:textId="77777777" w:rsidR="000A1443" w:rsidRPr="00657D21" w:rsidRDefault="000A1443" w:rsidP="003E0313">
      <w:pPr>
        <w:pStyle w:val="4"/>
      </w:pPr>
      <w:bookmarkStart w:id="82" w:name="_Toc185338794"/>
      <w:bookmarkStart w:id="83" w:name="_Toc187824544"/>
      <w:bookmarkStart w:id="84" w:name="_Toc188348895"/>
      <w:r>
        <w:rPr>
          <w:rFonts w:hint="eastAsia"/>
        </w:rPr>
        <w:t>情報セキュリティ5か条</w:t>
      </w:r>
      <w:bookmarkEnd w:id="81"/>
      <w:bookmarkEnd w:id="82"/>
      <w:bookmarkEnd w:id="83"/>
      <w:bookmarkEnd w:id="84"/>
    </w:p>
    <w:p w14:paraId="6C38CB02" w14:textId="77777777" w:rsidR="000A1443" w:rsidRPr="0084467D" w:rsidRDefault="000A1443">
      <w:r w:rsidRPr="003714D7">
        <w:rPr>
          <w:noProof/>
        </w:rPr>
        <mc:AlternateContent>
          <mc:Choice Requires="wps">
            <w:drawing>
              <wp:anchor distT="0" distB="0" distL="114300" distR="114300" simplePos="0" relativeHeight="251656203" behindDoc="0" locked="0" layoutInCell="1" allowOverlap="1" wp14:anchorId="06B6B17A" wp14:editId="3192473B">
                <wp:simplePos x="0" y="0"/>
                <wp:positionH relativeFrom="margin">
                  <wp:posOffset>-38511</wp:posOffset>
                </wp:positionH>
                <wp:positionV relativeFrom="paragraph">
                  <wp:posOffset>8305800</wp:posOffset>
                </wp:positionV>
                <wp:extent cx="6639560" cy="231775"/>
                <wp:effectExtent l="0" t="0" r="0" b="0"/>
                <wp:wrapTopAndBottom/>
                <wp:docPr id="9" name="テキスト ボックス 9">
                  <a:extLst xmlns:a="http://schemas.openxmlformats.org/drawingml/2006/main">
                    <a:ext uri="{FF2B5EF4-FFF2-40B4-BE49-F238E27FC236}">
                      <a16:creationId xmlns:a16="http://schemas.microsoft.com/office/drawing/2014/main" id="{05771CEB-EAA5-A0F5-C543-909BA1AAC292}"/>
                    </a:ext>
                  </a:extLst>
                </wp:docPr>
                <wp:cNvGraphicFramePr/>
                <a:graphic xmlns:a="http://schemas.openxmlformats.org/drawingml/2006/main">
                  <a:graphicData uri="http://schemas.microsoft.com/office/word/2010/wordprocessingShape">
                    <wps:wsp>
                      <wps:cNvSpPr txBox="1"/>
                      <wps:spPr>
                        <a:xfrm>
                          <a:off x="0" y="0"/>
                          <a:ext cx="6639560" cy="231775"/>
                        </a:xfrm>
                        <a:prstGeom prst="rect">
                          <a:avLst/>
                        </a:prstGeom>
                        <a:noFill/>
                      </wps:spPr>
                      <wps:txbx>
                        <w:txbxContent>
                          <w:p w14:paraId="55C2148C" w14:textId="77777777" w:rsidR="000A1443" w:rsidRPr="00AE62AF" w:rsidRDefault="000A1443">
                            <w:pPr>
                              <w:pStyle w:val="aff2"/>
                            </w:pPr>
                            <w:r w:rsidRPr="00AE62AF">
                              <w:rPr>
                                <w:rFonts w:hint="eastAsia"/>
                              </w:rPr>
                              <w:t>(出典) IPA「情報セキュリティ5か条」をもとに作成</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06B6B17A" id="テキスト ボックス 9" o:spid="_x0000_s1031" type="#_x0000_t202" style="position:absolute;left:0;text-align:left;margin-left:-3.05pt;margin-top:654pt;width:522.8pt;height:18.25pt;z-index:2516562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" filled="f" stroked="f">
                <v:textbox>
                  <w:txbxContent>
                    <w:p w14:paraId="55C2148C" w14:textId="77777777" w:rsidR="000A1443" w:rsidRPr="00AE62AF" w:rsidRDefault="000A1443">
                      <w:pPr>
                        <w:pStyle w:val="aff2"/>
                      </w:pPr>
                      <w:r w:rsidRPr="00AE62AF">
                        <w:rPr>
                          <w:rFonts w:hint="eastAsia"/>
                        </w:rPr>
                        <w:t>(出典) IPA「情報セキュリティ5か条」をもとに作成</w:t>
                      </w:r>
                    </w:p>
                  </w:txbxContent>
                </v:textbox>
                <w10:wrap type="topAndBottom" anchorx="margin"/>
              </v:shape>
            </w:pict>
          </mc:Fallback>
        </mc:AlternateContent>
      </w:r>
      <w:r w:rsidRPr="0084467D">
        <w:rPr>
          <w:rFonts w:hint="eastAsia"/>
        </w:rPr>
        <w:t>「情報セキュリティ</w:t>
      </w:r>
      <w:r>
        <w:rPr>
          <w:rFonts w:hint="eastAsia"/>
        </w:rPr>
        <w:t>5</w:t>
      </w:r>
      <w:r w:rsidRPr="0084467D">
        <w:rPr>
          <w:rFonts w:hint="eastAsia"/>
        </w:rPr>
        <w:t>か条」は、企業の規模に関係なく、重要な</w:t>
      </w:r>
      <w:r>
        <w:rPr>
          <w:rFonts w:hint="eastAsia"/>
        </w:rPr>
        <w:t>セキュリティ</w:t>
      </w:r>
      <w:r w:rsidRPr="0084467D">
        <w:rPr>
          <w:rFonts w:hint="eastAsia"/>
        </w:rPr>
        <w:t>対策をまとめたものです。初めてセキュリティ対策に取</w:t>
      </w:r>
      <w:r>
        <w:rPr>
          <w:rFonts w:hint="eastAsia"/>
        </w:rPr>
        <w:t>り</w:t>
      </w:r>
      <w:r w:rsidRPr="0084467D">
        <w:rPr>
          <w:rFonts w:hint="eastAsia"/>
        </w:rPr>
        <w:t>組む場合でも、実施しやすい内容となっています。情報セキュリティ</w:t>
      </w:r>
      <w:r>
        <w:rPr>
          <w:rFonts w:hint="eastAsia"/>
        </w:rPr>
        <w:t>5</w:t>
      </w:r>
      <w:r w:rsidRPr="0084467D">
        <w:rPr>
          <w:rFonts w:hint="eastAsia"/>
        </w:rPr>
        <w:t>か条は、共通する基本的な</w:t>
      </w:r>
      <w:r>
        <w:rPr>
          <w:rFonts w:hint="eastAsia"/>
        </w:rPr>
        <w:t>セキュリティ</w:t>
      </w:r>
      <w:r w:rsidRPr="0084467D">
        <w:rPr>
          <w:rFonts w:hint="eastAsia"/>
        </w:rPr>
        <w:t>対策をまとめたものであり、必ず実行することが重要です。</w:t>
      </w:r>
    </w:p>
    <w:tbl>
      <w:tblPr>
        <w:tblStyle w:val="aa"/>
        <w:tblW w:w="5000" w:type="pct"/>
        <w:tblLook w:val="04A0" w:firstRow="1" w:lastRow="0" w:firstColumn="1" w:lastColumn="0" w:noHBand="0" w:noVBand="1"/>
      </w:tblPr>
      <w:tblGrid>
        <w:gridCol w:w="705"/>
        <w:gridCol w:w="9751"/>
      </w:tblGrid>
      <w:tr w:rsidR="000A1443" w14:paraId="2DE525E3" w14:textId="77777777" w:rsidTr="00A44971">
        <w:tc>
          <w:tcPr>
            <w:tcW w:w="5000" w:type="pct"/>
            <w:gridSpan w:val="2"/>
          </w:tcPr>
          <w:p w14:paraId="59D10017" w14:textId="77777777" w:rsidR="000A1443" w:rsidRDefault="000A1443" w:rsidP="00360522">
            <w:pPr>
              <w:pStyle w:val="afff8"/>
            </w:pPr>
            <w:r>
              <w:rPr>
                <w:rFonts w:hint="eastAsia"/>
              </w:rPr>
              <w:t>1.</w:t>
            </w:r>
            <w:r w:rsidRPr="005E7EF3">
              <w:t>OSやソフトウェアは常に最新の状態にしよう！</w:t>
            </w:r>
          </w:p>
          <w:p w14:paraId="41FD4FA4" w14:textId="77777777" w:rsidR="000A1443" w:rsidRPr="005E7EF3" w:rsidRDefault="000A1443" w:rsidP="00360522">
            <w:pPr>
              <w:pStyle w:val="afff6"/>
              <w:rPr>
                <w:b/>
              </w:rPr>
            </w:pPr>
            <w:r w:rsidRPr="00C106A5">
              <w:rPr>
                <w:rFonts w:hint="eastAsia"/>
              </w:rPr>
              <w:t>OSやソフトウェアを古いまま放置していると、セキュリティ上の問題が解決されず、悪意のあるウイルスに感染してしまう危険性があるため、最新の状態にします。</w:t>
            </w:r>
          </w:p>
        </w:tc>
      </w:tr>
      <w:tr w:rsidR="000A1443" w14:paraId="772C3CFD" w14:textId="77777777">
        <w:tc>
          <w:tcPr>
            <w:tcW w:w="337" w:type="pct"/>
          </w:tcPr>
          <w:p w14:paraId="4AEB511A" w14:textId="136B57CF" w:rsidR="000A1443" w:rsidRDefault="000A1443" w:rsidP="00360522">
            <w:pPr>
              <w:pStyle w:val="afff6"/>
            </w:pPr>
            <w:r w:rsidRPr="002943DA">
              <w:rPr>
                <w:rFonts w:hint="eastAsia"/>
              </w:rPr>
              <w:t>対策</w:t>
            </w:r>
            <w:r w:rsidR="00883F2E">
              <w:rPr>
                <w:rFonts w:hint="eastAsia"/>
              </w:rPr>
              <w:t>：</w:t>
            </w:r>
          </w:p>
        </w:tc>
        <w:tc>
          <w:tcPr>
            <w:tcW w:w="4663" w:type="pct"/>
          </w:tcPr>
          <w:p w14:paraId="409331E7" w14:textId="77777777" w:rsidR="000A1443" w:rsidRPr="00360522" w:rsidRDefault="000A1443" w:rsidP="00892C01">
            <w:pPr>
              <w:pStyle w:val="afff6"/>
              <w:numPr>
                <w:ilvl w:val="0"/>
                <w:numId w:val="697"/>
              </w:numPr>
            </w:pPr>
            <w:r w:rsidRPr="00051AB5">
              <w:rPr>
                <w:rFonts w:hint="eastAsia"/>
              </w:rPr>
              <w:t>パ</w:t>
            </w:r>
            <w:r w:rsidRPr="00360522">
              <w:rPr>
                <w:rFonts w:hint="eastAsia"/>
              </w:rPr>
              <w:t>ソコンやルータのソフトウェアやファームウェアを最新化します。</w:t>
            </w:r>
          </w:p>
          <w:p w14:paraId="69EE547D" w14:textId="77777777" w:rsidR="000A1443" w:rsidRPr="00051AB5" w:rsidRDefault="000A1443" w:rsidP="00892C01">
            <w:pPr>
              <w:pStyle w:val="afff6"/>
              <w:numPr>
                <w:ilvl w:val="0"/>
                <w:numId w:val="697"/>
              </w:numPr>
            </w:pPr>
            <w:r w:rsidRPr="00360522">
              <w:rPr>
                <w:rFonts w:hint="eastAsia"/>
              </w:rPr>
              <w:t>OSやソフト</w:t>
            </w:r>
            <w:r w:rsidRPr="00051AB5">
              <w:rPr>
                <w:rFonts w:hint="eastAsia"/>
              </w:rPr>
              <w:t>ウェアアップデートを実行します。</w:t>
            </w:r>
          </w:p>
        </w:tc>
      </w:tr>
      <w:tr w:rsidR="000A1443" w14:paraId="12B80A85" w14:textId="77777777" w:rsidTr="00A44971">
        <w:tc>
          <w:tcPr>
            <w:tcW w:w="5000" w:type="pct"/>
            <w:gridSpan w:val="2"/>
          </w:tcPr>
          <w:p w14:paraId="772CA03B" w14:textId="77777777" w:rsidR="000A1443" w:rsidRDefault="000A1443" w:rsidP="00360522">
            <w:pPr>
              <w:pStyle w:val="afff8"/>
            </w:pPr>
            <w:r w:rsidRPr="0098492D">
              <w:t>2.ウイルス対策ソフトを導入しよう！</w:t>
            </w:r>
          </w:p>
          <w:p w14:paraId="060BEE0D" w14:textId="4C656205" w:rsidR="000A1443" w:rsidRPr="00360522" w:rsidRDefault="000A1443" w:rsidP="00360522">
            <w:pPr>
              <w:pStyle w:val="afff6"/>
            </w:pPr>
            <w:r w:rsidRPr="00360522">
              <w:rPr>
                <w:rFonts w:hint="eastAsia"/>
              </w:rPr>
              <w:t>ID・パスワードを盗まれないようにウイルス対策ソフトを導入し、</w:t>
            </w:r>
            <w:bookmarkStart w:id="85" w:name="■ファイアウォール2ー2ー2"/>
            <w:bookmarkStart w:id="86" w:name="■ウイルス定義ファイル（パターンファイル）2ー2ー2"/>
            <w:r w:rsidR="00D12C99">
              <w:fldChar w:fldCharType="begin"/>
            </w:r>
            <w:r w:rsidR="00D12C99">
              <w:rPr>
                <w:rFonts w:hint="eastAsia"/>
              </w:rPr>
              <w:instrText xml:space="preserve">HYPERLINK </w:instrText>
            </w:r>
            <w:r w:rsidR="00D12C99">
              <w:instrText xml:space="preserve"> \l "</w:instrText>
            </w:r>
            <w:r w:rsidR="00D12C99">
              <w:rPr>
                <w:rFonts w:hint="eastAsia"/>
              </w:rPr>
              <w:instrText>■ウイルス定義ファイル（パターンファイル）</w:instrText>
            </w:r>
            <w:r w:rsidR="00D12C99">
              <w:instrText>"</w:instrText>
            </w:r>
            <w:r w:rsidR="00D12C99">
              <w:fldChar w:fldCharType="separate"/>
            </w:r>
            <w:r w:rsidRPr="00D12C99">
              <w:rPr>
                <w:rStyle w:val="a7"/>
                <w:rFonts w:hint="eastAsia"/>
              </w:rPr>
              <w:t>ウイルス定義ファイル</w:t>
            </w:r>
            <w:bookmarkEnd w:id="85"/>
            <w:bookmarkEnd w:id="86"/>
            <w:r w:rsidRPr="00D12C99">
              <w:rPr>
                <w:rStyle w:val="a7"/>
                <w:rFonts w:hint="eastAsia"/>
              </w:rPr>
              <w:t>（パターンファイル）</w:t>
            </w:r>
            <w:r w:rsidR="00D12C99">
              <w:fldChar w:fldCharType="end"/>
            </w:r>
            <w:r w:rsidRPr="00360522">
              <w:rPr>
                <w:rFonts w:hint="eastAsia"/>
              </w:rPr>
              <w:t>は常に最新の状態になるようにします。</w:t>
            </w:r>
          </w:p>
        </w:tc>
      </w:tr>
      <w:tr w:rsidR="000A1443" w14:paraId="47954E40" w14:textId="77777777">
        <w:tc>
          <w:tcPr>
            <w:tcW w:w="337" w:type="pct"/>
          </w:tcPr>
          <w:p w14:paraId="397840B9" w14:textId="2D54D945" w:rsidR="000A1443" w:rsidRDefault="000A1443" w:rsidP="00360522">
            <w:pPr>
              <w:pStyle w:val="afff6"/>
            </w:pPr>
            <w:r w:rsidRPr="002943DA">
              <w:rPr>
                <w:rFonts w:hint="eastAsia"/>
              </w:rPr>
              <w:t>対策</w:t>
            </w:r>
            <w:r w:rsidR="008C01F1">
              <w:rPr>
                <w:rFonts w:hint="eastAsia"/>
              </w:rPr>
              <w:t>：</w:t>
            </w:r>
          </w:p>
        </w:tc>
        <w:tc>
          <w:tcPr>
            <w:tcW w:w="4663" w:type="pct"/>
          </w:tcPr>
          <w:p w14:paraId="5557B9B8" w14:textId="77777777" w:rsidR="000A1443" w:rsidRPr="00360522" w:rsidRDefault="000A1443" w:rsidP="00892C01">
            <w:pPr>
              <w:pStyle w:val="afff6"/>
              <w:numPr>
                <w:ilvl w:val="0"/>
                <w:numId w:val="698"/>
              </w:numPr>
            </w:pPr>
            <w:r w:rsidRPr="00360522">
              <w:rPr>
                <w:rFonts w:hint="eastAsia"/>
              </w:rPr>
              <w:t>ウイルス定義ファイルが自動更新されるように設定します。</w:t>
            </w:r>
          </w:p>
          <w:p w14:paraId="217CB0BF" w14:textId="77777777" w:rsidR="000A1443" w:rsidRDefault="000A1443" w:rsidP="00892C01">
            <w:pPr>
              <w:pStyle w:val="afff6"/>
              <w:numPr>
                <w:ilvl w:val="0"/>
                <w:numId w:val="698"/>
              </w:numPr>
            </w:pPr>
            <w:r w:rsidRPr="00360522">
              <w:rPr>
                <w:rFonts w:hint="eastAsia"/>
              </w:rPr>
              <w:t>統合型</w:t>
            </w:r>
            <w:r w:rsidRPr="000D2A3F">
              <w:rPr>
                <w:rFonts w:hint="eastAsia"/>
              </w:rPr>
              <w:t>のセキュリティ対策ソフトを導入します。</w:t>
            </w:r>
          </w:p>
        </w:tc>
      </w:tr>
      <w:tr w:rsidR="000A1443" w14:paraId="45CAD0BD" w14:textId="77777777" w:rsidTr="00A44971">
        <w:tc>
          <w:tcPr>
            <w:tcW w:w="5000" w:type="pct"/>
            <w:gridSpan w:val="2"/>
          </w:tcPr>
          <w:p w14:paraId="45E7D64D" w14:textId="77777777" w:rsidR="000A1443" w:rsidRDefault="000A1443" w:rsidP="00360522">
            <w:pPr>
              <w:pStyle w:val="afff8"/>
            </w:pPr>
            <w:r w:rsidRPr="0098492D">
              <w:t>3.パスワードを強化しよう！</w:t>
            </w:r>
          </w:p>
          <w:p w14:paraId="6A1514C6" w14:textId="77777777" w:rsidR="000A1443" w:rsidRPr="00360522" w:rsidRDefault="000A1443" w:rsidP="00360522">
            <w:pPr>
              <w:pStyle w:val="afff6"/>
            </w:pPr>
            <w:r w:rsidRPr="00360522">
              <w:rPr>
                <w:rFonts w:hint="eastAsia"/>
              </w:rPr>
              <w:t>パスワードが推測や解析されたり、流出したID・パスワードが悪用されたりすることで、不正にログインされます。パスワードは長く、複雑に、使い回さないようにします。</w:t>
            </w:r>
          </w:p>
        </w:tc>
      </w:tr>
      <w:tr w:rsidR="000A1443" w14:paraId="5CDD374E" w14:textId="77777777">
        <w:tc>
          <w:tcPr>
            <w:tcW w:w="337" w:type="pct"/>
          </w:tcPr>
          <w:p w14:paraId="10B6B037" w14:textId="02CC7248" w:rsidR="000A1443" w:rsidRPr="00360522" w:rsidRDefault="000A1443" w:rsidP="00360522">
            <w:pPr>
              <w:pStyle w:val="afff6"/>
            </w:pPr>
            <w:r w:rsidRPr="002943DA">
              <w:rPr>
                <w:rFonts w:hint="eastAsia"/>
              </w:rPr>
              <w:t>対策</w:t>
            </w:r>
            <w:r w:rsidR="008C01F1">
              <w:rPr>
                <w:rFonts w:hint="eastAsia"/>
              </w:rPr>
              <w:t>：</w:t>
            </w:r>
          </w:p>
        </w:tc>
        <w:tc>
          <w:tcPr>
            <w:tcW w:w="4663" w:type="pct"/>
          </w:tcPr>
          <w:p w14:paraId="4B92E162" w14:textId="77777777" w:rsidR="000A1443" w:rsidRDefault="000A1443" w:rsidP="00892C01">
            <w:pPr>
              <w:pStyle w:val="afff6"/>
              <w:numPr>
                <w:ilvl w:val="0"/>
                <w:numId w:val="699"/>
              </w:numPr>
            </w:pPr>
            <w:r w:rsidRPr="00AC6492">
              <w:rPr>
                <w:rFonts w:hint="eastAsia"/>
              </w:rPr>
              <w:t>同じ</w:t>
            </w:r>
            <w:r w:rsidRPr="00AC6492">
              <w:t>ID、パスワードを複数サービス間で使い回さないようにします。</w:t>
            </w:r>
            <w:r w:rsidRPr="00AC6492">
              <w:rPr>
                <w:rFonts w:hint="eastAsia"/>
              </w:rPr>
              <w:t>例として、</w:t>
            </w:r>
            <w:r w:rsidRPr="00AC6492">
              <w:t>10文字以上で「大文字」「小文字」「数字」「記号」を含めます。また、「名前」「電話番号」「誕生日」「簡単な英単語」等は使わず、推測できないようにします。</w:t>
            </w:r>
          </w:p>
        </w:tc>
      </w:tr>
      <w:tr w:rsidR="000A1443" w14:paraId="46739AD9" w14:textId="77777777" w:rsidTr="00A44971">
        <w:tc>
          <w:tcPr>
            <w:tcW w:w="5000" w:type="pct"/>
            <w:gridSpan w:val="2"/>
          </w:tcPr>
          <w:p w14:paraId="2D9F88D9" w14:textId="77777777" w:rsidR="000A1443" w:rsidRDefault="000A1443" w:rsidP="00360522">
            <w:pPr>
              <w:pStyle w:val="afff8"/>
            </w:pPr>
            <w:r w:rsidRPr="0098492D">
              <w:t>4.共有設定を見直そう！</w:t>
            </w:r>
          </w:p>
          <w:p w14:paraId="5C51BAAE" w14:textId="77777777" w:rsidR="000A1443" w:rsidRDefault="000A1443" w:rsidP="00360522">
            <w:pPr>
              <w:pStyle w:val="afff6"/>
            </w:pPr>
            <w:r w:rsidRPr="00472E88">
              <w:rPr>
                <w:rFonts w:hint="eastAsia"/>
              </w:rPr>
              <w:t>データ保管等のWebサービスやネットワーク接続した複合機の設定を間違ったために、無関係な人に情報を覗き見られるトラブルが増えています。無関係な人が、Webサービスや機器を使うことができるような設定になっていないことを確認します。</w:t>
            </w:r>
          </w:p>
        </w:tc>
      </w:tr>
      <w:tr w:rsidR="000A1443" w14:paraId="57F56135" w14:textId="77777777">
        <w:tc>
          <w:tcPr>
            <w:tcW w:w="337" w:type="pct"/>
          </w:tcPr>
          <w:p w14:paraId="5C08576A" w14:textId="1FC5A536" w:rsidR="000A1443" w:rsidRPr="00360522" w:rsidRDefault="000A1443" w:rsidP="00360522">
            <w:pPr>
              <w:pStyle w:val="afff6"/>
            </w:pPr>
            <w:r w:rsidRPr="002943DA">
              <w:rPr>
                <w:rFonts w:hint="eastAsia"/>
              </w:rPr>
              <w:t>対策</w:t>
            </w:r>
            <w:r w:rsidR="008C01F1">
              <w:rPr>
                <w:rFonts w:hint="eastAsia"/>
              </w:rPr>
              <w:t>：</w:t>
            </w:r>
          </w:p>
        </w:tc>
        <w:tc>
          <w:tcPr>
            <w:tcW w:w="4663" w:type="pct"/>
          </w:tcPr>
          <w:p w14:paraId="470E5C84" w14:textId="77777777" w:rsidR="000A1443" w:rsidRPr="00360522" w:rsidRDefault="000A1443" w:rsidP="00892C01">
            <w:pPr>
              <w:pStyle w:val="afff6"/>
              <w:numPr>
                <w:ilvl w:val="0"/>
                <w:numId w:val="700"/>
              </w:numPr>
            </w:pPr>
            <w:r w:rsidRPr="00360522">
              <w:t>Webサービス、ネットワーク接続の複合機・カメラ等の共有範囲を限定します。</w:t>
            </w:r>
          </w:p>
          <w:p w14:paraId="0D001A15" w14:textId="77777777" w:rsidR="000A1443" w:rsidRPr="00360522" w:rsidRDefault="000A1443" w:rsidP="00892C01">
            <w:pPr>
              <w:pStyle w:val="afff6"/>
              <w:numPr>
                <w:ilvl w:val="0"/>
                <w:numId w:val="700"/>
              </w:numPr>
            </w:pPr>
            <w:r w:rsidRPr="00360522">
              <w:rPr>
                <w:rFonts w:hint="eastAsia"/>
              </w:rPr>
              <w:t>従業員の異動や退職時には速やかに設定を変更（削除）します。</w:t>
            </w:r>
          </w:p>
        </w:tc>
      </w:tr>
      <w:tr w:rsidR="000A1443" w14:paraId="28D636F2" w14:textId="77777777" w:rsidTr="00A44971">
        <w:tc>
          <w:tcPr>
            <w:tcW w:w="5000" w:type="pct"/>
            <w:gridSpan w:val="2"/>
          </w:tcPr>
          <w:p w14:paraId="7B9F1653" w14:textId="77777777" w:rsidR="000A1443" w:rsidRDefault="000A1443" w:rsidP="00360522">
            <w:pPr>
              <w:pStyle w:val="afff8"/>
            </w:pPr>
            <w:r w:rsidRPr="0098492D">
              <w:t>5.脅威や攻撃の手口を知ろう！</w:t>
            </w:r>
          </w:p>
          <w:p w14:paraId="212879D2" w14:textId="77777777" w:rsidR="000A1443" w:rsidRDefault="000A1443" w:rsidP="00360522">
            <w:pPr>
              <w:pStyle w:val="afff6"/>
            </w:pPr>
            <w:r w:rsidRPr="00571C50">
              <w:rPr>
                <w:rFonts w:hint="eastAsia"/>
              </w:rPr>
              <w:t>取引先や関係者と偽ってウイルス付きのメールを送る巧妙な手口が増えています。脅威や攻撃の手口を知って対策をとります。</w:t>
            </w:r>
          </w:p>
        </w:tc>
      </w:tr>
      <w:tr w:rsidR="000A1443" w14:paraId="22CCEFF0" w14:textId="77777777">
        <w:tc>
          <w:tcPr>
            <w:tcW w:w="337" w:type="pct"/>
          </w:tcPr>
          <w:p w14:paraId="3D06AA98" w14:textId="7FA8B76C" w:rsidR="000A1443" w:rsidRPr="00360522" w:rsidRDefault="000A1443" w:rsidP="00360522">
            <w:pPr>
              <w:pStyle w:val="afff6"/>
            </w:pPr>
            <w:r w:rsidRPr="002943DA">
              <w:rPr>
                <w:rFonts w:hint="eastAsia"/>
              </w:rPr>
              <w:t>対策</w:t>
            </w:r>
            <w:r w:rsidR="008C01F1">
              <w:rPr>
                <w:rFonts w:hint="eastAsia"/>
              </w:rPr>
              <w:t>：</w:t>
            </w:r>
          </w:p>
        </w:tc>
        <w:tc>
          <w:tcPr>
            <w:tcW w:w="4663" w:type="pct"/>
          </w:tcPr>
          <w:p w14:paraId="43CB6A67" w14:textId="77777777" w:rsidR="000A1443" w:rsidRDefault="000A1443" w:rsidP="00892C01">
            <w:pPr>
              <w:pStyle w:val="afff6"/>
              <w:numPr>
                <w:ilvl w:val="0"/>
                <w:numId w:val="701"/>
              </w:numPr>
            </w:pPr>
            <w:r w:rsidRPr="0096203E">
              <w:t>IPA等のセキュリティ専門機関のWebサイトやメールマガジンで最新の脅威や攻撃の手口を知ります。</w:t>
            </w:r>
          </w:p>
          <w:bookmarkStart w:id="87" w:name="■インターネットバンキング2ー2－2"/>
          <w:p w14:paraId="6DBDBB72" w14:textId="165A8910" w:rsidR="000A1443" w:rsidRDefault="00E1737B" w:rsidP="00892C01">
            <w:pPr>
              <w:pStyle w:val="afff6"/>
              <w:numPr>
                <w:ilvl w:val="0"/>
                <w:numId w:val="701"/>
              </w:numPr>
              <w:ind w:rightChars="-57" w:right="-137"/>
            </w:pPr>
            <w:r>
              <w:fldChar w:fldCharType="begin"/>
            </w:r>
            <w:r>
              <w:rPr>
                <w:rFonts w:hint="eastAsia"/>
              </w:rPr>
              <w:instrText xml:space="preserve">HYPERLINK </w:instrText>
            </w:r>
            <w:r>
              <w:instrText xml:space="preserve"> \l "</w:instrText>
            </w:r>
            <w:r>
              <w:rPr>
                <w:rFonts w:hint="eastAsia"/>
              </w:rPr>
              <w:instrText>■インターネットバンキング</w:instrText>
            </w:r>
            <w:r>
              <w:instrText>"</w:instrText>
            </w:r>
            <w:r>
              <w:fldChar w:fldCharType="separate"/>
            </w:r>
            <w:r w:rsidR="000A1443" w:rsidRPr="00E1737B">
              <w:rPr>
                <w:rStyle w:val="a7"/>
                <w:rFonts w:hint="eastAsia"/>
              </w:rPr>
              <w:t>インターネットバンキング</w:t>
            </w:r>
            <w:bookmarkEnd w:id="87"/>
            <w:r>
              <w:fldChar w:fldCharType="end"/>
            </w:r>
            <w:r w:rsidR="000A1443" w:rsidRPr="0096203E">
              <w:rPr>
                <w:rFonts w:hint="eastAsia"/>
              </w:rPr>
              <w:t>やクラウドサービス等が提供する注意喚起を確認します。</w:t>
            </w:r>
          </w:p>
        </w:tc>
      </w:tr>
    </w:tbl>
    <w:tbl>
      <w:tblPr>
        <w:tblStyle w:val="aa"/>
        <w:tblpPr w:leftFromText="142" w:rightFromText="142" w:vertAnchor="text" w:horzAnchor="margin" w:tblpY="-56"/>
        <w:tblW w:w="0" w:type="auto"/>
        <w:tblLook w:val="04A0" w:firstRow="1" w:lastRow="0" w:firstColumn="1" w:lastColumn="0" w:noHBand="0" w:noVBand="1"/>
      </w:tblPr>
      <w:tblGrid>
        <w:gridCol w:w="5228"/>
        <w:gridCol w:w="5228"/>
      </w:tblGrid>
      <w:tr w:rsidR="00106F84" w:rsidRPr="00DB23F5" w14:paraId="023950AB" w14:textId="77777777" w:rsidTr="00106F84">
        <w:tc>
          <w:tcPr>
            <w:tcW w:w="10456" w:type="dxa"/>
            <w:gridSpan w:val="2"/>
          </w:tcPr>
          <w:p w14:paraId="0286A374" w14:textId="77777777" w:rsidR="00106F84" w:rsidRPr="00DB23F5" w:rsidRDefault="00106F84" w:rsidP="00601047">
            <w:pPr>
              <w:pStyle w:val="affe"/>
              <w:framePr w:hSpace="0" w:wrap="auto" w:vAnchor="margin" w:hAnchor="text" w:yAlign="inline"/>
            </w:pPr>
            <w:r w:rsidRPr="00DB23F5">
              <w:rPr>
                <w:rFonts w:hint="eastAsia"/>
              </w:rPr>
              <w:t>詳細理解のため参考となる文献（参考文献）</w:t>
            </w:r>
          </w:p>
        </w:tc>
      </w:tr>
      <w:tr w:rsidR="00106F84" w:rsidRPr="00DB23F5" w14:paraId="68EC6013" w14:textId="77777777" w:rsidTr="00106F84">
        <w:tc>
          <w:tcPr>
            <w:tcW w:w="5228" w:type="dxa"/>
            <w:shd w:val="clear" w:color="auto" w:fill="F1A983" w:themeFill="accent2" w:themeFillTint="99"/>
          </w:tcPr>
          <w:p w14:paraId="6BD85416" w14:textId="77777777" w:rsidR="00106F84" w:rsidRPr="00DB23F5" w:rsidRDefault="00106F84" w:rsidP="00601047">
            <w:pPr>
              <w:pStyle w:val="affe"/>
              <w:framePr w:hSpace="0" w:wrap="auto" w:vAnchor="margin" w:hAnchor="text" w:yAlign="inline"/>
            </w:pPr>
            <w:r w:rsidRPr="00DB23F5">
              <w:rPr>
                <w:rFonts w:hint="eastAsia"/>
              </w:rPr>
              <w:t>情報セキュリティ5か条</w:t>
            </w:r>
          </w:p>
        </w:tc>
        <w:tc>
          <w:tcPr>
            <w:tcW w:w="5228" w:type="dxa"/>
          </w:tcPr>
          <w:p w14:paraId="651EC805" w14:textId="77777777" w:rsidR="00106F84" w:rsidRPr="00DB23F5" w:rsidRDefault="00106F84" w:rsidP="00601047">
            <w:pPr>
              <w:pStyle w:val="affe"/>
              <w:framePr w:hSpace="0" w:wrap="auto" w:vAnchor="margin" w:hAnchor="text" w:yAlign="inline"/>
            </w:pPr>
            <w:r w:rsidRPr="00DB23F5">
              <w:rPr>
                <w:rFonts w:hint="eastAsia"/>
              </w:rPr>
              <w:t>https://www.ipa.go.jp/security/security-action/download/5point_poster.pdf</w:t>
            </w:r>
          </w:p>
        </w:tc>
      </w:tr>
    </w:tbl>
    <w:p w14:paraId="09B5F3F5" w14:textId="77777777" w:rsidR="000A1443" w:rsidRDefault="000A1443">
      <w:pPr>
        <w:ind w:firstLineChars="0" w:firstLine="0"/>
      </w:pPr>
    </w:p>
    <w:p w14:paraId="0F3032BE" w14:textId="77777777" w:rsidR="000A1443" w:rsidRDefault="000A1443">
      <w:bookmarkStart w:id="88" w:name="_Toc167890532"/>
    </w:p>
    <w:p w14:paraId="10B5E884" w14:textId="77777777" w:rsidR="000A1443" w:rsidRDefault="000A1443" w:rsidP="003E0313">
      <w:pPr>
        <w:pStyle w:val="4"/>
      </w:pPr>
      <w:bookmarkStart w:id="89" w:name="_Toc185338795"/>
      <w:bookmarkStart w:id="90" w:name="_Toc187824545"/>
      <w:bookmarkStart w:id="91" w:name="_Toc188348896"/>
      <w:r w:rsidRPr="007551F1">
        <w:rPr>
          <w:rFonts w:hint="eastAsia"/>
        </w:rPr>
        <w:t>情報セキュリティ自社診断</w:t>
      </w:r>
      <w:bookmarkEnd w:id="88"/>
      <w:bookmarkEnd w:id="89"/>
      <w:bookmarkEnd w:id="90"/>
      <w:bookmarkEnd w:id="91"/>
    </w:p>
    <w:p w14:paraId="2DA5D869" w14:textId="77777777" w:rsidR="000A1443" w:rsidRPr="00782A08" w:rsidRDefault="000A1443">
      <w:r w:rsidRPr="00782A08">
        <w:rPr>
          <w:rFonts w:hint="eastAsia"/>
        </w:rPr>
        <w:t>「</w:t>
      </w:r>
      <w:r>
        <w:rPr>
          <w:rFonts w:hint="eastAsia"/>
        </w:rPr>
        <w:t>5</w:t>
      </w:r>
      <w:r w:rsidRPr="00782A08">
        <w:rPr>
          <w:rFonts w:hint="eastAsia"/>
        </w:rPr>
        <w:t>分でできる！情報セキュリティ自社診断」を利用することで、自社のセキュリティ対策が、どれくらい実施できているかを把握できます。自社診断は、次ページに示す25項目の設問に答えるだけでセキュリティ対策の実施状況が把握できます。</w:t>
      </w:r>
    </w:p>
    <w:p w14:paraId="13674416" w14:textId="77777777" w:rsidR="00C802CA" w:rsidRPr="00782A08" w:rsidRDefault="00C802CA"/>
    <w:p w14:paraId="4E6C006C" w14:textId="77777777" w:rsidR="000A1443" w:rsidRPr="007948BE" w:rsidRDefault="000A1443">
      <w:pPr>
        <w:pStyle w:val="5"/>
      </w:pPr>
      <w:r w:rsidRPr="004960D5">
        <w:rPr>
          <w:rFonts w:hint="eastAsia"/>
        </w:rPr>
        <w:t>分類</w:t>
      </w:r>
    </w:p>
    <w:tbl>
      <w:tblPr>
        <w:tblStyle w:val="aa"/>
        <w:tblW w:w="5000" w:type="pct"/>
        <w:tblLook w:val="04A0" w:firstRow="1" w:lastRow="0" w:firstColumn="1" w:lastColumn="0" w:noHBand="0" w:noVBand="1"/>
      </w:tblPr>
      <w:tblGrid>
        <w:gridCol w:w="10456"/>
      </w:tblGrid>
      <w:tr w:rsidR="000A1443" w:rsidRPr="000C3CA7" w14:paraId="4AF5ACD2" w14:textId="77777777" w:rsidTr="00B002E6">
        <w:tc>
          <w:tcPr>
            <w:tcW w:w="5000" w:type="pct"/>
          </w:tcPr>
          <w:p w14:paraId="205905A1" w14:textId="77777777" w:rsidR="000A1443" w:rsidRPr="00360522" w:rsidRDefault="000A1443" w:rsidP="00360522">
            <w:pPr>
              <w:pStyle w:val="afff8"/>
            </w:pPr>
            <w:r w:rsidRPr="0070287C">
              <w:rPr>
                <w:rFonts w:hint="eastAsia"/>
              </w:rPr>
              <w:t>Part1 基本的対策</w:t>
            </w:r>
          </w:p>
          <w:p w14:paraId="1239B587" w14:textId="77777777" w:rsidR="000A1443" w:rsidRPr="0070287C" w:rsidRDefault="000A1443" w:rsidP="00360522">
            <w:pPr>
              <w:pStyle w:val="afff6"/>
            </w:pPr>
            <w:r w:rsidRPr="0070287C">
              <w:rPr>
                <w:rFonts w:hint="eastAsia"/>
              </w:rPr>
              <w:t>No.1~5は企業の規模や形態を問わず、必須の5項目です。いずれも一度行えば良いものではなく、継続的な実施が欠かせないため、運用ルールとして社内に定着させる必要があります。</w:t>
            </w:r>
          </w:p>
        </w:tc>
      </w:tr>
      <w:tr w:rsidR="000A1443" w:rsidRPr="000C3CA7" w14:paraId="2DFD49E6" w14:textId="77777777" w:rsidTr="00B002E6">
        <w:tc>
          <w:tcPr>
            <w:tcW w:w="5000" w:type="pct"/>
          </w:tcPr>
          <w:p w14:paraId="4DF3D7A5" w14:textId="77777777" w:rsidR="000A1443" w:rsidRPr="00360522" w:rsidRDefault="000A1443" w:rsidP="00360522">
            <w:pPr>
              <w:pStyle w:val="afff8"/>
            </w:pPr>
            <w:r w:rsidRPr="0070287C">
              <w:rPr>
                <w:rFonts w:hint="eastAsia"/>
              </w:rPr>
              <w:t>Part2 従業員としての対策</w:t>
            </w:r>
          </w:p>
          <w:p w14:paraId="1EA4A93D" w14:textId="77777777" w:rsidR="000A1443" w:rsidRPr="0070287C" w:rsidRDefault="000A1443" w:rsidP="00360522">
            <w:pPr>
              <w:pStyle w:val="afff6"/>
            </w:pPr>
            <w:r w:rsidRPr="0070287C">
              <w:rPr>
                <w:rFonts w:hint="eastAsia"/>
              </w:rPr>
              <w:t>No.6~18は従業員として注目すべき項目です。重要情報を日々扱っていると慣れによる人為的ミスが発生しやすくなります。また、脅威が日々変化しているので、油断しないように注意する必要があります。</w:t>
            </w:r>
          </w:p>
        </w:tc>
      </w:tr>
      <w:tr w:rsidR="000A1443" w:rsidRPr="000C3CA7" w14:paraId="799B36AC" w14:textId="77777777" w:rsidTr="00B002E6">
        <w:trPr>
          <w:trHeight w:val="661"/>
        </w:trPr>
        <w:tc>
          <w:tcPr>
            <w:tcW w:w="5000" w:type="pct"/>
          </w:tcPr>
          <w:p w14:paraId="6908D3FE" w14:textId="77777777" w:rsidR="000A1443" w:rsidRPr="00360522" w:rsidRDefault="000A1443" w:rsidP="00360522">
            <w:pPr>
              <w:pStyle w:val="afff8"/>
            </w:pPr>
            <w:r w:rsidRPr="0070287C">
              <w:rPr>
                <w:rFonts w:hint="eastAsia"/>
              </w:rPr>
              <w:t>Part3 組織としての対策</w:t>
            </w:r>
          </w:p>
          <w:p w14:paraId="12B9B681" w14:textId="77777777" w:rsidR="000A1443" w:rsidRPr="0070287C" w:rsidRDefault="000A1443" w:rsidP="00360522">
            <w:pPr>
              <w:pStyle w:val="afff6"/>
            </w:pPr>
            <w:r w:rsidRPr="0070287C">
              <w:rPr>
                <w:rFonts w:hint="eastAsia"/>
              </w:rPr>
              <w:t>No.19~25は組織としての方針を定めた上で、実施すべき</w:t>
            </w:r>
            <w:r>
              <w:rPr>
                <w:rFonts w:hint="eastAsia"/>
              </w:rPr>
              <w:t>セキュリティ</w:t>
            </w:r>
            <w:r w:rsidRPr="0070287C">
              <w:rPr>
                <w:rFonts w:hint="eastAsia"/>
              </w:rPr>
              <w:t>対策です。情報セキュリティのルールは明文化して社内で共有することにより、従業員の意識を高めるようにします。</w:t>
            </w:r>
          </w:p>
        </w:tc>
      </w:tr>
    </w:tbl>
    <w:p w14:paraId="33FA964A" w14:textId="77777777" w:rsidR="00BC6B4F" w:rsidRDefault="00BC6B4F" w:rsidP="00BC6B4F"/>
    <w:p w14:paraId="528D4D15" w14:textId="735C38C3" w:rsidR="000A1443" w:rsidRDefault="000A1443">
      <w:pPr>
        <w:pStyle w:val="5"/>
        <w:rPr>
          <w:color w:val="215E99" w:themeColor="text2" w:themeTint="BF"/>
          <w:szCs w:val="32"/>
        </w:rPr>
      </w:pPr>
      <w:r>
        <w:rPr>
          <w:rFonts w:hint="eastAsia"/>
        </w:rPr>
        <w:t>診断方法</w:t>
      </w:r>
    </w:p>
    <w:p w14:paraId="11D30E5A" w14:textId="77777777" w:rsidR="000A1443" w:rsidRDefault="000A1443">
      <w:r w:rsidRPr="002B635A">
        <w:rPr>
          <w:rFonts w:hint="eastAsia"/>
        </w:rPr>
        <w:t>経営者または情報システム担当や部門長</w:t>
      </w:r>
      <w:r>
        <w:rPr>
          <w:rFonts w:hint="eastAsia"/>
        </w:rPr>
        <w:t>など</w:t>
      </w:r>
      <w:r w:rsidRPr="002B635A">
        <w:rPr>
          <w:rFonts w:hint="eastAsia"/>
        </w:rPr>
        <w:t>実施状況を把握している人が記入します。事業所が複数、部署が多い</w:t>
      </w:r>
      <w:r>
        <w:rPr>
          <w:rFonts w:hint="eastAsia"/>
        </w:rPr>
        <w:t>など</w:t>
      </w:r>
      <w:r w:rsidRPr="002B635A">
        <w:rPr>
          <w:rFonts w:hint="eastAsia"/>
        </w:rPr>
        <w:t>一人で記入することが難しい場合は、事業所、部署ごとに記入し、責任者・担当者が集計します。</w:t>
      </w:r>
    </w:p>
    <w:p w14:paraId="68DA3F80" w14:textId="52310A1B" w:rsidR="000A1443" w:rsidRDefault="000A1443">
      <w:r w:rsidRPr="002B635A">
        <w:rPr>
          <w:rFonts w:hint="eastAsia"/>
        </w:rPr>
        <w:t>設問ごとに、以下の点数をつけ、全項目の合計点で組織全体のセキュリティ対策実施状況を確認します。回答が「わからない」となっている項目を確認します。</w:t>
      </w:r>
    </w:p>
    <w:p w14:paraId="17C3032B" w14:textId="3E5D8972" w:rsidR="000A1443" w:rsidRPr="002B635A" w:rsidRDefault="00106F84">
      <w:r>
        <w:rPr>
          <w:noProof/>
        </w:rPr>
        <w:drawing>
          <wp:anchor distT="0" distB="0" distL="114300" distR="114300" simplePos="0" relativeHeight="251656223" behindDoc="0" locked="0" layoutInCell="1" allowOverlap="1" wp14:anchorId="43E38ABF" wp14:editId="4E5DB5A3">
            <wp:simplePos x="0" y="0"/>
            <wp:positionH relativeFrom="column">
              <wp:posOffset>4432378</wp:posOffset>
            </wp:positionH>
            <wp:positionV relativeFrom="paragraph">
              <wp:posOffset>406927</wp:posOffset>
            </wp:positionV>
            <wp:extent cx="952500" cy="952500"/>
            <wp:effectExtent l="0" t="0" r="0" b="0"/>
            <wp:wrapSquare wrapText="bothSides"/>
            <wp:docPr id="36" name="図 36">
              <a:extLst xmlns:a="http://schemas.openxmlformats.org/drawingml/2006/main">
                <a:ext uri="{FF2B5EF4-FFF2-40B4-BE49-F238E27FC236}">
                  <a16:creationId xmlns:a16="http://schemas.microsoft.com/office/drawing/2014/main" id="{05EC55C7-D4FE-2140-22D7-14ED06D534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図 35">
                      <a:extLst>
                        <a:ext uri="{FF2B5EF4-FFF2-40B4-BE49-F238E27FC236}">
                          <a16:creationId xmlns:a16="http://schemas.microsoft.com/office/drawing/2014/main" id="{05EC55C7-D4FE-2140-22D7-14ED06D534E4}"/>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anchor>
        </w:drawing>
      </w:r>
    </w:p>
    <w:tbl>
      <w:tblPr>
        <w:tblStyle w:val="aa"/>
        <w:tblW w:w="0" w:type="auto"/>
        <w:tblLook w:val="04A0" w:firstRow="1" w:lastRow="0" w:firstColumn="1" w:lastColumn="0" w:noHBand="0" w:noVBand="1"/>
      </w:tblPr>
      <w:tblGrid>
        <w:gridCol w:w="2547"/>
        <w:gridCol w:w="1701"/>
      </w:tblGrid>
      <w:tr w:rsidR="000A1443" w14:paraId="3A586CC8" w14:textId="77777777" w:rsidTr="001300EB">
        <w:tc>
          <w:tcPr>
            <w:tcW w:w="2547" w:type="dxa"/>
            <w:shd w:val="clear" w:color="auto" w:fill="2F5597"/>
          </w:tcPr>
          <w:p w14:paraId="2F5D5127" w14:textId="77777777" w:rsidR="000A1443" w:rsidRPr="00BC6B4F" w:rsidRDefault="000A1443" w:rsidP="00BC6B4F">
            <w:pPr>
              <w:pStyle w:val="aff0"/>
            </w:pPr>
            <w:r w:rsidRPr="00BC6B4F">
              <w:rPr>
                <w:rFonts w:hint="eastAsia"/>
              </w:rPr>
              <w:t>項目</w:t>
            </w:r>
          </w:p>
        </w:tc>
        <w:tc>
          <w:tcPr>
            <w:tcW w:w="1701" w:type="dxa"/>
            <w:shd w:val="clear" w:color="auto" w:fill="2F5597"/>
          </w:tcPr>
          <w:p w14:paraId="29FF186A" w14:textId="77777777" w:rsidR="000A1443" w:rsidRPr="00BC6B4F" w:rsidRDefault="000A1443" w:rsidP="00BC6B4F">
            <w:pPr>
              <w:pStyle w:val="aff0"/>
            </w:pPr>
            <w:r w:rsidRPr="00BC6B4F">
              <w:rPr>
                <w:rFonts w:hint="eastAsia"/>
              </w:rPr>
              <w:t>点数</w:t>
            </w:r>
          </w:p>
        </w:tc>
      </w:tr>
      <w:tr w:rsidR="000A1443" w14:paraId="590C64DC" w14:textId="77777777" w:rsidTr="00146CBE">
        <w:tc>
          <w:tcPr>
            <w:tcW w:w="2547" w:type="dxa"/>
          </w:tcPr>
          <w:p w14:paraId="6D51F910" w14:textId="77777777" w:rsidR="000A1443" w:rsidRPr="00BC6B4F" w:rsidRDefault="000A1443" w:rsidP="00BC6B4F">
            <w:pPr>
              <w:pStyle w:val="afff6"/>
            </w:pPr>
            <w:r w:rsidRPr="00BC6B4F">
              <w:rPr>
                <w:rFonts w:hint="eastAsia"/>
              </w:rPr>
              <w:t>実施している</w:t>
            </w:r>
          </w:p>
        </w:tc>
        <w:tc>
          <w:tcPr>
            <w:tcW w:w="1701" w:type="dxa"/>
          </w:tcPr>
          <w:p w14:paraId="7CCCD4CB" w14:textId="77777777" w:rsidR="000A1443" w:rsidRPr="00BC6B4F" w:rsidRDefault="000A1443" w:rsidP="00BC6B4F">
            <w:pPr>
              <w:pStyle w:val="afff6"/>
            </w:pPr>
            <w:r w:rsidRPr="00BC6B4F">
              <w:rPr>
                <w:rFonts w:hint="eastAsia"/>
              </w:rPr>
              <w:t>4点</w:t>
            </w:r>
          </w:p>
        </w:tc>
      </w:tr>
      <w:tr w:rsidR="000A1443" w14:paraId="7A524F39" w14:textId="77777777" w:rsidTr="00146CBE">
        <w:tc>
          <w:tcPr>
            <w:tcW w:w="2547" w:type="dxa"/>
          </w:tcPr>
          <w:p w14:paraId="4B86222A" w14:textId="77777777" w:rsidR="000A1443" w:rsidRPr="00BC6B4F" w:rsidRDefault="000A1443" w:rsidP="00BC6B4F">
            <w:pPr>
              <w:pStyle w:val="afff6"/>
            </w:pPr>
            <w:r w:rsidRPr="00BC6B4F">
              <w:rPr>
                <w:rFonts w:hint="eastAsia"/>
              </w:rPr>
              <w:t>一部実施している</w:t>
            </w:r>
          </w:p>
        </w:tc>
        <w:tc>
          <w:tcPr>
            <w:tcW w:w="1701" w:type="dxa"/>
          </w:tcPr>
          <w:p w14:paraId="73D981B7" w14:textId="77777777" w:rsidR="000A1443" w:rsidRPr="00BC6B4F" w:rsidRDefault="000A1443" w:rsidP="00BC6B4F">
            <w:pPr>
              <w:pStyle w:val="afff6"/>
            </w:pPr>
            <w:r w:rsidRPr="00BC6B4F">
              <w:rPr>
                <w:rFonts w:hint="eastAsia"/>
              </w:rPr>
              <w:t>2点</w:t>
            </w:r>
          </w:p>
        </w:tc>
      </w:tr>
      <w:tr w:rsidR="000A1443" w14:paraId="54EEDCC9" w14:textId="77777777" w:rsidTr="00146CBE">
        <w:tc>
          <w:tcPr>
            <w:tcW w:w="2547" w:type="dxa"/>
          </w:tcPr>
          <w:p w14:paraId="42B646C0" w14:textId="77777777" w:rsidR="000A1443" w:rsidRPr="00BC6B4F" w:rsidRDefault="000A1443" w:rsidP="00BC6B4F">
            <w:pPr>
              <w:pStyle w:val="afff6"/>
            </w:pPr>
            <w:r w:rsidRPr="00BC6B4F">
              <w:rPr>
                <w:rFonts w:hint="eastAsia"/>
              </w:rPr>
              <w:t>実施していない</w:t>
            </w:r>
          </w:p>
        </w:tc>
        <w:tc>
          <w:tcPr>
            <w:tcW w:w="1701" w:type="dxa"/>
          </w:tcPr>
          <w:p w14:paraId="65C51621" w14:textId="77777777" w:rsidR="000A1443" w:rsidRPr="00BC6B4F" w:rsidRDefault="000A1443" w:rsidP="00BC6B4F">
            <w:pPr>
              <w:pStyle w:val="afff6"/>
            </w:pPr>
            <w:r w:rsidRPr="00BC6B4F">
              <w:rPr>
                <w:rFonts w:hint="eastAsia"/>
              </w:rPr>
              <w:t>0点</w:t>
            </w:r>
          </w:p>
        </w:tc>
      </w:tr>
      <w:tr w:rsidR="000A1443" w14:paraId="18AC100B" w14:textId="77777777" w:rsidTr="00146CBE">
        <w:tc>
          <w:tcPr>
            <w:tcW w:w="2547" w:type="dxa"/>
          </w:tcPr>
          <w:p w14:paraId="6A98DAF7" w14:textId="77777777" w:rsidR="000A1443" w:rsidRPr="00BC6B4F" w:rsidRDefault="000A1443" w:rsidP="00BC6B4F">
            <w:pPr>
              <w:pStyle w:val="afff6"/>
            </w:pPr>
            <w:r w:rsidRPr="00BC6B4F">
              <w:rPr>
                <w:rFonts w:hint="eastAsia"/>
              </w:rPr>
              <w:t>わからない</w:t>
            </w:r>
          </w:p>
        </w:tc>
        <w:tc>
          <w:tcPr>
            <w:tcW w:w="1701" w:type="dxa"/>
          </w:tcPr>
          <w:p w14:paraId="05152EAB" w14:textId="77777777" w:rsidR="000A1443" w:rsidRPr="00BC6B4F" w:rsidRDefault="000A1443" w:rsidP="00BC6B4F">
            <w:pPr>
              <w:pStyle w:val="afff6"/>
            </w:pPr>
            <w:r w:rsidRPr="00BC6B4F">
              <w:rPr>
                <w:rFonts w:hint="eastAsia"/>
              </w:rPr>
              <w:t>-1点</w:t>
            </w:r>
          </w:p>
        </w:tc>
      </w:tr>
    </w:tbl>
    <w:p w14:paraId="1BF03922" w14:textId="77777777" w:rsidR="000A1443" w:rsidRDefault="000A1443">
      <w:pPr>
        <w:ind w:firstLineChars="0" w:firstLine="0"/>
      </w:pPr>
    </w:p>
    <w:tbl>
      <w:tblPr>
        <w:tblStyle w:val="aa"/>
        <w:tblW w:w="0" w:type="auto"/>
        <w:tblLook w:val="04A0" w:firstRow="1" w:lastRow="0" w:firstColumn="1" w:lastColumn="0" w:noHBand="0" w:noVBand="1"/>
      </w:tblPr>
      <w:tblGrid>
        <w:gridCol w:w="1696"/>
        <w:gridCol w:w="5274"/>
        <w:gridCol w:w="3486"/>
      </w:tblGrid>
      <w:tr w:rsidR="000A1443" w14:paraId="3D05AD9B" w14:textId="77777777" w:rsidTr="005F65B7">
        <w:tc>
          <w:tcPr>
            <w:tcW w:w="1696" w:type="dxa"/>
            <w:shd w:val="clear" w:color="auto" w:fill="2F5597"/>
          </w:tcPr>
          <w:p w14:paraId="69CC9D99" w14:textId="77777777" w:rsidR="000A1443" w:rsidRPr="00BC6B4F" w:rsidRDefault="000A1443" w:rsidP="00BC6B4F">
            <w:pPr>
              <w:pStyle w:val="aff0"/>
            </w:pPr>
            <w:r w:rsidRPr="00BC6B4F">
              <w:rPr>
                <w:rFonts w:hint="eastAsia"/>
              </w:rPr>
              <w:t>合計得点</w:t>
            </w:r>
          </w:p>
        </w:tc>
        <w:tc>
          <w:tcPr>
            <w:tcW w:w="5274" w:type="dxa"/>
            <w:shd w:val="clear" w:color="auto" w:fill="2F5597"/>
          </w:tcPr>
          <w:p w14:paraId="69C6E506" w14:textId="2E5AC76A" w:rsidR="000A1443" w:rsidRPr="00BC6B4F" w:rsidRDefault="000A1443" w:rsidP="00BC6B4F">
            <w:pPr>
              <w:pStyle w:val="aff0"/>
            </w:pPr>
            <w:r w:rsidRPr="00BC6B4F">
              <w:rPr>
                <w:rFonts w:hint="eastAsia"/>
              </w:rPr>
              <w:t>現在の状況</w:t>
            </w:r>
          </w:p>
        </w:tc>
        <w:tc>
          <w:tcPr>
            <w:tcW w:w="3486" w:type="dxa"/>
            <w:shd w:val="clear" w:color="auto" w:fill="2F5597"/>
          </w:tcPr>
          <w:p w14:paraId="0E4D0D58" w14:textId="38E64156" w:rsidR="000A1443" w:rsidRPr="00BC6B4F" w:rsidRDefault="000A1443" w:rsidP="00BC6B4F">
            <w:pPr>
              <w:pStyle w:val="aff0"/>
            </w:pPr>
            <w:r w:rsidRPr="00BC6B4F">
              <w:rPr>
                <w:rFonts w:hint="eastAsia"/>
              </w:rPr>
              <w:t>次の対策</w:t>
            </w:r>
          </w:p>
        </w:tc>
      </w:tr>
      <w:tr w:rsidR="000A1443" w14:paraId="18FB8D59" w14:textId="77777777" w:rsidTr="005F65B7">
        <w:tc>
          <w:tcPr>
            <w:tcW w:w="1696" w:type="dxa"/>
          </w:tcPr>
          <w:p w14:paraId="1DE1D579" w14:textId="77777777" w:rsidR="000A1443" w:rsidRPr="00BC6B4F" w:rsidRDefault="000A1443" w:rsidP="00BC6B4F">
            <w:pPr>
              <w:pStyle w:val="afff6"/>
            </w:pPr>
            <w:r w:rsidRPr="00BC6B4F">
              <w:rPr>
                <w:rFonts w:hint="eastAsia"/>
              </w:rPr>
              <w:t>100点満点</w:t>
            </w:r>
          </w:p>
        </w:tc>
        <w:tc>
          <w:tcPr>
            <w:tcW w:w="5274" w:type="dxa"/>
          </w:tcPr>
          <w:p w14:paraId="7BC74557" w14:textId="318D9CB0" w:rsidR="000A1443" w:rsidRPr="00BC6B4F" w:rsidRDefault="000A1443" w:rsidP="00BC6B4F">
            <w:pPr>
              <w:pStyle w:val="afff6"/>
            </w:pPr>
            <w:r w:rsidRPr="00BC6B4F">
              <w:rPr>
                <w:rFonts w:hint="eastAsia"/>
              </w:rPr>
              <w:t>入門レベルのセキュリティ対策は達成</w:t>
            </w:r>
          </w:p>
        </w:tc>
        <w:tc>
          <w:tcPr>
            <w:tcW w:w="3486" w:type="dxa"/>
          </w:tcPr>
          <w:p w14:paraId="26BC1843" w14:textId="4545CAA5" w:rsidR="000A1443" w:rsidRPr="00BC6B4F" w:rsidRDefault="000A1443" w:rsidP="00BC6B4F">
            <w:pPr>
              <w:pStyle w:val="afff6"/>
            </w:pPr>
            <w:r w:rsidRPr="00BC6B4F">
              <w:rPr>
                <w:rFonts w:hint="eastAsia"/>
              </w:rPr>
              <w:t>さらに強化</w:t>
            </w:r>
          </w:p>
        </w:tc>
      </w:tr>
      <w:tr w:rsidR="000A1443" w14:paraId="0DEEBF32" w14:textId="77777777" w:rsidTr="005F65B7">
        <w:tc>
          <w:tcPr>
            <w:tcW w:w="1696" w:type="dxa"/>
          </w:tcPr>
          <w:p w14:paraId="056A3BFE" w14:textId="77777777" w:rsidR="000A1443" w:rsidRPr="00BC6B4F" w:rsidRDefault="000A1443" w:rsidP="00BC6B4F">
            <w:pPr>
              <w:pStyle w:val="afff6"/>
            </w:pPr>
            <w:r w:rsidRPr="00BC6B4F">
              <w:rPr>
                <w:rFonts w:hint="eastAsia"/>
              </w:rPr>
              <w:t>70~99点</w:t>
            </w:r>
          </w:p>
        </w:tc>
        <w:tc>
          <w:tcPr>
            <w:tcW w:w="5274" w:type="dxa"/>
          </w:tcPr>
          <w:p w14:paraId="578C3CA3" w14:textId="0184D605" w:rsidR="000A1443" w:rsidRPr="00BC6B4F" w:rsidRDefault="000A1443" w:rsidP="00BC6B4F">
            <w:pPr>
              <w:pStyle w:val="afff6"/>
            </w:pPr>
            <w:r w:rsidRPr="00BC6B4F">
              <w:rPr>
                <w:rFonts w:hint="eastAsia"/>
              </w:rPr>
              <w:t>部分的な対策が不十分</w:t>
            </w:r>
          </w:p>
        </w:tc>
        <w:tc>
          <w:tcPr>
            <w:tcW w:w="3486" w:type="dxa"/>
          </w:tcPr>
          <w:p w14:paraId="39FF305A" w14:textId="266BB278" w:rsidR="000A1443" w:rsidRPr="00BC6B4F" w:rsidRDefault="000A1443" w:rsidP="00BC6B4F">
            <w:pPr>
              <w:pStyle w:val="afff6"/>
            </w:pPr>
            <w:r w:rsidRPr="00BC6B4F">
              <w:rPr>
                <w:rFonts w:hint="eastAsia"/>
              </w:rPr>
              <w:t>100点満点への挑戦</w:t>
            </w:r>
          </w:p>
        </w:tc>
      </w:tr>
      <w:tr w:rsidR="000A1443" w14:paraId="76331162" w14:textId="77777777" w:rsidTr="005F65B7">
        <w:tc>
          <w:tcPr>
            <w:tcW w:w="1696" w:type="dxa"/>
          </w:tcPr>
          <w:p w14:paraId="1B29941E" w14:textId="3CBA7BF9" w:rsidR="000A1443" w:rsidRPr="00BC6B4F" w:rsidRDefault="000A1443" w:rsidP="00BC6B4F">
            <w:pPr>
              <w:pStyle w:val="afff6"/>
            </w:pPr>
            <w:r w:rsidRPr="00BC6B4F">
              <w:rPr>
                <w:rFonts w:hint="eastAsia"/>
              </w:rPr>
              <w:t>50~69点</w:t>
            </w:r>
          </w:p>
        </w:tc>
        <w:tc>
          <w:tcPr>
            <w:tcW w:w="5274" w:type="dxa"/>
          </w:tcPr>
          <w:p w14:paraId="25240A28" w14:textId="7B33B782" w:rsidR="000A1443" w:rsidRPr="00BC6B4F" w:rsidRDefault="000A1443" w:rsidP="00BC6B4F">
            <w:pPr>
              <w:pStyle w:val="afff6"/>
            </w:pPr>
            <w:r w:rsidRPr="00BC6B4F">
              <w:rPr>
                <w:rFonts w:hint="eastAsia"/>
              </w:rPr>
              <w:t>対策が不十分</w:t>
            </w:r>
          </w:p>
        </w:tc>
        <w:tc>
          <w:tcPr>
            <w:tcW w:w="3486" w:type="dxa"/>
          </w:tcPr>
          <w:p w14:paraId="72A67067" w14:textId="50211D9E" w:rsidR="000A1443" w:rsidRPr="00BC6B4F" w:rsidRDefault="000A1443" w:rsidP="00BC6B4F">
            <w:pPr>
              <w:pStyle w:val="afff6"/>
            </w:pPr>
            <w:r w:rsidRPr="00BC6B4F">
              <w:rPr>
                <w:rFonts w:hint="eastAsia"/>
              </w:rPr>
              <w:t>低い項目から改善</w:t>
            </w:r>
          </w:p>
        </w:tc>
      </w:tr>
      <w:tr w:rsidR="000A1443" w14:paraId="635CFA7D" w14:textId="77777777" w:rsidTr="005F65B7">
        <w:tc>
          <w:tcPr>
            <w:tcW w:w="1696" w:type="dxa"/>
          </w:tcPr>
          <w:p w14:paraId="202EC115" w14:textId="77777777" w:rsidR="000A1443" w:rsidRPr="00BC6B4F" w:rsidRDefault="000A1443" w:rsidP="00BC6B4F">
            <w:pPr>
              <w:pStyle w:val="afff6"/>
            </w:pPr>
            <w:r w:rsidRPr="00BC6B4F">
              <w:rPr>
                <w:rFonts w:hint="eastAsia"/>
              </w:rPr>
              <w:t>49点以下</w:t>
            </w:r>
          </w:p>
        </w:tc>
        <w:tc>
          <w:tcPr>
            <w:tcW w:w="5274" w:type="dxa"/>
          </w:tcPr>
          <w:p w14:paraId="3CB20C6F" w14:textId="02CEE26E" w:rsidR="000A1443" w:rsidRPr="00BC6B4F" w:rsidRDefault="000A1443" w:rsidP="00BC6B4F">
            <w:pPr>
              <w:pStyle w:val="afff6"/>
            </w:pPr>
            <w:r w:rsidRPr="00BC6B4F">
              <w:rPr>
                <w:rFonts w:hint="eastAsia"/>
              </w:rPr>
              <w:t>事故がいつ起きても不思議ではない</w:t>
            </w:r>
          </w:p>
        </w:tc>
        <w:tc>
          <w:tcPr>
            <w:tcW w:w="3486" w:type="dxa"/>
          </w:tcPr>
          <w:p w14:paraId="1593D4F2" w14:textId="77777777" w:rsidR="000A1443" w:rsidRPr="00BC6B4F" w:rsidRDefault="000A1443" w:rsidP="00BC6B4F">
            <w:pPr>
              <w:pStyle w:val="afff6"/>
            </w:pPr>
            <w:r w:rsidRPr="00BC6B4F">
              <w:rPr>
                <w:rFonts w:hint="eastAsia"/>
              </w:rPr>
              <w:t>早急に改善</w:t>
            </w:r>
          </w:p>
        </w:tc>
      </w:tr>
    </w:tbl>
    <w:p w14:paraId="57BDCBB3" w14:textId="1E94B47D" w:rsidR="000A1443" w:rsidRDefault="00C802CA">
      <w:pPr>
        <w:ind w:firstLineChars="0" w:firstLine="0"/>
      </w:pPr>
      <w:r w:rsidRPr="000C6D7A">
        <w:rPr>
          <w:noProof/>
        </w:rPr>
        <mc:AlternateContent>
          <mc:Choice Requires="wps">
            <w:drawing>
              <wp:anchor distT="0" distB="0" distL="114300" distR="114300" simplePos="0" relativeHeight="251656204" behindDoc="0" locked="0" layoutInCell="1" allowOverlap="1" wp14:anchorId="62638934" wp14:editId="53C36B0A">
                <wp:simplePos x="0" y="0"/>
                <wp:positionH relativeFrom="margin">
                  <wp:posOffset>419689</wp:posOffset>
                </wp:positionH>
                <wp:positionV relativeFrom="paragraph">
                  <wp:posOffset>75906</wp:posOffset>
                </wp:positionV>
                <wp:extent cx="5612130" cy="184150"/>
                <wp:effectExtent l="0" t="0" r="0" b="0"/>
                <wp:wrapTopAndBottom/>
                <wp:docPr id="10" name="テキスト ボックス 10">
                  <a:extLst xmlns:a="http://schemas.openxmlformats.org/drawingml/2006/main">
                    <a:ext uri="{FF2B5EF4-FFF2-40B4-BE49-F238E27FC236}">
                      <a16:creationId xmlns:a16="http://schemas.microsoft.com/office/drawing/2014/main" id="{20DD0537-A5E1-2BC9-5E43-B78859A291DA}"/>
                    </a:ext>
                  </a:extLst>
                </wp:docPr>
                <wp:cNvGraphicFramePr/>
                <a:graphic xmlns:a="http://schemas.openxmlformats.org/drawingml/2006/main">
                  <a:graphicData uri="http://schemas.microsoft.com/office/word/2010/wordprocessingShape">
                    <wps:wsp>
                      <wps:cNvSpPr txBox="1"/>
                      <wps:spPr>
                        <a:xfrm>
                          <a:off x="0" y="0"/>
                          <a:ext cx="5612130" cy="184150"/>
                        </a:xfrm>
                        <a:prstGeom prst="rect">
                          <a:avLst/>
                        </a:prstGeom>
                        <a:noFill/>
                      </wps:spPr>
                      <wps:txbx>
                        <w:txbxContent>
                          <w:p w14:paraId="08EF3B98" w14:textId="77777777" w:rsidR="000A1443" w:rsidRDefault="000A1443">
                            <w:pPr>
                              <w:pStyle w:val="aff2"/>
                            </w:pPr>
                            <w:r>
                              <w:rPr>
                                <w:rFonts w:hint="eastAsia"/>
                              </w:rPr>
                              <w:t>(出典) IPA「 5分でできる！情報セキュリティ自社診断</w:t>
                            </w:r>
                            <w:r>
                              <w:rPr>
                                <w:rFonts w:hint="eastAsia"/>
                                <w:color w:val="000000"/>
                              </w:rPr>
                              <w:t>」</w:t>
                            </w:r>
                            <w:r>
                              <w:rPr>
                                <w:rFonts w:hint="eastAsia"/>
                              </w:rPr>
                              <w:t>をもとに作成</w:t>
                            </w:r>
                          </w:p>
                        </w:txbxContent>
                      </wps:txbx>
                      <wps:bodyPr wrap="square" rtlCol="0">
                        <a:spAutoFit/>
                      </wps:bodyPr>
                    </wps:wsp>
                  </a:graphicData>
                </a:graphic>
              </wp:anchor>
            </w:drawing>
          </mc:Choice>
          <mc:Fallback>
            <w:pict>
              <v:shape w14:anchorId="62638934" id="テキスト ボックス 10" o:spid="_x0000_s1032" type="#_x0000_t202" style="position:absolute;left:0;text-align:left;margin-left:33.05pt;margin-top:6pt;width:441.9pt;height:14.5pt;z-index:2516562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" filled="f" stroked="f">
                <v:textbox style="mso-fit-shape-to-text:t">
                  <w:txbxContent>
                    <w:p w14:paraId="08EF3B98" w14:textId="77777777" w:rsidR="000A1443" w:rsidRDefault="000A1443">
                      <w:pPr>
                        <w:pStyle w:val="aff2"/>
                      </w:pPr>
                      <w:r>
                        <w:rPr>
                          <w:rFonts w:hint="eastAsia"/>
                        </w:rPr>
                        <w:t>(出典) IPA「 5分でできる！情報セキュリティ自社診断</w:t>
                      </w:r>
                      <w:r>
                        <w:rPr>
                          <w:rFonts w:hint="eastAsia"/>
                          <w:color w:val="000000"/>
                        </w:rPr>
                        <w:t>」</w:t>
                      </w:r>
                      <w:r>
                        <w:rPr>
                          <w:rFonts w:hint="eastAsia"/>
                        </w:rPr>
                        <w:t>をもとに作成</w:t>
                      </w:r>
                    </w:p>
                  </w:txbxContent>
                </v:textbox>
                <w10:wrap type="topAndBottom" anchorx="margin"/>
              </v:shape>
            </w:pict>
          </mc:Fallback>
        </mc:AlternateContent>
      </w:r>
    </w:p>
    <w:tbl>
      <w:tblPr>
        <w:tblStyle w:val="aa"/>
        <w:tblpPr w:leftFromText="142" w:rightFromText="142" w:vertAnchor="text" w:horzAnchor="margin" w:tblpY="190"/>
        <w:tblW w:w="0" w:type="auto"/>
        <w:tblLook w:val="04A0" w:firstRow="1" w:lastRow="0" w:firstColumn="1" w:lastColumn="0" w:noHBand="0" w:noVBand="1"/>
      </w:tblPr>
      <w:tblGrid>
        <w:gridCol w:w="2689"/>
        <w:gridCol w:w="7767"/>
      </w:tblGrid>
      <w:tr w:rsidR="00C802CA" w:rsidRPr="006C0E33" w14:paraId="2DFA8186" w14:textId="77777777" w:rsidTr="00C802CA">
        <w:tc>
          <w:tcPr>
            <w:tcW w:w="10456" w:type="dxa"/>
            <w:gridSpan w:val="2"/>
          </w:tcPr>
          <w:p w14:paraId="41D89C8C" w14:textId="609DBE26" w:rsidR="00C802CA" w:rsidRPr="00DB23F5" w:rsidRDefault="00C802CA" w:rsidP="00601047">
            <w:pPr>
              <w:pStyle w:val="affe"/>
              <w:framePr w:hSpace="0" w:wrap="auto" w:vAnchor="margin" w:hAnchor="text" w:yAlign="inline"/>
            </w:pPr>
            <w:r w:rsidRPr="00DB23F5">
              <w:rPr>
                <w:rFonts w:hint="eastAsia"/>
              </w:rPr>
              <w:t>詳細理解のため参考となる文献（参考文献）</w:t>
            </w:r>
          </w:p>
        </w:tc>
      </w:tr>
      <w:tr w:rsidR="00C802CA" w:rsidRPr="006C0E33" w14:paraId="0C6E0955" w14:textId="77777777" w:rsidTr="00C802CA">
        <w:tc>
          <w:tcPr>
            <w:tcW w:w="2689" w:type="dxa"/>
            <w:shd w:val="clear" w:color="auto" w:fill="F1A983" w:themeFill="accent2" w:themeFillTint="99"/>
          </w:tcPr>
          <w:p w14:paraId="7E47C346" w14:textId="77777777" w:rsidR="00C802CA" w:rsidRPr="00DB23F5" w:rsidRDefault="00C802CA" w:rsidP="00601047">
            <w:pPr>
              <w:pStyle w:val="affe"/>
              <w:framePr w:hSpace="0" w:wrap="auto" w:vAnchor="margin" w:hAnchor="text" w:yAlign="inline"/>
            </w:pPr>
            <w:r w:rsidRPr="00DB23F5">
              <w:t>5分でできる！情報セキュリティ自社診断</w:t>
            </w:r>
          </w:p>
        </w:tc>
        <w:tc>
          <w:tcPr>
            <w:tcW w:w="7767" w:type="dxa"/>
          </w:tcPr>
          <w:p w14:paraId="221B4D37" w14:textId="59A8EF28" w:rsidR="00C802CA" w:rsidRPr="00DB23F5" w:rsidRDefault="00C802CA" w:rsidP="00601047">
            <w:pPr>
              <w:pStyle w:val="affe"/>
              <w:framePr w:hSpace="0" w:wrap="auto" w:vAnchor="margin" w:hAnchor="text" w:yAlign="inline"/>
            </w:pPr>
            <w:r w:rsidRPr="00DB23F5">
              <w:t>https://www.ipa.go.jp/security/sme/f55m8k0000001waj-att/000055848.pdf</w:t>
            </w:r>
          </w:p>
        </w:tc>
      </w:tr>
    </w:tbl>
    <w:p w14:paraId="55D01916" w14:textId="3E684539" w:rsidR="00C802CA" w:rsidRDefault="00C802CA">
      <w:pPr>
        <w:ind w:firstLineChars="0" w:firstLine="0"/>
      </w:pPr>
    </w:p>
    <w:p w14:paraId="12BE08CB" w14:textId="77777777" w:rsidR="00C802CA" w:rsidRPr="00C802CA" w:rsidRDefault="00C802CA">
      <w:pPr>
        <w:ind w:firstLineChars="0" w:firstLine="0"/>
      </w:pPr>
    </w:p>
    <w:p w14:paraId="332B4734" w14:textId="415B97A0" w:rsidR="000A1443" w:rsidRDefault="000A1443">
      <w:pPr>
        <w:pStyle w:val="5"/>
      </w:pPr>
      <w:r w:rsidRPr="0068193D">
        <w:rPr>
          <w:rFonts w:hint="eastAsia"/>
        </w:rPr>
        <w:t>「</w:t>
      </w:r>
      <w:r>
        <w:rPr>
          <w:rFonts w:hint="eastAsia"/>
        </w:rPr>
        <w:t>5</w:t>
      </w:r>
      <w:r w:rsidRPr="0068193D">
        <w:rPr>
          <w:rFonts w:hint="eastAsia"/>
        </w:rPr>
        <w:t>分でできる！情報セキュリティ自社診断」</w:t>
      </w:r>
    </w:p>
    <w:p w14:paraId="1E5753C9" w14:textId="06138EF6" w:rsidR="000A1443" w:rsidRPr="00CA0195" w:rsidRDefault="000A1443"/>
    <w:tbl>
      <w:tblPr>
        <w:tblStyle w:val="aa"/>
        <w:tblW w:w="5000" w:type="pct"/>
        <w:tblLook w:val="04A0" w:firstRow="1" w:lastRow="0" w:firstColumn="1" w:lastColumn="0" w:noHBand="0" w:noVBand="1"/>
      </w:tblPr>
      <w:tblGrid>
        <w:gridCol w:w="1838"/>
        <w:gridCol w:w="567"/>
        <w:gridCol w:w="8051"/>
      </w:tblGrid>
      <w:tr w:rsidR="000A1443" w14:paraId="4A1CA69F" w14:textId="77777777">
        <w:trPr>
          <w:trHeight w:val="57"/>
        </w:trPr>
        <w:tc>
          <w:tcPr>
            <w:tcW w:w="1150" w:type="pct"/>
            <w:gridSpan w:val="2"/>
            <w:shd w:val="clear" w:color="auto" w:fill="215E99" w:themeFill="text2" w:themeFillTint="BF"/>
          </w:tcPr>
          <w:p w14:paraId="1735FAD9" w14:textId="77777777" w:rsidR="000A1443" w:rsidRPr="00C460B3" w:rsidRDefault="000A1443" w:rsidP="00C460B3">
            <w:pPr>
              <w:pStyle w:val="aff0"/>
            </w:pPr>
            <w:r w:rsidRPr="00C460B3">
              <w:rPr>
                <w:rFonts w:hint="eastAsia"/>
              </w:rPr>
              <w:t>No</w:t>
            </w:r>
          </w:p>
        </w:tc>
        <w:tc>
          <w:tcPr>
            <w:tcW w:w="3850" w:type="pct"/>
            <w:shd w:val="clear" w:color="auto" w:fill="215E99" w:themeFill="text2" w:themeFillTint="BF"/>
          </w:tcPr>
          <w:p w14:paraId="0CE50C7C" w14:textId="0D49EEAF" w:rsidR="000A1443" w:rsidRPr="00C460B3" w:rsidRDefault="000A1443" w:rsidP="00C460B3">
            <w:pPr>
              <w:pStyle w:val="aff0"/>
            </w:pPr>
            <w:r w:rsidRPr="00C460B3">
              <w:rPr>
                <w:rFonts w:hint="eastAsia"/>
              </w:rPr>
              <w:t>診断内容</w:t>
            </w:r>
          </w:p>
        </w:tc>
      </w:tr>
      <w:tr w:rsidR="000A1443" w14:paraId="4540186E" w14:textId="77777777">
        <w:trPr>
          <w:trHeight w:val="404"/>
        </w:trPr>
        <w:tc>
          <w:tcPr>
            <w:tcW w:w="879" w:type="pct"/>
            <w:vMerge w:val="restart"/>
            <w:vAlign w:val="center"/>
          </w:tcPr>
          <w:p w14:paraId="4830F6BB" w14:textId="77777777" w:rsidR="000A1443" w:rsidRPr="00C460B3" w:rsidRDefault="000A1443" w:rsidP="00C460B3">
            <w:pPr>
              <w:pStyle w:val="afff6"/>
            </w:pPr>
            <w:r w:rsidRPr="00C460B3">
              <w:rPr>
                <w:rFonts w:hint="eastAsia"/>
              </w:rPr>
              <w:t>基本的対策</w:t>
            </w:r>
          </w:p>
        </w:tc>
        <w:tc>
          <w:tcPr>
            <w:tcW w:w="271" w:type="pct"/>
          </w:tcPr>
          <w:p w14:paraId="19763D07" w14:textId="77777777" w:rsidR="000A1443" w:rsidRPr="00C460B3" w:rsidRDefault="000A1443" w:rsidP="00C460B3">
            <w:pPr>
              <w:pStyle w:val="afff6"/>
            </w:pPr>
            <w:r w:rsidRPr="00C460B3">
              <w:rPr>
                <w:rFonts w:hint="eastAsia"/>
              </w:rPr>
              <w:t>1</w:t>
            </w:r>
          </w:p>
        </w:tc>
        <w:tc>
          <w:tcPr>
            <w:tcW w:w="3850" w:type="pct"/>
          </w:tcPr>
          <w:p w14:paraId="680FE7E5" w14:textId="5CF895D4" w:rsidR="000A1443" w:rsidRPr="00C460B3" w:rsidRDefault="000A1443" w:rsidP="00C460B3">
            <w:pPr>
              <w:pStyle w:val="afff6"/>
            </w:pPr>
            <w:r w:rsidRPr="00C460B3">
              <w:rPr>
                <w:rFonts w:hint="eastAsia"/>
              </w:rPr>
              <w:t>パソコンやスマホ等情報機器の</w:t>
            </w:r>
            <w:r w:rsidRPr="00C460B3">
              <w:t>OSやソフトウェアは常に最新の状態にしていますか？</w:t>
            </w:r>
          </w:p>
        </w:tc>
      </w:tr>
      <w:tr w:rsidR="000A1443" w14:paraId="4B9E6F09" w14:textId="77777777">
        <w:trPr>
          <w:trHeight w:val="57"/>
        </w:trPr>
        <w:tc>
          <w:tcPr>
            <w:tcW w:w="879" w:type="pct"/>
            <w:vMerge/>
          </w:tcPr>
          <w:p w14:paraId="46F5FE71" w14:textId="77777777" w:rsidR="000A1443" w:rsidRPr="00C460B3" w:rsidRDefault="000A1443" w:rsidP="00C460B3">
            <w:pPr>
              <w:pStyle w:val="afff6"/>
            </w:pPr>
          </w:p>
        </w:tc>
        <w:tc>
          <w:tcPr>
            <w:tcW w:w="271" w:type="pct"/>
          </w:tcPr>
          <w:p w14:paraId="662EFDA7" w14:textId="77777777" w:rsidR="000A1443" w:rsidRPr="00C460B3" w:rsidRDefault="000A1443" w:rsidP="00C460B3">
            <w:pPr>
              <w:pStyle w:val="afff6"/>
            </w:pPr>
            <w:r w:rsidRPr="00C460B3">
              <w:rPr>
                <w:rFonts w:hint="eastAsia"/>
              </w:rPr>
              <w:t>2</w:t>
            </w:r>
          </w:p>
        </w:tc>
        <w:tc>
          <w:tcPr>
            <w:tcW w:w="3850" w:type="pct"/>
          </w:tcPr>
          <w:p w14:paraId="33C5F03F" w14:textId="2B40F201" w:rsidR="000A1443" w:rsidRPr="00C460B3" w:rsidRDefault="000A1443" w:rsidP="00C460B3">
            <w:pPr>
              <w:pStyle w:val="afff6"/>
            </w:pPr>
            <w:r w:rsidRPr="00C460B3">
              <w:rPr>
                <w:rFonts w:hint="eastAsia"/>
              </w:rPr>
              <w:t>パソコンやスマホ等にはウイルス対策ソフトを導入し、</w:t>
            </w:r>
            <w:bookmarkStart w:id="92" w:name="■ファイアウォール2ー2ー3"/>
            <w:bookmarkStart w:id="93" w:name="■ウイルス定義ファイル（パターンファイル）2ー2ー3"/>
            <w:r w:rsidR="00BA3154">
              <w:fldChar w:fldCharType="begin"/>
            </w:r>
            <w:r w:rsidR="00BA3154">
              <w:rPr>
                <w:rFonts w:hint="eastAsia"/>
              </w:rPr>
              <w:instrText xml:space="preserve">HYPERLINK </w:instrText>
            </w:r>
            <w:r w:rsidR="00BA3154">
              <w:instrText xml:space="preserve"> \l "</w:instrText>
            </w:r>
            <w:r w:rsidR="00BA3154">
              <w:rPr>
                <w:rFonts w:hint="eastAsia"/>
              </w:rPr>
              <w:instrText>■ウイルス定義ファイル（パターンファイル）</w:instrText>
            </w:r>
            <w:r w:rsidR="00BA3154">
              <w:instrText>"</w:instrText>
            </w:r>
            <w:r w:rsidR="00BA3154">
              <w:fldChar w:fldCharType="separate"/>
            </w:r>
            <w:r w:rsidRPr="00BA3154">
              <w:rPr>
                <w:rStyle w:val="a7"/>
                <w:rFonts w:hint="eastAsia"/>
              </w:rPr>
              <w:t>ウイルス定義ファイル</w:t>
            </w:r>
            <w:bookmarkEnd w:id="92"/>
            <w:bookmarkEnd w:id="93"/>
            <w:r w:rsidR="00BA3154">
              <w:fldChar w:fldCharType="end"/>
            </w:r>
            <w:r w:rsidRPr="00C460B3">
              <w:rPr>
                <w:rFonts w:hint="eastAsia"/>
              </w:rPr>
              <w:t>は最新の状態にしていますか？</w:t>
            </w:r>
          </w:p>
        </w:tc>
      </w:tr>
      <w:tr w:rsidR="000A1443" w14:paraId="3A5418FD" w14:textId="77777777">
        <w:trPr>
          <w:trHeight w:val="57"/>
        </w:trPr>
        <w:tc>
          <w:tcPr>
            <w:tcW w:w="879" w:type="pct"/>
            <w:vMerge/>
          </w:tcPr>
          <w:p w14:paraId="1816976B" w14:textId="77777777" w:rsidR="000A1443" w:rsidRPr="00C460B3" w:rsidRDefault="000A1443" w:rsidP="00C460B3">
            <w:pPr>
              <w:pStyle w:val="afff6"/>
            </w:pPr>
          </w:p>
        </w:tc>
        <w:tc>
          <w:tcPr>
            <w:tcW w:w="271" w:type="pct"/>
          </w:tcPr>
          <w:p w14:paraId="35BBB3F8" w14:textId="77777777" w:rsidR="000A1443" w:rsidRPr="00C460B3" w:rsidRDefault="000A1443" w:rsidP="00C460B3">
            <w:pPr>
              <w:pStyle w:val="afff6"/>
            </w:pPr>
            <w:r w:rsidRPr="00C460B3">
              <w:rPr>
                <w:rFonts w:hint="eastAsia"/>
              </w:rPr>
              <w:t>3</w:t>
            </w:r>
          </w:p>
        </w:tc>
        <w:tc>
          <w:tcPr>
            <w:tcW w:w="3850" w:type="pct"/>
          </w:tcPr>
          <w:p w14:paraId="7CF41199" w14:textId="2183C11F" w:rsidR="000A1443" w:rsidRPr="00C460B3" w:rsidRDefault="000A1443" w:rsidP="00C460B3">
            <w:pPr>
              <w:pStyle w:val="afff6"/>
            </w:pPr>
            <w:r w:rsidRPr="00C460B3">
              <w:rPr>
                <w:rFonts w:hint="eastAsia"/>
              </w:rPr>
              <w:t>パスワードは破られにくい「長く」「複雑な」パスワードを設定していますか？</w:t>
            </w:r>
          </w:p>
        </w:tc>
      </w:tr>
      <w:tr w:rsidR="000A1443" w14:paraId="0F9D2B25" w14:textId="77777777">
        <w:trPr>
          <w:trHeight w:val="57"/>
        </w:trPr>
        <w:tc>
          <w:tcPr>
            <w:tcW w:w="879" w:type="pct"/>
            <w:vMerge/>
          </w:tcPr>
          <w:p w14:paraId="474F65DF" w14:textId="77777777" w:rsidR="000A1443" w:rsidRPr="00C460B3" w:rsidRDefault="000A1443" w:rsidP="00C460B3">
            <w:pPr>
              <w:pStyle w:val="afff6"/>
            </w:pPr>
          </w:p>
        </w:tc>
        <w:tc>
          <w:tcPr>
            <w:tcW w:w="271" w:type="pct"/>
          </w:tcPr>
          <w:p w14:paraId="4C03EC2F" w14:textId="77777777" w:rsidR="000A1443" w:rsidRPr="00C460B3" w:rsidRDefault="000A1443" w:rsidP="00C460B3">
            <w:pPr>
              <w:pStyle w:val="afff6"/>
            </w:pPr>
            <w:r w:rsidRPr="00C460B3">
              <w:rPr>
                <w:rFonts w:hint="eastAsia"/>
              </w:rPr>
              <w:t>4</w:t>
            </w:r>
          </w:p>
        </w:tc>
        <w:tc>
          <w:tcPr>
            <w:tcW w:w="3850" w:type="pct"/>
          </w:tcPr>
          <w:p w14:paraId="4D88AE8D" w14:textId="30EB3DD0" w:rsidR="000A1443" w:rsidRPr="00C460B3" w:rsidRDefault="000A1443" w:rsidP="00C460B3">
            <w:pPr>
              <w:pStyle w:val="afff6"/>
            </w:pPr>
            <w:r w:rsidRPr="00C460B3">
              <w:rPr>
                <w:rFonts w:hint="eastAsia"/>
              </w:rPr>
              <w:t>重要情報に対する適切なアクセス制限を行っていますか？</w:t>
            </w:r>
          </w:p>
        </w:tc>
      </w:tr>
      <w:tr w:rsidR="000A1443" w14:paraId="3CC4569C" w14:textId="77777777">
        <w:trPr>
          <w:trHeight w:val="64"/>
        </w:trPr>
        <w:tc>
          <w:tcPr>
            <w:tcW w:w="879" w:type="pct"/>
            <w:vMerge/>
          </w:tcPr>
          <w:p w14:paraId="1B8CEEB4" w14:textId="77777777" w:rsidR="000A1443" w:rsidRPr="00C460B3" w:rsidRDefault="000A1443" w:rsidP="00C460B3">
            <w:pPr>
              <w:pStyle w:val="afff6"/>
            </w:pPr>
          </w:p>
        </w:tc>
        <w:tc>
          <w:tcPr>
            <w:tcW w:w="271" w:type="pct"/>
          </w:tcPr>
          <w:p w14:paraId="08AE3514" w14:textId="77777777" w:rsidR="000A1443" w:rsidRPr="00C460B3" w:rsidRDefault="000A1443" w:rsidP="00C460B3">
            <w:pPr>
              <w:pStyle w:val="afff6"/>
            </w:pPr>
            <w:r w:rsidRPr="00C460B3">
              <w:rPr>
                <w:rFonts w:hint="eastAsia"/>
              </w:rPr>
              <w:t>5</w:t>
            </w:r>
          </w:p>
        </w:tc>
        <w:tc>
          <w:tcPr>
            <w:tcW w:w="3850" w:type="pct"/>
          </w:tcPr>
          <w:p w14:paraId="1E36F0E5" w14:textId="45AB1C16" w:rsidR="000A1443" w:rsidRPr="00C460B3" w:rsidRDefault="000A1443" w:rsidP="00C460B3">
            <w:pPr>
              <w:pStyle w:val="afff6"/>
            </w:pPr>
            <w:r w:rsidRPr="00C460B3">
              <w:rPr>
                <w:rFonts w:hint="eastAsia"/>
              </w:rPr>
              <w:t>新たな脅威や攻撃の手口を知り対策を社内共有する仕組みはできていますか？</w:t>
            </w:r>
          </w:p>
        </w:tc>
      </w:tr>
      <w:tr w:rsidR="000A1443" w14:paraId="5B313575" w14:textId="77777777">
        <w:trPr>
          <w:trHeight w:val="57"/>
        </w:trPr>
        <w:tc>
          <w:tcPr>
            <w:tcW w:w="879" w:type="pct"/>
            <w:vMerge w:val="restart"/>
            <w:vAlign w:val="center"/>
          </w:tcPr>
          <w:p w14:paraId="533B7B35" w14:textId="77777777" w:rsidR="000A1443" w:rsidRPr="00C460B3" w:rsidRDefault="000A1443" w:rsidP="00C460B3">
            <w:pPr>
              <w:pStyle w:val="afff6"/>
            </w:pPr>
            <w:r w:rsidRPr="00C460B3">
              <w:rPr>
                <w:rFonts w:hint="eastAsia"/>
              </w:rPr>
              <w:t>従業員としての対策</w:t>
            </w:r>
          </w:p>
        </w:tc>
        <w:tc>
          <w:tcPr>
            <w:tcW w:w="271" w:type="pct"/>
          </w:tcPr>
          <w:p w14:paraId="2BF2869C" w14:textId="77777777" w:rsidR="000A1443" w:rsidRPr="00C460B3" w:rsidRDefault="000A1443" w:rsidP="00C460B3">
            <w:pPr>
              <w:pStyle w:val="afff6"/>
            </w:pPr>
            <w:r w:rsidRPr="00C460B3">
              <w:rPr>
                <w:rFonts w:hint="eastAsia"/>
              </w:rPr>
              <w:t>6</w:t>
            </w:r>
          </w:p>
        </w:tc>
        <w:tc>
          <w:tcPr>
            <w:tcW w:w="3850" w:type="pct"/>
          </w:tcPr>
          <w:p w14:paraId="1222C6CC" w14:textId="2B70E371" w:rsidR="000A1443" w:rsidRPr="00C460B3" w:rsidRDefault="000A1443" w:rsidP="00C460B3">
            <w:pPr>
              <w:pStyle w:val="afff6"/>
            </w:pPr>
            <w:r w:rsidRPr="00C460B3">
              <w:rPr>
                <w:rFonts w:hint="eastAsia"/>
              </w:rPr>
              <w:t>電子メールの添付ファイルや本文中の</w:t>
            </w:r>
            <w:r w:rsidRPr="00C460B3">
              <w:t>URLリンクを介したウイルス感染に気をつけていますか？</w:t>
            </w:r>
          </w:p>
        </w:tc>
      </w:tr>
      <w:tr w:rsidR="000A1443" w14:paraId="52B5CE75" w14:textId="77777777">
        <w:trPr>
          <w:trHeight w:val="57"/>
        </w:trPr>
        <w:tc>
          <w:tcPr>
            <w:tcW w:w="879" w:type="pct"/>
            <w:vMerge/>
          </w:tcPr>
          <w:p w14:paraId="09DCAFEF" w14:textId="77777777" w:rsidR="000A1443" w:rsidRPr="00C460B3" w:rsidRDefault="000A1443" w:rsidP="00C460B3">
            <w:pPr>
              <w:pStyle w:val="afff6"/>
            </w:pPr>
          </w:p>
        </w:tc>
        <w:tc>
          <w:tcPr>
            <w:tcW w:w="271" w:type="pct"/>
          </w:tcPr>
          <w:p w14:paraId="725622E9" w14:textId="77777777" w:rsidR="000A1443" w:rsidRPr="00C460B3" w:rsidRDefault="000A1443" w:rsidP="00C460B3">
            <w:pPr>
              <w:pStyle w:val="afff6"/>
            </w:pPr>
            <w:r w:rsidRPr="00C460B3">
              <w:rPr>
                <w:rFonts w:hint="eastAsia"/>
              </w:rPr>
              <w:t>7</w:t>
            </w:r>
          </w:p>
        </w:tc>
        <w:tc>
          <w:tcPr>
            <w:tcW w:w="3850" w:type="pct"/>
          </w:tcPr>
          <w:p w14:paraId="6D864299" w14:textId="77777777" w:rsidR="000A1443" w:rsidRPr="00C460B3" w:rsidRDefault="000A1443" w:rsidP="00C460B3">
            <w:pPr>
              <w:pStyle w:val="afff6"/>
            </w:pPr>
            <w:r w:rsidRPr="00C460B3">
              <w:rPr>
                <w:rFonts w:hint="eastAsia"/>
              </w:rPr>
              <w:t>電子メールや</w:t>
            </w:r>
            <w:r w:rsidRPr="00C460B3">
              <w:t>FAXの宛先の送信ミスを防ぐ取組みを実施していますか？</w:t>
            </w:r>
          </w:p>
        </w:tc>
      </w:tr>
      <w:tr w:rsidR="000A1443" w14:paraId="4FA85E47" w14:textId="77777777">
        <w:trPr>
          <w:trHeight w:val="57"/>
        </w:trPr>
        <w:tc>
          <w:tcPr>
            <w:tcW w:w="879" w:type="pct"/>
            <w:vMerge/>
          </w:tcPr>
          <w:p w14:paraId="23BE477B" w14:textId="77777777" w:rsidR="000A1443" w:rsidRPr="00C460B3" w:rsidRDefault="000A1443" w:rsidP="00C460B3">
            <w:pPr>
              <w:pStyle w:val="afff6"/>
            </w:pPr>
          </w:p>
        </w:tc>
        <w:tc>
          <w:tcPr>
            <w:tcW w:w="271" w:type="pct"/>
          </w:tcPr>
          <w:p w14:paraId="55C8FF84" w14:textId="77777777" w:rsidR="000A1443" w:rsidRPr="00C460B3" w:rsidRDefault="000A1443" w:rsidP="00C460B3">
            <w:pPr>
              <w:pStyle w:val="afff6"/>
            </w:pPr>
            <w:r w:rsidRPr="00C460B3">
              <w:rPr>
                <w:rFonts w:hint="eastAsia"/>
              </w:rPr>
              <w:t>8</w:t>
            </w:r>
          </w:p>
        </w:tc>
        <w:tc>
          <w:tcPr>
            <w:tcW w:w="3850" w:type="pct"/>
          </w:tcPr>
          <w:p w14:paraId="1AFF4FE2" w14:textId="18004DAF" w:rsidR="000A1443" w:rsidRPr="00C460B3" w:rsidRDefault="000A1443" w:rsidP="00C460B3">
            <w:pPr>
              <w:pStyle w:val="afff6"/>
            </w:pPr>
            <w:r w:rsidRPr="00C460B3">
              <w:rPr>
                <w:rFonts w:hint="eastAsia"/>
              </w:rPr>
              <w:t>重要情報は電子メール本文に書くのではなく、添付するファイルに書いてパスワード等で保護していますか？</w:t>
            </w:r>
          </w:p>
        </w:tc>
      </w:tr>
      <w:tr w:rsidR="000A1443" w14:paraId="7A4C6717" w14:textId="77777777">
        <w:trPr>
          <w:trHeight w:val="57"/>
        </w:trPr>
        <w:tc>
          <w:tcPr>
            <w:tcW w:w="879" w:type="pct"/>
            <w:vMerge/>
          </w:tcPr>
          <w:p w14:paraId="0935A715" w14:textId="77777777" w:rsidR="000A1443" w:rsidRPr="00C460B3" w:rsidRDefault="000A1443" w:rsidP="00C460B3">
            <w:pPr>
              <w:pStyle w:val="afff6"/>
            </w:pPr>
          </w:p>
        </w:tc>
        <w:tc>
          <w:tcPr>
            <w:tcW w:w="271" w:type="pct"/>
          </w:tcPr>
          <w:p w14:paraId="6A578992" w14:textId="77777777" w:rsidR="000A1443" w:rsidRPr="00C460B3" w:rsidRDefault="000A1443" w:rsidP="00C460B3">
            <w:pPr>
              <w:pStyle w:val="afff6"/>
            </w:pPr>
            <w:r w:rsidRPr="00C460B3">
              <w:rPr>
                <w:rFonts w:hint="eastAsia"/>
              </w:rPr>
              <w:t>9</w:t>
            </w:r>
          </w:p>
        </w:tc>
        <w:bookmarkStart w:id="94" w:name="■無線LAN2ー2ー3"/>
        <w:tc>
          <w:tcPr>
            <w:tcW w:w="3850" w:type="pct"/>
          </w:tcPr>
          <w:p w14:paraId="3B45A80A" w14:textId="430F9908" w:rsidR="000A1443" w:rsidRPr="00C460B3" w:rsidRDefault="007B59B6" w:rsidP="00C460B3">
            <w:pPr>
              <w:pStyle w:val="afff6"/>
            </w:pPr>
            <w:r>
              <w:fldChar w:fldCharType="begin"/>
            </w:r>
            <w:r>
              <w:rPr>
                <w:rFonts w:hint="eastAsia"/>
              </w:rPr>
              <w:instrText xml:space="preserve">HYPERLINK </w:instrText>
            </w:r>
            <w:r>
              <w:instrText xml:space="preserve"> \l "</w:instrText>
            </w:r>
            <w:r>
              <w:rPr>
                <w:rFonts w:hint="eastAsia"/>
              </w:rPr>
              <w:instrText>■無線</w:instrText>
            </w:r>
            <w:r>
              <w:instrText>LAN"</w:instrText>
            </w:r>
            <w:r>
              <w:fldChar w:fldCharType="separate"/>
            </w:r>
            <w:r w:rsidR="000A1443" w:rsidRPr="007B59B6">
              <w:rPr>
                <w:rStyle w:val="a7"/>
                <w:rFonts w:hint="eastAsia"/>
              </w:rPr>
              <w:t>無線</w:t>
            </w:r>
            <w:r w:rsidR="000A1443" w:rsidRPr="007B59B6">
              <w:rPr>
                <w:rStyle w:val="a7"/>
              </w:rPr>
              <w:t>LAN</w:t>
            </w:r>
            <w:r>
              <w:fldChar w:fldCharType="end"/>
            </w:r>
            <w:bookmarkEnd w:id="94"/>
            <w:r w:rsidR="000A1443" w:rsidRPr="00C460B3">
              <w:t>を安全に使うために適切な</w:t>
            </w:r>
            <w:bookmarkStart w:id="95" w:name="■暗号化2ー2－3"/>
            <w:r w:rsidR="000F343C">
              <w:fldChar w:fldCharType="begin"/>
            </w:r>
            <w:r w:rsidR="000F343C">
              <w:instrText>HYPERLINK  \l "■暗号化"</w:instrText>
            </w:r>
            <w:r w:rsidR="000F343C">
              <w:fldChar w:fldCharType="separate"/>
            </w:r>
            <w:r w:rsidR="000A1443" w:rsidRPr="000F343C">
              <w:rPr>
                <w:rStyle w:val="a7"/>
              </w:rPr>
              <w:t>暗号化</w:t>
            </w:r>
            <w:bookmarkEnd w:id="95"/>
            <w:r w:rsidR="000F343C">
              <w:fldChar w:fldCharType="end"/>
            </w:r>
            <w:r w:rsidR="000A1443" w:rsidRPr="00C460B3">
              <w:t>方式を設定する等の対策をしていますか？</w:t>
            </w:r>
          </w:p>
        </w:tc>
      </w:tr>
      <w:tr w:rsidR="000A1443" w14:paraId="56ED140C" w14:textId="77777777">
        <w:trPr>
          <w:trHeight w:val="57"/>
        </w:trPr>
        <w:tc>
          <w:tcPr>
            <w:tcW w:w="879" w:type="pct"/>
            <w:vMerge/>
          </w:tcPr>
          <w:p w14:paraId="601BC6EE" w14:textId="77777777" w:rsidR="000A1443" w:rsidRPr="00C460B3" w:rsidRDefault="000A1443" w:rsidP="00C460B3">
            <w:pPr>
              <w:pStyle w:val="afff6"/>
            </w:pPr>
          </w:p>
        </w:tc>
        <w:tc>
          <w:tcPr>
            <w:tcW w:w="271" w:type="pct"/>
          </w:tcPr>
          <w:p w14:paraId="24AB6FC1" w14:textId="77777777" w:rsidR="000A1443" w:rsidRPr="00C460B3" w:rsidRDefault="000A1443" w:rsidP="00C460B3">
            <w:pPr>
              <w:pStyle w:val="afff6"/>
            </w:pPr>
            <w:r w:rsidRPr="00C460B3">
              <w:rPr>
                <w:rFonts w:hint="eastAsia"/>
              </w:rPr>
              <w:t>10</w:t>
            </w:r>
          </w:p>
        </w:tc>
        <w:tc>
          <w:tcPr>
            <w:tcW w:w="3850" w:type="pct"/>
          </w:tcPr>
          <w:p w14:paraId="5FEB0A0A" w14:textId="7FADE1AA" w:rsidR="000A1443" w:rsidRPr="00C460B3" w:rsidRDefault="000A1443" w:rsidP="00C460B3">
            <w:pPr>
              <w:pStyle w:val="afff6"/>
            </w:pPr>
            <w:r w:rsidRPr="00C460B3">
              <w:rPr>
                <w:rFonts w:hint="eastAsia"/>
              </w:rPr>
              <w:t>インターネットを介したウイルス感染や</w:t>
            </w:r>
            <w:r w:rsidRPr="00C460B3">
              <w:t>SNSへの書き込み等によるトラブルへの対策をしていますか？</w:t>
            </w:r>
          </w:p>
        </w:tc>
      </w:tr>
      <w:tr w:rsidR="000A1443" w14:paraId="72AF3C83" w14:textId="77777777">
        <w:trPr>
          <w:trHeight w:val="57"/>
        </w:trPr>
        <w:tc>
          <w:tcPr>
            <w:tcW w:w="879" w:type="pct"/>
            <w:vMerge/>
          </w:tcPr>
          <w:p w14:paraId="6026F835" w14:textId="77777777" w:rsidR="000A1443" w:rsidRPr="00C460B3" w:rsidRDefault="000A1443" w:rsidP="00C460B3">
            <w:pPr>
              <w:pStyle w:val="afff6"/>
            </w:pPr>
          </w:p>
        </w:tc>
        <w:tc>
          <w:tcPr>
            <w:tcW w:w="271" w:type="pct"/>
          </w:tcPr>
          <w:p w14:paraId="520D0004" w14:textId="77777777" w:rsidR="000A1443" w:rsidRPr="00C460B3" w:rsidRDefault="000A1443" w:rsidP="00C460B3">
            <w:pPr>
              <w:pStyle w:val="afff6"/>
            </w:pPr>
            <w:r w:rsidRPr="00C460B3">
              <w:rPr>
                <w:rFonts w:hint="eastAsia"/>
              </w:rPr>
              <w:t>11</w:t>
            </w:r>
          </w:p>
        </w:tc>
        <w:tc>
          <w:tcPr>
            <w:tcW w:w="3850" w:type="pct"/>
          </w:tcPr>
          <w:p w14:paraId="57C66F78" w14:textId="6B313773" w:rsidR="000A1443" w:rsidRPr="00C460B3" w:rsidRDefault="000A1443" w:rsidP="00C460B3">
            <w:pPr>
              <w:pStyle w:val="afff6"/>
            </w:pPr>
            <w:r w:rsidRPr="00C460B3">
              <w:rPr>
                <w:rFonts w:hint="eastAsia"/>
              </w:rPr>
              <w:t>パソコンやサーバのウイルス感染、故障や誤操作による重要情報の消失に備えてバックアップを取得していますか？</w:t>
            </w:r>
          </w:p>
        </w:tc>
      </w:tr>
      <w:tr w:rsidR="000A1443" w14:paraId="34E74524" w14:textId="77777777">
        <w:trPr>
          <w:trHeight w:val="57"/>
        </w:trPr>
        <w:tc>
          <w:tcPr>
            <w:tcW w:w="879" w:type="pct"/>
            <w:vMerge/>
          </w:tcPr>
          <w:p w14:paraId="47B15956" w14:textId="77777777" w:rsidR="000A1443" w:rsidRPr="00C460B3" w:rsidRDefault="000A1443" w:rsidP="00C460B3">
            <w:pPr>
              <w:pStyle w:val="afff6"/>
            </w:pPr>
          </w:p>
        </w:tc>
        <w:tc>
          <w:tcPr>
            <w:tcW w:w="271" w:type="pct"/>
          </w:tcPr>
          <w:p w14:paraId="79BD19DF" w14:textId="77777777" w:rsidR="000A1443" w:rsidRPr="00C460B3" w:rsidRDefault="000A1443" w:rsidP="00C460B3">
            <w:pPr>
              <w:pStyle w:val="afff6"/>
            </w:pPr>
            <w:r w:rsidRPr="00C460B3">
              <w:rPr>
                <w:rFonts w:hint="eastAsia"/>
              </w:rPr>
              <w:t>12</w:t>
            </w:r>
          </w:p>
        </w:tc>
        <w:tc>
          <w:tcPr>
            <w:tcW w:w="3850" w:type="pct"/>
          </w:tcPr>
          <w:p w14:paraId="669673D9" w14:textId="3527030D" w:rsidR="000A1443" w:rsidRPr="00C460B3" w:rsidRDefault="000A1443" w:rsidP="00C460B3">
            <w:pPr>
              <w:pStyle w:val="afff6"/>
            </w:pPr>
            <w:r w:rsidRPr="00C460B3">
              <w:rPr>
                <w:rFonts w:hint="eastAsia"/>
              </w:rPr>
              <w:t>紛失や盗難を防止するため、重要情報が記載された書類や電子媒体は机上に放置せず、書庫等に安全に保管していますか？</w:t>
            </w:r>
          </w:p>
        </w:tc>
      </w:tr>
      <w:tr w:rsidR="000A1443" w14:paraId="5C939B19" w14:textId="77777777">
        <w:trPr>
          <w:trHeight w:val="57"/>
        </w:trPr>
        <w:tc>
          <w:tcPr>
            <w:tcW w:w="879" w:type="pct"/>
            <w:vMerge/>
          </w:tcPr>
          <w:p w14:paraId="275452D7" w14:textId="77777777" w:rsidR="000A1443" w:rsidRPr="00C460B3" w:rsidRDefault="000A1443" w:rsidP="00C460B3">
            <w:pPr>
              <w:pStyle w:val="afff6"/>
            </w:pPr>
          </w:p>
        </w:tc>
        <w:tc>
          <w:tcPr>
            <w:tcW w:w="271" w:type="pct"/>
          </w:tcPr>
          <w:p w14:paraId="68FAD6FF" w14:textId="77777777" w:rsidR="000A1443" w:rsidRPr="00C460B3" w:rsidRDefault="000A1443" w:rsidP="00C460B3">
            <w:pPr>
              <w:pStyle w:val="afff6"/>
            </w:pPr>
            <w:r w:rsidRPr="00C460B3">
              <w:rPr>
                <w:rFonts w:hint="eastAsia"/>
              </w:rPr>
              <w:t>13</w:t>
            </w:r>
          </w:p>
        </w:tc>
        <w:tc>
          <w:tcPr>
            <w:tcW w:w="3850" w:type="pct"/>
          </w:tcPr>
          <w:p w14:paraId="7A16ED1E" w14:textId="77777777" w:rsidR="000A1443" w:rsidRPr="00C460B3" w:rsidRDefault="000A1443" w:rsidP="00C460B3">
            <w:pPr>
              <w:pStyle w:val="afff6"/>
            </w:pPr>
            <w:r w:rsidRPr="00C460B3">
              <w:rPr>
                <w:rFonts w:hint="eastAsia"/>
              </w:rPr>
              <w:t>重要情報が記載された書類や電子媒体を持ち出す時は、盗難や紛失の対策をしていますか？</w:t>
            </w:r>
          </w:p>
        </w:tc>
      </w:tr>
      <w:tr w:rsidR="000A1443" w14:paraId="23B3E8E4" w14:textId="77777777">
        <w:trPr>
          <w:trHeight w:val="57"/>
        </w:trPr>
        <w:tc>
          <w:tcPr>
            <w:tcW w:w="879" w:type="pct"/>
            <w:vMerge/>
          </w:tcPr>
          <w:p w14:paraId="25B1EA05" w14:textId="77777777" w:rsidR="000A1443" w:rsidRPr="00C460B3" w:rsidRDefault="000A1443" w:rsidP="00C460B3">
            <w:pPr>
              <w:pStyle w:val="afff6"/>
            </w:pPr>
          </w:p>
        </w:tc>
        <w:tc>
          <w:tcPr>
            <w:tcW w:w="271" w:type="pct"/>
          </w:tcPr>
          <w:p w14:paraId="356B96C9" w14:textId="77777777" w:rsidR="000A1443" w:rsidRPr="00C460B3" w:rsidRDefault="000A1443" w:rsidP="00C460B3">
            <w:pPr>
              <w:pStyle w:val="afff6"/>
            </w:pPr>
            <w:r w:rsidRPr="00C460B3">
              <w:rPr>
                <w:rFonts w:hint="eastAsia"/>
              </w:rPr>
              <w:t>14</w:t>
            </w:r>
          </w:p>
        </w:tc>
        <w:tc>
          <w:tcPr>
            <w:tcW w:w="3850" w:type="pct"/>
          </w:tcPr>
          <w:p w14:paraId="7B84761B" w14:textId="77777777" w:rsidR="000A1443" w:rsidRPr="00C460B3" w:rsidRDefault="000A1443" w:rsidP="00C460B3">
            <w:pPr>
              <w:pStyle w:val="afff6"/>
            </w:pPr>
            <w:r w:rsidRPr="00C460B3">
              <w:rPr>
                <w:rFonts w:hint="eastAsia"/>
              </w:rPr>
              <w:t>離席時にパソコン画面の覗き見や勝手な操作ができないようにしていますか？</w:t>
            </w:r>
          </w:p>
        </w:tc>
      </w:tr>
      <w:tr w:rsidR="000A1443" w14:paraId="4FD0F19D" w14:textId="77777777">
        <w:trPr>
          <w:trHeight w:val="57"/>
        </w:trPr>
        <w:tc>
          <w:tcPr>
            <w:tcW w:w="879" w:type="pct"/>
            <w:vMerge/>
          </w:tcPr>
          <w:p w14:paraId="47FA28B4" w14:textId="77777777" w:rsidR="000A1443" w:rsidRPr="00C460B3" w:rsidRDefault="000A1443" w:rsidP="00C460B3">
            <w:pPr>
              <w:pStyle w:val="afff6"/>
            </w:pPr>
          </w:p>
        </w:tc>
        <w:tc>
          <w:tcPr>
            <w:tcW w:w="271" w:type="pct"/>
          </w:tcPr>
          <w:p w14:paraId="62F84BDE" w14:textId="77777777" w:rsidR="000A1443" w:rsidRPr="00C460B3" w:rsidRDefault="000A1443" w:rsidP="00C460B3">
            <w:pPr>
              <w:pStyle w:val="afff6"/>
            </w:pPr>
            <w:r w:rsidRPr="00C460B3">
              <w:rPr>
                <w:rFonts w:hint="eastAsia"/>
              </w:rPr>
              <w:t>15</w:t>
            </w:r>
          </w:p>
        </w:tc>
        <w:tc>
          <w:tcPr>
            <w:tcW w:w="3850" w:type="pct"/>
          </w:tcPr>
          <w:p w14:paraId="6A83729D" w14:textId="77777777" w:rsidR="000A1443" w:rsidRPr="00C460B3" w:rsidRDefault="000A1443" w:rsidP="00C460B3">
            <w:pPr>
              <w:pStyle w:val="afff6"/>
            </w:pPr>
            <w:r w:rsidRPr="00C460B3">
              <w:rPr>
                <w:rFonts w:hint="eastAsia"/>
              </w:rPr>
              <w:t>関係者以外の事務所への立ち入りを制限していますか？</w:t>
            </w:r>
          </w:p>
        </w:tc>
      </w:tr>
      <w:tr w:rsidR="000A1443" w14:paraId="7A3D0157" w14:textId="77777777">
        <w:trPr>
          <w:trHeight w:val="57"/>
        </w:trPr>
        <w:tc>
          <w:tcPr>
            <w:tcW w:w="879" w:type="pct"/>
            <w:vMerge/>
          </w:tcPr>
          <w:p w14:paraId="1DD1E230" w14:textId="77777777" w:rsidR="000A1443" w:rsidRPr="00C460B3" w:rsidRDefault="000A1443" w:rsidP="00C460B3">
            <w:pPr>
              <w:pStyle w:val="afff6"/>
            </w:pPr>
          </w:p>
        </w:tc>
        <w:tc>
          <w:tcPr>
            <w:tcW w:w="271" w:type="pct"/>
          </w:tcPr>
          <w:p w14:paraId="17DF1039" w14:textId="77777777" w:rsidR="000A1443" w:rsidRPr="00C460B3" w:rsidRDefault="000A1443" w:rsidP="00C460B3">
            <w:pPr>
              <w:pStyle w:val="afff6"/>
            </w:pPr>
            <w:r w:rsidRPr="00C460B3">
              <w:rPr>
                <w:rFonts w:hint="eastAsia"/>
              </w:rPr>
              <w:t>16</w:t>
            </w:r>
          </w:p>
        </w:tc>
        <w:tc>
          <w:tcPr>
            <w:tcW w:w="3850" w:type="pct"/>
          </w:tcPr>
          <w:p w14:paraId="637E2ACE" w14:textId="77777777" w:rsidR="000A1443" w:rsidRPr="00C460B3" w:rsidRDefault="000A1443" w:rsidP="00C460B3">
            <w:pPr>
              <w:pStyle w:val="afff6"/>
            </w:pPr>
            <w:r w:rsidRPr="00C460B3">
              <w:rPr>
                <w:rFonts w:hint="eastAsia"/>
              </w:rPr>
              <w:t>退社時にノートパソコンや備品を施錠保管する等盗難防止対策をしていますか？</w:t>
            </w:r>
          </w:p>
        </w:tc>
      </w:tr>
      <w:tr w:rsidR="000A1443" w14:paraId="1549DAAC" w14:textId="77777777">
        <w:trPr>
          <w:trHeight w:val="57"/>
        </w:trPr>
        <w:tc>
          <w:tcPr>
            <w:tcW w:w="879" w:type="pct"/>
            <w:vMerge/>
          </w:tcPr>
          <w:p w14:paraId="11696503" w14:textId="77777777" w:rsidR="000A1443" w:rsidRPr="00C460B3" w:rsidRDefault="000A1443" w:rsidP="00C460B3">
            <w:pPr>
              <w:pStyle w:val="afff6"/>
            </w:pPr>
          </w:p>
        </w:tc>
        <w:tc>
          <w:tcPr>
            <w:tcW w:w="271" w:type="pct"/>
          </w:tcPr>
          <w:p w14:paraId="1354E80E" w14:textId="77777777" w:rsidR="000A1443" w:rsidRPr="00C460B3" w:rsidRDefault="000A1443" w:rsidP="00C460B3">
            <w:pPr>
              <w:pStyle w:val="afff6"/>
            </w:pPr>
            <w:r w:rsidRPr="00C460B3">
              <w:rPr>
                <w:rFonts w:hint="eastAsia"/>
              </w:rPr>
              <w:t>17</w:t>
            </w:r>
          </w:p>
        </w:tc>
        <w:tc>
          <w:tcPr>
            <w:tcW w:w="3850" w:type="pct"/>
          </w:tcPr>
          <w:p w14:paraId="3B570AE6" w14:textId="77777777" w:rsidR="000A1443" w:rsidRPr="00C460B3" w:rsidRDefault="000A1443" w:rsidP="00C460B3">
            <w:pPr>
              <w:pStyle w:val="afff6"/>
            </w:pPr>
            <w:r w:rsidRPr="00C460B3">
              <w:rPr>
                <w:rFonts w:hint="eastAsia"/>
              </w:rPr>
              <w:t>事務所が無人になる時の施錠忘れ対策を実施していますか？</w:t>
            </w:r>
          </w:p>
        </w:tc>
      </w:tr>
      <w:tr w:rsidR="000A1443" w14:paraId="4E6C0763" w14:textId="77777777">
        <w:trPr>
          <w:trHeight w:val="57"/>
        </w:trPr>
        <w:tc>
          <w:tcPr>
            <w:tcW w:w="879" w:type="pct"/>
            <w:vMerge/>
          </w:tcPr>
          <w:p w14:paraId="4D56A60A" w14:textId="77777777" w:rsidR="000A1443" w:rsidRPr="00C460B3" w:rsidRDefault="000A1443" w:rsidP="00C460B3">
            <w:pPr>
              <w:pStyle w:val="afff6"/>
            </w:pPr>
          </w:p>
        </w:tc>
        <w:tc>
          <w:tcPr>
            <w:tcW w:w="271" w:type="pct"/>
          </w:tcPr>
          <w:p w14:paraId="102CB842" w14:textId="77777777" w:rsidR="000A1443" w:rsidRPr="00C460B3" w:rsidRDefault="000A1443" w:rsidP="00C460B3">
            <w:pPr>
              <w:pStyle w:val="afff6"/>
            </w:pPr>
            <w:r w:rsidRPr="00C460B3">
              <w:rPr>
                <w:rFonts w:hint="eastAsia"/>
              </w:rPr>
              <w:t>18</w:t>
            </w:r>
          </w:p>
        </w:tc>
        <w:tc>
          <w:tcPr>
            <w:tcW w:w="3850" w:type="pct"/>
          </w:tcPr>
          <w:p w14:paraId="1EA581AA" w14:textId="77777777" w:rsidR="000A1443" w:rsidRPr="00C460B3" w:rsidRDefault="000A1443" w:rsidP="00C460B3">
            <w:pPr>
              <w:pStyle w:val="afff6"/>
            </w:pPr>
            <w:r w:rsidRPr="00C460B3">
              <w:rPr>
                <w:rFonts w:hint="eastAsia"/>
              </w:rPr>
              <w:t>重要情報が記載された書類や重要なデータが保存された媒体を破棄する時は、復元できないようにしていますか？</w:t>
            </w:r>
          </w:p>
        </w:tc>
      </w:tr>
      <w:tr w:rsidR="000A1443" w14:paraId="2846D5AA" w14:textId="77777777">
        <w:trPr>
          <w:trHeight w:val="57"/>
        </w:trPr>
        <w:tc>
          <w:tcPr>
            <w:tcW w:w="879" w:type="pct"/>
            <w:vMerge w:val="restart"/>
            <w:vAlign w:val="center"/>
          </w:tcPr>
          <w:p w14:paraId="21643663" w14:textId="77777777" w:rsidR="000A1443" w:rsidRPr="00C460B3" w:rsidRDefault="000A1443" w:rsidP="00C460B3">
            <w:pPr>
              <w:pStyle w:val="afff6"/>
            </w:pPr>
            <w:r w:rsidRPr="00C460B3">
              <w:rPr>
                <w:rFonts w:hint="eastAsia"/>
              </w:rPr>
              <w:t>組織としての対策</w:t>
            </w:r>
          </w:p>
        </w:tc>
        <w:tc>
          <w:tcPr>
            <w:tcW w:w="271" w:type="pct"/>
          </w:tcPr>
          <w:p w14:paraId="1C872A24" w14:textId="77777777" w:rsidR="000A1443" w:rsidRPr="00C460B3" w:rsidRDefault="000A1443" w:rsidP="00C460B3">
            <w:pPr>
              <w:pStyle w:val="afff6"/>
            </w:pPr>
            <w:r w:rsidRPr="00C460B3">
              <w:rPr>
                <w:rFonts w:hint="eastAsia"/>
              </w:rPr>
              <w:t>19</w:t>
            </w:r>
          </w:p>
        </w:tc>
        <w:tc>
          <w:tcPr>
            <w:tcW w:w="3850" w:type="pct"/>
          </w:tcPr>
          <w:p w14:paraId="08686712" w14:textId="77777777" w:rsidR="000A1443" w:rsidRPr="00C460B3" w:rsidRDefault="000A1443" w:rsidP="00C460B3">
            <w:pPr>
              <w:pStyle w:val="afff6"/>
            </w:pPr>
            <w:r w:rsidRPr="00C460B3">
              <w:rPr>
                <w:rFonts w:hint="eastAsia"/>
              </w:rPr>
              <w:t>従業員に守秘義務を理解してもらい、業務上知り得た情報を外部に漏らさない等のルールを守らせていますか？</w:t>
            </w:r>
          </w:p>
        </w:tc>
      </w:tr>
      <w:tr w:rsidR="000A1443" w14:paraId="1DB1B7FE" w14:textId="77777777">
        <w:trPr>
          <w:trHeight w:val="57"/>
        </w:trPr>
        <w:tc>
          <w:tcPr>
            <w:tcW w:w="879" w:type="pct"/>
            <w:vMerge/>
          </w:tcPr>
          <w:p w14:paraId="407F901B" w14:textId="77777777" w:rsidR="000A1443" w:rsidRPr="00C460B3" w:rsidRDefault="000A1443" w:rsidP="00C460B3">
            <w:pPr>
              <w:pStyle w:val="afff6"/>
            </w:pPr>
          </w:p>
        </w:tc>
        <w:tc>
          <w:tcPr>
            <w:tcW w:w="271" w:type="pct"/>
          </w:tcPr>
          <w:p w14:paraId="78C8423C" w14:textId="77777777" w:rsidR="000A1443" w:rsidRPr="00C460B3" w:rsidRDefault="000A1443" w:rsidP="00C460B3">
            <w:pPr>
              <w:pStyle w:val="afff6"/>
            </w:pPr>
            <w:r w:rsidRPr="00C460B3">
              <w:rPr>
                <w:rFonts w:hint="eastAsia"/>
              </w:rPr>
              <w:t>20</w:t>
            </w:r>
          </w:p>
        </w:tc>
        <w:tc>
          <w:tcPr>
            <w:tcW w:w="3850" w:type="pct"/>
          </w:tcPr>
          <w:p w14:paraId="35A1DD40" w14:textId="77777777" w:rsidR="000A1443" w:rsidRPr="00C460B3" w:rsidRDefault="000A1443" w:rsidP="00C460B3">
            <w:pPr>
              <w:pStyle w:val="afff6"/>
            </w:pPr>
            <w:r w:rsidRPr="00C460B3">
              <w:rPr>
                <w:rFonts w:hint="eastAsia"/>
              </w:rPr>
              <w:t>従業員にセキュリティに関する教育や注意喚起を行っていますか？</w:t>
            </w:r>
          </w:p>
        </w:tc>
      </w:tr>
      <w:tr w:rsidR="000A1443" w14:paraId="1D14EE25" w14:textId="77777777">
        <w:trPr>
          <w:trHeight w:val="57"/>
        </w:trPr>
        <w:tc>
          <w:tcPr>
            <w:tcW w:w="879" w:type="pct"/>
            <w:vMerge/>
          </w:tcPr>
          <w:p w14:paraId="45EC59A6" w14:textId="77777777" w:rsidR="000A1443" w:rsidRPr="00C460B3" w:rsidRDefault="000A1443" w:rsidP="00C460B3">
            <w:pPr>
              <w:pStyle w:val="afff6"/>
            </w:pPr>
          </w:p>
        </w:tc>
        <w:tc>
          <w:tcPr>
            <w:tcW w:w="271" w:type="pct"/>
          </w:tcPr>
          <w:p w14:paraId="17380EFF" w14:textId="77777777" w:rsidR="000A1443" w:rsidRPr="00C460B3" w:rsidRDefault="000A1443" w:rsidP="00C460B3">
            <w:pPr>
              <w:pStyle w:val="afff6"/>
            </w:pPr>
            <w:r w:rsidRPr="00C460B3">
              <w:rPr>
                <w:rFonts w:hint="eastAsia"/>
              </w:rPr>
              <w:t>21</w:t>
            </w:r>
          </w:p>
        </w:tc>
        <w:tc>
          <w:tcPr>
            <w:tcW w:w="3850" w:type="pct"/>
          </w:tcPr>
          <w:p w14:paraId="5CA4105F" w14:textId="77777777" w:rsidR="000A1443" w:rsidRPr="00C460B3" w:rsidRDefault="000A1443" w:rsidP="00C460B3">
            <w:pPr>
              <w:pStyle w:val="afff6"/>
            </w:pPr>
            <w:r w:rsidRPr="00C460B3">
              <w:rPr>
                <w:rFonts w:hint="eastAsia"/>
              </w:rPr>
              <w:t>個人所有の情報機器を業務で利用する場合のセキュリティ対策を明確にしていますか？</w:t>
            </w:r>
          </w:p>
        </w:tc>
      </w:tr>
      <w:tr w:rsidR="000A1443" w14:paraId="60AA128C" w14:textId="77777777">
        <w:trPr>
          <w:trHeight w:val="57"/>
        </w:trPr>
        <w:tc>
          <w:tcPr>
            <w:tcW w:w="879" w:type="pct"/>
            <w:vMerge/>
          </w:tcPr>
          <w:p w14:paraId="4700CEEB" w14:textId="77777777" w:rsidR="000A1443" w:rsidRPr="00C460B3" w:rsidRDefault="000A1443" w:rsidP="00C460B3">
            <w:pPr>
              <w:pStyle w:val="afff6"/>
            </w:pPr>
          </w:p>
        </w:tc>
        <w:tc>
          <w:tcPr>
            <w:tcW w:w="271" w:type="pct"/>
          </w:tcPr>
          <w:p w14:paraId="050EE02C" w14:textId="77777777" w:rsidR="000A1443" w:rsidRPr="00C460B3" w:rsidRDefault="000A1443" w:rsidP="00C460B3">
            <w:pPr>
              <w:pStyle w:val="afff6"/>
            </w:pPr>
            <w:r w:rsidRPr="00C460B3">
              <w:rPr>
                <w:rFonts w:hint="eastAsia"/>
              </w:rPr>
              <w:t>22</w:t>
            </w:r>
          </w:p>
        </w:tc>
        <w:tc>
          <w:tcPr>
            <w:tcW w:w="3850" w:type="pct"/>
          </w:tcPr>
          <w:p w14:paraId="26BAA073" w14:textId="77777777" w:rsidR="000A1443" w:rsidRPr="00C460B3" w:rsidRDefault="000A1443" w:rsidP="00C460B3">
            <w:pPr>
              <w:pStyle w:val="afff6"/>
            </w:pPr>
            <w:r w:rsidRPr="00C460B3">
              <w:rPr>
                <w:rFonts w:hint="eastAsia"/>
              </w:rPr>
              <w:t>重要情報の授受を伴う取引先との契約書には、秘密保持条項を規定していますか？</w:t>
            </w:r>
          </w:p>
        </w:tc>
      </w:tr>
      <w:tr w:rsidR="000A1443" w14:paraId="3B95CDDF" w14:textId="77777777">
        <w:trPr>
          <w:trHeight w:val="57"/>
        </w:trPr>
        <w:tc>
          <w:tcPr>
            <w:tcW w:w="879" w:type="pct"/>
            <w:vMerge/>
          </w:tcPr>
          <w:p w14:paraId="77967C97" w14:textId="77777777" w:rsidR="000A1443" w:rsidRPr="00C460B3" w:rsidRDefault="000A1443" w:rsidP="00C460B3">
            <w:pPr>
              <w:pStyle w:val="afff6"/>
            </w:pPr>
          </w:p>
        </w:tc>
        <w:tc>
          <w:tcPr>
            <w:tcW w:w="271" w:type="pct"/>
          </w:tcPr>
          <w:p w14:paraId="6336B719" w14:textId="77777777" w:rsidR="000A1443" w:rsidRPr="00C460B3" w:rsidRDefault="000A1443" w:rsidP="00C460B3">
            <w:pPr>
              <w:pStyle w:val="afff6"/>
            </w:pPr>
            <w:r w:rsidRPr="00C460B3">
              <w:rPr>
                <w:rFonts w:hint="eastAsia"/>
              </w:rPr>
              <w:t>23</w:t>
            </w:r>
          </w:p>
        </w:tc>
        <w:tc>
          <w:tcPr>
            <w:tcW w:w="3850" w:type="pct"/>
          </w:tcPr>
          <w:p w14:paraId="451B18DE" w14:textId="2F42B57F" w:rsidR="000A1443" w:rsidRPr="00C460B3" w:rsidRDefault="000A1443" w:rsidP="00C460B3">
            <w:pPr>
              <w:pStyle w:val="afff6"/>
            </w:pPr>
            <w:r w:rsidRPr="00C460B3">
              <w:rPr>
                <w:rFonts w:hint="eastAsia"/>
              </w:rPr>
              <w:t>クラウドサービスや</w:t>
            </w:r>
            <w:r w:rsidRPr="00C460B3">
              <w:t>Webサイトの運用等で利用する外部サービスは、安全・</w:t>
            </w:r>
            <w:bookmarkStart w:id="96" w:name="■信頼性2ー2ー3"/>
            <w:r w:rsidR="001B3C4F">
              <w:fldChar w:fldCharType="begin"/>
            </w:r>
            <w:r w:rsidR="001B3C4F">
              <w:instrText>HYPERLINK  \l "■信頼性"</w:instrText>
            </w:r>
            <w:r w:rsidR="001B3C4F">
              <w:fldChar w:fldCharType="separate"/>
            </w:r>
            <w:r w:rsidRPr="001B3C4F">
              <w:rPr>
                <w:rStyle w:val="a7"/>
              </w:rPr>
              <w:t>信頼性</w:t>
            </w:r>
            <w:bookmarkEnd w:id="96"/>
            <w:r w:rsidR="001B3C4F">
              <w:fldChar w:fldCharType="end"/>
            </w:r>
            <w:r w:rsidRPr="00C460B3">
              <w:t>を把握して選定していますか？</w:t>
            </w:r>
          </w:p>
        </w:tc>
      </w:tr>
      <w:tr w:rsidR="000A1443" w14:paraId="5AD9B60E" w14:textId="77777777">
        <w:trPr>
          <w:trHeight w:val="57"/>
        </w:trPr>
        <w:tc>
          <w:tcPr>
            <w:tcW w:w="879" w:type="pct"/>
            <w:vMerge/>
          </w:tcPr>
          <w:p w14:paraId="7D07B9F3" w14:textId="77777777" w:rsidR="000A1443" w:rsidRPr="00C460B3" w:rsidRDefault="000A1443" w:rsidP="00C460B3">
            <w:pPr>
              <w:pStyle w:val="afff6"/>
            </w:pPr>
          </w:p>
        </w:tc>
        <w:tc>
          <w:tcPr>
            <w:tcW w:w="271" w:type="pct"/>
          </w:tcPr>
          <w:p w14:paraId="2C75AC98" w14:textId="77777777" w:rsidR="000A1443" w:rsidRPr="00C460B3" w:rsidRDefault="000A1443" w:rsidP="00C460B3">
            <w:pPr>
              <w:pStyle w:val="afff6"/>
            </w:pPr>
            <w:r w:rsidRPr="00C460B3">
              <w:rPr>
                <w:rFonts w:hint="eastAsia"/>
              </w:rPr>
              <w:t>24</w:t>
            </w:r>
          </w:p>
        </w:tc>
        <w:tc>
          <w:tcPr>
            <w:tcW w:w="3850" w:type="pct"/>
          </w:tcPr>
          <w:p w14:paraId="396B0CE0" w14:textId="77777777" w:rsidR="000A1443" w:rsidRPr="00C460B3" w:rsidRDefault="000A1443" w:rsidP="00C460B3">
            <w:pPr>
              <w:pStyle w:val="afff6"/>
            </w:pPr>
            <w:r w:rsidRPr="00C460B3">
              <w:rPr>
                <w:rFonts w:hint="eastAsia"/>
              </w:rPr>
              <w:t>セキュリティ事故が発生した場合に備え、緊急時の体制整備や対応手順を作成する等準備をしていますか？</w:t>
            </w:r>
          </w:p>
        </w:tc>
      </w:tr>
      <w:tr w:rsidR="000A1443" w14:paraId="27C66C1B" w14:textId="77777777">
        <w:trPr>
          <w:trHeight w:val="57"/>
        </w:trPr>
        <w:tc>
          <w:tcPr>
            <w:tcW w:w="879" w:type="pct"/>
            <w:vMerge/>
          </w:tcPr>
          <w:p w14:paraId="6D2A1844" w14:textId="77777777" w:rsidR="000A1443" w:rsidRPr="00C460B3" w:rsidRDefault="000A1443" w:rsidP="00C460B3">
            <w:pPr>
              <w:pStyle w:val="afff6"/>
            </w:pPr>
          </w:p>
        </w:tc>
        <w:tc>
          <w:tcPr>
            <w:tcW w:w="271" w:type="pct"/>
          </w:tcPr>
          <w:p w14:paraId="02F1D91A" w14:textId="77777777" w:rsidR="000A1443" w:rsidRPr="00C460B3" w:rsidRDefault="000A1443" w:rsidP="00C460B3">
            <w:pPr>
              <w:pStyle w:val="afff6"/>
            </w:pPr>
            <w:r w:rsidRPr="00C460B3">
              <w:rPr>
                <w:rFonts w:hint="eastAsia"/>
              </w:rPr>
              <w:t>25</w:t>
            </w:r>
          </w:p>
        </w:tc>
        <w:tc>
          <w:tcPr>
            <w:tcW w:w="3850" w:type="pct"/>
          </w:tcPr>
          <w:p w14:paraId="1322593E" w14:textId="77777777" w:rsidR="000A1443" w:rsidRPr="00C460B3" w:rsidRDefault="000A1443" w:rsidP="00C460B3">
            <w:pPr>
              <w:pStyle w:val="afff6"/>
            </w:pPr>
            <w:r w:rsidRPr="00C460B3">
              <w:rPr>
                <w:rFonts w:hint="eastAsia"/>
              </w:rPr>
              <w:t>情報セキュリティ対策（上記</w:t>
            </w:r>
            <w:r w:rsidRPr="00C460B3">
              <w:t>1～24等）をルール化し、従業員に明示していますか？</w:t>
            </w:r>
          </w:p>
        </w:tc>
      </w:tr>
    </w:tbl>
    <w:p w14:paraId="022E045B" w14:textId="77777777" w:rsidR="000A1443" w:rsidRDefault="000A1443">
      <w:pPr>
        <w:ind w:firstLineChars="0" w:firstLine="0"/>
      </w:pPr>
      <w:r w:rsidRPr="00F42405">
        <w:rPr>
          <w:noProof/>
          <w:color w:val="000000" w:themeColor="text1"/>
          <w:szCs w:val="28"/>
        </w:rPr>
        <mc:AlternateContent>
          <mc:Choice Requires="wps">
            <w:drawing>
              <wp:anchor distT="0" distB="0" distL="114300" distR="114300" simplePos="0" relativeHeight="251656205" behindDoc="0" locked="0" layoutInCell="1" allowOverlap="1" wp14:anchorId="7A76411D" wp14:editId="0AEE38DA">
                <wp:simplePos x="0" y="0"/>
                <wp:positionH relativeFrom="margin">
                  <wp:posOffset>521335</wp:posOffset>
                </wp:positionH>
                <wp:positionV relativeFrom="paragraph">
                  <wp:posOffset>4445</wp:posOffset>
                </wp:positionV>
                <wp:extent cx="5612130" cy="184150"/>
                <wp:effectExtent l="0" t="0" r="0" b="0"/>
                <wp:wrapTopAndBottom/>
                <wp:docPr id="1117238318" name="テキスト ボックス 1117238318"/>
                <wp:cNvGraphicFramePr/>
                <a:graphic xmlns:a="http://schemas.openxmlformats.org/drawingml/2006/main">
                  <a:graphicData uri="http://schemas.microsoft.com/office/word/2010/wordprocessingShape">
                    <wps:wsp>
                      <wps:cNvSpPr txBox="1"/>
                      <wps:spPr>
                        <a:xfrm>
                          <a:off x="0" y="0"/>
                          <a:ext cx="5612130" cy="184150"/>
                        </a:xfrm>
                        <a:prstGeom prst="rect">
                          <a:avLst/>
                        </a:prstGeom>
                        <a:noFill/>
                      </wps:spPr>
                      <wps:txbx>
                        <w:txbxContent>
                          <w:p w14:paraId="6559C301" w14:textId="77777777" w:rsidR="000A1443" w:rsidRDefault="000A1443">
                            <w:pPr>
                              <w:pStyle w:val="aff2"/>
                            </w:pPr>
                            <w:r>
                              <w:rPr>
                                <w:rFonts w:hint="eastAsia"/>
                              </w:rPr>
                              <w:t>(出典) IPA「 5分でできる！情報セキュリティ自社診断</w:t>
                            </w:r>
                            <w:r>
                              <w:rPr>
                                <w:rFonts w:hint="eastAsia"/>
                                <w:color w:val="000000"/>
                              </w:rPr>
                              <w:t>」</w:t>
                            </w:r>
                            <w:r>
                              <w:rPr>
                                <w:rFonts w:hint="eastAsia"/>
                              </w:rPr>
                              <w:t>をもとに作成</w:t>
                            </w:r>
                          </w:p>
                        </w:txbxContent>
                      </wps:txbx>
                      <wps:bodyPr wrap="square" rtlCol="0">
                        <a:spAutoFit/>
                      </wps:bodyPr>
                    </wps:wsp>
                  </a:graphicData>
                </a:graphic>
              </wp:anchor>
            </w:drawing>
          </mc:Choice>
          <mc:Fallback>
            <w:pict>
              <v:shape w14:anchorId="7A76411D" id="テキスト ボックス 1117238318" o:spid="_x0000_s1033" type="#_x0000_t202" style="position:absolute;left:0;text-align:left;margin-left:41.05pt;margin-top:.35pt;width:441.9pt;height:14.5pt;z-index:251656205;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" filled="f" stroked="f">
                <v:textbox style="mso-fit-shape-to-text:t">
                  <w:txbxContent>
                    <w:p w14:paraId="6559C301" w14:textId="77777777" w:rsidR="000A1443" w:rsidRDefault="000A1443">
                      <w:pPr>
                        <w:pStyle w:val="aff2"/>
                      </w:pPr>
                      <w:r>
                        <w:rPr>
                          <w:rFonts w:hint="eastAsia"/>
                        </w:rPr>
                        <w:t>(出典) IPA「 5分でできる！情報セキュリティ自社診断</w:t>
                      </w:r>
                      <w:r>
                        <w:rPr>
                          <w:rFonts w:hint="eastAsia"/>
                          <w:color w:val="000000"/>
                        </w:rPr>
                        <w:t>」</w:t>
                      </w:r>
                      <w:r>
                        <w:rPr>
                          <w:rFonts w:hint="eastAsia"/>
                        </w:rPr>
                        <w:t>をもとに作成</w:t>
                      </w:r>
                    </w:p>
                  </w:txbxContent>
                </v:textbox>
                <w10:wrap type="topAndBottom" anchorx="margin"/>
              </v:shape>
            </w:pict>
          </mc:Fallback>
        </mc:AlternateContent>
      </w:r>
    </w:p>
    <w:p w14:paraId="3A69C18B" w14:textId="77777777" w:rsidR="000A1443" w:rsidRDefault="000A1443" w:rsidP="003E0313">
      <w:pPr>
        <w:pStyle w:val="4"/>
      </w:pPr>
      <w:bookmarkStart w:id="97" w:name="_Toc167890533"/>
      <w:bookmarkStart w:id="98" w:name="_Toc185338796"/>
      <w:bookmarkStart w:id="99" w:name="_Toc187824546"/>
      <w:bookmarkStart w:id="100" w:name="_Toc188348897"/>
      <w:r>
        <w:rPr>
          <w:rFonts w:hint="eastAsia"/>
        </w:rPr>
        <w:t>情報セキュリティ基本方針</w:t>
      </w:r>
      <w:bookmarkEnd w:id="97"/>
      <w:bookmarkEnd w:id="98"/>
      <w:bookmarkEnd w:id="99"/>
      <w:bookmarkEnd w:id="100"/>
    </w:p>
    <w:p w14:paraId="0632CAF7" w14:textId="77777777" w:rsidR="000A1443" w:rsidRDefault="000A1443">
      <w:r w:rsidRPr="00F6478D">
        <w:rPr>
          <w:rFonts w:hint="eastAsia"/>
        </w:rPr>
        <w:t>経営者が策定した情報セキュリティに関する基本方針を、従業員や関係者に伝達するために、簡潔な文書を作成する必要があります。基本方針の作成には、特定の書き方が定められているわけではありません。そのため、事業の特徴や顧客の期待</w:t>
      </w:r>
      <w:r>
        <w:rPr>
          <w:rFonts w:hint="eastAsia"/>
        </w:rPr>
        <w:t>など</w:t>
      </w:r>
      <w:r w:rsidRPr="00F6478D">
        <w:rPr>
          <w:rFonts w:hint="eastAsia"/>
        </w:rPr>
        <w:t>を考慮し、経営者と連携しながら、自社に適した基本方針を策定します。</w:t>
      </w:r>
    </w:p>
    <w:p w14:paraId="65A12B90" w14:textId="77777777" w:rsidR="000A1443" w:rsidRDefault="000A1443">
      <w:r w:rsidRPr="00F6478D">
        <w:t>基本方針は従業員の指針となり、関係者に対して取組を明示するためのものです。</w:t>
      </w:r>
      <w:r>
        <w:rPr>
          <w:rFonts w:hint="eastAsia"/>
        </w:rPr>
        <w:t>そのため</w:t>
      </w:r>
      <w:r w:rsidRPr="00F6478D">
        <w:t>、作成した文書は従業員や顧客</w:t>
      </w:r>
      <w:r>
        <w:rPr>
          <w:rFonts w:hint="eastAsia"/>
        </w:rPr>
        <w:t>など</w:t>
      </w:r>
      <w:r w:rsidRPr="00F6478D">
        <w:t>の関係者に周知する必要があります。</w:t>
      </w:r>
    </w:p>
    <w:p w14:paraId="7600010E" w14:textId="77777777" w:rsidR="00A7260A" w:rsidRPr="00F6478D" w:rsidRDefault="00A7260A"/>
    <w:tbl>
      <w:tblPr>
        <w:tblStyle w:val="aa"/>
        <w:tblW w:w="5000" w:type="pct"/>
        <w:tblLook w:val="04A0" w:firstRow="1" w:lastRow="0" w:firstColumn="1" w:lastColumn="0" w:noHBand="0" w:noVBand="1"/>
      </w:tblPr>
      <w:tblGrid>
        <w:gridCol w:w="10456"/>
      </w:tblGrid>
      <w:tr w:rsidR="000A1443" w14:paraId="1DED8405" w14:textId="77777777" w:rsidTr="00203ECA">
        <w:tc>
          <w:tcPr>
            <w:tcW w:w="5000" w:type="pct"/>
          </w:tcPr>
          <w:p w14:paraId="7311183D" w14:textId="77777777" w:rsidR="000A1443" w:rsidRDefault="000A1443" w:rsidP="00FF3EAA">
            <w:pPr>
              <w:pStyle w:val="afff8"/>
            </w:pPr>
            <w:r w:rsidRPr="00E32A9C">
              <w:rPr>
                <w:rFonts w:hint="eastAsia"/>
              </w:rPr>
              <w:t>情報セキュリティ基本方針（サンプル）</w:t>
            </w:r>
          </w:p>
          <w:p w14:paraId="71DBCFB2" w14:textId="118D7E9F" w:rsidR="000A1443" w:rsidRDefault="000A1443" w:rsidP="00FF3EAA">
            <w:pPr>
              <w:pStyle w:val="afff6"/>
            </w:pPr>
            <w:r w:rsidRPr="001842B5">
              <w:rPr>
                <w:rFonts w:hint="eastAsia"/>
              </w:rPr>
              <w:t>株式会社○○○○（以下、当社）は、お客様からお預かりした/当社の/</w:t>
            </w:r>
            <w:bookmarkStart w:id="101" w:name="■情報資産2ー2－4"/>
            <w:r w:rsidR="00EF557D">
              <w:fldChar w:fldCharType="begin"/>
            </w:r>
            <w:r w:rsidR="00EF557D">
              <w:rPr>
                <w:rFonts w:hint="eastAsia"/>
              </w:rPr>
              <w:instrText xml:space="preserve">HYPERLINK </w:instrText>
            </w:r>
            <w:r w:rsidR="00EF557D">
              <w:instrText xml:space="preserve"> \l "</w:instrText>
            </w:r>
            <w:r w:rsidR="00EF557D">
              <w:rPr>
                <w:rFonts w:hint="eastAsia"/>
              </w:rPr>
              <w:instrText>■情報資産</w:instrText>
            </w:r>
            <w:r w:rsidR="00EF557D">
              <w:instrText>"</w:instrText>
            </w:r>
            <w:r w:rsidR="00EF557D">
              <w:fldChar w:fldCharType="separate"/>
            </w:r>
            <w:r w:rsidRPr="00EF557D">
              <w:rPr>
                <w:rStyle w:val="a7"/>
                <w:rFonts w:hint="eastAsia"/>
              </w:rPr>
              <w:t>情報資産</w:t>
            </w:r>
            <w:bookmarkEnd w:id="101"/>
            <w:r w:rsidR="00EF557D">
              <w:fldChar w:fldCharType="end"/>
            </w:r>
            <w:r w:rsidRPr="001842B5">
              <w:rPr>
                <w:rFonts w:hint="eastAsia"/>
              </w:rPr>
              <w:t>を事故・災害・犯罪等の脅威から守り、お客様ならびに社会の信頼に応えるべく、以下の方針に基づき全社で情報セキュリティに取組みます。</w:t>
            </w:r>
          </w:p>
          <w:p w14:paraId="18BBE377" w14:textId="77777777" w:rsidR="000A1443" w:rsidRPr="001842B5" w:rsidRDefault="000A1443">
            <w:pPr>
              <w:pStyle w:val="afff6"/>
              <w:ind w:firstLine="360"/>
            </w:pPr>
          </w:p>
          <w:p w14:paraId="7B12132F" w14:textId="77777777" w:rsidR="000A1443" w:rsidRPr="00A376EE" w:rsidRDefault="000A1443" w:rsidP="00A376EE">
            <w:pPr>
              <w:pStyle w:val="afff6"/>
            </w:pPr>
            <w:r w:rsidRPr="00A376EE">
              <w:rPr>
                <w:rFonts w:hint="eastAsia"/>
              </w:rPr>
              <w:t>1.経営者の責任</w:t>
            </w:r>
          </w:p>
          <w:p w14:paraId="7F76F2CC" w14:textId="77777777" w:rsidR="000A1443" w:rsidRPr="00A376EE" w:rsidRDefault="000A1443" w:rsidP="00A376EE">
            <w:pPr>
              <w:pStyle w:val="afff6"/>
            </w:pPr>
            <w:r w:rsidRPr="00A376EE">
              <w:rPr>
                <w:rFonts w:hint="eastAsia"/>
              </w:rPr>
              <w:t>当社は、経営者主導で組織的かつ継続的に情報セキュリティの改善・向上に努めます。</w:t>
            </w:r>
          </w:p>
          <w:p w14:paraId="114D7EB6" w14:textId="77777777" w:rsidR="000A1443" w:rsidRPr="00A376EE" w:rsidRDefault="000A1443" w:rsidP="00A376EE">
            <w:pPr>
              <w:pStyle w:val="afff6"/>
            </w:pPr>
          </w:p>
          <w:p w14:paraId="6502D6AB" w14:textId="77777777" w:rsidR="000A1443" w:rsidRPr="00A376EE" w:rsidRDefault="000A1443" w:rsidP="00A376EE">
            <w:pPr>
              <w:pStyle w:val="afff6"/>
            </w:pPr>
            <w:r w:rsidRPr="00A376EE">
              <w:rPr>
                <w:rFonts w:hint="eastAsia"/>
              </w:rPr>
              <w:t>2.社内体制の整備</w:t>
            </w:r>
          </w:p>
          <w:p w14:paraId="38F2540F" w14:textId="77777777" w:rsidR="000A1443" w:rsidRPr="00A376EE" w:rsidRDefault="000A1443" w:rsidP="00A376EE">
            <w:pPr>
              <w:pStyle w:val="afff6"/>
            </w:pPr>
            <w:r w:rsidRPr="00A376EE">
              <w:rPr>
                <w:rFonts w:hint="eastAsia"/>
              </w:rPr>
              <w:t>当社は、情報セキュリティの維持および改善のために組織を設置し、情報セキュリティ対策を社内の正式な規則として定めます。</w:t>
            </w:r>
          </w:p>
          <w:p w14:paraId="438F998B" w14:textId="77777777" w:rsidR="000A1443" w:rsidRPr="00A376EE" w:rsidRDefault="000A1443" w:rsidP="00A376EE">
            <w:pPr>
              <w:pStyle w:val="afff6"/>
            </w:pPr>
          </w:p>
          <w:p w14:paraId="77023805" w14:textId="77777777" w:rsidR="000A1443" w:rsidRPr="00A376EE" w:rsidRDefault="000A1443" w:rsidP="00A376EE">
            <w:pPr>
              <w:pStyle w:val="afff6"/>
            </w:pPr>
            <w:r w:rsidRPr="00A376EE">
              <w:rPr>
                <w:rFonts w:hint="eastAsia"/>
              </w:rPr>
              <w:t>3.従業員の取組み</w:t>
            </w:r>
          </w:p>
          <w:p w14:paraId="2B2BFF72" w14:textId="77777777" w:rsidR="000A1443" w:rsidRPr="00A376EE" w:rsidRDefault="000A1443" w:rsidP="00A376EE">
            <w:pPr>
              <w:pStyle w:val="afff6"/>
            </w:pPr>
            <w:r w:rsidRPr="00A376EE">
              <w:rPr>
                <w:rFonts w:hint="eastAsia"/>
              </w:rPr>
              <w:t>当社の従業員は、情報セキュリティのために必要とされる知識、技術を習得し、情報セキュリティへの取組みを確かなものにします。</w:t>
            </w:r>
          </w:p>
          <w:p w14:paraId="51F373FB" w14:textId="77777777" w:rsidR="000A1443" w:rsidRPr="00A376EE" w:rsidRDefault="000A1443" w:rsidP="00A376EE">
            <w:pPr>
              <w:pStyle w:val="afff6"/>
            </w:pPr>
          </w:p>
          <w:p w14:paraId="03B54D89" w14:textId="77777777" w:rsidR="000A1443" w:rsidRPr="00A376EE" w:rsidRDefault="000A1443" w:rsidP="00A376EE">
            <w:pPr>
              <w:pStyle w:val="afff6"/>
            </w:pPr>
            <w:r w:rsidRPr="00A376EE">
              <w:rPr>
                <w:rFonts w:hint="eastAsia"/>
              </w:rPr>
              <w:t>4.法令および契約上の要求事項の遵守</w:t>
            </w:r>
          </w:p>
          <w:p w14:paraId="5D6C4314" w14:textId="77777777" w:rsidR="000A1443" w:rsidRPr="00A376EE" w:rsidRDefault="000A1443" w:rsidP="00A376EE">
            <w:pPr>
              <w:pStyle w:val="afff6"/>
            </w:pPr>
            <w:r w:rsidRPr="00A376EE">
              <w:rPr>
                <w:rFonts w:hint="eastAsia"/>
              </w:rPr>
              <w:t>当社は、情報セキュリティに関わる法令、規制、規範、契約上の義務を遵守するとともに、お客様の期待に応えます。</w:t>
            </w:r>
          </w:p>
          <w:p w14:paraId="1D564CF4" w14:textId="77777777" w:rsidR="000A1443" w:rsidRPr="00A376EE" w:rsidRDefault="000A1443" w:rsidP="00A376EE">
            <w:pPr>
              <w:pStyle w:val="afff6"/>
            </w:pPr>
          </w:p>
          <w:p w14:paraId="12D2FBB1" w14:textId="77777777" w:rsidR="000A1443" w:rsidRPr="00A376EE" w:rsidRDefault="000A1443" w:rsidP="00A376EE">
            <w:pPr>
              <w:pStyle w:val="afff6"/>
            </w:pPr>
            <w:r w:rsidRPr="00A376EE">
              <w:rPr>
                <w:rFonts w:hint="eastAsia"/>
              </w:rPr>
              <w:t>5.違反および事故への対応</w:t>
            </w:r>
          </w:p>
          <w:p w14:paraId="430E80FA" w14:textId="77777777" w:rsidR="000A1443" w:rsidRPr="00A376EE" w:rsidRDefault="000A1443" w:rsidP="00A376EE">
            <w:pPr>
              <w:pStyle w:val="afff6"/>
            </w:pPr>
            <w:r w:rsidRPr="00A376EE">
              <w:rPr>
                <w:rFonts w:hint="eastAsia"/>
              </w:rPr>
              <w:t>当社は、情報セキュリティに関わる法令違反、契約違反および事故が発生した場合には適切に対処し、再発防止に努めます。</w:t>
            </w:r>
          </w:p>
          <w:p w14:paraId="1E76E232" w14:textId="77777777" w:rsidR="000A1443" w:rsidRPr="00A376EE" w:rsidRDefault="000A1443" w:rsidP="00A376EE">
            <w:pPr>
              <w:pStyle w:val="afff6"/>
            </w:pPr>
          </w:p>
          <w:p w14:paraId="51D056CE" w14:textId="77777777" w:rsidR="000A1443" w:rsidRPr="00A376EE" w:rsidRDefault="000A1443" w:rsidP="00A376EE">
            <w:pPr>
              <w:pStyle w:val="afff6"/>
            </w:pPr>
            <w:r w:rsidRPr="00A376EE">
              <w:rPr>
                <w:rFonts w:hint="eastAsia"/>
              </w:rPr>
              <w:t>制定日：20○○年○月○日</w:t>
            </w:r>
          </w:p>
          <w:p w14:paraId="409EF0FB" w14:textId="77777777" w:rsidR="000A1443" w:rsidRPr="00A376EE" w:rsidRDefault="000A1443" w:rsidP="00A376EE">
            <w:pPr>
              <w:pStyle w:val="afff6"/>
              <w:rPr>
                <w:lang w:eastAsia="zh-TW"/>
              </w:rPr>
            </w:pPr>
            <w:r w:rsidRPr="00A376EE">
              <w:rPr>
                <w:rFonts w:hint="eastAsia"/>
                <w:lang w:eastAsia="zh-TW"/>
              </w:rPr>
              <w:t>株式会社○○○○</w:t>
            </w:r>
          </w:p>
          <w:p w14:paraId="2C8FA65A" w14:textId="77777777" w:rsidR="000A1443" w:rsidRPr="002F2199" w:rsidRDefault="000A1443" w:rsidP="00A376EE">
            <w:pPr>
              <w:pStyle w:val="afff6"/>
              <w:rPr>
                <w:lang w:eastAsia="zh-TW"/>
              </w:rPr>
            </w:pPr>
            <w:r w:rsidRPr="00A376EE">
              <w:rPr>
                <w:rFonts w:hint="eastAsia"/>
                <w:lang w:eastAsia="zh-TW"/>
              </w:rPr>
              <w:t>代表取締役社長 ○○○○</w:t>
            </w:r>
          </w:p>
        </w:tc>
      </w:tr>
    </w:tbl>
    <w:p w14:paraId="3BEE6592" w14:textId="77777777" w:rsidR="000A1443" w:rsidRPr="007551F1" w:rsidRDefault="000A1443">
      <w:pPr>
        <w:rPr>
          <w:lang w:eastAsia="zh-TW"/>
        </w:rPr>
      </w:pPr>
      <w:r w:rsidRPr="0031492A">
        <w:rPr>
          <w:noProof/>
        </w:rPr>
        <mc:AlternateContent>
          <mc:Choice Requires="wps">
            <w:drawing>
              <wp:anchor distT="0" distB="0" distL="114300" distR="114300" simplePos="0" relativeHeight="251656207" behindDoc="0" locked="0" layoutInCell="1" allowOverlap="1" wp14:anchorId="74E98199" wp14:editId="71374A54">
                <wp:simplePos x="0" y="0"/>
                <wp:positionH relativeFrom="margin">
                  <wp:posOffset>284480</wp:posOffset>
                </wp:positionH>
                <wp:positionV relativeFrom="paragraph">
                  <wp:posOffset>22860</wp:posOffset>
                </wp:positionV>
                <wp:extent cx="5916295" cy="184150"/>
                <wp:effectExtent l="0" t="0" r="0" b="0"/>
                <wp:wrapTopAndBottom/>
                <wp:docPr id="6" name="テキスト ボックス 6">
                  <a:extLst xmlns:a="http://schemas.openxmlformats.org/drawingml/2006/main">
                    <a:ext uri="{FF2B5EF4-FFF2-40B4-BE49-F238E27FC236}">
                      <a16:creationId xmlns:a16="http://schemas.microsoft.com/office/drawing/2014/main" id="{33752913-17CC-538D-72A8-36711D27AC8E}"/>
                    </a:ext>
                  </a:extLst>
                </wp:docPr>
                <wp:cNvGraphicFramePr/>
                <a:graphic xmlns:a="http://schemas.openxmlformats.org/drawingml/2006/main">
                  <a:graphicData uri="http://schemas.microsoft.com/office/word/2010/wordprocessingShape">
                    <wps:wsp>
                      <wps:cNvSpPr txBox="1"/>
                      <wps:spPr>
                        <a:xfrm>
                          <a:off x="0" y="0"/>
                          <a:ext cx="5916295" cy="184150"/>
                        </a:xfrm>
                        <a:prstGeom prst="rect">
                          <a:avLst/>
                        </a:prstGeom>
                        <a:noFill/>
                      </wps:spPr>
                      <wps:txbx>
                        <w:txbxContent>
                          <w:p w14:paraId="33022EC5" w14:textId="77777777" w:rsidR="000A1443" w:rsidRDefault="000A1443">
                            <w:pPr>
                              <w:pStyle w:val="aff2"/>
                            </w:pPr>
                            <w:r>
                              <w:rPr>
                                <w:rFonts w:hint="eastAsia"/>
                              </w:rPr>
                              <w:t>(出典) IPA「情報セキュリティ基本方針（サンプル）</w:t>
                            </w:r>
                            <w:r>
                              <w:rPr>
                                <w:rFonts w:hint="eastAsia"/>
                                <w:color w:val="000000"/>
                              </w:rPr>
                              <w:t>」</w:t>
                            </w:r>
                            <w:r>
                              <w:rPr>
                                <w:rFonts w:hint="eastAsia"/>
                              </w:rPr>
                              <w:t>をもとに作成</w:t>
                            </w:r>
                          </w:p>
                        </w:txbxContent>
                      </wps:txbx>
                      <wps:bodyPr wrap="square" rtlCol="0">
                        <a:spAutoFit/>
                      </wps:bodyPr>
                    </wps:wsp>
                  </a:graphicData>
                </a:graphic>
                <wp14:sizeRelH relativeFrom="margin">
                  <wp14:pctWidth>0</wp14:pctWidth>
                </wp14:sizeRelH>
              </wp:anchor>
            </w:drawing>
          </mc:Choice>
          <mc:Fallback>
            <w:pict>
              <v:shape w14:anchorId="74E98199" id="テキスト ボックス 6" o:spid="_x0000_s1034" type="#_x0000_t202" style="position:absolute;left:0;text-align:left;margin-left:22.4pt;margin-top:1.8pt;width:465.85pt;height:14.5pt;z-index:251656207;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" filled="f" stroked="f">
                <v:textbox style="mso-fit-shape-to-text:t">
                  <w:txbxContent>
                    <w:p w14:paraId="33022EC5" w14:textId="77777777" w:rsidR="000A1443" w:rsidRDefault="000A1443">
                      <w:pPr>
                        <w:pStyle w:val="aff2"/>
                      </w:pPr>
                      <w:r>
                        <w:rPr>
                          <w:rFonts w:hint="eastAsia"/>
                        </w:rPr>
                        <w:t>(出典) IPA「情報セキュリティ基本方針（サンプル）</w:t>
                      </w:r>
                      <w:r>
                        <w:rPr>
                          <w:rFonts w:hint="eastAsia"/>
                          <w:color w:val="000000"/>
                        </w:rPr>
                        <w:t>」</w:t>
                      </w:r>
                      <w:r>
                        <w:rPr>
                          <w:rFonts w:hint="eastAsia"/>
                        </w:rPr>
                        <w:t>をもとに作成</w:t>
                      </w:r>
                    </w:p>
                  </w:txbxContent>
                </v:textbox>
                <w10:wrap type="topAndBottom" anchorx="margin"/>
              </v:shape>
            </w:pict>
          </mc:Fallback>
        </mc:AlternateContent>
      </w:r>
    </w:p>
    <w:p w14:paraId="43BB5CE4" w14:textId="77777777" w:rsidR="000A1443" w:rsidRPr="00D40BEE" w:rsidRDefault="000A1443">
      <w:pPr>
        <w:pStyle w:val="aff4"/>
      </w:pPr>
      <w:r w:rsidRPr="00D40BEE">
        <w:rPr>
          <w:rFonts w:hint="eastAsia"/>
        </w:rPr>
        <w:t>情報セキュリティ基本方針の記載項目例</w:t>
      </w:r>
    </w:p>
    <w:p w14:paraId="05E78247" w14:textId="77777777" w:rsidR="000A1443" w:rsidRDefault="000A1443">
      <w:r>
        <w:rPr>
          <w:rFonts w:hint="eastAsia"/>
        </w:rPr>
        <w:t>セキュリティ</w:t>
      </w:r>
      <w:r w:rsidRPr="00D40BEE">
        <w:rPr>
          <w:rFonts w:hint="eastAsia"/>
        </w:rPr>
        <w:t>管理体制の整備 / 法令・ガイドライン</w:t>
      </w:r>
      <w:r>
        <w:rPr>
          <w:rFonts w:hint="eastAsia"/>
        </w:rPr>
        <w:t>など</w:t>
      </w:r>
      <w:r w:rsidRPr="00D40BEE">
        <w:rPr>
          <w:rFonts w:hint="eastAsia"/>
        </w:rPr>
        <w:t>の遵守 / セキュリティ対策の実施 / 継続的改善</w:t>
      </w:r>
      <w:r>
        <w:rPr>
          <w:rFonts w:hint="eastAsia"/>
        </w:rPr>
        <w:t>など</w:t>
      </w:r>
    </w:p>
    <w:p w14:paraId="1D7DA367" w14:textId="77777777" w:rsidR="000A1443" w:rsidRDefault="000A1443" w:rsidP="002A6987">
      <w:pPr>
        <w:pStyle w:val="3"/>
      </w:pPr>
      <w:bookmarkStart w:id="102" w:name="_Ref167782091"/>
      <w:bookmarkStart w:id="103" w:name="_Toc167890534"/>
      <w:bookmarkStart w:id="104" w:name="_Toc185338797"/>
      <w:bookmarkStart w:id="105" w:name="_Toc187824547"/>
      <w:bookmarkStart w:id="106" w:name="_Toc188348898"/>
      <w:r w:rsidRPr="00657D21">
        <w:rPr>
          <w:rFonts w:hint="eastAsia"/>
        </w:rPr>
        <w:t>サイバーセキュリティアプローチ方法</w:t>
      </w:r>
      <w:bookmarkEnd w:id="102"/>
      <w:bookmarkEnd w:id="103"/>
      <w:bookmarkEnd w:id="104"/>
      <w:bookmarkEnd w:id="105"/>
      <w:bookmarkEnd w:id="106"/>
    </w:p>
    <w:p w14:paraId="77F27670" w14:textId="67CA91BE" w:rsidR="000A1443" w:rsidRDefault="000A1443">
      <w:r w:rsidRPr="00D242BF">
        <w:rPr>
          <w:rFonts w:hint="eastAsia"/>
        </w:rPr>
        <w:t>サイバーセキュリティの脅威に対処するためには、効果的な</w:t>
      </w:r>
      <w:bookmarkStart w:id="107" w:name="■サイバーセキュリティ戦略2ー3"/>
      <w:r w:rsidR="007D0BAC">
        <w:fldChar w:fldCharType="begin"/>
      </w:r>
      <w:r w:rsidR="007D0BAC">
        <w:rPr>
          <w:rFonts w:hint="eastAsia"/>
        </w:rPr>
        <w:instrText xml:space="preserve">HYPERLINK </w:instrText>
      </w:r>
      <w:r w:rsidR="007D0BAC">
        <w:instrText xml:space="preserve"> \l "</w:instrText>
      </w:r>
      <w:r w:rsidR="007D0BAC">
        <w:rPr>
          <w:rFonts w:hint="eastAsia"/>
        </w:rPr>
        <w:instrText>■サイバーセキュリティ戦略</w:instrText>
      </w:r>
      <w:r w:rsidR="007D0BAC">
        <w:instrText>"</w:instrText>
      </w:r>
      <w:r w:rsidR="007D0BAC">
        <w:fldChar w:fldCharType="separate"/>
      </w:r>
      <w:r w:rsidRPr="007D0BAC">
        <w:rPr>
          <w:rStyle w:val="a7"/>
          <w:rFonts w:hint="eastAsia"/>
        </w:rPr>
        <w:t>サイバーセキュリティ戦略</w:t>
      </w:r>
      <w:bookmarkEnd w:id="107"/>
      <w:r w:rsidR="007D0BAC">
        <w:fldChar w:fldCharType="end"/>
      </w:r>
      <w:r w:rsidRPr="00D242BF">
        <w:rPr>
          <w:rFonts w:hint="eastAsia"/>
        </w:rPr>
        <w:t>を構築し、段階的なアプローチをとることが必要です。（</w:t>
      </w:r>
      <w:r w:rsidRPr="00D242BF">
        <w:t>Lv</w:t>
      </w:r>
      <w:r w:rsidR="004C07BE">
        <w:rPr>
          <w:rFonts w:hint="eastAsia"/>
        </w:rPr>
        <w:t>.</w:t>
      </w:r>
      <w:r w:rsidRPr="00D242BF">
        <w:t>1クイックアプローチ</w:t>
      </w:r>
      <w:r>
        <w:rPr>
          <w:rFonts w:hint="eastAsia"/>
        </w:rPr>
        <w:t>、</w:t>
      </w:r>
      <w:r w:rsidRPr="00D242BF">
        <w:t>Lv</w:t>
      </w:r>
      <w:r w:rsidR="004C07BE">
        <w:rPr>
          <w:rFonts w:hint="eastAsia"/>
        </w:rPr>
        <w:t>.</w:t>
      </w:r>
      <w:r w:rsidRPr="00D242BF">
        <w:t>2ベースラインアプローチ</w:t>
      </w:r>
      <w:r>
        <w:rPr>
          <w:rFonts w:hint="eastAsia"/>
        </w:rPr>
        <w:t>、</w:t>
      </w:r>
      <w:r w:rsidRPr="00D242BF">
        <w:t>Lv</w:t>
      </w:r>
      <w:r w:rsidR="004C07BE">
        <w:rPr>
          <w:rFonts w:hint="eastAsia"/>
        </w:rPr>
        <w:t>.</w:t>
      </w:r>
      <w:r w:rsidRPr="00D242BF">
        <w:t>3網羅的アプローチ）</w:t>
      </w:r>
    </w:p>
    <w:p w14:paraId="2BB6A697" w14:textId="77777777" w:rsidR="000A1443" w:rsidRDefault="000A1443">
      <w:r w:rsidRPr="00E32A9C">
        <w:rPr>
          <w:rFonts w:hint="eastAsia"/>
        </w:rPr>
        <w:t>自社が直面しているリスク状況および活用できるリソースを考慮し、最適なアプローチ手法を選択します。以下にアプローチ手法を紹介します。</w:t>
      </w:r>
    </w:p>
    <w:p w14:paraId="1921CB18" w14:textId="77777777" w:rsidR="000A1443" w:rsidRDefault="000A1443"/>
    <w:tbl>
      <w:tblPr>
        <w:tblStyle w:val="aa"/>
        <w:tblW w:w="0" w:type="auto"/>
        <w:tblInd w:w="137" w:type="dxa"/>
        <w:tblLook w:val="04A0" w:firstRow="1" w:lastRow="0" w:firstColumn="1" w:lastColumn="0" w:noHBand="0" w:noVBand="1"/>
      </w:tblPr>
      <w:tblGrid>
        <w:gridCol w:w="3969"/>
        <w:gridCol w:w="6350"/>
      </w:tblGrid>
      <w:tr w:rsidR="000A1443" w14:paraId="64E13D90" w14:textId="77777777">
        <w:tc>
          <w:tcPr>
            <w:tcW w:w="3969" w:type="dxa"/>
            <w:vMerge w:val="restart"/>
            <w:shd w:val="clear" w:color="auto" w:fill="auto"/>
            <w:vAlign w:val="center"/>
          </w:tcPr>
          <w:p w14:paraId="40792233" w14:textId="47900D79" w:rsidR="000A1443" w:rsidRPr="000E74E4" w:rsidRDefault="000A1443" w:rsidP="00CD051F">
            <w:pPr>
              <w:pStyle w:val="afff6"/>
            </w:pPr>
            <w:r w:rsidRPr="005178A7">
              <w:rPr>
                <w:rFonts w:hint="eastAsia"/>
              </w:rPr>
              <w:t>緊急に、大きな</w:t>
            </w:r>
            <w:bookmarkStart w:id="108" w:name="■セキュリティホール２－３"/>
            <w:r w:rsidR="00734B75">
              <w:fldChar w:fldCharType="begin"/>
            </w:r>
            <w:r w:rsidR="00734B75">
              <w:rPr>
                <w:rFonts w:hint="eastAsia"/>
              </w:rPr>
              <w:instrText xml:space="preserve">HYPERLINK </w:instrText>
            </w:r>
            <w:r w:rsidR="00734B75">
              <w:instrText xml:space="preserve"> \l "</w:instrText>
            </w:r>
            <w:r w:rsidR="00734B75">
              <w:rPr>
                <w:rFonts w:hint="eastAsia"/>
              </w:rPr>
              <w:instrText>■セキュリティホール</w:instrText>
            </w:r>
            <w:r w:rsidR="00734B75">
              <w:instrText>"</w:instrText>
            </w:r>
            <w:r w:rsidR="00734B75">
              <w:fldChar w:fldCharType="separate"/>
            </w:r>
            <w:r w:rsidRPr="00734B75">
              <w:rPr>
                <w:rStyle w:val="a7"/>
                <w:rFonts w:hint="eastAsia"/>
              </w:rPr>
              <w:t>セキュリティホール</w:t>
            </w:r>
            <w:bookmarkEnd w:id="108"/>
            <w:r w:rsidR="00734B75">
              <w:fldChar w:fldCharType="end"/>
            </w:r>
            <w:r w:rsidRPr="005178A7">
              <w:rPr>
                <w:rFonts w:hint="eastAsia"/>
                <w:color w:val="000000" w:themeColor="dark1"/>
              </w:rPr>
              <w:t>を塞ぐ</w:t>
            </w:r>
          </w:p>
        </w:tc>
        <w:tc>
          <w:tcPr>
            <w:tcW w:w="6350" w:type="dxa"/>
            <w:shd w:val="clear" w:color="auto" w:fill="215E99" w:themeFill="text2" w:themeFillTint="BF"/>
          </w:tcPr>
          <w:p w14:paraId="0221C723" w14:textId="58FBDE56" w:rsidR="000A1443" w:rsidRPr="002B7A65" w:rsidRDefault="000A1443" w:rsidP="00A376EE">
            <w:pPr>
              <w:pStyle w:val="aff0"/>
            </w:pPr>
            <w:r w:rsidRPr="002B7A65">
              <w:t>Lv.1クイックアプローチ</w:t>
            </w:r>
          </w:p>
        </w:tc>
      </w:tr>
      <w:tr w:rsidR="000A1443" w14:paraId="520B2BFB" w14:textId="77777777">
        <w:tc>
          <w:tcPr>
            <w:tcW w:w="3969" w:type="dxa"/>
            <w:vMerge/>
            <w:shd w:val="clear" w:color="auto" w:fill="auto"/>
          </w:tcPr>
          <w:p w14:paraId="3003B1D4" w14:textId="77777777" w:rsidR="000A1443" w:rsidRPr="002B7A65" w:rsidRDefault="000A1443"/>
        </w:tc>
        <w:tc>
          <w:tcPr>
            <w:tcW w:w="6350" w:type="dxa"/>
          </w:tcPr>
          <w:p w14:paraId="18C9EDCE" w14:textId="77777777" w:rsidR="000A1443" w:rsidRPr="00A376EE" w:rsidRDefault="000A1443" w:rsidP="00A376EE">
            <w:pPr>
              <w:pStyle w:val="afff8"/>
            </w:pPr>
            <w:r w:rsidRPr="002B7A65">
              <w:rPr>
                <w:rFonts w:hint="eastAsia"/>
              </w:rPr>
              <w:t>実施手法</w:t>
            </w:r>
          </w:p>
          <w:p w14:paraId="15B4BEDF" w14:textId="77777777" w:rsidR="000A1443" w:rsidRPr="002B7A65" w:rsidRDefault="000A1443" w:rsidP="00CD051F">
            <w:pPr>
              <w:pStyle w:val="afff6"/>
            </w:pPr>
            <w:r w:rsidRPr="0074634B">
              <w:rPr>
                <w:rFonts w:hint="eastAsia"/>
              </w:rPr>
              <w:t>報道されるような事象・セキュリティ脅威に緊急対応します</w:t>
            </w:r>
            <w:r>
              <w:rPr>
                <w:rFonts w:hint="eastAsia"/>
              </w:rPr>
              <w:t>。</w:t>
            </w:r>
          </w:p>
        </w:tc>
      </w:tr>
      <w:tr w:rsidR="000A1443" w14:paraId="619B37E6" w14:textId="77777777">
        <w:tc>
          <w:tcPr>
            <w:tcW w:w="3969" w:type="dxa"/>
            <w:vMerge/>
            <w:shd w:val="clear" w:color="auto" w:fill="auto"/>
          </w:tcPr>
          <w:p w14:paraId="11A31427" w14:textId="77777777" w:rsidR="000A1443" w:rsidRPr="009652A8" w:rsidRDefault="000A1443" w:rsidP="00892C01">
            <w:pPr>
              <w:pStyle w:val="ab"/>
              <w:numPr>
                <w:ilvl w:val="0"/>
                <w:numId w:val="81"/>
              </w:numPr>
              <w:ind w:leftChars="0" w:firstLineChars="0"/>
            </w:pPr>
          </w:p>
        </w:tc>
        <w:tc>
          <w:tcPr>
            <w:tcW w:w="6350" w:type="dxa"/>
          </w:tcPr>
          <w:p w14:paraId="3848D916" w14:textId="77777777" w:rsidR="000A1443" w:rsidRPr="00A376EE" w:rsidRDefault="000A1443" w:rsidP="00A376EE">
            <w:pPr>
              <w:pStyle w:val="afff8"/>
            </w:pPr>
            <w:r w:rsidRPr="002B7A65">
              <w:rPr>
                <w:rFonts w:hint="eastAsia"/>
              </w:rPr>
              <w:t>活用できる文書/ツール名称（例）</w:t>
            </w:r>
          </w:p>
          <w:p w14:paraId="5DBCEE51" w14:textId="77777777" w:rsidR="000A1443" w:rsidRPr="00CD051F" w:rsidRDefault="000A1443" w:rsidP="00892C01">
            <w:pPr>
              <w:pStyle w:val="afff6"/>
              <w:numPr>
                <w:ilvl w:val="0"/>
                <w:numId w:val="702"/>
              </w:numPr>
            </w:pPr>
            <w:r w:rsidRPr="009652A8">
              <w:rPr>
                <w:rFonts w:hint="eastAsia"/>
              </w:rPr>
              <w:t>情報セキュリティ10大脅</w:t>
            </w:r>
            <w:r w:rsidRPr="00CD051F">
              <w:rPr>
                <w:rFonts w:hint="eastAsia"/>
              </w:rPr>
              <w:t>威（出典：IPA）</w:t>
            </w:r>
          </w:p>
          <w:p w14:paraId="340F84A6" w14:textId="77777777" w:rsidR="000A1443" w:rsidRPr="00CD051F" w:rsidRDefault="000A1443" w:rsidP="00892C01">
            <w:pPr>
              <w:pStyle w:val="afff6"/>
              <w:numPr>
                <w:ilvl w:val="0"/>
                <w:numId w:val="702"/>
              </w:numPr>
            </w:pPr>
            <w:r w:rsidRPr="00CD051F">
              <w:rPr>
                <w:rFonts w:hint="eastAsia"/>
              </w:rPr>
              <w:t>情報セキュリティ白書2023（出典：IPA）</w:t>
            </w:r>
          </w:p>
          <w:bookmarkStart w:id="109" w:name="■サイバー攻撃2ー3"/>
          <w:p w14:paraId="5260AB5F" w14:textId="6638CD6C" w:rsidR="000A1443" w:rsidRDefault="002F792D" w:rsidP="00892C01">
            <w:pPr>
              <w:pStyle w:val="afff6"/>
              <w:numPr>
                <w:ilvl w:val="0"/>
                <w:numId w:val="702"/>
              </w:numPr>
            </w:pPr>
            <w:r>
              <w:fldChar w:fldCharType="begin"/>
            </w:r>
            <w:r>
              <w:rPr>
                <w:rFonts w:hint="eastAsia"/>
              </w:rPr>
              <w:instrText xml:space="preserve">HYPERLINK </w:instrText>
            </w:r>
            <w:r>
              <w:instrText xml:space="preserve"> \l "</w:instrText>
            </w:r>
            <w:r>
              <w:rPr>
                <w:rFonts w:hint="eastAsia"/>
              </w:rPr>
              <w:instrText>■サイバー攻撃</w:instrText>
            </w:r>
            <w:r>
              <w:instrText>"</w:instrText>
            </w:r>
            <w:r>
              <w:fldChar w:fldCharType="separate"/>
            </w:r>
            <w:r w:rsidR="000A1443" w:rsidRPr="002F792D">
              <w:rPr>
                <w:rStyle w:val="a7"/>
                <w:rFonts w:hint="eastAsia"/>
              </w:rPr>
              <w:t>サイバー攻撃</w:t>
            </w:r>
            <w:bookmarkEnd w:id="109"/>
            <w:r>
              <w:fldChar w:fldCharType="end"/>
            </w:r>
            <w:r w:rsidR="000A1443" w:rsidRPr="00CD051F">
              <w:rPr>
                <w:rFonts w:hint="eastAsia"/>
              </w:rPr>
              <w:t>を受けた組織における対応事例（出典：</w:t>
            </w:r>
            <w:bookmarkStart w:id="110" w:name="■NISC2ー3"/>
            <w:r w:rsidR="00D719D1">
              <w:fldChar w:fldCharType="begin"/>
            </w:r>
            <w:r w:rsidR="00D719D1">
              <w:rPr>
                <w:rFonts w:hint="eastAsia"/>
              </w:rPr>
              <w:instrText xml:space="preserve">HYPERLINK </w:instrText>
            </w:r>
            <w:r w:rsidR="00D719D1">
              <w:instrText xml:space="preserve"> \l "</w:instrText>
            </w:r>
            <w:r w:rsidR="00D719D1">
              <w:rPr>
                <w:rFonts w:hint="eastAsia"/>
              </w:rPr>
              <w:instrText>■</w:instrText>
            </w:r>
            <w:r w:rsidR="00D719D1">
              <w:instrText>NISC"</w:instrText>
            </w:r>
            <w:r w:rsidR="00D719D1">
              <w:fldChar w:fldCharType="separate"/>
            </w:r>
            <w:r w:rsidR="000A1443" w:rsidRPr="00D719D1">
              <w:rPr>
                <w:rStyle w:val="a7"/>
                <w:rFonts w:hint="eastAsia"/>
              </w:rPr>
              <w:t>NISC</w:t>
            </w:r>
            <w:bookmarkEnd w:id="110"/>
            <w:r w:rsidR="00D719D1">
              <w:fldChar w:fldCharType="end"/>
            </w:r>
            <w:r w:rsidR="000A1443" w:rsidRPr="00CD051F">
              <w:rPr>
                <w:rFonts w:hint="eastAsia"/>
              </w:rPr>
              <w:t>）</w:t>
            </w:r>
          </w:p>
        </w:tc>
      </w:tr>
    </w:tbl>
    <w:p w14:paraId="1ABC4AF9" w14:textId="77777777" w:rsidR="000A1443" w:rsidRDefault="000A1443"/>
    <w:tbl>
      <w:tblPr>
        <w:tblStyle w:val="aa"/>
        <w:tblW w:w="10319" w:type="dxa"/>
        <w:tblInd w:w="137" w:type="dxa"/>
        <w:tblLook w:val="04A0" w:firstRow="1" w:lastRow="0" w:firstColumn="1" w:lastColumn="0" w:noHBand="0" w:noVBand="1"/>
      </w:tblPr>
      <w:tblGrid>
        <w:gridCol w:w="3969"/>
        <w:gridCol w:w="6350"/>
      </w:tblGrid>
      <w:tr w:rsidR="000A1443" w14:paraId="6C1EADB8" w14:textId="77777777">
        <w:tc>
          <w:tcPr>
            <w:tcW w:w="3969" w:type="dxa"/>
            <w:vMerge w:val="restart"/>
            <w:shd w:val="clear" w:color="auto" w:fill="auto"/>
            <w:vAlign w:val="center"/>
          </w:tcPr>
          <w:p w14:paraId="4494F2D2" w14:textId="77777777" w:rsidR="000A1443" w:rsidRPr="00CC7248" w:rsidRDefault="000A1443" w:rsidP="008F5AF1">
            <w:pPr>
              <w:pStyle w:val="afff6"/>
            </w:pPr>
            <w:r w:rsidRPr="000E74E4">
              <w:rPr>
                <w:rFonts w:hint="eastAsia"/>
              </w:rPr>
              <w:t>素早く、多くのセキュリティホールを塞ぐ</w:t>
            </w:r>
          </w:p>
        </w:tc>
        <w:tc>
          <w:tcPr>
            <w:tcW w:w="6350" w:type="dxa"/>
            <w:shd w:val="clear" w:color="auto" w:fill="215E99" w:themeFill="text2" w:themeFillTint="BF"/>
          </w:tcPr>
          <w:p w14:paraId="21343D41" w14:textId="567804D7" w:rsidR="000A1443" w:rsidRPr="00CC7248" w:rsidRDefault="000A1443" w:rsidP="008F5AF1">
            <w:pPr>
              <w:pStyle w:val="aff0"/>
            </w:pPr>
            <w:r w:rsidRPr="00CC7248">
              <w:t>Lv</w:t>
            </w:r>
            <w:r w:rsidR="009F0AD0">
              <w:rPr>
                <w:rFonts w:hint="eastAsia"/>
              </w:rPr>
              <w:t>.</w:t>
            </w:r>
            <w:r w:rsidRPr="00CC7248">
              <w:t>2ベースラインアプローチ</w:t>
            </w:r>
          </w:p>
        </w:tc>
      </w:tr>
      <w:tr w:rsidR="000A1443" w14:paraId="744EA705" w14:textId="77777777">
        <w:tc>
          <w:tcPr>
            <w:tcW w:w="3969" w:type="dxa"/>
            <w:vMerge/>
            <w:shd w:val="clear" w:color="auto" w:fill="auto"/>
          </w:tcPr>
          <w:p w14:paraId="6FFB5424" w14:textId="77777777" w:rsidR="000A1443" w:rsidRPr="00112FA9" w:rsidRDefault="000A1443"/>
        </w:tc>
        <w:tc>
          <w:tcPr>
            <w:tcW w:w="6350" w:type="dxa"/>
          </w:tcPr>
          <w:p w14:paraId="17D7E34A" w14:textId="77777777" w:rsidR="000A1443" w:rsidRPr="008F5AF1" w:rsidRDefault="000A1443" w:rsidP="008F5AF1">
            <w:pPr>
              <w:pStyle w:val="afff8"/>
            </w:pPr>
            <w:r w:rsidRPr="00112FA9">
              <w:rPr>
                <w:rFonts w:hint="eastAsia"/>
              </w:rPr>
              <w:t>実施手法</w:t>
            </w:r>
          </w:p>
          <w:p w14:paraId="50374B40" w14:textId="77777777" w:rsidR="000A1443" w:rsidRPr="008F5AF1" w:rsidRDefault="000A1443" w:rsidP="008F5AF1">
            <w:pPr>
              <w:pStyle w:val="afff6"/>
            </w:pPr>
            <w:r w:rsidRPr="006D67A6">
              <w:rPr>
                <w:rFonts w:hint="eastAsia"/>
              </w:rPr>
              <w:t>ガイドブック、ひな</w:t>
            </w:r>
            <w:r>
              <w:rPr>
                <w:rFonts w:hint="eastAsia"/>
              </w:rPr>
              <w:t>型</w:t>
            </w:r>
            <w:r w:rsidRPr="006D67A6">
              <w:rPr>
                <w:rFonts w:hint="eastAsia"/>
              </w:rPr>
              <w:t>を参照し、迅速にセキュリティ対応します</w:t>
            </w:r>
            <w:r>
              <w:rPr>
                <w:rFonts w:hint="eastAsia"/>
              </w:rPr>
              <w:t>。</w:t>
            </w:r>
          </w:p>
        </w:tc>
      </w:tr>
      <w:tr w:rsidR="000A1443" w14:paraId="2059EF2C" w14:textId="77777777">
        <w:tc>
          <w:tcPr>
            <w:tcW w:w="3969" w:type="dxa"/>
            <w:vMerge/>
            <w:shd w:val="clear" w:color="auto" w:fill="auto"/>
          </w:tcPr>
          <w:p w14:paraId="086A63AE" w14:textId="77777777" w:rsidR="000A1443" w:rsidRPr="00A276A0" w:rsidRDefault="000A1443" w:rsidP="00892C01">
            <w:pPr>
              <w:pStyle w:val="ab"/>
              <w:numPr>
                <w:ilvl w:val="0"/>
                <w:numId w:val="80"/>
              </w:numPr>
              <w:ind w:leftChars="0" w:firstLineChars="0"/>
            </w:pPr>
          </w:p>
        </w:tc>
        <w:tc>
          <w:tcPr>
            <w:tcW w:w="6350" w:type="dxa"/>
          </w:tcPr>
          <w:p w14:paraId="747EBD3C" w14:textId="77777777" w:rsidR="000A1443" w:rsidRDefault="000A1443" w:rsidP="008F5AF1">
            <w:pPr>
              <w:pStyle w:val="afff8"/>
            </w:pPr>
            <w:r w:rsidRPr="00A276A0">
              <w:rPr>
                <w:rFonts w:hint="eastAsia"/>
              </w:rPr>
              <w:t>活用できる文書/ツール名称（例）</w:t>
            </w:r>
          </w:p>
          <w:p w14:paraId="3D2E9B63" w14:textId="77777777" w:rsidR="000A1443" w:rsidRPr="008F5AF1" w:rsidRDefault="000A1443" w:rsidP="00892C01">
            <w:pPr>
              <w:pStyle w:val="afff6"/>
              <w:numPr>
                <w:ilvl w:val="0"/>
                <w:numId w:val="703"/>
              </w:numPr>
            </w:pPr>
            <w:r w:rsidRPr="00A276A0">
              <w:rPr>
                <w:rFonts w:hint="eastAsia"/>
              </w:rPr>
              <w:t>リス</w:t>
            </w:r>
            <w:r w:rsidRPr="008F5AF1">
              <w:rPr>
                <w:rFonts w:hint="eastAsia"/>
              </w:rPr>
              <w:t>ク分析シート（出典：IPA）</w:t>
            </w:r>
          </w:p>
          <w:p w14:paraId="400BF0B8" w14:textId="77777777" w:rsidR="000A1443" w:rsidRPr="008F5AF1" w:rsidRDefault="000A1443" w:rsidP="00892C01">
            <w:pPr>
              <w:pStyle w:val="afff6"/>
              <w:numPr>
                <w:ilvl w:val="0"/>
                <w:numId w:val="703"/>
              </w:numPr>
            </w:pPr>
            <w:r w:rsidRPr="008F5AF1">
              <w:rPr>
                <w:rFonts w:hint="eastAsia"/>
              </w:rPr>
              <w:t>セキュリティ関連費用の可視化（出典：IPA）</w:t>
            </w:r>
          </w:p>
          <w:p w14:paraId="251E8ED3" w14:textId="77777777" w:rsidR="000A1443" w:rsidRDefault="000A1443" w:rsidP="00892C01">
            <w:pPr>
              <w:pStyle w:val="afff6"/>
              <w:numPr>
                <w:ilvl w:val="0"/>
                <w:numId w:val="703"/>
              </w:numPr>
            </w:pPr>
            <w:r w:rsidRPr="008F5AF1">
              <w:rPr>
                <w:rFonts w:hint="eastAsia"/>
              </w:rPr>
              <w:t>中小企業の情報セキュリティ対策ガイドライン第3版（出典</w:t>
            </w:r>
            <w:r w:rsidRPr="00A276A0">
              <w:rPr>
                <w:rFonts w:hint="eastAsia"/>
              </w:rPr>
              <w:t>：IPA）</w:t>
            </w:r>
          </w:p>
        </w:tc>
      </w:tr>
    </w:tbl>
    <w:p w14:paraId="35393F81" w14:textId="77777777" w:rsidR="000A1443" w:rsidRDefault="000A1443">
      <w:pPr>
        <w:ind w:firstLineChars="0" w:firstLine="0"/>
      </w:pPr>
    </w:p>
    <w:tbl>
      <w:tblPr>
        <w:tblStyle w:val="aa"/>
        <w:tblW w:w="0" w:type="auto"/>
        <w:tblInd w:w="137" w:type="dxa"/>
        <w:tblLook w:val="04A0" w:firstRow="1" w:lastRow="0" w:firstColumn="1" w:lastColumn="0" w:noHBand="0" w:noVBand="1"/>
      </w:tblPr>
      <w:tblGrid>
        <w:gridCol w:w="3969"/>
        <w:gridCol w:w="6350"/>
      </w:tblGrid>
      <w:tr w:rsidR="000A1443" w14:paraId="51CF2D79" w14:textId="77777777">
        <w:tc>
          <w:tcPr>
            <w:tcW w:w="3969" w:type="dxa"/>
            <w:vMerge w:val="restart"/>
            <w:shd w:val="clear" w:color="auto" w:fill="auto"/>
            <w:vAlign w:val="center"/>
          </w:tcPr>
          <w:p w14:paraId="70460D81" w14:textId="77777777" w:rsidR="000A1443" w:rsidRPr="000E74E4" w:rsidRDefault="000A1443" w:rsidP="008F5AF1">
            <w:pPr>
              <w:pStyle w:val="afff6"/>
            </w:pPr>
            <w:r w:rsidRPr="000E74E4">
              <w:rPr>
                <w:rFonts w:hint="eastAsia"/>
              </w:rPr>
              <w:t>じっくり、小さなセキュリティホールも残さないように塞ぐ</w:t>
            </w:r>
          </w:p>
        </w:tc>
        <w:tc>
          <w:tcPr>
            <w:tcW w:w="6350" w:type="dxa"/>
            <w:shd w:val="clear" w:color="auto" w:fill="215E99" w:themeFill="text2" w:themeFillTint="BF"/>
          </w:tcPr>
          <w:p w14:paraId="4A80FF4E" w14:textId="447F805A" w:rsidR="000A1443" w:rsidRPr="008F5AF1" w:rsidRDefault="000A1443" w:rsidP="008F5AF1">
            <w:pPr>
              <w:pStyle w:val="aff0"/>
            </w:pPr>
            <w:r w:rsidRPr="008901DF">
              <w:rPr>
                <w:rFonts w:hint="eastAsia"/>
              </w:rPr>
              <w:t>Lv</w:t>
            </w:r>
            <w:r w:rsidR="00986444">
              <w:rPr>
                <w:rFonts w:hint="eastAsia"/>
              </w:rPr>
              <w:t>.</w:t>
            </w:r>
            <w:r w:rsidRPr="008901DF">
              <w:rPr>
                <w:rFonts w:hint="eastAsia"/>
              </w:rPr>
              <w:t>3網羅的アプローチ</w:t>
            </w:r>
          </w:p>
        </w:tc>
      </w:tr>
      <w:tr w:rsidR="000A1443" w14:paraId="5448A8E9" w14:textId="77777777">
        <w:tc>
          <w:tcPr>
            <w:tcW w:w="3969" w:type="dxa"/>
            <w:vMerge/>
            <w:shd w:val="clear" w:color="auto" w:fill="auto"/>
          </w:tcPr>
          <w:p w14:paraId="14106881" w14:textId="77777777" w:rsidR="000A1443" w:rsidRPr="00752C16" w:rsidRDefault="000A1443"/>
        </w:tc>
        <w:tc>
          <w:tcPr>
            <w:tcW w:w="6350" w:type="dxa"/>
          </w:tcPr>
          <w:p w14:paraId="5485E5C5" w14:textId="77777777" w:rsidR="000A1443" w:rsidRPr="008F5AF1" w:rsidRDefault="000A1443" w:rsidP="008F5AF1">
            <w:pPr>
              <w:pStyle w:val="afff8"/>
            </w:pPr>
            <w:r w:rsidRPr="00752C16">
              <w:rPr>
                <w:rFonts w:hint="eastAsia"/>
              </w:rPr>
              <w:t>実施手法</w:t>
            </w:r>
          </w:p>
          <w:p w14:paraId="2FCC864B" w14:textId="5817CD64" w:rsidR="000A1443" w:rsidRDefault="000A1443" w:rsidP="008F5AF1">
            <w:pPr>
              <w:pStyle w:val="afff6"/>
            </w:pPr>
            <w:r w:rsidRPr="00DF02A4">
              <w:rPr>
                <w:rFonts w:hint="eastAsia"/>
              </w:rPr>
              <w:t>網羅的な</w:t>
            </w:r>
            <w:r>
              <w:rPr>
                <w:rFonts w:hint="eastAsia"/>
              </w:rPr>
              <w:t>セキュリティ</w:t>
            </w:r>
            <w:r w:rsidRPr="00DF02A4">
              <w:rPr>
                <w:rFonts w:hint="eastAsia"/>
              </w:rPr>
              <w:t>対策が定義されている</w:t>
            </w:r>
            <w:bookmarkStart w:id="111" w:name="■フレームワーク2ー3"/>
            <w:r w:rsidR="00325EC1">
              <w:fldChar w:fldCharType="begin"/>
            </w:r>
            <w:r w:rsidR="00325EC1">
              <w:rPr>
                <w:rFonts w:hint="eastAsia"/>
              </w:rPr>
              <w:instrText xml:space="preserve">HYPERLINK </w:instrText>
            </w:r>
            <w:r w:rsidR="00325EC1">
              <w:instrText xml:space="preserve"> \l "</w:instrText>
            </w:r>
            <w:r w:rsidR="00325EC1">
              <w:rPr>
                <w:rFonts w:hint="eastAsia"/>
              </w:rPr>
              <w:instrText>■フレームワーク</w:instrText>
            </w:r>
            <w:r w:rsidR="00325EC1">
              <w:instrText>"</w:instrText>
            </w:r>
            <w:r w:rsidR="00325EC1">
              <w:fldChar w:fldCharType="separate"/>
            </w:r>
            <w:r w:rsidRPr="00325EC1">
              <w:rPr>
                <w:rStyle w:val="a7"/>
                <w:rFonts w:hint="eastAsia"/>
              </w:rPr>
              <w:t>フレームワーク</w:t>
            </w:r>
            <w:bookmarkEnd w:id="111"/>
            <w:r w:rsidR="00325EC1">
              <w:fldChar w:fldCharType="end"/>
            </w:r>
            <w:r w:rsidRPr="00DF02A4">
              <w:rPr>
                <w:rFonts w:hint="eastAsia"/>
              </w:rPr>
              <w:t>に沿ってセキュリティ対応します</w:t>
            </w:r>
          </w:p>
        </w:tc>
      </w:tr>
      <w:tr w:rsidR="000A1443" w14:paraId="6B7AA97E" w14:textId="77777777">
        <w:tc>
          <w:tcPr>
            <w:tcW w:w="3969" w:type="dxa"/>
            <w:vMerge/>
            <w:shd w:val="clear" w:color="auto" w:fill="auto"/>
          </w:tcPr>
          <w:p w14:paraId="0284DF4B" w14:textId="77777777" w:rsidR="000A1443" w:rsidRPr="002018E1" w:rsidRDefault="000A1443" w:rsidP="00892C01">
            <w:pPr>
              <w:pStyle w:val="ab"/>
              <w:numPr>
                <w:ilvl w:val="0"/>
                <w:numId w:val="82"/>
              </w:numPr>
              <w:ind w:leftChars="0" w:firstLineChars="0"/>
            </w:pPr>
          </w:p>
        </w:tc>
        <w:tc>
          <w:tcPr>
            <w:tcW w:w="6350" w:type="dxa"/>
          </w:tcPr>
          <w:p w14:paraId="3E770242" w14:textId="77777777" w:rsidR="000A1443" w:rsidRDefault="000A1443" w:rsidP="008F5AF1">
            <w:pPr>
              <w:pStyle w:val="afff8"/>
            </w:pPr>
            <w:r w:rsidRPr="00156F73">
              <w:rPr>
                <w:rFonts w:hint="eastAsia"/>
              </w:rPr>
              <w:t>活用できる文書/ツール名称（例）</w:t>
            </w:r>
          </w:p>
          <w:bookmarkStart w:id="112" w:name="■ISMS2ー3"/>
          <w:p w14:paraId="769E78CA" w14:textId="19712EBC" w:rsidR="000A1443" w:rsidRPr="008F5AF1" w:rsidRDefault="000A5FBB" w:rsidP="00892C01">
            <w:pPr>
              <w:pStyle w:val="afff6"/>
              <w:numPr>
                <w:ilvl w:val="0"/>
                <w:numId w:val="704"/>
              </w:numPr>
            </w:pPr>
            <w:r>
              <w:fldChar w:fldCharType="begin"/>
            </w:r>
            <w:r>
              <w:rPr>
                <w:rFonts w:hint="eastAsia"/>
              </w:rPr>
              <w:instrText xml:space="preserve">HYPERLINK </w:instrText>
            </w:r>
            <w:r>
              <w:instrText xml:space="preserve"> \l "</w:instrText>
            </w:r>
            <w:r>
              <w:rPr>
                <w:rFonts w:hint="eastAsia"/>
              </w:rPr>
              <w:instrText>■</w:instrText>
            </w:r>
            <w:r>
              <w:instrText>ISMS"</w:instrText>
            </w:r>
            <w:r>
              <w:fldChar w:fldCharType="separate"/>
            </w:r>
            <w:r w:rsidR="000A1443" w:rsidRPr="000A5FBB">
              <w:rPr>
                <w:rStyle w:val="a7"/>
                <w:rFonts w:hint="eastAsia"/>
              </w:rPr>
              <w:t>ISMS</w:t>
            </w:r>
            <w:bookmarkEnd w:id="112"/>
            <w:r>
              <w:fldChar w:fldCharType="end"/>
            </w:r>
            <w:r w:rsidR="000A1443" w:rsidRPr="008F5AF1">
              <w:rPr>
                <w:rFonts w:hint="eastAsia"/>
              </w:rPr>
              <w:t>（ISO/IEC27001:2022,27002:2022）</w:t>
            </w:r>
          </w:p>
          <w:bookmarkStart w:id="113" w:name="■NISTサイバーセキュリティフレームワーク（CSF）2ー3"/>
          <w:p w14:paraId="388CD3EC" w14:textId="6515F5B5" w:rsidR="000A1443" w:rsidRPr="008F5AF1" w:rsidRDefault="004E4629" w:rsidP="00892C01">
            <w:pPr>
              <w:pStyle w:val="afff6"/>
              <w:numPr>
                <w:ilvl w:val="0"/>
                <w:numId w:val="704"/>
              </w:numPr>
            </w:pPr>
            <w:r>
              <w:fldChar w:fldCharType="begin"/>
            </w:r>
            <w:r>
              <w:rPr>
                <w:rFonts w:hint="eastAsia"/>
              </w:rPr>
              <w:instrText xml:space="preserve">HYPERLINK </w:instrText>
            </w:r>
            <w:r>
              <w:instrText xml:space="preserve"> \l "</w:instrText>
            </w:r>
            <w:r>
              <w:rPr>
                <w:rFonts w:hint="eastAsia"/>
              </w:rPr>
              <w:instrText>■</w:instrText>
            </w:r>
            <w:r>
              <w:instrText>NISTサイバーセキュリティフレームワーク（CSF）"</w:instrText>
            </w:r>
            <w:r>
              <w:fldChar w:fldCharType="separate"/>
            </w:r>
            <w:r w:rsidR="000A1443" w:rsidRPr="008F5AF1">
              <w:rPr>
                <w:rStyle w:val="a7"/>
                <w:rFonts w:hint="eastAsia"/>
              </w:rPr>
              <w:t>NIST サイバーセキュリティフレームワーク（CSF）</w:t>
            </w:r>
            <w:r>
              <w:fldChar w:fldCharType="end"/>
            </w:r>
          </w:p>
          <w:bookmarkStart w:id="114" w:name="■サイバー・フィジカル・セキュリティ対策フレームワーク（CPSF）2ー3"/>
          <w:bookmarkEnd w:id="113"/>
          <w:p w14:paraId="0DAAC600" w14:textId="65110736" w:rsidR="000A1443" w:rsidRDefault="00012DBB" w:rsidP="00892C01">
            <w:pPr>
              <w:pStyle w:val="afff6"/>
              <w:numPr>
                <w:ilvl w:val="0"/>
                <w:numId w:val="704"/>
              </w:numPr>
            </w:pPr>
            <w:r>
              <w:fldChar w:fldCharType="begin"/>
            </w:r>
            <w:r>
              <w:rPr>
                <w:rFonts w:hint="eastAsia"/>
              </w:rPr>
              <w:instrText xml:space="preserve">HYPERLINK </w:instrText>
            </w:r>
            <w:r>
              <w:instrText xml:space="preserve"> \l "</w:instrText>
            </w:r>
            <w:r>
              <w:rPr>
                <w:rFonts w:hint="eastAsia"/>
              </w:rPr>
              <w:instrText>■サイバー・フィジカル・セキュリティ対策フレームワーク（</w:instrText>
            </w:r>
            <w:r>
              <w:instrText>CPSF）"</w:instrText>
            </w:r>
            <w:r>
              <w:fldChar w:fldCharType="separate"/>
            </w:r>
            <w:r w:rsidR="000A1443" w:rsidRPr="00012DBB">
              <w:rPr>
                <w:rStyle w:val="a7"/>
                <w:rFonts w:hint="eastAsia"/>
              </w:rPr>
              <w:t>サイバー・フィジカル・セキュリティ対策フレームワーク（CPSF）</w:t>
            </w:r>
            <w:bookmarkEnd w:id="114"/>
            <w:r>
              <w:fldChar w:fldCharType="end"/>
            </w:r>
          </w:p>
        </w:tc>
      </w:tr>
    </w:tbl>
    <w:p w14:paraId="5BC52927" w14:textId="77777777" w:rsidR="000A1443" w:rsidRDefault="000A1443">
      <w:pPr>
        <w:ind w:firstLineChars="0" w:firstLine="0"/>
      </w:pPr>
    </w:p>
    <w:p w14:paraId="35C8AA0A" w14:textId="721BAA44" w:rsidR="000A1443" w:rsidRPr="0000622A" w:rsidRDefault="000A1443" w:rsidP="00FB0957">
      <w:pPr>
        <w:pStyle w:val="aff4"/>
      </w:pPr>
      <w:r w:rsidRPr="0005798A">
        <w:rPr>
          <w:rFonts w:hint="eastAsia"/>
        </w:rPr>
        <w:t>凡例）「〇</w:t>
      </w:r>
      <w:r w:rsidR="008C01F1">
        <w:rPr>
          <w:rFonts w:hint="eastAsia"/>
          <w:b w:val="0"/>
        </w:rPr>
        <w:t>：</w:t>
      </w:r>
      <w:r w:rsidRPr="0005798A">
        <w:rPr>
          <w:rFonts w:hint="eastAsia"/>
          <w:b w:val="0"/>
        </w:rPr>
        <w:t>あり / △：部分的にあり / ×</w:t>
      </w:r>
      <w:r w:rsidR="008C01F1">
        <w:rPr>
          <w:rFonts w:hint="eastAsia"/>
          <w:b w:val="0"/>
        </w:rPr>
        <w:t>：</w:t>
      </w:r>
      <w:r w:rsidRPr="0005798A">
        <w:rPr>
          <w:rFonts w:hint="eastAsia"/>
          <w:b w:val="0"/>
        </w:rPr>
        <w:t>なし」</w:t>
      </w:r>
    </w:p>
    <w:tbl>
      <w:tblPr>
        <w:tblW w:w="10480" w:type="dxa"/>
        <w:tblCellMar>
          <w:left w:w="0" w:type="dxa"/>
          <w:right w:w="0" w:type="dxa"/>
        </w:tblCellMar>
        <w:tblLook w:val="0420" w:firstRow="1" w:lastRow="0" w:firstColumn="0" w:lastColumn="0" w:noHBand="0" w:noVBand="1"/>
      </w:tblPr>
      <w:tblGrid>
        <w:gridCol w:w="2117"/>
        <w:gridCol w:w="6095"/>
        <w:gridCol w:w="1134"/>
        <w:gridCol w:w="1134"/>
      </w:tblGrid>
      <w:tr w:rsidR="000A1443" w:rsidRPr="0000622A" w14:paraId="62B1F4ED" w14:textId="77777777">
        <w:trPr>
          <w:trHeight w:val="260"/>
        </w:trPr>
        <w:tc>
          <w:tcPr>
            <w:tcW w:w="8212" w:type="dxa"/>
            <w:gridSpan w:val="2"/>
            <w:tcBorders>
              <w:top w:val="single" w:sz="8" w:space="0" w:color="000000"/>
              <w:left w:val="single" w:sz="8" w:space="0" w:color="000000"/>
              <w:bottom w:val="single" w:sz="8" w:space="0" w:color="000000"/>
              <w:right w:val="single" w:sz="8" w:space="0" w:color="000000"/>
            </w:tcBorders>
            <w:shd w:val="clear" w:color="auto" w:fill="2F5597"/>
            <w:tcMar>
              <w:top w:w="87" w:type="dxa"/>
              <w:left w:w="144" w:type="dxa"/>
              <w:bottom w:w="87" w:type="dxa"/>
              <w:right w:w="144" w:type="dxa"/>
            </w:tcMar>
            <w:hideMark/>
          </w:tcPr>
          <w:p w14:paraId="6E30188C" w14:textId="518D7EBB" w:rsidR="000A1443" w:rsidRPr="0000622A" w:rsidRDefault="000A1443">
            <w:pPr>
              <w:pStyle w:val="aff0"/>
            </w:pPr>
            <w:r w:rsidRPr="0000622A">
              <w:rPr>
                <w:rFonts w:hint="eastAsia"/>
              </w:rPr>
              <w:t>Lv.1クイックアプローチ</w:t>
            </w:r>
          </w:p>
        </w:tc>
        <w:tc>
          <w:tcPr>
            <w:tcW w:w="1134" w:type="dxa"/>
            <w:tcBorders>
              <w:top w:val="single" w:sz="8" w:space="0" w:color="000000"/>
              <w:left w:val="single" w:sz="8" w:space="0" w:color="000000"/>
              <w:bottom w:val="single" w:sz="8" w:space="0" w:color="000000"/>
              <w:right w:val="single" w:sz="8" w:space="0" w:color="000000"/>
            </w:tcBorders>
            <w:shd w:val="clear" w:color="auto" w:fill="2F5597"/>
            <w:tcMar>
              <w:top w:w="87" w:type="dxa"/>
              <w:left w:w="144" w:type="dxa"/>
              <w:bottom w:w="87" w:type="dxa"/>
              <w:right w:w="144" w:type="dxa"/>
            </w:tcMar>
            <w:hideMark/>
          </w:tcPr>
          <w:p w14:paraId="462AA7AC" w14:textId="77777777" w:rsidR="000A1443" w:rsidRPr="0000622A" w:rsidRDefault="000A1443">
            <w:pPr>
              <w:pStyle w:val="aff0"/>
            </w:pPr>
            <w:r w:rsidRPr="0000622A">
              <w:rPr>
                <w:rFonts w:hint="eastAsia"/>
              </w:rPr>
              <w:t>網羅性</w:t>
            </w:r>
          </w:p>
        </w:tc>
        <w:tc>
          <w:tcPr>
            <w:tcW w:w="1134" w:type="dxa"/>
            <w:tcBorders>
              <w:top w:val="single" w:sz="8" w:space="0" w:color="000000"/>
              <w:left w:val="single" w:sz="8" w:space="0" w:color="000000"/>
              <w:bottom w:val="single" w:sz="8" w:space="0" w:color="000000"/>
              <w:right w:val="single" w:sz="8" w:space="0" w:color="000000"/>
            </w:tcBorders>
            <w:shd w:val="clear" w:color="auto" w:fill="2F5597"/>
            <w:tcMar>
              <w:top w:w="87" w:type="dxa"/>
              <w:left w:w="144" w:type="dxa"/>
              <w:bottom w:w="87" w:type="dxa"/>
              <w:right w:w="144" w:type="dxa"/>
            </w:tcMar>
            <w:hideMark/>
          </w:tcPr>
          <w:p w14:paraId="6D6F5237" w14:textId="77777777" w:rsidR="000A1443" w:rsidRPr="0000622A" w:rsidRDefault="000A1443">
            <w:pPr>
              <w:pStyle w:val="aff0"/>
            </w:pPr>
            <w:r w:rsidRPr="0000622A">
              <w:rPr>
                <w:rFonts w:hint="eastAsia"/>
              </w:rPr>
              <w:t>即時性</w:t>
            </w:r>
          </w:p>
        </w:tc>
      </w:tr>
      <w:tr w:rsidR="000A1443" w:rsidRPr="0000622A" w14:paraId="1CFE4156" w14:textId="77777777">
        <w:trPr>
          <w:trHeight w:val="980"/>
        </w:trPr>
        <w:tc>
          <w:tcPr>
            <w:tcW w:w="8212" w:type="dxa"/>
            <w:gridSpan w:val="2"/>
            <w:tcBorders>
              <w:top w:val="single" w:sz="8" w:space="0" w:color="000000"/>
              <w:left w:val="single" w:sz="8" w:space="0" w:color="000000"/>
              <w:bottom w:val="single" w:sz="8" w:space="0" w:color="000000"/>
              <w:right w:val="single" w:sz="8" w:space="0" w:color="000000"/>
            </w:tcBorders>
            <w:shd w:val="clear" w:color="auto" w:fill="auto"/>
            <w:tcMar>
              <w:top w:w="87" w:type="dxa"/>
              <w:left w:w="144" w:type="dxa"/>
              <w:bottom w:w="87" w:type="dxa"/>
              <w:right w:w="144" w:type="dxa"/>
            </w:tcMar>
            <w:hideMark/>
          </w:tcPr>
          <w:p w14:paraId="600E0622" w14:textId="3C439E94" w:rsidR="000A1443" w:rsidRPr="0000622A" w:rsidRDefault="00FF116D">
            <w:pPr>
              <w:pStyle w:val="afff6"/>
            </w:pPr>
            <w:r>
              <w:rPr>
                <w:rFonts w:hint="eastAsia"/>
              </w:rPr>
              <w:t>Lv.1</w:t>
            </w:r>
            <w:r w:rsidR="000A1443" w:rsidRPr="0000622A">
              <w:rPr>
                <w:rFonts w:hint="eastAsia"/>
              </w:rPr>
              <w:t>クイックアプローチは、サイバーセキュリティにおける即時の対応や緊急事態への対処に適しています。ただし、長期的な戦略や継続的な改善を妨げることなく、将来的なセキュリティの向上を見据えた計画の策定も必要となります。</w:t>
            </w:r>
          </w:p>
          <w:p w14:paraId="150E1E9F" w14:textId="77777777" w:rsidR="000A1443" w:rsidRPr="0000622A" w:rsidRDefault="000A1443" w:rsidP="00892C01">
            <w:pPr>
              <w:pStyle w:val="afff6"/>
              <w:widowControl/>
              <w:numPr>
                <w:ilvl w:val="0"/>
                <w:numId w:val="83"/>
              </w:numPr>
              <w:tabs>
                <w:tab w:val="clear" w:pos="1830"/>
              </w:tabs>
              <w:jc w:val="both"/>
            </w:pPr>
            <w:r w:rsidRPr="0000622A">
              <w:rPr>
                <w:rFonts w:hint="eastAsia"/>
              </w:rPr>
              <w:t>小規模な対策や修正を迅速に実施可能</w:t>
            </w:r>
          </w:p>
          <w:p w14:paraId="59B96C30" w14:textId="77777777" w:rsidR="000A1443" w:rsidRPr="0000622A" w:rsidRDefault="000A1443" w:rsidP="00892C01">
            <w:pPr>
              <w:pStyle w:val="afff6"/>
              <w:widowControl/>
              <w:numPr>
                <w:ilvl w:val="0"/>
                <w:numId w:val="83"/>
              </w:numPr>
              <w:tabs>
                <w:tab w:val="clear" w:pos="1830"/>
              </w:tabs>
              <w:jc w:val="both"/>
            </w:pPr>
            <w:r w:rsidRPr="0000622A">
              <w:rPr>
                <w:rFonts w:hint="eastAsia"/>
              </w:rPr>
              <w:t>低コストでリスクを軽減</w:t>
            </w:r>
          </w:p>
          <w:p w14:paraId="397850A5" w14:textId="77777777" w:rsidR="000A1443" w:rsidRPr="0000622A" w:rsidRDefault="000A1443" w:rsidP="00892C01">
            <w:pPr>
              <w:pStyle w:val="afff6"/>
              <w:widowControl/>
              <w:numPr>
                <w:ilvl w:val="0"/>
                <w:numId w:val="83"/>
              </w:numPr>
              <w:tabs>
                <w:tab w:val="clear" w:pos="1830"/>
              </w:tabs>
              <w:jc w:val="both"/>
            </w:pPr>
            <w:r w:rsidRPr="0000622A">
              <w:rPr>
                <w:rFonts w:hint="eastAsia"/>
              </w:rPr>
              <w:t>進行中の攻撃へ対応することにより、攻撃の拡大や影響を最小限に抑える</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87" w:type="dxa"/>
              <w:left w:w="144" w:type="dxa"/>
              <w:bottom w:w="87" w:type="dxa"/>
              <w:right w:w="144" w:type="dxa"/>
            </w:tcMar>
            <w:vAlign w:val="center"/>
            <w:hideMark/>
          </w:tcPr>
          <w:p w14:paraId="57BA904C" w14:textId="77777777" w:rsidR="000A1443" w:rsidRPr="0000622A" w:rsidRDefault="000A1443">
            <w:pPr>
              <w:pStyle w:val="afff6"/>
            </w:pPr>
            <w:r w:rsidRPr="0000622A">
              <w:rPr>
                <w:rFonts w:hint="eastAsia"/>
              </w:rPr>
              <w:t>×</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87" w:type="dxa"/>
              <w:left w:w="144" w:type="dxa"/>
              <w:bottom w:w="87" w:type="dxa"/>
              <w:right w:w="144" w:type="dxa"/>
            </w:tcMar>
            <w:vAlign w:val="center"/>
            <w:hideMark/>
          </w:tcPr>
          <w:p w14:paraId="2B3EA2F4" w14:textId="77777777" w:rsidR="000A1443" w:rsidRPr="0000622A" w:rsidRDefault="000A1443">
            <w:pPr>
              <w:pStyle w:val="afff6"/>
            </w:pPr>
            <w:r w:rsidRPr="0000622A">
              <w:rPr>
                <w:rFonts w:hint="eastAsia"/>
              </w:rPr>
              <w:t>〇</w:t>
            </w:r>
          </w:p>
        </w:tc>
      </w:tr>
      <w:tr w:rsidR="000A1443" w:rsidRPr="0000622A" w14:paraId="3780817D" w14:textId="77777777">
        <w:trPr>
          <w:trHeight w:val="404"/>
        </w:trPr>
        <w:tc>
          <w:tcPr>
            <w:tcW w:w="2117" w:type="dxa"/>
            <w:tcBorders>
              <w:top w:val="single" w:sz="8" w:space="0" w:color="000000"/>
              <w:left w:val="single" w:sz="8" w:space="0" w:color="000000"/>
              <w:bottom w:val="single" w:sz="8" w:space="0" w:color="A6A6A6"/>
              <w:right w:val="single" w:sz="8" w:space="0" w:color="A6A6A6"/>
            </w:tcBorders>
            <w:shd w:val="clear" w:color="auto" w:fill="auto"/>
            <w:tcMar>
              <w:top w:w="87" w:type="dxa"/>
              <w:left w:w="144" w:type="dxa"/>
              <w:bottom w:w="87" w:type="dxa"/>
              <w:right w:w="144" w:type="dxa"/>
            </w:tcMar>
            <w:hideMark/>
          </w:tcPr>
          <w:p w14:paraId="611D39C9" w14:textId="77777777" w:rsidR="000A1443" w:rsidRPr="0000622A" w:rsidRDefault="000A1443">
            <w:pPr>
              <w:pStyle w:val="afff6"/>
            </w:pPr>
            <w:r w:rsidRPr="0000622A">
              <w:rPr>
                <w:rFonts w:hint="eastAsia"/>
              </w:rPr>
              <w:t>1．脅威の特定</w:t>
            </w:r>
          </w:p>
        </w:tc>
        <w:tc>
          <w:tcPr>
            <w:tcW w:w="8363" w:type="dxa"/>
            <w:gridSpan w:val="3"/>
            <w:tcBorders>
              <w:top w:val="single" w:sz="8" w:space="0" w:color="000000"/>
              <w:left w:val="single" w:sz="8" w:space="0" w:color="A6A6A6"/>
              <w:bottom w:val="single" w:sz="8" w:space="0" w:color="A6A6A6"/>
              <w:right w:val="single" w:sz="8" w:space="0" w:color="000000"/>
            </w:tcBorders>
            <w:shd w:val="clear" w:color="auto" w:fill="auto"/>
            <w:tcMar>
              <w:top w:w="87" w:type="dxa"/>
              <w:left w:w="144" w:type="dxa"/>
              <w:bottom w:w="87" w:type="dxa"/>
              <w:right w:w="144" w:type="dxa"/>
            </w:tcMar>
            <w:hideMark/>
          </w:tcPr>
          <w:p w14:paraId="393EC10A" w14:textId="77777777" w:rsidR="000A1443" w:rsidRPr="0000622A" w:rsidRDefault="000A1443">
            <w:pPr>
              <w:pStyle w:val="afff6"/>
            </w:pPr>
            <w:r w:rsidRPr="0000622A">
              <w:rPr>
                <w:rFonts w:hint="eastAsia"/>
              </w:rPr>
              <w:t>既知の脅威/過去のインシデントに基づいて、リスクの優先度付けを行いリスクを特定します。</w:t>
            </w:r>
          </w:p>
        </w:tc>
      </w:tr>
      <w:tr w:rsidR="000A1443" w:rsidRPr="0000622A" w14:paraId="7ECB21C4" w14:textId="77777777">
        <w:trPr>
          <w:trHeight w:val="548"/>
        </w:trPr>
        <w:tc>
          <w:tcPr>
            <w:tcW w:w="2117" w:type="dxa"/>
            <w:tcBorders>
              <w:top w:val="single" w:sz="8" w:space="0" w:color="A6A6A6"/>
              <w:left w:val="single" w:sz="8" w:space="0" w:color="000000"/>
              <w:bottom w:val="single" w:sz="8" w:space="0" w:color="A6A6A6"/>
              <w:right w:val="single" w:sz="8" w:space="0" w:color="A6A6A6"/>
            </w:tcBorders>
            <w:shd w:val="clear" w:color="auto" w:fill="auto"/>
            <w:tcMar>
              <w:top w:w="87" w:type="dxa"/>
              <w:left w:w="144" w:type="dxa"/>
              <w:bottom w:w="87" w:type="dxa"/>
              <w:right w:w="144" w:type="dxa"/>
            </w:tcMar>
            <w:hideMark/>
          </w:tcPr>
          <w:p w14:paraId="57F45E9E" w14:textId="77777777" w:rsidR="000A1443" w:rsidRPr="0000622A" w:rsidRDefault="000A1443">
            <w:pPr>
              <w:pStyle w:val="afff6"/>
            </w:pPr>
            <w:r w:rsidRPr="0000622A">
              <w:rPr>
                <w:rFonts w:hint="eastAsia"/>
              </w:rPr>
              <w:t>2．対応計画</w:t>
            </w:r>
          </w:p>
        </w:tc>
        <w:tc>
          <w:tcPr>
            <w:tcW w:w="8363" w:type="dxa"/>
            <w:gridSpan w:val="3"/>
            <w:tcBorders>
              <w:top w:val="single" w:sz="8" w:space="0" w:color="A6A6A6"/>
              <w:left w:val="single" w:sz="8" w:space="0" w:color="A6A6A6"/>
              <w:bottom w:val="single" w:sz="8" w:space="0" w:color="A6A6A6"/>
              <w:right w:val="single" w:sz="8" w:space="0" w:color="000000"/>
            </w:tcBorders>
            <w:shd w:val="clear" w:color="auto" w:fill="auto"/>
            <w:tcMar>
              <w:top w:w="87" w:type="dxa"/>
              <w:left w:w="144" w:type="dxa"/>
              <w:bottom w:w="87" w:type="dxa"/>
              <w:right w:w="144" w:type="dxa"/>
            </w:tcMar>
            <w:hideMark/>
          </w:tcPr>
          <w:p w14:paraId="54DEB4CE" w14:textId="77777777" w:rsidR="000A1443" w:rsidRPr="0000622A" w:rsidRDefault="000A1443">
            <w:pPr>
              <w:pStyle w:val="afff6"/>
            </w:pPr>
            <w:r w:rsidRPr="0000622A">
              <w:rPr>
                <w:rFonts w:hint="eastAsia"/>
              </w:rPr>
              <w:t>既存のセキュリティ対策の評価を行い、改善点を特定し対応計画を立てます。</w:t>
            </w:r>
          </w:p>
        </w:tc>
      </w:tr>
      <w:tr w:rsidR="000A1443" w:rsidRPr="0000622A" w14:paraId="1D6E0083" w14:textId="77777777">
        <w:trPr>
          <w:trHeight w:val="404"/>
        </w:trPr>
        <w:tc>
          <w:tcPr>
            <w:tcW w:w="2117" w:type="dxa"/>
            <w:tcBorders>
              <w:top w:val="single" w:sz="8" w:space="0" w:color="A6A6A6"/>
              <w:left w:val="single" w:sz="8" w:space="0" w:color="000000"/>
              <w:bottom w:val="single" w:sz="8" w:space="0" w:color="A6A6A6"/>
              <w:right w:val="single" w:sz="8" w:space="0" w:color="A6A6A6"/>
            </w:tcBorders>
            <w:shd w:val="clear" w:color="auto" w:fill="auto"/>
            <w:tcMar>
              <w:top w:w="87" w:type="dxa"/>
              <w:left w:w="144" w:type="dxa"/>
              <w:bottom w:w="87" w:type="dxa"/>
              <w:right w:w="144" w:type="dxa"/>
            </w:tcMar>
            <w:hideMark/>
          </w:tcPr>
          <w:p w14:paraId="51DB61B9" w14:textId="77777777" w:rsidR="000A1443" w:rsidRPr="0000622A" w:rsidRDefault="000A1443">
            <w:pPr>
              <w:pStyle w:val="afff6"/>
            </w:pPr>
            <w:r w:rsidRPr="0000622A">
              <w:rPr>
                <w:rFonts w:hint="eastAsia"/>
              </w:rPr>
              <w:t>3．対策の実装</w:t>
            </w:r>
          </w:p>
        </w:tc>
        <w:tc>
          <w:tcPr>
            <w:tcW w:w="8363" w:type="dxa"/>
            <w:gridSpan w:val="3"/>
            <w:tcBorders>
              <w:top w:val="single" w:sz="8" w:space="0" w:color="A6A6A6"/>
              <w:left w:val="single" w:sz="8" w:space="0" w:color="A6A6A6"/>
              <w:bottom w:val="single" w:sz="8" w:space="0" w:color="A6A6A6"/>
              <w:right w:val="single" w:sz="8" w:space="0" w:color="000000"/>
            </w:tcBorders>
            <w:shd w:val="clear" w:color="auto" w:fill="auto"/>
            <w:tcMar>
              <w:top w:w="87" w:type="dxa"/>
              <w:left w:w="144" w:type="dxa"/>
              <w:bottom w:w="87" w:type="dxa"/>
              <w:right w:w="144" w:type="dxa"/>
            </w:tcMar>
            <w:hideMark/>
          </w:tcPr>
          <w:p w14:paraId="6840EA6B" w14:textId="77777777" w:rsidR="000A1443" w:rsidRPr="0000622A" w:rsidRDefault="000A1443">
            <w:pPr>
              <w:pStyle w:val="afff6"/>
            </w:pPr>
            <w:r w:rsidRPr="0000622A">
              <w:rPr>
                <w:rFonts w:hint="eastAsia"/>
              </w:rPr>
              <w:t>必要な設定変更やアップデートの適用、ポリシーや手順の策定、従業員への教育やトレーニング等の対策を実装します。</w:t>
            </w:r>
          </w:p>
        </w:tc>
      </w:tr>
      <w:tr w:rsidR="000A1443" w:rsidRPr="0000622A" w14:paraId="159B1E62" w14:textId="77777777">
        <w:tc>
          <w:tcPr>
            <w:tcW w:w="2117" w:type="dxa"/>
            <w:tcBorders>
              <w:top w:val="single" w:sz="8" w:space="0" w:color="A6A6A6"/>
              <w:left w:val="single" w:sz="8" w:space="0" w:color="000000"/>
              <w:bottom w:val="single" w:sz="8" w:space="0" w:color="000000"/>
              <w:right w:val="single" w:sz="8" w:space="0" w:color="A6A6A6"/>
            </w:tcBorders>
            <w:shd w:val="clear" w:color="auto" w:fill="auto"/>
            <w:tcMar>
              <w:top w:w="87" w:type="dxa"/>
              <w:left w:w="144" w:type="dxa"/>
              <w:bottom w:w="87" w:type="dxa"/>
              <w:right w:w="144" w:type="dxa"/>
            </w:tcMar>
            <w:hideMark/>
          </w:tcPr>
          <w:p w14:paraId="20165BD0" w14:textId="77777777" w:rsidR="000A1443" w:rsidRPr="0000622A" w:rsidRDefault="000A1443">
            <w:pPr>
              <w:pStyle w:val="afff6"/>
            </w:pPr>
            <w:r w:rsidRPr="0000622A">
              <w:rPr>
                <w:rFonts w:hint="eastAsia"/>
              </w:rPr>
              <w:t>4．評価・改善</w:t>
            </w:r>
          </w:p>
        </w:tc>
        <w:tc>
          <w:tcPr>
            <w:tcW w:w="8363" w:type="dxa"/>
            <w:gridSpan w:val="3"/>
            <w:tcBorders>
              <w:top w:val="single" w:sz="8" w:space="0" w:color="A6A6A6"/>
              <w:left w:val="single" w:sz="8" w:space="0" w:color="A6A6A6"/>
              <w:bottom w:val="single" w:sz="8" w:space="0" w:color="000000"/>
              <w:right w:val="single" w:sz="8" w:space="0" w:color="000000"/>
            </w:tcBorders>
            <w:shd w:val="clear" w:color="auto" w:fill="auto"/>
            <w:tcMar>
              <w:top w:w="87" w:type="dxa"/>
              <w:left w:w="144" w:type="dxa"/>
              <w:bottom w:w="87" w:type="dxa"/>
              <w:right w:w="144" w:type="dxa"/>
            </w:tcMar>
            <w:hideMark/>
          </w:tcPr>
          <w:p w14:paraId="14CCF336" w14:textId="77777777" w:rsidR="000A1443" w:rsidRPr="0000622A" w:rsidRDefault="000A1443">
            <w:pPr>
              <w:pStyle w:val="afff6"/>
            </w:pPr>
            <w:r w:rsidRPr="0000622A">
              <w:rPr>
                <w:rFonts w:hint="eastAsia"/>
              </w:rPr>
              <w:t>実装した対策の評価を行い、継続的な改善を促進します。</w:t>
            </w:r>
          </w:p>
        </w:tc>
      </w:tr>
    </w:tbl>
    <w:p w14:paraId="7AE95F2E" w14:textId="77777777" w:rsidR="000A1443" w:rsidRPr="0000622A" w:rsidRDefault="000A1443"/>
    <w:tbl>
      <w:tblPr>
        <w:tblW w:w="10480" w:type="dxa"/>
        <w:tblCellMar>
          <w:left w:w="0" w:type="dxa"/>
          <w:right w:w="0" w:type="dxa"/>
        </w:tblCellMar>
        <w:tblLook w:val="0420" w:firstRow="1" w:lastRow="0" w:firstColumn="0" w:lastColumn="0" w:noHBand="0" w:noVBand="1"/>
      </w:tblPr>
      <w:tblGrid>
        <w:gridCol w:w="2117"/>
        <w:gridCol w:w="6095"/>
        <w:gridCol w:w="1134"/>
        <w:gridCol w:w="1134"/>
      </w:tblGrid>
      <w:tr w:rsidR="000A1443" w:rsidRPr="00FA0A0F" w14:paraId="734E9BC4" w14:textId="77777777">
        <w:trPr>
          <w:trHeight w:val="260"/>
        </w:trPr>
        <w:tc>
          <w:tcPr>
            <w:tcW w:w="8212" w:type="dxa"/>
            <w:gridSpan w:val="2"/>
            <w:tcBorders>
              <w:top w:val="single" w:sz="8" w:space="0" w:color="000000"/>
              <w:left w:val="single" w:sz="8" w:space="0" w:color="000000"/>
              <w:bottom w:val="single" w:sz="8" w:space="0" w:color="000000"/>
              <w:right w:val="single" w:sz="8" w:space="0" w:color="000000"/>
            </w:tcBorders>
            <w:shd w:val="clear" w:color="auto" w:fill="2F5597"/>
            <w:tcMar>
              <w:top w:w="87" w:type="dxa"/>
              <w:left w:w="144" w:type="dxa"/>
              <w:bottom w:w="87" w:type="dxa"/>
              <w:right w:w="144" w:type="dxa"/>
            </w:tcMar>
            <w:hideMark/>
          </w:tcPr>
          <w:p w14:paraId="65F54FC9" w14:textId="60E7398F" w:rsidR="000A1443" w:rsidRPr="00FA0A0F" w:rsidRDefault="000A1443">
            <w:pPr>
              <w:pStyle w:val="aff0"/>
            </w:pPr>
            <w:r w:rsidRPr="00FA0A0F">
              <w:rPr>
                <w:rFonts w:hint="eastAsia"/>
              </w:rPr>
              <w:t>Lv</w:t>
            </w:r>
            <w:r w:rsidR="00676957">
              <w:rPr>
                <w:rFonts w:hint="eastAsia"/>
              </w:rPr>
              <w:t>.</w:t>
            </w:r>
            <w:r w:rsidRPr="00FA0A0F">
              <w:rPr>
                <w:rFonts w:hint="eastAsia"/>
              </w:rPr>
              <w:t xml:space="preserve">2ベースラインアプローチ </w:t>
            </w:r>
          </w:p>
        </w:tc>
        <w:tc>
          <w:tcPr>
            <w:tcW w:w="1134" w:type="dxa"/>
            <w:tcBorders>
              <w:top w:val="single" w:sz="8" w:space="0" w:color="000000"/>
              <w:left w:val="single" w:sz="8" w:space="0" w:color="000000"/>
              <w:bottom w:val="single" w:sz="8" w:space="0" w:color="000000"/>
              <w:right w:val="single" w:sz="8" w:space="0" w:color="000000"/>
            </w:tcBorders>
            <w:shd w:val="clear" w:color="auto" w:fill="2F5597"/>
            <w:tcMar>
              <w:top w:w="87" w:type="dxa"/>
              <w:left w:w="144" w:type="dxa"/>
              <w:bottom w:w="87" w:type="dxa"/>
              <w:right w:w="144" w:type="dxa"/>
            </w:tcMar>
            <w:hideMark/>
          </w:tcPr>
          <w:p w14:paraId="0F02B767" w14:textId="77777777" w:rsidR="000A1443" w:rsidRPr="00FA0A0F" w:rsidRDefault="000A1443">
            <w:pPr>
              <w:pStyle w:val="aff0"/>
            </w:pPr>
            <w:r w:rsidRPr="00FA0A0F">
              <w:rPr>
                <w:rFonts w:hint="eastAsia"/>
              </w:rPr>
              <w:t>網羅性</w:t>
            </w:r>
          </w:p>
        </w:tc>
        <w:tc>
          <w:tcPr>
            <w:tcW w:w="1134" w:type="dxa"/>
            <w:tcBorders>
              <w:top w:val="single" w:sz="8" w:space="0" w:color="000000"/>
              <w:left w:val="single" w:sz="8" w:space="0" w:color="000000"/>
              <w:bottom w:val="single" w:sz="8" w:space="0" w:color="000000"/>
              <w:right w:val="single" w:sz="8" w:space="0" w:color="000000"/>
            </w:tcBorders>
            <w:shd w:val="clear" w:color="auto" w:fill="2F5597"/>
            <w:tcMar>
              <w:top w:w="87" w:type="dxa"/>
              <w:left w:w="144" w:type="dxa"/>
              <w:bottom w:w="87" w:type="dxa"/>
              <w:right w:w="144" w:type="dxa"/>
            </w:tcMar>
            <w:hideMark/>
          </w:tcPr>
          <w:p w14:paraId="764294AD" w14:textId="77777777" w:rsidR="000A1443" w:rsidRPr="00FA0A0F" w:rsidRDefault="000A1443">
            <w:pPr>
              <w:pStyle w:val="aff0"/>
            </w:pPr>
            <w:r w:rsidRPr="00FA0A0F">
              <w:rPr>
                <w:rFonts w:hint="eastAsia"/>
              </w:rPr>
              <w:t>即時性</w:t>
            </w:r>
          </w:p>
        </w:tc>
      </w:tr>
      <w:tr w:rsidR="000A1443" w:rsidRPr="00FA0A0F" w14:paraId="56ACA4B4" w14:textId="77777777" w:rsidTr="00071C9B">
        <w:trPr>
          <w:trHeight w:val="504"/>
        </w:trPr>
        <w:tc>
          <w:tcPr>
            <w:tcW w:w="8212" w:type="dxa"/>
            <w:gridSpan w:val="2"/>
            <w:tcBorders>
              <w:top w:val="single" w:sz="8" w:space="0" w:color="000000"/>
              <w:left w:val="single" w:sz="8" w:space="0" w:color="000000"/>
              <w:bottom w:val="single" w:sz="8" w:space="0" w:color="000000"/>
              <w:right w:val="single" w:sz="8" w:space="0" w:color="000000"/>
            </w:tcBorders>
            <w:shd w:val="clear" w:color="auto" w:fill="auto"/>
            <w:tcMar>
              <w:top w:w="87" w:type="dxa"/>
              <w:left w:w="144" w:type="dxa"/>
              <w:bottom w:w="87" w:type="dxa"/>
              <w:right w:w="144" w:type="dxa"/>
            </w:tcMar>
            <w:hideMark/>
          </w:tcPr>
          <w:p w14:paraId="29BAB633" w14:textId="5283951B" w:rsidR="000A1443" w:rsidRPr="00FA0A0F" w:rsidRDefault="00AA1EF2">
            <w:pPr>
              <w:pStyle w:val="afff6"/>
            </w:pPr>
            <w:r>
              <w:rPr>
                <w:rFonts w:hint="eastAsia"/>
              </w:rPr>
              <w:t>Lv.2</w:t>
            </w:r>
            <w:r w:rsidR="000A1443" w:rsidRPr="00FA0A0F">
              <w:rPr>
                <w:rFonts w:hint="eastAsia"/>
              </w:rPr>
              <w:t>ベースラインアプローチは、セキュリティ対策の基準やガイドラインを定義することにより、組織全体での一貫性を確保し、セキュリティの最低基準を満たすことを目指します。ただし、追加のセキュリティ対策やリスクに対する適切な対応策を検討し、網羅的なアプローチを推進することが必要となります。</w:t>
            </w:r>
          </w:p>
          <w:p w14:paraId="7AEC9013" w14:textId="77777777" w:rsidR="000A1443" w:rsidRPr="00FA0A0F" w:rsidRDefault="000A1443" w:rsidP="00892C01">
            <w:pPr>
              <w:pStyle w:val="afff6"/>
              <w:widowControl/>
              <w:numPr>
                <w:ilvl w:val="0"/>
                <w:numId w:val="705"/>
              </w:numPr>
              <w:tabs>
                <w:tab w:val="clear" w:pos="1830"/>
              </w:tabs>
              <w:jc w:val="both"/>
            </w:pPr>
            <w:r w:rsidRPr="00FA0A0F">
              <w:rPr>
                <w:rFonts w:hint="eastAsia"/>
              </w:rPr>
              <w:t>セキュリティの基準となるベースラインを定義し、組織全体で一貫性を確保</w:t>
            </w:r>
          </w:p>
          <w:p w14:paraId="60602907" w14:textId="77777777" w:rsidR="000A1443" w:rsidRPr="00FA0A0F" w:rsidRDefault="000A1443" w:rsidP="00892C01">
            <w:pPr>
              <w:pStyle w:val="afff6"/>
              <w:widowControl/>
              <w:numPr>
                <w:ilvl w:val="0"/>
                <w:numId w:val="705"/>
              </w:numPr>
              <w:tabs>
                <w:tab w:val="clear" w:pos="1830"/>
              </w:tabs>
              <w:jc w:val="both"/>
            </w:pPr>
            <w:r w:rsidRPr="00FA0A0F">
              <w:rPr>
                <w:rFonts w:hint="eastAsia"/>
              </w:rPr>
              <w:t>網羅的なアプローチの出発点</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87" w:type="dxa"/>
              <w:left w:w="144" w:type="dxa"/>
              <w:bottom w:w="87" w:type="dxa"/>
              <w:right w:w="144" w:type="dxa"/>
            </w:tcMar>
            <w:vAlign w:val="center"/>
            <w:hideMark/>
          </w:tcPr>
          <w:p w14:paraId="6412E2C2" w14:textId="77777777" w:rsidR="000A1443" w:rsidRPr="00FA0A0F" w:rsidRDefault="000A1443">
            <w:pPr>
              <w:pStyle w:val="afff6"/>
            </w:pPr>
            <w:r w:rsidRPr="00FA0A0F">
              <w:rPr>
                <w:rFonts w:hint="eastAsia"/>
              </w:rPr>
              <w:t>△</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87" w:type="dxa"/>
              <w:left w:w="144" w:type="dxa"/>
              <w:bottom w:w="87" w:type="dxa"/>
              <w:right w:w="144" w:type="dxa"/>
            </w:tcMar>
            <w:vAlign w:val="center"/>
            <w:hideMark/>
          </w:tcPr>
          <w:p w14:paraId="439217ED" w14:textId="77777777" w:rsidR="000A1443" w:rsidRPr="00FA0A0F" w:rsidRDefault="000A1443">
            <w:pPr>
              <w:pStyle w:val="afff6"/>
            </w:pPr>
            <w:r w:rsidRPr="00FA0A0F">
              <w:rPr>
                <w:rFonts w:hint="eastAsia"/>
              </w:rPr>
              <w:t>△</w:t>
            </w:r>
          </w:p>
        </w:tc>
      </w:tr>
      <w:tr w:rsidR="000A1443" w:rsidRPr="00FA0A0F" w14:paraId="2B5BC18B" w14:textId="77777777">
        <w:trPr>
          <w:trHeight w:val="404"/>
        </w:trPr>
        <w:tc>
          <w:tcPr>
            <w:tcW w:w="2117" w:type="dxa"/>
            <w:tcBorders>
              <w:top w:val="single" w:sz="8" w:space="0" w:color="000000"/>
              <w:left w:val="single" w:sz="8" w:space="0" w:color="000000"/>
              <w:bottom w:val="single" w:sz="8" w:space="0" w:color="A6A6A6"/>
              <w:right w:val="single" w:sz="8" w:space="0" w:color="A6A6A6"/>
            </w:tcBorders>
            <w:shd w:val="clear" w:color="auto" w:fill="auto"/>
            <w:tcMar>
              <w:top w:w="87" w:type="dxa"/>
              <w:left w:w="144" w:type="dxa"/>
              <w:bottom w:w="87" w:type="dxa"/>
              <w:right w:w="144" w:type="dxa"/>
            </w:tcMar>
            <w:hideMark/>
          </w:tcPr>
          <w:p w14:paraId="383783C7" w14:textId="77777777" w:rsidR="000A1443" w:rsidRPr="00FA0A0F" w:rsidRDefault="000A1443">
            <w:pPr>
              <w:pStyle w:val="afff6"/>
            </w:pPr>
            <w:r w:rsidRPr="00FA0A0F">
              <w:rPr>
                <w:rFonts w:hint="eastAsia"/>
              </w:rPr>
              <w:t>1．ベースラインの定義</w:t>
            </w:r>
          </w:p>
        </w:tc>
        <w:tc>
          <w:tcPr>
            <w:tcW w:w="8363" w:type="dxa"/>
            <w:gridSpan w:val="3"/>
            <w:tcBorders>
              <w:top w:val="single" w:sz="8" w:space="0" w:color="000000"/>
              <w:left w:val="single" w:sz="8" w:space="0" w:color="A6A6A6"/>
              <w:bottom w:val="single" w:sz="8" w:space="0" w:color="A6A6A6"/>
              <w:right w:val="single" w:sz="8" w:space="0" w:color="000000"/>
            </w:tcBorders>
            <w:shd w:val="clear" w:color="auto" w:fill="auto"/>
            <w:tcMar>
              <w:top w:w="87" w:type="dxa"/>
              <w:left w:w="144" w:type="dxa"/>
              <w:bottom w:w="87" w:type="dxa"/>
              <w:right w:w="144" w:type="dxa"/>
            </w:tcMar>
            <w:hideMark/>
          </w:tcPr>
          <w:p w14:paraId="44C742D5" w14:textId="77777777" w:rsidR="000A1443" w:rsidRPr="00FA0A0F" w:rsidRDefault="000A1443">
            <w:pPr>
              <w:pStyle w:val="afff6"/>
            </w:pPr>
            <w:r w:rsidRPr="00FA0A0F">
              <w:rPr>
                <w:rFonts w:hint="eastAsia"/>
              </w:rPr>
              <w:t>セキュリティの基準となるベースラインを定義します。活用できる文書/ツール、内部のセキュリティ目標等に基づいて定義します。</w:t>
            </w:r>
          </w:p>
        </w:tc>
      </w:tr>
      <w:tr w:rsidR="000A1443" w:rsidRPr="00FA0A0F" w14:paraId="7DC16DFA" w14:textId="77777777">
        <w:trPr>
          <w:trHeight w:val="548"/>
        </w:trPr>
        <w:tc>
          <w:tcPr>
            <w:tcW w:w="2117" w:type="dxa"/>
            <w:tcBorders>
              <w:top w:val="single" w:sz="8" w:space="0" w:color="A6A6A6"/>
              <w:left w:val="single" w:sz="8" w:space="0" w:color="000000"/>
              <w:bottom w:val="single" w:sz="8" w:space="0" w:color="A6A6A6"/>
              <w:right w:val="single" w:sz="8" w:space="0" w:color="A6A6A6"/>
            </w:tcBorders>
            <w:shd w:val="clear" w:color="auto" w:fill="auto"/>
            <w:tcMar>
              <w:top w:w="87" w:type="dxa"/>
              <w:left w:w="144" w:type="dxa"/>
              <w:bottom w:w="87" w:type="dxa"/>
              <w:right w:w="144" w:type="dxa"/>
            </w:tcMar>
            <w:hideMark/>
          </w:tcPr>
          <w:p w14:paraId="7A1CB501" w14:textId="77777777" w:rsidR="000A1443" w:rsidRPr="00FA0A0F" w:rsidRDefault="000A1443">
            <w:pPr>
              <w:pStyle w:val="afff6"/>
            </w:pPr>
            <w:r w:rsidRPr="00FA0A0F">
              <w:rPr>
                <w:rFonts w:hint="eastAsia"/>
              </w:rPr>
              <w:t>2．現状評価</w:t>
            </w:r>
          </w:p>
        </w:tc>
        <w:bookmarkStart w:id="115" w:name="■セキュリティポリシー２－３"/>
        <w:tc>
          <w:tcPr>
            <w:tcW w:w="8363" w:type="dxa"/>
            <w:gridSpan w:val="3"/>
            <w:tcBorders>
              <w:top w:val="single" w:sz="8" w:space="0" w:color="A6A6A6"/>
              <w:left w:val="single" w:sz="8" w:space="0" w:color="A6A6A6"/>
              <w:bottom w:val="single" w:sz="8" w:space="0" w:color="A6A6A6"/>
              <w:right w:val="single" w:sz="8" w:space="0" w:color="000000"/>
            </w:tcBorders>
            <w:shd w:val="clear" w:color="auto" w:fill="auto"/>
            <w:tcMar>
              <w:top w:w="87" w:type="dxa"/>
              <w:left w:w="144" w:type="dxa"/>
              <w:bottom w:w="87" w:type="dxa"/>
              <w:right w:w="144" w:type="dxa"/>
            </w:tcMar>
            <w:hideMark/>
          </w:tcPr>
          <w:p w14:paraId="3A58DA74" w14:textId="17CC641A" w:rsidR="000A1443" w:rsidRPr="00FA0A0F" w:rsidRDefault="009D6C89">
            <w:pPr>
              <w:pStyle w:val="afff6"/>
            </w:pPr>
            <w:r>
              <w:fldChar w:fldCharType="begin"/>
            </w:r>
            <w:r>
              <w:rPr>
                <w:rFonts w:hint="eastAsia"/>
              </w:rPr>
              <w:instrText xml:space="preserve">HYPERLINK </w:instrText>
            </w:r>
            <w:r>
              <w:instrText xml:space="preserve"> \l "</w:instrText>
            </w:r>
            <w:r>
              <w:rPr>
                <w:rFonts w:hint="eastAsia"/>
              </w:rPr>
              <w:instrText>■セキュリティポリシー</w:instrText>
            </w:r>
            <w:r>
              <w:instrText>"</w:instrText>
            </w:r>
            <w:r>
              <w:fldChar w:fldCharType="separate"/>
            </w:r>
            <w:r w:rsidR="000A1443" w:rsidRPr="009D6C89">
              <w:rPr>
                <w:rStyle w:val="a7"/>
                <w:rFonts w:hint="eastAsia"/>
              </w:rPr>
              <w:t>セキュリティポリシー</w:t>
            </w:r>
            <w:bookmarkEnd w:id="115"/>
            <w:r>
              <w:fldChar w:fldCharType="end"/>
            </w:r>
            <w:r w:rsidR="000A1443" w:rsidRPr="00FA0A0F">
              <w:rPr>
                <w:rFonts w:hint="eastAsia"/>
              </w:rPr>
              <w:t>やガイドラインの遵守度に基づき、既存のセキュリティ対策の評価を行います。改善点を特定し対応計画を立てます。</w:t>
            </w:r>
          </w:p>
        </w:tc>
      </w:tr>
      <w:tr w:rsidR="000A1443" w:rsidRPr="00FA0A0F" w14:paraId="52C7393F" w14:textId="77777777">
        <w:trPr>
          <w:trHeight w:val="404"/>
        </w:trPr>
        <w:tc>
          <w:tcPr>
            <w:tcW w:w="2117" w:type="dxa"/>
            <w:tcBorders>
              <w:top w:val="single" w:sz="8" w:space="0" w:color="A6A6A6"/>
              <w:left w:val="single" w:sz="8" w:space="0" w:color="000000"/>
              <w:bottom w:val="single" w:sz="8" w:space="0" w:color="A6A6A6"/>
              <w:right w:val="single" w:sz="8" w:space="0" w:color="A6A6A6"/>
            </w:tcBorders>
            <w:shd w:val="clear" w:color="auto" w:fill="auto"/>
            <w:tcMar>
              <w:top w:w="87" w:type="dxa"/>
              <w:left w:w="144" w:type="dxa"/>
              <w:bottom w:w="87" w:type="dxa"/>
              <w:right w:w="144" w:type="dxa"/>
            </w:tcMar>
            <w:hideMark/>
          </w:tcPr>
          <w:p w14:paraId="00A507DC" w14:textId="77777777" w:rsidR="000A1443" w:rsidRPr="00FA0A0F" w:rsidRDefault="000A1443">
            <w:pPr>
              <w:pStyle w:val="afff6"/>
            </w:pPr>
            <w:r w:rsidRPr="00FA0A0F">
              <w:rPr>
                <w:rFonts w:hint="eastAsia"/>
              </w:rPr>
              <w:t>3．ベースラインの適用</w:t>
            </w:r>
          </w:p>
        </w:tc>
        <w:tc>
          <w:tcPr>
            <w:tcW w:w="8363" w:type="dxa"/>
            <w:gridSpan w:val="3"/>
            <w:tcBorders>
              <w:top w:val="single" w:sz="8" w:space="0" w:color="A6A6A6"/>
              <w:left w:val="single" w:sz="8" w:space="0" w:color="A6A6A6"/>
              <w:bottom w:val="single" w:sz="8" w:space="0" w:color="A6A6A6"/>
              <w:right w:val="single" w:sz="8" w:space="0" w:color="000000"/>
            </w:tcBorders>
            <w:shd w:val="clear" w:color="auto" w:fill="auto"/>
            <w:tcMar>
              <w:top w:w="87" w:type="dxa"/>
              <w:left w:w="144" w:type="dxa"/>
              <w:bottom w:w="87" w:type="dxa"/>
              <w:right w:w="144" w:type="dxa"/>
            </w:tcMar>
            <w:hideMark/>
          </w:tcPr>
          <w:p w14:paraId="562B3619" w14:textId="77777777" w:rsidR="000A1443" w:rsidRPr="00FA0A0F" w:rsidRDefault="000A1443">
            <w:pPr>
              <w:pStyle w:val="afff6"/>
            </w:pPr>
            <w:r w:rsidRPr="00FA0A0F">
              <w:rPr>
                <w:rFonts w:hint="eastAsia"/>
              </w:rPr>
              <w:t>セキュリティポリシーの策定・改訂、ガイドラインの作成、セキュリティ対策の実装等により、ベースラインを適用します。</w:t>
            </w:r>
          </w:p>
        </w:tc>
      </w:tr>
      <w:tr w:rsidR="000A1443" w:rsidRPr="00FA0A0F" w14:paraId="39D0ADC4" w14:textId="77777777">
        <w:trPr>
          <w:trHeight w:val="404"/>
        </w:trPr>
        <w:tc>
          <w:tcPr>
            <w:tcW w:w="2117" w:type="dxa"/>
            <w:tcBorders>
              <w:top w:val="single" w:sz="8" w:space="0" w:color="A6A6A6"/>
              <w:left w:val="single" w:sz="8" w:space="0" w:color="000000"/>
              <w:bottom w:val="single" w:sz="8" w:space="0" w:color="A6A6A6"/>
              <w:right w:val="single" w:sz="8" w:space="0" w:color="A6A6A6"/>
            </w:tcBorders>
            <w:shd w:val="clear" w:color="auto" w:fill="auto"/>
            <w:tcMar>
              <w:top w:w="87" w:type="dxa"/>
              <w:left w:w="144" w:type="dxa"/>
              <w:bottom w:w="87" w:type="dxa"/>
              <w:right w:w="144" w:type="dxa"/>
            </w:tcMar>
            <w:hideMark/>
          </w:tcPr>
          <w:p w14:paraId="3FEBF4DD" w14:textId="77777777" w:rsidR="000A1443" w:rsidRPr="00FA0A0F" w:rsidRDefault="000A1443">
            <w:pPr>
              <w:pStyle w:val="afff6"/>
            </w:pPr>
            <w:r w:rsidRPr="00FA0A0F">
              <w:rPr>
                <w:rFonts w:hint="eastAsia"/>
              </w:rPr>
              <w:t>4．教育</w:t>
            </w:r>
          </w:p>
        </w:tc>
        <w:tc>
          <w:tcPr>
            <w:tcW w:w="8363" w:type="dxa"/>
            <w:gridSpan w:val="3"/>
            <w:tcBorders>
              <w:top w:val="single" w:sz="8" w:space="0" w:color="A6A6A6"/>
              <w:left w:val="single" w:sz="8" w:space="0" w:color="A6A6A6"/>
              <w:bottom w:val="single" w:sz="8" w:space="0" w:color="A6A6A6"/>
              <w:right w:val="single" w:sz="8" w:space="0" w:color="000000"/>
            </w:tcBorders>
            <w:shd w:val="clear" w:color="auto" w:fill="auto"/>
            <w:tcMar>
              <w:top w:w="87" w:type="dxa"/>
              <w:left w:w="144" w:type="dxa"/>
              <w:bottom w:w="87" w:type="dxa"/>
              <w:right w:w="144" w:type="dxa"/>
            </w:tcMar>
            <w:hideMark/>
          </w:tcPr>
          <w:p w14:paraId="5A1D86FE" w14:textId="77777777" w:rsidR="000A1443" w:rsidRPr="00FA0A0F" w:rsidRDefault="000A1443">
            <w:pPr>
              <w:pStyle w:val="afff6"/>
            </w:pPr>
            <w:r w:rsidRPr="00FA0A0F">
              <w:rPr>
                <w:rFonts w:hint="eastAsia"/>
              </w:rPr>
              <w:t>定期的な教育活動を通じて、従業員にセキュリティポリシーやガイドラインの重要性を啓発し、遵守を促進します。</w:t>
            </w:r>
          </w:p>
        </w:tc>
      </w:tr>
      <w:tr w:rsidR="000A1443" w:rsidRPr="00FA0A0F" w14:paraId="632466C4" w14:textId="77777777">
        <w:tc>
          <w:tcPr>
            <w:tcW w:w="2117" w:type="dxa"/>
            <w:tcBorders>
              <w:top w:val="single" w:sz="8" w:space="0" w:color="A6A6A6"/>
              <w:left w:val="single" w:sz="8" w:space="0" w:color="000000"/>
              <w:bottom w:val="single" w:sz="8" w:space="0" w:color="000000"/>
              <w:right w:val="single" w:sz="8" w:space="0" w:color="A6A6A6"/>
            </w:tcBorders>
            <w:shd w:val="clear" w:color="auto" w:fill="auto"/>
            <w:tcMar>
              <w:top w:w="87" w:type="dxa"/>
              <w:left w:w="144" w:type="dxa"/>
              <w:bottom w:w="87" w:type="dxa"/>
              <w:right w:w="144" w:type="dxa"/>
            </w:tcMar>
            <w:hideMark/>
          </w:tcPr>
          <w:p w14:paraId="15A71CD6" w14:textId="77777777" w:rsidR="000A1443" w:rsidRPr="00FA0A0F" w:rsidRDefault="000A1443">
            <w:pPr>
              <w:pStyle w:val="afff6"/>
            </w:pPr>
            <w:r w:rsidRPr="00FA0A0F">
              <w:rPr>
                <w:rFonts w:hint="eastAsia"/>
              </w:rPr>
              <w:t>5．評価・改善</w:t>
            </w:r>
          </w:p>
        </w:tc>
        <w:tc>
          <w:tcPr>
            <w:tcW w:w="8363" w:type="dxa"/>
            <w:gridSpan w:val="3"/>
            <w:tcBorders>
              <w:top w:val="single" w:sz="8" w:space="0" w:color="A6A6A6"/>
              <w:left w:val="single" w:sz="8" w:space="0" w:color="A6A6A6"/>
              <w:bottom w:val="single" w:sz="8" w:space="0" w:color="000000"/>
              <w:right w:val="single" w:sz="8" w:space="0" w:color="000000"/>
            </w:tcBorders>
            <w:shd w:val="clear" w:color="auto" w:fill="auto"/>
            <w:tcMar>
              <w:top w:w="87" w:type="dxa"/>
              <w:left w:w="144" w:type="dxa"/>
              <w:bottom w:w="87" w:type="dxa"/>
              <w:right w:w="144" w:type="dxa"/>
            </w:tcMar>
            <w:hideMark/>
          </w:tcPr>
          <w:p w14:paraId="4709EF0B" w14:textId="77777777" w:rsidR="000A1443" w:rsidRPr="00FA0A0F" w:rsidRDefault="000A1443">
            <w:pPr>
              <w:pStyle w:val="afff6"/>
            </w:pPr>
            <w:r w:rsidRPr="00FA0A0F">
              <w:rPr>
                <w:rFonts w:hint="eastAsia"/>
              </w:rPr>
              <w:t>実装した対策の評価を行い、継続的な改善を促進します。</w:t>
            </w:r>
          </w:p>
        </w:tc>
      </w:tr>
    </w:tbl>
    <w:p w14:paraId="06874B04" w14:textId="77777777" w:rsidR="000A1443" w:rsidRPr="00FA0A0F" w:rsidRDefault="000A1443"/>
    <w:tbl>
      <w:tblPr>
        <w:tblStyle w:val="aa"/>
        <w:tblW w:w="0" w:type="auto"/>
        <w:tblLook w:val="04A0" w:firstRow="1" w:lastRow="0" w:firstColumn="1" w:lastColumn="0" w:noHBand="0" w:noVBand="1"/>
      </w:tblPr>
      <w:tblGrid>
        <w:gridCol w:w="10456"/>
      </w:tblGrid>
      <w:tr w:rsidR="000A1443" w14:paraId="62475FB7" w14:textId="77777777">
        <w:tc>
          <w:tcPr>
            <w:tcW w:w="10456" w:type="dxa"/>
          </w:tcPr>
          <w:p w14:paraId="0F559BD1" w14:textId="032193DE" w:rsidR="000A1443" w:rsidRDefault="000A1443">
            <w:pPr>
              <w:pStyle w:val="afff6"/>
              <w:ind w:firstLine="360"/>
            </w:pPr>
            <w:r>
              <w:rPr>
                <w:noProof/>
              </w:rPr>
              <w:drawing>
                <wp:anchor distT="0" distB="0" distL="114300" distR="114300" simplePos="0" relativeHeight="251656289" behindDoc="0" locked="1" layoutInCell="1" allowOverlap="1" wp14:anchorId="389ACDFB" wp14:editId="1DE14552">
                  <wp:simplePos x="0" y="0"/>
                  <wp:positionH relativeFrom="column">
                    <wp:posOffset>-531495</wp:posOffset>
                  </wp:positionH>
                  <wp:positionV relativeFrom="paragraph">
                    <wp:posOffset>-194310</wp:posOffset>
                  </wp:positionV>
                  <wp:extent cx="824230" cy="518160"/>
                  <wp:effectExtent l="0" t="0" r="0" b="0"/>
                  <wp:wrapNone/>
                  <wp:docPr id="10938145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88179"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4230" cy="518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E7EB0">
              <w:rPr>
                <w:rFonts w:hint="eastAsia"/>
              </w:rPr>
              <w:t>即時性を求める場合には、</w:t>
            </w:r>
            <w:r w:rsidR="00AA1EF2">
              <w:rPr>
                <w:rFonts w:hint="eastAsia"/>
              </w:rPr>
              <w:t>Lv.2</w:t>
            </w:r>
            <w:r w:rsidRPr="002E7EB0">
              <w:rPr>
                <w:rFonts w:hint="eastAsia"/>
              </w:rPr>
              <w:t>ベースラインアプローチに加えて、</w:t>
            </w:r>
            <w:r w:rsidR="00AA1EF2">
              <w:rPr>
                <w:rFonts w:hint="eastAsia"/>
              </w:rPr>
              <w:t>Lv.</w:t>
            </w:r>
            <w:r w:rsidR="00E43F5B">
              <w:rPr>
                <w:rFonts w:hint="eastAsia"/>
              </w:rPr>
              <w:t>1</w:t>
            </w:r>
            <w:r w:rsidRPr="002E7EB0">
              <w:rPr>
                <w:rFonts w:hint="eastAsia"/>
              </w:rPr>
              <w:t>クイックアプローチや緊急対応策等を組み合わせることで、より即時の対策を講じることができます。ただし、</w:t>
            </w:r>
            <w:r w:rsidR="00E43F5B">
              <w:rPr>
                <w:rFonts w:hint="eastAsia"/>
              </w:rPr>
              <w:t>Lv.2</w:t>
            </w:r>
            <w:r w:rsidRPr="002E7EB0">
              <w:rPr>
                <w:rFonts w:hint="eastAsia"/>
              </w:rPr>
              <w:t>ベースラインアプローチは継続的な改善を重視するものであり、セキュリティの長期的な維持と向上に焦点を当てています。</w:t>
            </w:r>
          </w:p>
        </w:tc>
      </w:tr>
    </w:tbl>
    <w:p w14:paraId="672FD18F" w14:textId="77777777" w:rsidR="000A1443" w:rsidRDefault="000A1443"/>
    <w:p w14:paraId="3087523C" w14:textId="31E92298" w:rsidR="000A1443" w:rsidRPr="00592565" w:rsidRDefault="000A1443" w:rsidP="00814BA6">
      <w:pPr>
        <w:pStyle w:val="aff4"/>
      </w:pPr>
      <w:r w:rsidRPr="00592565">
        <w:rPr>
          <w:rFonts w:hint="eastAsia"/>
        </w:rPr>
        <w:t>凡例）「〇</w:t>
      </w:r>
      <w:r w:rsidR="008C01F1">
        <w:rPr>
          <w:rFonts w:hint="eastAsia"/>
          <w:b w:val="0"/>
          <w:bCs w:val="0"/>
        </w:rPr>
        <w:t>：</w:t>
      </w:r>
      <w:r w:rsidRPr="00592565">
        <w:rPr>
          <w:rFonts w:hint="eastAsia"/>
          <w:b w:val="0"/>
          <w:bCs w:val="0"/>
        </w:rPr>
        <w:t>あり / △：部分的にあり / ×</w:t>
      </w:r>
      <w:r w:rsidR="008C01F1">
        <w:rPr>
          <w:rFonts w:hint="eastAsia"/>
          <w:b w:val="0"/>
          <w:bCs w:val="0"/>
        </w:rPr>
        <w:t>：</w:t>
      </w:r>
      <w:r w:rsidRPr="00592565">
        <w:rPr>
          <w:rFonts w:hint="eastAsia"/>
          <w:b w:val="0"/>
          <w:bCs w:val="0"/>
        </w:rPr>
        <w:t>なし」</w:t>
      </w:r>
    </w:p>
    <w:tbl>
      <w:tblPr>
        <w:tblW w:w="10480" w:type="dxa"/>
        <w:tblCellMar>
          <w:left w:w="0" w:type="dxa"/>
          <w:right w:w="0" w:type="dxa"/>
        </w:tblCellMar>
        <w:tblLook w:val="0420" w:firstRow="1" w:lastRow="0" w:firstColumn="0" w:lastColumn="0" w:noHBand="0" w:noVBand="1"/>
      </w:tblPr>
      <w:tblGrid>
        <w:gridCol w:w="2117"/>
        <w:gridCol w:w="6095"/>
        <w:gridCol w:w="1134"/>
        <w:gridCol w:w="1134"/>
      </w:tblGrid>
      <w:tr w:rsidR="000A1443" w:rsidRPr="00864D5A" w14:paraId="401E4DA1" w14:textId="77777777">
        <w:trPr>
          <w:trHeight w:val="260"/>
        </w:trPr>
        <w:tc>
          <w:tcPr>
            <w:tcW w:w="8212" w:type="dxa"/>
            <w:gridSpan w:val="2"/>
            <w:tcBorders>
              <w:top w:val="single" w:sz="8" w:space="0" w:color="000000"/>
              <w:left w:val="single" w:sz="8" w:space="0" w:color="000000"/>
              <w:bottom w:val="single" w:sz="8" w:space="0" w:color="000000"/>
              <w:right w:val="single" w:sz="8" w:space="0" w:color="000000"/>
            </w:tcBorders>
            <w:shd w:val="clear" w:color="auto" w:fill="2F5597"/>
            <w:tcMar>
              <w:top w:w="87" w:type="dxa"/>
              <w:left w:w="144" w:type="dxa"/>
              <w:bottom w:w="87" w:type="dxa"/>
              <w:right w:w="144" w:type="dxa"/>
            </w:tcMar>
            <w:hideMark/>
          </w:tcPr>
          <w:p w14:paraId="526AA83B" w14:textId="108B9395" w:rsidR="000A1443" w:rsidRPr="00864D5A" w:rsidRDefault="000A1443">
            <w:pPr>
              <w:pStyle w:val="aff0"/>
            </w:pPr>
            <w:r w:rsidRPr="00864D5A">
              <w:rPr>
                <w:rFonts w:hint="eastAsia"/>
              </w:rPr>
              <w:t>Lv</w:t>
            </w:r>
            <w:r w:rsidR="00D11318">
              <w:rPr>
                <w:rFonts w:hint="eastAsia"/>
              </w:rPr>
              <w:t>.</w:t>
            </w:r>
            <w:r w:rsidRPr="00864D5A">
              <w:rPr>
                <w:rFonts w:hint="eastAsia"/>
              </w:rPr>
              <w:t>3網羅的アプローチ</w:t>
            </w:r>
          </w:p>
        </w:tc>
        <w:tc>
          <w:tcPr>
            <w:tcW w:w="1134" w:type="dxa"/>
            <w:tcBorders>
              <w:top w:val="single" w:sz="8" w:space="0" w:color="000000"/>
              <w:left w:val="single" w:sz="8" w:space="0" w:color="000000"/>
              <w:bottom w:val="single" w:sz="8" w:space="0" w:color="000000"/>
              <w:right w:val="single" w:sz="8" w:space="0" w:color="000000"/>
            </w:tcBorders>
            <w:shd w:val="clear" w:color="auto" w:fill="2F5597"/>
            <w:tcMar>
              <w:top w:w="87" w:type="dxa"/>
              <w:left w:w="144" w:type="dxa"/>
              <w:bottom w:w="87" w:type="dxa"/>
              <w:right w:w="144" w:type="dxa"/>
            </w:tcMar>
            <w:hideMark/>
          </w:tcPr>
          <w:p w14:paraId="60C4B081" w14:textId="77777777" w:rsidR="000A1443" w:rsidRPr="00864D5A" w:rsidRDefault="000A1443">
            <w:pPr>
              <w:pStyle w:val="aff0"/>
            </w:pPr>
            <w:r w:rsidRPr="00864D5A">
              <w:rPr>
                <w:rFonts w:hint="eastAsia"/>
              </w:rPr>
              <w:t>網羅性</w:t>
            </w:r>
          </w:p>
        </w:tc>
        <w:tc>
          <w:tcPr>
            <w:tcW w:w="1134" w:type="dxa"/>
            <w:tcBorders>
              <w:top w:val="single" w:sz="8" w:space="0" w:color="000000"/>
              <w:left w:val="single" w:sz="8" w:space="0" w:color="000000"/>
              <w:bottom w:val="single" w:sz="8" w:space="0" w:color="000000"/>
              <w:right w:val="single" w:sz="8" w:space="0" w:color="000000"/>
            </w:tcBorders>
            <w:shd w:val="clear" w:color="auto" w:fill="2F5597"/>
            <w:tcMar>
              <w:top w:w="87" w:type="dxa"/>
              <w:left w:w="144" w:type="dxa"/>
              <w:bottom w:w="87" w:type="dxa"/>
              <w:right w:w="144" w:type="dxa"/>
            </w:tcMar>
            <w:hideMark/>
          </w:tcPr>
          <w:p w14:paraId="74B4333B" w14:textId="77777777" w:rsidR="000A1443" w:rsidRPr="00864D5A" w:rsidRDefault="000A1443">
            <w:pPr>
              <w:pStyle w:val="aff0"/>
            </w:pPr>
            <w:r w:rsidRPr="00864D5A">
              <w:rPr>
                <w:rFonts w:hint="eastAsia"/>
              </w:rPr>
              <w:t>即時性</w:t>
            </w:r>
          </w:p>
        </w:tc>
      </w:tr>
      <w:tr w:rsidR="000A1443" w:rsidRPr="00864D5A" w14:paraId="06F7531B" w14:textId="77777777">
        <w:trPr>
          <w:trHeight w:val="980"/>
        </w:trPr>
        <w:tc>
          <w:tcPr>
            <w:tcW w:w="8212" w:type="dxa"/>
            <w:gridSpan w:val="2"/>
            <w:tcBorders>
              <w:top w:val="single" w:sz="8" w:space="0" w:color="000000"/>
              <w:left w:val="single" w:sz="8" w:space="0" w:color="000000"/>
              <w:bottom w:val="single" w:sz="8" w:space="0" w:color="000000"/>
              <w:right w:val="single" w:sz="8" w:space="0" w:color="000000"/>
            </w:tcBorders>
            <w:shd w:val="clear" w:color="auto" w:fill="auto"/>
            <w:tcMar>
              <w:top w:w="87" w:type="dxa"/>
              <w:left w:w="144" w:type="dxa"/>
              <w:bottom w:w="87" w:type="dxa"/>
              <w:right w:w="144" w:type="dxa"/>
            </w:tcMar>
            <w:hideMark/>
          </w:tcPr>
          <w:p w14:paraId="6594E23E" w14:textId="2F3D43B8" w:rsidR="000A1443" w:rsidRPr="00864D5A" w:rsidRDefault="003E58B9">
            <w:pPr>
              <w:pStyle w:val="afff6"/>
            </w:pPr>
            <w:r w:rsidRPr="003E58B9">
              <w:t>Lv.3</w:t>
            </w:r>
            <w:r w:rsidR="000A1443" w:rsidRPr="00864D5A">
              <w:rPr>
                <w:rFonts w:hint="eastAsia"/>
              </w:rPr>
              <w:t>網羅的アプローチは、可能な限り多くの脅威や攻撃手法に対して対策を講じることを目指すアプローチとなります。ただし、全体的な実施には時間がかかるため、即時性を重視するアプローチではありません。</w:t>
            </w:r>
          </w:p>
          <w:p w14:paraId="1BB84CAD" w14:textId="77777777" w:rsidR="000A1443" w:rsidRPr="00864D5A" w:rsidRDefault="000A1443">
            <w:pPr>
              <w:pStyle w:val="afff6"/>
            </w:pPr>
            <w:r w:rsidRPr="00864D5A">
              <w:rPr>
                <w:rFonts w:hint="eastAsia"/>
              </w:rPr>
              <w:t>・可能な限り多くの脅威や攻撃手法に対して対策を講じる</w:t>
            </w:r>
          </w:p>
          <w:p w14:paraId="08624EC2" w14:textId="77777777" w:rsidR="000A1443" w:rsidRPr="00864D5A" w:rsidRDefault="000A1443">
            <w:pPr>
              <w:pStyle w:val="afff6"/>
            </w:pPr>
            <w:r w:rsidRPr="00864D5A">
              <w:rPr>
                <w:rFonts w:hint="eastAsia"/>
              </w:rPr>
              <w:t>・予測できない脅威や新たな攻撃手法に対しても準備ができる状態を維持</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87" w:type="dxa"/>
              <w:left w:w="144" w:type="dxa"/>
              <w:bottom w:w="87" w:type="dxa"/>
              <w:right w:w="144" w:type="dxa"/>
            </w:tcMar>
            <w:vAlign w:val="center"/>
            <w:hideMark/>
          </w:tcPr>
          <w:p w14:paraId="3E742E03" w14:textId="77777777" w:rsidR="000A1443" w:rsidRPr="00864D5A" w:rsidRDefault="000A1443">
            <w:pPr>
              <w:pStyle w:val="afff6"/>
            </w:pPr>
            <w:r w:rsidRPr="00864D5A">
              <w:rPr>
                <w:rFonts w:hint="eastAsia"/>
              </w:rPr>
              <w:t>〇</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87" w:type="dxa"/>
              <w:left w:w="144" w:type="dxa"/>
              <w:bottom w:w="87" w:type="dxa"/>
              <w:right w:w="144" w:type="dxa"/>
            </w:tcMar>
            <w:vAlign w:val="center"/>
            <w:hideMark/>
          </w:tcPr>
          <w:p w14:paraId="0A15F226" w14:textId="77777777" w:rsidR="000A1443" w:rsidRPr="00864D5A" w:rsidRDefault="000A1443">
            <w:pPr>
              <w:pStyle w:val="afff6"/>
            </w:pPr>
            <w:r w:rsidRPr="00864D5A">
              <w:rPr>
                <w:rFonts w:hint="eastAsia"/>
              </w:rPr>
              <w:t>×</w:t>
            </w:r>
          </w:p>
        </w:tc>
      </w:tr>
      <w:tr w:rsidR="000A1443" w:rsidRPr="00864D5A" w14:paraId="0F7E025A" w14:textId="77777777">
        <w:trPr>
          <w:trHeight w:val="492"/>
        </w:trPr>
        <w:tc>
          <w:tcPr>
            <w:tcW w:w="2117" w:type="dxa"/>
            <w:tcBorders>
              <w:top w:val="single" w:sz="8" w:space="0" w:color="000000"/>
              <w:left w:val="single" w:sz="8" w:space="0" w:color="000000"/>
              <w:bottom w:val="single" w:sz="8" w:space="0" w:color="A6A6A6"/>
              <w:right w:val="single" w:sz="8" w:space="0" w:color="A6A6A6"/>
            </w:tcBorders>
            <w:shd w:val="clear" w:color="auto" w:fill="auto"/>
            <w:tcMar>
              <w:top w:w="87" w:type="dxa"/>
              <w:left w:w="144" w:type="dxa"/>
              <w:bottom w:w="87" w:type="dxa"/>
              <w:right w:w="144" w:type="dxa"/>
            </w:tcMar>
            <w:hideMark/>
          </w:tcPr>
          <w:p w14:paraId="593BE83B" w14:textId="5C15E7BB" w:rsidR="000A1443" w:rsidRPr="00864D5A" w:rsidRDefault="000A1443">
            <w:pPr>
              <w:pStyle w:val="afff6"/>
            </w:pPr>
            <w:r w:rsidRPr="00864D5A">
              <w:rPr>
                <w:rFonts w:hint="eastAsia"/>
              </w:rPr>
              <w:t>1．</w:t>
            </w:r>
            <w:bookmarkStart w:id="116" w:name="■リスクアセスメント2ー3"/>
            <w:r w:rsidR="007E28A1">
              <w:fldChar w:fldCharType="begin"/>
            </w:r>
            <w:r w:rsidR="007E28A1">
              <w:rPr>
                <w:rFonts w:hint="eastAsia"/>
              </w:rPr>
              <w:instrText xml:space="preserve">HYPERLINK </w:instrText>
            </w:r>
            <w:r w:rsidR="007E28A1">
              <w:instrText xml:space="preserve"> \l "</w:instrText>
            </w:r>
            <w:r w:rsidR="007E28A1">
              <w:rPr>
                <w:rFonts w:hint="eastAsia"/>
              </w:rPr>
              <w:instrText>■リスクアセスメント</w:instrText>
            </w:r>
            <w:r w:rsidR="007E28A1">
              <w:instrText>"</w:instrText>
            </w:r>
            <w:r w:rsidR="007E28A1">
              <w:fldChar w:fldCharType="separate"/>
            </w:r>
            <w:r w:rsidRPr="007E28A1">
              <w:rPr>
                <w:rStyle w:val="a7"/>
                <w:rFonts w:hint="eastAsia"/>
              </w:rPr>
              <w:t>リスクアセスメント</w:t>
            </w:r>
            <w:bookmarkEnd w:id="116"/>
            <w:r w:rsidR="007E28A1">
              <w:fldChar w:fldCharType="end"/>
            </w:r>
          </w:p>
        </w:tc>
        <w:bookmarkStart w:id="117" w:name="■情報資産2ー3"/>
        <w:tc>
          <w:tcPr>
            <w:tcW w:w="8363" w:type="dxa"/>
            <w:gridSpan w:val="3"/>
            <w:tcBorders>
              <w:top w:val="single" w:sz="8" w:space="0" w:color="000000"/>
              <w:left w:val="single" w:sz="8" w:space="0" w:color="A6A6A6"/>
              <w:bottom w:val="single" w:sz="8" w:space="0" w:color="A6A6A6"/>
              <w:right w:val="single" w:sz="8" w:space="0" w:color="000000"/>
            </w:tcBorders>
            <w:shd w:val="clear" w:color="auto" w:fill="auto"/>
            <w:tcMar>
              <w:top w:w="87" w:type="dxa"/>
              <w:left w:w="144" w:type="dxa"/>
              <w:bottom w:w="87" w:type="dxa"/>
              <w:right w:w="144" w:type="dxa"/>
            </w:tcMar>
            <w:hideMark/>
          </w:tcPr>
          <w:p w14:paraId="6A490CD4" w14:textId="1852C6AF" w:rsidR="000A1443" w:rsidRPr="00864D5A" w:rsidRDefault="009F061F">
            <w:pPr>
              <w:pStyle w:val="afff6"/>
            </w:pPr>
            <w:r>
              <w:fldChar w:fldCharType="begin"/>
            </w:r>
            <w:r>
              <w:rPr>
                <w:rFonts w:hint="eastAsia"/>
              </w:rPr>
              <w:instrText xml:space="preserve">HYPERLINK </w:instrText>
            </w:r>
            <w:r>
              <w:instrText xml:space="preserve"> \l "</w:instrText>
            </w:r>
            <w:r>
              <w:rPr>
                <w:rFonts w:hint="eastAsia"/>
              </w:rPr>
              <w:instrText>■情報資産</w:instrText>
            </w:r>
            <w:r>
              <w:instrText>"</w:instrText>
            </w:r>
            <w:r>
              <w:fldChar w:fldCharType="separate"/>
            </w:r>
            <w:r w:rsidR="000A1443" w:rsidRPr="009F061F">
              <w:rPr>
                <w:rStyle w:val="a7"/>
                <w:rFonts w:hint="eastAsia"/>
              </w:rPr>
              <w:t>情報資産</w:t>
            </w:r>
            <w:bookmarkEnd w:id="117"/>
            <w:r>
              <w:fldChar w:fldCharType="end"/>
            </w:r>
            <w:r w:rsidR="000A1443" w:rsidRPr="00864D5A">
              <w:rPr>
                <w:rFonts w:hint="eastAsia"/>
              </w:rPr>
              <w:t>を特定し、脅威や</w:t>
            </w:r>
            <w:bookmarkStart w:id="118" w:name="■脆弱性2ー3"/>
            <w:r w:rsidR="001103E5">
              <w:fldChar w:fldCharType="begin"/>
            </w:r>
            <w:r w:rsidR="001103E5">
              <w:rPr>
                <w:rFonts w:hint="eastAsia"/>
              </w:rPr>
              <w:instrText xml:space="preserve">HYPERLINK </w:instrText>
            </w:r>
            <w:r w:rsidR="001103E5">
              <w:instrText xml:space="preserve"> \l "</w:instrText>
            </w:r>
            <w:r w:rsidR="001103E5">
              <w:rPr>
                <w:rFonts w:hint="eastAsia"/>
              </w:rPr>
              <w:instrText>■脆弱性</w:instrText>
            </w:r>
            <w:r w:rsidR="001103E5">
              <w:instrText>"</w:instrText>
            </w:r>
            <w:r w:rsidR="001103E5">
              <w:fldChar w:fldCharType="separate"/>
            </w:r>
            <w:r w:rsidR="000A1443" w:rsidRPr="001103E5">
              <w:rPr>
                <w:rStyle w:val="a7"/>
                <w:rFonts w:hint="eastAsia"/>
              </w:rPr>
              <w:t>脆弱性</w:t>
            </w:r>
            <w:bookmarkEnd w:id="118"/>
            <w:r w:rsidR="001103E5">
              <w:fldChar w:fldCharType="end"/>
            </w:r>
            <w:r w:rsidR="000A1443" w:rsidRPr="00864D5A">
              <w:rPr>
                <w:rFonts w:hint="eastAsia"/>
              </w:rPr>
              <w:t>の評価を実施します。また、リスクの特定と評価を行い、重要度や優先順位を設定します。</w:t>
            </w:r>
          </w:p>
        </w:tc>
      </w:tr>
      <w:tr w:rsidR="000A1443" w:rsidRPr="00864D5A" w14:paraId="5FEE8E3A" w14:textId="77777777">
        <w:trPr>
          <w:trHeight w:val="341"/>
        </w:trPr>
        <w:tc>
          <w:tcPr>
            <w:tcW w:w="2117" w:type="dxa"/>
            <w:tcBorders>
              <w:top w:val="single" w:sz="8" w:space="0" w:color="A6A6A6"/>
              <w:left w:val="single" w:sz="8" w:space="0" w:color="000000"/>
              <w:bottom w:val="single" w:sz="8" w:space="0" w:color="A6A6A6"/>
              <w:right w:val="single" w:sz="8" w:space="0" w:color="A6A6A6"/>
            </w:tcBorders>
            <w:shd w:val="clear" w:color="auto" w:fill="auto"/>
            <w:tcMar>
              <w:top w:w="87" w:type="dxa"/>
              <w:left w:w="144" w:type="dxa"/>
              <w:bottom w:w="87" w:type="dxa"/>
              <w:right w:w="144" w:type="dxa"/>
            </w:tcMar>
            <w:hideMark/>
          </w:tcPr>
          <w:p w14:paraId="702CE84C" w14:textId="77777777" w:rsidR="000A1443" w:rsidRPr="00864D5A" w:rsidRDefault="000A1443">
            <w:pPr>
              <w:pStyle w:val="afff6"/>
            </w:pPr>
            <w:r w:rsidRPr="00864D5A">
              <w:rPr>
                <w:rFonts w:hint="eastAsia"/>
              </w:rPr>
              <w:t>2．対応計画</w:t>
            </w:r>
          </w:p>
        </w:tc>
        <w:bookmarkStart w:id="119" w:name="■リスク評価2ー3"/>
        <w:tc>
          <w:tcPr>
            <w:tcW w:w="8363" w:type="dxa"/>
            <w:gridSpan w:val="3"/>
            <w:tcBorders>
              <w:top w:val="single" w:sz="8" w:space="0" w:color="A6A6A6"/>
              <w:left w:val="single" w:sz="8" w:space="0" w:color="A6A6A6"/>
              <w:bottom w:val="single" w:sz="8" w:space="0" w:color="A6A6A6"/>
              <w:right w:val="single" w:sz="8" w:space="0" w:color="000000"/>
            </w:tcBorders>
            <w:shd w:val="clear" w:color="auto" w:fill="auto"/>
            <w:tcMar>
              <w:top w:w="87" w:type="dxa"/>
              <w:left w:w="144" w:type="dxa"/>
              <w:bottom w:w="87" w:type="dxa"/>
              <w:right w:w="144" w:type="dxa"/>
            </w:tcMar>
            <w:hideMark/>
          </w:tcPr>
          <w:p w14:paraId="05D88EE5" w14:textId="5E1AC2D8" w:rsidR="000A1443" w:rsidRPr="00864D5A" w:rsidRDefault="00E94C27">
            <w:pPr>
              <w:pStyle w:val="afff6"/>
            </w:pPr>
            <w:r>
              <w:fldChar w:fldCharType="begin"/>
            </w:r>
            <w:r>
              <w:rPr>
                <w:rFonts w:hint="eastAsia"/>
              </w:rPr>
              <w:instrText xml:space="preserve">HYPERLINK </w:instrText>
            </w:r>
            <w:r>
              <w:instrText xml:space="preserve"> \l "</w:instrText>
            </w:r>
            <w:r>
              <w:rPr>
                <w:rFonts w:hint="eastAsia"/>
              </w:rPr>
              <w:instrText>■リスク評価</w:instrText>
            </w:r>
            <w:r>
              <w:instrText>"</w:instrText>
            </w:r>
            <w:r>
              <w:fldChar w:fldCharType="separate"/>
            </w:r>
            <w:r w:rsidR="000A1443" w:rsidRPr="00E94C27">
              <w:rPr>
                <w:rStyle w:val="a7"/>
                <w:rFonts w:hint="eastAsia"/>
              </w:rPr>
              <w:t>リスク評価</w:t>
            </w:r>
            <w:bookmarkEnd w:id="119"/>
            <w:r>
              <w:fldChar w:fldCharType="end"/>
            </w:r>
            <w:r w:rsidR="000A1443" w:rsidRPr="00864D5A">
              <w:rPr>
                <w:rFonts w:hint="eastAsia"/>
              </w:rPr>
              <w:t>の結果を基に、セキュリティ対策を設計します。</w:t>
            </w:r>
          </w:p>
        </w:tc>
      </w:tr>
      <w:tr w:rsidR="000A1443" w:rsidRPr="00864D5A" w14:paraId="7A20D747" w14:textId="77777777">
        <w:trPr>
          <w:trHeight w:val="404"/>
        </w:trPr>
        <w:tc>
          <w:tcPr>
            <w:tcW w:w="2117" w:type="dxa"/>
            <w:tcBorders>
              <w:top w:val="single" w:sz="8" w:space="0" w:color="A6A6A6"/>
              <w:left w:val="single" w:sz="8" w:space="0" w:color="000000"/>
              <w:bottom w:val="single" w:sz="8" w:space="0" w:color="A6A6A6"/>
              <w:right w:val="single" w:sz="8" w:space="0" w:color="A6A6A6"/>
            </w:tcBorders>
            <w:shd w:val="clear" w:color="auto" w:fill="auto"/>
            <w:tcMar>
              <w:top w:w="87" w:type="dxa"/>
              <w:left w:w="144" w:type="dxa"/>
              <w:bottom w:w="87" w:type="dxa"/>
              <w:right w:w="144" w:type="dxa"/>
            </w:tcMar>
            <w:hideMark/>
          </w:tcPr>
          <w:p w14:paraId="5DD33942" w14:textId="77777777" w:rsidR="000A1443" w:rsidRPr="00864D5A" w:rsidRDefault="000A1443">
            <w:pPr>
              <w:pStyle w:val="afff6"/>
            </w:pPr>
            <w:r w:rsidRPr="00864D5A">
              <w:rPr>
                <w:rFonts w:hint="eastAsia"/>
              </w:rPr>
              <w:t>3．対策の実装</w:t>
            </w:r>
          </w:p>
        </w:tc>
        <w:tc>
          <w:tcPr>
            <w:tcW w:w="8363" w:type="dxa"/>
            <w:gridSpan w:val="3"/>
            <w:tcBorders>
              <w:top w:val="single" w:sz="8" w:space="0" w:color="A6A6A6"/>
              <w:left w:val="single" w:sz="8" w:space="0" w:color="A6A6A6"/>
              <w:bottom w:val="single" w:sz="8" w:space="0" w:color="A6A6A6"/>
              <w:right w:val="single" w:sz="8" w:space="0" w:color="000000"/>
            </w:tcBorders>
            <w:shd w:val="clear" w:color="auto" w:fill="auto"/>
            <w:tcMar>
              <w:top w:w="87" w:type="dxa"/>
              <w:left w:w="144" w:type="dxa"/>
              <w:bottom w:w="87" w:type="dxa"/>
              <w:right w:w="144" w:type="dxa"/>
            </w:tcMar>
            <w:hideMark/>
          </w:tcPr>
          <w:p w14:paraId="0B48924A" w14:textId="43541427" w:rsidR="000A1443" w:rsidRPr="00864D5A" w:rsidRDefault="000A1443">
            <w:pPr>
              <w:pStyle w:val="afff6"/>
            </w:pPr>
            <w:r w:rsidRPr="00864D5A">
              <w:rPr>
                <w:rFonts w:hint="eastAsia"/>
              </w:rPr>
              <w:t>組織的な対策（ポリシー、手順整備、教育等）、技術的な対策（</w:t>
            </w:r>
            <w:bookmarkStart w:id="120" w:name="■アクセス制御2ー3"/>
            <w:r w:rsidR="002E3AED">
              <w:fldChar w:fldCharType="begin"/>
            </w:r>
            <w:r w:rsidR="000F21DD">
              <w:instrText>HYPERLINK  \l "■アクセス制御"</w:instrText>
            </w:r>
            <w:r w:rsidR="002E3AED">
              <w:fldChar w:fldCharType="separate"/>
            </w:r>
            <w:r w:rsidRPr="00864D5A">
              <w:rPr>
                <w:rStyle w:val="a7"/>
                <w:rFonts w:hint="eastAsia"/>
              </w:rPr>
              <w:t>アクセス制御</w:t>
            </w:r>
            <w:bookmarkEnd w:id="120"/>
            <w:r w:rsidR="002E3AED">
              <w:fldChar w:fldCharType="end"/>
            </w:r>
            <w:r w:rsidRPr="00864D5A">
              <w:rPr>
                <w:rFonts w:hint="eastAsia"/>
              </w:rPr>
              <w:t>、</w:t>
            </w:r>
            <w:bookmarkStart w:id="121" w:name="■暗号化2ー3"/>
            <w:r w:rsidR="0024643D">
              <w:fldChar w:fldCharType="begin"/>
            </w:r>
            <w:r w:rsidR="0024643D">
              <w:rPr>
                <w:rFonts w:hint="eastAsia"/>
              </w:rPr>
              <w:instrText xml:space="preserve">HYPERLINK </w:instrText>
            </w:r>
            <w:r w:rsidR="0024643D">
              <w:instrText xml:space="preserve"> \l "</w:instrText>
            </w:r>
            <w:r w:rsidR="0024643D">
              <w:rPr>
                <w:rFonts w:hint="eastAsia"/>
              </w:rPr>
              <w:instrText>■暗号化</w:instrText>
            </w:r>
            <w:r w:rsidR="0024643D">
              <w:instrText>"</w:instrText>
            </w:r>
            <w:r w:rsidR="0024643D">
              <w:fldChar w:fldCharType="separate"/>
            </w:r>
            <w:r w:rsidRPr="0024643D">
              <w:rPr>
                <w:rStyle w:val="a7"/>
                <w:rFonts w:hint="eastAsia"/>
              </w:rPr>
              <w:t>暗号化</w:t>
            </w:r>
            <w:bookmarkEnd w:id="121"/>
            <w:r w:rsidR="0024643D">
              <w:fldChar w:fldCharType="end"/>
            </w:r>
            <w:r w:rsidRPr="00864D5A">
              <w:rPr>
                <w:rFonts w:hint="eastAsia"/>
              </w:rPr>
              <w:t>等）を実装します。</w:t>
            </w:r>
          </w:p>
        </w:tc>
      </w:tr>
      <w:tr w:rsidR="000A1443" w:rsidRPr="00864D5A" w14:paraId="3730592D" w14:textId="77777777">
        <w:tc>
          <w:tcPr>
            <w:tcW w:w="2117" w:type="dxa"/>
            <w:tcBorders>
              <w:top w:val="single" w:sz="8" w:space="0" w:color="A6A6A6"/>
              <w:left w:val="single" w:sz="8" w:space="0" w:color="000000"/>
              <w:bottom w:val="single" w:sz="8" w:space="0" w:color="A6A6A6"/>
              <w:right w:val="single" w:sz="8" w:space="0" w:color="A6A6A6"/>
            </w:tcBorders>
            <w:shd w:val="clear" w:color="auto" w:fill="auto"/>
            <w:tcMar>
              <w:top w:w="87" w:type="dxa"/>
              <w:left w:w="144" w:type="dxa"/>
              <w:bottom w:w="87" w:type="dxa"/>
              <w:right w:w="144" w:type="dxa"/>
            </w:tcMar>
            <w:hideMark/>
          </w:tcPr>
          <w:p w14:paraId="58EFBA0C" w14:textId="77777777" w:rsidR="000A1443" w:rsidRPr="00864D5A" w:rsidRDefault="000A1443">
            <w:pPr>
              <w:pStyle w:val="afff6"/>
            </w:pPr>
            <w:r w:rsidRPr="00864D5A">
              <w:rPr>
                <w:rFonts w:hint="eastAsia"/>
              </w:rPr>
              <w:t>4．教育</w:t>
            </w:r>
          </w:p>
        </w:tc>
        <w:tc>
          <w:tcPr>
            <w:tcW w:w="8363" w:type="dxa"/>
            <w:gridSpan w:val="3"/>
            <w:tcBorders>
              <w:top w:val="single" w:sz="8" w:space="0" w:color="A6A6A6"/>
              <w:left w:val="single" w:sz="8" w:space="0" w:color="A6A6A6"/>
              <w:bottom w:val="single" w:sz="8" w:space="0" w:color="A6A6A6"/>
              <w:right w:val="single" w:sz="8" w:space="0" w:color="000000"/>
            </w:tcBorders>
            <w:shd w:val="clear" w:color="auto" w:fill="auto"/>
            <w:tcMar>
              <w:top w:w="87" w:type="dxa"/>
              <w:left w:w="144" w:type="dxa"/>
              <w:bottom w:w="87" w:type="dxa"/>
              <w:right w:w="144" w:type="dxa"/>
            </w:tcMar>
            <w:hideMark/>
          </w:tcPr>
          <w:p w14:paraId="7FC156EA" w14:textId="77777777" w:rsidR="000A1443" w:rsidRPr="00864D5A" w:rsidRDefault="000A1443">
            <w:pPr>
              <w:pStyle w:val="afff6"/>
            </w:pPr>
            <w:r w:rsidRPr="00864D5A">
              <w:rPr>
                <w:rFonts w:hint="eastAsia"/>
              </w:rPr>
              <w:t>定期的な教育活動を通じて、従業員にセキュリティポリシーやガイドラインの重要性を啓発し、遵守を促進します。</w:t>
            </w:r>
          </w:p>
        </w:tc>
      </w:tr>
      <w:tr w:rsidR="000A1443" w:rsidRPr="00864D5A" w14:paraId="3028A2A0" w14:textId="77777777">
        <w:tc>
          <w:tcPr>
            <w:tcW w:w="2117" w:type="dxa"/>
            <w:tcBorders>
              <w:top w:val="single" w:sz="8" w:space="0" w:color="A6A6A6"/>
              <w:left w:val="single" w:sz="8" w:space="0" w:color="000000"/>
              <w:bottom w:val="single" w:sz="8" w:space="0" w:color="000000"/>
              <w:right w:val="single" w:sz="8" w:space="0" w:color="A6A6A6"/>
            </w:tcBorders>
            <w:shd w:val="clear" w:color="auto" w:fill="auto"/>
            <w:tcMar>
              <w:top w:w="87" w:type="dxa"/>
              <w:left w:w="144" w:type="dxa"/>
              <w:bottom w:w="87" w:type="dxa"/>
              <w:right w:w="144" w:type="dxa"/>
            </w:tcMar>
            <w:hideMark/>
          </w:tcPr>
          <w:p w14:paraId="54D9EB16" w14:textId="77777777" w:rsidR="000A1443" w:rsidRPr="00864D5A" w:rsidRDefault="000A1443">
            <w:pPr>
              <w:pStyle w:val="afff6"/>
            </w:pPr>
            <w:r w:rsidRPr="00864D5A">
              <w:rPr>
                <w:rFonts w:hint="eastAsia"/>
              </w:rPr>
              <w:t>5．評価・改善</w:t>
            </w:r>
          </w:p>
        </w:tc>
        <w:tc>
          <w:tcPr>
            <w:tcW w:w="8363" w:type="dxa"/>
            <w:gridSpan w:val="3"/>
            <w:tcBorders>
              <w:top w:val="single" w:sz="8" w:space="0" w:color="A6A6A6"/>
              <w:left w:val="single" w:sz="8" w:space="0" w:color="A6A6A6"/>
              <w:bottom w:val="single" w:sz="8" w:space="0" w:color="000000"/>
              <w:right w:val="single" w:sz="8" w:space="0" w:color="000000"/>
            </w:tcBorders>
            <w:shd w:val="clear" w:color="auto" w:fill="auto"/>
            <w:tcMar>
              <w:top w:w="87" w:type="dxa"/>
              <w:left w:w="144" w:type="dxa"/>
              <w:bottom w:w="87" w:type="dxa"/>
              <w:right w:w="144" w:type="dxa"/>
            </w:tcMar>
            <w:hideMark/>
          </w:tcPr>
          <w:p w14:paraId="471C9FBB" w14:textId="49743549" w:rsidR="000A1443" w:rsidRPr="00864D5A" w:rsidRDefault="000A1443">
            <w:pPr>
              <w:pStyle w:val="afff6"/>
            </w:pPr>
            <w:r w:rsidRPr="00864D5A">
              <w:rPr>
                <w:rFonts w:hint="eastAsia"/>
              </w:rPr>
              <w:t>実装した対策の評価を行い、継続的な改善を促進します。また、</w:t>
            </w:r>
            <w:bookmarkStart w:id="122" w:name="■内部監査2ー3"/>
            <w:r w:rsidR="00A0598A">
              <w:fldChar w:fldCharType="begin"/>
            </w:r>
            <w:r w:rsidR="00A0598A">
              <w:rPr>
                <w:rFonts w:hint="eastAsia"/>
              </w:rPr>
              <w:instrText xml:space="preserve">HYPERLINK </w:instrText>
            </w:r>
            <w:r w:rsidR="00A0598A">
              <w:instrText xml:space="preserve"> \l "</w:instrText>
            </w:r>
            <w:r w:rsidR="00A0598A">
              <w:rPr>
                <w:rFonts w:hint="eastAsia"/>
              </w:rPr>
              <w:instrText>■内部監査</w:instrText>
            </w:r>
            <w:r w:rsidR="00A0598A">
              <w:instrText>"</w:instrText>
            </w:r>
            <w:r w:rsidR="00A0598A">
              <w:fldChar w:fldCharType="separate"/>
            </w:r>
            <w:r w:rsidRPr="00A0598A">
              <w:rPr>
                <w:rStyle w:val="a7"/>
                <w:rFonts w:hint="eastAsia"/>
              </w:rPr>
              <w:t>内部監査</w:t>
            </w:r>
            <w:bookmarkEnd w:id="122"/>
            <w:r w:rsidR="00A0598A">
              <w:fldChar w:fldCharType="end"/>
            </w:r>
            <w:r w:rsidRPr="00864D5A">
              <w:rPr>
                <w:rFonts w:hint="eastAsia"/>
              </w:rPr>
              <w:t>や定期的な監査を実施し、情報セキュリティ管理システム適合性および妥当性を確認します。</w:t>
            </w:r>
          </w:p>
        </w:tc>
      </w:tr>
    </w:tbl>
    <w:p w14:paraId="21F397DD" w14:textId="77777777" w:rsidR="000A1443" w:rsidRDefault="000A1443">
      <w:pPr>
        <w:widowControl/>
        <w:spacing w:line="240" w:lineRule="auto"/>
        <w:ind w:firstLineChars="0" w:firstLine="0"/>
        <w:jc w:val="left"/>
      </w:pPr>
    </w:p>
    <w:tbl>
      <w:tblPr>
        <w:tblStyle w:val="aa"/>
        <w:tblW w:w="0" w:type="auto"/>
        <w:tblLook w:val="04A0" w:firstRow="1" w:lastRow="0" w:firstColumn="1" w:lastColumn="0" w:noHBand="0" w:noVBand="1"/>
      </w:tblPr>
      <w:tblGrid>
        <w:gridCol w:w="3964"/>
        <w:gridCol w:w="6492"/>
      </w:tblGrid>
      <w:tr w:rsidR="000A1443" w14:paraId="70BC790F" w14:textId="77777777">
        <w:tc>
          <w:tcPr>
            <w:tcW w:w="10456" w:type="dxa"/>
            <w:gridSpan w:val="2"/>
          </w:tcPr>
          <w:p w14:paraId="1915B48E" w14:textId="77777777" w:rsidR="000A1443" w:rsidRDefault="000A1443" w:rsidP="00601047">
            <w:pPr>
              <w:pStyle w:val="affe"/>
              <w:framePr w:wrap="around"/>
            </w:pPr>
            <w:r w:rsidRPr="00B1426F">
              <w:rPr>
                <w:rFonts w:hint="eastAsia"/>
              </w:rPr>
              <w:t>詳細理解のため参考となる文献（参考文献）</w:t>
            </w:r>
          </w:p>
        </w:tc>
      </w:tr>
      <w:tr w:rsidR="000A1443" w14:paraId="46C32D25" w14:textId="77777777">
        <w:tc>
          <w:tcPr>
            <w:tcW w:w="3964" w:type="dxa"/>
            <w:shd w:val="clear" w:color="auto" w:fill="F1A983" w:themeFill="accent2" w:themeFillTint="99"/>
          </w:tcPr>
          <w:p w14:paraId="097D2D9D" w14:textId="77777777" w:rsidR="000A1443" w:rsidRDefault="000A1443" w:rsidP="00601047">
            <w:pPr>
              <w:pStyle w:val="affe"/>
              <w:framePr w:wrap="around"/>
            </w:pPr>
            <w:r w:rsidRPr="004C2117">
              <w:rPr>
                <w:rFonts w:hint="eastAsia"/>
              </w:rPr>
              <w:t>情報セキュリティ白書202</w:t>
            </w:r>
            <w:r>
              <w:rPr>
                <w:rFonts w:hint="eastAsia"/>
              </w:rPr>
              <w:t>3</w:t>
            </w:r>
          </w:p>
        </w:tc>
        <w:tc>
          <w:tcPr>
            <w:tcW w:w="6492" w:type="dxa"/>
          </w:tcPr>
          <w:p w14:paraId="224B8893" w14:textId="77777777" w:rsidR="000A1443" w:rsidRPr="00B1426F" w:rsidRDefault="000A1443" w:rsidP="00601047">
            <w:pPr>
              <w:pStyle w:val="affe"/>
              <w:framePr w:wrap="around"/>
            </w:pPr>
            <w:r w:rsidRPr="00225462">
              <w:t>https://www.ipa.go.jp/publish/wp-security/2023.html</w:t>
            </w:r>
          </w:p>
        </w:tc>
      </w:tr>
      <w:tr w:rsidR="000A1443" w14:paraId="3A869DC6" w14:textId="77777777">
        <w:tc>
          <w:tcPr>
            <w:tcW w:w="3964" w:type="dxa"/>
            <w:shd w:val="clear" w:color="auto" w:fill="F1A983" w:themeFill="accent2" w:themeFillTint="99"/>
          </w:tcPr>
          <w:p w14:paraId="48A7B1B1" w14:textId="77777777" w:rsidR="000A1443" w:rsidRDefault="000A1443" w:rsidP="00601047">
            <w:pPr>
              <w:pStyle w:val="affe"/>
              <w:framePr w:wrap="around"/>
            </w:pPr>
            <w:r w:rsidRPr="004C2117">
              <w:rPr>
                <w:rFonts w:hint="eastAsia"/>
              </w:rPr>
              <w:t>情報セキュリティ10大脅威 20</w:t>
            </w:r>
            <w:r>
              <w:rPr>
                <w:rFonts w:hint="eastAsia"/>
              </w:rPr>
              <w:t>24</w:t>
            </w:r>
          </w:p>
        </w:tc>
        <w:tc>
          <w:tcPr>
            <w:tcW w:w="6492" w:type="dxa"/>
          </w:tcPr>
          <w:p w14:paraId="6458B78E" w14:textId="3C2780E1" w:rsidR="000A1443" w:rsidRDefault="00B746CE" w:rsidP="00601047">
            <w:pPr>
              <w:pStyle w:val="affe"/>
              <w:framePr w:wrap="around"/>
            </w:pPr>
            <w:r w:rsidRPr="00B746CE">
              <w:t>https://www.ipa.go.jp/security/10threats/nq6ept000000g22h-att/kaisetsu_2024.pdf</w:t>
            </w:r>
          </w:p>
        </w:tc>
      </w:tr>
      <w:tr w:rsidR="000A1443" w14:paraId="6A381560" w14:textId="77777777">
        <w:tc>
          <w:tcPr>
            <w:tcW w:w="3964" w:type="dxa"/>
            <w:shd w:val="clear" w:color="auto" w:fill="F1A983" w:themeFill="accent2" w:themeFillTint="99"/>
          </w:tcPr>
          <w:p w14:paraId="595F90F1" w14:textId="77777777" w:rsidR="000A1443" w:rsidRDefault="000A1443" w:rsidP="00601047">
            <w:pPr>
              <w:pStyle w:val="affe"/>
              <w:framePr w:wrap="around"/>
            </w:pPr>
            <w:r w:rsidRPr="004C2117">
              <w:rPr>
                <w:rFonts w:hint="eastAsia"/>
              </w:rPr>
              <w:t>サイバー攻撃対応事例</w:t>
            </w:r>
          </w:p>
        </w:tc>
        <w:tc>
          <w:tcPr>
            <w:tcW w:w="6492" w:type="dxa"/>
          </w:tcPr>
          <w:p w14:paraId="4248497D" w14:textId="01A289CD" w:rsidR="000A1443" w:rsidRPr="00B1426F" w:rsidRDefault="000A1443" w:rsidP="00601047">
            <w:pPr>
              <w:pStyle w:val="affe"/>
              <w:framePr w:wrap="around"/>
            </w:pPr>
            <w:r w:rsidRPr="00D22A6B">
              <w:rPr>
                <w:rFonts w:hint="eastAsia"/>
              </w:rPr>
              <w:t>https://security-portal.nisc.go.jp/dx/provinatack.html</w:t>
            </w:r>
          </w:p>
        </w:tc>
      </w:tr>
      <w:tr w:rsidR="000A1443" w14:paraId="0A2761AD" w14:textId="77777777">
        <w:tc>
          <w:tcPr>
            <w:tcW w:w="3964" w:type="dxa"/>
            <w:shd w:val="clear" w:color="auto" w:fill="F1A983" w:themeFill="accent2" w:themeFillTint="99"/>
          </w:tcPr>
          <w:p w14:paraId="04990355" w14:textId="77777777" w:rsidR="000A1443" w:rsidRDefault="000A1443" w:rsidP="00601047">
            <w:pPr>
              <w:pStyle w:val="affe"/>
              <w:framePr w:wrap="around"/>
            </w:pPr>
            <w:r w:rsidRPr="004C2117">
              <w:rPr>
                <w:rFonts w:hint="eastAsia"/>
              </w:rPr>
              <w:t>リスク分析シート</w:t>
            </w:r>
          </w:p>
        </w:tc>
        <w:tc>
          <w:tcPr>
            <w:tcW w:w="6492" w:type="dxa"/>
          </w:tcPr>
          <w:p w14:paraId="7D21863A" w14:textId="77777777" w:rsidR="000A1443" w:rsidRDefault="000A1443" w:rsidP="00601047">
            <w:pPr>
              <w:pStyle w:val="affe"/>
              <w:framePr w:wrap="around"/>
            </w:pPr>
            <w:r w:rsidRPr="00CA030E">
              <w:t>https://www.ipa.go.jp/security/sme/f55m8k0000001wd3-att/000055518.xlsx</w:t>
            </w:r>
          </w:p>
        </w:tc>
      </w:tr>
      <w:tr w:rsidR="000A1443" w14:paraId="71E33858" w14:textId="77777777">
        <w:tc>
          <w:tcPr>
            <w:tcW w:w="3964" w:type="dxa"/>
            <w:shd w:val="clear" w:color="auto" w:fill="F1A983" w:themeFill="accent2" w:themeFillTint="99"/>
          </w:tcPr>
          <w:p w14:paraId="23DACE0A" w14:textId="77777777" w:rsidR="000A1443" w:rsidRDefault="000A1443" w:rsidP="00601047">
            <w:pPr>
              <w:pStyle w:val="affe"/>
              <w:framePr w:wrap="around"/>
            </w:pPr>
            <w:r w:rsidRPr="004C2117">
              <w:rPr>
                <w:rFonts w:hint="eastAsia"/>
              </w:rPr>
              <w:t>セキュリティ関連費用の可視化</w:t>
            </w:r>
          </w:p>
        </w:tc>
        <w:tc>
          <w:tcPr>
            <w:tcW w:w="6492" w:type="dxa"/>
          </w:tcPr>
          <w:p w14:paraId="1C1F2536" w14:textId="4BEF0AB7" w:rsidR="000A1443" w:rsidRDefault="000A1443" w:rsidP="00601047">
            <w:pPr>
              <w:pStyle w:val="affe"/>
              <w:framePr w:wrap="around"/>
            </w:pPr>
            <w:r w:rsidRPr="00D22A6B">
              <w:rPr>
                <w:rFonts w:hint="eastAsia"/>
              </w:rPr>
              <w:t>https://www.ipa.go.jp/jinzai/ics/core_human_resource/final_project/2022/visualization-costs.html</w:t>
            </w:r>
          </w:p>
        </w:tc>
      </w:tr>
      <w:tr w:rsidR="000A1443" w14:paraId="19707DEF" w14:textId="77777777">
        <w:tc>
          <w:tcPr>
            <w:tcW w:w="3964" w:type="dxa"/>
            <w:shd w:val="clear" w:color="auto" w:fill="F1A983" w:themeFill="accent2" w:themeFillTint="99"/>
          </w:tcPr>
          <w:p w14:paraId="34F57CDC" w14:textId="77777777" w:rsidR="000A1443" w:rsidRDefault="000A1443" w:rsidP="00601047">
            <w:pPr>
              <w:pStyle w:val="affe"/>
              <w:framePr w:wrap="around"/>
            </w:pPr>
            <w:r w:rsidRPr="004C2117">
              <w:rPr>
                <w:rFonts w:hint="eastAsia"/>
              </w:rPr>
              <w:t>中小企業の情報セキュリティ対策ガイドライン第3</w:t>
            </w:r>
            <w:r>
              <w:rPr>
                <w:rFonts w:hint="eastAsia"/>
              </w:rPr>
              <w:t>.1</w:t>
            </w:r>
            <w:r w:rsidRPr="004C2117">
              <w:rPr>
                <w:rFonts w:hint="eastAsia"/>
              </w:rPr>
              <w:t>版</w:t>
            </w:r>
          </w:p>
        </w:tc>
        <w:tc>
          <w:tcPr>
            <w:tcW w:w="6492" w:type="dxa"/>
          </w:tcPr>
          <w:p w14:paraId="48C3C52F" w14:textId="40964194" w:rsidR="000A1443" w:rsidRDefault="000A1443" w:rsidP="00601047">
            <w:pPr>
              <w:pStyle w:val="affe"/>
              <w:framePr w:wrap="around"/>
            </w:pPr>
            <w:r w:rsidRPr="00D22A6B">
              <w:rPr>
                <w:rFonts w:hint="eastAsia"/>
              </w:rPr>
              <w:t>https://www.ipa.go.jp/security/guide/sme/about.html</w:t>
            </w:r>
          </w:p>
        </w:tc>
      </w:tr>
      <w:tr w:rsidR="000A1443" w14:paraId="3A41DEDE" w14:textId="77777777">
        <w:tc>
          <w:tcPr>
            <w:tcW w:w="3964" w:type="dxa"/>
            <w:shd w:val="clear" w:color="auto" w:fill="F1A983" w:themeFill="accent2" w:themeFillTint="99"/>
          </w:tcPr>
          <w:p w14:paraId="0B9BF5D8" w14:textId="77777777" w:rsidR="000A1443" w:rsidRDefault="000A1443" w:rsidP="00601047">
            <w:pPr>
              <w:pStyle w:val="affe"/>
              <w:framePr w:wrap="around"/>
              <w:rPr>
                <w:lang w:eastAsia="zh-TW"/>
              </w:rPr>
            </w:pPr>
            <w:r w:rsidRPr="004C2117">
              <w:rPr>
                <w:rFonts w:hint="eastAsia"/>
                <w:lang w:eastAsia="zh-TW"/>
              </w:rPr>
              <w:t>ISMS適合性評価制度</w:t>
            </w:r>
          </w:p>
        </w:tc>
        <w:tc>
          <w:tcPr>
            <w:tcW w:w="6492" w:type="dxa"/>
          </w:tcPr>
          <w:p w14:paraId="793325E6" w14:textId="6C0E7B44" w:rsidR="000A1443" w:rsidRDefault="000A1443" w:rsidP="00601047">
            <w:pPr>
              <w:pStyle w:val="affe"/>
              <w:framePr w:wrap="around"/>
              <w:rPr>
                <w:lang w:eastAsia="zh-TW"/>
              </w:rPr>
            </w:pPr>
            <w:r w:rsidRPr="00D22A6B">
              <w:rPr>
                <w:rFonts w:hint="eastAsia"/>
              </w:rPr>
              <w:t>https://isms.jp/isms.html</w:t>
            </w:r>
          </w:p>
        </w:tc>
      </w:tr>
      <w:tr w:rsidR="000A1443" w14:paraId="22216684" w14:textId="77777777">
        <w:tc>
          <w:tcPr>
            <w:tcW w:w="3964" w:type="dxa"/>
            <w:shd w:val="clear" w:color="auto" w:fill="F1A983" w:themeFill="accent2" w:themeFillTint="99"/>
          </w:tcPr>
          <w:p w14:paraId="0C0FBD4C" w14:textId="77777777" w:rsidR="000A1443" w:rsidRPr="004C2117" w:rsidRDefault="000A1443" w:rsidP="00601047">
            <w:pPr>
              <w:pStyle w:val="affe"/>
              <w:framePr w:wrap="around"/>
            </w:pPr>
            <w:r w:rsidRPr="004C2117">
              <w:rPr>
                <w:rFonts w:hint="eastAsia"/>
              </w:rPr>
              <w:t>セキュリティ関連NIST文書について</w:t>
            </w:r>
          </w:p>
        </w:tc>
        <w:tc>
          <w:tcPr>
            <w:tcW w:w="6492" w:type="dxa"/>
          </w:tcPr>
          <w:p w14:paraId="52DDCD7F" w14:textId="2DA23ECB" w:rsidR="000A1443" w:rsidRDefault="000A1443" w:rsidP="00601047">
            <w:pPr>
              <w:pStyle w:val="affe"/>
              <w:framePr w:wrap="around"/>
            </w:pPr>
            <w:r w:rsidRPr="00D22A6B">
              <w:rPr>
                <w:rFonts w:hint="eastAsia"/>
              </w:rPr>
              <w:t>https://www.ipa.go.jp/security/reports/oversea/nist/about.html</w:t>
            </w:r>
          </w:p>
        </w:tc>
      </w:tr>
      <w:tr w:rsidR="000A1443" w14:paraId="3FDD91C9" w14:textId="77777777">
        <w:tc>
          <w:tcPr>
            <w:tcW w:w="3964" w:type="dxa"/>
            <w:shd w:val="clear" w:color="auto" w:fill="F1A983" w:themeFill="accent2" w:themeFillTint="99"/>
          </w:tcPr>
          <w:p w14:paraId="7666A693" w14:textId="77777777" w:rsidR="000A1443" w:rsidRPr="004C2117" w:rsidRDefault="000A1443" w:rsidP="00601047">
            <w:pPr>
              <w:pStyle w:val="affe"/>
              <w:framePr w:wrap="around"/>
            </w:pPr>
            <w:r w:rsidRPr="004C2117">
              <w:rPr>
                <w:rFonts w:hint="eastAsia"/>
              </w:rPr>
              <w:t>サイバー・フィジカル・セキュリティ対策フレームワーク（CPSF）</w:t>
            </w:r>
          </w:p>
        </w:tc>
        <w:tc>
          <w:tcPr>
            <w:tcW w:w="6492" w:type="dxa"/>
          </w:tcPr>
          <w:p w14:paraId="5B114053" w14:textId="4198E0D1" w:rsidR="000A1443" w:rsidRDefault="000A1443" w:rsidP="00601047">
            <w:pPr>
              <w:pStyle w:val="affe"/>
              <w:framePr w:wrap="around"/>
            </w:pPr>
            <w:r w:rsidRPr="00D22A6B">
              <w:rPr>
                <w:rFonts w:hint="eastAsia"/>
              </w:rPr>
              <w:t>https://www.meti.go.jp/policy/netsecurity/wg1/wg1.html</w:t>
            </w:r>
          </w:p>
        </w:tc>
      </w:tr>
      <w:tr w:rsidR="000A1443" w14:paraId="24A9F2A7" w14:textId="77777777">
        <w:tc>
          <w:tcPr>
            <w:tcW w:w="3964" w:type="dxa"/>
            <w:shd w:val="clear" w:color="auto" w:fill="F1A983" w:themeFill="accent2" w:themeFillTint="99"/>
          </w:tcPr>
          <w:p w14:paraId="322E997F" w14:textId="77777777" w:rsidR="000A1443" w:rsidRPr="004C2117" w:rsidRDefault="000A1443" w:rsidP="00601047">
            <w:pPr>
              <w:pStyle w:val="affe"/>
              <w:framePr w:wrap="around"/>
            </w:pPr>
            <w:r w:rsidRPr="004C2117">
              <w:rPr>
                <w:rFonts w:hint="eastAsia"/>
              </w:rPr>
              <w:t>セキュリティ関連知識の保管庫（ナレッジベース202</w:t>
            </w:r>
            <w:r>
              <w:rPr>
                <w:rFonts w:hint="eastAsia"/>
              </w:rPr>
              <w:t>4</w:t>
            </w:r>
            <w:r w:rsidRPr="004C2117">
              <w:rPr>
                <w:rFonts w:hint="eastAsia"/>
              </w:rPr>
              <w:t>）</w:t>
            </w:r>
          </w:p>
        </w:tc>
        <w:tc>
          <w:tcPr>
            <w:tcW w:w="6492" w:type="dxa"/>
          </w:tcPr>
          <w:p w14:paraId="40C36FEF" w14:textId="083621E9" w:rsidR="000A1443" w:rsidRDefault="000A1443" w:rsidP="00601047">
            <w:pPr>
              <w:pStyle w:val="affe"/>
              <w:framePr w:wrap="around"/>
            </w:pPr>
            <w:r w:rsidRPr="00D22A6B">
              <w:rPr>
                <w:rFonts w:hint="eastAsia"/>
              </w:rPr>
              <w:t>https://www.cybersecurity.metro.tokyo.lg.jp/security/KnowLedge/</w:t>
            </w:r>
          </w:p>
        </w:tc>
      </w:tr>
    </w:tbl>
    <w:p w14:paraId="26CEA771" w14:textId="3C4A03F7" w:rsidR="000A1443" w:rsidRDefault="000A1443">
      <w:pPr>
        <w:widowControl/>
        <w:spacing w:line="240" w:lineRule="auto"/>
        <w:ind w:firstLineChars="0" w:firstLine="0"/>
        <w:jc w:val="left"/>
      </w:pPr>
    </w:p>
    <w:p w14:paraId="60FA6B6C" w14:textId="77777777" w:rsidR="000A1443" w:rsidRDefault="000A1443" w:rsidP="002A6987">
      <w:pPr>
        <w:pStyle w:val="afffe"/>
      </w:pPr>
      <w:bookmarkStart w:id="123" w:name="■完全性第2章コラム"/>
      <w:bookmarkStart w:id="124" w:name="■機密性第2章コラム"/>
      <w:bookmarkStart w:id="125" w:name="■クラッキング第2章コラム"/>
      <w:bookmarkStart w:id="126" w:name="_Toc185338798"/>
      <w:bookmarkStart w:id="127" w:name="_Toc187824548"/>
      <w:bookmarkStart w:id="128" w:name="_Toc188348899"/>
      <w:bookmarkEnd w:id="123"/>
      <w:bookmarkEnd w:id="124"/>
      <w:bookmarkEnd w:id="125"/>
      <w:r>
        <w:rPr>
          <w:rFonts w:hint="eastAsia"/>
        </w:rPr>
        <w:t>コラム</w:t>
      </w:r>
      <w:bookmarkEnd w:id="126"/>
      <w:bookmarkEnd w:id="127"/>
      <w:bookmarkEnd w:id="128"/>
    </w:p>
    <w:tbl>
      <w:tblPr>
        <w:tblStyle w:val="aa"/>
        <w:tblW w:w="0" w:type="auto"/>
        <w:tblLook w:val="04A0" w:firstRow="1" w:lastRow="0" w:firstColumn="1" w:lastColumn="0" w:noHBand="0" w:noVBand="1"/>
      </w:tblPr>
      <w:tblGrid>
        <w:gridCol w:w="10456"/>
      </w:tblGrid>
      <w:tr w:rsidR="000A1443" w14:paraId="2010213F" w14:textId="77777777">
        <w:tc>
          <w:tcPr>
            <w:tcW w:w="10456" w:type="dxa"/>
            <w:shd w:val="clear" w:color="auto" w:fill="215E99" w:themeFill="text2" w:themeFillTint="BF"/>
          </w:tcPr>
          <w:p w14:paraId="01F7F21E" w14:textId="77777777" w:rsidR="000A1443" w:rsidRPr="00314F84" w:rsidRDefault="000A1443" w:rsidP="00314F84">
            <w:pPr>
              <w:pStyle w:val="aff0"/>
            </w:pPr>
            <w:r w:rsidRPr="00F714F5">
              <w:rPr>
                <w:rFonts w:hint="eastAsia"/>
              </w:rPr>
              <w:t>“情報セキュリティ”と“サイバーセキュリティ”の違いについて</w:t>
            </w:r>
          </w:p>
        </w:tc>
      </w:tr>
      <w:tr w:rsidR="000A1443" w14:paraId="60D7E50C" w14:textId="77777777">
        <w:tc>
          <w:tcPr>
            <w:tcW w:w="10456" w:type="dxa"/>
          </w:tcPr>
          <w:p w14:paraId="25D83825" w14:textId="77777777" w:rsidR="000A1443" w:rsidRPr="00314F84" w:rsidRDefault="000A1443" w:rsidP="00314F84">
            <w:pPr>
              <w:pStyle w:val="afff6"/>
            </w:pPr>
            <w:r w:rsidRPr="00314F84">
              <w:rPr>
                <w:rFonts w:hint="eastAsia"/>
              </w:rPr>
              <w:t>本テキストでは、“情報セキュリティ”と“サイバーセキュリティ”という言葉が随所に出てきます。そこで、両者の違いを説明します。</w:t>
            </w:r>
          </w:p>
          <w:p w14:paraId="72EEAE24" w14:textId="1606EE7E" w:rsidR="000A1443" w:rsidRPr="00314F84" w:rsidRDefault="000A1443" w:rsidP="00314F84">
            <w:pPr>
              <w:pStyle w:val="afff6"/>
            </w:pPr>
            <w:r w:rsidRPr="00314F84">
              <w:rPr>
                <w:rFonts w:hint="eastAsia"/>
              </w:rPr>
              <w:t>情報セキュリティは、情報全般の保護を意味します。情報の</w:t>
            </w:r>
            <w:hyperlink w:anchor="■機密性" w:history="1">
              <w:r w:rsidRPr="009C4FA8">
                <w:rPr>
                  <w:rStyle w:val="a7"/>
                  <w:rFonts w:hint="eastAsia"/>
                </w:rPr>
                <w:t>機密性</w:t>
              </w:r>
            </w:hyperlink>
            <w:r w:rsidRPr="00314F84">
              <w:rPr>
                <w:rFonts w:hint="eastAsia"/>
              </w:rPr>
              <w:t>（Confidentiality）、</w:t>
            </w:r>
            <w:hyperlink w:anchor="■完全性" w:history="1">
              <w:r w:rsidRPr="00C47ACC">
                <w:rPr>
                  <w:rStyle w:val="a7"/>
                  <w:rFonts w:hint="eastAsia"/>
                </w:rPr>
                <w:t>完全性</w:t>
              </w:r>
            </w:hyperlink>
            <w:r w:rsidRPr="00314F84">
              <w:rPr>
                <w:rFonts w:hint="eastAsia"/>
              </w:rPr>
              <w:t>（Integrity）、</w:t>
            </w:r>
            <w:bookmarkStart w:id="129" w:name="■可用性第2章コラム"/>
            <w:r w:rsidR="00EB5CC8">
              <w:fldChar w:fldCharType="begin"/>
            </w:r>
            <w:r w:rsidR="00EB5CC8">
              <w:rPr>
                <w:rFonts w:hint="eastAsia"/>
              </w:rPr>
              <w:instrText xml:space="preserve">HYPERLINK </w:instrText>
            </w:r>
            <w:r w:rsidR="00EB5CC8">
              <w:instrText xml:space="preserve"> \l "</w:instrText>
            </w:r>
            <w:r w:rsidR="00EB5CC8">
              <w:rPr>
                <w:rFonts w:hint="eastAsia"/>
              </w:rPr>
              <w:instrText>■可用性</w:instrText>
            </w:r>
            <w:r w:rsidR="00EB5CC8">
              <w:instrText>"</w:instrText>
            </w:r>
            <w:r w:rsidR="00EB5CC8">
              <w:fldChar w:fldCharType="separate"/>
            </w:r>
            <w:r w:rsidRPr="00EB5CC8">
              <w:rPr>
                <w:rStyle w:val="a7"/>
                <w:rFonts w:hint="eastAsia"/>
              </w:rPr>
              <w:t>可用性</w:t>
            </w:r>
            <w:bookmarkEnd w:id="129"/>
            <w:r w:rsidR="00EB5CC8">
              <w:fldChar w:fldCharType="end"/>
            </w:r>
            <w:r w:rsidRPr="00314F84">
              <w:rPr>
                <w:rFonts w:hint="eastAsia"/>
              </w:rPr>
              <w:t>（Availability）を確保するための対策が目的となります（</w:t>
            </w:r>
            <w:bookmarkStart w:id="130" w:name="■情報セキュリティの3要素「CIA」第2章コラム"/>
            <w:r w:rsidR="001B767C">
              <w:fldChar w:fldCharType="begin"/>
            </w:r>
            <w:r w:rsidR="001B767C">
              <w:rPr>
                <w:rFonts w:hint="eastAsia"/>
              </w:rPr>
              <w:instrText xml:space="preserve">HYPERLINK </w:instrText>
            </w:r>
            <w:r w:rsidR="001B767C">
              <w:instrText xml:space="preserve"> \l "</w:instrText>
            </w:r>
            <w:r w:rsidR="001B767C">
              <w:rPr>
                <w:rFonts w:hint="eastAsia"/>
              </w:rPr>
              <w:instrText>■情報セキュリティの</w:instrText>
            </w:r>
            <w:r w:rsidR="001B767C">
              <w:instrText>3要素「CIA」"</w:instrText>
            </w:r>
            <w:r w:rsidR="001B767C">
              <w:fldChar w:fldCharType="separate"/>
            </w:r>
            <w:r w:rsidRPr="001B767C">
              <w:rPr>
                <w:rStyle w:val="a7"/>
                <w:rFonts w:hint="eastAsia"/>
              </w:rPr>
              <w:t>情報セキュリティの3要素「CIA」</w:t>
            </w:r>
            <w:bookmarkEnd w:id="130"/>
            <w:r w:rsidR="001B767C">
              <w:fldChar w:fldCharType="end"/>
            </w:r>
            <w:r w:rsidRPr="00314F84">
              <w:rPr>
                <w:rFonts w:hint="eastAsia"/>
              </w:rPr>
              <w:t>）。これには、物理的な文書やデータの保管方法、</w:t>
            </w:r>
            <w:bookmarkStart w:id="131" w:name="■アクセス制御第2章コラム"/>
            <w:r w:rsidR="002F55D0">
              <w:fldChar w:fldCharType="begin"/>
            </w:r>
            <w:r w:rsidR="002F55D0">
              <w:rPr>
                <w:rFonts w:hint="eastAsia"/>
              </w:rPr>
              <w:instrText xml:space="preserve">HYPERLINK </w:instrText>
            </w:r>
            <w:r w:rsidR="002F55D0">
              <w:instrText xml:space="preserve"> \l "</w:instrText>
            </w:r>
            <w:r w:rsidR="002F55D0">
              <w:rPr>
                <w:rFonts w:hint="eastAsia"/>
              </w:rPr>
              <w:instrText>■アクセス制御</w:instrText>
            </w:r>
            <w:r w:rsidR="002F55D0">
              <w:instrText>"</w:instrText>
            </w:r>
            <w:r w:rsidR="002F55D0">
              <w:fldChar w:fldCharType="separate"/>
            </w:r>
            <w:r w:rsidRPr="002F55D0">
              <w:rPr>
                <w:rStyle w:val="a7"/>
                <w:rFonts w:hint="eastAsia"/>
              </w:rPr>
              <w:t>アクセス制御</w:t>
            </w:r>
            <w:bookmarkEnd w:id="131"/>
            <w:r w:rsidR="002F55D0">
              <w:fldChar w:fldCharType="end"/>
            </w:r>
            <w:r w:rsidRPr="00314F84">
              <w:rPr>
                <w:rFonts w:hint="eastAsia"/>
              </w:rPr>
              <w:t>、</w:t>
            </w:r>
            <w:bookmarkStart w:id="132" w:name="■暗号化第2章コラム"/>
            <w:r w:rsidR="00EA0837">
              <w:fldChar w:fldCharType="begin"/>
            </w:r>
            <w:r w:rsidR="00EA0837">
              <w:rPr>
                <w:rFonts w:hint="eastAsia"/>
              </w:rPr>
              <w:instrText xml:space="preserve">HYPERLINK </w:instrText>
            </w:r>
            <w:r w:rsidR="00EA0837">
              <w:instrText xml:space="preserve"> \l "</w:instrText>
            </w:r>
            <w:r w:rsidR="00EA0837">
              <w:rPr>
                <w:rFonts w:hint="eastAsia"/>
              </w:rPr>
              <w:instrText>■暗号化</w:instrText>
            </w:r>
            <w:r w:rsidR="00EA0837">
              <w:instrText>"</w:instrText>
            </w:r>
            <w:r w:rsidR="00EA0837">
              <w:fldChar w:fldCharType="separate"/>
            </w:r>
            <w:r w:rsidRPr="00EA0837">
              <w:rPr>
                <w:rStyle w:val="a7"/>
                <w:rFonts w:hint="eastAsia"/>
              </w:rPr>
              <w:t>暗号化</w:t>
            </w:r>
            <w:bookmarkEnd w:id="132"/>
            <w:r w:rsidR="00EA0837">
              <w:fldChar w:fldCharType="end"/>
            </w:r>
            <w:r w:rsidRPr="00314F84">
              <w:rPr>
                <w:rFonts w:hint="eastAsia"/>
              </w:rPr>
              <w:t>などが含まれます。情報セキュリティは、デジタルに加えて、紙の文書などの非</w:t>
            </w:r>
            <w:bookmarkStart w:id="133" w:name="■デジタル情報第2章コラム"/>
            <w:r w:rsidR="0013328F">
              <w:fldChar w:fldCharType="begin"/>
            </w:r>
            <w:r w:rsidR="0013328F">
              <w:rPr>
                <w:rFonts w:hint="eastAsia"/>
              </w:rPr>
              <w:instrText xml:space="preserve">HYPERLINK </w:instrText>
            </w:r>
            <w:r w:rsidR="0013328F">
              <w:instrText xml:space="preserve"> \l "</w:instrText>
            </w:r>
            <w:r w:rsidR="0013328F">
              <w:rPr>
                <w:rFonts w:hint="eastAsia"/>
              </w:rPr>
              <w:instrText>■デジタル情報</w:instrText>
            </w:r>
            <w:r w:rsidR="0013328F">
              <w:instrText>"</w:instrText>
            </w:r>
            <w:r w:rsidR="0013328F">
              <w:fldChar w:fldCharType="separate"/>
            </w:r>
            <w:r w:rsidRPr="0013328F">
              <w:rPr>
                <w:rStyle w:val="a7"/>
                <w:rFonts w:hint="eastAsia"/>
              </w:rPr>
              <w:t>デジタル情報</w:t>
            </w:r>
            <w:r w:rsidR="0013328F">
              <w:fldChar w:fldCharType="end"/>
            </w:r>
            <w:bookmarkEnd w:id="133"/>
            <w:r w:rsidRPr="00314F84">
              <w:rPr>
                <w:rFonts w:hint="eastAsia"/>
              </w:rPr>
              <w:t>にも関連しています。また、3要素に加えて、</w:t>
            </w:r>
            <w:bookmarkStart w:id="134" w:name="■真正性第2章コラム"/>
            <w:r w:rsidR="00AC76B4">
              <w:fldChar w:fldCharType="begin"/>
            </w:r>
            <w:r w:rsidR="00AC76B4">
              <w:rPr>
                <w:rFonts w:hint="eastAsia"/>
              </w:rPr>
              <w:instrText xml:space="preserve">HYPERLINK </w:instrText>
            </w:r>
            <w:r w:rsidR="00AC76B4">
              <w:instrText xml:space="preserve"> \l "</w:instrText>
            </w:r>
            <w:r w:rsidR="00AC76B4">
              <w:rPr>
                <w:rFonts w:hint="eastAsia"/>
              </w:rPr>
              <w:instrText>■真正性</w:instrText>
            </w:r>
            <w:r w:rsidR="00AC76B4">
              <w:instrText>"</w:instrText>
            </w:r>
            <w:r w:rsidR="00AC76B4">
              <w:fldChar w:fldCharType="separate"/>
            </w:r>
            <w:r w:rsidRPr="00AC76B4">
              <w:rPr>
                <w:rStyle w:val="a7"/>
                <w:rFonts w:hint="eastAsia"/>
              </w:rPr>
              <w:t>真正性</w:t>
            </w:r>
            <w:bookmarkEnd w:id="134"/>
            <w:r w:rsidR="00AC76B4">
              <w:fldChar w:fldCharType="end"/>
            </w:r>
            <w:r w:rsidRPr="00314F84">
              <w:rPr>
                <w:rFonts w:hint="eastAsia"/>
              </w:rPr>
              <w:t>（Authenticity）、</w:t>
            </w:r>
            <w:bookmarkStart w:id="135" w:name="■責任追跡性第2章コラム"/>
            <w:r w:rsidR="00EC73CC">
              <w:fldChar w:fldCharType="begin"/>
            </w:r>
            <w:r w:rsidR="00EC73CC">
              <w:rPr>
                <w:rFonts w:hint="eastAsia"/>
              </w:rPr>
              <w:instrText xml:space="preserve">HYPERLINK </w:instrText>
            </w:r>
            <w:r w:rsidR="00EC73CC">
              <w:instrText xml:space="preserve"> \l "</w:instrText>
            </w:r>
            <w:r w:rsidR="00EC73CC">
              <w:rPr>
                <w:rFonts w:hint="eastAsia"/>
              </w:rPr>
              <w:instrText>■責任追跡性</w:instrText>
            </w:r>
            <w:r w:rsidR="00EC73CC">
              <w:instrText>"</w:instrText>
            </w:r>
            <w:r w:rsidR="00EC73CC">
              <w:fldChar w:fldCharType="separate"/>
            </w:r>
            <w:r w:rsidRPr="00EC73CC">
              <w:rPr>
                <w:rStyle w:val="a7"/>
                <w:rFonts w:hint="eastAsia"/>
              </w:rPr>
              <w:t>責任追跡性</w:t>
            </w:r>
            <w:bookmarkEnd w:id="135"/>
            <w:r w:rsidR="00EC73CC">
              <w:fldChar w:fldCharType="end"/>
            </w:r>
            <w:r w:rsidRPr="00314F84">
              <w:rPr>
                <w:rFonts w:hint="eastAsia"/>
              </w:rPr>
              <w:t>（説明責任）（Accountability）、</w:t>
            </w:r>
            <w:bookmarkStart w:id="136" w:name="■否認防止性第2章コラム"/>
            <w:r w:rsidR="00E32A9A">
              <w:fldChar w:fldCharType="begin"/>
            </w:r>
            <w:r w:rsidR="00E32A9A">
              <w:rPr>
                <w:rFonts w:hint="eastAsia"/>
              </w:rPr>
              <w:instrText xml:space="preserve">HYPERLINK </w:instrText>
            </w:r>
            <w:r w:rsidR="00E32A9A">
              <w:instrText xml:space="preserve"> \l "</w:instrText>
            </w:r>
            <w:r w:rsidR="00E32A9A">
              <w:rPr>
                <w:rFonts w:hint="eastAsia"/>
              </w:rPr>
              <w:instrText>■否認防止性</w:instrText>
            </w:r>
            <w:r w:rsidR="00E32A9A">
              <w:instrText>"</w:instrText>
            </w:r>
            <w:r w:rsidR="00E32A9A">
              <w:fldChar w:fldCharType="separate"/>
            </w:r>
            <w:r w:rsidRPr="00E32A9A">
              <w:rPr>
                <w:rStyle w:val="a7"/>
                <w:rFonts w:hint="eastAsia"/>
              </w:rPr>
              <w:t>否認防止性</w:t>
            </w:r>
            <w:bookmarkEnd w:id="136"/>
            <w:r w:rsidR="00E32A9A">
              <w:fldChar w:fldCharType="end"/>
            </w:r>
            <w:r w:rsidRPr="00314F84">
              <w:rPr>
                <w:rFonts w:hint="eastAsia"/>
              </w:rPr>
              <w:t>（Non-Repudation）、</w:t>
            </w:r>
            <w:bookmarkStart w:id="137" w:name="■信頼性第2章コラム"/>
            <w:r w:rsidR="001B3C4F">
              <w:fldChar w:fldCharType="begin"/>
            </w:r>
            <w:r w:rsidR="001B3C4F">
              <w:rPr>
                <w:rFonts w:hint="eastAsia"/>
              </w:rPr>
              <w:instrText xml:space="preserve">HYPERLINK </w:instrText>
            </w:r>
            <w:r w:rsidR="001B3C4F">
              <w:instrText xml:space="preserve"> \l "</w:instrText>
            </w:r>
            <w:r w:rsidR="001B3C4F">
              <w:rPr>
                <w:rFonts w:hint="eastAsia"/>
              </w:rPr>
              <w:instrText>■信頼性</w:instrText>
            </w:r>
            <w:r w:rsidR="001B3C4F">
              <w:instrText>"</w:instrText>
            </w:r>
            <w:r w:rsidR="001B3C4F">
              <w:fldChar w:fldCharType="separate"/>
            </w:r>
            <w:r w:rsidRPr="001B3C4F">
              <w:rPr>
                <w:rStyle w:val="a7"/>
                <w:rFonts w:hint="eastAsia"/>
              </w:rPr>
              <w:t>信頼性</w:t>
            </w:r>
            <w:bookmarkEnd w:id="137"/>
            <w:r w:rsidR="001B3C4F">
              <w:fldChar w:fldCharType="end"/>
            </w:r>
            <w:r w:rsidRPr="00314F84">
              <w:rPr>
                <w:rFonts w:hint="eastAsia"/>
              </w:rPr>
              <w:t>（Reliability）を合わせて情報セキュリティの7要素と呼ぶこともあります。</w:t>
            </w:r>
          </w:p>
          <w:p w14:paraId="499B9EF4" w14:textId="71772FB4" w:rsidR="000A1443" w:rsidRPr="00314F84" w:rsidRDefault="000A1443" w:rsidP="00314F84">
            <w:pPr>
              <w:pStyle w:val="afff6"/>
            </w:pPr>
            <w:r w:rsidRPr="00314F84">
              <w:rPr>
                <w:rFonts w:hint="eastAsia"/>
              </w:rPr>
              <w:t>一方、サイバーセキュリティは、主にインターネットやコンピュータネットワークに関連するリスクに対処することを目的とします。サイバーセキュリティは、</w:t>
            </w:r>
            <w:bookmarkStart w:id="138" w:name="クラッキング"/>
            <w:r w:rsidR="00F91DFD">
              <w:fldChar w:fldCharType="begin"/>
            </w:r>
            <w:r w:rsidR="00F91DFD">
              <w:rPr>
                <w:rFonts w:hint="eastAsia"/>
              </w:rPr>
              <w:instrText xml:space="preserve">HYPERLINK </w:instrText>
            </w:r>
            <w:r w:rsidR="00F91DFD">
              <w:instrText xml:space="preserve"> \l "</w:instrText>
            </w:r>
            <w:r w:rsidR="00F91DFD">
              <w:rPr>
                <w:rFonts w:hint="eastAsia"/>
              </w:rPr>
              <w:instrText>■クラッキング</w:instrText>
            </w:r>
            <w:r w:rsidR="00F91DFD">
              <w:instrText>"</w:instrText>
            </w:r>
            <w:r w:rsidR="00F91DFD">
              <w:fldChar w:fldCharType="separate"/>
            </w:r>
            <w:r w:rsidRPr="00F91DFD">
              <w:rPr>
                <w:rStyle w:val="a7"/>
                <w:rFonts w:hint="eastAsia"/>
              </w:rPr>
              <w:t>クラッキング</w:t>
            </w:r>
            <w:bookmarkEnd w:id="138"/>
            <w:r w:rsidR="00F91DFD">
              <w:fldChar w:fldCharType="end"/>
            </w:r>
            <w:r w:rsidRPr="00314F84">
              <w:rPr>
                <w:rFonts w:hint="eastAsia"/>
              </w:rPr>
              <w:t>、</w:t>
            </w:r>
            <w:bookmarkStart w:id="139" w:name="■マルウェア第2章コラム"/>
            <w:r w:rsidR="00CF27E1">
              <w:fldChar w:fldCharType="begin"/>
            </w:r>
            <w:r w:rsidR="00CF27E1">
              <w:rPr>
                <w:rFonts w:hint="eastAsia"/>
              </w:rPr>
              <w:instrText xml:space="preserve">HYPERLINK </w:instrText>
            </w:r>
            <w:r w:rsidR="00CF27E1">
              <w:instrText xml:space="preserve"> \l "</w:instrText>
            </w:r>
            <w:r w:rsidR="00CF27E1">
              <w:rPr>
                <w:rFonts w:hint="eastAsia"/>
              </w:rPr>
              <w:instrText>■マルウェア</w:instrText>
            </w:r>
            <w:r w:rsidR="00CF27E1">
              <w:instrText>"</w:instrText>
            </w:r>
            <w:r w:rsidR="00CF27E1">
              <w:fldChar w:fldCharType="separate"/>
            </w:r>
            <w:r w:rsidRPr="00CF27E1">
              <w:rPr>
                <w:rStyle w:val="a7"/>
                <w:rFonts w:hint="eastAsia"/>
              </w:rPr>
              <w:t>マルウェア</w:t>
            </w:r>
            <w:bookmarkEnd w:id="139"/>
            <w:r w:rsidR="00CF27E1">
              <w:fldChar w:fldCharType="end"/>
            </w:r>
            <w:r w:rsidRPr="00314F84">
              <w:rPr>
                <w:rFonts w:hint="eastAsia"/>
              </w:rPr>
              <w:t>、</w:t>
            </w:r>
            <w:bookmarkStart w:id="140" w:name="■DDoS攻撃（ディードスこうげき）2章コラム"/>
            <w:r>
              <w:fldChar w:fldCharType="begin"/>
            </w:r>
            <w:r w:rsidR="00FE7FC9">
              <w:instrText>HYPERLINK  \l "■DDoS攻撃（ディードスこうげき）"</w:instrText>
            </w:r>
            <w:r>
              <w:fldChar w:fldCharType="separate"/>
            </w:r>
            <w:r w:rsidRPr="000C6E11">
              <w:rPr>
                <w:rStyle w:val="a7"/>
                <w:rFonts w:hint="eastAsia"/>
              </w:rPr>
              <w:t>DDoS攻撃</w:t>
            </w:r>
            <w:r>
              <w:fldChar w:fldCharType="end"/>
            </w:r>
            <w:bookmarkEnd w:id="140"/>
            <w:r w:rsidRPr="00314F84">
              <w:rPr>
                <w:rFonts w:hint="eastAsia"/>
              </w:rPr>
              <w:t>などの脅威から情報システムやネットワークを保護するための技術、ポリシー、手順を包括的に扱います。サイバーセキュリティは、コンピュータシステムやネットワーク上の</w:t>
            </w:r>
            <w:bookmarkStart w:id="141" w:name="■脆弱性第２章コラム"/>
            <w:r w:rsidR="001103E5">
              <w:fldChar w:fldCharType="begin"/>
            </w:r>
            <w:r w:rsidR="001103E5">
              <w:rPr>
                <w:rFonts w:hint="eastAsia"/>
              </w:rPr>
              <w:instrText xml:space="preserve">HYPERLINK </w:instrText>
            </w:r>
            <w:r w:rsidR="001103E5">
              <w:instrText xml:space="preserve"> \l "</w:instrText>
            </w:r>
            <w:r w:rsidR="001103E5">
              <w:rPr>
                <w:rFonts w:hint="eastAsia"/>
              </w:rPr>
              <w:instrText>■脆弱性</w:instrText>
            </w:r>
            <w:r w:rsidR="001103E5">
              <w:instrText>"</w:instrText>
            </w:r>
            <w:r w:rsidR="001103E5">
              <w:fldChar w:fldCharType="separate"/>
            </w:r>
            <w:r w:rsidRPr="001103E5">
              <w:rPr>
                <w:rStyle w:val="a7"/>
                <w:rFonts w:hint="eastAsia"/>
              </w:rPr>
              <w:t>脆弱性</w:t>
            </w:r>
            <w:bookmarkEnd w:id="141"/>
            <w:r w:rsidR="001103E5">
              <w:fldChar w:fldCharType="end"/>
            </w:r>
            <w:r w:rsidRPr="00314F84">
              <w:rPr>
                <w:rFonts w:hint="eastAsia"/>
              </w:rPr>
              <w:t>に対処するためのテクニカルなアプローチに重点を置いています。</w:t>
            </w:r>
          </w:p>
          <w:p w14:paraId="722DC47D" w14:textId="77777777" w:rsidR="000A1443" w:rsidRPr="00F714F5" w:rsidRDefault="000A1443" w:rsidP="00314F84">
            <w:pPr>
              <w:pStyle w:val="afff6"/>
            </w:pPr>
            <w:r w:rsidRPr="00314F84">
              <w:rPr>
                <w:rFonts w:hint="eastAsia"/>
              </w:rPr>
              <w:t>要約しますと、情報セキュリティは広範な情報の保護を対象とし、物理的な文書やデジタルデータを含む一般的なセキュリティの概念を指します。一方、サイバーセキュリティは、インターネットやネットワーク上のリスクに対処するためのテクニカルなアプローチを特に重視しています。</w:t>
            </w:r>
          </w:p>
        </w:tc>
      </w:tr>
    </w:tbl>
    <w:p w14:paraId="557ADE17" w14:textId="77777777" w:rsidR="000A1443" w:rsidRDefault="000A1443">
      <w:pPr>
        <w:widowControl/>
        <w:spacing w:line="240" w:lineRule="auto"/>
        <w:ind w:firstLineChars="0" w:firstLine="0"/>
        <w:jc w:val="left"/>
      </w:pPr>
      <w:bookmarkStart w:id="142" w:name="_Toc167890536"/>
      <w:r>
        <w:br w:type="page"/>
      </w:r>
    </w:p>
    <w:p w14:paraId="65A7054D" w14:textId="77777777" w:rsidR="000A1443" w:rsidRDefault="000A1443" w:rsidP="009A3EC6">
      <w:pPr>
        <w:pStyle w:val="2"/>
      </w:pPr>
      <w:bookmarkStart w:id="143" w:name="_Toc185338799"/>
      <w:bookmarkStart w:id="144" w:name="_Toc187824549"/>
      <w:bookmarkStart w:id="145" w:name="_Toc188348900"/>
      <w:r w:rsidRPr="007551F1">
        <w:rPr>
          <w:rFonts w:hint="eastAsia"/>
        </w:rPr>
        <w:t>デジタル社会の方向性と実現に向けた国の方針</w:t>
      </w:r>
      <w:bookmarkEnd w:id="142"/>
      <w:bookmarkEnd w:id="143"/>
      <w:bookmarkEnd w:id="144"/>
      <w:bookmarkEnd w:id="145"/>
    </w:p>
    <w:tbl>
      <w:tblPr>
        <w:tblStyle w:val="aa"/>
        <w:tblW w:w="0" w:type="auto"/>
        <w:tblLook w:val="04A0" w:firstRow="1" w:lastRow="0" w:firstColumn="1" w:lastColumn="0" w:noHBand="0" w:noVBand="1"/>
      </w:tblPr>
      <w:tblGrid>
        <w:gridCol w:w="10456"/>
      </w:tblGrid>
      <w:tr w:rsidR="000A1443" w14:paraId="6C291A40" w14:textId="77777777" w:rsidTr="00A83020">
        <w:tc>
          <w:tcPr>
            <w:tcW w:w="10456" w:type="dxa"/>
            <w:shd w:val="clear" w:color="auto" w:fill="2F5597"/>
          </w:tcPr>
          <w:p w14:paraId="538338DB" w14:textId="77777777" w:rsidR="000A1443" w:rsidRPr="00314F84" w:rsidRDefault="000A1443" w:rsidP="00314F84">
            <w:pPr>
              <w:pStyle w:val="aff0"/>
            </w:pPr>
            <w:r w:rsidRPr="00A83020">
              <w:rPr>
                <w:rFonts w:hint="eastAsia"/>
              </w:rPr>
              <w:t>章の目的</w:t>
            </w:r>
          </w:p>
        </w:tc>
      </w:tr>
      <w:tr w:rsidR="000A1443" w14:paraId="7288AEAF" w14:textId="77777777" w:rsidTr="00A83020">
        <w:tc>
          <w:tcPr>
            <w:tcW w:w="10456" w:type="dxa"/>
          </w:tcPr>
          <w:p w14:paraId="7FE0EA47" w14:textId="77777777" w:rsidR="000A1443" w:rsidRDefault="000A1443" w:rsidP="00314F84">
            <w:pPr>
              <w:pStyle w:val="afff6"/>
            </w:pPr>
            <w:r w:rsidRPr="00D5222D">
              <w:rPr>
                <w:rFonts w:hint="eastAsia"/>
              </w:rPr>
              <w:t>第</w:t>
            </w:r>
            <w:r>
              <w:rPr>
                <w:rFonts w:hint="eastAsia"/>
              </w:rPr>
              <w:t>3</w:t>
            </w:r>
            <w:r w:rsidRPr="00D5222D">
              <w:t>章では、政府が発表している国の基本方針や、国が目指している社会を実現するための計画を通じて、IT、デジタル、サイバーセキュリティの方向性・課題について学ぶことを目的とします。</w:t>
            </w:r>
          </w:p>
        </w:tc>
      </w:tr>
      <w:tr w:rsidR="000A1443" w14:paraId="71D80059" w14:textId="77777777" w:rsidTr="00A83020">
        <w:tc>
          <w:tcPr>
            <w:tcW w:w="10456" w:type="dxa"/>
            <w:shd w:val="clear" w:color="auto" w:fill="2F5597"/>
          </w:tcPr>
          <w:p w14:paraId="00A26A63" w14:textId="77777777" w:rsidR="000A1443" w:rsidRPr="00314F84" w:rsidRDefault="000A1443" w:rsidP="00314F84">
            <w:pPr>
              <w:pStyle w:val="aff0"/>
            </w:pPr>
            <w:r w:rsidRPr="00A83020">
              <w:rPr>
                <w:rFonts w:hint="eastAsia"/>
              </w:rPr>
              <w:t>主な達成目標</w:t>
            </w:r>
          </w:p>
        </w:tc>
      </w:tr>
      <w:tr w:rsidR="000A1443" w14:paraId="2C150AE2" w14:textId="77777777" w:rsidTr="00A83020">
        <w:tc>
          <w:tcPr>
            <w:tcW w:w="10456" w:type="dxa"/>
          </w:tcPr>
          <w:p w14:paraId="069252DE" w14:textId="77777777" w:rsidR="000A1443" w:rsidRPr="00314F84" w:rsidRDefault="000A1443" w:rsidP="00892C01">
            <w:pPr>
              <w:pStyle w:val="afff6"/>
              <w:numPr>
                <w:ilvl w:val="0"/>
                <w:numId w:val="465"/>
              </w:numPr>
            </w:pPr>
            <w:r w:rsidRPr="00314F84">
              <w:rPr>
                <w:rFonts w:hint="eastAsia"/>
              </w:rPr>
              <w:t>国の基本方針にデジタルがどのように影響を与えており、それによりどのような社会を目指しているかを理解すること</w:t>
            </w:r>
          </w:p>
          <w:p w14:paraId="3681C951" w14:textId="77777777" w:rsidR="000A1443" w:rsidRDefault="000A1443" w:rsidP="00892C01">
            <w:pPr>
              <w:pStyle w:val="afff6"/>
              <w:numPr>
                <w:ilvl w:val="0"/>
                <w:numId w:val="465"/>
              </w:numPr>
            </w:pPr>
            <w:r w:rsidRPr="00314F84">
              <w:rPr>
                <w:rFonts w:hint="eastAsia"/>
              </w:rPr>
              <w:t>デジタル社会におけるセキュリティ対策の重要性を理解すること</w:t>
            </w:r>
          </w:p>
        </w:tc>
      </w:tr>
    </w:tbl>
    <w:p w14:paraId="3E4F4D81" w14:textId="77777777" w:rsidR="000A1443" w:rsidRDefault="000A1443" w:rsidP="002A6987">
      <w:pPr>
        <w:pStyle w:val="3"/>
      </w:pPr>
      <w:bookmarkStart w:id="146" w:name="_Toc185338800"/>
      <w:bookmarkStart w:id="147" w:name="_Toc187824550"/>
      <w:bookmarkStart w:id="148" w:name="_Toc188348901"/>
      <w:r w:rsidRPr="00051E06">
        <w:rPr>
          <w:rFonts w:hint="eastAsia"/>
        </w:rPr>
        <w:t>国の基本方針および実施計画の要約</w:t>
      </w:r>
      <w:bookmarkEnd w:id="146"/>
      <w:bookmarkEnd w:id="147"/>
      <w:bookmarkEnd w:id="148"/>
    </w:p>
    <w:p w14:paraId="035D19B2" w14:textId="77777777" w:rsidR="000A1443" w:rsidRDefault="000A1443">
      <w:r>
        <w:rPr>
          <w:rFonts w:hint="eastAsia"/>
        </w:rPr>
        <w:t>国の方針の</w:t>
      </w:r>
      <w:r>
        <w:t>1つである「経済財政運営と改革の基本方針」は、政府の経済財政政策に関する基本的な方針を示すとともに、経済、財政、行政、社会などの分野における改革の重要性とその方向性を示すものです。この方針は通称「骨太の方針」と言われています。</w:t>
      </w:r>
    </w:p>
    <w:p w14:paraId="25AF6E40" w14:textId="77777777" w:rsidR="000A1443" w:rsidRDefault="000A1443">
      <w:r>
        <w:rPr>
          <w:rFonts w:hint="eastAsia"/>
        </w:rPr>
        <w:t>各省庁の利害を超えて官邸主導で改革を進めるため、内閣総理大臣が議長を務める経済財政諮問会議において毎年策定します。</w:t>
      </w:r>
    </w:p>
    <w:p w14:paraId="562543A6" w14:textId="77777777" w:rsidR="000A1443" w:rsidRDefault="000A1443">
      <w:r>
        <w:t>ITおよびセキュリティ関連の施策についてもこの基本方針に沿った形で実施計画が策定されています。</w:t>
      </w:r>
    </w:p>
    <w:p w14:paraId="6EA10C32" w14:textId="77777777" w:rsidR="000A1443" w:rsidRPr="00FE4929" w:rsidRDefault="000A1443">
      <w:r>
        <w:rPr>
          <w:noProof/>
        </w:rPr>
        <mc:AlternateContent>
          <mc:Choice Requires="wps">
            <w:drawing>
              <wp:anchor distT="0" distB="0" distL="114300" distR="114300" simplePos="0" relativeHeight="251656230" behindDoc="0" locked="0" layoutInCell="1" allowOverlap="1" wp14:anchorId="25F41EBE" wp14:editId="7EE24971">
                <wp:simplePos x="0" y="0"/>
                <wp:positionH relativeFrom="margin">
                  <wp:align>center</wp:align>
                </wp:positionH>
                <wp:positionV relativeFrom="paragraph">
                  <wp:posOffset>3652685</wp:posOffset>
                </wp:positionV>
                <wp:extent cx="2124075" cy="189865"/>
                <wp:effectExtent l="38100" t="0" r="66675" b="38735"/>
                <wp:wrapTopAndBottom/>
                <wp:docPr id="1272196553" name="二等辺三角形 1272196553"/>
                <wp:cNvGraphicFramePr/>
                <a:graphic xmlns:a="http://schemas.openxmlformats.org/drawingml/2006/main">
                  <a:graphicData uri="http://schemas.microsoft.com/office/word/2010/wordprocessingShape">
                    <wps:wsp>
                      <wps:cNvSpPr/>
                      <wps:spPr>
                        <a:xfrm rot="10800000">
                          <a:off x="0" y="0"/>
                          <a:ext cx="2124075" cy="189865"/>
                        </a:xfrm>
                        <a:prstGeom prst="triangle">
                          <a:avLst/>
                        </a:prstGeom>
                        <a:solidFill>
                          <a:srgbClr val="5B9BD5">
                            <a:lumMod val="60000"/>
                            <a:lumOff val="40000"/>
                          </a:srgbClr>
                        </a:solidFill>
                        <a:ln w="12700" cap="flat" cmpd="sng" algn="ctr">
                          <a:solidFill>
                            <a:srgbClr val="5B9BD5">
                              <a:lumMod val="60000"/>
                              <a:lumOff val="40000"/>
                            </a:srgbClr>
                          </a:solidFill>
                          <a:prstDash val="solid"/>
                          <a:miter lim="800000"/>
                        </a:ln>
                        <a:effectLst/>
                      </wps:spPr>
                      <wps:bodyPr rtlCol="0" anchor="ctr"/>
                    </wps:wsp>
                  </a:graphicData>
                </a:graphic>
                <wp14:sizeRelV relativeFrom="margin">
                  <wp14:pctHeight>0</wp14:pctHeight>
                </wp14:sizeRelV>
              </wp:anchor>
            </w:drawing>
          </mc:Choice>
          <mc:Fallback xmlns:w16sdtfl="http://schemas.microsoft.com/office/word/2024/wordml/sdtformatlock" xmlns:w16du="http://schemas.microsoft.com/office/word/2023/wordml/word16du">
            <w:pict>
              <v:shapetype w14:anchorId="0798D8B9"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272196553" o:spid="_x0000_s1026" type="#_x0000_t5" style="position:absolute;margin-left:0;margin-top:287.6pt;width:167.25pt;height:14.95pt;rotation:180;z-index:25165623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" fillcolor="#9dc3e6" strokecolor="#9dc3e6" strokeweight="1pt">
                <w10:wrap type="topAndBottom" anchorx="margin"/>
              </v:shape>
            </w:pict>
          </mc:Fallback>
        </mc:AlternateContent>
      </w:r>
      <w:r>
        <w:rPr>
          <w:rFonts w:hint="eastAsia"/>
        </w:rPr>
        <w:t>ここでは、令和</w:t>
      </w:r>
      <w:r>
        <w:t>6年に策定された基本方針の中から、特にIT戦略に関係する内容について説明します。</w:t>
      </w:r>
    </w:p>
    <w:tbl>
      <w:tblPr>
        <w:tblStyle w:val="aa"/>
        <w:tblW w:w="5000" w:type="pct"/>
        <w:tblLook w:val="04A0" w:firstRow="1" w:lastRow="0" w:firstColumn="1" w:lastColumn="0" w:noHBand="0" w:noVBand="1"/>
      </w:tblPr>
      <w:tblGrid>
        <w:gridCol w:w="10456"/>
      </w:tblGrid>
      <w:tr w:rsidR="000A1443" w14:paraId="31670724" w14:textId="77777777" w:rsidTr="00203ECA">
        <w:tc>
          <w:tcPr>
            <w:tcW w:w="5000" w:type="pct"/>
            <w:shd w:val="clear" w:color="auto" w:fill="215E99" w:themeFill="text2" w:themeFillTint="BF"/>
          </w:tcPr>
          <w:p w14:paraId="335DD2A6" w14:textId="77777777" w:rsidR="000A1443" w:rsidRPr="00314F84" w:rsidRDefault="000A1443" w:rsidP="00314F84">
            <w:pPr>
              <w:pStyle w:val="aff0"/>
            </w:pPr>
            <w:r>
              <w:rPr>
                <w:rFonts w:hint="eastAsia"/>
              </w:rPr>
              <w:t>5つのAction</w:t>
            </w:r>
          </w:p>
        </w:tc>
      </w:tr>
      <w:tr w:rsidR="000A1443" w14:paraId="10BA65EA" w14:textId="77777777" w:rsidTr="00203ECA">
        <w:tc>
          <w:tcPr>
            <w:tcW w:w="5000" w:type="pct"/>
          </w:tcPr>
          <w:p w14:paraId="5889CBF0" w14:textId="77777777" w:rsidR="000A1443" w:rsidRPr="00314F84" w:rsidRDefault="000A1443" w:rsidP="00314F84">
            <w:pPr>
              <w:pStyle w:val="afff6"/>
            </w:pPr>
            <w:r>
              <w:rPr>
                <w:rFonts w:hint="eastAsia"/>
              </w:rPr>
              <w:t>①</w:t>
            </w:r>
            <w:r>
              <w:t>物価上昇を上回る賃上げの</w:t>
            </w:r>
            <w:r w:rsidRPr="00314F84">
              <w:t>定着</w:t>
            </w:r>
          </w:p>
          <w:p w14:paraId="3961AA8D" w14:textId="77777777" w:rsidR="000A1443" w:rsidRPr="00314F84" w:rsidRDefault="000A1443" w:rsidP="00314F84">
            <w:pPr>
              <w:pStyle w:val="afff6"/>
            </w:pPr>
            <w:r w:rsidRPr="00314F84">
              <w:rPr>
                <w:rFonts w:hint="eastAsia"/>
              </w:rPr>
              <w:t>②</w:t>
            </w:r>
            <w:r w:rsidRPr="00314F84">
              <w:t>構造的価格転嫁の実現</w:t>
            </w:r>
          </w:p>
          <w:p w14:paraId="72D8C06E" w14:textId="77777777" w:rsidR="000A1443" w:rsidRPr="00314F84" w:rsidRDefault="000A1443" w:rsidP="00314F84">
            <w:pPr>
              <w:pStyle w:val="afff6"/>
            </w:pPr>
            <w:r w:rsidRPr="00314F84">
              <w:rPr>
                <w:rFonts w:hint="eastAsia"/>
              </w:rPr>
              <w:t>③</w:t>
            </w:r>
            <w:r w:rsidRPr="00314F84">
              <w:t>成長分野への戦略的な投資</w:t>
            </w:r>
          </w:p>
          <w:p w14:paraId="005B3AAB" w14:textId="77777777" w:rsidR="000A1443" w:rsidRPr="00314F84" w:rsidRDefault="000A1443" w:rsidP="00314F84">
            <w:pPr>
              <w:pStyle w:val="afff6"/>
            </w:pPr>
            <w:r w:rsidRPr="00314F84">
              <w:rPr>
                <w:rFonts w:hint="eastAsia"/>
              </w:rPr>
              <w:t>④</w:t>
            </w:r>
            <w:r w:rsidRPr="00314F84">
              <w:t>スタートアップネットワークの形成</w:t>
            </w:r>
          </w:p>
          <w:p w14:paraId="46E66B97" w14:textId="77777777" w:rsidR="000A1443" w:rsidRPr="000F0880" w:rsidRDefault="000A1443" w:rsidP="00314F84">
            <w:pPr>
              <w:pStyle w:val="afff6"/>
            </w:pPr>
            <w:r w:rsidRPr="00314F84">
              <w:rPr>
                <w:rFonts w:hint="eastAsia"/>
              </w:rPr>
              <w:t>⑤</w:t>
            </w:r>
            <w:r w:rsidRPr="00314F84">
              <w:t>新技術の徹底した社会実装</w:t>
            </w:r>
          </w:p>
        </w:tc>
      </w:tr>
      <w:tr w:rsidR="000A1443" w14:paraId="2B28B6FB" w14:textId="77777777">
        <w:tc>
          <w:tcPr>
            <w:tcW w:w="5000" w:type="pct"/>
            <w:shd w:val="clear" w:color="auto" w:fill="215E99"/>
          </w:tcPr>
          <w:p w14:paraId="59E46CA4" w14:textId="77777777" w:rsidR="000A1443" w:rsidRPr="00314F84" w:rsidRDefault="000A1443" w:rsidP="00314F84">
            <w:pPr>
              <w:pStyle w:val="aff0"/>
            </w:pPr>
            <w:r>
              <w:rPr>
                <w:rFonts w:hint="eastAsia"/>
              </w:rPr>
              <w:t>5つのVision</w:t>
            </w:r>
          </w:p>
        </w:tc>
      </w:tr>
      <w:tr w:rsidR="000A1443" w14:paraId="3AB55FA7" w14:textId="77777777" w:rsidTr="00203ECA">
        <w:tc>
          <w:tcPr>
            <w:tcW w:w="5000" w:type="pct"/>
          </w:tcPr>
          <w:p w14:paraId="54008822" w14:textId="77777777" w:rsidR="000A1443" w:rsidRPr="00314F84" w:rsidRDefault="000A1443" w:rsidP="00314F84">
            <w:pPr>
              <w:pStyle w:val="afff6"/>
            </w:pPr>
            <w:r>
              <w:rPr>
                <w:rFonts w:hint="eastAsia"/>
              </w:rPr>
              <w:t>①</w:t>
            </w:r>
            <w:r>
              <w:t>社会課題解決をエンジンとした生産性向上と成</w:t>
            </w:r>
            <w:r w:rsidRPr="00314F84">
              <w:t>長機会の拡大</w:t>
            </w:r>
          </w:p>
          <w:p w14:paraId="33736F19" w14:textId="77777777" w:rsidR="000A1443" w:rsidRPr="00314F84" w:rsidRDefault="000A1443" w:rsidP="00314F84">
            <w:pPr>
              <w:pStyle w:val="afff6"/>
            </w:pPr>
            <w:r w:rsidRPr="00314F84">
              <w:rPr>
                <w:rFonts w:hint="eastAsia"/>
              </w:rPr>
              <w:t>②</w:t>
            </w:r>
            <w:r w:rsidRPr="00314F84">
              <w:t>誰もが活躍できるWell-beingが高い社会の実現</w:t>
            </w:r>
          </w:p>
          <w:p w14:paraId="6E79D763" w14:textId="77777777" w:rsidR="000A1443" w:rsidRPr="00314F84" w:rsidRDefault="000A1443" w:rsidP="00314F84">
            <w:pPr>
              <w:pStyle w:val="afff6"/>
            </w:pPr>
            <w:r w:rsidRPr="00314F84">
              <w:rPr>
                <w:rFonts w:hint="eastAsia"/>
              </w:rPr>
              <w:t>③</w:t>
            </w:r>
            <w:r w:rsidRPr="00314F84">
              <w:t>経済・財政・社会保障の持続可能性の確保</w:t>
            </w:r>
          </w:p>
          <w:p w14:paraId="5348F1D7" w14:textId="77777777" w:rsidR="000A1443" w:rsidRPr="00314F84" w:rsidRDefault="000A1443" w:rsidP="00314F84">
            <w:pPr>
              <w:pStyle w:val="afff6"/>
            </w:pPr>
            <w:r w:rsidRPr="00314F84">
              <w:rPr>
                <w:rFonts w:hint="eastAsia"/>
              </w:rPr>
              <w:t>④</w:t>
            </w:r>
            <w:r w:rsidRPr="00314F84">
              <w:t>地域ごとの特性・成長資源を活かした持続可能な地域社会の形成</w:t>
            </w:r>
          </w:p>
          <w:p w14:paraId="3072AF21" w14:textId="77777777" w:rsidR="000A1443" w:rsidRPr="00856C10" w:rsidRDefault="000A1443" w:rsidP="00314F84">
            <w:pPr>
              <w:pStyle w:val="afff6"/>
            </w:pPr>
            <w:r w:rsidRPr="00314F84">
              <w:rPr>
                <w:rFonts w:hint="eastAsia"/>
              </w:rPr>
              <w:t>⑤</w:t>
            </w:r>
            <w:r w:rsidRPr="00314F84">
              <w:t>海外の成長市場との連結性向上とエネルギー構造転</w:t>
            </w:r>
            <w:r>
              <w:t>換</w:t>
            </w:r>
          </w:p>
        </w:tc>
      </w:tr>
    </w:tbl>
    <w:p w14:paraId="5B235B43" w14:textId="77777777" w:rsidR="000A1443" w:rsidRDefault="000A1443">
      <w:r w:rsidRPr="00D568E2">
        <w:t>IT戦略に関係する施策例</w:t>
      </w:r>
    </w:p>
    <w:tbl>
      <w:tblPr>
        <w:tblStyle w:val="aa"/>
        <w:tblW w:w="0" w:type="auto"/>
        <w:tblLook w:val="04A0" w:firstRow="1" w:lastRow="0" w:firstColumn="1" w:lastColumn="0" w:noHBand="0" w:noVBand="1"/>
      </w:tblPr>
      <w:tblGrid>
        <w:gridCol w:w="10456"/>
      </w:tblGrid>
      <w:tr w:rsidR="000A1443" w:rsidRPr="0085353C" w14:paraId="6AD127F8" w14:textId="77777777">
        <w:tc>
          <w:tcPr>
            <w:tcW w:w="10456" w:type="dxa"/>
            <w:shd w:val="clear" w:color="auto" w:fill="215E99" w:themeFill="text2" w:themeFillTint="BF"/>
          </w:tcPr>
          <w:p w14:paraId="7671121F" w14:textId="77777777" w:rsidR="000A1443" w:rsidRPr="00314F84" w:rsidRDefault="000A1443" w:rsidP="00314F84">
            <w:pPr>
              <w:pStyle w:val="aff0"/>
            </w:pPr>
            <w:r w:rsidRPr="0085353C">
              <w:rPr>
                <w:rFonts w:hint="eastAsia"/>
              </w:rPr>
              <w:t>デジタル技術の活用</w:t>
            </w:r>
          </w:p>
        </w:tc>
      </w:tr>
      <w:bookmarkStart w:id="149" w:name="■AI3ー1"/>
      <w:tr w:rsidR="000A1443" w14:paraId="4D682F30" w14:textId="77777777">
        <w:tc>
          <w:tcPr>
            <w:tcW w:w="10456" w:type="dxa"/>
          </w:tcPr>
          <w:p w14:paraId="74F746E8" w14:textId="3C7A85B5" w:rsidR="000A1443" w:rsidRDefault="008E1761" w:rsidP="00314F84">
            <w:pPr>
              <w:pStyle w:val="afff6"/>
            </w:pPr>
            <w:r>
              <w:fldChar w:fldCharType="begin"/>
            </w:r>
            <w:r>
              <w:instrText>HYPERLINK  \l "■AI"</w:instrText>
            </w:r>
            <w:r>
              <w:fldChar w:fldCharType="separate"/>
            </w:r>
            <w:r w:rsidR="000A1443" w:rsidRPr="008E1761">
              <w:rPr>
                <w:rStyle w:val="a7"/>
              </w:rPr>
              <w:t>AI</w:t>
            </w:r>
            <w:bookmarkEnd w:id="149"/>
            <w:r>
              <w:fldChar w:fldCharType="end"/>
            </w:r>
            <w:r w:rsidR="000A1443" w:rsidRPr="00A97682">
              <w:t>やロボットなどの自動化技術を導入することで、中堅・中小企業の生産性向上と業務効率化を目指しています。特に、人手不足が深刻な業種においては、これらの技術の利用拡大が推奨されています。また、デジタルトランスフォーメーション（DX）を推進することで、新たな市場の開拓や企業間のデータ共有と連携を促進するための基盤整備が進められています。このため、企業情報や支援ニーズを集約したマッチングプラットフォームの運用が2024年度中に開始される予定です。</w:t>
            </w:r>
          </w:p>
        </w:tc>
      </w:tr>
    </w:tbl>
    <w:p w14:paraId="30E7167C" w14:textId="77777777" w:rsidR="000A1443" w:rsidRDefault="000A1443">
      <w:pPr>
        <w:ind w:firstLineChars="0" w:firstLine="0"/>
      </w:pPr>
    </w:p>
    <w:p w14:paraId="2C5668EB" w14:textId="77777777" w:rsidR="000A1443" w:rsidRDefault="000A1443">
      <w:pPr>
        <w:ind w:firstLineChars="0" w:firstLine="0"/>
      </w:pPr>
    </w:p>
    <w:tbl>
      <w:tblPr>
        <w:tblStyle w:val="aa"/>
        <w:tblW w:w="0" w:type="auto"/>
        <w:tblLook w:val="04A0" w:firstRow="1" w:lastRow="0" w:firstColumn="1" w:lastColumn="0" w:noHBand="0" w:noVBand="1"/>
      </w:tblPr>
      <w:tblGrid>
        <w:gridCol w:w="10456"/>
      </w:tblGrid>
      <w:tr w:rsidR="000A1443" w14:paraId="4BDCB5E6" w14:textId="77777777">
        <w:tc>
          <w:tcPr>
            <w:tcW w:w="10456" w:type="dxa"/>
            <w:shd w:val="clear" w:color="auto" w:fill="215E99" w:themeFill="text2" w:themeFillTint="BF"/>
          </w:tcPr>
          <w:p w14:paraId="0A03B8FF" w14:textId="77777777" w:rsidR="000A1443" w:rsidRDefault="000A1443" w:rsidP="00547F2C">
            <w:pPr>
              <w:pStyle w:val="aff0"/>
            </w:pPr>
            <w:r w:rsidRPr="00A97682">
              <w:rPr>
                <w:rFonts w:hint="eastAsia"/>
              </w:rPr>
              <w:t>デジタル・ガバメントの強化</w:t>
            </w:r>
          </w:p>
        </w:tc>
      </w:tr>
      <w:tr w:rsidR="000A1443" w14:paraId="0F45F278" w14:textId="77777777">
        <w:tc>
          <w:tcPr>
            <w:tcW w:w="10456" w:type="dxa"/>
          </w:tcPr>
          <w:p w14:paraId="6D3B1949" w14:textId="6800CB55" w:rsidR="000A1443" w:rsidRDefault="000A1443">
            <w:pPr>
              <w:ind w:firstLineChars="0" w:firstLine="0"/>
            </w:pPr>
            <w:r w:rsidRPr="00A97682">
              <w:rPr>
                <w:rFonts w:hint="eastAsia"/>
              </w:rPr>
              <w:t>行政サービスの</w:t>
            </w:r>
            <w:bookmarkStart w:id="150" w:name="■デジタル化3ー1"/>
            <w:r w:rsidR="008B3AAA">
              <w:fldChar w:fldCharType="begin"/>
            </w:r>
            <w:r w:rsidR="008B3AAA">
              <w:rPr>
                <w:rFonts w:hint="eastAsia"/>
              </w:rPr>
              <w:instrText xml:space="preserve">HYPERLINK </w:instrText>
            </w:r>
            <w:r w:rsidR="008B3AAA">
              <w:instrText xml:space="preserve"> \l "</w:instrText>
            </w:r>
            <w:r w:rsidR="008B3AAA">
              <w:rPr>
                <w:rFonts w:hint="eastAsia"/>
              </w:rPr>
              <w:instrText>■デジタル化</w:instrText>
            </w:r>
            <w:r w:rsidR="008B3AAA">
              <w:instrText>"</w:instrText>
            </w:r>
            <w:r w:rsidR="008B3AAA">
              <w:fldChar w:fldCharType="separate"/>
            </w:r>
            <w:r w:rsidRPr="008B3AAA">
              <w:rPr>
                <w:rStyle w:val="a7"/>
                <w:rFonts w:hint="eastAsia"/>
              </w:rPr>
              <w:t>デジタル化</w:t>
            </w:r>
            <w:bookmarkEnd w:id="150"/>
            <w:r w:rsidR="008B3AAA">
              <w:fldChar w:fldCharType="end"/>
            </w:r>
            <w:r w:rsidRPr="00A97682">
              <w:rPr>
                <w:rFonts w:hint="eastAsia"/>
              </w:rPr>
              <w:t>も重要な施策の一つです。公的基礎情報のデータベース化や事業者向け共通認証システムの普及により、ワンストップでの行政手続を可能にし、国民の利便性を大幅に向上させることが計画されています。これにより、行政運営の効率化も図られ、地方公共団体や民間企業との連携が強化されることが期待されます。特に、地方公共団体の基幹業務システムの統一・標準化、公共部門のシステムの共通化とモダン化を推進することとされています。</w:t>
            </w:r>
          </w:p>
        </w:tc>
      </w:tr>
    </w:tbl>
    <w:p w14:paraId="09739D45" w14:textId="300B8979" w:rsidR="000A1443" w:rsidRDefault="009B0ED5">
      <w:r>
        <w:rPr>
          <w:noProof/>
        </w:rPr>
        <mc:AlternateContent>
          <mc:Choice Requires="wps">
            <w:drawing>
              <wp:anchor distT="0" distB="0" distL="114300" distR="114300" simplePos="0" relativeHeight="251656226" behindDoc="0" locked="0" layoutInCell="1" allowOverlap="1" wp14:anchorId="043127D5" wp14:editId="2C10739D">
                <wp:simplePos x="0" y="0"/>
                <wp:positionH relativeFrom="column">
                  <wp:posOffset>1433076</wp:posOffset>
                </wp:positionH>
                <wp:positionV relativeFrom="paragraph">
                  <wp:posOffset>2683215</wp:posOffset>
                </wp:positionV>
                <wp:extent cx="4197350" cy="320040"/>
                <wp:effectExtent l="0" t="0" r="0" b="0"/>
                <wp:wrapTopAndBottom/>
                <wp:docPr id="447320380" name="テキスト ボックス 447320380"/>
                <wp:cNvGraphicFramePr/>
                <a:graphic xmlns:a="http://schemas.openxmlformats.org/drawingml/2006/main">
                  <a:graphicData uri="http://schemas.microsoft.com/office/word/2010/wordprocessingShape">
                    <wps:wsp>
                      <wps:cNvSpPr txBox="1"/>
                      <wps:spPr>
                        <a:xfrm>
                          <a:off x="0" y="0"/>
                          <a:ext cx="4197350" cy="320040"/>
                        </a:xfrm>
                        <a:prstGeom prst="rect">
                          <a:avLst/>
                        </a:prstGeom>
                        <a:noFill/>
                      </wps:spPr>
                      <wps:txbx>
                        <w:txbxContent>
                          <w:p w14:paraId="3C755D68" w14:textId="77777777" w:rsidR="000A1443" w:rsidRPr="0058346F" w:rsidRDefault="000A1443">
                            <w:pPr>
                              <w:pStyle w:val="aff2"/>
                            </w:pPr>
                            <w:r w:rsidRPr="0058346F">
                              <w:rPr>
                                <w:rFonts w:hint="eastAsia"/>
                              </w:rPr>
                              <w:t xml:space="preserve">（出典）内閣府「経済財政運営と改革の基本方針 2024」をもとに作成 </w:t>
                            </w:r>
                          </w:p>
                        </w:txbxContent>
                      </wps:txbx>
                      <wps:bodyPr wrap="square" rtlCol="0">
                        <a:spAutoFit/>
                      </wps:bodyPr>
                    </wps:wsp>
                  </a:graphicData>
                </a:graphic>
              </wp:anchor>
            </w:drawing>
          </mc:Choice>
          <mc:Fallback>
            <w:pict>
              <v:shape w14:anchorId="043127D5" id="テキスト ボックス 447320380" o:spid="_x0000_s1035" type="#_x0000_t202" style="position:absolute;left:0;text-align:left;margin-left:112.85pt;margin-top:211.3pt;width:330.5pt;height:25.2pt;z-index:2516562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" filled="f" stroked="f">
                <v:textbox style="mso-fit-shape-to-text:t">
                  <w:txbxContent>
                    <w:p w14:paraId="3C755D68" w14:textId="77777777" w:rsidR="000A1443" w:rsidRPr="0058346F" w:rsidRDefault="000A1443">
                      <w:pPr>
                        <w:pStyle w:val="aff2"/>
                      </w:pPr>
                      <w:r w:rsidRPr="0058346F">
                        <w:rPr>
                          <w:rFonts w:hint="eastAsia"/>
                        </w:rPr>
                        <w:t xml:space="preserve">（出典）内閣府「経済財政運営と改革の基本方針 2024」をもとに作成 </w:t>
                      </w:r>
                    </w:p>
                  </w:txbxContent>
                </v:textbox>
                <w10:wrap type="topAndBottom"/>
              </v:shape>
            </w:pict>
          </mc:Fallback>
        </mc:AlternateContent>
      </w:r>
    </w:p>
    <w:tbl>
      <w:tblPr>
        <w:tblStyle w:val="aa"/>
        <w:tblpPr w:leftFromText="142" w:rightFromText="142" w:vertAnchor="text" w:horzAnchor="margin" w:tblpY="-11"/>
        <w:tblW w:w="0" w:type="auto"/>
        <w:tblLook w:val="04A0" w:firstRow="1" w:lastRow="0" w:firstColumn="1" w:lastColumn="0" w:noHBand="0" w:noVBand="1"/>
      </w:tblPr>
      <w:tblGrid>
        <w:gridCol w:w="10456"/>
      </w:tblGrid>
      <w:tr w:rsidR="009B0ED5" w14:paraId="5202C45A" w14:textId="77777777" w:rsidTr="009B0ED5">
        <w:tc>
          <w:tcPr>
            <w:tcW w:w="10456" w:type="dxa"/>
            <w:shd w:val="clear" w:color="auto" w:fill="215E99" w:themeFill="text2" w:themeFillTint="BF"/>
          </w:tcPr>
          <w:p w14:paraId="239CD0CB" w14:textId="77777777" w:rsidR="009B0ED5" w:rsidRPr="000A2D01" w:rsidRDefault="009B0ED5" w:rsidP="00547F2C">
            <w:pPr>
              <w:pStyle w:val="aff0"/>
            </w:pPr>
            <w:r w:rsidRPr="00A97682">
              <w:rPr>
                <w:rFonts w:hint="eastAsia"/>
              </w:rPr>
              <w:t>サイバーセキュリティの強化</w:t>
            </w:r>
          </w:p>
        </w:tc>
      </w:tr>
      <w:tr w:rsidR="009B0ED5" w14:paraId="0764DACC" w14:textId="77777777" w:rsidTr="009B0ED5">
        <w:tc>
          <w:tcPr>
            <w:tcW w:w="10456" w:type="dxa"/>
          </w:tcPr>
          <w:p w14:paraId="4F338AE9" w14:textId="17A465A0" w:rsidR="009B0ED5" w:rsidRDefault="009B0ED5" w:rsidP="00547F2C">
            <w:pPr>
              <w:pStyle w:val="afff6"/>
            </w:pPr>
            <w:r>
              <w:rPr>
                <w:rFonts w:hint="eastAsia"/>
              </w:rPr>
              <w:t>「</w:t>
            </w:r>
            <w:bookmarkStart w:id="151" w:name="■サイバーセキュリティ戦略3ー1"/>
            <w:r w:rsidR="00C85273">
              <w:fldChar w:fldCharType="begin"/>
            </w:r>
            <w:r w:rsidR="00C85273">
              <w:rPr>
                <w:rFonts w:hint="eastAsia"/>
              </w:rPr>
              <w:instrText xml:space="preserve">HYPERLINK </w:instrText>
            </w:r>
            <w:r w:rsidR="00C85273">
              <w:instrText xml:space="preserve"> \l "</w:instrText>
            </w:r>
            <w:r w:rsidR="00C85273">
              <w:rPr>
                <w:rFonts w:hint="eastAsia"/>
              </w:rPr>
              <w:instrText>■サイバーセキュリティ戦略</w:instrText>
            </w:r>
            <w:r w:rsidR="00C85273">
              <w:instrText>"</w:instrText>
            </w:r>
            <w:r w:rsidR="00C85273">
              <w:fldChar w:fldCharType="separate"/>
            </w:r>
            <w:r w:rsidRPr="00C85273">
              <w:rPr>
                <w:rStyle w:val="a7"/>
                <w:rFonts w:hint="eastAsia"/>
              </w:rPr>
              <w:t>サイバーセキュリティ戦略</w:t>
            </w:r>
            <w:bookmarkEnd w:id="151"/>
            <w:r w:rsidR="00C85273">
              <w:fldChar w:fldCharType="end"/>
            </w:r>
            <w:r>
              <w:rPr>
                <w:rFonts w:hint="eastAsia"/>
              </w:rPr>
              <w:t>」に基づき、官民連携によるサイバーセキュリティ演習や実践的な侵入テストを実施することで、重要インフラのセキュリティ対策の強化が目指されています。また、フィッシング対策の強化や、</w:t>
            </w:r>
            <w:bookmarkStart w:id="152" w:name="■IoT（アイ・オー・ティー）3ー1"/>
            <w:r w:rsidR="00831346">
              <w:fldChar w:fldCharType="begin"/>
            </w:r>
            <w:r w:rsidR="00831346">
              <w:instrText>HYPERLINK  \l "■IoT（アイ・オー・ティー）"</w:instrText>
            </w:r>
            <w:r w:rsidR="00831346">
              <w:fldChar w:fldCharType="separate"/>
            </w:r>
            <w:r w:rsidRPr="00831346">
              <w:rPr>
                <w:rStyle w:val="a7"/>
              </w:rPr>
              <w:t>IoT</w:t>
            </w:r>
            <w:bookmarkEnd w:id="152"/>
            <w:r w:rsidR="00831346">
              <w:fldChar w:fldCharType="end"/>
            </w:r>
            <w:r>
              <w:t>機器のセキュリティ要件の評価制度の導入も進められています。これにより、デジタル社会の安全性が確保され、安心してデジタル技術を利用できる環境が整えられます。</w:t>
            </w:r>
            <w:r>
              <w:rPr>
                <w:rFonts w:hint="eastAsia"/>
              </w:rPr>
              <w:t>さらに、経済安全保障の観点からもセキュリティ対策が強化されています。国際連携を通じて、重要物資の安定供給を確保し、先端技術の流出防止策が講じられます。これにより、日本の産業競争力と経済安全保障が強化され、持続可能な経済成長が目指されています。</w:t>
            </w:r>
          </w:p>
        </w:tc>
      </w:tr>
    </w:tbl>
    <w:p w14:paraId="7464856D" w14:textId="2CFE3A33" w:rsidR="000A1443" w:rsidRDefault="000A1443">
      <w:pPr>
        <w:widowControl/>
        <w:spacing w:line="240" w:lineRule="auto"/>
        <w:ind w:firstLineChars="0" w:firstLine="0"/>
        <w:jc w:val="left"/>
      </w:pPr>
    </w:p>
    <w:p w14:paraId="4F5FA3A7" w14:textId="77777777" w:rsidR="000A1443" w:rsidRDefault="000A1443" w:rsidP="002A6987">
      <w:pPr>
        <w:pStyle w:val="3"/>
      </w:pPr>
      <w:bookmarkStart w:id="153" w:name="_Toc167890539"/>
      <w:bookmarkStart w:id="154" w:name="_Ref169091720"/>
      <w:bookmarkStart w:id="155" w:name="_Ref169091724"/>
      <w:bookmarkStart w:id="156" w:name="_Toc185338801"/>
      <w:bookmarkStart w:id="157" w:name="_Toc187824551"/>
      <w:bookmarkStart w:id="158" w:name="_Toc188348902"/>
      <w:r>
        <w:rPr>
          <w:rFonts w:hint="eastAsia"/>
        </w:rPr>
        <w:t>政府機関が目指す社会の方向性とサイバーセキュリティ課題</w:t>
      </w:r>
      <w:bookmarkEnd w:id="153"/>
      <w:bookmarkEnd w:id="154"/>
      <w:bookmarkEnd w:id="155"/>
      <w:bookmarkEnd w:id="156"/>
      <w:bookmarkEnd w:id="157"/>
      <w:bookmarkEnd w:id="158"/>
    </w:p>
    <w:p w14:paraId="23161DA7" w14:textId="77777777" w:rsidR="000A1443" w:rsidRDefault="000A1443" w:rsidP="003E0313">
      <w:pPr>
        <w:pStyle w:val="4"/>
      </w:pPr>
      <w:bookmarkStart w:id="159" w:name="_Toc185338802"/>
      <w:bookmarkStart w:id="160" w:name="_Toc187824552"/>
      <w:bookmarkStart w:id="161" w:name="_Toc188348903"/>
      <w:r w:rsidRPr="00051E06">
        <w:rPr>
          <w:rFonts w:hint="eastAsia"/>
        </w:rPr>
        <w:t>デジタル社会の実現に向けた重点計画</w:t>
      </w:r>
      <w:bookmarkEnd w:id="159"/>
      <w:bookmarkEnd w:id="160"/>
      <w:bookmarkEnd w:id="161"/>
    </w:p>
    <w:p w14:paraId="227C5D4C" w14:textId="77777777" w:rsidR="000A1443" w:rsidRDefault="000A1443">
      <w:r w:rsidRPr="00661ACB">
        <w:rPr>
          <w:rFonts w:hint="eastAsia"/>
        </w:rPr>
        <w:t>政府は経済財政運営と改革の基本方針で掲げているデジタル社会の実現を目指すにあたって、「デジタル社会の実現に向けた重点計画」を閣議決定しています。</w:t>
      </w:r>
    </w:p>
    <w:p w14:paraId="1813E6FB" w14:textId="77777777" w:rsidR="000A1443" w:rsidRPr="00661ACB" w:rsidRDefault="000A1443">
      <w:r w:rsidRPr="00661ACB">
        <w:rPr>
          <w:rFonts w:hint="eastAsia"/>
        </w:rPr>
        <w:t>日本が目指すデジタル社会について、「デジタルの活用により、一人ひとりのニーズに合ったサービスを選ぶことができ、多様な幸せが実現できる社会」と定義し、以下の6つの姿を挙げています。</w:t>
      </w:r>
      <w:r>
        <w:rPr>
          <w:rStyle w:val="af2"/>
        </w:rPr>
        <w:footnoteReference w:id="4"/>
      </w:r>
    </w:p>
    <w:tbl>
      <w:tblPr>
        <w:tblStyle w:val="aa"/>
        <w:tblW w:w="5000" w:type="pct"/>
        <w:tblLook w:val="04A0" w:firstRow="1" w:lastRow="0" w:firstColumn="1" w:lastColumn="0" w:noHBand="0" w:noVBand="1"/>
      </w:tblPr>
      <w:tblGrid>
        <w:gridCol w:w="10456"/>
      </w:tblGrid>
      <w:tr w:rsidR="000A1443" w14:paraId="2997CA17" w14:textId="77777777" w:rsidTr="00203ECA">
        <w:tc>
          <w:tcPr>
            <w:tcW w:w="5000" w:type="pct"/>
            <w:shd w:val="clear" w:color="auto" w:fill="215E99" w:themeFill="text2" w:themeFillTint="BF"/>
          </w:tcPr>
          <w:p w14:paraId="4E90F1C4" w14:textId="77777777" w:rsidR="000A1443" w:rsidRPr="00547F2C" w:rsidRDefault="000A1443" w:rsidP="00547F2C">
            <w:pPr>
              <w:pStyle w:val="aff0"/>
            </w:pPr>
            <w:r w:rsidRPr="006A0E4A">
              <w:rPr>
                <w:rFonts w:hint="eastAsia"/>
              </w:rPr>
              <w:t>デジタル社会で目指す6つの姿</w:t>
            </w:r>
          </w:p>
        </w:tc>
      </w:tr>
      <w:tr w:rsidR="000A1443" w14:paraId="2A069CC4" w14:textId="77777777" w:rsidTr="00203ECA">
        <w:tc>
          <w:tcPr>
            <w:tcW w:w="5000" w:type="pct"/>
          </w:tcPr>
          <w:p w14:paraId="3F309EAF" w14:textId="77777777" w:rsidR="000A1443" w:rsidRPr="00547F2C" w:rsidRDefault="000A1443" w:rsidP="00547F2C">
            <w:pPr>
              <w:pStyle w:val="afff8"/>
            </w:pPr>
            <w:r w:rsidRPr="004F200F">
              <w:rPr>
                <w:rFonts w:hint="eastAsia"/>
              </w:rPr>
              <w:t>1.デジタル化による成長戦略</w:t>
            </w:r>
          </w:p>
          <w:p w14:paraId="4744809B" w14:textId="39F035A8" w:rsidR="000A1443" w:rsidRPr="00C54C63" w:rsidRDefault="000A1443" w:rsidP="00547F2C">
            <w:pPr>
              <w:pStyle w:val="afff6"/>
            </w:pPr>
            <w:r w:rsidRPr="009E7140">
              <w:rPr>
                <w:rFonts w:hint="eastAsia"/>
              </w:rPr>
              <w:t>国・地方公共団体や民間との連携の在り方を含めたアーキテクチャの設計やクラウドサービスの徹底活用、デジタル原則を含む規制改革の徹底、調達改革の推進、データ戦略の推進、データ連携やDXの推進、</w:t>
            </w:r>
            <w:bookmarkStart w:id="162" w:name="■AI3ー2ー1"/>
            <w:r w:rsidR="000B26DB">
              <w:fldChar w:fldCharType="begin"/>
            </w:r>
            <w:r w:rsidR="000B26DB">
              <w:rPr>
                <w:rFonts w:hint="eastAsia"/>
              </w:rPr>
              <w:instrText xml:space="preserve">HYPERLINK </w:instrText>
            </w:r>
            <w:r w:rsidR="000B26DB">
              <w:instrText xml:space="preserve"> \l "</w:instrText>
            </w:r>
            <w:r w:rsidR="000B26DB">
              <w:rPr>
                <w:rFonts w:hint="eastAsia"/>
              </w:rPr>
              <w:instrText>■</w:instrText>
            </w:r>
            <w:r w:rsidR="000B26DB">
              <w:instrText>AI"</w:instrText>
            </w:r>
            <w:r w:rsidR="000B26DB">
              <w:fldChar w:fldCharType="separate"/>
            </w:r>
            <w:r w:rsidRPr="000B26DB">
              <w:rPr>
                <w:rStyle w:val="a7"/>
                <w:rFonts w:hint="eastAsia"/>
              </w:rPr>
              <w:t>AI</w:t>
            </w:r>
            <w:bookmarkEnd w:id="162"/>
            <w:r w:rsidR="000B26DB">
              <w:fldChar w:fldCharType="end"/>
            </w:r>
            <w:r w:rsidRPr="009E7140">
              <w:rPr>
                <w:rFonts w:hint="eastAsia"/>
              </w:rPr>
              <w:t>の適切かつ効果的な活用などにより、我が国全体のデジタル競争力が底上げされ、成長していく持続可能な社会を目指す。</w:t>
            </w:r>
          </w:p>
        </w:tc>
      </w:tr>
      <w:tr w:rsidR="000A1443" w14:paraId="2AA5D7A9" w14:textId="77777777" w:rsidTr="00203ECA">
        <w:tc>
          <w:tcPr>
            <w:tcW w:w="5000" w:type="pct"/>
          </w:tcPr>
          <w:p w14:paraId="5AB8D89A" w14:textId="77777777" w:rsidR="000A1443" w:rsidRPr="00547F2C" w:rsidRDefault="000A1443" w:rsidP="00547F2C">
            <w:pPr>
              <w:pStyle w:val="afff8"/>
            </w:pPr>
            <w:r>
              <w:rPr>
                <w:rFonts w:hint="eastAsia"/>
              </w:rPr>
              <w:t>2.</w:t>
            </w:r>
            <w:r w:rsidRPr="009E7140">
              <w:rPr>
                <w:rFonts w:hint="eastAsia"/>
              </w:rPr>
              <w:t>医療・教育・防災・こどもなどの準公共分野のデジタル化</w:t>
            </w:r>
          </w:p>
          <w:p w14:paraId="005A7E24" w14:textId="77777777" w:rsidR="000A1443" w:rsidRPr="00547F2C" w:rsidRDefault="000A1443" w:rsidP="00547F2C">
            <w:pPr>
              <w:pStyle w:val="afff6"/>
            </w:pPr>
            <w:r w:rsidRPr="009E7140">
              <w:rPr>
                <w:rFonts w:hint="eastAsia"/>
              </w:rPr>
              <w:t>必要なデータの連携などを通じて、国民一人ひとりのニーズやライフスタイルに合ったサービスが提供される豊かな社会、継続的に力強く成長する社会を目指す。</w:t>
            </w:r>
          </w:p>
        </w:tc>
      </w:tr>
      <w:tr w:rsidR="000A1443" w14:paraId="2B0E98E4" w14:textId="77777777" w:rsidTr="00203ECA">
        <w:tc>
          <w:tcPr>
            <w:tcW w:w="5000" w:type="pct"/>
          </w:tcPr>
          <w:p w14:paraId="374F4B28" w14:textId="34B845E1" w:rsidR="000A1443" w:rsidRPr="00547F2C" w:rsidRDefault="000A1443" w:rsidP="00547F2C">
            <w:pPr>
              <w:pStyle w:val="afff8"/>
            </w:pPr>
            <w:r>
              <w:rPr>
                <w:rFonts w:hint="eastAsia"/>
              </w:rPr>
              <w:t>3.</w:t>
            </w:r>
            <w:hyperlink w:anchor="■デジタル化" w:history="1">
              <w:r w:rsidRPr="008B3AAA">
                <w:rPr>
                  <w:rStyle w:val="a7"/>
                  <w:rFonts w:hint="eastAsia"/>
                </w:rPr>
                <w:t>デジタル化</w:t>
              </w:r>
            </w:hyperlink>
            <w:r w:rsidRPr="009E7140">
              <w:rPr>
                <w:rFonts w:hint="eastAsia"/>
              </w:rPr>
              <w:t>による地域の活性化</w:t>
            </w:r>
          </w:p>
          <w:p w14:paraId="780320CF" w14:textId="77777777" w:rsidR="000A1443" w:rsidRPr="00C54C63" w:rsidRDefault="000A1443" w:rsidP="00547F2C">
            <w:pPr>
              <w:pStyle w:val="afff6"/>
            </w:pPr>
            <w:r w:rsidRPr="009E7140">
              <w:rPr>
                <w:rFonts w:hint="eastAsia"/>
              </w:rPr>
              <w:t>地方の共通基盤を国が支援することなどにより、地域からデジタル改革、デジタル実装を推進、デジタル田園都市国家構想の実現、地域で魅力ある多様な就業機会の創出などを図り、地域の課題が解決され、各地域で培われてきた地域の魅力が向上する社会を目指す。</w:t>
            </w:r>
          </w:p>
        </w:tc>
      </w:tr>
      <w:tr w:rsidR="000A1443" w14:paraId="1FCB9CC1" w14:textId="77777777" w:rsidTr="00203ECA">
        <w:tc>
          <w:tcPr>
            <w:tcW w:w="5000" w:type="pct"/>
          </w:tcPr>
          <w:p w14:paraId="6A0C27AF" w14:textId="77777777" w:rsidR="000A1443" w:rsidRPr="00822BAA" w:rsidRDefault="000A1443" w:rsidP="00822BAA">
            <w:pPr>
              <w:pStyle w:val="afff8"/>
            </w:pPr>
            <w:r>
              <w:rPr>
                <w:rFonts w:hint="eastAsia"/>
              </w:rPr>
              <w:t>4.</w:t>
            </w:r>
            <w:r w:rsidRPr="00760FEE">
              <w:rPr>
                <w:rFonts w:hint="eastAsia"/>
              </w:rPr>
              <w:t>誰一人取り残されないデジタル社会</w:t>
            </w:r>
          </w:p>
          <w:p w14:paraId="6F5B6200" w14:textId="77777777" w:rsidR="000A1443" w:rsidRPr="00C54C63" w:rsidRDefault="000A1443" w:rsidP="00822BAA">
            <w:pPr>
              <w:pStyle w:val="afff6"/>
            </w:pPr>
            <w:r w:rsidRPr="00760FEE">
              <w:rPr>
                <w:rFonts w:hint="eastAsia"/>
              </w:rPr>
              <w:t>地理的な制約、年齢、性別、障害や疾病の有無、国籍、経済的な状況などにかかわらず、誰もが（デジタルに不慣れな方にも・デジタルを利用する方にも）日常的に</w:t>
            </w:r>
            <w:bookmarkStart w:id="163" w:name="■デジタル化3ー2ー1"/>
            <w:r w:rsidRPr="00760FEE">
              <w:rPr>
                <w:rFonts w:hint="eastAsia"/>
              </w:rPr>
              <w:t>デジタル化</w:t>
            </w:r>
            <w:bookmarkEnd w:id="163"/>
            <w:r w:rsidRPr="00760FEE">
              <w:rPr>
                <w:rFonts w:hint="eastAsia"/>
              </w:rPr>
              <w:t>の恩恵を享受でき、</w:t>
            </w:r>
            <w:r>
              <w:rPr>
                <w:rFonts w:hint="eastAsia"/>
              </w:rPr>
              <w:t>さまざま</w:t>
            </w:r>
            <w:r w:rsidRPr="00760FEE">
              <w:rPr>
                <w:rFonts w:hint="eastAsia"/>
              </w:rPr>
              <w:t>な課題を解決し、豊かさを真に実感できる「誰一人取り残されない」デジタル社会を目指す。</w:t>
            </w:r>
          </w:p>
        </w:tc>
      </w:tr>
      <w:tr w:rsidR="000A1443" w14:paraId="6CE4EF66" w14:textId="77777777" w:rsidTr="00203ECA">
        <w:tc>
          <w:tcPr>
            <w:tcW w:w="5000" w:type="pct"/>
          </w:tcPr>
          <w:p w14:paraId="61494A3D" w14:textId="77777777" w:rsidR="000A1443" w:rsidRPr="00822BAA" w:rsidRDefault="000A1443" w:rsidP="00822BAA">
            <w:pPr>
              <w:pStyle w:val="afff8"/>
            </w:pPr>
            <w:r>
              <w:rPr>
                <w:rFonts w:hint="eastAsia"/>
              </w:rPr>
              <w:t>5.</w:t>
            </w:r>
            <w:r w:rsidRPr="00760FEE">
              <w:rPr>
                <w:rFonts w:hint="eastAsia"/>
              </w:rPr>
              <w:t>デジタル人材の育成・確保</w:t>
            </w:r>
          </w:p>
          <w:p w14:paraId="53B1F3DB" w14:textId="699A54AB" w:rsidR="000A1443" w:rsidRPr="00C54C63" w:rsidRDefault="000A1443" w:rsidP="00822BAA">
            <w:pPr>
              <w:pStyle w:val="afff6"/>
            </w:pPr>
            <w:r w:rsidRPr="00760FEE">
              <w:rPr>
                <w:rFonts w:hint="eastAsia"/>
              </w:rPr>
              <w:t>全国民が当事者であるとの認識に立ち、ライフステージに応じた必要な</w:t>
            </w:r>
            <w:bookmarkStart w:id="164" w:name="■ICT3ー2－1"/>
            <w:r w:rsidR="00181481">
              <w:fldChar w:fldCharType="begin"/>
            </w:r>
            <w:r w:rsidR="0096045E">
              <w:instrText>HYPERLINK  \l "■ICT"</w:instrText>
            </w:r>
            <w:r w:rsidR="00181481">
              <w:fldChar w:fldCharType="separate"/>
            </w:r>
            <w:r w:rsidRPr="00181481">
              <w:rPr>
                <w:rStyle w:val="a7"/>
                <w:rFonts w:hint="eastAsia"/>
              </w:rPr>
              <w:t>ICT</w:t>
            </w:r>
            <w:bookmarkEnd w:id="164"/>
            <w:r w:rsidR="00181481">
              <w:fldChar w:fldCharType="end"/>
            </w:r>
            <w:r w:rsidRPr="00760FEE">
              <w:rPr>
                <w:rFonts w:hint="eastAsia"/>
              </w:rPr>
              <w:t>スキルを継続的に学ぶことで、デジタル人材の底上げと専門性の向上を図り、デジタル人材が育成・確保される社会を目指す。</w:t>
            </w:r>
          </w:p>
        </w:tc>
      </w:tr>
      <w:tr w:rsidR="000A1443" w14:paraId="6230DF39" w14:textId="77777777" w:rsidTr="00203ECA">
        <w:tc>
          <w:tcPr>
            <w:tcW w:w="5000" w:type="pct"/>
          </w:tcPr>
          <w:p w14:paraId="25C109E7" w14:textId="2497F4C0" w:rsidR="000A1443" w:rsidRDefault="000A1443" w:rsidP="00822BAA">
            <w:pPr>
              <w:pStyle w:val="afff8"/>
            </w:pPr>
            <w:r w:rsidRPr="005C1E46">
              <w:rPr>
                <w:rFonts w:hint="eastAsia"/>
              </w:rPr>
              <w:t>6</w:t>
            </w:r>
            <w:r>
              <w:rPr>
                <w:rFonts w:hint="eastAsia"/>
              </w:rPr>
              <w:t>.</w:t>
            </w:r>
            <w:bookmarkStart w:id="165" w:name="■DFFT3ー2ー1"/>
            <w:r>
              <w:fldChar w:fldCharType="begin"/>
            </w:r>
            <w:r>
              <w:rPr>
                <w:rFonts w:hint="eastAsia"/>
              </w:rPr>
              <w:instrText xml:space="preserve">HYPERLINK </w:instrText>
            </w:r>
            <w:r>
              <w:instrText xml:space="preserve"> \l "</w:instrText>
            </w:r>
            <w:r>
              <w:rPr>
                <w:rFonts w:hint="eastAsia"/>
              </w:rPr>
              <w:instrText>■</w:instrText>
            </w:r>
            <w:r>
              <w:instrText>DFFT"</w:instrText>
            </w:r>
            <w:r>
              <w:fldChar w:fldCharType="separate"/>
            </w:r>
            <w:r w:rsidRPr="00904BFE">
              <w:rPr>
                <w:rStyle w:val="a7"/>
                <w:rFonts w:hint="eastAsia"/>
              </w:rPr>
              <w:t>DFFT</w:t>
            </w:r>
            <w:bookmarkEnd w:id="165"/>
            <w:r>
              <w:fldChar w:fldCharType="end"/>
            </w:r>
            <w:r w:rsidRPr="005C1E46">
              <w:rPr>
                <w:rFonts w:hint="eastAsia"/>
              </w:rPr>
              <w:t>（Data Free Flow with Trust）：「</w:t>
            </w:r>
            <w:bookmarkStart w:id="166" w:name="■信頼性3ー2ー1"/>
            <w:r w:rsidR="0038652B">
              <w:fldChar w:fldCharType="begin"/>
            </w:r>
            <w:r w:rsidR="0038652B">
              <w:rPr>
                <w:rFonts w:hint="eastAsia"/>
              </w:rPr>
              <w:instrText xml:space="preserve">HYPERLINK </w:instrText>
            </w:r>
            <w:r w:rsidR="0038652B">
              <w:instrText xml:space="preserve"> \l "</w:instrText>
            </w:r>
            <w:r w:rsidR="0038652B">
              <w:rPr>
                <w:rFonts w:hint="eastAsia"/>
              </w:rPr>
              <w:instrText>■信頼性</w:instrText>
            </w:r>
            <w:r w:rsidR="0038652B">
              <w:instrText>"</w:instrText>
            </w:r>
            <w:r w:rsidR="0038652B">
              <w:fldChar w:fldCharType="separate"/>
            </w:r>
            <w:r w:rsidRPr="0038652B">
              <w:rPr>
                <w:rStyle w:val="a7"/>
                <w:rFonts w:hint="eastAsia"/>
              </w:rPr>
              <w:t>信頼性</w:t>
            </w:r>
            <w:bookmarkEnd w:id="166"/>
            <w:r w:rsidR="0038652B">
              <w:fldChar w:fldCharType="end"/>
            </w:r>
            <w:r w:rsidRPr="005C1E46">
              <w:rPr>
                <w:rFonts w:hint="eastAsia"/>
              </w:rPr>
              <w:t>のある自由なデータ流通」の推進を始めとする国際戦略</w:t>
            </w:r>
          </w:p>
          <w:p w14:paraId="79A5A17B" w14:textId="77777777" w:rsidR="000A1443" w:rsidRPr="00C54C63" w:rsidRDefault="000A1443" w:rsidP="00822BAA">
            <w:pPr>
              <w:pStyle w:val="afff6"/>
            </w:pPr>
            <w:r w:rsidRPr="005C1E46">
              <w:rPr>
                <w:rFonts w:hint="eastAsia"/>
              </w:rPr>
              <w:t>国際連携を図ることで、データがもたらす価値を最大限引き出し、国境を越えた自由なデータ流通が可能な社会を目指す。</w:t>
            </w:r>
          </w:p>
        </w:tc>
      </w:tr>
    </w:tbl>
    <w:p w14:paraId="07F06B25" w14:textId="77777777" w:rsidR="000A1443" w:rsidRDefault="000A1443">
      <w:r w:rsidRPr="004435C2">
        <w:rPr>
          <w:noProof/>
        </w:rPr>
        <mc:AlternateContent>
          <mc:Choice Requires="wps">
            <w:drawing>
              <wp:anchor distT="0" distB="0" distL="114300" distR="114300" simplePos="0" relativeHeight="251656211" behindDoc="0" locked="0" layoutInCell="1" allowOverlap="1" wp14:anchorId="468A501F" wp14:editId="6A1F8700">
                <wp:simplePos x="0" y="0"/>
                <wp:positionH relativeFrom="margin">
                  <wp:posOffset>1220731</wp:posOffset>
                </wp:positionH>
                <wp:positionV relativeFrom="paragraph">
                  <wp:posOffset>72091</wp:posOffset>
                </wp:positionV>
                <wp:extent cx="4197737" cy="184666"/>
                <wp:effectExtent l="0" t="0" r="0" b="0"/>
                <wp:wrapTopAndBottom/>
                <wp:docPr id="14" name="テキスト ボックス 14">
                  <a:extLst xmlns:a="http://schemas.openxmlformats.org/drawingml/2006/main">
                    <a:ext uri="{FF2B5EF4-FFF2-40B4-BE49-F238E27FC236}">
                      <a16:creationId xmlns:a16="http://schemas.microsoft.com/office/drawing/2014/main" id="{C3DD0EAD-1BF3-FB7F-2D2E-D07FDE56E9EA}"/>
                    </a:ext>
                  </a:extLst>
                </wp:docPr>
                <wp:cNvGraphicFramePr/>
                <a:graphic xmlns:a="http://schemas.openxmlformats.org/drawingml/2006/main">
                  <a:graphicData uri="http://schemas.microsoft.com/office/word/2010/wordprocessingShape">
                    <wps:wsp>
                      <wps:cNvSpPr txBox="1"/>
                      <wps:spPr>
                        <a:xfrm>
                          <a:off x="0" y="0"/>
                          <a:ext cx="4197737" cy="184666"/>
                        </a:xfrm>
                        <a:prstGeom prst="rect">
                          <a:avLst/>
                        </a:prstGeom>
                        <a:noFill/>
                      </wps:spPr>
                      <wps:txbx>
                        <w:txbxContent>
                          <w:p w14:paraId="2A4125C9" w14:textId="77777777" w:rsidR="000A1443" w:rsidRDefault="000A1443">
                            <w:pPr>
                              <w:pStyle w:val="aff2"/>
                            </w:pPr>
                            <w:r>
                              <w:rPr>
                                <w:rFonts w:hint="eastAsia"/>
                              </w:rPr>
                              <w:t xml:space="preserve">（出典） デジタル庁「デジタル社会の実現に向けた重点計画」をもとに作成 </w:t>
                            </w:r>
                          </w:p>
                        </w:txbxContent>
                      </wps:txbx>
                      <wps:bodyPr wrap="square" rtlCol="0">
                        <a:spAutoFit/>
                      </wps:bodyPr>
                    </wps:wsp>
                  </a:graphicData>
                </a:graphic>
              </wp:anchor>
            </w:drawing>
          </mc:Choice>
          <mc:Fallback>
            <w:pict>
              <v:shape w14:anchorId="468A501F" id="テキスト ボックス 14" o:spid="_x0000_s1036" type="#_x0000_t202" style="position:absolute;left:0;text-align:left;margin-left:96.1pt;margin-top:5.7pt;width:330.55pt;height:14.55pt;z-index:251656211;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" filled="f" stroked="f">
                <v:textbox style="mso-fit-shape-to-text:t">
                  <w:txbxContent>
                    <w:p w14:paraId="2A4125C9" w14:textId="77777777" w:rsidR="000A1443" w:rsidRDefault="000A1443">
                      <w:pPr>
                        <w:pStyle w:val="aff2"/>
                      </w:pPr>
                      <w:r>
                        <w:rPr>
                          <w:rFonts w:hint="eastAsia"/>
                        </w:rPr>
                        <w:t xml:space="preserve">（出典） デジタル庁「デジタル社会の実現に向けた重点計画」をもとに作成 </w:t>
                      </w:r>
                    </w:p>
                  </w:txbxContent>
                </v:textbox>
                <w10:wrap type="topAndBottom" anchorx="margin"/>
              </v:shape>
            </w:pict>
          </mc:Fallback>
        </mc:AlternateContent>
      </w:r>
    </w:p>
    <w:p w14:paraId="2D4B3153" w14:textId="77777777" w:rsidR="000A1443" w:rsidRPr="00D66754" w:rsidRDefault="000A1443">
      <w:pPr>
        <w:pStyle w:val="5"/>
        <w:rPr>
          <w:color w:val="215E99" w:themeColor="text2" w:themeTint="BF"/>
          <w:szCs w:val="32"/>
        </w:rPr>
      </w:pPr>
      <w:r w:rsidRPr="00D66754">
        <w:rPr>
          <w:rFonts w:hint="eastAsia"/>
        </w:rPr>
        <w:t>デジタル社会の実現に向けた戦略・施策</w:t>
      </w:r>
    </w:p>
    <w:p w14:paraId="38B0108C" w14:textId="77777777" w:rsidR="000A1443" w:rsidRPr="00D66754" w:rsidRDefault="000A1443">
      <w:r w:rsidRPr="00D66754">
        <w:rPr>
          <w:rFonts w:hint="eastAsia"/>
        </w:rPr>
        <w:t>日本がデジタル社会を実現していくための政府の取組について、</w:t>
      </w:r>
      <w:r w:rsidRPr="00D66754">
        <w:t>7つの戦略的な政策が掲げられています。7つの戦略的な政策の中では、サイバーセキュリティに関する取組も盛り込まれています。サイバーセキュリティの施策が重要視されていることを理解するため、該当の項目について説明していきます。</w:t>
      </w:r>
    </w:p>
    <w:tbl>
      <w:tblPr>
        <w:tblStyle w:val="aa"/>
        <w:tblW w:w="5000" w:type="pct"/>
        <w:tblLook w:val="04A0" w:firstRow="1" w:lastRow="0" w:firstColumn="1" w:lastColumn="0" w:noHBand="0" w:noVBand="1"/>
      </w:tblPr>
      <w:tblGrid>
        <w:gridCol w:w="10456"/>
      </w:tblGrid>
      <w:tr w:rsidR="000A1443" w14:paraId="6AEA8DB4" w14:textId="77777777" w:rsidTr="00203ECA">
        <w:tc>
          <w:tcPr>
            <w:tcW w:w="5000" w:type="pct"/>
            <w:shd w:val="clear" w:color="auto" w:fill="215E99" w:themeFill="text2" w:themeFillTint="BF"/>
          </w:tcPr>
          <w:p w14:paraId="5577AB11" w14:textId="77777777" w:rsidR="000A1443" w:rsidRPr="00FA5112" w:rsidRDefault="000A1443" w:rsidP="00822BAA">
            <w:pPr>
              <w:pStyle w:val="aff0"/>
            </w:pPr>
            <w:r w:rsidRPr="00FA5112">
              <w:rPr>
                <w:rFonts w:hint="eastAsia"/>
              </w:rPr>
              <w:t>目指す姿を実現する上で有効な戦略的取組（基本戦略）</w:t>
            </w:r>
          </w:p>
        </w:tc>
      </w:tr>
      <w:tr w:rsidR="000A1443" w14:paraId="49B5BD00" w14:textId="77777777" w:rsidTr="00203ECA">
        <w:tc>
          <w:tcPr>
            <w:tcW w:w="5000" w:type="pct"/>
          </w:tcPr>
          <w:p w14:paraId="434B2D20" w14:textId="77777777" w:rsidR="000A1443" w:rsidRPr="00822BAA" w:rsidRDefault="000A1443" w:rsidP="00822BAA">
            <w:pPr>
              <w:pStyle w:val="afff6"/>
            </w:pPr>
            <w:r>
              <w:rPr>
                <w:rFonts w:hint="eastAsia"/>
              </w:rPr>
              <w:t>1</w:t>
            </w:r>
            <w:r w:rsidRPr="00822BAA">
              <w:rPr>
                <w:rFonts w:hint="eastAsia"/>
              </w:rPr>
              <w:t>.デジタル社会の実現に向けた構造改革</w:t>
            </w:r>
          </w:p>
          <w:p w14:paraId="360EEC7B" w14:textId="77777777" w:rsidR="000A1443" w:rsidRPr="00822BAA" w:rsidRDefault="000A1443" w:rsidP="00822BAA">
            <w:pPr>
              <w:pStyle w:val="afff6"/>
            </w:pPr>
            <w:r w:rsidRPr="00822BAA">
              <w:rPr>
                <w:rFonts w:hint="eastAsia"/>
              </w:rPr>
              <w:t>2.デジタル田園都市国家構想の実現</w:t>
            </w:r>
          </w:p>
          <w:p w14:paraId="75930BF0" w14:textId="77777777" w:rsidR="000A1443" w:rsidRPr="00822BAA" w:rsidRDefault="000A1443" w:rsidP="00822BAA">
            <w:pPr>
              <w:pStyle w:val="afff6"/>
            </w:pPr>
            <w:r w:rsidRPr="00822BAA">
              <w:rPr>
                <w:rFonts w:hint="eastAsia"/>
              </w:rPr>
              <w:t>3.国際戦略の推進</w:t>
            </w:r>
          </w:p>
          <w:p w14:paraId="253DED8D" w14:textId="77777777" w:rsidR="000A1443" w:rsidRPr="00DB37A9" w:rsidRDefault="000A1443" w:rsidP="00822BAA">
            <w:pPr>
              <w:pStyle w:val="afff8"/>
            </w:pPr>
            <w:r>
              <w:rPr>
                <w:rFonts w:hint="eastAsia"/>
              </w:rPr>
              <w:t>4.</w:t>
            </w:r>
            <w:r w:rsidRPr="00DB37A9">
              <w:rPr>
                <w:rFonts w:hint="eastAsia"/>
              </w:rPr>
              <w:t>サイバーセキュリティなどの安全・安心の確保</w:t>
            </w:r>
          </w:p>
          <w:p w14:paraId="53CEFB56" w14:textId="77777777" w:rsidR="000A1443" w:rsidRPr="00822BAA" w:rsidRDefault="000A1443" w:rsidP="00822BAA">
            <w:pPr>
              <w:pStyle w:val="afff6"/>
            </w:pPr>
            <w:r>
              <w:rPr>
                <w:rFonts w:hint="eastAsia"/>
              </w:rPr>
              <w:t>5.</w:t>
            </w:r>
            <w:r w:rsidRPr="00822BAA">
              <w:rPr>
                <w:rFonts w:hint="eastAsia"/>
              </w:rPr>
              <w:t>急速なAIの進歩・普及を踏まえた対応</w:t>
            </w:r>
          </w:p>
          <w:p w14:paraId="468CE629" w14:textId="77777777" w:rsidR="000A1443" w:rsidRPr="00822BAA" w:rsidRDefault="000A1443" w:rsidP="00822BAA">
            <w:pPr>
              <w:pStyle w:val="afff6"/>
            </w:pPr>
            <w:r w:rsidRPr="00822BAA">
              <w:rPr>
                <w:rFonts w:hint="eastAsia"/>
              </w:rPr>
              <w:t>6.包括的データ戦略の推進と今後の取組</w:t>
            </w:r>
          </w:p>
          <w:p w14:paraId="26669D85" w14:textId="77777777" w:rsidR="000A1443" w:rsidRPr="0089132D" w:rsidRDefault="000A1443" w:rsidP="00822BAA">
            <w:pPr>
              <w:pStyle w:val="afff6"/>
            </w:pPr>
            <w:r w:rsidRPr="00822BAA">
              <w:rPr>
                <w:rFonts w:hint="eastAsia"/>
              </w:rPr>
              <w:t>7.Web3.0の推進</w:t>
            </w:r>
          </w:p>
        </w:tc>
      </w:tr>
    </w:tbl>
    <w:p w14:paraId="5C207FFE" w14:textId="77777777" w:rsidR="000A1443" w:rsidRDefault="000A1443">
      <w:pPr>
        <w:rPr>
          <w:szCs w:val="28"/>
        </w:rPr>
      </w:pPr>
      <w:r>
        <w:rPr>
          <w:noProof/>
        </w:rPr>
        <mc:AlternateContent>
          <mc:Choice Requires="wps">
            <w:drawing>
              <wp:anchor distT="0" distB="0" distL="114300" distR="114300" simplePos="0" relativeHeight="251656210" behindDoc="0" locked="0" layoutInCell="1" allowOverlap="1" wp14:anchorId="364E0861" wp14:editId="4F2C1B48">
                <wp:simplePos x="0" y="0"/>
                <wp:positionH relativeFrom="column">
                  <wp:posOffset>2618105</wp:posOffset>
                </wp:positionH>
                <wp:positionV relativeFrom="paragraph">
                  <wp:posOffset>70911</wp:posOffset>
                </wp:positionV>
                <wp:extent cx="1931211" cy="167365"/>
                <wp:effectExtent l="38100" t="0" r="50165" b="42545"/>
                <wp:wrapNone/>
                <wp:docPr id="1027894034" name="二等辺三角形 1027894034"/>
                <wp:cNvGraphicFramePr/>
                <a:graphic xmlns:a="http://schemas.openxmlformats.org/drawingml/2006/main">
                  <a:graphicData uri="http://schemas.microsoft.com/office/word/2010/wordprocessingShape">
                    <wps:wsp>
                      <wps:cNvSpPr/>
                      <wps:spPr>
                        <a:xfrm rot="10800000">
                          <a:off x="0" y="0"/>
                          <a:ext cx="1931211" cy="167365"/>
                        </a:xfrm>
                        <a:prstGeom prst="triangle">
                          <a:avLst/>
                        </a:prstGeom>
                        <a:solidFill>
                          <a:srgbClr val="5B9BD5">
                            <a:lumMod val="60000"/>
                            <a:lumOff val="40000"/>
                          </a:srgbClr>
                        </a:solidFill>
                        <a:ln w="12700" cap="flat" cmpd="sng" algn="ctr">
                          <a:solidFill>
                            <a:srgbClr val="5B9BD5">
                              <a:lumMod val="60000"/>
                              <a:lumOff val="40000"/>
                            </a:srgbClr>
                          </a:solidFill>
                          <a:prstDash val="solid"/>
                          <a:miter lim="800000"/>
                        </a:ln>
                        <a:effectLst/>
                      </wps:spPr>
                      <wps:bodyPr rtlCol="0" anchor="ctr"/>
                    </wps:wsp>
                  </a:graphicData>
                </a:graphic>
              </wp:anchor>
            </w:drawing>
          </mc:Choice>
          <mc:Fallback xmlns:w16sdtfl="http://schemas.microsoft.com/office/word/2024/wordml/sdtformatlock" xmlns:w16du="http://schemas.microsoft.com/office/word/2023/wordml/word16du">
            <w:pict>
              <v:shape w14:anchorId="7F3EF78D" id="二等辺三角形 1027894034" o:spid="_x0000_s1026" type="#_x0000_t5" style="position:absolute;margin-left:206.15pt;margin-top:5.6pt;width:152.05pt;height:13.2pt;rotation:180;z-index:25165621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" fillcolor="#9dc3e6" strokecolor="#9dc3e6" strokeweight="1pt"/>
            </w:pict>
          </mc:Fallback>
        </mc:AlternateContent>
      </w:r>
    </w:p>
    <w:p w14:paraId="65DB08B1" w14:textId="77777777" w:rsidR="000A1443" w:rsidRPr="008913CD" w:rsidRDefault="000A1443">
      <w:pPr>
        <w:pStyle w:val="5"/>
        <w:rPr>
          <w:color w:val="215E99" w:themeColor="text2" w:themeTint="BF"/>
          <w:szCs w:val="32"/>
        </w:rPr>
      </w:pPr>
      <w:r w:rsidRPr="008913CD">
        <w:rPr>
          <w:rFonts w:hint="eastAsia"/>
        </w:rPr>
        <w:t>サイバーセキュリティなどの安全・安心の確保</w:t>
      </w:r>
    </w:p>
    <w:p w14:paraId="1EE94AD7" w14:textId="77777777" w:rsidR="000A1443" w:rsidRPr="0044006A" w:rsidRDefault="000A1443">
      <w:pPr>
        <w:rPr>
          <w:b/>
        </w:rPr>
      </w:pPr>
      <w:r w:rsidRPr="008C27F2">
        <w:rPr>
          <w:rFonts w:hint="eastAsia"/>
        </w:rPr>
        <w:t>国家安全保障上の課題へと発展していく可能性のある国際情勢の変化、感染症の蔓延、自然災害などへの対応として、国民の生命・財産を守り、国民生活を維持することのできる安全・安心なデジタル社会の構築に取</w:t>
      </w:r>
      <w:r>
        <w:rPr>
          <w:rFonts w:hint="eastAsia"/>
        </w:rPr>
        <w:t>り</w:t>
      </w:r>
      <w:r w:rsidRPr="008C27F2">
        <w:rPr>
          <w:rFonts w:hint="eastAsia"/>
        </w:rPr>
        <w:t>組みます。</w:t>
      </w:r>
    </w:p>
    <w:tbl>
      <w:tblPr>
        <w:tblStyle w:val="aa"/>
        <w:tblW w:w="5000" w:type="pct"/>
        <w:tblLook w:val="04A0" w:firstRow="1" w:lastRow="0" w:firstColumn="1" w:lastColumn="0" w:noHBand="0" w:noVBand="1"/>
      </w:tblPr>
      <w:tblGrid>
        <w:gridCol w:w="10456"/>
      </w:tblGrid>
      <w:tr w:rsidR="000A1443" w14:paraId="5E03A934" w14:textId="77777777" w:rsidTr="00203ECA">
        <w:tc>
          <w:tcPr>
            <w:tcW w:w="5000" w:type="pct"/>
            <w:shd w:val="clear" w:color="auto" w:fill="215E99" w:themeFill="text2" w:themeFillTint="BF"/>
          </w:tcPr>
          <w:p w14:paraId="76E8DA17" w14:textId="77777777" w:rsidR="000A1443" w:rsidRDefault="000A1443" w:rsidP="00822BAA">
            <w:pPr>
              <w:pStyle w:val="aff0"/>
            </w:pPr>
            <w:r>
              <w:rPr>
                <w:rFonts w:hint="eastAsia"/>
              </w:rPr>
              <w:t>1.</w:t>
            </w:r>
            <w:r w:rsidRPr="00D8764C">
              <w:rPr>
                <w:rFonts w:hint="eastAsia"/>
              </w:rPr>
              <w:t>サイバーセキュリティの確保</w:t>
            </w:r>
          </w:p>
        </w:tc>
      </w:tr>
      <w:tr w:rsidR="000A1443" w14:paraId="3823A986" w14:textId="77777777" w:rsidTr="00203ECA">
        <w:tc>
          <w:tcPr>
            <w:tcW w:w="5000" w:type="pct"/>
          </w:tcPr>
          <w:p w14:paraId="4D7F0BAD" w14:textId="77777777" w:rsidR="000A1443" w:rsidRPr="00822BAA" w:rsidRDefault="000A1443" w:rsidP="00892C01">
            <w:pPr>
              <w:pStyle w:val="afff6"/>
              <w:numPr>
                <w:ilvl w:val="0"/>
                <w:numId w:val="706"/>
              </w:numPr>
            </w:pPr>
            <w:r w:rsidRPr="00822BAA">
              <w:rPr>
                <w:rFonts w:hint="eastAsia"/>
              </w:rPr>
              <w:t>令和5年度に、政府情報システムにおけるクラウドサービスの利用拡大などを見据え、政府統一基準を改定。</w:t>
            </w:r>
          </w:p>
          <w:p w14:paraId="1DEFD93F" w14:textId="17C4D56C" w:rsidR="000A1443" w:rsidRPr="00822BAA" w:rsidRDefault="000A1443" w:rsidP="00892C01">
            <w:pPr>
              <w:pStyle w:val="afff6"/>
              <w:numPr>
                <w:ilvl w:val="0"/>
                <w:numId w:val="706"/>
              </w:numPr>
            </w:pPr>
            <w:r w:rsidRPr="00822BAA">
              <w:rPr>
                <w:rFonts w:hint="eastAsia"/>
              </w:rPr>
              <w:t>デジタル庁は</w:t>
            </w:r>
            <w:bookmarkStart w:id="167" w:name="■NISC3ー2ー1"/>
            <w:r w:rsidR="009B4AB8">
              <w:fldChar w:fldCharType="begin"/>
            </w:r>
            <w:r w:rsidR="009B4AB8">
              <w:rPr>
                <w:rFonts w:hint="eastAsia"/>
              </w:rPr>
              <w:instrText xml:space="preserve">HYPERLINK </w:instrText>
            </w:r>
            <w:r w:rsidR="009B4AB8">
              <w:instrText xml:space="preserve"> \l "</w:instrText>
            </w:r>
            <w:r w:rsidR="009B4AB8">
              <w:rPr>
                <w:rFonts w:hint="eastAsia"/>
              </w:rPr>
              <w:instrText>■</w:instrText>
            </w:r>
            <w:r w:rsidR="009B4AB8">
              <w:instrText>NISC"</w:instrText>
            </w:r>
            <w:r w:rsidR="009B4AB8">
              <w:fldChar w:fldCharType="separate"/>
            </w:r>
            <w:r w:rsidRPr="009B4AB8">
              <w:rPr>
                <w:rStyle w:val="a7"/>
                <w:rFonts w:hint="eastAsia"/>
              </w:rPr>
              <w:t>NISC</w:t>
            </w:r>
            <w:bookmarkEnd w:id="167"/>
            <w:r w:rsidR="009B4AB8">
              <w:fldChar w:fldCharType="end"/>
            </w:r>
            <w:r w:rsidRPr="00822BAA">
              <w:rPr>
                <w:rFonts w:hint="eastAsia"/>
              </w:rPr>
              <w:t>と連携し、デジタル庁整備・運用システムなどの情報システム整備方針の実装を推進。</w:t>
            </w:r>
          </w:p>
          <w:p w14:paraId="156E00DC" w14:textId="77777777" w:rsidR="000A1443" w:rsidRPr="00190101" w:rsidRDefault="000A1443" w:rsidP="00892C01">
            <w:pPr>
              <w:pStyle w:val="afff6"/>
              <w:numPr>
                <w:ilvl w:val="0"/>
                <w:numId w:val="706"/>
              </w:numPr>
            </w:pPr>
            <w:r w:rsidRPr="00822BAA">
              <w:rPr>
                <w:rFonts w:hint="eastAsia"/>
              </w:rPr>
              <w:t>安全保障などの機微な情報などに係る政府情報システムの取扱いを参照した利用促進。</w:t>
            </w:r>
          </w:p>
        </w:tc>
      </w:tr>
      <w:tr w:rsidR="000A1443" w14:paraId="599A16B1" w14:textId="77777777" w:rsidTr="00203ECA">
        <w:tc>
          <w:tcPr>
            <w:tcW w:w="5000" w:type="pct"/>
            <w:shd w:val="clear" w:color="auto" w:fill="215E99" w:themeFill="text2" w:themeFillTint="BF"/>
          </w:tcPr>
          <w:p w14:paraId="4B2B5CF6" w14:textId="77777777" w:rsidR="000A1443" w:rsidRPr="0014287A" w:rsidRDefault="000A1443" w:rsidP="00822BAA">
            <w:pPr>
              <w:pStyle w:val="aff0"/>
            </w:pPr>
            <w:r>
              <w:rPr>
                <w:rFonts w:hint="eastAsia"/>
              </w:rPr>
              <w:t>2.</w:t>
            </w:r>
            <w:r w:rsidRPr="0014287A">
              <w:rPr>
                <w:rFonts w:hint="eastAsia"/>
              </w:rPr>
              <w:t>個人情報などの適正な取扱いの確保</w:t>
            </w:r>
          </w:p>
        </w:tc>
      </w:tr>
      <w:tr w:rsidR="000A1443" w14:paraId="59743EBF" w14:textId="77777777" w:rsidTr="00203ECA">
        <w:tc>
          <w:tcPr>
            <w:tcW w:w="5000" w:type="pct"/>
          </w:tcPr>
          <w:p w14:paraId="07656F87" w14:textId="3C0C66FA" w:rsidR="000A1443" w:rsidRPr="00822BAA" w:rsidRDefault="000A1443" w:rsidP="00892C01">
            <w:pPr>
              <w:pStyle w:val="afff6"/>
              <w:numPr>
                <w:ilvl w:val="0"/>
                <w:numId w:val="707"/>
              </w:numPr>
            </w:pPr>
            <w:r w:rsidRPr="00190101">
              <w:rPr>
                <w:rFonts w:hint="eastAsia"/>
              </w:rPr>
              <w:t>改正後の個人情報保護法を踏まえ、個人情報などの適正な取扱いの確保、</w:t>
            </w:r>
            <w:bookmarkStart w:id="168" w:name="■個人情報保護委員会3ー2ー1"/>
            <w:r w:rsidR="006561AE">
              <w:fldChar w:fldCharType="begin"/>
            </w:r>
            <w:r w:rsidR="006561AE">
              <w:rPr>
                <w:rFonts w:hint="eastAsia"/>
              </w:rPr>
              <w:instrText xml:space="preserve">HYPERLINK </w:instrText>
            </w:r>
            <w:r w:rsidR="006561AE">
              <w:instrText xml:space="preserve"> \l "</w:instrText>
            </w:r>
            <w:r w:rsidR="006561AE">
              <w:rPr>
                <w:rFonts w:hint="eastAsia"/>
              </w:rPr>
              <w:instrText>■個人情報保護委員会</w:instrText>
            </w:r>
            <w:r w:rsidR="006561AE">
              <w:instrText>"</w:instrText>
            </w:r>
            <w:r w:rsidR="006561AE">
              <w:fldChar w:fldCharType="separate"/>
            </w:r>
            <w:r w:rsidRPr="006561AE">
              <w:rPr>
                <w:rStyle w:val="a7"/>
                <w:rFonts w:hint="eastAsia"/>
              </w:rPr>
              <w:t>個人情報保護委員会</w:t>
            </w:r>
            <w:bookmarkEnd w:id="168"/>
            <w:r w:rsidR="006561AE">
              <w:fldChar w:fldCharType="end"/>
            </w:r>
            <w:r w:rsidRPr="00190101">
              <w:rPr>
                <w:rFonts w:hint="eastAsia"/>
              </w:rPr>
              <w:t>の体制強化。</w:t>
            </w:r>
          </w:p>
        </w:tc>
      </w:tr>
      <w:tr w:rsidR="000A1443" w14:paraId="7188E158" w14:textId="77777777" w:rsidTr="00203ECA">
        <w:tc>
          <w:tcPr>
            <w:tcW w:w="5000" w:type="pct"/>
            <w:shd w:val="clear" w:color="auto" w:fill="215E99" w:themeFill="text2" w:themeFillTint="BF"/>
          </w:tcPr>
          <w:p w14:paraId="5B9801C6" w14:textId="77777777" w:rsidR="000A1443" w:rsidRPr="003647F3" w:rsidRDefault="000A1443" w:rsidP="00822BAA">
            <w:pPr>
              <w:pStyle w:val="aff0"/>
            </w:pPr>
            <w:r>
              <w:rPr>
                <w:rFonts w:hint="eastAsia"/>
              </w:rPr>
              <w:t>3.</w:t>
            </w:r>
            <w:r w:rsidRPr="003647F3">
              <w:rPr>
                <w:rFonts w:hint="eastAsia"/>
              </w:rPr>
              <w:t>情報通信技術を用いた犯罪の防止</w:t>
            </w:r>
          </w:p>
        </w:tc>
      </w:tr>
      <w:bookmarkStart w:id="169" w:name="■不正アクセス3ー2ー1"/>
      <w:tr w:rsidR="000A1443" w14:paraId="64BB7D77" w14:textId="77777777" w:rsidTr="00203ECA">
        <w:tc>
          <w:tcPr>
            <w:tcW w:w="5000" w:type="pct"/>
          </w:tcPr>
          <w:p w14:paraId="2B39D3B2" w14:textId="6A2BD3E3" w:rsidR="000A1443" w:rsidRPr="00822BAA" w:rsidRDefault="00916B89" w:rsidP="00892C01">
            <w:pPr>
              <w:pStyle w:val="afff6"/>
              <w:numPr>
                <w:ilvl w:val="0"/>
                <w:numId w:val="708"/>
              </w:numPr>
            </w:pPr>
            <w:r>
              <w:fldChar w:fldCharType="begin"/>
            </w:r>
            <w:r>
              <w:rPr>
                <w:rFonts w:hint="eastAsia"/>
              </w:rPr>
              <w:instrText xml:space="preserve">HYPERLINK </w:instrText>
            </w:r>
            <w:r>
              <w:instrText xml:space="preserve"> \l "</w:instrText>
            </w:r>
            <w:r>
              <w:rPr>
                <w:rFonts w:hint="eastAsia"/>
              </w:rPr>
              <w:instrText>■不正アクセス</w:instrText>
            </w:r>
            <w:r>
              <w:instrText>"</w:instrText>
            </w:r>
            <w:r>
              <w:fldChar w:fldCharType="separate"/>
            </w:r>
            <w:r w:rsidR="000A1443" w:rsidRPr="00916B89">
              <w:rPr>
                <w:rStyle w:val="a7"/>
                <w:rFonts w:hint="eastAsia"/>
              </w:rPr>
              <w:t>不正アクセス</w:t>
            </w:r>
            <w:bookmarkEnd w:id="169"/>
            <w:r>
              <w:fldChar w:fldCharType="end"/>
            </w:r>
            <w:r w:rsidR="000A1443" w:rsidRPr="00822BAA">
              <w:rPr>
                <w:rFonts w:hint="eastAsia"/>
              </w:rPr>
              <w:t>の防止などに向けた官民連携。</w:t>
            </w:r>
          </w:p>
          <w:p w14:paraId="647B2EB3" w14:textId="77777777" w:rsidR="000A1443" w:rsidRPr="00EE3213" w:rsidRDefault="000A1443" w:rsidP="00892C01">
            <w:pPr>
              <w:pStyle w:val="afff6"/>
              <w:numPr>
                <w:ilvl w:val="0"/>
                <w:numId w:val="708"/>
              </w:numPr>
            </w:pPr>
            <w:r w:rsidRPr="00822BAA">
              <w:rPr>
                <w:rFonts w:hint="eastAsia"/>
              </w:rPr>
              <w:t>国際連携、サイバー事案の警察への通報促進などの取組を実施。</w:t>
            </w:r>
          </w:p>
        </w:tc>
      </w:tr>
      <w:tr w:rsidR="000A1443" w14:paraId="4A39EA5D" w14:textId="77777777" w:rsidTr="00203ECA">
        <w:tc>
          <w:tcPr>
            <w:tcW w:w="5000" w:type="pct"/>
            <w:shd w:val="clear" w:color="auto" w:fill="215E99" w:themeFill="text2" w:themeFillTint="BF"/>
          </w:tcPr>
          <w:p w14:paraId="07C9226A" w14:textId="77777777" w:rsidR="000A1443" w:rsidRPr="00822BAA" w:rsidRDefault="000A1443" w:rsidP="00822BAA">
            <w:pPr>
              <w:pStyle w:val="aff0"/>
            </w:pPr>
            <w:r>
              <w:rPr>
                <w:rFonts w:hint="eastAsia"/>
              </w:rPr>
              <w:t>4.</w:t>
            </w:r>
            <w:r w:rsidRPr="00343059">
              <w:rPr>
                <w:rFonts w:hint="eastAsia"/>
              </w:rPr>
              <w:t>高度情報通信ネットワークの災害対策</w:t>
            </w:r>
          </w:p>
        </w:tc>
      </w:tr>
      <w:tr w:rsidR="000A1443" w14:paraId="0DE1FFF0" w14:textId="77777777" w:rsidTr="00203ECA">
        <w:tc>
          <w:tcPr>
            <w:tcW w:w="5000" w:type="pct"/>
          </w:tcPr>
          <w:p w14:paraId="2AE0D1EB" w14:textId="77777777" w:rsidR="000A1443" w:rsidRPr="008438E6" w:rsidRDefault="000A1443" w:rsidP="00892C01">
            <w:pPr>
              <w:pStyle w:val="afff6"/>
              <w:numPr>
                <w:ilvl w:val="0"/>
                <w:numId w:val="466"/>
              </w:numPr>
            </w:pPr>
            <w:r w:rsidRPr="008438E6">
              <w:rPr>
                <w:rFonts w:hint="eastAsia"/>
              </w:rPr>
              <w:t>ネットワークの冗長性の確保・電気通信事故の検証､災害発生時における移動電源車などの派遣などを推進。</w:t>
            </w:r>
          </w:p>
        </w:tc>
      </w:tr>
    </w:tbl>
    <w:p w14:paraId="32244C51" w14:textId="77777777" w:rsidR="000A1443" w:rsidRDefault="000A1443">
      <w:pPr>
        <w:ind w:firstLineChars="0" w:firstLine="0"/>
      </w:pPr>
      <w:bookmarkStart w:id="170" w:name="_Toc167890541"/>
    </w:p>
    <w:p w14:paraId="359086C2" w14:textId="77777777" w:rsidR="000A1443" w:rsidRDefault="000A1443">
      <w:pPr>
        <w:pStyle w:val="5"/>
      </w:pPr>
      <w:r w:rsidRPr="0005798A">
        <w:rPr>
          <w:rFonts w:hint="eastAsia"/>
        </w:rPr>
        <w:t>各分野における基本的な施策</w:t>
      </w:r>
    </w:p>
    <w:p w14:paraId="048E9753" w14:textId="77777777" w:rsidR="000A1443" w:rsidRDefault="000A1443">
      <w:r>
        <w:rPr>
          <w:rFonts w:hint="eastAsia"/>
        </w:rPr>
        <w:t>デジタル社会</w:t>
      </w:r>
      <w:r w:rsidRPr="00D85A12">
        <w:rPr>
          <w:rFonts w:hint="eastAsia"/>
        </w:rPr>
        <w:t>の実現に向け、</w:t>
      </w:r>
      <w:r w:rsidRPr="00D85A12">
        <w:t>6つの分野に分けて、基本的な施策が掲げられています。6つの分野における産業のデジタル化には、中小企業を対象とした施策が盛り込まれているため、その分野に焦点を当てて説明していきます。</w:t>
      </w:r>
    </w:p>
    <w:p w14:paraId="6D4FEC45" w14:textId="77777777" w:rsidR="000A1443" w:rsidRDefault="000A1443"/>
    <w:tbl>
      <w:tblPr>
        <w:tblStyle w:val="aa"/>
        <w:tblW w:w="0" w:type="auto"/>
        <w:tblLook w:val="04A0" w:firstRow="1" w:lastRow="0" w:firstColumn="1" w:lastColumn="0" w:noHBand="0" w:noVBand="1"/>
      </w:tblPr>
      <w:tblGrid>
        <w:gridCol w:w="10456"/>
      </w:tblGrid>
      <w:tr w:rsidR="000A1443" w14:paraId="4E5BFF25" w14:textId="77777777">
        <w:tc>
          <w:tcPr>
            <w:tcW w:w="10456" w:type="dxa"/>
            <w:shd w:val="clear" w:color="auto" w:fill="215E99" w:themeFill="text2" w:themeFillTint="BF"/>
          </w:tcPr>
          <w:p w14:paraId="2E27F7D9" w14:textId="77777777" w:rsidR="000A1443" w:rsidRPr="00822BAA" w:rsidRDefault="000A1443" w:rsidP="00822BAA">
            <w:pPr>
              <w:pStyle w:val="aff0"/>
            </w:pPr>
            <w:r>
              <w:rPr>
                <w:rFonts w:hint="eastAsia"/>
              </w:rPr>
              <w:t>各分野における基本的な施策</w:t>
            </w:r>
          </w:p>
        </w:tc>
      </w:tr>
      <w:tr w:rsidR="000A1443" w14:paraId="3803A7A1" w14:textId="77777777">
        <w:tc>
          <w:tcPr>
            <w:tcW w:w="10456" w:type="dxa"/>
          </w:tcPr>
          <w:p w14:paraId="3A581AF0" w14:textId="77777777" w:rsidR="000A1443" w:rsidRPr="00822BAA" w:rsidRDefault="000A1443" w:rsidP="00822BAA">
            <w:pPr>
              <w:pStyle w:val="afff6"/>
            </w:pPr>
            <w:r w:rsidRPr="000E5590">
              <w:t>1.</w:t>
            </w:r>
            <w:r>
              <w:rPr>
                <w:rFonts w:hint="eastAsia"/>
              </w:rPr>
              <w:t>国民に対する行</w:t>
            </w:r>
            <w:r w:rsidRPr="00822BAA">
              <w:rPr>
                <w:rFonts w:hint="eastAsia"/>
              </w:rPr>
              <w:t>政サービスのデジタル化</w:t>
            </w:r>
          </w:p>
          <w:p w14:paraId="610E43A0" w14:textId="77777777" w:rsidR="000A1443" w:rsidRPr="00822BAA" w:rsidRDefault="000A1443" w:rsidP="00822BAA">
            <w:pPr>
              <w:pStyle w:val="afff6"/>
            </w:pPr>
            <w:r w:rsidRPr="00822BAA">
              <w:rPr>
                <w:rFonts w:hint="eastAsia"/>
              </w:rPr>
              <w:t>2.安全・安心で便利な暮らしのデジタル化</w:t>
            </w:r>
          </w:p>
          <w:p w14:paraId="7B45342D" w14:textId="77777777" w:rsidR="000A1443" w:rsidRPr="00822BAA" w:rsidRDefault="000A1443" w:rsidP="00822BAA">
            <w:pPr>
              <w:pStyle w:val="afff6"/>
            </w:pPr>
            <w:r w:rsidRPr="00822BAA">
              <w:rPr>
                <w:rFonts w:hint="eastAsia"/>
              </w:rPr>
              <w:t>3.アクセシビリティの確保</w:t>
            </w:r>
          </w:p>
          <w:p w14:paraId="28EFA77F" w14:textId="77777777" w:rsidR="000A1443" w:rsidRPr="00822BAA" w:rsidRDefault="000A1443" w:rsidP="00822BAA">
            <w:pPr>
              <w:pStyle w:val="afff8"/>
            </w:pPr>
            <w:r>
              <w:rPr>
                <w:rFonts w:hint="eastAsia"/>
              </w:rPr>
              <w:t>4.産業のデジタル化</w:t>
            </w:r>
          </w:p>
          <w:p w14:paraId="0CF98470" w14:textId="77777777" w:rsidR="000A1443" w:rsidRPr="00822BAA" w:rsidRDefault="000A1443" w:rsidP="00822BAA">
            <w:pPr>
              <w:pStyle w:val="afff6"/>
            </w:pPr>
            <w:r>
              <w:rPr>
                <w:rFonts w:hint="eastAsia"/>
              </w:rPr>
              <w:t>5.デジタル社会を支えるシステム</w:t>
            </w:r>
            <w:r w:rsidRPr="00822BAA">
              <w:rPr>
                <w:rFonts w:hint="eastAsia"/>
              </w:rPr>
              <w:t>・技術</w:t>
            </w:r>
          </w:p>
          <w:p w14:paraId="5B5A733C" w14:textId="77777777" w:rsidR="000A1443" w:rsidRDefault="000A1443" w:rsidP="00822BAA">
            <w:pPr>
              <w:pStyle w:val="afff6"/>
            </w:pPr>
            <w:r w:rsidRPr="00822BAA">
              <w:rPr>
                <w:rFonts w:hint="eastAsia"/>
              </w:rPr>
              <w:t>6.デジタル社会のライフスタイル・人</w:t>
            </w:r>
            <w:r>
              <w:rPr>
                <w:rFonts w:hint="eastAsia"/>
              </w:rPr>
              <w:t>材</w:t>
            </w:r>
          </w:p>
        </w:tc>
      </w:tr>
    </w:tbl>
    <w:p w14:paraId="7F42955D" w14:textId="77777777" w:rsidR="000A1443" w:rsidRDefault="000A1443">
      <w:r>
        <w:rPr>
          <w:noProof/>
        </w:rPr>
        <mc:AlternateContent>
          <mc:Choice Requires="wps">
            <w:drawing>
              <wp:anchor distT="0" distB="0" distL="114300" distR="114300" simplePos="0" relativeHeight="251656261" behindDoc="0" locked="0" layoutInCell="1" allowOverlap="1" wp14:anchorId="3C9907A9" wp14:editId="60640633">
                <wp:simplePos x="0" y="0"/>
                <wp:positionH relativeFrom="margin">
                  <wp:posOffset>2355850</wp:posOffset>
                </wp:positionH>
                <wp:positionV relativeFrom="paragraph">
                  <wp:posOffset>208915</wp:posOffset>
                </wp:positionV>
                <wp:extent cx="1931035" cy="167005"/>
                <wp:effectExtent l="38100" t="0" r="50165" b="42545"/>
                <wp:wrapTopAndBottom/>
                <wp:docPr id="2055946674" name="二等辺三角形 147"/>
                <wp:cNvGraphicFramePr/>
                <a:graphic xmlns:a="http://schemas.openxmlformats.org/drawingml/2006/main">
                  <a:graphicData uri="http://schemas.microsoft.com/office/word/2010/wordprocessingShape">
                    <wps:wsp>
                      <wps:cNvSpPr/>
                      <wps:spPr>
                        <a:xfrm rot="10800000">
                          <a:off x="0" y="0"/>
                          <a:ext cx="1931035" cy="167005"/>
                        </a:xfrm>
                        <a:prstGeom prst="triangle">
                          <a:avLst/>
                        </a:prstGeom>
                        <a:solidFill>
                          <a:srgbClr val="5B9BD5">
                            <a:lumMod val="60000"/>
                            <a:lumOff val="40000"/>
                          </a:srgbClr>
                        </a:solidFill>
                        <a:ln w="12700" cap="flat" cmpd="sng" algn="ctr">
                          <a:solidFill>
                            <a:srgbClr val="5B9BD5">
                              <a:lumMod val="60000"/>
                              <a:lumOff val="40000"/>
                            </a:srgbClr>
                          </a:solidFill>
                          <a:prstDash val="solid"/>
                          <a:miter lim="800000"/>
                        </a:ln>
                        <a:effectLst/>
                      </wps:spPr>
                      <wps:bodyPr rtlCol="0" anchor="ctr"/>
                    </wps:wsp>
                  </a:graphicData>
                </a:graphic>
              </wp:anchor>
            </w:drawing>
          </mc:Choice>
          <mc:Fallback xmlns:w16sdtfl="http://schemas.microsoft.com/office/word/2024/wordml/sdtformatlock" xmlns:w16du="http://schemas.microsoft.com/office/word/2023/wordml/word16du">
            <w:pict>
              <v:shape w14:anchorId="34ECEFDF" id="二等辺三角形 147" o:spid="_x0000_s1026" type="#_x0000_t5" style="position:absolute;margin-left:185.5pt;margin-top:16.45pt;width:152.05pt;height:13.15pt;rotation:180;z-index:251656261;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" fillcolor="#9dc3e6" strokecolor="#9dc3e6" strokeweight="1pt">
                <w10:wrap type="topAndBottom" anchorx="margin"/>
              </v:shape>
            </w:pict>
          </mc:Fallback>
        </mc:AlternateContent>
      </w:r>
    </w:p>
    <w:p w14:paraId="386914BC" w14:textId="77777777" w:rsidR="000A1443" w:rsidRDefault="000A1443">
      <w:pPr>
        <w:pStyle w:val="5"/>
      </w:pPr>
      <w:r>
        <w:rPr>
          <w:rFonts w:hint="eastAsia"/>
        </w:rPr>
        <w:t>産業のデジタル化</w:t>
      </w:r>
    </w:p>
    <w:p w14:paraId="324D4531" w14:textId="77777777" w:rsidR="000A1443" w:rsidRDefault="000A1443">
      <w:r>
        <w:rPr>
          <w:rFonts w:hint="eastAsia"/>
        </w:rPr>
        <w:t>行政</w:t>
      </w:r>
      <w:r w:rsidRPr="004505CA">
        <w:rPr>
          <w:rFonts w:hint="eastAsia"/>
        </w:rPr>
        <w:t>サービスのデジタル化を通じて事業者にとって利用しやすい環境を整備し、支援を必要とする事業者に迅速に支援が届く環境の実現を目指します。</w:t>
      </w:r>
    </w:p>
    <w:p w14:paraId="59643AEC" w14:textId="77777777" w:rsidR="000A1443" w:rsidRPr="009D6892" w:rsidRDefault="000A1443"/>
    <w:tbl>
      <w:tblPr>
        <w:tblStyle w:val="aa"/>
        <w:tblW w:w="0" w:type="auto"/>
        <w:tblLook w:val="04A0" w:firstRow="1" w:lastRow="0" w:firstColumn="1" w:lastColumn="0" w:noHBand="0" w:noVBand="1"/>
      </w:tblPr>
      <w:tblGrid>
        <w:gridCol w:w="10456"/>
      </w:tblGrid>
      <w:tr w:rsidR="000A1443" w14:paraId="18C758E7" w14:textId="77777777">
        <w:tc>
          <w:tcPr>
            <w:tcW w:w="10456" w:type="dxa"/>
            <w:shd w:val="clear" w:color="auto" w:fill="215E99" w:themeFill="text2" w:themeFillTint="BF"/>
          </w:tcPr>
          <w:p w14:paraId="75354C91" w14:textId="77777777" w:rsidR="000A1443" w:rsidRPr="00C4176D" w:rsidRDefault="000A1443" w:rsidP="00C4176D">
            <w:pPr>
              <w:pStyle w:val="aff0"/>
            </w:pPr>
            <w:r>
              <w:rPr>
                <w:rFonts w:hint="eastAsia"/>
              </w:rPr>
              <w:t>1.デジタルによる新たな産業の創出・育成</w:t>
            </w:r>
          </w:p>
        </w:tc>
      </w:tr>
      <w:tr w:rsidR="000A1443" w14:paraId="4DCDCB53" w14:textId="77777777">
        <w:tc>
          <w:tcPr>
            <w:tcW w:w="10456" w:type="dxa"/>
          </w:tcPr>
          <w:p w14:paraId="32AA6412" w14:textId="77777777" w:rsidR="000A1443" w:rsidRPr="00C4176D" w:rsidRDefault="000A1443" w:rsidP="00C4176D">
            <w:pPr>
              <w:pStyle w:val="afff6"/>
            </w:pPr>
            <w:r w:rsidRPr="000152AD">
              <w:rPr>
                <w:rFonts w:hint="eastAsia"/>
              </w:rPr>
              <w:t>クラウドサービス産業の育成</w:t>
            </w:r>
            <w:r w:rsidRPr="000152AD">
              <w:t xml:space="preserve"> / ITスタートアップなどの育成</w:t>
            </w:r>
          </w:p>
        </w:tc>
      </w:tr>
      <w:tr w:rsidR="000A1443" w14:paraId="2D361AC2" w14:textId="77777777">
        <w:tc>
          <w:tcPr>
            <w:tcW w:w="10456" w:type="dxa"/>
            <w:shd w:val="clear" w:color="auto" w:fill="215E99" w:themeFill="text2" w:themeFillTint="BF"/>
          </w:tcPr>
          <w:p w14:paraId="6AFDFF40" w14:textId="77777777" w:rsidR="000A1443" w:rsidRPr="00C4176D" w:rsidRDefault="000A1443" w:rsidP="00C4176D">
            <w:pPr>
              <w:pStyle w:val="aff0"/>
            </w:pPr>
            <w:r>
              <w:rPr>
                <w:rFonts w:hint="eastAsia"/>
              </w:rPr>
              <w:t>2.事業者向け行政サービスの質の向上に向けた取組</w:t>
            </w:r>
          </w:p>
        </w:tc>
      </w:tr>
      <w:tr w:rsidR="000A1443" w14:paraId="14977C3E" w14:textId="77777777">
        <w:tc>
          <w:tcPr>
            <w:tcW w:w="10456" w:type="dxa"/>
          </w:tcPr>
          <w:p w14:paraId="0FAD5C85" w14:textId="77777777" w:rsidR="000A1443" w:rsidRPr="00C4176D" w:rsidRDefault="000A1443" w:rsidP="00892C01">
            <w:pPr>
              <w:pStyle w:val="afff6"/>
              <w:numPr>
                <w:ilvl w:val="0"/>
                <w:numId w:val="466"/>
              </w:numPr>
            </w:pPr>
            <w:r>
              <w:rPr>
                <w:rFonts w:hint="eastAsia"/>
              </w:rPr>
              <w:t>電子署名、電子委任状、商</w:t>
            </w:r>
            <w:r w:rsidRPr="00C4176D">
              <w:rPr>
                <w:rFonts w:hint="eastAsia"/>
              </w:rPr>
              <w:t>業登記電子証明書の普及</w:t>
            </w:r>
          </w:p>
          <w:p w14:paraId="08C31E35" w14:textId="3E4A9096" w:rsidR="000A1443" w:rsidRPr="00C4176D" w:rsidRDefault="000A1443" w:rsidP="00892C01">
            <w:pPr>
              <w:pStyle w:val="afff6"/>
              <w:numPr>
                <w:ilvl w:val="0"/>
                <w:numId w:val="466"/>
              </w:numPr>
            </w:pPr>
            <w:r w:rsidRPr="00C4176D">
              <w:rPr>
                <w:rFonts w:hint="eastAsia"/>
              </w:rPr>
              <w:t>法人共通認証基盤（</w:t>
            </w:r>
            <w:bookmarkStart w:id="171" w:name="■GビズID3ー2－1"/>
            <w:r w:rsidR="004A34E2">
              <w:fldChar w:fldCharType="begin"/>
            </w:r>
            <w:r w:rsidR="004A34E2">
              <w:rPr>
                <w:rFonts w:hint="eastAsia"/>
              </w:rPr>
              <w:instrText xml:space="preserve">HYPERLINK </w:instrText>
            </w:r>
            <w:r w:rsidR="004A34E2">
              <w:instrText xml:space="preserve"> \l "</w:instrText>
            </w:r>
            <w:r w:rsidR="004A34E2">
              <w:rPr>
                <w:rFonts w:hint="eastAsia"/>
              </w:rPr>
              <w:instrText>■</w:instrText>
            </w:r>
            <w:r w:rsidR="004A34E2">
              <w:instrText>GビズID"</w:instrText>
            </w:r>
            <w:r w:rsidR="004A34E2">
              <w:fldChar w:fldCharType="separate"/>
            </w:r>
            <w:r w:rsidRPr="004A34E2">
              <w:rPr>
                <w:rStyle w:val="a7"/>
                <w:rFonts w:hint="eastAsia"/>
              </w:rPr>
              <w:t>GビズID</w:t>
            </w:r>
            <w:bookmarkEnd w:id="171"/>
            <w:r w:rsidR="004A34E2">
              <w:fldChar w:fldCharType="end"/>
            </w:r>
            <w:r w:rsidRPr="00C4176D">
              <w:rPr>
                <w:rFonts w:hint="eastAsia"/>
              </w:rPr>
              <w:t>）の普及</w:t>
            </w:r>
          </w:p>
          <w:p w14:paraId="406A7A19" w14:textId="77777777" w:rsidR="000A1443" w:rsidRPr="00C4176D" w:rsidRDefault="000A1443" w:rsidP="00892C01">
            <w:pPr>
              <w:pStyle w:val="afff8"/>
              <w:numPr>
                <w:ilvl w:val="0"/>
                <w:numId w:val="466"/>
              </w:numPr>
            </w:pPr>
            <w:r>
              <w:rPr>
                <w:rFonts w:hint="eastAsia"/>
              </w:rPr>
              <w:t>事業者に対するオンライン行政サービスの充実</w:t>
            </w:r>
          </w:p>
          <w:p w14:paraId="4FDAD651" w14:textId="77777777" w:rsidR="000A1443" w:rsidRPr="00C4176D" w:rsidRDefault="000A1443" w:rsidP="00892C01">
            <w:pPr>
              <w:pStyle w:val="afff6"/>
              <w:numPr>
                <w:ilvl w:val="0"/>
                <w:numId w:val="466"/>
              </w:numPr>
            </w:pPr>
            <w:r>
              <w:rPr>
                <w:rFonts w:hint="eastAsia"/>
              </w:rPr>
              <w:t>レベルに応じた認証の推進</w:t>
            </w:r>
          </w:p>
          <w:p w14:paraId="195CB4F9" w14:textId="77777777" w:rsidR="000A1443" w:rsidRDefault="000A1443" w:rsidP="00892C01">
            <w:pPr>
              <w:pStyle w:val="afff6"/>
              <w:numPr>
                <w:ilvl w:val="0"/>
                <w:numId w:val="466"/>
              </w:numPr>
            </w:pPr>
            <w:r w:rsidRPr="00C4176D">
              <w:rPr>
                <w:rFonts w:hint="eastAsia"/>
              </w:rPr>
              <w:t>eKYC（</w:t>
            </w:r>
            <w:r w:rsidRPr="00C4176D">
              <w:t>electronic Know Your Customer）などを用いた民間取引などにおける本人確認手法の普及促進</w:t>
            </w:r>
          </w:p>
        </w:tc>
      </w:tr>
      <w:tr w:rsidR="000A1443" w14:paraId="3B4BB2E6" w14:textId="77777777">
        <w:tc>
          <w:tcPr>
            <w:tcW w:w="10456" w:type="dxa"/>
            <w:shd w:val="clear" w:color="auto" w:fill="215E99" w:themeFill="text2" w:themeFillTint="BF"/>
          </w:tcPr>
          <w:p w14:paraId="12860A74" w14:textId="77777777" w:rsidR="000A1443" w:rsidRDefault="000A1443" w:rsidP="00677D79">
            <w:pPr>
              <w:pStyle w:val="aff0"/>
            </w:pPr>
            <w:r>
              <w:rPr>
                <w:rFonts w:hint="eastAsia"/>
              </w:rPr>
              <w:t>3.中小企業のデジタル化の支援</w:t>
            </w:r>
          </w:p>
        </w:tc>
      </w:tr>
      <w:tr w:rsidR="000A1443" w14:paraId="158D84EA" w14:textId="77777777">
        <w:tc>
          <w:tcPr>
            <w:tcW w:w="10456" w:type="dxa"/>
          </w:tcPr>
          <w:p w14:paraId="621AE237" w14:textId="77777777" w:rsidR="000A1443" w:rsidRPr="008F52EB" w:rsidRDefault="000A1443" w:rsidP="00892C01">
            <w:pPr>
              <w:pStyle w:val="afff8"/>
              <w:numPr>
                <w:ilvl w:val="0"/>
                <w:numId w:val="709"/>
              </w:numPr>
            </w:pPr>
            <w:r>
              <w:rPr>
                <w:rFonts w:hint="eastAsia"/>
              </w:rPr>
              <w:t>中小企業の事業環境デジタル化サポ</w:t>
            </w:r>
            <w:r w:rsidRPr="008F52EB">
              <w:rPr>
                <w:rFonts w:hint="eastAsia"/>
              </w:rPr>
              <w:t>ート</w:t>
            </w:r>
          </w:p>
          <w:p w14:paraId="3C654ED1" w14:textId="77777777" w:rsidR="000A1443" w:rsidRDefault="000A1443" w:rsidP="00892C01">
            <w:pPr>
              <w:pStyle w:val="afff8"/>
              <w:numPr>
                <w:ilvl w:val="0"/>
                <w:numId w:val="709"/>
              </w:numPr>
            </w:pPr>
            <w:r w:rsidRPr="008F52EB">
              <w:rPr>
                <w:rFonts w:hint="eastAsia"/>
              </w:rPr>
              <w:t>中小企業のサイバーセキュリティ対策の支援</w:t>
            </w:r>
          </w:p>
        </w:tc>
      </w:tr>
      <w:tr w:rsidR="000A1443" w14:paraId="7786832B" w14:textId="77777777">
        <w:tc>
          <w:tcPr>
            <w:tcW w:w="10456" w:type="dxa"/>
            <w:shd w:val="clear" w:color="auto" w:fill="215E99" w:themeFill="text2" w:themeFillTint="BF"/>
          </w:tcPr>
          <w:p w14:paraId="7130C871" w14:textId="77777777" w:rsidR="000A1443" w:rsidRDefault="000A1443" w:rsidP="008F52EB">
            <w:pPr>
              <w:pStyle w:val="aff0"/>
            </w:pPr>
            <w:r>
              <w:rPr>
                <w:rFonts w:hint="eastAsia"/>
              </w:rPr>
              <w:t>4.産業全体のデジタルトランスフォーメーション</w:t>
            </w:r>
          </w:p>
        </w:tc>
      </w:tr>
      <w:tr w:rsidR="000A1443" w14:paraId="38F75128" w14:textId="77777777">
        <w:tc>
          <w:tcPr>
            <w:tcW w:w="10456" w:type="dxa"/>
          </w:tcPr>
          <w:p w14:paraId="7E630D04" w14:textId="77777777" w:rsidR="000A1443" w:rsidRDefault="000A1443" w:rsidP="00892C01">
            <w:pPr>
              <w:pStyle w:val="afff6"/>
              <w:numPr>
                <w:ilvl w:val="0"/>
                <w:numId w:val="467"/>
              </w:numPr>
            </w:pPr>
            <w:r>
              <w:rPr>
                <w:rFonts w:hint="eastAsia"/>
              </w:rPr>
              <w:t>市場評価を通じたDXの推進、産業におけるサイバーセキュリティの強化、データの利活用や規制改革などを通じた産業のDX</w:t>
            </w:r>
          </w:p>
        </w:tc>
      </w:tr>
    </w:tbl>
    <w:p w14:paraId="02F14B5E" w14:textId="77777777" w:rsidR="000A1443" w:rsidRPr="009D6892" w:rsidRDefault="000A1443">
      <w:r w:rsidRPr="004435C2">
        <w:rPr>
          <w:noProof/>
        </w:rPr>
        <mc:AlternateContent>
          <mc:Choice Requires="wps">
            <w:drawing>
              <wp:anchor distT="0" distB="0" distL="114300" distR="114300" simplePos="0" relativeHeight="251656265" behindDoc="0" locked="0" layoutInCell="1" allowOverlap="1" wp14:anchorId="6A9A5FF7" wp14:editId="2B0249CF">
                <wp:simplePos x="0" y="0"/>
                <wp:positionH relativeFrom="margin">
                  <wp:posOffset>1220993</wp:posOffset>
                </wp:positionH>
                <wp:positionV relativeFrom="paragraph">
                  <wp:posOffset>48970</wp:posOffset>
                </wp:positionV>
                <wp:extent cx="4197737" cy="184666"/>
                <wp:effectExtent l="0" t="0" r="0" b="0"/>
                <wp:wrapTopAndBottom/>
                <wp:docPr id="1769169580" name="テキスト ボックス 148"/>
                <wp:cNvGraphicFramePr/>
                <a:graphic xmlns:a="http://schemas.openxmlformats.org/drawingml/2006/main">
                  <a:graphicData uri="http://schemas.microsoft.com/office/word/2010/wordprocessingShape">
                    <wps:wsp>
                      <wps:cNvSpPr txBox="1"/>
                      <wps:spPr>
                        <a:xfrm>
                          <a:off x="0" y="0"/>
                          <a:ext cx="4197737" cy="184666"/>
                        </a:xfrm>
                        <a:prstGeom prst="rect">
                          <a:avLst/>
                        </a:prstGeom>
                        <a:noFill/>
                      </wps:spPr>
                      <wps:txbx>
                        <w:txbxContent>
                          <w:p w14:paraId="383C8F2F" w14:textId="77777777" w:rsidR="000A1443" w:rsidRDefault="000A1443">
                            <w:pPr>
                              <w:pStyle w:val="aff2"/>
                            </w:pPr>
                            <w:r>
                              <w:rPr>
                                <w:rFonts w:hint="eastAsia"/>
                              </w:rPr>
                              <w:t xml:space="preserve">（出典） デジタル庁「デジタル社会の実現に向けた重点計画」をもとに作成 </w:t>
                            </w:r>
                          </w:p>
                        </w:txbxContent>
                      </wps:txbx>
                      <wps:bodyPr wrap="square" rtlCol="0">
                        <a:spAutoFit/>
                      </wps:bodyPr>
                    </wps:wsp>
                  </a:graphicData>
                </a:graphic>
              </wp:anchor>
            </w:drawing>
          </mc:Choice>
          <mc:Fallback>
            <w:pict>
              <v:shape w14:anchorId="6A9A5FF7" id="テキスト ボックス 148" o:spid="_x0000_s1037" type="#_x0000_t202" style="position:absolute;left:0;text-align:left;margin-left:96.15pt;margin-top:3.85pt;width:330.55pt;height:14.55pt;z-index:251656265;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" filled="f" stroked="f">
                <v:textbox style="mso-fit-shape-to-text:t">
                  <w:txbxContent>
                    <w:p w14:paraId="383C8F2F" w14:textId="77777777" w:rsidR="000A1443" w:rsidRDefault="000A1443">
                      <w:pPr>
                        <w:pStyle w:val="aff2"/>
                      </w:pPr>
                      <w:r>
                        <w:rPr>
                          <w:rFonts w:hint="eastAsia"/>
                        </w:rPr>
                        <w:t xml:space="preserve">（出典） デジタル庁「デジタル社会の実現に向けた重点計画」をもとに作成 </w:t>
                      </w:r>
                    </w:p>
                  </w:txbxContent>
                </v:textbox>
                <w10:wrap type="topAndBottom" anchorx="margin"/>
              </v:shape>
            </w:pict>
          </mc:Fallback>
        </mc:AlternateContent>
      </w:r>
    </w:p>
    <w:p w14:paraId="7DE514D6" w14:textId="77777777" w:rsidR="000A1443" w:rsidRDefault="000A1443">
      <w:r w:rsidRPr="00627DFC">
        <w:rPr>
          <w:rFonts w:hint="eastAsia"/>
        </w:rPr>
        <w:t>以下では、前述の産業のデジタル化のうち、中小企業を対象とした施策が盛り込まれている「事業者向け行政サービスの質の向上に向けた取組」と「中小企業のデジタル化の支援」について説明します。</w:t>
      </w:r>
    </w:p>
    <w:p w14:paraId="585D3EB8" w14:textId="77777777" w:rsidR="000A1443" w:rsidRPr="009D6892" w:rsidRDefault="000A1443"/>
    <w:p w14:paraId="0C3BF5AF" w14:textId="77777777" w:rsidR="000A1443" w:rsidRPr="00496D6D" w:rsidRDefault="000A1443">
      <w:pPr>
        <w:pStyle w:val="5"/>
      </w:pPr>
      <w:r>
        <w:rPr>
          <w:rFonts w:hint="eastAsia"/>
        </w:rPr>
        <w:t>事業者向け行政サービスの質の向上に向けた取組</w:t>
      </w:r>
    </w:p>
    <w:tbl>
      <w:tblPr>
        <w:tblStyle w:val="aa"/>
        <w:tblW w:w="0" w:type="auto"/>
        <w:tblLook w:val="04A0" w:firstRow="1" w:lastRow="0" w:firstColumn="1" w:lastColumn="0" w:noHBand="0" w:noVBand="1"/>
      </w:tblPr>
      <w:tblGrid>
        <w:gridCol w:w="10456"/>
      </w:tblGrid>
      <w:tr w:rsidR="000A1443" w14:paraId="69A2D6E7" w14:textId="77777777">
        <w:tc>
          <w:tcPr>
            <w:tcW w:w="10456" w:type="dxa"/>
            <w:shd w:val="clear" w:color="auto" w:fill="215E99" w:themeFill="text2" w:themeFillTint="BF"/>
          </w:tcPr>
          <w:p w14:paraId="734CF012" w14:textId="77777777" w:rsidR="000A1443" w:rsidRDefault="000A1443" w:rsidP="008F52EB">
            <w:pPr>
              <w:pStyle w:val="aff0"/>
            </w:pPr>
            <w:r>
              <w:rPr>
                <w:rFonts w:hint="eastAsia"/>
              </w:rPr>
              <w:t>電子署名、電子委任状、商業登記電子証明書の普及</w:t>
            </w:r>
          </w:p>
        </w:tc>
      </w:tr>
      <w:tr w:rsidR="000A1443" w14:paraId="5A6E5F33" w14:textId="77777777">
        <w:tc>
          <w:tcPr>
            <w:tcW w:w="10456" w:type="dxa"/>
          </w:tcPr>
          <w:p w14:paraId="271B3935" w14:textId="77777777" w:rsidR="000A1443" w:rsidRDefault="000A1443" w:rsidP="008F52EB">
            <w:pPr>
              <w:pStyle w:val="afff6"/>
            </w:pPr>
            <w:r w:rsidRPr="00CB05E3">
              <w:rPr>
                <w:rFonts w:hint="eastAsia"/>
              </w:rPr>
              <w:t>電子署名、電子委任状、商業登記電子証明書について、事業者による活用の機会が増加し、多様化していることから、普及を更に強力に推進する。</w:t>
            </w:r>
          </w:p>
        </w:tc>
      </w:tr>
      <w:tr w:rsidR="000A1443" w14:paraId="5A5141B7" w14:textId="77777777">
        <w:tc>
          <w:tcPr>
            <w:tcW w:w="10456" w:type="dxa"/>
            <w:shd w:val="clear" w:color="auto" w:fill="215E99" w:themeFill="text2" w:themeFillTint="BF"/>
          </w:tcPr>
          <w:p w14:paraId="5747032A" w14:textId="77777777" w:rsidR="000A1443" w:rsidRPr="008F52EB" w:rsidRDefault="000A1443" w:rsidP="008F52EB">
            <w:pPr>
              <w:pStyle w:val="aff0"/>
            </w:pPr>
            <w:r>
              <w:rPr>
                <w:rFonts w:hint="eastAsia"/>
              </w:rPr>
              <w:t>法人共通認証基盤（GビズID）の普及</w:t>
            </w:r>
          </w:p>
        </w:tc>
      </w:tr>
      <w:tr w:rsidR="000A1443" w14:paraId="5B43374D" w14:textId="77777777">
        <w:tc>
          <w:tcPr>
            <w:tcW w:w="10456" w:type="dxa"/>
          </w:tcPr>
          <w:p w14:paraId="7A52F30D" w14:textId="77777777" w:rsidR="000A1443" w:rsidRDefault="000A1443" w:rsidP="008F52EB">
            <w:pPr>
              <w:pStyle w:val="afff6"/>
            </w:pPr>
            <w:r w:rsidRPr="009D2DAF">
              <w:rPr>
                <w:rFonts w:hint="eastAsia"/>
              </w:rPr>
              <w:t>法人が</w:t>
            </w:r>
            <w:r>
              <w:rPr>
                <w:rFonts w:hint="eastAsia"/>
              </w:rPr>
              <w:t>様々なサ</w:t>
            </w:r>
            <w:r w:rsidRPr="009D2DAF">
              <w:rPr>
                <w:rFonts w:hint="eastAsia"/>
              </w:rPr>
              <w:t>ービスにログインできる認証サービスを実現する「</w:t>
            </w:r>
            <w:r w:rsidRPr="009D2DAF">
              <w:t>GビズID」について、2023年度中にマイナンバーカードを利用した審査の効率化、連携行政サービスの拡充などを進める。</w:t>
            </w:r>
          </w:p>
        </w:tc>
      </w:tr>
      <w:tr w:rsidR="000A1443" w14:paraId="649386C8" w14:textId="77777777">
        <w:tc>
          <w:tcPr>
            <w:tcW w:w="10456" w:type="dxa"/>
            <w:shd w:val="clear" w:color="auto" w:fill="215E99" w:themeFill="text2" w:themeFillTint="BF"/>
          </w:tcPr>
          <w:p w14:paraId="3CAD6F4C" w14:textId="77777777" w:rsidR="000A1443" w:rsidRDefault="000A1443" w:rsidP="008F52EB">
            <w:pPr>
              <w:pStyle w:val="aff0"/>
            </w:pPr>
            <w:r>
              <w:rPr>
                <w:rFonts w:hint="eastAsia"/>
              </w:rPr>
              <w:t>事業者に対するオンライン行政サービスの充実</w:t>
            </w:r>
          </w:p>
        </w:tc>
      </w:tr>
      <w:tr w:rsidR="000A1443" w14:paraId="0EE4D8D5" w14:textId="77777777">
        <w:tc>
          <w:tcPr>
            <w:tcW w:w="10456" w:type="dxa"/>
          </w:tcPr>
          <w:p w14:paraId="0AA68E23" w14:textId="77777777" w:rsidR="000A1443" w:rsidRPr="008F52EB" w:rsidRDefault="000A1443" w:rsidP="008F52EB">
            <w:pPr>
              <w:pStyle w:val="afff8"/>
            </w:pPr>
            <w:r w:rsidRPr="004C26B4">
              <w:rPr>
                <w:rFonts w:hint="eastAsia"/>
              </w:rPr>
              <w:t>ア：</w:t>
            </w:r>
            <w:r w:rsidRPr="004C26B4">
              <w:t>e-Gov の利用</w:t>
            </w:r>
            <w:r>
              <w:rPr>
                <w:rFonts w:hint="eastAsia"/>
              </w:rPr>
              <w:t>促進</w:t>
            </w:r>
          </w:p>
          <w:p w14:paraId="32A78246" w14:textId="77777777" w:rsidR="000A1443" w:rsidRPr="008F52EB" w:rsidRDefault="000A1443" w:rsidP="008F52EB">
            <w:pPr>
              <w:pStyle w:val="afff6"/>
            </w:pPr>
            <w:r w:rsidRPr="008F52EB">
              <w:t>安定運用を確保しつつ、クラウドサービス利用による柔軟なリソース活用に向けて、ガバメントクラウドへの移行の整備を2023年度中に行うことを目指す。</w:t>
            </w:r>
          </w:p>
          <w:p w14:paraId="5F3D7BB0" w14:textId="77777777" w:rsidR="000A1443" w:rsidRPr="008F52EB" w:rsidRDefault="000A1443" w:rsidP="008F52EB">
            <w:pPr>
              <w:pStyle w:val="afff8"/>
            </w:pPr>
            <w:r w:rsidRPr="004C26B4">
              <w:t>イ：J グランツの利便性向上と利用補助金の拡大</w:t>
            </w:r>
          </w:p>
          <w:p w14:paraId="54BEFAFC" w14:textId="77777777" w:rsidR="000A1443" w:rsidRPr="008F52EB" w:rsidRDefault="000A1443" w:rsidP="008F52EB">
            <w:pPr>
              <w:pStyle w:val="afff6"/>
            </w:pPr>
            <w:r w:rsidRPr="008F52EB">
              <w:t>申請簡素化や事務局の審査プロセス迅速化の観点から、2024年度（令和６年度）を目途に、システムアーキテクチャ</w:t>
            </w:r>
            <w:r w:rsidRPr="008F52EB">
              <w:rPr>
                <w:rFonts w:hint="eastAsia"/>
              </w:rPr>
              <w:t>及び</w:t>
            </w:r>
            <w:r w:rsidRPr="008F52EB">
              <w:t>UIの刷新を行い、申請時の事業者・事務局双方の負担軽減を図る。</w:t>
            </w:r>
          </w:p>
          <w:p w14:paraId="3DAF6C8A" w14:textId="77777777" w:rsidR="000A1443" w:rsidRDefault="000A1443" w:rsidP="008F52EB">
            <w:pPr>
              <w:pStyle w:val="afff8"/>
            </w:pPr>
            <w:r w:rsidRPr="004C26B4">
              <w:t>ウ：中小企業支援のDX推進</w:t>
            </w:r>
          </w:p>
          <w:p w14:paraId="0DE3BF8E" w14:textId="630B57E6" w:rsidR="000A1443" w:rsidRPr="008F52EB" w:rsidRDefault="000A1443" w:rsidP="008F52EB">
            <w:pPr>
              <w:pStyle w:val="afff6"/>
            </w:pPr>
            <w:r w:rsidRPr="008F52EB">
              <w:t>事業者の申請などデータを一元化し官民で利活用するためのデータ基盤（</w:t>
            </w:r>
            <w:bookmarkStart w:id="172" w:name="■ミラサポコネクト3ー2ー1"/>
            <w:r w:rsidR="00E635BE">
              <w:fldChar w:fldCharType="begin"/>
            </w:r>
            <w:r w:rsidR="00E635BE">
              <w:instrText>HYPERLINK  \l "■ミラサポコネクト"</w:instrText>
            </w:r>
            <w:r w:rsidR="00E635BE">
              <w:fldChar w:fldCharType="separate"/>
            </w:r>
            <w:r w:rsidRPr="00E635BE">
              <w:rPr>
                <w:rStyle w:val="a7"/>
              </w:rPr>
              <w:t>ミラサポ</w:t>
            </w:r>
            <w:bookmarkStart w:id="173" w:name="_Hlt186208930"/>
            <w:r w:rsidRPr="00E635BE">
              <w:rPr>
                <w:rStyle w:val="a7"/>
              </w:rPr>
              <w:t>コ</w:t>
            </w:r>
            <w:bookmarkEnd w:id="173"/>
            <w:r w:rsidRPr="00E635BE">
              <w:rPr>
                <w:rStyle w:val="a7"/>
              </w:rPr>
              <w:t>ネクト</w:t>
            </w:r>
            <w:r w:rsidR="00E635BE">
              <w:fldChar w:fldCharType="end"/>
            </w:r>
            <w:bookmarkEnd w:id="172"/>
            <w:r w:rsidRPr="008F52EB">
              <w:t>）</w:t>
            </w:r>
            <w:r w:rsidRPr="008F52EB">
              <w:rPr>
                <w:rFonts w:hint="eastAsia"/>
              </w:rPr>
              <w:t>を通じて、自社の経営特性に合った多様な支援がリコメンドされる環境を実現する。</w:t>
            </w:r>
          </w:p>
          <w:p w14:paraId="753860C2" w14:textId="77777777" w:rsidR="000A1443" w:rsidRDefault="000A1443" w:rsidP="008F52EB">
            <w:pPr>
              <w:pStyle w:val="afff6"/>
            </w:pPr>
            <w:r w:rsidRPr="008F52EB">
              <w:t>最適な支援策や支援者・民間サービスなどについて情報交換できるコミュニティサイトの構築を目指す。</w:t>
            </w:r>
          </w:p>
        </w:tc>
      </w:tr>
      <w:tr w:rsidR="000A1443" w14:paraId="67B498F4" w14:textId="77777777">
        <w:tc>
          <w:tcPr>
            <w:tcW w:w="10456" w:type="dxa"/>
            <w:shd w:val="clear" w:color="auto" w:fill="215E99" w:themeFill="text2" w:themeFillTint="BF"/>
          </w:tcPr>
          <w:p w14:paraId="7C5F1BA6" w14:textId="77777777" w:rsidR="000A1443" w:rsidRDefault="000A1443" w:rsidP="008F52EB">
            <w:pPr>
              <w:pStyle w:val="aff0"/>
            </w:pPr>
            <w:r>
              <w:rPr>
                <w:rFonts w:hint="eastAsia"/>
              </w:rPr>
              <w:t>レベルに応じた認証の推進</w:t>
            </w:r>
          </w:p>
        </w:tc>
      </w:tr>
      <w:tr w:rsidR="000A1443" w14:paraId="49E9CC20" w14:textId="77777777">
        <w:tc>
          <w:tcPr>
            <w:tcW w:w="10456" w:type="dxa"/>
          </w:tcPr>
          <w:p w14:paraId="165CA6FA" w14:textId="77777777" w:rsidR="000A1443" w:rsidRDefault="000A1443" w:rsidP="008F52EB">
            <w:pPr>
              <w:pStyle w:val="afff8"/>
            </w:pPr>
            <w:r w:rsidRPr="00D66C41">
              <w:rPr>
                <w:rFonts w:hint="eastAsia"/>
              </w:rPr>
              <w:t>ア：民間事業者への周知・相談支援の強化</w:t>
            </w:r>
          </w:p>
          <w:p w14:paraId="7B7E9298" w14:textId="77777777" w:rsidR="000A1443" w:rsidRDefault="000A1443" w:rsidP="008F52EB">
            <w:pPr>
              <w:pStyle w:val="afff6"/>
            </w:pPr>
            <w:r w:rsidRPr="00D66C41">
              <w:t>マイナンバーカードの普及などに伴い、利用のインセンティブが大きく高まる民間事業者への周知・相談支援を強化する。</w:t>
            </w:r>
          </w:p>
          <w:p w14:paraId="41CABFE3" w14:textId="77777777" w:rsidR="000A1443" w:rsidRDefault="000A1443" w:rsidP="008F52EB">
            <w:pPr>
              <w:pStyle w:val="afff8"/>
            </w:pPr>
            <w:r w:rsidRPr="00D66C41">
              <w:t>イ：利用要件・利用手続などの改善</w:t>
            </w:r>
          </w:p>
          <w:p w14:paraId="1A304C3F" w14:textId="77777777" w:rsidR="000A1443" w:rsidRDefault="000A1443" w:rsidP="008F52EB">
            <w:pPr>
              <w:pStyle w:val="afff6"/>
            </w:pPr>
            <w:r w:rsidRPr="00D66C41">
              <w:t>民間事業者の視点に立ち、利用要件・利用手続などの継続的な改善を実施する。</w:t>
            </w:r>
          </w:p>
        </w:tc>
      </w:tr>
      <w:tr w:rsidR="000A1443" w14:paraId="68F32FBA" w14:textId="77777777">
        <w:tc>
          <w:tcPr>
            <w:tcW w:w="10456" w:type="dxa"/>
            <w:shd w:val="clear" w:color="auto" w:fill="215E99" w:themeFill="text2" w:themeFillTint="BF"/>
          </w:tcPr>
          <w:p w14:paraId="2948CD28" w14:textId="77777777" w:rsidR="000A1443" w:rsidRPr="008F52EB" w:rsidRDefault="000A1443" w:rsidP="008F52EB">
            <w:pPr>
              <w:pStyle w:val="aff0"/>
            </w:pPr>
            <w:r>
              <w:rPr>
                <w:rFonts w:hint="eastAsia"/>
              </w:rPr>
              <w:t>eKYCなどを用いた民間取引などにおける本人確認手法の普及促進</w:t>
            </w:r>
          </w:p>
        </w:tc>
      </w:tr>
      <w:tr w:rsidR="000A1443" w14:paraId="0753DA8F" w14:textId="77777777">
        <w:tc>
          <w:tcPr>
            <w:tcW w:w="10456" w:type="dxa"/>
          </w:tcPr>
          <w:p w14:paraId="547AD540" w14:textId="64ACF0F2" w:rsidR="000A1443" w:rsidRPr="008F52EB" w:rsidRDefault="000A1443" w:rsidP="008F52EB">
            <w:pPr>
              <w:pStyle w:val="afff6"/>
            </w:pPr>
            <w:r w:rsidRPr="008F52EB">
              <w:rPr>
                <w:rFonts w:hint="eastAsia"/>
              </w:rPr>
              <w:t>デジタル空間での安全・安心な民間の取引などにおいて必要となる本人確認について、公的個人認証サービス（</w:t>
            </w:r>
            <w:r w:rsidRPr="008F52EB">
              <w:t>JPKI）の利用を促進する。その上で、安全性や信頼性などに配慮しつつ、具体的な課題と方向性を整理し、簡便な手法の一つである</w:t>
            </w:r>
            <w:bookmarkStart w:id="174" w:name="■eKYC3ー2－1"/>
            <w:r>
              <w:fldChar w:fldCharType="begin"/>
            </w:r>
            <w:r w:rsidR="00267525">
              <w:instrText>HYPERLINK  \l "■eKYC"</w:instrText>
            </w:r>
            <w:r>
              <w:fldChar w:fldCharType="separate"/>
            </w:r>
            <w:r w:rsidRPr="00037B96">
              <w:rPr>
                <w:rStyle w:val="a7"/>
              </w:rPr>
              <w:t>eKYC</w:t>
            </w:r>
            <w:r>
              <w:fldChar w:fldCharType="end"/>
            </w:r>
            <w:bookmarkEnd w:id="174"/>
            <w:r w:rsidRPr="008F52EB">
              <w:t>などを用いた本人確認手法の普及を進める。</w:t>
            </w:r>
          </w:p>
        </w:tc>
      </w:tr>
    </w:tbl>
    <w:p w14:paraId="36F45F6A" w14:textId="77777777" w:rsidR="000A1443" w:rsidRPr="009D6892" w:rsidRDefault="000A1443">
      <w:r w:rsidRPr="004435C2">
        <w:rPr>
          <w:noProof/>
        </w:rPr>
        <mc:AlternateContent>
          <mc:Choice Requires="wps">
            <w:drawing>
              <wp:anchor distT="0" distB="0" distL="114300" distR="114300" simplePos="0" relativeHeight="251656270" behindDoc="0" locked="0" layoutInCell="1" allowOverlap="1" wp14:anchorId="73C0E088" wp14:editId="4082343A">
                <wp:simplePos x="0" y="0"/>
                <wp:positionH relativeFrom="margin">
                  <wp:align>center</wp:align>
                </wp:positionH>
                <wp:positionV relativeFrom="paragraph">
                  <wp:posOffset>0</wp:posOffset>
                </wp:positionV>
                <wp:extent cx="4197737" cy="184666"/>
                <wp:effectExtent l="0" t="0" r="0" b="0"/>
                <wp:wrapTopAndBottom/>
                <wp:docPr id="1252954458" name="テキスト ボックス 150"/>
                <wp:cNvGraphicFramePr/>
                <a:graphic xmlns:a="http://schemas.openxmlformats.org/drawingml/2006/main">
                  <a:graphicData uri="http://schemas.microsoft.com/office/word/2010/wordprocessingShape">
                    <wps:wsp>
                      <wps:cNvSpPr txBox="1"/>
                      <wps:spPr>
                        <a:xfrm>
                          <a:off x="0" y="0"/>
                          <a:ext cx="4197737" cy="184666"/>
                        </a:xfrm>
                        <a:prstGeom prst="rect">
                          <a:avLst/>
                        </a:prstGeom>
                        <a:noFill/>
                      </wps:spPr>
                      <wps:txbx>
                        <w:txbxContent>
                          <w:p w14:paraId="73B739CC" w14:textId="77777777" w:rsidR="000A1443" w:rsidRDefault="000A1443">
                            <w:pPr>
                              <w:pStyle w:val="aff2"/>
                            </w:pPr>
                            <w:r>
                              <w:rPr>
                                <w:rFonts w:hint="eastAsia"/>
                              </w:rPr>
                              <w:t xml:space="preserve">（出典） デジタル庁「デジタル社会の実現に向けた重点計画」をもとに作成 </w:t>
                            </w:r>
                          </w:p>
                        </w:txbxContent>
                      </wps:txbx>
                      <wps:bodyPr wrap="square" rtlCol="0">
                        <a:spAutoFit/>
                      </wps:bodyPr>
                    </wps:wsp>
                  </a:graphicData>
                </a:graphic>
              </wp:anchor>
            </w:drawing>
          </mc:Choice>
          <mc:Fallback>
            <w:pict>
              <v:shape w14:anchorId="73C0E088" id="テキスト ボックス 150" o:spid="_x0000_s1038" type="#_x0000_t202" style="position:absolute;left:0;text-align:left;margin-left:0;margin-top:0;width:330.55pt;height:14.55pt;z-index:25165627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" filled="f" stroked="f">
                <v:textbox style="mso-fit-shape-to-text:t">
                  <w:txbxContent>
                    <w:p w14:paraId="73B739CC" w14:textId="77777777" w:rsidR="000A1443" w:rsidRDefault="000A1443">
                      <w:pPr>
                        <w:pStyle w:val="aff2"/>
                      </w:pPr>
                      <w:r>
                        <w:rPr>
                          <w:rFonts w:hint="eastAsia"/>
                        </w:rPr>
                        <w:t xml:space="preserve">（出典） デジタル庁「デジタル社会の実現に向けた重点計画」をもとに作成 </w:t>
                      </w:r>
                    </w:p>
                  </w:txbxContent>
                </v:textbox>
                <w10:wrap type="topAndBottom" anchorx="margin"/>
              </v:shape>
            </w:pict>
          </mc:Fallback>
        </mc:AlternateContent>
      </w:r>
    </w:p>
    <w:p w14:paraId="57FD3994" w14:textId="77777777" w:rsidR="000A1443" w:rsidRPr="00982525" w:rsidRDefault="000A1443">
      <w:pPr>
        <w:pStyle w:val="5"/>
      </w:pPr>
      <w:r>
        <w:rPr>
          <w:rFonts w:hint="eastAsia"/>
        </w:rPr>
        <w:t>中小企業のデジタル化の支援</w:t>
      </w:r>
    </w:p>
    <w:tbl>
      <w:tblPr>
        <w:tblStyle w:val="aa"/>
        <w:tblW w:w="0" w:type="auto"/>
        <w:tblLook w:val="04A0" w:firstRow="1" w:lastRow="0" w:firstColumn="1" w:lastColumn="0" w:noHBand="0" w:noVBand="1"/>
      </w:tblPr>
      <w:tblGrid>
        <w:gridCol w:w="10456"/>
      </w:tblGrid>
      <w:tr w:rsidR="000A1443" w14:paraId="38A9252C" w14:textId="77777777">
        <w:tc>
          <w:tcPr>
            <w:tcW w:w="10456" w:type="dxa"/>
            <w:shd w:val="clear" w:color="auto" w:fill="215E99" w:themeFill="text2" w:themeFillTint="BF"/>
          </w:tcPr>
          <w:p w14:paraId="2896B4F7" w14:textId="77777777" w:rsidR="000A1443" w:rsidRPr="003320B7" w:rsidRDefault="000A1443" w:rsidP="003320B7">
            <w:pPr>
              <w:pStyle w:val="aff0"/>
            </w:pPr>
            <w:r>
              <w:rPr>
                <w:rFonts w:hint="eastAsia"/>
              </w:rPr>
              <w:t>中小企業の事業環境デジタル化サポート</w:t>
            </w:r>
          </w:p>
        </w:tc>
      </w:tr>
      <w:tr w:rsidR="000A1443" w14:paraId="4809FBDE" w14:textId="77777777">
        <w:tc>
          <w:tcPr>
            <w:tcW w:w="10456" w:type="dxa"/>
          </w:tcPr>
          <w:p w14:paraId="4C03E0BA" w14:textId="77777777" w:rsidR="000A1443" w:rsidRPr="003320B7" w:rsidRDefault="000A1443" w:rsidP="00892C01">
            <w:pPr>
              <w:pStyle w:val="afff6"/>
              <w:numPr>
                <w:ilvl w:val="0"/>
                <w:numId w:val="467"/>
              </w:numPr>
            </w:pPr>
            <w:r w:rsidRPr="003320B7">
              <w:rPr>
                <w:rFonts w:hint="eastAsia"/>
              </w:rPr>
              <w:t>デジタル化支援ポータルサイト「みらデジ」の設置</w:t>
            </w:r>
          </w:p>
          <w:p w14:paraId="4BD10DF2" w14:textId="77777777" w:rsidR="000A1443" w:rsidRPr="003320B7" w:rsidRDefault="000A1443" w:rsidP="00892C01">
            <w:pPr>
              <w:pStyle w:val="afff6"/>
              <w:numPr>
                <w:ilvl w:val="0"/>
                <w:numId w:val="467"/>
              </w:numPr>
            </w:pPr>
            <w:r w:rsidRPr="003320B7">
              <w:rPr>
                <w:rFonts w:hint="eastAsia"/>
              </w:rPr>
              <w:t>IT専門家との相談を受けられる体制の整備</w:t>
            </w:r>
          </w:p>
          <w:p w14:paraId="2E10D69B" w14:textId="77777777" w:rsidR="000A1443" w:rsidRPr="003320B7" w:rsidRDefault="000A1443" w:rsidP="00892C01">
            <w:pPr>
              <w:pStyle w:val="afff6"/>
              <w:numPr>
                <w:ilvl w:val="0"/>
                <w:numId w:val="467"/>
              </w:numPr>
            </w:pPr>
            <w:r w:rsidRPr="003320B7">
              <w:rPr>
                <w:rFonts w:hint="eastAsia"/>
              </w:rPr>
              <w:t>IT導入補助金</w:t>
            </w:r>
          </w:p>
          <w:p w14:paraId="5705BC0B" w14:textId="77777777" w:rsidR="000A1443" w:rsidRPr="003320B7" w:rsidRDefault="000A1443" w:rsidP="00892C01">
            <w:pPr>
              <w:pStyle w:val="afff6"/>
              <w:numPr>
                <w:ilvl w:val="0"/>
                <w:numId w:val="467"/>
              </w:numPr>
            </w:pPr>
            <w:r w:rsidRPr="003320B7">
              <w:rPr>
                <w:rFonts w:hint="eastAsia"/>
              </w:rPr>
              <w:t>取引全体のデジタル化</w:t>
            </w:r>
          </w:p>
          <w:p w14:paraId="120BD3A1" w14:textId="77777777" w:rsidR="000A1443" w:rsidRPr="003320B7" w:rsidRDefault="000A1443" w:rsidP="00892C01">
            <w:pPr>
              <w:pStyle w:val="afff6"/>
              <w:numPr>
                <w:ilvl w:val="0"/>
                <w:numId w:val="467"/>
              </w:numPr>
            </w:pPr>
            <w:r w:rsidRPr="003320B7">
              <w:rPr>
                <w:rFonts w:hint="eastAsia"/>
              </w:rPr>
              <w:t>会計・経理全体のデジタル化</w:t>
            </w:r>
          </w:p>
          <w:p w14:paraId="6AC294F6" w14:textId="77777777" w:rsidR="000A1443" w:rsidRPr="003320B7" w:rsidRDefault="000A1443" w:rsidP="00892C01">
            <w:pPr>
              <w:pStyle w:val="afff6"/>
              <w:numPr>
                <w:ilvl w:val="0"/>
                <w:numId w:val="467"/>
              </w:numPr>
            </w:pPr>
            <w:r w:rsidRPr="003320B7">
              <w:rPr>
                <w:rFonts w:hint="eastAsia"/>
              </w:rPr>
              <w:t>クラウドサービス利用やハードウェア調達の支援</w:t>
            </w:r>
          </w:p>
          <w:p w14:paraId="45D99A87" w14:textId="77777777" w:rsidR="000A1443" w:rsidRDefault="000A1443" w:rsidP="00892C01">
            <w:pPr>
              <w:pStyle w:val="afff6"/>
              <w:numPr>
                <w:ilvl w:val="0"/>
                <w:numId w:val="467"/>
              </w:numPr>
            </w:pPr>
            <w:r w:rsidRPr="003320B7">
              <w:rPr>
                <w:rFonts w:hint="eastAsia"/>
              </w:rPr>
              <w:t>業務効率化やDXに向けたITツール導入の支援</w:t>
            </w:r>
          </w:p>
        </w:tc>
      </w:tr>
      <w:tr w:rsidR="000A1443" w14:paraId="06F80065" w14:textId="77777777">
        <w:tc>
          <w:tcPr>
            <w:tcW w:w="10456" w:type="dxa"/>
            <w:shd w:val="clear" w:color="auto" w:fill="215E99" w:themeFill="text2" w:themeFillTint="BF"/>
          </w:tcPr>
          <w:p w14:paraId="421050C9" w14:textId="77777777" w:rsidR="000A1443" w:rsidRDefault="000A1443" w:rsidP="00352614">
            <w:pPr>
              <w:pStyle w:val="aff0"/>
            </w:pPr>
            <w:r>
              <w:rPr>
                <w:rFonts w:hint="eastAsia"/>
              </w:rPr>
              <w:t>中小企業のサイバーセキュリティ対策の支援</w:t>
            </w:r>
          </w:p>
        </w:tc>
      </w:tr>
      <w:tr w:rsidR="000A1443" w14:paraId="58E4FD9C" w14:textId="77777777">
        <w:tc>
          <w:tcPr>
            <w:tcW w:w="10456" w:type="dxa"/>
          </w:tcPr>
          <w:p w14:paraId="7333E034" w14:textId="77777777" w:rsidR="000A1443" w:rsidRPr="00352614" w:rsidRDefault="000A1443" w:rsidP="00892C01">
            <w:pPr>
              <w:pStyle w:val="afff6"/>
              <w:numPr>
                <w:ilvl w:val="0"/>
                <w:numId w:val="710"/>
              </w:numPr>
            </w:pPr>
            <w:r w:rsidRPr="00352614">
              <w:rPr>
                <w:rFonts w:hint="eastAsia"/>
              </w:rPr>
              <w:t>「サイバーセキュリティお助け隊サービス」の普及促進</w:t>
            </w:r>
          </w:p>
          <w:p w14:paraId="282D2FF7" w14:textId="77777777" w:rsidR="000A1443" w:rsidRPr="00352614" w:rsidRDefault="000A1443" w:rsidP="00892C01">
            <w:pPr>
              <w:pStyle w:val="afff6"/>
              <w:numPr>
                <w:ilvl w:val="0"/>
                <w:numId w:val="710"/>
              </w:numPr>
            </w:pPr>
            <w:r w:rsidRPr="00352614">
              <w:rPr>
                <w:rFonts w:hint="eastAsia"/>
              </w:rPr>
              <w:t>相談体制の強化</w:t>
            </w:r>
          </w:p>
          <w:p w14:paraId="6895E0FB" w14:textId="77777777" w:rsidR="000A1443" w:rsidRPr="00116ED7" w:rsidRDefault="000A1443" w:rsidP="00892C01">
            <w:pPr>
              <w:pStyle w:val="afff6"/>
              <w:numPr>
                <w:ilvl w:val="0"/>
                <w:numId w:val="710"/>
              </w:numPr>
            </w:pPr>
            <w:r w:rsidRPr="00352614">
              <w:rPr>
                <w:rFonts w:hint="eastAsia"/>
              </w:rPr>
              <w:t>情報集約・共有促進機能の強化</w:t>
            </w:r>
          </w:p>
        </w:tc>
      </w:tr>
    </w:tbl>
    <w:p w14:paraId="63E2303F" w14:textId="77777777" w:rsidR="000A1443" w:rsidRPr="00982525" w:rsidRDefault="000A1443">
      <w:r w:rsidRPr="004435C2">
        <w:rPr>
          <w:noProof/>
        </w:rPr>
        <mc:AlternateContent>
          <mc:Choice Requires="wps">
            <w:drawing>
              <wp:anchor distT="0" distB="0" distL="114300" distR="114300" simplePos="0" relativeHeight="251656272" behindDoc="0" locked="0" layoutInCell="1" allowOverlap="1" wp14:anchorId="4E80BD33" wp14:editId="3700F39C">
                <wp:simplePos x="0" y="0"/>
                <wp:positionH relativeFrom="margin">
                  <wp:align>center</wp:align>
                </wp:positionH>
                <wp:positionV relativeFrom="paragraph">
                  <wp:posOffset>0</wp:posOffset>
                </wp:positionV>
                <wp:extent cx="4197737" cy="184666"/>
                <wp:effectExtent l="0" t="0" r="0" b="0"/>
                <wp:wrapTopAndBottom/>
                <wp:docPr id="1706041759" name="テキスト ボックス 151"/>
                <wp:cNvGraphicFramePr/>
                <a:graphic xmlns:a="http://schemas.openxmlformats.org/drawingml/2006/main">
                  <a:graphicData uri="http://schemas.microsoft.com/office/word/2010/wordprocessingShape">
                    <wps:wsp>
                      <wps:cNvSpPr txBox="1"/>
                      <wps:spPr>
                        <a:xfrm>
                          <a:off x="0" y="0"/>
                          <a:ext cx="4197737" cy="184666"/>
                        </a:xfrm>
                        <a:prstGeom prst="rect">
                          <a:avLst/>
                        </a:prstGeom>
                        <a:noFill/>
                      </wps:spPr>
                      <wps:txbx>
                        <w:txbxContent>
                          <w:p w14:paraId="1730A955" w14:textId="77777777" w:rsidR="000A1443" w:rsidRDefault="000A1443">
                            <w:pPr>
                              <w:pStyle w:val="aff2"/>
                            </w:pPr>
                            <w:r>
                              <w:rPr>
                                <w:rFonts w:hint="eastAsia"/>
                              </w:rPr>
                              <w:t xml:space="preserve">（出典） デジタル庁「デジタル社会の実現に向けた重点計画」をもとに作成 </w:t>
                            </w:r>
                          </w:p>
                        </w:txbxContent>
                      </wps:txbx>
                      <wps:bodyPr wrap="square" rtlCol="0">
                        <a:spAutoFit/>
                      </wps:bodyPr>
                    </wps:wsp>
                  </a:graphicData>
                </a:graphic>
              </wp:anchor>
            </w:drawing>
          </mc:Choice>
          <mc:Fallback>
            <w:pict>
              <v:shape w14:anchorId="4E80BD33" id="テキスト ボックス 151" o:spid="_x0000_s1039" type="#_x0000_t202" style="position:absolute;left:0;text-align:left;margin-left:0;margin-top:0;width:330.55pt;height:14.55pt;z-index:2516562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" filled="f" stroked="f">
                <v:textbox style="mso-fit-shape-to-text:t">
                  <w:txbxContent>
                    <w:p w14:paraId="1730A955" w14:textId="77777777" w:rsidR="000A1443" w:rsidRDefault="000A1443">
                      <w:pPr>
                        <w:pStyle w:val="aff2"/>
                      </w:pPr>
                      <w:r>
                        <w:rPr>
                          <w:rFonts w:hint="eastAsia"/>
                        </w:rPr>
                        <w:t xml:space="preserve">（出典） デジタル庁「デジタル社会の実現に向けた重点計画」をもとに作成 </w:t>
                      </w:r>
                    </w:p>
                  </w:txbxContent>
                </v:textbox>
                <w10:wrap type="topAndBottom" anchorx="margin"/>
              </v:shape>
            </w:pict>
          </mc:Fallback>
        </mc:AlternateContent>
      </w:r>
    </w:p>
    <w:p w14:paraId="7761D446" w14:textId="77777777" w:rsidR="000A1443" w:rsidRDefault="000A1443" w:rsidP="003E0313">
      <w:pPr>
        <w:pStyle w:val="4"/>
      </w:pPr>
      <w:bookmarkStart w:id="175" w:name="_Toc185338803"/>
      <w:bookmarkStart w:id="176" w:name="_Toc187824553"/>
      <w:bookmarkStart w:id="177" w:name="_Toc188348904"/>
      <w:r>
        <w:rPr>
          <w:rFonts w:hint="eastAsia"/>
        </w:rPr>
        <w:t>Society5.0</w:t>
      </w:r>
      <w:bookmarkEnd w:id="170"/>
      <w:bookmarkEnd w:id="175"/>
      <w:bookmarkEnd w:id="176"/>
      <w:bookmarkEnd w:id="177"/>
    </w:p>
    <w:bookmarkStart w:id="178" w:name="■Society5．03ー2ー2"/>
    <w:p w14:paraId="7F197723" w14:textId="6F518D3B" w:rsidR="000A1443" w:rsidRPr="00246230" w:rsidRDefault="00D15E8A">
      <w:r>
        <w:fldChar w:fldCharType="begin"/>
      </w:r>
      <w:r>
        <w:instrText>HYPERLINK  \l "■Society5．0"</w:instrText>
      </w:r>
      <w:r>
        <w:fldChar w:fldCharType="separate"/>
      </w:r>
      <w:r w:rsidR="000A1443" w:rsidRPr="00D15E8A">
        <w:rPr>
          <w:rStyle w:val="a7"/>
        </w:rPr>
        <w:t>Society5.0</w:t>
      </w:r>
      <w:bookmarkEnd w:id="178"/>
      <w:r>
        <w:fldChar w:fldCharType="end"/>
      </w:r>
      <w:r w:rsidR="000A1443" w:rsidRPr="00246230">
        <w:t>は、サイバー空間（仮想空間）とフィジカル空間（現実空間）を高度に融合させたシステムにより、経済発展と社会的課題の解決を両立する、人間中心の社会（Society）です。狩猟社会（Society1.0）、農耕社会（Society2.0）、工業社会（Society3.0）、情報社会（Society4.0）に続く、新たな社会を指すもので、第5期科学技術基本計画において我が国が目指すべき未来社会の姿として初めて提唱されました。</w:t>
      </w:r>
    </w:p>
    <w:p w14:paraId="0EFC87B5" w14:textId="76F437BC" w:rsidR="000A1443" w:rsidRPr="00246230" w:rsidRDefault="000A1443">
      <w:r w:rsidRPr="00246230">
        <w:t>Society5.0では、</w:t>
      </w:r>
      <w:bookmarkStart w:id="179" w:name="■IoT（アイ・オー・ティー）3ー2ー2"/>
      <w:r w:rsidR="00831346">
        <w:fldChar w:fldCharType="begin"/>
      </w:r>
      <w:r w:rsidR="00831346">
        <w:instrText>HYPERLINK  \l "■IoT（アイ・オー・ティー）"</w:instrText>
      </w:r>
      <w:r w:rsidR="00831346">
        <w:fldChar w:fldCharType="separate"/>
      </w:r>
      <w:r w:rsidRPr="00831346">
        <w:rPr>
          <w:rStyle w:val="a7"/>
        </w:rPr>
        <w:t>IoT</w:t>
      </w:r>
      <w:bookmarkEnd w:id="179"/>
      <w:r w:rsidR="00831346">
        <w:fldChar w:fldCharType="end"/>
      </w:r>
      <w:r w:rsidRPr="00246230">
        <w:t>（Internet of Things）で</w:t>
      </w:r>
      <w:r>
        <w:t>すべて</w:t>
      </w:r>
      <w:r w:rsidRPr="00246230">
        <w:t>の人とモノが</w:t>
      </w:r>
      <w:r>
        <w:rPr>
          <w:rFonts w:hint="eastAsia"/>
        </w:rPr>
        <w:t>つな</w:t>
      </w:r>
      <w:r>
        <w:t>がり</w:t>
      </w:r>
      <w:r w:rsidRPr="00246230">
        <w:t>、</w:t>
      </w:r>
      <w:r>
        <w:rPr>
          <w:rFonts w:hint="eastAsia"/>
        </w:rPr>
        <w:t>さまざま</w:t>
      </w:r>
      <w:r w:rsidRPr="00246230">
        <w:t>な知識や情報を共有することによって、これまでにない新たな価値を生み出すとともに、社会が抱える課題を解決し、困難を克服できます。また、人工知能（</w:t>
      </w:r>
      <w:bookmarkStart w:id="180" w:name="■AI3ー2ー2"/>
      <w:r w:rsidR="000B26DB">
        <w:fldChar w:fldCharType="begin"/>
      </w:r>
      <w:r w:rsidR="000B26DB">
        <w:instrText>HYPERLINK  \l "■AI"</w:instrText>
      </w:r>
      <w:r w:rsidR="000B26DB">
        <w:fldChar w:fldCharType="separate"/>
      </w:r>
      <w:r w:rsidRPr="000B26DB">
        <w:rPr>
          <w:rStyle w:val="a7"/>
        </w:rPr>
        <w:t>AI</w:t>
      </w:r>
      <w:bookmarkEnd w:id="180"/>
      <w:r w:rsidR="000B26DB">
        <w:fldChar w:fldCharType="end"/>
      </w:r>
      <w:r w:rsidRPr="00246230">
        <w:t>）、ロボット、自動走行車などの利用によって、少子高齢化、地方の過疎化、貧富の格差などの課題も解決できるでしょう。こうした社会の変革（イノベーション）が進むことによって、希望の持てる社会、世代を超えて互いに尊重し合う社会、</w:t>
      </w:r>
      <w:r>
        <w:rPr>
          <w:rFonts w:hint="eastAsia"/>
        </w:rPr>
        <w:t>一人一人</w:t>
      </w:r>
      <w:r w:rsidRPr="00246230">
        <w:t>が快適で活躍できる社会が生まれることが期待されます。</w:t>
      </w:r>
    </w:p>
    <w:p w14:paraId="08EEE653" w14:textId="15ECB4F3" w:rsidR="000A1443" w:rsidRDefault="006D6092">
      <w:r>
        <w:rPr>
          <w:noProof/>
        </w:rPr>
        <mc:AlternateContent>
          <mc:Choice Requires="wps">
            <w:drawing>
              <wp:anchor distT="0" distB="0" distL="114300" distR="114300" simplePos="0" relativeHeight="251656279" behindDoc="0" locked="0" layoutInCell="1" allowOverlap="1" wp14:anchorId="2F0065C2" wp14:editId="3C9F22FB">
                <wp:simplePos x="0" y="0"/>
                <wp:positionH relativeFrom="column">
                  <wp:posOffset>159385</wp:posOffset>
                </wp:positionH>
                <wp:positionV relativeFrom="paragraph">
                  <wp:posOffset>5704205</wp:posOffset>
                </wp:positionV>
                <wp:extent cx="6207125" cy="446405"/>
                <wp:effectExtent l="0" t="0" r="3175" b="0"/>
                <wp:wrapTopAndBottom/>
                <wp:docPr id="132481089" name="テキスト ボックス 82"/>
                <wp:cNvGraphicFramePr/>
                <a:graphic xmlns:a="http://schemas.openxmlformats.org/drawingml/2006/main">
                  <a:graphicData uri="http://schemas.microsoft.com/office/word/2010/wordprocessingShape">
                    <wps:wsp>
                      <wps:cNvSpPr txBox="1"/>
                      <wps:spPr>
                        <a:xfrm>
                          <a:off x="0" y="0"/>
                          <a:ext cx="6207125" cy="446405"/>
                        </a:xfrm>
                        <a:prstGeom prst="rect">
                          <a:avLst/>
                        </a:prstGeom>
                        <a:solidFill>
                          <a:schemeClr val="lt1"/>
                        </a:solidFill>
                        <a:ln w="6350">
                          <a:noFill/>
                        </a:ln>
                      </wps:spPr>
                      <wps:txbx>
                        <w:txbxContent>
                          <w:p w14:paraId="734AF1B8" w14:textId="4077AA23" w:rsidR="000A1443" w:rsidRPr="009F34A6" w:rsidRDefault="000A1443">
                            <w:pPr>
                              <w:pStyle w:val="aff2"/>
                            </w:pPr>
                            <w:r w:rsidRPr="009F34A6">
                              <w:rPr>
                                <w:rFonts w:hint="eastAsia"/>
                              </w:rPr>
                              <w:t>図</w:t>
                            </w:r>
                            <w:r w:rsidR="00A71591">
                              <w:rPr>
                                <w:rFonts w:hint="eastAsia"/>
                              </w:rPr>
                              <w:t>4</w:t>
                            </w:r>
                            <w:r w:rsidRPr="009F34A6">
                              <w:t>. Society4.0とSociety5.0の比較</w:t>
                            </w:r>
                          </w:p>
                          <w:p w14:paraId="1D2812F0" w14:textId="77777777" w:rsidR="000A1443" w:rsidRDefault="000A1443">
                            <w:pPr>
                              <w:pStyle w:val="aff2"/>
                            </w:pPr>
                            <w:r w:rsidRPr="009F34A6">
                              <w:rPr>
                                <w:rFonts w:hint="eastAsia"/>
                              </w:rPr>
                              <w:t>（出典）内閣府</w:t>
                            </w:r>
                            <w:r w:rsidRPr="009F34A6">
                              <w:t>.”Society5.0”.https://www8.cao.go.jp/cstp/society5_0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0065C2" id="テキスト ボックス 82" o:spid="_x0000_s1040" type="#_x0000_t202" style="position:absolute;left:0;text-align:left;margin-left:12.55pt;margin-top:449.15pt;width:488.75pt;height:35.15pt;z-index:25165627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" fillcolor="white [3201]" stroked="f" strokeweight=".5pt">
                <v:textbox>
                  <w:txbxContent>
                    <w:p w14:paraId="734AF1B8" w14:textId="4077AA23" w:rsidR="000A1443" w:rsidRPr="009F34A6" w:rsidRDefault="000A1443">
                      <w:pPr>
                        <w:pStyle w:val="aff2"/>
                      </w:pPr>
                      <w:r w:rsidRPr="009F34A6">
                        <w:rPr>
                          <w:rFonts w:hint="eastAsia"/>
                        </w:rPr>
                        <w:t>図</w:t>
                      </w:r>
                      <w:r w:rsidR="00A71591">
                        <w:rPr>
                          <w:rFonts w:hint="eastAsia"/>
                        </w:rPr>
                        <w:t>4</w:t>
                      </w:r>
                      <w:r w:rsidRPr="009F34A6">
                        <w:t>. Society4.0とSociety5.0の比較</w:t>
                      </w:r>
                    </w:p>
                    <w:p w14:paraId="1D2812F0" w14:textId="77777777" w:rsidR="000A1443" w:rsidRDefault="000A1443">
                      <w:pPr>
                        <w:pStyle w:val="aff2"/>
                      </w:pPr>
                      <w:r w:rsidRPr="009F34A6">
                        <w:rPr>
                          <w:rFonts w:hint="eastAsia"/>
                        </w:rPr>
                        <w:t>（出典）内閣府</w:t>
                      </w:r>
                      <w:r w:rsidRPr="009F34A6">
                        <w:t>.”Society5.0”.https://www8.cao.go.jp/cstp/society5_0</w:t>
                      </w:r>
                    </w:p>
                  </w:txbxContent>
                </v:textbox>
                <w10:wrap type="topAndBottom"/>
              </v:shape>
            </w:pict>
          </mc:Fallback>
        </mc:AlternateContent>
      </w:r>
      <w:r>
        <w:rPr>
          <w:noProof/>
        </w:rPr>
        <w:drawing>
          <wp:anchor distT="0" distB="0" distL="114300" distR="114300" simplePos="0" relativeHeight="251656278" behindDoc="0" locked="0" layoutInCell="1" allowOverlap="1" wp14:anchorId="400814EA" wp14:editId="11386C4B">
            <wp:simplePos x="0" y="0"/>
            <wp:positionH relativeFrom="column">
              <wp:posOffset>162560</wp:posOffset>
            </wp:positionH>
            <wp:positionV relativeFrom="paragraph">
              <wp:posOffset>2098439</wp:posOffset>
            </wp:positionV>
            <wp:extent cx="6394450" cy="3538855"/>
            <wp:effectExtent l="0" t="0" r="0" b="0"/>
            <wp:wrapTopAndBottom/>
            <wp:docPr id="71555953"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94450" cy="3538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1443" w:rsidRPr="00246230">
        <w:t>これまでの情報社会（Society4.0）では、人がサイバー空間にあるクラウドサービスにアクセスすることで、情報やデータを入手し、分析を行ってきました。Society5.0では、フィジカル空間のセンサーから膨大な情報がサイバー空間に集積されます。サイバー空間では、この集積されたデータ（</w:t>
      </w:r>
      <w:bookmarkStart w:id="181" w:name="■ビッグデータ3ー2－2"/>
      <w:r w:rsidR="000A69A0">
        <w:fldChar w:fldCharType="begin"/>
      </w:r>
      <w:r w:rsidR="000A69A0">
        <w:instrText>HYPERLINK  \l "■ビッグデータ"</w:instrText>
      </w:r>
      <w:r w:rsidR="000A69A0">
        <w:fldChar w:fldCharType="separate"/>
      </w:r>
      <w:r w:rsidR="000A1443" w:rsidRPr="000A69A0">
        <w:rPr>
          <w:rStyle w:val="a7"/>
        </w:rPr>
        <w:t>ビッグデータ</w:t>
      </w:r>
      <w:bookmarkEnd w:id="181"/>
      <w:r w:rsidR="000A69A0">
        <w:fldChar w:fldCharType="end"/>
      </w:r>
      <w:r w:rsidR="000A1443" w:rsidRPr="00246230">
        <w:t>）を人工知能（AI）が解析し、その結果をフィジカル空間の人間に</w:t>
      </w:r>
      <w:r w:rsidR="000A1443">
        <w:rPr>
          <w:rFonts w:hint="eastAsia"/>
        </w:rPr>
        <w:t>さまざま</w:t>
      </w:r>
      <w:r w:rsidR="000A1443" w:rsidRPr="00246230">
        <w:t>な形で、フィードバックしていきます。今までの情報社会では、人間が情報を解析することで、価値が生まれましたが、Society5.0では、AIが解析した膨大なビッグデータの結果がロボットなど</w:t>
      </w:r>
      <w:r w:rsidR="000A1443" w:rsidRPr="00246230">
        <w:rPr>
          <w:rFonts w:hint="eastAsia"/>
        </w:rPr>
        <w:t>を通して、人間にフィードバックされることで、これまでに実現しなかった新たな価値が産業や社会にもたらされます</w:t>
      </w:r>
      <w:r w:rsidR="000A1443" w:rsidRPr="00FF01A2">
        <w:rPr>
          <w:rFonts w:hint="eastAsia"/>
        </w:rPr>
        <w:t>。</w:t>
      </w:r>
      <w:r w:rsidR="000A1443">
        <w:rPr>
          <w:rStyle w:val="af2"/>
        </w:rPr>
        <w:footnoteReference w:id="5"/>
      </w:r>
    </w:p>
    <w:p w14:paraId="5006C123" w14:textId="77777777" w:rsidR="000A1443" w:rsidRDefault="000A1443">
      <w:pPr>
        <w:ind w:firstLineChars="0" w:firstLine="0"/>
      </w:pPr>
    </w:p>
    <w:p w14:paraId="2E2C4464" w14:textId="77777777" w:rsidR="000A1443" w:rsidRPr="00451484" w:rsidRDefault="000A1443">
      <w:pPr>
        <w:pStyle w:val="5"/>
        <w:rPr>
          <w:color w:val="2F5597"/>
          <w:sz w:val="24"/>
        </w:rPr>
      </w:pPr>
      <w:r w:rsidRPr="00451484">
        <w:rPr>
          <w:rFonts w:hint="eastAsia"/>
        </w:rPr>
        <w:t>社会の変化に対するセキュリティ上の脅威</w:t>
      </w:r>
    </w:p>
    <w:p w14:paraId="734880A6" w14:textId="0689466F" w:rsidR="000A1443" w:rsidRDefault="000A1443">
      <w:r w:rsidRPr="00451484">
        <w:t>Society5.0におけるサイバー空間の急激な拡大は、</w:t>
      </w:r>
      <w:bookmarkStart w:id="182" w:name="■サイバー攻撃3ー2ー2"/>
      <w:r w:rsidR="00C45BC7">
        <w:fldChar w:fldCharType="begin"/>
      </w:r>
      <w:r w:rsidR="00C45BC7">
        <w:instrText>HYPERLINK  \l "■サイバー攻撃"</w:instrText>
      </w:r>
      <w:r w:rsidR="00C45BC7">
        <w:fldChar w:fldCharType="separate"/>
      </w:r>
      <w:r w:rsidRPr="00C45BC7">
        <w:rPr>
          <w:rStyle w:val="a7"/>
        </w:rPr>
        <w:t>サイバー攻撃</w:t>
      </w:r>
      <w:bookmarkEnd w:id="182"/>
      <w:r w:rsidR="00C45BC7">
        <w:fldChar w:fldCharType="end"/>
      </w:r>
      <w:r w:rsidRPr="00451484">
        <w:t>の対象が増えることを示しています。サイバー空間とフィジカル空間の相互作用により、サイバー攻撃がフィジカル空間にも影響を及ぼす可能性が高まります。例えば、医療機器やインフラシステムなどがサイバー攻撃によって操作されたり、停止したりすると、人命や社会生活に重大な影響を及ぼす恐れがあります。</w:t>
      </w:r>
    </w:p>
    <w:p w14:paraId="3F7C55B8" w14:textId="0FA7C71E" w:rsidR="000A1443" w:rsidRDefault="000A1443">
      <w:r w:rsidRPr="00451484">
        <w:t>Society 5.0では、多様な人々がサービスの効果を享受できる包摂的な社会を目指していますが、そのためにはサービスの利用可能性や継続性を確保する必要</w:t>
      </w:r>
      <w:r w:rsidRPr="00451484">
        <w:rPr>
          <w:rFonts w:hint="eastAsia"/>
        </w:rPr>
        <w:t>があります。しかし、サイバー攻撃によってサービスが利用できなくなったり、中断されたりすると、包摂的な社会の実現に支障をきたす可能性があります。また、</w:t>
      </w:r>
      <w:r w:rsidRPr="00451484">
        <w:t>IoTデバイスやセンサーが収集したデータをサイバー空間で</w:t>
      </w:r>
      <w:bookmarkStart w:id="183" w:name="■改ざん3ー2ー2"/>
      <w:r w:rsidR="00C71B3C">
        <w:fldChar w:fldCharType="begin"/>
      </w:r>
      <w:r w:rsidR="00C71B3C">
        <w:instrText>HYPERLINK  \l "■改ざん"</w:instrText>
      </w:r>
      <w:r w:rsidR="00C71B3C">
        <w:fldChar w:fldCharType="separate"/>
      </w:r>
      <w:r w:rsidRPr="00451484">
        <w:rPr>
          <w:rStyle w:val="a7"/>
        </w:rPr>
        <w:t>改ざん</w:t>
      </w:r>
      <w:bookmarkEnd w:id="183"/>
      <w:r w:rsidR="00C71B3C">
        <w:fldChar w:fldCharType="end"/>
      </w:r>
      <w:r w:rsidRPr="00451484">
        <w:t>し、偽情報を拡散するといったフィジカル空間とサイバー空間の情報転送への脅威も考えられます。さらに、IoTやAIなどの技術を活用することで、大量のデータが生成されますが、そのデータは個人情報や企業情報などの重要な情報を含む場合が多く、その漏えいや改ざんによってプライバシーや知的財産権などが侵害される危険</w:t>
      </w:r>
      <w:r w:rsidRPr="00451484">
        <w:rPr>
          <w:rFonts w:hint="eastAsia"/>
        </w:rPr>
        <w:t>性が高まります。</w:t>
      </w:r>
    </w:p>
    <w:p w14:paraId="1FF13F99" w14:textId="4CC3484F" w:rsidR="000A1443" w:rsidRDefault="00352614">
      <w:r>
        <w:rPr>
          <w:noProof/>
        </w:rPr>
        <mc:AlternateContent>
          <mc:Choice Requires="wps">
            <w:drawing>
              <wp:anchor distT="0" distB="0" distL="114300" distR="114300" simplePos="0" relativeHeight="251656259" behindDoc="0" locked="0" layoutInCell="1" allowOverlap="1" wp14:anchorId="4380D494" wp14:editId="14DD453B">
                <wp:simplePos x="0" y="0"/>
                <wp:positionH relativeFrom="margin">
                  <wp:posOffset>-1905</wp:posOffset>
                </wp:positionH>
                <wp:positionV relativeFrom="page">
                  <wp:posOffset>6401908</wp:posOffset>
                </wp:positionV>
                <wp:extent cx="6647815" cy="257810"/>
                <wp:effectExtent l="0" t="0" r="0" b="0"/>
                <wp:wrapTopAndBottom/>
                <wp:docPr id="382278748" name="テキスト ボックス 382278748"/>
                <wp:cNvGraphicFramePr/>
                <a:graphic xmlns:a="http://schemas.openxmlformats.org/drawingml/2006/main">
                  <a:graphicData uri="http://schemas.microsoft.com/office/word/2010/wordprocessingShape">
                    <wps:wsp>
                      <wps:cNvSpPr txBox="1"/>
                      <wps:spPr>
                        <a:xfrm>
                          <a:off x="0" y="0"/>
                          <a:ext cx="6647815" cy="257810"/>
                        </a:xfrm>
                        <a:prstGeom prst="rect">
                          <a:avLst/>
                        </a:prstGeom>
                        <a:noFill/>
                        <a:ln w="6350">
                          <a:noFill/>
                        </a:ln>
                      </wps:spPr>
                      <wps:txbx>
                        <w:txbxContent>
                          <w:p w14:paraId="1CD02F6F" w14:textId="77777777" w:rsidR="000A1443" w:rsidRPr="00541285" w:rsidRDefault="000A1443">
                            <w:pPr>
                              <w:pStyle w:val="aff2"/>
                            </w:pPr>
                            <w:r w:rsidRPr="00541285">
                              <w:rPr>
                                <w:rFonts w:hint="eastAsia"/>
                              </w:rPr>
                              <w:t>（出典）経済産業省「サイバー・フィジカル・セキュリティ対策</w:t>
                            </w:r>
                            <w:r w:rsidRPr="00541285">
                              <w:t xml:space="preserve">  フレームワークVer1.0」をもとに作成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0D494" id="テキスト ボックス 382278748" o:spid="_x0000_s1041" type="#_x0000_t202" style="position:absolute;left:0;text-align:left;margin-left:-.15pt;margin-top:504.1pt;width:523.45pt;height:20.3pt;z-index:251656259;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" filled="f" stroked="f" strokeweight=".5pt">
                <v:textbox>
                  <w:txbxContent>
                    <w:p w14:paraId="1CD02F6F" w14:textId="77777777" w:rsidR="000A1443" w:rsidRPr="00541285" w:rsidRDefault="000A1443">
                      <w:pPr>
                        <w:pStyle w:val="aff2"/>
                      </w:pPr>
                      <w:r w:rsidRPr="00541285">
                        <w:rPr>
                          <w:rFonts w:hint="eastAsia"/>
                        </w:rPr>
                        <w:t>（出典）経済産業省「サイバー・フィジカル・セキュリティ対策</w:t>
                      </w:r>
                      <w:r w:rsidRPr="00541285">
                        <w:t xml:space="preserve">  フレームワークVer1.0」をもとに作成</w:t>
                      </w:r>
                    </w:p>
                  </w:txbxContent>
                </v:textbox>
                <w10:wrap type="topAndBottom" anchorx="margin" anchory="page"/>
              </v:shape>
            </w:pict>
          </mc:Fallback>
        </mc:AlternateContent>
      </w:r>
      <w:r w:rsidR="000A1443" w:rsidRPr="00451484">
        <w:t>また、Society5.0においては、IoTから得られる大量データの受け渡しなど、サイバー空間とフィジカル空間の融合によって新たな処理が発生します。その新たな処理がサイバー攻撃の対象となる可能性を認識すべきです。Society5.0においては、</w:t>
      </w:r>
      <w:bookmarkStart w:id="184" w:name="■サプライチェーン3ー2ー2"/>
      <w:r w:rsidR="004C200C">
        <w:fldChar w:fldCharType="begin"/>
      </w:r>
      <w:r w:rsidR="004C200C">
        <w:instrText>HYPERLINK  \l "■サプライチェーン"</w:instrText>
      </w:r>
      <w:r w:rsidR="004C200C">
        <w:fldChar w:fldCharType="separate"/>
      </w:r>
      <w:r w:rsidR="000A1443" w:rsidRPr="004C200C">
        <w:rPr>
          <w:rStyle w:val="a7"/>
        </w:rPr>
        <w:t>サプライチェーン</w:t>
      </w:r>
      <w:bookmarkEnd w:id="184"/>
      <w:r w:rsidR="004C200C">
        <w:fldChar w:fldCharType="end"/>
      </w:r>
      <w:r w:rsidR="000A1443" w:rsidRPr="00451484">
        <w:t>も変化します。サイバー空間とフィジカル空間が融合されることで、サプライチェーンを構成する企業同士の関係が複雑に</w:t>
      </w:r>
      <w:r w:rsidR="000A1443">
        <w:rPr>
          <w:rFonts w:hint="eastAsia"/>
        </w:rPr>
        <w:t>つな</w:t>
      </w:r>
      <w:r w:rsidR="000A1443" w:rsidRPr="00451484">
        <w:t>がります。その結果、サイバー攻撃の影響範囲がこれまで以上に拡大することが予測されます。</w:t>
      </w:r>
    </w:p>
    <w:tbl>
      <w:tblPr>
        <w:tblStyle w:val="aa"/>
        <w:tblpPr w:leftFromText="142" w:rightFromText="142" w:vertAnchor="text" w:horzAnchor="margin" w:tblpY="177"/>
        <w:tblW w:w="10456" w:type="dxa"/>
        <w:tblLook w:val="04A0" w:firstRow="1" w:lastRow="0" w:firstColumn="1" w:lastColumn="0" w:noHBand="0" w:noVBand="1"/>
      </w:tblPr>
      <w:tblGrid>
        <w:gridCol w:w="4390"/>
        <w:gridCol w:w="6066"/>
      </w:tblGrid>
      <w:tr w:rsidR="000A1443" w14:paraId="49C691E6" w14:textId="77777777">
        <w:tc>
          <w:tcPr>
            <w:tcW w:w="4390" w:type="dxa"/>
            <w:shd w:val="clear" w:color="auto" w:fill="2E5496"/>
            <w:vAlign w:val="center"/>
          </w:tcPr>
          <w:p w14:paraId="05219C90" w14:textId="77777777" w:rsidR="000A1443" w:rsidRPr="009415D8" w:rsidRDefault="000A1443" w:rsidP="00352614">
            <w:pPr>
              <w:pStyle w:val="aff0"/>
            </w:pPr>
            <w:r w:rsidRPr="009415D8">
              <w:t>Society5.0における社会の変化</w:t>
            </w:r>
          </w:p>
        </w:tc>
        <w:tc>
          <w:tcPr>
            <w:tcW w:w="6066" w:type="dxa"/>
            <w:shd w:val="clear" w:color="auto" w:fill="2E5496"/>
            <w:vAlign w:val="center"/>
          </w:tcPr>
          <w:p w14:paraId="757FFAD4" w14:textId="77777777" w:rsidR="000A1443" w:rsidRPr="009415D8" w:rsidRDefault="000A1443" w:rsidP="00352614">
            <w:pPr>
              <w:pStyle w:val="aff0"/>
            </w:pPr>
            <w:r w:rsidRPr="009415D8">
              <w:t>社会の変化に対するセキュリティ上の脅威</w:t>
            </w:r>
          </w:p>
        </w:tc>
      </w:tr>
      <w:tr w:rsidR="000A1443" w14:paraId="462FB14C" w14:textId="77777777">
        <w:trPr>
          <w:trHeight w:val="548"/>
        </w:trPr>
        <w:tc>
          <w:tcPr>
            <w:tcW w:w="4390" w:type="dxa"/>
            <w:vAlign w:val="center"/>
          </w:tcPr>
          <w:p w14:paraId="61D7FA32" w14:textId="77777777" w:rsidR="000A1443" w:rsidRPr="00352614" w:rsidRDefault="000A1443" w:rsidP="00352614">
            <w:pPr>
              <w:pStyle w:val="afff6"/>
            </w:pPr>
            <w:r w:rsidRPr="00352614">
              <w:t>大量データの流通・連携</w:t>
            </w:r>
          </w:p>
        </w:tc>
        <w:tc>
          <w:tcPr>
            <w:tcW w:w="6066" w:type="dxa"/>
            <w:vAlign w:val="center"/>
          </w:tcPr>
          <w:p w14:paraId="35A6419B" w14:textId="77777777" w:rsidR="000A1443" w:rsidRPr="00352614" w:rsidRDefault="000A1443" w:rsidP="00892C01">
            <w:pPr>
              <w:pStyle w:val="afff6"/>
              <w:numPr>
                <w:ilvl w:val="0"/>
                <w:numId w:val="711"/>
              </w:numPr>
            </w:pPr>
            <w:r w:rsidRPr="00352614">
              <w:t>データの性質に応じた適切な管理の重要性が増大</w:t>
            </w:r>
          </w:p>
        </w:tc>
      </w:tr>
      <w:tr w:rsidR="000A1443" w14:paraId="7C4122BC" w14:textId="77777777">
        <w:tc>
          <w:tcPr>
            <w:tcW w:w="4390" w:type="dxa"/>
            <w:vAlign w:val="center"/>
          </w:tcPr>
          <w:p w14:paraId="2EB19038" w14:textId="77777777" w:rsidR="000A1443" w:rsidRPr="00352614" w:rsidRDefault="000A1443" w:rsidP="00352614">
            <w:pPr>
              <w:pStyle w:val="afff6"/>
            </w:pPr>
            <w:r w:rsidRPr="00352614">
              <w:t>フィジカル空間とサイバー空間の融合</w:t>
            </w:r>
          </w:p>
        </w:tc>
        <w:tc>
          <w:tcPr>
            <w:tcW w:w="6066" w:type="dxa"/>
            <w:vAlign w:val="center"/>
          </w:tcPr>
          <w:p w14:paraId="6CF6857D" w14:textId="16849C4D" w:rsidR="000A1443" w:rsidRPr="00352614" w:rsidRDefault="000A1443" w:rsidP="00892C01">
            <w:pPr>
              <w:pStyle w:val="afff6"/>
              <w:numPr>
                <w:ilvl w:val="0"/>
                <w:numId w:val="711"/>
              </w:numPr>
            </w:pPr>
            <w:r w:rsidRPr="00352614">
              <w:t>サイバー空間からの攻撃がフィジカル空間まで到達</w:t>
            </w:r>
          </w:p>
          <w:p w14:paraId="486C01BF" w14:textId="339D12D3" w:rsidR="000A1443" w:rsidRPr="00352614" w:rsidRDefault="000A1443" w:rsidP="00892C01">
            <w:pPr>
              <w:pStyle w:val="afff6"/>
              <w:numPr>
                <w:ilvl w:val="0"/>
                <w:numId w:val="711"/>
              </w:numPr>
            </w:pPr>
            <w:r w:rsidRPr="00352614">
              <w:t>フィジカル空間から侵入してサイバー空間へ攻撃を仕掛けるケース</w:t>
            </w:r>
          </w:p>
          <w:p w14:paraId="728BE79B" w14:textId="5FADB0A5" w:rsidR="000A1443" w:rsidRPr="00352614" w:rsidRDefault="000A1443" w:rsidP="00892C01">
            <w:pPr>
              <w:pStyle w:val="afff6"/>
              <w:numPr>
                <w:ilvl w:val="0"/>
                <w:numId w:val="711"/>
              </w:numPr>
            </w:pPr>
            <w:r w:rsidRPr="00352614">
              <w:t>フィジカル空間とサイバー空間の間における情報の転換作業への介入</w:t>
            </w:r>
          </w:p>
        </w:tc>
      </w:tr>
      <w:tr w:rsidR="000A1443" w14:paraId="1A426B50" w14:textId="77777777">
        <w:tc>
          <w:tcPr>
            <w:tcW w:w="4390" w:type="dxa"/>
            <w:vAlign w:val="center"/>
          </w:tcPr>
          <w:p w14:paraId="69DE8932" w14:textId="77777777" w:rsidR="000A1443" w:rsidRPr="00352614" w:rsidRDefault="000A1443" w:rsidP="00352614">
            <w:pPr>
              <w:pStyle w:val="afff6"/>
            </w:pPr>
            <w:r w:rsidRPr="00352614">
              <w:t>複雑に</w:t>
            </w:r>
            <w:r w:rsidRPr="00352614">
              <w:rPr>
                <w:rFonts w:hint="eastAsia"/>
              </w:rPr>
              <w:t>つながる</w:t>
            </w:r>
            <w:r w:rsidRPr="00352614">
              <w:t>サプライチェーン</w:t>
            </w:r>
          </w:p>
        </w:tc>
        <w:tc>
          <w:tcPr>
            <w:tcW w:w="6066" w:type="dxa"/>
            <w:vAlign w:val="center"/>
          </w:tcPr>
          <w:p w14:paraId="19422998" w14:textId="7DFA6A7B" w:rsidR="000A1443" w:rsidRPr="00352614" w:rsidRDefault="000A1443" w:rsidP="00892C01">
            <w:pPr>
              <w:pStyle w:val="afff6"/>
              <w:numPr>
                <w:ilvl w:val="0"/>
                <w:numId w:val="711"/>
              </w:numPr>
            </w:pPr>
            <w:r w:rsidRPr="00352614">
              <w:t>サイバー攻撃による影響範囲が拡大</w:t>
            </w:r>
          </w:p>
        </w:tc>
      </w:tr>
    </w:tbl>
    <w:p w14:paraId="011B8D4B" w14:textId="2DD11EAE" w:rsidR="000A1443" w:rsidRDefault="000A1443"/>
    <w:p w14:paraId="190836B0" w14:textId="4E7C6C3F" w:rsidR="000A1443" w:rsidRDefault="000A1443">
      <w:r w:rsidRPr="00B52A93">
        <w:t>Society5.0の進展に伴い、セキュリティ対策の重要性が増し、組織や個人がより綿密な</w:t>
      </w:r>
      <w:r>
        <w:rPr>
          <w:rFonts w:hint="eastAsia"/>
        </w:rPr>
        <w:t>セキュリティ</w:t>
      </w:r>
      <w:r w:rsidRPr="00B52A93">
        <w:t>対策を講じる必要があります。また、サプライチェーン全体でセキュリティ対策を実施し、企業間で意識を共有することも重要です。</w:t>
      </w:r>
    </w:p>
    <w:p w14:paraId="6B26B981" w14:textId="4D82E689" w:rsidR="000A1443" w:rsidRPr="00451484" w:rsidRDefault="000A1443">
      <w:pPr>
        <w:ind w:firstLineChars="0" w:firstLine="0"/>
      </w:pPr>
    </w:p>
    <w:p w14:paraId="25BC9D83" w14:textId="77777777" w:rsidR="003F1E77" w:rsidRPr="00451484" w:rsidRDefault="003F1E77">
      <w:pPr>
        <w:ind w:firstLineChars="0" w:firstLine="0"/>
      </w:pPr>
    </w:p>
    <w:p w14:paraId="47A77EB7" w14:textId="6DE7115C" w:rsidR="000A1443" w:rsidRDefault="000A1443" w:rsidP="003E0313">
      <w:pPr>
        <w:pStyle w:val="4"/>
      </w:pPr>
      <w:bookmarkStart w:id="185" w:name="_Toc167890542"/>
      <w:bookmarkStart w:id="186" w:name="_Toc185338804"/>
      <w:bookmarkStart w:id="187" w:name="_Toc187824554"/>
      <w:bookmarkStart w:id="188" w:name="_Toc188348905"/>
      <w:r>
        <w:rPr>
          <w:rFonts w:hint="eastAsia"/>
        </w:rPr>
        <w:t>DXの推進</w:t>
      </w:r>
      <w:bookmarkEnd w:id="185"/>
      <w:bookmarkEnd w:id="186"/>
      <w:bookmarkEnd w:id="187"/>
      <w:bookmarkEnd w:id="188"/>
    </w:p>
    <w:p w14:paraId="7FB50379" w14:textId="77777777" w:rsidR="000A1443" w:rsidRDefault="000A1443">
      <w:r w:rsidRPr="008F756E">
        <w:t>DXの推進における中小企業の優位性について説明します。</w:t>
      </w:r>
      <w:r>
        <w:rPr>
          <w:rFonts w:hint="eastAsia"/>
        </w:rPr>
        <w:t>DX</w:t>
      </w:r>
      <w:r w:rsidRPr="008F756E">
        <w:t>とは、デジタル技術やツールを導入すること自体ではなく、データやデジタル技術を使って、顧客目線で新たな価値を創出していくことです。中小企業の中には、</w:t>
      </w:r>
      <w:r>
        <w:rPr>
          <w:rFonts w:hint="eastAsia"/>
        </w:rPr>
        <w:t>DX</w:t>
      </w:r>
      <w:r w:rsidRPr="008F756E">
        <w:t>を推進し、売上高を5倍、利益を50倍に増加させた企業が存在します。中小企業ならではの優位性を理解し、積極的に</w:t>
      </w:r>
      <w:r>
        <w:rPr>
          <w:rFonts w:hint="eastAsia"/>
        </w:rPr>
        <w:t>DX</w:t>
      </w:r>
      <w:r w:rsidRPr="008F756E">
        <w:t>に取</w:t>
      </w:r>
      <w:r>
        <w:rPr>
          <w:rFonts w:hint="eastAsia"/>
        </w:rPr>
        <w:t>り</w:t>
      </w:r>
      <w:r w:rsidRPr="008F756E">
        <w:t>組むことで、大きく成長できる可能性があります。以下では、</w:t>
      </w:r>
      <w:r>
        <w:rPr>
          <w:rFonts w:hint="eastAsia"/>
        </w:rPr>
        <w:t>DX</w:t>
      </w:r>
      <w:r w:rsidRPr="008F756E">
        <w:rPr>
          <w:rFonts w:hint="eastAsia"/>
        </w:rPr>
        <w:t>を推進する際に、中小企業の優位な点を説明します。そして、優位性を利用してビジネスモデルや企業文化などの変革に取</w:t>
      </w:r>
      <w:r>
        <w:rPr>
          <w:rFonts w:hint="eastAsia"/>
        </w:rPr>
        <w:t>り</w:t>
      </w:r>
      <w:r w:rsidRPr="008F756E">
        <w:rPr>
          <w:rFonts w:hint="eastAsia"/>
        </w:rPr>
        <w:t>組んでいる企業の事例を紹介します。</w:t>
      </w:r>
    </w:p>
    <w:p w14:paraId="5E5346B8" w14:textId="77777777" w:rsidR="000A1443" w:rsidRDefault="000A1443"/>
    <w:tbl>
      <w:tblPr>
        <w:tblStyle w:val="aa"/>
        <w:tblW w:w="0" w:type="auto"/>
        <w:tblLook w:val="04A0" w:firstRow="1" w:lastRow="0" w:firstColumn="1" w:lastColumn="0" w:noHBand="0" w:noVBand="1"/>
      </w:tblPr>
      <w:tblGrid>
        <w:gridCol w:w="10456"/>
      </w:tblGrid>
      <w:tr w:rsidR="000A1443" w14:paraId="40BF9147" w14:textId="77777777" w:rsidTr="00C545F9">
        <w:tc>
          <w:tcPr>
            <w:tcW w:w="10456" w:type="dxa"/>
            <w:shd w:val="clear" w:color="auto" w:fill="2E5496"/>
          </w:tcPr>
          <w:p w14:paraId="3BCCF429" w14:textId="77777777" w:rsidR="000A1443" w:rsidRPr="00C545F9" w:rsidRDefault="000A1443" w:rsidP="00352614">
            <w:pPr>
              <w:pStyle w:val="aff0"/>
            </w:pPr>
            <w:r>
              <w:t>中小企業が</w:t>
            </w:r>
            <w:r>
              <w:rPr>
                <w:rFonts w:hint="eastAsia"/>
              </w:rPr>
              <w:t>DX</w:t>
            </w:r>
            <w:r>
              <w:t>推進における優位な点</w:t>
            </w:r>
          </w:p>
        </w:tc>
      </w:tr>
      <w:tr w:rsidR="000A1443" w14:paraId="418D4A07" w14:textId="77777777" w:rsidTr="008F756E">
        <w:tc>
          <w:tcPr>
            <w:tcW w:w="10456" w:type="dxa"/>
          </w:tcPr>
          <w:p w14:paraId="1035161B" w14:textId="77777777" w:rsidR="000A1443" w:rsidRDefault="000A1443" w:rsidP="00352614">
            <w:pPr>
              <w:pStyle w:val="afff8"/>
            </w:pPr>
            <w:r>
              <w:t>参考情報が豊富</w:t>
            </w:r>
          </w:p>
          <w:p w14:paraId="5F9DBDF5" w14:textId="77777777" w:rsidR="000A1443" w:rsidRPr="002C7453" w:rsidRDefault="000A1443" w:rsidP="00352614">
            <w:pPr>
              <w:pStyle w:val="afff6"/>
            </w:pPr>
            <w:r>
              <w:t>DXを既に手掛けている中小企業や、</w:t>
            </w:r>
            <w:r>
              <w:rPr>
                <w:rFonts w:hint="eastAsia"/>
              </w:rPr>
              <w:t>DX</w:t>
            </w:r>
            <w:r>
              <w:t>を順調に進めている企業のやり方を参考にすることができる</w:t>
            </w:r>
          </w:p>
        </w:tc>
      </w:tr>
      <w:tr w:rsidR="000A1443" w14:paraId="088BC89F" w14:textId="77777777" w:rsidTr="008F756E">
        <w:tc>
          <w:tcPr>
            <w:tcW w:w="10456" w:type="dxa"/>
          </w:tcPr>
          <w:p w14:paraId="645DC934" w14:textId="77777777" w:rsidR="000A1443" w:rsidRDefault="000A1443" w:rsidP="00352614">
            <w:pPr>
              <w:pStyle w:val="afff8"/>
            </w:pPr>
            <w:r>
              <w:t>環境が整備されている</w:t>
            </w:r>
          </w:p>
          <w:p w14:paraId="7CFCC7D9" w14:textId="77777777" w:rsidR="000A1443" w:rsidRPr="005B0C96" w:rsidRDefault="000A1443" w:rsidP="00352614">
            <w:pPr>
              <w:pStyle w:val="afff6"/>
            </w:pPr>
            <w:r>
              <w:t>先行者や大企業などにより既に整備されたプラットフォームを利用し、新たなビジネスに取</w:t>
            </w:r>
            <w:r>
              <w:rPr>
                <w:rFonts w:hint="eastAsia"/>
              </w:rPr>
              <w:t>り</w:t>
            </w:r>
            <w:r>
              <w:t>組むことができる</w:t>
            </w:r>
          </w:p>
        </w:tc>
      </w:tr>
      <w:tr w:rsidR="000A1443" w14:paraId="58574FDA" w14:textId="77777777" w:rsidTr="008F756E">
        <w:tc>
          <w:tcPr>
            <w:tcW w:w="10456" w:type="dxa"/>
          </w:tcPr>
          <w:p w14:paraId="759C27BE" w14:textId="77777777" w:rsidR="000A1443" w:rsidRDefault="000A1443" w:rsidP="00352614">
            <w:pPr>
              <w:pStyle w:val="afff8"/>
            </w:pPr>
            <w:r>
              <w:t>環境の変化に素早く対応しやすい</w:t>
            </w:r>
          </w:p>
          <w:p w14:paraId="02AD95C5" w14:textId="77777777" w:rsidR="000A1443" w:rsidRPr="00D1618A" w:rsidRDefault="000A1443" w:rsidP="00352614">
            <w:pPr>
              <w:pStyle w:val="afff6"/>
            </w:pPr>
            <w:r>
              <w:t>経営者が即断即決し、新しい取組に臨みやすい利点がある。そのため、変革のスピードにおいて優位性を持つことができる</w:t>
            </w:r>
          </w:p>
        </w:tc>
      </w:tr>
    </w:tbl>
    <w:p w14:paraId="7FB13461" w14:textId="77777777" w:rsidR="000A1443" w:rsidRDefault="000A1443">
      <w:pPr>
        <w:ind w:firstLineChars="0" w:firstLine="0"/>
      </w:pPr>
    </w:p>
    <w:p w14:paraId="4C337289" w14:textId="77777777" w:rsidR="000A1443" w:rsidRPr="00A47F33" w:rsidRDefault="000A1443">
      <w:pPr>
        <w:pStyle w:val="5"/>
      </w:pPr>
      <w:r>
        <w:rPr>
          <w:noProof/>
        </w:rPr>
        <w:drawing>
          <wp:anchor distT="0" distB="0" distL="114300" distR="114300" simplePos="0" relativeHeight="251656260" behindDoc="0" locked="0" layoutInCell="1" allowOverlap="1" wp14:anchorId="733BA359" wp14:editId="07B5B16B">
            <wp:simplePos x="0" y="0"/>
            <wp:positionH relativeFrom="margin">
              <wp:align>center</wp:align>
            </wp:positionH>
            <wp:positionV relativeFrom="paragraph">
              <wp:posOffset>2192434</wp:posOffset>
            </wp:positionV>
            <wp:extent cx="5907405" cy="1779905"/>
            <wp:effectExtent l="0" t="0" r="0" b="0"/>
            <wp:wrapTopAndBottom/>
            <wp:docPr id="2031466543"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07405" cy="1779905"/>
                    </a:xfrm>
                    <a:prstGeom prst="rect">
                      <a:avLst/>
                    </a:prstGeom>
                    <a:noFill/>
                    <a:ln>
                      <a:noFill/>
                    </a:ln>
                  </pic:spPr>
                </pic:pic>
              </a:graphicData>
            </a:graphic>
          </wp:anchor>
        </w:drawing>
      </w:r>
      <w:r w:rsidRPr="0085163A">
        <w:rPr>
          <w:noProof/>
        </w:rPr>
        <mc:AlternateContent>
          <mc:Choice Requires="wps">
            <w:drawing>
              <wp:anchor distT="0" distB="0" distL="114300" distR="114300" simplePos="0" relativeHeight="251656263" behindDoc="0" locked="0" layoutInCell="1" allowOverlap="1" wp14:anchorId="789E0996" wp14:editId="7E203957">
                <wp:simplePos x="0" y="0"/>
                <wp:positionH relativeFrom="column">
                  <wp:posOffset>1220470</wp:posOffset>
                </wp:positionH>
                <wp:positionV relativeFrom="paragraph">
                  <wp:posOffset>1848634</wp:posOffset>
                </wp:positionV>
                <wp:extent cx="3991900" cy="184666"/>
                <wp:effectExtent l="0" t="0" r="0" b="0"/>
                <wp:wrapTopAndBottom/>
                <wp:docPr id="40" name="テキスト ボックス 39">
                  <a:extLst xmlns:a="http://schemas.openxmlformats.org/drawingml/2006/main">
                    <a:ext uri="{FF2B5EF4-FFF2-40B4-BE49-F238E27FC236}">
                      <a16:creationId xmlns:a16="http://schemas.microsoft.com/office/drawing/2014/main" id="{BC05C23B-0475-F1CC-72AC-A863624BA04D}"/>
                    </a:ext>
                  </a:extLst>
                </wp:docPr>
                <wp:cNvGraphicFramePr/>
                <a:graphic xmlns:a="http://schemas.openxmlformats.org/drawingml/2006/main">
                  <a:graphicData uri="http://schemas.microsoft.com/office/word/2010/wordprocessingShape">
                    <wps:wsp>
                      <wps:cNvSpPr txBox="1"/>
                      <wps:spPr>
                        <a:xfrm>
                          <a:off x="0" y="0"/>
                          <a:ext cx="3991900" cy="184666"/>
                        </a:xfrm>
                        <a:prstGeom prst="rect">
                          <a:avLst/>
                        </a:prstGeom>
                        <a:noFill/>
                      </wps:spPr>
                      <wps:txbx>
                        <w:txbxContent>
                          <w:p w14:paraId="328812EC" w14:textId="77777777" w:rsidR="000A1443" w:rsidRDefault="000A1443">
                            <w:pPr>
                              <w:pStyle w:val="aff2"/>
                            </w:pPr>
                            <w:r>
                              <w:rPr>
                                <w:rFonts w:hint="eastAsia"/>
                              </w:rPr>
                              <w:t>（出典）経済産業省 「中堅・中小企業等向け「デジタルガバナンス・コード」実践の手引き」をもとに作成</w:t>
                            </w:r>
                          </w:p>
                        </w:txbxContent>
                      </wps:txbx>
                      <wps:bodyPr wrap="square" rtlCol="0">
                        <a:spAutoFit/>
                      </wps:bodyPr>
                    </wps:wsp>
                  </a:graphicData>
                </a:graphic>
              </wp:anchor>
            </w:drawing>
          </mc:Choice>
          <mc:Fallback>
            <w:pict>
              <v:shape w14:anchorId="789E0996" id="テキスト ボックス 39" o:spid="_x0000_s1042" type="#_x0000_t202" style="position:absolute;margin-left:96.1pt;margin-top:145.55pt;width:314.3pt;height:14.55pt;z-index:2516562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" filled="f" stroked="f">
                <v:textbox style="mso-fit-shape-to-text:t">
                  <w:txbxContent>
                    <w:p w14:paraId="328812EC" w14:textId="77777777" w:rsidR="000A1443" w:rsidRDefault="000A1443">
                      <w:pPr>
                        <w:pStyle w:val="aff2"/>
                      </w:pPr>
                      <w:r>
                        <w:rPr>
                          <w:rFonts w:hint="eastAsia"/>
                        </w:rPr>
                        <w:t>（出典）経済産業省 「中堅・中小企業等向け「デジタルガバナンス・コード」実践の手引き」をもとに作成</w:t>
                      </w:r>
                    </w:p>
                  </w:txbxContent>
                </v:textbox>
                <w10:wrap type="topAndBottom"/>
              </v:shape>
            </w:pict>
          </mc:Fallback>
        </mc:AlternateContent>
      </w:r>
      <w:r w:rsidRPr="00A47F33">
        <w:rPr>
          <w:rFonts w:hint="eastAsia"/>
        </w:rPr>
        <w:t>事例（企業文化の改革）：精密機械部品加工</w:t>
      </w:r>
    </w:p>
    <w:tbl>
      <w:tblPr>
        <w:tblStyle w:val="aa"/>
        <w:tblW w:w="0" w:type="auto"/>
        <w:tblLook w:val="04A0" w:firstRow="1" w:lastRow="0" w:firstColumn="1" w:lastColumn="0" w:noHBand="0" w:noVBand="1"/>
      </w:tblPr>
      <w:tblGrid>
        <w:gridCol w:w="10456"/>
      </w:tblGrid>
      <w:tr w:rsidR="000A1443" w14:paraId="4907E808" w14:textId="77777777" w:rsidTr="002E2FB3">
        <w:tc>
          <w:tcPr>
            <w:tcW w:w="10456" w:type="dxa"/>
          </w:tcPr>
          <w:p w14:paraId="6CBDD100" w14:textId="77777777" w:rsidR="000A1443" w:rsidRPr="002E2FB3" w:rsidRDefault="000A1443" w:rsidP="00352614">
            <w:pPr>
              <w:pStyle w:val="afff6"/>
            </w:pPr>
            <w:r w:rsidRPr="002E2FB3">
              <w:rPr>
                <w:rFonts w:hint="eastAsia"/>
              </w:rPr>
              <w:t>産学官連携で開発された中小企業向けの共通業務システムプラットフォームを導入し、長年の業務を支えた基幹システムを刷新しました。その結果、無駄な業務や無理な計画などが判明した</w:t>
            </w:r>
            <w:r>
              <w:rPr>
                <w:rFonts w:hint="eastAsia"/>
              </w:rPr>
              <w:t>ことに加えて</w:t>
            </w:r>
            <w:r w:rsidRPr="002E2FB3">
              <w:rPr>
                <w:rFonts w:hint="eastAsia"/>
              </w:rPr>
              <w:t>、各部署のデータが</w:t>
            </w:r>
            <w:r>
              <w:rPr>
                <w:rFonts w:hint="eastAsia"/>
              </w:rPr>
              <w:t>つな</w:t>
            </w:r>
            <w:r w:rsidRPr="002E2FB3">
              <w:rPr>
                <w:rFonts w:hint="eastAsia"/>
              </w:rPr>
              <w:t>がるようになりました。これにより、各部署がそれぞれ自部署のことのみを考えていた状態から、他部署に正しいデータを流さなければならないという意識が生まれました。全社で「正しいデータ」を集める意識を持つ企業文化への変革に効果が出始めました。</w:t>
            </w:r>
          </w:p>
        </w:tc>
      </w:tr>
    </w:tbl>
    <w:p w14:paraId="4F5D5EA3" w14:textId="77777777" w:rsidR="000A1443" w:rsidRDefault="000A1443">
      <w:pPr>
        <w:ind w:firstLineChars="0" w:firstLine="0"/>
      </w:pPr>
    </w:p>
    <w:p w14:paraId="4C0463FD" w14:textId="77777777" w:rsidR="000A1443" w:rsidRDefault="000A1443">
      <w:pPr>
        <w:pStyle w:val="5"/>
      </w:pPr>
      <w:r w:rsidRPr="00AB6C0B">
        <w:rPr>
          <w:rFonts w:hint="eastAsia"/>
        </w:rPr>
        <w:t>データ活用の流れ</w:t>
      </w:r>
    </w:p>
    <w:p w14:paraId="5F7CB368" w14:textId="52F6C91D" w:rsidR="000A1443" w:rsidRDefault="000A1443">
      <w:r w:rsidRPr="004364A6">
        <w:rPr>
          <w:rFonts w:hint="eastAsia"/>
        </w:rPr>
        <w:t>顧客視点で新たな価値を創造するためには、製品やサービス、業務の変革が必要です。また、デジタル技術（</w:t>
      </w:r>
      <w:bookmarkStart w:id="189" w:name="■IoT（アイ・オー・ティー）3ー2ー3"/>
      <w:r w:rsidR="00756EE1">
        <w:fldChar w:fldCharType="begin"/>
      </w:r>
      <w:r w:rsidR="00756EE1">
        <w:instrText>HYPERLINK  \l "■IoT（アイ・オー・ティー）"</w:instrText>
      </w:r>
      <w:r w:rsidR="00756EE1">
        <w:fldChar w:fldCharType="separate"/>
      </w:r>
      <w:r w:rsidRPr="00756EE1">
        <w:rPr>
          <w:rStyle w:val="a7"/>
        </w:rPr>
        <w:t>IoT</w:t>
      </w:r>
      <w:bookmarkEnd w:id="189"/>
      <w:r w:rsidR="00756EE1">
        <w:fldChar w:fldCharType="end"/>
      </w:r>
      <w:r w:rsidRPr="004364A6">
        <w:t>、</w:t>
      </w:r>
      <w:bookmarkStart w:id="190" w:name="■ビッグデータ3ー2－3"/>
      <w:r w:rsidR="00000DF4">
        <w:fldChar w:fldCharType="begin"/>
      </w:r>
      <w:r w:rsidR="00000DF4">
        <w:instrText>HYPERLINK  \l "■ビッグデータ"</w:instrText>
      </w:r>
      <w:r w:rsidR="00000DF4">
        <w:fldChar w:fldCharType="separate"/>
      </w:r>
      <w:r w:rsidRPr="00000DF4">
        <w:rPr>
          <w:rStyle w:val="a7"/>
        </w:rPr>
        <w:t>ビッグデータ</w:t>
      </w:r>
      <w:r w:rsidR="00000DF4">
        <w:fldChar w:fldCharType="end"/>
      </w:r>
      <w:bookmarkEnd w:id="190"/>
      <w:r w:rsidRPr="004364A6">
        <w:t>、ロボット、</w:t>
      </w:r>
      <w:bookmarkStart w:id="191" w:name="■AI3ー2ー3"/>
      <w:r w:rsidR="000B26DB">
        <w:fldChar w:fldCharType="begin"/>
      </w:r>
      <w:r w:rsidR="000B26DB">
        <w:instrText>HYPERLINK  \l "■AI"</w:instrText>
      </w:r>
      <w:r w:rsidR="000B26DB">
        <w:fldChar w:fldCharType="separate"/>
      </w:r>
      <w:r w:rsidRPr="000B26DB">
        <w:rPr>
          <w:rStyle w:val="a7"/>
        </w:rPr>
        <w:t>AI</w:t>
      </w:r>
      <w:bookmarkEnd w:id="191"/>
      <w:r w:rsidR="000B26DB">
        <w:fldChar w:fldCharType="end"/>
      </w:r>
      <w:r w:rsidRPr="004364A6">
        <w:t>など）を用いてデータを活用していくことが大切です。ここでは、デジタル技術を用いてデータを活用し、製品やサービス、業務を変革していく流れを具体的な事例と合わせて説明します。</w:t>
      </w:r>
    </w:p>
    <w:p w14:paraId="4DFB7618" w14:textId="77777777" w:rsidR="000A1443" w:rsidRDefault="000A1443">
      <w:r w:rsidRPr="004364A6">
        <w:t>以下は、データを活用し、業務を改革していくための手順となります。</w:t>
      </w:r>
    </w:p>
    <w:tbl>
      <w:tblPr>
        <w:tblStyle w:val="aa"/>
        <w:tblW w:w="10456" w:type="dxa"/>
        <w:tblLook w:val="04A0" w:firstRow="1" w:lastRow="0" w:firstColumn="1" w:lastColumn="0" w:noHBand="0" w:noVBand="1"/>
      </w:tblPr>
      <w:tblGrid>
        <w:gridCol w:w="2830"/>
        <w:gridCol w:w="7626"/>
      </w:tblGrid>
      <w:tr w:rsidR="000A1443" w14:paraId="72B99349" w14:textId="77777777" w:rsidTr="002C3712">
        <w:tc>
          <w:tcPr>
            <w:tcW w:w="2830" w:type="dxa"/>
            <w:shd w:val="clear" w:color="auto" w:fill="2E5496"/>
          </w:tcPr>
          <w:p w14:paraId="42EE6457" w14:textId="77777777" w:rsidR="000A1443" w:rsidRPr="00352614" w:rsidRDefault="000A1443" w:rsidP="00352614">
            <w:pPr>
              <w:pStyle w:val="aff0"/>
            </w:pPr>
            <w:r w:rsidRPr="00352614">
              <w:t>手順</w:t>
            </w:r>
          </w:p>
        </w:tc>
        <w:tc>
          <w:tcPr>
            <w:tcW w:w="7626" w:type="dxa"/>
            <w:shd w:val="clear" w:color="auto" w:fill="2E5496"/>
          </w:tcPr>
          <w:p w14:paraId="4E8C2D7A" w14:textId="77777777" w:rsidR="000A1443" w:rsidRPr="00352614" w:rsidRDefault="000A1443" w:rsidP="00352614">
            <w:pPr>
              <w:pStyle w:val="aff0"/>
            </w:pPr>
            <w:r w:rsidRPr="00352614">
              <w:t>概要</w:t>
            </w:r>
          </w:p>
        </w:tc>
      </w:tr>
      <w:tr w:rsidR="000A1443" w14:paraId="10CC8CB2" w14:textId="77777777" w:rsidTr="002C3712">
        <w:tc>
          <w:tcPr>
            <w:tcW w:w="2830" w:type="dxa"/>
          </w:tcPr>
          <w:p w14:paraId="54543BEC" w14:textId="77777777" w:rsidR="000A1443" w:rsidRPr="00352614" w:rsidRDefault="000A1443" w:rsidP="00352614">
            <w:pPr>
              <w:pStyle w:val="afff6"/>
            </w:pPr>
            <w:r w:rsidRPr="00352614">
              <w:t>1.データの収集</w:t>
            </w:r>
          </w:p>
        </w:tc>
        <w:tc>
          <w:tcPr>
            <w:tcW w:w="7626" w:type="dxa"/>
          </w:tcPr>
          <w:p w14:paraId="3E8BB5DC" w14:textId="77777777" w:rsidR="000A1443" w:rsidRPr="00352614" w:rsidRDefault="000A1443" w:rsidP="00352614">
            <w:pPr>
              <w:pStyle w:val="afff6"/>
            </w:pPr>
            <w:r w:rsidRPr="00352614">
              <w:t>IoTやセンサー、カメラなどの機器を用いて情報を収集します。</w:t>
            </w:r>
          </w:p>
        </w:tc>
      </w:tr>
      <w:tr w:rsidR="000A1443" w14:paraId="0C6810FD" w14:textId="77777777" w:rsidTr="002C3712">
        <w:tc>
          <w:tcPr>
            <w:tcW w:w="2830" w:type="dxa"/>
          </w:tcPr>
          <w:p w14:paraId="123E3EFD" w14:textId="77777777" w:rsidR="000A1443" w:rsidRPr="00352614" w:rsidRDefault="000A1443" w:rsidP="00352614">
            <w:pPr>
              <w:pStyle w:val="afff6"/>
            </w:pPr>
            <w:r w:rsidRPr="00352614">
              <w:t>2.データの蓄積</w:t>
            </w:r>
          </w:p>
        </w:tc>
        <w:tc>
          <w:tcPr>
            <w:tcW w:w="7626" w:type="dxa"/>
          </w:tcPr>
          <w:p w14:paraId="79033DD5" w14:textId="77777777" w:rsidR="000A1443" w:rsidRPr="00352614" w:rsidRDefault="000A1443" w:rsidP="00352614">
            <w:pPr>
              <w:pStyle w:val="afff6"/>
            </w:pPr>
            <w:r w:rsidRPr="00352614">
              <w:t>収集した膨大なデータ（ビッグデータ）を集積します。</w:t>
            </w:r>
          </w:p>
        </w:tc>
      </w:tr>
      <w:tr w:rsidR="000A1443" w14:paraId="27106AAC" w14:textId="77777777" w:rsidTr="002C3712">
        <w:tc>
          <w:tcPr>
            <w:tcW w:w="2830" w:type="dxa"/>
          </w:tcPr>
          <w:p w14:paraId="0F607016" w14:textId="77777777" w:rsidR="000A1443" w:rsidRPr="00352614" w:rsidRDefault="000A1443" w:rsidP="00352614">
            <w:pPr>
              <w:pStyle w:val="afff6"/>
            </w:pPr>
            <w:r w:rsidRPr="00352614">
              <w:t>3.データの解析</w:t>
            </w:r>
          </w:p>
        </w:tc>
        <w:tc>
          <w:tcPr>
            <w:tcW w:w="7626" w:type="dxa"/>
          </w:tcPr>
          <w:p w14:paraId="01B8BBFC" w14:textId="77777777" w:rsidR="000A1443" w:rsidRPr="00352614" w:rsidRDefault="000A1443" w:rsidP="00352614">
            <w:pPr>
              <w:pStyle w:val="afff6"/>
            </w:pPr>
            <w:r w:rsidRPr="00352614">
              <w:t>AIを用いてデータを解析します。</w:t>
            </w:r>
          </w:p>
        </w:tc>
      </w:tr>
      <w:tr w:rsidR="000A1443" w14:paraId="1813CE97" w14:textId="77777777" w:rsidTr="002C3712">
        <w:tc>
          <w:tcPr>
            <w:tcW w:w="2830" w:type="dxa"/>
          </w:tcPr>
          <w:p w14:paraId="3BD8FDD6" w14:textId="77777777" w:rsidR="000A1443" w:rsidRPr="00352614" w:rsidRDefault="000A1443" w:rsidP="00352614">
            <w:pPr>
              <w:pStyle w:val="afff6"/>
            </w:pPr>
            <w:r w:rsidRPr="00352614">
              <w:t>4.解析結果の反映</w:t>
            </w:r>
          </w:p>
        </w:tc>
        <w:tc>
          <w:tcPr>
            <w:tcW w:w="7626" w:type="dxa"/>
          </w:tcPr>
          <w:p w14:paraId="0E8ED1D0" w14:textId="77777777" w:rsidR="000A1443" w:rsidRPr="00352614" w:rsidRDefault="000A1443" w:rsidP="00352614">
            <w:pPr>
              <w:pStyle w:val="afff6"/>
            </w:pPr>
            <w:r w:rsidRPr="00352614">
              <w:t>解析の結果をもとに改革を進めます。</w:t>
            </w:r>
          </w:p>
        </w:tc>
      </w:tr>
    </w:tbl>
    <w:p w14:paraId="540626C0" w14:textId="77777777" w:rsidR="000A1443" w:rsidRDefault="000A1443" w:rsidP="00D17AF7">
      <w:pPr>
        <w:tabs>
          <w:tab w:val="left" w:pos="300"/>
        </w:tabs>
      </w:pPr>
    </w:p>
    <w:p w14:paraId="5A58AEB0" w14:textId="77777777" w:rsidR="000A1443" w:rsidRPr="00923ACD" w:rsidRDefault="000A1443">
      <w:pPr>
        <w:pStyle w:val="5"/>
        <w:rPr>
          <w:color w:val="2F5597"/>
        </w:rPr>
      </w:pPr>
      <w:r w:rsidRPr="00124902">
        <w:rPr>
          <w:noProof/>
        </w:rPr>
        <mc:AlternateContent>
          <mc:Choice Requires="wps">
            <w:drawing>
              <wp:anchor distT="0" distB="0" distL="114300" distR="114300" simplePos="0" relativeHeight="251656237" behindDoc="0" locked="0" layoutInCell="1" allowOverlap="1" wp14:anchorId="541FF321" wp14:editId="7ECFEE7F">
                <wp:simplePos x="0" y="0"/>
                <wp:positionH relativeFrom="margin">
                  <wp:align>center</wp:align>
                </wp:positionH>
                <wp:positionV relativeFrom="paragraph">
                  <wp:posOffset>3961185</wp:posOffset>
                </wp:positionV>
                <wp:extent cx="3260725" cy="461645"/>
                <wp:effectExtent l="0" t="0" r="0" b="0"/>
                <wp:wrapTopAndBottom/>
                <wp:docPr id="76" name="テキスト ボックス 75">
                  <a:extLst xmlns:a="http://schemas.openxmlformats.org/drawingml/2006/main">
                    <a:ext uri="{FF2B5EF4-FFF2-40B4-BE49-F238E27FC236}">
                      <a16:creationId xmlns:a16="http://schemas.microsoft.com/office/drawing/2014/main" id="{5AF9D564-53E3-93DB-DA3A-C3E060DD3176}"/>
                    </a:ext>
                  </a:extLst>
                </wp:docPr>
                <wp:cNvGraphicFramePr/>
                <a:graphic xmlns:a="http://schemas.openxmlformats.org/drawingml/2006/main">
                  <a:graphicData uri="http://schemas.microsoft.com/office/word/2010/wordprocessingShape">
                    <wps:wsp>
                      <wps:cNvSpPr txBox="1"/>
                      <wps:spPr>
                        <a:xfrm>
                          <a:off x="0" y="0"/>
                          <a:ext cx="3260725" cy="461645"/>
                        </a:xfrm>
                        <a:prstGeom prst="rect">
                          <a:avLst/>
                        </a:prstGeom>
                        <a:noFill/>
                      </wps:spPr>
                      <wps:txbx>
                        <w:txbxContent>
                          <w:p w14:paraId="31D48E63" w14:textId="6A2BE8BE" w:rsidR="000A1443" w:rsidRDefault="000A1443">
                            <w:pPr>
                              <w:pStyle w:val="aff2"/>
                            </w:pPr>
                            <w:r>
                              <w:rPr>
                                <w:rFonts w:hint="eastAsia"/>
                              </w:rPr>
                              <w:t>図</w:t>
                            </w:r>
                            <w:r w:rsidR="00A71591">
                              <w:rPr>
                                <w:rFonts w:hint="eastAsia"/>
                              </w:rPr>
                              <w:t>5</w:t>
                            </w:r>
                            <w:r>
                              <w:rPr>
                                <w:rFonts w:hint="eastAsia"/>
                              </w:rPr>
                              <w:t>. データ活用による業務改革の流れ</w:t>
                            </w:r>
                            <w:r>
                              <w:rPr>
                                <w:rFonts w:hint="eastAsia"/>
                              </w:rPr>
                              <w:br/>
                              <w:t xml:space="preserve">（出典）IPA”製造分野のDX事例集”. </w:t>
                            </w:r>
                          </w:p>
                          <w:p w14:paraId="42674CD9" w14:textId="77777777" w:rsidR="000A1443" w:rsidRDefault="007E354B">
                            <w:pPr>
                              <w:pStyle w:val="aff2"/>
                            </w:pPr>
                            <w:hyperlink r:id="rId34" w:history="1">
                              <w:r w:rsidR="000A1443">
                                <w:rPr>
                                  <w:rStyle w:val="a7"/>
                                  <w:rFonts w:ascii="メイリオ" w:eastAsia="メイリオ" w:hAnsi="メイリオ" w:hint="eastAsia"/>
                                  <w:color w:val="000000"/>
                                  <w:kern w:val="24"/>
                                </w:rPr>
                                <w:t>https://www.ipa.go.jp/digital/dx/mfg-dx/ug65p90000001kqv-att/000087633.pdf</w:t>
                              </w:r>
                            </w:hyperlink>
                          </w:p>
                        </w:txbxContent>
                      </wps:txbx>
                      <wps:bodyPr wrap="square" rtlCol="0">
                        <a:spAutoFit/>
                      </wps:bodyPr>
                    </wps:wsp>
                  </a:graphicData>
                </a:graphic>
              </wp:anchor>
            </w:drawing>
          </mc:Choice>
          <mc:Fallback>
            <w:pict>
              <v:shape w14:anchorId="541FF321" id="テキスト ボックス 75" o:spid="_x0000_s1043" type="#_x0000_t202" style="position:absolute;margin-left:0;margin-top:311.9pt;width:256.75pt;height:36.35pt;z-index:251656237;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" filled="f" stroked="f">
                <v:textbox style="mso-fit-shape-to-text:t">
                  <w:txbxContent>
                    <w:p w14:paraId="31D48E63" w14:textId="6A2BE8BE" w:rsidR="000A1443" w:rsidRDefault="000A1443">
                      <w:pPr>
                        <w:pStyle w:val="aff2"/>
                      </w:pPr>
                      <w:r>
                        <w:rPr>
                          <w:rFonts w:hint="eastAsia"/>
                        </w:rPr>
                        <w:t>図</w:t>
                      </w:r>
                      <w:r w:rsidR="00A71591">
                        <w:rPr>
                          <w:rFonts w:hint="eastAsia"/>
                        </w:rPr>
                        <w:t>5</w:t>
                      </w:r>
                      <w:r>
                        <w:rPr>
                          <w:rFonts w:hint="eastAsia"/>
                        </w:rPr>
                        <w:t>. データ活用による業務改革の流れ</w:t>
                      </w:r>
                      <w:r>
                        <w:rPr>
                          <w:rFonts w:hint="eastAsia"/>
                        </w:rPr>
                        <w:br/>
                        <w:t xml:space="preserve">（出典）IPA”製造分野のDX事例集”. </w:t>
                      </w:r>
                    </w:p>
                    <w:p w14:paraId="42674CD9" w14:textId="77777777" w:rsidR="000A1443" w:rsidRDefault="00000000">
                      <w:pPr>
                        <w:pStyle w:val="aff2"/>
                      </w:pPr>
                      <w:hyperlink r:id="rId35" w:history="1">
                        <w:r w:rsidR="000A1443">
                          <w:rPr>
                            <w:rStyle w:val="a7"/>
                            <w:rFonts w:ascii="メイリオ" w:eastAsia="メイリオ" w:hAnsi="メイリオ" w:hint="eastAsia"/>
                            <w:color w:val="000000"/>
                            <w:kern w:val="24"/>
                          </w:rPr>
                          <w:t>https://www.ipa.go.jp/digital/dx/mfg-dx/ug65p90000001kqv-att/000087633.pdf</w:t>
                        </w:r>
                      </w:hyperlink>
                    </w:p>
                  </w:txbxContent>
                </v:textbox>
                <w10:wrap type="topAndBottom" anchorx="margin"/>
              </v:shape>
            </w:pict>
          </mc:Fallback>
        </mc:AlternateContent>
      </w:r>
      <w:r>
        <w:rPr>
          <w:noProof/>
        </w:rPr>
        <w:drawing>
          <wp:anchor distT="0" distB="0" distL="114300" distR="114300" simplePos="0" relativeHeight="251656291" behindDoc="0" locked="0" layoutInCell="1" allowOverlap="1" wp14:anchorId="07B7A45E" wp14:editId="6DE18653">
            <wp:simplePos x="0" y="0"/>
            <wp:positionH relativeFrom="margin">
              <wp:align>center</wp:align>
            </wp:positionH>
            <wp:positionV relativeFrom="paragraph">
              <wp:posOffset>1524635</wp:posOffset>
            </wp:positionV>
            <wp:extent cx="4822190" cy="2407920"/>
            <wp:effectExtent l="0" t="0" r="0" b="0"/>
            <wp:wrapTopAndBottom/>
            <wp:docPr id="1297143154"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22190" cy="2407920"/>
                    </a:xfrm>
                    <a:prstGeom prst="rect">
                      <a:avLst/>
                    </a:prstGeom>
                    <a:noFill/>
                    <a:ln>
                      <a:noFill/>
                    </a:ln>
                  </pic:spPr>
                </pic:pic>
              </a:graphicData>
            </a:graphic>
          </wp:anchor>
        </w:drawing>
      </w:r>
      <w:r w:rsidRPr="00923ACD">
        <w:rPr>
          <w:rFonts w:hint="eastAsia"/>
        </w:rPr>
        <w:t>事例（業務改革）：</w:t>
      </w:r>
      <w:r>
        <w:rPr>
          <w:rFonts w:hint="eastAsia"/>
          <w:color w:val="2F5597"/>
        </w:rPr>
        <w:t>某</w:t>
      </w:r>
      <w:r w:rsidRPr="00923ACD">
        <w:rPr>
          <w:rFonts w:hint="eastAsia"/>
          <w:color w:val="2F5597"/>
        </w:rPr>
        <w:t>メーカー</w:t>
      </w:r>
    </w:p>
    <w:tbl>
      <w:tblPr>
        <w:tblStyle w:val="aa"/>
        <w:tblW w:w="0" w:type="auto"/>
        <w:tblLook w:val="04A0" w:firstRow="1" w:lastRow="0" w:firstColumn="1" w:lastColumn="0" w:noHBand="0" w:noVBand="1"/>
      </w:tblPr>
      <w:tblGrid>
        <w:gridCol w:w="10456"/>
      </w:tblGrid>
      <w:tr w:rsidR="000A1443" w14:paraId="07EDD4D4" w14:textId="77777777" w:rsidTr="00914DC4">
        <w:tc>
          <w:tcPr>
            <w:tcW w:w="10456" w:type="dxa"/>
          </w:tcPr>
          <w:p w14:paraId="1732838F" w14:textId="77777777" w:rsidR="000A1443" w:rsidRPr="00914DC4" w:rsidRDefault="000A1443" w:rsidP="00352614">
            <w:pPr>
              <w:pStyle w:val="afff6"/>
              <w:rPr>
                <w:color w:val="2F5597"/>
              </w:rPr>
            </w:pPr>
            <w:r w:rsidRPr="00914DC4">
              <w:rPr>
                <w:rFonts w:hint="eastAsia"/>
              </w:rPr>
              <w:t>製造現場の加工機にセンサーを設置して、機械の動作を非常に細かい間隔でデータ収集・可視化</w:t>
            </w:r>
            <w:r>
              <w:rPr>
                <w:rFonts w:hint="eastAsia"/>
              </w:rPr>
              <w:t>でき</w:t>
            </w:r>
            <w:r w:rsidRPr="00914DC4">
              <w:rPr>
                <w:rFonts w:hint="eastAsia"/>
              </w:rPr>
              <w:t>る製品を開発しました。また、取得したデータを専門技術者が遠隔で確認し、動作不良の原因調査や製品の適切な使用方法の</w:t>
            </w:r>
            <w:r>
              <w:rPr>
                <w:rFonts w:hint="eastAsia"/>
              </w:rPr>
              <w:t>アドバイス</w:t>
            </w:r>
            <w:r w:rsidRPr="00914DC4">
              <w:rPr>
                <w:rFonts w:hint="eastAsia"/>
              </w:rPr>
              <w:t>を実施したり、</w:t>
            </w:r>
            <w:r w:rsidRPr="00914DC4">
              <w:t>AIによるデータ解析によって使いやすい製品の設計・開発に</w:t>
            </w:r>
            <w:r>
              <w:rPr>
                <w:rFonts w:hint="eastAsia"/>
              </w:rPr>
              <w:t>活用し</w:t>
            </w:r>
            <w:r w:rsidRPr="00914DC4">
              <w:t>たりすることが可能となりました。</w:t>
            </w:r>
          </w:p>
        </w:tc>
      </w:tr>
    </w:tbl>
    <w:p w14:paraId="4A0A6E41" w14:textId="77777777" w:rsidR="000A1443" w:rsidRDefault="000A1443">
      <w:pPr>
        <w:ind w:firstLineChars="0" w:firstLine="0"/>
      </w:pPr>
    </w:p>
    <w:p w14:paraId="0D349805" w14:textId="77777777" w:rsidR="000A1443" w:rsidRPr="004864F8" w:rsidRDefault="000A1443">
      <w:pPr>
        <w:pStyle w:val="5"/>
      </w:pPr>
      <w:r w:rsidRPr="004864F8">
        <w:t>DX with Cybersecurityの概要</w:t>
      </w:r>
    </w:p>
    <w:p w14:paraId="35B8BA94" w14:textId="01E89E8E" w:rsidR="000A1443" w:rsidRDefault="000A1443">
      <w:r>
        <w:rPr>
          <w:rFonts w:hint="eastAsia"/>
        </w:rPr>
        <w:t>DX</w:t>
      </w:r>
      <w:r w:rsidRPr="008E3FA7">
        <w:rPr>
          <w:rFonts w:hint="eastAsia"/>
        </w:rPr>
        <w:t>を推進していくことで、企業は新たな価値を創造して競争力を強化していくことができます。しかし、</w:t>
      </w:r>
      <w:r>
        <w:rPr>
          <w:rFonts w:hint="eastAsia"/>
        </w:rPr>
        <w:t>DX</w:t>
      </w:r>
      <w:r w:rsidRPr="008E3FA7">
        <w:rPr>
          <w:rFonts w:hint="eastAsia"/>
        </w:rPr>
        <w:t>を推進することは、デジタル技術の利用を拡大することに</w:t>
      </w:r>
      <w:r>
        <w:rPr>
          <w:rFonts w:hint="eastAsia"/>
        </w:rPr>
        <w:t>つながり</w:t>
      </w:r>
      <w:r w:rsidRPr="008E3FA7">
        <w:rPr>
          <w:rFonts w:hint="eastAsia"/>
        </w:rPr>
        <w:t>、</w:t>
      </w:r>
      <w:bookmarkStart w:id="192" w:name="■サイバー攻撃3ー2ー3"/>
      <w:r w:rsidR="00C45BC7">
        <w:fldChar w:fldCharType="begin"/>
      </w:r>
      <w:r w:rsidR="00C45BC7">
        <w:rPr>
          <w:rFonts w:hint="eastAsia"/>
        </w:rPr>
        <w:instrText xml:space="preserve">HYPERLINK </w:instrText>
      </w:r>
      <w:r w:rsidR="00C45BC7">
        <w:instrText xml:space="preserve"> \l "</w:instrText>
      </w:r>
      <w:r w:rsidR="00C45BC7">
        <w:rPr>
          <w:rFonts w:hint="eastAsia"/>
        </w:rPr>
        <w:instrText>■サイバー攻撃</w:instrText>
      </w:r>
      <w:r w:rsidR="00C45BC7">
        <w:instrText>"</w:instrText>
      </w:r>
      <w:r w:rsidR="00C45BC7">
        <w:fldChar w:fldCharType="separate"/>
      </w:r>
      <w:r w:rsidRPr="00C45BC7">
        <w:rPr>
          <w:rStyle w:val="a7"/>
          <w:rFonts w:hint="eastAsia"/>
        </w:rPr>
        <w:t>サイバー攻撃</w:t>
      </w:r>
      <w:bookmarkEnd w:id="192"/>
      <w:r w:rsidR="00C45BC7">
        <w:fldChar w:fldCharType="end"/>
      </w:r>
      <w:r w:rsidRPr="008E3FA7">
        <w:rPr>
          <w:rFonts w:hint="eastAsia"/>
        </w:rPr>
        <w:t>やデータ漏</w:t>
      </w:r>
      <w:r>
        <w:rPr>
          <w:rFonts w:hint="eastAsia"/>
        </w:rPr>
        <w:t>えい</w:t>
      </w:r>
      <w:r w:rsidRPr="008E3FA7">
        <w:rPr>
          <w:rFonts w:hint="eastAsia"/>
        </w:rPr>
        <w:t>などのセキュリティ上のリスクが増大することにもなります。</w:t>
      </w:r>
      <w:r>
        <w:rPr>
          <w:rFonts w:hint="eastAsia"/>
        </w:rPr>
        <w:t>そのため</w:t>
      </w:r>
      <w:r w:rsidRPr="008E3FA7">
        <w:rPr>
          <w:rFonts w:hint="eastAsia"/>
        </w:rPr>
        <w:t>、</w:t>
      </w:r>
      <w:r>
        <w:rPr>
          <w:rFonts w:hint="eastAsia"/>
        </w:rPr>
        <w:t>DX</w:t>
      </w:r>
      <w:r w:rsidRPr="008E3FA7">
        <w:rPr>
          <w:rFonts w:hint="eastAsia"/>
        </w:rPr>
        <w:t>を推進すると同時に、セキュリティ対策も強化すること（</w:t>
      </w:r>
      <w:r w:rsidRPr="008E3FA7">
        <w:t>DX with Cybersecurity）が求められることになります。</w:t>
      </w:r>
    </w:p>
    <w:p w14:paraId="0ADA938A" w14:textId="77777777" w:rsidR="000A1443" w:rsidRDefault="000A1443">
      <w:r>
        <w:rPr>
          <w:rFonts w:hint="eastAsia"/>
        </w:rPr>
        <w:t>DX</w:t>
      </w:r>
      <w:r w:rsidRPr="008E3FA7">
        <w:rPr>
          <w:rFonts w:hint="eastAsia"/>
        </w:rPr>
        <w:t>の推進によって、自社の製品やサービスの価値を向上させることができます。しかし、デジタル技術の活用によって増大するセキュリティ上のリスクに対応しなければ、企業の存続を脅かすインシデントが発生するかもしれません。</w:t>
      </w:r>
      <w:r>
        <w:rPr>
          <w:rFonts w:hint="eastAsia"/>
        </w:rPr>
        <w:t>そのため</w:t>
      </w:r>
      <w:r w:rsidRPr="008E3FA7">
        <w:rPr>
          <w:rFonts w:hint="eastAsia"/>
        </w:rPr>
        <w:t>、セキュリティ対策はやむを得ない費用ととらえるのではなく</w:t>
      </w:r>
      <w:r>
        <w:rPr>
          <w:rFonts w:hint="eastAsia"/>
        </w:rPr>
        <w:t>、</w:t>
      </w:r>
      <w:r w:rsidRPr="008E3FA7">
        <w:t>企業価値や競争力の向上に不可欠なものとしてとらえることが大切です。</w:t>
      </w:r>
    </w:p>
    <w:p w14:paraId="7E5ACB74" w14:textId="77777777" w:rsidR="000A1443" w:rsidRDefault="000A1443">
      <w:r>
        <w:rPr>
          <w:noProof/>
        </w:rPr>
        <w:drawing>
          <wp:anchor distT="0" distB="0" distL="114300" distR="114300" simplePos="0" relativeHeight="251656292" behindDoc="0" locked="0" layoutInCell="1" allowOverlap="1" wp14:anchorId="6FA2D625" wp14:editId="7FEB07F3">
            <wp:simplePos x="0" y="0"/>
            <wp:positionH relativeFrom="margin">
              <wp:align>center</wp:align>
            </wp:positionH>
            <wp:positionV relativeFrom="paragraph">
              <wp:posOffset>286689</wp:posOffset>
            </wp:positionV>
            <wp:extent cx="5212715" cy="1621790"/>
            <wp:effectExtent l="0" t="0" r="0" b="0"/>
            <wp:wrapTopAndBottom/>
            <wp:docPr id="1435278556"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12715" cy="1621790"/>
                    </a:xfrm>
                    <a:prstGeom prst="rect">
                      <a:avLst/>
                    </a:prstGeom>
                    <a:noFill/>
                    <a:ln>
                      <a:noFill/>
                    </a:ln>
                  </pic:spPr>
                </pic:pic>
              </a:graphicData>
            </a:graphic>
          </wp:anchor>
        </w:drawing>
      </w:r>
      <w:r w:rsidRPr="008E3FA7">
        <w:t>DX with Cybersecurityの詳細に関しては、後述のページで説明します。</w:t>
      </w:r>
    </w:p>
    <w:p w14:paraId="7C3C156D" w14:textId="77777777" w:rsidR="000A1443" w:rsidRDefault="000A1443">
      <w:pPr>
        <w:ind w:firstLineChars="0" w:firstLine="0"/>
      </w:pPr>
    </w:p>
    <w:p w14:paraId="280EF335" w14:textId="77777777" w:rsidR="000A1443" w:rsidRPr="00EF7F3E" w:rsidRDefault="000A1443">
      <w:pPr>
        <w:widowControl/>
        <w:spacing w:line="240" w:lineRule="auto"/>
        <w:ind w:firstLineChars="0" w:firstLine="0"/>
        <w:jc w:val="left"/>
      </w:pPr>
      <w:r>
        <w:br w:type="page"/>
      </w:r>
    </w:p>
    <w:p w14:paraId="6094EE6D" w14:textId="77777777" w:rsidR="000A1443" w:rsidRDefault="000A1443" w:rsidP="009A3EC6">
      <w:pPr>
        <w:pStyle w:val="2"/>
      </w:pPr>
      <w:bookmarkStart w:id="193" w:name="_Toc167890543"/>
      <w:bookmarkStart w:id="194" w:name="_Toc185338805"/>
      <w:bookmarkStart w:id="195" w:name="_Toc187824555"/>
      <w:bookmarkStart w:id="196" w:name="_Toc188348906"/>
      <w:r w:rsidRPr="007551F1">
        <w:rPr>
          <w:rFonts w:hint="eastAsia"/>
        </w:rPr>
        <w:t>サイバーセキュリティ戦略および関連法令</w:t>
      </w:r>
      <w:bookmarkEnd w:id="193"/>
      <w:bookmarkEnd w:id="194"/>
      <w:bookmarkEnd w:id="195"/>
      <w:bookmarkEnd w:id="196"/>
    </w:p>
    <w:tbl>
      <w:tblPr>
        <w:tblStyle w:val="aa"/>
        <w:tblW w:w="0" w:type="auto"/>
        <w:tblLook w:val="04A0" w:firstRow="1" w:lastRow="0" w:firstColumn="1" w:lastColumn="0" w:noHBand="0" w:noVBand="1"/>
      </w:tblPr>
      <w:tblGrid>
        <w:gridCol w:w="10456"/>
      </w:tblGrid>
      <w:tr w:rsidR="000A1443" w14:paraId="263695C4" w14:textId="77777777" w:rsidTr="00F478CA">
        <w:tc>
          <w:tcPr>
            <w:tcW w:w="10456" w:type="dxa"/>
            <w:shd w:val="clear" w:color="auto" w:fill="2F5597"/>
          </w:tcPr>
          <w:p w14:paraId="4C8BB1F3" w14:textId="77777777" w:rsidR="000A1443" w:rsidRPr="001E2EFD" w:rsidRDefault="000A1443" w:rsidP="001E2EFD">
            <w:pPr>
              <w:pStyle w:val="aff0"/>
            </w:pPr>
            <w:r w:rsidRPr="00F478CA">
              <w:rPr>
                <w:rFonts w:hint="eastAsia"/>
              </w:rPr>
              <w:t>章の目的</w:t>
            </w:r>
          </w:p>
        </w:tc>
      </w:tr>
      <w:tr w:rsidR="000A1443" w14:paraId="303F48A7" w14:textId="77777777" w:rsidTr="001504A2">
        <w:tc>
          <w:tcPr>
            <w:tcW w:w="10456" w:type="dxa"/>
          </w:tcPr>
          <w:p w14:paraId="171C358E" w14:textId="0D93063D" w:rsidR="000A1443" w:rsidRPr="001E2EFD" w:rsidRDefault="000A1443" w:rsidP="001E2EFD">
            <w:pPr>
              <w:pStyle w:val="afff6"/>
            </w:pPr>
            <w:r w:rsidRPr="00FF365F">
              <w:rPr>
                <w:rFonts w:hint="eastAsia"/>
              </w:rPr>
              <w:t>第</w:t>
            </w:r>
            <w:r>
              <w:rPr>
                <w:rFonts w:hint="eastAsia"/>
              </w:rPr>
              <w:t>4</w:t>
            </w:r>
            <w:r w:rsidRPr="00FF365F">
              <w:t>章は、</w:t>
            </w:r>
            <w:bookmarkStart w:id="197" w:name="■NISC4ー1"/>
            <w:r w:rsidR="009B4AB8">
              <w:fldChar w:fldCharType="begin"/>
            </w:r>
            <w:r w:rsidR="009B4AB8">
              <w:instrText>HYPERLINK  \l "■NISC"</w:instrText>
            </w:r>
            <w:r w:rsidR="009B4AB8">
              <w:fldChar w:fldCharType="separate"/>
            </w:r>
            <w:r w:rsidRPr="009B4AB8">
              <w:rPr>
                <w:rStyle w:val="a7"/>
              </w:rPr>
              <w:t>NISC</w:t>
            </w:r>
            <w:bookmarkEnd w:id="197"/>
            <w:r w:rsidR="009B4AB8">
              <w:fldChar w:fldCharType="end"/>
            </w:r>
            <w:r w:rsidRPr="00FF365F">
              <w:t>による</w:t>
            </w:r>
            <w:bookmarkStart w:id="198" w:name="■サイバーセキュリティ戦略4ー1"/>
            <w:r w:rsidR="00C85273">
              <w:fldChar w:fldCharType="begin"/>
            </w:r>
            <w:r w:rsidR="00C85273">
              <w:instrText>HYPERLINK  \l "■サイバーセキュリティ戦略"</w:instrText>
            </w:r>
            <w:r w:rsidR="00C85273">
              <w:fldChar w:fldCharType="separate"/>
            </w:r>
            <w:r w:rsidRPr="00C85273">
              <w:rPr>
                <w:rStyle w:val="a7"/>
              </w:rPr>
              <w:t>サイバーセキュリティ戦略</w:t>
            </w:r>
            <w:bookmarkEnd w:id="198"/>
            <w:r w:rsidR="00C85273">
              <w:fldChar w:fldCharType="end"/>
            </w:r>
            <w:r w:rsidRPr="00FF365F">
              <w:t>を通じて、DXとサイバーセキュリティの確保を同時に推進する重要性について理解することを目的とします。また、サイバーセキュリティに関連する法令として、個人情報保護法とGDPRについて説明します。</w:t>
            </w:r>
          </w:p>
        </w:tc>
      </w:tr>
      <w:tr w:rsidR="000A1443" w14:paraId="64F80311" w14:textId="77777777" w:rsidTr="00F478CA">
        <w:tc>
          <w:tcPr>
            <w:tcW w:w="10456" w:type="dxa"/>
            <w:shd w:val="clear" w:color="auto" w:fill="2F5597"/>
          </w:tcPr>
          <w:p w14:paraId="06D2EDC3" w14:textId="77777777" w:rsidR="000A1443" w:rsidRPr="001E2EFD" w:rsidRDefault="000A1443" w:rsidP="001E2EFD">
            <w:pPr>
              <w:pStyle w:val="aff0"/>
            </w:pPr>
            <w:r w:rsidRPr="00F478CA">
              <w:rPr>
                <w:rFonts w:hint="eastAsia"/>
              </w:rPr>
              <w:t>主な達成目標</w:t>
            </w:r>
          </w:p>
        </w:tc>
      </w:tr>
      <w:tr w:rsidR="000A1443" w14:paraId="7CBAFFC1" w14:textId="77777777" w:rsidTr="001504A2">
        <w:tc>
          <w:tcPr>
            <w:tcW w:w="10456" w:type="dxa"/>
          </w:tcPr>
          <w:p w14:paraId="199A89FB" w14:textId="77777777" w:rsidR="000A1443" w:rsidRPr="001E2EFD" w:rsidRDefault="000A1443" w:rsidP="00892C01">
            <w:pPr>
              <w:pStyle w:val="afff6"/>
              <w:numPr>
                <w:ilvl w:val="0"/>
                <w:numId w:val="468"/>
              </w:numPr>
            </w:pPr>
            <w:r w:rsidRPr="001E2EFD">
              <w:rPr>
                <w:rFonts w:hint="eastAsia"/>
              </w:rPr>
              <w:t>日本におけるサイバーセキュリティに関する方針や施策について理解すること</w:t>
            </w:r>
          </w:p>
          <w:p w14:paraId="58AC1DC0" w14:textId="77777777" w:rsidR="000A1443" w:rsidRPr="001E2EFD" w:rsidRDefault="000A1443" w:rsidP="00892C01">
            <w:pPr>
              <w:pStyle w:val="afff6"/>
              <w:numPr>
                <w:ilvl w:val="0"/>
                <w:numId w:val="468"/>
              </w:numPr>
            </w:pPr>
            <w:r w:rsidRPr="001E2EFD">
              <w:rPr>
                <w:rFonts w:hint="eastAsia"/>
              </w:rPr>
              <w:t>サイバーセキュリティに関する知識やスキルを身につける必要性について理解すること</w:t>
            </w:r>
          </w:p>
          <w:p w14:paraId="5DFE3819" w14:textId="77777777" w:rsidR="000A1443" w:rsidRDefault="000A1443" w:rsidP="00892C01">
            <w:pPr>
              <w:pStyle w:val="afff6"/>
              <w:numPr>
                <w:ilvl w:val="0"/>
                <w:numId w:val="468"/>
              </w:numPr>
            </w:pPr>
            <w:r w:rsidRPr="001E2EFD">
              <w:rPr>
                <w:rFonts w:hint="eastAsia"/>
              </w:rPr>
              <w:t>個人情報関連の法令を理解すること</w:t>
            </w:r>
          </w:p>
        </w:tc>
      </w:tr>
    </w:tbl>
    <w:p w14:paraId="2CF285CD" w14:textId="77777777" w:rsidR="000A1443" w:rsidRDefault="000A1443">
      <w:pPr>
        <w:widowControl/>
        <w:spacing w:line="240" w:lineRule="auto"/>
        <w:ind w:firstLineChars="0" w:firstLine="0"/>
        <w:jc w:val="left"/>
      </w:pPr>
    </w:p>
    <w:p w14:paraId="6F03D885" w14:textId="77777777" w:rsidR="000A1443" w:rsidRDefault="000A1443" w:rsidP="002A6987">
      <w:pPr>
        <w:pStyle w:val="3"/>
      </w:pPr>
      <w:bookmarkStart w:id="199" w:name="_Toc185338806"/>
      <w:bookmarkStart w:id="200" w:name="_Toc187824556"/>
      <w:bookmarkStart w:id="201" w:name="_Toc188348907"/>
      <w:r w:rsidRPr="00051E06">
        <w:t>NISC：サイバーセキュリティ戦略</w:t>
      </w:r>
      <w:bookmarkEnd w:id="199"/>
      <w:bookmarkEnd w:id="200"/>
      <w:bookmarkEnd w:id="201"/>
    </w:p>
    <w:p w14:paraId="0196585D" w14:textId="77777777" w:rsidR="000A1443" w:rsidRPr="00051E06" w:rsidRDefault="000A1443" w:rsidP="003E0313">
      <w:pPr>
        <w:pStyle w:val="4"/>
      </w:pPr>
      <w:bookmarkStart w:id="202" w:name="_Toc185338807"/>
      <w:bookmarkStart w:id="203" w:name="_Toc187824557"/>
      <w:bookmarkStart w:id="204" w:name="_Toc188348908"/>
      <w:r w:rsidRPr="00051E06">
        <w:rPr>
          <w:rFonts w:hint="eastAsia"/>
        </w:rPr>
        <w:t>サイバーセキュリティ戦略</w:t>
      </w:r>
      <w:bookmarkEnd w:id="202"/>
      <w:bookmarkEnd w:id="203"/>
      <w:bookmarkEnd w:id="204"/>
    </w:p>
    <w:p w14:paraId="7FC88694" w14:textId="30A91513" w:rsidR="000A1443" w:rsidRDefault="000A1443">
      <w:bookmarkStart w:id="205" w:name="■サイバーセキュリティ戦略4ー1ー1"/>
      <w:r w:rsidRPr="000B358A">
        <w:rPr>
          <w:rFonts w:hint="eastAsia"/>
        </w:rPr>
        <w:t>サイバーセキュリティ戦略</w:t>
      </w:r>
      <w:bookmarkEnd w:id="205"/>
      <w:r w:rsidRPr="000B358A">
        <w:rPr>
          <w:rFonts w:hint="eastAsia"/>
        </w:rPr>
        <w:t>とは、国家レベルでサイバーセキュリティの確保に取</w:t>
      </w:r>
      <w:r>
        <w:rPr>
          <w:rFonts w:hint="eastAsia"/>
        </w:rPr>
        <w:t>り</w:t>
      </w:r>
      <w:r w:rsidRPr="000B358A">
        <w:rPr>
          <w:rFonts w:hint="eastAsia"/>
        </w:rPr>
        <w:t>組むための基本的な方針や目標を定めたものです。日本においては、内閣サイバーセキュリティセンター（</w:t>
      </w:r>
      <w:bookmarkStart w:id="206" w:name="■NISC4ー1ー1"/>
      <w:r w:rsidR="00DF23B0">
        <w:fldChar w:fldCharType="begin"/>
      </w:r>
      <w:r w:rsidR="00DF23B0">
        <w:instrText>HYPERLINK  \l "■NISC"</w:instrText>
      </w:r>
      <w:r w:rsidR="00DF23B0">
        <w:fldChar w:fldCharType="separate"/>
      </w:r>
      <w:r w:rsidRPr="00DF23B0">
        <w:rPr>
          <w:rStyle w:val="a7"/>
        </w:rPr>
        <w:t>NISC</w:t>
      </w:r>
      <w:bookmarkEnd w:id="206"/>
      <w:r w:rsidR="00DF23B0">
        <w:fldChar w:fldCharType="end"/>
      </w:r>
      <w:r w:rsidRPr="000B358A">
        <w:t>）が、</w:t>
      </w:r>
      <w:hyperlink w:anchor="■サイバーセキュリティ戦略" w:history="1">
        <w:r w:rsidRPr="003B6983">
          <w:rPr>
            <w:rStyle w:val="a7"/>
          </w:rPr>
          <w:t>サイバーセキュリティ戦略</w:t>
        </w:r>
      </w:hyperlink>
      <w:r w:rsidRPr="000B358A">
        <w:t>の策定や実施に関する総合調整役を担っています。現行のサイバーセキュリティ戦略は、</w:t>
      </w:r>
      <w:r>
        <w:rPr>
          <w:rFonts w:hint="eastAsia"/>
        </w:rPr>
        <w:t>令和3</w:t>
      </w:r>
      <w:r w:rsidRPr="000B358A">
        <w:t>年9月28日に閣議決定され、「今後3年間に執るべき諸施策の目標や実施方針を示す」ものとされています。この戦略に基づき、政府はサイバーセキュリティの確保に向けた取組を進めています。</w:t>
      </w:r>
    </w:p>
    <w:p w14:paraId="4ADFCEB5" w14:textId="77777777" w:rsidR="000A1443" w:rsidRDefault="000A1443"/>
    <w:p w14:paraId="0709CD33" w14:textId="77777777" w:rsidR="000A1443" w:rsidRDefault="000A1443">
      <w:pPr>
        <w:pStyle w:val="5"/>
      </w:pPr>
      <w:r>
        <w:rPr>
          <w:noProof/>
        </w:rPr>
        <w:drawing>
          <wp:anchor distT="0" distB="0" distL="114300" distR="114300" simplePos="0" relativeHeight="251656238" behindDoc="0" locked="0" layoutInCell="1" allowOverlap="1" wp14:anchorId="37A74FEE" wp14:editId="09FD68B0">
            <wp:simplePos x="0" y="0"/>
            <wp:positionH relativeFrom="column">
              <wp:posOffset>152400</wp:posOffset>
            </wp:positionH>
            <wp:positionV relativeFrom="paragraph">
              <wp:posOffset>310515</wp:posOffset>
            </wp:positionV>
            <wp:extent cx="6411595" cy="4956810"/>
            <wp:effectExtent l="0" t="0" r="8255" b="0"/>
            <wp:wrapSquare wrapText="bothSides"/>
            <wp:docPr id="1669989526"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11595" cy="4956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77BF2">
        <w:rPr>
          <w:rFonts w:hint="eastAsia"/>
        </w:rPr>
        <w:t>サイバーセキュリティ戦略の課題と方向性</w:t>
      </w:r>
    </w:p>
    <w:p w14:paraId="1E11D008" w14:textId="77777777" w:rsidR="000A1443" w:rsidRDefault="000A1443">
      <w:r w:rsidRPr="00270819">
        <w:rPr>
          <w:noProof/>
        </w:rPr>
        <mc:AlternateContent>
          <mc:Choice Requires="wps">
            <w:drawing>
              <wp:anchor distT="0" distB="0" distL="114300" distR="114300" simplePos="0" relativeHeight="251656239" behindDoc="0" locked="0" layoutInCell="1" allowOverlap="1" wp14:anchorId="5961E6BC" wp14:editId="59A5E6CD">
                <wp:simplePos x="0" y="0"/>
                <wp:positionH relativeFrom="column">
                  <wp:posOffset>5379</wp:posOffset>
                </wp:positionH>
                <wp:positionV relativeFrom="paragraph">
                  <wp:posOffset>5016313</wp:posOffset>
                </wp:positionV>
                <wp:extent cx="6673516" cy="401053"/>
                <wp:effectExtent l="0" t="0" r="0" b="0"/>
                <wp:wrapTopAndBottom/>
                <wp:docPr id="18" name="テキスト ボックス 17">
                  <a:extLst xmlns:a="http://schemas.openxmlformats.org/drawingml/2006/main">
                    <a:ext uri="{FF2B5EF4-FFF2-40B4-BE49-F238E27FC236}">
                      <a16:creationId xmlns:a16="http://schemas.microsoft.com/office/drawing/2014/main" id="{20C5FAC9-C64D-A2AE-E1D2-1C279F00421C}"/>
                    </a:ext>
                  </a:extLst>
                </wp:docPr>
                <wp:cNvGraphicFramePr/>
                <a:graphic xmlns:a="http://schemas.openxmlformats.org/drawingml/2006/main">
                  <a:graphicData uri="http://schemas.microsoft.com/office/word/2010/wordprocessingShape">
                    <wps:wsp>
                      <wps:cNvSpPr txBox="1"/>
                      <wps:spPr>
                        <a:xfrm>
                          <a:off x="0" y="0"/>
                          <a:ext cx="6673516" cy="401053"/>
                        </a:xfrm>
                        <a:prstGeom prst="rect">
                          <a:avLst/>
                        </a:prstGeom>
                        <a:noFill/>
                      </wps:spPr>
                      <wps:txbx>
                        <w:txbxContent>
                          <w:p w14:paraId="50005356" w14:textId="7CE10224" w:rsidR="000A1443" w:rsidRDefault="000A1443">
                            <w:pPr>
                              <w:pStyle w:val="aff2"/>
                            </w:pPr>
                            <w:r>
                              <w:rPr>
                                <w:rFonts w:hint="eastAsia"/>
                              </w:rPr>
                              <w:t>図</w:t>
                            </w:r>
                            <w:r w:rsidR="00A71591">
                              <w:rPr>
                                <w:rFonts w:hint="eastAsia"/>
                              </w:rPr>
                              <w:t>6</w:t>
                            </w:r>
                            <w:r>
                              <w:rPr>
                                <w:rFonts w:hint="eastAsia"/>
                              </w:rPr>
                              <w:t>.サイバーセキュリティ戦略の課題と方向性の概要</w:t>
                            </w:r>
                            <w:r>
                              <w:rPr>
                                <w:rFonts w:hint="eastAsia"/>
                              </w:rPr>
                              <w:br/>
                              <w:t>（出典）NISC「 サイバーセキュリティ戦略 Cybersecurity for All 誰も取り残さないサイバーセキュリティ」をもとに作成</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961E6BC" id="テキスト ボックス 17" o:spid="_x0000_s1044" type="#_x0000_t202" style="position:absolute;left:0;text-align:left;margin-left:.4pt;margin-top:395pt;width:525.45pt;height:31.6pt;z-index:251656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" filled="f" stroked="f">
                <v:textbox>
                  <w:txbxContent>
                    <w:p w14:paraId="50005356" w14:textId="7CE10224" w:rsidR="000A1443" w:rsidRDefault="000A1443">
                      <w:pPr>
                        <w:pStyle w:val="aff2"/>
                      </w:pPr>
                      <w:r>
                        <w:rPr>
                          <w:rFonts w:hint="eastAsia"/>
                        </w:rPr>
                        <w:t>図</w:t>
                      </w:r>
                      <w:r w:rsidR="00A71591">
                        <w:rPr>
                          <w:rFonts w:hint="eastAsia"/>
                        </w:rPr>
                        <w:t>6</w:t>
                      </w:r>
                      <w:r>
                        <w:rPr>
                          <w:rFonts w:hint="eastAsia"/>
                        </w:rPr>
                        <w:t>.サイバーセキュリティ戦略の課題と方向性の概要</w:t>
                      </w:r>
                      <w:r>
                        <w:rPr>
                          <w:rFonts w:hint="eastAsia"/>
                        </w:rPr>
                        <w:br/>
                        <w:t>（出典）NISC「 サイバーセキュリティ戦略 Cybersecurity for All 誰も取り残さないサイバーセキュリティ」をもとに作成</w:t>
                      </w:r>
                    </w:p>
                  </w:txbxContent>
                </v:textbox>
                <w10:wrap type="topAndBottom"/>
              </v:shape>
            </w:pict>
          </mc:Fallback>
        </mc:AlternateContent>
      </w:r>
    </w:p>
    <w:p w14:paraId="2C6686B8" w14:textId="77777777" w:rsidR="000A1443" w:rsidRPr="002263BC" w:rsidRDefault="000A1443">
      <w:pPr>
        <w:ind w:firstLineChars="0" w:firstLine="0"/>
      </w:pPr>
    </w:p>
    <w:p w14:paraId="744B0314" w14:textId="2F9E2D23" w:rsidR="000A1443" w:rsidRDefault="000A1443">
      <w:pPr>
        <w:rPr>
          <w:b/>
          <w:bCs/>
        </w:rPr>
      </w:pPr>
      <w:r w:rsidRPr="00AB0F20">
        <w:rPr>
          <w:rFonts w:hint="eastAsia"/>
        </w:rPr>
        <w:t>現在、あらゆる人々にとって、サイバーセキュリティの確保が必要とされる時代（</w:t>
      </w:r>
      <w:r w:rsidRPr="00AB0F20">
        <w:t>Cybersecurity for All）となってきています。また今後、サイバー空間とは</w:t>
      </w:r>
      <w:r>
        <w:rPr>
          <w:rFonts w:hint="eastAsia"/>
        </w:rPr>
        <w:t>つな</w:t>
      </w:r>
      <w:r w:rsidRPr="00AB0F20">
        <w:t>がりのなかった主体も含め、あらゆる主体がサイバー空間に参画することになります。そのため、</w:t>
      </w:r>
      <w:bookmarkStart w:id="207" w:name="■デジタル化4ー1ー1"/>
      <w:r w:rsidR="00775806">
        <w:fldChar w:fldCharType="begin"/>
      </w:r>
      <w:r w:rsidR="00775806">
        <w:instrText>HYPERLINK  \l "■デジタル化"</w:instrText>
      </w:r>
      <w:r w:rsidR="00775806">
        <w:fldChar w:fldCharType="separate"/>
      </w:r>
      <w:r w:rsidRPr="00775806">
        <w:rPr>
          <w:rStyle w:val="a7"/>
        </w:rPr>
        <w:t>デジタル化</w:t>
      </w:r>
      <w:bookmarkEnd w:id="207"/>
      <w:r w:rsidR="00775806">
        <w:fldChar w:fldCharType="end"/>
      </w:r>
      <w:r w:rsidRPr="00AB0F20">
        <w:t>の進歩とともに「誰一人取り残さない」サイバーセキュリティの確保に向けた取組を進める必要があります。この考え方のもと、本戦略では、「自由、公正、かつ安全なサイバー空間」を確保するため、3つの方向性に基づいて施策を推進する方針を示しています。</w:t>
      </w:r>
    </w:p>
    <w:p w14:paraId="7CC205FB" w14:textId="77777777" w:rsidR="000A1443" w:rsidRDefault="000A1443">
      <w:r>
        <w:rPr>
          <w:rFonts w:hint="eastAsia"/>
        </w:rPr>
        <w:t>3</w:t>
      </w:r>
      <w:r w:rsidRPr="004A276E">
        <w:rPr>
          <w:rFonts w:hint="eastAsia"/>
        </w:rPr>
        <w:t>つの政策目標として、「経済社会の活力の向上及び持続的発展」、「国民が安全で安心して暮らせるデジタル社会の実現」、「国際社会の平和・安定及び我が国の安全保障への寄与」が掲げられています。これらの目標を達成するために、それぞれの方向性に基づいた</w:t>
      </w:r>
      <w:r>
        <w:rPr>
          <w:rFonts w:hint="eastAsia"/>
        </w:rPr>
        <w:t>さまざま</w:t>
      </w:r>
      <w:r w:rsidRPr="004A276E">
        <w:rPr>
          <w:rFonts w:hint="eastAsia"/>
        </w:rPr>
        <w:t>な施策が挙げられています。</w:t>
      </w:r>
    </w:p>
    <w:p w14:paraId="3A6C67CB" w14:textId="77777777" w:rsidR="000A1443" w:rsidRDefault="000A1443"/>
    <w:p w14:paraId="6BD6A917" w14:textId="77777777" w:rsidR="000A1443" w:rsidRPr="00FF6B43" w:rsidRDefault="000A1443">
      <w:pPr>
        <w:pStyle w:val="5"/>
        <w:rPr>
          <w:color w:val="2F5597"/>
        </w:rPr>
      </w:pPr>
      <w:r w:rsidRPr="00FF6B43">
        <w:rPr>
          <w:rFonts w:hint="eastAsia"/>
        </w:rPr>
        <w:t>経済社会の活力の向上及び持続的発展</w:t>
      </w:r>
    </w:p>
    <w:tbl>
      <w:tblPr>
        <w:tblStyle w:val="aa"/>
        <w:tblW w:w="0" w:type="auto"/>
        <w:tblLook w:val="04A0" w:firstRow="1" w:lastRow="0" w:firstColumn="1" w:lastColumn="0" w:noHBand="0" w:noVBand="1"/>
      </w:tblPr>
      <w:tblGrid>
        <w:gridCol w:w="622"/>
        <w:gridCol w:w="9834"/>
      </w:tblGrid>
      <w:tr w:rsidR="000A1443" w14:paraId="3F1F860A" w14:textId="77777777" w:rsidTr="009B0E75">
        <w:trPr>
          <w:cantSplit/>
          <w:trHeight w:val="917"/>
        </w:trPr>
        <w:tc>
          <w:tcPr>
            <w:tcW w:w="421" w:type="dxa"/>
            <w:shd w:val="clear" w:color="auto" w:fill="2E5496"/>
            <w:textDirection w:val="tbRlV"/>
            <w:vAlign w:val="center"/>
          </w:tcPr>
          <w:p w14:paraId="2521C919" w14:textId="77777777" w:rsidR="000A1443" w:rsidRPr="00766BCF" w:rsidRDefault="000A1443" w:rsidP="003F67FC">
            <w:pPr>
              <w:pStyle w:val="aff0"/>
              <w:jc w:val="center"/>
            </w:pPr>
            <w:r w:rsidRPr="00766BCF">
              <w:rPr>
                <w:rFonts w:hint="eastAsia"/>
              </w:rPr>
              <w:t>方向性</w:t>
            </w:r>
          </w:p>
        </w:tc>
        <w:tc>
          <w:tcPr>
            <w:tcW w:w="10035" w:type="dxa"/>
          </w:tcPr>
          <w:p w14:paraId="1C2C93BC" w14:textId="77777777" w:rsidR="000A1443" w:rsidRPr="00766BCF" w:rsidRDefault="000A1443" w:rsidP="003F67FC">
            <w:pPr>
              <w:pStyle w:val="afff6"/>
            </w:pPr>
            <w:r w:rsidRPr="00766BCF">
              <w:rPr>
                <w:rFonts w:hint="eastAsia"/>
              </w:rPr>
              <w:t>デジタルトランスフォーメーション（</w:t>
            </w:r>
            <w:r w:rsidRPr="00766BCF">
              <w:t>DX）とサイバーセキュリティの同時推進</w:t>
            </w:r>
          </w:p>
          <w:p w14:paraId="752C49FE" w14:textId="77777777" w:rsidR="000A1443" w:rsidRPr="00766BCF" w:rsidRDefault="000A1443" w:rsidP="00892C01">
            <w:pPr>
              <w:pStyle w:val="afff6"/>
              <w:numPr>
                <w:ilvl w:val="0"/>
                <w:numId w:val="469"/>
              </w:numPr>
              <w:rPr>
                <w:b/>
                <w:bCs/>
              </w:rPr>
            </w:pPr>
            <w:r w:rsidRPr="00766BCF">
              <w:t>デジタル化の進展と併せて、サイバーセキュリティ確保に向けた取組を、あらゆる面で同時に推進</w:t>
            </w:r>
          </w:p>
        </w:tc>
      </w:tr>
    </w:tbl>
    <w:p w14:paraId="376615B6" w14:textId="77777777" w:rsidR="000A1443" w:rsidRPr="00766BCF" w:rsidRDefault="000A1443">
      <w:r>
        <w:rPr>
          <w:noProof/>
        </w:rPr>
        <w:drawing>
          <wp:anchor distT="0" distB="0" distL="114300" distR="114300" simplePos="0" relativeHeight="251656295" behindDoc="0" locked="0" layoutInCell="1" allowOverlap="1" wp14:anchorId="22FE010C" wp14:editId="745E1EB1">
            <wp:simplePos x="0" y="0"/>
            <wp:positionH relativeFrom="margin">
              <wp:align>center</wp:align>
            </wp:positionH>
            <wp:positionV relativeFrom="paragraph">
              <wp:posOffset>2696210</wp:posOffset>
            </wp:positionV>
            <wp:extent cx="2286000" cy="420370"/>
            <wp:effectExtent l="0" t="0" r="0" b="0"/>
            <wp:wrapTopAndBottom/>
            <wp:docPr id="574262437"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86000" cy="420370"/>
                    </a:xfrm>
                    <a:prstGeom prst="rect">
                      <a:avLst/>
                    </a:prstGeom>
                    <a:noFill/>
                    <a:ln>
                      <a:noFill/>
                    </a:ln>
                  </pic:spPr>
                </pic:pic>
              </a:graphicData>
            </a:graphic>
          </wp:anchor>
        </w:drawing>
      </w:r>
      <w:r w:rsidRPr="00766BCF">
        <w:rPr>
          <w:rFonts w:hint="eastAsia"/>
        </w:rPr>
        <w:t>「経済社会の活力の向上及び持続的発展」のためには、「デジタルトランスフォーメーション（</w:t>
      </w:r>
      <w:r w:rsidRPr="00766BCF">
        <w:t>DX）とサイバーセキュリティの同時推進」が必要となります。</w:t>
      </w:r>
    </w:p>
    <w:tbl>
      <w:tblPr>
        <w:tblStyle w:val="aa"/>
        <w:tblW w:w="0" w:type="auto"/>
        <w:tblLook w:val="04A0" w:firstRow="1" w:lastRow="0" w:firstColumn="1" w:lastColumn="0" w:noHBand="0" w:noVBand="1"/>
      </w:tblPr>
      <w:tblGrid>
        <w:gridCol w:w="10456"/>
      </w:tblGrid>
      <w:tr w:rsidR="000A1443" w14:paraId="70FE571A" w14:textId="77777777" w:rsidTr="00AB0F20">
        <w:trPr>
          <w:trHeight w:val="330"/>
        </w:trPr>
        <w:tc>
          <w:tcPr>
            <w:tcW w:w="10456" w:type="dxa"/>
            <w:shd w:val="clear" w:color="auto" w:fill="2E5496"/>
          </w:tcPr>
          <w:p w14:paraId="625BA60E" w14:textId="77777777" w:rsidR="000A1443" w:rsidRPr="003F67FC" w:rsidRDefault="000A1443" w:rsidP="003F67FC">
            <w:pPr>
              <w:pStyle w:val="aff0"/>
            </w:pPr>
            <w:r w:rsidRPr="00766BCF">
              <w:rPr>
                <w:rFonts w:hint="eastAsia"/>
              </w:rPr>
              <w:t>課題</w:t>
            </w:r>
          </w:p>
        </w:tc>
      </w:tr>
      <w:tr w:rsidR="000A1443" w14:paraId="1D7723FE" w14:textId="77777777" w:rsidTr="004A4E24">
        <w:tc>
          <w:tcPr>
            <w:tcW w:w="10456" w:type="dxa"/>
          </w:tcPr>
          <w:p w14:paraId="68606F7D" w14:textId="77777777" w:rsidR="000A1443" w:rsidRPr="003F67FC" w:rsidRDefault="000A1443" w:rsidP="00892C01">
            <w:pPr>
              <w:pStyle w:val="afff6"/>
              <w:numPr>
                <w:ilvl w:val="0"/>
                <w:numId w:val="712"/>
              </w:numPr>
            </w:pPr>
            <w:r w:rsidRPr="003F67FC">
              <w:t>DXの推進が必要とされている中、サイバーセキュリティに対する意識や、サイバー空間を構成する技術基盤やデータなどに対する信頼が醸成されなければ、積極的な参加・コミットメントを得られず、変革を伴わない表層的なデジタル化に留まる</w:t>
            </w:r>
            <w:r w:rsidRPr="003F67FC">
              <w:rPr>
                <w:rFonts w:hint="eastAsia"/>
              </w:rPr>
              <w:t>恐れ</w:t>
            </w:r>
            <w:r w:rsidRPr="003F67FC">
              <w:t>がある</w:t>
            </w:r>
          </w:p>
          <w:p w14:paraId="56A1EFBE" w14:textId="77777777" w:rsidR="000A1443" w:rsidRPr="00766BCF" w:rsidRDefault="000A1443" w:rsidP="00892C01">
            <w:pPr>
              <w:pStyle w:val="afff6"/>
              <w:numPr>
                <w:ilvl w:val="0"/>
                <w:numId w:val="712"/>
              </w:numPr>
            </w:pPr>
            <w:r w:rsidRPr="003F67FC">
              <w:t>業務、製品・サービスなどのデジタル化が進む中、サイバーセキュリティの確保は企業価値に直結する重要なものとなっており、製品の企画・設計の段階からセキュリティを考慮する「セキュリティ・バイ・デザイン」が重要視されるなど、デジタル投資とセキュリティ対策を同時に進める必要がある</w:t>
            </w:r>
          </w:p>
        </w:tc>
      </w:tr>
    </w:tbl>
    <w:p w14:paraId="7EAC8430" w14:textId="77777777" w:rsidR="000A1443" w:rsidRDefault="000A1443">
      <w:pPr>
        <w:ind w:firstLineChars="0" w:firstLine="0"/>
      </w:pPr>
    </w:p>
    <w:tbl>
      <w:tblPr>
        <w:tblStyle w:val="aa"/>
        <w:tblW w:w="0" w:type="auto"/>
        <w:tblLook w:val="04A0" w:firstRow="1" w:lastRow="0" w:firstColumn="1" w:lastColumn="0" w:noHBand="0" w:noVBand="1"/>
      </w:tblPr>
      <w:tblGrid>
        <w:gridCol w:w="10456"/>
      </w:tblGrid>
      <w:tr w:rsidR="000A1443" w14:paraId="3DC8CBD9" w14:textId="77777777" w:rsidTr="00AF5775">
        <w:tc>
          <w:tcPr>
            <w:tcW w:w="10456" w:type="dxa"/>
            <w:shd w:val="clear" w:color="auto" w:fill="2E5496"/>
          </w:tcPr>
          <w:p w14:paraId="3B581921" w14:textId="77777777" w:rsidR="000A1443" w:rsidRPr="003F67FC" w:rsidRDefault="000A1443" w:rsidP="003F67FC">
            <w:pPr>
              <w:pStyle w:val="aff0"/>
            </w:pPr>
            <w:r w:rsidRPr="00702998">
              <w:rPr>
                <w:rFonts w:hint="eastAsia"/>
              </w:rPr>
              <w:t>主な具体的施策</w:t>
            </w:r>
          </w:p>
        </w:tc>
      </w:tr>
      <w:tr w:rsidR="000A1443" w14:paraId="5913AC51" w14:textId="77777777" w:rsidTr="00617993">
        <w:trPr>
          <w:trHeight w:val="55"/>
        </w:trPr>
        <w:tc>
          <w:tcPr>
            <w:tcW w:w="10456" w:type="dxa"/>
          </w:tcPr>
          <w:p w14:paraId="5B411AE6" w14:textId="77777777" w:rsidR="000A1443" w:rsidRPr="003F67FC" w:rsidRDefault="000A1443" w:rsidP="003F67FC">
            <w:pPr>
              <w:pStyle w:val="afff8"/>
            </w:pPr>
            <w:r w:rsidRPr="00702998">
              <w:rPr>
                <w:rFonts w:hint="eastAsia"/>
              </w:rPr>
              <w:t>経営層の意識改革</w:t>
            </w:r>
          </w:p>
          <w:p w14:paraId="6BB1C5F0" w14:textId="77777777" w:rsidR="000A1443" w:rsidRDefault="000A1443" w:rsidP="003F67FC">
            <w:pPr>
              <w:pStyle w:val="afff6"/>
            </w:pPr>
            <w:r w:rsidRPr="00702998">
              <w:t>デジタル経営に向けた行動指針の実践を通じ、サイバーセキュリティ経営のガイドラインに基づく取組の可視化やインセンティブ付けを行い、</w:t>
            </w:r>
            <w:r>
              <w:rPr>
                <w:rFonts w:hint="eastAsia"/>
              </w:rPr>
              <w:t>さら</w:t>
            </w:r>
            <w:r w:rsidRPr="00702998">
              <w:t>なる取組を促進</w:t>
            </w:r>
          </w:p>
          <w:p w14:paraId="1E0386F8" w14:textId="77777777" w:rsidR="000A1443" w:rsidRPr="00702998" w:rsidRDefault="000A1443"/>
          <w:p w14:paraId="085D9876" w14:textId="77777777" w:rsidR="000A1443" w:rsidRPr="003F67FC" w:rsidRDefault="000A1443" w:rsidP="003F67FC">
            <w:pPr>
              <w:pStyle w:val="afff8"/>
            </w:pPr>
            <w:r w:rsidRPr="00702998">
              <w:rPr>
                <w:rFonts w:hint="eastAsia"/>
              </w:rPr>
              <w:t>地域・中小企業における</w:t>
            </w:r>
            <w:r w:rsidRPr="00702998">
              <w:t>DX with Cybersecurityの推進</w:t>
            </w:r>
          </w:p>
          <w:p w14:paraId="09AE9B78" w14:textId="77777777" w:rsidR="000A1443" w:rsidRDefault="000A1443" w:rsidP="006D395D">
            <w:pPr>
              <w:pStyle w:val="afff6"/>
            </w:pPr>
            <w:r w:rsidRPr="00702998">
              <w:t>中小企業が利用しやすい安価かつ効果的なセキュリティサービス・保険の普及など、中小企業のセキュリティ対策強化の推進</w:t>
            </w:r>
          </w:p>
          <w:p w14:paraId="0A8F11B4" w14:textId="77777777" w:rsidR="000A1443" w:rsidRPr="00702998" w:rsidRDefault="000A1443" w:rsidP="003F67FC"/>
          <w:p w14:paraId="2DA6E854" w14:textId="72D3134C" w:rsidR="000A1443" w:rsidRDefault="000A1443" w:rsidP="006D395D">
            <w:pPr>
              <w:pStyle w:val="afff8"/>
            </w:pPr>
            <w:r w:rsidRPr="00702998">
              <w:t>新たな価値創出を支えるサプライチェーンなどの</w:t>
            </w:r>
            <w:bookmarkStart w:id="208" w:name="■信頼性4ー1ー1"/>
            <w:r w:rsidR="00AB0F4B">
              <w:fldChar w:fldCharType="begin"/>
            </w:r>
            <w:r w:rsidR="00AB0F4B">
              <w:instrText>HYPERLINK  \l "■信頼性"</w:instrText>
            </w:r>
            <w:r w:rsidR="00AB0F4B">
              <w:fldChar w:fldCharType="separate"/>
            </w:r>
            <w:r w:rsidRPr="00AB0F4B">
              <w:rPr>
                <w:rStyle w:val="a7"/>
              </w:rPr>
              <w:t>信頼性</w:t>
            </w:r>
            <w:bookmarkEnd w:id="208"/>
            <w:r w:rsidR="00AB0F4B">
              <w:fldChar w:fldCharType="end"/>
            </w:r>
            <w:r w:rsidRPr="00702998">
              <w:t>確保に向けた基盤づくり</w:t>
            </w:r>
          </w:p>
          <w:bookmarkStart w:id="209" w:name="■Society5．04ー1ー1"/>
          <w:p w14:paraId="772BB25B" w14:textId="2FEB1A00" w:rsidR="000A1443" w:rsidRDefault="00D15E8A" w:rsidP="006D395D">
            <w:pPr>
              <w:pStyle w:val="afff6"/>
            </w:pPr>
            <w:r>
              <w:fldChar w:fldCharType="begin"/>
            </w:r>
            <w:r>
              <w:instrText>HYPERLINK  \l "■Society5．0"</w:instrText>
            </w:r>
            <w:r>
              <w:fldChar w:fldCharType="separate"/>
            </w:r>
            <w:r w:rsidR="000A1443" w:rsidRPr="00D15E8A">
              <w:rPr>
                <w:rStyle w:val="a7"/>
              </w:rPr>
              <w:t>Society5.0</w:t>
            </w:r>
            <w:bookmarkEnd w:id="209"/>
            <w:r>
              <w:fldChar w:fldCharType="end"/>
            </w:r>
            <w:r w:rsidR="000A1443" w:rsidRPr="00702998">
              <w:t>に対応した</w:t>
            </w:r>
            <w:bookmarkStart w:id="210" w:name="■フレームワーク4ー1ー1"/>
            <w:r w:rsidR="00325EC1">
              <w:fldChar w:fldCharType="begin"/>
            </w:r>
            <w:r w:rsidR="00325EC1">
              <w:instrText>HYPERLINK  \l "■フレームワーク"</w:instrText>
            </w:r>
            <w:r w:rsidR="00325EC1">
              <w:fldChar w:fldCharType="separate"/>
            </w:r>
            <w:r w:rsidR="000A1443" w:rsidRPr="00325EC1">
              <w:rPr>
                <w:rStyle w:val="a7"/>
              </w:rPr>
              <w:t>フレームワーク</w:t>
            </w:r>
            <w:bookmarkEnd w:id="210"/>
            <w:r w:rsidR="00325EC1">
              <w:fldChar w:fldCharType="end"/>
            </w:r>
            <w:r w:rsidR="000A1443" w:rsidRPr="00702998">
              <w:t>なども踏まえ、各種取組を推進</w:t>
            </w:r>
          </w:p>
          <w:bookmarkStart w:id="211" w:name="■サプライチェーン4ー1ー1"/>
          <w:p w14:paraId="62665713" w14:textId="25398055" w:rsidR="000A1443" w:rsidRPr="006D395D" w:rsidRDefault="000D6AC7" w:rsidP="00892C01">
            <w:pPr>
              <w:pStyle w:val="afff6"/>
              <w:numPr>
                <w:ilvl w:val="0"/>
                <w:numId w:val="713"/>
              </w:numPr>
            </w:pPr>
            <w:r>
              <w:fldChar w:fldCharType="begin"/>
            </w:r>
            <w:r>
              <w:instrText>HYPERLINK  \l "■サプライチェーン"</w:instrText>
            </w:r>
            <w:r>
              <w:fldChar w:fldCharType="separate"/>
            </w:r>
            <w:r w:rsidR="000A1443" w:rsidRPr="000D6AC7">
              <w:rPr>
                <w:rStyle w:val="a7"/>
              </w:rPr>
              <w:t>サプライチェーン</w:t>
            </w:r>
            <w:bookmarkEnd w:id="211"/>
            <w:r>
              <w:fldChar w:fldCharType="end"/>
            </w:r>
            <w:r w:rsidR="000A1443" w:rsidRPr="006D395D">
              <w:t>：産業分野別及び産業横断的なガイドラインなどの策定や活用の促進</w:t>
            </w:r>
          </w:p>
          <w:p w14:paraId="0B276439" w14:textId="06EA2CB0" w:rsidR="000A1443" w:rsidRPr="006D395D" w:rsidRDefault="000A1443" w:rsidP="00892C01">
            <w:pPr>
              <w:pStyle w:val="afff6"/>
              <w:numPr>
                <w:ilvl w:val="0"/>
                <w:numId w:val="713"/>
              </w:numPr>
            </w:pPr>
            <w:r w:rsidRPr="006D395D">
              <w:t>データ流通：送信元のなりすましやデータ</w:t>
            </w:r>
            <w:bookmarkStart w:id="212" w:name="■改ざん4ー1ー1"/>
            <w:r w:rsidR="002B2F6B">
              <w:fldChar w:fldCharType="begin"/>
            </w:r>
            <w:r w:rsidR="002B2F6B">
              <w:instrText>HYPERLINK  \l "■改ざん"</w:instrText>
            </w:r>
            <w:r w:rsidR="002B2F6B">
              <w:fldChar w:fldCharType="separate"/>
            </w:r>
            <w:r w:rsidRPr="002B2F6B">
              <w:rPr>
                <w:rStyle w:val="a7"/>
              </w:rPr>
              <w:t>改ざん</w:t>
            </w:r>
            <w:bookmarkEnd w:id="212"/>
            <w:r w:rsidR="002B2F6B">
              <w:fldChar w:fldCharType="end"/>
            </w:r>
            <w:r w:rsidRPr="006D395D">
              <w:t>を防止する仕組み</w:t>
            </w:r>
            <w:r w:rsidRPr="006D395D">
              <w:rPr>
                <w:rFonts w:hint="eastAsia"/>
              </w:rPr>
              <w:t>の整備</w:t>
            </w:r>
          </w:p>
          <w:p w14:paraId="013C9CE7" w14:textId="77777777" w:rsidR="000A1443" w:rsidRPr="006D395D" w:rsidRDefault="000A1443" w:rsidP="00892C01">
            <w:pPr>
              <w:pStyle w:val="afff6"/>
              <w:numPr>
                <w:ilvl w:val="0"/>
                <w:numId w:val="713"/>
              </w:numPr>
            </w:pPr>
            <w:r w:rsidRPr="006D395D">
              <w:t>セキュリティ製品・サービス：第三者検証サービスの普及による信頼性確保の取</w:t>
            </w:r>
            <w:r w:rsidRPr="006D395D">
              <w:rPr>
                <w:rFonts w:hint="eastAsia"/>
              </w:rPr>
              <w:t>り</w:t>
            </w:r>
            <w:r w:rsidRPr="006D395D">
              <w:t>組み</w:t>
            </w:r>
          </w:p>
          <w:p w14:paraId="0D5BF442" w14:textId="77777777" w:rsidR="000A1443" w:rsidRPr="006D395D" w:rsidRDefault="000A1443" w:rsidP="00892C01">
            <w:pPr>
              <w:pStyle w:val="afff6"/>
              <w:numPr>
                <w:ilvl w:val="0"/>
                <w:numId w:val="713"/>
              </w:numPr>
            </w:pPr>
            <w:r w:rsidRPr="006D395D">
              <w:t>先端技術：情報収集・蓄積・分析・提供などの共通基盤構築</w:t>
            </w:r>
          </w:p>
          <w:p w14:paraId="1BB62D25" w14:textId="77777777" w:rsidR="000A1443" w:rsidRPr="00702998" w:rsidRDefault="000A1443"/>
          <w:p w14:paraId="36EEA704" w14:textId="77777777" w:rsidR="000A1443" w:rsidRDefault="000A1443" w:rsidP="006D395D">
            <w:pPr>
              <w:pStyle w:val="afff8"/>
            </w:pPr>
            <w:r w:rsidRPr="00702998">
              <w:rPr>
                <w:rFonts w:hint="eastAsia"/>
              </w:rPr>
              <w:t>誰も取り残さないデジタル／セキュリティ・リテラシーの向上と定着</w:t>
            </w:r>
          </w:p>
          <w:p w14:paraId="7C8A19FB" w14:textId="77777777" w:rsidR="000A1443" w:rsidRPr="00702998" w:rsidRDefault="000A1443" w:rsidP="006D395D">
            <w:pPr>
              <w:pStyle w:val="afff6"/>
            </w:pPr>
            <w:r w:rsidRPr="00702998">
              <w:t>情報教育推進の中、「デジタル活用支援」と連携して各種取組を推進</w:t>
            </w:r>
          </w:p>
        </w:tc>
      </w:tr>
    </w:tbl>
    <w:p w14:paraId="62C67C43" w14:textId="77777777" w:rsidR="000A1443" w:rsidRPr="009B25ED" w:rsidRDefault="000A1443">
      <w:pPr>
        <w:pStyle w:val="5"/>
      </w:pPr>
      <w:r>
        <w:rPr>
          <w:noProof/>
        </w:rPr>
        <mc:AlternateContent>
          <mc:Choice Requires="wps">
            <w:drawing>
              <wp:anchor distT="0" distB="0" distL="114300" distR="114300" simplePos="0" relativeHeight="251656213" behindDoc="0" locked="0" layoutInCell="1" allowOverlap="1" wp14:anchorId="576DD8C8" wp14:editId="2B1D8AE6">
                <wp:simplePos x="0" y="0"/>
                <wp:positionH relativeFrom="margin">
                  <wp:posOffset>15875</wp:posOffset>
                </wp:positionH>
                <wp:positionV relativeFrom="paragraph">
                  <wp:posOffset>38735</wp:posOffset>
                </wp:positionV>
                <wp:extent cx="6627495" cy="380365"/>
                <wp:effectExtent l="0" t="0" r="0" b="635"/>
                <wp:wrapTopAndBottom/>
                <wp:docPr id="933122387" name="テキスト ボックス 933122387"/>
                <wp:cNvGraphicFramePr/>
                <a:graphic xmlns:a="http://schemas.openxmlformats.org/drawingml/2006/main">
                  <a:graphicData uri="http://schemas.microsoft.com/office/word/2010/wordprocessingShape">
                    <wps:wsp>
                      <wps:cNvSpPr txBox="1"/>
                      <wps:spPr>
                        <a:xfrm>
                          <a:off x="0" y="0"/>
                          <a:ext cx="6627495" cy="380365"/>
                        </a:xfrm>
                        <a:prstGeom prst="rect">
                          <a:avLst/>
                        </a:prstGeom>
                        <a:noFill/>
                        <a:ln w="6350">
                          <a:noFill/>
                        </a:ln>
                      </wps:spPr>
                      <wps:txbx>
                        <w:txbxContent>
                          <w:p w14:paraId="43894290" w14:textId="77777777" w:rsidR="000A1443" w:rsidRPr="00C25523" w:rsidRDefault="000A1443">
                            <w:pPr>
                              <w:pStyle w:val="aff2"/>
                            </w:pPr>
                            <w:r w:rsidRPr="00C25523">
                              <w:rPr>
                                <w:rFonts w:hint="eastAsia"/>
                              </w:rPr>
                              <w:t>（出典）</w:t>
                            </w:r>
                            <w:r w:rsidRPr="00C25523">
                              <w:t>NISC「 サイバーセキュリティ戦略 Cybersecurity for All 誰も取り残さないサイバーセキュリティ」をもとに作成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DD8C8" id="テキスト ボックス 933122387" o:spid="_x0000_s1045" type="#_x0000_t202" style="position:absolute;margin-left:1.25pt;margin-top:3.05pt;width:521.85pt;height:29.95pt;z-index:2516562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" filled="f" stroked="f" strokeweight=".5pt">
                <v:textbox>
                  <w:txbxContent>
                    <w:p w14:paraId="43894290" w14:textId="77777777" w:rsidR="000A1443" w:rsidRPr="00C25523" w:rsidRDefault="000A1443">
                      <w:pPr>
                        <w:pStyle w:val="aff2"/>
                      </w:pPr>
                      <w:r w:rsidRPr="00C25523">
                        <w:rPr>
                          <w:rFonts w:hint="eastAsia"/>
                        </w:rPr>
                        <w:t>（出典）</w:t>
                      </w:r>
                      <w:r w:rsidRPr="00C25523">
                        <w:t>NISC「 サイバーセキュリティ戦略 Cybersecurity for All 誰も取り残さないサイバーセキュリティ」をもとに作成</w:t>
                      </w:r>
                    </w:p>
                  </w:txbxContent>
                </v:textbox>
                <w10:wrap type="topAndBottom" anchorx="margin"/>
              </v:shape>
            </w:pict>
          </mc:Fallback>
        </mc:AlternateContent>
      </w:r>
      <w:r w:rsidRPr="00DD3407">
        <w:rPr>
          <w:rFonts w:hint="eastAsia"/>
        </w:rPr>
        <w:t>国民が安全で安心して暮らせるデジタル社会の実現</w:t>
      </w:r>
    </w:p>
    <w:tbl>
      <w:tblPr>
        <w:tblStyle w:val="aa"/>
        <w:tblW w:w="0" w:type="auto"/>
        <w:tblLook w:val="04A0" w:firstRow="1" w:lastRow="0" w:firstColumn="1" w:lastColumn="0" w:noHBand="0" w:noVBand="1"/>
      </w:tblPr>
      <w:tblGrid>
        <w:gridCol w:w="622"/>
        <w:gridCol w:w="9834"/>
      </w:tblGrid>
      <w:tr w:rsidR="000A1443" w14:paraId="52CC31EB" w14:textId="77777777" w:rsidTr="00CE04C5">
        <w:trPr>
          <w:cantSplit/>
          <w:trHeight w:val="1416"/>
        </w:trPr>
        <w:tc>
          <w:tcPr>
            <w:tcW w:w="562" w:type="dxa"/>
            <w:shd w:val="clear" w:color="auto" w:fill="2F5597"/>
            <w:textDirection w:val="tbRlV"/>
          </w:tcPr>
          <w:p w14:paraId="7399F233" w14:textId="77777777" w:rsidR="000A1443" w:rsidRPr="00CE04C5" w:rsidRDefault="000A1443">
            <w:pPr>
              <w:pStyle w:val="aff0"/>
              <w:ind w:firstLine="240"/>
              <w:jc w:val="center"/>
            </w:pPr>
            <w:r w:rsidRPr="00CE04C5">
              <w:rPr>
                <w:rFonts w:hint="eastAsia"/>
              </w:rPr>
              <w:t>方向性</w:t>
            </w:r>
          </w:p>
        </w:tc>
        <w:tc>
          <w:tcPr>
            <w:tcW w:w="9894" w:type="dxa"/>
          </w:tcPr>
          <w:p w14:paraId="73ED82E3" w14:textId="77777777" w:rsidR="000A1443" w:rsidRDefault="000A1443" w:rsidP="006D395D">
            <w:pPr>
              <w:pStyle w:val="afff8"/>
            </w:pPr>
            <w:r w:rsidRPr="00CE04C5">
              <w:rPr>
                <w:rFonts w:hint="eastAsia"/>
              </w:rPr>
              <w:t>公共空間化と相互連関・連鎖が進展するサイバー空間全体を俯瞰した安全・安心の確保</w:t>
            </w:r>
          </w:p>
          <w:p w14:paraId="79C3421C" w14:textId="77777777" w:rsidR="000A1443" w:rsidRPr="006D395D" w:rsidRDefault="000A1443" w:rsidP="00892C01">
            <w:pPr>
              <w:pStyle w:val="afff6"/>
              <w:numPr>
                <w:ilvl w:val="0"/>
                <w:numId w:val="470"/>
              </w:numPr>
            </w:pPr>
            <w:r w:rsidRPr="006D395D">
              <w:rPr>
                <w:rFonts w:hint="eastAsia"/>
              </w:rPr>
              <w:t>国は、さまざまな主体と連携しつつ、①自助・共助による自律的なリスクマネジメントが講じられる環境づくりと、②持ち得る手段のすべてを活用した包括的なサイバー防御の展開などを通じて、サイバー空間全体を俯瞰した自助・共助・公助による多層的なサイバー防御体制を構築し、国全体のリスク低減、レジリエンス向上を図る。</w:t>
            </w:r>
          </w:p>
        </w:tc>
      </w:tr>
    </w:tbl>
    <w:p w14:paraId="7EA3E70C" w14:textId="77777777" w:rsidR="000A1443" w:rsidRPr="00800E2A" w:rsidRDefault="000A1443">
      <w:r>
        <w:rPr>
          <w:noProof/>
        </w:rPr>
        <w:drawing>
          <wp:anchor distT="0" distB="0" distL="114300" distR="114300" simplePos="0" relativeHeight="251656293" behindDoc="0" locked="0" layoutInCell="1" allowOverlap="1" wp14:anchorId="3BA78F44" wp14:editId="769CE165">
            <wp:simplePos x="0" y="0"/>
            <wp:positionH relativeFrom="margin">
              <wp:align>center</wp:align>
            </wp:positionH>
            <wp:positionV relativeFrom="paragraph">
              <wp:posOffset>1240763</wp:posOffset>
            </wp:positionV>
            <wp:extent cx="2286000" cy="420370"/>
            <wp:effectExtent l="0" t="0" r="0" b="0"/>
            <wp:wrapTopAndBottom/>
            <wp:docPr id="1743091953"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86000" cy="420370"/>
                    </a:xfrm>
                    <a:prstGeom prst="rect">
                      <a:avLst/>
                    </a:prstGeom>
                    <a:noFill/>
                    <a:ln>
                      <a:noFill/>
                    </a:ln>
                  </pic:spPr>
                </pic:pic>
              </a:graphicData>
            </a:graphic>
          </wp:anchor>
        </w:drawing>
      </w:r>
      <w:r w:rsidRPr="00800E2A">
        <w:rPr>
          <w:rFonts w:hint="eastAsia"/>
        </w:rPr>
        <w:t>「国民が安全で安心して暮らせるデジタル社会の実現」のためには、「公共空間化と相互連関・連鎖が進展するサイバー空間全体を俯瞰した安全・安心の確保」が必要となります。</w:t>
      </w:r>
    </w:p>
    <w:tbl>
      <w:tblPr>
        <w:tblStyle w:val="aa"/>
        <w:tblW w:w="0" w:type="auto"/>
        <w:tblLook w:val="04A0" w:firstRow="1" w:lastRow="0" w:firstColumn="1" w:lastColumn="0" w:noHBand="0" w:noVBand="1"/>
      </w:tblPr>
      <w:tblGrid>
        <w:gridCol w:w="10456"/>
      </w:tblGrid>
      <w:tr w:rsidR="000A1443" w14:paraId="6C4AB25E" w14:textId="77777777" w:rsidTr="00F051F1">
        <w:tc>
          <w:tcPr>
            <w:tcW w:w="10456" w:type="dxa"/>
            <w:shd w:val="clear" w:color="auto" w:fill="2F5597"/>
          </w:tcPr>
          <w:p w14:paraId="70E3C007" w14:textId="77777777" w:rsidR="000A1443" w:rsidRPr="006D395D" w:rsidRDefault="000A1443" w:rsidP="006D395D">
            <w:pPr>
              <w:pStyle w:val="aff0"/>
            </w:pPr>
            <w:r w:rsidRPr="00CE04C5">
              <w:rPr>
                <w:rFonts w:hint="eastAsia"/>
              </w:rPr>
              <w:t>課題</w:t>
            </w:r>
          </w:p>
        </w:tc>
      </w:tr>
      <w:tr w:rsidR="000A1443" w14:paraId="726A9845" w14:textId="77777777" w:rsidTr="00800E2A">
        <w:tc>
          <w:tcPr>
            <w:tcW w:w="10456" w:type="dxa"/>
          </w:tcPr>
          <w:p w14:paraId="08A9BAA9" w14:textId="49D8B859" w:rsidR="000A1443" w:rsidRPr="00CE04C5" w:rsidRDefault="000A1443" w:rsidP="00892C01">
            <w:pPr>
              <w:pStyle w:val="afff6"/>
              <w:numPr>
                <w:ilvl w:val="0"/>
                <w:numId w:val="471"/>
              </w:numPr>
            </w:pPr>
            <w:r w:rsidRPr="00CE04C5">
              <w:rPr>
                <w:rFonts w:hint="eastAsia"/>
              </w:rPr>
              <w:t>サイバー空間の公共空間化、相互連関・連鎖の深化、</w:t>
            </w:r>
            <w:bookmarkStart w:id="213" w:name="■サイバー攻撃4ー1ー1"/>
            <w:r w:rsidR="00EE3DE7">
              <w:fldChar w:fldCharType="begin"/>
            </w:r>
            <w:r w:rsidR="00EE3DE7">
              <w:rPr>
                <w:rFonts w:hint="eastAsia"/>
              </w:rPr>
              <w:instrText xml:space="preserve">HYPERLINK </w:instrText>
            </w:r>
            <w:r w:rsidR="00EE3DE7">
              <w:instrText xml:space="preserve"> \l "</w:instrText>
            </w:r>
            <w:r w:rsidR="00EE3DE7">
              <w:rPr>
                <w:rFonts w:hint="eastAsia"/>
              </w:rPr>
              <w:instrText>■サイバー攻撃</w:instrText>
            </w:r>
            <w:r w:rsidR="00EE3DE7">
              <w:instrText>"</w:instrText>
            </w:r>
            <w:r w:rsidR="00EE3DE7">
              <w:fldChar w:fldCharType="separate"/>
            </w:r>
            <w:r w:rsidRPr="00EE3DE7">
              <w:rPr>
                <w:rStyle w:val="a7"/>
                <w:rFonts w:hint="eastAsia"/>
              </w:rPr>
              <w:t>サイバー攻撃</w:t>
            </w:r>
            <w:bookmarkEnd w:id="213"/>
            <w:r w:rsidR="00EE3DE7">
              <w:fldChar w:fldCharType="end"/>
            </w:r>
            <w:r w:rsidRPr="00CE04C5">
              <w:rPr>
                <w:rFonts w:hint="eastAsia"/>
              </w:rPr>
              <w:t>の組織化・洗練化</w:t>
            </w:r>
          </w:p>
        </w:tc>
      </w:tr>
    </w:tbl>
    <w:p w14:paraId="7E6075B7" w14:textId="77777777" w:rsidR="000A1443" w:rsidRDefault="000A1443">
      <w:pPr>
        <w:ind w:firstLineChars="0" w:firstLine="0"/>
      </w:pPr>
    </w:p>
    <w:tbl>
      <w:tblPr>
        <w:tblStyle w:val="aa"/>
        <w:tblW w:w="0" w:type="auto"/>
        <w:tblLook w:val="04A0" w:firstRow="1" w:lastRow="0" w:firstColumn="1" w:lastColumn="0" w:noHBand="0" w:noVBand="1"/>
      </w:tblPr>
      <w:tblGrid>
        <w:gridCol w:w="10456"/>
      </w:tblGrid>
      <w:tr w:rsidR="000A1443" w14:paraId="3320AE27" w14:textId="77777777" w:rsidTr="00816297">
        <w:tc>
          <w:tcPr>
            <w:tcW w:w="10456" w:type="dxa"/>
            <w:shd w:val="clear" w:color="auto" w:fill="2E5496"/>
          </w:tcPr>
          <w:p w14:paraId="5590E7FD" w14:textId="77777777" w:rsidR="000A1443" w:rsidRPr="00B81C5E" w:rsidRDefault="000A1443" w:rsidP="006D395D">
            <w:pPr>
              <w:pStyle w:val="aff0"/>
            </w:pPr>
            <w:r w:rsidRPr="00CE04C5">
              <w:rPr>
                <w:rFonts w:hint="eastAsia"/>
              </w:rPr>
              <w:t>主な具体的施策</w:t>
            </w:r>
          </w:p>
        </w:tc>
      </w:tr>
      <w:tr w:rsidR="000A1443" w14:paraId="259675A2" w14:textId="77777777" w:rsidTr="006447E0">
        <w:tc>
          <w:tcPr>
            <w:tcW w:w="10456" w:type="dxa"/>
          </w:tcPr>
          <w:p w14:paraId="07C5CE76" w14:textId="77777777" w:rsidR="000A1443" w:rsidRPr="00CE04C5" w:rsidRDefault="000A1443" w:rsidP="006D395D">
            <w:pPr>
              <w:pStyle w:val="afff8"/>
            </w:pPr>
            <w:r w:rsidRPr="00CE04C5">
              <w:rPr>
                <w:rFonts w:hint="eastAsia"/>
              </w:rPr>
              <w:t>国民・社会を守るためのサイバーセキュリティ環境の提供</w:t>
            </w:r>
          </w:p>
          <w:p w14:paraId="4A8E3280" w14:textId="77777777" w:rsidR="000A1443" w:rsidRPr="006D395D" w:rsidRDefault="000A1443" w:rsidP="00892C01">
            <w:pPr>
              <w:pStyle w:val="afff6"/>
              <w:numPr>
                <w:ilvl w:val="0"/>
                <w:numId w:val="472"/>
              </w:numPr>
            </w:pPr>
            <w:r w:rsidRPr="006D395D">
              <w:rPr>
                <w:rFonts w:hint="eastAsia"/>
              </w:rPr>
              <w:t>安全・安心なサイバー空間の利用環境の構築</w:t>
            </w:r>
          </w:p>
          <w:p w14:paraId="4C3423BA" w14:textId="77777777" w:rsidR="000A1443" w:rsidRPr="006D395D" w:rsidRDefault="000A1443" w:rsidP="00892C01">
            <w:pPr>
              <w:pStyle w:val="afff6"/>
              <w:numPr>
                <w:ilvl w:val="0"/>
                <w:numId w:val="472"/>
              </w:numPr>
            </w:pPr>
            <w:r w:rsidRPr="006D395D">
              <w:rPr>
                <w:rFonts w:hint="eastAsia"/>
              </w:rPr>
              <w:t>新たなサイバーセキュリティの担い手との協調（クラウドサービスへの対応）</w:t>
            </w:r>
          </w:p>
          <w:p w14:paraId="074B7E80" w14:textId="77777777" w:rsidR="000A1443" w:rsidRPr="006D395D" w:rsidRDefault="000A1443" w:rsidP="00892C01">
            <w:pPr>
              <w:pStyle w:val="afff6"/>
              <w:numPr>
                <w:ilvl w:val="0"/>
                <w:numId w:val="472"/>
              </w:numPr>
            </w:pPr>
            <w:r w:rsidRPr="006D395D">
              <w:rPr>
                <w:rFonts w:hint="eastAsia"/>
              </w:rPr>
              <w:t>サイバー犯罪への対策</w:t>
            </w:r>
          </w:p>
          <w:p w14:paraId="7640A580" w14:textId="77777777" w:rsidR="000A1443" w:rsidRPr="006D395D" w:rsidRDefault="000A1443" w:rsidP="00892C01">
            <w:pPr>
              <w:pStyle w:val="afff6"/>
              <w:numPr>
                <w:ilvl w:val="0"/>
                <w:numId w:val="472"/>
              </w:numPr>
            </w:pPr>
            <w:r w:rsidRPr="006D395D">
              <w:rPr>
                <w:rFonts w:hint="eastAsia"/>
              </w:rPr>
              <w:t>包括的なサイバー防御の展開</w:t>
            </w:r>
          </w:p>
          <w:p w14:paraId="291A17C3" w14:textId="77777777" w:rsidR="000A1443" w:rsidRPr="006D395D" w:rsidRDefault="000A1443" w:rsidP="00892C01">
            <w:pPr>
              <w:pStyle w:val="afff6"/>
              <w:numPr>
                <w:ilvl w:val="0"/>
                <w:numId w:val="472"/>
              </w:numPr>
            </w:pPr>
            <w:r w:rsidRPr="006D395D">
              <w:rPr>
                <w:rFonts w:hint="eastAsia"/>
              </w:rPr>
              <w:t>サイバー空間の信頼性確保に向けた取組</w:t>
            </w:r>
          </w:p>
          <w:p w14:paraId="690E5BD8" w14:textId="77777777" w:rsidR="000A1443" w:rsidRPr="004A6A48" w:rsidRDefault="000A1443">
            <w:pPr>
              <w:ind w:firstLineChars="0" w:firstLine="0"/>
            </w:pPr>
          </w:p>
          <w:p w14:paraId="66E65CA9" w14:textId="77777777" w:rsidR="000A1443" w:rsidRPr="00C2080A" w:rsidRDefault="000A1443" w:rsidP="006D395D">
            <w:pPr>
              <w:pStyle w:val="afff8"/>
            </w:pPr>
            <w:r w:rsidRPr="00CE04C5">
              <w:rPr>
                <w:rFonts w:hint="eastAsia"/>
              </w:rPr>
              <w:t>デジタル庁を司令塔とするデジタル改革と一体となったサイバーセキュリティの確保</w:t>
            </w:r>
          </w:p>
          <w:p w14:paraId="2E7DAE84" w14:textId="77777777" w:rsidR="000A1443" w:rsidRPr="006D395D" w:rsidRDefault="000A1443" w:rsidP="006D395D">
            <w:pPr>
              <w:pStyle w:val="afff8"/>
            </w:pPr>
            <w:r w:rsidRPr="00CE04C5">
              <w:rPr>
                <w:rFonts w:hint="eastAsia"/>
              </w:rPr>
              <w:t>経済社会基盤を支える各主体における取組</w:t>
            </w:r>
          </w:p>
          <w:p w14:paraId="269CBFBE" w14:textId="77777777" w:rsidR="000A1443" w:rsidRPr="006D395D" w:rsidRDefault="000A1443" w:rsidP="006D395D">
            <w:pPr>
              <w:pStyle w:val="afff6"/>
            </w:pPr>
            <w:r w:rsidRPr="00CE04C5">
              <w:rPr>
                <w:rFonts w:hint="eastAsia"/>
              </w:rPr>
              <w:t>政府機関など</w:t>
            </w:r>
            <w:r>
              <w:rPr>
                <w:rFonts w:hint="eastAsia"/>
              </w:rPr>
              <w:t>：</w:t>
            </w:r>
          </w:p>
          <w:p w14:paraId="6674A1EE" w14:textId="6DA413FC" w:rsidR="000A1443" w:rsidRPr="006D395D" w:rsidRDefault="000A1443" w:rsidP="00892C01">
            <w:pPr>
              <w:pStyle w:val="afff6"/>
              <w:numPr>
                <w:ilvl w:val="0"/>
                <w:numId w:val="714"/>
              </w:numPr>
            </w:pPr>
            <w:r w:rsidRPr="006D395D">
              <w:rPr>
                <w:rFonts w:hint="eastAsia"/>
              </w:rPr>
              <w:t>監査・</w:t>
            </w:r>
            <w:bookmarkStart w:id="214" w:name="■CSIRT（シーサート）4ー1ー1"/>
            <w:r>
              <w:fldChar w:fldCharType="begin"/>
            </w:r>
            <w:r w:rsidR="00A111CC">
              <w:instrText>HYPERLINK  \l "■CSIRT（シーサート）"</w:instrText>
            </w:r>
            <w:r>
              <w:fldChar w:fldCharType="separate"/>
            </w:r>
            <w:r w:rsidRPr="008F348A">
              <w:rPr>
                <w:rStyle w:val="a7"/>
                <w:rFonts w:hint="eastAsia"/>
              </w:rPr>
              <w:t>CSIRT</w:t>
            </w:r>
            <w:r>
              <w:fldChar w:fldCharType="end"/>
            </w:r>
            <w:bookmarkEnd w:id="214"/>
            <w:r w:rsidRPr="006D395D">
              <w:rPr>
                <w:rFonts w:hint="eastAsia"/>
              </w:rPr>
              <w:t>訓練・GSOCによる監視などを通じたセキュリティ水準の向上</w:t>
            </w:r>
          </w:p>
          <w:p w14:paraId="2375135C" w14:textId="77777777" w:rsidR="000A1443" w:rsidRPr="006D395D" w:rsidRDefault="000A1443" w:rsidP="00892C01">
            <w:pPr>
              <w:pStyle w:val="afff6"/>
              <w:numPr>
                <w:ilvl w:val="0"/>
                <w:numId w:val="714"/>
              </w:numPr>
            </w:pPr>
            <w:r w:rsidRPr="006D395D">
              <w:rPr>
                <w:rFonts w:hint="eastAsia"/>
              </w:rPr>
              <w:t>クラウドサービスの利用拡大を見据えた政府統一基準群の改定</w:t>
            </w:r>
          </w:p>
          <w:p w14:paraId="5D74797A" w14:textId="77777777" w:rsidR="000A1443" w:rsidRPr="006D395D" w:rsidRDefault="000A1443" w:rsidP="00892C01">
            <w:pPr>
              <w:pStyle w:val="afff6"/>
              <w:numPr>
                <w:ilvl w:val="0"/>
                <w:numId w:val="714"/>
              </w:numPr>
            </w:pPr>
            <w:r w:rsidRPr="006D395D">
              <w:rPr>
                <w:rFonts w:hint="eastAsia"/>
              </w:rPr>
              <w:t>運用やクラウド監視に対応したGSOC機能の強化</w:t>
            </w:r>
          </w:p>
          <w:p w14:paraId="58651AFB" w14:textId="77777777" w:rsidR="000A1443" w:rsidRPr="004A6A48" w:rsidRDefault="000A1443"/>
          <w:p w14:paraId="39C8EAF9" w14:textId="77777777" w:rsidR="000A1443" w:rsidRPr="006D395D" w:rsidRDefault="000A1443" w:rsidP="006D395D">
            <w:pPr>
              <w:pStyle w:val="afff6"/>
            </w:pPr>
            <w:r w:rsidRPr="00CE04C5">
              <w:rPr>
                <w:rFonts w:hint="eastAsia"/>
              </w:rPr>
              <w:t>重要インフラ</w:t>
            </w:r>
            <w:r>
              <w:rPr>
                <w:rFonts w:hint="eastAsia"/>
              </w:rPr>
              <w:t>：</w:t>
            </w:r>
          </w:p>
          <w:p w14:paraId="6BEB197D" w14:textId="77777777" w:rsidR="000A1443" w:rsidRPr="006D395D" w:rsidRDefault="000A1443" w:rsidP="00892C01">
            <w:pPr>
              <w:pStyle w:val="afff6"/>
              <w:numPr>
                <w:ilvl w:val="0"/>
                <w:numId w:val="715"/>
              </w:numPr>
            </w:pPr>
            <w:r w:rsidRPr="006D395D">
              <w:rPr>
                <w:rFonts w:hint="eastAsia"/>
              </w:rPr>
              <w:t>「重要インフラの情報セキュリティ対策に係る第4次行動計画」の改定</w:t>
            </w:r>
          </w:p>
          <w:p w14:paraId="353DB1BE" w14:textId="77777777" w:rsidR="000A1443" w:rsidRPr="006D395D" w:rsidRDefault="000A1443" w:rsidP="00892C01">
            <w:pPr>
              <w:pStyle w:val="afff6"/>
              <w:numPr>
                <w:ilvl w:val="0"/>
                <w:numId w:val="715"/>
              </w:numPr>
            </w:pPr>
            <w:r w:rsidRPr="006D395D">
              <w:rPr>
                <w:rFonts w:hint="eastAsia"/>
              </w:rPr>
              <w:t>環境変化に対応した防護の強化や経営層のリーダーシップを推進</w:t>
            </w:r>
          </w:p>
          <w:p w14:paraId="1AD89E11" w14:textId="77777777" w:rsidR="000A1443" w:rsidRPr="004A6A48" w:rsidRDefault="000A1443"/>
          <w:p w14:paraId="0334B611" w14:textId="77777777" w:rsidR="000A1443" w:rsidRPr="006D395D" w:rsidRDefault="000A1443" w:rsidP="006D395D">
            <w:pPr>
              <w:pStyle w:val="afff6"/>
            </w:pPr>
            <w:r w:rsidRPr="00CE04C5">
              <w:rPr>
                <w:rFonts w:hint="eastAsia"/>
              </w:rPr>
              <w:t>大学・教育研究機関など</w:t>
            </w:r>
            <w:r>
              <w:rPr>
                <w:rFonts w:hint="eastAsia"/>
              </w:rPr>
              <w:t>：</w:t>
            </w:r>
          </w:p>
          <w:p w14:paraId="18394D05" w14:textId="77777777" w:rsidR="000A1443" w:rsidRPr="006D395D" w:rsidRDefault="000A1443" w:rsidP="00892C01">
            <w:pPr>
              <w:pStyle w:val="afff6"/>
              <w:numPr>
                <w:ilvl w:val="0"/>
                <w:numId w:val="716"/>
              </w:numPr>
            </w:pPr>
            <w:r w:rsidRPr="006D395D">
              <w:rPr>
                <w:rFonts w:hint="eastAsia"/>
              </w:rPr>
              <w:t>先端情報を保有する大学などへの対策強化支援など</w:t>
            </w:r>
          </w:p>
          <w:p w14:paraId="694C7E0D" w14:textId="77777777" w:rsidR="000A1443" w:rsidRDefault="000A1443" w:rsidP="00892C01">
            <w:pPr>
              <w:pStyle w:val="afff6"/>
              <w:numPr>
                <w:ilvl w:val="0"/>
                <w:numId w:val="716"/>
              </w:numPr>
            </w:pPr>
            <w:r w:rsidRPr="006D395D">
              <w:rPr>
                <w:rFonts w:hint="eastAsia"/>
              </w:rPr>
              <w:t>（リスクマネジメント・事案対応に関する研修・訓練や、サ</w:t>
            </w:r>
            <w:r w:rsidRPr="00574E7A">
              <w:rPr>
                <w:rFonts w:hint="eastAsia"/>
              </w:rPr>
              <w:t>プライチェーンリスク対策）</w:t>
            </w:r>
          </w:p>
          <w:p w14:paraId="368CA346" w14:textId="77777777" w:rsidR="000A1443" w:rsidRPr="00574E7A" w:rsidRDefault="000A1443">
            <w:pPr>
              <w:ind w:firstLineChars="0"/>
            </w:pPr>
          </w:p>
          <w:p w14:paraId="2B2E2D8E" w14:textId="636A7F34" w:rsidR="000A1443" w:rsidRPr="00905E31" w:rsidRDefault="000A1443" w:rsidP="00F477C2">
            <w:pPr>
              <w:pStyle w:val="afff8"/>
            </w:pPr>
            <w:r w:rsidRPr="00CE04C5">
              <w:rPr>
                <w:rFonts w:hint="eastAsia"/>
              </w:rPr>
              <w:t>多様な主体による情報共有・連携と大規模サイバー攻撃事態などへの対処体制強化</w:t>
            </w:r>
          </w:p>
        </w:tc>
      </w:tr>
    </w:tbl>
    <w:p w14:paraId="182B818D" w14:textId="77777777" w:rsidR="000A1443" w:rsidRPr="006447E0" w:rsidRDefault="000A1443">
      <w:pPr>
        <w:ind w:firstLineChars="0" w:firstLine="0"/>
      </w:pPr>
      <w:r>
        <w:rPr>
          <w:noProof/>
        </w:rPr>
        <mc:AlternateContent>
          <mc:Choice Requires="wps">
            <w:drawing>
              <wp:anchor distT="0" distB="0" distL="114300" distR="114300" simplePos="0" relativeHeight="251656214" behindDoc="0" locked="0" layoutInCell="1" allowOverlap="1" wp14:anchorId="17A34BC0" wp14:editId="276658B9">
                <wp:simplePos x="0" y="0"/>
                <wp:positionH relativeFrom="margin">
                  <wp:align>right</wp:align>
                </wp:positionH>
                <wp:positionV relativeFrom="paragraph">
                  <wp:posOffset>31115</wp:posOffset>
                </wp:positionV>
                <wp:extent cx="6641465" cy="266700"/>
                <wp:effectExtent l="0" t="0" r="0" b="0"/>
                <wp:wrapTopAndBottom/>
                <wp:docPr id="230901568" name="テキスト ボックス 230901568"/>
                <wp:cNvGraphicFramePr/>
                <a:graphic xmlns:a="http://schemas.openxmlformats.org/drawingml/2006/main">
                  <a:graphicData uri="http://schemas.microsoft.com/office/word/2010/wordprocessingShape">
                    <wps:wsp>
                      <wps:cNvSpPr txBox="1"/>
                      <wps:spPr>
                        <a:xfrm>
                          <a:off x="0" y="0"/>
                          <a:ext cx="6641465" cy="266700"/>
                        </a:xfrm>
                        <a:prstGeom prst="rect">
                          <a:avLst/>
                        </a:prstGeom>
                        <a:noFill/>
                        <a:ln w="6350">
                          <a:noFill/>
                        </a:ln>
                      </wps:spPr>
                      <wps:txbx>
                        <w:txbxContent>
                          <w:p w14:paraId="2E44C7E2" w14:textId="77777777" w:rsidR="000A1443" w:rsidRPr="00C25523" w:rsidRDefault="000A1443">
                            <w:pPr>
                              <w:pStyle w:val="aff2"/>
                            </w:pPr>
                            <w:r w:rsidRPr="00C25523">
                              <w:rPr>
                                <w:rFonts w:hint="eastAsia"/>
                              </w:rPr>
                              <w:t>（出典）</w:t>
                            </w:r>
                            <w:r w:rsidRPr="00C25523">
                              <w:t>NISC「 サイバーセキュリティ戦略 Cybersecurity for All 誰も取り残さないサイバーセキュリティ」をもとに作成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34BC0" id="テキスト ボックス 230901568" o:spid="_x0000_s1046" type="#_x0000_t202" style="position:absolute;left:0;text-align:left;margin-left:471.75pt;margin-top:2.45pt;width:522.95pt;height:21pt;z-index:25165621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" filled="f" stroked="f" strokeweight=".5pt">
                <v:textbox>
                  <w:txbxContent>
                    <w:p w14:paraId="2E44C7E2" w14:textId="77777777" w:rsidR="000A1443" w:rsidRPr="00C25523" w:rsidRDefault="000A1443">
                      <w:pPr>
                        <w:pStyle w:val="aff2"/>
                      </w:pPr>
                      <w:r w:rsidRPr="00C25523">
                        <w:rPr>
                          <w:rFonts w:hint="eastAsia"/>
                        </w:rPr>
                        <w:t>（出典）</w:t>
                      </w:r>
                      <w:r w:rsidRPr="00C25523">
                        <w:t>NISC「 サイバーセキュリティ戦略 Cybersecurity for All 誰も取り残さないサイバーセキュリティ」をもとに作成</w:t>
                      </w:r>
                    </w:p>
                  </w:txbxContent>
                </v:textbox>
                <w10:wrap type="topAndBottom" anchorx="margin"/>
              </v:shape>
            </w:pict>
          </mc:Fallback>
        </mc:AlternateContent>
      </w:r>
    </w:p>
    <w:p w14:paraId="5815AC74" w14:textId="77777777" w:rsidR="000A1443" w:rsidRPr="00DD3407" w:rsidRDefault="000A1443">
      <w:pPr>
        <w:pStyle w:val="5"/>
        <w:rPr>
          <w:color w:val="2F5597"/>
        </w:rPr>
      </w:pPr>
      <w:r w:rsidRPr="00DD3407">
        <w:rPr>
          <w:rFonts w:hint="eastAsia"/>
        </w:rPr>
        <w:t>国際社会の平和・安定及び我が国の安全保障への寄与</w:t>
      </w:r>
    </w:p>
    <w:tbl>
      <w:tblPr>
        <w:tblStyle w:val="aa"/>
        <w:tblW w:w="0" w:type="auto"/>
        <w:tblLook w:val="04A0" w:firstRow="1" w:lastRow="0" w:firstColumn="1" w:lastColumn="0" w:noHBand="0" w:noVBand="1"/>
      </w:tblPr>
      <w:tblGrid>
        <w:gridCol w:w="704"/>
        <w:gridCol w:w="9752"/>
      </w:tblGrid>
      <w:tr w:rsidR="000A1443" w14:paraId="4C6E8327" w14:textId="77777777" w:rsidTr="00385E80">
        <w:trPr>
          <w:cantSplit/>
          <w:trHeight w:val="1134"/>
        </w:trPr>
        <w:tc>
          <w:tcPr>
            <w:tcW w:w="704" w:type="dxa"/>
            <w:shd w:val="clear" w:color="auto" w:fill="2F5597"/>
            <w:textDirection w:val="tbRlV"/>
            <w:vAlign w:val="center"/>
          </w:tcPr>
          <w:p w14:paraId="5285BAC0" w14:textId="77777777" w:rsidR="000A1443" w:rsidRPr="00A01632" w:rsidRDefault="000A1443" w:rsidP="006D395D">
            <w:pPr>
              <w:pStyle w:val="aff0"/>
              <w:jc w:val="center"/>
            </w:pPr>
            <w:r w:rsidRPr="00A01632">
              <w:rPr>
                <w:rFonts w:hint="eastAsia"/>
              </w:rPr>
              <w:t>方向性</w:t>
            </w:r>
          </w:p>
        </w:tc>
        <w:tc>
          <w:tcPr>
            <w:tcW w:w="9752" w:type="dxa"/>
          </w:tcPr>
          <w:p w14:paraId="6F5A4511" w14:textId="77777777" w:rsidR="000A1443" w:rsidRDefault="000A1443" w:rsidP="006D395D">
            <w:pPr>
              <w:pStyle w:val="afff8"/>
            </w:pPr>
            <w:r w:rsidRPr="00925C4D">
              <w:rPr>
                <w:rFonts w:hint="eastAsia"/>
              </w:rPr>
              <w:t>安全保障の観点からの取組強化</w:t>
            </w:r>
          </w:p>
          <w:p w14:paraId="75189DE6" w14:textId="77777777" w:rsidR="000A1443" w:rsidRPr="00A01632" w:rsidRDefault="000A1443" w:rsidP="00892C01">
            <w:pPr>
              <w:pStyle w:val="afff6"/>
              <w:numPr>
                <w:ilvl w:val="0"/>
                <w:numId w:val="470"/>
              </w:numPr>
            </w:pPr>
            <w:r w:rsidRPr="00A01632">
              <w:t>サイバー空間の安全・安定の確保のため、外交・安全保障上のサイバー分野の優先度をこれまで以上に</w:t>
            </w:r>
            <w:r w:rsidRPr="00A01632">
              <w:rPr>
                <w:rFonts w:hint="eastAsia"/>
              </w:rPr>
              <w:t>⾼めるとともに、以下を⼀層強化する。</w:t>
            </w:r>
          </w:p>
        </w:tc>
      </w:tr>
    </w:tbl>
    <w:p w14:paraId="46AA6016" w14:textId="77777777" w:rsidR="000A1443" w:rsidRDefault="000A1443"/>
    <w:p w14:paraId="1134FB92" w14:textId="77777777" w:rsidR="000A1443" w:rsidRDefault="000A1443">
      <w:r w:rsidRPr="000629E7">
        <w:rPr>
          <w:rFonts w:hint="eastAsia"/>
        </w:rPr>
        <w:t>「国際社会の平和・安定及び我が国の安全保障への寄与」のためには、「安全保障の観点からの取組強化」が必要となります。</w:t>
      </w:r>
    </w:p>
    <w:p w14:paraId="38A3BFC5" w14:textId="77777777" w:rsidR="000A1443" w:rsidRDefault="000A1443"/>
    <w:tbl>
      <w:tblPr>
        <w:tblStyle w:val="aa"/>
        <w:tblW w:w="0" w:type="auto"/>
        <w:tblLook w:val="04A0" w:firstRow="1" w:lastRow="0" w:firstColumn="1" w:lastColumn="0" w:noHBand="0" w:noVBand="1"/>
      </w:tblPr>
      <w:tblGrid>
        <w:gridCol w:w="10456"/>
      </w:tblGrid>
      <w:tr w:rsidR="000A1443" w:rsidRPr="00A01632" w14:paraId="1F7CD4FC" w14:textId="77777777">
        <w:tc>
          <w:tcPr>
            <w:tcW w:w="10456" w:type="dxa"/>
            <w:tcBorders>
              <w:bottom w:val="single" w:sz="4" w:space="0" w:color="auto"/>
            </w:tcBorders>
            <w:shd w:val="clear" w:color="auto" w:fill="2F5597"/>
          </w:tcPr>
          <w:p w14:paraId="7D00B716" w14:textId="77777777" w:rsidR="000A1443" w:rsidRPr="006D395D" w:rsidRDefault="000A1443" w:rsidP="006D395D">
            <w:pPr>
              <w:pStyle w:val="aff0"/>
            </w:pPr>
            <w:r w:rsidRPr="00A01632">
              <w:rPr>
                <w:rFonts w:hint="eastAsia"/>
              </w:rPr>
              <w:t>課題</w:t>
            </w:r>
          </w:p>
        </w:tc>
      </w:tr>
      <w:tr w:rsidR="000A1443" w:rsidRPr="006E1CA4" w14:paraId="7F7F289D" w14:textId="77777777">
        <w:trPr>
          <w:trHeight w:val="1034"/>
        </w:trPr>
        <w:tc>
          <w:tcPr>
            <w:tcW w:w="10456" w:type="dxa"/>
            <w:tcBorders>
              <w:bottom w:val="single" w:sz="4" w:space="0" w:color="auto"/>
            </w:tcBorders>
          </w:tcPr>
          <w:p w14:paraId="1303831E" w14:textId="77777777" w:rsidR="000A1443" w:rsidRPr="006D395D" w:rsidRDefault="000A1443" w:rsidP="00892C01">
            <w:pPr>
              <w:pStyle w:val="afff6"/>
              <w:numPr>
                <w:ilvl w:val="0"/>
                <w:numId w:val="717"/>
              </w:numPr>
            </w:pPr>
            <w:r w:rsidRPr="006D395D">
              <w:rPr>
                <w:rFonts w:hint="eastAsia"/>
              </w:rPr>
              <w:t>我が国を取り巻く安全保障環境は厳しさを増し、サイバー空間は、地政学的緊張も反映した国家間の競争の場となっている。中国・ロシア・北朝鮮は、サイバー能力の構築・増強を行い、情報窃取などを企図したサイバー攻撃を行っているとみられている</w:t>
            </w:r>
          </w:p>
          <w:p w14:paraId="08C9D8E3" w14:textId="77777777" w:rsidR="000A1443" w:rsidRPr="0038521F" w:rsidRDefault="000A1443" w:rsidP="00892C01">
            <w:pPr>
              <w:pStyle w:val="afff6"/>
              <w:numPr>
                <w:ilvl w:val="0"/>
                <w:numId w:val="717"/>
              </w:numPr>
            </w:pPr>
            <w:r w:rsidRPr="0038521F">
              <w:rPr>
                <w:rFonts w:hint="eastAsia"/>
              </w:rPr>
              <w:t>一方、同盟国・同志国においても、サイバー脅威に対応するため、サイバー軍や対処能力の強化が進められており、サイバー事案やサイバー空間に関する国際ルールなどをめぐる対立などに対して同盟国・同志国などが連携して対抗している</w:t>
            </w:r>
          </w:p>
          <w:p w14:paraId="42923EC7" w14:textId="77777777" w:rsidR="000A1443" w:rsidRPr="006E1CA4" w:rsidRDefault="000A1443" w:rsidP="00892C01">
            <w:pPr>
              <w:pStyle w:val="afff6"/>
              <w:numPr>
                <w:ilvl w:val="0"/>
                <w:numId w:val="717"/>
              </w:numPr>
            </w:pPr>
            <w:r w:rsidRPr="0038521F">
              <w:rPr>
                <w:rFonts w:hint="eastAsia"/>
              </w:rPr>
              <w:t>加えて、安全保障の裾野が経済・技術分野にも一層拡大している中で、サイバー空間に関する技術基盤やデータをめぐる争いに対しても、同盟国・同志国が連携して対抗し、「自由、公正かつ安全なサイバー空間」を確保するため、我が国の基本的な理念に沿った国際ルールを形成していく必要がある</w:t>
            </w:r>
          </w:p>
        </w:tc>
      </w:tr>
    </w:tbl>
    <w:p w14:paraId="4C460473" w14:textId="77777777" w:rsidR="000A1443" w:rsidRPr="000629E7" w:rsidRDefault="000A1443">
      <w:r>
        <w:rPr>
          <w:noProof/>
        </w:rPr>
        <w:drawing>
          <wp:anchor distT="0" distB="0" distL="114300" distR="114300" simplePos="0" relativeHeight="251656294" behindDoc="0" locked="0" layoutInCell="1" allowOverlap="1" wp14:anchorId="37E18A81" wp14:editId="7B7FE416">
            <wp:simplePos x="0" y="0"/>
            <wp:positionH relativeFrom="margin">
              <wp:align>center</wp:align>
            </wp:positionH>
            <wp:positionV relativeFrom="paragraph">
              <wp:posOffset>166091</wp:posOffset>
            </wp:positionV>
            <wp:extent cx="2286000" cy="420370"/>
            <wp:effectExtent l="0" t="0" r="0" b="0"/>
            <wp:wrapTopAndBottom/>
            <wp:docPr id="2054078463"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86000" cy="420370"/>
                    </a:xfrm>
                    <a:prstGeom prst="rect">
                      <a:avLst/>
                    </a:prstGeom>
                    <a:noFill/>
                    <a:ln>
                      <a:noFill/>
                    </a:ln>
                  </pic:spPr>
                </pic:pic>
              </a:graphicData>
            </a:graphic>
          </wp:anchor>
        </w:drawing>
      </w:r>
    </w:p>
    <w:tbl>
      <w:tblPr>
        <w:tblStyle w:val="aa"/>
        <w:tblW w:w="0" w:type="auto"/>
        <w:tblLook w:val="04A0" w:firstRow="1" w:lastRow="0" w:firstColumn="1" w:lastColumn="0" w:noHBand="0" w:noVBand="1"/>
      </w:tblPr>
      <w:tblGrid>
        <w:gridCol w:w="10456"/>
      </w:tblGrid>
      <w:tr w:rsidR="000A1443" w14:paraId="7A00DC61" w14:textId="77777777">
        <w:tc>
          <w:tcPr>
            <w:tcW w:w="10456" w:type="dxa"/>
            <w:tcBorders>
              <w:top w:val="single" w:sz="4" w:space="0" w:color="auto"/>
            </w:tcBorders>
            <w:shd w:val="clear" w:color="auto" w:fill="2F5597"/>
          </w:tcPr>
          <w:p w14:paraId="35257B88" w14:textId="77777777" w:rsidR="000A1443" w:rsidRDefault="000A1443" w:rsidP="0038521F">
            <w:pPr>
              <w:pStyle w:val="aff0"/>
            </w:pPr>
            <w:r>
              <w:rPr>
                <w:rFonts w:hint="eastAsia"/>
              </w:rPr>
              <w:t>主な具体的施策</w:t>
            </w:r>
          </w:p>
        </w:tc>
      </w:tr>
      <w:tr w:rsidR="000A1443" w14:paraId="0C8CDAC3" w14:textId="77777777" w:rsidTr="002F0107">
        <w:tc>
          <w:tcPr>
            <w:tcW w:w="10456" w:type="dxa"/>
          </w:tcPr>
          <w:p w14:paraId="0E137C7D" w14:textId="77777777" w:rsidR="000A1443" w:rsidRDefault="000A1443" w:rsidP="0038521F">
            <w:pPr>
              <w:pStyle w:val="afff8"/>
            </w:pPr>
            <w:r w:rsidRPr="00A01632">
              <w:rPr>
                <w:rFonts w:hint="eastAsia"/>
              </w:rPr>
              <w:t>⾃由・公正かつ安全なサイバー空間の確保</w:t>
            </w:r>
          </w:p>
          <w:p w14:paraId="1C9B75A5" w14:textId="77777777" w:rsidR="000A1443" w:rsidRPr="0038521F" w:rsidRDefault="000A1443" w:rsidP="00892C01">
            <w:pPr>
              <w:pStyle w:val="afff6"/>
              <w:numPr>
                <w:ilvl w:val="0"/>
                <w:numId w:val="718"/>
              </w:numPr>
            </w:pPr>
            <w:r w:rsidRPr="0038521F">
              <w:t>サイバー空間における法の支配の推進（我が国の安全保障に資するルール形成）</w:t>
            </w:r>
          </w:p>
          <w:p w14:paraId="12FCF131" w14:textId="77777777" w:rsidR="000A1443" w:rsidRDefault="000A1443" w:rsidP="00892C01">
            <w:pPr>
              <w:pStyle w:val="afff6"/>
              <w:numPr>
                <w:ilvl w:val="0"/>
                <w:numId w:val="718"/>
              </w:numPr>
            </w:pPr>
            <w:r w:rsidRPr="0038521F">
              <w:t>サイバー空間におけるルール形成（信頼性のある自由なデータ流通や5Gセキュリティなど）</w:t>
            </w:r>
          </w:p>
          <w:p w14:paraId="0CBDABC3" w14:textId="77777777" w:rsidR="000A1443" w:rsidRPr="006E1CA4" w:rsidRDefault="000A1443">
            <w:pPr>
              <w:ind w:firstLineChars="0" w:firstLine="0"/>
            </w:pPr>
          </w:p>
          <w:p w14:paraId="63730BD7" w14:textId="77777777" w:rsidR="000A1443" w:rsidRDefault="000A1443" w:rsidP="0038521F">
            <w:pPr>
              <w:pStyle w:val="afff8"/>
            </w:pPr>
            <w:r w:rsidRPr="00A01632">
              <w:t>我が国の防御</w:t>
            </w:r>
            <w:r w:rsidRPr="00A01632">
              <w:rPr>
                <w:rFonts w:hint="eastAsia"/>
              </w:rPr>
              <w:t>⼒・抑⽌⼒・状況把握⼒の強化</w:t>
            </w:r>
          </w:p>
          <w:p w14:paraId="4F9A1331" w14:textId="77777777" w:rsidR="000A1443" w:rsidRPr="0038521F" w:rsidRDefault="000A1443" w:rsidP="00892C01">
            <w:pPr>
              <w:pStyle w:val="afff6"/>
              <w:numPr>
                <w:ilvl w:val="0"/>
                <w:numId w:val="719"/>
              </w:numPr>
            </w:pPr>
            <w:r w:rsidRPr="00A01632">
              <w:t>サイバー攻撃に対する防御力の向上（防衛省</w:t>
            </w:r>
            <w:r w:rsidRPr="0038521F">
              <w:t>・自衛隊におけるサイバー防衛能力の抜本的強化、先端技術・防衛産業などのセキュリティ確保のための官民連携・情報共有など）</w:t>
            </w:r>
          </w:p>
          <w:p w14:paraId="64DF21B4" w14:textId="77777777" w:rsidR="000A1443" w:rsidRDefault="000A1443" w:rsidP="00892C01">
            <w:pPr>
              <w:pStyle w:val="afff6"/>
              <w:numPr>
                <w:ilvl w:val="0"/>
                <w:numId w:val="719"/>
              </w:numPr>
            </w:pPr>
            <w:r w:rsidRPr="0038521F">
              <w:t>サイバー攻撃に対する抑止力の向上（サイバー空間の利用を妨げる</w:t>
            </w:r>
            <w:r w:rsidRPr="0038521F">
              <w:rPr>
                <w:rFonts w:hint="eastAsia"/>
              </w:rPr>
              <w:t>能力の活用、外交的手段・刑事訴追などを含め</w:t>
            </w:r>
            <w:r w:rsidRPr="0038521F">
              <w:t>た対応の活用、日米同盟</w:t>
            </w:r>
            <w:r w:rsidRPr="00A01632">
              <w:t>の維持・強化）</w:t>
            </w:r>
          </w:p>
          <w:p w14:paraId="5F1CED9A" w14:textId="77777777" w:rsidR="000A1443" w:rsidRDefault="000A1443" w:rsidP="00892C01">
            <w:pPr>
              <w:pStyle w:val="afff6"/>
              <w:numPr>
                <w:ilvl w:val="0"/>
                <w:numId w:val="719"/>
              </w:numPr>
            </w:pPr>
            <w:r w:rsidRPr="00A01632">
              <w:t>サイバー空間の状況把握力の強化（サイバー攻撃の</w:t>
            </w:r>
            <w:r>
              <w:rPr>
                <w:rFonts w:hint="eastAsia"/>
              </w:rPr>
              <w:t>さら</w:t>
            </w:r>
            <w:r w:rsidRPr="00A01632">
              <w:t>なる実態解明の推進）</w:t>
            </w:r>
          </w:p>
          <w:p w14:paraId="73D40668" w14:textId="77777777" w:rsidR="000A1443" w:rsidRPr="006E1CA4" w:rsidRDefault="000A1443">
            <w:pPr>
              <w:pStyle w:val="ab"/>
              <w:ind w:leftChars="0" w:left="680" w:firstLineChars="0" w:firstLine="0"/>
            </w:pPr>
          </w:p>
          <w:p w14:paraId="2806BF57" w14:textId="77777777" w:rsidR="000A1443" w:rsidRDefault="000A1443" w:rsidP="0038521F">
            <w:pPr>
              <w:pStyle w:val="afff8"/>
            </w:pPr>
            <w:r w:rsidRPr="00A01632">
              <w:t>国際協</w:t>
            </w:r>
            <w:r w:rsidRPr="00A01632">
              <w:rPr>
                <w:rFonts w:hint="eastAsia"/>
              </w:rPr>
              <w:t>⼒・連携</w:t>
            </w:r>
          </w:p>
          <w:p w14:paraId="25E73450" w14:textId="77777777" w:rsidR="000A1443" w:rsidRPr="0038521F" w:rsidRDefault="000A1443" w:rsidP="00892C01">
            <w:pPr>
              <w:pStyle w:val="afff6"/>
              <w:numPr>
                <w:ilvl w:val="0"/>
                <w:numId w:val="720"/>
              </w:numPr>
            </w:pPr>
            <w:r w:rsidRPr="0038521F">
              <w:t>知見の共有・政策調整（国際連携の重層的な枠組みの強化）</w:t>
            </w:r>
          </w:p>
          <w:p w14:paraId="31CEB462" w14:textId="77777777" w:rsidR="000A1443" w:rsidRPr="0038521F" w:rsidRDefault="000A1443" w:rsidP="00892C01">
            <w:pPr>
              <w:pStyle w:val="afff6"/>
              <w:numPr>
                <w:ilvl w:val="0"/>
                <w:numId w:val="720"/>
              </w:numPr>
            </w:pPr>
            <w:r w:rsidRPr="0038521F">
              <w:t>サイバー事案などに係る国際連携の強化（国際サイバー演習の主導などによる国際的なプレゼンスの向上）</w:t>
            </w:r>
          </w:p>
          <w:p w14:paraId="61EAECD7" w14:textId="77777777" w:rsidR="000A1443" w:rsidRPr="005D3CBB" w:rsidRDefault="000A1443" w:rsidP="00892C01">
            <w:pPr>
              <w:pStyle w:val="afff6"/>
              <w:numPr>
                <w:ilvl w:val="0"/>
                <w:numId w:val="720"/>
              </w:numPr>
              <w:rPr>
                <w:b/>
              </w:rPr>
            </w:pPr>
            <w:r w:rsidRPr="0038521F">
              <w:t>能力構築支援（産学官連携や外交･安全保障を含めたASEANを含むインド太平洋地域における取組強化）</w:t>
            </w:r>
          </w:p>
        </w:tc>
      </w:tr>
    </w:tbl>
    <w:p w14:paraId="12B11879" w14:textId="77777777" w:rsidR="000A1443" w:rsidRPr="006E1CA4" w:rsidRDefault="000A1443">
      <w:pPr>
        <w:ind w:firstLineChars="0" w:firstLine="0"/>
        <w:rPr>
          <w:color w:val="2F5597"/>
          <w:sz w:val="28"/>
          <w:szCs w:val="28"/>
        </w:rPr>
      </w:pPr>
      <w:r>
        <w:rPr>
          <w:noProof/>
        </w:rPr>
        <mc:AlternateContent>
          <mc:Choice Requires="wps">
            <w:drawing>
              <wp:anchor distT="0" distB="0" distL="114300" distR="114300" simplePos="0" relativeHeight="251656215" behindDoc="0" locked="0" layoutInCell="1" allowOverlap="1" wp14:anchorId="1530E03D" wp14:editId="1C666968">
                <wp:simplePos x="0" y="0"/>
                <wp:positionH relativeFrom="margin">
                  <wp:align>right</wp:align>
                </wp:positionH>
                <wp:positionV relativeFrom="paragraph">
                  <wp:posOffset>42545</wp:posOffset>
                </wp:positionV>
                <wp:extent cx="6641465" cy="228600"/>
                <wp:effectExtent l="0" t="0" r="0" b="0"/>
                <wp:wrapTopAndBottom/>
                <wp:docPr id="1946862932" name="テキスト ボックス 1946862932"/>
                <wp:cNvGraphicFramePr/>
                <a:graphic xmlns:a="http://schemas.openxmlformats.org/drawingml/2006/main">
                  <a:graphicData uri="http://schemas.microsoft.com/office/word/2010/wordprocessingShape">
                    <wps:wsp>
                      <wps:cNvSpPr txBox="1"/>
                      <wps:spPr>
                        <a:xfrm>
                          <a:off x="0" y="0"/>
                          <a:ext cx="6641465" cy="228600"/>
                        </a:xfrm>
                        <a:prstGeom prst="rect">
                          <a:avLst/>
                        </a:prstGeom>
                        <a:noFill/>
                        <a:ln w="6350">
                          <a:noFill/>
                        </a:ln>
                      </wps:spPr>
                      <wps:txbx>
                        <w:txbxContent>
                          <w:p w14:paraId="7C9DDBF9" w14:textId="77777777" w:rsidR="000A1443" w:rsidRPr="00C25523" w:rsidRDefault="000A1443">
                            <w:pPr>
                              <w:pStyle w:val="aff2"/>
                            </w:pPr>
                            <w:r w:rsidRPr="00C25523">
                              <w:rPr>
                                <w:rFonts w:hint="eastAsia"/>
                              </w:rPr>
                              <w:t>（出典）</w:t>
                            </w:r>
                            <w:r w:rsidRPr="00C25523">
                              <w:t>NISC「 サイバーセキュリティ戦略 Cybersecurity for All 誰も取り残さないサイバーセキュリティ」をもとに作成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0E03D" id="テキスト ボックス 1946862932" o:spid="_x0000_s1047" type="#_x0000_t202" style="position:absolute;left:0;text-align:left;margin-left:471.75pt;margin-top:3.35pt;width:522.95pt;height:18pt;z-index:25165621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" filled="f" stroked="f" strokeweight=".5pt">
                <v:textbox>
                  <w:txbxContent>
                    <w:p w14:paraId="7C9DDBF9" w14:textId="77777777" w:rsidR="000A1443" w:rsidRPr="00C25523" w:rsidRDefault="000A1443">
                      <w:pPr>
                        <w:pStyle w:val="aff2"/>
                      </w:pPr>
                      <w:r w:rsidRPr="00C25523">
                        <w:rPr>
                          <w:rFonts w:hint="eastAsia"/>
                        </w:rPr>
                        <w:t>（出典）</w:t>
                      </w:r>
                      <w:r w:rsidRPr="00C25523">
                        <w:t>NISC「 サイバーセキュリティ戦略 Cybersecurity for All 誰も取り残さないサイバーセキュリティ」をもとに作成</w:t>
                      </w:r>
                    </w:p>
                  </w:txbxContent>
                </v:textbox>
                <w10:wrap type="topAndBottom" anchorx="margin"/>
              </v:shape>
            </w:pict>
          </mc:Fallback>
        </mc:AlternateContent>
      </w:r>
    </w:p>
    <w:p w14:paraId="2F04A530" w14:textId="77777777" w:rsidR="000A1443" w:rsidRDefault="000A1443">
      <w:pPr>
        <w:pStyle w:val="5"/>
      </w:pPr>
      <w:r w:rsidRPr="0071154E">
        <w:rPr>
          <w:rFonts w:hint="eastAsia"/>
        </w:rPr>
        <w:t>横断的施策</w:t>
      </w:r>
    </w:p>
    <w:p w14:paraId="6041E400" w14:textId="77777777" w:rsidR="000A1443" w:rsidRDefault="000A1443">
      <w:r w:rsidRPr="00C2080A">
        <w:t>3つの政策目標を達成するためには、サイバーセキュリティ戦略の3つの方向性を意識し、その基盤として、横断的・中長期的な視点で、研究開発や人材育成、普及啓発に取り組んでいくことが重要です。</w:t>
      </w:r>
    </w:p>
    <w:p w14:paraId="5AD4AB5D" w14:textId="77777777" w:rsidR="000A1443" w:rsidRDefault="000A1443">
      <w:pPr>
        <w:ind w:firstLineChars="0" w:firstLine="0"/>
      </w:pPr>
      <w:r w:rsidRPr="0021626D">
        <w:rPr>
          <w:noProof/>
        </w:rPr>
        <mc:AlternateContent>
          <mc:Choice Requires="wps">
            <w:drawing>
              <wp:anchor distT="0" distB="0" distL="114300" distR="114300" simplePos="0" relativeHeight="251656241" behindDoc="0" locked="0" layoutInCell="1" allowOverlap="1" wp14:anchorId="0A61E702" wp14:editId="6BEFF47B">
                <wp:simplePos x="0" y="0"/>
                <wp:positionH relativeFrom="column">
                  <wp:posOffset>543261</wp:posOffset>
                </wp:positionH>
                <wp:positionV relativeFrom="paragraph">
                  <wp:posOffset>6025963</wp:posOffset>
                </wp:positionV>
                <wp:extent cx="5612400" cy="184666"/>
                <wp:effectExtent l="0" t="0" r="0" b="0"/>
                <wp:wrapTopAndBottom/>
                <wp:docPr id="25" name="テキスト ボックス 24">
                  <a:extLst xmlns:a="http://schemas.openxmlformats.org/drawingml/2006/main">
                    <a:ext uri="{FF2B5EF4-FFF2-40B4-BE49-F238E27FC236}">
                      <a16:creationId xmlns:a16="http://schemas.microsoft.com/office/drawing/2014/main" id="{31BA4B74-6E6C-9FC9-9295-CE6AC8BE19E4}"/>
                    </a:ext>
                  </a:extLst>
                </wp:docPr>
                <wp:cNvGraphicFramePr/>
                <a:graphic xmlns:a="http://schemas.openxmlformats.org/drawingml/2006/main">
                  <a:graphicData uri="http://schemas.microsoft.com/office/word/2010/wordprocessingShape">
                    <wps:wsp>
                      <wps:cNvSpPr txBox="1"/>
                      <wps:spPr>
                        <a:xfrm>
                          <a:off x="0" y="0"/>
                          <a:ext cx="5612400" cy="184666"/>
                        </a:xfrm>
                        <a:prstGeom prst="rect">
                          <a:avLst/>
                        </a:prstGeom>
                        <a:noFill/>
                      </wps:spPr>
                      <wps:txbx>
                        <w:txbxContent>
                          <w:p w14:paraId="396C24E8" w14:textId="77777777" w:rsidR="000A1443" w:rsidRDefault="000A1443">
                            <w:pPr>
                              <w:pStyle w:val="aff2"/>
                            </w:pPr>
                            <w:r>
                              <w:rPr>
                                <w:rFonts w:hint="eastAsia"/>
                              </w:rPr>
                              <w:t>（出典）NISC「 サイバーセキュリティ戦略 Cybersecurity for All 誰も取り残さないサイバーセキュリティ」をもとに作成</w:t>
                            </w:r>
                          </w:p>
                        </w:txbxContent>
                      </wps:txbx>
                      <wps:bodyPr wrap="square" rtlCol="0">
                        <a:spAutoFit/>
                      </wps:bodyPr>
                    </wps:wsp>
                  </a:graphicData>
                </a:graphic>
              </wp:anchor>
            </w:drawing>
          </mc:Choice>
          <mc:Fallback>
            <w:pict>
              <v:shape w14:anchorId="0A61E702" id="テキスト ボックス 24" o:spid="_x0000_s1048" type="#_x0000_t202" style="position:absolute;left:0;text-align:left;margin-left:42.8pt;margin-top:474.5pt;width:441.9pt;height:14.55pt;z-index:251656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" filled="f" stroked="f">
                <v:textbox style="mso-fit-shape-to-text:t">
                  <w:txbxContent>
                    <w:p w14:paraId="396C24E8" w14:textId="77777777" w:rsidR="000A1443" w:rsidRDefault="000A1443">
                      <w:pPr>
                        <w:pStyle w:val="aff2"/>
                      </w:pPr>
                      <w:r>
                        <w:rPr>
                          <w:rFonts w:hint="eastAsia"/>
                        </w:rPr>
                        <w:t>（出典）NISC「 サイバーセキュリティ戦略 Cybersecurity for All 誰も取り残さないサイバーセキュリティ」をもとに作成</w:t>
                      </w:r>
                    </w:p>
                  </w:txbxContent>
                </v:textbox>
                <w10:wrap type="topAndBottom"/>
              </v:shape>
            </w:pict>
          </mc:Fallback>
        </mc:AlternateContent>
      </w:r>
      <w:r>
        <w:rPr>
          <w:noProof/>
        </w:rPr>
        <w:drawing>
          <wp:anchor distT="0" distB="0" distL="114300" distR="114300" simplePos="0" relativeHeight="251656240" behindDoc="0" locked="0" layoutInCell="1" allowOverlap="1" wp14:anchorId="25F76764" wp14:editId="4C942F86">
            <wp:simplePos x="0" y="0"/>
            <wp:positionH relativeFrom="column">
              <wp:posOffset>71755</wp:posOffset>
            </wp:positionH>
            <wp:positionV relativeFrom="paragraph">
              <wp:posOffset>37031</wp:posOffset>
            </wp:positionV>
            <wp:extent cx="6544310" cy="5990590"/>
            <wp:effectExtent l="0" t="0" r="8890" b="0"/>
            <wp:wrapSquare wrapText="bothSides"/>
            <wp:docPr id="1468437579"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44310" cy="599059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aa"/>
        <w:tblpPr w:leftFromText="142" w:rightFromText="142" w:vertAnchor="text" w:horzAnchor="margin" w:tblpY="174"/>
        <w:tblW w:w="0" w:type="auto"/>
        <w:tblLook w:val="04A0" w:firstRow="1" w:lastRow="0" w:firstColumn="1" w:lastColumn="0" w:noHBand="0" w:noVBand="1"/>
      </w:tblPr>
      <w:tblGrid>
        <w:gridCol w:w="10456"/>
      </w:tblGrid>
      <w:tr w:rsidR="000A1443" w14:paraId="3383421C" w14:textId="77777777">
        <w:tc>
          <w:tcPr>
            <w:tcW w:w="10456" w:type="dxa"/>
          </w:tcPr>
          <w:p w14:paraId="2BBF070C" w14:textId="77777777" w:rsidR="000A1443" w:rsidRDefault="000A1443" w:rsidP="005E5CDF">
            <w:pPr>
              <w:pStyle w:val="afff8"/>
            </w:pPr>
            <w:r>
              <w:rPr>
                <w:noProof/>
              </w:rPr>
              <w:drawing>
                <wp:anchor distT="0" distB="0" distL="114300" distR="114300" simplePos="0" relativeHeight="251656288" behindDoc="0" locked="1" layoutInCell="1" allowOverlap="1" wp14:anchorId="60D2533F" wp14:editId="3B8FFCC7">
                  <wp:simplePos x="0" y="0"/>
                  <wp:positionH relativeFrom="column">
                    <wp:posOffset>-415925</wp:posOffset>
                  </wp:positionH>
                  <wp:positionV relativeFrom="paragraph">
                    <wp:posOffset>-235585</wp:posOffset>
                  </wp:positionV>
                  <wp:extent cx="824230" cy="518160"/>
                  <wp:effectExtent l="0" t="0" r="0" b="0"/>
                  <wp:wrapNone/>
                  <wp:docPr id="13712620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88179"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4230" cy="518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1154E">
              <w:rPr>
                <w:rFonts w:hint="eastAsia"/>
              </w:rPr>
              <w:t>サイバーセキュリティ基本法</w:t>
            </w:r>
          </w:p>
          <w:p w14:paraId="5A7E1F4A" w14:textId="77777777" w:rsidR="000A1443" w:rsidRPr="005E5CDF" w:rsidRDefault="000A1443" w:rsidP="005E5CDF">
            <w:pPr>
              <w:pStyle w:val="afff6"/>
            </w:pPr>
            <w:r w:rsidRPr="005E5CDF">
              <w:t>サイバーセキュリティ基本法は、サイバーセキュリティに関する施策を総合的かつ効率的に推進するため、基本理念や国の責務などを定めています。また、サイバーセキュリティ戦略の策定およびその</w:t>
            </w:r>
            <w:r w:rsidRPr="005E5CDF">
              <w:rPr>
                <w:rFonts w:hint="eastAsia"/>
              </w:rPr>
              <w:t>ほか</w:t>
            </w:r>
            <w:r w:rsidRPr="005E5CDF">
              <w:t>サイバーセキュリティに関する施策の基本となる事項を規定します。</w:t>
            </w:r>
          </w:p>
        </w:tc>
      </w:tr>
    </w:tbl>
    <w:p w14:paraId="4D8BF90C" w14:textId="77777777" w:rsidR="000A1443" w:rsidRDefault="000A1443">
      <w:pPr>
        <w:ind w:firstLineChars="0" w:firstLine="0"/>
      </w:pPr>
    </w:p>
    <w:p w14:paraId="7373AB29" w14:textId="77777777" w:rsidR="00B523FA" w:rsidRDefault="00B523FA">
      <w:pPr>
        <w:ind w:firstLineChars="0" w:firstLine="0"/>
      </w:pPr>
    </w:p>
    <w:p w14:paraId="0DDE2923" w14:textId="77777777" w:rsidR="000A1443" w:rsidRPr="00B851F9" w:rsidRDefault="000A1443" w:rsidP="003E0313">
      <w:pPr>
        <w:pStyle w:val="4"/>
        <w:rPr>
          <w:color w:val="2F5597"/>
        </w:rPr>
      </w:pPr>
      <w:bookmarkStart w:id="215" w:name="_Toc185338808"/>
      <w:bookmarkStart w:id="216" w:name="_Toc187824558"/>
      <w:bookmarkStart w:id="217" w:name="_Toc188348909"/>
      <w:r w:rsidRPr="00B851F9">
        <w:rPr>
          <w:rFonts w:hint="eastAsia"/>
        </w:rPr>
        <w:t>サイバーセキュリティ2024</w:t>
      </w:r>
      <w:bookmarkEnd w:id="215"/>
      <w:bookmarkEnd w:id="216"/>
      <w:bookmarkEnd w:id="217"/>
    </w:p>
    <w:bookmarkStart w:id="218" w:name="■NISC4ー1ー2"/>
    <w:p w14:paraId="1EDCED26" w14:textId="3EA98855" w:rsidR="000A1443" w:rsidRDefault="00A36C23">
      <w:r>
        <w:fldChar w:fldCharType="begin"/>
      </w:r>
      <w:r>
        <w:instrText>HYPERLINK  \l "■NISC"</w:instrText>
      </w:r>
      <w:r>
        <w:fldChar w:fldCharType="separate"/>
      </w:r>
      <w:r w:rsidR="000A1443" w:rsidRPr="00A36C23">
        <w:rPr>
          <w:rStyle w:val="a7"/>
        </w:rPr>
        <w:t>NISC</w:t>
      </w:r>
      <w:bookmarkEnd w:id="218"/>
      <w:r>
        <w:fldChar w:fldCharType="end"/>
      </w:r>
      <w:r w:rsidR="000A1443" w:rsidRPr="00015315">
        <w:t>は、</w:t>
      </w:r>
      <w:r w:rsidR="000A1443">
        <w:rPr>
          <w:rFonts w:hint="eastAsia"/>
        </w:rPr>
        <w:t>国のサイバーセキュリティ対策について、令和5</w:t>
      </w:r>
      <w:r w:rsidR="000A1443" w:rsidRPr="00015315">
        <w:t>年度年次報告・</w:t>
      </w:r>
      <w:r w:rsidR="000A1443">
        <w:rPr>
          <w:rFonts w:hint="eastAsia"/>
        </w:rPr>
        <w:t>令和6</w:t>
      </w:r>
      <w:r w:rsidR="000A1443" w:rsidRPr="00015315">
        <w:t>年度年次計画を整理した「サイバーセキュリティ202</w:t>
      </w:r>
      <w:r w:rsidR="000A1443">
        <w:rPr>
          <w:rFonts w:hint="eastAsia"/>
        </w:rPr>
        <w:t>4</w:t>
      </w:r>
      <w:r w:rsidR="000A1443" w:rsidRPr="00015315">
        <w:t>」を</w:t>
      </w:r>
      <w:r w:rsidR="000A1443">
        <w:rPr>
          <w:rFonts w:hint="eastAsia"/>
        </w:rPr>
        <w:t>公表</w:t>
      </w:r>
      <w:r w:rsidR="000A1443" w:rsidRPr="00015315">
        <w:t>しています。</w:t>
      </w:r>
      <w:r w:rsidR="000A1443" w:rsidRPr="00EC5E6D">
        <w:rPr>
          <w:rFonts w:hint="eastAsia"/>
        </w:rPr>
        <w:t>記載に当たっては、サイバーセキュリティ基本法</w:t>
      </w:r>
      <w:r w:rsidR="000A1443" w:rsidRPr="00EC5E6D">
        <w:t>が定める３つの政策目的と、</w:t>
      </w:r>
      <w:bookmarkStart w:id="219" w:name="■サイバーセキュリティ戦略4ー1ー2"/>
      <w:r w:rsidR="003B6983">
        <w:fldChar w:fldCharType="begin"/>
      </w:r>
      <w:r w:rsidR="003B6983">
        <w:instrText>HYPERLINK  \l "■サイバーセキュリティ戦略"</w:instrText>
      </w:r>
      <w:r w:rsidR="003B6983">
        <w:fldChar w:fldCharType="separate"/>
      </w:r>
      <w:r w:rsidR="000A1443" w:rsidRPr="003B6983">
        <w:rPr>
          <w:rStyle w:val="a7"/>
        </w:rPr>
        <w:t>サイバーセキュリティ戦略</w:t>
      </w:r>
      <w:bookmarkEnd w:id="219"/>
      <w:r w:rsidR="003B6983">
        <w:fldChar w:fldCharType="end"/>
      </w:r>
      <w:r w:rsidR="000A1443" w:rsidRPr="00EC5E6D">
        <w:t>の３つの施策推進の方向性に従って整理</w:t>
      </w:r>
      <w:r w:rsidR="000A1443">
        <w:rPr>
          <w:rFonts w:hint="eastAsia"/>
        </w:rPr>
        <w:t>されています。</w:t>
      </w:r>
    </w:p>
    <w:p w14:paraId="1C827E95" w14:textId="77777777" w:rsidR="000A1443" w:rsidRDefault="000A1443"/>
    <w:tbl>
      <w:tblPr>
        <w:tblStyle w:val="aa"/>
        <w:tblW w:w="0" w:type="auto"/>
        <w:tblLook w:val="04A0" w:firstRow="1" w:lastRow="0" w:firstColumn="1" w:lastColumn="0" w:noHBand="0" w:noVBand="1"/>
      </w:tblPr>
      <w:tblGrid>
        <w:gridCol w:w="10456"/>
      </w:tblGrid>
      <w:tr w:rsidR="000A1443" w14:paraId="685682F7" w14:textId="77777777">
        <w:tc>
          <w:tcPr>
            <w:tcW w:w="10456" w:type="dxa"/>
            <w:shd w:val="clear" w:color="auto" w:fill="215E99" w:themeFill="text2" w:themeFillTint="BF"/>
          </w:tcPr>
          <w:p w14:paraId="553EE14F" w14:textId="77777777" w:rsidR="000A1443" w:rsidRDefault="000A1443" w:rsidP="005E5CDF">
            <w:pPr>
              <w:pStyle w:val="aff0"/>
            </w:pPr>
            <w:r w:rsidRPr="009A764B">
              <w:rPr>
                <w:rFonts w:hint="eastAsia"/>
              </w:rPr>
              <w:t>サイバーセキュリティ基本法が定める３つの政策目的</w:t>
            </w:r>
          </w:p>
        </w:tc>
      </w:tr>
      <w:tr w:rsidR="000A1443" w14:paraId="62E6DDE5" w14:textId="77777777">
        <w:tc>
          <w:tcPr>
            <w:tcW w:w="10456" w:type="dxa"/>
          </w:tcPr>
          <w:p w14:paraId="59EB33D1" w14:textId="77777777" w:rsidR="000A1443" w:rsidRDefault="000A1443" w:rsidP="00892C01">
            <w:pPr>
              <w:pStyle w:val="ab"/>
              <w:numPr>
                <w:ilvl w:val="0"/>
                <w:numId w:val="721"/>
              </w:numPr>
              <w:ind w:leftChars="0" w:firstLineChars="0"/>
            </w:pPr>
            <w:r w:rsidRPr="00597032">
              <w:rPr>
                <w:rFonts w:hint="eastAsia"/>
              </w:rPr>
              <w:t>経済社会の活力の向上及び持続的発展</w:t>
            </w:r>
          </w:p>
          <w:p w14:paraId="2F2FBCF5" w14:textId="77777777" w:rsidR="000A1443" w:rsidRDefault="000A1443" w:rsidP="00892C01">
            <w:pPr>
              <w:pStyle w:val="ab"/>
              <w:numPr>
                <w:ilvl w:val="0"/>
                <w:numId w:val="721"/>
              </w:numPr>
              <w:ind w:leftChars="0" w:firstLineChars="0"/>
            </w:pPr>
            <w:r w:rsidRPr="00597032">
              <w:rPr>
                <w:rFonts w:hint="eastAsia"/>
              </w:rPr>
              <w:t>国民が安全で安心して暮らせる社会の実現</w:t>
            </w:r>
          </w:p>
          <w:p w14:paraId="5570C949" w14:textId="77777777" w:rsidR="000A1443" w:rsidRDefault="000A1443" w:rsidP="00892C01">
            <w:pPr>
              <w:pStyle w:val="ab"/>
              <w:numPr>
                <w:ilvl w:val="0"/>
                <w:numId w:val="721"/>
              </w:numPr>
              <w:ind w:leftChars="0" w:firstLineChars="0"/>
            </w:pPr>
            <w:r w:rsidRPr="00597032">
              <w:rPr>
                <w:rFonts w:hint="eastAsia"/>
              </w:rPr>
              <w:t>国際社会の平和及び安全の確保並びに我が国の安全保障に寄与すること</w:t>
            </w:r>
          </w:p>
        </w:tc>
      </w:tr>
    </w:tbl>
    <w:p w14:paraId="4DDB7501" w14:textId="77777777" w:rsidR="000A1443" w:rsidRDefault="000A1443"/>
    <w:tbl>
      <w:tblPr>
        <w:tblStyle w:val="aa"/>
        <w:tblW w:w="0" w:type="auto"/>
        <w:tblLook w:val="04A0" w:firstRow="1" w:lastRow="0" w:firstColumn="1" w:lastColumn="0" w:noHBand="0" w:noVBand="1"/>
      </w:tblPr>
      <w:tblGrid>
        <w:gridCol w:w="10456"/>
      </w:tblGrid>
      <w:tr w:rsidR="000A1443" w14:paraId="4F57EFBC" w14:textId="77777777">
        <w:tc>
          <w:tcPr>
            <w:tcW w:w="10456" w:type="dxa"/>
            <w:shd w:val="clear" w:color="auto" w:fill="215E99" w:themeFill="text2" w:themeFillTint="BF"/>
          </w:tcPr>
          <w:p w14:paraId="772486E5" w14:textId="77777777" w:rsidR="000A1443" w:rsidRDefault="000A1443" w:rsidP="005E5CDF">
            <w:pPr>
              <w:pStyle w:val="aff0"/>
            </w:pPr>
            <w:r w:rsidRPr="009A764B">
              <w:rPr>
                <w:rFonts w:hint="eastAsia"/>
              </w:rPr>
              <w:t>サイバーセキュリティ戦略の３つの施策推進の方向性</w:t>
            </w:r>
          </w:p>
        </w:tc>
      </w:tr>
      <w:tr w:rsidR="000A1443" w14:paraId="035BFF30" w14:textId="77777777">
        <w:tc>
          <w:tcPr>
            <w:tcW w:w="10456" w:type="dxa"/>
          </w:tcPr>
          <w:p w14:paraId="7B94D28A" w14:textId="77777777" w:rsidR="000A1443" w:rsidRDefault="000A1443" w:rsidP="00892C01">
            <w:pPr>
              <w:pStyle w:val="ab"/>
              <w:numPr>
                <w:ilvl w:val="0"/>
                <w:numId w:val="722"/>
              </w:numPr>
              <w:ind w:leftChars="0" w:firstLineChars="0"/>
            </w:pPr>
            <w:r w:rsidRPr="007A7EAF">
              <w:rPr>
                <w:rFonts w:hint="eastAsia"/>
              </w:rPr>
              <w:t>デジタル改革を踏まえたデジタルトランスフォーメーション（</w:t>
            </w:r>
            <w:r w:rsidRPr="007A7EAF">
              <w:t>DX）とサイバーセキュリティの同時推進</w:t>
            </w:r>
          </w:p>
          <w:p w14:paraId="175DF0C5" w14:textId="77777777" w:rsidR="000A1443" w:rsidRDefault="000A1443" w:rsidP="00892C01">
            <w:pPr>
              <w:pStyle w:val="ab"/>
              <w:numPr>
                <w:ilvl w:val="0"/>
                <w:numId w:val="722"/>
              </w:numPr>
              <w:ind w:leftChars="0" w:firstLineChars="0"/>
            </w:pPr>
            <w:r w:rsidRPr="007A7EAF">
              <w:t>公共空間化と相互連関・連鎖が進展するサイバー空間全体を俯瞰した安全・安心の確保</w:t>
            </w:r>
          </w:p>
          <w:p w14:paraId="09EA7A21" w14:textId="77777777" w:rsidR="000A1443" w:rsidRDefault="000A1443" w:rsidP="00892C01">
            <w:pPr>
              <w:pStyle w:val="ab"/>
              <w:numPr>
                <w:ilvl w:val="0"/>
                <w:numId w:val="722"/>
              </w:numPr>
              <w:ind w:leftChars="0" w:firstLineChars="0"/>
            </w:pPr>
            <w:r w:rsidRPr="007A7EAF">
              <w:t>安全保障の観点からの取組強化</w:t>
            </w:r>
          </w:p>
        </w:tc>
      </w:tr>
    </w:tbl>
    <w:p w14:paraId="7B597494" w14:textId="77777777" w:rsidR="000A1443" w:rsidRDefault="000A1443">
      <w:pPr>
        <w:ind w:firstLineChars="0" w:firstLine="0"/>
      </w:pPr>
    </w:p>
    <w:p w14:paraId="31DA4F0C" w14:textId="77777777" w:rsidR="000A1443" w:rsidRPr="00DD75F5" w:rsidRDefault="000A1443">
      <w:r>
        <w:rPr>
          <w:rFonts w:hint="eastAsia"/>
        </w:rPr>
        <w:t>本書の中では、</w:t>
      </w:r>
      <w:r w:rsidRPr="00EC0E33">
        <w:rPr>
          <w:rFonts w:hint="eastAsia"/>
        </w:rPr>
        <w:t>中小企業のサイバーセキュリティ対策促進</w:t>
      </w:r>
      <w:r>
        <w:rPr>
          <w:rFonts w:hint="eastAsia"/>
        </w:rPr>
        <w:t>に関する課題や取組などが説明されています。</w:t>
      </w:r>
    </w:p>
    <w:tbl>
      <w:tblPr>
        <w:tblStyle w:val="aa"/>
        <w:tblW w:w="0" w:type="auto"/>
        <w:tblLook w:val="04A0" w:firstRow="1" w:lastRow="0" w:firstColumn="1" w:lastColumn="0" w:noHBand="0" w:noVBand="1"/>
      </w:tblPr>
      <w:tblGrid>
        <w:gridCol w:w="10456"/>
      </w:tblGrid>
      <w:tr w:rsidR="000A1443" w14:paraId="5C10DEDB" w14:textId="77777777" w:rsidTr="00C8549D">
        <w:tc>
          <w:tcPr>
            <w:tcW w:w="10456" w:type="dxa"/>
            <w:shd w:val="clear" w:color="auto" w:fill="2F5597"/>
          </w:tcPr>
          <w:p w14:paraId="1F174DD0" w14:textId="77777777" w:rsidR="000A1443" w:rsidRPr="00C8549D" w:rsidRDefault="000A1443" w:rsidP="005E5CDF">
            <w:pPr>
              <w:pStyle w:val="aff0"/>
            </w:pPr>
            <w:r w:rsidRPr="00327841">
              <w:rPr>
                <w:rFonts w:hint="eastAsia"/>
              </w:rPr>
              <w:t>中小企業のサイバーセキュリティ対策促進</w:t>
            </w:r>
          </w:p>
        </w:tc>
      </w:tr>
      <w:tr w:rsidR="000A1443" w14:paraId="6FEAE664" w14:textId="77777777" w:rsidTr="00015315">
        <w:tc>
          <w:tcPr>
            <w:tcW w:w="10456" w:type="dxa"/>
          </w:tcPr>
          <w:p w14:paraId="0E425D8A" w14:textId="77777777" w:rsidR="000A1443" w:rsidRDefault="000A1443" w:rsidP="005E5CDF">
            <w:pPr>
              <w:pStyle w:val="afff8"/>
            </w:pPr>
            <w:r w:rsidRPr="00AE2761">
              <w:rPr>
                <w:rFonts w:hint="eastAsia"/>
              </w:rPr>
              <w:t>【背景及び課題】</w:t>
            </w:r>
          </w:p>
          <w:bookmarkStart w:id="220" w:name="■サプライチェーン4ー1ー2"/>
          <w:p w14:paraId="230B32C7" w14:textId="78D16940" w:rsidR="000A1443" w:rsidRPr="005E5CDF" w:rsidRDefault="00480C7C" w:rsidP="00892C01">
            <w:pPr>
              <w:pStyle w:val="afff6"/>
              <w:numPr>
                <w:ilvl w:val="0"/>
                <w:numId w:val="723"/>
              </w:numPr>
            </w:pPr>
            <w:r>
              <w:fldChar w:fldCharType="begin"/>
            </w:r>
            <w:r>
              <w:instrText>HYPERLINK  \l "■サプライチェーン"</w:instrText>
            </w:r>
            <w:r>
              <w:fldChar w:fldCharType="separate"/>
            </w:r>
            <w:r w:rsidR="000A1443" w:rsidRPr="00480C7C">
              <w:rPr>
                <w:rStyle w:val="a7"/>
              </w:rPr>
              <w:t>サプライチェーン</w:t>
            </w:r>
            <w:bookmarkEnd w:id="220"/>
            <w:r>
              <w:fldChar w:fldCharType="end"/>
            </w:r>
            <w:r w:rsidR="000A1443" w:rsidRPr="005E5CDF">
              <w:t>全体の中で対策が相対的に遅れている中小企業を対象とする</w:t>
            </w:r>
            <w:bookmarkStart w:id="221" w:name="■サイバー攻撃4ー1ー2"/>
            <w:r w:rsidR="00DF1B0E">
              <w:fldChar w:fldCharType="begin"/>
            </w:r>
            <w:r w:rsidR="00DF1B0E">
              <w:instrText>HYPERLINK  \l "■サイバー攻撃"</w:instrText>
            </w:r>
            <w:r w:rsidR="00DF1B0E">
              <w:fldChar w:fldCharType="separate"/>
            </w:r>
            <w:r w:rsidR="000A1443" w:rsidRPr="00DF1B0E">
              <w:rPr>
                <w:rStyle w:val="a7"/>
              </w:rPr>
              <w:t>サイバー攻撃</w:t>
            </w:r>
            <w:bookmarkEnd w:id="221"/>
            <w:r w:rsidR="00DF1B0E">
              <w:fldChar w:fldCharType="end"/>
            </w:r>
            <w:r w:rsidR="000A1443" w:rsidRPr="005E5CDF">
              <w:t>により、中小企業自身及びその取引先である大企業等への被害が顕在化している。他方で中小企業においては、リスクを自分事として認識していない、あるいは、何をしてよいか分からない状況が生まれている。</w:t>
            </w:r>
          </w:p>
          <w:p w14:paraId="7FA7C63E" w14:textId="77777777" w:rsidR="000A1443" w:rsidRPr="005E5CDF" w:rsidRDefault="000A1443" w:rsidP="00892C01">
            <w:pPr>
              <w:pStyle w:val="afff6"/>
              <w:numPr>
                <w:ilvl w:val="0"/>
                <w:numId w:val="723"/>
              </w:numPr>
            </w:pPr>
            <w:r w:rsidRPr="005E5CDF">
              <w:t>予算や人材が不足している中小企業が、それぞれの規模や業種、事業上の事情等に照らして自らに最も効果的なセキュリティ対策の水準を把握し、それを実践できる環境を整備するとともに、中小企業が使いやすいセキュリティサービス</w:t>
            </w:r>
            <w:r w:rsidRPr="005E5CDF">
              <w:rPr>
                <w:rFonts w:hint="eastAsia"/>
              </w:rPr>
              <w:t>を普及・促進していくことが必要である。</w:t>
            </w:r>
          </w:p>
          <w:p w14:paraId="626D4370" w14:textId="77777777" w:rsidR="000A1443" w:rsidRDefault="000A1443">
            <w:pPr>
              <w:pStyle w:val="afff6"/>
              <w:ind w:firstLine="360"/>
            </w:pPr>
          </w:p>
          <w:p w14:paraId="14C116E7" w14:textId="77777777" w:rsidR="000A1443" w:rsidRDefault="000A1443" w:rsidP="005E5CDF">
            <w:pPr>
              <w:pStyle w:val="afff8"/>
            </w:pPr>
            <w:r w:rsidRPr="00AE2761">
              <w:t>【取組の概要】</w:t>
            </w:r>
          </w:p>
          <w:p w14:paraId="4E984F05" w14:textId="77777777" w:rsidR="000A1443" w:rsidRPr="005E5CDF" w:rsidRDefault="000A1443" w:rsidP="005E5CDF">
            <w:pPr>
              <w:pStyle w:val="afff6"/>
            </w:pPr>
            <w:r w:rsidRPr="00AE2761">
              <w:t>①手法</w:t>
            </w:r>
          </w:p>
          <w:p w14:paraId="441C4803" w14:textId="77777777" w:rsidR="000A1443" w:rsidRPr="005E5CDF" w:rsidRDefault="000A1443" w:rsidP="00892C01">
            <w:pPr>
              <w:pStyle w:val="afff6"/>
              <w:numPr>
                <w:ilvl w:val="0"/>
                <w:numId w:val="724"/>
              </w:numPr>
            </w:pPr>
            <w:r w:rsidRPr="005E5CDF">
              <w:t>サイバーセキュリティお助け隊サービスについて、2023年度に創設した新たなサービス類型を含め、中小企業等への普及・展開を図る。</w:t>
            </w:r>
          </w:p>
          <w:p w14:paraId="0C0362BA" w14:textId="77777777" w:rsidR="000A1443" w:rsidRPr="005E5CDF" w:rsidRDefault="000A1443" w:rsidP="00892C01">
            <w:pPr>
              <w:pStyle w:val="afff6"/>
              <w:numPr>
                <w:ilvl w:val="0"/>
                <w:numId w:val="724"/>
              </w:numPr>
            </w:pPr>
            <w:r w:rsidRPr="005E5CDF">
              <w:t>企業規模やIT資産の内容等に応じて、ガイドラインとも紐付けながら、費用対効果のある方法等を提示する。</w:t>
            </w:r>
          </w:p>
          <w:p w14:paraId="78EF1F8E" w14:textId="77777777" w:rsidR="000A1443" w:rsidRPr="005E5CDF" w:rsidRDefault="000A1443" w:rsidP="00892C01">
            <w:pPr>
              <w:pStyle w:val="afff6"/>
              <w:numPr>
                <w:ilvl w:val="0"/>
                <w:numId w:val="724"/>
              </w:numPr>
            </w:pPr>
            <w:r w:rsidRPr="005E5CDF">
              <w:t>中小企業等とセキュリティ人材とのマッチングを促す場を構築し、セキュリティ人</w:t>
            </w:r>
            <w:r w:rsidRPr="005E5CDF">
              <w:rPr>
                <w:rFonts w:hint="eastAsia"/>
              </w:rPr>
              <w:t>材のシェアリング促進等、中小企業における人材探索コストの低減を図る。</w:t>
            </w:r>
          </w:p>
          <w:p w14:paraId="089A8E50" w14:textId="77777777" w:rsidR="000A1443" w:rsidRDefault="000A1443">
            <w:pPr>
              <w:pStyle w:val="afff6"/>
              <w:ind w:firstLine="360"/>
            </w:pPr>
          </w:p>
          <w:p w14:paraId="2C525321" w14:textId="77777777" w:rsidR="000A1443" w:rsidRDefault="000A1443" w:rsidP="005E5CDF">
            <w:pPr>
              <w:pStyle w:val="afff6"/>
            </w:pPr>
            <w:r w:rsidRPr="00AE2761">
              <w:t>②取組によって期待される成果・効果</w:t>
            </w:r>
          </w:p>
          <w:p w14:paraId="6D4BD813" w14:textId="77777777" w:rsidR="000A1443" w:rsidRPr="005E5CDF" w:rsidRDefault="000A1443" w:rsidP="00892C01">
            <w:pPr>
              <w:pStyle w:val="afff6"/>
              <w:numPr>
                <w:ilvl w:val="0"/>
                <w:numId w:val="725"/>
              </w:numPr>
            </w:pPr>
            <w:r w:rsidRPr="005E5CDF">
              <w:t>お助け隊サービスにつき、中規模以上の中小企業等も含めた普及啓発を促進する。</w:t>
            </w:r>
          </w:p>
          <w:p w14:paraId="11AD4EDC" w14:textId="77777777" w:rsidR="000A1443" w:rsidRPr="005E5CDF" w:rsidRDefault="000A1443" w:rsidP="00892C01">
            <w:pPr>
              <w:pStyle w:val="afff6"/>
              <w:numPr>
                <w:ilvl w:val="0"/>
                <w:numId w:val="725"/>
              </w:numPr>
            </w:pPr>
            <w:r w:rsidRPr="005E5CDF">
              <w:t>費用対効果のあるセキュリティ対策の方法等の提示を図ることで産業界のサプライチェーン全体のセキュリティ対策水準の向上を図る。</w:t>
            </w:r>
          </w:p>
          <w:p w14:paraId="40B70E6F" w14:textId="77777777" w:rsidR="000A1443" w:rsidRPr="005E5CDF" w:rsidRDefault="000A1443" w:rsidP="00892C01">
            <w:pPr>
              <w:pStyle w:val="afff6"/>
              <w:numPr>
                <w:ilvl w:val="0"/>
                <w:numId w:val="725"/>
              </w:numPr>
            </w:pPr>
            <w:r w:rsidRPr="005E5CDF">
              <w:t>中小企業における人材探索コストの低減を図ることで企業のサイバーセキュリティ対策を行う側の人材を拡充させる。</w:t>
            </w:r>
          </w:p>
          <w:p w14:paraId="49B1A139" w14:textId="77777777" w:rsidR="000A1443" w:rsidRDefault="000A1443">
            <w:pPr>
              <w:pStyle w:val="afff6"/>
              <w:ind w:firstLine="360"/>
            </w:pPr>
          </w:p>
          <w:p w14:paraId="3E82ECF0" w14:textId="77777777" w:rsidR="000A1443" w:rsidRDefault="000A1443" w:rsidP="005E5CDF">
            <w:pPr>
              <w:pStyle w:val="afff8"/>
            </w:pPr>
            <w:r w:rsidRPr="00AE2761">
              <w:t>【サイバーセキュリティ戦略本部有識者本部員の主な受け止め】</w:t>
            </w:r>
          </w:p>
          <w:p w14:paraId="3FC875E0" w14:textId="77777777" w:rsidR="000A1443" w:rsidRPr="005E5CDF" w:rsidRDefault="000A1443" w:rsidP="00892C01">
            <w:pPr>
              <w:pStyle w:val="afff6"/>
              <w:numPr>
                <w:ilvl w:val="0"/>
                <w:numId w:val="726"/>
              </w:numPr>
            </w:pPr>
            <w:r w:rsidRPr="005E5CDF">
              <w:t>サプライチェーンは中</w:t>
            </w:r>
            <w:r w:rsidRPr="005E5CDF">
              <w:rPr>
                <w:rFonts w:hint="eastAsia"/>
              </w:rPr>
              <w:t>小企業が支えるところも多く、セキュリティ確保は重要である。</w:t>
            </w:r>
          </w:p>
          <w:p w14:paraId="085EDF2E" w14:textId="77777777" w:rsidR="000A1443" w:rsidRPr="005E5CDF" w:rsidRDefault="000A1443" w:rsidP="00892C01">
            <w:pPr>
              <w:pStyle w:val="afff6"/>
              <w:numPr>
                <w:ilvl w:val="0"/>
                <w:numId w:val="726"/>
              </w:numPr>
            </w:pPr>
            <w:r w:rsidRPr="005E5CDF">
              <w:t>中小企業は犯罪者の格好のターゲットになっている。日本産業界のセキュリティ防御の「要」は中小企業にある。</w:t>
            </w:r>
          </w:p>
          <w:p w14:paraId="3AA4A228" w14:textId="77777777" w:rsidR="000A1443" w:rsidRPr="005E5CDF" w:rsidRDefault="000A1443" w:rsidP="00892C01">
            <w:pPr>
              <w:pStyle w:val="afff6"/>
              <w:numPr>
                <w:ilvl w:val="0"/>
                <w:numId w:val="726"/>
              </w:numPr>
            </w:pPr>
            <w:r w:rsidRPr="005E5CDF">
              <w:t>政府主導で中小企業のセキュリティ対策支援を積極的に推進すべきである。特に人材と情報共有、補助金支援を中心とした活動に注力すべきである。</w:t>
            </w:r>
          </w:p>
          <w:p w14:paraId="58EDA615" w14:textId="77777777" w:rsidR="000A1443" w:rsidRPr="005E5CDF" w:rsidRDefault="000A1443" w:rsidP="00892C01">
            <w:pPr>
              <w:pStyle w:val="afff6"/>
              <w:numPr>
                <w:ilvl w:val="0"/>
                <w:numId w:val="726"/>
              </w:numPr>
            </w:pPr>
            <w:r w:rsidRPr="005E5CDF">
              <w:t>レジリエンス確保は中小企業にとって死活的問題になっている。現場の声やニーズに対応して適切な対処方法の提供と普及、それを担う人材の育成等を行う上で「お助け隊サービス」の役割は重要である。</w:t>
            </w:r>
          </w:p>
          <w:p w14:paraId="30094D65" w14:textId="77777777" w:rsidR="000A1443" w:rsidRPr="00FB1F88" w:rsidRDefault="000A1443" w:rsidP="00892C01">
            <w:pPr>
              <w:pStyle w:val="afff6"/>
              <w:numPr>
                <w:ilvl w:val="0"/>
                <w:numId w:val="726"/>
              </w:numPr>
            </w:pPr>
            <w:r w:rsidRPr="005E5CDF">
              <w:t>セキュリテ</w:t>
            </w:r>
            <w:r w:rsidRPr="005E5CDF">
              <w:rPr>
                <w:rFonts w:hint="eastAsia"/>
              </w:rPr>
              <w:t>ィ人材のマッチング、シェアリング等の人材確保支援策にも期待する。</w:t>
            </w:r>
          </w:p>
        </w:tc>
      </w:tr>
    </w:tbl>
    <w:p w14:paraId="21958E34" w14:textId="77777777" w:rsidR="000A1443" w:rsidRDefault="000A1443">
      <w:pPr>
        <w:ind w:firstLineChars="0" w:firstLine="0"/>
        <w:rPr>
          <w:color w:val="2F5597"/>
        </w:rPr>
      </w:pPr>
      <w:r w:rsidRPr="00C975AB">
        <w:rPr>
          <w:noProof/>
        </w:rPr>
        <mc:AlternateContent>
          <mc:Choice Requires="wps">
            <w:drawing>
              <wp:anchor distT="0" distB="0" distL="114300" distR="114300" simplePos="0" relativeHeight="251656287" behindDoc="0" locked="0" layoutInCell="1" allowOverlap="1" wp14:anchorId="7C73A98C" wp14:editId="7D4AD9BC">
                <wp:simplePos x="0" y="0"/>
                <wp:positionH relativeFrom="margin">
                  <wp:posOffset>1590675</wp:posOffset>
                </wp:positionH>
                <wp:positionV relativeFrom="paragraph">
                  <wp:posOffset>53340</wp:posOffset>
                </wp:positionV>
                <wp:extent cx="3368040" cy="390525"/>
                <wp:effectExtent l="0" t="0" r="3810" b="9525"/>
                <wp:wrapTopAndBottom/>
                <wp:docPr id="1622045554" name="テキスト ボックス 1622045554"/>
                <wp:cNvGraphicFramePr/>
                <a:graphic xmlns:a="http://schemas.openxmlformats.org/drawingml/2006/main">
                  <a:graphicData uri="http://schemas.microsoft.com/office/word/2010/wordprocessingShape">
                    <wps:wsp>
                      <wps:cNvSpPr txBox="1"/>
                      <wps:spPr>
                        <a:xfrm>
                          <a:off x="0" y="0"/>
                          <a:ext cx="3368040" cy="390525"/>
                        </a:xfrm>
                        <a:prstGeom prst="rect">
                          <a:avLst/>
                        </a:prstGeom>
                        <a:solidFill>
                          <a:sysClr val="window" lastClr="FFFFFF"/>
                        </a:solidFill>
                        <a:ln w="6350">
                          <a:noFill/>
                        </a:ln>
                      </wps:spPr>
                      <wps:txbx>
                        <w:txbxContent>
                          <w:p w14:paraId="54FAC4AF" w14:textId="77777777" w:rsidR="000A1443" w:rsidRPr="00C25523" w:rsidRDefault="000A1443">
                            <w:pPr>
                              <w:pStyle w:val="aff2"/>
                            </w:pPr>
                            <w:r w:rsidRPr="00C25523">
                              <w:t xml:space="preserve">(出典) </w:t>
                            </w:r>
                            <w:r>
                              <w:rPr>
                                <w:rFonts w:hint="eastAsia"/>
                              </w:rPr>
                              <w:t>NISC</w:t>
                            </w:r>
                            <w:r w:rsidRPr="00C25523">
                              <w:t>「</w:t>
                            </w:r>
                            <w:r>
                              <w:rPr>
                                <w:rFonts w:hint="eastAsia"/>
                              </w:rPr>
                              <w:t>サイバーセキュリティ</w:t>
                            </w:r>
                            <w:r w:rsidRPr="00C25523">
                              <w:t>2024」をもとに作成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3A98C" id="テキスト ボックス 1622045554" o:spid="_x0000_s1049" type="#_x0000_t202" style="position:absolute;left:0;text-align:left;margin-left:125.25pt;margin-top:4.2pt;width:265.2pt;height:30.75pt;z-index:2516562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" fillcolor="window" stroked="f" strokeweight=".5pt">
                <v:textbox>
                  <w:txbxContent>
                    <w:p w14:paraId="54FAC4AF" w14:textId="77777777" w:rsidR="000A1443" w:rsidRPr="00C25523" w:rsidRDefault="000A1443">
                      <w:pPr>
                        <w:pStyle w:val="aff2"/>
                      </w:pPr>
                      <w:r w:rsidRPr="00C25523">
                        <w:t xml:space="preserve">(出典) </w:t>
                      </w:r>
                      <w:r>
                        <w:rPr>
                          <w:rFonts w:hint="eastAsia"/>
                        </w:rPr>
                        <w:t>NISC</w:t>
                      </w:r>
                      <w:r w:rsidRPr="00C25523">
                        <w:t>「</w:t>
                      </w:r>
                      <w:r>
                        <w:rPr>
                          <w:rFonts w:hint="eastAsia"/>
                        </w:rPr>
                        <w:t>サイバーセキュリティ</w:t>
                      </w:r>
                      <w:r w:rsidRPr="00C25523">
                        <w:t>2024」をもとに作成</w:t>
                      </w:r>
                    </w:p>
                  </w:txbxContent>
                </v:textbox>
                <w10:wrap type="topAndBottom" anchorx="margin"/>
              </v:shape>
            </w:pict>
          </mc:Fallback>
        </mc:AlternateContent>
      </w:r>
    </w:p>
    <w:tbl>
      <w:tblPr>
        <w:tblStyle w:val="aa"/>
        <w:tblW w:w="0" w:type="auto"/>
        <w:tblLook w:val="04A0" w:firstRow="1" w:lastRow="0" w:firstColumn="1" w:lastColumn="0" w:noHBand="0" w:noVBand="1"/>
      </w:tblPr>
      <w:tblGrid>
        <w:gridCol w:w="3964"/>
        <w:gridCol w:w="6492"/>
      </w:tblGrid>
      <w:tr w:rsidR="000A1443" w14:paraId="3A76FE4C" w14:textId="77777777">
        <w:tc>
          <w:tcPr>
            <w:tcW w:w="10456" w:type="dxa"/>
            <w:gridSpan w:val="2"/>
          </w:tcPr>
          <w:p w14:paraId="017D2EBF" w14:textId="77777777" w:rsidR="000A1443" w:rsidRDefault="000A1443" w:rsidP="00601047">
            <w:pPr>
              <w:pStyle w:val="affe"/>
              <w:framePr w:wrap="around"/>
            </w:pPr>
            <w:r w:rsidRPr="00B1426F">
              <w:rPr>
                <w:rFonts w:hint="eastAsia"/>
              </w:rPr>
              <w:t>詳細理解のため参考となる文献（参考文献）</w:t>
            </w:r>
          </w:p>
        </w:tc>
      </w:tr>
      <w:tr w:rsidR="000A1443" w:rsidRPr="00B1426F" w14:paraId="5443AF8B" w14:textId="77777777">
        <w:tc>
          <w:tcPr>
            <w:tcW w:w="3964" w:type="dxa"/>
            <w:shd w:val="clear" w:color="auto" w:fill="F1A983" w:themeFill="accent2" w:themeFillTint="99"/>
          </w:tcPr>
          <w:p w14:paraId="02068A32" w14:textId="77777777" w:rsidR="000A1443" w:rsidRDefault="000A1443" w:rsidP="00601047">
            <w:pPr>
              <w:pStyle w:val="affe"/>
              <w:framePr w:wrap="around"/>
            </w:pPr>
            <w:r w:rsidRPr="003B70CA">
              <w:rPr>
                <w:rFonts w:hint="eastAsia"/>
              </w:rPr>
              <w:t>サイバーセキュリティ</w:t>
            </w:r>
            <w:r w:rsidRPr="003B70CA">
              <w:t>2024</w:t>
            </w:r>
          </w:p>
        </w:tc>
        <w:tc>
          <w:tcPr>
            <w:tcW w:w="6492" w:type="dxa"/>
          </w:tcPr>
          <w:p w14:paraId="4FF06446" w14:textId="77777777" w:rsidR="000A1443" w:rsidRPr="00B1426F" w:rsidRDefault="000A1443" w:rsidP="00601047">
            <w:pPr>
              <w:pStyle w:val="affe"/>
              <w:framePr w:wrap="around"/>
            </w:pPr>
            <w:r w:rsidRPr="0050776F">
              <w:t>https://www.nisc.go.jp/pdf/policy/kihon-s/cs2024.pdf</w:t>
            </w:r>
          </w:p>
        </w:tc>
      </w:tr>
    </w:tbl>
    <w:p w14:paraId="43B2375F" w14:textId="77777777" w:rsidR="000A1443" w:rsidRPr="006458D8" w:rsidRDefault="000A1443">
      <w:pPr>
        <w:ind w:firstLineChars="0" w:firstLine="0"/>
        <w:rPr>
          <w:color w:val="2F5597"/>
        </w:rPr>
      </w:pPr>
    </w:p>
    <w:p w14:paraId="2703031E" w14:textId="77777777" w:rsidR="000A1443" w:rsidRDefault="000A1443" w:rsidP="002A6987">
      <w:pPr>
        <w:pStyle w:val="3"/>
      </w:pPr>
      <w:bookmarkStart w:id="222" w:name="_Toc185338809"/>
      <w:bookmarkStart w:id="223" w:name="_Toc187824559"/>
      <w:bookmarkStart w:id="224" w:name="_Toc188348910"/>
      <w:r>
        <w:rPr>
          <w:rFonts w:hint="eastAsia"/>
        </w:rPr>
        <w:t>企業経営に重要なDX推進とセキュリティ確保の両立</w:t>
      </w:r>
      <w:bookmarkStart w:id="225" w:name="_Toc167890546"/>
      <w:bookmarkEnd w:id="222"/>
      <w:bookmarkEnd w:id="223"/>
      <w:bookmarkEnd w:id="224"/>
    </w:p>
    <w:p w14:paraId="399B53F1" w14:textId="77777777" w:rsidR="000A1443" w:rsidRDefault="000A1443" w:rsidP="003E0313">
      <w:pPr>
        <w:pStyle w:val="4"/>
      </w:pPr>
      <w:bookmarkStart w:id="226" w:name="_Toc185338810"/>
      <w:bookmarkStart w:id="227" w:name="_Toc187824560"/>
      <w:bookmarkStart w:id="228" w:name="_Toc188348911"/>
      <w:bookmarkEnd w:id="225"/>
      <w:r w:rsidRPr="00051E06">
        <w:rPr>
          <w:rFonts w:hint="eastAsia"/>
        </w:rPr>
        <w:t>企業経営のためのサイバーセキュリティの考え方</w:t>
      </w:r>
      <w:bookmarkEnd w:id="226"/>
      <w:bookmarkEnd w:id="227"/>
      <w:bookmarkEnd w:id="228"/>
    </w:p>
    <w:p w14:paraId="16F00751" w14:textId="4468EBF4" w:rsidR="000A1443" w:rsidRDefault="000A1443">
      <w:r w:rsidRPr="00EB5475">
        <w:rPr>
          <w:rFonts w:hint="eastAsia"/>
        </w:rPr>
        <w:t>セキュリティ対策にかかる支出をやむを得ない費用とするのではなく、経営のために必要な投資と位置</w:t>
      </w:r>
      <w:r>
        <w:rPr>
          <w:rFonts w:hint="eastAsia"/>
        </w:rPr>
        <w:t>づ</w:t>
      </w:r>
      <w:r w:rsidRPr="00EB5475">
        <w:rPr>
          <w:rFonts w:hint="eastAsia"/>
        </w:rPr>
        <w:t>け、自発的にセキュリティ対策に取</w:t>
      </w:r>
      <w:r>
        <w:rPr>
          <w:rFonts w:hint="eastAsia"/>
        </w:rPr>
        <w:t>り</w:t>
      </w:r>
      <w:r w:rsidRPr="00EB5475">
        <w:rPr>
          <w:rFonts w:hint="eastAsia"/>
        </w:rPr>
        <w:t>組むことが重要です。</w:t>
      </w:r>
      <w:r>
        <w:rPr>
          <w:rFonts w:hint="eastAsia"/>
        </w:rPr>
        <w:t>DX</w:t>
      </w:r>
      <w:r w:rsidRPr="00EB5475">
        <w:rPr>
          <w:rFonts w:hint="eastAsia"/>
        </w:rPr>
        <w:t>の推進にあたり、</w:t>
      </w:r>
      <w:bookmarkStart w:id="229" w:name="■IoT（アイ・オー・ティー）4ー2"/>
      <w:r w:rsidR="00756EE1">
        <w:fldChar w:fldCharType="begin"/>
      </w:r>
      <w:r w:rsidR="00756EE1">
        <w:instrText>HYPERLINK  \l "■IoT（アイ・オー・ティー）"</w:instrText>
      </w:r>
      <w:r w:rsidR="00756EE1">
        <w:fldChar w:fldCharType="separate"/>
      </w:r>
      <w:r w:rsidRPr="00756EE1">
        <w:rPr>
          <w:rStyle w:val="a7"/>
        </w:rPr>
        <w:t>IoT</w:t>
      </w:r>
      <w:bookmarkEnd w:id="229"/>
      <w:r w:rsidR="00756EE1">
        <w:fldChar w:fldCharType="end"/>
      </w:r>
      <w:r w:rsidRPr="00EB5475">
        <w:t>などのデジタル技術を積極的に取り入れる中、安全性が高い品質の製品やサービスを実現していく取組は、企業価値や競争力の向上に</w:t>
      </w:r>
      <w:r>
        <w:rPr>
          <w:rFonts w:hint="eastAsia"/>
        </w:rPr>
        <w:t>つな</w:t>
      </w:r>
      <w:r w:rsidRPr="00EB5475">
        <w:t>がります。そのため、</w:t>
      </w:r>
      <w:r>
        <w:rPr>
          <w:rFonts w:hint="eastAsia"/>
        </w:rPr>
        <w:t>DX</w:t>
      </w:r>
      <w:r w:rsidRPr="00EB5475">
        <w:t>の推進とセキュリティ対策の強化の両方に取</w:t>
      </w:r>
      <w:r>
        <w:rPr>
          <w:rFonts w:hint="eastAsia"/>
        </w:rPr>
        <w:t>り</w:t>
      </w:r>
      <w:r w:rsidRPr="00EB5475">
        <w:t>組むことが大切です。</w:t>
      </w:r>
    </w:p>
    <w:p w14:paraId="11555BD6" w14:textId="77777777" w:rsidR="000A1443" w:rsidRDefault="000A1443">
      <w:r w:rsidRPr="00EB5475">
        <w:t>セキュリティ対策を行うにあたって、以下の</w:t>
      </w:r>
      <w:r w:rsidRPr="00EB5475">
        <w:rPr>
          <w:rFonts w:hint="eastAsia"/>
        </w:rPr>
        <w:t>基本的認識や留意事項を理解し、自社の現状の</w:t>
      </w:r>
      <w:r w:rsidRPr="00EB5475">
        <w:t>IT活用状況や、セキュリティ対策の取組レベルに応じた対策を行うことが大切です。</w:t>
      </w:r>
    </w:p>
    <w:p w14:paraId="12B0D711" w14:textId="77777777" w:rsidR="000A1443" w:rsidRPr="00EB5475" w:rsidRDefault="000A1443"/>
    <w:tbl>
      <w:tblPr>
        <w:tblStyle w:val="aa"/>
        <w:tblW w:w="0" w:type="auto"/>
        <w:tblLook w:val="04A0" w:firstRow="1" w:lastRow="0" w:firstColumn="1" w:lastColumn="0" w:noHBand="0" w:noVBand="1"/>
      </w:tblPr>
      <w:tblGrid>
        <w:gridCol w:w="10456"/>
      </w:tblGrid>
      <w:tr w:rsidR="000A1443" w14:paraId="5B943CB0" w14:textId="77777777" w:rsidTr="00923982">
        <w:tc>
          <w:tcPr>
            <w:tcW w:w="10456" w:type="dxa"/>
            <w:shd w:val="clear" w:color="auto" w:fill="2F5597"/>
          </w:tcPr>
          <w:p w14:paraId="2537751A" w14:textId="77777777" w:rsidR="000A1443" w:rsidRPr="003B243D" w:rsidRDefault="000A1443" w:rsidP="003B243D">
            <w:pPr>
              <w:pStyle w:val="aff0"/>
            </w:pPr>
            <w:r w:rsidRPr="00923982">
              <w:t>2つの基本的認識</w:t>
            </w:r>
          </w:p>
        </w:tc>
      </w:tr>
      <w:tr w:rsidR="000A1443" w14:paraId="3C277B4B" w14:textId="77777777" w:rsidTr="009A6C47">
        <w:tc>
          <w:tcPr>
            <w:tcW w:w="10456" w:type="dxa"/>
          </w:tcPr>
          <w:p w14:paraId="60E90866" w14:textId="77777777" w:rsidR="000A1443" w:rsidRPr="003B243D" w:rsidRDefault="000A1443" w:rsidP="003B243D">
            <w:pPr>
              <w:pStyle w:val="afff8"/>
            </w:pPr>
            <w:r w:rsidRPr="00471217">
              <w:t>&lt;①挑戦&gt;</w:t>
            </w:r>
          </w:p>
          <w:p w14:paraId="66F41070" w14:textId="77777777" w:rsidR="000A1443" w:rsidRDefault="000A1443" w:rsidP="003B243D">
            <w:pPr>
              <w:pStyle w:val="afff6"/>
            </w:pPr>
            <w:r w:rsidRPr="009A6C47">
              <w:t>サイバーセキュリティは、利益を生み出し、ビジネスモデルを革新するものであり、新しい製品やサービスを創造するための戦略の一環として考えていく必要がある。</w:t>
            </w:r>
          </w:p>
        </w:tc>
      </w:tr>
      <w:tr w:rsidR="000A1443" w14:paraId="0F9197F7" w14:textId="77777777" w:rsidTr="009A6C47">
        <w:tc>
          <w:tcPr>
            <w:tcW w:w="10456" w:type="dxa"/>
          </w:tcPr>
          <w:p w14:paraId="51B1C795" w14:textId="77777777" w:rsidR="000A1443" w:rsidRPr="003B243D" w:rsidRDefault="000A1443" w:rsidP="003B243D">
            <w:pPr>
              <w:pStyle w:val="afff8"/>
            </w:pPr>
            <w:r w:rsidRPr="00471217">
              <w:t>&lt;②責任&gt;</w:t>
            </w:r>
          </w:p>
          <w:p w14:paraId="2C428914" w14:textId="77777777" w:rsidR="000A1443" w:rsidRDefault="000A1443" w:rsidP="003B243D">
            <w:pPr>
              <w:pStyle w:val="afff6"/>
            </w:pPr>
            <w:r>
              <w:t>すべて</w:t>
            </w:r>
            <w:r w:rsidRPr="009A6C47">
              <w:t>が</w:t>
            </w:r>
            <w:r>
              <w:rPr>
                <w:rFonts w:hint="eastAsia"/>
              </w:rPr>
              <w:t>つな</w:t>
            </w:r>
            <w:r>
              <w:t>がる</w:t>
            </w:r>
            <w:r w:rsidRPr="009A6C47">
              <w:t>社会において、サイバーセキュリティに取</w:t>
            </w:r>
            <w:r>
              <w:rPr>
                <w:rFonts w:hint="eastAsia"/>
              </w:rPr>
              <w:t>り</w:t>
            </w:r>
            <w:r w:rsidRPr="009A6C47">
              <w:t>組むことは社会的な要求・要請であり、自社のみならず社会全体の発展にも寄与すること</w:t>
            </w:r>
            <w:r>
              <w:rPr>
                <w:rFonts w:hint="eastAsia"/>
              </w:rPr>
              <w:t>に</w:t>
            </w:r>
            <w:r w:rsidRPr="009A6C47">
              <w:t>なる。</w:t>
            </w:r>
          </w:p>
        </w:tc>
      </w:tr>
    </w:tbl>
    <w:p w14:paraId="5F7F8E15" w14:textId="77777777" w:rsidR="000A1443" w:rsidRDefault="000A1443"/>
    <w:tbl>
      <w:tblPr>
        <w:tblStyle w:val="aa"/>
        <w:tblW w:w="0" w:type="auto"/>
        <w:tblLook w:val="04A0" w:firstRow="1" w:lastRow="0" w:firstColumn="1" w:lastColumn="0" w:noHBand="0" w:noVBand="1"/>
      </w:tblPr>
      <w:tblGrid>
        <w:gridCol w:w="10456"/>
      </w:tblGrid>
      <w:tr w:rsidR="000A1443" w14:paraId="6D59B980" w14:textId="77777777" w:rsidTr="00923982">
        <w:tc>
          <w:tcPr>
            <w:tcW w:w="10456" w:type="dxa"/>
            <w:shd w:val="clear" w:color="auto" w:fill="2F5597"/>
          </w:tcPr>
          <w:p w14:paraId="3B7AB40A" w14:textId="77777777" w:rsidR="000A1443" w:rsidRPr="003B243D" w:rsidRDefault="000A1443" w:rsidP="003B243D">
            <w:pPr>
              <w:pStyle w:val="aff0"/>
            </w:pPr>
            <w:r w:rsidRPr="00923982">
              <w:t>3つの留意事項</w:t>
            </w:r>
          </w:p>
        </w:tc>
      </w:tr>
      <w:tr w:rsidR="000A1443" w14:paraId="546D80D1" w14:textId="77777777" w:rsidTr="009A6C47">
        <w:tc>
          <w:tcPr>
            <w:tcW w:w="10456" w:type="dxa"/>
          </w:tcPr>
          <w:p w14:paraId="262E437C" w14:textId="77777777" w:rsidR="000A1443" w:rsidRDefault="000A1443" w:rsidP="003B243D">
            <w:pPr>
              <w:pStyle w:val="afff8"/>
            </w:pPr>
            <w:r w:rsidRPr="00471217">
              <w:t>&lt;①情報発信による社会的評価の向上&gt;</w:t>
            </w:r>
          </w:p>
          <w:p w14:paraId="57DFB9BF" w14:textId="77777777" w:rsidR="000A1443" w:rsidRPr="003B243D" w:rsidRDefault="000A1443" w:rsidP="00892C01">
            <w:pPr>
              <w:pStyle w:val="afff6"/>
              <w:numPr>
                <w:ilvl w:val="0"/>
                <w:numId w:val="727"/>
              </w:numPr>
            </w:pPr>
            <w:r w:rsidRPr="003B243D">
              <w:t>セキュリティ対策を、仕方なくやるものではなく、企業価値を高め、品質向上に有効な経営基盤の</w:t>
            </w:r>
            <w:r w:rsidRPr="003B243D">
              <w:rPr>
                <w:rFonts w:hint="eastAsia"/>
              </w:rPr>
              <w:t>1</w:t>
            </w:r>
            <w:r w:rsidRPr="003B243D">
              <w:t>つとして位置</w:t>
            </w:r>
            <w:r w:rsidRPr="003B243D">
              <w:rPr>
                <w:rFonts w:hint="eastAsia"/>
              </w:rPr>
              <w:t>づ</w:t>
            </w:r>
            <w:r w:rsidRPr="003B243D">
              <w:t>けることが必要。</w:t>
            </w:r>
          </w:p>
          <w:p w14:paraId="3CE5BC17" w14:textId="77777777" w:rsidR="000A1443" w:rsidRDefault="000A1443" w:rsidP="00892C01">
            <w:pPr>
              <w:pStyle w:val="afff6"/>
              <w:numPr>
                <w:ilvl w:val="0"/>
                <w:numId w:val="727"/>
              </w:numPr>
            </w:pPr>
            <w:r w:rsidRPr="003B243D">
              <w:t>サイバーセキュリティに関する取組や方針を情報発信することによって、関係者の理解を深め、社会的評価を高めることができる。</w:t>
            </w:r>
          </w:p>
        </w:tc>
      </w:tr>
      <w:tr w:rsidR="000A1443" w14:paraId="61433264" w14:textId="77777777" w:rsidTr="009A6C47">
        <w:tc>
          <w:tcPr>
            <w:tcW w:w="10456" w:type="dxa"/>
          </w:tcPr>
          <w:p w14:paraId="07F3B030" w14:textId="77777777" w:rsidR="000A1443" w:rsidRDefault="000A1443" w:rsidP="003B243D">
            <w:pPr>
              <w:pStyle w:val="afff8"/>
            </w:pPr>
            <w:r w:rsidRPr="00471217">
              <w:t>&lt;②リスクの一項目としてのサイバーセキュリティ&gt;</w:t>
            </w:r>
          </w:p>
          <w:p w14:paraId="2ABAE83F" w14:textId="77777777" w:rsidR="000A1443" w:rsidRPr="003B243D" w:rsidRDefault="000A1443" w:rsidP="00892C01">
            <w:pPr>
              <w:pStyle w:val="afff6"/>
              <w:numPr>
                <w:ilvl w:val="0"/>
                <w:numId w:val="728"/>
              </w:numPr>
            </w:pPr>
            <w:r w:rsidRPr="003B243D">
              <w:t>提供する機能やサービスを全うする（機能保証）という観点から、リスクの一項目としてのサイバーセキュリティの視点も踏まえ、リスクを分析し、総合的に判断。</w:t>
            </w:r>
          </w:p>
          <w:p w14:paraId="5F6C8550" w14:textId="77777777" w:rsidR="000A1443" w:rsidRDefault="000A1443" w:rsidP="00892C01">
            <w:pPr>
              <w:pStyle w:val="afff6"/>
              <w:numPr>
                <w:ilvl w:val="0"/>
                <w:numId w:val="728"/>
              </w:numPr>
            </w:pPr>
            <w:r w:rsidRPr="003B243D">
              <w:t>経営層のリーダーシップが必要。</w:t>
            </w:r>
          </w:p>
        </w:tc>
      </w:tr>
      <w:tr w:rsidR="000A1443" w14:paraId="458B9AF2" w14:textId="77777777" w:rsidTr="009A6C47">
        <w:tc>
          <w:tcPr>
            <w:tcW w:w="10456" w:type="dxa"/>
          </w:tcPr>
          <w:p w14:paraId="69F1087B" w14:textId="77777777" w:rsidR="000A1443" w:rsidRDefault="000A1443" w:rsidP="003B243D">
            <w:pPr>
              <w:pStyle w:val="afff8"/>
            </w:pPr>
            <w:r w:rsidRPr="00471217">
              <w:t>&lt;③サプライチェーン全体でのサイバーセキュリティの確保&gt;</w:t>
            </w:r>
          </w:p>
          <w:bookmarkStart w:id="230" w:name="■サプライチェーン4ー2ー1"/>
          <w:p w14:paraId="5EDF54F0" w14:textId="3C3852F7" w:rsidR="000A1443" w:rsidRPr="003B243D" w:rsidRDefault="00470D29" w:rsidP="00892C01">
            <w:pPr>
              <w:pStyle w:val="afff6"/>
              <w:numPr>
                <w:ilvl w:val="0"/>
                <w:numId w:val="729"/>
              </w:numPr>
            </w:pPr>
            <w:r>
              <w:fldChar w:fldCharType="begin"/>
            </w:r>
            <w:r>
              <w:instrText>HYPERLINK  \l "■サプライチェーン"</w:instrText>
            </w:r>
            <w:r>
              <w:fldChar w:fldCharType="separate"/>
            </w:r>
            <w:r w:rsidR="000A1443" w:rsidRPr="00470D29">
              <w:rPr>
                <w:rStyle w:val="a7"/>
              </w:rPr>
              <w:t>サプライチェーン</w:t>
            </w:r>
            <w:bookmarkEnd w:id="230"/>
            <w:r>
              <w:fldChar w:fldCharType="end"/>
            </w:r>
            <w:r w:rsidR="000A1443" w:rsidRPr="003B243D">
              <w:t>で</w:t>
            </w:r>
            <w:r w:rsidR="000A1443" w:rsidRPr="003B243D">
              <w:rPr>
                <w:rFonts w:hint="eastAsia"/>
              </w:rPr>
              <w:t>つな</w:t>
            </w:r>
            <w:r w:rsidR="000A1443" w:rsidRPr="003B243D">
              <w:t>がるどこかの企業のセキュリティ対策が不十分だと、そこから自社の重要情報が流出してしまうなどの問題が起きる可能性がある。そのため、サプライチェーン全体で一定レベルのサイバーセキュリティの確保が必要。</w:t>
            </w:r>
          </w:p>
          <w:p w14:paraId="38CA5780" w14:textId="38E5AA01" w:rsidR="000A1443" w:rsidRPr="003B243D" w:rsidRDefault="000A1443" w:rsidP="00892C01">
            <w:pPr>
              <w:pStyle w:val="afff6"/>
              <w:numPr>
                <w:ilvl w:val="0"/>
                <w:numId w:val="729"/>
              </w:numPr>
            </w:pPr>
            <w:r w:rsidRPr="003B243D">
              <w:t>一企業のみでの</w:t>
            </w:r>
            <w:r w:rsidRPr="003B243D">
              <w:rPr>
                <w:rFonts w:hint="eastAsia"/>
              </w:rPr>
              <w:t>セキュリティ</w:t>
            </w:r>
            <w:r w:rsidRPr="003B243D">
              <w:t>対策には限界があるため、関係者間での情報共有活動への参加などが必要。</w:t>
            </w:r>
          </w:p>
        </w:tc>
      </w:tr>
    </w:tbl>
    <w:p w14:paraId="5A29B36D" w14:textId="26DABD77" w:rsidR="000A1443" w:rsidRDefault="005C78A4">
      <w:r w:rsidRPr="000453F5">
        <w:rPr>
          <w:noProof/>
        </w:rPr>
        <mc:AlternateContent>
          <mc:Choice Requires="wps">
            <w:drawing>
              <wp:anchor distT="0" distB="0" distL="114300" distR="114300" simplePos="0" relativeHeight="251656264" behindDoc="0" locked="0" layoutInCell="1" allowOverlap="1" wp14:anchorId="321EA47E" wp14:editId="3544C9E6">
                <wp:simplePos x="0" y="0"/>
                <wp:positionH relativeFrom="margin">
                  <wp:posOffset>-26670</wp:posOffset>
                </wp:positionH>
                <wp:positionV relativeFrom="paragraph">
                  <wp:posOffset>60325</wp:posOffset>
                </wp:positionV>
                <wp:extent cx="6649720" cy="276860"/>
                <wp:effectExtent l="0" t="0" r="0" b="0"/>
                <wp:wrapTopAndBottom/>
                <wp:docPr id="2113696517" name="テキスト ボックス 9"/>
                <wp:cNvGraphicFramePr/>
                <a:graphic xmlns:a="http://schemas.openxmlformats.org/drawingml/2006/main">
                  <a:graphicData uri="http://schemas.microsoft.com/office/word/2010/wordprocessingShape">
                    <wps:wsp>
                      <wps:cNvSpPr txBox="1"/>
                      <wps:spPr>
                        <a:xfrm>
                          <a:off x="0" y="0"/>
                          <a:ext cx="6649720" cy="276860"/>
                        </a:xfrm>
                        <a:prstGeom prst="rect">
                          <a:avLst/>
                        </a:prstGeom>
                        <a:noFill/>
                      </wps:spPr>
                      <wps:txbx>
                        <w:txbxContent>
                          <w:p w14:paraId="5D50D853" w14:textId="779190B0" w:rsidR="000A1443" w:rsidRDefault="000A1443">
                            <w:pPr>
                              <w:pStyle w:val="aff2"/>
                              <w:rPr>
                                <w:rFonts w:ascii="メイリオ"/>
                                <w:color w:val="000000"/>
                              </w:rPr>
                            </w:pPr>
                            <w:r>
                              <w:rPr>
                                <w:rFonts w:ascii="メイリオ" w:hint="eastAsia"/>
                                <w:color w:val="000000"/>
                              </w:rPr>
                              <w:t>図</w:t>
                            </w:r>
                            <w:r w:rsidR="00F7131B">
                              <w:rPr>
                                <w:rFonts w:ascii="メイリオ" w:hint="eastAsia"/>
                                <w:color w:val="000000"/>
                              </w:rPr>
                              <w:t>7</w:t>
                            </w:r>
                            <w:r>
                              <w:rPr>
                                <w:rFonts w:ascii="メイリオ" w:hint="eastAsia"/>
                                <w:color w:val="000000"/>
                              </w:rPr>
                              <w:t>.ITの活用または</w:t>
                            </w:r>
                            <w:r>
                              <w:rPr>
                                <w:rFonts w:hint="eastAsia"/>
                              </w:rPr>
                              <w:t>サイバーセキュリティ対策の取組み状況に応じた分類と対策</w:t>
                            </w:r>
                          </w:p>
                          <w:p w14:paraId="0187CD4F" w14:textId="77777777" w:rsidR="000A1443" w:rsidRDefault="000A1443">
                            <w:pPr>
                              <w:pStyle w:val="aff2"/>
                            </w:pPr>
                            <w:r>
                              <w:rPr>
                                <w:rFonts w:hint="eastAsia"/>
                              </w:rPr>
                              <w:t>（出典）NISC「企業経営のためのサイバーセキュリティの考え方の策定について」をもとに作成</w:t>
                            </w:r>
                          </w:p>
                        </w:txbxContent>
                      </wps:txbx>
                      <wps:bodyPr wrap="square" rtlCol="0">
                        <a:spAutoFit/>
                      </wps:bodyPr>
                    </wps:wsp>
                  </a:graphicData>
                </a:graphic>
                <wp14:sizeRelH relativeFrom="margin">
                  <wp14:pctWidth>0</wp14:pctWidth>
                </wp14:sizeRelH>
              </wp:anchor>
            </w:drawing>
          </mc:Choice>
          <mc:Fallback>
            <w:pict>
              <v:shape w14:anchorId="321EA47E" id="_x0000_s1050" type="#_x0000_t202" style="position:absolute;left:0;text-align:left;margin-left:-2.1pt;margin-top:4.75pt;width:523.6pt;height:21.8pt;z-index:251656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" filled="f" stroked="f">
                <v:textbox style="mso-fit-shape-to-text:t">
                  <w:txbxContent>
                    <w:p w14:paraId="5D50D853" w14:textId="779190B0" w:rsidR="000A1443" w:rsidRDefault="000A1443">
                      <w:pPr>
                        <w:pStyle w:val="aff2"/>
                        <w:rPr>
                          <w:rFonts w:ascii="メイリオ"/>
                          <w:color w:val="000000"/>
                        </w:rPr>
                      </w:pPr>
                      <w:r>
                        <w:rPr>
                          <w:rFonts w:ascii="メイリオ" w:hint="eastAsia"/>
                          <w:color w:val="000000"/>
                        </w:rPr>
                        <w:t>図</w:t>
                      </w:r>
                      <w:r w:rsidR="00F7131B">
                        <w:rPr>
                          <w:rFonts w:ascii="メイリオ" w:hint="eastAsia"/>
                          <w:color w:val="000000"/>
                        </w:rPr>
                        <w:t>7</w:t>
                      </w:r>
                      <w:r>
                        <w:rPr>
                          <w:rFonts w:ascii="メイリオ" w:hint="eastAsia"/>
                          <w:color w:val="000000"/>
                        </w:rPr>
                        <w:t>.ITの活用または</w:t>
                      </w:r>
                      <w:r>
                        <w:rPr>
                          <w:rFonts w:hint="eastAsia"/>
                        </w:rPr>
                        <w:t>サイバーセキュリティ対策の取組み状況に応じた分類と対策</w:t>
                      </w:r>
                    </w:p>
                    <w:p w14:paraId="0187CD4F" w14:textId="77777777" w:rsidR="000A1443" w:rsidRDefault="000A1443">
                      <w:pPr>
                        <w:pStyle w:val="aff2"/>
                      </w:pPr>
                      <w:r>
                        <w:rPr>
                          <w:rFonts w:hint="eastAsia"/>
                        </w:rPr>
                        <w:t>（出典）NISC「企業経営のためのサイバーセキュリティの考え方の策定について」をもとに作成</w:t>
                      </w:r>
                    </w:p>
                  </w:txbxContent>
                </v:textbox>
                <w10:wrap type="topAndBottom" anchorx="margin"/>
              </v:shape>
            </w:pict>
          </mc:Fallback>
        </mc:AlternateContent>
      </w:r>
      <w:r w:rsidR="000A1443" w:rsidRPr="008322D4">
        <w:rPr>
          <w:rFonts w:hint="eastAsia"/>
        </w:rPr>
        <w:t>企業の</w:t>
      </w:r>
      <w:r w:rsidR="000A1443" w:rsidRPr="008322D4">
        <w:t>IT活用状況、セキュリティ対策の取組のレベルに応じた、実施すべき</w:t>
      </w:r>
      <w:r w:rsidR="000A1443">
        <w:rPr>
          <w:rFonts w:hint="eastAsia"/>
        </w:rPr>
        <w:t>セキュリティ</w:t>
      </w:r>
      <w:r w:rsidR="000A1443" w:rsidRPr="008322D4">
        <w:t>対策について説明します。企業のIT活</w:t>
      </w:r>
      <w:r w:rsidR="000A1443" w:rsidRPr="008322D4">
        <w:rPr>
          <w:rFonts w:hint="eastAsia"/>
        </w:rPr>
        <w:t>⽤状況および、セキュリティ対策の意識や実施レベルは、以下の</w:t>
      </w:r>
      <w:r w:rsidR="000A1443" w:rsidRPr="008322D4">
        <w:t>6つに分類できます。「理想的」な状態が一番</w:t>
      </w:r>
      <w:r w:rsidR="000A1443">
        <w:rPr>
          <w:rFonts w:hint="eastAsia"/>
        </w:rPr>
        <w:t>よ</w:t>
      </w:r>
      <w:r w:rsidR="000A1443" w:rsidRPr="008322D4">
        <w:t>く、この状態を実現していくためには、自社が置かれているレベルに応じた</w:t>
      </w:r>
      <w:r w:rsidR="000A1443">
        <w:rPr>
          <w:rFonts w:hint="eastAsia"/>
        </w:rPr>
        <w:t>セキュリティ</w:t>
      </w:r>
      <w:r w:rsidR="000A1443" w:rsidRPr="008322D4">
        <w:t>対策を進めることが重要です。必要な</w:t>
      </w:r>
      <w:r w:rsidR="000A1443">
        <w:rPr>
          <w:rFonts w:hint="eastAsia"/>
        </w:rPr>
        <w:t>セキュリティ</w:t>
      </w:r>
      <w:r w:rsidR="000A1443" w:rsidRPr="008322D4">
        <w:t>対策の一例を「もっと積極的」、「無駄な投資」、「危険」に該当する分類ごとに紹介します。</w:t>
      </w:r>
    </w:p>
    <w:p w14:paraId="0CD54D98" w14:textId="7BACD86F" w:rsidR="000A1443" w:rsidRPr="008322D4" w:rsidRDefault="00C714A0">
      <w:r w:rsidRPr="002B6C5E">
        <w:rPr>
          <w:noProof/>
        </w:rPr>
        <mc:AlternateContent>
          <mc:Choice Requires="wps">
            <w:drawing>
              <wp:anchor distT="0" distB="0" distL="114300" distR="114300" simplePos="0" relativeHeight="251656216" behindDoc="0" locked="0" layoutInCell="1" allowOverlap="1" wp14:anchorId="00119167" wp14:editId="1FE6771A">
                <wp:simplePos x="0" y="0"/>
                <wp:positionH relativeFrom="margin">
                  <wp:posOffset>0</wp:posOffset>
                </wp:positionH>
                <wp:positionV relativeFrom="paragraph">
                  <wp:posOffset>6459855</wp:posOffset>
                </wp:positionV>
                <wp:extent cx="6646545" cy="414020"/>
                <wp:effectExtent l="0" t="0" r="0" b="0"/>
                <wp:wrapTopAndBottom/>
                <wp:docPr id="61928599" name="テキスト ボックス 61928599"/>
                <wp:cNvGraphicFramePr/>
                <a:graphic xmlns:a="http://schemas.openxmlformats.org/drawingml/2006/main">
                  <a:graphicData uri="http://schemas.microsoft.com/office/word/2010/wordprocessingShape">
                    <wps:wsp>
                      <wps:cNvSpPr txBox="1"/>
                      <wps:spPr>
                        <a:xfrm>
                          <a:off x="0" y="0"/>
                          <a:ext cx="6646545" cy="414020"/>
                        </a:xfrm>
                        <a:prstGeom prst="rect">
                          <a:avLst/>
                        </a:prstGeom>
                        <a:noFill/>
                      </wps:spPr>
                      <wps:txbx>
                        <w:txbxContent>
                          <w:p w14:paraId="01AED8CD" w14:textId="3D4F9539" w:rsidR="000A1443" w:rsidRDefault="000A1443">
                            <w:pPr>
                              <w:pStyle w:val="aff2"/>
                              <w:rPr>
                                <w:rFonts w:ascii="メイリオ"/>
                              </w:rPr>
                            </w:pPr>
                            <w:r>
                              <w:rPr>
                                <w:rFonts w:ascii="メイリオ" w:hint="eastAsia"/>
                              </w:rPr>
                              <w:t>図</w:t>
                            </w:r>
                            <w:r w:rsidR="00F7131B">
                              <w:rPr>
                                <w:rFonts w:ascii="メイリオ" w:hint="eastAsia"/>
                              </w:rPr>
                              <w:t>8</w:t>
                            </w:r>
                            <w:r>
                              <w:rPr>
                                <w:rFonts w:ascii="メイリオ" w:hint="eastAsia"/>
                              </w:rPr>
                              <w:t xml:space="preserve"> ITの活用または</w:t>
                            </w:r>
                            <w:r>
                              <w:rPr>
                                <w:rFonts w:hint="eastAsia"/>
                              </w:rPr>
                              <w:t>サイバーセキュリティ対策の取組状況に応じた分類と対策</w:t>
                            </w:r>
                          </w:p>
                          <w:p w14:paraId="2BBFCFA5" w14:textId="4C3B4FCC" w:rsidR="000A1443" w:rsidRDefault="000A1443">
                            <w:pPr>
                              <w:pStyle w:val="aff2"/>
                            </w:pPr>
                            <w:r>
                              <w:rPr>
                                <w:rFonts w:hint="eastAsia"/>
                              </w:rPr>
                              <w:t>（出典）東京都「ITおよびサイバーセキュリティに関する組織の視点6分類」をもとに作成</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0119167" id="テキスト ボックス 61928599" o:spid="_x0000_s1051" type="#_x0000_t202" style="position:absolute;left:0;text-align:left;margin-left:0;margin-top:508.65pt;width:523.35pt;height:32.6pt;z-index:251656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" filled="f" stroked="f">
                <v:textbox>
                  <w:txbxContent>
                    <w:p w14:paraId="01AED8CD" w14:textId="3D4F9539" w:rsidR="000A1443" w:rsidRDefault="000A1443">
                      <w:pPr>
                        <w:pStyle w:val="aff2"/>
                        <w:rPr>
                          <w:rFonts w:ascii="メイリオ"/>
                        </w:rPr>
                      </w:pPr>
                      <w:r>
                        <w:rPr>
                          <w:rFonts w:ascii="メイリオ" w:hint="eastAsia"/>
                        </w:rPr>
                        <w:t>図</w:t>
                      </w:r>
                      <w:r w:rsidR="00F7131B">
                        <w:rPr>
                          <w:rFonts w:ascii="メイリオ" w:hint="eastAsia"/>
                        </w:rPr>
                        <w:t>8</w:t>
                      </w:r>
                      <w:r>
                        <w:rPr>
                          <w:rFonts w:ascii="メイリオ" w:hint="eastAsia"/>
                        </w:rPr>
                        <w:t xml:space="preserve"> ITの活用または</w:t>
                      </w:r>
                      <w:r>
                        <w:rPr>
                          <w:rFonts w:hint="eastAsia"/>
                        </w:rPr>
                        <w:t>サイバーセキュリティ対策の取組状況に応じた分類と対策</w:t>
                      </w:r>
                    </w:p>
                    <w:p w14:paraId="2BBFCFA5" w14:textId="4C3B4FCC" w:rsidR="000A1443" w:rsidRDefault="000A1443">
                      <w:pPr>
                        <w:pStyle w:val="aff2"/>
                      </w:pPr>
                      <w:r>
                        <w:rPr>
                          <w:rFonts w:hint="eastAsia"/>
                        </w:rPr>
                        <w:t>（出典）東京都「ITおよびサイバーセキュリティに関する組織の視点6分類」をもとに作成</w:t>
                      </w:r>
                    </w:p>
                  </w:txbxContent>
                </v:textbox>
                <w10:wrap type="topAndBottom" anchorx="margin"/>
              </v:shape>
            </w:pict>
          </mc:Fallback>
        </mc:AlternateContent>
      </w:r>
    </w:p>
    <w:tbl>
      <w:tblPr>
        <w:tblStyle w:val="aa"/>
        <w:tblW w:w="0" w:type="auto"/>
        <w:tblLook w:val="04A0" w:firstRow="1" w:lastRow="0" w:firstColumn="1" w:lastColumn="0" w:noHBand="0" w:noVBand="1"/>
      </w:tblPr>
      <w:tblGrid>
        <w:gridCol w:w="1555"/>
        <w:gridCol w:w="1134"/>
        <w:gridCol w:w="7767"/>
      </w:tblGrid>
      <w:tr w:rsidR="000A1443" w14:paraId="697684E5" w14:textId="77777777">
        <w:trPr>
          <w:trHeight w:val="93"/>
        </w:trPr>
        <w:tc>
          <w:tcPr>
            <w:tcW w:w="1555" w:type="dxa"/>
            <w:shd w:val="clear" w:color="auto" w:fill="2F5597"/>
          </w:tcPr>
          <w:p w14:paraId="6E0E7065" w14:textId="77777777" w:rsidR="000A1443" w:rsidRPr="00E65A99" w:rsidRDefault="000A1443" w:rsidP="00E65A99">
            <w:pPr>
              <w:pStyle w:val="aff0"/>
            </w:pPr>
            <w:r w:rsidRPr="00E65A99">
              <w:rPr>
                <w:rFonts w:hint="eastAsia"/>
              </w:rPr>
              <w:t>レベル</w:t>
            </w:r>
          </w:p>
        </w:tc>
        <w:tc>
          <w:tcPr>
            <w:tcW w:w="1134" w:type="dxa"/>
            <w:shd w:val="clear" w:color="auto" w:fill="2F5597"/>
          </w:tcPr>
          <w:p w14:paraId="3AFACB07" w14:textId="77777777" w:rsidR="000A1443" w:rsidRPr="00E65A99" w:rsidRDefault="000A1443" w:rsidP="00E65A99">
            <w:pPr>
              <w:pStyle w:val="aff0"/>
            </w:pPr>
            <w:r w:rsidRPr="00E65A99">
              <w:rPr>
                <w:rFonts w:hint="eastAsia"/>
              </w:rPr>
              <w:t>分類</w:t>
            </w:r>
          </w:p>
        </w:tc>
        <w:tc>
          <w:tcPr>
            <w:tcW w:w="7767" w:type="dxa"/>
            <w:shd w:val="clear" w:color="auto" w:fill="2F5597"/>
          </w:tcPr>
          <w:p w14:paraId="424B9A98" w14:textId="77777777" w:rsidR="000A1443" w:rsidRPr="00E65A99" w:rsidRDefault="000A1443" w:rsidP="00E65A99">
            <w:pPr>
              <w:pStyle w:val="aff0"/>
            </w:pPr>
            <w:r w:rsidRPr="00E65A99">
              <w:rPr>
                <w:rFonts w:hint="eastAsia"/>
              </w:rPr>
              <w:t>概要・対策</w:t>
            </w:r>
          </w:p>
        </w:tc>
      </w:tr>
      <w:tr w:rsidR="000A1443" w14:paraId="5BEE7D35" w14:textId="77777777">
        <w:tc>
          <w:tcPr>
            <w:tcW w:w="1555" w:type="dxa"/>
          </w:tcPr>
          <w:p w14:paraId="02D53091" w14:textId="77777777" w:rsidR="000A1443" w:rsidRPr="00E65A99" w:rsidRDefault="000A1443" w:rsidP="00E65A99">
            <w:pPr>
              <w:pStyle w:val="afff6"/>
            </w:pPr>
            <w:r w:rsidRPr="00E65A99">
              <w:rPr>
                <w:rFonts w:hint="eastAsia"/>
              </w:rPr>
              <w:t>理想的に</w:t>
            </w:r>
          </w:p>
        </w:tc>
        <w:tc>
          <w:tcPr>
            <w:tcW w:w="1134" w:type="dxa"/>
          </w:tcPr>
          <w:p w14:paraId="47B4E951" w14:textId="77777777" w:rsidR="000A1443" w:rsidRPr="00E65A99" w:rsidRDefault="000A1443" w:rsidP="00E65A99">
            <w:pPr>
              <w:pStyle w:val="afff6"/>
            </w:pPr>
            <w:r w:rsidRPr="00E65A99">
              <w:rPr>
                <w:rFonts w:hint="eastAsia"/>
              </w:rPr>
              <w:t>1</w:t>
            </w:r>
          </w:p>
        </w:tc>
        <w:tc>
          <w:tcPr>
            <w:tcW w:w="7767" w:type="dxa"/>
          </w:tcPr>
          <w:p w14:paraId="02679C94" w14:textId="77777777" w:rsidR="000A1443" w:rsidRPr="00E65A99" w:rsidRDefault="000A1443" w:rsidP="00E65A99">
            <w:pPr>
              <w:pStyle w:val="afff6"/>
            </w:pPr>
            <w:r w:rsidRPr="00E65A99">
              <w:t>ITの利活用を事業戦略上に位置づけ、サイバーセキュリティを強く意識し、積極的にITによる革新と高いレベルのセキュリティに挑戦する企業</w:t>
            </w:r>
          </w:p>
        </w:tc>
      </w:tr>
      <w:tr w:rsidR="000A1443" w14:paraId="73A683C8" w14:textId="77777777">
        <w:tc>
          <w:tcPr>
            <w:tcW w:w="1555" w:type="dxa"/>
            <w:vMerge w:val="restart"/>
          </w:tcPr>
          <w:p w14:paraId="674630DF" w14:textId="77777777" w:rsidR="000A1443" w:rsidRPr="00E65A99" w:rsidRDefault="000A1443" w:rsidP="00E65A99">
            <w:pPr>
              <w:pStyle w:val="afff6"/>
            </w:pPr>
            <w:r w:rsidRPr="00E65A99">
              <w:rPr>
                <w:rFonts w:hint="eastAsia"/>
              </w:rPr>
              <w:t>もっと積極的に</w:t>
            </w:r>
          </w:p>
        </w:tc>
        <w:tc>
          <w:tcPr>
            <w:tcW w:w="1134" w:type="dxa"/>
            <w:vMerge w:val="restart"/>
          </w:tcPr>
          <w:p w14:paraId="0ACDCAF5" w14:textId="77777777" w:rsidR="000A1443" w:rsidRPr="00E65A99" w:rsidRDefault="000A1443" w:rsidP="00E65A99">
            <w:pPr>
              <w:pStyle w:val="afff6"/>
            </w:pPr>
            <w:r w:rsidRPr="00E65A99">
              <w:rPr>
                <w:rFonts w:hint="eastAsia"/>
              </w:rPr>
              <w:t>2</w:t>
            </w:r>
          </w:p>
        </w:tc>
        <w:tc>
          <w:tcPr>
            <w:tcW w:w="7767" w:type="dxa"/>
          </w:tcPr>
          <w:p w14:paraId="13EFDAB8" w14:textId="77777777" w:rsidR="000A1443" w:rsidRPr="00E65A99" w:rsidRDefault="000A1443" w:rsidP="00E65A99">
            <w:pPr>
              <w:pStyle w:val="afff6"/>
            </w:pPr>
            <w:r w:rsidRPr="00E65A99">
              <w:t>IT・サイバーセキュリティの重要性は理解しているものの、積極的な事業戦略としての組み込みはできていない企業</w:t>
            </w:r>
          </w:p>
        </w:tc>
      </w:tr>
      <w:tr w:rsidR="000A1443" w14:paraId="4D4CA8FD" w14:textId="77777777">
        <w:tc>
          <w:tcPr>
            <w:tcW w:w="1555" w:type="dxa"/>
            <w:vMerge/>
          </w:tcPr>
          <w:p w14:paraId="561A7FAC" w14:textId="77777777" w:rsidR="000A1443" w:rsidRPr="00E65A99" w:rsidRDefault="000A1443" w:rsidP="00E65A99">
            <w:pPr>
              <w:pStyle w:val="afff6"/>
            </w:pPr>
          </w:p>
        </w:tc>
        <w:tc>
          <w:tcPr>
            <w:tcW w:w="1134" w:type="dxa"/>
            <w:vMerge/>
          </w:tcPr>
          <w:p w14:paraId="51A0D89A" w14:textId="77777777" w:rsidR="000A1443" w:rsidRPr="00E65A99" w:rsidRDefault="000A1443" w:rsidP="00E65A99">
            <w:pPr>
              <w:pStyle w:val="afff6"/>
            </w:pPr>
          </w:p>
        </w:tc>
        <w:tc>
          <w:tcPr>
            <w:tcW w:w="7767" w:type="dxa"/>
          </w:tcPr>
          <w:p w14:paraId="22A27419" w14:textId="77777777" w:rsidR="000A1443" w:rsidRPr="00E65A99" w:rsidRDefault="000A1443" w:rsidP="00E65A99">
            <w:pPr>
              <w:pStyle w:val="afff6"/>
            </w:pPr>
            <w:r w:rsidRPr="00E65A99">
              <w:rPr>
                <w:rFonts w:hint="eastAsia"/>
              </w:rPr>
              <w:t>対策：</w:t>
            </w:r>
            <w:r w:rsidRPr="00E65A99">
              <w:t>ITを積極的に活用してビジネスの展開を目指すことが重要であり、攻めのIT</w:t>
            </w:r>
            <w:r w:rsidRPr="00E65A99">
              <w:rPr>
                <w:rFonts w:hint="eastAsia"/>
              </w:rPr>
              <w:t>投資に関する取組を行うことです。</w:t>
            </w:r>
          </w:p>
        </w:tc>
      </w:tr>
      <w:tr w:rsidR="000A1443" w14:paraId="6C5DB737" w14:textId="77777777">
        <w:tc>
          <w:tcPr>
            <w:tcW w:w="1555" w:type="dxa"/>
            <w:vMerge w:val="restart"/>
          </w:tcPr>
          <w:p w14:paraId="10FBDDCF" w14:textId="77777777" w:rsidR="000A1443" w:rsidRPr="00E65A99" w:rsidRDefault="000A1443" w:rsidP="00E65A99">
            <w:pPr>
              <w:pStyle w:val="afff6"/>
            </w:pPr>
            <w:r w:rsidRPr="00E65A99">
              <w:rPr>
                <w:rFonts w:hint="eastAsia"/>
              </w:rPr>
              <w:t>無駄な投資</w:t>
            </w:r>
          </w:p>
        </w:tc>
        <w:tc>
          <w:tcPr>
            <w:tcW w:w="1134" w:type="dxa"/>
            <w:vMerge w:val="restart"/>
          </w:tcPr>
          <w:p w14:paraId="29791742" w14:textId="77777777" w:rsidR="000A1443" w:rsidRPr="00E65A99" w:rsidRDefault="000A1443" w:rsidP="00E65A99">
            <w:pPr>
              <w:pStyle w:val="afff6"/>
            </w:pPr>
            <w:r w:rsidRPr="00E65A99">
              <w:rPr>
                <w:rFonts w:hint="eastAsia"/>
              </w:rPr>
              <w:t>3</w:t>
            </w:r>
          </w:p>
        </w:tc>
        <w:tc>
          <w:tcPr>
            <w:tcW w:w="7767" w:type="dxa"/>
          </w:tcPr>
          <w:p w14:paraId="257DF647" w14:textId="77777777" w:rsidR="000A1443" w:rsidRPr="00E65A99" w:rsidRDefault="000A1443" w:rsidP="00E65A99">
            <w:pPr>
              <w:pStyle w:val="afff6"/>
            </w:pPr>
            <w:r w:rsidRPr="00E65A99">
              <w:rPr>
                <w:rFonts w:hint="eastAsia"/>
              </w:rPr>
              <w:t>過剰なセキュリティ意識により、</w:t>
            </w:r>
            <w:r w:rsidRPr="00E65A99">
              <w:t>ITの利活用を著しく制限し、競争力強化に活用させていない企業</w:t>
            </w:r>
          </w:p>
        </w:tc>
      </w:tr>
      <w:tr w:rsidR="000A1443" w14:paraId="3C39EEA0" w14:textId="77777777">
        <w:tc>
          <w:tcPr>
            <w:tcW w:w="1555" w:type="dxa"/>
            <w:vMerge/>
          </w:tcPr>
          <w:p w14:paraId="624AA660" w14:textId="77777777" w:rsidR="000A1443" w:rsidRPr="00E65A99" w:rsidRDefault="000A1443" w:rsidP="00E65A99">
            <w:pPr>
              <w:pStyle w:val="afff6"/>
            </w:pPr>
          </w:p>
        </w:tc>
        <w:tc>
          <w:tcPr>
            <w:tcW w:w="1134" w:type="dxa"/>
            <w:vMerge/>
          </w:tcPr>
          <w:p w14:paraId="64DD9234" w14:textId="77777777" w:rsidR="000A1443" w:rsidRPr="00E65A99" w:rsidRDefault="000A1443" w:rsidP="00E65A99">
            <w:pPr>
              <w:pStyle w:val="afff6"/>
            </w:pPr>
          </w:p>
        </w:tc>
        <w:tc>
          <w:tcPr>
            <w:tcW w:w="7767" w:type="dxa"/>
          </w:tcPr>
          <w:p w14:paraId="233ED339" w14:textId="77777777" w:rsidR="000A1443" w:rsidRPr="00E65A99" w:rsidRDefault="000A1443" w:rsidP="00E65A99">
            <w:pPr>
              <w:pStyle w:val="afff6"/>
            </w:pPr>
            <w:r w:rsidRPr="00E65A99">
              <w:rPr>
                <w:rFonts w:hint="eastAsia"/>
              </w:rPr>
              <w:t>対策：リスクを再評価して、サイバーセキュリティ対策が過剰になっている部分については見直しを行うことが必要です。</w:t>
            </w:r>
          </w:p>
        </w:tc>
      </w:tr>
      <w:tr w:rsidR="000A1443" w14:paraId="7F58538F" w14:textId="77777777">
        <w:tc>
          <w:tcPr>
            <w:tcW w:w="1555" w:type="dxa"/>
            <w:vMerge w:val="restart"/>
          </w:tcPr>
          <w:p w14:paraId="15843D74" w14:textId="77777777" w:rsidR="000A1443" w:rsidRPr="00E65A99" w:rsidRDefault="000A1443" w:rsidP="00E65A99">
            <w:pPr>
              <w:pStyle w:val="afff6"/>
            </w:pPr>
            <w:r w:rsidRPr="00E65A99">
              <w:rPr>
                <w:rFonts w:hint="eastAsia"/>
              </w:rPr>
              <w:t>危険</w:t>
            </w:r>
          </w:p>
        </w:tc>
        <w:tc>
          <w:tcPr>
            <w:tcW w:w="1134" w:type="dxa"/>
            <w:vMerge w:val="restart"/>
          </w:tcPr>
          <w:p w14:paraId="0D365001" w14:textId="77777777" w:rsidR="000A1443" w:rsidRPr="00E65A99" w:rsidRDefault="000A1443" w:rsidP="00E65A99">
            <w:pPr>
              <w:pStyle w:val="afff6"/>
            </w:pPr>
            <w:r w:rsidRPr="00E65A99">
              <w:rPr>
                <w:rFonts w:hint="eastAsia"/>
              </w:rPr>
              <w:t>4</w:t>
            </w:r>
          </w:p>
        </w:tc>
        <w:tc>
          <w:tcPr>
            <w:tcW w:w="7767" w:type="dxa"/>
          </w:tcPr>
          <w:p w14:paraId="77A7E710" w14:textId="77777777" w:rsidR="000A1443" w:rsidRPr="00E65A99" w:rsidRDefault="000A1443" w:rsidP="00E65A99">
            <w:pPr>
              <w:pStyle w:val="afff6"/>
            </w:pPr>
            <w:r w:rsidRPr="00E65A99">
              <w:rPr>
                <w:rFonts w:hint="eastAsia"/>
              </w:rPr>
              <w:t>サイバーセキュリティ対策の必要性は理解しているが、必要十分なセキュリティ対策ができていないにもかかわらず、</w:t>
            </w:r>
            <w:r w:rsidRPr="00E65A99">
              <w:t>ITの利活用を進めている企業</w:t>
            </w:r>
          </w:p>
        </w:tc>
      </w:tr>
      <w:tr w:rsidR="000A1443" w14:paraId="75794378" w14:textId="77777777">
        <w:tc>
          <w:tcPr>
            <w:tcW w:w="1555" w:type="dxa"/>
            <w:vMerge/>
          </w:tcPr>
          <w:p w14:paraId="7A8A93CD" w14:textId="77777777" w:rsidR="000A1443" w:rsidRPr="00E65A99" w:rsidRDefault="000A1443" w:rsidP="00E65A99">
            <w:pPr>
              <w:pStyle w:val="afff6"/>
            </w:pPr>
          </w:p>
        </w:tc>
        <w:tc>
          <w:tcPr>
            <w:tcW w:w="1134" w:type="dxa"/>
            <w:vMerge/>
          </w:tcPr>
          <w:p w14:paraId="31550D3E" w14:textId="77777777" w:rsidR="000A1443" w:rsidRPr="00E65A99" w:rsidRDefault="000A1443" w:rsidP="00E65A99">
            <w:pPr>
              <w:pStyle w:val="afff6"/>
            </w:pPr>
          </w:p>
        </w:tc>
        <w:tc>
          <w:tcPr>
            <w:tcW w:w="7767" w:type="dxa"/>
          </w:tcPr>
          <w:p w14:paraId="26E9E169" w14:textId="0CF118F5" w:rsidR="000A1443" w:rsidRPr="00E65A99" w:rsidRDefault="000A1443" w:rsidP="00E65A99">
            <w:pPr>
              <w:pStyle w:val="afff6"/>
            </w:pPr>
            <w:r w:rsidRPr="00E65A99">
              <w:rPr>
                <w:rFonts w:hint="eastAsia"/>
              </w:rPr>
              <w:t>対策：情報</w:t>
            </w:r>
            <w:bookmarkStart w:id="231" w:name="■セキュリティポリシー４－２－１"/>
            <w:r w:rsidR="00870AE8">
              <w:fldChar w:fldCharType="begin"/>
            </w:r>
            <w:r w:rsidR="00870AE8">
              <w:rPr>
                <w:rFonts w:hint="eastAsia"/>
              </w:rPr>
              <w:instrText xml:space="preserve">HYPERLINK </w:instrText>
            </w:r>
            <w:r w:rsidR="00870AE8">
              <w:instrText xml:space="preserve"> \l "</w:instrText>
            </w:r>
            <w:r w:rsidR="00870AE8">
              <w:rPr>
                <w:rFonts w:hint="eastAsia"/>
              </w:rPr>
              <w:instrText>■セキュリティポリシー</w:instrText>
            </w:r>
            <w:r w:rsidR="00870AE8">
              <w:instrText>"</w:instrText>
            </w:r>
            <w:r w:rsidR="00870AE8">
              <w:fldChar w:fldCharType="separate"/>
            </w:r>
            <w:r w:rsidRPr="00870AE8">
              <w:rPr>
                <w:rStyle w:val="a7"/>
                <w:rFonts w:hint="eastAsia"/>
              </w:rPr>
              <w:t>セキュリティポリシー</w:t>
            </w:r>
            <w:bookmarkEnd w:id="231"/>
            <w:r w:rsidR="00870AE8">
              <w:fldChar w:fldCharType="end"/>
            </w:r>
            <w:r w:rsidRPr="00E65A99">
              <w:rPr>
                <w:rFonts w:hint="eastAsia"/>
              </w:rPr>
              <w:t>の策定と実践が必要であり、まずは</w:t>
            </w:r>
            <w:bookmarkStart w:id="232" w:name="■サイバー攻撃4ー2ー1"/>
            <w:r w:rsidR="007F75FF">
              <w:fldChar w:fldCharType="begin"/>
            </w:r>
            <w:r w:rsidR="007F75FF">
              <w:rPr>
                <w:rFonts w:hint="eastAsia"/>
              </w:rPr>
              <w:instrText xml:space="preserve">HYPERLINK </w:instrText>
            </w:r>
            <w:r w:rsidR="007F75FF">
              <w:instrText xml:space="preserve"> \l "</w:instrText>
            </w:r>
            <w:r w:rsidR="007F75FF">
              <w:rPr>
                <w:rFonts w:hint="eastAsia"/>
              </w:rPr>
              <w:instrText>■サイバー攻撃</w:instrText>
            </w:r>
            <w:r w:rsidR="007F75FF">
              <w:instrText>"</w:instrText>
            </w:r>
            <w:r w:rsidR="007F75FF">
              <w:fldChar w:fldCharType="separate"/>
            </w:r>
            <w:r w:rsidRPr="007F75FF">
              <w:rPr>
                <w:rStyle w:val="a7"/>
                <w:rFonts w:hint="eastAsia"/>
              </w:rPr>
              <w:t>サイバー攻撃</w:t>
            </w:r>
            <w:bookmarkEnd w:id="232"/>
            <w:r w:rsidR="007F75FF">
              <w:fldChar w:fldCharType="end"/>
            </w:r>
            <w:r w:rsidRPr="00E65A99">
              <w:rPr>
                <w:rFonts w:hint="eastAsia"/>
              </w:rPr>
              <w:t>を受けた時のための緊急時対応用マニュアルを作成すべきです。</w:t>
            </w:r>
          </w:p>
        </w:tc>
      </w:tr>
      <w:tr w:rsidR="000A1443" w14:paraId="687CB6F0" w14:textId="77777777">
        <w:tc>
          <w:tcPr>
            <w:tcW w:w="1555" w:type="dxa"/>
            <w:vMerge/>
          </w:tcPr>
          <w:p w14:paraId="481E59FD" w14:textId="77777777" w:rsidR="000A1443" w:rsidRPr="00E65A99" w:rsidRDefault="000A1443" w:rsidP="00E65A99">
            <w:pPr>
              <w:pStyle w:val="afff6"/>
            </w:pPr>
          </w:p>
        </w:tc>
        <w:tc>
          <w:tcPr>
            <w:tcW w:w="1134" w:type="dxa"/>
            <w:vMerge w:val="restart"/>
          </w:tcPr>
          <w:p w14:paraId="4F6F2171" w14:textId="77777777" w:rsidR="000A1443" w:rsidRPr="00E65A99" w:rsidRDefault="000A1443" w:rsidP="00E65A99">
            <w:pPr>
              <w:pStyle w:val="afff6"/>
            </w:pPr>
            <w:r w:rsidRPr="00E65A99">
              <w:rPr>
                <w:rFonts w:hint="eastAsia"/>
              </w:rPr>
              <w:t>5</w:t>
            </w:r>
          </w:p>
        </w:tc>
        <w:tc>
          <w:tcPr>
            <w:tcW w:w="7767" w:type="dxa"/>
          </w:tcPr>
          <w:p w14:paraId="7562C06B" w14:textId="77777777" w:rsidR="000A1443" w:rsidRPr="00E65A99" w:rsidRDefault="000A1443" w:rsidP="00E65A99">
            <w:pPr>
              <w:pStyle w:val="afff6"/>
            </w:pPr>
            <w:r w:rsidRPr="00E65A99">
              <w:rPr>
                <w:rFonts w:hint="eastAsia"/>
              </w:rPr>
              <w:t>サイバーセキュリティの必要性を理解していない企業や、自らセキュリティ対策を行う上で事業上のリソースの制約が大きい企業</w:t>
            </w:r>
          </w:p>
        </w:tc>
      </w:tr>
      <w:tr w:rsidR="000A1443" w14:paraId="563BD51D" w14:textId="77777777">
        <w:tc>
          <w:tcPr>
            <w:tcW w:w="1555" w:type="dxa"/>
            <w:vMerge/>
          </w:tcPr>
          <w:p w14:paraId="13830EF3" w14:textId="77777777" w:rsidR="000A1443" w:rsidRPr="00E65A99" w:rsidRDefault="000A1443" w:rsidP="00E65A99">
            <w:pPr>
              <w:pStyle w:val="afff6"/>
            </w:pPr>
          </w:p>
        </w:tc>
        <w:tc>
          <w:tcPr>
            <w:tcW w:w="1134" w:type="dxa"/>
            <w:vMerge/>
          </w:tcPr>
          <w:p w14:paraId="25E13A20" w14:textId="77777777" w:rsidR="000A1443" w:rsidRPr="00E65A99" w:rsidRDefault="000A1443" w:rsidP="00E65A99">
            <w:pPr>
              <w:pStyle w:val="afff6"/>
            </w:pPr>
          </w:p>
        </w:tc>
        <w:tc>
          <w:tcPr>
            <w:tcW w:w="7767" w:type="dxa"/>
          </w:tcPr>
          <w:p w14:paraId="4C7F99CB" w14:textId="77777777" w:rsidR="000A1443" w:rsidRPr="00E65A99" w:rsidRDefault="000A1443" w:rsidP="00E65A99">
            <w:pPr>
              <w:pStyle w:val="afff6"/>
            </w:pPr>
            <w:r w:rsidRPr="00E65A99">
              <w:rPr>
                <w:rFonts w:hint="eastAsia"/>
              </w:rPr>
              <w:t>対策：コストがあまりかからない最低限のセキュリティ対策から実施することが重要であり、例えば「情報セキュリティ</w:t>
            </w:r>
            <w:r w:rsidRPr="00E65A99">
              <w:t>5か条」の対策を行うべきです。</w:t>
            </w:r>
          </w:p>
        </w:tc>
      </w:tr>
      <w:tr w:rsidR="000A1443" w14:paraId="6606B338" w14:textId="77777777">
        <w:tc>
          <w:tcPr>
            <w:tcW w:w="1555" w:type="dxa"/>
          </w:tcPr>
          <w:p w14:paraId="506BA79B" w14:textId="77777777" w:rsidR="000A1443" w:rsidRPr="00E65A99" w:rsidRDefault="000A1443" w:rsidP="00E65A99">
            <w:pPr>
              <w:pStyle w:val="afff6"/>
            </w:pPr>
            <w:r w:rsidRPr="00E65A99">
              <w:rPr>
                <w:rFonts w:hint="eastAsia"/>
              </w:rPr>
              <w:t>対象外</w:t>
            </w:r>
          </w:p>
        </w:tc>
        <w:tc>
          <w:tcPr>
            <w:tcW w:w="1134" w:type="dxa"/>
          </w:tcPr>
          <w:p w14:paraId="4D09B8A1" w14:textId="77777777" w:rsidR="000A1443" w:rsidRPr="00E65A99" w:rsidRDefault="000A1443" w:rsidP="00E65A99">
            <w:pPr>
              <w:pStyle w:val="afff6"/>
            </w:pPr>
            <w:r w:rsidRPr="00E65A99">
              <w:rPr>
                <w:rFonts w:hint="eastAsia"/>
              </w:rPr>
              <w:t>6</w:t>
            </w:r>
          </w:p>
        </w:tc>
        <w:tc>
          <w:tcPr>
            <w:tcW w:w="7767" w:type="dxa"/>
          </w:tcPr>
          <w:p w14:paraId="08FCD1BB" w14:textId="4BFE73CA" w:rsidR="000A1443" w:rsidRPr="00E65A99" w:rsidRDefault="000A1443" w:rsidP="00E65A99">
            <w:pPr>
              <w:pStyle w:val="afff6"/>
            </w:pPr>
            <w:r w:rsidRPr="00E65A99">
              <w:t>ITを利用していない企業</w:t>
            </w:r>
          </w:p>
        </w:tc>
      </w:tr>
    </w:tbl>
    <w:p w14:paraId="3848759F" w14:textId="77777777" w:rsidR="000A1443" w:rsidRDefault="000A1443" w:rsidP="003E0313">
      <w:pPr>
        <w:pStyle w:val="4"/>
      </w:pPr>
      <w:bookmarkStart w:id="233" w:name="_Toc167890547"/>
      <w:bookmarkStart w:id="234" w:name="_Toc185338811"/>
      <w:bookmarkStart w:id="235" w:name="_Toc187824561"/>
      <w:bookmarkStart w:id="236" w:name="_Toc188348912"/>
      <w:r w:rsidRPr="007551F1">
        <w:t>DX with Cybersecurity</w:t>
      </w:r>
      <w:bookmarkEnd w:id="233"/>
      <w:bookmarkEnd w:id="234"/>
      <w:bookmarkEnd w:id="235"/>
      <w:bookmarkEnd w:id="236"/>
    </w:p>
    <w:p w14:paraId="4ED51653" w14:textId="5F1A0055" w:rsidR="000A1443" w:rsidRDefault="000A1443">
      <w:r w:rsidRPr="00270312">
        <w:rPr>
          <w:rFonts w:hint="eastAsia"/>
        </w:rPr>
        <w:t>業務や製品・サービスの</w:t>
      </w:r>
      <w:bookmarkStart w:id="237" w:name="■デジタル化4ー2ー2"/>
      <w:r w:rsidR="00A03B16">
        <w:fldChar w:fldCharType="begin"/>
      </w:r>
      <w:r w:rsidR="00A03B16">
        <w:rPr>
          <w:rFonts w:hint="eastAsia"/>
        </w:rPr>
        <w:instrText xml:space="preserve">HYPERLINK </w:instrText>
      </w:r>
      <w:r w:rsidR="00A03B16">
        <w:instrText xml:space="preserve"> \l "</w:instrText>
      </w:r>
      <w:r w:rsidR="00A03B16">
        <w:rPr>
          <w:rFonts w:hint="eastAsia"/>
        </w:rPr>
        <w:instrText>■デジタル化</w:instrText>
      </w:r>
      <w:r w:rsidR="00A03B16">
        <w:instrText>"</w:instrText>
      </w:r>
      <w:r w:rsidR="00A03B16">
        <w:fldChar w:fldCharType="separate"/>
      </w:r>
      <w:r w:rsidRPr="00A03B16">
        <w:rPr>
          <w:rStyle w:val="a7"/>
          <w:rFonts w:hint="eastAsia"/>
        </w:rPr>
        <w:t>デジタル化</w:t>
      </w:r>
      <w:bookmarkEnd w:id="237"/>
      <w:r w:rsidR="00A03B16">
        <w:fldChar w:fldCharType="end"/>
      </w:r>
      <w:r w:rsidRPr="00270312">
        <w:rPr>
          <w:rFonts w:hint="eastAsia"/>
        </w:rPr>
        <w:t>が進む中、サイバーセキュリティの確保は企業の価値に直結する重要な要素となっています。このため、</w:t>
      </w:r>
      <w:r>
        <w:rPr>
          <w:rFonts w:hint="eastAsia"/>
        </w:rPr>
        <w:t>DX</w:t>
      </w:r>
      <w:r w:rsidRPr="00270312">
        <w:rPr>
          <w:rFonts w:hint="eastAsia"/>
        </w:rPr>
        <w:t>とサイバーセキュリティ確保に向けた取組を同時に推進すること（</w:t>
      </w:r>
      <w:r w:rsidRPr="00270312">
        <w:t>DX with Cybersecurity）が不可欠になっています。しかしながら、中小企業がDX with Cybersecurityを推進するにあたり、人材や予算などのリソース不足などさまざまな課題が存在しています。これらの課題に対処するため、国が実施している施策の一部について説明します</w:t>
      </w:r>
      <w:r w:rsidRPr="00270312">
        <w:rPr>
          <w:rFonts w:hint="eastAsia"/>
        </w:rPr>
        <w:t>。</w:t>
      </w:r>
    </w:p>
    <w:p w14:paraId="5FC64584" w14:textId="77777777" w:rsidR="000A1443" w:rsidRDefault="000A1443">
      <w:r>
        <w:rPr>
          <w:noProof/>
        </w:rPr>
        <w:drawing>
          <wp:anchor distT="0" distB="0" distL="114300" distR="114300" simplePos="0" relativeHeight="251656280" behindDoc="0" locked="0" layoutInCell="1" allowOverlap="1" wp14:anchorId="54A7A8BF" wp14:editId="400DD7B1">
            <wp:simplePos x="0" y="0"/>
            <wp:positionH relativeFrom="column">
              <wp:posOffset>155575</wp:posOffset>
            </wp:positionH>
            <wp:positionV relativeFrom="paragraph">
              <wp:posOffset>1270</wp:posOffset>
            </wp:positionV>
            <wp:extent cx="6332220" cy="1441450"/>
            <wp:effectExtent l="0" t="0" r="0" b="0"/>
            <wp:wrapTopAndBottom/>
            <wp:docPr id="595496691"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32220" cy="144145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aa"/>
        <w:tblW w:w="0" w:type="auto"/>
        <w:tblLook w:val="04A0" w:firstRow="1" w:lastRow="0" w:firstColumn="1" w:lastColumn="0" w:noHBand="0" w:noVBand="1"/>
      </w:tblPr>
      <w:tblGrid>
        <w:gridCol w:w="10456"/>
      </w:tblGrid>
      <w:tr w:rsidR="000A1443" w14:paraId="6117F2E9" w14:textId="77777777" w:rsidTr="00997574">
        <w:tc>
          <w:tcPr>
            <w:tcW w:w="10456" w:type="dxa"/>
            <w:shd w:val="clear" w:color="auto" w:fill="2F5597"/>
          </w:tcPr>
          <w:p w14:paraId="5465D136" w14:textId="77777777" w:rsidR="000A1443" w:rsidRPr="00D95FD7" w:rsidRDefault="000A1443" w:rsidP="00C33636">
            <w:pPr>
              <w:pStyle w:val="aff0"/>
            </w:pPr>
            <w:r w:rsidRPr="00D95FD7">
              <w:rPr>
                <w:rFonts w:hint="eastAsia"/>
              </w:rPr>
              <w:t>経営層の意識改革</w:t>
            </w:r>
          </w:p>
        </w:tc>
      </w:tr>
      <w:tr w:rsidR="000A1443" w14:paraId="3C408364" w14:textId="77777777" w:rsidTr="002823F5">
        <w:tc>
          <w:tcPr>
            <w:tcW w:w="10456" w:type="dxa"/>
          </w:tcPr>
          <w:p w14:paraId="6ECEBCDE" w14:textId="77777777" w:rsidR="000A1443" w:rsidRPr="00C33636" w:rsidRDefault="000A1443" w:rsidP="00C33636">
            <w:pPr>
              <w:pStyle w:val="afff6"/>
            </w:pPr>
            <w:r w:rsidRPr="00C33636">
              <w:rPr>
                <w:rFonts w:hint="eastAsia"/>
              </w:rPr>
              <w:t>【課題】経営層が主体性を持ってDXとセキュリティ対策に取り組むためには、セキュリティの専門家とのコミュニケーションが重要</w:t>
            </w:r>
          </w:p>
          <w:p w14:paraId="0C3083E4" w14:textId="77777777" w:rsidR="000A1443" w:rsidRPr="00D95FD7" w:rsidRDefault="000A1443" w:rsidP="00C33636">
            <w:pPr>
              <w:pStyle w:val="afff6"/>
            </w:pPr>
            <w:r w:rsidRPr="00C33636">
              <w:rPr>
                <w:rFonts w:hint="eastAsia"/>
              </w:rPr>
              <w:t>【施策】経営者が</w:t>
            </w:r>
            <w:r w:rsidRPr="00C33636">
              <w:t>ITやセキュリティに関する専門知識を持っていない場合でも、セキュリティ</w:t>
            </w:r>
            <w:r w:rsidRPr="00C33636">
              <w:rPr>
                <w:rFonts w:hint="eastAsia"/>
              </w:rPr>
              <w:t>の</w:t>
            </w:r>
            <w:r w:rsidRPr="00C33636">
              <w:t>専門家と協力し、「プラス・セキュリティ」知識を</w:t>
            </w:r>
            <w:r w:rsidRPr="00D95FD7">
              <w:t>習得する環境を整備</w:t>
            </w:r>
          </w:p>
        </w:tc>
      </w:tr>
      <w:tr w:rsidR="000A1443" w14:paraId="41F30090" w14:textId="77777777" w:rsidTr="00997574">
        <w:tc>
          <w:tcPr>
            <w:tcW w:w="10456" w:type="dxa"/>
            <w:shd w:val="clear" w:color="auto" w:fill="2F5597"/>
          </w:tcPr>
          <w:p w14:paraId="11FD6AB3" w14:textId="77777777" w:rsidR="000A1443" w:rsidRPr="00D95FD7" w:rsidRDefault="000A1443" w:rsidP="00C33636">
            <w:pPr>
              <w:pStyle w:val="aff0"/>
            </w:pPr>
            <w:r w:rsidRPr="00D95FD7">
              <w:rPr>
                <w:rFonts w:hint="eastAsia"/>
              </w:rPr>
              <w:t>地域・中小企業における</w:t>
            </w:r>
            <w:r w:rsidRPr="00D95FD7">
              <w:t>DX with Cybersecurityの推進</w:t>
            </w:r>
          </w:p>
        </w:tc>
      </w:tr>
      <w:tr w:rsidR="000A1443" w14:paraId="2F4AF8A1" w14:textId="77777777" w:rsidTr="002823F5">
        <w:tc>
          <w:tcPr>
            <w:tcW w:w="10456" w:type="dxa"/>
          </w:tcPr>
          <w:p w14:paraId="22695C3F" w14:textId="77777777" w:rsidR="000A1443" w:rsidRPr="00C33636" w:rsidRDefault="000A1443" w:rsidP="00C33636">
            <w:pPr>
              <w:pStyle w:val="afff6"/>
            </w:pPr>
            <w:r w:rsidRPr="00C33636">
              <w:rPr>
                <w:rFonts w:hint="eastAsia"/>
              </w:rPr>
              <w:t>【課題】中小企業は、セキュリティ対策に予算を割くことの必要性を理解する</w:t>
            </w:r>
          </w:p>
          <w:p w14:paraId="3F049EC0" w14:textId="77777777" w:rsidR="000A1443" w:rsidRPr="00D95FD7" w:rsidRDefault="000A1443" w:rsidP="00C33636">
            <w:pPr>
              <w:pStyle w:val="afff6"/>
            </w:pPr>
            <w:r w:rsidRPr="00C33636">
              <w:rPr>
                <w:rFonts w:hint="eastAsia"/>
              </w:rPr>
              <w:t>【施策】中小企業が利用しやすい安価かつ効果的なセキュリティサービス・保険の普及など、中小企業向けセキュリティ施策を推進</w:t>
            </w:r>
          </w:p>
        </w:tc>
      </w:tr>
      <w:tr w:rsidR="000A1443" w14:paraId="73EFDC58" w14:textId="77777777" w:rsidTr="00997574">
        <w:tc>
          <w:tcPr>
            <w:tcW w:w="10456" w:type="dxa"/>
            <w:shd w:val="clear" w:color="auto" w:fill="2F5597"/>
          </w:tcPr>
          <w:p w14:paraId="6A30F9E6" w14:textId="77777777" w:rsidR="000A1443" w:rsidRPr="00D95FD7" w:rsidRDefault="000A1443" w:rsidP="00C33636">
            <w:pPr>
              <w:pStyle w:val="aff0"/>
            </w:pPr>
            <w:r w:rsidRPr="00D95FD7">
              <w:rPr>
                <w:rFonts w:hint="eastAsia"/>
              </w:rPr>
              <w:t>新たな価値創出を支えるサプライチェーンなどの</w:t>
            </w:r>
            <w:bookmarkStart w:id="238" w:name="■信頼性4ー2ー2"/>
            <w:r w:rsidRPr="00D95FD7">
              <w:rPr>
                <w:rFonts w:hint="eastAsia"/>
              </w:rPr>
              <w:t>信頼性</w:t>
            </w:r>
            <w:bookmarkEnd w:id="238"/>
            <w:r w:rsidRPr="00D95FD7">
              <w:rPr>
                <w:rFonts w:hint="eastAsia"/>
              </w:rPr>
              <w:t>確保に向けた基盤づくり</w:t>
            </w:r>
          </w:p>
        </w:tc>
      </w:tr>
      <w:bookmarkStart w:id="239" w:name="■サプライチェーン4ー2ー2"/>
      <w:tr w:rsidR="000A1443" w14:paraId="45474CFB" w14:textId="77777777" w:rsidTr="007F5F1D">
        <w:trPr>
          <w:trHeight w:val="1670"/>
        </w:trPr>
        <w:tc>
          <w:tcPr>
            <w:tcW w:w="10456" w:type="dxa"/>
          </w:tcPr>
          <w:p w14:paraId="53E51C78" w14:textId="01BED4CE" w:rsidR="000A1443" w:rsidRDefault="00470D29" w:rsidP="00C33636">
            <w:pPr>
              <w:pStyle w:val="afff8"/>
            </w:pPr>
            <w:r>
              <w:fldChar w:fldCharType="begin"/>
            </w:r>
            <w:r>
              <w:rPr>
                <w:rFonts w:hint="eastAsia"/>
              </w:rPr>
              <w:instrText xml:space="preserve">HYPERLINK </w:instrText>
            </w:r>
            <w:r>
              <w:instrText xml:space="preserve"> \l "</w:instrText>
            </w:r>
            <w:r>
              <w:rPr>
                <w:rFonts w:hint="eastAsia"/>
              </w:rPr>
              <w:instrText>■サプライチェーン</w:instrText>
            </w:r>
            <w:r>
              <w:instrText>"</w:instrText>
            </w:r>
            <w:r>
              <w:fldChar w:fldCharType="separate"/>
            </w:r>
            <w:r w:rsidR="000A1443" w:rsidRPr="00470D29">
              <w:rPr>
                <w:rStyle w:val="a7"/>
                <w:rFonts w:hint="eastAsia"/>
              </w:rPr>
              <w:t>サプライチェーン</w:t>
            </w:r>
            <w:bookmarkEnd w:id="239"/>
            <w:r>
              <w:fldChar w:fldCharType="end"/>
            </w:r>
            <w:r w:rsidR="000A1443" w:rsidRPr="00D95FD7">
              <w:rPr>
                <w:rFonts w:hint="eastAsia"/>
              </w:rPr>
              <w:t>の</w:t>
            </w:r>
            <w:hyperlink w:anchor="■信頼性" w:history="1">
              <w:r w:rsidR="000A1443" w:rsidRPr="00AB0F4B">
                <w:rPr>
                  <w:rStyle w:val="a7"/>
                  <w:rFonts w:hint="eastAsia"/>
                </w:rPr>
                <w:t>信頼性</w:t>
              </w:r>
            </w:hyperlink>
            <w:r w:rsidR="000A1443" w:rsidRPr="00D95FD7">
              <w:rPr>
                <w:rFonts w:hint="eastAsia"/>
              </w:rPr>
              <w:t>確保</w:t>
            </w:r>
          </w:p>
          <w:p w14:paraId="17821537" w14:textId="4AEE44D1" w:rsidR="000A1443" w:rsidRPr="00C33636" w:rsidRDefault="000A1443" w:rsidP="00C33636">
            <w:pPr>
              <w:pStyle w:val="afff6"/>
            </w:pPr>
            <w:r w:rsidRPr="00C33636">
              <w:rPr>
                <w:rFonts w:hint="eastAsia"/>
              </w:rPr>
              <w:t>【課題】</w:t>
            </w:r>
            <w:bookmarkStart w:id="240" w:name="■サイバー攻撃4ー2ー2"/>
            <w:r w:rsidR="007F75FF">
              <w:fldChar w:fldCharType="begin"/>
            </w:r>
            <w:r w:rsidR="007F75FF">
              <w:rPr>
                <w:rFonts w:hint="eastAsia"/>
              </w:rPr>
              <w:instrText xml:space="preserve">HYPERLINK </w:instrText>
            </w:r>
            <w:r w:rsidR="007F75FF">
              <w:instrText xml:space="preserve"> \l "</w:instrText>
            </w:r>
            <w:r w:rsidR="007F75FF">
              <w:rPr>
                <w:rFonts w:hint="eastAsia"/>
              </w:rPr>
              <w:instrText>■サイバー攻撃</w:instrText>
            </w:r>
            <w:r w:rsidR="007F75FF">
              <w:instrText>"</w:instrText>
            </w:r>
            <w:r w:rsidR="007F75FF">
              <w:fldChar w:fldCharType="separate"/>
            </w:r>
            <w:r w:rsidRPr="007F75FF">
              <w:rPr>
                <w:rStyle w:val="a7"/>
                <w:rFonts w:hint="eastAsia"/>
              </w:rPr>
              <w:t>サイバー攻撃</w:t>
            </w:r>
            <w:bookmarkEnd w:id="240"/>
            <w:r w:rsidR="007F75FF">
              <w:fldChar w:fldCharType="end"/>
            </w:r>
            <w:r w:rsidRPr="00C33636">
              <w:rPr>
                <w:rFonts w:hint="eastAsia"/>
              </w:rPr>
              <w:t>の起点となりうる箇所の拡大に伴う、リスク管理が重要</w:t>
            </w:r>
          </w:p>
          <w:p w14:paraId="7474AEDA" w14:textId="77777777" w:rsidR="000A1443" w:rsidRPr="00C33636" w:rsidRDefault="000A1443" w:rsidP="00C33636">
            <w:pPr>
              <w:pStyle w:val="afff6"/>
            </w:pPr>
            <w:r w:rsidRPr="00C33636">
              <w:rPr>
                <w:rFonts w:hint="eastAsia"/>
              </w:rPr>
              <w:t>【施策】産業分野別、または産業横断的なガイドラインの策定や活用促進を通じて、産業界におけるセキュリティ対策の具体化・実装を促進</w:t>
            </w:r>
          </w:p>
          <w:p w14:paraId="3B64D329" w14:textId="77777777" w:rsidR="000A1443" w:rsidRPr="00D95FD7" w:rsidRDefault="000A1443" w:rsidP="00C33636">
            <w:pPr>
              <w:pStyle w:val="afff8"/>
            </w:pPr>
            <w:r w:rsidRPr="00D95FD7">
              <w:rPr>
                <w:rFonts w:hint="eastAsia"/>
              </w:rPr>
              <w:t>データ流通の信頼性確保</w:t>
            </w:r>
          </w:p>
          <w:p w14:paraId="2605B060" w14:textId="745FCDE6" w:rsidR="000A1443" w:rsidRPr="00C33636" w:rsidRDefault="000A1443" w:rsidP="00C33636">
            <w:pPr>
              <w:pStyle w:val="afff6"/>
            </w:pPr>
            <w:r w:rsidRPr="00C33636">
              <w:rPr>
                <w:rFonts w:hint="eastAsia"/>
              </w:rPr>
              <w:t>【課題】データの</w:t>
            </w:r>
            <w:bookmarkStart w:id="241" w:name="■真正性４－２－２"/>
            <w:r w:rsidR="00F47BEE">
              <w:fldChar w:fldCharType="begin"/>
            </w:r>
            <w:r w:rsidR="00F47BEE">
              <w:rPr>
                <w:rFonts w:hint="eastAsia"/>
              </w:rPr>
              <w:instrText xml:space="preserve">HYPERLINK </w:instrText>
            </w:r>
            <w:r w:rsidR="00F47BEE">
              <w:instrText xml:space="preserve"> \l "</w:instrText>
            </w:r>
            <w:r w:rsidR="00F47BEE">
              <w:rPr>
                <w:rFonts w:hint="eastAsia"/>
              </w:rPr>
              <w:instrText>■真正性</w:instrText>
            </w:r>
            <w:r w:rsidR="00F47BEE">
              <w:instrText>"</w:instrText>
            </w:r>
            <w:r w:rsidR="00F47BEE">
              <w:fldChar w:fldCharType="separate"/>
            </w:r>
            <w:r w:rsidRPr="00F47BEE">
              <w:rPr>
                <w:rStyle w:val="a7"/>
                <w:rFonts w:hint="eastAsia"/>
              </w:rPr>
              <w:t>真正性</w:t>
            </w:r>
            <w:bookmarkEnd w:id="241"/>
            <w:r w:rsidR="00F47BEE">
              <w:fldChar w:fldCharType="end"/>
            </w:r>
            <w:r w:rsidRPr="00C33636">
              <w:rPr>
                <w:rFonts w:hint="eastAsia"/>
              </w:rPr>
              <w:t>や流通基盤の信頼性を確保することが重要</w:t>
            </w:r>
          </w:p>
          <w:p w14:paraId="434C1C9B" w14:textId="1B62970E" w:rsidR="000A1443" w:rsidRPr="00C33636" w:rsidRDefault="000A1443" w:rsidP="00C33636">
            <w:pPr>
              <w:pStyle w:val="afff6"/>
            </w:pPr>
            <w:r w:rsidRPr="00C33636">
              <w:rPr>
                <w:rFonts w:hint="eastAsia"/>
              </w:rPr>
              <w:t>【施策】データマネジメントの定義、送信元のなりすましやデータの</w:t>
            </w:r>
            <w:bookmarkStart w:id="242" w:name="■改ざん4ー2ー2"/>
            <w:r w:rsidR="00C07401">
              <w:fldChar w:fldCharType="begin"/>
            </w:r>
            <w:r w:rsidR="00C07401">
              <w:rPr>
                <w:rFonts w:hint="eastAsia"/>
              </w:rPr>
              <w:instrText xml:space="preserve">HYPERLINK </w:instrText>
            </w:r>
            <w:r w:rsidR="00C07401">
              <w:instrText xml:space="preserve"> \l "</w:instrText>
            </w:r>
            <w:r w:rsidR="00C07401">
              <w:rPr>
                <w:rFonts w:hint="eastAsia"/>
              </w:rPr>
              <w:instrText>■改ざん</w:instrText>
            </w:r>
            <w:r w:rsidR="00C07401">
              <w:instrText>"</w:instrText>
            </w:r>
            <w:r w:rsidR="00C07401">
              <w:fldChar w:fldCharType="separate"/>
            </w:r>
            <w:r w:rsidRPr="00C07401">
              <w:rPr>
                <w:rStyle w:val="a7"/>
                <w:rFonts w:hint="eastAsia"/>
              </w:rPr>
              <w:t>改ざん</w:t>
            </w:r>
            <w:bookmarkEnd w:id="242"/>
            <w:r w:rsidR="00C07401">
              <w:fldChar w:fldCharType="end"/>
            </w:r>
            <w:r w:rsidRPr="00C33636">
              <w:rPr>
                <w:rFonts w:hint="eastAsia"/>
              </w:rPr>
              <w:t>などを防止する仕組みを整備</w:t>
            </w:r>
          </w:p>
          <w:p w14:paraId="59F235F5" w14:textId="77777777" w:rsidR="000A1443" w:rsidRPr="00C33636" w:rsidRDefault="000A1443" w:rsidP="00C33636">
            <w:pPr>
              <w:pStyle w:val="afff8"/>
            </w:pPr>
            <w:r w:rsidRPr="00D95FD7">
              <w:rPr>
                <w:rFonts w:hint="eastAsia"/>
              </w:rPr>
              <w:t>セキュリティ製品・サービスの信頼性確保</w:t>
            </w:r>
          </w:p>
          <w:p w14:paraId="3C0CD511" w14:textId="77777777" w:rsidR="000A1443" w:rsidRPr="00C33636" w:rsidRDefault="000A1443" w:rsidP="00C33636">
            <w:pPr>
              <w:pStyle w:val="afff6"/>
            </w:pPr>
            <w:r w:rsidRPr="00C33636">
              <w:rPr>
                <w:rFonts w:hint="eastAsia"/>
              </w:rPr>
              <w:t>【課題】市場において提供されるセキュリティ製品・サービスが信頼できるか、客観的な評価が必要</w:t>
            </w:r>
          </w:p>
          <w:p w14:paraId="5356B794" w14:textId="77777777" w:rsidR="000A1443" w:rsidRPr="00C33636" w:rsidRDefault="000A1443" w:rsidP="00C33636">
            <w:pPr>
              <w:pStyle w:val="afff6"/>
            </w:pPr>
            <w:r w:rsidRPr="00C33636">
              <w:rPr>
                <w:rFonts w:hint="eastAsia"/>
              </w:rPr>
              <w:t>【施策】一定の基準を満たすセキュリティサービスの審査・登録する仕組みを整備</w:t>
            </w:r>
          </w:p>
          <w:p w14:paraId="40CD90C4" w14:textId="77777777" w:rsidR="000A1443" w:rsidRDefault="000A1443"/>
          <w:p w14:paraId="29378D8A" w14:textId="77777777" w:rsidR="000A1443" w:rsidRDefault="000A1443" w:rsidP="00C33636">
            <w:pPr>
              <w:pStyle w:val="afff8"/>
            </w:pPr>
            <w:r w:rsidRPr="00D95FD7">
              <w:rPr>
                <w:rFonts w:hint="eastAsia"/>
              </w:rPr>
              <w:t>先端技術・イノベーションの社会的実装</w:t>
            </w:r>
          </w:p>
          <w:p w14:paraId="533DB4E8" w14:textId="77777777" w:rsidR="000A1443" w:rsidRPr="00C33636" w:rsidRDefault="000A1443" w:rsidP="00C33636">
            <w:pPr>
              <w:pStyle w:val="afff6"/>
            </w:pPr>
            <w:r w:rsidRPr="00D95FD7">
              <w:rPr>
                <w:rFonts w:hint="eastAsia"/>
              </w:rPr>
              <w:t>【</w:t>
            </w:r>
            <w:r w:rsidRPr="00C33636">
              <w:rPr>
                <w:rFonts w:hint="eastAsia"/>
              </w:rPr>
              <w:t>課題】デジタル化の進展に伴い、効率的なセキュリティ対策が必要</w:t>
            </w:r>
          </w:p>
          <w:p w14:paraId="015216F4" w14:textId="77777777" w:rsidR="000A1443" w:rsidRPr="006E1CA4" w:rsidRDefault="000A1443" w:rsidP="00C33636">
            <w:pPr>
              <w:pStyle w:val="afff6"/>
            </w:pPr>
            <w:r w:rsidRPr="00C33636">
              <w:rPr>
                <w:rFonts w:hint="eastAsia"/>
              </w:rPr>
              <w:t>【施策】研究機関の知識や技術を民間企業が活用しやすい環境の整備や、企業が社外の知識や技術を取り入れ、組織の改革（セキュリティ対策の強化など）を進められる環境の整備を推進</w:t>
            </w:r>
          </w:p>
        </w:tc>
      </w:tr>
    </w:tbl>
    <w:p w14:paraId="5B6117D1" w14:textId="77777777" w:rsidR="000A1443" w:rsidRDefault="000A1443">
      <w:bookmarkStart w:id="243" w:name="_Ref167782813"/>
      <w:bookmarkStart w:id="244" w:name="_Toc167890548"/>
    </w:p>
    <w:tbl>
      <w:tblPr>
        <w:tblStyle w:val="aa"/>
        <w:tblW w:w="0" w:type="auto"/>
        <w:tblLook w:val="04A0" w:firstRow="1" w:lastRow="0" w:firstColumn="1" w:lastColumn="0" w:noHBand="0" w:noVBand="1"/>
      </w:tblPr>
      <w:tblGrid>
        <w:gridCol w:w="5228"/>
        <w:gridCol w:w="5228"/>
      </w:tblGrid>
      <w:tr w:rsidR="000A1443" w14:paraId="270AA0F8" w14:textId="77777777" w:rsidTr="00F41735">
        <w:tc>
          <w:tcPr>
            <w:tcW w:w="5228" w:type="dxa"/>
            <w:shd w:val="clear" w:color="auto" w:fill="auto"/>
          </w:tcPr>
          <w:p w14:paraId="36DBA20A" w14:textId="77777777" w:rsidR="000A1443" w:rsidRPr="002A1757" w:rsidRDefault="000A1443" w:rsidP="00601047">
            <w:pPr>
              <w:pStyle w:val="affe"/>
              <w:framePr w:wrap="around"/>
            </w:pPr>
            <w:r w:rsidRPr="002710B2">
              <w:rPr>
                <w:rFonts w:hint="eastAsia"/>
              </w:rPr>
              <w:t>施策の理解のため参考となる文献（参考文献）</w:t>
            </w:r>
          </w:p>
        </w:tc>
        <w:tc>
          <w:tcPr>
            <w:tcW w:w="5228" w:type="dxa"/>
          </w:tcPr>
          <w:p w14:paraId="22E42FCD" w14:textId="77777777" w:rsidR="000A1443" w:rsidRPr="002A1757" w:rsidRDefault="000A1443" w:rsidP="00601047">
            <w:pPr>
              <w:pStyle w:val="affe"/>
              <w:framePr w:wrap="around"/>
            </w:pPr>
          </w:p>
        </w:tc>
      </w:tr>
      <w:tr w:rsidR="000A1443" w14:paraId="2C2ECA67" w14:textId="77777777" w:rsidTr="00F41735">
        <w:tc>
          <w:tcPr>
            <w:tcW w:w="5228" w:type="dxa"/>
            <w:shd w:val="clear" w:color="auto" w:fill="F1A983" w:themeFill="accent2" w:themeFillTint="99"/>
          </w:tcPr>
          <w:p w14:paraId="5DCE073C" w14:textId="77777777" w:rsidR="000A1443" w:rsidRPr="002A1757" w:rsidRDefault="000A1443" w:rsidP="00601047">
            <w:pPr>
              <w:pStyle w:val="affe"/>
              <w:framePr w:wrap="around"/>
            </w:pPr>
            <w:r w:rsidRPr="002710B2">
              <w:rPr>
                <w:rFonts w:hint="eastAsia"/>
              </w:rPr>
              <w:t>目的や所属・役割から選ぶ施策一覧</w:t>
            </w:r>
          </w:p>
        </w:tc>
        <w:tc>
          <w:tcPr>
            <w:tcW w:w="5228" w:type="dxa"/>
          </w:tcPr>
          <w:p w14:paraId="43F86B07" w14:textId="77777777" w:rsidR="000A1443" w:rsidRPr="002A1757" w:rsidRDefault="000A1443" w:rsidP="00601047">
            <w:pPr>
              <w:pStyle w:val="affe"/>
              <w:framePr w:wrap="around"/>
            </w:pPr>
            <w:r w:rsidRPr="00CA4D72">
              <w:t>https://security-portal.nisc.go.jp/curriculum/</w:t>
            </w:r>
          </w:p>
        </w:tc>
      </w:tr>
    </w:tbl>
    <w:p w14:paraId="1A17A99C" w14:textId="77777777" w:rsidR="000A1443" w:rsidRDefault="000A1443" w:rsidP="002A6987">
      <w:pPr>
        <w:pStyle w:val="3"/>
        <w:rPr>
          <w:lang w:eastAsia="zh-TW"/>
        </w:rPr>
      </w:pPr>
      <w:bookmarkStart w:id="245" w:name="_Ref169091864"/>
      <w:bookmarkStart w:id="246" w:name="_Ref169091870"/>
      <w:bookmarkStart w:id="247" w:name="_Toc185338812"/>
      <w:bookmarkStart w:id="248" w:name="_Toc187824562"/>
      <w:bookmarkStart w:id="249" w:name="_Toc188348913"/>
      <w:r>
        <w:rPr>
          <w:rFonts w:hint="eastAsia"/>
          <w:lang w:eastAsia="zh-TW"/>
        </w:rPr>
        <w:t>関連法令</w:t>
      </w:r>
      <w:bookmarkEnd w:id="243"/>
      <w:bookmarkEnd w:id="244"/>
      <w:bookmarkEnd w:id="245"/>
      <w:bookmarkEnd w:id="246"/>
      <w:bookmarkEnd w:id="247"/>
      <w:bookmarkEnd w:id="248"/>
      <w:bookmarkEnd w:id="249"/>
    </w:p>
    <w:p w14:paraId="18D2977F" w14:textId="77777777" w:rsidR="000A1443" w:rsidRDefault="000A1443" w:rsidP="003E0313">
      <w:pPr>
        <w:pStyle w:val="4"/>
      </w:pPr>
      <w:bookmarkStart w:id="250" w:name="_Toc185338813"/>
      <w:bookmarkStart w:id="251" w:name="_Toc187824563"/>
      <w:bookmarkStart w:id="252" w:name="_Toc188348914"/>
      <w:r w:rsidRPr="00051E06">
        <w:rPr>
          <w:rFonts w:hint="eastAsia"/>
        </w:rPr>
        <w:t>個人情報保護法</w:t>
      </w:r>
      <w:bookmarkEnd w:id="250"/>
      <w:bookmarkEnd w:id="251"/>
      <w:bookmarkEnd w:id="252"/>
    </w:p>
    <w:p w14:paraId="620AA419" w14:textId="77777777" w:rsidR="000A1443" w:rsidRDefault="000A1443">
      <w:r w:rsidRPr="009F60F0">
        <w:rPr>
          <w:rFonts w:hint="eastAsia"/>
        </w:rPr>
        <w:t>インターネットが普及し、ネットショッピングなど、</w:t>
      </w:r>
      <w:r>
        <w:rPr>
          <w:rFonts w:hint="eastAsia"/>
        </w:rPr>
        <w:t>さまざま</w:t>
      </w:r>
      <w:r w:rsidRPr="009F60F0">
        <w:rPr>
          <w:rFonts w:hint="eastAsia"/>
        </w:rPr>
        <w:t>なサービスの利用を通して個人情報のやり取りが当たり前になった現在、個人情報の保護は人々にとって身近なテーマとなりました。企業にとって、個人情報は事業へ有効に活用することのできるものですが、漏えいなどの事故が起きた場合、社会的な信用の失墜に直結するため、事業経営に及ぼす影響は非常に大きいです。</w:t>
      </w:r>
    </w:p>
    <w:p w14:paraId="1AFC2B77" w14:textId="27F17A05" w:rsidR="000A1443" w:rsidRDefault="000A1443">
      <w:r w:rsidRPr="009F60F0">
        <w:t>そのため、消費者や取引先から預かっている個人情報を適切に取扱うことは、企業の権利や利益を守ることに</w:t>
      </w:r>
      <w:r>
        <w:rPr>
          <w:rFonts w:hint="eastAsia"/>
        </w:rPr>
        <w:t>つな</w:t>
      </w:r>
      <w:r w:rsidRPr="009F60F0">
        <w:t>がる非常に重要な取</w:t>
      </w:r>
      <w:r>
        <w:rPr>
          <w:rFonts w:hint="eastAsia"/>
        </w:rPr>
        <w:t>り</w:t>
      </w:r>
      <w:r w:rsidRPr="009F60F0">
        <w:t>組みとなります。ここでは、サイバーセキュリテ</w:t>
      </w:r>
      <w:r w:rsidRPr="009F60F0">
        <w:rPr>
          <w:rFonts w:hint="eastAsia"/>
        </w:rPr>
        <w:t>ィに関連する法令として、個人情報保護法について説明します。</w:t>
      </w:r>
    </w:p>
    <w:tbl>
      <w:tblPr>
        <w:tblStyle w:val="aa"/>
        <w:tblW w:w="0" w:type="auto"/>
        <w:tblLook w:val="04A0" w:firstRow="1" w:lastRow="0" w:firstColumn="1" w:lastColumn="0" w:noHBand="0" w:noVBand="1"/>
      </w:tblPr>
      <w:tblGrid>
        <w:gridCol w:w="10456"/>
      </w:tblGrid>
      <w:tr w:rsidR="000A1443" w14:paraId="70C9DE4A" w14:textId="77777777" w:rsidTr="00A264F1">
        <w:tc>
          <w:tcPr>
            <w:tcW w:w="10456" w:type="dxa"/>
            <w:shd w:val="clear" w:color="auto" w:fill="2F5597"/>
          </w:tcPr>
          <w:p w14:paraId="571C392A" w14:textId="77777777" w:rsidR="000A1443" w:rsidRPr="00A264F1" w:rsidRDefault="000A1443" w:rsidP="00E16C1A">
            <w:pPr>
              <w:pStyle w:val="aff0"/>
            </w:pPr>
            <w:r w:rsidRPr="00A264F1">
              <w:rPr>
                <w:rFonts w:hint="eastAsia"/>
              </w:rPr>
              <w:t>個人情報保護法とは</w:t>
            </w:r>
          </w:p>
        </w:tc>
      </w:tr>
      <w:tr w:rsidR="000A1443" w14:paraId="63D4512F" w14:textId="77777777" w:rsidTr="009F60F0">
        <w:tc>
          <w:tcPr>
            <w:tcW w:w="10456" w:type="dxa"/>
          </w:tcPr>
          <w:p w14:paraId="0B61BB84" w14:textId="77777777" w:rsidR="000A1443" w:rsidRPr="00E16C1A" w:rsidRDefault="000A1443" w:rsidP="00E16C1A">
            <w:pPr>
              <w:pStyle w:val="afff6"/>
            </w:pPr>
            <w:r w:rsidRPr="00E16C1A">
              <w:rPr>
                <w:rFonts w:hint="eastAsia"/>
              </w:rPr>
              <w:t>インターネットの普及や情報技術の進歩などを背景として、個人の権利や利益を守ることを目的として「個人情報保護法」（正式名称：個人情報の保護に関する法律）が平成17</w:t>
            </w:r>
            <w:r w:rsidRPr="00E16C1A">
              <w:t>年4月に全面施行されました。施行後も、デジタル技術の進展やグローバル化などの経済・社会情勢の変化や、世の中の個人情報に対する意識の高まりなどに対応するため、今までに3度の改正が行われています。</w:t>
            </w:r>
          </w:p>
          <w:p w14:paraId="3F636988" w14:textId="77777777" w:rsidR="000A1443" w:rsidRDefault="000A1443" w:rsidP="00E16C1A">
            <w:pPr>
              <w:pStyle w:val="afff6"/>
            </w:pPr>
            <w:r w:rsidRPr="00E16C1A">
              <w:t>個人情報保護法では、どのような情報が個人情報になるのか、個人の権利や利益を守るためには個人情報をどのように取扱わなければいけないのかなどが規定されていま</w:t>
            </w:r>
            <w:r w:rsidRPr="00E16C1A">
              <w:rPr>
                <w:rFonts w:hint="eastAsia"/>
              </w:rPr>
              <w:t>す。</w:t>
            </w:r>
          </w:p>
        </w:tc>
      </w:tr>
    </w:tbl>
    <w:p w14:paraId="41AD1CDE" w14:textId="77777777" w:rsidR="002C72E1" w:rsidRDefault="002C72E1" w:rsidP="002C72E1"/>
    <w:p w14:paraId="633B5C8D" w14:textId="4E20215F" w:rsidR="000A1443" w:rsidRPr="003C27EE" w:rsidRDefault="000A1443">
      <w:pPr>
        <w:pStyle w:val="5"/>
        <w:rPr>
          <w:color w:val="2F5597"/>
        </w:rPr>
      </w:pPr>
      <w:r w:rsidRPr="003C27EE">
        <w:rPr>
          <w:rFonts w:hint="eastAsia"/>
        </w:rPr>
        <w:t>個人情報の定義</w:t>
      </w:r>
    </w:p>
    <w:tbl>
      <w:tblPr>
        <w:tblStyle w:val="aa"/>
        <w:tblW w:w="0" w:type="auto"/>
        <w:tblLook w:val="04A0" w:firstRow="1" w:lastRow="0" w:firstColumn="1" w:lastColumn="0" w:noHBand="0" w:noVBand="1"/>
      </w:tblPr>
      <w:tblGrid>
        <w:gridCol w:w="10456"/>
      </w:tblGrid>
      <w:tr w:rsidR="000A1443" w14:paraId="65865C13" w14:textId="77777777" w:rsidTr="002D4806">
        <w:tc>
          <w:tcPr>
            <w:tcW w:w="10456" w:type="dxa"/>
          </w:tcPr>
          <w:p w14:paraId="775A7D50" w14:textId="77777777" w:rsidR="000A1443" w:rsidRPr="00E16C1A" w:rsidRDefault="000A1443" w:rsidP="00E16C1A">
            <w:pPr>
              <w:pStyle w:val="afff6"/>
            </w:pPr>
            <w:r w:rsidRPr="00E16C1A">
              <w:rPr>
                <w:rFonts w:hint="eastAsia"/>
              </w:rPr>
              <w:t>個人情報保護法において「個人情報」とは、生存する個人に関する情報で、氏名、生年月日、住所、顔写真などにより特定の個人を識別できる情報のことを指します。これには他の情報と容易に照合でき、それにより特定の個人を識別できるものも含まれます。</w:t>
            </w:r>
          </w:p>
        </w:tc>
      </w:tr>
    </w:tbl>
    <w:p w14:paraId="0BDA0EA3" w14:textId="77777777" w:rsidR="002C72E1" w:rsidRDefault="002C72E1" w:rsidP="002C72E1"/>
    <w:p w14:paraId="6E872209" w14:textId="065BD3D4" w:rsidR="000A1443" w:rsidRPr="005E41A3" w:rsidRDefault="000A1443">
      <w:pPr>
        <w:pStyle w:val="5"/>
      </w:pPr>
      <w:r w:rsidRPr="005E41A3">
        <w:rPr>
          <w:rFonts w:hint="eastAsia"/>
        </w:rPr>
        <w:t>個人情報を取扱う</w:t>
      </w:r>
      <w:r>
        <w:rPr>
          <w:rFonts w:hint="eastAsia"/>
          <w:color w:val="2F5597"/>
        </w:rPr>
        <w:t>時</w:t>
      </w:r>
      <w:r w:rsidRPr="005E41A3">
        <w:rPr>
          <w:rFonts w:hint="eastAsia"/>
          <w:color w:val="2F5597"/>
        </w:rPr>
        <w:t>の基本ルール</w:t>
      </w:r>
    </w:p>
    <w:tbl>
      <w:tblPr>
        <w:tblStyle w:val="aa"/>
        <w:tblW w:w="0" w:type="auto"/>
        <w:tblLook w:val="04A0" w:firstRow="1" w:lastRow="0" w:firstColumn="1" w:lastColumn="0" w:noHBand="0" w:noVBand="1"/>
      </w:tblPr>
      <w:tblGrid>
        <w:gridCol w:w="5228"/>
        <w:gridCol w:w="5228"/>
      </w:tblGrid>
      <w:tr w:rsidR="000A1443" w14:paraId="5E92CDF9" w14:textId="77777777" w:rsidTr="003B2C67">
        <w:tc>
          <w:tcPr>
            <w:tcW w:w="5228" w:type="dxa"/>
            <w:shd w:val="clear" w:color="auto" w:fill="2F5597"/>
          </w:tcPr>
          <w:p w14:paraId="5131AB01" w14:textId="77777777" w:rsidR="000A1443" w:rsidRPr="00E16C1A" w:rsidRDefault="000A1443" w:rsidP="00E16C1A">
            <w:pPr>
              <w:pStyle w:val="aff0"/>
            </w:pPr>
            <w:r w:rsidRPr="00E16C1A">
              <w:rPr>
                <w:rFonts w:hint="eastAsia"/>
              </w:rPr>
              <w:t>①</w:t>
            </w:r>
            <w:r w:rsidRPr="00E16C1A">
              <w:t xml:space="preserve"> 取得・利用</w:t>
            </w:r>
          </w:p>
        </w:tc>
        <w:tc>
          <w:tcPr>
            <w:tcW w:w="5228" w:type="dxa"/>
            <w:shd w:val="clear" w:color="auto" w:fill="2F5597"/>
          </w:tcPr>
          <w:p w14:paraId="797A2964" w14:textId="77777777" w:rsidR="000A1443" w:rsidRPr="00E16C1A" w:rsidRDefault="000A1443" w:rsidP="00E16C1A">
            <w:pPr>
              <w:pStyle w:val="aff0"/>
            </w:pPr>
            <w:r w:rsidRPr="00E16C1A">
              <w:rPr>
                <w:rFonts w:hint="eastAsia"/>
              </w:rPr>
              <w:t>②</w:t>
            </w:r>
            <w:r w:rsidRPr="00E16C1A">
              <w:t xml:space="preserve"> 保管・管理</w:t>
            </w:r>
          </w:p>
        </w:tc>
      </w:tr>
      <w:tr w:rsidR="000A1443" w14:paraId="58661811" w14:textId="77777777" w:rsidTr="00037E36">
        <w:tc>
          <w:tcPr>
            <w:tcW w:w="5228" w:type="dxa"/>
          </w:tcPr>
          <w:p w14:paraId="40F4B1FB" w14:textId="77777777" w:rsidR="000A1443" w:rsidRPr="00E16C1A" w:rsidRDefault="000A1443" w:rsidP="00892C01">
            <w:pPr>
              <w:pStyle w:val="afff6"/>
              <w:numPr>
                <w:ilvl w:val="0"/>
                <w:numId w:val="730"/>
              </w:numPr>
            </w:pPr>
            <w:r w:rsidRPr="00E16C1A">
              <w:rPr>
                <w:rFonts w:hint="eastAsia"/>
              </w:rPr>
              <w:t>利用目的を特定して、その範囲内で利用する。</w:t>
            </w:r>
          </w:p>
          <w:p w14:paraId="065CD2F0" w14:textId="77777777" w:rsidR="000A1443" w:rsidRPr="00E16C1A" w:rsidRDefault="000A1443" w:rsidP="00892C01">
            <w:pPr>
              <w:pStyle w:val="afff6"/>
              <w:numPr>
                <w:ilvl w:val="0"/>
                <w:numId w:val="730"/>
              </w:numPr>
            </w:pPr>
            <w:r w:rsidRPr="00E16C1A">
              <w:rPr>
                <w:rFonts w:hint="eastAsia"/>
              </w:rPr>
              <w:t>利用目的を通知または公表する。</w:t>
            </w:r>
          </w:p>
        </w:tc>
        <w:tc>
          <w:tcPr>
            <w:tcW w:w="5228" w:type="dxa"/>
          </w:tcPr>
          <w:p w14:paraId="3214F21E" w14:textId="77777777" w:rsidR="000A1443" w:rsidRPr="00E16C1A" w:rsidRDefault="000A1443" w:rsidP="00892C01">
            <w:pPr>
              <w:pStyle w:val="afff6"/>
              <w:numPr>
                <w:ilvl w:val="0"/>
                <w:numId w:val="730"/>
              </w:numPr>
            </w:pPr>
            <w:r w:rsidRPr="00E16C1A">
              <w:rPr>
                <w:rFonts w:hint="eastAsia"/>
              </w:rPr>
              <w:t>漏えいなどが生じないように、安全に管理する。</w:t>
            </w:r>
          </w:p>
          <w:p w14:paraId="689933D3" w14:textId="77777777" w:rsidR="000A1443" w:rsidRPr="00E16C1A" w:rsidRDefault="000A1443" w:rsidP="00892C01">
            <w:pPr>
              <w:pStyle w:val="afff6"/>
              <w:numPr>
                <w:ilvl w:val="0"/>
                <w:numId w:val="730"/>
              </w:numPr>
            </w:pPr>
            <w:r w:rsidRPr="00E16C1A">
              <w:rPr>
                <w:rFonts w:hint="eastAsia"/>
              </w:rPr>
              <w:t>従業者や委託先にも安全管理を徹底する。</w:t>
            </w:r>
          </w:p>
        </w:tc>
      </w:tr>
      <w:tr w:rsidR="000A1443" w14:paraId="76666B91" w14:textId="77777777" w:rsidTr="003B2C67">
        <w:tc>
          <w:tcPr>
            <w:tcW w:w="5228" w:type="dxa"/>
            <w:shd w:val="clear" w:color="auto" w:fill="2F5597"/>
          </w:tcPr>
          <w:p w14:paraId="5FB62C06" w14:textId="77777777" w:rsidR="000A1443" w:rsidRPr="00E16C1A" w:rsidRDefault="000A1443" w:rsidP="0053630F">
            <w:pPr>
              <w:pStyle w:val="aff0"/>
            </w:pPr>
            <w:r w:rsidRPr="00E16C1A">
              <w:rPr>
                <w:rFonts w:hint="eastAsia"/>
              </w:rPr>
              <w:t>③</w:t>
            </w:r>
            <w:r w:rsidRPr="00E16C1A">
              <w:t xml:space="preserve"> 提供</w:t>
            </w:r>
          </w:p>
        </w:tc>
        <w:tc>
          <w:tcPr>
            <w:tcW w:w="5228" w:type="dxa"/>
            <w:shd w:val="clear" w:color="auto" w:fill="2F5597"/>
          </w:tcPr>
          <w:p w14:paraId="6AC3D8F0" w14:textId="77777777" w:rsidR="000A1443" w:rsidRPr="00E16C1A" w:rsidRDefault="000A1443" w:rsidP="0053630F">
            <w:pPr>
              <w:pStyle w:val="aff0"/>
            </w:pPr>
            <w:r w:rsidRPr="00E16C1A">
              <w:rPr>
                <w:rFonts w:hint="eastAsia"/>
              </w:rPr>
              <w:t>④</w:t>
            </w:r>
            <w:r w:rsidRPr="00E16C1A">
              <w:t xml:space="preserve"> 開示請求などへの対応</w:t>
            </w:r>
          </w:p>
        </w:tc>
      </w:tr>
      <w:tr w:rsidR="000A1443" w14:paraId="64E3808E" w14:textId="77777777" w:rsidTr="00037E36">
        <w:tc>
          <w:tcPr>
            <w:tcW w:w="5228" w:type="dxa"/>
          </w:tcPr>
          <w:p w14:paraId="52398798" w14:textId="77777777" w:rsidR="000A1443" w:rsidRPr="00E16C1A" w:rsidRDefault="000A1443" w:rsidP="00892C01">
            <w:pPr>
              <w:pStyle w:val="afff6"/>
              <w:numPr>
                <w:ilvl w:val="0"/>
                <w:numId w:val="730"/>
              </w:numPr>
            </w:pPr>
            <w:r w:rsidRPr="00E16C1A">
              <w:rPr>
                <w:rFonts w:hint="eastAsia"/>
              </w:rPr>
              <w:t>第三者に提供する場合は、あらかじめ本人から同意を得る。</w:t>
            </w:r>
          </w:p>
          <w:p w14:paraId="0413BE0B" w14:textId="77777777" w:rsidR="000A1443" w:rsidRPr="00E16C1A" w:rsidRDefault="000A1443" w:rsidP="00892C01">
            <w:pPr>
              <w:pStyle w:val="afff6"/>
              <w:numPr>
                <w:ilvl w:val="0"/>
                <w:numId w:val="730"/>
              </w:numPr>
            </w:pPr>
            <w:r w:rsidRPr="00E16C1A">
              <w:rPr>
                <w:rFonts w:hint="eastAsia"/>
              </w:rPr>
              <w:t>第三者に提供した場合、提供を受けた場合は一定事項を記録する。</w:t>
            </w:r>
          </w:p>
        </w:tc>
        <w:tc>
          <w:tcPr>
            <w:tcW w:w="5228" w:type="dxa"/>
          </w:tcPr>
          <w:p w14:paraId="046E6E16" w14:textId="77777777" w:rsidR="000A1443" w:rsidRPr="00E16C1A" w:rsidRDefault="000A1443" w:rsidP="00892C01">
            <w:pPr>
              <w:pStyle w:val="afff6"/>
              <w:numPr>
                <w:ilvl w:val="0"/>
                <w:numId w:val="730"/>
              </w:numPr>
            </w:pPr>
            <w:r w:rsidRPr="00E16C1A">
              <w:rPr>
                <w:rFonts w:hint="eastAsia"/>
              </w:rPr>
              <w:t>本人から開示などの請求があった場合はこれに対応する。</w:t>
            </w:r>
          </w:p>
          <w:p w14:paraId="1B81FD6A" w14:textId="77777777" w:rsidR="000A1443" w:rsidRPr="00E16C1A" w:rsidRDefault="000A1443" w:rsidP="00892C01">
            <w:pPr>
              <w:pStyle w:val="afff6"/>
              <w:numPr>
                <w:ilvl w:val="0"/>
                <w:numId w:val="730"/>
              </w:numPr>
            </w:pPr>
            <w:r w:rsidRPr="00E16C1A">
              <w:rPr>
                <w:rFonts w:hint="eastAsia"/>
              </w:rPr>
              <w:t>苦情に適切かつ迅速に対応する。</w:t>
            </w:r>
          </w:p>
        </w:tc>
      </w:tr>
    </w:tbl>
    <w:p w14:paraId="06C7B882" w14:textId="77777777" w:rsidR="000A1443" w:rsidRDefault="000A1443"/>
    <w:tbl>
      <w:tblPr>
        <w:tblStyle w:val="aa"/>
        <w:tblW w:w="0" w:type="auto"/>
        <w:tblLook w:val="04A0" w:firstRow="1" w:lastRow="0" w:firstColumn="1" w:lastColumn="0" w:noHBand="0" w:noVBand="1"/>
      </w:tblPr>
      <w:tblGrid>
        <w:gridCol w:w="10456"/>
      </w:tblGrid>
      <w:tr w:rsidR="000A1443" w14:paraId="0ED8092F" w14:textId="77777777" w:rsidTr="00A933CF">
        <w:tc>
          <w:tcPr>
            <w:tcW w:w="10456" w:type="dxa"/>
          </w:tcPr>
          <w:p w14:paraId="36FDFC70" w14:textId="77777777" w:rsidR="000A1443" w:rsidRPr="00AB21C6" w:rsidRDefault="000A1443" w:rsidP="00AB21C6">
            <w:pPr>
              <w:pStyle w:val="afff8"/>
            </w:pPr>
            <w:r>
              <w:rPr>
                <w:noProof/>
              </w:rPr>
              <w:drawing>
                <wp:anchor distT="0" distB="0" distL="114300" distR="114300" simplePos="0" relativeHeight="251656290" behindDoc="0" locked="1" layoutInCell="1" allowOverlap="1" wp14:anchorId="37EF9DEF" wp14:editId="662D2B43">
                  <wp:simplePos x="0" y="0"/>
                  <wp:positionH relativeFrom="column">
                    <wp:posOffset>-474980</wp:posOffset>
                  </wp:positionH>
                  <wp:positionV relativeFrom="paragraph">
                    <wp:posOffset>-208280</wp:posOffset>
                  </wp:positionV>
                  <wp:extent cx="824230" cy="518160"/>
                  <wp:effectExtent l="0" t="0" r="0" b="0"/>
                  <wp:wrapNone/>
                  <wp:docPr id="12593233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88179"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4230" cy="518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933CF">
              <w:rPr>
                <w:rFonts w:hint="eastAsia"/>
              </w:rPr>
              <w:t>個人情報保護法の罰則規定</w:t>
            </w:r>
          </w:p>
          <w:p w14:paraId="48CA2AC8" w14:textId="2A1ACEFF" w:rsidR="000A1443" w:rsidRDefault="000A1443" w:rsidP="00AB21C6">
            <w:pPr>
              <w:pStyle w:val="afff6"/>
            </w:pPr>
            <w:r>
              <w:rPr>
                <w:rFonts w:hint="eastAsia"/>
              </w:rPr>
              <w:t>令和4</w:t>
            </w:r>
            <w:r w:rsidRPr="00A933CF">
              <w:t>年4月施行の法改正により、法令違反に対する罰則が強化されました。法人に対しては、</w:t>
            </w:r>
            <w:bookmarkStart w:id="253" w:name="■個人情報保護委員会4ー3ー1"/>
            <w:r w:rsidR="006359BE">
              <w:fldChar w:fldCharType="begin"/>
            </w:r>
            <w:r w:rsidR="006359BE">
              <w:instrText>HYPERLINK  \l "■個人情報保護委員会"</w:instrText>
            </w:r>
            <w:r w:rsidR="006359BE">
              <w:fldChar w:fldCharType="separate"/>
            </w:r>
            <w:r w:rsidRPr="006359BE">
              <w:rPr>
                <w:rStyle w:val="a7"/>
              </w:rPr>
              <w:t>個人情報保護委員会</w:t>
            </w:r>
            <w:bookmarkEnd w:id="253"/>
            <w:r w:rsidR="006359BE">
              <w:fldChar w:fldCharType="end"/>
            </w:r>
            <w:r w:rsidRPr="00A933CF">
              <w:t>の措置命令に違反したり、個人情報データベースを不正流用した</w:t>
            </w:r>
            <w:r>
              <w:rPr>
                <w:rFonts w:hint="eastAsia"/>
              </w:rPr>
              <w:t>り</w:t>
            </w:r>
            <w:r w:rsidRPr="00A933CF">
              <w:t>した場合</w:t>
            </w:r>
            <w:r>
              <w:rPr>
                <w:rFonts w:hint="eastAsia"/>
              </w:rPr>
              <w:t>1</w:t>
            </w:r>
            <w:r w:rsidRPr="00A933CF">
              <w:t>億円以下、報告義務違反の場合50万円以下の罰金となっています。</w:t>
            </w:r>
          </w:p>
        </w:tc>
      </w:tr>
    </w:tbl>
    <w:p w14:paraId="10E51157" w14:textId="77777777" w:rsidR="000A1443" w:rsidRDefault="000A1443">
      <w:bookmarkStart w:id="254" w:name="_Toc167890550"/>
    </w:p>
    <w:p w14:paraId="7965FF8C" w14:textId="77777777" w:rsidR="00B523FA" w:rsidRDefault="00B523FA"/>
    <w:p w14:paraId="3ED6F219" w14:textId="77777777" w:rsidR="000A1443" w:rsidRDefault="000A1443" w:rsidP="003E0313">
      <w:pPr>
        <w:pStyle w:val="4"/>
      </w:pPr>
      <w:bookmarkStart w:id="255" w:name="_Toc185338814"/>
      <w:bookmarkStart w:id="256" w:name="_Toc187824564"/>
      <w:bookmarkStart w:id="257" w:name="_Toc188348915"/>
      <w:r>
        <w:rPr>
          <w:rFonts w:hint="eastAsia"/>
        </w:rPr>
        <w:t>GDPR</w:t>
      </w:r>
      <w:bookmarkEnd w:id="254"/>
      <w:bookmarkEnd w:id="255"/>
      <w:bookmarkEnd w:id="256"/>
      <w:bookmarkEnd w:id="257"/>
    </w:p>
    <w:p w14:paraId="57128B76" w14:textId="77777777" w:rsidR="000A1443" w:rsidRDefault="000A1443">
      <w:r>
        <w:rPr>
          <w:noProof/>
        </w:rPr>
        <w:drawing>
          <wp:anchor distT="0" distB="0" distL="114300" distR="114300" simplePos="0" relativeHeight="251656307" behindDoc="0" locked="0" layoutInCell="1" allowOverlap="1" wp14:anchorId="27247493" wp14:editId="66BB17A9">
            <wp:simplePos x="0" y="0"/>
            <wp:positionH relativeFrom="margin">
              <wp:posOffset>865505</wp:posOffset>
            </wp:positionH>
            <wp:positionV relativeFrom="paragraph">
              <wp:posOffset>3039110</wp:posOffset>
            </wp:positionV>
            <wp:extent cx="4907280" cy="2406015"/>
            <wp:effectExtent l="0" t="0" r="7620" b="0"/>
            <wp:wrapTopAndBottom/>
            <wp:docPr id="13766424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42465"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07280" cy="2406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933CF">
        <w:t>GDPR（EU一般データ保護規則）とは、個人データの保護とプライバシーの権利を強化するために、欧州連合（EU）加盟国に適用される重要な法令です。EUで活動する企業だけではなく、EU加盟国の居住者の個人データを</w:t>
      </w:r>
      <w:r>
        <w:t>取扱</w:t>
      </w:r>
      <w:r w:rsidRPr="00A933CF">
        <w:t>う企業は、企業規模に関係なく、GDPRが適用されるため、GDPRを理解し遵守することが必要です。以下では、GDPRの概要および日本企業の関わりについて説明します。</w:t>
      </w:r>
    </w:p>
    <w:tbl>
      <w:tblPr>
        <w:tblStyle w:val="aa"/>
        <w:tblW w:w="0" w:type="auto"/>
        <w:tblLook w:val="04A0" w:firstRow="1" w:lastRow="0" w:firstColumn="1" w:lastColumn="0" w:noHBand="0" w:noVBand="1"/>
      </w:tblPr>
      <w:tblGrid>
        <w:gridCol w:w="10456"/>
      </w:tblGrid>
      <w:tr w:rsidR="000A1443" w14:paraId="4374BBB5" w14:textId="77777777" w:rsidTr="001D0962">
        <w:tc>
          <w:tcPr>
            <w:tcW w:w="10456" w:type="dxa"/>
            <w:shd w:val="clear" w:color="auto" w:fill="2F5597"/>
          </w:tcPr>
          <w:p w14:paraId="7D7D1AA9" w14:textId="77777777" w:rsidR="000A1443" w:rsidRPr="00AB21C6" w:rsidRDefault="000A1443" w:rsidP="00AB21C6">
            <w:pPr>
              <w:pStyle w:val="aff0"/>
            </w:pPr>
            <w:r w:rsidRPr="001D0962">
              <w:t>GDPR（一般データ保護規則）とは</w:t>
            </w:r>
          </w:p>
        </w:tc>
      </w:tr>
      <w:tr w:rsidR="000A1443" w14:paraId="1040ED4F" w14:textId="77777777" w:rsidTr="00A933CF">
        <w:tc>
          <w:tcPr>
            <w:tcW w:w="10456" w:type="dxa"/>
          </w:tcPr>
          <w:p w14:paraId="7051E166" w14:textId="77777777" w:rsidR="000A1443" w:rsidRDefault="000A1443" w:rsidP="00AB21C6">
            <w:pPr>
              <w:pStyle w:val="afff6"/>
            </w:pPr>
            <w:r w:rsidRPr="005E064B">
              <w:t>EUで策定された新しい個人情報保護の枠組みであり、個人データ保護やその取扱いについて詳細に定められた欧州経済領域内の各国に適用される法令のことです。欧州経済領域内で取得した「個人データ」を「処理」し、欧州経済領域外の第三国に「移転」するために満たすべき要件が定められています。GDPRの特徴として、インターネット上で収集できる個人データのほとんどが保護対象となっています。</w:t>
            </w:r>
          </w:p>
        </w:tc>
      </w:tr>
    </w:tbl>
    <w:p w14:paraId="25DCAEDE" w14:textId="77777777" w:rsidR="000A1443" w:rsidRDefault="000A1443">
      <w:pPr>
        <w:ind w:firstLineChars="0" w:firstLine="0"/>
      </w:pPr>
    </w:p>
    <w:tbl>
      <w:tblPr>
        <w:tblStyle w:val="aa"/>
        <w:tblW w:w="0" w:type="auto"/>
        <w:tblLook w:val="04A0" w:firstRow="1" w:lastRow="0" w:firstColumn="1" w:lastColumn="0" w:noHBand="0" w:noVBand="1"/>
      </w:tblPr>
      <w:tblGrid>
        <w:gridCol w:w="10456"/>
      </w:tblGrid>
      <w:tr w:rsidR="000A1443" w14:paraId="47046B26" w14:textId="77777777" w:rsidTr="001D0962">
        <w:tc>
          <w:tcPr>
            <w:tcW w:w="10456" w:type="dxa"/>
            <w:shd w:val="clear" w:color="auto" w:fill="2F5597"/>
          </w:tcPr>
          <w:p w14:paraId="1E2D32D9" w14:textId="77777777" w:rsidR="000A1443" w:rsidRPr="00AB21C6" w:rsidRDefault="000A1443" w:rsidP="00AB21C6">
            <w:pPr>
              <w:pStyle w:val="aff0"/>
            </w:pPr>
            <w:r w:rsidRPr="001D0962">
              <w:t>GDPRと日本企業の関係</w:t>
            </w:r>
          </w:p>
        </w:tc>
      </w:tr>
      <w:tr w:rsidR="000A1443" w14:paraId="0D3FDF01" w14:textId="77777777" w:rsidTr="005E064B">
        <w:tc>
          <w:tcPr>
            <w:tcW w:w="10456" w:type="dxa"/>
          </w:tcPr>
          <w:p w14:paraId="0F8F731D" w14:textId="77777777" w:rsidR="000A1443" w:rsidRDefault="000A1443" w:rsidP="00AB21C6">
            <w:pPr>
              <w:pStyle w:val="afff6"/>
            </w:pPr>
            <w:r w:rsidRPr="00513AF4">
              <w:t>GDPRはEU内で適用される法令ですが、支店など物理的な拠点をEU内に持っていなくても、インターネットを利用して日本からEU域内に商品販売やサービス提供、情報収集を行っている企業にもGDPRが適用されます。また、ターゲティング広告を配置した自社サイトに対して、EU域内からアクセスがあった際もGDPRの適用対象となる可能性があります。GDPRに違反した場合はかなり重い制裁金が課されるため、適切な対策が求められます。</w:t>
            </w:r>
          </w:p>
        </w:tc>
      </w:tr>
      <w:tr w:rsidR="000A1443" w14:paraId="45F99FBC" w14:textId="77777777" w:rsidTr="001D0962">
        <w:tc>
          <w:tcPr>
            <w:tcW w:w="10456" w:type="dxa"/>
            <w:shd w:val="clear" w:color="auto" w:fill="2F5597"/>
          </w:tcPr>
          <w:p w14:paraId="665AD711" w14:textId="77777777" w:rsidR="000A1443" w:rsidRPr="001D0962" w:rsidRDefault="000A1443">
            <w:pPr>
              <w:pStyle w:val="aff0"/>
              <w:ind w:firstLine="240"/>
            </w:pPr>
            <w:r w:rsidRPr="001D0962">
              <w:t>GDPRに向けた対策例</w:t>
            </w:r>
          </w:p>
        </w:tc>
      </w:tr>
      <w:tr w:rsidR="000A1443" w14:paraId="6DBC642F" w14:textId="77777777" w:rsidTr="005E064B">
        <w:tc>
          <w:tcPr>
            <w:tcW w:w="10456" w:type="dxa"/>
          </w:tcPr>
          <w:p w14:paraId="1471D31B" w14:textId="77777777" w:rsidR="000A1443" w:rsidRDefault="000A1443">
            <w:pPr>
              <w:pStyle w:val="afff6"/>
              <w:ind w:firstLine="360"/>
            </w:pPr>
            <w:r w:rsidRPr="00513AF4">
              <w:t>GDPRでは、Cookieが「個人情報」とみなされるため、WebサイトでCookieを利用する際は、Webサイト閲覧者からCookie取得の同意を得る仕組みを構築することが必要です。Cookieについての本人の同意を取得するには、企業とユーザーとの間で個人データの利用における同意の実施・管理を行うツール（CMP）を導入することが推奨されています。</w:t>
            </w:r>
          </w:p>
        </w:tc>
      </w:tr>
    </w:tbl>
    <w:p w14:paraId="6F5C53CF" w14:textId="77777777" w:rsidR="000A1443" w:rsidRDefault="000A1443"/>
    <w:p w14:paraId="05040E47" w14:textId="77777777" w:rsidR="00B523FA" w:rsidRDefault="00B523FA"/>
    <w:p w14:paraId="44082C67" w14:textId="77777777" w:rsidR="000A1443" w:rsidRDefault="000A1443" w:rsidP="003E0313">
      <w:pPr>
        <w:pStyle w:val="4"/>
      </w:pPr>
      <w:bookmarkStart w:id="258" w:name="_Toc167890551"/>
      <w:bookmarkStart w:id="259" w:name="_Toc185338815"/>
      <w:bookmarkStart w:id="260" w:name="_Toc187824565"/>
      <w:bookmarkStart w:id="261" w:name="_Toc188348916"/>
      <w:r>
        <w:rPr>
          <w:rFonts w:hint="eastAsia"/>
        </w:rPr>
        <w:t>その他関連法令</w:t>
      </w:r>
      <w:bookmarkEnd w:id="258"/>
      <w:bookmarkEnd w:id="259"/>
      <w:bookmarkEnd w:id="260"/>
      <w:bookmarkEnd w:id="261"/>
    </w:p>
    <w:p w14:paraId="089C3D2B" w14:textId="77777777" w:rsidR="000A1443" w:rsidRDefault="000A1443">
      <w:r w:rsidRPr="00646DED">
        <w:rPr>
          <w:rFonts w:hint="eastAsia"/>
        </w:rPr>
        <w:t>その</w:t>
      </w:r>
      <w:r>
        <w:rPr>
          <w:rFonts w:hint="eastAsia"/>
        </w:rPr>
        <w:t>ほか</w:t>
      </w:r>
      <w:r w:rsidRPr="00646DED">
        <w:rPr>
          <w:rFonts w:hint="eastAsia"/>
        </w:rPr>
        <w:t>、サイバーセキュリティに関連する法令の例を紹介します。</w:t>
      </w:r>
    </w:p>
    <w:tbl>
      <w:tblPr>
        <w:tblStyle w:val="aa"/>
        <w:tblW w:w="0" w:type="auto"/>
        <w:tblLook w:val="04A0" w:firstRow="1" w:lastRow="0" w:firstColumn="1" w:lastColumn="0" w:noHBand="0" w:noVBand="1"/>
      </w:tblPr>
      <w:tblGrid>
        <w:gridCol w:w="10456"/>
      </w:tblGrid>
      <w:tr w:rsidR="000A1443" w14:paraId="6831FB80" w14:textId="77777777" w:rsidTr="00C10041">
        <w:trPr>
          <w:trHeight w:val="57"/>
        </w:trPr>
        <w:tc>
          <w:tcPr>
            <w:tcW w:w="10456" w:type="dxa"/>
            <w:shd w:val="clear" w:color="auto" w:fill="2F5597"/>
          </w:tcPr>
          <w:p w14:paraId="6CE3549D" w14:textId="77777777" w:rsidR="000A1443" w:rsidRPr="004F7C93" w:rsidRDefault="000A1443" w:rsidP="004F7C93">
            <w:pPr>
              <w:pStyle w:val="aff0"/>
            </w:pPr>
            <w:r w:rsidRPr="00F302E0">
              <w:rPr>
                <w:rFonts w:hint="eastAsia"/>
              </w:rPr>
              <w:t>不正競争防止法</w:t>
            </w:r>
          </w:p>
        </w:tc>
      </w:tr>
      <w:tr w:rsidR="000A1443" w14:paraId="352E6B9A" w14:textId="77777777" w:rsidTr="009834BD">
        <w:tc>
          <w:tcPr>
            <w:tcW w:w="10456" w:type="dxa"/>
          </w:tcPr>
          <w:p w14:paraId="608A5010" w14:textId="77777777" w:rsidR="000A1443" w:rsidRDefault="000A1443" w:rsidP="004F7C93">
            <w:pPr>
              <w:pStyle w:val="afff6"/>
            </w:pPr>
            <w:r w:rsidRPr="00AC2518">
              <w:rPr>
                <w:rFonts w:hint="eastAsia"/>
              </w:rPr>
              <w:t>事業者間の不正競争の防止を目的の</w:t>
            </w:r>
            <w:r>
              <w:rPr>
                <w:rFonts w:hint="eastAsia"/>
              </w:rPr>
              <w:t>1</w:t>
            </w:r>
            <w:r w:rsidRPr="00AC2518">
              <w:rPr>
                <w:rFonts w:hint="eastAsia"/>
              </w:rPr>
              <w:t>つとしており、ブランドの表示の盗用、商品の形態模倣</w:t>
            </w:r>
            <w:r>
              <w:rPr>
                <w:rFonts w:hint="eastAsia"/>
              </w:rPr>
              <w:t>など</w:t>
            </w:r>
            <w:r w:rsidRPr="00AC2518">
              <w:rPr>
                <w:rFonts w:hint="eastAsia"/>
              </w:rPr>
              <w:t>とともに、営業秘密や限定データの不正取得・使用</w:t>
            </w:r>
            <w:r>
              <w:rPr>
                <w:rFonts w:hint="eastAsia"/>
              </w:rPr>
              <w:t>など</w:t>
            </w:r>
            <w:r w:rsidRPr="00AC2518">
              <w:rPr>
                <w:rFonts w:hint="eastAsia"/>
              </w:rPr>
              <w:t>を規制している。</w:t>
            </w:r>
          </w:p>
        </w:tc>
      </w:tr>
      <w:tr w:rsidR="000A1443" w14:paraId="2530AB37" w14:textId="77777777" w:rsidTr="00F302E0">
        <w:tc>
          <w:tcPr>
            <w:tcW w:w="10456" w:type="dxa"/>
            <w:shd w:val="clear" w:color="auto" w:fill="2F5597"/>
          </w:tcPr>
          <w:p w14:paraId="50E2BB1A" w14:textId="77777777" w:rsidR="000A1443" w:rsidRPr="004F7C93" w:rsidRDefault="000A1443" w:rsidP="004F7C93">
            <w:pPr>
              <w:pStyle w:val="aff0"/>
            </w:pPr>
            <w:r w:rsidRPr="00F302E0">
              <w:rPr>
                <w:rFonts w:hint="eastAsia"/>
              </w:rPr>
              <w:t>著作権法</w:t>
            </w:r>
          </w:p>
        </w:tc>
      </w:tr>
      <w:tr w:rsidR="000A1443" w14:paraId="45E953AC" w14:textId="77777777" w:rsidTr="009834BD">
        <w:tc>
          <w:tcPr>
            <w:tcW w:w="10456" w:type="dxa"/>
          </w:tcPr>
          <w:p w14:paraId="57251D7E" w14:textId="77777777" w:rsidR="000A1443" w:rsidRDefault="000A1443" w:rsidP="004F7C93">
            <w:pPr>
              <w:pStyle w:val="afff6"/>
            </w:pPr>
            <w:r w:rsidRPr="00827A35">
              <w:rPr>
                <w:rFonts w:hint="eastAsia"/>
              </w:rPr>
              <w:t>プログラムを含む著作物の保護と複製権をはじめとする著作権などについて規定している。</w:t>
            </w:r>
          </w:p>
        </w:tc>
      </w:tr>
      <w:tr w:rsidR="000A1443" w14:paraId="490F792B" w14:textId="77777777" w:rsidTr="00F302E0">
        <w:tc>
          <w:tcPr>
            <w:tcW w:w="10456" w:type="dxa"/>
            <w:shd w:val="clear" w:color="auto" w:fill="2F5597"/>
          </w:tcPr>
          <w:p w14:paraId="233BD2B7" w14:textId="77777777" w:rsidR="000A1443" w:rsidRPr="00BC77EC" w:rsidRDefault="000A1443" w:rsidP="00BC77EC">
            <w:pPr>
              <w:pStyle w:val="aff0"/>
            </w:pPr>
            <w:r w:rsidRPr="00F302E0">
              <w:rPr>
                <w:rFonts w:hint="eastAsia"/>
              </w:rPr>
              <w:t>電気通信事業法</w:t>
            </w:r>
          </w:p>
        </w:tc>
      </w:tr>
      <w:tr w:rsidR="000A1443" w14:paraId="5CC9970A" w14:textId="77777777" w:rsidTr="009834BD">
        <w:tc>
          <w:tcPr>
            <w:tcW w:w="10456" w:type="dxa"/>
          </w:tcPr>
          <w:p w14:paraId="71A8336B" w14:textId="77777777" w:rsidR="000A1443" w:rsidRDefault="000A1443" w:rsidP="00BC77EC">
            <w:pPr>
              <w:pStyle w:val="afff6"/>
            </w:pPr>
            <w:r w:rsidRPr="002912A6">
              <w:rPr>
                <w:rFonts w:hint="eastAsia"/>
              </w:rPr>
              <w:t>サイバー空間における活動の基盤となるインターネットサービスなどの電気通信事業に関する諸規定や、通信の秘密などを規定している。</w:t>
            </w:r>
          </w:p>
        </w:tc>
      </w:tr>
      <w:tr w:rsidR="000A1443" w14:paraId="6C362A9F" w14:textId="77777777" w:rsidTr="00F302E0">
        <w:tc>
          <w:tcPr>
            <w:tcW w:w="10456" w:type="dxa"/>
            <w:shd w:val="clear" w:color="auto" w:fill="2F5597"/>
          </w:tcPr>
          <w:p w14:paraId="3CB44E8C" w14:textId="77777777" w:rsidR="000A1443" w:rsidRPr="00F302E0" w:rsidRDefault="000A1443" w:rsidP="005106EE">
            <w:pPr>
              <w:pStyle w:val="aff0"/>
            </w:pPr>
            <w:r w:rsidRPr="00F302E0">
              <w:rPr>
                <w:rFonts w:hint="eastAsia"/>
              </w:rPr>
              <w:t>電子証明および認証業務に関する法律</w:t>
            </w:r>
          </w:p>
        </w:tc>
      </w:tr>
      <w:tr w:rsidR="000A1443" w14:paraId="3628D09A" w14:textId="77777777" w:rsidTr="009834BD">
        <w:tc>
          <w:tcPr>
            <w:tcW w:w="10456" w:type="dxa"/>
          </w:tcPr>
          <w:p w14:paraId="750E06D3" w14:textId="77777777" w:rsidR="000A1443" w:rsidRDefault="000A1443" w:rsidP="005106EE">
            <w:pPr>
              <w:pStyle w:val="afff6"/>
            </w:pPr>
            <w:r w:rsidRPr="00A9679F">
              <w:rPr>
                <w:rFonts w:hint="eastAsia"/>
              </w:rPr>
              <w:t>デジタルデータの流通と情報処理の円滑な利用のため、電子署名や認証業務の法的な</w:t>
            </w:r>
            <w:r>
              <w:rPr>
                <w:rFonts w:hint="eastAsia"/>
              </w:rPr>
              <w:t>取扱</w:t>
            </w:r>
            <w:r w:rsidRPr="00A9679F">
              <w:rPr>
                <w:rFonts w:hint="eastAsia"/>
              </w:rPr>
              <w:t>いを定めている。</w:t>
            </w:r>
          </w:p>
        </w:tc>
      </w:tr>
      <w:tr w:rsidR="000A1443" w14:paraId="2343A23B" w14:textId="77777777" w:rsidTr="00F302E0">
        <w:tc>
          <w:tcPr>
            <w:tcW w:w="10456" w:type="dxa"/>
            <w:shd w:val="clear" w:color="auto" w:fill="2F5597"/>
          </w:tcPr>
          <w:p w14:paraId="56D778D7" w14:textId="77777777" w:rsidR="000A1443" w:rsidRPr="00F302E0" w:rsidRDefault="000A1443" w:rsidP="005106EE">
            <w:pPr>
              <w:pStyle w:val="aff0"/>
            </w:pPr>
            <w:r w:rsidRPr="00F302E0">
              <w:rPr>
                <w:rFonts w:hint="eastAsia"/>
              </w:rPr>
              <w:t>情報処理の促進に関する法律</w:t>
            </w:r>
          </w:p>
        </w:tc>
      </w:tr>
      <w:tr w:rsidR="000A1443" w14:paraId="21A60B25" w14:textId="77777777" w:rsidTr="009834BD">
        <w:tc>
          <w:tcPr>
            <w:tcW w:w="10456" w:type="dxa"/>
          </w:tcPr>
          <w:p w14:paraId="74B367E7" w14:textId="77777777" w:rsidR="000A1443" w:rsidRDefault="000A1443" w:rsidP="005106EE">
            <w:pPr>
              <w:pStyle w:val="afff6"/>
            </w:pPr>
            <w:r w:rsidRPr="003C6FBC">
              <w:rPr>
                <w:rFonts w:hint="eastAsia"/>
              </w:rPr>
              <w:t>情報処理の高度利用促進を目的とした法律で、情報処理安全確保支援士や情報処理技術者試験に関する規定、サイバーセキュリティに関する調査や講習を行っている</w:t>
            </w:r>
            <w:r w:rsidRPr="003C6FBC">
              <w:t>IPAの業務範囲</w:t>
            </w:r>
            <w:r>
              <w:rPr>
                <w:rFonts w:hint="eastAsia"/>
              </w:rPr>
              <w:t>など</w:t>
            </w:r>
            <w:r w:rsidRPr="003C6FBC">
              <w:t>に関する規定を含んでいる。</w:t>
            </w:r>
          </w:p>
        </w:tc>
      </w:tr>
      <w:tr w:rsidR="000A1443" w14:paraId="60818400" w14:textId="77777777" w:rsidTr="00F302E0">
        <w:tc>
          <w:tcPr>
            <w:tcW w:w="10456" w:type="dxa"/>
            <w:shd w:val="clear" w:color="auto" w:fill="2F5597"/>
          </w:tcPr>
          <w:p w14:paraId="7A065897" w14:textId="77777777" w:rsidR="000A1443" w:rsidRPr="00F302E0" w:rsidRDefault="000A1443" w:rsidP="005106EE">
            <w:pPr>
              <w:pStyle w:val="aff0"/>
              <w:rPr>
                <w:lang w:eastAsia="zh-TW"/>
              </w:rPr>
            </w:pPr>
            <w:r w:rsidRPr="00F302E0">
              <w:rPr>
                <w:rFonts w:hint="eastAsia"/>
                <w:lang w:eastAsia="zh-TW"/>
              </w:rPr>
              <w:t>国立研究開発法人情報通信研究機構法</w:t>
            </w:r>
          </w:p>
        </w:tc>
      </w:tr>
      <w:tr w:rsidR="000A1443" w14:paraId="3B82511E" w14:textId="77777777" w:rsidTr="009834BD">
        <w:tc>
          <w:tcPr>
            <w:tcW w:w="10456" w:type="dxa"/>
          </w:tcPr>
          <w:p w14:paraId="63B1EA9C" w14:textId="0860E9A8" w:rsidR="000A1443" w:rsidRDefault="000A1443" w:rsidP="005106EE">
            <w:pPr>
              <w:pStyle w:val="afff6"/>
            </w:pPr>
            <w:r w:rsidRPr="007D4C09">
              <w:t>NICTの業務においてサイバーセキュリティに関する研究開発など、国や自治体の</w:t>
            </w:r>
            <w:r>
              <w:rPr>
                <w:rFonts w:hint="eastAsia"/>
              </w:rPr>
              <w:t>従業員</w:t>
            </w:r>
            <w:r w:rsidRPr="007D4C09">
              <w:t>を対象とする演習の「CYDER」の実施を定めるとともに、時限的な業務として</w:t>
            </w:r>
            <w:bookmarkStart w:id="262" w:name="■IoT（アイ・オー・ティー）4ー3ー3"/>
            <w:r w:rsidR="00450E25">
              <w:fldChar w:fldCharType="begin"/>
            </w:r>
            <w:r w:rsidR="00450E25">
              <w:instrText>HYPERLINK  \l "■IoT（アイ・オー・ティー）"</w:instrText>
            </w:r>
            <w:r w:rsidR="00450E25">
              <w:fldChar w:fldCharType="separate"/>
            </w:r>
            <w:r w:rsidRPr="00450E25">
              <w:rPr>
                <w:rStyle w:val="a7"/>
              </w:rPr>
              <w:t>IoT</w:t>
            </w:r>
            <w:bookmarkEnd w:id="262"/>
            <w:r w:rsidR="00450E25">
              <w:fldChar w:fldCharType="end"/>
            </w:r>
            <w:r w:rsidRPr="007D4C09">
              <w:t>機器の調査を行う「NOTICE」に関する規定を措置している。</w:t>
            </w:r>
          </w:p>
        </w:tc>
      </w:tr>
      <w:tr w:rsidR="000A1443" w14:paraId="602386A9" w14:textId="77777777" w:rsidTr="00F302E0">
        <w:tc>
          <w:tcPr>
            <w:tcW w:w="10456" w:type="dxa"/>
            <w:shd w:val="clear" w:color="auto" w:fill="2F5597"/>
          </w:tcPr>
          <w:p w14:paraId="116EBBB3" w14:textId="77777777" w:rsidR="000A1443" w:rsidRPr="005106EE" w:rsidRDefault="000A1443" w:rsidP="005106EE">
            <w:pPr>
              <w:pStyle w:val="aff0"/>
            </w:pPr>
            <w:r w:rsidRPr="00F302E0">
              <w:rPr>
                <w:rFonts w:hint="eastAsia"/>
              </w:rPr>
              <w:t>刑法</w:t>
            </w:r>
          </w:p>
        </w:tc>
      </w:tr>
      <w:tr w:rsidR="000A1443" w14:paraId="54A7C51F" w14:textId="77777777" w:rsidTr="009834BD">
        <w:tc>
          <w:tcPr>
            <w:tcW w:w="10456" w:type="dxa"/>
          </w:tcPr>
          <w:p w14:paraId="4DF1E9EB" w14:textId="77777777" w:rsidR="000A1443" w:rsidRDefault="000A1443" w:rsidP="005106EE">
            <w:pPr>
              <w:pStyle w:val="afff6"/>
            </w:pPr>
            <w:r w:rsidRPr="00E22A34">
              <w:rPr>
                <w:rFonts w:hint="eastAsia"/>
              </w:rPr>
              <w:t>不正指令電磁的記録に関する罪（いわゆるウイルス罪）をはじめとするサイバー犯罪を処罰する規定を含む刑罰が規定されている。</w:t>
            </w:r>
          </w:p>
        </w:tc>
      </w:tr>
      <w:tr w:rsidR="000A1443" w14:paraId="580ECB83" w14:textId="77777777" w:rsidTr="00F302E0">
        <w:tc>
          <w:tcPr>
            <w:tcW w:w="10456" w:type="dxa"/>
            <w:shd w:val="clear" w:color="auto" w:fill="2F5597"/>
          </w:tcPr>
          <w:p w14:paraId="43420D8E" w14:textId="77777777" w:rsidR="000A1443" w:rsidRPr="00F302E0" w:rsidRDefault="000A1443" w:rsidP="005106EE">
            <w:pPr>
              <w:pStyle w:val="aff0"/>
            </w:pPr>
            <w:r w:rsidRPr="00F302E0">
              <w:rPr>
                <w:rFonts w:hint="eastAsia"/>
              </w:rPr>
              <w:t>不正アクセス行為の禁止などに関する法律</w:t>
            </w:r>
          </w:p>
        </w:tc>
      </w:tr>
      <w:tr w:rsidR="000A1443" w14:paraId="50573537" w14:textId="77777777" w:rsidTr="009834BD">
        <w:tc>
          <w:tcPr>
            <w:tcW w:w="10456" w:type="dxa"/>
          </w:tcPr>
          <w:p w14:paraId="4AA25301" w14:textId="48DB2086" w:rsidR="000A1443" w:rsidRDefault="000A1443" w:rsidP="005106EE">
            <w:pPr>
              <w:pStyle w:val="afff6"/>
            </w:pPr>
            <w:r w:rsidRPr="00611653">
              <w:rPr>
                <w:rFonts w:hint="eastAsia"/>
              </w:rPr>
              <w:t>不正ログインといった</w:t>
            </w:r>
            <w:bookmarkStart w:id="263" w:name="■不正アクセス4ー3ー3"/>
            <w:r w:rsidR="009F2C87">
              <w:fldChar w:fldCharType="begin"/>
            </w:r>
            <w:r w:rsidR="009F2C87">
              <w:rPr>
                <w:rFonts w:hint="eastAsia"/>
              </w:rPr>
              <w:instrText xml:space="preserve">HYPERLINK </w:instrText>
            </w:r>
            <w:r w:rsidR="009F2C87">
              <w:instrText xml:space="preserve"> \l "</w:instrText>
            </w:r>
            <w:r w:rsidR="009F2C87">
              <w:rPr>
                <w:rFonts w:hint="eastAsia"/>
              </w:rPr>
              <w:instrText>■不正アクセス</w:instrText>
            </w:r>
            <w:r w:rsidR="009F2C87">
              <w:instrText>"</w:instrText>
            </w:r>
            <w:r w:rsidR="009F2C87">
              <w:fldChar w:fldCharType="separate"/>
            </w:r>
            <w:r w:rsidRPr="009F2C87">
              <w:rPr>
                <w:rStyle w:val="a7"/>
                <w:rFonts w:hint="eastAsia"/>
              </w:rPr>
              <w:t>不正アクセス</w:t>
            </w:r>
            <w:bookmarkEnd w:id="263"/>
            <w:r w:rsidR="009F2C87">
              <w:fldChar w:fldCharType="end"/>
            </w:r>
            <w:r w:rsidRPr="00611653">
              <w:rPr>
                <w:rFonts w:hint="eastAsia"/>
              </w:rPr>
              <w:t>行為や、いわゆるフィッシング行為を処罰する旨が規定されている。</w:t>
            </w:r>
          </w:p>
        </w:tc>
      </w:tr>
    </w:tbl>
    <w:p w14:paraId="3CA14F61" w14:textId="77777777" w:rsidR="000A1443" w:rsidRPr="00542531" w:rsidRDefault="000A1443">
      <w:r w:rsidRPr="00542531">
        <w:rPr>
          <w:rFonts w:hint="eastAsia"/>
        </w:rPr>
        <w:t>これらの関連法令を解説した資料として「サイバーセキュリティ関係法定</w:t>
      </w:r>
      <w:r w:rsidRPr="00542531">
        <w:t>Q&amp;Aハンドブック」があります。可能な限り平易な表記で記述されており、効率的・効果的なセキュリティ対策・法令遵守を促進するために、参考になります。</w:t>
      </w:r>
    </w:p>
    <w:tbl>
      <w:tblPr>
        <w:tblStyle w:val="aa"/>
        <w:tblW w:w="0" w:type="auto"/>
        <w:tblLook w:val="04A0" w:firstRow="1" w:lastRow="0" w:firstColumn="1" w:lastColumn="0" w:noHBand="0" w:noVBand="1"/>
      </w:tblPr>
      <w:tblGrid>
        <w:gridCol w:w="5228"/>
        <w:gridCol w:w="5228"/>
      </w:tblGrid>
      <w:tr w:rsidR="000A1443" w14:paraId="271C3589" w14:textId="77777777">
        <w:tc>
          <w:tcPr>
            <w:tcW w:w="10456" w:type="dxa"/>
            <w:gridSpan w:val="2"/>
          </w:tcPr>
          <w:p w14:paraId="136F1242" w14:textId="77777777" w:rsidR="000A1443" w:rsidRPr="006E1CA4" w:rsidRDefault="000A1443" w:rsidP="00601047">
            <w:pPr>
              <w:pStyle w:val="affe"/>
              <w:framePr w:wrap="around"/>
            </w:pPr>
            <w:r w:rsidRPr="006E1CA4">
              <w:rPr>
                <w:rFonts w:hint="eastAsia"/>
              </w:rPr>
              <w:t>施策の理解のため参考となる文献（参考文献）</w:t>
            </w:r>
          </w:p>
        </w:tc>
      </w:tr>
      <w:tr w:rsidR="000A1443" w14:paraId="0A5C7936" w14:textId="77777777" w:rsidTr="00BE3025">
        <w:tc>
          <w:tcPr>
            <w:tcW w:w="5228" w:type="dxa"/>
            <w:shd w:val="clear" w:color="auto" w:fill="F1A983" w:themeFill="accent2" w:themeFillTint="99"/>
          </w:tcPr>
          <w:p w14:paraId="003E8E28" w14:textId="77777777" w:rsidR="000A1443" w:rsidRPr="006E1CA4" w:rsidRDefault="000A1443" w:rsidP="00601047">
            <w:pPr>
              <w:pStyle w:val="affe"/>
              <w:framePr w:wrap="around"/>
            </w:pPr>
            <w:r w:rsidRPr="006E1CA4">
              <w:rPr>
                <w:rFonts w:hint="eastAsia"/>
              </w:rPr>
              <w:t>サイバーセキュリティ関係法令</w:t>
            </w:r>
            <w:r w:rsidRPr="006E1CA4">
              <w:t>Q&amp;AハンドブックVer2.0</w:t>
            </w:r>
          </w:p>
        </w:tc>
        <w:tc>
          <w:tcPr>
            <w:tcW w:w="5228" w:type="dxa"/>
          </w:tcPr>
          <w:p w14:paraId="7AE04FA5" w14:textId="77777777" w:rsidR="000A1443" w:rsidRPr="006E1CA4" w:rsidRDefault="000A1443" w:rsidP="00601047">
            <w:pPr>
              <w:pStyle w:val="affe"/>
              <w:framePr w:wrap="around"/>
            </w:pPr>
            <w:r w:rsidRPr="006E1CA4">
              <w:t>https://security-portal.nisc.go.jp/guidance/pdf/law_handbook/law_handbook_2.pdf</w:t>
            </w:r>
          </w:p>
        </w:tc>
      </w:tr>
    </w:tbl>
    <w:p w14:paraId="18A2CFAE" w14:textId="77777777" w:rsidR="000A1443" w:rsidRDefault="000A1443">
      <w:pPr>
        <w:widowControl/>
        <w:spacing w:line="240" w:lineRule="auto"/>
        <w:ind w:firstLineChars="0" w:firstLine="0"/>
        <w:jc w:val="left"/>
      </w:pPr>
      <w:r>
        <w:br w:type="page"/>
      </w:r>
    </w:p>
    <w:p w14:paraId="39060F7E" w14:textId="77777777" w:rsidR="000A1443" w:rsidRDefault="000A1443" w:rsidP="00CB2060">
      <w:pPr>
        <w:pStyle w:val="afff4"/>
        <w:spacing w:before="360" w:after="360"/>
      </w:pPr>
      <w:bookmarkStart w:id="264" w:name="_Toc185338816"/>
      <w:bookmarkStart w:id="265" w:name="_Toc187824566"/>
      <w:bookmarkStart w:id="266" w:name="_Toc188348917"/>
      <w:r>
        <w:rPr>
          <w:rFonts w:hint="eastAsia"/>
        </w:rPr>
        <w:t>編集後記</w:t>
      </w:r>
      <w:bookmarkEnd w:id="264"/>
      <w:bookmarkEnd w:id="265"/>
      <w:bookmarkEnd w:id="266"/>
    </w:p>
    <w:p w14:paraId="388D20FA" w14:textId="77777777" w:rsidR="000A1443" w:rsidRPr="00504042" w:rsidRDefault="000A1443">
      <w:r w:rsidRPr="00504042">
        <w:rPr>
          <w:rFonts w:hint="eastAsia"/>
        </w:rPr>
        <w:t>第</w:t>
      </w:r>
      <w:r w:rsidRPr="00504042">
        <w:t>1編では、社会におけるセキュリティのトレンド、サイバーセキュリティに関する基礎知識、デジタル社会に向けた国の方針などについて紹介をしました。</w:t>
      </w:r>
    </w:p>
    <w:p w14:paraId="1936E63F" w14:textId="2AF868A6" w:rsidR="000A1443" w:rsidRDefault="000A1443">
      <w:r w:rsidRPr="00504042">
        <w:rPr>
          <w:rFonts w:hint="eastAsia"/>
        </w:rPr>
        <w:t>セキュリティ対策を始める際には、中小企業においては</w:t>
      </w:r>
      <w:bookmarkStart w:id="267" w:name="■SECURITYACTION第４章編集後記"/>
      <w:r w:rsidR="009E56EC">
        <w:fldChar w:fldCharType="begin"/>
      </w:r>
      <w:r w:rsidR="009E56EC">
        <w:instrText>HYPERLINK  \l "■SECURITYACTION"</w:instrText>
      </w:r>
      <w:r w:rsidR="009E56EC">
        <w:fldChar w:fldCharType="separate"/>
      </w:r>
      <w:r w:rsidRPr="009E56EC">
        <w:rPr>
          <w:rStyle w:val="a7"/>
        </w:rPr>
        <w:t>SECURITY ACTION</w:t>
      </w:r>
      <w:bookmarkEnd w:id="267"/>
      <w:r w:rsidR="009E56EC">
        <w:fldChar w:fldCharType="end"/>
      </w:r>
      <w:r w:rsidRPr="00504042">
        <w:t>（セキュリティ対策自己宣言）の中にある一つ星の「情報セキュリティ5か条」から実行することをおすすめします。一つ星の取組が完了したら、次は二つ星の「5分でできる！情報セキュリティ自社診断」と「情報セキュリティ基本方針を策定」に取り組みます。もし既にこれらを実行している場合は、サイバーセキュリティアプローチを用いてセキュリティ対策を進めることになります。第2章では「</w:t>
      </w:r>
      <w:r w:rsidR="00883F11" w:rsidRPr="0030069D">
        <w:t>Lv.</w:t>
      </w:r>
      <w:r w:rsidR="00883F11">
        <w:rPr>
          <w:rFonts w:hint="eastAsia"/>
        </w:rPr>
        <w:t>1</w:t>
      </w:r>
      <w:r w:rsidRPr="00504042">
        <w:t>クイックアプローチ」、「</w:t>
      </w:r>
      <w:r w:rsidR="00883F11" w:rsidRPr="0030069D">
        <w:t>Lv.</w:t>
      </w:r>
      <w:r w:rsidR="00883F11">
        <w:rPr>
          <w:rFonts w:hint="eastAsia"/>
        </w:rPr>
        <w:t>2</w:t>
      </w:r>
      <w:r w:rsidRPr="00504042">
        <w:t>ベースラインアプローチ」、「</w:t>
      </w:r>
      <w:r w:rsidR="0030069D" w:rsidRPr="0030069D">
        <w:t>Lv.3</w:t>
      </w:r>
      <w:r w:rsidRPr="00504042">
        <w:t>網羅的アプ</w:t>
      </w:r>
      <w:r w:rsidRPr="00504042">
        <w:rPr>
          <w:rFonts w:hint="eastAsia"/>
        </w:rPr>
        <w:t>ローチ」について簡単に紹介しましたが、第</w:t>
      </w:r>
      <w:r w:rsidRPr="00504042">
        <w:t>3編以降では具体的な手順も含めて詳しく解説していきます</w:t>
      </w:r>
      <w:r w:rsidR="00AF10E4">
        <w:rPr>
          <w:rFonts w:hint="eastAsia"/>
        </w:rPr>
        <w:t>。</w:t>
      </w:r>
    </w:p>
    <w:p w14:paraId="6A2BC70A" w14:textId="77777777" w:rsidR="000A1443" w:rsidRDefault="000A1443" w:rsidP="00794884">
      <w:pPr>
        <w:pStyle w:val="af3"/>
        <w:sectPr w:rsidR="000A1443" w:rsidSect="00C11EA7">
          <w:headerReference w:type="default" r:id="rId43"/>
          <w:footerReference w:type="default" r:id="rId44"/>
          <w:footerReference w:type="first" r:id="rId45"/>
          <w:type w:val="continuous"/>
          <w:pgSz w:w="11906" w:h="16838"/>
          <w:pgMar w:top="720" w:right="720" w:bottom="720" w:left="720" w:header="851" w:footer="737" w:gutter="0"/>
          <w:pgNumType w:start="1"/>
          <w:cols w:space="425"/>
          <w:titlePg/>
          <w:docGrid w:type="lines" w:linePitch="360"/>
        </w:sectPr>
      </w:pPr>
      <w:bookmarkStart w:id="268" w:name="_Toc167890552"/>
    </w:p>
    <w:p w14:paraId="2C7FC7C4" w14:textId="77777777" w:rsidR="000A1443" w:rsidRDefault="000A1443" w:rsidP="00F47F31">
      <w:pPr>
        <w:pStyle w:val="1"/>
      </w:pPr>
      <w:bookmarkStart w:id="269" w:name="_Toc185338817"/>
      <w:bookmarkStart w:id="270" w:name="_Toc187824567"/>
      <w:bookmarkStart w:id="271" w:name="_Toc188348918"/>
      <w:r w:rsidRPr="00C72078">
        <w:rPr>
          <w:rFonts w:hint="eastAsia"/>
        </w:rPr>
        <w:t>中小企業に求められるデジタル化の推進とサイバーセキュリティ対策【レベル共通】</w:t>
      </w:r>
      <w:bookmarkEnd w:id="269"/>
      <w:bookmarkEnd w:id="270"/>
      <w:bookmarkEnd w:id="271"/>
    </w:p>
    <w:p w14:paraId="3D1F6AB8" w14:textId="77777777" w:rsidR="000A1443" w:rsidRDefault="000A1443" w:rsidP="009A3EC6">
      <w:pPr>
        <w:pStyle w:val="2"/>
      </w:pPr>
      <w:bookmarkStart w:id="272" w:name="_Toc185338818"/>
      <w:bookmarkStart w:id="273" w:name="_Toc187824568"/>
      <w:bookmarkStart w:id="274" w:name="_Toc188348919"/>
      <w:r w:rsidRPr="007551F1">
        <w:rPr>
          <w:rFonts w:hint="eastAsia"/>
        </w:rPr>
        <w:t>事例を知る：重大なインシデント発生から課題解決まで</w:t>
      </w:r>
      <w:bookmarkEnd w:id="268"/>
      <w:bookmarkEnd w:id="272"/>
      <w:bookmarkEnd w:id="273"/>
      <w:bookmarkEnd w:id="274"/>
    </w:p>
    <w:tbl>
      <w:tblPr>
        <w:tblStyle w:val="aa"/>
        <w:tblW w:w="0" w:type="auto"/>
        <w:tblLook w:val="04A0" w:firstRow="1" w:lastRow="0" w:firstColumn="1" w:lastColumn="0" w:noHBand="0" w:noVBand="1"/>
      </w:tblPr>
      <w:tblGrid>
        <w:gridCol w:w="10456"/>
      </w:tblGrid>
      <w:tr w:rsidR="000A1443" w14:paraId="3A4C8978" w14:textId="77777777" w:rsidTr="00F334E0">
        <w:tc>
          <w:tcPr>
            <w:tcW w:w="10456" w:type="dxa"/>
            <w:shd w:val="clear" w:color="auto" w:fill="2F5597"/>
          </w:tcPr>
          <w:p w14:paraId="794DD760" w14:textId="77777777" w:rsidR="000A1443" w:rsidRPr="005106EE" w:rsidRDefault="000A1443" w:rsidP="005106EE">
            <w:pPr>
              <w:pStyle w:val="aff0"/>
            </w:pPr>
            <w:r w:rsidRPr="00F334E0">
              <w:rPr>
                <w:rFonts w:hint="eastAsia"/>
              </w:rPr>
              <w:t>章の目的</w:t>
            </w:r>
          </w:p>
        </w:tc>
      </w:tr>
      <w:tr w:rsidR="000A1443" w14:paraId="03B60DD5" w14:textId="77777777" w:rsidTr="00194DB7">
        <w:tc>
          <w:tcPr>
            <w:tcW w:w="10456" w:type="dxa"/>
          </w:tcPr>
          <w:p w14:paraId="2542835B" w14:textId="77777777" w:rsidR="000A1443" w:rsidRDefault="000A1443" w:rsidP="005106EE">
            <w:pPr>
              <w:pStyle w:val="afff6"/>
            </w:pPr>
            <w:r w:rsidRPr="007B65C6">
              <w:rPr>
                <w:rFonts w:hint="eastAsia"/>
              </w:rPr>
              <w:t>第</w:t>
            </w:r>
            <w:r>
              <w:rPr>
                <w:rFonts w:hint="eastAsia"/>
              </w:rPr>
              <w:t>5</w:t>
            </w:r>
            <w:r w:rsidRPr="007B65C6">
              <w:t>章では、近年のサイバー攻撃の傾向や手法を、実際のインシデント事例など通して把握し、それらの脅威に対する</w:t>
            </w:r>
            <w:r>
              <w:rPr>
                <w:rFonts w:hint="eastAsia"/>
              </w:rPr>
              <w:t>セキュリティ</w:t>
            </w:r>
            <w:r w:rsidRPr="007B65C6">
              <w:t>対策や、実際に被害に遭ってしまった際の対応方法について学ぶことを目的とします。</w:t>
            </w:r>
          </w:p>
        </w:tc>
      </w:tr>
      <w:tr w:rsidR="000A1443" w14:paraId="1ECD7952" w14:textId="77777777" w:rsidTr="00F334E0">
        <w:tc>
          <w:tcPr>
            <w:tcW w:w="10456" w:type="dxa"/>
            <w:shd w:val="clear" w:color="auto" w:fill="2F5597"/>
          </w:tcPr>
          <w:p w14:paraId="7A3D5AB3" w14:textId="77777777" w:rsidR="000A1443" w:rsidRPr="005106EE" w:rsidRDefault="000A1443" w:rsidP="005106EE">
            <w:pPr>
              <w:pStyle w:val="aff0"/>
            </w:pPr>
            <w:r w:rsidRPr="00F334E0">
              <w:rPr>
                <w:rFonts w:hint="eastAsia"/>
              </w:rPr>
              <w:t>主な達成目標</w:t>
            </w:r>
          </w:p>
        </w:tc>
      </w:tr>
      <w:tr w:rsidR="000A1443" w14:paraId="25B30D33" w14:textId="77777777" w:rsidTr="00194DB7">
        <w:tc>
          <w:tcPr>
            <w:tcW w:w="10456" w:type="dxa"/>
          </w:tcPr>
          <w:p w14:paraId="4BB3EEAB" w14:textId="77777777" w:rsidR="000A1443" w:rsidRPr="005106EE" w:rsidRDefault="000A1443" w:rsidP="00892C01">
            <w:pPr>
              <w:pStyle w:val="afff6"/>
              <w:numPr>
                <w:ilvl w:val="0"/>
                <w:numId w:val="473"/>
              </w:numPr>
            </w:pPr>
            <w:r w:rsidRPr="00F334E0">
              <w:rPr>
                <w:rFonts w:hint="eastAsia"/>
              </w:rPr>
              <w:t>近年のサイバー攻撃の傾向や手</w:t>
            </w:r>
            <w:r w:rsidRPr="005106EE">
              <w:rPr>
                <w:rFonts w:hint="eastAsia"/>
              </w:rPr>
              <w:t>法を理解すること</w:t>
            </w:r>
          </w:p>
          <w:p w14:paraId="50D7F295" w14:textId="77777777" w:rsidR="000A1443" w:rsidRPr="005106EE" w:rsidRDefault="000A1443" w:rsidP="00892C01">
            <w:pPr>
              <w:pStyle w:val="afff6"/>
              <w:numPr>
                <w:ilvl w:val="0"/>
                <w:numId w:val="473"/>
              </w:numPr>
            </w:pPr>
            <w:r w:rsidRPr="005106EE">
              <w:rPr>
                <w:rFonts w:hint="eastAsia"/>
              </w:rPr>
              <w:t>実際の被害事例を通して脅威に対するセキュリティ対策や予防方法を理解すること</w:t>
            </w:r>
          </w:p>
          <w:p w14:paraId="07821D84" w14:textId="77777777" w:rsidR="000A1443" w:rsidRDefault="000A1443" w:rsidP="00892C01">
            <w:pPr>
              <w:pStyle w:val="afff6"/>
              <w:numPr>
                <w:ilvl w:val="0"/>
                <w:numId w:val="473"/>
              </w:numPr>
            </w:pPr>
            <w:r w:rsidRPr="005106EE">
              <w:rPr>
                <w:rFonts w:hint="eastAsia"/>
              </w:rPr>
              <w:t>脅威の検知から、復旧・再発防止</w:t>
            </w:r>
            <w:r w:rsidRPr="00F334E0">
              <w:rPr>
                <w:rFonts w:hint="eastAsia"/>
              </w:rPr>
              <w:t>処置までの流れを理解すること</w:t>
            </w:r>
          </w:p>
        </w:tc>
      </w:tr>
    </w:tbl>
    <w:p w14:paraId="610E1280" w14:textId="77777777" w:rsidR="000A1443" w:rsidRDefault="000A1443">
      <w:pPr>
        <w:widowControl/>
        <w:spacing w:line="240" w:lineRule="auto"/>
        <w:ind w:firstLineChars="0" w:firstLine="0"/>
        <w:jc w:val="left"/>
      </w:pPr>
    </w:p>
    <w:p w14:paraId="73E8A272" w14:textId="77777777" w:rsidR="000A1443" w:rsidRPr="006853E1" w:rsidRDefault="000A1443" w:rsidP="002A6987">
      <w:pPr>
        <w:pStyle w:val="3"/>
      </w:pPr>
      <w:bookmarkStart w:id="275" w:name="_Toc185338819"/>
      <w:bookmarkStart w:id="276" w:name="_Toc187824569"/>
      <w:bookmarkStart w:id="277" w:name="_Toc188348920"/>
      <w:r w:rsidRPr="006853E1">
        <w:rPr>
          <w:rFonts w:hint="eastAsia"/>
        </w:rPr>
        <w:t>情報セキュリティの概況</w:t>
      </w:r>
      <w:bookmarkEnd w:id="275"/>
      <w:bookmarkEnd w:id="276"/>
      <w:bookmarkEnd w:id="277"/>
    </w:p>
    <w:p w14:paraId="3EACE979" w14:textId="77777777" w:rsidR="000A1443" w:rsidRPr="006853E1" w:rsidRDefault="000A1443" w:rsidP="003E0313">
      <w:pPr>
        <w:pStyle w:val="4"/>
      </w:pPr>
      <w:bookmarkStart w:id="278" w:name="_Toc185338820"/>
      <w:bookmarkStart w:id="279" w:name="_Toc187824570"/>
      <w:bookmarkStart w:id="280" w:name="_Toc188348921"/>
      <w:r w:rsidRPr="006853E1">
        <w:rPr>
          <w:rFonts w:hint="eastAsia"/>
        </w:rPr>
        <w:t>情報セキュリティの脅威を学ぶ</w:t>
      </w:r>
      <w:bookmarkEnd w:id="278"/>
      <w:bookmarkEnd w:id="279"/>
      <w:bookmarkEnd w:id="280"/>
    </w:p>
    <w:p w14:paraId="0A859CC1" w14:textId="1358F608" w:rsidR="000A1443" w:rsidRDefault="000A1443">
      <w:r>
        <w:rPr>
          <w:rFonts w:hint="eastAsia"/>
        </w:rPr>
        <w:t>情報セキュリティは、個人のユーザーから国の重要インフラやグローバルの通信インフラまで、あらゆるレベルで重要な課題となっています。情報技術（</w:t>
      </w:r>
      <w:r>
        <w:t>IT）の進歩と普及により、私たちの生活はますます情報システムに依存したものになっています。しかし、便利さの一方で、情報漏えいや</w:t>
      </w:r>
      <w:bookmarkStart w:id="281" w:name="■不正アクセス5ー1ー1"/>
      <w:r w:rsidR="009F2C87">
        <w:fldChar w:fldCharType="begin"/>
      </w:r>
      <w:r w:rsidR="009F2C87">
        <w:instrText>HYPERLINK  \l "■不正アクセス"</w:instrText>
      </w:r>
      <w:r w:rsidR="009F2C87">
        <w:fldChar w:fldCharType="separate"/>
      </w:r>
      <w:r w:rsidRPr="009F2C87">
        <w:rPr>
          <w:rStyle w:val="a7"/>
        </w:rPr>
        <w:t>不正アクセス</w:t>
      </w:r>
      <w:bookmarkEnd w:id="281"/>
      <w:r w:rsidR="009F2C87">
        <w:fldChar w:fldCharType="end"/>
      </w:r>
      <w:r>
        <w:t>といったさまざまな脅威にさらされています。その脅威を理解することは、組織や個人の情報セキュリティレベルの向上に有効です。組織を構成する個人がセキュリティの基本的な知識を持つことで、組織全体の情報セキュリティレベルの向上が期待できます。</w:t>
      </w:r>
    </w:p>
    <w:p w14:paraId="42DB4AC4" w14:textId="77777777" w:rsidR="000A1443" w:rsidRDefault="000A1443">
      <w:r>
        <w:rPr>
          <w:noProof/>
        </w:rPr>
        <w:drawing>
          <wp:anchor distT="0" distB="0" distL="114300" distR="114300" simplePos="0" relativeHeight="251656296" behindDoc="0" locked="0" layoutInCell="1" allowOverlap="1" wp14:anchorId="51B09821" wp14:editId="59CC727F">
            <wp:simplePos x="0" y="0"/>
            <wp:positionH relativeFrom="margin">
              <wp:align>center</wp:align>
            </wp:positionH>
            <wp:positionV relativeFrom="paragraph">
              <wp:posOffset>1147775</wp:posOffset>
            </wp:positionV>
            <wp:extent cx="5627370" cy="1865630"/>
            <wp:effectExtent l="0" t="0" r="0" b="1270"/>
            <wp:wrapTopAndBottom/>
            <wp:docPr id="1408528855"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27370" cy="1865630"/>
                    </a:xfrm>
                    <a:prstGeom prst="rect">
                      <a:avLst/>
                    </a:prstGeom>
                    <a:noFill/>
                    <a:ln>
                      <a:noFill/>
                    </a:ln>
                  </pic:spPr>
                </pic:pic>
              </a:graphicData>
            </a:graphic>
          </wp:anchor>
        </w:drawing>
      </w:r>
      <w:r>
        <w:rPr>
          <w:rFonts w:hint="eastAsia"/>
        </w:rPr>
        <w:t>どのような脅威があるかは、</w:t>
      </w:r>
      <w:r>
        <w:t>IPAが公開する「情報セキュリティ白書」や「情報セキュリティ10大脅威」が参考になります。「情報セキュリティ白書」は、情報セキュリティの現状とその将来の展望を示し、情報セキュリティの傾向と課題を詳細に解説しています。「情報セキュリティ10大脅威」は、1年間で注目を集めた脅威について事例や</w:t>
      </w:r>
      <w:r>
        <w:rPr>
          <w:rFonts w:hint="eastAsia"/>
        </w:rPr>
        <w:t>セキュリティ</w:t>
      </w:r>
      <w:r>
        <w:t>対策などを紹介しています。</w:t>
      </w:r>
    </w:p>
    <w:p w14:paraId="71D012F2" w14:textId="77777777" w:rsidR="000A1443" w:rsidRPr="00C93371" w:rsidRDefault="000A1443">
      <w:pPr>
        <w:ind w:firstLineChars="0" w:firstLine="0"/>
      </w:pPr>
    </w:p>
    <w:tbl>
      <w:tblPr>
        <w:tblStyle w:val="aa"/>
        <w:tblpPr w:leftFromText="142" w:rightFromText="142" w:vertAnchor="text" w:horzAnchor="margin" w:tblpXSpec="right" w:tblpY="340"/>
        <w:tblW w:w="0" w:type="auto"/>
        <w:tblLook w:val="04A0" w:firstRow="1" w:lastRow="0" w:firstColumn="1" w:lastColumn="0" w:noHBand="0" w:noVBand="1"/>
      </w:tblPr>
      <w:tblGrid>
        <w:gridCol w:w="10325"/>
      </w:tblGrid>
      <w:tr w:rsidR="000A1443" w14:paraId="34B13B78" w14:textId="77777777">
        <w:tc>
          <w:tcPr>
            <w:tcW w:w="10325" w:type="dxa"/>
            <w:shd w:val="clear" w:color="auto" w:fill="2F5597"/>
          </w:tcPr>
          <w:p w14:paraId="5673D4A2" w14:textId="77777777" w:rsidR="000A1443" w:rsidRPr="00E5527D" w:rsidRDefault="000A1443" w:rsidP="00E5527D">
            <w:pPr>
              <w:pStyle w:val="aff0"/>
            </w:pPr>
            <w:r w:rsidRPr="007D6C14">
              <w:rPr>
                <w:rFonts w:hint="eastAsia"/>
              </w:rPr>
              <w:t>目的</w:t>
            </w:r>
          </w:p>
        </w:tc>
      </w:tr>
      <w:tr w:rsidR="000A1443" w14:paraId="45ADC79C" w14:textId="77777777">
        <w:tc>
          <w:tcPr>
            <w:tcW w:w="10325" w:type="dxa"/>
          </w:tcPr>
          <w:p w14:paraId="0E4344A9" w14:textId="77777777" w:rsidR="000A1443" w:rsidRPr="006E1AD1" w:rsidRDefault="000A1443" w:rsidP="00E5527D">
            <w:pPr>
              <w:pStyle w:val="afff6"/>
            </w:pPr>
            <w:r w:rsidRPr="004666C1">
              <w:rPr>
                <w:rFonts w:hint="eastAsia"/>
              </w:rPr>
              <w:t>最新の脅威情報を収集することによって、攻撃の傾向や手法、セキュリティリスクを把握し、適切な予防策や</w:t>
            </w:r>
            <w:r>
              <w:rPr>
                <w:rFonts w:hint="eastAsia"/>
              </w:rPr>
              <w:t>セキュリティ</w:t>
            </w:r>
            <w:r w:rsidRPr="004666C1">
              <w:rPr>
                <w:rFonts w:hint="eastAsia"/>
              </w:rPr>
              <w:t>対策を講じること</w:t>
            </w:r>
          </w:p>
        </w:tc>
      </w:tr>
      <w:tr w:rsidR="000A1443" w14:paraId="50563A60" w14:textId="77777777">
        <w:tc>
          <w:tcPr>
            <w:tcW w:w="10325" w:type="dxa"/>
            <w:shd w:val="clear" w:color="auto" w:fill="2F5597"/>
          </w:tcPr>
          <w:p w14:paraId="36CF78B3" w14:textId="77777777" w:rsidR="000A1443" w:rsidRPr="007D6C14" w:rsidRDefault="000A1443" w:rsidP="00E704C9">
            <w:pPr>
              <w:pStyle w:val="aff0"/>
            </w:pPr>
            <w:r w:rsidRPr="007D6C14">
              <w:rPr>
                <w:rFonts w:hint="eastAsia"/>
              </w:rPr>
              <w:t>学べる内容</w:t>
            </w:r>
          </w:p>
        </w:tc>
      </w:tr>
      <w:tr w:rsidR="000A1443" w14:paraId="27421248" w14:textId="77777777">
        <w:tc>
          <w:tcPr>
            <w:tcW w:w="10325" w:type="dxa"/>
          </w:tcPr>
          <w:p w14:paraId="170A5C6E" w14:textId="77777777" w:rsidR="000A1443" w:rsidRPr="00205F88" w:rsidRDefault="000A1443" w:rsidP="00892C01">
            <w:pPr>
              <w:pStyle w:val="afff6"/>
              <w:numPr>
                <w:ilvl w:val="0"/>
                <w:numId w:val="731"/>
              </w:numPr>
            </w:pPr>
            <w:r w:rsidRPr="00205F88">
              <w:rPr>
                <w:rFonts w:hint="eastAsia"/>
              </w:rPr>
              <w:t>攻撃手法や攻撃者の手口</w:t>
            </w:r>
          </w:p>
          <w:p w14:paraId="03889C7D" w14:textId="77777777" w:rsidR="000A1443" w:rsidRPr="00205F88" w:rsidRDefault="000A1443" w:rsidP="00892C01">
            <w:pPr>
              <w:pStyle w:val="afff6"/>
              <w:numPr>
                <w:ilvl w:val="0"/>
                <w:numId w:val="731"/>
              </w:numPr>
            </w:pPr>
            <w:r w:rsidRPr="00205F88">
              <w:rPr>
                <w:rFonts w:hint="eastAsia"/>
              </w:rPr>
              <w:t>最近の攻撃傾向</w:t>
            </w:r>
          </w:p>
          <w:p w14:paraId="2AE8278D" w14:textId="77777777" w:rsidR="000A1443" w:rsidRPr="006E1AD1" w:rsidRDefault="000A1443" w:rsidP="00892C01">
            <w:pPr>
              <w:pStyle w:val="afff6"/>
              <w:numPr>
                <w:ilvl w:val="0"/>
                <w:numId w:val="731"/>
              </w:numPr>
            </w:pPr>
            <w:r w:rsidRPr="00205F88">
              <w:rPr>
                <w:rFonts w:hint="eastAsia"/>
              </w:rPr>
              <w:t>脅威に対するセキュリティ対策方法</w:t>
            </w:r>
          </w:p>
        </w:tc>
      </w:tr>
      <w:tr w:rsidR="000A1443" w14:paraId="7C310C4C" w14:textId="77777777">
        <w:tc>
          <w:tcPr>
            <w:tcW w:w="10325" w:type="dxa"/>
            <w:shd w:val="clear" w:color="auto" w:fill="2F5597"/>
          </w:tcPr>
          <w:p w14:paraId="2CC427A1" w14:textId="77777777" w:rsidR="000A1443" w:rsidRPr="00E704C9" w:rsidRDefault="000A1443" w:rsidP="00E704C9">
            <w:pPr>
              <w:pStyle w:val="aff0"/>
            </w:pPr>
            <w:r w:rsidRPr="007D6C14">
              <w:rPr>
                <w:rFonts w:hint="eastAsia"/>
              </w:rPr>
              <w:t>活用例</w:t>
            </w:r>
          </w:p>
        </w:tc>
      </w:tr>
      <w:tr w:rsidR="000A1443" w14:paraId="5CA57C00" w14:textId="77777777">
        <w:tc>
          <w:tcPr>
            <w:tcW w:w="10325" w:type="dxa"/>
          </w:tcPr>
          <w:p w14:paraId="00B1C463" w14:textId="77777777" w:rsidR="000A1443" w:rsidRPr="00205F88" w:rsidRDefault="000A1443" w:rsidP="00892C01">
            <w:pPr>
              <w:pStyle w:val="afff6"/>
              <w:numPr>
                <w:ilvl w:val="0"/>
                <w:numId w:val="732"/>
              </w:numPr>
            </w:pPr>
            <w:r w:rsidRPr="00205F88">
              <w:rPr>
                <w:rFonts w:hint="eastAsia"/>
              </w:rPr>
              <w:t>攻撃の予防</w:t>
            </w:r>
          </w:p>
          <w:p w14:paraId="3EC7B859" w14:textId="77777777" w:rsidR="000A1443" w:rsidRPr="00205F88" w:rsidRDefault="000A1443" w:rsidP="00892C01">
            <w:pPr>
              <w:pStyle w:val="afff6"/>
              <w:numPr>
                <w:ilvl w:val="0"/>
                <w:numId w:val="732"/>
              </w:numPr>
            </w:pPr>
            <w:r w:rsidRPr="00205F88">
              <w:rPr>
                <w:rFonts w:hint="eastAsia"/>
              </w:rPr>
              <w:t>セキュリティリスク管理、対策の強化</w:t>
            </w:r>
          </w:p>
          <w:bookmarkStart w:id="282" w:name="■セキュリティポリシー５－１－１"/>
          <w:p w14:paraId="0EF7F285" w14:textId="113E76D8" w:rsidR="000A1443" w:rsidRPr="00205F88" w:rsidRDefault="00870AE8" w:rsidP="00892C01">
            <w:pPr>
              <w:pStyle w:val="afff6"/>
              <w:numPr>
                <w:ilvl w:val="0"/>
                <w:numId w:val="732"/>
              </w:numPr>
            </w:pPr>
            <w:r>
              <w:fldChar w:fldCharType="begin"/>
            </w:r>
            <w:r>
              <w:rPr>
                <w:rFonts w:hint="eastAsia"/>
              </w:rPr>
              <w:instrText xml:space="preserve">HYPERLINK </w:instrText>
            </w:r>
            <w:r>
              <w:instrText xml:space="preserve"> \l "</w:instrText>
            </w:r>
            <w:r>
              <w:rPr>
                <w:rFonts w:hint="eastAsia"/>
              </w:rPr>
              <w:instrText>■セキュリティホール</w:instrText>
            </w:r>
            <w:r>
              <w:instrText>"</w:instrText>
            </w:r>
            <w:r>
              <w:fldChar w:fldCharType="separate"/>
            </w:r>
            <w:r w:rsidR="000A1443" w:rsidRPr="00870AE8">
              <w:rPr>
                <w:rStyle w:val="a7"/>
                <w:rFonts w:hint="eastAsia"/>
              </w:rPr>
              <w:t>セキュリティポリシー</w:t>
            </w:r>
            <w:bookmarkEnd w:id="282"/>
            <w:r>
              <w:fldChar w:fldCharType="end"/>
            </w:r>
            <w:r w:rsidR="000A1443" w:rsidRPr="00205F88">
              <w:rPr>
                <w:rFonts w:hint="eastAsia"/>
              </w:rPr>
              <w:t>の改善</w:t>
            </w:r>
          </w:p>
          <w:bookmarkStart w:id="283" w:name="■セキュリティインシデント5ー1－1"/>
          <w:p w14:paraId="591FA27F" w14:textId="566A8D57" w:rsidR="000A1443" w:rsidRPr="00205F88" w:rsidRDefault="00E07478" w:rsidP="00892C01">
            <w:pPr>
              <w:pStyle w:val="afff6"/>
              <w:numPr>
                <w:ilvl w:val="0"/>
                <w:numId w:val="732"/>
              </w:numPr>
            </w:pPr>
            <w:r>
              <w:fldChar w:fldCharType="begin"/>
            </w:r>
            <w:r>
              <w:rPr>
                <w:rFonts w:hint="eastAsia"/>
              </w:rPr>
              <w:instrText xml:space="preserve">HYPERLINK </w:instrText>
            </w:r>
            <w:r>
              <w:instrText xml:space="preserve"> \l "</w:instrText>
            </w:r>
            <w:r>
              <w:rPr>
                <w:rFonts w:hint="eastAsia"/>
              </w:rPr>
              <w:instrText>■セキュリティインシデント</w:instrText>
            </w:r>
            <w:r>
              <w:instrText>"</w:instrText>
            </w:r>
            <w:r>
              <w:fldChar w:fldCharType="separate"/>
            </w:r>
            <w:r w:rsidR="000A1443" w:rsidRPr="00E07478">
              <w:rPr>
                <w:rStyle w:val="a7"/>
                <w:rFonts w:hint="eastAsia"/>
              </w:rPr>
              <w:t>セキュリティインシデント</w:t>
            </w:r>
            <w:bookmarkEnd w:id="283"/>
            <w:r>
              <w:fldChar w:fldCharType="end"/>
            </w:r>
            <w:r w:rsidR="000A1443" w:rsidRPr="00205F88">
              <w:rPr>
                <w:rFonts w:hint="eastAsia"/>
              </w:rPr>
              <w:t>への対応</w:t>
            </w:r>
          </w:p>
          <w:p w14:paraId="2DA9B53C" w14:textId="77777777" w:rsidR="000A1443" w:rsidRPr="008A3D92" w:rsidRDefault="000A1443" w:rsidP="00892C01">
            <w:pPr>
              <w:pStyle w:val="afff6"/>
              <w:numPr>
                <w:ilvl w:val="0"/>
                <w:numId w:val="732"/>
              </w:numPr>
            </w:pPr>
            <w:r w:rsidRPr="008A3D92">
              <w:rPr>
                <w:rFonts w:hint="eastAsia"/>
              </w:rPr>
              <w:t>脅威トレンドの把握、共有</w:t>
            </w:r>
          </w:p>
          <w:p w14:paraId="629A8321" w14:textId="77777777" w:rsidR="000A1443" w:rsidRPr="006E1AD1" w:rsidRDefault="000A1443" w:rsidP="00892C01">
            <w:pPr>
              <w:pStyle w:val="afff6"/>
              <w:numPr>
                <w:ilvl w:val="0"/>
                <w:numId w:val="732"/>
              </w:numPr>
            </w:pPr>
            <w:r w:rsidRPr="008A3D92">
              <w:rPr>
                <w:rFonts w:hint="eastAsia"/>
              </w:rPr>
              <w:t>セキュリティ意識の向上</w:t>
            </w:r>
          </w:p>
        </w:tc>
      </w:tr>
    </w:tbl>
    <w:tbl>
      <w:tblPr>
        <w:tblStyle w:val="aa"/>
        <w:tblpPr w:leftFromText="142" w:rightFromText="142" w:vertAnchor="text" w:horzAnchor="margin" w:tblpY="1377"/>
        <w:tblW w:w="0" w:type="auto"/>
        <w:tblLook w:val="04A0" w:firstRow="1" w:lastRow="0" w:firstColumn="1" w:lastColumn="0" w:noHBand="0" w:noVBand="1"/>
      </w:tblPr>
      <w:tblGrid>
        <w:gridCol w:w="3964"/>
        <w:gridCol w:w="6492"/>
      </w:tblGrid>
      <w:tr w:rsidR="000A1443" w14:paraId="4A3CA497" w14:textId="77777777">
        <w:tc>
          <w:tcPr>
            <w:tcW w:w="10456" w:type="dxa"/>
            <w:gridSpan w:val="2"/>
          </w:tcPr>
          <w:p w14:paraId="5393053C" w14:textId="77777777" w:rsidR="000A1443" w:rsidRPr="00515A8F" w:rsidRDefault="000A1443" w:rsidP="00601047">
            <w:pPr>
              <w:pStyle w:val="affe"/>
              <w:framePr w:hSpace="0" w:wrap="auto" w:vAnchor="margin" w:hAnchor="text" w:yAlign="inline"/>
            </w:pPr>
            <w:r w:rsidRPr="00515A8F">
              <w:rPr>
                <w:rFonts w:hint="eastAsia"/>
              </w:rPr>
              <w:t>詳細理解のため参考となる文献（参考文献）</w:t>
            </w:r>
          </w:p>
        </w:tc>
      </w:tr>
      <w:tr w:rsidR="000A1443" w14:paraId="1D5BF3D6" w14:textId="77777777">
        <w:tc>
          <w:tcPr>
            <w:tcW w:w="3964" w:type="dxa"/>
            <w:shd w:val="clear" w:color="auto" w:fill="F1A983" w:themeFill="accent2" w:themeFillTint="99"/>
          </w:tcPr>
          <w:p w14:paraId="13830DE0" w14:textId="77777777" w:rsidR="000A1443" w:rsidRPr="0078266C" w:rsidRDefault="000A1443" w:rsidP="00601047">
            <w:pPr>
              <w:pStyle w:val="affe"/>
              <w:framePr w:hSpace="0" w:wrap="auto" w:vAnchor="margin" w:hAnchor="text" w:yAlign="inline"/>
            </w:pPr>
            <w:r w:rsidRPr="0078266C">
              <w:rPr>
                <w:rFonts w:hint="eastAsia"/>
              </w:rPr>
              <w:t>情報セキュリティ白書</w:t>
            </w:r>
            <w:r w:rsidRPr="0078266C">
              <w:t>2023</w:t>
            </w:r>
          </w:p>
        </w:tc>
        <w:tc>
          <w:tcPr>
            <w:tcW w:w="6492" w:type="dxa"/>
          </w:tcPr>
          <w:p w14:paraId="25B7F5C3" w14:textId="77777777" w:rsidR="000A1443" w:rsidRPr="00515A8F" w:rsidRDefault="000A1443" w:rsidP="00601047">
            <w:pPr>
              <w:pStyle w:val="affe"/>
              <w:framePr w:hSpace="0" w:wrap="auto" w:vAnchor="margin" w:hAnchor="text" w:yAlign="inline"/>
            </w:pPr>
            <w:r w:rsidRPr="00515A8F">
              <w:t>https://www.ipa.go.jp/publish/wp-security/2023.html</w:t>
            </w:r>
          </w:p>
        </w:tc>
      </w:tr>
      <w:tr w:rsidR="000A1443" w14:paraId="3F1267D3" w14:textId="77777777">
        <w:tc>
          <w:tcPr>
            <w:tcW w:w="3964" w:type="dxa"/>
            <w:shd w:val="clear" w:color="auto" w:fill="F1A983" w:themeFill="accent2" w:themeFillTint="99"/>
          </w:tcPr>
          <w:p w14:paraId="6BA622D8" w14:textId="77777777" w:rsidR="000A1443" w:rsidRPr="0078266C" w:rsidRDefault="000A1443" w:rsidP="00601047">
            <w:pPr>
              <w:pStyle w:val="affe"/>
              <w:framePr w:hSpace="0" w:wrap="auto" w:vAnchor="margin" w:hAnchor="text" w:yAlign="inline"/>
            </w:pPr>
            <w:r w:rsidRPr="0078266C">
              <w:rPr>
                <w:rFonts w:hint="eastAsia"/>
              </w:rPr>
              <w:t>情報セキュリティ</w:t>
            </w:r>
            <w:r w:rsidRPr="0078266C">
              <w:t>10大脅威 2024</w:t>
            </w:r>
          </w:p>
        </w:tc>
        <w:tc>
          <w:tcPr>
            <w:tcW w:w="6492" w:type="dxa"/>
          </w:tcPr>
          <w:p w14:paraId="5F93AAF5" w14:textId="77777777" w:rsidR="000A1443" w:rsidRPr="00515A8F" w:rsidRDefault="000A1443" w:rsidP="00601047">
            <w:pPr>
              <w:pStyle w:val="affe"/>
              <w:framePr w:hSpace="0" w:wrap="auto" w:vAnchor="margin" w:hAnchor="text" w:yAlign="inline"/>
            </w:pPr>
            <w:r w:rsidRPr="00515A8F">
              <w:t>https://www.ipa.go.jp/security/10threats/10threats2024.html</w:t>
            </w:r>
          </w:p>
        </w:tc>
      </w:tr>
    </w:tbl>
    <w:p w14:paraId="4025D5EE" w14:textId="77777777" w:rsidR="000A1443" w:rsidRDefault="000A1443">
      <w:pPr>
        <w:ind w:firstLineChars="0" w:firstLine="0"/>
      </w:pPr>
      <w:bookmarkStart w:id="284" w:name="_Toc167890555"/>
    </w:p>
    <w:p w14:paraId="068CE1DB" w14:textId="77777777" w:rsidR="000A1443" w:rsidRDefault="000A1443"/>
    <w:p w14:paraId="6DEF909B" w14:textId="77777777" w:rsidR="00B523FA" w:rsidRDefault="00B523FA"/>
    <w:p w14:paraId="65C15297" w14:textId="77777777" w:rsidR="000A1443" w:rsidRDefault="000A1443" w:rsidP="003E0313">
      <w:pPr>
        <w:pStyle w:val="4"/>
      </w:pPr>
      <w:bookmarkStart w:id="285" w:name="_Toc185338821"/>
      <w:bookmarkStart w:id="286" w:name="_Toc187824571"/>
      <w:bookmarkStart w:id="287" w:name="_Toc188348922"/>
      <w:r w:rsidRPr="00D32D09">
        <w:t>IPA：情報セキュリティ白書から見る</w:t>
      </w:r>
      <w:r>
        <w:t>脅威</w:t>
      </w:r>
      <w:bookmarkEnd w:id="284"/>
      <w:bookmarkEnd w:id="285"/>
      <w:bookmarkEnd w:id="286"/>
      <w:bookmarkEnd w:id="287"/>
    </w:p>
    <w:tbl>
      <w:tblPr>
        <w:tblStyle w:val="aa"/>
        <w:tblpPr w:leftFromText="142" w:rightFromText="142" w:vertAnchor="text" w:tblpY="1"/>
        <w:tblOverlap w:val="never"/>
        <w:tblW w:w="0" w:type="auto"/>
        <w:tblLook w:val="04A0" w:firstRow="1" w:lastRow="0" w:firstColumn="1" w:lastColumn="0" w:noHBand="0" w:noVBand="1"/>
      </w:tblPr>
      <w:tblGrid>
        <w:gridCol w:w="8364"/>
      </w:tblGrid>
      <w:tr w:rsidR="000A1443" w14:paraId="00D6CA97" w14:textId="77777777" w:rsidTr="00D222EA">
        <w:tc>
          <w:tcPr>
            <w:tcW w:w="8364" w:type="dxa"/>
            <w:tcBorders>
              <w:top w:val="nil"/>
              <w:left w:val="nil"/>
              <w:bottom w:val="nil"/>
              <w:right w:val="nil"/>
            </w:tcBorders>
          </w:tcPr>
          <w:p w14:paraId="448A685C" w14:textId="77777777" w:rsidR="000A1443" w:rsidRDefault="000A1443">
            <w:r>
              <w:rPr>
                <w:rFonts w:hint="eastAsia"/>
              </w:rPr>
              <w:t>情報セキュリティ白書は、情報セキュリティに関する国内外の政策や脅威の動向、インシデントの発生状況、被害実態など定番トピックのほか、その年ならではの象徴的なトピックを取り上げています。本書情報セキュリティ白書は、情報セキュリティに関する国内外の政策や脅威の動向、インシデントの発生状況、被害実態など定番トピックのほか、その年ならではの象徴的なトピックを取り上げています。本書を通して、情報セキュリティ分野の全体を把握できます。情報セキュリティ白書は、</w:t>
            </w:r>
            <w:r>
              <w:t>IPAによって2</w:t>
            </w:r>
            <w:r>
              <w:rPr>
                <w:rFonts w:hint="eastAsia"/>
              </w:rPr>
              <w:t>平成20</w:t>
            </w:r>
            <w:r>
              <w:t>年から毎年発</w:t>
            </w:r>
            <w:r>
              <w:rPr>
                <w:rFonts w:hint="eastAsia"/>
              </w:rPr>
              <w:t>行されています。</w:t>
            </w:r>
          </w:p>
          <w:p w14:paraId="0CD274C8" w14:textId="7586F82F" w:rsidR="000A1443" w:rsidRDefault="000A1443">
            <w:r>
              <w:rPr>
                <w:rFonts w:hint="eastAsia"/>
              </w:rPr>
              <w:t>令和5</w:t>
            </w:r>
            <w:r>
              <w:t>年</w:t>
            </w:r>
            <w:r>
              <w:rPr>
                <w:rFonts w:hint="eastAsia"/>
              </w:rPr>
              <w:t>7</w:t>
            </w:r>
            <w:r>
              <w:t>月に刊行された「情報セキュリティ白書2023」は、令和</w:t>
            </w:r>
            <w:r>
              <w:rPr>
                <w:rFonts w:hint="eastAsia"/>
              </w:rPr>
              <w:t>4</w:t>
            </w:r>
            <w:r>
              <w:t>年度の</w:t>
            </w:r>
            <w:bookmarkStart w:id="288" w:name="■サイバー攻撃5ー1ー2"/>
            <w:r w:rsidR="00155CAE">
              <w:fldChar w:fldCharType="begin"/>
            </w:r>
            <w:r w:rsidR="00155CAE">
              <w:instrText>HYPERLINK  \l "■サイバー攻撃"</w:instrText>
            </w:r>
            <w:r w:rsidR="00155CAE">
              <w:fldChar w:fldCharType="separate"/>
            </w:r>
            <w:r w:rsidRPr="00155CAE">
              <w:rPr>
                <w:rStyle w:val="a7"/>
              </w:rPr>
              <w:t>サイバー攻撃</w:t>
            </w:r>
            <w:bookmarkEnd w:id="288"/>
            <w:r w:rsidR="00155CAE">
              <w:fldChar w:fldCharType="end"/>
            </w:r>
            <w:r>
              <w:t>による実際の被害や</w:t>
            </w:r>
            <w:r>
              <w:rPr>
                <w:rFonts w:hint="eastAsia"/>
              </w:rPr>
              <w:t>セキュリティ</w:t>
            </w:r>
            <w:r>
              <w:t>対策など、情報を守るための最新情報をまとめています。</w:t>
            </w:r>
          </w:p>
        </w:tc>
      </w:tr>
    </w:tbl>
    <w:p w14:paraId="4B26C398" w14:textId="77777777" w:rsidR="000A1443" w:rsidRDefault="000A1443">
      <w:r>
        <w:rPr>
          <w:rFonts w:hint="eastAsia"/>
          <w:noProof/>
        </w:rPr>
        <mc:AlternateContent>
          <mc:Choice Requires="wpg">
            <w:drawing>
              <wp:anchor distT="0" distB="0" distL="114300" distR="114300" simplePos="0" relativeHeight="251656262" behindDoc="0" locked="0" layoutInCell="1" allowOverlap="1" wp14:anchorId="0464C27F" wp14:editId="784EB26F">
                <wp:simplePos x="0" y="0"/>
                <wp:positionH relativeFrom="column">
                  <wp:posOffset>5429250</wp:posOffset>
                </wp:positionH>
                <wp:positionV relativeFrom="paragraph">
                  <wp:posOffset>450215</wp:posOffset>
                </wp:positionV>
                <wp:extent cx="1238250" cy="1876425"/>
                <wp:effectExtent l="0" t="0" r="0" b="0"/>
                <wp:wrapTopAndBottom/>
                <wp:docPr id="142837577" name="グループ化 142837577"/>
                <wp:cNvGraphicFramePr/>
                <a:graphic xmlns:a="http://schemas.openxmlformats.org/drawingml/2006/main">
                  <a:graphicData uri="http://schemas.microsoft.com/office/word/2010/wordprocessingGroup">
                    <wpg:wgp>
                      <wpg:cNvGrpSpPr/>
                      <wpg:grpSpPr>
                        <a:xfrm>
                          <a:off x="0" y="0"/>
                          <a:ext cx="1238250" cy="1876425"/>
                          <a:chOff x="0" y="0"/>
                          <a:chExt cx="1238250" cy="1876425"/>
                        </a:xfrm>
                      </wpg:grpSpPr>
                      <pic:pic xmlns:pic="http://schemas.openxmlformats.org/drawingml/2006/picture">
                        <pic:nvPicPr>
                          <pic:cNvPr id="227559033" name="Image 1061" descr="情報セキュリティ白書2023"/>
                          <pic:cNvPicPr/>
                        </pic:nvPicPr>
                        <pic:blipFill>
                          <a:blip r:embed="rId47" cstate="print"/>
                          <a:stretch>
                            <a:fillRect/>
                          </a:stretch>
                        </pic:blipFill>
                        <pic:spPr>
                          <a:xfrm>
                            <a:off x="58615" y="0"/>
                            <a:ext cx="981710" cy="1600200"/>
                          </a:xfrm>
                          <a:prstGeom prst="rect">
                            <a:avLst/>
                          </a:prstGeom>
                        </pic:spPr>
                      </pic:pic>
                      <wps:wsp>
                        <wps:cNvPr id="649249899" name="テキスト ボックス 524"/>
                        <wps:cNvSpPr txBox="1"/>
                        <wps:spPr>
                          <a:xfrm>
                            <a:off x="0" y="1640871"/>
                            <a:ext cx="1238250" cy="235554"/>
                          </a:xfrm>
                          <a:prstGeom prst="rect">
                            <a:avLst/>
                          </a:prstGeom>
                        </wps:spPr>
                        <wps:txbx>
                          <w:txbxContent>
                            <w:p w14:paraId="6F8BEC4C" w14:textId="66F528B6" w:rsidR="000A1443" w:rsidRDefault="000A1443">
                              <w:pPr>
                                <w:pStyle w:val="aff2"/>
                              </w:pPr>
                              <w:r>
                                <w:t>図</w:t>
                              </w:r>
                              <w:r w:rsidR="00BC0FAD">
                                <w:rPr>
                                  <w:rFonts w:hint="eastAsia"/>
                                </w:rPr>
                                <w:t>9</w:t>
                              </w:r>
                              <w:r>
                                <w:t>. 情報セキュリティ白書</w:t>
                              </w:r>
                              <w:r>
                                <w:rPr>
                                  <w:spacing w:val="-4"/>
                                </w:rPr>
                                <w:t>2023</w:t>
                              </w:r>
                            </w:p>
                          </w:txbxContent>
                        </wps:txbx>
                        <wps:bodyPr wrap="square" lIns="0" tIns="0" rIns="0" bIns="0" rtlCol="0">
                          <a:noAutofit/>
                        </wps:bodyPr>
                      </wps:wsp>
                    </wpg:wgp>
                  </a:graphicData>
                </a:graphic>
                <wp14:sizeRelV relativeFrom="margin">
                  <wp14:pctHeight>0</wp14:pctHeight>
                </wp14:sizeRelV>
              </wp:anchor>
            </w:drawing>
          </mc:Choice>
          <mc:Fallback>
            <w:pict>
              <v:group w14:anchorId="0464C27F" id="グループ化 142837577" o:spid="_x0000_s1052" style="position:absolute;left:0;text-align:left;margin-left:427.5pt;margin-top:35.45pt;width:97.5pt;height:147.75pt;z-index:251656262;mso-height-relative:margin" coordsize="12382,187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61" o:spid="_x0000_s1053" type="#_x0000_t75" alt="情報セキュリティ白書2023" style="position:absolute;left:586;width:9817;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">
                  <v:imagedata r:id="rId48" o:title="情報セキュリティ白書2023"/>
                </v:shape>
                <v:shape id="テキスト ボックス 524" o:spid="_x0000_s1054" type="#_x0000_t202" style="position:absolute;top:16408;width:12382;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" filled="f" stroked="f">
                  <v:textbox inset="0,0,0,0">
                    <w:txbxContent>
                      <w:p w14:paraId="6F8BEC4C" w14:textId="66F528B6" w:rsidR="000A1443" w:rsidRDefault="000A1443">
                        <w:pPr>
                          <w:pStyle w:val="aff2"/>
                        </w:pPr>
                        <w:r>
                          <w:t>図</w:t>
                        </w:r>
                        <w:r w:rsidR="00BC0FAD">
                          <w:rPr>
                            <w:rFonts w:hint="eastAsia"/>
                          </w:rPr>
                          <w:t>9</w:t>
                        </w:r>
                        <w:r>
                          <w:t>. 情報セキュリティ白書</w:t>
                        </w:r>
                        <w:r>
                          <w:rPr>
                            <w:spacing w:val="-4"/>
                          </w:rPr>
                          <w:t>2023</w:t>
                        </w:r>
                      </w:p>
                    </w:txbxContent>
                  </v:textbox>
                </v:shape>
                <w10:wrap type="topAndBottom"/>
              </v:group>
            </w:pict>
          </mc:Fallback>
        </mc:AlternateContent>
      </w:r>
    </w:p>
    <w:p w14:paraId="292A75AA" w14:textId="77777777" w:rsidR="000A1443" w:rsidRDefault="000A1443"/>
    <w:tbl>
      <w:tblPr>
        <w:tblStyle w:val="aa"/>
        <w:tblW w:w="0" w:type="auto"/>
        <w:tblLook w:val="04A0" w:firstRow="1" w:lastRow="0" w:firstColumn="1" w:lastColumn="0" w:noHBand="0" w:noVBand="1"/>
      </w:tblPr>
      <w:tblGrid>
        <w:gridCol w:w="10456"/>
      </w:tblGrid>
      <w:tr w:rsidR="000A1443" w14:paraId="19EB735E" w14:textId="77777777">
        <w:tc>
          <w:tcPr>
            <w:tcW w:w="10456" w:type="dxa"/>
            <w:shd w:val="clear" w:color="auto" w:fill="2F5597"/>
          </w:tcPr>
          <w:p w14:paraId="5CF0B8B9" w14:textId="77777777" w:rsidR="000A1443" w:rsidRPr="00C678CD" w:rsidRDefault="000A1443">
            <w:pPr>
              <w:pStyle w:val="aff0"/>
              <w:ind w:firstLine="240"/>
            </w:pPr>
            <w:r w:rsidRPr="00C678CD">
              <w:rPr>
                <w:rFonts w:hint="eastAsia"/>
              </w:rPr>
              <w:t>情報セキュリティ白書2023の記載内容</w:t>
            </w:r>
          </w:p>
        </w:tc>
      </w:tr>
      <w:tr w:rsidR="000A1443" w14:paraId="060B4D4F" w14:textId="77777777">
        <w:tc>
          <w:tcPr>
            <w:tcW w:w="10456" w:type="dxa"/>
          </w:tcPr>
          <w:p w14:paraId="78B58EAC" w14:textId="77777777" w:rsidR="000A1443" w:rsidRPr="00205F88" w:rsidRDefault="000A1443" w:rsidP="00892C01">
            <w:pPr>
              <w:pStyle w:val="afff6"/>
              <w:numPr>
                <w:ilvl w:val="0"/>
                <w:numId w:val="733"/>
              </w:numPr>
            </w:pPr>
            <w:r w:rsidRPr="00205F88">
              <w:t>序章 令和4年度の情報セキュリティの概況</w:t>
            </w:r>
          </w:p>
          <w:p w14:paraId="682F5F28" w14:textId="5D6799F9" w:rsidR="000A1443" w:rsidRPr="00205F88" w:rsidRDefault="000A1443" w:rsidP="00892C01">
            <w:pPr>
              <w:pStyle w:val="afff6"/>
              <w:numPr>
                <w:ilvl w:val="0"/>
                <w:numId w:val="733"/>
              </w:numPr>
            </w:pPr>
            <w:r w:rsidRPr="00205F88">
              <w:t>情報</w:t>
            </w:r>
            <w:bookmarkStart w:id="289" w:name="■セキュリティインシデント5ー1－2"/>
            <w:r w:rsidR="00E86DC1">
              <w:fldChar w:fldCharType="begin"/>
            </w:r>
            <w:r w:rsidR="00E86DC1">
              <w:instrText>HYPERLINK  \l "■セキュリティインシデント"</w:instrText>
            </w:r>
            <w:r w:rsidR="00E86DC1">
              <w:fldChar w:fldCharType="separate"/>
            </w:r>
            <w:r w:rsidRPr="00E86DC1">
              <w:rPr>
                <w:rStyle w:val="a7"/>
              </w:rPr>
              <w:t>セキュリティインシデント</w:t>
            </w:r>
            <w:bookmarkEnd w:id="289"/>
            <w:r w:rsidR="00E86DC1">
              <w:fldChar w:fldCharType="end"/>
            </w:r>
            <w:r w:rsidRPr="00205F88">
              <w:t>・</w:t>
            </w:r>
            <w:bookmarkStart w:id="290" w:name="■脆弱性5ー1－２"/>
            <w:r w:rsidR="00503D62">
              <w:fldChar w:fldCharType="begin"/>
            </w:r>
            <w:r w:rsidR="00503D62">
              <w:instrText>HYPERLINK  \l "■脆弱性"</w:instrText>
            </w:r>
            <w:r w:rsidR="00503D62">
              <w:fldChar w:fldCharType="separate"/>
            </w:r>
            <w:r w:rsidRPr="00503D62">
              <w:rPr>
                <w:rStyle w:val="a7"/>
              </w:rPr>
              <w:t>脆弱性</w:t>
            </w:r>
            <w:bookmarkEnd w:id="290"/>
            <w:r w:rsidR="00503D62">
              <w:fldChar w:fldCharType="end"/>
            </w:r>
            <w:r w:rsidRPr="00205F88">
              <w:t>の現状と対策</w:t>
            </w:r>
          </w:p>
          <w:p w14:paraId="7C627957" w14:textId="77777777" w:rsidR="000A1443" w:rsidRPr="00205F88" w:rsidRDefault="000A1443" w:rsidP="00892C01">
            <w:pPr>
              <w:pStyle w:val="afff6"/>
              <w:numPr>
                <w:ilvl w:val="0"/>
                <w:numId w:val="733"/>
              </w:numPr>
            </w:pPr>
            <w:r w:rsidRPr="00205F88">
              <w:t>情報セキュリティを支える基盤の動向</w:t>
            </w:r>
          </w:p>
          <w:p w14:paraId="68D5E973" w14:textId="77777777" w:rsidR="000A1443" w:rsidRPr="00205F88" w:rsidRDefault="000A1443" w:rsidP="00892C01">
            <w:pPr>
              <w:pStyle w:val="afff6"/>
              <w:numPr>
                <w:ilvl w:val="0"/>
                <w:numId w:val="733"/>
              </w:numPr>
            </w:pPr>
            <w:r w:rsidRPr="00205F88">
              <w:t>個別テーマ</w:t>
            </w:r>
          </w:p>
          <w:p w14:paraId="7169E1E0" w14:textId="77777777" w:rsidR="000A1443" w:rsidRDefault="000A1443" w:rsidP="00892C01">
            <w:pPr>
              <w:pStyle w:val="afff6"/>
              <w:numPr>
                <w:ilvl w:val="0"/>
                <w:numId w:val="733"/>
              </w:numPr>
            </w:pPr>
            <w:r w:rsidRPr="00205F88">
              <w:t>付録 資料・ツール</w:t>
            </w:r>
          </w:p>
        </w:tc>
      </w:tr>
    </w:tbl>
    <w:p w14:paraId="7AA177C8" w14:textId="77777777" w:rsidR="000A1443" w:rsidRDefault="000A1443">
      <w:pPr>
        <w:ind w:firstLineChars="0" w:firstLine="0"/>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6"/>
        <w:gridCol w:w="635"/>
        <w:gridCol w:w="6320"/>
      </w:tblGrid>
      <w:tr w:rsidR="000A1443" w14:paraId="5B247521" w14:textId="77777777">
        <w:trPr>
          <w:trHeight w:val="345"/>
        </w:trPr>
        <w:tc>
          <w:tcPr>
            <w:tcW w:w="3476" w:type="dxa"/>
            <w:vMerge w:val="restart"/>
            <w:tcBorders>
              <w:top w:val="dashSmallGap" w:sz="24" w:space="0" w:color="4C94D8" w:themeColor="text2" w:themeTint="80"/>
              <w:left w:val="dashSmallGap" w:sz="24" w:space="0" w:color="4C94D8" w:themeColor="text2" w:themeTint="80"/>
              <w:bottom w:val="dashSmallGap" w:sz="24" w:space="0" w:color="4C94D8" w:themeColor="text2" w:themeTint="80"/>
              <w:right w:val="dashSmallGap" w:sz="24" w:space="0" w:color="4C94D8" w:themeColor="text2" w:themeTint="80"/>
            </w:tcBorders>
            <w:vAlign w:val="center"/>
          </w:tcPr>
          <w:p w14:paraId="1F7D3AAE" w14:textId="77777777" w:rsidR="000A1443" w:rsidRPr="001B5708" w:rsidRDefault="000A1443" w:rsidP="00973F6F">
            <w:pPr>
              <w:pStyle w:val="afff6"/>
            </w:pPr>
            <w:r>
              <w:rPr>
                <w:rFonts w:hint="eastAsia"/>
              </w:rPr>
              <w:t>サイバー攻撃の内容を知りたい</w:t>
            </w:r>
          </w:p>
        </w:tc>
        <w:tc>
          <w:tcPr>
            <w:tcW w:w="635" w:type="dxa"/>
            <w:vMerge w:val="restart"/>
            <w:tcBorders>
              <w:left w:val="dashSmallGap" w:sz="24" w:space="0" w:color="4C94D8" w:themeColor="text2" w:themeTint="80"/>
              <w:right w:val="single" w:sz="4" w:space="0" w:color="auto"/>
            </w:tcBorders>
          </w:tcPr>
          <w:p w14:paraId="2240E4FA" w14:textId="77777777" w:rsidR="000A1443" w:rsidRDefault="000A1443">
            <w:pPr>
              <w:ind w:firstLineChars="0" w:firstLine="0"/>
            </w:pPr>
            <w:r>
              <w:rPr>
                <w:noProof/>
              </w:rPr>
              <w:drawing>
                <wp:anchor distT="0" distB="0" distL="114300" distR="114300" simplePos="0" relativeHeight="251656255" behindDoc="0" locked="0" layoutInCell="1" allowOverlap="1" wp14:anchorId="40649277" wp14:editId="1DCDD4CE">
                  <wp:simplePos x="0" y="0"/>
                  <wp:positionH relativeFrom="column">
                    <wp:posOffset>40325</wp:posOffset>
                  </wp:positionH>
                  <wp:positionV relativeFrom="paragraph">
                    <wp:posOffset>362737</wp:posOffset>
                  </wp:positionV>
                  <wp:extent cx="237490" cy="262255"/>
                  <wp:effectExtent l="0" t="0" r="0" b="4445"/>
                  <wp:wrapSquare wrapText="bothSides"/>
                  <wp:docPr id="19824276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7490" cy="262255"/>
                          </a:xfrm>
                          <a:prstGeom prst="rect">
                            <a:avLst/>
                          </a:prstGeom>
                          <a:noFill/>
                          <a:ln>
                            <a:noFill/>
                          </a:ln>
                        </pic:spPr>
                      </pic:pic>
                    </a:graphicData>
                  </a:graphic>
                </wp:anchor>
              </w:drawing>
            </w:r>
          </w:p>
        </w:tc>
        <w:tc>
          <w:tcPr>
            <w:tcW w:w="6320" w:type="dxa"/>
            <w:tcBorders>
              <w:top w:val="single" w:sz="4" w:space="0" w:color="auto"/>
              <w:left w:val="single" w:sz="4" w:space="0" w:color="auto"/>
              <w:bottom w:val="single" w:sz="4" w:space="0" w:color="auto"/>
              <w:right w:val="single" w:sz="4" w:space="0" w:color="auto"/>
            </w:tcBorders>
            <w:shd w:val="clear" w:color="auto" w:fill="215E99" w:themeFill="text2" w:themeFillTint="BF"/>
          </w:tcPr>
          <w:p w14:paraId="2E9D1467" w14:textId="77777777" w:rsidR="000A1443" w:rsidRPr="00973F6F" w:rsidRDefault="000A1443" w:rsidP="00973F6F">
            <w:pPr>
              <w:pStyle w:val="aff0"/>
            </w:pPr>
            <w:r>
              <w:rPr>
                <w:rFonts w:hint="eastAsia"/>
              </w:rPr>
              <w:t>活用例</w:t>
            </w:r>
          </w:p>
        </w:tc>
      </w:tr>
      <w:tr w:rsidR="000A1443" w14:paraId="4A2B0B3B" w14:textId="77777777">
        <w:trPr>
          <w:trHeight w:val="452"/>
        </w:trPr>
        <w:tc>
          <w:tcPr>
            <w:tcW w:w="3476" w:type="dxa"/>
            <w:vMerge/>
            <w:tcBorders>
              <w:left w:val="dashSmallGap" w:sz="24" w:space="0" w:color="4C94D8" w:themeColor="text2" w:themeTint="80"/>
              <w:bottom w:val="dashSmallGap" w:sz="24" w:space="0" w:color="4C94D8" w:themeColor="text2" w:themeTint="80"/>
              <w:right w:val="dashSmallGap" w:sz="24" w:space="0" w:color="4C94D8" w:themeColor="text2" w:themeTint="80"/>
            </w:tcBorders>
          </w:tcPr>
          <w:p w14:paraId="20AE584B" w14:textId="77777777" w:rsidR="000A1443" w:rsidRDefault="000A1443">
            <w:pPr>
              <w:ind w:firstLineChars="0" w:firstLine="0"/>
            </w:pPr>
          </w:p>
        </w:tc>
        <w:tc>
          <w:tcPr>
            <w:tcW w:w="635" w:type="dxa"/>
            <w:vMerge/>
            <w:tcBorders>
              <w:left w:val="dashSmallGap" w:sz="24" w:space="0" w:color="4C94D8" w:themeColor="text2" w:themeTint="80"/>
              <w:right w:val="single" w:sz="4" w:space="0" w:color="auto"/>
            </w:tcBorders>
          </w:tcPr>
          <w:p w14:paraId="5B7DFEE6" w14:textId="77777777" w:rsidR="000A1443" w:rsidRDefault="000A1443">
            <w:pPr>
              <w:ind w:firstLineChars="0" w:firstLine="0"/>
            </w:pPr>
          </w:p>
        </w:tc>
        <w:bookmarkStart w:id="291" w:name="■標的型攻撃5ー1ー2"/>
        <w:tc>
          <w:tcPr>
            <w:tcW w:w="6320" w:type="dxa"/>
            <w:tcBorders>
              <w:top w:val="single" w:sz="4" w:space="0" w:color="auto"/>
              <w:left w:val="single" w:sz="4" w:space="0" w:color="auto"/>
              <w:bottom w:val="single" w:sz="4" w:space="0" w:color="auto"/>
              <w:right w:val="single" w:sz="4" w:space="0" w:color="auto"/>
            </w:tcBorders>
          </w:tcPr>
          <w:p w14:paraId="0BA8AC9A" w14:textId="3D2780F6" w:rsidR="000A1443" w:rsidRPr="00205F88" w:rsidRDefault="00CD6EA8" w:rsidP="00892C01">
            <w:pPr>
              <w:pStyle w:val="afff6"/>
              <w:numPr>
                <w:ilvl w:val="0"/>
                <w:numId w:val="734"/>
              </w:numPr>
            </w:pPr>
            <w:r>
              <w:fldChar w:fldCharType="begin"/>
            </w:r>
            <w:r>
              <w:instrText>HYPERLINK  \l "■標的型攻撃"</w:instrText>
            </w:r>
            <w:r>
              <w:fldChar w:fldCharType="separate"/>
            </w:r>
            <w:r w:rsidR="000A1443" w:rsidRPr="00CD6EA8">
              <w:rPr>
                <w:rStyle w:val="a7"/>
              </w:rPr>
              <w:t>標的型攻撃</w:t>
            </w:r>
            <w:bookmarkEnd w:id="291"/>
            <w:r>
              <w:fldChar w:fldCharType="end"/>
            </w:r>
            <w:r w:rsidR="000A1443" w:rsidRPr="00205F88">
              <w:t>や</w:t>
            </w:r>
            <w:bookmarkStart w:id="292" w:name="■ランサムウェア5ー1ー2"/>
            <w:r w:rsidR="00E56B69">
              <w:fldChar w:fldCharType="begin"/>
            </w:r>
            <w:r w:rsidR="00E56B69">
              <w:instrText>HYPERLINK  \l "■ランサムウェア"</w:instrText>
            </w:r>
            <w:r w:rsidR="00E56B69">
              <w:fldChar w:fldCharType="separate"/>
            </w:r>
            <w:r w:rsidR="000A1443" w:rsidRPr="00E56B69">
              <w:rPr>
                <w:rStyle w:val="a7"/>
              </w:rPr>
              <w:t>ランサムウェア</w:t>
            </w:r>
            <w:bookmarkEnd w:id="292"/>
            <w:r w:rsidR="00E56B69">
              <w:fldChar w:fldCharType="end"/>
            </w:r>
            <w:r w:rsidR="000A1443" w:rsidRPr="00205F88">
              <w:t>攻撃などの事例、手口やセキュリティ対策を知ることができる</w:t>
            </w:r>
          </w:p>
          <w:p w14:paraId="60F24AC3" w14:textId="77777777" w:rsidR="000A1443" w:rsidRDefault="000A1443" w:rsidP="00892C01">
            <w:pPr>
              <w:pStyle w:val="afff6"/>
              <w:numPr>
                <w:ilvl w:val="0"/>
                <w:numId w:val="734"/>
              </w:numPr>
            </w:pPr>
            <w:r w:rsidRPr="00205F88">
              <w:t>社内の</w:t>
            </w:r>
            <w:r w:rsidRPr="0039223B">
              <w:t>注意喚起に利用する</w:t>
            </w:r>
          </w:p>
        </w:tc>
      </w:tr>
      <w:tr w:rsidR="000A1443" w14:paraId="7DBB0C8F" w14:textId="77777777">
        <w:trPr>
          <w:trHeight w:val="176"/>
        </w:trPr>
        <w:tc>
          <w:tcPr>
            <w:tcW w:w="3476" w:type="dxa"/>
            <w:tcBorders>
              <w:top w:val="dashSmallGap" w:sz="24" w:space="0" w:color="4C94D8" w:themeColor="text2" w:themeTint="80"/>
              <w:bottom w:val="dashSmallGap" w:sz="24" w:space="0" w:color="4C94D8" w:themeColor="text2" w:themeTint="80"/>
            </w:tcBorders>
          </w:tcPr>
          <w:p w14:paraId="705AC1F4" w14:textId="77777777" w:rsidR="000A1443" w:rsidRDefault="000A1443">
            <w:pPr>
              <w:spacing w:line="100" w:lineRule="exact"/>
              <w:ind w:firstLineChars="0" w:firstLine="0"/>
            </w:pPr>
          </w:p>
        </w:tc>
        <w:tc>
          <w:tcPr>
            <w:tcW w:w="635" w:type="dxa"/>
          </w:tcPr>
          <w:p w14:paraId="64CFA094" w14:textId="77777777" w:rsidR="000A1443" w:rsidRDefault="000A1443">
            <w:pPr>
              <w:spacing w:line="100" w:lineRule="exact"/>
              <w:ind w:firstLineChars="0" w:firstLine="0"/>
            </w:pPr>
          </w:p>
        </w:tc>
        <w:tc>
          <w:tcPr>
            <w:tcW w:w="6320" w:type="dxa"/>
            <w:tcBorders>
              <w:top w:val="single" w:sz="4" w:space="0" w:color="auto"/>
              <w:bottom w:val="single" w:sz="4" w:space="0" w:color="auto"/>
            </w:tcBorders>
          </w:tcPr>
          <w:p w14:paraId="0C50402F" w14:textId="77777777" w:rsidR="000A1443" w:rsidRDefault="000A1443">
            <w:pPr>
              <w:spacing w:line="100" w:lineRule="exact"/>
              <w:ind w:firstLineChars="0" w:firstLine="0"/>
            </w:pPr>
          </w:p>
        </w:tc>
      </w:tr>
      <w:tr w:rsidR="000A1443" w14:paraId="184C96B5" w14:textId="77777777">
        <w:trPr>
          <w:trHeight w:val="321"/>
        </w:trPr>
        <w:tc>
          <w:tcPr>
            <w:tcW w:w="3476" w:type="dxa"/>
            <w:vMerge w:val="restart"/>
            <w:tcBorders>
              <w:top w:val="dashSmallGap" w:sz="24" w:space="0" w:color="4C94D8" w:themeColor="text2" w:themeTint="80"/>
              <w:left w:val="dashSmallGap" w:sz="24" w:space="0" w:color="4C94D8" w:themeColor="text2" w:themeTint="80"/>
              <w:bottom w:val="dashSmallGap" w:sz="24" w:space="0" w:color="4C94D8" w:themeColor="text2" w:themeTint="80"/>
              <w:right w:val="dashSmallGap" w:sz="24" w:space="0" w:color="4C94D8" w:themeColor="text2" w:themeTint="80"/>
            </w:tcBorders>
            <w:vAlign w:val="center"/>
          </w:tcPr>
          <w:p w14:paraId="0BDDC0B7" w14:textId="77777777" w:rsidR="000A1443" w:rsidRPr="0097307F" w:rsidRDefault="000A1443" w:rsidP="00973F6F">
            <w:pPr>
              <w:pStyle w:val="afff6"/>
            </w:pPr>
            <w:r>
              <w:rPr>
                <w:rFonts w:hint="eastAsia"/>
              </w:rPr>
              <w:t>セキュリティ人材の育成方法を知りたい</w:t>
            </w:r>
          </w:p>
        </w:tc>
        <w:tc>
          <w:tcPr>
            <w:tcW w:w="635" w:type="dxa"/>
            <w:vMerge w:val="restart"/>
            <w:tcBorders>
              <w:left w:val="dashSmallGap" w:sz="24" w:space="0" w:color="4C94D8" w:themeColor="text2" w:themeTint="80"/>
              <w:right w:val="single" w:sz="4" w:space="0" w:color="auto"/>
            </w:tcBorders>
          </w:tcPr>
          <w:p w14:paraId="5536DC35" w14:textId="77777777" w:rsidR="000A1443" w:rsidRDefault="000A1443">
            <w:pPr>
              <w:ind w:firstLineChars="0" w:firstLine="0"/>
            </w:pPr>
            <w:r>
              <w:rPr>
                <w:noProof/>
              </w:rPr>
              <w:drawing>
                <wp:anchor distT="0" distB="0" distL="114300" distR="114300" simplePos="0" relativeHeight="251656256" behindDoc="0" locked="0" layoutInCell="1" allowOverlap="1" wp14:anchorId="3FC77B06" wp14:editId="7C69ABBD">
                  <wp:simplePos x="0" y="0"/>
                  <wp:positionH relativeFrom="column">
                    <wp:posOffset>38076</wp:posOffset>
                  </wp:positionH>
                  <wp:positionV relativeFrom="paragraph">
                    <wp:posOffset>349007</wp:posOffset>
                  </wp:positionV>
                  <wp:extent cx="237490" cy="262255"/>
                  <wp:effectExtent l="0" t="0" r="0" b="4445"/>
                  <wp:wrapSquare wrapText="bothSides"/>
                  <wp:docPr id="1689186894"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7490" cy="262255"/>
                          </a:xfrm>
                          <a:prstGeom prst="rect">
                            <a:avLst/>
                          </a:prstGeom>
                          <a:noFill/>
                          <a:ln>
                            <a:noFill/>
                          </a:ln>
                        </pic:spPr>
                      </pic:pic>
                    </a:graphicData>
                  </a:graphic>
                </wp:anchor>
              </w:drawing>
            </w:r>
          </w:p>
        </w:tc>
        <w:tc>
          <w:tcPr>
            <w:tcW w:w="6320" w:type="dxa"/>
            <w:tcBorders>
              <w:top w:val="single" w:sz="4" w:space="0" w:color="auto"/>
              <w:left w:val="single" w:sz="4" w:space="0" w:color="auto"/>
              <w:bottom w:val="single" w:sz="4" w:space="0" w:color="auto"/>
              <w:right w:val="single" w:sz="4" w:space="0" w:color="auto"/>
            </w:tcBorders>
            <w:shd w:val="clear" w:color="auto" w:fill="215E99" w:themeFill="text2" w:themeFillTint="BF"/>
          </w:tcPr>
          <w:p w14:paraId="34AAD225" w14:textId="77777777" w:rsidR="000A1443" w:rsidRPr="00973F6F" w:rsidRDefault="000A1443" w:rsidP="00973F6F">
            <w:pPr>
              <w:pStyle w:val="aff0"/>
            </w:pPr>
            <w:r>
              <w:rPr>
                <w:rFonts w:hint="eastAsia"/>
              </w:rPr>
              <w:t>活用例</w:t>
            </w:r>
          </w:p>
        </w:tc>
      </w:tr>
      <w:tr w:rsidR="000A1443" w14:paraId="54FD6159" w14:textId="77777777">
        <w:trPr>
          <w:trHeight w:val="488"/>
        </w:trPr>
        <w:tc>
          <w:tcPr>
            <w:tcW w:w="3476" w:type="dxa"/>
            <w:vMerge/>
            <w:tcBorders>
              <w:top w:val="dashSmallGap" w:sz="24" w:space="0" w:color="4C94D8" w:themeColor="text2" w:themeTint="80"/>
              <w:left w:val="dashSmallGap" w:sz="24" w:space="0" w:color="4C94D8" w:themeColor="text2" w:themeTint="80"/>
              <w:bottom w:val="dashSmallGap" w:sz="24" w:space="0" w:color="4C94D8" w:themeColor="text2" w:themeTint="80"/>
              <w:right w:val="dashSmallGap" w:sz="24" w:space="0" w:color="4C94D8" w:themeColor="text2" w:themeTint="80"/>
            </w:tcBorders>
          </w:tcPr>
          <w:p w14:paraId="4D3E593F" w14:textId="77777777" w:rsidR="000A1443" w:rsidRDefault="000A1443">
            <w:pPr>
              <w:ind w:firstLineChars="0" w:firstLine="0"/>
            </w:pPr>
          </w:p>
        </w:tc>
        <w:tc>
          <w:tcPr>
            <w:tcW w:w="635" w:type="dxa"/>
            <w:vMerge/>
            <w:tcBorders>
              <w:left w:val="dashSmallGap" w:sz="24" w:space="0" w:color="4C94D8" w:themeColor="text2" w:themeTint="80"/>
              <w:right w:val="single" w:sz="4" w:space="0" w:color="auto"/>
            </w:tcBorders>
          </w:tcPr>
          <w:p w14:paraId="6BF2A844" w14:textId="77777777" w:rsidR="000A1443" w:rsidRDefault="000A1443">
            <w:pPr>
              <w:ind w:firstLineChars="0" w:firstLine="0"/>
            </w:pPr>
          </w:p>
        </w:tc>
        <w:bookmarkStart w:id="293" w:name="■ICSCoE中核人材育成プログラム5ー1－2"/>
        <w:tc>
          <w:tcPr>
            <w:tcW w:w="6320" w:type="dxa"/>
            <w:tcBorders>
              <w:top w:val="single" w:sz="4" w:space="0" w:color="auto"/>
              <w:left w:val="single" w:sz="4" w:space="0" w:color="auto"/>
              <w:bottom w:val="single" w:sz="4" w:space="0" w:color="auto"/>
              <w:right w:val="single" w:sz="4" w:space="0" w:color="auto"/>
            </w:tcBorders>
          </w:tcPr>
          <w:p w14:paraId="572E257F" w14:textId="36DBF29D" w:rsidR="000A1443" w:rsidRPr="00205F88" w:rsidRDefault="00397682" w:rsidP="00892C01">
            <w:pPr>
              <w:pStyle w:val="afff6"/>
              <w:numPr>
                <w:ilvl w:val="0"/>
                <w:numId w:val="735"/>
              </w:numPr>
            </w:pPr>
            <w:r>
              <w:fldChar w:fldCharType="begin"/>
            </w:r>
            <w:r>
              <w:instrText>HYPERLINK  \l "■ICSCoE中核人材育成プログラム"</w:instrText>
            </w:r>
            <w:r>
              <w:fldChar w:fldCharType="separate"/>
            </w:r>
            <w:r w:rsidR="000A1443" w:rsidRPr="00397682">
              <w:rPr>
                <w:rStyle w:val="a7"/>
              </w:rPr>
              <w:t>ICSCoE中核人材育成プログラム</w:t>
            </w:r>
            <w:bookmarkEnd w:id="293"/>
            <w:r>
              <w:fldChar w:fldCharType="end"/>
            </w:r>
            <w:r w:rsidR="000A1443" w:rsidRPr="00205F88">
              <w:t>や</w:t>
            </w:r>
            <w:bookmarkStart w:id="294" w:name="■セキュリティ・キャンプ5ー1ー2"/>
            <w:r w:rsidR="006557A5">
              <w:fldChar w:fldCharType="begin"/>
            </w:r>
            <w:r w:rsidR="006557A5">
              <w:instrText>HYPERLINK  \l "■セキュリティ・キャンプ"</w:instrText>
            </w:r>
            <w:r w:rsidR="006557A5">
              <w:fldChar w:fldCharType="separate"/>
            </w:r>
            <w:r w:rsidR="000A1443" w:rsidRPr="006557A5">
              <w:rPr>
                <w:rStyle w:val="a7"/>
              </w:rPr>
              <w:t>セキュリティ・キャンプ</w:t>
            </w:r>
            <w:bookmarkEnd w:id="294"/>
            <w:r w:rsidR="006557A5">
              <w:fldChar w:fldCharType="end"/>
            </w:r>
            <w:r w:rsidR="000A1443" w:rsidRPr="00205F88">
              <w:t>の活動を知る</w:t>
            </w:r>
          </w:p>
          <w:p w14:paraId="20616F73" w14:textId="77777777" w:rsidR="000A1443" w:rsidRPr="00973F6F" w:rsidRDefault="000A1443" w:rsidP="00892C01">
            <w:pPr>
              <w:pStyle w:val="afff6"/>
              <w:numPr>
                <w:ilvl w:val="0"/>
                <w:numId w:val="735"/>
              </w:numPr>
            </w:pPr>
            <w:r w:rsidRPr="00973F6F">
              <w:t>人材育成のための国家試験や国家資格について知る</w:t>
            </w:r>
          </w:p>
        </w:tc>
      </w:tr>
    </w:tbl>
    <w:p w14:paraId="178C739E" w14:textId="77777777" w:rsidR="000A1443" w:rsidRDefault="000A1443">
      <w:pPr>
        <w:ind w:firstLineChars="0" w:firstLine="0"/>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6"/>
        <w:gridCol w:w="635"/>
        <w:gridCol w:w="6320"/>
      </w:tblGrid>
      <w:tr w:rsidR="000A1443" w14:paraId="6F6E945B" w14:textId="77777777">
        <w:trPr>
          <w:trHeight w:val="321"/>
        </w:trPr>
        <w:tc>
          <w:tcPr>
            <w:tcW w:w="3476" w:type="dxa"/>
            <w:vMerge w:val="restart"/>
            <w:tcBorders>
              <w:top w:val="dashSmallGap" w:sz="24" w:space="0" w:color="4C94D8" w:themeColor="text2" w:themeTint="80"/>
              <w:left w:val="dashSmallGap" w:sz="24" w:space="0" w:color="4C94D8" w:themeColor="text2" w:themeTint="80"/>
              <w:bottom w:val="dashSmallGap" w:sz="24" w:space="0" w:color="4C94D8" w:themeColor="text2" w:themeTint="80"/>
              <w:right w:val="dashSmallGap" w:sz="24" w:space="0" w:color="4C94D8" w:themeColor="text2" w:themeTint="80"/>
            </w:tcBorders>
            <w:vAlign w:val="center"/>
          </w:tcPr>
          <w:p w14:paraId="023C378A" w14:textId="77777777" w:rsidR="000A1443" w:rsidRPr="0097307F" w:rsidRDefault="000A1443" w:rsidP="00973F6F">
            <w:pPr>
              <w:pStyle w:val="afff6"/>
            </w:pPr>
            <w:r>
              <w:rPr>
                <w:rFonts w:hint="eastAsia"/>
              </w:rPr>
              <w:t>セキュリティ対策の進め方が知りたい</w:t>
            </w:r>
          </w:p>
        </w:tc>
        <w:tc>
          <w:tcPr>
            <w:tcW w:w="635" w:type="dxa"/>
            <w:vMerge w:val="restart"/>
            <w:tcBorders>
              <w:left w:val="dashSmallGap" w:sz="24" w:space="0" w:color="4C94D8" w:themeColor="text2" w:themeTint="80"/>
              <w:right w:val="single" w:sz="4" w:space="0" w:color="auto"/>
            </w:tcBorders>
          </w:tcPr>
          <w:p w14:paraId="5B2B5304" w14:textId="77777777" w:rsidR="000A1443" w:rsidRDefault="000A1443">
            <w:pPr>
              <w:ind w:firstLineChars="0" w:firstLine="0"/>
            </w:pPr>
            <w:r>
              <w:rPr>
                <w:noProof/>
              </w:rPr>
              <w:drawing>
                <wp:anchor distT="0" distB="0" distL="114300" distR="114300" simplePos="0" relativeHeight="251656257" behindDoc="0" locked="0" layoutInCell="1" allowOverlap="1" wp14:anchorId="150F861E" wp14:editId="7CEE67BE">
                  <wp:simplePos x="0" y="0"/>
                  <wp:positionH relativeFrom="column">
                    <wp:posOffset>38076</wp:posOffset>
                  </wp:positionH>
                  <wp:positionV relativeFrom="paragraph">
                    <wp:posOffset>262255</wp:posOffset>
                  </wp:positionV>
                  <wp:extent cx="237490" cy="262255"/>
                  <wp:effectExtent l="0" t="0" r="0" b="4445"/>
                  <wp:wrapSquare wrapText="bothSides"/>
                  <wp:docPr id="655537141"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7490" cy="262255"/>
                          </a:xfrm>
                          <a:prstGeom prst="rect">
                            <a:avLst/>
                          </a:prstGeom>
                          <a:noFill/>
                          <a:ln>
                            <a:noFill/>
                          </a:ln>
                        </pic:spPr>
                      </pic:pic>
                    </a:graphicData>
                  </a:graphic>
                </wp:anchor>
              </w:drawing>
            </w:r>
          </w:p>
        </w:tc>
        <w:tc>
          <w:tcPr>
            <w:tcW w:w="6320" w:type="dxa"/>
            <w:tcBorders>
              <w:top w:val="single" w:sz="4" w:space="0" w:color="auto"/>
              <w:left w:val="single" w:sz="4" w:space="0" w:color="auto"/>
              <w:bottom w:val="single" w:sz="4" w:space="0" w:color="auto"/>
              <w:right w:val="single" w:sz="4" w:space="0" w:color="auto"/>
            </w:tcBorders>
            <w:shd w:val="clear" w:color="auto" w:fill="215E99" w:themeFill="text2" w:themeFillTint="BF"/>
          </w:tcPr>
          <w:p w14:paraId="281CAEE7" w14:textId="77777777" w:rsidR="000A1443" w:rsidRDefault="000A1443">
            <w:pPr>
              <w:pStyle w:val="aff0"/>
              <w:ind w:firstLine="240"/>
            </w:pPr>
            <w:r>
              <w:rPr>
                <w:rFonts w:hint="eastAsia"/>
              </w:rPr>
              <w:t>活用例</w:t>
            </w:r>
          </w:p>
        </w:tc>
      </w:tr>
      <w:tr w:rsidR="000A1443" w14:paraId="12227E45" w14:textId="77777777">
        <w:trPr>
          <w:trHeight w:val="488"/>
        </w:trPr>
        <w:tc>
          <w:tcPr>
            <w:tcW w:w="3476" w:type="dxa"/>
            <w:vMerge/>
            <w:tcBorders>
              <w:top w:val="dashSmallGap" w:sz="24" w:space="0" w:color="4C94D8" w:themeColor="text2" w:themeTint="80"/>
              <w:left w:val="dashSmallGap" w:sz="24" w:space="0" w:color="4C94D8" w:themeColor="text2" w:themeTint="80"/>
              <w:bottom w:val="dashSmallGap" w:sz="24" w:space="0" w:color="4C94D8" w:themeColor="text2" w:themeTint="80"/>
              <w:right w:val="dashSmallGap" w:sz="24" w:space="0" w:color="4C94D8" w:themeColor="text2" w:themeTint="80"/>
            </w:tcBorders>
          </w:tcPr>
          <w:p w14:paraId="003E48FE" w14:textId="77777777" w:rsidR="000A1443" w:rsidRDefault="000A1443">
            <w:pPr>
              <w:ind w:firstLineChars="0" w:firstLine="0"/>
            </w:pPr>
          </w:p>
        </w:tc>
        <w:tc>
          <w:tcPr>
            <w:tcW w:w="635" w:type="dxa"/>
            <w:vMerge/>
            <w:tcBorders>
              <w:left w:val="dashSmallGap" w:sz="24" w:space="0" w:color="4C94D8" w:themeColor="text2" w:themeTint="80"/>
              <w:right w:val="single" w:sz="4" w:space="0" w:color="auto"/>
            </w:tcBorders>
          </w:tcPr>
          <w:p w14:paraId="7082FB55" w14:textId="77777777" w:rsidR="000A1443" w:rsidRDefault="000A1443">
            <w:pPr>
              <w:ind w:firstLineChars="0" w:firstLine="0"/>
            </w:pPr>
          </w:p>
        </w:tc>
        <w:bookmarkStart w:id="295" w:name="■SECURITYACTION5ー1ー2"/>
        <w:tc>
          <w:tcPr>
            <w:tcW w:w="6320" w:type="dxa"/>
            <w:tcBorders>
              <w:top w:val="single" w:sz="4" w:space="0" w:color="auto"/>
              <w:left w:val="single" w:sz="4" w:space="0" w:color="auto"/>
              <w:bottom w:val="single" w:sz="4" w:space="0" w:color="auto"/>
              <w:right w:val="single" w:sz="4" w:space="0" w:color="auto"/>
            </w:tcBorders>
          </w:tcPr>
          <w:p w14:paraId="6BF0DB85" w14:textId="5F05861D" w:rsidR="000A1443" w:rsidRDefault="009E56EC" w:rsidP="00892C01">
            <w:pPr>
              <w:pStyle w:val="afff6"/>
              <w:numPr>
                <w:ilvl w:val="0"/>
                <w:numId w:val="474"/>
              </w:numPr>
            </w:pPr>
            <w:r>
              <w:fldChar w:fldCharType="begin"/>
            </w:r>
            <w:r>
              <w:instrText>HYPERLINK  \l "■SECURITYACTION"</w:instrText>
            </w:r>
            <w:r>
              <w:fldChar w:fldCharType="separate"/>
            </w:r>
            <w:r w:rsidR="000A1443" w:rsidRPr="009E56EC">
              <w:rPr>
                <w:rStyle w:val="a7"/>
              </w:rPr>
              <w:t>SECURITY ACTION</w:t>
            </w:r>
            <w:bookmarkEnd w:id="295"/>
            <w:r>
              <w:fldChar w:fldCharType="end"/>
            </w:r>
            <w:r w:rsidR="000A1443" w:rsidRPr="0039223B">
              <w:t>や</w:t>
            </w:r>
            <w:bookmarkStart w:id="296" w:name="サイバーセキュリティお助け隊サービス制度5ー1ー2"/>
            <w:r w:rsidR="005A0BC7">
              <w:fldChar w:fldCharType="begin"/>
            </w:r>
            <w:r w:rsidR="005A0BC7">
              <w:instrText>HYPERLINK  \l "サイバーセキュリティお助け隊サービス制度"</w:instrText>
            </w:r>
            <w:r w:rsidR="005A0BC7">
              <w:fldChar w:fldCharType="separate"/>
            </w:r>
            <w:r w:rsidR="000A1443" w:rsidRPr="005A0BC7">
              <w:rPr>
                <w:rStyle w:val="a7"/>
              </w:rPr>
              <w:t>サイバーセキュリティお助け隊サービス制度</w:t>
            </w:r>
            <w:bookmarkEnd w:id="296"/>
            <w:r w:rsidR="005A0BC7">
              <w:fldChar w:fldCharType="end"/>
            </w:r>
            <w:r w:rsidR="000A1443" w:rsidRPr="0039223B">
              <w:t>などの活動を知り、自社で取り組む</w:t>
            </w:r>
          </w:p>
        </w:tc>
      </w:tr>
    </w:tbl>
    <w:p w14:paraId="5052E7C5" w14:textId="77777777" w:rsidR="000A1443" w:rsidRDefault="000A1443">
      <w:pPr>
        <w:ind w:firstLineChars="0" w:firstLine="0"/>
      </w:pPr>
    </w:p>
    <w:tbl>
      <w:tblPr>
        <w:tblStyle w:val="aa"/>
        <w:tblW w:w="0" w:type="auto"/>
        <w:tblLook w:val="04A0" w:firstRow="1" w:lastRow="0" w:firstColumn="1" w:lastColumn="0" w:noHBand="0" w:noVBand="1"/>
      </w:tblPr>
      <w:tblGrid>
        <w:gridCol w:w="3114"/>
        <w:gridCol w:w="7342"/>
      </w:tblGrid>
      <w:tr w:rsidR="000A1443" w14:paraId="62CA231D" w14:textId="77777777">
        <w:tc>
          <w:tcPr>
            <w:tcW w:w="10456" w:type="dxa"/>
            <w:gridSpan w:val="2"/>
          </w:tcPr>
          <w:p w14:paraId="17924E14" w14:textId="77777777" w:rsidR="000A1443" w:rsidRPr="00515A8F" w:rsidRDefault="000A1443" w:rsidP="00601047">
            <w:pPr>
              <w:pStyle w:val="affe"/>
              <w:framePr w:wrap="around"/>
            </w:pPr>
            <w:r w:rsidRPr="00515A8F">
              <w:rPr>
                <w:rFonts w:hint="eastAsia"/>
              </w:rPr>
              <w:t>詳細理解のため参考となる文献（参考文献）</w:t>
            </w:r>
          </w:p>
        </w:tc>
      </w:tr>
      <w:tr w:rsidR="000A1443" w14:paraId="407C1EC3" w14:textId="77777777" w:rsidTr="00E63173">
        <w:tc>
          <w:tcPr>
            <w:tcW w:w="3114" w:type="dxa"/>
            <w:shd w:val="clear" w:color="auto" w:fill="F1A983" w:themeFill="accent2" w:themeFillTint="99"/>
          </w:tcPr>
          <w:p w14:paraId="7FB2052B" w14:textId="77777777" w:rsidR="000A1443" w:rsidRPr="00515A8F" w:rsidRDefault="000A1443" w:rsidP="00601047">
            <w:pPr>
              <w:pStyle w:val="affe"/>
              <w:framePr w:wrap="around"/>
            </w:pPr>
            <w:r w:rsidRPr="00515A8F">
              <w:rPr>
                <w:rFonts w:hint="eastAsia"/>
              </w:rPr>
              <w:t>サイバーセキュリティ経営ガイドライン</w:t>
            </w:r>
            <w:r w:rsidRPr="00515A8F">
              <w:t>Ver 3.0</w:t>
            </w:r>
          </w:p>
        </w:tc>
        <w:tc>
          <w:tcPr>
            <w:tcW w:w="7342" w:type="dxa"/>
          </w:tcPr>
          <w:p w14:paraId="6B7D4991" w14:textId="77777777" w:rsidR="000A1443" w:rsidRPr="00515A8F" w:rsidRDefault="000A1443" w:rsidP="00601047">
            <w:pPr>
              <w:pStyle w:val="affe"/>
              <w:framePr w:wrap="around"/>
            </w:pPr>
            <w:r w:rsidRPr="00515A8F">
              <w:t>https://www.meti.go.jp/policy/netsecurity/mng_guide.html</w:t>
            </w:r>
          </w:p>
        </w:tc>
      </w:tr>
      <w:tr w:rsidR="000A1443" w14:paraId="19793344" w14:textId="77777777" w:rsidTr="00E63173">
        <w:tc>
          <w:tcPr>
            <w:tcW w:w="3114" w:type="dxa"/>
            <w:shd w:val="clear" w:color="auto" w:fill="F1A983" w:themeFill="accent2" w:themeFillTint="99"/>
          </w:tcPr>
          <w:p w14:paraId="74B4E5A5" w14:textId="77777777" w:rsidR="000A1443" w:rsidRPr="00515A8F" w:rsidRDefault="000A1443" w:rsidP="00601047">
            <w:pPr>
              <w:pStyle w:val="affe"/>
              <w:framePr w:wrap="around"/>
            </w:pPr>
            <w:r w:rsidRPr="00515A8F">
              <w:t>SECURITY ACTION セキュリティ対策自己宣言</w:t>
            </w:r>
          </w:p>
        </w:tc>
        <w:tc>
          <w:tcPr>
            <w:tcW w:w="7342" w:type="dxa"/>
          </w:tcPr>
          <w:p w14:paraId="5ADADDBB" w14:textId="77777777" w:rsidR="000A1443" w:rsidRPr="00515A8F" w:rsidRDefault="000A1443" w:rsidP="00601047">
            <w:pPr>
              <w:pStyle w:val="affe"/>
              <w:framePr w:wrap="around"/>
            </w:pPr>
            <w:r w:rsidRPr="00515A8F">
              <w:t>https://www.ipa.go.jp/security/security-action/</w:t>
            </w:r>
          </w:p>
        </w:tc>
      </w:tr>
      <w:tr w:rsidR="000A1443" w14:paraId="2E5393DB" w14:textId="77777777" w:rsidTr="00E63173">
        <w:tc>
          <w:tcPr>
            <w:tcW w:w="3114" w:type="dxa"/>
            <w:shd w:val="clear" w:color="auto" w:fill="F1A983" w:themeFill="accent2" w:themeFillTint="99"/>
          </w:tcPr>
          <w:p w14:paraId="59B0737F" w14:textId="77777777" w:rsidR="000A1443" w:rsidRPr="00515A8F" w:rsidRDefault="000A1443" w:rsidP="00601047">
            <w:pPr>
              <w:pStyle w:val="affe"/>
              <w:framePr w:wrap="around"/>
            </w:pPr>
            <w:r w:rsidRPr="00515A8F">
              <w:rPr>
                <w:rFonts w:hint="eastAsia"/>
              </w:rPr>
              <w:t>サイバーセキュリティお助け隊サービス制度</w:t>
            </w:r>
          </w:p>
        </w:tc>
        <w:tc>
          <w:tcPr>
            <w:tcW w:w="7342" w:type="dxa"/>
          </w:tcPr>
          <w:p w14:paraId="614BA707" w14:textId="77777777" w:rsidR="000A1443" w:rsidRPr="00515A8F" w:rsidRDefault="000A1443" w:rsidP="00601047">
            <w:pPr>
              <w:pStyle w:val="affe"/>
              <w:framePr w:wrap="around"/>
            </w:pPr>
            <w:r w:rsidRPr="00515A8F">
              <w:t>https://www.ipa.go.jp/security/sme/otasuketai-about.html</w:t>
            </w:r>
          </w:p>
        </w:tc>
      </w:tr>
      <w:tr w:rsidR="000A1443" w14:paraId="5FFFF934" w14:textId="77777777" w:rsidTr="00E63173">
        <w:tc>
          <w:tcPr>
            <w:tcW w:w="3114" w:type="dxa"/>
            <w:shd w:val="clear" w:color="auto" w:fill="F1A983" w:themeFill="accent2" w:themeFillTint="99"/>
          </w:tcPr>
          <w:p w14:paraId="575C0A01" w14:textId="77777777" w:rsidR="000A1443" w:rsidRPr="00515A8F" w:rsidRDefault="000A1443" w:rsidP="00601047">
            <w:pPr>
              <w:pStyle w:val="affe"/>
              <w:framePr w:wrap="around"/>
            </w:pPr>
            <w:r w:rsidRPr="00515A8F">
              <w:rPr>
                <w:rFonts w:hint="eastAsia"/>
              </w:rPr>
              <w:t>セキュリティ・キャンプ</w:t>
            </w:r>
          </w:p>
        </w:tc>
        <w:tc>
          <w:tcPr>
            <w:tcW w:w="7342" w:type="dxa"/>
          </w:tcPr>
          <w:p w14:paraId="00F8B337" w14:textId="77777777" w:rsidR="000A1443" w:rsidRPr="00515A8F" w:rsidRDefault="000A1443" w:rsidP="00601047">
            <w:pPr>
              <w:pStyle w:val="affe"/>
              <w:framePr w:wrap="around"/>
            </w:pPr>
            <w:r w:rsidRPr="00515A8F">
              <w:t>https://www.security-camp.or.jp</w:t>
            </w:r>
          </w:p>
        </w:tc>
      </w:tr>
      <w:tr w:rsidR="000A1443" w14:paraId="176A6C21" w14:textId="77777777" w:rsidTr="00E63173">
        <w:tc>
          <w:tcPr>
            <w:tcW w:w="3114" w:type="dxa"/>
            <w:shd w:val="clear" w:color="auto" w:fill="F1A983" w:themeFill="accent2" w:themeFillTint="99"/>
          </w:tcPr>
          <w:p w14:paraId="7A0830E1" w14:textId="77777777" w:rsidR="000A1443" w:rsidRPr="00515A8F" w:rsidRDefault="000A1443" w:rsidP="00601047">
            <w:pPr>
              <w:pStyle w:val="affe"/>
              <w:framePr w:wrap="around"/>
            </w:pPr>
            <w:r w:rsidRPr="00515A8F">
              <w:t>ICSCoE中核人材育成プログラム</w:t>
            </w:r>
          </w:p>
        </w:tc>
        <w:tc>
          <w:tcPr>
            <w:tcW w:w="7342" w:type="dxa"/>
          </w:tcPr>
          <w:p w14:paraId="2748301C" w14:textId="77777777" w:rsidR="000A1443" w:rsidRPr="00515A8F" w:rsidRDefault="000A1443" w:rsidP="00601047">
            <w:pPr>
              <w:pStyle w:val="affe"/>
              <w:framePr w:wrap="around"/>
            </w:pPr>
            <w:r w:rsidRPr="00515A8F">
              <w:t>https://www.ipa.go.jp/jinzai/ics/core_human_resource</w:t>
            </w:r>
          </w:p>
        </w:tc>
      </w:tr>
    </w:tbl>
    <w:p w14:paraId="06B8FB2E" w14:textId="77777777" w:rsidR="00FE354C" w:rsidRDefault="00FE354C" w:rsidP="00DF0E5A">
      <w:pPr>
        <w:ind w:firstLineChars="0" w:firstLine="0"/>
      </w:pPr>
      <w:bookmarkStart w:id="297" w:name="_Toc167890556"/>
    </w:p>
    <w:p w14:paraId="18EB7169" w14:textId="69EB7C6A" w:rsidR="000A1443" w:rsidRDefault="000A1443">
      <w:r>
        <w:rPr>
          <w:noProof/>
        </w:rPr>
        <w:drawing>
          <wp:anchor distT="0" distB="0" distL="114300" distR="114300" simplePos="0" relativeHeight="251656273" behindDoc="0" locked="0" layoutInCell="1" allowOverlap="1" wp14:anchorId="766BD9FA" wp14:editId="3A8E83E9">
            <wp:simplePos x="0" y="0"/>
            <wp:positionH relativeFrom="column">
              <wp:posOffset>446143</wp:posOffset>
            </wp:positionH>
            <wp:positionV relativeFrom="paragraph">
              <wp:posOffset>975061</wp:posOffset>
            </wp:positionV>
            <wp:extent cx="5639435" cy="2383790"/>
            <wp:effectExtent l="0" t="0" r="635" b="9525"/>
            <wp:wrapTopAndBottom/>
            <wp:docPr id="1490483819"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39435" cy="2383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D5178">
        <w:rPr>
          <w:rFonts w:hint="eastAsia"/>
        </w:rPr>
        <w:t>中小企業における情報セキュリティ対策の重要性はますます高まっています。</w:t>
      </w:r>
      <w:bookmarkStart w:id="298" w:name="■デジタル化5ー1ー2"/>
      <w:r w:rsidR="000829F9">
        <w:fldChar w:fldCharType="begin"/>
      </w:r>
      <w:r w:rsidR="000829F9">
        <w:rPr>
          <w:rFonts w:hint="eastAsia"/>
        </w:rPr>
        <w:instrText xml:space="preserve">HYPERLINK </w:instrText>
      </w:r>
      <w:r w:rsidR="000829F9">
        <w:instrText xml:space="preserve"> \l "</w:instrText>
      </w:r>
      <w:r w:rsidR="000829F9">
        <w:rPr>
          <w:rFonts w:hint="eastAsia"/>
        </w:rPr>
        <w:instrText>■デジタル化</w:instrText>
      </w:r>
      <w:r w:rsidR="000829F9">
        <w:instrText>"</w:instrText>
      </w:r>
      <w:r w:rsidR="000829F9">
        <w:fldChar w:fldCharType="separate"/>
      </w:r>
      <w:r w:rsidRPr="000829F9">
        <w:rPr>
          <w:rStyle w:val="a7"/>
          <w:rFonts w:hint="eastAsia"/>
        </w:rPr>
        <w:t>デジタル化</w:t>
      </w:r>
      <w:bookmarkEnd w:id="298"/>
      <w:r w:rsidR="000829F9">
        <w:fldChar w:fldCharType="end"/>
      </w:r>
      <w:r w:rsidRPr="00FD5178">
        <w:rPr>
          <w:rFonts w:hint="eastAsia"/>
        </w:rPr>
        <w:t>の進展により、重要なデータや顧客情報の保護は喫緊の課題となっています。情報セキュリティの重要性が高まる中、私たちが直面する主要なリスクには以下のようなものが挙げられます。</w:t>
      </w:r>
    </w:p>
    <w:p w14:paraId="1B6A94AD" w14:textId="77777777" w:rsidR="000A1443" w:rsidRDefault="000A1443">
      <w:pPr>
        <w:ind w:firstLineChars="0" w:firstLine="0"/>
      </w:pPr>
    </w:p>
    <w:p w14:paraId="62D667EB" w14:textId="77777777" w:rsidR="000A1443" w:rsidRPr="00D85E6D" w:rsidRDefault="000A1443">
      <w:r w:rsidRPr="00D85E6D">
        <w:rPr>
          <w:rFonts w:hint="eastAsia"/>
        </w:rPr>
        <w:t>情報セキュリティ白書では、1年間のインシデント状況を紹介しています。それによると情報セキュリティの脅威は年々増加しており、2021年の情報セキュリティインシデント報道件数は769件となり、前年比で43.2%増加しました（図</w:t>
      </w:r>
      <w:r>
        <w:rPr>
          <w:rFonts w:hint="eastAsia"/>
        </w:rPr>
        <w:t>9</w:t>
      </w:r>
      <w:r w:rsidRPr="00D85E6D">
        <w:rPr>
          <w:rFonts w:hint="eastAsia"/>
        </w:rPr>
        <w:t>）。</w:t>
      </w:r>
      <w:r>
        <w:rPr>
          <w:rStyle w:val="af2"/>
        </w:rPr>
        <w:footnoteReference w:id="6"/>
      </w:r>
    </w:p>
    <w:p w14:paraId="565D8F9E" w14:textId="77777777" w:rsidR="000A1443" w:rsidRDefault="000A1443">
      <w:r w:rsidRPr="00D85E6D">
        <w:rPr>
          <w:rFonts w:hint="eastAsia"/>
        </w:rPr>
        <w:t>2019年からの情報セキュリティインシデント報道件数の増加は明らかであり、今後もその数はさらに増加すると見込まれています。</w:t>
      </w:r>
    </w:p>
    <w:p w14:paraId="5E5B73CB" w14:textId="77777777" w:rsidR="000A1443" w:rsidRDefault="000A1443"/>
    <w:p w14:paraId="4DC1FD2C" w14:textId="5D05BC6A" w:rsidR="000A1443" w:rsidRDefault="00D0238D">
      <w:r w:rsidRPr="00DD5BBC">
        <w:rPr>
          <w:noProof/>
        </w:rPr>
        <mc:AlternateContent>
          <mc:Choice Requires="wps">
            <w:drawing>
              <wp:anchor distT="0" distB="0" distL="114300" distR="114300" simplePos="0" relativeHeight="251656274" behindDoc="0" locked="0" layoutInCell="1" allowOverlap="1" wp14:anchorId="780F7508" wp14:editId="08674C21">
                <wp:simplePos x="0" y="0"/>
                <wp:positionH relativeFrom="margin">
                  <wp:posOffset>1804670</wp:posOffset>
                </wp:positionH>
                <wp:positionV relativeFrom="paragraph">
                  <wp:posOffset>2383527</wp:posOffset>
                </wp:positionV>
                <wp:extent cx="3237865" cy="276860"/>
                <wp:effectExtent l="0" t="0" r="0" b="0"/>
                <wp:wrapTopAndBottom/>
                <wp:docPr id="531117206" name="テキスト ボックス 13"/>
                <wp:cNvGraphicFramePr/>
                <a:graphic xmlns:a="http://schemas.openxmlformats.org/drawingml/2006/main">
                  <a:graphicData uri="http://schemas.microsoft.com/office/word/2010/wordprocessingShape">
                    <wps:wsp>
                      <wps:cNvSpPr txBox="1"/>
                      <wps:spPr>
                        <a:xfrm>
                          <a:off x="0" y="0"/>
                          <a:ext cx="3237865" cy="276860"/>
                        </a:xfrm>
                        <a:prstGeom prst="rect">
                          <a:avLst/>
                        </a:prstGeom>
                        <a:noFill/>
                      </wps:spPr>
                      <wps:txbx>
                        <w:txbxContent>
                          <w:p w14:paraId="06C40C78" w14:textId="2E201DEE" w:rsidR="000A1443" w:rsidRDefault="000A1443">
                            <w:pPr>
                              <w:pStyle w:val="aff2"/>
                            </w:pPr>
                            <w:r>
                              <w:rPr>
                                <w:rFonts w:hint="eastAsia"/>
                              </w:rPr>
                              <w:t>図</w:t>
                            </w:r>
                            <w:r w:rsidR="00BC0FAD">
                              <w:rPr>
                                <w:rFonts w:hint="eastAsia"/>
                              </w:rPr>
                              <w:t>10</w:t>
                            </w:r>
                            <w:r>
                              <w:rPr>
                                <w:rFonts w:hint="eastAsia"/>
                              </w:rPr>
                              <w:t>. 情報セキュリティインシデント報道件数</w:t>
                            </w:r>
                          </w:p>
                          <w:p w14:paraId="2A1F1556" w14:textId="77777777" w:rsidR="000A1443" w:rsidRDefault="000A1443">
                            <w:pPr>
                              <w:pStyle w:val="aff2"/>
                            </w:pPr>
                            <w:r>
                              <w:rPr>
                                <w:rFonts w:hint="eastAsia"/>
                              </w:rPr>
                              <w:t>(出典) MBSD社による集計情報を基に作成</w:t>
                            </w:r>
                          </w:p>
                        </w:txbxContent>
                      </wps:txbx>
                      <wps:bodyPr wrap="square" rtlCol="0">
                        <a:spAutoFit/>
                      </wps:bodyPr>
                    </wps:wsp>
                  </a:graphicData>
                </a:graphic>
                <wp14:sizeRelH relativeFrom="margin">
                  <wp14:pctWidth>0</wp14:pctWidth>
                </wp14:sizeRelH>
              </wp:anchor>
            </w:drawing>
          </mc:Choice>
          <mc:Fallback>
            <w:pict>
              <v:shape w14:anchorId="780F7508" id="テキスト ボックス 13" o:spid="_x0000_s1055" type="#_x0000_t202" style="position:absolute;left:0;text-align:left;margin-left:142.1pt;margin-top:187.7pt;width:254.95pt;height:21.8pt;z-index:25165627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" filled="f" stroked="f">
                <v:textbox style="mso-fit-shape-to-text:t">
                  <w:txbxContent>
                    <w:p w14:paraId="06C40C78" w14:textId="2E201DEE" w:rsidR="000A1443" w:rsidRDefault="000A1443">
                      <w:pPr>
                        <w:pStyle w:val="aff2"/>
                      </w:pPr>
                      <w:r>
                        <w:rPr>
                          <w:rFonts w:hint="eastAsia"/>
                        </w:rPr>
                        <w:t>図</w:t>
                      </w:r>
                      <w:r w:rsidR="00BC0FAD">
                        <w:rPr>
                          <w:rFonts w:hint="eastAsia"/>
                        </w:rPr>
                        <w:t>10</w:t>
                      </w:r>
                      <w:r>
                        <w:rPr>
                          <w:rFonts w:hint="eastAsia"/>
                        </w:rPr>
                        <w:t>. 情報セキュリティインシデント報道件数</w:t>
                      </w:r>
                    </w:p>
                    <w:p w14:paraId="2A1F1556" w14:textId="77777777" w:rsidR="000A1443" w:rsidRDefault="000A1443">
                      <w:pPr>
                        <w:pStyle w:val="aff2"/>
                      </w:pPr>
                      <w:r>
                        <w:rPr>
                          <w:rFonts w:hint="eastAsia"/>
                        </w:rPr>
                        <w:t>(出典) MBSD社による集計情報を基に作成</w:t>
                      </w:r>
                    </w:p>
                  </w:txbxContent>
                </v:textbox>
                <w10:wrap type="topAndBottom" anchorx="margin"/>
              </v:shape>
            </w:pict>
          </mc:Fallback>
        </mc:AlternateContent>
      </w:r>
      <w:r>
        <w:rPr>
          <w:noProof/>
        </w:rPr>
        <w:drawing>
          <wp:anchor distT="0" distB="0" distL="114300" distR="114300" simplePos="0" relativeHeight="251656628" behindDoc="0" locked="0" layoutInCell="1" allowOverlap="1" wp14:anchorId="01699DDB" wp14:editId="68921825">
            <wp:simplePos x="0" y="0"/>
            <wp:positionH relativeFrom="column">
              <wp:posOffset>499110</wp:posOffset>
            </wp:positionH>
            <wp:positionV relativeFrom="paragraph">
              <wp:posOffset>-46</wp:posOffset>
            </wp:positionV>
            <wp:extent cx="5602605" cy="2383790"/>
            <wp:effectExtent l="0" t="0" r="0" b="0"/>
            <wp:wrapTopAndBottom/>
            <wp:docPr id="769861747"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02605" cy="2383790"/>
                    </a:xfrm>
                    <a:prstGeom prst="rect">
                      <a:avLst/>
                    </a:prstGeom>
                    <a:noFill/>
                    <a:ln>
                      <a:noFill/>
                    </a:ln>
                  </pic:spPr>
                </pic:pic>
              </a:graphicData>
            </a:graphic>
          </wp:anchor>
        </w:drawing>
      </w:r>
    </w:p>
    <w:p w14:paraId="261A556E" w14:textId="77777777" w:rsidR="000A1443" w:rsidRPr="007551F1" w:rsidRDefault="000A1443" w:rsidP="003E0313">
      <w:pPr>
        <w:pStyle w:val="4"/>
      </w:pPr>
      <w:bookmarkStart w:id="299" w:name="_Toc185338822"/>
      <w:bookmarkStart w:id="300" w:name="_Toc187824572"/>
      <w:bookmarkStart w:id="301" w:name="_Toc188348923"/>
      <w:r w:rsidRPr="007551F1">
        <w:t>IPA：情報セキュリティ10大脅威</w:t>
      </w:r>
      <w:bookmarkEnd w:id="297"/>
      <w:bookmarkEnd w:id="299"/>
      <w:bookmarkEnd w:id="300"/>
      <w:bookmarkEnd w:id="301"/>
    </w:p>
    <w:p w14:paraId="5B4C2BA2" w14:textId="06F602A2" w:rsidR="000A1443" w:rsidRDefault="000A1443">
      <w:r>
        <w:rPr>
          <w:rFonts w:hint="eastAsia"/>
        </w:rPr>
        <w:t>「情報セキュリティ</w:t>
      </w:r>
      <w:r>
        <w:t>10大脅威」は、IPAが毎年発表している、情報セキュリティ分野において特に注意すべき脅威のトップ10が「個人」と「組織」に分けてリストアップされています。過去1年間に発生した</w:t>
      </w:r>
      <w:bookmarkStart w:id="302" w:name="■セキュリティインシデント5ー1－3"/>
      <w:r w:rsidR="00BF5F47">
        <w:fldChar w:fldCharType="begin"/>
      </w:r>
      <w:r w:rsidR="00BF5F47">
        <w:instrText>HYPERLINK  \l "■セキュリティインシデント"</w:instrText>
      </w:r>
      <w:r w:rsidR="00BF5F47">
        <w:fldChar w:fldCharType="separate"/>
      </w:r>
      <w:r w:rsidRPr="00BF5F47">
        <w:rPr>
          <w:rStyle w:val="a7"/>
        </w:rPr>
        <w:t>セキュリティインシデント</w:t>
      </w:r>
      <w:bookmarkEnd w:id="302"/>
      <w:r w:rsidR="00BF5F47">
        <w:fldChar w:fldCharType="end"/>
      </w:r>
      <w:r>
        <w:t>や攻撃の状況をもとに、情報セキュリティ分野の研究者と実務担当者などによる審議・投票によって10個の脅威が選定されています。これを活用することで、何を重視してセキュリティ対策を実施すれば良いのかがわかります。</w:t>
      </w:r>
    </w:p>
    <w:p w14:paraId="1432DB6B" w14:textId="77777777" w:rsidR="000A1443" w:rsidRDefault="000A1443">
      <w:r>
        <w:rPr>
          <w:rFonts w:hint="eastAsia"/>
        </w:rPr>
        <w:t>順位に関わらず自身に関係のある脅威に対してセキュリティ対策を行うことが重要です。</w:t>
      </w:r>
    </w:p>
    <w:tbl>
      <w:tblPr>
        <w:tblStyle w:val="aa"/>
        <w:tblW w:w="0" w:type="auto"/>
        <w:tblLook w:val="04A0" w:firstRow="1" w:lastRow="0" w:firstColumn="1" w:lastColumn="0" w:noHBand="0" w:noVBand="1"/>
      </w:tblPr>
      <w:tblGrid>
        <w:gridCol w:w="3114"/>
        <w:gridCol w:w="7342"/>
      </w:tblGrid>
      <w:tr w:rsidR="000A1443" w14:paraId="0506C765" w14:textId="77777777" w:rsidTr="00D12DF3">
        <w:tc>
          <w:tcPr>
            <w:tcW w:w="10456" w:type="dxa"/>
            <w:gridSpan w:val="2"/>
            <w:shd w:val="clear" w:color="auto" w:fill="2F5597"/>
          </w:tcPr>
          <w:p w14:paraId="7E184B1E" w14:textId="77777777" w:rsidR="000A1443" w:rsidRPr="00973F6F" w:rsidRDefault="000A1443" w:rsidP="00973F6F">
            <w:pPr>
              <w:pStyle w:val="aff0"/>
            </w:pPr>
            <w:r w:rsidRPr="00D12DF3">
              <w:rPr>
                <w:rFonts w:hint="eastAsia"/>
              </w:rPr>
              <w:t>情報セキュリティ</w:t>
            </w:r>
            <w:r>
              <w:rPr>
                <w:rFonts w:hint="eastAsia"/>
              </w:rPr>
              <w:t>10</w:t>
            </w:r>
            <w:r w:rsidRPr="00D12DF3">
              <w:t>大脅威の活用法：組織の検討例</w:t>
            </w:r>
          </w:p>
        </w:tc>
      </w:tr>
      <w:tr w:rsidR="000A1443" w14:paraId="227E854B" w14:textId="77777777" w:rsidTr="005E47C0">
        <w:tc>
          <w:tcPr>
            <w:tcW w:w="3114" w:type="dxa"/>
            <w:vMerge w:val="restart"/>
            <w:shd w:val="clear" w:color="auto" w:fill="DAE9F7" w:themeFill="text2" w:themeFillTint="1A"/>
          </w:tcPr>
          <w:p w14:paraId="701C2D27" w14:textId="77777777" w:rsidR="000A1443" w:rsidRPr="00003184" w:rsidRDefault="000A1443" w:rsidP="00973F6F">
            <w:pPr>
              <w:pStyle w:val="afff6"/>
            </w:pPr>
            <w:r w:rsidRPr="00003184">
              <w:t>1．「守るべきもの」の明確化</w:t>
            </w:r>
          </w:p>
        </w:tc>
        <w:tc>
          <w:tcPr>
            <w:tcW w:w="7342" w:type="dxa"/>
          </w:tcPr>
          <w:p w14:paraId="03FD2B9B" w14:textId="77777777" w:rsidR="000A1443" w:rsidRPr="00973F6F" w:rsidRDefault="000A1443" w:rsidP="00973F6F">
            <w:pPr>
              <w:pStyle w:val="afff6"/>
            </w:pPr>
            <w:r w:rsidRPr="00003184">
              <w:rPr>
                <w:rFonts w:hint="eastAsia"/>
              </w:rPr>
              <w:t>自社の守るべきものを明確にします。</w:t>
            </w:r>
          </w:p>
        </w:tc>
      </w:tr>
      <w:tr w:rsidR="000A1443" w14:paraId="1C3058B5" w14:textId="77777777" w:rsidTr="005E47C0">
        <w:tc>
          <w:tcPr>
            <w:tcW w:w="3114" w:type="dxa"/>
            <w:vMerge/>
            <w:shd w:val="clear" w:color="auto" w:fill="DAE9F7" w:themeFill="text2" w:themeFillTint="1A"/>
          </w:tcPr>
          <w:p w14:paraId="6ACC599F" w14:textId="77777777" w:rsidR="000A1443" w:rsidRPr="00003184" w:rsidRDefault="000A1443"/>
        </w:tc>
        <w:tc>
          <w:tcPr>
            <w:tcW w:w="7342" w:type="dxa"/>
          </w:tcPr>
          <w:p w14:paraId="3C971EA0" w14:textId="77777777" w:rsidR="000A1443" w:rsidRPr="00973F6F" w:rsidRDefault="000A1443" w:rsidP="00892C01">
            <w:pPr>
              <w:pStyle w:val="afff6"/>
              <w:numPr>
                <w:ilvl w:val="0"/>
                <w:numId w:val="474"/>
              </w:numPr>
            </w:pPr>
            <w:r w:rsidRPr="00973F6F">
              <w:rPr>
                <w:rFonts w:hint="eastAsia"/>
              </w:rPr>
              <w:t>業務プロセス：取引先との受注業務</w:t>
            </w:r>
          </w:p>
          <w:p w14:paraId="0C7EAF54" w14:textId="77777777" w:rsidR="000A1443" w:rsidRPr="00973F6F" w:rsidRDefault="000A1443" w:rsidP="00892C01">
            <w:pPr>
              <w:pStyle w:val="afff6"/>
              <w:numPr>
                <w:ilvl w:val="0"/>
                <w:numId w:val="474"/>
              </w:numPr>
            </w:pPr>
            <w:r w:rsidRPr="00973F6F">
              <w:rPr>
                <w:rFonts w:hint="eastAsia"/>
              </w:rPr>
              <w:t>情報データ：取引先情報や受注先情報</w:t>
            </w:r>
          </w:p>
          <w:p w14:paraId="7318DCC4" w14:textId="77777777" w:rsidR="000A1443" w:rsidRPr="00973F6F" w:rsidRDefault="000A1443" w:rsidP="00892C01">
            <w:pPr>
              <w:pStyle w:val="afff6"/>
              <w:numPr>
                <w:ilvl w:val="0"/>
                <w:numId w:val="474"/>
              </w:numPr>
            </w:pPr>
            <w:r w:rsidRPr="00973F6F">
              <w:rPr>
                <w:rFonts w:hint="eastAsia"/>
              </w:rPr>
              <w:t>システム、サービス、機器：社内</w:t>
            </w:r>
            <w:r w:rsidRPr="00973F6F">
              <w:t>ITシステムとその構成機器</w:t>
            </w:r>
          </w:p>
          <w:p w14:paraId="1BDA2E56" w14:textId="77777777" w:rsidR="000A1443" w:rsidRPr="00003184" w:rsidRDefault="000A1443" w:rsidP="00892C01">
            <w:pPr>
              <w:pStyle w:val="afff6"/>
              <w:numPr>
                <w:ilvl w:val="0"/>
                <w:numId w:val="474"/>
              </w:numPr>
            </w:pPr>
            <w:r w:rsidRPr="00973F6F">
              <w:rPr>
                <w:rFonts w:hint="eastAsia"/>
              </w:rPr>
              <w:t>その他：取引先との信頼関係など</w:t>
            </w:r>
          </w:p>
        </w:tc>
      </w:tr>
    </w:tbl>
    <w:p w14:paraId="05C7EBD4" w14:textId="77777777" w:rsidR="000A1443" w:rsidRDefault="000A1443">
      <w:r>
        <w:rPr>
          <w:noProof/>
        </w:rPr>
        <mc:AlternateContent>
          <mc:Choice Requires="wps">
            <w:drawing>
              <wp:anchor distT="0" distB="0" distL="114300" distR="114300" simplePos="0" relativeHeight="251656217" behindDoc="0" locked="0" layoutInCell="1" allowOverlap="1" wp14:anchorId="715381A9" wp14:editId="6773DC63">
                <wp:simplePos x="0" y="0"/>
                <wp:positionH relativeFrom="margin">
                  <wp:align>center</wp:align>
                </wp:positionH>
                <wp:positionV relativeFrom="paragraph">
                  <wp:posOffset>37465</wp:posOffset>
                </wp:positionV>
                <wp:extent cx="256784" cy="151164"/>
                <wp:effectExtent l="0" t="0" r="0" b="1270"/>
                <wp:wrapNone/>
                <wp:docPr id="510603833" name="二等辺三角形 510603833"/>
                <wp:cNvGraphicFramePr/>
                <a:graphic xmlns:a="http://schemas.openxmlformats.org/drawingml/2006/main">
                  <a:graphicData uri="http://schemas.microsoft.com/office/word/2010/wordprocessingShape">
                    <wps:wsp>
                      <wps:cNvSpPr/>
                      <wps:spPr>
                        <a:xfrm flipV="1">
                          <a:off x="0" y="0"/>
                          <a:ext cx="256784" cy="151164"/>
                        </a:xfrm>
                        <a:prstGeom prst="triangle">
                          <a:avLst/>
                        </a:prstGeom>
                        <a:solidFill>
                          <a:schemeClr val="tx2">
                            <a:lumMod val="25000"/>
                            <a:lumOff val="75000"/>
                          </a:schemeClr>
                        </a:solidFill>
                        <a:ln>
                          <a:noFill/>
                          <a:prstDash val="dash"/>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7BABFDF1" id="二等辺三角形 510603833" o:spid="_x0000_s1026" type="#_x0000_t5" style="position:absolute;margin-left:0;margin-top:2.95pt;width:20.2pt;height:11.9pt;flip:y;z-index:251656217;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" fillcolor="#a7caec [831]" stroked="f" strokeweight="1pt">
                <v:stroke dashstyle="dash"/>
                <w10:wrap anchorx="margin"/>
              </v:shape>
            </w:pict>
          </mc:Fallback>
        </mc:AlternateContent>
      </w:r>
    </w:p>
    <w:tbl>
      <w:tblPr>
        <w:tblStyle w:val="aa"/>
        <w:tblW w:w="0" w:type="auto"/>
        <w:tblLook w:val="04A0" w:firstRow="1" w:lastRow="0" w:firstColumn="1" w:lastColumn="0" w:noHBand="0" w:noVBand="1"/>
      </w:tblPr>
      <w:tblGrid>
        <w:gridCol w:w="3114"/>
        <w:gridCol w:w="7342"/>
      </w:tblGrid>
      <w:tr w:rsidR="000A1443" w14:paraId="0B63EC62" w14:textId="77777777" w:rsidTr="005E47C0">
        <w:tc>
          <w:tcPr>
            <w:tcW w:w="3114" w:type="dxa"/>
            <w:vMerge w:val="restart"/>
            <w:shd w:val="clear" w:color="auto" w:fill="DAE9F7" w:themeFill="text2" w:themeFillTint="1A"/>
          </w:tcPr>
          <w:p w14:paraId="61AECFD9" w14:textId="77777777" w:rsidR="000A1443" w:rsidRPr="00973F6F" w:rsidRDefault="000A1443" w:rsidP="00973F6F">
            <w:pPr>
              <w:pStyle w:val="afff6"/>
            </w:pPr>
            <w:r w:rsidRPr="00003184">
              <w:t>2．自社にとっての脅威の抽出</w:t>
            </w:r>
          </w:p>
        </w:tc>
        <w:tc>
          <w:tcPr>
            <w:tcW w:w="7342" w:type="dxa"/>
          </w:tcPr>
          <w:p w14:paraId="0A689BA4" w14:textId="77777777" w:rsidR="000A1443" w:rsidRPr="00973F6F" w:rsidRDefault="000A1443" w:rsidP="00973F6F">
            <w:pPr>
              <w:pStyle w:val="afff6"/>
            </w:pPr>
            <w:r w:rsidRPr="00973F6F">
              <w:rPr>
                <w:rFonts w:hint="eastAsia"/>
              </w:rPr>
              <w:t>情報セキュリティ</w:t>
            </w:r>
            <w:r w:rsidRPr="00973F6F">
              <w:t>10大脅威を参考にして自社の守るべきものに対する脅威を抽出しま</w:t>
            </w:r>
            <w:r w:rsidRPr="00973F6F">
              <w:rPr>
                <w:rFonts w:hint="eastAsia"/>
              </w:rPr>
              <w:t>す。</w:t>
            </w:r>
          </w:p>
          <w:p w14:paraId="6A2793F4" w14:textId="77777777" w:rsidR="000A1443" w:rsidRPr="00973F6F" w:rsidRDefault="000A1443" w:rsidP="00973F6F">
            <w:pPr>
              <w:pStyle w:val="afff6"/>
            </w:pPr>
            <w:r w:rsidRPr="00973F6F">
              <w:rPr>
                <w:rFonts w:hint="eastAsia"/>
              </w:rPr>
              <w:t>脅威が生じた場合の被害額を算出し、会社の経営方針を考慮し、優先順位をつけます。</w:t>
            </w:r>
          </w:p>
        </w:tc>
      </w:tr>
      <w:tr w:rsidR="000A1443" w14:paraId="5A9D0B49" w14:textId="77777777" w:rsidTr="005E47C0">
        <w:tc>
          <w:tcPr>
            <w:tcW w:w="3114" w:type="dxa"/>
            <w:vMerge/>
            <w:shd w:val="clear" w:color="auto" w:fill="DAE9F7" w:themeFill="text2" w:themeFillTint="1A"/>
          </w:tcPr>
          <w:p w14:paraId="13701EEE" w14:textId="77777777" w:rsidR="000A1443" w:rsidRPr="00003184" w:rsidRDefault="000A1443"/>
        </w:tc>
        <w:bookmarkStart w:id="303" w:name="■ランサムウェア5ー1ー3"/>
        <w:tc>
          <w:tcPr>
            <w:tcW w:w="7342" w:type="dxa"/>
          </w:tcPr>
          <w:p w14:paraId="4F5F5432" w14:textId="07E6BDDB" w:rsidR="000A1443" w:rsidRPr="00973F6F" w:rsidRDefault="00E56B69" w:rsidP="00892C01">
            <w:pPr>
              <w:pStyle w:val="afff6"/>
              <w:numPr>
                <w:ilvl w:val="0"/>
                <w:numId w:val="736"/>
              </w:numPr>
            </w:pPr>
            <w:r>
              <w:fldChar w:fldCharType="begin"/>
            </w:r>
            <w:r>
              <w:rPr>
                <w:rFonts w:hint="eastAsia"/>
              </w:rPr>
              <w:instrText xml:space="preserve">HYPERLINK </w:instrText>
            </w:r>
            <w:r>
              <w:instrText xml:space="preserve"> \l "</w:instrText>
            </w:r>
            <w:r>
              <w:rPr>
                <w:rFonts w:hint="eastAsia"/>
              </w:rPr>
              <w:instrText>■ランサムウェア</w:instrText>
            </w:r>
            <w:r>
              <w:instrText>"</w:instrText>
            </w:r>
            <w:r>
              <w:fldChar w:fldCharType="separate"/>
            </w:r>
            <w:r w:rsidR="000A1443" w:rsidRPr="00E56B69">
              <w:rPr>
                <w:rStyle w:val="a7"/>
                <w:rFonts w:hint="eastAsia"/>
              </w:rPr>
              <w:t>ランサムウェア</w:t>
            </w:r>
            <w:bookmarkEnd w:id="303"/>
            <w:r>
              <w:fldChar w:fldCharType="end"/>
            </w:r>
            <w:r w:rsidR="000A1443" w:rsidRPr="00973F6F">
              <w:rPr>
                <w:rFonts w:hint="eastAsia"/>
              </w:rPr>
              <w:t>感染による社内</w:t>
            </w:r>
            <w:r w:rsidR="000A1443" w:rsidRPr="00973F6F">
              <w:t>ITシステムの使用不能・脅迫</w:t>
            </w:r>
            <w:r w:rsidR="000A1443" w:rsidRPr="00973F6F">
              <w:rPr>
                <w:rFonts w:hint="eastAsia"/>
              </w:rPr>
              <w:t>（ランサムウェアによる被害）</w:t>
            </w:r>
          </w:p>
          <w:p w14:paraId="172DE3CC" w14:textId="0ED2CAEF" w:rsidR="000A1443" w:rsidRPr="00973F6F" w:rsidRDefault="000A1443" w:rsidP="00892C01">
            <w:pPr>
              <w:pStyle w:val="afff6"/>
              <w:numPr>
                <w:ilvl w:val="0"/>
                <w:numId w:val="736"/>
              </w:numPr>
            </w:pPr>
            <w:r w:rsidRPr="00973F6F">
              <w:rPr>
                <w:rFonts w:hint="eastAsia"/>
              </w:rPr>
              <w:t>取引先である大企業への</w:t>
            </w:r>
            <w:bookmarkStart w:id="304" w:name="■サイバー攻撃5ー1ー3"/>
            <w:r w:rsidR="00155CAE">
              <w:fldChar w:fldCharType="begin"/>
            </w:r>
            <w:r w:rsidR="00155CAE">
              <w:rPr>
                <w:rFonts w:hint="eastAsia"/>
              </w:rPr>
              <w:instrText xml:space="preserve">HYPERLINK </w:instrText>
            </w:r>
            <w:r w:rsidR="00155CAE">
              <w:instrText xml:space="preserve"> \l "</w:instrText>
            </w:r>
            <w:r w:rsidR="00155CAE">
              <w:rPr>
                <w:rFonts w:hint="eastAsia"/>
              </w:rPr>
              <w:instrText>■サイバー攻撃</w:instrText>
            </w:r>
            <w:r w:rsidR="00155CAE">
              <w:instrText>"</w:instrText>
            </w:r>
            <w:r w:rsidR="00155CAE">
              <w:fldChar w:fldCharType="separate"/>
            </w:r>
            <w:r w:rsidRPr="00155CAE">
              <w:rPr>
                <w:rStyle w:val="a7"/>
                <w:rFonts w:hint="eastAsia"/>
              </w:rPr>
              <w:t>サイバー攻撃</w:t>
            </w:r>
            <w:bookmarkEnd w:id="304"/>
            <w:r w:rsidR="00155CAE">
              <w:fldChar w:fldCharType="end"/>
            </w:r>
            <w:r w:rsidRPr="00973F6F">
              <w:rPr>
                <w:rFonts w:hint="eastAsia"/>
              </w:rPr>
              <w:t>の</w:t>
            </w:r>
            <w:bookmarkStart w:id="305" w:name="■踏み台5ー1ー3"/>
            <w:r w:rsidR="00D05380">
              <w:fldChar w:fldCharType="begin"/>
            </w:r>
            <w:r w:rsidR="00D05380">
              <w:rPr>
                <w:rFonts w:hint="eastAsia"/>
              </w:rPr>
              <w:instrText xml:space="preserve">HYPERLINK </w:instrText>
            </w:r>
            <w:r w:rsidR="00D05380">
              <w:instrText xml:space="preserve"> \l "</w:instrText>
            </w:r>
            <w:r w:rsidR="00D05380">
              <w:rPr>
                <w:rFonts w:hint="eastAsia"/>
              </w:rPr>
              <w:instrText>■踏み台</w:instrText>
            </w:r>
            <w:r w:rsidR="00D05380">
              <w:instrText>"</w:instrText>
            </w:r>
            <w:r w:rsidR="00D05380">
              <w:fldChar w:fldCharType="separate"/>
            </w:r>
            <w:r w:rsidRPr="00D05380">
              <w:rPr>
                <w:rStyle w:val="a7"/>
                <w:rFonts w:hint="eastAsia"/>
              </w:rPr>
              <w:t>踏み台</w:t>
            </w:r>
            <w:bookmarkEnd w:id="305"/>
            <w:r w:rsidR="00D05380">
              <w:fldChar w:fldCharType="end"/>
            </w:r>
            <w:r w:rsidRPr="00973F6F">
              <w:rPr>
                <w:rFonts w:hint="eastAsia"/>
              </w:rPr>
              <w:t>として悪用（</w:t>
            </w:r>
            <w:bookmarkStart w:id="306" w:name="■サプライチェーン5ー1ー3"/>
            <w:r w:rsidR="003D54D7">
              <w:fldChar w:fldCharType="begin"/>
            </w:r>
            <w:r w:rsidR="003D54D7">
              <w:rPr>
                <w:rFonts w:hint="eastAsia"/>
              </w:rPr>
              <w:instrText xml:space="preserve">HYPERLINK </w:instrText>
            </w:r>
            <w:r w:rsidR="003D54D7">
              <w:instrText xml:space="preserve"> \l "</w:instrText>
            </w:r>
            <w:r w:rsidR="003D54D7">
              <w:rPr>
                <w:rFonts w:hint="eastAsia"/>
              </w:rPr>
              <w:instrText>■サプライチェーン</w:instrText>
            </w:r>
            <w:r w:rsidR="003D54D7">
              <w:instrText>"</w:instrText>
            </w:r>
            <w:r w:rsidR="003D54D7">
              <w:fldChar w:fldCharType="separate"/>
            </w:r>
            <w:r w:rsidRPr="003D54D7">
              <w:rPr>
                <w:rStyle w:val="a7"/>
                <w:rFonts w:hint="eastAsia"/>
              </w:rPr>
              <w:t>サプライチェーン</w:t>
            </w:r>
            <w:bookmarkEnd w:id="306"/>
            <w:r w:rsidR="003D54D7">
              <w:fldChar w:fldCharType="end"/>
            </w:r>
            <w:r w:rsidRPr="00973F6F">
              <w:rPr>
                <w:rFonts w:hint="eastAsia"/>
              </w:rPr>
              <w:t>の弱点を悪用した攻撃）</w:t>
            </w:r>
          </w:p>
          <w:p w14:paraId="5688D696" w14:textId="77777777" w:rsidR="000A1443" w:rsidRPr="00973F6F" w:rsidRDefault="000A1443" w:rsidP="00892C01">
            <w:pPr>
              <w:pStyle w:val="afff6"/>
              <w:numPr>
                <w:ilvl w:val="0"/>
                <w:numId w:val="736"/>
              </w:numPr>
            </w:pPr>
            <w:r w:rsidRPr="00973F6F">
              <w:rPr>
                <w:rFonts w:hint="eastAsia"/>
              </w:rPr>
              <w:t>従業員による顧客情報や取引情報の不正持ち出し（内部不正による情報漏えい）</w:t>
            </w:r>
          </w:p>
        </w:tc>
      </w:tr>
    </w:tbl>
    <w:p w14:paraId="55C6E4B5" w14:textId="77777777" w:rsidR="000A1443" w:rsidRDefault="000A1443">
      <w:r>
        <w:rPr>
          <w:noProof/>
        </w:rPr>
        <mc:AlternateContent>
          <mc:Choice Requires="wps">
            <w:drawing>
              <wp:anchor distT="0" distB="0" distL="114300" distR="114300" simplePos="0" relativeHeight="251656218" behindDoc="0" locked="0" layoutInCell="1" allowOverlap="1" wp14:anchorId="051B92C5" wp14:editId="62DAA7CA">
                <wp:simplePos x="0" y="0"/>
                <wp:positionH relativeFrom="margin">
                  <wp:align>center</wp:align>
                </wp:positionH>
                <wp:positionV relativeFrom="paragraph">
                  <wp:posOffset>55245</wp:posOffset>
                </wp:positionV>
                <wp:extent cx="256784" cy="151164"/>
                <wp:effectExtent l="0" t="0" r="0" b="1270"/>
                <wp:wrapNone/>
                <wp:docPr id="466535499" name="二等辺三角形 466535499"/>
                <wp:cNvGraphicFramePr/>
                <a:graphic xmlns:a="http://schemas.openxmlformats.org/drawingml/2006/main">
                  <a:graphicData uri="http://schemas.microsoft.com/office/word/2010/wordprocessingShape">
                    <wps:wsp>
                      <wps:cNvSpPr/>
                      <wps:spPr>
                        <a:xfrm flipV="1">
                          <a:off x="0" y="0"/>
                          <a:ext cx="256784" cy="151164"/>
                        </a:xfrm>
                        <a:prstGeom prst="triangle">
                          <a:avLst/>
                        </a:prstGeom>
                        <a:solidFill>
                          <a:schemeClr val="tx2">
                            <a:lumMod val="25000"/>
                            <a:lumOff val="75000"/>
                          </a:schemeClr>
                        </a:solidFill>
                        <a:ln>
                          <a:noFill/>
                          <a:prstDash val="dash"/>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5A2DF316" id="二等辺三角形 466535499" o:spid="_x0000_s1026" type="#_x0000_t5" style="position:absolute;margin-left:0;margin-top:4.35pt;width:20.2pt;height:11.9pt;flip:y;z-index:25165621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" fillcolor="#a7caec [831]" stroked="f" strokeweight="1pt">
                <v:stroke dashstyle="dash"/>
                <w10:wrap anchorx="margin"/>
              </v:shape>
            </w:pict>
          </mc:Fallback>
        </mc:AlternateContent>
      </w:r>
    </w:p>
    <w:tbl>
      <w:tblPr>
        <w:tblStyle w:val="aa"/>
        <w:tblW w:w="0" w:type="auto"/>
        <w:tblLook w:val="04A0" w:firstRow="1" w:lastRow="0" w:firstColumn="1" w:lastColumn="0" w:noHBand="0" w:noVBand="1"/>
      </w:tblPr>
      <w:tblGrid>
        <w:gridCol w:w="3114"/>
        <w:gridCol w:w="7342"/>
      </w:tblGrid>
      <w:tr w:rsidR="000A1443" w14:paraId="4B016468" w14:textId="77777777" w:rsidTr="005E47C0">
        <w:tc>
          <w:tcPr>
            <w:tcW w:w="3114" w:type="dxa"/>
            <w:vMerge w:val="restart"/>
            <w:shd w:val="clear" w:color="auto" w:fill="DAE9F7" w:themeFill="text2" w:themeFillTint="1A"/>
          </w:tcPr>
          <w:p w14:paraId="4A40D0E4" w14:textId="77777777" w:rsidR="000A1443" w:rsidRPr="00003184" w:rsidRDefault="000A1443" w:rsidP="00973F6F">
            <w:pPr>
              <w:pStyle w:val="afff6"/>
            </w:pPr>
            <w:r w:rsidRPr="00003184">
              <w:t>3．対策候補（ベストプラクティス）の洗い出し</w:t>
            </w:r>
          </w:p>
        </w:tc>
        <w:tc>
          <w:tcPr>
            <w:tcW w:w="7342" w:type="dxa"/>
          </w:tcPr>
          <w:p w14:paraId="339A8C34" w14:textId="7C950070" w:rsidR="000A1443" w:rsidRPr="00003184" w:rsidRDefault="000A1443" w:rsidP="00973F6F">
            <w:pPr>
              <w:pStyle w:val="afff6"/>
            </w:pPr>
            <w:r w:rsidRPr="00003184">
              <w:rPr>
                <w:rFonts w:hint="eastAsia"/>
              </w:rPr>
              <w:t>抽出した脅威に対する対策候補（</w:t>
            </w:r>
            <w:bookmarkStart w:id="307" w:name="■ベストプラクティス5ー1ー3"/>
            <w:r w:rsidR="006E4D74">
              <w:fldChar w:fldCharType="begin"/>
            </w:r>
            <w:r w:rsidR="006E4D74">
              <w:rPr>
                <w:rFonts w:hint="eastAsia"/>
              </w:rPr>
              <w:instrText xml:space="preserve">HYPERLINK </w:instrText>
            </w:r>
            <w:r w:rsidR="006E4D74">
              <w:instrText xml:space="preserve"> \l "</w:instrText>
            </w:r>
            <w:r w:rsidR="006E4D74">
              <w:rPr>
                <w:rFonts w:hint="eastAsia"/>
              </w:rPr>
              <w:instrText>■ベストプラクティス</w:instrText>
            </w:r>
            <w:r w:rsidR="006E4D74">
              <w:instrText>"</w:instrText>
            </w:r>
            <w:r w:rsidR="006E4D74">
              <w:fldChar w:fldCharType="separate"/>
            </w:r>
            <w:r w:rsidRPr="006E4D74">
              <w:rPr>
                <w:rStyle w:val="a7"/>
                <w:rFonts w:hint="eastAsia"/>
              </w:rPr>
              <w:t>ベストプラク</w:t>
            </w:r>
            <w:bookmarkStart w:id="308" w:name="_Hlt186207370"/>
            <w:r w:rsidRPr="006E4D74">
              <w:rPr>
                <w:rStyle w:val="a7"/>
                <w:rFonts w:hint="eastAsia"/>
              </w:rPr>
              <w:t>テ</w:t>
            </w:r>
            <w:bookmarkEnd w:id="308"/>
            <w:r w:rsidRPr="006E4D74">
              <w:rPr>
                <w:rStyle w:val="a7"/>
                <w:rFonts w:hint="eastAsia"/>
              </w:rPr>
              <w:t>ィス</w:t>
            </w:r>
            <w:bookmarkEnd w:id="307"/>
            <w:r w:rsidR="006E4D74">
              <w:fldChar w:fldCharType="end"/>
            </w:r>
            <w:r w:rsidRPr="00003184">
              <w:rPr>
                <w:rFonts w:hint="eastAsia"/>
              </w:rPr>
              <w:t>）を洗い出します。</w:t>
            </w:r>
          </w:p>
        </w:tc>
      </w:tr>
      <w:tr w:rsidR="000A1443" w14:paraId="7B64AB90" w14:textId="77777777" w:rsidTr="005E47C0">
        <w:tc>
          <w:tcPr>
            <w:tcW w:w="3114" w:type="dxa"/>
            <w:vMerge/>
            <w:shd w:val="clear" w:color="auto" w:fill="DAE9F7" w:themeFill="text2" w:themeFillTint="1A"/>
          </w:tcPr>
          <w:p w14:paraId="0F75C87E" w14:textId="77777777" w:rsidR="000A1443" w:rsidRPr="00003184" w:rsidRDefault="000A1443"/>
        </w:tc>
        <w:tc>
          <w:tcPr>
            <w:tcW w:w="7342" w:type="dxa"/>
          </w:tcPr>
          <w:p w14:paraId="34995407" w14:textId="4C0ADAAA" w:rsidR="000A1443" w:rsidRPr="00973F6F" w:rsidRDefault="000A1443" w:rsidP="00892C01">
            <w:pPr>
              <w:pStyle w:val="afff6"/>
              <w:numPr>
                <w:ilvl w:val="0"/>
                <w:numId w:val="737"/>
              </w:numPr>
            </w:pPr>
            <w:r w:rsidRPr="00973F6F">
              <w:rPr>
                <w:rFonts w:hint="eastAsia"/>
              </w:rPr>
              <w:t>被害の予防：</w:t>
            </w:r>
            <w:bookmarkStart w:id="309" w:name="■不正アクセス5ー1ー3"/>
            <w:r w:rsidR="009F2C87">
              <w:fldChar w:fldCharType="begin"/>
            </w:r>
            <w:r w:rsidR="009F2C87">
              <w:rPr>
                <w:rFonts w:hint="eastAsia"/>
              </w:rPr>
              <w:instrText xml:space="preserve">HYPERLINK </w:instrText>
            </w:r>
            <w:r w:rsidR="009F2C87">
              <w:instrText xml:space="preserve"> \l "</w:instrText>
            </w:r>
            <w:r w:rsidR="009F2C87">
              <w:rPr>
                <w:rFonts w:hint="eastAsia"/>
              </w:rPr>
              <w:instrText>■不正アクセス</w:instrText>
            </w:r>
            <w:r w:rsidR="009F2C87">
              <w:instrText>"</w:instrText>
            </w:r>
            <w:r w:rsidR="009F2C87">
              <w:fldChar w:fldCharType="separate"/>
            </w:r>
            <w:r w:rsidRPr="009F2C87">
              <w:rPr>
                <w:rStyle w:val="a7"/>
                <w:rFonts w:hint="eastAsia"/>
              </w:rPr>
              <w:t>不正アクセス</w:t>
            </w:r>
            <w:bookmarkEnd w:id="309"/>
            <w:r w:rsidR="009F2C87">
              <w:fldChar w:fldCharType="end"/>
            </w:r>
            <w:r w:rsidRPr="00973F6F">
              <w:rPr>
                <w:rFonts w:hint="eastAsia"/>
              </w:rPr>
              <w:t>対策、バックアップの取得、基本方針の策定、情報セキュリティの認証取得など</w:t>
            </w:r>
          </w:p>
          <w:p w14:paraId="79396A9B" w14:textId="77777777" w:rsidR="000A1443" w:rsidRPr="00973F6F" w:rsidRDefault="000A1443" w:rsidP="00892C01">
            <w:pPr>
              <w:pStyle w:val="afff6"/>
              <w:numPr>
                <w:ilvl w:val="0"/>
                <w:numId w:val="737"/>
              </w:numPr>
            </w:pPr>
            <w:r w:rsidRPr="00973F6F">
              <w:rPr>
                <w:rFonts w:hint="eastAsia"/>
              </w:rPr>
              <w:t>被害の早期検知：システムの操作履歴の監視など</w:t>
            </w:r>
          </w:p>
          <w:p w14:paraId="2ABBA2E3" w14:textId="1FF29D00" w:rsidR="000A1443" w:rsidRPr="00003184" w:rsidRDefault="000A1443" w:rsidP="00892C01">
            <w:pPr>
              <w:pStyle w:val="afff6"/>
              <w:numPr>
                <w:ilvl w:val="0"/>
                <w:numId w:val="737"/>
              </w:numPr>
            </w:pPr>
            <w:r w:rsidRPr="00973F6F">
              <w:rPr>
                <w:rFonts w:hint="eastAsia"/>
              </w:rPr>
              <w:t>被害を受けた後の対応：</w:t>
            </w:r>
            <w:bookmarkStart w:id="310" w:name="■CSIRT（シーサート）5ー1ー3"/>
            <w:r w:rsidR="00BE45A3">
              <w:fldChar w:fldCharType="begin"/>
            </w:r>
            <w:r w:rsidR="00BE45A3">
              <w:instrText>HYPERLINK  \l "■CSIRT（シーサート）"</w:instrText>
            </w:r>
            <w:r w:rsidR="00BE45A3">
              <w:fldChar w:fldCharType="separate"/>
            </w:r>
            <w:r w:rsidRPr="00BE45A3">
              <w:rPr>
                <w:rStyle w:val="a7"/>
              </w:rPr>
              <w:t>CSIRT</w:t>
            </w:r>
            <w:bookmarkEnd w:id="310"/>
            <w:r w:rsidR="00BE45A3">
              <w:fldChar w:fldCharType="end"/>
            </w:r>
            <w:r w:rsidRPr="00973F6F">
              <w:t>、関係者への連絡、影響調査、バックアップからの復旧、復号ツールの活用など</w:t>
            </w:r>
          </w:p>
        </w:tc>
      </w:tr>
    </w:tbl>
    <w:p w14:paraId="6016AFFE" w14:textId="77777777" w:rsidR="000A1443" w:rsidRDefault="000A1443">
      <w:r>
        <w:rPr>
          <w:noProof/>
        </w:rPr>
        <mc:AlternateContent>
          <mc:Choice Requires="wps">
            <w:drawing>
              <wp:anchor distT="0" distB="0" distL="114300" distR="114300" simplePos="0" relativeHeight="251656220" behindDoc="0" locked="0" layoutInCell="1" allowOverlap="1" wp14:anchorId="070348ED" wp14:editId="09342620">
                <wp:simplePos x="0" y="0"/>
                <wp:positionH relativeFrom="margin">
                  <wp:posOffset>941705</wp:posOffset>
                </wp:positionH>
                <wp:positionV relativeFrom="paragraph">
                  <wp:posOffset>1555115</wp:posOffset>
                </wp:positionV>
                <wp:extent cx="4766945" cy="222250"/>
                <wp:effectExtent l="0" t="0" r="0" b="6350"/>
                <wp:wrapTopAndBottom/>
                <wp:docPr id="1999079177" name="テキスト ボックス 1999079177"/>
                <wp:cNvGraphicFramePr/>
                <a:graphic xmlns:a="http://schemas.openxmlformats.org/drawingml/2006/main">
                  <a:graphicData uri="http://schemas.microsoft.com/office/word/2010/wordprocessingShape">
                    <wps:wsp>
                      <wps:cNvSpPr txBox="1"/>
                      <wps:spPr>
                        <a:xfrm>
                          <a:off x="0" y="0"/>
                          <a:ext cx="4766945" cy="222250"/>
                        </a:xfrm>
                        <a:prstGeom prst="rect">
                          <a:avLst/>
                        </a:prstGeom>
                        <a:noFill/>
                        <a:ln w="6350">
                          <a:noFill/>
                        </a:ln>
                      </wps:spPr>
                      <wps:txbx>
                        <w:txbxContent>
                          <w:p w14:paraId="737D3306" w14:textId="77777777" w:rsidR="000A1443" w:rsidRPr="00F43565" w:rsidRDefault="000A1443">
                            <w:pPr>
                              <w:pStyle w:val="aff2"/>
                            </w:pPr>
                            <w:r w:rsidRPr="00F43565">
                              <w:t>(出典) IPA「情報セキュリティ10大脅威の活用法</w:t>
                            </w:r>
                            <w:r>
                              <w:rPr>
                                <w:rFonts w:hint="eastAsia"/>
                              </w:rPr>
                              <w:t xml:space="preserve"> 2024</w:t>
                            </w:r>
                            <w:r w:rsidRPr="00F43565">
                              <w:t>」を</w:t>
                            </w:r>
                            <w:r w:rsidRPr="00F43565">
                              <w:rPr>
                                <w:rFonts w:hint="eastAsia"/>
                              </w:rPr>
                              <w:t>もと</w:t>
                            </w:r>
                            <w:r w:rsidRPr="00F43565">
                              <w:t>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348ED" id="テキスト ボックス 1999079177" o:spid="_x0000_s1056" type="#_x0000_t202" style="position:absolute;left:0;text-align:left;margin-left:74.15pt;margin-top:122.45pt;width:375.35pt;height:17.5pt;z-index:2516562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" filled="f" stroked="f" strokeweight=".5pt">
                <v:textbox>
                  <w:txbxContent>
                    <w:p w14:paraId="737D3306" w14:textId="77777777" w:rsidR="000A1443" w:rsidRPr="00F43565" w:rsidRDefault="000A1443">
                      <w:pPr>
                        <w:pStyle w:val="aff2"/>
                      </w:pPr>
                      <w:r w:rsidRPr="00F43565">
                        <w:t>(出典) IPA「情報セキュリティ10大脅威の活用法</w:t>
                      </w:r>
                      <w:r>
                        <w:rPr>
                          <w:rFonts w:hint="eastAsia"/>
                        </w:rPr>
                        <w:t xml:space="preserve"> 2024</w:t>
                      </w:r>
                      <w:r w:rsidRPr="00F43565">
                        <w:t>」を</w:t>
                      </w:r>
                      <w:r w:rsidRPr="00F43565">
                        <w:rPr>
                          <w:rFonts w:hint="eastAsia"/>
                        </w:rPr>
                        <w:t>もと</w:t>
                      </w:r>
                      <w:r w:rsidRPr="00F43565">
                        <w:t>に作成</w:t>
                      </w:r>
                    </w:p>
                  </w:txbxContent>
                </v:textbox>
                <w10:wrap type="topAndBottom" anchorx="margin"/>
              </v:shape>
            </w:pict>
          </mc:Fallback>
        </mc:AlternateContent>
      </w:r>
      <w:r>
        <w:rPr>
          <w:noProof/>
        </w:rPr>
        <mc:AlternateContent>
          <mc:Choice Requires="wps">
            <w:drawing>
              <wp:anchor distT="0" distB="0" distL="114300" distR="114300" simplePos="0" relativeHeight="251656219" behindDoc="0" locked="0" layoutInCell="1" allowOverlap="1" wp14:anchorId="485E89A7" wp14:editId="7963EAD0">
                <wp:simplePos x="0" y="0"/>
                <wp:positionH relativeFrom="margin">
                  <wp:align>center</wp:align>
                </wp:positionH>
                <wp:positionV relativeFrom="paragraph">
                  <wp:posOffset>40005</wp:posOffset>
                </wp:positionV>
                <wp:extent cx="256784" cy="151164"/>
                <wp:effectExtent l="0" t="0" r="0" b="1270"/>
                <wp:wrapNone/>
                <wp:docPr id="116897953" name="二等辺三角形 116897953"/>
                <wp:cNvGraphicFramePr/>
                <a:graphic xmlns:a="http://schemas.openxmlformats.org/drawingml/2006/main">
                  <a:graphicData uri="http://schemas.microsoft.com/office/word/2010/wordprocessingShape">
                    <wps:wsp>
                      <wps:cNvSpPr/>
                      <wps:spPr>
                        <a:xfrm flipV="1">
                          <a:off x="0" y="0"/>
                          <a:ext cx="256784" cy="151164"/>
                        </a:xfrm>
                        <a:prstGeom prst="triangle">
                          <a:avLst/>
                        </a:prstGeom>
                        <a:solidFill>
                          <a:schemeClr val="tx2">
                            <a:lumMod val="25000"/>
                            <a:lumOff val="75000"/>
                          </a:schemeClr>
                        </a:solidFill>
                        <a:ln>
                          <a:noFill/>
                          <a:prstDash val="dash"/>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shape w14:anchorId="6DBDC1EB" id="二等辺三角形 116897953" o:spid="_x0000_s1026" type="#_x0000_t5" style="position:absolute;margin-left:0;margin-top:3.15pt;width:20.2pt;height:11.9pt;flip:y;z-index:25165621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" fillcolor="#a7caec [831]" stroked="f" strokeweight="1pt">
                <v:stroke dashstyle="dash"/>
                <w10:wrap anchorx="margin"/>
              </v:shape>
            </w:pict>
          </mc:Fallback>
        </mc:AlternateContent>
      </w:r>
    </w:p>
    <w:tbl>
      <w:tblPr>
        <w:tblStyle w:val="aa"/>
        <w:tblW w:w="0" w:type="auto"/>
        <w:tblLook w:val="04A0" w:firstRow="1" w:lastRow="0" w:firstColumn="1" w:lastColumn="0" w:noHBand="0" w:noVBand="1"/>
      </w:tblPr>
      <w:tblGrid>
        <w:gridCol w:w="3114"/>
        <w:gridCol w:w="7342"/>
      </w:tblGrid>
      <w:tr w:rsidR="000A1443" w14:paraId="7DA723A5" w14:textId="77777777" w:rsidTr="005E47C0">
        <w:tc>
          <w:tcPr>
            <w:tcW w:w="3114" w:type="dxa"/>
            <w:vMerge w:val="restart"/>
            <w:shd w:val="clear" w:color="auto" w:fill="DAE9F7" w:themeFill="text2" w:themeFillTint="1A"/>
          </w:tcPr>
          <w:p w14:paraId="616A86B4" w14:textId="77777777" w:rsidR="000A1443" w:rsidRPr="00003184" w:rsidRDefault="000A1443" w:rsidP="00973F6F">
            <w:pPr>
              <w:pStyle w:val="afff6"/>
            </w:pPr>
            <w:r w:rsidRPr="00003184">
              <w:t>4．実施する対策の選定</w:t>
            </w:r>
          </w:p>
        </w:tc>
        <w:tc>
          <w:tcPr>
            <w:tcW w:w="7342" w:type="dxa"/>
          </w:tcPr>
          <w:p w14:paraId="4EBE82A7" w14:textId="77777777" w:rsidR="000A1443" w:rsidRPr="00003184" w:rsidRDefault="000A1443" w:rsidP="00973F6F">
            <w:pPr>
              <w:pStyle w:val="afff6"/>
            </w:pPr>
            <w:r w:rsidRPr="00003184">
              <w:rPr>
                <w:rFonts w:hint="eastAsia"/>
              </w:rPr>
              <w:t>洗い出した各対策候補に対して現状を整理し、未実施内容に対しての対策を選定します。</w:t>
            </w:r>
          </w:p>
        </w:tc>
      </w:tr>
      <w:tr w:rsidR="000A1443" w14:paraId="6F9ED9F0" w14:textId="77777777" w:rsidTr="005E47C0">
        <w:tc>
          <w:tcPr>
            <w:tcW w:w="3114" w:type="dxa"/>
            <w:vMerge/>
            <w:shd w:val="clear" w:color="auto" w:fill="DAE9F7" w:themeFill="text2" w:themeFillTint="1A"/>
          </w:tcPr>
          <w:p w14:paraId="100F6F20" w14:textId="77777777" w:rsidR="000A1443" w:rsidRPr="00003184" w:rsidRDefault="000A1443"/>
        </w:tc>
        <w:tc>
          <w:tcPr>
            <w:tcW w:w="7342" w:type="dxa"/>
          </w:tcPr>
          <w:p w14:paraId="3B26CD9B" w14:textId="14750956" w:rsidR="000A1443" w:rsidRPr="00973F6F" w:rsidRDefault="000A1443" w:rsidP="00892C01">
            <w:pPr>
              <w:pStyle w:val="afff6"/>
              <w:numPr>
                <w:ilvl w:val="0"/>
                <w:numId w:val="475"/>
              </w:numPr>
            </w:pPr>
            <w:r w:rsidRPr="00973F6F">
              <w:rPr>
                <w:rFonts w:hint="eastAsia"/>
              </w:rPr>
              <w:t>実施状況を確認（実施済み、一部実施、要調査など）</w:t>
            </w:r>
          </w:p>
          <w:p w14:paraId="5AAA88E0" w14:textId="7313D1B5" w:rsidR="000A1443" w:rsidRPr="00973F6F" w:rsidRDefault="000A1443" w:rsidP="00892C01">
            <w:pPr>
              <w:pStyle w:val="afff6"/>
              <w:numPr>
                <w:ilvl w:val="0"/>
                <w:numId w:val="475"/>
              </w:numPr>
            </w:pPr>
            <w:r w:rsidRPr="00973F6F">
              <w:rPr>
                <w:rFonts w:hint="eastAsia"/>
              </w:rPr>
              <w:t>対応計画を立案</w:t>
            </w:r>
          </w:p>
          <w:p w14:paraId="5B51E3D9" w14:textId="77777777" w:rsidR="000A1443" w:rsidRPr="00003184" w:rsidRDefault="000A1443" w:rsidP="00892C01">
            <w:pPr>
              <w:pStyle w:val="afff6"/>
              <w:numPr>
                <w:ilvl w:val="0"/>
                <w:numId w:val="475"/>
              </w:numPr>
            </w:pPr>
            <w:r w:rsidRPr="00973F6F">
              <w:rPr>
                <w:rFonts w:hint="eastAsia"/>
              </w:rPr>
              <w:t>対策の実施</w:t>
            </w:r>
          </w:p>
        </w:tc>
      </w:tr>
    </w:tbl>
    <w:p w14:paraId="66CB8C09" w14:textId="77777777" w:rsidR="000A1443" w:rsidRDefault="000A1443" w:rsidP="00FE15C2">
      <w:pPr>
        <w:ind w:firstLineChars="0" w:firstLine="0"/>
      </w:pPr>
    </w:p>
    <w:tbl>
      <w:tblPr>
        <w:tblStyle w:val="aa"/>
        <w:tblpPr w:leftFromText="142" w:rightFromText="142" w:vertAnchor="text" w:horzAnchor="margin" w:tblpY="86"/>
        <w:tblW w:w="0" w:type="auto"/>
        <w:tblLook w:val="04A0" w:firstRow="1" w:lastRow="0" w:firstColumn="1" w:lastColumn="0" w:noHBand="0" w:noVBand="1"/>
      </w:tblPr>
      <w:tblGrid>
        <w:gridCol w:w="3397"/>
        <w:gridCol w:w="7059"/>
      </w:tblGrid>
      <w:tr w:rsidR="00FE15C2" w14:paraId="5B3BC2BA" w14:textId="77777777" w:rsidTr="00FE15C2">
        <w:tc>
          <w:tcPr>
            <w:tcW w:w="10456" w:type="dxa"/>
            <w:gridSpan w:val="2"/>
          </w:tcPr>
          <w:p w14:paraId="1C393F3D" w14:textId="77777777" w:rsidR="00FE15C2" w:rsidRPr="00515A8F" w:rsidRDefault="00FE15C2" w:rsidP="00601047">
            <w:pPr>
              <w:pStyle w:val="affe"/>
              <w:framePr w:hSpace="0" w:wrap="auto" w:vAnchor="margin" w:hAnchor="text" w:yAlign="inline"/>
            </w:pPr>
            <w:r w:rsidRPr="00515A8F">
              <w:t>詳細理解のため参考となる文献（参考文献</w:t>
            </w:r>
            <w:r w:rsidRPr="00515A8F">
              <w:rPr>
                <w:spacing w:val="-10"/>
              </w:rPr>
              <w:t>）</w:t>
            </w:r>
          </w:p>
        </w:tc>
      </w:tr>
      <w:tr w:rsidR="00FE15C2" w14:paraId="24B20EAF" w14:textId="77777777" w:rsidTr="00FE15C2">
        <w:tc>
          <w:tcPr>
            <w:tcW w:w="3397" w:type="dxa"/>
            <w:shd w:val="clear" w:color="auto" w:fill="F1A983" w:themeFill="accent2" w:themeFillTint="99"/>
          </w:tcPr>
          <w:p w14:paraId="1EAA42EC" w14:textId="77777777" w:rsidR="00FE15C2" w:rsidRPr="00515A8F" w:rsidRDefault="00FE15C2" w:rsidP="00601047">
            <w:pPr>
              <w:pStyle w:val="affe"/>
              <w:framePr w:hSpace="0" w:wrap="auto" w:vAnchor="margin" w:hAnchor="text" w:yAlign="inline"/>
            </w:pPr>
            <w:r w:rsidRPr="00515A8F">
              <w:rPr>
                <w:rFonts w:hint="eastAsia"/>
              </w:rPr>
              <w:t>情報セキュリティ</w:t>
            </w:r>
            <w:r w:rsidRPr="00515A8F">
              <w:t xml:space="preserve"> 10 大脅威の活用法2024</w:t>
            </w:r>
          </w:p>
        </w:tc>
        <w:tc>
          <w:tcPr>
            <w:tcW w:w="7059" w:type="dxa"/>
          </w:tcPr>
          <w:p w14:paraId="04D61A0D" w14:textId="77777777" w:rsidR="00FE15C2" w:rsidRPr="00515A8F" w:rsidRDefault="00FE15C2" w:rsidP="00601047">
            <w:pPr>
              <w:pStyle w:val="affe"/>
              <w:framePr w:hSpace="0" w:wrap="auto" w:vAnchor="margin" w:hAnchor="text" w:yAlign="inline"/>
            </w:pPr>
            <w:r w:rsidRPr="00515A8F">
              <w:t>https://www.ipa.go.jp/security/10threats/nq6ept000000g23i-att/katsuyouhou_2024.pdf</w:t>
            </w:r>
          </w:p>
        </w:tc>
      </w:tr>
    </w:tbl>
    <w:p w14:paraId="15C2CD4F" w14:textId="77777777" w:rsidR="00FE354C" w:rsidRDefault="00FE354C" w:rsidP="00FE15C2">
      <w:pPr>
        <w:ind w:firstLineChars="0" w:firstLine="0"/>
      </w:pPr>
    </w:p>
    <w:p w14:paraId="29C8303B" w14:textId="77777777" w:rsidR="000A1443" w:rsidRPr="00D353A5" w:rsidRDefault="000A1443">
      <w:r>
        <w:rPr>
          <w:noProof/>
        </w:rPr>
        <mc:AlternateContent>
          <mc:Choice Requires="wps">
            <w:drawing>
              <wp:anchor distT="0" distB="0" distL="114300" distR="114300" simplePos="0" relativeHeight="251656221" behindDoc="0" locked="0" layoutInCell="1" allowOverlap="1" wp14:anchorId="6D0B0C2E" wp14:editId="30A75724">
                <wp:simplePos x="0" y="0"/>
                <wp:positionH relativeFrom="margin">
                  <wp:align>center</wp:align>
                </wp:positionH>
                <wp:positionV relativeFrom="paragraph">
                  <wp:posOffset>8307705</wp:posOffset>
                </wp:positionV>
                <wp:extent cx="3368431" cy="289170"/>
                <wp:effectExtent l="0" t="0" r="0" b="0"/>
                <wp:wrapNone/>
                <wp:docPr id="579513745" name="テキスト ボックス 579513745"/>
                <wp:cNvGraphicFramePr/>
                <a:graphic xmlns:a="http://schemas.openxmlformats.org/drawingml/2006/main">
                  <a:graphicData uri="http://schemas.microsoft.com/office/word/2010/wordprocessingShape">
                    <wps:wsp>
                      <wps:cNvSpPr txBox="1"/>
                      <wps:spPr>
                        <a:xfrm>
                          <a:off x="0" y="0"/>
                          <a:ext cx="3368431" cy="289170"/>
                        </a:xfrm>
                        <a:prstGeom prst="rect">
                          <a:avLst/>
                        </a:prstGeom>
                        <a:noFill/>
                        <a:ln w="6350">
                          <a:noFill/>
                        </a:ln>
                      </wps:spPr>
                      <wps:txbx>
                        <w:txbxContent>
                          <w:p w14:paraId="2873D806" w14:textId="62EB0DA5" w:rsidR="000A1443" w:rsidRPr="00C25523" w:rsidRDefault="00EC001B">
                            <w:r>
                              <w:t>（</w:t>
                            </w:r>
                            <w:r w:rsidR="000A1443" w:rsidRPr="00C25523">
                              <w:t>出典) IPA「情報セキュリティ10大脅威 2024」をもとに作成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B0C2E" id="テキスト ボックス 579513745" o:spid="_x0000_s1057" type="#_x0000_t202" style="position:absolute;left:0;text-align:left;margin-left:0;margin-top:654.15pt;width:265.25pt;height:22.75pt;z-index:25165622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" filled="f" stroked="f" strokeweight=".5pt">
                <v:textbox>
                  <w:txbxContent>
                    <w:p w14:paraId="2873D806" w14:textId="62EB0DA5" w:rsidR="000A1443" w:rsidRPr="00C25523" w:rsidRDefault="00EC001B">
                      <w:r>
                        <w:t>（</w:t>
                      </w:r>
                      <w:r w:rsidR="000A1443" w:rsidRPr="00C25523">
                        <w:t>出典) IPA「情報セキュリティ10大脅威 2024」をもとに作成</w:t>
                      </w:r>
                    </w:p>
                  </w:txbxContent>
                </v:textbox>
                <w10:wrap anchorx="margin"/>
              </v:shape>
            </w:pict>
          </mc:Fallback>
        </mc:AlternateContent>
      </w:r>
      <w:r>
        <w:rPr>
          <w:rFonts w:hint="eastAsia"/>
        </w:rPr>
        <w:t>「</w:t>
      </w:r>
      <w:r w:rsidRPr="00D01E13">
        <w:rPr>
          <w:rFonts w:hint="eastAsia"/>
        </w:rPr>
        <w:t>情報セキュリティ</w:t>
      </w:r>
      <w:r w:rsidRPr="00D01E13">
        <w:t>10大脅威 2024</w:t>
      </w:r>
      <w:r w:rsidRPr="00A06D1D">
        <w:t>」の組織向け脅威（1~10位）を紹介します。</w:t>
      </w:r>
    </w:p>
    <w:tbl>
      <w:tblPr>
        <w:tblStyle w:val="aa"/>
        <w:tblW w:w="0" w:type="auto"/>
        <w:tblLook w:val="04A0" w:firstRow="1" w:lastRow="0" w:firstColumn="1" w:lastColumn="0" w:noHBand="0" w:noVBand="1"/>
      </w:tblPr>
      <w:tblGrid>
        <w:gridCol w:w="1129"/>
        <w:gridCol w:w="9327"/>
      </w:tblGrid>
      <w:tr w:rsidR="000A1443" w14:paraId="2DB47616" w14:textId="77777777" w:rsidTr="004521C1">
        <w:tc>
          <w:tcPr>
            <w:tcW w:w="1129" w:type="dxa"/>
            <w:shd w:val="clear" w:color="auto" w:fill="DAE9F7" w:themeFill="text2" w:themeFillTint="1A"/>
          </w:tcPr>
          <w:p w14:paraId="7FEEFDAE" w14:textId="77777777" w:rsidR="000A1443" w:rsidRPr="00CF2F5B" w:rsidRDefault="000A1443" w:rsidP="00CF2F5B">
            <w:pPr>
              <w:pStyle w:val="afff6"/>
            </w:pPr>
            <w:r>
              <w:rPr>
                <w:rFonts w:hint="eastAsia"/>
              </w:rPr>
              <w:t>1位</w:t>
            </w:r>
          </w:p>
        </w:tc>
        <w:tc>
          <w:tcPr>
            <w:tcW w:w="9327" w:type="dxa"/>
          </w:tcPr>
          <w:p w14:paraId="0E86E989" w14:textId="77777777" w:rsidR="000A1443" w:rsidRPr="004521C1" w:rsidRDefault="000A1443" w:rsidP="00CF2F5B">
            <w:pPr>
              <w:pStyle w:val="afff8"/>
            </w:pPr>
            <w:r w:rsidRPr="004521C1">
              <w:rPr>
                <w:rFonts w:hint="eastAsia"/>
              </w:rPr>
              <w:t>ランサムウェアによる被害</w:t>
            </w:r>
          </w:p>
          <w:p w14:paraId="68B9E0D8" w14:textId="77777777" w:rsidR="000A1443" w:rsidRDefault="000A1443" w:rsidP="00CF2F5B">
            <w:pPr>
              <w:pStyle w:val="afff6"/>
            </w:pPr>
            <w:r w:rsidRPr="00073322">
              <w:rPr>
                <w:rFonts w:hint="eastAsia"/>
              </w:rPr>
              <w:t>攻撃者は、</w:t>
            </w:r>
            <w:r w:rsidRPr="00073322">
              <w:t>PCやサーバをランサムウェアに感染させ、さまざまな脅迫を行い、金銭を要求します。組織の規模や業種に関係なく攻撃が行われているという点に注意が必要です。</w:t>
            </w:r>
          </w:p>
          <w:p w14:paraId="3DF3A186" w14:textId="77777777" w:rsidR="000A1443" w:rsidRDefault="000A1443" w:rsidP="00CF2F5B">
            <w:pPr>
              <w:pStyle w:val="afff6"/>
            </w:pPr>
          </w:p>
          <w:p w14:paraId="46887077" w14:textId="3586FDDC" w:rsidR="000A1443" w:rsidRPr="004521C1" w:rsidRDefault="000A1443" w:rsidP="00CF2F5B">
            <w:pPr>
              <w:pStyle w:val="afff6"/>
            </w:pPr>
            <w:r w:rsidRPr="004521C1">
              <w:rPr>
                <w:rFonts w:hint="eastAsia"/>
              </w:rPr>
              <w:t>事例：</w:t>
            </w:r>
            <w:bookmarkStart w:id="311" w:name="■VPN（VirtualPrivateNetwork）5ー1－3"/>
            <w:r w:rsidR="00C00273">
              <w:fldChar w:fldCharType="begin"/>
            </w:r>
            <w:r w:rsidR="00C00273">
              <w:instrText>HYPERLINK  \l "■VPN（VirtualPrivateNetwork）"</w:instrText>
            </w:r>
            <w:r w:rsidR="00C00273">
              <w:fldChar w:fldCharType="separate"/>
            </w:r>
            <w:r w:rsidRPr="00C00273">
              <w:rPr>
                <w:rStyle w:val="a7"/>
              </w:rPr>
              <w:t>VPN（Virtual Private Network）</w:t>
            </w:r>
            <w:bookmarkEnd w:id="311"/>
            <w:r w:rsidR="00C00273">
              <w:fldChar w:fldCharType="end"/>
            </w:r>
            <w:r w:rsidRPr="004521C1">
              <w:t>経由で侵入、ランサムウェアを横展開（某地域購買生協）</w:t>
            </w:r>
          </w:p>
          <w:p w14:paraId="7B4F5673" w14:textId="5FB2BE51" w:rsidR="000A1443" w:rsidRDefault="000A1443" w:rsidP="00CF2F5B">
            <w:pPr>
              <w:pStyle w:val="afff6"/>
            </w:pPr>
            <w:r>
              <w:t>11台のサーバ内の情報がランサムウェアに</w:t>
            </w:r>
            <w:bookmarkStart w:id="312" w:name="■暗号化5ー1－3"/>
            <w:r w:rsidR="00AF7511">
              <w:fldChar w:fldCharType="begin"/>
            </w:r>
            <w:r w:rsidR="00AF7511">
              <w:instrText>HYPERLINK  \l "■暗号化"</w:instrText>
            </w:r>
            <w:r w:rsidR="00AF7511">
              <w:fldChar w:fldCharType="separate"/>
            </w:r>
            <w:r w:rsidRPr="00AF7511">
              <w:rPr>
                <w:rStyle w:val="a7"/>
              </w:rPr>
              <w:t>暗号化</w:t>
            </w:r>
            <w:bookmarkEnd w:id="312"/>
            <w:r w:rsidR="00AF7511">
              <w:fldChar w:fldCharType="end"/>
            </w:r>
            <w:r>
              <w:t>されました。暗号化されたデータには約49万人の個人情報が含まれていました。攻撃者は、ネットワーク機器の</w:t>
            </w:r>
            <w:bookmarkStart w:id="313" w:name="■脆弱性5ー1－3"/>
            <w:r w:rsidR="00503D62">
              <w:fldChar w:fldCharType="begin"/>
            </w:r>
            <w:r w:rsidR="00503D62">
              <w:instrText>HYPERLINK  \l "■脆弱性"</w:instrText>
            </w:r>
            <w:r w:rsidR="00503D62">
              <w:fldChar w:fldCharType="separate"/>
            </w:r>
            <w:r w:rsidRPr="00503D62">
              <w:rPr>
                <w:rStyle w:val="a7"/>
              </w:rPr>
              <w:t>脆弱性</w:t>
            </w:r>
            <w:bookmarkEnd w:id="313"/>
            <w:r w:rsidR="00503D62">
              <w:fldChar w:fldCharType="end"/>
            </w:r>
            <w:r>
              <w:t>を悪用してVPN経由で侵入し、ランサムウェアを横展開しました。</w:t>
            </w:r>
          </w:p>
        </w:tc>
      </w:tr>
      <w:tr w:rsidR="000A1443" w14:paraId="485C02D5" w14:textId="77777777" w:rsidTr="004521C1">
        <w:tc>
          <w:tcPr>
            <w:tcW w:w="1129" w:type="dxa"/>
            <w:shd w:val="clear" w:color="auto" w:fill="DAE9F7" w:themeFill="text2" w:themeFillTint="1A"/>
          </w:tcPr>
          <w:p w14:paraId="7F22EAA7" w14:textId="77777777" w:rsidR="000A1443" w:rsidRDefault="000A1443" w:rsidP="00CF2F5B">
            <w:pPr>
              <w:pStyle w:val="afff6"/>
            </w:pPr>
            <w:r>
              <w:rPr>
                <w:rFonts w:hint="eastAsia"/>
              </w:rPr>
              <w:t>2位</w:t>
            </w:r>
          </w:p>
        </w:tc>
        <w:tc>
          <w:tcPr>
            <w:tcW w:w="9327" w:type="dxa"/>
          </w:tcPr>
          <w:p w14:paraId="7990FF80" w14:textId="77777777" w:rsidR="000A1443" w:rsidRPr="004521C1" w:rsidRDefault="000A1443" w:rsidP="00CF2F5B">
            <w:pPr>
              <w:pStyle w:val="afff8"/>
            </w:pPr>
            <w:r w:rsidRPr="004521C1">
              <w:rPr>
                <w:rFonts w:hint="eastAsia"/>
              </w:rPr>
              <w:t>サプライチェーンの弱点を悪用した攻撃</w:t>
            </w:r>
          </w:p>
          <w:p w14:paraId="4AA6D500" w14:textId="77777777" w:rsidR="000A1443" w:rsidRPr="00CF2F5B" w:rsidRDefault="000A1443" w:rsidP="00CF2F5B">
            <w:pPr>
              <w:pStyle w:val="afff6"/>
            </w:pPr>
            <w:r w:rsidRPr="00CF2F5B">
              <w:rPr>
                <w:rFonts w:hint="eastAsia"/>
              </w:rPr>
              <w:t>直接攻撃が困難な組織に対し、標的組織よりもセキュリティが脆弱な取引先や委</w:t>
            </w:r>
            <w:r w:rsidRPr="00CF2F5B">
              <w:t>託先、国内外の子会社などを攻撃し、踏み台にして標的組織に侵入する攻撃です。</w:t>
            </w:r>
          </w:p>
          <w:p w14:paraId="090A2A44" w14:textId="77777777" w:rsidR="000A1443" w:rsidRPr="00CF2F5B" w:rsidRDefault="000A1443" w:rsidP="00CF2F5B">
            <w:pPr>
              <w:pStyle w:val="afff6"/>
            </w:pPr>
            <w:r w:rsidRPr="00CF2F5B">
              <w:t>事例：委託先のシステムを介して不正アクセス、顧客情報漏えい（保険会社）</w:t>
            </w:r>
          </w:p>
          <w:p w14:paraId="66042713" w14:textId="77777777" w:rsidR="000A1443" w:rsidRDefault="000A1443" w:rsidP="00CF2F5B">
            <w:pPr>
              <w:pStyle w:val="afff6"/>
            </w:pPr>
            <w:r w:rsidRPr="00CF2F5B">
              <w:rPr>
                <w:rFonts w:hint="eastAsia"/>
              </w:rPr>
              <w:t>複数の保険会社で、業務委託先から顧客の個人情報が流出しました。流出の規模は、多いところで約</w:t>
            </w:r>
            <w:r w:rsidRPr="00CF2F5B">
              <w:t>130万人分に</w:t>
            </w:r>
            <w:r w:rsidRPr="00CF2F5B">
              <w:rPr>
                <w:rFonts w:hint="eastAsia"/>
              </w:rPr>
              <w:t>および</w:t>
            </w:r>
            <w:r w:rsidRPr="00CF2F5B">
              <w:t>ました。原因は、業務委託先の適切なセキュリティ対策がされていないサーバへの不正アクセスでした。</w:t>
            </w:r>
          </w:p>
        </w:tc>
      </w:tr>
      <w:tr w:rsidR="000A1443" w14:paraId="13365CEE" w14:textId="77777777" w:rsidTr="004521C1">
        <w:tc>
          <w:tcPr>
            <w:tcW w:w="1129" w:type="dxa"/>
            <w:shd w:val="clear" w:color="auto" w:fill="DAE9F7" w:themeFill="text2" w:themeFillTint="1A"/>
          </w:tcPr>
          <w:p w14:paraId="0CE573AF" w14:textId="77777777" w:rsidR="000A1443" w:rsidRDefault="000A1443" w:rsidP="00CF2F5B">
            <w:pPr>
              <w:pStyle w:val="afff6"/>
            </w:pPr>
            <w:r>
              <w:rPr>
                <w:rFonts w:hint="eastAsia"/>
              </w:rPr>
              <w:t>3位</w:t>
            </w:r>
          </w:p>
        </w:tc>
        <w:tc>
          <w:tcPr>
            <w:tcW w:w="9327" w:type="dxa"/>
          </w:tcPr>
          <w:p w14:paraId="5993ACEE" w14:textId="77777777" w:rsidR="000A1443" w:rsidRPr="004521C1" w:rsidRDefault="000A1443" w:rsidP="00CF2F5B">
            <w:pPr>
              <w:pStyle w:val="afff8"/>
            </w:pPr>
            <w:r w:rsidRPr="004521C1">
              <w:rPr>
                <w:rFonts w:hint="eastAsia"/>
              </w:rPr>
              <w:t>内部不正による情報漏えい等の被害</w:t>
            </w:r>
          </w:p>
          <w:p w14:paraId="115E14AF" w14:textId="77777777" w:rsidR="000A1443" w:rsidRPr="00CF2F5B" w:rsidRDefault="000A1443" w:rsidP="00CF2F5B">
            <w:pPr>
              <w:pStyle w:val="afff6"/>
            </w:pPr>
            <w:r>
              <w:rPr>
                <w:rFonts w:hint="eastAsia"/>
              </w:rPr>
              <w:t>従</w:t>
            </w:r>
            <w:r w:rsidRPr="00CF2F5B">
              <w:rPr>
                <w:rFonts w:hint="eastAsia"/>
              </w:rPr>
              <w:t>業員や元従業員などの組織関係者による機密情報の持ち出しや社内情報の削除などの不正行為が発生しています。</w:t>
            </w:r>
          </w:p>
          <w:p w14:paraId="614C3877" w14:textId="77777777" w:rsidR="000A1443" w:rsidRPr="00CF2F5B" w:rsidRDefault="000A1443" w:rsidP="00CF2F5B">
            <w:pPr>
              <w:pStyle w:val="afff6"/>
            </w:pPr>
          </w:p>
          <w:p w14:paraId="441F2497" w14:textId="77777777" w:rsidR="000A1443" w:rsidRPr="00CF2F5B" w:rsidRDefault="000A1443" w:rsidP="00CF2F5B">
            <w:pPr>
              <w:pStyle w:val="afff6"/>
            </w:pPr>
            <w:r w:rsidRPr="00CF2F5B">
              <w:rPr>
                <w:rFonts w:hint="eastAsia"/>
              </w:rPr>
              <w:t>事例：前職場が保有する名刺情報を転職先に提供（人材派遣会社）</w:t>
            </w:r>
          </w:p>
          <w:p w14:paraId="79CB9C41" w14:textId="77777777" w:rsidR="000A1443" w:rsidRDefault="000A1443" w:rsidP="00CF2F5B">
            <w:pPr>
              <w:pStyle w:val="afff6"/>
            </w:pPr>
            <w:r w:rsidRPr="00CF2F5B">
              <w:rPr>
                <w:rFonts w:hint="eastAsia"/>
              </w:rPr>
              <w:t>従業員は同業他社に転職する直前に、転職元の名刺情報管理システムにログインするための</w:t>
            </w:r>
            <w:r w:rsidRPr="00CF2F5B">
              <w:t>IDとパスワードを転職先の従業員に共有していました。不正に取得された名刺情報は転職先の営業活動に使用され</w:t>
            </w:r>
            <w:r w:rsidRPr="00CF2F5B">
              <w:rPr>
                <w:rFonts w:hint="eastAsia"/>
              </w:rPr>
              <w:t>ました。</w:t>
            </w:r>
          </w:p>
        </w:tc>
      </w:tr>
      <w:tr w:rsidR="000A1443" w14:paraId="261DCBE1" w14:textId="77777777" w:rsidTr="004521C1">
        <w:tc>
          <w:tcPr>
            <w:tcW w:w="1129" w:type="dxa"/>
            <w:shd w:val="clear" w:color="auto" w:fill="DAE9F7" w:themeFill="text2" w:themeFillTint="1A"/>
          </w:tcPr>
          <w:p w14:paraId="2797DEEB" w14:textId="77777777" w:rsidR="000A1443" w:rsidRDefault="000A1443" w:rsidP="00EA372B">
            <w:pPr>
              <w:pStyle w:val="afff6"/>
            </w:pPr>
            <w:r>
              <w:rPr>
                <w:rFonts w:hint="eastAsia"/>
              </w:rPr>
              <w:t>4位</w:t>
            </w:r>
          </w:p>
        </w:tc>
        <w:tc>
          <w:tcPr>
            <w:tcW w:w="9327" w:type="dxa"/>
          </w:tcPr>
          <w:p w14:paraId="084FA9A7" w14:textId="77777777" w:rsidR="000A1443" w:rsidRPr="00EA372B" w:rsidRDefault="000A1443" w:rsidP="00EA372B">
            <w:pPr>
              <w:pStyle w:val="afff8"/>
            </w:pPr>
            <w:r>
              <w:rPr>
                <w:rFonts w:hint="eastAsia"/>
                <w:noProof/>
              </w:rPr>
              <mc:AlternateContent>
                <mc:Choice Requires="wps">
                  <w:drawing>
                    <wp:anchor distT="0" distB="0" distL="114300" distR="114300" simplePos="0" relativeHeight="251656222" behindDoc="0" locked="0" layoutInCell="1" allowOverlap="1" wp14:anchorId="1A9CD2DE" wp14:editId="1EC6DECA">
                      <wp:simplePos x="0" y="0"/>
                      <wp:positionH relativeFrom="column">
                        <wp:posOffset>6758940</wp:posOffset>
                      </wp:positionH>
                      <wp:positionV relativeFrom="paragraph">
                        <wp:posOffset>5831840</wp:posOffset>
                      </wp:positionV>
                      <wp:extent cx="468000" cy="468000"/>
                      <wp:effectExtent l="0" t="0" r="27305" b="27305"/>
                      <wp:wrapNone/>
                      <wp:docPr id="1204982754" name="楕円 1204982754"/>
                      <wp:cNvGraphicFramePr/>
                      <a:graphic xmlns:a="http://schemas.openxmlformats.org/drawingml/2006/main">
                        <a:graphicData uri="http://schemas.microsoft.com/office/word/2010/wordprocessingShape">
                          <wps:wsp>
                            <wps:cNvSpPr/>
                            <wps:spPr>
                              <a:xfrm>
                                <a:off x="0" y="0"/>
                                <a:ext cx="468000" cy="468000"/>
                              </a:xfrm>
                              <a:prstGeom prst="ellipse">
                                <a:avLst/>
                              </a:prstGeom>
                              <a:solidFill>
                                <a:sysClr val="window" lastClr="FFFFFF"/>
                              </a:solidFill>
                              <a:ln w="12700" cap="flat" cmpd="sng" algn="ctr">
                                <a:solidFill>
                                  <a:srgbClr val="0070C0"/>
                                </a:solidFill>
                                <a:prstDash val="dash"/>
                                <a:miter lim="800000"/>
                              </a:ln>
                              <a:effectLst/>
                            </wps:spPr>
                            <wps:bodyPr rtlCol="0" anchor="ctr"/>
                          </wps:wsp>
                        </a:graphicData>
                      </a:graphic>
                    </wp:anchor>
                  </w:drawing>
                </mc:Choice>
                <mc:Fallback xmlns:w16sdtfl="http://schemas.microsoft.com/office/word/2024/wordml/sdtformatlock" xmlns:w16du="http://schemas.microsoft.com/office/word/2023/wordml/word16du">
                  <w:pict>
                    <v:oval w14:anchorId="7716B233" id="楕円 1204982754" o:spid="_x0000_s1026" style="position:absolute;margin-left:532.2pt;margin-top:459.2pt;width:36.85pt;height:36.85pt;z-index:25165622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" fillcolor="window" strokecolor="#0070c0" strokeweight="1pt">
                      <v:stroke dashstyle="dash" joinstyle="miter"/>
                    </v:oval>
                  </w:pict>
                </mc:Fallback>
              </mc:AlternateContent>
            </w:r>
            <w:r w:rsidRPr="004521C1">
              <w:rPr>
                <w:rFonts w:hint="eastAsia"/>
              </w:rPr>
              <w:t>標的型攻撃による機密情報の窃取</w:t>
            </w:r>
          </w:p>
          <w:bookmarkStart w:id="314" w:name="■標的型攻撃5ー1ー3"/>
          <w:p w14:paraId="732C1BB2" w14:textId="06F0D141" w:rsidR="000A1443" w:rsidRPr="00EA372B" w:rsidRDefault="00653CB3" w:rsidP="00EA372B">
            <w:pPr>
              <w:pStyle w:val="afff6"/>
            </w:pPr>
            <w:r>
              <w:fldChar w:fldCharType="begin"/>
            </w:r>
            <w:r>
              <w:rPr>
                <w:rFonts w:hint="eastAsia"/>
              </w:rPr>
              <w:instrText xml:space="preserve">HYPERLINK </w:instrText>
            </w:r>
            <w:r>
              <w:instrText xml:space="preserve"> \l "</w:instrText>
            </w:r>
            <w:r>
              <w:rPr>
                <w:rFonts w:hint="eastAsia"/>
              </w:rPr>
              <w:instrText>■標的型攻撃</w:instrText>
            </w:r>
            <w:r>
              <w:instrText>"</w:instrText>
            </w:r>
            <w:r>
              <w:fldChar w:fldCharType="separate"/>
            </w:r>
            <w:r w:rsidR="000A1443" w:rsidRPr="00653CB3">
              <w:rPr>
                <w:rStyle w:val="a7"/>
                <w:rFonts w:hint="eastAsia"/>
              </w:rPr>
              <w:t>標的型攻撃</w:t>
            </w:r>
            <w:bookmarkEnd w:id="314"/>
            <w:r>
              <w:fldChar w:fldCharType="end"/>
            </w:r>
            <w:r w:rsidR="000A1443" w:rsidRPr="00EA372B">
              <w:rPr>
                <w:rFonts w:hint="eastAsia"/>
              </w:rPr>
              <w:t>は、特定の組織（企業、官公庁、民間団体など）を狙う攻撃のことです。攻撃者は社会や働き方の変化に合わせて攻撃手口を変えるなど、組織の状況</w:t>
            </w:r>
            <w:r w:rsidR="000A1443" w:rsidRPr="00EA372B">
              <w:t>に応じた巧みな攻撃手法を用いることに注意が必要です。</w:t>
            </w:r>
          </w:p>
          <w:p w14:paraId="7E2F660F" w14:textId="77777777" w:rsidR="000A1443" w:rsidRPr="00EA372B" w:rsidRDefault="000A1443" w:rsidP="00EA372B">
            <w:pPr>
              <w:pStyle w:val="afff6"/>
            </w:pPr>
          </w:p>
          <w:p w14:paraId="7B6B4AF3" w14:textId="77777777" w:rsidR="000A1443" w:rsidRPr="00EA372B" w:rsidRDefault="000A1443" w:rsidP="00EA372B">
            <w:pPr>
              <w:pStyle w:val="afff6"/>
            </w:pPr>
            <w:r w:rsidRPr="00EA372B">
              <w:rPr>
                <w:rFonts w:hint="eastAsia"/>
              </w:rPr>
              <w:t>事例：不正アクセス、機微情報含まず</w:t>
            </w:r>
            <w:r w:rsidRPr="00EA372B">
              <w:t>（国立研究開発法人）</w:t>
            </w:r>
          </w:p>
          <w:p w14:paraId="5E275612" w14:textId="77777777" w:rsidR="000A1443" w:rsidRDefault="000A1443" w:rsidP="00EA372B">
            <w:pPr>
              <w:pStyle w:val="afff6"/>
            </w:pPr>
            <w:r w:rsidRPr="00EA372B">
              <w:rPr>
                <w:rFonts w:hint="eastAsia"/>
              </w:rPr>
              <w:t>ネットワーク機器の脆弱性を悪用し、一般業務用の管理サーバに不正アクセスされました。</w:t>
            </w:r>
          </w:p>
        </w:tc>
      </w:tr>
      <w:tr w:rsidR="000A1443" w14:paraId="30D5A2B8" w14:textId="77777777" w:rsidTr="004521C1">
        <w:tc>
          <w:tcPr>
            <w:tcW w:w="1129" w:type="dxa"/>
            <w:shd w:val="clear" w:color="auto" w:fill="DAE9F7" w:themeFill="text2" w:themeFillTint="1A"/>
          </w:tcPr>
          <w:p w14:paraId="60233A52" w14:textId="77777777" w:rsidR="000A1443" w:rsidRPr="00EA372B" w:rsidRDefault="000A1443" w:rsidP="00EA372B">
            <w:pPr>
              <w:pStyle w:val="afff6"/>
            </w:pPr>
            <w:r w:rsidRPr="00EA372B">
              <w:rPr>
                <w:rFonts w:hint="eastAsia"/>
              </w:rPr>
              <w:t>5位</w:t>
            </w:r>
          </w:p>
        </w:tc>
        <w:tc>
          <w:tcPr>
            <w:tcW w:w="9327" w:type="dxa"/>
          </w:tcPr>
          <w:p w14:paraId="428155D9" w14:textId="51AAEAD5" w:rsidR="000A1443" w:rsidRPr="004521C1" w:rsidRDefault="000A1443" w:rsidP="00EA372B">
            <w:pPr>
              <w:pStyle w:val="afff8"/>
            </w:pPr>
            <w:r w:rsidRPr="004521C1">
              <w:rPr>
                <w:rFonts w:hint="eastAsia"/>
              </w:rPr>
              <w:t>修正プログラムの公開前を狙う攻撃（</w:t>
            </w:r>
            <w:bookmarkStart w:id="315" w:name="■ゼロデイ攻撃５－１－３"/>
            <w:r w:rsidR="00216577">
              <w:fldChar w:fldCharType="begin"/>
            </w:r>
            <w:r w:rsidR="00216577">
              <w:rPr>
                <w:rFonts w:hint="eastAsia"/>
              </w:rPr>
              <w:instrText xml:space="preserve">HYPERLINK </w:instrText>
            </w:r>
            <w:r w:rsidR="00216577">
              <w:instrText xml:space="preserve"> \l "</w:instrText>
            </w:r>
            <w:r w:rsidR="00216577">
              <w:rPr>
                <w:rFonts w:hint="eastAsia"/>
              </w:rPr>
              <w:instrText>■ゼロデイ攻撃</w:instrText>
            </w:r>
            <w:r w:rsidR="00216577">
              <w:instrText>"</w:instrText>
            </w:r>
            <w:r w:rsidR="00216577">
              <w:fldChar w:fldCharType="separate"/>
            </w:r>
            <w:r w:rsidRPr="00216577">
              <w:rPr>
                <w:rStyle w:val="a7"/>
                <w:rFonts w:hint="eastAsia"/>
              </w:rPr>
              <w:t>ゼロデイ攻撃</w:t>
            </w:r>
            <w:bookmarkEnd w:id="315"/>
            <w:r w:rsidR="00216577">
              <w:fldChar w:fldCharType="end"/>
            </w:r>
            <w:r w:rsidRPr="004521C1">
              <w:rPr>
                <w:rFonts w:hint="eastAsia"/>
              </w:rPr>
              <w:t>）</w:t>
            </w:r>
          </w:p>
          <w:p w14:paraId="76C73B8C" w14:textId="77777777" w:rsidR="000A1443" w:rsidRPr="00EA372B" w:rsidRDefault="000A1443" w:rsidP="00EA372B">
            <w:pPr>
              <w:pStyle w:val="afff6"/>
            </w:pPr>
            <w:r w:rsidRPr="00EA372B">
              <w:rPr>
                <w:rFonts w:hint="eastAsia"/>
              </w:rPr>
              <w:t>ゼロデイ攻撃は、ソフトウェアの開発ベンダーなどが脆弱性対策情報を公開する前に、脆弱性を悪用する攻撃のことです。事業やサービスが停止するなど、多くの</w:t>
            </w:r>
            <w:r w:rsidRPr="00EA372B">
              <w:t>システムやユーザーに被害が及ぶことがあります。</w:t>
            </w:r>
          </w:p>
          <w:p w14:paraId="54446245" w14:textId="77777777" w:rsidR="000A1443" w:rsidRPr="00EA372B" w:rsidRDefault="000A1443" w:rsidP="00EA372B">
            <w:pPr>
              <w:pStyle w:val="afff6"/>
            </w:pPr>
          </w:p>
          <w:p w14:paraId="5E7AC702" w14:textId="77777777" w:rsidR="000A1443" w:rsidRPr="00EA372B" w:rsidRDefault="000A1443" w:rsidP="00EA372B">
            <w:pPr>
              <w:pStyle w:val="afff6"/>
            </w:pPr>
            <w:r w:rsidRPr="00EA372B">
              <w:rPr>
                <w:rFonts w:hint="eastAsia"/>
              </w:rPr>
              <w:t>事例：ファイル圧縮ソフトウェア</w:t>
            </w:r>
          </w:p>
          <w:p w14:paraId="27317EAE" w14:textId="77777777" w:rsidR="000A1443" w:rsidRDefault="000A1443" w:rsidP="00EA372B">
            <w:pPr>
              <w:pStyle w:val="afff6"/>
            </w:pPr>
            <w:r w:rsidRPr="00EA372B">
              <w:rPr>
                <w:rFonts w:hint="eastAsia"/>
              </w:rPr>
              <w:t>ファイル圧縮ソフトウェアの一部の脆弱性がゼロデイ攻撃に悪用されていることがわかりました。スクリプトを実行させることが可能になる脆弱性でした。</w:t>
            </w:r>
          </w:p>
        </w:tc>
      </w:tr>
      <w:tr w:rsidR="000A1443" w14:paraId="7DDF9F3B" w14:textId="77777777" w:rsidTr="004521C1">
        <w:tc>
          <w:tcPr>
            <w:tcW w:w="1129" w:type="dxa"/>
            <w:shd w:val="clear" w:color="auto" w:fill="DAE9F7" w:themeFill="text2" w:themeFillTint="1A"/>
          </w:tcPr>
          <w:p w14:paraId="0ED02797" w14:textId="77777777" w:rsidR="000A1443" w:rsidRPr="00EA372B" w:rsidRDefault="000A1443" w:rsidP="00EA372B">
            <w:pPr>
              <w:pStyle w:val="afff6"/>
            </w:pPr>
            <w:r w:rsidRPr="00EA372B">
              <w:rPr>
                <w:rFonts w:hint="eastAsia"/>
              </w:rPr>
              <w:t>6位</w:t>
            </w:r>
          </w:p>
        </w:tc>
        <w:tc>
          <w:tcPr>
            <w:tcW w:w="9327" w:type="dxa"/>
          </w:tcPr>
          <w:p w14:paraId="628B8EEA" w14:textId="77777777" w:rsidR="000A1443" w:rsidRPr="00EA372B" w:rsidRDefault="000A1443" w:rsidP="00EA372B">
            <w:pPr>
              <w:pStyle w:val="afff8"/>
            </w:pPr>
            <w:r w:rsidRPr="004521C1">
              <w:rPr>
                <w:rFonts w:hint="eastAsia"/>
              </w:rPr>
              <w:t>不注意による情報漏えい等の被害</w:t>
            </w:r>
          </w:p>
          <w:p w14:paraId="1EF696A7" w14:textId="77777777" w:rsidR="000A1443" w:rsidRPr="00EA372B" w:rsidRDefault="000A1443" w:rsidP="00EA372B">
            <w:pPr>
              <w:pStyle w:val="afff6"/>
            </w:pPr>
            <w:r w:rsidRPr="00EA372B">
              <w:rPr>
                <w:rFonts w:hint="eastAsia"/>
              </w:rPr>
              <w:t>システムの設定ミスによる非公開情報の公開や、個人情報を含んだ記憶媒体の紛失など、不注意による機密情報の漏えいが発生しています。</w:t>
            </w:r>
          </w:p>
          <w:p w14:paraId="74FE50DE" w14:textId="77777777" w:rsidR="000A1443" w:rsidRDefault="000A1443">
            <w:pPr>
              <w:pStyle w:val="afff6"/>
              <w:ind w:firstLine="360"/>
            </w:pPr>
          </w:p>
          <w:p w14:paraId="5B714A6F" w14:textId="77777777" w:rsidR="000A1443" w:rsidRPr="00EA372B" w:rsidRDefault="000A1443" w:rsidP="00EA372B">
            <w:pPr>
              <w:pStyle w:val="afff6"/>
            </w:pPr>
            <w:r w:rsidRPr="00EA372B">
              <w:rPr>
                <w:rFonts w:hint="eastAsia"/>
              </w:rPr>
              <w:t>事例：個人情報をコピーした</w:t>
            </w:r>
            <w:r w:rsidRPr="00EA372B">
              <w:t>USBメモリを紛失（市民病院）</w:t>
            </w:r>
          </w:p>
          <w:p w14:paraId="244172D8" w14:textId="77777777" w:rsidR="000A1443" w:rsidRDefault="000A1443" w:rsidP="00EA372B">
            <w:pPr>
              <w:pStyle w:val="afff6"/>
            </w:pPr>
            <w:r w:rsidRPr="00EA372B">
              <w:rPr>
                <w:rFonts w:hint="eastAsia"/>
              </w:rPr>
              <w:t>再委託先担当者が</w:t>
            </w:r>
            <w:r w:rsidRPr="00EA372B">
              <w:t>132人分の個人情報を含むデータをUSBメモリにコピーして持ち出し、紛失し</w:t>
            </w:r>
            <w:r w:rsidRPr="00EA372B">
              <w:rPr>
                <w:rFonts w:hint="eastAsia"/>
              </w:rPr>
              <w:t>ました</w:t>
            </w:r>
            <w:r w:rsidRPr="00EA372B">
              <w:t>。</w:t>
            </w:r>
          </w:p>
        </w:tc>
      </w:tr>
      <w:tr w:rsidR="000A1443" w14:paraId="3008D9FD" w14:textId="77777777" w:rsidTr="004521C1">
        <w:tc>
          <w:tcPr>
            <w:tcW w:w="1129" w:type="dxa"/>
            <w:shd w:val="clear" w:color="auto" w:fill="DAE9F7" w:themeFill="text2" w:themeFillTint="1A"/>
          </w:tcPr>
          <w:p w14:paraId="06ECA7AD" w14:textId="77777777" w:rsidR="000A1443" w:rsidRPr="004F206F" w:rsidRDefault="000A1443" w:rsidP="004F206F">
            <w:pPr>
              <w:pStyle w:val="afff6"/>
            </w:pPr>
            <w:r w:rsidRPr="004F206F">
              <w:rPr>
                <w:rFonts w:hint="eastAsia"/>
              </w:rPr>
              <w:t>7位</w:t>
            </w:r>
          </w:p>
        </w:tc>
        <w:tc>
          <w:tcPr>
            <w:tcW w:w="9327" w:type="dxa"/>
          </w:tcPr>
          <w:p w14:paraId="3FE95A76" w14:textId="77777777" w:rsidR="000A1443" w:rsidRPr="004521C1" w:rsidRDefault="000A1443" w:rsidP="004F206F">
            <w:pPr>
              <w:pStyle w:val="afff8"/>
            </w:pPr>
            <w:r w:rsidRPr="004521C1">
              <w:rPr>
                <w:rFonts w:hint="eastAsia"/>
              </w:rPr>
              <w:t>脆弱性対策情報の公開に伴う悪用増加</w:t>
            </w:r>
          </w:p>
          <w:p w14:paraId="764026B3" w14:textId="3F329262" w:rsidR="000A1443" w:rsidRPr="004F206F" w:rsidRDefault="000A1443" w:rsidP="004F206F">
            <w:pPr>
              <w:pStyle w:val="afff6"/>
            </w:pPr>
            <w:r w:rsidRPr="004F206F">
              <w:rPr>
                <w:rFonts w:hint="eastAsia"/>
              </w:rPr>
              <w:t>脆弱性対策の公開情報を悪用して、脆弱性対策の実施が遅れている製品・システムの</w:t>
            </w:r>
            <w:bookmarkStart w:id="316" w:name="■セキュリティホール５－１－３"/>
            <w:r w:rsidR="008C19DA">
              <w:fldChar w:fldCharType="begin"/>
            </w:r>
            <w:r w:rsidR="008C19DA">
              <w:rPr>
                <w:rFonts w:hint="eastAsia"/>
              </w:rPr>
              <w:instrText xml:space="preserve">HYPERLINK </w:instrText>
            </w:r>
            <w:r w:rsidR="008C19DA">
              <w:instrText xml:space="preserve"> \l "</w:instrText>
            </w:r>
            <w:r w:rsidR="008C19DA">
              <w:rPr>
                <w:rFonts w:hint="eastAsia"/>
              </w:rPr>
              <w:instrText>■セキュリティホール</w:instrText>
            </w:r>
            <w:r w:rsidR="008C19DA">
              <w:instrText>"</w:instrText>
            </w:r>
            <w:r w:rsidR="008C19DA">
              <w:fldChar w:fldCharType="separate"/>
            </w:r>
            <w:r w:rsidRPr="008C19DA">
              <w:rPr>
                <w:rStyle w:val="a7"/>
                <w:rFonts w:hint="eastAsia"/>
              </w:rPr>
              <w:t>セキュリティホール</w:t>
            </w:r>
            <w:bookmarkEnd w:id="316"/>
            <w:r w:rsidR="008C19DA">
              <w:fldChar w:fldCharType="end"/>
            </w:r>
            <w:r w:rsidRPr="004F206F">
              <w:rPr>
                <w:rFonts w:hint="eastAsia"/>
              </w:rPr>
              <w:t>を狙うという攻撃が発生しています。近年、情報の公開から</w:t>
            </w:r>
            <w:r w:rsidRPr="004F206F">
              <w:t>攻撃が本格化するまでの時間が短くなっています。</w:t>
            </w:r>
          </w:p>
          <w:p w14:paraId="161985F5" w14:textId="77777777" w:rsidR="000A1443" w:rsidRPr="004F206F" w:rsidRDefault="000A1443" w:rsidP="004F206F">
            <w:pPr>
              <w:pStyle w:val="afff6"/>
            </w:pPr>
          </w:p>
          <w:p w14:paraId="6C34D541" w14:textId="77777777" w:rsidR="000A1443" w:rsidRPr="004F206F" w:rsidRDefault="000A1443" w:rsidP="004F206F">
            <w:pPr>
              <w:pStyle w:val="afff6"/>
            </w:pPr>
            <w:r w:rsidRPr="004F206F">
              <w:rPr>
                <w:rFonts w:hint="eastAsia"/>
              </w:rPr>
              <w:t>事例：脆弱性を修正した機器へ継続的な攻撃（メールセキュリティ製品）</w:t>
            </w:r>
          </w:p>
          <w:p w14:paraId="41E602DE" w14:textId="77777777" w:rsidR="000A1443" w:rsidRDefault="000A1443" w:rsidP="004F206F">
            <w:pPr>
              <w:pStyle w:val="afff6"/>
            </w:pPr>
            <w:r w:rsidRPr="004F206F">
              <w:rPr>
                <w:rFonts w:hint="eastAsia"/>
              </w:rPr>
              <w:t>本脆弱性の修正対応後も、特定の組織では、攻撃者による新たなバックドアの設置や、ネットワーク上での横展開など、継続的な攻撃活動が確認されています。</w:t>
            </w:r>
          </w:p>
        </w:tc>
      </w:tr>
      <w:tr w:rsidR="000A1443" w14:paraId="2637C4DD" w14:textId="77777777" w:rsidTr="004521C1">
        <w:tc>
          <w:tcPr>
            <w:tcW w:w="1129" w:type="dxa"/>
            <w:shd w:val="clear" w:color="auto" w:fill="DAE9F7" w:themeFill="text2" w:themeFillTint="1A"/>
          </w:tcPr>
          <w:p w14:paraId="5E9F827E" w14:textId="77777777" w:rsidR="000A1443" w:rsidRPr="004F206F" w:rsidRDefault="000A1443" w:rsidP="004F206F">
            <w:pPr>
              <w:pStyle w:val="afff6"/>
            </w:pPr>
            <w:r w:rsidRPr="004F206F">
              <w:rPr>
                <w:rFonts w:hint="eastAsia"/>
              </w:rPr>
              <w:t>8位</w:t>
            </w:r>
          </w:p>
        </w:tc>
        <w:bookmarkStart w:id="317" w:name="■ビジネスメール詐欺5ー1ー3"/>
        <w:tc>
          <w:tcPr>
            <w:tcW w:w="9327" w:type="dxa"/>
          </w:tcPr>
          <w:p w14:paraId="285E15D5" w14:textId="40596B80" w:rsidR="000A1443" w:rsidRPr="004521C1" w:rsidRDefault="008F728E" w:rsidP="00465BED">
            <w:pPr>
              <w:pStyle w:val="afff8"/>
            </w:pPr>
            <w:r>
              <w:fldChar w:fldCharType="begin"/>
            </w:r>
            <w:r>
              <w:rPr>
                <w:rFonts w:hint="eastAsia"/>
              </w:rPr>
              <w:instrText xml:space="preserve">HYPERLINK </w:instrText>
            </w:r>
            <w:r>
              <w:instrText xml:space="preserve"> \l "</w:instrText>
            </w:r>
            <w:r>
              <w:rPr>
                <w:rFonts w:hint="eastAsia"/>
              </w:rPr>
              <w:instrText>■ビジネスメール詐欺</w:instrText>
            </w:r>
            <w:r>
              <w:instrText>"</w:instrText>
            </w:r>
            <w:r>
              <w:fldChar w:fldCharType="separate"/>
            </w:r>
            <w:r w:rsidR="000A1443" w:rsidRPr="008F728E">
              <w:rPr>
                <w:rStyle w:val="a7"/>
                <w:rFonts w:hint="eastAsia"/>
              </w:rPr>
              <w:t>ビジネスメール詐欺</w:t>
            </w:r>
            <w:bookmarkEnd w:id="317"/>
            <w:r>
              <w:fldChar w:fldCharType="end"/>
            </w:r>
            <w:r w:rsidR="000A1443" w:rsidRPr="004521C1">
              <w:rPr>
                <w:rFonts w:hint="eastAsia"/>
              </w:rPr>
              <w:t>による金銭被害</w:t>
            </w:r>
          </w:p>
          <w:p w14:paraId="3C786219" w14:textId="77777777" w:rsidR="000A1443" w:rsidRPr="00465BED" w:rsidRDefault="000A1443" w:rsidP="00465BED">
            <w:pPr>
              <w:pStyle w:val="afff6"/>
            </w:pPr>
            <w:r w:rsidRPr="00465BED">
              <w:rPr>
                <w:rFonts w:hint="eastAsia"/>
              </w:rPr>
              <w:t>悪意のある第三者が標的組織やその取引先の従業員などになりすましてメールを送信し、あらかじめ用意した偽の銀行口座に金銭を振り込ませるという詐欺です。</w:t>
            </w:r>
          </w:p>
          <w:p w14:paraId="71582B20" w14:textId="77777777" w:rsidR="000A1443" w:rsidRPr="00465BED" w:rsidRDefault="000A1443" w:rsidP="00465BED">
            <w:pPr>
              <w:pStyle w:val="afff6"/>
            </w:pPr>
          </w:p>
          <w:p w14:paraId="5E7B66DB" w14:textId="77777777" w:rsidR="000A1443" w:rsidRPr="00465BED" w:rsidRDefault="000A1443" w:rsidP="00465BED">
            <w:pPr>
              <w:pStyle w:val="afff6"/>
            </w:pPr>
            <w:r w:rsidRPr="00465BED">
              <w:rPr>
                <w:rFonts w:hint="eastAsia"/>
              </w:rPr>
              <w:t>事例：信頼できる取引先を騙るメール詐欺（医療製品企業）</w:t>
            </w:r>
          </w:p>
          <w:p w14:paraId="3F25BFB1" w14:textId="77777777" w:rsidR="000A1443" w:rsidRDefault="000A1443" w:rsidP="00465BED">
            <w:pPr>
              <w:pStyle w:val="afff6"/>
            </w:pPr>
            <w:r w:rsidRPr="00465BED">
              <w:rPr>
                <w:rFonts w:hint="eastAsia"/>
              </w:rPr>
              <w:t>支払口座の変更依頼が書かれた、取引先の名を騙るメールに従い、虚偽の銀行口座に総額</w:t>
            </w:r>
            <w:r w:rsidRPr="00465BED">
              <w:t>2億円振り込みをしたことを公表し</w:t>
            </w:r>
            <w:r w:rsidRPr="00465BED">
              <w:rPr>
                <w:rFonts w:hint="eastAsia"/>
              </w:rPr>
              <w:t>ました</w:t>
            </w:r>
            <w:r w:rsidRPr="00465BED">
              <w:t>。</w:t>
            </w:r>
          </w:p>
        </w:tc>
      </w:tr>
      <w:tr w:rsidR="000A1443" w14:paraId="22B0A886" w14:textId="77777777" w:rsidTr="004521C1">
        <w:tc>
          <w:tcPr>
            <w:tcW w:w="1129" w:type="dxa"/>
            <w:shd w:val="clear" w:color="auto" w:fill="DAE9F7" w:themeFill="text2" w:themeFillTint="1A"/>
          </w:tcPr>
          <w:p w14:paraId="44882AC7" w14:textId="77777777" w:rsidR="000A1443" w:rsidRPr="004F206F" w:rsidRDefault="000A1443" w:rsidP="004F206F">
            <w:pPr>
              <w:pStyle w:val="afff6"/>
            </w:pPr>
            <w:r w:rsidRPr="004F206F">
              <w:rPr>
                <w:rFonts w:hint="eastAsia"/>
              </w:rPr>
              <w:t>9位</w:t>
            </w:r>
          </w:p>
        </w:tc>
        <w:tc>
          <w:tcPr>
            <w:tcW w:w="9327" w:type="dxa"/>
          </w:tcPr>
          <w:p w14:paraId="36DDDBA0" w14:textId="77777777" w:rsidR="000A1443" w:rsidRPr="004521C1" w:rsidRDefault="000A1443" w:rsidP="00465BED">
            <w:pPr>
              <w:pStyle w:val="afff8"/>
            </w:pPr>
            <w:r w:rsidRPr="004521C1">
              <w:rPr>
                <w:rFonts w:hint="eastAsia"/>
              </w:rPr>
              <w:t>テレワーク等のニューノーマルな働き方を狙った攻撃</w:t>
            </w:r>
          </w:p>
          <w:p w14:paraId="783F5FF7" w14:textId="77777777" w:rsidR="000A1443" w:rsidRPr="0094480A" w:rsidRDefault="000A1443" w:rsidP="0094480A">
            <w:pPr>
              <w:pStyle w:val="afff6"/>
            </w:pPr>
            <w:r w:rsidRPr="0094480A">
              <w:rPr>
                <w:rFonts w:hint="eastAsia"/>
              </w:rPr>
              <w:t>テレワークに活用される</w:t>
            </w:r>
            <w:r w:rsidRPr="0094480A">
              <w:t>VPNサービスなどを狙った攻撃が、引き続き行われています。</w:t>
            </w:r>
          </w:p>
          <w:p w14:paraId="32517494" w14:textId="77777777" w:rsidR="000A1443" w:rsidRPr="0094480A" w:rsidRDefault="000A1443" w:rsidP="0094480A">
            <w:pPr>
              <w:pStyle w:val="afff6"/>
            </w:pPr>
          </w:p>
          <w:p w14:paraId="79F21054" w14:textId="77777777" w:rsidR="000A1443" w:rsidRPr="0094480A" w:rsidRDefault="000A1443" w:rsidP="0094480A">
            <w:pPr>
              <w:pStyle w:val="afff6"/>
            </w:pPr>
            <w:r w:rsidRPr="0094480A">
              <w:rPr>
                <w:rFonts w:hint="eastAsia"/>
              </w:rPr>
              <w:t>事例：在宅勤務用のリモートアクセス経路より侵入の疑い（製造業）</w:t>
            </w:r>
          </w:p>
          <w:p w14:paraId="56695A0E" w14:textId="77777777" w:rsidR="000A1443" w:rsidRDefault="000A1443" w:rsidP="0094480A">
            <w:pPr>
              <w:pStyle w:val="afff6"/>
            </w:pPr>
            <w:r w:rsidRPr="0094480A">
              <w:rPr>
                <w:rFonts w:hint="eastAsia"/>
              </w:rPr>
              <w:t>攻撃者がリモートアクセス経路から侵入し、ランサムウェアでデータセンターや国内拠点の一部サーバに保存されていたデータを暗号化しました。結果、約</w:t>
            </w:r>
            <w:r w:rsidRPr="0094480A">
              <w:t>6万件の個人情報が外部に流出しました。</w:t>
            </w:r>
          </w:p>
        </w:tc>
      </w:tr>
      <w:tr w:rsidR="000A1443" w14:paraId="3A641BAD" w14:textId="77777777" w:rsidTr="004521C1">
        <w:tc>
          <w:tcPr>
            <w:tcW w:w="1129" w:type="dxa"/>
            <w:shd w:val="clear" w:color="auto" w:fill="DAE9F7" w:themeFill="text2" w:themeFillTint="1A"/>
          </w:tcPr>
          <w:p w14:paraId="6E3DE38F" w14:textId="77777777" w:rsidR="000A1443" w:rsidRPr="004F206F" w:rsidRDefault="000A1443" w:rsidP="004F206F">
            <w:pPr>
              <w:pStyle w:val="afff6"/>
            </w:pPr>
            <w:r w:rsidRPr="004F206F">
              <w:rPr>
                <w:rFonts w:hint="eastAsia"/>
              </w:rPr>
              <w:t>10位</w:t>
            </w:r>
          </w:p>
        </w:tc>
        <w:tc>
          <w:tcPr>
            <w:tcW w:w="9327" w:type="dxa"/>
          </w:tcPr>
          <w:p w14:paraId="574FDEB5" w14:textId="43D4541C" w:rsidR="000A1443" w:rsidRPr="004521C1" w:rsidRDefault="000A1443" w:rsidP="0094480A">
            <w:pPr>
              <w:pStyle w:val="afff8"/>
            </w:pPr>
            <w:r w:rsidRPr="004521C1">
              <w:rPr>
                <w:rFonts w:hint="eastAsia"/>
              </w:rPr>
              <w:t>犯罪のビジネス化（</w:t>
            </w:r>
            <w:bookmarkStart w:id="318" w:name="■アンダーグラウンドサービス5ー1－3"/>
            <w:r w:rsidR="00910AF9">
              <w:fldChar w:fldCharType="begin"/>
            </w:r>
            <w:r w:rsidR="00910AF9">
              <w:rPr>
                <w:rFonts w:hint="eastAsia"/>
              </w:rPr>
              <w:instrText xml:space="preserve">HYPERLINK </w:instrText>
            </w:r>
            <w:r w:rsidR="00910AF9">
              <w:instrText xml:space="preserve"> \l "</w:instrText>
            </w:r>
            <w:r w:rsidR="00910AF9">
              <w:rPr>
                <w:rFonts w:hint="eastAsia"/>
              </w:rPr>
              <w:instrText>■アンダーグラウンドサービス</w:instrText>
            </w:r>
            <w:r w:rsidR="00910AF9">
              <w:instrText>"</w:instrText>
            </w:r>
            <w:r w:rsidR="00910AF9">
              <w:fldChar w:fldCharType="separate"/>
            </w:r>
            <w:r w:rsidRPr="00910AF9">
              <w:rPr>
                <w:rStyle w:val="a7"/>
                <w:rFonts w:hint="eastAsia"/>
              </w:rPr>
              <w:t>アンダーグラウンドサービス</w:t>
            </w:r>
            <w:bookmarkEnd w:id="318"/>
            <w:r w:rsidR="00910AF9">
              <w:fldChar w:fldCharType="end"/>
            </w:r>
            <w:r w:rsidRPr="004521C1">
              <w:rPr>
                <w:rFonts w:hint="eastAsia"/>
              </w:rPr>
              <w:t>）</w:t>
            </w:r>
          </w:p>
          <w:p w14:paraId="2E1FA60A" w14:textId="0A9E4E03" w:rsidR="000A1443" w:rsidRPr="0094480A" w:rsidRDefault="000A1443" w:rsidP="0094480A">
            <w:pPr>
              <w:pStyle w:val="afff6"/>
            </w:pPr>
            <w:r w:rsidRPr="0094480A">
              <w:rPr>
                <w:rFonts w:hint="eastAsia"/>
              </w:rPr>
              <w:t>アンダーグラウンド市場では、アカウントの</w:t>
            </w:r>
            <w:r w:rsidRPr="0094480A">
              <w:t>IDやパスワード、クレジットカード情報、ウイルスなどが売買され</w:t>
            </w:r>
            <w:r w:rsidRPr="0094480A">
              <w:rPr>
                <w:rFonts w:hint="eastAsia"/>
              </w:rPr>
              <w:t>て</w:t>
            </w:r>
            <w:r w:rsidRPr="0094480A">
              <w:t>います。話題のサービスのアカウント情報も売買されており、</w:t>
            </w:r>
            <w:bookmarkStart w:id="319" w:name="■多要素認証5ー1－3"/>
            <w:r w:rsidR="00644652">
              <w:fldChar w:fldCharType="begin"/>
            </w:r>
            <w:r w:rsidR="00644652">
              <w:rPr>
                <w:rFonts w:hint="eastAsia"/>
              </w:rPr>
              <w:instrText xml:space="preserve">HYPERLINK </w:instrText>
            </w:r>
            <w:r w:rsidR="00644652">
              <w:instrText xml:space="preserve"> \l "</w:instrText>
            </w:r>
            <w:r w:rsidR="00644652">
              <w:rPr>
                <w:rFonts w:hint="eastAsia"/>
              </w:rPr>
              <w:instrText>■多要素認証</w:instrText>
            </w:r>
            <w:r w:rsidR="00644652">
              <w:instrText>"</w:instrText>
            </w:r>
            <w:r w:rsidR="00644652">
              <w:fldChar w:fldCharType="separate"/>
            </w:r>
            <w:r w:rsidRPr="00644652">
              <w:rPr>
                <w:rStyle w:val="a7"/>
                <w:rFonts w:hint="eastAsia"/>
              </w:rPr>
              <w:t>多要素認証</w:t>
            </w:r>
            <w:bookmarkEnd w:id="319"/>
            <w:r w:rsidR="00644652">
              <w:fldChar w:fldCharType="end"/>
            </w:r>
            <w:r w:rsidRPr="0094480A">
              <w:rPr>
                <w:rFonts w:hint="eastAsia"/>
              </w:rPr>
              <w:t>を取り入れるなどのセキュリティ対策が</w:t>
            </w:r>
            <w:r w:rsidRPr="0094480A">
              <w:t>重要です。</w:t>
            </w:r>
          </w:p>
          <w:p w14:paraId="0F3190C6" w14:textId="77777777" w:rsidR="000A1443" w:rsidRPr="0094480A" w:rsidRDefault="000A1443" w:rsidP="0094480A">
            <w:pPr>
              <w:pStyle w:val="afff6"/>
            </w:pPr>
          </w:p>
          <w:p w14:paraId="7B8BA5D0" w14:textId="038EB3D9" w:rsidR="000A1443" w:rsidRPr="0094480A" w:rsidRDefault="000A1443" w:rsidP="0094480A">
            <w:pPr>
              <w:pStyle w:val="afff6"/>
            </w:pPr>
            <w:r w:rsidRPr="0094480A">
              <w:rPr>
                <w:rFonts w:hint="eastAsia"/>
              </w:rPr>
              <w:t>事例：国内製造業の情報が</w:t>
            </w:r>
            <w:bookmarkStart w:id="320" w:name="■ダークウェブ５－１－３"/>
            <w:r w:rsidR="00216577">
              <w:fldChar w:fldCharType="begin"/>
            </w:r>
            <w:r w:rsidR="00216577">
              <w:rPr>
                <w:rFonts w:hint="eastAsia"/>
              </w:rPr>
              <w:instrText xml:space="preserve">HYPERLINK </w:instrText>
            </w:r>
            <w:r w:rsidR="00216577">
              <w:instrText xml:space="preserve"> \l "</w:instrText>
            </w:r>
            <w:r w:rsidR="00216577">
              <w:rPr>
                <w:rFonts w:hint="eastAsia"/>
              </w:rPr>
              <w:instrText>■ダークウェブ</w:instrText>
            </w:r>
            <w:r w:rsidR="00216577">
              <w:instrText>"</w:instrText>
            </w:r>
            <w:r w:rsidR="00216577">
              <w:fldChar w:fldCharType="separate"/>
            </w:r>
            <w:r w:rsidRPr="00216577">
              <w:rPr>
                <w:rStyle w:val="a7"/>
                <w:rFonts w:hint="eastAsia"/>
              </w:rPr>
              <w:t>ダークウェブ</w:t>
            </w:r>
            <w:r w:rsidR="00216577">
              <w:fldChar w:fldCharType="end"/>
            </w:r>
            <w:bookmarkEnd w:id="320"/>
            <w:r w:rsidRPr="0094480A">
              <w:rPr>
                <w:rFonts w:hint="eastAsia"/>
              </w:rPr>
              <w:t>に流出（製造業）</w:t>
            </w:r>
          </w:p>
          <w:p w14:paraId="37650B02" w14:textId="68877581" w:rsidR="000A1443" w:rsidRDefault="000A1443" w:rsidP="0094480A">
            <w:pPr>
              <w:pStyle w:val="afff6"/>
            </w:pPr>
            <w:r w:rsidRPr="0094480A">
              <w:rPr>
                <w:rFonts w:hint="eastAsia"/>
              </w:rPr>
              <w:t>ダークウェブ</w:t>
            </w:r>
            <w:r>
              <w:rPr>
                <w:rFonts w:hint="eastAsia"/>
              </w:rPr>
              <w:t>上にアカウント情報や機密文書がアップロードされていることが判明しました。</w:t>
            </w:r>
          </w:p>
        </w:tc>
      </w:tr>
    </w:tbl>
    <w:p w14:paraId="2D868E6C" w14:textId="2A22C3FE" w:rsidR="000A1443" w:rsidRDefault="00D0238D" w:rsidP="00B523FA">
      <w:pPr>
        <w:ind w:firstLineChars="0" w:firstLine="0"/>
      </w:pPr>
      <w:r>
        <w:rPr>
          <w:noProof/>
        </w:rPr>
        <mc:AlternateContent>
          <mc:Choice Requires="wps">
            <w:drawing>
              <wp:anchor distT="0" distB="0" distL="114300" distR="114300" simplePos="0" relativeHeight="251656618" behindDoc="0" locked="0" layoutInCell="1" allowOverlap="1" wp14:anchorId="31263ACE" wp14:editId="4BD85CC6">
                <wp:simplePos x="0" y="0"/>
                <wp:positionH relativeFrom="margin">
                  <wp:posOffset>1725930</wp:posOffset>
                </wp:positionH>
                <wp:positionV relativeFrom="paragraph">
                  <wp:posOffset>86438</wp:posOffset>
                </wp:positionV>
                <wp:extent cx="3368040" cy="234315"/>
                <wp:effectExtent l="0" t="0" r="3810" b="0"/>
                <wp:wrapTopAndBottom/>
                <wp:docPr id="1533623951" name="テキスト ボックス 1533623951"/>
                <wp:cNvGraphicFramePr/>
                <a:graphic xmlns:a="http://schemas.openxmlformats.org/drawingml/2006/main">
                  <a:graphicData uri="http://schemas.microsoft.com/office/word/2010/wordprocessingShape">
                    <wps:wsp>
                      <wps:cNvSpPr txBox="1"/>
                      <wps:spPr>
                        <a:xfrm>
                          <a:off x="0" y="0"/>
                          <a:ext cx="3368040" cy="234315"/>
                        </a:xfrm>
                        <a:prstGeom prst="rect">
                          <a:avLst/>
                        </a:prstGeom>
                        <a:solidFill>
                          <a:schemeClr val="lt1"/>
                        </a:solidFill>
                        <a:ln w="6350">
                          <a:noFill/>
                        </a:ln>
                      </wps:spPr>
                      <wps:txbx>
                        <w:txbxContent>
                          <w:p w14:paraId="53BABDE9" w14:textId="77777777" w:rsidR="00D1775E" w:rsidRPr="00C25523" w:rsidRDefault="00D1775E" w:rsidP="005C10C7">
                            <w:pPr>
                              <w:pStyle w:val="aff2"/>
                            </w:pPr>
                            <w:r w:rsidRPr="00C25523">
                              <w:t>(出典) IPA「情報セキュリティ10大脅威 2024」をもとに作成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63ACE" id="テキスト ボックス 1533623951" o:spid="_x0000_s1058" type="#_x0000_t202" style="position:absolute;left:0;text-align:left;margin-left:135.9pt;margin-top:6.8pt;width:265.2pt;height:18.45pt;z-index:2516566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" fillcolor="white [3201]" stroked="f" strokeweight=".5pt">
                <v:textbox>
                  <w:txbxContent>
                    <w:p w14:paraId="53BABDE9" w14:textId="77777777" w:rsidR="00D1775E" w:rsidRPr="00C25523" w:rsidRDefault="00D1775E" w:rsidP="005C10C7">
                      <w:pPr>
                        <w:pStyle w:val="aff2"/>
                      </w:pPr>
                      <w:r w:rsidRPr="00C25523">
                        <w:t>(出典) IPA「情報セキュリティ10大脅威 2024」をもとに作成</w:t>
                      </w:r>
                    </w:p>
                  </w:txbxContent>
                </v:textbox>
                <w10:wrap type="topAndBottom" anchorx="margin"/>
              </v:shape>
            </w:pict>
          </mc:Fallback>
        </mc:AlternateContent>
      </w:r>
    </w:p>
    <w:p w14:paraId="1E127F28" w14:textId="118B5AB0" w:rsidR="000A1443" w:rsidRDefault="000A1443" w:rsidP="002A6987">
      <w:pPr>
        <w:pStyle w:val="3"/>
      </w:pPr>
      <w:bookmarkStart w:id="321" w:name="_Ref167783510"/>
      <w:bookmarkStart w:id="322" w:name="_Toc167890557"/>
      <w:bookmarkStart w:id="323" w:name="_Toc185338823"/>
      <w:bookmarkStart w:id="324" w:name="_Toc187824573"/>
      <w:bookmarkStart w:id="325" w:name="_Toc188348924"/>
      <w:r w:rsidRPr="007551F1">
        <w:rPr>
          <w:rFonts w:hint="eastAsia"/>
        </w:rPr>
        <w:t>重大インシデント事例から学ぶ課題解決</w:t>
      </w:r>
      <w:bookmarkEnd w:id="321"/>
      <w:bookmarkEnd w:id="322"/>
      <w:bookmarkEnd w:id="323"/>
      <w:bookmarkEnd w:id="324"/>
      <w:bookmarkEnd w:id="325"/>
    </w:p>
    <w:p w14:paraId="46A4E4AB" w14:textId="77777777" w:rsidR="000A1443" w:rsidRPr="006853E1" w:rsidRDefault="000A1443" w:rsidP="003E0313">
      <w:pPr>
        <w:pStyle w:val="4"/>
      </w:pPr>
      <w:bookmarkStart w:id="326" w:name="_Toc185338824"/>
      <w:bookmarkStart w:id="327" w:name="_Toc187824574"/>
      <w:bookmarkStart w:id="328" w:name="_Toc188348925"/>
      <w:r w:rsidRPr="006853E1">
        <w:rPr>
          <w:rFonts w:hint="eastAsia"/>
        </w:rPr>
        <w:t>インシデント事例から学ぶ</w:t>
      </w:r>
      <w:bookmarkEnd w:id="326"/>
      <w:bookmarkEnd w:id="327"/>
      <w:bookmarkEnd w:id="328"/>
    </w:p>
    <w:p w14:paraId="3EE5445F" w14:textId="77777777" w:rsidR="000A1443" w:rsidRPr="0009035C" w:rsidRDefault="000A1443">
      <w:r w:rsidRPr="0009035C">
        <w:rPr>
          <w:rFonts w:hint="eastAsia"/>
        </w:rPr>
        <w:t>デジタル社会が急速に発展し、インターネットが日常生活のあらゆる側面に浸透している現代において、情報セキュリティは最優先事項となっています。そのため、過去の重大インシデントから学び、脅威に対抗することが重要です。</w:t>
      </w:r>
    </w:p>
    <w:bookmarkStart w:id="329" w:name="■不正アクセス5ー2ー1"/>
    <w:p w14:paraId="7C7CB897" w14:textId="3A9ABB61" w:rsidR="000A1443" w:rsidRPr="0009035C" w:rsidRDefault="009F2C87">
      <w:r>
        <w:fldChar w:fldCharType="begin"/>
      </w:r>
      <w:r>
        <w:rPr>
          <w:rFonts w:hint="eastAsia"/>
        </w:rPr>
        <w:instrText xml:space="preserve">HYPERLINK </w:instrText>
      </w:r>
      <w:r>
        <w:instrText xml:space="preserve"> \l "</w:instrText>
      </w:r>
      <w:r>
        <w:rPr>
          <w:rFonts w:hint="eastAsia"/>
        </w:rPr>
        <w:instrText>■不正アクセス</w:instrText>
      </w:r>
      <w:r>
        <w:instrText>"</w:instrText>
      </w:r>
      <w:r>
        <w:fldChar w:fldCharType="separate"/>
      </w:r>
      <w:r w:rsidR="000A1443" w:rsidRPr="009F2C87">
        <w:rPr>
          <w:rStyle w:val="a7"/>
          <w:rFonts w:hint="eastAsia"/>
        </w:rPr>
        <w:t>不正アクセス</w:t>
      </w:r>
      <w:bookmarkEnd w:id="329"/>
      <w:r>
        <w:fldChar w:fldCharType="end"/>
      </w:r>
      <w:r w:rsidR="000A1443" w:rsidRPr="0009035C">
        <w:rPr>
          <w:rFonts w:hint="eastAsia"/>
        </w:rPr>
        <w:t>や</w:t>
      </w:r>
      <w:bookmarkStart w:id="330" w:name="■ランサムウェア5ー2ー1"/>
      <w:r w:rsidR="00E56B69">
        <w:fldChar w:fldCharType="begin"/>
      </w:r>
      <w:r w:rsidR="00E56B69">
        <w:rPr>
          <w:rFonts w:hint="eastAsia"/>
        </w:rPr>
        <w:instrText xml:space="preserve">HYPERLINK </w:instrText>
      </w:r>
      <w:r w:rsidR="00E56B69">
        <w:instrText xml:space="preserve"> \l "</w:instrText>
      </w:r>
      <w:r w:rsidR="00E56B69">
        <w:rPr>
          <w:rFonts w:hint="eastAsia"/>
        </w:rPr>
        <w:instrText>■ランサムウェア</w:instrText>
      </w:r>
      <w:r w:rsidR="00E56B69">
        <w:instrText>"</w:instrText>
      </w:r>
      <w:r w:rsidR="00E56B69">
        <w:fldChar w:fldCharType="separate"/>
      </w:r>
      <w:r w:rsidR="000A1443" w:rsidRPr="00E56B69">
        <w:rPr>
          <w:rStyle w:val="a7"/>
          <w:rFonts w:hint="eastAsia"/>
        </w:rPr>
        <w:t>ランサムウェア</w:t>
      </w:r>
      <w:bookmarkEnd w:id="330"/>
      <w:r w:rsidR="00E56B69">
        <w:fldChar w:fldCharType="end"/>
      </w:r>
      <w:r w:rsidR="000A1443" w:rsidRPr="0009035C">
        <w:rPr>
          <w:rFonts w:hint="eastAsia"/>
        </w:rPr>
        <w:t>の</w:t>
      </w:r>
      <w:bookmarkStart w:id="331" w:name="■暗号化5ー2－1"/>
      <w:r w:rsidR="0033781C">
        <w:fldChar w:fldCharType="begin"/>
      </w:r>
      <w:r w:rsidR="0033781C">
        <w:rPr>
          <w:rFonts w:hint="eastAsia"/>
        </w:rPr>
        <w:instrText xml:space="preserve">HYPERLINK </w:instrText>
      </w:r>
      <w:r w:rsidR="0033781C">
        <w:instrText xml:space="preserve"> \l "</w:instrText>
      </w:r>
      <w:r w:rsidR="0033781C">
        <w:rPr>
          <w:rFonts w:hint="eastAsia"/>
        </w:rPr>
        <w:instrText>■暗号化</w:instrText>
      </w:r>
      <w:r w:rsidR="0033781C">
        <w:instrText>"</w:instrText>
      </w:r>
      <w:r w:rsidR="0033781C">
        <w:fldChar w:fldCharType="separate"/>
      </w:r>
      <w:r w:rsidR="000A1443" w:rsidRPr="0033781C">
        <w:rPr>
          <w:rStyle w:val="a7"/>
          <w:rFonts w:hint="eastAsia"/>
        </w:rPr>
        <w:t>暗号化</w:t>
      </w:r>
      <w:bookmarkEnd w:id="331"/>
      <w:r w:rsidR="0033781C">
        <w:fldChar w:fldCharType="end"/>
      </w:r>
      <w:r w:rsidR="000A1443" w:rsidRPr="0009035C">
        <w:rPr>
          <w:rFonts w:hint="eastAsia"/>
        </w:rPr>
        <w:t>による業務停止、システムの損失といった実際</w:t>
      </w:r>
      <w:r w:rsidR="000A1443" w:rsidRPr="0009035C">
        <w:t>の事例から、何がうまく</w:t>
      </w:r>
      <w:r w:rsidR="000A1443">
        <w:rPr>
          <w:rFonts w:hint="eastAsia"/>
        </w:rPr>
        <w:t>い</w:t>
      </w:r>
      <w:r w:rsidR="000A1443" w:rsidRPr="0009035C">
        <w:t>かなかったのか、どのような手段が用いられたのか、どのような</w:t>
      </w:r>
      <w:bookmarkStart w:id="332" w:name="■脆弱性5ー2－1"/>
      <w:r w:rsidR="00867029">
        <w:fldChar w:fldCharType="begin"/>
      </w:r>
      <w:r w:rsidR="00867029">
        <w:instrText>HYPERLINK  \l "■脆弱性"</w:instrText>
      </w:r>
      <w:r w:rsidR="00867029">
        <w:fldChar w:fldCharType="separate"/>
      </w:r>
      <w:r w:rsidR="000A1443" w:rsidRPr="00867029">
        <w:rPr>
          <w:rStyle w:val="a7"/>
        </w:rPr>
        <w:t>脆弱性</w:t>
      </w:r>
      <w:bookmarkEnd w:id="332"/>
      <w:r w:rsidR="00867029">
        <w:fldChar w:fldCharType="end"/>
      </w:r>
      <w:r w:rsidR="000A1443" w:rsidRPr="0009035C">
        <w:t>が攻撃の対象となったのか理解することができます。これらの失敗から学ぶことは、理論的な知識だけでは得られない実践的な視点を身につけることができます。そして、実践的な視点を身につけることで、インシデントが発生した際の対応手順や新たな</w:t>
      </w:r>
      <w:bookmarkStart w:id="333" w:name="■セキュリティポリシー５－２－１"/>
      <w:r w:rsidR="00977291">
        <w:fldChar w:fldCharType="begin"/>
      </w:r>
      <w:r w:rsidR="00977291">
        <w:instrText>HYPERLINK  \l "■セキュリティポリシー"</w:instrText>
      </w:r>
      <w:r w:rsidR="00977291">
        <w:fldChar w:fldCharType="separate"/>
      </w:r>
      <w:r w:rsidR="000A1443" w:rsidRPr="00977291">
        <w:rPr>
          <w:rStyle w:val="a7"/>
        </w:rPr>
        <w:t>セキュリティポリシー</w:t>
      </w:r>
      <w:bookmarkEnd w:id="333"/>
      <w:r w:rsidR="00977291">
        <w:fldChar w:fldCharType="end"/>
      </w:r>
      <w:r w:rsidR="000A1443" w:rsidRPr="0009035C">
        <w:t>の策定といった具体的な行動に</w:t>
      </w:r>
      <w:r w:rsidR="000A1443">
        <w:rPr>
          <w:rFonts w:hint="eastAsia"/>
        </w:rPr>
        <w:t>つな</w:t>
      </w:r>
      <w:r w:rsidR="000A1443" w:rsidRPr="0009035C">
        <w:t>がります。</w:t>
      </w:r>
    </w:p>
    <w:p w14:paraId="57C26F04" w14:textId="77777777" w:rsidR="000A1443" w:rsidRDefault="000A1443">
      <w:r>
        <w:rPr>
          <w:noProof/>
        </w:rPr>
        <w:drawing>
          <wp:anchor distT="0" distB="0" distL="114300" distR="114300" simplePos="0" relativeHeight="251656297" behindDoc="0" locked="0" layoutInCell="1" allowOverlap="1" wp14:anchorId="39CA83D0" wp14:editId="13515844">
            <wp:simplePos x="0" y="0"/>
            <wp:positionH relativeFrom="margin">
              <wp:align>center</wp:align>
            </wp:positionH>
            <wp:positionV relativeFrom="paragraph">
              <wp:posOffset>1039788</wp:posOffset>
            </wp:positionV>
            <wp:extent cx="6035675" cy="1871345"/>
            <wp:effectExtent l="0" t="0" r="3175" b="0"/>
            <wp:wrapTopAndBottom/>
            <wp:docPr id="761478934"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35675" cy="1871345"/>
                    </a:xfrm>
                    <a:prstGeom prst="rect">
                      <a:avLst/>
                    </a:prstGeom>
                    <a:noFill/>
                    <a:ln>
                      <a:noFill/>
                    </a:ln>
                  </pic:spPr>
                </pic:pic>
              </a:graphicData>
            </a:graphic>
          </wp:anchor>
        </w:drawing>
      </w:r>
      <w:r w:rsidRPr="0009035C">
        <w:rPr>
          <w:rFonts w:hint="eastAsia"/>
        </w:rPr>
        <w:t>インシデント事例から学ぶことは、情報セキュリティの向上に欠かせません。過去の事例を通じて、脅威に対する対応策の策定や現在使用しているリスク戦略の改善、セキュリティ意識の向上が可能です。その結果、組織や個人の情報を守り、将来起こり得るインシデントに適切な対応を行うことが可能となります。</w:t>
      </w:r>
    </w:p>
    <w:p w14:paraId="5929D786" w14:textId="77777777" w:rsidR="000A1443" w:rsidRDefault="000A1443">
      <w:pPr>
        <w:ind w:firstLineChars="0" w:firstLine="0"/>
      </w:pPr>
    </w:p>
    <w:tbl>
      <w:tblPr>
        <w:tblStyle w:val="aa"/>
        <w:tblpPr w:leftFromText="142" w:rightFromText="142" w:vertAnchor="text" w:horzAnchor="margin" w:tblpXSpec="right" w:tblpY="30"/>
        <w:tblW w:w="10481" w:type="dxa"/>
        <w:tblLook w:val="04A0" w:firstRow="1" w:lastRow="0" w:firstColumn="1" w:lastColumn="0" w:noHBand="0" w:noVBand="1"/>
      </w:tblPr>
      <w:tblGrid>
        <w:gridCol w:w="10481"/>
      </w:tblGrid>
      <w:tr w:rsidR="000A1443" w:rsidRPr="0009035C" w14:paraId="2B3EBF9D" w14:textId="77777777">
        <w:tc>
          <w:tcPr>
            <w:tcW w:w="10481" w:type="dxa"/>
            <w:shd w:val="clear" w:color="auto" w:fill="2E5496"/>
          </w:tcPr>
          <w:p w14:paraId="353E1F2D" w14:textId="77777777" w:rsidR="000A1443" w:rsidRPr="0094480A" w:rsidRDefault="000A1443" w:rsidP="0094480A">
            <w:pPr>
              <w:pStyle w:val="aff0"/>
            </w:pPr>
            <w:r w:rsidRPr="0009035C">
              <w:t>目的</w:t>
            </w:r>
          </w:p>
        </w:tc>
      </w:tr>
      <w:tr w:rsidR="000A1443" w:rsidRPr="0009035C" w14:paraId="2598DDCD" w14:textId="77777777">
        <w:tc>
          <w:tcPr>
            <w:tcW w:w="10481" w:type="dxa"/>
          </w:tcPr>
          <w:p w14:paraId="2149C1B4" w14:textId="4F995AAE" w:rsidR="000A1443" w:rsidRPr="0009035C" w:rsidRDefault="000A1443" w:rsidP="0094480A">
            <w:pPr>
              <w:pStyle w:val="afff6"/>
            </w:pPr>
            <w:r w:rsidRPr="0009035C">
              <w:t>実際に発生した攻撃事例や</w:t>
            </w:r>
            <w:bookmarkStart w:id="334" w:name="■セキュリティインシデント5ー2－1"/>
            <w:r w:rsidR="006135D5">
              <w:fldChar w:fldCharType="begin"/>
            </w:r>
            <w:r w:rsidR="006135D5">
              <w:instrText>HYPERLINK  \l "■セキュリティインシデント"</w:instrText>
            </w:r>
            <w:r w:rsidR="006135D5">
              <w:fldChar w:fldCharType="separate"/>
            </w:r>
            <w:r w:rsidRPr="006135D5">
              <w:rPr>
                <w:rStyle w:val="a7"/>
              </w:rPr>
              <w:t>セキュリティインシデント</w:t>
            </w:r>
            <w:bookmarkEnd w:id="334"/>
            <w:r w:rsidR="006135D5">
              <w:fldChar w:fldCharType="end"/>
            </w:r>
            <w:r>
              <w:rPr>
                <w:rFonts w:hint="eastAsia"/>
              </w:rPr>
              <w:t>事例</w:t>
            </w:r>
            <w:r w:rsidRPr="0009035C">
              <w:t>をケーススタディ</w:t>
            </w:r>
            <w:r>
              <w:rPr>
                <w:rFonts w:hint="eastAsia"/>
              </w:rPr>
              <w:t>ーとして</w:t>
            </w:r>
            <w:r w:rsidRPr="0009035C">
              <w:t>学</w:t>
            </w:r>
            <w:r>
              <w:rPr>
                <w:rFonts w:hint="eastAsia"/>
              </w:rPr>
              <w:t>ぶこと</w:t>
            </w:r>
            <w:r w:rsidRPr="0009035C">
              <w:t>。具体的な知識を</w:t>
            </w:r>
            <w:r w:rsidRPr="0009035C">
              <w:rPr>
                <w:rFonts w:hint="eastAsia"/>
              </w:rPr>
              <w:t>もと</w:t>
            </w:r>
            <w:r w:rsidRPr="0009035C">
              <w:t>に実践的なアプローチ手法を習得すること。</w:t>
            </w:r>
          </w:p>
        </w:tc>
      </w:tr>
      <w:tr w:rsidR="000A1443" w:rsidRPr="0009035C" w14:paraId="2F9FF919" w14:textId="77777777">
        <w:tc>
          <w:tcPr>
            <w:tcW w:w="10481" w:type="dxa"/>
            <w:shd w:val="clear" w:color="auto" w:fill="2E5496"/>
          </w:tcPr>
          <w:p w14:paraId="7481B8EB" w14:textId="77777777" w:rsidR="000A1443" w:rsidRPr="0009035C" w:rsidRDefault="000A1443" w:rsidP="0094480A">
            <w:pPr>
              <w:pStyle w:val="aff0"/>
            </w:pPr>
            <w:r w:rsidRPr="0009035C">
              <w:t>学べる内容</w:t>
            </w:r>
          </w:p>
        </w:tc>
      </w:tr>
      <w:tr w:rsidR="000A1443" w:rsidRPr="0009035C" w14:paraId="2AF51837" w14:textId="77777777">
        <w:tc>
          <w:tcPr>
            <w:tcW w:w="10481" w:type="dxa"/>
          </w:tcPr>
          <w:p w14:paraId="2723F2F3" w14:textId="77777777" w:rsidR="000A1443" w:rsidRPr="0094480A" w:rsidRDefault="000A1443" w:rsidP="00892C01">
            <w:pPr>
              <w:pStyle w:val="afff6"/>
              <w:numPr>
                <w:ilvl w:val="0"/>
                <w:numId w:val="738"/>
              </w:numPr>
            </w:pPr>
            <w:r w:rsidRPr="0094480A">
              <w:t>攻撃手法や攻撃者の手口</w:t>
            </w:r>
          </w:p>
          <w:p w14:paraId="292C16F7" w14:textId="77777777" w:rsidR="000A1443" w:rsidRPr="0094480A" w:rsidRDefault="000A1443" w:rsidP="00892C01">
            <w:pPr>
              <w:pStyle w:val="afff6"/>
              <w:numPr>
                <w:ilvl w:val="0"/>
                <w:numId w:val="738"/>
              </w:numPr>
            </w:pPr>
            <w:r w:rsidRPr="0094480A">
              <w:t>インシデントの影響と被害範囲</w:t>
            </w:r>
          </w:p>
          <w:p w14:paraId="1B79CE89" w14:textId="77777777" w:rsidR="000A1443" w:rsidRPr="0009035C" w:rsidRDefault="000A1443" w:rsidP="00892C01">
            <w:pPr>
              <w:pStyle w:val="afff6"/>
              <w:numPr>
                <w:ilvl w:val="0"/>
                <w:numId w:val="738"/>
              </w:numPr>
            </w:pPr>
            <w:r w:rsidRPr="0094480A">
              <w:t>具体的なインシデント対応と復旧策</w:t>
            </w:r>
          </w:p>
        </w:tc>
      </w:tr>
      <w:tr w:rsidR="000A1443" w:rsidRPr="0009035C" w14:paraId="2690122C" w14:textId="77777777">
        <w:tc>
          <w:tcPr>
            <w:tcW w:w="10481" w:type="dxa"/>
            <w:shd w:val="clear" w:color="auto" w:fill="2E5496"/>
          </w:tcPr>
          <w:p w14:paraId="17AEC389" w14:textId="77777777" w:rsidR="000A1443" w:rsidRPr="0094480A" w:rsidRDefault="000A1443" w:rsidP="0094480A">
            <w:pPr>
              <w:pStyle w:val="aff0"/>
            </w:pPr>
            <w:r w:rsidRPr="0009035C">
              <w:t>活用例</w:t>
            </w:r>
          </w:p>
        </w:tc>
      </w:tr>
      <w:tr w:rsidR="000A1443" w:rsidRPr="0009035C" w14:paraId="186D8859" w14:textId="77777777">
        <w:tc>
          <w:tcPr>
            <w:tcW w:w="10481" w:type="dxa"/>
          </w:tcPr>
          <w:p w14:paraId="0015ECB1" w14:textId="77777777" w:rsidR="000A1443" w:rsidRPr="0094480A" w:rsidRDefault="000A1443" w:rsidP="00892C01">
            <w:pPr>
              <w:pStyle w:val="afff6"/>
              <w:numPr>
                <w:ilvl w:val="0"/>
                <w:numId w:val="739"/>
              </w:numPr>
            </w:pPr>
            <w:r w:rsidRPr="0094480A">
              <w:t>セキュリティリスク管理、対策の強化</w:t>
            </w:r>
          </w:p>
          <w:p w14:paraId="6425F972" w14:textId="77777777" w:rsidR="000A1443" w:rsidRPr="0094480A" w:rsidRDefault="000A1443" w:rsidP="00892C01">
            <w:pPr>
              <w:pStyle w:val="afff6"/>
              <w:numPr>
                <w:ilvl w:val="0"/>
                <w:numId w:val="739"/>
              </w:numPr>
            </w:pPr>
            <w:r w:rsidRPr="0094480A">
              <w:t>セキュリティポリシーの改善</w:t>
            </w:r>
          </w:p>
          <w:p w14:paraId="1FDF7EA2" w14:textId="77777777" w:rsidR="000A1443" w:rsidRPr="0094480A" w:rsidRDefault="000A1443" w:rsidP="00892C01">
            <w:pPr>
              <w:pStyle w:val="afff6"/>
              <w:numPr>
                <w:ilvl w:val="0"/>
                <w:numId w:val="739"/>
              </w:numPr>
            </w:pPr>
            <w:r w:rsidRPr="0094480A">
              <w:t>セキュリティインシデント対応の改善</w:t>
            </w:r>
          </w:p>
          <w:p w14:paraId="5C09C366" w14:textId="77777777" w:rsidR="000A1443" w:rsidRPr="0094480A" w:rsidRDefault="000A1443" w:rsidP="00892C01">
            <w:pPr>
              <w:pStyle w:val="afff6"/>
              <w:numPr>
                <w:ilvl w:val="0"/>
                <w:numId w:val="739"/>
              </w:numPr>
            </w:pPr>
            <w:r w:rsidRPr="0094480A">
              <w:t>脅威トレンドの把握、共有</w:t>
            </w:r>
          </w:p>
          <w:p w14:paraId="7D9A02E2" w14:textId="77777777" w:rsidR="000A1443" w:rsidRPr="0009035C" w:rsidRDefault="000A1443" w:rsidP="00892C01">
            <w:pPr>
              <w:pStyle w:val="afff6"/>
              <w:numPr>
                <w:ilvl w:val="0"/>
                <w:numId w:val="739"/>
              </w:numPr>
            </w:pPr>
            <w:r w:rsidRPr="0094480A">
              <w:t>セキュリティ意識の向上</w:t>
            </w:r>
          </w:p>
        </w:tc>
      </w:tr>
    </w:tbl>
    <w:p w14:paraId="3D1475B4" w14:textId="77777777" w:rsidR="000A1443" w:rsidRPr="0009035C" w:rsidRDefault="000A1443"/>
    <w:p w14:paraId="54809CD3" w14:textId="77777777" w:rsidR="00D0238D" w:rsidRPr="0009035C" w:rsidRDefault="00D0238D"/>
    <w:p w14:paraId="54F45D25" w14:textId="77777777" w:rsidR="000A1443" w:rsidRPr="0090531B" w:rsidRDefault="000A1443" w:rsidP="003E0313">
      <w:pPr>
        <w:pStyle w:val="4"/>
      </w:pPr>
      <w:bookmarkStart w:id="335" w:name="_Toc185338825"/>
      <w:bookmarkStart w:id="336" w:name="_Toc187824575"/>
      <w:bookmarkStart w:id="337" w:name="_Toc188348926"/>
      <w:r w:rsidRPr="00CF491A">
        <w:rPr>
          <w:rFonts w:hint="eastAsia"/>
        </w:rPr>
        <w:t>最近の攻撃トレンド、および中小企業にも発生しうるサイバー被害</w:t>
      </w:r>
      <w:r>
        <w:rPr>
          <w:rFonts w:hint="eastAsia"/>
        </w:rPr>
        <w:t>事例</w:t>
      </w:r>
      <w:bookmarkEnd w:id="335"/>
      <w:bookmarkEnd w:id="336"/>
      <w:bookmarkEnd w:id="337"/>
    </w:p>
    <w:p w14:paraId="3DA63DB7" w14:textId="77777777" w:rsidR="000A1443" w:rsidRDefault="000A1443">
      <w:r w:rsidRPr="00B44399">
        <w:rPr>
          <w:rFonts w:hint="eastAsia"/>
        </w:rPr>
        <w:t>攻撃手法は日々進化しており、中小企業もその標的とされることが増えています。以下では、最新の攻撃トレンドに焦点を当て、中小企業におけるサイバー被害の事例を紹介します。</w:t>
      </w:r>
      <w:r>
        <w:rPr>
          <w:rFonts w:hint="eastAsia"/>
        </w:rPr>
        <w:t>さまざま</w:t>
      </w:r>
      <w:r w:rsidRPr="00B44399">
        <w:rPr>
          <w:rFonts w:hint="eastAsia"/>
        </w:rPr>
        <w:t>な攻撃手法や実際の被害事例を通じて、中小企業がより強固なサイバーセキュリティ体制を構築する手助けとなります。</w:t>
      </w:r>
    </w:p>
    <w:p w14:paraId="2D9A7730" w14:textId="77777777" w:rsidR="000A1443" w:rsidRDefault="000A1443"/>
    <w:p w14:paraId="19DB40E2" w14:textId="77777777" w:rsidR="000A1443" w:rsidRPr="00CA4302" w:rsidRDefault="000A1443">
      <w:pPr>
        <w:pStyle w:val="5"/>
      </w:pPr>
      <w:r w:rsidRPr="00CA4302">
        <w:rPr>
          <w:rFonts w:hint="eastAsia"/>
        </w:rPr>
        <w:t>IoTデバイスによるサービス被害</w:t>
      </w:r>
    </w:p>
    <w:p w14:paraId="0B54ECC8" w14:textId="5DF6301D" w:rsidR="000A1443" w:rsidRPr="00CA4302" w:rsidRDefault="000A1443">
      <w:r w:rsidRPr="00663C82">
        <w:rPr>
          <w:noProof/>
        </w:rPr>
        <mc:AlternateContent>
          <mc:Choice Requires="wps">
            <w:drawing>
              <wp:anchor distT="0" distB="0" distL="114300" distR="114300" simplePos="0" relativeHeight="251656276" behindDoc="0" locked="0" layoutInCell="1" allowOverlap="1" wp14:anchorId="1F962F5D" wp14:editId="1CA721A6">
                <wp:simplePos x="0" y="0"/>
                <wp:positionH relativeFrom="margin">
                  <wp:posOffset>2609850</wp:posOffset>
                </wp:positionH>
                <wp:positionV relativeFrom="paragraph">
                  <wp:posOffset>4248150</wp:posOffset>
                </wp:positionV>
                <wp:extent cx="1426273" cy="184666"/>
                <wp:effectExtent l="0" t="0" r="0" b="0"/>
                <wp:wrapTopAndBottom/>
                <wp:docPr id="878685796" name="テキスト ボックス 51"/>
                <wp:cNvGraphicFramePr/>
                <a:graphic xmlns:a="http://schemas.openxmlformats.org/drawingml/2006/main">
                  <a:graphicData uri="http://schemas.microsoft.com/office/word/2010/wordprocessingShape">
                    <wps:wsp>
                      <wps:cNvSpPr txBox="1"/>
                      <wps:spPr>
                        <a:xfrm>
                          <a:off x="0" y="0"/>
                          <a:ext cx="1426273" cy="184666"/>
                        </a:xfrm>
                        <a:prstGeom prst="rect">
                          <a:avLst/>
                        </a:prstGeom>
                        <a:noFill/>
                      </wps:spPr>
                      <wps:txbx>
                        <w:txbxContent>
                          <w:p w14:paraId="34849C4A" w14:textId="47C88906" w:rsidR="000A1443" w:rsidRDefault="000A1443">
                            <w:pPr>
                              <w:pStyle w:val="aff2"/>
                            </w:pPr>
                            <w:r>
                              <w:rPr>
                                <w:rFonts w:hint="eastAsia"/>
                              </w:rPr>
                              <w:t>図1</w:t>
                            </w:r>
                            <w:r w:rsidR="00BC0FAD">
                              <w:rPr>
                                <w:rFonts w:hint="eastAsia"/>
                              </w:rPr>
                              <w:t>1</w:t>
                            </w:r>
                            <w:r>
                              <w:rPr>
                                <w:rFonts w:hint="eastAsia"/>
                              </w:rPr>
                              <w:t>. DDoS攻撃の概要図</w:t>
                            </w:r>
                          </w:p>
                        </w:txbxContent>
                      </wps:txbx>
                      <wps:bodyPr wrap="square" rtlCol="0">
                        <a:spAutoFit/>
                      </wps:bodyPr>
                    </wps:wsp>
                  </a:graphicData>
                </a:graphic>
              </wp:anchor>
            </w:drawing>
          </mc:Choice>
          <mc:Fallback>
            <w:pict>
              <v:shape w14:anchorId="1F962F5D" id="テキスト ボックス 51" o:spid="_x0000_s1059" type="#_x0000_t202" style="position:absolute;left:0;text-align:left;margin-left:205.5pt;margin-top:334.5pt;width:112.3pt;height:14.55pt;z-index:2516562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" filled="f" stroked="f">
                <v:textbox style="mso-fit-shape-to-text:t">
                  <w:txbxContent>
                    <w:p w14:paraId="34849C4A" w14:textId="47C88906" w:rsidR="000A1443" w:rsidRDefault="000A1443">
                      <w:pPr>
                        <w:pStyle w:val="aff2"/>
                      </w:pPr>
                      <w:r>
                        <w:rPr>
                          <w:rFonts w:hint="eastAsia"/>
                        </w:rPr>
                        <w:t>図1</w:t>
                      </w:r>
                      <w:r w:rsidR="00BC0FAD">
                        <w:rPr>
                          <w:rFonts w:hint="eastAsia"/>
                        </w:rPr>
                        <w:t>1</w:t>
                      </w:r>
                      <w:r>
                        <w:rPr>
                          <w:rFonts w:hint="eastAsia"/>
                        </w:rPr>
                        <w:t>. DDoS攻撃の概要図</w:t>
                      </w:r>
                    </w:p>
                  </w:txbxContent>
                </v:textbox>
                <w10:wrap type="topAndBottom" anchorx="margin"/>
              </v:shape>
            </w:pict>
          </mc:Fallback>
        </mc:AlternateContent>
      </w:r>
      <w:r>
        <w:rPr>
          <w:noProof/>
        </w:rPr>
        <w:drawing>
          <wp:anchor distT="0" distB="0" distL="114300" distR="114300" simplePos="0" relativeHeight="251656275" behindDoc="0" locked="0" layoutInCell="1" allowOverlap="1" wp14:anchorId="2931BBE1" wp14:editId="7DE0303A">
            <wp:simplePos x="0" y="0"/>
            <wp:positionH relativeFrom="margin">
              <wp:posOffset>2227580</wp:posOffset>
            </wp:positionH>
            <wp:positionV relativeFrom="paragraph">
              <wp:posOffset>1847215</wp:posOffset>
            </wp:positionV>
            <wp:extent cx="2188845" cy="2390140"/>
            <wp:effectExtent l="0" t="0" r="1905" b="0"/>
            <wp:wrapTopAndBottom/>
            <wp:docPr id="1868730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30172"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88845" cy="2390140"/>
                    </a:xfrm>
                    <a:prstGeom prst="rect">
                      <a:avLst/>
                    </a:prstGeom>
                    <a:noFill/>
                    <a:ln>
                      <a:noFill/>
                    </a:ln>
                  </pic:spPr>
                </pic:pic>
              </a:graphicData>
            </a:graphic>
          </wp:anchor>
        </w:drawing>
      </w:r>
      <w:r w:rsidRPr="00CA4302">
        <w:rPr>
          <w:rFonts w:hint="eastAsia"/>
        </w:rPr>
        <w:t>最近、</w:t>
      </w:r>
      <w:bookmarkStart w:id="338" w:name="■IoT（アイ・オー・ティー）5ー2ー2"/>
      <w:r w:rsidR="00450E25">
        <w:fldChar w:fldCharType="begin"/>
      </w:r>
      <w:r w:rsidR="00450E25">
        <w:rPr>
          <w:rFonts w:hint="eastAsia"/>
        </w:rPr>
        <w:instrText xml:space="preserve">HYPERLINK </w:instrText>
      </w:r>
      <w:r w:rsidR="00450E25">
        <w:instrText xml:space="preserve"> \l "</w:instrText>
      </w:r>
      <w:r w:rsidR="00450E25">
        <w:rPr>
          <w:rFonts w:hint="eastAsia"/>
        </w:rPr>
        <w:instrText>■</w:instrText>
      </w:r>
      <w:r w:rsidR="00450E25">
        <w:instrText>IoT（アイ・オー・ティー）"</w:instrText>
      </w:r>
      <w:r w:rsidR="00450E25">
        <w:fldChar w:fldCharType="separate"/>
      </w:r>
      <w:r w:rsidRPr="00450E25">
        <w:rPr>
          <w:rStyle w:val="a7"/>
          <w:rFonts w:hint="eastAsia"/>
        </w:rPr>
        <w:t>IoT</w:t>
      </w:r>
      <w:bookmarkEnd w:id="338"/>
      <w:r w:rsidR="00450E25">
        <w:fldChar w:fldCharType="end"/>
      </w:r>
      <w:r w:rsidRPr="00CA4302">
        <w:rPr>
          <w:rFonts w:hint="eastAsia"/>
        </w:rPr>
        <w:t>デバイスを標的にした</w:t>
      </w:r>
      <w:bookmarkStart w:id="339" w:name="■マルウェア5ー2ー2"/>
      <w:r w:rsidRPr="00CA4302">
        <w:rPr>
          <w:rFonts w:hint="eastAsia"/>
        </w:rPr>
        <w:t>マルウェア</w:t>
      </w:r>
      <w:bookmarkEnd w:id="339"/>
      <w:r w:rsidRPr="00CA4302">
        <w:rPr>
          <w:rFonts w:hint="eastAsia"/>
        </w:rPr>
        <w:t>が広まっています。この</w:t>
      </w:r>
      <w:hyperlink w:anchor="■マルウェア" w:history="1">
        <w:r w:rsidRPr="008125B9">
          <w:rPr>
            <w:rStyle w:val="a7"/>
            <w:rFonts w:hint="eastAsia"/>
          </w:rPr>
          <w:t>マルウェア</w:t>
        </w:r>
      </w:hyperlink>
      <w:r w:rsidRPr="00CA4302">
        <w:rPr>
          <w:rFonts w:hint="eastAsia"/>
        </w:rPr>
        <w:t>に感染した大量のIoT機器は、攻撃者によって遠隔操作され、大規模な</w:t>
      </w:r>
      <w:bookmarkStart w:id="340" w:name="■DDoS攻撃（ディードスこうげき）5ー2ー2"/>
      <w:r w:rsidR="003A0FE3">
        <w:fldChar w:fldCharType="begin"/>
      </w:r>
      <w:r w:rsidR="003A0FE3">
        <w:rPr>
          <w:rFonts w:hint="eastAsia"/>
        </w:rPr>
        <w:instrText xml:space="preserve">HYPERLINK </w:instrText>
      </w:r>
      <w:r w:rsidR="003A0FE3">
        <w:instrText xml:space="preserve"> \l "</w:instrText>
      </w:r>
      <w:r w:rsidR="003A0FE3">
        <w:rPr>
          <w:rFonts w:hint="eastAsia"/>
        </w:rPr>
        <w:instrText>■</w:instrText>
      </w:r>
      <w:r w:rsidR="003A0FE3">
        <w:instrText>DDoS攻撃（ディードスこうげき）"</w:instrText>
      </w:r>
      <w:r w:rsidR="003A0FE3">
        <w:fldChar w:fldCharType="separate"/>
      </w:r>
      <w:r w:rsidRPr="003A0FE3">
        <w:rPr>
          <w:rStyle w:val="a7"/>
          <w:rFonts w:hint="eastAsia"/>
        </w:rPr>
        <w:t>DDoS攻撃</w:t>
      </w:r>
      <w:bookmarkEnd w:id="340"/>
      <w:r w:rsidR="003A0FE3">
        <w:fldChar w:fldCharType="end"/>
      </w:r>
      <w:r w:rsidRPr="00CA4302">
        <w:rPr>
          <w:rFonts w:hint="eastAsia"/>
        </w:rPr>
        <w:t>に利用されます。企業がDDoS攻撃を受けると、自社のWebサイトが遅延したり、機能停止したりすることがあります。そして、攻撃を停止することと引き換えに、攻撃者から金銭を要求されることもあります。このような攻撃に対抗するためには、Webアプリケーションへの攻撃を防ぐための</w:t>
      </w:r>
      <w:bookmarkStart w:id="341" w:name="■WAF（ワフ）5ー2－2"/>
      <w:r w:rsidR="005657FA">
        <w:fldChar w:fldCharType="begin"/>
      </w:r>
      <w:r w:rsidR="005657FA">
        <w:rPr>
          <w:rFonts w:hint="eastAsia"/>
        </w:rPr>
        <w:instrText xml:space="preserve">HYPERLINK </w:instrText>
      </w:r>
      <w:r w:rsidR="005657FA">
        <w:instrText xml:space="preserve"> \l "</w:instrText>
      </w:r>
      <w:r w:rsidR="005657FA">
        <w:rPr>
          <w:rFonts w:hint="eastAsia"/>
        </w:rPr>
        <w:instrText>■</w:instrText>
      </w:r>
      <w:r w:rsidR="005657FA">
        <w:instrText>WAF（ワフ）"</w:instrText>
      </w:r>
      <w:r w:rsidR="005657FA">
        <w:fldChar w:fldCharType="separate"/>
      </w:r>
      <w:r w:rsidRPr="005657FA">
        <w:rPr>
          <w:rStyle w:val="a7"/>
          <w:rFonts w:hint="eastAsia"/>
        </w:rPr>
        <w:t>WAF</w:t>
      </w:r>
      <w:bookmarkEnd w:id="341"/>
      <w:r w:rsidR="005657FA">
        <w:fldChar w:fldCharType="end"/>
      </w:r>
      <w:r w:rsidRPr="00CA4302">
        <w:rPr>
          <w:rFonts w:hint="eastAsia"/>
        </w:rPr>
        <w:t>（Webアプリケーションファイアウォール）や、ネットワーク上の攻撃を防御するための</w:t>
      </w:r>
      <w:bookmarkStart w:id="342" w:name="■IPS5ー2－2"/>
      <w:r w:rsidR="00946E8E">
        <w:fldChar w:fldCharType="begin"/>
      </w:r>
      <w:r w:rsidR="00946E8E">
        <w:rPr>
          <w:rFonts w:hint="eastAsia"/>
        </w:rPr>
        <w:instrText xml:space="preserve">HYPERLINK </w:instrText>
      </w:r>
      <w:r w:rsidR="00946E8E">
        <w:instrText xml:space="preserve"> \l "</w:instrText>
      </w:r>
      <w:r w:rsidR="00946E8E">
        <w:rPr>
          <w:rFonts w:hint="eastAsia"/>
        </w:rPr>
        <w:instrText>■</w:instrText>
      </w:r>
      <w:r w:rsidR="00946E8E">
        <w:instrText>IPS"</w:instrText>
      </w:r>
      <w:r w:rsidR="00946E8E">
        <w:fldChar w:fldCharType="separate"/>
      </w:r>
      <w:r w:rsidRPr="00946E8E">
        <w:rPr>
          <w:rStyle w:val="a7"/>
          <w:rFonts w:hint="eastAsia"/>
        </w:rPr>
        <w:t>IPS</w:t>
      </w:r>
      <w:bookmarkEnd w:id="342"/>
      <w:r w:rsidR="00946E8E">
        <w:fldChar w:fldCharType="end"/>
      </w:r>
      <w:r w:rsidRPr="00CA4302">
        <w:rPr>
          <w:rFonts w:hint="eastAsia"/>
        </w:rPr>
        <w:t>（Intrusion Prevention System）の導入が考えられます。</w:t>
      </w:r>
    </w:p>
    <w:p w14:paraId="540C5D7E" w14:textId="77777777" w:rsidR="000A1443" w:rsidRPr="00967943" w:rsidRDefault="000A1443"/>
    <w:p w14:paraId="796B8462" w14:textId="77777777" w:rsidR="000A1443" w:rsidRDefault="000A1443">
      <w:pPr>
        <w:pStyle w:val="5"/>
      </w:pPr>
      <w:r>
        <w:rPr>
          <w:rFonts w:hint="eastAsia"/>
        </w:rPr>
        <w:t>テレワークによるサイバー被害事例</w:t>
      </w:r>
    </w:p>
    <w:p w14:paraId="2CC2AD19" w14:textId="4C1CCDA1" w:rsidR="000A1443" w:rsidRDefault="000A1443">
      <w:r w:rsidRPr="00CA484A">
        <w:rPr>
          <w:rFonts w:hint="eastAsia"/>
        </w:rPr>
        <w:t>新型コロナウイルスの影響により、テレワークが急速に広まり定着しています。企業では、テレワークを実施するために</w:t>
      </w:r>
      <w:bookmarkStart w:id="343" w:name="■VPN（VirtualPrivateNetwork）5ー2－2"/>
      <w:r w:rsidR="007F76B0">
        <w:fldChar w:fldCharType="begin"/>
      </w:r>
      <w:r w:rsidR="007F76B0">
        <w:instrText>HYPERLINK  \l "■VPN（VirtualPrivateNetwork）"</w:instrText>
      </w:r>
      <w:r w:rsidR="007F76B0">
        <w:fldChar w:fldCharType="separate"/>
      </w:r>
      <w:r w:rsidRPr="007F76B0">
        <w:rPr>
          <w:rStyle w:val="a7"/>
        </w:rPr>
        <w:t>VPN</w:t>
      </w:r>
      <w:bookmarkEnd w:id="343"/>
      <w:r w:rsidR="007F76B0">
        <w:fldChar w:fldCharType="end"/>
      </w:r>
      <w:r w:rsidRPr="00CA484A">
        <w:t>を利用して社外から社内ネットワークに安全に接続する取組が増えています。しかし、VPNの</w:t>
      </w:r>
      <w:bookmarkStart w:id="344" w:name="■脆弱性5ー2－2"/>
      <w:r w:rsidR="00867029">
        <w:fldChar w:fldCharType="begin"/>
      </w:r>
      <w:r w:rsidR="00867029">
        <w:instrText>HYPERLINK  \l "■脆弱性"</w:instrText>
      </w:r>
      <w:r w:rsidR="00867029">
        <w:fldChar w:fldCharType="separate"/>
      </w:r>
      <w:r w:rsidRPr="00867029">
        <w:rPr>
          <w:rStyle w:val="a7"/>
        </w:rPr>
        <w:t>脆弱性</w:t>
      </w:r>
      <w:bookmarkEnd w:id="344"/>
      <w:r w:rsidR="00867029">
        <w:fldChar w:fldCharType="end"/>
      </w:r>
      <w:r w:rsidRPr="00CA484A">
        <w:t>を悪用した</w:t>
      </w:r>
      <w:bookmarkStart w:id="345" w:name="■サイバー攻撃5ー2ー2"/>
      <w:r w:rsidR="00497343">
        <w:fldChar w:fldCharType="begin"/>
      </w:r>
      <w:r w:rsidR="00497343">
        <w:instrText>HYPERLINK  \l "■サイバー攻撃"</w:instrText>
      </w:r>
      <w:r w:rsidR="00497343">
        <w:fldChar w:fldCharType="separate"/>
      </w:r>
      <w:r w:rsidRPr="00497343">
        <w:rPr>
          <w:rStyle w:val="a7"/>
        </w:rPr>
        <w:t>サイバー攻撃</w:t>
      </w:r>
      <w:bookmarkEnd w:id="345"/>
      <w:r w:rsidR="00497343">
        <w:fldChar w:fldCharType="end"/>
      </w:r>
      <w:r w:rsidRPr="00CA484A">
        <w:t>が確認されています。具体的な事例として、某メーカーのインシデントが挙げられます。同社は、VPN機器において過去に判明した脆弱性に対処するためのアップデートを実施しました。しかし、ア</w:t>
      </w:r>
      <w:r w:rsidRPr="00CA484A">
        <w:rPr>
          <w:rFonts w:hint="eastAsia"/>
        </w:rPr>
        <w:t>ップデート前にパスワード情報が漏えいしており、当時から存在していたアカウントがパスワードの変更を行っていなかったため、</w:t>
      </w:r>
      <w:bookmarkStart w:id="346" w:name="■不正アクセス5ー2ー2"/>
      <w:r w:rsidR="007E4AB2">
        <w:fldChar w:fldCharType="begin"/>
      </w:r>
      <w:r w:rsidR="007E4AB2">
        <w:rPr>
          <w:rFonts w:hint="eastAsia"/>
        </w:rPr>
        <w:instrText xml:space="preserve">HYPERLINK </w:instrText>
      </w:r>
      <w:r w:rsidR="007E4AB2">
        <w:instrText xml:space="preserve"> \l "</w:instrText>
      </w:r>
      <w:r w:rsidR="007E4AB2">
        <w:rPr>
          <w:rFonts w:hint="eastAsia"/>
        </w:rPr>
        <w:instrText>■不正アクセス</w:instrText>
      </w:r>
      <w:r w:rsidR="007E4AB2">
        <w:instrText>"</w:instrText>
      </w:r>
      <w:r w:rsidR="007E4AB2">
        <w:fldChar w:fldCharType="separate"/>
      </w:r>
      <w:r w:rsidRPr="007E4AB2">
        <w:rPr>
          <w:rStyle w:val="a7"/>
          <w:rFonts w:hint="eastAsia"/>
        </w:rPr>
        <w:t>不正アクセス</w:t>
      </w:r>
      <w:bookmarkEnd w:id="346"/>
      <w:r w:rsidR="007E4AB2">
        <w:fldChar w:fldCharType="end"/>
      </w:r>
      <w:r w:rsidRPr="00CA484A">
        <w:rPr>
          <w:rFonts w:hint="eastAsia"/>
        </w:rPr>
        <w:t>が行われ、</w:t>
      </w:r>
      <w:bookmarkStart w:id="347" w:name="■ランサムウェア5ー2ー2"/>
      <w:r w:rsidR="00043CEC">
        <w:fldChar w:fldCharType="begin"/>
      </w:r>
      <w:r w:rsidR="00043CEC">
        <w:rPr>
          <w:rFonts w:hint="eastAsia"/>
        </w:rPr>
        <w:instrText xml:space="preserve">HYPERLINK </w:instrText>
      </w:r>
      <w:r w:rsidR="00043CEC">
        <w:instrText xml:space="preserve"> \l "</w:instrText>
      </w:r>
      <w:r w:rsidR="00043CEC">
        <w:rPr>
          <w:rFonts w:hint="eastAsia"/>
        </w:rPr>
        <w:instrText>■ランサムウェア</w:instrText>
      </w:r>
      <w:r w:rsidR="00043CEC">
        <w:instrText>"</w:instrText>
      </w:r>
      <w:r w:rsidR="00043CEC">
        <w:fldChar w:fldCharType="separate"/>
      </w:r>
      <w:r w:rsidRPr="00043CEC">
        <w:rPr>
          <w:rStyle w:val="a7"/>
          <w:rFonts w:hint="eastAsia"/>
        </w:rPr>
        <w:t>ランサムウェア</w:t>
      </w:r>
      <w:bookmarkEnd w:id="347"/>
      <w:r w:rsidR="00043CEC">
        <w:fldChar w:fldCharType="end"/>
      </w:r>
      <w:r w:rsidRPr="00CA484A">
        <w:rPr>
          <w:rFonts w:hint="eastAsia"/>
        </w:rPr>
        <w:t>の被害を受ける事例が発生しました。企業は、</w:t>
      </w:r>
      <w:r w:rsidRPr="00CA484A">
        <w:t>VPNのセキュリティ対策に十分な注意を払う必要があります。特に、パスワードの管理や定期的なアップデ</w:t>
      </w:r>
      <w:r w:rsidR="000455CA">
        <w:rPr>
          <w:rFonts w:hint="eastAsia"/>
          <w:noProof/>
        </w:rPr>
        <mc:AlternateContent>
          <mc:Choice Requires="wps">
            <w:drawing>
              <wp:anchor distT="0" distB="0" distL="114300" distR="114300" simplePos="0" relativeHeight="251656311" behindDoc="0" locked="0" layoutInCell="1" allowOverlap="1" wp14:anchorId="78722226" wp14:editId="69B87E4D">
                <wp:simplePos x="0" y="0"/>
                <wp:positionH relativeFrom="margin">
                  <wp:posOffset>57150</wp:posOffset>
                </wp:positionH>
                <wp:positionV relativeFrom="paragraph">
                  <wp:posOffset>3390265</wp:posOffset>
                </wp:positionV>
                <wp:extent cx="6528435" cy="234950"/>
                <wp:effectExtent l="0" t="0" r="0" b="0"/>
                <wp:wrapTopAndBottom/>
                <wp:docPr id="139636282" name="テキスト ボックス 1"/>
                <wp:cNvGraphicFramePr/>
                <a:graphic xmlns:a="http://schemas.openxmlformats.org/drawingml/2006/main">
                  <a:graphicData uri="http://schemas.microsoft.com/office/word/2010/wordprocessingShape">
                    <wps:wsp>
                      <wps:cNvSpPr txBox="1"/>
                      <wps:spPr>
                        <a:xfrm>
                          <a:off x="0" y="0"/>
                          <a:ext cx="6528435" cy="234950"/>
                        </a:xfrm>
                        <a:prstGeom prst="rect">
                          <a:avLst/>
                        </a:prstGeom>
                        <a:noFill/>
                        <a:ln w="6350">
                          <a:noFill/>
                        </a:ln>
                      </wps:spPr>
                      <wps:txbx>
                        <w:txbxContent>
                          <w:p w14:paraId="04725D2A" w14:textId="66D211DF" w:rsidR="000A1443" w:rsidRPr="00C25523" w:rsidRDefault="000A1443">
                            <w:pPr>
                              <w:pStyle w:val="aff2"/>
                            </w:pPr>
                            <w:r w:rsidRPr="00C25523">
                              <w:rPr>
                                <w:rFonts w:hint="eastAsia"/>
                              </w:rPr>
                              <w:t>図</w:t>
                            </w:r>
                            <w:r>
                              <w:rPr>
                                <w:rFonts w:hint="eastAsia"/>
                              </w:rPr>
                              <w:t>1</w:t>
                            </w:r>
                            <w:r w:rsidR="00BC0FAD">
                              <w:rPr>
                                <w:rFonts w:hint="eastAsia"/>
                              </w:rPr>
                              <w:t>2</w:t>
                            </w:r>
                            <w:r w:rsidRPr="00C25523">
                              <w:t>. VPN機器の脆弱性を利用した攻撃のイメージ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722226" id="_x0000_s1060" type="#_x0000_t202" style="position:absolute;left:0;text-align:left;margin-left:4.5pt;margin-top:266.95pt;width:514.05pt;height:18.5pt;z-index:251656311;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" filled="f" stroked="f" strokeweight=".5pt">
                <v:textbox>
                  <w:txbxContent>
                    <w:p w14:paraId="04725D2A" w14:textId="66D211DF" w:rsidR="000A1443" w:rsidRPr="00C25523" w:rsidRDefault="000A1443">
                      <w:pPr>
                        <w:pStyle w:val="aff2"/>
                      </w:pPr>
                      <w:r w:rsidRPr="00C25523">
                        <w:rPr>
                          <w:rFonts w:hint="eastAsia"/>
                        </w:rPr>
                        <w:t>図</w:t>
                      </w:r>
                      <w:r>
                        <w:rPr>
                          <w:rFonts w:hint="eastAsia"/>
                        </w:rPr>
                        <w:t>1</w:t>
                      </w:r>
                      <w:r w:rsidR="00BC0FAD">
                        <w:rPr>
                          <w:rFonts w:hint="eastAsia"/>
                        </w:rPr>
                        <w:t>2</w:t>
                      </w:r>
                      <w:r w:rsidRPr="00C25523">
                        <w:t>. VPN機器の脆弱性を利用した攻撃のイメージ</w:t>
                      </w:r>
                    </w:p>
                  </w:txbxContent>
                </v:textbox>
                <w10:wrap type="topAndBottom" anchorx="margin"/>
              </v:shape>
            </w:pict>
          </mc:Fallback>
        </mc:AlternateContent>
      </w:r>
      <w:r w:rsidR="000455CA">
        <w:rPr>
          <w:noProof/>
        </w:rPr>
        <w:drawing>
          <wp:anchor distT="0" distB="0" distL="114300" distR="114300" simplePos="0" relativeHeight="251656281" behindDoc="0" locked="0" layoutInCell="1" allowOverlap="1" wp14:anchorId="6B64AA2D" wp14:editId="6E187957">
            <wp:simplePos x="0" y="0"/>
            <wp:positionH relativeFrom="margin">
              <wp:posOffset>1052195</wp:posOffset>
            </wp:positionH>
            <wp:positionV relativeFrom="paragraph">
              <wp:posOffset>1595120</wp:posOffset>
            </wp:positionV>
            <wp:extent cx="4719320" cy="1880235"/>
            <wp:effectExtent l="0" t="0" r="5080" b="0"/>
            <wp:wrapTopAndBottom/>
            <wp:docPr id="18527851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85171"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19320" cy="1880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A484A">
        <w:t>ートの実施が重要です。</w:t>
      </w:r>
    </w:p>
    <w:p w14:paraId="546669EE" w14:textId="35F25E57" w:rsidR="000A1443" w:rsidRPr="000455CA" w:rsidRDefault="000A1443">
      <w:pPr>
        <w:ind w:firstLineChars="0" w:firstLine="0"/>
        <w:rPr>
          <w:b/>
          <w:sz w:val="20"/>
        </w:rPr>
      </w:pPr>
    </w:p>
    <w:p w14:paraId="77FAA1A7" w14:textId="77777777" w:rsidR="000A1443" w:rsidRDefault="000A1443">
      <w:pPr>
        <w:pStyle w:val="5"/>
      </w:pPr>
      <w:r>
        <w:rPr>
          <w:rFonts w:hint="eastAsia"/>
        </w:rPr>
        <w:t>テレワークのセキュリティ対策</w:t>
      </w:r>
    </w:p>
    <w:p w14:paraId="65188DD5" w14:textId="407FA28A" w:rsidR="000A1443" w:rsidRDefault="000A1443">
      <w:r w:rsidRPr="00CA484A">
        <w:rPr>
          <w:rFonts w:hint="eastAsia"/>
        </w:rPr>
        <w:t>総務省は、予算やセキュリティ</w:t>
      </w:r>
      <w:r>
        <w:rPr>
          <w:rFonts w:hint="eastAsia"/>
        </w:rPr>
        <w:t>管理</w:t>
      </w:r>
      <w:r w:rsidRPr="00CA484A">
        <w:rPr>
          <w:rFonts w:hint="eastAsia"/>
        </w:rPr>
        <w:t>体制が十分でない中小企業などを対象とした「中小企業等担当者向けテレワークセキュリティの手引き」を発行しています。この手引きでは、テレワークを実施する際に中小企業が考慮すべきセキュリティリスクに基づき、実現可能性と優先度の高いセキュリティ対策を具体的に示しています。本書に示された</w:t>
      </w:r>
      <w:r>
        <w:rPr>
          <w:rFonts w:hint="eastAsia"/>
        </w:rPr>
        <w:t>セキュリティ</w:t>
      </w:r>
      <w:r w:rsidRPr="00CA484A">
        <w:rPr>
          <w:rFonts w:hint="eastAsia"/>
        </w:rPr>
        <w:t>対策を実施することで、基本的かつ重要な</w:t>
      </w:r>
      <w:r>
        <w:rPr>
          <w:rFonts w:hint="eastAsia"/>
        </w:rPr>
        <w:t>セキュリティ</w:t>
      </w:r>
      <w:r w:rsidRPr="00CA484A">
        <w:rPr>
          <w:rFonts w:hint="eastAsia"/>
        </w:rPr>
        <w:t>対策を適切に行うことができます。以下の表は、会社が提供する端末を使用して</w:t>
      </w:r>
      <w:r w:rsidRPr="00CA484A">
        <w:t>VPNや</w:t>
      </w:r>
      <w:bookmarkStart w:id="348" w:name="■リモートデスクトップ接続5ー2ー2"/>
      <w:r w:rsidR="002E097D">
        <w:fldChar w:fldCharType="begin"/>
      </w:r>
      <w:r w:rsidR="002E097D">
        <w:instrText>HYPERLINK  \l "■リモートデスクトップ接続"</w:instrText>
      </w:r>
      <w:r w:rsidR="002E097D">
        <w:fldChar w:fldCharType="separate"/>
      </w:r>
      <w:r w:rsidRPr="002E097D">
        <w:rPr>
          <w:rStyle w:val="a7"/>
        </w:rPr>
        <w:t>リモートデスクトップ接続</w:t>
      </w:r>
      <w:r w:rsidR="002E097D">
        <w:fldChar w:fldCharType="end"/>
      </w:r>
      <w:bookmarkEnd w:id="348"/>
      <w:r w:rsidRPr="00CA484A">
        <w:t>を利用する際に</w:t>
      </w:r>
      <w:r w:rsidRPr="00CA484A">
        <w:rPr>
          <w:rFonts w:hint="eastAsia"/>
        </w:rPr>
        <w:t>必要なセキュリティ対策のチェックリストの一部です。</w:t>
      </w:r>
    </w:p>
    <w:p w14:paraId="7A06227B" w14:textId="77777777" w:rsidR="000A1443" w:rsidRDefault="000A1443"/>
    <w:tbl>
      <w:tblPr>
        <w:tblStyle w:val="aa"/>
        <w:tblW w:w="10603" w:type="dxa"/>
        <w:tblInd w:w="-147" w:type="dxa"/>
        <w:tblLook w:val="04A0" w:firstRow="1" w:lastRow="0" w:firstColumn="1" w:lastColumn="0" w:noHBand="0" w:noVBand="1"/>
      </w:tblPr>
      <w:tblGrid>
        <w:gridCol w:w="2836"/>
        <w:gridCol w:w="5387"/>
        <w:gridCol w:w="2380"/>
      </w:tblGrid>
      <w:tr w:rsidR="000A1443" w14:paraId="302564CB" w14:textId="77777777" w:rsidTr="0094480A">
        <w:tc>
          <w:tcPr>
            <w:tcW w:w="2836" w:type="dxa"/>
            <w:shd w:val="clear" w:color="auto" w:fill="2E5496"/>
          </w:tcPr>
          <w:p w14:paraId="5865BD6C" w14:textId="77777777" w:rsidR="000A1443" w:rsidRPr="0094480A" w:rsidRDefault="000A1443" w:rsidP="0094480A">
            <w:pPr>
              <w:pStyle w:val="aff0"/>
            </w:pPr>
            <w:r w:rsidRPr="0094480A">
              <w:t>分類</w:t>
            </w:r>
          </w:p>
        </w:tc>
        <w:tc>
          <w:tcPr>
            <w:tcW w:w="5386" w:type="dxa"/>
            <w:shd w:val="clear" w:color="auto" w:fill="2E5496"/>
          </w:tcPr>
          <w:p w14:paraId="5220B213" w14:textId="77777777" w:rsidR="000A1443" w:rsidRPr="0094480A" w:rsidRDefault="000A1443" w:rsidP="0094480A">
            <w:pPr>
              <w:pStyle w:val="aff0"/>
            </w:pPr>
            <w:r w:rsidRPr="0094480A">
              <w:t>対策内容</w:t>
            </w:r>
          </w:p>
        </w:tc>
        <w:tc>
          <w:tcPr>
            <w:tcW w:w="2380" w:type="dxa"/>
            <w:shd w:val="clear" w:color="auto" w:fill="2E5496"/>
          </w:tcPr>
          <w:p w14:paraId="4B5C5493" w14:textId="77777777" w:rsidR="000A1443" w:rsidRPr="0094480A" w:rsidRDefault="000A1443" w:rsidP="0094480A">
            <w:pPr>
              <w:pStyle w:val="aff0"/>
            </w:pPr>
            <w:r w:rsidRPr="0094480A">
              <w:t>想定脅威</w:t>
            </w:r>
          </w:p>
        </w:tc>
      </w:tr>
      <w:tr w:rsidR="000A1443" w14:paraId="6992DC19" w14:textId="77777777" w:rsidTr="0094480A">
        <w:tc>
          <w:tcPr>
            <w:tcW w:w="2836" w:type="dxa"/>
            <w:vAlign w:val="center"/>
          </w:tcPr>
          <w:p w14:paraId="25988DF9" w14:textId="77777777" w:rsidR="000A1443" w:rsidRPr="0094480A" w:rsidRDefault="000A1443" w:rsidP="0094480A">
            <w:pPr>
              <w:pStyle w:val="afff6"/>
            </w:pPr>
            <w:r w:rsidRPr="0094480A">
              <w:t>資産・構成管理</w:t>
            </w:r>
          </w:p>
        </w:tc>
        <w:tc>
          <w:tcPr>
            <w:tcW w:w="5386" w:type="dxa"/>
            <w:vAlign w:val="center"/>
          </w:tcPr>
          <w:p w14:paraId="688B5535" w14:textId="77777777" w:rsidR="000A1443" w:rsidRPr="0094480A" w:rsidRDefault="000A1443" w:rsidP="0094480A">
            <w:pPr>
              <w:pStyle w:val="afff6"/>
            </w:pPr>
            <w:r w:rsidRPr="0094480A">
              <w:t>許可したテレワーク端末のみがテレワークに利用されており、利用されるテレワーク端末とその利用者を把握している。</w:t>
            </w:r>
          </w:p>
        </w:tc>
        <w:tc>
          <w:tcPr>
            <w:tcW w:w="2380" w:type="dxa"/>
            <w:vAlign w:val="center"/>
          </w:tcPr>
          <w:p w14:paraId="4450C498" w14:textId="77777777" w:rsidR="000A1443" w:rsidRPr="0094480A" w:rsidRDefault="000A1443" w:rsidP="0094480A">
            <w:pPr>
              <w:pStyle w:val="afff6"/>
            </w:pPr>
            <w:r w:rsidRPr="0094480A">
              <w:t>マルウェア感染</w:t>
            </w:r>
            <w:r w:rsidRPr="0094480A">
              <w:rPr>
                <w:rFonts w:hint="eastAsia"/>
              </w:rPr>
              <w:t>・</w:t>
            </w:r>
            <w:r w:rsidRPr="0094480A">
              <w:t>不正アクセス盗難・紛失</w:t>
            </w:r>
          </w:p>
        </w:tc>
      </w:tr>
      <w:tr w:rsidR="000A1443" w14:paraId="655C5DA1" w14:textId="77777777" w:rsidTr="0094480A">
        <w:tc>
          <w:tcPr>
            <w:tcW w:w="2836" w:type="dxa"/>
            <w:vAlign w:val="center"/>
          </w:tcPr>
          <w:p w14:paraId="4212A5F7" w14:textId="77777777" w:rsidR="000A1443" w:rsidRPr="0094480A" w:rsidRDefault="000A1443" w:rsidP="0094480A">
            <w:pPr>
              <w:pStyle w:val="afff6"/>
            </w:pPr>
            <w:r w:rsidRPr="0094480A">
              <w:t>物理セキュリティ</w:t>
            </w:r>
          </w:p>
        </w:tc>
        <w:tc>
          <w:tcPr>
            <w:tcW w:w="5386" w:type="dxa"/>
            <w:vAlign w:val="center"/>
          </w:tcPr>
          <w:p w14:paraId="6075CA5F" w14:textId="00D7D8C1" w:rsidR="000A1443" w:rsidRPr="0094480A" w:rsidRDefault="000A1443" w:rsidP="0094480A">
            <w:pPr>
              <w:pStyle w:val="afff6"/>
            </w:pPr>
            <w:r w:rsidRPr="0094480A">
              <w:t>テレワーク端末に対して覗き見防止フィルタをはり、離席時には</w:t>
            </w:r>
            <w:bookmarkStart w:id="349" w:name="■スクリーンロック５－２－２"/>
            <w:r>
              <w:fldChar w:fldCharType="begin"/>
            </w:r>
            <w:r w:rsidR="00A00806">
              <w:instrText>HYPERLINK  \l "■スクリーンロック"</w:instrText>
            </w:r>
            <w:r>
              <w:fldChar w:fldCharType="separate"/>
            </w:r>
            <w:r w:rsidRPr="001320CA">
              <w:rPr>
                <w:rStyle w:val="a7"/>
              </w:rPr>
              <w:t>スクリーンロック</w:t>
            </w:r>
            <w:r>
              <w:fldChar w:fldCharType="end"/>
            </w:r>
            <w:bookmarkEnd w:id="349"/>
            <w:r w:rsidRPr="0094480A">
              <w:t>をかけるようルール化している。</w:t>
            </w:r>
          </w:p>
        </w:tc>
        <w:tc>
          <w:tcPr>
            <w:tcW w:w="2380" w:type="dxa"/>
            <w:vAlign w:val="center"/>
          </w:tcPr>
          <w:p w14:paraId="21E18FF5" w14:textId="77777777" w:rsidR="000A1443" w:rsidRPr="0094480A" w:rsidRDefault="000A1443" w:rsidP="0094480A">
            <w:pPr>
              <w:pStyle w:val="afff6"/>
            </w:pPr>
            <w:r w:rsidRPr="0094480A">
              <w:t>情報の盗聴</w:t>
            </w:r>
          </w:p>
        </w:tc>
      </w:tr>
    </w:tbl>
    <w:tbl>
      <w:tblPr>
        <w:tblStyle w:val="aa"/>
        <w:tblpPr w:leftFromText="142" w:rightFromText="142" w:vertAnchor="text" w:horzAnchor="margin" w:tblpY="349"/>
        <w:tblW w:w="10603" w:type="dxa"/>
        <w:tblLook w:val="04A0" w:firstRow="1" w:lastRow="0" w:firstColumn="1" w:lastColumn="0" w:noHBand="0" w:noVBand="1"/>
      </w:tblPr>
      <w:tblGrid>
        <w:gridCol w:w="4253"/>
        <w:gridCol w:w="6350"/>
      </w:tblGrid>
      <w:tr w:rsidR="0094480A" w14:paraId="2CEC8FD6" w14:textId="77777777" w:rsidTr="0094480A">
        <w:tc>
          <w:tcPr>
            <w:tcW w:w="10603" w:type="dxa"/>
            <w:gridSpan w:val="2"/>
          </w:tcPr>
          <w:p w14:paraId="08CFF4BC" w14:textId="77777777" w:rsidR="0094480A" w:rsidRPr="00515A8F" w:rsidRDefault="0094480A" w:rsidP="00601047">
            <w:pPr>
              <w:pStyle w:val="affe"/>
              <w:framePr w:hSpace="0" w:wrap="auto" w:vAnchor="margin" w:hAnchor="text" w:yAlign="inline"/>
            </w:pPr>
            <w:r w:rsidRPr="00515A8F">
              <w:t>詳細理解のため参考となる文献（参考文献</w:t>
            </w:r>
            <w:r w:rsidRPr="00515A8F">
              <w:rPr>
                <w:spacing w:val="-10"/>
              </w:rPr>
              <w:t>）</w:t>
            </w:r>
          </w:p>
        </w:tc>
      </w:tr>
      <w:tr w:rsidR="0094480A" w14:paraId="74EEEF1C" w14:textId="77777777" w:rsidTr="0094480A">
        <w:tc>
          <w:tcPr>
            <w:tcW w:w="4253" w:type="dxa"/>
            <w:shd w:val="clear" w:color="auto" w:fill="F1A983" w:themeFill="accent2" w:themeFillTint="99"/>
          </w:tcPr>
          <w:p w14:paraId="0A56DFC9" w14:textId="77777777" w:rsidR="0094480A" w:rsidRPr="00515A8F" w:rsidRDefault="0094480A" w:rsidP="00601047">
            <w:pPr>
              <w:pStyle w:val="affe"/>
              <w:framePr w:hSpace="0" w:wrap="auto" w:vAnchor="margin" w:hAnchor="text" w:yAlign="inline"/>
            </w:pPr>
            <w:r w:rsidRPr="00515A8F">
              <w:t>中小企業等担当者向け テレワークセキュリティの手引き</w:t>
            </w:r>
            <w:r>
              <w:rPr>
                <w:rFonts w:hint="eastAsia"/>
              </w:rPr>
              <w:t xml:space="preserve"> 第3版</w:t>
            </w:r>
          </w:p>
        </w:tc>
        <w:tc>
          <w:tcPr>
            <w:tcW w:w="6350" w:type="dxa"/>
          </w:tcPr>
          <w:p w14:paraId="41D3C9BB" w14:textId="77777777" w:rsidR="0094480A" w:rsidRPr="00515A8F" w:rsidRDefault="0094480A" w:rsidP="00601047">
            <w:pPr>
              <w:pStyle w:val="affe"/>
              <w:framePr w:hSpace="0" w:wrap="auto" w:vAnchor="margin" w:hAnchor="text" w:yAlign="inline"/>
            </w:pPr>
            <w:r w:rsidRPr="000744EF">
              <w:t>https://www.soumu.go.jp/main_content/000816096.pdf</w:t>
            </w:r>
          </w:p>
        </w:tc>
      </w:tr>
    </w:tbl>
    <w:p w14:paraId="7CD96500" w14:textId="77777777" w:rsidR="007352E0" w:rsidRDefault="007352E0" w:rsidP="007352E0"/>
    <w:p w14:paraId="317E2260" w14:textId="2330A138" w:rsidR="000A1443" w:rsidRDefault="000A1443" w:rsidP="003E0313">
      <w:pPr>
        <w:pStyle w:val="4"/>
      </w:pPr>
      <w:bookmarkStart w:id="350" w:name="_Toc185338826"/>
      <w:bookmarkStart w:id="351" w:name="_Toc187824576"/>
      <w:bookmarkStart w:id="352" w:name="_Toc188348927"/>
      <w:r w:rsidRPr="00025F32">
        <w:rPr>
          <w:rFonts w:hint="eastAsia"/>
        </w:rPr>
        <w:t>事案発生</w:t>
      </w:r>
      <w:r w:rsidRPr="00025F32">
        <w:t>-&gt;課題の抽出-&gt;再発防止策の実施までの流れ</w:t>
      </w:r>
      <w:bookmarkEnd w:id="350"/>
      <w:bookmarkEnd w:id="351"/>
      <w:bookmarkEnd w:id="352"/>
    </w:p>
    <w:p w14:paraId="4EF99AAF" w14:textId="23F4036C" w:rsidR="000A1443" w:rsidRDefault="00194DA2" w:rsidP="00194DA2">
      <w:pPr>
        <w:ind w:firstLine="120"/>
      </w:pPr>
      <w:r>
        <w:rPr>
          <w:noProof/>
          <w:sz w:val="12"/>
          <w:szCs w:val="12"/>
        </w:rPr>
        <w:drawing>
          <wp:anchor distT="0" distB="0" distL="114300" distR="114300" simplePos="0" relativeHeight="251656266" behindDoc="0" locked="0" layoutInCell="1" allowOverlap="1" wp14:anchorId="56F3EB14" wp14:editId="11D64818">
            <wp:simplePos x="0" y="0"/>
            <wp:positionH relativeFrom="margin">
              <wp:align>center</wp:align>
            </wp:positionH>
            <wp:positionV relativeFrom="paragraph">
              <wp:posOffset>561975</wp:posOffset>
            </wp:positionV>
            <wp:extent cx="3511550" cy="951230"/>
            <wp:effectExtent l="0" t="0" r="0" b="1270"/>
            <wp:wrapTopAndBottom/>
            <wp:docPr id="703346522"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11550" cy="951230"/>
                    </a:xfrm>
                    <a:prstGeom prst="rect">
                      <a:avLst/>
                    </a:prstGeom>
                    <a:noFill/>
                    <a:ln>
                      <a:noFill/>
                    </a:ln>
                  </pic:spPr>
                </pic:pic>
              </a:graphicData>
            </a:graphic>
          </wp:anchor>
        </w:drawing>
      </w:r>
      <w:r w:rsidR="000A1443" w:rsidRPr="00697C12">
        <w:rPr>
          <w:rFonts w:hint="eastAsia"/>
        </w:rPr>
        <w:t>インシデントが発生した場合の基本的な対応方法についての紹介となります。図</w:t>
      </w:r>
      <w:r w:rsidR="000A1443">
        <w:rPr>
          <w:rFonts w:hint="eastAsia"/>
        </w:rPr>
        <w:t>8</w:t>
      </w:r>
      <w:r w:rsidR="000A1443" w:rsidRPr="00697C12">
        <w:t>に示すように、3つのステップで対応します。</w:t>
      </w:r>
    </w:p>
    <w:p w14:paraId="5A6DBFEB" w14:textId="77777777" w:rsidR="000A1443" w:rsidRPr="00194DA2" w:rsidRDefault="00194DA2" w:rsidP="00194DA2">
      <w:r w:rsidRPr="00A36E1E">
        <w:rPr>
          <w:noProof/>
        </w:rPr>
        <mc:AlternateContent>
          <mc:Choice Requires="wps">
            <w:drawing>
              <wp:anchor distT="0" distB="0" distL="114300" distR="114300" simplePos="0" relativeHeight="251656267" behindDoc="0" locked="0" layoutInCell="1" allowOverlap="1" wp14:anchorId="797B506F" wp14:editId="6498758B">
                <wp:simplePos x="0" y="0"/>
                <wp:positionH relativeFrom="margin">
                  <wp:align>center</wp:align>
                </wp:positionH>
                <wp:positionV relativeFrom="paragraph">
                  <wp:posOffset>1215390</wp:posOffset>
                </wp:positionV>
                <wp:extent cx="2336165" cy="184150"/>
                <wp:effectExtent l="0" t="0" r="0" b="3810"/>
                <wp:wrapTopAndBottom/>
                <wp:docPr id="962575302" name="テキスト ボックス 15"/>
                <wp:cNvGraphicFramePr/>
                <a:graphic xmlns:a="http://schemas.openxmlformats.org/drawingml/2006/main">
                  <a:graphicData uri="http://schemas.microsoft.com/office/word/2010/wordprocessingShape">
                    <wps:wsp>
                      <wps:cNvSpPr txBox="1"/>
                      <wps:spPr>
                        <a:xfrm>
                          <a:off x="0" y="0"/>
                          <a:ext cx="2336165" cy="1841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FB1733" w14:textId="73B1669A" w:rsidR="000A1443" w:rsidRDefault="000A1443">
                            <w:pPr>
                              <w:jc w:val="center"/>
                              <w:textAlignment w:val="baseline"/>
                            </w:pPr>
                            <w:r>
                              <w:rPr>
                                <w:rFonts w:hint="eastAsia"/>
                              </w:rPr>
                              <w:t>図1</w:t>
                            </w:r>
                            <w:r w:rsidR="00BC0FAD">
                              <w:rPr>
                                <w:rFonts w:hint="eastAsia"/>
                              </w:rPr>
                              <w:t>3</w:t>
                            </w:r>
                            <w:r>
                              <w:rPr>
                                <w:rFonts w:hint="eastAsia"/>
                              </w:rPr>
                              <w:t>. インシデント対応の３ステップ</w:t>
                            </w:r>
                          </w:p>
                        </w:txbxContent>
                      </wps:txbx>
                      <wps:bodyPr wrap="square" rtlCol="0">
                        <a:spAutoFit/>
                      </wps:bodyPr>
                    </wps:wsp>
                  </a:graphicData>
                </a:graphic>
              </wp:anchor>
            </w:drawing>
          </mc:Choice>
          <mc:Fallback>
            <w:pict>
              <v:shape w14:anchorId="797B506F" id="_x0000_s1061" type="#_x0000_t202" style="position:absolute;left:0;text-align:left;margin-left:0;margin-top:95.7pt;width:183.95pt;height:14.5pt;z-index:251656267;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" filled="f" stroked="f">
                <v:textbox style="mso-fit-shape-to-text:t">
                  <w:txbxContent>
                    <w:p w14:paraId="10FB1733" w14:textId="73B1669A" w:rsidR="000A1443" w:rsidRDefault="000A1443">
                      <w:pPr>
                        <w:jc w:val="center"/>
                        <w:textAlignment w:val="baseline"/>
                      </w:pPr>
                      <w:r>
                        <w:rPr>
                          <w:rFonts w:hint="eastAsia"/>
                        </w:rPr>
                        <w:t>図1</w:t>
                      </w:r>
                      <w:r w:rsidR="00BC0FAD">
                        <w:rPr>
                          <w:rFonts w:hint="eastAsia"/>
                        </w:rPr>
                        <w:t>3</w:t>
                      </w:r>
                      <w:r>
                        <w:rPr>
                          <w:rFonts w:hint="eastAsia"/>
                        </w:rPr>
                        <w:t>. インシデント対応の３ステップ</w:t>
                      </w:r>
                    </w:p>
                  </w:txbxContent>
                </v:textbox>
                <w10:wrap type="topAndBottom" anchorx="margin"/>
              </v:shape>
            </w:pict>
          </mc:Fallback>
        </mc:AlternateContent>
      </w:r>
    </w:p>
    <w:tbl>
      <w:tblPr>
        <w:tblStyle w:val="aa"/>
        <w:tblW w:w="10490" w:type="dxa"/>
        <w:tblInd w:w="-5" w:type="dxa"/>
        <w:tblLayout w:type="fixed"/>
        <w:tblLook w:val="04A0" w:firstRow="1" w:lastRow="0" w:firstColumn="1" w:lastColumn="0" w:noHBand="0" w:noVBand="1"/>
      </w:tblPr>
      <w:tblGrid>
        <w:gridCol w:w="573"/>
        <w:gridCol w:w="9917"/>
      </w:tblGrid>
      <w:tr w:rsidR="00F53B2F" w14:paraId="107E838B" w14:textId="77777777" w:rsidTr="00CA484A">
        <w:tc>
          <w:tcPr>
            <w:tcW w:w="573" w:type="dxa"/>
            <w:shd w:val="clear" w:color="auto" w:fill="2E5496"/>
            <w:vAlign w:val="center"/>
          </w:tcPr>
          <w:p w14:paraId="3F6891BB" w14:textId="77777777" w:rsidR="000A1443" w:rsidRPr="0094480A" w:rsidRDefault="000A1443" w:rsidP="0094480A">
            <w:pPr>
              <w:pStyle w:val="aff0"/>
            </w:pPr>
            <w:r w:rsidRPr="0094480A">
              <w:t>①検知</w:t>
            </w:r>
          </w:p>
          <w:p w14:paraId="29AB9A56" w14:textId="77777777" w:rsidR="000A1443" w:rsidRPr="0094480A" w:rsidRDefault="000A1443" w:rsidP="0094480A">
            <w:pPr>
              <w:pStyle w:val="aff0"/>
            </w:pPr>
            <w:r w:rsidRPr="0094480A">
              <w:rPr>
                <w:rFonts w:hint="eastAsia"/>
              </w:rPr>
              <w:t>・</w:t>
            </w:r>
            <w:r w:rsidRPr="0094480A">
              <w:t>初動対応</w:t>
            </w:r>
          </w:p>
        </w:tc>
        <w:tc>
          <w:tcPr>
            <w:tcW w:w="9917" w:type="dxa"/>
          </w:tcPr>
          <w:p w14:paraId="374CA232" w14:textId="77777777" w:rsidR="000A1443" w:rsidRPr="00146244" w:rsidRDefault="000A1443" w:rsidP="00146244">
            <w:pPr>
              <w:pStyle w:val="afff6"/>
            </w:pPr>
            <w:r w:rsidRPr="00146244">
              <w:t>検知と連絡受付：</w:t>
            </w:r>
          </w:p>
          <w:p w14:paraId="11F7208C" w14:textId="77777777" w:rsidR="000A1443" w:rsidRPr="00146244" w:rsidRDefault="000A1443" w:rsidP="00146244">
            <w:pPr>
              <w:pStyle w:val="afff6"/>
            </w:pPr>
            <w:r w:rsidRPr="00146244">
              <w:t>インシデントの兆候や実際の発生に気</w:t>
            </w:r>
            <w:r w:rsidRPr="00146244">
              <w:rPr>
                <w:rFonts w:hint="eastAsia"/>
              </w:rPr>
              <w:t>づ</w:t>
            </w:r>
            <w:r w:rsidRPr="00146244">
              <w:t>いた場合は、情報セキュリティ責任者に報告します。責任者は適切な対応が必要と判断した場合には、経営者に報告します。</w:t>
            </w:r>
          </w:p>
          <w:p w14:paraId="50A8602B" w14:textId="77777777" w:rsidR="000A1443" w:rsidRPr="00146244" w:rsidRDefault="000A1443" w:rsidP="00146244">
            <w:pPr>
              <w:pStyle w:val="afff6"/>
            </w:pPr>
            <w:r w:rsidRPr="00146244">
              <w:t>対応体制の立ち上げ：経営者は事前に策定している対応方針に</w:t>
            </w:r>
            <w:r w:rsidRPr="00146244">
              <w:rPr>
                <w:rFonts w:hint="eastAsia"/>
              </w:rPr>
              <w:t>従い</w:t>
            </w:r>
            <w:r w:rsidRPr="00146244">
              <w:t>、役割分担を明確にするために責任者と担当者を指名します。これにより、インシデントに迅速かつ効果的に対応する体制を整えます。</w:t>
            </w:r>
          </w:p>
          <w:p w14:paraId="667E2C22" w14:textId="77777777" w:rsidR="000A1443" w:rsidRPr="00146244" w:rsidRDefault="000A1443" w:rsidP="00146244">
            <w:pPr>
              <w:pStyle w:val="afff6"/>
            </w:pPr>
            <w:r w:rsidRPr="00146244">
              <w:t>初動対応：</w:t>
            </w:r>
          </w:p>
          <w:p w14:paraId="116FFE61" w14:textId="77777777" w:rsidR="000A1443" w:rsidRPr="00146244" w:rsidRDefault="000A1443" w:rsidP="00146244">
            <w:pPr>
              <w:pStyle w:val="afff6"/>
            </w:pPr>
            <w:r w:rsidRPr="00146244">
              <w:t>被害の拡大を防ぐために、ネットワークの遮断やシステムの停止</w:t>
            </w:r>
            <w:r w:rsidRPr="00146244">
              <w:rPr>
                <w:rFonts w:hint="eastAsia"/>
              </w:rPr>
              <w:t>など</w:t>
            </w:r>
            <w:r w:rsidRPr="00146244">
              <w:t>の適切な措置を行います。ただし、システム上に記録が残されている場合は、対象機器の電源を切る際に注意し、記録を消去しないようにします。</w:t>
            </w:r>
          </w:p>
        </w:tc>
      </w:tr>
      <w:tr w:rsidR="00F53B2F" w14:paraId="195F7D8F" w14:textId="77777777" w:rsidTr="00CA484A">
        <w:tc>
          <w:tcPr>
            <w:tcW w:w="573" w:type="dxa"/>
            <w:shd w:val="clear" w:color="auto" w:fill="2E5496"/>
            <w:vAlign w:val="center"/>
          </w:tcPr>
          <w:p w14:paraId="608916BA" w14:textId="77777777" w:rsidR="000A1443" w:rsidRPr="0094480A" w:rsidRDefault="000A1443" w:rsidP="0094480A">
            <w:pPr>
              <w:pStyle w:val="aff0"/>
            </w:pPr>
            <w:r w:rsidRPr="0094480A">
              <w:t>②報告</w:t>
            </w:r>
            <w:r w:rsidRPr="0094480A">
              <w:rPr>
                <w:rFonts w:hint="eastAsia"/>
              </w:rPr>
              <w:t>・</w:t>
            </w:r>
            <w:r w:rsidRPr="0094480A">
              <w:t>公表</w:t>
            </w:r>
          </w:p>
        </w:tc>
        <w:tc>
          <w:tcPr>
            <w:tcW w:w="9917" w:type="dxa"/>
          </w:tcPr>
          <w:p w14:paraId="0639D65C" w14:textId="77777777" w:rsidR="000A1443" w:rsidRPr="00146244" w:rsidRDefault="000A1443" w:rsidP="00146244">
            <w:pPr>
              <w:pStyle w:val="afff6"/>
            </w:pPr>
            <w:r w:rsidRPr="00146244">
              <w:t>第一報：</w:t>
            </w:r>
          </w:p>
          <w:p w14:paraId="73E13367" w14:textId="77777777" w:rsidR="000A1443" w:rsidRPr="00146244" w:rsidRDefault="000A1443" w:rsidP="00146244">
            <w:pPr>
              <w:pStyle w:val="afff6"/>
            </w:pPr>
            <w:r w:rsidRPr="00146244">
              <w:t>インシデントが発生したことを、被害の拡大を防ぐために関係者全員に適切なタイミングと内容で通知します。通知が困難な場合は、Webサイトやメディアを通じて公表したり、関係する顧客や消費者に対してはお問い合わせ窓口を開設し</w:t>
            </w:r>
            <w:r w:rsidRPr="00146244">
              <w:rPr>
                <w:rFonts w:hint="eastAsia"/>
              </w:rPr>
              <w:t>たりして</w:t>
            </w:r>
            <w:r w:rsidRPr="00146244">
              <w:t>対応します。</w:t>
            </w:r>
          </w:p>
          <w:p w14:paraId="217DE829" w14:textId="77777777" w:rsidR="000A1443" w:rsidRPr="00146244" w:rsidRDefault="000A1443" w:rsidP="00146244">
            <w:pPr>
              <w:pStyle w:val="afff6"/>
            </w:pPr>
            <w:r w:rsidRPr="00146244">
              <w:t>第二報以降・最終報：</w:t>
            </w:r>
          </w:p>
          <w:p w14:paraId="76403C8A" w14:textId="39BFB688" w:rsidR="000A1443" w:rsidRPr="00146244" w:rsidRDefault="000A1443" w:rsidP="00146244">
            <w:pPr>
              <w:pStyle w:val="afff6"/>
            </w:pPr>
            <w:r w:rsidRPr="00146244">
              <w:t>インシデント復旧の進捗状況や再発防止策</w:t>
            </w:r>
            <w:r w:rsidRPr="00146244">
              <w:rPr>
                <w:rFonts w:hint="eastAsia"/>
              </w:rPr>
              <w:t>など</w:t>
            </w:r>
            <w:r w:rsidRPr="00146244">
              <w:t>の詳細情報を報告し、被害者に対する損害の補償を行います。個人情報漏えいの場合は、必要に応じて</w:t>
            </w:r>
            <w:bookmarkStart w:id="353" w:name="■個人情報保護委員会5ー2ー3"/>
            <w:r w:rsidR="00C558D1">
              <w:fldChar w:fldCharType="begin"/>
            </w:r>
            <w:r w:rsidR="00C558D1">
              <w:instrText>HYPERLINK  \l "■個人情報保護委員会"</w:instrText>
            </w:r>
            <w:r w:rsidR="00C558D1">
              <w:fldChar w:fldCharType="separate"/>
            </w:r>
            <w:r w:rsidRPr="00C558D1">
              <w:rPr>
                <w:rStyle w:val="a7"/>
              </w:rPr>
              <w:t>個人情報保護委員会</w:t>
            </w:r>
            <w:bookmarkEnd w:id="353"/>
            <w:r w:rsidR="00C558D1">
              <w:fldChar w:fldCharType="end"/>
            </w:r>
            <w:r w:rsidRPr="00146244">
              <w:t>や関連省庁に報告し、犯罪の可能性がある場合は警察に、ウイルス感染や</w:t>
            </w:r>
            <w:bookmarkStart w:id="354" w:name="■不正アクセス5ー2ー3"/>
            <w:r w:rsidR="001E4B59">
              <w:fldChar w:fldCharType="begin"/>
            </w:r>
            <w:r w:rsidR="001E4B59">
              <w:instrText>HYPERLINK  \l "■不正アクセス"</w:instrText>
            </w:r>
            <w:r w:rsidR="001E4B59">
              <w:fldChar w:fldCharType="separate"/>
            </w:r>
            <w:r w:rsidRPr="001E4B59">
              <w:rPr>
                <w:rStyle w:val="a7"/>
              </w:rPr>
              <w:t>不正アクセス</w:t>
            </w:r>
            <w:bookmarkEnd w:id="354"/>
            <w:r w:rsidR="001E4B59">
              <w:fldChar w:fldCharType="end"/>
            </w:r>
            <w:r w:rsidRPr="00146244">
              <w:t>の場合は情報処理推進機構（IPA）に報告します。</w:t>
            </w:r>
          </w:p>
        </w:tc>
      </w:tr>
      <w:tr w:rsidR="00F53B2F" w14:paraId="7D16B768" w14:textId="77777777" w:rsidTr="00CA484A">
        <w:tc>
          <w:tcPr>
            <w:tcW w:w="573" w:type="dxa"/>
            <w:shd w:val="clear" w:color="auto" w:fill="2E5496"/>
            <w:vAlign w:val="center"/>
          </w:tcPr>
          <w:p w14:paraId="7F60A180" w14:textId="77777777" w:rsidR="000A1443" w:rsidRPr="0094480A" w:rsidRDefault="000A1443" w:rsidP="0094480A">
            <w:pPr>
              <w:pStyle w:val="aff0"/>
            </w:pPr>
            <w:r w:rsidRPr="0094480A">
              <w:t>③復旧</w:t>
            </w:r>
            <w:r w:rsidRPr="0094480A">
              <w:rPr>
                <w:rFonts w:hint="eastAsia"/>
              </w:rPr>
              <w:t>・</w:t>
            </w:r>
            <w:r w:rsidRPr="0094480A">
              <w:t>再発防止</w:t>
            </w:r>
          </w:p>
        </w:tc>
        <w:tc>
          <w:tcPr>
            <w:tcW w:w="9917" w:type="dxa"/>
          </w:tcPr>
          <w:p w14:paraId="3920A170" w14:textId="77777777" w:rsidR="000A1443" w:rsidRPr="00146244" w:rsidRDefault="000A1443" w:rsidP="00146244">
            <w:pPr>
              <w:pStyle w:val="afff6"/>
            </w:pPr>
            <w:r w:rsidRPr="00146244">
              <w:t>調査・対応：</w:t>
            </w:r>
          </w:p>
          <w:p w14:paraId="33DE1BEE" w14:textId="77777777" w:rsidR="000A1443" w:rsidRPr="00146244" w:rsidRDefault="000A1443" w:rsidP="00146244">
            <w:pPr>
              <w:pStyle w:val="afff6"/>
            </w:pPr>
            <w:r w:rsidRPr="00146244">
              <w:t>インシデントの原因や影響範囲を詳しく調査し、適切な対応策を策定します。被害の拡大を止めるために適切な措置をとり、被害の影響を最小限に抑えるよう努めます。</w:t>
            </w:r>
          </w:p>
          <w:p w14:paraId="6AE255EC" w14:textId="77777777" w:rsidR="000A1443" w:rsidRPr="00146244" w:rsidRDefault="000A1443" w:rsidP="00146244">
            <w:pPr>
              <w:pStyle w:val="afff6"/>
            </w:pPr>
            <w:r w:rsidRPr="00146244">
              <w:t>証拠保全：</w:t>
            </w:r>
          </w:p>
          <w:p w14:paraId="08071E1F" w14:textId="36CA6C47" w:rsidR="000A1443" w:rsidRPr="00146244" w:rsidRDefault="000A1443" w:rsidP="00146244">
            <w:pPr>
              <w:pStyle w:val="afff6"/>
            </w:pPr>
            <w:r w:rsidRPr="00146244">
              <w:t>事実関係を裏</w:t>
            </w:r>
            <w:r w:rsidRPr="00146244">
              <w:rPr>
                <w:rFonts w:hint="eastAsia"/>
              </w:rPr>
              <w:t>づ</w:t>
            </w:r>
            <w:r w:rsidRPr="00146244">
              <w:t>ける証拠</w:t>
            </w:r>
            <w:r w:rsidRPr="00146244">
              <w:rPr>
                <w:rFonts w:hint="eastAsia"/>
              </w:rPr>
              <w:t>など</w:t>
            </w:r>
            <w:r w:rsidRPr="00146244">
              <w:t>を収集し、訴訟対応や事件解明、法的手続きに活用します。必要に応じて</w:t>
            </w:r>
            <w:bookmarkStart w:id="355" w:name="■フォレンジック5ー2ー3"/>
            <w:r>
              <w:fldChar w:fldCharType="begin"/>
            </w:r>
            <w:r w:rsidR="00F83140">
              <w:instrText>HYPERLINK  \l "■フォレンジック"</w:instrText>
            </w:r>
            <w:r>
              <w:fldChar w:fldCharType="separate"/>
            </w:r>
            <w:r w:rsidRPr="009C06D3">
              <w:rPr>
                <w:rStyle w:val="a7"/>
              </w:rPr>
              <w:t>フォレンジック</w:t>
            </w:r>
            <w:r>
              <w:fldChar w:fldCharType="end"/>
            </w:r>
            <w:bookmarkEnd w:id="355"/>
            <w:r w:rsidRPr="00146244">
              <w:t>調査を実施し、証拠の確保と分析を行います。</w:t>
            </w:r>
          </w:p>
          <w:p w14:paraId="141B4795" w14:textId="77777777" w:rsidR="000A1443" w:rsidRPr="00146244" w:rsidRDefault="000A1443" w:rsidP="00146244">
            <w:pPr>
              <w:pStyle w:val="afff6"/>
            </w:pPr>
            <w:r w:rsidRPr="00146244">
              <w:t>復旧：</w:t>
            </w:r>
          </w:p>
          <w:p w14:paraId="7595DB12" w14:textId="77777777" w:rsidR="000A1443" w:rsidRPr="00146244" w:rsidRDefault="000A1443" w:rsidP="00146244">
            <w:pPr>
              <w:pStyle w:val="afff6"/>
            </w:pPr>
            <w:r w:rsidRPr="00146244">
              <w:t>インシデントの修復が確認された後、復旧作業を実施します。システムやデータを正常な状態に戻し、ビジネスの継続性を確保します。復旧作業が完了したら、経営者に報告します。</w:t>
            </w:r>
          </w:p>
          <w:p w14:paraId="1102275F" w14:textId="77777777" w:rsidR="000A1443" w:rsidRPr="00146244" w:rsidRDefault="000A1443" w:rsidP="00146244">
            <w:pPr>
              <w:pStyle w:val="afff6"/>
            </w:pPr>
            <w:r w:rsidRPr="00146244">
              <w:t>再発防止策：</w:t>
            </w:r>
          </w:p>
          <w:p w14:paraId="1AAD154C" w14:textId="77777777" w:rsidR="000A1443" w:rsidRPr="00146244" w:rsidRDefault="000A1443" w:rsidP="00146244">
            <w:pPr>
              <w:pStyle w:val="afff6"/>
            </w:pPr>
            <w:r w:rsidRPr="00146244">
              <w:t>同様のインシデントが再発しないよう、再発防止策を立案・実施します。セキュリティの強化や従業員の教育・訓練の強化</w:t>
            </w:r>
            <w:r w:rsidRPr="00146244">
              <w:rPr>
                <w:rFonts w:hint="eastAsia"/>
              </w:rPr>
              <w:t>など</w:t>
            </w:r>
            <w:r w:rsidRPr="00146244">
              <w:t>を通じて、将来のインシデントを防止するための措置を講じます。</w:t>
            </w:r>
          </w:p>
        </w:tc>
      </w:tr>
    </w:tbl>
    <w:p w14:paraId="6B8716D3" w14:textId="77777777" w:rsidR="000A1443" w:rsidRDefault="000A1443">
      <w:pPr>
        <w:ind w:firstLineChars="0" w:firstLine="0"/>
      </w:pPr>
      <w:r>
        <w:rPr>
          <w:noProof/>
        </w:rPr>
        <mc:AlternateContent>
          <mc:Choice Requires="wps">
            <w:drawing>
              <wp:anchor distT="0" distB="0" distL="114300" distR="114300" simplePos="0" relativeHeight="251656212" behindDoc="0" locked="0" layoutInCell="1" allowOverlap="1" wp14:anchorId="75AAA408" wp14:editId="568AEFC7">
                <wp:simplePos x="0" y="0"/>
                <wp:positionH relativeFrom="column">
                  <wp:posOffset>1500505</wp:posOffset>
                </wp:positionH>
                <wp:positionV relativeFrom="paragraph">
                  <wp:posOffset>32385</wp:posOffset>
                </wp:positionV>
                <wp:extent cx="3876675" cy="262890"/>
                <wp:effectExtent l="0" t="0" r="0" b="3810"/>
                <wp:wrapTopAndBottom/>
                <wp:docPr id="1927327294" name="テキスト ボックス 1927327294"/>
                <wp:cNvGraphicFramePr/>
                <a:graphic xmlns:a="http://schemas.openxmlformats.org/drawingml/2006/main">
                  <a:graphicData uri="http://schemas.microsoft.com/office/word/2010/wordprocessingShape">
                    <wps:wsp>
                      <wps:cNvSpPr txBox="1"/>
                      <wps:spPr>
                        <a:xfrm>
                          <a:off x="0" y="0"/>
                          <a:ext cx="3876675" cy="262890"/>
                        </a:xfrm>
                        <a:prstGeom prst="rect">
                          <a:avLst/>
                        </a:prstGeom>
                        <a:noFill/>
                        <a:ln w="6350">
                          <a:noFill/>
                        </a:ln>
                      </wps:spPr>
                      <wps:txbx>
                        <w:txbxContent>
                          <w:p w14:paraId="53818BF8" w14:textId="77777777" w:rsidR="000A1443" w:rsidRPr="00C25523" w:rsidRDefault="000A1443">
                            <w:pPr>
                              <w:pStyle w:val="aff2"/>
                            </w:pPr>
                            <w:r w:rsidRPr="00C25523">
                              <w:t>(出典) IPA「中小企業のためのセキュリティインシデント対応の手引き」をもとに作成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AA408" id="テキスト ボックス 1927327294" o:spid="_x0000_s1062" type="#_x0000_t202" style="position:absolute;left:0;text-align:left;margin-left:118.15pt;margin-top:2.55pt;width:305.25pt;height:20.7pt;z-index:2516562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" filled="f" stroked="f" strokeweight=".5pt">
                <v:textbox>
                  <w:txbxContent>
                    <w:p w14:paraId="53818BF8" w14:textId="77777777" w:rsidR="000A1443" w:rsidRPr="00C25523" w:rsidRDefault="000A1443">
                      <w:pPr>
                        <w:pStyle w:val="aff2"/>
                      </w:pPr>
                      <w:r w:rsidRPr="00C25523">
                        <w:t>(出典) IPA「中小企業のためのセキュリティインシデント対応の手引き」をもとに作成</w:t>
                      </w:r>
                    </w:p>
                  </w:txbxContent>
                </v:textbox>
                <w10:wrap type="topAndBottom"/>
              </v:shape>
            </w:pict>
          </mc:Fallback>
        </mc:AlternateContent>
      </w:r>
    </w:p>
    <w:tbl>
      <w:tblPr>
        <w:tblStyle w:val="aa"/>
        <w:tblpPr w:leftFromText="142" w:rightFromText="142" w:vertAnchor="text" w:horzAnchor="margin" w:tblpY="173"/>
        <w:tblW w:w="10490" w:type="dxa"/>
        <w:tblLook w:val="04A0" w:firstRow="1" w:lastRow="0" w:firstColumn="1" w:lastColumn="0" w:noHBand="0" w:noVBand="1"/>
      </w:tblPr>
      <w:tblGrid>
        <w:gridCol w:w="4808"/>
        <w:gridCol w:w="5682"/>
      </w:tblGrid>
      <w:tr w:rsidR="000A1443" w14:paraId="2BE61227" w14:textId="77777777">
        <w:tc>
          <w:tcPr>
            <w:tcW w:w="10490" w:type="dxa"/>
            <w:gridSpan w:val="2"/>
          </w:tcPr>
          <w:p w14:paraId="38839B35" w14:textId="77777777" w:rsidR="000A1443" w:rsidRPr="00515A8F" w:rsidRDefault="000A1443" w:rsidP="00601047">
            <w:pPr>
              <w:pStyle w:val="affe"/>
              <w:framePr w:hSpace="0" w:wrap="auto" w:vAnchor="margin" w:hAnchor="text" w:yAlign="inline"/>
            </w:pPr>
            <w:r w:rsidRPr="00515A8F">
              <w:t>詳細理解のため参考となる文献（参考文献</w:t>
            </w:r>
            <w:r w:rsidRPr="00515A8F">
              <w:rPr>
                <w:spacing w:val="-10"/>
              </w:rPr>
              <w:t>）</w:t>
            </w:r>
          </w:p>
        </w:tc>
      </w:tr>
      <w:tr w:rsidR="000A1443" w14:paraId="3A3D4894" w14:textId="77777777">
        <w:tc>
          <w:tcPr>
            <w:tcW w:w="4808" w:type="dxa"/>
            <w:shd w:val="clear" w:color="auto" w:fill="F1A983" w:themeFill="accent2" w:themeFillTint="99"/>
          </w:tcPr>
          <w:p w14:paraId="34532A1A" w14:textId="77777777" w:rsidR="000A1443" w:rsidRPr="00515A8F" w:rsidRDefault="000A1443" w:rsidP="00601047">
            <w:pPr>
              <w:pStyle w:val="affe"/>
              <w:framePr w:hSpace="0" w:wrap="auto" w:vAnchor="margin" w:hAnchor="text" w:yAlign="inline"/>
            </w:pPr>
            <w:r w:rsidRPr="00515A8F">
              <w:t>中小企業のためのセキュリティインシデント対応の手引き</w:t>
            </w:r>
            <w:r>
              <w:tab/>
            </w:r>
          </w:p>
        </w:tc>
        <w:tc>
          <w:tcPr>
            <w:tcW w:w="5682" w:type="dxa"/>
          </w:tcPr>
          <w:p w14:paraId="7582E94E" w14:textId="77777777" w:rsidR="000A1443" w:rsidRPr="000860DF" w:rsidRDefault="000A1443" w:rsidP="00601047">
            <w:pPr>
              <w:pStyle w:val="affe"/>
              <w:framePr w:hSpace="0" w:wrap="auto" w:vAnchor="margin" w:hAnchor="text" w:yAlign="inline"/>
            </w:pPr>
            <w:r w:rsidRPr="00641E58">
              <w:t>https://www.ipa.go.jp/security/sme/ps6vr7000001buco-att/ps6vr7000001bucx.pdf</w:t>
            </w:r>
          </w:p>
        </w:tc>
      </w:tr>
    </w:tbl>
    <w:p w14:paraId="5C161754" w14:textId="77777777" w:rsidR="000A1443" w:rsidRPr="00697C12" w:rsidRDefault="000A1443"/>
    <w:p w14:paraId="5D8A80ED" w14:textId="77777777" w:rsidR="008A4A20" w:rsidRPr="00697C12" w:rsidRDefault="008A4A20"/>
    <w:p w14:paraId="5689C8E2" w14:textId="77777777" w:rsidR="000A1443" w:rsidRDefault="000A1443" w:rsidP="003E0313">
      <w:pPr>
        <w:pStyle w:val="4"/>
      </w:pPr>
      <w:bookmarkStart w:id="356" w:name="_Toc185338827"/>
      <w:bookmarkStart w:id="357" w:name="_Toc187824577"/>
      <w:bookmarkStart w:id="358" w:name="_Toc188348928"/>
      <w:r>
        <w:rPr>
          <w:rFonts w:hint="eastAsia"/>
        </w:rPr>
        <w:t>イ</w:t>
      </w:r>
      <w:r w:rsidRPr="00025F32">
        <w:rPr>
          <w:rFonts w:hint="eastAsia"/>
        </w:rPr>
        <w:t>ンシデントから得た気づきと取組</w:t>
      </w:r>
      <w:bookmarkEnd w:id="356"/>
      <w:bookmarkEnd w:id="357"/>
      <w:bookmarkEnd w:id="358"/>
    </w:p>
    <w:p w14:paraId="4BF8BFEE" w14:textId="0B3251BE" w:rsidR="000A1443" w:rsidRPr="00CA484A" w:rsidRDefault="000A1443">
      <w:r w:rsidRPr="00CA484A">
        <w:rPr>
          <w:rFonts w:hint="eastAsia"/>
        </w:rPr>
        <w:t>過去のインシデントから得た知見に</w:t>
      </w:r>
      <w:r>
        <w:rPr>
          <w:rFonts w:hint="eastAsia"/>
        </w:rPr>
        <w:t>基</w:t>
      </w:r>
      <w:r w:rsidRPr="00CA484A">
        <w:rPr>
          <w:rFonts w:hint="eastAsia"/>
        </w:rPr>
        <w:t>づき、改善取組に焦点を当てていきます。実際に発生した事例を通じて、問題点や課題を明確にし、それに対する</w:t>
      </w:r>
      <w:r>
        <w:rPr>
          <w:rFonts w:hint="eastAsia"/>
        </w:rPr>
        <w:t>セキュリティ</w:t>
      </w:r>
      <w:r w:rsidRPr="00CA484A">
        <w:rPr>
          <w:rFonts w:hint="eastAsia"/>
        </w:rPr>
        <w:t>対策や予防策を紹介していきます。</w:t>
      </w:r>
    </w:p>
    <w:p w14:paraId="545FEFA1" w14:textId="77777777" w:rsidR="008A4A20" w:rsidRPr="00CA484A" w:rsidRDefault="008A4A20"/>
    <w:bookmarkStart w:id="359" w:name="■サプライチェーン5ー2ー4"/>
    <w:p w14:paraId="20E7F5B0" w14:textId="02C04DB9" w:rsidR="000A1443" w:rsidRDefault="00EB58D2">
      <w:pPr>
        <w:pStyle w:val="5"/>
      </w:pPr>
      <w:r w:rsidRPr="00EB58D2">
        <w:rPr>
          <w:color w:val="215E99" w:themeColor="text2" w:themeTint="BF"/>
        </w:rPr>
        <w:fldChar w:fldCharType="begin"/>
      </w:r>
      <w:r w:rsidRPr="00EB58D2">
        <w:rPr>
          <w:rFonts w:hint="eastAsia"/>
          <w:color w:val="215E99" w:themeColor="text2" w:themeTint="BF"/>
        </w:rPr>
        <w:instrText xml:space="preserve">HYPERLINK </w:instrText>
      </w:r>
      <w:r w:rsidRPr="00EB58D2">
        <w:rPr>
          <w:color w:val="215E99" w:themeColor="text2" w:themeTint="BF"/>
        </w:rPr>
        <w:instrText xml:space="preserve"> \l "</w:instrText>
      </w:r>
      <w:r w:rsidRPr="00EB58D2">
        <w:rPr>
          <w:rFonts w:hint="eastAsia"/>
          <w:color w:val="215E99" w:themeColor="text2" w:themeTint="BF"/>
        </w:rPr>
        <w:instrText>■サプライチェーン</w:instrText>
      </w:r>
      <w:r w:rsidRPr="00EB58D2">
        <w:rPr>
          <w:color w:val="215E99" w:themeColor="text2" w:themeTint="BF"/>
        </w:rPr>
        <w:instrText>"</w:instrText>
      </w:r>
      <w:r w:rsidRPr="00EB58D2">
        <w:rPr>
          <w:color w:val="215E99" w:themeColor="text2" w:themeTint="BF"/>
        </w:rPr>
      </w:r>
      <w:r w:rsidRPr="00EB58D2">
        <w:rPr>
          <w:color w:val="215E99" w:themeColor="text2" w:themeTint="BF"/>
        </w:rPr>
        <w:fldChar w:fldCharType="separate"/>
      </w:r>
      <w:r w:rsidR="000A1443" w:rsidRPr="00EB58D2">
        <w:rPr>
          <w:rStyle w:val="a7"/>
          <w:rFonts w:hint="eastAsia"/>
          <w:color w:val="215E99" w:themeColor="text2" w:themeTint="BF"/>
          <w:u w:val="none"/>
        </w:rPr>
        <w:t>サプライチェーン</w:t>
      </w:r>
      <w:bookmarkEnd w:id="359"/>
      <w:r w:rsidRPr="00EB58D2">
        <w:rPr>
          <w:color w:val="215E99" w:themeColor="text2" w:themeTint="BF"/>
        </w:rPr>
        <w:fldChar w:fldCharType="end"/>
      </w:r>
      <w:r w:rsidR="000A1443" w:rsidRPr="000F606A">
        <w:rPr>
          <w:rFonts w:hint="eastAsia"/>
        </w:rPr>
        <w:t>を介した</w:t>
      </w:r>
      <w:r w:rsidR="000A1443" w:rsidRPr="00D65464">
        <w:rPr>
          <w:rFonts w:hint="eastAsia"/>
        </w:rPr>
        <w:t>標的型メール攻撃</w:t>
      </w:r>
    </w:p>
    <w:tbl>
      <w:tblPr>
        <w:tblStyle w:val="aa"/>
        <w:tblW w:w="10490" w:type="dxa"/>
        <w:tblInd w:w="-5" w:type="dxa"/>
        <w:tblLook w:val="04A0" w:firstRow="1" w:lastRow="0" w:firstColumn="1" w:lastColumn="0" w:noHBand="0" w:noVBand="1"/>
      </w:tblPr>
      <w:tblGrid>
        <w:gridCol w:w="10490"/>
      </w:tblGrid>
      <w:tr w:rsidR="000A1443" w14:paraId="611C0F1C" w14:textId="77777777" w:rsidTr="00CA484A">
        <w:tc>
          <w:tcPr>
            <w:tcW w:w="10490" w:type="dxa"/>
          </w:tcPr>
          <w:p w14:paraId="7DC92DCF" w14:textId="77777777" w:rsidR="000A1443" w:rsidRPr="00146244" w:rsidRDefault="000A1443" w:rsidP="00146244">
            <w:pPr>
              <w:pStyle w:val="afff6"/>
            </w:pPr>
            <w:r w:rsidRPr="00146244">
              <w:rPr>
                <w:rFonts w:hint="eastAsia"/>
              </w:rPr>
              <w:t>【事例の概要】</w:t>
            </w:r>
          </w:p>
          <w:p w14:paraId="29EF6C57" w14:textId="03A8AE23" w:rsidR="000A1443" w:rsidRPr="008E437B" w:rsidRDefault="000A1443" w:rsidP="00146244">
            <w:pPr>
              <w:pStyle w:val="afff6"/>
            </w:pPr>
            <w:r w:rsidRPr="00146244">
              <w:rPr>
                <w:rFonts w:hint="eastAsia"/>
              </w:rPr>
              <w:t>ある企業の工場部門は、取引先企業のメールアカウントが攻撃者に乗っ取られるという被害に遭いました。攻撃者は、取引先企業のフリをして工場部門の担当者に対して、</w:t>
            </w:r>
            <w:bookmarkStart w:id="360" w:name="■マルウェア5ー2ー4"/>
            <w:r w:rsidR="008125B9">
              <w:fldChar w:fldCharType="begin"/>
            </w:r>
            <w:r w:rsidR="008125B9">
              <w:rPr>
                <w:rFonts w:hint="eastAsia"/>
              </w:rPr>
              <w:instrText xml:space="preserve">HYPERLINK </w:instrText>
            </w:r>
            <w:r w:rsidR="008125B9">
              <w:instrText xml:space="preserve"> \l "</w:instrText>
            </w:r>
            <w:r w:rsidR="008125B9">
              <w:rPr>
                <w:rFonts w:hint="eastAsia"/>
              </w:rPr>
              <w:instrText>■マルウェア</w:instrText>
            </w:r>
            <w:r w:rsidR="008125B9">
              <w:instrText>"</w:instrText>
            </w:r>
            <w:r w:rsidR="008125B9">
              <w:fldChar w:fldCharType="separate"/>
            </w:r>
            <w:r w:rsidRPr="008125B9">
              <w:rPr>
                <w:rStyle w:val="a7"/>
                <w:rFonts w:hint="eastAsia"/>
              </w:rPr>
              <w:t>マルウェア</w:t>
            </w:r>
            <w:bookmarkEnd w:id="360"/>
            <w:r w:rsidR="008125B9">
              <w:fldChar w:fldCharType="end"/>
            </w:r>
            <w:r w:rsidRPr="00146244">
              <w:rPr>
                <w:rFonts w:hint="eastAsia"/>
              </w:rPr>
              <w:t>が添付されたメールを送信しました。その結果、</w:t>
            </w:r>
            <w:r w:rsidRPr="00146244">
              <w:t>2台の端末がマルウェアに感染してしまいました。このマルウェアは、通常の定義型ウイルス対策ソフトウェアでは検知することができませんでしたが、</w:t>
            </w:r>
            <w:bookmarkStart w:id="361" w:name="■EDR5ー2ー4"/>
            <w:r w:rsidR="00E16E8B">
              <w:fldChar w:fldCharType="begin"/>
            </w:r>
            <w:r w:rsidR="00E16E8B">
              <w:instrText>HYPERLINK  \l "■EDR"</w:instrText>
            </w:r>
            <w:r w:rsidR="00E16E8B">
              <w:fldChar w:fldCharType="separate"/>
            </w:r>
            <w:r w:rsidRPr="00E16E8B">
              <w:rPr>
                <w:rStyle w:val="a7"/>
              </w:rPr>
              <w:t>EDR</w:t>
            </w:r>
            <w:bookmarkEnd w:id="361"/>
            <w:r w:rsidR="00E16E8B">
              <w:fldChar w:fldCharType="end"/>
            </w:r>
            <w:r w:rsidRPr="00146244">
              <w:t>を導入していたことで早期に検知し、感染の拡大を食い止めることができました。</w:t>
            </w:r>
            <w:r>
              <w:rPr>
                <w:rStyle w:val="af2"/>
              </w:rPr>
              <w:footnoteReference w:id="7"/>
            </w:r>
          </w:p>
        </w:tc>
      </w:tr>
      <w:tr w:rsidR="000A1443" w14:paraId="15E3CFF1" w14:textId="77777777" w:rsidTr="00CA484A">
        <w:tc>
          <w:tcPr>
            <w:tcW w:w="10490" w:type="dxa"/>
          </w:tcPr>
          <w:p w14:paraId="0C7C8648" w14:textId="77777777" w:rsidR="000A1443" w:rsidRPr="00146244" w:rsidRDefault="000A1443" w:rsidP="00146244">
            <w:pPr>
              <w:pStyle w:val="afff6"/>
            </w:pPr>
            <w:r w:rsidRPr="00146244">
              <w:rPr>
                <w:rFonts w:hint="eastAsia"/>
              </w:rPr>
              <w:t>【問題点・課題】</w:t>
            </w:r>
          </w:p>
          <w:p w14:paraId="20383B38" w14:textId="77777777" w:rsidR="000A1443" w:rsidRPr="00146244" w:rsidRDefault="000A1443" w:rsidP="00892C01">
            <w:pPr>
              <w:pStyle w:val="afff6"/>
              <w:numPr>
                <w:ilvl w:val="0"/>
                <w:numId w:val="740"/>
              </w:numPr>
            </w:pPr>
            <w:r w:rsidRPr="00146244">
              <w:rPr>
                <w:rFonts w:hint="eastAsia"/>
              </w:rPr>
              <w:t>攻撃者が取引先の正規アカウントを乗っ取っていたため、メール自体に不審な点を見つけることが困難でした。</w:t>
            </w:r>
          </w:p>
          <w:p w14:paraId="28449CA0" w14:textId="77777777" w:rsidR="000A1443" w:rsidRPr="00146244" w:rsidRDefault="000A1443" w:rsidP="00892C01">
            <w:pPr>
              <w:pStyle w:val="afff6"/>
              <w:numPr>
                <w:ilvl w:val="0"/>
                <w:numId w:val="740"/>
              </w:numPr>
            </w:pPr>
            <w:r w:rsidRPr="00146244">
              <w:rPr>
                <w:rFonts w:hint="eastAsia"/>
              </w:rPr>
              <w:t>取引先が乗っ取りを受けているため、自社単独では攻撃を完全に防ぐことは困難でした。</w:t>
            </w:r>
          </w:p>
          <w:p w14:paraId="6B397253" w14:textId="793AFAAF" w:rsidR="000A1443" w:rsidRPr="008E437B" w:rsidRDefault="000A1443" w:rsidP="00892C01">
            <w:pPr>
              <w:pStyle w:val="afff6"/>
              <w:numPr>
                <w:ilvl w:val="0"/>
                <w:numId w:val="740"/>
              </w:numPr>
            </w:pPr>
            <w:r w:rsidRPr="00146244">
              <w:rPr>
                <w:rFonts w:hint="eastAsia"/>
              </w:rPr>
              <w:t>取引先へのセキュリティ支援や</w:t>
            </w:r>
            <w:bookmarkStart w:id="362" w:name="■アセスメント5ー2－4"/>
            <w:r w:rsidR="006B3F75">
              <w:fldChar w:fldCharType="begin"/>
            </w:r>
            <w:r w:rsidR="006B3F75">
              <w:rPr>
                <w:rFonts w:hint="eastAsia"/>
              </w:rPr>
              <w:instrText xml:space="preserve">HYPERLINK </w:instrText>
            </w:r>
            <w:r w:rsidR="006B3F75">
              <w:instrText xml:space="preserve"> \l "</w:instrText>
            </w:r>
            <w:r w:rsidR="006B3F75">
              <w:rPr>
                <w:rFonts w:hint="eastAsia"/>
              </w:rPr>
              <w:instrText>■アセスメント</w:instrText>
            </w:r>
            <w:r w:rsidR="006B3F75">
              <w:instrText>"</w:instrText>
            </w:r>
            <w:r w:rsidR="006B3F75">
              <w:fldChar w:fldCharType="separate"/>
            </w:r>
            <w:r w:rsidRPr="006B3F75">
              <w:rPr>
                <w:rStyle w:val="a7"/>
                <w:rFonts w:hint="eastAsia"/>
              </w:rPr>
              <w:t>アセスメント</w:t>
            </w:r>
            <w:bookmarkEnd w:id="362"/>
            <w:r w:rsidR="006B3F75">
              <w:fldChar w:fldCharType="end"/>
            </w:r>
            <w:r w:rsidRPr="00146244">
              <w:rPr>
                <w:rFonts w:hint="eastAsia"/>
              </w:rPr>
              <w:t>の範囲と、それに伴う負担を自社でどの程度検討すべきかについて検討が必要でした。取引先のセキュリティに対する支援やアセスメントの範囲を検討し、自社が負担できる範囲でのセキュリティ対策を考える必要があります。</w:t>
            </w:r>
          </w:p>
        </w:tc>
      </w:tr>
      <w:tr w:rsidR="000A1443" w14:paraId="2AFB9B42" w14:textId="77777777" w:rsidTr="00CA484A">
        <w:tc>
          <w:tcPr>
            <w:tcW w:w="10490" w:type="dxa"/>
          </w:tcPr>
          <w:p w14:paraId="5FAD18B5" w14:textId="77777777" w:rsidR="000A1443" w:rsidRPr="0060686D" w:rsidRDefault="000A1443" w:rsidP="0060686D">
            <w:pPr>
              <w:pStyle w:val="afff6"/>
            </w:pPr>
            <w:r w:rsidRPr="008E437B">
              <w:rPr>
                <w:rFonts w:hint="eastAsia"/>
              </w:rPr>
              <w:t>【対策・予防策】</w:t>
            </w:r>
          </w:p>
          <w:p w14:paraId="0E99AE86" w14:textId="0D905719" w:rsidR="000A1443" w:rsidRPr="0060686D" w:rsidRDefault="000A1443" w:rsidP="00892C01">
            <w:pPr>
              <w:pStyle w:val="afff6"/>
              <w:numPr>
                <w:ilvl w:val="0"/>
                <w:numId w:val="741"/>
              </w:numPr>
            </w:pPr>
            <w:r w:rsidRPr="0060686D">
              <w:rPr>
                <w:rFonts w:hint="eastAsia"/>
              </w:rPr>
              <w:t>取引先のセキュリティ対策状況を把握するためには、ヒアリングシートやアンケートなどの手法を使用することが重要です。これにより、取引先のセキュリティレベルや</w:t>
            </w:r>
            <w:bookmarkStart w:id="363" w:name="■脆弱性5ー2－4"/>
            <w:r w:rsidR="00131349">
              <w:fldChar w:fldCharType="begin"/>
            </w:r>
            <w:r w:rsidR="00131349">
              <w:rPr>
                <w:rFonts w:hint="eastAsia"/>
              </w:rPr>
              <w:instrText xml:space="preserve">HYPERLINK </w:instrText>
            </w:r>
            <w:r w:rsidR="00131349">
              <w:instrText xml:space="preserve"> \l "</w:instrText>
            </w:r>
            <w:r w:rsidR="00131349">
              <w:rPr>
                <w:rFonts w:hint="eastAsia"/>
              </w:rPr>
              <w:instrText>■脆弱性</w:instrText>
            </w:r>
            <w:r w:rsidR="00131349">
              <w:instrText>"</w:instrText>
            </w:r>
            <w:r w:rsidR="00131349">
              <w:fldChar w:fldCharType="separate"/>
            </w:r>
            <w:r w:rsidRPr="00131349">
              <w:rPr>
                <w:rStyle w:val="a7"/>
                <w:rFonts w:hint="eastAsia"/>
              </w:rPr>
              <w:t>脆弱性</w:t>
            </w:r>
            <w:bookmarkEnd w:id="363"/>
            <w:r w:rsidR="00131349">
              <w:fldChar w:fldCharType="end"/>
            </w:r>
            <w:r w:rsidRPr="0060686D">
              <w:rPr>
                <w:rFonts w:hint="eastAsia"/>
              </w:rPr>
              <w:t>を明確にすることができます。</w:t>
            </w:r>
          </w:p>
          <w:p w14:paraId="38C90B32" w14:textId="77777777" w:rsidR="000A1443" w:rsidRPr="0060686D" w:rsidRDefault="000A1443" w:rsidP="00892C01">
            <w:pPr>
              <w:pStyle w:val="afff6"/>
              <w:numPr>
                <w:ilvl w:val="0"/>
                <w:numId w:val="741"/>
              </w:numPr>
            </w:pPr>
            <w:r w:rsidRPr="0060686D">
              <w:rPr>
                <w:rFonts w:hint="eastAsia"/>
              </w:rPr>
              <w:t>工場のセキュリティを強化するためには、国内で最新の工場システムを構築しているベンダーに自社工場のアセスメントを依頼することが有効です。</w:t>
            </w:r>
          </w:p>
          <w:p w14:paraId="13BF3FB4" w14:textId="20746670" w:rsidR="000A1443" w:rsidRPr="0060686D" w:rsidRDefault="000A1443" w:rsidP="0060686D">
            <w:pPr>
              <w:pStyle w:val="afff6"/>
            </w:pPr>
            <w:r w:rsidRPr="0060686D">
              <w:t>EDRを導入してマルウェアの</w:t>
            </w:r>
            <w:bookmarkStart w:id="364" w:name="■エンドポイントデバイス5ー2ー4"/>
            <w:r w:rsidR="006F42B4">
              <w:fldChar w:fldCharType="begin"/>
            </w:r>
            <w:r w:rsidR="006F42B4">
              <w:instrText>HYPERLINK  \l "■エンドポイントデバイス"</w:instrText>
            </w:r>
            <w:r w:rsidR="006F42B4">
              <w:fldChar w:fldCharType="separate"/>
            </w:r>
            <w:r w:rsidRPr="006F42B4">
              <w:rPr>
                <w:rStyle w:val="a7"/>
              </w:rPr>
              <w:t>エンドポイントデバイス</w:t>
            </w:r>
            <w:bookmarkEnd w:id="364"/>
            <w:r w:rsidR="006F42B4">
              <w:fldChar w:fldCharType="end"/>
            </w:r>
            <w:r w:rsidRPr="0060686D">
              <w:t>上での活動を監視し、異常な振る舞いを検知することができます。また既にEDRを導入している場合は、</w:t>
            </w:r>
            <w:bookmarkStart w:id="365" w:name="■ゼロトラスト５－２－４"/>
            <w:r w:rsidR="005F1078">
              <w:fldChar w:fldCharType="begin"/>
            </w:r>
            <w:r w:rsidR="005F1078">
              <w:instrText>HYPERLINK  \l "■ゼロトラスト"</w:instrText>
            </w:r>
            <w:r w:rsidR="005F1078">
              <w:fldChar w:fldCharType="separate"/>
            </w:r>
            <w:r w:rsidRPr="005F1078">
              <w:rPr>
                <w:rStyle w:val="a7"/>
              </w:rPr>
              <w:t>ゼロトラスト</w:t>
            </w:r>
            <w:bookmarkEnd w:id="365"/>
            <w:r w:rsidR="005F1078">
              <w:fldChar w:fldCharType="end"/>
            </w:r>
            <w:r w:rsidRPr="0060686D">
              <w:t>、</w:t>
            </w:r>
            <w:bookmarkStart w:id="366" w:name="■SASE（サシー）5ー2－4"/>
            <w:r w:rsidR="007A1CBF">
              <w:fldChar w:fldCharType="begin"/>
            </w:r>
            <w:r w:rsidR="007A1CBF">
              <w:instrText>HYPERLINK  \l "■SASE（サシー）"</w:instrText>
            </w:r>
            <w:r w:rsidR="007A1CBF">
              <w:fldChar w:fldCharType="separate"/>
            </w:r>
            <w:r w:rsidRPr="007A1CBF">
              <w:rPr>
                <w:rStyle w:val="a7"/>
              </w:rPr>
              <w:t>SASE</w:t>
            </w:r>
            <w:bookmarkEnd w:id="366"/>
            <w:r w:rsidR="007A1CBF">
              <w:fldChar w:fldCharType="end"/>
            </w:r>
            <w:r w:rsidRPr="0060686D">
              <w:t>の</w:t>
            </w:r>
            <w:bookmarkStart w:id="367" w:name="■フレームワーク5ー2ー4"/>
            <w:r w:rsidR="00A40A0B">
              <w:fldChar w:fldCharType="begin"/>
            </w:r>
            <w:r w:rsidR="00A40A0B">
              <w:instrText>HYPERLINK  \l "■フレームワーク"</w:instrText>
            </w:r>
            <w:r w:rsidR="00A40A0B">
              <w:fldChar w:fldCharType="separate"/>
            </w:r>
            <w:r w:rsidRPr="00A40A0B">
              <w:rPr>
                <w:rStyle w:val="a7"/>
              </w:rPr>
              <w:t>フレームワーク</w:t>
            </w:r>
            <w:bookmarkEnd w:id="367"/>
            <w:r w:rsidR="00A40A0B">
              <w:fldChar w:fldCharType="end"/>
            </w:r>
            <w:r w:rsidRPr="0060686D">
              <w:t>にある機能の</w:t>
            </w:r>
            <w:bookmarkStart w:id="368" w:name="■SWG5ー2－4"/>
            <w:r w:rsidR="00BF65A2">
              <w:fldChar w:fldCharType="begin"/>
            </w:r>
            <w:r w:rsidR="00BF65A2">
              <w:instrText>HYPERLINK  \l "■SWG"</w:instrText>
            </w:r>
            <w:r w:rsidR="00BF65A2">
              <w:fldChar w:fldCharType="separate"/>
            </w:r>
            <w:r w:rsidRPr="00BF65A2">
              <w:rPr>
                <w:rStyle w:val="a7"/>
              </w:rPr>
              <w:t>SWG</w:t>
            </w:r>
            <w:bookmarkEnd w:id="368"/>
            <w:r w:rsidR="00BF65A2">
              <w:fldChar w:fldCharType="end"/>
            </w:r>
            <w:r w:rsidRPr="0060686D">
              <w:t>などを体系的に実装することで、さらにセキュリティを強化することができます。</w:t>
            </w:r>
          </w:p>
        </w:tc>
      </w:tr>
    </w:tbl>
    <w:p w14:paraId="117FF5AA" w14:textId="77777777" w:rsidR="000A1443" w:rsidRDefault="000A1443">
      <w:pPr>
        <w:ind w:firstLineChars="0" w:firstLine="0"/>
        <w:rPr>
          <w:noProof/>
        </w:rPr>
      </w:pPr>
      <w:r w:rsidRPr="00223ED1">
        <w:rPr>
          <w:noProof/>
        </w:rPr>
        <mc:AlternateContent>
          <mc:Choice Requires="wps">
            <w:drawing>
              <wp:anchor distT="0" distB="0" distL="114300" distR="114300" simplePos="0" relativeHeight="251656253" behindDoc="0" locked="0" layoutInCell="1" allowOverlap="1" wp14:anchorId="4527EB80" wp14:editId="5FB22BB3">
                <wp:simplePos x="0" y="0"/>
                <wp:positionH relativeFrom="column">
                  <wp:posOffset>457200</wp:posOffset>
                </wp:positionH>
                <wp:positionV relativeFrom="paragraph">
                  <wp:posOffset>1760282</wp:posOffset>
                </wp:positionV>
                <wp:extent cx="5612400" cy="276999"/>
                <wp:effectExtent l="0" t="0" r="0" b="0"/>
                <wp:wrapTopAndBottom/>
                <wp:docPr id="109" name="テキスト ボックス 108">
                  <a:extLst xmlns:a="http://schemas.openxmlformats.org/drawingml/2006/main">
                    <a:ext uri="{FF2B5EF4-FFF2-40B4-BE49-F238E27FC236}">
                      <a16:creationId xmlns:a16="http://schemas.microsoft.com/office/drawing/2014/main" id="{EC5CED70-C62C-EB97-A6B2-67B3FF357169}"/>
                    </a:ext>
                  </a:extLst>
                </wp:docPr>
                <wp:cNvGraphicFramePr/>
                <a:graphic xmlns:a="http://schemas.openxmlformats.org/drawingml/2006/main">
                  <a:graphicData uri="http://schemas.microsoft.com/office/word/2010/wordprocessingShape">
                    <wps:wsp>
                      <wps:cNvSpPr txBox="1"/>
                      <wps:spPr>
                        <a:xfrm>
                          <a:off x="0" y="0"/>
                          <a:ext cx="5612400" cy="276999"/>
                        </a:xfrm>
                        <a:prstGeom prst="rect">
                          <a:avLst/>
                        </a:prstGeom>
                        <a:noFill/>
                      </wps:spPr>
                      <wps:txbx>
                        <w:txbxContent>
                          <w:p w14:paraId="50962E58" w14:textId="1981712A" w:rsidR="000A1443" w:rsidRDefault="000A1443">
                            <w:pPr>
                              <w:pStyle w:val="aff2"/>
                            </w:pPr>
                            <w:r>
                              <w:rPr>
                                <w:rFonts w:hint="eastAsia"/>
                              </w:rPr>
                              <w:t>図1</w:t>
                            </w:r>
                            <w:r w:rsidR="00BC0FAD">
                              <w:rPr>
                                <w:rFonts w:hint="eastAsia"/>
                              </w:rPr>
                              <w:t>4</w:t>
                            </w:r>
                            <w:r>
                              <w:rPr>
                                <w:rFonts w:hint="eastAsia"/>
                              </w:rPr>
                              <w:t>. 攻撃の概要図</w:t>
                            </w:r>
                          </w:p>
                          <w:p w14:paraId="2C7CB89E" w14:textId="77777777" w:rsidR="000A1443" w:rsidRDefault="000A1443">
                            <w:pPr>
                              <w:pStyle w:val="aff2"/>
                            </w:pPr>
                            <w:r>
                              <w:rPr>
                                <w:rFonts w:hint="eastAsia"/>
                              </w:rPr>
                              <w:t>(出典) NISC「サイバー攻撃を受けた組織における対応事例集（実事例における学びと気づきに関する調査研究）」をもとに作成</w:t>
                            </w:r>
                          </w:p>
                        </w:txbxContent>
                      </wps:txbx>
                      <wps:bodyPr wrap="square" rtlCol="0">
                        <a:spAutoFit/>
                      </wps:bodyPr>
                    </wps:wsp>
                  </a:graphicData>
                </a:graphic>
              </wp:anchor>
            </w:drawing>
          </mc:Choice>
          <mc:Fallback>
            <w:pict>
              <v:shape w14:anchorId="4527EB80" id="テキスト ボックス 108" o:spid="_x0000_s1063" type="#_x0000_t202" style="position:absolute;left:0;text-align:left;margin-left:36pt;margin-top:138.6pt;width:441.9pt;height:21.8pt;z-index:2516562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" filled="f" stroked="f">
                <v:textbox style="mso-fit-shape-to-text:t">
                  <w:txbxContent>
                    <w:p w14:paraId="50962E58" w14:textId="1981712A" w:rsidR="000A1443" w:rsidRDefault="000A1443">
                      <w:pPr>
                        <w:pStyle w:val="aff2"/>
                      </w:pPr>
                      <w:r>
                        <w:rPr>
                          <w:rFonts w:hint="eastAsia"/>
                        </w:rPr>
                        <w:t>図1</w:t>
                      </w:r>
                      <w:r w:rsidR="00BC0FAD">
                        <w:rPr>
                          <w:rFonts w:hint="eastAsia"/>
                        </w:rPr>
                        <w:t>4</w:t>
                      </w:r>
                      <w:r>
                        <w:rPr>
                          <w:rFonts w:hint="eastAsia"/>
                        </w:rPr>
                        <w:t>. 攻撃の概要図</w:t>
                      </w:r>
                    </w:p>
                    <w:p w14:paraId="2C7CB89E" w14:textId="77777777" w:rsidR="000A1443" w:rsidRDefault="000A1443">
                      <w:pPr>
                        <w:pStyle w:val="aff2"/>
                      </w:pPr>
                      <w:r>
                        <w:rPr>
                          <w:rFonts w:hint="eastAsia"/>
                        </w:rPr>
                        <w:t>(出典) NISC「サイバー攻撃を受けた組織における対応事例集（実事例における学びと気づきに関する調査研究）」をもとに作成</w:t>
                      </w:r>
                    </w:p>
                  </w:txbxContent>
                </v:textbox>
                <w10:wrap type="topAndBottom"/>
              </v:shape>
            </w:pict>
          </mc:Fallback>
        </mc:AlternateContent>
      </w:r>
      <w:r>
        <w:rPr>
          <w:noProof/>
        </w:rPr>
        <w:drawing>
          <wp:anchor distT="0" distB="0" distL="114300" distR="114300" simplePos="0" relativeHeight="251656252" behindDoc="0" locked="0" layoutInCell="1" allowOverlap="1" wp14:anchorId="535B4867" wp14:editId="6F6DBB2A">
            <wp:simplePos x="0" y="0"/>
            <wp:positionH relativeFrom="column">
              <wp:posOffset>422910</wp:posOffset>
            </wp:positionH>
            <wp:positionV relativeFrom="paragraph">
              <wp:posOffset>120650</wp:posOffset>
            </wp:positionV>
            <wp:extent cx="5761355" cy="1718945"/>
            <wp:effectExtent l="0" t="0" r="0" b="0"/>
            <wp:wrapTopAndBottom/>
            <wp:docPr id="1621660340"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1355" cy="1718945"/>
                    </a:xfrm>
                    <a:prstGeom prst="rect">
                      <a:avLst/>
                    </a:prstGeom>
                    <a:noFill/>
                    <a:ln>
                      <a:noFill/>
                    </a:ln>
                  </pic:spPr>
                </pic:pic>
              </a:graphicData>
            </a:graphic>
          </wp:anchor>
        </w:drawing>
      </w:r>
    </w:p>
    <w:p w14:paraId="7500478E" w14:textId="77777777" w:rsidR="000A1443" w:rsidRDefault="000A1443">
      <w:pPr>
        <w:ind w:firstLineChars="0" w:firstLine="0"/>
      </w:pPr>
    </w:p>
    <w:p w14:paraId="26C619C2" w14:textId="77777777" w:rsidR="000A1443" w:rsidRDefault="000A1443" w:rsidP="003E0313">
      <w:pPr>
        <w:pStyle w:val="4"/>
      </w:pPr>
      <w:bookmarkStart w:id="369" w:name="_Toc185338828"/>
      <w:bookmarkStart w:id="370" w:name="_Toc187824578"/>
      <w:bookmarkStart w:id="371" w:name="_Toc188348929"/>
      <w:r w:rsidRPr="00025F32">
        <w:rPr>
          <w:rFonts w:hint="eastAsia"/>
        </w:rPr>
        <w:t>ランサムウェア感染の実態</w:t>
      </w:r>
      <w:bookmarkEnd w:id="369"/>
      <w:bookmarkEnd w:id="370"/>
      <w:bookmarkEnd w:id="371"/>
    </w:p>
    <w:bookmarkStart w:id="372" w:name="■ランサムウェア5ー2ー5"/>
    <w:p w14:paraId="18D6F508" w14:textId="0B5957CC" w:rsidR="000A1443" w:rsidRDefault="00043CEC">
      <w:r>
        <w:fldChar w:fldCharType="begin"/>
      </w:r>
      <w:r>
        <w:rPr>
          <w:rFonts w:hint="eastAsia"/>
        </w:rPr>
        <w:instrText xml:space="preserve">HYPERLINK </w:instrText>
      </w:r>
      <w:r>
        <w:instrText xml:space="preserve"> \l "</w:instrText>
      </w:r>
      <w:r>
        <w:rPr>
          <w:rFonts w:hint="eastAsia"/>
        </w:rPr>
        <w:instrText>■ランサムウェア</w:instrText>
      </w:r>
      <w:r>
        <w:instrText>"</w:instrText>
      </w:r>
      <w:r>
        <w:fldChar w:fldCharType="separate"/>
      </w:r>
      <w:r w:rsidR="000A1443" w:rsidRPr="00043CEC">
        <w:rPr>
          <w:rStyle w:val="a7"/>
          <w:rFonts w:hint="eastAsia"/>
        </w:rPr>
        <w:t>ランサムウェア</w:t>
      </w:r>
      <w:bookmarkEnd w:id="372"/>
      <w:r>
        <w:fldChar w:fldCharType="end"/>
      </w:r>
      <w:r w:rsidR="000A1443" w:rsidRPr="00CA484A">
        <w:rPr>
          <w:rFonts w:hint="eastAsia"/>
        </w:rPr>
        <w:t>は、</w:t>
      </w:r>
      <w:r w:rsidR="000A1443" w:rsidRPr="00CA484A">
        <w:t>PCやサーバのデータを</w:t>
      </w:r>
      <w:bookmarkStart w:id="373" w:name="■暗号化5ー2－5"/>
      <w:r w:rsidR="000A1443" w:rsidRPr="00CA484A">
        <w:t>暗号化</w:t>
      </w:r>
      <w:bookmarkEnd w:id="373"/>
      <w:r w:rsidR="000A1443" w:rsidRPr="00CA484A">
        <w:t>し、その</w:t>
      </w:r>
      <w:hyperlink w:anchor="■暗号化" w:history="1">
        <w:r w:rsidR="000A1443" w:rsidRPr="00977C08">
          <w:rPr>
            <w:rStyle w:val="a7"/>
          </w:rPr>
          <w:t>暗号化</w:t>
        </w:r>
      </w:hyperlink>
      <w:r w:rsidR="000A1443" w:rsidRPr="00CA484A">
        <w:t>されたデータを復号することを条件に身代金（金銭）を要求する悪意のあるソフトウェアです。令和5年における企業や団体の被害件数は合計197件であり、被害企業の規模を見ると、大企業が71件、中小企業が102件、団体などが24件でした。ランサムウェアの感染経路については、</w:t>
      </w:r>
      <w:bookmarkStart w:id="374" w:name="■VPN（VirtualPrivateNetwork）5ー2－5"/>
      <w:r w:rsidR="007E32B3">
        <w:fldChar w:fldCharType="begin"/>
      </w:r>
      <w:r w:rsidR="007E32B3">
        <w:instrText>HYPERLINK  \l "■VPN（VirtualPrivateNetwork）"</w:instrText>
      </w:r>
      <w:r w:rsidR="007E32B3">
        <w:fldChar w:fldCharType="separate"/>
      </w:r>
      <w:r w:rsidR="000A1443" w:rsidRPr="007E32B3">
        <w:rPr>
          <w:rStyle w:val="a7"/>
        </w:rPr>
        <w:t>VPN</w:t>
      </w:r>
      <w:bookmarkEnd w:id="374"/>
      <w:r w:rsidR="007E32B3">
        <w:fldChar w:fldCharType="end"/>
      </w:r>
      <w:r w:rsidR="000A1443" w:rsidRPr="00CA484A">
        <w:t>機器からの侵入が73件で全体の63%を占め、リモートデスクトップからの侵入が21件で18%となっています。これらの侵入は、テレワークなどで使用される機器の</w:t>
      </w:r>
      <w:bookmarkStart w:id="375" w:name="■脆弱性5ー2－5"/>
      <w:r w:rsidR="00866736">
        <w:fldChar w:fldCharType="begin"/>
      </w:r>
      <w:r w:rsidR="00866736">
        <w:instrText>HYPERLINK  \l "■脆弱性"</w:instrText>
      </w:r>
      <w:r w:rsidR="00866736">
        <w:fldChar w:fldCharType="separate"/>
      </w:r>
      <w:r w:rsidR="000A1443" w:rsidRPr="00866736">
        <w:rPr>
          <w:rStyle w:val="a7"/>
        </w:rPr>
        <w:t>脆弱性</w:t>
      </w:r>
      <w:bookmarkEnd w:id="375"/>
      <w:r w:rsidR="00866736">
        <w:fldChar w:fldCharType="end"/>
      </w:r>
      <w:r w:rsidR="000A1443" w:rsidRPr="00CA484A">
        <w:t>や弱い認証情報を悪用し</w:t>
      </w:r>
      <w:r w:rsidR="000A1443" w:rsidRPr="00CA484A">
        <w:rPr>
          <w:rFonts w:hint="eastAsia"/>
        </w:rPr>
        <w:t>て行われたものであり、全体の約</w:t>
      </w:r>
      <w:r w:rsidR="000A1443" w:rsidRPr="00CA484A">
        <w:t>82%に上る割合を占めまし</w:t>
      </w:r>
      <w:r w:rsidR="000A1443" w:rsidRPr="002B243C">
        <w:t>た。</w:t>
      </w:r>
      <w:r w:rsidR="000A1443">
        <w:rPr>
          <w:rStyle w:val="af2"/>
        </w:rPr>
        <w:footnoteReference w:id="8"/>
      </w:r>
    </w:p>
    <w:p w14:paraId="0982E750" w14:textId="77777777" w:rsidR="000A1443" w:rsidRDefault="000A1443">
      <w:r>
        <w:rPr>
          <w:noProof/>
        </w:rPr>
        <mc:AlternateContent>
          <mc:Choice Requires="wps">
            <w:drawing>
              <wp:anchor distT="0" distB="0" distL="114300" distR="114300" simplePos="0" relativeHeight="251656232" behindDoc="0" locked="0" layoutInCell="1" allowOverlap="1" wp14:anchorId="37069724" wp14:editId="0CB316C8">
                <wp:simplePos x="0" y="0"/>
                <wp:positionH relativeFrom="margin">
                  <wp:align>center</wp:align>
                </wp:positionH>
                <wp:positionV relativeFrom="paragraph">
                  <wp:posOffset>2332070</wp:posOffset>
                </wp:positionV>
                <wp:extent cx="3939872" cy="272949"/>
                <wp:effectExtent l="0" t="0" r="0" b="0"/>
                <wp:wrapTopAndBottom/>
                <wp:docPr id="1940578607" name="テキスト ボックス 1"/>
                <wp:cNvGraphicFramePr/>
                <a:graphic xmlns:a="http://schemas.openxmlformats.org/drawingml/2006/main">
                  <a:graphicData uri="http://schemas.microsoft.com/office/word/2010/wordprocessingShape">
                    <wps:wsp>
                      <wps:cNvSpPr txBox="1"/>
                      <wps:spPr>
                        <a:xfrm>
                          <a:off x="0" y="0"/>
                          <a:ext cx="3939872" cy="272949"/>
                        </a:xfrm>
                        <a:prstGeom prst="rect">
                          <a:avLst/>
                        </a:prstGeom>
                        <a:noFill/>
                        <a:ln w="6350">
                          <a:noFill/>
                        </a:ln>
                      </wps:spPr>
                      <wps:txbx>
                        <w:txbxContent>
                          <w:p w14:paraId="296C43E6" w14:textId="77777777" w:rsidR="000A1443" w:rsidRPr="004B47B4" w:rsidRDefault="000A1443">
                            <w:pPr>
                              <w:pStyle w:val="aff2"/>
                            </w:pPr>
                            <w:r w:rsidRPr="004B47B4">
                              <w:t>(出典) 警察庁「令和5年におけるサイバー空間をめぐる脅威の情勢等について」をもとに作成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069724" id="_x0000_s1064" type="#_x0000_t202" style="position:absolute;left:0;text-align:left;margin-left:0;margin-top:183.65pt;width:310.25pt;height:21.5pt;z-index:2516562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" filled="f" stroked="f" strokeweight=".5pt">
                <v:textbox>
                  <w:txbxContent>
                    <w:p w14:paraId="296C43E6" w14:textId="77777777" w:rsidR="000A1443" w:rsidRPr="004B47B4" w:rsidRDefault="000A1443">
                      <w:pPr>
                        <w:pStyle w:val="aff2"/>
                      </w:pPr>
                      <w:r w:rsidRPr="004B47B4">
                        <w:t>(出典) 警察庁「令和5年におけるサイバー空間をめぐる脅威の情勢等について」をもとに作成</w:t>
                      </w:r>
                    </w:p>
                  </w:txbxContent>
                </v:textbox>
                <w10:wrap type="topAndBottom" anchorx="margin"/>
              </v:shape>
            </w:pict>
          </mc:Fallback>
        </mc:AlternateContent>
      </w:r>
      <w:r>
        <w:rPr>
          <w:noProof/>
        </w:rPr>
        <mc:AlternateContent>
          <mc:Choice Requires="wps">
            <w:drawing>
              <wp:anchor distT="0" distB="0" distL="114300" distR="114300" simplePos="0" relativeHeight="251656300" behindDoc="0" locked="0" layoutInCell="1" allowOverlap="1" wp14:anchorId="5D64C3CE" wp14:editId="2E1068BD">
                <wp:simplePos x="0" y="0"/>
                <wp:positionH relativeFrom="column">
                  <wp:posOffset>3602374</wp:posOffset>
                </wp:positionH>
                <wp:positionV relativeFrom="paragraph">
                  <wp:posOffset>2102855</wp:posOffset>
                </wp:positionV>
                <wp:extent cx="2133600" cy="272949"/>
                <wp:effectExtent l="0" t="0" r="0" b="0"/>
                <wp:wrapTopAndBottom/>
                <wp:docPr id="32236976" name="テキスト ボックス 1"/>
                <wp:cNvGraphicFramePr/>
                <a:graphic xmlns:a="http://schemas.openxmlformats.org/drawingml/2006/main">
                  <a:graphicData uri="http://schemas.microsoft.com/office/word/2010/wordprocessingShape">
                    <wps:wsp>
                      <wps:cNvSpPr txBox="1"/>
                      <wps:spPr>
                        <a:xfrm>
                          <a:off x="0" y="0"/>
                          <a:ext cx="2133600" cy="272949"/>
                        </a:xfrm>
                        <a:prstGeom prst="rect">
                          <a:avLst/>
                        </a:prstGeom>
                        <a:noFill/>
                        <a:ln w="6350">
                          <a:noFill/>
                        </a:ln>
                      </wps:spPr>
                      <wps:txbx>
                        <w:txbxContent>
                          <w:p w14:paraId="70686C45" w14:textId="1F0D3473" w:rsidR="000A1443" w:rsidRPr="007948D2" w:rsidRDefault="000A1443">
                            <w:pPr>
                              <w:pStyle w:val="aff2"/>
                            </w:pPr>
                            <w:r w:rsidRPr="00C25523">
                              <w:rPr>
                                <w:rFonts w:hint="eastAsia"/>
                              </w:rPr>
                              <w:t>図1</w:t>
                            </w:r>
                            <w:r w:rsidR="00BC0FAD">
                              <w:rPr>
                                <w:rFonts w:hint="eastAsia"/>
                              </w:rPr>
                              <w:t>6</w:t>
                            </w:r>
                            <w:r w:rsidRPr="00C25523">
                              <w:t>.（令和5年）ランサムウェアの被害件数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64C3CE" id="_x0000_s1065" type="#_x0000_t202" style="position:absolute;left:0;text-align:left;margin-left:283.65pt;margin-top:165.6pt;width:168pt;height:21.5pt;z-index:2516563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" filled="f" stroked="f" strokeweight=".5pt">
                <v:textbox>
                  <w:txbxContent>
                    <w:p w14:paraId="70686C45" w14:textId="1F0D3473" w:rsidR="000A1443" w:rsidRPr="007948D2" w:rsidRDefault="000A1443">
                      <w:pPr>
                        <w:pStyle w:val="aff2"/>
                      </w:pPr>
                      <w:r w:rsidRPr="00C25523">
                        <w:rPr>
                          <w:rFonts w:hint="eastAsia"/>
                        </w:rPr>
                        <w:t>図1</w:t>
                      </w:r>
                      <w:r w:rsidR="00BC0FAD">
                        <w:rPr>
                          <w:rFonts w:hint="eastAsia"/>
                        </w:rPr>
                        <w:t>6</w:t>
                      </w:r>
                      <w:r w:rsidRPr="00C25523">
                        <w:t>.（令和5年）ランサムウェアの被害件数</w:t>
                      </w:r>
                    </w:p>
                  </w:txbxContent>
                </v:textbox>
                <w10:wrap type="topAndBottom"/>
              </v:shape>
            </w:pict>
          </mc:Fallback>
        </mc:AlternateContent>
      </w:r>
      <w:r>
        <w:rPr>
          <w:noProof/>
        </w:rPr>
        <mc:AlternateContent>
          <mc:Choice Requires="wps">
            <w:drawing>
              <wp:anchor distT="0" distB="0" distL="114300" distR="114300" simplePos="0" relativeHeight="251656299" behindDoc="0" locked="0" layoutInCell="1" allowOverlap="1" wp14:anchorId="2E77D9FC" wp14:editId="3C629C3B">
                <wp:simplePos x="0" y="0"/>
                <wp:positionH relativeFrom="margin">
                  <wp:posOffset>518615</wp:posOffset>
                </wp:positionH>
                <wp:positionV relativeFrom="paragraph">
                  <wp:posOffset>2098438</wp:posOffset>
                </wp:positionV>
                <wp:extent cx="2762250" cy="272949"/>
                <wp:effectExtent l="0" t="0" r="0" b="0"/>
                <wp:wrapTopAndBottom/>
                <wp:docPr id="90941521" name="テキスト ボックス 1"/>
                <wp:cNvGraphicFramePr/>
                <a:graphic xmlns:a="http://schemas.openxmlformats.org/drawingml/2006/main">
                  <a:graphicData uri="http://schemas.microsoft.com/office/word/2010/wordprocessingShape">
                    <wps:wsp>
                      <wps:cNvSpPr txBox="1"/>
                      <wps:spPr>
                        <a:xfrm>
                          <a:off x="0" y="0"/>
                          <a:ext cx="2762250" cy="272949"/>
                        </a:xfrm>
                        <a:prstGeom prst="rect">
                          <a:avLst/>
                        </a:prstGeom>
                        <a:noFill/>
                        <a:ln w="6350">
                          <a:noFill/>
                        </a:ln>
                      </wps:spPr>
                      <wps:txbx>
                        <w:txbxContent>
                          <w:p w14:paraId="529CE4C8" w14:textId="334248AD" w:rsidR="000A1443" w:rsidRPr="004B47B4" w:rsidRDefault="000A1443">
                            <w:pPr>
                              <w:pStyle w:val="aff2"/>
                            </w:pPr>
                            <w:r w:rsidRPr="00C25523">
                              <w:rPr>
                                <w:rFonts w:hint="eastAsia"/>
                              </w:rPr>
                              <w:t>図1</w:t>
                            </w:r>
                            <w:r w:rsidR="00BC0FAD">
                              <w:rPr>
                                <w:rFonts w:hint="eastAsia"/>
                              </w:rPr>
                              <w:t>5</w:t>
                            </w:r>
                            <w:r w:rsidRPr="00C25523">
                              <w:t>.（令和5年）ランサムウェアの感染経路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E77D9FC" id="_x0000_s1066" type="#_x0000_t202" style="position:absolute;left:0;text-align:left;margin-left:40.85pt;margin-top:165.25pt;width:217.5pt;height:21.5pt;z-index:251656299;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" filled="f" stroked="f" strokeweight=".5pt">
                <v:textbox>
                  <w:txbxContent>
                    <w:p w14:paraId="529CE4C8" w14:textId="334248AD" w:rsidR="000A1443" w:rsidRPr="004B47B4" w:rsidRDefault="000A1443">
                      <w:pPr>
                        <w:pStyle w:val="aff2"/>
                      </w:pPr>
                      <w:r w:rsidRPr="00C25523">
                        <w:rPr>
                          <w:rFonts w:hint="eastAsia"/>
                        </w:rPr>
                        <w:t>図1</w:t>
                      </w:r>
                      <w:r w:rsidR="00BC0FAD">
                        <w:rPr>
                          <w:rFonts w:hint="eastAsia"/>
                        </w:rPr>
                        <w:t>5</w:t>
                      </w:r>
                      <w:r w:rsidRPr="00C25523">
                        <w:t>.（令和5年）ランサムウェアの感染経路</w:t>
                      </w:r>
                    </w:p>
                  </w:txbxContent>
                </v:textbox>
                <w10:wrap type="topAndBottom" anchorx="margin"/>
              </v:shape>
            </w:pict>
          </mc:Fallback>
        </mc:AlternateContent>
      </w:r>
      <w:r>
        <w:rPr>
          <w:noProof/>
        </w:rPr>
        <w:drawing>
          <wp:anchor distT="0" distB="0" distL="114300" distR="114300" simplePos="0" relativeHeight="251656302" behindDoc="0" locked="0" layoutInCell="1" allowOverlap="1" wp14:anchorId="5ADF36E2" wp14:editId="72D9C01A">
            <wp:simplePos x="0" y="0"/>
            <wp:positionH relativeFrom="margin">
              <wp:align>center</wp:align>
            </wp:positionH>
            <wp:positionV relativeFrom="paragraph">
              <wp:posOffset>54591</wp:posOffset>
            </wp:positionV>
            <wp:extent cx="5566410" cy="1950720"/>
            <wp:effectExtent l="0" t="0" r="0" b="0"/>
            <wp:wrapTopAndBottom/>
            <wp:docPr id="728726390"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66410" cy="1950720"/>
                    </a:xfrm>
                    <a:prstGeom prst="rect">
                      <a:avLst/>
                    </a:prstGeom>
                    <a:noFill/>
                    <a:ln>
                      <a:noFill/>
                    </a:ln>
                  </pic:spPr>
                </pic:pic>
              </a:graphicData>
            </a:graphic>
          </wp:anchor>
        </w:drawing>
      </w:r>
    </w:p>
    <w:p w14:paraId="7DF08C66" w14:textId="1E9BDE68" w:rsidR="000A1443" w:rsidRPr="00CA484A" w:rsidRDefault="000A1443">
      <w:r>
        <w:rPr>
          <w:noProof/>
        </w:rPr>
        <w:drawing>
          <wp:anchor distT="0" distB="0" distL="114300" distR="114300" simplePos="0" relativeHeight="251656282" behindDoc="0" locked="0" layoutInCell="1" allowOverlap="1" wp14:anchorId="58059523" wp14:editId="3BF3E8DB">
            <wp:simplePos x="0" y="0"/>
            <wp:positionH relativeFrom="column">
              <wp:posOffset>746909</wp:posOffset>
            </wp:positionH>
            <wp:positionV relativeFrom="paragraph">
              <wp:posOffset>1454449</wp:posOffset>
            </wp:positionV>
            <wp:extent cx="5102860" cy="2273935"/>
            <wp:effectExtent l="0" t="0" r="0" b="0"/>
            <wp:wrapTopAndBottom/>
            <wp:docPr id="1695625243"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02860" cy="2273935"/>
                    </a:xfrm>
                    <a:prstGeom prst="rect">
                      <a:avLst/>
                    </a:prstGeom>
                    <a:noFill/>
                    <a:ln>
                      <a:noFill/>
                    </a:ln>
                  </pic:spPr>
                </pic:pic>
              </a:graphicData>
            </a:graphic>
          </wp:anchor>
        </w:drawing>
      </w:r>
      <w:r w:rsidRPr="0077631B">
        <w:rPr>
          <w:noProof/>
        </w:rPr>
        <mc:AlternateContent>
          <mc:Choice Requires="wps">
            <w:drawing>
              <wp:anchor distT="0" distB="0" distL="114300" distR="114300" simplePos="0" relativeHeight="251656254" behindDoc="0" locked="0" layoutInCell="1" allowOverlap="1" wp14:anchorId="070F499B" wp14:editId="51434C2A">
                <wp:simplePos x="0" y="0"/>
                <wp:positionH relativeFrom="column">
                  <wp:posOffset>59055</wp:posOffset>
                </wp:positionH>
                <wp:positionV relativeFrom="paragraph">
                  <wp:posOffset>3631826</wp:posOffset>
                </wp:positionV>
                <wp:extent cx="6678706" cy="184666"/>
                <wp:effectExtent l="0" t="0" r="0" b="0"/>
                <wp:wrapTopAndBottom/>
                <wp:docPr id="111" name="テキスト ボックス 110">
                  <a:extLst xmlns:a="http://schemas.openxmlformats.org/drawingml/2006/main">
                    <a:ext uri="{FF2B5EF4-FFF2-40B4-BE49-F238E27FC236}">
                      <a16:creationId xmlns:a16="http://schemas.microsoft.com/office/drawing/2014/main" id="{6DF7080D-32DA-277F-9D2B-D208637962C5}"/>
                    </a:ext>
                  </a:extLst>
                </wp:docPr>
                <wp:cNvGraphicFramePr/>
                <a:graphic xmlns:a="http://schemas.openxmlformats.org/drawingml/2006/main">
                  <a:graphicData uri="http://schemas.microsoft.com/office/word/2010/wordprocessingShape">
                    <wps:wsp>
                      <wps:cNvSpPr txBox="1"/>
                      <wps:spPr>
                        <a:xfrm>
                          <a:off x="0" y="0"/>
                          <a:ext cx="6678706" cy="184666"/>
                        </a:xfrm>
                        <a:prstGeom prst="rect">
                          <a:avLst/>
                        </a:prstGeom>
                        <a:noFill/>
                      </wps:spPr>
                      <wps:txbx>
                        <w:txbxContent>
                          <w:p w14:paraId="240694AC" w14:textId="55B354EC" w:rsidR="000A1443" w:rsidRDefault="000A1443">
                            <w:pPr>
                              <w:pStyle w:val="aff2"/>
                            </w:pPr>
                            <w:r>
                              <w:rPr>
                                <w:rFonts w:hint="eastAsia"/>
                              </w:rPr>
                              <w:t>図1</w:t>
                            </w:r>
                            <w:r w:rsidR="004D62C7">
                              <w:rPr>
                                <w:rFonts w:hint="eastAsia"/>
                              </w:rPr>
                              <w:t>7</w:t>
                            </w:r>
                            <w:r>
                              <w:rPr>
                                <w:rFonts w:hint="eastAsia"/>
                              </w:rPr>
                              <w:t>. ランサムウェアの二重、四重脅迫のイメージ図</w:t>
                            </w:r>
                          </w:p>
                        </w:txbxContent>
                      </wps:txbx>
                      <wps:bodyPr wrap="square" rtlCol="0">
                        <a:spAutoFit/>
                      </wps:bodyPr>
                    </wps:wsp>
                  </a:graphicData>
                </a:graphic>
                <wp14:sizeRelH relativeFrom="margin">
                  <wp14:pctWidth>0</wp14:pctWidth>
                </wp14:sizeRelH>
              </wp:anchor>
            </w:drawing>
          </mc:Choice>
          <mc:Fallback>
            <w:pict>
              <v:shape w14:anchorId="070F499B" id="テキスト ボックス 110" o:spid="_x0000_s1067" type="#_x0000_t202" style="position:absolute;left:0;text-align:left;margin-left:4.65pt;margin-top:285.95pt;width:525.9pt;height:14.55pt;z-index:2516562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" filled="f" stroked="f">
                <v:textbox style="mso-fit-shape-to-text:t">
                  <w:txbxContent>
                    <w:p w14:paraId="240694AC" w14:textId="55B354EC" w:rsidR="000A1443" w:rsidRDefault="000A1443">
                      <w:pPr>
                        <w:pStyle w:val="aff2"/>
                      </w:pPr>
                      <w:r>
                        <w:rPr>
                          <w:rFonts w:hint="eastAsia"/>
                        </w:rPr>
                        <w:t>図1</w:t>
                      </w:r>
                      <w:r w:rsidR="004D62C7">
                        <w:rPr>
                          <w:rFonts w:hint="eastAsia"/>
                        </w:rPr>
                        <w:t>7</w:t>
                      </w:r>
                      <w:r>
                        <w:rPr>
                          <w:rFonts w:hint="eastAsia"/>
                        </w:rPr>
                        <w:t>. ランサムウェアの二重、四重脅迫のイメージ図</w:t>
                      </w:r>
                    </w:p>
                  </w:txbxContent>
                </v:textbox>
                <w10:wrap type="topAndBottom"/>
              </v:shape>
            </w:pict>
          </mc:Fallback>
        </mc:AlternateContent>
      </w:r>
      <w:r w:rsidRPr="00CA484A">
        <w:rPr>
          <w:rFonts w:hint="eastAsia"/>
        </w:rPr>
        <w:t>最近のランサムウェアは、以下のような特徴を持っています。図の①②のように、データの復旧を条件に金銭</w:t>
      </w:r>
      <w:r>
        <w:rPr>
          <w:rFonts w:hint="eastAsia"/>
        </w:rPr>
        <w:t>を</w:t>
      </w:r>
      <w:r w:rsidRPr="00CA484A">
        <w:rPr>
          <w:rFonts w:hint="eastAsia"/>
        </w:rPr>
        <w:t>要求</w:t>
      </w:r>
      <w:r>
        <w:rPr>
          <w:rFonts w:hint="eastAsia"/>
        </w:rPr>
        <w:t>する脅迫に加えて、</w:t>
      </w:r>
      <w:r w:rsidRPr="00CA484A">
        <w:rPr>
          <w:rFonts w:hint="eastAsia"/>
        </w:rPr>
        <w:t>暗号化前のデータを窃取し公開するという「二重脅迫」を行うものが存在します。さらに、追加の脅威として③</w:t>
      </w:r>
      <w:bookmarkStart w:id="376" w:name="■DDoS攻撃（ディードスこうげき）5ー2ー5"/>
      <w:r w:rsidR="003A0FE3">
        <w:fldChar w:fldCharType="begin"/>
      </w:r>
      <w:r w:rsidR="003A0FE3">
        <w:instrText>HYPERLINK  \l "■DDoS攻撃（ディードスこうげき）"</w:instrText>
      </w:r>
      <w:r w:rsidR="003A0FE3">
        <w:fldChar w:fldCharType="separate"/>
      </w:r>
      <w:r w:rsidRPr="003A0FE3">
        <w:rPr>
          <w:rStyle w:val="a7"/>
        </w:rPr>
        <w:t>DDoS攻撃</w:t>
      </w:r>
      <w:bookmarkEnd w:id="376"/>
      <w:r w:rsidR="003A0FE3">
        <w:fldChar w:fldCharType="end"/>
      </w:r>
      <w:r w:rsidRPr="00CA484A">
        <w:t>などの追加攻撃を行うことで被害を拡大することもあります。また、さらに高度な手法として、④被害者の利害関係者に連絡し、情報を共有するなどの「四重脅迫」を行うケースも確認されています。</w:t>
      </w:r>
    </w:p>
    <w:p w14:paraId="104728EF" w14:textId="77777777" w:rsidR="000A1443" w:rsidRPr="00EE35A8" w:rsidRDefault="000A1443">
      <w:r w:rsidRPr="00EE35A8">
        <w:rPr>
          <w:rFonts w:hint="eastAsia"/>
        </w:rPr>
        <w:t>具体的なランサムウェア攻撃の事例を紹介し、攻撃手法や被害の具体的な内容を解説します。実際のケースを通じてランサムウェアによってもたらされる被害の大きさを理解し、自身や組織のセキュリティ対策を見直すきっかけとしてください</w:t>
      </w:r>
      <w:r>
        <w:rPr>
          <w:rFonts w:hint="eastAsia"/>
        </w:rPr>
        <w:t>。</w:t>
      </w:r>
    </w:p>
    <w:p w14:paraId="14FA0050" w14:textId="77777777" w:rsidR="000A1443" w:rsidRDefault="000A1443">
      <w:pPr>
        <w:ind w:firstLineChars="0" w:firstLine="0"/>
      </w:pPr>
    </w:p>
    <w:p w14:paraId="55EACC56" w14:textId="77777777" w:rsidR="000A1443" w:rsidRPr="00653A0D" w:rsidRDefault="000A1443">
      <w:pPr>
        <w:pStyle w:val="5"/>
      </w:pPr>
      <w:r w:rsidRPr="004862A6">
        <w:rPr>
          <w:rFonts w:hint="eastAsia"/>
        </w:rPr>
        <w:t>電子カルテシステムでランサム被害（某市民病院）</w:t>
      </w:r>
    </w:p>
    <w:tbl>
      <w:tblPr>
        <w:tblStyle w:val="aa"/>
        <w:tblW w:w="10490" w:type="dxa"/>
        <w:tblInd w:w="-5" w:type="dxa"/>
        <w:tblLook w:val="04A0" w:firstRow="1" w:lastRow="0" w:firstColumn="1" w:lastColumn="0" w:noHBand="0" w:noVBand="1"/>
      </w:tblPr>
      <w:tblGrid>
        <w:gridCol w:w="10490"/>
      </w:tblGrid>
      <w:tr w:rsidR="000A1443" w14:paraId="1F04B986" w14:textId="77777777" w:rsidTr="00EE35A8">
        <w:tc>
          <w:tcPr>
            <w:tcW w:w="10490" w:type="dxa"/>
          </w:tcPr>
          <w:p w14:paraId="2BADDFD4" w14:textId="77777777" w:rsidR="000A1443" w:rsidRPr="0060686D" w:rsidRDefault="000A1443" w:rsidP="0060686D">
            <w:pPr>
              <w:pStyle w:val="afff8"/>
            </w:pPr>
            <w:r>
              <w:t>事例の概</w:t>
            </w:r>
            <w:r>
              <w:rPr>
                <w:spacing w:val="-10"/>
              </w:rPr>
              <w:t>要</w:t>
            </w:r>
          </w:p>
          <w:p w14:paraId="487080A9" w14:textId="77777777" w:rsidR="000A1443" w:rsidRPr="00141134" w:rsidRDefault="000A1443" w:rsidP="0060686D">
            <w:pPr>
              <w:pStyle w:val="afff6"/>
              <w:rPr>
                <w:sz w:val="16"/>
              </w:rPr>
            </w:pPr>
            <w:r>
              <w:rPr>
                <w:rFonts w:hint="eastAsia"/>
              </w:rPr>
              <w:t>外部のインターネットから電子カルテシステムのサーバと一部のクライアントパソコンがランサムウェアに感染しました。サーバの復旧を優先する一方、システムログの保全を行わず再起動したため、正確な原因究明ができなくなりました。</w:t>
            </w:r>
          </w:p>
        </w:tc>
      </w:tr>
      <w:tr w:rsidR="000A1443" w14:paraId="4DF2DF06" w14:textId="77777777" w:rsidTr="00EE35A8">
        <w:tc>
          <w:tcPr>
            <w:tcW w:w="10490" w:type="dxa"/>
          </w:tcPr>
          <w:p w14:paraId="134E1343" w14:textId="77777777" w:rsidR="000A1443" w:rsidRPr="0060686D" w:rsidRDefault="000A1443" w:rsidP="0060686D">
            <w:pPr>
              <w:pStyle w:val="afff8"/>
            </w:pPr>
            <w:r>
              <w:t>被害の原因</w:t>
            </w:r>
          </w:p>
          <w:p w14:paraId="3545B30E" w14:textId="77777777" w:rsidR="000A1443" w:rsidRDefault="000A1443" w:rsidP="0060686D">
            <w:pPr>
              <w:pStyle w:val="afff6"/>
            </w:pPr>
            <w:r>
              <w:t>この事例の原因は、</w:t>
            </w:r>
            <w:r>
              <w:rPr>
                <w:rFonts w:hint="eastAsia"/>
              </w:rPr>
              <w:t>「ルール違反」を犯してインターネットに接続したことにより、外部からウイルスが侵入したことです。また、導入に携わる業者の管理や障害時対応の適切な運用体制が構築、運営されていなかったため、病院のガバナンスにも問題がありました。</w:t>
            </w:r>
          </w:p>
        </w:tc>
      </w:tr>
      <w:tr w:rsidR="000A1443" w14:paraId="543E2958" w14:textId="77777777" w:rsidTr="00EE35A8">
        <w:tc>
          <w:tcPr>
            <w:tcW w:w="10490" w:type="dxa"/>
          </w:tcPr>
          <w:p w14:paraId="7962D932" w14:textId="77777777" w:rsidR="000A1443" w:rsidRPr="0060686D" w:rsidRDefault="000A1443" w:rsidP="0060686D">
            <w:pPr>
              <w:pStyle w:val="afff8"/>
            </w:pPr>
            <w:r>
              <w:t>この事例から学べること</w:t>
            </w:r>
          </w:p>
          <w:bookmarkStart w:id="377" w:name="■マルウェア5ー2ー5"/>
          <w:p w14:paraId="60334235" w14:textId="15557889" w:rsidR="000A1443" w:rsidRPr="0060686D" w:rsidRDefault="000B6B9E" w:rsidP="00892C01">
            <w:pPr>
              <w:pStyle w:val="afff6"/>
              <w:numPr>
                <w:ilvl w:val="0"/>
                <w:numId w:val="742"/>
              </w:numPr>
            </w:pPr>
            <w:r>
              <w:fldChar w:fldCharType="begin"/>
            </w:r>
            <w:r>
              <w:rPr>
                <w:rFonts w:hint="eastAsia"/>
              </w:rPr>
              <w:instrText xml:space="preserve">HYPERLINK </w:instrText>
            </w:r>
            <w:r>
              <w:instrText xml:space="preserve"> \l "</w:instrText>
            </w:r>
            <w:r>
              <w:rPr>
                <w:rFonts w:hint="eastAsia"/>
              </w:rPr>
              <w:instrText>■マルウェア</w:instrText>
            </w:r>
            <w:r>
              <w:instrText>"</w:instrText>
            </w:r>
            <w:r>
              <w:fldChar w:fldCharType="separate"/>
            </w:r>
            <w:r w:rsidR="000A1443" w:rsidRPr="000B6B9E">
              <w:rPr>
                <w:rStyle w:val="a7"/>
                <w:rFonts w:hint="eastAsia"/>
              </w:rPr>
              <w:t>マルウェア</w:t>
            </w:r>
            <w:bookmarkEnd w:id="377"/>
            <w:r>
              <w:fldChar w:fldCharType="end"/>
            </w:r>
            <w:r w:rsidR="000A1443" w:rsidRPr="0060686D">
              <w:rPr>
                <w:rFonts w:hint="eastAsia"/>
              </w:rPr>
              <w:t>対策ソフトウェアの定期的な更新とスキャンは、侵入を防ぐために重要です。</w:t>
            </w:r>
          </w:p>
          <w:p w14:paraId="297FCC96" w14:textId="77777777" w:rsidR="000A1443" w:rsidRPr="0060686D" w:rsidRDefault="000A1443" w:rsidP="00892C01">
            <w:pPr>
              <w:pStyle w:val="afff6"/>
              <w:numPr>
                <w:ilvl w:val="0"/>
                <w:numId w:val="742"/>
              </w:numPr>
            </w:pPr>
            <w:r w:rsidRPr="0060686D">
              <w:rPr>
                <w:rFonts w:hint="eastAsia"/>
              </w:rPr>
              <w:t>インターネットに安易に接続してはいけません。拠点間をインターネットで接続する時には安全な</w:t>
            </w:r>
            <w:r w:rsidRPr="0060686D">
              <w:t>VPN</w:t>
            </w:r>
            <w:r w:rsidRPr="0060686D">
              <w:rPr>
                <w:rFonts w:hint="eastAsia"/>
              </w:rPr>
              <w:t>を用いるようにしましょう。</w:t>
            </w:r>
          </w:p>
          <w:p w14:paraId="26D86E76" w14:textId="77777777" w:rsidR="000A1443" w:rsidRPr="0060686D" w:rsidRDefault="000A1443" w:rsidP="00892C01">
            <w:pPr>
              <w:pStyle w:val="afff6"/>
              <w:numPr>
                <w:ilvl w:val="0"/>
                <w:numId w:val="742"/>
              </w:numPr>
            </w:pPr>
            <w:r w:rsidRPr="0060686D">
              <w:t>侵入</w:t>
            </w:r>
            <w:r w:rsidRPr="0060686D">
              <w:rPr>
                <w:rFonts w:hint="eastAsia"/>
              </w:rPr>
              <w:t>後のログ保全を行うためには、システムの導入に加えて、適切な運用体制を構築、運営することが重要です</w:t>
            </w:r>
            <w:r w:rsidRPr="0060686D">
              <w:t>。</w:t>
            </w:r>
          </w:p>
          <w:p w14:paraId="581261C8" w14:textId="77777777" w:rsidR="000A1443" w:rsidRPr="007841B8" w:rsidRDefault="000A1443" w:rsidP="00892C01">
            <w:pPr>
              <w:pStyle w:val="afff6"/>
              <w:numPr>
                <w:ilvl w:val="0"/>
                <w:numId w:val="742"/>
              </w:numPr>
            </w:pPr>
            <w:r w:rsidRPr="0060686D">
              <w:rPr>
                <w:rFonts w:hint="eastAsia"/>
              </w:rPr>
              <w:t>安易にインターネットに接続しないことは、ウイルスを侵入させないために重要です。</w:t>
            </w:r>
          </w:p>
        </w:tc>
      </w:tr>
    </w:tbl>
    <w:p w14:paraId="6FC50030" w14:textId="77777777" w:rsidR="000A1443" w:rsidRDefault="000A1443" w:rsidP="00741005"/>
    <w:p w14:paraId="73A52EDD" w14:textId="77777777" w:rsidR="000A1443" w:rsidRDefault="000A1443">
      <w:pPr>
        <w:pStyle w:val="5"/>
      </w:pPr>
      <w:r w:rsidRPr="00D332F5">
        <w:t>VPN機器に対するランサム攻撃（某容器販売業）</w:t>
      </w:r>
    </w:p>
    <w:tbl>
      <w:tblPr>
        <w:tblStyle w:val="aa"/>
        <w:tblW w:w="10490" w:type="dxa"/>
        <w:tblInd w:w="-5" w:type="dxa"/>
        <w:tblLook w:val="04A0" w:firstRow="1" w:lastRow="0" w:firstColumn="1" w:lastColumn="0" w:noHBand="0" w:noVBand="1"/>
      </w:tblPr>
      <w:tblGrid>
        <w:gridCol w:w="10490"/>
      </w:tblGrid>
      <w:tr w:rsidR="000A1443" w14:paraId="23E36FF4" w14:textId="77777777" w:rsidTr="00EE35A8">
        <w:tc>
          <w:tcPr>
            <w:tcW w:w="10490" w:type="dxa"/>
          </w:tcPr>
          <w:p w14:paraId="2303D730" w14:textId="77777777" w:rsidR="000A1443" w:rsidRPr="00531214" w:rsidRDefault="000A1443" w:rsidP="00531214">
            <w:pPr>
              <w:pStyle w:val="afff8"/>
            </w:pPr>
            <w:r>
              <w:t>事例の概要</w:t>
            </w:r>
          </w:p>
          <w:p w14:paraId="65630C80" w14:textId="5E0D0425" w:rsidR="000A1443" w:rsidRDefault="000A1443" w:rsidP="00531214">
            <w:pPr>
              <w:pStyle w:val="afff6"/>
            </w:pPr>
            <w:r>
              <w:rPr>
                <w:rFonts w:hint="eastAsia"/>
              </w:rPr>
              <w:t>サーバなどに対して第三者による</w:t>
            </w:r>
            <w:bookmarkStart w:id="378" w:name="■不正アクセス5ー2ー5"/>
            <w:r w:rsidR="0071117E">
              <w:fldChar w:fldCharType="begin"/>
            </w:r>
            <w:r w:rsidR="0071117E">
              <w:rPr>
                <w:rFonts w:hint="eastAsia"/>
              </w:rPr>
              <w:instrText xml:space="preserve">HYPERLINK </w:instrText>
            </w:r>
            <w:r w:rsidR="0071117E">
              <w:instrText xml:space="preserve"> \l "</w:instrText>
            </w:r>
            <w:r w:rsidR="0071117E">
              <w:rPr>
                <w:rFonts w:hint="eastAsia"/>
              </w:rPr>
              <w:instrText>■不正アクセス</w:instrText>
            </w:r>
            <w:r w:rsidR="0071117E">
              <w:instrText>"</w:instrText>
            </w:r>
            <w:r w:rsidR="0071117E">
              <w:fldChar w:fldCharType="separate"/>
            </w:r>
            <w:r w:rsidRPr="0071117E">
              <w:rPr>
                <w:rStyle w:val="a7"/>
                <w:rFonts w:hint="eastAsia"/>
              </w:rPr>
              <w:t>不正アクセス</w:t>
            </w:r>
            <w:bookmarkEnd w:id="378"/>
            <w:r w:rsidR="0071117E">
              <w:fldChar w:fldCharType="end"/>
            </w:r>
            <w:r>
              <w:rPr>
                <w:rFonts w:hint="eastAsia"/>
              </w:rPr>
              <w:t>を受け、</w:t>
            </w:r>
            <w:r>
              <w:t>ランサムウェアを用いた</w:t>
            </w:r>
            <w:bookmarkStart w:id="379" w:name="■サイバー攻撃5ー2ー5"/>
            <w:r w:rsidR="00497343">
              <w:fldChar w:fldCharType="begin"/>
            </w:r>
            <w:r w:rsidR="00497343">
              <w:instrText>HYPERLINK  \l "■サイバー攻撃"</w:instrText>
            </w:r>
            <w:r w:rsidR="00497343">
              <w:fldChar w:fldCharType="separate"/>
            </w:r>
            <w:r w:rsidRPr="00497343">
              <w:rPr>
                <w:rStyle w:val="a7"/>
              </w:rPr>
              <w:t>サイバー</w:t>
            </w:r>
            <w:r w:rsidRPr="00497343">
              <w:rPr>
                <w:rStyle w:val="a7"/>
                <w:spacing w:val="-1"/>
              </w:rPr>
              <w:t>攻撃</w:t>
            </w:r>
            <w:bookmarkEnd w:id="379"/>
            <w:r w:rsidR="00497343">
              <w:fldChar w:fldCharType="end"/>
            </w:r>
            <w:r>
              <w:rPr>
                <w:spacing w:val="-1"/>
              </w:rPr>
              <w:t>による被害が発生しました。この攻撃によって</w:t>
            </w:r>
            <w:r>
              <w:rPr>
                <w:rFonts w:hint="eastAsia"/>
                <w:spacing w:val="-1"/>
              </w:rPr>
              <w:t>、</w:t>
            </w:r>
            <w:r>
              <w:t>暗号化されたデータには、</w:t>
            </w:r>
            <w:r>
              <w:rPr>
                <w:rFonts w:hint="eastAsia"/>
              </w:rPr>
              <w:t>従業員に加えて、取引先</w:t>
            </w:r>
            <w:r>
              <w:t>の個人情報</w:t>
            </w:r>
            <w:r>
              <w:rPr>
                <w:rFonts w:hint="eastAsia"/>
              </w:rPr>
              <w:t>が含まれていました</w:t>
            </w:r>
            <w:r>
              <w:t>。</w:t>
            </w:r>
          </w:p>
        </w:tc>
      </w:tr>
      <w:tr w:rsidR="000A1443" w14:paraId="76EBB8BA" w14:textId="77777777" w:rsidTr="00EE35A8">
        <w:tc>
          <w:tcPr>
            <w:tcW w:w="10490" w:type="dxa"/>
          </w:tcPr>
          <w:p w14:paraId="674ABB3B" w14:textId="77777777" w:rsidR="000A1443" w:rsidRPr="00531214" w:rsidRDefault="000A1443" w:rsidP="00531214">
            <w:pPr>
              <w:pStyle w:val="afff8"/>
            </w:pPr>
            <w:r>
              <w:t>被害の原因</w:t>
            </w:r>
          </w:p>
          <w:p w14:paraId="38FDAD3C" w14:textId="77777777" w:rsidR="000A1443" w:rsidRDefault="000A1443" w:rsidP="00531214">
            <w:pPr>
              <w:pStyle w:val="afff6"/>
            </w:pPr>
            <w:r>
              <w:t>この事例の被害の原因は、</w:t>
            </w:r>
            <w:r>
              <w:rPr>
                <w:rFonts w:hint="eastAsia"/>
              </w:rPr>
              <w:t>流出した</w:t>
            </w:r>
            <w:r>
              <w:t>ネットワーク機器の</w:t>
            </w:r>
            <w:r>
              <w:rPr>
                <w:rFonts w:hint="eastAsia"/>
              </w:rPr>
              <w:t>認証情報を利用し</w:t>
            </w:r>
            <w:r>
              <w:t>、VPN経由で</w:t>
            </w:r>
            <w:r>
              <w:rPr>
                <w:rFonts w:hint="eastAsia"/>
              </w:rPr>
              <w:t>業務</w:t>
            </w:r>
            <w:r>
              <w:t>サーバを含む複数のサーバへ不正侵入されたことです。この結果、</w:t>
            </w:r>
            <w:r>
              <w:rPr>
                <w:rFonts w:hint="eastAsia"/>
              </w:rPr>
              <w:t>個人情報を含む</w:t>
            </w:r>
            <w:r>
              <w:t>データが暗号化されてしまいました。</w:t>
            </w:r>
          </w:p>
        </w:tc>
      </w:tr>
      <w:tr w:rsidR="000A1443" w14:paraId="6118C867" w14:textId="77777777" w:rsidTr="00EE35A8">
        <w:tc>
          <w:tcPr>
            <w:tcW w:w="10490" w:type="dxa"/>
          </w:tcPr>
          <w:p w14:paraId="4C1AA0EB" w14:textId="77777777" w:rsidR="000A1443" w:rsidRPr="00531214" w:rsidRDefault="000A1443" w:rsidP="00531214">
            <w:pPr>
              <w:pStyle w:val="afff8"/>
            </w:pPr>
            <w:r>
              <w:t>この事例から学べること</w:t>
            </w:r>
          </w:p>
          <w:bookmarkStart w:id="380" w:name="■多要素認証5ー2－5"/>
          <w:p w14:paraId="349C4032" w14:textId="1F5E6215" w:rsidR="000A1443" w:rsidRPr="00531214" w:rsidRDefault="00903E9C" w:rsidP="00892C01">
            <w:pPr>
              <w:pStyle w:val="afff6"/>
              <w:numPr>
                <w:ilvl w:val="0"/>
                <w:numId w:val="743"/>
              </w:numPr>
            </w:pPr>
            <w:r>
              <w:fldChar w:fldCharType="begin"/>
            </w:r>
            <w:r>
              <w:instrText>HYPERLINK  \l "■多要素認証"</w:instrText>
            </w:r>
            <w:r>
              <w:fldChar w:fldCharType="separate"/>
            </w:r>
            <w:r w:rsidR="000A1443" w:rsidRPr="00903E9C">
              <w:rPr>
                <w:rStyle w:val="a7"/>
              </w:rPr>
              <w:t>多要素認証</w:t>
            </w:r>
            <w:bookmarkEnd w:id="380"/>
            <w:r>
              <w:fldChar w:fldCharType="end"/>
            </w:r>
            <w:r w:rsidR="000A1443" w:rsidRPr="00531214">
              <w:t>や</w:t>
            </w:r>
            <w:bookmarkStart w:id="381" w:name="■アクセス制御5ー2－5"/>
            <w:r w:rsidR="005A6027">
              <w:fldChar w:fldCharType="begin"/>
            </w:r>
            <w:r w:rsidR="005A6027">
              <w:instrText>HYPERLINK  \l "■アクセス制御"</w:instrText>
            </w:r>
            <w:r w:rsidR="005A6027">
              <w:fldChar w:fldCharType="separate"/>
            </w:r>
            <w:r w:rsidR="000A1443" w:rsidRPr="005A6027">
              <w:rPr>
                <w:rStyle w:val="a7"/>
              </w:rPr>
              <w:t>アクセス制御</w:t>
            </w:r>
            <w:bookmarkEnd w:id="381"/>
            <w:r w:rsidR="005A6027">
              <w:fldChar w:fldCharType="end"/>
            </w:r>
            <w:r w:rsidR="000A1443" w:rsidRPr="00531214">
              <w:t>によって接続者を制限することが非常に重要です。</w:t>
            </w:r>
          </w:p>
          <w:p w14:paraId="69579C6C" w14:textId="77FB25C9" w:rsidR="000A1443" w:rsidRDefault="000A1443" w:rsidP="00892C01">
            <w:pPr>
              <w:pStyle w:val="afff6"/>
              <w:numPr>
                <w:ilvl w:val="0"/>
                <w:numId w:val="743"/>
              </w:numPr>
            </w:pPr>
            <w:r w:rsidRPr="00531214">
              <w:t>バックアップの保護や</w:t>
            </w:r>
            <w:bookmarkStart w:id="382" w:name="■EDR5ー2ー5"/>
            <w:r w:rsidR="00E16E8B">
              <w:fldChar w:fldCharType="begin"/>
            </w:r>
            <w:r w:rsidR="00E16E8B">
              <w:instrText>HYPERLINK  \l "■EDR"</w:instrText>
            </w:r>
            <w:r w:rsidR="00E16E8B">
              <w:fldChar w:fldCharType="separate"/>
            </w:r>
            <w:r w:rsidRPr="00E16E8B">
              <w:rPr>
                <w:rStyle w:val="a7"/>
              </w:rPr>
              <w:t>EDR</w:t>
            </w:r>
            <w:bookmarkEnd w:id="382"/>
            <w:r w:rsidR="00E16E8B">
              <w:fldChar w:fldCharType="end"/>
            </w:r>
            <w:r w:rsidRPr="00531214">
              <w:t>の導入</w:t>
            </w:r>
            <w:r w:rsidRPr="00531214">
              <w:rPr>
                <w:rFonts w:hint="eastAsia"/>
              </w:rPr>
              <w:t>などの</w:t>
            </w:r>
            <w:r w:rsidRPr="00531214">
              <w:t>セキュリティ対策を講じることが重要です。また、VPNより高セキュリティな接続方法である</w:t>
            </w:r>
            <w:hyperlink w:anchor="■SDP" w:history="1">
              <w:bookmarkStart w:id="383" w:name="■SDP5ー2－5"/>
              <w:r w:rsidRPr="00AB6EA8">
                <w:rPr>
                  <w:rStyle w:val="a7"/>
                </w:rPr>
                <w:t>SDP</w:t>
              </w:r>
              <w:bookmarkEnd w:id="383"/>
            </w:hyperlink>
            <w:r w:rsidRPr="00531214">
              <w:t>の導入も検討すべきです</w:t>
            </w:r>
            <w:r w:rsidRPr="005E2D97">
              <w:t>。</w:t>
            </w:r>
          </w:p>
        </w:tc>
      </w:tr>
    </w:tbl>
    <w:p w14:paraId="0ECD0A36" w14:textId="77777777" w:rsidR="000A1443" w:rsidRDefault="000A1443"/>
    <w:tbl>
      <w:tblPr>
        <w:tblStyle w:val="aa"/>
        <w:tblW w:w="10490" w:type="dxa"/>
        <w:tblInd w:w="-5" w:type="dxa"/>
        <w:tblLook w:val="04A0" w:firstRow="1" w:lastRow="0" w:firstColumn="1" w:lastColumn="0" w:noHBand="0" w:noVBand="1"/>
      </w:tblPr>
      <w:tblGrid>
        <w:gridCol w:w="2983"/>
        <w:gridCol w:w="7507"/>
      </w:tblGrid>
      <w:tr w:rsidR="000A1443" w14:paraId="7EB17148" w14:textId="77777777" w:rsidTr="00EE35A8">
        <w:tc>
          <w:tcPr>
            <w:tcW w:w="10490" w:type="dxa"/>
            <w:gridSpan w:val="2"/>
          </w:tcPr>
          <w:p w14:paraId="6B0D7795" w14:textId="77777777" w:rsidR="000A1443" w:rsidRPr="00515A8F" w:rsidRDefault="000A1443" w:rsidP="00601047">
            <w:pPr>
              <w:pStyle w:val="affe"/>
              <w:framePr w:wrap="around"/>
            </w:pPr>
            <w:r w:rsidRPr="00515A8F">
              <w:rPr>
                <w:rFonts w:hint="eastAsia"/>
              </w:rPr>
              <w:t>詳細理解のため参考となる文献（参考文献）</w:t>
            </w:r>
          </w:p>
        </w:tc>
      </w:tr>
      <w:tr w:rsidR="000A1443" w14:paraId="58B482AD" w14:textId="77777777" w:rsidTr="00E63173">
        <w:tc>
          <w:tcPr>
            <w:tcW w:w="2983" w:type="dxa"/>
            <w:shd w:val="clear" w:color="auto" w:fill="F1A983" w:themeFill="accent2" w:themeFillTint="99"/>
          </w:tcPr>
          <w:p w14:paraId="7853D58F" w14:textId="77777777" w:rsidR="000A1443" w:rsidRPr="00515A8F" w:rsidRDefault="000A1443" w:rsidP="00601047">
            <w:pPr>
              <w:pStyle w:val="affe"/>
              <w:framePr w:wrap="around"/>
            </w:pPr>
            <w:r w:rsidRPr="00515A8F">
              <w:rPr>
                <w:rFonts w:hint="eastAsia"/>
              </w:rPr>
              <w:t>コンピュータウイルス・不正アクセスの届出事例</w:t>
            </w:r>
          </w:p>
        </w:tc>
        <w:tc>
          <w:tcPr>
            <w:tcW w:w="7507" w:type="dxa"/>
          </w:tcPr>
          <w:p w14:paraId="4334B946" w14:textId="77777777" w:rsidR="000A1443" w:rsidRPr="00515A8F" w:rsidRDefault="000A1443" w:rsidP="00601047">
            <w:pPr>
              <w:pStyle w:val="affe"/>
              <w:framePr w:wrap="around"/>
            </w:pPr>
            <w:r w:rsidRPr="00515A8F">
              <w:t>https://www.ipa.go.jp/security/todokede/crack-virus/ug65p9000000nnpa-att/000108764.pdf</w:t>
            </w:r>
          </w:p>
        </w:tc>
      </w:tr>
    </w:tbl>
    <w:p w14:paraId="2006154B" w14:textId="77777777" w:rsidR="000A1443" w:rsidRDefault="000A1443">
      <w:pPr>
        <w:widowControl/>
        <w:spacing w:line="240" w:lineRule="auto"/>
        <w:ind w:firstLineChars="0" w:firstLine="0"/>
        <w:jc w:val="left"/>
      </w:pPr>
      <w:bookmarkStart w:id="384" w:name="_Ref169092042"/>
      <w:bookmarkStart w:id="385" w:name="_Ref169092045"/>
    </w:p>
    <w:p w14:paraId="246BAE0C" w14:textId="77777777" w:rsidR="000A1443" w:rsidRDefault="000A1443" w:rsidP="002A6987">
      <w:pPr>
        <w:pStyle w:val="3"/>
      </w:pPr>
      <w:bookmarkStart w:id="386" w:name="_Toc185338829"/>
      <w:bookmarkStart w:id="387" w:name="_Toc187824579"/>
      <w:bookmarkStart w:id="388" w:name="_Toc188348930"/>
      <w:r w:rsidRPr="00530B0C">
        <w:rPr>
          <w:rFonts w:hint="eastAsia"/>
        </w:rPr>
        <w:t>実際の被害事例から</w:t>
      </w:r>
      <w:r>
        <w:rPr>
          <w:rFonts w:hint="eastAsia"/>
        </w:rPr>
        <w:t>見る</w:t>
      </w:r>
      <w:r w:rsidRPr="00530B0C">
        <w:rPr>
          <w:rFonts w:hint="eastAsia"/>
        </w:rPr>
        <w:t>ケーススタディ</w:t>
      </w:r>
      <w:r>
        <w:rPr>
          <w:rFonts w:hint="eastAsia"/>
        </w:rPr>
        <w:t>ー</w:t>
      </w:r>
      <w:bookmarkEnd w:id="384"/>
      <w:bookmarkEnd w:id="385"/>
      <w:bookmarkEnd w:id="386"/>
      <w:bookmarkEnd w:id="387"/>
      <w:bookmarkEnd w:id="388"/>
    </w:p>
    <w:p w14:paraId="5200C6FE" w14:textId="77777777" w:rsidR="000A1443" w:rsidRPr="0034591F" w:rsidRDefault="000A1443" w:rsidP="003E0313">
      <w:pPr>
        <w:pStyle w:val="4"/>
      </w:pPr>
      <w:bookmarkStart w:id="389" w:name="_Toc185338830"/>
      <w:bookmarkStart w:id="390" w:name="_Toc187824580"/>
      <w:bookmarkStart w:id="391" w:name="_Toc188348931"/>
      <w:r w:rsidRPr="0034591F">
        <w:rPr>
          <w:rFonts w:hint="eastAsia"/>
        </w:rPr>
        <w:t>最近のサイバー被害事例発生の傾向</w:t>
      </w:r>
      <w:bookmarkEnd w:id="389"/>
      <w:bookmarkEnd w:id="390"/>
      <w:bookmarkEnd w:id="391"/>
    </w:p>
    <w:bookmarkStart w:id="392" w:name="■サプライチェーン5ー3ー1"/>
    <w:p w14:paraId="02DEE6CD" w14:textId="54ED31E4" w:rsidR="000A1443" w:rsidRDefault="003D54D7">
      <w:r>
        <w:fldChar w:fldCharType="begin"/>
      </w:r>
      <w:r>
        <w:rPr>
          <w:rFonts w:hint="eastAsia"/>
        </w:rPr>
        <w:instrText xml:space="preserve">HYPERLINK </w:instrText>
      </w:r>
      <w:r>
        <w:instrText xml:space="preserve"> \l "</w:instrText>
      </w:r>
      <w:r>
        <w:rPr>
          <w:rFonts w:hint="eastAsia"/>
        </w:rPr>
        <w:instrText>■サプライチェーン</w:instrText>
      </w:r>
      <w:r>
        <w:instrText>"</w:instrText>
      </w:r>
      <w:r>
        <w:fldChar w:fldCharType="separate"/>
      </w:r>
      <w:r w:rsidR="000A1443" w:rsidRPr="003D54D7">
        <w:rPr>
          <w:rStyle w:val="a7"/>
          <w:rFonts w:hint="eastAsia"/>
        </w:rPr>
        <w:t>サプライチェーン</w:t>
      </w:r>
      <w:bookmarkEnd w:id="392"/>
      <w:r>
        <w:fldChar w:fldCharType="end"/>
      </w:r>
      <w:r w:rsidR="000A1443" w:rsidRPr="00A513B3">
        <w:rPr>
          <w:rFonts w:hint="eastAsia"/>
        </w:rPr>
        <w:t>を通じて、被害が起きた原因の分析内容および効果的なセキュリティ対策</w:t>
      </w:r>
      <w:bookmarkStart w:id="393" w:name="■ベストプラクティス5ー3ー1"/>
      <w:r w:rsidR="00517EFB">
        <w:fldChar w:fldCharType="begin"/>
      </w:r>
      <w:r w:rsidR="00517EFB">
        <w:rPr>
          <w:rFonts w:hint="eastAsia"/>
        </w:rPr>
        <w:instrText xml:space="preserve">HYPERLINK </w:instrText>
      </w:r>
      <w:r w:rsidR="00517EFB">
        <w:instrText xml:space="preserve"> \l "</w:instrText>
      </w:r>
      <w:r w:rsidR="00517EFB">
        <w:rPr>
          <w:rFonts w:hint="eastAsia"/>
        </w:rPr>
        <w:instrText>■ベストプラクティス</w:instrText>
      </w:r>
      <w:r w:rsidR="00517EFB">
        <w:instrText>"</w:instrText>
      </w:r>
      <w:r w:rsidR="00517EFB">
        <w:fldChar w:fldCharType="separate"/>
      </w:r>
      <w:r w:rsidR="000A1443" w:rsidRPr="00517EFB">
        <w:rPr>
          <w:rStyle w:val="a7"/>
          <w:rFonts w:hint="eastAsia"/>
        </w:rPr>
        <w:t>ベストプラクティス</w:t>
      </w:r>
      <w:bookmarkEnd w:id="393"/>
      <w:r w:rsidR="00517EFB">
        <w:fldChar w:fldCharType="end"/>
      </w:r>
      <w:r w:rsidR="000A1443" w:rsidRPr="00534496">
        <w:rPr>
          <w:rFonts w:hint="eastAsia"/>
        </w:rPr>
        <w:t>を紹介します。</w:t>
      </w:r>
    </w:p>
    <w:p w14:paraId="3C4908DC" w14:textId="77777777" w:rsidR="000A1443" w:rsidRDefault="000A1443">
      <w:pPr>
        <w:pStyle w:val="5"/>
      </w:pPr>
      <w:r>
        <w:rPr>
          <w:b w:val="0"/>
          <w:noProof/>
          <w:sz w:val="20"/>
        </w:rPr>
        <w:drawing>
          <wp:anchor distT="0" distB="0" distL="114300" distR="114300" simplePos="0" relativeHeight="251656283" behindDoc="0" locked="0" layoutInCell="1" allowOverlap="1" wp14:anchorId="17FD92AD" wp14:editId="1738E2EB">
            <wp:simplePos x="0" y="0"/>
            <wp:positionH relativeFrom="margin">
              <wp:posOffset>1770380</wp:posOffset>
            </wp:positionH>
            <wp:positionV relativeFrom="paragraph">
              <wp:posOffset>4709795</wp:posOffset>
            </wp:positionV>
            <wp:extent cx="3096260" cy="2218690"/>
            <wp:effectExtent l="0" t="0" r="8890" b="0"/>
            <wp:wrapTopAndBottom/>
            <wp:docPr id="10529408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40847"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96260" cy="22186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サプライチェーンを通じた被害</w:t>
      </w:r>
    </w:p>
    <w:tbl>
      <w:tblPr>
        <w:tblStyle w:val="aa"/>
        <w:tblW w:w="10348" w:type="dxa"/>
        <w:tblInd w:w="-5" w:type="dxa"/>
        <w:tblLook w:val="04A0" w:firstRow="1" w:lastRow="0" w:firstColumn="1" w:lastColumn="0" w:noHBand="0" w:noVBand="1"/>
      </w:tblPr>
      <w:tblGrid>
        <w:gridCol w:w="10348"/>
      </w:tblGrid>
      <w:tr w:rsidR="000A1443" w14:paraId="01EDC5FF" w14:textId="77777777" w:rsidTr="00EE35A8">
        <w:tc>
          <w:tcPr>
            <w:tcW w:w="10348" w:type="dxa"/>
          </w:tcPr>
          <w:p w14:paraId="58E5B737" w14:textId="77777777" w:rsidR="000A1443" w:rsidRPr="00531214" w:rsidRDefault="000A1443" w:rsidP="00531214">
            <w:pPr>
              <w:pStyle w:val="afff8"/>
            </w:pPr>
            <w:r>
              <w:t>被害の概要</w:t>
            </w:r>
          </w:p>
          <w:p w14:paraId="7FB29AE8" w14:textId="49794EC6" w:rsidR="000A1443" w:rsidRDefault="000A1443" w:rsidP="00531214">
            <w:pPr>
              <w:pStyle w:val="afff6"/>
            </w:pPr>
            <w:r w:rsidRPr="000A3887">
              <w:rPr>
                <w:rFonts w:hint="eastAsia"/>
              </w:rPr>
              <w:t>某メーカーの取引先企業が</w:t>
            </w:r>
            <w:bookmarkStart w:id="394" w:name="■サイバー攻撃5ー3ー1"/>
            <w:r w:rsidR="00465FCA">
              <w:fldChar w:fldCharType="begin"/>
            </w:r>
            <w:r w:rsidR="00465FCA">
              <w:rPr>
                <w:rFonts w:hint="eastAsia"/>
              </w:rPr>
              <w:instrText xml:space="preserve">HYPERLINK </w:instrText>
            </w:r>
            <w:r w:rsidR="00465FCA">
              <w:instrText xml:space="preserve"> \l "</w:instrText>
            </w:r>
            <w:r w:rsidR="00465FCA">
              <w:rPr>
                <w:rFonts w:hint="eastAsia"/>
              </w:rPr>
              <w:instrText>■サイバー攻撃</w:instrText>
            </w:r>
            <w:r w:rsidR="00465FCA">
              <w:instrText>"</w:instrText>
            </w:r>
            <w:r w:rsidR="00465FCA">
              <w:fldChar w:fldCharType="separate"/>
            </w:r>
            <w:r w:rsidRPr="00465FCA">
              <w:rPr>
                <w:rStyle w:val="a7"/>
                <w:rFonts w:hint="eastAsia"/>
              </w:rPr>
              <w:t>サイバー攻撃</w:t>
            </w:r>
            <w:bookmarkEnd w:id="394"/>
            <w:r w:rsidR="00465FCA">
              <w:fldChar w:fldCharType="end"/>
            </w:r>
            <w:r w:rsidRPr="000A3887">
              <w:rPr>
                <w:rFonts w:hint="eastAsia"/>
              </w:rPr>
              <w:t>を受け、システムが使用不能になりました。この攻撃により、某メーカーは部品の調達が不可能になり、その結果、複数の工場が停止し、数万個以上の生産が見送られる事態に陥りました。この出来事は、サプライチェーン攻撃のリスクとその被害の大きさを再認識させる上で非常に重要な事例となりました。</w:t>
            </w:r>
          </w:p>
        </w:tc>
      </w:tr>
      <w:tr w:rsidR="000A1443" w14:paraId="55D870C7" w14:textId="77777777" w:rsidTr="00EE35A8">
        <w:tc>
          <w:tcPr>
            <w:tcW w:w="10348" w:type="dxa"/>
          </w:tcPr>
          <w:p w14:paraId="19D18A1A" w14:textId="77777777" w:rsidR="000A1443" w:rsidRPr="00531214" w:rsidRDefault="000A1443" w:rsidP="00531214">
            <w:pPr>
              <w:pStyle w:val="afff8"/>
            </w:pPr>
            <w:r>
              <w:t>被害の原因</w:t>
            </w:r>
          </w:p>
          <w:p w14:paraId="16ABBF59" w14:textId="556BB534" w:rsidR="000A1443" w:rsidRDefault="000A1443" w:rsidP="00531214">
            <w:pPr>
              <w:pStyle w:val="afff6"/>
            </w:pPr>
            <w:r>
              <w:rPr>
                <w:rFonts w:hint="eastAsia"/>
              </w:rPr>
              <w:t>ウイルスの侵入経路は、子会社が独自に特定外部事業との専用通信に利用していたリモート接続機器の</w:t>
            </w:r>
            <w:bookmarkStart w:id="395" w:name="■脆弱性5ー3－1"/>
            <w:r w:rsidR="00866736">
              <w:fldChar w:fldCharType="begin"/>
            </w:r>
            <w:r w:rsidR="00866736">
              <w:rPr>
                <w:rFonts w:hint="eastAsia"/>
              </w:rPr>
              <w:instrText xml:space="preserve">HYPERLINK </w:instrText>
            </w:r>
            <w:r w:rsidR="00866736">
              <w:instrText xml:space="preserve"> \l "</w:instrText>
            </w:r>
            <w:r w:rsidR="00866736">
              <w:rPr>
                <w:rFonts w:hint="eastAsia"/>
              </w:rPr>
              <w:instrText>■脆弱性</w:instrText>
            </w:r>
            <w:r w:rsidR="00866736">
              <w:instrText>"</w:instrText>
            </w:r>
            <w:r w:rsidR="00866736">
              <w:fldChar w:fldCharType="separate"/>
            </w:r>
            <w:r w:rsidRPr="00866736">
              <w:rPr>
                <w:rStyle w:val="a7"/>
                <w:rFonts w:hint="eastAsia"/>
              </w:rPr>
              <w:t>脆弱性</w:t>
            </w:r>
            <w:bookmarkEnd w:id="395"/>
            <w:r w:rsidR="00866736">
              <w:fldChar w:fldCharType="end"/>
            </w:r>
            <w:r>
              <w:rPr>
                <w:rFonts w:hint="eastAsia"/>
              </w:rPr>
              <w:t>があり、そのことをきっかけとして</w:t>
            </w:r>
            <w:bookmarkStart w:id="396" w:name="■不正アクセス5ー3ー1"/>
            <w:r w:rsidR="006009F8">
              <w:fldChar w:fldCharType="begin"/>
            </w:r>
            <w:r w:rsidR="006009F8">
              <w:rPr>
                <w:rFonts w:hint="eastAsia"/>
              </w:rPr>
              <w:instrText xml:space="preserve">HYPERLINK </w:instrText>
            </w:r>
            <w:r w:rsidR="006009F8">
              <w:instrText xml:space="preserve"> \l "</w:instrText>
            </w:r>
            <w:r w:rsidR="006009F8">
              <w:rPr>
                <w:rFonts w:hint="eastAsia"/>
              </w:rPr>
              <w:instrText>■不正アクセス</w:instrText>
            </w:r>
            <w:r w:rsidR="006009F8">
              <w:instrText>"</w:instrText>
            </w:r>
            <w:r w:rsidR="006009F8">
              <w:fldChar w:fldCharType="separate"/>
            </w:r>
            <w:r w:rsidRPr="006009F8">
              <w:rPr>
                <w:rStyle w:val="a7"/>
                <w:rFonts w:hint="eastAsia"/>
              </w:rPr>
              <w:t>不正アクセス</w:t>
            </w:r>
            <w:bookmarkEnd w:id="396"/>
            <w:r w:rsidR="006009F8">
              <w:fldChar w:fldCharType="end"/>
            </w:r>
            <w:r>
              <w:rPr>
                <w:rFonts w:hint="eastAsia"/>
              </w:rPr>
              <w:t>を受けました。攻撃者はリモート接続機器から子会社内のネットワークに侵入後、さらに親会社のネットワークに侵入して、サーバやPCの一部を</w:t>
            </w:r>
            <w:bookmarkStart w:id="397" w:name="■暗号化5ー3－1"/>
            <w:r w:rsidR="0005251D">
              <w:fldChar w:fldCharType="begin"/>
            </w:r>
            <w:r w:rsidR="0005251D">
              <w:rPr>
                <w:rFonts w:hint="eastAsia"/>
              </w:rPr>
              <w:instrText xml:space="preserve">HYPERLINK </w:instrText>
            </w:r>
            <w:r w:rsidR="0005251D">
              <w:instrText xml:space="preserve"> \l "</w:instrText>
            </w:r>
            <w:r w:rsidR="0005251D">
              <w:rPr>
                <w:rFonts w:hint="eastAsia"/>
              </w:rPr>
              <w:instrText>■暗号化</w:instrText>
            </w:r>
            <w:r w:rsidR="0005251D">
              <w:instrText>"</w:instrText>
            </w:r>
            <w:r w:rsidR="0005251D">
              <w:fldChar w:fldCharType="separate"/>
            </w:r>
            <w:r w:rsidRPr="0005251D">
              <w:rPr>
                <w:rStyle w:val="a7"/>
                <w:rFonts w:hint="eastAsia"/>
              </w:rPr>
              <w:t>暗号化</w:t>
            </w:r>
            <w:bookmarkEnd w:id="397"/>
            <w:r w:rsidR="0005251D">
              <w:fldChar w:fldCharType="end"/>
            </w:r>
            <w:r>
              <w:rPr>
                <w:rFonts w:hint="eastAsia"/>
              </w:rPr>
              <w:t>しました。</w:t>
            </w:r>
          </w:p>
        </w:tc>
      </w:tr>
      <w:tr w:rsidR="000A1443" w14:paraId="127EC2FF" w14:textId="77777777">
        <w:tc>
          <w:tcPr>
            <w:tcW w:w="10348" w:type="dxa"/>
          </w:tcPr>
          <w:p w14:paraId="6B6B6C04" w14:textId="77777777" w:rsidR="000A1443" w:rsidRPr="00531214" w:rsidRDefault="000A1443" w:rsidP="00531214">
            <w:pPr>
              <w:pStyle w:val="afff8"/>
            </w:pPr>
            <w:r>
              <w:rPr>
                <w:rFonts w:hint="eastAsia"/>
              </w:rPr>
              <w:t>セキュリティ</w:t>
            </w:r>
            <w:r>
              <w:t>対策・ベストプラクティス</w:t>
            </w:r>
          </w:p>
          <w:p w14:paraId="131BBA9C" w14:textId="0BB278C3" w:rsidR="000A1443" w:rsidRPr="00531214" w:rsidRDefault="000A1443" w:rsidP="00892C01">
            <w:pPr>
              <w:pStyle w:val="afff6"/>
              <w:numPr>
                <w:ilvl w:val="0"/>
                <w:numId w:val="744"/>
              </w:numPr>
            </w:pPr>
            <w:bookmarkStart w:id="398" w:name="■VPN（VirtualPrivateNetwork）5ー3－1"/>
            <w:r w:rsidRPr="00531214">
              <w:t>VPN</w:t>
            </w:r>
            <w:bookmarkEnd w:id="398"/>
            <w:r w:rsidRPr="00531214">
              <w:t>装置は外部のネットワークからアクセス可能な位置に設置されることが多く、外部の攻撃者から攻撃されやすくなります。そのため、</w:t>
            </w:r>
            <w:hyperlink w:anchor="■VPN（VirtualPrivateNetwork）" w:history="1">
              <w:r w:rsidRPr="007E32B3">
                <w:rPr>
                  <w:rStyle w:val="a7"/>
                </w:rPr>
                <w:t>VPN</w:t>
              </w:r>
            </w:hyperlink>
            <w:r w:rsidRPr="00531214">
              <w:t>装置のベンダーのWebサイト</w:t>
            </w:r>
            <w:r w:rsidRPr="00531214">
              <w:rPr>
                <w:rFonts w:hint="eastAsia"/>
              </w:rPr>
              <w:t>など</w:t>
            </w:r>
            <w:r w:rsidRPr="00531214">
              <w:t>を確認し、未対策の脆弱性がないかを点検することが大切です。</w:t>
            </w:r>
          </w:p>
          <w:p w14:paraId="29D2AE8B" w14:textId="77777777" w:rsidR="000A1443" w:rsidRDefault="000A1443" w:rsidP="00892C01">
            <w:pPr>
              <w:pStyle w:val="afff6"/>
              <w:numPr>
                <w:ilvl w:val="0"/>
                <w:numId w:val="744"/>
              </w:numPr>
            </w:pPr>
            <w:r w:rsidRPr="00531214">
              <w:rPr>
                <w:rFonts w:hint="eastAsia"/>
              </w:rPr>
              <w:t>サイバー攻撃の被害は取引先企業に広がることがあります。セキュリティ対策は自社に加えて、サプライチェーンでつながっている会社、取引先企業を含めて考え、実施する必要があります。</w:t>
            </w:r>
          </w:p>
        </w:tc>
      </w:tr>
    </w:tbl>
    <w:p w14:paraId="240B6277" w14:textId="77777777" w:rsidR="000A1443" w:rsidRDefault="000A1443">
      <w:r>
        <w:rPr>
          <w:noProof/>
        </w:rPr>
        <mc:AlternateContent>
          <mc:Choice Requires="wps">
            <w:drawing>
              <wp:anchor distT="0" distB="0" distL="114300" distR="114300" simplePos="0" relativeHeight="251656268" behindDoc="0" locked="0" layoutInCell="1" allowOverlap="1" wp14:anchorId="2EA5EE19" wp14:editId="47E23182">
                <wp:simplePos x="0" y="0"/>
                <wp:positionH relativeFrom="column">
                  <wp:posOffset>1228032</wp:posOffset>
                </wp:positionH>
                <wp:positionV relativeFrom="paragraph">
                  <wp:posOffset>2441551</wp:posOffset>
                </wp:positionV>
                <wp:extent cx="4237990" cy="218440"/>
                <wp:effectExtent l="0" t="0" r="0" b="0"/>
                <wp:wrapNone/>
                <wp:docPr id="887457332" name="テキスト ボックス 1"/>
                <wp:cNvGraphicFramePr/>
                <a:graphic xmlns:a="http://schemas.openxmlformats.org/drawingml/2006/main">
                  <a:graphicData uri="http://schemas.microsoft.com/office/word/2010/wordprocessingShape">
                    <wps:wsp>
                      <wps:cNvSpPr txBox="1"/>
                      <wps:spPr>
                        <a:xfrm>
                          <a:off x="0" y="0"/>
                          <a:ext cx="4237990" cy="218440"/>
                        </a:xfrm>
                        <a:prstGeom prst="rect">
                          <a:avLst/>
                        </a:prstGeom>
                        <a:noFill/>
                        <a:ln w="6350">
                          <a:noFill/>
                        </a:ln>
                      </wps:spPr>
                      <wps:txbx>
                        <w:txbxContent>
                          <w:p w14:paraId="3F141217" w14:textId="6A724839" w:rsidR="000A1443" w:rsidRPr="002F6D13" w:rsidRDefault="000A1443">
                            <w:pPr>
                              <w:pStyle w:val="aff2"/>
                            </w:pPr>
                            <w:r w:rsidRPr="00FF0CD7">
                              <w:rPr>
                                <w:rFonts w:hint="eastAsia"/>
                              </w:rPr>
                              <w:t>図</w:t>
                            </w:r>
                            <w:r>
                              <w:rPr>
                                <w:rFonts w:hint="eastAsia"/>
                              </w:rPr>
                              <w:t>1</w:t>
                            </w:r>
                            <w:r w:rsidR="004D62C7">
                              <w:rPr>
                                <w:rFonts w:hint="eastAsia"/>
                              </w:rPr>
                              <w:t>8</w:t>
                            </w:r>
                            <w:r w:rsidRPr="00FF0CD7">
                              <w:t>. 攻撃の概要図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A5EE19" id="_x0000_s1068" type="#_x0000_t202" style="position:absolute;left:0;text-align:left;margin-left:96.7pt;margin-top:192.25pt;width:333.7pt;height:17.2pt;z-index:2516562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" filled="f" stroked="f" strokeweight=".5pt">
                <v:textbox>
                  <w:txbxContent>
                    <w:p w14:paraId="3F141217" w14:textId="6A724839" w:rsidR="000A1443" w:rsidRPr="002F6D13" w:rsidRDefault="000A1443">
                      <w:pPr>
                        <w:pStyle w:val="aff2"/>
                      </w:pPr>
                      <w:r w:rsidRPr="00FF0CD7">
                        <w:rPr>
                          <w:rFonts w:hint="eastAsia"/>
                        </w:rPr>
                        <w:t>図</w:t>
                      </w:r>
                      <w:r>
                        <w:rPr>
                          <w:rFonts w:hint="eastAsia"/>
                        </w:rPr>
                        <w:t>1</w:t>
                      </w:r>
                      <w:r w:rsidR="004D62C7">
                        <w:rPr>
                          <w:rFonts w:hint="eastAsia"/>
                        </w:rPr>
                        <w:t>8</w:t>
                      </w:r>
                      <w:r w:rsidRPr="00FF0CD7">
                        <w:t>. 攻撃の概要図</w:t>
                      </w:r>
                    </w:p>
                  </w:txbxContent>
                </v:textbox>
              </v:shape>
            </w:pict>
          </mc:Fallback>
        </mc:AlternateContent>
      </w:r>
    </w:p>
    <w:p w14:paraId="63CD410D" w14:textId="77777777" w:rsidR="000A1443" w:rsidRDefault="000A1443" w:rsidP="003E0313">
      <w:pPr>
        <w:pStyle w:val="4"/>
      </w:pPr>
      <w:bookmarkStart w:id="399" w:name="_Toc185338831"/>
      <w:bookmarkStart w:id="400" w:name="_Toc187824581"/>
      <w:bookmarkStart w:id="401" w:name="_Toc188348932"/>
      <w:r w:rsidRPr="00025F32">
        <w:t>事例：某港のランサムウェア被害</w:t>
      </w:r>
      <w:bookmarkEnd w:id="399"/>
      <w:bookmarkEnd w:id="400"/>
      <w:bookmarkEnd w:id="401"/>
    </w:p>
    <w:p w14:paraId="5445770C" w14:textId="77777777" w:rsidR="000A1443" w:rsidRDefault="000A1443">
      <w:pPr>
        <w:ind w:firstLineChars="0" w:firstLine="0"/>
        <w:rPr>
          <w:b/>
          <w:sz w:val="20"/>
        </w:rPr>
      </w:pPr>
    </w:p>
    <w:p w14:paraId="07F4F3B6" w14:textId="29DCC870" w:rsidR="000A1443" w:rsidRDefault="000A1443">
      <w:r>
        <w:rPr>
          <w:noProof/>
        </w:rPr>
        <w:drawing>
          <wp:anchor distT="0" distB="0" distL="114300" distR="114300" simplePos="0" relativeHeight="251656284" behindDoc="0" locked="0" layoutInCell="1" allowOverlap="1" wp14:anchorId="1974C908" wp14:editId="7C65FE2D">
            <wp:simplePos x="0" y="0"/>
            <wp:positionH relativeFrom="column">
              <wp:posOffset>4128621</wp:posOffset>
            </wp:positionH>
            <wp:positionV relativeFrom="paragraph">
              <wp:posOffset>55394</wp:posOffset>
            </wp:positionV>
            <wp:extent cx="2583815" cy="3409950"/>
            <wp:effectExtent l="0" t="0" r="0" b="0"/>
            <wp:wrapSquare wrapText="bothSides"/>
            <wp:docPr id="1760281253"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83815" cy="3409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港湾施設のターミナルシステムが大規模な</w:t>
      </w:r>
      <w:bookmarkStart w:id="402" w:name="■ランサムウェア5ー3ー2"/>
      <w:r w:rsidR="00043CEC">
        <w:fldChar w:fldCharType="begin"/>
      </w:r>
      <w:r w:rsidR="00043CEC">
        <w:rPr>
          <w:rFonts w:hint="eastAsia"/>
        </w:rPr>
        <w:instrText xml:space="preserve">HYPERLINK </w:instrText>
      </w:r>
      <w:r w:rsidR="00043CEC">
        <w:instrText xml:space="preserve"> \l "</w:instrText>
      </w:r>
      <w:r w:rsidR="00043CEC">
        <w:rPr>
          <w:rFonts w:hint="eastAsia"/>
        </w:rPr>
        <w:instrText>■ランサムウェア</w:instrText>
      </w:r>
      <w:r w:rsidR="00043CEC">
        <w:instrText>"</w:instrText>
      </w:r>
      <w:r w:rsidR="00043CEC">
        <w:fldChar w:fldCharType="separate"/>
      </w:r>
      <w:r w:rsidRPr="00043CEC">
        <w:rPr>
          <w:rStyle w:val="a7"/>
          <w:rFonts w:hint="eastAsia"/>
        </w:rPr>
        <w:t>ランサムウェア</w:t>
      </w:r>
      <w:bookmarkEnd w:id="402"/>
      <w:r w:rsidR="00043CEC">
        <w:fldChar w:fldCharType="end"/>
      </w:r>
      <w:r>
        <w:rPr>
          <w:rFonts w:hint="eastAsia"/>
        </w:rPr>
        <w:t>による</w:t>
      </w:r>
      <w:bookmarkStart w:id="403" w:name="■サイバー攻撃5ー3ー2"/>
      <w:r w:rsidR="00465FCA">
        <w:fldChar w:fldCharType="begin"/>
      </w:r>
      <w:r w:rsidR="00465FCA">
        <w:rPr>
          <w:rFonts w:hint="eastAsia"/>
        </w:rPr>
        <w:instrText xml:space="preserve">HYPERLINK </w:instrText>
      </w:r>
      <w:r w:rsidR="00465FCA">
        <w:instrText xml:space="preserve"> \l "</w:instrText>
      </w:r>
      <w:r w:rsidR="00465FCA">
        <w:rPr>
          <w:rFonts w:hint="eastAsia"/>
        </w:rPr>
        <w:instrText>■サイバー攻撃</w:instrText>
      </w:r>
      <w:r w:rsidR="00465FCA">
        <w:instrText>"</w:instrText>
      </w:r>
      <w:r w:rsidR="00465FCA">
        <w:fldChar w:fldCharType="separate"/>
      </w:r>
      <w:r w:rsidRPr="00465FCA">
        <w:rPr>
          <w:rStyle w:val="a7"/>
          <w:rFonts w:hint="eastAsia"/>
        </w:rPr>
        <w:t>サイバー攻撃</w:t>
      </w:r>
      <w:bookmarkEnd w:id="403"/>
      <w:r w:rsidR="00465FCA">
        <w:fldChar w:fldCharType="end"/>
      </w:r>
      <w:r>
        <w:rPr>
          <w:rFonts w:hint="eastAsia"/>
        </w:rPr>
        <w:t>を受けて停止し、</w:t>
      </w:r>
      <w:r>
        <w:t>3日間にわたり、コンテナの搬入、搬出が停止し物流に大きな影響を及ぼしました。</w:t>
      </w:r>
    </w:p>
    <w:p w14:paraId="5B363341" w14:textId="621CA253" w:rsidR="000A1443" w:rsidRDefault="000A1443">
      <w:r w:rsidRPr="00B23901">
        <w:rPr>
          <w:noProof/>
        </w:rPr>
        <mc:AlternateContent>
          <mc:Choice Requires="wps">
            <w:drawing>
              <wp:anchor distT="0" distB="0" distL="114300" distR="114300" simplePos="0" relativeHeight="251656251" behindDoc="0" locked="0" layoutInCell="1" allowOverlap="1" wp14:anchorId="2B5D2089" wp14:editId="13A6573F">
                <wp:simplePos x="0" y="0"/>
                <wp:positionH relativeFrom="column">
                  <wp:posOffset>4071657</wp:posOffset>
                </wp:positionH>
                <wp:positionV relativeFrom="paragraph">
                  <wp:posOffset>2449195</wp:posOffset>
                </wp:positionV>
                <wp:extent cx="2413635" cy="184150"/>
                <wp:effectExtent l="0" t="0" r="0" b="0"/>
                <wp:wrapSquare wrapText="bothSides"/>
                <wp:docPr id="8" name="テキスト ボックス 7">
                  <a:extLst xmlns:a="http://schemas.openxmlformats.org/drawingml/2006/main">
                    <a:ext uri="{FF2B5EF4-FFF2-40B4-BE49-F238E27FC236}">
                      <a16:creationId xmlns:a16="http://schemas.microsoft.com/office/drawing/2014/main" id="{18F32823-CB8A-EA24-CD4F-428F47C0CDB3}"/>
                    </a:ext>
                  </a:extLst>
                </wp:docPr>
                <wp:cNvGraphicFramePr/>
                <a:graphic xmlns:a="http://schemas.openxmlformats.org/drawingml/2006/main">
                  <a:graphicData uri="http://schemas.microsoft.com/office/word/2010/wordprocessingShape">
                    <wps:wsp>
                      <wps:cNvSpPr txBox="1"/>
                      <wps:spPr>
                        <a:xfrm>
                          <a:off x="0" y="0"/>
                          <a:ext cx="2413635" cy="184150"/>
                        </a:xfrm>
                        <a:prstGeom prst="rect">
                          <a:avLst/>
                        </a:prstGeom>
                        <a:noFill/>
                      </wps:spPr>
                      <wps:txbx>
                        <w:txbxContent>
                          <w:p w14:paraId="21990ABC" w14:textId="57995D63" w:rsidR="000A1443" w:rsidRDefault="000A1443">
                            <w:pPr>
                              <w:ind w:firstLine="120"/>
                              <w:jc w:val="center"/>
                              <w:textAlignment w:val="baseline"/>
                              <w:rPr>
                                <w:rFonts w:ascii="メイリオ" w:eastAsia="メイリオ" w:hAnsi="メイリオ"/>
                                <w:color w:val="000000"/>
                                <w:kern w:val="24"/>
                                <w:sz w:val="12"/>
                                <w:szCs w:val="12"/>
                              </w:rPr>
                            </w:pPr>
                            <w:r>
                              <w:rPr>
                                <w:rFonts w:ascii="メイリオ" w:eastAsia="メイリオ" w:hAnsi="メイリオ" w:hint="eastAsia"/>
                                <w:color w:val="000000"/>
                                <w:kern w:val="24"/>
                                <w:sz w:val="12"/>
                                <w:szCs w:val="12"/>
                              </w:rPr>
                              <w:t>図1</w:t>
                            </w:r>
                            <w:r w:rsidR="004D62C7">
                              <w:rPr>
                                <w:rFonts w:ascii="メイリオ" w:eastAsia="メイリオ" w:hAnsi="メイリオ" w:hint="eastAsia"/>
                                <w:color w:val="000000"/>
                                <w:kern w:val="24"/>
                                <w:sz w:val="12"/>
                                <w:szCs w:val="12"/>
                              </w:rPr>
                              <w:t>9</w:t>
                            </w:r>
                            <w:r>
                              <w:rPr>
                                <w:rFonts w:ascii="メイリオ" w:eastAsia="メイリオ" w:hAnsi="メイリオ" w:hint="eastAsia"/>
                                <w:color w:val="000000"/>
                                <w:kern w:val="24"/>
                                <w:sz w:val="12"/>
                                <w:szCs w:val="12"/>
                              </w:rPr>
                              <w:t>. 攻撃の概要図</w:t>
                            </w:r>
                          </w:p>
                        </w:txbxContent>
                      </wps:txbx>
                      <wps:bodyPr wrap="square" rtlCol="0">
                        <a:spAutoFit/>
                      </wps:bodyPr>
                    </wps:wsp>
                  </a:graphicData>
                </a:graphic>
                <wp14:sizeRelH relativeFrom="margin">
                  <wp14:pctWidth>0</wp14:pctWidth>
                </wp14:sizeRelH>
              </wp:anchor>
            </w:drawing>
          </mc:Choice>
          <mc:Fallback>
            <w:pict>
              <v:shape w14:anchorId="2B5D2089" id="テキスト ボックス 7" o:spid="_x0000_s1069" type="#_x0000_t202" style="position:absolute;left:0;text-align:left;margin-left:320.6pt;margin-top:192.85pt;width:190.05pt;height:14.5pt;z-index:25165625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" filled="f" stroked="f">
                <v:textbox style="mso-fit-shape-to-text:t">
                  <w:txbxContent>
                    <w:p w14:paraId="21990ABC" w14:textId="57995D63" w:rsidR="000A1443" w:rsidRDefault="000A1443">
                      <w:pPr>
                        <w:ind w:firstLine="120"/>
                        <w:jc w:val="center"/>
                        <w:textAlignment w:val="baseline"/>
                        <w:rPr>
                          <w:rFonts w:ascii="メイリオ" w:eastAsia="メイリオ" w:hAnsi="メイリオ"/>
                          <w:color w:val="000000"/>
                          <w:kern w:val="24"/>
                          <w:sz w:val="12"/>
                          <w:szCs w:val="12"/>
                        </w:rPr>
                      </w:pPr>
                      <w:r>
                        <w:rPr>
                          <w:rFonts w:ascii="メイリオ" w:eastAsia="メイリオ" w:hAnsi="メイリオ" w:hint="eastAsia"/>
                          <w:color w:val="000000"/>
                          <w:kern w:val="24"/>
                          <w:sz w:val="12"/>
                          <w:szCs w:val="12"/>
                        </w:rPr>
                        <w:t>図1</w:t>
                      </w:r>
                      <w:r w:rsidR="004D62C7">
                        <w:rPr>
                          <w:rFonts w:ascii="メイリオ" w:eastAsia="メイリオ" w:hAnsi="メイリオ" w:hint="eastAsia"/>
                          <w:color w:val="000000"/>
                          <w:kern w:val="24"/>
                          <w:sz w:val="12"/>
                          <w:szCs w:val="12"/>
                        </w:rPr>
                        <w:t>9</w:t>
                      </w:r>
                      <w:r>
                        <w:rPr>
                          <w:rFonts w:ascii="メイリオ" w:eastAsia="メイリオ" w:hAnsi="メイリオ" w:hint="eastAsia"/>
                          <w:color w:val="000000"/>
                          <w:kern w:val="24"/>
                          <w:sz w:val="12"/>
                          <w:szCs w:val="12"/>
                        </w:rPr>
                        <w:t>. 攻撃の概要図</w:t>
                      </w:r>
                    </w:p>
                  </w:txbxContent>
                </v:textbox>
                <w10:wrap type="square"/>
              </v:shape>
            </w:pict>
          </mc:Fallback>
        </mc:AlternateContent>
      </w:r>
      <w:r>
        <w:rPr>
          <w:rFonts w:hint="eastAsia"/>
        </w:rPr>
        <w:t>ランサムウェアの感染経路として考えられるのは、</w:t>
      </w:r>
      <w:bookmarkStart w:id="404" w:name="■VPN（VirtualPrivateNetwork）5ー3－2"/>
      <w:r w:rsidR="007E32B3">
        <w:fldChar w:fldCharType="begin"/>
      </w:r>
      <w:r w:rsidR="007E32B3">
        <w:instrText>HYPERLINK  \l "■VPN（VirtualPrivateNetwork）"</w:instrText>
      </w:r>
      <w:r w:rsidR="007E32B3">
        <w:fldChar w:fldCharType="separate"/>
      </w:r>
      <w:r w:rsidRPr="007E32B3">
        <w:rPr>
          <w:rStyle w:val="a7"/>
        </w:rPr>
        <w:t>VPN</w:t>
      </w:r>
      <w:bookmarkEnd w:id="404"/>
      <w:r w:rsidR="007E32B3">
        <w:fldChar w:fldCharType="end"/>
      </w:r>
      <w:r>
        <w:t>機器からの侵入、USBメモリからのウイルスの持ち込み、事業者間のネットワーク連携で運用しているNAT変換による接続からの侵入があります。しかし、サーバ内のデータがすべて</w:t>
      </w:r>
      <w:bookmarkStart w:id="405" w:name="■暗号化5ー3－2"/>
      <w:r w:rsidR="00C3465C">
        <w:fldChar w:fldCharType="begin"/>
      </w:r>
      <w:r w:rsidR="00C3465C">
        <w:instrText>HYPERLINK  \l "■暗号化"</w:instrText>
      </w:r>
      <w:r w:rsidR="00C3465C">
        <w:fldChar w:fldCharType="separate"/>
      </w:r>
      <w:r w:rsidRPr="00C3465C">
        <w:rPr>
          <w:rStyle w:val="a7"/>
        </w:rPr>
        <w:t>暗号化</w:t>
      </w:r>
      <w:bookmarkEnd w:id="405"/>
      <w:r w:rsidR="00C3465C">
        <w:fldChar w:fldCharType="end"/>
      </w:r>
      <w:r>
        <w:t>されているため、ログの解析が困難となり、感染経路を特定することができませんでした。物理サーバがすべて暗号化されていることからVPN機器からの侵入が行われた可能性が高いと見られています。数か月前からVPN機器および物理サーバの</w:t>
      </w:r>
      <w:bookmarkStart w:id="406" w:name="■脆弱性5ー3－2"/>
      <w:r w:rsidR="00027D85">
        <w:fldChar w:fldCharType="begin"/>
      </w:r>
      <w:r w:rsidR="00027D85">
        <w:instrText>HYPERLINK  \l "■脆弱性"</w:instrText>
      </w:r>
      <w:r w:rsidR="00027D85">
        <w:fldChar w:fldCharType="separate"/>
      </w:r>
      <w:r w:rsidRPr="00027D85">
        <w:rPr>
          <w:rStyle w:val="a7"/>
        </w:rPr>
        <w:t>脆弱性</w:t>
      </w:r>
      <w:bookmarkEnd w:id="406"/>
      <w:r w:rsidR="00027D85">
        <w:fldChar w:fldCharType="end"/>
      </w:r>
      <w:r>
        <w:t>が公表されていたにも</w:t>
      </w:r>
      <w:r>
        <w:rPr>
          <w:rFonts w:hint="eastAsia"/>
        </w:rPr>
        <w:t>関わらず、</w:t>
      </w:r>
      <w:bookmarkStart w:id="407" w:name="■IPアドレス5ー3ー2"/>
      <w:r w:rsidR="00BC56EE">
        <w:fldChar w:fldCharType="begin"/>
      </w:r>
      <w:r w:rsidR="00BC56EE">
        <w:instrText>HYPERLINK  \l "■IPアドレス"</w:instrText>
      </w:r>
      <w:r w:rsidR="00BC56EE">
        <w:fldChar w:fldCharType="separate"/>
      </w:r>
      <w:r w:rsidRPr="00BC56EE">
        <w:rPr>
          <w:rStyle w:val="a7"/>
        </w:rPr>
        <w:t>IPアドレス</w:t>
      </w:r>
      <w:bookmarkEnd w:id="407"/>
      <w:r w:rsidR="00BC56EE">
        <w:fldChar w:fldCharType="end"/>
      </w:r>
      <w:r>
        <w:t>の制限をかけて</w:t>
      </w:r>
      <w:r>
        <w:rPr>
          <w:rFonts w:hint="eastAsia"/>
        </w:rPr>
        <w:t>いなかったため</w:t>
      </w:r>
      <w:r>
        <w:t>、IDとパスワードが一致すればどこからでもアクセスでき</w:t>
      </w:r>
      <w:r>
        <w:rPr>
          <w:rFonts w:hint="eastAsia"/>
        </w:rPr>
        <w:t>る</w:t>
      </w:r>
      <w:r>
        <w:t>状況になっていました。</w:t>
      </w:r>
    </w:p>
    <w:p w14:paraId="49592FE9" w14:textId="77777777" w:rsidR="000A1443" w:rsidRDefault="000A1443"/>
    <w:tbl>
      <w:tblPr>
        <w:tblStyle w:val="aa"/>
        <w:tblW w:w="0" w:type="auto"/>
        <w:tblInd w:w="-5" w:type="dxa"/>
        <w:tblLook w:val="04A0" w:firstRow="1" w:lastRow="0" w:firstColumn="1" w:lastColumn="0" w:noHBand="0" w:noVBand="1"/>
      </w:tblPr>
      <w:tblGrid>
        <w:gridCol w:w="10348"/>
      </w:tblGrid>
      <w:tr w:rsidR="000A1443" w:rsidRPr="00482EE4" w14:paraId="67B85E86" w14:textId="77777777" w:rsidTr="00EE35A8">
        <w:trPr>
          <w:trHeight w:val="924"/>
        </w:trPr>
        <w:tc>
          <w:tcPr>
            <w:tcW w:w="10348" w:type="dxa"/>
            <w:hideMark/>
          </w:tcPr>
          <w:p w14:paraId="7D8FDBAD" w14:textId="77777777" w:rsidR="000A1443" w:rsidRPr="00423D07" w:rsidRDefault="000A1443" w:rsidP="00423D07">
            <w:pPr>
              <w:pStyle w:val="afff8"/>
            </w:pPr>
            <w:r w:rsidRPr="00482EE4">
              <w:rPr>
                <w:rFonts w:hint="eastAsia"/>
              </w:rPr>
              <w:t>問題点</w:t>
            </w:r>
          </w:p>
          <w:p w14:paraId="12EB7A7B" w14:textId="77777777" w:rsidR="000A1443" w:rsidRPr="00423D07" w:rsidRDefault="000A1443" w:rsidP="00892C01">
            <w:pPr>
              <w:pStyle w:val="afff6"/>
              <w:numPr>
                <w:ilvl w:val="0"/>
                <w:numId w:val="745"/>
              </w:numPr>
            </w:pPr>
            <w:r w:rsidRPr="00423D07">
              <w:rPr>
                <w:rFonts w:hint="eastAsia"/>
              </w:rPr>
              <w:t>VPN装置は導入当初からソフトウェアの更新が行われていなかった。</w:t>
            </w:r>
          </w:p>
          <w:p w14:paraId="6EC67342" w14:textId="77777777" w:rsidR="000A1443" w:rsidRPr="00423D07" w:rsidRDefault="000A1443" w:rsidP="00892C01">
            <w:pPr>
              <w:pStyle w:val="afff6"/>
              <w:numPr>
                <w:ilvl w:val="0"/>
                <w:numId w:val="745"/>
              </w:numPr>
            </w:pPr>
            <w:r w:rsidRPr="00423D07">
              <w:rPr>
                <w:rFonts w:hint="eastAsia"/>
              </w:rPr>
              <w:t>厚生労働省からの注意喚起はあったが、事業者側がリスク評価できず被害を想定できなかった。</w:t>
            </w:r>
          </w:p>
          <w:p w14:paraId="4E409C1E" w14:textId="77777777" w:rsidR="000A1443" w:rsidRPr="00423D07" w:rsidRDefault="000A1443" w:rsidP="00892C01">
            <w:pPr>
              <w:pStyle w:val="afff6"/>
              <w:numPr>
                <w:ilvl w:val="0"/>
                <w:numId w:val="745"/>
              </w:numPr>
            </w:pPr>
            <w:r w:rsidRPr="00423D07">
              <w:rPr>
                <w:rFonts w:hint="eastAsia"/>
              </w:rPr>
              <w:t>庶務係がIT担当者を一人で兼任しており、セキュリティの知識・技術が不十分であった。</w:t>
            </w:r>
          </w:p>
          <w:p w14:paraId="1FB20F88" w14:textId="77777777" w:rsidR="000A1443" w:rsidRPr="00423D07" w:rsidRDefault="000A1443" w:rsidP="00892C01">
            <w:pPr>
              <w:pStyle w:val="afff6"/>
              <w:numPr>
                <w:ilvl w:val="0"/>
                <w:numId w:val="745"/>
              </w:numPr>
            </w:pPr>
            <w:r w:rsidRPr="00423D07">
              <w:rPr>
                <w:rFonts w:hint="eastAsia"/>
              </w:rPr>
              <w:t>「VPN装置を使用すれば外部からのサイバー攻撃を受けない」という誤解があった。</w:t>
            </w:r>
          </w:p>
          <w:p w14:paraId="0D0A85B6" w14:textId="77777777" w:rsidR="000A1443" w:rsidRPr="00482EE4" w:rsidRDefault="000A1443" w:rsidP="00892C01">
            <w:pPr>
              <w:pStyle w:val="afff6"/>
              <w:numPr>
                <w:ilvl w:val="0"/>
                <w:numId w:val="745"/>
              </w:numPr>
            </w:pPr>
            <w:r w:rsidRPr="00423D07">
              <w:rPr>
                <w:rFonts w:hint="eastAsia"/>
              </w:rPr>
              <w:t>ベンダーがシステムの動作優先で、セキュリティ対策を考慮していなかった。</w:t>
            </w:r>
          </w:p>
        </w:tc>
      </w:tr>
      <w:tr w:rsidR="000A1443" w:rsidRPr="00482EE4" w14:paraId="3F5228D6" w14:textId="77777777" w:rsidTr="00EE35A8">
        <w:trPr>
          <w:trHeight w:val="1139"/>
        </w:trPr>
        <w:tc>
          <w:tcPr>
            <w:tcW w:w="10348" w:type="dxa"/>
            <w:hideMark/>
          </w:tcPr>
          <w:p w14:paraId="270F187E" w14:textId="77777777" w:rsidR="000A1443" w:rsidRPr="00423D07" w:rsidRDefault="000A1443" w:rsidP="00423D07">
            <w:pPr>
              <w:pStyle w:val="afff8"/>
            </w:pPr>
            <w:r w:rsidRPr="00482EE4">
              <w:rPr>
                <w:rFonts w:hint="eastAsia"/>
              </w:rPr>
              <w:t>教訓</w:t>
            </w:r>
          </w:p>
          <w:p w14:paraId="092B5D23" w14:textId="77777777" w:rsidR="000A1443" w:rsidRPr="00423D07" w:rsidRDefault="000A1443" w:rsidP="00892C01">
            <w:pPr>
              <w:pStyle w:val="afff6"/>
              <w:numPr>
                <w:ilvl w:val="0"/>
                <w:numId w:val="746"/>
              </w:numPr>
            </w:pPr>
            <w:r w:rsidRPr="00423D07">
              <w:rPr>
                <w:rFonts w:hint="eastAsia"/>
              </w:rPr>
              <w:t>取引をしているベンダーと情報交換、コミュニケーションをとる。</w:t>
            </w:r>
          </w:p>
          <w:p w14:paraId="5FA0C681" w14:textId="77777777" w:rsidR="000A1443" w:rsidRPr="00423D07" w:rsidRDefault="000A1443" w:rsidP="00892C01">
            <w:pPr>
              <w:pStyle w:val="afff6"/>
              <w:numPr>
                <w:ilvl w:val="0"/>
                <w:numId w:val="746"/>
              </w:numPr>
            </w:pPr>
            <w:r w:rsidRPr="00423D07">
              <w:rPr>
                <w:rFonts w:hint="eastAsia"/>
              </w:rPr>
              <w:t>経営者・担当者のセキュリティレベル向上を図る。</w:t>
            </w:r>
          </w:p>
          <w:p w14:paraId="35EC24F2" w14:textId="77777777" w:rsidR="000A1443" w:rsidRPr="00482EE4" w:rsidRDefault="000A1443" w:rsidP="00892C01">
            <w:pPr>
              <w:pStyle w:val="afff6"/>
              <w:numPr>
                <w:ilvl w:val="0"/>
                <w:numId w:val="746"/>
              </w:numPr>
            </w:pPr>
            <w:r w:rsidRPr="00423D07">
              <w:rPr>
                <w:rFonts w:hint="eastAsia"/>
              </w:rPr>
              <w:t>インシデントが発生した時の被害を想定する。</w:t>
            </w:r>
          </w:p>
        </w:tc>
      </w:tr>
    </w:tbl>
    <w:p w14:paraId="4DF57A2D" w14:textId="77777777" w:rsidR="000A1443" w:rsidRDefault="000A1443"/>
    <w:p w14:paraId="4F40B43D" w14:textId="048CD034" w:rsidR="000A1443" w:rsidRDefault="000A1443" w:rsidP="00CB2060">
      <w:r w:rsidRPr="00E27EEC">
        <w:rPr>
          <w:rFonts w:hint="eastAsia"/>
        </w:rPr>
        <w:t>会社の規模、業種を問わず、ランサムウェアの被害に遭う可能性はあります。大事なことは、「自社が狙われている」という危機感を持つことです。ランサムウェアに限らず、他の事例も含めて、危機感を持ちセキュリティ対策を総合的に取</w:t>
      </w:r>
      <w:r>
        <w:rPr>
          <w:rFonts w:hint="eastAsia"/>
        </w:rPr>
        <w:t>り</w:t>
      </w:r>
      <w:r w:rsidRPr="00E27EEC">
        <w:rPr>
          <w:rFonts w:hint="eastAsia"/>
        </w:rPr>
        <w:t>組むことが重要です。</w:t>
      </w:r>
    </w:p>
    <w:tbl>
      <w:tblPr>
        <w:tblStyle w:val="aa"/>
        <w:tblW w:w="0" w:type="auto"/>
        <w:tblInd w:w="-5" w:type="dxa"/>
        <w:tblLook w:val="04A0" w:firstRow="1" w:lastRow="0" w:firstColumn="1" w:lastColumn="0" w:noHBand="0" w:noVBand="1"/>
      </w:tblPr>
      <w:tblGrid>
        <w:gridCol w:w="3402"/>
        <w:gridCol w:w="6946"/>
      </w:tblGrid>
      <w:tr w:rsidR="000A1443" w14:paraId="03A2A6D1" w14:textId="77777777" w:rsidTr="00EE35A8">
        <w:tc>
          <w:tcPr>
            <w:tcW w:w="10348" w:type="dxa"/>
            <w:gridSpan w:val="2"/>
          </w:tcPr>
          <w:p w14:paraId="004F775C" w14:textId="77777777" w:rsidR="000A1443" w:rsidRPr="00515A8F" w:rsidRDefault="000A1443" w:rsidP="00601047">
            <w:pPr>
              <w:pStyle w:val="affe"/>
              <w:framePr w:wrap="around"/>
            </w:pPr>
            <w:r w:rsidRPr="00515A8F">
              <w:rPr>
                <w:rFonts w:hint="eastAsia"/>
              </w:rPr>
              <w:t>詳細理解のため参考となる文献（参考文献）</w:t>
            </w:r>
          </w:p>
        </w:tc>
      </w:tr>
      <w:tr w:rsidR="00F53B2F" w14:paraId="74C8720C" w14:textId="77777777">
        <w:tc>
          <w:tcPr>
            <w:tcW w:w="3402" w:type="dxa"/>
            <w:shd w:val="clear" w:color="auto" w:fill="F1A983" w:themeFill="accent2" w:themeFillTint="99"/>
          </w:tcPr>
          <w:p w14:paraId="11E661B8" w14:textId="77777777" w:rsidR="000A1443" w:rsidRPr="00515A8F" w:rsidRDefault="000A1443" w:rsidP="00601047">
            <w:pPr>
              <w:pStyle w:val="affe"/>
              <w:framePr w:wrap="around"/>
            </w:pPr>
            <w:r w:rsidRPr="00515A8F">
              <w:rPr>
                <w:rFonts w:hint="eastAsia"/>
              </w:rPr>
              <w:t>コンピュータウイルス・不正アクセスの届出事例</w:t>
            </w:r>
          </w:p>
        </w:tc>
        <w:tc>
          <w:tcPr>
            <w:tcW w:w="6946" w:type="dxa"/>
          </w:tcPr>
          <w:p w14:paraId="4E3F7DC3" w14:textId="77777777" w:rsidR="000A1443" w:rsidRPr="00515A8F" w:rsidRDefault="000A1443" w:rsidP="00601047">
            <w:pPr>
              <w:pStyle w:val="affe"/>
              <w:framePr w:wrap="around"/>
            </w:pPr>
            <w:r w:rsidRPr="00515A8F">
              <w:t>https://www.ipa.go.jp/security/todokede/crack-virus/ug65p9000000nnpa-att/000108764.pdf</w:t>
            </w:r>
          </w:p>
        </w:tc>
      </w:tr>
    </w:tbl>
    <w:p w14:paraId="48CC348A" w14:textId="77777777" w:rsidR="000A1443" w:rsidRDefault="000A1443">
      <w:pPr>
        <w:ind w:firstLineChars="0" w:firstLine="0"/>
      </w:pPr>
    </w:p>
    <w:p w14:paraId="5D08677A" w14:textId="77777777" w:rsidR="000A1443" w:rsidRDefault="000A1443" w:rsidP="003E0313">
      <w:pPr>
        <w:pStyle w:val="4"/>
      </w:pPr>
      <w:bookmarkStart w:id="408" w:name="_Toc185338832"/>
      <w:bookmarkStart w:id="409" w:name="_Toc187824582"/>
      <w:bookmarkStart w:id="410" w:name="_Toc188348933"/>
      <w:r w:rsidRPr="00025F32">
        <w:rPr>
          <w:rFonts w:hint="eastAsia"/>
        </w:rPr>
        <w:t>具体的な対応策</w:t>
      </w:r>
      <w:bookmarkEnd w:id="408"/>
      <w:bookmarkEnd w:id="409"/>
      <w:bookmarkEnd w:id="410"/>
    </w:p>
    <w:bookmarkStart w:id="411" w:name="■ランサムウェア5ー3ー3"/>
    <w:p w14:paraId="267688E4" w14:textId="64DCF31C" w:rsidR="000A1443" w:rsidRDefault="000A1443">
      <w:r>
        <w:rPr>
          <w:noProof/>
        </w:rPr>
        <mc:AlternateContent>
          <mc:Choice Requires="wps">
            <w:drawing>
              <wp:anchor distT="0" distB="0" distL="114300" distR="114300" simplePos="0" relativeHeight="251656269" behindDoc="0" locked="0" layoutInCell="1" allowOverlap="1" wp14:anchorId="12D3C41D" wp14:editId="4B92242A">
                <wp:simplePos x="0" y="0"/>
                <wp:positionH relativeFrom="column">
                  <wp:posOffset>1274445</wp:posOffset>
                </wp:positionH>
                <wp:positionV relativeFrom="paragraph">
                  <wp:posOffset>3956685</wp:posOffset>
                </wp:positionV>
                <wp:extent cx="4238625" cy="227965"/>
                <wp:effectExtent l="0" t="0" r="0" b="635"/>
                <wp:wrapTopAndBottom/>
                <wp:docPr id="709884751" name="テキスト ボックス 1"/>
                <wp:cNvGraphicFramePr/>
                <a:graphic xmlns:a="http://schemas.openxmlformats.org/drawingml/2006/main">
                  <a:graphicData uri="http://schemas.microsoft.com/office/word/2010/wordprocessingShape">
                    <wps:wsp>
                      <wps:cNvSpPr txBox="1"/>
                      <wps:spPr>
                        <a:xfrm>
                          <a:off x="0" y="0"/>
                          <a:ext cx="4238625" cy="227965"/>
                        </a:xfrm>
                        <a:prstGeom prst="rect">
                          <a:avLst/>
                        </a:prstGeom>
                        <a:noFill/>
                        <a:ln w="6350">
                          <a:noFill/>
                        </a:ln>
                      </wps:spPr>
                      <wps:txbx>
                        <w:txbxContent>
                          <w:p w14:paraId="60040D14" w14:textId="7BBBBE08" w:rsidR="000A1443" w:rsidRPr="00827AFC" w:rsidRDefault="000A1443">
                            <w:pPr>
                              <w:pStyle w:val="aff2"/>
                            </w:pPr>
                            <w:r w:rsidRPr="003761F8">
                              <w:rPr>
                                <w:rFonts w:hint="eastAsia"/>
                              </w:rPr>
                              <w:t>図</w:t>
                            </w:r>
                            <w:r w:rsidR="00D376FE">
                              <w:rPr>
                                <w:rFonts w:hint="eastAsia"/>
                              </w:rPr>
                              <w:t>20</w:t>
                            </w:r>
                            <w:r w:rsidRPr="003761F8">
                              <w:t>. 対応策の概要図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D3C41D" id="_x0000_s1070" type="#_x0000_t202" style="position:absolute;left:0;text-align:left;margin-left:100.35pt;margin-top:311.55pt;width:333.75pt;height:17.95pt;z-index:2516562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" filled="f" stroked="f" strokeweight=".5pt">
                <v:textbox>
                  <w:txbxContent>
                    <w:p w14:paraId="60040D14" w14:textId="7BBBBE08" w:rsidR="000A1443" w:rsidRPr="00827AFC" w:rsidRDefault="000A1443">
                      <w:pPr>
                        <w:pStyle w:val="aff2"/>
                      </w:pPr>
                      <w:r w:rsidRPr="003761F8">
                        <w:rPr>
                          <w:rFonts w:hint="eastAsia"/>
                        </w:rPr>
                        <w:t>図</w:t>
                      </w:r>
                      <w:r w:rsidR="00D376FE">
                        <w:rPr>
                          <w:rFonts w:hint="eastAsia"/>
                        </w:rPr>
                        <w:t>20</w:t>
                      </w:r>
                      <w:r w:rsidRPr="003761F8">
                        <w:t>. 対応策の概要図</w:t>
                      </w:r>
                    </w:p>
                  </w:txbxContent>
                </v:textbox>
                <w10:wrap type="topAndBottom"/>
              </v:shape>
            </w:pict>
          </mc:Fallback>
        </mc:AlternateContent>
      </w:r>
      <w:r>
        <w:rPr>
          <w:noProof/>
        </w:rPr>
        <w:drawing>
          <wp:anchor distT="0" distB="0" distL="114300" distR="114300" simplePos="0" relativeHeight="251656285" behindDoc="0" locked="0" layoutInCell="1" allowOverlap="1" wp14:anchorId="52F150EB" wp14:editId="6FD4F603">
            <wp:simplePos x="0" y="0"/>
            <wp:positionH relativeFrom="column">
              <wp:posOffset>532092</wp:posOffset>
            </wp:positionH>
            <wp:positionV relativeFrom="paragraph">
              <wp:posOffset>1663327</wp:posOffset>
            </wp:positionV>
            <wp:extent cx="5645150" cy="2292350"/>
            <wp:effectExtent l="0" t="0" r="0" b="0"/>
            <wp:wrapTopAndBottom/>
            <wp:docPr id="459145814"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45150" cy="2292350"/>
                    </a:xfrm>
                    <a:prstGeom prst="rect">
                      <a:avLst/>
                    </a:prstGeom>
                    <a:noFill/>
                    <a:ln>
                      <a:noFill/>
                    </a:ln>
                  </pic:spPr>
                </pic:pic>
              </a:graphicData>
            </a:graphic>
          </wp:anchor>
        </w:drawing>
      </w:r>
      <w:bookmarkEnd w:id="411"/>
      <w:r>
        <w:fldChar w:fldCharType="begin"/>
      </w:r>
      <w:r>
        <w:instrText>HYPERLINK \l "■ランサムウェア"</w:instrText>
      </w:r>
      <w:r>
        <w:fldChar w:fldCharType="separate"/>
      </w:r>
      <w:r w:rsidRPr="0086014D">
        <w:rPr>
          <w:rStyle w:val="a7"/>
          <w:rFonts w:hint="eastAsia"/>
        </w:rPr>
        <w:t>ランサムウェア</w:t>
      </w:r>
      <w:r>
        <w:fldChar w:fldCharType="end"/>
      </w:r>
      <w:r w:rsidRPr="000B60FB">
        <w:rPr>
          <w:rFonts w:hint="eastAsia"/>
        </w:rPr>
        <w:t>被害のケースを</w:t>
      </w:r>
      <w:r>
        <w:rPr>
          <w:rFonts w:hint="eastAsia"/>
        </w:rPr>
        <w:t>見る</w:t>
      </w:r>
      <w:r w:rsidRPr="000B60FB">
        <w:rPr>
          <w:rFonts w:hint="eastAsia"/>
        </w:rPr>
        <w:t>と、</w:t>
      </w:r>
      <w:bookmarkStart w:id="412" w:name="■VPN（VirtualPrivateNetwork）5ー3－3"/>
      <w:r w:rsidR="007E32B3">
        <w:fldChar w:fldCharType="begin"/>
      </w:r>
      <w:r w:rsidR="007E32B3">
        <w:instrText>HYPERLINK  \l "■VPN（VirtualPrivateNetwork）"</w:instrText>
      </w:r>
      <w:r w:rsidR="007E32B3">
        <w:fldChar w:fldCharType="separate"/>
      </w:r>
      <w:r w:rsidRPr="007E32B3">
        <w:rPr>
          <w:rStyle w:val="a7"/>
        </w:rPr>
        <w:t>VPN</w:t>
      </w:r>
      <w:bookmarkEnd w:id="412"/>
      <w:r w:rsidR="007E32B3">
        <w:fldChar w:fldCharType="end"/>
      </w:r>
      <w:r w:rsidRPr="000B60FB">
        <w:t>機器から不正侵入され、サーバの特権IDを使用してサーバのデスクトップ上から不正プログラムを実行されるケースが後を絶ちません。</w:t>
      </w:r>
      <w:r>
        <w:rPr>
          <w:rFonts w:hint="eastAsia"/>
        </w:rPr>
        <w:t>セキュリティ</w:t>
      </w:r>
      <w:r w:rsidRPr="000B60FB">
        <w:t>対策、運用については、まず、VPNで接続するためのインターネットとの接点を絞りこみ、接続してくる者の身元を確認</w:t>
      </w:r>
      <w:r>
        <w:rPr>
          <w:rFonts w:hint="eastAsia"/>
        </w:rPr>
        <w:t>し</w:t>
      </w:r>
      <w:r w:rsidRPr="000B60FB">
        <w:t>、本人であることを証明させる</w:t>
      </w:r>
      <w:bookmarkStart w:id="413" w:name="■多要素認証5ー3－3"/>
      <w:r w:rsidR="009A3711">
        <w:fldChar w:fldCharType="begin"/>
      </w:r>
      <w:r w:rsidR="009A3711">
        <w:instrText>HYPERLINK  \l "■多要素認証"</w:instrText>
      </w:r>
      <w:r w:rsidR="009A3711">
        <w:fldChar w:fldCharType="separate"/>
      </w:r>
      <w:r w:rsidRPr="009A3711">
        <w:rPr>
          <w:rStyle w:val="a7"/>
        </w:rPr>
        <w:t>多要素認証</w:t>
      </w:r>
      <w:bookmarkEnd w:id="413"/>
      <w:r w:rsidR="009A3711">
        <w:fldChar w:fldCharType="end"/>
      </w:r>
      <w:r w:rsidRPr="000B60FB">
        <w:t>の仕組みを講じることが必要となります。それ以外にも、特定のPCやサーバからしか重要なサーバのデスクトップに接続できないような仕組みや、ログの長期保管なども重要な要素となります。</w:t>
      </w:r>
    </w:p>
    <w:p w14:paraId="2C6E56F1" w14:textId="77777777" w:rsidR="000A1443" w:rsidRDefault="000A1443">
      <w:pPr>
        <w:ind w:firstLineChars="0" w:firstLine="0"/>
      </w:pPr>
    </w:p>
    <w:p w14:paraId="200A134D" w14:textId="77777777" w:rsidR="000A1443" w:rsidRDefault="000A1443">
      <w:pPr>
        <w:pStyle w:val="aff4"/>
      </w:pPr>
      <w:r>
        <w:rPr>
          <w:rFonts w:hint="eastAsia"/>
        </w:rPr>
        <w:t>実施するべきセキュリティ対策と運用</w:t>
      </w:r>
    </w:p>
    <w:p w14:paraId="3D9329D8" w14:textId="77777777" w:rsidR="000A1443" w:rsidRDefault="000A1443" w:rsidP="00892C01">
      <w:pPr>
        <w:pStyle w:val="ab"/>
        <w:numPr>
          <w:ilvl w:val="0"/>
          <w:numId w:val="747"/>
        </w:numPr>
        <w:ind w:leftChars="0" w:firstLineChars="0"/>
      </w:pPr>
      <w:r>
        <w:t>VPN接続の認証に多要素認証を実装し、接続する個人の身元を証明します。</w:t>
      </w:r>
    </w:p>
    <w:p w14:paraId="51B91823" w14:textId="77777777" w:rsidR="000A1443" w:rsidRDefault="000A1443" w:rsidP="00892C01">
      <w:pPr>
        <w:pStyle w:val="ab"/>
        <w:numPr>
          <w:ilvl w:val="0"/>
          <w:numId w:val="747"/>
        </w:numPr>
        <w:ind w:leftChars="0" w:firstLineChars="0"/>
      </w:pPr>
      <w:r>
        <w:t>ジャンプサーバを構築し、社内のサーバへのリモートデスクトップはジャンプサーバからの接続のみ許可します。</w:t>
      </w:r>
    </w:p>
    <w:p w14:paraId="44DFDA4B" w14:textId="77777777" w:rsidR="000A1443" w:rsidRDefault="000A1443" w:rsidP="00892C01">
      <w:pPr>
        <w:pStyle w:val="ab"/>
        <w:numPr>
          <w:ilvl w:val="0"/>
          <w:numId w:val="747"/>
        </w:numPr>
        <w:ind w:leftChars="0" w:firstLineChars="0"/>
      </w:pPr>
      <w:r>
        <w:t>サーバの特権アカウントのパスワードを、定期的に変更します。</w:t>
      </w:r>
    </w:p>
    <w:p w14:paraId="5AC65872" w14:textId="77777777" w:rsidR="000A1443" w:rsidRDefault="000A1443" w:rsidP="00892C01">
      <w:pPr>
        <w:pStyle w:val="ab"/>
        <w:numPr>
          <w:ilvl w:val="0"/>
          <w:numId w:val="747"/>
        </w:numPr>
        <w:ind w:leftChars="0" w:firstLineChars="0"/>
      </w:pPr>
      <w:r>
        <w:t>PCのAdministratorアカウントを無効化するか、LAPSなどのツールを用いて定期的に動的なパスワード変更を行います。</w:t>
      </w:r>
    </w:p>
    <w:p w14:paraId="063BE828" w14:textId="77777777" w:rsidR="000A1443" w:rsidRDefault="000A1443" w:rsidP="00892C01">
      <w:pPr>
        <w:pStyle w:val="ab"/>
        <w:numPr>
          <w:ilvl w:val="0"/>
          <w:numId w:val="747"/>
        </w:numPr>
        <w:ind w:leftChars="0" w:firstLineChars="0"/>
      </w:pPr>
      <w:r>
        <w:t>サーバやネットワーク機器のログを長期的に取得し、定期的に確認します。</w:t>
      </w:r>
    </w:p>
    <w:p w14:paraId="4345F8BC" w14:textId="6E3094E5" w:rsidR="000A1443" w:rsidRDefault="000A1443" w:rsidP="00892C01">
      <w:pPr>
        <w:pStyle w:val="ab"/>
        <w:numPr>
          <w:ilvl w:val="0"/>
          <w:numId w:val="747"/>
        </w:numPr>
        <w:ind w:leftChars="0" w:firstLineChars="0"/>
      </w:pPr>
      <w:r>
        <w:t>社内で利用しているネットワーク機器やソフトウェアの</w:t>
      </w:r>
      <w:bookmarkStart w:id="414" w:name="■脆弱性5ー3－3"/>
      <w:r w:rsidR="00264041">
        <w:fldChar w:fldCharType="begin"/>
      </w:r>
      <w:r w:rsidR="00264041">
        <w:instrText>HYPERLINK  \l "■脆弱性"</w:instrText>
      </w:r>
      <w:r w:rsidR="00264041">
        <w:fldChar w:fldCharType="separate"/>
      </w:r>
      <w:r w:rsidRPr="00264041">
        <w:rPr>
          <w:rStyle w:val="a7"/>
        </w:rPr>
        <w:t>脆弱性</w:t>
      </w:r>
      <w:bookmarkEnd w:id="414"/>
      <w:r w:rsidR="00264041">
        <w:fldChar w:fldCharType="end"/>
      </w:r>
      <w:r>
        <w:t>情報について、定期的に確認します。</w:t>
      </w:r>
    </w:p>
    <w:p w14:paraId="6E641298" w14:textId="77777777" w:rsidR="000A1443" w:rsidRDefault="000A1443" w:rsidP="00892C01">
      <w:pPr>
        <w:pStyle w:val="ab"/>
        <w:numPr>
          <w:ilvl w:val="0"/>
          <w:numId w:val="747"/>
        </w:numPr>
        <w:ind w:leftChars="0" w:firstLineChars="0"/>
      </w:pPr>
      <w:r w:rsidRPr="009566F9">
        <w:t>ネットワーク機器のファームウェアや、使用しているPCのOS、ソフトウェアのセキュリティパッチを適用します。</w:t>
      </w:r>
    </w:p>
    <w:p w14:paraId="41715A31" w14:textId="77777777" w:rsidR="000A1443" w:rsidRDefault="000A1443" w:rsidP="009A3EC6">
      <w:pPr>
        <w:pStyle w:val="2"/>
      </w:pPr>
      <w:bookmarkStart w:id="415" w:name="_Toc185338833"/>
      <w:bookmarkStart w:id="416" w:name="_Toc187824583"/>
      <w:bookmarkStart w:id="417" w:name="_Toc188348934"/>
      <w:r w:rsidRPr="00025F32">
        <w:rPr>
          <w:rFonts w:hint="eastAsia"/>
        </w:rPr>
        <w:t>企業経営で重要となる</w:t>
      </w:r>
      <w:r w:rsidRPr="00025F32">
        <w:t>IT投資と投資としてのサイバーセキュリティ対策</w:t>
      </w:r>
      <w:bookmarkEnd w:id="415"/>
      <w:bookmarkEnd w:id="416"/>
      <w:bookmarkEnd w:id="417"/>
    </w:p>
    <w:tbl>
      <w:tblPr>
        <w:tblStyle w:val="aa"/>
        <w:tblW w:w="0" w:type="auto"/>
        <w:tblLook w:val="04A0" w:firstRow="1" w:lastRow="0" w:firstColumn="1" w:lastColumn="0" w:noHBand="0" w:noVBand="1"/>
      </w:tblPr>
      <w:tblGrid>
        <w:gridCol w:w="10456"/>
      </w:tblGrid>
      <w:tr w:rsidR="000A1443" w14:paraId="294F6F73" w14:textId="77777777" w:rsidTr="00CC57A9">
        <w:tc>
          <w:tcPr>
            <w:tcW w:w="10456" w:type="dxa"/>
            <w:shd w:val="clear" w:color="auto" w:fill="2F5597"/>
          </w:tcPr>
          <w:p w14:paraId="349DEB0F" w14:textId="77777777" w:rsidR="000A1443" w:rsidRPr="00423D07" w:rsidRDefault="000A1443" w:rsidP="00423D07">
            <w:pPr>
              <w:pStyle w:val="aff0"/>
            </w:pPr>
            <w:r w:rsidRPr="00CC57A9">
              <w:rPr>
                <w:rFonts w:hint="eastAsia"/>
              </w:rPr>
              <w:t>章の目的</w:t>
            </w:r>
          </w:p>
        </w:tc>
      </w:tr>
      <w:tr w:rsidR="000A1443" w14:paraId="4DC9D1E0" w14:textId="77777777" w:rsidTr="000320DF">
        <w:tc>
          <w:tcPr>
            <w:tcW w:w="10456" w:type="dxa"/>
          </w:tcPr>
          <w:p w14:paraId="67734FD0" w14:textId="77777777" w:rsidR="000A1443" w:rsidRPr="00423D07" w:rsidRDefault="000A1443" w:rsidP="00423D07">
            <w:pPr>
              <w:pStyle w:val="afff6"/>
            </w:pPr>
            <w:r w:rsidRPr="00423D07">
              <w:rPr>
                <w:rFonts w:hint="eastAsia"/>
              </w:rPr>
              <w:t>第6</w:t>
            </w:r>
            <w:r w:rsidRPr="00423D07">
              <w:t>章では、これからの企業経営で必要な観点となる社会の動向、「守りのIT投資」や「攻めのIT投資」などのIT投資について学ぶことを目的とします。また、経営投資としてのセキュリティ対策の重要性を明確にすることを目的とします。</w:t>
            </w:r>
          </w:p>
        </w:tc>
      </w:tr>
      <w:tr w:rsidR="000A1443" w14:paraId="63B80392" w14:textId="77777777" w:rsidTr="00CC57A9">
        <w:tc>
          <w:tcPr>
            <w:tcW w:w="10456" w:type="dxa"/>
            <w:shd w:val="clear" w:color="auto" w:fill="2F5597"/>
          </w:tcPr>
          <w:p w14:paraId="52856D1E" w14:textId="77777777" w:rsidR="000A1443" w:rsidRPr="00423D07" w:rsidRDefault="000A1443" w:rsidP="00423D07">
            <w:pPr>
              <w:pStyle w:val="aff0"/>
            </w:pPr>
            <w:r w:rsidRPr="00CC57A9">
              <w:rPr>
                <w:rFonts w:hint="eastAsia"/>
              </w:rPr>
              <w:t>主な達成目標</w:t>
            </w:r>
          </w:p>
        </w:tc>
      </w:tr>
      <w:tr w:rsidR="000A1443" w14:paraId="036BEED3" w14:textId="77777777" w:rsidTr="000320DF">
        <w:tc>
          <w:tcPr>
            <w:tcW w:w="10456" w:type="dxa"/>
          </w:tcPr>
          <w:p w14:paraId="256DD28E" w14:textId="77777777" w:rsidR="000A1443" w:rsidRPr="00423D07" w:rsidRDefault="000A1443" w:rsidP="00892C01">
            <w:pPr>
              <w:pStyle w:val="afff6"/>
              <w:numPr>
                <w:ilvl w:val="0"/>
                <w:numId w:val="476"/>
              </w:numPr>
            </w:pPr>
            <w:r w:rsidRPr="00423D07">
              <w:rPr>
                <w:rFonts w:hint="eastAsia"/>
              </w:rPr>
              <w:t>社会の動向を把握し、現実社会とサイバー空間のつながりを理解すること</w:t>
            </w:r>
          </w:p>
          <w:p w14:paraId="01335540" w14:textId="77777777" w:rsidR="000A1443" w:rsidRPr="00423D07" w:rsidRDefault="000A1443" w:rsidP="00892C01">
            <w:pPr>
              <w:pStyle w:val="afff6"/>
              <w:numPr>
                <w:ilvl w:val="0"/>
                <w:numId w:val="476"/>
              </w:numPr>
            </w:pPr>
            <w:r w:rsidRPr="00423D07">
              <w:t>IT投資としての「守りのIT投資」と「攻めのIT投資」を理解すること</w:t>
            </w:r>
          </w:p>
          <w:p w14:paraId="295A2C8D" w14:textId="77777777" w:rsidR="000A1443" w:rsidRDefault="000A1443" w:rsidP="00892C01">
            <w:pPr>
              <w:pStyle w:val="afff6"/>
              <w:numPr>
                <w:ilvl w:val="0"/>
                <w:numId w:val="476"/>
              </w:numPr>
            </w:pPr>
            <w:r w:rsidRPr="00423D07">
              <w:rPr>
                <w:rFonts w:hint="eastAsia"/>
              </w:rPr>
              <w:t>経営投資としてのセキュリティ対策の重要性を理解すること</w:t>
            </w:r>
          </w:p>
        </w:tc>
      </w:tr>
    </w:tbl>
    <w:p w14:paraId="5EB5CC36" w14:textId="77777777" w:rsidR="000A1443" w:rsidRDefault="000A1443">
      <w:pPr>
        <w:widowControl/>
        <w:spacing w:line="240" w:lineRule="auto"/>
        <w:ind w:firstLineChars="0" w:firstLine="0"/>
        <w:jc w:val="left"/>
      </w:pPr>
    </w:p>
    <w:p w14:paraId="7F68149C" w14:textId="77777777" w:rsidR="000A1443" w:rsidRPr="0034591F" w:rsidRDefault="000A1443" w:rsidP="002A6987">
      <w:pPr>
        <w:pStyle w:val="3"/>
      </w:pPr>
      <w:bookmarkStart w:id="418" w:name="_Toc185338834"/>
      <w:bookmarkStart w:id="419" w:name="_Toc187824584"/>
      <w:bookmarkStart w:id="420" w:name="_Toc188348935"/>
      <w:r w:rsidRPr="0034591F">
        <w:rPr>
          <w:rFonts w:hint="eastAsia"/>
        </w:rPr>
        <w:t>これからの企業経営で必要な観点：社会の動向</w:t>
      </w:r>
      <w:bookmarkEnd w:id="418"/>
      <w:bookmarkEnd w:id="419"/>
      <w:bookmarkEnd w:id="420"/>
    </w:p>
    <w:p w14:paraId="56EB96DD" w14:textId="77777777" w:rsidR="000A1443" w:rsidRDefault="000A1443" w:rsidP="003E0313">
      <w:pPr>
        <w:pStyle w:val="4"/>
      </w:pPr>
      <w:bookmarkStart w:id="421" w:name="_Toc185338835"/>
      <w:bookmarkStart w:id="422" w:name="_Toc187824585"/>
      <w:bookmarkStart w:id="423" w:name="_Toc188348936"/>
      <w:r w:rsidRPr="0034591F">
        <w:rPr>
          <w:rFonts w:hint="eastAsia"/>
        </w:rPr>
        <w:t>現実社会とサイバー空間のつながり</w:t>
      </w:r>
      <w:bookmarkEnd w:id="421"/>
      <w:bookmarkEnd w:id="422"/>
      <w:bookmarkEnd w:id="423"/>
    </w:p>
    <w:p w14:paraId="27076F3C" w14:textId="77777777" w:rsidR="000A1443" w:rsidRDefault="000A1443">
      <w:r w:rsidRPr="00EA5256">
        <w:rPr>
          <w:noProof/>
        </w:rPr>
        <mc:AlternateContent>
          <mc:Choice Requires="wps">
            <w:drawing>
              <wp:anchor distT="0" distB="0" distL="114300" distR="114300" simplePos="0" relativeHeight="251656271" behindDoc="0" locked="0" layoutInCell="1" allowOverlap="1" wp14:anchorId="1617609A" wp14:editId="5E1A6E29">
                <wp:simplePos x="0" y="0"/>
                <wp:positionH relativeFrom="margin">
                  <wp:align>right</wp:align>
                </wp:positionH>
                <wp:positionV relativeFrom="paragraph">
                  <wp:posOffset>2872153</wp:posOffset>
                </wp:positionV>
                <wp:extent cx="6447790" cy="276860"/>
                <wp:effectExtent l="0" t="0" r="0" b="0"/>
                <wp:wrapTopAndBottom/>
                <wp:docPr id="39" name="テキスト ボックス 38">
                  <a:extLst xmlns:a="http://schemas.openxmlformats.org/drawingml/2006/main">
                    <a:ext uri="{FF2B5EF4-FFF2-40B4-BE49-F238E27FC236}">
                      <a16:creationId xmlns:a16="http://schemas.microsoft.com/office/drawing/2014/main" id="{9DF40EB5-650E-A6FA-0956-3A941A068B0B}"/>
                    </a:ext>
                  </a:extLst>
                </wp:docPr>
                <wp:cNvGraphicFramePr/>
                <a:graphic xmlns:a="http://schemas.openxmlformats.org/drawingml/2006/main">
                  <a:graphicData uri="http://schemas.microsoft.com/office/word/2010/wordprocessingShape">
                    <wps:wsp>
                      <wps:cNvSpPr txBox="1"/>
                      <wps:spPr>
                        <a:xfrm>
                          <a:off x="0" y="0"/>
                          <a:ext cx="6447790" cy="276860"/>
                        </a:xfrm>
                        <a:prstGeom prst="rect">
                          <a:avLst/>
                        </a:prstGeom>
                        <a:noFill/>
                      </wps:spPr>
                      <wps:txbx>
                        <w:txbxContent>
                          <w:p w14:paraId="609E8726" w14:textId="688924FB" w:rsidR="000A1443" w:rsidRDefault="000A1443">
                            <w:pPr>
                              <w:pStyle w:val="aff2"/>
                            </w:pPr>
                            <w:r>
                              <w:rPr>
                                <w:rFonts w:hint="eastAsia"/>
                              </w:rPr>
                              <w:t>図2</w:t>
                            </w:r>
                            <w:r w:rsidR="00D376FE">
                              <w:rPr>
                                <w:rFonts w:hint="eastAsia"/>
                              </w:rPr>
                              <w:t>1</w:t>
                            </w:r>
                            <w:r>
                              <w:rPr>
                                <w:rFonts w:hint="eastAsia"/>
                              </w:rPr>
                              <w:t>. インターネット利用率（個人）の推移</w:t>
                            </w:r>
                          </w:p>
                          <w:p w14:paraId="3CB39BBD" w14:textId="77777777" w:rsidR="000A1443" w:rsidRDefault="000A1443">
                            <w:pPr>
                              <w:pStyle w:val="aff2"/>
                            </w:pPr>
                            <w:r>
                              <w:rPr>
                                <w:rFonts w:hint="eastAsia"/>
                              </w:rPr>
                              <w:t xml:space="preserve">（出典） 総務省「通信利用動向調査」をもとに作成 </w:t>
                            </w:r>
                          </w:p>
                        </w:txbxContent>
                      </wps:txbx>
                      <wps:bodyPr wrap="square" rtlCol="0">
                        <a:spAutoFit/>
                      </wps:bodyPr>
                    </wps:wsp>
                  </a:graphicData>
                </a:graphic>
                <wp14:sizeRelH relativeFrom="margin">
                  <wp14:pctWidth>0</wp14:pctWidth>
                </wp14:sizeRelH>
              </wp:anchor>
            </w:drawing>
          </mc:Choice>
          <mc:Fallback>
            <w:pict>
              <v:shape w14:anchorId="1617609A" id="テキスト ボックス 38" o:spid="_x0000_s1071" type="#_x0000_t202" style="position:absolute;left:0;text-align:left;margin-left:456.5pt;margin-top:226.15pt;width:507.7pt;height:21.8pt;z-index:25165627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" filled="f" stroked="f">
                <v:textbox style="mso-fit-shape-to-text:t">
                  <w:txbxContent>
                    <w:p w14:paraId="609E8726" w14:textId="688924FB" w:rsidR="000A1443" w:rsidRDefault="000A1443">
                      <w:pPr>
                        <w:pStyle w:val="aff2"/>
                      </w:pPr>
                      <w:r>
                        <w:rPr>
                          <w:rFonts w:hint="eastAsia"/>
                        </w:rPr>
                        <w:t>図2</w:t>
                      </w:r>
                      <w:r w:rsidR="00D376FE">
                        <w:rPr>
                          <w:rFonts w:hint="eastAsia"/>
                        </w:rPr>
                        <w:t>1</w:t>
                      </w:r>
                      <w:r>
                        <w:rPr>
                          <w:rFonts w:hint="eastAsia"/>
                        </w:rPr>
                        <w:t>. インターネット利用率（個人）の推移</w:t>
                      </w:r>
                    </w:p>
                    <w:p w14:paraId="3CB39BBD" w14:textId="77777777" w:rsidR="000A1443" w:rsidRDefault="000A1443">
                      <w:pPr>
                        <w:pStyle w:val="aff2"/>
                      </w:pPr>
                      <w:r>
                        <w:rPr>
                          <w:rFonts w:hint="eastAsia"/>
                        </w:rPr>
                        <w:t xml:space="preserve">（出典） 総務省「通信利用動向調査」をもとに作成 </w:t>
                      </w:r>
                    </w:p>
                  </w:txbxContent>
                </v:textbox>
                <w10:wrap type="topAndBottom" anchorx="margin"/>
              </v:shape>
            </w:pict>
          </mc:Fallback>
        </mc:AlternateContent>
      </w:r>
      <w:r>
        <w:rPr>
          <w:noProof/>
        </w:rPr>
        <w:drawing>
          <wp:anchor distT="0" distB="0" distL="114300" distR="114300" simplePos="0" relativeHeight="251656303" behindDoc="0" locked="0" layoutInCell="1" allowOverlap="1" wp14:anchorId="0261DA95" wp14:editId="26ABACFE">
            <wp:simplePos x="0" y="0"/>
            <wp:positionH relativeFrom="margin">
              <wp:align>right</wp:align>
            </wp:positionH>
            <wp:positionV relativeFrom="paragraph">
              <wp:posOffset>1093764</wp:posOffset>
            </wp:positionV>
            <wp:extent cx="6523355" cy="1792605"/>
            <wp:effectExtent l="0" t="0" r="0" b="0"/>
            <wp:wrapTopAndBottom/>
            <wp:docPr id="1063729524"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523355" cy="1792605"/>
                    </a:xfrm>
                    <a:prstGeom prst="rect">
                      <a:avLst/>
                    </a:prstGeom>
                    <a:noFill/>
                    <a:ln>
                      <a:noFill/>
                    </a:ln>
                  </pic:spPr>
                </pic:pic>
              </a:graphicData>
            </a:graphic>
          </wp:anchor>
        </w:drawing>
      </w:r>
      <w:r w:rsidRPr="00246230">
        <w:rPr>
          <w:rFonts w:hint="eastAsia"/>
        </w:rPr>
        <w:t>日々の生活や企業活動において、</w:t>
      </w:r>
      <w:r w:rsidRPr="00246230">
        <w:t>ITの活用は広範囲にわたって浸透しています。インターネット利用率（個人）は</w:t>
      </w:r>
      <w:r>
        <w:rPr>
          <w:rFonts w:hint="eastAsia"/>
        </w:rPr>
        <w:t>平成9</w:t>
      </w:r>
      <w:r w:rsidRPr="00246230">
        <w:t>年には9.2%でしたが、令和4年には84.9%まで上昇しました。急速なITの普及により、現実社会とサイバー空間が密接に結びつき、私たちの生活やビジネスに大きな変革変化をもたらしています。</w:t>
      </w:r>
    </w:p>
    <w:p w14:paraId="63430731" w14:textId="77777777" w:rsidR="000A1443" w:rsidRPr="00246230" w:rsidRDefault="000A1443"/>
    <w:p w14:paraId="1D77DE0F" w14:textId="77777777" w:rsidR="000A1443" w:rsidRPr="00246230" w:rsidRDefault="000A1443">
      <w:r w:rsidRPr="00246230">
        <w:t>ITの普及により、私たちはより価値のあるサービスを利用することが可能になりました。例えば、インターネットを介して必要な情報を瞬時に入手したり、オンラインショッピングサイトを利用して、広範囲の商品を比較して購入したりすることができるようになりました。</w:t>
      </w:r>
    </w:p>
    <w:p w14:paraId="1A8EB793" w14:textId="77777777" w:rsidR="000A1443" w:rsidRPr="00246230" w:rsidRDefault="000A1443">
      <w:r w:rsidRPr="00246230">
        <w:rPr>
          <w:rFonts w:hint="eastAsia"/>
        </w:rPr>
        <w:t>さらに、</w:t>
      </w:r>
      <w:r>
        <w:rPr>
          <w:rFonts w:hint="eastAsia"/>
        </w:rPr>
        <w:t>スマホ</w:t>
      </w:r>
      <w:r w:rsidRPr="00246230">
        <w:rPr>
          <w:rFonts w:hint="eastAsia"/>
        </w:rPr>
        <w:t>などの普及によって、利用者の意見や情報を即座に国境を超えて交換できるようになりました。</w:t>
      </w:r>
      <w:r w:rsidRPr="00246230">
        <w:t>SNSやオンラインコミュニティを通じて、個人が持つ意見や情報が一瞬で共有され、世界的な話題になることも少なくありません。社会の意識形成や情報伝達において、ITの果たす役割はより大きくなっていると言えるでしょう。</w:t>
      </w:r>
    </w:p>
    <w:p w14:paraId="702538DF" w14:textId="77777777" w:rsidR="000A1443" w:rsidRPr="00246230" w:rsidRDefault="000A1443">
      <w:r w:rsidRPr="00246230">
        <w:rPr>
          <w:rFonts w:hint="eastAsia"/>
        </w:rPr>
        <w:t>一方で、</w:t>
      </w:r>
      <w:r w:rsidRPr="00246230">
        <w:t>ITを活用したサービスの提供を求められています。技術の進化が速く、競争が激化しているため、常に最新のサービスを提供し続ける必要があります。また、企業の経営戦略やビジネスモデルも</w:t>
      </w:r>
      <w:r w:rsidRPr="00246230">
        <w:rPr>
          <w:rFonts w:hint="eastAsia"/>
        </w:rPr>
        <w:t>IT</w:t>
      </w:r>
      <w:r w:rsidRPr="00246230">
        <w:t>の普及に伴って変化しており、革新的なアイデアと素早い行動が求められる時代になっています。</w:t>
      </w:r>
    </w:p>
    <w:p w14:paraId="5F03C53C" w14:textId="2546D35E" w:rsidR="000A1443" w:rsidRDefault="000A1443">
      <w:r w:rsidRPr="00246230">
        <w:rPr>
          <w:rFonts w:hint="eastAsia"/>
        </w:rPr>
        <w:t>こうした変化を踏まえ、政府は、さらなる経済発展と社会的課題の解決をするため、サイバー空間とフィジカル空間を融合させたシステムによる新たな社会の姿（</w:t>
      </w:r>
      <w:bookmarkStart w:id="424" w:name="■Society5．06ー1ー1"/>
      <w:r w:rsidR="00D15E8A">
        <w:fldChar w:fldCharType="begin"/>
      </w:r>
      <w:r w:rsidR="00D15E8A">
        <w:instrText>HYPERLINK  \l "■Society5．0"</w:instrText>
      </w:r>
      <w:r w:rsidR="00D15E8A">
        <w:fldChar w:fldCharType="separate"/>
      </w:r>
      <w:r w:rsidRPr="00D15E8A">
        <w:rPr>
          <w:rStyle w:val="a7"/>
        </w:rPr>
        <w:t>Society5.0</w:t>
      </w:r>
      <w:bookmarkEnd w:id="424"/>
      <w:r w:rsidR="00D15E8A">
        <w:fldChar w:fldCharType="end"/>
      </w:r>
      <w:r w:rsidRPr="00246230">
        <w:t>）を未来社会のコンセプトとして提唱しています。</w:t>
      </w:r>
    </w:p>
    <w:p w14:paraId="2EB28350" w14:textId="77777777" w:rsidR="000A1443" w:rsidRDefault="000A1443"/>
    <w:p w14:paraId="116458DA" w14:textId="77777777" w:rsidR="000A1443" w:rsidRPr="00246230" w:rsidRDefault="000A1443">
      <w:r>
        <w:rPr>
          <w:noProof/>
        </w:rPr>
        <w:drawing>
          <wp:anchor distT="0" distB="0" distL="114300" distR="114300" simplePos="0" relativeHeight="251656286" behindDoc="0" locked="0" layoutInCell="1" allowOverlap="1" wp14:anchorId="6A57DBE1" wp14:editId="57EEC00F">
            <wp:simplePos x="0" y="0"/>
            <wp:positionH relativeFrom="column">
              <wp:posOffset>262890</wp:posOffset>
            </wp:positionH>
            <wp:positionV relativeFrom="paragraph">
              <wp:posOffset>65293</wp:posOffset>
            </wp:positionV>
            <wp:extent cx="6096635" cy="1694815"/>
            <wp:effectExtent l="0" t="0" r="0" b="635"/>
            <wp:wrapTopAndBottom/>
            <wp:docPr id="1927174984"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96635" cy="1694815"/>
                    </a:xfrm>
                    <a:prstGeom prst="rect">
                      <a:avLst/>
                    </a:prstGeom>
                    <a:noFill/>
                    <a:ln>
                      <a:noFill/>
                    </a:ln>
                  </pic:spPr>
                </pic:pic>
              </a:graphicData>
            </a:graphic>
          </wp:anchor>
        </w:drawing>
      </w:r>
    </w:p>
    <w:p w14:paraId="51B14CEE" w14:textId="44F02578" w:rsidR="000A1443" w:rsidRPr="00246230" w:rsidRDefault="000A1443">
      <w:r w:rsidRPr="001D3CB3">
        <w:t>Society5.0で実現する社会では、企業を中心に付加価値を生み出すための一連の活動である</w:t>
      </w:r>
      <w:bookmarkStart w:id="425" w:name="■サプライチェーン6ー1ー1"/>
      <w:r w:rsidR="003D54D7">
        <w:fldChar w:fldCharType="begin"/>
      </w:r>
      <w:r w:rsidR="003D54D7">
        <w:instrText>HYPERLINK  \l "■サプライチェーン"</w:instrText>
      </w:r>
      <w:r w:rsidR="003D54D7">
        <w:fldChar w:fldCharType="separate"/>
      </w:r>
      <w:r w:rsidRPr="003D54D7">
        <w:rPr>
          <w:rStyle w:val="a7"/>
        </w:rPr>
        <w:t>サプライチェーン</w:t>
      </w:r>
      <w:bookmarkEnd w:id="425"/>
      <w:r w:rsidR="003D54D7">
        <w:fldChar w:fldCharType="end"/>
      </w:r>
      <w:r w:rsidRPr="001D3CB3">
        <w:t>も変化します。サプライチェーンは、製造、物流、在庫管理、販売などの過程を通じて製品やサービスが供給される経路全体を指します。これまでは、主にサービスが供給される物理的な流れであるフィジカル空間が中心とされていましたが、今後の社会では、サイバー空間との</w:t>
      </w:r>
      <w:r>
        <w:rPr>
          <w:rFonts w:hint="eastAsia"/>
        </w:rPr>
        <w:t>つな</w:t>
      </w:r>
      <w:r w:rsidRPr="001D3CB3">
        <w:t>がりが重要視されています。</w:t>
      </w:r>
    </w:p>
    <w:p w14:paraId="19E126F9" w14:textId="06966E83" w:rsidR="000A1443" w:rsidRPr="00246230" w:rsidRDefault="000A1443">
      <w:r w:rsidRPr="001D3CB3">
        <w:rPr>
          <w:rFonts w:hint="eastAsia"/>
        </w:rPr>
        <w:t>サプライチェーンで利用される技術として、</w:t>
      </w:r>
      <w:bookmarkStart w:id="426" w:name="■IoT（アイ・オー・ティー）6ー1ー1"/>
      <w:r w:rsidRPr="001D3CB3">
        <w:t>IoT</w:t>
      </w:r>
      <w:bookmarkEnd w:id="426"/>
      <w:r w:rsidRPr="001D3CB3">
        <w:t>デバイスや</w:t>
      </w:r>
      <w:bookmarkStart w:id="427" w:name="■AI6ー1ー1"/>
      <w:r w:rsidR="00FA1FCD">
        <w:fldChar w:fldCharType="begin"/>
      </w:r>
      <w:r w:rsidR="00FA1FCD">
        <w:instrText>HYPERLINK  \l "■AI"</w:instrText>
      </w:r>
      <w:r w:rsidR="00FA1FCD">
        <w:fldChar w:fldCharType="separate"/>
      </w:r>
      <w:r w:rsidRPr="00FA1FCD">
        <w:rPr>
          <w:rStyle w:val="a7"/>
        </w:rPr>
        <w:t>AI</w:t>
      </w:r>
      <w:bookmarkEnd w:id="427"/>
      <w:r w:rsidR="00FA1FCD">
        <w:fldChar w:fldCharType="end"/>
      </w:r>
      <w:r w:rsidRPr="001D3CB3">
        <w:t>が挙げられます。</w:t>
      </w:r>
      <w:hyperlink w:anchor="■IoT（アイ・オー・ティー）" w:history="1">
        <w:r w:rsidRPr="00186802">
          <w:rPr>
            <w:rStyle w:val="a7"/>
          </w:rPr>
          <w:t>IoT</w:t>
        </w:r>
      </w:hyperlink>
      <w:r w:rsidRPr="001D3CB3">
        <w:t>デバイスやAIが導入されることにより、製造や物流などのプロセスにおいてセンサーやネットワークが活用され、物理的な動作をサイバー空間で制御・監視できるようになります。さらに、クラウドコンピューティングの普及により、サプライチェーンにおける情報共有やデータのやり取りが容易になり、他社との連携が可能になります。これにより、サプライチェーン全体が可視化され、フィジカル空間とサイバー空間が融合し、サプライチェーンを構成する企業同士の関</w:t>
      </w:r>
      <w:r w:rsidRPr="001D3CB3">
        <w:rPr>
          <w:rFonts w:hint="eastAsia"/>
        </w:rPr>
        <w:t>係は、フィジカル空間</w:t>
      </w:r>
      <w:r>
        <w:rPr>
          <w:rFonts w:hint="eastAsia"/>
        </w:rPr>
        <w:t>に加えて</w:t>
      </w:r>
      <w:r w:rsidRPr="001D3CB3">
        <w:rPr>
          <w:rFonts w:hint="eastAsia"/>
        </w:rPr>
        <w:t>、サイバー空間においても密接になります。</w:t>
      </w:r>
    </w:p>
    <w:p w14:paraId="6DA0D022" w14:textId="5DB08366" w:rsidR="000A1443" w:rsidRDefault="00C9180A">
      <w:r>
        <w:rPr>
          <w:noProof/>
        </w:rPr>
        <w:drawing>
          <wp:anchor distT="0" distB="0" distL="114300" distR="114300" simplePos="0" relativeHeight="251656308" behindDoc="0" locked="0" layoutInCell="1" allowOverlap="1" wp14:anchorId="60223F69" wp14:editId="32878BC2">
            <wp:simplePos x="0" y="0"/>
            <wp:positionH relativeFrom="margin">
              <wp:posOffset>1103630</wp:posOffset>
            </wp:positionH>
            <wp:positionV relativeFrom="paragraph">
              <wp:posOffset>873233</wp:posOffset>
            </wp:positionV>
            <wp:extent cx="4556125" cy="2755900"/>
            <wp:effectExtent l="0" t="0" r="0" b="6350"/>
            <wp:wrapTopAndBottom/>
            <wp:docPr id="18041807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80782"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56125" cy="2755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1443" w:rsidRPr="00C1012E">
        <w:rPr>
          <w:noProof/>
        </w:rPr>
        <mc:AlternateContent>
          <mc:Choice Requires="wps">
            <w:drawing>
              <wp:anchor distT="0" distB="0" distL="114300" distR="114300" simplePos="0" relativeHeight="251656309" behindDoc="0" locked="0" layoutInCell="1" allowOverlap="1" wp14:anchorId="2A9BA19F" wp14:editId="15095165">
                <wp:simplePos x="0" y="0"/>
                <wp:positionH relativeFrom="margin">
                  <wp:posOffset>561975</wp:posOffset>
                </wp:positionH>
                <wp:positionV relativeFrom="paragraph">
                  <wp:posOffset>3505200</wp:posOffset>
                </wp:positionV>
                <wp:extent cx="5521710" cy="381938"/>
                <wp:effectExtent l="0" t="0" r="0" b="0"/>
                <wp:wrapNone/>
                <wp:docPr id="540735462" name="テキスト ボックス 74"/>
                <wp:cNvGraphicFramePr/>
                <a:graphic xmlns:a="http://schemas.openxmlformats.org/drawingml/2006/main">
                  <a:graphicData uri="http://schemas.microsoft.com/office/word/2010/wordprocessingShape">
                    <wps:wsp>
                      <wps:cNvSpPr txBox="1"/>
                      <wps:spPr>
                        <a:xfrm>
                          <a:off x="0" y="0"/>
                          <a:ext cx="5521710" cy="381938"/>
                        </a:xfrm>
                        <a:prstGeom prst="rect">
                          <a:avLst/>
                        </a:prstGeom>
                        <a:noFill/>
                        <a:ln w="6350">
                          <a:noFill/>
                        </a:ln>
                      </wps:spPr>
                      <wps:txbx>
                        <w:txbxContent>
                          <w:p w14:paraId="7DDCC5FC" w14:textId="0A7EFBB1" w:rsidR="000A1443" w:rsidRPr="00C04CD5" w:rsidRDefault="000A1443">
                            <w:pPr>
                              <w:pStyle w:val="aff2"/>
                            </w:pPr>
                            <w:r>
                              <w:rPr>
                                <w:rFonts w:hint="eastAsia"/>
                              </w:rPr>
                              <w:t>図2</w:t>
                            </w:r>
                            <w:r w:rsidR="00D376FE">
                              <w:rPr>
                                <w:rFonts w:hint="eastAsia"/>
                              </w:rPr>
                              <w:t>2</w:t>
                            </w:r>
                            <w:r w:rsidRPr="00C04CD5">
                              <w:t>. サイバー空間とフィジカル空間の関係図</w:t>
                            </w:r>
                          </w:p>
                          <w:p w14:paraId="19A4629D" w14:textId="77777777" w:rsidR="000A1443" w:rsidRPr="00C979BA" w:rsidRDefault="000A1443">
                            <w:pPr>
                              <w:pStyle w:val="aff2"/>
                            </w:pPr>
                            <w:r w:rsidRPr="00C04CD5">
                              <w:rPr>
                                <w:rFonts w:hint="eastAsia"/>
                              </w:rPr>
                              <w:t>（出典）</w:t>
                            </w:r>
                            <w:r w:rsidRPr="00C04CD5">
                              <w:t xml:space="preserve"> 経済産業省「サイバー・フィジカル・セキュリティ対策フレームワークVer.1.0」を</w:t>
                            </w:r>
                            <w:r>
                              <w:t>もとに</w:t>
                            </w:r>
                            <w:r w:rsidRPr="00C04CD5">
                              <w:t>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9BA19F" id="テキスト ボックス 74" o:spid="_x0000_s1072" type="#_x0000_t202" style="position:absolute;left:0;text-align:left;margin-left:44.25pt;margin-top:276pt;width:434.8pt;height:30.05pt;z-index:25165630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" filled="f" stroked="f" strokeweight=".5pt">
                <v:textbox>
                  <w:txbxContent>
                    <w:p w14:paraId="7DDCC5FC" w14:textId="0A7EFBB1" w:rsidR="000A1443" w:rsidRPr="00C04CD5" w:rsidRDefault="000A1443">
                      <w:pPr>
                        <w:pStyle w:val="aff2"/>
                      </w:pPr>
                      <w:r>
                        <w:rPr>
                          <w:rFonts w:hint="eastAsia"/>
                        </w:rPr>
                        <w:t>図2</w:t>
                      </w:r>
                      <w:r w:rsidR="00D376FE">
                        <w:rPr>
                          <w:rFonts w:hint="eastAsia"/>
                        </w:rPr>
                        <w:t>2</w:t>
                      </w:r>
                      <w:r w:rsidRPr="00C04CD5">
                        <w:t>. サイバー空間とフィジカル空間の関係図</w:t>
                      </w:r>
                    </w:p>
                    <w:p w14:paraId="19A4629D" w14:textId="77777777" w:rsidR="000A1443" w:rsidRPr="00C979BA" w:rsidRDefault="000A1443">
                      <w:pPr>
                        <w:pStyle w:val="aff2"/>
                      </w:pPr>
                      <w:r w:rsidRPr="00C04CD5">
                        <w:rPr>
                          <w:rFonts w:hint="eastAsia"/>
                        </w:rPr>
                        <w:t>（出典）</w:t>
                      </w:r>
                      <w:r w:rsidRPr="00C04CD5">
                        <w:t xml:space="preserve"> 経済産業省「サイバー・フィジカル・セキュリティ対策フレームワークVer.1.0」を</w:t>
                      </w:r>
                      <w:r>
                        <w:t>もとに</w:t>
                      </w:r>
                      <w:r w:rsidRPr="00C04CD5">
                        <w:t>作成</w:t>
                      </w:r>
                    </w:p>
                  </w:txbxContent>
                </v:textbox>
                <w10:wrap anchorx="margin"/>
              </v:shape>
            </w:pict>
          </mc:Fallback>
        </mc:AlternateContent>
      </w:r>
      <w:r w:rsidR="000A1443" w:rsidRPr="00246230">
        <w:rPr>
          <w:rFonts w:hint="eastAsia"/>
        </w:rPr>
        <w:t>今後の社会では、サプライチェーンにおけるフィジカル空間とサイバー空間との</w:t>
      </w:r>
      <w:r w:rsidR="000A1443">
        <w:rPr>
          <w:rFonts w:hint="eastAsia"/>
        </w:rPr>
        <w:t>つな</w:t>
      </w:r>
      <w:r w:rsidR="000A1443" w:rsidRPr="00246230">
        <w:rPr>
          <w:rFonts w:hint="eastAsia"/>
        </w:rPr>
        <w:t>がりが重要視されています。そして、</w:t>
      </w:r>
      <w:r w:rsidR="000A1443" w:rsidRPr="00246230">
        <w:t>Society5.0に合ったサプライチェーンに変化することで、従来のサプライチェーンもより柔軟で効率的なものになります。</w:t>
      </w:r>
    </w:p>
    <w:p w14:paraId="19CDE74E" w14:textId="77777777" w:rsidR="000A1443" w:rsidRDefault="000A1443">
      <w:r w:rsidRPr="00CA30ED">
        <w:rPr>
          <w:rFonts w:hint="eastAsia"/>
        </w:rPr>
        <w:t>サイバー空間とフィジカル空間を密接に統合する仕組みを</w:t>
      </w:r>
      <w:r w:rsidRPr="00CA30ED">
        <w:t>CPS（サイバーフィジカルシステム）と呼んでいます。CPSは多様なデータをセンサーネットワークなどで収集し、サイバー空間で分析、知識化を行い、その結果を現実世界に反映させることによって産業の活性化や社会問題の解決を行います。CPS／IoTの利活用分野別の世界市場調査の結果を電子情報技術産業協会（JEITA）が平成29年に公表しました。CPS／IoTの世界市場規模は、平成28年時点で、世界で194兆円、日本で11.1兆円でしたが、令和11年には世界で404.4</w:t>
      </w:r>
      <w:r w:rsidRPr="00CA30ED">
        <w:rPr>
          <w:rFonts w:hint="eastAsia"/>
        </w:rPr>
        <w:t>兆円、日本で</w:t>
      </w:r>
      <w:r w:rsidRPr="00CA30ED">
        <w:t>19.7兆円とほぼ倍増する見込みです。</w:t>
      </w:r>
    </w:p>
    <w:p w14:paraId="2551B91E" w14:textId="4C8465CC" w:rsidR="00B62120" w:rsidRDefault="00B62120">
      <w:r>
        <w:rPr>
          <w:noProof/>
        </w:rPr>
        <w:drawing>
          <wp:anchor distT="0" distB="0" distL="114300" distR="114300" simplePos="0" relativeHeight="251656248" behindDoc="0" locked="0" layoutInCell="1" allowOverlap="1" wp14:anchorId="7B6EBB4C" wp14:editId="5691A710">
            <wp:simplePos x="0" y="0"/>
            <wp:positionH relativeFrom="column">
              <wp:posOffset>48895</wp:posOffset>
            </wp:positionH>
            <wp:positionV relativeFrom="paragraph">
              <wp:posOffset>135890</wp:posOffset>
            </wp:positionV>
            <wp:extent cx="6419850" cy="1779905"/>
            <wp:effectExtent l="0" t="0" r="0" b="0"/>
            <wp:wrapNone/>
            <wp:docPr id="1389453150"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19850" cy="1779905"/>
                    </a:xfrm>
                    <a:prstGeom prst="rect">
                      <a:avLst/>
                    </a:prstGeom>
                    <a:noFill/>
                    <a:ln>
                      <a:noFill/>
                    </a:ln>
                  </pic:spPr>
                </pic:pic>
              </a:graphicData>
            </a:graphic>
          </wp:anchor>
        </w:drawing>
      </w:r>
    </w:p>
    <w:p w14:paraId="0B2F4826" w14:textId="660E4545" w:rsidR="000A1443" w:rsidRDefault="000A1443"/>
    <w:p w14:paraId="2FEF7EBF" w14:textId="77777777" w:rsidR="000A1443" w:rsidRDefault="000A1443"/>
    <w:p w14:paraId="11DE2DEC" w14:textId="77777777" w:rsidR="000A1443" w:rsidRDefault="000A1443"/>
    <w:p w14:paraId="1394639F" w14:textId="77777777" w:rsidR="000A1443" w:rsidRDefault="000A1443"/>
    <w:p w14:paraId="3EBE76AC" w14:textId="77777777" w:rsidR="000A1443" w:rsidRDefault="000A1443"/>
    <w:p w14:paraId="2BDB68E5" w14:textId="224FC938" w:rsidR="000A1443" w:rsidRDefault="00B62120">
      <w:r>
        <w:rPr>
          <w:rFonts w:hint="eastAsia"/>
          <w:noProof/>
        </w:rPr>
        <mc:AlternateContent>
          <mc:Choice Requires="wps">
            <w:drawing>
              <wp:anchor distT="0" distB="0" distL="114300" distR="114300" simplePos="0" relativeHeight="251656227" behindDoc="0" locked="0" layoutInCell="1" allowOverlap="1" wp14:anchorId="3DFC66DD" wp14:editId="0E30245B">
                <wp:simplePos x="0" y="0"/>
                <wp:positionH relativeFrom="column">
                  <wp:posOffset>1838325</wp:posOffset>
                </wp:positionH>
                <wp:positionV relativeFrom="paragraph">
                  <wp:posOffset>391795</wp:posOffset>
                </wp:positionV>
                <wp:extent cx="3087370" cy="467360"/>
                <wp:effectExtent l="0" t="0" r="0" b="8890"/>
                <wp:wrapTopAndBottom/>
                <wp:docPr id="319064784" name="テキスト ボックス 8"/>
                <wp:cNvGraphicFramePr/>
                <a:graphic xmlns:a="http://schemas.openxmlformats.org/drawingml/2006/main">
                  <a:graphicData uri="http://schemas.microsoft.com/office/word/2010/wordprocessingShape">
                    <wps:wsp>
                      <wps:cNvSpPr txBox="1"/>
                      <wps:spPr>
                        <a:xfrm>
                          <a:off x="0" y="0"/>
                          <a:ext cx="3087370" cy="467360"/>
                        </a:xfrm>
                        <a:prstGeom prst="rect">
                          <a:avLst/>
                        </a:prstGeom>
                        <a:solidFill>
                          <a:schemeClr val="lt1"/>
                        </a:solidFill>
                        <a:ln w="6350">
                          <a:noFill/>
                        </a:ln>
                      </wps:spPr>
                      <wps:txbx>
                        <w:txbxContent>
                          <w:p w14:paraId="768F5D65" w14:textId="37DC6BD5" w:rsidR="000A1443" w:rsidRDefault="000A1443">
                            <w:pPr>
                              <w:pStyle w:val="aff2"/>
                            </w:pPr>
                            <w:r>
                              <w:t>図</w:t>
                            </w:r>
                            <w:r>
                              <w:rPr>
                                <w:rFonts w:hint="eastAsia"/>
                              </w:rPr>
                              <w:t>2</w:t>
                            </w:r>
                            <w:r w:rsidR="00D376FE">
                              <w:rPr>
                                <w:rFonts w:hint="eastAsia"/>
                              </w:rPr>
                              <w:t>3</w:t>
                            </w:r>
                            <w:r>
                              <w:t xml:space="preserve">. </w:t>
                            </w:r>
                            <w:r w:rsidRPr="00724ABB">
                              <w:t>CPS／IoTの世界市場の</w:t>
                            </w:r>
                            <w:r>
                              <w:rPr>
                                <w:rFonts w:hint="eastAsia"/>
                              </w:rPr>
                              <w:t>推移</w:t>
                            </w:r>
                          </w:p>
                          <w:p w14:paraId="74FED8DC" w14:textId="77777777" w:rsidR="000A1443" w:rsidRDefault="000A1443">
                            <w:pPr>
                              <w:pStyle w:val="aff2"/>
                            </w:pPr>
                            <w:r>
                              <w:t xml:space="preserve">（出典） </w:t>
                            </w:r>
                            <w:r>
                              <w:rPr>
                                <w:rFonts w:hint="eastAsia"/>
                              </w:rPr>
                              <w:t>JIETA</w:t>
                            </w:r>
                            <w:r>
                              <w:t>「</w:t>
                            </w:r>
                            <w:r w:rsidRPr="00724ABB">
                              <w:t>CPS／IoTの世界市場の調査結果</w:t>
                            </w:r>
                            <w:r>
                              <w:t>」を</w:t>
                            </w:r>
                            <w:r>
                              <w:rPr>
                                <w:rFonts w:hint="eastAsia"/>
                              </w:rPr>
                              <w:t>もと</w:t>
                            </w:r>
                            <w:r>
                              <w:t>に作成</w:t>
                            </w:r>
                          </w:p>
                          <w:p w14:paraId="6FD262C9" w14:textId="77777777" w:rsidR="000A1443" w:rsidRPr="00724ABB" w:rsidRDefault="000A1443">
                            <w:pPr>
                              <w:pStyle w:val="af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FC66DD" id="テキスト ボックス 8" o:spid="_x0000_s1073" type="#_x0000_t202" style="position:absolute;left:0;text-align:left;margin-left:144.75pt;margin-top:30.85pt;width:243.1pt;height:36.8pt;z-index:25165622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" fillcolor="white [3201]" stroked="f" strokeweight=".5pt">
                <v:textbox>
                  <w:txbxContent>
                    <w:p w14:paraId="768F5D65" w14:textId="37DC6BD5" w:rsidR="000A1443" w:rsidRDefault="000A1443">
                      <w:pPr>
                        <w:pStyle w:val="aff2"/>
                      </w:pPr>
                      <w:r>
                        <w:t>図</w:t>
                      </w:r>
                      <w:r>
                        <w:rPr>
                          <w:rFonts w:hint="eastAsia"/>
                        </w:rPr>
                        <w:t>2</w:t>
                      </w:r>
                      <w:r w:rsidR="00D376FE">
                        <w:rPr>
                          <w:rFonts w:hint="eastAsia"/>
                        </w:rPr>
                        <w:t>3</w:t>
                      </w:r>
                      <w:r>
                        <w:t xml:space="preserve">. </w:t>
                      </w:r>
                      <w:r w:rsidRPr="00724ABB">
                        <w:t>CPS／IoTの世界市場の</w:t>
                      </w:r>
                      <w:r>
                        <w:rPr>
                          <w:rFonts w:hint="eastAsia"/>
                        </w:rPr>
                        <w:t>推移</w:t>
                      </w:r>
                    </w:p>
                    <w:p w14:paraId="74FED8DC" w14:textId="77777777" w:rsidR="000A1443" w:rsidRDefault="000A1443">
                      <w:pPr>
                        <w:pStyle w:val="aff2"/>
                      </w:pPr>
                      <w:r>
                        <w:t xml:space="preserve">（出典） </w:t>
                      </w:r>
                      <w:r>
                        <w:rPr>
                          <w:rFonts w:hint="eastAsia"/>
                        </w:rPr>
                        <w:t>JIETA</w:t>
                      </w:r>
                      <w:r>
                        <w:t>「</w:t>
                      </w:r>
                      <w:r w:rsidRPr="00724ABB">
                        <w:t>CPS／IoTの世界市場の調査結果</w:t>
                      </w:r>
                      <w:r>
                        <w:t>」を</w:t>
                      </w:r>
                      <w:r>
                        <w:rPr>
                          <w:rFonts w:hint="eastAsia"/>
                        </w:rPr>
                        <w:t>もと</w:t>
                      </w:r>
                      <w:r>
                        <w:t>に作成</w:t>
                      </w:r>
                    </w:p>
                    <w:p w14:paraId="6FD262C9" w14:textId="77777777" w:rsidR="000A1443" w:rsidRPr="00724ABB" w:rsidRDefault="000A1443">
                      <w:pPr>
                        <w:pStyle w:val="aff2"/>
                      </w:pPr>
                    </w:p>
                  </w:txbxContent>
                </v:textbox>
                <w10:wrap type="topAndBottom"/>
              </v:shape>
            </w:pict>
          </mc:Fallback>
        </mc:AlternateContent>
      </w:r>
    </w:p>
    <w:p w14:paraId="7F4EF13A" w14:textId="2F75953B" w:rsidR="000A1443" w:rsidRDefault="00544C41" w:rsidP="00544C41">
      <w:r>
        <w:rPr>
          <w:noProof/>
        </w:rPr>
        <mc:AlternateContent>
          <mc:Choice Requires="wps">
            <w:drawing>
              <wp:anchor distT="0" distB="0" distL="114300" distR="114300" simplePos="0" relativeHeight="251656229" behindDoc="0" locked="0" layoutInCell="1" allowOverlap="1" wp14:anchorId="6C3F5213" wp14:editId="6846CAE3">
                <wp:simplePos x="0" y="0"/>
                <wp:positionH relativeFrom="column">
                  <wp:posOffset>1524000</wp:posOffset>
                </wp:positionH>
                <wp:positionV relativeFrom="paragraph">
                  <wp:posOffset>4191635</wp:posOffset>
                </wp:positionV>
                <wp:extent cx="3825240" cy="533400"/>
                <wp:effectExtent l="0" t="0" r="3810" b="0"/>
                <wp:wrapTopAndBottom/>
                <wp:docPr id="929370632" name="テキスト ボックス 8"/>
                <wp:cNvGraphicFramePr/>
                <a:graphic xmlns:a="http://schemas.openxmlformats.org/drawingml/2006/main">
                  <a:graphicData uri="http://schemas.microsoft.com/office/word/2010/wordprocessingShape">
                    <wps:wsp>
                      <wps:cNvSpPr txBox="1"/>
                      <wps:spPr>
                        <a:xfrm>
                          <a:off x="0" y="0"/>
                          <a:ext cx="3825240" cy="533400"/>
                        </a:xfrm>
                        <a:prstGeom prst="rect">
                          <a:avLst/>
                        </a:prstGeom>
                        <a:solidFill>
                          <a:sysClr val="window" lastClr="FFFFFF"/>
                        </a:solidFill>
                        <a:ln w="6350">
                          <a:noFill/>
                        </a:ln>
                      </wps:spPr>
                      <wps:txbx>
                        <w:txbxContent>
                          <w:p w14:paraId="19C37569" w14:textId="0B8DC27F" w:rsidR="000A1443" w:rsidRDefault="000A1443">
                            <w:pPr>
                              <w:pStyle w:val="aff2"/>
                            </w:pPr>
                            <w:r>
                              <w:t>図</w:t>
                            </w:r>
                            <w:r>
                              <w:rPr>
                                <w:rFonts w:hint="eastAsia"/>
                              </w:rPr>
                              <w:t>2</w:t>
                            </w:r>
                            <w:r w:rsidR="00D376FE">
                              <w:rPr>
                                <w:rFonts w:hint="eastAsia"/>
                              </w:rPr>
                              <w:t>4</w:t>
                            </w:r>
                            <w:r>
                              <w:t xml:space="preserve">. </w:t>
                            </w:r>
                            <w:r w:rsidRPr="00724ABB">
                              <w:t>CPS／IoTの</w:t>
                            </w:r>
                            <w:r w:rsidRPr="00B135C5">
                              <w:rPr>
                                <w:spacing w:val="-2"/>
                              </w:rPr>
                              <w:t>利活用分野別需要額</w:t>
                            </w:r>
                            <w:r w:rsidRPr="00724ABB">
                              <w:t>の</w:t>
                            </w:r>
                            <w:r>
                              <w:rPr>
                                <w:rFonts w:hint="eastAsia"/>
                              </w:rPr>
                              <w:t>推移</w:t>
                            </w:r>
                          </w:p>
                          <w:p w14:paraId="7A7BF1F7" w14:textId="77777777" w:rsidR="000A1443" w:rsidRDefault="000A1443">
                            <w:pPr>
                              <w:pStyle w:val="aff2"/>
                            </w:pPr>
                            <w:r>
                              <w:t xml:space="preserve">（出典） </w:t>
                            </w:r>
                            <w:r>
                              <w:rPr>
                                <w:rFonts w:hint="eastAsia"/>
                              </w:rPr>
                              <w:t>JIETA</w:t>
                            </w:r>
                            <w:r>
                              <w:t>「</w:t>
                            </w:r>
                            <w:r w:rsidRPr="00B135C5">
                              <w:t>CPS／IoT世界市場の利活用分野別需要額見通し</w:t>
                            </w:r>
                            <w:r>
                              <w:t>」を</w:t>
                            </w:r>
                            <w:r>
                              <w:rPr>
                                <w:rFonts w:hint="eastAsia"/>
                              </w:rPr>
                              <w:t>もと</w:t>
                            </w:r>
                            <w:r>
                              <w:t>に作成</w:t>
                            </w:r>
                          </w:p>
                          <w:p w14:paraId="7FFE931A" w14:textId="77777777" w:rsidR="000A1443" w:rsidRPr="00724ABB" w:rsidRDefault="000A1443">
                            <w:pPr>
                              <w:pStyle w:val="af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3F5213" id="_x0000_s1074" type="#_x0000_t202" style="position:absolute;left:0;text-align:left;margin-left:120pt;margin-top:330.05pt;width:301.2pt;height:42pt;z-index:2516562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" fillcolor="window" stroked="f" strokeweight=".5pt">
                <v:textbox>
                  <w:txbxContent>
                    <w:p w14:paraId="19C37569" w14:textId="0B8DC27F" w:rsidR="000A1443" w:rsidRDefault="000A1443">
                      <w:pPr>
                        <w:pStyle w:val="aff2"/>
                      </w:pPr>
                      <w:r>
                        <w:t>図</w:t>
                      </w:r>
                      <w:r>
                        <w:rPr>
                          <w:rFonts w:hint="eastAsia"/>
                        </w:rPr>
                        <w:t>2</w:t>
                      </w:r>
                      <w:r w:rsidR="00D376FE">
                        <w:rPr>
                          <w:rFonts w:hint="eastAsia"/>
                        </w:rPr>
                        <w:t>4</w:t>
                      </w:r>
                      <w:r>
                        <w:t xml:space="preserve">. </w:t>
                      </w:r>
                      <w:r w:rsidRPr="00724ABB">
                        <w:t>CPS／IoTの</w:t>
                      </w:r>
                      <w:r w:rsidRPr="00B135C5">
                        <w:rPr>
                          <w:spacing w:val="-2"/>
                        </w:rPr>
                        <w:t>利活用分野別需要額</w:t>
                      </w:r>
                      <w:r w:rsidRPr="00724ABB">
                        <w:t>の</w:t>
                      </w:r>
                      <w:r>
                        <w:rPr>
                          <w:rFonts w:hint="eastAsia"/>
                        </w:rPr>
                        <w:t>推移</w:t>
                      </w:r>
                    </w:p>
                    <w:p w14:paraId="7A7BF1F7" w14:textId="77777777" w:rsidR="000A1443" w:rsidRDefault="000A1443">
                      <w:pPr>
                        <w:pStyle w:val="aff2"/>
                      </w:pPr>
                      <w:r>
                        <w:t xml:space="preserve">（出典） </w:t>
                      </w:r>
                      <w:r>
                        <w:rPr>
                          <w:rFonts w:hint="eastAsia"/>
                        </w:rPr>
                        <w:t>JIETA</w:t>
                      </w:r>
                      <w:r>
                        <w:t>「</w:t>
                      </w:r>
                      <w:r w:rsidRPr="00B135C5">
                        <w:t>CPS／IoT世界市場の利活用分野別需要額見通し</w:t>
                      </w:r>
                      <w:r>
                        <w:t>」を</w:t>
                      </w:r>
                      <w:r>
                        <w:rPr>
                          <w:rFonts w:hint="eastAsia"/>
                        </w:rPr>
                        <w:t>もと</w:t>
                      </w:r>
                      <w:r>
                        <w:t>に作成</w:t>
                      </w:r>
                    </w:p>
                    <w:p w14:paraId="7FFE931A" w14:textId="77777777" w:rsidR="000A1443" w:rsidRPr="00724ABB" w:rsidRDefault="000A1443">
                      <w:pPr>
                        <w:pStyle w:val="aff2"/>
                      </w:pPr>
                    </w:p>
                  </w:txbxContent>
                </v:textbox>
                <w10:wrap type="topAndBottom"/>
              </v:shape>
            </w:pict>
          </mc:Fallback>
        </mc:AlternateContent>
      </w:r>
      <w:r w:rsidR="00B62120">
        <w:rPr>
          <w:noProof/>
        </w:rPr>
        <w:drawing>
          <wp:anchor distT="0" distB="0" distL="114300" distR="114300" simplePos="0" relativeHeight="251656247" behindDoc="0" locked="0" layoutInCell="1" allowOverlap="1" wp14:anchorId="358671C4" wp14:editId="58C9F38F">
            <wp:simplePos x="0" y="0"/>
            <wp:positionH relativeFrom="column">
              <wp:posOffset>48895</wp:posOffset>
            </wp:positionH>
            <wp:positionV relativeFrom="paragraph">
              <wp:posOffset>2557780</wp:posOffset>
            </wp:positionV>
            <wp:extent cx="6596380" cy="1627505"/>
            <wp:effectExtent l="0" t="0" r="0" b="0"/>
            <wp:wrapTopAndBottom/>
            <wp:docPr id="2052733646" name="図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96380" cy="1627505"/>
                    </a:xfrm>
                    <a:prstGeom prst="rect">
                      <a:avLst/>
                    </a:prstGeom>
                    <a:noFill/>
                    <a:ln>
                      <a:noFill/>
                    </a:ln>
                  </pic:spPr>
                </pic:pic>
              </a:graphicData>
            </a:graphic>
          </wp:anchor>
        </w:drawing>
      </w:r>
      <w:r w:rsidR="000A1443" w:rsidRPr="00CA30ED">
        <w:t>CPS/IoT市場を10の利活用分野別にみた調査結果によると、令和11年時点で最も大きい市場が家庭・個人で106.1兆円です。次いで流通・物流が44.9兆円、製造（FA・自動車）が44兆円、公共が39.3兆円、金融が29.9兆円、放送・通信が25兆円、医療・介護が22.3兆円、農業が7.8兆円、環境・エネルギーが5.4兆円、その他産業が79.8兆円となっています。CPS/流通・物流、製造（FA・自動車）の市場規模が高いことは、製品やサービスが供給される経路全体を指すサプライチェーンとCPSが関わると言えます</w:t>
      </w:r>
      <w:r w:rsidR="000A1443" w:rsidRPr="00CA30ED">
        <w:rPr>
          <w:rFonts w:hint="eastAsia"/>
        </w:rPr>
        <w:t>。世界的にも</w:t>
      </w:r>
      <w:r w:rsidR="000A1443" w:rsidRPr="00CA30ED">
        <w:t>CPS/IoTの需要額が増加することから、企業は生産性向上や課題の解決のためにCPS/IoTの利活用が重要になります。</w:t>
      </w:r>
    </w:p>
    <w:p w14:paraId="1821207A" w14:textId="6596C192" w:rsidR="00544C41" w:rsidRDefault="00544C41">
      <w:pPr>
        <w:ind w:firstLineChars="0" w:firstLine="0"/>
      </w:pPr>
    </w:p>
    <w:p w14:paraId="12893A14" w14:textId="09395699" w:rsidR="000A1443" w:rsidRDefault="000A1443" w:rsidP="003E0313">
      <w:pPr>
        <w:pStyle w:val="4"/>
      </w:pPr>
      <w:bookmarkStart w:id="428" w:name="_Toc185338836"/>
      <w:bookmarkStart w:id="429" w:name="_Toc187824586"/>
      <w:bookmarkStart w:id="430" w:name="_Toc188348937"/>
      <w:r w:rsidRPr="00025F32">
        <w:t>IT活用における課題</w:t>
      </w:r>
      <w:bookmarkEnd w:id="428"/>
      <w:bookmarkEnd w:id="429"/>
      <w:bookmarkEnd w:id="430"/>
    </w:p>
    <w:p w14:paraId="3585DC6B" w14:textId="2FA4678B" w:rsidR="000A1443" w:rsidRDefault="000A1443">
      <w:r w:rsidRPr="00246230">
        <w:rPr>
          <w:rFonts w:hint="eastAsia"/>
        </w:rPr>
        <w:t>我が国の</w:t>
      </w:r>
      <w:bookmarkStart w:id="431" w:name="■デジタル化6ー1ー2"/>
      <w:r w:rsidR="008B129A">
        <w:fldChar w:fldCharType="begin"/>
      </w:r>
      <w:r w:rsidR="008B129A">
        <w:rPr>
          <w:rFonts w:hint="eastAsia"/>
        </w:rPr>
        <w:instrText xml:space="preserve">HYPERLINK </w:instrText>
      </w:r>
      <w:r w:rsidR="008B129A">
        <w:instrText xml:space="preserve"> \l "</w:instrText>
      </w:r>
      <w:r w:rsidR="008B129A">
        <w:rPr>
          <w:rFonts w:hint="eastAsia"/>
        </w:rPr>
        <w:instrText>■デジタル化</w:instrText>
      </w:r>
      <w:r w:rsidR="008B129A">
        <w:instrText>"</w:instrText>
      </w:r>
      <w:r w:rsidR="008B129A">
        <w:fldChar w:fldCharType="separate"/>
      </w:r>
      <w:r w:rsidRPr="008B129A">
        <w:rPr>
          <w:rStyle w:val="a7"/>
          <w:rFonts w:hint="eastAsia"/>
        </w:rPr>
        <w:t>デジタル化</w:t>
      </w:r>
      <w:bookmarkEnd w:id="431"/>
      <w:r w:rsidR="008B129A">
        <w:fldChar w:fldCharType="end"/>
      </w:r>
      <w:r w:rsidRPr="00246230">
        <w:rPr>
          <w:rFonts w:hint="eastAsia"/>
        </w:rPr>
        <w:t>について、デジタルインフラ整備などの一部については世界的に見ても進んでいるものの、全体としては大幅に後れていると言えます。さまざまな理由が複雑に絡み合い、我が国のデジタル化の後れが生じていると考えられます。</w:t>
      </w:r>
      <w:r>
        <w:rPr>
          <w:rStyle w:val="af2"/>
        </w:rPr>
        <w:footnoteReference w:id="9"/>
      </w:r>
    </w:p>
    <w:p w14:paraId="6B65D5D3" w14:textId="77777777" w:rsidR="000A1443" w:rsidRPr="00246230" w:rsidRDefault="000A1443">
      <w:r w:rsidRPr="00246230">
        <w:rPr>
          <w:rFonts w:hint="eastAsia"/>
        </w:rPr>
        <w:t>ここでは日本社会がデジタル化で後れをとった理由についてみていきます。</w:t>
      </w:r>
    </w:p>
    <w:p w14:paraId="772DE329" w14:textId="77777777" w:rsidR="00712C53" w:rsidRPr="00246230" w:rsidRDefault="00712C53"/>
    <w:p w14:paraId="3CC90181" w14:textId="77777777" w:rsidR="000A1443" w:rsidRDefault="000A1443">
      <w:pPr>
        <w:pStyle w:val="5"/>
      </w:pPr>
      <w:r w:rsidRPr="007A0E4C">
        <w:rPr>
          <w:rFonts w:hint="eastAsia"/>
        </w:rPr>
        <w:t>我が国がデジタル化で後れをとった</w:t>
      </w:r>
      <w:r w:rsidRPr="007A0E4C">
        <w:t>6つの理由</w:t>
      </w:r>
    </w:p>
    <w:tbl>
      <w:tblPr>
        <w:tblStyle w:val="aa"/>
        <w:tblW w:w="10348" w:type="dxa"/>
        <w:tblInd w:w="-5" w:type="dxa"/>
        <w:tblLook w:val="04A0" w:firstRow="1" w:lastRow="0" w:firstColumn="1" w:lastColumn="0" w:noHBand="0" w:noVBand="1"/>
      </w:tblPr>
      <w:tblGrid>
        <w:gridCol w:w="10348"/>
      </w:tblGrid>
      <w:tr w:rsidR="00F53B2F" w14:paraId="19FF184A" w14:textId="77777777" w:rsidTr="00125BFE">
        <w:tc>
          <w:tcPr>
            <w:tcW w:w="10348" w:type="dxa"/>
            <w:shd w:val="clear" w:color="auto" w:fill="2E5496"/>
          </w:tcPr>
          <w:p w14:paraId="064B8377" w14:textId="77777777" w:rsidR="000A1443" w:rsidRPr="00CB2060" w:rsidRDefault="000A1443" w:rsidP="00CB2060">
            <w:pPr>
              <w:pStyle w:val="aff0"/>
            </w:pPr>
            <w:r w:rsidRPr="00F268C8">
              <w:t>1</w:t>
            </w:r>
            <w:r w:rsidRPr="00F268C8">
              <w:rPr>
                <w:spacing w:val="-4"/>
              </w:rPr>
              <w:t xml:space="preserve">. </w:t>
            </w:r>
            <w:r w:rsidRPr="00F268C8">
              <w:t>ICT</w:t>
            </w:r>
            <w:r w:rsidRPr="00F268C8">
              <w:rPr>
                <w:spacing w:val="-2"/>
              </w:rPr>
              <w:t>投資の低迷</w:t>
            </w:r>
          </w:p>
        </w:tc>
      </w:tr>
      <w:tr w:rsidR="000A1443" w14:paraId="255D1FD0" w14:textId="77777777" w:rsidTr="00125BFE">
        <w:tc>
          <w:tcPr>
            <w:tcW w:w="10348" w:type="dxa"/>
          </w:tcPr>
          <w:p w14:paraId="6A53A13A" w14:textId="7E14A73B" w:rsidR="000A1443" w:rsidRDefault="000A1443" w:rsidP="00CB2060">
            <w:pPr>
              <w:pStyle w:val="afff6"/>
            </w:pPr>
            <w:r w:rsidRPr="00F268C8">
              <w:t>我が国における</w:t>
            </w:r>
            <w:bookmarkStart w:id="432" w:name="■ICT6ー1－2"/>
            <w:r w:rsidR="002C2485">
              <w:fldChar w:fldCharType="begin"/>
            </w:r>
            <w:r w:rsidR="002C2485">
              <w:instrText>HYPERLINK  \l "■ICT"</w:instrText>
            </w:r>
            <w:r w:rsidR="002C2485">
              <w:fldChar w:fldCharType="separate"/>
            </w:r>
            <w:r w:rsidRPr="002C2485">
              <w:rPr>
                <w:rStyle w:val="a7"/>
              </w:rPr>
              <w:t>ICT</w:t>
            </w:r>
            <w:bookmarkEnd w:id="432"/>
            <w:r w:rsidR="002C2485">
              <w:fldChar w:fldCharType="end"/>
            </w:r>
            <w:r w:rsidRPr="00F268C8">
              <w:t>投資は、1997年をピークに減少傾向にあります。また、我が国におけるICT投資の8割が現行ビジネスの維持・運営に当てられているなど、従来型のシステム（レガシーシステム）が多く残っており、その頃の考え方やアーキテクチャから抜け出せていないと言われています。これらを背景として、我が国では、オープン化やクラウド化への対応、業務</w:t>
            </w:r>
            <w:r w:rsidRPr="00F268C8">
              <w:rPr>
                <w:spacing w:val="-3"/>
              </w:rPr>
              <w:t>やデータの標準化が遅れ、業務効率化やデータ活用が進んでいない状況にあると考えられます。</w:t>
            </w:r>
          </w:p>
        </w:tc>
      </w:tr>
      <w:tr w:rsidR="00F53B2F" w14:paraId="384BBAF0" w14:textId="77777777" w:rsidTr="00125BFE">
        <w:tc>
          <w:tcPr>
            <w:tcW w:w="10348" w:type="dxa"/>
            <w:shd w:val="clear" w:color="auto" w:fill="2E5496"/>
          </w:tcPr>
          <w:p w14:paraId="009A3E11" w14:textId="77777777" w:rsidR="000A1443" w:rsidRPr="00CB2060" w:rsidRDefault="000A1443" w:rsidP="00CB2060">
            <w:pPr>
              <w:pStyle w:val="aff0"/>
            </w:pPr>
            <w:r w:rsidRPr="00F268C8">
              <w:t>2. 業務改革等を伴わないICT</w:t>
            </w:r>
            <w:r w:rsidRPr="00F268C8">
              <w:rPr>
                <w:spacing w:val="-5"/>
              </w:rPr>
              <w:t>投資</w:t>
            </w:r>
          </w:p>
        </w:tc>
      </w:tr>
      <w:tr w:rsidR="000A1443" w14:paraId="1B82ED19" w14:textId="77777777" w:rsidTr="00125BFE">
        <w:tc>
          <w:tcPr>
            <w:tcW w:w="10348" w:type="dxa"/>
          </w:tcPr>
          <w:p w14:paraId="4C4F5BD6" w14:textId="77777777" w:rsidR="000A1443" w:rsidRDefault="000A1443" w:rsidP="00CB2060">
            <w:pPr>
              <w:pStyle w:val="afff6"/>
            </w:pPr>
            <w:r w:rsidRPr="00F268C8">
              <w:t>ICT投資が効果を発揮するためには、業務改革や企業組織の改編</w:t>
            </w:r>
            <w:r w:rsidRPr="00F268C8">
              <w:rPr>
                <w:rFonts w:hint="eastAsia"/>
              </w:rPr>
              <w:t>など</w:t>
            </w:r>
            <w:r w:rsidRPr="00F268C8">
              <w:t>を併せて行うことが重要とされていますが、外部委託に全面的に依存することで、業務改革</w:t>
            </w:r>
            <w:r w:rsidRPr="00F268C8">
              <w:rPr>
                <w:rFonts w:hint="eastAsia"/>
              </w:rPr>
              <w:t>など</w:t>
            </w:r>
            <w:r w:rsidRPr="00F268C8">
              <w:t>をしない形でのICT導入となり、十分な効果が発揮できなかったため、デジタル化に向けたさらなるICT投資が積極的に行われなかった可能性があります。</w:t>
            </w:r>
          </w:p>
        </w:tc>
      </w:tr>
      <w:tr w:rsidR="00F53B2F" w14:paraId="7753D88A" w14:textId="77777777" w:rsidTr="00125BFE">
        <w:tc>
          <w:tcPr>
            <w:tcW w:w="10348" w:type="dxa"/>
            <w:shd w:val="clear" w:color="auto" w:fill="2E5496"/>
          </w:tcPr>
          <w:p w14:paraId="08CE8F15" w14:textId="77777777" w:rsidR="000A1443" w:rsidRPr="00CB2060" w:rsidRDefault="000A1443" w:rsidP="00CB2060">
            <w:pPr>
              <w:pStyle w:val="aff0"/>
            </w:pPr>
            <w:r w:rsidRPr="00F268C8">
              <w:t>3</w:t>
            </w:r>
            <w:r w:rsidRPr="00F268C8">
              <w:rPr>
                <w:spacing w:val="30"/>
              </w:rPr>
              <w:t xml:space="preserve">. </w:t>
            </w:r>
            <w:r w:rsidRPr="00F268C8">
              <w:t>ICT人材の不足・偏在</w:t>
            </w:r>
          </w:p>
        </w:tc>
      </w:tr>
      <w:tr w:rsidR="000A1443" w14:paraId="351D66ED" w14:textId="77777777" w:rsidTr="00125BFE">
        <w:tc>
          <w:tcPr>
            <w:tcW w:w="10348" w:type="dxa"/>
          </w:tcPr>
          <w:p w14:paraId="66A72403" w14:textId="77777777" w:rsidR="000A1443" w:rsidRDefault="000A1443" w:rsidP="00CB2060">
            <w:pPr>
              <w:pStyle w:val="afff6"/>
            </w:pPr>
            <w:r w:rsidRPr="00F268C8">
              <w:t>我が国のICT人材は、量も質も十分ではないとユーザ</w:t>
            </w:r>
            <w:r w:rsidRPr="00F268C8">
              <w:rPr>
                <w:rFonts w:hint="eastAsia"/>
              </w:rPr>
              <w:t>ー</w:t>
            </w:r>
            <w:r w:rsidRPr="00F268C8">
              <w:t>企業に認識されています。また、その人材についても、外部ベンダ</w:t>
            </w:r>
            <w:r w:rsidRPr="00F268C8">
              <w:rPr>
                <w:rFonts w:hint="eastAsia"/>
              </w:rPr>
              <w:t>ー</w:t>
            </w:r>
            <w:r w:rsidRPr="00F268C8">
              <w:t>への依存度が高く、ICT企業以外のユーザ</w:t>
            </w:r>
            <w:r w:rsidRPr="00F268C8">
              <w:rPr>
                <w:rFonts w:hint="eastAsia"/>
              </w:rPr>
              <w:t>ー</w:t>
            </w:r>
            <w:r w:rsidRPr="00F268C8">
              <w:t>企業に多く配置されており、ユーザ</w:t>
            </w:r>
            <w:r w:rsidRPr="00F268C8">
              <w:rPr>
                <w:rFonts w:hint="eastAsia"/>
              </w:rPr>
              <w:t>ー</w:t>
            </w:r>
            <w:r w:rsidRPr="00F268C8">
              <w:t>企業では、組織内でICT人材の育成・確保ができていません。</w:t>
            </w:r>
          </w:p>
        </w:tc>
      </w:tr>
      <w:tr w:rsidR="00F53B2F" w14:paraId="280874FF" w14:textId="77777777" w:rsidTr="00125BFE">
        <w:tc>
          <w:tcPr>
            <w:tcW w:w="10348" w:type="dxa"/>
            <w:shd w:val="clear" w:color="auto" w:fill="2E5496"/>
          </w:tcPr>
          <w:p w14:paraId="440251C9" w14:textId="77777777" w:rsidR="000A1443" w:rsidRPr="00CB2060" w:rsidRDefault="000A1443" w:rsidP="00CB2060">
            <w:pPr>
              <w:pStyle w:val="aff0"/>
            </w:pPr>
            <w:r w:rsidRPr="00F268C8">
              <w:t>4. 過去の成功体験</w:t>
            </w:r>
          </w:p>
        </w:tc>
      </w:tr>
      <w:tr w:rsidR="000A1443" w14:paraId="46538086" w14:textId="77777777" w:rsidTr="00125BFE">
        <w:tc>
          <w:tcPr>
            <w:tcW w:w="10348" w:type="dxa"/>
          </w:tcPr>
          <w:p w14:paraId="677D2078" w14:textId="77777777" w:rsidR="000A1443" w:rsidRDefault="000A1443" w:rsidP="00CB2060">
            <w:pPr>
              <w:pStyle w:val="afff6"/>
            </w:pPr>
            <w:r w:rsidRPr="00F268C8">
              <w:t>我が国は、高度経済成長期を経て、世界有数の経済大国となりましたが、IC</w:t>
            </w:r>
            <w:r w:rsidRPr="00F268C8">
              <w:rPr>
                <w:spacing w:val="-1"/>
              </w:rPr>
              <w:t>T関連製造業についても生産・輸出が1985</w:t>
            </w:r>
            <w:r w:rsidRPr="00F268C8">
              <w:t>年頃まで増加傾向にあり、「電子立国」とも称されていました。2000年代に入ってからは、</w:t>
            </w:r>
            <w:r w:rsidRPr="00F268C8">
              <w:rPr>
                <w:spacing w:val="-1"/>
              </w:rPr>
              <w:t>ICT</w:t>
            </w:r>
            <w:r w:rsidRPr="00F268C8">
              <w:t>関連製造業の生産額が減少傾向に転じ、2000年代後半には輸出額も減少傾向にありますが、それ以前の成功体験により、抜本的な変革を行うよりも、個別最適による業務改善が中心となり、デジタル社会の到来に対応できていないと言われています。</w:t>
            </w:r>
          </w:p>
        </w:tc>
      </w:tr>
      <w:tr w:rsidR="00F53B2F" w14:paraId="3494EBD8" w14:textId="77777777" w:rsidTr="00125BFE">
        <w:tc>
          <w:tcPr>
            <w:tcW w:w="10348" w:type="dxa"/>
            <w:shd w:val="clear" w:color="auto" w:fill="2E5496"/>
          </w:tcPr>
          <w:p w14:paraId="0C7661DC" w14:textId="77777777" w:rsidR="000A1443" w:rsidRPr="00CB2060" w:rsidRDefault="000A1443" w:rsidP="00CB2060">
            <w:pPr>
              <w:pStyle w:val="aff0"/>
            </w:pPr>
            <w:r w:rsidRPr="00F268C8">
              <w:t>5. デジタル化への不安感・抵抗感</w:t>
            </w:r>
          </w:p>
        </w:tc>
      </w:tr>
      <w:tr w:rsidR="000A1443" w14:paraId="411359EE" w14:textId="77777777" w:rsidTr="00125BFE">
        <w:tc>
          <w:tcPr>
            <w:tcW w:w="10348" w:type="dxa"/>
          </w:tcPr>
          <w:p w14:paraId="50289CC7" w14:textId="77777777" w:rsidR="000A1443" w:rsidRDefault="000A1443" w:rsidP="00CB2060">
            <w:pPr>
              <w:pStyle w:val="afff6"/>
            </w:pPr>
            <w:r w:rsidRPr="00F268C8">
              <w:t>デジタル化が進んでいない理由として最も多く挙げられた</w:t>
            </w:r>
            <w:r>
              <w:rPr>
                <w:rFonts w:hint="eastAsia"/>
              </w:rPr>
              <w:t>こと</w:t>
            </w:r>
            <w:r w:rsidRPr="00F268C8">
              <w:t>が「情報セキュリティやプライバシー漏</w:t>
            </w:r>
            <w:r w:rsidRPr="00F268C8">
              <w:rPr>
                <w:rFonts w:hint="eastAsia"/>
              </w:rPr>
              <w:t>えい</w:t>
            </w:r>
            <w:r w:rsidRPr="00F268C8">
              <w:t>への不安があるから」（52.2%）でした。また、パーソナルデータの企業</w:t>
            </w:r>
            <w:r w:rsidRPr="00F268C8">
              <w:rPr>
                <w:rFonts w:hint="eastAsia"/>
              </w:rPr>
              <w:t>など</w:t>
            </w:r>
            <w:r w:rsidRPr="00F268C8">
              <w:t>による不適切な利用、インターネット上に流布する偽情報への対応、慣れないデジタル操作</w:t>
            </w:r>
            <w:r w:rsidRPr="00F268C8">
              <w:rPr>
                <w:rFonts w:hint="eastAsia"/>
              </w:rPr>
              <w:t>など</w:t>
            </w:r>
            <w:r w:rsidRPr="00F268C8">
              <w:t>への習熟など、さまざまな要因により、デジタル化に対する不安感・抵抗感が生じる場合があると考えら</w:t>
            </w:r>
            <w:r w:rsidRPr="00F268C8">
              <w:rPr>
                <w:spacing w:val="-4"/>
              </w:rPr>
              <w:t>れます。</w:t>
            </w:r>
          </w:p>
        </w:tc>
      </w:tr>
      <w:tr w:rsidR="00F53B2F" w14:paraId="780DC6F1" w14:textId="77777777" w:rsidTr="00125BFE">
        <w:tc>
          <w:tcPr>
            <w:tcW w:w="10348" w:type="dxa"/>
            <w:shd w:val="clear" w:color="auto" w:fill="2E5496"/>
          </w:tcPr>
          <w:p w14:paraId="1E6DDEEC" w14:textId="77777777" w:rsidR="000A1443" w:rsidRDefault="000A1443" w:rsidP="00B82455">
            <w:pPr>
              <w:pStyle w:val="aff0"/>
            </w:pPr>
            <w:r w:rsidRPr="00F268C8">
              <w:t>6. デジタルリテラシーが十分ではない</w:t>
            </w:r>
          </w:p>
        </w:tc>
      </w:tr>
      <w:tr w:rsidR="000A1443" w14:paraId="6DE9214F" w14:textId="77777777" w:rsidTr="00125BFE">
        <w:tc>
          <w:tcPr>
            <w:tcW w:w="10348" w:type="dxa"/>
          </w:tcPr>
          <w:p w14:paraId="43960921" w14:textId="77777777" w:rsidR="000A1443" w:rsidRDefault="000A1443" w:rsidP="005228E2">
            <w:pPr>
              <w:pStyle w:val="afff6"/>
            </w:pPr>
            <w:r w:rsidRPr="00F268C8">
              <w:t>デジタル化が進んでいない理由として2番目に多く挙げられた</w:t>
            </w:r>
            <w:r>
              <w:rPr>
                <w:rFonts w:hint="eastAsia"/>
              </w:rPr>
              <w:t>こと</w:t>
            </w:r>
            <w:r w:rsidRPr="00F268C8">
              <w:t>が「利用する人のリテラシーが不足しているから」（44.2%）でした。このようにデジタルリテラシーが十分ではないと考えられることから、デジタル化推進に対して消極的になる場合があると考えられます。</w:t>
            </w:r>
          </w:p>
        </w:tc>
      </w:tr>
    </w:tbl>
    <w:p w14:paraId="23AFCA3D" w14:textId="77777777" w:rsidR="000A1443" w:rsidRPr="004B47B4" w:rsidRDefault="000A1443">
      <w:pPr>
        <w:ind w:firstLineChars="0" w:firstLine="0"/>
      </w:pPr>
      <w:r>
        <w:rPr>
          <w:noProof/>
        </w:rPr>
        <mc:AlternateContent>
          <mc:Choice Requires="wps">
            <w:drawing>
              <wp:anchor distT="0" distB="0" distL="114300" distR="114300" simplePos="0" relativeHeight="251656209" behindDoc="0" locked="0" layoutInCell="1" allowOverlap="1" wp14:anchorId="534D1762" wp14:editId="2A530D25">
                <wp:simplePos x="0" y="0"/>
                <wp:positionH relativeFrom="column">
                  <wp:posOffset>1166943</wp:posOffset>
                </wp:positionH>
                <wp:positionV relativeFrom="paragraph">
                  <wp:posOffset>71270</wp:posOffset>
                </wp:positionV>
                <wp:extent cx="4238625" cy="228600"/>
                <wp:effectExtent l="0" t="0" r="0" b="0"/>
                <wp:wrapTopAndBottom/>
                <wp:docPr id="579632642" name="テキスト ボックス 579632642"/>
                <wp:cNvGraphicFramePr/>
                <a:graphic xmlns:a="http://schemas.openxmlformats.org/drawingml/2006/main">
                  <a:graphicData uri="http://schemas.microsoft.com/office/word/2010/wordprocessingShape">
                    <wps:wsp>
                      <wps:cNvSpPr txBox="1"/>
                      <wps:spPr>
                        <a:xfrm>
                          <a:off x="0" y="0"/>
                          <a:ext cx="4238625" cy="228600"/>
                        </a:xfrm>
                        <a:prstGeom prst="rect">
                          <a:avLst/>
                        </a:prstGeom>
                        <a:noFill/>
                        <a:ln w="6350">
                          <a:noFill/>
                        </a:ln>
                      </wps:spPr>
                      <wps:txbx>
                        <w:txbxContent>
                          <w:p w14:paraId="10FFCA6F" w14:textId="77777777" w:rsidR="000A1443" w:rsidRPr="00C979BA" w:rsidRDefault="000A1443">
                            <w:pPr>
                              <w:pStyle w:val="aff2"/>
                            </w:pPr>
                            <w:r w:rsidRPr="000C063B">
                              <w:rPr>
                                <w:rFonts w:hint="eastAsia"/>
                              </w:rPr>
                              <w:t>（出典）</w:t>
                            </w:r>
                            <w:r w:rsidRPr="000C063B">
                              <w:t xml:space="preserve"> 総務省「情報通信白書令和</w:t>
                            </w:r>
                            <w:r>
                              <w:rPr>
                                <w:rFonts w:hint="eastAsia"/>
                              </w:rPr>
                              <w:t>3</w:t>
                            </w:r>
                            <w:r w:rsidRPr="000C063B">
                              <w:t>年版」をもとに作成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D1762" id="テキスト ボックス 579632642" o:spid="_x0000_s1075" type="#_x0000_t202" style="position:absolute;left:0;text-align:left;margin-left:91.9pt;margin-top:5.6pt;width:333.75pt;height:18pt;z-index:2516562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" filled="f" stroked="f" strokeweight=".5pt">
                <v:textbox>
                  <w:txbxContent>
                    <w:p w14:paraId="10FFCA6F" w14:textId="77777777" w:rsidR="000A1443" w:rsidRPr="00C979BA" w:rsidRDefault="000A1443">
                      <w:pPr>
                        <w:pStyle w:val="aff2"/>
                      </w:pPr>
                      <w:r w:rsidRPr="000C063B">
                        <w:rPr>
                          <w:rFonts w:hint="eastAsia"/>
                        </w:rPr>
                        <w:t>（出典）</w:t>
                      </w:r>
                      <w:r w:rsidRPr="000C063B">
                        <w:t xml:space="preserve"> 総務省「情報通信白書令和</w:t>
                      </w:r>
                      <w:r>
                        <w:rPr>
                          <w:rFonts w:hint="eastAsia"/>
                        </w:rPr>
                        <w:t>3</w:t>
                      </w:r>
                      <w:r w:rsidRPr="000C063B">
                        <w:t>年版」をもとに作成</w:t>
                      </w:r>
                    </w:p>
                  </w:txbxContent>
                </v:textbox>
                <w10:wrap type="topAndBottom"/>
              </v:shape>
            </w:pict>
          </mc:Fallback>
        </mc:AlternateContent>
      </w:r>
    </w:p>
    <w:p w14:paraId="29EE476D" w14:textId="77777777" w:rsidR="000A1443" w:rsidRPr="00246230" w:rsidRDefault="000A1443">
      <w:r w:rsidRPr="00246230">
        <w:rPr>
          <w:rFonts w:hint="eastAsia"/>
        </w:rPr>
        <w:t>現在、日本において</w:t>
      </w:r>
      <w:r w:rsidRPr="00246230">
        <w:t>DXの取組状況がどのような状態かを確認するため、DXに取</w:t>
      </w:r>
      <w:r>
        <w:rPr>
          <w:rFonts w:hint="eastAsia"/>
        </w:rPr>
        <w:t>り</w:t>
      </w:r>
      <w:r w:rsidRPr="00246230">
        <w:t>組む企業が多いとされる米国と比較します。</w:t>
      </w:r>
    </w:p>
    <w:tbl>
      <w:tblPr>
        <w:tblStyle w:val="aa"/>
        <w:tblW w:w="10490" w:type="dxa"/>
        <w:tblInd w:w="-5" w:type="dxa"/>
        <w:tblLook w:val="04A0" w:firstRow="1" w:lastRow="0" w:firstColumn="1" w:lastColumn="0" w:noHBand="0" w:noVBand="1"/>
      </w:tblPr>
      <w:tblGrid>
        <w:gridCol w:w="10490"/>
      </w:tblGrid>
      <w:tr w:rsidR="00F53B2F" w14:paraId="14A640BD" w14:textId="77777777" w:rsidTr="00246230">
        <w:tc>
          <w:tcPr>
            <w:tcW w:w="10490" w:type="dxa"/>
            <w:shd w:val="clear" w:color="auto" w:fill="2E5496"/>
          </w:tcPr>
          <w:p w14:paraId="3536DC17" w14:textId="77777777" w:rsidR="000A1443" w:rsidRPr="005228E2" w:rsidRDefault="000A1443" w:rsidP="005228E2">
            <w:pPr>
              <w:pStyle w:val="aff0"/>
            </w:pPr>
            <w:r>
              <w:t>1</w:t>
            </w:r>
            <w:r>
              <w:rPr>
                <w:spacing w:val="-3"/>
              </w:rPr>
              <w:t xml:space="preserve">. </w:t>
            </w:r>
            <w:r>
              <w:t>DXの取組状況</w:t>
            </w:r>
          </w:p>
        </w:tc>
      </w:tr>
      <w:tr w:rsidR="000A1443" w14:paraId="467CBDAB" w14:textId="77777777" w:rsidTr="00246230">
        <w:tc>
          <w:tcPr>
            <w:tcW w:w="10490" w:type="dxa"/>
          </w:tcPr>
          <w:p w14:paraId="490E5918" w14:textId="77777777" w:rsidR="000A1443" w:rsidRDefault="000A1443" w:rsidP="005228E2">
            <w:pPr>
              <w:pStyle w:val="afff6"/>
            </w:pPr>
            <w:r>
              <w:t>日本で</w:t>
            </w:r>
            <w:r>
              <w:rPr>
                <w:spacing w:val="-1"/>
              </w:rPr>
              <w:t>DX</w:t>
            </w:r>
            <w:r>
              <w:t>に取</w:t>
            </w:r>
            <w:r>
              <w:rPr>
                <w:rFonts w:hint="eastAsia"/>
              </w:rPr>
              <w:t>り</w:t>
            </w:r>
            <w:r>
              <w:t>組んでいる企業の割合は</w:t>
            </w:r>
            <w:r>
              <w:rPr>
                <w:rFonts w:hint="eastAsia"/>
                <w:spacing w:val="-1"/>
              </w:rPr>
              <w:t>令和3</w:t>
            </w:r>
            <w:r>
              <w:t>年度調査の</w:t>
            </w:r>
            <w:r>
              <w:rPr>
                <w:spacing w:val="-1"/>
              </w:rPr>
              <w:t>55.8</w:t>
            </w:r>
            <w:r>
              <w:t>%から</w:t>
            </w:r>
            <w:r>
              <w:rPr>
                <w:rFonts w:hint="eastAsia"/>
              </w:rPr>
              <w:t>令和4</w:t>
            </w:r>
            <w:r>
              <w:rPr>
                <w:spacing w:val="-1"/>
              </w:rPr>
              <w:t>年度調査では</w:t>
            </w:r>
            <w:r>
              <w:t>6</w:t>
            </w:r>
            <w:r>
              <w:rPr>
                <w:spacing w:val="-1"/>
              </w:rPr>
              <w:t>9.3</w:t>
            </w:r>
            <w:r>
              <w:t>%に増加、</w:t>
            </w:r>
            <w:r>
              <w:rPr>
                <w:rFonts w:hint="eastAsia"/>
                <w:spacing w:val="-1"/>
              </w:rPr>
              <w:t>令和4</w:t>
            </w:r>
            <w:r>
              <w:t>年度調査の米国の</w:t>
            </w:r>
            <w:r>
              <w:rPr>
                <w:spacing w:val="-1"/>
              </w:rPr>
              <w:t>77.9</w:t>
            </w:r>
            <w:r>
              <w:t>%に近づいており、この</w:t>
            </w:r>
            <w:r>
              <w:rPr>
                <w:spacing w:val="-1"/>
              </w:rPr>
              <w:t>1</w:t>
            </w:r>
            <w:r>
              <w:t>年で</w:t>
            </w:r>
            <w:r>
              <w:rPr>
                <w:spacing w:val="-1"/>
              </w:rPr>
              <w:t>DX</w:t>
            </w:r>
            <w:r>
              <w:t>に取</w:t>
            </w:r>
            <w:r>
              <w:rPr>
                <w:rFonts w:hint="eastAsia"/>
              </w:rPr>
              <w:t>り</w:t>
            </w:r>
            <w:r>
              <w:t>組む企業の割合は増加しています。ただし、全社戦略に基づいて取</w:t>
            </w:r>
            <w:r>
              <w:rPr>
                <w:rFonts w:hint="eastAsia"/>
              </w:rPr>
              <w:t>り</w:t>
            </w:r>
            <w:r>
              <w:t>組んでいる割合は米国が</w:t>
            </w:r>
            <w:r>
              <w:rPr>
                <w:spacing w:val="-1"/>
              </w:rPr>
              <w:t>68.1</w:t>
            </w:r>
            <w:r>
              <w:t>%に対して日本が</w:t>
            </w:r>
            <w:r>
              <w:rPr>
                <w:spacing w:val="-1"/>
              </w:rPr>
              <w:t>54.2%となっており、全社横断での組織的な取組として、さらに進めていく必要があります。</w:t>
            </w:r>
          </w:p>
        </w:tc>
      </w:tr>
    </w:tbl>
    <w:p w14:paraId="3A851BB1" w14:textId="77777777" w:rsidR="000A1443" w:rsidRDefault="000A1443">
      <w:pPr>
        <w:ind w:firstLineChars="0" w:firstLine="0"/>
      </w:pPr>
    </w:p>
    <w:p w14:paraId="1F843596" w14:textId="77777777" w:rsidR="000A1443" w:rsidRDefault="000A1443">
      <w:pPr>
        <w:ind w:firstLineChars="0" w:firstLine="0"/>
        <w:rPr>
          <w:noProof/>
        </w:rPr>
      </w:pPr>
      <w:r>
        <w:rPr>
          <w:noProof/>
        </w:rPr>
        <w:drawing>
          <wp:anchor distT="0" distB="0" distL="114300" distR="114300" simplePos="0" relativeHeight="251656304" behindDoc="0" locked="0" layoutInCell="1" allowOverlap="1" wp14:anchorId="09045D0B" wp14:editId="23185661">
            <wp:simplePos x="0" y="0"/>
            <wp:positionH relativeFrom="margin">
              <wp:align>left</wp:align>
            </wp:positionH>
            <wp:positionV relativeFrom="paragraph">
              <wp:posOffset>190</wp:posOffset>
            </wp:positionV>
            <wp:extent cx="6694170" cy="2603500"/>
            <wp:effectExtent l="0" t="0" r="0" b="0"/>
            <wp:wrapTopAndBottom/>
            <wp:docPr id="903560646"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94170" cy="2603500"/>
                    </a:xfrm>
                    <a:prstGeom prst="rect">
                      <a:avLst/>
                    </a:prstGeom>
                    <a:noFill/>
                    <a:ln>
                      <a:noFill/>
                    </a:ln>
                  </pic:spPr>
                </pic:pic>
              </a:graphicData>
            </a:graphic>
          </wp:anchor>
        </w:drawing>
      </w:r>
      <w:r>
        <w:rPr>
          <w:noProof/>
        </w:rPr>
        <mc:AlternateContent>
          <mc:Choice Requires="wps">
            <w:drawing>
              <wp:anchor distT="0" distB="0" distL="114300" distR="114300" simplePos="0" relativeHeight="251656206" behindDoc="0" locked="0" layoutInCell="1" allowOverlap="1" wp14:anchorId="40790F71" wp14:editId="7007AAFB">
                <wp:simplePos x="0" y="0"/>
                <wp:positionH relativeFrom="margin">
                  <wp:align>center</wp:align>
                </wp:positionH>
                <wp:positionV relativeFrom="paragraph">
                  <wp:posOffset>2559162</wp:posOffset>
                </wp:positionV>
                <wp:extent cx="4238625" cy="371475"/>
                <wp:effectExtent l="0" t="0" r="0" b="0"/>
                <wp:wrapSquare wrapText="bothSides"/>
                <wp:docPr id="759766317" name="テキスト ボックス 759766317"/>
                <wp:cNvGraphicFramePr/>
                <a:graphic xmlns:a="http://schemas.openxmlformats.org/drawingml/2006/main">
                  <a:graphicData uri="http://schemas.microsoft.com/office/word/2010/wordprocessingShape">
                    <wps:wsp>
                      <wps:cNvSpPr txBox="1"/>
                      <wps:spPr>
                        <a:xfrm>
                          <a:off x="0" y="0"/>
                          <a:ext cx="4238625" cy="371475"/>
                        </a:xfrm>
                        <a:prstGeom prst="rect">
                          <a:avLst/>
                        </a:prstGeom>
                        <a:noFill/>
                        <a:ln w="6350">
                          <a:noFill/>
                        </a:ln>
                      </wps:spPr>
                      <wps:txbx>
                        <w:txbxContent>
                          <w:p w14:paraId="37579A69" w14:textId="271D2771" w:rsidR="000A1443" w:rsidRPr="00207F9A" w:rsidRDefault="000A1443">
                            <w:pPr>
                              <w:pStyle w:val="aff2"/>
                            </w:pPr>
                            <w:r w:rsidRPr="00207F9A">
                              <w:rPr>
                                <w:rFonts w:hint="eastAsia"/>
                              </w:rPr>
                              <w:t>図</w:t>
                            </w:r>
                            <w:r>
                              <w:rPr>
                                <w:rFonts w:hint="eastAsia"/>
                              </w:rPr>
                              <w:t>2</w:t>
                            </w:r>
                            <w:r w:rsidR="00D376FE">
                              <w:rPr>
                                <w:rFonts w:hint="eastAsia"/>
                              </w:rPr>
                              <w:t>5</w:t>
                            </w:r>
                            <w:r w:rsidRPr="00207F9A">
                              <w:t>. DXの取組状況</w:t>
                            </w:r>
                          </w:p>
                          <w:p w14:paraId="36CB8AC2" w14:textId="77777777" w:rsidR="000A1443" w:rsidRPr="00C979BA" w:rsidRDefault="000A1443">
                            <w:pPr>
                              <w:pStyle w:val="aff2"/>
                            </w:pPr>
                            <w:r w:rsidRPr="00207F9A">
                              <w:rPr>
                                <w:rFonts w:hint="eastAsia"/>
                              </w:rPr>
                              <w:t>（出典）</w:t>
                            </w:r>
                            <w:r w:rsidRPr="00207F9A">
                              <w:t>IPA「DX白書2023」をもとに作成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90F71" id="テキスト ボックス 759766317" o:spid="_x0000_s1076" type="#_x0000_t202" style="position:absolute;left:0;text-align:left;margin-left:0;margin-top:201.5pt;width:333.75pt;height:29.25pt;z-index:25165620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" filled="f" stroked="f" strokeweight=".5pt">
                <v:textbox>
                  <w:txbxContent>
                    <w:p w14:paraId="37579A69" w14:textId="271D2771" w:rsidR="000A1443" w:rsidRPr="00207F9A" w:rsidRDefault="000A1443">
                      <w:pPr>
                        <w:pStyle w:val="aff2"/>
                      </w:pPr>
                      <w:r w:rsidRPr="00207F9A">
                        <w:rPr>
                          <w:rFonts w:hint="eastAsia"/>
                        </w:rPr>
                        <w:t>図</w:t>
                      </w:r>
                      <w:r>
                        <w:rPr>
                          <w:rFonts w:hint="eastAsia"/>
                        </w:rPr>
                        <w:t>2</w:t>
                      </w:r>
                      <w:r w:rsidR="00D376FE">
                        <w:rPr>
                          <w:rFonts w:hint="eastAsia"/>
                        </w:rPr>
                        <w:t>5</w:t>
                      </w:r>
                      <w:r w:rsidRPr="00207F9A">
                        <w:t>. DXの取組状況</w:t>
                      </w:r>
                    </w:p>
                    <w:p w14:paraId="36CB8AC2" w14:textId="77777777" w:rsidR="000A1443" w:rsidRPr="00C979BA" w:rsidRDefault="000A1443">
                      <w:pPr>
                        <w:pStyle w:val="aff2"/>
                      </w:pPr>
                      <w:r w:rsidRPr="00207F9A">
                        <w:rPr>
                          <w:rFonts w:hint="eastAsia"/>
                        </w:rPr>
                        <w:t>（出典）</w:t>
                      </w:r>
                      <w:r w:rsidRPr="00207F9A">
                        <w:t>IPA「DX白書2023」をもとに作成</w:t>
                      </w:r>
                    </w:p>
                  </w:txbxContent>
                </v:textbox>
                <w10:wrap type="square" anchorx="margin"/>
              </v:shape>
            </w:pict>
          </mc:Fallback>
        </mc:AlternateContent>
      </w:r>
    </w:p>
    <w:tbl>
      <w:tblPr>
        <w:tblStyle w:val="aa"/>
        <w:tblW w:w="10490" w:type="dxa"/>
        <w:tblInd w:w="-5" w:type="dxa"/>
        <w:tblLook w:val="04A0" w:firstRow="1" w:lastRow="0" w:firstColumn="1" w:lastColumn="0" w:noHBand="0" w:noVBand="1"/>
      </w:tblPr>
      <w:tblGrid>
        <w:gridCol w:w="10490"/>
      </w:tblGrid>
      <w:tr w:rsidR="00F53B2F" w14:paraId="16EEB6BD" w14:textId="77777777" w:rsidTr="00246230">
        <w:tc>
          <w:tcPr>
            <w:tcW w:w="10490" w:type="dxa"/>
            <w:shd w:val="clear" w:color="auto" w:fill="2E5496"/>
          </w:tcPr>
          <w:p w14:paraId="2E087EA1" w14:textId="77777777" w:rsidR="000A1443" w:rsidRPr="005228E2" w:rsidRDefault="000A1443" w:rsidP="005228E2">
            <w:pPr>
              <w:pStyle w:val="aff0"/>
            </w:pPr>
            <w:r w:rsidRPr="00D57EFA">
              <w:t>2. DXの取組の成果</w:t>
            </w:r>
          </w:p>
        </w:tc>
      </w:tr>
      <w:tr w:rsidR="000A1443" w14:paraId="1ABEA0D3" w14:textId="77777777" w:rsidTr="00246230">
        <w:tc>
          <w:tcPr>
            <w:tcW w:w="10490" w:type="dxa"/>
          </w:tcPr>
          <w:p w14:paraId="5EE538BD" w14:textId="77777777" w:rsidR="000A1443" w:rsidRDefault="000A1443" w:rsidP="005228E2">
            <w:pPr>
              <w:pStyle w:val="afff6"/>
            </w:pPr>
            <w:r w:rsidRPr="00CD37B3">
              <w:t>DXの取組において、日本で「成果が出ている」の企業の割合は令和3年度調査の49.5%から令和4年度調査は58.0%に増加しました。一方、米国は89.0%が「成果が出ている」となっており、日本でDXへ</w:t>
            </w:r>
            <w:r>
              <w:t>取</w:t>
            </w:r>
            <w:r>
              <w:rPr>
                <w:rFonts w:hint="eastAsia"/>
              </w:rPr>
              <w:t>り</w:t>
            </w:r>
            <w:r>
              <w:t>組</w:t>
            </w:r>
            <w:r w:rsidRPr="00CD37B3">
              <w:t>む企業の割合は増加しているものの、成果の創出において日米差は依然として大きいです。</w:t>
            </w:r>
          </w:p>
        </w:tc>
      </w:tr>
    </w:tbl>
    <w:p w14:paraId="44FF88C8" w14:textId="3B535FD3" w:rsidR="000A1443" w:rsidRDefault="00D579CA">
      <w:pPr>
        <w:widowControl/>
        <w:spacing w:line="240" w:lineRule="auto"/>
        <w:ind w:firstLineChars="0" w:firstLine="0"/>
        <w:jc w:val="left"/>
      </w:pPr>
      <w:r>
        <w:rPr>
          <w:noProof/>
        </w:rPr>
        <mc:AlternateContent>
          <mc:Choice Requires="wps">
            <w:drawing>
              <wp:anchor distT="0" distB="0" distL="114300" distR="114300" simplePos="0" relativeHeight="251656249" behindDoc="0" locked="0" layoutInCell="1" allowOverlap="1" wp14:anchorId="4502D213" wp14:editId="2CC30328">
                <wp:simplePos x="0" y="0"/>
                <wp:positionH relativeFrom="margin">
                  <wp:posOffset>9525</wp:posOffset>
                </wp:positionH>
                <wp:positionV relativeFrom="paragraph">
                  <wp:posOffset>2196465</wp:posOffset>
                </wp:positionV>
                <wp:extent cx="6543675" cy="466725"/>
                <wp:effectExtent l="0" t="0" r="0" b="0"/>
                <wp:wrapSquare wrapText="bothSides"/>
                <wp:docPr id="1667261680" name="テキスト ボックス 1667261680"/>
                <wp:cNvGraphicFramePr/>
                <a:graphic xmlns:a="http://schemas.openxmlformats.org/drawingml/2006/main">
                  <a:graphicData uri="http://schemas.microsoft.com/office/word/2010/wordprocessingShape">
                    <wps:wsp>
                      <wps:cNvSpPr txBox="1"/>
                      <wps:spPr>
                        <a:xfrm>
                          <a:off x="0" y="0"/>
                          <a:ext cx="6543675" cy="466725"/>
                        </a:xfrm>
                        <a:prstGeom prst="rect">
                          <a:avLst/>
                        </a:prstGeom>
                        <a:noFill/>
                        <a:ln w="6350">
                          <a:noFill/>
                        </a:ln>
                      </wps:spPr>
                      <wps:txbx>
                        <w:txbxContent>
                          <w:p w14:paraId="7038ABAF" w14:textId="31C53216" w:rsidR="000A1443" w:rsidRPr="00207F9A" w:rsidRDefault="000A1443">
                            <w:pPr>
                              <w:pStyle w:val="aff2"/>
                            </w:pPr>
                            <w:r w:rsidRPr="00207F9A">
                              <w:rPr>
                                <w:rFonts w:hint="eastAsia"/>
                              </w:rPr>
                              <w:t>図</w:t>
                            </w:r>
                            <w:r>
                              <w:rPr>
                                <w:rFonts w:hint="eastAsia"/>
                              </w:rPr>
                              <w:t>2</w:t>
                            </w:r>
                            <w:r w:rsidR="00D376FE">
                              <w:rPr>
                                <w:rFonts w:hint="eastAsia"/>
                              </w:rPr>
                              <w:t>6</w:t>
                            </w:r>
                            <w:r w:rsidRPr="00207F9A">
                              <w:t>. DXの取組</w:t>
                            </w:r>
                            <w:r>
                              <w:rPr>
                                <w:rFonts w:hint="eastAsia"/>
                              </w:rPr>
                              <w:t>の成果</w:t>
                            </w:r>
                          </w:p>
                          <w:p w14:paraId="491F5B06" w14:textId="77777777" w:rsidR="000A1443" w:rsidRPr="00C979BA" w:rsidRDefault="000A1443">
                            <w:pPr>
                              <w:pStyle w:val="aff2"/>
                            </w:pPr>
                            <w:r w:rsidRPr="00207F9A">
                              <w:rPr>
                                <w:rFonts w:hint="eastAsia"/>
                              </w:rPr>
                              <w:t>（出典）</w:t>
                            </w:r>
                            <w:r w:rsidRPr="00207F9A">
                              <w:t>IPA「DX白書2023」をもとに作成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2D213" id="テキスト ボックス 1667261680" o:spid="_x0000_s1077" type="#_x0000_t202" style="position:absolute;margin-left:.75pt;margin-top:172.95pt;width:515.25pt;height:36.75pt;z-index:251656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" filled="f" stroked="f" strokeweight=".5pt">
                <v:textbox>
                  <w:txbxContent>
                    <w:p w14:paraId="7038ABAF" w14:textId="31C53216" w:rsidR="000A1443" w:rsidRPr="00207F9A" w:rsidRDefault="000A1443">
                      <w:pPr>
                        <w:pStyle w:val="aff2"/>
                      </w:pPr>
                      <w:r w:rsidRPr="00207F9A">
                        <w:rPr>
                          <w:rFonts w:hint="eastAsia"/>
                        </w:rPr>
                        <w:t>図</w:t>
                      </w:r>
                      <w:r>
                        <w:rPr>
                          <w:rFonts w:hint="eastAsia"/>
                        </w:rPr>
                        <w:t>2</w:t>
                      </w:r>
                      <w:r w:rsidR="00D376FE">
                        <w:rPr>
                          <w:rFonts w:hint="eastAsia"/>
                        </w:rPr>
                        <w:t>6</w:t>
                      </w:r>
                      <w:r w:rsidRPr="00207F9A">
                        <w:t>. DXの取組</w:t>
                      </w:r>
                      <w:r>
                        <w:rPr>
                          <w:rFonts w:hint="eastAsia"/>
                        </w:rPr>
                        <w:t>の成果</w:t>
                      </w:r>
                    </w:p>
                    <w:p w14:paraId="491F5B06" w14:textId="77777777" w:rsidR="000A1443" w:rsidRPr="00C979BA" w:rsidRDefault="000A1443">
                      <w:pPr>
                        <w:pStyle w:val="aff2"/>
                      </w:pPr>
                      <w:r w:rsidRPr="00207F9A">
                        <w:rPr>
                          <w:rFonts w:hint="eastAsia"/>
                        </w:rPr>
                        <w:t>（出典）</w:t>
                      </w:r>
                      <w:r w:rsidRPr="00207F9A">
                        <w:t>IPA「DX白書2023」をもとに作成</w:t>
                      </w:r>
                    </w:p>
                  </w:txbxContent>
                </v:textbox>
                <w10:wrap type="square" anchorx="margin"/>
              </v:shape>
            </w:pict>
          </mc:Fallback>
        </mc:AlternateContent>
      </w:r>
      <w:r>
        <w:rPr>
          <w:noProof/>
        </w:rPr>
        <w:drawing>
          <wp:anchor distT="0" distB="0" distL="114300" distR="114300" simplePos="0" relativeHeight="251656305" behindDoc="0" locked="0" layoutInCell="1" allowOverlap="1" wp14:anchorId="0DE50D21" wp14:editId="77B6935D">
            <wp:simplePos x="0" y="0"/>
            <wp:positionH relativeFrom="margin">
              <wp:posOffset>181143</wp:posOffset>
            </wp:positionH>
            <wp:positionV relativeFrom="paragraph">
              <wp:posOffset>0</wp:posOffset>
            </wp:positionV>
            <wp:extent cx="6297930" cy="2243455"/>
            <wp:effectExtent l="0" t="0" r="0" b="0"/>
            <wp:wrapTopAndBottom/>
            <wp:docPr id="16385573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57304"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97930" cy="2243455"/>
                    </a:xfrm>
                    <a:prstGeom prst="rect">
                      <a:avLst/>
                    </a:prstGeom>
                    <a:noFill/>
                    <a:ln>
                      <a:noFill/>
                    </a:ln>
                  </pic:spPr>
                </pic:pic>
              </a:graphicData>
            </a:graphic>
          </wp:anchor>
        </w:drawing>
      </w:r>
    </w:p>
    <w:p w14:paraId="2CB5700C" w14:textId="77777777" w:rsidR="000A1443" w:rsidRDefault="000A1443" w:rsidP="002A6987">
      <w:pPr>
        <w:pStyle w:val="3"/>
      </w:pPr>
      <w:bookmarkStart w:id="433" w:name="_Ref167783470"/>
      <w:bookmarkStart w:id="434" w:name="_Toc185338837"/>
      <w:bookmarkStart w:id="435" w:name="_Toc187824587"/>
      <w:bookmarkStart w:id="436" w:name="_Toc188348938"/>
      <w:r w:rsidRPr="00025F32">
        <w:rPr>
          <w:rFonts w:hint="eastAsia"/>
        </w:rPr>
        <w:t>守りの</w:t>
      </w:r>
      <w:r w:rsidRPr="00025F32">
        <w:t>IT投資と攻めのIT投資</w:t>
      </w:r>
      <w:bookmarkEnd w:id="433"/>
      <w:bookmarkEnd w:id="434"/>
      <w:bookmarkEnd w:id="435"/>
      <w:bookmarkEnd w:id="436"/>
    </w:p>
    <w:p w14:paraId="47983EBF" w14:textId="77777777" w:rsidR="000A1443" w:rsidRDefault="000A1443" w:rsidP="003E0313">
      <w:pPr>
        <w:pStyle w:val="4"/>
      </w:pPr>
      <w:bookmarkStart w:id="437" w:name="_Toc185338838"/>
      <w:bookmarkStart w:id="438" w:name="_Toc187824588"/>
      <w:bookmarkStart w:id="439" w:name="_Toc188348939"/>
      <w:r w:rsidRPr="0034591F">
        <w:rPr>
          <w:rFonts w:hint="eastAsia"/>
        </w:rPr>
        <w:t>守りの</w:t>
      </w:r>
      <w:r w:rsidRPr="0034591F">
        <w:t>IT投資、攻めのIT投資の概要</w:t>
      </w:r>
      <w:bookmarkEnd w:id="437"/>
      <w:bookmarkEnd w:id="438"/>
      <w:bookmarkEnd w:id="439"/>
    </w:p>
    <w:p w14:paraId="36ABFCAE" w14:textId="77777777" w:rsidR="000A1443" w:rsidRPr="00493F9D" w:rsidRDefault="000A1443">
      <w:r w:rsidRPr="00493F9D">
        <w:rPr>
          <w:rFonts w:hint="eastAsia"/>
        </w:rPr>
        <w:t>企業の</w:t>
      </w:r>
      <w:r w:rsidRPr="00493F9D">
        <w:t>IT投資は、「守り」と「攻め」の2種類に分けて論じられることがあります。「守りのIT投資」とは、ITによる業務の効率化やコスト削減を目的としています。一方、「攻めのIT投資」とは、ITを活用した既存のビジネスの変革、新たな事業展開や新しいビジネスモデルの創出を行うことによって、新規顧客獲得、収益拡大、販売力のアップを目指すことです。IT投資に守りと攻めがあることを意識して、両者のバランスをとることが理想です。日本の企業は「守りのIT投資」に偏っていると言われているので、「攻めのIT投資」に重点を置く</w:t>
      </w:r>
      <w:r w:rsidRPr="00493F9D">
        <w:rPr>
          <w:rFonts w:hint="eastAsia"/>
        </w:rPr>
        <w:t>と良いでしょう。</w:t>
      </w:r>
    </w:p>
    <w:p w14:paraId="7F096A23" w14:textId="77777777" w:rsidR="000A1443" w:rsidRDefault="000A1443">
      <w:r>
        <w:rPr>
          <w:noProof/>
        </w:rPr>
        <w:drawing>
          <wp:anchor distT="0" distB="0" distL="114300" distR="114300" simplePos="0" relativeHeight="251656246" behindDoc="0" locked="0" layoutInCell="1" allowOverlap="1" wp14:anchorId="382D83D1" wp14:editId="11D5F94F">
            <wp:simplePos x="0" y="0"/>
            <wp:positionH relativeFrom="column">
              <wp:posOffset>586692</wp:posOffset>
            </wp:positionH>
            <wp:positionV relativeFrom="paragraph">
              <wp:posOffset>1098711</wp:posOffset>
            </wp:positionV>
            <wp:extent cx="5280025" cy="1525270"/>
            <wp:effectExtent l="0" t="0" r="0" b="0"/>
            <wp:wrapTopAndBottom/>
            <wp:docPr id="831832316"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80025" cy="1525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93F9D">
        <w:rPr>
          <w:rFonts w:hint="eastAsia"/>
        </w:rPr>
        <w:t>ここでは、「守りの</w:t>
      </w:r>
      <w:r w:rsidRPr="00493F9D">
        <w:t>IT投資」（デジタルオプティマイゼーション）と、「攻めのIT投資」（</w:t>
      </w:r>
      <w:r>
        <w:rPr>
          <w:rFonts w:hint="eastAsia"/>
        </w:rPr>
        <w:t>DX</w:t>
      </w:r>
      <w:r w:rsidRPr="00493F9D">
        <w:t>）について紹介します。次に、近年特に重要性が増している攻めのIT投資に関して、具体的な実施手順を事例とともに説明します。最後に、近年注目されている主要なデジタル技術に対する取り組み方や活用方法を含めて紹介します。</w:t>
      </w:r>
    </w:p>
    <w:p w14:paraId="2739B322" w14:textId="77777777" w:rsidR="000A1443" w:rsidRDefault="000A1443">
      <w:pPr>
        <w:ind w:firstLineChars="0" w:firstLine="0"/>
      </w:pPr>
    </w:p>
    <w:p w14:paraId="6B99E0E9" w14:textId="77777777" w:rsidR="000A1443" w:rsidRDefault="000A1443">
      <w:pPr>
        <w:pStyle w:val="aff4"/>
      </w:pPr>
      <w:r w:rsidRPr="0040589D">
        <w:rPr>
          <w:rFonts w:hint="eastAsia"/>
        </w:rPr>
        <w:t>攻めのIT活用指針</w:t>
      </w:r>
    </w:p>
    <w:p w14:paraId="09564861" w14:textId="77777777" w:rsidR="000A1443" w:rsidRDefault="000A1443">
      <w:r w:rsidRPr="00246230">
        <w:rPr>
          <w:rFonts w:hint="eastAsia"/>
        </w:rPr>
        <w:t>経済産業省は、「攻めの</w:t>
      </w:r>
      <w:r w:rsidRPr="00246230">
        <w:t>IT活用指針」を策定しています。この指針を活用することで、自社の現在のIT活用状況を確認することができます。現状を把握し、これからどのようなIT投資を行っ</w:t>
      </w:r>
      <w:r w:rsidRPr="00C10F56">
        <w:t>て</w:t>
      </w:r>
      <w:r w:rsidRPr="00246230">
        <w:t>いくかを検討する際の参考になります。</w:t>
      </w:r>
    </w:p>
    <w:p w14:paraId="4E235CEC" w14:textId="77777777" w:rsidR="000A1443" w:rsidRDefault="000A1443">
      <w:pPr>
        <w:ind w:firstLineChars="0" w:firstLine="0"/>
      </w:pPr>
    </w:p>
    <w:tbl>
      <w:tblPr>
        <w:tblStyle w:val="aa"/>
        <w:tblW w:w="0" w:type="auto"/>
        <w:tblLook w:val="04A0" w:firstRow="1" w:lastRow="0" w:firstColumn="1" w:lastColumn="0" w:noHBand="0" w:noVBand="1"/>
      </w:tblPr>
      <w:tblGrid>
        <w:gridCol w:w="10456"/>
      </w:tblGrid>
      <w:tr w:rsidR="000A1443" w14:paraId="3BE7B6EE" w14:textId="77777777">
        <w:tc>
          <w:tcPr>
            <w:tcW w:w="10456" w:type="dxa"/>
            <w:shd w:val="clear" w:color="auto" w:fill="215E99" w:themeFill="text2" w:themeFillTint="BF"/>
          </w:tcPr>
          <w:p w14:paraId="3DB09F9A" w14:textId="77777777" w:rsidR="000A1443" w:rsidRPr="005228E2" w:rsidRDefault="000A1443" w:rsidP="005228E2">
            <w:pPr>
              <w:pStyle w:val="aff0"/>
            </w:pPr>
            <w:r>
              <w:t>STEP</w:t>
            </w:r>
            <w:r>
              <w:rPr>
                <w:rFonts w:hint="eastAsia"/>
              </w:rPr>
              <w:t>1</w:t>
            </w:r>
            <w:r>
              <w:rPr>
                <w:spacing w:val="-3"/>
              </w:rPr>
              <w:t xml:space="preserve"> </w:t>
            </w:r>
            <w:r>
              <w:t>IT</w:t>
            </w:r>
            <w:r>
              <w:rPr>
                <w:spacing w:val="-2"/>
              </w:rPr>
              <w:t>導入前の状況</w:t>
            </w:r>
          </w:p>
        </w:tc>
      </w:tr>
      <w:tr w:rsidR="000A1443" w14:paraId="33ED6827" w14:textId="77777777">
        <w:tc>
          <w:tcPr>
            <w:tcW w:w="10456" w:type="dxa"/>
          </w:tcPr>
          <w:p w14:paraId="43619616" w14:textId="77777777" w:rsidR="000A1443" w:rsidRPr="005228E2" w:rsidRDefault="000A1443" w:rsidP="005228E2">
            <w:pPr>
              <w:pStyle w:val="afff6"/>
            </w:pPr>
            <w:r>
              <w:rPr>
                <w:spacing w:val="-2"/>
              </w:rPr>
              <w:t>IT</w:t>
            </w:r>
            <w:r>
              <w:t>を導入していない</w:t>
            </w:r>
          </w:p>
          <w:p w14:paraId="11C7AABA" w14:textId="77777777" w:rsidR="000A1443" w:rsidRDefault="000A1443" w:rsidP="005228E2">
            <w:pPr>
              <w:pStyle w:val="afff6"/>
            </w:pPr>
            <w:r w:rsidRPr="005228E2">
              <w:t>（例）口頭連絡、電話、帳</w:t>
            </w:r>
            <w:r>
              <w:t>簿での業務</w:t>
            </w:r>
          </w:p>
        </w:tc>
      </w:tr>
      <w:tr w:rsidR="000A1443" w14:paraId="5B0DA96A" w14:textId="77777777">
        <w:tc>
          <w:tcPr>
            <w:tcW w:w="10456" w:type="dxa"/>
            <w:shd w:val="clear" w:color="auto" w:fill="215E99" w:themeFill="text2" w:themeFillTint="BF"/>
          </w:tcPr>
          <w:p w14:paraId="35C17E0E" w14:textId="77777777" w:rsidR="000A1443" w:rsidRPr="005228E2" w:rsidRDefault="000A1443" w:rsidP="005228E2">
            <w:pPr>
              <w:pStyle w:val="aff0"/>
            </w:pPr>
            <w:r>
              <w:t>STEP2 置き換えステージ</w:t>
            </w:r>
          </w:p>
        </w:tc>
      </w:tr>
      <w:tr w:rsidR="000A1443" w14:paraId="328D2642" w14:textId="77777777">
        <w:tc>
          <w:tcPr>
            <w:tcW w:w="10456" w:type="dxa"/>
          </w:tcPr>
          <w:p w14:paraId="3629288A" w14:textId="77777777" w:rsidR="000A1443" w:rsidRPr="005228E2" w:rsidRDefault="000A1443" w:rsidP="005228E2">
            <w:pPr>
              <w:pStyle w:val="afff6"/>
            </w:pPr>
            <w:r>
              <w:t>紙や口頭でのやり取りをIT</w:t>
            </w:r>
            <w:r w:rsidRPr="005228E2">
              <w:t>に置き換え</w:t>
            </w:r>
          </w:p>
          <w:p w14:paraId="64051896" w14:textId="77777777" w:rsidR="000A1443" w:rsidRDefault="000A1443" w:rsidP="005228E2">
            <w:pPr>
              <w:pStyle w:val="afff6"/>
            </w:pPr>
            <w:r w:rsidRPr="005228E2">
              <w:t>（例）社内メール、会計処理や</w:t>
            </w:r>
            <w:r>
              <w:t>給与計算にIT</w:t>
            </w:r>
            <w:r>
              <w:rPr>
                <w:spacing w:val="-5"/>
              </w:rPr>
              <w:t>を使用</w:t>
            </w:r>
          </w:p>
        </w:tc>
      </w:tr>
      <w:tr w:rsidR="000A1443" w14:paraId="10441AC9" w14:textId="77777777">
        <w:tc>
          <w:tcPr>
            <w:tcW w:w="10456" w:type="dxa"/>
            <w:shd w:val="clear" w:color="auto" w:fill="215E99" w:themeFill="text2" w:themeFillTint="BF"/>
          </w:tcPr>
          <w:p w14:paraId="6C017DCD" w14:textId="77777777" w:rsidR="000A1443" w:rsidRDefault="000A1443" w:rsidP="005228E2">
            <w:pPr>
              <w:pStyle w:val="aff0"/>
            </w:pPr>
            <w:r>
              <w:t>STEP3 効率化ステージ/ 守りのIT投資（デジタルオプティマイゼーション</w:t>
            </w:r>
            <w:r>
              <w:rPr>
                <w:spacing w:val="-10"/>
              </w:rPr>
              <w:t>）</w:t>
            </w:r>
          </w:p>
        </w:tc>
      </w:tr>
      <w:tr w:rsidR="000A1443" w14:paraId="7E41A336" w14:textId="77777777">
        <w:tc>
          <w:tcPr>
            <w:tcW w:w="10456" w:type="dxa"/>
          </w:tcPr>
          <w:p w14:paraId="1FC4477F" w14:textId="77777777" w:rsidR="000A1443" w:rsidRPr="005228E2" w:rsidRDefault="000A1443" w:rsidP="005228E2">
            <w:pPr>
              <w:pStyle w:val="afff6"/>
            </w:pPr>
            <w:r w:rsidRPr="00B81E48">
              <w:t>ITを活用して</w:t>
            </w:r>
            <w:r w:rsidRPr="005228E2">
              <w:t>社内業務を効率化</w:t>
            </w:r>
          </w:p>
          <w:p w14:paraId="47F788A3" w14:textId="77777777" w:rsidR="000A1443" w:rsidRDefault="000A1443" w:rsidP="005228E2">
            <w:pPr>
              <w:pStyle w:val="afff6"/>
            </w:pPr>
            <w:r w:rsidRPr="005228E2">
              <w:t>（例）顧客・商品・</w:t>
            </w:r>
            <w:r w:rsidRPr="00B81E48">
              <w:t>サービス別の売上分析</w:t>
            </w:r>
          </w:p>
        </w:tc>
      </w:tr>
      <w:tr w:rsidR="000A1443" w14:paraId="47A0FA24" w14:textId="77777777">
        <w:tc>
          <w:tcPr>
            <w:tcW w:w="10456" w:type="dxa"/>
            <w:shd w:val="clear" w:color="auto" w:fill="215E99" w:themeFill="text2" w:themeFillTint="BF"/>
          </w:tcPr>
          <w:p w14:paraId="371F5231" w14:textId="77777777" w:rsidR="000A1443" w:rsidRPr="005228E2" w:rsidRDefault="000A1443" w:rsidP="005228E2">
            <w:pPr>
              <w:pStyle w:val="aff0"/>
            </w:pPr>
            <w:r>
              <w:t>STEP4 競争力強化ステージ/ 攻めのIT投資（</w:t>
            </w:r>
            <w:r>
              <w:rPr>
                <w:rFonts w:hint="eastAsia"/>
              </w:rPr>
              <w:t>DX</w:t>
            </w:r>
            <w:r>
              <w:rPr>
                <w:spacing w:val="-10"/>
              </w:rPr>
              <w:t>）</w:t>
            </w:r>
          </w:p>
        </w:tc>
      </w:tr>
      <w:tr w:rsidR="000A1443" w14:paraId="572001BF" w14:textId="77777777">
        <w:tc>
          <w:tcPr>
            <w:tcW w:w="10456" w:type="dxa"/>
          </w:tcPr>
          <w:p w14:paraId="05A916D7" w14:textId="77777777" w:rsidR="000A1443" w:rsidRPr="005228E2" w:rsidRDefault="000A1443" w:rsidP="005228E2">
            <w:pPr>
              <w:pStyle w:val="afff6"/>
            </w:pPr>
            <w:r w:rsidRPr="00B81E48">
              <w:t>ITを自社の売上向上などの競争力強化に積極的に</w:t>
            </w:r>
            <w:r w:rsidRPr="005228E2">
              <w:t>活用</w:t>
            </w:r>
          </w:p>
          <w:p w14:paraId="42DDEED4" w14:textId="525A89A3" w:rsidR="000A1443" w:rsidRDefault="000A1443" w:rsidP="005228E2">
            <w:pPr>
              <w:pStyle w:val="afff6"/>
            </w:pPr>
            <w:r w:rsidRPr="005228E2">
              <w:t>（例）マーケティング・販路拡大・新商品開発・ビジ</w:t>
            </w:r>
            <w:r w:rsidRPr="00B81E48">
              <w:t>ネスモデル構築</w:t>
            </w:r>
          </w:p>
        </w:tc>
      </w:tr>
    </w:tbl>
    <w:p w14:paraId="3DEC55A6" w14:textId="7F675740" w:rsidR="000A1443" w:rsidRDefault="000249AE">
      <w:pPr>
        <w:ind w:firstLineChars="0" w:firstLine="0"/>
      </w:pPr>
      <w:r>
        <w:rPr>
          <w:noProof/>
        </w:rPr>
        <mc:AlternateContent>
          <mc:Choice Requires="wps">
            <w:drawing>
              <wp:anchor distT="0" distB="0" distL="114300" distR="114300" simplePos="0" relativeHeight="251656208" behindDoc="0" locked="0" layoutInCell="1" allowOverlap="1" wp14:anchorId="770B58E9" wp14:editId="712B6F20">
                <wp:simplePos x="0" y="0"/>
                <wp:positionH relativeFrom="margin">
                  <wp:posOffset>66675</wp:posOffset>
                </wp:positionH>
                <wp:positionV relativeFrom="paragraph">
                  <wp:posOffset>15286</wp:posOffset>
                </wp:positionV>
                <wp:extent cx="6478270" cy="445770"/>
                <wp:effectExtent l="0" t="0" r="0" b="0"/>
                <wp:wrapTopAndBottom/>
                <wp:docPr id="1008568623" name="テキスト ボックス 1008568623"/>
                <wp:cNvGraphicFramePr/>
                <a:graphic xmlns:a="http://schemas.openxmlformats.org/drawingml/2006/main">
                  <a:graphicData uri="http://schemas.microsoft.com/office/word/2010/wordprocessingShape">
                    <wps:wsp>
                      <wps:cNvSpPr txBox="1"/>
                      <wps:spPr>
                        <a:xfrm>
                          <a:off x="0" y="0"/>
                          <a:ext cx="6478270" cy="445770"/>
                        </a:xfrm>
                        <a:prstGeom prst="rect">
                          <a:avLst/>
                        </a:prstGeom>
                        <a:noFill/>
                        <a:ln w="6350">
                          <a:noFill/>
                        </a:ln>
                      </wps:spPr>
                      <wps:txbx>
                        <w:txbxContent>
                          <w:p w14:paraId="6FB874B5" w14:textId="2FF48B01" w:rsidR="000A1443" w:rsidRPr="00EF5810" w:rsidRDefault="000A1443">
                            <w:pPr>
                              <w:pStyle w:val="aff2"/>
                            </w:pPr>
                            <w:r w:rsidRPr="00EF5810">
                              <w:rPr>
                                <w:rFonts w:hint="eastAsia"/>
                              </w:rPr>
                              <w:t>図</w:t>
                            </w:r>
                            <w:r>
                              <w:rPr>
                                <w:rFonts w:hint="eastAsia"/>
                              </w:rPr>
                              <w:t>2</w:t>
                            </w:r>
                            <w:r w:rsidR="00D376FE">
                              <w:rPr>
                                <w:rFonts w:hint="eastAsia"/>
                              </w:rPr>
                              <w:t>7</w:t>
                            </w:r>
                            <w:r w:rsidRPr="00EF5810">
                              <w:t>. 攻めのIT活用指針の概要</w:t>
                            </w:r>
                          </w:p>
                          <w:p w14:paraId="12623F77" w14:textId="77777777" w:rsidR="000A1443" w:rsidRPr="00C979BA" w:rsidRDefault="000A1443">
                            <w:pPr>
                              <w:pStyle w:val="aff2"/>
                            </w:pPr>
                            <w:r w:rsidRPr="00EF5810">
                              <w:rPr>
                                <w:rFonts w:hint="eastAsia"/>
                              </w:rPr>
                              <w:t>（出典）経済産業省「攻めの</w:t>
                            </w:r>
                            <w:r w:rsidRPr="00EF5810">
                              <w:t>IT活用指針」をもとに作成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B58E9" id="テキスト ボックス 1008568623" o:spid="_x0000_s1078" type="#_x0000_t202" style="position:absolute;left:0;text-align:left;margin-left:5.25pt;margin-top:1.2pt;width:510.1pt;height:35.1pt;z-index:25165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" filled="f" stroked="f" strokeweight=".5pt">
                <v:textbox>
                  <w:txbxContent>
                    <w:p w14:paraId="6FB874B5" w14:textId="2FF48B01" w:rsidR="000A1443" w:rsidRPr="00EF5810" w:rsidRDefault="000A1443">
                      <w:pPr>
                        <w:pStyle w:val="aff2"/>
                      </w:pPr>
                      <w:r w:rsidRPr="00EF5810">
                        <w:rPr>
                          <w:rFonts w:hint="eastAsia"/>
                        </w:rPr>
                        <w:t>図</w:t>
                      </w:r>
                      <w:r>
                        <w:rPr>
                          <w:rFonts w:hint="eastAsia"/>
                        </w:rPr>
                        <w:t>2</w:t>
                      </w:r>
                      <w:r w:rsidR="00D376FE">
                        <w:rPr>
                          <w:rFonts w:hint="eastAsia"/>
                        </w:rPr>
                        <w:t>7</w:t>
                      </w:r>
                      <w:r w:rsidRPr="00EF5810">
                        <w:t>. 攻めのIT活用指針の概要</w:t>
                      </w:r>
                    </w:p>
                    <w:p w14:paraId="12623F77" w14:textId="77777777" w:rsidR="000A1443" w:rsidRPr="00C979BA" w:rsidRDefault="000A1443">
                      <w:pPr>
                        <w:pStyle w:val="aff2"/>
                      </w:pPr>
                      <w:r w:rsidRPr="00EF5810">
                        <w:rPr>
                          <w:rFonts w:hint="eastAsia"/>
                        </w:rPr>
                        <w:t>（出典）経済産業省「攻めの</w:t>
                      </w:r>
                      <w:r w:rsidRPr="00EF5810">
                        <w:t>IT活用指針」をもとに作成</w:t>
                      </w:r>
                    </w:p>
                  </w:txbxContent>
                </v:textbox>
                <w10:wrap type="topAndBottom" anchorx="margin"/>
              </v:shape>
            </w:pict>
          </mc:Fallback>
        </mc:AlternateContent>
      </w:r>
    </w:p>
    <w:p w14:paraId="45669514" w14:textId="08A00EE0" w:rsidR="006A1A17" w:rsidRDefault="006A1A17">
      <w:pPr>
        <w:ind w:firstLineChars="0" w:firstLine="0"/>
      </w:pPr>
    </w:p>
    <w:p w14:paraId="6BAC21B4" w14:textId="77777777" w:rsidR="000A1443" w:rsidRDefault="000A1443" w:rsidP="003E0313">
      <w:pPr>
        <w:pStyle w:val="4"/>
      </w:pPr>
      <w:bookmarkStart w:id="440" w:name="_Toc185338839"/>
      <w:bookmarkStart w:id="441" w:name="_Toc187824589"/>
      <w:bookmarkStart w:id="442" w:name="_Toc188348940"/>
      <w:r w:rsidRPr="002E2907">
        <w:rPr>
          <w:rFonts w:hint="eastAsia"/>
        </w:rPr>
        <w:t>経済産業省の</w:t>
      </w:r>
      <w:r w:rsidRPr="002E2907">
        <w:t>DXレポートから見る、「攻めのIT」に取</w:t>
      </w:r>
      <w:r w:rsidRPr="002E2907">
        <w:rPr>
          <w:rFonts w:hint="eastAsia"/>
        </w:rPr>
        <w:t>り</w:t>
      </w:r>
      <w:r w:rsidRPr="002E2907">
        <w:t>組む方針について</w:t>
      </w:r>
      <w:bookmarkEnd w:id="440"/>
      <w:bookmarkEnd w:id="441"/>
      <w:bookmarkEnd w:id="442"/>
    </w:p>
    <w:p w14:paraId="4595D82D" w14:textId="77777777" w:rsidR="000A1443" w:rsidRDefault="000A1443">
      <w:pPr>
        <w:pStyle w:val="5"/>
      </w:pPr>
      <w:r>
        <w:rPr>
          <w:rFonts w:hint="eastAsia"/>
        </w:rPr>
        <w:t>2025年の崖</w:t>
      </w:r>
    </w:p>
    <w:p w14:paraId="20930267" w14:textId="6C3C1DBE" w:rsidR="000A1443" w:rsidRDefault="000A1443">
      <w:r>
        <w:rPr>
          <w:noProof/>
        </w:rPr>
        <w:drawing>
          <wp:anchor distT="0" distB="0" distL="114300" distR="114300" simplePos="0" relativeHeight="251656629" behindDoc="0" locked="1" layoutInCell="1" allowOverlap="1" wp14:anchorId="3E8F93A8" wp14:editId="47B52A05">
            <wp:simplePos x="0" y="0"/>
            <wp:positionH relativeFrom="margin">
              <wp:posOffset>702310</wp:posOffset>
            </wp:positionH>
            <wp:positionV relativeFrom="paragraph">
              <wp:posOffset>1786890</wp:posOffset>
            </wp:positionV>
            <wp:extent cx="5644515" cy="2683510"/>
            <wp:effectExtent l="0" t="0" r="0" b="2540"/>
            <wp:wrapTopAndBottom/>
            <wp:docPr id="1032066747" name="図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44515" cy="2683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6230">
        <w:rPr>
          <w:rFonts w:hint="eastAsia"/>
        </w:rPr>
        <w:t>「</w:t>
      </w:r>
      <w:r w:rsidRPr="00246230">
        <w:t>2025年の崖」とは、経済産業省が平成30年に発表した「DXレポート～ITシステム</w:t>
      </w:r>
      <w:r w:rsidRPr="00246230">
        <w:rPr>
          <w:rFonts w:hint="eastAsia"/>
        </w:rPr>
        <w:t>「</w:t>
      </w:r>
      <w:r w:rsidRPr="00246230">
        <w:t>2025年の崖」の克服とDXの本格的な展開～」にて提示されているキーワードです。このレポートでは、令和7年は、基幹系システムのサポート終了に伴う維持費の増加や人材不足の深刻化などが集中する年であると予測されています。また、こうした既存のITシステムをめぐる問題を解消しない限りは、DXを本格的に展開することは困難であると指摘しています。さらに、レポートによれば、日本企業がDXを推進できなかった場合の経済的な損失は、年間最大で</w:t>
      </w:r>
      <w:r>
        <w:rPr>
          <w:rFonts w:hint="eastAsia"/>
        </w:rPr>
        <w:t>1</w:t>
      </w:r>
      <w:r w:rsidRPr="00246230">
        <w:t>2兆円に上ると算出され</w:t>
      </w:r>
    </w:p>
    <w:p w14:paraId="42CFEAE8" w14:textId="594DEB4C" w:rsidR="000A1443" w:rsidRDefault="00024689">
      <w:pPr>
        <w:ind w:firstLineChars="0" w:firstLine="0"/>
      </w:pPr>
      <w:r w:rsidRPr="00965461">
        <w:rPr>
          <w:noProof/>
        </w:rPr>
        <mc:AlternateContent>
          <mc:Choice Requires="wps">
            <w:drawing>
              <wp:anchor distT="0" distB="0" distL="114300" distR="114300" simplePos="0" relativeHeight="251656245" behindDoc="0" locked="0" layoutInCell="1" allowOverlap="1" wp14:anchorId="1984A152" wp14:editId="39B28CF2">
                <wp:simplePos x="0" y="0"/>
                <wp:positionH relativeFrom="column">
                  <wp:posOffset>629285</wp:posOffset>
                </wp:positionH>
                <wp:positionV relativeFrom="paragraph">
                  <wp:posOffset>2949528</wp:posOffset>
                </wp:positionV>
                <wp:extent cx="5416550" cy="307340"/>
                <wp:effectExtent l="0" t="0" r="0" b="0"/>
                <wp:wrapTopAndBottom/>
                <wp:docPr id="46" name="テキスト ボックス 45">
                  <a:extLst xmlns:a="http://schemas.openxmlformats.org/drawingml/2006/main">
                    <a:ext uri="{FF2B5EF4-FFF2-40B4-BE49-F238E27FC236}">
                      <a16:creationId xmlns:a16="http://schemas.microsoft.com/office/drawing/2014/main" id="{901B27A4-2E24-6284-C21E-FE1849332A48}"/>
                    </a:ext>
                  </a:extLst>
                </wp:docPr>
                <wp:cNvGraphicFramePr/>
                <a:graphic xmlns:a="http://schemas.openxmlformats.org/drawingml/2006/main">
                  <a:graphicData uri="http://schemas.microsoft.com/office/word/2010/wordprocessingShape">
                    <wps:wsp>
                      <wps:cNvSpPr txBox="1"/>
                      <wps:spPr>
                        <a:xfrm>
                          <a:off x="0" y="0"/>
                          <a:ext cx="5416550" cy="307340"/>
                        </a:xfrm>
                        <a:prstGeom prst="rect">
                          <a:avLst/>
                        </a:prstGeom>
                        <a:noFill/>
                      </wps:spPr>
                      <wps:txbx>
                        <w:txbxContent>
                          <w:p w14:paraId="7574D7AA" w14:textId="287EB58C" w:rsidR="000A1443" w:rsidRDefault="000A1443">
                            <w:pPr>
                              <w:pStyle w:val="aff2"/>
                            </w:pPr>
                            <w:r>
                              <w:rPr>
                                <w:rFonts w:hint="eastAsia"/>
                              </w:rPr>
                              <w:t>図2</w:t>
                            </w:r>
                            <w:r w:rsidR="00D376FE">
                              <w:rPr>
                                <w:rFonts w:hint="eastAsia"/>
                              </w:rPr>
                              <w:t>8</w:t>
                            </w:r>
                            <w:r>
                              <w:rPr>
                                <w:rFonts w:hint="eastAsia"/>
                              </w:rPr>
                              <w:t>. 「2025年の崖」の概要図</w:t>
                            </w:r>
                          </w:p>
                          <w:p w14:paraId="1E82951D" w14:textId="77777777" w:rsidR="000A1443" w:rsidRDefault="000A1443">
                            <w:pPr>
                              <w:pStyle w:val="aff2"/>
                            </w:pPr>
                            <w:r>
                              <w:rPr>
                                <w:rFonts w:hint="eastAsia"/>
                              </w:rPr>
                              <w:t>（出典）経済産業省「DXレポート ～ITシステム「2025年の崖」の克服とDXの本格的な展開～」をもとに作成</w:t>
                            </w:r>
                          </w:p>
                        </w:txbxContent>
                      </wps:txbx>
                      <wps:bodyPr wrap="square" rtlCol="0">
                        <a:spAutoFit/>
                      </wps:bodyPr>
                    </wps:wsp>
                  </a:graphicData>
                </a:graphic>
              </wp:anchor>
            </w:drawing>
          </mc:Choice>
          <mc:Fallback>
            <w:pict>
              <v:shape w14:anchorId="1984A152" id="テキスト ボックス 45" o:spid="_x0000_s1079" type="#_x0000_t202" style="position:absolute;left:0;text-align:left;margin-left:49.55pt;margin-top:232.25pt;width:426.5pt;height:24.2pt;z-index:251656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" filled="f" stroked="f">
                <v:textbox style="mso-fit-shape-to-text:t">
                  <w:txbxContent>
                    <w:p w14:paraId="7574D7AA" w14:textId="287EB58C" w:rsidR="000A1443" w:rsidRDefault="000A1443">
                      <w:pPr>
                        <w:pStyle w:val="aff2"/>
                      </w:pPr>
                      <w:r>
                        <w:rPr>
                          <w:rFonts w:hint="eastAsia"/>
                        </w:rPr>
                        <w:t>図2</w:t>
                      </w:r>
                      <w:r w:rsidR="00D376FE">
                        <w:rPr>
                          <w:rFonts w:hint="eastAsia"/>
                        </w:rPr>
                        <w:t>8</w:t>
                      </w:r>
                      <w:r>
                        <w:rPr>
                          <w:rFonts w:hint="eastAsia"/>
                        </w:rPr>
                        <w:t>. 「2025年の崖」の概要図</w:t>
                      </w:r>
                    </w:p>
                    <w:p w14:paraId="1E82951D" w14:textId="77777777" w:rsidR="000A1443" w:rsidRDefault="000A1443">
                      <w:pPr>
                        <w:pStyle w:val="aff2"/>
                      </w:pPr>
                      <w:r>
                        <w:rPr>
                          <w:rFonts w:hint="eastAsia"/>
                        </w:rPr>
                        <w:t>（出典）経済産業省「DXレポート ～ITシステム「2025年の崖」の克服とDXの本格的な展開～」をもとに作成</w:t>
                      </w:r>
                    </w:p>
                  </w:txbxContent>
                </v:textbox>
                <w10:wrap type="topAndBottom"/>
              </v:shape>
            </w:pict>
          </mc:Fallback>
        </mc:AlternateContent>
      </w:r>
      <w:r w:rsidR="000A1443" w:rsidRPr="00246230">
        <w:t>ています。</w:t>
      </w:r>
      <w:r w:rsidR="000A1443">
        <w:rPr>
          <w:rStyle w:val="af2"/>
        </w:rPr>
        <w:footnoteReference w:id="10"/>
      </w:r>
    </w:p>
    <w:p w14:paraId="3D7396AE" w14:textId="77777777" w:rsidR="000A1443" w:rsidRDefault="000A1443">
      <w:pPr>
        <w:ind w:firstLineChars="0" w:firstLine="0"/>
      </w:pPr>
    </w:p>
    <w:p w14:paraId="1668673B" w14:textId="77777777" w:rsidR="000A1443" w:rsidRDefault="000A1443">
      <w:pPr>
        <w:pStyle w:val="aff4"/>
      </w:pPr>
      <w:r>
        <w:rPr>
          <w:rFonts w:hint="eastAsia"/>
        </w:rPr>
        <w:t>「</w:t>
      </w:r>
      <w:r>
        <w:t>2025年の崖」に陥らないための対応策</w:t>
      </w:r>
    </w:p>
    <w:p w14:paraId="3E4D09FE" w14:textId="77777777" w:rsidR="000A1443" w:rsidRDefault="000A1443" w:rsidP="00892C01">
      <w:pPr>
        <w:pStyle w:val="ab"/>
        <w:numPr>
          <w:ilvl w:val="0"/>
          <w:numId w:val="748"/>
        </w:numPr>
        <w:ind w:leftChars="0" w:firstLineChars="0"/>
      </w:pPr>
      <w:r>
        <w:t>「見える化」指標、診断スキームの構築</w:t>
      </w:r>
    </w:p>
    <w:p w14:paraId="2C851AA9" w14:textId="77777777" w:rsidR="000A1443" w:rsidRDefault="000A1443" w:rsidP="00892C01">
      <w:pPr>
        <w:pStyle w:val="ab"/>
        <w:numPr>
          <w:ilvl w:val="0"/>
          <w:numId w:val="748"/>
        </w:numPr>
        <w:ind w:leftChars="0" w:firstLineChars="0"/>
      </w:pPr>
      <w:r>
        <w:t>DX推進ガイドラインの策定</w:t>
      </w:r>
    </w:p>
    <w:p w14:paraId="095C8084" w14:textId="77777777" w:rsidR="000A1443" w:rsidRDefault="000A1443" w:rsidP="00892C01">
      <w:pPr>
        <w:pStyle w:val="ab"/>
        <w:numPr>
          <w:ilvl w:val="0"/>
          <w:numId w:val="748"/>
        </w:numPr>
        <w:ind w:leftChars="0" w:firstLineChars="0"/>
      </w:pPr>
      <w:r>
        <w:t>ITシステムの刷新</w:t>
      </w:r>
    </w:p>
    <w:p w14:paraId="3CBB077E" w14:textId="77777777" w:rsidR="000A1443" w:rsidRDefault="000A1443" w:rsidP="00892C01">
      <w:pPr>
        <w:pStyle w:val="ab"/>
        <w:numPr>
          <w:ilvl w:val="0"/>
          <w:numId w:val="748"/>
        </w:numPr>
        <w:ind w:leftChars="0" w:firstLineChars="0"/>
      </w:pPr>
      <w:r>
        <w:t>ユーザー企業・ベンダー企業との新しい関係性構築</w:t>
      </w:r>
    </w:p>
    <w:p w14:paraId="6E1B47CF" w14:textId="77777777" w:rsidR="000A1443" w:rsidRDefault="000A1443" w:rsidP="00892C01">
      <w:pPr>
        <w:pStyle w:val="ab"/>
        <w:numPr>
          <w:ilvl w:val="0"/>
          <w:numId w:val="748"/>
        </w:numPr>
        <w:ind w:leftChars="0" w:firstLineChars="0"/>
      </w:pPr>
      <w:r>
        <w:t>DX人材の育成・確保</w:t>
      </w:r>
    </w:p>
    <w:p w14:paraId="279EC4A4" w14:textId="77777777" w:rsidR="000A1443" w:rsidRPr="00F048CA" w:rsidRDefault="000A1443">
      <w:pPr>
        <w:ind w:firstLineChars="0" w:firstLine="0"/>
      </w:pPr>
    </w:p>
    <w:p w14:paraId="5F5E969E" w14:textId="77777777" w:rsidR="006A1A17" w:rsidRPr="00F048CA" w:rsidRDefault="006A1A17">
      <w:pPr>
        <w:ind w:firstLineChars="0" w:firstLine="0"/>
      </w:pPr>
    </w:p>
    <w:p w14:paraId="10EA858C" w14:textId="77777777" w:rsidR="000A1443" w:rsidRDefault="000A1443" w:rsidP="003E0313">
      <w:pPr>
        <w:pStyle w:val="4"/>
      </w:pPr>
      <w:bookmarkStart w:id="443" w:name="_Toc185338840"/>
      <w:bookmarkStart w:id="444" w:name="_Toc187824590"/>
      <w:bookmarkStart w:id="445" w:name="_Toc188348941"/>
      <w:r w:rsidRPr="00CF491A">
        <w:t>ITを活用した生産性の向上（デジタルオプティマイゼーション</w:t>
      </w:r>
      <w:r>
        <w:t>）</w:t>
      </w:r>
      <w:bookmarkEnd w:id="443"/>
      <w:bookmarkEnd w:id="444"/>
      <w:bookmarkEnd w:id="445"/>
    </w:p>
    <w:p w14:paraId="101207A8" w14:textId="77777777" w:rsidR="000A1443" w:rsidRDefault="000A1443">
      <w:pPr>
        <w:pStyle w:val="5"/>
      </w:pPr>
      <w:r w:rsidRPr="00AD7059">
        <w:rPr>
          <w:rFonts w:hint="eastAsia"/>
        </w:rPr>
        <w:t>「守りの</w:t>
      </w:r>
      <w:r w:rsidRPr="00AD7059">
        <w:t>IT投資」：デジタルオプティマイゼーション</w:t>
      </w:r>
    </w:p>
    <w:p w14:paraId="1EBC6990" w14:textId="77777777" w:rsidR="000A1443" w:rsidRDefault="000A1443">
      <w:r w:rsidRPr="00246230">
        <w:rPr>
          <w:rFonts w:hint="eastAsia"/>
        </w:rPr>
        <w:t>現代の市場は絶えず変化し続けており、その市場の変化に迅速に対応するため、業務を変革させ、生産性を向上させることが企業にとって重要な課題となっています。生産性を向上させるためには、</w:t>
      </w:r>
      <w:r w:rsidRPr="00246230">
        <w:t>ITの活用が不可欠であり、「守りのIT投資」、デジタルオプティマイゼーションがその</w:t>
      </w:r>
      <w:r>
        <w:rPr>
          <w:rFonts w:hint="eastAsia"/>
        </w:rPr>
        <w:t>1</w:t>
      </w:r>
      <w:r w:rsidRPr="00246230">
        <w:t>つとして注目されています。</w:t>
      </w:r>
    </w:p>
    <w:p w14:paraId="3D2A6F43" w14:textId="77777777" w:rsidR="000A1443" w:rsidRPr="00246230" w:rsidRDefault="000A1443">
      <w:pPr>
        <w:ind w:firstLineChars="0" w:firstLine="0"/>
      </w:pPr>
    </w:p>
    <w:p w14:paraId="1FFB2ECA" w14:textId="77777777" w:rsidR="000A1443" w:rsidRDefault="000A1443">
      <w:pPr>
        <w:pStyle w:val="5"/>
      </w:pPr>
      <w:r>
        <w:rPr>
          <w:rFonts w:hint="eastAsia"/>
        </w:rPr>
        <w:t>必要な理由</w:t>
      </w:r>
    </w:p>
    <w:tbl>
      <w:tblPr>
        <w:tblStyle w:val="aa"/>
        <w:tblW w:w="10490" w:type="dxa"/>
        <w:tblInd w:w="-5" w:type="dxa"/>
        <w:tblLook w:val="04A0" w:firstRow="1" w:lastRow="0" w:firstColumn="1" w:lastColumn="0" w:noHBand="0" w:noVBand="1"/>
      </w:tblPr>
      <w:tblGrid>
        <w:gridCol w:w="10490"/>
      </w:tblGrid>
      <w:tr w:rsidR="000A1443" w14:paraId="6AB828CA" w14:textId="77777777" w:rsidTr="00125BFE">
        <w:tc>
          <w:tcPr>
            <w:tcW w:w="10490" w:type="dxa"/>
          </w:tcPr>
          <w:p w14:paraId="023EBFDF" w14:textId="77777777" w:rsidR="000A1443" w:rsidRDefault="000A1443" w:rsidP="00AA7BA1">
            <w:pPr>
              <w:pStyle w:val="afff8"/>
            </w:pPr>
            <w:r w:rsidRPr="00601EBE">
              <w:rPr>
                <w:rFonts w:hint="eastAsia"/>
              </w:rPr>
              <w:t>業務効率化・コスト削減</w:t>
            </w:r>
          </w:p>
          <w:p w14:paraId="3C53823D" w14:textId="77777777" w:rsidR="000A1443" w:rsidRDefault="000A1443" w:rsidP="00AA7BA1">
            <w:pPr>
              <w:pStyle w:val="afff6"/>
            </w:pPr>
            <w:r>
              <w:rPr>
                <w:rFonts w:hint="eastAsia"/>
              </w:rPr>
              <w:t>デジタル技術の普及により、新たな競合他社が市場に参入し、従来のビジネスの常識が変化しています。この状況下で企業がビジネスを継続していくためには、「攻めの</w:t>
            </w:r>
            <w:r>
              <w:t>IT投資」に</w:t>
            </w:r>
            <w:r>
              <w:rPr>
                <w:rFonts w:hint="eastAsia"/>
              </w:rPr>
              <w:t>よって、製品・サービスの品質向上や新規開発、ビジネスモデルの変革などを行い、企業の競争力を維持および強化することが必要です。</w:t>
            </w:r>
          </w:p>
        </w:tc>
      </w:tr>
      <w:tr w:rsidR="000A1443" w14:paraId="2073B6E0" w14:textId="77777777" w:rsidTr="00125BFE">
        <w:tc>
          <w:tcPr>
            <w:tcW w:w="10490" w:type="dxa"/>
          </w:tcPr>
          <w:p w14:paraId="3601BAEE" w14:textId="77777777" w:rsidR="000A1443" w:rsidRDefault="000A1443" w:rsidP="00AA7BA1">
            <w:pPr>
              <w:pStyle w:val="afff8"/>
            </w:pPr>
            <w:r>
              <w:t>デジタル活用するための環境整備</w:t>
            </w:r>
          </w:p>
          <w:p w14:paraId="7B6D055D" w14:textId="77777777" w:rsidR="000A1443" w:rsidRDefault="000A1443" w:rsidP="00AA7BA1">
            <w:pPr>
              <w:pStyle w:val="afff6"/>
            </w:pPr>
            <w:r>
              <w:rPr>
                <w:rFonts w:hint="eastAsia"/>
              </w:rPr>
              <w:t>DX</w:t>
            </w:r>
            <w:r w:rsidRPr="00D7635E">
              <w:rPr>
                <w:rFonts w:hint="eastAsia"/>
              </w:rPr>
              <w:t>を実現するには、データの活用が不可欠です。これまでの業務では、表計算ソフトウェアや紙を使用していたため、データを有効に活用することが難しい状況でした。しかし、守りの</w:t>
            </w:r>
            <w:r w:rsidRPr="00D7635E">
              <w:t>IT投資を行うことで、データを収集・利用する環境を整えることが可能です。これにより、将来的に</w:t>
            </w:r>
            <w:r>
              <w:rPr>
                <w:rFonts w:hint="eastAsia"/>
              </w:rPr>
              <w:t>DX</w:t>
            </w:r>
            <w:r w:rsidRPr="00D7635E">
              <w:t>を実施する際の障壁を低減することができます。</w:t>
            </w:r>
          </w:p>
        </w:tc>
      </w:tr>
      <w:tr w:rsidR="000A1443" w14:paraId="254822DC" w14:textId="77777777" w:rsidTr="00125BFE">
        <w:tc>
          <w:tcPr>
            <w:tcW w:w="10490" w:type="dxa"/>
          </w:tcPr>
          <w:p w14:paraId="123B6D0B" w14:textId="77777777" w:rsidR="000A1443" w:rsidRPr="006B3B2D" w:rsidRDefault="000A1443" w:rsidP="00AA7BA1">
            <w:pPr>
              <w:pStyle w:val="afff6"/>
            </w:pPr>
            <w:r w:rsidRPr="006B3B2D">
              <w:rPr>
                <w:rFonts w:hint="eastAsia"/>
              </w:rPr>
              <w:t>「守りの</w:t>
            </w:r>
            <w:r w:rsidRPr="006B3B2D">
              <w:t>IT投資」には、以下のようなものがあります。</w:t>
            </w:r>
          </w:p>
          <w:p w14:paraId="0CD30548" w14:textId="77777777" w:rsidR="000A1443" w:rsidRPr="00AA7BA1" w:rsidRDefault="000A1443" w:rsidP="00892C01">
            <w:pPr>
              <w:pStyle w:val="afff6"/>
              <w:numPr>
                <w:ilvl w:val="0"/>
                <w:numId w:val="749"/>
              </w:numPr>
            </w:pPr>
            <w:r w:rsidRPr="00AA7BA1">
              <w:rPr>
                <w:rFonts w:hint="eastAsia"/>
              </w:rPr>
              <w:t>定期的なシステム更新サイクル</w:t>
            </w:r>
          </w:p>
          <w:p w14:paraId="167E5D2C" w14:textId="77777777" w:rsidR="000A1443" w:rsidRPr="00AA7BA1" w:rsidRDefault="000A1443" w:rsidP="00892C01">
            <w:pPr>
              <w:pStyle w:val="afff6"/>
              <w:numPr>
                <w:ilvl w:val="0"/>
                <w:numId w:val="749"/>
              </w:numPr>
            </w:pPr>
            <w:r w:rsidRPr="00AA7BA1">
              <w:t>ITによる業務効率化／コスト削減</w:t>
            </w:r>
          </w:p>
          <w:p w14:paraId="08C91570" w14:textId="77777777" w:rsidR="000A1443" w:rsidRDefault="000A1443" w:rsidP="00892C01">
            <w:pPr>
              <w:pStyle w:val="afff6"/>
              <w:numPr>
                <w:ilvl w:val="0"/>
                <w:numId w:val="749"/>
              </w:numPr>
            </w:pPr>
            <w:r w:rsidRPr="00AA7BA1">
              <w:t>法規制対応など</w:t>
            </w:r>
          </w:p>
        </w:tc>
      </w:tr>
    </w:tbl>
    <w:p w14:paraId="5B6E1C19" w14:textId="77777777" w:rsidR="000A1443" w:rsidRDefault="000A1443"/>
    <w:p w14:paraId="2A38E48B" w14:textId="77777777" w:rsidR="000A1443" w:rsidRDefault="000A1443">
      <w:pPr>
        <w:pStyle w:val="5"/>
      </w:pPr>
      <w:r>
        <w:rPr>
          <w:rFonts w:hint="eastAsia"/>
        </w:rPr>
        <w:t>進め方</w:t>
      </w:r>
    </w:p>
    <w:tbl>
      <w:tblPr>
        <w:tblStyle w:val="aa"/>
        <w:tblW w:w="10490" w:type="dxa"/>
        <w:tblInd w:w="-5" w:type="dxa"/>
        <w:tblLook w:val="04A0" w:firstRow="1" w:lastRow="0" w:firstColumn="1" w:lastColumn="0" w:noHBand="0" w:noVBand="1"/>
      </w:tblPr>
      <w:tblGrid>
        <w:gridCol w:w="10490"/>
      </w:tblGrid>
      <w:tr w:rsidR="00F53B2F" w14:paraId="35EFF408" w14:textId="77777777" w:rsidTr="00125BFE">
        <w:tc>
          <w:tcPr>
            <w:tcW w:w="10490" w:type="dxa"/>
            <w:shd w:val="clear" w:color="auto" w:fill="2E5496"/>
          </w:tcPr>
          <w:p w14:paraId="63A46CD4" w14:textId="77777777" w:rsidR="000A1443" w:rsidRPr="00A21659" w:rsidRDefault="000A1443" w:rsidP="00EC7FB3">
            <w:pPr>
              <w:pStyle w:val="aff0"/>
            </w:pPr>
            <w:r>
              <w:t>手順</w:t>
            </w:r>
            <w:r>
              <w:rPr>
                <w:rFonts w:hint="eastAsia"/>
              </w:rPr>
              <w:t>1</w:t>
            </w:r>
            <w:r>
              <w:t>：業務内容・業務フローの可視化</w:t>
            </w:r>
          </w:p>
        </w:tc>
      </w:tr>
      <w:tr w:rsidR="000A1443" w14:paraId="108B0D17" w14:textId="77777777" w:rsidTr="00125BFE">
        <w:tc>
          <w:tcPr>
            <w:tcW w:w="10490" w:type="dxa"/>
          </w:tcPr>
          <w:p w14:paraId="5171A9C7" w14:textId="77777777" w:rsidR="000A1443" w:rsidRDefault="000A1443" w:rsidP="00EC7FB3">
            <w:pPr>
              <w:pStyle w:val="afff6"/>
            </w:pPr>
            <w:r>
              <w:t>現在の業務プロセスやフローを明確にし、可視化することで全体像を把握します。</w:t>
            </w:r>
          </w:p>
        </w:tc>
      </w:tr>
      <w:tr w:rsidR="00F53B2F" w14:paraId="2E2EC47A" w14:textId="77777777" w:rsidTr="00125BFE">
        <w:tc>
          <w:tcPr>
            <w:tcW w:w="10490" w:type="dxa"/>
            <w:shd w:val="clear" w:color="auto" w:fill="2E5496"/>
          </w:tcPr>
          <w:p w14:paraId="4181DE02" w14:textId="77777777" w:rsidR="000A1443" w:rsidRPr="00A21659" w:rsidRDefault="000A1443" w:rsidP="00EC7FB3">
            <w:pPr>
              <w:pStyle w:val="aff0"/>
            </w:pPr>
            <w:r>
              <w:t>手順</w:t>
            </w:r>
            <w:r>
              <w:rPr>
                <w:rFonts w:hint="eastAsia"/>
              </w:rPr>
              <w:t>2</w:t>
            </w:r>
            <w:r>
              <w:t>：削減・短縮可能な業務の洗い出し</w:t>
            </w:r>
          </w:p>
        </w:tc>
      </w:tr>
      <w:tr w:rsidR="000A1443" w14:paraId="15148B88" w14:textId="77777777" w:rsidTr="00125BFE">
        <w:tc>
          <w:tcPr>
            <w:tcW w:w="10490" w:type="dxa"/>
          </w:tcPr>
          <w:p w14:paraId="53343650" w14:textId="77777777" w:rsidR="000A1443" w:rsidRDefault="000A1443" w:rsidP="00EC7FB3">
            <w:pPr>
              <w:pStyle w:val="afff6"/>
            </w:pPr>
            <w:r>
              <w:t>可視化された業務から、削減や短縮が可能な業務を特定します。</w:t>
            </w:r>
          </w:p>
        </w:tc>
      </w:tr>
      <w:tr w:rsidR="00F53B2F" w14:paraId="4F9CCC39" w14:textId="77777777" w:rsidTr="00125BFE">
        <w:tc>
          <w:tcPr>
            <w:tcW w:w="10490" w:type="dxa"/>
            <w:shd w:val="clear" w:color="auto" w:fill="2E5496"/>
          </w:tcPr>
          <w:p w14:paraId="5039AC88" w14:textId="77777777" w:rsidR="000A1443" w:rsidRPr="00A21659" w:rsidRDefault="000A1443" w:rsidP="00EC7FB3">
            <w:pPr>
              <w:pStyle w:val="aff0"/>
            </w:pPr>
            <w:r>
              <w:rPr>
                <w:spacing w:val="-2"/>
              </w:rPr>
              <w:t>手順</w:t>
            </w:r>
            <w:r>
              <w:rPr>
                <w:rFonts w:hint="eastAsia"/>
                <w:spacing w:val="-2"/>
              </w:rPr>
              <w:t>3</w:t>
            </w:r>
            <w:r>
              <w:t>：改善や対応の実施</w:t>
            </w:r>
          </w:p>
        </w:tc>
      </w:tr>
      <w:tr w:rsidR="000A1443" w14:paraId="1B2EC1BA" w14:textId="77777777" w:rsidTr="00125BFE">
        <w:tc>
          <w:tcPr>
            <w:tcW w:w="10490" w:type="dxa"/>
          </w:tcPr>
          <w:p w14:paraId="4D539959" w14:textId="77777777" w:rsidR="000A1443" w:rsidRDefault="000A1443" w:rsidP="00EC7FB3">
            <w:pPr>
              <w:pStyle w:val="afff6"/>
            </w:pPr>
            <w:r>
              <w:t>洗い出された業務の中から、優先度や重要度に基づいて順位</w:t>
            </w:r>
            <w:r>
              <w:rPr>
                <w:rFonts w:hint="eastAsia"/>
              </w:rPr>
              <w:t>づ</w:t>
            </w:r>
            <w:r>
              <w:t>けを行い、事前に計画した改善策や対応を実施します。</w:t>
            </w:r>
          </w:p>
        </w:tc>
      </w:tr>
      <w:tr w:rsidR="00F53B2F" w14:paraId="5C4BD173" w14:textId="77777777" w:rsidTr="00125BFE">
        <w:tc>
          <w:tcPr>
            <w:tcW w:w="10490" w:type="dxa"/>
            <w:shd w:val="clear" w:color="auto" w:fill="2E5496"/>
          </w:tcPr>
          <w:p w14:paraId="6BCAC09A" w14:textId="77777777" w:rsidR="000A1443" w:rsidRPr="00EC7FB3" w:rsidRDefault="000A1443" w:rsidP="00EC7FB3">
            <w:pPr>
              <w:pStyle w:val="aff0"/>
            </w:pPr>
            <w:r>
              <w:rPr>
                <w:spacing w:val="-2"/>
              </w:rPr>
              <w:t>手順</w:t>
            </w:r>
            <w:r>
              <w:rPr>
                <w:rFonts w:hint="eastAsia"/>
                <w:spacing w:val="-2"/>
              </w:rPr>
              <w:t>4</w:t>
            </w:r>
            <w:r>
              <w:t>：業務改革の実現</w:t>
            </w:r>
          </w:p>
        </w:tc>
      </w:tr>
      <w:tr w:rsidR="000A1443" w14:paraId="4D742884" w14:textId="77777777" w:rsidTr="00125BFE">
        <w:tc>
          <w:tcPr>
            <w:tcW w:w="10490" w:type="dxa"/>
          </w:tcPr>
          <w:p w14:paraId="63AF0C35" w14:textId="77777777" w:rsidR="000A1443" w:rsidRPr="00EC7FB3" w:rsidRDefault="000A1443" w:rsidP="00EC7FB3">
            <w:pPr>
              <w:pStyle w:val="afff6"/>
            </w:pPr>
            <w:r>
              <w:t>業務の効率化や品質向上を実現します。</w:t>
            </w:r>
          </w:p>
        </w:tc>
      </w:tr>
    </w:tbl>
    <w:p w14:paraId="7C4332EE" w14:textId="77777777" w:rsidR="000A1443" w:rsidRDefault="000A1443"/>
    <w:p w14:paraId="3905D2A4" w14:textId="77777777" w:rsidR="000A1443" w:rsidRDefault="000A1443">
      <w:pPr>
        <w:pStyle w:val="5"/>
      </w:pPr>
      <w:r w:rsidRPr="00F02612">
        <w:rPr>
          <w:rFonts w:hint="eastAsia"/>
        </w:rPr>
        <w:t>事例：某旅館（静岡県・宿泊業・飲食サービス業）</w:t>
      </w:r>
    </w:p>
    <w:p w14:paraId="2F6EB2EC" w14:textId="77777777" w:rsidR="000A1443" w:rsidRDefault="000A1443">
      <w:r w:rsidRPr="00246230">
        <w:rPr>
          <w:rFonts w:hint="eastAsia"/>
        </w:rPr>
        <w:t>社長が就任した平成27年は、観光業・宿泊業の市場規模が拡大している時期でした。その一方、人手不足や競合ホテルの増加による清掃業務の委託費高騰など、ホテル経営が厳しい状況でした。少ないコストと労力で生産性を上げるために、アウトソーシングが一般的であった清掃業務に対してデジタル技術を活用し、内製化に取</w:t>
      </w:r>
      <w:r>
        <w:rPr>
          <w:rFonts w:hint="eastAsia"/>
        </w:rPr>
        <w:t>り</w:t>
      </w:r>
      <w:r w:rsidRPr="00246230">
        <w:rPr>
          <w:rFonts w:hint="eastAsia"/>
        </w:rPr>
        <w:t>組みました。この取組によって、お客様満足度も向上しました。</w:t>
      </w:r>
    </w:p>
    <w:p w14:paraId="44D2DD4D" w14:textId="7B301B51" w:rsidR="000A1443" w:rsidRPr="00246230" w:rsidRDefault="00024689">
      <w:r>
        <w:rPr>
          <w:noProof/>
        </w:rPr>
        <w:drawing>
          <wp:anchor distT="0" distB="0" distL="114300" distR="114300" simplePos="0" relativeHeight="251656301" behindDoc="0" locked="0" layoutInCell="1" allowOverlap="1" wp14:anchorId="670D023A" wp14:editId="10FD8737">
            <wp:simplePos x="0" y="0"/>
            <wp:positionH relativeFrom="margin">
              <wp:posOffset>-104775</wp:posOffset>
            </wp:positionH>
            <wp:positionV relativeFrom="paragraph">
              <wp:posOffset>4006246</wp:posOffset>
            </wp:positionV>
            <wp:extent cx="6750685" cy="1524635"/>
            <wp:effectExtent l="0" t="0" r="0" b="0"/>
            <wp:wrapTopAndBottom/>
            <wp:docPr id="455483290"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750685" cy="1524635"/>
                    </a:xfrm>
                    <a:prstGeom prst="rect">
                      <a:avLst/>
                    </a:prstGeom>
                    <a:noFill/>
                    <a:ln>
                      <a:noFill/>
                    </a:ln>
                  </pic:spPr>
                </pic:pic>
              </a:graphicData>
            </a:graphic>
          </wp:anchor>
        </w:drawing>
      </w:r>
      <w:r>
        <w:rPr>
          <w:noProof/>
        </w:rPr>
        <mc:AlternateContent>
          <mc:Choice Requires="wps">
            <w:drawing>
              <wp:anchor distT="0" distB="0" distL="114300" distR="114300" simplePos="0" relativeHeight="251656224" behindDoc="0" locked="0" layoutInCell="1" allowOverlap="1" wp14:anchorId="2888354A" wp14:editId="7C0E0846">
                <wp:simplePos x="0" y="0"/>
                <wp:positionH relativeFrom="margin">
                  <wp:posOffset>0</wp:posOffset>
                </wp:positionH>
                <wp:positionV relativeFrom="paragraph">
                  <wp:posOffset>5420144</wp:posOffset>
                </wp:positionV>
                <wp:extent cx="6648450" cy="415290"/>
                <wp:effectExtent l="0" t="0" r="0" b="3810"/>
                <wp:wrapTopAndBottom/>
                <wp:docPr id="915443054" name="テキスト ボックス 915443054"/>
                <wp:cNvGraphicFramePr/>
                <a:graphic xmlns:a="http://schemas.openxmlformats.org/drawingml/2006/main">
                  <a:graphicData uri="http://schemas.microsoft.com/office/word/2010/wordprocessingShape">
                    <wps:wsp>
                      <wps:cNvSpPr txBox="1"/>
                      <wps:spPr>
                        <a:xfrm>
                          <a:off x="0" y="0"/>
                          <a:ext cx="6648450" cy="415290"/>
                        </a:xfrm>
                        <a:prstGeom prst="rect">
                          <a:avLst/>
                        </a:prstGeom>
                        <a:solidFill>
                          <a:schemeClr val="lt1"/>
                        </a:solidFill>
                        <a:ln w="6350">
                          <a:noFill/>
                        </a:ln>
                      </wps:spPr>
                      <wps:txbx>
                        <w:txbxContent>
                          <w:p w14:paraId="006ED3AE" w14:textId="103F5D0B" w:rsidR="000A1443" w:rsidRPr="00901592" w:rsidRDefault="000A1443">
                            <w:pPr>
                              <w:pStyle w:val="aff2"/>
                            </w:pPr>
                            <w:r w:rsidRPr="00901592">
                              <w:rPr>
                                <w:rFonts w:hint="eastAsia"/>
                              </w:rPr>
                              <w:t>図2</w:t>
                            </w:r>
                            <w:r w:rsidR="00D376FE">
                              <w:rPr>
                                <w:rFonts w:hint="eastAsia"/>
                              </w:rPr>
                              <w:t>9</w:t>
                            </w:r>
                            <w:r w:rsidRPr="00901592">
                              <w:t xml:space="preserve">. </w:t>
                            </w:r>
                            <w:r w:rsidRPr="00901592">
                              <w:rPr>
                                <w:rFonts w:hint="eastAsia"/>
                              </w:rPr>
                              <w:t>業務改革の流れ</w:t>
                            </w:r>
                          </w:p>
                          <w:p w14:paraId="36BB5EB4" w14:textId="77777777" w:rsidR="000A1443" w:rsidRPr="00C979BA" w:rsidRDefault="000A1443">
                            <w:pPr>
                              <w:pStyle w:val="aff2"/>
                            </w:pPr>
                            <w:r w:rsidRPr="00901592">
                              <w:rPr>
                                <w:rFonts w:hint="eastAsia"/>
                              </w:rPr>
                              <w:t>（出典）経済産業省「中小企業向け デジタルガバナンス・コード 実践の手引き</w:t>
                            </w:r>
                            <w:r w:rsidRPr="00901592">
                              <w:t>」をもとに作成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8354A" id="テキスト ボックス 915443054" o:spid="_x0000_s1080" type="#_x0000_t202" style="position:absolute;left:0;text-align:left;margin-left:0;margin-top:426.8pt;width:523.5pt;height:32.7pt;z-index:25165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" fillcolor="white [3201]" stroked="f" strokeweight=".5pt">
                <v:textbox>
                  <w:txbxContent>
                    <w:p w14:paraId="006ED3AE" w14:textId="103F5D0B" w:rsidR="000A1443" w:rsidRPr="00901592" w:rsidRDefault="000A1443">
                      <w:pPr>
                        <w:pStyle w:val="aff2"/>
                      </w:pPr>
                      <w:r w:rsidRPr="00901592">
                        <w:rPr>
                          <w:rFonts w:hint="eastAsia"/>
                        </w:rPr>
                        <w:t>図2</w:t>
                      </w:r>
                      <w:r w:rsidR="00D376FE">
                        <w:rPr>
                          <w:rFonts w:hint="eastAsia"/>
                        </w:rPr>
                        <w:t>9</w:t>
                      </w:r>
                      <w:r w:rsidRPr="00901592">
                        <w:t xml:space="preserve">. </w:t>
                      </w:r>
                      <w:r w:rsidRPr="00901592">
                        <w:rPr>
                          <w:rFonts w:hint="eastAsia"/>
                        </w:rPr>
                        <w:t>業務改革の流れ</w:t>
                      </w:r>
                    </w:p>
                    <w:p w14:paraId="36BB5EB4" w14:textId="77777777" w:rsidR="000A1443" w:rsidRPr="00C979BA" w:rsidRDefault="000A1443">
                      <w:pPr>
                        <w:pStyle w:val="aff2"/>
                      </w:pPr>
                      <w:r w:rsidRPr="00901592">
                        <w:rPr>
                          <w:rFonts w:hint="eastAsia"/>
                        </w:rPr>
                        <w:t>（出典）経済産業省「中小企業向け デジタルガバナンス・コード 実践の手引き</w:t>
                      </w:r>
                      <w:r w:rsidRPr="00901592">
                        <w:t>」をもとに作成</w:t>
                      </w:r>
                    </w:p>
                  </w:txbxContent>
                </v:textbox>
                <w10:wrap type="topAndBottom" anchorx="margin"/>
              </v:shape>
            </w:pict>
          </mc:Fallback>
        </mc:AlternateContent>
      </w:r>
    </w:p>
    <w:tbl>
      <w:tblPr>
        <w:tblStyle w:val="aa"/>
        <w:tblW w:w="10490" w:type="dxa"/>
        <w:tblInd w:w="-5" w:type="dxa"/>
        <w:tblLook w:val="04A0" w:firstRow="1" w:lastRow="0" w:firstColumn="1" w:lastColumn="0" w:noHBand="0" w:noVBand="1"/>
      </w:tblPr>
      <w:tblGrid>
        <w:gridCol w:w="10490"/>
      </w:tblGrid>
      <w:tr w:rsidR="00745F76" w14:paraId="2DF09C87" w14:textId="77777777" w:rsidTr="00125BFE">
        <w:tc>
          <w:tcPr>
            <w:tcW w:w="10490" w:type="dxa"/>
            <w:shd w:val="clear" w:color="auto" w:fill="2E5496"/>
            <w:vAlign w:val="center"/>
          </w:tcPr>
          <w:p w14:paraId="6880BD72" w14:textId="77777777" w:rsidR="000A1443" w:rsidRPr="00EC7FB3" w:rsidRDefault="000A1443" w:rsidP="00EC7FB3">
            <w:pPr>
              <w:pStyle w:val="aff0"/>
            </w:pPr>
            <w:r w:rsidRPr="00FC2E99">
              <w:t>手順</w:t>
            </w:r>
            <w:r>
              <w:rPr>
                <w:rFonts w:hint="eastAsia"/>
              </w:rPr>
              <w:t>1</w:t>
            </w:r>
            <w:r w:rsidRPr="00FC2E99">
              <w:t>：業務内容・業務フローの可視化</w:t>
            </w:r>
          </w:p>
        </w:tc>
      </w:tr>
      <w:tr w:rsidR="000A1443" w14:paraId="7350A8AD" w14:textId="77777777" w:rsidTr="00125BFE">
        <w:tc>
          <w:tcPr>
            <w:tcW w:w="10490" w:type="dxa"/>
            <w:vAlign w:val="center"/>
          </w:tcPr>
          <w:p w14:paraId="02B19FEB" w14:textId="77777777" w:rsidR="000A1443" w:rsidRPr="00FC2E99" w:rsidRDefault="000A1443" w:rsidP="00EC7FB3">
            <w:pPr>
              <w:pStyle w:val="afff6"/>
            </w:pPr>
            <w:r w:rsidRPr="00FC2E99">
              <w:rPr>
                <w:rFonts w:hint="eastAsia"/>
              </w:rPr>
              <w:t>現在アウトソーシングしている清掃業務について、業務内容を洗い出す。</w:t>
            </w:r>
          </w:p>
        </w:tc>
      </w:tr>
      <w:tr w:rsidR="00745F76" w14:paraId="2972CDCD" w14:textId="77777777" w:rsidTr="00125BFE">
        <w:tc>
          <w:tcPr>
            <w:tcW w:w="10490" w:type="dxa"/>
            <w:shd w:val="clear" w:color="auto" w:fill="2E5496"/>
            <w:vAlign w:val="center"/>
          </w:tcPr>
          <w:p w14:paraId="7863D86D" w14:textId="77777777" w:rsidR="000A1443" w:rsidRPr="00EC7FB3" w:rsidRDefault="000A1443" w:rsidP="00EC7FB3">
            <w:pPr>
              <w:pStyle w:val="aff0"/>
            </w:pPr>
            <w:r w:rsidRPr="00FC2E99">
              <w:t>手順2：削減・短縮可能な業務の洗い出し</w:t>
            </w:r>
          </w:p>
        </w:tc>
      </w:tr>
      <w:tr w:rsidR="000A1443" w14:paraId="00BDDF2A" w14:textId="77777777" w:rsidTr="00125BFE">
        <w:tc>
          <w:tcPr>
            <w:tcW w:w="10490" w:type="dxa"/>
            <w:vAlign w:val="center"/>
          </w:tcPr>
          <w:p w14:paraId="344E0338" w14:textId="77777777" w:rsidR="000A1443" w:rsidRPr="00EC7FB3" w:rsidRDefault="000A1443" w:rsidP="00EC7FB3">
            <w:pPr>
              <w:pStyle w:val="afff6"/>
            </w:pPr>
            <w:r w:rsidRPr="00EC7FB3">
              <w:rPr>
                <w:rFonts w:hint="eastAsia"/>
              </w:rPr>
              <w:t>洗い出した内容から以下の目標を立てる。</w:t>
            </w:r>
          </w:p>
          <w:p w14:paraId="2FDE5BB4" w14:textId="77777777" w:rsidR="000A1443" w:rsidRPr="00EC7FB3" w:rsidRDefault="000A1443" w:rsidP="00EC7FB3">
            <w:pPr>
              <w:pStyle w:val="afff6"/>
            </w:pPr>
            <w:r w:rsidRPr="00EC7FB3">
              <w:rPr>
                <w:rFonts w:hint="eastAsia"/>
              </w:rPr>
              <w:t>1.能力の見える化</w:t>
            </w:r>
          </w:p>
          <w:p w14:paraId="0070D280" w14:textId="77777777" w:rsidR="000A1443" w:rsidRPr="00EC7FB3" w:rsidRDefault="000A1443" w:rsidP="00EC7FB3">
            <w:pPr>
              <w:pStyle w:val="afff6"/>
            </w:pPr>
            <w:r w:rsidRPr="00EC7FB3">
              <w:rPr>
                <w:rFonts w:hint="eastAsia"/>
              </w:rPr>
              <w:t>2.清掃スキルの継承</w:t>
            </w:r>
          </w:p>
          <w:p w14:paraId="03481E45" w14:textId="77777777" w:rsidR="000A1443" w:rsidRPr="00FC2E99" w:rsidRDefault="000A1443" w:rsidP="00EC7FB3">
            <w:pPr>
              <w:pStyle w:val="afff6"/>
            </w:pPr>
            <w:r w:rsidRPr="00EC7FB3">
              <w:rPr>
                <w:rFonts w:hint="eastAsia"/>
              </w:rPr>
              <w:t>3.最新状況の共有</w:t>
            </w:r>
          </w:p>
        </w:tc>
      </w:tr>
      <w:tr w:rsidR="00745F76" w14:paraId="662B3787" w14:textId="77777777" w:rsidTr="00125BFE">
        <w:tc>
          <w:tcPr>
            <w:tcW w:w="10490" w:type="dxa"/>
            <w:shd w:val="clear" w:color="auto" w:fill="2E5496"/>
            <w:vAlign w:val="center"/>
          </w:tcPr>
          <w:p w14:paraId="0F26FFAD" w14:textId="77777777" w:rsidR="000A1443" w:rsidRPr="00EC7FB3" w:rsidRDefault="000A1443" w:rsidP="00EC7FB3">
            <w:pPr>
              <w:pStyle w:val="aff0"/>
            </w:pPr>
            <w:r w:rsidRPr="00FC2E99">
              <w:rPr>
                <w:spacing w:val="-2"/>
              </w:rPr>
              <w:t>手順3</w:t>
            </w:r>
            <w:r w:rsidRPr="00FC2E99">
              <w:t>：改善や対応の実施</w:t>
            </w:r>
          </w:p>
        </w:tc>
      </w:tr>
      <w:tr w:rsidR="000A1443" w14:paraId="4C355223" w14:textId="77777777" w:rsidTr="00125BFE">
        <w:tc>
          <w:tcPr>
            <w:tcW w:w="10490" w:type="dxa"/>
            <w:vAlign w:val="center"/>
          </w:tcPr>
          <w:p w14:paraId="22FE2DB0" w14:textId="77777777" w:rsidR="000A1443" w:rsidRPr="00EC7FB3" w:rsidRDefault="000A1443" w:rsidP="00EC7FB3">
            <w:pPr>
              <w:pStyle w:val="afff6"/>
            </w:pPr>
            <w:r w:rsidRPr="00FC2E99">
              <w:rPr>
                <w:rFonts w:hint="eastAsia"/>
              </w:rPr>
              <w:t>誰がどのくらい働いているか、労働投入量を可視化</w:t>
            </w:r>
          </w:p>
          <w:p w14:paraId="0C2B775B" w14:textId="77777777" w:rsidR="000A1443" w:rsidRPr="00EC7FB3" w:rsidRDefault="000A1443" w:rsidP="00EC7FB3">
            <w:pPr>
              <w:pStyle w:val="afff6"/>
            </w:pPr>
            <w:r w:rsidRPr="00EC7FB3">
              <w:rPr>
                <w:rFonts w:hint="eastAsia"/>
              </w:rPr>
              <w:t>清掃作業がうまい人を動画にし、具体的な手順を可視化・マニュアル化</w:t>
            </w:r>
          </w:p>
          <w:p w14:paraId="7A8E9D4B" w14:textId="77777777" w:rsidR="000A1443" w:rsidRPr="00FC2E99" w:rsidRDefault="000A1443" w:rsidP="00EC7FB3">
            <w:pPr>
              <w:pStyle w:val="afff6"/>
            </w:pPr>
            <w:r w:rsidRPr="00EC7FB3">
              <w:rPr>
                <w:rFonts w:hint="eastAsia"/>
              </w:rPr>
              <w:t>チャットツールを使って従業員同士の清掃状況の共有</w:t>
            </w:r>
          </w:p>
        </w:tc>
      </w:tr>
      <w:tr w:rsidR="00745F76" w14:paraId="02642AFC" w14:textId="77777777" w:rsidTr="00125BFE">
        <w:tc>
          <w:tcPr>
            <w:tcW w:w="10490" w:type="dxa"/>
            <w:shd w:val="clear" w:color="auto" w:fill="2E5496"/>
            <w:vAlign w:val="center"/>
          </w:tcPr>
          <w:p w14:paraId="349CE75A" w14:textId="77777777" w:rsidR="000A1443" w:rsidRPr="00EC7FB3" w:rsidRDefault="000A1443" w:rsidP="00EC7FB3">
            <w:pPr>
              <w:pStyle w:val="aff0"/>
            </w:pPr>
            <w:r w:rsidRPr="00FC2E99">
              <w:rPr>
                <w:spacing w:val="-2"/>
              </w:rPr>
              <w:t>手順4</w:t>
            </w:r>
            <w:r w:rsidRPr="00FC2E99">
              <w:t>：業務改革の実現</w:t>
            </w:r>
          </w:p>
        </w:tc>
      </w:tr>
      <w:tr w:rsidR="000A1443" w14:paraId="245AA55B" w14:textId="77777777" w:rsidTr="00125BFE">
        <w:tc>
          <w:tcPr>
            <w:tcW w:w="10490" w:type="dxa"/>
            <w:vAlign w:val="center"/>
          </w:tcPr>
          <w:p w14:paraId="57D1BD5E" w14:textId="77777777" w:rsidR="000A1443" w:rsidRPr="00FC2E99" w:rsidRDefault="000A1443" w:rsidP="00EC7FB3">
            <w:pPr>
              <w:pStyle w:val="afff6"/>
            </w:pPr>
            <w:r w:rsidRPr="00FC2E99">
              <w:rPr>
                <w:rFonts w:hint="eastAsia"/>
              </w:rPr>
              <w:t>一部屋あたりの清掃時間を減らすことができ、結果として接客の質も</w:t>
            </w:r>
            <w:r>
              <w:rPr>
                <w:rFonts w:hint="eastAsia"/>
              </w:rPr>
              <w:t>上がり、</w:t>
            </w:r>
            <w:r w:rsidRPr="00FC2E99">
              <w:rPr>
                <w:rFonts w:hint="eastAsia"/>
              </w:rPr>
              <w:t>お客様満足度の点数も上がりました。</w:t>
            </w:r>
          </w:p>
        </w:tc>
      </w:tr>
    </w:tbl>
    <w:p w14:paraId="269F8E6F" w14:textId="77777777" w:rsidR="000A1443" w:rsidRDefault="000A1443" w:rsidP="003E0313">
      <w:pPr>
        <w:pStyle w:val="4"/>
      </w:pPr>
      <w:bookmarkStart w:id="446" w:name="_Toc185338841"/>
      <w:bookmarkStart w:id="447" w:name="_Toc187824591"/>
      <w:bookmarkStart w:id="448" w:name="_Toc188348942"/>
      <w:r w:rsidRPr="00246230">
        <w:t>ITを活用した新たなビジネスの展開（</w:t>
      </w:r>
      <w:r>
        <w:rPr>
          <w:rFonts w:hint="eastAsia"/>
        </w:rPr>
        <w:t>DX）</w:t>
      </w:r>
      <w:bookmarkEnd w:id="446"/>
      <w:bookmarkEnd w:id="447"/>
      <w:bookmarkEnd w:id="448"/>
    </w:p>
    <w:p w14:paraId="5227FE62" w14:textId="77777777" w:rsidR="000A1443" w:rsidRDefault="000A1443">
      <w:pPr>
        <w:pStyle w:val="5"/>
      </w:pPr>
      <w:r w:rsidRPr="00116CD7">
        <w:rPr>
          <w:rFonts w:hint="eastAsia"/>
        </w:rPr>
        <w:t>「攻めの</w:t>
      </w:r>
      <w:r w:rsidRPr="00116CD7">
        <w:t>IT投資」：</w:t>
      </w:r>
      <w:r>
        <w:rPr>
          <w:rFonts w:hint="eastAsia"/>
        </w:rPr>
        <w:t>DX</w:t>
      </w:r>
    </w:p>
    <w:p w14:paraId="6356C912" w14:textId="77777777" w:rsidR="000A1443" w:rsidRDefault="000A1443">
      <w:r w:rsidRPr="00246230">
        <w:rPr>
          <w:rFonts w:hint="eastAsia"/>
        </w:rPr>
        <w:t>業務効率化やコスト削減のためにデジタル技術やツールに投資する「守りの</w:t>
      </w:r>
      <w:r w:rsidRPr="00246230">
        <w:t>IT投資」に加えて、デジタル技術を用いて、ビジネスモデルを変革したり、顧客視点で新たな価値を創出したりする</w:t>
      </w:r>
      <w:r>
        <w:rPr>
          <w:rFonts w:hint="eastAsia"/>
        </w:rPr>
        <w:t>DX</w:t>
      </w:r>
      <w:r w:rsidRPr="00246230">
        <w:t>を推進させるため、「攻めの</w:t>
      </w:r>
      <w:r w:rsidRPr="00246230">
        <w:rPr>
          <w:rFonts w:hint="eastAsia"/>
        </w:rPr>
        <w:t>IT</w:t>
      </w:r>
      <w:r w:rsidRPr="00246230">
        <w:t>投資」を行うことが必要です。</w:t>
      </w:r>
    </w:p>
    <w:p w14:paraId="136C9EB8" w14:textId="77777777" w:rsidR="000A1443" w:rsidRPr="00246230" w:rsidRDefault="000A1443"/>
    <w:p w14:paraId="4911B0E4" w14:textId="77777777" w:rsidR="000A1443" w:rsidRDefault="000A1443">
      <w:pPr>
        <w:pStyle w:val="5"/>
      </w:pPr>
      <w:r>
        <w:rPr>
          <w:rFonts w:hint="eastAsia"/>
        </w:rPr>
        <w:t>必要な理由</w:t>
      </w:r>
    </w:p>
    <w:tbl>
      <w:tblPr>
        <w:tblStyle w:val="aa"/>
        <w:tblW w:w="10632" w:type="dxa"/>
        <w:tblInd w:w="-5" w:type="dxa"/>
        <w:tblLook w:val="04A0" w:firstRow="1" w:lastRow="0" w:firstColumn="1" w:lastColumn="0" w:noHBand="0" w:noVBand="1"/>
      </w:tblPr>
      <w:tblGrid>
        <w:gridCol w:w="10632"/>
      </w:tblGrid>
      <w:tr w:rsidR="000A1443" w14:paraId="3AEAC592" w14:textId="77777777" w:rsidTr="00125BFE">
        <w:tc>
          <w:tcPr>
            <w:tcW w:w="10632" w:type="dxa"/>
          </w:tcPr>
          <w:p w14:paraId="46BBEF92" w14:textId="77777777" w:rsidR="000A1443" w:rsidRPr="006A5980" w:rsidRDefault="000A1443" w:rsidP="006A5980">
            <w:pPr>
              <w:pStyle w:val="afff6"/>
            </w:pPr>
            <w:r w:rsidRPr="006A5980">
              <w:t>ビジネス環境の急激な変化に対応するため</w:t>
            </w:r>
          </w:p>
          <w:p w14:paraId="32E29E97" w14:textId="77777777" w:rsidR="000A1443" w:rsidRPr="006A5980" w:rsidRDefault="000A1443" w:rsidP="006A5980">
            <w:pPr>
              <w:pStyle w:val="afff6"/>
            </w:pPr>
            <w:r w:rsidRPr="006A5980">
              <w:rPr>
                <w:rFonts w:hint="eastAsia"/>
              </w:rPr>
              <w:t>デジタル技術の普及により、新たな競合他社が市場に参入し、従来のビジネスの常識が変化しています。この状況下で企業がビジネスを継続していくためには、「攻めの</w:t>
            </w:r>
            <w:r w:rsidRPr="006A5980">
              <w:t>IT投資」に</w:t>
            </w:r>
            <w:r w:rsidRPr="006A5980">
              <w:rPr>
                <w:rFonts w:hint="eastAsia"/>
              </w:rPr>
              <w:t>よって、製品・サービスの品質向上や新規開発、ビジネスモデルの変革などを行い、企業の競争力を維持および強化することが必要です。</w:t>
            </w:r>
          </w:p>
        </w:tc>
      </w:tr>
      <w:tr w:rsidR="000A1443" w14:paraId="5D1B45AC" w14:textId="77777777" w:rsidTr="00125BFE">
        <w:tc>
          <w:tcPr>
            <w:tcW w:w="10632" w:type="dxa"/>
          </w:tcPr>
          <w:p w14:paraId="5BAA4D27" w14:textId="77777777" w:rsidR="000A1443" w:rsidRPr="006A5980" w:rsidRDefault="000A1443" w:rsidP="006A5980">
            <w:pPr>
              <w:pStyle w:val="afff6"/>
            </w:pPr>
            <w:r w:rsidRPr="006A5980">
              <w:t>多様化する顧客のニーズに応えるため</w:t>
            </w:r>
          </w:p>
          <w:p w14:paraId="2F5EA637" w14:textId="77777777" w:rsidR="000A1443" w:rsidRPr="006A5980" w:rsidRDefault="000A1443" w:rsidP="006A5980">
            <w:pPr>
              <w:pStyle w:val="afff6"/>
            </w:pPr>
            <w:r w:rsidRPr="006A5980">
              <w:rPr>
                <w:rFonts w:hint="eastAsia"/>
              </w:rPr>
              <w:t>デジタル時代において、顧客のニーズや期待は大きく変化しています。そのため、「攻めの</w:t>
            </w:r>
            <w:r w:rsidRPr="006A5980">
              <w:t>IT投資」によって</w:t>
            </w:r>
            <w:r w:rsidRPr="006A5980">
              <w:rPr>
                <w:rFonts w:hint="eastAsia"/>
              </w:rPr>
              <w:t>DX</w:t>
            </w:r>
            <w:r w:rsidRPr="006A5980">
              <w:t>を推進させ、顧客視点で新たな価値</w:t>
            </w:r>
            <w:r w:rsidRPr="006A5980">
              <w:rPr>
                <w:rFonts w:hint="eastAsia"/>
              </w:rPr>
              <w:t>を創出し、顧客満足度を高めていくことが必要です。</w:t>
            </w:r>
          </w:p>
        </w:tc>
      </w:tr>
      <w:tr w:rsidR="000A1443" w14:paraId="61E0316D" w14:textId="77777777" w:rsidTr="00125BFE">
        <w:tc>
          <w:tcPr>
            <w:tcW w:w="10632" w:type="dxa"/>
          </w:tcPr>
          <w:p w14:paraId="7A4CD270" w14:textId="77777777" w:rsidR="000A1443" w:rsidRPr="006A5980" w:rsidRDefault="000A1443" w:rsidP="006A5980">
            <w:pPr>
              <w:pStyle w:val="afff6"/>
            </w:pPr>
            <w:r w:rsidRPr="006A5980">
              <w:t>「攻めのIT投資」には、以下のようなものがあります。</w:t>
            </w:r>
          </w:p>
          <w:p w14:paraId="703215A9" w14:textId="77777777" w:rsidR="000A1443" w:rsidRPr="006A5980" w:rsidRDefault="000A1443" w:rsidP="00892C01">
            <w:pPr>
              <w:pStyle w:val="afff6"/>
              <w:numPr>
                <w:ilvl w:val="0"/>
                <w:numId w:val="750"/>
              </w:numPr>
            </w:pPr>
            <w:r w:rsidRPr="006A5980">
              <w:t>新規事業の立ち上げ、事業発展</w:t>
            </w:r>
            <w:r w:rsidRPr="006A5980">
              <w:tab/>
            </w:r>
          </w:p>
          <w:p w14:paraId="4C75E1B7" w14:textId="77777777" w:rsidR="000A1443" w:rsidRPr="006A5980" w:rsidRDefault="000A1443" w:rsidP="00892C01">
            <w:pPr>
              <w:pStyle w:val="afff6"/>
              <w:numPr>
                <w:ilvl w:val="0"/>
                <w:numId w:val="750"/>
              </w:numPr>
            </w:pPr>
            <w:r w:rsidRPr="006A5980">
              <w:t>既存製品の品質向上・新製品やサービスの開発</w:t>
            </w:r>
          </w:p>
          <w:p w14:paraId="616103EB" w14:textId="77777777" w:rsidR="000A1443" w:rsidRPr="006A5980" w:rsidRDefault="000A1443" w:rsidP="00892C01">
            <w:pPr>
              <w:pStyle w:val="afff6"/>
              <w:numPr>
                <w:ilvl w:val="0"/>
                <w:numId w:val="750"/>
              </w:numPr>
            </w:pPr>
            <w:r w:rsidRPr="006A5980">
              <w:t>ビジネスモデルの変革など</w:t>
            </w:r>
          </w:p>
        </w:tc>
      </w:tr>
    </w:tbl>
    <w:p w14:paraId="70D50161" w14:textId="77777777" w:rsidR="000A1443" w:rsidRDefault="000A1443"/>
    <w:p w14:paraId="36A2DDD3" w14:textId="77777777" w:rsidR="000A1443" w:rsidRDefault="000A1443">
      <w:pPr>
        <w:pStyle w:val="5"/>
      </w:pPr>
      <w:r>
        <w:rPr>
          <w:rFonts w:hint="eastAsia"/>
        </w:rPr>
        <w:t>進め方</w:t>
      </w:r>
    </w:p>
    <w:tbl>
      <w:tblPr>
        <w:tblStyle w:val="aa"/>
        <w:tblW w:w="10632" w:type="dxa"/>
        <w:tblInd w:w="-5" w:type="dxa"/>
        <w:tblLook w:val="04A0" w:firstRow="1" w:lastRow="0" w:firstColumn="1" w:lastColumn="0" w:noHBand="0" w:noVBand="1"/>
      </w:tblPr>
      <w:tblGrid>
        <w:gridCol w:w="10632"/>
      </w:tblGrid>
      <w:tr w:rsidR="000A1443" w14:paraId="198A572C" w14:textId="77777777" w:rsidTr="00125BFE">
        <w:tc>
          <w:tcPr>
            <w:tcW w:w="10632" w:type="dxa"/>
            <w:shd w:val="clear" w:color="auto" w:fill="2E5496"/>
          </w:tcPr>
          <w:p w14:paraId="2124BD99" w14:textId="77777777" w:rsidR="000A1443" w:rsidRDefault="000A1443" w:rsidP="006A5980">
            <w:pPr>
              <w:pStyle w:val="aff0"/>
            </w:pPr>
            <w:r>
              <w:t>手順</w:t>
            </w:r>
            <w:r>
              <w:rPr>
                <w:rFonts w:hint="eastAsia"/>
              </w:rPr>
              <w:t>1</w:t>
            </w:r>
            <w:r>
              <w:t>：経営ビジョン・戦略の策定</w:t>
            </w:r>
          </w:p>
        </w:tc>
      </w:tr>
      <w:tr w:rsidR="000A1443" w14:paraId="6A692884" w14:textId="77777777" w:rsidTr="00125BFE">
        <w:tc>
          <w:tcPr>
            <w:tcW w:w="10632" w:type="dxa"/>
          </w:tcPr>
          <w:p w14:paraId="6B3EFC7D" w14:textId="77777777" w:rsidR="000A1443" w:rsidRDefault="000A1443" w:rsidP="006A5980">
            <w:pPr>
              <w:pStyle w:val="afff6"/>
            </w:pPr>
            <w:r>
              <w:t>デジタル技術によって市場や顧客のニーズがどのように変化するのかを検討した上で、企業の存在意義や企業理念を再認識し、5～10年後の中長期的な視点で顧客にどのような価値を提供していきたいのか、ビジョンを明確にします。</w:t>
            </w:r>
          </w:p>
        </w:tc>
      </w:tr>
      <w:tr w:rsidR="000A1443" w14:paraId="575A0784" w14:textId="77777777" w:rsidTr="00125BFE">
        <w:tc>
          <w:tcPr>
            <w:tcW w:w="10632" w:type="dxa"/>
            <w:shd w:val="clear" w:color="auto" w:fill="2E5496"/>
          </w:tcPr>
          <w:p w14:paraId="5F443960" w14:textId="77777777" w:rsidR="000A1443" w:rsidRDefault="000A1443" w:rsidP="006A5980">
            <w:pPr>
              <w:pStyle w:val="aff0"/>
            </w:pPr>
            <w:r>
              <w:t>手順2：変革の準備・課題の抽出</w:t>
            </w:r>
          </w:p>
        </w:tc>
      </w:tr>
      <w:tr w:rsidR="000A1443" w14:paraId="177ACEBE" w14:textId="77777777" w:rsidTr="00125BFE">
        <w:tc>
          <w:tcPr>
            <w:tcW w:w="10632" w:type="dxa"/>
          </w:tcPr>
          <w:p w14:paraId="33DF4585" w14:textId="77777777" w:rsidR="000A1443" w:rsidRDefault="000A1443" w:rsidP="006A5980">
            <w:pPr>
              <w:pStyle w:val="afff6"/>
            </w:pPr>
            <w:r>
              <w:t>将来のビジョンと現状のギャップから、課題を抽出します。また、関係者に将来のビジョンを説明し、変革を受け入れてもらえるような意識改革を行い、全社的に取</w:t>
            </w:r>
            <w:r>
              <w:rPr>
                <w:rFonts w:hint="eastAsia"/>
              </w:rPr>
              <w:t>り</w:t>
            </w:r>
            <w:r>
              <w:t>組める体制を整えます。</w:t>
            </w:r>
          </w:p>
        </w:tc>
      </w:tr>
      <w:tr w:rsidR="000A1443" w14:paraId="6438167A" w14:textId="77777777" w:rsidTr="00125BFE">
        <w:tc>
          <w:tcPr>
            <w:tcW w:w="10632" w:type="dxa"/>
            <w:shd w:val="clear" w:color="auto" w:fill="2E5496"/>
          </w:tcPr>
          <w:p w14:paraId="5D5A172E" w14:textId="77777777" w:rsidR="000A1443" w:rsidRDefault="000A1443" w:rsidP="006A5980">
            <w:pPr>
              <w:pStyle w:val="aff0"/>
            </w:pPr>
            <w:r>
              <w:t>手順3：デジタル技術・業務改革による課題の解決</w:t>
            </w:r>
          </w:p>
        </w:tc>
      </w:tr>
      <w:tr w:rsidR="000A1443" w14:paraId="18A9C011" w14:textId="77777777" w:rsidTr="00125BFE">
        <w:tc>
          <w:tcPr>
            <w:tcW w:w="10632" w:type="dxa"/>
          </w:tcPr>
          <w:p w14:paraId="56C32D32" w14:textId="77777777" w:rsidR="000A1443" w:rsidRPr="006A5980" w:rsidRDefault="000A1443" w:rsidP="006A5980">
            <w:pPr>
              <w:pStyle w:val="afff6"/>
            </w:pPr>
            <w:r>
              <w:t>デジタル技術の活用や業務プロセスの見直し、企業文化の改革などにより、課題を解決していきます。</w:t>
            </w:r>
          </w:p>
        </w:tc>
      </w:tr>
      <w:tr w:rsidR="000A1443" w14:paraId="24C667AF" w14:textId="77777777" w:rsidTr="00125BFE">
        <w:tc>
          <w:tcPr>
            <w:tcW w:w="10632" w:type="dxa"/>
            <w:shd w:val="clear" w:color="auto" w:fill="2E5496"/>
          </w:tcPr>
          <w:p w14:paraId="433A0B0A" w14:textId="77777777" w:rsidR="000A1443" w:rsidRDefault="000A1443" w:rsidP="006A5980">
            <w:pPr>
              <w:pStyle w:val="aff0"/>
            </w:pPr>
            <w:r>
              <w:t>手順4：顧客に新たな価値を提供・他社のDX</w:t>
            </w:r>
            <w:r>
              <w:rPr>
                <w:spacing w:val="-4"/>
              </w:rPr>
              <w:t>に貢献</w:t>
            </w:r>
          </w:p>
        </w:tc>
      </w:tr>
      <w:tr w:rsidR="000A1443" w14:paraId="75FE50AE" w14:textId="77777777" w:rsidTr="00125BFE">
        <w:tc>
          <w:tcPr>
            <w:tcW w:w="10632" w:type="dxa"/>
          </w:tcPr>
          <w:p w14:paraId="6A847160" w14:textId="6D0F8F59" w:rsidR="000A1443" w:rsidRDefault="000A1443" w:rsidP="006A5980">
            <w:pPr>
              <w:pStyle w:val="afff6"/>
            </w:pPr>
            <w:r>
              <w:t>新たな価値を創出し、顧客に提供します。さらに、</w:t>
            </w:r>
            <w:bookmarkStart w:id="449" w:name="■サプライチェーン6ー2ー4"/>
            <w:r w:rsidR="003D54D7">
              <w:fldChar w:fldCharType="begin"/>
            </w:r>
            <w:r w:rsidR="003D54D7">
              <w:instrText>HYPERLINK  \l "■サプライチェーン"</w:instrText>
            </w:r>
            <w:r w:rsidR="003D54D7">
              <w:fldChar w:fldCharType="separate"/>
            </w:r>
            <w:r w:rsidRPr="003D54D7">
              <w:rPr>
                <w:rStyle w:val="a7"/>
              </w:rPr>
              <w:t>サプライチェーン</w:t>
            </w:r>
            <w:bookmarkEnd w:id="449"/>
            <w:r w:rsidR="003D54D7">
              <w:fldChar w:fldCharType="end"/>
            </w:r>
            <w:r>
              <w:t>全体に対しても貢献していきます。</w:t>
            </w:r>
          </w:p>
        </w:tc>
      </w:tr>
    </w:tbl>
    <w:tbl>
      <w:tblPr>
        <w:tblStyle w:val="aa"/>
        <w:tblpPr w:leftFromText="142" w:rightFromText="142" w:vertAnchor="text" w:horzAnchor="margin" w:tblpY="453"/>
        <w:tblW w:w="10632" w:type="dxa"/>
        <w:tblLook w:val="04A0" w:firstRow="1" w:lastRow="0" w:firstColumn="1" w:lastColumn="0" w:noHBand="0" w:noVBand="1"/>
      </w:tblPr>
      <w:tblGrid>
        <w:gridCol w:w="4524"/>
        <w:gridCol w:w="6108"/>
      </w:tblGrid>
      <w:tr w:rsidR="000A1443" w14:paraId="59060076" w14:textId="77777777">
        <w:trPr>
          <w:trHeight w:val="273"/>
        </w:trPr>
        <w:tc>
          <w:tcPr>
            <w:tcW w:w="10632" w:type="dxa"/>
            <w:gridSpan w:val="2"/>
          </w:tcPr>
          <w:p w14:paraId="386A1720" w14:textId="77777777" w:rsidR="000A1443" w:rsidRPr="00515A8F" w:rsidRDefault="000A1443" w:rsidP="00601047">
            <w:pPr>
              <w:pStyle w:val="affe"/>
              <w:framePr w:hSpace="0" w:wrap="auto" w:vAnchor="margin" w:hAnchor="text" w:yAlign="inline"/>
            </w:pPr>
            <w:r w:rsidRPr="00515A8F">
              <w:t>詳細理解のため参考となる文献（参考文献</w:t>
            </w:r>
            <w:r w:rsidRPr="00515A8F">
              <w:rPr>
                <w:spacing w:val="-10"/>
              </w:rPr>
              <w:t>）</w:t>
            </w:r>
          </w:p>
        </w:tc>
      </w:tr>
      <w:tr w:rsidR="000A1443" w14:paraId="39BD35ED" w14:textId="77777777">
        <w:tc>
          <w:tcPr>
            <w:tcW w:w="4524" w:type="dxa"/>
            <w:shd w:val="clear" w:color="auto" w:fill="F1A983" w:themeFill="accent2" w:themeFillTint="99"/>
          </w:tcPr>
          <w:p w14:paraId="564CA6E7" w14:textId="77777777" w:rsidR="000A1443" w:rsidRPr="00515A8F" w:rsidRDefault="000A1443" w:rsidP="00601047">
            <w:pPr>
              <w:pStyle w:val="affe"/>
              <w:framePr w:hSpace="0" w:wrap="auto" w:vAnchor="margin" w:hAnchor="text" w:yAlign="inline"/>
            </w:pPr>
            <w:r w:rsidRPr="00515A8F">
              <w:t>中堅・中小企業等向け「デジタルガバナンス・コード」実践の手引き</w:t>
            </w:r>
          </w:p>
        </w:tc>
        <w:tc>
          <w:tcPr>
            <w:tcW w:w="6108" w:type="dxa"/>
          </w:tcPr>
          <w:p w14:paraId="55ABC54E" w14:textId="77777777" w:rsidR="000A1443" w:rsidRPr="00515A8F" w:rsidRDefault="007E354B" w:rsidP="00601047">
            <w:pPr>
              <w:pStyle w:val="affe"/>
              <w:framePr w:hSpace="0" w:wrap="auto" w:vAnchor="margin" w:hAnchor="text" w:yAlign="inline"/>
            </w:pPr>
            <w:hyperlink r:id="rId72">
              <w:r w:rsidR="000A1443" w:rsidRPr="00515A8F">
                <w:rPr>
                  <w:spacing w:val="-2"/>
                </w:rPr>
                <w:t>https://www.meti.go.jp/policy/it_policy/investment/dx-chushoguidebook/contents.html</w:t>
              </w:r>
            </w:hyperlink>
          </w:p>
        </w:tc>
      </w:tr>
    </w:tbl>
    <w:p w14:paraId="2ACA90DA" w14:textId="77777777" w:rsidR="000A1443" w:rsidRPr="00055799" w:rsidRDefault="000A1443"/>
    <w:p w14:paraId="3823C72C" w14:textId="77777777" w:rsidR="000A1443" w:rsidRDefault="000A1443" w:rsidP="00421873"/>
    <w:p w14:paraId="4F9CC3DE" w14:textId="77777777" w:rsidR="000A1443" w:rsidRDefault="000A1443">
      <w:pPr>
        <w:pStyle w:val="5"/>
      </w:pPr>
      <w:r>
        <w:rPr>
          <w:rFonts w:hint="eastAsia"/>
        </w:rPr>
        <w:t>事例：某ワイン製造会社（北海道・酒類製造業）</w:t>
      </w:r>
    </w:p>
    <w:p w14:paraId="4C12F02B" w14:textId="79F641E2" w:rsidR="000A1443" w:rsidRDefault="000A1443">
      <w:r>
        <w:rPr>
          <w:noProof/>
        </w:rPr>
        <w:drawing>
          <wp:anchor distT="0" distB="0" distL="114300" distR="114300" simplePos="0" relativeHeight="251656306" behindDoc="0" locked="0" layoutInCell="1" allowOverlap="1" wp14:anchorId="6AE6F666" wp14:editId="785FDF11">
            <wp:simplePos x="0" y="0"/>
            <wp:positionH relativeFrom="margin">
              <wp:align>center</wp:align>
            </wp:positionH>
            <wp:positionV relativeFrom="paragraph">
              <wp:posOffset>1139190</wp:posOffset>
            </wp:positionV>
            <wp:extent cx="6153150" cy="1424305"/>
            <wp:effectExtent l="0" t="0" r="0" b="0"/>
            <wp:wrapTopAndBottom/>
            <wp:docPr id="7251523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52356"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153150" cy="1424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44730">
        <w:rPr>
          <w:noProof/>
        </w:rPr>
        <mc:AlternateContent>
          <mc:Choice Requires="wps">
            <w:drawing>
              <wp:anchor distT="0" distB="0" distL="114300" distR="114300" simplePos="0" relativeHeight="251656228" behindDoc="0" locked="0" layoutInCell="1" allowOverlap="1" wp14:anchorId="205CCC70" wp14:editId="67EF741F">
                <wp:simplePos x="0" y="0"/>
                <wp:positionH relativeFrom="margin">
                  <wp:align>center</wp:align>
                </wp:positionH>
                <wp:positionV relativeFrom="paragraph">
                  <wp:posOffset>2454957</wp:posOffset>
                </wp:positionV>
                <wp:extent cx="4238625" cy="396240"/>
                <wp:effectExtent l="0" t="0" r="9525" b="3810"/>
                <wp:wrapTopAndBottom/>
                <wp:docPr id="976110837" name="テキスト ボックス 976110837"/>
                <wp:cNvGraphicFramePr/>
                <a:graphic xmlns:a="http://schemas.openxmlformats.org/drawingml/2006/main">
                  <a:graphicData uri="http://schemas.microsoft.com/office/word/2010/wordprocessingShape">
                    <wps:wsp>
                      <wps:cNvSpPr txBox="1"/>
                      <wps:spPr>
                        <a:xfrm>
                          <a:off x="0" y="0"/>
                          <a:ext cx="4238625" cy="396240"/>
                        </a:xfrm>
                        <a:prstGeom prst="rect">
                          <a:avLst/>
                        </a:prstGeom>
                        <a:solidFill>
                          <a:sysClr val="window" lastClr="FFFFFF"/>
                        </a:solidFill>
                        <a:ln w="6350">
                          <a:noFill/>
                        </a:ln>
                      </wps:spPr>
                      <wps:txbx>
                        <w:txbxContent>
                          <w:p w14:paraId="4E45ED64" w14:textId="10B079A8" w:rsidR="000A1443" w:rsidRPr="0047637F" w:rsidRDefault="000A1443">
                            <w:pPr>
                              <w:pStyle w:val="aff2"/>
                            </w:pPr>
                            <w:r w:rsidRPr="0047637F">
                              <w:rPr>
                                <w:rFonts w:hint="eastAsia"/>
                              </w:rPr>
                              <w:t>図</w:t>
                            </w:r>
                            <w:r w:rsidR="00D376FE">
                              <w:rPr>
                                <w:rFonts w:hint="eastAsia"/>
                              </w:rPr>
                              <w:t>30</w:t>
                            </w:r>
                            <w:r w:rsidRPr="0047637F">
                              <w:t xml:space="preserve">. </w:t>
                            </w:r>
                            <w:r>
                              <w:rPr>
                                <w:rFonts w:hint="eastAsia"/>
                              </w:rPr>
                              <w:t>業務改革の流れ</w:t>
                            </w:r>
                          </w:p>
                          <w:p w14:paraId="6BB103B2" w14:textId="77777777" w:rsidR="000A1443" w:rsidRPr="00C979BA" w:rsidRDefault="000A1443">
                            <w:pPr>
                              <w:pStyle w:val="aff2"/>
                            </w:pPr>
                            <w:r w:rsidRPr="0047637F">
                              <w:rPr>
                                <w:rFonts w:hint="eastAsia"/>
                              </w:rPr>
                              <w:t>（出典）経済産業省「</w:t>
                            </w:r>
                            <w:r>
                              <w:rPr>
                                <w:rFonts w:hint="eastAsia"/>
                              </w:rPr>
                              <w:t>中小企業向け デジタルガバナンス・コード 実践の手引き</w:t>
                            </w:r>
                            <w:r w:rsidRPr="0047637F">
                              <w:t>」をもとに作成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CCC70" id="テキスト ボックス 976110837" o:spid="_x0000_s1081" type="#_x0000_t202" style="position:absolute;left:0;text-align:left;margin-left:0;margin-top:193.3pt;width:333.75pt;height:31.2pt;z-index:2516562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" fillcolor="window" stroked="f" strokeweight=".5pt">
                <v:textbox>
                  <w:txbxContent>
                    <w:p w14:paraId="4E45ED64" w14:textId="10B079A8" w:rsidR="000A1443" w:rsidRPr="0047637F" w:rsidRDefault="000A1443">
                      <w:pPr>
                        <w:pStyle w:val="aff2"/>
                      </w:pPr>
                      <w:r w:rsidRPr="0047637F">
                        <w:rPr>
                          <w:rFonts w:hint="eastAsia"/>
                        </w:rPr>
                        <w:t>図</w:t>
                      </w:r>
                      <w:r w:rsidR="00D376FE">
                        <w:rPr>
                          <w:rFonts w:hint="eastAsia"/>
                        </w:rPr>
                        <w:t>30</w:t>
                      </w:r>
                      <w:r w:rsidRPr="0047637F">
                        <w:t xml:space="preserve">. </w:t>
                      </w:r>
                      <w:r>
                        <w:rPr>
                          <w:rFonts w:hint="eastAsia"/>
                        </w:rPr>
                        <w:t>業務改革の流れ</w:t>
                      </w:r>
                    </w:p>
                    <w:p w14:paraId="6BB103B2" w14:textId="77777777" w:rsidR="000A1443" w:rsidRPr="00C979BA" w:rsidRDefault="000A1443">
                      <w:pPr>
                        <w:pStyle w:val="aff2"/>
                      </w:pPr>
                      <w:r w:rsidRPr="0047637F">
                        <w:rPr>
                          <w:rFonts w:hint="eastAsia"/>
                        </w:rPr>
                        <w:t>（出典）経済産業省「</w:t>
                      </w:r>
                      <w:r>
                        <w:rPr>
                          <w:rFonts w:hint="eastAsia"/>
                        </w:rPr>
                        <w:t>中小企業向け デジタルガバナンス・コード 実践の手引き</w:t>
                      </w:r>
                      <w:r w:rsidRPr="0047637F">
                        <w:t>」をもとに作成</w:t>
                      </w:r>
                    </w:p>
                  </w:txbxContent>
                </v:textbox>
                <w10:wrap type="topAndBottom" anchorx="margin"/>
              </v:shape>
            </w:pict>
          </mc:Fallback>
        </mc:AlternateContent>
      </w:r>
      <w:r w:rsidRPr="00246230">
        <w:rPr>
          <w:rFonts w:hint="eastAsia"/>
        </w:rPr>
        <w:t>北海道でワイン製造を営む会社が</w:t>
      </w:r>
      <w:r w:rsidRPr="00246230">
        <w:t>DXの取</w:t>
      </w:r>
      <w:r>
        <w:rPr>
          <w:rFonts w:hint="eastAsia"/>
        </w:rPr>
        <w:t>り</w:t>
      </w:r>
      <w:r w:rsidRPr="00246230">
        <w:t>組むきっか</w:t>
      </w:r>
      <w:r w:rsidRPr="00246230">
        <w:rPr>
          <w:rFonts w:hint="eastAsia"/>
        </w:rPr>
        <w:t>け</w:t>
      </w:r>
      <w:r w:rsidRPr="00246230">
        <w:t>は、産地を細分化した高品質なワインを安定化してお客様に届け、農家にもしっかりと利益を還元したい</w:t>
      </w:r>
      <w:r>
        <w:rPr>
          <w:rFonts w:hint="eastAsia"/>
        </w:rPr>
        <w:t>という</w:t>
      </w:r>
      <w:r w:rsidRPr="00246230">
        <w:t>思いでした。従来ブドウの生産地などはアナログ作業で実施していましたが、業務を</w:t>
      </w:r>
      <w:bookmarkStart w:id="450" w:name="■デジタル化6ー2ー4"/>
      <w:r w:rsidR="004C27F0">
        <w:fldChar w:fldCharType="begin"/>
      </w:r>
      <w:r w:rsidR="004C27F0">
        <w:instrText>HYPERLINK  \l "■デジタル化"</w:instrText>
      </w:r>
      <w:r w:rsidR="004C27F0">
        <w:fldChar w:fldCharType="separate"/>
      </w:r>
      <w:r w:rsidRPr="004C27F0">
        <w:rPr>
          <w:rStyle w:val="a7"/>
        </w:rPr>
        <w:t>デジタル化</w:t>
      </w:r>
      <w:bookmarkEnd w:id="450"/>
      <w:r w:rsidR="004C27F0">
        <w:fldChar w:fldCharType="end"/>
      </w:r>
      <w:r w:rsidRPr="00246230">
        <w:t>することによってリアルタイムで管理でき、「産地細分化ワイン」を製造することが可能になりました。</w:t>
      </w:r>
    </w:p>
    <w:p w14:paraId="0D947744" w14:textId="77777777" w:rsidR="000A1443" w:rsidRDefault="000A1443">
      <w:pPr>
        <w:ind w:firstLineChars="0" w:firstLine="0"/>
      </w:pPr>
    </w:p>
    <w:tbl>
      <w:tblPr>
        <w:tblStyle w:val="aa"/>
        <w:tblW w:w="10490" w:type="dxa"/>
        <w:tblInd w:w="-5" w:type="dxa"/>
        <w:tblLook w:val="04A0" w:firstRow="1" w:lastRow="0" w:firstColumn="1" w:lastColumn="0" w:noHBand="0" w:noVBand="1"/>
      </w:tblPr>
      <w:tblGrid>
        <w:gridCol w:w="10490"/>
      </w:tblGrid>
      <w:tr w:rsidR="00745F76" w14:paraId="6A3270A5" w14:textId="77777777" w:rsidTr="00125BFE">
        <w:trPr>
          <w:trHeight w:val="420"/>
        </w:trPr>
        <w:tc>
          <w:tcPr>
            <w:tcW w:w="10490" w:type="dxa"/>
            <w:shd w:val="clear" w:color="auto" w:fill="2E5496"/>
            <w:vAlign w:val="center"/>
          </w:tcPr>
          <w:p w14:paraId="13B036C9" w14:textId="77777777" w:rsidR="000A1443" w:rsidRPr="006A5980" w:rsidRDefault="000A1443" w:rsidP="006A5980">
            <w:pPr>
              <w:pStyle w:val="aff0"/>
            </w:pPr>
            <w:r>
              <w:t>手順</w:t>
            </w:r>
            <w:r>
              <w:rPr>
                <w:rFonts w:hint="eastAsia"/>
              </w:rPr>
              <w:t>1</w:t>
            </w:r>
            <w:r>
              <w:t>：実現したいことを明確にする</w:t>
            </w:r>
          </w:p>
        </w:tc>
      </w:tr>
      <w:tr w:rsidR="000A1443" w14:paraId="3ACA775F" w14:textId="77777777" w:rsidTr="00125BFE">
        <w:tc>
          <w:tcPr>
            <w:tcW w:w="10490" w:type="dxa"/>
            <w:vAlign w:val="center"/>
          </w:tcPr>
          <w:p w14:paraId="2C18498D" w14:textId="77777777" w:rsidR="000A1443" w:rsidRPr="006A5980" w:rsidRDefault="000A1443" w:rsidP="006A5980">
            <w:pPr>
              <w:pStyle w:val="afff6"/>
            </w:pPr>
            <w:r>
              <w:rPr>
                <w:rFonts w:hint="eastAsia"/>
              </w:rPr>
              <w:t>ワインの価値を決める要素として重要な「産地」を細分化して、高品質なワインを増産・安定供給することを目指します。</w:t>
            </w:r>
          </w:p>
        </w:tc>
      </w:tr>
      <w:tr w:rsidR="00745F76" w14:paraId="6366EE1E" w14:textId="77777777" w:rsidTr="00125BFE">
        <w:tc>
          <w:tcPr>
            <w:tcW w:w="10490" w:type="dxa"/>
            <w:shd w:val="clear" w:color="auto" w:fill="2E5496"/>
            <w:vAlign w:val="center"/>
          </w:tcPr>
          <w:p w14:paraId="0452467D" w14:textId="77777777" w:rsidR="000A1443" w:rsidRPr="006A5980" w:rsidRDefault="000A1443" w:rsidP="006A5980">
            <w:pPr>
              <w:pStyle w:val="aff0"/>
            </w:pPr>
            <w:r>
              <w:rPr>
                <w:spacing w:val="-2"/>
              </w:rPr>
              <w:t>手順</w:t>
            </w:r>
            <w:r>
              <w:rPr>
                <w:rFonts w:hint="eastAsia"/>
                <w:spacing w:val="-2"/>
              </w:rPr>
              <w:t>2</w:t>
            </w:r>
            <w:r>
              <w:t>：課題の明確化、関係者の意識改革を実施する</w:t>
            </w:r>
          </w:p>
        </w:tc>
      </w:tr>
      <w:tr w:rsidR="000A1443" w14:paraId="224BB4F5" w14:textId="77777777" w:rsidTr="00125BFE">
        <w:tc>
          <w:tcPr>
            <w:tcW w:w="10490" w:type="dxa"/>
            <w:vAlign w:val="center"/>
          </w:tcPr>
          <w:p w14:paraId="7EC9E463" w14:textId="77777777" w:rsidR="000A1443" w:rsidRPr="006A5980" w:rsidRDefault="000A1443" w:rsidP="006A5980">
            <w:pPr>
              <w:pStyle w:val="afff6"/>
            </w:pPr>
            <w:r>
              <w:rPr>
                <w:rFonts w:hint="eastAsia"/>
              </w:rPr>
              <w:t>細分化を妨げている要因は、ブドウの受け入れに関わる「口頭伝達」「手書き記帳」などのアナログ作業で、PCには手書き記帳された情報から入力していました。</w:t>
            </w:r>
          </w:p>
        </w:tc>
      </w:tr>
      <w:tr w:rsidR="00745F76" w14:paraId="749257C2" w14:textId="77777777" w:rsidTr="00125BFE">
        <w:tc>
          <w:tcPr>
            <w:tcW w:w="10490" w:type="dxa"/>
            <w:shd w:val="clear" w:color="auto" w:fill="2E5496"/>
            <w:vAlign w:val="center"/>
          </w:tcPr>
          <w:p w14:paraId="4D69F2BF" w14:textId="77777777" w:rsidR="000A1443" w:rsidRPr="006A5980" w:rsidRDefault="000A1443" w:rsidP="006A5980">
            <w:pPr>
              <w:pStyle w:val="aff0"/>
            </w:pPr>
            <w:r>
              <w:rPr>
                <w:spacing w:val="-2"/>
              </w:rPr>
              <w:t>手順</w:t>
            </w:r>
            <w:r>
              <w:rPr>
                <w:rFonts w:hint="eastAsia"/>
                <w:spacing w:val="-2"/>
              </w:rPr>
              <w:t>3</w:t>
            </w:r>
            <w:r>
              <w:rPr>
                <w:spacing w:val="-2"/>
              </w:rPr>
              <w:t>：</w:t>
            </w:r>
            <w:r>
              <w:t>デジタル技術による課題解決</w:t>
            </w:r>
          </w:p>
        </w:tc>
      </w:tr>
      <w:tr w:rsidR="000A1443" w14:paraId="3236FE38" w14:textId="77777777" w:rsidTr="00125BFE">
        <w:tc>
          <w:tcPr>
            <w:tcW w:w="10490" w:type="dxa"/>
            <w:vAlign w:val="center"/>
          </w:tcPr>
          <w:p w14:paraId="2D3DAD88" w14:textId="77777777" w:rsidR="000A1443" w:rsidRDefault="000A1443" w:rsidP="006A5980">
            <w:pPr>
              <w:pStyle w:val="afff6"/>
            </w:pPr>
            <w:r>
              <w:rPr>
                <w:rFonts w:hint="eastAsia"/>
              </w:rPr>
              <w:t>外部のITベンダーの力を借り、計測器と専用PCを連携させてブドウの重量データを送信するともに、生産農家や品種をコード管理して、生産地などとリンクできるようにしました。</w:t>
            </w:r>
          </w:p>
        </w:tc>
      </w:tr>
      <w:tr w:rsidR="00745F76" w14:paraId="1E29597C" w14:textId="77777777" w:rsidTr="00125BFE">
        <w:tc>
          <w:tcPr>
            <w:tcW w:w="10490" w:type="dxa"/>
            <w:shd w:val="clear" w:color="auto" w:fill="2E5496"/>
            <w:vAlign w:val="center"/>
          </w:tcPr>
          <w:p w14:paraId="02C36C96" w14:textId="77777777" w:rsidR="000A1443" w:rsidRPr="006A5980" w:rsidRDefault="000A1443" w:rsidP="006A5980">
            <w:pPr>
              <w:pStyle w:val="aff0"/>
            </w:pPr>
            <w:r>
              <w:t>手順</w:t>
            </w:r>
            <w:r>
              <w:rPr>
                <w:rFonts w:hint="eastAsia"/>
              </w:rPr>
              <w:t>4</w:t>
            </w:r>
            <w:r>
              <w:t>：顧客に新たな価値を提供・ビジネスモデルの転換</w:t>
            </w:r>
          </w:p>
        </w:tc>
      </w:tr>
      <w:tr w:rsidR="000A1443" w14:paraId="6D0B9921" w14:textId="77777777" w:rsidTr="00125BFE">
        <w:tc>
          <w:tcPr>
            <w:tcW w:w="10490" w:type="dxa"/>
            <w:vAlign w:val="center"/>
          </w:tcPr>
          <w:p w14:paraId="335ABD39" w14:textId="77777777" w:rsidR="000A1443" w:rsidRPr="006A5980" w:rsidRDefault="000A1443" w:rsidP="006A5980">
            <w:pPr>
              <w:pStyle w:val="afff6"/>
            </w:pPr>
            <w:r w:rsidRPr="00831A27">
              <w:rPr>
                <w:rFonts w:hint="eastAsia"/>
              </w:rPr>
              <w:t>ブドウの重量・品種・産地・生産者をリアルタイムで集約管理し</w:t>
            </w:r>
            <w:r w:rsidRPr="006A5980">
              <w:rPr>
                <w:rFonts w:hint="eastAsia"/>
              </w:rPr>
              <w:t>、特定産地のブドウを特定のタンクに貯蔵する、いわゆる「産地細分化ワイン」を製造できるようになりました。</w:t>
            </w:r>
          </w:p>
          <w:p w14:paraId="3B19EFA6" w14:textId="77777777" w:rsidR="000A1443" w:rsidRPr="00831A27" w:rsidRDefault="000A1443" w:rsidP="006A5980">
            <w:pPr>
              <w:pStyle w:val="afff6"/>
            </w:pPr>
            <w:r w:rsidRPr="006A5980">
              <w:rPr>
                <w:rFonts w:hint="eastAsia"/>
              </w:rPr>
              <w:t>結果、産地細分化ワインの増産・安定供給の実現につながりまし</w:t>
            </w:r>
            <w:r>
              <w:rPr>
                <w:rFonts w:hint="eastAsia"/>
              </w:rPr>
              <w:t>た。</w:t>
            </w:r>
          </w:p>
        </w:tc>
      </w:tr>
    </w:tbl>
    <w:p w14:paraId="70FE816B" w14:textId="77777777" w:rsidR="000A1443" w:rsidRDefault="000A1443"/>
    <w:p w14:paraId="68E4AA27" w14:textId="77777777" w:rsidR="00563579" w:rsidRDefault="00563579"/>
    <w:p w14:paraId="6EB7DE94" w14:textId="77777777" w:rsidR="000A1443" w:rsidRDefault="000A1443" w:rsidP="003E0313">
      <w:pPr>
        <w:pStyle w:val="4"/>
      </w:pPr>
      <w:bookmarkStart w:id="451" w:name="_Toc185338842"/>
      <w:bookmarkStart w:id="452" w:name="_Toc187824592"/>
      <w:bookmarkStart w:id="453" w:name="_Toc188348943"/>
      <w:r w:rsidRPr="00025F32">
        <w:rPr>
          <w:rFonts w:hint="eastAsia"/>
        </w:rPr>
        <w:t>次世代技術を活用したビジネス展開</w:t>
      </w:r>
      <w:bookmarkEnd w:id="451"/>
      <w:bookmarkEnd w:id="452"/>
      <w:bookmarkEnd w:id="453"/>
    </w:p>
    <w:p w14:paraId="1EE2C596" w14:textId="7AA707FC" w:rsidR="000A1443" w:rsidRPr="00246230" w:rsidRDefault="000A1443">
      <w:r>
        <w:rPr>
          <w:rFonts w:hint="eastAsia"/>
        </w:rPr>
        <w:t>DX</w:t>
      </w:r>
      <w:r w:rsidRPr="00246230">
        <w:rPr>
          <w:rFonts w:hint="eastAsia"/>
        </w:rPr>
        <w:t>を推進していく際、ただ単にデジタル技術を導入すれば良いというわけではありません。自社の実現したいこと（将来のビジョン）から、実現に必要な課題を明確にし、その課題を解決するためにデジタル技術の活用が求められます。現在は、</w:t>
      </w:r>
      <w:bookmarkStart w:id="454" w:name="■AI6ー2ー5"/>
      <w:r w:rsidR="00FA1FCD">
        <w:fldChar w:fldCharType="begin"/>
      </w:r>
      <w:r w:rsidR="00FA1FCD">
        <w:instrText>HYPERLINK  \l "■AI"</w:instrText>
      </w:r>
      <w:r w:rsidR="00FA1FCD">
        <w:fldChar w:fldCharType="separate"/>
      </w:r>
      <w:r w:rsidRPr="00FA1FCD">
        <w:rPr>
          <w:rStyle w:val="a7"/>
        </w:rPr>
        <w:t>AI</w:t>
      </w:r>
      <w:bookmarkEnd w:id="454"/>
      <w:r w:rsidR="00FA1FCD">
        <w:fldChar w:fldCharType="end"/>
      </w:r>
      <w:r w:rsidRPr="00246230">
        <w:t>、</w:t>
      </w:r>
      <w:bookmarkStart w:id="455" w:name="■IoT（アイ・オー・ティー）6ー2ー5"/>
      <w:r w:rsidR="00186802">
        <w:fldChar w:fldCharType="begin"/>
      </w:r>
      <w:r w:rsidR="00186802">
        <w:instrText>HYPERLINK  \l "■IoT（アイ・オー・ティー）"</w:instrText>
      </w:r>
      <w:r w:rsidR="00186802">
        <w:fldChar w:fldCharType="separate"/>
      </w:r>
      <w:r w:rsidRPr="00186802">
        <w:rPr>
          <w:rStyle w:val="a7"/>
        </w:rPr>
        <w:t>IoT</w:t>
      </w:r>
      <w:bookmarkEnd w:id="455"/>
      <w:r w:rsidR="00186802">
        <w:fldChar w:fldCharType="end"/>
      </w:r>
      <w:r w:rsidRPr="00246230">
        <w:t>など新しいデジタル技術が多くあります。</w:t>
      </w:r>
    </w:p>
    <w:p w14:paraId="7CC2BBAB" w14:textId="77777777" w:rsidR="000A1443" w:rsidRDefault="000A1443">
      <w:r w:rsidRPr="00246230">
        <w:rPr>
          <w:rFonts w:hint="eastAsia"/>
        </w:rPr>
        <w:t>以下では、主なデジタル技術を紹介します。次に、デジタル技術を活用して自社の課題を解決してもらうための参考情報として、既に</w:t>
      </w:r>
      <w:r>
        <w:rPr>
          <w:rFonts w:hint="eastAsia"/>
        </w:rPr>
        <w:t>DX</w:t>
      </w:r>
      <w:r w:rsidRPr="00246230">
        <w:rPr>
          <w:rFonts w:hint="eastAsia"/>
        </w:rPr>
        <w:t>を実践している企業の事例を紹介します。</w:t>
      </w:r>
    </w:p>
    <w:p w14:paraId="55A68774" w14:textId="77777777" w:rsidR="000A1443" w:rsidRDefault="000A1443">
      <w:r w:rsidRPr="00E83C5B">
        <w:rPr>
          <w:noProof/>
        </w:rPr>
        <w:drawing>
          <wp:anchor distT="0" distB="0" distL="114300" distR="114300" simplePos="0" relativeHeight="251656242" behindDoc="0" locked="0" layoutInCell="1" allowOverlap="1" wp14:anchorId="7769953E" wp14:editId="6F82F37D">
            <wp:simplePos x="0" y="0"/>
            <wp:positionH relativeFrom="column">
              <wp:posOffset>671885</wp:posOffset>
            </wp:positionH>
            <wp:positionV relativeFrom="paragraph">
              <wp:posOffset>167668</wp:posOffset>
            </wp:positionV>
            <wp:extent cx="5403850" cy="1581785"/>
            <wp:effectExtent l="0" t="0" r="0" b="0"/>
            <wp:wrapTopAndBottom/>
            <wp:docPr id="2108225178"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3850" cy="1581785"/>
                    </a:xfrm>
                    <a:prstGeom prst="rect">
                      <a:avLst/>
                    </a:prstGeom>
                    <a:noFill/>
                    <a:ln>
                      <a:noFill/>
                    </a:ln>
                  </pic:spPr>
                </pic:pic>
              </a:graphicData>
            </a:graphic>
          </wp:anchor>
        </w:drawing>
      </w:r>
    </w:p>
    <w:tbl>
      <w:tblPr>
        <w:tblStyle w:val="aa"/>
        <w:tblW w:w="0" w:type="auto"/>
        <w:tblInd w:w="-5" w:type="dxa"/>
        <w:tblLook w:val="04A0" w:firstRow="1" w:lastRow="0" w:firstColumn="1" w:lastColumn="0" w:noHBand="0" w:noVBand="1"/>
      </w:tblPr>
      <w:tblGrid>
        <w:gridCol w:w="993"/>
        <w:gridCol w:w="3827"/>
        <w:gridCol w:w="5528"/>
      </w:tblGrid>
      <w:tr w:rsidR="00CB5B9B" w14:paraId="3B7FC0DD" w14:textId="77777777" w:rsidTr="006A5980">
        <w:tc>
          <w:tcPr>
            <w:tcW w:w="993" w:type="dxa"/>
            <w:shd w:val="clear" w:color="auto" w:fill="2E5496"/>
            <w:vAlign w:val="center"/>
          </w:tcPr>
          <w:p w14:paraId="70A7628D" w14:textId="77777777" w:rsidR="000A1443" w:rsidRPr="006A5980" w:rsidRDefault="000A1443" w:rsidP="006A5980">
            <w:pPr>
              <w:pStyle w:val="aff0"/>
            </w:pPr>
            <w:r w:rsidRPr="006A5980">
              <w:rPr>
                <w:rFonts w:hint="eastAsia"/>
              </w:rPr>
              <w:t>項目</w:t>
            </w:r>
          </w:p>
        </w:tc>
        <w:tc>
          <w:tcPr>
            <w:tcW w:w="3827" w:type="dxa"/>
            <w:shd w:val="clear" w:color="auto" w:fill="2E5496"/>
            <w:vAlign w:val="center"/>
          </w:tcPr>
          <w:p w14:paraId="607CAD43" w14:textId="77777777" w:rsidR="000A1443" w:rsidRPr="006A5980" w:rsidRDefault="000A1443" w:rsidP="006A5980">
            <w:pPr>
              <w:pStyle w:val="aff0"/>
            </w:pPr>
            <w:r w:rsidRPr="006A5980">
              <w:rPr>
                <w:rFonts w:hint="eastAsia"/>
              </w:rPr>
              <w:t>概要</w:t>
            </w:r>
          </w:p>
        </w:tc>
        <w:tc>
          <w:tcPr>
            <w:tcW w:w="5528" w:type="dxa"/>
            <w:shd w:val="clear" w:color="auto" w:fill="2E5496"/>
            <w:vAlign w:val="center"/>
          </w:tcPr>
          <w:p w14:paraId="2A0FCEDD" w14:textId="77777777" w:rsidR="000A1443" w:rsidRPr="006A5980" w:rsidRDefault="000A1443" w:rsidP="006A5980">
            <w:pPr>
              <w:pStyle w:val="aff0"/>
            </w:pPr>
            <w:r w:rsidRPr="006A5980">
              <w:rPr>
                <w:rFonts w:hint="eastAsia"/>
              </w:rPr>
              <w:t>活用方法例</w:t>
            </w:r>
          </w:p>
        </w:tc>
      </w:tr>
      <w:tr w:rsidR="00745F76" w14:paraId="50150DC6" w14:textId="77777777" w:rsidTr="006A5980">
        <w:tc>
          <w:tcPr>
            <w:tcW w:w="993" w:type="dxa"/>
            <w:shd w:val="clear" w:color="auto" w:fill="2E5496"/>
            <w:vAlign w:val="center"/>
          </w:tcPr>
          <w:p w14:paraId="2F16AA30" w14:textId="77777777" w:rsidR="000A1443" w:rsidRPr="006A5980" w:rsidRDefault="000A1443" w:rsidP="006A5980">
            <w:pPr>
              <w:pStyle w:val="aff0"/>
            </w:pPr>
            <w:r w:rsidRPr="006A5980">
              <w:rPr>
                <w:rFonts w:hint="eastAsia"/>
              </w:rPr>
              <w:t>AI</w:t>
            </w:r>
          </w:p>
        </w:tc>
        <w:tc>
          <w:tcPr>
            <w:tcW w:w="3827" w:type="dxa"/>
            <w:vAlign w:val="center"/>
          </w:tcPr>
          <w:p w14:paraId="138BCD5B" w14:textId="77777777" w:rsidR="000A1443" w:rsidRPr="006A5980" w:rsidRDefault="000A1443" w:rsidP="006A5980">
            <w:pPr>
              <w:pStyle w:val="afff6"/>
            </w:pPr>
            <w:r w:rsidRPr="006A5980">
              <w:t>AIは膨大な情報を処理し、判断や予測を行うことができます。</w:t>
            </w:r>
          </w:p>
        </w:tc>
        <w:tc>
          <w:tcPr>
            <w:tcW w:w="5528" w:type="dxa"/>
            <w:vAlign w:val="center"/>
          </w:tcPr>
          <w:p w14:paraId="7551CE55" w14:textId="77777777" w:rsidR="000A1443" w:rsidRPr="006A5980" w:rsidRDefault="000A1443" w:rsidP="00892C01">
            <w:pPr>
              <w:pStyle w:val="afff6"/>
              <w:numPr>
                <w:ilvl w:val="0"/>
                <w:numId w:val="751"/>
              </w:numPr>
            </w:pPr>
            <w:r w:rsidRPr="006A5980">
              <w:t>需要の予測や在庫の最適化</w:t>
            </w:r>
          </w:p>
          <w:p w14:paraId="5E658E82" w14:textId="77777777" w:rsidR="000A1443" w:rsidRPr="006A5980" w:rsidRDefault="000A1443" w:rsidP="00892C01">
            <w:pPr>
              <w:pStyle w:val="afff6"/>
              <w:numPr>
                <w:ilvl w:val="0"/>
                <w:numId w:val="751"/>
              </w:numPr>
            </w:pPr>
            <w:r w:rsidRPr="006A5980">
              <w:t>不良品の自動検出</w:t>
            </w:r>
          </w:p>
          <w:p w14:paraId="79190656" w14:textId="77777777" w:rsidR="000A1443" w:rsidRPr="007417A2" w:rsidRDefault="000A1443" w:rsidP="00892C01">
            <w:pPr>
              <w:pStyle w:val="afff6"/>
              <w:numPr>
                <w:ilvl w:val="0"/>
                <w:numId w:val="751"/>
              </w:numPr>
            </w:pPr>
            <w:r w:rsidRPr="006A5980">
              <w:t>対話型AIによる、問い合わせ対応の自動化</w:t>
            </w:r>
            <w:r w:rsidRPr="006A5980">
              <w:rPr>
                <w:rFonts w:hint="eastAsia"/>
              </w:rPr>
              <w:t>（</w:t>
            </w:r>
            <w:r w:rsidRPr="006A5980">
              <w:t>近年、学習したデータを</w:t>
            </w:r>
            <w:r w:rsidRPr="006A5980">
              <w:rPr>
                <w:rFonts w:hint="eastAsia"/>
              </w:rPr>
              <w:t>もと</w:t>
            </w:r>
            <w:r w:rsidRPr="006A5980">
              <w:t>に新しいコンテンツを生成できるAIの登場により、複雑な問い合わせにも対応可能</w:t>
            </w:r>
            <w:r w:rsidRPr="006A5980">
              <w:rPr>
                <w:rFonts w:hint="eastAsia"/>
              </w:rPr>
              <w:t>）</w:t>
            </w:r>
          </w:p>
        </w:tc>
      </w:tr>
      <w:tr w:rsidR="00745F76" w14:paraId="78D7B3DD" w14:textId="77777777" w:rsidTr="006A5980">
        <w:tc>
          <w:tcPr>
            <w:tcW w:w="993" w:type="dxa"/>
            <w:shd w:val="clear" w:color="auto" w:fill="2E5496"/>
            <w:vAlign w:val="center"/>
          </w:tcPr>
          <w:p w14:paraId="52BE3A92" w14:textId="77777777" w:rsidR="000A1443" w:rsidRPr="006A5980" w:rsidRDefault="000A1443" w:rsidP="006A5980">
            <w:pPr>
              <w:pStyle w:val="aff0"/>
            </w:pPr>
            <w:r w:rsidRPr="006A5980">
              <w:rPr>
                <w:rFonts w:hint="eastAsia"/>
              </w:rPr>
              <w:t>IoT</w:t>
            </w:r>
          </w:p>
        </w:tc>
        <w:tc>
          <w:tcPr>
            <w:tcW w:w="3827" w:type="dxa"/>
            <w:vAlign w:val="center"/>
          </w:tcPr>
          <w:p w14:paraId="66D9E47A" w14:textId="77777777" w:rsidR="000A1443" w:rsidRPr="006A5980" w:rsidRDefault="000A1443" w:rsidP="006A5980">
            <w:pPr>
              <w:pStyle w:val="afff6"/>
            </w:pPr>
            <w:r w:rsidRPr="006A5980">
              <w:rPr>
                <w:rFonts w:hint="eastAsia"/>
              </w:rPr>
              <w:t>現実世界のさまざまなモノが、インターネットとつながることです。収集したデータが、インターネットに送信・蓄積され、データを分析・活用することで、新たな価値の創出につながります。</w:t>
            </w:r>
          </w:p>
        </w:tc>
        <w:tc>
          <w:tcPr>
            <w:tcW w:w="5528" w:type="dxa"/>
            <w:vAlign w:val="center"/>
          </w:tcPr>
          <w:p w14:paraId="501F1CAC" w14:textId="77777777" w:rsidR="000A1443" w:rsidRPr="006A5980" w:rsidRDefault="000A1443" w:rsidP="00892C01">
            <w:pPr>
              <w:pStyle w:val="afff6"/>
              <w:numPr>
                <w:ilvl w:val="0"/>
                <w:numId w:val="751"/>
              </w:numPr>
            </w:pPr>
            <w:r w:rsidRPr="006A5980">
              <w:t>生産設備にセンサーを設置し、振動データを取得し分析することで、部品の故障予知や性能維持が可能</w:t>
            </w:r>
          </w:p>
          <w:p w14:paraId="549BD218" w14:textId="77777777" w:rsidR="000A1443" w:rsidRPr="004231B0" w:rsidRDefault="000A1443" w:rsidP="00892C01">
            <w:pPr>
              <w:pStyle w:val="afff6"/>
              <w:numPr>
                <w:ilvl w:val="0"/>
                <w:numId w:val="751"/>
              </w:numPr>
            </w:pPr>
            <w:r w:rsidRPr="006A5980">
              <w:t>生産設備の稼働状況を可視化したことで、すべての拠点での生産状況をリアルタイムに把握可能</w:t>
            </w:r>
          </w:p>
        </w:tc>
      </w:tr>
      <w:tr w:rsidR="00745F76" w14:paraId="50CB12D0" w14:textId="77777777" w:rsidTr="006A5980">
        <w:tc>
          <w:tcPr>
            <w:tcW w:w="993" w:type="dxa"/>
            <w:shd w:val="clear" w:color="auto" w:fill="2E5496"/>
            <w:vAlign w:val="center"/>
          </w:tcPr>
          <w:p w14:paraId="061C1AA0" w14:textId="77777777" w:rsidR="000A1443" w:rsidRPr="006A5980" w:rsidRDefault="000A1443" w:rsidP="006A5980">
            <w:pPr>
              <w:pStyle w:val="aff0"/>
            </w:pPr>
            <w:r w:rsidRPr="006A5980">
              <w:rPr>
                <w:rFonts w:hint="eastAsia"/>
              </w:rPr>
              <w:t>クラウドサービス</w:t>
            </w:r>
          </w:p>
        </w:tc>
        <w:tc>
          <w:tcPr>
            <w:tcW w:w="3827" w:type="dxa"/>
            <w:vAlign w:val="center"/>
          </w:tcPr>
          <w:p w14:paraId="7F3630FB" w14:textId="77777777" w:rsidR="000A1443" w:rsidRPr="006A5980" w:rsidRDefault="000A1443" w:rsidP="006A5980">
            <w:pPr>
              <w:pStyle w:val="afff6"/>
            </w:pPr>
            <w:r w:rsidRPr="006A5980">
              <w:t>自社で機器やシステムを保有しなくても、インターネット経由で、</w:t>
            </w:r>
            <w:r w:rsidRPr="006A5980">
              <w:rPr>
                <w:rFonts w:hint="eastAsia"/>
              </w:rPr>
              <w:t>さまざま</w:t>
            </w:r>
            <w:r w:rsidRPr="006A5980">
              <w:t>なサービスを利用できます。</w:t>
            </w:r>
          </w:p>
        </w:tc>
        <w:tc>
          <w:tcPr>
            <w:tcW w:w="5528" w:type="dxa"/>
            <w:vAlign w:val="center"/>
          </w:tcPr>
          <w:p w14:paraId="5D020A9D" w14:textId="77777777" w:rsidR="000A1443" w:rsidRPr="006A5980" w:rsidRDefault="000A1443" w:rsidP="00892C01">
            <w:pPr>
              <w:pStyle w:val="afff6"/>
              <w:numPr>
                <w:ilvl w:val="0"/>
                <w:numId w:val="751"/>
              </w:numPr>
            </w:pPr>
            <w:r w:rsidRPr="006A5980">
              <w:t>社内情報の一元管理、情報共有の利便性向上</w:t>
            </w:r>
          </w:p>
          <w:p w14:paraId="325E0593" w14:textId="77777777" w:rsidR="000A1443" w:rsidRPr="006A5980" w:rsidRDefault="000A1443" w:rsidP="00892C01">
            <w:pPr>
              <w:pStyle w:val="afff6"/>
              <w:numPr>
                <w:ilvl w:val="0"/>
                <w:numId w:val="751"/>
              </w:numPr>
            </w:pPr>
            <w:r w:rsidRPr="006A5980">
              <w:t>システムを開発・実行するためのツールや環境構築の作業の省略</w:t>
            </w:r>
          </w:p>
          <w:p w14:paraId="5C089864" w14:textId="77777777" w:rsidR="000A1443" w:rsidRPr="004231B0" w:rsidRDefault="000A1443" w:rsidP="00892C01">
            <w:pPr>
              <w:pStyle w:val="afff6"/>
              <w:numPr>
                <w:ilvl w:val="0"/>
                <w:numId w:val="751"/>
              </w:numPr>
            </w:pPr>
            <w:r w:rsidRPr="006A5980">
              <w:rPr>
                <w:rFonts w:hint="eastAsia"/>
              </w:rPr>
              <w:t>場所やデバイスに依存せずに作業の継続ができ、リモートワーカーや複数拠点のチームとの協業が可能</w:t>
            </w:r>
          </w:p>
        </w:tc>
      </w:tr>
    </w:tbl>
    <w:p w14:paraId="0173F364" w14:textId="77777777" w:rsidR="00B807CA" w:rsidRDefault="00B807CA"/>
    <w:p w14:paraId="199D9147" w14:textId="053FF3AD" w:rsidR="000A1443" w:rsidRDefault="000A1443">
      <w:r w:rsidRPr="00246230">
        <w:rPr>
          <w:rFonts w:hint="eastAsia"/>
        </w:rPr>
        <w:t>実際にデジタル技術を活用して課題解決、競争力の強化を実践していく際の参考として、既に</w:t>
      </w:r>
      <w:r w:rsidRPr="00246230">
        <w:t>DXを実践している企業が、どのようにデジタル技術を活用して自社の課題を解決し、競争力を強化しているのか紹介します。</w:t>
      </w:r>
    </w:p>
    <w:p w14:paraId="4CDB10DB" w14:textId="77777777" w:rsidR="000A1443" w:rsidRPr="00246230" w:rsidRDefault="000A1443">
      <w:pPr>
        <w:ind w:firstLineChars="0" w:firstLine="0"/>
      </w:pPr>
    </w:p>
    <w:p w14:paraId="0B228704" w14:textId="77777777" w:rsidR="000A1443" w:rsidRDefault="000A1443">
      <w:pPr>
        <w:pStyle w:val="5"/>
      </w:pPr>
      <w:r>
        <w:rPr>
          <w:noProof/>
        </w:rPr>
        <mc:AlternateContent>
          <mc:Choice Requires="wps">
            <w:drawing>
              <wp:anchor distT="0" distB="0" distL="114300" distR="114300" simplePos="0" relativeHeight="251656225" behindDoc="0" locked="0" layoutInCell="1" allowOverlap="1" wp14:anchorId="1F3EC640" wp14:editId="4160725F">
                <wp:simplePos x="0" y="0"/>
                <wp:positionH relativeFrom="margin">
                  <wp:posOffset>17145</wp:posOffset>
                </wp:positionH>
                <wp:positionV relativeFrom="paragraph">
                  <wp:posOffset>3838575</wp:posOffset>
                </wp:positionV>
                <wp:extent cx="6640195" cy="224155"/>
                <wp:effectExtent l="0" t="0" r="0" b="4445"/>
                <wp:wrapTopAndBottom/>
                <wp:docPr id="352584995" name="テキスト ボックス 352584995"/>
                <wp:cNvGraphicFramePr/>
                <a:graphic xmlns:a="http://schemas.openxmlformats.org/drawingml/2006/main">
                  <a:graphicData uri="http://schemas.microsoft.com/office/word/2010/wordprocessingShape">
                    <wps:wsp>
                      <wps:cNvSpPr txBox="1"/>
                      <wps:spPr>
                        <a:xfrm>
                          <a:off x="0" y="0"/>
                          <a:ext cx="6640195" cy="224155"/>
                        </a:xfrm>
                        <a:prstGeom prst="rect">
                          <a:avLst/>
                        </a:prstGeom>
                        <a:noFill/>
                        <a:ln w="6350">
                          <a:noFill/>
                        </a:ln>
                      </wps:spPr>
                      <wps:txbx>
                        <w:txbxContent>
                          <w:p w14:paraId="53C56AAD" w14:textId="77777777" w:rsidR="000A1443" w:rsidRPr="00C979BA" w:rsidRDefault="000A1443">
                            <w:pPr>
                              <w:pStyle w:val="aff2"/>
                            </w:pPr>
                            <w:r w:rsidRPr="00C979BA">
                              <w:rPr>
                                <w:rFonts w:hint="eastAsia"/>
                              </w:rPr>
                              <w:t>（出典）</w:t>
                            </w:r>
                            <w:r w:rsidRPr="00C979BA">
                              <w:t xml:space="preserve"> </w:t>
                            </w:r>
                            <w:r w:rsidRPr="00DE750E">
                              <w:rPr>
                                <w:rFonts w:hint="eastAsia"/>
                              </w:rPr>
                              <w:t>経済産業省</w:t>
                            </w:r>
                            <w:r w:rsidRPr="00DE750E">
                              <w:t xml:space="preserve"> 「DX Selection 2024」をもとに作成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EC640" id="テキスト ボックス 352584995" o:spid="_x0000_s1082" type="#_x0000_t202" style="position:absolute;margin-left:1.35pt;margin-top:302.25pt;width:522.85pt;height:17.65pt;z-index:2516562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" filled="f" stroked="f" strokeweight=".5pt">
                <v:textbox>
                  <w:txbxContent>
                    <w:p w14:paraId="53C56AAD" w14:textId="77777777" w:rsidR="000A1443" w:rsidRPr="00C979BA" w:rsidRDefault="000A1443">
                      <w:pPr>
                        <w:pStyle w:val="aff2"/>
                      </w:pPr>
                      <w:r w:rsidRPr="00C979BA">
                        <w:rPr>
                          <w:rFonts w:hint="eastAsia"/>
                        </w:rPr>
                        <w:t>（出典）</w:t>
                      </w:r>
                      <w:r w:rsidRPr="00C979BA">
                        <w:t xml:space="preserve"> </w:t>
                      </w:r>
                      <w:r w:rsidRPr="00DE750E">
                        <w:rPr>
                          <w:rFonts w:hint="eastAsia"/>
                        </w:rPr>
                        <w:t>経済産業省</w:t>
                      </w:r>
                      <w:r w:rsidRPr="00DE750E">
                        <w:t xml:space="preserve"> 「DX Selection 2024」をもとに作成</w:t>
                      </w:r>
                    </w:p>
                  </w:txbxContent>
                </v:textbox>
                <w10:wrap type="topAndBottom" anchorx="margin"/>
              </v:shape>
            </w:pict>
          </mc:Fallback>
        </mc:AlternateContent>
      </w:r>
      <w:r>
        <w:rPr>
          <w:rFonts w:hint="eastAsia"/>
        </w:rPr>
        <w:t>事例1：不動産売買・仲介・賃貸業（東京都・不動産業）</w:t>
      </w:r>
    </w:p>
    <w:tbl>
      <w:tblPr>
        <w:tblStyle w:val="aa"/>
        <w:tblW w:w="0" w:type="auto"/>
        <w:tblLook w:val="04A0" w:firstRow="1" w:lastRow="0" w:firstColumn="1" w:lastColumn="0" w:noHBand="0" w:noVBand="1"/>
      </w:tblPr>
      <w:tblGrid>
        <w:gridCol w:w="2122"/>
        <w:gridCol w:w="8334"/>
      </w:tblGrid>
      <w:tr w:rsidR="000A1443" w14:paraId="7A87E405" w14:textId="77777777" w:rsidTr="00DE750E">
        <w:tc>
          <w:tcPr>
            <w:tcW w:w="2122" w:type="dxa"/>
            <w:shd w:val="clear" w:color="auto" w:fill="2E5496"/>
          </w:tcPr>
          <w:p w14:paraId="46A255AE" w14:textId="77777777" w:rsidR="000A1443" w:rsidRPr="00B807CA" w:rsidRDefault="000A1443" w:rsidP="00B807CA">
            <w:pPr>
              <w:pStyle w:val="aff0"/>
            </w:pPr>
            <w:r w:rsidRPr="00B807CA">
              <w:rPr>
                <w:rFonts w:hint="eastAsia"/>
              </w:rPr>
              <w:t>取組のきっかけ</w:t>
            </w:r>
          </w:p>
        </w:tc>
        <w:tc>
          <w:tcPr>
            <w:tcW w:w="8334" w:type="dxa"/>
          </w:tcPr>
          <w:p w14:paraId="5CBDDB03" w14:textId="77777777" w:rsidR="000A1443" w:rsidRPr="00B807CA" w:rsidRDefault="000A1443" w:rsidP="00B807CA">
            <w:pPr>
              <w:pStyle w:val="afff6"/>
            </w:pPr>
            <w:r w:rsidRPr="00B807CA">
              <w:rPr>
                <w:rFonts w:hint="eastAsia"/>
              </w:rPr>
              <w:t>自社</w:t>
            </w:r>
            <w:r w:rsidRPr="00B807CA">
              <w:t>MISS</w:t>
            </w:r>
            <w:r w:rsidRPr="00B807CA">
              <w:rPr>
                <w:rFonts w:hint="eastAsia"/>
              </w:rPr>
              <w:t>IO</w:t>
            </w:r>
            <w:r w:rsidRPr="00B807CA">
              <w:t>Nを追求すべく、継続に成長できる企業へ邁進していくために、DXによるデジタル技術と活用が急務、かつ必須ととらえたため。</w:t>
            </w:r>
          </w:p>
        </w:tc>
      </w:tr>
      <w:tr w:rsidR="000A1443" w14:paraId="0E2632A5" w14:textId="77777777" w:rsidTr="00302088">
        <w:trPr>
          <w:trHeight w:val="4082"/>
        </w:trPr>
        <w:tc>
          <w:tcPr>
            <w:tcW w:w="2122" w:type="dxa"/>
            <w:shd w:val="clear" w:color="auto" w:fill="2E5496"/>
          </w:tcPr>
          <w:p w14:paraId="4A437D2A" w14:textId="77777777" w:rsidR="000A1443" w:rsidRPr="00B807CA" w:rsidRDefault="000A1443" w:rsidP="00B807CA">
            <w:pPr>
              <w:pStyle w:val="aff0"/>
            </w:pPr>
            <w:r w:rsidRPr="00B807CA">
              <w:rPr>
                <w:rFonts w:hint="eastAsia"/>
              </w:rPr>
              <w:t>解決への取組</w:t>
            </w:r>
          </w:p>
        </w:tc>
        <w:tc>
          <w:tcPr>
            <w:tcW w:w="8334" w:type="dxa"/>
          </w:tcPr>
          <w:p w14:paraId="1A259D16" w14:textId="6386C50A" w:rsidR="000A1443" w:rsidRPr="00B807CA" w:rsidRDefault="000A1443" w:rsidP="00B807CA">
            <w:pPr>
              <w:pStyle w:val="afff6"/>
            </w:pPr>
            <w:r w:rsidRPr="00B807CA">
              <w:rPr>
                <w:rFonts w:hint="eastAsia"/>
              </w:rPr>
              <w:t>ノーコードツールや</w:t>
            </w:r>
            <w:bookmarkStart w:id="456" w:name="■RPA6ー2－5"/>
            <w:r w:rsidR="00045A73">
              <w:fldChar w:fldCharType="begin"/>
            </w:r>
            <w:r w:rsidR="00045A73">
              <w:instrText>HYPERLINK  \l "■RPA"</w:instrText>
            </w:r>
            <w:r w:rsidR="00045A73">
              <w:fldChar w:fldCharType="separate"/>
            </w:r>
            <w:r w:rsidRPr="00045A73">
              <w:rPr>
                <w:rStyle w:val="a7"/>
              </w:rPr>
              <w:t>RPA</w:t>
            </w:r>
            <w:bookmarkEnd w:id="456"/>
            <w:r w:rsidR="00045A73">
              <w:fldChar w:fldCharType="end"/>
            </w:r>
            <w:r w:rsidRPr="00B807CA">
              <w:t>を導入するにあたり、情報システム担当者</w:t>
            </w:r>
            <w:r w:rsidRPr="00B807CA">
              <w:rPr>
                <w:rFonts w:hint="eastAsia"/>
              </w:rPr>
              <w:t>に加えて</w:t>
            </w:r>
            <w:r w:rsidRPr="00B807CA">
              <w:t>、各部署</w:t>
            </w:r>
            <w:r w:rsidRPr="00B807CA">
              <w:rPr>
                <w:rFonts w:hint="eastAsia"/>
              </w:rPr>
              <w:t>1</w:t>
            </w:r>
            <w:r w:rsidRPr="00B807CA">
              <w:t>名程度エバンジェリスト</w:t>
            </w:r>
            <w:r w:rsidRPr="00B807CA">
              <w:rPr>
                <w:rFonts w:hint="eastAsia"/>
              </w:rPr>
              <w:t>※</w:t>
            </w:r>
            <w:r w:rsidRPr="00B807CA">
              <w:t>を選出し、現場と情報システム部による共創の形をとりました。社長自ら率先してDXの重要性について語ることに加え、社内ブログやコーポレートサイトなどを利用して、広く</w:t>
            </w:r>
            <w:r w:rsidRPr="00B807CA">
              <w:rPr>
                <w:rFonts w:hint="eastAsia"/>
              </w:rPr>
              <w:t>周知</w:t>
            </w:r>
            <w:r w:rsidRPr="00B807CA">
              <w:t>することで、全社としてDXに取</w:t>
            </w:r>
            <w:r w:rsidRPr="00B807CA">
              <w:rPr>
                <w:rFonts w:hint="eastAsia"/>
              </w:rPr>
              <w:t>り</w:t>
            </w:r>
            <w:r w:rsidRPr="00B807CA">
              <w:t>組んでいることの本気度を社内外へ示しました</w:t>
            </w:r>
            <w:r w:rsidRPr="00B807CA">
              <w:rPr>
                <w:rFonts w:hint="eastAsia"/>
              </w:rPr>
              <w:t>。</w:t>
            </w:r>
          </w:p>
          <w:p w14:paraId="30080CE4" w14:textId="77777777" w:rsidR="000A1443" w:rsidRPr="00B807CA" w:rsidRDefault="000A1443" w:rsidP="00B807CA">
            <w:pPr>
              <w:pStyle w:val="afff6"/>
            </w:pPr>
            <w:r w:rsidRPr="00B807CA">
              <w:t>DXの取</w:t>
            </w:r>
            <w:r w:rsidRPr="00B807CA">
              <w:rPr>
                <w:rFonts w:hint="eastAsia"/>
              </w:rPr>
              <w:t>り</w:t>
            </w:r>
            <w:r w:rsidRPr="00B807CA">
              <w:t>組んだ成果として独自アプリの開発ならびにIoT技術との連携など、顧客サポートの活性化を推進、また、ノーコードツールならびにRPAを活用し、グループ全体の業務効率化によって年間8,800時間の工数削減を実現しました。</w:t>
            </w:r>
          </w:p>
          <w:p w14:paraId="3FE34DA3" w14:textId="2EBAA24C" w:rsidR="000A1443" w:rsidRPr="00B807CA" w:rsidRDefault="000A1443" w:rsidP="00B807CA">
            <w:pPr>
              <w:pStyle w:val="afff6"/>
            </w:pPr>
            <w:r w:rsidRPr="00B807CA">
              <w:rPr>
                <w:rFonts w:hint="eastAsia"/>
              </w:rPr>
              <w:t>※エバンジェリスト</w:t>
            </w:r>
            <w:r w:rsidR="008C01F1">
              <w:rPr>
                <w:rFonts w:hint="eastAsia"/>
              </w:rPr>
              <w:t>：</w:t>
            </w:r>
            <w:r w:rsidRPr="00B807CA">
              <w:rPr>
                <w:rFonts w:hint="eastAsia"/>
              </w:rPr>
              <w:t>公益性や中立性を重視して新しいトレンドや技術の啓蒙活動を行う。</w:t>
            </w:r>
          </w:p>
        </w:tc>
      </w:tr>
    </w:tbl>
    <w:p w14:paraId="245D2370" w14:textId="3F6ECCE9" w:rsidR="000A1443" w:rsidRPr="006C3BDE" w:rsidRDefault="000A1443">
      <w:pPr>
        <w:pStyle w:val="5"/>
      </w:pPr>
      <w:r>
        <w:rPr>
          <w:rFonts w:hint="eastAsia"/>
        </w:rPr>
        <w:t>事例2：</w:t>
      </w:r>
      <w:r w:rsidRPr="00F3560D">
        <w:rPr>
          <w:rFonts w:hint="eastAsia"/>
        </w:rPr>
        <w:t>観光客向け飲食、販売業（三重県・飲食・サービス業）</w:t>
      </w:r>
    </w:p>
    <w:tbl>
      <w:tblPr>
        <w:tblStyle w:val="aa"/>
        <w:tblW w:w="0" w:type="auto"/>
        <w:tblLook w:val="04A0" w:firstRow="1" w:lastRow="0" w:firstColumn="1" w:lastColumn="0" w:noHBand="0" w:noVBand="1"/>
      </w:tblPr>
      <w:tblGrid>
        <w:gridCol w:w="2122"/>
        <w:gridCol w:w="8334"/>
      </w:tblGrid>
      <w:tr w:rsidR="000A1443" w14:paraId="05D2C1B7" w14:textId="77777777" w:rsidTr="00DE750E">
        <w:tc>
          <w:tcPr>
            <w:tcW w:w="2122" w:type="dxa"/>
            <w:shd w:val="clear" w:color="auto" w:fill="2E5496"/>
            <w:vAlign w:val="center"/>
          </w:tcPr>
          <w:p w14:paraId="24255795" w14:textId="77777777" w:rsidR="000A1443" w:rsidRPr="00B807CA" w:rsidRDefault="000A1443" w:rsidP="00B807CA">
            <w:pPr>
              <w:pStyle w:val="aff0"/>
            </w:pPr>
            <w:r w:rsidRPr="00B807CA">
              <w:rPr>
                <w:rFonts w:hint="eastAsia"/>
              </w:rPr>
              <w:t>取組のきっかけ</w:t>
            </w:r>
          </w:p>
        </w:tc>
        <w:tc>
          <w:tcPr>
            <w:tcW w:w="8334" w:type="dxa"/>
          </w:tcPr>
          <w:p w14:paraId="479DA514" w14:textId="77777777" w:rsidR="000A1443" w:rsidRPr="00B807CA" w:rsidRDefault="000A1443" w:rsidP="00B807CA">
            <w:pPr>
              <w:pStyle w:val="afff6"/>
            </w:pPr>
            <w:r w:rsidRPr="00B807CA">
              <w:rPr>
                <w:rFonts w:hint="eastAsia"/>
              </w:rPr>
              <w:t>人員不足や独自性の欠如などから、事業縮小が検討されていた。そろばんや手切り食券など効率が悪く、人手不足も問題であった。</w:t>
            </w:r>
          </w:p>
        </w:tc>
      </w:tr>
      <w:tr w:rsidR="000A1443" w14:paraId="233DFDEB" w14:textId="77777777" w:rsidTr="00DE750E">
        <w:tc>
          <w:tcPr>
            <w:tcW w:w="2122" w:type="dxa"/>
            <w:shd w:val="clear" w:color="auto" w:fill="2E5496"/>
            <w:vAlign w:val="center"/>
          </w:tcPr>
          <w:p w14:paraId="015E4DF8" w14:textId="77777777" w:rsidR="000A1443" w:rsidRPr="00B807CA" w:rsidRDefault="000A1443" w:rsidP="00B807CA">
            <w:pPr>
              <w:pStyle w:val="aff0"/>
            </w:pPr>
            <w:r w:rsidRPr="00B807CA">
              <w:rPr>
                <w:rFonts w:hint="eastAsia"/>
              </w:rPr>
              <w:t>解決への取組</w:t>
            </w:r>
          </w:p>
        </w:tc>
        <w:tc>
          <w:tcPr>
            <w:tcW w:w="8334" w:type="dxa"/>
          </w:tcPr>
          <w:p w14:paraId="19E1D752" w14:textId="77777777" w:rsidR="000A1443" w:rsidRPr="00B807CA" w:rsidRDefault="000A1443" w:rsidP="00B807CA">
            <w:pPr>
              <w:pStyle w:val="afff6"/>
            </w:pPr>
            <w:r w:rsidRPr="00B807CA">
              <w:rPr>
                <w:rFonts w:hint="eastAsia"/>
              </w:rPr>
              <w:t>現状のままを好む従業員が多くいるため、</w:t>
            </w:r>
            <w:r w:rsidRPr="00B807CA">
              <w:t>DXを推進するのは従業員の反対もありました。従業員だけではなく、経営層から自らデジタルを利用し、トップダウン方式で全従業員に浸透させました。年齢層の高い現場スタッフには、抵抗なくデジタルやデータ活用を身近なものにするため、きめ細かいサポートを行いました。</w:t>
            </w:r>
          </w:p>
          <w:p w14:paraId="080E2F6C" w14:textId="6E6DD4FF" w:rsidR="000A1443" w:rsidRPr="00B807CA" w:rsidRDefault="000A1443" w:rsidP="00B807CA">
            <w:pPr>
              <w:pStyle w:val="afff6"/>
            </w:pPr>
            <w:r w:rsidRPr="00B807CA">
              <w:t>DX担当</w:t>
            </w:r>
            <w:r w:rsidRPr="00B807CA">
              <w:rPr>
                <w:rFonts w:hint="eastAsia"/>
              </w:rPr>
              <w:t>者</w:t>
            </w:r>
            <w:r w:rsidRPr="00B807CA">
              <w:t>はITの知識があったわけではなかったので、勤務時間をすべて勉強に充てて教育しました。他の従業員にもITやDXに興味があればジョブチェンジを推奨し、ゼロの知識からでもプロのIT担当へ教育しました。DXを取</w:t>
            </w:r>
            <w:r w:rsidRPr="00B807CA">
              <w:rPr>
                <w:rFonts w:hint="eastAsia"/>
              </w:rPr>
              <w:t>り</w:t>
            </w:r>
            <w:r w:rsidRPr="00B807CA">
              <w:t>組んだ成果として、自社開発の来客予測・店舗分析システムを用いて、マーケティングなどに活用することで、売上を導入前から8.5倍まで伸びました。これから、さらなる発展が見込まれる生成AIを用いることで、より効率的な経営や運営に取</w:t>
            </w:r>
            <w:r w:rsidRPr="00B807CA">
              <w:rPr>
                <w:rFonts w:hint="eastAsia"/>
              </w:rPr>
              <w:t>り</w:t>
            </w:r>
            <w:r w:rsidRPr="00B807CA">
              <w:t>組んでいます。</w:t>
            </w:r>
          </w:p>
        </w:tc>
      </w:tr>
    </w:tbl>
    <w:p w14:paraId="1C42DAA1" w14:textId="18B7D8D8" w:rsidR="000A1443" w:rsidRDefault="003919E4">
      <w:pPr>
        <w:ind w:firstLineChars="0" w:firstLine="0"/>
        <w:rPr>
          <w:b/>
          <w:bCs/>
          <w:color w:val="2E5496"/>
          <w:sz w:val="28"/>
        </w:rPr>
      </w:pPr>
      <w:r>
        <w:rPr>
          <w:noProof/>
        </w:rPr>
        <mc:AlternateContent>
          <mc:Choice Requires="wps">
            <w:drawing>
              <wp:anchor distT="0" distB="0" distL="114300" distR="114300" simplePos="0" relativeHeight="251656202" behindDoc="0" locked="0" layoutInCell="1" allowOverlap="1" wp14:anchorId="5E9D87BF" wp14:editId="2F3223C0">
                <wp:simplePos x="0" y="0"/>
                <wp:positionH relativeFrom="margin">
                  <wp:posOffset>19685</wp:posOffset>
                </wp:positionH>
                <wp:positionV relativeFrom="paragraph">
                  <wp:posOffset>8467725</wp:posOffset>
                </wp:positionV>
                <wp:extent cx="6633210" cy="225425"/>
                <wp:effectExtent l="0" t="0" r="0" b="3175"/>
                <wp:wrapTopAndBottom/>
                <wp:docPr id="1704731382" name="テキスト ボックス 1704731382"/>
                <wp:cNvGraphicFramePr/>
                <a:graphic xmlns:a="http://schemas.openxmlformats.org/drawingml/2006/main">
                  <a:graphicData uri="http://schemas.microsoft.com/office/word/2010/wordprocessingShape">
                    <wps:wsp>
                      <wps:cNvSpPr txBox="1"/>
                      <wps:spPr>
                        <a:xfrm>
                          <a:off x="0" y="0"/>
                          <a:ext cx="6633210" cy="225425"/>
                        </a:xfrm>
                        <a:prstGeom prst="rect">
                          <a:avLst/>
                        </a:prstGeom>
                        <a:noFill/>
                        <a:ln w="6350">
                          <a:noFill/>
                        </a:ln>
                      </wps:spPr>
                      <wps:txbx>
                        <w:txbxContent>
                          <w:p w14:paraId="57086C5F" w14:textId="77777777" w:rsidR="000A1443" w:rsidRPr="00C979BA" w:rsidRDefault="000A1443">
                            <w:pPr>
                              <w:pStyle w:val="aff2"/>
                            </w:pPr>
                            <w:r w:rsidRPr="00C979BA">
                              <w:rPr>
                                <w:rFonts w:hint="eastAsia"/>
                              </w:rPr>
                              <w:t>（出典）</w:t>
                            </w:r>
                            <w:r w:rsidRPr="00C979BA">
                              <w:t xml:space="preserve"> </w:t>
                            </w:r>
                            <w:r w:rsidRPr="00DE750E">
                              <w:rPr>
                                <w:rFonts w:hint="eastAsia"/>
                              </w:rPr>
                              <w:t>経済産業省</w:t>
                            </w:r>
                            <w:r w:rsidRPr="00DE750E">
                              <w:t xml:space="preserve"> 「DX Selection 2024」をもとに作成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D87BF" id="テキスト ボックス 1704731382" o:spid="_x0000_s1083" type="#_x0000_t202" style="position:absolute;left:0;text-align:left;margin-left:1.55pt;margin-top:666.75pt;width:522.3pt;height:17.75pt;z-index:2516562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" filled="f" stroked="f" strokeweight=".5pt">
                <v:textbox>
                  <w:txbxContent>
                    <w:p w14:paraId="57086C5F" w14:textId="77777777" w:rsidR="000A1443" w:rsidRPr="00C979BA" w:rsidRDefault="000A1443">
                      <w:pPr>
                        <w:pStyle w:val="aff2"/>
                      </w:pPr>
                      <w:r w:rsidRPr="00C979BA">
                        <w:rPr>
                          <w:rFonts w:hint="eastAsia"/>
                        </w:rPr>
                        <w:t>（出典）</w:t>
                      </w:r>
                      <w:r w:rsidRPr="00C979BA">
                        <w:t xml:space="preserve"> </w:t>
                      </w:r>
                      <w:r w:rsidRPr="00DE750E">
                        <w:rPr>
                          <w:rFonts w:hint="eastAsia"/>
                        </w:rPr>
                        <w:t>経済産業省</w:t>
                      </w:r>
                      <w:r w:rsidRPr="00DE750E">
                        <w:t xml:space="preserve"> 「DX Selection 2024」をもとに作成</w:t>
                      </w:r>
                    </w:p>
                  </w:txbxContent>
                </v:textbox>
                <w10:wrap type="topAndBottom" anchorx="margin"/>
              </v:shape>
            </w:pict>
          </mc:Fallback>
        </mc:AlternateContent>
      </w:r>
    </w:p>
    <w:p w14:paraId="4BCA21CD" w14:textId="77777777" w:rsidR="000A1443" w:rsidRDefault="000A1443">
      <w:pPr>
        <w:pStyle w:val="5"/>
      </w:pPr>
      <w:r>
        <w:rPr>
          <w:rFonts w:hint="eastAsia"/>
        </w:rPr>
        <w:t>チャットボット</w:t>
      </w:r>
    </w:p>
    <w:p w14:paraId="247F865C" w14:textId="1C280820" w:rsidR="000A1443" w:rsidRDefault="00F74B04">
      <w:r>
        <w:rPr>
          <w:noProof/>
        </w:rPr>
        <mc:AlternateContent>
          <mc:Choice Requires="wpg">
            <w:drawing>
              <wp:anchor distT="0" distB="0" distL="0" distR="0" simplePos="0" relativeHeight="251656201" behindDoc="1" locked="0" layoutInCell="1" allowOverlap="1" wp14:anchorId="7FC2C21D" wp14:editId="498C875F">
                <wp:simplePos x="0" y="0"/>
                <wp:positionH relativeFrom="margin">
                  <wp:align>center</wp:align>
                </wp:positionH>
                <wp:positionV relativeFrom="paragraph">
                  <wp:posOffset>5685790</wp:posOffset>
                </wp:positionV>
                <wp:extent cx="2137410" cy="198755"/>
                <wp:effectExtent l="0" t="0" r="15240" b="10795"/>
                <wp:wrapTopAndBottom/>
                <wp:docPr id="1603" name="グループ化 16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37410" cy="198782"/>
                          <a:chOff x="0" y="0"/>
                          <a:chExt cx="2137410" cy="309880"/>
                        </a:xfrm>
                      </wpg:grpSpPr>
                      <wps:wsp>
                        <wps:cNvPr id="1604" name="Graphic 1604"/>
                        <wps:cNvSpPr/>
                        <wps:spPr>
                          <a:xfrm>
                            <a:off x="6476" y="6476"/>
                            <a:ext cx="2124710" cy="296545"/>
                          </a:xfrm>
                          <a:custGeom>
                            <a:avLst/>
                            <a:gdLst/>
                            <a:ahLst/>
                            <a:cxnLst/>
                            <a:rect l="l" t="t" r="r" b="b"/>
                            <a:pathLst>
                              <a:path w="2124710" h="296545">
                                <a:moveTo>
                                  <a:pt x="2124456" y="0"/>
                                </a:moveTo>
                                <a:lnTo>
                                  <a:pt x="0" y="0"/>
                                </a:lnTo>
                                <a:lnTo>
                                  <a:pt x="1062228" y="296418"/>
                                </a:lnTo>
                                <a:lnTo>
                                  <a:pt x="2124456" y="0"/>
                                </a:lnTo>
                                <a:close/>
                              </a:path>
                            </a:pathLst>
                          </a:custGeom>
                          <a:solidFill>
                            <a:srgbClr val="9DC3E6"/>
                          </a:solidFill>
                        </wps:spPr>
                        <wps:bodyPr wrap="square" lIns="0" tIns="0" rIns="0" bIns="0" rtlCol="0">
                          <a:prstTxWarp prst="textNoShape">
                            <a:avLst/>
                          </a:prstTxWarp>
                          <a:noAutofit/>
                        </wps:bodyPr>
                      </wps:wsp>
                      <wps:wsp>
                        <wps:cNvPr id="1605" name="Graphic 1605"/>
                        <wps:cNvSpPr/>
                        <wps:spPr>
                          <a:xfrm>
                            <a:off x="6476" y="6476"/>
                            <a:ext cx="2124710" cy="296545"/>
                          </a:xfrm>
                          <a:custGeom>
                            <a:avLst/>
                            <a:gdLst/>
                            <a:ahLst/>
                            <a:cxnLst/>
                            <a:rect l="l" t="t" r="r" b="b"/>
                            <a:pathLst>
                              <a:path w="2124710" h="296545">
                                <a:moveTo>
                                  <a:pt x="2124456" y="0"/>
                                </a:moveTo>
                                <a:lnTo>
                                  <a:pt x="1062228" y="296418"/>
                                </a:lnTo>
                                <a:lnTo>
                                  <a:pt x="0" y="0"/>
                                </a:lnTo>
                                <a:lnTo>
                                  <a:pt x="2124456" y="0"/>
                                </a:lnTo>
                                <a:close/>
                              </a:path>
                            </a:pathLst>
                          </a:custGeom>
                          <a:ln w="12953">
                            <a:solidFill>
                              <a:srgbClr val="9DC3E6"/>
                            </a:solidFill>
                            <a:prstDash val="solid"/>
                          </a:ln>
                        </wps:spPr>
                        <wps:bodyPr wrap="square" lIns="0" tIns="0" rIns="0" bIns="0" rtlCol="0">
                          <a:prstTxWarp prst="textNoShape">
                            <a:avLst/>
                          </a:prstTxWarp>
                          <a:noAutofit/>
                        </wps:bodyPr>
                      </wps:wsp>
                    </wpg:wgp>
                  </a:graphicData>
                </a:graphic>
                <wp14:sizeRelV relativeFrom="margin">
                  <wp14:pctHeight>0</wp14:pctHeight>
                </wp14:sizeRelV>
              </wp:anchor>
            </w:drawing>
          </mc:Choice>
          <mc:Fallback xmlns:w16sdtfl="http://schemas.microsoft.com/office/word/2024/wordml/sdtformatlock" xmlns:w16du="http://schemas.microsoft.com/office/word/2023/wordml/word16du">
            <w:pict>
              <v:group w14:anchorId="6816F370" id="グループ化 1603" o:spid="_x0000_s1026" style="position:absolute;margin-left:0;margin-top:447.7pt;width:168.3pt;height:15.65pt;z-index:-251660279;mso-wrap-distance-left:0;mso-wrap-distance-right:0;mso-position-horizontal:center;mso-position-horizontal-relative:margin;mso-height-relative:margin" coordsize="21374,3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">
                <v:shape id="Graphic 1604" o:spid="_x0000_s1027" style="position:absolute;left:64;top:64;width:21247;height:2966;visibility:visible;mso-wrap-style:square;v-text-anchor:top" coordsize="2124710,29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" path="m2124456,l,,1062228,296418,2124456,xe" fillcolor="#9dc3e6" stroked="f">
                  <v:path arrowok="t"/>
                </v:shape>
                <v:shape id="Graphic 1605" o:spid="_x0000_s1028" style="position:absolute;left:64;top:64;width:21247;height:2966;visibility:visible;mso-wrap-style:square;v-text-anchor:top" coordsize="2124710,296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" path="m2124456,l1062228,296418,,,2124456,xe" filled="f" strokecolor="#9dc3e6" strokeweight=".35981mm">
                  <v:path arrowok="t"/>
                </v:shape>
                <w10:wrap type="topAndBottom" anchorx="margin"/>
              </v:group>
            </w:pict>
          </mc:Fallback>
        </mc:AlternateContent>
      </w:r>
      <w:r>
        <w:rPr>
          <w:noProof/>
        </w:rPr>
        <w:drawing>
          <wp:anchor distT="0" distB="0" distL="114300" distR="114300" simplePos="0" relativeHeight="251656250" behindDoc="0" locked="0" layoutInCell="1" allowOverlap="1" wp14:anchorId="5BC701AD" wp14:editId="505CD00D">
            <wp:simplePos x="0" y="0"/>
            <wp:positionH relativeFrom="margin">
              <wp:align>center</wp:align>
            </wp:positionH>
            <wp:positionV relativeFrom="paragraph">
              <wp:posOffset>5937968</wp:posOffset>
            </wp:positionV>
            <wp:extent cx="6116955" cy="2726690"/>
            <wp:effectExtent l="0" t="0" r="0" b="0"/>
            <wp:wrapTopAndBottom/>
            <wp:docPr id="481943137"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16955" cy="27266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298" behindDoc="0" locked="0" layoutInCell="1" allowOverlap="1" wp14:anchorId="716ACBBF" wp14:editId="32B3F249">
            <wp:simplePos x="0" y="0"/>
            <wp:positionH relativeFrom="margin">
              <wp:posOffset>910424</wp:posOffset>
            </wp:positionH>
            <wp:positionV relativeFrom="paragraph">
              <wp:posOffset>1432422</wp:posOffset>
            </wp:positionV>
            <wp:extent cx="4826000" cy="1076960"/>
            <wp:effectExtent l="0" t="0" r="0" b="0"/>
            <wp:wrapTopAndBottom/>
            <wp:docPr id="124533567"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26000" cy="1076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1443" w:rsidRPr="00246230">
        <w:rPr>
          <w:rFonts w:hint="eastAsia"/>
        </w:rPr>
        <w:t>チャットボットとは自動会話プログラムのことです。自動で発信・返答を行うプログラムである</w:t>
      </w:r>
      <w:r w:rsidR="000A1443">
        <w:rPr>
          <w:rFonts w:hint="eastAsia"/>
        </w:rPr>
        <w:t>チャット</w:t>
      </w:r>
      <w:r w:rsidR="000A1443" w:rsidRPr="00246230">
        <w:rPr>
          <w:rFonts w:hint="eastAsia"/>
        </w:rPr>
        <w:t>ボットは、事前に設定したルール、選択肢などに基づいて、文字形式で利用者とコミュニケーションをとることができます。例えば、よくある質問などを設定しておくことで、お問い合わせ対応を自動で行うことができます。そしてチャットボットでは対応できない内容のみオペレータに対応させることで、人的費用を削減することができます。</w:t>
      </w:r>
    </w:p>
    <w:tbl>
      <w:tblPr>
        <w:tblStyle w:val="aa"/>
        <w:tblpPr w:leftFromText="142" w:rightFromText="142" w:vertAnchor="text" w:horzAnchor="margin" w:tblpY="1955"/>
        <w:tblW w:w="10490" w:type="dxa"/>
        <w:tblLook w:val="04A0" w:firstRow="1" w:lastRow="0" w:firstColumn="1" w:lastColumn="0" w:noHBand="0" w:noVBand="1"/>
      </w:tblPr>
      <w:tblGrid>
        <w:gridCol w:w="10490"/>
      </w:tblGrid>
      <w:tr w:rsidR="00460AFC" w:rsidRPr="006C3BDE" w14:paraId="14CD63D1" w14:textId="77777777" w:rsidTr="00460AFC">
        <w:tc>
          <w:tcPr>
            <w:tcW w:w="10490" w:type="dxa"/>
            <w:shd w:val="clear" w:color="auto" w:fill="2E5496"/>
          </w:tcPr>
          <w:p w14:paraId="273E1C38" w14:textId="77777777" w:rsidR="00460AFC" w:rsidRPr="006C3BDE" w:rsidRDefault="00460AFC" w:rsidP="00460AFC">
            <w:pPr>
              <w:pStyle w:val="aff0"/>
              <w:ind w:firstLine="240"/>
            </w:pPr>
            <w:r>
              <w:rPr>
                <w:rFonts w:hint="eastAsia"/>
              </w:rPr>
              <w:t>予想・今後の発展</w:t>
            </w:r>
          </w:p>
        </w:tc>
      </w:tr>
      <w:tr w:rsidR="00460AFC" w14:paraId="53B965B4" w14:textId="77777777" w:rsidTr="00460AFC">
        <w:trPr>
          <w:trHeight w:val="2941"/>
        </w:trPr>
        <w:tc>
          <w:tcPr>
            <w:tcW w:w="10490" w:type="dxa"/>
          </w:tcPr>
          <w:p w14:paraId="267B09BE" w14:textId="77777777" w:rsidR="00460AFC" w:rsidRDefault="00460AFC" w:rsidP="00460AFC">
            <w:pPr>
              <w:pStyle w:val="afff6"/>
              <w:ind w:firstLine="360"/>
            </w:pPr>
            <w:r>
              <w:rPr>
                <w:rFonts w:hint="eastAsia"/>
              </w:rPr>
              <w:t>近年、</w:t>
            </w:r>
            <w:r>
              <w:t>AIを搭載したチャットボットが登場しています。これまでのチャットボットとは異なり、蓄積されたデータを学習するため、決められた内容や選択肢に限定されず他の質問にも対応できたり、ユーザーからの質問に表現の揺らぎがあった場合でも、一定程度対応できたり、さらには複雑な質問にも回答できるようになっています。</w:t>
            </w:r>
          </w:p>
          <w:p w14:paraId="59317612" w14:textId="77777777" w:rsidR="00460AFC" w:rsidRPr="006C3BDE" w:rsidRDefault="00460AFC" w:rsidP="00460AFC">
            <w:pPr>
              <w:pStyle w:val="afff6"/>
              <w:ind w:firstLine="360"/>
            </w:pPr>
            <w:r w:rsidRPr="006C3BDE">
              <w:rPr>
                <w:rFonts w:hint="eastAsia"/>
              </w:rPr>
              <w:t>生成</w:t>
            </w:r>
            <w:r w:rsidRPr="006C3BDE">
              <w:t>AIの登場</w:t>
            </w:r>
          </w:p>
          <w:p w14:paraId="598B6548" w14:textId="77777777" w:rsidR="00460AFC" w:rsidRDefault="00460AFC" w:rsidP="00460AFC">
            <w:pPr>
              <w:pStyle w:val="afff6"/>
              <w:ind w:firstLine="360"/>
            </w:pPr>
            <w:r>
              <w:rPr>
                <w:rFonts w:hint="eastAsia"/>
              </w:rPr>
              <w:t>生成</w:t>
            </w:r>
            <w:r>
              <w:t>AIとは、さまざまなコンテンツを生成することができるAIのことです。従来のAIが主にデータを分析・学習し、その結果に基づいて予測を行うのに対して、生成AIは新たなコンテンツの創造を目的として学習します。生成AIは学習量が多いため、回答の精度や質が従来のものより高く、またコンテンツの生成速度も非常に速いという特徴があります。従来のチャットボットは主にオペレータ業務のサポートなど、お問い合わせ対応に限定されていましたが、生成AIでは以下のような活用ができることが期待されています。</w:t>
            </w:r>
          </w:p>
        </w:tc>
      </w:tr>
    </w:tbl>
    <w:p w14:paraId="28AC28C5" w14:textId="02CC0C7B" w:rsidR="000A1443" w:rsidRDefault="000A1443" w:rsidP="002A6987">
      <w:pPr>
        <w:pStyle w:val="3"/>
      </w:pPr>
      <w:bookmarkStart w:id="457" w:name="_Ref167783476"/>
      <w:bookmarkStart w:id="458" w:name="_Toc185338843"/>
      <w:bookmarkStart w:id="459" w:name="_Toc187824593"/>
      <w:bookmarkStart w:id="460" w:name="_Toc188348944"/>
      <w:r w:rsidRPr="00025F32">
        <w:rPr>
          <w:rFonts w:hint="eastAsia"/>
        </w:rPr>
        <w:t>経営投資としてのサイバーセキュリティ対策</w:t>
      </w:r>
      <w:bookmarkEnd w:id="457"/>
      <w:bookmarkEnd w:id="458"/>
      <w:bookmarkEnd w:id="459"/>
      <w:bookmarkEnd w:id="460"/>
    </w:p>
    <w:p w14:paraId="6FA4E3F5" w14:textId="77777777" w:rsidR="000A1443" w:rsidRDefault="000A1443" w:rsidP="003E0313">
      <w:pPr>
        <w:pStyle w:val="4"/>
      </w:pPr>
      <w:bookmarkStart w:id="461" w:name="_Toc185338844"/>
      <w:bookmarkStart w:id="462" w:name="_Toc187824594"/>
      <w:bookmarkStart w:id="463" w:name="_Toc188348945"/>
      <w:r w:rsidRPr="0034591F">
        <w:rPr>
          <w:rFonts w:hint="eastAsia"/>
        </w:rPr>
        <w:t>サイバーセキュリティ対策の重要性</w:t>
      </w:r>
      <w:bookmarkEnd w:id="461"/>
      <w:bookmarkEnd w:id="462"/>
      <w:bookmarkEnd w:id="463"/>
    </w:p>
    <w:p w14:paraId="23CA1867" w14:textId="6BA470B9" w:rsidR="000A1443" w:rsidRPr="00246230" w:rsidRDefault="000A1443">
      <w:r>
        <w:rPr>
          <w:rFonts w:hint="eastAsia"/>
        </w:rPr>
        <w:t>DX</w:t>
      </w:r>
      <w:r w:rsidRPr="00246230">
        <w:rPr>
          <w:rFonts w:hint="eastAsia"/>
        </w:rPr>
        <w:t>を推進していく際に、並行してサイバーセキュリ</w:t>
      </w:r>
      <w:r w:rsidRPr="00246230">
        <w:t>ティの確保に取</w:t>
      </w:r>
      <w:r>
        <w:rPr>
          <w:rFonts w:hint="eastAsia"/>
        </w:rPr>
        <w:t>り</w:t>
      </w:r>
      <w:r w:rsidRPr="00246230">
        <w:t>組むことが重要です。変化の激しい現代社会でビジネスを継続していくためには、従来のITを活用して業務効率化や生産を向上させること</w:t>
      </w:r>
      <w:r>
        <w:rPr>
          <w:rFonts w:hint="eastAsia"/>
        </w:rPr>
        <w:t>に加えて</w:t>
      </w:r>
      <w:r w:rsidRPr="00246230">
        <w:t>、データやデジタル技術を活用して、顧客視点で新たな価値を創出する、</w:t>
      </w:r>
      <w:r>
        <w:rPr>
          <w:rFonts w:hint="eastAsia"/>
        </w:rPr>
        <w:t>DX</w:t>
      </w:r>
      <w:r w:rsidRPr="00246230">
        <w:t>を推進していくことが求められています。しかし、データやデジタル技術を活用する際に</w:t>
      </w:r>
      <w:r>
        <w:rPr>
          <w:rFonts w:hint="eastAsia"/>
        </w:rPr>
        <w:t>、</w:t>
      </w:r>
      <w:r w:rsidRPr="00246230">
        <w:t>セキュリティ対策を行わなければ、</w:t>
      </w:r>
      <w:bookmarkStart w:id="464" w:name="■サイバー攻撃6ー3ー1"/>
      <w:r w:rsidR="00465FCA">
        <w:fldChar w:fldCharType="begin"/>
      </w:r>
      <w:r w:rsidR="00465FCA">
        <w:instrText>HYPERLINK  \l "■サイバー攻撃"</w:instrText>
      </w:r>
      <w:r w:rsidR="00465FCA">
        <w:fldChar w:fldCharType="separate"/>
      </w:r>
      <w:r w:rsidRPr="00465FCA">
        <w:rPr>
          <w:rStyle w:val="a7"/>
        </w:rPr>
        <w:t>サイバー攻撃</w:t>
      </w:r>
      <w:bookmarkEnd w:id="464"/>
      <w:r w:rsidR="00465FCA">
        <w:fldChar w:fldCharType="end"/>
      </w:r>
      <w:r w:rsidRPr="00246230">
        <w:t>の標的となり、経営を揺るがすような</w:t>
      </w:r>
      <w:r>
        <w:rPr>
          <w:rFonts w:hint="eastAsia"/>
        </w:rPr>
        <w:t>被害に遭う</w:t>
      </w:r>
      <w:r w:rsidRPr="00246230">
        <w:rPr>
          <w:rFonts w:hint="eastAsia"/>
        </w:rPr>
        <w:t>可能性があります。このような被害を受けないためにも、</w:t>
      </w:r>
      <w:r>
        <w:rPr>
          <w:rFonts w:hint="eastAsia"/>
        </w:rPr>
        <w:t>DX</w:t>
      </w:r>
      <w:r w:rsidRPr="00246230">
        <w:rPr>
          <w:rFonts w:hint="eastAsia"/>
        </w:rPr>
        <w:t>の推進と並行してサイバーセキュリティの確保に取</w:t>
      </w:r>
      <w:r>
        <w:rPr>
          <w:rFonts w:hint="eastAsia"/>
        </w:rPr>
        <w:t>り</w:t>
      </w:r>
      <w:r w:rsidRPr="00246230">
        <w:rPr>
          <w:rFonts w:hint="eastAsia"/>
        </w:rPr>
        <w:t>組むことが重要です。</w:t>
      </w:r>
    </w:p>
    <w:p w14:paraId="1B16FE90" w14:textId="77777777" w:rsidR="000A1443" w:rsidRPr="00246230" w:rsidRDefault="000A1443">
      <w:r w:rsidRPr="00246230">
        <w:rPr>
          <w:rFonts w:hint="eastAsia"/>
        </w:rPr>
        <w:t>セキュリティ対策を行うことで、リスクを経営上許容可能な範囲までに減少させることができます。また、セキュリティ対策には経営判断が必要になるため、経営者が主体となって指揮をすることが大切になります。</w:t>
      </w:r>
    </w:p>
    <w:p w14:paraId="5C30974E" w14:textId="77777777" w:rsidR="000A1443" w:rsidRDefault="000A1443">
      <w:r>
        <w:rPr>
          <w:noProof/>
        </w:rPr>
        <w:drawing>
          <wp:anchor distT="0" distB="0" distL="114300" distR="114300" simplePos="0" relativeHeight="251656243" behindDoc="0" locked="0" layoutInCell="1" allowOverlap="1" wp14:anchorId="77BFB904" wp14:editId="0DC3F654">
            <wp:simplePos x="0" y="0"/>
            <wp:positionH relativeFrom="column">
              <wp:posOffset>324485</wp:posOffset>
            </wp:positionH>
            <wp:positionV relativeFrom="paragraph">
              <wp:posOffset>761365</wp:posOffset>
            </wp:positionV>
            <wp:extent cx="6125210" cy="3984625"/>
            <wp:effectExtent l="0" t="0" r="8890" b="0"/>
            <wp:wrapSquare wrapText="bothSides"/>
            <wp:docPr id="437492396"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25210" cy="3984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46230">
        <w:rPr>
          <w:rFonts w:hint="eastAsia"/>
        </w:rPr>
        <w:t>次のページから、経営者目線でセキュリティ対策を行わなければならない理由を以下のポイントごとに説明していきます。</w:t>
      </w:r>
    </w:p>
    <w:p w14:paraId="4F295FA1" w14:textId="77777777" w:rsidR="000A1443" w:rsidRDefault="000A1443">
      <w:pPr>
        <w:ind w:firstLineChars="0" w:firstLine="0"/>
      </w:pPr>
      <w:r w:rsidRPr="0006408E">
        <w:rPr>
          <w:noProof/>
        </w:rPr>
        <mc:AlternateContent>
          <mc:Choice Requires="wps">
            <w:drawing>
              <wp:anchor distT="0" distB="0" distL="114300" distR="114300" simplePos="0" relativeHeight="251656244" behindDoc="0" locked="0" layoutInCell="1" allowOverlap="1" wp14:anchorId="08D0787A" wp14:editId="31CDA7FE">
                <wp:simplePos x="0" y="0"/>
                <wp:positionH relativeFrom="column">
                  <wp:posOffset>865991</wp:posOffset>
                </wp:positionH>
                <wp:positionV relativeFrom="paragraph">
                  <wp:posOffset>4258497</wp:posOffset>
                </wp:positionV>
                <wp:extent cx="5328920" cy="368935"/>
                <wp:effectExtent l="0" t="0" r="0" b="0"/>
                <wp:wrapTopAndBottom/>
                <wp:docPr id="52" name="テキスト ボックス 51">
                  <a:extLst xmlns:a="http://schemas.openxmlformats.org/drawingml/2006/main">
                    <a:ext uri="{FF2B5EF4-FFF2-40B4-BE49-F238E27FC236}">
                      <a16:creationId xmlns:a16="http://schemas.microsoft.com/office/drawing/2014/main" id="{4812EF0A-367B-B0C8-ABC4-554F6AF02088}"/>
                    </a:ext>
                  </a:extLst>
                </wp:docPr>
                <wp:cNvGraphicFramePr/>
                <a:graphic xmlns:a="http://schemas.openxmlformats.org/drawingml/2006/main">
                  <a:graphicData uri="http://schemas.microsoft.com/office/word/2010/wordprocessingShape">
                    <wps:wsp>
                      <wps:cNvSpPr txBox="1"/>
                      <wps:spPr>
                        <a:xfrm>
                          <a:off x="0" y="0"/>
                          <a:ext cx="5328920" cy="368935"/>
                        </a:xfrm>
                        <a:prstGeom prst="rect">
                          <a:avLst/>
                        </a:prstGeom>
                        <a:noFill/>
                      </wps:spPr>
                      <wps:txbx>
                        <w:txbxContent>
                          <w:p w14:paraId="1C0F470A" w14:textId="350470DE" w:rsidR="000A1443" w:rsidRDefault="000A1443">
                            <w:pPr>
                              <w:pStyle w:val="aff2"/>
                            </w:pPr>
                            <w:r>
                              <w:rPr>
                                <w:rFonts w:hint="eastAsia"/>
                              </w:rPr>
                              <w:t>図3</w:t>
                            </w:r>
                            <w:r w:rsidR="00D376FE">
                              <w:rPr>
                                <w:rFonts w:hint="eastAsia"/>
                              </w:rPr>
                              <w:t>1</w:t>
                            </w:r>
                            <w:r>
                              <w:rPr>
                                <w:rFonts w:hint="eastAsia"/>
                              </w:rPr>
                              <w:t>. ITの活用とサイバーセキュリティ対策の関係性</w:t>
                            </w:r>
                          </w:p>
                          <w:p w14:paraId="112514E4" w14:textId="77777777" w:rsidR="000A1443" w:rsidRDefault="000A1443">
                            <w:pPr>
                              <w:pStyle w:val="aff2"/>
                            </w:pPr>
                            <w:r>
                              <w:rPr>
                                <w:rFonts w:hint="eastAsia"/>
                                <w:lang w:eastAsia="zh-TW"/>
                              </w:rPr>
                              <w:t xml:space="preserve">（出典） 東京都産業労働局.” </w:t>
                            </w:r>
                            <w:r>
                              <w:rPr>
                                <w:rFonts w:hint="eastAsia"/>
                              </w:rPr>
                              <w:t xml:space="preserve">MISSION 3-1 サイバーセキュリティ対策が経営に与える重大な影響”. </w:t>
                            </w:r>
                            <w:hyperlink r:id="rId78" w:history="1">
                              <w:r>
                                <w:rPr>
                                  <w:rStyle w:val="a7"/>
                                  <w:rFonts w:ascii="メイリオ" w:eastAsia="メイリオ" w:hAnsi="メイリオ" w:hint="eastAsia"/>
                                  <w:color w:val="000000"/>
                                  <w:kern w:val="24"/>
                                </w:rPr>
                                <w:t>https://www.cybersecurity.metro.tokyo.lg.jp/security/guidebook/201/index.html</w:t>
                              </w:r>
                            </w:hyperlink>
                            <w:r>
                              <w:rPr>
                                <w:rFonts w:hint="eastAsia"/>
                              </w:rPr>
                              <w:t xml:space="preserve"> </w:t>
                            </w:r>
                          </w:p>
                        </w:txbxContent>
                      </wps:txbx>
                      <wps:bodyPr wrap="square" rtlCol="0">
                        <a:spAutoFit/>
                      </wps:bodyPr>
                    </wps:wsp>
                  </a:graphicData>
                </a:graphic>
              </wp:anchor>
            </w:drawing>
          </mc:Choice>
          <mc:Fallback>
            <w:pict>
              <v:shape w14:anchorId="08D0787A" id="_x0000_s1084" type="#_x0000_t202" style="position:absolute;left:0;text-align:left;margin-left:68.2pt;margin-top:335.3pt;width:419.6pt;height:29.05pt;z-index:251656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" filled="f" stroked="f">
                <v:textbox style="mso-fit-shape-to-text:t">
                  <w:txbxContent>
                    <w:p w14:paraId="1C0F470A" w14:textId="350470DE" w:rsidR="000A1443" w:rsidRDefault="000A1443">
                      <w:pPr>
                        <w:pStyle w:val="aff2"/>
                      </w:pPr>
                      <w:r>
                        <w:rPr>
                          <w:rFonts w:hint="eastAsia"/>
                        </w:rPr>
                        <w:t>図3</w:t>
                      </w:r>
                      <w:r w:rsidR="00D376FE">
                        <w:rPr>
                          <w:rFonts w:hint="eastAsia"/>
                        </w:rPr>
                        <w:t>1</w:t>
                      </w:r>
                      <w:r>
                        <w:rPr>
                          <w:rFonts w:hint="eastAsia"/>
                        </w:rPr>
                        <w:t>. ITの活用とサイバーセキュリティ対策の関係性</w:t>
                      </w:r>
                    </w:p>
                    <w:p w14:paraId="112514E4" w14:textId="77777777" w:rsidR="000A1443" w:rsidRDefault="000A1443">
                      <w:pPr>
                        <w:pStyle w:val="aff2"/>
                      </w:pPr>
                      <w:r>
                        <w:rPr>
                          <w:rFonts w:hint="eastAsia"/>
                          <w:lang w:eastAsia="zh-TW"/>
                        </w:rPr>
                        <w:t xml:space="preserve">（出典） 東京都産業労働局.” </w:t>
                      </w:r>
                      <w:r>
                        <w:rPr>
                          <w:rFonts w:hint="eastAsia"/>
                        </w:rPr>
                        <w:t xml:space="preserve">MISSION 3-1 サイバーセキュリティ対策が経営に与える重大な影響”. </w:t>
                      </w:r>
                      <w:hyperlink r:id="rId79" w:history="1">
                        <w:r>
                          <w:rPr>
                            <w:rStyle w:val="a7"/>
                            <w:rFonts w:ascii="メイリオ" w:eastAsia="メイリオ" w:hAnsi="メイリオ" w:hint="eastAsia"/>
                            <w:color w:val="000000"/>
                            <w:kern w:val="24"/>
                          </w:rPr>
                          <w:t>https://www.cybersecurity.metro.tokyo.lg.jp/security/guidebook/201/index.html</w:t>
                        </w:r>
                      </w:hyperlink>
                      <w:r>
                        <w:rPr>
                          <w:rFonts w:hint="eastAsia"/>
                        </w:rPr>
                        <w:t xml:space="preserve"> </w:t>
                      </w:r>
                    </w:p>
                  </w:txbxContent>
                </v:textbox>
                <w10:wrap type="topAndBottom"/>
              </v:shape>
            </w:pict>
          </mc:Fallback>
        </mc:AlternateContent>
      </w:r>
    </w:p>
    <w:p w14:paraId="01468A98" w14:textId="77777777" w:rsidR="000A1443" w:rsidRDefault="000A1443" w:rsidP="003E0313">
      <w:pPr>
        <w:pStyle w:val="4"/>
      </w:pPr>
      <w:bookmarkStart w:id="465" w:name="_Toc185338845"/>
      <w:bookmarkStart w:id="466" w:name="_Toc187824595"/>
      <w:bookmarkStart w:id="467" w:name="_Toc188348946"/>
      <w:r w:rsidRPr="00025F32">
        <w:rPr>
          <w:rFonts w:hint="eastAsia"/>
        </w:rPr>
        <w:t>経営者が重要視すべき</w:t>
      </w:r>
      <w:r w:rsidRPr="00025F32">
        <w:t>3つのポイント</w:t>
      </w:r>
      <w:bookmarkEnd w:id="465"/>
      <w:bookmarkEnd w:id="466"/>
      <w:bookmarkEnd w:id="467"/>
    </w:p>
    <w:p w14:paraId="0A3F9A4D" w14:textId="326CD621" w:rsidR="000A1443" w:rsidRPr="00817F81" w:rsidRDefault="001B1543">
      <w:r>
        <w:rPr>
          <w:noProof/>
        </w:rPr>
        <mc:AlternateContent>
          <mc:Choice Requires="wps">
            <w:drawing>
              <wp:anchor distT="0" distB="0" distL="114300" distR="114300" simplePos="0" relativeHeight="251656200" behindDoc="0" locked="0" layoutInCell="1" allowOverlap="1" wp14:anchorId="73524A90" wp14:editId="33A12EC8">
                <wp:simplePos x="0" y="0"/>
                <wp:positionH relativeFrom="margin">
                  <wp:posOffset>63485</wp:posOffset>
                </wp:positionH>
                <wp:positionV relativeFrom="paragraph">
                  <wp:posOffset>8226632</wp:posOffset>
                </wp:positionV>
                <wp:extent cx="6560185" cy="414655"/>
                <wp:effectExtent l="0" t="0" r="0" b="4445"/>
                <wp:wrapTopAndBottom/>
                <wp:docPr id="825248958" name="テキスト ボックス 825248958"/>
                <wp:cNvGraphicFramePr/>
                <a:graphic xmlns:a="http://schemas.openxmlformats.org/drawingml/2006/main">
                  <a:graphicData uri="http://schemas.microsoft.com/office/word/2010/wordprocessingShape">
                    <wps:wsp>
                      <wps:cNvSpPr txBox="1"/>
                      <wps:spPr>
                        <a:xfrm>
                          <a:off x="0" y="0"/>
                          <a:ext cx="6560185" cy="414655"/>
                        </a:xfrm>
                        <a:prstGeom prst="rect">
                          <a:avLst/>
                        </a:prstGeom>
                        <a:noFill/>
                        <a:ln w="6350">
                          <a:noFill/>
                        </a:ln>
                      </wps:spPr>
                      <wps:txbx>
                        <w:txbxContent>
                          <w:p w14:paraId="31FC7B9F" w14:textId="1032E4AC" w:rsidR="000A1443" w:rsidRPr="00817F81" w:rsidRDefault="000A1443">
                            <w:pPr>
                              <w:pStyle w:val="aff2"/>
                            </w:pPr>
                            <w:r w:rsidRPr="00817F81">
                              <w:rPr>
                                <w:rFonts w:hint="eastAsia"/>
                              </w:rPr>
                              <w:t>図</w:t>
                            </w:r>
                            <w:r>
                              <w:rPr>
                                <w:rFonts w:hint="eastAsia"/>
                              </w:rPr>
                              <w:t>3</w:t>
                            </w:r>
                            <w:r w:rsidR="00D376FE">
                              <w:rPr>
                                <w:rFonts w:hint="eastAsia"/>
                              </w:rPr>
                              <w:t>2</w:t>
                            </w:r>
                            <w:r w:rsidRPr="00817F81">
                              <w:t>. 情報セキュリティ対策が不備の場合に責任追及の根拠とされる主な法律</w:t>
                            </w:r>
                          </w:p>
                          <w:p w14:paraId="3E1F4FCA" w14:textId="77777777" w:rsidR="000A1443" w:rsidRPr="00817F81" w:rsidRDefault="000A1443">
                            <w:pPr>
                              <w:pStyle w:val="aff2"/>
                            </w:pPr>
                            <w:r w:rsidRPr="00817F81">
                              <w:rPr>
                                <w:rFonts w:hint="eastAsia"/>
                              </w:rPr>
                              <w:t>（出典）</w:t>
                            </w:r>
                            <w:r w:rsidRPr="00817F81">
                              <w:t>IPA「中小企業の情報セキュリティ対策ガイドライン 第3.1版」から抜粋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24A90" id="テキスト ボックス 825248958" o:spid="_x0000_s1085" type="#_x0000_t202" style="position:absolute;left:0;text-align:left;margin-left:5pt;margin-top:647.75pt;width:516.55pt;height:32.65pt;z-index:251656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" filled="f" stroked="f" strokeweight=".5pt">
                <v:textbox>
                  <w:txbxContent>
                    <w:p w14:paraId="31FC7B9F" w14:textId="1032E4AC" w:rsidR="000A1443" w:rsidRPr="00817F81" w:rsidRDefault="000A1443">
                      <w:pPr>
                        <w:pStyle w:val="aff2"/>
                      </w:pPr>
                      <w:r w:rsidRPr="00817F81">
                        <w:rPr>
                          <w:rFonts w:hint="eastAsia"/>
                        </w:rPr>
                        <w:t>図</w:t>
                      </w:r>
                      <w:r>
                        <w:rPr>
                          <w:rFonts w:hint="eastAsia"/>
                        </w:rPr>
                        <w:t>3</w:t>
                      </w:r>
                      <w:r w:rsidR="00D376FE">
                        <w:rPr>
                          <w:rFonts w:hint="eastAsia"/>
                        </w:rPr>
                        <w:t>2</w:t>
                      </w:r>
                      <w:r w:rsidRPr="00817F81">
                        <w:t>. 情報セキュリティ対策が不備の場合に責任追及の根拠とされる主な法律</w:t>
                      </w:r>
                    </w:p>
                    <w:p w14:paraId="3E1F4FCA" w14:textId="77777777" w:rsidR="000A1443" w:rsidRPr="00817F81" w:rsidRDefault="000A1443">
                      <w:pPr>
                        <w:pStyle w:val="aff2"/>
                      </w:pPr>
                      <w:r w:rsidRPr="00817F81">
                        <w:rPr>
                          <w:rFonts w:hint="eastAsia"/>
                        </w:rPr>
                        <w:t>（出典）</w:t>
                      </w:r>
                      <w:r w:rsidRPr="00817F81">
                        <w:t>IPA「中小企業の情報セキュリティ対策ガイドライン 第3.1版」から抜粋</w:t>
                      </w:r>
                    </w:p>
                  </w:txbxContent>
                </v:textbox>
                <w10:wrap type="topAndBottom" anchorx="margin"/>
              </v:shape>
            </w:pict>
          </mc:Fallback>
        </mc:AlternateContent>
      </w:r>
    </w:p>
    <w:tbl>
      <w:tblPr>
        <w:tblStyle w:val="aa"/>
        <w:tblW w:w="0" w:type="auto"/>
        <w:tblInd w:w="137" w:type="dxa"/>
        <w:tblLook w:val="04A0" w:firstRow="1" w:lastRow="0" w:firstColumn="1" w:lastColumn="0" w:noHBand="0" w:noVBand="1"/>
      </w:tblPr>
      <w:tblGrid>
        <w:gridCol w:w="992"/>
        <w:gridCol w:w="4111"/>
        <w:gridCol w:w="5216"/>
      </w:tblGrid>
      <w:tr w:rsidR="000A1443" w14:paraId="7276CDA1" w14:textId="77777777" w:rsidTr="000A3F9E">
        <w:tc>
          <w:tcPr>
            <w:tcW w:w="10319" w:type="dxa"/>
            <w:gridSpan w:val="3"/>
            <w:shd w:val="clear" w:color="auto" w:fill="2E5496"/>
          </w:tcPr>
          <w:p w14:paraId="450F2E7A" w14:textId="77777777" w:rsidR="000A1443" w:rsidRPr="00460AFC" w:rsidRDefault="000A1443" w:rsidP="00460AFC">
            <w:pPr>
              <w:pStyle w:val="aff0"/>
            </w:pPr>
            <w:r w:rsidRPr="00817F81">
              <w:rPr>
                <w:rFonts w:hint="eastAsia"/>
              </w:rPr>
              <w:t>ポイント</w:t>
            </w:r>
            <w:r w:rsidRPr="00817F81">
              <w:t>1：ビジネスの継続・発展にはITの活用が不可欠</w:t>
            </w:r>
          </w:p>
        </w:tc>
      </w:tr>
      <w:tr w:rsidR="000A1443" w14:paraId="00ADDC5E" w14:textId="77777777">
        <w:tc>
          <w:tcPr>
            <w:tcW w:w="10319" w:type="dxa"/>
            <w:gridSpan w:val="3"/>
            <w:shd w:val="clear" w:color="auto" w:fill="auto"/>
          </w:tcPr>
          <w:p w14:paraId="52BB90C6" w14:textId="77777777" w:rsidR="000A1443" w:rsidRPr="00C3780E" w:rsidRDefault="000A1443" w:rsidP="00460AFC">
            <w:pPr>
              <w:pStyle w:val="afff6"/>
            </w:pPr>
            <w:r w:rsidRPr="00817F81">
              <w:rPr>
                <w:rFonts w:hint="eastAsia"/>
              </w:rPr>
              <w:t>中小企業にとって、業務や生産の効率化、人材確保は重要な課題です。業務・生産工程などの運用コストの削減・効率化のために、</w:t>
            </w:r>
            <w:r w:rsidRPr="00817F81">
              <w:t>ITの活用が不可欠になっています。また近年では、競争力維持・強化のために、DXを進めることが求められており、ITの活用が必須になっています。</w:t>
            </w:r>
          </w:p>
        </w:tc>
      </w:tr>
      <w:tr w:rsidR="000A1443" w14:paraId="382EEDCB" w14:textId="77777777">
        <w:tc>
          <w:tcPr>
            <w:tcW w:w="10319" w:type="dxa"/>
            <w:gridSpan w:val="3"/>
            <w:shd w:val="clear" w:color="auto" w:fill="auto"/>
          </w:tcPr>
          <w:p w14:paraId="74533BED" w14:textId="46A4899E" w:rsidR="000A1443" w:rsidRPr="00C3780E" w:rsidRDefault="00460AFC" w:rsidP="0083160E">
            <w:pPr>
              <w:pStyle w:val="afff6"/>
              <w:ind w:firstLine="360"/>
              <w:jc w:val="center"/>
            </w:pPr>
            <w:r>
              <w:rPr>
                <w:noProof/>
              </w:rPr>
              <w:drawing>
                <wp:anchor distT="0" distB="0" distL="114300" distR="114300" simplePos="0" relativeHeight="251656619" behindDoc="0" locked="0" layoutInCell="1" allowOverlap="1" wp14:anchorId="69E976CE" wp14:editId="466BE94D">
                  <wp:simplePos x="0" y="0"/>
                  <wp:positionH relativeFrom="margin">
                    <wp:align>center</wp:align>
                  </wp:positionH>
                  <wp:positionV relativeFrom="paragraph">
                    <wp:posOffset>281305</wp:posOffset>
                  </wp:positionV>
                  <wp:extent cx="4422140" cy="1179830"/>
                  <wp:effectExtent l="0" t="0" r="0" b="1270"/>
                  <wp:wrapTopAndBottom/>
                  <wp:docPr id="2011745963"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22140" cy="1179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1443" w:rsidRPr="00817F81">
              <w:rPr>
                <w:rFonts w:hint="eastAsia"/>
              </w:rPr>
              <w:t>中小企業の課題</w:t>
            </w:r>
          </w:p>
        </w:tc>
      </w:tr>
      <w:tr w:rsidR="000A1443" w14:paraId="7A8E764D" w14:textId="77777777" w:rsidTr="000A3F9E">
        <w:tc>
          <w:tcPr>
            <w:tcW w:w="10319" w:type="dxa"/>
            <w:gridSpan w:val="3"/>
            <w:shd w:val="clear" w:color="auto" w:fill="2E5496"/>
          </w:tcPr>
          <w:p w14:paraId="7B655C2F" w14:textId="77777777" w:rsidR="000A1443" w:rsidRPr="00460AFC" w:rsidRDefault="000A1443" w:rsidP="00460AFC">
            <w:pPr>
              <w:pStyle w:val="aff0"/>
            </w:pPr>
            <w:r w:rsidRPr="00C3780E">
              <w:rPr>
                <w:rFonts w:hint="eastAsia"/>
              </w:rPr>
              <w:t>ポイント</w:t>
            </w:r>
            <w:r w:rsidRPr="00C3780E">
              <w:t>2：ITの活用には</w:t>
            </w:r>
            <w:bookmarkStart w:id="468" w:name="■サイバー攻撃6ー3ー2"/>
            <w:r w:rsidRPr="00C3780E">
              <w:t>サイバー攻撃</w:t>
            </w:r>
            <w:bookmarkEnd w:id="468"/>
            <w:r w:rsidRPr="00C3780E">
              <w:t>への対策が必要</w:t>
            </w:r>
          </w:p>
        </w:tc>
      </w:tr>
      <w:tr w:rsidR="000A1443" w14:paraId="53B55B29" w14:textId="77777777">
        <w:trPr>
          <w:trHeight w:val="3307"/>
        </w:trPr>
        <w:tc>
          <w:tcPr>
            <w:tcW w:w="10319" w:type="dxa"/>
            <w:gridSpan w:val="3"/>
          </w:tcPr>
          <w:p w14:paraId="465D524C" w14:textId="77777777" w:rsidR="000A1443" w:rsidRPr="00460AFC" w:rsidRDefault="000A1443" w:rsidP="00460AFC">
            <w:pPr>
              <w:pStyle w:val="afff8"/>
            </w:pPr>
            <w:r>
              <w:rPr>
                <w:noProof/>
              </w:rPr>
              <w:drawing>
                <wp:anchor distT="0" distB="0" distL="114300" distR="114300" simplePos="0" relativeHeight="251656233" behindDoc="1" locked="0" layoutInCell="1" allowOverlap="1" wp14:anchorId="0B645BBB" wp14:editId="4D7DA5DC">
                  <wp:simplePos x="0" y="0"/>
                  <wp:positionH relativeFrom="column">
                    <wp:posOffset>5999480</wp:posOffset>
                  </wp:positionH>
                  <wp:positionV relativeFrom="paragraph">
                    <wp:posOffset>66675</wp:posOffset>
                  </wp:positionV>
                  <wp:extent cx="402590" cy="402590"/>
                  <wp:effectExtent l="0" t="0" r="0" b="0"/>
                  <wp:wrapSquare wrapText="bothSides"/>
                  <wp:docPr id="2128358491" name="図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2590" cy="402590"/>
                          </a:xfrm>
                          <a:prstGeom prst="rect">
                            <a:avLst/>
                          </a:prstGeom>
                          <a:noFill/>
                          <a:ln>
                            <a:noFill/>
                          </a:ln>
                        </pic:spPr>
                      </pic:pic>
                    </a:graphicData>
                  </a:graphic>
                </wp:anchor>
              </w:drawing>
            </w:r>
            <w:r w:rsidRPr="00246230">
              <w:rPr>
                <w:rFonts w:hint="eastAsia"/>
              </w:rPr>
              <w:t>事例：</w:t>
            </w:r>
            <w:bookmarkStart w:id="469" w:name="■サプライチェーン6ー3ー2"/>
            <w:r w:rsidRPr="00246230">
              <w:rPr>
                <w:rFonts w:hint="eastAsia"/>
              </w:rPr>
              <w:t>サプライチェーン</w:t>
            </w:r>
            <w:bookmarkEnd w:id="469"/>
            <w:r w:rsidRPr="00246230">
              <w:rPr>
                <w:rFonts w:hint="eastAsia"/>
              </w:rPr>
              <w:t>攻撃による情報流出被害</w:t>
            </w:r>
          </w:p>
          <w:p w14:paraId="052AFDDD" w14:textId="77777777" w:rsidR="000A1443" w:rsidRPr="00460AFC" w:rsidRDefault="000A1443" w:rsidP="00460AFC">
            <w:pPr>
              <w:pStyle w:val="afff6"/>
            </w:pPr>
            <w:r w:rsidRPr="00460AFC">
              <w:rPr>
                <w:rFonts w:hint="eastAsia"/>
              </w:rPr>
              <w:t>保険業界</w:t>
            </w:r>
          </w:p>
          <w:p w14:paraId="5D59A900" w14:textId="5B73AD18" w:rsidR="000A1443" w:rsidRDefault="000A1443" w:rsidP="00460AFC">
            <w:pPr>
              <w:pStyle w:val="afff6"/>
            </w:pPr>
            <w:r w:rsidRPr="00460AFC">
              <w:rPr>
                <w:rFonts w:hint="eastAsia"/>
              </w:rPr>
              <w:t>某保険会社は、顧客情報の一部が流出したことを公表し、謝罪しました。情報流出の原因としては、外部委託先の企業のサーバが</w:t>
            </w:r>
            <w:bookmarkStart w:id="470" w:name="■不正アクセス6ー3ー2"/>
            <w:r w:rsidR="006009F8">
              <w:fldChar w:fldCharType="begin"/>
            </w:r>
            <w:r w:rsidR="006009F8">
              <w:rPr>
                <w:rFonts w:hint="eastAsia"/>
              </w:rPr>
              <w:instrText xml:space="preserve">HYPERLINK </w:instrText>
            </w:r>
            <w:r w:rsidR="006009F8">
              <w:instrText xml:space="preserve"> \l "</w:instrText>
            </w:r>
            <w:r w:rsidR="006009F8">
              <w:rPr>
                <w:rFonts w:hint="eastAsia"/>
              </w:rPr>
              <w:instrText>■不正アクセス</w:instrText>
            </w:r>
            <w:r w:rsidR="006009F8">
              <w:instrText>"</w:instrText>
            </w:r>
            <w:r w:rsidR="006009F8">
              <w:fldChar w:fldCharType="separate"/>
            </w:r>
            <w:r w:rsidRPr="006009F8">
              <w:rPr>
                <w:rStyle w:val="a7"/>
                <w:rFonts w:hint="eastAsia"/>
              </w:rPr>
              <w:t>不正アクセス</w:t>
            </w:r>
            <w:bookmarkEnd w:id="470"/>
            <w:r w:rsidR="006009F8">
              <w:fldChar w:fldCharType="end"/>
            </w:r>
            <w:r w:rsidRPr="00460AFC">
              <w:rPr>
                <w:rFonts w:hint="eastAsia"/>
              </w:rPr>
              <w:t>を受けたことです。顧客の氏名、性別、生年月日、メールアドレスなどの個人情報が数十万人分漏えいしてしまいました。その結果、数億円以上の損害や多くのお客様に対する信頼を低下させてしまう事態となりました。このように</w:t>
            </w:r>
            <w:hyperlink w:anchor="■サプライチェーン" w:history="1">
              <w:r w:rsidRPr="003D54D7">
                <w:rPr>
                  <w:rStyle w:val="a7"/>
                  <w:rFonts w:hint="eastAsia"/>
                </w:rPr>
                <w:t>サプライチェーン</w:t>
              </w:r>
            </w:hyperlink>
            <w:r w:rsidRPr="00460AFC">
              <w:rPr>
                <w:rFonts w:hint="eastAsia"/>
              </w:rPr>
              <w:t>を介した攻撃では、自社が直接</w:t>
            </w:r>
            <w:hyperlink w:anchor="■サイバー攻撃" w:history="1">
              <w:r w:rsidRPr="000B1F68">
                <w:rPr>
                  <w:rStyle w:val="a7"/>
                  <w:rFonts w:hint="eastAsia"/>
                </w:rPr>
                <w:t>サイバー攻撃</w:t>
              </w:r>
            </w:hyperlink>
            <w:r w:rsidRPr="00460AFC">
              <w:rPr>
                <w:rFonts w:hint="eastAsia"/>
              </w:rPr>
              <w:t>を受けていなくても、間接的に被害にあってしまいます</w:t>
            </w:r>
            <w:r w:rsidRPr="00246230">
              <w:rPr>
                <w:rFonts w:hint="eastAsia"/>
              </w:rPr>
              <w:t>。</w:t>
            </w:r>
          </w:p>
        </w:tc>
      </w:tr>
      <w:tr w:rsidR="000A1443" w14:paraId="47E8F95A" w14:textId="77777777">
        <w:tc>
          <w:tcPr>
            <w:tcW w:w="10319" w:type="dxa"/>
            <w:gridSpan w:val="3"/>
            <w:shd w:val="clear" w:color="auto" w:fill="2E5496"/>
          </w:tcPr>
          <w:p w14:paraId="6F771EE4" w14:textId="77777777" w:rsidR="000A1443" w:rsidRPr="00460AFC" w:rsidRDefault="000A1443" w:rsidP="00460AFC">
            <w:pPr>
              <w:pStyle w:val="aff0"/>
            </w:pPr>
            <w:r w:rsidRPr="000A3F9E">
              <w:rPr>
                <w:rFonts w:hint="eastAsia"/>
              </w:rPr>
              <w:t>ポイント</w:t>
            </w:r>
            <w:r w:rsidRPr="000A3F9E">
              <w:t>3：サイバーセキュリティ対策は経営者が自ら実行</w:t>
            </w:r>
          </w:p>
        </w:tc>
      </w:tr>
      <w:tr w:rsidR="000A1443" w14:paraId="1B75FE94" w14:textId="77777777">
        <w:trPr>
          <w:trHeight w:val="1012"/>
        </w:trPr>
        <w:tc>
          <w:tcPr>
            <w:tcW w:w="10319" w:type="dxa"/>
            <w:gridSpan w:val="3"/>
          </w:tcPr>
          <w:p w14:paraId="4FB2DA85" w14:textId="3716EBDB" w:rsidR="000A1443" w:rsidRPr="00246230" w:rsidRDefault="000A1443" w:rsidP="00460AFC">
            <w:pPr>
              <w:pStyle w:val="afff6"/>
            </w:pPr>
            <w:r w:rsidRPr="00246230">
              <w:rPr>
                <w:rFonts w:hint="eastAsia"/>
              </w:rPr>
              <w:t>経営者は自ら主体となって指揮をとり、セキュリティ対策を行う必要がありま</w:t>
            </w:r>
            <w:r w:rsidRPr="00246230">
              <w:t>す。理由は、主に2つあります。1つ目は、セキュリティ対策を行うにあたり、サイバー攻撃のリスクの許容範囲をどの程度にするのか、セキュリティ投資をどこまで行うのかなど、経営者による経営判断が必要になるからです。2つ目は、</w:t>
            </w:r>
            <w:bookmarkStart w:id="471" w:name="■セキュリティインシデント6ー3－2"/>
            <w:r w:rsidR="004B4FE2">
              <w:fldChar w:fldCharType="begin"/>
            </w:r>
            <w:r w:rsidR="004B4FE2">
              <w:instrText>HYPERLINK  \l "■セキュリティインシデント"</w:instrText>
            </w:r>
            <w:r w:rsidR="004B4FE2">
              <w:fldChar w:fldCharType="separate"/>
            </w:r>
            <w:r w:rsidRPr="004B4FE2">
              <w:rPr>
                <w:rStyle w:val="a7"/>
              </w:rPr>
              <w:t>セキュリティインシデント</w:t>
            </w:r>
            <w:bookmarkEnd w:id="471"/>
            <w:r w:rsidR="004B4FE2">
              <w:fldChar w:fldCharType="end"/>
            </w:r>
            <w:r w:rsidRPr="00246230">
              <w:t>が発生した際に、経営者が「法的責任」や「社会的責任」を負わなければならないからです。経営者は民法や会社法により、善管注意義務という「取締役として期待される水準の注意をもって業務を行う義務」を</w:t>
            </w:r>
            <w:r w:rsidRPr="00246230">
              <w:rPr>
                <w:rFonts w:hint="eastAsia"/>
              </w:rPr>
              <w:t>負い、その任務を怠った際に生じた損害を株式会社に対して賠償する責任「任務懈怠」を負うことが規定されています。そのため、セキュリティ対策にベストを尽くさなかった結果、サイバー攻撃による情報漏えいや事業停止が起き、第三者に損害が生じた場合、善管注意義務違反や任務懈怠に基づく損害賠償責任を問われてしまいます。</w:t>
            </w:r>
          </w:p>
        </w:tc>
      </w:tr>
      <w:tr w:rsidR="000A1443" w14:paraId="4C0B5784" w14:textId="77777777">
        <w:tc>
          <w:tcPr>
            <w:tcW w:w="992" w:type="dxa"/>
            <w:shd w:val="clear" w:color="auto" w:fill="2E5496"/>
          </w:tcPr>
          <w:p w14:paraId="5537E5D4" w14:textId="77777777" w:rsidR="000A1443" w:rsidRPr="008C2527" w:rsidRDefault="000A1443" w:rsidP="008C2527">
            <w:pPr>
              <w:pStyle w:val="aff0"/>
            </w:pPr>
            <w:r w:rsidRPr="008C2527">
              <w:rPr>
                <w:rFonts w:hint="eastAsia"/>
              </w:rPr>
              <w:t>法令</w:t>
            </w:r>
          </w:p>
        </w:tc>
        <w:tc>
          <w:tcPr>
            <w:tcW w:w="4111" w:type="dxa"/>
            <w:shd w:val="clear" w:color="auto" w:fill="2E5496"/>
          </w:tcPr>
          <w:p w14:paraId="5C78DA58" w14:textId="77777777" w:rsidR="000A1443" w:rsidRPr="008C2527" w:rsidRDefault="000A1443" w:rsidP="008C2527">
            <w:pPr>
              <w:pStyle w:val="aff0"/>
            </w:pPr>
            <w:r w:rsidRPr="008C2527">
              <w:rPr>
                <w:rFonts w:hint="eastAsia"/>
              </w:rPr>
              <w:t>条項</w:t>
            </w:r>
          </w:p>
        </w:tc>
        <w:tc>
          <w:tcPr>
            <w:tcW w:w="5216" w:type="dxa"/>
            <w:shd w:val="clear" w:color="auto" w:fill="2E5496"/>
          </w:tcPr>
          <w:p w14:paraId="235D4420" w14:textId="77777777" w:rsidR="000A1443" w:rsidRPr="008C2527" w:rsidRDefault="000A1443" w:rsidP="008C2527">
            <w:pPr>
              <w:pStyle w:val="aff0"/>
            </w:pPr>
            <w:r w:rsidRPr="008C2527">
              <w:rPr>
                <w:rFonts w:hint="eastAsia"/>
              </w:rPr>
              <w:t>要約</w:t>
            </w:r>
          </w:p>
        </w:tc>
      </w:tr>
      <w:tr w:rsidR="000A1443" w14:paraId="2CA15A42" w14:textId="77777777">
        <w:tc>
          <w:tcPr>
            <w:tcW w:w="992" w:type="dxa"/>
            <w:vMerge w:val="restart"/>
            <w:vAlign w:val="center"/>
          </w:tcPr>
          <w:p w14:paraId="6A293F43" w14:textId="77777777" w:rsidR="000A1443" w:rsidRPr="008C2527" w:rsidRDefault="000A1443" w:rsidP="008C2527">
            <w:pPr>
              <w:pStyle w:val="afff6"/>
            </w:pPr>
            <w:r w:rsidRPr="008C2527">
              <w:rPr>
                <w:rFonts w:hint="eastAsia"/>
              </w:rPr>
              <w:t>民法</w:t>
            </w:r>
          </w:p>
        </w:tc>
        <w:tc>
          <w:tcPr>
            <w:tcW w:w="4111" w:type="dxa"/>
          </w:tcPr>
          <w:p w14:paraId="4B6CE526" w14:textId="77777777" w:rsidR="000A1443" w:rsidRPr="008C2527" w:rsidRDefault="000A1443" w:rsidP="008C2527">
            <w:pPr>
              <w:pStyle w:val="afff6"/>
            </w:pPr>
            <w:r w:rsidRPr="008C2527">
              <w:t>第415条 債務不履行による損害賠償責任</w:t>
            </w:r>
          </w:p>
        </w:tc>
        <w:tc>
          <w:tcPr>
            <w:tcW w:w="5216" w:type="dxa"/>
          </w:tcPr>
          <w:p w14:paraId="2B9FCDA7" w14:textId="77777777" w:rsidR="000A1443" w:rsidRPr="008C2527" w:rsidRDefault="000A1443" w:rsidP="008C2527">
            <w:pPr>
              <w:pStyle w:val="afff6"/>
            </w:pPr>
            <w:r w:rsidRPr="008C2527">
              <w:t>サイバー攻撃により仕事が停滞した場合、会社および第三者に対する、契約違反による賠償義務を負う。</w:t>
            </w:r>
          </w:p>
        </w:tc>
      </w:tr>
      <w:tr w:rsidR="000A1443" w14:paraId="5E9A1985" w14:textId="77777777">
        <w:tc>
          <w:tcPr>
            <w:tcW w:w="992" w:type="dxa"/>
            <w:vMerge/>
            <w:vAlign w:val="center"/>
          </w:tcPr>
          <w:p w14:paraId="4510609B" w14:textId="77777777" w:rsidR="000A1443" w:rsidRPr="008C2527" w:rsidRDefault="000A1443" w:rsidP="008C2527">
            <w:pPr>
              <w:pStyle w:val="afff6"/>
            </w:pPr>
          </w:p>
        </w:tc>
        <w:tc>
          <w:tcPr>
            <w:tcW w:w="4111" w:type="dxa"/>
          </w:tcPr>
          <w:p w14:paraId="2056F0DA" w14:textId="77777777" w:rsidR="000A1443" w:rsidRPr="008C2527" w:rsidRDefault="000A1443" w:rsidP="008C2527">
            <w:pPr>
              <w:pStyle w:val="afff6"/>
            </w:pPr>
            <w:r w:rsidRPr="008C2527">
              <w:t>第644条 取締役の善管注意義務違反</w:t>
            </w:r>
          </w:p>
        </w:tc>
        <w:tc>
          <w:tcPr>
            <w:tcW w:w="5216" w:type="dxa"/>
          </w:tcPr>
          <w:p w14:paraId="4262AD2B" w14:textId="77777777" w:rsidR="000A1443" w:rsidRPr="008C2527" w:rsidRDefault="000A1443" w:rsidP="008C2527">
            <w:pPr>
              <w:pStyle w:val="afff6"/>
            </w:pPr>
            <w:r w:rsidRPr="008C2527">
              <w:t>企業のセキュリティ体制が規模や業務内容に鑑みて適切でなく、サイバー攻撃により企業や第三者に損害が発生した場合、取締役は会社に対して、善管注意義務違反による賠償義務を負う。</w:t>
            </w:r>
          </w:p>
        </w:tc>
      </w:tr>
      <w:tr w:rsidR="000A1443" w14:paraId="72DCB928" w14:textId="77777777">
        <w:tc>
          <w:tcPr>
            <w:tcW w:w="992" w:type="dxa"/>
            <w:vMerge/>
            <w:vAlign w:val="center"/>
          </w:tcPr>
          <w:p w14:paraId="58D1E76B" w14:textId="77777777" w:rsidR="000A1443" w:rsidRPr="008C2527" w:rsidRDefault="000A1443" w:rsidP="008C2527">
            <w:pPr>
              <w:pStyle w:val="afff6"/>
            </w:pPr>
          </w:p>
        </w:tc>
        <w:tc>
          <w:tcPr>
            <w:tcW w:w="4111" w:type="dxa"/>
          </w:tcPr>
          <w:p w14:paraId="07A7E77D" w14:textId="77777777" w:rsidR="000A1443" w:rsidRPr="008C2527" w:rsidRDefault="000A1443" w:rsidP="008C2527">
            <w:pPr>
              <w:pStyle w:val="afff6"/>
            </w:pPr>
            <w:r w:rsidRPr="008C2527">
              <w:t>第562条 契約不適合責任</w:t>
            </w:r>
          </w:p>
        </w:tc>
        <w:tc>
          <w:tcPr>
            <w:tcW w:w="5216" w:type="dxa"/>
          </w:tcPr>
          <w:p w14:paraId="4F68644D" w14:textId="77777777" w:rsidR="000A1443" w:rsidRPr="008C2527" w:rsidRDefault="000A1443" w:rsidP="008C2527">
            <w:pPr>
              <w:pStyle w:val="afff6"/>
            </w:pPr>
            <w:r w:rsidRPr="008C2527">
              <w:t>請負契約の仕事の目的物（開発システムなど）について、その種類や品質が契約内容に適合しないことが仕事の完成後に判明した場合、会社および第三者に対する契約不適合となる。</w:t>
            </w:r>
          </w:p>
        </w:tc>
      </w:tr>
      <w:tr w:rsidR="000A1443" w14:paraId="214554B4" w14:textId="77777777">
        <w:tc>
          <w:tcPr>
            <w:tcW w:w="992" w:type="dxa"/>
            <w:vMerge/>
            <w:vAlign w:val="center"/>
          </w:tcPr>
          <w:p w14:paraId="18B835E9" w14:textId="77777777" w:rsidR="000A1443" w:rsidRPr="008C2527" w:rsidRDefault="000A1443" w:rsidP="008C2527">
            <w:pPr>
              <w:pStyle w:val="afff6"/>
            </w:pPr>
          </w:p>
        </w:tc>
        <w:tc>
          <w:tcPr>
            <w:tcW w:w="4111" w:type="dxa"/>
          </w:tcPr>
          <w:p w14:paraId="6DF8E137" w14:textId="77777777" w:rsidR="000A1443" w:rsidRPr="008C2527" w:rsidRDefault="000A1443" w:rsidP="008C2527">
            <w:pPr>
              <w:pStyle w:val="afff6"/>
            </w:pPr>
            <w:r w:rsidRPr="008C2527">
              <w:t>第709条 不法行為による損害賠償</w:t>
            </w:r>
          </w:p>
          <w:p w14:paraId="7FE4F64F" w14:textId="77777777" w:rsidR="000A1443" w:rsidRPr="008C2527" w:rsidRDefault="000A1443" w:rsidP="008C2527">
            <w:pPr>
              <w:pStyle w:val="afff6"/>
            </w:pPr>
            <w:r w:rsidRPr="008C2527">
              <w:t>第715条 使用者等の責任</w:t>
            </w:r>
          </w:p>
        </w:tc>
        <w:tc>
          <w:tcPr>
            <w:tcW w:w="5216" w:type="dxa"/>
          </w:tcPr>
          <w:p w14:paraId="0DCA344E" w14:textId="77777777" w:rsidR="000A1443" w:rsidRPr="008C2527" w:rsidRDefault="000A1443" w:rsidP="008C2527">
            <w:pPr>
              <w:pStyle w:val="afff6"/>
            </w:pPr>
            <w:r w:rsidRPr="008C2527">
              <w:t>故意又は過失によって他人の権利又は法律上保護される利益を侵害した者は、これによって生じた損害を賠償する義務を負う。</w:t>
            </w:r>
          </w:p>
        </w:tc>
      </w:tr>
      <w:tr w:rsidR="000A1443" w14:paraId="7FDC32D8" w14:textId="77777777">
        <w:tc>
          <w:tcPr>
            <w:tcW w:w="992" w:type="dxa"/>
            <w:vMerge w:val="restart"/>
            <w:vAlign w:val="center"/>
          </w:tcPr>
          <w:p w14:paraId="7BCF31FD" w14:textId="77777777" w:rsidR="000A1443" w:rsidRPr="008C2527" w:rsidRDefault="000A1443" w:rsidP="008C2527">
            <w:pPr>
              <w:pStyle w:val="afff6"/>
            </w:pPr>
            <w:r w:rsidRPr="008C2527">
              <w:rPr>
                <w:rFonts w:hint="eastAsia"/>
              </w:rPr>
              <w:t>会社法</w:t>
            </w:r>
          </w:p>
        </w:tc>
        <w:tc>
          <w:tcPr>
            <w:tcW w:w="4111" w:type="dxa"/>
          </w:tcPr>
          <w:p w14:paraId="56BDA461" w14:textId="77777777" w:rsidR="000A1443" w:rsidRPr="008C2527" w:rsidRDefault="000A1443" w:rsidP="008C2527">
            <w:pPr>
              <w:pStyle w:val="afff6"/>
            </w:pPr>
            <w:r w:rsidRPr="008C2527">
              <w:t>第330条 取締役の善管注意義務違反</w:t>
            </w:r>
          </w:p>
        </w:tc>
        <w:tc>
          <w:tcPr>
            <w:tcW w:w="5216" w:type="dxa"/>
            <w:vMerge w:val="restart"/>
          </w:tcPr>
          <w:p w14:paraId="4458059D" w14:textId="77777777" w:rsidR="000A1443" w:rsidRPr="008C2527" w:rsidRDefault="000A1443" w:rsidP="008C2527">
            <w:pPr>
              <w:pStyle w:val="afff6"/>
            </w:pPr>
            <w:r w:rsidRPr="008C2527">
              <w:t>企業のセキュリティ体制が規模や業務内容に鑑みて適切でなく、サイバー攻撃により企業や第三者に損害が発生した場合、取締役は会社に対する、善管注意義務違反による任務懈怠（けたい）に基づく損害賠償責任を負う。</w:t>
            </w:r>
          </w:p>
        </w:tc>
      </w:tr>
      <w:tr w:rsidR="000A1443" w14:paraId="0B9B806A" w14:textId="77777777">
        <w:tc>
          <w:tcPr>
            <w:tcW w:w="992" w:type="dxa"/>
            <w:vMerge/>
          </w:tcPr>
          <w:p w14:paraId="3D978E5E" w14:textId="77777777" w:rsidR="000A1443" w:rsidRDefault="000A1443">
            <w:pPr>
              <w:pStyle w:val="afff6"/>
              <w:ind w:firstLine="360"/>
            </w:pPr>
          </w:p>
        </w:tc>
        <w:tc>
          <w:tcPr>
            <w:tcW w:w="4111" w:type="dxa"/>
          </w:tcPr>
          <w:p w14:paraId="7A3D7666" w14:textId="77777777" w:rsidR="000A1443" w:rsidRPr="008C2527" w:rsidRDefault="000A1443" w:rsidP="008C2527">
            <w:pPr>
              <w:pStyle w:val="afff6"/>
            </w:pPr>
            <w:r w:rsidRPr="008C2527">
              <w:t>第423条第1項 任務懈怠による損害賠償責任</w:t>
            </w:r>
          </w:p>
        </w:tc>
        <w:tc>
          <w:tcPr>
            <w:tcW w:w="5216" w:type="dxa"/>
            <w:vMerge/>
          </w:tcPr>
          <w:p w14:paraId="22F4277C" w14:textId="77777777" w:rsidR="000A1443" w:rsidRDefault="000A1443"/>
        </w:tc>
      </w:tr>
      <w:tr w:rsidR="000A1443" w14:paraId="5D893C90" w14:textId="77777777">
        <w:tc>
          <w:tcPr>
            <w:tcW w:w="992" w:type="dxa"/>
            <w:vMerge/>
          </w:tcPr>
          <w:p w14:paraId="679A171B" w14:textId="77777777" w:rsidR="000A1443" w:rsidRDefault="000A1443">
            <w:pPr>
              <w:pStyle w:val="afff6"/>
              <w:ind w:firstLine="360"/>
            </w:pPr>
          </w:p>
        </w:tc>
        <w:tc>
          <w:tcPr>
            <w:tcW w:w="4111" w:type="dxa"/>
          </w:tcPr>
          <w:p w14:paraId="1D755448" w14:textId="77777777" w:rsidR="000A1443" w:rsidRPr="008C2527" w:rsidRDefault="000A1443" w:rsidP="008C2527">
            <w:pPr>
              <w:pStyle w:val="afff6"/>
            </w:pPr>
            <w:r w:rsidRPr="008C2527">
              <w:t>第429条第1項 第三者に対する注意義務違反</w:t>
            </w:r>
          </w:p>
        </w:tc>
        <w:tc>
          <w:tcPr>
            <w:tcW w:w="5216" w:type="dxa"/>
            <w:vMerge/>
          </w:tcPr>
          <w:p w14:paraId="392F1018" w14:textId="77777777" w:rsidR="000A1443" w:rsidRDefault="000A1443"/>
        </w:tc>
      </w:tr>
    </w:tbl>
    <w:p w14:paraId="1DCC5238" w14:textId="77777777" w:rsidR="001B1543" w:rsidRDefault="001B1543" w:rsidP="005E4CCE">
      <w:pPr>
        <w:ind w:firstLineChars="0" w:firstLine="0"/>
      </w:pPr>
    </w:p>
    <w:p w14:paraId="1A6D4AE7" w14:textId="2B274D46" w:rsidR="000A1443" w:rsidRDefault="000A1443">
      <w:r w:rsidRPr="00246230">
        <w:rPr>
          <w:rFonts w:hint="eastAsia"/>
        </w:rPr>
        <w:t>会社法の第三者責任や民法の不法行為責任が認められると、経営者が個人として損害賠償責任を負う場合もあります。この</w:t>
      </w:r>
      <w:r>
        <w:rPr>
          <w:rFonts w:hint="eastAsia"/>
        </w:rPr>
        <w:t>ほか</w:t>
      </w:r>
      <w:r w:rsidRPr="00246230">
        <w:rPr>
          <w:rFonts w:hint="eastAsia"/>
        </w:rPr>
        <w:t>にも、法律によっては違反などが発生した場合、経営者</w:t>
      </w:r>
      <w:r>
        <w:rPr>
          <w:rFonts w:hint="eastAsia"/>
        </w:rPr>
        <w:t>に加えて</w:t>
      </w:r>
      <w:r w:rsidRPr="00246230">
        <w:rPr>
          <w:rFonts w:hint="eastAsia"/>
        </w:rPr>
        <w:t>、取締役、担当者に対しても刑罰が科せられることもあります。上記の事態を引き起こさないためにも、セキュリティ対策は経営者が主体となって取</w:t>
      </w:r>
      <w:r>
        <w:rPr>
          <w:rFonts w:hint="eastAsia"/>
        </w:rPr>
        <w:t>り</w:t>
      </w:r>
      <w:r w:rsidRPr="00246230">
        <w:rPr>
          <w:rFonts w:hint="eastAsia"/>
        </w:rPr>
        <w:t>組むことが大切です。</w:t>
      </w:r>
    </w:p>
    <w:p w14:paraId="6DDF303F" w14:textId="77777777" w:rsidR="000A1443" w:rsidRDefault="000A1443">
      <w:pPr>
        <w:widowControl/>
        <w:spacing w:line="240" w:lineRule="auto"/>
        <w:ind w:firstLineChars="0" w:firstLine="0"/>
        <w:jc w:val="left"/>
      </w:pPr>
      <w:r>
        <w:br w:type="page"/>
      </w:r>
    </w:p>
    <w:p w14:paraId="264AC0CC" w14:textId="77777777" w:rsidR="000A1443" w:rsidRDefault="000A1443" w:rsidP="00CB2060">
      <w:pPr>
        <w:pStyle w:val="afff4"/>
        <w:spacing w:before="360" w:after="360"/>
      </w:pPr>
      <w:bookmarkStart w:id="472" w:name="_Toc185338846"/>
      <w:bookmarkStart w:id="473" w:name="_Toc187824596"/>
      <w:bookmarkStart w:id="474" w:name="_Toc188348947"/>
      <w:r>
        <w:rPr>
          <w:rFonts w:hint="eastAsia"/>
        </w:rPr>
        <w:t>編集後記</w:t>
      </w:r>
      <w:bookmarkEnd w:id="472"/>
      <w:bookmarkEnd w:id="473"/>
      <w:bookmarkEnd w:id="474"/>
    </w:p>
    <w:p w14:paraId="1CD318C5" w14:textId="77777777" w:rsidR="000A1443" w:rsidRPr="00E36F69" w:rsidRDefault="000A1443">
      <w:r w:rsidRPr="00E36F69">
        <w:t>第2編では、</w:t>
      </w:r>
      <w:r>
        <w:rPr>
          <w:rFonts w:hint="eastAsia"/>
        </w:rPr>
        <w:t>大きく2つの事項について紹介しました。1つ目は、</w:t>
      </w:r>
      <w:r w:rsidRPr="00E36F69">
        <w:t>実際のインシデント事例を通して、近年の</w:t>
      </w:r>
      <w:bookmarkStart w:id="475" w:name="■サイバー攻撃第６章編集後記"/>
      <w:r w:rsidRPr="00E36F69">
        <w:t>サイバー攻撃</w:t>
      </w:r>
      <w:bookmarkEnd w:id="475"/>
      <w:r w:rsidRPr="00E36F69">
        <w:t>の傾向や対策などを紹介しました。</w:t>
      </w:r>
      <w:r>
        <w:rPr>
          <w:rFonts w:hint="eastAsia"/>
        </w:rPr>
        <w:t>2つ目は、企業経営で重要なIT投資などについて紹介しました。</w:t>
      </w:r>
    </w:p>
    <w:p w14:paraId="6969FC0E" w14:textId="6C11DDA3" w:rsidR="000A1443" w:rsidRDefault="007E354B">
      <w:hyperlink w:anchor="■サイバー攻撃" w:history="1">
        <w:r w:rsidR="000A1443" w:rsidRPr="000B1F68">
          <w:rPr>
            <w:rStyle w:val="a7"/>
            <w:rFonts w:hint="eastAsia"/>
          </w:rPr>
          <w:t>サイバー攻撃</w:t>
        </w:r>
      </w:hyperlink>
      <w:r w:rsidR="000A1443" w:rsidRPr="00E36F69">
        <w:rPr>
          <w:rFonts w:hint="eastAsia"/>
        </w:rPr>
        <w:t>の中でも</w:t>
      </w:r>
      <w:bookmarkStart w:id="476" w:name="■ランサムウェア第2編編集後記"/>
      <w:r w:rsidR="0086014D">
        <w:fldChar w:fldCharType="begin"/>
      </w:r>
      <w:r w:rsidR="0086014D">
        <w:rPr>
          <w:rFonts w:hint="eastAsia"/>
        </w:rPr>
        <w:instrText xml:space="preserve">HYPERLINK </w:instrText>
      </w:r>
      <w:r w:rsidR="0086014D">
        <w:instrText xml:space="preserve"> \l "</w:instrText>
      </w:r>
      <w:r w:rsidR="0086014D">
        <w:rPr>
          <w:rFonts w:hint="eastAsia"/>
        </w:rPr>
        <w:instrText>■ランサムウェア</w:instrText>
      </w:r>
      <w:r w:rsidR="0086014D">
        <w:instrText>"</w:instrText>
      </w:r>
      <w:r w:rsidR="0086014D">
        <w:fldChar w:fldCharType="separate"/>
      </w:r>
      <w:r w:rsidR="000A1443" w:rsidRPr="0086014D">
        <w:rPr>
          <w:rStyle w:val="a7"/>
          <w:rFonts w:hint="eastAsia"/>
        </w:rPr>
        <w:t>ランサムウェア</w:t>
      </w:r>
      <w:bookmarkEnd w:id="476"/>
      <w:r w:rsidR="0086014D">
        <w:fldChar w:fldCharType="end"/>
      </w:r>
      <w:r w:rsidR="000A1443" w:rsidRPr="00E36F69">
        <w:rPr>
          <w:rFonts w:hint="eastAsia"/>
        </w:rPr>
        <w:t>や</w:t>
      </w:r>
      <w:bookmarkStart w:id="477" w:name="■サプライチェーン第6章編集後記"/>
      <w:r w:rsidR="003D54D7">
        <w:fldChar w:fldCharType="begin"/>
      </w:r>
      <w:r w:rsidR="003D54D7">
        <w:rPr>
          <w:rFonts w:hint="eastAsia"/>
        </w:rPr>
        <w:instrText xml:space="preserve">HYPERLINK </w:instrText>
      </w:r>
      <w:r w:rsidR="003D54D7">
        <w:instrText xml:space="preserve"> \l "</w:instrText>
      </w:r>
      <w:r w:rsidR="003D54D7">
        <w:rPr>
          <w:rFonts w:hint="eastAsia"/>
        </w:rPr>
        <w:instrText>■サプライチェーン</w:instrText>
      </w:r>
      <w:r w:rsidR="003D54D7">
        <w:instrText>"</w:instrText>
      </w:r>
      <w:r w:rsidR="003D54D7">
        <w:fldChar w:fldCharType="separate"/>
      </w:r>
      <w:r w:rsidR="000A1443" w:rsidRPr="003D54D7">
        <w:rPr>
          <w:rStyle w:val="a7"/>
          <w:rFonts w:hint="eastAsia"/>
        </w:rPr>
        <w:t>サプライチェーン</w:t>
      </w:r>
      <w:bookmarkEnd w:id="477"/>
      <w:r w:rsidR="003D54D7">
        <w:fldChar w:fldCharType="end"/>
      </w:r>
      <w:r w:rsidR="000A1443" w:rsidRPr="00E36F69">
        <w:rPr>
          <w:rFonts w:hint="eastAsia"/>
        </w:rPr>
        <w:t>攻撃は特に深刻な問題となっています。これらの攻撃は企業に対する業務的な影響に加えて、取引先からの信用を損なう社会的な影響も及ぼすことに注意が必要です。近年の攻撃は企業の規模に関係なく行われており、セキュリティ対策の重要性を改めて認識していただきたいと思います。</w:t>
      </w:r>
    </w:p>
    <w:p w14:paraId="21F791A9" w14:textId="77777777" w:rsidR="000A1443" w:rsidRPr="006F70BD" w:rsidRDefault="000A1443">
      <w:r>
        <w:rPr>
          <w:rFonts w:hint="eastAsia"/>
        </w:rPr>
        <w:t>IT投資は、</w:t>
      </w:r>
      <w:r w:rsidRPr="004433F9">
        <w:rPr>
          <w:rFonts w:hint="eastAsia"/>
        </w:rPr>
        <w:t>「守りの</w:t>
      </w:r>
      <w:r w:rsidRPr="004433F9">
        <w:t>IT投資」（デジタルオプティマイゼーション）と、「攻めのIT投資」（DX）</w:t>
      </w:r>
      <w:r>
        <w:rPr>
          <w:rFonts w:hint="eastAsia"/>
        </w:rPr>
        <w:t>があります。</w:t>
      </w:r>
      <w:r w:rsidRPr="004733F5">
        <w:rPr>
          <w:rFonts w:hint="eastAsia"/>
        </w:rPr>
        <w:t>ビジネス環境の急激な変化に対応するため</w:t>
      </w:r>
      <w:r w:rsidRPr="0019320F">
        <w:t>「攻めのIT投資」に重点を置</w:t>
      </w:r>
      <w:r>
        <w:rPr>
          <w:rFonts w:hint="eastAsia"/>
        </w:rPr>
        <w:t>き、</w:t>
      </w:r>
      <w:r w:rsidRPr="00493F9D">
        <w:t>既存のビジネスの変革、新たな事業展開や新しいビジネスモデルの創出を行うこと</w:t>
      </w:r>
      <w:r>
        <w:rPr>
          <w:rFonts w:hint="eastAsia"/>
        </w:rPr>
        <w:t>が大切</w:t>
      </w:r>
      <w:r w:rsidRPr="00493F9D">
        <w:t>です。</w:t>
      </w:r>
    </w:p>
    <w:p w14:paraId="319BBB70" w14:textId="77777777" w:rsidR="000A1443" w:rsidRPr="006F70BD" w:rsidRDefault="000A1443">
      <w:r w:rsidRPr="00584CF7">
        <w:rPr>
          <w:rFonts w:hint="eastAsia"/>
        </w:rPr>
        <w:t>データやデジタル技術を活用した</w:t>
      </w:r>
      <w:r w:rsidRPr="00584CF7">
        <w:t>DX</w:t>
      </w:r>
      <w:r>
        <w:rPr>
          <w:rFonts w:hint="eastAsia"/>
        </w:rPr>
        <w:t>の</w:t>
      </w:r>
      <w:r w:rsidRPr="00584CF7">
        <w:t>推進には、十分なセキュリティ対策が必要です。</w:t>
      </w:r>
      <w:r>
        <w:rPr>
          <w:rFonts w:hint="eastAsia"/>
        </w:rPr>
        <w:t>セキュリティ対策が不十分で</w:t>
      </w:r>
      <w:r w:rsidRPr="00584CF7">
        <w:t>あると、サイバー攻撃の標的となり、経営に大きな被害をもたらす恐れがあ</w:t>
      </w:r>
      <w:r>
        <w:rPr>
          <w:rFonts w:hint="eastAsia"/>
        </w:rPr>
        <w:t>るためです</w:t>
      </w:r>
      <w:r w:rsidRPr="00584CF7">
        <w:t>。</w:t>
      </w:r>
      <w:r>
        <w:rPr>
          <w:rFonts w:hint="eastAsia"/>
        </w:rPr>
        <w:t>DX</w:t>
      </w:r>
      <w:r w:rsidRPr="00246230">
        <w:rPr>
          <w:rFonts w:hint="eastAsia"/>
        </w:rPr>
        <w:t>の推進と並行してサイバーセキュリティの確保に取</w:t>
      </w:r>
      <w:r>
        <w:rPr>
          <w:rFonts w:hint="eastAsia"/>
        </w:rPr>
        <w:t>り</w:t>
      </w:r>
      <w:r w:rsidRPr="00246230">
        <w:rPr>
          <w:rFonts w:hint="eastAsia"/>
        </w:rPr>
        <w:t>組むことが重要です。</w:t>
      </w:r>
    </w:p>
    <w:p w14:paraId="3F3F5AA8" w14:textId="5ECF6F82" w:rsidR="000A1443" w:rsidRDefault="000A1443" w:rsidP="00FB2FE6">
      <w:pPr>
        <w:ind w:firstLineChars="0" w:firstLine="0"/>
        <w:sectPr w:rsidR="000A1443" w:rsidSect="000A1443">
          <w:headerReference w:type="default" r:id="rId82"/>
          <w:pgSz w:w="11906" w:h="16838"/>
          <w:pgMar w:top="720" w:right="720" w:bottom="720" w:left="720" w:header="851" w:footer="737" w:gutter="0"/>
          <w:cols w:space="425"/>
          <w:docGrid w:type="lines" w:linePitch="360"/>
        </w:sectPr>
      </w:pPr>
      <w:r>
        <w:br w:type="page"/>
      </w:r>
    </w:p>
    <w:p w14:paraId="3DA1B91F" w14:textId="77777777" w:rsidR="0041410C" w:rsidRDefault="0041410C" w:rsidP="00F47F31">
      <w:pPr>
        <w:pStyle w:val="1"/>
      </w:pPr>
      <w:bookmarkStart w:id="478" w:name="_Toc172722737"/>
      <w:bookmarkStart w:id="479" w:name="_Toc185338847"/>
      <w:bookmarkStart w:id="480" w:name="_Toc187824597"/>
      <w:bookmarkStart w:id="481" w:name="_Toc188348948"/>
      <w:r w:rsidRPr="00A1743D">
        <w:rPr>
          <w:rFonts w:hint="eastAsia"/>
        </w:rPr>
        <w:t>これからの企業経営で必要な</w:t>
      </w:r>
      <w:r w:rsidRPr="00A1743D">
        <w:t>IT活用とサイバーセキュリティ対策 【レベル共通】</w:t>
      </w:r>
      <w:bookmarkEnd w:id="478"/>
      <w:bookmarkEnd w:id="479"/>
      <w:bookmarkEnd w:id="480"/>
      <w:bookmarkEnd w:id="481"/>
    </w:p>
    <w:p w14:paraId="0047B381" w14:textId="77777777" w:rsidR="0041410C" w:rsidRPr="007E5549" w:rsidRDefault="0041410C" w:rsidP="009A3EC6">
      <w:pPr>
        <w:pStyle w:val="2"/>
      </w:pPr>
      <w:bookmarkStart w:id="482" w:name="_Toc172722738"/>
      <w:bookmarkStart w:id="483" w:name="_Toc185338848"/>
      <w:bookmarkStart w:id="484" w:name="_Toc187824598"/>
      <w:bookmarkStart w:id="485" w:name="_Toc188348949"/>
      <w:r w:rsidRPr="007E5549">
        <w:rPr>
          <w:rFonts w:hint="eastAsia"/>
        </w:rPr>
        <w:t>セキュリティ対策の概要（全容）</w:t>
      </w:r>
      <w:bookmarkEnd w:id="482"/>
      <w:bookmarkEnd w:id="483"/>
      <w:bookmarkEnd w:id="484"/>
      <w:bookmarkEnd w:id="485"/>
    </w:p>
    <w:tbl>
      <w:tblPr>
        <w:tblStyle w:val="aa"/>
        <w:tblW w:w="0" w:type="auto"/>
        <w:tblLook w:val="04A0" w:firstRow="1" w:lastRow="0" w:firstColumn="1" w:lastColumn="0" w:noHBand="0" w:noVBand="1"/>
      </w:tblPr>
      <w:tblGrid>
        <w:gridCol w:w="10456"/>
      </w:tblGrid>
      <w:tr w:rsidR="0041410C" w14:paraId="6D4AD829" w14:textId="77777777" w:rsidTr="00ED4E4B">
        <w:tc>
          <w:tcPr>
            <w:tcW w:w="10456" w:type="dxa"/>
            <w:shd w:val="clear" w:color="auto" w:fill="2F5597"/>
          </w:tcPr>
          <w:p w14:paraId="59BE1C27" w14:textId="77777777" w:rsidR="0041410C" w:rsidRPr="007120EF" w:rsidRDefault="0041410C">
            <w:pPr>
              <w:pStyle w:val="aff0"/>
            </w:pPr>
            <w:r w:rsidRPr="00055D20">
              <w:rPr>
                <w:rFonts w:hint="eastAsia"/>
              </w:rPr>
              <w:t>章の目的</w:t>
            </w:r>
          </w:p>
        </w:tc>
      </w:tr>
      <w:tr w:rsidR="0041410C" w14:paraId="01B5FA25" w14:textId="77777777" w:rsidTr="00ED4E4B">
        <w:tc>
          <w:tcPr>
            <w:tcW w:w="10456" w:type="dxa"/>
          </w:tcPr>
          <w:p w14:paraId="6B539CDF" w14:textId="77777777" w:rsidR="0041410C" w:rsidRPr="007A626C" w:rsidRDefault="0041410C" w:rsidP="000E2AF6">
            <w:pPr>
              <w:pStyle w:val="afff6"/>
            </w:pPr>
            <w:r w:rsidRPr="007A626C">
              <w:rPr>
                <w:rFonts w:hint="eastAsia"/>
              </w:rPr>
              <w:t>第</w:t>
            </w:r>
            <w:r w:rsidRPr="007A626C">
              <w:t>7章では、ISMS</w:t>
            </w:r>
            <w:r w:rsidRPr="007A626C">
              <w:rPr>
                <w:rFonts w:hint="eastAsia"/>
              </w:rPr>
              <w:t>認証</w:t>
            </w:r>
            <w:r w:rsidRPr="007A626C">
              <w:t>を前提としたセキュリティ対策における基準を3段階にレベル分けし、各基準の手法について理解することを目的とします。</w:t>
            </w:r>
          </w:p>
        </w:tc>
      </w:tr>
      <w:tr w:rsidR="0041410C" w14:paraId="5F43C45A" w14:textId="77777777" w:rsidTr="00ED4E4B">
        <w:tc>
          <w:tcPr>
            <w:tcW w:w="10456" w:type="dxa"/>
            <w:shd w:val="clear" w:color="auto" w:fill="2F5597"/>
          </w:tcPr>
          <w:p w14:paraId="3D4A1CE8" w14:textId="77777777" w:rsidR="0041410C" w:rsidRDefault="0041410C">
            <w:pPr>
              <w:pStyle w:val="aff0"/>
            </w:pPr>
            <w:r w:rsidRPr="00055D20">
              <w:rPr>
                <w:rFonts w:hint="eastAsia"/>
              </w:rPr>
              <w:t>主な達成目標</w:t>
            </w:r>
          </w:p>
        </w:tc>
      </w:tr>
      <w:tr w:rsidR="0041410C" w14:paraId="74724306" w14:textId="77777777" w:rsidTr="00ED4E4B">
        <w:tc>
          <w:tcPr>
            <w:tcW w:w="10456" w:type="dxa"/>
          </w:tcPr>
          <w:p w14:paraId="73AB3561" w14:textId="77777777" w:rsidR="0041410C" w:rsidRDefault="0041410C" w:rsidP="00892C01">
            <w:pPr>
              <w:pStyle w:val="afff6"/>
              <w:numPr>
                <w:ilvl w:val="0"/>
                <w:numId w:val="554"/>
              </w:numPr>
            </w:pPr>
            <w:r w:rsidRPr="00845A91">
              <w:rPr>
                <w:rFonts w:hint="eastAsia"/>
              </w:rPr>
              <w:t>セキュリティ対策における複数のアプローチ方法と、それぞれのアプローチ手法の特徴について理解すること</w:t>
            </w:r>
          </w:p>
          <w:p w14:paraId="6EACC0ED" w14:textId="7170138E" w:rsidR="0041410C" w:rsidRPr="00055D20" w:rsidRDefault="0041410C" w:rsidP="00892C01">
            <w:pPr>
              <w:pStyle w:val="afff6"/>
              <w:numPr>
                <w:ilvl w:val="0"/>
                <w:numId w:val="554"/>
              </w:numPr>
            </w:pPr>
            <w:r w:rsidRPr="00845A91">
              <w:rPr>
                <w:rFonts w:hint="eastAsia"/>
              </w:rPr>
              <w:t>各アプローチ手法について理解し、どのアプローチ手法を実施するべきか選択できるようになること</w:t>
            </w:r>
          </w:p>
        </w:tc>
      </w:tr>
    </w:tbl>
    <w:p w14:paraId="5E8231FE" w14:textId="20D0C506" w:rsidR="0041410C" w:rsidRDefault="0041410C">
      <w:pPr>
        <w:widowControl/>
        <w:spacing w:line="240" w:lineRule="auto"/>
        <w:ind w:firstLineChars="0" w:firstLine="0"/>
      </w:pPr>
    </w:p>
    <w:p w14:paraId="43C4BE02" w14:textId="77777777" w:rsidR="0041410C" w:rsidRDefault="0041410C" w:rsidP="002A6987">
      <w:pPr>
        <w:pStyle w:val="3"/>
      </w:pPr>
      <w:bookmarkStart w:id="486" w:name="_Toc172722739"/>
      <w:bookmarkStart w:id="487" w:name="_Toc185338849"/>
      <w:bookmarkStart w:id="488" w:name="_Toc187824599"/>
      <w:bookmarkStart w:id="489" w:name="_Toc188348950"/>
      <w:r w:rsidRPr="007E5549">
        <w:rPr>
          <w:rFonts w:hint="eastAsia"/>
        </w:rPr>
        <w:t>対策基準の策定</w:t>
      </w:r>
      <w:bookmarkEnd w:id="486"/>
      <w:bookmarkEnd w:id="487"/>
      <w:bookmarkEnd w:id="488"/>
      <w:bookmarkEnd w:id="489"/>
    </w:p>
    <w:p w14:paraId="6DBA194E" w14:textId="77777777" w:rsidR="0041410C" w:rsidRPr="00C44507" w:rsidRDefault="0041410C" w:rsidP="003E0313">
      <w:pPr>
        <w:pStyle w:val="4"/>
      </w:pPr>
      <w:bookmarkStart w:id="490" w:name="_Toc172722740"/>
      <w:bookmarkStart w:id="491" w:name="_Toc185338850"/>
      <w:bookmarkStart w:id="492" w:name="_Toc187824600"/>
      <w:bookmarkStart w:id="493" w:name="_Toc188348951"/>
      <w:r>
        <w:rPr>
          <w:rFonts w:hint="eastAsia"/>
        </w:rPr>
        <w:t>セキュリティ対策のレベル</w:t>
      </w:r>
      <w:bookmarkEnd w:id="490"/>
      <w:bookmarkEnd w:id="491"/>
      <w:bookmarkEnd w:id="492"/>
      <w:bookmarkEnd w:id="493"/>
    </w:p>
    <w:p w14:paraId="1769C996" w14:textId="40E09890" w:rsidR="0041410C" w:rsidRDefault="0041410C">
      <w:r w:rsidRPr="00974A1D">
        <w:rPr>
          <w:rFonts w:hint="eastAsia"/>
        </w:rPr>
        <w:t>情報</w:t>
      </w:r>
      <w:bookmarkStart w:id="494" w:name="■セキュリティポリシー７－１－１"/>
      <w:r w:rsidR="00977291">
        <w:fldChar w:fldCharType="begin"/>
      </w:r>
      <w:r w:rsidR="00977291">
        <w:rPr>
          <w:rFonts w:hint="eastAsia"/>
        </w:rPr>
        <w:instrText xml:space="preserve">HYPERLINK </w:instrText>
      </w:r>
      <w:r w:rsidR="00977291">
        <w:instrText xml:space="preserve"> \l "</w:instrText>
      </w:r>
      <w:r w:rsidR="00977291">
        <w:rPr>
          <w:rFonts w:hint="eastAsia"/>
        </w:rPr>
        <w:instrText>■セキュリティポリシー</w:instrText>
      </w:r>
      <w:r w:rsidR="00977291">
        <w:instrText>"</w:instrText>
      </w:r>
      <w:r w:rsidR="00977291">
        <w:fldChar w:fldCharType="separate"/>
      </w:r>
      <w:r w:rsidRPr="00977291">
        <w:rPr>
          <w:rStyle w:val="a7"/>
          <w:rFonts w:hint="eastAsia"/>
        </w:rPr>
        <w:t>セキュリティポリシー</w:t>
      </w:r>
      <w:bookmarkEnd w:id="494"/>
      <w:r w:rsidR="00977291">
        <w:fldChar w:fldCharType="end"/>
      </w:r>
      <w:r w:rsidRPr="00974A1D">
        <w:rPr>
          <w:rFonts w:hint="eastAsia"/>
        </w:rPr>
        <w:t>は、一般的に「基本方針」「対策基準」「実施手順・運用規則</w:t>
      </w:r>
      <w:r>
        <w:rPr>
          <w:rFonts w:hint="eastAsia"/>
        </w:rPr>
        <w:t>など</w:t>
      </w:r>
      <w:r w:rsidRPr="00974A1D">
        <w:rPr>
          <w:rFonts w:hint="eastAsia"/>
        </w:rPr>
        <w:t>」で構成されます。「基本方針」には、組織や企業の代表者</w:t>
      </w:r>
      <w:r>
        <w:rPr>
          <w:rFonts w:hint="eastAsia"/>
        </w:rPr>
        <w:t>の</w:t>
      </w:r>
      <w:r w:rsidRPr="00974A1D">
        <w:rPr>
          <w:rFonts w:hint="eastAsia"/>
        </w:rPr>
        <w:t>情報セキュリティに対する考え、必要性、取扱い方針などの宣言が含まれます。「対策基準」には、各業務や部署におけるセキュリティ対策をまとめた</w:t>
      </w:r>
      <w:r>
        <w:rPr>
          <w:rFonts w:hint="eastAsia"/>
        </w:rPr>
        <w:t>規程</w:t>
      </w:r>
      <w:r w:rsidRPr="00974A1D">
        <w:rPr>
          <w:rFonts w:hint="eastAsia"/>
        </w:rPr>
        <w:t>を記載します。「実施手順」には、対策基準ごとに内容を具体的な手順として記載します。</w:t>
      </w:r>
    </w:p>
    <w:p w14:paraId="506749E5" w14:textId="77777777" w:rsidR="0041410C" w:rsidRDefault="0041410C">
      <w:r>
        <w:rPr>
          <w:noProof/>
        </w:rPr>
        <mc:AlternateContent>
          <mc:Choice Requires="wps">
            <w:drawing>
              <wp:anchor distT="0" distB="0" distL="114300" distR="114300" simplePos="0" relativeHeight="251656319" behindDoc="0" locked="0" layoutInCell="1" allowOverlap="1" wp14:anchorId="01D12853" wp14:editId="120FE5F0">
                <wp:simplePos x="0" y="0"/>
                <wp:positionH relativeFrom="column">
                  <wp:posOffset>8001</wp:posOffset>
                </wp:positionH>
                <wp:positionV relativeFrom="paragraph">
                  <wp:posOffset>3185871</wp:posOffset>
                </wp:positionV>
                <wp:extent cx="6638925" cy="395605"/>
                <wp:effectExtent l="0" t="0" r="0" b="0"/>
                <wp:wrapSquare wrapText="bothSides"/>
                <wp:docPr id="281810055" name="テキスト ボックス 3">
                  <a:extLst xmlns:a="http://schemas.openxmlformats.org/drawingml/2006/main">
                    <a:ext uri="{FF2B5EF4-FFF2-40B4-BE49-F238E27FC236}">
                      <a16:creationId xmlns:a16="http://schemas.microsoft.com/office/drawing/2014/main" id="{3298DB5D-4674-991C-3B08-22E679FE842C}"/>
                    </a:ext>
                  </a:extLst>
                </wp:docPr>
                <wp:cNvGraphicFramePr/>
                <a:graphic xmlns:a="http://schemas.openxmlformats.org/drawingml/2006/main">
                  <a:graphicData uri="http://schemas.microsoft.com/office/word/2010/wordprocessingShape">
                    <wps:wsp>
                      <wps:cNvSpPr txBox="1"/>
                      <wps:spPr>
                        <a:xfrm>
                          <a:off x="0" y="0"/>
                          <a:ext cx="6638925" cy="395605"/>
                        </a:xfrm>
                        <a:prstGeom prst="rect">
                          <a:avLst/>
                        </a:prstGeom>
                        <a:noFill/>
                      </wps:spPr>
                      <wps:txbx>
                        <w:txbxContent>
                          <w:p w14:paraId="4320BB53" w14:textId="2D75B08F" w:rsidR="0041410C" w:rsidRPr="00FA2B95" w:rsidRDefault="0041410C">
                            <w:pPr>
                              <w:pStyle w:val="aff2"/>
                            </w:pPr>
                            <w:r w:rsidRPr="00FA2B95">
                              <w:rPr>
                                <w:rFonts w:hint="eastAsia"/>
                              </w:rPr>
                              <w:t>図</w:t>
                            </w:r>
                            <w:r>
                              <w:rPr>
                                <w:rFonts w:hint="eastAsia"/>
                              </w:rPr>
                              <w:t>3</w:t>
                            </w:r>
                            <w:r w:rsidR="00D376FE">
                              <w:rPr>
                                <w:rFonts w:hint="eastAsia"/>
                              </w:rPr>
                              <w:t>3</w:t>
                            </w:r>
                            <w:r w:rsidRPr="00FA2B95">
                              <w:t>. セキュリティ対策の関係図</w:t>
                            </w:r>
                          </w:p>
                          <w:p w14:paraId="59BF2655" w14:textId="77777777" w:rsidR="0041410C" w:rsidRPr="00FA2B95" w:rsidRDefault="0041410C">
                            <w:pPr>
                              <w:pStyle w:val="aff2"/>
                            </w:pPr>
                            <w:r w:rsidRPr="00FA2B95">
                              <w:rPr>
                                <w:rFonts w:hint="eastAsia"/>
                              </w:rPr>
                              <w:t>（出典）総務省</w:t>
                            </w:r>
                            <w:r w:rsidRPr="00FA2B95">
                              <w:t>.”</w:t>
                            </w:r>
                            <w:r w:rsidRPr="00FA2B95">
                              <w:rPr>
                                <w:rFonts w:hint="eastAsia"/>
                              </w:rPr>
                              <w:t>情報セキュリティポリシーの順守</w:t>
                            </w:r>
                            <w:r w:rsidRPr="00FA2B95">
                              <w:t>”. https://www.soumu.go.jp/main_sosiki/cybersecurity/kokumin/security/business/staff/12/</w:t>
                            </w:r>
                          </w:p>
                        </w:txbxContent>
                      </wps:txbx>
                      <wps:bodyPr wrap="square" rtlCol="0">
                        <a:spAutoFit/>
                      </wps:bodyPr>
                    </wps:wsp>
                  </a:graphicData>
                </a:graphic>
                <wp14:sizeRelH relativeFrom="margin">
                  <wp14:pctWidth>0</wp14:pctWidth>
                </wp14:sizeRelH>
              </wp:anchor>
            </w:drawing>
          </mc:Choice>
          <mc:Fallback>
            <w:pict>
              <v:shape w14:anchorId="01D12853" id="_x0000_s1086" type="#_x0000_t202" style="position:absolute;left:0;text-align:left;margin-left:.65pt;margin-top:250.85pt;width:522.75pt;height:31.15pt;z-index:25165631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" filled="f" stroked="f">
                <v:textbox style="mso-fit-shape-to-text:t">
                  <w:txbxContent>
                    <w:p w14:paraId="4320BB53" w14:textId="2D75B08F" w:rsidR="0041410C" w:rsidRPr="00FA2B95" w:rsidRDefault="0041410C">
                      <w:pPr>
                        <w:pStyle w:val="aff2"/>
                      </w:pPr>
                      <w:r w:rsidRPr="00FA2B95">
                        <w:rPr>
                          <w:rFonts w:hint="eastAsia"/>
                        </w:rPr>
                        <w:t>図</w:t>
                      </w:r>
                      <w:r>
                        <w:rPr>
                          <w:rFonts w:hint="eastAsia"/>
                        </w:rPr>
                        <w:t>3</w:t>
                      </w:r>
                      <w:r w:rsidR="00D376FE">
                        <w:rPr>
                          <w:rFonts w:hint="eastAsia"/>
                        </w:rPr>
                        <w:t>3</w:t>
                      </w:r>
                      <w:r w:rsidRPr="00FA2B95">
                        <w:t>. セキュリティ対策の関係図</w:t>
                      </w:r>
                    </w:p>
                    <w:p w14:paraId="59BF2655" w14:textId="77777777" w:rsidR="0041410C" w:rsidRPr="00FA2B95" w:rsidRDefault="0041410C">
                      <w:pPr>
                        <w:pStyle w:val="aff2"/>
                      </w:pPr>
                      <w:r w:rsidRPr="00FA2B95">
                        <w:rPr>
                          <w:rFonts w:hint="eastAsia"/>
                        </w:rPr>
                        <w:t>（出典）総務省</w:t>
                      </w:r>
                      <w:r w:rsidRPr="00FA2B95">
                        <w:t>.”</w:t>
                      </w:r>
                      <w:r w:rsidRPr="00FA2B95">
                        <w:rPr>
                          <w:rFonts w:hint="eastAsia"/>
                        </w:rPr>
                        <w:t>情報セキュリティポリシーの順守</w:t>
                      </w:r>
                      <w:r w:rsidRPr="00FA2B95">
                        <w:t>”. https://www.soumu.go.jp/main_sosiki/cybersecurity/kokumin/security/business/staff/12/</w:t>
                      </w:r>
                    </w:p>
                  </w:txbxContent>
                </v:textbox>
                <w10:wrap type="square"/>
              </v:shape>
            </w:pict>
          </mc:Fallback>
        </mc:AlternateContent>
      </w:r>
      <w:r w:rsidRPr="00974A1D">
        <w:rPr>
          <w:rFonts w:hint="eastAsia"/>
        </w:rPr>
        <w:t>以下では、「対策基準」策定方法の考え方について説明します。</w:t>
      </w:r>
    </w:p>
    <w:tbl>
      <w:tblPr>
        <w:tblStyle w:val="aa"/>
        <w:tblW w:w="10456" w:type="dxa"/>
        <w:tblLook w:val="04A0" w:firstRow="1" w:lastRow="0" w:firstColumn="1" w:lastColumn="0" w:noHBand="0" w:noVBand="1"/>
      </w:tblPr>
      <w:tblGrid>
        <w:gridCol w:w="4836"/>
        <w:gridCol w:w="5620"/>
      </w:tblGrid>
      <w:tr w:rsidR="0041410C" w14:paraId="1BA2D87E" w14:textId="77777777">
        <w:tc>
          <w:tcPr>
            <w:tcW w:w="4815" w:type="dxa"/>
            <w:vMerge w:val="restart"/>
          </w:tcPr>
          <w:p w14:paraId="258ABE32" w14:textId="77777777" w:rsidR="0041410C" w:rsidRDefault="0041410C">
            <w:pPr>
              <w:ind w:firstLineChars="0" w:firstLine="0"/>
            </w:pPr>
            <w:r>
              <w:rPr>
                <w:noProof/>
              </w:rPr>
              <w:drawing>
                <wp:anchor distT="0" distB="0" distL="114300" distR="114300" simplePos="0" relativeHeight="251656332" behindDoc="0" locked="0" layoutInCell="1" allowOverlap="1" wp14:anchorId="5BDD6C52" wp14:editId="41FB9DC5">
                  <wp:simplePos x="0" y="0"/>
                  <wp:positionH relativeFrom="column">
                    <wp:posOffset>-33824</wp:posOffset>
                  </wp:positionH>
                  <wp:positionV relativeFrom="paragraph">
                    <wp:posOffset>95140</wp:posOffset>
                  </wp:positionV>
                  <wp:extent cx="2926080" cy="2438400"/>
                  <wp:effectExtent l="0" t="0" r="7620" b="0"/>
                  <wp:wrapTopAndBottom/>
                  <wp:docPr id="186809417"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26080" cy="2438400"/>
                          </a:xfrm>
                          <a:prstGeom prst="rect">
                            <a:avLst/>
                          </a:prstGeom>
                          <a:noFill/>
                          <a:ln>
                            <a:noFill/>
                          </a:ln>
                        </pic:spPr>
                      </pic:pic>
                    </a:graphicData>
                  </a:graphic>
                </wp:anchor>
              </w:drawing>
            </w:r>
          </w:p>
        </w:tc>
        <w:tc>
          <w:tcPr>
            <w:tcW w:w="5641" w:type="dxa"/>
            <w:shd w:val="clear" w:color="auto" w:fill="2F5597"/>
            <w:vAlign w:val="center"/>
          </w:tcPr>
          <w:p w14:paraId="56AF3C22" w14:textId="77777777" w:rsidR="0041410C" w:rsidRDefault="0041410C">
            <w:pPr>
              <w:pStyle w:val="aff0"/>
            </w:pPr>
            <w:r w:rsidRPr="00974A1D">
              <w:rPr>
                <w:rFonts w:hint="eastAsia"/>
              </w:rPr>
              <w:t>基本方針</w:t>
            </w:r>
          </w:p>
        </w:tc>
      </w:tr>
      <w:tr w:rsidR="0041410C" w14:paraId="18F631BB" w14:textId="77777777">
        <w:tc>
          <w:tcPr>
            <w:tcW w:w="4815" w:type="dxa"/>
            <w:vMerge/>
          </w:tcPr>
          <w:p w14:paraId="51582214" w14:textId="77777777" w:rsidR="0041410C" w:rsidRDefault="0041410C">
            <w:pPr>
              <w:ind w:firstLineChars="0" w:firstLine="0"/>
            </w:pPr>
          </w:p>
        </w:tc>
        <w:tc>
          <w:tcPr>
            <w:tcW w:w="5641" w:type="dxa"/>
            <w:vAlign w:val="center"/>
          </w:tcPr>
          <w:p w14:paraId="3D203DF8" w14:textId="77777777" w:rsidR="0041410C" w:rsidRPr="00974A1D" w:rsidRDefault="0041410C" w:rsidP="000E2AF6">
            <w:pPr>
              <w:pStyle w:val="afff6"/>
            </w:pPr>
            <w:r w:rsidRPr="00974A1D">
              <w:rPr>
                <w:rFonts w:hint="eastAsia"/>
              </w:rPr>
              <w:t>情報セキュリティに対する組織の基本方針・宣言を記述する</w:t>
            </w:r>
          </w:p>
        </w:tc>
      </w:tr>
      <w:tr w:rsidR="0041410C" w14:paraId="3627E13F" w14:textId="77777777">
        <w:tc>
          <w:tcPr>
            <w:tcW w:w="4815" w:type="dxa"/>
            <w:vMerge/>
          </w:tcPr>
          <w:p w14:paraId="37DE9638" w14:textId="77777777" w:rsidR="0041410C" w:rsidRDefault="0041410C">
            <w:pPr>
              <w:ind w:firstLineChars="0" w:firstLine="0"/>
            </w:pPr>
          </w:p>
        </w:tc>
        <w:tc>
          <w:tcPr>
            <w:tcW w:w="5641" w:type="dxa"/>
            <w:shd w:val="clear" w:color="auto" w:fill="2F5597"/>
            <w:vAlign w:val="center"/>
          </w:tcPr>
          <w:p w14:paraId="7135C087" w14:textId="77777777" w:rsidR="0041410C" w:rsidRPr="00974A1D" w:rsidRDefault="0041410C">
            <w:pPr>
              <w:pStyle w:val="aff0"/>
            </w:pPr>
            <w:r w:rsidRPr="00974A1D">
              <w:rPr>
                <w:rFonts w:hint="eastAsia"/>
              </w:rPr>
              <w:t>対策基準</w:t>
            </w:r>
          </w:p>
        </w:tc>
      </w:tr>
      <w:tr w:rsidR="0041410C" w14:paraId="31BAA579" w14:textId="77777777">
        <w:tc>
          <w:tcPr>
            <w:tcW w:w="4815" w:type="dxa"/>
            <w:vMerge/>
          </w:tcPr>
          <w:p w14:paraId="32F8FE70" w14:textId="77777777" w:rsidR="0041410C" w:rsidRDefault="0041410C">
            <w:pPr>
              <w:ind w:firstLineChars="0" w:firstLine="0"/>
            </w:pPr>
          </w:p>
        </w:tc>
        <w:tc>
          <w:tcPr>
            <w:tcW w:w="5641" w:type="dxa"/>
            <w:vAlign w:val="center"/>
          </w:tcPr>
          <w:p w14:paraId="1545CC48" w14:textId="77777777" w:rsidR="0041410C" w:rsidRPr="00974A1D" w:rsidRDefault="0041410C" w:rsidP="000E2AF6">
            <w:pPr>
              <w:pStyle w:val="afff6"/>
            </w:pPr>
            <w:r w:rsidRPr="00974A1D">
              <w:rPr>
                <w:rFonts w:hint="eastAsia"/>
              </w:rPr>
              <w:t>基本方針を実践するための具体的な規則を記述する</w:t>
            </w:r>
          </w:p>
        </w:tc>
      </w:tr>
      <w:tr w:rsidR="0041410C" w14:paraId="58784BCD" w14:textId="77777777">
        <w:tc>
          <w:tcPr>
            <w:tcW w:w="4815" w:type="dxa"/>
            <w:vMerge/>
          </w:tcPr>
          <w:p w14:paraId="606AD917" w14:textId="77777777" w:rsidR="0041410C" w:rsidRDefault="0041410C">
            <w:pPr>
              <w:ind w:firstLineChars="0" w:firstLine="0"/>
            </w:pPr>
          </w:p>
        </w:tc>
        <w:tc>
          <w:tcPr>
            <w:tcW w:w="5641" w:type="dxa"/>
            <w:shd w:val="clear" w:color="auto" w:fill="2F5597"/>
            <w:vAlign w:val="center"/>
          </w:tcPr>
          <w:p w14:paraId="7E1721CA" w14:textId="77777777" w:rsidR="0041410C" w:rsidRPr="00974A1D" w:rsidRDefault="0041410C">
            <w:pPr>
              <w:pStyle w:val="aff0"/>
            </w:pPr>
            <w:r w:rsidRPr="00974A1D">
              <w:rPr>
                <w:rFonts w:hint="eastAsia"/>
              </w:rPr>
              <w:t>実施手順・運用規則</w:t>
            </w:r>
            <w:r>
              <w:rPr>
                <w:rFonts w:hint="eastAsia"/>
              </w:rPr>
              <w:t>など</w:t>
            </w:r>
          </w:p>
        </w:tc>
      </w:tr>
      <w:tr w:rsidR="0041410C" w14:paraId="60651540" w14:textId="77777777">
        <w:tc>
          <w:tcPr>
            <w:tcW w:w="4815" w:type="dxa"/>
            <w:vMerge/>
          </w:tcPr>
          <w:p w14:paraId="1A00D669" w14:textId="77777777" w:rsidR="0041410C" w:rsidRDefault="0041410C">
            <w:pPr>
              <w:ind w:firstLineChars="0" w:firstLine="0"/>
            </w:pPr>
          </w:p>
        </w:tc>
        <w:tc>
          <w:tcPr>
            <w:tcW w:w="5641" w:type="dxa"/>
            <w:vAlign w:val="center"/>
          </w:tcPr>
          <w:p w14:paraId="2D2E32F1" w14:textId="77777777" w:rsidR="0041410C" w:rsidRPr="00974A1D" w:rsidRDefault="0041410C" w:rsidP="000E2AF6">
            <w:pPr>
              <w:pStyle w:val="afff6"/>
            </w:pPr>
            <w:r w:rsidRPr="00974A1D">
              <w:rPr>
                <w:rFonts w:hint="eastAsia"/>
              </w:rPr>
              <w:t>対象者や用途によって必要な手続きを記述する</w:t>
            </w:r>
          </w:p>
        </w:tc>
      </w:tr>
    </w:tbl>
    <w:p w14:paraId="20ED1FF4" w14:textId="77777777" w:rsidR="0041410C" w:rsidRPr="00974A1D" w:rsidRDefault="0041410C">
      <w:r w:rsidRPr="00974A1D">
        <w:rPr>
          <w:rFonts w:hint="eastAsia"/>
        </w:rPr>
        <w:t>対策基準外部に公開すること</w:t>
      </w:r>
      <w:r>
        <w:rPr>
          <w:rFonts w:hint="eastAsia"/>
        </w:rPr>
        <w:t>により</w:t>
      </w:r>
      <w:r w:rsidRPr="00974A1D">
        <w:rPr>
          <w:rFonts w:hint="eastAsia"/>
        </w:rPr>
        <w:t>、セキュリティ対策の実施を内外に示し、説明責任を果たすことができます。ただし、対策基準で記載する内容は抽象度が高いため、具体的に実践で使用することは難しい内容です。実際に運用を行うためには、策定した対策基準に従って、実施手順などを作成する必要があります。</w:t>
      </w:r>
    </w:p>
    <w:p w14:paraId="43EF961A" w14:textId="6CDC73EE" w:rsidR="0041410C" w:rsidRDefault="0041410C">
      <w:r w:rsidRPr="00974A1D">
        <w:rPr>
          <w:rFonts w:hint="eastAsia"/>
        </w:rPr>
        <w:t>対策基準の内容を定める際は、網羅的な</w:t>
      </w:r>
      <w:bookmarkStart w:id="495" w:name="■フレームワーク7ー1ー1"/>
      <w:r w:rsidR="006A1CCD">
        <w:fldChar w:fldCharType="begin"/>
      </w:r>
      <w:r w:rsidR="006A1CCD">
        <w:rPr>
          <w:rFonts w:hint="eastAsia"/>
        </w:rPr>
        <w:instrText xml:space="preserve">HYPERLINK </w:instrText>
      </w:r>
      <w:r w:rsidR="006A1CCD">
        <w:instrText xml:space="preserve"> \l "</w:instrText>
      </w:r>
      <w:r w:rsidR="006A1CCD">
        <w:rPr>
          <w:rFonts w:hint="eastAsia"/>
        </w:rPr>
        <w:instrText>■フレームワーク</w:instrText>
      </w:r>
      <w:r w:rsidR="006A1CCD">
        <w:instrText>"</w:instrText>
      </w:r>
      <w:r w:rsidR="006A1CCD">
        <w:fldChar w:fldCharType="separate"/>
      </w:r>
      <w:r w:rsidRPr="006A1CCD">
        <w:rPr>
          <w:rStyle w:val="a7"/>
          <w:rFonts w:hint="eastAsia"/>
        </w:rPr>
        <w:t>フレームワーク</w:t>
      </w:r>
      <w:bookmarkEnd w:id="495"/>
      <w:r w:rsidR="006A1CCD">
        <w:fldChar w:fldCharType="end"/>
      </w:r>
      <w:r w:rsidRPr="00974A1D">
        <w:rPr>
          <w:rFonts w:hint="eastAsia"/>
        </w:rPr>
        <w:t>を参考にすることが推奨されます。企業の現状、目標に応じてフレームワークを使用せずに段階的な対策基準の策定を行う場合は、「</w:t>
      </w:r>
      <w:r>
        <w:rPr>
          <w:rFonts w:hint="eastAsia"/>
        </w:rPr>
        <w:t>2</w:t>
      </w:r>
      <w:r w:rsidRPr="00974A1D">
        <w:t>-</w:t>
      </w:r>
      <w:r>
        <w:rPr>
          <w:rFonts w:hint="eastAsia"/>
        </w:rPr>
        <w:t>3</w:t>
      </w:r>
      <w:r w:rsidRPr="00974A1D">
        <w:t>. サイバーセキュリティアプローチ方法の概要」記載のアプローチ方法を参考にすることができます。アプローチ方法はレベルが上がるにつれ、網羅性も上がります。それぞれの特徴を次ページで説明します。</w:t>
      </w:r>
    </w:p>
    <w:p w14:paraId="6F4E0888" w14:textId="77777777" w:rsidR="001364C2" w:rsidRDefault="001364C2"/>
    <w:p w14:paraId="7346C683" w14:textId="6A1924A1" w:rsidR="00A22C49" w:rsidRDefault="001364C2">
      <w:r>
        <w:rPr>
          <w:noProof/>
        </w:rPr>
        <w:drawing>
          <wp:anchor distT="0" distB="0" distL="114300" distR="114300" simplePos="0" relativeHeight="251656630" behindDoc="0" locked="0" layoutInCell="1" allowOverlap="1" wp14:anchorId="03081981" wp14:editId="0C19CED9">
            <wp:simplePos x="0" y="0"/>
            <wp:positionH relativeFrom="margin">
              <wp:posOffset>1059180</wp:posOffset>
            </wp:positionH>
            <wp:positionV relativeFrom="paragraph">
              <wp:posOffset>0</wp:posOffset>
            </wp:positionV>
            <wp:extent cx="4857115" cy="1613535"/>
            <wp:effectExtent l="0" t="0" r="635" b="5715"/>
            <wp:wrapTopAndBottom/>
            <wp:docPr id="4171402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40231"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57115" cy="1613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5E41B4" w14:textId="77777777" w:rsidR="0041410C" w:rsidRPr="00490A18" w:rsidRDefault="0041410C" w:rsidP="003E0313">
      <w:pPr>
        <w:pStyle w:val="4"/>
        <w:rPr>
          <w:sz w:val="24"/>
        </w:rPr>
      </w:pPr>
      <w:bookmarkStart w:id="496" w:name="_Toc172722741"/>
      <w:bookmarkStart w:id="497" w:name="_Toc185338851"/>
      <w:bookmarkStart w:id="498" w:name="_Toc187824601"/>
      <w:bookmarkStart w:id="499" w:name="_Toc188348952"/>
      <w:r>
        <w:rPr>
          <w:rFonts w:hint="eastAsia"/>
        </w:rPr>
        <w:t>セキュリティ対策のアプローチ方法</w:t>
      </w:r>
      <w:bookmarkEnd w:id="496"/>
      <w:bookmarkEnd w:id="497"/>
      <w:bookmarkEnd w:id="498"/>
      <w:bookmarkEnd w:id="499"/>
    </w:p>
    <w:p w14:paraId="24C2F7BE" w14:textId="11067FCE" w:rsidR="0041410C" w:rsidRPr="00B30F49" w:rsidRDefault="00883F11" w:rsidP="00A22C49">
      <w:r>
        <w:rPr>
          <w:rFonts w:hint="eastAsia"/>
        </w:rPr>
        <w:t>Lv.1</w:t>
      </w:r>
      <w:r w:rsidR="0041410C" w:rsidRPr="004F5FA5">
        <w:rPr>
          <w:rFonts w:hint="eastAsia"/>
        </w:rPr>
        <w:t>クイックアプローチ、</w:t>
      </w:r>
      <w:r>
        <w:rPr>
          <w:rFonts w:hint="eastAsia"/>
        </w:rPr>
        <w:t>Lv.2</w:t>
      </w:r>
      <w:r w:rsidR="0041410C" w:rsidRPr="004F5FA5">
        <w:rPr>
          <w:rFonts w:hint="eastAsia"/>
        </w:rPr>
        <w:t>ベースラインアプローチ、</w:t>
      </w:r>
      <w:r>
        <w:rPr>
          <w:rFonts w:hint="eastAsia"/>
        </w:rPr>
        <w:t>Lv.3</w:t>
      </w:r>
      <w:r w:rsidR="0041410C" w:rsidRPr="004F5FA5">
        <w:rPr>
          <w:rFonts w:hint="eastAsia"/>
        </w:rPr>
        <w:t>網羅的アプローチの概要、主な特徴と想定される適用ケースを説明します。</w:t>
      </w:r>
    </w:p>
    <w:p w14:paraId="27F635A6" w14:textId="77777777" w:rsidR="00742894" w:rsidRPr="00B30F49" w:rsidRDefault="00742894" w:rsidP="00A22C49"/>
    <w:tbl>
      <w:tblPr>
        <w:tblStyle w:val="aa"/>
        <w:tblW w:w="0" w:type="auto"/>
        <w:tblLook w:val="04A0" w:firstRow="1" w:lastRow="0" w:firstColumn="1" w:lastColumn="0" w:noHBand="0" w:noVBand="1"/>
      </w:tblPr>
      <w:tblGrid>
        <w:gridCol w:w="3681"/>
        <w:gridCol w:w="3529"/>
        <w:gridCol w:w="3246"/>
      </w:tblGrid>
      <w:tr w:rsidR="0041410C" w14:paraId="58879D7C" w14:textId="77777777" w:rsidTr="008D0B72">
        <w:trPr>
          <w:trHeight w:val="397"/>
        </w:trPr>
        <w:tc>
          <w:tcPr>
            <w:tcW w:w="3681" w:type="dxa"/>
            <w:shd w:val="clear" w:color="auto" w:fill="215E99" w:themeFill="text2" w:themeFillTint="BF"/>
            <w:vAlign w:val="center"/>
          </w:tcPr>
          <w:p w14:paraId="66A6F1FD" w14:textId="77777777" w:rsidR="0041410C" w:rsidRPr="00394904" w:rsidRDefault="0041410C">
            <w:pPr>
              <w:pStyle w:val="aff0"/>
            </w:pPr>
            <w:r w:rsidRPr="00394904">
              <w:rPr>
                <w:rFonts w:hint="eastAsia"/>
              </w:rPr>
              <w:t>アプローチ手法</w:t>
            </w:r>
          </w:p>
        </w:tc>
        <w:tc>
          <w:tcPr>
            <w:tcW w:w="3529" w:type="dxa"/>
            <w:shd w:val="clear" w:color="auto" w:fill="215E99" w:themeFill="text2" w:themeFillTint="BF"/>
            <w:vAlign w:val="center"/>
          </w:tcPr>
          <w:p w14:paraId="2D9E5911" w14:textId="77777777" w:rsidR="0041410C" w:rsidRPr="00C8776F" w:rsidRDefault="0041410C">
            <w:pPr>
              <w:pStyle w:val="aff0"/>
            </w:pPr>
            <w:r w:rsidRPr="00394904">
              <w:rPr>
                <w:rFonts w:hint="eastAsia"/>
              </w:rPr>
              <w:t>特徴</w:t>
            </w:r>
          </w:p>
        </w:tc>
        <w:tc>
          <w:tcPr>
            <w:tcW w:w="3246" w:type="dxa"/>
            <w:shd w:val="clear" w:color="auto" w:fill="215E99" w:themeFill="text2" w:themeFillTint="BF"/>
            <w:vAlign w:val="center"/>
          </w:tcPr>
          <w:p w14:paraId="2ECBB911" w14:textId="77777777" w:rsidR="0041410C" w:rsidRPr="00394904" w:rsidRDefault="0041410C">
            <w:pPr>
              <w:pStyle w:val="aff0"/>
            </w:pPr>
            <w:r w:rsidRPr="00394904">
              <w:rPr>
                <w:rFonts w:hint="eastAsia"/>
              </w:rPr>
              <w:t>想定される適用ケース</w:t>
            </w:r>
          </w:p>
        </w:tc>
      </w:tr>
      <w:tr w:rsidR="0041410C" w14:paraId="1EA4079F" w14:textId="77777777" w:rsidTr="008D0B72">
        <w:tc>
          <w:tcPr>
            <w:tcW w:w="3681" w:type="dxa"/>
            <w:shd w:val="clear" w:color="auto" w:fill="F2F2F2" w:themeFill="background1" w:themeFillShade="F2"/>
            <w:vAlign w:val="center"/>
          </w:tcPr>
          <w:p w14:paraId="65B195DB" w14:textId="233A081A" w:rsidR="0041410C" w:rsidRPr="00B15B59" w:rsidRDefault="0041410C">
            <w:pPr>
              <w:pStyle w:val="afff8"/>
            </w:pPr>
            <w:r w:rsidRPr="00B15B59">
              <w:t>Lv.1クイックアプローチ</w:t>
            </w:r>
          </w:p>
        </w:tc>
        <w:tc>
          <w:tcPr>
            <w:tcW w:w="3529" w:type="dxa"/>
          </w:tcPr>
          <w:p w14:paraId="68CEDD67" w14:textId="77777777" w:rsidR="0041410C" w:rsidRPr="00394904" w:rsidRDefault="0041410C" w:rsidP="00742894">
            <w:pPr>
              <w:pStyle w:val="afff6"/>
            </w:pPr>
            <w:r w:rsidRPr="00394904">
              <w:rPr>
                <w:rFonts w:hint="eastAsia"/>
              </w:rPr>
              <w:t>即時の対応や緊急事態への対処に適したアプローチ手法。</w:t>
            </w:r>
          </w:p>
          <w:p w14:paraId="6310B95E" w14:textId="77777777" w:rsidR="0041410C" w:rsidRPr="00394904" w:rsidRDefault="0041410C" w:rsidP="00742894">
            <w:pPr>
              <w:pStyle w:val="afff6"/>
            </w:pPr>
            <w:r w:rsidRPr="002308A9">
              <w:rPr>
                <w:rFonts w:hint="eastAsia"/>
              </w:rPr>
              <w:t>低コスト、短期間で実施可能。包括的ではないが即効性がある</w:t>
            </w:r>
            <w:r w:rsidRPr="00394904">
              <w:rPr>
                <w:rFonts w:hint="eastAsia"/>
              </w:rPr>
              <w:t>。</w:t>
            </w:r>
          </w:p>
        </w:tc>
        <w:tc>
          <w:tcPr>
            <w:tcW w:w="3246" w:type="dxa"/>
          </w:tcPr>
          <w:p w14:paraId="13A43C25" w14:textId="77777777" w:rsidR="0041410C" w:rsidRPr="00394904" w:rsidRDefault="0041410C" w:rsidP="00742894">
            <w:pPr>
              <w:pStyle w:val="afff6"/>
            </w:pPr>
            <w:r w:rsidRPr="00394904">
              <w:rPr>
                <w:rFonts w:hint="eastAsia"/>
              </w:rPr>
              <w:t>自社で発生する可能性が高い、または、発生したときの被害が大きいと考えられるインシデントに</w:t>
            </w:r>
            <w:r w:rsidRPr="007F26D5">
              <w:rPr>
                <w:rFonts w:hint="eastAsia"/>
              </w:rPr>
              <w:t>対して暫定的対策を行う</w:t>
            </w:r>
            <w:r w:rsidRPr="00394904">
              <w:rPr>
                <w:rFonts w:hint="eastAsia"/>
              </w:rPr>
              <w:t>場合。</w:t>
            </w:r>
          </w:p>
        </w:tc>
      </w:tr>
      <w:tr w:rsidR="0041410C" w14:paraId="2D276B1D" w14:textId="77777777" w:rsidTr="008D0B72">
        <w:tc>
          <w:tcPr>
            <w:tcW w:w="3681" w:type="dxa"/>
            <w:shd w:val="clear" w:color="auto" w:fill="F2F2F2" w:themeFill="background1" w:themeFillShade="F2"/>
            <w:vAlign w:val="center"/>
          </w:tcPr>
          <w:p w14:paraId="15C530BC" w14:textId="0DD6A735" w:rsidR="0041410C" w:rsidRPr="00B15B59" w:rsidRDefault="0041410C">
            <w:pPr>
              <w:pStyle w:val="afff8"/>
            </w:pPr>
            <w:r w:rsidRPr="00B15B59">
              <w:t>Lv.2ベースラインアプローチ</w:t>
            </w:r>
          </w:p>
        </w:tc>
        <w:tc>
          <w:tcPr>
            <w:tcW w:w="3529" w:type="dxa"/>
          </w:tcPr>
          <w:p w14:paraId="48EB6B32" w14:textId="77777777" w:rsidR="0041410C" w:rsidRPr="00394904" w:rsidRDefault="0041410C" w:rsidP="00742894">
            <w:pPr>
              <w:pStyle w:val="afff6"/>
            </w:pPr>
            <w:r w:rsidRPr="00394904">
              <w:rPr>
                <w:rFonts w:hint="eastAsia"/>
              </w:rPr>
              <w:t>組織全体での一貫性を確保し、セキュリティの最低基準を満たすことを目指すアプローチ手法。</w:t>
            </w:r>
          </w:p>
          <w:p w14:paraId="0A7C4146" w14:textId="77777777" w:rsidR="0041410C" w:rsidRDefault="0041410C" w:rsidP="00742894">
            <w:pPr>
              <w:pStyle w:val="afff6"/>
            </w:pPr>
            <w:r w:rsidRPr="00394904">
              <w:rPr>
                <w:rFonts w:hint="eastAsia"/>
              </w:rPr>
              <w:t>ガイドラインやひな</w:t>
            </w:r>
            <w:r>
              <w:rPr>
                <w:rFonts w:hint="eastAsia"/>
              </w:rPr>
              <w:t>型</w:t>
            </w:r>
            <w:r w:rsidRPr="00394904">
              <w:rPr>
                <w:rFonts w:hint="eastAsia"/>
              </w:rPr>
              <w:t>を参考とし、対策基準を策定。</w:t>
            </w:r>
          </w:p>
          <w:p w14:paraId="5BE0C151" w14:textId="77777777" w:rsidR="0041410C" w:rsidRPr="003A0E5A" w:rsidRDefault="0041410C" w:rsidP="00742894">
            <w:pPr>
              <w:pStyle w:val="afff6"/>
            </w:pPr>
            <w:r w:rsidRPr="003A0E5A">
              <w:rPr>
                <w:rFonts w:hint="eastAsia"/>
              </w:rPr>
              <w:t>規制遵守の観点から一定の安全性が確保できる。</w:t>
            </w:r>
          </w:p>
          <w:p w14:paraId="586524AE" w14:textId="77777777" w:rsidR="0041410C" w:rsidRPr="00394904" w:rsidRDefault="0041410C" w:rsidP="00742894">
            <w:pPr>
              <w:pStyle w:val="afff6"/>
            </w:pPr>
            <w:r w:rsidRPr="003A0E5A">
              <w:rPr>
                <w:rFonts w:hint="eastAsia"/>
              </w:rPr>
              <w:t>コストパフォーマンスがよい。</w:t>
            </w:r>
          </w:p>
        </w:tc>
        <w:tc>
          <w:tcPr>
            <w:tcW w:w="3246" w:type="dxa"/>
          </w:tcPr>
          <w:p w14:paraId="3B3D0266" w14:textId="77777777" w:rsidR="0041410C" w:rsidRDefault="0041410C" w:rsidP="00742894">
            <w:pPr>
              <w:pStyle w:val="afff6"/>
            </w:pPr>
            <w:r w:rsidRPr="00394904">
              <w:rPr>
                <w:rFonts w:hint="eastAsia"/>
              </w:rPr>
              <w:t>組織的に一定以上の対策基準を策定する場合。</w:t>
            </w:r>
          </w:p>
          <w:p w14:paraId="2E91DF11" w14:textId="77777777" w:rsidR="0041410C" w:rsidRPr="00394904" w:rsidRDefault="0041410C" w:rsidP="00742894">
            <w:pPr>
              <w:pStyle w:val="afff6"/>
            </w:pPr>
            <w:r w:rsidRPr="00203A1B">
              <w:rPr>
                <w:rFonts w:hint="eastAsia"/>
              </w:rPr>
              <w:t>包括的な対策は過剰で、基本的な水準の対策が</w:t>
            </w:r>
            <w:r>
              <w:rPr>
                <w:rFonts w:hint="eastAsia"/>
              </w:rPr>
              <w:t>適切</w:t>
            </w:r>
            <w:r w:rsidRPr="00203A1B">
              <w:rPr>
                <w:rFonts w:hint="eastAsia"/>
              </w:rPr>
              <w:t>だと判断される場合。</w:t>
            </w:r>
          </w:p>
        </w:tc>
      </w:tr>
      <w:tr w:rsidR="0041410C" w14:paraId="134AF0A9" w14:textId="77777777" w:rsidTr="008D0B72">
        <w:tc>
          <w:tcPr>
            <w:tcW w:w="3681" w:type="dxa"/>
            <w:shd w:val="clear" w:color="auto" w:fill="F2F2F2" w:themeFill="background1" w:themeFillShade="F2"/>
            <w:vAlign w:val="center"/>
          </w:tcPr>
          <w:p w14:paraId="5C450C81" w14:textId="4651E903" w:rsidR="0041410C" w:rsidRPr="00B15B59" w:rsidRDefault="0041410C">
            <w:pPr>
              <w:pStyle w:val="afff8"/>
            </w:pPr>
            <w:r w:rsidRPr="00B15B59">
              <w:t>Lv.3網羅的アプローチ</w:t>
            </w:r>
          </w:p>
        </w:tc>
        <w:tc>
          <w:tcPr>
            <w:tcW w:w="3529" w:type="dxa"/>
          </w:tcPr>
          <w:p w14:paraId="5FFD89F4" w14:textId="77777777" w:rsidR="0041410C" w:rsidRPr="00394904" w:rsidRDefault="0041410C" w:rsidP="00742894">
            <w:pPr>
              <w:pStyle w:val="afff6"/>
            </w:pPr>
            <w:r w:rsidRPr="00394904">
              <w:rPr>
                <w:rFonts w:hint="eastAsia"/>
              </w:rPr>
              <w:t>脅威や攻撃手法に対して、網羅的な</w:t>
            </w:r>
            <w:r>
              <w:rPr>
                <w:rFonts w:hint="eastAsia"/>
              </w:rPr>
              <w:t>セキュリティ</w:t>
            </w:r>
            <w:r w:rsidRPr="00394904">
              <w:rPr>
                <w:rFonts w:hint="eastAsia"/>
              </w:rPr>
              <w:t>対策を講じることを目指すアプローチ手法。</w:t>
            </w:r>
          </w:p>
          <w:p w14:paraId="1CA22E5C" w14:textId="77777777" w:rsidR="0041410C" w:rsidRDefault="0041410C" w:rsidP="00742894">
            <w:pPr>
              <w:pStyle w:val="afff6"/>
            </w:pPr>
            <w:r w:rsidRPr="00394904">
              <w:rPr>
                <w:rFonts w:hint="eastAsia"/>
              </w:rPr>
              <w:t>ISMS</w:t>
            </w:r>
            <w:r w:rsidRPr="00394904">
              <w:t>認証</w:t>
            </w:r>
            <w:r>
              <w:rPr>
                <w:rFonts w:hint="eastAsia"/>
              </w:rPr>
              <w:t>取得</w:t>
            </w:r>
            <w:r w:rsidRPr="00394904">
              <w:t>が可能なレベルを目指して、対策基準を策定。</w:t>
            </w:r>
          </w:p>
          <w:p w14:paraId="14D9354C" w14:textId="77777777" w:rsidR="0041410C" w:rsidRPr="00394904" w:rsidRDefault="0041410C" w:rsidP="00742894">
            <w:pPr>
              <w:pStyle w:val="afff6"/>
            </w:pPr>
            <w:r w:rsidRPr="009A10A9">
              <w:rPr>
                <w:rFonts w:hint="eastAsia"/>
              </w:rPr>
              <w:t>コストが高くなる可能性があるが、組織のニーズに合わせた最適な対策が可能。</w:t>
            </w:r>
          </w:p>
        </w:tc>
        <w:tc>
          <w:tcPr>
            <w:tcW w:w="3246" w:type="dxa"/>
          </w:tcPr>
          <w:p w14:paraId="6BDE6F16" w14:textId="0622B91E" w:rsidR="0041410C" w:rsidRDefault="0041410C" w:rsidP="00742894">
            <w:pPr>
              <w:pStyle w:val="afff6"/>
            </w:pPr>
            <w:r w:rsidRPr="00394904">
              <w:rPr>
                <w:rFonts w:hint="eastAsia"/>
              </w:rPr>
              <w:t>ISMSの</w:t>
            </w:r>
            <w:bookmarkStart w:id="500" w:name="■フレームワーク7ー1ー2"/>
            <w:r w:rsidR="00F0105B">
              <w:fldChar w:fldCharType="begin"/>
            </w:r>
            <w:r w:rsidR="00F0105B">
              <w:rPr>
                <w:rFonts w:hint="eastAsia"/>
              </w:rPr>
              <w:instrText xml:space="preserve">HYPERLINK </w:instrText>
            </w:r>
            <w:r w:rsidR="00F0105B">
              <w:instrText xml:space="preserve"> \l "</w:instrText>
            </w:r>
            <w:r w:rsidR="00F0105B">
              <w:rPr>
                <w:rFonts w:hint="eastAsia"/>
              </w:rPr>
              <w:instrText>■フレームワーク</w:instrText>
            </w:r>
            <w:r w:rsidR="00F0105B">
              <w:instrText>"</w:instrText>
            </w:r>
            <w:r w:rsidR="00F0105B">
              <w:fldChar w:fldCharType="separate"/>
            </w:r>
            <w:r w:rsidRPr="00F0105B">
              <w:rPr>
                <w:rStyle w:val="a7"/>
                <w:rFonts w:hint="eastAsia"/>
              </w:rPr>
              <w:t>フレームワーク</w:t>
            </w:r>
            <w:bookmarkEnd w:id="500"/>
            <w:r w:rsidR="00F0105B">
              <w:fldChar w:fldCharType="end"/>
            </w:r>
            <w:r w:rsidRPr="00394904">
              <w:rPr>
                <w:rFonts w:hint="eastAsia"/>
              </w:rPr>
              <w:t>に沿った対策基準を策定する場合。</w:t>
            </w:r>
          </w:p>
          <w:p w14:paraId="4F588DF6" w14:textId="2B08B464" w:rsidR="0041410C" w:rsidRPr="00394904" w:rsidRDefault="0041410C" w:rsidP="00742894">
            <w:pPr>
              <w:pStyle w:val="afff6"/>
            </w:pPr>
            <w:r w:rsidRPr="0019314F">
              <w:rPr>
                <w:rFonts w:hint="eastAsia"/>
              </w:rPr>
              <w:t>情報システムが重要な組織や</w:t>
            </w:r>
            <w:bookmarkStart w:id="501" w:name="■機密性7ー1ー2"/>
            <w:r w:rsidR="001C130D">
              <w:fldChar w:fldCharType="begin"/>
            </w:r>
            <w:r w:rsidR="001C130D">
              <w:rPr>
                <w:rFonts w:hint="eastAsia"/>
              </w:rPr>
              <w:instrText xml:space="preserve">HYPERLINK </w:instrText>
            </w:r>
            <w:r w:rsidR="001C130D">
              <w:instrText xml:space="preserve"> \l "</w:instrText>
            </w:r>
            <w:r w:rsidR="001C130D">
              <w:rPr>
                <w:rFonts w:hint="eastAsia"/>
              </w:rPr>
              <w:instrText>■機密性</w:instrText>
            </w:r>
            <w:r w:rsidR="001C130D">
              <w:instrText>"</w:instrText>
            </w:r>
            <w:r w:rsidR="001C130D">
              <w:fldChar w:fldCharType="separate"/>
            </w:r>
            <w:r w:rsidRPr="001C130D">
              <w:rPr>
                <w:rStyle w:val="a7"/>
                <w:rFonts w:hint="eastAsia"/>
              </w:rPr>
              <w:t>機密性</w:t>
            </w:r>
            <w:bookmarkEnd w:id="501"/>
            <w:r w:rsidR="001C130D">
              <w:fldChar w:fldCharType="end"/>
            </w:r>
            <w:r w:rsidRPr="0019314F">
              <w:rPr>
                <w:rFonts w:hint="eastAsia"/>
              </w:rPr>
              <w:t>の高い情報を扱う組織など</w:t>
            </w:r>
            <w:r>
              <w:rPr>
                <w:rFonts w:hint="eastAsia"/>
              </w:rPr>
              <w:t>、</w:t>
            </w:r>
            <w:r w:rsidRPr="0019314F">
              <w:rPr>
                <w:rFonts w:hint="eastAsia"/>
              </w:rPr>
              <w:t>高い水準の情報セキュリティが求められる場合。</w:t>
            </w:r>
          </w:p>
        </w:tc>
      </w:tr>
    </w:tbl>
    <w:p w14:paraId="33C9DC5F" w14:textId="77777777" w:rsidR="00742894" w:rsidRDefault="00742894" w:rsidP="00742894"/>
    <w:p w14:paraId="2533C2D5" w14:textId="635E4D57" w:rsidR="0041410C" w:rsidRDefault="0041410C">
      <w:pPr>
        <w:pStyle w:val="5"/>
      </w:pPr>
      <w:r>
        <w:rPr>
          <w:rFonts w:hint="eastAsia"/>
        </w:rPr>
        <w:t>メリット・デメリット</w:t>
      </w:r>
    </w:p>
    <w:tbl>
      <w:tblPr>
        <w:tblStyle w:val="aa"/>
        <w:tblW w:w="0" w:type="auto"/>
        <w:tblLook w:val="04A0" w:firstRow="1" w:lastRow="0" w:firstColumn="1" w:lastColumn="0" w:noHBand="0" w:noVBand="1"/>
      </w:tblPr>
      <w:tblGrid>
        <w:gridCol w:w="3539"/>
        <w:gridCol w:w="3671"/>
        <w:gridCol w:w="3246"/>
      </w:tblGrid>
      <w:tr w:rsidR="0041410C" w14:paraId="5B550E59" w14:textId="77777777" w:rsidTr="008D0B72">
        <w:trPr>
          <w:trHeight w:val="397"/>
        </w:trPr>
        <w:tc>
          <w:tcPr>
            <w:tcW w:w="3539" w:type="dxa"/>
            <w:shd w:val="clear" w:color="auto" w:fill="215E99" w:themeFill="text2" w:themeFillTint="BF"/>
            <w:vAlign w:val="center"/>
          </w:tcPr>
          <w:p w14:paraId="4DC635DA" w14:textId="77777777" w:rsidR="0041410C" w:rsidRPr="00394904" w:rsidRDefault="0041410C">
            <w:pPr>
              <w:pStyle w:val="aff0"/>
            </w:pPr>
            <w:r w:rsidRPr="00394904">
              <w:rPr>
                <w:rFonts w:hint="eastAsia"/>
              </w:rPr>
              <w:t>アプローチ手法</w:t>
            </w:r>
          </w:p>
        </w:tc>
        <w:tc>
          <w:tcPr>
            <w:tcW w:w="3671" w:type="dxa"/>
            <w:shd w:val="clear" w:color="auto" w:fill="215E99" w:themeFill="text2" w:themeFillTint="BF"/>
            <w:vAlign w:val="center"/>
          </w:tcPr>
          <w:p w14:paraId="480CC92E" w14:textId="77777777" w:rsidR="0041410C" w:rsidRPr="00394904" w:rsidRDefault="0041410C">
            <w:pPr>
              <w:pStyle w:val="aff0"/>
            </w:pPr>
            <w:r w:rsidRPr="00394904">
              <w:rPr>
                <w:rFonts w:hint="eastAsia"/>
              </w:rPr>
              <w:t>メリット</w:t>
            </w:r>
          </w:p>
        </w:tc>
        <w:tc>
          <w:tcPr>
            <w:tcW w:w="3246" w:type="dxa"/>
            <w:shd w:val="clear" w:color="auto" w:fill="215E99" w:themeFill="text2" w:themeFillTint="BF"/>
            <w:vAlign w:val="center"/>
          </w:tcPr>
          <w:p w14:paraId="2D8ED383" w14:textId="77777777" w:rsidR="0041410C" w:rsidRPr="00394904" w:rsidRDefault="0041410C">
            <w:pPr>
              <w:pStyle w:val="aff0"/>
            </w:pPr>
            <w:r w:rsidRPr="00394904">
              <w:rPr>
                <w:rFonts w:hint="eastAsia"/>
              </w:rPr>
              <w:t>デメリット</w:t>
            </w:r>
          </w:p>
        </w:tc>
      </w:tr>
      <w:tr w:rsidR="0041410C" w14:paraId="028AAEBE" w14:textId="77777777" w:rsidTr="008D0B72">
        <w:tc>
          <w:tcPr>
            <w:tcW w:w="3539" w:type="dxa"/>
            <w:shd w:val="clear" w:color="auto" w:fill="F2F2F2" w:themeFill="background1" w:themeFillShade="F2"/>
            <w:vAlign w:val="center"/>
          </w:tcPr>
          <w:p w14:paraId="69144A4A" w14:textId="0CA7391C" w:rsidR="0041410C" w:rsidRPr="00394904" w:rsidRDefault="0041410C">
            <w:pPr>
              <w:pStyle w:val="afff8"/>
            </w:pPr>
            <w:r w:rsidRPr="00394904">
              <w:t>Lv.1クイックアプローチ</w:t>
            </w:r>
          </w:p>
        </w:tc>
        <w:tc>
          <w:tcPr>
            <w:tcW w:w="3671" w:type="dxa"/>
          </w:tcPr>
          <w:p w14:paraId="242BCB18" w14:textId="77777777" w:rsidR="0041410C" w:rsidRDefault="0041410C" w:rsidP="00892C01">
            <w:pPr>
              <w:pStyle w:val="afff6"/>
              <w:numPr>
                <w:ilvl w:val="0"/>
                <w:numId w:val="555"/>
              </w:numPr>
            </w:pPr>
            <w:r w:rsidRPr="00394904">
              <w:rPr>
                <w:rFonts w:hint="eastAsia"/>
              </w:rPr>
              <w:t>小規模な</w:t>
            </w:r>
            <w:r>
              <w:rPr>
                <w:rFonts w:hint="eastAsia"/>
              </w:rPr>
              <w:t>セキュリティ</w:t>
            </w:r>
            <w:r w:rsidRPr="00394904">
              <w:rPr>
                <w:rFonts w:hint="eastAsia"/>
              </w:rPr>
              <w:t>対策や修正を迅速に実施可能。</w:t>
            </w:r>
          </w:p>
          <w:p w14:paraId="125C389B" w14:textId="77777777" w:rsidR="0041410C" w:rsidRDefault="0041410C" w:rsidP="00892C01">
            <w:pPr>
              <w:pStyle w:val="afff6"/>
              <w:numPr>
                <w:ilvl w:val="0"/>
                <w:numId w:val="555"/>
              </w:numPr>
            </w:pPr>
            <w:r w:rsidRPr="00394904">
              <w:rPr>
                <w:rFonts w:hint="eastAsia"/>
              </w:rPr>
              <w:t>低コストでリスクを軽減</w:t>
            </w:r>
            <w:r w:rsidRPr="00D451D6">
              <w:rPr>
                <w:rFonts w:hint="eastAsia"/>
              </w:rPr>
              <w:t>でき、コストパフォーマンスがよい。</w:t>
            </w:r>
          </w:p>
          <w:p w14:paraId="408AF25A" w14:textId="77777777" w:rsidR="0041410C" w:rsidRDefault="0041410C" w:rsidP="00892C01">
            <w:pPr>
              <w:pStyle w:val="afff6"/>
              <w:numPr>
                <w:ilvl w:val="0"/>
                <w:numId w:val="555"/>
              </w:numPr>
            </w:pPr>
            <w:r>
              <w:rPr>
                <w:rFonts w:hint="eastAsia"/>
              </w:rPr>
              <w:t>流行</w:t>
            </w:r>
            <w:r w:rsidRPr="00394904">
              <w:rPr>
                <w:rFonts w:hint="eastAsia"/>
              </w:rPr>
              <w:t>中の攻撃の拡大や影響を最小限に抑えられる。</w:t>
            </w:r>
          </w:p>
          <w:p w14:paraId="7A2B91E9" w14:textId="01CA14C1" w:rsidR="0041410C" w:rsidRPr="00394904" w:rsidRDefault="0041410C" w:rsidP="00892C01">
            <w:pPr>
              <w:pStyle w:val="afff6"/>
              <w:numPr>
                <w:ilvl w:val="0"/>
                <w:numId w:val="555"/>
              </w:numPr>
            </w:pPr>
            <w:r w:rsidRPr="00A402F2">
              <w:t>リソースが限られていても実施可能。</w:t>
            </w:r>
          </w:p>
        </w:tc>
        <w:tc>
          <w:tcPr>
            <w:tcW w:w="3246" w:type="dxa"/>
          </w:tcPr>
          <w:p w14:paraId="74899B97" w14:textId="77777777" w:rsidR="0041410C" w:rsidRDefault="0041410C" w:rsidP="00892C01">
            <w:pPr>
              <w:pStyle w:val="afff6"/>
              <w:numPr>
                <w:ilvl w:val="0"/>
                <w:numId w:val="556"/>
              </w:numPr>
            </w:pPr>
            <w:r w:rsidRPr="002B3D35">
              <w:rPr>
                <w:rFonts w:hint="eastAsia"/>
              </w:rPr>
              <w:t>包括的でないため、抜けが発生する可能性がある。</w:t>
            </w:r>
          </w:p>
          <w:p w14:paraId="5E22EB1C" w14:textId="77777777" w:rsidR="0041410C" w:rsidRDefault="0041410C" w:rsidP="00892C01">
            <w:pPr>
              <w:pStyle w:val="afff6"/>
              <w:numPr>
                <w:ilvl w:val="0"/>
                <w:numId w:val="556"/>
              </w:numPr>
            </w:pPr>
            <w:r w:rsidRPr="00212C42">
              <w:rPr>
                <w:rFonts w:hint="eastAsia"/>
              </w:rPr>
              <w:t>一時的な対策になりがちで、抜本的な対策にならない。</w:t>
            </w:r>
          </w:p>
          <w:p w14:paraId="7CA289BA" w14:textId="77777777" w:rsidR="0041410C" w:rsidRPr="004E7F84" w:rsidRDefault="0041410C" w:rsidP="00892C01">
            <w:pPr>
              <w:pStyle w:val="afff6"/>
              <w:numPr>
                <w:ilvl w:val="0"/>
                <w:numId w:val="556"/>
              </w:numPr>
            </w:pPr>
            <w:r w:rsidRPr="00C43807">
              <w:t>長期的にみると費用が嵩んでしまう場合がある</w:t>
            </w:r>
            <w:r>
              <w:rPr>
                <w:rFonts w:hint="eastAsia"/>
              </w:rPr>
              <w:t>。</w:t>
            </w:r>
          </w:p>
        </w:tc>
      </w:tr>
      <w:tr w:rsidR="0041410C" w14:paraId="64EA94C9" w14:textId="77777777" w:rsidTr="008D0B72">
        <w:tc>
          <w:tcPr>
            <w:tcW w:w="3539" w:type="dxa"/>
            <w:shd w:val="clear" w:color="auto" w:fill="F2F2F2" w:themeFill="background1" w:themeFillShade="F2"/>
            <w:vAlign w:val="center"/>
          </w:tcPr>
          <w:p w14:paraId="1D5E6067" w14:textId="12FD9C45" w:rsidR="0041410C" w:rsidRPr="00394904" w:rsidRDefault="0041410C">
            <w:pPr>
              <w:pStyle w:val="afff8"/>
            </w:pPr>
            <w:r w:rsidRPr="00394904">
              <w:t>Lv.2ベースラインアプローチ</w:t>
            </w:r>
          </w:p>
        </w:tc>
        <w:tc>
          <w:tcPr>
            <w:tcW w:w="3671" w:type="dxa"/>
          </w:tcPr>
          <w:p w14:paraId="48A51DCC" w14:textId="77777777" w:rsidR="0041410C" w:rsidRDefault="0041410C" w:rsidP="00892C01">
            <w:pPr>
              <w:pStyle w:val="afff6"/>
              <w:numPr>
                <w:ilvl w:val="0"/>
                <w:numId w:val="557"/>
              </w:numPr>
            </w:pPr>
            <w:r w:rsidRPr="00394904">
              <w:rPr>
                <w:rFonts w:hint="eastAsia"/>
              </w:rPr>
              <w:t>組織全体で一貫性を確保できる。</w:t>
            </w:r>
          </w:p>
          <w:p w14:paraId="0174E571" w14:textId="77777777" w:rsidR="0041410C" w:rsidRDefault="0041410C" w:rsidP="00892C01">
            <w:pPr>
              <w:pStyle w:val="afff6"/>
              <w:numPr>
                <w:ilvl w:val="0"/>
                <w:numId w:val="557"/>
              </w:numPr>
            </w:pPr>
            <w:r w:rsidRPr="00394904">
              <w:rPr>
                <w:rFonts w:hint="eastAsia"/>
              </w:rPr>
              <w:t>最低基準となるセキュリティ対策を講じることができる。</w:t>
            </w:r>
          </w:p>
          <w:p w14:paraId="7C92DAB7" w14:textId="77777777" w:rsidR="0041410C" w:rsidRPr="00394904" w:rsidRDefault="0041410C" w:rsidP="00892C01">
            <w:pPr>
              <w:pStyle w:val="afff6"/>
              <w:numPr>
                <w:ilvl w:val="0"/>
                <w:numId w:val="557"/>
              </w:numPr>
            </w:pPr>
            <w:r w:rsidRPr="00745CEB">
              <w:t>ある程度の対策効果が見込め、コストパフォーマンスがよい。</w:t>
            </w:r>
          </w:p>
        </w:tc>
        <w:tc>
          <w:tcPr>
            <w:tcW w:w="3246" w:type="dxa"/>
          </w:tcPr>
          <w:p w14:paraId="28DDA74D" w14:textId="77777777" w:rsidR="0041410C" w:rsidRDefault="0041410C" w:rsidP="00892C01">
            <w:pPr>
              <w:pStyle w:val="afff6"/>
              <w:numPr>
                <w:ilvl w:val="0"/>
                <w:numId w:val="558"/>
              </w:numPr>
            </w:pPr>
            <w:r w:rsidRPr="00321F98">
              <w:rPr>
                <w:rFonts w:hint="eastAsia"/>
              </w:rPr>
              <w:t>最低基準を満たすだけなので、十分なセキュリティ水準が確保できない可能性がある。</w:t>
            </w:r>
          </w:p>
          <w:p w14:paraId="5A680DE9" w14:textId="77777777" w:rsidR="0041410C" w:rsidRPr="003710D9" w:rsidRDefault="0041410C" w:rsidP="00892C01">
            <w:pPr>
              <w:pStyle w:val="afff6"/>
              <w:numPr>
                <w:ilvl w:val="0"/>
                <w:numId w:val="558"/>
              </w:numPr>
            </w:pPr>
            <w:r w:rsidRPr="003710D9">
              <w:rPr>
                <w:rFonts w:hint="eastAsia"/>
              </w:rPr>
              <w:t>追加のセキュリティ対策やリスクに対する適切な対応策を検討することが必要になる。</w:t>
            </w:r>
          </w:p>
        </w:tc>
      </w:tr>
      <w:tr w:rsidR="0041410C" w14:paraId="6AA1E46C" w14:textId="77777777" w:rsidTr="008D0B72">
        <w:tc>
          <w:tcPr>
            <w:tcW w:w="3539" w:type="dxa"/>
            <w:shd w:val="clear" w:color="auto" w:fill="F2F2F2" w:themeFill="background1" w:themeFillShade="F2"/>
            <w:vAlign w:val="center"/>
          </w:tcPr>
          <w:p w14:paraId="165AC780" w14:textId="68B87D1D" w:rsidR="0041410C" w:rsidRPr="00394904" w:rsidRDefault="0041410C">
            <w:pPr>
              <w:pStyle w:val="afff8"/>
            </w:pPr>
            <w:r w:rsidRPr="00394904">
              <w:t>Lv.3網羅的アプローチ</w:t>
            </w:r>
          </w:p>
        </w:tc>
        <w:tc>
          <w:tcPr>
            <w:tcW w:w="3671" w:type="dxa"/>
          </w:tcPr>
          <w:p w14:paraId="33A4433B" w14:textId="77777777" w:rsidR="0041410C" w:rsidRDefault="0041410C" w:rsidP="00892C01">
            <w:pPr>
              <w:pStyle w:val="afff6"/>
              <w:numPr>
                <w:ilvl w:val="0"/>
                <w:numId w:val="559"/>
              </w:numPr>
            </w:pPr>
            <w:r w:rsidRPr="00E42483">
              <w:rPr>
                <w:rFonts w:hint="eastAsia"/>
              </w:rPr>
              <w:t>組織のニーズに合わせた最適な対策が可能</w:t>
            </w:r>
            <w:r>
              <w:rPr>
                <w:rFonts w:hint="eastAsia"/>
              </w:rPr>
              <w:t>。</w:t>
            </w:r>
          </w:p>
          <w:p w14:paraId="3FB3FE15" w14:textId="77777777" w:rsidR="0041410C" w:rsidRDefault="0041410C" w:rsidP="00892C01">
            <w:pPr>
              <w:pStyle w:val="afff6"/>
              <w:numPr>
                <w:ilvl w:val="0"/>
                <w:numId w:val="559"/>
              </w:numPr>
            </w:pPr>
            <w:r w:rsidRPr="00E42483">
              <w:rPr>
                <w:rFonts w:hint="eastAsia"/>
              </w:rPr>
              <w:t>リスクを徹底的に特定・分析できる</w:t>
            </w:r>
            <w:r>
              <w:rPr>
                <w:rFonts w:hint="eastAsia"/>
              </w:rPr>
              <w:t>ので、</w:t>
            </w:r>
            <w:r w:rsidRPr="00E42483">
              <w:rPr>
                <w:rFonts w:hint="eastAsia"/>
              </w:rPr>
              <w:t>高度なセキュリティ水準が実現できる</w:t>
            </w:r>
            <w:r>
              <w:rPr>
                <w:rFonts w:hint="eastAsia"/>
              </w:rPr>
              <w:t>。</w:t>
            </w:r>
          </w:p>
          <w:p w14:paraId="772748B0" w14:textId="77777777" w:rsidR="0041410C" w:rsidRDefault="0041410C" w:rsidP="00892C01">
            <w:pPr>
              <w:pStyle w:val="afff6"/>
              <w:numPr>
                <w:ilvl w:val="0"/>
                <w:numId w:val="559"/>
              </w:numPr>
            </w:pPr>
            <w:r w:rsidRPr="00E42483">
              <w:rPr>
                <w:rFonts w:hint="eastAsia"/>
              </w:rPr>
              <w:t>長期的な視点で</w:t>
            </w:r>
            <w:r w:rsidRPr="00E42483">
              <w:t>PDCAサイクルを回せる</w:t>
            </w:r>
            <w:r>
              <w:rPr>
                <w:rFonts w:hint="eastAsia"/>
              </w:rPr>
              <w:t>。</w:t>
            </w:r>
          </w:p>
          <w:p w14:paraId="391C78B5" w14:textId="77777777" w:rsidR="0041410C" w:rsidRPr="005C50B2" w:rsidRDefault="0041410C" w:rsidP="00892C01">
            <w:pPr>
              <w:pStyle w:val="afff6"/>
              <w:numPr>
                <w:ilvl w:val="0"/>
                <w:numId w:val="559"/>
              </w:numPr>
            </w:pPr>
            <w:r w:rsidRPr="005C50B2">
              <w:rPr>
                <w:rFonts w:hint="eastAsia"/>
              </w:rPr>
              <w:t>予測できない脅威や新たな攻撃手法に対しても準備ができる状態を維持できる。</w:t>
            </w:r>
          </w:p>
        </w:tc>
        <w:tc>
          <w:tcPr>
            <w:tcW w:w="3246" w:type="dxa"/>
          </w:tcPr>
          <w:p w14:paraId="144F7978" w14:textId="77777777" w:rsidR="0041410C" w:rsidRDefault="0041410C" w:rsidP="00892C01">
            <w:pPr>
              <w:pStyle w:val="afff6"/>
              <w:numPr>
                <w:ilvl w:val="0"/>
                <w:numId w:val="560"/>
              </w:numPr>
            </w:pPr>
            <w:r>
              <w:rPr>
                <w:rFonts w:hint="eastAsia"/>
              </w:rPr>
              <w:t>コスト（特に</w:t>
            </w:r>
            <w:r>
              <w:t>初期コスト</w:t>
            </w:r>
            <w:r>
              <w:rPr>
                <w:rFonts w:hint="eastAsia"/>
              </w:rPr>
              <w:t>）</w:t>
            </w:r>
            <w:r>
              <w:t>が高額に</w:t>
            </w:r>
            <w:r>
              <w:rPr>
                <w:rFonts w:hint="eastAsia"/>
              </w:rPr>
              <w:t>なってしまうことが多い。</w:t>
            </w:r>
          </w:p>
          <w:p w14:paraId="47F3AF89" w14:textId="77777777" w:rsidR="0041410C" w:rsidRPr="00424FEE" w:rsidRDefault="0041410C" w:rsidP="00892C01">
            <w:pPr>
              <w:pStyle w:val="afff6"/>
              <w:numPr>
                <w:ilvl w:val="0"/>
                <w:numId w:val="560"/>
              </w:numPr>
            </w:pPr>
            <w:r>
              <w:t>リスク分析や対策の詳細設計に時間</w:t>
            </w:r>
            <w:r>
              <w:rPr>
                <w:rFonts w:hint="eastAsia"/>
              </w:rPr>
              <w:t>を要し、</w:t>
            </w:r>
            <w:r w:rsidRPr="00424FEE">
              <w:rPr>
                <w:rFonts w:hint="eastAsia"/>
              </w:rPr>
              <w:t>全体的なセキュリティ対策の実施が遅くなってしまう。</w:t>
            </w:r>
          </w:p>
        </w:tc>
      </w:tr>
    </w:tbl>
    <w:p w14:paraId="218F6EFA" w14:textId="39F8FEA9" w:rsidR="0041410C" w:rsidRDefault="0041410C">
      <w:pPr>
        <w:pStyle w:val="5"/>
      </w:pPr>
      <w:r>
        <w:rPr>
          <w:rFonts w:hint="eastAsia"/>
        </w:rPr>
        <w:t>Lv.1クイックアプローチ</w:t>
      </w:r>
    </w:p>
    <w:p w14:paraId="16A136DA" w14:textId="20BC53D3" w:rsidR="0041410C" w:rsidRDefault="00EF1E3C" w:rsidP="00B72309">
      <w:r>
        <w:rPr>
          <w:noProof/>
        </w:rPr>
        <w:drawing>
          <wp:anchor distT="0" distB="0" distL="114300" distR="114300" simplePos="0" relativeHeight="251656631" behindDoc="0" locked="0" layoutInCell="1" allowOverlap="1" wp14:anchorId="78C860F3" wp14:editId="552103D1">
            <wp:simplePos x="0" y="0"/>
            <wp:positionH relativeFrom="margin">
              <wp:posOffset>2419350</wp:posOffset>
            </wp:positionH>
            <wp:positionV relativeFrom="paragraph">
              <wp:posOffset>1577975</wp:posOffset>
            </wp:positionV>
            <wp:extent cx="1906270" cy="740410"/>
            <wp:effectExtent l="0" t="0" r="0" b="2540"/>
            <wp:wrapTopAndBottom/>
            <wp:docPr id="1712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7"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06270" cy="740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2309" w:rsidRPr="00394904">
        <w:t>Lv.1クイックアプローチでは、</w:t>
      </w:r>
      <w:r w:rsidR="00B72309">
        <w:rPr>
          <w:rFonts w:hint="eastAsia"/>
        </w:rPr>
        <w:t>さまざま</w:t>
      </w:r>
      <w:r w:rsidR="00B72309" w:rsidRPr="00394904">
        <w:t>なインシデント事例内容を参考にします。インシデント事例は、報道される事例、情報セキュリティ10大脅威、実際のインシデントなどから選択します。自社で発生する可能性が高いと考えられるインシデント事例や、実際に発生したときの被害が大きいと考えられるインシデント事例を参考にして、対策基準を策定することが重要です。以下は、情報セキュリティ10大脅威の『組織』に対する脅威で3年連続第1位になっている、</w:t>
      </w:r>
      <w:bookmarkStart w:id="502" w:name="■ランサムウェア7ー1ー2"/>
      <w:r w:rsidR="00B72309" w:rsidRPr="00394904">
        <w:t>ランサムウェア</w:t>
      </w:r>
      <w:bookmarkEnd w:id="502"/>
      <w:r w:rsidR="00B72309" w:rsidRPr="00394904">
        <w:t>に対する対策基準の例です。</w:t>
      </w:r>
    </w:p>
    <w:tbl>
      <w:tblPr>
        <w:tblStyle w:val="aa"/>
        <w:tblW w:w="0" w:type="auto"/>
        <w:tblLook w:val="04A0" w:firstRow="1" w:lastRow="0" w:firstColumn="1" w:lastColumn="0" w:noHBand="0" w:noVBand="1"/>
      </w:tblPr>
      <w:tblGrid>
        <w:gridCol w:w="10456"/>
      </w:tblGrid>
      <w:tr w:rsidR="0041410C" w14:paraId="37EC8A1E" w14:textId="77777777">
        <w:tc>
          <w:tcPr>
            <w:tcW w:w="10456" w:type="dxa"/>
            <w:shd w:val="clear" w:color="auto" w:fill="215E99" w:themeFill="text2" w:themeFillTint="BF"/>
            <w:vAlign w:val="center"/>
          </w:tcPr>
          <w:p w14:paraId="4CAD85A3" w14:textId="77777777" w:rsidR="0041410C" w:rsidRPr="00394904" w:rsidRDefault="0041410C">
            <w:pPr>
              <w:pStyle w:val="aff0"/>
            </w:pPr>
            <w:r w:rsidRPr="00394904">
              <w:rPr>
                <w:rFonts w:hint="eastAsia"/>
              </w:rPr>
              <w:t>対策基準（例）</w:t>
            </w:r>
          </w:p>
        </w:tc>
      </w:tr>
      <w:tr w:rsidR="0041410C" w14:paraId="23A247A3" w14:textId="77777777">
        <w:tc>
          <w:tcPr>
            <w:tcW w:w="10456" w:type="dxa"/>
          </w:tcPr>
          <w:p w14:paraId="087B7AD1" w14:textId="77777777" w:rsidR="0041410C" w:rsidRDefault="0041410C" w:rsidP="00EF1E3C">
            <w:pPr>
              <w:pStyle w:val="afff6"/>
            </w:pPr>
            <w:r w:rsidRPr="00394904">
              <w:rPr>
                <w:rFonts w:hint="eastAsia"/>
              </w:rPr>
              <w:t>1．対象とする脅威</w:t>
            </w:r>
          </w:p>
          <w:p w14:paraId="04235635" w14:textId="4C83B88E" w:rsidR="0041410C" w:rsidRDefault="007E354B" w:rsidP="00892C01">
            <w:pPr>
              <w:pStyle w:val="afff6"/>
              <w:numPr>
                <w:ilvl w:val="0"/>
                <w:numId w:val="561"/>
              </w:numPr>
            </w:pPr>
            <w:hyperlink w:anchor="■ランサムウェア" w:history="1">
              <w:r w:rsidR="0041410C" w:rsidRPr="00F3373E">
                <w:rPr>
                  <w:rStyle w:val="a7"/>
                  <w:rFonts w:hint="eastAsia"/>
                </w:rPr>
                <w:t>ランサムウェア</w:t>
              </w:r>
            </w:hyperlink>
            <w:r w:rsidR="0041410C" w:rsidRPr="00394904">
              <w:rPr>
                <w:rFonts w:hint="eastAsia"/>
              </w:rPr>
              <w:t>による</w:t>
            </w:r>
            <w:bookmarkStart w:id="503" w:name="■情報資産7ー1ー2"/>
            <w:r w:rsidR="009F061F">
              <w:fldChar w:fldCharType="begin"/>
            </w:r>
            <w:r w:rsidR="009F061F">
              <w:rPr>
                <w:rFonts w:hint="eastAsia"/>
              </w:rPr>
              <w:instrText xml:space="preserve">HYPERLINK </w:instrText>
            </w:r>
            <w:r w:rsidR="009F061F">
              <w:instrText xml:space="preserve"> \l "</w:instrText>
            </w:r>
            <w:r w:rsidR="009F061F">
              <w:rPr>
                <w:rFonts w:hint="eastAsia"/>
              </w:rPr>
              <w:instrText>■情報資産</w:instrText>
            </w:r>
            <w:r w:rsidR="009F061F">
              <w:instrText>"</w:instrText>
            </w:r>
            <w:r w:rsidR="009F061F">
              <w:fldChar w:fldCharType="separate"/>
            </w:r>
            <w:r w:rsidR="0041410C" w:rsidRPr="009F061F">
              <w:rPr>
                <w:rStyle w:val="a7"/>
                <w:rFonts w:hint="eastAsia"/>
              </w:rPr>
              <w:t>情報資産</w:t>
            </w:r>
            <w:bookmarkEnd w:id="503"/>
            <w:r w:rsidR="009F061F">
              <w:fldChar w:fldCharType="end"/>
            </w:r>
            <w:r w:rsidR="0041410C" w:rsidRPr="00394904">
              <w:rPr>
                <w:rFonts w:hint="eastAsia"/>
              </w:rPr>
              <w:t>の漏えい・破壊・</w:t>
            </w:r>
            <w:bookmarkStart w:id="504" w:name="■改ざん7ー1ー2"/>
            <w:r w:rsidR="00C07401">
              <w:fldChar w:fldCharType="begin"/>
            </w:r>
            <w:r w:rsidR="00C07401">
              <w:rPr>
                <w:rFonts w:hint="eastAsia"/>
              </w:rPr>
              <w:instrText xml:space="preserve">HYPERLINK </w:instrText>
            </w:r>
            <w:r w:rsidR="00C07401">
              <w:instrText xml:space="preserve"> \l "</w:instrText>
            </w:r>
            <w:r w:rsidR="00C07401">
              <w:rPr>
                <w:rFonts w:hint="eastAsia"/>
              </w:rPr>
              <w:instrText>■改ざん</w:instrText>
            </w:r>
            <w:r w:rsidR="00C07401">
              <w:instrText>"</w:instrText>
            </w:r>
            <w:r w:rsidR="00C07401">
              <w:fldChar w:fldCharType="separate"/>
            </w:r>
            <w:r w:rsidR="0041410C" w:rsidRPr="00C07401">
              <w:rPr>
                <w:rStyle w:val="a7"/>
                <w:rFonts w:hint="eastAsia"/>
              </w:rPr>
              <w:t>改ざん</w:t>
            </w:r>
            <w:bookmarkEnd w:id="504"/>
            <w:r w:rsidR="00C07401">
              <w:fldChar w:fldCharType="end"/>
            </w:r>
            <w:r w:rsidR="0041410C" w:rsidRPr="00394904">
              <w:rPr>
                <w:rFonts w:hint="eastAsia"/>
              </w:rPr>
              <w:t>・消去、重要情報の詐取</w:t>
            </w:r>
            <w:r w:rsidR="0041410C">
              <w:rPr>
                <w:rFonts w:hint="eastAsia"/>
              </w:rPr>
              <w:t>など</w:t>
            </w:r>
          </w:p>
          <w:p w14:paraId="5AAEDE28" w14:textId="77777777" w:rsidR="0041410C" w:rsidRPr="00394904" w:rsidRDefault="0041410C">
            <w:pPr>
              <w:pStyle w:val="afffffa"/>
            </w:pPr>
          </w:p>
          <w:p w14:paraId="018D9980" w14:textId="77777777" w:rsidR="0041410C" w:rsidRPr="00394904" w:rsidRDefault="0041410C" w:rsidP="00EF1E3C">
            <w:pPr>
              <w:pStyle w:val="afff6"/>
            </w:pPr>
            <w:r w:rsidRPr="00394904">
              <w:rPr>
                <w:rFonts w:hint="eastAsia"/>
              </w:rPr>
              <w:t>2．組織的対策</w:t>
            </w:r>
          </w:p>
          <w:p w14:paraId="3046655E" w14:textId="77777777" w:rsidR="0041410C" w:rsidRDefault="0041410C" w:rsidP="00892C01">
            <w:pPr>
              <w:pStyle w:val="afff6"/>
              <w:numPr>
                <w:ilvl w:val="0"/>
                <w:numId w:val="562"/>
              </w:numPr>
            </w:pPr>
            <w:r w:rsidRPr="00394904">
              <w:rPr>
                <w:rFonts w:hint="eastAsia"/>
              </w:rPr>
              <w:t>ランサムウェア対応</w:t>
            </w:r>
            <w:r>
              <w:rPr>
                <w:rFonts w:hint="eastAsia"/>
              </w:rPr>
              <w:t>のためにセキュリティ管理</w:t>
            </w:r>
            <w:r w:rsidRPr="00394904">
              <w:rPr>
                <w:rFonts w:hint="eastAsia"/>
              </w:rPr>
              <w:t>体制</w:t>
            </w:r>
            <w:r>
              <w:rPr>
                <w:rFonts w:hint="eastAsia"/>
              </w:rPr>
              <w:t>を</w:t>
            </w:r>
            <w:r w:rsidRPr="00394904">
              <w:rPr>
                <w:rFonts w:hint="eastAsia"/>
              </w:rPr>
              <w:t>確立</w:t>
            </w:r>
            <w:r>
              <w:rPr>
                <w:rFonts w:hint="eastAsia"/>
              </w:rPr>
              <w:t>する</w:t>
            </w:r>
          </w:p>
          <w:p w14:paraId="17ABA4E3" w14:textId="77777777" w:rsidR="0041410C" w:rsidRPr="00394904" w:rsidRDefault="0041410C" w:rsidP="00892C01">
            <w:pPr>
              <w:pStyle w:val="afff6"/>
              <w:numPr>
                <w:ilvl w:val="0"/>
                <w:numId w:val="562"/>
              </w:numPr>
            </w:pPr>
            <w:r w:rsidRPr="00394904">
              <w:rPr>
                <w:rFonts w:hint="eastAsia"/>
              </w:rPr>
              <w:t>インシデント対応</w:t>
            </w:r>
            <w:r>
              <w:rPr>
                <w:rFonts w:hint="eastAsia"/>
              </w:rPr>
              <w:t>のためにセキュリティ管理</w:t>
            </w:r>
            <w:r w:rsidRPr="00394904">
              <w:rPr>
                <w:rFonts w:hint="eastAsia"/>
              </w:rPr>
              <w:t>体制</w:t>
            </w:r>
            <w:r>
              <w:rPr>
                <w:rFonts w:hint="eastAsia"/>
              </w:rPr>
              <w:t>を</w:t>
            </w:r>
            <w:r w:rsidRPr="00394904">
              <w:rPr>
                <w:rFonts w:hint="eastAsia"/>
              </w:rPr>
              <w:t>整備</w:t>
            </w:r>
            <w:r>
              <w:rPr>
                <w:rFonts w:hint="eastAsia"/>
              </w:rPr>
              <w:t>する</w:t>
            </w:r>
          </w:p>
          <w:p w14:paraId="2EE1605C" w14:textId="77777777" w:rsidR="0041410C" w:rsidRDefault="0041410C">
            <w:pPr>
              <w:pStyle w:val="afffffa"/>
            </w:pPr>
          </w:p>
          <w:p w14:paraId="173A7AFC" w14:textId="77777777" w:rsidR="0041410C" w:rsidRPr="00394904" w:rsidRDefault="0041410C" w:rsidP="00726601">
            <w:pPr>
              <w:pStyle w:val="afff6"/>
            </w:pPr>
            <w:r w:rsidRPr="00394904">
              <w:rPr>
                <w:rFonts w:hint="eastAsia"/>
              </w:rPr>
              <w:t>3．人的対策</w:t>
            </w:r>
          </w:p>
          <w:p w14:paraId="398CD14E" w14:textId="77777777" w:rsidR="0041410C" w:rsidRDefault="0041410C" w:rsidP="00892C01">
            <w:pPr>
              <w:pStyle w:val="afff6"/>
              <w:numPr>
                <w:ilvl w:val="0"/>
                <w:numId w:val="563"/>
              </w:numPr>
            </w:pPr>
            <w:r w:rsidRPr="00394904">
              <w:rPr>
                <w:rFonts w:hint="eastAsia"/>
              </w:rPr>
              <w:t>メールの添付ファイル開封や、メールやSMSのリンク、URLのクリックを安易にしない</w:t>
            </w:r>
          </w:p>
          <w:p w14:paraId="6A465E8F" w14:textId="77777777" w:rsidR="0041410C" w:rsidRDefault="0041410C" w:rsidP="00892C01">
            <w:pPr>
              <w:pStyle w:val="afff6"/>
              <w:numPr>
                <w:ilvl w:val="0"/>
                <w:numId w:val="563"/>
              </w:numPr>
            </w:pPr>
            <w:r w:rsidRPr="00394904">
              <w:rPr>
                <w:rFonts w:hint="eastAsia"/>
              </w:rPr>
              <w:t>提供元が不明なソフトウェアを実行しない</w:t>
            </w:r>
          </w:p>
          <w:p w14:paraId="28A6858B" w14:textId="77777777" w:rsidR="0041410C" w:rsidRPr="00394904" w:rsidRDefault="0041410C" w:rsidP="00892C01">
            <w:pPr>
              <w:pStyle w:val="afff6"/>
              <w:numPr>
                <w:ilvl w:val="0"/>
                <w:numId w:val="563"/>
              </w:numPr>
            </w:pPr>
            <w:r w:rsidRPr="00394904">
              <w:rPr>
                <w:rFonts w:hint="eastAsia"/>
              </w:rPr>
              <w:t>適切な報告/連絡/相談を行う</w:t>
            </w:r>
          </w:p>
          <w:p w14:paraId="175DE710" w14:textId="77777777" w:rsidR="0041410C" w:rsidRDefault="0041410C">
            <w:pPr>
              <w:pStyle w:val="afffffa"/>
            </w:pPr>
          </w:p>
          <w:p w14:paraId="087601D2" w14:textId="77777777" w:rsidR="0041410C" w:rsidRPr="00394904" w:rsidRDefault="0041410C">
            <w:pPr>
              <w:pStyle w:val="afffffa"/>
            </w:pPr>
            <w:r w:rsidRPr="00394904">
              <w:rPr>
                <w:rFonts w:hint="eastAsia"/>
              </w:rPr>
              <w:t>4．物理的対策</w:t>
            </w:r>
          </w:p>
          <w:p w14:paraId="323080D3" w14:textId="77777777" w:rsidR="0041410C" w:rsidRDefault="0041410C" w:rsidP="00892C01">
            <w:pPr>
              <w:pStyle w:val="afff6"/>
              <w:numPr>
                <w:ilvl w:val="0"/>
                <w:numId w:val="564"/>
              </w:numPr>
            </w:pPr>
            <w:r w:rsidRPr="00394904">
              <w:rPr>
                <w:rFonts w:hint="eastAsia"/>
              </w:rPr>
              <w:t>適切なバックアップ運用を行う</w:t>
            </w:r>
          </w:p>
          <w:p w14:paraId="09CAE696" w14:textId="77777777" w:rsidR="0041410C" w:rsidRPr="00394904" w:rsidRDefault="0041410C">
            <w:pPr>
              <w:pStyle w:val="afffffa"/>
            </w:pPr>
          </w:p>
          <w:p w14:paraId="47FCCA5B" w14:textId="77777777" w:rsidR="0041410C" w:rsidRPr="00394904" w:rsidRDefault="0041410C" w:rsidP="003407BE">
            <w:pPr>
              <w:pStyle w:val="afff6"/>
            </w:pPr>
            <w:r w:rsidRPr="00394904">
              <w:rPr>
                <w:rFonts w:hint="eastAsia"/>
              </w:rPr>
              <w:t>5．技術的対策</w:t>
            </w:r>
          </w:p>
          <w:p w14:paraId="47EBD1EF" w14:textId="1C659B33" w:rsidR="0041410C" w:rsidRDefault="0041410C" w:rsidP="00892C01">
            <w:pPr>
              <w:pStyle w:val="afff6"/>
              <w:numPr>
                <w:ilvl w:val="0"/>
                <w:numId w:val="565"/>
              </w:numPr>
            </w:pPr>
            <w:r w:rsidRPr="00394904">
              <w:rPr>
                <w:rFonts w:hint="eastAsia"/>
              </w:rPr>
              <w:t>公開サーバへの</w:t>
            </w:r>
            <w:bookmarkStart w:id="505" w:name="■不正アクセス7ー1ー2"/>
            <w:r w:rsidR="001A4B43">
              <w:fldChar w:fldCharType="begin"/>
            </w:r>
            <w:r w:rsidR="001A4B43">
              <w:rPr>
                <w:rFonts w:hint="eastAsia"/>
              </w:rPr>
              <w:instrText xml:space="preserve">HYPERLINK </w:instrText>
            </w:r>
            <w:r w:rsidR="001A4B43">
              <w:instrText xml:space="preserve"> \l "</w:instrText>
            </w:r>
            <w:r w:rsidR="001A4B43">
              <w:rPr>
                <w:rFonts w:hint="eastAsia"/>
              </w:rPr>
              <w:instrText>■不正アクセス</w:instrText>
            </w:r>
            <w:r w:rsidR="001A4B43">
              <w:instrText>"</w:instrText>
            </w:r>
            <w:r w:rsidR="001A4B43">
              <w:fldChar w:fldCharType="separate"/>
            </w:r>
            <w:r w:rsidRPr="001A4B43">
              <w:rPr>
                <w:rStyle w:val="a7"/>
                <w:rFonts w:hint="eastAsia"/>
              </w:rPr>
              <w:t>不正アクセス</w:t>
            </w:r>
            <w:bookmarkEnd w:id="505"/>
            <w:r w:rsidR="001A4B43">
              <w:fldChar w:fldCharType="end"/>
            </w:r>
            <w:r w:rsidRPr="00394904">
              <w:rPr>
                <w:rFonts w:hint="eastAsia"/>
              </w:rPr>
              <w:t>対策</w:t>
            </w:r>
          </w:p>
          <w:p w14:paraId="3CE1A59A" w14:textId="77777777" w:rsidR="0041410C" w:rsidRDefault="0041410C" w:rsidP="00892C01">
            <w:pPr>
              <w:pStyle w:val="afff6"/>
              <w:numPr>
                <w:ilvl w:val="0"/>
                <w:numId w:val="565"/>
              </w:numPr>
            </w:pPr>
            <w:r w:rsidRPr="00394904">
              <w:rPr>
                <w:rFonts w:hint="eastAsia"/>
              </w:rPr>
              <w:t>共有サーバ</w:t>
            </w:r>
            <w:r>
              <w:rPr>
                <w:rFonts w:hint="eastAsia"/>
              </w:rPr>
              <w:t>など</w:t>
            </w:r>
            <w:r w:rsidRPr="00394904">
              <w:rPr>
                <w:rFonts w:hint="eastAsia"/>
              </w:rPr>
              <w:t>へのアクセス権の最小化と管理の強化</w:t>
            </w:r>
          </w:p>
          <w:bookmarkStart w:id="506" w:name="■多要素認証7ー1－2"/>
          <w:p w14:paraId="379ACE60" w14:textId="69CFAF3A" w:rsidR="0041410C" w:rsidRDefault="005B0307" w:rsidP="00892C01">
            <w:pPr>
              <w:pStyle w:val="afff6"/>
              <w:numPr>
                <w:ilvl w:val="0"/>
                <w:numId w:val="565"/>
              </w:numPr>
            </w:pPr>
            <w:r>
              <w:fldChar w:fldCharType="begin"/>
            </w:r>
            <w:r>
              <w:rPr>
                <w:rFonts w:hint="eastAsia"/>
              </w:rPr>
              <w:instrText xml:space="preserve">HYPERLINK </w:instrText>
            </w:r>
            <w:r>
              <w:instrText xml:space="preserve"> \l "</w:instrText>
            </w:r>
            <w:r>
              <w:rPr>
                <w:rFonts w:hint="eastAsia"/>
              </w:rPr>
              <w:instrText>■多要素認証</w:instrText>
            </w:r>
            <w:r>
              <w:instrText>"</w:instrText>
            </w:r>
            <w:r>
              <w:fldChar w:fldCharType="separate"/>
            </w:r>
            <w:r w:rsidR="0041410C" w:rsidRPr="005B0307">
              <w:rPr>
                <w:rStyle w:val="a7"/>
                <w:rFonts w:hint="eastAsia"/>
              </w:rPr>
              <w:t>多要素認証</w:t>
            </w:r>
            <w:bookmarkEnd w:id="506"/>
            <w:r>
              <w:fldChar w:fldCharType="end"/>
            </w:r>
            <w:r w:rsidR="0041410C" w:rsidRPr="00394904">
              <w:rPr>
                <w:rFonts w:hint="eastAsia"/>
              </w:rPr>
              <w:t>の設定を有効にする</w:t>
            </w:r>
          </w:p>
          <w:p w14:paraId="48EC1303" w14:textId="77777777" w:rsidR="0041410C" w:rsidRPr="00394904" w:rsidRDefault="0041410C" w:rsidP="00892C01">
            <w:pPr>
              <w:pStyle w:val="afff6"/>
              <w:numPr>
                <w:ilvl w:val="0"/>
                <w:numId w:val="565"/>
              </w:numPr>
            </w:pPr>
            <w:r w:rsidRPr="00394904">
              <w:rPr>
                <w:rFonts w:hint="eastAsia"/>
              </w:rPr>
              <w:t>サーバやクライアント、ネットワークに適切なセキュリティ対策を行う</w:t>
            </w:r>
          </w:p>
        </w:tc>
      </w:tr>
    </w:tbl>
    <w:tbl>
      <w:tblPr>
        <w:tblStyle w:val="aa"/>
        <w:tblW w:w="10456" w:type="dxa"/>
        <w:tblLook w:val="04A0" w:firstRow="1" w:lastRow="0" w:firstColumn="1" w:lastColumn="0" w:noHBand="0" w:noVBand="1"/>
      </w:tblPr>
      <w:tblGrid>
        <w:gridCol w:w="3539"/>
        <w:gridCol w:w="6917"/>
      </w:tblGrid>
      <w:tr w:rsidR="00AD70E5" w14:paraId="2E7FD416" w14:textId="77777777">
        <w:tc>
          <w:tcPr>
            <w:tcW w:w="10456" w:type="dxa"/>
            <w:gridSpan w:val="2"/>
          </w:tcPr>
          <w:p w14:paraId="5421C498" w14:textId="77777777" w:rsidR="00AD70E5" w:rsidRPr="00E73124" w:rsidRDefault="00AD70E5" w:rsidP="00601047">
            <w:pPr>
              <w:pStyle w:val="affe"/>
              <w:framePr w:wrap="around"/>
            </w:pPr>
            <w:r w:rsidRPr="0073324A">
              <w:rPr>
                <w:rFonts w:hint="eastAsia"/>
              </w:rPr>
              <w:t>詳細理解のため参考となる文献（参考文献）</w:t>
            </w:r>
          </w:p>
        </w:tc>
      </w:tr>
      <w:tr w:rsidR="00AD70E5" w14:paraId="419D0A42" w14:textId="77777777" w:rsidTr="008356CC">
        <w:tc>
          <w:tcPr>
            <w:tcW w:w="3539" w:type="dxa"/>
            <w:shd w:val="clear" w:color="auto" w:fill="F1A983" w:themeFill="accent2" w:themeFillTint="99"/>
          </w:tcPr>
          <w:p w14:paraId="78F813CD" w14:textId="77777777" w:rsidR="00AD70E5" w:rsidRPr="00E73124" w:rsidRDefault="00AD70E5" w:rsidP="00601047">
            <w:pPr>
              <w:pStyle w:val="affe"/>
              <w:framePr w:wrap="around"/>
            </w:pPr>
            <w:r w:rsidRPr="008356CC">
              <w:rPr>
                <w:rFonts w:hint="eastAsia"/>
              </w:rPr>
              <w:t>情報セキュリティ</w:t>
            </w:r>
            <w:r w:rsidRPr="008356CC">
              <w:t>10大脅威 2024</w:t>
            </w:r>
          </w:p>
        </w:tc>
        <w:tc>
          <w:tcPr>
            <w:tcW w:w="6917" w:type="dxa"/>
          </w:tcPr>
          <w:p w14:paraId="601C8812" w14:textId="77777777" w:rsidR="00AD70E5" w:rsidRPr="00E73124" w:rsidRDefault="00AD70E5" w:rsidP="00601047">
            <w:pPr>
              <w:pStyle w:val="affe"/>
              <w:framePr w:wrap="around"/>
            </w:pPr>
            <w:r w:rsidRPr="00736B51">
              <w:t>https://www.ipa.go.jp/security/10threats/nq6ept000000g22h-att/kaisetsu_2024.pdf</w:t>
            </w:r>
          </w:p>
        </w:tc>
      </w:tr>
      <w:tr w:rsidR="00AD70E5" w14:paraId="782844B3" w14:textId="77777777" w:rsidTr="008356CC">
        <w:tc>
          <w:tcPr>
            <w:tcW w:w="3539" w:type="dxa"/>
            <w:shd w:val="clear" w:color="auto" w:fill="F1A983" w:themeFill="accent2" w:themeFillTint="99"/>
          </w:tcPr>
          <w:p w14:paraId="409F5926" w14:textId="77777777" w:rsidR="00AD70E5" w:rsidRPr="00E73124" w:rsidRDefault="00AD70E5" w:rsidP="00601047">
            <w:pPr>
              <w:pStyle w:val="affe"/>
              <w:framePr w:wrap="around"/>
            </w:pPr>
            <w:r w:rsidRPr="00AC25AA">
              <w:rPr>
                <w:rFonts w:hint="eastAsia"/>
              </w:rPr>
              <w:t>サイバー攻撃対応事例</w:t>
            </w:r>
          </w:p>
        </w:tc>
        <w:tc>
          <w:tcPr>
            <w:tcW w:w="6917" w:type="dxa"/>
          </w:tcPr>
          <w:p w14:paraId="3C2BD21C" w14:textId="77777777" w:rsidR="00AD70E5" w:rsidRPr="00E73124" w:rsidRDefault="00AD70E5" w:rsidP="00601047">
            <w:pPr>
              <w:pStyle w:val="affe"/>
              <w:framePr w:wrap="around"/>
            </w:pPr>
            <w:r w:rsidRPr="007E1FA9">
              <w:t>https://security-portal.nisc.go.jp/dx/provinatack.html</w:t>
            </w:r>
          </w:p>
        </w:tc>
      </w:tr>
      <w:tr w:rsidR="00AD70E5" w:rsidRPr="00AC25AA" w14:paraId="40C8C2B1" w14:textId="77777777" w:rsidTr="008356CC">
        <w:tc>
          <w:tcPr>
            <w:tcW w:w="3539" w:type="dxa"/>
            <w:shd w:val="clear" w:color="auto" w:fill="F1A983" w:themeFill="accent2" w:themeFillTint="99"/>
            <w:hideMark/>
          </w:tcPr>
          <w:p w14:paraId="3BE080A3" w14:textId="77777777" w:rsidR="00AD70E5" w:rsidRPr="00AC25AA" w:rsidRDefault="00AD70E5" w:rsidP="00601047">
            <w:pPr>
              <w:pStyle w:val="affe"/>
              <w:framePr w:wrap="around"/>
            </w:pPr>
            <w:r w:rsidRPr="00AC25AA">
              <w:rPr>
                <w:rFonts w:hint="eastAsia"/>
              </w:rPr>
              <w:t>マルウェア｢ランサムウェア｣の脅威と対策（対策編）</w:t>
            </w:r>
          </w:p>
        </w:tc>
        <w:tc>
          <w:tcPr>
            <w:tcW w:w="6917" w:type="dxa"/>
          </w:tcPr>
          <w:p w14:paraId="2EB3BF90" w14:textId="77777777" w:rsidR="00AD70E5" w:rsidRPr="00AC25AA" w:rsidRDefault="00AD70E5" w:rsidP="00601047">
            <w:pPr>
              <w:pStyle w:val="affe"/>
              <w:framePr w:wrap="around"/>
            </w:pPr>
            <w:r w:rsidRPr="00001C51">
              <w:t>https://www.keishicho.metro.tokyo.lg.jp/kurashi/cyber/joho/ransomware_taisaku.html</w:t>
            </w:r>
          </w:p>
        </w:tc>
      </w:tr>
    </w:tbl>
    <w:p w14:paraId="23A3011F" w14:textId="273439B7" w:rsidR="0041410C" w:rsidRDefault="0041410C" w:rsidP="006A248A">
      <w:pPr>
        <w:ind w:firstLineChars="0" w:firstLine="0"/>
      </w:pPr>
    </w:p>
    <w:p w14:paraId="64514F46" w14:textId="62F89D6A" w:rsidR="0041410C" w:rsidRDefault="0041410C">
      <w:pPr>
        <w:pStyle w:val="5"/>
      </w:pPr>
      <w:r>
        <w:rPr>
          <w:rFonts w:hint="eastAsia"/>
        </w:rPr>
        <w:t>Lv.2ベースラインアプローチ</w:t>
      </w:r>
    </w:p>
    <w:p w14:paraId="4B79CAF5" w14:textId="563892EF" w:rsidR="00D46990" w:rsidRDefault="0041410C" w:rsidP="00B932AE">
      <w:r w:rsidRPr="00394904">
        <w:t>Lv.2ベースラインアプローチでは、ガイドラインやひな</w:t>
      </w:r>
      <w:r>
        <w:rPr>
          <w:rFonts w:hint="eastAsia"/>
        </w:rPr>
        <w:t>型</w:t>
      </w:r>
      <w:r w:rsidRPr="00394904">
        <w:t>を参考とし、対策基準を策定します。IPAの「中小企業の情報セキュリティ対策ガイドライン」や以下の【参照資料】を活用すること</w:t>
      </w:r>
      <w:r>
        <w:rPr>
          <w:rFonts w:hint="eastAsia"/>
        </w:rPr>
        <w:t>により</w:t>
      </w:r>
      <w:r w:rsidRPr="00394904">
        <w:t>、自社にあった対策基準を策定することできます。</w:t>
      </w:r>
    </w:p>
    <w:p w14:paraId="5A4ECAEF" w14:textId="7688B678" w:rsidR="003407BE" w:rsidRDefault="003407BE" w:rsidP="00B932AE"/>
    <w:p w14:paraId="2B45E9F3" w14:textId="3492F420" w:rsidR="0041410C" w:rsidRPr="00394904" w:rsidRDefault="0041410C">
      <w:pPr>
        <w:pStyle w:val="aff4"/>
      </w:pPr>
      <w:r w:rsidRPr="00394904">
        <w:rPr>
          <w:rFonts w:hint="eastAsia"/>
        </w:rPr>
        <w:t>【参照資料】</w:t>
      </w:r>
    </w:p>
    <w:p w14:paraId="342CC946" w14:textId="605AD612" w:rsidR="0041410C" w:rsidRPr="00394904" w:rsidRDefault="0041410C">
      <w:r w:rsidRPr="00394904">
        <w:rPr>
          <w:rFonts w:hint="eastAsia"/>
        </w:rPr>
        <w:t>・リスク分析シート（出典：IPA）</w:t>
      </w:r>
    </w:p>
    <w:p w14:paraId="35324C89" w14:textId="6E053DB3" w:rsidR="0041410C" w:rsidRPr="00394904" w:rsidRDefault="0041410C">
      <w:r w:rsidRPr="00394904">
        <w:rPr>
          <w:rFonts w:hint="eastAsia"/>
        </w:rPr>
        <w:t>・中小企業の情報セキュリティ対策ガイドライン第</w:t>
      </w:r>
      <w:r>
        <w:rPr>
          <w:rFonts w:hint="eastAsia"/>
        </w:rPr>
        <w:t>3.1</w:t>
      </w:r>
      <w:r w:rsidRPr="00394904">
        <w:rPr>
          <w:rFonts w:hint="eastAsia"/>
        </w:rPr>
        <w:t>版（出典：IPA）</w:t>
      </w:r>
    </w:p>
    <w:p w14:paraId="65AEEFE5" w14:textId="59DFC24F" w:rsidR="0041410C" w:rsidRPr="00394904" w:rsidRDefault="0041410C">
      <w:r w:rsidRPr="00394904">
        <w:rPr>
          <w:rFonts w:hint="eastAsia"/>
        </w:rPr>
        <w:t>・情報セキュリティ関連規程（出典：IPA）</w:t>
      </w:r>
    </w:p>
    <w:p w14:paraId="03361304" w14:textId="767AEB2F" w:rsidR="0041410C" w:rsidRDefault="006A248A">
      <w:r>
        <w:rPr>
          <w:noProof/>
        </w:rPr>
        <w:drawing>
          <wp:anchor distT="0" distB="0" distL="114300" distR="114300" simplePos="0" relativeHeight="251656650" behindDoc="0" locked="0" layoutInCell="1" allowOverlap="1" wp14:anchorId="1E1EBF02" wp14:editId="380919D4">
            <wp:simplePos x="0" y="0"/>
            <wp:positionH relativeFrom="margin">
              <wp:posOffset>1606550</wp:posOffset>
            </wp:positionH>
            <wp:positionV relativeFrom="paragraph">
              <wp:posOffset>370840</wp:posOffset>
            </wp:positionV>
            <wp:extent cx="3432175" cy="737870"/>
            <wp:effectExtent l="0" t="0" r="0" b="5080"/>
            <wp:wrapTopAndBottom/>
            <wp:docPr id="5320502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50203"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32175" cy="737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410C" w:rsidRPr="00394904">
        <w:rPr>
          <w:rFonts w:hint="eastAsia"/>
        </w:rPr>
        <w:t>・自己点検チェックリスト（出典：</w:t>
      </w:r>
      <w:bookmarkStart w:id="507" w:name="■個人情報保護委員会7ー1ー2"/>
      <w:r w:rsidR="00367A6A">
        <w:fldChar w:fldCharType="begin"/>
      </w:r>
      <w:r w:rsidR="00367A6A">
        <w:rPr>
          <w:rFonts w:hint="eastAsia"/>
        </w:rPr>
        <w:instrText xml:space="preserve">HYPERLINK </w:instrText>
      </w:r>
      <w:r w:rsidR="00367A6A">
        <w:instrText xml:space="preserve"> \l "</w:instrText>
      </w:r>
      <w:r w:rsidR="00367A6A">
        <w:rPr>
          <w:rFonts w:hint="eastAsia"/>
        </w:rPr>
        <w:instrText>■個人情報保護委員会</w:instrText>
      </w:r>
      <w:r w:rsidR="00367A6A">
        <w:instrText>"</w:instrText>
      </w:r>
      <w:r w:rsidR="00367A6A">
        <w:fldChar w:fldCharType="separate"/>
      </w:r>
      <w:r w:rsidR="0041410C" w:rsidRPr="00367A6A">
        <w:rPr>
          <w:rStyle w:val="a7"/>
          <w:rFonts w:hint="eastAsia"/>
        </w:rPr>
        <w:t>個人情報保護委員会</w:t>
      </w:r>
      <w:bookmarkEnd w:id="507"/>
      <w:r w:rsidR="00367A6A">
        <w:fldChar w:fldCharType="end"/>
      </w:r>
      <w:r w:rsidR="0041410C" w:rsidRPr="00394904">
        <w:rPr>
          <w:rFonts w:hint="eastAsia"/>
        </w:rPr>
        <w:t>）</w:t>
      </w:r>
    </w:p>
    <w:tbl>
      <w:tblPr>
        <w:tblStyle w:val="aa"/>
        <w:tblW w:w="0" w:type="auto"/>
        <w:tblLook w:val="04A0" w:firstRow="1" w:lastRow="0" w:firstColumn="1" w:lastColumn="0" w:noHBand="0" w:noVBand="1"/>
      </w:tblPr>
      <w:tblGrid>
        <w:gridCol w:w="2614"/>
        <w:gridCol w:w="2614"/>
        <w:gridCol w:w="2614"/>
        <w:gridCol w:w="2614"/>
      </w:tblGrid>
      <w:tr w:rsidR="00223F77" w:rsidRPr="00394904" w14:paraId="0ADB0F5A" w14:textId="77777777" w:rsidTr="00B83B98">
        <w:tc>
          <w:tcPr>
            <w:tcW w:w="2614" w:type="dxa"/>
            <w:shd w:val="clear" w:color="auto" w:fill="215E99" w:themeFill="text2" w:themeFillTint="BF"/>
          </w:tcPr>
          <w:p w14:paraId="29B18965" w14:textId="04E6A6E8" w:rsidR="00223F77" w:rsidRPr="00394904" w:rsidRDefault="00223F77" w:rsidP="00B83B98">
            <w:pPr>
              <w:pStyle w:val="aff0"/>
            </w:pPr>
            <w:r w:rsidRPr="00394904">
              <w:rPr>
                <w:rFonts w:hint="eastAsia"/>
              </w:rPr>
              <w:t>1</w:t>
            </w:r>
          </w:p>
        </w:tc>
        <w:tc>
          <w:tcPr>
            <w:tcW w:w="2614" w:type="dxa"/>
            <w:shd w:val="clear" w:color="auto" w:fill="F2F2F2" w:themeFill="background1" w:themeFillShade="F2"/>
          </w:tcPr>
          <w:p w14:paraId="1AF0AE5A" w14:textId="6DE972BB" w:rsidR="00223F77" w:rsidRPr="00394904" w:rsidRDefault="00223F77" w:rsidP="00B83B98">
            <w:pPr>
              <w:pStyle w:val="afff6"/>
            </w:pPr>
            <w:r w:rsidRPr="00394904">
              <w:rPr>
                <w:rFonts w:hint="eastAsia"/>
              </w:rPr>
              <w:t>組織的対策</w:t>
            </w:r>
          </w:p>
        </w:tc>
        <w:tc>
          <w:tcPr>
            <w:tcW w:w="2614" w:type="dxa"/>
            <w:shd w:val="clear" w:color="auto" w:fill="F2F2F2" w:themeFill="background1" w:themeFillShade="F2"/>
          </w:tcPr>
          <w:p w14:paraId="1E5D7130" w14:textId="55F666CB" w:rsidR="00223F77" w:rsidRPr="00394904" w:rsidRDefault="00223F77" w:rsidP="00B83B98">
            <w:pPr>
              <w:pStyle w:val="afff6"/>
            </w:pPr>
            <w:r w:rsidRPr="00394904">
              <w:rPr>
                <w:rFonts w:hint="eastAsia"/>
              </w:rPr>
              <w:t>改訂</w:t>
            </w:r>
          </w:p>
        </w:tc>
        <w:tc>
          <w:tcPr>
            <w:tcW w:w="2614" w:type="dxa"/>
            <w:shd w:val="clear" w:color="auto" w:fill="F2F2F2" w:themeFill="background1" w:themeFillShade="F2"/>
          </w:tcPr>
          <w:p w14:paraId="01CC04A6" w14:textId="56B6E046" w:rsidR="00223F77" w:rsidRPr="00394904" w:rsidRDefault="00223F77" w:rsidP="00B83B98">
            <w:pPr>
              <w:pStyle w:val="afff6"/>
            </w:pPr>
            <w:r w:rsidRPr="00394904">
              <w:rPr>
                <w:rFonts w:hint="eastAsia"/>
              </w:rPr>
              <w:t>20yy.mm.dd</w:t>
            </w:r>
          </w:p>
        </w:tc>
      </w:tr>
      <w:tr w:rsidR="00223F77" w:rsidRPr="00394904" w14:paraId="1806501C" w14:textId="77777777" w:rsidTr="00B83B98">
        <w:tc>
          <w:tcPr>
            <w:tcW w:w="2614" w:type="dxa"/>
            <w:shd w:val="clear" w:color="auto" w:fill="215E99" w:themeFill="text2" w:themeFillTint="BF"/>
          </w:tcPr>
          <w:p w14:paraId="10E8A846" w14:textId="5BA77126" w:rsidR="00223F77" w:rsidRPr="00394904" w:rsidRDefault="00223F77" w:rsidP="00B83B98">
            <w:pPr>
              <w:pStyle w:val="aff0"/>
            </w:pPr>
            <w:r w:rsidRPr="00394904">
              <w:rPr>
                <w:rFonts w:hint="eastAsia"/>
              </w:rPr>
              <w:t>適用範囲</w:t>
            </w:r>
          </w:p>
        </w:tc>
        <w:tc>
          <w:tcPr>
            <w:tcW w:w="7842" w:type="dxa"/>
            <w:gridSpan w:val="3"/>
            <w:shd w:val="clear" w:color="auto" w:fill="F2F2F2" w:themeFill="background1" w:themeFillShade="F2"/>
          </w:tcPr>
          <w:p w14:paraId="0864A478" w14:textId="0B56D6F1" w:rsidR="00223F77" w:rsidRPr="00394904" w:rsidRDefault="00223F77" w:rsidP="00B83B98">
            <w:pPr>
              <w:pStyle w:val="afff6"/>
            </w:pPr>
            <w:r w:rsidRPr="00394904">
              <w:rPr>
                <w:rFonts w:hint="eastAsia"/>
              </w:rPr>
              <w:t>全社・全従業員</w:t>
            </w:r>
          </w:p>
        </w:tc>
      </w:tr>
    </w:tbl>
    <w:p w14:paraId="4B016E1E" w14:textId="77777777" w:rsidR="003407BE" w:rsidRDefault="003407BE" w:rsidP="00B83B98">
      <w:pPr>
        <w:ind w:firstLineChars="0" w:firstLine="0"/>
      </w:pPr>
    </w:p>
    <w:p w14:paraId="0F82BECF" w14:textId="384E0F1A" w:rsidR="00223F77" w:rsidRDefault="007A1E0F" w:rsidP="007A1E0F">
      <w:pPr>
        <w:pStyle w:val="afff6"/>
      </w:pPr>
      <w:r w:rsidRPr="00394904">
        <w:rPr>
          <w:rFonts w:hint="eastAsia"/>
        </w:rPr>
        <w:t>1.情報セキュリティのための組織</w:t>
      </w:r>
    </w:p>
    <w:p w14:paraId="6F5B603F" w14:textId="0201861D" w:rsidR="007A1E0F" w:rsidRDefault="007A1E0F" w:rsidP="007A1E0F">
      <w:pPr>
        <w:pStyle w:val="afff6"/>
      </w:pPr>
      <w:r w:rsidRPr="00394904">
        <w:rPr>
          <w:rFonts w:hint="eastAsia"/>
        </w:rPr>
        <w:t>情報セキュリティ対策を推進するための組織として、情報セキュリティ委員会を設置する。情報セキュリティ委員会は以下の構成とし、情報セキュリティ対策状況の把握、情報セキュリティ対策に関する指針の策定・見直し、情報セキュリティ対策に関する情報の共有を実施する。</w:t>
      </w:r>
    </w:p>
    <w:p w14:paraId="4C84265E" w14:textId="77777777" w:rsidR="0041410C" w:rsidRPr="007A1E0F" w:rsidRDefault="0041410C">
      <w:pPr>
        <w:ind w:firstLineChars="0" w:firstLine="0"/>
      </w:pPr>
    </w:p>
    <w:tbl>
      <w:tblPr>
        <w:tblW w:w="10348" w:type="dxa"/>
        <w:tblInd w:w="-10" w:type="dxa"/>
        <w:tblCellMar>
          <w:left w:w="0" w:type="dxa"/>
          <w:right w:w="0" w:type="dxa"/>
        </w:tblCellMar>
        <w:tblLook w:val="04A0" w:firstRow="1" w:lastRow="0" w:firstColumn="1" w:lastColumn="0" w:noHBand="0" w:noVBand="1"/>
      </w:tblPr>
      <w:tblGrid>
        <w:gridCol w:w="3544"/>
        <w:gridCol w:w="6804"/>
      </w:tblGrid>
      <w:tr w:rsidR="007A1E0F" w:rsidRPr="00394904" w14:paraId="64FC5F08" w14:textId="77777777" w:rsidTr="007A1E0F">
        <w:trPr>
          <w:trHeight w:val="309"/>
        </w:trPr>
        <w:tc>
          <w:tcPr>
            <w:tcW w:w="3544" w:type="dxa"/>
            <w:tcBorders>
              <w:top w:val="single" w:sz="8" w:space="0" w:color="000000"/>
              <w:left w:val="single" w:sz="8" w:space="0" w:color="000000"/>
              <w:bottom w:val="single" w:sz="8" w:space="0" w:color="000000"/>
              <w:right w:val="single" w:sz="8" w:space="0" w:color="000000"/>
            </w:tcBorders>
            <w:shd w:val="clear" w:color="auto" w:fill="2F5597"/>
            <w:tcMar>
              <w:top w:w="15" w:type="dxa"/>
              <w:left w:w="108" w:type="dxa"/>
              <w:bottom w:w="0" w:type="dxa"/>
              <w:right w:w="108" w:type="dxa"/>
            </w:tcMar>
            <w:vAlign w:val="center"/>
            <w:hideMark/>
          </w:tcPr>
          <w:p w14:paraId="283A6CA8" w14:textId="77777777" w:rsidR="007A1E0F" w:rsidRPr="00394904" w:rsidRDefault="007A1E0F" w:rsidP="00D5342D">
            <w:pPr>
              <w:pStyle w:val="aff0"/>
            </w:pPr>
            <w:r w:rsidRPr="00394904">
              <w:rPr>
                <w:rFonts w:hint="eastAsia"/>
              </w:rPr>
              <w:t>役職名</w:t>
            </w:r>
          </w:p>
        </w:tc>
        <w:tc>
          <w:tcPr>
            <w:tcW w:w="6804" w:type="dxa"/>
            <w:tcBorders>
              <w:top w:val="single" w:sz="8" w:space="0" w:color="000000"/>
              <w:left w:val="single" w:sz="8" w:space="0" w:color="000000"/>
              <w:bottom w:val="single" w:sz="8" w:space="0" w:color="000000"/>
              <w:right w:val="single" w:sz="8" w:space="0" w:color="000000"/>
            </w:tcBorders>
            <w:shd w:val="clear" w:color="auto" w:fill="2F5597"/>
            <w:tcMar>
              <w:top w:w="15" w:type="dxa"/>
              <w:left w:w="108" w:type="dxa"/>
              <w:bottom w:w="0" w:type="dxa"/>
              <w:right w:w="108" w:type="dxa"/>
            </w:tcMar>
            <w:vAlign w:val="center"/>
            <w:hideMark/>
          </w:tcPr>
          <w:p w14:paraId="64672B7E" w14:textId="77777777" w:rsidR="007A1E0F" w:rsidRPr="00394904" w:rsidRDefault="007A1E0F" w:rsidP="00D5342D">
            <w:pPr>
              <w:pStyle w:val="aff0"/>
            </w:pPr>
            <w:r w:rsidRPr="00394904">
              <w:rPr>
                <w:rFonts w:hint="eastAsia"/>
              </w:rPr>
              <w:t>役割と責任</w:t>
            </w:r>
          </w:p>
        </w:tc>
      </w:tr>
      <w:tr w:rsidR="007A1E0F" w:rsidRPr="00394904" w14:paraId="43E324A1" w14:textId="77777777" w:rsidTr="007A1E0F">
        <w:trPr>
          <w:trHeight w:val="618"/>
        </w:trPr>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0D6A314" w14:textId="77777777" w:rsidR="007A1E0F" w:rsidRPr="00394904" w:rsidRDefault="007A1E0F" w:rsidP="00D5342D">
            <w:pPr>
              <w:pStyle w:val="afffffa"/>
            </w:pPr>
            <w:r w:rsidRPr="00394904">
              <w:rPr>
                <w:rFonts w:hint="eastAsia"/>
              </w:rPr>
              <w:t>情報セキュリティ責任者</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53B02B2" w14:textId="77777777" w:rsidR="007A1E0F" w:rsidRPr="00394904" w:rsidRDefault="007A1E0F" w:rsidP="00D5342D">
            <w:pPr>
              <w:pStyle w:val="afffffa"/>
            </w:pPr>
            <w:r w:rsidRPr="00394904">
              <w:rPr>
                <w:rFonts w:hint="eastAsia"/>
              </w:rPr>
              <w:t>情報セキュリティに関する責任者。情報セキュリティ対策などの決定権限を有するとともに、全責任を負う。</w:t>
            </w:r>
          </w:p>
        </w:tc>
      </w:tr>
      <w:tr w:rsidR="007A1E0F" w:rsidRPr="00394904" w14:paraId="1F70BAC5" w14:textId="77777777" w:rsidTr="007A1E0F">
        <w:trPr>
          <w:trHeight w:val="742"/>
        </w:trPr>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C0116A4" w14:textId="77777777" w:rsidR="007A1E0F" w:rsidRPr="00394904" w:rsidRDefault="007A1E0F" w:rsidP="00D5342D">
            <w:pPr>
              <w:pStyle w:val="afffffa"/>
            </w:pPr>
            <w:r w:rsidRPr="00394904">
              <w:rPr>
                <w:rFonts w:hint="eastAsia"/>
              </w:rPr>
              <w:t>情報セキュリティ部門責任者</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0CE8FD5" w14:textId="77777777" w:rsidR="007A1E0F" w:rsidRPr="00394904" w:rsidRDefault="007A1E0F" w:rsidP="00D5342D">
            <w:pPr>
              <w:pStyle w:val="afffffa"/>
            </w:pPr>
            <w:r w:rsidRPr="00394904">
              <w:rPr>
                <w:rFonts w:hint="eastAsia"/>
              </w:rPr>
              <w:t>各部門における情報セキュリティの運用管理責任者。各部門における情報セキュリティ対策の実施などの責任を負う。</w:t>
            </w:r>
          </w:p>
        </w:tc>
      </w:tr>
      <w:tr w:rsidR="007A1E0F" w:rsidRPr="00394904" w14:paraId="69973B96" w14:textId="77777777" w:rsidTr="007A1E0F">
        <w:trPr>
          <w:trHeight w:val="618"/>
        </w:trPr>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2B9C99E" w14:textId="77777777" w:rsidR="007A1E0F" w:rsidRPr="00394904" w:rsidRDefault="007A1E0F" w:rsidP="00D5342D">
            <w:pPr>
              <w:pStyle w:val="afffffa"/>
            </w:pPr>
            <w:r w:rsidRPr="00394904">
              <w:rPr>
                <w:rFonts w:hint="eastAsia"/>
              </w:rPr>
              <w:t>システム管理者</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C78991F" w14:textId="77777777" w:rsidR="007A1E0F" w:rsidRPr="00394904" w:rsidRDefault="007A1E0F" w:rsidP="00D5342D">
            <w:pPr>
              <w:pStyle w:val="afffffa"/>
            </w:pPr>
            <w:r w:rsidRPr="00394904">
              <w:rPr>
                <w:rFonts w:hint="eastAsia"/>
              </w:rPr>
              <w:t>社内の情報システムに必要な情報セキュリティ対策の検討・導入を行う。</w:t>
            </w:r>
          </w:p>
        </w:tc>
      </w:tr>
      <w:tr w:rsidR="007A1E0F" w:rsidRPr="00394904" w14:paraId="5DE8DEBF" w14:textId="77777777" w:rsidTr="007A1E0F">
        <w:trPr>
          <w:trHeight w:val="618"/>
        </w:trPr>
        <w:tc>
          <w:tcPr>
            <w:tcW w:w="354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9D5D71C" w14:textId="77777777" w:rsidR="007A1E0F" w:rsidRPr="00394904" w:rsidRDefault="007A1E0F" w:rsidP="00D5342D">
            <w:pPr>
              <w:pStyle w:val="afffffa"/>
            </w:pPr>
            <w:r w:rsidRPr="00394904">
              <w:rPr>
                <w:rFonts w:hint="eastAsia"/>
              </w:rPr>
              <w:t>教育責任者</w:t>
            </w:r>
          </w:p>
        </w:tc>
        <w:tc>
          <w:tcPr>
            <w:tcW w:w="680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BAA4369" w14:textId="77777777" w:rsidR="007A1E0F" w:rsidRPr="00394904" w:rsidRDefault="007A1E0F" w:rsidP="00D5342D">
            <w:pPr>
              <w:pStyle w:val="afffffa"/>
            </w:pPr>
            <w:r w:rsidRPr="00394904">
              <w:rPr>
                <w:rFonts w:hint="eastAsia"/>
              </w:rPr>
              <w:t>情報セキュリティ対策を推進するために従業員への教育を企画・実施する。</w:t>
            </w:r>
          </w:p>
        </w:tc>
      </w:tr>
    </w:tbl>
    <w:tbl>
      <w:tblPr>
        <w:tblStyle w:val="aa"/>
        <w:tblpPr w:leftFromText="142" w:rightFromText="142" w:vertAnchor="text" w:horzAnchor="margin" w:tblpY="221"/>
        <w:tblW w:w="0" w:type="auto"/>
        <w:tblLook w:val="04A0" w:firstRow="1" w:lastRow="0" w:firstColumn="1" w:lastColumn="0" w:noHBand="0" w:noVBand="1"/>
      </w:tblPr>
      <w:tblGrid>
        <w:gridCol w:w="3823"/>
        <w:gridCol w:w="6520"/>
      </w:tblGrid>
      <w:tr w:rsidR="00B932AE" w14:paraId="61B4D7DA" w14:textId="77777777" w:rsidTr="00B932AE">
        <w:tc>
          <w:tcPr>
            <w:tcW w:w="10343" w:type="dxa"/>
            <w:gridSpan w:val="2"/>
          </w:tcPr>
          <w:p w14:paraId="66BC5279" w14:textId="77777777" w:rsidR="00B932AE" w:rsidRPr="00FB0E80" w:rsidRDefault="00B932AE" w:rsidP="00601047">
            <w:pPr>
              <w:pStyle w:val="affe"/>
              <w:framePr w:hSpace="0" w:wrap="auto" w:vAnchor="margin" w:hAnchor="text" w:yAlign="inline"/>
            </w:pPr>
            <w:r w:rsidRPr="00085B2B">
              <w:rPr>
                <w:rFonts w:hint="eastAsia"/>
              </w:rPr>
              <w:t>詳細理解のため参考となる文献（参考文献）</w:t>
            </w:r>
          </w:p>
        </w:tc>
      </w:tr>
      <w:tr w:rsidR="00B932AE" w14:paraId="2B37F99A" w14:textId="77777777" w:rsidTr="00B932AE">
        <w:tc>
          <w:tcPr>
            <w:tcW w:w="3823" w:type="dxa"/>
            <w:shd w:val="clear" w:color="auto" w:fill="F1A983" w:themeFill="accent2" w:themeFillTint="99"/>
          </w:tcPr>
          <w:p w14:paraId="71C9B59C" w14:textId="77777777" w:rsidR="00B932AE" w:rsidRPr="00055D79" w:rsidRDefault="00B932AE" w:rsidP="00601047">
            <w:pPr>
              <w:pStyle w:val="affe"/>
              <w:framePr w:hSpace="0" w:wrap="auto" w:vAnchor="margin" w:hAnchor="text" w:yAlign="inline"/>
            </w:pPr>
            <w:r w:rsidRPr="00055D79">
              <w:rPr>
                <w:rFonts w:hint="eastAsia"/>
              </w:rPr>
              <w:t>リスク分析シート</w:t>
            </w:r>
          </w:p>
        </w:tc>
        <w:tc>
          <w:tcPr>
            <w:tcW w:w="6520" w:type="dxa"/>
          </w:tcPr>
          <w:p w14:paraId="624925B2" w14:textId="77777777" w:rsidR="00B932AE" w:rsidRPr="00FB0E80" w:rsidRDefault="00B932AE" w:rsidP="00601047">
            <w:pPr>
              <w:pStyle w:val="affe"/>
              <w:framePr w:hSpace="0" w:wrap="auto" w:vAnchor="margin" w:hAnchor="text" w:yAlign="inline"/>
            </w:pPr>
            <w:r w:rsidRPr="00C1628C">
              <w:t>https://www.ipa.go.jp/security/sme/f55m8k0000001wd3-att/000055518.xlsx</w:t>
            </w:r>
          </w:p>
        </w:tc>
      </w:tr>
      <w:tr w:rsidR="00B932AE" w14:paraId="4F4D9ECC" w14:textId="77777777" w:rsidTr="00B932AE">
        <w:tc>
          <w:tcPr>
            <w:tcW w:w="3823" w:type="dxa"/>
            <w:shd w:val="clear" w:color="auto" w:fill="F1A983" w:themeFill="accent2" w:themeFillTint="99"/>
          </w:tcPr>
          <w:p w14:paraId="1D6F5DEB" w14:textId="77777777" w:rsidR="00B932AE" w:rsidRPr="00FB0E80" w:rsidRDefault="00B932AE" w:rsidP="00601047">
            <w:pPr>
              <w:pStyle w:val="affe"/>
              <w:framePr w:hSpace="0" w:wrap="auto" w:vAnchor="margin" w:hAnchor="text" w:yAlign="inline"/>
            </w:pPr>
            <w:r w:rsidRPr="000C56BF">
              <w:rPr>
                <w:rFonts w:hint="eastAsia"/>
              </w:rPr>
              <w:t>中小企業の情報セキュリティ対策ガイドライン第</w:t>
            </w:r>
            <w:r w:rsidRPr="000C56BF">
              <w:t>3.1版</w:t>
            </w:r>
          </w:p>
        </w:tc>
        <w:tc>
          <w:tcPr>
            <w:tcW w:w="6520" w:type="dxa"/>
          </w:tcPr>
          <w:p w14:paraId="5472B319" w14:textId="77777777" w:rsidR="00B932AE" w:rsidRPr="00FB0E80" w:rsidRDefault="00B932AE" w:rsidP="00601047">
            <w:pPr>
              <w:pStyle w:val="affe"/>
              <w:framePr w:hSpace="0" w:wrap="auto" w:vAnchor="margin" w:hAnchor="text" w:yAlign="inline"/>
            </w:pPr>
            <w:r w:rsidRPr="00D84074">
              <w:t>https://www.ipa.go.jp/security/guide/sme/about.html</w:t>
            </w:r>
          </w:p>
        </w:tc>
      </w:tr>
      <w:tr w:rsidR="00B932AE" w14:paraId="35AD0852" w14:textId="77777777" w:rsidTr="00B932AE">
        <w:tc>
          <w:tcPr>
            <w:tcW w:w="3823" w:type="dxa"/>
            <w:shd w:val="clear" w:color="auto" w:fill="F1A983" w:themeFill="accent2" w:themeFillTint="99"/>
          </w:tcPr>
          <w:p w14:paraId="6FD1D458" w14:textId="77777777" w:rsidR="00B932AE" w:rsidRPr="00FB0E80" w:rsidRDefault="00B932AE" w:rsidP="00601047">
            <w:pPr>
              <w:pStyle w:val="affe"/>
              <w:framePr w:hSpace="0" w:wrap="auto" w:vAnchor="margin" w:hAnchor="text" w:yAlign="inline"/>
            </w:pPr>
            <w:r w:rsidRPr="009D5053">
              <w:rPr>
                <w:rFonts w:hint="eastAsia"/>
              </w:rPr>
              <w:t>情報セキュリティ関連規程</w:t>
            </w:r>
            <w:r>
              <w:rPr>
                <w:rFonts w:hint="eastAsia"/>
              </w:rPr>
              <w:t>（サンプル）</w:t>
            </w:r>
          </w:p>
        </w:tc>
        <w:tc>
          <w:tcPr>
            <w:tcW w:w="6520" w:type="dxa"/>
          </w:tcPr>
          <w:p w14:paraId="5FCC24CF" w14:textId="77777777" w:rsidR="00B932AE" w:rsidRPr="00FB0E80" w:rsidRDefault="00B932AE" w:rsidP="00601047">
            <w:pPr>
              <w:pStyle w:val="affe"/>
              <w:framePr w:hSpace="0" w:wrap="auto" w:vAnchor="margin" w:hAnchor="text" w:yAlign="inline"/>
            </w:pPr>
            <w:r w:rsidRPr="00C1628C">
              <w:t>https://www.ipa.go.jp/security/sme/ps6vr7000001bu8m-att/000055794.docx</w:t>
            </w:r>
          </w:p>
        </w:tc>
      </w:tr>
      <w:tr w:rsidR="00B932AE" w14:paraId="7254C461" w14:textId="77777777" w:rsidTr="00B932AE">
        <w:tc>
          <w:tcPr>
            <w:tcW w:w="3823" w:type="dxa"/>
            <w:shd w:val="clear" w:color="auto" w:fill="F1A983" w:themeFill="accent2" w:themeFillTint="99"/>
          </w:tcPr>
          <w:p w14:paraId="4A24F393" w14:textId="77777777" w:rsidR="00B932AE" w:rsidRPr="00FB0E80" w:rsidRDefault="00B932AE" w:rsidP="00601047">
            <w:pPr>
              <w:pStyle w:val="affe"/>
              <w:framePr w:hSpace="0" w:wrap="auto" w:vAnchor="margin" w:hAnchor="text" w:yAlign="inline"/>
            </w:pPr>
            <w:r w:rsidRPr="007A7D27">
              <w:rPr>
                <w:rFonts w:hint="eastAsia"/>
              </w:rPr>
              <w:t>自己点検チェックリスト</w:t>
            </w:r>
          </w:p>
        </w:tc>
        <w:tc>
          <w:tcPr>
            <w:tcW w:w="6520" w:type="dxa"/>
          </w:tcPr>
          <w:p w14:paraId="06A13AAD" w14:textId="77777777" w:rsidR="00B932AE" w:rsidRPr="00FB0E80" w:rsidRDefault="00B932AE" w:rsidP="00601047">
            <w:pPr>
              <w:pStyle w:val="affe"/>
              <w:framePr w:hSpace="0" w:wrap="auto" w:vAnchor="margin" w:hAnchor="text" w:yAlign="inline"/>
            </w:pPr>
            <w:r w:rsidRPr="002E0F87">
              <w:t>https://www.ppc.go.jp/files/pdf/Self_assessment_checklist.pdf</w:t>
            </w:r>
          </w:p>
        </w:tc>
      </w:tr>
    </w:tbl>
    <w:p w14:paraId="7779B6F9" w14:textId="762214EC" w:rsidR="0041410C" w:rsidRDefault="0041410C">
      <w:pPr>
        <w:pStyle w:val="5"/>
      </w:pPr>
      <w:r>
        <w:rPr>
          <w:rFonts w:hint="eastAsia"/>
        </w:rPr>
        <w:t>Lv.3網羅的アプローチ</w:t>
      </w:r>
    </w:p>
    <w:p w14:paraId="136D74CE" w14:textId="42BD29AD" w:rsidR="0041410C" w:rsidRDefault="0041410C">
      <w:r>
        <w:rPr>
          <w:noProof/>
        </w:rPr>
        <w:drawing>
          <wp:anchor distT="0" distB="0" distL="114300" distR="114300" simplePos="0" relativeHeight="251656632" behindDoc="0" locked="0" layoutInCell="1" allowOverlap="1" wp14:anchorId="4646C8DA" wp14:editId="6E9C5079">
            <wp:simplePos x="0" y="0"/>
            <wp:positionH relativeFrom="column">
              <wp:posOffset>1788841</wp:posOffset>
            </wp:positionH>
            <wp:positionV relativeFrom="paragraph">
              <wp:posOffset>819800</wp:posOffset>
            </wp:positionV>
            <wp:extent cx="3432175" cy="810895"/>
            <wp:effectExtent l="0" t="0" r="0" b="8255"/>
            <wp:wrapTopAndBottom/>
            <wp:docPr id="21093807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80707"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32175" cy="810895"/>
                    </a:xfrm>
                    <a:prstGeom prst="rect">
                      <a:avLst/>
                    </a:prstGeom>
                    <a:noFill/>
                    <a:ln>
                      <a:noFill/>
                    </a:ln>
                  </pic:spPr>
                </pic:pic>
              </a:graphicData>
            </a:graphic>
          </wp:anchor>
        </w:drawing>
      </w:r>
      <w:r w:rsidRPr="0075463A">
        <w:t>Lv.3網羅的アプローチでは、</w:t>
      </w:r>
      <w:bookmarkStart w:id="508" w:name="■ISMS7ー1ー2"/>
      <w:r w:rsidR="00BC5858">
        <w:fldChar w:fldCharType="begin"/>
      </w:r>
      <w:r w:rsidR="00BC5858">
        <w:instrText>HYPERLINK  \l "■ISMS"</w:instrText>
      </w:r>
      <w:r w:rsidR="00BC5858">
        <w:fldChar w:fldCharType="separate"/>
      </w:r>
      <w:r w:rsidRPr="00BC5858">
        <w:rPr>
          <w:rStyle w:val="a7"/>
        </w:rPr>
        <w:t>ISMS</w:t>
      </w:r>
      <w:bookmarkEnd w:id="508"/>
      <w:r w:rsidR="00BC5858">
        <w:fldChar w:fldCharType="end"/>
      </w:r>
      <w:r w:rsidRPr="0075463A">
        <w:t>認証</w:t>
      </w:r>
      <w:r>
        <w:rPr>
          <w:rFonts w:hint="eastAsia"/>
        </w:rPr>
        <w:t>取得</w:t>
      </w:r>
      <w:r w:rsidRPr="0075463A">
        <w:t>が可能なレベルを目指して、対策基準を策定します。そのため、ISMSのフレームワークに沿って、技術的対策といった一部の内容ではなく、運用や監査についても対策基準に記載します。</w:t>
      </w:r>
    </w:p>
    <w:p w14:paraId="501744E3" w14:textId="77777777" w:rsidR="00715FAC" w:rsidRDefault="00715FAC" w:rsidP="00715FAC">
      <w:pPr>
        <w:ind w:firstLineChars="0" w:firstLine="0"/>
      </w:pPr>
    </w:p>
    <w:p w14:paraId="0E2FC92A" w14:textId="6A04998C" w:rsidR="0041410C" w:rsidRDefault="00D223F6" w:rsidP="00715FAC">
      <w:pPr>
        <w:ind w:firstLineChars="0" w:firstLine="0"/>
      </w:pPr>
      <w:r>
        <w:rPr>
          <w:noProof/>
        </w:rPr>
        <w:drawing>
          <wp:anchor distT="0" distB="0" distL="114300" distR="114300" simplePos="0" relativeHeight="251656478" behindDoc="0" locked="1" layoutInCell="1" allowOverlap="1" wp14:anchorId="0D0E84B5" wp14:editId="2BADC86F">
            <wp:simplePos x="0" y="0"/>
            <wp:positionH relativeFrom="column">
              <wp:posOffset>127000</wp:posOffset>
            </wp:positionH>
            <wp:positionV relativeFrom="paragraph">
              <wp:posOffset>-46990</wp:posOffset>
            </wp:positionV>
            <wp:extent cx="6275705" cy="5326380"/>
            <wp:effectExtent l="0" t="0" r="0" b="7620"/>
            <wp:wrapTopAndBottom/>
            <wp:docPr id="4602484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14223"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275705" cy="532638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aa"/>
        <w:tblW w:w="0" w:type="auto"/>
        <w:tblLook w:val="04A0" w:firstRow="1" w:lastRow="0" w:firstColumn="1" w:lastColumn="0" w:noHBand="0" w:noVBand="1"/>
      </w:tblPr>
      <w:tblGrid>
        <w:gridCol w:w="3397"/>
        <w:gridCol w:w="7059"/>
      </w:tblGrid>
      <w:tr w:rsidR="0041410C" w14:paraId="22AA8C1F" w14:textId="77777777">
        <w:tc>
          <w:tcPr>
            <w:tcW w:w="10456" w:type="dxa"/>
            <w:gridSpan w:val="2"/>
          </w:tcPr>
          <w:p w14:paraId="5A44F652" w14:textId="77777777" w:rsidR="0041410C" w:rsidRPr="00900A76" w:rsidRDefault="0041410C" w:rsidP="00601047">
            <w:pPr>
              <w:pStyle w:val="affe"/>
              <w:framePr w:wrap="around"/>
            </w:pPr>
            <w:r w:rsidRPr="00900A76">
              <w:rPr>
                <w:rFonts w:hint="eastAsia"/>
              </w:rPr>
              <w:t>詳細理解のため参考となる文献（参考文献）</w:t>
            </w:r>
          </w:p>
        </w:tc>
      </w:tr>
      <w:tr w:rsidR="0041410C" w14:paraId="6A366821" w14:textId="77777777" w:rsidTr="002F4F5E">
        <w:tc>
          <w:tcPr>
            <w:tcW w:w="3397" w:type="dxa"/>
            <w:shd w:val="clear" w:color="auto" w:fill="F1A983" w:themeFill="accent2" w:themeFillTint="99"/>
          </w:tcPr>
          <w:p w14:paraId="03CE3D0F" w14:textId="77777777" w:rsidR="0041410C" w:rsidRPr="00815EA6" w:rsidRDefault="0041410C" w:rsidP="00601047">
            <w:pPr>
              <w:pStyle w:val="affe"/>
              <w:framePr w:wrap="around"/>
            </w:pPr>
            <w:r w:rsidRPr="00815EA6">
              <w:rPr>
                <w:rFonts w:hint="eastAsia"/>
              </w:rPr>
              <w:t>情報セキュリティポリシーサンプル改版（1.0版）</w:t>
            </w:r>
          </w:p>
        </w:tc>
        <w:tc>
          <w:tcPr>
            <w:tcW w:w="7059" w:type="dxa"/>
          </w:tcPr>
          <w:p w14:paraId="1A0919FB" w14:textId="67407EEA" w:rsidR="0041410C" w:rsidRPr="00900A76" w:rsidRDefault="0041410C" w:rsidP="00601047">
            <w:pPr>
              <w:pStyle w:val="affe"/>
              <w:framePr w:wrap="around"/>
            </w:pPr>
            <w:r w:rsidRPr="002F4F5E">
              <w:t>https://www.jnsa.org/result/2016/policy</w:t>
            </w:r>
          </w:p>
        </w:tc>
      </w:tr>
    </w:tbl>
    <w:p w14:paraId="302AB21F" w14:textId="77777777" w:rsidR="000A7402" w:rsidRDefault="000A7402">
      <w:pPr>
        <w:widowControl/>
        <w:spacing w:line="240" w:lineRule="auto"/>
        <w:ind w:firstLineChars="0" w:firstLine="0"/>
        <w:jc w:val="left"/>
      </w:pPr>
      <w:bookmarkStart w:id="509" w:name="_Toc172722742"/>
      <w:bookmarkStart w:id="510" w:name="_Toc185338852"/>
      <w:r>
        <w:br w:type="page"/>
      </w:r>
    </w:p>
    <w:p w14:paraId="4445B1CC" w14:textId="16AFB20B" w:rsidR="0041410C" w:rsidRDefault="0041410C" w:rsidP="009A3EC6">
      <w:pPr>
        <w:pStyle w:val="2"/>
      </w:pPr>
      <w:bookmarkStart w:id="511" w:name="_Toc187824602"/>
      <w:bookmarkStart w:id="512" w:name="_Toc188348953"/>
      <w:r w:rsidRPr="005E6B0C">
        <w:rPr>
          <w:rFonts w:hint="eastAsia"/>
        </w:rPr>
        <w:t>用語定義</w:t>
      </w:r>
      <w:r>
        <w:rPr>
          <w:rFonts w:hint="eastAsia"/>
        </w:rPr>
        <w:t>および関係性と</w:t>
      </w:r>
      <w:r w:rsidRPr="005E6B0C">
        <w:rPr>
          <w:rFonts w:hint="eastAsia"/>
        </w:rPr>
        <w:t>識別方法</w:t>
      </w:r>
      <w:bookmarkEnd w:id="509"/>
      <w:bookmarkEnd w:id="510"/>
      <w:bookmarkEnd w:id="511"/>
      <w:bookmarkEnd w:id="512"/>
    </w:p>
    <w:tbl>
      <w:tblPr>
        <w:tblStyle w:val="aa"/>
        <w:tblW w:w="0" w:type="auto"/>
        <w:tblLook w:val="04A0" w:firstRow="1" w:lastRow="0" w:firstColumn="1" w:lastColumn="0" w:noHBand="0" w:noVBand="1"/>
      </w:tblPr>
      <w:tblGrid>
        <w:gridCol w:w="10456"/>
      </w:tblGrid>
      <w:tr w:rsidR="0041410C" w14:paraId="0BCA9699" w14:textId="77777777">
        <w:tc>
          <w:tcPr>
            <w:tcW w:w="10456" w:type="dxa"/>
            <w:shd w:val="clear" w:color="auto" w:fill="2F5597"/>
          </w:tcPr>
          <w:p w14:paraId="40C2C9F5" w14:textId="77777777" w:rsidR="0041410C" w:rsidRDefault="0041410C">
            <w:pPr>
              <w:pStyle w:val="aff0"/>
            </w:pPr>
            <w:r w:rsidRPr="00055D20">
              <w:rPr>
                <w:rFonts w:hint="eastAsia"/>
              </w:rPr>
              <w:t>章の目的</w:t>
            </w:r>
          </w:p>
        </w:tc>
      </w:tr>
      <w:tr w:rsidR="0041410C" w14:paraId="7B6CCE5F" w14:textId="77777777">
        <w:tc>
          <w:tcPr>
            <w:tcW w:w="10456" w:type="dxa"/>
          </w:tcPr>
          <w:p w14:paraId="76000FD8" w14:textId="77777777" w:rsidR="0041410C" w:rsidRPr="000B2FDF" w:rsidRDefault="0041410C" w:rsidP="005C10C7">
            <w:pPr>
              <w:pStyle w:val="afff6"/>
            </w:pPr>
            <w:r w:rsidRPr="003B3BEA">
              <w:rPr>
                <w:rFonts w:hint="eastAsia"/>
              </w:rPr>
              <w:t>第</w:t>
            </w:r>
            <w:r>
              <w:rPr>
                <w:rFonts w:hint="eastAsia"/>
              </w:rPr>
              <w:t>8</w:t>
            </w:r>
            <w:r w:rsidRPr="003B3BEA">
              <w:t>章では、ISO/IEC 27000に記述されている「リスク」、「脅威」、「脆弱性」、「管理策」といった用語の定義、それらの用語の関係性、脅威や脆弱性の識別方法を理解することを目的とします。</w:t>
            </w:r>
          </w:p>
        </w:tc>
      </w:tr>
      <w:tr w:rsidR="0041410C" w14:paraId="6C4DD5AD" w14:textId="77777777">
        <w:tc>
          <w:tcPr>
            <w:tcW w:w="10456" w:type="dxa"/>
            <w:shd w:val="clear" w:color="auto" w:fill="2F5597"/>
          </w:tcPr>
          <w:p w14:paraId="18360AED" w14:textId="77777777" w:rsidR="0041410C" w:rsidRDefault="0041410C">
            <w:pPr>
              <w:pStyle w:val="aff0"/>
            </w:pPr>
            <w:r w:rsidRPr="00055D20">
              <w:rPr>
                <w:rFonts w:hint="eastAsia"/>
              </w:rPr>
              <w:t>主な達成目標</w:t>
            </w:r>
          </w:p>
        </w:tc>
      </w:tr>
      <w:tr w:rsidR="0041410C" w14:paraId="25F56621" w14:textId="77777777">
        <w:tc>
          <w:tcPr>
            <w:tcW w:w="10456" w:type="dxa"/>
          </w:tcPr>
          <w:p w14:paraId="010B34CE" w14:textId="77777777" w:rsidR="0041410C" w:rsidRPr="003B3BEA" w:rsidRDefault="0041410C" w:rsidP="00892C01">
            <w:pPr>
              <w:pStyle w:val="afff6"/>
              <w:numPr>
                <w:ilvl w:val="0"/>
                <w:numId w:val="566"/>
              </w:numPr>
            </w:pPr>
            <w:r w:rsidRPr="003B3BEA">
              <w:t>ISMSの管理策について、テーマと属性という観点を学んだ上で管理策の構成を理解すること</w:t>
            </w:r>
          </w:p>
        </w:tc>
      </w:tr>
    </w:tbl>
    <w:p w14:paraId="525BC8AB" w14:textId="48CDAF52" w:rsidR="0041410C" w:rsidRDefault="0041410C">
      <w:pPr>
        <w:widowControl/>
        <w:spacing w:line="240" w:lineRule="auto"/>
        <w:ind w:firstLineChars="0" w:firstLine="0"/>
      </w:pPr>
    </w:p>
    <w:p w14:paraId="262E34CE" w14:textId="77777777" w:rsidR="0041410C" w:rsidRPr="000118A8" w:rsidRDefault="0041410C" w:rsidP="002A6987">
      <w:pPr>
        <w:pStyle w:val="3"/>
      </w:pPr>
      <w:bookmarkStart w:id="513" w:name="_Toc172722743"/>
      <w:bookmarkStart w:id="514" w:name="_Toc185338853"/>
      <w:bookmarkStart w:id="515" w:name="_Toc187824603"/>
      <w:bookmarkStart w:id="516" w:name="_Toc188348954"/>
      <w:r w:rsidRPr="000118A8">
        <w:rPr>
          <w:rFonts w:hint="eastAsia"/>
        </w:rPr>
        <w:t>用語の定義、脅威・脆弱性の識別</w:t>
      </w:r>
      <w:bookmarkEnd w:id="513"/>
      <w:bookmarkEnd w:id="514"/>
      <w:bookmarkEnd w:id="515"/>
      <w:bookmarkEnd w:id="516"/>
    </w:p>
    <w:p w14:paraId="55AC9B8D" w14:textId="77777777" w:rsidR="0041410C" w:rsidRPr="00521B34" w:rsidRDefault="0041410C" w:rsidP="003E0313">
      <w:pPr>
        <w:pStyle w:val="4"/>
      </w:pPr>
      <w:bookmarkStart w:id="517" w:name="_Toc172722744"/>
      <w:bookmarkStart w:id="518" w:name="_Toc185338854"/>
      <w:bookmarkStart w:id="519" w:name="_Toc187824604"/>
      <w:bookmarkStart w:id="520" w:name="_Toc188348955"/>
      <w:r w:rsidRPr="00521B34">
        <w:rPr>
          <w:rFonts w:hint="eastAsia"/>
        </w:rPr>
        <w:t>用語の定義と関係性</w:t>
      </w:r>
      <w:bookmarkEnd w:id="517"/>
      <w:bookmarkEnd w:id="518"/>
      <w:bookmarkEnd w:id="519"/>
      <w:bookmarkEnd w:id="520"/>
    </w:p>
    <w:p w14:paraId="59D84C75" w14:textId="77777777" w:rsidR="0041410C" w:rsidRPr="00D908C6" w:rsidRDefault="0041410C">
      <w:r w:rsidRPr="00D908C6">
        <w:rPr>
          <w:rFonts w:hint="eastAsia"/>
        </w:rPr>
        <w:t>企業や組織には</w:t>
      </w:r>
      <w:r>
        <w:rPr>
          <w:rFonts w:hint="eastAsia"/>
        </w:rPr>
        <w:t>さまざま</w:t>
      </w:r>
      <w:r w:rsidRPr="00D908C6">
        <w:rPr>
          <w:rFonts w:hint="eastAsia"/>
        </w:rPr>
        <w:t>なセキュリティ上のリスクが存在しています。これらのリスクを効率的に管理するには、リスクマネジメントを行う必要があります。</w:t>
      </w:r>
    </w:p>
    <w:p w14:paraId="59FA1558" w14:textId="34C160FF" w:rsidR="0041410C" w:rsidRDefault="0041410C">
      <w:r w:rsidRPr="00D908C6">
        <w:rPr>
          <w:rFonts w:hint="eastAsia"/>
        </w:rPr>
        <w:t>リスクマネジメントを理解するために必要となる「脅威」、「</w:t>
      </w:r>
      <w:bookmarkStart w:id="521" w:name="■脆弱性8ー1－1"/>
      <w:r w:rsidR="00264041">
        <w:fldChar w:fldCharType="begin"/>
      </w:r>
      <w:r w:rsidR="00264041">
        <w:rPr>
          <w:rFonts w:hint="eastAsia"/>
        </w:rPr>
        <w:instrText xml:space="preserve">HYPERLINK </w:instrText>
      </w:r>
      <w:r w:rsidR="00264041">
        <w:instrText xml:space="preserve"> \l "</w:instrText>
      </w:r>
      <w:r w:rsidR="00264041">
        <w:rPr>
          <w:rFonts w:hint="eastAsia"/>
        </w:rPr>
        <w:instrText>■脆弱性</w:instrText>
      </w:r>
      <w:r w:rsidR="00264041">
        <w:instrText>"</w:instrText>
      </w:r>
      <w:r w:rsidR="00264041">
        <w:fldChar w:fldCharType="separate"/>
      </w:r>
      <w:r w:rsidRPr="00264041">
        <w:rPr>
          <w:rStyle w:val="a7"/>
          <w:rFonts w:hint="eastAsia"/>
        </w:rPr>
        <w:t>脆弱性</w:t>
      </w:r>
      <w:bookmarkEnd w:id="521"/>
      <w:r w:rsidR="00264041">
        <w:fldChar w:fldCharType="end"/>
      </w:r>
      <w:r w:rsidRPr="00D908C6">
        <w:rPr>
          <w:rFonts w:hint="eastAsia"/>
        </w:rPr>
        <w:t>」、「リスク」といった用語の定義や関係性を説明します。次に、リスクを増大させる要因となる「脅威」や「脆弱性」の識別方法を説明します。</w:t>
      </w:r>
    </w:p>
    <w:p w14:paraId="6A11BFEF" w14:textId="77777777" w:rsidR="0041410C" w:rsidRPr="003876DE" w:rsidRDefault="0041410C"/>
    <w:tbl>
      <w:tblPr>
        <w:tblStyle w:val="aa"/>
        <w:tblW w:w="0" w:type="auto"/>
        <w:tblLook w:val="04A0" w:firstRow="1" w:lastRow="0" w:firstColumn="1" w:lastColumn="0" w:noHBand="0" w:noVBand="1"/>
      </w:tblPr>
      <w:tblGrid>
        <w:gridCol w:w="10456"/>
      </w:tblGrid>
      <w:tr w:rsidR="0041410C" w14:paraId="1DD02192" w14:textId="77777777">
        <w:tc>
          <w:tcPr>
            <w:tcW w:w="10456" w:type="dxa"/>
            <w:shd w:val="clear" w:color="auto" w:fill="215E99" w:themeFill="text2" w:themeFillTint="BF"/>
          </w:tcPr>
          <w:p w14:paraId="45FD3467" w14:textId="77777777" w:rsidR="0041410C" w:rsidRPr="00D908C6" w:rsidRDefault="0041410C">
            <w:pPr>
              <w:pStyle w:val="aff0"/>
              <w:rPr>
                <w:color w:val="FF0000"/>
              </w:rPr>
            </w:pPr>
            <w:r w:rsidRPr="00D908C6">
              <w:rPr>
                <w:rFonts w:hint="eastAsia"/>
              </w:rPr>
              <w:t>主な用語の定義</w:t>
            </w:r>
          </w:p>
        </w:tc>
      </w:tr>
      <w:tr w:rsidR="0041410C" w14:paraId="717ECE41" w14:textId="77777777">
        <w:tc>
          <w:tcPr>
            <w:tcW w:w="10456" w:type="dxa"/>
            <w:shd w:val="clear" w:color="auto" w:fill="auto"/>
          </w:tcPr>
          <w:p w14:paraId="54A4A2D3" w14:textId="77777777" w:rsidR="0041410C" w:rsidRDefault="0041410C">
            <w:pPr>
              <w:pStyle w:val="afff8"/>
            </w:pPr>
            <w:r w:rsidRPr="007164E2">
              <w:rPr>
                <w:rFonts w:hint="eastAsia"/>
              </w:rPr>
              <w:t>脅威</w:t>
            </w:r>
          </w:p>
          <w:p w14:paraId="4B0748C0" w14:textId="0A859C30" w:rsidR="0041410C" w:rsidRPr="00FA43A6" w:rsidRDefault="0041410C" w:rsidP="005C10C7">
            <w:pPr>
              <w:pStyle w:val="afff6"/>
            </w:pPr>
            <w:r w:rsidRPr="00D15474">
              <w:rPr>
                <w:rFonts w:hint="eastAsia"/>
              </w:rPr>
              <w:t>システム又は組織に損害を与える可能性がある、望ましくないインシデントの潜在的な原因。例えば、コンピュータウイルスなどの</w:t>
            </w:r>
            <w:bookmarkStart w:id="522" w:name="■マルウェア8ー1ー1"/>
            <w:r w:rsidR="00251F4C">
              <w:fldChar w:fldCharType="begin"/>
            </w:r>
            <w:r w:rsidR="00251F4C">
              <w:rPr>
                <w:rFonts w:hint="eastAsia"/>
              </w:rPr>
              <w:instrText xml:space="preserve">HYPERLINK </w:instrText>
            </w:r>
            <w:r w:rsidR="00251F4C">
              <w:instrText xml:space="preserve"> \l "</w:instrText>
            </w:r>
            <w:r w:rsidR="00251F4C">
              <w:rPr>
                <w:rFonts w:hint="eastAsia"/>
              </w:rPr>
              <w:instrText>■マルウェア</w:instrText>
            </w:r>
            <w:r w:rsidR="00251F4C">
              <w:instrText>"</w:instrText>
            </w:r>
            <w:r w:rsidR="00251F4C">
              <w:fldChar w:fldCharType="separate"/>
            </w:r>
            <w:r w:rsidRPr="00251F4C">
              <w:rPr>
                <w:rStyle w:val="a7"/>
                <w:rFonts w:hint="eastAsia"/>
              </w:rPr>
              <w:t>マルウェア</w:t>
            </w:r>
            <w:bookmarkEnd w:id="522"/>
            <w:r w:rsidR="00251F4C">
              <w:fldChar w:fldCharType="end"/>
            </w:r>
            <w:r w:rsidRPr="00D15474">
              <w:rPr>
                <w:rFonts w:hint="eastAsia"/>
              </w:rPr>
              <w:t>、</w:t>
            </w:r>
            <w:bookmarkStart w:id="523" w:name="■不正アクセス8ー1ー1"/>
            <w:r w:rsidR="00B6070B">
              <w:fldChar w:fldCharType="begin"/>
            </w:r>
            <w:r w:rsidR="00B6070B">
              <w:rPr>
                <w:rFonts w:hint="eastAsia"/>
              </w:rPr>
              <w:instrText xml:space="preserve">HYPERLINK </w:instrText>
            </w:r>
            <w:r w:rsidR="00B6070B">
              <w:instrText xml:space="preserve"> \l "</w:instrText>
            </w:r>
            <w:r w:rsidR="00B6070B">
              <w:rPr>
                <w:rFonts w:hint="eastAsia"/>
              </w:rPr>
              <w:instrText>■不正アクセス</w:instrText>
            </w:r>
            <w:r w:rsidR="00B6070B">
              <w:instrText>"</w:instrText>
            </w:r>
            <w:r w:rsidR="00B6070B">
              <w:fldChar w:fldCharType="separate"/>
            </w:r>
            <w:r w:rsidRPr="00B6070B">
              <w:rPr>
                <w:rStyle w:val="a7"/>
                <w:rFonts w:hint="eastAsia"/>
              </w:rPr>
              <w:t>不正アクセス</w:t>
            </w:r>
            <w:bookmarkEnd w:id="523"/>
            <w:r w:rsidR="00B6070B">
              <w:fldChar w:fldCharType="end"/>
            </w:r>
            <w:r w:rsidRPr="00D15474">
              <w:rPr>
                <w:rFonts w:hint="eastAsia"/>
              </w:rPr>
              <w:t>、</w:t>
            </w:r>
            <w:bookmarkStart w:id="524" w:name="■DDoS攻撃（ディードスこうげき）8ー1ー1"/>
            <w:r w:rsidR="00E16E8B">
              <w:fldChar w:fldCharType="begin"/>
            </w:r>
            <w:r w:rsidR="00E16E8B">
              <w:rPr>
                <w:rFonts w:hint="eastAsia"/>
              </w:rPr>
              <w:instrText xml:space="preserve">HYPERLINK </w:instrText>
            </w:r>
            <w:r w:rsidR="00E16E8B">
              <w:instrText xml:space="preserve"> \l "</w:instrText>
            </w:r>
            <w:r w:rsidR="00E16E8B">
              <w:rPr>
                <w:rFonts w:hint="eastAsia"/>
              </w:rPr>
              <w:instrText>■</w:instrText>
            </w:r>
            <w:r w:rsidR="00E16E8B">
              <w:instrText>DDoS攻撃（ディードスこうげき）"</w:instrText>
            </w:r>
            <w:r w:rsidR="00E16E8B">
              <w:fldChar w:fldCharType="separate"/>
            </w:r>
            <w:r w:rsidRPr="00E16E8B">
              <w:rPr>
                <w:rStyle w:val="a7"/>
                <w:rFonts w:hint="eastAsia"/>
              </w:rPr>
              <w:t>DDoS攻撃</w:t>
            </w:r>
            <w:bookmarkEnd w:id="524"/>
            <w:r w:rsidR="00E16E8B">
              <w:fldChar w:fldCharType="end"/>
            </w:r>
            <w:r w:rsidRPr="00D15474">
              <w:rPr>
                <w:rFonts w:hint="eastAsia"/>
              </w:rPr>
              <w:t>、窃盗や破壊行為などの犯罪のような意図的な人為的脅威、機器の故障や操作ミスのような偶発的な人為的脅威、地震や洪水のような環境的脅威がある。</w:t>
            </w:r>
          </w:p>
        </w:tc>
      </w:tr>
      <w:tr w:rsidR="0041410C" w14:paraId="5494DB77" w14:textId="77777777">
        <w:tc>
          <w:tcPr>
            <w:tcW w:w="10456" w:type="dxa"/>
            <w:shd w:val="clear" w:color="auto" w:fill="auto"/>
          </w:tcPr>
          <w:p w14:paraId="28BB9205" w14:textId="77777777" w:rsidR="0041410C" w:rsidRDefault="0041410C">
            <w:pPr>
              <w:pStyle w:val="afff8"/>
            </w:pPr>
            <w:r w:rsidRPr="00FA43A6">
              <w:rPr>
                <w:rFonts w:hint="eastAsia"/>
              </w:rPr>
              <w:t>脆弱性</w:t>
            </w:r>
          </w:p>
          <w:p w14:paraId="3EDD8DC7" w14:textId="78BF49A2" w:rsidR="0041410C" w:rsidRPr="00FA43A6" w:rsidRDefault="0041410C" w:rsidP="005C10C7">
            <w:pPr>
              <w:pStyle w:val="afff6"/>
            </w:pPr>
            <w:r w:rsidRPr="00D15474">
              <w:rPr>
                <w:rFonts w:hint="eastAsia"/>
              </w:rPr>
              <w:t>1つ以上の脅威によって付け込まれる可能性のある、情報システムやネットワーク、アプリケーション、セーフガード（管理策）、施設・設備などに存在する欠陥や弱点。例えば、</w:t>
            </w:r>
            <w:bookmarkStart w:id="525" w:name="■セキュリティホール８－１－１"/>
            <w:r w:rsidR="008A5C6D">
              <w:fldChar w:fldCharType="begin"/>
            </w:r>
            <w:r w:rsidR="008A5C6D">
              <w:rPr>
                <w:rFonts w:hint="eastAsia"/>
              </w:rPr>
              <w:instrText xml:space="preserve">HYPERLINK </w:instrText>
            </w:r>
            <w:r w:rsidR="008A5C6D">
              <w:instrText xml:space="preserve"> \l "</w:instrText>
            </w:r>
            <w:r w:rsidR="008A5C6D">
              <w:rPr>
                <w:rFonts w:hint="eastAsia"/>
              </w:rPr>
              <w:instrText>■セキュリティホール</w:instrText>
            </w:r>
            <w:r w:rsidR="008A5C6D">
              <w:instrText>"</w:instrText>
            </w:r>
            <w:r w:rsidR="008A5C6D">
              <w:fldChar w:fldCharType="separate"/>
            </w:r>
            <w:r w:rsidRPr="008A5C6D">
              <w:rPr>
                <w:rStyle w:val="a7"/>
                <w:rFonts w:hint="eastAsia"/>
              </w:rPr>
              <w:t>セキュリティホール</w:t>
            </w:r>
            <w:bookmarkEnd w:id="525"/>
            <w:r w:rsidR="008A5C6D">
              <w:fldChar w:fldCharType="end"/>
            </w:r>
            <w:r w:rsidRPr="00D15474">
              <w:rPr>
                <w:rFonts w:hint="eastAsia"/>
              </w:rPr>
              <w:t>と呼ばれるソフトウェアの欠陥・不具合。</w:t>
            </w:r>
          </w:p>
        </w:tc>
      </w:tr>
      <w:tr w:rsidR="0041410C" w14:paraId="19A9DB1C" w14:textId="77777777">
        <w:tc>
          <w:tcPr>
            <w:tcW w:w="10456" w:type="dxa"/>
            <w:shd w:val="clear" w:color="auto" w:fill="auto"/>
          </w:tcPr>
          <w:p w14:paraId="6DB44BB4" w14:textId="77777777" w:rsidR="0041410C" w:rsidRDefault="0041410C">
            <w:pPr>
              <w:pStyle w:val="afff8"/>
            </w:pPr>
            <w:r w:rsidRPr="00FA43A6">
              <w:rPr>
                <w:rFonts w:hint="eastAsia"/>
              </w:rPr>
              <w:t>インシデント</w:t>
            </w:r>
          </w:p>
          <w:p w14:paraId="38C932AD" w14:textId="0DBB6561" w:rsidR="0041410C" w:rsidRPr="00FA43A6" w:rsidRDefault="0041410C" w:rsidP="005C10C7">
            <w:pPr>
              <w:pStyle w:val="afff6"/>
            </w:pPr>
            <w:r w:rsidRPr="00D15474">
              <w:rPr>
                <w:rFonts w:hint="eastAsia"/>
              </w:rPr>
              <w:t>事故・出来事のこと。セキュリティでは、情報の漏えいや</w:t>
            </w:r>
            <w:bookmarkStart w:id="526" w:name="■改ざん8ー1ー1"/>
            <w:r w:rsidR="000A65C1">
              <w:fldChar w:fldCharType="begin"/>
            </w:r>
            <w:r w:rsidR="000A65C1">
              <w:rPr>
                <w:rFonts w:hint="eastAsia"/>
              </w:rPr>
              <w:instrText xml:space="preserve">HYPERLINK </w:instrText>
            </w:r>
            <w:r w:rsidR="000A65C1">
              <w:instrText xml:space="preserve"> \l "</w:instrText>
            </w:r>
            <w:r w:rsidR="000A65C1">
              <w:rPr>
                <w:rFonts w:hint="eastAsia"/>
              </w:rPr>
              <w:instrText>■改ざん</w:instrText>
            </w:r>
            <w:r w:rsidR="000A65C1">
              <w:instrText>"</w:instrText>
            </w:r>
            <w:r w:rsidR="000A65C1">
              <w:fldChar w:fldCharType="separate"/>
            </w:r>
            <w:r w:rsidRPr="000A65C1">
              <w:rPr>
                <w:rStyle w:val="a7"/>
                <w:rFonts w:hint="eastAsia"/>
              </w:rPr>
              <w:t>改ざん</w:t>
            </w:r>
            <w:bookmarkEnd w:id="526"/>
            <w:r w:rsidR="000A65C1">
              <w:fldChar w:fldCharType="end"/>
            </w:r>
            <w:r w:rsidRPr="00D15474">
              <w:rPr>
                <w:rFonts w:hint="eastAsia"/>
              </w:rPr>
              <w:t>、破壊・消失、情報システムの機能停止またはこれらにつながる可能性のある事象。コンピュータウイルスの感染、不正アクセスの発生、システム障害やネットワーク障害、情報システム関連の内部不正行為、災害や事故によるデータ・設備の損失など。</w:t>
            </w:r>
          </w:p>
        </w:tc>
      </w:tr>
      <w:tr w:rsidR="0041410C" w14:paraId="05BE34A5" w14:textId="77777777">
        <w:tc>
          <w:tcPr>
            <w:tcW w:w="10456" w:type="dxa"/>
            <w:shd w:val="clear" w:color="auto" w:fill="auto"/>
          </w:tcPr>
          <w:p w14:paraId="244786DB" w14:textId="77777777" w:rsidR="0041410C" w:rsidRDefault="0041410C">
            <w:pPr>
              <w:pStyle w:val="afff8"/>
            </w:pPr>
            <w:r w:rsidRPr="00FA43A6">
              <w:rPr>
                <w:rFonts w:hint="eastAsia"/>
              </w:rPr>
              <w:t>資産</w:t>
            </w:r>
          </w:p>
          <w:p w14:paraId="670D568C" w14:textId="77777777" w:rsidR="0041410C" w:rsidRPr="00FA43A6" w:rsidRDefault="0041410C" w:rsidP="005C10C7">
            <w:pPr>
              <w:pStyle w:val="afff6"/>
            </w:pPr>
            <w:r w:rsidRPr="00D15474">
              <w:rPr>
                <w:rFonts w:hint="eastAsia"/>
              </w:rPr>
              <w:t>組織にとって価値があるもの。</w:t>
            </w:r>
          </w:p>
        </w:tc>
      </w:tr>
      <w:tr w:rsidR="0041410C" w14:paraId="15125D1A" w14:textId="77777777">
        <w:tc>
          <w:tcPr>
            <w:tcW w:w="10456" w:type="dxa"/>
            <w:shd w:val="clear" w:color="auto" w:fill="auto"/>
          </w:tcPr>
          <w:p w14:paraId="6CF6541D" w14:textId="77777777" w:rsidR="0041410C" w:rsidRDefault="0041410C">
            <w:pPr>
              <w:pStyle w:val="afff8"/>
            </w:pPr>
            <w:bookmarkStart w:id="527" w:name="■情報資産8ー1ー1"/>
            <w:r w:rsidRPr="00FA43A6">
              <w:rPr>
                <w:rFonts w:hint="eastAsia"/>
              </w:rPr>
              <w:t>情報資産</w:t>
            </w:r>
            <w:bookmarkEnd w:id="527"/>
            <w:r w:rsidRPr="00FA43A6">
              <w:rPr>
                <w:rFonts w:hint="eastAsia"/>
              </w:rPr>
              <w:t>の重要度</w:t>
            </w:r>
          </w:p>
          <w:bookmarkStart w:id="528" w:name="■機密性8ー1ー1"/>
          <w:p w14:paraId="4105C2E3" w14:textId="6855EC2B" w:rsidR="0041410C" w:rsidRPr="00FA43A6" w:rsidRDefault="001C130D" w:rsidP="005C10C7">
            <w:pPr>
              <w:pStyle w:val="afff6"/>
            </w:pPr>
            <w:r>
              <w:fldChar w:fldCharType="begin"/>
            </w:r>
            <w:r>
              <w:rPr>
                <w:rFonts w:hint="eastAsia"/>
              </w:rPr>
              <w:instrText xml:space="preserve">HYPERLINK </w:instrText>
            </w:r>
            <w:r>
              <w:instrText xml:space="preserve"> \l "</w:instrText>
            </w:r>
            <w:r>
              <w:rPr>
                <w:rFonts w:hint="eastAsia"/>
              </w:rPr>
              <w:instrText>■機密性</w:instrText>
            </w:r>
            <w:r>
              <w:instrText>"</w:instrText>
            </w:r>
            <w:r>
              <w:fldChar w:fldCharType="separate"/>
            </w:r>
            <w:r w:rsidR="0041410C" w:rsidRPr="001C130D">
              <w:rPr>
                <w:rStyle w:val="a7"/>
                <w:rFonts w:hint="eastAsia"/>
              </w:rPr>
              <w:t>機密性</w:t>
            </w:r>
            <w:bookmarkEnd w:id="528"/>
            <w:r>
              <w:fldChar w:fldCharType="end"/>
            </w:r>
            <w:r w:rsidR="0041410C" w:rsidRPr="00D15474">
              <w:rPr>
                <w:rFonts w:hint="eastAsia"/>
              </w:rPr>
              <w:t>・</w:t>
            </w:r>
            <w:bookmarkStart w:id="529" w:name="■完全性8ー1－1"/>
            <w:r w:rsidR="005619E2">
              <w:fldChar w:fldCharType="begin"/>
            </w:r>
            <w:r w:rsidR="005619E2">
              <w:rPr>
                <w:rFonts w:hint="eastAsia"/>
              </w:rPr>
              <w:instrText xml:space="preserve">HYPERLINK </w:instrText>
            </w:r>
            <w:r w:rsidR="005619E2">
              <w:instrText xml:space="preserve"> \l "</w:instrText>
            </w:r>
            <w:r w:rsidR="005619E2">
              <w:rPr>
                <w:rFonts w:hint="eastAsia"/>
              </w:rPr>
              <w:instrText>■完全性</w:instrText>
            </w:r>
            <w:r w:rsidR="005619E2">
              <w:instrText>"</w:instrText>
            </w:r>
            <w:r w:rsidR="005619E2">
              <w:fldChar w:fldCharType="separate"/>
            </w:r>
            <w:r w:rsidR="0041410C" w:rsidRPr="005619E2">
              <w:rPr>
                <w:rStyle w:val="a7"/>
                <w:rFonts w:hint="eastAsia"/>
              </w:rPr>
              <w:t>完全性</w:t>
            </w:r>
            <w:bookmarkEnd w:id="529"/>
            <w:r w:rsidR="005619E2">
              <w:fldChar w:fldCharType="end"/>
            </w:r>
            <w:r w:rsidR="0041410C" w:rsidRPr="00D15474">
              <w:rPr>
                <w:rFonts w:hint="eastAsia"/>
              </w:rPr>
              <w:t>・</w:t>
            </w:r>
            <w:bookmarkStart w:id="530" w:name="■可用性8ー1ー1"/>
            <w:r w:rsidR="00095865">
              <w:fldChar w:fldCharType="begin"/>
            </w:r>
            <w:r w:rsidR="00095865">
              <w:rPr>
                <w:rFonts w:hint="eastAsia"/>
              </w:rPr>
              <w:instrText xml:space="preserve">HYPERLINK </w:instrText>
            </w:r>
            <w:r w:rsidR="00095865">
              <w:instrText xml:space="preserve"> \l "</w:instrText>
            </w:r>
            <w:r w:rsidR="00095865">
              <w:rPr>
                <w:rFonts w:hint="eastAsia"/>
              </w:rPr>
              <w:instrText>■可用性</w:instrText>
            </w:r>
            <w:r w:rsidR="00095865">
              <w:instrText>"</w:instrText>
            </w:r>
            <w:r w:rsidR="00095865">
              <w:fldChar w:fldCharType="separate"/>
            </w:r>
            <w:r w:rsidR="0041410C" w:rsidRPr="00095865">
              <w:rPr>
                <w:rStyle w:val="a7"/>
                <w:rFonts w:hint="eastAsia"/>
              </w:rPr>
              <w:t>可用性</w:t>
            </w:r>
            <w:bookmarkEnd w:id="530"/>
            <w:r w:rsidR="00095865">
              <w:fldChar w:fldCharType="end"/>
            </w:r>
            <w:r w:rsidR="0041410C" w:rsidRPr="00D15474">
              <w:rPr>
                <w:rFonts w:hint="eastAsia"/>
              </w:rPr>
              <w:t>が損なわれた場合の事業に対する影響や、法律で安全管理義務があるなどの観点から、情報資産の重要度を判断する。</w:t>
            </w:r>
          </w:p>
        </w:tc>
      </w:tr>
      <w:tr w:rsidR="0041410C" w14:paraId="57E3F22D" w14:textId="77777777">
        <w:tc>
          <w:tcPr>
            <w:tcW w:w="10456" w:type="dxa"/>
            <w:shd w:val="clear" w:color="auto" w:fill="auto"/>
          </w:tcPr>
          <w:p w14:paraId="7C8A71BA" w14:textId="77777777" w:rsidR="0041410C" w:rsidRDefault="0041410C">
            <w:pPr>
              <w:pStyle w:val="afff8"/>
            </w:pPr>
            <w:r w:rsidRPr="00762ECC">
              <w:rPr>
                <w:rFonts w:hint="eastAsia"/>
              </w:rPr>
              <w:t>セーフガード（管理策）</w:t>
            </w:r>
          </w:p>
          <w:p w14:paraId="6639F11E" w14:textId="2935F616" w:rsidR="0041410C" w:rsidRPr="00FA43A6" w:rsidRDefault="0041410C" w:rsidP="005C10C7">
            <w:pPr>
              <w:pStyle w:val="afff6"/>
            </w:pPr>
            <w:r w:rsidRPr="00D15474">
              <w:rPr>
                <w:rFonts w:hint="eastAsia"/>
              </w:rPr>
              <w:t>脅威から</w:t>
            </w:r>
            <w:hyperlink w:anchor="■情報資産" w:history="1">
              <w:r w:rsidRPr="003F6F2F">
                <w:rPr>
                  <w:rStyle w:val="a7"/>
                  <w:rFonts w:hint="eastAsia"/>
                </w:rPr>
                <w:t>情報資産</w:t>
              </w:r>
            </w:hyperlink>
            <w:r w:rsidRPr="00D15474">
              <w:rPr>
                <w:rFonts w:hint="eastAsia"/>
              </w:rPr>
              <w:t>を守るための対策や管理的・技術的手段。施設の入退室管理、監視カメラの設置、防犯装置の導入などの物理的な対策、</w:t>
            </w:r>
            <w:bookmarkStart w:id="531" w:name="■ファイアウォール8ー1ー1"/>
            <w:r w:rsidR="00BA67E1">
              <w:fldChar w:fldCharType="begin"/>
            </w:r>
            <w:r w:rsidR="00BA67E1">
              <w:rPr>
                <w:rFonts w:hint="eastAsia"/>
              </w:rPr>
              <w:instrText xml:space="preserve">HYPERLINK </w:instrText>
            </w:r>
            <w:r w:rsidR="00BA67E1">
              <w:instrText xml:space="preserve"> \l "</w:instrText>
            </w:r>
            <w:r w:rsidR="00BA67E1">
              <w:rPr>
                <w:rFonts w:hint="eastAsia"/>
              </w:rPr>
              <w:instrText>■ファイアウォール</w:instrText>
            </w:r>
            <w:r w:rsidR="00BA67E1">
              <w:instrText>"</w:instrText>
            </w:r>
            <w:r w:rsidR="00BA67E1">
              <w:fldChar w:fldCharType="separate"/>
            </w:r>
            <w:r w:rsidRPr="00BA67E1">
              <w:rPr>
                <w:rStyle w:val="a7"/>
                <w:rFonts w:hint="eastAsia"/>
              </w:rPr>
              <w:t>ファイアウォール</w:t>
            </w:r>
            <w:bookmarkEnd w:id="531"/>
            <w:r w:rsidR="00BA67E1">
              <w:fldChar w:fldCharType="end"/>
            </w:r>
            <w:r w:rsidRPr="00D15474">
              <w:rPr>
                <w:rFonts w:hint="eastAsia"/>
              </w:rPr>
              <w:t>、アンチウイルスソフト、</w:t>
            </w:r>
            <w:bookmarkStart w:id="532" w:name="■アクセス制御8ー1－1"/>
            <w:r w:rsidR="00F32672">
              <w:fldChar w:fldCharType="begin"/>
            </w:r>
            <w:r w:rsidR="00F32672">
              <w:rPr>
                <w:rFonts w:hint="eastAsia"/>
              </w:rPr>
              <w:instrText xml:space="preserve">HYPERLINK </w:instrText>
            </w:r>
            <w:r w:rsidR="00F32672">
              <w:instrText xml:space="preserve"> \l "</w:instrText>
            </w:r>
            <w:r w:rsidR="00F32672">
              <w:rPr>
                <w:rFonts w:hint="eastAsia"/>
              </w:rPr>
              <w:instrText>■アクセス制御</w:instrText>
            </w:r>
            <w:r w:rsidR="00F32672">
              <w:instrText>"</w:instrText>
            </w:r>
            <w:r w:rsidR="00F32672">
              <w:fldChar w:fldCharType="separate"/>
            </w:r>
            <w:r w:rsidRPr="00F32672">
              <w:rPr>
                <w:rStyle w:val="a7"/>
                <w:rFonts w:hint="eastAsia"/>
              </w:rPr>
              <w:t>アクセス制御</w:t>
            </w:r>
            <w:bookmarkEnd w:id="532"/>
            <w:r w:rsidR="00F32672">
              <w:fldChar w:fldCharType="end"/>
            </w:r>
            <w:r w:rsidRPr="00D15474">
              <w:rPr>
                <w:rFonts w:hint="eastAsia"/>
              </w:rPr>
              <w:t>、</w:t>
            </w:r>
            <w:bookmarkStart w:id="533" w:name="■暗号化8ー1－1"/>
            <w:r w:rsidR="00C3465C">
              <w:fldChar w:fldCharType="begin"/>
            </w:r>
            <w:r w:rsidR="00C3465C">
              <w:rPr>
                <w:rFonts w:hint="eastAsia"/>
              </w:rPr>
              <w:instrText xml:space="preserve">HYPERLINK </w:instrText>
            </w:r>
            <w:r w:rsidR="00C3465C">
              <w:instrText xml:space="preserve"> \l "</w:instrText>
            </w:r>
            <w:r w:rsidR="00C3465C">
              <w:rPr>
                <w:rFonts w:hint="eastAsia"/>
              </w:rPr>
              <w:instrText>■暗号化</w:instrText>
            </w:r>
            <w:r w:rsidR="00C3465C">
              <w:instrText>"</w:instrText>
            </w:r>
            <w:r w:rsidR="00C3465C">
              <w:fldChar w:fldCharType="separate"/>
            </w:r>
            <w:r w:rsidRPr="00C3465C">
              <w:rPr>
                <w:rStyle w:val="a7"/>
                <w:rFonts w:hint="eastAsia"/>
              </w:rPr>
              <w:t>暗号化</w:t>
            </w:r>
            <w:bookmarkEnd w:id="533"/>
            <w:r w:rsidR="00C3465C">
              <w:fldChar w:fldCharType="end"/>
            </w:r>
            <w:r w:rsidRPr="00D15474">
              <w:rPr>
                <w:rFonts w:hint="eastAsia"/>
              </w:rPr>
              <w:t>、バックアップなどの技術的対策、情報</w:t>
            </w:r>
            <w:bookmarkStart w:id="534" w:name="■セキュリティポリシー８－１－１"/>
            <w:r w:rsidR="007B2411">
              <w:fldChar w:fldCharType="begin"/>
            </w:r>
            <w:r w:rsidR="007B2411">
              <w:rPr>
                <w:rFonts w:hint="eastAsia"/>
              </w:rPr>
              <w:instrText xml:space="preserve">HYPERLINK </w:instrText>
            </w:r>
            <w:r w:rsidR="007B2411">
              <w:instrText xml:space="preserve"> \l "</w:instrText>
            </w:r>
            <w:r w:rsidR="007B2411">
              <w:rPr>
                <w:rFonts w:hint="eastAsia"/>
              </w:rPr>
              <w:instrText>■セキュリティポリシー</w:instrText>
            </w:r>
            <w:r w:rsidR="007B2411">
              <w:instrText>"</w:instrText>
            </w:r>
            <w:r w:rsidR="007B2411">
              <w:fldChar w:fldCharType="separate"/>
            </w:r>
            <w:r w:rsidRPr="007B2411">
              <w:rPr>
                <w:rStyle w:val="a7"/>
                <w:rFonts w:hint="eastAsia"/>
              </w:rPr>
              <w:t>セキュリティポリシー</w:t>
            </w:r>
            <w:bookmarkEnd w:id="534"/>
            <w:r w:rsidR="007B2411">
              <w:fldChar w:fldCharType="end"/>
            </w:r>
            <w:r w:rsidRPr="00D15474">
              <w:rPr>
                <w:rFonts w:hint="eastAsia"/>
              </w:rPr>
              <w:t>の策定、教育訓練の実施、インシデント対応手順の整備、監査の実施、担当者の資格管理、従業員教育、守秘義務の徹底などの管理的対策がある。</w:t>
            </w:r>
          </w:p>
        </w:tc>
      </w:tr>
      <w:tr w:rsidR="0041410C" w14:paraId="735F61F3" w14:textId="77777777">
        <w:tc>
          <w:tcPr>
            <w:tcW w:w="10456" w:type="dxa"/>
            <w:shd w:val="clear" w:color="auto" w:fill="auto"/>
          </w:tcPr>
          <w:p w14:paraId="5ECE7FDD" w14:textId="77777777" w:rsidR="0041410C" w:rsidRDefault="0041410C">
            <w:pPr>
              <w:pStyle w:val="afff8"/>
            </w:pPr>
            <w:r w:rsidRPr="00FA43A6">
              <w:rPr>
                <w:rFonts w:hint="eastAsia"/>
              </w:rPr>
              <w:t>リスク</w:t>
            </w:r>
          </w:p>
          <w:p w14:paraId="330C211F" w14:textId="77777777" w:rsidR="0041410C" w:rsidRPr="00FA43A6" w:rsidRDefault="0041410C" w:rsidP="005C10C7">
            <w:pPr>
              <w:pStyle w:val="afff6"/>
            </w:pPr>
            <w:r w:rsidRPr="00D15474">
              <w:rPr>
                <w:rFonts w:hint="eastAsia"/>
              </w:rPr>
              <w:t>目的に対する不確かさの影響。情報セキュリティにおいては、脅威が組織に損害を与える可能性と損害の度合い。</w:t>
            </w:r>
          </w:p>
        </w:tc>
      </w:tr>
      <w:tr w:rsidR="0041410C" w14:paraId="32668137" w14:textId="77777777">
        <w:tc>
          <w:tcPr>
            <w:tcW w:w="10456" w:type="dxa"/>
            <w:shd w:val="clear" w:color="auto" w:fill="auto"/>
          </w:tcPr>
          <w:p w14:paraId="2D3D9041" w14:textId="77777777" w:rsidR="0041410C" w:rsidRDefault="0041410C">
            <w:pPr>
              <w:pStyle w:val="afff8"/>
            </w:pPr>
            <w:r w:rsidRPr="00FA43A6">
              <w:rPr>
                <w:rFonts w:hint="eastAsia"/>
              </w:rPr>
              <w:t>残留リスク</w:t>
            </w:r>
          </w:p>
          <w:p w14:paraId="2DD3D386" w14:textId="77777777" w:rsidR="0041410C" w:rsidRPr="001C5C4B" w:rsidRDefault="0041410C" w:rsidP="005C10C7">
            <w:pPr>
              <w:pStyle w:val="afff6"/>
            </w:pPr>
            <w:r>
              <w:rPr>
                <w:rFonts w:hint="eastAsia"/>
              </w:rPr>
              <w:t>さまざま</w:t>
            </w:r>
            <w:r w:rsidRPr="00D15474">
              <w:rPr>
                <w:rFonts w:hint="eastAsia"/>
              </w:rPr>
              <w:t>な対策（セーフガード）を講じた後に残るリスク。残存リスクともいう。</w:t>
            </w:r>
          </w:p>
        </w:tc>
      </w:tr>
      <w:tr w:rsidR="0041410C" w14:paraId="71D4283F" w14:textId="77777777">
        <w:tc>
          <w:tcPr>
            <w:tcW w:w="10456" w:type="dxa"/>
          </w:tcPr>
          <w:p w14:paraId="2177E40A" w14:textId="77777777" w:rsidR="0041410C" w:rsidRDefault="0041410C">
            <w:pPr>
              <w:pStyle w:val="afff8"/>
            </w:pPr>
            <w:r w:rsidRPr="001C5C4B">
              <w:rPr>
                <w:rFonts w:hint="eastAsia"/>
              </w:rPr>
              <w:t>リスク値</w:t>
            </w:r>
          </w:p>
          <w:p w14:paraId="0F740AEF" w14:textId="77777777" w:rsidR="0041410C" w:rsidRPr="00762ECC" w:rsidRDefault="0041410C" w:rsidP="005C10C7">
            <w:pPr>
              <w:pStyle w:val="afff6"/>
              <w:rPr>
                <w:szCs w:val="28"/>
              </w:rPr>
            </w:pPr>
            <w:r w:rsidRPr="00D15474">
              <w:rPr>
                <w:rFonts w:hint="eastAsia"/>
              </w:rPr>
              <w:t>リスクの大きさのこと。「情報資産の重要度（あるいはリスクが顕在化した</w:t>
            </w:r>
            <w:r>
              <w:rPr>
                <w:rFonts w:hint="eastAsia"/>
              </w:rPr>
              <w:t>とき</w:t>
            </w:r>
            <w:r w:rsidRPr="00D15474">
              <w:rPr>
                <w:rFonts w:hint="eastAsia"/>
              </w:rPr>
              <w:t>の被害の大きさ）」と「機密性・完全性・可用性を損なう事象の発生確率」の積で求められる。高、中、低のような段階評価を用いる場合と定量的に計算する場合がある。</w:t>
            </w:r>
          </w:p>
        </w:tc>
      </w:tr>
    </w:tbl>
    <w:p w14:paraId="7318E647" w14:textId="77777777" w:rsidR="0041410C" w:rsidRDefault="0041410C">
      <w:pPr>
        <w:ind w:firstLineChars="0" w:firstLine="0"/>
      </w:pPr>
    </w:p>
    <w:p w14:paraId="1D47397E" w14:textId="77777777" w:rsidR="0041410C" w:rsidRDefault="0041410C">
      <w:r>
        <w:rPr>
          <w:rFonts w:hint="eastAsia"/>
          <w:noProof/>
        </w:rPr>
        <mc:AlternateContent>
          <mc:Choice Requires="wps">
            <w:drawing>
              <wp:anchor distT="0" distB="0" distL="114300" distR="114300" simplePos="0" relativeHeight="251656322" behindDoc="0" locked="0" layoutInCell="1" allowOverlap="1" wp14:anchorId="2C548947" wp14:editId="16B88D27">
                <wp:simplePos x="0" y="0"/>
                <wp:positionH relativeFrom="margin">
                  <wp:posOffset>-139700</wp:posOffset>
                </wp:positionH>
                <wp:positionV relativeFrom="paragraph">
                  <wp:posOffset>4076065</wp:posOffset>
                </wp:positionV>
                <wp:extent cx="6661150" cy="369570"/>
                <wp:effectExtent l="0" t="0" r="0" b="0"/>
                <wp:wrapSquare wrapText="bothSides"/>
                <wp:docPr id="782895066" name="テキスト ボックス 60"/>
                <wp:cNvGraphicFramePr/>
                <a:graphic xmlns:a="http://schemas.openxmlformats.org/drawingml/2006/main">
                  <a:graphicData uri="http://schemas.microsoft.com/office/word/2010/wordprocessingShape">
                    <wps:wsp>
                      <wps:cNvSpPr txBox="1"/>
                      <wps:spPr>
                        <a:xfrm>
                          <a:off x="0" y="0"/>
                          <a:ext cx="6661150" cy="369570"/>
                        </a:xfrm>
                        <a:prstGeom prst="rect">
                          <a:avLst/>
                        </a:prstGeom>
                        <a:noFill/>
                      </wps:spPr>
                      <wps:txbx>
                        <w:txbxContent>
                          <w:p w14:paraId="3310D388" w14:textId="09DB7D6C" w:rsidR="0041410C" w:rsidRDefault="0041410C">
                            <w:pPr>
                              <w:pStyle w:val="aff2"/>
                            </w:pPr>
                            <w:r w:rsidRPr="00521B34">
                              <w:rPr>
                                <w:rFonts w:hint="eastAsia"/>
                                <w:color w:val="000000"/>
                              </w:rPr>
                              <w:t>図</w:t>
                            </w:r>
                            <w:r>
                              <w:rPr>
                                <w:rFonts w:hint="eastAsia"/>
                                <w:color w:val="000000"/>
                              </w:rPr>
                              <w:t>3</w:t>
                            </w:r>
                            <w:r w:rsidR="00D376FE">
                              <w:rPr>
                                <w:rFonts w:hint="eastAsia"/>
                                <w:color w:val="000000"/>
                              </w:rPr>
                              <w:t>4</w:t>
                            </w:r>
                            <w:r w:rsidRPr="00521B34">
                              <w:rPr>
                                <w:rFonts w:hint="eastAsia"/>
                                <w:color w:val="000000"/>
                              </w:rPr>
                              <w:t>.</w:t>
                            </w:r>
                            <w:r w:rsidRPr="00521B34">
                              <w:rPr>
                                <w:rFonts w:hint="eastAsia"/>
                              </w:rPr>
                              <w:t>脅威、脆弱性、情報資産、セーフガード（管理策）、リスクの関係</w:t>
                            </w:r>
                          </w:p>
                          <w:p w14:paraId="278FC613" w14:textId="77777777" w:rsidR="0041410C" w:rsidRPr="005179B3" w:rsidRDefault="0041410C">
                            <w:pPr>
                              <w:pStyle w:val="aff2"/>
                            </w:pPr>
                            <w:r w:rsidRPr="007F0511">
                              <w:t>(出典)</w:t>
                            </w:r>
                            <w:r w:rsidRPr="00521B34">
                              <w:rPr>
                                <w:rFonts w:hint="eastAsia"/>
                              </w:rPr>
                              <w:t>「</w:t>
                            </w:r>
                            <w:r w:rsidRPr="00521B34">
                              <w:t>ISO/IEC TR 13335-1</w:t>
                            </w:r>
                            <w:r w:rsidRPr="00521B34">
                              <w:rPr>
                                <w:rFonts w:hint="eastAsia"/>
                              </w:rPr>
                              <w:t>」をもとに作成</w:t>
                            </w:r>
                          </w:p>
                        </w:txbxContent>
                      </wps:txbx>
                      <wps:bodyPr wrap="square" rtlCol="0">
                        <a:noAutofit/>
                      </wps:bodyPr>
                    </wps:wsp>
                  </a:graphicData>
                </a:graphic>
                <wp14:sizeRelH relativeFrom="margin">
                  <wp14:pctWidth>0</wp14:pctWidth>
                </wp14:sizeRelH>
              </wp:anchor>
            </w:drawing>
          </mc:Choice>
          <mc:Fallback>
            <w:pict>
              <v:shape w14:anchorId="2C548947" id="テキスト ボックス 60" o:spid="_x0000_s1087" type="#_x0000_t202" style="position:absolute;left:0;text-align:left;margin-left:-11pt;margin-top:320.95pt;width:524.5pt;height:29.1pt;z-index:25165632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" filled="f" stroked="f">
                <v:textbox>
                  <w:txbxContent>
                    <w:p w14:paraId="3310D388" w14:textId="09DB7D6C" w:rsidR="0041410C" w:rsidRDefault="0041410C">
                      <w:pPr>
                        <w:pStyle w:val="aff2"/>
                      </w:pPr>
                      <w:r w:rsidRPr="00521B34">
                        <w:rPr>
                          <w:rFonts w:hint="eastAsia"/>
                          <w:color w:val="000000"/>
                        </w:rPr>
                        <w:t>図</w:t>
                      </w:r>
                      <w:r>
                        <w:rPr>
                          <w:rFonts w:hint="eastAsia"/>
                          <w:color w:val="000000"/>
                        </w:rPr>
                        <w:t>3</w:t>
                      </w:r>
                      <w:r w:rsidR="00D376FE">
                        <w:rPr>
                          <w:rFonts w:hint="eastAsia"/>
                          <w:color w:val="000000"/>
                        </w:rPr>
                        <w:t>4</w:t>
                      </w:r>
                      <w:r w:rsidRPr="00521B34">
                        <w:rPr>
                          <w:rFonts w:hint="eastAsia"/>
                          <w:color w:val="000000"/>
                        </w:rPr>
                        <w:t>.</w:t>
                      </w:r>
                      <w:r w:rsidRPr="00521B34">
                        <w:rPr>
                          <w:rFonts w:hint="eastAsia"/>
                        </w:rPr>
                        <w:t>脅威、脆弱性、情報資産、セーフガード（管理策）、リスクの関係</w:t>
                      </w:r>
                    </w:p>
                    <w:p w14:paraId="278FC613" w14:textId="77777777" w:rsidR="0041410C" w:rsidRPr="005179B3" w:rsidRDefault="0041410C">
                      <w:pPr>
                        <w:pStyle w:val="aff2"/>
                      </w:pPr>
                      <w:r w:rsidRPr="007F0511">
                        <w:t>(出典)</w:t>
                      </w:r>
                      <w:r w:rsidRPr="00521B34">
                        <w:rPr>
                          <w:rFonts w:hint="eastAsia"/>
                        </w:rPr>
                        <w:t>「</w:t>
                      </w:r>
                      <w:r w:rsidRPr="00521B34">
                        <w:t>ISO/IEC TR 13335-1</w:t>
                      </w:r>
                      <w:r w:rsidRPr="00521B34">
                        <w:rPr>
                          <w:rFonts w:hint="eastAsia"/>
                        </w:rPr>
                        <w:t>」をもとに作成</w:t>
                      </w:r>
                    </w:p>
                  </w:txbxContent>
                </v:textbox>
                <w10:wrap type="square" anchorx="margin"/>
              </v:shape>
            </w:pict>
          </mc:Fallback>
        </mc:AlternateContent>
      </w:r>
      <w:r>
        <w:rPr>
          <w:noProof/>
        </w:rPr>
        <w:drawing>
          <wp:anchor distT="0" distB="0" distL="114300" distR="114300" simplePos="0" relativeHeight="251656329" behindDoc="0" locked="0" layoutInCell="1" allowOverlap="1" wp14:anchorId="58A14D7F" wp14:editId="35D2F077">
            <wp:simplePos x="0" y="0"/>
            <wp:positionH relativeFrom="page">
              <wp:posOffset>311150</wp:posOffset>
            </wp:positionH>
            <wp:positionV relativeFrom="paragraph">
              <wp:posOffset>561340</wp:posOffset>
            </wp:positionV>
            <wp:extent cx="6667500" cy="3476625"/>
            <wp:effectExtent l="0" t="0" r="0" b="9525"/>
            <wp:wrapTopAndBottom/>
            <wp:docPr id="20185953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95348" name="Picture 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667500" cy="3476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908C6">
        <w:rPr>
          <w:rFonts w:hint="eastAsia"/>
        </w:rPr>
        <w:t>脅威、脆弱性、情報資産、セーフガード（管理策）、リスクの関係を</w:t>
      </w:r>
      <w:r>
        <w:rPr>
          <w:rFonts w:hint="eastAsia"/>
        </w:rPr>
        <w:t>わ</w:t>
      </w:r>
      <w:r w:rsidRPr="00D908C6">
        <w:rPr>
          <w:rFonts w:hint="eastAsia"/>
        </w:rPr>
        <w:t>かりやすく図で表すと以下のようになります。</w:t>
      </w:r>
    </w:p>
    <w:tbl>
      <w:tblPr>
        <w:tblStyle w:val="aa"/>
        <w:tblW w:w="10485" w:type="dxa"/>
        <w:tblLook w:val="04A0" w:firstRow="1" w:lastRow="0" w:firstColumn="1" w:lastColumn="0" w:noHBand="0" w:noVBand="1"/>
      </w:tblPr>
      <w:tblGrid>
        <w:gridCol w:w="1271"/>
        <w:gridCol w:w="4820"/>
        <w:gridCol w:w="708"/>
        <w:gridCol w:w="993"/>
        <w:gridCol w:w="1701"/>
        <w:gridCol w:w="992"/>
      </w:tblGrid>
      <w:tr w:rsidR="0041410C" w14:paraId="5CEC24A8" w14:textId="77777777">
        <w:tc>
          <w:tcPr>
            <w:tcW w:w="1271" w:type="dxa"/>
            <w:shd w:val="clear" w:color="auto" w:fill="215E99" w:themeFill="text2" w:themeFillTint="BF"/>
          </w:tcPr>
          <w:p w14:paraId="50754873" w14:textId="77777777" w:rsidR="0041410C" w:rsidRDefault="0041410C">
            <w:pPr>
              <w:pStyle w:val="aff0"/>
            </w:pPr>
            <w:r>
              <w:rPr>
                <w:rFonts w:hint="eastAsia"/>
              </w:rPr>
              <w:t>ケース</w:t>
            </w:r>
          </w:p>
        </w:tc>
        <w:tc>
          <w:tcPr>
            <w:tcW w:w="4820" w:type="dxa"/>
            <w:shd w:val="clear" w:color="auto" w:fill="215E99" w:themeFill="text2" w:themeFillTint="BF"/>
          </w:tcPr>
          <w:p w14:paraId="3E694E07" w14:textId="77777777" w:rsidR="0041410C" w:rsidRDefault="0041410C">
            <w:pPr>
              <w:pStyle w:val="aff0"/>
            </w:pPr>
            <w:r w:rsidRPr="00F61CE5">
              <w:rPr>
                <w:rFonts w:hint="eastAsia"/>
              </w:rPr>
              <w:t>図の説明</w:t>
            </w:r>
          </w:p>
        </w:tc>
        <w:tc>
          <w:tcPr>
            <w:tcW w:w="708" w:type="dxa"/>
            <w:shd w:val="clear" w:color="auto" w:fill="215E99" w:themeFill="text2" w:themeFillTint="BF"/>
          </w:tcPr>
          <w:p w14:paraId="68E32BBF" w14:textId="77777777" w:rsidR="0041410C" w:rsidRDefault="0041410C">
            <w:pPr>
              <w:pStyle w:val="aff0"/>
            </w:pPr>
            <w:r>
              <w:rPr>
                <w:rFonts w:hint="eastAsia"/>
              </w:rPr>
              <w:t>脅威</w:t>
            </w:r>
          </w:p>
        </w:tc>
        <w:tc>
          <w:tcPr>
            <w:tcW w:w="993" w:type="dxa"/>
            <w:shd w:val="clear" w:color="auto" w:fill="215E99" w:themeFill="text2" w:themeFillTint="BF"/>
          </w:tcPr>
          <w:p w14:paraId="6E1229FB" w14:textId="77777777" w:rsidR="0041410C" w:rsidRDefault="0041410C">
            <w:pPr>
              <w:pStyle w:val="aff0"/>
            </w:pPr>
            <w:r>
              <w:rPr>
                <w:rFonts w:hint="eastAsia"/>
              </w:rPr>
              <w:t>脆弱性</w:t>
            </w:r>
          </w:p>
        </w:tc>
        <w:tc>
          <w:tcPr>
            <w:tcW w:w="1701" w:type="dxa"/>
            <w:shd w:val="clear" w:color="auto" w:fill="215E99" w:themeFill="text2" w:themeFillTint="BF"/>
          </w:tcPr>
          <w:p w14:paraId="49E17C17" w14:textId="77777777" w:rsidR="0041410C" w:rsidRDefault="0041410C">
            <w:pPr>
              <w:pStyle w:val="aff0"/>
            </w:pPr>
            <w:r>
              <w:rPr>
                <w:rFonts w:hint="eastAsia"/>
              </w:rPr>
              <w:t>セーフガード（管理策）</w:t>
            </w:r>
          </w:p>
        </w:tc>
        <w:tc>
          <w:tcPr>
            <w:tcW w:w="992" w:type="dxa"/>
            <w:shd w:val="clear" w:color="auto" w:fill="215E99" w:themeFill="text2" w:themeFillTint="BF"/>
          </w:tcPr>
          <w:p w14:paraId="6A626C93" w14:textId="77777777" w:rsidR="0041410C" w:rsidRDefault="0041410C">
            <w:pPr>
              <w:pStyle w:val="aff0"/>
            </w:pPr>
            <w:r>
              <w:rPr>
                <w:rFonts w:hint="eastAsia"/>
              </w:rPr>
              <w:t>リスク</w:t>
            </w:r>
          </w:p>
        </w:tc>
      </w:tr>
      <w:tr w:rsidR="0041410C" w14:paraId="6A6494E0" w14:textId="77777777">
        <w:tc>
          <w:tcPr>
            <w:tcW w:w="1271" w:type="dxa"/>
            <w:vMerge w:val="restart"/>
            <w:shd w:val="clear" w:color="auto" w:fill="F2F2F2" w:themeFill="background1" w:themeFillShade="F2"/>
          </w:tcPr>
          <w:p w14:paraId="6A473864" w14:textId="77777777" w:rsidR="0041410C" w:rsidRPr="007C055B" w:rsidRDefault="0041410C">
            <w:pPr>
              <w:pStyle w:val="afff8"/>
            </w:pPr>
            <w:r w:rsidRPr="007C055B">
              <w:t>ケース</w:t>
            </w:r>
            <w:r w:rsidRPr="007C055B">
              <w:rPr>
                <w:rFonts w:hint="eastAsia"/>
              </w:rPr>
              <w:t>1</w:t>
            </w:r>
          </w:p>
        </w:tc>
        <w:tc>
          <w:tcPr>
            <w:tcW w:w="4820" w:type="dxa"/>
          </w:tcPr>
          <w:p w14:paraId="494B3BBB" w14:textId="77777777" w:rsidR="0041410C" w:rsidRPr="008711C7" w:rsidRDefault="0041410C">
            <w:pPr>
              <w:pStyle w:val="afff8"/>
            </w:pPr>
            <w:r w:rsidRPr="000551EF">
              <w:t>1つのセーフガードが、リスクを低減することに効果的と見られる場合</w:t>
            </w:r>
          </w:p>
        </w:tc>
        <w:tc>
          <w:tcPr>
            <w:tcW w:w="708" w:type="dxa"/>
            <w:vMerge w:val="restart"/>
          </w:tcPr>
          <w:p w14:paraId="663F41E2" w14:textId="77777777" w:rsidR="0041410C" w:rsidRDefault="0041410C" w:rsidP="005C10C7">
            <w:pPr>
              <w:pStyle w:val="afff6"/>
            </w:pPr>
            <w:r>
              <w:rPr>
                <w:rFonts w:hint="eastAsia"/>
              </w:rPr>
              <w:t>あり</w:t>
            </w:r>
          </w:p>
        </w:tc>
        <w:tc>
          <w:tcPr>
            <w:tcW w:w="993" w:type="dxa"/>
            <w:vMerge w:val="restart"/>
          </w:tcPr>
          <w:p w14:paraId="23CF69D9" w14:textId="77777777" w:rsidR="0041410C" w:rsidRDefault="0041410C" w:rsidP="005C10C7">
            <w:pPr>
              <w:pStyle w:val="afff6"/>
            </w:pPr>
            <w:r>
              <w:rPr>
                <w:rFonts w:hint="eastAsia"/>
              </w:rPr>
              <w:t>あり</w:t>
            </w:r>
          </w:p>
        </w:tc>
        <w:tc>
          <w:tcPr>
            <w:tcW w:w="1701" w:type="dxa"/>
            <w:vMerge w:val="restart"/>
          </w:tcPr>
          <w:p w14:paraId="671C6F23" w14:textId="77777777" w:rsidR="0041410C" w:rsidRDefault="0041410C" w:rsidP="005C10C7">
            <w:pPr>
              <w:pStyle w:val="afff6"/>
            </w:pPr>
            <w:r>
              <w:rPr>
                <w:rFonts w:hint="eastAsia"/>
              </w:rPr>
              <w:t>あり</w:t>
            </w:r>
          </w:p>
        </w:tc>
        <w:tc>
          <w:tcPr>
            <w:tcW w:w="992" w:type="dxa"/>
            <w:vMerge w:val="restart"/>
          </w:tcPr>
          <w:p w14:paraId="48E09297" w14:textId="77777777" w:rsidR="0041410C" w:rsidRDefault="0041410C" w:rsidP="005C10C7">
            <w:pPr>
              <w:pStyle w:val="afff6"/>
            </w:pPr>
            <w:r>
              <w:rPr>
                <w:rFonts w:hint="eastAsia"/>
              </w:rPr>
              <w:t>低減</w:t>
            </w:r>
          </w:p>
        </w:tc>
      </w:tr>
      <w:tr w:rsidR="0041410C" w14:paraId="37A24F4A" w14:textId="77777777">
        <w:tc>
          <w:tcPr>
            <w:tcW w:w="1271" w:type="dxa"/>
            <w:vMerge/>
            <w:shd w:val="clear" w:color="auto" w:fill="F2F2F2" w:themeFill="background1" w:themeFillShade="F2"/>
          </w:tcPr>
          <w:p w14:paraId="2FB05667" w14:textId="77777777" w:rsidR="0041410C" w:rsidRPr="007C055B" w:rsidRDefault="0041410C">
            <w:pPr>
              <w:pStyle w:val="afff8"/>
            </w:pPr>
          </w:p>
        </w:tc>
        <w:tc>
          <w:tcPr>
            <w:tcW w:w="4820" w:type="dxa"/>
          </w:tcPr>
          <w:p w14:paraId="1AEF7F04" w14:textId="77777777" w:rsidR="0041410C" w:rsidRDefault="0041410C">
            <w:pPr>
              <w:ind w:firstLineChars="0" w:firstLine="0"/>
            </w:pPr>
            <w:r w:rsidRPr="008711C7">
              <w:rPr>
                <w:rFonts w:hint="eastAsia"/>
              </w:rPr>
              <w:t>脆弱性</w:t>
            </w:r>
            <w:r w:rsidRPr="005C10C7">
              <w:rPr>
                <w:rStyle w:val="afff7"/>
                <w:rFonts w:hint="eastAsia"/>
              </w:rPr>
              <w:t>に対応する脅威がありますが、セーフガードがある（セキュリティ対策がなされている）ので、リスクは残留リスクまで低減されています。</w:t>
            </w:r>
          </w:p>
        </w:tc>
        <w:tc>
          <w:tcPr>
            <w:tcW w:w="708" w:type="dxa"/>
            <w:vMerge/>
          </w:tcPr>
          <w:p w14:paraId="70E88EDF" w14:textId="77777777" w:rsidR="0041410C" w:rsidRDefault="0041410C">
            <w:pPr>
              <w:pStyle w:val="afffffa"/>
            </w:pPr>
          </w:p>
        </w:tc>
        <w:tc>
          <w:tcPr>
            <w:tcW w:w="993" w:type="dxa"/>
            <w:vMerge/>
          </w:tcPr>
          <w:p w14:paraId="24BDF9B9" w14:textId="77777777" w:rsidR="0041410C" w:rsidRDefault="0041410C">
            <w:pPr>
              <w:pStyle w:val="afffffa"/>
            </w:pPr>
          </w:p>
        </w:tc>
        <w:tc>
          <w:tcPr>
            <w:tcW w:w="1701" w:type="dxa"/>
            <w:vMerge/>
          </w:tcPr>
          <w:p w14:paraId="2721F9A9" w14:textId="77777777" w:rsidR="0041410C" w:rsidRDefault="0041410C">
            <w:pPr>
              <w:pStyle w:val="afffffa"/>
            </w:pPr>
          </w:p>
        </w:tc>
        <w:tc>
          <w:tcPr>
            <w:tcW w:w="992" w:type="dxa"/>
            <w:vMerge/>
          </w:tcPr>
          <w:p w14:paraId="5D739EDC" w14:textId="77777777" w:rsidR="0041410C" w:rsidRDefault="0041410C">
            <w:pPr>
              <w:pStyle w:val="afffffa"/>
            </w:pPr>
          </w:p>
        </w:tc>
      </w:tr>
      <w:tr w:rsidR="0041410C" w14:paraId="2DC6A7AA" w14:textId="77777777">
        <w:tc>
          <w:tcPr>
            <w:tcW w:w="1271" w:type="dxa"/>
            <w:vMerge w:val="restart"/>
            <w:shd w:val="clear" w:color="auto" w:fill="F2F2F2" w:themeFill="background1" w:themeFillShade="F2"/>
          </w:tcPr>
          <w:p w14:paraId="68C89CE7" w14:textId="77777777" w:rsidR="0041410C" w:rsidRPr="007C055B" w:rsidRDefault="0041410C">
            <w:pPr>
              <w:pStyle w:val="afff8"/>
            </w:pPr>
            <w:r w:rsidRPr="007C055B">
              <w:t>ケース</w:t>
            </w:r>
            <w:r w:rsidRPr="007C055B">
              <w:rPr>
                <w:rFonts w:hint="eastAsia"/>
              </w:rPr>
              <w:t>2</w:t>
            </w:r>
          </w:p>
        </w:tc>
        <w:tc>
          <w:tcPr>
            <w:tcW w:w="4820" w:type="dxa"/>
          </w:tcPr>
          <w:p w14:paraId="73382DA5" w14:textId="77777777" w:rsidR="0041410C" w:rsidRPr="008711C7" w:rsidRDefault="0041410C">
            <w:pPr>
              <w:pStyle w:val="afff8"/>
            </w:pPr>
            <w:r w:rsidRPr="00723A4E">
              <w:t>1つのセーフガードが、複数の脆弱性を悪用する脅威と関連するリスクを低減することに効果的と見られる場合</w:t>
            </w:r>
          </w:p>
        </w:tc>
        <w:tc>
          <w:tcPr>
            <w:tcW w:w="708" w:type="dxa"/>
            <w:vMerge w:val="restart"/>
          </w:tcPr>
          <w:p w14:paraId="4D3C0A14" w14:textId="77777777" w:rsidR="0041410C" w:rsidRDefault="0041410C" w:rsidP="005C10C7">
            <w:pPr>
              <w:pStyle w:val="afff6"/>
            </w:pPr>
            <w:r>
              <w:rPr>
                <w:rFonts w:hint="eastAsia"/>
              </w:rPr>
              <w:t>あり</w:t>
            </w:r>
          </w:p>
        </w:tc>
        <w:tc>
          <w:tcPr>
            <w:tcW w:w="993" w:type="dxa"/>
            <w:vMerge w:val="restart"/>
          </w:tcPr>
          <w:p w14:paraId="135B73EA" w14:textId="7452BDE0" w:rsidR="0041410C" w:rsidRDefault="0041410C" w:rsidP="005C10C7">
            <w:pPr>
              <w:pStyle w:val="afff6"/>
            </w:pPr>
            <w:r>
              <w:rPr>
                <w:rFonts w:hint="eastAsia"/>
              </w:rPr>
              <w:t>あり</w:t>
            </w:r>
            <w:r w:rsidR="00EC001B">
              <w:rPr>
                <w:rFonts w:hint="eastAsia"/>
              </w:rPr>
              <w:t>（</w:t>
            </w:r>
            <w:r>
              <w:rPr>
                <w:rFonts w:hint="eastAsia"/>
              </w:rPr>
              <w:t>複数</w:t>
            </w:r>
            <w:r w:rsidR="00EC001B">
              <w:rPr>
                <w:rFonts w:hint="eastAsia"/>
              </w:rPr>
              <w:t>）</w:t>
            </w:r>
          </w:p>
        </w:tc>
        <w:tc>
          <w:tcPr>
            <w:tcW w:w="1701" w:type="dxa"/>
            <w:vMerge w:val="restart"/>
          </w:tcPr>
          <w:p w14:paraId="367A98E6" w14:textId="77777777" w:rsidR="0041410C" w:rsidRDefault="0041410C" w:rsidP="005C10C7">
            <w:pPr>
              <w:pStyle w:val="afff6"/>
            </w:pPr>
            <w:r>
              <w:rPr>
                <w:rFonts w:hint="eastAsia"/>
              </w:rPr>
              <w:t>あり</w:t>
            </w:r>
          </w:p>
        </w:tc>
        <w:tc>
          <w:tcPr>
            <w:tcW w:w="992" w:type="dxa"/>
            <w:vMerge w:val="restart"/>
          </w:tcPr>
          <w:p w14:paraId="18486E92" w14:textId="77777777" w:rsidR="0041410C" w:rsidRDefault="0041410C" w:rsidP="005C10C7">
            <w:pPr>
              <w:pStyle w:val="afff6"/>
            </w:pPr>
            <w:r>
              <w:rPr>
                <w:rFonts w:hint="eastAsia"/>
              </w:rPr>
              <w:t>低減</w:t>
            </w:r>
          </w:p>
        </w:tc>
      </w:tr>
      <w:tr w:rsidR="0041410C" w14:paraId="54CA0952" w14:textId="77777777">
        <w:tc>
          <w:tcPr>
            <w:tcW w:w="1271" w:type="dxa"/>
            <w:vMerge/>
            <w:shd w:val="clear" w:color="auto" w:fill="F2F2F2" w:themeFill="background1" w:themeFillShade="F2"/>
          </w:tcPr>
          <w:p w14:paraId="391AE951" w14:textId="77777777" w:rsidR="0041410C" w:rsidRPr="007C055B" w:rsidRDefault="0041410C">
            <w:pPr>
              <w:pStyle w:val="afff8"/>
            </w:pPr>
          </w:p>
        </w:tc>
        <w:tc>
          <w:tcPr>
            <w:tcW w:w="4820" w:type="dxa"/>
          </w:tcPr>
          <w:p w14:paraId="5875A9FB" w14:textId="77777777" w:rsidR="0041410C" w:rsidRPr="008711C7" w:rsidRDefault="0041410C" w:rsidP="005C10C7">
            <w:pPr>
              <w:pStyle w:val="afff6"/>
            </w:pPr>
            <w:r w:rsidRPr="00A73D08">
              <w:rPr>
                <w:rFonts w:hint="eastAsia"/>
              </w:rPr>
              <w:t>複数の脆弱性があり、それを悪用する可能性のある脅威がありますが、</w:t>
            </w:r>
            <w:r w:rsidRPr="00A73D08">
              <w:t>1つのセーフガード（セキュリティ対策）によってリスクを残留リスクまで低減できるケースです。</w:t>
            </w:r>
          </w:p>
        </w:tc>
        <w:tc>
          <w:tcPr>
            <w:tcW w:w="708" w:type="dxa"/>
            <w:vMerge/>
          </w:tcPr>
          <w:p w14:paraId="3506EF0E" w14:textId="77777777" w:rsidR="0041410C" w:rsidRDefault="0041410C">
            <w:pPr>
              <w:pStyle w:val="afffffa"/>
            </w:pPr>
          </w:p>
        </w:tc>
        <w:tc>
          <w:tcPr>
            <w:tcW w:w="993" w:type="dxa"/>
            <w:vMerge/>
          </w:tcPr>
          <w:p w14:paraId="660DC300" w14:textId="77777777" w:rsidR="0041410C" w:rsidRDefault="0041410C">
            <w:pPr>
              <w:pStyle w:val="afffffa"/>
            </w:pPr>
          </w:p>
        </w:tc>
        <w:tc>
          <w:tcPr>
            <w:tcW w:w="1701" w:type="dxa"/>
            <w:vMerge/>
          </w:tcPr>
          <w:p w14:paraId="38FECBD0" w14:textId="77777777" w:rsidR="0041410C" w:rsidRDefault="0041410C">
            <w:pPr>
              <w:pStyle w:val="afffffa"/>
            </w:pPr>
          </w:p>
        </w:tc>
        <w:tc>
          <w:tcPr>
            <w:tcW w:w="992" w:type="dxa"/>
            <w:vMerge/>
          </w:tcPr>
          <w:p w14:paraId="21DDCB39" w14:textId="77777777" w:rsidR="0041410C" w:rsidRDefault="0041410C">
            <w:pPr>
              <w:pStyle w:val="afffffa"/>
            </w:pPr>
          </w:p>
        </w:tc>
      </w:tr>
      <w:tr w:rsidR="0041410C" w14:paraId="420EE0CE" w14:textId="77777777">
        <w:tc>
          <w:tcPr>
            <w:tcW w:w="1271" w:type="dxa"/>
            <w:vMerge w:val="restart"/>
            <w:shd w:val="clear" w:color="auto" w:fill="F2F2F2" w:themeFill="background1" w:themeFillShade="F2"/>
          </w:tcPr>
          <w:p w14:paraId="65D470CB" w14:textId="77777777" w:rsidR="0041410C" w:rsidRPr="007C055B" w:rsidRDefault="0041410C">
            <w:pPr>
              <w:pStyle w:val="afff8"/>
            </w:pPr>
            <w:r w:rsidRPr="007C055B">
              <w:t>ケース</w:t>
            </w:r>
            <w:r w:rsidRPr="007C055B">
              <w:rPr>
                <w:rFonts w:hint="eastAsia"/>
              </w:rPr>
              <w:t>3</w:t>
            </w:r>
          </w:p>
        </w:tc>
        <w:tc>
          <w:tcPr>
            <w:tcW w:w="4820" w:type="dxa"/>
          </w:tcPr>
          <w:p w14:paraId="21F80C11" w14:textId="77777777" w:rsidR="0041410C" w:rsidRPr="008711C7" w:rsidRDefault="0041410C">
            <w:pPr>
              <w:pStyle w:val="afff8"/>
            </w:pPr>
            <w:r w:rsidRPr="00C80402">
              <w:rPr>
                <w:rFonts w:hint="eastAsia"/>
              </w:rPr>
              <w:t>複数のセーフガードの組み合わせが、リスクの低減に有効な場合</w:t>
            </w:r>
          </w:p>
        </w:tc>
        <w:tc>
          <w:tcPr>
            <w:tcW w:w="708" w:type="dxa"/>
            <w:vMerge w:val="restart"/>
          </w:tcPr>
          <w:p w14:paraId="43F3A65E" w14:textId="77777777" w:rsidR="0041410C" w:rsidRDefault="0041410C" w:rsidP="005C10C7">
            <w:pPr>
              <w:pStyle w:val="afff6"/>
            </w:pPr>
            <w:r>
              <w:rPr>
                <w:rFonts w:hint="eastAsia"/>
              </w:rPr>
              <w:t>あり</w:t>
            </w:r>
          </w:p>
        </w:tc>
        <w:tc>
          <w:tcPr>
            <w:tcW w:w="993" w:type="dxa"/>
            <w:vMerge w:val="restart"/>
          </w:tcPr>
          <w:p w14:paraId="754234D8" w14:textId="77777777" w:rsidR="0041410C" w:rsidRDefault="0041410C" w:rsidP="005C10C7">
            <w:pPr>
              <w:pStyle w:val="afff6"/>
            </w:pPr>
            <w:r>
              <w:rPr>
                <w:rFonts w:hint="eastAsia"/>
              </w:rPr>
              <w:t>あり</w:t>
            </w:r>
          </w:p>
        </w:tc>
        <w:tc>
          <w:tcPr>
            <w:tcW w:w="1701" w:type="dxa"/>
            <w:vMerge w:val="restart"/>
          </w:tcPr>
          <w:p w14:paraId="07F2345D" w14:textId="7FD9729B" w:rsidR="0041410C" w:rsidRDefault="0041410C" w:rsidP="005C10C7">
            <w:pPr>
              <w:pStyle w:val="afff6"/>
            </w:pPr>
            <w:r>
              <w:rPr>
                <w:rFonts w:hint="eastAsia"/>
              </w:rPr>
              <w:t>あり</w:t>
            </w:r>
            <w:r w:rsidR="00EC001B">
              <w:rPr>
                <w:rFonts w:hint="eastAsia"/>
              </w:rPr>
              <w:t>（</w:t>
            </w:r>
            <w:r>
              <w:rPr>
                <w:rFonts w:hint="eastAsia"/>
              </w:rPr>
              <w:t>多段</w:t>
            </w:r>
            <w:r w:rsidR="00EC001B">
              <w:rPr>
                <w:rFonts w:hint="eastAsia"/>
              </w:rPr>
              <w:t>）</w:t>
            </w:r>
          </w:p>
        </w:tc>
        <w:tc>
          <w:tcPr>
            <w:tcW w:w="992" w:type="dxa"/>
            <w:vMerge w:val="restart"/>
          </w:tcPr>
          <w:p w14:paraId="71CF8ADB" w14:textId="77777777" w:rsidR="0041410C" w:rsidRDefault="0041410C" w:rsidP="005C10C7">
            <w:pPr>
              <w:pStyle w:val="afff6"/>
            </w:pPr>
            <w:r>
              <w:rPr>
                <w:rFonts w:hint="eastAsia"/>
              </w:rPr>
              <w:t>低減</w:t>
            </w:r>
          </w:p>
        </w:tc>
      </w:tr>
      <w:tr w:rsidR="0041410C" w14:paraId="3821AE43" w14:textId="77777777">
        <w:tc>
          <w:tcPr>
            <w:tcW w:w="1271" w:type="dxa"/>
            <w:vMerge/>
            <w:shd w:val="clear" w:color="auto" w:fill="F2F2F2" w:themeFill="background1" w:themeFillShade="F2"/>
          </w:tcPr>
          <w:p w14:paraId="4FD31261" w14:textId="77777777" w:rsidR="0041410C" w:rsidRPr="007C055B" w:rsidRDefault="0041410C">
            <w:pPr>
              <w:pStyle w:val="afff8"/>
            </w:pPr>
          </w:p>
        </w:tc>
        <w:tc>
          <w:tcPr>
            <w:tcW w:w="4820" w:type="dxa"/>
          </w:tcPr>
          <w:p w14:paraId="6F750161" w14:textId="77777777" w:rsidR="0041410C" w:rsidRPr="008711C7" w:rsidRDefault="0041410C" w:rsidP="005C10C7">
            <w:pPr>
              <w:pStyle w:val="afff6"/>
            </w:pPr>
            <w:r w:rsidRPr="00C80402">
              <w:rPr>
                <w:rFonts w:hint="eastAsia"/>
              </w:rPr>
              <w:t>脆弱性に対応する脅威がありますが、その脅威に対応する複数のセーフガードがあり（複数のセキュリティ対策がなされており）リスクは残留リスクまで低減されているケースです。一般的に、リスクを受容可能なレベルに低減するために、多数のセーフガードが必要になるケースは珍しくありません。</w:t>
            </w:r>
          </w:p>
        </w:tc>
        <w:tc>
          <w:tcPr>
            <w:tcW w:w="708" w:type="dxa"/>
            <w:vMerge/>
          </w:tcPr>
          <w:p w14:paraId="76C2E6E3" w14:textId="77777777" w:rsidR="0041410C" w:rsidRDefault="0041410C">
            <w:pPr>
              <w:pStyle w:val="afffffa"/>
            </w:pPr>
          </w:p>
        </w:tc>
        <w:tc>
          <w:tcPr>
            <w:tcW w:w="993" w:type="dxa"/>
            <w:vMerge/>
          </w:tcPr>
          <w:p w14:paraId="2E208E06" w14:textId="77777777" w:rsidR="0041410C" w:rsidRDefault="0041410C">
            <w:pPr>
              <w:pStyle w:val="afffffa"/>
            </w:pPr>
          </w:p>
        </w:tc>
        <w:tc>
          <w:tcPr>
            <w:tcW w:w="1701" w:type="dxa"/>
            <w:vMerge/>
          </w:tcPr>
          <w:p w14:paraId="31F543E3" w14:textId="77777777" w:rsidR="0041410C" w:rsidRDefault="0041410C">
            <w:pPr>
              <w:pStyle w:val="afffffa"/>
            </w:pPr>
          </w:p>
        </w:tc>
        <w:tc>
          <w:tcPr>
            <w:tcW w:w="992" w:type="dxa"/>
            <w:vMerge/>
          </w:tcPr>
          <w:p w14:paraId="293A2EC9" w14:textId="77777777" w:rsidR="0041410C" w:rsidRDefault="0041410C">
            <w:pPr>
              <w:pStyle w:val="afffffa"/>
            </w:pPr>
          </w:p>
        </w:tc>
      </w:tr>
      <w:tr w:rsidR="0041410C" w14:paraId="31CCD997" w14:textId="77777777">
        <w:tc>
          <w:tcPr>
            <w:tcW w:w="1271" w:type="dxa"/>
            <w:vMerge w:val="restart"/>
            <w:shd w:val="clear" w:color="auto" w:fill="F2F2F2" w:themeFill="background1" w:themeFillShade="F2"/>
          </w:tcPr>
          <w:p w14:paraId="7F2700A0" w14:textId="77777777" w:rsidR="0041410C" w:rsidRPr="007C055B" w:rsidRDefault="0041410C">
            <w:pPr>
              <w:pStyle w:val="afff8"/>
            </w:pPr>
            <w:r w:rsidRPr="007C055B">
              <w:t>ケース</w:t>
            </w:r>
            <w:r w:rsidRPr="007C055B">
              <w:rPr>
                <w:rFonts w:hint="eastAsia"/>
              </w:rPr>
              <w:t>4</w:t>
            </w:r>
          </w:p>
        </w:tc>
        <w:tc>
          <w:tcPr>
            <w:tcW w:w="4820" w:type="dxa"/>
          </w:tcPr>
          <w:p w14:paraId="164FF47C" w14:textId="77777777" w:rsidR="0041410C" w:rsidRPr="008711C7" w:rsidRDefault="0041410C">
            <w:pPr>
              <w:pStyle w:val="afff8"/>
            </w:pPr>
            <w:r w:rsidRPr="00C80402">
              <w:rPr>
                <w:rFonts w:hint="eastAsia"/>
              </w:rPr>
              <w:t>脆弱性を悪用する可能性がある脅威があるが、そのリスクが受容可能とみなされる場合</w:t>
            </w:r>
          </w:p>
        </w:tc>
        <w:tc>
          <w:tcPr>
            <w:tcW w:w="708" w:type="dxa"/>
            <w:vMerge w:val="restart"/>
          </w:tcPr>
          <w:p w14:paraId="1463045A" w14:textId="77777777" w:rsidR="0041410C" w:rsidRDefault="0041410C" w:rsidP="005C10C7">
            <w:pPr>
              <w:pStyle w:val="afff6"/>
            </w:pPr>
            <w:r>
              <w:rPr>
                <w:rFonts w:hint="eastAsia"/>
              </w:rPr>
              <w:t>あり</w:t>
            </w:r>
          </w:p>
        </w:tc>
        <w:tc>
          <w:tcPr>
            <w:tcW w:w="993" w:type="dxa"/>
            <w:vMerge w:val="restart"/>
          </w:tcPr>
          <w:p w14:paraId="35AAB93A" w14:textId="77777777" w:rsidR="0041410C" w:rsidRDefault="0041410C" w:rsidP="005C10C7">
            <w:pPr>
              <w:pStyle w:val="afff6"/>
            </w:pPr>
            <w:r>
              <w:rPr>
                <w:rFonts w:hint="eastAsia"/>
              </w:rPr>
              <w:t>あり</w:t>
            </w:r>
          </w:p>
        </w:tc>
        <w:tc>
          <w:tcPr>
            <w:tcW w:w="1701" w:type="dxa"/>
            <w:vMerge w:val="restart"/>
          </w:tcPr>
          <w:p w14:paraId="7190B950" w14:textId="77777777" w:rsidR="0041410C" w:rsidRDefault="0041410C" w:rsidP="005C10C7">
            <w:pPr>
              <w:pStyle w:val="afff6"/>
            </w:pPr>
            <w:r>
              <w:rPr>
                <w:rFonts w:hint="eastAsia"/>
              </w:rPr>
              <w:t>あり</w:t>
            </w:r>
          </w:p>
        </w:tc>
        <w:tc>
          <w:tcPr>
            <w:tcW w:w="992" w:type="dxa"/>
            <w:vMerge w:val="restart"/>
          </w:tcPr>
          <w:p w14:paraId="58222AB2" w14:textId="77777777" w:rsidR="0041410C" w:rsidRDefault="0041410C" w:rsidP="005C10C7">
            <w:pPr>
              <w:pStyle w:val="afff6"/>
            </w:pPr>
            <w:r>
              <w:rPr>
                <w:rFonts w:hint="eastAsia"/>
              </w:rPr>
              <w:t>受容</w:t>
            </w:r>
          </w:p>
        </w:tc>
      </w:tr>
      <w:tr w:rsidR="0041410C" w14:paraId="65183132" w14:textId="77777777">
        <w:tc>
          <w:tcPr>
            <w:tcW w:w="1271" w:type="dxa"/>
            <w:vMerge/>
            <w:shd w:val="clear" w:color="auto" w:fill="F2F2F2" w:themeFill="background1" w:themeFillShade="F2"/>
          </w:tcPr>
          <w:p w14:paraId="1AC4310D" w14:textId="77777777" w:rsidR="0041410C" w:rsidRPr="007C055B" w:rsidRDefault="0041410C">
            <w:pPr>
              <w:pStyle w:val="afff8"/>
            </w:pPr>
          </w:p>
        </w:tc>
        <w:tc>
          <w:tcPr>
            <w:tcW w:w="4820" w:type="dxa"/>
          </w:tcPr>
          <w:p w14:paraId="739A863A" w14:textId="77777777" w:rsidR="0041410C" w:rsidRPr="008711C7" w:rsidRDefault="0041410C" w:rsidP="005C10C7">
            <w:pPr>
              <w:pStyle w:val="afff6"/>
            </w:pPr>
            <w:r w:rsidRPr="00C80402">
              <w:rPr>
                <w:rFonts w:hint="eastAsia"/>
              </w:rPr>
              <w:t>リスクが受容可能なレベル以下であるため、セーブガード（セキュリティ対策）の必要がありません。</w:t>
            </w:r>
          </w:p>
        </w:tc>
        <w:tc>
          <w:tcPr>
            <w:tcW w:w="708" w:type="dxa"/>
            <w:vMerge/>
          </w:tcPr>
          <w:p w14:paraId="0A1C5C5B" w14:textId="77777777" w:rsidR="0041410C" w:rsidRDefault="0041410C">
            <w:pPr>
              <w:pStyle w:val="afffffa"/>
            </w:pPr>
          </w:p>
        </w:tc>
        <w:tc>
          <w:tcPr>
            <w:tcW w:w="993" w:type="dxa"/>
            <w:vMerge/>
          </w:tcPr>
          <w:p w14:paraId="7D0FB724" w14:textId="77777777" w:rsidR="0041410C" w:rsidRDefault="0041410C">
            <w:pPr>
              <w:pStyle w:val="afffffa"/>
            </w:pPr>
          </w:p>
        </w:tc>
        <w:tc>
          <w:tcPr>
            <w:tcW w:w="1701" w:type="dxa"/>
            <w:vMerge/>
          </w:tcPr>
          <w:p w14:paraId="5EF1E719" w14:textId="77777777" w:rsidR="0041410C" w:rsidRDefault="0041410C">
            <w:pPr>
              <w:pStyle w:val="afffffa"/>
            </w:pPr>
          </w:p>
        </w:tc>
        <w:tc>
          <w:tcPr>
            <w:tcW w:w="992" w:type="dxa"/>
            <w:vMerge/>
          </w:tcPr>
          <w:p w14:paraId="013B9037" w14:textId="77777777" w:rsidR="0041410C" w:rsidRDefault="0041410C">
            <w:pPr>
              <w:pStyle w:val="afffffa"/>
            </w:pPr>
          </w:p>
        </w:tc>
      </w:tr>
      <w:tr w:rsidR="0041410C" w14:paraId="4415E6E5" w14:textId="77777777">
        <w:tc>
          <w:tcPr>
            <w:tcW w:w="1271" w:type="dxa"/>
            <w:vMerge w:val="restart"/>
            <w:shd w:val="clear" w:color="auto" w:fill="F2F2F2" w:themeFill="background1" w:themeFillShade="F2"/>
          </w:tcPr>
          <w:p w14:paraId="6C24333D" w14:textId="77777777" w:rsidR="0041410C" w:rsidRPr="007C055B" w:rsidRDefault="0041410C">
            <w:pPr>
              <w:pStyle w:val="afff8"/>
            </w:pPr>
            <w:r w:rsidRPr="007C055B">
              <w:t>ケース</w:t>
            </w:r>
            <w:r w:rsidRPr="007C055B">
              <w:rPr>
                <w:rFonts w:hint="eastAsia"/>
              </w:rPr>
              <w:t>5</w:t>
            </w:r>
          </w:p>
        </w:tc>
        <w:tc>
          <w:tcPr>
            <w:tcW w:w="4820" w:type="dxa"/>
          </w:tcPr>
          <w:p w14:paraId="43CE9BED" w14:textId="77777777" w:rsidR="0041410C" w:rsidRPr="008711C7" w:rsidRDefault="0041410C">
            <w:pPr>
              <w:pStyle w:val="afff8"/>
            </w:pPr>
            <w:r w:rsidRPr="00C80402">
              <w:rPr>
                <w:rFonts w:hint="eastAsia"/>
              </w:rPr>
              <w:t>脆弱性に対応する既知の脅威がない場合</w:t>
            </w:r>
          </w:p>
        </w:tc>
        <w:tc>
          <w:tcPr>
            <w:tcW w:w="708" w:type="dxa"/>
            <w:vMerge w:val="restart"/>
          </w:tcPr>
          <w:p w14:paraId="6840BB2C" w14:textId="77777777" w:rsidR="0041410C" w:rsidRDefault="0041410C" w:rsidP="005C10C7">
            <w:pPr>
              <w:pStyle w:val="afff6"/>
            </w:pPr>
            <w:r>
              <w:rPr>
                <w:rFonts w:hint="eastAsia"/>
              </w:rPr>
              <w:t>なし</w:t>
            </w:r>
          </w:p>
        </w:tc>
        <w:tc>
          <w:tcPr>
            <w:tcW w:w="993" w:type="dxa"/>
            <w:vMerge w:val="restart"/>
          </w:tcPr>
          <w:p w14:paraId="16596C4A" w14:textId="77777777" w:rsidR="0041410C" w:rsidRDefault="0041410C" w:rsidP="005C10C7">
            <w:pPr>
              <w:pStyle w:val="afff6"/>
            </w:pPr>
            <w:r>
              <w:rPr>
                <w:rFonts w:hint="eastAsia"/>
              </w:rPr>
              <w:t>あり</w:t>
            </w:r>
          </w:p>
        </w:tc>
        <w:tc>
          <w:tcPr>
            <w:tcW w:w="1701" w:type="dxa"/>
            <w:vMerge w:val="restart"/>
          </w:tcPr>
          <w:p w14:paraId="7F9C1C89" w14:textId="77777777" w:rsidR="0041410C" w:rsidRDefault="0041410C" w:rsidP="005C10C7">
            <w:pPr>
              <w:pStyle w:val="afff6"/>
            </w:pPr>
            <w:r>
              <w:rPr>
                <w:rFonts w:hint="eastAsia"/>
              </w:rPr>
              <w:t>あり</w:t>
            </w:r>
          </w:p>
        </w:tc>
        <w:tc>
          <w:tcPr>
            <w:tcW w:w="992" w:type="dxa"/>
            <w:vMerge w:val="restart"/>
          </w:tcPr>
          <w:p w14:paraId="22FFA2D1" w14:textId="77777777" w:rsidR="0041410C" w:rsidRDefault="0041410C" w:rsidP="005C10C7">
            <w:pPr>
              <w:pStyle w:val="afff6"/>
            </w:pPr>
            <w:r>
              <w:rPr>
                <w:rFonts w:hint="eastAsia"/>
              </w:rPr>
              <w:t>不明</w:t>
            </w:r>
          </w:p>
        </w:tc>
      </w:tr>
      <w:tr w:rsidR="0041410C" w14:paraId="3603A261" w14:textId="77777777">
        <w:tc>
          <w:tcPr>
            <w:tcW w:w="1271" w:type="dxa"/>
            <w:vMerge/>
            <w:shd w:val="clear" w:color="auto" w:fill="F2F2F2" w:themeFill="background1" w:themeFillShade="F2"/>
          </w:tcPr>
          <w:p w14:paraId="1747B729" w14:textId="77777777" w:rsidR="0041410C" w:rsidRDefault="0041410C">
            <w:pPr>
              <w:pStyle w:val="afff8"/>
            </w:pPr>
          </w:p>
        </w:tc>
        <w:tc>
          <w:tcPr>
            <w:tcW w:w="4820" w:type="dxa"/>
          </w:tcPr>
          <w:p w14:paraId="354A5CD0" w14:textId="77777777" w:rsidR="0041410C" w:rsidRPr="007C055B" w:rsidRDefault="0041410C">
            <w:pPr>
              <w:pStyle w:val="afffffa"/>
            </w:pPr>
            <w:r w:rsidRPr="007C055B">
              <w:rPr>
                <w:rFonts w:hint="eastAsia"/>
              </w:rPr>
              <w:t>資</w:t>
            </w:r>
            <w:r w:rsidRPr="005C10C7">
              <w:rPr>
                <w:rStyle w:val="afff7"/>
                <w:rFonts w:hint="eastAsia"/>
              </w:rPr>
              <w:t>産をとりまく情報システムなどの環境には脆弱性がありますが、それに対応する既知の脅威がないので、セーフガード（セキュリティ対策）の必要がないケースです（そもそもリスクもないことになります）。</w:t>
            </w:r>
          </w:p>
        </w:tc>
        <w:tc>
          <w:tcPr>
            <w:tcW w:w="708" w:type="dxa"/>
            <w:vMerge/>
          </w:tcPr>
          <w:p w14:paraId="00D764E5" w14:textId="77777777" w:rsidR="0041410C" w:rsidRDefault="0041410C">
            <w:pPr>
              <w:ind w:firstLineChars="0" w:firstLine="0"/>
            </w:pPr>
          </w:p>
        </w:tc>
        <w:tc>
          <w:tcPr>
            <w:tcW w:w="993" w:type="dxa"/>
            <w:vMerge/>
          </w:tcPr>
          <w:p w14:paraId="624643AF" w14:textId="77777777" w:rsidR="0041410C" w:rsidRDefault="0041410C">
            <w:pPr>
              <w:ind w:firstLineChars="0" w:firstLine="0"/>
            </w:pPr>
          </w:p>
        </w:tc>
        <w:tc>
          <w:tcPr>
            <w:tcW w:w="1701" w:type="dxa"/>
            <w:vMerge/>
          </w:tcPr>
          <w:p w14:paraId="3C9F8E02" w14:textId="77777777" w:rsidR="0041410C" w:rsidRDefault="0041410C">
            <w:pPr>
              <w:ind w:firstLineChars="0" w:firstLine="0"/>
            </w:pPr>
          </w:p>
        </w:tc>
        <w:tc>
          <w:tcPr>
            <w:tcW w:w="992" w:type="dxa"/>
            <w:vMerge/>
          </w:tcPr>
          <w:p w14:paraId="5017A437" w14:textId="77777777" w:rsidR="0041410C" w:rsidRDefault="0041410C">
            <w:pPr>
              <w:ind w:firstLineChars="0" w:firstLine="0"/>
            </w:pPr>
          </w:p>
        </w:tc>
      </w:tr>
    </w:tbl>
    <w:p w14:paraId="44793942" w14:textId="77777777" w:rsidR="0041410C" w:rsidRDefault="0041410C">
      <w:pPr>
        <w:ind w:firstLineChars="0" w:firstLine="0"/>
      </w:pPr>
    </w:p>
    <w:p w14:paraId="79966088" w14:textId="77777777" w:rsidR="0041410C" w:rsidRDefault="0041410C">
      <w:pPr>
        <w:pStyle w:val="5"/>
      </w:pPr>
      <w:r>
        <w:rPr>
          <w:rFonts w:hint="eastAsia"/>
        </w:rPr>
        <w:t>（例）業務用ノートパソコン</w:t>
      </w:r>
    </w:p>
    <w:p w14:paraId="19022D28" w14:textId="77777777" w:rsidR="0041410C" w:rsidRDefault="0041410C">
      <w:r w:rsidRPr="00D908C6">
        <w:rPr>
          <w:rFonts w:hint="eastAsia"/>
        </w:rPr>
        <w:t>業務用ノートパソコンに関する脅威や脆弱性、管理策の関係について説明します。</w:t>
      </w:r>
    </w:p>
    <w:p w14:paraId="038B12CE" w14:textId="77777777" w:rsidR="0041410C" w:rsidRPr="00D908C6" w:rsidRDefault="0041410C"/>
    <w:tbl>
      <w:tblPr>
        <w:tblStyle w:val="aa"/>
        <w:tblW w:w="10456" w:type="dxa"/>
        <w:tblInd w:w="-5" w:type="dxa"/>
        <w:tblLook w:val="04A0" w:firstRow="1" w:lastRow="0" w:firstColumn="1" w:lastColumn="0" w:noHBand="0" w:noVBand="1"/>
      </w:tblPr>
      <w:tblGrid>
        <w:gridCol w:w="1701"/>
        <w:gridCol w:w="8755"/>
      </w:tblGrid>
      <w:tr w:rsidR="00CB5B9B" w:rsidRPr="00D908C6" w14:paraId="0A2497BB" w14:textId="77777777" w:rsidTr="00425BCA">
        <w:trPr>
          <w:trHeight w:val="113"/>
        </w:trPr>
        <w:tc>
          <w:tcPr>
            <w:tcW w:w="1701" w:type="dxa"/>
            <w:tcBorders>
              <w:top w:val="single" w:sz="4" w:space="0" w:color="auto"/>
              <w:left w:val="single" w:sz="4" w:space="0" w:color="auto"/>
              <w:bottom w:val="single" w:sz="4" w:space="0" w:color="auto"/>
              <w:right w:val="single" w:sz="4" w:space="0" w:color="auto"/>
            </w:tcBorders>
            <w:shd w:val="clear" w:color="auto" w:fill="2F5597"/>
            <w:vAlign w:val="center"/>
          </w:tcPr>
          <w:p w14:paraId="095D0FF4" w14:textId="77777777" w:rsidR="0041410C" w:rsidRPr="00D908C6" w:rsidRDefault="0041410C">
            <w:pPr>
              <w:pStyle w:val="aff0"/>
            </w:pPr>
            <w:r w:rsidRPr="00D908C6">
              <w:rPr>
                <w:rFonts w:hint="eastAsia"/>
              </w:rPr>
              <w:t>資産</w:t>
            </w:r>
          </w:p>
        </w:tc>
        <w:tc>
          <w:tcPr>
            <w:tcW w:w="8755" w:type="dxa"/>
            <w:tcBorders>
              <w:top w:val="single" w:sz="8" w:space="0" w:color="000000"/>
              <w:left w:val="single" w:sz="4" w:space="0" w:color="auto"/>
              <w:bottom w:val="single" w:sz="8" w:space="0" w:color="000000"/>
              <w:right w:val="single" w:sz="8" w:space="0" w:color="000000"/>
            </w:tcBorders>
            <w:shd w:val="clear" w:color="auto" w:fill="auto"/>
          </w:tcPr>
          <w:p w14:paraId="5239B013" w14:textId="77777777" w:rsidR="0041410C" w:rsidRPr="00A24C15" w:rsidRDefault="0041410C" w:rsidP="005C10C7">
            <w:pPr>
              <w:pStyle w:val="afff6"/>
            </w:pPr>
            <w:r w:rsidRPr="00A24C15">
              <w:rPr>
                <w:rFonts w:hint="eastAsia"/>
              </w:rPr>
              <w:t>ノートパソコン内の情報</w:t>
            </w:r>
          </w:p>
        </w:tc>
      </w:tr>
      <w:tr w:rsidR="00F83140" w:rsidRPr="00D908C6" w14:paraId="4DD0CB81" w14:textId="77777777" w:rsidTr="00425BCA">
        <w:trPr>
          <w:trHeight w:val="113"/>
        </w:trPr>
        <w:tc>
          <w:tcPr>
            <w:tcW w:w="1701" w:type="dxa"/>
            <w:tcBorders>
              <w:top w:val="single" w:sz="4" w:space="0" w:color="auto"/>
              <w:left w:val="single" w:sz="4" w:space="0" w:color="auto"/>
              <w:bottom w:val="single" w:sz="4" w:space="0" w:color="000000"/>
              <w:right w:val="single" w:sz="4" w:space="0" w:color="auto"/>
            </w:tcBorders>
            <w:shd w:val="clear" w:color="auto" w:fill="2F5597"/>
            <w:vAlign w:val="center"/>
          </w:tcPr>
          <w:p w14:paraId="38DD97B5" w14:textId="77777777" w:rsidR="0041410C" w:rsidRPr="00D908C6" w:rsidRDefault="0041410C">
            <w:pPr>
              <w:pStyle w:val="aff0"/>
              <w:rPr>
                <w:bCs w:val="0"/>
              </w:rPr>
            </w:pPr>
            <w:r w:rsidRPr="00D908C6">
              <w:rPr>
                <w:rFonts w:hint="eastAsia"/>
              </w:rPr>
              <w:t>価値</w:t>
            </w:r>
          </w:p>
        </w:tc>
        <w:tc>
          <w:tcPr>
            <w:tcW w:w="8755" w:type="dxa"/>
            <w:tcBorders>
              <w:top w:val="single" w:sz="8" w:space="0" w:color="000000"/>
              <w:left w:val="single" w:sz="4" w:space="0" w:color="auto"/>
              <w:bottom w:val="single" w:sz="8" w:space="0" w:color="000000"/>
              <w:right w:val="single" w:sz="8" w:space="0" w:color="000000"/>
            </w:tcBorders>
            <w:shd w:val="clear" w:color="auto" w:fill="auto"/>
          </w:tcPr>
          <w:p w14:paraId="2811CC21" w14:textId="77777777" w:rsidR="0041410C" w:rsidRPr="00A24C15" w:rsidRDefault="0041410C" w:rsidP="005C10C7">
            <w:pPr>
              <w:pStyle w:val="afff6"/>
            </w:pPr>
            <w:r w:rsidRPr="00A24C15">
              <w:rPr>
                <w:rFonts w:hint="eastAsia"/>
              </w:rPr>
              <w:t>営業業務で必須の情報</w:t>
            </w:r>
          </w:p>
        </w:tc>
      </w:tr>
      <w:tr w:rsidR="00F83140" w:rsidRPr="00D908C6" w14:paraId="356CF619" w14:textId="77777777" w:rsidTr="00425BCA">
        <w:trPr>
          <w:trHeight w:val="113"/>
        </w:trPr>
        <w:tc>
          <w:tcPr>
            <w:tcW w:w="1701" w:type="dxa"/>
            <w:tcBorders>
              <w:top w:val="single" w:sz="4" w:space="0" w:color="000000"/>
              <w:left w:val="single" w:sz="4" w:space="0" w:color="auto"/>
              <w:bottom w:val="single" w:sz="4" w:space="0" w:color="auto"/>
              <w:right w:val="single" w:sz="4" w:space="0" w:color="auto"/>
            </w:tcBorders>
            <w:shd w:val="clear" w:color="auto" w:fill="2F5597"/>
            <w:vAlign w:val="center"/>
          </w:tcPr>
          <w:p w14:paraId="5E1BF292" w14:textId="77777777" w:rsidR="0041410C" w:rsidRPr="00D908C6" w:rsidRDefault="0041410C">
            <w:pPr>
              <w:pStyle w:val="aff0"/>
            </w:pPr>
            <w:r w:rsidRPr="00D908C6">
              <w:rPr>
                <w:rFonts w:hint="eastAsia"/>
              </w:rPr>
              <w:t>脅威</w:t>
            </w:r>
          </w:p>
        </w:tc>
        <w:tc>
          <w:tcPr>
            <w:tcW w:w="8755" w:type="dxa"/>
            <w:tcBorders>
              <w:top w:val="single" w:sz="8" w:space="0" w:color="000000"/>
              <w:left w:val="single" w:sz="4" w:space="0" w:color="auto"/>
              <w:bottom w:val="single" w:sz="8" w:space="0" w:color="000000"/>
              <w:right w:val="single" w:sz="8" w:space="0" w:color="000000"/>
            </w:tcBorders>
            <w:shd w:val="clear" w:color="auto" w:fill="auto"/>
          </w:tcPr>
          <w:p w14:paraId="7135BBA7" w14:textId="77777777" w:rsidR="0041410C" w:rsidRPr="00A24C15" w:rsidRDefault="0041410C" w:rsidP="005C10C7">
            <w:pPr>
              <w:pStyle w:val="afff6"/>
            </w:pPr>
            <w:r w:rsidRPr="00A24C15">
              <w:rPr>
                <w:rFonts w:hint="eastAsia"/>
              </w:rPr>
              <w:t>社外持ち出しによるノートパソコンの紛失</w:t>
            </w:r>
          </w:p>
        </w:tc>
      </w:tr>
      <w:tr w:rsidR="00CB5B9B" w:rsidRPr="00D908C6" w14:paraId="02A30559" w14:textId="77777777" w:rsidTr="00425BCA">
        <w:trPr>
          <w:trHeight w:val="113"/>
        </w:trPr>
        <w:tc>
          <w:tcPr>
            <w:tcW w:w="1701" w:type="dxa"/>
            <w:tcBorders>
              <w:top w:val="single" w:sz="4" w:space="0" w:color="auto"/>
              <w:left w:val="single" w:sz="4" w:space="0" w:color="auto"/>
              <w:bottom w:val="single" w:sz="4" w:space="0" w:color="auto"/>
              <w:right w:val="single" w:sz="4" w:space="0" w:color="auto"/>
            </w:tcBorders>
            <w:shd w:val="clear" w:color="auto" w:fill="2F5597"/>
            <w:vAlign w:val="center"/>
          </w:tcPr>
          <w:p w14:paraId="3029DD72" w14:textId="77777777" w:rsidR="0041410C" w:rsidRPr="00D908C6" w:rsidRDefault="0041410C">
            <w:pPr>
              <w:pStyle w:val="aff0"/>
            </w:pPr>
            <w:r w:rsidRPr="00D908C6">
              <w:rPr>
                <w:rFonts w:hint="eastAsia"/>
              </w:rPr>
              <w:t>リスク</w:t>
            </w:r>
          </w:p>
        </w:tc>
        <w:tc>
          <w:tcPr>
            <w:tcW w:w="8755" w:type="dxa"/>
            <w:tcBorders>
              <w:top w:val="single" w:sz="8" w:space="0" w:color="000000"/>
              <w:left w:val="single" w:sz="4" w:space="0" w:color="auto"/>
              <w:bottom w:val="single" w:sz="8" w:space="0" w:color="000000"/>
              <w:right w:val="single" w:sz="8" w:space="0" w:color="000000"/>
            </w:tcBorders>
            <w:shd w:val="clear" w:color="auto" w:fill="auto"/>
          </w:tcPr>
          <w:p w14:paraId="51213960" w14:textId="77777777" w:rsidR="0041410C" w:rsidRPr="00A24C15" w:rsidRDefault="0041410C" w:rsidP="005C10C7">
            <w:pPr>
              <w:pStyle w:val="afff6"/>
            </w:pPr>
            <w:r w:rsidRPr="00A24C15">
              <w:rPr>
                <w:rFonts w:hint="eastAsia"/>
              </w:rPr>
              <w:t>盗難による情報漏えい</w:t>
            </w:r>
          </w:p>
        </w:tc>
      </w:tr>
      <w:tr w:rsidR="00CB5B9B" w:rsidRPr="00D908C6" w14:paraId="5D0B2926" w14:textId="77777777" w:rsidTr="00425BCA">
        <w:trPr>
          <w:trHeight w:val="113"/>
        </w:trPr>
        <w:tc>
          <w:tcPr>
            <w:tcW w:w="1701" w:type="dxa"/>
            <w:tcBorders>
              <w:top w:val="single" w:sz="4" w:space="0" w:color="auto"/>
              <w:left w:val="single" w:sz="4" w:space="0" w:color="auto"/>
              <w:bottom w:val="single" w:sz="4" w:space="0" w:color="auto"/>
              <w:right w:val="single" w:sz="4" w:space="0" w:color="auto"/>
            </w:tcBorders>
            <w:shd w:val="clear" w:color="auto" w:fill="2F5597"/>
            <w:vAlign w:val="center"/>
          </w:tcPr>
          <w:p w14:paraId="4310E945" w14:textId="77777777" w:rsidR="0041410C" w:rsidRPr="00D908C6" w:rsidRDefault="0041410C">
            <w:pPr>
              <w:pStyle w:val="aff0"/>
            </w:pPr>
            <w:r w:rsidRPr="00D908C6">
              <w:rPr>
                <w:rFonts w:hint="eastAsia"/>
              </w:rPr>
              <w:t>脆弱性</w:t>
            </w:r>
          </w:p>
        </w:tc>
        <w:tc>
          <w:tcPr>
            <w:tcW w:w="8755" w:type="dxa"/>
            <w:tcBorders>
              <w:top w:val="single" w:sz="8" w:space="0" w:color="000000"/>
              <w:left w:val="single" w:sz="4" w:space="0" w:color="auto"/>
              <w:bottom w:val="single" w:sz="8" w:space="0" w:color="000000"/>
              <w:right w:val="single" w:sz="8" w:space="0" w:color="000000"/>
            </w:tcBorders>
            <w:shd w:val="clear" w:color="auto" w:fill="auto"/>
          </w:tcPr>
          <w:p w14:paraId="7AD1CFE9" w14:textId="77777777" w:rsidR="0041410C" w:rsidRPr="00A24C15" w:rsidRDefault="0041410C" w:rsidP="005C10C7">
            <w:pPr>
              <w:pStyle w:val="afff6"/>
            </w:pPr>
            <w:r w:rsidRPr="00A24C15">
              <w:rPr>
                <w:rFonts w:hint="eastAsia"/>
              </w:rPr>
              <w:t>不適切なパスワードの設定</w:t>
            </w:r>
          </w:p>
          <w:p w14:paraId="5E22184D" w14:textId="77777777" w:rsidR="0041410C" w:rsidRPr="00A24C15" w:rsidRDefault="0041410C" w:rsidP="005C10C7">
            <w:pPr>
              <w:pStyle w:val="afff6"/>
            </w:pPr>
            <w:r w:rsidRPr="00A24C15">
              <w:rPr>
                <w:rFonts w:hint="eastAsia"/>
              </w:rPr>
              <w:t>（例）わかりやすいパスワード：名前、従業員番号、生年月日など</w:t>
            </w:r>
          </w:p>
        </w:tc>
      </w:tr>
      <w:tr w:rsidR="00CB5B9B" w:rsidRPr="00D908C6" w14:paraId="0C6C7332" w14:textId="77777777" w:rsidTr="00425BCA">
        <w:trPr>
          <w:trHeight w:val="113"/>
        </w:trPr>
        <w:tc>
          <w:tcPr>
            <w:tcW w:w="1701" w:type="dxa"/>
            <w:tcBorders>
              <w:top w:val="single" w:sz="4" w:space="0" w:color="auto"/>
              <w:left w:val="single" w:sz="4" w:space="0" w:color="auto"/>
              <w:bottom w:val="single" w:sz="4" w:space="0" w:color="auto"/>
              <w:right w:val="single" w:sz="4" w:space="0" w:color="auto"/>
            </w:tcBorders>
            <w:shd w:val="clear" w:color="auto" w:fill="2F5597"/>
            <w:vAlign w:val="center"/>
          </w:tcPr>
          <w:p w14:paraId="10367538" w14:textId="77777777" w:rsidR="0041410C" w:rsidRPr="00D908C6" w:rsidRDefault="0041410C">
            <w:pPr>
              <w:pStyle w:val="aff0"/>
            </w:pPr>
            <w:r w:rsidRPr="00D908C6">
              <w:rPr>
                <w:rFonts w:hint="eastAsia"/>
              </w:rPr>
              <w:t>保護要求事項</w:t>
            </w:r>
          </w:p>
        </w:tc>
        <w:tc>
          <w:tcPr>
            <w:tcW w:w="8755" w:type="dxa"/>
            <w:tcBorders>
              <w:top w:val="single" w:sz="8" w:space="0" w:color="000000"/>
              <w:left w:val="single" w:sz="4" w:space="0" w:color="auto"/>
              <w:bottom w:val="single" w:sz="8" w:space="0" w:color="000000"/>
              <w:right w:val="single" w:sz="8" w:space="0" w:color="000000"/>
            </w:tcBorders>
            <w:shd w:val="clear" w:color="auto" w:fill="auto"/>
          </w:tcPr>
          <w:p w14:paraId="143B93BA" w14:textId="77777777" w:rsidR="0041410C" w:rsidRDefault="0041410C" w:rsidP="00892C01">
            <w:pPr>
              <w:pStyle w:val="afff6"/>
              <w:numPr>
                <w:ilvl w:val="0"/>
                <w:numId w:val="567"/>
              </w:numPr>
            </w:pPr>
            <w:r w:rsidRPr="00A24C15">
              <w:rPr>
                <w:rFonts w:hint="eastAsia"/>
              </w:rPr>
              <w:t>権限のないものがログインできないようにする</w:t>
            </w:r>
          </w:p>
          <w:p w14:paraId="4C9F0AC1" w14:textId="77777777" w:rsidR="0041410C" w:rsidRPr="00A24C15" w:rsidRDefault="0041410C" w:rsidP="00892C01">
            <w:pPr>
              <w:pStyle w:val="afff6"/>
              <w:numPr>
                <w:ilvl w:val="0"/>
                <w:numId w:val="567"/>
              </w:numPr>
            </w:pPr>
            <w:r w:rsidRPr="00A24C15">
              <w:rPr>
                <w:rFonts w:hint="eastAsia"/>
              </w:rPr>
              <w:t>不要な持ち出しを防ぐ</w:t>
            </w:r>
          </w:p>
        </w:tc>
      </w:tr>
      <w:tr w:rsidR="00CB5B9B" w:rsidRPr="00D908C6" w14:paraId="1D668A41" w14:textId="77777777" w:rsidTr="00425BCA">
        <w:trPr>
          <w:trHeight w:val="60"/>
        </w:trPr>
        <w:tc>
          <w:tcPr>
            <w:tcW w:w="1701" w:type="dxa"/>
            <w:tcBorders>
              <w:top w:val="single" w:sz="4" w:space="0" w:color="auto"/>
              <w:left w:val="single" w:sz="4" w:space="0" w:color="auto"/>
              <w:bottom w:val="single" w:sz="4" w:space="0" w:color="auto"/>
              <w:right w:val="single" w:sz="4" w:space="0" w:color="auto"/>
            </w:tcBorders>
            <w:shd w:val="clear" w:color="auto" w:fill="2F5597"/>
            <w:vAlign w:val="center"/>
          </w:tcPr>
          <w:p w14:paraId="378BF9EA" w14:textId="77777777" w:rsidR="0041410C" w:rsidRPr="00D908C6" w:rsidRDefault="0041410C">
            <w:pPr>
              <w:pStyle w:val="aff0"/>
            </w:pPr>
            <w:r w:rsidRPr="00D908C6">
              <w:rPr>
                <w:rFonts w:hint="eastAsia"/>
              </w:rPr>
              <w:t>管理策</w:t>
            </w:r>
          </w:p>
        </w:tc>
        <w:tc>
          <w:tcPr>
            <w:tcW w:w="8755" w:type="dxa"/>
            <w:tcBorders>
              <w:top w:val="single" w:sz="8" w:space="0" w:color="000000"/>
              <w:left w:val="single" w:sz="4" w:space="0" w:color="auto"/>
              <w:bottom w:val="single" w:sz="8" w:space="0" w:color="000000"/>
              <w:right w:val="single" w:sz="8" w:space="0" w:color="000000"/>
            </w:tcBorders>
            <w:shd w:val="clear" w:color="auto" w:fill="auto"/>
          </w:tcPr>
          <w:p w14:paraId="0FFF5B0E" w14:textId="77777777" w:rsidR="0041410C" w:rsidRDefault="0041410C" w:rsidP="00892C01">
            <w:pPr>
              <w:pStyle w:val="afff6"/>
              <w:numPr>
                <w:ilvl w:val="0"/>
                <w:numId w:val="568"/>
              </w:numPr>
            </w:pPr>
            <w:r w:rsidRPr="00A24C15">
              <w:rPr>
                <w:rFonts w:hint="eastAsia"/>
              </w:rPr>
              <w:t>複雑なパスワードの設定（8.5 セキュリティを保った認証）</w:t>
            </w:r>
          </w:p>
          <w:p w14:paraId="5254E1C8" w14:textId="77777777" w:rsidR="0041410C" w:rsidRPr="00A24C15" w:rsidRDefault="0041410C" w:rsidP="00892C01">
            <w:pPr>
              <w:pStyle w:val="afff6"/>
              <w:numPr>
                <w:ilvl w:val="0"/>
                <w:numId w:val="568"/>
              </w:numPr>
            </w:pPr>
            <w:r w:rsidRPr="00A24C15">
              <w:rPr>
                <w:rFonts w:hint="eastAsia"/>
              </w:rPr>
              <w:t>社外の持ち出し管理（7.9 構外にある装置及び資産のセキュリティ（構外にある資産））</w:t>
            </w:r>
          </w:p>
        </w:tc>
      </w:tr>
    </w:tbl>
    <w:p w14:paraId="01D295DE" w14:textId="0B8EE99E" w:rsidR="0041410C" w:rsidRDefault="009A1FD4">
      <w:pPr>
        <w:ind w:firstLineChars="0" w:firstLine="0"/>
      </w:pPr>
      <w:r>
        <w:rPr>
          <w:noProof/>
        </w:rPr>
        <w:drawing>
          <wp:anchor distT="0" distB="0" distL="114300" distR="114300" simplePos="0" relativeHeight="251656331" behindDoc="0" locked="0" layoutInCell="1" allowOverlap="1" wp14:anchorId="50833C4D" wp14:editId="54FB265D">
            <wp:simplePos x="0" y="0"/>
            <wp:positionH relativeFrom="column">
              <wp:posOffset>742950</wp:posOffset>
            </wp:positionH>
            <wp:positionV relativeFrom="paragraph">
              <wp:posOffset>1214755</wp:posOffset>
            </wp:positionV>
            <wp:extent cx="5217795" cy="3789680"/>
            <wp:effectExtent l="0" t="0" r="0" b="0"/>
            <wp:wrapTopAndBottom/>
            <wp:docPr id="112413272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17795" cy="37896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6327" behindDoc="0" locked="0" layoutInCell="1" allowOverlap="1" wp14:anchorId="72E46FA4" wp14:editId="086A3175">
                <wp:simplePos x="0" y="0"/>
                <wp:positionH relativeFrom="margin">
                  <wp:posOffset>514350</wp:posOffset>
                </wp:positionH>
                <wp:positionV relativeFrom="paragraph">
                  <wp:posOffset>5003800</wp:posOffset>
                </wp:positionV>
                <wp:extent cx="5612130" cy="257175"/>
                <wp:effectExtent l="0" t="0" r="0" b="0"/>
                <wp:wrapTopAndBottom/>
                <wp:docPr id="56621466" name="テキスト ボックス 5"/>
                <wp:cNvGraphicFramePr/>
                <a:graphic xmlns:a="http://schemas.openxmlformats.org/drawingml/2006/main">
                  <a:graphicData uri="http://schemas.microsoft.com/office/word/2010/wordprocessingShape">
                    <wps:wsp>
                      <wps:cNvSpPr txBox="1"/>
                      <wps:spPr>
                        <a:xfrm>
                          <a:off x="0" y="0"/>
                          <a:ext cx="5612130" cy="257175"/>
                        </a:xfrm>
                        <a:prstGeom prst="rect">
                          <a:avLst/>
                        </a:prstGeom>
                        <a:noFill/>
                      </wps:spPr>
                      <wps:txbx>
                        <w:txbxContent>
                          <w:p w14:paraId="306B2C73" w14:textId="7A42272F" w:rsidR="0041410C" w:rsidRDefault="0041410C">
                            <w:pPr>
                              <w:pStyle w:val="aff2"/>
                            </w:pPr>
                            <w:r>
                              <w:rPr>
                                <w:rFonts w:hint="eastAsia"/>
                              </w:rPr>
                              <w:t>図3</w:t>
                            </w:r>
                            <w:r w:rsidR="005C7710">
                              <w:rPr>
                                <w:rFonts w:hint="eastAsia"/>
                              </w:rPr>
                              <w:t>5</w:t>
                            </w:r>
                            <w:r>
                              <w:rPr>
                                <w:rFonts w:hint="eastAsia"/>
                              </w:rPr>
                              <w:t>. 脆弱性、リスクの関係の事例</w:t>
                            </w:r>
                          </w:p>
                        </w:txbxContent>
                      </wps:txbx>
                      <wps:bodyPr wrap="square" rtlCol="0">
                        <a:noAutofit/>
                      </wps:bodyPr>
                    </wps:wsp>
                  </a:graphicData>
                </a:graphic>
                <wp14:sizeRelV relativeFrom="margin">
                  <wp14:pctHeight>0</wp14:pctHeight>
                </wp14:sizeRelV>
              </wp:anchor>
            </w:drawing>
          </mc:Choice>
          <mc:Fallback>
            <w:pict>
              <v:shape w14:anchorId="72E46FA4" id="テキスト ボックス 5" o:spid="_x0000_s1088" type="#_x0000_t202" style="position:absolute;left:0;text-align:left;margin-left:40.5pt;margin-top:394pt;width:441.9pt;height:20.25pt;z-index:251656327;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" filled="f" stroked="f">
                <v:textbox>
                  <w:txbxContent>
                    <w:p w14:paraId="306B2C73" w14:textId="7A42272F" w:rsidR="0041410C" w:rsidRDefault="0041410C">
                      <w:pPr>
                        <w:pStyle w:val="aff2"/>
                      </w:pPr>
                      <w:r>
                        <w:rPr>
                          <w:rFonts w:hint="eastAsia"/>
                        </w:rPr>
                        <w:t>図3</w:t>
                      </w:r>
                      <w:r w:rsidR="005C7710">
                        <w:rPr>
                          <w:rFonts w:hint="eastAsia"/>
                        </w:rPr>
                        <w:t>5</w:t>
                      </w:r>
                      <w:r>
                        <w:rPr>
                          <w:rFonts w:hint="eastAsia"/>
                        </w:rPr>
                        <w:t>. 脆弱性、リスクの関係の事例</w:t>
                      </w:r>
                    </w:p>
                  </w:txbxContent>
                </v:textbox>
                <w10:wrap type="topAndBottom" anchorx="margin"/>
              </v:shape>
            </w:pict>
          </mc:Fallback>
        </mc:AlternateContent>
      </w:r>
      <w:r w:rsidR="0041410C">
        <w:rPr>
          <w:rFonts w:hint="eastAsia"/>
        </w:rPr>
        <w:t>下</w:t>
      </w:r>
      <w:r w:rsidR="0041410C" w:rsidRPr="00AE0F17">
        <w:rPr>
          <w:rFonts w:hint="eastAsia"/>
        </w:rPr>
        <w:t>記の図では「脅威」「脆弱性」「資産の価値」のいずれかが増加すること</w:t>
      </w:r>
      <w:r w:rsidR="0041410C">
        <w:rPr>
          <w:rFonts w:hint="eastAsia"/>
        </w:rPr>
        <w:t>により</w:t>
      </w:r>
      <w:r w:rsidR="0041410C" w:rsidRPr="00AE0F17">
        <w:rPr>
          <w:rFonts w:hint="eastAsia"/>
        </w:rPr>
        <w:t>、リスクが増大することが示されています。リスクを減少させるためには、まず「脅威」、「脆弱性」、「資産の価値」を識別し、リスクに対する保護要求事項を明らかにします。そして、保護要求事項に合致するセーフガード（管理策）を適切に実施することが必要です。</w:t>
      </w:r>
    </w:p>
    <w:p w14:paraId="5C1852E3" w14:textId="77777777" w:rsidR="0041410C" w:rsidRDefault="0041410C" w:rsidP="003E0313">
      <w:pPr>
        <w:pStyle w:val="4"/>
      </w:pPr>
      <w:bookmarkStart w:id="535" w:name="_Toc172722745"/>
      <w:bookmarkStart w:id="536" w:name="_Toc185338855"/>
      <w:bookmarkStart w:id="537" w:name="_Toc187824605"/>
      <w:bookmarkStart w:id="538" w:name="_Toc188348956"/>
      <w:r w:rsidRPr="00F94CF1">
        <w:rPr>
          <w:rFonts w:hint="eastAsia"/>
        </w:rPr>
        <w:t>脅威の識別</w:t>
      </w:r>
      <w:bookmarkEnd w:id="535"/>
      <w:bookmarkEnd w:id="536"/>
      <w:bookmarkEnd w:id="537"/>
      <w:bookmarkEnd w:id="538"/>
    </w:p>
    <w:p w14:paraId="2C30C18C" w14:textId="132AA57A" w:rsidR="0041410C" w:rsidRDefault="0087724B">
      <w:r>
        <w:rPr>
          <w:noProof/>
        </w:rPr>
        <mc:AlternateContent>
          <mc:Choice Requires="wps">
            <w:drawing>
              <wp:anchor distT="0" distB="0" distL="114300" distR="114300" simplePos="0" relativeHeight="251656328" behindDoc="0" locked="0" layoutInCell="1" allowOverlap="1" wp14:anchorId="601E3EE1" wp14:editId="6CF81710">
                <wp:simplePos x="0" y="0"/>
                <wp:positionH relativeFrom="margin">
                  <wp:posOffset>516890</wp:posOffset>
                </wp:positionH>
                <wp:positionV relativeFrom="paragraph">
                  <wp:posOffset>2400300</wp:posOffset>
                </wp:positionV>
                <wp:extent cx="5612130" cy="395605"/>
                <wp:effectExtent l="0" t="0" r="0" b="0"/>
                <wp:wrapTopAndBottom/>
                <wp:docPr id="1957937362" name="テキスト ボックス 22"/>
                <wp:cNvGraphicFramePr/>
                <a:graphic xmlns:a="http://schemas.openxmlformats.org/drawingml/2006/main">
                  <a:graphicData uri="http://schemas.microsoft.com/office/word/2010/wordprocessingShape">
                    <wps:wsp>
                      <wps:cNvSpPr txBox="1"/>
                      <wps:spPr>
                        <a:xfrm>
                          <a:off x="0" y="0"/>
                          <a:ext cx="5612130" cy="395605"/>
                        </a:xfrm>
                        <a:prstGeom prst="rect">
                          <a:avLst/>
                        </a:prstGeom>
                        <a:noFill/>
                      </wps:spPr>
                      <wps:txbx>
                        <w:txbxContent>
                          <w:p w14:paraId="63F70A63" w14:textId="17F6892A" w:rsidR="0041410C" w:rsidRDefault="0041410C" w:rsidP="005C10C7">
                            <w:pPr>
                              <w:pStyle w:val="aff2"/>
                            </w:pPr>
                            <w:r>
                              <w:rPr>
                                <w:rFonts w:hint="eastAsia"/>
                              </w:rPr>
                              <w:t>図3</w:t>
                            </w:r>
                            <w:r w:rsidR="005C7710">
                              <w:rPr>
                                <w:rFonts w:hint="eastAsia"/>
                              </w:rPr>
                              <w:t>6</w:t>
                            </w:r>
                            <w:r>
                              <w:rPr>
                                <w:rFonts w:hint="eastAsia"/>
                              </w:rPr>
                              <w:t>. 脅威と脆弱性の関係</w:t>
                            </w:r>
                          </w:p>
                          <w:p w14:paraId="17566883" w14:textId="77777777" w:rsidR="0041410C" w:rsidRDefault="0041410C">
                            <w:pPr>
                              <w:pStyle w:val="aff2"/>
                            </w:pPr>
                            <w:r>
                              <w:rPr>
                                <w:rFonts w:hint="eastAsia"/>
                              </w:rPr>
                              <w:t>（出典）MSQA「ISMS推進マニュアル活用ガイドブック 2022年 1.0版」をもとに作成</w:t>
                            </w:r>
                          </w:p>
                        </w:txbxContent>
                      </wps:txbx>
                      <wps:bodyPr wrap="square" rtlCol="0">
                        <a:spAutoFit/>
                      </wps:bodyPr>
                    </wps:wsp>
                  </a:graphicData>
                </a:graphic>
              </wp:anchor>
            </w:drawing>
          </mc:Choice>
          <mc:Fallback>
            <w:pict>
              <v:shape w14:anchorId="601E3EE1" id="テキスト ボックス 22" o:spid="_x0000_s1089" type="#_x0000_t202" style="position:absolute;left:0;text-align:left;margin-left:40.7pt;margin-top:189pt;width:441.9pt;height:31.15pt;z-index:2516563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" filled="f" stroked="f">
                <v:textbox style="mso-fit-shape-to-text:t">
                  <w:txbxContent>
                    <w:p w14:paraId="63F70A63" w14:textId="17F6892A" w:rsidR="0041410C" w:rsidRDefault="0041410C" w:rsidP="005C10C7">
                      <w:pPr>
                        <w:pStyle w:val="aff2"/>
                      </w:pPr>
                      <w:r>
                        <w:rPr>
                          <w:rFonts w:hint="eastAsia"/>
                        </w:rPr>
                        <w:t>図3</w:t>
                      </w:r>
                      <w:r w:rsidR="005C7710">
                        <w:rPr>
                          <w:rFonts w:hint="eastAsia"/>
                        </w:rPr>
                        <w:t>6</w:t>
                      </w:r>
                      <w:r>
                        <w:rPr>
                          <w:rFonts w:hint="eastAsia"/>
                        </w:rPr>
                        <w:t>. 脅威と脆弱性の関係</w:t>
                      </w:r>
                    </w:p>
                    <w:p w14:paraId="17566883" w14:textId="77777777" w:rsidR="0041410C" w:rsidRDefault="0041410C">
                      <w:pPr>
                        <w:pStyle w:val="aff2"/>
                      </w:pPr>
                      <w:r>
                        <w:rPr>
                          <w:rFonts w:hint="eastAsia"/>
                        </w:rPr>
                        <w:t>（出典）MSQA「ISMS推進マニュアル活用ガイドブック 2022年 1.0版」をもとに作成</w:t>
                      </w:r>
                    </w:p>
                  </w:txbxContent>
                </v:textbox>
                <w10:wrap type="topAndBottom" anchorx="margin"/>
              </v:shape>
            </w:pict>
          </mc:Fallback>
        </mc:AlternateContent>
      </w:r>
      <w:r w:rsidR="0041410C">
        <w:rPr>
          <w:noProof/>
        </w:rPr>
        <w:drawing>
          <wp:anchor distT="0" distB="0" distL="114300" distR="114300" simplePos="0" relativeHeight="251656633" behindDoc="0" locked="0" layoutInCell="1" allowOverlap="1" wp14:anchorId="37789DD6" wp14:editId="7DC83334">
            <wp:simplePos x="0" y="0"/>
            <wp:positionH relativeFrom="column">
              <wp:posOffset>317500</wp:posOffset>
            </wp:positionH>
            <wp:positionV relativeFrom="paragraph">
              <wp:posOffset>834359</wp:posOffset>
            </wp:positionV>
            <wp:extent cx="5614670" cy="1548765"/>
            <wp:effectExtent l="0" t="0" r="0" b="0"/>
            <wp:wrapTopAndBottom/>
            <wp:docPr id="468363188"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14670" cy="1548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410C" w:rsidRPr="005D6893">
        <w:rPr>
          <w:rFonts w:hint="eastAsia"/>
        </w:rPr>
        <w:t>脅威は「</w:t>
      </w:r>
      <w:bookmarkStart w:id="539" w:name="■脆弱性8ー1－2"/>
      <w:r w:rsidR="00EA5286">
        <w:fldChar w:fldCharType="begin"/>
      </w:r>
      <w:r w:rsidR="00EA5286">
        <w:rPr>
          <w:rFonts w:hint="eastAsia"/>
        </w:rPr>
        <w:instrText xml:space="preserve">HYPERLINK </w:instrText>
      </w:r>
      <w:r w:rsidR="00EA5286">
        <w:instrText xml:space="preserve"> \l "</w:instrText>
      </w:r>
      <w:r w:rsidR="00EA5286">
        <w:rPr>
          <w:rFonts w:hint="eastAsia"/>
        </w:rPr>
        <w:instrText>■脆弱性</w:instrText>
      </w:r>
      <w:r w:rsidR="00EA5286">
        <w:instrText>"</w:instrText>
      </w:r>
      <w:r w:rsidR="00EA5286">
        <w:fldChar w:fldCharType="separate"/>
      </w:r>
      <w:r w:rsidR="0041410C" w:rsidRPr="00EA5286">
        <w:rPr>
          <w:rStyle w:val="a7"/>
          <w:rFonts w:hint="eastAsia"/>
        </w:rPr>
        <w:t>脆弱性</w:t>
      </w:r>
      <w:bookmarkEnd w:id="539"/>
      <w:r w:rsidR="00EA5286">
        <w:fldChar w:fldCharType="end"/>
      </w:r>
      <w:r w:rsidR="0041410C" w:rsidRPr="005D6893">
        <w:rPr>
          <w:rFonts w:hint="eastAsia"/>
        </w:rPr>
        <w:t>」に付け入り顕在化することにより、組織に損失や損害を与える事故を生じさせます。脅威を、人為的脅威（意図的脅威、偶発的脅威）と環境的脅威に区別して把握することにより、必要なセキュリティ対策を整理しやすくなります</w:t>
      </w:r>
      <w:r w:rsidR="0041410C">
        <w:rPr>
          <w:rFonts w:hint="eastAsia"/>
        </w:rPr>
        <w:t>。</w:t>
      </w:r>
    </w:p>
    <w:tbl>
      <w:tblPr>
        <w:tblStyle w:val="aa"/>
        <w:tblpPr w:leftFromText="142" w:rightFromText="142" w:vertAnchor="text" w:horzAnchor="margin" w:tblpY="3372"/>
        <w:tblW w:w="0" w:type="auto"/>
        <w:tblLook w:val="04A0" w:firstRow="1" w:lastRow="0" w:firstColumn="1" w:lastColumn="0" w:noHBand="0" w:noVBand="1"/>
      </w:tblPr>
      <w:tblGrid>
        <w:gridCol w:w="2517"/>
        <w:gridCol w:w="5842"/>
        <w:gridCol w:w="2097"/>
      </w:tblGrid>
      <w:tr w:rsidR="0041410C" w14:paraId="302FE2BC" w14:textId="77777777" w:rsidTr="004942E7">
        <w:tc>
          <w:tcPr>
            <w:tcW w:w="2517" w:type="dxa"/>
            <w:shd w:val="clear" w:color="auto" w:fill="215E99" w:themeFill="text2" w:themeFillTint="BF"/>
            <w:vAlign w:val="center"/>
          </w:tcPr>
          <w:p w14:paraId="657DE269" w14:textId="77777777" w:rsidR="0041410C" w:rsidRPr="002E20F4" w:rsidRDefault="0041410C">
            <w:pPr>
              <w:pStyle w:val="aff0"/>
            </w:pPr>
            <w:r w:rsidRPr="002E20F4">
              <w:rPr>
                <w:rFonts w:hint="eastAsia"/>
              </w:rPr>
              <w:t>類型</w:t>
            </w:r>
          </w:p>
        </w:tc>
        <w:tc>
          <w:tcPr>
            <w:tcW w:w="5842" w:type="dxa"/>
            <w:shd w:val="clear" w:color="auto" w:fill="215E99" w:themeFill="text2" w:themeFillTint="BF"/>
            <w:vAlign w:val="center"/>
          </w:tcPr>
          <w:p w14:paraId="2963CC15" w14:textId="77777777" w:rsidR="0041410C" w:rsidRPr="002E20F4" w:rsidRDefault="0041410C">
            <w:pPr>
              <w:pStyle w:val="aff0"/>
            </w:pPr>
            <w:r w:rsidRPr="002E20F4">
              <w:rPr>
                <w:rFonts w:hint="eastAsia"/>
              </w:rPr>
              <w:t>脅威</w:t>
            </w:r>
          </w:p>
        </w:tc>
        <w:tc>
          <w:tcPr>
            <w:tcW w:w="2097" w:type="dxa"/>
            <w:shd w:val="clear" w:color="auto" w:fill="215E99" w:themeFill="text2" w:themeFillTint="BF"/>
            <w:vAlign w:val="center"/>
          </w:tcPr>
          <w:p w14:paraId="749917B8" w14:textId="77777777" w:rsidR="0041410C" w:rsidRPr="002E20F4" w:rsidRDefault="0041410C">
            <w:pPr>
              <w:pStyle w:val="aff0"/>
            </w:pPr>
            <w:r w:rsidRPr="002E20F4">
              <w:rPr>
                <w:rFonts w:hint="eastAsia"/>
              </w:rPr>
              <w:t>原因</w:t>
            </w:r>
          </w:p>
        </w:tc>
      </w:tr>
      <w:tr w:rsidR="0041410C" w14:paraId="3EDD71C7" w14:textId="77777777" w:rsidTr="004942E7">
        <w:tc>
          <w:tcPr>
            <w:tcW w:w="2517" w:type="dxa"/>
            <w:tcBorders>
              <w:top w:val="single" w:sz="4" w:space="0" w:color="auto"/>
              <w:bottom w:val="single" w:sz="4" w:space="0" w:color="auto"/>
              <w:right w:val="single" w:sz="4" w:space="0" w:color="auto"/>
            </w:tcBorders>
            <w:vAlign w:val="center"/>
          </w:tcPr>
          <w:p w14:paraId="381A078F" w14:textId="77777777" w:rsidR="0041410C" w:rsidRPr="004C7A19" w:rsidRDefault="0041410C" w:rsidP="005C10C7">
            <w:pPr>
              <w:pStyle w:val="afff6"/>
            </w:pPr>
            <w:r w:rsidRPr="004C7A19">
              <w:rPr>
                <w:rFonts w:hint="eastAsia"/>
              </w:rPr>
              <w:t>物理的損傷</w:t>
            </w:r>
          </w:p>
        </w:tc>
        <w:tc>
          <w:tcPr>
            <w:tcW w:w="5842" w:type="dxa"/>
            <w:tcBorders>
              <w:top w:val="single" w:sz="4" w:space="0" w:color="auto"/>
              <w:left w:val="single" w:sz="4" w:space="0" w:color="auto"/>
              <w:bottom w:val="single" w:sz="4" w:space="0" w:color="auto"/>
              <w:right w:val="single" w:sz="4" w:space="0" w:color="auto"/>
            </w:tcBorders>
            <w:shd w:val="clear" w:color="auto" w:fill="FFFFFF"/>
          </w:tcPr>
          <w:p w14:paraId="59A0DACE" w14:textId="77777777" w:rsidR="0041410C" w:rsidRPr="004C7A19" w:rsidRDefault="0041410C" w:rsidP="005C10C7">
            <w:pPr>
              <w:pStyle w:val="afff6"/>
            </w:pPr>
            <w:r w:rsidRPr="004C7A19">
              <w:rPr>
                <w:rFonts w:hint="eastAsia"/>
              </w:rPr>
              <w:t>火災、水害、汚染、大事故、機器や媒体の破壊、粉塵、腐食、凍結</w:t>
            </w:r>
          </w:p>
        </w:tc>
        <w:tc>
          <w:tcPr>
            <w:tcW w:w="2097" w:type="dxa"/>
            <w:tcBorders>
              <w:top w:val="single" w:sz="4" w:space="0" w:color="auto"/>
              <w:left w:val="single" w:sz="4" w:space="0" w:color="auto"/>
              <w:bottom w:val="single" w:sz="4" w:space="0" w:color="auto"/>
              <w:right w:val="single" w:sz="4" w:space="0" w:color="auto"/>
            </w:tcBorders>
            <w:shd w:val="clear" w:color="auto" w:fill="FFFFFF"/>
          </w:tcPr>
          <w:p w14:paraId="0AF6F338" w14:textId="77777777" w:rsidR="0041410C" w:rsidRPr="004C7A19" w:rsidRDefault="0041410C" w:rsidP="005C10C7">
            <w:pPr>
              <w:pStyle w:val="afff6"/>
            </w:pPr>
            <w:r w:rsidRPr="004C7A19">
              <w:rPr>
                <w:rFonts w:hint="eastAsia"/>
              </w:rPr>
              <w:t>A/D/E</w:t>
            </w:r>
          </w:p>
        </w:tc>
      </w:tr>
      <w:tr w:rsidR="0041410C" w14:paraId="046A0E94" w14:textId="77777777" w:rsidTr="004942E7">
        <w:tc>
          <w:tcPr>
            <w:tcW w:w="2517" w:type="dxa"/>
            <w:tcBorders>
              <w:top w:val="single" w:sz="4" w:space="0" w:color="auto"/>
              <w:bottom w:val="single" w:sz="4" w:space="0" w:color="auto"/>
              <w:right w:val="single" w:sz="4" w:space="0" w:color="auto"/>
            </w:tcBorders>
            <w:vAlign w:val="center"/>
          </w:tcPr>
          <w:p w14:paraId="5062AF3E" w14:textId="77777777" w:rsidR="0041410C" w:rsidRPr="004C7A19" w:rsidRDefault="0041410C" w:rsidP="005C10C7">
            <w:pPr>
              <w:pStyle w:val="afff6"/>
            </w:pPr>
            <w:r w:rsidRPr="004C7A19">
              <w:rPr>
                <w:rFonts w:hint="eastAsia"/>
              </w:rPr>
              <w:t>自然現象</w:t>
            </w:r>
          </w:p>
        </w:tc>
        <w:tc>
          <w:tcPr>
            <w:tcW w:w="5842" w:type="dxa"/>
            <w:tcBorders>
              <w:top w:val="single" w:sz="4" w:space="0" w:color="auto"/>
              <w:left w:val="single" w:sz="4" w:space="0" w:color="auto"/>
              <w:bottom w:val="single" w:sz="4" w:space="0" w:color="auto"/>
              <w:right w:val="single" w:sz="4" w:space="0" w:color="auto"/>
            </w:tcBorders>
            <w:shd w:val="clear" w:color="auto" w:fill="FFFFFF"/>
          </w:tcPr>
          <w:p w14:paraId="74E9B017" w14:textId="77777777" w:rsidR="0041410C" w:rsidRPr="004C7A19" w:rsidRDefault="0041410C" w:rsidP="005C10C7">
            <w:pPr>
              <w:pStyle w:val="afff6"/>
              <w:rPr>
                <w:lang w:eastAsia="zh-TW"/>
              </w:rPr>
            </w:pPr>
            <w:r w:rsidRPr="004C7A19">
              <w:rPr>
                <w:rFonts w:hint="eastAsia"/>
                <w:lang w:eastAsia="zh-TW"/>
              </w:rPr>
              <w:t>気候、地震、火山活動、気象現象、洪水</w:t>
            </w:r>
          </w:p>
        </w:tc>
        <w:tc>
          <w:tcPr>
            <w:tcW w:w="2097" w:type="dxa"/>
            <w:tcBorders>
              <w:top w:val="single" w:sz="4" w:space="0" w:color="auto"/>
              <w:left w:val="single" w:sz="4" w:space="0" w:color="auto"/>
              <w:bottom w:val="single" w:sz="4" w:space="0" w:color="auto"/>
              <w:right w:val="single" w:sz="4" w:space="0" w:color="auto"/>
            </w:tcBorders>
            <w:shd w:val="clear" w:color="auto" w:fill="FFFFFF"/>
          </w:tcPr>
          <w:p w14:paraId="44156900" w14:textId="77777777" w:rsidR="0041410C" w:rsidRPr="004C7A19" w:rsidRDefault="0041410C" w:rsidP="005C10C7">
            <w:pPr>
              <w:pStyle w:val="afff6"/>
            </w:pPr>
            <w:r w:rsidRPr="004C7A19">
              <w:rPr>
                <w:rFonts w:hint="eastAsia"/>
              </w:rPr>
              <w:t>E</w:t>
            </w:r>
          </w:p>
        </w:tc>
      </w:tr>
      <w:tr w:rsidR="0041410C" w14:paraId="3EB96896" w14:textId="77777777" w:rsidTr="004942E7">
        <w:tc>
          <w:tcPr>
            <w:tcW w:w="2517" w:type="dxa"/>
            <w:vMerge w:val="restart"/>
            <w:tcBorders>
              <w:top w:val="single" w:sz="4" w:space="0" w:color="auto"/>
              <w:bottom w:val="single" w:sz="4" w:space="0" w:color="auto"/>
              <w:right w:val="single" w:sz="4" w:space="0" w:color="auto"/>
            </w:tcBorders>
            <w:vAlign w:val="center"/>
          </w:tcPr>
          <w:p w14:paraId="73BDF49E" w14:textId="77777777" w:rsidR="0041410C" w:rsidRPr="004C7A19" w:rsidRDefault="0041410C" w:rsidP="005C10C7">
            <w:pPr>
              <w:pStyle w:val="afff6"/>
            </w:pPr>
            <w:r w:rsidRPr="004C7A19">
              <w:rPr>
                <w:rFonts w:hint="eastAsia"/>
              </w:rPr>
              <w:t>重要なサービスの喪失</w:t>
            </w:r>
          </w:p>
        </w:tc>
        <w:tc>
          <w:tcPr>
            <w:tcW w:w="5842" w:type="dxa"/>
            <w:tcBorders>
              <w:top w:val="single" w:sz="4" w:space="0" w:color="auto"/>
              <w:left w:val="single" w:sz="4" w:space="0" w:color="auto"/>
              <w:bottom w:val="single" w:sz="4" w:space="0" w:color="auto"/>
              <w:right w:val="single" w:sz="4" w:space="0" w:color="auto"/>
            </w:tcBorders>
            <w:shd w:val="clear" w:color="auto" w:fill="FFFFFF"/>
          </w:tcPr>
          <w:p w14:paraId="595E3BB8" w14:textId="77777777" w:rsidR="0041410C" w:rsidRPr="004C7A19" w:rsidRDefault="0041410C" w:rsidP="005C10C7">
            <w:pPr>
              <w:pStyle w:val="afff6"/>
            </w:pPr>
            <w:r w:rsidRPr="004C7A19">
              <w:rPr>
                <w:rFonts w:hint="eastAsia"/>
              </w:rPr>
              <w:t>空調や給水システムの故障/電気通信機器の故障</w:t>
            </w:r>
          </w:p>
        </w:tc>
        <w:tc>
          <w:tcPr>
            <w:tcW w:w="2097" w:type="dxa"/>
            <w:tcBorders>
              <w:top w:val="single" w:sz="4" w:space="0" w:color="auto"/>
              <w:left w:val="single" w:sz="4" w:space="0" w:color="auto"/>
              <w:bottom w:val="single" w:sz="4" w:space="0" w:color="auto"/>
              <w:right w:val="single" w:sz="4" w:space="0" w:color="auto"/>
            </w:tcBorders>
            <w:shd w:val="clear" w:color="auto" w:fill="FFFFFF"/>
          </w:tcPr>
          <w:p w14:paraId="0F25F875" w14:textId="77777777" w:rsidR="0041410C" w:rsidRPr="004C7A19" w:rsidRDefault="0041410C" w:rsidP="005C10C7">
            <w:pPr>
              <w:pStyle w:val="afff6"/>
            </w:pPr>
            <w:r w:rsidRPr="004C7A19">
              <w:rPr>
                <w:rFonts w:hint="eastAsia"/>
              </w:rPr>
              <w:t>A/D</w:t>
            </w:r>
          </w:p>
        </w:tc>
      </w:tr>
      <w:tr w:rsidR="0041410C" w14:paraId="0A13362B" w14:textId="77777777" w:rsidTr="004942E7">
        <w:tc>
          <w:tcPr>
            <w:tcW w:w="2517" w:type="dxa"/>
            <w:vMerge/>
            <w:tcBorders>
              <w:top w:val="single" w:sz="4" w:space="0" w:color="auto"/>
              <w:bottom w:val="single" w:sz="4" w:space="0" w:color="auto"/>
              <w:right w:val="single" w:sz="4" w:space="0" w:color="auto"/>
            </w:tcBorders>
            <w:vAlign w:val="center"/>
          </w:tcPr>
          <w:p w14:paraId="69EE124A" w14:textId="77777777" w:rsidR="0041410C" w:rsidRPr="004C7A19" w:rsidRDefault="0041410C" w:rsidP="005C10C7">
            <w:pPr>
              <w:pStyle w:val="afff6"/>
            </w:pPr>
          </w:p>
        </w:tc>
        <w:tc>
          <w:tcPr>
            <w:tcW w:w="5842" w:type="dxa"/>
            <w:tcBorders>
              <w:top w:val="single" w:sz="4" w:space="0" w:color="auto"/>
              <w:left w:val="single" w:sz="4" w:space="0" w:color="auto"/>
              <w:bottom w:val="single" w:sz="4" w:space="0" w:color="auto"/>
              <w:right w:val="single" w:sz="4" w:space="0" w:color="auto"/>
            </w:tcBorders>
            <w:shd w:val="clear" w:color="auto" w:fill="FFFFFF"/>
          </w:tcPr>
          <w:p w14:paraId="6D408BE1" w14:textId="13C12842" w:rsidR="0041410C" w:rsidRPr="004C7A19" w:rsidRDefault="0041410C" w:rsidP="005C10C7">
            <w:pPr>
              <w:pStyle w:val="afff6"/>
            </w:pPr>
            <w:r w:rsidRPr="004C7A19">
              <w:rPr>
                <w:rFonts w:hint="eastAsia"/>
              </w:rPr>
              <w:t>電力供給の停止</w:t>
            </w:r>
          </w:p>
        </w:tc>
        <w:tc>
          <w:tcPr>
            <w:tcW w:w="2097" w:type="dxa"/>
            <w:tcBorders>
              <w:top w:val="single" w:sz="4" w:space="0" w:color="auto"/>
              <w:left w:val="single" w:sz="4" w:space="0" w:color="auto"/>
              <w:bottom w:val="single" w:sz="4" w:space="0" w:color="auto"/>
              <w:right w:val="single" w:sz="4" w:space="0" w:color="auto"/>
            </w:tcBorders>
            <w:shd w:val="clear" w:color="auto" w:fill="FFFFFF"/>
          </w:tcPr>
          <w:p w14:paraId="60431F43" w14:textId="77777777" w:rsidR="0041410C" w:rsidRPr="004C7A19" w:rsidRDefault="0041410C" w:rsidP="005C10C7">
            <w:pPr>
              <w:pStyle w:val="afff6"/>
            </w:pPr>
            <w:r w:rsidRPr="004C7A19">
              <w:rPr>
                <w:rFonts w:hint="eastAsia"/>
              </w:rPr>
              <w:t>A/D/E</w:t>
            </w:r>
          </w:p>
        </w:tc>
      </w:tr>
      <w:tr w:rsidR="0041410C" w14:paraId="09230F0E" w14:textId="77777777" w:rsidTr="004942E7">
        <w:tc>
          <w:tcPr>
            <w:tcW w:w="2517" w:type="dxa"/>
            <w:vMerge w:val="restart"/>
            <w:tcBorders>
              <w:top w:val="single" w:sz="4" w:space="0" w:color="auto"/>
              <w:bottom w:val="single" w:sz="4" w:space="0" w:color="auto"/>
              <w:right w:val="single" w:sz="4" w:space="0" w:color="auto"/>
            </w:tcBorders>
            <w:vAlign w:val="center"/>
          </w:tcPr>
          <w:p w14:paraId="1E11C785" w14:textId="77777777" w:rsidR="0041410C" w:rsidRPr="004C7A19" w:rsidRDefault="0041410C" w:rsidP="005C10C7">
            <w:pPr>
              <w:pStyle w:val="afff6"/>
            </w:pPr>
            <w:r w:rsidRPr="004C7A19">
              <w:rPr>
                <w:rFonts w:hint="eastAsia"/>
              </w:rPr>
              <w:t>情報を危うくすること</w:t>
            </w:r>
          </w:p>
        </w:tc>
        <w:tc>
          <w:tcPr>
            <w:tcW w:w="5842" w:type="dxa"/>
            <w:tcBorders>
              <w:top w:val="single" w:sz="4" w:space="0" w:color="auto"/>
              <w:left w:val="single" w:sz="4" w:space="0" w:color="auto"/>
              <w:bottom w:val="single" w:sz="4" w:space="0" w:color="auto"/>
              <w:right w:val="single" w:sz="4" w:space="0" w:color="auto"/>
            </w:tcBorders>
            <w:shd w:val="clear" w:color="auto" w:fill="FFFFFF"/>
          </w:tcPr>
          <w:p w14:paraId="2B200020" w14:textId="7D530AAF" w:rsidR="0041410C" w:rsidRPr="004C7A19" w:rsidRDefault="0041410C" w:rsidP="005C10C7">
            <w:pPr>
              <w:pStyle w:val="afff6"/>
            </w:pPr>
            <w:r w:rsidRPr="004C7A19">
              <w:rPr>
                <w:rFonts w:hint="eastAsia"/>
              </w:rPr>
              <w:t>遠隔スパイ行為、盗聴、媒体や文章の盗難、機器の盗難、再利用又は廃棄した媒体からの復元、ハードウェアの</w:t>
            </w:r>
            <w:bookmarkStart w:id="540" w:name="■改ざん8ー1ー2"/>
            <w:r w:rsidR="000A65C1">
              <w:fldChar w:fldCharType="begin"/>
            </w:r>
            <w:r w:rsidR="000A65C1">
              <w:rPr>
                <w:rFonts w:hint="eastAsia"/>
              </w:rPr>
              <w:instrText xml:space="preserve">HYPERLINK </w:instrText>
            </w:r>
            <w:r w:rsidR="000A65C1">
              <w:instrText xml:space="preserve"> \l "</w:instrText>
            </w:r>
            <w:r w:rsidR="000A65C1">
              <w:rPr>
                <w:rFonts w:hint="eastAsia"/>
              </w:rPr>
              <w:instrText>■改ざん</w:instrText>
            </w:r>
            <w:r w:rsidR="000A65C1">
              <w:instrText>"</w:instrText>
            </w:r>
            <w:r w:rsidR="000A65C1">
              <w:fldChar w:fldCharType="separate"/>
            </w:r>
            <w:r w:rsidRPr="000A65C1">
              <w:rPr>
                <w:rStyle w:val="a7"/>
                <w:rFonts w:hint="eastAsia"/>
              </w:rPr>
              <w:t>改ざん</w:t>
            </w:r>
            <w:bookmarkEnd w:id="540"/>
            <w:r w:rsidR="000A65C1">
              <w:fldChar w:fldCharType="end"/>
            </w:r>
            <w:r w:rsidRPr="004C7A19">
              <w:rPr>
                <w:rFonts w:hint="eastAsia"/>
              </w:rPr>
              <w:t>、位置検知</w:t>
            </w:r>
          </w:p>
        </w:tc>
        <w:tc>
          <w:tcPr>
            <w:tcW w:w="2097" w:type="dxa"/>
            <w:tcBorders>
              <w:top w:val="single" w:sz="4" w:space="0" w:color="auto"/>
              <w:left w:val="single" w:sz="4" w:space="0" w:color="auto"/>
              <w:bottom w:val="single" w:sz="4" w:space="0" w:color="auto"/>
              <w:right w:val="single" w:sz="4" w:space="0" w:color="auto"/>
            </w:tcBorders>
            <w:shd w:val="clear" w:color="auto" w:fill="FFFFFF"/>
          </w:tcPr>
          <w:p w14:paraId="05B1980E" w14:textId="77777777" w:rsidR="0041410C" w:rsidRPr="004C7A19" w:rsidRDefault="0041410C" w:rsidP="005C10C7">
            <w:pPr>
              <w:pStyle w:val="afff6"/>
            </w:pPr>
            <w:r w:rsidRPr="004C7A19">
              <w:rPr>
                <w:rFonts w:hint="eastAsia"/>
              </w:rPr>
              <w:t>D</w:t>
            </w:r>
          </w:p>
        </w:tc>
      </w:tr>
      <w:tr w:rsidR="0041410C" w14:paraId="26B6BFEC" w14:textId="77777777" w:rsidTr="004942E7">
        <w:tc>
          <w:tcPr>
            <w:tcW w:w="2517" w:type="dxa"/>
            <w:vMerge/>
            <w:tcBorders>
              <w:top w:val="single" w:sz="4" w:space="0" w:color="auto"/>
              <w:bottom w:val="single" w:sz="4" w:space="0" w:color="auto"/>
              <w:right w:val="single" w:sz="4" w:space="0" w:color="auto"/>
            </w:tcBorders>
            <w:vAlign w:val="center"/>
          </w:tcPr>
          <w:p w14:paraId="210547E2" w14:textId="77777777" w:rsidR="0041410C" w:rsidRPr="004C7A19" w:rsidRDefault="0041410C" w:rsidP="005C10C7">
            <w:pPr>
              <w:pStyle w:val="afff6"/>
            </w:pPr>
          </w:p>
        </w:tc>
        <w:tc>
          <w:tcPr>
            <w:tcW w:w="5842" w:type="dxa"/>
            <w:tcBorders>
              <w:top w:val="single" w:sz="4" w:space="0" w:color="auto"/>
              <w:left w:val="single" w:sz="4" w:space="0" w:color="auto"/>
              <w:bottom w:val="single" w:sz="4" w:space="0" w:color="auto"/>
              <w:right w:val="single" w:sz="4" w:space="0" w:color="auto"/>
            </w:tcBorders>
            <w:shd w:val="clear" w:color="auto" w:fill="FFFFFF"/>
          </w:tcPr>
          <w:p w14:paraId="62A35AA1" w14:textId="77777777" w:rsidR="0041410C" w:rsidRPr="004C7A19" w:rsidRDefault="0041410C" w:rsidP="005C10C7">
            <w:pPr>
              <w:pStyle w:val="afff6"/>
            </w:pPr>
            <w:r w:rsidRPr="004C7A19">
              <w:rPr>
                <w:rFonts w:hint="eastAsia"/>
              </w:rPr>
              <w:t>漏えい・信頼できない情報源からのデータ・ソフトウェアの改ざん</w:t>
            </w:r>
          </w:p>
        </w:tc>
        <w:tc>
          <w:tcPr>
            <w:tcW w:w="2097" w:type="dxa"/>
            <w:tcBorders>
              <w:top w:val="single" w:sz="4" w:space="0" w:color="auto"/>
              <w:left w:val="single" w:sz="4" w:space="0" w:color="auto"/>
              <w:bottom w:val="single" w:sz="4" w:space="0" w:color="auto"/>
              <w:right w:val="single" w:sz="4" w:space="0" w:color="auto"/>
            </w:tcBorders>
            <w:shd w:val="clear" w:color="auto" w:fill="FFFFFF"/>
          </w:tcPr>
          <w:p w14:paraId="2FD8AECD" w14:textId="77777777" w:rsidR="0041410C" w:rsidRPr="004C7A19" w:rsidRDefault="0041410C" w:rsidP="005C10C7">
            <w:pPr>
              <w:pStyle w:val="afff6"/>
            </w:pPr>
            <w:r w:rsidRPr="004C7A19">
              <w:rPr>
                <w:rFonts w:hint="eastAsia"/>
              </w:rPr>
              <w:t>A/D</w:t>
            </w:r>
          </w:p>
        </w:tc>
      </w:tr>
      <w:tr w:rsidR="0041410C" w14:paraId="11C7CEB0" w14:textId="77777777" w:rsidTr="004942E7">
        <w:tc>
          <w:tcPr>
            <w:tcW w:w="2517" w:type="dxa"/>
            <w:vMerge w:val="restart"/>
            <w:tcBorders>
              <w:top w:val="single" w:sz="4" w:space="0" w:color="auto"/>
              <w:bottom w:val="single" w:sz="4" w:space="0" w:color="auto"/>
              <w:right w:val="single" w:sz="4" w:space="0" w:color="auto"/>
            </w:tcBorders>
            <w:vAlign w:val="center"/>
          </w:tcPr>
          <w:p w14:paraId="4BED8538" w14:textId="77777777" w:rsidR="0041410C" w:rsidRPr="004C7A19" w:rsidRDefault="0041410C" w:rsidP="005C10C7">
            <w:pPr>
              <w:pStyle w:val="afff6"/>
            </w:pPr>
            <w:r w:rsidRPr="004C7A19">
              <w:rPr>
                <w:rFonts w:hint="eastAsia"/>
              </w:rPr>
              <w:t>技術的な故障</w:t>
            </w:r>
          </w:p>
        </w:tc>
        <w:tc>
          <w:tcPr>
            <w:tcW w:w="5842" w:type="dxa"/>
            <w:tcBorders>
              <w:top w:val="single" w:sz="4" w:space="0" w:color="auto"/>
              <w:left w:val="single" w:sz="4" w:space="0" w:color="auto"/>
              <w:bottom w:val="single" w:sz="4" w:space="0" w:color="auto"/>
              <w:right w:val="single" w:sz="4" w:space="0" w:color="auto"/>
            </w:tcBorders>
            <w:shd w:val="clear" w:color="auto" w:fill="FFFFFF"/>
          </w:tcPr>
          <w:p w14:paraId="721C8FEE" w14:textId="77777777" w:rsidR="0041410C" w:rsidRPr="004C7A19" w:rsidRDefault="0041410C" w:rsidP="005C10C7">
            <w:pPr>
              <w:pStyle w:val="afff6"/>
            </w:pPr>
            <w:r w:rsidRPr="004C7A19">
              <w:rPr>
                <w:rFonts w:hint="eastAsia"/>
              </w:rPr>
              <w:t>機器の故障、機器の誤動作、ソフトウェアの誤作動</w:t>
            </w:r>
          </w:p>
        </w:tc>
        <w:tc>
          <w:tcPr>
            <w:tcW w:w="2097" w:type="dxa"/>
            <w:tcBorders>
              <w:top w:val="single" w:sz="4" w:space="0" w:color="auto"/>
              <w:left w:val="single" w:sz="4" w:space="0" w:color="auto"/>
              <w:bottom w:val="single" w:sz="4" w:space="0" w:color="auto"/>
              <w:right w:val="single" w:sz="4" w:space="0" w:color="auto"/>
            </w:tcBorders>
            <w:shd w:val="clear" w:color="auto" w:fill="FFFFFF"/>
          </w:tcPr>
          <w:p w14:paraId="4CCA8E74" w14:textId="77777777" w:rsidR="0041410C" w:rsidRPr="004C7A19" w:rsidRDefault="0041410C" w:rsidP="005C10C7">
            <w:pPr>
              <w:pStyle w:val="afff6"/>
            </w:pPr>
            <w:r w:rsidRPr="004C7A19">
              <w:rPr>
                <w:rFonts w:hint="eastAsia"/>
              </w:rPr>
              <w:t>A</w:t>
            </w:r>
          </w:p>
        </w:tc>
      </w:tr>
      <w:tr w:rsidR="0041410C" w14:paraId="2B2DB562" w14:textId="77777777" w:rsidTr="004942E7">
        <w:tc>
          <w:tcPr>
            <w:tcW w:w="2517" w:type="dxa"/>
            <w:vMerge/>
            <w:tcBorders>
              <w:top w:val="single" w:sz="4" w:space="0" w:color="auto"/>
              <w:bottom w:val="single" w:sz="4" w:space="0" w:color="auto"/>
              <w:right w:val="single" w:sz="4" w:space="0" w:color="auto"/>
            </w:tcBorders>
            <w:vAlign w:val="center"/>
          </w:tcPr>
          <w:p w14:paraId="3950E18C" w14:textId="77777777" w:rsidR="0041410C" w:rsidRPr="004C7A19" w:rsidRDefault="0041410C" w:rsidP="005C10C7">
            <w:pPr>
              <w:pStyle w:val="afff6"/>
            </w:pPr>
          </w:p>
        </w:tc>
        <w:tc>
          <w:tcPr>
            <w:tcW w:w="5842" w:type="dxa"/>
            <w:tcBorders>
              <w:top w:val="single" w:sz="4" w:space="0" w:color="auto"/>
              <w:left w:val="single" w:sz="4" w:space="0" w:color="auto"/>
              <w:bottom w:val="single" w:sz="4" w:space="0" w:color="auto"/>
              <w:right w:val="single" w:sz="4" w:space="0" w:color="auto"/>
            </w:tcBorders>
            <w:shd w:val="clear" w:color="auto" w:fill="FFFFFF"/>
          </w:tcPr>
          <w:p w14:paraId="6EE986C2" w14:textId="77777777" w:rsidR="0041410C" w:rsidRPr="004C7A19" w:rsidRDefault="0041410C" w:rsidP="005C10C7">
            <w:pPr>
              <w:pStyle w:val="afff6"/>
            </w:pPr>
            <w:r w:rsidRPr="004C7A19">
              <w:rPr>
                <w:rFonts w:hint="eastAsia"/>
              </w:rPr>
              <w:t>情報システムの飽和、情報システムの保守に関する違反</w:t>
            </w:r>
          </w:p>
        </w:tc>
        <w:tc>
          <w:tcPr>
            <w:tcW w:w="2097" w:type="dxa"/>
            <w:tcBorders>
              <w:top w:val="single" w:sz="4" w:space="0" w:color="auto"/>
              <w:left w:val="single" w:sz="4" w:space="0" w:color="auto"/>
              <w:bottom w:val="single" w:sz="4" w:space="0" w:color="auto"/>
              <w:right w:val="single" w:sz="4" w:space="0" w:color="auto"/>
            </w:tcBorders>
            <w:shd w:val="clear" w:color="auto" w:fill="FFFFFF"/>
          </w:tcPr>
          <w:p w14:paraId="0FE3A496" w14:textId="77777777" w:rsidR="0041410C" w:rsidRPr="004C7A19" w:rsidRDefault="0041410C" w:rsidP="005C10C7">
            <w:pPr>
              <w:pStyle w:val="afff6"/>
            </w:pPr>
            <w:r w:rsidRPr="004C7A19">
              <w:rPr>
                <w:rFonts w:hint="eastAsia"/>
              </w:rPr>
              <w:t>A/D</w:t>
            </w:r>
          </w:p>
        </w:tc>
      </w:tr>
      <w:tr w:rsidR="0041410C" w14:paraId="6B2D1C2C" w14:textId="77777777" w:rsidTr="004942E7">
        <w:tc>
          <w:tcPr>
            <w:tcW w:w="2517" w:type="dxa"/>
            <w:vMerge w:val="restart"/>
            <w:tcBorders>
              <w:top w:val="single" w:sz="4" w:space="0" w:color="auto"/>
              <w:bottom w:val="single" w:sz="4" w:space="0" w:color="auto"/>
              <w:right w:val="single" w:sz="4" w:space="0" w:color="auto"/>
            </w:tcBorders>
            <w:vAlign w:val="center"/>
          </w:tcPr>
          <w:p w14:paraId="13942E7F" w14:textId="77777777" w:rsidR="0041410C" w:rsidRPr="004C7A19" w:rsidRDefault="0041410C" w:rsidP="005C10C7">
            <w:pPr>
              <w:pStyle w:val="afff6"/>
            </w:pPr>
            <w:r w:rsidRPr="004C7A19">
              <w:rPr>
                <w:rFonts w:hint="eastAsia"/>
              </w:rPr>
              <w:t>許可されていない行為</w:t>
            </w:r>
          </w:p>
        </w:tc>
        <w:tc>
          <w:tcPr>
            <w:tcW w:w="5842" w:type="dxa"/>
            <w:tcBorders>
              <w:top w:val="single" w:sz="4" w:space="0" w:color="auto"/>
              <w:left w:val="single" w:sz="4" w:space="0" w:color="auto"/>
              <w:bottom w:val="single" w:sz="4" w:space="0" w:color="auto"/>
              <w:right w:val="single" w:sz="4" w:space="0" w:color="auto"/>
            </w:tcBorders>
            <w:shd w:val="clear" w:color="auto" w:fill="FFFFFF"/>
          </w:tcPr>
          <w:p w14:paraId="36C872F6" w14:textId="77777777" w:rsidR="0041410C" w:rsidRPr="004C7A19" w:rsidRDefault="0041410C" w:rsidP="005C10C7">
            <w:pPr>
              <w:pStyle w:val="afff6"/>
            </w:pPr>
            <w:r w:rsidRPr="004C7A19">
              <w:rPr>
                <w:rFonts w:hint="eastAsia"/>
              </w:rPr>
              <w:t>許可されていない機器の使用、ソフトウェアの不正コピー、データの破壊、データの違法な処理</w:t>
            </w:r>
          </w:p>
        </w:tc>
        <w:tc>
          <w:tcPr>
            <w:tcW w:w="2097" w:type="dxa"/>
            <w:tcBorders>
              <w:top w:val="single" w:sz="4" w:space="0" w:color="auto"/>
              <w:left w:val="single" w:sz="4" w:space="0" w:color="auto"/>
              <w:bottom w:val="single" w:sz="4" w:space="0" w:color="auto"/>
              <w:right w:val="single" w:sz="4" w:space="0" w:color="auto"/>
            </w:tcBorders>
            <w:shd w:val="clear" w:color="auto" w:fill="FFFFFF"/>
          </w:tcPr>
          <w:p w14:paraId="42EF2361" w14:textId="77777777" w:rsidR="0041410C" w:rsidRPr="004C7A19" w:rsidRDefault="0041410C" w:rsidP="005C10C7">
            <w:pPr>
              <w:pStyle w:val="afff6"/>
            </w:pPr>
            <w:r w:rsidRPr="004C7A19">
              <w:rPr>
                <w:rFonts w:hint="eastAsia"/>
              </w:rPr>
              <w:t>D</w:t>
            </w:r>
          </w:p>
        </w:tc>
      </w:tr>
      <w:tr w:rsidR="0041410C" w14:paraId="08490725" w14:textId="77777777" w:rsidTr="004942E7">
        <w:tc>
          <w:tcPr>
            <w:tcW w:w="2517" w:type="dxa"/>
            <w:vMerge/>
            <w:tcBorders>
              <w:top w:val="single" w:sz="4" w:space="0" w:color="auto"/>
              <w:bottom w:val="single" w:sz="4" w:space="0" w:color="auto"/>
              <w:right w:val="single" w:sz="4" w:space="0" w:color="auto"/>
            </w:tcBorders>
            <w:vAlign w:val="center"/>
          </w:tcPr>
          <w:p w14:paraId="3C9EBF51" w14:textId="77777777" w:rsidR="0041410C" w:rsidRPr="004C7A19" w:rsidRDefault="0041410C" w:rsidP="005C10C7">
            <w:pPr>
              <w:pStyle w:val="afff6"/>
            </w:pPr>
          </w:p>
        </w:tc>
        <w:tc>
          <w:tcPr>
            <w:tcW w:w="5842" w:type="dxa"/>
            <w:tcBorders>
              <w:top w:val="single" w:sz="4" w:space="0" w:color="auto"/>
              <w:left w:val="single" w:sz="4" w:space="0" w:color="auto"/>
              <w:bottom w:val="single" w:sz="4" w:space="0" w:color="auto"/>
              <w:right w:val="single" w:sz="4" w:space="0" w:color="auto"/>
            </w:tcBorders>
            <w:shd w:val="clear" w:color="auto" w:fill="FFFFFF"/>
          </w:tcPr>
          <w:p w14:paraId="311E5FAB" w14:textId="77777777" w:rsidR="0041410C" w:rsidRPr="004C7A19" w:rsidRDefault="0041410C" w:rsidP="005C10C7">
            <w:pPr>
              <w:pStyle w:val="afff6"/>
            </w:pPr>
            <w:r w:rsidRPr="004C7A19">
              <w:rPr>
                <w:rFonts w:hint="eastAsia"/>
              </w:rPr>
              <w:t>海賊版又は（不正）コピーソフトウェアの使用</w:t>
            </w:r>
          </w:p>
        </w:tc>
        <w:tc>
          <w:tcPr>
            <w:tcW w:w="2097" w:type="dxa"/>
            <w:tcBorders>
              <w:top w:val="single" w:sz="4" w:space="0" w:color="auto"/>
              <w:left w:val="single" w:sz="4" w:space="0" w:color="auto"/>
              <w:bottom w:val="single" w:sz="4" w:space="0" w:color="auto"/>
              <w:right w:val="single" w:sz="4" w:space="0" w:color="auto"/>
            </w:tcBorders>
            <w:shd w:val="clear" w:color="auto" w:fill="FFFFFF"/>
          </w:tcPr>
          <w:p w14:paraId="7548E368" w14:textId="77777777" w:rsidR="0041410C" w:rsidRPr="004C7A19" w:rsidRDefault="0041410C" w:rsidP="005C10C7">
            <w:pPr>
              <w:pStyle w:val="afff6"/>
            </w:pPr>
            <w:r w:rsidRPr="004C7A19">
              <w:rPr>
                <w:rFonts w:hint="eastAsia"/>
              </w:rPr>
              <w:t>A/D</w:t>
            </w:r>
          </w:p>
        </w:tc>
      </w:tr>
      <w:tr w:rsidR="0041410C" w14:paraId="03FBFDDB" w14:textId="77777777" w:rsidTr="004942E7">
        <w:tc>
          <w:tcPr>
            <w:tcW w:w="2517" w:type="dxa"/>
            <w:vMerge w:val="restart"/>
            <w:tcBorders>
              <w:top w:val="single" w:sz="4" w:space="0" w:color="auto"/>
              <w:bottom w:val="single" w:sz="4" w:space="0" w:color="auto"/>
              <w:right w:val="single" w:sz="4" w:space="0" w:color="auto"/>
            </w:tcBorders>
            <w:vAlign w:val="center"/>
          </w:tcPr>
          <w:p w14:paraId="74A3BB61" w14:textId="77777777" w:rsidR="0041410C" w:rsidRPr="004C7A19" w:rsidRDefault="0041410C" w:rsidP="005C10C7">
            <w:pPr>
              <w:pStyle w:val="afff6"/>
            </w:pPr>
            <w:r w:rsidRPr="004C7A19">
              <w:rPr>
                <w:rFonts w:hint="eastAsia"/>
              </w:rPr>
              <w:t>機能を危うくすること</w:t>
            </w:r>
          </w:p>
        </w:tc>
        <w:tc>
          <w:tcPr>
            <w:tcW w:w="5842" w:type="dxa"/>
            <w:tcBorders>
              <w:top w:val="single" w:sz="4" w:space="0" w:color="auto"/>
              <w:left w:val="single" w:sz="4" w:space="0" w:color="auto"/>
              <w:bottom w:val="single" w:sz="4" w:space="0" w:color="auto"/>
              <w:right w:val="single" w:sz="4" w:space="0" w:color="auto"/>
            </w:tcBorders>
            <w:shd w:val="clear" w:color="auto" w:fill="FFFFFF"/>
          </w:tcPr>
          <w:p w14:paraId="48586722" w14:textId="77777777" w:rsidR="0041410C" w:rsidRPr="004C7A19" w:rsidRDefault="0041410C" w:rsidP="005C10C7">
            <w:pPr>
              <w:pStyle w:val="afff6"/>
            </w:pPr>
            <w:r w:rsidRPr="004C7A19">
              <w:rPr>
                <w:rFonts w:hint="eastAsia"/>
              </w:rPr>
              <w:t>使用時のミス</w:t>
            </w:r>
          </w:p>
        </w:tc>
        <w:tc>
          <w:tcPr>
            <w:tcW w:w="2097" w:type="dxa"/>
            <w:tcBorders>
              <w:top w:val="single" w:sz="4" w:space="0" w:color="auto"/>
              <w:left w:val="single" w:sz="4" w:space="0" w:color="auto"/>
              <w:bottom w:val="single" w:sz="4" w:space="0" w:color="auto"/>
              <w:right w:val="single" w:sz="4" w:space="0" w:color="auto"/>
            </w:tcBorders>
            <w:shd w:val="clear" w:color="auto" w:fill="FFFFFF"/>
          </w:tcPr>
          <w:p w14:paraId="0279569A" w14:textId="77777777" w:rsidR="0041410C" w:rsidRPr="004C7A19" w:rsidRDefault="0041410C" w:rsidP="005C10C7">
            <w:pPr>
              <w:pStyle w:val="afff6"/>
            </w:pPr>
            <w:r w:rsidRPr="004C7A19">
              <w:rPr>
                <w:rFonts w:hint="eastAsia"/>
              </w:rPr>
              <w:t>A</w:t>
            </w:r>
          </w:p>
        </w:tc>
      </w:tr>
      <w:tr w:rsidR="0041410C" w14:paraId="5DF832B7" w14:textId="77777777" w:rsidTr="004942E7">
        <w:tc>
          <w:tcPr>
            <w:tcW w:w="2517" w:type="dxa"/>
            <w:vMerge/>
            <w:tcBorders>
              <w:top w:val="single" w:sz="4" w:space="0" w:color="auto"/>
              <w:bottom w:val="single" w:sz="4" w:space="0" w:color="auto"/>
              <w:right w:val="single" w:sz="4" w:space="0" w:color="auto"/>
            </w:tcBorders>
          </w:tcPr>
          <w:p w14:paraId="75467EF8" w14:textId="77777777" w:rsidR="0041410C" w:rsidRPr="004C7A19" w:rsidRDefault="0041410C" w:rsidP="005C10C7">
            <w:pPr>
              <w:pStyle w:val="afff6"/>
            </w:pPr>
          </w:p>
        </w:tc>
        <w:tc>
          <w:tcPr>
            <w:tcW w:w="5842" w:type="dxa"/>
            <w:tcBorders>
              <w:top w:val="single" w:sz="4" w:space="0" w:color="auto"/>
              <w:left w:val="single" w:sz="4" w:space="0" w:color="auto"/>
              <w:bottom w:val="single" w:sz="4" w:space="0" w:color="auto"/>
              <w:right w:val="single" w:sz="4" w:space="0" w:color="auto"/>
            </w:tcBorders>
            <w:shd w:val="clear" w:color="auto" w:fill="FFFFFF"/>
          </w:tcPr>
          <w:p w14:paraId="2C81DAB5" w14:textId="77777777" w:rsidR="0041410C" w:rsidRPr="004C7A19" w:rsidRDefault="0041410C" w:rsidP="005C10C7">
            <w:pPr>
              <w:pStyle w:val="afff6"/>
            </w:pPr>
            <w:r w:rsidRPr="004C7A19">
              <w:rPr>
                <w:rFonts w:hint="eastAsia"/>
              </w:rPr>
              <w:t>権限の乱用/権限の詐称</w:t>
            </w:r>
          </w:p>
        </w:tc>
        <w:tc>
          <w:tcPr>
            <w:tcW w:w="2097" w:type="dxa"/>
            <w:tcBorders>
              <w:top w:val="single" w:sz="4" w:space="0" w:color="auto"/>
              <w:left w:val="single" w:sz="4" w:space="0" w:color="auto"/>
              <w:bottom w:val="single" w:sz="4" w:space="0" w:color="auto"/>
              <w:right w:val="single" w:sz="4" w:space="0" w:color="auto"/>
            </w:tcBorders>
            <w:shd w:val="clear" w:color="auto" w:fill="FFFFFF"/>
          </w:tcPr>
          <w:p w14:paraId="0CB02E98" w14:textId="77777777" w:rsidR="0041410C" w:rsidRPr="004C7A19" w:rsidRDefault="0041410C" w:rsidP="005C10C7">
            <w:pPr>
              <w:pStyle w:val="afff6"/>
            </w:pPr>
            <w:r w:rsidRPr="004C7A19">
              <w:rPr>
                <w:rFonts w:hint="eastAsia"/>
              </w:rPr>
              <w:t>A/D</w:t>
            </w:r>
          </w:p>
        </w:tc>
      </w:tr>
      <w:tr w:rsidR="0041410C" w14:paraId="05C264FC" w14:textId="77777777" w:rsidTr="004942E7">
        <w:tc>
          <w:tcPr>
            <w:tcW w:w="2517" w:type="dxa"/>
            <w:vMerge/>
            <w:tcBorders>
              <w:top w:val="single" w:sz="4" w:space="0" w:color="auto"/>
              <w:bottom w:val="single" w:sz="4" w:space="0" w:color="auto"/>
              <w:right w:val="single" w:sz="4" w:space="0" w:color="auto"/>
            </w:tcBorders>
          </w:tcPr>
          <w:p w14:paraId="15BE8AD9" w14:textId="77777777" w:rsidR="0041410C" w:rsidRPr="004C7A19" w:rsidRDefault="0041410C" w:rsidP="005C10C7">
            <w:pPr>
              <w:pStyle w:val="afff6"/>
            </w:pPr>
          </w:p>
        </w:tc>
        <w:tc>
          <w:tcPr>
            <w:tcW w:w="5842" w:type="dxa"/>
            <w:tcBorders>
              <w:top w:val="single" w:sz="4" w:space="0" w:color="auto"/>
              <w:left w:val="single" w:sz="4" w:space="0" w:color="auto"/>
              <w:bottom w:val="single" w:sz="4" w:space="0" w:color="auto"/>
              <w:right w:val="single" w:sz="4" w:space="0" w:color="auto"/>
            </w:tcBorders>
            <w:shd w:val="clear" w:color="auto" w:fill="FFFFFF"/>
          </w:tcPr>
          <w:p w14:paraId="49E15DAE" w14:textId="74C072A6" w:rsidR="0041410C" w:rsidRPr="004C7A19" w:rsidRDefault="0041410C" w:rsidP="005C10C7">
            <w:pPr>
              <w:pStyle w:val="afff6"/>
            </w:pPr>
            <w:r w:rsidRPr="004C7A19">
              <w:rPr>
                <w:rFonts w:hint="eastAsia"/>
              </w:rPr>
              <w:t>要員の</w:t>
            </w:r>
            <w:bookmarkStart w:id="541" w:name="■可用性8ー1ー2"/>
            <w:r w:rsidR="00AA39A7">
              <w:fldChar w:fldCharType="begin"/>
            </w:r>
            <w:r w:rsidR="00AA39A7">
              <w:rPr>
                <w:rFonts w:hint="eastAsia"/>
              </w:rPr>
              <w:instrText xml:space="preserve">HYPERLINK </w:instrText>
            </w:r>
            <w:r w:rsidR="00AA39A7">
              <w:instrText xml:space="preserve"> \l "</w:instrText>
            </w:r>
            <w:r w:rsidR="00AA39A7">
              <w:rPr>
                <w:rFonts w:hint="eastAsia"/>
              </w:rPr>
              <w:instrText>■可用性</w:instrText>
            </w:r>
            <w:r w:rsidR="00AA39A7">
              <w:instrText>"</w:instrText>
            </w:r>
            <w:r w:rsidR="00AA39A7">
              <w:fldChar w:fldCharType="separate"/>
            </w:r>
            <w:r w:rsidRPr="00AA39A7">
              <w:rPr>
                <w:rStyle w:val="a7"/>
                <w:rFonts w:hint="eastAsia"/>
              </w:rPr>
              <w:t>可用性</w:t>
            </w:r>
            <w:bookmarkEnd w:id="541"/>
            <w:r w:rsidR="00AA39A7">
              <w:fldChar w:fldCharType="end"/>
            </w:r>
            <w:r w:rsidRPr="004C7A19">
              <w:rPr>
                <w:rFonts w:hint="eastAsia"/>
              </w:rPr>
              <w:t>に関する違反</w:t>
            </w:r>
          </w:p>
        </w:tc>
        <w:tc>
          <w:tcPr>
            <w:tcW w:w="2097" w:type="dxa"/>
            <w:tcBorders>
              <w:top w:val="single" w:sz="4" w:space="0" w:color="auto"/>
              <w:left w:val="single" w:sz="4" w:space="0" w:color="auto"/>
              <w:bottom w:val="single" w:sz="4" w:space="0" w:color="auto"/>
              <w:right w:val="single" w:sz="4" w:space="0" w:color="auto"/>
            </w:tcBorders>
            <w:shd w:val="clear" w:color="auto" w:fill="FFFFFF"/>
          </w:tcPr>
          <w:p w14:paraId="65D3B48D" w14:textId="77777777" w:rsidR="0041410C" w:rsidRPr="004C7A19" w:rsidRDefault="0041410C" w:rsidP="005C10C7">
            <w:pPr>
              <w:pStyle w:val="afff6"/>
            </w:pPr>
            <w:r w:rsidRPr="004C7A19">
              <w:rPr>
                <w:rFonts w:hint="eastAsia"/>
              </w:rPr>
              <w:t>A/D/E</w:t>
            </w:r>
          </w:p>
        </w:tc>
      </w:tr>
      <w:tr w:rsidR="0041410C" w14:paraId="7DE5D0E8" w14:textId="77777777">
        <w:tc>
          <w:tcPr>
            <w:tcW w:w="10456" w:type="dxa"/>
            <w:gridSpan w:val="3"/>
            <w:tcBorders>
              <w:top w:val="single" w:sz="4" w:space="0" w:color="auto"/>
              <w:left w:val="nil"/>
              <w:bottom w:val="nil"/>
              <w:right w:val="nil"/>
            </w:tcBorders>
          </w:tcPr>
          <w:p w14:paraId="0DA8D045" w14:textId="77777777" w:rsidR="0041410C" w:rsidRDefault="0041410C" w:rsidP="005C10C7">
            <w:pPr>
              <w:pStyle w:val="afff6"/>
            </w:pPr>
            <w:r w:rsidRPr="004C7A19">
              <w:t>A：偶発的脅威（Accidental）</w:t>
            </w:r>
          </w:p>
          <w:p w14:paraId="204AADCD" w14:textId="77777777" w:rsidR="0041410C" w:rsidRDefault="0041410C" w:rsidP="005C10C7">
            <w:pPr>
              <w:pStyle w:val="afff6"/>
            </w:pPr>
            <w:r w:rsidRPr="004C7A19">
              <w:t>D：意図的脅威（Deliberate）</w:t>
            </w:r>
          </w:p>
          <w:p w14:paraId="6BFA56EE" w14:textId="2F4C7689" w:rsidR="0041410C" w:rsidRPr="004C7A19" w:rsidRDefault="0041410C" w:rsidP="005C10C7">
            <w:pPr>
              <w:pStyle w:val="afff6"/>
            </w:pPr>
            <w:r w:rsidRPr="004C7A19">
              <w:t>E：環境的脅威</w:t>
            </w:r>
            <w:r w:rsidRPr="004C7A19">
              <w:rPr>
                <w:rFonts w:hint="eastAsia"/>
              </w:rPr>
              <w:t>（</w:t>
            </w:r>
            <w:r w:rsidRPr="004C7A19">
              <w:t>Environmental）</w:t>
            </w:r>
          </w:p>
        </w:tc>
      </w:tr>
    </w:tbl>
    <w:p w14:paraId="748C5C93" w14:textId="0F02EFB8" w:rsidR="0041410C" w:rsidRDefault="00250334">
      <w:pPr>
        <w:ind w:firstLineChars="0" w:firstLine="0"/>
      </w:pPr>
      <w:r w:rsidRPr="00937E8A">
        <w:rPr>
          <w:noProof/>
        </w:rPr>
        <mc:AlternateContent>
          <mc:Choice Requires="wps">
            <w:drawing>
              <wp:anchor distT="0" distB="0" distL="114300" distR="114300" simplePos="0" relativeHeight="251656323" behindDoc="0" locked="0" layoutInCell="1" allowOverlap="1" wp14:anchorId="74F55975" wp14:editId="410BD521">
                <wp:simplePos x="0" y="0"/>
                <wp:positionH relativeFrom="margin">
                  <wp:posOffset>3810</wp:posOffset>
                </wp:positionH>
                <wp:positionV relativeFrom="paragraph">
                  <wp:posOffset>284480</wp:posOffset>
                </wp:positionV>
                <wp:extent cx="6638290" cy="276860"/>
                <wp:effectExtent l="0" t="0" r="0" b="0"/>
                <wp:wrapSquare wrapText="bothSides"/>
                <wp:docPr id="668438635" name="テキスト ボックス 32"/>
                <wp:cNvGraphicFramePr/>
                <a:graphic xmlns:a="http://schemas.openxmlformats.org/drawingml/2006/main">
                  <a:graphicData uri="http://schemas.microsoft.com/office/word/2010/wordprocessingShape">
                    <wps:wsp>
                      <wps:cNvSpPr txBox="1"/>
                      <wps:spPr>
                        <a:xfrm>
                          <a:off x="0" y="0"/>
                          <a:ext cx="6638290" cy="276860"/>
                        </a:xfrm>
                        <a:prstGeom prst="rect">
                          <a:avLst/>
                        </a:prstGeom>
                        <a:noFill/>
                      </wps:spPr>
                      <wps:txbx>
                        <w:txbxContent>
                          <w:p w14:paraId="7709327C" w14:textId="77777777" w:rsidR="0041410C" w:rsidRDefault="0041410C" w:rsidP="005C10C7">
                            <w:pPr>
                              <w:pStyle w:val="aff2"/>
                            </w:pPr>
                            <w:r>
                              <w:rPr>
                                <w:rFonts w:hint="eastAsia"/>
                              </w:rPr>
                              <w:t>脅威の一覧表の例</w:t>
                            </w:r>
                          </w:p>
                          <w:p w14:paraId="36E2B210" w14:textId="77777777" w:rsidR="0041410C" w:rsidRDefault="0041410C" w:rsidP="005C10C7">
                            <w:pPr>
                              <w:pStyle w:val="aff2"/>
                            </w:pPr>
                            <w:r>
                              <w:rPr>
                                <w:rFonts w:hint="eastAsia"/>
                              </w:rPr>
                              <w:t>（出典）「ISO/IEC 27005」をもとに作成</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74F55975" id="テキスト ボックス 32" o:spid="_x0000_s1090" type="#_x0000_t202" style="position:absolute;left:0;text-align:left;margin-left:.3pt;margin-top:22.4pt;width:522.7pt;height:21.8pt;z-index:2516563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" filled="f" stroked="f">
                <v:textbox style="mso-fit-shape-to-text:t">
                  <w:txbxContent>
                    <w:p w14:paraId="7709327C" w14:textId="77777777" w:rsidR="0041410C" w:rsidRDefault="0041410C" w:rsidP="005C10C7">
                      <w:pPr>
                        <w:pStyle w:val="aff2"/>
                      </w:pPr>
                      <w:r>
                        <w:rPr>
                          <w:rFonts w:hint="eastAsia"/>
                        </w:rPr>
                        <w:t>脅威の一覧表の例</w:t>
                      </w:r>
                    </w:p>
                    <w:p w14:paraId="36E2B210" w14:textId="77777777" w:rsidR="0041410C" w:rsidRDefault="0041410C" w:rsidP="005C10C7">
                      <w:pPr>
                        <w:pStyle w:val="aff2"/>
                      </w:pPr>
                      <w:r>
                        <w:rPr>
                          <w:rFonts w:hint="eastAsia"/>
                        </w:rPr>
                        <w:t>（出典）「ISO/IEC 27005」をもとに作成</w:t>
                      </w:r>
                    </w:p>
                  </w:txbxContent>
                </v:textbox>
                <w10:wrap type="square" anchorx="margin"/>
              </v:shape>
            </w:pict>
          </mc:Fallback>
        </mc:AlternateContent>
      </w:r>
    </w:p>
    <w:p w14:paraId="47C85CD4" w14:textId="221B5E72" w:rsidR="0041410C" w:rsidRPr="00D73584" w:rsidRDefault="0041410C">
      <w:r w:rsidRPr="00D73584">
        <w:rPr>
          <w:rFonts w:hint="eastAsia"/>
        </w:rPr>
        <w:t>脅威を洗い出すには自組織にある資産に対する脅威を識別して、前ページのようなリストを作成します。その際には、利用者や他の事業部の関係者、外部</w:t>
      </w:r>
      <w:r>
        <w:rPr>
          <w:rFonts w:hint="eastAsia"/>
        </w:rPr>
        <w:t>の</w:t>
      </w:r>
      <w:r w:rsidRPr="00D73584">
        <w:rPr>
          <w:rFonts w:hint="eastAsia"/>
        </w:rPr>
        <w:t>専門家などから得られる、脅威に関する情報を活用することが大切です。</w:t>
      </w:r>
    </w:p>
    <w:p w14:paraId="6C9DFA5E" w14:textId="77777777" w:rsidR="0041410C" w:rsidRDefault="0041410C">
      <w:r w:rsidRPr="00D73584">
        <w:rPr>
          <w:rFonts w:hint="eastAsia"/>
        </w:rPr>
        <w:t>脅威の洗い出しの考え方として、意図的脅威は、攻撃の動機や必要なスキル、利用可能なリソースを考慮しつつ、資産の特性や魅力、脆弱性などから、どのような要因が脅威となるかを識別できます。一方で偶発的脅威は、環境や気候、人為的なミスや誤動作などから影響を及ぼす可能性を識別できます。</w:t>
      </w:r>
    </w:p>
    <w:p w14:paraId="4A1AE1F8" w14:textId="2C585DBE" w:rsidR="00250334" w:rsidRDefault="00250334">
      <w:pPr>
        <w:ind w:firstLine="210"/>
      </w:pPr>
      <w:r w:rsidRPr="00F371CA">
        <w:rPr>
          <w:rFonts w:ascii="游明朝" w:eastAsia="游明朝" w:hAnsi="游明朝" w:cs="Times New Roman"/>
          <w:noProof/>
          <w:sz w:val="21"/>
          <w14:ligatures w14:val="standardContextual"/>
        </w:rPr>
        <mc:AlternateContent>
          <mc:Choice Requires="wps">
            <w:drawing>
              <wp:anchor distT="0" distB="0" distL="114300" distR="114300" simplePos="0" relativeHeight="251656324" behindDoc="0" locked="0" layoutInCell="1" allowOverlap="1" wp14:anchorId="59743532" wp14:editId="7DFC2328">
                <wp:simplePos x="0" y="0"/>
                <wp:positionH relativeFrom="margin">
                  <wp:posOffset>0</wp:posOffset>
                </wp:positionH>
                <wp:positionV relativeFrom="paragraph">
                  <wp:posOffset>5361221</wp:posOffset>
                </wp:positionV>
                <wp:extent cx="6644005" cy="419100"/>
                <wp:effectExtent l="0" t="0" r="0" b="0"/>
                <wp:wrapSquare wrapText="bothSides"/>
                <wp:docPr id="1138495368" name="テキスト ボックス 22"/>
                <wp:cNvGraphicFramePr/>
                <a:graphic xmlns:a="http://schemas.openxmlformats.org/drawingml/2006/main">
                  <a:graphicData uri="http://schemas.microsoft.com/office/word/2010/wordprocessingShape">
                    <wps:wsp>
                      <wps:cNvSpPr txBox="1"/>
                      <wps:spPr>
                        <a:xfrm>
                          <a:off x="0" y="0"/>
                          <a:ext cx="6644005" cy="419100"/>
                        </a:xfrm>
                        <a:prstGeom prst="rect">
                          <a:avLst/>
                        </a:prstGeom>
                        <a:noFill/>
                      </wps:spPr>
                      <wps:txbx>
                        <w:txbxContent>
                          <w:p w14:paraId="7569093C" w14:textId="77777777" w:rsidR="0041410C" w:rsidRDefault="0041410C" w:rsidP="005C10C7">
                            <w:pPr>
                              <w:pStyle w:val="aff2"/>
                            </w:pPr>
                            <w:r>
                              <w:rPr>
                                <w:rFonts w:hint="eastAsia"/>
                              </w:rPr>
                              <w:t>脅威の分類と、被害例と対策</w:t>
                            </w:r>
                          </w:p>
                          <w:p w14:paraId="59943E0D" w14:textId="77777777" w:rsidR="0041410C" w:rsidRDefault="0041410C">
                            <w:pPr>
                              <w:pStyle w:val="aff2"/>
                            </w:pPr>
                            <w:r>
                              <w:rPr>
                                <w:rFonts w:hint="eastAsia"/>
                              </w:rPr>
                              <w:t>（出典）MSQA「ISMS推進マニュアル活用ガイドブック 2022年 1.0版」をもとに作成</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9743532" id="_x0000_s1091" type="#_x0000_t202" style="position:absolute;left:0;text-align:left;margin-left:0;margin-top:422.15pt;width:523.15pt;height:33pt;z-index:2516563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" filled="f" stroked="f">
                <v:textbox>
                  <w:txbxContent>
                    <w:p w14:paraId="7569093C" w14:textId="77777777" w:rsidR="0041410C" w:rsidRDefault="0041410C" w:rsidP="005C10C7">
                      <w:pPr>
                        <w:pStyle w:val="aff2"/>
                      </w:pPr>
                      <w:r>
                        <w:rPr>
                          <w:rFonts w:hint="eastAsia"/>
                        </w:rPr>
                        <w:t>脅威の分類と、被害例と対策</w:t>
                      </w:r>
                    </w:p>
                    <w:p w14:paraId="59943E0D" w14:textId="77777777" w:rsidR="0041410C" w:rsidRDefault="0041410C">
                      <w:pPr>
                        <w:pStyle w:val="aff2"/>
                      </w:pPr>
                      <w:r>
                        <w:rPr>
                          <w:rFonts w:hint="eastAsia"/>
                        </w:rPr>
                        <w:t>（出典）MSQA「ISMS推進マニュアル活用ガイドブック 2022年 1.0版」をもとに作成</w:t>
                      </w:r>
                    </w:p>
                  </w:txbxContent>
                </v:textbox>
                <w10:wrap type="square" anchorx="margin"/>
              </v:shape>
            </w:pict>
          </mc:Fallback>
        </mc:AlternateContent>
      </w:r>
    </w:p>
    <w:tbl>
      <w:tblPr>
        <w:tblStyle w:val="aa"/>
        <w:tblW w:w="0" w:type="auto"/>
        <w:tblLook w:val="04A0" w:firstRow="1" w:lastRow="0" w:firstColumn="1" w:lastColumn="0" w:noHBand="0" w:noVBand="1"/>
      </w:tblPr>
      <w:tblGrid>
        <w:gridCol w:w="1838"/>
        <w:gridCol w:w="2410"/>
        <w:gridCol w:w="6208"/>
      </w:tblGrid>
      <w:tr w:rsidR="0041410C" w14:paraId="4EB05D02" w14:textId="77777777">
        <w:tc>
          <w:tcPr>
            <w:tcW w:w="4248" w:type="dxa"/>
            <w:gridSpan w:val="2"/>
            <w:shd w:val="clear" w:color="auto" w:fill="215E99" w:themeFill="text2" w:themeFillTint="BF"/>
          </w:tcPr>
          <w:p w14:paraId="039AE1B0" w14:textId="77777777" w:rsidR="0041410C" w:rsidRDefault="0041410C">
            <w:pPr>
              <w:pStyle w:val="aff0"/>
            </w:pPr>
            <w:r>
              <w:rPr>
                <w:rFonts w:hint="eastAsia"/>
              </w:rPr>
              <w:t>脅威の種類</w:t>
            </w:r>
          </w:p>
        </w:tc>
        <w:tc>
          <w:tcPr>
            <w:tcW w:w="6208" w:type="dxa"/>
            <w:shd w:val="clear" w:color="auto" w:fill="215E99" w:themeFill="text2" w:themeFillTint="BF"/>
          </w:tcPr>
          <w:p w14:paraId="67D0C206" w14:textId="77777777" w:rsidR="0041410C" w:rsidRDefault="0041410C">
            <w:pPr>
              <w:pStyle w:val="aff0"/>
            </w:pPr>
            <w:r>
              <w:rPr>
                <w:rFonts w:hint="eastAsia"/>
              </w:rPr>
              <w:t>想定される被害とセキュリティ対策</w:t>
            </w:r>
          </w:p>
        </w:tc>
      </w:tr>
      <w:tr w:rsidR="0041410C" w14:paraId="1F479464" w14:textId="77777777">
        <w:tc>
          <w:tcPr>
            <w:tcW w:w="4248" w:type="dxa"/>
            <w:gridSpan w:val="2"/>
          </w:tcPr>
          <w:p w14:paraId="5EED0717" w14:textId="77777777" w:rsidR="0041410C" w:rsidRPr="00A742BC" w:rsidRDefault="0041410C">
            <w:pPr>
              <w:pStyle w:val="afff8"/>
            </w:pPr>
            <w:r w:rsidRPr="00A742BC">
              <w:rPr>
                <w:rFonts w:hint="eastAsia"/>
              </w:rPr>
              <w:t>環境的脅威（</w:t>
            </w:r>
            <w:r w:rsidRPr="00A742BC">
              <w:t>Environmental → E）</w:t>
            </w:r>
          </w:p>
        </w:tc>
        <w:tc>
          <w:tcPr>
            <w:tcW w:w="6208" w:type="dxa"/>
          </w:tcPr>
          <w:p w14:paraId="4635F6BD" w14:textId="77777777" w:rsidR="0041410C" w:rsidRPr="00965C66" w:rsidRDefault="0041410C" w:rsidP="005C10C7">
            <w:pPr>
              <w:pStyle w:val="afff6"/>
            </w:pPr>
            <w:r w:rsidRPr="00965C66">
              <w:rPr>
                <w:rFonts w:hint="eastAsia"/>
              </w:rPr>
              <w:t>環境的脅威として地震や高潮がありますが、地震や高潮の発生そのものをコントロールすることはできません。従って、地震の発生可能性が低い場所を選択する、地震が発生した場合に素早く検知し、災害から回復することを重視するなどのセキュリティ対策が選択されることになります。</w:t>
            </w:r>
          </w:p>
        </w:tc>
      </w:tr>
      <w:tr w:rsidR="0041410C" w14:paraId="5407AD27" w14:textId="77777777">
        <w:tc>
          <w:tcPr>
            <w:tcW w:w="1838" w:type="dxa"/>
            <w:vMerge w:val="restart"/>
          </w:tcPr>
          <w:p w14:paraId="1814911B" w14:textId="77777777" w:rsidR="0041410C" w:rsidRPr="00A742BC" w:rsidRDefault="0041410C">
            <w:pPr>
              <w:pStyle w:val="afff8"/>
            </w:pPr>
            <w:r w:rsidRPr="00A742BC">
              <w:rPr>
                <w:rFonts w:hint="eastAsia"/>
              </w:rPr>
              <w:t>人為的脅威</w:t>
            </w:r>
          </w:p>
        </w:tc>
        <w:tc>
          <w:tcPr>
            <w:tcW w:w="2410" w:type="dxa"/>
          </w:tcPr>
          <w:p w14:paraId="680F64F0" w14:textId="77777777" w:rsidR="0041410C" w:rsidRPr="00A742BC" w:rsidRDefault="0041410C">
            <w:pPr>
              <w:pStyle w:val="afff8"/>
            </w:pPr>
            <w:r w:rsidRPr="00A742BC">
              <w:rPr>
                <w:rFonts w:hint="eastAsia"/>
              </w:rPr>
              <w:t>意図的脅威</w:t>
            </w:r>
          </w:p>
          <w:p w14:paraId="31A04ADE" w14:textId="08BCC4C7" w:rsidR="0041410C" w:rsidRPr="00A742BC" w:rsidRDefault="00EC001B">
            <w:pPr>
              <w:pStyle w:val="afff8"/>
            </w:pPr>
            <w:r>
              <w:t>（</w:t>
            </w:r>
            <w:r w:rsidR="0041410C" w:rsidRPr="00A742BC">
              <w:t>Deliberate → D</w:t>
            </w:r>
            <w:r>
              <w:t>）</w:t>
            </w:r>
          </w:p>
        </w:tc>
        <w:tc>
          <w:tcPr>
            <w:tcW w:w="6208" w:type="dxa"/>
          </w:tcPr>
          <w:p w14:paraId="6D64EDE7" w14:textId="77777777" w:rsidR="0041410C" w:rsidRDefault="0041410C" w:rsidP="005C10C7">
            <w:pPr>
              <w:pStyle w:val="afff6"/>
            </w:pPr>
            <w:r w:rsidRPr="00C53AE1">
              <w:rPr>
                <w:rFonts w:hint="eastAsia"/>
              </w:rPr>
              <w:t>「（内部者が企業秘密を）漏えいする」という脅威が考えられます。このような脅威については、当該行為が犯罪行為（不正競争防止法違反）であり、罰せられること、会社は企業規則により漏えい者を罰すること、場合によっては損害賠償請求を行うということを規程で明確に示し、教育を実施するという抑止的なセキュリティ対策が有効になります。漏えいを早期に検知するといったセキュリティ対策も重要になります。</w:t>
            </w:r>
          </w:p>
        </w:tc>
      </w:tr>
      <w:tr w:rsidR="0041410C" w14:paraId="19310CC2" w14:textId="77777777">
        <w:tc>
          <w:tcPr>
            <w:tcW w:w="1838" w:type="dxa"/>
            <w:vMerge/>
          </w:tcPr>
          <w:p w14:paraId="458AA349" w14:textId="77777777" w:rsidR="0041410C" w:rsidRPr="00A742BC" w:rsidRDefault="0041410C">
            <w:pPr>
              <w:pStyle w:val="afff8"/>
            </w:pPr>
          </w:p>
        </w:tc>
        <w:tc>
          <w:tcPr>
            <w:tcW w:w="2410" w:type="dxa"/>
          </w:tcPr>
          <w:p w14:paraId="72A6F37E" w14:textId="77777777" w:rsidR="0041410C" w:rsidRPr="00A742BC" w:rsidRDefault="0041410C">
            <w:pPr>
              <w:pStyle w:val="afff8"/>
            </w:pPr>
            <w:r w:rsidRPr="00A742BC">
              <w:rPr>
                <w:rFonts w:hint="eastAsia"/>
              </w:rPr>
              <w:t>偶発的脅威</w:t>
            </w:r>
          </w:p>
          <w:p w14:paraId="09D83006" w14:textId="29A5EFD1" w:rsidR="0041410C" w:rsidRPr="00A742BC" w:rsidRDefault="00EC001B">
            <w:pPr>
              <w:pStyle w:val="afff8"/>
            </w:pPr>
            <w:r>
              <w:t>（</w:t>
            </w:r>
            <w:r w:rsidR="0041410C" w:rsidRPr="00A742BC">
              <w:t>Accidental → A</w:t>
            </w:r>
            <w:r>
              <w:t>）</w:t>
            </w:r>
          </w:p>
        </w:tc>
        <w:tc>
          <w:tcPr>
            <w:tcW w:w="6208" w:type="dxa"/>
          </w:tcPr>
          <w:p w14:paraId="45B70469" w14:textId="77777777" w:rsidR="0041410C" w:rsidRPr="00C53AE1" w:rsidRDefault="0041410C" w:rsidP="005C10C7">
            <w:pPr>
              <w:pStyle w:val="afff6"/>
            </w:pPr>
            <w:r w:rsidRPr="00C53AE1">
              <w:rPr>
                <w:rFonts w:hint="eastAsia"/>
              </w:rPr>
              <w:t>「入力ミス」がありますが、入力ミスが生じないように、二回ずつ入力する、一定の範囲の値しか入力できないようにする、チェックデジットやチェックサムを設けるといった技術対策が有効となります。</w:t>
            </w:r>
          </w:p>
        </w:tc>
      </w:tr>
    </w:tbl>
    <w:p w14:paraId="09C33570" w14:textId="1DBB0FC3" w:rsidR="0041410C" w:rsidRPr="00461359" w:rsidRDefault="0041410C" w:rsidP="003E0313">
      <w:pPr>
        <w:pStyle w:val="4"/>
      </w:pPr>
      <w:bookmarkStart w:id="542" w:name="■脆弱性8ー1－3"/>
      <w:bookmarkStart w:id="543" w:name="_Toc172722746"/>
      <w:bookmarkStart w:id="544" w:name="_Toc185338856"/>
      <w:bookmarkStart w:id="545" w:name="_Toc187824606"/>
      <w:bookmarkStart w:id="546" w:name="_Toc188348957"/>
      <w:r w:rsidRPr="00461359">
        <w:rPr>
          <w:rFonts w:hint="eastAsia"/>
        </w:rPr>
        <w:t>脆弱性</w:t>
      </w:r>
      <w:bookmarkEnd w:id="542"/>
      <w:r w:rsidRPr="00461359">
        <w:rPr>
          <w:rFonts w:hint="eastAsia"/>
        </w:rPr>
        <w:t>の識別</w:t>
      </w:r>
      <w:bookmarkEnd w:id="543"/>
      <w:bookmarkEnd w:id="544"/>
      <w:bookmarkEnd w:id="545"/>
      <w:bookmarkEnd w:id="546"/>
    </w:p>
    <w:p w14:paraId="34C7EE6E" w14:textId="0E576DB8" w:rsidR="00E57171" w:rsidRDefault="007E354B">
      <w:hyperlink w:anchor="■脆弱性" w:history="1">
        <w:r w:rsidR="0041410C" w:rsidRPr="00EA5286">
          <w:rPr>
            <w:rStyle w:val="a7"/>
            <w:rFonts w:hint="eastAsia"/>
          </w:rPr>
          <w:t>脆弱性</w:t>
        </w:r>
      </w:hyperlink>
      <w:r w:rsidR="0041410C" w:rsidRPr="00D73584">
        <w:rPr>
          <w:rFonts w:hint="eastAsia"/>
        </w:rPr>
        <w:t>があるだけでインシデントが発生するわけではありません。しかし、脆弱性は脅威を顕在化させ、インシデントの発生確率を高める可能性があります。</w:t>
      </w:r>
      <w:r w:rsidR="0041410C">
        <w:rPr>
          <w:rFonts w:hint="eastAsia"/>
        </w:rPr>
        <w:t>脅威と</w:t>
      </w:r>
      <w:r w:rsidR="0041410C" w:rsidRPr="00D73584">
        <w:rPr>
          <w:rFonts w:hint="eastAsia"/>
        </w:rPr>
        <w:t>脆弱性</w:t>
      </w:r>
      <w:r w:rsidR="0041410C">
        <w:rPr>
          <w:rFonts w:hint="eastAsia"/>
        </w:rPr>
        <w:t>がもたらすリスク</w:t>
      </w:r>
      <w:r w:rsidR="0041410C" w:rsidRPr="00D73584">
        <w:rPr>
          <w:rFonts w:hint="eastAsia"/>
        </w:rPr>
        <w:t>を</w:t>
      </w:r>
      <w:r w:rsidR="0041410C">
        <w:rPr>
          <w:rFonts w:hint="eastAsia"/>
        </w:rPr>
        <w:t>低</w:t>
      </w:r>
      <w:r w:rsidR="0041410C" w:rsidRPr="00D73584">
        <w:rPr>
          <w:rFonts w:hint="eastAsia"/>
        </w:rPr>
        <w:t>減す</w:t>
      </w:r>
      <w:r w:rsidR="0041410C">
        <w:rPr>
          <w:rFonts w:hint="eastAsia"/>
        </w:rPr>
        <w:t>る</w:t>
      </w:r>
      <w:r w:rsidR="0041410C" w:rsidRPr="00D73584">
        <w:rPr>
          <w:rFonts w:hint="eastAsia"/>
        </w:rPr>
        <w:t>ためには、適切な管理策を実施する必要があります。脆弱性は管理策の欠如を意味</w:t>
      </w:r>
      <w:r w:rsidR="0041410C">
        <w:rPr>
          <w:rFonts w:hint="eastAsia"/>
        </w:rPr>
        <w:t>することが多いため、</w:t>
      </w:r>
      <w:r w:rsidR="0041410C" w:rsidRPr="00D73584">
        <w:rPr>
          <w:rFonts w:hint="eastAsia"/>
        </w:rPr>
        <w:t>脆弱性を識別することは必要な管理策を識別するのに役立ちます。例え</w:t>
      </w:r>
    </w:p>
    <w:tbl>
      <w:tblPr>
        <w:tblStyle w:val="aa"/>
        <w:tblpPr w:leftFromText="142" w:rightFromText="142" w:vertAnchor="text" w:horzAnchor="margin" w:tblpY="1044"/>
        <w:tblW w:w="10485" w:type="dxa"/>
        <w:tblLook w:val="04A0" w:firstRow="1" w:lastRow="0" w:firstColumn="1" w:lastColumn="0" w:noHBand="0" w:noVBand="1"/>
      </w:tblPr>
      <w:tblGrid>
        <w:gridCol w:w="1980"/>
        <w:gridCol w:w="3827"/>
        <w:gridCol w:w="4678"/>
      </w:tblGrid>
      <w:tr w:rsidR="00CF6D9B" w14:paraId="7917DD80" w14:textId="77777777" w:rsidTr="00CF6D9B">
        <w:tc>
          <w:tcPr>
            <w:tcW w:w="1980" w:type="dxa"/>
            <w:shd w:val="clear" w:color="auto" w:fill="215E99" w:themeFill="text2" w:themeFillTint="BF"/>
          </w:tcPr>
          <w:p w14:paraId="176574A0" w14:textId="77777777" w:rsidR="00CF6D9B" w:rsidRPr="00D73584" w:rsidRDefault="00CF6D9B" w:rsidP="00CF6D9B">
            <w:pPr>
              <w:pStyle w:val="aff0"/>
            </w:pPr>
            <w:r w:rsidRPr="00D73584">
              <w:rPr>
                <w:rFonts w:hint="eastAsia"/>
              </w:rPr>
              <w:t>類型</w:t>
            </w:r>
          </w:p>
        </w:tc>
        <w:tc>
          <w:tcPr>
            <w:tcW w:w="3827" w:type="dxa"/>
            <w:shd w:val="clear" w:color="auto" w:fill="215E99" w:themeFill="text2" w:themeFillTint="BF"/>
          </w:tcPr>
          <w:p w14:paraId="2A37EB27" w14:textId="77777777" w:rsidR="00CF6D9B" w:rsidRPr="0085648A" w:rsidRDefault="00CF6D9B" w:rsidP="00CF6D9B">
            <w:pPr>
              <w:pStyle w:val="aff0"/>
            </w:pPr>
            <w:r w:rsidRPr="0085648A">
              <w:rPr>
                <w:rFonts w:hint="eastAsia"/>
              </w:rPr>
              <w:t>脅威の例</w:t>
            </w:r>
          </w:p>
        </w:tc>
        <w:tc>
          <w:tcPr>
            <w:tcW w:w="4678" w:type="dxa"/>
            <w:shd w:val="clear" w:color="auto" w:fill="215E99" w:themeFill="text2" w:themeFillTint="BF"/>
          </w:tcPr>
          <w:p w14:paraId="3E450684" w14:textId="77777777" w:rsidR="00CF6D9B" w:rsidRPr="00D73584" w:rsidRDefault="00CF6D9B" w:rsidP="00CF6D9B">
            <w:pPr>
              <w:pStyle w:val="aff0"/>
            </w:pPr>
            <w:r w:rsidRPr="00D73584">
              <w:rPr>
                <w:rFonts w:hint="eastAsia"/>
              </w:rPr>
              <w:t>脆弱性の識別</w:t>
            </w:r>
          </w:p>
        </w:tc>
      </w:tr>
      <w:tr w:rsidR="00CF6D9B" w14:paraId="237FFED9" w14:textId="77777777" w:rsidTr="00CF6D9B">
        <w:tc>
          <w:tcPr>
            <w:tcW w:w="1980" w:type="dxa"/>
            <w:vMerge w:val="restart"/>
            <w:vAlign w:val="center"/>
          </w:tcPr>
          <w:p w14:paraId="239978C1" w14:textId="77777777" w:rsidR="00CF6D9B" w:rsidRPr="00D73584" w:rsidRDefault="00CF6D9B" w:rsidP="005C10C7">
            <w:pPr>
              <w:pStyle w:val="afff6"/>
            </w:pPr>
            <w:r w:rsidRPr="00D73584">
              <w:rPr>
                <w:rFonts w:hint="eastAsia"/>
              </w:rPr>
              <w:t>ハードウェア</w:t>
            </w:r>
          </w:p>
        </w:tc>
        <w:tc>
          <w:tcPr>
            <w:tcW w:w="3827" w:type="dxa"/>
          </w:tcPr>
          <w:p w14:paraId="51BA4453" w14:textId="77777777" w:rsidR="00CF6D9B" w:rsidRPr="00D73584" w:rsidRDefault="00CF6D9B" w:rsidP="005C10C7">
            <w:pPr>
              <w:pStyle w:val="afff6"/>
            </w:pPr>
            <w:r w:rsidRPr="00D73584">
              <w:rPr>
                <w:rFonts w:hint="eastAsia"/>
              </w:rPr>
              <w:t>システムの保守に関する違反</w:t>
            </w:r>
          </w:p>
        </w:tc>
        <w:tc>
          <w:tcPr>
            <w:tcW w:w="4678" w:type="dxa"/>
          </w:tcPr>
          <w:p w14:paraId="71DC178A" w14:textId="77777777" w:rsidR="00CF6D9B" w:rsidRPr="00D73584" w:rsidRDefault="00CF6D9B" w:rsidP="005C10C7">
            <w:pPr>
              <w:pStyle w:val="afff6"/>
            </w:pPr>
            <w:r w:rsidRPr="00D73584">
              <w:rPr>
                <w:rFonts w:hint="eastAsia"/>
              </w:rPr>
              <w:t>記憶媒体の不十分な保守/不適当な設置</w:t>
            </w:r>
          </w:p>
        </w:tc>
      </w:tr>
      <w:tr w:rsidR="00CF6D9B" w14:paraId="68B41ED1" w14:textId="77777777" w:rsidTr="00CF6D9B">
        <w:tc>
          <w:tcPr>
            <w:tcW w:w="1980" w:type="dxa"/>
            <w:vMerge/>
          </w:tcPr>
          <w:p w14:paraId="00608C19" w14:textId="77777777" w:rsidR="00CF6D9B" w:rsidRPr="00D73584" w:rsidRDefault="00CF6D9B" w:rsidP="005C10C7">
            <w:pPr>
              <w:pStyle w:val="afff6"/>
            </w:pPr>
          </w:p>
        </w:tc>
        <w:tc>
          <w:tcPr>
            <w:tcW w:w="3827" w:type="dxa"/>
          </w:tcPr>
          <w:p w14:paraId="12EB5694" w14:textId="77777777" w:rsidR="00CF6D9B" w:rsidRPr="00D73584" w:rsidRDefault="00CF6D9B" w:rsidP="005C10C7">
            <w:pPr>
              <w:pStyle w:val="afff6"/>
            </w:pPr>
            <w:r w:rsidRPr="00D73584">
              <w:rPr>
                <w:rFonts w:hint="eastAsia"/>
              </w:rPr>
              <w:t>機器や媒体の破壊</w:t>
            </w:r>
          </w:p>
        </w:tc>
        <w:tc>
          <w:tcPr>
            <w:tcW w:w="4678" w:type="dxa"/>
          </w:tcPr>
          <w:p w14:paraId="696527C8" w14:textId="77777777" w:rsidR="00CF6D9B" w:rsidRPr="00D73584" w:rsidRDefault="00CF6D9B" w:rsidP="005C10C7">
            <w:pPr>
              <w:pStyle w:val="afff6"/>
            </w:pPr>
            <w:r w:rsidRPr="00D73584">
              <w:rPr>
                <w:rFonts w:hint="eastAsia"/>
              </w:rPr>
              <w:t>定期的な交換計画の欠如</w:t>
            </w:r>
          </w:p>
        </w:tc>
      </w:tr>
      <w:tr w:rsidR="00CF6D9B" w14:paraId="426599CB" w14:textId="77777777" w:rsidTr="00CF6D9B">
        <w:tc>
          <w:tcPr>
            <w:tcW w:w="1980" w:type="dxa"/>
            <w:vMerge/>
          </w:tcPr>
          <w:p w14:paraId="610F314F" w14:textId="77777777" w:rsidR="00CF6D9B" w:rsidRPr="00D73584" w:rsidRDefault="00CF6D9B" w:rsidP="005C10C7">
            <w:pPr>
              <w:pStyle w:val="afff6"/>
            </w:pPr>
          </w:p>
        </w:tc>
        <w:tc>
          <w:tcPr>
            <w:tcW w:w="3827" w:type="dxa"/>
          </w:tcPr>
          <w:p w14:paraId="1EE3876E" w14:textId="77777777" w:rsidR="00CF6D9B" w:rsidRPr="00D73584" w:rsidRDefault="00CF6D9B" w:rsidP="005C10C7">
            <w:pPr>
              <w:pStyle w:val="afff6"/>
            </w:pPr>
            <w:r w:rsidRPr="00D73584">
              <w:rPr>
                <w:rFonts w:hint="eastAsia"/>
              </w:rPr>
              <w:t>粉塵（ダスト）、腐食、凍結</w:t>
            </w:r>
          </w:p>
        </w:tc>
        <w:tc>
          <w:tcPr>
            <w:tcW w:w="4678" w:type="dxa"/>
          </w:tcPr>
          <w:p w14:paraId="19CF57BC" w14:textId="77777777" w:rsidR="00CF6D9B" w:rsidRPr="00D73584" w:rsidRDefault="00CF6D9B" w:rsidP="005C10C7">
            <w:pPr>
              <w:pStyle w:val="afff6"/>
            </w:pPr>
            <w:r w:rsidRPr="00D73584">
              <w:rPr>
                <w:rFonts w:hint="eastAsia"/>
              </w:rPr>
              <w:t>湿気、ホコリ、汚れに対する影響の受けやすさ</w:t>
            </w:r>
          </w:p>
        </w:tc>
      </w:tr>
      <w:tr w:rsidR="00CF6D9B" w14:paraId="2D6F7F1D" w14:textId="77777777" w:rsidTr="00CF6D9B">
        <w:tc>
          <w:tcPr>
            <w:tcW w:w="1980" w:type="dxa"/>
            <w:vMerge/>
          </w:tcPr>
          <w:p w14:paraId="4EC9DA0F" w14:textId="77777777" w:rsidR="00CF6D9B" w:rsidRPr="00D73584" w:rsidRDefault="00CF6D9B" w:rsidP="005C10C7">
            <w:pPr>
              <w:pStyle w:val="afff6"/>
            </w:pPr>
          </w:p>
        </w:tc>
        <w:tc>
          <w:tcPr>
            <w:tcW w:w="3827" w:type="dxa"/>
          </w:tcPr>
          <w:p w14:paraId="30BF5F12" w14:textId="77777777" w:rsidR="00CF6D9B" w:rsidRPr="00D73584" w:rsidRDefault="00CF6D9B" w:rsidP="005C10C7">
            <w:pPr>
              <w:pStyle w:val="afff6"/>
            </w:pPr>
            <w:r w:rsidRPr="00D73584">
              <w:rPr>
                <w:rFonts w:hint="eastAsia"/>
              </w:rPr>
              <w:t>使用時のミス</w:t>
            </w:r>
          </w:p>
        </w:tc>
        <w:tc>
          <w:tcPr>
            <w:tcW w:w="4678" w:type="dxa"/>
          </w:tcPr>
          <w:p w14:paraId="38AF056A" w14:textId="77777777" w:rsidR="00CF6D9B" w:rsidRPr="00D73584" w:rsidRDefault="00CF6D9B" w:rsidP="005C10C7">
            <w:pPr>
              <w:pStyle w:val="afff6"/>
            </w:pPr>
            <w:r w:rsidRPr="00D73584">
              <w:rPr>
                <w:rFonts w:hint="eastAsia"/>
              </w:rPr>
              <w:t>有効な構成変更管理の欠如</w:t>
            </w:r>
          </w:p>
        </w:tc>
      </w:tr>
      <w:tr w:rsidR="00CF6D9B" w14:paraId="5E85AB3F" w14:textId="77777777" w:rsidTr="00CF6D9B">
        <w:tc>
          <w:tcPr>
            <w:tcW w:w="1980" w:type="dxa"/>
            <w:vMerge/>
          </w:tcPr>
          <w:p w14:paraId="296C3994" w14:textId="77777777" w:rsidR="00CF6D9B" w:rsidRPr="00D73584" w:rsidRDefault="00CF6D9B" w:rsidP="005C10C7">
            <w:pPr>
              <w:pStyle w:val="afff6"/>
            </w:pPr>
          </w:p>
        </w:tc>
        <w:tc>
          <w:tcPr>
            <w:tcW w:w="3827" w:type="dxa"/>
          </w:tcPr>
          <w:p w14:paraId="37E9A587" w14:textId="77777777" w:rsidR="00CF6D9B" w:rsidRPr="00D73584" w:rsidRDefault="00CF6D9B" w:rsidP="005C10C7">
            <w:pPr>
              <w:pStyle w:val="afff6"/>
            </w:pPr>
            <w:r w:rsidRPr="00D73584">
              <w:rPr>
                <w:rFonts w:hint="eastAsia"/>
              </w:rPr>
              <w:t>電力供給の停止</w:t>
            </w:r>
          </w:p>
        </w:tc>
        <w:tc>
          <w:tcPr>
            <w:tcW w:w="4678" w:type="dxa"/>
          </w:tcPr>
          <w:p w14:paraId="197FFFD1" w14:textId="77777777" w:rsidR="00CF6D9B" w:rsidRPr="00D73584" w:rsidRDefault="00CF6D9B" w:rsidP="005C10C7">
            <w:pPr>
              <w:pStyle w:val="afff6"/>
            </w:pPr>
            <w:r w:rsidRPr="00D73584">
              <w:rPr>
                <w:rFonts w:hint="eastAsia"/>
              </w:rPr>
              <w:t>電圧の変化に対する影響の受けやすさ</w:t>
            </w:r>
          </w:p>
        </w:tc>
      </w:tr>
      <w:tr w:rsidR="00CF6D9B" w14:paraId="767433CE" w14:textId="77777777" w:rsidTr="00CF6D9B">
        <w:tc>
          <w:tcPr>
            <w:tcW w:w="1980" w:type="dxa"/>
            <w:vMerge/>
          </w:tcPr>
          <w:p w14:paraId="4907842D" w14:textId="77777777" w:rsidR="00CF6D9B" w:rsidRPr="00D73584" w:rsidRDefault="00CF6D9B" w:rsidP="005C10C7">
            <w:pPr>
              <w:pStyle w:val="afff6"/>
            </w:pPr>
          </w:p>
        </w:tc>
        <w:tc>
          <w:tcPr>
            <w:tcW w:w="3827" w:type="dxa"/>
          </w:tcPr>
          <w:p w14:paraId="40668897" w14:textId="77777777" w:rsidR="00CF6D9B" w:rsidRPr="00D73584" w:rsidRDefault="00CF6D9B" w:rsidP="005C10C7">
            <w:pPr>
              <w:pStyle w:val="afff6"/>
            </w:pPr>
            <w:r w:rsidRPr="00D73584">
              <w:rPr>
                <w:rFonts w:hint="eastAsia"/>
              </w:rPr>
              <w:t>気象現象</w:t>
            </w:r>
          </w:p>
        </w:tc>
        <w:tc>
          <w:tcPr>
            <w:tcW w:w="4678" w:type="dxa"/>
          </w:tcPr>
          <w:p w14:paraId="3892E551" w14:textId="77777777" w:rsidR="00CF6D9B" w:rsidRPr="00D73584" w:rsidRDefault="00CF6D9B" w:rsidP="005C10C7">
            <w:pPr>
              <w:pStyle w:val="afff6"/>
            </w:pPr>
            <w:r w:rsidRPr="00D73584">
              <w:rPr>
                <w:rFonts w:hint="eastAsia"/>
              </w:rPr>
              <w:t>温度変化に対する影響の受けやすさ</w:t>
            </w:r>
          </w:p>
        </w:tc>
      </w:tr>
      <w:tr w:rsidR="00CF6D9B" w14:paraId="48C9B185" w14:textId="77777777" w:rsidTr="00CF6D9B">
        <w:tc>
          <w:tcPr>
            <w:tcW w:w="1980" w:type="dxa"/>
            <w:vMerge/>
          </w:tcPr>
          <w:p w14:paraId="62F46ECE" w14:textId="77777777" w:rsidR="00CF6D9B" w:rsidRPr="00D73584" w:rsidRDefault="00CF6D9B" w:rsidP="005C10C7">
            <w:pPr>
              <w:pStyle w:val="afff6"/>
            </w:pPr>
          </w:p>
        </w:tc>
        <w:tc>
          <w:tcPr>
            <w:tcW w:w="3827" w:type="dxa"/>
          </w:tcPr>
          <w:p w14:paraId="564BB02C" w14:textId="77777777" w:rsidR="00CF6D9B" w:rsidRPr="00D73584" w:rsidRDefault="00CF6D9B" w:rsidP="005C10C7">
            <w:pPr>
              <w:pStyle w:val="afff6"/>
            </w:pPr>
            <w:r w:rsidRPr="00D73584">
              <w:rPr>
                <w:rFonts w:hint="eastAsia"/>
              </w:rPr>
              <w:t>媒体や文書の盗難</w:t>
            </w:r>
          </w:p>
        </w:tc>
        <w:tc>
          <w:tcPr>
            <w:tcW w:w="4678" w:type="dxa"/>
          </w:tcPr>
          <w:p w14:paraId="30B271EF" w14:textId="77777777" w:rsidR="00CF6D9B" w:rsidRPr="00D73584" w:rsidRDefault="00CF6D9B" w:rsidP="005C10C7">
            <w:pPr>
              <w:pStyle w:val="afff6"/>
            </w:pPr>
            <w:r w:rsidRPr="00D73584">
              <w:rPr>
                <w:rFonts w:hint="eastAsia"/>
              </w:rPr>
              <w:t>保護されない保管</w:t>
            </w:r>
          </w:p>
        </w:tc>
      </w:tr>
      <w:tr w:rsidR="00CF6D9B" w14:paraId="50A68A2D" w14:textId="77777777" w:rsidTr="00CF6D9B">
        <w:tc>
          <w:tcPr>
            <w:tcW w:w="1980" w:type="dxa"/>
            <w:vMerge/>
          </w:tcPr>
          <w:p w14:paraId="7CAC1108" w14:textId="77777777" w:rsidR="00CF6D9B" w:rsidRPr="00D73584" w:rsidRDefault="00CF6D9B" w:rsidP="005C10C7">
            <w:pPr>
              <w:pStyle w:val="afff6"/>
            </w:pPr>
          </w:p>
        </w:tc>
        <w:tc>
          <w:tcPr>
            <w:tcW w:w="3827" w:type="dxa"/>
          </w:tcPr>
          <w:p w14:paraId="70165850" w14:textId="77777777" w:rsidR="00CF6D9B" w:rsidRPr="00D73584" w:rsidRDefault="00CF6D9B" w:rsidP="005C10C7">
            <w:pPr>
              <w:pStyle w:val="afff6"/>
            </w:pPr>
            <w:r w:rsidRPr="00D73584">
              <w:rPr>
                <w:rFonts w:hint="eastAsia"/>
              </w:rPr>
              <w:t>媒体や文書の盗難</w:t>
            </w:r>
          </w:p>
        </w:tc>
        <w:tc>
          <w:tcPr>
            <w:tcW w:w="4678" w:type="dxa"/>
          </w:tcPr>
          <w:p w14:paraId="2446F15F" w14:textId="77777777" w:rsidR="00CF6D9B" w:rsidRPr="00D73584" w:rsidRDefault="00CF6D9B" w:rsidP="005C10C7">
            <w:pPr>
              <w:pStyle w:val="afff6"/>
            </w:pPr>
            <w:r w:rsidRPr="00D73584">
              <w:rPr>
                <w:rFonts w:hint="eastAsia"/>
              </w:rPr>
              <w:t>廃棄時の注意の欠如</w:t>
            </w:r>
          </w:p>
        </w:tc>
      </w:tr>
      <w:tr w:rsidR="00CF6D9B" w14:paraId="593E3531" w14:textId="77777777" w:rsidTr="00CF6D9B">
        <w:tc>
          <w:tcPr>
            <w:tcW w:w="1980" w:type="dxa"/>
            <w:vMerge/>
          </w:tcPr>
          <w:p w14:paraId="200FB0D3" w14:textId="77777777" w:rsidR="00CF6D9B" w:rsidRPr="00D73584" w:rsidRDefault="00CF6D9B" w:rsidP="005C10C7">
            <w:pPr>
              <w:pStyle w:val="afff6"/>
            </w:pPr>
          </w:p>
        </w:tc>
        <w:tc>
          <w:tcPr>
            <w:tcW w:w="3827" w:type="dxa"/>
          </w:tcPr>
          <w:p w14:paraId="14FF4547" w14:textId="77777777" w:rsidR="00CF6D9B" w:rsidRPr="00D73584" w:rsidRDefault="00CF6D9B" w:rsidP="005C10C7">
            <w:pPr>
              <w:pStyle w:val="afff6"/>
            </w:pPr>
            <w:r w:rsidRPr="00D73584">
              <w:rPr>
                <w:rFonts w:hint="eastAsia"/>
              </w:rPr>
              <w:t>媒体や文書の盗難</w:t>
            </w:r>
          </w:p>
        </w:tc>
        <w:tc>
          <w:tcPr>
            <w:tcW w:w="4678" w:type="dxa"/>
          </w:tcPr>
          <w:p w14:paraId="2011783B" w14:textId="77777777" w:rsidR="00CF6D9B" w:rsidRPr="00D73584" w:rsidRDefault="00CF6D9B" w:rsidP="005C10C7">
            <w:pPr>
              <w:pStyle w:val="afff6"/>
            </w:pPr>
            <w:r w:rsidRPr="00D73584">
              <w:rPr>
                <w:rFonts w:hint="eastAsia"/>
              </w:rPr>
              <w:t>管理されないコピー作成</w:t>
            </w:r>
          </w:p>
        </w:tc>
      </w:tr>
      <w:tr w:rsidR="00CF6D9B" w14:paraId="7707D3F4" w14:textId="77777777" w:rsidTr="00CF6D9B">
        <w:tc>
          <w:tcPr>
            <w:tcW w:w="1980" w:type="dxa"/>
            <w:vMerge w:val="restart"/>
            <w:vAlign w:val="center"/>
          </w:tcPr>
          <w:p w14:paraId="428B76C3" w14:textId="77777777" w:rsidR="00CF6D9B" w:rsidRPr="00D73584" w:rsidRDefault="00CF6D9B" w:rsidP="005C10C7">
            <w:pPr>
              <w:pStyle w:val="afff6"/>
            </w:pPr>
            <w:r w:rsidRPr="00D73584">
              <w:rPr>
                <w:rFonts w:hint="eastAsia"/>
              </w:rPr>
              <w:t>ソフトウェア</w:t>
            </w:r>
          </w:p>
        </w:tc>
        <w:bookmarkStart w:id="547" w:name="■不正アクセス8ー1ー3"/>
        <w:tc>
          <w:tcPr>
            <w:tcW w:w="3827" w:type="dxa"/>
          </w:tcPr>
          <w:p w14:paraId="7B57E822" w14:textId="4EC7332A" w:rsidR="00CF6D9B" w:rsidRPr="00D73584" w:rsidRDefault="00C92084" w:rsidP="005C10C7">
            <w:pPr>
              <w:pStyle w:val="afff6"/>
            </w:pPr>
            <w:r>
              <w:fldChar w:fldCharType="begin"/>
            </w:r>
            <w:r>
              <w:rPr>
                <w:rFonts w:hint="eastAsia"/>
              </w:rPr>
              <w:instrText xml:space="preserve">HYPERLINK </w:instrText>
            </w:r>
            <w:r>
              <w:instrText xml:space="preserve"> \l "</w:instrText>
            </w:r>
            <w:r>
              <w:rPr>
                <w:rFonts w:hint="eastAsia"/>
              </w:rPr>
              <w:instrText>■不正アクセス</w:instrText>
            </w:r>
            <w:r>
              <w:instrText>"</w:instrText>
            </w:r>
            <w:r>
              <w:fldChar w:fldCharType="separate"/>
            </w:r>
            <w:r w:rsidR="00CF6D9B" w:rsidRPr="00C92084">
              <w:rPr>
                <w:rStyle w:val="a7"/>
                <w:rFonts w:hint="eastAsia"/>
              </w:rPr>
              <w:t>不正アクセス</w:t>
            </w:r>
            <w:bookmarkEnd w:id="547"/>
            <w:r>
              <w:fldChar w:fldCharType="end"/>
            </w:r>
          </w:p>
        </w:tc>
        <w:tc>
          <w:tcPr>
            <w:tcW w:w="4678" w:type="dxa"/>
          </w:tcPr>
          <w:p w14:paraId="7671639F" w14:textId="77777777" w:rsidR="00CF6D9B" w:rsidRPr="00D73584" w:rsidRDefault="00CF6D9B" w:rsidP="005C10C7">
            <w:pPr>
              <w:pStyle w:val="afff6"/>
            </w:pPr>
            <w:r w:rsidRPr="00D73584">
              <w:rPr>
                <w:rFonts w:hint="eastAsia"/>
              </w:rPr>
              <w:t>監査証跡の欠如</w:t>
            </w:r>
          </w:p>
        </w:tc>
      </w:tr>
      <w:tr w:rsidR="00CF6D9B" w14:paraId="7FB228CC" w14:textId="77777777" w:rsidTr="00CF6D9B">
        <w:tc>
          <w:tcPr>
            <w:tcW w:w="1980" w:type="dxa"/>
            <w:vMerge/>
          </w:tcPr>
          <w:p w14:paraId="025B27F6" w14:textId="77777777" w:rsidR="00CF6D9B" w:rsidRPr="00D73584" w:rsidRDefault="00CF6D9B" w:rsidP="005C10C7">
            <w:pPr>
              <w:pStyle w:val="afff6"/>
            </w:pPr>
          </w:p>
        </w:tc>
        <w:tc>
          <w:tcPr>
            <w:tcW w:w="3827" w:type="dxa"/>
          </w:tcPr>
          <w:p w14:paraId="7E18C6A1" w14:textId="77777777" w:rsidR="00CF6D9B" w:rsidRPr="00D73584" w:rsidRDefault="00CF6D9B" w:rsidP="005C10C7">
            <w:pPr>
              <w:pStyle w:val="afff6"/>
            </w:pPr>
            <w:r w:rsidRPr="00D73584">
              <w:rPr>
                <w:rFonts w:hint="eastAsia"/>
              </w:rPr>
              <w:t>不正アクセス</w:t>
            </w:r>
          </w:p>
        </w:tc>
        <w:tc>
          <w:tcPr>
            <w:tcW w:w="4678" w:type="dxa"/>
          </w:tcPr>
          <w:p w14:paraId="17890C86" w14:textId="77777777" w:rsidR="00CF6D9B" w:rsidRPr="00D73584" w:rsidRDefault="00CF6D9B" w:rsidP="005C10C7">
            <w:pPr>
              <w:pStyle w:val="afff6"/>
            </w:pPr>
            <w:r w:rsidRPr="00D73584">
              <w:rPr>
                <w:rFonts w:hint="eastAsia"/>
              </w:rPr>
              <w:t>アクセス権の誤った割当て</w:t>
            </w:r>
          </w:p>
        </w:tc>
      </w:tr>
      <w:tr w:rsidR="00CF6D9B" w14:paraId="0146F41B" w14:textId="77777777" w:rsidTr="00CF6D9B">
        <w:tc>
          <w:tcPr>
            <w:tcW w:w="1980" w:type="dxa"/>
            <w:vMerge/>
          </w:tcPr>
          <w:p w14:paraId="70D41C2F" w14:textId="77777777" w:rsidR="00CF6D9B" w:rsidRPr="00D73584" w:rsidRDefault="00CF6D9B" w:rsidP="005C10C7">
            <w:pPr>
              <w:pStyle w:val="afff6"/>
            </w:pPr>
          </w:p>
        </w:tc>
        <w:tc>
          <w:tcPr>
            <w:tcW w:w="3827" w:type="dxa"/>
          </w:tcPr>
          <w:p w14:paraId="144A1D81" w14:textId="77777777" w:rsidR="00CF6D9B" w:rsidRPr="00D73584" w:rsidRDefault="00CF6D9B" w:rsidP="005C10C7">
            <w:pPr>
              <w:pStyle w:val="afff6"/>
            </w:pPr>
            <w:r w:rsidRPr="00D73584">
              <w:rPr>
                <w:rFonts w:hint="eastAsia"/>
              </w:rPr>
              <w:t>使用時のミス</w:t>
            </w:r>
          </w:p>
        </w:tc>
        <w:tc>
          <w:tcPr>
            <w:tcW w:w="4678" w:type="dxa"/>
          </w:tcPr>
          <w:p w14:paraId="7A5A9D06" w14:textId="77777777" w:rsidR="00CF6D9B" w:rsidRPr="00D73584" w:rsidRDefault="00CF6D9B" w:rsidP="005C10C7">
            <w:pPr>
              <w:pStyle w:val="afff6"/>
            </w:pPr>
            <w:r w:rsidRPr="00D73584">
              <w:rPr>
                <w:rFonts w:hint="eastAsia"/>
              </w:rPr>
              <w:t>複雑なユーザ</w:t>
            </w:r>
            <w:r>
              <w:rPr>
                <w:rFonts w:hint="eastAsia"/>
              </w:rPr>
              <w:t>ー</w:t>
            </w:r>
            <w:r w:rsidRPr="00D73584">
              <w:rPr>
                <w:rFonts w:hint="eastAsia"/>
              </w:rPr>
              <w:t>インタフェース</w:t>
            </w:r>
          </w:p>
        </w:tc>
      </w:tr>
      <w:tr w:rsidR="00CF6D9B" w14:paraId="2CB5088C" w14:textId="77777777" w:rsidTr="00CF6D9B">
        <w:tc>
          <w:tcPr>
            <w:tcW w:w="1980" w:type="dxa"/>
            <w:vMerge/>
          </w:tcPr>
          <w:p w14:paraId="1A0F6C47" w14:textId="77777777" w:rsidR="00CF6D9B" w:rsidRPr="00D73584" w:rsidRDefault="00CF6D9B" w:rsidP="005C10C7">
            <w:pPr>
              <w:pStyle w:val="afff6"/>
            </w:pPr>
          </w:p>
        </w:tc>
        <w:tc>
          <w:tcPr>
            <w:tcW w:w="3827" w:type="dxa"/>
          </w:tcPr>
          <w:p w14:paraId="5CB9A9AC" w14:textId="77777777" w:rsidR="00CF6D9B" w:rsidRPr="00D73584" w:rsidRDefault="00CF6D9B" w:rsidP="005C10C7">
            <w:pPr>
              <w:pStyle w:val="afff6"/>
            </w:pPr>
            <w:r w:rsidRPr="00D73584">
              <w:rPr>
                <w:rFonts w:hint="eastAsia"/>
              </w:rPr>
              <w:t>使用時のミス</w:t>
            </w:r>
          </w:p>
        </w:tc>
        <w:tc>
          <w:tcPr>
            <w:tcW w:w="4678" w:type="dxa"/>
          </w:tcPr>
          <w:p w14:paraId="59AF1492" w14:textId="49DF6452" w:rsidR="00CF6D9B" w:rsidRPr="00D73584" w:rsidRDefault="00CF6D9B" w:rsidP="005C10C7">
            <w:pPr>
              <w:pStyle w:val="afff6"/>
            </w:pPr>
            <w:r w:rsidRPr="00D73584">
              <w:rPr>
                <w:rFonts w:hint="eastAsia"/>
              </w:rPr>
              <w:t>文書化の欠如</w:t>
            </w:r>
          </w:p>
        </w:tc>
      </w:tr>
      <w:tr w:rsidR="00CF6D9B" w14:paraId="2E5171FE" w14:textId="77777777" w:rsidTr="00CF6D9B">
        <w:tc>
          <w:tcPr>
            <w:tcW w:w="1980" w:type="dxa"/>
            <w:vMerge/>
          </w:tcPr>
          <w:p w14:paraId="38159EBA" w14:textId="77777777" w:rsidR="00CF6D9B" w:rsidRPr="00D73584" w:rsidRDefault="00CF6D9B" w:rsidP="005C10C7">
            <w:pPr>
              <w:pStyle w:val="afff6"/>
            </w:pPr>
          </w:p>
        </w:tc>
        <w:tc>
          <w:tcPr>
            <w:tcW w:w="3827" w:type="dxa"/>
          </w:tcPr>
          <w:p w14:paraId="3077246E" w14:textId="77777777" w:rsidR="00CF6D9B" w:rsidRPr="00D73584" w:rsidRDefault="00CF6D9B" w:rsidP="005C10C7">
            <w:pPr>
              <w:pStyle w:val="afff6"/>
            </w:pPr>
            <w:r w:rsidRPr="00D73584">
              <w:rPr>
                <w:rFonts w:hint="eastAsia"/>
              </w:rPr>
              <w:t>不正アクセス</w:t>
            </w:r>
          </w:p>
        </w:tc>
        <w:tc>
          <w:tcPr>
            <w:tcW w:w="4678" w:type="dxa"/>
          </w:tcPr>
          <w:p w14:paraId="65BD6826" w14:textId="77777777" w:rsidR="00CF6D9B" w:rsidRPr="00D73584" w:rsidRDefault="00CF6D9B" w:rsidP="005C10C7">
            <w:pPr>
              <w:pStyle w:val="afff6"/>
            </w:pPr>
            <w:r w:rsidRPr="00D73584">
              <w:rPr>
                <w:rFonts w:hint="eastAsia"/>
              </w:rPr>
              <w:t>ユーザ</w:t>
            </w:r>
            <w:r>
              <w:rPr>
                <w:rFonts w:hint="eastAsia"/>
              </w:rPr>
              <w:t>ー</w:t>
            </w:r>
            <w:r w:rsidRPr="00D73584">
              <w:rPr>
                <w:rFonts w:hint="eastAsia"/>
              </w:rPr>
              <w:t>の識別</w:t>
            </w:r>
            <w:r>
              <w:rPr>
                <w:rFonts w:hint="eastAsia"/>
              </w:rPr>
              <w:t>および</w:t>
            </w:r>
            <w:r w:rsidRPr="00D73584">
              <w:rPr>
                <w:rFonts w:hint="eastAsia"/>
              </w:rPr>
              <w:t>認証メカニズムの欠如</w:t>
            </w:r>
          </w:p>
        </w:tc>
      </w:tr>
      <w:tr w:rsidR="00CF6D9B" w14:paraId="64F5B3D9" w14:textId="77777777" w:rsidTr="00CF6D9B">
        <w:tc>
          <w:tcPr>
            <w:tcW w:w="1980" w:type="dxa"/>
            <w:vMerge/>
          </w:tcPr>
          <w:p w14:paraId="058EDE3D" w14:textId="77777777" w:rsidR="00CF6D9B" w:rsidRPr="00D73584" w:rsidRDefault="00CF6D9B" w:rsidP="005C10C7">
            <w:pPr>
              <w:pStyle w:val="afff6"/>
            </w:pPr>
          </w:p>
        </w:tc>
        <w:tc>
          <w:tcPr>
            <w:tcW w:w="3827" w:type="dxa"/>
          </w:tcPr>
          <w:p w14:paraId="54F09024" w14:textId="77777777" w:rsidR="00CF6D9B" w:rsidRPr="00D73584" w:rsidRDefault="00CF6D9B" w:rsidP="005C10C7">
            <w:pPr>
              <w:pStyle w:val="afff6"/>
            </w:pPr>
            <w:r w:rsidRPr="00D73584">
              <w:rPr>
                <w:rFonts w:hint="eastAsia"/>
              </w:rPr>
              <w:t>不正アクセス</w:t>
            </w:r>
          </w:p>
        </w:tc>
        <w:tc>
          <w:tcPr>
            <w:tcW w:w="4678" w:type="dxa"/>
          </w:tcPr>
          <w:p w14:paraId="2BD6A7F2" w14:textId="77777777" w:rsidR="00CF6D9B" w:rsidRPr="00D73584" w:rsidRDefault="00CF6D9B" w:rsidP="005C10C7">
            <w:pPr>
              <w:pStyle w:val="afff6"/>
            </w:pPr>
            <w:r w:rsidRPr="00D73584">
              <w:rPr>
                <w:rFonts w:hint="eastAsia"/>
              </w:rPr>
              <w:t>不十分なパスワード管理</w:t>
            </w:r>
          </w:p>
        </w:tc>
      </w:tr>
      <w:tr w:rsidR="00CF6D9B" w14:paraId="48182364" w14:textId="77777777" w:rsidTr="00CF6D9B">
        <w:tc>
          <w:tcPr>
            <w:tcW w:w="1980" w:type="dxa"/>
            <w:vMerge/>
          </w:tcPr>
          <w:p w14:paraId="410169DE" w14:textId="77777777" w:rsidR="00CF6D9B" w:rsidRPr="00D73584" w:rsidRDefault="00CF6D9B" w:rsidP="005C10C7">
            <w:pPr>
              <w:pStyle w:val="afff6"/>
            </w:pPr>
          </w:p>
        </w:tc>
        <w:tc>
          <w:tcPr>
            <w:tcW w:w="3827" w:type="dxa"/>
          </w:tcPr>
          <w:p w14:paraId="6E4741E9" w14:textId="77777777" w:rsidR="00CF6D9B" w:rsidRPr="00D73584" w:rsidRDefault="00CF6D9B" w:rsidP="005C10C7">
            <w:pPr>
              <w:pStyle w:val="afff6"/>
            </w:pPr>
            <w:r w:rsidRPr="00D73584">
              <w:rPr>
                <w:rFonts w:hint="eastAsia"/>
              </w:rPr>
              <w:t>データの違法な処理</w:t>
            </w:r>
          </w:p>
        </w:tc>
        <w:tc>
          <w:tcPr>
            <w:tcW w:w="4678" w:type="dxa"/>
          </w:tcPr>
          <w:p w14:paraId="3EB886CC" w14:textId="77777777" w:rsidR="00CF6D9B" w:rsidRPr="00D73584" w:rsidRDefault="00CF6D9B" w:rsidP="005C10C7">
            <w:pPr>
              <w:pStyle w:val="afff6"/>
            </w:pPr>
            <w:r w:rsidRPr="00D73584">
              <w:rPr>
                <w:rFonts w:hint="eastAsia"/>
              </w:rPr>
              <w:t>不要なサービスが実行可能</w:t>
            </w:r>
          </w:p>
        </w:tc>
      </w:tr>
      <w:tr w:rsidR="00CF6D9B" w14:paraId="717C4393" w14:textId="77777777" w:rsidTr="00CF6D9B">
        <w:tc>
          <w:tcPr>
            <w:tcW w:w="1980" w:type="dxa"/>
            <w:vMerge/>
          </w:tcPr>
          <w:p w14:paraId="611280A7" w14:textId="77777777" w:rsidR="00CF6D9B" w:rsidRPr="00D73584" w:rsidRDefault="00CF6D9B" w:rsidP="005C10C7">
            <w:pPr>
              <w:pStyle w:val="afff6"/>
            </w:pPr>
          </w:p>
        </w:tc>
        <w:tc>
          <w:tcPr>
            <w:tcW w:w="3827" w:type="dxa"/>
          </w:tcPr>
          <w:p w14:paraId="1DDE71E5" w14:textId="77777777" w:rsidR="00CF6D9B" w:rsidRPr="00D73584" w:rsidRDefault="00CF6D9B" w:rsidP="005C10C7">
            <w:pPr>
              <w:pStyle w:val="afff6"/>
            </w:pPr>
            <w:r w:rsidRPr="00D73584">
              <w:rPr>
                <w:rFonts w:hint="eastAsia"/>
              </w:rPr>
              <w:t>ソフトウェアの誤作動</w:t>
            </w:r>
          </w:p>
        </w:tc>
        <w:tc>
          <w:tcPr>
            <w:tcW w:w="4678" w:type="dxa"/>
          </w:tcPr>
          <w:p w14:paraId="79C40EE4" w14:textId="77777777" w:rsidR="00CF6D9B" w:rsidRPr="00D73584" w:rsidRDefault="00CF6D9B" w:rsidP="005C10C7">
            <w:pPr>
              <w:pStyle w:val="afff6"/>
            </w:pPr>
            <w:r w:rsidRPr="00D73584">
              <w:rPr>
                <w:rFonts w:hint="eastAsia"/>
              </w:rPr>
              <w:t>効果的な変更管理の欠如</w:t>
            </w:r>
          </w:p>
        </w:tc>
      </w:tr>
      <w:tr w:rsidR="00CF6D9B" w14:paraId="7CDEF2DD" w14:textId="77777777" w:rsidTr="00CF6D9B">
        <w:tc>
          <w:tcPr>
            <w:tcW w:w="1980" w:type="dxa"/>
            <w:vMerge/>
          </w:tcPr>
          <w:p w14:paraId="47395D41" w14:textId="77777777" w:rsidR="00CF6D9B" w:rsidRPr="00D73584" w:rsidRDefault="00CF6D9B" w:rsidP="005C10C7">
            <w:pPr>
              <w:pStyle w:val="afff6"/>
            </w:pPr>
          </w:p>
        </w:tc>
        <w:tc>
          <w:tcPr>
            <w:tcW w:w="3827" w:type="dxa"/>
          </w:tcPr>
          <w:p w14:paraId="7EBB7461" w14:textId="77777777" w:rsidR="00CF6D9B" w:rsidRPr="00D73584" w:rsidRDefault="00CF6D9B" w:rsidP="005C10C7">
            <w:pPr>
              <w:pStyle w:val="afff6"/>
              <w:rPr>
                <w:lang w:eastAsia="zh-TW"/>
              </w:rPr>
            </w:pPr>
            <w:r w:rsidRPr="00D73584">
              <w:rPr>
                <w:rFonts w:hint="eastAsia"/>
                <w:lang w:eastAsia="zh-TW"/>
              </w:rPr>
              <w:t>恐怖、攻撃、妨害行為</w:t>
            </w:r>
          </w:p>
        </w:tc>
        <w:tc>
          <w:tcPr>
            <w:tcW w:w="4678" w:type="dxa"/>
          </w:tcPr>
          <w:p w14:paraId="786CB169" w14:textId="77777777" w:rsidR="00CF6D9B" w:rsidRPr="00D73584" w:rsidRDefault="00CF6D9B" w:rsidP="005C10C7">
            <w:pPr>
              <w:pStyle w:val="afff6"/>
            </w:pPr>
            <w:r w:rsidRPr="00D73584">
              <w:rPr>
                <w:rFonts w:hint="eastAsia"/>
              </w:rPr>
              <w:t>管理されていないソフトウェアのダウンロード</w:t>
            </w:r>
            <w:r>
              <w:rPr>
                <w:rFonts w:hint="eastAsia"/>
              </w:rPr>
              <w:t>および</w:t>
            </w:r>
            <w:r w:rsidRPr="00D73584">
              <w:rPr>
                <w:rFonts w:hint="eastAsia"/>
              </w:rPr>
              <w:t>使用</w:t>
            </w:r>
          </w:p>
        </w:tc>
      </w:tr>
      <w:tr w:rsidR="00CF6D9B" w14:paraId="2BE416C1" w14:textId="77777777" w:rsidTr="00CF6D9B">
        <w:tc>
          <w:tcPr>
            <w:tcW w:w="1980" w:type="dxa"/>
            <w:vMerge/>
          </w:tcPr>
          <w:p w14:paraId="101813E1" w14:textId="77777777" w:rsidR="00CF6D9B" w:rsidRPr="00D73584" w:rsidRDefault="00CF6D9B" w:rsidP="005C10C7">
            <w:pPr>
              <w:pStyle w:val="afff6"/>
            </w:pPr>
          </w:p>
        </w:tc>
        <w:tc>
          <w:tcPr>
            <w:tcW w:w="3827" w:type="dxa"/>
          </w:tcPr>
          <w:p w14:paraId="06BF6181" w14:textId="77777777" w:rsidR="00CF6D9B" w:rsidRPr="00D73584" w:rsidRDefault="00CF6D9B" w:rsidP="005C10C7">
            <w:pPr>
              <w:pStyle w:val="afff6"/>
            </w:pPr>
            <w:r w:rsidRPr="00D73584">
              <w:rPr>
                <w:rFonts w:hint="eastAsia"/>
              </w:rPr>
              <w:t>装置又はシステムの故障</w:t>
            </w:r>
          </w:p>
        </w:tc>
        <w:tc>
          <w:tcPr>
            <w:tcW w:w="4678" w:type="dxa"/>
          </w:tcPr>
          <w:p w14:paraId="770C3F44" w14:textId="77777777" w:rsidR="00CF6D9B" w:rsidRPr="00D73584" w:rsidRDefault="00CF6D9B" w:rsidP="005C10C7">
            <w:pPr>
              <w:pStyle w:val="afff6"/>
            </w:pPr>
            <w:r w:rsidRPr="00D73584">
              <w:rPr>
                <w:rFonts w:hint="eastAsia"/>
              </w:rPr>
              <w:t>バックアップコピーの欠如</w:t>
            </w:r>
          </w:p>
        </w:tc>
      </w:tr>
    </w:tbl>
    <w:p w14:paraId="20E5BDB1" w14:textId="5224A13C" w:rsidR="0041410C" w:rsidRPr="00D73584" w:rsidRDefault="00CF6D9B">
      <w:r>
        <w:rPr>
          <w:noProof/>
        </w:rPr>
        <mc:AlternateContent>
          <mc:Choice Requires="wps">
            <w:drawing>
              <wp:anchor distT="0" distB="0" distL="114300" distR="114300" simplePos="0" relativeHeight="251656318" behindDoc="0" locked="0" layoutInCell="1" allowOverlap="1" wp14:anchorId="0A2A1E2B" wp14:editId="369876BC">
                <wp:simplePos x="0" y="0"/>
                <wp:positionH relativeFrom="margin">
                  <wp:posOffset>8974</wp:posOffset>
                </wp:positionH>
                <wp:positionV relativeFrom="paragraph">
                  <wp:posOffset>6744898</wp:posOffset>
                </wp:positionV>
                <wp:extent cx="6645910" cy="405442"/>
                <wp:effectExtent l="0" t="0" r="0" b="0"/>
                <wp:wrapSquare wrapText="bothSides"/>
                <wp:docPr id="1167917522" name="テキスト ボックス 20"/>
                <wp:cNvGraphicFramePr/>
                <a:graphic xmlns:a="http://schemas.openxmlformats.org/drawingml/2006/main">
                  <a:graphicData uri="http://schemas.microsoft.com/office/word/2010/wordprocessingShape">
                    <wps:wsp>
                      <wps:cNvSpPr txBox="1"/>
                      <wps:spPr>
                        <a:xfrm>
                          <a:off x="0" y="0"/>
                          <a:ext cx="6645910" cy="405442"/>
                        </a:xfrm>
                        <a:prstGeom prst="rect">
                          <a:avLst/>
                        </a:prstGeom>
                        <a:noFill/>
                      </wps:spPr>
                      <wps:txbx>
                        <w:txbxContent>
                          <w:p w14:paraId="2F8FBAF6" w14:textId="77777777" w:rsidR="0041410C" w:rsidRDefault="0041410C">
                            <w:pPr>
                              <w:pStyle w:val="aff2"/>
                            </w:pPr>
                            <w:r>
                              <w:rPr>
                                <w:rFonts w:hint="eastAsia"/>
                              </w:rPr>
                              <w:t>脆弱性の識別例</w:t>
                            </w:r>
                          </w:p>
                          <w:p w14:paraId="3804471C" w14:textId="77777777" w:rsidR="0041410C" w:rsidRDefault="0041410C">
                            <w:pPr>
                              <w:pStyle w:val="aff2"/>
                            </w:pPr>
                            <w:r>
                              <w:rPr>
                                <w:rFonts w:hint="eastAsia"/>
                              </w:rPr>
                              <w:t>（出典）「ISO/IEC 27005」をもとに作成</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A2A1E2B" id="テキスト ボックス 20" o:spid="_x0000_s1092" type="#_x0000_t202" style="position:absolute;left:0;text-align:left;margin-left:.7pt;margin-top:531.1pt;width:523.3pt;height:31.9pt;z-index:2516563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" filled="f" stroked="f">
                <v:textbox>
                  <w:txbxContent>
                    <w:p w14:paraId="2F8FBAF6" w14:textId="77777777" w:rsidR="0041410C" w:rsidRDefault="0041410C">
                      <w:pPr>
                        <w:pStyle w:val="aff2"/>
                      </w:pPr>
                      <w:r>
                        <w:rPr>
                          <w:rFonts w:hint="eastAsia"/>
                        </w:rPr>
                        <w:t>脆弱性の識別例</w:t>
                      </w:r>
                    </w:p>
                    <w:p w14:paraId="3804471C" w14:textId="77777777" w:rsidR="0041410C" w:rsidRDefault="0041410C">
                      <w:pPr>
                        <w:pStyle w:val="aff2"/>
                      </w:pPr>
                      <w:r>
                        <w:rPr>
                          <w:rFonts w:hint="eastAsia"/>
                        </w:rPr>
                        <w:t>（出典）「ISO/IEC 27005」をもとに作成</w:t>
                      </w:r>
                    </w:p>
                  </w:txbxContent>
                </v:textbox>
                <w10:wrap type="square" anchorx="margin"/>
              </v:shape>
            </w:pict>
          </mc:Fallback>
        </mc:AlternateContent>
      </w:r>
      <w:r w:rsidR="0041410C" w:rsidRPr="00D73584">
        <w:rPr>
          <w:rFonts w:hint="eastAsia"/>
        </w:rPr>
        <w:t>ば「アクセス権の誤った割当て」という脆弱性は、「アクセス権の適切な設定」という管理策の欠如を意味しています。</w:t>
      </w:r>
    </w:p>
    <w:p w14:paraId="3F20FA16" w14:textId="4AC712AF" w:rsidR="0041410C" w:rsidRPr="00D73584" w:rsidRDefault="0041410C" w:rsidP="00CF6D9B">
      <w:r w:rsidRPr="00D73584">
        <w:rPr>
          <w:rFonts w:hint="eastAsia"/>
        </w:rPr>
        <w:t>以下は、脆弱性を識別して一覧表にした例です。脆弱性の一覧表を作成する際は、脅威と関連付けて整理する必要があります。</w:t>
      </w:r>
    </w:p>
    <w:p w14:paraId="7823ABB3" w14:textId="037DB3A3" w:rsidR="00BD49F1" w:rsidRDefault="00BD49F1">
      <w:pPr>
        <w:ind w:firstLineChars="0" w:firstLine="0"/>
      </w:pPr>
    </w:p>
    <w:p w14:paraId="0B8F2B80" w14:textId="20FF0D1C" w:rsidR="0041410C" w:rsidRPr="00D73584" w:rsidRDefault="0041410C">
      <w:pPr>
        <w:ind w:firstLineChars="0" w:firstLine="0"/>
      </w:pPr>
      <w:r w:rsidRPr="00D73584">
        <w:rPr>
          <w:rFonts w:hint="eastAsia"/>
        </w:rPr>
        <w:t>脆弱性を識別する際に参考になる情報</w:t>
      </w:r>
    </w:p>
    <w:p w14:paraId="0E847AAF" w14:textId="77777777" w:rsidR="0041410C" w:rsidRPr="00D73584" w:rsidRDefault="0041410C" w:rsidP="00892C01">
      <w:pPr>
        <w:pStyle w:val="ab"/>
        <w:numPr>
          <w:ilvl w:val="0"/>
          <w:numId w:val="752"/>
        </w:numPr>
        <w:ind w:leftChars="0" w:firstLineChars="0"/>
        <w:jc w:val="left"/>
      </w:pPr>
      <w:r w:rsidRPr="00D73584">
        <w:rPr>
          <w:rFonts w:hint="eastAsia"/>
        </w:rPr>
        <w:t>ISO/IEC 27001:2022の附属書A「管理目的及び管理策」</w:t>
      </w:r>
    </w:p>
    <w:p w14:paraId="0B63535C" w14:textId="77777777" w:rsidR="0041410C" w:rsidRPr="00D73584" w:rsidRDefault="0041410C" w:rsidP="00892C01">
      <w:pPr>
        <w:pStyle w:val="ab"/>
        <w:numPr>
          <w:ilvl w:val="0"/>
          <w:numId w:val="752"/>
        </w:numPr>
        <w:ind w:leftChars="0" w:firstLineChars="0"/>
        <w:jc w:val="left"/>
      </w:pPr>
      <w:r w:rsidRPr="00D73584">
        <w:rPr>
          <w:rFonts w:hint="eastAsia"/>
        </w:rPr>
        <w:t>ISO/IEC 27002:2022の管理策</w:t>
      </w:r>
    </w:p>
    <w:p w14:paraId="7C81A458" w14:textId="77777777" w:rsidR="0041410C" w:rsidRPr="00D73584" w:rsidRDefault="0041410C" w:rsidP="00892C01">
      <w:pPr>
        <w:pStyle w:val="ab"/>
        <w:numPr>
          <w:ilvl w:val="0"/>
          <w:numId w:val="752"/>
        </w:numPr>
        <w:ind w:leftChars="0" w:firstLineChars="0"/>
        <w:jc w:val="left"/>
      </w:pPr>
      <w:r w:rsidRPr="00D73584">
        <w:rPr>
          <w:rFonts w:hint="eastAsia"/>
        </w:rPr>
        <w:t>情報セキュリティ管理基準など</w:t>
      </w:r>
    </w:p>
    <w:p w14:paraId="148ABF74" w14:textId="165C49DB" w:rsidR="0041410C" w:rsidRDefault="0041410C">
      <w:r w:rsidRPr="00D73584">
        <w:rPr>
          <w:rFonts w:hint="eastAsia"/>
        </w:rPr>
        <w:t>脆弱性は、資産の性質から考えること</w:t>
      </w:r>
      <w:r>
        <w:rPr>
          <w:rFonts w:hint="eastAsia"/>
        </w:rPr>
        <w:t>によって</w:t>
      </w:r>
      <w:r w:rsidRPr="00D73584">
        <w:rPr>
          <w:rFonts w:hint="eastAsia"/>
        </w:rPr>
        <w:t>簡単に識別できます。例えば、クラウドサービスは、「インターネットがあればどこでも利用可能」、「自社でデータを持たなくていい」といった性質を持ちます。同時にそれらの性質は「不正アクセス」「クラウドサービス停止によるデータの消失」という脅威に対する脆弱性があります。</w:t>
      </w:r>
    </w:p>
    <w:p w14:paraId="29DF85CE" w14:textId="011C1786" w:rsidR="0041410C" w:rsidRDefault="0041410C">
      <w:pPr>
        <w:widowControl/>
        <w:spacing w:line="240" w:lineRule="auto"/>
        <w:ind w:firstLineChars="0" w:firstLine="0"/>
      </w:pPr>
    </w:p>
    <w:p w14:paraId="7F1D004E" w14:textId="77777777" w:rsidR="0041410C" w:rsidRDefault="0041410C" w:rsidP="002A6987">
      <w:pPr>
        <w:pStyle w:val="afffe"/>
      </w:pPr>
      <w:bookmarkStart w:id="548" w:name="_Toc172722747"/>
      <w:bookmarkStart w:id="549" w:name="_Toc185338857"/>
      <w:bookmarkStart w:id="550" w:name="_Toc187824607"/>
      <w:bookmarkStart w:id="551" w:name="_Toc188348958"/>
      <w:bookmarkStart w:id="552" w:name="_Toc168833581"/>
      <w:r>
        <w:rPr>
          <w:rFonts w:hint="eastAsia"/>
        </w:rPr>
        <w:t>コラム</w:t>
      </w:r>
      <w:bookmarkEnd w:id="548"/>
      <w:bookmarkEnd w:id="549"/>
      <w:bookmarkEnd w:id="550"/>
      <w:bookmarkEnd w:id="551"/>
    </w:p>
    <w:tbl>
      <w:tblPr>
        <w:tblStyle w:val="aa"/>
        <w:tblW w:w="0" w:type="auto"/>
        <w:tblLook w:val="04A0" w:firstRow="1" w:lastRow="0" w:firstColumn="1" w:lastColumn="0" w:noHBand="0" w:noVBand="1"/>
      </w:tblPr>
      <w:tblGrid>
        <w:gridCol w:w="10456"/>
      </w:tblGrid>
      <w:tr w:rsidR="0041410C" w:rsidRPr="0008064F" w14:paraId="54772A72" w14:textId="77777777">
        <w:tc>
          <w:tcPr>
            <w:tcW w:w="10456" w:type="dxa"/>
            <w:shd w:val="clear" w:color="auto" w:fill="215E99"/>
          </w:tcPr>
          <w:p w14:paraId="16A1B3B0" w14:textId="7C275920" w:rsidR="0041410C" w:rsidRPr="0008064F" w:rsidRDefault="0041410C">
            <w:pPr>
              <w:pStyle w:val="aff0"/>
            </w:pPr>
            <w:r w:rsidRPr="0008064F">
              <w:rPr>
                <w:rFonts w:hint="eastAsia"/>
              </w:rPr>
              <w:t>情報セキュリティの</w:t>
            </w:r>
            <w:r w:rsidRPr="0008064F">
              <w:t>CIA＋4要素</w:t>
            </w:r>
          </w:p>
        </w:tc>
      </w:tr>
      <w:tr w:rsidR="0041410C" w14:paraId="1DAA421E" w14:textId="77777777">
        <w:tc>
          <w:tcPr>
            <w:tcW w:w="10456" w:type="dxa"/>
          </w:tcPr>
          <w:p w14:paraId="7AA44A80" w14:textId="7EFDC40A" w:rsidR="0041410C" w:rsidRDefault="0041410C" w:rsidP="005C10C7">
            <w:pPr>
              <w:pStyle w:val="afff6"/>
            </w:pPr>
            <w:r>
              <w:t>JIS Q 27000:2019で、情報セキュリティは「</w:t>
            </w:r>
            <w:bookmarkStart w:id="553" w:name="■機密性第8章コラム"/>
            <w:r w:rsidR="001C130D">
              <w:fldChar w:fldCharType="begin"/>
            </w:r>
            <w:r w:rsidR="001C130D">
              <w:instrText>HYPERLINK  \l "■機密性"</w:instrText>
            </w:r>
            <w:r w:rsidR="001C130D">
              <w:fldChar w:fldCharType="separate"/>
            </w:r>
            <w:r w:rsidRPr="001C130D">
              <w:rPr>
                <w:rStyle w:val="a7"/>
              </w:rPr>
              <w:t>機密性</w:t>
            </w:r>
            <w:bookmarkEnd w:id="553"/>
            <w:r w:rsidR="001C130D">
              <w:fldChar w:fldCharType="end"/>
            </w:r>
            <w:r>
              <w:t>（Confidentiality）」、「</w:t>
            </w:r>
            <w:bookmarkStart w:id="554" w:name="■完全性第8章コラム"/>
            <w:r w:rsidR="005619E2">
              <w:fldChar w:fldCharType="begin"/>
            </w:r>
            <w:r w:rsidR="005619E2">
              <w:instrText>HYPERLINK  \l "■完全性"</w:instrText>
            </w:r>
            <w:r w:rsidR="005619E2">
              <w:fldChar w:fldCharType="separate"/>
            </w:r>
            <w:r w:rsidRPr="005619E2">
              <w:rPr>
                <w:rStyle w:val="a7"/>
              </w:rPr>
              <w:t>完全性</w:t>
            </w:r>
            <w:bookmarkEnd w:id="554"/>
            <w:r w:rsidR="005619E2">
              <w:fldChar w:fldCharType="end"/>
            </w:r>
            <w:r>
              <w:t>（Integrity）」及び「</w:t>
            </w:r>
            <w:bookmarkStart w:id="555" w:name="■可用性第8章コラム"/>
            <w:r w:rsidR="005559DA">
              <w:fldChar w:fldCharType="begin"/>
            </w:r>
            <w:r w:rsidR="005559DA">
              <w:instrText>HYPERLINK  \l "■可用性"</w:instrText>
            </w:r>
            <w:r w:rsidR="005559DA">
              <w:fldChar w:fldCharType="separate"/>
            </w:r>
            <w:r w:rsidRPr="005559DA">
              <w:rPr>
                <w:rStyle w:val="a7"/>
              </w:rPr>
              <w:t>可用性</w:t>
            </w:r>
            <w:bookmarkEnd w:id="555"/>
            <w:r w:rsidR="005559DA">
              <w:fldChar w:fldCharType="end"/>
            </w:r>
            <w:r>
              <w:t>（Availability）」を維持することと定義されています。これら</w:t>
            </w:r>
            <w:bookmarkStart w:id="556" w:name="■情報セキュリティの3要素「CIA」第8章コラム"/>
            <w:r>
              <w:t>3つの要素（</w:t>
            </w:r>
            <w:hyperlink w:anchor="■情報セキュリティの3要素「CIA」" w:history="1">
              <w:r w:rsidRPr="00820D19">
                <w:rPr>
                  <w:rStyle w:val="a7"/>
                </w:rPr>
                <w:t>CIA</w:t>
              </w:r>
            </w:hyperlink>
            <w:r>
              <w:t>）</w:t>
            </w:r>
            <w:bookmarkEnd w:id="556"/>
            <w:r>
              <w:t>をバランスよく維持することは、セキュリティを担保する上では欠かせません。また、さらに以下の4つの要素を追加して、情報セキュリティの7要素とする場合もあります。</w:t>
            </w:r>
          </w:p>
          <w:p w14:paraId="0BCB10B5" w14:textId="77777777" w:rsidR="0041410C" w:rsidRDefault="0041410C" w:rsidP="005C10C7">
            <w:pPr>
              <w:pStyle w:val="afff6"/>
            </w:pPr>
          </w:p>
          <w:p w14:paraId="084C9B24" w14:textId="55023FA1" w:rsidR="0041410C" w:rsidRDefault="0041410C" w:rsidP="005C10C7">
            <w:pPr>
              <w:pStyle w:val="afff6"/>
            </w:pPr>
            <w:r>
              <w:rPr>
                <w:rFonts w:hint="eastAsia"/>
              </w:rPr>
              <w:t>〇</w:t>
            </w:r>
            <w:bookmarkStart w:id="557" w:name="■真正性第8章コラム"/>
            <w:r w:rsidR="00F47BEE">
              <w:fldChar w:fldCharType="begin"/>
            </w:r>
            <w:r w:rsidR="00F47BEE">
              <w:rPr>
                <w:rFonts w:hint="eastAsia"/>
              </w:rPr>
              <w:instrText xml:space="preserve">HYPERLINK </w:instrText>
            </w:r>
            <w:r w:rsidR="00F47BEE">
              <w:instrText xml:space="preserve"> \l "</w:instrText>
            </w:r>
            <w:r w:rsidR="00F47BEE">
              <w:rPr>
                <w:rFonts w:hint="eastAsia"/>
              </w:rPr>
              <w:instrText>■真正性</w:instrText>
            </w:r>
            <w:r w:rsidR="00F47BEE">
              <w:instrText>"</w:instrText>
            </w:r>
            <w:r w:rsidR="00F47BEE">
              <w:fldChar w:fldCharType="separate"/>
            </w:r>
            <w:r w:rsidRPr="00F47BEE">
              <w:rPr>
                <w:rStyle w:val="a7"/>
                <w:rFonts w:hint="eastAsia"/>
              </w:rPr>
              <w:t>真正性</w:t>
            </w:r>
            <w:bookmarkEnd w:id="557"/>
            <w:r w:rsidR="00F47BEE">
              <w:fldChar w:fldCharType="end"/>
            </w:r>
            <w:r w:rsidR="00EC001B">
              <w:t>（</w:t>
            </w:r>
            <w:r>
              <w:t>Authenticity</w:t>
            </w:r>
            <w:r w:rsidR="00EC001B">
              <w:t>）</w:t>
            </w:r>
          </w:p>
          <w:p w14:paraId="7DE86E12" w14:textId="1771101E" w:rsidR="0041410C" w:rsidRDefault="0041410C" w:rsidP="005C10C7">
            <w:pPr>
              <w:pStyle w:val="afff6"/>
            </w:pPr>
            <w:r>
              <w:rPr>
                <w:rFonts w:hint="eastAsia"/>
              </w:rPr>
              <w:t>情報にアクセスする人や端末が「本当に許可されているか否か」を確実にすることを指します。</w:t>
            </w:r>
            <w:bookmarkStart w:id="558" w:name="■多要素認証第８章コラム"/>
            <w:r w:rsidR="00D47D08">
              <w:fldChar w:fldCharType="begin"/>
            </w:r>
            <w:r w:rsidR="00D47D08">
              <w:rPr>
                <w:rFonts w:hint="eastAsia"/>
              </w:rPr>
              <w:instrText xml:space="preserve">HYPERLINK </w:instrText>
            </w:r>
            <w:r w:rsidR="00D47D08">
              <w:instrText xml:space="preserve"> \l "</w:instrText>
            </w:r>
            <w:r w:rsidR="00D47D08">
              <w:rPr>
                <w:rFonts w:hint="eastAsia"/>
              </w:rPr>
              <w:instrText>■多要素認証</w:instrText>
            </w:r>
            <w:r w:rsidR="00D47D08">
              <w:instrText>"</w:instrText>
            </w:r>
            <w:r w:rsidR="00D47D08">
              <w:fldChar w:fldCharType="separate"/>
            </w:r>
            <w:r w:rsidRPr="00D47D08">
              <w:rPr>
                <w:rStyle w:val="a7"/>
                <w:rFonts w:hint="eastAsia"/>
              </w:rPr>
              <w:t>多要素認証</w:t>
            </w:r>
            <w:bookmarkEnd w:id="558"/>
            <w:r w:rsidR="00D47D08">
              <w:fldChar w:fldCharType="end"/>
            </w:r>
            <w:r>
              <w:rPr>
                <w:rFonts w:hint="eastAsia"/>
              </w:rPr>
              <w:t>やデジタル署名など、認証方法を強化することがセキュリティ対策として考えられます。</w:t>
            </w:r>
          </w:p>
          <w:p w14:paraId="58D39901" w14:textId="77777777" w:rsidR="0041410C" w:rsidRDefault="0041410C" w:rsidP="005C10C7">
            <w:pPr>
              <w:pStyle w:val="afff6"/>
            </w:pPr>
          </w:p>
          <w:p w14:paraId="48A1ADEE" w14:textId="53DC68A4" w:rsidR="0041410C" w:rsidRDefault="0041410C" w:rsidP="005C10C7">
            <w:pPr>
              <w:pStyle w:val="afff6"/>
            </w:pPr>
            <w:r>
              <w:rPr>
                <w:rFonts w:hint="eastAsia"/>
              </w:rPr>
              <w:t>〇</w:t>
            </w:r>
            <w:bookmarkStart w:id="559" w:name="■信頼性第8章コラム"/>
            <w:r w:rsidR="00AB0F4B">
              <w:fldChar w:fldCharType="begin"/>
            </w:r>
            <w:r w:rsidR="00AB0F4B">
              <w:rPr>
                <w:rFonts w:hint="eastAsia"/>
              </w:rPr>
              <w:instrText xml:space="preserve">HYPERLINK </w:instrText>
            </w:r>
            <w:r w:rsidR="00AB0F4B">
              <w:instrText xml:space="preserve"> \l "</w:instrText>
            </w:r>
            <w:r w:rsidR="00AB0F4B">
              <w:rPr>
                <w:rFonts w:hint="eastAsia"/>
              </w:rPr>
              <w:instrText>■信頼性</w:instrText>
            </w:r>
            <w:r w:rsidR="00AB0F4B">
              <w:instrText>"</w:instrText>
            </w:r>
            <w:r w:rsidR="00AB0F4B">
              <w:fldChar w:fldCharType="separate"/>
            </w:r>
            <w:r w:rsidRPr="00AB0F4B">
              <w:rPr>
                <w:rStyle w:val="a7"/>
                <w:rFonts w:hint="eastAsia"/>
              </w:rPr>
              <w:t>信頼性</w:t>
            </w:r>
            <w:bookmarkEnd w:id="559"/>
            <w:r w:rsidR="00AB0F4B">
              <w:fldChar w:fldCharType="end"/>
            </w:r>
            <w:r w:rsidR="00EC001B">
              <w:t>（</w:t>
            </w:r>
            <w:r>
              <w:t>Reliability</w:t>
            </w:r>
            <w:r w:rsidR="00EC001B">
              <w:t>）</w:t>
            </w:r>
          </w:p>
          <w:p w14:paraId="7D9A52E2" w14:textId="77777777" w:rsidR="0041410C" w:rsidRDefault="0041410C" w:rsidP="005C10C7">
            <w:pPr>
              <w:pStyle w:val="afff6"/>
            </w:pPr>
            <w:r>
              <w:rPr>
                <w:rFonts w:hint="eastAsia"/>
              </w:rPr>
              <w:t>データやシステムを利用する際、意図した動作と結果が得られることを担保することを指します。不具合がないようにシステム構築を行うことや、ヒューマンエラーが起きないようなルール整備などがセキュリティ対策として考えられます。</w:t>
            </w:r>
          </w:p>
          <w:p w14:paraId="246A969F" w14:textId="77777777" w:rsidR="0041410C" w:rsidRDefault="0041410C" w:rsidP="005C10C7">
            <w:pPr>
              <w:pStyle w:val="afff6"/>
            </w:pPr>
          </w:p>
          <w:p w14:paraId="2821289B" w14:textId="32B2309C" w:rsidR="0041410C" w:rsidRDefault="0041410C" w:rsidP="005C10C7">
            <w:pPr>
              <w:pStyle w:val="afff6"/>
            </w:pPr>
            <w:r>
              <w:rPr>
                <w:rFonts w:hint="eastAsia"/>
              </w:rPr>
              <w:t>〇</w:t>
            </w:r>
            <w:bookmarkStart w:id="560" w:name="■責任追跡性第8章コラム"/>
            <w:r w:rsidR="000324D8">
              <w:fldChar w:fldCharType="begin"/>
            </w:r>
            <w:r w:rsidR="000324D8">
              <w:rPr>
                <w:rFonts w:hint="eastAsia"/>
              </w:rPr>
              <w:instrText xml:space="preserve">HYPERLINK </w:instrText>
            </w:r>
            <w:r w:rsidR="000324D8">
              <w:instrText xml:space="preserve"> \l "</w:instrText>
            </w:r>
            <w:r w:rsidR="000324D8">
              <w:rPr>
                <w:rFonts w:hint="eastAsia"/>
              </w:rPr>
              <w:instrText>■責任追跡性</w:instrText>
            </w:r>
            <w:r w:rsidR="000324D8">
              <w:instrText>"</w:instrText>
            </w:r>
            <w:r w:rsidR="000324D8">
              <w:fldChar w:fldCharType="separate"/>
            </w:r>
            <w:r w:rsidRPr="000324D8">
              <w:rPr>
                <w:rStyle w:val="a7"/>
                <w:rFonts w:hint="eastAsia"/>
              </w:rPr>
              <w:t>責任追跡性</w:t>
            </w:r>
            <w:bookmarkEnd w:id="560"/>
            <w:r w:rsidR="000324D8">
              <w:fldChar w:fldCharType="end"/>
            </w:r>
            <w:r w:rsidR="00EC001B">
              <w:t>（</w:t>
            </w:r>
            <w:r>
              <w:t>Accountability</w:t>
            </w:r>
            <w:r w:rsidR="00EC001B">
              <w:t>）</w:t>
            </w:r>
          </w:p>
          <w:p w14:paraId="1B1F89CB" w14:textId="77777777" w:rsidR="0041410C" w:rsidRDefault="0041410C" w:rsidP="005C10C7">
            <w:pPr>
              <w:pStyle w:val="afff6"/>
            </w:pPr>
            <w:r>
              <w:rPr>
                <w:rFonts w:hint="eastAsia"/>
              </w:rPr>
              <w:t>情報へのアクセスが、誰によってどのような手順で行われたのかを後から証明できるようにしておくことを指します。ログの取得や、デジタル署名などがセキュリティ対策として考えられます。</w:t>
            </w:r>
          </w:p>
          <w:p w14:paraId="23F5EF2A" w14:textId="77777777" w:rsidR="0041410C" w:rsidRDefault="0041410C" w:rsidP="005C10C7">
            <w:pPr>
              <w:pStyle w:val="afff6"/>
            </w:pPr>
          </w:p>
          <w:p w14:paraId="2CE4DD80" w14:textId="57A703DC" w:rsidR="0041410C" w:rsidRDefault="0041410C" w:rsidP="005C10C7">
            <w:pPr>
              <w:pStyle w:val="afff6"/>
            </w:pPr>
            <w:r>
              <w:rPr>
                <w:rFonts w:hint="eastAsia"/>
              </w:rPr>
              <w:t>〇</w:t>
            </w:r>
            <w:bookmarkStart w:id="561" w:name="■否認防止性第8章コラム"/>
            <w:r w:rsidR="009637B9">
              <w:fldChar w:fldCharType="begin"/>
            </w:r>
            <w:r w:rsidR="009637B9">
              <w:rPr>
                <w:rFonts w:hint="eastAsia"/>
              </w:rPr>
              <w:instrText xml:space="preserve">HYPERLINK </w:instrText>
            </w:r>
            <w:r w:rsidR="009637B9">
              <w:instrText xml:space="preserve"> \l "</w:instrText>
            </w:r>
            <w:r w:rsidR="009637B9">
              <w:rPr>
                <w:rFonts w:hint="eastAsia"/>
              </w:rPr>
              <w:instrText>■否認防止性</w:instrText>
            </w:r>
            <w:r w:rsidR="009637B9">
              <w:instrText>"</w:instrText>
            </w:r>
            <w:r w:rsidR="009637B9">
              <w:fldChar w:fldCharType="separate"/>
            </w:r>
            <w:r w:rsidRPr="009637B9">
              <w:rPr>
                <w:rStyle w:val="a7"/>
                <w:rFonts w:hint="eastAsia"/>
              </w:rPr>
              <w:t>否認防止性</w:t>
            </w:r>
            <w:bookmarkEnd w:id="561"/>
            <w:r w:rsidR="009637B9">
              <w:fldChar w:fldCharType="end"/>
            </w:r>
            <w:r w:rsidR="00EC001B">
              <w:t>（</w:t>
            </w:r>
            <w:r>
              <w:t>Non-repudiation</w:t>
            </w:r>
            <w:r w:rsidR="00EC001B">
              <w:t>）</w:t>
            </w:r>
          </w:p>
          <w:p w14:paraId="631236AA" w14:textId="77777777" w:rsidR="0041410C" w:rsidRDefault="0041410C" w:rsidP="005C10C7">
            <w:pPr>
              <w:pStyle w:val="afff6"/>
            </w:pPr>
            <w:r>
              <w:rPr>
                <w:rFonts w:hint="eastAsia"/>
              </w:rPr>
              <w:t>問題発生後に、その原因となった人物から否定されないよう、後から証明できるようにしておくことを指します。先に説明した責任追跡性を担保することがセキュリティ対策につながります。</w:t>
            </w:r>
          </w:p>
          <w:p w14:paraId="4CC7F651" w14:textId="77777777" w:rsidR="0041410C" w:rsidRDefault="0041410C" w:rsidP="005C10C7">
            <w:pPr>
              <w:pStyle w:val="afff6"/>
            </w:pPr>
          </w:p>
          <w:p w14:paraId="2E41641C" w14:textId="77777777" w:rsidR="0041410C" w:rsidRDefault="0041410C" w:rsidP="005C10C7">
            <w:pPr>
              <w:pStyle w:val="afff6"/>
            </w:pPr>
            <w:r>
              <w:t>CIAの3要素に加えて上記の4要素も加えることにより、より抜け漏れがないセキュリティ対策が期待できます。</w:t>
            </w:r>
          </w:p>
        </w:tc>
      </w:tr>
    </w:tbl>
    <w:p w14:paraId="27B7385D" w14:textId="2E36B865" w:rsidR="0041410C" w:rsidRDefault="0041410C">
      <w:pPr>
        <w:widowControl/>
        <w:spacing w:line="240" w:lineRule="auto"/>
        <w:ind w:firstLineChars="0" w:firstLine="0"/>
      </w:pPr>
    </w:p>
    <w:p w14:paraId="3AFA1BDB" w14:textId="77777777" w:rsidR="0041410C" w:rsidRPr="00042F2E" w:rsidRDefault="0041410C" w:rsidP="005C10C7">
      <w:pPr>
        <w:pStyle w:val="afff4"/>
        <w:spacing w:before="360" w:after="360"/>
      </w:pPr>
      <w:bookmarkStart w:id="562" w:name="_Toc172722748"/>
      <w:bookmarkStart w:id="563" w:name="_Toc185338858"/>
      <w:bookmarkStart w:id="564" w:name="_Toc187824608"/>
      <w:bookmarkStart w:id="565" w:name="_Toc188348959"/>
      <w:r>
        <w:rPr>
          <w:rFonts w:hint="eastAsia"/>
        </w:rPr>
        <w:t>編集後記</w:t>
      </w:r>
      <w:bookmarkEnd w:id="552"/>
      <w:bookmarkEnd w:id="562"/>
      <w:bookmarkEnd w:id="563"/>
      <w:bookmarkEnd w:id="564"/>
      <w:bookmarkEnd w:id="565"/>
    </w:p>
    <w:p w14:paraId="280B72C2" w14:textId="777AC52D" w:rsidR="0041410C" w:rsidRDefault="0041410C">
      <w:r>
        <w:rPr>
          <w:rFonts w:hint="eastAsia"/>
        </w:rPr>
        <w:t>第3編</w:t>
      </w:r>
      <w:r w:rsidRPr="003B32F1">
        <w:rPr>
          <w:rFonts w:hint="eastAsia"/>
        </w:rPr>
        <w:t>では、最初に</w:t>
      </w:r>
      <w:bookmarkStart w:id="566" w:name="■セキュリティポリシー第3編編集後記"/>
      <w:r w:rsidR="00A0214D">
        <w:fldChar w:fldCharType="begin"/>
      </w:r>
      <w:r w:rsidR="00A0214D">
        <w:rPr>
          <w:rFonts w:hint="eastAsia"/>
        </w:rPr>
        <w:instrText xml:space="preserve">HYPERLINK </w:instrText>
      </w:r>
      <w:r w:rsidR="00A0214D">
        <w:instrText xml:space="preserve"> \l "</w:instrText>
      </w:r>
      <w:r w:rsidR="00A0214D">
        <w:rPr>
          <w:rFonts w:hint="eastAsia"/>
        </w:rPr>
        <w:instrText>■セキュリティポリシー</w:instrText>
      </w:r>
      <w:r w:rsidR="00A0214D">
        <w:instrText>"</w:instrText>
      </w:r>
      <w:r w:rsidR="00A0214D">
        <w:fldChar w:fldCharType="separate"/>
      </w:r>
      <w:r w:rsidRPr="00A0214D">
        <w:rPr>
          <w:rStyle w:val="a7"/>
          <w:rFonts w:hint="eastAsia"/>
        </w:rPr>
        <w:t>セキュリティポリシー</w:t>
      </w:r>
      <w:bookmarkEnd w:id="566"/>
      <w:r w:rsidR="00A0214D">
        <w:fldChar w:fldCharType="end"/>
      </w:r>
      <w:r w:rsidRPr="003B32F1">
        <w:rPr>
          <w:rFonts w:hint="eastAsia"/>
        </w:rPr>
        <w:t>の構成（「基本方針」「対策基準」「実施手順・運用規則</w:t>
      </w:r>
      <w:r>
        <w:rPr>
          <w:rFonts w:hint="eastAsia"/>
        </w:rPr>
        <w:t>など</w:t>
      </w:r>
      <w:r w:rsidRPr="003B32F1">
        <w:rPr>
          <w:rFonts w:hint="eastAsia"/>
        </w:rPr>
        <w:t>」）について説明しました。そして、企業が現在の状況や目標に合わせた「対策基準」を策定する際に活用できる、レベル感の異なる</w:t>
      </w:r>
      <w:r w:rsidRPr="003B32F1">
        <w:t>3つのアプローチ手法（Lv.1クイックアプローチ、Lv.2ベースラインアプローチ、Lv.3網羅的アプローチ）を紹介しました。</w:t>
      </w:r>
    </w:p>
    <w:p w14:paraId="5A3E39EB" w14:textId="2274F833" w:rsidR="0041410C" w:rsidRDefault="0041410C">
      <w:r w:rsidRPr="003B32F1">
        <w:t>その後、</w:t>
      </w:r>
      <w:r>
        <w:rPr>
          <w:rFonts w:hint="eastAsia"/>
        </w:rPr>
        <w:t>今後</w:t>
      </w:r>
      <w:r w:rsidRPr="003B32F1">
        <w:t>解説するリスクマネジメントを理解するために必要となる「リスク」、「</w:t>
      </w:r>
      <w:bookmarkStart w:id="567" w:name="■脆弱性第3編編集後記"/>
      <w:r w:rsidRPr="003B32F1">
        <w:t>脆弱性</w:t>
      </w:r>
      <w:bookmarkEnd w:id="567"/>
      <w:r w:rsidRPr="003B32F1">
        <w:t>」、「脅威」といった用語の定義と関係性、さらに「脅威」、「</w:t>
      </w:r>
      <w:hyperlink w:anchor="■脆弱性" w:history="1">
        <w:r w:rsidRPr="00EA5286">
          <w:rPr>
            <w:rStyle w:val="a7"/>
          </w:rPr>
          <w:t>脆弱性</w:t>
        </w:r>
      </w:hyperlink>
      <w:r w:rsidRPr="003B32F1">
        <w:t>」の識別方法について説明しました。脅威や脆弱性、リスクなどの関係性は、図を用いて表し、具体例も合わせて説</w:t>
      </w:r>
      <w:r w:rsidRPr="003B32F1">
        <w:rPr>
          <w:rFonts w:hint="eastAsia"/>
        </w:rPr>
        <w:t>明しました。</w:t>
      </w:r>
      <w:r w:rsidRPr="003B32F1">
        <w:t>また、「脅威」、「脆弱性」を識別し、一覧表を作成するための考え方を説明しました。</w:t>
      </w:r>
    </w:p>
    <w:p w14:paraId="2040C41D" w14:textId="77777777" w:rsidR="0041410C" w:rsidRDefault="0041410C">
      <w:r>
        <w:rPr>
          <w:rFonts w:hint="eastAsia"/>
        </w:rPr>
        <w:t>本テキスト</w:t>
      </w:r>
      <w:r w:rsidRPr="003B32F1">
        <w:t>を通じて、状況に応じて適切なセキュリティ対策のアプローチ手法を選択できるようになり、またリスクマネジメントで使用される用語を理解していただければと思います。</w:t>
      </w:r>
    </w:p>
    <w:p w14:paraId="6FB05AE8" w14:textId="77777777" w:rsidR="0041410C" w:rsidRPr="003B32F1" w:rsidRDefault="0041410C"/>
    <w:p w14:paraId="5B9C7655" w14:textId="77777777" w:rsidR="0041410C" w:rsidRPr="00DE1A03" w:rsidRDefault="0041410C">
      <w:pPr>
        <w:sectPr w:rsidR="0041410C" w:rsidRPr="00DE1A03" w:rsidSect="0041410C">
          <w:headerReference w:type="first" r:id="rId92"/>
          <w:pgSz w:w="11906" w:h="16838"/>
          <w:pgMar w:top="720" w:right="720" w:bottom="720" w:left="720" w:header="851" w:footer="737" w:gutter="0"/>
          <w:cols w:space="425"/>
          <w:titlePg/>
          <w:docGrid w:type="lines" w:linePitch="360"/>
        </w:sectPr>
      </w:pPr>
      <w:r w:rsidRPr="00DE1A03">
        <w:br w:type="page"/>
      </w:r>
    </w:p>
    <w:p w14:paraId="1C74850E" w14:textId="77777777" w:rsidR="0041410C" w:rsidRDefault="0041410C" w:rsidP="00F47F31">
      <w:pPr>
        <w:pStyle w:val="1"/>
      </w:pPr>
      <w:bookmarkStart w:id="568" w:name="_Toc172722749"/>
      <w:bookmarkStart w:id="569" w:name="_Toc185338859"/>
      <w:bookmarkStart w:id="570" w:name="_Toc187824609"/>
      <w:bookmarkStart w:id="571" w:name="_Toc188348960"/>
      <w:r w:rsidRPr="00AB4AFF">
        <w:rPr>
          <w:rFonts w:hint="eastAsia"/>
        </w:rPr>
        <w:t>セキュリティ事象に対応して組織として策定すべき対策基準と具体的な実施</w:t>
      </w:r>
      <w:r w:rsidRPr="00AB4AFF">
        <w:t>【レベル</w:t>
      </w:r>
      <w:r>
        <w:rPr>
          <w:rFonts w:hint="eastAsia"/>
        </w:rPr>
        <w:t>1</w:t>
      </w:r>
      <w:r w:rsidRPr="00AB4AFF">
        <w:t>】</w:t>
      </w:r>
      <w:bookmarkEnd w:id="568"/>
      <w:bookmarkEnd w:id="569"/>
      <w:bookmarkEnd w:id="570"/>
      <w:bookmarkEnd w:id="571"/>
    </w:p>
    <w:p w14:paraId="58D2D398" w14:textId="6A0C08A4" w:rsidR="0051271A" w:rsidRDefault="00A363CE" w:rsidP="00A363CE">
      <w:pPr>
        <w:pStyle w:val="2"/>
      </w:pPr>
      <w:bookmarkStart w:id="572" w:name="_Toc187824610"/>
      <w:bookmarkStart w:id="573" w:name="_Toc188348961"/>
      <w:r>
        <w:rPr>
          <w:rFonts w:hint="eastAsia"/>
        </w:rPr>
        <w:t>具体的手順の作成（Lv.1クイックアプローチ）</w:t>
      </w:r>
      <w:bookmarkEnd w:id="572"/>
      <w:bookmarkEnd w:id="573"/>
    </w:p>
    <w:tbl>
      <w:tblPr>
        <w:tblStyle w:val="aa"/>
        <w:tblW w:w="0" w:type="auto"/>
        <w:tblLook w:val="04A0" w:firstRow="1" w:lastRow="0" w:firstColumn="1" w:lastColumn="0" w:noHBand="0" w:noVBand="1"/>
      </w:tblPr>
      <w:tblGrid>
        <w:gridCol w:w="10456"/>
      </w:tblGrid>
      <w:tr w:rsidR="00E60AAB" w:rsidRPr="00B15DA7" w14:paraId="51DE66DA" w14:textId="77777777">
        <w:tc>
          <w:tcPr>
            <w:tcW w:w="10456" w:type="dxa"/>
            <w:shd w:val="clear" w:color="auto" w:fill="2F5597"/>
          </w:tcPr>
          <w:p w14:paraId="6037A5BE" w14:textId="77777777" w:rsidR="00E60AAB" w:rsidRPr="00B15DA7" w:rsidRDefault="00E60AAB">
            <w:pPr>
              <w:pStyle w:val="aff0"/>
            </w:pPr>
            <w:r w:rsidRPr="00B15DA7">
              <w:rPr>
                <w:rFonts w:hint="eastAsia"/>
              </w:rPr>
              <w:t>章の目的</w:t>
            </w:r>
          </w:p>
        </w:tc>
      </w:tr>
      <w:tr w:rsidR="00E60AAB" w14:paraId="52C82955" w14:textId="77777777">
        <w:tc>
          <w:tcPr>
            <w:tcW w:w="10456" w:type="dxa"/>
          </w:tcPr>
          <w:p w14:paraId="5C1CAA8F" w14:textId="1CDBD093" w:rsidR="00E60AAB" w:rsidRDefault="00E60AAB" w:rsidP="00613024">
            <w:pPr>
              <w:pStyle w:val="afff6"/>
            </w:pPr>
            <w:r w:rsidRPr="006F7B71">
              <w:rPr>
                <w:rFonts w:hint="eastAsia"/>
              </w:rPr>
              <w:t>第</w:t>
            </w:r>
            <w:r>
              <w:rPr>
                <w:rFonts w:hint="eastAsia"/>
              </w:rPr>
              <w:t>9</w:t>
            </w:r>
            <w:r w:rsidRPr="006F7B71">
              <w:t>章では、</w:t>
            </w:r>
            <w:r w:rsidRPr="00C37DE9">
              <w:rPr>
                <w:rFonts w:hint="eastAsia"/>
              </w:rPr>
              <w:t>セキュリティインシデント事例を参考にする</w:t>
            </w:r>
            <w:r w:rsidR="00B71300">
              <w:rPr>
                <w:rFonts w:hint="eastAsia"/>
              </w:rPr>
              <w:t>Lv.1</w:t>
            </w:r>
            <w:r w:rsidRPr="00C37DE9">
              <w:rPr>
                <w:rFonts w:hint="eastAsia"/>
              </w:rPr>
              <w:t>クイックアプローチ</w:t>
            </w:r>
            <w:r w:rsidRPr="006F7B71">
              <w:t>における対策基準・実施手順の策定方法の理解を目的とします。</w:t>
            </w:r>
          </w:p>
        </w:tc>
      </w:tr>
      <w:tr w:rsidR="00E60AAB" w:rsidRPr="00B15DA7" w14:paraId="1DA08272" w14:textId="77777777">
        <w:tc>
          <w:tcPr>
            <w:tcW w:w="10456" w:type="dxa"/>
            <w:shd w:val="clear" w:color="auto" w:fill="2F5597"/>
          </w:tcPr>
          <w:p w14:paraId="63E6859B" w14:textId="77777777" w:rsidR="00E60AAB" w:rsidRPr="00B15DA7" w:rsidRDefault="00E60AAB">
            <w:pPr>
              <w:pStyle w:val="aff0"/>
            </w:pPr>
            <w:r w:rsidRPr="00B15DA7">
              <w:rPr>
                <w:rFonts w:hint="eastAsia"/>
              </w:rPr>
              <w:t>主な達成目標</w:t>
            </w:r>
          </w:p>
        </w:tc>
      </w:tr>
      <w:tr w:rsidR="00E60AAB" w14:paraId="2656C0F6" w14:textId="77777777">
        <w:tc>
          <w:tcPr>
            <w:tcW w:w="10456" w:type="dxa"/>
          </w:tcPr>
          <w:p w14:paraId="31B921E9" w14:textId="125D3E8F" w:rsidR="00E60AAB" w:rsidRDefault="00B71300" w:rsidP="00892C01">
            <w:pPr>
              <w:pStyle w:val="afff6"/>
              <w:numPr>
                <w:ilvl w:val="0"/>
                <w:numId w:val="566"/>
              </w:numPr>
            </w:pPr>
            <w:r>
              <w:rPr>
                <w:rFonts w:hint="eastAsia"/>
              </w:rPr>
              <w:t>Lv.1</w:t>
            </w:r>
            <w:r w:rsidR="00E60AAB">
              <w:rPr>
                <w:rFonts w:hint="eastAsia"/>
              </w:rPr>
              <w:t>クイック</w:t>
            </w:r>
            <w:r w:rsidR="00E60AAB" w:rsidRPr="008A515C">
              <w:rPr>
                <w:rFonts w:hint="eastAsia"/>
              </w:rPr>
              <w:t>アプローチ手法を用いて、対策基準・実施手順を策定する方法を理解すること</w:t>
            </w:r>
          </w:p>
        </w:tc>
      </w:tr>
    </w:tbl>
    <w:p w14:paraId="3E13A72E" w14:textId="4A4589E9" w:rsidR="0050569C" w:rsidRDefault="0050569C">
      <w:pPr>
        <w:widowControl/>
        <w:spacing w:line="240" w:lineRule="auto"/>
        <w:ind w:firstLineChars="0" w:firstLine="0"/>
        <w:jc w:val="left"/>
      </w:pPr>
    </w:p>
    <w:p w14:paraId="14A52556" w14:textId="6918E9AC" w:rsidR="00DE6711" w:rsidRDefault="00DE6711" w:rsidP="002A6987">
      <w:pPr>
        <w:pStyle w:val="3"/>
      </w:pPr>
      <w:bookmarkStart w:id="574" w:name="_Toc172722751"/>
      <w:bookmarkStart w:id="575" w:name="_Toc185338860"/>
      <w:bookmarkStart w:id="576" w:name="_Toc187824611"/>
      <w:bookmarkStart w:id="577" w:name="_Toc188348962"/>
      <w:bookmarkStart w:id="578" w:name="_Toc172722750"/>
      <w:bookmarkStart w:id="579" w:name="_Hlk169684358"/>
      <w:r w:rsidRPr="00933FAD">
        <w:rPr>
          <w:rFonts w:hint="eastAsia"/>
        </w:rPr>
        <w:t>【</w:t>
      </w:r>
      <w:r w:rsidRPr="00933FAD">
        <w:t>Lv.1クイックアプローチ】の概要</w:t>
      </w:r>
      <w:bookmarkEnd w:id="574"/>
      <w:bookmarkEnd w:id="575"/>
      <w:bookmarkEnd w:id="576"/>
      <w:bookmarkEnd w:id="577"/>
    </w:p>
    <w:p w14:paraId="1E960FF6" w14:textId="07569536" w:rsidR="00DE6711" w:rsidRDefault="00DE6711" w:rsidP="00DE6711">
      <w:r w:rsidRPr="00025EE9">
        <w:rPr>
          <w:rFonts w:hint="eastAsia"/>
        </w:rPr>
        <w:t>対策基準を策定し、具体的な実施手順を明確にすること</w:t>
      </w:r>
      <w:r>
        <w:rPr>
          <w:rFonts w:hint="eastAsia"/>
        </w:rPr>
        <w:t>により</w:t>
      </w:r>
      <w:r w:rsidRPr="00025EE9">
        <w:rPr>
          <w:rFonts w:hint="eastAsia"/>
        </w:rPr>
        <w:t>、情報漏えいなどのリスク対策を行います。</w:t>
      </w:r>
      <w:r>
        <w:rPr>
          <w:rFonts w:hint="eastAsia"/>
        </w:rPr>
        <w:t>セキュリティ</w:t>
      </w:r>
      <w:r w:rsidRPr="00025EE9">
        <w:rPr>
          <w:rFonts w:hint="eastAsia"/>
        </w:rPr>
        <w:t>対策</w:t>
      </w:r>
      <w:r>
        <w:rPr>
          <w:rFonts w:hint="eastAsia"/>
        </w:rPr>
        <w:t>の</w:t>
      </w:r>
      <w:r w:rsidRPr="00025EE9">
        <w:rPr>
          <w:rFonts w:hint="eastAsia"/>
        </w:rPr>
        <w:t>内容を決めるためのアプローチ手法として、</w:t>
      </w:r>
      <w:r w:rsidRPr="00025EE9">
        <w:t>「L</w:t>
      </w:r>
      <w:r>
        <w:rPr>
          <w:rFonts w:hint="eastAsia"/>
        </w:rPr>
        <w:t>v</w:t>
      </w:r>
      <w:r w:rsidRPr="00025EE9">
        <w:t>.1クイックアプローチ」「L</w:t>
      </w:r>
      <w:r>
        <w:rPr>
          <w:rFonts w:hint="eastAsia"/>
        </w:rPr>
        <w:t>v</w:t>
      </w:r>
      <w:r w:rsidRPr="00025EE9">
        <w:t>.2ベースラインアプローチ」「L</w:t>
      </w:r>
      <w:r>
        <w:rPr>
          <w:rFonts w:hint="eastAsia"/>
        </w:rPr>
        <w:t>v</w:t>
      </w:r>
      <w:r w:rsidRPr="00025EE9">
        <w:t>.3網羅的アプローチ」があります。</w:t>
      </w:r>
    </w:p>
    <w:p w14:paraId="7DEF2149" w14:textId="07891A2C" w:rsidR="00DE6711" w:rsidRDefault="00DE6711" w:rsidP="00DE6711">
      <w:r w:rsidRPr="00025EE9">
        <w:rPr>
          <w:rFonts w:hint="eastAsia"/>
        </w:rPr>
        <w:t>本章では、「</w:t>
      </w:r>
      <w:r w:rsidRPr="00025EE9">
        <w:t>L</w:t>
      </w:r>
      <w:r>
        <w:rPr>
          <w:rFonts w:hint="eastAsia"/>
        </w:rPr>
        <w:t>v</w:t>
      </w:r>
      <w:r w:rsidRPr="00025EE9">
        <w:t>.1クイックアプローチ」における実施手順の作成方法について説明します。L</w:t>
      </w:r>
      <w:r>
        <w:rPr>
          <w:rFonts w:hint="eastAsia"/>
        </w:rPr>
        <w:t>v</w:t>
      </w:r>
      <w:r w:rsidRPr="00025EE9">
        <w:t>.1クイックアプローチは、即時の対応や緊急事態への対処が必要な事例に対して、対策基準や実施手順を策定していくアプローチ手法です。</w:t>
      </w:r>
    </w:p>
    <w:p w14:paraId="59DCF450" w14:textId="77777777" w:rsidR="00DE6711" w:rsidRDefault="00DE6711" w:rsidP="00DE6711"/>
    <w:p w14:paraId="0C959894" w14:textId="276A4909" w:rsidR="00DE6711" w:rsidRDefault="00DE6711" w:rsidP="00DE6711">
      <w:pPr>
        <w:pStyle w:val="5"/>
      </w:pPr>
      <w:r>
        <w:rPr>
          <w:rFonts w:hint="eastAsia"/>
        </w:rPr>
        <w:t>Lv.1クイックアプローチ</w:t>
      </w:r>
      <w:r w:rsidRPr="00025EE9">
        <w:rPr>
          <w:rFonts w:hint="eastAsia"/>
        </w:rPr>
        <w:t>（緊急性の高い事象に対応するための対策）</w:t>
      </w:r>
    </w:p>
    <w:tbl>
      <w:tblPr>
        <w:tblStyle w:val="aa"/>
        <w:tblW w:w="0" w:type="auto"/>
        <w:tblLook w:val="04A0" w:firstRow="1" w:lastRow="0" w:firstColumn="1" w:lastColumn="0" w:noHBand="0" w:noVBand="1"/>
      </w:tblPr>
      <w:tblGrid>
        <w:gridCol w:w="10456"/>
      </w:tblGrid>
      <w:tr w:rsidR="00DE6711" w:rsidRPr="00690173" w14:paraId="06A4CFDD" w14:textId="77777777" w:rsidTr="00CD1057">
        <w:tc>
          <w:tcPr>
            <w:tcW w:w="10456" w:type="dxa"/>
          </w:tcPr>
          <w:p w14:paraId="620B0E60" w14:textId="77777777" w:rsidR="00DE6711" w:rsidRPr="00C60641" w:rsidRDefault="00DE6711" w:rsidP="00CD1057">
            <w:pPr>
              <w:pStyle w:val="afff8"/>
            </w:pPr>
            <w:r w:rsidRPr="00C60641">
              <w:rPr>
                <w:rFonts w:hint="eastAsia"/>
              </w:rPr>
              <w:t>概要</w:t>
            </w:r>
          </w:p>
          <w:p w14:paraId="5D3363F2" w14:textId="708779EF" w:rsidR="00DE6711" w:rsidRDefault="00DE6711" w:rsidP="006F2FFD">
            <w:pPr>
              <w:pStyle w:val="afff6"/>
            </w:pPr>
            <w:r w:rsidRPr="00C60641">
              <w:rPr>
                <w:rFonts w:hint="eastAsia"/>
              </w:rPr>
              <w:t>報道される事例や情報セキュリティ10大脅威などから、発生する可能性が高い</w:t>
            </w:r>
            <w:bookmarkStart w:id="580" w:name="■セキュリティインシデント9ー1"/>
            <w:r w:rsidR="00871EE9">
              <w:fldChar w:fldCharType="begin"/>
            </w:r>
            <w:r w:rsidR="00871EE9">
              <w:rPr>
                <w:rFonts w:hint="eastAsia"/>
              </w:rPr>
              <w:instrText xml:space="preserve">HYPERLINK </w:instrText>
            </w:r>
            <w:r w:rsidR="00871EE9">
              <w:instrText xml:space="preserve"> \l "</w:instrText>
            </w:r>
            <w:r w:rsidR="00871EE9">
              <w:rPr>
                <w:rFonts w:hint="eastAsia"/>
              </w:rPr>
              <w:instrText>■セキュリティインシデント</w:instrText>
            </w:r>
            <w:r w:rsidR="00871EE9">
              <w:instrText>"</w:instrText>
            </w:r>
            <w:r w:rsidR="00871EE9">
              <w:fldChar w:fldCharType="separate"/>
            </w:r>
            <w:r w:rsidRPr="00871EE9">
              <w:rPr>
                <w:rStyle w:val="a7"/>
                <w:rFonts w:hint="eastAsia"/>
              </w:rPr>
              <w:t>セキュリティインシデント</w:t>
            </w:r>
            <w:bookmarkEnd w:id="580"/>
            <w:r w:rsidR="00871EE9">
              <w:fldChar w:fldCharType="end"/>
            </w:r>
            <w:r w:rsidRPr="00C60641">
              <w:rPr>
                <w:rFonts w:hint="eastAsia"/>
              </w:rPr>
              <w:t>事例や、セキュリティインシデントが発生した場合に被害が大きい事例を参考にし、対策基準や実施手順を策定します。</w:t>
            </w:r>
          </w:p>
          <w:p w14:paraId="178E2A69" w14:textId="77777777" w:rsidR="00DE6711" w:rsidRPr="00C60641" w:rsidRDefault="00DE6711" w:rsidP="00CD1057">
            <w:pPr>
              <w:pStyle w:val="afffffa"/>
            </w:pPr>
          </w:p>
          <w:p w14:paraId="43FDBC69" w14:textId="77777777" w:rsidR="00DE6711" w:rsidRPr="00C60641" w:rsidRDefault="00DE6711" w:rsidP="00CD1057">
            <w:pPr>
              <w:pStyle w:val="afff8"/>
            </w:pPr>
            <w:r w:rsidRPr="00C60641">
              <w:rPr>
                <w:rFonts w:hint="eastAsia"/>
              </w:rPr>
              <w:t>メリット</w:t>
            </w:r>
          </w:p>
          <w:p w14:paraId="7831DFCF" w14:textId="77777777" w:rsidR="00DE6711" w:rsidRDefault="00DE6711" w:rsidP="006F2FFD">
            <w:pPr>
              <w:pStyle w:val="afff6"/>
            </w:pPr>
            <w:r w:rsidRPr="00412203">
              <w:rPr>
                <w:rFonts w:hint="eastAsia"/>
              </w:rPr>
              <w:t>小規模なセキュリティ対策や修正を迅速に実施可能。</w:t>
            </w:r>
          </w:p>
          <w:p w14:paraId="2C63F5F8" w14:textId="77777777" w:rsidR="00DE6711" w:rsidRDefault="00DE6711" w:rsidP="006F2FFD">
            <w:pPr>
              <w:pStyle w:val="afff6"/>
            </w:pPr>
            <w:r w:rsidRPr="00412203">
              <w:t>低コストでリスクを軽減でき、コストパフォーマンスがよい</w:t>
            </w:r>
            <w:r w:rsidRPr="00412203">
              <w:rPr>
                <w:rFonts w:hint="eastAsia"/>
              </w:rPr>
              <w:t>。</w:t>
            </w:r>
          </w:p>
          <w:p w14:paraId="11E008FB" w14:textId="77777777" w:rsidR="00DE6711" w:rsidRDefault="00DE6711" w:rsidP="006F2FFD">
            <w:pPr>
              <w:pStyle w:val="afff6"/>
            </w:pPr>
            <w:r w:rsidRPr="00412203">
              <w:rPr>
                <w:rFonts w:hint="eastAsia"/>
              </w:rPr>
              <w:t>流行中の攻撃の拡大や影響を最小限に抑えられる。</w:t>
            </w:r>
          </w:p>
          <w:p w14:paraId="5AC54F83" w14:textId="77777777" w:rsidR="00DE6711" w:rsidRPr="00412203" w:rsidRDefault="00DE6711" w:rsidP="006F2FFD">
            <w:pPr>
              <w:pStyle w:val="afff6"/>
            </w:pPr>
            <w:r w:rsidRPr="00412203">
              <w:rPr>
                <w:rFonts w:hint="eastAsia"/>
              </w:rPr>
              <w:t>リソースが限られていても実施可能。</w:t>
            </w:r>
          </w:p>
          <w:p w14:paraId="5E88359F" w14:textId="77777777" w:rsidR="00DE6711" w:rsidRPr="00412203" w:rsidRDefault="00DE6711" w:rsidP="00CD1057">
            <w:pPr>
              <w:pStyle w:val="afffffa"/>
            </w:pPr>
          </w:p>
          <w:p w14:paraId="2A7DF738" w14:textId="77777777" w:rsidR="00DE6711" w:rsidRPr="00C60641" w:rsidRDefault="00DE6711" w:rsidP="00CD1057">
            <w:pPr>
              <w:pStyle w:val="afff8"/>
            </w:pPr>
            <w:r w:rsidRPr="00C60641">
              <w:rPr>
                <w:rFonts w:hint="eastAsia"/>
              </w:rPr>
              <w:t>デメリット</w:t>
            </w:r>
          </w:p>
          <w:p w14:paraId="3D81ECBF" w14:textId="77777777" w:rsidR="00DE6711" w:rsidRDefault="00DE6711" w:rsidP="006F2FFD">
            <w:pPr>
              <w:pStyle w:val="afff6"/>
            </w:pPr>
            <w:r w:rsidRPr="00412203">
              <w:t>包括的でないため、抜けが発生する可能性がある</w:t>
            </w:r>
            <w:r w:rsidRPr="00412203">
              <w:rPr>
                <w:rFonts w:hint="eastAsia"/>
              </w:rPr>
              <w:t>。</w:t>
            </w:r>
          </w:p>
          <w:p w14:paraId="3C642737" w14:textId="77777777" w:rsidR="00DE6711" w:rsidRDefault="00DE6711" w:rsidP="006F2FFD">
            <w:pPr>
              <w:pStyle w:val="afff6"/>
            </w:pPr>
            <w:r w:rsidRPr="00412203">
              <w:rPr>
                <w:rFonts w:hint="eastAsia"/>
              </w:rPr>
              <w:t>一時的な対策になりがちで、抜本的な対策にならない。</w:t>
            </w:r>
          </w:p>
          <w:p w14:paraId="69413BED" w14:textId="77777777" w:rsidR="00DE6711" w:rsidRPr="00412203" w:rsidRDefault="00DE6711" w:rsidP="006F2FFD">
            <w:pPr>
              <w:pStyle w:val="afff6"/>
            </w:pPr>
            <w:r w:rsidRPr="00412203">
              <w:t>長期的にみると費用が嵩んでしまうことがある。</w:t>
            </w:r>
          </w:p>
        </w:tc>
      </w:tr>
    </w:tbl>
    <w:p w14:paraId="7BC6FFD0" w14:textId="77777777" w:rsidR="00DE6711" w:rsidRDefault="00DE6711" w:rsidP="00DE6711">
      <w:r>
        <w:rPr>
          <w:noProof/>
        </w:rPr>
        <w:drawing>
          <wp:anchor distT="0" distB="0" distL="114300" distR="114300" simplePos="0" relativeHeight="251656482" behindDoc="0" locked="0" layoutInCell="1" allowOverlap="1" wp14:anchorId="181944F8" wp14:editId="569F3AA6">
            <wp:simplePos x="0" y="0"/>
            <wp:positionH relativeFrom="column">
              <wp:posOffset>2277762</wp:posOffset>
            </wp:positionH>
            <wp:positionV relativeFrom="paragraph">
              <wp:posOffset>155575</wp:posOffset>
            </wp:positionV>
            <wp:extent cx="1408430" cy="240665"/>
            <wp:effectExtent l="0" t="0" r="1270" b="6985"/>
            <wp:wrapSquare wrapText="bothSides"/>
            <wp:docPr id="1121751011"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08430" cy="240665"/>
                    </a:xfrm>
                    <a:prstGeom prst="rect">
                      <a:avLst/>
                    </a:prstGeom>
                    <a:noFill/>
                    <a:ln>
                      <a:noFill/>
                    </a:ln>
                  </pic:spPr>
                </pic:pic>
              </a:graphicData>
            </a:graphic>
            <wp14:sizeRelV relativeFrom="margin">
              <wp14:pctHeight>0</wp14:pctHeight>
            </wp14:sizeRelV>
          </wp:anchor>
        </w:drawing>
      </w:r>
    </w:p>
    <w:p w14:paraId="1C50C70D" w14:textId="77777777" w:rsidR="00DE6711" w:rsidRDefault="00DE6711" w:rsidP="00DE6711"/>
    <w:tbl>
      <w:tblPr>
        <w:tblStyle w:val="aa"/>
        <w:tblW w:w="0" w:type="auto"/>
        <w:tblLook w:val="04A0" w:firstRow="1" w:lastRow="0" w:firstColumn="1" w:lastColumn="0" w:noHBand="0" w:noVBand="1"/>
      </w:tblPr>
      <w:tblGrid>
        <w:gridCol w:w="10456"/>
      </w:tblGrid>
      <w:tr w:rsidR="00DE6711" w14:paraId="4D22208B" w14:textId="77777777" w:rsidTr="00CD1057">
        <w:tc>
          <w:tcPr>
            <w:tcW w:w="10456" w:type="dxa"/>
          </w:tcPr>
          <w:p w14:paraId="61F0F432" w14:textId="2CDB8C4D" w:rsidR="00DE6711" w:rsidRDefault="00DE6711" w:rsidP="00CD1057">
            <w:pPr>
              <w:pStyle w:val="afff8"/>
            </w:pPr>
            <w:r>
              <w:rPr>
                <w:rFonts w:hint="eastAsia"/>
              </w:rPr>
              <w:t>セキュリティインシデント事例をもとに、</w:t>
            </w:r>
            <w:bookmarkStart w:id="581" w:name="■リスクアセスメント9ー1"/>
            <w:r w:rsidR="001A3A16">
              <w:fldChar w:fldCharType="begin"/>
            </w:r>
            <w:r w:rsidR="001A3A16">
              <w:rPr>
                <w:rFonts w:hint="eastAsia"/>
              </w:rPr>
              <w:instrText xml:space="preserve">HYPERLINK </w:instrText>
            </w:r>
            <w:r w:rsidR="001A3A16">
              <w:instrText xml:space="preserve"> \l "</w:instrText>
            </w:r>
            <w:r w:rsidR="001A3A16">
              <w:rPr>
                <w:rFonts w:hint="eastAsia"/>
              </w:rPr>
              <w:instrText>■リスクアセスメント</w:instrText>
            </w:r>
            <w:r w:rsidR="001A3A16">
              <w:instrText>"</w:instrText>
            </w:r>
            <w:r w:rsidR="001A3A16">
              <w:fldChar w:fldCharType="separate"/>
            </w:r>
            <w:r w:rsidRPr="001A3A16">
              <w:rPr>
                <w:rStyle w:val="a7"/>
                <w:rFonts w:hint="eastAsia"/>
              </w:rPr>
              <w:t>リスクアセスメント</w:t>
            </w:r>
            <w:bookmarkEnd w:id="581"/>
            <w:r w:rsidR="001A3A16">
              <w:fldChar w:fldCharType="end"/>
            </w:r>
            <w:r>
              <w:rPr>
                <w:rFonts w:hint="eastAsia"/>
              </w:rPr>
              <w:t>の実施</w:t>
            </w:r>
          </w:p>
          <w:p w14:paraId="73D4FE06" w14:textId="294140C0" w:rsidR="00DE6711" w:rsidRDefault="00DE6711" w:rsidP="00CD1057">
            <w:pPr>
              <w:pStyle w:val="afff8"/>
            </w:pPr>
            <w:r>
              <w:rPr>
                <w:rFonts w:hint="eastAsia"/>
              </w:rPr>
              <w:t>（リスク特定、リスク分析、</w:t>
            </w:r>
            <w:bookmarkStart w:id="582" w:name="■リスク評価5ー3ー2"/>
            <w:bookmarkStart w:id="583" w:name="■リスク評価9ー1"/>
            <w:r w:rsidR="0007657F">
              <w:fldChar w:fldCharType="begin"/>
            </w:r>
            <w:r w:rsidR="0007657F">
              <w:rPr>
                <w:rFonts w:hint="eastAsia"/>
              </w:rPr>
              <w:instrText xml:space="preserve">HYPERLINK </w:instrText>
            </w:r>
            <w:r w:rsidR="0007657F">
              <w:instrText xml:space="preserve"> \l "</w:instrText>
            </w:r>
            <w:r w:rsidR="0007657F">
              <w:rPr>
                <w:rFonts w:hint="eastAsia"/>
              </w:rPr>
              <w:instrText>■リスク評価</w:instrText>
            </w:r>
            <w:r w:rsidR="0007657F">
              <w:instrText>"</w:instrText>
            </w:r>
            <w:r w:rsidR="0007657F">
              <w:fldChar w:fldCharType="separate"/>
            </w:r>
            <w:r w:rsidRPr="0007657F">
              <w:rPr>
                <w:rStyle w:val="a7"/>
                <w:rFonts w:hint="eastAsia"/>
              </w:rPr>
              <w:t>リスク評価</w:t>
            </w:r>
            <w:bookmarkEnd w:id="582"/>
            <w:bookmarkEnd w:id="583"/>
            <w:r w:rsidR="0007657F">
              <w:fldChar w:fldCharType="end"/>
            </w:r>
            <w:r>
              <w:rPr>
                <w:rFonts w:hint="eastAsia"/>
              </w:rPr>
              <w:t>）</w:t>
            </w:r>
          </w:p>
        </w:tc>
      </w:tr>
    </w:tbl>
    <w:p w14:paraId="314751C8" w14:textId="2F020994" w:rsidR="00DE6711" w:rsidRDefault="00DE6711" w:rsidP="00DE6711">
      <w:pPr>
        <w:widowControl/>
        <w:spacing w:line="240" w:lineRule="auto"/>
        <w:ind w:firstLineChars="0" w:firstLine="0"/>
      </w:pPr>
    </w:p>
    <w:p w14:paraId="2BEAA2A0" w14:textId="33809E09" w:rsidR="0041410C" w:rsidRDefault="0041410C" w:rsidP="002A6987">
      <w:pPr>
        <w:pStyle w:val="3"/>
      </w:pPr>
      <w:bookmarkStart w:id="584" w:name="_Toc172722752"/>
      <w:bookmarkStart w:id="585" w:name="_Toc185338862"/>
      <w:bookmarkStart w:id="586" w:name="_Toc187824612"/>
      <w:bookmarkStart w:id="587" w:name="_Toc188348963"/>
      <w:bookmarkEnd w:id="578"/>
      <w:bookmarkEnd w:id="579"/>
      <w:r w:rsidRPr="00933FAD">
        <w:rPr>
          <w:rFonts w:hint="eastAsia"/>
        </w:rPr>
        <w:t>【</w:t>
      </w:r>
      <w:r w:rsidRPr="00933FAD">
        <w:t>Lv.1クイックアプローチ】セキュリティインシデント事例を参考とした実施手順</w:t>
      </w:r>
      <w:bookmarkEnd w:id="584"/>
      <w:bookmarkEnd w:id="585"/>
      <w:bookmarkEnd w:id="586"/>
      <w:bookmarkEnd w:id="587"/>
    </w:p>
    <w:p w14:paraId="636D94C9" w14:textId="683B88D9" w:rsidR="0041410C" w:rsidRDefault="0041410C">
      <w:pPr>
        <w:pStyle w:val="5"/>
      </w:pPr>
      <w:r>
        <w:rPr>
          <w:rFonts w:hint="eastAsia"/>
        </w:rPr>
        <w:t>Lv.1クイックアプローチ</w:t>
      </w:r>
    </w:p>
    <w:p w14:paraId="7DF1D9DA" w14:textId="38002675" w:rsidR="0041410C" w:rsidRPr="003876DE" w:rsidRDefault="00AB40E3">
      <w:r>
        <w:rPr>
          <w:rFonts w:hint="eastAsia"/>
        </w:rPr>
        <w:t>Lv.1</w:t>
      </w:r>
      <w:r w:rsidR="0041410C" w:rsidRPr="000B6F44">
        <w:rPr>
          <w:rFonts w:hint="eastAsia"/>
        </w:rPr>
        <w:t>クイックアプローチでは、自社で発生する可能性が高い、または実際に発生したときの被害が大きいと考えられる</w:t>
      </w:r>
      <w:bookmarkStart w:id="588" w:name="■セキュリティインシデント9ー2"/>
      <w:r w:rsidR="006071C5">
        <w:fldChar w:fldCharType="begin"/>
      </w:r>
      <w:r w:rsidR="006071C5">
        <w:rPr>
          <w:rFonts w:hint="eastAsia"/>
        </w:rPr>
        <w:instrText xml:space="preserve">HYPERLINK </w:instrText>
      </w:r>
      <w:r w:rsidR="006071C5">
        <w:instrText xml:space="preserve"> \l "</w:instrText>
      </w:r>
      <w:r w:rsidR="006071C5">
        <w:rPr>
          <w:rFonts w:hint="eastAsia"/>
        </w:rPr>
        <w:instrText>■セキュリティインシデント</w:instrText>
      </w:r>
      <w:r w:rsidR="006071C5">
        <w:instrText>"</w:instrText>
      </w:r>
      <w:r w:rsidR="006071C5">
        <w:fldChar w:fldCharType="separate"/>
      </w:r>
      <w:r w:rsidR="0041410C" w:rsidRPr="006071C5">
        <w:rPr>
          <w:rStyle w:val="a7"/>
          <w:rFonts w:hint="eastAsia"/>
        </w:rPr>
        <w:t>セキュリティインシデント</w:t>
      </w:r>
      <w:bookmarkEnd w:id="588"/>
      <w:r w:rsidR="006071C5">
        <w:fldChar w:fldCharType="end"/>
      </w:r>
      <w:r w:rsidR="0041410C" w:rsidRPr="000B6F44">
        <w:rPr>
          <w:rFonts w:hint="eastAsia"/>
        </w:rPr>
        <w:t>事例を参考に、対策基準を策定します。決定した対策基準をもとに、具体的に実施する内容（実施手順）を作成します。</w:t>
      </w:r>
    </w:p>
    <w:p w14:paraId="423F838B" w14:textId="77777777" w:rsidR="0041410C" w:rsidRPr="003876DE" w:rsidRDefault="0041410C"/>
    <w:p w14:paraId="19A6555F" w14:textId="77777777" w:rsidR="0041410C" w:rsidRPr="005C62D0" w:rsidRDefault="0041410C" w:rsidP="00DF4306">
      <w:pPr>
        <w:pStyle w:val="6"/>
      </w:pPr>
      <w:r w:rsidRPr="000B6F44">
        <w:rPr>
          <w:rFonts w:hint="eastAsia"/>
        </w:rPr>
        <w:t>対策基準・実施手順作成の手順</w:t>
      </w:r>
    </w:p>
    <w:p w14:paraId="1D25EA3E" w14:textId="415FCDF4" w:rsidR="0041410C" w:rsidRPr="000B6F44" w:rsidRDefault="0041410C">
      <w:pPr>
        <w:rPr>
          <w:b/>
        </w:rPr>
      </w:pPr>
      <w:r w:rsidRPr="000B6F44">
        <w:rPr>
          <w:noProof/>
        </w:rPr>
        <mc:AlternateContent>
          <mc:Choice Requires="wps">
            <w:drawing>
              <wp:anchor distT="0" distB="0" distL="114300" distR="114300" simplePos="0" relativeHeight="251656313" behindDoc="0" locked="0" layoutInCell="1" allowOverlap="1" wp14:anchorId="27D9652C" wp14:editId="4C6F6D27">
                <wp:simplePos x="0" y="0"/>
                <wp:positionH relativeFrom="margin">
                  <wp:posOffset>17780</wp:posOffset>
                </wp:positionH>
                <wp:positionV relativeFrom="paragraph">
                  <wp:posOffset>4096385</wp:posOffset>
                </wp:positionV>
                <wp:extent cx="6586855" cy="528320"/>
                <wp:effectExtent l="0" t="0" r="0" b="0"/>
                <wp:wrapSquare wrapText="bothSides"/>
                <wp:docPr id="1179457476" name="テキスト ボックス 13"/>
                <wp:cNvGraphicFramePr/>
                <a:graphic xmlns:a="http://schemas.openxmlformats.org/drawingml/2006/main">
                  <a:graphicData uri="http://schemas.microsoft.com/office/word/2010/wordprocessingShape">
                    <wps:wsp>
                      <wps:cNvSpPr txBox="1"/>
                      <wps:spPr>
                        <a:xfrm>
                          <a:off x="0" y="0"/>
                          <a:ext cx="6586855" cy="528320"/>
                        </a:xfrm>
                        <a:prstGeom prst="rect">
                          <a:avLst/>
                        </a:prstGeom>
                        <a:noFill/>
                      </wps:spPr>
                      <wps:txbx>
                        <w:txbxContent>
                          <w:p w14:paraId="1315938D" w14:textId="77777777" w:rsidR="0041410C" w:rsidRDefault="0041410C" w:rsidP="005C10C7">
                            <w:pPr>
                              <w:pStyle w:val="aff2"/>
                            </w:pPr>
                            <w:r>
                              <w:rPr>
                                <w:rFonts w:hint="eastAsia"/>
                              </w:rPr>
                              <w:t>セキュリティインシデント事例：内部不正による情報漏えい</w:t>
                            </w:r>
                          </w:p>
                          <w:p w14:paraId="3DCA4BF5" w14:textId="77777777" w:rsidR="0041410C" w:rsidRPr="00D82A0A" w:rsidRDefault="0041410C">
                            <w:pPr>
                              <w:pStyle w:val="aff2"/>
                            </w:pPr>
                            <w:r w:rsidRPr="00D82A0A">
                              <w:rPr>
                                <w:rFonts w:hint="eastAsia"/>
                              </w:rPr>
                              <w:t>(出典) IPA「</w:t>
                            </w:r>
                            <w:r>
                              <w:rPr>
                                <w:rFonts w:hint="eastAsia"/>
                              </w:rPr>
                              <w:t xml:space="preserve">2021年度 中小企業における情報セキュリティ対策に関する実態調査 -事例集- </w:t>
                            </w:r>
                            <w:r w:rsidRPr="00D82A0A">
                              <w:rPr>
                                <w:rFonts w:hint="eastAsia"/>
                              </w:rPr>
                              <w:t>」をもとに作成</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27D9652C" id="_x0000_s1093" type="#_x0000_t202" style="position:absolute;left:0;text-align:left;margin-left:1.4pt;margin-top:322.55pt;width:518.65pt;height:41.6pt;z-index:2516563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" filled="f" stroked="f">
                <v:textbox>
                  <w:txbxContent>
                    <w:p w14:paraId="1315938D" w14:textId="77777777" w:rsidR="0041410C" w:rsidRDefault="0041410C" w:rsidP="005C10C7">
                      <w:pPr>
                        <w:pStyle w:val="aff2"/>
                      </w:pPr>
                      <w:r>
                        <w:rPr>
                          <w:rFonts w:hint="eastAsia"/>
                        </w:rPr>
                        <w:t>セキュリティインシデント事例：内部不正による情報漏えい</w:t>
                      </w:r>
                    </w:p>
                    <w:p w14:paraId="3DCA4BF5" w14:textId="77777777" w:rsidR="0041410C" w:rsidRPr="00D82A0A" w:rsidRDefault="0041410C">
                      <w:pPr>
                        <w:pStyle w:val="aff2"/>
                      </w:pPr>
                      <w:r w:rsidRPr="00D82A0A">
                        <w:rPr>
                          <w:rFonts w:hint="eastAsia"/>
                        </w:rPr>
                        <w:t>(出典) IPA「</w:t>
                      </w:r>
                      <w:r>
                        <w:rPr>
                          <w:rFonts w:hint="eastAsia"/>
                        </w:rPr>
                        <w:t xml:space="preserve">2021年度 中小企業における情報セキュリティ対策に関する実態調査 -事例集- </w:t>
                      </w:r>
                      <w:r w:rsidRPr="00D82A0A">
                        <w:rPr>
                          <w:rFonts w:hint="eastAsia"/>
                        </w:rPr>
                        <w:t>」をもとに作成</w:t>
                      </w:r>
                    </w:p>
                  </w:txbxContent>
                </v:textbox>
                <w10:wrap type="square" anchorx="margin"/>
              </v:shape>
            </w:pict>
          </mc:Fallback>
        </mc:AlternateContent>
      </w:r>
      <w:r w:rsidRPr="000B6F44">
        <w:rPr>
          <w:rFonts w:hint="eastAsia"/>
        </w:rPr>
        <w:t>セキュリティインシデント事例をもとに</w:t>
      </w:r>
      <w:bookmarkStart w:id="589" w:name="■リスクアセスメント9ー2"/>
      <w:r w:rsidR="001A3A16">
        <w:fldChar w:fldCharType="begin"/>
      </w:r>
      <w:r w:rsidR="001A3A16">
        <w:rPr>
          <w:rFonts w:hint="eastAsia"/>
        </w:rPr>
        <w:instrText xml:space="preserve">HYPERLINK </w:instrText>
      </w:r>
      <w:r w:rsidR="001A3A16">
        <w:instrText xml:space="preserve"> \l "</w:instrText>
      </w:r>
      <w:r w:rsidR="001A3A16">
        <w:rPr>
          <w:rFonts w:hint="eastAsia"/>
        </w:rPr>
        <w:instrText>■リスクアセスメント</w:instrText>
      </w:r>
      <w:r w:rsidR="001A3A16">
        <w:instrText>"</w:instrText>
      </w:r>
      <w:r w:rsidR="001A3A16">
        <w:fldChar w:fldCharType="separate"/>
      </w:r>
      <w:r w:rsidRPr="001A3A16">
        <w:rPr>
          <w:rStyle w:val="a7"/>
          <w:rFonts w:hint="eastAsia"/>
        </w:rPr>
        <w:t>リスクアセスメント</w:t>
      </w:r>
      <w:bookmarkEnd w:id="589"/>
      <w:r w:rsidR="001A3A16">
        <w:fldChar w:fldCharType="end"/>
      </w:r>
      <w:r w:rsidRPr="000B6F44">
        <w:rPr>
          <w:rFonts w:hint="eastAsia"/>
        </w:rPr>
        <w:t>を実施します。以下は、情報セキュリティ</w:t>
      </w:r>
      <w:r w:rsidRPr="000B6F44">
        <w:t>10大脅威202</w:t>
      </w:r>
      <w:r>
        <w:rPr>
          <w:rFonts w:hint="eastAsia"/>
        </w:rPr>
        <w:t>4</w:t>
      </w:r>
      <w:r w:rsidRPr="000B6F44">
        <w:t>にランクインしている「内部不正による情報漏えい」に関するセキュリティインシデント事例です。</w:t>
      </w:r>
    </w:p>
    <w:tbl>
      <w:tblPr>
        <w:tblStyle w:val="aa"/>
        <w:tblW w:w="0" w:type="auto"/>
        <w:tblLook w:val="04A0" w:firstRow="1" w:lastRow="0" w:firstColumn="1" w:lastColumn="0" w:noHBand="0" w:noVBand="1"/>
      </w:tblPr>
      <w:tblGrid>
        <w:gridCol w:w="10456"/>
      </w:tblGrid>
      <w:tr w:rsidR="0041410C" w14:paraId="2C44D1AC" w14:textId="77777777" w:rsidTr="005862E7">
        <w:tc>
          <w:tcPr>
            <w:tcW w:w="10456" w:type="dxa"/>
            <w:shd w:val="clear" w:color="auto" w:fill="215E99" w:themeFill="text2" w:themeFillTint="BF"/>
          </w:tcPr>
          <w:p w14:paraId="52980000" w14:textId="77777777" w:rsidR="0041410C" w:rsidRPr="000B6F44" w:rsidRDefault="0041410C">
            <w:pPr>
              <w:pStyle w:val="aff0"/>
              <w:rPr>
                <w:color w:val="000000" w:themeColor="text1"/>
              </w:rPr>
            </w:pPr>
            <w:r w:rsidRPr="000B6F44">
              <w:rPr>
                <w:rFonts w:hint="eastAsia"/>
              </w:rPr>
              <w:t>事例：内部不正による情報漏えいの疑い（卸売業・小売業、従業員数</w:t>
            </w:r>
            <w:r w:rsidRPr="000B6F44">
              <w:t>6~20名以下）</w:t>
            </w:r>
          </w:p>
        </w:tc>
      </w:tr>
      <w:tr w:rsidR="0041410C" w14:paraId="08682D7C" w14:textId="77777777" w:rsidTr="005862E7">
        <w:tc>
          <w:tcPr>
            <w:tcW w:w="10456" w:type="dxa"/>
          </w:tcPr>
          <w:p w14:paraId="672C8CDF" w14:textId="77777777" w:rsidR="0041410C" w:rsidRPr="000B6F44" w:rsidRDefault="0041410C">
            <w:pPr>
              <w:pStyle w:val="afff8"/>
            </w:pPr>
            <w:r w:rsidRPr="000B6F44">
              <w:rPr>
                <w:rFonts w:hint="eastAsia"/>
              </w:rPr>
              <w:t>被害内容</w:t>
            </w:r>
          </w:p>
          <w:p w14:paraId="33253B9A" w14:textId="77777777" w:rsidR="0041410C" w:rsidRPr="000B6F44" w:rsidRDefault="0041410C" w:rsidP="006F2FFD">
            <w:pPr>
              <w:pStyle w:val="afff6"/>
            </w:pPr>
            <w:r w:rsidRPr="000B6F44">
              <w:rPr>
                <w:rFonts w:hint="eastAsia"/>
              </w:rPr>
              <w:t>元従業員が退職前に大量にファイルをダウンロードしました。また、同従業員が使用していたPCの履歴が消去され、専門家でも復旧できない状態になっていました。</w:t>
            </w:r>
          </w:p>
          <w:p w14:paraId="366C4EB3" w14:textId="77777777" w:rsidR="0041410C" w:rsidRPr="000B6F44" w:rsidRDefault="0041410C" w:rsidP="006F2FFD">
            <w:pPr>
              <w:pStyle w:val="afff6"/>
            </w:pPr>
            <w:r w:rsidRPr="000B6F44">
              <w:rPr>
                <w:rFonts w:hint="eastAsia"/>
              </w:rPr>
              <w:t>機密情報の持ち出しをした確定的な証拠が得られなかったため、結果的には被害届を提出しませんでした。しかし、この判断をするまでに2年かかりました。その間、弁護士に情報提供するために、多くの作業が必要になりました。</w:t>
            </w:r>
            <w:r>
              <w:rPr>
                <w:rFonts w:hint="eastAsia"/>
              </w:rPr>
              <w:t>例えば</w:t>
            </w:r>
            <w:r w:rsidRPr="000B6F44">
              <w:rPr>
                <w:rFonts w:hint="eastAsia"/>
              </w:rPr>
              <w:t>、経営者と総務担当は、情報漏えいしたと疑われる膨大なログを確認し、どれが機密情報に該当するかチェックする作業を強いられました。トラブル発生時は、人件費</w:t>
            </w:r>
            <w:r>
              <w:rPr>
                <w:rFonts w:hint="eastAsia"/>
              </w:rPr>
              <w:t>に加えて</w:t>
            </w:r>
            <w:r w:rsidRPr="000B6F44">
              <w:rPr>
                <w:rFonts w:hint="eastAsia"/>
              </w:rPr>
              <w:t>、心的負担も大きくかかりました。</w:t>
            </w:r>
          </w:p>
          <w:p w14:paraId="7413F500" w14:textId="77777777" w:rsidR="0041410C" w:rsidRPr="000B6F44" w:rsidRDefault="0041410C">
            <w:pPr>
              <w:pStyle w:val="afff8"/>
            </w:pPr>
            <w:r w:rsidRPr="000B6F44">
              <w:rPr>
                <w:rFonts w:hint="eastAsia"/>
              </w:rPr>
              <w:t>被害発生の原因</w:t>
            </w:r>
          </w:p>
          <w:p w14:paraId="3CAB083F" w14:textId="76E699DB" w:rsidR="0041410C" w:rsidRPr="000B6F44" w:rsidRDefault="0041410C" w:rsidP="006F2FFD">
            <w:pPr>
              <w:pStyle w:val="afff6"/>
            </w:pPr>
            <w:r w:rsidRPr="000B6F44">
              <w:rPr>
                <w:rFonts w:hint="eastAsia"/>
              </w:rPr>
              <w:t>社外からの脅威の</w:t>
            </w:r>
            <w:r>
              <w:rPr>
                <w:rFonts w:hint="eastAsia"/>
              </w:rPr>
              <w:t>セキュリティ</w:t>
            </w:r>
            <w:r w:rsidRPr="000B6F44">
              <w:rPr>
                <w:rFonts w:hint="eastAsia"/>
              </w:rPr>
              <w:t>対策としてウイルス対策ソフトウェアや電子メールへの対応、アクセス制限などは進めていたが、社内から発生する脅威の</w:t>
            </w:r>
            <w:r>
              <w:rPr>
                <w:rFonts w:hint="eastAsia"/>
              </w:rPr>
              <w:t>セキュリティ</w:t>
            </w:r>
            <w:r w:rsidRPr="000B6F44">
              <w:rPr>
                <w:rFonts w:hint="eastAsia"/>
              </w:rPr>
              <w:t>対策は不十分であったこと</w:t>
            </w:r>
            <w:r w:rsidR="00F35F36">
              <w:rPr>
                <w:rFonts w:hint="eastAsia"/>
              </w:rPr>
              <w:t>。</w:t>
            </w:r>
          </w:p>
        </w:tc>
      </w:tr>
    </w:tbl>
    <w:p w14:paraId="1FA5A44C" w14:textId="77777777" w:rsidR="0041410C" w:rsidRPr="00A5418D" w:rsidRDefault="0041410C">
      <w:pPr>
        <w:pStyle w:val="aff4"/>
      </w:pPr>
      <w:r w:rsidRPr="00A5418D">
        <w:rPr>
          <w:rFonts w:hint="eastAsia"/>
        </w:rPr>
        <w:t>リスク特定（例）</w:t>
      </w:r>
    </w:p>
    <w:p w14:paraId="309CBE91" w14:textId="59AEFF19" w:rsidR="0041410C" w:rsidRDefault="0041410C">
      <w:r w:rsidRPr="00A5418D">
        <w:rPr>
          <w:rFonts w:hint="eastAsia"/>
        </w:rPr>
        <w:t>セキュリティインシデント事例を参考に、</w:t>
      </w:r>
      <w:bookmarkStart w:id="590" w:name="■情報資産9ー2"/>
      <w:r w:rsidR="003F6F2F">
        <w:fldChar w:fldCharType="begin"/>
      </w:r>
      <w:r w:rsidR="003F6F2F">
        <w:rPr>
          <w:rFonts w:hint="eastAsia"/>
        </w:rPr>
        <w:instrText xml:space="preserve">HYPERLINK </w:instrText>
      </w:r>
      <w:r w:rsidR="003F6F2F">
        <w:instrText xml:space="preserve"> \l "</w:instrText>
      </w:r>
      <w:r w:rsidR="003F6F2F">
        <w:rPr>
          <w:rFonts w:hint="eastAsia"/>
        </w:rPr>
        <w:instrText>■情報資産</w:instrText>
      </w:r>
      <w:r w:rsidR="003F6F2F">
        <w:instrText>"</w:instrText>
      </w:r>
      <w:r w:rsidR="003F6F2F">
        <w:fldChar w:fldCharType="separate"/>
      </w:r>
      <w:r w:rsidRPr="003F6F2F">
        <w:rPr>
          <w:rStyle w:val="a7"/>
          <w:rFonts w:hint="eastAsia"/>
        </w:rPr>
        <w:t>情報資産</w:t>
      </w:r>
      <w:bookmarkEnd w:id="590"/>
      <w:r w:rsidR="003F6F2F">
        <w:fldChar w:fldCharType="end"/>
      </w:r>
      <w:r w:rsidRPr="00A5418D">
        <w:rPr>
          <w:rFonts w:hint="eastAsia"/>
        </w:rPr>
        <w:t>の洗い出しと、「</w:t>
      </w:r>
      <w:bookmarkStart w:id="591" w:name="■機密性9ー2"/>
      <w:r w:rsidR="001C130D">
        <w:fldChar w:fldCharType="begin"/>
      </w:r>
      <w:r w:rsidR="001C130D">
        <w:rPr>
          <w:rFonts w:hint="eastAsia"/>
        </w:rPr>
        <w:instrText xml:space="preserve">HYPERLINK </w:instrText>
      </w:r>
      <w:r w:rsidR="001C130D">
        <w:instrText xml:space="preserve"> \l "</w:instrText>
      </w:r>
      <w:r w:rsidR="001C130D">
        <w:rPr>
          <w:rFonts w:hint="eastAsia"/>
        </w:rPr>
        <w:instrText>■機密性</w:instrText>
      </w:r>
      <w:r w:rsidR="001C130D">
        <w:instrText>"</w:instrText>
      </w:r>
      <w:r w:rsidR="001C130D">
        <w:fldChar w:fldCharType="separate"/>
      </w:r>
      <w:r w:rsidRPr="001C130D">
        <w:rPr>
          <w:rStyle w:val="a7"/>
          <w:rFonts w:hint="eastAsia"/>
        </w:rPr>
        <w:t>機密性</w:t>
      </w:r>
      <w:bookmarkEnd w:id="591"/>
      <w:r w:rsidR="001C130D">
        <w:fldChar w:fldCharType="end"/>
      </w:r>
      <w:r w:rsidRPr="00A5418D">
        <w:rPr>
          <w:rFonts w:hint="eastAsia"/>
        </w:rPr>
        <w:t>」「</w:t>
      </w:r>
      <w:bookmarkStart w:id="592" w:name="■完全性9ー2"/>
      <w:r w:rsidR="00BA09D0">
        <w:fldChar w:fldCharType="begin"/>
      </w:r>
      <w:r w:rsidR="00BA09D0">
        <w:rPr>
          <w:rFonts w:hint="eastAsia"/>
        </w:rPr>
        <w:instrText xml:space="preserve">HYPERLINK </w:instrText>
      </w:r>
      <w:r w:rsidR="00BA09D0">
        <w:instrText xml:space="preserve"> \l "</w:instrText>
      </w:r>
      <w:r w:rsidR="00BA09D0">
        <w:rPr>
          <w:rFonts w:hint="eastAsia"/>
        </w:rPr>
        <w:instrText>■完全性</w:instrText>
      </w:r>
      <w:r w:rsidR="00BA09D0">
        <w:instrText>"</w:instrText>
      </w:r>
      <w:r w:rsidR="00BA09D0">
        <w:fldChar w:fldCharType="separate"/>
      </w:r>
      <w:r w:rsidRPr="00BA09D0">
        <w:rPr>
          <w:rStyle w:val="a7"/>
          <w:rFonts w:hint="eastAsia"/>
        </w:rPr>
        <w:t>完全性</w:t>
      </w:r>
      <w:bookmarkEnd w:id="592"/>
      <w:r w:rsidR="00BA09D0">
        <w:fldChar w:fldCharType="end"/>
      </w:r>
      <w:r w:rsidRPr="00A5418D">
        <w:rPr>
          <w:rFonts w:hint="eastAsia"/>
        </w:rPr>
        <w:t>」「</w:t>
      </w:r>
      <w:bookmarkStart w:id="593" w:name="■可用性9ー2"/>
      <w:r w:rsidR="00C5254A">
        <w:fldChar w:fldCharType="begin"/>
      </w:r>
      <w:r w:rsidR="00C5254A">
        <w:rPr>
          <w:rFonts w:hint="eastAsia"/>
        </w:rPr>
        <w:instrText xml:space="preserve">HYPERLINK </w:instrText>
      </w:r>
      <w:r w:rsidR="00C5254A">
        <w:instrText xml:space="preserve"> \l "</w:instrText>
      </w:r>
      <w:r w:rsidR="00C5254A">
        <w:rPr>
          <w:rFonts w:hint="eastAsia"/>
        </w:rPr>
        <w:instrText>■可用性</w:instrText>
      </w:r>
      <w:r w:rsidR="00C5254A">
        <w:instrText>"</w:instrText>
      </w:r>
      <w:r w:rsidR="00C5254A">
        <w:fldChar w:fldCharType="separate"/>
      </w:r>
      <w:r w:rsidRPr="00C5254A">
        <w:rPr>
          <w:rStyle w:val="a7"/>
          <w:rFonts w:hint="eastAsia"/>
        </w:rPr>
        <w:t>可用性</w:t>
      </w:r>
      <w:bookmarkEnd w:id="593"/>
      <w:r w:rsidR="00C5254A">
        <w:fldChar w:fldCharType="end"/>
      </w:r>
      <w:r w:rsidRPr="00A5418D">
        <w:rPr>
          <w:rFonts w:hint="eastAsia"/>
        </w:rPr>
        <w:t>」の観点から重要度を算出します。セキュリティインシデント事例では、従業員が使用していたPCが悪用されていたため、以下の資産目録の例では「媒体・保存先」</w:t>
      </w:r>
      <w:r w:rsidRPr="00045E7E">
        <w:rPr>
          <w:rFonts w:hint="eastAsia"/>
        </w:rPr>
        <w:t>で</w:t>
      </w:r>
      <w:r w:rsidRPr="00A5418D">
        <w:rPr>
          <w:rFonts w:hint="eastAsia"/>
        </w:rPr>
        <w:t>従業員が使用するPCである情報資産を洗い出しています。</w:t>
      </w:r>
      <w:r w:rsidRPr="00521B34">
        <w:rPr>
          <w:rFonts w:hint="eastAsia"/>
        </w:rPr>
        <w:t>そして、情報資産ごとに「機密性」「完全性」「可用性」が損なわれた場合、事業にどれほど影響があるか評価を行い、「重要度」を判断します。リ</w:t>
      </w:r>
      <w:r w:rsidRPr="00A5418D">
        <w:rPr>
          <w:rFonts w:hint="eastAsia"/>
        </w:rPr>
        <w:t>スクアセスメントの詳細は</w:t>
      </w:r>
      <w:r>
        <w:rPr>
          <w:rFonts w:hint="eastAsia"/>
        </w:rPr>
        <w:t>この後の</w:t>
      </w:r>
      <w:r w:rsidRPr="00A5418D">
        <w:rPr>
          <w:rFonts w:hint="eastAsia"/>
        </w:rPr>
        <w:t>「第1</w:t>
      </w:r>
      <w:r>
        <w:rPr>
          <w:rFonts w:hint="eastAsia"/>
        </w:rPr>
        <w:t>2</w:t>
      </w:r>
      <w:r w:rsidRPr="00A5418D">
        <w:rPr>
          <w:rFonts w:hint="eastAsia"/>
        </w:rPr>
        <w:t>章. リスクマネジメント」を参照してください。</w:t>
      </w:r>
    </w:p>
    <w:tbl>
      <w:tblPr>
        <w:tblStyle w:val="aa"/>
        <w:tblW w:w="0" w:type="auto"/>
        <w:tblLook w:val="04A0" w:firstRow="1" w:lastRow="0" w:firstColumn="1" w:lastColumn="0" w:noHBand="0" w:noVBand="1"/>
      </w:tblPr>
      <w:tblGrid>
        <w:gridCol w:w="456"/>
        <w:gridCol w:w="1694"/>
        <w:gridCol w:w="707"/>
        <w:gridCol w:w="990"/>
        <w:gridCol w:w="1695"/>
        <w:gridCol w:w="1695"/>
        <w:gridCol w:w="1132"/>
        <w:gridCol w:w="524"/>
        <w:gridCol w:w="524"/>
        <w:gridCol w:w="524"/>
        <w:gridCol w:w="525"/>
      </w:tblGrid>
      <w:tr w:rsidR="0041410C" w14:paraId="122C919A" w14:textId="77777777" w:rsidTr="009C10D3">
        <w:tc>
          <w:tcPr>
            <w:tcW w:w="10466" w:type="dxa"/>
            <w:gridSpan w:val="11"/>
            <w:tcBorders>
              <w:top w:val="nil"/>
              <w:left w:val="nil"/>
              <w:right w:val="nil"/>
            </w:tcBorders>
            <w:shd w:val="clear" w:color="auto" w:fill="auto"/>
          </w:tcPr>
          <w:p w14:paraId="3E13AAB8" w14:textId="77777777" w:rsidR="0041410C" w:rsidRDefault="0041410C" w:rsidP="006F2FFD">
            <w:pPr>
              <w:pStyle w:val="afff6"/>
            </w:pPr>
            <w:r>
              <w:rPr>
                <w:rFonts w:hint="eastAsia"/>
              </w:rPr>
              <w:t>機密性・完全性・可用性の評価値は、</w:t>
            </w:r>
            <w:r>
              <w:t>1~3で記載</w:t>
            </w:r>
          </w:p>
          <w:p w14:paraId="138937C1" w14:textId="77777777" w:rsidR="0041410C" w:rsidRPr="00855BCD" w:rsidRDefault="0041410C" w:rsidP="006F2FFD">
            <w:pPr>
              <w:pStyle w:val="afff6"/>
            </w:pPr>
            <w:r>
              <w:rPr>
                <w:rFonts w:hint="eastAsia"/>
              </w:rPr>
              <w:t>重要度は、機密性・完全性・可用性いずれかの最大値</w:t>
            </w:r>
          </w:p>
        </w:tc>
      </w:tr>
      <w:tr w:rsidR="00A11311" w14:paraId="0F0B471D" w14:textId="77777777" w:rsidTr="009C10D3">
        <w:tc>
          <w:tcPr>
            <w:tcW w:w="456" w:type="dxa"/>
            <w:shd w:val="clear" w:color="auto" w:fill="215E99" w:themeFill="text2" w:themeFillTint="BF"/>
          </w:tcPr>
          <w:p w14:paraId="52DA740C" w14:textId="77777777" w:rsidR="0041410C" w:rsidRPr="00855BCD" w:rsidRDefault="0041410C">
            <w:pPr>
              <w:pStyle w:val="aff0"/>
            </w:pPr>
            <w:r w:rsidRPr="00855BCD">
              <w:rPr>
                <w:rFonts w:hint="eastAsia"/>
              </w:rPr>
              <w:t>業務分類</w:t>
            </w:r>
          </w:p>
        </w:tc>
        <w:tc>
          <w:tcPr>
            <w:tcW w:w="1694" w:type="dxa"/>
            <w:shd w:val="clear" w:color="auto" w:fill="215E99" w:themeFill="text2" w:themeFillTint="BF"/>
          </w:tcPr>
          <w:p w14:paraId="21A2C58E" w14:textId="77777777" w:rsidR="0041410C" w:rsidRPr="00855BCD" w:rsidRDefault="0041410C">
            <w:pPr>
              <w:pStyle w:val="aff0"/>
            </w:pPr>
            <w:r w:rsidRPr="00855BCD">
              <w:rPr>
                <w:rFonts w:hint="eastAsia"/>
              </w:rPr>
              <w:t>情報資産名称</w:t>
            </w:r>
          </w:p>
        </w:tc>
        <w:tc>
          <w:tcPr>
            <w:tcW w:w="707" w:type="dxa"/>
            <w:shd w:val="clear" w:color="auto" w:fill="215E99" w:themeFill="text2" w:themeFillTint="BF"/>
          </w:tcPr>
          <w:p w14:paraId="7C81A037" w14:textId="77777777" w:rsidR="0041410C" w:rsidRPr="00855BCD" w:rsidRDefault="0041410C">
            <w:pPr>
              <w:pStyle w:val="aff0"/>
            </w:pPr>
            <w:r w:rsidRPr="00855BCD">
              <w:rPr>
                <w:rFonts w:hint="eastAsia"/>
              </w:rPr>
              <w:t>備考</w:t>
            </w:r>
          </w:p>
        </w:tc>
        <w:tc>
          <w:tcPr>
            <w:tcW w:w="990" w:type="dxa"/>
            <w:shd w:val="clear" w:color="auto" w:fill="215E99" w:themeFill="text2" w:themeFillTint="BF"/>
          </w:tcPr>
          <w:p w14:paraId="13EC50B3" w14:textId="77777777" w:rsidR="0041410C" w:rsidRPr="00855BCD" w:rsidRDefault="0041410C">
            <w:pPr>
              <w:pStyle w:val="aff0"/>
            </w:pPr>
            <w:r w:rsidRPr="00855BCD">
              <w:rPr>
                <w:rFonts w:hint="eastAsia"/>
              </w:rPr>
              <w:t>利用者範囲</w:t>
            </w:r>
          </w:p>
        </w:tc>
        <w:tc>
          <w:tcPr>
            <w:tcW w:w="1695" w:type="dxa"/>
            <w:shd w:val="clear" w:color="auto" w:fill="215E99" w:themeFill="text2" w:themeFillTint="BF"/>
          </w:tcPr>
          <w:p w14:paraId="6BE09A19" w14:textId="77777777" w:rsidR="0041410C" w:rsidRPr="00855BCD" w:rsidRDefault="0041410C">
            <w:pPr>
              <w:pStyle w:val="aff0"/>
            </w:pPr>
            <w:r w:rsidRPr="00855BCD">
              <w:rPr>
                <w:rFonts w:hint="eastAsia"/>
              </w:rPr>
              <w:t>リスク所有者</w:t>
            </w:r>
          </w:p>
        </w:tc>
        <w:tc>
          <w:tcPr>
            <w:tcW w:w="1695" w:type="dxa"/>
            <w:shd w:val="clear" w:color="auto" w:fill="215E99" w:themeFill="text2" w:themeFillTint="BF"/>
          </w:tcPr>
          <w:p w14:paraId="22849E54" w14:textId="77777777" w:rsidR="0041410C" w:rsidRPr="00855BCD" w:rsidRDefault="0041410C">
            <w:pPr>
              <w:pStyle w:val="aff0"/>
            </w:pPr>
            <w:r w:rsidRPr="00855BCD">
              <w:rPr>
                <w:rFonts w:hint="eastAsia"/>
              </w:rPr>
              <w:t>管理部署</w:t>
            </w:r>
          </w:p>
        </w:tc>
        <w:tc>
          <w:tcPr>
            <w:tcW w:w="1132" w:type="dxa"/>
            <w:shd w:val="clear" w:color="auto" w:fill="215E99" w:themeFill="text2" w:themeFillTint="BF"/>
          </w:tcPr>
          <w:p w14:paraId="54BAD00F" w14:textId="77777777" w:rsidR="0041410C" w:rsidRPr="00855BCD" w:rsidRDefault="0041410C">
            <w:pPr>
              <w:pStyle w:val="aff0"/>
            </w:pPr>
            <w:r w:rsidRPr="00855BCD">
              <w:rPr>
                <w:rFonts w:hint="eastAsia"/>
              </w:rPr>
              <w:t>媒体・保存先</w:t>
            </w:r>
          </w:p>
        </w:tc>
        <w:tc>
          <w:tcPr>
            <w:tcW w:w="524" w:type="dxa"/>
            <w:shd w:val="clear" w:color="auto" w:fill="215E99" w:themeFill="text2" w:themeFillTint="BF"/>
          </w:tcPr>
          <w:p w14:paraId="1DCCBD99" w14:textId="77777777" w:rsidR="0041410C" w:rsidRPr="00855BCD" w:rsidRDefault="0041410C">
            <w:pPr>
              <w:pStyle w:val="aff0"/>
            </w:pPr>
            <w:r w:rsidRPr="00855BCD">
              <w:rPr>
                <w:rFonts w:hint="eastAsia"/>
              </w:rPr>
              <w:t>機密性</w:t>
            </w:r>
          </w:p>
        </w:tc>
        <w:tc>
          <w:tcPr>
            <w:tcW w:w="524" w:type="dxa"/>
            <w:shd w:val="clear" w:color="auto" w:fill="215E99" w:themeFill="text2" w:themeFillTint="BF"/>
          </w:tcPr>
          <w:p w14:paraId="52924A82" w14:textId="77777777" w:rsidR="0041410C" w:rsidRPr="00855BCD" w:rsidRDefault="0041410C">
            <w:pPr>
              <w:pStyle w:val="aff0"/>
            </w:pPr>
            <w:r w:rsidRPr="00855BCD">
              <w:rPr>
                <w:rFonts w:hint="eastAsia"/>
              </w:rPr>
              <w:t>完全性</w:t>
            </w:r>
          </w:p>
        </w:tc>
        <w:tc>
          <w:tcPr>
            <w:tcW w:w="524" w:type="dxa"/>
            <w:shd w:val="clear" w:color="auto" w:fill="215E99" w:themeFill="text2" w:themeFillTint="BF"/>
          </w:tcPr>
          <w:p w14:paraId="51413258" w14:textId="77777777" w:rsidR="0041410C" w:rsidRPr="00855BCD" w:rsidRDefault="0041410C">
            <w:pPr>
              <w:pStyle w:val="aff0"/>
            </w:pPr>
            <w:r w:rsidRPr="00855BCD">
              <w:rPr>
                <w:rFonts w:hint="eastAsia"/>
              </w:rPr>
              <w:t>可用性</w:t>
            </w:r>
          </w:p>
        </w:tc>
        <w:tc>
          <w:tcPr>
            <w:tcW w:w="525" w:type="dxa"/>
            <w:shd w:val="clear" w:color="auto" w:fill="215E99" w:themeFill="text2" w:themeFillTint="BF"/>
          </w:tcPr>
          <w:p w14:paraId="4D3540FF" w14:textId="77777777" w:rsidR="0041410C" w:rsidRPr="00855BCD" w:rsidRDefault="0041410C">
            <w:pPr>
              <w:pStyle w:val="aff0"/>
            </w:pPr>
            <w:r w:rsidRPr="00855BCD">
              <w:rPr>
                <w:rFonts w:hint="eastAsia"/>
              </w:rPr>
              <w:t>重要度</w:t>
            </w:r>
          </w:p>
        </w:tc>
      </w:tr>
      <w:tr w:rsidR="0041410C" w14:paraId="5CE8CA2B" w14:textId="77777777" w:rsidTr="009C10D3">
        <w:tc>
          <w:tcPr>
            <w:tcW w:w="456" w:type="dxa"/>
          </w:tcPr>
          <w:p w14:paraId="3EB3DA29" w14:textId="77777777" w:rsidR="0041410C" w:rsidRPr="00855BCD" w:rsidRDefault="0041410C" w:rsidP="006F2FFD">
            <w:pPr>
              <w:pStyle w:val="afff6"/>
            </w:pPr>
            <w:r w:rsidRPr="00855BCD">
              <w:rPr>
                <w:rFonts w:hint="eastAsia"/>
              </w:rPr>
              <w:t>人事</w:t>
            </w:r>
          </w:p>
        </w:tc>
        <w:tc>
          <w:tcPr>
            <w:tcW w:w="1694" w:type="dxa"/>
          </w:tcPr>
          <w:p w14:paraId="14C51A55" w14:textId="77777777" w:rsidR="0041410C" w:rsidRPr="00855BCD" w:rsidRDefault="0041410C" w:rsidP="006F2FFD">
            <w:pPr>
              <w:pStyle w:val="afff6"/>
            </w:pPr>
            <w:r w:rsidRPr="00855BCD">
              <w:rPr>
                <w:rFonts w:hint="eastAsia"/>
              </w:rPr>
              <w:t>社員名簿</w:t>
            </w:r>
          </w:p>
        </w:tc>
        <w:tc>
          <w:tcPr>
            <w:tcW w:w="707" w:type="dxa"/>
          </w:tcPr>
          <w:p w14:paraId="688FF4A3" w14:textId="77777777" w:rsidR="0041410C" w:rsidRPr="00855BCD" w:rsidRDefault="0041410C" w:rsidP="006F2FFD">
            <w:pPr>
              <w:pStyle w:val="afff6"/>
            </w:pPr>
            <w:r w:rsidRPr="00855BCD">
              <w:rPr>
                <w:rFonts w:hint="eastAsia"/>
              </w:rPr>
              <w:t>社員基本情報</w:t>
            </w:r>
          </w:p>
        </w:tc>
        <w:tc>
          <w:tcPr>
            <w:tcW w:w="990" w:type="dxa"/>
          </w:tcPr>
          <w:p w14:paraId="75A8EF2C" w14:textId="77777777" w:rsidR="0041410C" w:rsidRPr="00855BCD" w:rsidRDefault="0041410C" w:rsidP="006F2FFD">
            <w:pPr>
              <w:pStyle w:val="afff6"/>
            </w:pPr>
            <w:r w:rsidRPr="00855BCD">
              <w:rPr>
                <w:rFonts w:hint="eastAsia"/>
              </w:rPr>
              <w:t>人事部</w:t>
            </w:r>
          </w:p>
        </w:tc>
        <w:tc>
          <w:tcPr>
            <w:tcW w:w="1695" w:type="dxa"/>
          </w:tcPr>
          <w:p w14:paraId="6CEC62A4" w14:textId="77777777" w:rsidR="0041410C" w:rsidRPr="00855BCD" w:rsidRDefault="0041410C" w:rsidP="006F2FFD">
            <w:pPr>
              <w:pStyle w:val="afff6"/>
            </w:pPr>
            <w:r w:rsidRPr="00855BCD">
              <w:rPr>
                <w:rFonts w:hint="eastAsia"/>
              </w:rPr>
              <w:t>人事部長</w:t>
            </w:r>
          </w:p>
        </w:tc>
        <w:tc>
          <w:tcPr>
            <w:tcW w:w="1695" w:type="dxa"/>
          </w:tcPr>
          <w:p w14:paraId="439130ED" w14:textId="77777777" w:rsidR="0041410C" w:rsidRPr="00855BCD" w:rsidRDefault="0041410C" w:rsidP="006F2FFD">
            <w:pPr>
              <w:pStyle w:val="afff6"/>
            </w:pPr>
            <w:r w:rsidRPr="00855BCD">
              <w:rPr>
                <w:rFonts w:hint="eastAsia"/>
              </w:rPr>
              <w:t>人事部</w:t>
            </w:r>
          </w:p>
        </w:tc>
        <w:tc>
          <w:tcPr>
            <w:tcW w:w="1132" w:type="dxa"/>
          </w:tcPr>
          <w:p w14:paraId="340EDDF9" w14:textId="77777777" w:rsidR="0041410C" w:rsidRPr="00855BCD" w:rsidRDefault="0041410C" w:rsidP="006F2FFD">
            <w:pPr>
              <w:pStyle w:val="afff6"/>
            </w:pPr>
            <w:r w:rsidRPr="00855BCD">
              <w:rPr>
                <w:rFonts w:hint="eastAsia"/>
              </w:rPr>
              <w:t>人事担当者のPC</w:t>
            </w:r>
          </w:p>
        </w:tc>
        <w:tc>
          <w:tcPr>
            <w:tcW w:w="524" w:type="dxa"/>
          </w:tcPr>
          <w:p w14:paraId="3966662F" w14:textId="77777777" w:rsidR="0041410C" w:rsidRPr="00855BCD" w:rsidRDefault="0041410C" w:rsidP="006F2FFD">
            <w:pPr>
              <w:pStyle w:val="afff6"/>
            </w:pPr>
            <w:r w:rsidRPr="00855BCD">
              <w:rPr>
                <w:rFonts w:hint="eastAsia"/>
              </w:rPr>
              <w:t>3</w:t>
            </w:r>
          </w:p>
        </w:tc>
        <w:tc>
          <w:tcPr>
            <w:tcW w:w="524" w:type="dxa"/>
          </w:tcPr>
          <w:p w14:paraId="286AF2EA" w14:textId="77777777" w:rsidR="0041410C" w:rsidRPr="00855BCD" w:rsidRDefault="0041410C" w:rsidP="006F2FFD">
            <w:pPr>
              <w:pStyle w:val="afff6"/>
            </w:pPr>
            <w:r w:rsidRPr="00855BCD">
              <w:rPr>
                <w:rFonts w:hint="eastAsia"/>
              </w:rPr>
              <w:t>3</w:t>
            </w:r>
          </w:p>
        </w:tc>
        <w:tc>
          <w:tcPr>
            <w:tcW w:w="524" w:type="dxa"/>
          </w:tcPr>
          <w:p w14:paraId="29F5CCAE" w14:textId="77777777" w:rsidR="0041410C" w:rsidRPr="00855BCD" w:rsidRDefault="0041410C" w:rsidP="006F2FFD">
            <w:pPr>
              <w:pStyle w:val="afff6"/>
            </w:pPr>
            <w:r w:rsidRPr="00855BCD">
              <w:rPr>
                <w:rFonts w:hint="eastAsia"/>
              </w:rPr>
              <w:t>2</w:t>
            </w:r>
          </w:p>
        </w:tc>
        <w:tc>
          <w:tcPr>
            <w:tcW w:w="525" w:type="dxa"/>
          </w:tcPr>
          <w:p w14:paraId="55BA0899" w14:textId="77777777" w:rsidR="0041410C" w:rsidRPr="00855BCD" w:rsidRDefault="0041410C" w:rsidP="006F2FFD">
            <w:pPr>
              <w:pStyle w:val="afff6"/>
            </w:pPr>
            <w:r w:rsidRPr="00855BCD">
              <w:rPr>
                <w:rFonts w:hint="eastAsia"/>
              </w:rPr>
              <w:t>3</w:t>
            </w:r>
          </w:p>
        </w:tc>
      </w:tr>
      <w:tr w:rsidR="0041410C" w14:paraId="4E343233" w14:textId="77777777" w:rsidTr="009C10D3">
        <w:tc>
          <w:tcPr>
            <w:tcW w:w="456" w:type="dxa"/>
          </w:tcPr>
          <w:p w14:paraId="69A0C5BC" w14:textId="77777777" w:rsidR="0041410C" w:rsidRPr="00855BCD" w:rsidRDefault="0041410C" w:rsidP="006F2FFD">
            <w:pPr>
              <w:pStyle w:val="afff6"/>
            </w:pPr>
            <w:r w:rsidRPr="00855BCD">
              <w:rPr>
                <w:rFonts w:hint="eastAsia"/>
              </w:rPr>
              <w:t>経理</w:t>
            </w:r>
          </w:p>
        </w:tc>
        <w:tc>
          <w:tcPr>
            <w:tcW w:w="1694" w:type="dxa"/>
          </w:tcPr>
          <w:p w14:paraId="57CEAFA3" w14:textId="77777777" w:rsidR="0041410C" w:rsidRPr="00855BCD" w:rsidRDefault="0041410C" w:rsidP="006F2FFD">
            <w:pPr>
              <w:pStyle w:val="afff6"/>
            </w:pPr>
            <w:r w:rsidRPr="00855BCD">
              <w:rPr>
                <w:rFonts w:hint="eastAsia"/>
              </w:rPr>
              <w:t>当社宛請求書</w:t>
            </w:r>
          </w:p>
        </w:tc>
        <w:tc>
          <w:tcPr>
            <w:tcW w:w="707" w:type="dxa"/>
          </w:tcPr>
          <w:p w14:paraId="2F34E119" w14:textId="77777777" w:rsidR="0041410C" w:rsidRPr="00855BCD" w:rsidRDefault="0041410C" w:rsidP="006F2FFD">
            <w:pPr>
              <w:pStyle w:val="afff6"/>
            </w:pPr>
            <w:r w:rsidRPr="00855BCD">
              <w:rPr>
                <w:rFonts w:hint="eastAsia"/>
              </w:rPr>
              <w:t>過去3年分</w:t>
            </w:r>
          </w:p>
        </w:tc>
        <w:tc>
          <w:tcPr>
            <w:tcW w:w="990" w:type="dxa"/>
          </w:tcPr>
          <w:p w14:paraId="1AAC509B" w14:textId="77777777" w:rsidR="0041410C" w:rsidRPr="00855BCD" w:rsidRDefault="0041410C" w:rsidP="006F2FFD">
            <w:pPr>
              <w:pStyle w:val="afff6"/>
            </w:pPr>
            <w:r w:rsidRPr="00855BCD">
              <w:rPr>
                <w:rFonts w:hint="eastAsia"/>
              </w:rPr>
              <w:t>経理部</w:t>
            </w:r>
          </w:p>
        </w:tc>
        <w:tc>
          <w:tcPr>
            <w:tcW w:w="1695" w:type="dxa"/>
          </w:tcPr>
          <w:p w14:paraId="5F9CF996" w14:textId="77777777" w:rsidR="0041410C" w:rsidRPr="00855BCD" w:rsidRDefault="0041410C" w:rsidP="006F2FFD">
            <w:pPr>
              <w:pStyle w:val="afff6"/>
            </w:pPr>
            <w:r w:rsidRPr="00855BCD">
              <w:rPr>
                <w:rFonts w:hint="eastAsia"/>
              </w:rPr>
              <w:t>経理部長</w:t>
            </w:r>
          </w:p>
        </w:tc>
        <w:tc>
          <w:tcPr>
            <w:tcW w:w="1695" w:type="dxa"/>
          </w:tcPr>
          <w:p w14:paraId="241FE0F0" w14:textId="77777777" w:rsidR="0041410C" w:rsidRPr="00855BCD" w:rsidRDefault="0041410C" w:rsidP="006F2FFD">
            <w:pPr>
              <w:pStyle w:val="afff6"/>
            </w:pPr>
            <w:r w:rsidRPr="00855BCD">
              <w:rPr>
                <w:rFonts w:hint="eastAsia"/>
              </w:rPr>
              <w:t>経理部</w:t>
            </w:r>
          </w:p>
        </w:tc>
        <w:tc>
          <w:tcPr>
            <w:tcW w:w="1132" w:type="dxa"/>
          </w:tcPr>
          <w:p w14:paraId="76050ACF" w14:textId="77777777" w:rsidR="0041410C" w:rsidRPr="00855BCD" w:rsidRDefault="0041410C" w:rsidP="006F2FFD">
            <w:pPr>
              <w:pStyle w:val="afff6"/>
            </w:pPr>
            <w:r>
              <w:rPr>
                <w:rFonts w:hint="eastAsia"/>
              </w:rPr>
              <w:t>経理担当者のPC</w:t>
            </w:r>
          </w:p>
        </w:tc>
        <w:tc>
          <w:tcPr>
            <w:tcW w:w="524" w:type="dxa"/>
          </w:tcPr>
          <w:p w14:paraId="3A7CAD2C" w14:textId="77777777" w:rsidR="0041410C" w:rsidRPr="00855BCD" w:rsidRDefault="0041410C" w:rsidP="006F2FFD">
            <w:pPr>
              <w:pStyle w:val="afff6"/>
            </w:pPr>
            <w:r w:rsidRPr="00855BCD">
              <w:rPr>
                <w:rFonts w:hint="eastAsia"/>
              </w:rPr>
              <w:t>3</w:t>
            </w:r>
          </w:p>
        </w:tc>
        <w:tc>
          <w:tcPr>
            <w:tcW w:w="524" w:type="dxa"/>
          </w:tcPr>
          <w:p w14:paraId="5C0C4221" w14:textId="77777777" w:rsidR="0041410C" w:rsidRPr="00855BCD" w:rsidRDefault="0041410C" w:rsidP="006F2FFD">
            <w:pPr>
              <w:pStyle w:val="afff6"/>
            </w:pPr>
            <w:r w:rsidRPr="00855BCD">
              <w:rPr>
                <w:rFonts w:hint="eastAsia"/>
              </w:rPr>
              <w:t>3</w:t>
            </w:r>
          </w:p>
        </w:tc>
        <w:tc>
          <w:tcPr>
            <w:tcW w:w="524" w:type="dxa"/>
          </w:tcPr>
          <w:p w14:paraId="5D51E153" w14:textId="77777777" w:rsidR="0041410C" w:rsidRPr="00855BCD" w:rsidRDefault="0041410C" w:rsidP="006F2FFD">
            <w:pPr>
              <w:pStyle w:val="afff6"/>
            </w:pPr>
            <w:r w:rsidRPr="00855BCD">
              <w:rPr>
                <w:rFonts w:hint="eastAsia"/>
              </w:rPr>
              <w:t>2</w:t>
            </w:r>
          </w:p>
        </w:tc>
        <w:tc>
          <w:tcPr>
            <w:tcW w:w="525" w:type="dxa"/>
          </w:tcPr>
          <w:p w14:paraId="293E183A" w14:textId="77777777" w:rsidR="0041410C" w:rsidRPr="00855BCD" w:rsidRDefault="0041410C" w:rsidP="006F2FFD">
            <w:pPr>
              <w:pStyle w:val="afff6"/>
            </w:pPr>
            <w:r w:rsidRPr="00855BCD">
              <w:rPr>
                <w:rFonts w:hint="eastAsia"/>
              </w:rPr>
              <w:t>3</w:t>
            </w:r>
          </w:p>
        </w:tc>
      </w:tr>
      <w:tr w:rsidR="0041410C" w14:paraId="6C38D7FD" w14:textId="77777777" w:rsidTr="009C10D3">
        <w:tc>
          <w:tcPr>
            <w:tcW w:w="456" w:type="dxa"/>
          </w:tcPr>
          <w:p w14:paraId="4376B328" w14:textId="77777777" w:rsidR="0041410C" w:rsidRPr="00855BCD" w:rsidRDefault="0041410C" w:rsidP="006F2FFD">
            <w:pPr>
              <w:pStyle w:val="afff6"/>
            </w:pPr>
            <w:r w:rsidRPr="00855BCD">
              <w:rPr>
                <w:rFonts w:hint="eastAsia"/>
              </w:rPr>
              <w:t>営業</w:t>
            </w:r>
          </w:p>
        </w:tc>
        <w:tc>
          <w:tcPr>
            <w:tcW w:w="1694" w:type="dxa"/>
          </w:tcPr>
          <w:p w14:paraId="3BC3DD33" w14:textId="77777777" w:rsidR="0041410C" w:rsidRPr="00855BCD" w:rsidRDefault="0041410C" w:rsidP="006F2FFD">
            <w:pPr>
              <w:pStyle w:val="afff6"/>
            </w:pPr>
            <w:r w:rsidRPr="00855BCD">
              <w:rPr>
                <w:rFonts w:hint="eastAsia"/>
              </w:rPr>
              <w:t>顧客リスト</w:t>
            </w:r>
          </w:p>
        </w:tc>
        <w:tc>
          <w:tcPr>
            <w:tcW w:w="707" w:type="dxa"/>
          </w:tcPr>
          <w:p w14:paraId="6409B4EF" w14:textId="77777777" w:rsidR="0041410C" w:rsidRPr="00855BCD" w:rsidRDefault="0041410C" w:rsidP="006F2FFD">
            <w:pPr>
              <w:pStyle w:val="afff6"/>
            </w:pPr>
            <w:r w:rsidRPr="00855BCD">
              <w:rPr>
                <w:rFonts w:hint="eastAsia"/>
              </w:rPr>
              <w:t>得意先</w:t>
            </w:r>
          </w:p>
        </w:tc>
        <w:tc>
          <w:tcPr>
            <w:tcW w:w="990" w:type="dxa"/>
          </w:tcPr>
          <w:p w14:paraId="636F12A2" w14:textId="77777777" w:rsidR="0041410C" w:rsidRPr="00855BCD" w:rsidRDefault="0041410C" w:rsidP="006F2FFD">
            <w:pPr>
              <w:pStyle w:val="afff6"/>
            </w:pPr>
            <w:r w:rsidRPr="00855BCD">
              <w:rPr>
                <w:rFonts w:hint="eastAsia"/>
              </w:rPr>
              <w:t>営業部</w:t>
            </w:r>
          </w:p>
        </w:tc>
        <w:tc>
          <w:tcPr>
            <w:tcW w:w="1695" w:type="dxa"/>
          </w:tcPr>
          <w:p w14:paraId="372ABA94" w14:textId="77777777" w:rsidR="0041410C" w:rsidRPr="00855BCD" w:rsidRDefault="0041410C" w:rsidP="006F2FFD">
            <w:pPr>
              <w:pStyle w:val="afff6"/>
            </w:pPr>
            <w:r w:rsidRPr="00855BCD">
              <w:rPr>
                <w:rFonts w:hint="eastAsia"/>
              </w:rPr>
              <w:t>営業部長</w:t>
            </w:r>
          </w:p>
        </w:tc>
        <w:tc>
          <w:tcPr>
            <w:tcW w:w="1695" w:type="dxa"/>
          </w:tcPr>
          <w:p w14:paraId="7D447E8D" w14:textId="77777777" w:rsidR="0041410C" w:rsidRPr="00855BCD" w:rsidRDefault="0041410C" w:rsidP="006F2FFD">
            <w:pPr>
              <w:pStyle w:val="afff6"/>
            </w:pPr>
            <w:r w:rsidRPr="00855BCD">
              <w:rPr>
                <w:rFonts w:hint="eastAsia"/>
              </w:rPr>
              <w:t>営業部</w:t>
            </w:r>
          </w:p>
        </w:tc>
        <w:tc>
          <w:tcPr>
            <w:tcW w:w="1132" w:type="dxa"/>
          </w:tcPr>
          <w:p w14:paraId="47B7EFAB" w14:textId="77777777" w:rsidR="0041410C" w:rsidRPr="00855BCD" w:rsidRDefault="0041410C" w:rsidP="006F2FFD">
            <w:pPr>
              <w:pStyle w:val="afff6"/>
            </w:pPr>
            <w:r>
              <w:rPr>
                <w:rFonts w:hint="eastAsia"/>
              </w:rPr>
              <w:t>営業担当者のPC</w:t>
            </w:r>
          </w:p>
        </w:tc>
        <w:tc>
          <w:tcPr>
            <w:tcW w:w="524" w:type="dxa"/>
          </w:tcPr>
          <w:p w14:paraId="7672441E" w14:textId="77777777" w:rsidR="0041410C" w:rsidRPr="00855BCD" w:rsidRDefault="0041410C" w:rsidP="006F2FFD">
            <w:pPr>
              <w:pStyle w:val="afff6"/>
            </w:pPr>
            <w:r w:rsidRPr="00855BCD">
              <w:rPr>
                <w:rFonts w:hint="eastAsia"/>
              </w:rPr>
              <w:t>3</w:t>
            </w:r>
          </w:p>
        </w:tc>
        <w:tc>
          <w:tcPr>
            <w:tcW w:w="524" w:type="dxa"/>
          </w:tcPr>
          <w:p w14:paraId="18AC1A4D" w14:textId="77777777" w:rsidR="0041410C" w:rsidRPr="00855BCD" w:rsidRDefault="0041410C" w:rsidP="006F2FFD">
            <w:pPr>
              <w:pStyle w:val="afff6"/>
            </w:pPr>
            <w:r w:rsidRPr="00855BCD">
              <w:rPr>
                <w:rFonts w:hint="eastAsia"/>
              </w:rPr>
              <w:t>3</w:t>
            </w:r>
          </w:p>
        </w:tc>
        <w:tc>
          <w:tcPr>
            <w:tcW w:w="524" w:type="dxa"/>
          </w:tcPr>
          <w:p w14:paraId="1D79C8ED" w14:textId="77777777" w:rsidR="0041410C" w:rsidRPr="00855BCD" w:rsidRDefault="0041410C" w:rsidP="006F2FFD">
            <w:pPr>
              <w:pStyle w:val="afff6"/>
            </w:pPr>
            <w:r w:rsidRPr="00855BCD">
              <w:rPr>
                <w:rFonts w:hint="eastAsia"/>
              </w:rPr>
              <w:t>3</w:t>
            </w:r>
          </w:p>
        </w:tc>
        <w:tc>
          <w:tcPr>
            <w:tcW w:w="525" w:type="dxa"/>
          </w:tcPr>
          <w:p w14:paraId="641DF47A" w14:textId="77777777" w:rsidR="0041410C" w:rsidRPr="00855BCD" w:rsidRDefault="0041410C" w:rsidP="006F2FFD">
            <w:pPr>
              <w:pStyle w:val="afff6"/>
            </w:pPr>
            <w:r w:rsidRPr="00855BCD">
              <w:rPr>
                <w:rFonts w:hint="eastAsia"/>
              </w:rPr>
              <w:t>3</w:t>
            </w:r>
          </w:p>
        </w:tc>
      </w:tr>
    </w:tbl>
    <w:p w14:paraId="493220AE" w14:textId="2850669E" w:rsidR="009C10D3" w:rsidRDefault="009C10D3">
      <w:pPr>
        <w:pStyle w:val="aff4"/>
      </w:pPr>
      <w:r w:rsidRPr="00855BCD">
        <w:rPr>
          <w:noProof/>
        </w:rPr>
        <mc:AlternateContent>
          <mc:Choice Requires="wps">
            <w:drawing>
              <wp:anchor distT="0" distB="0" distL="114300" distR="114300" simplePos="0" relativeHeight="251656314" behindDoc="0" locked="0" layoutInCell="1" allowOverlap="1" wp14:anchorId="771BB7A4" wp14:editId="69BB5D5D">
                <wp:simplePos x="0" y="0"/>
                <wp:positionH relativeFrom="margin">
                  <wp:posOffset>-139700</wp:posOffset>
                </wp:positionH>
                <wp:positionV relativeFrom="paragraph">
                  <wp:posOffset>65405</wp:posOffset>
                </wp:positionV>
                <wp:extent cx="6837045" cy="276860"/>
                <wp:effectExtent l="0" t="0" r="0" b="0"/>
                <wp:wrapSquare wrapText="bothSides"/>
                <wp:docPr id="1745867680" name="テキスト ボックス 19"/>
                <wp:cNvGraphicFramePr/>
                <a:graphic xmlns:a="http://schemas.openxmlformats.org/drawingml/2006/main">
                  <a:graphicData uri="http://schemas.microsoft.com/office/word/2010/wordprocessingShape">
                    <wps:wsp>
                      <wps:cNvSpPr txBox="1"/>
                      <wps:spPr>
                        <a:xfrm>
                          <a:off x="0" y="0"/>
                          <a:ext cx="6837045" cy="276860"/>
                        </a:xfrm>
                        <a:prstGeom prst="rect">
                          <a:avLst/>
                        </a:prstGeom>
                        <a:noFill/>
                      </wps:spPr>
                      <wps:txbx>
                        <w:txbxContent>
                          <w:p w14:paraId="2AED55B1" w14:textId="77777777" w:rsidR="0041410C" w:rsidRDefault="0041410C">
                            <w:pPr>
                              <w:pStyle w:val="aff2"/>
                            </w:pPr>
                            <w:r>
                              <w:rPr>
                                <w:rFonts w:hint="eastAsia"/>
                              </w:rPr>
                              <w:t>資産目録の例</w:t>
                            </w:r>
                          </w:p>
                          <w:p w14:paraId="6DFD3A18" w14:textId="77777777" w:rsidR="0041410C" w:rsidRDefault="0041410C">
                            <w:pPr>
                              <w:pStyle w:val="aff2"/>
                            </w:pPr>
                            <w:r>
                              <w:rPr>
                                <w:rFonts w:hint="eastAsia"/>
                              </w:rPr>
                              <w:t>（出典）IPA 「リスク分析シート」をもとに作成</w:t>
                            </w:r>
                          </w:p>
                        </w:txbxContent>
                      </wps:txbx>
                      <wps:bodyPr wrap="square" rtlCol="0">
                        <a:spAutoFit/>
                      </wps:bodyPr>
                    </wps:wsp>
                  </a:graphicData>
                </a:graphic>
                <wp14:sizeRelH relativeFrom="margin">
                  <wp14:pctWidth>0</wp14:pctWidth>
                </wp14:sizeRelH>
              </wp:anchor>
            </w:drawing>
          </mc:Choice>
          <mc:Fallback>
            <w:pict>
              <v:shape w14:anchorId="771BB7A4" id="テキスト ボックス 19" o:spid="_x0000_s1094" type="#_x0000_t202" style="position:absolute;left:0;text-align:left;margin-left:-11pt;margin-top:5.15pt;width:538.35pt;height:21.8pt;z-index:25165631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" filled="f" stroked="f">
                <v:textbox style="mso-fit-shape-to-text:t">
                  <w:txbxContent>
                    <w:p w14:paraId="2AED55B1" w14:textId="77777777" w:rsidR="0041410C" w:rsidRDefault="0041410C">
                      <w:pPr>
                        <w:pStyle w:val="aff2"/>
                      </w:pPr>
                      <w:r>
                        <w:rPr>
                          <w:rFonts w:hint="eastAsia"/>
                        </w:rPr>
                        <w:t>資産目録の例</w:t>
                      </w:r>
                    </w:p>
                    <w:p w14:paraId="6DFD3A18" w14:textId="77777777" w:rsidR="0041410C" w:rsidRDefault="0041410C">
                      <w:pPr>
                        <w:pStyle w:val="aff2"/>
                      </w:pPr>
                      <w:r>
                        <w:rPr>
                          <w:rFonts w:hint="eastAsia"/>
                        </w:rPr>
                        <w:t>（出典）IPA 「リスク分析シート」をもとに作成</w:t>
                      </w:r>
                    </w:p>
                  </w:txbxContent>
                </v:textbox>
                <w10:wrap type="square" anchorx="margin"/>
              </v:shape>
            </w:pict>
          </mc:Fallback>
        </mc:AlternateContent>
      </w:r>
    </w:p>
    <w:p w14:paraId="5BC305C9" w14:textId="10B91B13" w:rsidR="0041410C" w:rsidRPr="00E76BFB" w:rsidRDefault="0041410C">
      <w:pPr>
        <w:pStyle w:val="aff4"/>
      </w:pPr>
      <w:r w:rsidRPr="00045E7E">
        <w:rPr>
          <w:rFonts w:hint="eastAsia"/>
        </w:rPr>
        <w:t>リスク分析（例）</w:t>
      </w:r>
    </w:p>
    <w:p w14:paraId="63C1DA0B" w14:textId="77777777" w:rsidR="0041410C" w:rsidRDefault="0041410C">
      <w:r w:rsidRPr="00045E7E">
        <w:rPr>
          <w:rFonts w:hint="eastAsia"/>
        </w:rPr>
        <w:t>リスク特定で算出した重要度と、被害発生可能性からリスクレベルを算出します。被害発生可能性は、</w:t>
      </w:r>
      <w:r w:rsidRPr="00690173">
        <w:rPr>
          <w:rFonts w:hint="eastAsia"/>
        </w:rPr>
        <w:t>セキュリティ</w:t>
      </w:r>
      <w:r w:rsidRPr="00045E7E">
        <w:rPr>
          <w:rFonts w:hint="eastAsia"/>
        </w:rPr>
        <w:t>インシデント事例と同様の被害がどの程度起きやすいかを考慮して算出します。</w:t>
      </w:r>
    </w:p>
    <w:tbl>
      <w:tblPr>
        <w:tblStyle w:val="aa"/>
        <w:tblW w:w="0" w:type="auto"/>
        <w:tblInd w:w="480" w:type="dxa"/>
        <w:tblLook w:val="04A0" w:firstRow="1" w:lastRow="0" w:firstColumn="1" w:lastColumn="0" w:noHBand="0" w:noVBand="1"/>
      </w:tblPr>
      <w:tblGrid>
        <w:gridCol w:w="3256"/>
        <w:gridCol w:w="6237"/>
      </w:tblGrid>
      <w:tr w:rsidR="0041410C" w14:paraId="2761B8B2" w14:textId="77777777">
        <w:tc>
          <w:tcPr>
            <w:tcW w:w="3256" w:type="dxa"/>
          </w:tcPr>
          <w:p w14:paraId="1ED6B2A9" w14:textId="77777777" w:rsidR="0041410C" w:rsidRPr="00852452" w:rsidRDefault="0041410C">
            <w:pPr>
              <w:pStyle w:val="afff8"/>
            </w:pPr>
            <w:r w:rsidRPr="00852452">
              <w:rPr>
                <w:rFonts w:hint="eastAsia"/>
              </w:rPr>
              <w:t>リスクレベルの算出方法</w:t>
            </w:r>
          </w:p>
        </w:tc>
        <w:tc>
          <w:tcPr>
            <w:tcW w:w="6237" w:type="dxa"/>
          </w:tcPr>
          <w:p w14:paraId="2D90CEFE" w14:textId="77777777" w:rsidR="0041410C" w:rsidRPr="00B501BD" w:rsidRDefault="0041410C" w:rsidP="00B76A9D">
            <w:pPr>
              <w:pStyle w:val="afff6"/>
              <w:rPr>
                <w:sz w:val="32"/>
                <w:szCs w:val="32"/>
              </w:rPr>
            </w:pPr>
            <w:r w:rsidRPr="00045E7E">
              <w:rPr>
                <w:rFonts w:hint="eastAsia"/>
              </w:rPr>
              <w:t>「リスクレベル」＝「重要度」×「被害発生可能性」</w:t>
            </w:r>
          </w:p>
        </w:tc>
      </w:tr>
    </w:tbl>
    <w:p w14:paraId="6AF75702" w14:textId="77777777" w:rsidR="0041410C" w:rsidRPr="00045E7E" w:rsidRDefault="0041410C"/>
    <w:tbl>
      <w:tblPr>
        <w:tblStyle w:val="aa"/>
        <w:tblW w:w="10490" w:type="dxa"/>
        <w:tblInd w:w="-5" w:type="dxa"/>
        <w:tblLook w:val="04A0" w:firstRow="1" w:lastRow="0" w:firstColumn="1" w:lastColumn="0" w:noHBand="0" w:noVBand="1"/>
      </w:tblPr>
      <w:tblGrid>
        <w:gridCol w:w="457"/>
        <w:gridCol w:w="1131"/>
        <w:gridCol w:w="989"/>
        <w:gridCol w:w="989"/>
        <w:gridCol w:w="1694"/>
        <w:gridCol w:w="566"/>
        <w:gridCol w:w="566"/>
        <w:gridCol w:w="566"/>
        <w:gridCol w:w="566"/>
        <w:gridCol w:w="1272"/>
        <w:gridCol w:w="1694"/>
      </w:tblGrid>
      <w:tr w:rsidR="00547B9B" w:rsidRPr="00855BCD" w14:paraId="04A2F545" w14:textId="77777777">
        <w:tc>
          <w:tcPr>
            <w:tcW w:w="426" w:type="dxa"/>
            <w:shd w:val="clear" w:color="auto" w:fill="215E99" w:themeFill="text2" w:themeFillTint="BF"/>
          </w:tcPr>
          <w:p w14:paraId="2DD1D978" w14:textId="77777777" w:rsidR="0041410C" w:rsidRPr="00855BCD" w:rsidRDefault="0041410C">
            <w:pPr>
              <w:pStyle w:val="aff0"/>
            </w:pPr>
            <w:r w:rsidRPr="00855BCD">
              <w:rPr>
                <w:rFonts w:hint="eastAsia"/>
              </w:rPr>
              <w:t>業務分類</w:t>
            </w:r>
          </w:p>
        </w:tc>
        <w:tc>
          <w:tcPr>
            <w:tcW w:w="1134" w:type="dxa"/>
            <w:shd w:val="clear" w:color="auto" w:fill="215E99" w:themeFill="text2" w:themeFillTint="BF"/>
          </w:tcPr>
          <w:p w14:paraId="6690A03E" w14:textId="77777777" w:rsidR="0041410C" w:rsidRPr="00855BCD" w:rsidRDefault="0041410C">
            <w:pPr>
              <w:pStyle w:val="aff0"/>
            </w:pPr>
            <w:r w:rsidRPr="00855BCD">
              <w:rPr>
                <w:rFonts w:hint="eastAsia"/>
              </w:rPr>
              <w:t>情報資産名称</w:t>
            </w:r>
          </w:p>
        </w:tc>
        <w:tc>
          <w:tcPr>
            <w:tcW w:w="992" w:type="dxa"/>
            <w:shd w:val="clear" w:color="auto" w:fill="215E99" w:themeFill="text2" w:themeFillTint="BF"/>
          </w:tcPr>
          <w:p w14:paraId="55604795" w14:textId="77777777" w:rsidR="0041410C" w:rsidRPr="00855BCD" w:rsidRDefault="0041410C">
            <w:pPr>
              <w:pStyle w:val="aff0"/>
            </w:pPr>
            <w:r w:rsidRPr="00855BCD">
              <w:rPr>
                <w:rFonts w:hint="eastAsia"/>
              </w:rPr>
              <w:t>備考</w:t>
            </w:r>
          </w:p>
        </w:tc>
        <w:tc>
          <w:tcPr>
            <w:tcW w:w="992" w:type="dxa"/>
            <w:shd w:val="clear" w:color="auto" w:fill="215E99" w:themeFill="text2" w:themeFillTint="BF"/>
          </w:tcPr>
          <w:p w14:paraId="69A70FE5" w14:textId="77777777" w:rsidR="0041410C" w:rsidRPr="00855BCD" w:rsidRDefault="0041410C">
            <w:pPr>
              <w:pStyle w:val="aff0"/>
            </w:pPr>
            <w:r w:rsidRPr="00855BCD">
              <w:rPr>
                <w:rFonts w:hint="eastAsia"/>
              </w:rPr>
              <w:t>利用者範囲</w:t>
            </w:r>
          </w:p>
        </w:tc>
        <w:tc>
          <w:tcPr>
            <w:tcW w:w="1701" w:type="dxa"/>
            <w:tcBorders>
              <w:right w:val="doubleWave" w:sz="6" w:space="0" w:color="auto"/>
            </w:tcBorders>
            <w:shd w:val="clear" w:color="auto" w:fill="215E99" w:themeFill="text2" w:themeFillTint="BF"/>
          </w:tcPr>
          <w:p w14:paraId="4919AC31" w14:textId="77777777" w:rsidR="0041410C" w:rsidRPr="00855BCD" w:rsidRDefault="0041410C">
            <w:pPr>
              <w:pStyle w:val="aff0"/>
            </w:pPr>
            <w:r w:rsidRPr="00855BCD">
              <w:rPr>
                <w:rFonts w:hint="eastAsia"/>
              </w:rPr>
              <w:t>リスク所有者</w:t>
            </w:r>
          </w:p>
        </w:tc>
        <w:tc>
          <w:tcPr>
            <w:tcW w:w="567" w:type="dxa"/>
            <w:tcBorders>
              <w:left w:val="doubleWave" w:sz="6" w:space="0" w:color="auto"/>
            </w:tcBorders>
            <w:shd w:val="clear" w:color="auto" w:fill="215E99" w:themeFill="text2" w:themeFillTint="BF"/>
          </w:tcPr>
          <w:p w14:paraId="78EFB222" w14:textId="77777777" w:rsidR="0041410C" w:rsidRPr="00855BCD" w:rsidRDefault="0041410C">
            <w:pPr>
              <w:pStyle w:val="aff0"/>
            </w:pPr>
            <w:r w:rsidRPr="00855BCD">
              <w:rPr>
                <w:rFonts w:hint="eastAsia"/>
              </w:rPr>
              <w:t>機密性</w:t>
            </w:r>
          </w:p>
        </w:tc>
        <w:tc>
          <w:tcPr>
            <w:tcW w:w="567" w:type="dxa"/>
            <w:shd w:val="clear" w:color="auto" w:fill="215E99" w:themeFill="text2" w:themeFillTint="BF"/>
          </w:tcPr>
          <w:p w14:paraId="1E91B67E" w14:textId="77777777" w:rsidR="0041410C" w:rsidRPr="00855BCD" w:rsidRDefault="0041410C">
            <w:pPr>
              <w:pStyle w:val="aff0"/>
            </w:pPr>
            <w:r w:rsidRPr="00855BCD">
              <w:rPr>
                <w:rFonts w:hint="eastAsia"/>
              </w:rPr>
              <w:t>完全性</w:t>
            </w:r>
          </w:p>
        </w:tc>
        <w:tc>
          <w:tcPr>
            <w:tcW w:w="567" w:type="dxa"/>
            <w:shd w:val="clear" w:color="auto" w:fill="215E99" w:themeFill="text2" w:themeFillTint="BF"/>
          </w:tcPr>
          <w:p w14:paraId="5712C83A" w14:textId="77777777" w:rsidR="0041410C" w:rsidRPr="00855BCD" w:rsidRDefault="0041410C">
            <w:pPr>
              <w:pStyle w:val="aff0"/>
            </w:pPr>
            <w:r w:rsidRPr="00855BCD">
              <w:rPr>
                <w:rFonts w:hint="eastAsia"/>
              </w:rPr>
              <w:t>可用性</w:t>
            </w:r>
          </w:p>
        </w:tc>
        <w:tc>
          <w:tcPr>
            <w:tcW w:w="567" w:type="dxa"/>
            <w:shd w:val="clear" w:color="auto" w:fill="215E99" w:themeFill="text2" w:themeFillTint="BF"/>
          </w:tcPr>
          <w:p w14:paraId="06984BB7" w14:textId="77777777" w:rsidR="0041410C" w:rsidRPr="00855BCD" w:rsidRDefault="0041410C">
            <w:pPr>
              <w:pStyle w:val="aff0"/>
            </w:pPr>
            <w:r w:rsidRPr="00855BCD">
              <w:rPr>
                <w:rFonts w:hint="eastAsia"/>
              </w:rPr>
              <w:t>重要度</w:t>
            </w:r>
          </w:p>
        </w:tc>
        <w:tc>
          <w:tcPr>
            <w:tcW w:w="1276" w:type="dxa"/>
            <w:shd w:val="clear" w:color="auto" w:fill="215E99" w:themeFill="text2" w:themeFillTint="BF"/>
          </w:tcPr>
          <w:p w14:paraId="1B9D5B83" w14:textId="77777777" w:rsidR="0041410C" w:rsidRPr="00855BCD" w:rsidRDefault="0041410C">
            <w:pPr>
              <w:pStyle w:val="aff0"/>
            </w:pPr>
            <w:r>
              <w:rPr>
                <w:rFonts w:hint="eastAsia"/>
              </w:rPr>
              <w:t>被害発生可能性</w:t>
            </w:r>
          </w:p>
        </w:tc>
        <w:tc>
          <w:tcPr>
            <w:tcW w:w="1701" w:type="dxa"/>
            <w:shd w:val="clear" w:color="auto" w:fill="215E99" w:themeFill="text2" w:themeFillTint="BF"/>
          </w:tcPr>
          <w:p w14:paraId="7ECC749F" w14:textId="77777777" w:rsidR="0041410C" w:rsidRPr="00855BCD" w:rsidRDefault="0041410C">
            <w:pPr>
              <w:pStyle w:val="aff0"/>
            </w:pPr>
            <w:r>
              <w:rPr>
                <w:rFonts w:hint="eastAsia"/>
              </w:rPr>
              <w:t>リスクレベル</w:t>
            </w:r>
          </w:p>
        </w:tc>
      </w:tr>
      <w:tr w:rsidR="0090655B" w:rsidRPr="00855BCD" w14:paraId="510D6113" w14:textId="77777777">
        <w:tc>
          <w:tcPr>
            <w:tcW w:w="426" w:type="dxa"/>
          </w:tcPr>
          <w:p w14:paraId="7AA81521" w14:textId="77777777" w:rsidR="0041410C" w:rsidRPr="00855BCD" w:rsidRDefault="0041410C" w:rsidP="00B76A9D">
            <w:pPr>
              <w:pStyle w:val="afff6"/>
            </w:pPr>
            <w:r w:rsidRPr="00855BCD">
              <w:rPr>
                <w:rFonts w:hint="eastAsia"/>
              </w:rPr>
              <w:t>人事</w:t>
            </w:r>
          </w:p>
        </w:tc>
        <w:tc>
          <w:tcPr>
            <w:tcW w:w="1134" w:type="dxa"/>
          </w:tcPr>
          <w:p w14:paraId="1D3F949E" w14:textId="77777777" w:rsidR="0041410C" w:rsidRPr="00855BCD" w:rsidRDefault="0041410C" w:rsidP="00B76A9D">
            <w:pPr>
              <w:pStyle w:val="afff6"/>
            </w:pPr>
            <w:r w:rsidRPr="00855BCD">
              <w:rPr>
                <w:rFonts w:hint="eastAsia"/>
              </w:rPr>
              <w:t>社員名簿</w:t>
            </w:r>
          </w:p>
        </w:tc>
        <w:tc>
          <w:tcPr>
            <w:tcW w:w="992" w:type="dxa"/>
          </w:tcPr>
          <w:p w14:paraId="2B352E2B" w14:textId="77777777" w:rsidR="0041410C" w:rsidRPr="00855BCD" w:rsidRDefault="0041410C" w:rsidP="00B76A9D">
            <w:pPr>
              <w:pStyle w:val="afff6"/>
            </w:pPr>
            <w:r w:rsidRPr="00855BCD">
              <w:rPr>
                <w:rFonts w:hint="eastAsia"/>
              </w:rPr>
              <w:t>社員基本情報</w:t>
            </w:r>
          </w:p>
        </w:tc>
        <w:tc>
          <w:tcPr>
            <w:tcW w:w="992" w:type="dxa"/>
          </w:tcPr>
          <w:p w14:paraId="3238E703" w14:textId="77777777" w:rsidR="0041410C" w:rsidRPr="00855BCD" w:rsidRDefault="0041410C" w:rsidP="00B76A9D">
            <w:pPr>
              <w:pStyle w:val="afff6"/>
            </w:pPr>
            <w:r w:rsidRPr="00855BCD">
              <w:rPr>
                <w:rFonts w:hint="eastAsia"/>
              </w:rPr>
              <w:t>人事部</w:t>
            </w:r>
          </w:p>
        </w:tc>
        <w:tc>
          <w:tcPr>
            <w:tcW w:w="1701" w:type="dxa"/>
            <w:tcBorders>
              <w:right w:val="doubleWave" w:sz="6" w:space="0" w:color="auto"/>
            </w:tcBorders>
          </w:tcPr>
          <w:p w14:paraId="4C032B31" w14:textId="77777777" w:rsidR="0041410C" w:rsidRPr="00855BCD" w:rsidRDefault="0041410C" w:rsidP="00B76A9D">
            <w:pPr>
              <w:pStyle w:val="afff6"/>
            </w:pPr>
            <w:r w:rsidRPr="00855BCD">
              <w:rPr>
                <w:rFonts w:hint="eastAsia"/>
              </w:rPr>
              <w:t>人事部長</w:t>
            </w:r>
          </w:p>
        </w:tc>
        <w:tc>
          <w:tcPr>
            <w:tcW w:w="567" w:type="dxa"/>
            <w:tcBorders>
              <w:left w:val="doubleWave" w:sz="6" w:space="0" w:color="auto"/>
            </w:tcBorders>
          </w:tcPr>
          <w:p w14:paraId="309CCD1F" w14:textId="77777777" w:rsidR="0041410C" w:rsidRPr="00855BCD" w:rsidRDefault="0041410C" w:rsidP="00B76A9D">
            <w:pPr>
              <w:pStyle w:val="afff6"/>
            </w:pPr>
            <w:r w:rsidRPr="00855BCD">
              <w:rPr>
                <w:rFonts w:hint="eastAsia"/>
              </w:rPr>
              <w:t>3</w:t>
            </w:r>
          </w:p>
        </w:tc>
        <w:tc>
          <w:tcPr>
            <w:tcW w:w="567" w:type="dxa"/>
          </w:tcPr>
          <w:p w14:paraId="0A75DB55" w14:textId="77777777" w:rsidR="0041410C" w:rsidRPr="00855BCD" w:rsidRDefault="0041410C" w:rsidP="00B76A9D">
            <w:pPr>
              <w:pStyle w:val="afff6"/>
            </w:pPr>
            <w:r w:rsidRPr="00855BCD">
              <w:rPr>
                <w:rFonts w:hint="eastAsia"/>
              </w:rPr>
              <w:t>3</w:t>
            </w:r>
          </w:p>
        </w:tc>
        <w:tc>
          <w:tcPr>
            <w:tcW w:w="567" w:type="dxa"/>
          </w:tcPr>
          <w:p w14:paraId="666C00C7" w14:textId="77777777" w:rsidR="0041410C" w:rsidRPr="00855BCD" w:rsidRDefault="0041410C" w:rsidP="00B76A9D">
            <w:pPr>
              <w:pStyle w:val="afff6"/>
            </w:pPr>
            <w:r w:rsidRPr="00855BCD">
              <w:rPr>
                <w:rFonts w:hint="eastAsia"/>
              </w:rPr>
              <w:t>2</w:t>
            </w:r>
          </w:p>
        </w:tc>
        <w:tc>
          <w:tcPr>
            <w:tcW w:w="567" w:type="dxa"/>
          </w:tcPr>
          <w:p w14:paraId="5866B546" w14:textId="77777777" w:rsidR="0041410C" w:rsidRPr="00855BCD" w:rsidRDefault="0041410C" w:rsidP="00B76A9D">
            <w:pPr>
              <w:pStyle w:val="afff6"/>
            </w:pPr>
            <w:r w:rsidRPr="00855BCD">
              <w:rPr>
                <w:rFonts w:hint="eastAsia"/>
              </w:rPr>
              <w:t>3</w:t>
            </w:r>
          </w:p>
        </w:tc>
        <w:tc>
          <w:tcPr>
            <w:tcW w:w="1276" w:type="dxa"/>
          </w:tcPr>
          <w:p w14:paraId="7745163E" w14:textId="77777777" w:rsidR="0041410C" w:rsidRPr="00855BCD" w:rsidRDefault="0041410C" w:rsidP="00B76A9D">
            <w:pPr>
              <w:pStyle w:val="afff6"/>
            </w:pPr>
            <w:r>
              <w:rPr>
                <w:rFonts w:hint="eastAsia"/>
              </w:rPr>
              <w:t>3</w:t>
            </w:r>
          </w:p>
        </w:tc>
        <w:tc>
          <w:tcPr>
            <w:tcW w:w="1701" w:type="dxa"/>
          </w:tcPr>
          <w:p w14:paraId="3073443B" w14:textId="77777777" w:rsidR="0041410C" w:rsidRPr="00855BCD" w:rsidRDefault="0041410C" w:rsidP="00B76A9D">
            <w:pPr>
              <w:pStyle w:val="afff6"/>
            </w:pPr>
            <w:r>
              <w:rPr>
                <w:rFonts w:hint="eastAsia"/>
              </w:rPr>
              <w:t>9</w:t>
            </w:r>
          </w:p>
        </w:tc>
      </w:tr>
      <w:tr w:rsidR="0090655B" w:rsidRPr="00855BCD" w14:paraId="7262A066" w14:textId="77777777">
        <w:tc>
          <w:tcPr>
            <w:tcW w:w="426" w:type="dxa"/>
          </w:tcPr>
          <w:p w14:paraId="09520759" w14:textId="77777777" w:rsidR="0041410C" w:rsidRPr="00855BCD" w:rsidRDefault="0041410C" w:rsidP="00B76A9D">
            <w:pPr>
              <w:pStyle w:val="afff6"/>
            </w:pPr>
            <w:r w:rsidRPr="00855BCD">
              <w:rPr>
                <w:rFonts w:hint="eastAsia"/>
              </w:rPr>
              <w:t>経理</w:t>
            </w:r>
          </w:p>
        </w:tc>
        <w:tc>
          <w:tcPr>
            <w:tcW w:w="1134" w:type="dxa"/>
          </w:tcPr>
          <w:p w14:paraId="2AF094F6" w14:textId="77777777" w:rsidR="0041410C" w:rsidRPr="00855BCD" w:rsidRDefault="0041410C" w:rsidP="00B76A9D">
            <w:pPr>
              <w:pStyle w:val="afff6"/>
            </w:pPr>
            <w:r w:rsidRPr="00855BCD">
              <w:rPr>
                <w:rFonts w:hint="eastAsia"/>
              </w:rPr>
              <w:t>当社宛請求書</w:t>
            </w:r>
          </w:p>
        </w:tc>
        <w:tc>
          <w:tcPr>
            <w:tcW w:w="992" w:type="dxa"/>
          </w:tcPr>
          <w:p w14:paraId="6A8F5A9C" w14:textId="77777777" w:rsidR="0041410C" w:rsidRPr="00855BCD" w:rsidRDefault="0041410C" w:rsidP="00B76A9D">
            <w:pPr>
              <w:pStyle w:val="afff6"/>
            </w:pPr>
            <w:r w:rsidRPr="00855BCD">
              <w:rPr>
                <w:rFonts w:hint="eastAsia"/>
              </w:rPr>
              <w:t>過去3年分</w:t>
            </w:r>
          </w:p>
        </w:tc>
        <w:tc>
          <w:tcPr>
            <w:tcW w:w="992" w:type="dxa"/>
          </w:tcPr>
          <w:p w14:paraId="18940A2F" w14:textId="77777777" w:rsidR="0041410C" w:rsidRPr="00855BCD" w:rsidRDefault="0041410C" w:rsidP="00B76A9D">
            <w:pPr>
              <w:pStyle w:val="afff6"/>
            </w:pPr>
            <w:r w:rsidRPr="00855BCD">
              <w:rPr>
                <w:rFonts w:hint="eastAsia"/>
              </w:rPr>
              <w:t>経理部</w:t>
            </w:r>
          </w:p>
        </w:tc>
        <w:tc>
          <w:tcPr>
            <w:tcW w:w="1701" w:type="dxa"/>
            <w:tcBorders>
              <w:right w:val="doubleWave" w:sz="6" w:space="0" w:color="auto"/>
            </w:tcBorders>
          </w:tcPr>
          <w:p w14:paraId="02577C0D" w14:textId="77777777" w:rsidR="0041410C" w:rsidRPr="00855BCD" w:rsidRDefault="0041410C" w:rsidP="00B76A9D">
            <w:pPr>
              <w:pStyle w:val="afff6"/>
            </w:pPr>
            <w:r w:rsidRPr="00855BCD">
              <w:rPr>
                <w:rFonts w:hint="eastAsia"/>
              </w:rPr>
              <w:t>経理部長</w:t>
            </w:r>
          </w:p>
        </w:tc>
        <w:tc>
          <w:tcPr>
            <w:tcW w:w="567" w:type="dxa"/>
            <w:tcBorders>
              <w:left w:val="doubleWave" w:sz="6" w:space="0" w:color="auto"/>
            </w:tcBorders>
          </w:tcPr>
          <w:p w14:paraId="713EC36E" w14:textId="77777777" w:rsidR="0041410C" w:rsidRPr="00855BCD" w:rsidRDefault="0041410C" w:rsidP="00B76A9D">
            <w:pPr>
              <w:pStyle w:val="afff6"/>
            </w:pPr>
            <w:r w:rsidRPr="00855BCD">
              <w:rPr>
                <w:rFonts w:hint="eastAsia"/>
              </w:rPr>
              <w:t>3</w:t>
            </w:r>
          </w:p>
        </w:tc>
        <w:tc>
          <w:tcPr>
            <w:tcW w:w="567" w:type="dxa"/>
          </w:tcPr>
          <w:p w14:paraId="0FDC4276" w14:textId="77777777" w:rsidR="0041410C" w:rsidRPr="00855BCD" w:rsidRDefault="0041410C" w:rsidP="00B76A9D">
            <w:pPr>
              <w:pStyle w:val="afff6"/>
            </w:pPr>
            <w:r w:rsidRPr="00855BCD">
              <w:rPr>
                <w:rFonts w:hint="eastAsia"/>
              </w:rPr>
              <w:t>3</w:t>
            </w:r>
          </w:p>
        </w:tc>
        <w:tc>
          <w:tcPr>
            <w:tcW w:w="567" w:type="dxa"/>
          </w:tcPr>
          <w:p w14:paraId="0FEE57DA" w14:textId="77777777" w:rsidR="0041410C" w:rsidRPr="00855BCD" w:rsidRDefault="0041410C" w:rsidP="00B76A9D">
            <w:pPr>
              <w:pStyle w:val="afff6"/>
            </w:pPr>
            <w:r w:rsidRPr="00855BCD">
              <w:rPr>
                <w:rFonts w:hint="eastAsia"/>
              </w:rPr>
              <w:t>2</w:t>
            </w:r>
          </w:p>
        </w:tc>
        <w:tc>
          <w:tcPr>
            <w:tcW w:w="567" w:type="dxa"/>
          </w:tcPr>
          <w:p w14:paraId="45ACF566" w14:textId="77777777" w:rsidR="0041410C" w:rsidRPr="00855BCD" w:rsidRDefault="0041410C" w:rsidP="00B76A9D">
            <w:pPr>
              <w:pStyle w:val="afff6"/>
            </w:pPr>
            <w:r w:rsidRPr="00855BCD">
              <w:rPr>
                <w:rFonts w:hint="eastAsia"/>
              </w:rPr>
              <w:t>3</w:t>
            </w:r>
          </w:p>
        </w:tc>
        <w:tc>
          <w:tcPr>
            <w:tcW w:w="1276" w:type="dxa"/>
          </w:tcPr>
          <w:p w14:paraId="174F3488" w14:textId="77777777" w:rsidR="0041410C" w:rsidRPr="00855BCD" w:rsidRDefault="0041410C" w:rsidP="00B76A9D">
            <w:pPr>
              <w:pStyle w:val="afff6"/>
            </w:pPr>
            <w:r>
              <w:rPr>
                <w:rFonts w:hint="eastAsia"/>
              </w:rPr>
              <w:t>2</w:t>
            </w:r>
          </w:p>
        </w:tc>
        <w:tc>
          <w:tcPr>
            <w:tcW w:w="1701" w:type="dxa"/>
          </w:tcPr>
          <w:p w14:paraId="549EFD27" w14:textId="77777777" w:rsidR="0041410C" w:rsidRPr="00855BCD" w:rsidRDefault="0041410C" w:rsidP="00B76A9D">
            <w:pPr>
              <w:pStyle w:val="afff6"/>
            </w:pPr>
            <w:r>
              <w:rPr>
                <w:rFonts w:hint="eastAsia"/>
              </w:rPr>
              <w:t>6</w:t>
            </w:r>
          </w:p>
        </w:tc>
      </w:tr>
      <w:tr w:rsidR="0090655B" w:rsidRPr="00855BCD" w14:paraId="34A0B63E" w14:textId="77777777">
        <w:tc>
          <w:tcPr>
            <w:tcW w:w="426" w:type="dxa"/>
          </w:tcPr>
          <w:p w14:paraId="4CB06416" w14:textId="77777777" w:rsidR="0041410C" w:rsidRPr="00855BCD" w:rsidRDefault="0041410C" w:rsidP="00B76A9D">
            <w:pPr>
              <w:pStyle w:val="afff6"/>
            </w:pPr>
            <w:r w:rsidRPr="00855BCD">
              <w:rPr>
                <w:rFonts w:hint="eastAsia"/>
              </w:rPr>
              <w:t>営業</w:t>
            </w:r>
          </w:p>
        </w:tc>
        <w:tc>
          <w:tcPr>
            <w:tcW w:w="1134" w:type="dxa"/>
          </w:tcPr>
          <w:p w14:paraId="25FC83B9" w14:textId="77777777" w:rsidR="0041410C" w:rsidRPr="00855BCD" w:rsidRDefault="0041410C" w:rsidP="00B76A9D">
            <w:pPr>
              <w:pStyle w:val="afff6"/>
            </w:pPr>
            <w:r w:rsidRPr="00855BCD">
              <w:rPr>
                <w:rFonts w:hint="eastAsia"/>
              </w:rPr>
              <w:t>顧客リスト</w:t>
            </w:r>
          </w:p>
        </w:tc>
        <w:tc>
          <w:tcPr>
            <w:tcW w:w="992" w:type="dxa"/>
          </w:tcPr>
          <w:p w14:paraId="635620FA" w14:textId="77777777" w:rsidR="0041410C" w:rsidRPr="00855BCD" w:rsidRDefault="0041410C" w:rsidP="00B76A9D">
            <w:pPr>
              <w:pStyle w:val="afff6"/>
            </w:pPr>
            <w:r w:rsidRPr="00855BCD">
              <w:rPr>
                <w:rFonts w:hint="eastAsia"/>
              </w:rPr>
              <w:t>得意先</w:t>
            </w:r>
          </w:p>
        </w:tc>
        <w:tc>
          <w:tcPr>
            <w:tcW w:w="992" w:type="dxa"/>
          </w:tcPr>
          <w:p w14:paraId="7A3C0FAD" w14:textId="77777777" w:rsidR="0041410C" w:rsidRPr="00855BCD" w:rsidRDefault="0041410C" w:rsidP="00B76A9D">
            <w:pPr>
              <w:pStyle w:val="afff6"/>
            </w:pPr>
            <w:r w:rsidRPr="00855BCD">
              <w:rPr>
                <w:rFonts w:hint="eastAsia"/>
              </w:rPr>
              <w:t>営業部</w:t>
            </w:r>
          </w:p>
        </w:tc>
        <w:tc>
          <w:tcPr>
            <w:tcW w:w="1701" w:type="dxa"/>
            <w:tcBorders>
              <w:right w:val="doubleWave" w:sz="6" w:space="0" w:color="auto"/>
            </w:tcBorders>
          </w:tcPr>
          <w:p w14:paraId="6D325F86" w14:textId="77777777" w:rsidR="0041410C" w:rsidRPr="00855BCD" w:rsidRDefault="0041410C" w:rsidP="00B76A9D">
            <w:pPr>
              <w:pStyle w:val="afff6"/>
            </w:pPr>
            <w:r w:rsidRPr="00855BCD">
              <w:rPr>
                <w:rFonts w:hint="eastAsia"/>
              </w:rPr>
              <w:t>営業部長</w:t>
            </w:r>
          </w:p>
        </w:tc>
        <w:tc>
          <w:tcPr>
            <w:tcW w:w="567" w:type="dxa"/>
            <w:tcBorders>
              <w:left w:val="doubleWave" w:sz="6" w:space="0" w:color="auto"/>
            </w:tcBorders>
          </w:tcPr>
          <w:p w14:paraId="4087854D" w14:textId="77777777" w:rsidR="0041410C" w:rsidRPr="00855BCD" w:rsidRDefault="0041410C" w:rsidP="00B76A9D">
            <w:pPr>
              <w:pStyle w:val="afff6"/>
            </w:pPr>
            <w:r w:rsidRPr="00855BCD">
              <w:rPr>
                <w:rFonts w:hint="eastAsia"/>
              </w:rPr>
              <w:t>3</w:t>
            </w:r>
          </w:p>
        </w:tc>
        <w:tc>
          <w:tcPr>
            <w:tcW w:w="567" w:type="dxa"/>
          </w:tcPr>
          <w:p w14:paraId="2A11AAEC" w14:textId="77777777" w:rsidR="0041410C" w:rsidRPr="00855BCD" w:rsidRDefault="0041410C" w:rsidP="00B76A9D">
            <w:pPr>
              <w:pStyle w:val="afff6"/>
            </w:pPr>
            <w:r w:rsidRPr="00855BCD">
              <w:rPr>
                <w:rFonts w:hint="eastAsia"/>
              </w:rPr>
              <w:t>3</w:t>
            </w:r>
          </w:p>
        </w:tc>
        <w:tc>
          <w:tcPr>
            <w:tcW w:w="567" w:type="dxa"/>
          </w:tcPr>
          <w:p w14:paraId="02D6F24F" w14:textId="77777777" w:rsidR="0041410C" w:rsidRPr="00855BCD" w:rsidRDefault="0041410C" w:rsidP="00B76A9D">
            <w:pPr>
              <w:pStyle w:val="afff6"/>
            </w:pPr>
            <w:r w:rsidRPr="00855BCD">
              <w:rPr>
                <w:rFonts w:hint="eastAsia"/>
              </w:rPr>
              <w:t>3</w:t>
            </w:r>
          </w:p>
        </w:tc>
        <w:tc>
          <w:tcPr>
            <w:tcW w:w="567" w:type="dxa"/>
          </w:tcPr>
          <w:p w14:paraId="0B1A7A9F" w14:textId="77777777" w:rsidR="0041410C" w:rsidRPr="00855BCD" w:rsidRDefault="0041410C" w:rsidP="00B76A9D">
            <w:pPr>
              <w:pStyle w:val="afff6"/>
            </w:pPr>
            <w:r w:rsidRPr="00855BCD">
              <w:rPr>
                <w:rFonts w:hint="eastAsia"/>
              </w:rPr>
              <w:t>3</w:t>
            </w:r>
          </w:p>
        </w:tc>
        <w:tc>
          <w:tcPr>
            <w:tcW w:w="1276" w:type="dxa"/>
          </w:tcPr>
          <w:p w14:paraId="11DEE8E7" w14:textId="77777777" w:rsidR="0041410C" w:rsidRPr="00855BCD" w:rsidRDefault="0041410C" w:rsidP="00B76A9D">
            <w:pPr>
              <w:pStyle w:val="afff6"/>
            </w:pPr>
            <w:r>
              <w:rPr>
                <w:rFonts w:hint="eastAsia"/>
              </w:rPr>
              <w:t>2</w:t>
            </w:r>
          </w:p>
        </w:tc>
        <w:tc>
          <w:tcPr>
            <w:tcW w:w="1701" w:type="dxa"/>
          </w:tcPr>
          <w:p w14:paraId="2F99A6CC" w14:textId="77777777" w:rsidR="0041410C" w:rsidRPr="00855BCD" w:rsidRDefault="0041410C" w:rsidP="00B76A9D">
            <w:pPr>
              <w:pStyle w:val="afff6"/>
            </w:pPr>
            <w:r>
              <w:rPr>
                <w:rFonts w:hint="eastAsia"/>
              </w:rPr>
              <w:t>6</w:t>
            </w:r>
          </w:p>
        </w:tc>
      </w:tr>
    </w:tbl>
    <w:p w14:paraId="147C275B" w14:textId="77777777" w:rsidR="0041410C" w:rsidRDefault="0041410C">
      <w:pPr>
        <w:pStyle w:val="aff4"/>
      </w:pPr>
    </w:p>
    <w:p w14:paraId="79FE7A13" w14:textId="77777777" w:rsidR="0041410C" w:rsidRPr="00855BCD" w:rsidRDefault="0041410C">
      <w:pPr>
        <w:pStyle w:val="aff4"/>
      </w:pPr>
      <w:bookmarkStart w:id="594" w:name="■リスク評価9ー2"/>
      <w:r w:rsidRPr="00855BCD">
        <w:rPr>
          <w:rFonts w:hint="eastAsia"/>
        </w:rPr>
        <w:t>リスク評価</w:t>
      </w:r>
      <w:bookmarkEnd w:id="594"/>
      <w:r w:rsidRPr="00855BCD">
        <w:rPr>
          <w:rFonts w:hint="eastAsia"/>
        </w:rPr>
        <w:t>（例）</w:t>
      </w:r>
    </w:p>
    <w:p w14:paraId="329E334F" w14:textId="77777777" w:rsidR="0041410C" w:rsidRPr="00855BCD" w:rsidRDefault="0041410C">
      <w:r w:rsidRPr="00855BCD">
        <w:rPr>
          <w:rFonts w:hint="eastAsia"/>
        </w:rPr>
        <w:t>リスクレベルをもとに、必要なリスク対応を検討します。今回は、例としてリスク低減や回避を選択します。</w:t>
      </w:r>
    </w:p>
    <w:tbl>
      <w:tblPr>
        <w:tblStyle w:val="a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395"/>
        <w:gridCol w:w="8041"/>
      </w:tblGrid>
      <w:tr w:rsidR="0041410C" w14:paraId="7EC01850" w14:textId="77777777">
        <w:tc>
          <w:tcPr>
            <w:tcW w:w="2395" w:type="dxa"/>
            <w:shd w:val="clear" w:color="auto" w:fill="F2F2F2" w:themeFill="background1" w:themeFillShade="F2"/>
          </w:tcPr>
          <w:p w14:paraId="7A233E6E" w14:textId="77777777" w:rsidR="0041410C" w:rsidRPr="00855BCD" w:rsidRDefault="0041410C">
            <w:pPr>
              <w:pStyle w:val="afff8"/>
            </w:pPr>
            <w:r w:rsidRPr="00855BCD">
              <w:rPr>
                <w:rFonts w:hint="eastAsia"/>
              </w:rPr>
              <w:t>リスク低減</w:t>
            </w:r>
          </w:p>
        </w:tc>
        <w:tc>
          <w:tcPr>
            <w:tcW w:w="8041" w:type="dxa"/>
          </w:tcPr>
          <w:p w14:paraId="351EEEE8" w14:textId="77777777" w:rsidR="0041410C" w:rsidRDefault="0041410C" w:rsidP="00B76A9D">
            <w:pPr>
              <w:pStyle w:val="afff6"/>
            </w:pPr>
            <w:r w:rsidRPr="00855BCD">
              <w:rPr>
                <w:rFonts w:hint="eastAsia"/>
              </w:rPr>
              <w:t>セキュリティ対策（管理策）を採用することによって、リスクの発生確率を低くしたり、リスクが顕在化したときの影響の大きさを小さくしたりすること</w:t>
            </w:r>
          </w:p>
        </w:tc>
      </w:tr>
      <w:tr w:rsidR="0041410C" w14:paraId="21EA234E" w14:textId="77777777">
        <w:tc>
          <w:tcPr>
            <w:tcW w:w="2395" w:type="dxa"/>
            <w:shd w:val="clear" w:color="auto" w:fill="F2F2F2" w:themeFill="background1" w:themeFillShade="F2"/>
          </w:tcPr>
          <w:p w14:paraId="2A71B3B1" w14:textId="77777777" w:rsidR="0041410C" w:rsidRPr="00855BCD" w:rsidRDefault="0041410C">
            <w:pPr>
              <w:pStyle w:val="afff8"/>
            </w:pPr>
            <w:r w:rsidRPr="00855BCD">
              <w:rPr>
                <w:rFonts w:hint="eastAsia"/>
              </w:rPr>
              <w:t>リスク移転</w:t>
            </w:r>
          </w:p>
        </w:tc>
        <w:tc>
          <w:tcPr>
            <w:tcW w:w="8041" w:type="dxa"/>
          </w:tcPr>
          <w:p w14:paraId="6707663D" w14:textId="77777777" w:rsidR="0041410C" w:rsidRPr="00855BCD" w:rsidRDefault="0041410C" w:rsidP="00B76A9D">
            <w:pPr>
              <w:pStyle w:val="afff6"/>
            </w:pPr>
            <w:r w:rsidRPr="00855BCD">
              <w:rPr>
                <w:rFonts w:hint="eastAsia"/>
              </w:rPr>
              <w:t>リスクを他者に移して、自分たちの責任範囲外にしたり、リスクが顕在化したときの損失を他者に引き受けさせたりすること</w:t>
            </w:r>
          </w:p>
        </w:tc>
      </w:tr>
      <w:tr w:rsidR="0041410C" w14:paraId="3ED4E6A9" w14:textId="77777777">
        <w:tc>
          <w:tcPr>
            <w:tcW w:w="2395" w:type="dxa"/>
            <w:shd w:val="clear" w:color="auto" w:fill="F2F2F2" w:themeFill="background1" w:themeFillShade="F2"/>
          </w:tcPr>
          <w:p w14:paraId="2E592574" w14:textId="77777777" w:rsidR="0041410C" w:rsidRPr="00855BCD" w:rsidRDefault="0041410C">
            <w:pPr>
              <w:pStyle w:val="afff8"/>
            </w:pPr>
            <w:r w:rsidRPr="00855BCD">
              <w:rPr>
                <w:rFonts w:hint="eastAsia"/>
              </w:rPr>
              <w:t>リスク回避</w:t>
            </w:r>
          </w:p>
        </w:tc>
        <w:tc>
          <w:tcPr>
            <w:tcW w:w="8041" w:type="dxa"/>
          </w:tcPr>
          <w:p w14:paraId="2CFE9CDF" w14:textId="77777777" w:rsidR="0041410C" w:rsidRPr="00855BCD" w:rsidRDefault="0041410C" w:rsidP="00B76A9D">
            <w:pPr>
              <w:pStyle w:val="afff6"/>
            </w:pPr>
            <w:r w:rsidRPr="00855BCD">
              <w:rPr>
                <w:rFonts w:hint="eastAsia"/>
              </w:rPr>
              <w:t>リスクが発生する可能性のある環境を排除するなど、リスクそのものをなくそうとすること</w:t>
            </w:r>
          </w:p>
        </w:tc>
      </w:tr>
      <w:tr w:rsidR="0041410C" w14:paraId="67A3A448" w14:textId="77777777">
        <w:tc>
          <w:tcPr>
            <w:tcW w:w="2395" w:type="dxa"/>
            <w:shd w:val="clear" w:color="auto" w:fill="F2F2F2" w:themeFill="background1" w:themeFillShade="F2"/>
          </w:tcPr>
          <w:p w14:paraId="08A1BE76" w14:textId="77777777" w:rsidR="0041410C" w:rsidRPr="00855BCD" w:rsidRDefault="0041410C">
            <w:pPr>
              <w:pStyle w:val="afff8"/>
            </w:pPr>
            <w:r w:rsidRPr="00855BCD">
              <w:rPr>
                <w:rFonts w:hint="eastAsia"/>
              </w:rPr>
              <w:t>リスク受容（保有）</w:t>
            </w:r>
          </w:p>
        </w:tc>
        <w:tc>
          <w:tcPr>
            <w:tcW w:w="8041" w:type="dxa"/>
          </w:tcPr>
          <w:p w14:paraId="401458E8" w14:textId="77777777" w:rsidR="0041410C" w:rsidRPr="00855BCD" w:rsidRDefault="0041410C" w:rsidP="00B76A9D">
            <w:pPr>
              <w:pStyle w:val="afff6"/>
            </w:pPr>
            <w:r>
              <w:rPr>
                <w:rFonts w:hint="eastAsia"/>
              </w:rPr>
              <w:t>セキュリティ</w:t>
            </w:r>
            <w:r w:rsidRPr="00855BCD">
              <w:rPr>
                <w:rFonts w:hint="eastAsia"/>
              </w:rPr>
              <w:t>対策を行わずにリスクを受け入れるということ</w:t>
            </w:r>
          </w:p>
        </w:tc>
      </w:tr>
    </w:tbl>
    <w:p w14:paraId="01377B8E" w14:textId="1B5573A0" w:rsidR="0041410C" w:rsidRPr="00045E7E" w:rsidRDefault="0041410C" w:rsidP="00A25C79">
      <w:pPr>
        <w:pStyle w:val="aff4"/>
        <w:ind w:firstLineChars="0" w:firstLine="0"/>
      </w:pPr>
      <w:r>
        <w:rPr>
          <w:noProof/>
        </w:rPr>
        <w:drawing>
          <wp:anchor distT="0" distB="0" distL="114300" distR="114300" simplePos="0" relativeHeight="251656333" behindDoc="0" locked="0" layoutInCell="1" allowOverlap="1" wp14:anchorId="0FCE7CFD" wp14:editId="6CE05C31">
            <wp:simplePos x="0" y="0"/>
            <wp:positionH relativeFrom="margin">
              <wp:align>center</wp:align>
            </wp:positionH>
            <wp:positionV relativeFrom="paragraph">
              <wp:posOffset>113928</wp:posOffset>
            </wp:positionV>
            <wp:extent cx="5614670" cy="713105"/>
            <wp:effectExtent l="0" t="0" r="0" b="0"/>
            <wp:wrapTopAndBottom/>
            <wp:docPr id="15517277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14670" cy="713105"/>
                    </a:xfrm>
                    <a:prstGeom prst="rect">
                      <a:avLst/>
                    </a:prstGeom>
                    <a:noFill/>
                    <a:ln>
                      <a:noFill/>
                    </a:ln>
                  </pic:spPr>
                </pic:pic>
              </a:graphicData>
            </a:graphic>
          </wp:anchor>
        </w:drawing>
      </w:r>
      <w:r w:rsidRPr="00045E7E">
        <w:rPr>
          <w:rFonts w:hint="eastAsia"/>
        </w:rPr>
        <w:t>対策基準の策定（例）</w:t>
      </w:r>
    </w:p>
    <w:p w14:paraId="488B9887" w14:textId="6106EC87" w:rsidR="0041410C" w:rsidRDefault="007E354B">
      <w:hyperlink w:anchor="■リスク評価" w:history="1">
        <w:r w:rsidR="0041410C" w:rsidRPr="00756CE2">
          <w:rPr>
            <w:rStyle w:val="a7"/>
            <w:rFonts w:hint="eastAsia"/>
          </w:rPr>
          <w:t>リスク評価</w:t>
        </w:r>
      </w:hyperlink>
      <w:r w:rsidR="0041410C" w:rsidRPr="00045E7E">
        <w:rPr>
          <w:rFonts w:hint="eastAsia"/>
        </w:rPr>
        <w:t>の結果を参考に対策基準を策定します。今回の例では、リスク低減や回避に関する対策基準を決定しています。対策基準の例は以下の通りです。</w:t>
      </w:r>
    </w:p>
    <w:tbl>
      <w:tblPr>
        <w:tblStyle w:val="aa"/>
        <w:tblW w:w="0" w:type="auto"/>
        <w:tblLook w:val="04A0" w:firstRow="1" w:lastRow="0" w:firstColumn="1" w:lastColumn="0" w:noHBand="0" w:noVBand="1"/>
      </w:tblPr>
      <w:tblGrid>
        <w:gridCol w:w="10456"/>
      </w:tblGrid>
      <w:tr w:rsidR="0041410C" w14:paraId="4D9E247C" w14:textId="77777777" w:rsidTr="005862E7">
        <w:tc>
          <w:tcPr>
            <w:tcW w:w="10456" w:type="dxa"/>
            <w:shd w:val="clear" w:color="auto" w:fill="215E99" w:themeFill="text2" w:themeFillTint="BF"/>
          </w:tcPr>
          <w:p w14:paraId="2E6757C0" w14:textId="77777777" w:rsidR="0041410C" w:rsidRPr="00045E7E" w:rsidRDefault="0041410C">
            <w:pPr>
              <w:pStyle w:val="aff0"/>
            </w:pPr>
            <w:r w:rsidRPr="00045E7E">
              <w:rPr>
                <w:rFonts w:hint="eastAsia"/>
              </w:rPr>
              <w:t>対策基準（例）</w:t>
            </w:r>
          </w:p>
        </w:tc>
      </w:tr>
      <w:tr w:rsidR="0041410C" w14:paraId="27A9FD66" w14:textId="77777777" w:rsidTr="005862E7">
        <w:tc>
          <w:tcPr>
            <w:tcW w:w="10456" w:type="dxa"/>
          </w:tcPr>
          <w:p w14:paraId="46EA8AAE" w14:textId="77777777" w:rsidR="0041410C" w:rsidRDefault="0041410C" w:rsidP="00892C01">
            <w:pPr>
              <w:pStyle w:val="afff6"/>
              <w:numPr>
                <w:ilvl w:val="0"/>
                <w:numId w:val="569"/>
              </w:numPr>
            </w:pPr>
            <w:r w:rsidRPr="00045E7E">
              <w:rPr>
                <w:rFonts w:hint="eastAsia"/>
              </w:rPr>
              <w:t>社内の機密情報に関する社内</w:t>
            </w:r>
            <w:r>
              <w:rPr>
                <w:rFonts w:hint="eastAsia"/>
              </w:rPr>
              <w:t>規程</w:t>
            </w:r>
            <w:r w:rsidRPr="00045E7E">
              <w:rPr>
                <w:rFonts w:hint="eastAsia"/>
              </w:rPr>
              <w:t>の策定</w:t>
            </w:r>
          </w:p>
          <w:p w14:paraId="2ED702B0" w14:textId="77777777" w:rsidR="0041410C" w:rsidRDefault="0041410C" w:rsidP="00892C01">
            <w:pPr>
              <w:pStyle w:val="afff6"/>
              <w:numPr>
                <w:ilvl w:val="0"/>
                <w:numId w:val="569"/>
              </w:numPr>
            </w:pPr>
            <w:r w:rsidRPr="00045E7E">
              <w:rPr>
                <w:rFonts w:hint="eastAsia"/>
              </w:rPr>
              <w:t>重要情報の管理、保護</w:t>
            </w:r>
          </w:p>
          <w:p w14:paraId="098EECBD" w14:textId="77777777" w:rsidR="0041410C" w:rsidRDefault="0041410C" w:rsidP="00892C01">
            <w:pPr>
              <w:pStyle w:val="afff6"/>
              <w:numPr>
                <w:ilvl w:val="0"/>
                <w:numId w:val="569"/>
              </w:numPr>
            </w:pPr>
            <w:r w:rsidRPr="00045E7E">
              <w:rPr>
                <w:rFonts w:hint="eastAsia"/>
              </w:rPr>
              <w:t>物理的管理の実施</w:t>
            </w:r>
          </w:p>
          <w:p w14:paraId="4B1CB71F" w14:textId="77777777" w:rsidR="0041410C" w:rsidRPr="00045E7E" w:rsidRDefault="0041410C" w:rsidP="00892C01">
            <w:pPr>
              <w:pStyle w:val="afff6"/>
              <w:numPr>
                <w:ilvl w:val="0"/>
                <w:numId w:val="569"/>
              </w:numPr>
            </w:pPr>
            <w:r w:rsidRPr="00045E7E">
              <w:rPr>
                <w:rFonts w:hint="eastAsia"/>
              </w:rPr>
              <w:t>従業員向け研修の実施</w:t>
            </w:r>
          </w:p>
        </w:tc>
      </w:tr>
    </w:tbl>
    <w:p w14:paraId="3F6B036D" w14:textId="77777777" w:rsidR="0041410C" w:rsidRPr="00C03281" w:rsidRDefault="0041410C"/>
    <w:p w14:paraId="076F507B" w14:textId="77777777" w:rsidR="0041410C" w:rsidRPr="00B77F48" w:rsidRDefault="0041410C">
      <w:pPr>
        <w:pStyle w:val="aff4"/>
      </w:pPr>
      <w:r w:rsidRPr="00B77F48">
        <w:rPr>
          <w:rFonts w:hint="eastAsia"/>
        </w:rPr>
        <w:t>実施手順の作成（例）</w:t>
      </w:r>
    </w:p>
    <w:p w14:paraId="546F3707" w14:textId="77777777" w:rsidR="0041410C" w:rsidRPr="00B77F48" w:rsidRDefault="0041410C">
      <w:r w:rsidRPr="00B77F48">
        <w:rPr>
          <w:rFonts w:hint="eastAsia"/>
        </w:rPr>
        <w:t>情報セキュリティ関連規程を参考に、実施手順を作成します。情報セキュリティ関連規程とは、情報セキュリティに関する社内規則の見本です。情報セキュリティ関連規程から、対策基準に合った規則を選択し、赤字の箇所を自社の状況に合わせて編集すること</w:t>
      </w:r>
      <w:r>
        <w:rPr>
          <w:rFonts w:hint="eastAsia"/>
        </w:rPr>
        <w:t>により</w:t>
      </w:r>
      <w:r w:rsidRPr="00B77F48">
        <w:rPr>
          <w:rFonts w:hint="eastAsia"/>
        </w:rPr>
        <w:t>、実施手順を作成します。</w:t>
      </w:r>
    </w:p>
    <w:tbl>
      <w:tblPr>
        <w:tblStyle w:val="aa"/>
        <w:tblW w:w="0" w:type="auto"/>
        <w:tblLook w:val="04A0" w:firstRow="1" w:lastRow="0" w:firstColumn="1" w:lastColumn="0" w:noHBand="0" w:noVBand="1"/>
      </w:tblPr>
      <w:tblGrid>
        <w:gridCol w:w="10456"/>
      </w:tblGrid>
      <w:tr w:rsidR="0041410C" w14:paraId="72A316F5" w14:textId="77777777" w:rsidTr="00A25C79">
        <w:tc>
          <w:tcPr>
            <w:tcW w:w="10456" w:type="dxa"/>
            <w:shd w:val="clear" w:color="auto" w:fill="215E99" w:themeFill="text2" w:themeFillTint="BF"/>
          </w:tcPr>
          <w:p w14:paraId="499EF829" w14:textId="77777777" w:rsidR="0041410C" w:rsidRPr="004C6B20" w:rsidRDefault="0041410C">
            <w:pPr>
              <w:pStyle w:val="aff0"/>
            </w:pPr>
            <w:r w:rsidRPr="004C6B20">
              <w:rPr>
                <w:rFonts w:hint="eastAsia"/>
              </w:rPr>
              <w:t>実施手順の作成（例）</w:t>
            </w:r>
          </w:p>
        </w:tc>
      </w:tr>
      <w:tr w:rsidR="0041410C" w14:paraId="7C68EF42" w14:textId="77777777" w:rsidTr="00A25C79">
        <w:tc>
          <w:tcPr>
            <w:tcW w:w="10456" w:type="dxa"/>
          </w:tcPr>
          <w:p w14:paraId="75B49B94" w14:textId="77777777" w:rsidR="0041410C" w:rsidRDefault="0041410C">
            <w:pPr>
              <w:pStyle w:val="afff8"/>
            </w:pPr>
            <w:r w:rsidRPr="00401AB8">
              <w:rPr>
                <w:rFonts w:hint="eastAsia"/>
              </w:rPr>
              <w:t>機密情報に関する社内</w:t>
            </w:r>
            <w:r>
              <w:rPr>
                <w:rFonts w:hint="eastAsia"/>
              </w:rPr>
              <w:t>規程</w:t>
            </w:r>
            <w:r w:rsidRPr="00401AB8">
              <w:rPr>
                <w:rFonts w:hint="eastAsia"/>
              </w:rPr>
              <w:t>の策定</w:t>
            </w:r>
          </w:p>
          <w:p w14:paraId="2CC1703B" w14:textId="77777777" w:rsidR="0041410C" w:rsidRDefault="0041410C" w:rsidP="00B76A9D">
            <w:pPr>
              <w:pStyle w:val="afff6"/>
            </w:pPr>
            <w:r w:rsidRPr="00401AB8">
              <w:rPr>
                <w:rFonts w:hint="eastAsia"/>
              </w:rPr>
              <w:t>（例）従業員の責務</w:t>
            </w:r>
          </w:p>
          <w:p w14:paraId="13FB5DD4" w14:textId="77777777" w:rsidR="0041410C" w:rsidRDefault="0041410C" w:rsidP="00B76A9D">
            <w:pPr>
              <w:pStyle w:val="afff6"/>
            </w:pPr>
            <w:r w:rsidRPr="00401AB8">
              <w:rPr>
                <w:rFonts w:hint="eastAsia"/>
              </w:rPr>
              <w:t>従業員は以下を遵守する</w:t>
            </w:r>
          </w:p>
          <w:p w14:paraId="2D4B520D" w14:textId="77777777" w:rsidR="0041410C" w:rsidRDefault="0041410C" w:rsidP="00892C01">
            <w:pPr>
              <w:pStyle w:val="afff6"/>
              <w:numPr>
                <w:ilvl w:val="0"/>
                <w:numId w:val="570"/>
              </w:numPr>
            </w:pPr>
            <w:r w:rsidRPr="00F64435">
              <w:rPr>
                <w:rFonts w:hint="eastAsia"/>
                <w:color w:val="FF0000"/>
              </w:rPr>
              <w:t>従業員</w:t>
            </w:r>
            <w:r w:rsidRPr="00401AB8">
              <w:rPr>
                <w:rFonts w:hint="eastAsia"/>
              </w:rPr>
              <w:t>は、当社が営業秘密として管理する情報およびその複製物の一切を許可されていない組織、人に提供してはならない。</w:t>
            </w:r>
          </w:p>
          <w:p w14:paraId="3D9793DD" w14:textId="77777777" w:rsidR="0041410C" w:rsidRDefault="0041410C" w:rsidP="00892C01">
            <w:pPr>
              <w:pStyle w:val="afff6"/>
              <w:numPr>
                <w:ilvl w:val="0"/>
                <w:numId w:val="570"/>
              </w:numPr>
            </w:pPr>
            <w:r w:rsidRPr="000D4924">
              <w:rPr>
                <w:rFonts w:hint="eastAsia"/>
                <w:color w:val="FF0000"/>
              </w:rPr>
              <w:t>従業員</w:t>
            </w:r>
            <w:r w:rsidRPr="00401AB8">
              <w:rPr>
                <w:rFonts w:hint="eastAsia"/>
              </w:rPr>
              <w:t>は、当社の情報セキュリティ方針および関連規程を遵守する。</w:t>
            </w:r>
            <w:r w:rsidRPr="000D4924">
              <w:rPr>
                <w:rFonts w:hint="eastAsia"/>
                <w:color w:val="FF0000"/>
              </w:rPr>
              <w:t>違反時の懲戒</w:t>
            </w:r>
            <w:r w:rsidRPr="00401AB8">
              <w:rPr>
                <w:rFonts w:hint="eastAsia"/>
              </w:rPr>
              <w:t>については、</w:t>
            </w:r>
            <w:r w:rsidRPr="000D4924">
              <w:rPr>
                <w:rFonts w:hint="eastAsia"/>
                <w:color w:val="FF0000"/>
              </w:rPr>
              <w:t>就業規則</w:t>
            </w:r>
            <w:r w:rsidRPr="00401AB8">
              <w:rPr>
                <w:rFonts w:hint="eastAsia"/>
              </w:rPr>
              <w:t>に準じる。</w:t>
            </w:r>
          </w:p>
          <w:p w14:paraId="7B1068A3" w14:textId="77777777" w:rsidR="0041410C" w:rsidRDefault="0041410C" w:rsidP="00892C01">
            <w:pPr>
              <w:pStyle w:val="afff6"/>
              <w:numPr>
                <w:ilvl w:val="0"/>
                <w:numId w:val="570"/>
              </w:numPr>
            </w:pPr>
            <w:r w:rsidRPr="000D4924">
              <w:rPr>
                <w:rFonts w:hint="eastAsia"/>
                <w:color w:val="FF0000"/>
              </w:rPr>
              <w:t>従業員</w:t>
            </w:r>
            <w:r w:rsidRPr="00401AB8">
              <w:rPr>
                <w:rFonts w:hint="eastAsia"/>
              </w:rPr>
              <w:t>は、在職中に交付された業務に関連する資料、個人情報、顧客・取引先から当社が交付を受けた資料またはそれらの複製物の一切を退職時に返還する。</w:t>
            </w:r>
          </w:p>
          <w:p w14:paraId="3F8B2FDF" w14:textId="77777777" w:rsidR="0041410C" w:rsidRPr="00401AB8" w:rsidRDefault="0041410C" w:rsidP="00892C01">
            <w:pPr>
              <w:pStyle w:val="afff6"/>
              <w:numPr>
                <w:ilvl w:val="0"/>
                <w:numId w:val="570"/>
              </w:numPr>
            </w:pPr>
            <w:r w:rsidRPr="000D4924">
              <w:rPr>
                <w:rFonts w:hint="eastAsia"/>
                <w:color w:val="FF0000"/>
              </w:rPr>
              <w:t>従業員</w:t>
            </w:r>
            <w:r w:rsidRPr="00401AB8">
              <w:rPr>
                <w:rFonts w:hint="eastAsia"/>
              </w:rPr>
              <w:t>は、在職中に知り得た当社の営業秘密または業務遂行上知り得た</w:t>
            </w:r>
            <w:r w:rsidRPr="000D4924">
              <w:rPr>
                <w:rFonts w:hint="eastAsia"/>
                <w:color w:val="FF0000"/>
              </w:rPr>
              <w:t>技術的機密</w:t>
            </w:r>
            <w:r w:rsidRPr="00401AB8">
              <w:rPr>
                <w:rFonts w:hint="eastAsia"/>
              </w:rPr>
              <w:t>を利用して、競合的あるいは競業的行為を行ってはならない。</w:t>
            </w:r>
          </w:p>
          <w:p w14:paraId="59B86530" w14:textId="77777777" w:rsidR="0041410C" w:rsidRDefault="0041410C">
            <w:pPr>
              <w:pStyle w:val="afff8"/>
            </w:pPr>
            <w:r w:rsidRPr="004C6B20">
              <w:rPr>
                <w:rFonts w:hint="eastAsia"/>
              </w:rPr>
              <w:t>重要情報の管理、保護</w:t>
            </w:r>
          </w:p>
          <w:p w14:paraId="120EC0DA" w14:textId="77777777" w:rsidR="0041410C" w:rsidRDefault="0041410C" w:rsidP="00B76A9D">
            <w:pPr>
              <w:pStyle w:val="afff6"/>
            </w:pPr>
            <w:r w:rsidRPr="004C6B20">
              <w:rPr>
                <w:rFonts w:hint="eastAsia"/>
              </w:rPr>
              <w:t>（例）利用者アカウントの管理</w:t>
            </w:r>
          </w:p>
          <w:p w14:paraId="5B091993" w14:textId="77777777" w:rsidR="0041410C" w:rsidRDefault="0041410C" w:rsidP="00B76A9D">
            <w:pPr>
              <w:pStyle w:val="afff6"/>
            </w:pPr>
            <w:r w:rsidRPr="004C6B20">
              <w:rPr>
                <w:rFonts w:hint="eastAsia"/>
              </w:rPr>
              <w:t>利用者の認証に用いるアカウントが不要になる場合、</w:t>
            </w:r>
            <w:r w:rsidRPr="002570BB">
              <w:rPr>
                <w:rFonts w:hint="eastAsia"/>
                <w:color w:val="FF0000"/>
              </w:rPr>
              <w:t>システム管理者</w:t>
            </w:r>
            <w:r w:rsidRPr="004C6B20">
              <w:rPr>
                <w:rFonts w:hint="eastAsia"/>
              </w:rPr>
              <w:t>は、当該アカウントの削除または無効化を</w:t>
            </w:r>
            <w:r>
              <w:rPr>
                <w:rFonts w:hint="eastAsia"/>
              </w:rPr>
              <w:t>、</w:t>
            </w:r>
            <w:r w:rsidRPr="002570BB">
              <w:rPr>
                <w:rFonts w:hint="eastAsia"/>
                <w:color w:val="FF0000"/>
              </w:rPr>
              <w:t>当該アカウントが不要になった日の翌日までに</w:t>
            </w:r>
            <w:r w:rsidRPr="004C6B20">
              <w:rPr>
                <w:rFonts w:hint="eastAsia"/>
              </w:rPr>
              <w:t>実施する。</w:t>
            </w:r>
          </w:p>
          <w:p w14:paraId="072706F4" w14:textId="77777777" w:rsidR="0041410C" w:rsidRPr="008F1786" w:rsidRDefault="0041410C">
            <w:pPr>
              <w:pStyle w:val="afff8"/>
            </w:pPr>
            <w:r w:rsidRPr="004C6B20">
              <w:rPr>
                <w:rFonts w:hint="eastAsia"/>
              </w:rPr>
              <w:t>物理的管理の実施</w:t>
            </w:r>
          </w:p>
          <w:p w14:paraId="7F427D5A" w14:textId="77777777" w:rsidR="0041410C" w:rsidRDefault="0041410C" w:rsidP="00B76A9D">
            <w:pPr>
              <w:pStyle w:val="afff6"/>
            </w:pPr>
            <w:r w:rsidRPr="004C6B20">
              <w:rPr>
                <w:rFonts w:hint="eastAsia"/>
              </w:rPr>
              <w:t>（例）情報資産の社外持ち出し管理</w:t>
            </w:r>
          </w:p>
          <w:p w14:paraId="34CFE72C" w14:textId="77777777" w:rsidR="0041410C" w:rsidRDefault="0041410C" w:rsidP="00B76A9D">
            <w:pPr>
              <w:pStyle w:val="afff6"/>
            </w:pPr>
            <w:r w:rsidRPr="004C6B20">
              <w:rPr>
                <w:rFonts w:hint="eastAsia"/>
              </w:rPr>
              <w:t>情報資産を社外に持ち出す場合には、以下を実施する。</w:t>
            </w:r>
          </w:p>
          <w:p w14:paraId="26E45808" w14:textId="77777777" w:rsidR="0041410C" w:rsidRDefault="0041410C" w:rsidP="00892C01">
            <w:pPr>
              <w:pStyle w:val="afff6"/>
              <w:numPr>
                <w:ilvl w:val="0"/>
                <w:numId w:val="571"/>
              </w:numPr>
            </w:pPr>
            <w:r w:rsidRPr="002570BB">
              <w:rPr>
                <w:rFonts w:hint="eastAsia"/>
              </w:rPr>
              <w:t>社外秘の場合は所属部門長</w:t>
            </w:r>
            <w:r w:rsidRPr="008F1786">
              <w:rPr>
                <w:rFonts w:hint="eastAsia"/>
              </w:rPr>
              <w:t>の許可を得る。</w:t>
            </w:r>
          </w:p>
          <w:p w14:paraId="2111E49A" w14:textId="77777777" w:rsidR="0041410C" w:rsidRDefault="0041410C" w:rsidP="00892C01">
            <w:pPr>
              <w:pStyle w:val="afff6"/>
              <w:numPr>
                <w:ilvl w:val="0"/>
                <w:numId w:val="571"/>
              </w:numPr>
            </w:pPr>
            <w:r w:rsidRPr="002570BB">
              <w:rPr>
                <w:rFonts w:hint="eastAsia"/>
              </w:rPr>
              <w:t>極秘の場合は代表取締役</w:t>
            </w:r>
            <w:r w:rsidRPr="008F1786">
              <w:rPr>
                <w:rFonts w:hint="eastAsia"/>
              </w:rPr>
              <w:t>の許可を得る。</w:t>
            </w:r>
          </w:p>
          <w:p w14:paraId="467BBC8A" w14:textId="77777777" w:rsidR="0041410C" w:rsidRDefault="0041410C" w:rsidP="00892C01">
            <w:pPr>
              <w:pStyle w:val="afff6"/>
              <w:numPr>
                <w:ilvl w:val="0"/>
                <w:numId w:val="571"/>
              </w:numPr>
            </w:pPr>
            <w:r w:rsidRPr="00784C53">
              <w:rPr>
                <w:rFonts w:hint="eastAsia"/>
              </w:rPr>
              <w:t>ノートパソコンのハードディスクに保存して持ち出す場合は、ハードディスク/フォルダー/データを</w:t>
            </w:r>
            <w:bookmarkStart w:id="595" w:name="■暗号化9ー2"/>
            <w:r w:rsidRPr="00784C53">
              <w:rPr>
                <w:rFonts w:hint="eastAsia"/>
              </w:rPr>
              <w:t>暗号化</w:t>
            </w:r>
            <w:bookmarkEnd w:id="595"/>
            <w:r w:rsidRPr="00784C53">
              <w:rPr>
                <w:rFonts w:hint="eastAsia"/>
              </w:rPr>
              <w:t>する。</w:t>
            </w:r>
          </w:p>
          <w:p w14:paraId="13FCD6BF" w14:textId="77777777" w:rsidR="0041410C" w:rsidRDefault="0041410C" w:rsidP="00892C01">
            <w:pPr>
              <w:pStyle w:val="afff6"/>
              <w:numPr>
                <w:ilvl w:val="0"/>
                <w:numId w:val="571"/>
              </w:numPr>
            </w:pPr>
            <w:r w:rsidRPr="00F01880">
              <w:rPr>
                <w:rFonts w:hint="eastAsia"/>
              </w:rPr>
              <w:t>スマホ、タブレット</w:t>
            </w:r>
            <w:r w:rsidRPr="008F1786">
              <w:rPr>
                <w:rFonts w:hint="eastAsia"/>
              </w:rPr>
              <w:t>に保存して持ち出す場合は、</w:t>
            </w:r>
            <w:r w:rsidRPr="00F01880">
              <w:rPr>
                <w:rFonts w:hint="eastAsia"/>
              </w:rPr>
              <w:t>セキュリティロックを設定する。</w:t>
            </w:r>
          </w:p>
          <w:p w14:paraId="65C72458" w14:textId="77777777" w:rsidR="0041410C" w:rsidRDefault="0041410C" w:rsidP="00892C01">
            <w:pPr>
              <w:pStyle w:val="afff6"/>
              <w:numPr>
                <w:ilvl w:val="0"/>
                <w:numId w:val="571"/>
              </w:numPr>
            </w:pPr>
            <w:r w:rsidRPr="00F01880">
              <w:rPr>
                <w:rFonts w:hint="eastAsia"/>
              </w:rPr>
              <w:t>USBメモリなどの小型電子媒体は、大きなタグをつける/ストラップで体やカバンに固定する/落としてもすぐにわかるように鈴をつける。</w:t>
            </w:r>
          </w:p>
          <w:p w14:paraId="23CA1E56" w14:textId="709287A7" w:rsidR="0041410C" w:rsidRDefault="0041410C" w:rsidP="00892C01">
            <w:pPr>
              <w:pStyle w:val="afff6"/>
              <w:numPr>
                <w:ilvl w:val="0"/>
                <w:numId w:val="571"/>
              </w:numPr>
            </w:pPr>
            <w:r w:rsidRPr="00F01880">
              <w:rPr>
                <w:rFonts w:hint="eastAsia"/>
              </w:rPr>
              <w:t>屋外でネットワークへ接続して極秘または社外秘の情報資産を送受信する場合は、</w:t>
            </w:r>
            <w:hyperlink w:anchor="■暗号化" w:history="1">
              <w:r w:rsidRPr="00C3465C">
                <w:rPr>
                  <w:rStyle w:val="a7"/>
                  <w:rFonts w:hint="eastAsia"/>
                </w:rPr>
                <w:t>暗号化</w:t>
              </w:r>
            </w:hyperlink>
            <w:r w:rsidRPr="00F01880">
              <w:rPr>
                <w:rFonts w:hint="eastAsia"/>
              </w:rPr>
              <w:t>する。</w:t>
            </w:r>
          </w:p>
          <w:p w14:paraId="1BFA7EF8" w14:textId="77777777" w:rsidR="0041410C" w:rsidRPr="00F01880" w:rsidRDefault="0041410C" w:rsidP="00892C01">
            <w:pPr>
              <w:pStyle w:val="afff6"/>
              <w:numPr>
                <w:ilvl w:val="0"/>
                <w:numId w:val="571"/>
              </w:numPr>
            </w:pPr>
            <w:r w:rsidRPr="00F01880">
              <w:rPr>
                <w:rFonts w:hint="eastAsia"/>
              </w:rPr>
              <w:t>携行中は常に監視可能な距離を保つ。</w:t>
            </w:r>
          </w:p>
          <w:p w14:paraId="73E5ACA2" w14:textId="77777777" w:rsidR="0041410C" w:rsidRDefault="0041410C">
            <w:pPr>
              <w:pStyle w:val="afff8"/>
            </w:pPr>
            <w:r w:rsidRPr="00AA187B">
              <w:rPr>
                <w:rFonts w:hint="eastAsia"/>
              </w:rPr>
              <w:t>従業員向けの研修</w:t>
            </w:r>
          </w:p>
          <w:p w14:paraId="4D1CBA10" w14:textId="77777777" w:rsidR="0041410C" w:rsidRDefault="0041410C" w:rsidP="00B76A9D">
            <w:pPr>
              <w:pStyle w:val="afff6"/>
            </w:pPr>
            <w:r w:rsidRPr="00AA187B">
              <w:rPr>
                <w:rFonts w:hint="eastAsia"/>
              </w:rPr>
              <w:t>（例）情報セキュリティ教育</w:t>
            </w:r>
          </w:p>
          <w:p w14:paraId="621AD15A" w14:textId="77777777" w:rsidR="0041410C" w:rsidRDefault="0041410C" w:rsidP="00B76A9D">
            <w:pPr>
              <w:pStyle w:val="afff6"/>
            </w:pPr>
            <w:r w:rsidRPr="00F01880">
              <w:rPr>
                <w:rFonts w:hint="eastAsia"/>
                <w:color w:val="FF0000"/>
              </w:rPr>
              <w:t>教育責任者</w:t>
            </w:r>
            <w:r w:rsidRPr="00AA187B">
              <w:rPr>
                <w:rFonts w:hint="eastAsia"/>
              </w:rPr>
              <w:t>は、以下の点を考慮し、情報セキュリティに関する教育計画を年度単位で立案する。</w:t>
            </w:r>
          </w:p>
          <w:p w14:paraId="39DE45DC" w14:textId="77777777" w:rsidR="0041410C" w:rsidRDefault="0041410C" w:rsidP="00B76A9D">
            <w:pPr>
              <w:pStyle w:val="afff6"/>
            </w:pPr>
            <w:r w:rsidRPr="00AA187B">
              <w:rPr>
                <w:rFonts w:hint="eastAsia"/>
              </w:rPr>
              <w:t>対象者：</w:t>
            </w:r>
            <w:r w:rsidRPr="00F01880">
              <w:rPr>
                <w:rFonts w:hint="eastAsia"/>
                <w:color w:val="FF0000"/>
              </w:rPr>
              <w:t>全従業員</w:t>
            </w:r>
          </w:p>
          <w:p w14:paraId="1F2ACC6F" w14:textId="77777777" w:rsidR="0041410C" w:rsidRDefault="0041410C" w:rsidP="00B76A9D">
            <w:pPr>
              <w:pStyle w:val="afff6"/>
            </w:pPr>
            <w:r w:rsidRPr="00AA187B">
              <w:rPr>
                <w:rFonts w:hint="eastAsia"/>
              </w:rPr>
              <w:t>テーマ：以下は必須とする。</w:t>
            </w:r>
          </w:p>
          <w:p w14:paraId="47F18B0D" w14:textId="77777777" w:rsidR="0041410C" w:rsidRDefault="0041410C" w:rsidP="00892C01">
            <w:pPr>
              <w:pStyle w:val="afff6"/>
              <w:numPr>
                <w:ilvl w:val="0"/>
                <w:numId w:val="572"/>
              </w:numPr>
            </w:pPr>
            <w:r w:rsidRPr="00F01880">
              <w:rPr>
                <w:rFonts w:hint="eastAsia"/>
              </w:rPr>
              <w:t>情報セキュリティ関連規程の説明（入社時、就業時）</w:t>
            </w:r>
          </w:p>
          <w:p w14:paraId="18704B90" w14:textId="77777777" w:rsidR="0041410C" w:rsidRDefault="0041410C" w:rsidP="00892C01">
            <w:pPr>
              <w:pStyle w:val="afff6"/>
              <w:numPr>
                <w:ilvl w:val="0"/>
                <w:numId w:val="572"/>
              </w:numPr>
            </w:pPr>
            <w:r w:rsidRPr="00F01880">
              <w:rPr>
                <w:rFonts w:hint="eastAsia"/>
              </w:rPr>
              <w:t>最新の脅威に対する注意喚起（随時）</w:t>
            </w:r>
          </w:p>
          <w:p w14:paraId="270FA4FC" w14:textId="77777777" w:rsidR="0041410C" w:rsidRDefault="0041410C" w:rsidP="00892C01">
            <w:pPr>
              <w:pStyle w:val="afff6"/>
              <w:numPr>
                <w:ilvl w:val="0"/>
                <w:numId w:val="572"/>
              </w:numPr>
            </w:pPr>
            <w:r w:rsidRPr="00F01880">
              <w:rPr>
                <w:rFonts w:hint="eastAsia"/>
              </w:rPr>
              <w:t>関連法令の理解（関連法令の公布・施行時）</w:t>
            </w:r>
          </w:p>
          <w:p w14:paraId="1E3930F0" w14:textId="77777777" w:rsidR="0041410C" w:rsidRDefault="0041410C" w:rsidP="00892C01">
            <w:pPr>
              <w:pStyle w:val="afff6"/>
              <w:numPr>
                <w:ilvl w:val="0"/>
                <w:numId w:val="572"/>
              </w:numPr>
            </w:pPr>
            <w:r w:rsidRPr="00F01880">
              <w:rPr>
                <w:rFonts w:hint="eastAsia"/>
              </w:rPr>
              <w:t>個人情報の取扱いに関する留意事項</w:t>
            </w:r>
          </w:p>
          <w:p w14:paraId="1317356A" w14:textId="77777777" w:rsidR="0041410C" w:rsidRPr="00AA187B" w:rsidRDefault="0041410C" w:rsidP="00892C01">
            <w:pPr>
              <w:pStyle w:val="afff6"/>
              <w:numPr>
                <w:ilvl w:val="0"/>
                <w:numId w:val="572"/>
              </w:numPr>
            </w:pPr>
            <w:r w:rsidRPr="00F01880">
              <w:rPr>
                <w:rFonts w:hint="eastAsia"/>
              </w:rPr>
              <w:t>コンプライアンス教育</w:t>
            </w:r>
          </w:p>
        </w:tc>
      </w:tr>
    </w:tbl>
    <w:tbl>
      <w:tblPr>
        <w:tblStyle w:val="aa"/>
        <w:tblpPr w:leftFromText="142" w:rightFromText="142" w:vertAnchor="text" w:horzAnchor="margin" w:tblpY="146"/>
        <w:tblW w:w="0" w:type="auto"/>
        <w:tblLook w:val="04A0" w:firstRow="1" w:lastRow="0" w:firstColumn="1" w:lastColumn="0" w:noHBand="0" w:noVBand="1"/>
      </w:tblPr>
      <w:tblGrid>
        <w:gridCol w:w="5027"/>
        <w:gridCol w:w="5429"/>
      </w:tblGrid>
      <w:tr w:rsidR="00A25C79" w:rsidRPr="00515A8F" w14:paraId="7977B9B8" w14:textId="77777777" w:rsidTr="00A25C79">
        <w:tc>
          <w:tcPr>
            <w:tcW w:w="10456" w:type="dxa"/>
            <w:gridSpan w:val="2"/>
          </w:tcPr>
          <w:p w14:paraId="6D734054" w14:textId="77777777" w:rsidR="00A25C79" w:rsidRPr="00515A8F" w:rsidRDefault="00A25C79" w:rsidP="00601047">
            <w:pPr>
              <w:pStyle w:val="affe"/>
              <w:framePr w:hSpace="0" w:wrap="auto" w:vAnchor="margin" w:hAnchor="text" w:yAlign="inline"/>
            </w:pPr>
            <w:r w:rsidRPr="00515A8F">
              <w:rPr>
                <w:rFonts w:hint="eastAsia"/>
              </w:rPr>
              <w:t>詳細理解のため参考となる文献（参考文献）</w:t>
            </w:r>
          </w:p>
        </w:tc>
      </w:tr>
      <w:tr w:rsidR="00A25C79" w:rsidRPr="00515A8F" w14:paraId="1F4934EC" w14:textId="77777777" w:rsidTr="00A25C79">
        <w:tc>
          <w:tcPr>
            <w:tcW w:w="5027" w:type="dxa"/>
            <w:shd w:val="clear" w:color="auto" w:fill="F1A983" w:themeFill="accent2" w:themeFillTint="99"/>
          </w:tcPr>
          <w:p w14:paraId="011CCBA6" w14:textId="77777777" w:rsidR="00A25C79" w:rsidRPr="00515A8F" w:rsidRDefault="00A25C79" w:rsidP="00601047">
            <w:pPr>
              <w:pStyle w:val="affe"/>
              <w:framePr w:hSpace="0" w:wrap="auto" w:vAnchor="margin" w:hAnchor="text" w:yAlign="inline"/>
            </w:pPr>
            <w:r w:rsidRPr="00B77F48">
              <w:rPr>
                <w:rFonts w:hint="eastAsia"/>
              </w:rPr>
              <w:t>情報セキュリティ関連規程（サンプル）</w:t>
            </w:r>
          </w:p>
        </w:tc>
        <w:tc>
          <w:tcPr>
            <w:tcW w:w="5429" w:type="dxa"/>
          </w:tcPr>
          <w:p w14:paraId="48BD3FE6" w14:textId="77777777" w:rsidR="00A25C79" w:rsidRPr="00515A8F" w:rsidRDefault="00A25C79" w:rsidP="00601047">
            <w:pPr>
              <w:pStyle w:val="affe"/>
              <w:framePr w:hSpace="0" w:wrap="auto" w:vAnchor="margin" w:hAnchor="text" w:yAlign="inline"/>
            </w:pPr>
            <w:r w:rsidRPr="00C1628C">
              <w:t>https://www.ipa.go.jp/security/sme/ps6vr7000001bu8m-att/000055794.docx</w:t>
            </w:r>
          </w:p>
        </w:tc>
      </w:tr>
    </w:tbl>
    <w:p w14:paraId="3B17119A" w14:textId="77777777" w:rsidR="0041410C" w:rsidRDefault="0041410C" w:rsidP="00B76A9D">
      <w:pPr>
        <w:pStyle w:val="afff4"/>
        <w:spacing w:before="360" w:after="360"/>
      </w:pPr>
      <w:bookmarkStart w:id="596" w:name="_Toc172722753"/>
      <w:bookmarkStart w:id="597" w:name="_Toc185338863"/>
      <w:bookmarkStart w:id="598" w:name="_Toc187824613"/>
      <w:bookmarkStart w:id="599" w:name="_Toc188348964"/>
      <w:r w:rsidRPr="00FA13CF">
        <w:rPr>
          <w:rFonts w:hint="eastAsia"/>
        </w:rPr>
        <w:t>編集後記</w:t>
      </w:r>
      <w:bookmarkEnd w:id="596"/>
      <w:bookmarkEnd w:id="597"/>
      <w:bookmarkEnd w:id="598"/>
      <w:bookmarkEnd w:id="599"/>
    </w:p>
    <w:p w14:paraId="7F0B1DC7" w14:textId="711F22B9" w:rsidR="0041410C" w:rsidRDefault="0041410C">
      <w:r w:rsidRPr="00E36F69">
        <w:t>第</w:t>
      </w:r>
      <w:r>
        <w:rPr>
          <w:rFonts w:hint="eastAsia"/>
        </w:rPr>
        <w:t>4</w:t>
      </w:r>
      <w:r w:rsidRPr="00E36F69">
        <w:t>編では、</w:t>
      </w:r>
      <w:r w:rsidRPr="00E16215">
        <w:rPr>
          <w:rFonts w:hint="eastAsia"/>
        </w:rPr>
        <w:t>対策基準から実施手順を策定する</w:t>
      </w:r>
      <w:r w:rsidRPr="00E16215">
        <w:t>手法を説明するにあたり、</w:t>
      </w:r>
      <w:r w:rsidR="00A45151">
        <w:rPr>
          <w:rFonts w:hint="eastAsia"/>
        </w:rPr>
        <w:t>Lv.1</w:t>
      </w:r>
      <w:r w:rsidRPr="00E16215">
        <w:t>クイックアプローチに</w:t>
      </w:r>
      <w:r>
        <w:rPr>
          <w:rFonts w:hint="eastAsia"/>
        </w:rPr>
        <w:t>ついて</w:t>
      </w:r>
      <w:r w:rsidRPr="00E16215">
        <w:t>説明しました。</w:t>
      </w:r>
    </w:p>
    <w:p w14:paraId="68825D84" w14:textId="1FE10A2D" w:rsidR="0041410C" w:rsidRDefault="00A45151">
      <w:r>
        <w:rPr>
          <w:rFonts w:hint="eastAsia"/>
        </w:rPr>
        <w:t>Lv.1</w:t>
      </w:r>
      <w:r w:rsidR="0041410C">
        <w:rPr>
          <w:rFonts w:hint="eastAsia"/>
        </w:rPr>
        <w:t>クイックアプローチは、</w:t>
      </w:r>
      <w:r w:rsidR="0041410C" w:rsidRPr="00E16215">
        <w:rPr>
          <w:rFonts w:hint="eastAsia"/>
        </w:rPr>
        <w:t>実際の</w:t>
      </w:r>
      <w:bookmarkStart w:id="600" w:name="■セキュリティインシデント第9章編集後記"/>
      <w:r w:rsidR="006071C5">
        <w:fldChar w:fldCharType="begin"/>
      </w:r>
      <w:r w:rsidR="006071C5">
        <w:rPr>
          <w:rFonts w:hint="eastAsia"/>
        </w:rPr>
        <w:instrText xml:space="preserve">HYPERLINK </w:instrText>
      </w:r>
      <w:r w:rsidR="006071C5">
        <w:instrText xml:space="preserve"> \l "</w:instrText>
      </w:r>
      <w:r w:rsidR="006071C5">
        <w:rPr>
          <w:rFonts w:hint="eastAsia"/>
        </w:rPr>
        <w:instrText>■セキュリティインシデント</w:instrText>
      </w:r>
      <w:r w:rsidR="006071C5">
        <w:instrText>"</w:instrText>
      </w:r>
      <w:r w:rsidR="006071C5">
        <w:fldChar w:fldCharType="separate"/>
      </w:r>
      <w:r w:rsidR="0041410C" w:rsidRPr="006071C5">
        <w:rPr>
          <w:rStyle w:val="a7"/>
          <w:rFonts w:hint="eastAsia"/>
        </w:rPr>
        <w:t>セキュリティインシデント</w:t>
      </w:r>
      <w:bookmarkEnd w:id="600"/>
      <w:r w:rsidR="006071C5">
        <w:fldChar w:fldCharType="end"/>
      </w:r>
      <w:r w:rsidR="0041410C" w:rsidRPr="00E16215">
        <w:rPr>
          <w:rFonts w:hint="eastAsia"/>
        </w:rPr>
        <w:t>の事例を踏まえ、自社での発生可能性や被害規模を慎重に検討し、対策基準や実施手順を策定していく手法です。この方法により、特に社会的に影響の大きい事案に対する</w:t>
      </w:r>
      <w:r w:rsidR="0041410C">
        <w:rPr>
          <w:rFonts w:hint="eastAsia"/>
        </w:rPr>
        <w:t>セキュリティ</w:t>
      </w:r>
      <w:r w:rsidR="0041410C" w:rsidRPr="00E16215">
        <w:rPr>
          <w:rFonts w:hint="eastAsia"/>
        </w:rPr>
        <w:t>対策を迅速かつ効果的に行うことができます。</w:t>
      </w:r>
    </w:p>
    <w:p w14:paraId="6C4A8577" w14:textId="32028924" w:rsidR="0041410C" w:rsidRDefault="0041410C">
      <w:r>
        <w:rPr>
          <w:rFonts w:hint="eastAsia"/>
        </w:rPr>
        <w:t>サイバーセキュリティの脅威への対処の最初の段階として、緊急に大きな</w:t>
      </w:r>
      <w:bookmarkStart w:id="601" w:name="■セキュリティホール第9章編集後記"/>
      <w:r w:rsidR="008A5C6D">
        <w:fldChar w:fldCharType="begin"/>
      </w:r>
      <w:r w:rsidR="008A5C6D">
        <w:rPr>
          <w:rFonts w:hint="eastAsia"/>
        </w:rPr>
        <w:instrText xml:space="preserve">HYPERLINK </w:instrText>
      </w:r>
      <w:r w:rsidR="008A5C6D">
        <w:instrText xml:space="preserve"> \l "</w:instrText>
      </w:r>
      <w:r w:rsidR="008A5C6D">
        <w:rPr>
          <w:rFonts w:hint="eastAsia"/>
        </w:rPr>
        <w:instrText>■セキュリティホール</w:instrText>
      </w:r>
      <w:r w:rsidR="008A5C6D">
        <w:instrText>"</w:instrText>
      </w:r>
      <w:r w:rsidR="008A5C6D">
        <w:fldChar w:fldCharType="separate"/>
      </w:r>
      <w:r w:rsidRPr="008A5C6D">
        <w:rPr>
          <w:rStyle w:val="a7"/>
          <w:rFonts w:hint="eastAsia"/>
        </w:rPr>
        <w:t>セキュリティホール</w:t>
      </w:r>
      <w:bookmarkEnd w:id="601"/>
      <w:r w:rsidR="008A5C6D">
        <w:fldChar w:fldCharType="end"/>
      </w:r>
      <w:r>
        <w:rPr>
          <w:rFonts w:hint="eastAsia"/>
        </w:rPr>
        <w:t>を塞ぐには有効なアプローチとなります。</w:t>
      </w:r>
    </w:p>
    <w:p w14:paraId="01EF1162" w14:textId="335C7347" w:rsidR="0041410C" w:rsidRDefault="0041410C">
      <w:r>
        <w:rPr>
          <w:rFonts w:hint="eastAsia"/>
        </w:rPr>
        <w:t>第5編では、ガイドブックやひな型を参照して迅速に対応できる</w:t>
      </w:r>
      <w:r w:rsidR="00A45151">
        <w:rPr>
          <w:rFonts w:hint="eastAsia"/>
        </w:rPr>
        <w:t>Lv.2</w:t>
      </w:r>
      <w:r>
        <w:rPr>
          <w:rFonts w:hint="eastAsia"/>
        </w:rPr>
        <w:t>ベースラインアプローチについて解説します。</w:t>
      </w:r>
    </w:p>
    <w:p w14:paraId="4B7A867C" w14:textId="77777777" w:rsidR="0041410C" w:rsidRPr="00DE1A03" w:rsidRDefault="0041410C">
      <w:pPr>
        <w:sectPr w:rsidR="0041410C" w:rsidRPr="00DE1A03" w:rsidSect="0041410C">
          <w:headerReference w:type="default" r:id="rId95"/>
          <w:pgSz w:w="11906" w:h="16838"/>
          <w:pgMar w:top="720" w:right="720" w:bottom="720" w:left="720" w:header="851" w:footer="737" w:gutter="0"/>
          <w:cols w:space="425"/>
          <w:docGrid w:type="lines" w:linePitch="360"/>
        </w:sectPr>
      </w:pPr>
      <w:r w:rsidRPr="00DE1A03">
        <w:br w:type="page"/>
      </w:r>
    </w:p>
    <w:p w14:paraId="3686317F" w14:textId="77777777" w:rsidR="0041410C" w:rsidRDefault="0041410C" w:rsidP="00F47F31">
      <w:pPr>
        <w:pStyle w:val="1"/>
      </w:pPr>
      <w:bookmarkStart w:id="602" w:name="_Toc172722754"/>
      <w:bookmarkStart w:id="603" w:name="_Toc185338864"/>
      <w:bookmarkStart w:id="604" w:name="_Toc187824614"/>
      <w:bookmarkStart w:id="605" w:name="_Toc188348965"/>
      <w:r w:rsidRPr="006A6682">
        <w:t>各種ガイドラインを参考にした対策の実施 【レベル</w:t>
      </w:r>
      <w:r>
        <w:rPr>
          <w:rFonts w:hint="eastAsia"/>
        </w:rPr>
        <w:t>2</w:t>
      </w:r>
      <w:r w:rsidRPr="006A6682">
        <w:t>】</w:t>
      </w:r>
      <w:bookmarkEnd w:id="602"/>
      <w:bookmarkEnd w:id="603"/>
      <w:bookmarkEnd w:id="604"/>
      <w:bookmarkEnd w:id="605"/>
    </w:p>
    <w:p w14:paraId="55259593" w14:textId="6F0687B0" w:rsidR="0041410C" w:rsidRPr="00776E31" w:rsidRDefault="0041410C" w:rsidP="009A3EC6">
      <w:pPr>
        <w:pStyle w:val="2"/>
      </w:pPr>
      <w:bookmarkStart w:id="606" w:name="_Toc172722755"/>
      <w:bookmarkStart w:id="607" w:name="_Toc185338865"/>
      <w:bookmarkStart w:id="608" w:name="_Toc187824615"/>
      <w:bookmarkStart w:id="609" w:name="_Toc188348966"/>
      <w:bookmarkStart w:id="610" w:name="_Hlk169685997"/>
      <w:r w:rsidRPr="00E54DA1">
        <w:rPr>
          <w:rFonts w:hint="eastAsia"/>
        </w:rPr>
        <w:t>具体的手順の作成（</w:t>
      </w:r>
      <w:r w:rsidRPr="00E54DA1">
        <w:t>L</w:t>
      </w:r>
      <w:r>
        <w:rPr>
          <w:rFonts w:hint="eastAsia"/>
        </w:rPr>
        <w:t>v</w:t>
      </w:r>
      <w:r w:rsidRPr="00E54DA1">
        <w:t>.2ベースラインアプローチ）</w:t>
      </w:r>
      <w:bookmarkEnd w:id="606"/>
      <w:bookmarkEnd w:id="607"/>
      <w:bookmarkEnd w:id="608"/>
      <w:bookmarkEnd w:id="609"/>
    </w:p>
    <w:tbl>
      <w:tblPr>
        <w:tblStyle w:val="aa"/>
        <w:tblW w:w="0" w:type="auto"/>
        <w:tblLook w:val="04A0" w:firstRow="1" w:lastRow="0" w:firstColumn="1" w:lastColumn="0" w:noHBand="0" w:noVBand="1"/>
      </w:tblPr>
      <w:tblGrid>
        <w:gridCol w:w="10456"/>
      </w:tblGrid>
      <w:tr w:rsidR="0041410C" w14:paraId="69E1483A" w14:textId="77777777" w:rsidTr="005D092B">
        <w:tc>
          <w:tcPr>
            <w:tcW w:w="10456" w:type="dxa"/>
            <w:shd w:val="clear" w:color="auto" w:fill="215E99"/>
          </w:tcPr>
          <w:bookmarkEnd w:id="610"/>
          <w:p w14:paraId="1DE80A56" w14:textId="77777777" w:rsidR="0041410C" w:rsidRPr="00A83020" w:rsidRDefault="0041410C">
            <w:pPr>
              <w:pStyle w:val="aff0"/>
            </w:pPr>
            <w:r w:rsidRPr="00A83020">
              <w:rPr>
                <w:rFonts w:hint="eastAsia"/>
              </w:rPr>
              <w:t>章の目的</w:t>
            </w:r>
          </w:p>
        </w:tc>
      </w:tr>
      <w:tr w:rsidR="0041410C" w14:paraId="52C18CB6" w14:textId="77777777" w:rsidTr="00A83020">
        <w:tc>
          <w:tcPr>
            <w:tcW w:w="10456" w:type="dxa"/>
          </w:tcPr>
          <w:p w14:paraId="029CC1C0" w14:textId="509019B6" w:rsidR="0041410C" w:rsidRDefault="0041410C" w:rsidP="00B76A9D">
            <w:pPr>
              <w:pStyle w:val="afff6"/>
            </w:pPr>
            <w:r w:rsidRPr="006F7B71">
              <w:rPr>
                <w:rFonts w:hint="eastAsia"/>
              </w:rPr>
              <w:t>第</w:t>
            </w:r>
            <w:r>
              <w:rPr>
                <w:rFonts w:hint="eastAsia"/>
              </w:rPr>
              <w:t>10</w:t>
            </w:r>
            <w:r w:rsidRPr="006F7B71">
              <w:t>章では、ガイドラインやひな</w:t>
            </w:r>
            <w:r>
              <w:rPr>
                <w:rFonts w:hint="eastAsia"/>
              </w:rPr>
              <w:t>型</w:t>
            </w:r>
            <w:r w:rsidRPr="006F7B71">
              <w:t>などの資料を参考にする</w:t>
            </w:r>
            <w:r w:rsidR="0086739D">
              <w:rPr>
                <w:rFonts w:hint="eastAsia"/>
              </w:rPr>
              <w:t>Lv.2</w:t>
            </w:r>
            <w:r w:rsidRPr="006F7B71">
              <w:t>ベースラインアプローチにおける対策基準・実施手順の策定方法の理解を目的とします。</w:t>
            </w:r>
          </w:p>
        </w:tc>
      </w:tr>
      <w:tr w:rsidR="0041410C" w14:paraId="3E13E14D" w14:textId="77777777" w:rsidTr="005D092B">
        <w:tc>
          <w:tcPr>
            <w:tcW w:w="10456" w:type="dxa"/>
            <w:shd w:val="clear" w:color="auto" w:fill="215E99"/>
          </w:tcPr>
          <w:p w14:paraId="663FF12B" w14:textId="77777777" w:rsidR="0041410C" w:rsidRPr="00A83020" w:rsidRDefault="0041410C">
            <w:pPr>
              <w:pStyle w:val="aff0"/>
            </w:pPr>
            <w:r w:rsidRPr="00A83020">
              <w:rPr>
                <w:rFonts w:hint="eastAsia"/>
              </w:rPr>
              <w:t>主な達成目標</w:t>
            </w:r>
          </w:p>
        </w:tc>
      </w:tr>
      <w:tr w:rsidR="0041410C" w14:paraId="5CB76E9E" w14:textId="77777777" w:rsidTr="00A83020">
        <w:tc>
          <w:tcPr>
            <w:tcW w:w="10456" w:type="dxa"/>
          </w:tcPr>
          <w:p w14:paraId="1BB72948" w14:textId="2BF3A9D3" w:rsidR="0041410C" w:rsidRDefault="001354BB" w:rsidP="00892C01">
            <w:pPr>
              <w:pStyle w:val="afff6"/>
              <w:numPr>
                <w:ilvl w:val="0"/>
                <w:numId w:val="566"/>
              </w:numPr>
            </w:pPr>
            <w:r>
              <w:rPr>
                <w:rFonts w:hint="eastAsia"/>
              </w:rPr>
              <w:t>Lv.2</w:t>
            </w:r>
            <w:r w:rsidR="0041410C" w:rsidRPr="008A515C">
              <w:rPr>
                <w:rFonts w:hint="eastAsia"/>
              </w:rPr>
              <w:t>ベースラインアプローチ手法を用いて、対策基準・実施手順を策定する方法を理解すること</w:t>
            </w:r>
          </w:p>
        </w:tc>
      </w:tr>
    </w:tbl>
    <w:p w14:paraId="3282C694" w14:textId="2A2CFAFF" w:rsidR="0041410C" w:rsidRDefault="0041410C" w:rsidP="002A6987">
      <w:pPr>
        <w:pStyle w:val="3"/>
      </w:pPr>
      <w:bookmarkStart w:id="611" w:name="_Ref169195932"/>
      <w:bookmarkStart w:id="612" w:name="_Toc172722756"/>
      <w:bookmarkStart w:id="613" w:name="_Toc185338866"/>
      <w:bookmarkStart w:id="614" w:name="_Toc187824616"/>
      <w:bookmarkStart w:id="615" w:name="_Toc188348967"/>
      <w:r w:rsidRPr="005B767F">
        <w:t>【L</w:t>
      </w:r>
      <w:r>
        <w:rPr>
          <w:rFonts w:hint="eastAsia"/>
        </w:rPr>
        <w:t>v</w:t>
      </w:r>
      <w:r w:rsidRPr="005B767F">
        <w:t>.2ベースラインアプローチ】の概要</w:t>
      </w:r>
      <w:bookmarkEnd w:id="611"/>
      <w:bookmarkEnd w:id="612"/>
      <w:bookmarkEnd w:id="613"/>
      <w:bookmarkEnd w:id="614"/>
      <w:bookmarkEnd w:id="615"/>
    </w:p>
    <w:p w14:paraId="5E08D935" w14:textId="04B7ABC0" w:rsidR="0041410C" w:rsidRDefault="0041410C">
      <w:r w:rsidRPr="002D5E48">
        <w:t>「L</w:t>
      </w:r>
      <w:r>
        <w:rPr>
          <w:rFonts w:hint="eastAsia"/>
        </w:rPr>
        <w:t>v</w:t>
      </w:r>
      <w:r w:rsidRPr="002D5E48">
        <w:t>.2ベースライン</w:t>
      </w:r>
      <w:r w:rsidRPr="002D5E48">
        <w:rPr>
          <w:rFonts w:hint="eastAsia"/>
        </w:rPr>
        <w:t>アプローチ」における</w:t>
      </w:r>
      <w:r w:rsidRPr="002D5E48">
        <w:t>実施手順の作成方法について説明します。L</w:t>
      </w:r>
      <w:r>
        <w:rPr>
          <w:rFonts w:hint="eastAsia"/>
        </w:rPr>
        <w:t>v</w:t>
      </w:r>
      <w:r w:rsidRPr="002D5E48">
        <w:t>.2ベースラインアプローチは、ガイドラインなどを参考に、対策基準や実施手順を策定するアプローチ手法です。</w:t>
      </w:r>
    </w:p>
    <w:p w14:paraId="36D2056A" w14:textId="77777777" w:rsidR="00FC7377" w:rsidRPr="002D5E48" w:rsidRDefault="00FC7377"/>
    <w:p w14:paraId="14819DFF" w14:textId="1544A724" w:rsidR="0041410C" w:rsidRDefault="0041410C">
      <w:pPr>
        <w:pStyle w:val="5"/>
      </w:pPr>
      <w:r>
        <w:rPr>
          <w:rFonts w:hint="eastAsia"/>
        </w:rPr>
        <w:t>Lv.2ベースラインアプローチ（即効性のあるアプローチ手法）</w:t>
      </w:r>
    </w:p>
    <w:tbl>
      <w:tblPr>
        <w:tblStyle w:val="aa"/>
        <w:tblW w:w="0" w:type="auto"/>
        <w:tblLook w:val="04A0" w:firstRow="1" w:lastRow="0" w:firstColumn="1" w:lastColumn="0" w:noHBand="0" w:noVBand="1"/>
      </w:tblPr>
      <w:tblGrid>
        <w:gridCol w:w="10456"/>
      </w:tblGrid>
      <w:tr w:rsidR="0041410C" w14:paraId="7897C71D" w14:textId="77777777" w:rsidTr="002D5E48">
        <w:tc>
          <w:tcPr>
            <w:tcW w:w="10456" w:type="dxa"/>
          </w:tcPr>
          <w:p w14:paraId="4B970E03" w14:textId="77777777" w:rsidR="0041410C" w:rsidRPr="007139F6" w:rsidRDefault="0041410C">
            <w:pPr>
              <w:pStyle w:val="afff8"/>
            </w:pPr>
            <w:r w:rsidRPr="007139F6">
              <w:rPr>
                <w:rFonts w:hint="eastAsia"/>
              </w:rPr>
              <w:t>概要</w:t>
            </w:r>
          </w:p>
          <w:p w14:paraId="7D0162C7" w14:textId="77777777" w:rsidR="0041410C" w:rsidRPr="007139F6" w:rsidRDefault="0041410C" w:rsidP="00B76A9D">
            <w:pPr>
              <w:pStyle w:val="afff6"/>
            </w:pPr>
            <w:r w:rsidRPr="007139F6">
              <w:t>IPAや総務省などが発行しているガイドラインやひな</w:t>
            </w:r>
            <w:r w:rsidRPr="007139F6">
              <w:rPr>
                <w:rFonts w:hint="eastAsia"/>
              </w:rPr>
              <w:t>型</w:t>
            </w:r>
            <w:r w:rsidRPr="007139F6">
              <w:t>を参考に、対策基準や実施手順を策定します。</w:t>
            </w:r>
          </w:p>
          <w:p w14:paraId="39375664" w14:textId="77777777" w:rsidR="0041410C" w:rsidRPr="007139F6" w:rsidRDefault="0041410C" w:rsidP="00B76A9D">
            <w:pPr>
              <w:pStyle w:val="afff6"/>
            </w:pPr>
            <w:r w:rsidRPr="007139F6">
              <w:t>セキュリティ対策のガイドラインやひな</w:t>
            </w:r>
            <w:r w:rsidRPr="007139F6">
              <w:rPr>
                <w:rFonts w:hint="eastAsia"/>
              </w:rPr>
              <w:t>型</w:t>
            </w:r>
            <w:r w:rsidRPr="007139F6">
              <w:t>を参考にすること</w:t>
            </w:r>
            <w:r w:rsidRPr="007139F6">
              <w:rPr>
                <w:rFonts w:hint="eastAsia"/>
              </w:rPr>
              <w:t>により</w:t>
            </w:r>
            <w:r w:rsidRPr="007139F6">
              <w:t>、組織全体で一貫性があり、セキュリティの最低基準を満たす対策基準や実施手順を策定します。</w:t>
            </w:r>
          </w:p>
          <w:p w14:paraId="1AFA1BF6" w14:textId="77777777" w:rsidR="0041410C" w:rsidRPr="007139F6" w:rsidRDefault="0041410C">
            <w:pPr>
              <w:pStyle w:val="afffffa"/>
            </w:pPr>
          </w:p>
          <w:p w14:paraId="080F79D9" w14:textId="77777777" w:rsidR="0041410C" w:rsidRPr="007139F6" w:rsidRDefault="0041410C">
            <w:pPr>
              <w:pStyle w:val="afff8"/>
            </w:pPr>
            <w:r w:rsidRPr="007139F6">
              <w:rPr>
                <w:rFonts w:hint="eastAsia"/>
              </w:rPr>
              <w:t>メリット</w:t>
            </w:r>
          </w:p>
          <w:p w14:paraId="54C22643" w14:textId="77777777" w:rsidR="0041410C" w:rsidRDefault="0041410C" w:rsidP="00892C01">
            <w:pPr>
              <w:pStyle w:val="afff6"/>
              <w:numPr>
                <w:ilvl w:val="0"/>
                <w:numId w:val="573"/>
              </w:numPr>
            </w:pPr>
            <w:r w:rsidRPr="007139F6">
              <w:rPr>
                <w:rFonts w:hint="eastAsia"/>
              </w:rPr>
              <w:t>組織全体で一貫性を確保できる。</w:t>
            </w:r>
          </w:p>
          <w:p w14:paraId="3742CD87" w14:textId="77777777" w:rsidR="0041410C" w:rsidRDefault="0041410C" w:rsidP="00892C01">
            <w:pPr>
              <w:pStyle w:val="afff6"/>
              <w:numPr>
                <w:ilvl w:val="0"/>
                <w:numId w:val="573"/>
              </w:numPr>
            </w:pPr>
            <w:r w:rsidRPr="007139F6">
              <w:rPr>
                <w:rFonts w:hint="eastAsia"/>
              </w:rPr>
              <w:t>最低限実施すべきセキュリティ対策を講じることができる。</w:t>
            </w:r>
          </w:p>
          <w:p w14:paraId="18D3912E" w14:textId="77777777" w:rsidR="0041410C" w:rsidRPr="007139F6" w:rsidRDefault="0041410C" w:rsidP="00892C01">
            <w:pPr>
              <w:pStyle w:val="afff6"/>
              <w:numPr>
                <w:ilvl w:val="0"/>
                <w:numId w:val="573"/>
              </w:numPr>
            </w:pPr>
            <w:r w:rsidRPr="007139F6">
              <w:rPr>
                <w:rFonts w:hint="eastAsia"/>
              </w:rPr>
              <w:t>ある程度の対策効果が見込め、コストパフォーマンスがよい。</w:t>
            </w:r>
          </w:p>
          <w:p w14:paraId="07756316" w14:textId="77777777" w:rsidR="0041410C" w:rsidRPr="007930EE" w:rsidRDefault="0041410C">
            <w:pPr>
              <w:pStyle w:val="afffffa"/>
            </w:pPr>
          </w:p>
          <w:p w14:paraId="3D670082" w14:textId="77777777" w:rsidR="0041410C" w:rsidRPr="007139F6" w:rsidRDefault="0041410C">
            <w:pPr>
              <w:pStyle w:val="afff8"/>
            </w:pPr>
            <w:r w:rsidRPr="007139F6">
              <w:rPr>
                <w:rFonts w:hint="eastAsia"/>
              </w:rPr>
              <w:t>デメリット</w:t>
            </w:r>
          </w:p>
          <w:p w14:paraId="338B59F0" w14:textId="77777777" w:rsidR="0041410C" w:rsidRDefault="0041410C" w:rsidP="00892C01">
            <w:pPr>
              <w:pStyle w:val="afff6"/>
              <w:numPr>
                <w:ilvl w:val="0"/>
                <w:numId w:val="574"/>
              </w:numPr>
            </w:pPr>
            <w:r w:rsidRPr="007139F6">
              <w:rPr>
                <w:rFonts w:hint="eastAsia"/>
              </w:rPr>
              <w:t>最低基準を満たすだけなので、十分なセキュリティ水準を確保できない可能性がある。</w:t>
            </w:r>
          </w:p>
          <w:p w14:paraId="04061672" w14:textId="77777777" w:rsidR="0041410C" w:rsidRPr="007139F6" w:rsidRDefault="0041410C" w:rsidP="00892C01">
            <w:pPr>
              <w:pStyle w:val="afff6"/>
              <w:numPr>
                <w:ilvl w:val="0"/>
                <w:numId w:val="574"/>
              </w:numPr>
            </w:pPr>
            <w:r w:rsidRPr="007139F6">
              <w:rPr>
                <w:rFonts w:hint="eastAsia"/>
              </w:rPr>
              <w:t>ガイドラインやひな型は、一般的な組織を想定したものであるため、自社の組織やシステム、環境に見合ったものにするため、追加のセキュリティ対策やリスクに対する適切な対応策を検討する必要がある。</w:t>
            </w:r>
          </w:p>
        </w:tc>
      </w:tr>
    </w:tbl>
    <w:p w14:paraId="71BE8A1C" w14:textId="278F171A" w:rsidR="0041410C" w:rsidRDefault="0041410C">
      <w:pPr>
        <w:widowControl/>
        <w:spacing w:line="240" w:lineRule="auto"/>
        <w:ind w:firstLineChars="0" w:firstLine="0"/>
      </w:pPr>
      <w:bookmarkStart w:id="616" w:name="_Ref169253712"/>
      <w:bookmarkStart w:id="617" w:name="_Ref169253911"/>
      <w:bookmarkStart w:id="618" w:name="_Ref169253915"/>
    </w:p>
    <w:p w14:paraId="35C547A3" w14:textId="1436FB43" w:rsidR="0041410C" w:rsidRDefault="0041410C" w:rsidP="002A6987">
      <w:pPr>
        <w:pStyle w:val="3"/>
      </w:pPr>
      <w:bookmarkStart w:id="619" w:name="_Toc172722757"/>
      <w:bookmarkStart w:id="620" w:name="_Toc185338867"/>
      <w:bookmarkStart w:id="621" w:name="_Toc187824617"/>
      <w:bookmarkStart w:id="622" w:name="_Toc188348968"/>
      <w:r w:rsidRPr="00E14776">
        <w:rPr>
          <w:rFonts w:hint="eastAsia"/>
        </w:rPr>
        <w:t>【</w:t>
      </w:r>
      <w:r w:rsidRPr="00E14776">
        <w:t>L</w:t>
      </w:r>
      <w:r>
        <w:rPr>
          <w:rFonts w:hint="eastAsia"/>
        </w:rPr>
        <w:t>v</w:t>
      </w:r>
      <w:r w:rsidRPr="00E14776">
        <w:t>.2ベースラインアプローチ】ガイドラインを参考とした実施手順</w:t>
      </w:r>
      <w:bookmarkEnd w:id="616"/>
      <w:bookmarkEnd w:id="617"/>
      <w:bookmarkEnd w:id="618"/>
      <w:bookmarkEnd w:id="619"/>
      <w:bookmarkEnd w:id="620"/>
      <w:bookmarkEnd w:id="621"/>
      <w:bookmarkEnd w:id="622"/>
    </w:p>
    <w:p w14:paraId="6C5A0E9B" w14:textId="77777777" w:rsidR="0041410C" w:rsidRPr="00933FAD" w:rsidRDefault="0041410C" w:rsidP="003E0313">
      <w:pPr>
        <w:pStyle w:val="4"/>
      </w:pPr>
      <w:bookmarkStart w:id="623" w:name="_Toc172722758"/>
      <w:bookmarkStart w:id="624" w:name="_Toc185338868"/>
      <w:bookmarkStart w:id="625" w:name="_Toc187824618"/>
      <w:bookmarkStart w:id="626" w:name="_Toc188348969"/>
      <w:r w:rsidRPr="00933FAD">
        <w:rPr>
          <w:rFonts w:hint="eastAsia"/>
        </w:rPr>
        <w:t>情報セキュリティ対策ガイドラインの活用</w:t>
      </w:r>
      <w:bookmarkEnd w:id="623"/>
      <w:bookmarkEnd w:id="624"/>
      <w:bookmarkEnd w:id="625"/>
      <w:bookmarkEnd w:id="626"/>
    </w:p>
    <w:p w14:paraId="55EF3AB5" w14:textId="05903526" w:rsidR="0041410C" w:rsidRPr="00046BEA" w:rsidRDefault="005178C9">
      <w:r>
        <w:rPr>
          <w:rFonts w:hint="eastAsia"/>
        </w:rPr>
        <w:t>Lv.2</w:t>
      </w:r>
      <w:r w:rsidR="0041410C" w:rsidRPr="00046BEA">
        <w:rPr>
          <w:rFonts w:hint="eastAsia"/>
        </w:rPr>
        <w:t>ベースラインアプローチでは、ガイドラインやひな</w:t>
      </w:r>
      <w:r w:rsidR="0041410C">
        <w:rPr>
          <w:rFonts w:hint="eastAsia"/>
        </w:rPr>
        <w:t>型</w:t>
      </w:r>
      <w:r w:rsidR="0041410C" w:rsidRPr="00046BEA">
        <w:rPr>
          <w:rFonts w:hint="eastAsia"/>
        </w:rPr>
        <w:t>などの資料を参考に対策基準、実施手順を作成します。次のページから、以下の資料をもとに対策基準、実施手順を作成する流れを説明します。</w:t>
      </w:r>
    </w:p>
    <w:p w14:paraId="55AC08E5" w14:textId="77777777" w:rsidR="0041410C" w:rsidRPr="002F6EB7" w:rsidRDefault="0041410C" w:rsidP="00892C01">
      <w:pPr>
        <w:pStyle w:val="ab"/>
        <w:numPr>
          <w:ilvl w:val="0"/>
          <w:numId w:val="575"/>
        </w:numPr>
        <w:ind w:leftChars="0" w:firstLineChars="0"/>
      </w:pPr>
      <w:r w:rsidRPr="002F6EB7">
        <w:t>IPA「中小企業の情報セキュリティ対策ガイドライン第3.1版」</w:t>
      </w:r>
    </w:p>
    <w:bookmarkStart w:id="627" w:name="■AI10ー2ー1"/>
    <w:bookmarkStart w:id="628" w:name="■NISC10ー2ー1"/>
    <w:p w14:paraId="43DE1C8C" w14:textId="7CC0C52C" w:rsidR="0041410C" w:rsidRPr="002F6EB7" w:rsidRDefault="00702F9C" w:rsidP="00892C01">
      <w:pPr>
        <w:pStyle w:val="ab"/>
        <w:numPr>
          <w:ilvl w:val="0"/>
          <w:numId w:val="575"/>
        </w:numPr>
        <w:ind w:leftChars="0" w:firstLineChars="0"/>
      </w:pPr>
      <w:r>
        <w:fldChar w:fldCharType="begin"/>
      </w:r>
      <w:r>
        <w:instrText>HYPERLINK  \l "■NISC"</w:instrText>
      </w:r>
      <w:r>
        <w:fldChar w:fldCharType="separate"/>
      </w:r>
      <w:r w:rsidR="0041410C" w:rsidRPr="00702F9C">
        <w:rPr>
          <w:rStyle w:val="a7"/>
        </w:rPr>
        <w:t>NISC</w:t>
      </w:r>
      <w:bookmarkEnd w:id="627"/>
      <w:bookmarkEnd w:id="628"/>
      <w:r>
        <w:fldChar w:fldCharType="end"/>
      </w:r>
      <w:r w:rsidR="0041410C" w:rsidRPr="002F6EB7">
        <w:t>「インターネットの安全・安心ハンドブックVer.5.0」</w:t>
      </w:r>
    </w:p>
    <w:p w14:paraId="3AF9FB28" w14:textId="77777777" w:rsidR="0041410C" w:rsidRPr="002F6EB7" w:rsidRDefault="0041410C" w:rsidP="00892C01">
      <w:pPr>
        <w:pStyle w:val="ab"/>
        <w:numPr>
          <w:ilvl w:val="0"/>
          <w:numId w:val="575"/>
        </w:numPr>
        <w:ind w:leftChars="0" w:firstLineChars="0"/>
      </w:pPr>
      <w:r w:rsidRPr="002F6EB7">
        <w:rPr>
          <w:rFonts w:hint="eastAsia"/>
        </w:rPr>
        <w:t>総務省「テレワークセキュリティガイドライン第</w:t>
      </w:r>
      <w:r w:rsidRPr="002F6EB7">
        <w:t>5版」</w:t>
      </w:r>
    </w:p>
    <w:p w14:paraId="2324EE45" w14:textId="77777777" w:rsidR="0041410C" w:rsidRPr="002F6EB7" w:rsidRDefault="0041410C" w:rsidP="00892C01">
      <w:pPr>
        <w:pStyle w:val="ab"/>
        <w:numPr>
          <w:ilvl w:val="0"/>
          <w:numId w:val="575"/>
        </w:numPr>
        <w:ind w:leftChars="0" w:firstLineChars="0"/>
      </w:pPr>
      <w:r w:rsidRPr="002F6EB7">
        <w:t>IPA「中小企業のためのクラウドサービス安全利用の手引き」</w:t>
      </w:r>
    </w:p>
    <w:p w14:paraId="5AD5A482" w14:textId="77777777" w:rsidR="0041410C" w:rsidRPr="002F6EB7" w:rsidRDefault="0041410C" w:rsidP="00892C01">
      <w:pPr>
        <w:pStyle w:val="ab"/>
        <w:numPr>
          <w:ilvl w:val="0"/>
          <w:numId w:val="575"/>
        </w:numPr>
        <w:ind w:leftChars="0" w:firstLineChars="0"/>
      </w:pPr>
      <w:r w:rsidRPr="002F6EB7">
        <w:t>IPA「情報セキュリティ関連規程」</w:t>
      </w:r>
    </w:p>
    <w:p w14:paraId="5114E817" w14:textId="77777777" w:rsidR="0041410C" w:rsidRDefault="0041410C">
      <w:r w:rsidRPr="00046BEA">
        <w:rPr>
          <w:rFonts w:hint="eastAsia"/>
        </w:rPr>
        <w:t>各資料の概要は以下の通りです。</w:t>
      </w:r>
    </w:p>
    <w:tbl>
      <w:tblPr>
        <w:tblStyle w:val="aa"/>
        <w:tblW w:w="0" w:type="auto"/>
        <w:tblLook w:val="04A0" w:firstRow="1" w:lastRow="0" w:firstColumn="1" w:lastColumn="0" w:noHBand="0" w:noVBand="1"/>
      </w:tblPr>
      <w:tblGrid>
        <w:gridCol w:w="10456"/>
      </w:tblGrid>
      <w:tr w:rsidR="0041410C" w14:paraId="7BCDFE4B" w14:textId="77777777" w:rsidTr="005D092B">
        <w:tc>
          <w:tcPr>
            <w:tcW w:w="10456" w:type="dxa"/>
            <w:shd w:val="clear" w:color="auto" w:fill="215E99"/>
          </w:tcPr>
          <w:p w14:paraId="0E6CB7A5" w14:textId="77777777" w:rsidR="0041410C" w:rsidRPr="00F12F8C" w:rsidRDefault="0041410C">
            <w:pPr>
              <w:pStyle w:val="aff0"/>
            </w:pPr>
            <w:r w:rsidRPr="00F12F8C">
              <w:t>IPA「中小企業の情報セキュリティ対策ガイドライン第3.1版」</w:t>
            </w:r>
          </w:p>
        </w:tc>
      </w:tr>
      <w:tr w:rsidR="0041410C" w14:paraId="563CD01C" w14:textId="77777777" w:rsidTr="00046BEA">
        <w:tc>
          <w:tcPr>
            <w:tcW w:w="10456" w:type="dxa"/>
          </w:tcPr>
          <w:p w14:paraId="28A17CC8" w14:textId="77777777" w:rsidR="0041410C" w:rsidRDefault="0041410C" w:rsidP="000E21C9">
            <w:pPr>
              <w:pStyle w:val="afff6"/>
            </w:pPr>
            <w:r w:rsidRPr="00D64A0D">
              <w:rPr>
                <w:rFonts w:hint="eastAsia"/>
              </w:rPr>
              <w:t>「中小企業の情報セキュリティ対策ガイドライン」は、情報セキュリティ対策に取</w:t>
            </w:r>
            <w:r>
              <w:rPr>
                <w:rFonts w:hint="eastAsia"/>
              </w:rPr>
              <w:t>り</w:t>
            </w:r>
            <w:r w:rsidRPr="00D64A0D">
              <w:rPr>
                <w:rFonts w:hint="eastAsia"/>
              </w:rPr>
              <w:t>組む際の、（</w:t>
            </w:r>
            <w:r w:rsidRPr="00D64A0D">
              <w:t>1）経営者が認識し実施すべき指針、（2）社内において対策を実践する際の手順や手法をまとめたものです。経営者編と実践編で構成されており、中小企業の利用を想定しています。付録の「5分でできる！情報セキュリティ自社診断」や「情報セキュリティハンドブック（ひな形）」を活用すること</w:t>
            </w:r>
            <w:r>
              <w:rPr>
                <w:rFonts w:hint="eastAsia"/>
              </w:rPr>
              <w:t>により</w:t>
            </w:r>
            <w:r w:rsidRPr="00D64A0D">
              <w:t>、対策基準、実施手順を策定できます。</w:t>
            </w:r>
          </w:p>
        </w:tc>
      </w:tr>
      <w:tr w:rsidR="0041410C" w14:paraId="42D49695" w14:textId="77777777" w:rsidTr="005D092B">
        <w:tc>
          <w:tcPr>
            <w:tcW w:w="10456" w:type="dxa"/>
            <w:shd w:val="clear" w:color="auto" w:fill="215E99"/>
          </w:tcPr>
          <w:p w14:paraId="760898A3" w14:textId="77777777" w:rsidR="0041410C" w:rsidRPr="00F12F8C" w:rsidRDefault="0041410C">
            <w:pPr>
              <w:pStyle w:val="aff0"/>
            </w:pPr>
            <w:r w:rsidRPr="00F12F8C">
              <w:t>NISC「インターネットの安全・安心ハンドブックVer.5.0」</w:t>
            </w:r>
          </w:p>
        </w:tc>
      </w:tr>
      <w:tr w:rsidR="0041410C" w14:paraId="044C6669" w14:textId="77777777" w:rsidTr="00046BEA">
        <w:tc>
          <w:tcPr>
            <w:tcW w:w="10456" w:type="dxa"/>
          </w:tcPr>
          <w:p w14:paraId="70A1A539" w14:textId="77777777" w:rsidR="0041410C" w:rsidRDefault="0041410C">
            <w:pPr>
              <w:pStyle w:val="afffffa"/>
            </w:pPr>
            <w:r w:rsidRPr="00982DB4">
              <w:rPr>
                <w:rFonts w:hint="eastAsia"/>
              </w:rPr>
              <w:t>「</w:t>
            </w:r>
            <w:r w:rsidRPr="000E21C9">
              <w:rPr>
                <w:rStyle w:val="afff7"/>
                <w:rFonts w:hint="eastAsia"/>
              </w:rPr>
              <w:t>インターネットの安全・安心ハンドブック」は、サイバーセキュリティに関する基本的な知識を、身近な具体例を取り上げながら説明したものです。子供やシニアの方など、インターネットの一般利用者に加えて、中小企業なども活用できます。中小組織向けにある「インターネットの安全・安心ハンドブック</w:t>
            </w:r>
            <w:r w:rsidRPr="000E21C9">
              <w:rPr>
                <w:rStyle w:val="afff7"/>
              </w:rPr>
              <w:t>Ver 5.00＜中小組織向け抜粋版＞」を活用すること</w:t>
            </w:r>
            <w:r w:rsidRPr="000E21C9">
              <w:rPr>
                <w:rStyle w:val="afff7"/>
                <w:rFonts w:hint="eastAsia"/>
              </w:rPr>
              <w:t>により</w:t>
            </w:r>
            <w:r w:rsidRPr="000E21C9">
              <w:rPr>
                <w:rStyle w:val="afff7"/>
              </w:rPr>
              <w:t>、対策基準、実施手順を策定できます。</w:t>
            </w:r>
          </w:p>
        </w:tc>
      </w:tr>
      <w:tr w:rsidR="0041410C" w14:paraId="0C432533" w14:textId="77777777" w:rsidTr="005D092B">
        <w:tc>
          <w:tcPr>
            <w:tcW w:w="10456" w:type="dxa"/>
            <w:shd w:val="clear" w:color="auto" w:fill="215E99"/>
          </w:tcPr>
          <w:p w14:paraId="02017070" w14:textId="77777777" w:rsidR="0041410C" w:rsidRPr="00F12F8C" w:rsidRDefault="0041410C">
            <w:pPr>
              <w:pStyle w:val="aff0"/>
            </w:pPr>
            <w:r w:rsidRPr="00F12F8C">
              <w:rPr>
                <w:rFonts w:hint="eastAsia"/>
              </w:rPr>
              <w:t>総務省「テレワークセキュリティガイドライン第</w:t>
            </w:r>
            <w:r w:rsidRPr="00F12F8C">
              <w:t>5版」</w:t>
            </w:r>
          </w:p>
        </w:tc>
      </w:tr>
      <w:tr w:rsidR="0041410C" w14:paraId="43EEDB03" w14:textId="77777777" w:rsidTr="00046BEA">
        <w:tc>
          <w:tcPr>
            <w:tcW w:w="10456" w:type="dxa"/>
          </w:tcPr>
          <w:p w14:paraId="06F6C4F7" w14:textId="77777777" w:rsidR="0041410C" w:rsidRDefault="0041410C" w:rsidP="000E21C9">
            <w:pPr>
              <w:pStyle w:val="afff6"/>
            </w:pPr>
            <w:r w:rsidRPr="00D916FB">
              <w:rPr>
                <w:rFonts w:hint="eastAsia"/>
              </w:rPr>
              <w:t>「テレワークセキュリティガイドライン」は、企業などがテレワークを導入する際のセキュリティ対策についての考え方や対策例を示したものです。テレワークを既に導入している場合は、自社のテレワーク環境がガイドラインに沿ったものであるのか検証できます。テレワークに関する「経営者」、「システム・セキュリティ管理者」、「テレワーク勤務者」の立場からそれぞれのセキュリティ対策について対策基準、実施手順を策定できます。</w:t>
            </w:r>
          </w:p>
        </w:tc>
      </w:tr>
      <w:tr w:rsidR="0041410C" w14:paraId="7C6A34E0" w14:textId="77777777" w:rsidTr="005D092B">
        <w:tc>
          <w:tcPr>
            <w:tcW w:w="10456" w:type="dxa"/>
            <w:shd w:val="clear" w:color="auto" w:fill="215E99"/>
          </w:tcPr>
          <w:p w14:paraId="3D54E1E0" w14:textId="77777777" w:rsidR="0041410C" w:rsidRDefault="0041410C">
            <w:pPr>
              <w:pStyle w:val="aff0"/>
            </w:pPr>
            <w:r w:rsidRPr="00F12F8C">
              <w:t>IPA「中小企業のためのクラウドサービス安全利用の手引き」</w:t>
            </w:r>
          </w:p>
        </w:tc>
      </w:tr>
      <w:tr w:rsidR="0041410C" w14:paraId="4563A2A8" w14:textId="77777777" w:rsidTr="00046BEA">
        <w:tc>
          <w:tcPr>
            <w:tcW w:w="10456" w:type="dxa"/>
          </w:tcPr>
          <w:p w14:paraId="117B61CD" w14:textId="77777777" w:rsidR="0041410C" w:rsidRDefault="0041410C" w:rsidP="000E21C9">
            <w:pPr>
              <w:pStyle w:val="afff6"/>
            </w:pPr>
            <w:r w:rsidRPr="001C2ED3">
              <w:rPr>
                <w:rFonts w:hint="eastAsia"/>
              </w:rPr>
              <w:t>「中小企業のためのクラウドサービス安全利用の手引き」は、中小企業の情報セキュリティ対策ガイドラインの付録資料です。クラウドサービスを安全に利用するための手引きが記載されています。「クラウドサービス安全利用チェックシート」と「解説編」を参考にすること</w:t>
            </w:r>
            <w:r>
              <w:rPr>
                <w:rFonts w:hint="eastAsia"/>
              </w:rPr>
              <w:t>により</w:t>
            </w:r>
            <w:r w:rsidRPr="001C2ED3">
              <w:rPr>
                <w:rFonts w:hint="eastAsia"/>
              </w:rPr>
              <w:t>、クラウドサービス利用に関する対策基準、実施手順を策定できます。</w:t>
            </w:r>
          </w:p>
        </w:tc>
      </w:tr>
      <w:tr w:rsidR="0041410C" w14:paraId="0201DBDB" w14:textId="77777777" w:rsidTr="005D092B">
        <w:tc>
          <w:tcPr>
            <w:tcW w:w="10456" w:type="dxa"/>
            <w:shd w:val="clear" w:color="auto" w:fill="215E99"/>
          </w:tcPr>
          <w:p w14:paraId="1A63CED1" w14:textId="77777777" w:rsidR="0041410C" w:rsidRDefault="0041410C">
            <w:pPr>
              <w:pStyle w:val="aff0"/>
            </w:pPr>
            <w:r w:rsidRPr="00F12F8C">
              <w:t>IPA「情報セキュリティ関連規程」</w:t>
            </w:r>
          </w:p>
        </w:tc>
      </w:tr>
      <w:tr w:rsidR="0041410C" w14:paraId="12C45718" w14:textId="77777777" w:rsidTr="00046BEA">
        <w:tc>
          <w:tcPr>
            <w:tcW w:w="10456" w:type="dxa"/>
          </w:tcPr>
          <w:p w14:paraId="1C5C0F51" w14:textId="77777777" w:rsidR="0041410C" w:rsidRDefault="0041410C">
            <w:pPr>
              <w:pStyle w:val="afffffa"/>
            </w:pPr>
            <w:r w:rsidRPr="002F6EB7">
              <w:rPr>
                <w:rFonts w:hint="eastAsia"/>
              </w:rPr>
              <w:t>「情報セキ</w:t>
            </w:r>
            <w:r w:rsidRPr="000E21C9">
              <w:rPr>
                <w:rStyle w:val="afff7"/>
                <w:rFonts w:hint="eastAsia"/>
              </w:rPr>
              <w:t>ュリティ関連規程」は、自社に適した規程を作成するためのひな型です。ひな型に修正を加えることによって、対策基準、実施手順を策定します。</w:t>
            </w:r>
            <w:r w:rsidRPr="000E21C9">
              <w:rPr>
                <w:rStyle w:val="afff7"/>
              </w:rPr>
              <w:t>1から文書化する必要がないため、効率的に策定できます。</w:t>
            </w:r>
          </w:p>
        </w:tc>
      </w:tr>
    </w:tbl>
    <w:p w14:paraId="114DF4D6" w14:textId="77777777" w:rsidR="0041410C" w:rsidRDefault="0041410C"/>
    <w:p w14:paraId="12CC4868" w14:textId="77777777" w:rsidR="00893077" w:rsidRDefault="00893077"/>
    <w:p w14:paraId="76B6634C" w14:textId="77777777" w:rsidR="0041410C" w:rsidRDefault="0041410C" w:rsidP="003E0313">
      <w:pPr>
        <w:pStyle w:val="4"/>
      </w:pPr>
      <w:bookmarkStart w:id="629" w:name="_Toc172722759"/>
      <w:bookmarkStart w:id="630" w:name="_Toc185338869"/>
      <w:bookmarkStart w:id="631" w:name="_Toc187824619"/>
      <w:bookmarkStart w:id="632" w:name="_Toc188348970"/>
      <w:r w:rsidRPr="008C0346">
        <w:t>IPA「中小企業の情報セキュリティ対策ガイドライン第3.1版」の活用</w:t>
      </w:r>
      <w:bookmarkEnd w:id="629"/>
      <w:bookmarkEnd w:id="630"/>
      <w:bookmarkEnd w:id="631"/>
      <w:bookmarkEnd w:id="632"/>
    </w:p>
    <w:p w14:paraId="6EC00071" w14:textId="77777777" w:rsidR="0063158C" w:rsidRPr="0063158C" w:rsidRDefault="0063158C" w:rsidP="0063158C"/>
    <w:tbl>
      <w:tblPr>
        <w:tblStyle w:val="aa"/>
        <w:tblW w:w="0" w:type="auto"/>
        <w:tblLook w:val="04A0" w:firstRow="1" w:lastRow="0" w:firstColumn="1" w:lastColumn="0" w:noHBand="0" w:noVBand="1"/>
      </w:tblPr>
      <w:tblGrid>
        <w:gridCol w:w="988"/>
        <w:gridCol w:w="9468"/>
      </w:tblGrid>
      <w:tr w:rsidR="0041410C" w14:paraId="214E2885" w14:textId="77777777" w:rsidTr="00113CDE">
        <w:tc>
          <w:tcPr>
            <w:tcW w:w="988" w:type="dxa"/>
            <w:shd w:val="clear" w:color="auto" w:fill="215E99"/>
          </w:tcPr>
          <w:p w14:paraId="4E0C453B" w14:textId="77777777" w:rsidR="0041410C" w:rsidRPr="00F12F8C" w:rsidRDefault="0041410C">
            <w:pPr>
              <w:pStyle w:val="aff0"/>
            </w:pPr>
            <w:r w:rsidRPr="00F12F8C">
              <w:rPr>
                <w:rFonts w:hint="eastAsia"/>
              </w:rPr>
              <w:t>対象者</w:t>
            </w:r>
          </w:p>
        </w:tc>
        <w:tc>
          <w:tcPr>
            <w:tcW w:w="9468" w:type="dxa"/>
          </w:tcPr>
          <w:p w14:paraId="47C8D48E" w14:textId="77777777" w:rsidR="0041410C" w:rsidRDefault="0041410C" w:rsidP="00892C01">
            <w:pPr>
              <w:pStyle w:val="afff6"/>
              <w:numPr>
                <w:ilvl w:val="0"/>
                <w:numId w:val="576"/>
              </w:numPr>
            </w:pPr>
            <w:r w:rsidRPr="00D039D9">
              <w:rPr>
                <w:rFonts w:hint="eastAsia"/>
              </w:rPr>
              <w:t>中小企業および小規模事業者（業種は問わず、法人・個人事業主・各種団体も含む）の経営者と情報管理を統括する方</w:t>
            </w:r>
          </w:p>
          <w:p w14:paraId="7E8F298B" w14:textId="77777777" w:rsidR="0041410C" w:rsidRDefault="0041410C" w:rsidP="00892C01">
            <w:pPr>
              <w:pStyle w:val="afff6"/>
              <w:numPr>
                <w:ilvl w:val="0"/>
                <w:numId w:val="576"/>
              </w:numPr>
            </w:pPr>
            <w:r w:rsidRPr="00D039D9">
              <w:rPr>
                <w:rFonts w:hint="eastAsia"/>
              </w:rPr>
              <w:t>セキュリティ対策を部分的に実施してきた企業</w:t>
            </w:r>
          </w:p>
          <w:p w14:paraId="5539B128" w14:textId="77777777" w:rsidR="0041410C" w:rsidRDefault="0041410C" w:rsidP="00892C01">
            <w:pPr>
              <w:pStyle w:val="afff6"/>
              <w:numPr>
                <w:ilvl w:val="0"/>
                <w:numId w:val="576"/>
              </w:numPr>
            </w:pPr>
            <w:r w:rsidRPr="00D039D9">
              <w:rPr>
                <w:rFonts w:hint="eastAsia"/>
              </w:rPr>
              <w:t>情報セキュリティに関する知識を十分に有した人材が不足している企業など</w:t>
            </w:r>
          </w:p>
        </w:tc>
      </w:tr>
      <w:tr w:rsidR="0041410C" w14:paraId="55B856F9" w14:textId="77777777" w:rsidTr="00113CDE">
        <w:tc>
          <w:tcPr>
            <w:tcW w:w="988" w:type="dxa"/>
            <w:shd w:val="clear" w:color="auto" w:fill="215E99"/>
          </w:tcPr>
          <w:p w14:paraId="4E7539C0" w14:textId="77777777" w:rsidR="0041410C" w:rsidRPr="00F12F8C" w:rsidRDefault="0041410C">
            <w:pPr>
              <w:pStyle w:val="aff0"/>
            </w:pPr>
            <w:r w:rsidRPr="00F12F8C">
              <w:rPr>
                <w:rFonts w:hint="eastAsia"/>
              </w:rPr>
              <w:t>目的</w:t>
            </w:r>
          </w:p>
        </w:tc>
        <w:tc>
          <w:tcPr>
            <w:tcW w:w="9468" w:type="dxa"/>
          </w:tcPr>
          <w:p w14:paraId="023566E0" w14:textId="77777777" w:rsidR="0041410C" w:rsidRDefault="0041410C" w:rsidP="00892C01">
            <w:pPr>
              <w:pStyle w:val="afff6"/>
              <w:numPr>
                <w:ilvl w:val="0"/>
                <w:numId w:val="577"/>
              </w:numPr>
            </w:pPr>
            <w:r w:rsidRPr="00276182">
              <w:rPr>
                <w:rFonts w:hint="eastAsia"/>
              </w:rPr>
              <w:t>情報セキュリティに関する組織的な取組を開始するため</w:t>
            </w:r>
          </w:p>
        </w:tc>
      </w:tr>
    </w:tbl>
    <w:p w14:paraId="1BED5FC2" w14:textId="77777777" w:rsidR="0041410C" w:rsidRPr="00C31B3E" w:rsidRDefault="0041410C">
      <w:r w:rsidRPr="00C31B3E">
        <w:rPr>
          <w:rFonts w:hint="eastAsia"/>
        </w:rPr>
        <w:t>本ガイドラインは、情報セキュリティに関する組織的な取組を行う際に活用できます。</w:t>
      </w:r>
    </w:p>
    <w:p w14:paraId="7C7F6306" w14:textId="77777777" w:rsidR="0041410C" w:rsidRDefault="0041410C">
      <w:r w:rsidRPr="00C31B3E">
        <w:rPr>
          <w:rFonts w:hint="eastAsia"/>
        </w:rPr>
        <w:t>本ガイドラインをもとに実施手順を策定する際は、「</w:t>
      </w:r>
      <w:r w:rsidRPr="00C31B3E">
        <w:t>1. 実施状況の把握」「2. 対策の決定と周知」の手順で策定します。</w:t>
      </w:r>
    </w:p>
    <w:p w14:paraId="3E06DD4F" w14:textId="77777777" w:rsidR="0041410C" w:rsidRPr="00C31B3E" w:rsidRDefault="0041410C"/>
    <w:p w14:paraId="2864EA8E" w14:textId="77777777" w:rsidR="0041410C" w:rsidRDefault="0041410C">
      <w:pPr>
        <w:pStyle w:val="aff4"/>
      </w:pPr>
      <w:r>
        <w:rPr>
          <w:rFonts w:hint="eastAsia"/>
        </w:rPr>
        <w:t>1.</w:t>
      </w:r>
      <w:r w:rsidRPr="008460A9">
        <w:t>実施状況の把握</w:t>
      </w:r>
    </w:p>
    <w:p w14:paraId="42870EAC" w14:textId="0E9FBAE1" w:rsidR="0041410C" w:rsidRDefault="0041410C">
      <w:r w:rsidRPr="00130983">
        <w:t>「5分でできる！情報セキュリティ自社診断」を利用し、現在のセキュリティ対策の実施状況を把握します。合計25問の設問に答えるだけでセキュリティ対策の実施状況が把握できます。設問の例（一部抜粋）は以下の通りです。</w:t>
      </w:r>
    </w:p>
    <w:tbl>
      <w:tblPr>
        <w:tblStyle w:val="aa"/>
        <w:tblW w:w="0" w:type="auto"/>
        <w:tblLook w:val="04A0" w:firstRow="1" w:lastRow="0" w:firstColumn="1" w:lastColumn="0" w:noHBand="0" w:noVBand="1"/>
      </w:tblPr>
      <w:tblGrid>
        <w:gridCol w:w="1493"/>
        <w:gridCol w:w="629"/>
        <w:gridCol w:w="4536"/>
        <w:gridCol w:w="949"/>
        <w:gridCol w:w="950"/>
        <w:gridCol w:w="949"/>
        <w:gridCol w:w="950"/>
      </w:tblGrid>
      <w:tr w:rsidR="0041410C" w14:paraId="1CEB67FC" w14:textId="77777777">
        <w:tc>
          <w:tcPr>
            <w:tcW w:w="1493" w:type="dxa"/>
            <w:vMerge w:val="restart"/>
            <w:shd w:val="clear" w:color="auto" w:fill="215E99"/>
          </w:tcPr>
          <w:p w14:paraId="524AA218" w14:textId="77777777" w:rsidR="0041410C" w:rsidRPr="00F12F8C" w:rsidRDefault="0041410C">
            <w:pPr>
              <w:pStyle w:val="aff0"/>
            </w:pPr>
            <w:r w:rsidRPr="00F12F8C">
              <w:rPr>
                <w:rFonts w:hint="eastAsia"/>
              </w:rPr>
              <w:t>診断項目</w:t>
            </w:r>
          </w:p>
        </w:tc>
        <w:tc>
          <w:tcPr>
            <w:tcW w:w="629" w:type="dxa"/>
            <w:vMerge w:val="restart"/>
            <w:shd w:val="clear" w:color="auto" w:fill="215E99"/>
          </w:tcPr>
          <w:p w14:paraId="143942BF" w14:textId="77777777" w:rsidR="0041410C" w:rsidRPr="00F12F8C" w:rsidRDefault="0041410C">
            <w:pPr>
              <w:pStyle w:val="aff0"/>
            </w:pPr>
            <w:r w:rsidRPr="00F12F8C">
              <w:rPr>
                <w:rFonts w:hint="eastAsia"/>
              </w:rPr>
              <w:t>No</w:t>
            </w:r>
          </w:p>
        </w:tc>
        <w:tc>
          <w:tcPr>
            <w:tcW w:w="4536" w:type="dxa"/>
            <w:vMerge w:val="restart"/>
            <w:shd w:val="clear" w:color="auto" w:fill="215E99"/>
          </w:tcPr>
          <w:p w14:paraId="73C24C8F" w14:textId="77777777" w:rsidR="0041410C" w:rsidRPr="00F12F8C" w:rsidRDefault="0041410C">
            <w:pPr>
              <w:pStyle w:val="aff0"/>
            </w:pPr>
            <w:r w:rsidRPr="00F12F8C">
              <w:rPr>
                <w:rFonts w:hint="eastAsia"/>
              </w:rPr>
              <w:t>診断内容</w:t>
            </w:r>
          </w:p>
        </w:tc>
        <w:tc>
          <w:tcPr>
            <w:tcW w:w="3798" w:type="dxa"/>
            <w:gridSpan w:val="4"/>
            <w:shd w:val="clear" w:color="auto" w:fill="215E99"/>
          </w:tcPr>
          <w:p w14:paraId="00000C7B" w14:textId="77777777" w:rsidR="0041410C" w:rsidRPr="00F12F8C" w:rsidRDefault="0041410C">
            <w:pPr>
              <w:pStyle w:val="aff0"/>
            </w:pPr>
            <w:r w:rsidRPr="00F12F8C">
              <w:rPr>
                <w:rFonts w:hint="eastAsia"/>
              </w:rPr>
              <w:t>チェック</w:t>
            </w:r>
          </w:p>
        </w:tc>
      </w:tr>
      <w:tr w:rsidR="0041410C" w14:paraId="72A56CAC" w14:textId="77777777">
        <w:tc>
          <w:tcPr>
            <w:tcW w:w="1493" w:type="dxa"/>
            <w:vMerge/>
            <w:shd w:val="clear" w:color="auto" w:fill="215E99"/>
          </w:tcPr>
          <w:p w14:paraId="0E00E2DA" w14:textId="77777777" w:rsidR="0041410C" w:rsidRPr="00F12F8C" w:rsidRDefault="0041410C">
            <w:pPr>
              <w:pStyle w:val="aff0"/>
            </w:pPr>
          </w:p>
        </w:tc>
        <w:tc>
          <w:tcPr>
            <w:tcW w:w="629" w:type="dxa"/>
            <w:vMerge/>
            <w:shd w:val="clear" w:color="auto" w:fill="215E99"/>
          </w:tcPr>
          <w:p w14:paraId="530B7E37" w14:textId="77777777" w:rsidR="0041410C" w:rsidRPr="00F12F8C" w:rsidRDefault="0041410C">
            <w:pPr>
              <w:pStyle w:val="aff0"/>
            </w:pPr>
          </w:p>
        </w:tc>
        <w:tc>
          <w:tcPr>
            <w:tcW w:w="4536" w:type="dxa"/>
            <w:vMerge/>
            <w:shd w:val="clear" w:color="auto" w:fill="215E99"/>
          </w:tcPr>
          <w:p w14:paraId="7AF5E695" w14:textId="77777777" w:rsidR="0041410C" w:rsidRPr="00F12F8C" w:rsidRDefault="0041410C">
            <w:pPr>
              <w:pStyle w:val="aff0"/>
            </w:pPr>
          </w:p>
        </w:tc>
        <w:tc>
          <w:tcPr>
            <w:tcW w:w="949" w:type="dxa"/>
            <w:shd w:val="clear" w:color="auto" w:fill="215E99"/>
          </w:tcPr>
          <w:p w14:paraId="469BE3D4" w14:textId="77777777" w:rsidR="0041410C" w:rsidRPr="00F12F8C" w:rsidRDefault="0041410C">
            <w:pPr>
              <w:pStyle w:val="aff0"/>
            </w:pPr>
            <w:r w:rsidRPr="00F12F8C">
              <w:rPr>
                <w:rFonts w:hint="eastAsia"/>
              </w:rPr>
              <w:t>実施している</w:t>
            </w:r>
          </w:p>
        </w:tc>
        <w:tc>
          <w:tcPr>
            <w:tcW w:w="950" w:type="dxa"/>
            <w:shd w:val="clear" w:color="auto" w:fill="215E99"/>
          </w:tcPr>
          <w:p w14:paraId="6580260A" w14:textId="77777777" w:rsidR="0041410C" w:rsidRPr="00F12F8C" w:rsidRDefault="0041410C">
            <w:pPr>
              <w:pStyle w:val="aff0"/>
            </w:pPr>
            <w:r w:rsidRPr="00F12F8C">
              <w:rPr>
                <w:rFonts w:hint="eastAsia"/>
              </w:rPr>
              <w:t>一部実施している</w:t>
            </w:r>
          </w:p>
        </w:tc>
        <w:tc>
          <w:tcPr>
            <w:tcW w:w="949" w:type="dxa"/>
            <w:shd w:val="clear" w:color="auto" w:fill="215E99"/>
          </w:tcPr>
          <w:p w14:paraId="0040284D" w14:textId="77777777" w:rsidR="0041410C" w:rsidRPr="00F12F8C" w:rsidRDefault="0041410C">
            <w:pPr>
              <w:pStyle w:val="aff0"/>
            </w:pPr>
            <w:r w:rsidRPr="00F12F8C">
              <w:rPr>
                <w:rFonts w:hint="eastAsia"/>
              </w:rPr>
              <w:t>実施していない</w:t>
            </w:r>
          </w:p>
        </w:tc>
        <w:tc>
          <w:tcPr>
            <w:tcW w:w="950" w:type="dxa"/>
            <w:shd w:val="clear" w:color="auto" w:fill="215E99"/>
          </w:tcPr>
          <w:p w14:paraId="3856BD35" w14:textId="77777777" w:rsidR="0041410C" w:rsidRPr="00F12F8C" w:rsidRDefault="0041410C">
            <w:pPr>
              <w:pStyle w:val="aff0"/>
            </w:pPr>
            <w:r w:rsidRPr="00F12F8C">
              <w:rPr>
                <w:rFonts w:hint="eastAsia"/>
              </w:rPr>
              <w:t>分からない</w:t>
            </w:r>
          </w:p>
        </w:tc>
      </w:tr>
      <w:tr w:rsidR="0041410C" w14:paraId="0545C78C" w14:textId="77777777">
        <w:tc>
          <w:tcPr>
            <w:tcW w:w="1493" w:type="dxa"/>
            <w:vMerge w:val="restart"/>
          </w:tcPr>
          <w:p w14:paraId="4F470994" w14:textId="77777777" w:rsidR="0041410C" w:rsidRPr="00086B98" w:rsidRDefault="0041410C" w:rsidP="000E21C9">
            <w:pPr>
              <w:pStyle w:val="afff6"/>
            </w:pPr>
            <w:r w:rsidRPr="00086B98">
              <w:t>Part1</w:t>
            </w:r>
          </w:p>
          <w:p w14:paraId="73475FC9" w14:textId="77777777" w:rsidR="0041410C" w:rsidRPr="00580733" w:rsidRDefault="0041410C" w:rsidP="000E21C9">
            <w:pPr>
              <w:pStyle w:val="afff6"/>
            </w:pPr>
            <w:r w:rsidRPr="00580733">
              <w:rPr>
                <w:rFonts w:hint="eastAsia"/>
              </w:rPr>
              <w:t>基本的対策</w:t>
            </w:r>
          </w:p>
        </w:tc>
        <w:tc>
          <w:tcPr>
            <w:tcW w:w="629" w:type="dxa"/>
          </w:tcPr>
          <w:p w14:paraId="143286E0" w14:textId="77777777" w:rsidR="0041410C" w:rsidRPr="00580733" w:rsidRDefault="0041410C" w:rsidP="000E21C9">
            <w:pPr>
              <w:pStyle w:val="afff6"/>
            </w:pPr>
            <w:r w:rsidRPr="00580733">
              <w:rPr>
                <w:rFonts w:hint="eastAsia"/>
              </w:rPr>
              <w:t>1</w:t>
            </w:r>
          </w:p>
        </w:tc>
        <w:tc>
          <w:tcPr>
            <w:tcW w:w="4536" w:type="dxa"/>
          </w:tcPr>
          <w:p w14:paraId="716D05BB" w14:textId="77777777" w:rsidR="0041410C" w:rsidRPr="00580733" w:rsidRDefault="0041410C" w:rsidP="000E21C9">
            <w:pPr>
              <w:pStyle w:val="afff6"/>
            </w:pPr>
            <w:r w:rsidRPr="00580733">
              <w:rPr>
                <w:rFonts w:hint="eastAsia"/>
              </w:rPr>
              <w:t>パソコンやスマホなど情報機器の</w:t>
            </w:r>
            <w:r w:rsidRPr="00580733">
              <w:t>OSやソフトウェアは常に最新の状態にしていますか？</w:t>
            </w:r>
          </w:p>
        </w:tc>
        <w:tc>
          <w:tcPr>
            <w:tcW w:w="949" w:type="dxa"/>
          </w:tcPr>
          <w:p w14:paraId="7E81C646" w14:textId="77777777" w:rsidR="0041410C" w:rsidRPr="00580733" w:rsidRDefault="0041410C" w:rsidP="000E21C9">
            <w:pPr>
              <w:pStyle w:val="afff6"/>
            </w:pPr>
            <w:r w:rsidRPr="00580733">
              <w:rPr>
                <w:rFonts w:hint="eastAsia"/>
              </w:rPr>
              <w:t>4</w:t>
            </w:r>
          </w:p>
        </w:tc>
        <w:tc>
          <w:tcPr>
            <w:tcW w:w="950" w:type="dxa"/>
          </w:tcPr>
          <w:p w14:paraId="53A068A2" w14:textId="77777777" w:rsidR="0041410C" w:rsidRPr="00580733" w:rsidRDefault="0041410C" w:rsidP="000E21C9">
            <w:pPr>
              <w:pStyle w:val="afff6"/>
            </w:pPr>
            <w:r w:rsidRPr="00580733">
              <w:rPr>
                <w:rFonts w:hint="eastAsia"/>
              </w:rPr>
              <w:t>2</w:t>
            </w:r>
          </w:p>
        </w:tc>
        <w:tc>
          <w:tcPr>
            <w:tcW w:w="949" w:type="dxa"/>
          </w:tcPr>
          <w:p w14:paraId="4BDAFCC5" w14:textId="77777777" w:rsidR="0041410C" w:rsidRPr="00580733" w:rsidRDefault="0041410C" w:rsidP="000E21C9">
            <w:pPr>
              <w:pStyle w:val="afff6"/>
            </w:pPr>
            <w:r w:rsidRPr="00580733">
              <w:rPr>
                <w:rFonts w:hint="eastAsia"/>
              </w:rPr>
              <w:t>0</w:t>
            </w:r>
          </w:p>
        </w:tc>
        <w:tc>
          <w:tcPr>
            <w:tcW w:w="950" w:type="dxa"/>
          </w:tcPr>
          <w:p w14:paraId="2B1FFD51" w14:textId="77777777" w:rsidR="0041410C" w:rsidRPr="00580733" w:rsidRDefault="0041410C" w:rsidP="000E21C9">
            <w:pPr>
              <w:pStyle w:val="afff6"/>
            </w:pPr>
            <w:r w:rsidRPr="00580733">
              <w:rPr>
                <w:rFonts w:hint="eastAsia"/>
              </w:rPr>
              <w:t>-1</w:t>
            </w:r>
          </w:p>
        </w:tc>
      </w:tr>
      <w:tr w:rsidR="0041410C" w14:paraId="7E25EC14" w14:textId="77777777">
        <w:trPr>
          <w:trHeight w:val="825"/>
        </w:trPr>
        <w:tc>
          <w:tcPr>
            <w:tcW w:w="1493" w:type="dxa"/>
            <w:vMerge/>
          </w:tcPr>
          <w:p w14:paraId="61050566" w14:textId="77777777" w:rsidR="0041410C" w:rsidRPr="00580733" w:rsidRDefault="0041410C" w:rsidP="000E21C9">
            <w:pPr>
              <w:pStyle w:val="afff6"/>
            </w:pPr>
          </w:p>
        </w:tc>
        <w:tc>
          <w:tcPr>
            <w:tcW w:w="629" w:type="dxa"/>
          </w:tcPr>
          <w:p w14:paraId="18ACF518" w14:textId="77777777" w:rsidR="0041410C" w:rsidRPr="00580733" w:rsidRDefault="0041410C" w:rsidP="000E21C9">
            <w:pPr>
              <w:pStyle w:val="afff6"/>
            </w:pPr>
            <w:r w:rsidRPr="00580733">
              <w:rPr>
                <w:rFonts w:hint="eastAsia"/>
              </w:rPr>
              <w:t>2</w:t>
            </w:r>
          </w:p>
        </w:tc>
        <w:tc>
          <w:tcPr>
            <w:tcW w:w="4536" w:type="dxa"/>
          </w:tcPr>
          <w:p w14:paraId="3E4367CB" w14:textId="441CD2C8" w:rsidR="0041410C" w:rsidRPr="00580733" w:rsidRDefault="0041410C" w:rsidP="000E21C9">
            <w:pPr>
              <w:pStyle w:val="afff6"/>
            </w:pPr>
            <w:r w:rsidRPr="00580733">
              <w:rPr>
                <w:rFonts w:hint="eastAsia"/>
              </w:rPr>
              <w:t>パソコンやスマホなどにはウイルス対策ソフトを導入し、</w:t>
            </w:r>
            <w:bookmarkStart w:id="633" w:name="■ウイルス定義ファイル（パターンファイル）10ー2ー2"/>
            <w:r w:rsidR="00BA3154">
              <w:fldChar w:fldCharType="begin"/>
            </w:r>
            <w:r w:rsidR="00BA3154">
              <w:rPr>
                <w:rFonts w:hint="eastAsia"/>
              </w:rPr>
              <w:instrText xml:space="preserve">HYPERLINK </w:instrText>
            </w:r>
            <w:r w:rsidR="00BA3154">
              <w:instrText xml:space="preserve"> \l "</w:instrText>
            </w:r>
            <w:r w:rsidR="00BA3154">
              <w:rPr>
                <w:rFonts w:hint="eastAsia"/>
              </w:rPr>
              <w:instrText>■ウイルス定義ファイル（パターンファイル）</w:instrText>
            </w:r>
            <w:r w:rsidR="00BA3154">
              <w:instrText>"</w:instrText>
            </w:r>
            <w:r w:rsidR="00BA3154">
              <w:fldChar w:fldCharType="separate"/>
            </w:r>
            <w:r w:rsidRPr="00BA3154">
              <w:rPr>
                <w:rStyle w:val="a7"/>
                <w:rFonts w:hint="eastAsia"/>
              </w:rPr>
              <w:t>ウイルス定義ファイル</w:t>
            </w:r>
            <w:bookmarkEnd w:id="633"/>
            <w:r w:rsidR="00BA3154">
              <w:fldChar w:fldCharType="end"/>
            </w:r>
            <w:r w:rsidRPr="00580733">
              <w:rPr>
                <w:rFonts w:hint="eastAsia"/>
              </w:rPr>
              <w:t>は最新の状態にしていますか？</w:t>
            </w:r>
          </w:p>
        </w:tc>
        <w:tc>
          <w:tcPr>
            <w:tcW w:w="949" w:type="dxa"/>
          </w:tcPr>
          <w:p w14:paraId="3AF1BAED" w14:textId="77777777" w:rsidR="0041410C" w:rsidRPr="00580733" w:rsidRDefault="0041410C" w:rsidP="000E21C9">
            <w:pPr>
              <w:pStyle w:val="afff6"/>
            </w:pPr>
            <w:r w:rsidRPr="00580733">
              <w:rPr>
                <w:rFonts w:hint="eastAsia"/>
              </w:rPr>
              <w:t>4</w:t>
            </w:r>
          </w:p>
        </w:tc>
        <w:tc>
          <w:tcPr>
            <w:tcW w:w="950" w:type="dxa"/>
          </w:tcPr>
          <w:p w14:paraId="669CEA51" w14:textId="77777777" w:rsidR="0041410C" w:rsidRPr="00580733" w:rsidRDefault="0041410C" w:rsidP="000E21C9">
            <w:pPr>
              <w:pStyle w:val="afff6"/>
            </w:pPr>
            <w:r w:rsidRPr="00580733">
              <w:rPr>
                <w:rFonts w:hint="eastAsia"/>
              </w:rPr>
              <w:t>2</w:t>
            </w:r>
          </w:p>
        </w:tc>
        <w:tc>
          <w:tcPr>
            <w:tcW w:w="949" w:type="dxa"/>
          </w:tcPr>
          <w:p w14:paraId="2CD6058F" w14:textId="77777777" w:rsidR="0041410C" w:rsidRPr="00580733" w:rsidRDefault="0041410C" w:rsidP="000E21C9">
            <w:pPr>
              <w:pStyle w:val="afff6"/>
            </w:pPr>
            <w:r w:rsidRPr="00580733">
              <w:rPr>
                <w:rFonts w:hint="eastAsia"/>
              </w:rPr>
              <w:t>0</w:t>
            </w:r>
          </w:p>
        </w:tc>
        <w:tc>
          <w:tcPr>
            <w:tcW w:w="950" w:type="dxa"/>
          </w:tcPr>
          <w:p w14:paraId="29A01A83" w14:textId="77777777" w:rsidR="0041410C" w:rsidRPr="00580733" w:rsidRDefault="0041410C" w:rsidP="000E21C9">
            <w:pPr>
              <w:pStyle w:val="afff6"/>
            </w:pPr>
            <w:r w:rsidRPr="00580733">
              <w:rPr>
                <w:rFonts w:hint="eastAsia"/>
              </w:rPr>
              <w:t>-1</w:t>
            </w:r>
          </w:p>
        </w:tc>
      </w:tr>
      <w:tr w:rsidR="0041410C" w14:paraId="78316CFA" w14:textId="77777777">
        <w:tc>
          <w:tcPr>
            <w:tcW w:w="1493" w:type="dxa"/>
            <w:vMerge/>
          </w:tcPr>
          <w:p w14:paraId="0FDEA8F7" w14:textId="77777777" w:rsidR="0041410C" w:rsidRPr="00580733" w:rsidRDefault="0041410C" w:rsidP="000E21C9">
            <w:pPr>
              <w:pStyle w:val="afff6"/>
            </w:pPr>
          </w:p>
        </w:tc>
        <w:tc>
          <w:tcPr>
            <w:tcW w:w="629" w:type="dxa"/>
          </w:tcPr>
          <w:p w14:paraId="6C04BC35" w14:textId="77777777" w:rsidR="0041410C" w:rsidRPr="00580733" w:rsidRDefault="0041410C" w:rsidP="000E21C9">
            <w:pPr>
              <w:pStyle w:val="afff6"/>
            </w:pPr>
            <w:r w:rsidRPr="00580733">
              <w:rPr>
                <w:rFonts w:hint="eastAsia"/>
              </w:rPr>
              <w:t>3</w:t>
            </w:r>
          </w:p>
        </w:tc>
        <w:tc>
          <w:tcPr>
            <w:tcW w:w="4536" w:type="dxa"/>
          </w:tcPr>
          <w:p w14:paraId="0CB52B1A" w14:textId="77777777" w:rsidR="0041410C" w:rsidRPr="00580733" w:rsidRDefault="0041410C" w:rsidP="000E21C9">
            <w:pPr>
              <w:pStyle w:val="afff6"/>
            </w:pPr>
            <w:r w:rsidRPr="00580733">
              <w:rPr>
                <w:rFonts w:hint="eastAsia"/>
              </w:rPr>
              <w:t>パスワードは破られにくい「長く」「複雑な」パスワードを設定していますか？</w:t>
            </w:r>
          </w:p>
        </w:tc>
        <w:tc>
          <w:tcPr>
            <w:tcW w:w="949" w:type="dxa"/>
          </w:tcPr>
          <w:p w14:paraId="1D434303" w14:textId="77777777" w:rsidR="0041410C" w:rsidRPr="00580733" w:rsidRDefault="0041410C" w:rsidP="000E21C9">
            <w:pPr>
              <w:pStyle w:val="afff6"/>
            </w:pPr>
            <w:r w:rsidRPr="00580733">
              <w:rPr>
                <w:rFonts w:hint="eastAsia"/>
              </w:rPr>
              <w:t>4</w:t>
            </w:r>
          </w:p>
        </w:tc>
        <w:tc>
          <w:tcPr>
            <w:tcW w:w="950" w:type="dxa"/>
          </w:tcPr>
          <w:p w14:paraId="386E9744" w14:textId="77777777" w:rsidR="0041410C" w:rsidRPr="00580733" w:rsidRDefault="0041410C" w:rsidP="000E21C9">
            <w:pPr>
              <w:pStyle w:val="afff6"/>
            </w:pPr>
            <w:r w:rsidRPr="00580733">
              <w:rPr>
                <w:rFonts w:hint="eastAsia"/>
              </w:rPr>
              <w:t>2</w:t>
            </w:r>
          </w:p>
        </w:tc>
        <w:tc>
          <w:tcPr>
            <w:tcW w:w="949" w:type="dxa"/>
          </w:tcPr>
          <w:p w14:paraId="05ADE8FE" w14:textId="77777777" w:rsidR="0041410C" w:rsidRPr="00580733" w:rsidRDefault="0041410C" w:rsidP="000E21C9">
            <w:pPr>
              <w:pStyle w:val="afff6"/>
            </w:pPr>
            <w:r w:rsidRPr="00580733">
              <w:rPr>
                <w:rFonts w:hint="eastAsia"/>
              </w:rPr>
              <w:t>0</w:t>
            </w:r>
          </w:p>
        </w:tc>
        <w:tc>
          <w:tcPr>
            <w:tcW w:w="950" w:type="dxa"/>
          </w:tcPr>
          <w:p w14:paraId="7BD01137" w14:textId="77777777" w:rsidR="0041410C" w:rsidRPr="00580733" w:rsidRDefault="0041410C" w:rsidP="000E21C9">
            <w:pPr>
              <w:pStyle w:val="afff6"/>
            </w:pPr>
            <w:r w:rsidRPr="00580733">
              <w:rPr>
                <w:rFonts w:hint="eastAsia"/>
              </w:rPr>
              <w:t>-1</w:t>
            </w:r>
          </w:p>
        </w:tc>
      </w:tr>
      <w:tr w:rsidR="0041410C" w14:paraId="3ABFCD35" w14:textId="77777777">
        <w:tc>
          <w:tcPr>
            <w:tcW w:w="1493" w:type="dxa"/>
            <w:vMerge/>
          </w:tcPr>
          <w:p w14:paraId="1B2EB8B8" w14:textId="77777777" w:rsidR="0041410C" w:rsidRPr="00580733" w:rsidRDefault="0041410C" w:rsidP="000E21C9">
            <w:pPr>
              <w:pStyle w:val="afff6"/>
            </w:pPr>
          </w:p>
        </w:tc>
        <w:tc>
          <w:tcPr>
            <w:tcW w:w="629" w:type="dxa"/>
          </w:tcPr>
          <w:p w14:paraId="6A713518" w14:textId="77777777" w:rsidR="0041410C" w:rsidRPr="00580733" w:rsidRDefault="0041410C" w:rsidP="000E21C9">
            <w:pPr>
              <w:pStyle w:val="afff6"/>
            </w:pPr>
            <w:r w:rsidRPr="00580733">
              <w:rPr>
                <w:rFonts w:hint="eastAsia"/>
              </w:rPr>
              <w:t>4</w:t>
            </w:r>
          </w:p>
        </w:tc>
        <w:tc>
          <w:tcPr>
            <w:tcW w:w="4536" w:type="dxa"/>
          </w:tcPr>
          <w:p w14:paraId="140EDA26" w14:textId="4679E4E7" w:rsidR="0041410C" w:rsidRPr="00580733" w:rsidRDefault="0041410C" w:rsidP="000E21C9">
            <w:pPr>
              <w:pStyle w:val="afff6"/>
            </w:pPr>
            <w:r w:rsidRPr="00580733">
              <w:rPr>
                <w:rFonts w:hint="eastAsia"/>
              </w:rPr>
              <w:t>重要情報に対する適切なアクセス制限を行っていますか？</w:t>
            </w:r>
          </w:p>
        </w:tc>
        <w:tc>
          <w:tcPr>
            <w:tcW w:w="949" w:type="dxa"/>
          </w:tcPr>
          <w:p w14:paraId="18D3A405" w14:textId="77777777" w:rsidR="0041410C" w:rsidRPr="00580733" w:rsidRDefault="0041410C" w:rsidP="000E21C9">
            <w:pPr>
              <w:pStyle w:val="afff6"/>
            </w:pPr>
            <w:r w:rsidRPr="00580733">
              <w:rPr>
                <w:rFonts w:hint="eastAsia"/>
              </w:rPr>
              <w:t>4</w:t>
            </w:r>
          </w:p>
        </w:tc>
        <w:tc>
          <w:tcPr>
            <w:tcW w:w="950" w:type="dxa"/>
          </w:tcPr>
          <w:p w14:paraId="0A4820D9" w14:textId="77777777" w:rsidR="0041410C" w:rsidRPr="00580733" w:rsidRDefault="0041410C" w:rsidP="000E21C9">
            <w:pPr>
              <w:pStyle w:val="afff6"/>
            </w:pPr>
            <w:r w:rsidRPr="00580733">
              <w:rPr>
                <w:rFonts w:hint="eastAsia"/>
              </w:rPr>
              <w:t>2</w:t>
            </w:r>
          </w:p>
        </w:tc>
        <w:tc>
          <w:tcPr>
            <w:tcW w:w="949" w:type="dxa"/>
          </w:tcPr>
          <w:p w14:paraId="0C20CDD2" w14:textId="77777777" w:rsidR="0041410C" w:rsidRPr="00580733" w:rsidRDefault="0041410C" w:rsidP="000E21C9">
            <w:pPr>
              <w:pStyle w:val="afff6"/>
            </w:pPr>
            <w:r w:rsidRPr="00580733">
              <w:rPr>
                <w:rFonts w:hint="eastAsia"/>
              </w:rPr>
              <w:t>0</w:t>
            </w:r>
          </w:p>
        </w:tc>
        <w:tc>
          <w:tcPr>
            <w:tcW w:w="950" w:type="dxa"/>
          </w:tcPr>
          <w:p w14:paraId="6184B27A" w14:textId="77777777" w:rsidR="0041410C" w:rsidRPr="00580733" w:rsidRDefault="0041410C" w:rsidP="000E21C9">
            <w:pPr>
              <w:pStyle w:val="afff6"/>
            </w:pPr>
            <w:r w:rsidRPr="00580733">
              <w:rPr>
                <w:rFonts w:hint="eastAsia"/>
              </w:rPr>
              <w:t>-1</w:t>
            </w:r>
          </w:p>
        </w:tc>
      </w:tr>
      <w:tr w:rsidR="0041410C" w14:paraId="43A89649" w14:textId="77777777">
        <w:tc>
          <w:tcPr>
            <w:tcW w:w="1493" w:type="dxa"/>
            <w:vMerge/>
          </w:tcPr>
          <w:p w14:paraId="6B3050C1" w14:textId="77777777" w:rsidR="0041410C" w:rsidRPr="00580733" w:rsidRDefault="0041410C" w:rsidP="000E21C9">
            <w:pPr>
              <w:pStyle w:val="afff6"/>
            </w:pPr>
          </w:p>
        </w:tc>
        <w:tc>
          <w:tcPr>
            <w:tcW w:w="629" w:type="dxa"/>
          </w:tcPr>
          <w:p w14:paraId="3796E889" w14:textId="77777777" w:rsidR="0041410C" w:rsidRPr="00580733" w:rsidRDefault="0041410C" w:rsidP="000E21C9">
            <w:pPr>
              <w:pStyle w:val="afff6"/>
            </w:pPr>
            <w:r w:rsidRPr="00580733">
              <w:rPr>
                <w:rFonts w:hint="eastAsia"/>
              </w:rPr>
              <w:t>5</w:t>
            </w:r>
          </w:p>
        </w:tc>
        <w:tc>
          <w:tcPr>
            <w:tcW w:w="4536" w:type="dxa"/>
          </w:tcPr>
          <w:p w14:paraId="3363A351" w14:textId="77777777" w:rsidR="0041410C" w:rsidRPr="00580733" w:rsidRDefault="0041410C" w:rsidP="000E21C9">
            <w:pPr>
              <w:pStyle w:val="afff6"/>
            </w:pPr>
            <w:r w:rsidRPr="00580733">
              <w:rPr>
                <w:rFonts w:hint="eastAsia"/>
              </w:rPr>
              <w:t>新たな脅威や攻撃の手口を知り対策を社内共有する仕組みはできていますか？</w:t>
            </w:r>
          </w:p>
        </w:tc>
        <w:tc>
          <w:tcPr>
            <w:tcW w:w="949" w:type="dxa"/>
          </w:tcPr>
          <w:p w14:paraId="107D2236" w14:textId="77777777" w:rsidR="0041410C" w:rsidRPr="00580733" w:rsidRDefault="0041410C" w:rsidP="000E21C9">
            <w:pPr>
              <w:pStyle w:val="afff6"/>
            </w:pPr>
            <w:r w:rsidRPr="00580733">
              <w:rPr>
                <w:rFonts w:hint="eastAsia"/>
              </w:rPr>
              <w:t>4</w:t>
            </w:r>
          </w:p>
        </w:tc>
        <w:tc>
          <w:tcPr>
            <w:tcW w:w="950" w:type="dxa"/>
          </w:tcPr>
          <w:p w14:paraId="2B96258B" w14:textId="77777777" w:rsidR="0041410C" w:rsidRPr="00580733" w:rsidRDefault="0041410C" w:rsidP="000E21C9">
            <w:pPr>
              <w:pStyle w:val="afff6"/>
            </w:pPr>
            <w:r w:rsidRPr="00580733">
              <w:rPr>
                <w:rFonts w:hint="eastAsia"/>
              </w:rPr>
              <w:t>2</w:t>
            </w:r>
          </w:p>
        </w:tc>
        <w:tc>
          <w:tcPr>
            <w:tcW w:w="949" w:type="dxa"/>
          </w:tcPr>
          <w:p w14:paraId="3A2B1A9E" w14:textId="77777777" w:rsidR="0041410C" w:rsidRPr="00580733" w:rsidRDefault="0041410C" w:rsidP="000E21C9">
            <w:pPr>
              <w:pStyle w:val="afff6"/>
            </w:pPr>
            <w:r w:rsidRPr="00580733">
              <w:rPr>
                <w:rFonts w:hint="eastAsia"/>
              </w:rPr>
              <w:t>0</w:t>
            </w:r>
          </w:p>
        </w:tc>
        <w:tc>
          <w:tcPr>
            <w:tcW w:w="950" w:type="dxa"/>
          </w:tcPr>
          <w:p w14:paraId="22A8E010" w14:textId="77777777" w:rsidR="0041410C" w:rsidRPr="00580733" w:rsidRDefault="0041410C" w:rsidP="000E21C9">
            <w:pPr>
              <w:pStyle w:val="afff6"/>
            </w:pPr>
            <w:r w:rsidRPr="00580733">
              <w:rPr>
                <w:rFonts w:hint="eastAsia"/>
              </w:rPr>
              <w:t>-1</w:t>
            </w:r>
          </w:p>
        </w:tc>
      </w:tr>
    </w:tbl>
    <w:p w14:paraId="359A4B82" w14:textId="3A2A7FA8" w:rsidR="0041410C" w:rsidRPr="001B65A4" w:rsidRDefault="008A12D2" w:rsidP="00B95F8D">
      <w:pPr>
        <w:pStyle w:val="aff4"/>
      </w:pPr>
      <w:r w:rsidRPr="005F0C5F">
        <w:rPr>
          <w:noProof/>
        </w:rPr>
        <mc:AlternateContent>
          <mc:Choice Requires="wps">
            <w:drawing>
              <wp:anchor distT="0" distB="0" distL="114300" distR="114300" simplePos="0" relativeHeight="251656320" behindDoc="0" locked="0" layoutInCell="1" allowOverlap="1" wp14:anchorId="6112EEA2" wp14:editId="06F4E149">
                <wp:simplePos x="0" y="0"/>
                <wp:positionH relativeFrom="margin">
                  <wp:posOffset>-2540</wp:posOffset>
                </wp:positionH>
                <wp:positionV relativeFrom="paragraph">
                  <wp:posOffset>48895</wp:posOffset>
                </wp:positionV>
                <wp:extent cx="6648450" cy="276860"/>
                <wp:effectExtent l="0" t="0" r="0" b="0"/>
                <wp:wrapSquare wrapText="bothSides"/>
                <wp:docPr id="1450895370" name="テキスト ボックス 556"/>
                <wp:cNvGraphicFramePr/>
                <a:graphic xmlns:a="http://schemas.openxmlformats.org/drawingml/2006/main">
                  <a:graphicData uri="http://schemas.microsoft.com/office/word/2010/wordprocessingShape">
                    <wps:wsp>
                      <wps:cNvSpPr txBox="1"/>
                      <wps:spPr>
                        <a:xfrm>
                          <a:off x="0" y="0"/>
                          <a:ext cx="6648450" cy="276860"/>
                        </a:xfrm>
                        <a:prstGeom prst="rect">
                          <a:avLst/>
                        </a:prstGeom>
                        <a:noFill/>
                      </wps:spPr>
                      <wps:txbx>
                        <w:txbxContent>
                          <w:p w14:paraId="7AC5646A" w14:textId="77777777" w:rsidR="0041410C" w:rsidRDefault="0041410C" w:rsidP="005C10C7">
                            <w:pPr>
                              <w:pStyle w:val="aff2"/>
                            </w:pPr>
                            <w:r>
                              <w:rPr>
                                <w:rFonts w:hint="eastAsia"/>
                              </w:rPr>
                              <w:t>自社診断の設問（一部抜粋）</w:t>
                            </w:r>
                          </w:p>
                          <w:p w14:paraId="01AA2E3F" w14:textId="77777777" w:rsidR="0041410C" w:rsidRDefault="0041410C">
                            <w:pPr>
                              <w:pStyle w:val="aff2"/>
                            </w:pPr>
                            <w:r>
                              <w:rPr>
                                <w:rFonts w:hint="eastAsia"/>
                              </w:rPr>
                              <w:t>(出典) IPA「5分でできる！情報セキュリティ自社診断」をもとに作成</w:t>
                            </w:r>
                          </w:p>
                        </w:txbxContent>
                      </wps:txbx>
                      <wps:bodyPr wrap="square" rtlCol="0">
                        <a:spAutoFit/>
                      </wps:bodyPr>
                    </wps:wsp>
                  </a:graphicData>
                </a:graphic>
                <wp14:sizeRelH relativeFrom="margin">
                  <wp14:pctWidth>0</wp14:pctWidth>
                </wp14:sizeRelH>
              </wp:anchor>
            </w:drawing>
          </mc:Choice>
          <mc:Fallback>
            <w:pict>
              <v:shape w14:anchorId="6112EEA2" id="テキスト ボックス 556" o:spid="_x0000_s1095" type="#_x0000_t202" style="position:absolute;left:0;text-align:left;margin-left:-.2pt;margin-top:3.85pt;width:523.5pt;height:21.8pt;z-index:2516563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" filled="f" stroked="f">
                <v:textbox style="mso-fit-shape-to-text:t">
                  <w:txbxContent>
                    <w:p w14:paraId="7AC5646A" w14:textId="77777777" w:rsidR="0041410C" w:rsidRDefault="0041410C" w:rsidP="005C10C7">
                      <w:pPr>
                        <w:pStyle w:val="aff2"/>
                      </w:pPr>
                      <w:r>
                        <w:rPr>
                          <w:rFonts w:hint="eastAsia"/>
                        </w:rPr>
                        <w:t>自社診断の設問（一部抜粋）</w:t>
                      </w:r>
                    </w:p>
                    <w:p w14:paraId="01AA2E3F" w14:textId="77777777" w:rsidR="0041410C" w:rsidRDefault="0041410C">
                      <w:pPr>
                        <w:pStyle w:val="aff2"/>
                      </w:pPr>
                      <w:r>
                        <w:rPr>
                          <w:rFonts w:hint="eastAsia"/>
                        </w:rPr>
                        <w:t>(出典) IPA「5分でできる！情報セキュリティ自社診断」をもとに作成</w:t>
                      </w:r>
                    </w:p>
                  </w:txbxContent>
                </v:textbox>
                <w10:wrap type="square" anchorx="margin"/>
              </v:shape>
            </w:pict>
          </mc:Fallback>
        </mc:AlternateContent>
      </w:r>
      <w:r w:rsidR="0041410C" w:rsidRPr="001B65A4">
        <w:t>5分でできる！情報セキュリティ自社診断」の使い方</w:t>
      </w:r>
    </w:p>
    <w:p w14:paraId="7B4F7DA9" w14:textId="77777777" w:rsidR="0041410C" w:rsidRDefault="0041410C" w:rsidP="00892C01">
      <w:pPr>
        <w:pStyle w:val="ab"/>
        <w:numPr>
          <w:ilvl w:val="0"/>
          <w:numId w:val="753"/>
        </w:numPr>
        <w:ind w:leftChars="0" w:firstLineChars="0"/>
      </w:pPr>
      <w:r w:rsidRPr="001B65A4">
        <w:rPr>
          <w:rFonts w:hint="eastAsia"/>
        </w:rPr>
        <w:t>経営者や情報システム担当者、部門長などセキュリティ対策の実施状況が</w:t>
      </w:r>
      <w:r>
        <w:rPr>
          <w:rFonts w:hint="eastAsia"/>
        </w:rPr>
        <w:t>わ</w:t>
      </w:r>
      <w:r w:rsidRPr="001B65A4">
        <w:rPr>
          <w:rFonts w:hint="eastAsia"/>
        </w:rPr>
        <w:t>かる方が、</w:t>
      </w:r>
      <w:r w:rsidRPr="001B65A4">
        <w:t>25問の設問に回答します。</w:t>
      </w:r>
    </w:p>
    <w:p w14:paraId="3394A884" w14:textId="77777777" w:rsidR="0041410C" w:rsidRDefault="0041410C" w:rsidP="00892C01">
      <w:pPr>
        <w:pStyle w:val="ab"/>
        <w:numPr>
          <w:ilvl w:val="0"/>
          <w:numId w:val="753"/>
        </w:numPr>
        <w:ind w:leftChars="0" w:firstLineChars="0"/>
      </w:pPr>
      <w:r w:rsidRPr="001B65A4">
        <w:rPr>
          <w:rFonts w:hint="eastAsia"/>
        </w:rPr>
        <w:t>事業所が複数ある、部署数が多いなど、</w:t>
      </w:r>
      <w:r w:rsidRPr="001B65A4">
        <w:t>1人で記入することが難しい場合には、事業所や部署ごとに記入し、責任者・担当者が集計します。</w:t>
      </w:r>
    </w:p>
    <w:p w14:paraId="6911ADFC" w14:textId="77777777" w:rsidR="0041410C" w:rsidRDefault="0041410C" w:rsidP="00892C01">
      <w:pPr>
        <w:pStyle w:val="ab"/>
        <w:numPr>
          <w:ilvl w:val="0"/>
          <w:numId w:val="753"/>
        </w:numPr>
        <w:ind w:leftChars="0" w:firstLineChars="0"/>
      </w:pPr>
      <w:r w:rsidRPr="001B65A4">
        <w:rPr>
          <w:rFonts w:hint="eastAsia"/>
        </w:rPr>
        <w:t>実施状況が</w:t>
      </w:r>
      <w:r>
        <w:rPr>
          <w:rFonts w:hint="eastAsia"/>
        </w:rPr>
        <w:t>わ</w:t>
      </w:r>
      <w:r w:rsidRPr="001B65A4">
        <w:rPr>
          <w:rFonts w:hint="eastAsia"/>
        </w:rPr>
        <w:t>からない場合、各従業員に質問して、回答を総合して記入します。</w:t>
      </w:r>
    </w:p>
    <w:p w14:paraId="664C9B2C" w14:textId="77777777" w:rsidR="0041410C" w:rsidRDefault="0041410C" w:rsidP="00892C01">
      <w:pPr>
        <w:pStyle w:val="ab"/>
        <w:numPr>
          <w:ilvl w:val="0"/>
          <w:numId w:val="753"/>
        </w:numPr>
        <w:ind w:leftChars="0" w:firstLineChars="0"/>
      </w:pPr>
      <w:r w:rsidRPr="001B65A4">
        <w:rPr>
          <w:rFonts w:hint="eastAsia"/>
        </w:rPr>
        <w:t>チェック欄の該当するもの</w:t>
      </w:r>
      <w:r w:rsidRPr="001B65A4">
        <w:t>1つに〇をつけて、「実施している…4点」「一部実施している…2点」「実施していない…0点」「分からない…-1点」で採点します。</w:t>
      </w:r>
    </w:p>
    <w:tbl>
      <w:tblPr>
        <w:tblStyle w:val="aa"/>
        <w:tblpPr w:leftFromText="142" w:rightFromText="142" w:vertAnchor="page" w:horzAnchor="margin" w:tblpY="8799"/>
        <w:tblW w:w="0" w:type="auto"/>
        <w:tblLook w:val="04A0" w:firstRow="1" w:lastRow="0" w:firstColumn="1" w:lastColumn="0" w:noHBand="0" w:noVBand="1"/>
      </w:tblPr>
      <w:tblGrid>
        <w:gridCol w:w="3681"/>
        <w:gridCol w:w="6775"/>
      </w:tblGrid>
      <w:tr w:rsidR="00E64A8A" w:rsidRPr="00543F1F" w14:paraId="1C5D59EA" w14:textId="77777777" w:rsidTr="00FC53EC">
        <w:tc>
          <w:tcPr>
            <w:tcW w:w="10456" w:type="dxa"/>
            <w:gridSpan w:val="2"/>
            <w:shd w:val="clear" w:color="auto" w:fill="auto"/>
          </w:tcPr>
          <w:p w14:paraId="166ADAEC" w14:textId="77777777" w:rsidR="00E64A8A" w:rsidRPr="00543F1F" w:rsidRDefault="00E64A8A" w:rsidP="00601047">
            <w:pPr>
              <w:pStyle w:val="affe"/>
              <w:framePr w:hSpace="0" w:wrap="auto" w:vAnchor="margin" w:hAnchor="text" w:yAlign="inline"/>
            </w:pPr>
            <w:r w:rsidRPr="00543F1F">
              <w:rPr>
                <w:rFonts w:hint="eastAsia"/>
              </w:rPr>
              <w:t>詳細理解のため参考となる文献（参考文献）</w:t>
            </w:r>
          </w:p>
        </w:tc>
      </w:tr>
      <w:tr w:rsidR="00E64A8A" w:rsidRPr="00543F1F" w14:paraId="1556A919" w14:textId="77777777" w:rsidTr="00FC53EC">
        <w:tc>
          <w:tcPr>
            <w:tcW w:w="3681" w:type="dxa"/>
            <w:shd w:val="clear" w:color="auto" w:fill="F1A983" w:themeFill="accent2" w:themeFillTint="99"/>
          </w:tcPr>
          <w:p w14:paraId="444F391A" w14:textId="77777777" w:rsidR="00E64A8A" w:rsidRPr="00543F1F" w:rsidRDefault="00E64A8A" w:rsidP="00601047">
            <w:pPr>
              <w:pStyle w:val="affe"/>
              <w:framePr w:hSpace="0" w:wrap="auto" w:vAnchor="margin" w:hAnchor="text" w:yAlign="inline"/>
            </w:pPr>
            <w:r w:rsidRPr="00543F1F">
              <w:rPr>
                <w:rFonts w:hint="eastAsia"/>
              </w:rPr>
              <w:t>中小企業の情報セキュリティ対策ガイドライン第</w:t>
            </w:r>
            <w:r w:rsidRPr="00543F1F">
              <w:t>3.1版</w:t>
            </w:r>
          </w:p>
        </w:tc>
        <w:tc>
          <w:tcPr>
            <w:tcW w:w="6775" w:type="dxa"/>
          </w:tcPr>
          <w:p w14:paraId="2E4E8525" w14:textId="77777777" w:rsidR="00E64A8A" w:rsidRPr="00543F1F" w:rsidRDefault="00E64A8A" w:rsidP="00601047">
            <w:pPr>
              <w:pStyle w:val="affe"/>
              <w:framePr w:hSpace="0" w:wrap="auto" w:vAnchor="margin" w:hAnchor="text" w:yAlign="inline"/>
            </w:pPr>
            <w:r w:rsidRPr="00543F1F">
              <w:t>https://www.ipa.go.jp/security/guide/sme/about.html</w:t>
            </w:r>
          </w:p>
        </w:tc>
      </w:tr>
      <w:tr w:rsidR="00E64A8A" w:rsidRPr="00543F1F" w14:paraId="5827E751" w14:textId="77777777" w:rsidTr="00FC53EC">
        <w:tc>
          <w:tcPr>
            <w:tcW w:w="3681" w:type="dxa"/>
            <w:shd w:val="clear" w:color="auto" w:fill="F1A983" w:themeFill="accent2" w:themeFillTint="99"/>
          </w:tcPr>
          <w:p w14:paraId="38A1D097" w14:textId="77777777" w:rsidR="00E64A8A" w:rsidRPr="00543F1F" w:rsidRDefault="00E64A8A" w:rsidP="00601047">
            <w:pPr>
              <w:pStyle w:val="affe"/>
              <w:framePr w:hSpace="0" w:wrap="auto" w:vAnchor="margin" w:hAnchor="text" w:yAlign="inline"/>
            </w:pPr>
            <w:r w:rsidRPr="00543F1F">
              <w:t>5分でできる！情報セキュリティ自社診断</w:t>
            </w:r>
          </w:p>
        </w:tc>
        <w:tc>
          <w:tcPr>
            <w:tcW w:w="6775" w:type="dxa"/>
          </w:tcPr>
          <w:p w14:paraId="32CC06A6" w14:textId="77777777" w:rsidR="00E64A8A" w:rsidRPr="00543F1F" w:rsidRDefault="00E64A8A" w:rsidP="00601047">
            <w:pPr>
              <w:pStyle w:val="affe"/>
              <w:framePr w:hSpace="0" w:wrap="auto" w:vAnchor="margin" w:hAnchor="text" w:yAlign="inline"/>
            </w:pPr>
            <w:r w:rsidRPr="00543F1F">
              <w:t>https://www.ipa.go.jp/security/sme/f55m8k0000001waj-att/000055848.pdf</w:t>
            </w:r>
          </w:p>
        </w:tc>
      </w:tr>
    </w:tbl>
    <w:p w14:paraId="5F2EAFEB" w14:textId="4AC979BA" w:rsidR="0041410C" w:rsidRPr="00C60DFB" w:rsidRDefault="0041410C" w:rsidP="00892C01">
      <w:pPr>
        <w:pStyle w:val="ab"/>
        <w:numPr>
          <w:ilvl w:val="0"/>
          <w:numId w:val="753"/>
        </w:numPr>
        <w:ind w:leftChars="0" w:firstLineChars="0"/>
      </w:pPr>
      <w:r w:rsidRPr="001B65A4">
        <w:rPr>
          <w:rFonts w:hint="eastAsia"/>
        </w:rPr>
        <w:t>全項目の合計点で、組織全体のセキュリティ対策の実施状況と、回答が「分からない」になっている項目を把握します</w:t>
      </w:r>
      <w:r w:rsidR="00325CED">
        <w:rPr>
          <w:rFonts w:hint="eastAsia"/>
        </w:rPr>
        <w:t>。</w:t>
      </w:r>
    </w:p>
    <w:p w14:paraId="0DB6CF71" w14:textId="77777777" w:rsidR="0041410C" w:rsidRDefault="0041410C">
      <w:pPr>
        <w:ind w:firstLineChars="0" w:firstLine="0"/>
      </w:pPr>
    </w:p>
    <w:p w14:paraId="0B311C99" w14:textId="77777777" w:rsidR="00FC53EC" w:rsidRDefault="00FC53EC">
      <w:pPr>
        <w:pStyle w:val="aff4"/>
      </w:pPr>
    </w:p>
    <w:p w14:paraId="306966E4" w14:textId="77777777" w:rsidR="00FC53EC" w:rsidRDefault="00FC53EC">
      <w:pPr>
        <w:pStyle w:val="aff4"/>
      </w:pPr>
    </w:p>
    <w:p w14:paraId="3940DAD9" w14:textId="7622CEEE" w:rsidR="0041410C" w:rsidRPr="008B4E6D" w:rsidRDefault="0041410C">
      <w:pPr>
        <w:pStyle w:val="aff4"/>
      </w:pPr>
      <w:r w:rsidRPr="008B4E6D">
        <w:t>2.対策の決定と周知</w:t>
      </w:r>
    </w:p>
    <w:p w14:paraId="08188489" w14:textId="05704248" w:rsidR="0041410C" w:rsidRDefault="0041410C">
      <w:r w:rsidRPr="00FD244C">
        <w:rPr>
          <w:rFonts w:hint="eastAsia"/>
        </w:rPr>
        <w:t>診断結果をもとに「</w:t>
      </w:r>
      <w:r w:rsidRPr="00FD244C">
        <w:t>5分でできる！情報セキュリティ自社診断」（解説編）を参考にし、実行すべきセキュリティ対策を検討・決定します。解説編の例（抜粋）は以下の通りです。</w:t>
      </w:r>
    </w:p>
    <w:tbl>
      <w:tblPr>
        <w:tblStyle w:val="aa"/>
        <w:tblW w:w="0" w:type="auto"/>
        <w:tblLook w:val="04A0" w:firstRow="1" w:lastRow="0" w:firstColumn="1" w:lastColumn="0" w:noHBand="0" w:noVBand="1"/>
      </w:tblPr>
      <w:tblGrid>
        <w:gridCol w:w="1696"/>
        <w:gridCol w:w="8760"/>
      </w:tblGrid>
      <w:tr w:rsidR="0041410C" w14:paraId="6727AE1C" w14:textId="77777777">
        <w:tc>
          <w:tcPr>
            <w:tcW w:w="1696" w:type="dxa"/>
            <w:shd w:val="clear" w:color="auto" w:fill="215E99"/>
          </w:tcPr>
          <w:p w14:paraId="4C1A8575" w14:textId="77777777" w:rsidR="00F716A7" w:rsidRDefault="0041410C">
            <w:pPr>
              <w:pStyle w:val="aff0"/>
            </w:pPr>
            <w:r w:rsidRPr="00FC2C67">
              <w:rPr>
                <w:rFonts w:hint="eastAsia"/>
              </w:rPr>
              <w:t>診断編</w:t>
            </w:r>
          </w:p>
          <w:p w14:paraId="2FA13D1C" w14:textId="6DA77403" w:rsidR="0041410C" w:rsidRPr="00FC2C67" w:rsidRDefault="0041410C">
            <w:pPr>
              <w:pStyle w:val="aff0"/>
            </w:pPr>
            <w:r w:rsidRPr="00FC2C67">
              <w:t>No.3</w:t>
            </w:r>
          </w:p>
        </w:tc>
        <w:tc>
          <w:tcPr>
            <w:tcW w:w="8760" w:type="dxa"/>
            <w:shd w:val="clear" w:color="auto" w:fill="215E99"/>
          </w:tcPr>
          <w:p w14:paraId="57B21DA2" w14:textId="0D71EFAC" w:rsidR="0041410C" w:rsidRPr="00FC2C67" w:rsidRDefault="0041410C">
            <w:pPr>
              <w:pStyle w:val="aff0"/>
            </w:pPr>
            <w:r w:rsidRPr="00FC2C67">
              <w:rPr>
                <w:rFonts w:hint="eastAsia"/>
              </w:rPr>
              <w:t>パスワード管理</w:t>
            </w:r>
          </w:p>
        </w:tc>
      </w:tr>
      <w:tr w:rsidR="0041410C" w14:paraId="1689DD66" w14:textId="77777777" w:rsidTr="005D092B">
        <w:tc>
          <w:tcPr>
            <w:tcW w:w="10456" w:type="dxa"/>
            <w:gridSpan w:val="2"/>
            <w:shd w:val="clear" w:color="auto" w:fill="215E99"/>
          </w:tcPr>
          <w:p w14:paraId="784F5557" w14:textId="0E69BF3C" w:rsidR="0041410C" w:rsidRPr="00FC2C67" w:rsidRDefault="0041410C">
            <w:pPr>
              <w:pStyle w:val="aff0"/>
            </w:pPr>
            <w:r w:rsidRPr="00FC2C67">
              <w:rPr>
                <w:rFonts w:hint="eastAsia"/>
              </w:rPr>
              <w:t>強固なパスワードを使用する</w:t>
            </w:r>
          </w:p>
        </w:tc>
      </w:tr>
      <w:tr w:rsidR="0041410C" w14:paraId="7AADB1F8" w14:textId="77777777" w:rsidTr="0034306F">
        <w:tc>
          <w:tcPr>
            <w:tcW w:w="10456" w:type="dxa"/>
            <w:gridSpan w:val="2"/>
          </w:tcPr>
          <w:p w14:paraId="41FF5005" w14:textId="77777777" w:rsidR="0041410C" w:rsidRPr="00FC2C67" w:rsidRDefault="0041410C" w:rsidP="000E21C9">
            <w:pPr>
              <w:pStyle w:val="afff6"/>
            </w:pPr>
            <w:r w:rsidRPr="00FC2C67">
              <w:rPr>
                <w:rFonts w:hint="eastAsia"/>
              </w:rPr>
              <w:t>パスワードが推測や解析されたり、</w:t>
            </w:r>
            <w:r w:rsidRPr="00FC2C67">
              <w:t>Webサービスから流出したID・パスワードが悪用されたりすることで、不正にログインされる被害が増えています。パスワードは「長く」、「複雑に」、「使い回さない」ようにして強化しましょう。</w:t>
            </w:r>
          </w:p>
        </w:tc>
      </w:tr>
      <w:tr w:rsidR="0041410C" w14:paraId="46D3223F" w14:textId="77777777" w:rsidTr="000249B8">
        <w:tc>
          <w:tcPr>
            <w:tcW w:w="1696" w:type="dxa"/>
          </w:tcPr>
          <w:p w14:paraId="74917558" w14:textId="77777777" w:rsidR="0041410C" w:rsidRPr="00FC2C67" w:rsidRDefault="0041410C" w:rsidP="000E21C9">
            <w:pPr>
              <w:pStyle w:val="afff6"/>
            </w:pPr>
            <w:r w:rsidRPr="00FC2C67">
              <w:rPr>
                <w:rFonts w:hint="eastAsia"/>
              </w:rPr>
              <w:t>対策例</w:t>
            </w:r>
          </w:p>
        </w:tc>
        <w:tc>
          <w:tcPr>
            <w:tcW w:w="8760" w:type="dxa"/>
          </w:tcPr>
          <w:p w14:paraId="0B4FB3B9" w14:textId="77777777" w:rsidR="0041410C" w:rsidRPr="00FC2C67" w:rsidRDefault="0041410C" w:rsidP="000E21C9">
            <w:pPr>
              <w:pStyle w:val="afff6"/>
            </w:pPr>
            <w:r w:rsidRPr="00FC2C67">
              <w:rPr>
                <w:rFonts w:hint="eastAsia"/>
              </w:rPr>
              <w:t>パスワードは</w:t>
            </w:r>
            <w:r w:rsidRPr="00FC2C67">
              <w:t>10文字以上で「できるだけ長く」、大文字、小文字、数字、記号含めて「複雑に」、名前、電話番号、誕生日、簡単な英単語などは使わず、推測できないようにする。</w:t>
            </w:r>
          </w:p>
          <w:p w14:paraId="0BAE7256" w14:textId="77777777" w:rsidR="0041410C" w:rsidRPr="00FC2C67" w:rsidRDefault="0041410C" w:rsidP="000E21C9">
            <w:pPr>
              <w:pStyle w:val="afff6"/>
            </w:pPr>
            <w:r w:rsidRPr="00FC2C67">
              <w:rPr>
                <w:rFonts w:hint="eastAsia"/>
              </w:rPr>
              <w:t>同じ</w:t>
            </w:r>
            <w:r w:rsidRPr="00FC2C67">
              <w:t>ID・パスワードを複数サービス間で使い回さない。</w:t>
            </w:r>
          </w:p>
          <w:p w14:paraId="3E651493" w14:textId="50CDB11D" w:rsidR="0041410C" w:rsidRPr="00FC2C67" w:rsidRDefault="0041410C" w:rsidP="000E21C9">
            <w:pPr>
              <w:pStyle w:val="afff6"/>
            </w:pPr>
            <w:r w:rsidRPr="00FC2C67">
              <w:rPr>
                <w:rFonts w:hint="eastAsia"/>
              </w:rPr>
              <w:t>テレワークで</w:t>
            </w:r>
            <w:bookmarkStart w:id="634" w:name="■VPN（VirtualPrivateNetwork）10ー2－2"/>
            <w:r w:rsidR="00E53981">
              <w:fldChar w:fldCharType="begin"/>
            </w:r>
            <w:r w:rsidR="00E53981">
              <w:instrText>HYPERLINK  \l "■VPN（VirtualPrivateNetwork）"</w:instrText>
            </w:r>
            <w:r w:rsidR="00E53981">
              <w:fldChar w:fldCharType="separate"/>
            </w:r>
            <w:r w:rsidRPr="00E53981">
              <w:rPr>
                <w:rStyle w:val="a7"/>
              </w:rPr>
              <w:t>VPN</w:t>
            </w:r>
            <w:bookmarkEnd w:id="634"/>
            <w:r w:rsidR="00E53981">
              <w:fldChar w:fldCharType="end"/>
            </w:r>
            <w:r w:rsidRPr="00FC2C67">
              <w:t>やクラウドサービスを利用する際は、強固なパスワードを設定し、可能な場合は多段階認証や</w:t>
            </w:r>
            <w:bookmarkStart w:id="635" w:name="■多要素認証10ー2ー2"/>
            <w:r w:rsidR="00D47D08">
              <w:fldChar w:fldCharType="begin"/>
            </w:r>
            <w:r w:rsidR="00D47D08">
              <w:instrText>HYPERLINK  \l "■多要素認証"</w:instrText>
            </w:r>
            <w:r w:rsidR="00D47D08">
              <w:fldChar w:fldCharType="separate"/>
            </w:r>
            <w:r w:rsidRPr="00D47D08">
              <w:rPr>
                <w:rStyle w:val="a7"/>
              </w:rPr>
              <w:t>多要素認証</w:t>
            </w:r>
            <w:bookmarkEnd w:id="635"/>
            <w:r w:rsidR="00D47D08">
              <w:fldChar w:fldCharType="end"/>
            </w:r>
            <w:r w:rsidRPr="00FC2C67">
              <w:t>を利用する。</w:t>
            </w:r>
          </w:p>
        </w:tc>
      </w:tr>
    </w:tbl>
    <w:p w14:paraId="5FB2C8B5" w14:textId="0C666526" w:rsidR="00BB2742" w:rsidRDefault="00BB2742" w:rsidP="00BB2742">
      <w:r w:rsidRPr="00A1008B">
        <w:rPr>
          <w:b/>
          <w:bCs/>
          <w:noProof/>
        </w:rPr>
        <mc:AlternateContent>
          <mc:Choice Requires="wps">
            <w:drawing>
              <wp:anchor distT="0" distB="0" distL="114300" distR="114300" simplePos="0" relativeHeight="251656321" behindDoc="0" locked="0" layoutInCell="1" allowOverlap="1" wp14:anchorId="3E5E5151" wp14:editId="7B7370BA">
                <wp:simplePos x="0" y="0"/>
                <wp:positionH relativeFrom="margin">
                  <wp:posOffset>33020</wp:posOffset>
                </wp:positionH>
                <wp:positionV relativeFrom="paragraph">
                  <wp:posOffset>13970</wp:posOffset>
                </wp:positionV>
                <wp:extent cx="6579235" cy="457200"/>
                <wp:effectExtent l="0" t="0" r="0" b="0"/>
                <wp:wrapSquare wrapText="bothSides"/>
                <wp:docPr id="1717959803" name="テキスト ボックス 557"/>
                <wp:cNvGraphicFramePr/>
                <a:graphic xmlns:a="http://schemas.openxmlformats.org/drawingml/2006/main">
                  <a:graphicData uri="http://schemas.microsoft.com/office/word/2010/wordprocessingShape">
                    <wps:wsp>
                      <wps:cNvSpPr txBox="1"/>
                      <wps:spPr>
                        <a:xfrm>
                          <a:off x="0" y="0"/>
                          <a:ext cx="6579235" cy="457200"/>
                        </a:xfrm>
                        <a:prstGeom prst="rect">
                          <a:avLst/>
                        </a:prstGeom>
                        <a:noFill/>
                      </wps:spPr>
                      <wps:txbx>
                        <w:txbxContent>
                          <w:p w14:paraId="0198E1E0" w14:textId="77777777" w:rsidR="0041410C" w:rsidRDefault="0041410C" w:rsidP="005C10C7">
                            <w:pPr>
                              <w:pStyle w:val="aff2"/>
                            </w:pPr>
                            <w:r>
                              <w:rPr>
                                <w:rFonts w:hint="eastAsia"/>
                              </w:rPr>
                              <w:t>解説編の一例</w:t>
                            </w:r>
                          </w:p>
                          <w:p w14:paraId="611DF590" w14:textId="77777777" w:rsidR="0041410C" w:rsidRDefault="0041410C" w:rsidP="005C10C7">
                            <w:pPr>
                              <w:pStyle w:val="aff2"/>
                            </w:pPr>
                            <w:r>
                              <w:rPr>
                                <w:rFonts w:hint="eastAsia"/>
                              </w:rPr>
                              <w:t>(出典) IPA「5分でできる！情報セキュリティ自社診断」をもとに作成</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E5E5151" id="テキスト ボックス 557" o:spid="_x0000_s1096" type="#_x0000_t202" style="position:absolute;left:0;text-align:left;margin-left:2.6pt;margin-top:1.1pt;width:518.05pt;height:36pt;z-index:2516563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" filled="f" stroked="f">
                <v:textbox>
                  <w:txbxContent>
                    <w:p w14:paraId="0198E1E0" w14:textId="77777777" w:rsidR="0041410C" w:rsidRDefault="0041410C" w:rsidP="005C10C7">
                      <w:pPr>
                        <w:pStyle w:val="aff2"/>
                      </w:pPr>
                      <w:r>
                        <w:rPr>
                          <w:rFonts w:hint="eastAsia"/>
                        </w:rPr>
                        <w:t>解説編の一例</w:t>
                      </w:r>
                    </w:p>
                    <w:p w14:paraId="611DF590" w14:textId="77777777" w:rsidR="0041410C" w:rsidRDefault="0041410C" w:rsidP="005C10C7">
                      <w:pPr>
                        <w:pStyle w:val="aff2"/>
                      </w:pPr>
                      <w:r>
                        <w:rPr>
                          <w:rFonts w:hint="eastAsia"/>
                        </w:rPr>
                        <w:t>(出典) IPA「5分でできる！情報セキュリティ自社診断」をもとに作成</w:t>
                      </w:r>
                    </w:p>
                  </w:txbxContent>
                </v:textbox>
                <w10:wrap type="square" anchorx="margin"/>
              </v:shape>
            </w:pict>
          </mc:Fallback>
        </mc:AlternateContent>
      </w:r>
    </w:p>
    <w:p w14:paraId="2CD5925F" w14:textId="490F0154" w:rsidR="0041410C" w:rsidRPr="004909BF" w:rsidRDefault="0041410C">
      <w:pPr>
        <w:pStyle w:val="aff4"/>
      </w:pPr>
      <w:r w:rsidRPr="004909BF">
        <w:rPr>
          <w:rFonts w:hint="eastAsia"/>
        </w:rPr>
        <w:t>「</w:t>
      </w:r>
      <w:r w:rsidRPr="004909BF">
        <w:t>5分でできる！情報セキュリティ自社診断」（解説編）の使い方</w:t>
      </w:r>
    </w:p>
    <w:p w14:paraId="185D04EE" w14:textId="0438C8A5" w:rsidR="0041410C" w:rsidRDefault="0041410C" w:rsidP="00892C01">
      <w:pPr>
        <w:pStyle w:val="ab"/>
        <w:numPr>
          <w:ilvl w:val="0"/>
          <w:numId w:val="754"/>
        </w:numPr>
        <w:ind w:leftChars="0" w:firstLineChars="0"/>
        <w:jc w:val="left"/>
      </w:pPr>
      <w:r>
        <w:rPr>
          <w:rFonts w:hint="eastAsia"/>
        </w:rPr>
        <w:t>セキュリティ</w:t>
      </w:r>
      <w:r w:rsidRPr="004909BF">
        <w:rPr>
          <w:rFonts w:hint="eastAsia"/>
        </w:rPr>
        <w:t>対策の検討と決定は、責任者・担当者と経営者が行います。</w:t>
      </w:r>
    </w:p>
    <w:p w14:paraId="4392DDB3" w14:textId="72B09F8A" w:rsidR="0041410C" w:rsidRDefault="0041410C" w:rsidP="00892C01">
      <w:pPr>
        <w:pStyle w:val="ab"/>
        <w:numPr>
          <w:ilvl w:val="0"/>
          <w:numId w:val="754"/>
        </w:numPr>
        <w:ind w:leftChars="0" w:firstLineChars="0"/>
        <w:jc w:val="left"/>
      </w:pPr>
      <w:r w:rsidRPr="004909BF">
        <w:rPr>
          <w:rFonts w:hint="eastAsia"/>
        </w:rPr>
        <w:t>診断項目ごとに</w:t>
      </w:r>
      <w:r>
        <w:rPr>
          <w:rFonts w:hint="eastAsia"/>
        </w:rPr>
        <w:t>セキュリティ</w:t>
      </w:r>
      <w:r w:rsidRPr="004909BF">
        <w:rPr>
          <w:rFonts w:hint="eastAsia"/>
        </w:rPr>
        <w:t>対策を実施しない場合に考えられる被害・事故や、防止するための</w:t>
      </w:r>
      <w:r>
        <w:rPr>
          <w:rFonts w:hint="eastAsia"/>
        </w:rPr>
        <w:t>セキュリティ</w:t>
      </w:r>
      <w:r w:rsidRPr="004909BF">
        <w:rPr>
          <w:rFonts w:hint="eastAsia"/>
        </w:rPr>
        <w:t>対策例を参考にして検討します。</w:t>
      </w:r>
    </w:p>
    <w:p w14:paraId="7450018D" w14:textId="77777777" w:rsidR="0041410C" w:rsidRDefault="0041410C" w:rsidP="00892C01">
      <w:pPr>
        <w:pStyle w:val="ab"/>
        <w:numPr>
          <w:ilvl w:val="0"/>
          <w:numId w:val="754"/>
        </w:numPr>
        <w:ind w:leftChars="0" w:firstLineChars="0"/>
        <w:jc w:val="left"/>
      </w:pPr>
      <w:r w:rsidRPr="004909BF">
        <w:rPr>
          <w:rFonts w:hint="eastAsia"/>
        </w:rPr>
        <w:t>検討するときには従業員の意見を聞き、職場環境や業務に適した</w:t>
      </w:r>
      <w:r>
        <w:rPr>
          <w:rFonts w:hint="eastAsia"/>
        </w:rPr>
        <w:t>セキュリティ</w:t>
      </w:r>
      <w:r w:rsidRPr="004909BF">
        <w:rPr>
          <w:rFonts w:hint="eastAsia"/>
        </w:rPr>
        <w:t>対策を決定します。</w:t>
      </w:r>
    </w:p>
    <w:p w14:paraId="3C588325" w14:textId="77777777" w:rsidR="0041410C" w:rsidRDefault="0041410C"/>
    <w:p w14:paraId="2AAC0546" w14:textId="77777777" w:rsidR="0041410C" w:rsidRDefault="0041410C">
      <w:r>
        <w:rPr>
          <w:rFonts w:hint="eastAsia"/>
        </w:rPr>
        <w:t>セキュリティ</w:t>
      </w:r>
      <w:r w:rsidRPr="00EC1B2F">
        <w:rPr>
          <w:rFonts w:hint="eastAsia"/>
        </w:rPr>
        <w:t>対策の決定後、「情報セキュリティハンドブック（ひな形）」を利用し、従業員が実行するべき事項を周知します。情報セキュリティハンドブック（ひな形）は、自社診断の解説編に記載されている</w:t>
      </w:r>
      <w:r>
        <w:rPr>
          <w:rFonts w:hint="eastAsia"/>
        </w:rPr>
        <w:t>セキュリティ</w:t>
      </w:r>
      <w:r w:rsidRPr="00EC1B2F">
        <w:rPr>
          <w:rFonts w:hint="eastAsia"/>
        </w:rPr>
        <w:t>対策例と連動しています。ひな</w:t>
      </w:r>
      <w:r>
        <w:rPr>
          <w:rFonts w:hint="eastAsia"/>
        </w:rPr>
        <w:t>型</w:t>
      </w:r>
      <w:r w:rsidRPr="00EC1B2F">
        <w:rPr>
          <w:rFonts w:hint="eastAsia"/>
        </w:rPr>
        <w:t>を編集して決定した</w:t>
      </w:r>
      <w:r>
        <w:rPr>
          <w:rFonts w:hint="eastAsia"/>
        </w:rPr>
        <w:t>セキュリティ</w:t>
      </w:r>
      <w:r w:rsidRPr="00EC1B2F">
        <w:rPr>
          <w:rFonts w:hint="eastAsia"/>
        </w:rPr>
        <w:t>対策</w:t>
      </w:r>
      <w:r>
        <w:rPr>
          <w:rFonts w:hint="eastAsia"/>
        </w:rPr>
        <w:t>の</w:t>
      </w:r>
      <w:r w:rsidRPr="00EC1B2F">
        <w:rPr>
          <w:rFonts w:hint="eastAsia"/>
        </w:rPr>
        <w:t>内容を具体的に記述し、従業員に配付します。ひな</w:t>
      </w:r>
      <w:r>
        <w:rPr>
          <w:rFonts w:hint="eastAsia"/>
        </w:rPr>
        <w:t>型</w:t>
      </w:r>
      <w:r w:rsidRPr="00EC1B2F">
        <w:rPr>
          <w:rFonts w:hint="eastAsia"/>
        </w:rPr>
        <w:t>の記載例は以下の通りです。</w:t>
      </w:r>
    </w:p>
    <w:p w14:paraId="24531850" w14:textId="77777777" w:rsidR="0041410C" w:rsidRDefault="0041410C"/>
    <w:p w14:paraId="22D86C49" w14:textId="77777777" w:rsidR="0041410C" w:rsidRPr="00107EE6" w:rsidRDefault="0041410C">
      <w:pPr>
        <w:pStyle w:val="aff4"/>
      </w:pPr>
      <w:r w:rsidRPr="00107EE6">
        <w:rPr>
          <w:rFonts w:hint="eastAsia"/>
        </w:rPr>
        <w:t>実施手順の例：パスワードの管理</w:t>
      </w:r>
    </w:p>
    <w:p w14:paraId="63BF0156" w14:textId="2A56C264" w:rsidR="0041410C" w:rsidRDefault="0041410C">
      <w:r w:rsidRPr="00107EE6">
        <w:rPr>
          <w:rFonts w:hint="eastAsia"/>
        </w:rPr>
        <w:t>ログインやファイル</w:t>
      </w:r>
      <w:bookmarkStart w:id="636" w:name="■暗号化10ー2－2"/>
      <w:r w:rsidR="00AE34B9">
        <w:fldChar w:fldCharType="begin"/>
      </w:r>
      <w:r w:rsidR="00AE34B9">
        <w:rPr>
          <w:rFonts w:hint="eastAsia"/>
        </w:rPr>
        <w:instrText xml:space="preserve">HYPERLINK </w:instrText>
      </w:r>
      <w:r w:rsidR="00AE34B9">
        <w:instrText xml:space="preserve"> \l "</w:instrText>
      </w:r>
      <w:r w:rsidR="00AE34B9">
        <w:rPr>
          <w:rFonts w:hint="eastAsia"/>
        </w:rPr>
        <w:instrText>■暗号化</w:instrText>
      </w:r>
      <w:r w:rsidR="00AE34B9">
        <w:instrText>"</w:instrText>
      </w:r>
      <w:r w:rsidR="00AE34B9">
        <w:fldChar w:fldCharType="separate"/>
      </w:r>
      <w:r w:rsidRPr="00AE34B9">
        <w:rPr>
          <w:rStyle w:val="a7"/>
          <w:rFonts w:hint="eastAsia"/>
        </w:rPr>
        <w:t>暗号化</w:t>
      </w:r>
      <w:bookmarkEnd w:id="636"/>
      <w:r w:rsidR="00AE34B9">
        <w:fldChar w:fldCharType="end"/>
      </w:r>
      <w:r w:rsidRPr="00107EE6">
        <w:rPr>
          <w:rFonts w:hint="eastAsia"/>
        </w:rPr>
        <w:t>に使うパスワードは、以下に従って設定・利用する。</w:t>
      </w:r>
    </w:p>
    <w:p w14:paraId="31A331C2" w14:textId="77777777" w:rsidR="0041410C" w:rsidRPr="00D047D3" w:rsidRDefault="0041410C">
      <w:r w:rsidRPr="00D047D3">
        <w:rPr>
          <w:rFonts w:hint="eastAsia"/>
        </w:rPr>
        <w:t>編集前（ひな</w:t>
      </w:r>
      <w:r>
        <w:rPr>
          <w:rFonts w:hint="eastAsia"/>
        </w:rPr>
        <w:t>型</w:t>
      </w:r>
      <w:r w:rsidRPr="00D047D3">
        <w:rPr>
          <w:rFonts w:hint="eastAsia"/>
        </w:rPr>
        <w:t>）</w:t>
      </w:r>
    </w:p>
    <w:tbl>
      <w:tblPr>
        <w:tblStyle w:val="aa"/>
        <w:tblW w:w="0" w:type="auto"/>
        <w:tblLook w:val="04A0" w:firstRow="1" w:lastRow="0" w:firstColumn="1" w:lastColumn="0" w:noHBand="0" w:noVBand="1"/>
      </w:tblPr>
      <w:tblGrid>
        <w:gridCol w:w="3964"/>
        <w:gridCol w:w="6492"/>
      </w:tblGrid>
      <w:tr w:rsidR="0041410C" w14:paraId="483F2616" w14:textId="77777777" w:rsidTr="006E10AF">
        <w:tc>
          <w:tcPr>
            <w:tcW w:w="3964" w:type="dxa"/>
            <w:shd w:val="clear" w:color="auto" w:fill="215E99"/>
          </w:tcPr>
          <w:p w14:paraId="5CB8C06F" w14:textId="77777777" w:rsidR="0041410C" w:rsidRPr="00FC2C67" w:rsidRDefault="0041410C">
            <w:pPr>
              <w:pStyle w:val="aff0"/>
            </w:pPr>
            <w:r w:rsidRPr="00FC2C67">
              <w:rPr>
                <w:rFonts w:hint="eastAsia"/>
              </w:rPr>
              <w:t>〇必須</w:t>
            </w:r>
          </w:p>
        </w:tc>
        <w:tc>
          <w:tcPr>
            <w:tcW w:w="6492" w:type="dxa"/>
            <w:shd w:val="clear" w:color="auto" w:fill="215E99"/>
          </w:tcPr>
          <w:p w14:paraId="36BB3DD0" w14:textId="77777777" w:rsidR="0041410C" w:rsidRPr="00FC2C67" w:rsidRDefault="0041410C">
            <w:pPr>
              <w:pStyle w:val="aff0"/>
            </w:pPr>
            <w:r w:rsidRPr="00FC2C67">
              <w:rPr>
                <w:rFonts w:hint="eastAsia"/>
              </w:rPr>
              <w:t>×禁止</w:t>
            </w:r>
          </w:p>
        </w:tc>
      </w:tr>
      <w:tr w:rsidR="0041410C" w14:paraId="4077D51B" w14:textId="77777777" w:rsidTr="006E10AF">
        <w:tc>
          <w:tcPr>
            <w:tcW w:w="3964" w:type="dxa"/>
          </w:tcPr>
          <w:p w14:paraId="39A4E572" w14:textId="77777777" w:rsidR="0041410C" w:rsidRPr="00FC2C67" w:rsidRDefault="0041410C" w:rsidP="00BB2742">
            <w:pPr>
              <w:pStyle w:val="afff6"/>
            </w:pPr>
            <w:r w:rsidRPr="009469AD">
              <w:rPr>
                <w:color w:val="FF0000"/>
              </w:rPr>
              <w:t>10</w:t>
            </w:r>
            <w:r w:rsidRPr="00FC2C67">
              <w:t>文字以上の文字数で構成されている</w:t>
            </w:r>
          </w:p>
        </w:tc>
        <w:tc>
          <w:tcPr>
            <w:tcW w:w="6492" w:type="dxa"/>
          </w:tcPr>
          <w:p w14:paraId="06031CE3" w14:textId="77777777" w:rsidR="0041410C" w:rsidRPr="00FC2C67" w:rsidRDefault="0041410C" w:rsidP="00BB2742">
            <w:pPr>
              <w:pStyle w:val="afff6"/>
            </w:pPr>
            <w:r w:rsidRPr="009469AD">
              <w:rPr>
                <w:rFonts w:hint="eastAsia"/>
                <w:color w:val="FF0000"/>
              </w:rPr>
              <w:t>名前・愛称・地名・電話番号・生年月日・辞書に載っている単語・よく使われるフレーズ</w:t>
            </w:r>
            <w:r w:rsidRPr="00FC2C67">
              <w:rPr>
                <w:rFonts w:hint="eastAsia"/>
              </w:rPr>
              <w:t>は使わない</w:t>
            </w:r>
          </w:p>
        </w:tc>
      </w:tr>
    </w:tbl>
    <w:p w14:paraId="50373FD4" w14:textId="77777777" w:rsidR="0041410C" w:rsidRDefault="0041410C">
      <w:r>
        <w:rPr>
          <w:noProof/>
        </w:rPr>
        <w:drawing>
          <wp:anchor distT="0" distB="0" distL="114300" distR="114300" simplePos="0" relativeHeight="251656325" behindDoc="0" locked="0" layoutInCell="1" allowOverlap="1" wp14:anchorId="3245BC5C" wp14:editId="4CDDC35F">
            <wp:simplePos x="0" y="0"/>
            <wp:positionH relativeFrom="column">
              <wp:posOffset>2158365</wp:posOffset>
            </wp:positionH>
            <wp:positionV relativeFrom="paragraph">
              <wp:posOffset>93345</wp:posOffset>
            </wp:positionV>
            <wp:extent cx="2005965" cy="359410"/>
            <wp:effectExtent l="0" t="0" r="0" b="2540"/>
            <wp:wrapSquare wrapText="bothSides"/>
            <wp:docPr id="101263367"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05965" cy="359410"/>
                    </a:xfrm>
                    <a:prstGeom prst="rect">
                      <a:avLst/>
                    </a:prstGeom>
                    <a:noFill/>
                    <a:ln>
                      <a:noFill/>
                    </a:ln>
                  </pic:spPr>
                </pic:pic>
              </a:graphicData>
            </a:graphic>
          </wp:anchor>
        </w:drawing>
      </w:r>
      <w:r w:rsidRPr="00D047D3">
        <w:rPr>
          <w:rFonts w:hint="eastAsia"/>
        </w:rPr>
        <w:t>編集後</w:t>
      </w:r>
    </w:p>
    <w:p w14:paraId="72988BBE" w14:textId="7C901D76" w:rsidR="0041410C" w:rsidRPr="00D047D3" w:rsidRDefault="006E10AF">
      <w:pPr>
        <w:ind w:firstLineChars="0" w:firstLine="0"/>
      </w:pPr>
      <w:r w:rsidRPr="00D435CA">
        <w:rPr>
          <w:noProof/>
        </w:rPr>
        <mc:AlternateContent>
          <mc:Choice Requires="wps">
            <w:drawing>
              <wp:anchor distT="0" distB="0" distL="114300" distR="114300" simplePos="0" relativeHeight="251656316" behindDoc="0" locked="0" layoutInCell="1" allowOverlap="1" wp14:anchorId="1CA5DB81" wp14:editId="2A2442A9">
                <wp:simplePos x="0" y="0"/>
                <wp:positionH relativeFrom="margin">
                  <wp:posOffset>-2540</wp:posOffset>
                </wp:positionH>
                <wp:positionV relativeFrom="paragraph">
                  <wp:posOffset>1091147</wp:posOffset>
                </wp:positionV>
                <wp:extent cx="6648450" cy="276860"/>
                <wp:effectExtent l="0" t="0" r="0" b="0"/>
                <wp:wrapSquare wrapText="bothSides"/>
                <wp:docPr id="1055704950" name="テキスト ボックス 558"/>
                <wp:cNvGraphicFramePr/>
                <a:graphic xmlns:a="http://schemas.openxmlformats.org/drawingml/2006/main">
                  <a:graphicData uri="http://schemas.microsoft.com/office/word/2010/wordprocessingShape">
                    <wps:wsp>
                      <wps:cNvSpPr txBox="1"/>
                      <wps:spPr>
                        <a:xfrm>
                          <a:off x="0" y="0"/>
                          <a:ext cx="6648450" cy="276860"/>
                        </a:xfrm>
                        <a:prstGeom prst="rect">
                          <a:avLst/>
                        </a:prstGeom>
                        <a:noFill/>
                      </wps:spPr>
                      <wps:txbx>
                        <w:txbxContent>
                          <w:p w14:paraId="3C4C286F" w14:textId="77777777" w:rsidR="0041410C" w:rsidRDefault="0041410C">
                            <w:pPr>
                              <w:pStyle w:val="aff2"/>
                            </w:pPr>
                            <w:r>
                              <w:rPr>
                                <w:rFonts w:hint="eastAsia"/>
                              </w:rPr>
                              <w:t>ひな形の修正例</w:t>
                            </w:r>
                          </w:p>
                          <w:p w14:paraId="50B7FFD1" w14:textId="77777777" w:rsidR="0041410C" w:rsidRDefault="0041410C">
                            <w:pPr>
                              <w:pStyle w:val="aff2"/>
                            </w:pPr>
                            <w:r>
                              <w:rPr>
                                <w:rFonts w:hint="eastAsia"/>
                              </w:rPr>
                              <w:t>(出典) IPA「情報セキュリティハンドブック（ひな形）」をもとに作成</w:t>
                            </w:r>
                          </w:p>
                        </w:txbxContent>
                      </wps:txbx>
                      <wps:bodyPr wrap="square" rtlCol="0">
                        <a:spAutoFit/>
                      </wps:bodyPr>
                    </wps:wsp>
                  </a:graphicData>
                </a:graphic>
                <wp14:sizeRelH relativeFrom="margin">
                  <wp14:pctWidth>0</wp14:pctWidth>
                </wp14:sizeRelH>
              </wp:anchor>
            </w:drawing>
          </mc:Choice>
          <mc:Fallback>
            <w:pict>
              <v:shape w14:anchorId="1CA5DB81" id="テキスト ボックス 558" o:spid="_x0000_s1097" type="#_x0000_t202" style="position:absolute;left:0;text-align:left;margin-left:-.2pt;margin-top:85.9pt;width:523.5pt;height:21.8pt;z-index:2516563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" filled="f" stroked="f">
                <v:textbox style="mso-fit-shape-to-text:t">
                  <w:txbxContent>
                    <w:p w14:paraId="3C4C286F" w14:textId="77777777" w:rsidR="0041410C" w:rsidRDefault="0041410C">
                      <w:pPr>
                        <w:pStyle w:val="aff2"/>
                      </w:pPr>
                      <w:r>
                        <w:rPr>
                          <w:rFonts w:hint="eastAsia"/>
                        </w:rPr>
                        <w:t>ひな形の修正例</w:t>
                      </w:r>
                    </w:p>
                    <w:p w14:paraId="50B7FFD1" w14:textId="77777777" w:rsidR="0041410C" w:rsidRDefault="0041410C">
                      <w:pPr>
                        <w:pStyle w:val="aff2"/>
                      </w:pPr>
                      <w:r>
                        <w:rPr>
                          <w:rFonts w:hint="eastAsia"/>
                        </w:rPr>
                        <w:t>(出典) IPA「情報セキュリティハンドブック（ひな形）」をもとに作成</w:t>
                      </w:r>
                    </w:p>
                  </w:txbxContent>
                </v:textbox>
                <w10:wrap type="square" anchorx="margin"/>
              </v:shape>
            </w:pict>
          </mc:Fallback>
        </mc:AlternateContent>
      </w:r>
    </w:p>
    <w:tbl>
      <w:tblPr>
        <w:tblStyle w:val="aa"/>
        <w:tblW w:w="0" w:type="auto"/>
        <w:tblLook w:val="04A0" w:firstRow="1" w:lastRow="0" w:firstColumn="1" w:lastColumn="0" w:noHBand="0" w:noVBand="1"/>
      </w:tblPr>
      <w:tblGrid>
        <w:gridCol w:w="3964"/>
        <w:gridCol w:w="6492"/>
      </w:tblGrid>
      <w:tr w:rsidR="0041410C" w14:paraId="377AF763" w14:textId="77777777" w:rsidTr="006E10AF">
        <w:tc>
          <w:tcPr>
            <w:tcW w:w="3964" w:type="dxa"/>
            <w:shd w:val="clear" w:color="auto" w:fill="215E99"/>
          </w:tcPr>
          <w:p w14:paraId="6135EF28" w14:textId="77777777" w:rsidR="0041410C" w:rsidRPr="00FC2C67" w:rsidRDefault="0041410C">
            <w:pPr>
              <w:pStyle w:val="aff0"/>
            </w:pPr>
            <w:r w:rsidRPr="00FC2C67">
              <w:rPr>
                <w:rFonts w:hint="eastAsia"/>
              </w:rPr>
              <w:t>〇必須</w:t>
            </w:r>
          </w:p>
        </w:tc>
        <w:tc>
          <w:tcPr>
            <w:tcW w:w="6492" w:type="dxa"/>
            <w:shd w:val="clear" w:color="auto" w:fill="215E99"/>
          </w:tcPr>
          <w:p w14:paraId="6D24CA8A" w14:textId="77777777" w:rsidR="0041410C" w:rsidRPr="00FC2C67" w:rsidRDefault="0041410C">
            <w:pPr>
              <w:pStyle w:val="aff0"/>
            </w:pPr>
            <w:r w:rsidRPr="00FC2C67">
              <w:rPr>
                <w:rFonts w:hint="eastAsia"/>
              </w:rPr>
              <w:t>×禁止</w:t>
            </w:r>
          </w:p>
        </w:tc>
      </w:tr>
      <w:tr w:rsidR="0041410C" w14:paraId="21823D8B" w14:textId="77777777" w:rsidTr="006E10AF">
        <w:tc>
          <w:tcPr>
            <w:tcW w:w="3964" w:type="dxa"/>
          </w:tcPr>
          <w:p w14:paraId="03715022" w14:textId="77777777" w:rsidR="0041410C" w:rsidRPr="00FC2C67" w:rsidRDefault="0041410C" w:rsidP="00BB2742">
            <w:pPr>
              <w:pStyle w:val="afff6"/>
            </w:pPr>
            <w:r w:rsidRPr="009469AD">
              <w:rPr>
                <w:color w:val="0070C0"/>
              </w:rPr>
              <w:t>16</w:t>
            </w:r>
            <w:r w:rsidRPr="00FC2C67">
              <w:t>文字以上の文字数で構成されている</w:t>
            </w:r>
          </w:p>
        </w:tc>
        <w:tc>
          <w:tcPr>
            <w:tcW w:w="6492" w:type="dxa"/>
          </w:tcPr>
          <w:p w14:paraId="2D1BE08D" w14:textId="77777777" w:rsidR="0041410C" w:rsidRPr="00FC2C67" w:rsidRDefault="0041410C" w:rsidP="00BB2742">
            <w:pPr>
              <w:pStyle w:val="afff6"/>
            </w:pPr>
            <w:r w:rsidRPr="009469AD">
              <w:rPr>
                <w:rFonts w:hint="eastAsia"/>
                <w:color w:val="0070C0"/>
              </w:rPr>
              <w:t>従業員番号・名前・住所・電話番号・生年月日・辞書に載っている単語・他人に推測されやすい文字列</w:t>
            </w:r>
            <w:r w:rsidRPr="00FC2C67">
              <w:rPr>
                <w:rFonts w:hint="eastAsia"/>
              </w:rPr>
              <w:t>は使わない</w:t>
            </w:r>
          </w:p>
        </w:tc>
      </w:tr>
    </w:tbl>
    <w:p w14:paraId="22C2BC75" w14:textId="3FBE24A1" w:rsidR="009A5364" w:rsidRDefault="009A5364">
      <w:pPr>
        <w:pStyle w:val="aff4"/>
      </w:pPr>
    </w:p>
    <w:p w14:paraId="1C7FB971" w14:textId="07CAC525" w:rsidR="0041410C" w:rsidRPr="00276F10" w:rsidRDefault="0041410C">
      <w:pPr>
        <w:pStyle w:val="aff4"/>
      </w:pPr>
      <w:r w:rsidRPr="00276F10">
        <w:rPr>
          <w:rFonts w:hint="eastAsia"/>
        </w:rPr>
        <w:t>「情報セキュリティハンドブック（ひな形）」の使い方</w:t>
      </w:r>
    </w:p>
    <w:p w14:paraId="6AF9E383" w14:textId="77777777" w:rsidR="0041410C" w:rsidRPr="00442F82" w:rsidRDefault="0041410C" w:rsidP="00892C01">
      <w:pPr>
        <w:pStyle w:val="ab"/>
        <w:numPr>
          <w:ilvl w:val="0"/>
          <w:numId w:val="755"/>
        </w:numPr>
        <w:ind w:leftChars="0" w:firstLineChars="0"/>
        <w:jc w:val="left"/>
      </w:pPr>
      <w:r w:rsidRPr="00442F82">
        <w:rPr>
          <w:rFonts w:hint="eastAsia"/>
        </w:rPr>
        <w:t>情報セキュリティハンドブックは、責任者・担当者が作成します。</w:t>
      </w:r>
    </w:p>
    <w:p w14:paraId="0F9A1307" w14:textId="77777777" w:rsidR="0041410C" w:rsidRPr="00442F82" w:rsidRDefault="0041410C" w:rsidP="00892C01">
      <w:pPr>
        <w:pStyle w:val="ab"/>
        <w:numPr>
          <w:ilvl w:val="0"/>
          <w:numId w:val="755"/>
        </w:numPr>
        <w:ind w:leftChars="0" w:firstLineChars="0"/>
        <w:jc w:val="left"/>
      </w:pPr>
      <w:r w:rsidRPr="00442F82">
        <w:rPr>
          <w:rFonts w:hint="eastAsia"/>
        </w:rPr>
        <w:t>ひな</w:t>
      </w:r>
      <w:r>
        <w:rPr>
          <w:rFonts w:hint="eastAsia"/>
        </w:rPr>
        <w:t>型</w:t>
      </w:r>
      <w:r w:rsidRPr="00442F82">
        <w:rPr>
          <w:rFonts w:hint="eastAsia"/>
        </w:rPr>
        <w:t>に記載された例文を編集して、決定した</w:t>
      </w:r>
      <w:r>
        <w:rPr>
          <w:rFonts w:hint="eastAsia"/>
        </w:rPr>
        <w:t>セキュリティ</w:t>
      </w:r>
      <w:r w:rsidRPr="00442F82">
        <w:rPr>
          <w:rFonts w:hint="eastAsia"/>
        </w:rPr>
        <w:t>対策を社内ルールとして明文化します。</w:t>
      </w:r>
    </w:p>
    <w:p w14:paraId="24D89F87" w14:textId="77777777" w:rsidR="0041410C" w:rsidRDefault="0041410C" w:rsidP="00892C01">
      <w:pPr>
        <w:pStyle w:val="ab"/>
        <w:numPr>
          <w:ilvl w:val="0"/>
          <w:numId w:val="755"/>
        </w:numPr>
        <w:ind w:leftChars="0" w:firstLineChars="0"/>
        <w:jc w:val="left"/>
      </w:pPr>
      <w:r w:rsidRPr="00442F82">
        <w:rPr>
          <w:rFonts w:hint="eastAsia"/>
        </w:rPr>
        <w:t>完成した情報セキュリティハンドブックを全従業員に配付し、必要に応じて説明する機会を設けるなどして、セキュリティ対策を周知徹底します。</w:t>
      </w:r>
    </w:p>
    <w:p w14:paraId="3FF394A2" w14:textId="77777777" w:rsidR="00BB2742" w:rsidRDefault="00BB2742" w:rsidP="002F6979"/>
    <w:tbl>
      <w:tblPr>
        <w:tblStyle w:val="aa"/>
        <w:tblpPr w:leftFromText="142" w:rightFromText="142" w:vertAnchor="text" w:horzAnchor="margin" w:tblpY="82"/>
        <w:tblW w:w="0" w:type="auto"/>
        <w:tblLook w:val="04A0" w:firstRow="1" w:lastRow="0" w:firstColumn="1" w:lastColumn="0" w:noHBand="0" w:noVBand="1"/>
      </w:tblPr>
      <w:tblGrid>
        <w:gridCol w:w="3964"/>
        <w:gridCol w:w="6492"/>
      </w:tblGrid>
      <w:tr w:rsidR="002F6979" w14:paraId="696BD6F9" w14:textId="77777777" w:rsidTr="002F6979">
        <w:tc>
          <w:tcPr>
            <w:tcW w:w="3964" w:type="dxa"/>
          </w:tcPr>
          <w:p w14:paraId="14685827" w14:textId="77777777" w:rsidR="002F6979" w:rsidRPr="00276F10" w:rsidRDefault="002F6979" w:rsidP="00601047">
            <w:pPr>
              <w:pStyle w:val="affe"/>
              <w:framePr w:hSpace="0" w:wrap="auto" w:vAnchor="margin" w:hAnchor="text" w:yAlign="inline"/>
            </w:pPr>
            <w:r w:rsidRPr="001B1F2C">
              <w:rPr>
                <w:rFonts w:hint="eastAsia"/>
              </w:rPr>
              <w:t>詳細理解のため参考となる文献（参考文献）</w:t>
            </w:r>
          </w:p>
        </w:tc>
        <w:tc>
          <w:tcPr>
            <w:tcW w:w="6492" w:type="dxa"/>
          </w:tcPr>
          <w:p w14:paraId="020A8A64" w14:textId="77777777" w:rsidR="002F6979" w:rsidRPr="00276F10" w:rsidRDefault="002F6979" w:rsidP="00601047">
            <w:pPr>
              <w:pStyle w:val="affe"/>
              <w:framePr w:hSpace="0" w:wrap="auto" w:vAnchor="margin" w:hAnchor="text" w:yAlign="inline"/>
            </w:pPr>
          </w:p>
        </w:tc>
      </w:tr>
      <w:tr w:rsidR="002F6979" w14:paraId="1CFF5AEA" w14:textId="77777777" w:rsidTr="002F6979">
        <w:tc>
          <w:tcPr>
            <w:tcW w:w="3964" w:type="dxa"/>
            <w:shd w:val="clear" w:color="auto" w:fill="F1A983" w:themeFill="accent2" w:themeFillTint="99"/>
          </w:tcPr>
          <w:p w14:paraId="6922F496" w14:textId="77777777" w:rsidR="002F6979" w:rsidRPr="00276F10" w:rsidRDefault="002F6979" w:rsidP="00601047">
            <w:pPr>
              <w:pStyle w:val="affe"/>
              <w:framePr w:hSpace="0" w:wrap="auto" w:vAnchor="margin" w:hAnchor="text" w:yAlign="inline"/>
            </w:pPr>
            <w:r w:rsidRPr="005B265D">
              <w:rPr>
                <w:rFonts w:hint="eastAsia"/>
              </w:rPr>
              <w:t>情報セキュリティハンドブック（ひな形）</w:t>
            </w:r>
          </w:p>
        </w:tc>
        <w:tc>
          <w:tcPr>
            <w:tcW w:w="6492" w:type="dxa"/>
          </w:tcPr>
          <w:p w14:paraId="7D0DFF12" w14:textId="77777777" w:rsidR="002F6979" w:rsidRPr="00276F10" w:rsidRDefault="002F6979" w:rsidP="00601047">
            <w:pPr>
              <w:pStyle w:val="affe"/>
              <w:framePr w:hSpace="0" w:wrap="auto" w:vAnchor="margin" w:hAnchor="text" w:yAlign="inline"/>
            </w:pPr>
            <w:r w:rsidRPr="007C4A68">
              <w:t>https://www.ipa.go.jp/security/sme/ps6vr7000001bu88-att/000108033.pptx</w:t>
            </w:r>
          </w:p>
        </w:tc>
      </w:tr>
    </w:tbl>
    <w:p w14:paraId="2AAA3BE3" w14:textId="77777777" w:rsidR="002F6979" w:rsidRDefault="002F6979" w:rsidP="002F6979"/>
    <w:p w14:paraId="273CDBF8" w14:textId="77777777" w:rsidR="00433753" w:rsidRDefault="00433753" w:rsidP="002F6979"/>
    <w:p w14:paraId="61D1B1D0" w14:textId="77777777" w:rsidR="0041410C" w:rsidRDefault="0041410C" w:rsidP="003E0313">
      <w:pPr>
        <w:pStyle w:val="4"/>
      </w:pPr>
      <w:bookmarkStart w:id="637" w:name="_Toc172722760"/>
      <w:bookmarkStart w:id="638" w:name="_Toc185338870"/>
      <w:bookmarkStart w:id="639" w:name="_Toc187824620"/>
      <w:bookmarkStart w:id="640" w:name="_Toc188348971"/>
      <w:r w:rsidRPr="00273FE0">
        <w:t>NISC「インターネットの安全・安心ハンドブックVer.5.0」の活用</w:t>
      </w:r>
      <w:bookmarkEnd w:id="637"/>
      <w:bookmarkEnd w:id="638"/>
      <w:bookmarkEnd w:id="639"/>
      <w:bookmarkEnd w:id="640"/>
    </w:p>
    <w:p w14:paraId="449F7312" w14:textId="77777777" w:rsidR="0041410C" w:rsidRPr="00CB5B9D" w:rsidRDefault="0041410C"/>
    <w:tbl>
      <w:tblPr>
        <w:tblStyle w:val="aa"/>
        <w:tblW w:w="0" w:type="auto"/>
        <w:tblLook w:val="04A0" w:firstRow="1" w:lastRow="0" w:firstColumn="1" w:lastColumn="0" w:noHBand="0" w:noVBand="1"/>
      </w:tblPr>
      <w:tblGrid>
        <w:gridCol w:w="1271"/>
        <w:gridCol w:w="9185"/>
      </w:tblGrid>
      <w:tr w:rsidR="0041410C" w14:paraId="0287E806" w14:textId="77777777" w:rsidTr="005C62EC">
        <w:tc>
          <w:tcPr>
            <w:tcW w:w="1271" w:type="dxa"/>
            <w:shd w:val="clear" w:color="auto" w:fill="215E99"/>
          </w:tcPr>
          <w:p w14:paraId="340E52B4" w14:textId="77777777" w:rsidR="0041410C" w:rsidRPr="00F12F8C" w:rsidRDefault="0041410C">
            <w:pPr>
              <w:pStyle w:val="aff0"/>
            </w:pPr>
            <w:r w:rsidRPr="00F12F8C">
              <w:rPr>
                <w:rFonts w:hint="eastAsia"/>
              </w:rPr>
              <w:t>対象者</w:t>
            </w:r>
          </w:p>
        </w:tc>
        <w:tc>
          <w:tcPr>
            <w:tcW w:w="9185" w:type="dxa"/>
          </w:tcPr>
          <w:p w14:paraId="2487A313" w14:textId="77777777" w:rsidR="0041410C" w:rsidRDefault="0041410C" w:rsidP="00892C01">
            <w:pPr>
              <w:pStyle w:val="afff6"/>
              <w:numPr>
                <w:ilvl w:val="0"/>
                <w:numId w:val="577"/>
              </w:numPr>
            </w:pPr>
            <w:r>
              <w:rPr>
                <w:rFonts w:hint="eastAsia"/>
              </w:rPr>
              <w:t>全従業員</w:t>
            </w:r>
          </w:p>
        </w:tc>
      </w:tr>
      <w:tr w:rsidR="0041410C" w14:paraId="55301EA6" w14:textId="77777777" w:rsidTr="005C62EC">
        <w:tc>
          <w:tcPr>
            <w:tcW w:w="1271" w:type="dxa"/>
            <w:shd w:val="clear" w:color="auto" w:fill="215E99"/>
          </w:tcPr>
          <w:p w14:paraId="32DCD2AC" w14:textId="77777777" w:rsidR="0041410C" w:rsidRPr="00F12F8C" w:rsidRDefault="0041410C">
            <w:pPr>
              <w:pStyle w:val="aff0"/>
            </w:pPr>
            <w:r w:rsidRPr="00F12F8C">
              <w:rPr>
                <w:rFonts w:hint="eastAsia"/>
              </w:rPr>
              <w:t>目的</w:t>
            </w:r>
          </w:p>
        </w:tc>
        <w:tc>
          <w:tcPr>
            <w:tcW w:w="9185" w:type="dxa"/>
          </w:tcPr>
          <w:p w14:paraId="5C8AD592" w14:textId="77777777" w:rsidR="0041410C" w:rsidRDefault="0041410C" w:rsidP="002F6979">
            <w:pPr>
              <w:pStyle w:val="afff6"/>
            </w:pPr>
            <w:r w:rsidRPr="004917DA">
              <w:rPr>
                <w:rFonts w:hint="eastAsia"/>
              </w:rPr>
              <w:t>一人</w:t>
            </w:r>
            <w:r>
              <w:rPr>
                <w:rFonts w:hint="eastAsia"/>
              </w:rPr>
              <w:t>一人</w:t>
            </w:r>
            <w:r w:rsidRPr="004917DA">
              <w:rPr>
                <w:rFonts w:hint="eastAsia"/>
              </w:rPr>
              <w:t>が能動的にサイバー空間における脅威を知り、サイバーセキュリティに対する素養・基本的な知識を身につけるため</w:t>
            </w:r>
          </w:p>
        </w:tc>
      </w:tr>
    </w:tbl>
    <w:p w14:paraId="3214B3A0" w14:textId="4F3AF823" w:rsidR="0041410C" w:rsidRPr="0081185F" w:rsidRDefault="0041410C">
      <w:r w:rsidRPr="0081185F">
        <w:rPr>
          <w:rFonts w:hint="eastAsia"/>
        </w:rPr>
        <w:t>本ハンドブックは、</w:t>
      </w:r>
      <w:bookmarkStart w:id="641" w:name="■サイバー攻撃10ー2ー3"/>
      <w:r w:rsidR="00525A90">
        <w:fldChar w:fldCharType="begin"/>
      </w:r>
      <w:r w:rsidR="00525A90">
        <w:rPr>
          <w:rFonts w:hint="eastAsia"/>
        </w:rPr>
        <w:instrText xml:space="preserve">HYPERLINK </w:instrText>
      </w:r>
      <w:r w:rsidR="00525A90">
        <w:instrText xml:space="preserve"> \l "</w:instrText>
      </w:r>
      <w:r w:rsidR="00525A90">
        <w:rPr>
          <w:rFonts w:hint="eastAsia"/>
        </w:rPr>
        <w:instrText>■サイバー攻撃</w:instrText>
      </w:r>
      <w:r w:rsidR="00525A90">
        <w:instrText>"</w:instrText>
      </w:r>
      <w:r w:rsidR="00525A90">
        <w:fldChar w:fldCharType="separate"/>
      </w:r>
      <w:r w:rsidRPr="00525A90">
        <w:rPr>
          <w:rStyle w:val="a7"/>
          <w:rFonts w:hint="eastAsia"/>
        </w:rPr>
        <w:t>サイバー攻撃</w:t>
      </w:r>
      <w:bookmarkEnd w:id="641"/>
      <w:r w:rsidR="00525A90">
        <w:fldChar w:fldCharType="end"/>
      </w:r>
      <w:r w:rsidRPr="0081185F">
        <w:rPr>
          <w:rFonts w:hint="eastAsia"/>
        </w:rPr>
        <w:t>の手口やリスクを身近な具体例を取り上げながら説明しているため、専門知識を必要とせずセキュリティ対策を知ることができます。インターネットの利用者が実施すべき基本的なセキュリティ対策に加えて、中小組織向けのセキュリティ対策を記載しています。企業経営においてセキュリティ対策に投資すべき理由、企業特有のセキュリティ対策に必要なルール作りといった内容を説明しています。</w:t>
      </w:r>
    </w:p>
    <w:p w14:paraId="5F3BDB7D" w14:textId="77777777" w:rsidR="0041410C" w:rsidRPr="005862E7" w:rsidRDefault="0041410C">
      <w:r w:rsidRPr="0081185F">
        <w:rPr>
          <w:rFonts w:hint="eastAsia"/>
        </w:rPr>
        <w:t>以下では、第</w:t>
      </w:r>
      <w:r w:rsidRPr="0081185F">
        <w:t>1章の「最低限実施すべきサイバーセキュリティ対策を理解しよう」を用いて、実施手順の作り方を説明します。</w:t>
      </w:r>
    </w:p>
    <w:tbl>
      <w:tblPr>
        <w:tblStyle w:val="aa"/>
        <w:tblW w:w="0" w:type="auto"/>
        <w:tblLook w:val="04A0" w:firstRow="1" w:lastRow="0" w:firstColumn="1" w:lastColumn="0" w:noHBand="0" w:noVBand="1"/>
      </w:tblPr>
      <w:tblGrid>
        <w:gridCol w:w="10456"/>
      </w:tblGrid>
      <w:tr w:rsidR="0041410C" w14:paraId="01B1B90C" w14:textId="77777777" w:rsidTr="005D092B">
        <w:tc>
          <w:tcPr>
            <w:tcW w:w="10456" w:type="dxa"/>
            <w:shd w:val="clear" w:color="auto" w:fill="215E99"/>
          </w:tcPr>
          <w:p w14:paraId="16602680" w14:textId="77777777" w:rsidR="0041410C" w:rsidRPr="0081185F" w:rsidRDefault="0041410C">
            <w:pPr>
              <w:pStyle w:val="aff0"/>
            </w:pPr>
            <w:r w:rsidRPr="0081185F">
              <w:rPr>
                <w:rFonts w:hint="eastAsia"/>
              </w:rPr>
              <w:t>（例）①</w:t>
            </w:r>
            <w:r w:rsidRPr="0081185F">
              <w:t>OSやソフトウェアは常に最新の状態にしておこう</w:t>
            </w:r>
          </w:p>
        </w:tc>
      </w:tr>
      <w:tr w:rsidR="0041410C" w14:paraId="67FB87C5" w14:textId="77777777" w:rsidTr="004917DA">
        <w:tc>
          <w:tcPr>
            <w:tcW w:w="10456" w:type="dxa"/>
          </w:tcPr>
          <w:p w14:paraId="1A14ABD9" w14:textId="77777777" w:rsidR="0041410C" w:rsidRPr="00541667" w:rsidRDefault="0041410C">
            <w:pPr>
              <w:pStyle w:val="afff8"/>
            </w:pPr>
            <w:r w:rsidRPr="00541667">
              <w:rPr>
                <w:rFonts w:hint="eastAsia"/>
              </w:rPr>
              <w:t>インターネットの安全・安心ハンドブック記載</w:t>
            </w:r>
          </w:p>
          <w:p w14:paraId="261156F0" w14:textId="77777777" w:rsidR="0041410C" w:rsidRDefault="0041410C" w:rsidP="00892C01">
            <w:pPr>
              <w:pStyle w:val="afff6"/>
              <w:numPr>
                <w:ilvl w:val="0"/>
                <w:numId w:val="578"/>
              </w:numPr>
            </w:pPr>
            <w:r w:rsidRPr="0081185F">
              <w:t>OS関連のアップデート処理は自動で行われるか、アップデートを行うよう通知が出るようにする。</w:t>
            </w:r>
          </w:p>
          <w:p w14:paraId="0240FB06" w14:textId="77777777" w:rsidR="0041410C" w:rsidRDefault="0041410C" w:rsidP="00892C01">
            <w:pPr>
              <w:pStyle w:val="afff6"/>
              <w:numPr>
                <w:ilvl w:val="0"/>
                <w:numId w:val="578"/>
              </w:numPr>
            </w:pPr>
            <w:r w:rsidRPr="0081185F">
              <w:rPr>
                <w:rFonts w:hint="eastAsia"/>
              </w:rPr>
              <w:t>セキュリティ関連ニュースサイトなどでアップデートを促す情報が流れていたら、自主的に更新処理をかけるようにする。</w:t>
            </w:r>
          </w:p>
          <w:p w14:paraId="11EAD3BF" w14:textId="77777777" w:rsidR="0041410C" w:rsidRDefault="0041410C" w:rsidP="00892C01">
            <w:pPr>
              <w:pStyle w:val="afff6"/>
              <w:numPr>
                <w:ilvl w:val="0"/>
                <w:numId w:val="578"/>
              </w:numPr>
            </w:pPr>
            <w:r w:rsidRPr="0081185F">
              <w:rPr>
                <w:rFonts w:hint="eastAsia"/>
              </w:rPr>
              <w:t>サイバー攻撃で狙われやすいソフトウェアを重点的に更新する。</w:t>
            </w:r>
          </w:p>
          <w:p w14:paraId="78CA1390" w14:textId="77777777" w:rsidR="0041410C" w:rsidRDefault="0041410C" w:rsidP="00892C01">
            <w:pPr>
              <w:pStyle w:val="afff6"/>
              <w:numPr>
                <w:ilvl w:val="0"/>
                <w:numId w:val="578"/>
              </w:numPr>
            </w:pPr>
            <w:r w:rsidRPr="0081185F">
              <w:rPr>
                <w:rFonts w:hint="eastAsia"/>
              </w:rPr>
              <w:t>機器そのものの基本プログラムを更新するファームウェアもアップデートする。</w:t>
            </w:r>
          </w:p>
          <w:p w14:paraId="7B5D6F99" w14:textId="5648A138" w:rsidR="0041410C" w:rsidRDefault="0041410C" w:rsidP="00892C01">
            <w:pPr>
              <w:pStyle w:val="afff6"/>
              <w:numPr>
                <w:ilvl w:val="0"/>
                <w:numId w:val="578"/>
              </w:numPr>
            </w:pPr>
            <w:r w:rsidRPr="0081185F">
              <w:rPr>
                <w:rFonts w:hint="eastAsia"/>
              </w:rPr>
              <w:t>セキュリティソフトをインストールしている場合は、最新の</w:t>
            </w:r>
            <w:bookmarkStart w:id="642" w:name="■ウイルス定義ファイル（パターンファイル）10ー2ー3"/>
            <w:r w:rsidR="00F82B93">
              <w:fldChar w:fldCharType="begin"/>
            </w:r>
            <w:r w:rsidR="00F82B93">
              <w:rPr>
                <w:rFonts w:hint="eastAsia"/>
              </w:rPr>
              <w:instrText xml:space="preserve">HYPERLINK </w:instrText>
            </w:r>
            <w:r w:rsidR="00F82B93">
              <w:instrText xml:space="preserve"> \l "</w:instrText>
            </w:r>
            <w:r w:rsidR="00F82B93">
              <w:rPr>
                <w:rFonts w:hint="eastAsia"/>
              </w:rPr>
              <w:instrText>■ウイルス定義ファイル（パターンファイル）</w:instrText>
            </w:r>
            <w:r w:rsidR="00F82B93">
              <w:instrText>"</w:instrText>
            </w:r>
            <w:r w:rsidR="00F82B93">
              <w:fldChar w:fldCharType="separate"/>
            </w:r>
            <w:r w:rsidRPr="00F82B93">
              <w:rPr>
                <w:rStyle w:val="a7"/>
                <w:rFonts w:hint="eastAsia"/>
              </w:rPr>
              <w:t>ウイルス定義ファイル</w:t>
            </w:r>
            <w:bookmarkEnd w:id="642"/>
            <w:r w:rsidR="00F82B93">
              <w:fldChar w:fldCharType="end"/>
            </w:r>
            <w:r w:rsidRPr="0081185F">
              <w:rPr>
                <w:rFonts w:hint="eastAsia"/>
              </w:rPr>
              <w:t>に自動更新されるよう設定する。</w:t>
            </w:r>
          </w:p>
          <w:p w14:paraId="4A8F3D30" w14:textId="10240F32" w:rsidR="0041410C" w:rsidRPr="0081185F" w:rsidRDefault="0041410C" w:rsidP="00892C01">
            <w:pPr>
              <w:pStyle w:val="afff6"/>
              <w:numPr>
                <w:ilvl w:val="0"/>
                <w:numId w:val="578"/>
              </w:numPr>
            </w:pPr>
            <w:r w:rsidRPr="0081185F">
              <w:rPr>
                <w:rFonts w:hint="eastAsia"/>
              </w:rPr>
              <w:t>アップデートが提供されなくなった</w:t>
            </w:r>
            <w:r w:rsidRPr="0081185F">
              <w:t>OSやソフトウェアは</w:t>
            </w:r>
            <w:bookmarkStart w:id="643" w:name="■セキュリティホール１０－２－３"/>
            <w:r w:rsidR="005B36BC">
              <w:fldChar w:fldCharType="begin"/>
            </w:r>
            <w:r w:rsidR="005B36BC">
              <w:instrText>HYPERLINK  \l "■セキュリティホール"</w:instrText>
            </w:r>
            <w:r w:rsidR="005B36BC">
              <w:fldChar w:fldCharType="separate"/>
            </w:r>
            <w:r w:rsidRPr="005B36BC">
              <w:rPr>
                <w:rStyle w:val="a7"/>
              </w:rPr>
              <w:t>セキュリティホール</w:t>
            </w:r>
            <w:bookmarkEnd w:id="643"/>
            <w:r w:rsidR="005B36BC">
              <w:fldChar w:fldCharType="end"/>
            </w:r>
            <w:r w:rsidRPr="0081185F">
              <w:t>が見つかっても修正用アップデートが提供されず、攻撃に対して非常に脆弱なので、使用しないようにする。</w:t>
            </w:r>
          </w:p>
          <w:p w14:paraId="742B36F9" w14:textId="77777777" w:rsidR="0041410C" w:rsidRPr="0081185F" w:rsidRDefault="0041410C">
            <w:pPr>
              <w:pStyle w:val="afffffa"/>
            </w:pPr>
          </w:p>
          <w:p w14:paraId="38E8D4CF" w14:textId="77777777" w:rsidR="0041410C" w:rsidRPr="00541667" w:rsidRDefault="0041410C">
            <w:pPr>
              <w:pStyle w:val="afff8"/>
            </w:pPr>
            <w:r w:rsidRPr="00541667">
              <w:rPr>
                <w:rFonts w:hint="eastAsia"/>
              </w:rPr>
              <w:t>自社の状況</w:t>
            </w:r>
          </w:p>
          <w:p w14:paraId="5738E7D5" w14:textId="77777777" w:rsidR="0041410C" w:rsidRDefault="0041410C" w:rsidP="00892C01">
            <w:pPr>
              <w:pStyle w:val="afff6"/>
              <w:numPr>
                <w:ilvl w:val="0"/>
                <w:numId w:val="579"/>
              </w:numPr>
            </w:pPr>
            <w:r w:rsidRPr="0081185F">
              <w:t>OS</w:t>
            </w:r>
            <w:r>
              <w:rPr>
                <w:rFonts w:hint="eastAsia"/>
              </w:rPr>
              <w:t>、</w:t>
            </w:r>
            <w:r w:rsidRPr="0081185F">
              <w:t>セキュリティソフトは法人向けを利用しているため、アップデート管理は情報システム部が担当。</w:t>
            </w:r>
          </w:p>
          <w:p w14:paraId="3D22C007" w14:textId="77777777" w:rsidR="0041410C" w:rsidRDefault="0041410C" w:rsidP="00892C01">
            <w:pPr>
              <w:pStyle w:val="afff6"/>
              <w:numPr>
                <w:ilvl w:val="0"/>
                <w:numId w:val="579"/>
              </w:numPr>
            </w:pPr>
            <w:r w:rsidRPr="0081185F">
              <w:rPr>
                <w:rFonts w:hint="eastAsia"/>
              </w:rPr>
              <w:t>情報システム部がブラウザは古いバージョンを使わないように通知している。</w:t>
            </w:r>
          </w:p>
          <w:p w14:paraId="792DAABA" w14:textId="77777777" w:rsidR="0041410C" w:rsidRPr="0081185F" w:rsidRDefault="0041410C" w:rsidP="00892C01">
            <w:pPr>
              <w:pStyle w:val="afff6"/>
              <w:numPr>
                <w:ilvl w:val="0"/>
                <w:numId w:val="579"/>
              </w:numPr>
            </w:pPr>
            <w:r w:rsidRPr="0081185F">
              <w:rPr>
                <w:rFonts w:hint="eastAsia"/>
              </w:rPr>
              <w:t>自宅で使用しているリモート用</w:t>
            </w:r>
            <w:r w:rsidRPr="0081185F">
              <w:t>PCは、一般向けのソフト</w:t>
            </w:r>
            <w:r>
              <w:rPr>
                <w:rFonts w:hint="eastAsia"/>
              </w:rPr>
              <w:t>ウェア</w:t>
            </w:r>
            <w:r w:rsidRPr="0081185F">
              <w:t>がインストールされている。</w:t>
            </w:r>
          </w:p>
        </w:tc>
      </w:tr>
    </w:tbl>
    <w:p w14:paraId="3794877A" w14:textId="77777777" w:rsidR="0041410C" w:rsidRPr="004579DB" w:rsidRDefault="0041410C">
      <w:pPr>
        <w:rPr>
          <w:noProof/>
        </w:rPr>
      </w:pPr>
      <w:r>
        <w:rPr>
          <w:noProof/>
        </w:rPr>
        <w:drawing>
          <wp:anchor distT="0" distB="0" distL="114300" distR="114300" simplePos="0" relativeHeight="251656634" behindDoc="0" locked="0" layoutInCell="1" allowOverlap="1" wp14:anchorId="0C7E7A29" wp14:editId="04615ED6">
            <wp:simplePos x="0" y="0"/>
            <wp:positionH relativeFrom="column">
              <wp:posOffset>2280285</wp:posOffset>
            </wp:positionH>
            <wp:positionV relativeFrom="paragraph">
              <wp:posOffset>61858</wp:posOffset>
            </wp:positionV>
            <wp:extent cx="1993265" cy="475615"/>
            <wp:effectExtent l="0" t="0" r="6985" b="635"/>
            <wp:wrapSquare wrapText="bothSides"/>
            <wp:docPr id="141353707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993265" cy="475615"/>
                    </a:xfrm>
                    <a:prstGeom prst="rect">
                      <a:avLst/>
                    </a:prstGeom>
                    <a:noFill/>
                    <a:ln>
                      <a:noFill/>
                    </a:ln>
                  </pic:spPr>
                </pic:pic>
              </a:graphicData>
            </a:graphic>
          </wp:anchor>
        </w:drawing>
      </w:r>
    </w:p>
    <w:tbl>
      <w:tblPr>
        <w:tblStyle w:val="aa"/>
        <w:tblW w:w="0" w:type="auto"/>
        <w:tblLook w:val="04A0" w:firstRow="1" w:lastRow="0" w:firstColumn="1" w:lastColumn="0" w:noHBand="0" w:noVBand="1"/>
      </w:tblPr>
      <w:tblGrid>
        <w:gridCol w:w="10456"/>
      </w:tblGrid>
      <w:tr w:rsidR="0041410C" w14:paraId="1A3B5E1C" w14:textId="77777777" w:rsidTr="005D092B">
        <w:tc>
          <w:tcPr>
            <w:tcW w:w="10456" w:type="dxa"/>
            <w:shd w:val="clear" w:color="auto" w:fill="215E99"/>
          </w:tcPr>
          <w:p w14:paraId="581E3746" w14:textId="77777777" w:rsidR="0041410C" w:rsidRPr="0081185F" w:rsidRDefault="0041410C">
            <w:pPr>
              <w:pStyle w:val="aff0"/>
            </w:pPr>
            <w:r w:rsidRPr="0081185F">
              <w:rPr>
                <w:rFonts w:hint="eastAsia"/>
              </w:rPr>
              <w:t>実施手順</w:t>
            </w:r>
          </w:p>
        </w:tc>
      </w:tr>
      <w:tr w:rsidR="0041410C" w14:paraId="58FEC949" w14:textId="77777777" w:rsidTr="00D641B8">
        <w:tc>
          <w:tcPr>
            <w:tcW w:w="10456" w:type="dxa"/>
          </w:tcPr>
          <w:p w14:paraId="72961E4D" w14:textId="77777777" w:rsidR="0041410C" w:rsidRPr="0081185F" w:rsidRDefault="0041410C">
            <w:pPr>
              <w:pStyle w:val="afff8"/>
            </w:pPr>
            <w:r w:rsidRPr="0081185F">
              <w:rPr>
                <w:rFonts w:hint="eastAsia"/>
              </w:rPr>
              <w:t>対象：</w:t>
            </w:r>
            <w:r w:rsidRPr="0081185F">
              <w:t>PC</w:t>
            </w:r>
          </w:p>
          <w:p w14:paraId="041570C7" w14:textId="77777777" w:rsidR="0041410C" w:rsidRPr="0081185F" w:rsidRDefault="0041410C" w:rsidP="002F6979">
            <w:pPr>
              <w:pStyle w:val="afff6"/>
            </w:pPr>
            <w:r w:rsidRPr="0081185F">
              <w:rPr>
                <w:rFonts w:hint="eastAsia"/>
              </w:rPr>
              <w:t>システム管理者は、アップデート管理として以下を実施する。</w:t>
            </w:r>
          </w:p>
          <w:p w14:paraId="45943F0F" w14:textId="77777777" w:rsidR="0041410C" w:rsidRDefault="0041410C" w:rsidP="00892C01">
            <w:pPr>
              <w:pStyle w:val="afff6"/>
              <w:numPr>
                <w:ilvl w:val="0"/>
                <w:numId w:val="580"/>
              </w:numPr>
            </w:pPr>
            <w:r w:rsidRPr="0081185F">
              <w:rPr>
                <w:rFonts w:hint="eastAsia"/>
              </w:rPr>
              <w:t>システム管理者は月末に</w:t>
            </w:r>
            <w:r w:rsidRPr="0081185F">
              <w:t>OS、セキュリティソフトの更新プログラムを適用する。緊急な場合は、従業員に通知し、更新プログラムを適用する。</w:t>
            </w:r>
          </w:p>
          <w:p w14:paraId="63440833" w14:textId="77777777" w:rsidR="0041410C" w:rsidRDefault="0041410C" w:rsidP="00892C01">
            <w:pPr>
              <w:pStyle w:val="afff6"/>
              <w:numPr>
                <w:ilvl w:val="0"/>
                <w:numId w:val="580"/>
              </w:numPr>
            </w:pPr>
            <w:r w:rsidRPr="0081185F">
              <w:rPr>
                <w:rFonts w:hint="eastAsia"/>
              </w:rPr>
              <w:t>従業員は、毎月</w:t>
            </w:r>
            <w:r w:rsidRPr="0081185F">
              <w:t>OS、</w:t>
            </w:r>
            <w:r>
              <w:rPr>
                <w:rFonts w:hint="eastAsia"/>
              </w:rPr>
              <w:t>セキュリティソフト</w:t>
            </w:r>
            <w:r w:rsidRPr="0081185F">
              <w:t>の更新プログラムを適用する。確認方法はチェックリストを用いる。</w:t>
            </w:r>
          </w:p>
          <w:p w14:paraId="43FB7FFE" w14:textId="77777777" w:rsidR="0041410C" w:rsidRDefault="0041410C" w:rsidP="00892C01">
            <w:pPr>
              <w:pStyle w:val="afff6"/>
              <w:numPr>
                <w:ilvl w:val="0"/>
                <w:numId w:val="580"/>
              </w:numPr>
            </w:pPr>
            <w:r w:rsidRPr="0081185F">
              <w:rPr>
                <w:rFonts w:hint="eastAsia"/>
              </w:rPr>
              <w:t>従業員は、ブラウザのアップデートを適宜行い、バージョン○○以前のものは使用しない。</w:t>
            </w:r>
          </w:p>
          <w:p w14:paraId="226A0998" w14:textId="77777777" w:rsidR="0041410C" w:rsidRPr="0081185F" w:rsidRDefault="0041410C" w:rsidP="00892C01">
            <w:pPr>
              <w:pStyle w:val="afff6"/>
              <w:numPr>
                <w:ilvl w:val="0"/>
                <w:numId w:val="580"/>
              </w:numPr>
            </w:pPr>
            <w:r w:rsidRPr="0081185F">
              <w:rPr>
                <w:rFonts w:hint="eastAsia"/>
              </w:rPr>
              <w:t>システム管理者は〇〇日にセキュリティソフトのウイルス定義ファイルの更新を行う。</w:t>
            </w:r>
          </w:p>
        </w:tc>
      </w:tr>
    </w:tbl>
    <w:p w14:paraId="417CD0C8" w14:textId="77777777" w:rsidR="0041410C" w:rsidRPr="004579DB" w:rsidRDefault="0041410C"/>
    <w:tbl>
      <w:tblPr>
        <w:tblStyle w:val="aa"/>
        <w:tblW w:w="0" w:type="auto"/>
        <w:tblLook w:val="04A0" w:firstRow="1" w:lastRow="0" w:firstColumn="1" w:lastColumn="0" w:noHBand="0" w:noVBand="1"/>
      </w:tblPr>
      <w:tblGrid>
        <w:gridCol w:w="5228"/>
        <w:gridCol w:w="5228"/>
      </w:tblGrid>
      <w:tr w:rsidR="0041410C" w14:paraId="171B1C41" w14:textId="77777777" w:rsidTr="00D84FBE">
        <w:tc>
          <w:tcPr>
            <w:tcW w:w="5228" w:type="dxa"/>
          </w:tcPr>
          <w:p w14:paraId="6C626BA2" w14:textId="77777777" w:rsidR="0041410C" w:rsidRPr="00D84FBE" w:rsidRDefault="0041410C" w:rsidP="00601047">
            <w:pPr>
              <w:pStyle w:val="affe"/>
              <w:framePr w:wrap="around"/>
            </w:pPr>
            <w:r w:rsidRPr="0045278F">
              <w:rPr>
                <w:rFonts w:hint="eastAsia"/>
              </w:rPr>
              <w:t>詳細理解のため参考となる文献（参考文献）</w:t>
            </w:r>
          </w:p>
        </w:tc>
        <w:tc>
          <w:tcPr>
            <w:tcW w:w="5228" w:type="dxa"/>
          </w:tcPr>
          <w:p w14:paraId="16C82409" w14:textId="77777777" w:rsidR="0041410C" w:rsidRPr="00D84FBE" w:rsidRDefault="0041410C" w:rsidP="00601047">
            <w:pPr>
              <w:pStyle w:val="affe"/>
              <w:framePr w:wrap="around"/>
            </w:pPr>
          </w:p>
        </w:tc>
      </w:tr>
      <w:tr w:rsidR="0041410C" w14:paraId="26D44B2B" w14:textId="77777777" w:rsidTr="00D118E5">
        <w:tc>
          <w:tcPr>
            <w:tcW w:w="5228" w:type="dxa"/>
            <w:shd w:val="clear" w:color="auto" w:fill="F1A983" w:themeFill="accent2" w:themeFillTint="99"/>
          </w:tcPr>
          <w:p w14:paraId="061798D2" w14:textId="77777777" w:rsidR="0041410C" w:rsidRPr="00D84FBE" w:rsidRDefault="0041410C" w:rsidP="00601047">
            <w:pPr>
              <w:pStyle w:val="affe"/>
              <w:framePr w:wrap="around"/>
            </w:pPr>
            <w:r w:rsidRPr="00662380">
              <w:rPr>
                <w:rFonts w:hint="eastAsia"/>
              </w:rPr>
              <w:t>インターネットの安全・安心ハンドブック</w:t>
            </w:r>
            <w:r w:rsidRPr="00662380">
              <w:t>Ver.5.00</w:t>
            </w:r>
          </w:p>
        </w:tc>
        <w:tc>
          <w:tcPr>
            <w:tcW w:w="5228" w:type="dxa"/>
          </w:tcPr>
          <w:p w14:paraId="524E7466" w14:textId="77777777" w:rsidR="0041410C" w:rsidRPr="00D84FBE" w:rsidRDefault="0041410C" w:rsidP="00601047">
            <w:pPr>
              <w:pStyle w:val="affe"/>
              <w:framePr w:wrap="around"/>
            </w:pPr>
            <w:r w:rsidRPr="00A7640C">
              <w:t>https://security-portal.nisc.go.jp/guidance/handbook.html</w:t>
            </w:r>
          </w:p>
        </w:tc>
      </w:tr>
    </w:tbl>
    <w:p w14:paraId="3954697E" w14:textId="77777777" w:rsidR="0041410C" w:rsidRDefault="0041410C"/>
    <w:p w14:paraId="27C3FEFB" w14:textId="77777777" w:rsidR="00433753" w:rsidRDefault="00433753"/>
    <w:p w14:paraId="765FDB70" w14:textId="77777777" w:rsidR="0041410C" w:rsidRDefault="0041410C" w:rsidP="003E0313">
      <w:pPr>
        <w:pStyle w:val="4"/>
      </w:pPr>
      <w:bookmarkStart w:id="644" w:name="_Toc172722761"/>
      <w:bookmarkStart w:id="645" w:name="_Toc185338871"/>
      <w:bookmarkStart w:id="646" w:name="_Toc187824621"/>
      <w:bookmarkStart w:id="647" w:name="_Toc188348972"/>
      <w:r w:rsidRPr="00273FE0">
        <w:rPr>
          <w:rFonts w:hint="eastAsia"/>
        </w:rPr>
        <w:t>総務省「テレワークセキュリティガイドライン第</w:t>
      </w:r>
      <w:r w:rsidRPr="00273FE0">
        <w:t>5版」の活用</w:t>
      </w:r>
      <w:bookmarkEnd w:id="644"/>
      <w:bookmarkEnd w:id="645"/>
      <w:bookmarkEnd w:id="646"/>
      <w:bookmarkEnd w:id="647"/>
    </w:p>
    <w:p w14:paraId="567261A1" w14:textId="77777777" w:rsidR="0041410C" w:rsidRPr="00CB5B9D" w:rsidRDefault="0041410C"/>
    <w:tbl>
      <w:tblPr>
        <w:tblStyle w:val="aa"/>
        <w:tblW w:w="0" w:type="auto"/>
        <w:tblLook w:val="04A0" w:firstRow="1" w:lastRow="0" w:firstColumn="1" w:lastColumn="0" w:noHBand="0" w:noVBand="1"/>
      </w:tblPr>
      <w:tblGrid>
        <w:gridCol w:w="1413"/>
        <w:gridCol w:w="9043"/>
      </w:tblGrid>
      <w:tr w:rsidR="0041410C" w14:paraId="4949944A" w14:textId="77777777" w:rsidTr="005D092B">
        <w:tc>
          <w:tcPr>
            <w:tcW w:w="1413" w:type="dxa"/>
            <w:shd w:val="clear" w:color="auto" w:fill="215E99"/>
          </w:tcPr>
          <w:p w14:paraId="7D1846C2" w14:textId="77777777" w:rsidR="0041410C" w:rsidRPr="00F12F8C" w:rsidRDefault="0041410C">
            <w:pPr>
              <w:pStyle w:val="aff0"/>
            </w:pPr>
            <w:r w:rsidRPr="00F12F8C">
              <w:rPr>
                <w:rFonts w:hint="eastAsia"/>
              </w:rPr>
              <w:t>対象者</w:t>
            </w:r>
          </w:p>
        </w:tc>
        <w:tc>
          <w:tcPr>
            <w:tcW w:w="9043" w:type="dxa"/>
          </w:tcPr>
          <w:p w14:paraId="275F888C" w14:textId="77777777" w:rsidR="0041410C" w:rsidRDefault="0041410C" w:rsidP="00892C01">
            <w:pPr>
              <w:pStyle w:val="afff6"/>
              <w:numPr>
                <w:ilvl w:val="0"/>
                <w:numId w:val="581"/>
              </w:numPr>
            </w:pPr>
            <w:r w:rsidRPr="0024289D">
              <w:rPr>
                <w:rFonts w:hint="eastAsia"/>
              </w:rPr>
              <w:t>経営者</w:t>
            </w:r>
          </w:p>
          <w:p w14:paraId="1706374E" w14:textId="77777777" w:rsidR="0041410C" w:rsidRDefault="0041410C" w:rsidP="00892C01">
            <w:pPr>
              <w:pStyle w:val="afff6"/>
              <w:numPr>
                <w:ilvl w:val="0"/>
                <w:numId w:val="581"/>
              </w:numPr>
            </w:pPr>
            <w:r w:rsidRPr="0024289D">
              <w:rPr>
                <w:rFonts w:hint="eastAsia"/>
              </w:rPr>
              <w:t>システム・セキュリティ管理者</w:t>
            </w:r>
          </w:p>
          <w:p w14:paraId="64847A02" w14:textId="77777777" w:rsidR="0041410C" w:rsidRDefault="0041410C" w:rsidP="00892C01">
            <w:pPr>
              <w:pStyle w:val="afff6"/>
              <w:numPr>
                <w:ilvl w:val="0"/>
                <w:numId w:val="581"/>
              </w:numPr>
            </w:pPr>
            <w:r w:rsidRPr="0024289D">
              <w:rPr>
                <w:rFonts w:hint="eastAsia"/>
              </w:rPr>
              <w:t>テレワーク勤務者</w:t>
            </w:r>
          </w:p>
        </w:tc>
      </w:tr>
      <w:tr w:rsidR="0041410C" w14:paraId="1A9CC975" w14:textId="77777777" w:rsidTr="005D092B">
        <w:tc>
          <w:tcPr>
            <w:tcW w:w="1413" w:type="dxa"/>
            <w:shd w:val="clear" w:color="auto" w:fill="215E99"/>
          </w:tcPr>
          <w:p w14:paraId="26CAB480" w14:textId="77777777" w:rsidR="0041410C" w:rsidRPr="00F12F8C" w:rsidRDefault="0041410C">
            <w:pPr>
              <w:pStyle w:val="aff0"/>
            </w:pPr>
            <w:r w:rsidRPr="00F12F8C">
              <w:rPr>
                <w:rFonts w:hint="eastAsia"/>
              </w:rPr>
              <w:t>目的</w:t>
            </w:r>
          </w:p>
        </w:tc>
        <w:tc>
          <w:tcPr>
            <w:tcW w:w="9043" w:type="dxa"/>
          </w:tcPr>
          <w:p w14:paraId="497B4F44" w14:textId="77777777" w:rsidR="0041410C" w:rsidRDefault="0041410C" w:rsidP="002F6979">
            <w:pPr>
              <w:pStyle w:val="afff6"/>
            </w:pPr>
            <w:r w:rsidRPr="0024289D">
              <w:rPr>
                <w:rFonts w:hint="eastAsia"/>
              </w:rPr>
              <w:t>テレワークを業務に活用する際のセキュリティ上の不安を払拭し、安心してテレワークを導入・活用するため</w:t>
            </w:r>
          </w:p>
        </w:tc>
      </w:tr>
    </w:tbl>
    <w:p w14:paraId="0BE95A9C" w14:textId="0131A408" w:rsidR="0041410C" w:rsidRPr="00C11930" w:rsidRDefault="0041410C">
      <w:r w:rsidRPr="00C11930">
        <w:rPr>
          <w:rFonts w:hint="eastAsia"/>
        </w:rPr>
        <w:t>本ガイドラインでは、セキュリティ対策を整理するため、</w:t>
      </w:r>
      <w:r w:rsidRPr="00C11930">
        <w:t>13個の対策分類に</w:t>
      </w:r>
      <w:r w:rsidRPr="00C11930">
        <w:rPr>
          <w:rFonts w:hint="eastAsia"/>
        </w:rPr>
        <w:t>わ</w:t>
      </w:r>
      <w:r w:rsidRPr="00C11930">
        <w:t>かれています。「経営者」、「システム・セキュリティ管理者」、「テレワーク勤務者」の立場から対策分類ごとに具体的に実施すべき事項を示しています。</w:t>
      </w:r>
      <w:r w:rsidRPr="00C11930">
        <w:rPr>
          <w:rFonts w:hint="eastAsia"/>
        </w:rPr>
        <w:t>以下では、「</w:t>
      </w:r>
      <w:r w:rsidRPr="00C11930">
        <w:t>6.</w:t>
      </w:r>
      <w:bookmarkStart w:id="648" w:name="■マルウェア10ー2ー4"/>
      <w:r w:rsidR="008E5595">
        <w:fldChar w:fldCharType="begin"/>
      </w:r>
      <w:r w:rsidR="008E5595">
        <w:instrText>HYPERLINK  \l "■マルウェア"</w:instrText>
      </w:r>
      <w:r w:rsidR="008E5595">
        <w:fldChar w:fldCharType="separate"/>
      </w:r>
      <w:r w:rsidRPr="008E5595">
        <w:rPr>
          <w:rStyle w:val="a7"/>
        </w:rPr>
        <w:t>マルウェア</w:t>
      </w:r>
      <w:bookmarkEnd w:id="648"/>
      <w:r w:rsidR="008E5595">
        <w:fldChar w:fldCharType="end"/>
      </w:r>
      <w:r w:rsidRPr="00C11930">
        <w:t>対策」をもとに自社の状況からセキュリティ対策の実施手順の作成例を説明します。</w:t>
      </w:r>
    </w:p>
    <w:p w14:paraId="3191B555" w14:textId="77777777" w:rsidR="009A5364" w:rsidRDefault="009A5364"/>
    <w:p w14:paraId="2F6C130D" w14:textId="77777777" w:rsidR="00433753" w:rsidRPr="00C11930" w:rsidRDefault="00433753"/>
    <w:tbl>
      <w:tblPr>
        <w:tblStyle w:val="aa"/>
        <w:tblW w:w="0" w:type="auto"/>
        <w:tblLook w:val="04A0" w:firstRow="1" w:lastRow="0" w:firstColumn="1" w:lastColumn="0" w:noHBand="0" w:noVBand="1"/>
      </w:tblPr>
      <w:tblGrid>
        <w:gridCol w:w="10456"/>
      </w:tblGrid>
      <w:tr w:rsidR="0041410C" w14:paraId="1948578F" w14:textId="77777777" w:rsidTr="005D092B">
        <w:tc>
          <w:tcPr>
            <w:tcW w:w="10456" w:type="dxa"/>
            <w:shd w:val="clear" w:color="auto" w:fill="215E99"/>
          </w:tcPr>
          <w:p w14:paraId="1245C2A1" w14:textId="77777777" w:rsidR="0041410C" w:rsidRPr="008533F1" w:rsidRDefault="0041410C">
            <w:pPr>
              <w:pStyle w:val="aff0"/>
            </w:pPr>
            <w:r w:rsidRPr="00F12F8C">
              <w:rPr>
                <w:rFonts w:hint="eastAsia"/>
              </w:rPr>
              <w:t>（例）</w:t>
            </w:r>
            <w:r w:rsidRPr="00F12F8C">
              <w:t>6. マルウェア対策</w:t>
            </w:r>
          </w:p>
        </w:tc>
      </w:tr>
      <w:tr w:rsidR="0041410C" w14:paraId="60F27534" w14:textId="77777777" w:rsidTr="00A05056">
        <w:trPr>
          <w:trHeight w:val="70"/>
        </w:trPr>
        <w:tc>
          <w:tcPr>
            <w:tcW w:w="10456" w:type="dxa"/>
          </w:tcPr>
          <w:p w14:paraId="0753BDDA" w14:textId="77777777" w:rsidR="0041410C" w:rsidRPr="0060531F" w:rsidRDefault="0041410C">
            <w:pPr>
              <w:pStyle w:val="afff8"/>
            </w:pPr>
            <w:r w:rsidRPr="0060531F">
              <w:rPr>
                <w:rFonts w:hint="eastAsia"/>
              </w:rPr>
              <w:t>システム・セキュリティ管理者が実施すべき対策</w:t>
            </w:r>
          </w:p>
          <w:p w14:paraId="32A710D0" w14:textId="77777777" w:rsidR="0041410C" w:rsidRDefault="0041410C" w:rsidP="00892C01">
            <w:pPr>
              <w:pStyle w:val="afff6"/>
              <w:numPr>
                <w:ilvl w:val="0"/>
                <w:numId w:val="582"/>
              </w:numPr>
            </w:pPr>
            <w:r w:rsidRPr="008533F1">
              <w:rPr>
                <w:rFonts w:hint="eastAsia"/>
              </w:rPr>
              <w:t>テレワーク端末にセキュリティ対策ソフト（ウイルス対策ソフト）をインストールし、定義ファイルの自動更新やリアルタイムスキャンが行われるようにする。</w:t>
            </w:r>
          </w:p>
          <w:p w14:paraId="4E3CD361" w14:textId="77777777" w:rsidR="0041410C" w:rsidRDefault="0041410C" w:rsidP="00892C01">
            <w:pPr>
              <w:pStyle w:val="afff6"/>
              <w:numPr>
                <w:ilvl w:val="0"/>
                <w:numId w:val="582"/>
              </w:numPr>
            </w:pPr>
            <w:r w:rsidRPr="008533F1">
              <w:rPr>
                <w:rFonts w:hint="eastAsia"/>
              </w:rPr>
              <w:t>セキュリティ対策ソフト（ウイルス対策ソフト）やメールサービスに付属しているフィルタリング機能やフィッシング対策機能などを用いて、テレワーク勤務者がマルウェアの含まれたファイルを開いたり、危険なサイトにアクセスしたりしないように設定する。</w:t>
            </w:r>
          </w:p>
          <w:p w14:paraId="0E860596" w14:textId="2B293EA4" w:rsidR="0041410C" w:rsidRDefault="0041410C" w:rsidP="00892C01">
            <w:pPr>
              <w:pStyle w:val="afff6"/>
              <w:numPr>
                <w:ilvl w:val="0"/>
                <w:numId w:val="582"/>
              </w:numPr>
            </w:pPr>
            <w:r w:rsidRPr="008533F1">
              <w:rPr>
                <w:rFonts w:hint="eastAsia"/>
              </w:rPr>
              <w:t>テレワーク端末に</w:t>
            </w:r>
            <w:bookmarkStart w:id="649" w:name="■EDR10ー2ー4"/>
            <w:r w:rsidR="00E16E8B">
              <w:fldChar w:fldCharType="begin"/>
            </w:r>
            <w:r w:rsidR="00E16E8B">
              <w:instrText>HYPERLINK  \l "■EDR"</w:instrText>
            </w:r>
            <w:r w:rsidR="00E16E8B">
              <w:fldChar w:fldCharType="separate"/>
            </w:r>
            <w:r w:rsidRPr="00E16E8B">
              <w:rPr>
                <w:rStyle w:val="a7"/>
              </w:rPr>
              <w:t>EDR</w:t>
            </w:r>
            <w:bookmarkEnd w:id="649"/>
            <w:r w:rsidR="00E16E8B">
              <w:fldChar w:fldCharType="end"/>
            </w:r>
            <w:r w:rsidRPr="008533F1">
              <w:t>を導入し、未知のマルウェアを含めた不審な挙動を検知し、マルウェア感染後の対応を迅速に行えるようにする。</w:t>
            </w:r>
          </w:p>
          <w:p w14:paraId="4690FAB2" w14:textId="77777777" w:rsidR="0041410C" w:rsidRDefault="0041410C" w:rsidP="00892C01">
            <w:pPr>
              <w:pStyle w:val="afff6"/>
              <w:numPr>
                <w:ilvl w:val="0"/>
                <w:numId w:val="582"/>
              </w:numPr>
            </w:pPr>
            <w:r w:rsidRPr="008533F1">
              <w:rPr>
                <w:rFonts w:hint="eastAsia"/>
              </w:rPr>
              <w:t>テレワーク勤務者が利用するテレワーク端末のセキュリティ対策ソフト（ウイルス対策ソフト）について、定義ファイルの更新状況やマルウェアの検知状況が一元管理できるようにする。</w:t>
            </w:r>
          </w:p>
          <w:p w14:paraId="42EE6923" w14:textId="77777777" w:rsidR="0041410C" w:rsidRPr="008533F1" w:rsidRDefault="0041410C">
            <w:pPr>
              <w:pStyle w:val="afffffa"/>
              <w:ind w:left="440"/>
            </w:pPr>
          </w:p>
          <w:p w14:paraId="4F4441D3" w14:textId="77777777" w:rsidR="0041410C" w:rsidRPr="0060531F" w:rsidRDefault="0041410C">
            <w:pPr>
              <w:pStyle w:val="afff8"/>
            </w:pPr>
            <w:r w:rsidRPr="0060531F">
              <w:rPr>
                <w:rFonts w:hint="eastAsia"/>
              </w:rPr>
              <w:t>テレワーク勤務者が実施すべき対策</w:t>
            </w:r>
          </w:p>
          <w:p w14:paraId="089E1AE4" w14:textId="77777777" w:rsidR="0041410C" w:rsidRDefault="0041410C" w:rsidP="00892C01">
            <w:pPr>
              <w:pStyle w:val="afff6"/>
              <w:numPr>
                <w:ilvl w:val="0"/>
                <w:numId w:val="583"/>
              </w:numPr>
            </w:pPr>
            <w:r w:rsidRPr="008533F1">
              <w:rPr>
                <w:rFonts w:hint="eastAsia"/>
              </w:rPr>
              <w:t>少しでも不審を感じたメール（添付ファイルや</w:t>
            </w:r>
            <w:r w:rsidRPr="008533F1">
              <w:t>URLリンクなどを含む。）は開かず、必要に応じて送信者に送信状況の確認を行うほか、システム・セキュリティ管理者へ速やかに報告する。報告の是非について判断に迷う場合は報告することを心がける。</w:t>
            </w:r>
          </w:p>
          <w:p w14:paraId="347A4B23" w14:textId="77777777" w:rsidR="0041410C" w:rsidRPr="008533F1" w:rsidRDefault="0041410C" w:rsidP="00892C01">
            <w:pPr>
              <w:pStyle w:val="afff6"/>
              <w:numPr>
                <w:ilvl w:val="0"/>
                <w:numId w:val="583"/>
              </w:numPr>
            </w:pPr>
            <w:r w:rsidRPr="008533F1">
              <w:rPr>
                <w:rFonts w:hint="eastAsia"/>
              </w:rPr>
              <w:t>テレワーク端末にセキュリティ対策ソフト（ウイルス対策ソフト）をインストールし、定義ファイルの自動更新やリアルタイムスキャンが行われるようにする。</w:t>
            </w:r>
          </w:p>
          <w:p w14:paraId="52A13AEE" w14:textId="77777777" w:rsidR="0041410C" w:rsidRDefault="0041410C">
            <w:pPr>
              <w:pStyle w:val="afffffa"/>
            </w:pPr>
          </w:p>
          <w:p w14:paraId="0E5EA5AA" w14:textId="77777777" w:rsidR="0041410C" w:rsidRPr="0060531F" w:rsidRDefault="0041410C">
            <w:pPr>
              <w:pStyle w:val="afff8"/>
            </w:pPr>
            <w:r w:rsidRPr="0060531F">
              <w:rPr>
                <w:rFonts w:hint="eastAsia"/>
              </w:rPr>
              <w:t>自社の状況</w:t>
            </w:r>
          </w:p>
          <w:p w14:paraId="60061F22" w14:textId="77777777" w:rsidR="0041410C" w:rsidRDefault="0041410C" w:rsidP="00892C01">
            <w:pPr>
              <w:pStyle w:val="afff6"/>
              <w:numPr>
                <w:ilvl w:val="0"/>
                <w:numId w:val="584"/>
              </w:numPr>
            </w:pPr>
            <w:r w:rsidRPr="008533F1">
              <w:rPr>
                <w:rFonts w:hint="eastAsia"/>
              </w:rPr>
              <w:t>テレワーク端末には、法人向けのセキュリティ対策ソフトと</w:t>
            </w:r>
            <w:r w:rsidRPr="008533F1">
              <w:t>EDRを導入しており、システム管理者は</w:t>
            </w:r>
            <w:bookmarkStart w:id="650" w:name="■ウイルス定義ファイル（パターンファイル）10ー2ー4"/>
            <w:r w:rsidRPr="008533F1">
              <w:t>ウイルス定義ファイル</w:t>
            </w:r>
            <w:bookmarkEnd w:id="650"/>
            <w:r w:rsidRPr="008533F1">
              <w:t>の更新などを一元管理できる。</w:t>
            </w:r>
          </w:p>
          <w:p w14:paraId="65E533EA" w14:textId="77777777" w:rsidR="0041410C" w:rsidRDefault="0041410C" w:rsidP="00892C01">
            <w:pPr>
              <w:pStyle w:val="afff6"/>
              <w:numPr>
                <w:ilvl w:val="0"/>
                <w:numId w:val="584"/>
              </w:numPr>
            </w:pPr>
            <w:r w:rsidRPr="008533F1">
              <w:rPr>
                <w:rFonts w:hint="eastAsia"/>
              </w:rPr>
              <w:t>システム管理者は毎月○○日にセキュリティソフトのレポートを確認している。</w:t>
            </w:r>
          </w:p>
          <w:p w14:paraId="25058CAC" w14:textId="77777777" w:rsidR="0041410C" w:rsidRPr="008533F1" w:rsidRDefault="0041410C" w:rsidP="00892C01">
            <w:pPr>
              <w:pStyle w:val="afff6"/>
              <w:numPr>
                <w:ilvl w:val="0"/>
                <w:numId w:val="584"/>
              </w:numPr>
            </w:pPr>
            <w:r w:rsidRPr="008533F1">
              <w:rPr>
                <w:rFonts w:hint="eastAsia"/>
              </w:rPr>
              <w:t>不審なメールが来た場合は、情報システム部と上長に連絡するようにしている。</w:t>
            </w:r>
          </w:p>
        </w:tc>
      </w:tr>
    </w:tbl>
    <w:p w14:paraId="50873A1C" w14:textId="77777777" w:rsidR="0041410C" w:rsidRDefault="0041410C">
      <w:pPr>
        <w:rPr>
          <w:szCs w:val="28"/>
        </w:rPr>
      </w:pPr>
      <w:r>
        <w:rPr>
          <w:noProof/>
        </w:rPr>
        <mc:AlternateContent>
          <mc:Choice Requires="wps">
            <w:drawing>
              <wp:anchor distT="0" distB="0" distL="114300" distR="114300" simplePos="0" relativeHeight="251656315" behindDoc="0" locked="0" layoutInCell="1" allowOverlap="1" wp14:anchorId="7399C237" wp14:editId="53F99DB6">
                <wp:simplePos x="0" y="0"/>
                <wp:positionH relativeFrom="margin">
                  <wp:align>center</wp:align>
                </wp:positionH>
                <wp:positionV relativeFrom="paragraph">
                  <wp:posOffset>97064</wp:posOffset>
                </wp:positionV>
                <wp:extent cx="1931035" cy="302260"/>
                <wp:effectExtent l="38100" t="0" r="50165" b="40640"/>
                <wp:wrapSquare wrapText="bothSides"/>
                <wp:docPr id="352656502" name="二等辺三角形 552"/>
                <wp:cNvGraphicFramePr/>
                <a:graphic xmlns:a="http://schemas.openxmlformats.org/drawingml/2006/main">
                  <a:graphicData uri="http://schemas.microsoft.com/office/word/2010/wordprocessingShape">
                    <wps:wsp>
                      <wps:cNvSpPr/>
                      <wps:spPr>
                        <a:xfrm rot="10800000">
                          <a:off x="0" y="0"/>
                          <a:ext cx="1931035" cy="302260"/>
                        </a:xfrm>
                        <a:prstGeom prst="triangle">
                          <a:avLst/>
                        </a:prstGeom>
                        <a:solidFill>
                          <a:srgbClr val="5B9BD5">
                            <a:lumMod val="60000"/>
                            <a:lumOff val="40000"/>
                          </a:srgbClr>
                        </a:solidFill>
                        <a:ln w="12700" cap="flat" cmpd="sng" algn="ctr">
                          <a:solidFill>
                            <a:srgbClr val="5B9BD5">
                              <a:lumMod val="60000"/>
                              <a:lumOff val="40000"/>
                            </a:srgbClr>
                          </a:solidFill>
                          <a:prstDash val="solid"/>
                          <a:miter lim="800000"/>
                        </a:ln>
                        <a:effectLst/>
                      </wps:spPr>
                      <wps:bodyPr rtlCol="0" anchor="ctr"/>
                    </wps:wsp>
                  </a:graphicData>
                </a:graphic>
                <wp14:sizeRelV relativeFrom="margin">
                  <wp14:pctHeight>0</wp14:pctHeight>
                </wp14:sizeRelV>
              </wp:anchor>
            </w:drawing>
          </mc:Choice>
          <mc:Fallback xmlns:w16sdtfl="http://schemas.microsoft.com/office/word/2024/wordml/sdtformatlock" xmlns:w16du="http://schemas.microsoft.com/office/word/2023/wordml/word16du">
            <w:pict>
              <v:shape w14:anchorId="36D518D0" id="二等辺三角形 552" o:spid="_x0000_s1026" type="#_x0000_t5" style="position:absolute;margin-left:0;margin-top:7.65pt;width:152.05pt;height:23.8pt;rotation:180;z-index:251656315;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" fillcolor="#9dc3e6" strokecolor="#9dc3e6" strokeweight="1pt">
                <w10:wrap type="square" anchorx="margin"/>
              </v:shape>
            </w:pict>
          </mc:Fallback>
        </mc:AlternateContent>
      </w:r>
    </w:p>
    <w:tbl>
      <w:tblPr>
        <w:tblStyle w:val="aa"/>
        <w:tblW w:w="0" w:type="auto"/>
        <w:tblLook w:val="04A0" w:firstRow="1" w:lastRow="0" w:firstColumn="1" w:lastColumn="0" w:noHBand="0" w:noVBand="1"/>
      </w:tblPr>
      <w:tblGrid>
        <w:gridCol w:w="10456"/>
      </w:tblGrid>
      <w:tr w:rsidR="0041410C" w14:paraId="4F21BDF5" w14:textId="77777777" w:rsidTr="005D092B">
        <w:tc>
          <w:tcPr>
            <w:tcW w:w="10456" w:type="dxa"/>
            <w:shd w:val="clear" w:color="auto" w:fill="215E99"/>
          </w:tcPr>
          <w:p w14:paraId="6ECD256D" w14:textId="77777777" w:rsidR="0041410C" w:rsidRPr="008533F1" w:rsidRDefault="0041410C">
            <w:pPr>
              <w:pStyle w:val="aff0"/>
            </w:pPr>
            <w:r w:rsidRPr="00F12F8C">
              <w:rPr>
                <w:rFonts w:hint="eastAsia"/>
              </w:rPr>
              <w:t>実施手順</w:t>
            </w:r>
          </w:p>
        </w:tc>
      </w:tr>
      <w:tr w:rsidR="0041410C" w14:paraId="08FCB2F3" w14:textId="77777777" w:rsidTr="00A05056">
        <w:tc>
          <w:tcPr>
            <w:tcW w:w="10456" w:type="dxa"/>
          </w:tcPr>
          <w:p w14:paraId="5C81477A" w14:textId="77777777" w:rsidR="0041410C" w:rsidRPr="00C64599" w:rsidRDefault="0041410C">
            <w:pPr>
              <w:pStyle w:val="afff8"/>
            </w:pPr>
            <w:r w:rsidRPr="00C64599">
              <w:rPr>
                <w:rFonts w:hint="eastAsia"/>
              </w:rPr>
              <w:t>テレワーク端末のマルウェア対策として以下を実施する。</w:t>
            </w:r>
          </w:p>
          <w:p w14:paraId="66A00D9A" w14:textId="77777777" w:rsidR="0041410C" w:rsidRDefault="0041410C" w:rsidP="00892C01">
            <w:pPr>
              <w:pStyle w:val="afff6"/>
              <w:numPr>
                <w:ilvl w:val="0"/>
                <w:numId w:val="585"/>
              </w:numPr>
            </w:pPr>
            <w:r w:rsidRPr="008533F1">
              <w:rPr>
                <w:rFonts w:hint="eastAsia"/>
              </w:rPr>
              <w:t>システム管理者は会社支給のテレワーク端末にセキュリティ対策ソフトと</w:t>
            </w:r>
            <w:r w:rsidRPr="008533F1">
              <w:t>EDRをインストールし、一元管理する。</w:t>
            </w:r>
          </w:p>
          <w:p w14:paraId="2536B792" w14:textId="3922B9A1" w:rsidR="0041410C" w:rsidRDefault="0041410C" w:rsidP="00892C01">
            <w:pPr>
              <w:pStyle w:val="afff6"/>
              <w:numPr>
                <w:ilvl w:val="0"/>
                <w:numId w:val="585"/>
              </w:numPr>
            </w:pPr>
            <w:r w:rsidRPr="008533F1">
              <w:rPr>
                <w:rFonts w:hint="eastAsia"/>
              </w:rPr>
              <w:t>システム管理者は、テレワーク端末の</w:t>
            </w:r>
            <w:hyperlink w:anchor="■ウイルス定義ファイル（パターンファイル）" w:history="1">
              <w:r w:rsidRPr="00F119EE">
                <w:rPr>
                  <w:rStyle w:val="a7"/>
                  <w:rFonts w:hint="eastAsia"/>
                </w:rPr>
                <w:t>ウイルス定義ファイル</w:t>
              </w:r>
            </w:hyperlink>
            <w:r w:rsidRPr="008533F1">
              <w:rPr>
                <w:rFonts w:hint="eastAsia"/>
              </w:rPr>
              <w:t>の自動更新とリアルタイムスキャンを設定する。</w:t>
            </w:r>
          </w:p>
          <w:p w14:paraId="3F2D21B9" w14:textId="77777777" w:rsidR="0041410C" w:rsidRDefault="0041410C" w:rsidP="00892C01">
            <w:pPr>
              <w:pStyle w:val="afff6"/>
              <w:numPr>
                <w:ilvl w:val="0"/>
                <w:numId w:val="585"/>
              </w:numPr>
            </w:pPr>
            <w:r w:rsidRPr="008533F1">
              <w:rPr>
                <w:rFonts w:hint="eastAsia"/>
              </w:rPr>
              <w:t>システム管理者は毎月○○日にセキュリティソフトと</w:t>
            </w:r>
            <w:r w:rsidRPr="008533F1">
              <w:t>EDRのレポートを確認し、不審な点があれば該当のテレワーク端末所有者に対して、確認を行う。</w:t>
            </w:r>
          </w:p>
          <w:p w14:paraId="41738D33" w14:textId="77777777" w:rsidR="0041410C" w:rsidRPr="008533F1" w:rsidRDefault="0041410C" w:rsidP="00892C01">
            <w:pPr>
              <w:pStyle w:val="afff6"/>
              <w:numPr>
                <w:ilvl w:val="0"/>
                <w:numId w:val="585"/>
              </w:numPr>
            </w:pPr>
            <w:r w:rsidRPr="008533F1">
              <w:rPr>
                <w:rFonts w:hint="eastAsia"/>
              </w:rPr>
              <w:t>従業員は、不審を感じたメール（添付ファイルや</w:t>
            </w:r>
            <w:r w:rsidRPr="008533F1">
              <w:t>URLリンクなどを含む。）は開かず、システム管理者と上長へ連絡する。</w:t>
            </w:r>
          </w:p>
        </w:tc>
      </w:tr>
    </w:tbl>
    <w:p w14:paraId="03A45FA8" w14:textId="77777777" w:rsidR="0041410C" w:rsidRDefault="0041410C" w:rsidP="00B72FF1">
      <w:pPr>
        <w:ind w:firstLineChars="0" w:firstLine="0"/>
      </w:pPr>
    </w:p>
    <w:tbl>
      <w:tblPr>
        <w:tblStyle w:val="aa"/>
        <w:tblpPr w:leftFromText="142" w:rightFromText="142" w:vertAnchor="text" w:horzAnchor="margin" w:tblpY="-29"/>
        <w:tblOverlap w:val="never"/>
        <w:tblW w:w="10485" w:type="dxa"/>
        <w:tblLook w:val="04A0" w:firstRow="1" w:lastRow="0" w:firstColumn="1" w:lastColumn="0" w:noHBand="0" w:noVBand="1"/>
      </w:tblPr>
      <w:tblGrid>
        <w:gridCol w:w="5107"/>
        <w:gridCol w:w="5378"/>
      </w:tblGrid>
      <w:tr w:rsidR="009A5364" w14:paraId="58DFF186" w14:textId="77777777" w:rsidTr="009A5364">
        <w:tc>
          <w:tcPr>
            <w:tcW w:w="10485" w:type="dxa"/>
            <w:gridSpan w:val="2"/>
            <w:shd w:val="clear" w:color="auto" w:fill="auto"/>
          </w:tcPr>
          <w:p w14:paraId="483FF67D" w14:textId="77777777" w:rsidR="009A5364" w:rsidRPr="006C3664" w:rsidRDefault="009A5364" w:rsidP="00601047">
            <w:pPr>
              <w:pStyle w:val="affe"/>
              <w:framePr w:hSpace="0" w:wrap="auto" w:vAnchor="margin" w:hAnchor="text" w:yAlign="inline"/>
            </w:pPr>
            <w:r w:rsidRPr="00996D21">
              <w:rPr>
                <w:rFonts w:hint="eastAsia"/>
              </w:rPr>
              <w:t>詳細理解のため参考となる文献（参考文献）</w:t>
            </w:r>
          </w:p>
        </w:tc>
      </w:tr>
      <w:tr w:rsidR="009A5364" w14:paraId="3A7BC730" w14:textId="77777777" w:rsidTr="009A5364">
        <w:tc>
          <w:tcPr>
            <w:tcW w:w="5107" w:type="dxa"/>
            <w:shd w:val="clear" w:color="auto" w:fill="F1A983" w:themeFill="accent2" w:themeFillTint="99"/>
          </w:tcPr>
          <w:p w14:paraId="224192E6" w14:textId="77777777" w:rsidR="009A5364" w:rsidRPr="006C3664" w:rsidRDefault="009A5364" w:rsidP="00601047">
            <w:pPr>
              <w:pStyle w:val="affe"/>
              <w:framePr w:hSpace="0" w:wrap="auto" w:vAnchor="margin" w:hAnchor="text" w:yAlign="inline"/>
            </w:pPr>
            <w:r w:rsidRPr="0076776E">
              <w:rPr>
                <w:rFonts w:hint="eastAsia"/>
              </w:rPr>
              <w:t>テレワークセキュリティガイドライン第</w:t>
            </w:r>
            <w:r w:rsidRPr="0076776E">
              <w:t>5版</w:t>
            </w:r>
          </w:p>
        </w:tc>
        <w:tc>
          <w:tcPr>
            <w:tcW w:w="5378" w:type="dxa"/>
          </w:tcPr>
          <w:p w14:paraId="48AD46A3" w14:textId="77777777" w:rsidR="009A5364" w:rsidRPr="006C3664" w:rsidRDefault="009A5364" w:rsidP="00601047">
            <w:pPr>
              <w:pStyle w:val="affe"/>
              <w:framePr w:hSpace="0" w:wrap="auto" w:vAnchor="margin" w:hAnchor="text" w:yAlign="inline"/>
            </w:pPr>
            <w:r w:rsidRPr="00C126CC">
              <w:t>https://www.soumu.go.jp/main_content/000752925.pdf</w:t>
            </w:r>
          </w:p>
        </w:tc>
      </w:tr>
    </w:tbl>
    <w:p w14:paraId="00210C18" w14:textId="77777777" w:rsidR="009A5364" w:rsidRDefault="009A5364" w:rsidP="00B72FF1">
      <w:pPr>
        <w:ind w:firstLineChars="0" w:firstLine="0"/>
      </w:pPr>
    </w:p>
    <w:p w14:paraId="53F67078" w14:textId="77777777" w:rsidR="0041410C" w:rsidRDefault="0041410C" w:rsidP="003E0313">
      <w:pPr>
        <w:pStyle w:val="4"/>
      </w:pPr>
      <w:bookmarkStart w:id="651" w:name="_Toc172722762"/>
      <w:bookmarkStart w:id="652" w:name="_Toc185338872"/>
      <w:bookmarkStart w:id="653" w:name="_Toc187824622"/>
      <w:bookmarkStart w:id="654" w:name="_Toc188348973"/>
      <w:r w:rsidRPr="00514855">
        <w:t>IPA「中小企業のためのクラウドサービス安全利用の手引き」の活用</w:t>
      </w:r>
      <w:bookmarkEnd w:id="651"/>
      <w:bookmarkEnd w:id="652"/>
      <w:bookmarkEnd w:id="653"/>
      <w:bookmarkEnd w:id="654"/>
    </w:p>
    <w:p w14:paraId="30458D87" w14:textId="77777777" w:rsidR="0041410C" w:rsidRPr="00D06409" w:rsidRDefault="0041410C"/>
    <w:tbl>
      <w:tblPr>
        <w:tblStyle w:val="aa"/>
        <w:tblW w:w="0" w:type="auto"/>
        <w:tblLook w:val="04A0" w:firstRow="1" w:lastRow="0" w:firstColumn="1" w:lastColumn="0" w:noHBand="0" w:noVBand="1"/>
      </w:tblPr>
      <w:tblGrid>
        <w:gridCol w:w="1696"/>
        <w:gridCol w:w="8760"/>
      </w:tblGrid>
      <w:tr w:rsidR="0041410C" w14:paraId="2A7664BE" w14:textId="77777777" w:rsidTr="002D1E3F">
        <w:tc>
          <w:tcPr>
            <w:tcW w:w="1696" w:type="dxa"/>
            <w:shd w:val="clear" w:color="auto" w:fill="215E99"/>
          </w:tcPr>
          <w:p w14:paraId="77533707" w14:textId="77777777" w:rsidR="0041410C" w:rsidRPr="00F12F8C" w:rsidRDefault="0041410C">
            <w:pPr>
              <w:pStyle w:val="aff0"/>
            </w:pPr>
            <w:r>
              <w:rPr>
                <w:rFonts w:hint="eastAsia"/>
              </w:rPr>
              <w:t>対象者</w:t>
            </w:r>
          </w:p>
        </w:tc>
        <w:tc>
          <w:tcPr>
            <w:tcW w:w="8760" w:type="dxa"/>
          </w:tcPr>
          <w:p w14:paraId="4E72F038" w14:textId="77777777" w:rsidR="0041410C" w:rsidRDefault="0041410C" w:rsidP="00892C01">
            <w:pPr>
              <w:pStyle w:val="afff6"/>
              <w:numPr>
                <w:ilvl w:val="0"/>
                <w:numId w:val="586"/>
              </w:numPr>
            </w:pPr>
            <w:r>
              <w:rPr>
                <w:rFonts w:hint="eastAsia"/>
              </w:rPr>
              <w:t>クラウドサービスを利用する企業</w:t>
            </w:r>
          </w:p>
        </w:tc>
      </w:tr>
      <w:tr w:rsidR="0041410C" w14:paraId="15BFA0F9" w14:textId="77777777" w:rsidTr="002D1E3F">
        <w:tc>
          <w:tcPr>
            <w:tcW w:w="1696" w:type="dxa"/>
            <w:shd w:val="clear" w:color="auto" w:fill="215E99"/>
          </w:tcPr>
          <w:p w14:paraId="1B03A30B" w14:textId="77777777" w:rsidR="0041410C" w:rsidRPr="00F12F8C" w:rsidRDefault="0041410C">
            <w:pPr>
              <w:pStyle w:val="aff0"/>
            </w:pPr>
            <w:r>
              <w:rPr>
                <w:rFonts w:hint="eastAsia"/>
              </w:rPr>
              <w:t>目的</w:t>
            </w:r>
          </w:p>
        </w:tc>
        <w:tc>
          <w:tcPr>
            <w:tcW w:w="8760" w:type="dxa"/>
          </w:tcPr>
          <w:p w14:paraId="7592A48D" w14:textId="77777777" w:rsidR="0041410C" w:rsidRDefault="0041410C" w:rsidP="002F6979">
            <w:pPr>
              <w:pStyle w:val="afff6"/>
            </w:pPr>
            <w:r>
              <w:rPr>
                <w:rFonts w:hint="eastAsia"/>
              </w:rPr>
              <w:t>クラウドサービスを安全に利用するため</w:t>
            </w:r>
          </w:p>
        </w:tc>
      </w:tr>
    </w:tbl>
    <w:p w14:paraId="738F2BB9" w14:textId="3BEA3951" w:rsidR="0041410C" w:rsidRPr="00E4638F" w:rsidRDefault="0041410C" w:rsidP="004A0C58">
      <w:r w:rsidRPr="00E4638F">
        <w:rPr>
          <w:rFonts w:hint="eastAsia"/>
        </w:rPr>
        <w:t>本ガイドラインは、クラウドサービスを安全に利用するために活用できるガイドラインです。「利用するクラウドサービスを選定するとき」、「クラウドサービスを運用していくとき」、「クラウドサービスのセキュリティ対策を検討するとき」のタイミングで活用することができます。本ガイドラインの使い方としては、「クラウドサービス安全利用チェックシート」でチェックを行います。また、「解説編」を参考に、利用者としての役割や責任を認識し、実施手順を策定します。</w:t>
      </w:r>
    </w:p>
    <w:p w14:paraId="568D4C0C" w14:textId="77777777" w:rsidR="0041410C" w:rsidRPr="00E4638F" w:rsidRDefault="0041410C">
      <w:r w:rsidRPr="00E4638F">
        <w:rPr>
          <w:rFonts w:hint="eastAsia"/>
        </w:rPr>
        <w:t>以下は、クラウドサービスの運用に関する設問例となります。</w:t>
      </w:r>
    </w:p>
    <w:tbl>
      <w:tblPr>
        <w:tblStyle w:val="aa"/>
        <w:tblW w:w="5000" w:type="pct"/>
        <w:tblLook w:val="04A0" w:firstRow="1" w:lastRow="0" w:firstColumn="1" w:lastColumn="0" w:noHBand="0" w:noVBand="1"/>
      </w:tblPr>
      <w:tblGrid>
        <w:gridCol w:w="3114"/>
        <w:gridCol w:w="7342"/>
      </w:tblGrid>
      <w:tr w:rsidR="0041410C" w14:paraId="150EFC1A" w14:textId="77777777" w:rsidTr="005D092B">
        <w:tc>
          <w:tcPr>
            <w:tcW w:w="5000" w:type="pct"/>
            <w:gridSpan w:val="2"/>
            <w:shd w:val="clear" w:color="auto" w:fill="215E99"/>
          </w:tcPr>
          <w:p w14:paraId="05AB3B4F" w14:textId="77777777" w:rsidR="0041410C" w:rsidRPr="00F12F8C" w:rsidRDefault="0041410C">
            <w:pPr>
              <w:pStyle w:val="aff0"/>
            </w:pPr>
            <w:r w:rsidRPr="00F12F8C">
              <w:rPr>
                <w:rFonts w:hint="eastAsia"/>
              </w:rPr>
              <w:t>運用するときのポイント</w:t>
            </w:r>
          </w:p>
        </w:tc>
      </w:tr>
      <w:tr w:rsidR="0041410C" w:rsidRPr="00B568C9" w14:paraId="6EDA7962" w14:textId="77777777">
        <w:trPr>
          <w:trHeight w:val="528"/>
        </w:trPr>
        <w:tc>
          <w:tcPr>
            <w:tcW w:w="1489" w:type="pct"/>
            <w:shd w:val="clear" w:color="auto" w:fill="E8E8E8" w:themeFill="background2"/>
            <w:hideMark/>
          </w:tcPr>
          <w:p w14:paraId="7AEA1FF9" w14:textId="77777777" w:rsidR="0041410C" w:rsidRPr="00B568C9" w:rsidRDefault="0041410C" w:rsidP="002F6979">
            <w:pPr>
              <w:pStyle w:val="afff6"/>
            </w:pPr>
            <w:r w:rsidRPr="00B568C9">
              <w:rPr>
                <w:rFonts w:hint="eastAsia"/>
              </w:rPr>
              <w:t>管理担当者を決める</w:t>
            </w:r>
          </w:p>
        </w:tc>
        <w:tc>
          <w:tcPr>
            <w:tcW w:w="3511" w:type="pct"/>
            <w:hideMark/>
          </w:tcPr>
          <w:p w14:paraId="02D98BF2" w14:textId="77777777" w:rsidR="0041410C" w:rsidRPr="00B568C9" w:rsidRDefault="0041410C" w:rsidP="002F6979">
            <w:pPr>
              <w:pStyle w:val="afff6"/>
            </w:pPr>
            <w:r w:rsidRPr="00B568C9">
              <w:rPr>
                <w:rFonts w:hint="eastAsia"/>
              </w:rPr>
              <w:t>クラウドサービスの特性を理解した管理担当者を社内に確保していますか？</w:t>
            </w:r>
          </w:p>
        </w:tc>
      </w:tr>
      <w:tr w:rsidR="0041410C" w:rsidRPr="00B568C9" w14:paraId="78BD8BD4" w14:textId="77777777">
        <w:trPr>
          <w:trHeight w:val="528"/>
        </w:trPr>
        <w:tc>
          <w:tcPr>
            <w:tcW w:w="1489" w:type="pct"/>
            <w:shd w:val="clear" w:color="auto" w:fill="E8E8E8" w:themeFill="background2"/>
            <w:hideMark/>
          </w:tcPr>
          <w:p w14:paraId="4E6FA6D4" w14:textId="77777777" w:rsidR="0041410C" w:rsidRPr="00B568C9" w:rsidRDefault="0041410C" w:rsidP="002F6979">
            <w:pPr>
              <w:pStyle w:val="afff6"/>
            </w:pPr>
            <w:r w:rsidRPr="00B568C9">
              <w:rPr>
                <w:rFonts w:hint="eastAsia"/>
              </w:rPr>
              <w:t>利用者の範囲を決める</w:t>
            </w:r>
          </w:p>
        </w:tc>
        <w:tc>
          <w:tcPr>
            <w:tcW w:w="3511" w:type="pct"/>
            <w:hideMark/>
          </w:tcPr>
          <w:p w14:paraId="2C5FF818" w14:textId="77777777" w:rsidR="0041410C" w:rsidRPr="009D16E4" w:rsidRDefault="0041410C" w:rsidP="002F6979">
            <w:pPr>
              <w:pStyle w:val="afff6"/>
            </w:pPr>
            <w:r w:rsidRPr="009D16E4">
              <w:rPr>
                <w:rFonts w:hint="eastAsia"/>
              </w:rPr>
              <w:t>クラウドサービスを適切な利用者のみが利用可能となるように管理できていますか？</w:t>
            </w:r>
          </w:p>
        </w:tc>
      </w:tr>
      <w:tr w:rsidR="0041410C" w:rsidRPr="00B568C9" w14:paraId="6611DBB5" w14:textId="77777777">
        <w:trPr>
          <w:trHeight w:val="528"/>
        </w:trPr>
        <w:tc>
          <w:tcPr>
            <w:tcW w:w="1489" w:type="pct"/>
            <w:shd w:val="clear" w:color="auto" w:fill="E8E8E8" w:themeFill="background2"/>
            <w:hideMark/>
          </w:tcPr>
          <w:p w14:paraId="1AAA3F6D" w14:textId="77777777" w:rsidR="0041410C" w:rsidRPr="00B568C9" w:rsidRDefault="0041410C" w:rsidP="002F6979">
            <w:pPr>
              <w:pStyle w:val="afff6"/>
            </w:pPr>
            <w:r w:rsidRPr="00B568C9">
              <w:rPr>
                <w:rFonts w:hint="eastAsia"/>
              </w:rPr>
              <w:t>利用者の認証を厳格に行う</w:t>
            </w:r>
          </w:p>
        </w:tc>
        <w:tc>
          <w:tcPr>
            <w:tcW w:w="3511" w:type="pct"/>
            <w:hideMark/>
          </w:tcPr>
          <w:p w14:paraId="104FF25F" w14:textId="77777777" w:rsidR="0041410C" w:rsidRPr="009D16E4" w:rsidRDefault="0041410C" w:rsidP="002F6979">
            <w:pPr>
              <w:pStyle w:val="afff6"/>
            </w:pPr>
            <w:r w:rsidRPr="009D16E4">
              <w:rPr>
                <w:rFonts w:hint="eastAsia"/>
              </w:rPr>
              <w:t>パスワードなどの認証機能について適切に設定・管理は実施できていますか？（共有しない、複雑にするなど）</w:t>
            </w:r>
          </w:p>
        </w:tc>
      </w:tr>
      <w:tr w:rsidR="0041410C" w:rsidRPr="00B568C9" w14:paraId="1A365A35" w14:textId="77777777">
        <w:trPr>
          <w:trHeight w:val="528"/>
        </w:trPr>
        <w:tc>
          <w:tcPr>
            <w:tcW w:w="1489" w:type="pct"/>
            <w:shd w:val="clear" w:color="auto" w:fill="E8E8E8" w:themeFill="background2"/>
            <w:hideMark/>
          </w:tcPr>
          <w:p w14:paraId="5626AD9B" w14:textId="77777777" w:rsidR="0041410C" w:rsidRPr="00B568C9" w:rsidRDefault="0041410C" w:rsidP="002F6979">
            <w:pPr>
              <w:pStyle w:val="afff6"/>
            </w:pPr>
            <w:r w:rsidRPr="00B568C9">
              <w:rPr>
                <w:rFonts w:hint="eastAsia"/>
              </w:rPr>
              <w:t>バックアップに責任を持つ</w:t>
            </w:r>
          </w:p>
        </w:tc>
        <w:tc>
          <w:tcPr>
            <w:tcW w:w="3511" w:type="pct"/>
            <w:hideMark/>
          </w:tcPr>
          <w:p w14:paraId="24DF0101" w14:textId="639E5705" w:rsidR="0041410C" w:rsidRPr="009D16E4" w:rsidRDefault="0041410C" w:rsidP="002F6979">
            <w:pPr>
              <w:pStyle w:val="afff6"/>
            </w:pPr>
            <w:r w:rsidRPr="009D16E4">
              <w:rPr>
                <w:rFonts w:hint="eastAsia"/>
              </w:rPr>
              <w:t>サービス停止やデータの消失・</w:t>
            </w:r>
            <w:bookmarkStart w:id="655" w:name="■改ざん10ー2ー5"/>
            <w:r w:rsidR="00FF578A">
              <w:fldChar w:fldCharType="begin"/>
            </w:r>
            <w:r w:rsidR="00FF578A">
              <w:rPr>
                <w:rFonts w:hint="eastAsia"/>
              </w:rPr>
              <w:instrText xml:space="preserve">HYPERLINK </w:instrText>
            </w:r>
            <w:r w:rsidR="00FF578A">
              <w:instrText xml:space="preserve"> \l "</w:instrText>
            </w:r>
            <w:r w:rsidR="00FF578A">
              <w:rPr>
                <w:rFonts w:hint="eastAsia"/>
              </w:rPr>
              <w:instrText>■改ざん</w:instrText>
            </w:r>
            <w:r w:rsidR="00FF578A">
              <w:instrText>"</w:instrText>
            </w:r>
            <w:r w:rsidR="00FF578A">
              <w:fldChar w:fldCharType="separate"/>
            </w:r>
            <w:r w:rsidRPr="00FF578A">
              <w:rPr>
                <w:rStyle w:val="a7"/>
                <w:rFonts w:hint="eastAsia"/>
              </w:rPr>
              <w:t>改ざん</w:t>
            </w:r>
            <w:bookmarkEnd w:id="655"/>
            <w:r w:rsidR="00FF578A">
              <w:fldChar w:fldCharType="end"/>
            </w:r>
            <w:r w:rsidRPr="009D16E4">
              <w:rPr>
                <w:rFonts w:hint="eastAsia"/>
              </w:rPr>
              <w:t>などに備えて、重要情報を手もとに確保して必要なときに使えるようにしていますか？</w:t>
            </w:r>
          </w:p>
        </w:tc>
      </w:tr>
    </w:tbl>
    <w:p w14:paraId="322F6ABD" w14:textId="77777777" w:rsidR="0041410C" w:rsidRDefault="0041410C">
      <w:pPr>
        <w:rPr>
          <w:szCs w:val="28"/>
        </w:rPr>
      </w:pPr>
      <w:r>
        <w:rPr>
          <w:noProof/>
        </w:rPr>
        <mc:AlternateContent>
          <mc:Choice Requires="wps">
            <w:drawing>
              <wp:anchor distT="0" distB="0" distL="114300" distR="114300" simplePos="0" relativeHeight="251656312" behindDoc="0" locked="0" layoutInCell="1" allowOverlap="1" wp14:anchorId="1B71DD2C" wp14:editId="65D23606">
                <wp:simplePos x="0" y="0"/>
                <wp:positionH relativeFrom="margin">
                  <wp:align>center</wp:align>
                </wp:positionH>
                <wp:positionV relativeFrom="paragraph">
                  <wp:posOffset>81280</wp:posOffset>
                </wp:positionV>
                <wp:extent cx="1931035" cy="116205"/>
                <wp:effectExtent l="38100" t="0" r="50165" b="36195"/>
                <wp:wrapSquare wrapText="bothSides"/>
                <wp:docPr id="1573494000" name="二等辺三角形 13"/>
                <wp:cNvGraphicFramePr/>
                <a:graphic xmlns:a="http://schemas.openxmlformats.org/drawingml/2006/main">
                  <a:graphicData uri="http://schemas.microsoft.com/office/word/2010/wordprocessingShape">
                    <wps:wsp>
                      <wps:cNvSpPr/>
                      <wps:spPr>
                        <a:xfrm rot="10800000">
                          <a:off x="0" y="0"/>
                          <a:ext cx="1931035" cy="116205"/>
                        </a:xfrm>
                        <a:prstGeom prst="triangle">
                          <a:avLst/>
                        </a:prstGeom>
                        <a:solidFill>
                          <a:srgbClr val="5B9BD5">
                            <a:lumMod val="60000"/>
                            <a:lumOff val="40000"/>
                          </a:srgbClr>
                        </a:solidFill>
                        <a:ln w="12700" cap="flat" cmpd="sng" algn="ctr">
                          <a:solidFill>
                            <a:srgbClr val="5B9BD5">
                              <a:lumMod val="60000"/>
                              <a:lumOff val="40000"/>
                            </a:srgbClr>
                          </a:solidFill>
                          <a:prstDash val="solid"/>
                          <a:miter lim="800000"/>
                        </a:ln>
                        <a:effectLst/>
                      </wps:spPr>
                      <wps:bodyPr rtlCol="0" anchor="ctr"/>
                    </wps:wsp>
                  </a:graphicData>
                </a:graphic>
                <wp14:sizeRelV relativeFrom="margin">
                  <wp14:pctHeight>0</wp14:pctHeight>
                </wp14:sizeRelV>
              </wp:anchor>
            </w:drawing>
          </mc:Choice>
          <mc:Fallback xmlns:w16sdtfl="http://schemas.microsoft.com/office/word/2024/wordml/sdtformatlock" xmlns:w16du="http://schemas.microsoft.com/office/word/2023/wordml/word16du">
            <w:pict>
              <v:shape w14:anchorId="24E0A1B0" id="二等辺三角形 13" o:spid="_x0000_s1026" type="#_x0000_t5" style="position:absolute;margin-left:0;margin-top:6.4pt;width:152.05pt;height:9.15pt;rotation:180;z-index:2516563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" fillcolor="#9dc3e6" strokecolor="#9dc3e6" strokeweight="1pt">
                <w10:wrap type="square" anchorx="margin"/>
              </v:shape>
            </w:pict>
          </mc:Fallback>
        </mc:AlternateContent>
      </w:r>
    </w:p>
    <w:p w14:paraId="601E9313" w14:textId="77777777" w:rsidR="0041410C" w:rsidRPr="00A33047" w:rsidRDefault="0041410C">
      <w:r w:rsidRPr="00A33047">
        <w:rPr>
          <w:rFonts w:hint="eastAsia"/>
        </w:rPr>
        <w:t>解説編をもとに実施手順を作成します。</w:t>
      </w:r>
      <w:r w:rsidRPr="00A33047">
        <w:t>以下は、チェックシートの設問「バックアップに責任を持つ」の実施手順（例）を記載します。自社の状況に合わせて赤文字の箇所を修正すること</w:t>
      </w:r>
      <w:r>
        <w:rPr>
          <w:rFonts w:hint="eastAsia"/>
        </w:rPr>
        <w:t>によって</w:t>
      </w:r>
      <w:r w:rsidRPr="00A33047">
        <w:t>、自社に適した実施手順を作成できます。</w:t>
      </w:r>
    </w:p>
    <w:p w14:paraId="65C9141E" w14:textId="77777777" w:rsidR="00433753" w:rsidRPr="00A33047" w:rsidRDefault="00433753"/>
    <w:tbl>
      <w:tblPr>
        <w:tblStyle w:val="aa"/>
        <w:tblW w:w="5000" w:type="pct"/>
        <w:tblLook w:val="04A0" w:firstRow="1" w:lastRow="0" w:firstColumn="1" w:lastColumn="0" w:noHBand="0" w:noVBand="1"/>
      </w:tblPr>
      <w:tblGrid>
        <w:gridCol w:w="10456"/>
      </w:tblGrid>
      <w:tr w:rsidR="0041410C" w14:paraId="7D94AB63" w14:textId="77777777" w:rsidTr="005D092B">
        <w:tc>
          <w:tcPr>
            <w:tcW w:w="5000" w:type="pct"/>
            <w:shd w:val="clear" w:color="auto" w:fill="215E99"/>
          </w:tcPr>
          <w:p w14:paraId="0FFD2582" w14:textId="77777777" w:rsidR="0041410C" w:rsidRPr="00A33047" w:rsidRDefault="0041410C">
            <w:pPr>
              <w:pStyle w:val="aff0"/>
            </w:pPr>
            <w:r w:rsidRPr="00F12F8C">
              <w:rPr>
                <w:rFonts w:hint="eastAsia"/>
              </w:rPr>
              <w:t>実施手順の例：バックアップに責任を持つ</w:t>
            </w:r>
          </w:p>
        </w:tc>
      </w:tr>
      <w:tr w:rsidR="0041410C" w14:paraId="6CEFFB18" w14:textId="77777777" w:rsidTr="00203ECA">
        <w:tc>
          <w:tcPr>
            <w:tcW w:w="5000" w:type="pct"/>
          </w:tcPr>
          <w:p w14:paraId="4B7FF9E3" w14:textId="77777777" w:rsidR="0041410C" w:rsidRPr="00A33047" w:rsidRDefault="0041410C">
            <w:pPr>
              <w:pStyle w:val="afff8"/>
            </w:pPr>
            <w:r w:rsidRPr="00A33047">
              <w:rPr>
                <w:rFonts w:hint="eastAsia"/>
              </w:rPr>
              <w:t>バックアップの管理</w:t>
            </w:r>
          </w:p>
          <w:p w14:paraId="07A25C4D" w14:textId="77777777" w:rsidR="0041410C" w:rsidRPr="00A33047" w:rsidRDefault="0041410C" w:rsidP="002F6979">
            <w:pPr>
              <w:pStyle w:val="afff6"/>
            </w:pPr>
            <w:r w:rsidRPr="00A33047">
              <w:rPr>
                <w:rFonts w:hint="eastAsia"/>
              </w:rPr>
              <w:t>サービス停止やデータの消失・改ざんなどに備え、重要情報を手もとに確保して、必要なときに使えるようにする。</w:t>
            </w:r>
          </w:p>
          <w:p w14:paraId="7ABB997C" w14:textId="77777777" w:rsidR="0041410C" w:rsidRPr="00A33047" w:rsidRDefault="0041410C" w:rsidP="002F6979">
            <w:pPr>
              <w:pStyle w:val="afff6"/>
            </w:pPr>
          </w:p>
          <w:p w14:paraId="09FC2E00" w14:textId="77777777" w:rsidR="0041410C" w:rsidRPr="00A33047" w:rsidRDefault="0041410C" w:rsidP="002F6979">
            <w:pPr>
              <w:pStyle w:val="afff6"/>
            </w:pPr>
            <w:r w:rsidRPr="00A33047">
              <w:rPr>
                <w:rFonts w:hint="eastAsia"/>
              </w:rPr>
              <w:t>会計データやホームページなど、消失や改ざんの影響が大きいものは以下の規則を遵守する</w:t>
            </w:r>
          </w:p>
          <w:p w14:paraId="2A7D6488" w14:textId="77777777" w:rsidR="0041410C" w:rsidRPr="00A33047" w:rsidRDefault="0041410C">
            <w:pPr>
              <w:pStyle w:val="afffffa"/>
            </w:pPr>
          </w:p>
          <w:p w14:paraId="27868788" w14:textId="77777777" w:rsidR="0041410C" w:rsidRDefault="0041410C" w:rsidP="00892C01">
            <w:pPr>
              <w:pStyle w:val="afff6"/>
              <w:numPr>
                <w:ilvl w:val="0"/>
                <w:numId w:val="587"/>
              </w:numPr>
            </w:pPr>
            <w:r w:rsidRPr="00A33047">
              <w:t>クラウドサービスの拡張機能にバックアップがある場合は利用する</w:t>
            </w:r>
          </w:p>
          <w:p w14:paraId="6F0A22E0" w14:textId="77777777" w:rsidR="0041410C" w:rsidRDefault="0041410C" w:rsidP="00892C01">
            <w:pPr>
              <w:pStyle w:val="afff6"/>
              <w:numPr>
                <w:ilvl w:val="0"/>
                <w:numId w:val="587"/>
              </w:numPr>
            </w:pPr>
            <w:r w:rsidRPr="00981759">
              <w:t>月に1度、社内の専用ハードディスク</w:t>
            </w:r>
            <w:r w:rsidRPr="00A33047">
              <w:t>にバックアップを取得する</w:t>
            </w:r>
          </w:p>
          <w:p w14:paraId="72E8ED99" w14:textId="77777777" w:rsidR="0041410C" w:rsidRPr="00A33047" w:rsidRDefault="0041410C" w:rsidP="00892C01">
            <w:pPr>
              <w:pStyle w:val="afff6"/>
              <w:numPr>
                <w:ilvl w:val="0"/>
                <w:numId w:val="587"/>
              </w:numPr>
            </w:pPr>
            <w:r w:rsidRPr="00A33047">
              <w:t>直前のバックアップよりもさらに過去の状態に遡って復元できるよう、</w:t>
            </w:r>
            <w:r w:rsidRPr="008F3D13">
              <w:rPr>
                <w:color w:val="FF0000"/>
              </w:rPr>
              <w:t>2、3ヶ月前</w:t>
            </w:r>
            <w:r w:rsidRPr="00A33047">
              <w:t>に取得したバック</w:t>
            </w:r>
            <w:r w:rsidRPr="00A33047">
              <w:rPr>
                <w:rFonts w:hint="eastAsia"/>
              </w:rPr>
              <w:t>アップを保存しておく</w:t>
            </w:r>
          </w:p>
        </w:tc>
      </w:tr>
    </w:tbl>
    <w:tbl>
      <w:tblPr>
        <w:tblStyle w:val="aa"/>
        <w:tblpPr w:leftFromText="142" w:rightFromText="142" w:vertAnchor="text" w:horzAnchor="margin" w:tblpY="303"/>
        <w:tblW w:w="5000" w:type="pct"/>
        <w:tblLook w:val="04A0" w:firstRow="1" w:lastRow="0" w:firstColumn="1" w:lastColumn="0" w:noHBand="0" w:noVBand="1"/>
      </w:tblPr>
      <w:tblGrid>
        <w:gridCol w:w="5228"/>
        <w:gridCol w:w="5228"/>
      </w:tblGrid>
      <w:tr w:rsidR="009B0B24" w14:paraId="106AFA5E" w14:textId="77777777" w:rsidTr="009B0B24">
        <w:tc>
          <w:tcPr>
            <w:tcW w:w="5000" w:type="pct"/>
            <w:gridSpan w:val="2"/>
            <w:shd w:val="clear" w:color="auto" w:fill="auto"/>
          </w:tcPr>
          <w:p w14:paraId="2683268F" w14:textId="77777777" w:rsidR="009B0B24" w:rsidRPr="00A33047" w:rsidRDefault="009B0B24" w:rsidP="00601047">
            <w:pPr>
              <w:pStyle w:val="affe"/>
              <w:framePr w:hSpace="0" w:wrap="auto" w:vAnchor="margin" w:hAnchor="text" w:yAlign="inline"/>
            </w:pPr>
            <w:r w:rsidRPr="00527EA7">
              <w:rPr>
                <w:rFonts w:hint="eastAsia"/>
              </w:rPr>
              <w:t>詳細理解のため参考となる文献（参考文献）</w:t>
            </w:r>
          </w:p>
        </w:tc>
      </w:tr>
      <w:tr w:rsidR="009B0B24" w14:paraId="07ADCE69" w14:textId="77777777" w:rsidTr="009B0B24">
        <w:tc>
          <w:tcPr>
            <w:tcW w:w="2500" w:type="pct"/>
            <w:shd w:val="clear" w:color="auto" w:fill="F1A983" w:themeFill="accent2" w:themeFillTint="99"/>
          </w:tcPr>
          <w:p w14:paraId="7313A763" w14:textId="77777777" w:rsidR="009B0B24" w:rsidRPr="00A33047" w:rsidRDefault="009B0B24" w:rsidP="00601047">
            <w:pPr>
              <w:pStyle w:val="affe"/>
              <w:framePr w:hSpace="0" w:wrap="auto" w:vAnchor="margin" w:hAnchor="text" w:yAlign="inline"/>
            </w:pPr>
            <w:r w:rsidRPr="00CA2F7F">
              <w:rPr>
                <w:rFonts w:hint="eastAsia"/>
              </w:rPr>
              <w:t>付録</w:t>
            </w:r>
            <w:r w:rsidRPr="00CA2F7F">
              <w:t>6：中小企業のためのクラウドサービス安全利用の手引き</w:t>
            </w:r>
          </w:p>
        </w:tc>
        <w:tc>
          <w:tcPr>
            <w:tcW w:w="2500" w:type="pct"/>
          </w:tcPr>
          <w:p w14:paraId="5409667E" w14:textId="77777777" w:rsidR="009B0B24" w:rsidRPr="00A33047" w:rsidRDefault="009B0B24" w:rsidP="00601047">
            <w:pPr>
              <w:pStyle w:val="affe"/>
              <w:framePr w:hSpace="0" w:wrap="auto" w:vAnchor="margin" w:hAnchor="text" w:yAlign="inline"/>
            </w:pPr>
            <w:r w:rsidRPr="006A3456">
              <w:t>https://www.ipa.go.jp/security/sme/f55m8k0000001wcf-att/000072150.pdf</w:t>
            </w:r>
          </w:p>
        </w:tc>
      </w:tr>
    </w:tbl>
    <w:p w14:paraId="4D80B2F1" w14:textId="17D4ABB6" w:rsidR="0041410C" w:rsidRDefault="0041410C"/>
    <w:p w14:paraId="7C3BF0B4" w14:textId="77777777" w:rsidR="0041410C" w:rsidRDefault="0041410C"/>
    <w:p w14:paraId="1A6E55A8" w14:textId="77777777" w:rsidR="0041410C" w:rsidRDefault="0041410C" w:rsidP="003E0313">
      <w:pPr>
        <w:pStyle w:val="4"/>
      </w:pPr>
      <w:bookmarkStart w:id="656" w:name="_Toc172722763"/>
      <w:bookmarkStart w:id="657" w:name="_Toc185338873"/>
      <w:bookmarkStart w:id="658" w:name="_Toc187824623"/>
      <w:bookmarkStart w:id="659" w:name="_Toc188348974"/>
      <w:r w:rsidRPr="00514855">
        <w:t>IPA「情報セキュリティ関連規程」の活用</w:t>
      </w:r>
      <w:bookmarkEnd w:id="656"/>
      <w:bookmarkEnd w:id="657"/>
      <w:bookmarkEnd w:id="658"/>
      <w:bookmarkEnd w:id="659"/>
    </w:p>
    <w:p w14:paraId="15D8CCC0" w14:textId="77777777" w:rsidR="0041410C" w:rsidRPr="008368D5" w:rsidRDefault="0041410C"/>
    <w:tbl>
      <w:tblPr>
        <w:tblStyle w:val="aa"/>
        <w:tblW w:w="0" w:type="auto"/>
        <w:tblLook w:val="04A0" w:firstRow="1" w:lastRow="0" w:firstColumn="1" w:lastColumn="0" w:noHBand="0" w:noVBand="1"/>
      </w:tblPr>
      <w:tblGrid>
        <w:gridCol w:w="3256"/>
        <w:gridCol w:w="7200"/>
      </w:tblGrid>
      <w:tr w:rsidR="0041410C" w14:paraId="1F73918E" w14:textId="77777777" w:rsidTr="00176ECD">
        <w:tc>
          <w:tcPr>
            <w:tcW w:w="3256" w:type="dxa"/>
            <w:shd w:val="clear" w:color="auto" w:fill="215E99"/>
          </w:tcPr>
          <w:p w14:paraId="39339680" w14:textId="77777777" w:rsidR="0041410C" w:rsidRPr="00F12F8C" w:rsidRDefault="0041410C">
            <w:pPr>
              <w:pStyle w:val="aff0"/>
            </w:pPr>
            <w:r>
              <w:rPr>
                <w:rFonts w:hint="eastAsia"/>
              </w:rPr>
              <w:t>対象者</w:t>
            </w:r>
          </w:p>
        </w:tc>
        <w:tc>
          <w:tcPr>
            <w:tcW w:w="7200" w:type="dxa"/>
          </w:tcPr>
          <w:p w14:paraId="0B21818C" w14:textId="77777777" w:rsidR="0041410C" w:rsidRPr="008368D5" w:rsidRDefault="0041410C" w:rsidP="00892C01">
            <w:pPr>
              <w:pStyle w:val="afff6"/>
              <w:numPr>
                <w:ilvl w:val="0"/>
                <w:numId w:val="586"/>
              </w:numPr>
            </w:pPr>
            <w:r w:rsidRPr="001104D2">
              <w:rPr>
                <w:rFonts w:hint="eastAsia"/>
              </w:rPr>
              <w:t>中小企業</w:t>
            </w:r>
          </w:p>
        </w:tc>
      </w:tr>
      <w:tr w:rsidR="0041410C" w14:paraId="29EA251C" w14:textId="77777777" w:rsidTr="00176ECD">
        <w:tc>
          <w:tcPr>
            <w:tcW w:w="3256" w:type="dxa"/>
            <w:shd w:val="clear" w:color="auto" w:fill="215E99"/>
          </w:tcPr>
          <w:p w14:paraId="2FA3C92E" w14:textId="77777777" w:rsidR="0041410C" w:rsidRPr="00F12F8C" w:rsidRDefault="0041410C">
            <w:pPr>
              <w:pStyle w:val="aff0"/>
            </w:pPr>
            <w:r>
              <w:rPr>
                <w:rFonts w:hint="eastAsia"/>
              </w:rPr>
              <w:t>目的</w:t>
            </w:r>
          </w:p>
        </w:tc>
        <w:tc>
          <w:tcPr>
            <w:tcW w:w="7200" w:type="dxa"/>
          </w:tcPr>
          <w:p w14:paraId="3969C653" w14:textId="77777777" w:rsidR="0041410C" w:rsidRPr="008368D5" w:rsidRDefault="0041410C" w:rsidP="002F6979">
            <w:pPr>
              <w:pStyle w:val="afff6"/>
            </w:pPr>
            <w:r w:rsidRPr="001104D2">
              <w:rPr>
                <w:rFonts w:hint="eastAsia"/>
              </w:rPr>
              <w:t>自社のリスクに応じた</w:t>
            </w:r>
            <w:r>
              <w:rPr>
                <w:rFonts w:hint="eastAsia"/>
              </w:rPr>
              <w:t>セキュリティ</w:t>
            </w:r>
            <w:r w:rsidRPr="001104D2">
              <w:rPr>
                <w:rFonts w:hint="eastAsia"/>
              </w:rPr>
              <w:t>対策</w:t>
            </w:r>
            <w:r>
              <w:rPr>
                <w:rFonts w:hint="eastAsia"/>
              </w:rPr>
              <w:t>の</w:t>
            </w:r>
            <w:r w:rsidRPr="001104D2">
              <w:rPr>
                <w:rFonts w:hint="eastAsia"/>
              </w:rPr>
              <w:t>規程を作成するため</w:t>
            </w:r>
          </w:p>
        </w:tc>
      </w:tr>
    </w:tbl>
    <w:p w14:paraId="169E7D8A" w14:textId="77777777" w:rsidR="0041410C" w:rsidRPr="00C73A42" w:rsidRDefault="0041410C">
      <w:r w:rsidRPr="00C73A42">
        <w:rPr>
          <w:rFonts w:hint="eastAsia"/>
        </w:rPr>
        <w:t>情報セキュリティ関連規程とは、自社が対応すべきリスクと</w:t>
      </w:r>
      <w:r>
        <w:rPr>
          <w:rFonts w:hint="eastAsia"/>
        </w:rPr>
        <w:t>セキュリティ</w:t>
      </w:r>
      <w:r w:rsidRPr="00C73A42">
        <w:rPr>
          <w:rFonts w:hint="eastAsia"/>
        </w:rPr>
        <w:t>対策を検討し、文書化した規程のことです。企業を</w:t>
      </w:r>
      <w:r>
        <w:rPr>
          <w:rFonts w:hint="eastAsia"/>
        </w:rPr>
        <w:t>とりまく</w:t>
      </w:r>
      <w:r w:rsidRPr="00C73A42">
        <w:rPr>
          <w:rFonts w:hint="eastAsia"/>
        </w:rPr>
        <w:t>リスクは、事業内容や取扱う情報、職場環境、</w:t>
      </w:r>
      <w:r w:rsidRPr="00C73A42">
        <w:t>ITの利用状況などによって異なるため、汎用的な規程をそのまま使っても、自社に適さない場合があります。そこで情報セキュリティ関連規程を活用すること</w:t>
      </w:r>
      <w:r>
        <w:rPr>
          <w:rFonts w:hint="eastAsia"/>
        </w:rPr>
        <w:t>によって</w:t>
      </w:r>
      <w:r w:rsidRPr="00C73A42">
        <w:t>、効率的に自社に適した規程を作成できます。</w:t>
      </w:r>
    </w:p>
    <w:p w14:paraId="5942CCDB" w14:textId="77777777" w:rsidR="0041410C" w:rsidRPr="00C73A42" w:rsidRDefault="0041410C">
      <w:r w:rsidRPr="00C73A42">
        <w:rPr>
          <w:rFonts w:hint="eastAsia"/>
        </w:rPr>
        <w:t>本ガイドラインを用いて、規程を作成する手順を説明します。</w:t>
      </w:r>
    </w:p>
    <w:p w14:paraId="72B9D076" w14:textId="77777777" w:rsidR="0041410C" w:rsidRPr="00C73A42" w:rsidRDefault="0041410C"/>
    <w:p w14:paraId="5D7F3614" w14:textId="77777777" w:rsidR="0041410C" w:rsidRDefault="0041410C">
      <w:pPr>
        <w:pStyle w:val="aff4"/>
      </w:pPr>
      <w:r>
        <w:t>1</w:t>
      </w:r>
      <w:r>
        <w:rPr>
          <w:rFonts w:hint="eastAsia"/>
        </w:rPr>
        <w:t>.</w:t>
      </w:r>
      <w:r w:rsidRPr="00351F32">
        <w:t>対応すべきリスクを特定する</w:t>
      </w:r>
    </w:p>
    <w:p w14:paraId="67BC98FF" w14:textId="3F5C5277" w:rsidR="0041410C" w:rsidRPr="00351F32" w:rsidRDefault="0041410C">
      <w:r w:rsidRPr="00351F32">
        <w:t>経営者が懸念する情報セキュリティの重大事故などを念頭に、何を起こさないようにするべきかを考えます。このとき、以下のような状況を併せて考えること</w:t>
      </w:r>
      <w:r>
        <w:rPr>
          <w:rFonts w:hint="eastAsia"/>
        </w:rPr>
        <w:t>により</w:t>
      </w:r>
      <w:r w:rsidRPr="00351F32">
        <w:t>、対応すべきリスクを把握します。</w:t>
      </w:r>
    </w:p>
    <w:tbl>
      <w:tblPr>
        <w:tblStyle w:val="aa"/>
        <w:tblW w:w="0" w:type="auto"/>
        <w:tblLook w:val="04A0" w:firstRow="1" w:lastRow="0" w:firstColumn="1" w:lastColumn="0" w:noHBand="0" w:noVBand="1"/>
      </w:tblPr>
      <w:tblGrid>
        <w:gridCol w:w="10456"/>
      </w:tblGrid>
      <w:tr w:rsidR="0041410C" w14:paraId="2AC4260F" w14:textId="77777777" w:rsidTr="00FA2E70">
        <w:tc>
          <w:tcPr>
            <w:tcW w:w="10456" w:type="dxa"/>
          </w:tcPr>
          <w:p w14:paraId="494658A9" w14:textId="77777777" w:rsidR="0041410C" w:rsidRDefault="0041410C" w:rsidP="00AE4557">
            <w:pPr>
              <w:pStyle w:val="afff6"/>
            </w:pPr>
            <w:r w:rsidRPr="00FA2E70">
              <w:rPr>
                <w:rFonts w:hint="eastAsia"/>
              </w:rPr>
              <w:t>関連する業務や情報に関わる外部状況（法律や規制、情報セキュリティ事故の傾向、取引先からの情報セキュリティに関する要求事項など）</w:t>
            </w:r>
            <w:r>
              <w:rPr>
                <w:rFonts w:hint="eastAsia"/>
              </w:rPr>
              <w:t>、</w:t>
            </w:r>
            <w:r w:rsidRPr="00FA2E70">
              <w:rPr>
                <w:rFonts w:hint="eastAsia"/>
              </w:rPr>
              <w:t>内部状況（経営方針・情報セキュリティ方針、</w:t>
            </w:r>
            <w:r>
              <w:rPr>
                <w:rFonts w:hint="eastAsia"/>
              </w:rPr>
              <w:t>セキュリティ</w:t>
            </w:r>
            <w:r w:rsidRPr="00FA2E70">
              <w:rPr>
                <w:rFonts w:hint="eastAsia"/>
              </w:rPr>
              <w:t>管理体制、情報システムの利用状況など）</w:t>
            </w:r>
          </w:p>
        </w:tc>
      </w:tr>
    </w:tbl>
    <w:p w14:paraId="41F4DF0C" w14:textId="77777777" w:rsidR="0041410C" w:rsidRDefault="0041410C">
      <w:pPr>
        <w:pStyle w:val="aff4"/>
      </w:pPr>
    </w:p>
    <w:tbl>
      <w:tblPr>
        <w:tblStyle w:val="a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6378"/>
      </w:tblGrid>
      <w:tr w:rsidR="00C36512" w:rsidRPr="00FF3C4A" w14:paraId="57312D7B" w14:textId="77777777">
        <w:tc>
          <w:tcPr>
            <w:tcW w:w="754" w:type="dxa"/>
          </w:tcPr>
          <w:p w14:paraId="6A1DA1C7" w14:textId="77777777" w:rsidR="0041410C" w:rsidRPr="00FF3C4A" w:rsidRDefault="0041410C" w:rsidP="00AE4557">
            <w:pPr>
              <w:pStyle w:val="afff6"/>
            </w:pPr>
            <w:r w:rsidRPr="00FF3C4A">
              <w:t>例</w:t>
            </w:r>
          </w:p>
        </w:tc>
        <w:tc>
          <w:tcPr>
            <w:tcW w:w="6378" w:type="dxa"/>
          </w:tcPr>
          <w:p w14:paraId="0DD44801" w14:textId="77777777" w:rsidR="0041410C" w:rsidRPr="00FF3C4A" w:rsidRDefault="0041410C" w:rsidP="00892C01">
            <w:pPr>
              <w:pStyle w:val="afff6"/>
              <w:numPr>
                <w:ilvl w:val="0"/>
                <w:numId w:val="588"/>
              </w:numPr>
            </w:pPr>
            <w:r w:rsidRPr="00FF3C4A">
              <w:rPr>
                <w:rFonts w:hint="eastAsia"/>
              </w:rPr>
              <w:t>個人情報保護法への対応</w:t>
            </w:r>
          </w:p>
          <w:p w14:paraId="23DB19BE" w14:textId="77777777" w:rsidR="0041410C" w:rsidRPr="00FF3C4A" w:rsidRDefault="0041410C" w:rsidP="00892C01">
            <w:pPr>
              <w:pStyle w:val="afff6"/>
              <w:numPr>
                <w:ilvl w:val="0"/>
                <w:numId w:val="588"/>
              </w:numPr>
            </w:pPr>
            <w:r w:rsidRPr="00FF3C4A">
              <w:rPr>
                <w:rFonts w:hint="eastAsia"/>
              </w:rPr>
              <w:t>取引先のセキュリティに対する要求への対応</w:t>
            </w:r>
          </w:p>
          <w:p w14:paraId="27775D86" w14:textId="77777777" w:rsidR="0041410C" w:rsidRPr="00FF3C4A" w:rsidRDefault="0041410C" w:rsidP="00892C01">
            <w:pPr>
              <w:pStyle w:val="afff6"/>
              <w:numPr>
                <w:ilvl w:val="0"/>
                <w:numId w:val="588"/>
              </w:numPr>
            </w:pPr>
            <w:r w:rsidRPr="00FF3C4A">
              <w:rPr>
                <w:rFonts w:hint="eastAsia"/>
              </w:rPr>
              <w:t>テレワーク時のセキュリティ対応</w:t>
            </w:r>
          </w:p>
          <w:p w14:paraId="294BACCE" w14:textId="3F5E40A1" w:rsidR="0041410C" w:rsidRPr="00FF3C4A" w:rsidRDefault="0041410C" w:rsidP="00892C01">
            <w:pPr>
              <w:pStyle w:val="afff6"/>
              <w:numPr>
                <w:ilvl w:val="0"/>
                <w:numId w:val="588"/>
              </w:numPr>
            </w:pPr>
            <w:r w:rsidRPr="00FF3C4A">
              <w:rPr>
                <w:rFonts w:hint="eastAsia"/>
              </w:rPr>
              <w:t>報道されている新たな</w:t>
            </w:r>
            <w:bookmarkStart w:id="660" w:name="■サイバー攻撃10ー2ー6"/>
            <w:r w:rsidR="00BB1A60">
              <w:fldChar w:fldCharType="begin"/>
            </w:r>
            <w:r w:rsidR="00BB1A60">
              <w:rPr>
                <w:rFonts w:hint="eastAsia"/>
              </w:rPr>
              <w:instrText xml:space="preserve">HYPERLINK </w:instrText>
            </w:r>
            <w:r w:rsidR="00BB1A60">
              <w:instrText xml:space="preserve"> \l "</w:instrText>
            </w:r>
            <w:r w:rsidR="00BB1A60">
              <w:rPr>
                <w:rFonts w:hint="eastAsia"/>
              </w:rPr>
              <w:instrText>■サイバー攻撃</w:instrText>
            </w:r>
            <w:r w:rsidR="00BB1A60">
              <w:instrText>"</w:instrText>
            </w:r>
            <w:r w:rsidR="00BB1A60">
              <w:fldChar w:fldCharType="separate"/>
            </w:r>
            <w:r w:rsidRPr="00BB1A60">
              <w:rPr>
                <w:rStyle w:val="a7"/>
                <w:rFonts w:hint="eastAsia"/>
              </w:rPr>
              <w:t>サイバー攻撃</w:t>
            </w:r>
            <w:bookmarkEnd w:id="660"/>
            <w:r w:rsidR="00BB1A60">
              <w:fldChar w:fldCharType="end"/>
            </w:r>
            <w:r w:rsidRPr="00FF3C4A">
              <w:rPr>
                <w:rFonts w:hint="eastAsia"/>
              </w:rPr>
              <w:t>への対応</w:t>
            </w:r>
          </w:p>
        </w:tc>
      </w:tr>
    </w:tbl>
    <w:p w14:paraId="7305EC33" w14:textId="1323A5DA" w:rsidR="0041410C" w:rsidRPr="00351F32" w:rsidRDefault="0041410C">
      <w:pPr>
        <w:pStyle w:val="aff4"/>
      </w:pPr>
      <w:r>
        <w:rPr>
          <w:rFonts w:hint="eastAsia"/>
        </w:rPr>
        <w:t>2.セキュリティ</w:t>
      </w:r>
      <w:r w:rsidRPr="00351F32">
        <w:t>対策の決定</w:t>
      </w:r>
    </w:p>
    <w:p w14:paraId="286C63A3" w14:textId="77777777" w:rsidR="006950D4" w:rsidRDefault="0041410C" w:rsidP="00120945">
      <w:r w:rsidRPr="00351F32">
        <w:rPr>
          <w:rFonts w:hint="eastAsia"/>
        </w:rPr>
        <w:t>すべてのリスクに対応しようとすると、</w:t>
      </w:r>
      <w:r>
        <w:rPr>
          <w:rFonts w:hint="eastAsia"/>
        </w:rPr>
        <w:t>セキュリティ</w:t>
      </w:r>
      <w:r w:rsidRPr="00351F32">
        <w:rPr>
          <w:rFonts w:hint="eastAsia"/>
        </w:rPr>
        <w:t>対策費用が高額になったり、業務に支障をきたしたりする場合があります。そこで、いつ事故が起きてもおかしくない、事故が起きると大きな被害になるなど、リスクが大きなものを優先して</w:t>
      </w:r>
      <w:r>
        <w:rPr>
          <w:rFonts w:hint="eastAsia"/>
        </w:rPr>
        <w:t>セキュリティ</w:t>
      </w:r>
      <w:r w:rsidRPr="00351F32">
        <w:rPr>
          <w:rFonts w:hint="eastAsia"/>
        </w:rPr>
        <w:t>対策を実施します。また、事故が起きる可能性が小さい、発生しても被害が軽微であるなど、リスクが小さなものは、現状のまま受</w:t>
      </w:r>
      <w:r w:rsidR="00120945" w:rsidRPr="00351F32">
        <w:rPr>
          <w:rFonts w:hint="eastAsia"/>
        </w:rPr>
        <w:t>容するなど、合理的に対応します。</w:t>
      </w:r>
    </w:p>
    <w:p w14:paraId="3C86AE50" w14:textId="46BD88BF" w:rsidR="0041410C" w:rsidRPr="00351F32" w:rsidRDefault="00120945" w:rsidP="006950D4">
      <w:r>
        <w:rPr>
          <w:noProof/>
        </w:rPr>
        <w:drawing>
          <wp:anchor distT="0" distB="0" distL="114300" distR="114300" simplePos="0" relativeHeight="251656330" behindDoc="0" locked="0" layoutInCell="1" allowOverlap="1" wp14:anchorId="51C61704" wp14:editId="192FAC8C">
            <wp:simplePos x="0" y="0"/>
            <wp:positionH relativeFrom="column">
              <wp:posOffset>160655</wp:posOffset>
            </wp:positionH>
            <wp:positionV relativeFrom="paragraph">
              <wp:posOffset>0</wp:posOffset>
            </wp:positionV>
            <wp:extent cx="6527165" cy="1204595"/>
            <wp:effectExtent l="0" t="0" r="0" b="0"/>
            <wp:wrapTopAndBottom/>
            <wp:docPr id="521057069"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527165" cy="12045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DA09FB" w14:textId="77777777" w:rsidR="0041410C" w:rsidRPr="0093012E" w:rsidRDefault="0041410C">
      <w:pPr>
        <w:pStyle w:val="aff4"/>
      </w:pPr>
      <w:r>
        <w:rPr>
          <w:rFonts w:hint="eastAsia"/>
        </w:rPr>
        <w:t>3.</w:t>
      </w:r>
      <w:r w:rsidRPr="0093012E">
        <w:t>規程の作成</w:t>
      </w:r>
    </w:p>
    <w:p w14:paraId="68BDB0A2" w14:textId="77777777" w:rsidR="0041410C" w:rsidRDefault="0041410C">
      <w:r w:rsidRPr="00C33A3B">
        <w:rPr>
          <w:rFonts w:hint="eastAsia"/>
        </w:rPr>
        <w:t>「</w:t>
      </w:r>
      <w:r w:rsidRPr="00C33A3B">
        <w:t>2．</w:t>
      </w:r>
      <w:r>
        <w:rPr>
          <w:rFonts w:hint="eastAsia"/>
        </w:rPr>
        <w:t>セキュリティ</w:t>
      </w:r>
      <w:r w:rsidRPr="00C33A3B">
        <w:t>対策の決定」で対象としたリスクに対して</w:t>
      </w:r>
      <w:r>
        <w:rPr>
          <w:rFonts w:hint="eastAsia"/>
        </w:rPr>
        <w:t>セキュリティ</w:t>
      </w:r>
      <w:r w:rsidRPr="00C33A3B">
        <w:t>対策を実施するため、文書化した規程を作成します。「中小企業の情報セキュリティ対策ガイドライン</w:t>
      </w:r>
      <w:r>
        <w:rPr>
          <w:rFonts w:hint="eastAsia"/>
        </w:rPr>
        <w:t xml:space="preserve"> </w:t>
      </w:r>
      <w:r w:rsidRPr="00C33A3B">
        <w:t>付録5</w:t>
      </w:r>
      <w:r>
        <w:rPr>
          <w:rFonts w:hint="eastAsia"/>
        </w:rPr>
        <w:t xml:space="preserve"> </w:t>
      </w:r>
      <w:r w:rsidRPr="00C33A3B">
        <w:t>情報セキュリティ関連規程（サンプル）」を編集すること</w:t>
      </w:r>
      <w:r>
        <w:rPr>
          <w:rFonts w:hint="eastAsia"/>
        </w:rPr>
        <w:t>によって</w:t>
      </w:r>
      <w:r w:rsidRPr="00C33A3B">
        <w:t>、規程を作成することができます。以下では、「サーバの故障による業務停止、データ消失」に対する</w:t>
      </w:r>
      <w:r>
        <w:rPr>
          <w:rFonts w:hint="eastAsia"/>
        </w:rPr>
        <w:t>セキュリティ</w:t>
      </w:r>
      <w:r w:rsidRPr="00C33A3B">
        <w:t>対策を文書化した規程の例を記載します。赤文字の箇所を修正すること</w:t>
      </w:r>
      <w:r>
        <w:rPr>
          <w:rFonts w:hint="eastAsia"/>
        </w:rPr>
        <w:t>により</w:t>
      </w:r>
      <w:r w:rsidRPr="00C33A3B">
        <w:t>、自社に適した規程を作成します。</w:t>
      </w:r>
    </w:p>
    <w:p w14:paraId="50D869E8" w14:textId="77777777" w:rsidR="006950D4" w:rsidRDefault="006950D4"/>
    <w:tbl>
      <w:tblPr>
        <w:tblStyle w:val="aa"/>
        <w:tblW w:w="0" w:type="auto"/>
        <w:tblLook w:val="04A0" w:firstRow="1" w:lastRow="0" w:firstColumn="1" w:lastColumn="0" w:noHBand="0" w:noVBand="1"/>
      </w:tblPr>
      <w:tblGrid>
        <w:gridCol w:w="2614"/>
        <w:gridCol w:w="2614"/>
        <w:gridCol w:w="2614"/>
        <w:gridCol w:w="2614"/>
      </w:tblGrid>
      <w:tr w:rsidR="006950D4" w14:paraId="2A7D9F0A" w14:textId="77777777" w:rsidTr="00D5342D">
        <w:tc>
          <w:tcPr>
            <w:tcW w:w="2614" w:type="dxa"/>
            <w:shd w:val="clear" w:color="auto" w:fill="215E99"/>
          </w:tcPr>
          <w:p w14:paraId="4AB09C3E" w14:textId="77777777" w:rsidR="006950D4" w:rsidRPr="00F12F8C" w:rsidRDefault="006950D4" w:rsidP="00D5342D">
            <w:pPr>
              <w:pStyle w:val="aff0"/>
            </w:pPr>
            <w:r w:rsidRPr="00F12F8C">
              <w:rPr>
                <w:rFonts w:hint="eastAsia"/>
              </w:rPr>
              <w:t>3</w:t>
            </w:r>
          </w:p>
        </w:tc>
        <w:tc>
          <w:tcPr>
            <w:tcW w:w="2614" w:type="dxa"/>
            <w:shd w:val="clear" w:color="auto" w:fill="E8E8E8" w:themeFill="background2"/>
          </w:tcPr>
          <w:p w14:paraId="7466D9E0" w14:textId="77777777" w:rsidR="006950D4" w:rsidRPr="0093012E" w:rsidRDefault="006950D4" w:rsidP="00D5342D">
            <w:pPr>
              <w:pStyle w:val="afff6"/>
            </w:pPr>
            <w:r>
              <w:rPr>
                <w:rFonts w:hint="eastAsia"/>
              </w:rPr>
              <w:t>情報資産管理</w:t>
            </w:r>
          </w:p>
        </w:tc>
        <w:tc>
          <w:tcPr>
            <w:tcW w:w="2614" w:type="dxa"/>
            <w:shd w:val="clear" w:color="auto" w:fill="E8E8E8" w:themeFill="background2"/>
          </w:tcPr>
          <w:p w14:paraId="28C16109" w14:textId="77777777" w:rsidR="006950D4" w:rsidRPr="0093012E" w:rsidRDefault="006950D4" w:rsidP="00D5342D">
            <w:pPr>
              <w:pStyle w:val="afff6"/>
            </w:pPr>
            <w:r>
              <w:rPr>
                <w:rFonts w:hint="eastAsia"/>
              </w:rPr>
              <w:t>改訂日</w:t>
            </w:r>
          </w:p>
        </w:tc>
        <w:tc>
          <w:tcPr>
            <w:tcW w:w="2614" w:type="dxa"/>
            <w:shd w:val="clear" w:color="auto" w:fill="E8E8E8" w:themeFill="background2"/>
          </w:tcPr>
          <w:p w14:paraId="1DB45716" w14:textId="77777777" w:rsidR="006950D4" w:rsidRPr="0093012E" w:rsidRDefault="006950D4" w:rsidP="00D5342D">
            <w:pPr>
              <w:pStyle w:val="afff6"/>
            </w:pPr>
            <w:r>
              <w:rPr>
                <w:rFonts w:hint="eastAsia"/>
              </w:rPr>
              <w:t>20yy.mm.dd</w:t>
            </w:r>
          </w:p>
        </w:tc>
      </w:tr>
      <w:tr w:rsidR="006950D4" w14:paraId="05661C51" w14:textId="77777777" w:rsidTr="00D5342D">
        <w:tc>
          <w:tcPr>
            <w:tcW w:w="2614" w:type="dxa"/>
            <w:shd w:val="clear" w:color="auto" w:fill="215E99"/>
          </w:tcPr>
          <w:p w14:paraId="304B1761" w14:textId="77777777" w:rsidR="006950D4" w:rsidRPr="00F12F8C" w:rsidRDefault="006950D4" w:rsidP="00D5342D">
            <w:pPr>
              <w:pStyle w:val="aff0"/>
            </w:pPr>
            <w:r w:rsidRPr="00F12F8C">
              <w:rPr>
                <w:rFonts w:hint="eastAsia"/>
              </w:rPr>
              <w:t>適用範囲</w:t>
            </w:r>
          </w:p>
        </w:tc>
        <w:tc>
          <w:tcPr>
            <w:tcW w:w="7842" w:type="dxa"/>
            <w:gridSpan w:val="3"/>
            <w:shd w:val="clear" w:color="auto" w:fill="E8E8E8" w:themeFill="background2"/>
          </w:tcPr>
          <w:p w14:paraId="4BCCA86C" w14:textId="77777777" w:rsidR="006950D4" w:rsidRPr="0093012E" w:rsidRDefault="006950D4" w:rsidP="00D5342D">
            <w:pPr>
              <w:pStyle w:val="afff6"/>
            </w:pPr>
            <w:r>
              <w:rPr>
                <w:rFonts w:hint="eastAsia"/>
              </w:rPr>
              <w:t>全社・全従業員</w:t>
            </w:r>
          </w:p>
        </w:tc>
      </w:tr>
    </w:tbl>
    <w:p w14:paraId="6FA5158E" w14:textId="77777777" w:rsidR="006950D4" w:rsidRPr="00A04AF5" w:rsidRDefault="006950D4" w:rsidP="006950D4">
      <w:r w:rsidRPr="00A04AF5">
        <w:rPr>
          <w:rFonts w:hint="eastAsia"/>
        </w:rPr>
        <w:t>バックアップ</w:t>
      </w:r>
    </w:p>
    <w:p w14:paraId="2B38EB90" w14:textId="77777777" w:rsidR="006950D4" w:rsidRPr="00A04AF5" w:rsidRDefault="006950D4" w:rsidP="006950D4">
      <w:r w:rsidRPr="00A04AF5">
        <w:tab/>
        <w:t>バックアップ取得対象</w:t>
      </w:r>
    </w:p>
    <w:p w14:paraId="41B1BA45" w14:textId="77777777" w:rsidR="006950D4" w:rsidRDefault="006950D4" w:rsidP="00AE4557">
      <w:r w:rsidRPr="003E7BFB">
        <w:tab/>
      </w:r>
      <w:r w:rsidRPr="00127FBC">
        <w:rPr>
          <w:color w:val="FF0000"/>
        </w:rPr>
        <w:t>システム管理者</w:t>
      </w:r>
      <w:r w:rsidRPr="003E7BFB">
        <w:t>は、以下の機器で処理するデータのバックアップを定期的に取得する。</w:t>
      </w:r>
    </w:p>
    <w:p w14:paraId="22BD13E2" w14:textId="77777777" w:rsidR="006950D4" w:rsidRPr="006950D4" w:rsidRDefault="006950D4"/>
    <w:tbl>
      <w:tblPr>
        <w:tblStyle w:val="aa"/>
        <w:tblW w:w="0" w:type="auto"/>
        <w:tblLook w:val="04A0" w:firstRow="1" w:lastRow="0" w:firstColumn="1" w:lastColumn="0" w:noHBand="0" w:noVBand="1"/>
      </w:tblPr>
      <w:tblGrid>
        <w:gridCol w:w="2614"/>
        <w:gridCol w:w="2614"/>
        <w:gridCol w:w="2614"/>
        <w:gridCol w:w="2614"/>
      </w:tblGrid>
      <w:tr w:rsidR="006950D4" w:rsidRPr="00A707F3" w14:paraId="57108733" w14:textId="77777777" w:rsidTr="00D5342D">
        <w:trPr>
          <w:trHeight w:val="289"/>
        </w:trPr>
        <w:tc>
          <w:tcPr>
            <w:tcW w:w="2614" w:type="dxa"/>
            <w:shd w:val="clear" w:color="auto" w:fill="215E99"/>
            <w:hideMark/>
          </w:tcPr>
          <w:p w14:paraId="01A48B85" w14:textId="77777777" w:rsidR="006950D4" w:rsidRPr="00A707F3" w:rsidRDefault="006950D4" w:rsidP="00D5342D">
            <w:pPr>
              <w:pStyle w:val="aff0"/>
            </w:pPr>
            <w:r w:rsidRPr="00A707F3">
              <w:rPr>
                <w:rFonts w:hint="eastAsia"/>
              </w:rPr>
              <w:t>機器名</w:t>
            </w:r>
          </w:p>
        </w:tc>
        <w:tc>
          <w:tcPr>
            <w:tcW w:w="2614" w:type="dxa"/>
            <w:shd w:val="clear" w:color="auto" w:fill="215E99"/>
            <w:hideMark/>
          </w:tcPr>
          <w:p w14:paraId="20891AE1" w14:textId="77777777" w:rsidR="006950D4" w:rsidRPr="00A707F3" w:rsidRDefault="006950D4" w:rsidP="00D5342D">
            <w:pPr>
              <w:pStyle w:val="aff0"/>
            </w:pPr>
            <w:r w:rsidRPr="00A707F3">
              <w:rPr>
                <w:rFonts w:hint="eastAsia"/>
              </w:rPr>
              <w:t>対象</w:t>
            </w:r>
          </w:p>
        </w:tc>
        <w:tc>
          <w:tcPr>
            <w:tcW w:w="2614" w:type="dxa"/>
            <w:shd w:val="clear" w:color="auto" w:fill="215E99"/>
            <w:hideMark/>
          </w:tcPr>
          <w:p w14:paraId="46D8DEA2" w14:textId="77777777" w:rsidR="006950D4" w:rsidRPr="00A707F3" w:rsidRDefault="006950D4" w:rsidP="00D5342D">
            <w:pPr>
              <w:pStyle w:val="aff0"/>
            </w:pPr>
            <w:r w:rsidRPr="00A707F3">
              <w:rPr>
                <w:rFonts w:hint="eastAsia"/>
              </w:rPr>
              <w:t>方法</w:t>
            </w:r>
          </w:p>
        </w:tc>
        <w:tc>
          <w:tcPr>
            <w:tcW w:w="2614" w:type="dxa"/>
            <w:shd w:val="clear" w:color="auto" w:fill="215E99"/>
            <w:hideMark/>
          </w:tcPr>
          <w:p w14:paraId="08E1BCB1" w14:textId="77777777" w:rsidR="006950D4" w:rsidRPr="00A707F3" w:rsidRDefault="006950D4" w:rsidP="00D5342D">
            <w:pPr>
              <w:pStyle w:val="aff0"/>
            </w:pPr>
            <w:r w:rsidRPr="00A707F3">
              <w:rPr>
                <w:rFonts w:hint="eastAsia"/>
              </w:rPr>
              <w:t>保管先</w:t>
            </w:r>
          </w:p>
        </w:tc>
      </w:tr>
      <w:tr w:rsidR="006950D4" w:rsidRPr="00A707F3" w14:paraId="6DBEE974" w14:textId="77777777" w:rsidTr="00D5342D">
        <w:trPr>
          <w:trHeight w:val="426"/>
        </w:trPr>
        <w:tc>
          <w:tcPr>
            <w:tcW w:w="2614" w:type="dxa"/>
            <w:hideMark/>
          </w:tcPr>
          <w:p w14:paraId="301F9282" w14:textId="77777777" w:rsidR="006950D4" w:rsidRPr="00AA3F39" w:rsidRDefault="006950D4" w:rsidP="00AE4557">
            <w:pPr>
              <w:pStyle w:val="afff6"/>
            </w:pPr>
            <w:r w:rsidRPr="00AA3F39">
              <w:rPr>
                <w:rFonts w:hint="eastAsia"/>
              </w:rPr>
              <w:t>ファイルサーバ</w:t>
            </w:r>
          </w:p>
        </w:tc>
        <w:tc>
          <w:tcPr>
            <w:tcW w:w="2614" w:type="dxa"/>
            <w:hideMark/>
          </w:tcPr>
          <w:p w14:paraId="46445D0B" w14:textId="77777777" w:rsidR="006950D4" w:rsidRPr="00AA3F39" w:rsidRDefault="006950D4" w:rsidP="00AE4557">
            <w:pPr>
              <w:pStyle w:val="afff6"/>
            </w:pPr>
            <w:r w:rsidRPr="00AA3F39">
              <w:rPr>
                <w:rFonts w:hint="eastAsia"/>
              </w:rPr>
              <w:t>ユーザーファイル</w:t>
            </w:r>
          </w:p>
        </w:tc>
        <w:tc>
          <w:tcPr>
            <w:tcW w:w="2614" w:type="dxa"/>
            <w:hideMark/>
          </w:tcPr>
          <w:p w14:paraId="47B24457" w14:textId="77777777" w:rsidR="006950D4" w:rsidRPr="00AA3F39" w:rsidRDefault="006950D4" w:rsidP="00AE4557">
            <w:pPr>
              <w:pStyle w:val="afff6"/>
            </w:pPr>
            <w:r w:rsidRPr="00AA3F39">
              <w:rPr>
                <w:rFonts w:hint="eastAsia"/>
              </w:rPr>
              <w:t>アプリケーションバックアップ機能</w:t>
            </w:r>
          </w:p>
        </w:tc>
        <w:tc>
          <w:tcPr>
            <w:tcW w:w="2614" w:type="dxa"/>
            <w:hideMark/>
          </w:tcPr>
          <w:p w14:paraId="1CF4932D" w14:textId="77777777" w:rsidR="006950D4" w:rsidRPr="00AA3F39" w:rsidRDefault="006950D4" w:rsidP="00AE4557">
            <w:pPr>
              <w:pStyle w:val="afff6"/>
            </w:pPr>
            <w:r w:rsidRPr="00AA3F39">
              <w:rPr>
                <w:rFonts w:hint="eastAsia"/>
              </w:rPr>
              <w:t>NASサーバ</w:t>
            </w:r>
          </w:p>
        </w:tc>
      </w:tr>
      <w:tr w:rsidR="006950D4" w:rsidRPr="00A707F3" w14:paraId="59636950" w14:textId="77777777" w:rsidTr="00D5342D">
        <w:trPr>
          <w:trHeight w:val="426"/>
        </w:trPr>
        <w:tc>
          <w:tcPr>
            <w:tcW w:w="2614" w:type="dxa"/>
            <w:hideMark/>
          </w:tcPr>
          <w:p w14:paraId="500F0B9D" w14:textId="77777777" w:rsidR="006950D4" w:rsidRPr="00AA3F39" w:rsidRDefault="006950D4" w:rsidP="00AE4557">
            <w:pPr>
              <w:pStyle w:val="afff6"/>
            </w:pPr>
            <w:r w:rsidRPr="00AA3F39">
              <w:rPr>
                <w:rFonts w:hint="eastAsia"/>
              </w:rPr>
              <w:t>Webサーバ</w:t>
            </w:r>
          </w:p>
        </w:tc>
        <w:tc>
          <w:tcPr>
            <w:tcW w:w="2614" w:type="dxa"/>
            <w:hideMark/>
          </w:tcPr>
          <w:p w14:paraId="6C3D6544" w14:textId="77777777" w:rsidR="006950D4" w:rsidRPr="00AA3F39" w:rsidRDefault="006950D4" w:rsidP="00AE4557">
            <w:pPr>
              <w:pStyle w:val="afff6"/>
            </w:pPr>
            <w:r w:rsidRPr="00AA3F39">
              <w:rPr>
                <w:rFonts w:hint="eastAsia"/>
              </w:rPr>
              <w:t>ホームページ</w:t>
            </w:r>
          </w:p>
        </w:tc>
        <w:tc>
          <w:tcPr>
            <w:tcW w:w="2614" w:type="dxa"/>
            <w:hideMark/>
          </w:tcPr>
          <w:p w14:paraId="0A62DCBD" w14:textId="77777777" w:rsidR="006950D4" w:rsidRPr="00AA3F39" w:rsidRDefault="006950D4" w:rsidP="00AE4557">
            <w:pPr>
              <w:pStyle w:val="afff6"/>
            </w:pPr>
            <w:r w:rsidRPr="00AA3F39">
              <w:rPr>
                <w:rFonts w:hint="eastAsia"/>
              </w:rPr>
              <w:t>同期ツール</w:t>
            </w:r>
          </w:p>
        </w:tc>
        <w:tc>
          <w:tcPr>
            <w:tcW w:w="2614" w:type="dxa"/>
            <w:hideMark/>
          </w:tcPr>
          <w:p w14:paraId="0DBAFC08" w14:textId="77777777" w:rsidR="006950D4" w:rsidRPr="00AA3F39" w:rsidRDefault="006950D4" w:rsidP="00AE4557">
            <w:pPr>
              <w:pStyle w:val="afff6"/>
            </w:pPr>
            <w:r w:rsidRPr="00AA3F39">
              <w:rPr>
                <w:rFonts w:hint="eastAsia"/>
              </w:rPr>
              <w:t>NASサーバ</w:t>
            </w:r>
          </w:p>
        </w:tc>
      </w:tr>
      <w:tr w:rsidR="006950D4" w:rsidRPr="00A707F3" w14:paraId="0EB3320E" w14:textId="77777777" w:rsidTr="00D5342D">
        <w:trPr>
          <w:trHeight w:val="426"/>
        </w:trPr>
        <w:tc>
          <w:tcPr>
            <w:tcW w:w="2614" w:type="dxa"/>
            <w:hideMark/>
          </w:tcPr>
          <w:p w14:paraId="55CC1AEC" w14:textId="77777777" w:rsidR="006950D4" w:rsidRPr="00AA3F39" w:rsidRDefault="006950D4" w:rsidP="00AE4557">
            <w:pPr>
              <w:pStyle w:val="afff6"/>
            </w:pPr>
            <w:r w:rsidRPr="00AA3F39">
              <w:rPr>
                <w:rFonts w:hint="eastAsia"/>
              </w:rPr>
              <w:t>会計システム</w:t>
            </w:r>
          </w:p>
        </w:tc>
        <w:tc>
          <w:tcPr>
            <w:tcW w:w="2614" w:type="dxa"/>
            <w:hideMark/>
          </w:tcPr>
          <w:p w14:paraId="1231A90D" w14:textId="77777777" w:rsidR="006950D4" w:rsidRPr="00AA3F39" w:rsidRDefault="006950D4" w:rsidP="00AE4557">
            <w:pPr>
              <w:pStyle w:val="afff6"/>
            </w:pPr>
            <w:r w:rsidRPr="00AA3F39">
              <w:rPr>
                <w:rFonts w:hint="eastAsia"/>
              </w:rPr>
              <w:t>アプリケーションデータ</w:t>
            </w:r>
          </w:p>
        </w:tc>
        <w:tc>
          <w:tcPr>
            <w:tcW w:w="2614" w:type="dxa"/>
            <w:hideMark/>
          </w:tcPr>
          <w:p w14:paraId="162F1EFB" w14:textId="77777777" w:rsidR="006950D4" w:rsidRPr="00AA3F39" w:rsidRDefault="006950D4" w:rsidP="00AE4557">
            <w:pPr>
              <w:pStyle w:val="afff6"/>
            </w:pPr>
            <w:r w:rsidRPr="00AA3F39">
              <w:rPr>
                <w:rFonts w:hint="eastAsia"/>
              </w:rPr>
              <w:t>アプリケーションバックアップ機能</w:t>
            </w:r>
          </w:p>
        </w:tc>
        <w:tc>
          <w:tcPr>
            <w:tcW w:w="2614" w:type="dxa"/>
            <w:hideMark/>
          </w:tcPr>
          <w:p w14:paraId="28C4530F" w14:textId="77777777" w:rsidR="006950D4" w:rsidRPr="00AA3F39" w:rsidRDefault="006950D4" w:rsidP="00AE4557">
            <w:pPr>
              <w:pStyle w:val="afff6"/>
            </w:pPr>
            <w:r w:rsidRPr="00AA3F39">
              <w:rPr>
                <w:rFonts w:hint="eastAsia"/>
              </w:rPr>
              <w:t>クラウドバックアップサービス</w:t>
            </w:r>
          </w:p>
        </w:tc>
      </w:tr>
    </w:tbl>
    <w:p w14:paraId="28D8F217" w14:textId="77777777" w:rsidR="006950D4" w:rsidRPr="008F4C57" w:rsidRDefault="006950D4" w:rsidP="006950D4">
      <w:r w:rsidRPr="008F4C57">
        <w:t>バックアップ媒体の取扱い</w:t>
      </w:r>
    </w:p>
    <w:p w14:paraId="25CC1561" w14:textId="77777777" w:rsidR="006950D4" w:rsidRPr="008F4C57" w:rsidRDefault="006950D4" w:rsidP="006950D4">
      <w:r w:rsidRPr="008F4C57">
        <w:t>バックアップに利用した機器および媒体の取扱いは以下に従う。</w:t>
      </w:r>
    </w:p>
    <w:p w14:paraId="215CE67C" w14:textId="77777777" w:rsidR="006950D4" w:rsidRPr="008F4C57" w:rsidRDefault="006950D4" w:rsidP="006950D4">
      <w:r w:rsidRPr="008F4C57">
        <w:t>＜保管＞</w:t>
      </w:r>
    </w:p>
    <w:p w14:paraId="2487D1DB" w14:textId="77777777" w:rsidR="000139D0" w:rsidRDefault="006950D4" w:rsidP="00892C01">
      <w:pPr>
        <w:pStyle w:val="ab"/>
        <w:numPr>
          <w:ilvl w:val="0"/>
          <w:numId w:val="84"/>
        </w:numPr>
        <w:ind w:leftChars="0" w:firstLineChars="0"/>
        <w:jc w:val="left"/>
        <w:rPr>
          <w:color w:val="FF0000"/>
        </w:rPr>
      </w:pPr>
      <w:r>
        <w:rPr>
          <w:rFonts w:hint="eastAsia"/>
          <w:color w:val="FF0000"/>
        </w:rPr>
        <w:t>N</w:t>
      </w:r>
      <w:r w:rsidRPr="00127FBC">
        <w:rPr>
          <w:color w:val="FF0000"/>
        </w:rPr>
        <w:t>ASサーバ：施錠つきサーバラックに収納</w:t>
      </w:r>
    </w:p>
    <w:p w14:paraId="2E18EF76" w14:textId="59157849" w:rsidR="000139D0" w:rsidRDefault="000139D0" w:rsidP="000139D0">
      <w:pPr>
        <w:ind w:firstLineChars="0"/>
        <w:jc w:val="left"/>
        <w:rPr>
          <w:color w:val="FF0000"/>
        </w:rPr>
      </w:pPr>
      <w:r>
        <w:rPr>
          <w:noProof/>
        </w:rPr>
        <w:drawing>
          <wp:anchor distT="0" distB="0" distL="114300" distR="114300" simplePos="0" relativeHeight="251656326" behindDoc="0" locked="0" layoutInCell="1" allowOverlap="1" wp14:anchorId="6FBAADB8" wp14:editId="729CE781">
            <wp:simplePos x="0" y="0"/>
            <wp:positionH relativeFrom="column">
              <wp:posOffset>2370455</wp:posOffset>
            </wp:positionH>
            <wp:positionV relativeFrom="paragraph">
              <wp:posOffset>88472</wp:posOffset>
            </wp:positionV>
            <wp:extent cx="2030095" cy="259715"/>
            <wp:effectExtent l="0" t="0" r="8255" b="6985"/>
            <wp:wrapSquare wrapText="bothSides"/>
            <wp:docPr id="2011759021"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030095" cy="259715"/>
                    </a:xfrm>
                    <a:prstGeom prst="rect">
                      <a:avLst/>
                    </a:prstGeom>
                    <a:noFill/>
                    <a:ln>
                      <a:noFill/>
                    </a:ln>
                  </pic:spPr>
                </pic:pic>
              </a:graphicData>
            </a:graphic>
            <wp14:sizeRelV relativeFrom="margin">
              <wp14:pctHeight>0</wp14:pctHeight>
            </wp14:sizeRelV>
          </wp:anchor>
        </w:drawing>
      </w:r>
    </w:p>
    <w:p w14:paraId="510B341D" w14:textId="77777777" w:rsidR="000139D0" w:rsidRDefault="000139D0" w:rsidP="000139D0">
      <w:pPr>
        <w:ind w:firstLineChars="0"/>
        <w:jc w:val="left"/>
        <w:rPr>
          <w:color w:val="FF0000"/>
        </w:rPr>
      </w:pPr>
    </w:p>
    <w:tbl>
      <w:tblPr>
        <w:tblStyle w:val="aa"/>
        <w:tblW w:w="0" w:type="auto"/>
        <w:tblLook w:val="04A0" w:firstRow="1" w:lastRow="0" w:firstColumn="1" w:lastColumn="0" w:noHBand="0" w:noVBand="1"/>
      </w:tblPr>
      <w:tblGrid>
        <w:gridCol w:w="2614"/>
        <w:gridCol w:w="2614"/>
        <w:gridCol w:w="2614"/>
        <w:gridCol w:w="2614"/>
      </w:tblGrid>
      <w:tr w:rsidR="000139D0" w14:paraId="37F44DA5" w14:textId="77777777" w:rsidTr="00D5342D">
        <w:tc>
          <w:tcPr>
            <w:tcW w:w="2614" w:type="dxa"/>
            <w:shd w:val="clear" w:color="auto" w:fill="215E99"/>
          </w:tcPr>
          <w:p w14:paraId="0D82437E" w14:textId="77777777" w:rsidR="000139D0" w:rsidRPr="00F12F8C" w:rsidRDefault="000139D0" w:rsidP="00D5342D">
            <w:pPr>
              <w:pStyle w:val="aff0"/>
            </w:pPr>
            <w:r w:rsidRPr="00F12F8C">
              <w:rPr>
                <w:rFonts w:hint="eastAsia"/>
              </w:rPr>
              <w:t>3</w:t>
            </w:r>
          </w:p>
        </w:tc>
        <w:tc>
          <w:tcPr>
            <w:tcW w:w="2614" w:type="dxa"/>
            <w:shd w:val="clear" w:color="auto" w:fill="E8E8E8" w:themeFill="background2"/>
          </w:tcPr>
          <w:p w14:paraId="5963FFBB" w14:textId="77777777" w:rsidR="000139D0" w:rsidRPr="0093012E" w:rsidRDefault="000139D0" w:rsidP="00AE4557">
            <w:pPr>
              <w:pStyle w:val="afff6"/>
            </w:pPr>
            <w:r>
              <w:rPr>
                <w:rFonts w:hint="eastAsia"/>
              </w:rPr>
              <w:t>情報資産管理</w:t>
            </w:r>
          </w:p>
        </w:tc>
        <w:tc>
          <w:tcPr>
            <w:tcW w:w="2614" w:type="dxa"/>
            <w:shd w:val="clear" w:color="auto" w:fill="E8E8E8" w:themeFill="background2"/>
          </w:tcPr>
          <w:p w14:paraId="6C56834B" w14:textId="77777777" w:rsidR="000139D0" w:rsidRPr="0093012E" w:rsidRDefault="000139D0" w:rsidP="00AE4557">
            <w:pPr>
              <w:pStyle w:val="afff6"/>
            </w:pPr>
            <w:r>
              <w:rPr>
                <w:rFonts w:hint="eastAsia"/>
              </w:rPr>
              <w:t>改訂日</w:t>
            </w:r>
          </w:p>
        </w:tc>
        <w:tc>
          <w:tcPr>
            <w:tcW w:w="2614" w:type="dxa"/>
            <w:shd w:val="clear" w:color="auto" w:fill="E8E8E8" w:themeFill="background2"/>
          </w:tcPr>
          <w:p w14:paraId="4DF7D6B2" w14:textId="77777777" w:rsidR="000139D0" w:rsidRPr="0093012E" w:rsidRDefault="000139D0" w:rsidP="00AE4557">
            <w:pPr>
              <w:pStyle w:val="afff6"/>
            </w:pPr>
            <w:r>
              <w:rPr>
                <w:rFonts w:hint="eastAsia"/>
              </w:rPr>
              <w:t>20yy.mm.dd</w:t>
            </w:r>
          </w:p>
        </w:tc>
      </w:tr>
      <w:tr w:rsidR="000139D0" w14:paraId="582892DB" w14:textId="77777777" w:rsidTr="00D5342D">
        <w:tc>
          <w:tcPr>
            <w:tcW w:w="2614" w:type="dxa"/>
            <w:shd w:val="clear" w:color="auto" w:fill="215E99"/>
          </w:tcPr>
          <w:p w14:paraId="32538AC2" w14:textId="77777777" w:rsidR="000139D0" w:rsidRPr="00F12F8C" w:rsidRDefault="000139D0" w:rsidP="00D5342D">
            <w:pPr>
              <w:pStyle w:val="aff0"/>
            </w:pPr>
            <w:r w:rsidRPr="00F12F8C">
              <w:rPr>
                <w:rFonts w:hint="eastAsia"/>
              </w:rPr>
              <w:t>適用範囲</w:t>
            </w:r>
          </w:p>
        </w:tc>
        <w:tc>
          <w:tcPr>
            <w:tcW w:w="7842" w:type="dxa"/>
            <w:gridSpan w:val="3"/>
            <w:shd w:val="clear" w:color="auto" w:fill="E8E8E8" w:themeFill="background2"/>
          </w:tcPr>
          <w:p w14:paraId="49FF09D2" w14:textId="77777777" w:rsidR="000139D0" w:rsidRPr="0093012E" w:rsidRDefault="000139D0" w:rsidP="00AE4557">
            <w:pPr>
              <w:pStyle w:val="afff6"/>
            </w:pPr>
            <w:r>
              <w:rPr>
                <w:rFonts w:hint="eastAsia"/>
              </w:rPr>
              <w:t>全社・全従業員</w:t>
            </w:r>
          </w:p>
        </w:tc>
      </w:tr>
    </w:tbl>
    <w:p w14:paraId="3462EB1A" w14:textId="77777777" w:rsidR="000139D0" w:rsidRDefault="000139D0" w:rsidP="000139D0">
      <w:pPr>
        <w:ind w:firstLineChars="0"/>
        <w:jc w:val="left"/>
        <w:rPr>
          <w:color w:val="FF0000"/>
        </w:rPr>
      </w:pPr>
    </w:p>
    <w:p w14:paraId="2C3EC4CF" w14:textId="77777777" w:rsidR="000139D0" w:rsidRDefault="000139D0" w:rsidP="000139D0">
      <w:pPr>
        <w:ind w:firstLineChars="0"/>
        <w:jc w:val="left"/>
        <w:rPr>
          <w:color w:val="FF0000"/>
        </w:rPr>
      </w:pPr>
    </w:p>
    <w:p w14:paraId="4A9EB4A0" w14:textId="0C0B59A4" w:rsidR="000139D0" w:rsidRPr="000139D0" w:rsidRDefault="000139D0" w:rsidP="000139D0">
      <w:r w:rsidRPr="00A04AF5">
        <w:rPr>
          <w:rFonts w:hint="eastAsia"/>
        </w:rPr>
        <w:t>バックアップ</w:t>
      </w:r>
    </w:p>
    <w:p w14:paraId="449534E3" w14:textId="77777777" w:rsidR="000139D0" w:rsidRPr="00A04AF5" w:rsidRDefault="000139D0" w:rsidP="000139D0">
      <w:r w:rsidRPr="00A04AF5">
        <w:tab/>
        <w:t>バックアップ取得対象</w:t>
      </w:r>
    </w:p>
    <w:p w14:paraId="2B1AD1AB" w14:textId="77777777" w:rsidR="000139D0" w:rsidRDefault="000139D0" w:rsidP="00AE4557">
      <w:r w:rsidRPr="003E7BFB">
        <w:tab/>
        <w:t>システム管理者は、以下の機器で処理するデータのバックアップを定期的に取得する。</w:t>
      </w:r>
    </w:p>
    <w:p w14:paraId="17E8F9DA" w14:textId="77777777" w:rsidR="000139D0" w:rsidRDefault="000139D0" w:rsidP="000139D0">
      <w:pPr>
        <w:ind w:firstLineChars="0"/>
        <w:jc w:val="left"/>
        <w:rPr>
          <w:color w:val="FF0000"/>
        </w:rPr>
      </w:pPr>
    </w:p>
    <w:tbl>
      <w:tblPr>
        <w:tblStyle w:val="aa"/>
        <w:tblW w:w="0" w:type="auto"/>
        <w:tblLook w:val="04A0" w:firstRow="1" w:lastRow="0" w:firstColumn="1" w:lastColumn="0" w:noHBand="0" w:noVBand="1"/>
      </w:tblPr>
      <w:tblGrid>
        <w:gridCol w:w="2614"/>
        <w:gridCol w:w="2614"/>
        <w:gridCol w:w="2614"/>
        <w:gridCol w:w="2614"/>
      </w:tblGrid>
      <w:tr w:rsidR="000139D0" w:rsidRPr="00A707F3" w14:paraId="71F54A63" w14:textId="77777777" w:rsidTr="00D5342D">
        <w:trPr>
          <w:trHeight w:val="289"/>
        </w:trPr>
        <w:tc>
          <w:tcPr>
            <w:tcW w:w="2614" w:type="dxa"/>
            <w:shd w:val="clear" w:color="auto" w:fill="215E99"/>
            <w:hideMark/>
          </w:tcPr>
          <w:p w14:paraId="5FC5DB3D" w14:textId="77777777" w:rsidR="000139D0" w:rsidRPr="00A707F3" w:rsidRDefault="000139D0" w:rsidP="00D5342D">
            <w:pPr>
              <w:pStyle w:val="aff0"/>
            </w:pPr>
            <w:r w:rsidRPr="00A707F3">
              <w:rPr>
                <w:rFonts w:hint="eastAsia"/>
              </w:rPr>
              <w:t>機器名</w:t>
            </w:r>
          </w:p>
        </w:tc>
        <w:tc>
          <w:tcPr>
            <w:tcW w:w="2614" w:type="dxa"/>
            <w:shd w:val="clear" w:color="auto" w:fill="215E99"/>
            <w:hideMark/>
          </w:tcPr>
          <w:p w14:paraId="44789218" w14:textId="77777777" w:rsidR="000139D0" w:rsidRPr="00A707F3" w:rsidRDefault="000139D0" w:rsidP="00D5342D">
            <w:pPr>
              <w:pStyle w:val="aff0"/>
            </w:pPr>
            <w:r w:rsidRPr="00A707F3">
              <w:rPr>
                <w:rFonts w:hint="eastAsia"/>
              </w:rPr>
              <w:t>対象</w:t>
            </w:r>
          </w:p>
        </w:tc>
        <w:tc>
          <w:tcPr>
            <w:tcW w:w="2614" w:type="dxa"/>
            <w:shd w:val="clear" w:color="auto" w:fill="215E99"/>
            <w:hideMark/>
          </w:tcPr>
          <w:p w14:paraId="608981E0" w14:textId="77777777" w:rsidR="000139D0" w:rsidRPr="00A707F3" w:rsidRDefault="000139D0" w:rsidP="00D5342D">
            <w:pPr>
              <w:pStyle w:val="aff0"/>
            </w:pPr>
            <w:r w:rsidRPr="00A707F3">
              <w:rPr>
                <w:rFonts w:hint="eastAsia"/>
              </w:rPr>
              <w:t>方法</w:t>
            </w:r>
          </w:p>
        </w:tc>
        <w:tc>
          <w:tcPr>
            <w:tcW w:w="2614" w:type="dxa"/>
            <w:shd w:val="clear" w:color="auto" w:fill="215E99"/>
            <w:hideMark/>
          </w:tcPr>
          <w:p w14:paraId="16486271" w14:textId="77777777" w:rsidR="000139D0" w:rsidRPr="00A707F3" w:rsidRDefault="000139D0" w:rsidP="00D5342D">
            <w:pPr>
              <w:pStyle w:val="aff0"/>
            </w:pPr>
            <w:r w:rsidRPr="00A707F3">
              <w:rPr>
                <w:rFonts w:hint="eastAsia"/>
              </w:rPr>
              <w:t>保管先</w:t>
            </w:r>
          </w:p>
        </w:tc>
      </w:tr>
      <w:tr w:rsidR="000139D0" w:rsidRPr="00C70180" w14:paraId="35CCCBE1" w14:textId="77777777" w:rsidTr="00D5342D">
        <w:trPr>
          <w:trHeight w:val="426"/>
        </w:trPr>
        <w:tc>
          <w:tcPr>
            <w:tcW w:w="2614" w:type="dxa"/>
            <w:hideMark/>
          </w:tcPr>
          <w:p w14:paraId="6A33A0CA" w14:textId="77777777" w:rsidR="000139D0" w:rsidRPr="00AA3F39" w:rsidRDefault="000139D0" w:rsidP="00AE4557">
            <w:pPr>
              <w:pStyle w:val="afff6"/>
              <w:rPr>
                <w:color w:val="0070C0"/>
              </w:rPr>
            </w:pPr>
            <w:r w:rsidRPr="00AA3F39">
              <w:rPr>
                <w:rFonts w:hint="eastAsia"/>
                <w:color w:val="0070C0"/>
              </w:rPr>
              <w:t>DBサーバ</w:t>
            </w:r>
          </w:p>
        </w:tc>
        <w:tc>
          <w:tcPr>
            <w:tcW w:w="2614" w:type="dxa"/>
            <w:hideMark/>
          </w:tcPr>
          <w:p w14:paraId="59AC43B7" w14:textId="77777777" w:rsidR="000139D0" w:rsidRPr="00AA3F39" w:rsidRDefault="000139D0" w:rsidP="00AE4557">
            <w:pPr>
              <w:pStyle w:val="afff6"/>
              <w:rPr>
                <w:color w:val="0070C0"/>
              </w:rPr>
            </w:pPr>
            <w:r w:rsidRPr="00AA3F39">
              <w:rPr>
                <w:rFonts w:hint="eastAsia"/>
                <w:color w:val="0070C0"/>
              </w:rPr>
              <w:t>取引先に関するデータ</w:t>
            </w:r>
          </w:p>
        </w:tc>
        <w:tc>
          <w:tcPr>
            <w:tcW w:w="2614" w:type="dxa"/>
            <w:hideMark/>
          </w:tcPr>
          <w:p w14:paraId="40AEB79F" w14:textId="77777777" w:rsidR="000139D0" w:rsidRPr="00AA3F39" w:rsidRDefault="000139D0" w:rsidP="00AE4557">
            <w:pPr>
              <w:pStyle w:val="afff6"/>
              <w:rPr>
                <w:color w:val="0070C0"/>
              </w:rPr>
            </w:pPr>
            <w:r w:rsidRPr="00AA3F39">
              <w:rPr>
                <w:rFonts w:hint="eastAsia"/>
                <w:color w:val="0070C0"/>
              </w:rPr>
              <w:t>アプリケーションバックアップ機能</w:t>
            </w:r>
          </w:p>
        </w:tc>
        <w:tc>
          <w:tcPr>
            <w:tcW w:w="2614" w:type="dxa"/>
            <w:hideMark/>
          </w:tcPr>
          <w:p w14:paraId="09C71712" w14:textId="77777777" w:rsidR="000139D0" w:rsidRPr="00AA3F39" w:rsidRDefault="000139D0" w:rsidP="00AE4557">
            <w:pPr>
              <w:pStyle w:val="afff6"/>
              <w:rPr>
                <w:color w:val="0070C0"/>
              </w:rPr>
            </w:pPr>
            <w:r w:rsidRPr="00AA3F39">
              <w:rPr>
                <w:rFonts w:hint="eastAsia"/>
                <w:color w:val="0070C0"/>
              </w:rPr>
              <w:t>自社サーバ</w:t>
            </w:r>
          </w:p>
        </w:tc>
      </w:tr>
      <w:tr w:rsidR="000139D0" w:rsidRPr="00C70180" w14:paraId="404D7B24" w14:textId="77777777" w:rsidTr="00D5342D">
        <w:trPr>
          <w:trHeight w:val="426"/>
        </w:trPr>
        <w:tc>
          <w:tcPr>
            <w:tcW w:w="2614" w:type="dxa"/>
            <w:hideMark/>
          </w:tcPr>
          <w:p w14:paraId="0CB65560" w14:textId="77777777" w:rsidR="000139D0" w:rsidRPr="00AA3F39" w:rsidRDefault="000139D0" w:rsidP="00AE4557">
            <w:pPr>
              <w:pStyle w:val="afff6"/>
              <w:rPr>
                <w:color w:val="0070C0"/>
              </w:rPr>
            </w:pPr>
            <w:r w:rsidRPr="00AA3F39">
              <w:rPr>
                <w:rFonts w:hint="eastAsia"/>
                <w:color w:val="0070C0"/>
              </w:rPr>
              <w:t>Webサーバ</w:t>
            </w:r>
          </w:p>
        </w:tc>
        <w:tc>
          <w:tcPr>
            <w:tcW w:w="2614" w:type="dxa"/>
            <w:hideMark/>
          </w:tcPr>
          <w:p w14:paraId="49F60729" w14:textId="77777777" w:rsidR="000139D0" w:rsidRPr="00AA3F39" w:rsidRDefault="000139D0" w:rsidP="00AE4557">
            <w:pPr>
              <w:pStyle w:val="afff6"/>
              <w:rPr>
                <w:color w:val="0070C0"/>
              </w:rPr>
            </w:pPr>
            <w:r w:rsidRPr="00AA3F39">
              <w:rPr>
                <w:rFonts w:hint="eastAsia"/>
                <w:color w:val="0070C0"/>
              </w:rPr>
              <w:t>ホームページ</w:t>
            </w:r>
          </w:p>
        </w:tc>
        <w:tc>
          <w:tcPr>
            <w:tcW w:w="2614" w:type="dxa"/>
            <w:hideMark/>
          </w:tcPr>
          <w:p w14:paraId="7E7D8E13" w14:textId="77777777" w:rsidR="000139D0" w:rsidRPr="00AA3F39" w:rsidRDefault="000139D0" w:rsidP="00AE4557">
            <w:pPr>
              <w:pStyle w:val="afff6"/>
              <w:rPr>
                <w:color w:val="0070C0"/>
              </w:rPr>
            </w:pPr>
            <w:r w:rsidRPr="00AA3F39">
              <w:rPr>
                <w:rFonts w:hint="eastAsia"/>
                <w:color w:val="0070C0"/>
              </w:rPr>
              <w:t>同期ツール</w:t>
            </w:r>
          </w:p>
        </w:tc>
        <w:tc>
          <w:tcPr>
            <w:tcW w:w="2614" w:type="dxa"/>
            <w:hideMark/>
          </w:tcPr>
          <w:p w14:paraId="31C07B78" w14:textId="77777777" w:rsidR="000139D0" w:rsidRPr="00AA3F39" w:rsidRDefault="000139D0" w:rsidP="00AE4557">
            <w:pPr>
              <w:pStyle w:val="afff6"/>
              <w:rPr>
                <w:color w:val="0070C0"/>
              </w:rPr>
            </w:pPr>
            <w:r w:rsidRPr="00AA3F39">
              <w:rPr>
                <w:rFonts w:hint="eastAsia"/>
                <w:color w:val="0070C0"/>
              </w:rPr>
              <w:t>自社サーバ</w:t>
            </w:r>
          </w:p>
        </w:tc>
      </w:tr>
      <w:tr w:rsidR="000139D0" w:rsidRPr="00C70180" w14:paraId="61911542" w14:textId="77777777" w:rsidTr="00D5342D">
        <w:trPr>
          <w:trHeight w:val="426"/>
        </w:trPr>
        <w:tc>
          <w:tcPr>
            <w:tcW w:w="2614" w:type="dxa"/>
            <w:hideMark/>
          </w:tcPr>
          <w:p w14:paraId="7779F808" w14:textId="77777777" w:rsidR="000139D0" w:rsidRPr="00AA3F39" w:rsidRDefault="000139D0" w:rsidP="00AE4557">
            <w:pPr>
              <w:pStyle w:val="afff6"/>
              <w:rPr>
                <w:color w:val="0070C0"/>
              </w:rPr>
            </w:pPr>
            <w:r w:rsidRPr="00AA3F39">
              <w:rPr>
                <w:rFonts w:hint="eastAsia"/>
                <w:color w:val="0070C0"/>
              </w:rPr>
              <w:t>発注管理システム</w:t>
            </w:r>
          </w:p>
        </w:tc>
        <w:tc>
          <w:tcPr>
            <w:tcW w:w="2614" w:type="dxa"/>
            <w:hideMark/>
          </w:tcPr>
          <w:p w14:paraId="1D2D3096" w14:textId="77777777" w:rsidR="000139D0" w:rsidRPr="00AA3F39" w:rsidRDefault="000139D0" w:rsidP="00AE4557">
            <w:pPr>
              <w:pStyle w:val="afff6"/>
              <w:rPr>
                <w:color w:val="0070C0"/>
              </w:rPr>
            </w:pPr>
            <w:r w:rsidRPr="00AA3F39">
              <w:rPr>
                <w:rFonts w:hint="eastAsia"/>
                <w:color w:val="0070C0"/>
              </w:rPr>
              <w:t>アプリケーションデータ</w:t>
            </w:r>
          </w:p>
        </w:tc>
        <w:tc>
          <w:tcPr>
            <w:tcW w:w="2614" w:type="dxa"/>
            <w:hideMark/>
          </w:tcPr>
          <w:p w14:paraId="69ADB0B3" w14:textId="77777777" w:rsidR="000139D0" w:rsidRPr="00AA3F39" w:rsidRDefault="000139D0" w:rsidP="00AE4557">
            <w:pPr>
              <w:pStyle w:val="afff6"/>
              <w:rPr>
                <w:color w:val="0070C0"/>
              </w:rPr>
            </w:pPr>
            <w:r w:rsidRPr="00AA3F39">
              <w:rPr>
                <w:rFonts w:hint="eastAsia"/>
                <w:color w:val="0070C0"/>
              </w:rPr>
              <w:t>アプリケーションバックアップ機能</w:t>
            </w:r>
          </w:p>
        </w:tc>
        <w:tc>
          <w:tcPr>
            <w:tcW w:w="2614" w:type="dxa"/>
            <w:hideMark/>
          </w:tcPr>
          <w:p w14:paraId="4760A46F" w14:textId="77777777" w:rsidR="000139D0" w:rsidRPr="00AA3F39" w:rsidRDefault="000139D0" w:rsidP="00AE4557">
            <w:pPr>
              <w:pStyle w:val="afff6"/>
              <w:rPr>
                <w:color w:val="0070C0"/>
              </w:rPr>
            </w:pPr>
            <w:r w:rsidRPr="00AA3F39">
              <w:rPr>
                <w:rFonts w:hint="eastAsia"/>
                <w:color w:val="0070C0"/>
              </w:rPr>
              <w:t>クラウドサービス上のサーバ</w:t>
            </w:r>
          </w:p>
        </w:tc>
      </w:tr>
    </w:tbl>
    <w:p w14:paraId="1A3C8987" w14:textId="77777777" w:rsidR="000139D0" w:rsidRPr="008F4C57" w:rsidRDefault="000139D0" w:rsidP="000139D0">
      <w:r w:rsidRPr="008F4C57">
        <w:t>バックアップ媒体の取扱い</w:t>
      </w:r>
    </w:p>
    <w:p w14:paraId="1F74C701" w14:textId="77777777" w:rsidR="000139D0" w:rsidRPr="008F4C57" w:rsidRDefault="000139D0" w:rsidP="000139D0">
      <w:r w:rsidRPr="008F4C57">
        <w:t>バックアップに利用した機器および媒体の取扱いは以下に従う。</w:t>
      </w:r>
    </w:p>
    <w:p w14:paraId="5E03255D" w14:textId="77777777" w:rsidR="000139D0" w:rsidRPr="008F4C57" w:rsidRDefault="000139D0" w:rsidP="000139D0">
      <w:r w:rsidRPr="008F4C57">
        <w:t>＜保管＞</w:t>
      </w:r>
    </w:p>
    <w:p w14:paraId="39BD3CDF" w14:textId="11C0B0AF" w:rsidR="000139D0" w:rsidRDefault="000139D0" w:rsidP="00892C01">
      <w:pPr>
        <w:pStyle w:val="ab"/>
        <w:numPr>
          <w:ilvl w:val="0"/>
          <w:numId w:val="84"/>
        </w:numPr>
        <w:ind w:leftChars="0" w:firstLineChars="0"/>
        <w:jc w:val="left"/>
        <w:rPr>
          <w:color w:val="0070C0"/>
        </w:rPr>
      </w:pPr>
      <w:r w:rsidRPr="00DC63EF">
        <w:rPr>
          <w:noProof/>
        </w:rPr>
        <mc:AlternateContent>
          <mc:Choice Requires="wps">
            <w:drawing>
              <wp:anchor distT="0" distB="0" distL="114300" distR="114300" simplePos="0" relativeHeight="251656317" behindDoc="0" locked="0" layoutInCell="1" allowOverlap="1" wp14:anchorId="0B985906" wp14:editId="4C1E0451">
                <wp:simplePos x="0" y="0"/>
                <wp:positionH relativeFrom="margin">
                  <wp:posOffset>-30480</wp:posOffset>
                </wp:positionH>
                <wp:positionV relativeFrom="paragraph">
                  <wp:posOffset>294640</wp:posOffset>
                </wp:positionV>
                <wp:extent cx="6629400" cy="438150"/>
                <wp:effectExtent l="0" t="0" r="0" b="0"/>
                <wp:wrapSquare wrapText="bothSides"/>
                <wp:docPr id="1788414719" name="テキスト ボックス 139"/>
                <wp:cNvGraphicFramePr/>
                <a:graphic xmlns:a="http://schemas.openxmlformats.org/drawingml/2006/main">
                  <a:graphicData uri="http://schemas.microsoft.com/office/word/2010/wordprocessingShape">
                    <wps:wsp>
                      <wps:cNvSpPr txBox="1"/>
                      <wps:spPr>
                        <a:xfrm>
                          <a:off x="0" y="0"/>
                          <a:ext cx="6629400" cy="438150"/>
                        </a:xfrm>
                        <a:prstGeom prst="rect">
                          <a:avLst/>
                        </a:prstGeom>
                        <a:noFill/>
                      </wps:spPr>
                      <wps:txbx>
                        <w:txbxContent>
                          <w:p w14:paraId="02C4D632" w14:textId="77777777" w:rsidR="0041410C" w:rsidRDefault="0041410C" w:rsidP="005C10C7">
                            <w:pPr>
                              <w:pStyle w:val="aff2"/>
                            </w:pPr>
                            <w:r>
                              <w:rPr>
                                <w:rFonts w:hint="eastAsia"/>
                              </w:rPr>
                              <w:t>情報セキュリティ関連規程の一例</w:t>
                            </w:r>
                          </w:p>
                          <w:p w14:paraId="5459F4A9" w14:textId="77777777" w:rsidR="0041410C" w:rsidRDefault="0041410C">
                            <w:pPr>
                              <w:pStyle w:val="aff2"/>
                            </w:pPr>
                            <w:r>
                              <w:rPr>
                                <w:rFonts w:hint="eastAsia"/>
                              </w:rPr>
                              <w:t>(出典) IPA「情報セキュリティ関連規程（サンプル）」をもとに作成</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B985906" id="テキスト ボックス 139" o:spid="_x0000_s1098" type="#_x0000_t202" style="position:absolute;left:0;text-align:left;margin-left:-2.4pt;margin-top:23.2pt;width:522pt;height:34.5pt;z-index:2516563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" filled="f" stroked="f">
                <v:textbox>
                  <w:txbxContent>
                    <w:p w14:paraId="02C4D632" w14:textId="77777777" w:rsidR="0041410C" w:rsidRDefault="0041410C" w:rsidP="005C10C7">
                      <w:pPr>
                        <w:pStyle w:val="aff2"/>
                      </w:pPr>
                      <w:r>
                        <w:rPr>
                          <w:rFonts w:hint="eastAsia"/>
                        </w:rPr>
                        <w:t>情報セキュリティ関連規程の一例</w:t>
                      </w:r>
                    </w:p>
                    <w:p w14:paraId="5459F4A9" w14:textId="77777777" w:rsidR="0041410C" w:rsidRDefault="0041410C">
                      <w:pPr>
                        <w:pStyle w:val="aff2"/>
                      </w:pPr>
                      <w:r>
                        <w:rPr>
                          <w:rFonts w:hint="eastAsia"/>
                        </w:rPr>
                        <w:t>(出典) IPA「情報セキュリティ関連規程（サンプル）」をもとに作成</w:t>
                      </w:r>
                    </w:p>
                  </w:txbxContent>
                </v:textbox>
                <w10:wrap type="square" anchorx="margin"/>
              </v:shape>
            </w:pict>
          </mc:Fallback>
        </mc:AlternateContent>
      </w:r>
      <w:r w:rsidRPr="00017F4E">
        <w:rPr>
          <w:rFonts w:hint="eastAsia"/>
          <w:color w:val="0070C0"/>
        </w:rPr>
        <w:t>自社サーバ：</w:t>
      </w:r>
      <w:bookmarkStart w:id="661" w:name="■ハウジングサービス10ー2ー6"/>
      <w:r w:rsidR="00A03025">
        <w:rPr>
          <w:color w:val="0070C0"/>
        </w:rPr>
        <w:fldChar w:fldCharType="begin"/>
      </w:r>
      <w:r w:rsidR="00A03025">
        <w:rPr>
          <w:rFonts w:hint="eastAsia"/>
          <w:color w:val="0070C0"/>
        </w:rPr>
        <w:instrText xml:space="preserve">HYPERLINK </w:instrText>
      </w:r>
      <w:r w:rsidR="00A03025">
        <w:rPr>
          <w:color w:val="0070C0"/>
        </w:rPr>
        <w:instrText xml:space="preserve"> \l "</w:instrText>
      </w:r>
      <w:r w:rsidR="00A03025">
        <w:rPr>
          <w:rFonts w:hint="eastAsia"/>
          <w:color w:val="0070C0"/>
        </w:rPr>
        <w:instrText>■ハウジングサービス</w:instrText>
      </w:r>
      <w:r w:rsidR="00A03025">
        <w:rPr>
          <w:color w:val="0070C0"/>
        </w:rPr>
        <w:instrText>"</w:instrText>
      </w:r>
      <w:r w:rsidR="00A03025">
        <w:rPr>
          <w:color w:val="0070C0"/>
        </w:rPr>
      </w:r>
      <w:r w:rsidR="00A03025">
        <w:rPr>
          <w:color w:val="0070C0"/>
        </w:rPr>
        <w:fldChar w:fldCharType="separate"/>
      </w:r>
      <w:r w:rsidRPr="00A03025">
        <w:rPr>
          <w:rStyle w:val="a7"/>
          <w:rFonts w:hint="eastAsia"/>
        </w:rPr>
        <w:t>ハウジングサービス</w:t>
      </w:r>
      <w:r w:rsidR="00A03025">
        <w:rPr>
          <w:color w:val="0070C0"/>
        </w:rPr>
        <w:fldChar w:fldCharType="end"/>
      </w:r>
      <w:bookmarkEnd w:id="661"/>
      <w:r w:rsidRPr="00017F4E">
        <w:rPr>
          <w:rFonts w:hint="eastAsia"/>
          <w:color w:val="0070C0"/>
        </w:rPr>
        <w:t>を利用し、サービス事業者の施設内に保管する</w:t>
      </w:r>
    </w:p>
    <w:p w14:paraId="4CF69DA0" w14:textId="4885555F" w:rsidR="0041410C" w:rsidRDefault="0041410C">
      <w:pPr>
        <w:ind w:firstLineChars="0" w:firstLine="0"/>
      </w:pPr>
    </w:p>
    <w:tbl>
      <w:tblPr>
        <w:tblStyle w:val="aa"/>
        <w:tblpPr w:leftFromText="142" w:rightFromText="142" w:vertAnchor="text" w:horzAnchor="margin" w:tblpY="139"/>
        <w:tblW w:w="0" w:type="auto"/>
        <w:tblLook w:val="04A0" w:firstRow="1" w:lastRow="0" w:firstColumn="1" w:lastColumn="0" w:noHBand="0" w:noVBand="1"/>
      </w:tblPr>
      <w:tblGrid>
        <w:gridCol w:w="2830"/>
        <w:gridCol w:w="7626"/>
      </w:tblGrid>
      <w:tr w:rsidR="00B91290" w:rsidRPr="00717D62" w14:paraId="4E705739" w14:textId="77777777" w:rsidTr="00B91290">
        <w:tc>
          <w:tcPr>
            <w:tcW w:w="10456" w:type="dxa"/>
            <w:gridSpan w:val="2"/>
          </w:tcPr>
          <w:p w14:paraId="73B6FF62" w14:textId="77777777" w:rsidR="00B91290" w:rsidRPr="00717D62" w:rsidRDefault="00B91290" w:rsidP="00601047">
            <w:pPr>
              <w:pStyle w:val="affe"/>
              <w:framePr w:hSpace="0" w:wrap="auto" w:vAnchor="margin" w:hAnchor="text" w:yAlign="inline"/>
            </w:pPr>
            <w:r w:rsidRPr="00717D62">
              <w:rPr>
                <w:rFonts w:hint="eastAsia"/>
              </w:rPr>
              <w:t>詳細理解のため参考となる文献（参考文献）</w:t>
            </w:r>
          </w:p>
        </w:tc>
      </w:tr>
      <w:tr w:rsidR="00B91290" w:rsidRPr="00717D62" w14:paraId="25FD195F" w14:textId="77777777" w:rsidTr="00B91290">
        <w:tc>
          <w:tcPr>
            <w:tcW w:w="2830" w:type="dxa"/>
            <w:shd w:val="clear" w:color="auto" w:fill="F1A983" w:themeFill="accent2" w:themeFillTint="99"/>
            <w:hideMark/>
          </w:tcPr>
          <w:p w14:paraId="46CF1307" w14:textId="77777777" w:rsidR="00B91290" w:rsidRPr="00717D62" w:rsidRDefault="00B91290" w:rsidP="00601047">
            <w:pPr>
              <w:pStyle w:val="affe"/>
              <w:framePr w:hSpace="0" w:wrap="auto" w:vAnchor="margin" w:hAnchor="text" w:yAlign="inline"/>
            </w:pPr>
            <w:r w:rsidRPr="00717D62">
              <w:rPr>
                <w:rFonts w:hint="eastAsia"/>
              </w:rPr>
              <w:t>情報セキュリティ関連規程（サンプル）</w:t>
            </w:r>
          </w:p>
        </w:tc>
        <w:tc>
          <w:tcPr>
            <w:tcW w:w="7626" w:type="dxa"/>
          </w:tcPr>
          <w:p w14:paraId="1119CDE9" w14:textId="77777777" w:rsidR="00B91290" w:rsidRPr="00717D62" w:rsidRDefault="00B91290" w:rsidP="00601047">
            <w:pPr>
              <w:pStyle w:val="affe"/>
              <w:framePr w:hSpace="0" w:wrap="auto" w:vAnchor="margin" w:hAnchor="text" w:yAlign="inline"/>
            </w:pPr>
            <w:r w:rsidRPr="00C1628C">
              <w:t>https://www.ipa.go.jp/security/sme/ps6vr7000001bu8m-att/000055794.docx</w:t>
            </w:r>
          </w:p>
        </w:tc>
      </w:tr>
    </w:tbl>
    <w:p w14:paraId="04289CA9" w14:textId="602400CA" w:rsidR="0041410C" w:rsidRPr="00B91290" w:rsidRDefault="0041410C">
      <w:pPr>
        <w:widowControl/>
        <w:spacing w:line="240" w:lineRule="auto"/>
        <w:ind w:firstLineChars="0" w:firstLine="0"/>
        <w:rPr>
          <w:b/>
          <w:bCs/>
          <w:sz w:val="36"/>
          <w:szCs w:val="36"/>
        </w:rPr>
      </w:pPr>
    </w:p>
    <w:p w14:paraId="250EB36F" w14:textId="77777777" w:rsidR="0041410C" w:rsidRDefault="0041410C" w:rsidP="00042F2E">
      <w:pPr>
        <w:pStyle w:val="afffff6"/>
      </w:pPr>
      <w:bookmarkStart w:id="662" w:name="_Toc172722764"/>
      <w:bookmarkStart w:id="663" w:name="_Toc185338874"/>
      <w:bookmarkStart w:id="664" w:name="_Toc187824624"/>
      <w:bookmarkStart w:id="665" w:name="_Toc188348975"/>
      <w:r>
        <w:rPr>
          <w:rFonts w:hint="eastAsia"/>
        </w:rPr>
        <w:t>編集後記</w:t>
      </w:r>
      <w:bookmarkEnd w:id="662"/>
      <w:bookmarkEnd w:id="663"/>
      <w:bookmarkEnd w:id="664"/>
      <w:bookmarkEnd w:id="665"/>
    </w:p>
    <w:p w14:paraId="400675B7" w14:textId="5E27FED1" w:rsidR="0041410C" w:rsidRDefault="0041410C">
      <w:r>
        <w:rPr>
          <w:rFonts w:hint="eastAsia"/>
        </w:rPr>
        <w:t>第5編では、</w:t>
      </w:r>
      <w:r w:rsidRPr="00834D1E">
        <w:rPr>
          <w:rFonts w:hint="eastAsia"/>
        </w:rPr>
        <w:t>ガイドラインやひな</w:t>
      </w:r>
      <w:r>
        <w:rPr>
          <w:rFonts w:hint="eastAsia"/>
        </w:rPr>
        <w:t>型</w:t>
      </w:r>
      <w:r w:rsidRPr="00834D1E">
        <w:rPr>
          <w:rFonts w:hint="eastAsia"/>
        </w:rPr>
        <w:t>などの資料を参考にする</w:t>
      </w:r>
      <w:r w:rsidR="002B018E">
        <w:rPr>
          <w:rFonts w:hint="eastAsia"/>
        </w:rPr>
        <w:t>Lv</w:t>
      </w:r>
      <w:r w:rsidR="00625A1E">
        <w:rPr>
          <w:rFonts w:hint="eastAsia"/>
        </w:rPr>
        <w:t>.2</w:t>
      </w:r>
      <w:r w:rsidRPr="00834D1E">
        <w:rPr>
          <w:rFonts w:hint="eastAsia"/>
        </w:rPr>
        <w:t>ベースラインアプローチにおける対策基準・実施手順の策定方法</w:t>
      </w:r>
      <w:r>
        <w:rPr>
          <w:rFonts w:hint="eastAsia"/>
        </w:rPr>
        <w:t>を解説しました。</w:t>
      </w:r>
    </w:p>
    <w:p w14:paraId="52DEBB25" w14:textId="791A4ABE" w:rsidR="0041410C" w:rsidRDefault="00625A1E">
      <w:r>
        <w:rPr>
          <w:rFonts w:hint="eastAsia"/>
        </w:rPr>
        <w:t>Lv.</w:t>
      </w:r>
      <w:r w:rsidR="00235CDF">
        <w:rPr>
          <w:rFonts w:hint="eastAsia"/>
        </w:rPr>
        <w:t>2</w:t>
      </w:r>
      <w:r w:rsidR="0041410C" w:rsidRPr="00880C5A">
        <w:rPr>
          <w:rFonts w:hint="eastAsia"/>
        </w:rPr>
        <w:t>ベースラインアプローチは、ガイドラインやひな</w:t>
      </w:r>
      <w:r w:rsidR="0041410C">
        <w:rPr>
          <w:rFonts w:hint="eastAsia"/>
        </w:rPr>
        <w:t>型</w:t>
      </w:r>
      <w:r w:rsidR="0041410C" w:rsidRPr="00880C5A">
        <w:rPr>
          <w:rFonts w:hint="eastAsia"/>
        </w:rPr>
        <w:t>など</w:t>
      </w:r>
      <w:r w:rsidR="0041410C">
        <w:rPr>
          <w:rFonts w:hint="eastAsia"/>
        </w:rPr>
        <w:t>の</w:t>
      </w:r>
      <w:r w:rsidR="0041410C" w:rsidRPr="00880C5A">
        <w:rPr>
          <w:rFonts w:hint="eastAsia"/>
        </w:rPr>
        <w:t>既存の手法を参考にして対策基準や実施手順を策定していくため、自社に適した参考元があれば、それをもとに簡易な手順で策定ができ</w:t>
      </w:r>
      <w:r w:rsidR="0041410C">
        <w:rPr>
          <w:rFonts w:hint="eastAsia"/>
        </w:rPr>
        <w:t>ます。</w:t>
      </w:r>
    </w:p>
    <w:p w14:paraId="45BE4B84" w14:textId="674D9364" w:rsidR="0041410C" w:rsidRPr="00BA75D0" w:rsidRDefault="00625A1E">
      <w:r>
        <w:rPr>
          <w:rFonts w:hint="eastAsia"/>
        </w:rPr>
        <w:t>Lv.2</w:t>
      </w:r>
      <w:r w:rsidR="0041410C">
        <w:rPr>
          <w:rFonts w:hint="eastAsia"/>
        </w:rPr>
        <w:t>ベースラインアプローチを用いることにより、</w:t>
      </w:r>
      <w:r w:rsidR="0041410C" w:rsidRPr="001E6C4E">
        <w:rPr>
          <w:rFonts w:hint="eastAsia"/>
        </w:rPr>
        <w:t>組織全体で一貫性があり、セキュリティの最低基準を満たす対策基準や実施手順を策定</w:t>
      </w:r>
      <w:r w:rsidR="0041410C">
        <w:rPr>
          <w:rFonts w:hint="eastAsia"/>
        </w:rPr>
        <w:t>できます。</w:t>
      </w:r>
    </w:p>
    <w:p w14:paraId="3063CEF6" w14:textId="52B55E32" w:rsidR="0041410C" w:rsidRDefault="0041410C">
      <w:r>
        <w:rPr>
          <w:rFonts w:hint="eastAsia"/>
        </w:rPr>
        <w:t>第6編では、より漏れがない</w:t>
      </w:r>
      <w:r w:rsidR="00883F11">
        <w:rPr>
          <w:rFonts w:hint="eastAsia"/>
        </w:rPr>
        <w:t>Lv.3</w:t>
      </w:r>
      <w:r w:rsidRPr="0057076F">
        <w:t>網羅的アプローチ</w:t>
      </w:r>
      <w:r>
        <w:rPr>
          <w:rFonts w:hint="eastAsia"/>
        </w:rPr>
        <w:t>で用いる</w:t>
      </w:r>
      <w:bookmarkStart w:id="666" w:name="■ISMS10章編集後記"/>
      <w:r>
        <w:rPr>
          <w:rFonts w:hint="eastAsia"/>
        </w:rPr>
        <w:t>ISMS</w:t>
      </w:r>
      <w:bookmarkEnd w:id="666"/>
      <w:r>
        <w:rPr>
          <w:rFonts w:hint="eastAsia"/>
        </w:rPr>
        <w:t>や、その他主要な</w:t>
      </w:r>
      <w:bookmarkStart w:id="667" w:name="■フレームワーク第5編編集後記"/>
      <w:r w:rsidR="00C6552A">
        <w:fldChar w:fldCharType="begin"/>
      </w:r>
      <w:r w:rsidR="00C6552A">
        <w:rPr>
          <w:rFonts w:hint="eastAsia"/>
        </w:rPr>
        <w:instrText xml:space="preserve">HYPERLINK </w:instrText>
      </w:r>
      <w:r w:rsidR="00C6552A">
        <w:instrText xml:space="preserve"> \l "</w:instrText>
      </w:r>
      <w:r w:rsidR="00C6552A">
        <w:rPr>
          <w:rFonts w:hint="eastAsia"/>
        </w:rPr>
        <w:instrText>■フレームワーク</w:instrText>
      </w:r>
      <w:r w:rsidR="00C6552A">
        <w:instrText>"</w:instrText>
      </w:r>
      <w:r w:rsidR="00C6552A">
        <w:fldChar w:fldCharType="separate"/>
      </w:r>
      <w:r w:rsidRPr="00C6552A">
        <w:rPr>
          <w:rStyle w:val="a7"/>
          <w:rFonts w:hint="eastAsia"/>
        </w:rPr>
        <w:t>フレームワーク</w:t>
      </w:r>
      <w:bookmarkEnd w:id="667"/>
      <w:r w:rsidR="00C6552A">
        <w:fldChar w:fldCharType="end"/>
      </w:r>
      <w:r>
        <w:rPr>
          <w:rFonts w:hint="eastAsia"/>
        </w:rPr>
        <w:t>を解説します。</w:t>
      </w:r>
    </w:p>
    <w:p w14:paraId="00077C34" w14:textId="4DD955C3" w:rsidR="0041410C" w:rsidRDefault="0041410C" w:rsidP="005E6ABB">
      <w:pPr>
        <w:ind w:firstLineChars="0" w:firstLine="0"/>
      </w:pPr>
    </w:p>
    <w:p w14:paraId="061F3AB2" w14:textId="77777777" w:rsidR="000B1FD0" w:rsidRDefault="000B1FD0" w:rsidP="00AD25EC">
      <w:pPr>
        <w:pStyle w:val="10"/>
      </w:pPr>
      <w:bookmarkStart w:id="668" w:name="_Toc172273814"/>
      <w:bookmarkStart w:id="669" w:name="_Toc185338875"/>
      <w:bookmarkStart w:id="670" w:name="_Toc187824625"/>
      <w:bookmarkStart w:id="671" w:name="_Toc188348976"/>
      <w:r w:rsidRPr="00531EE2">
        <w:t>ISMS</w:t>
      </w:r>
      <w:r>
        <w:rPr>
          <w:rFonts w:hint="eastAsia"/>
        </w:rPr>
        <w:t>など</w:t>
      </w:r>
      <w:r w:rsidRPr="00531EE2">
        <w:t>のフレームワークの種類と活用法の紹介 【レベル</w:t>
      </w:r>
      <w:r>
        <w:rPr>
          <w:rFonts w:hint="eastAsia"/>
        </w:rPr>
        <w:t>3</w:t>
      </w:r>
      <w:r w:rsidRPr="00531EE2">
        <w:t>】</w:t>
      </w:r>
      <w:bookmarkEnd w:id="668"/>
      <w:bookmarkEnd w:id="669"/>
      <w:bookmarkEnd w:id="670"/>
      <w:bookmarkEnd w:id="671"/>
    </w:p>
    <w:p w14:paraId="771B6C71" w14:textId="77777777" w:rsidR="000B1FD0" w:rsidRPr="008E56CB" w:rsidRDefault="000B1FD0" w:rsidP="009A3EC6">
      <w:pPr>
        <w:pStyle w:val="2"/>
      </w:pPr>
      <w:bookmarkStart w:id="672" w:name="_Toc172273815"/>
      <w:bookmarkStart w:id="673" w:name="_Toc185338876"/>
      <w:bookmarkStart w:id="674" w:name="_Toc187824626"/>
      <w:bookmarkStart w:id="675" w:name="_Toc188348977"/>
      <w:r w:rsidRPr="008E56CB">
        <w:t>セキュリティフレームワーク</w:t>
      </w:r>
      <w:bookmarkEnd w:id="672"/>
      <w:bookmarkEnd w:id="673"/>
      <w:bookmarkEnd w:id="674"/>
      <w:bookmarkEnd w:id="675"/>
    </w:p>
    <w:tbl>
      <w:tblPr>
        <w:tblStyle w:val="aa"/>
        <w:tblW w:w="0" w:type="auto"/>
        <w:tblLook w:val="04A0" w:firstRow="1" w:lastRow="0" w:firstColumn="1" w:lastColumn="0" w:noHBand="0" w:noVBand="1"/>
      </w:tblPr>
      <w:tblGrid>
        <w:gridCol w:w="10456"/>
      </w:tblGrid>
      <w:tr w:rsidR="000B1FD0" w14:paraId="3D9A4F99" w14:textId="77777777" w:rsidTr="00EB3094">
        <w:tc>
          <w:tcPr>
            <w:tcW w:w="10456" w:type="dxa"/>
            <w:shd w:val="clear" w:color="auto" w:fill="215E99"/>
          </w:tcPr>
          <w:p w14:paraId="721C2A93" w14:textId="77777777" w:rsidR="000B1FD0" w:rsidRDefault="000B1FD0">
            <w:pPr>
              <w:pStyle w:val="aff0"/>
              <w:rPr>
                <w:szCs w:val="24"/>
              </w:rPr>
            </w:pPr>
            <w:r w:rsidRPr="00204298">
              <w:rPr>
                <w:rFonts w:hint="eastAsia"/>
              </w:rPr>
              <w:t>章の目的</w:t>
            </w:r>
          </w:p>
        </w:tc>
      </w:tr>
      <w:tr w:rsidR="000B1FD0" w14:paraId="03F8BDB3" w14:textId="77777777" w:rsidTr="00ED4E4B">
        <w:tc>
          <w:tcPr>
            <w:tcW w:w="10456" w:type="dxa"/>
          </w:tcPr>
          <w:p w14:paraId="63EC86B5" w14:textId="77777777" w:rsidR="000B1FD0" w:rsidRPr="00A37C62" w:rsidRDefault="000B1FD0">
            <w:pPr>
              <w:pStyle w:val="afff6"/>
            </w:pPr>
            <w:r w:rsidRPr="00A37C62">
              <w:rPr>
                <w:rFonts w:hint="eastAsia"/>
              </w:rPr>
              <w:t>第11</w:t>
            </w:r>
            <w:r w:rsidRPr="00A37C62">
              <w:t>章では、ISMSをはじめとしたサイバーセキュリティ対策における代表的なフレームワークを理解し、それぞれの内容について知識を身につけることを目的とします。</w:t>
            </w:r>
          </w:p>
        </w:tc>
      </w:tr>
      <w:tr w:rsidR="000B1FD0" w14:paraId="1D5760F7" w14:textId="77777777" w:rsidTr="00EB3094">
        <w:tc>
          <w:tcPr>
            <w:tcW w:w="10456" w:type="dxa"/>
            <w:shd w:val="clear" w:color="auto" w:fill="215E99"/>
          </w:tcPr>
          <w:p w14:paraId="78923DBD" w14:textId="77777777" w:rsidR="000B1FD0" w:rsidRDefault="000B1FD0">
            <w:pPr>
              <w:pStyle w:val="aff0"/>
              <w:rPr>
                <w:szCs w:val="24"/>
              </w:rPr>
            </w:pPr>
            <w:r w:rsidRPr="00055D20">
              <w:rPr>
                <w:rFonts w:hint="eastAsia"/>
              </w:rPr>
              <w:t>主な達成目標</w:t>
            </w:r>
          </w:p>
        </w:tc>
      </w:tr>
      <w:tr w:rsidR="000B1FD0" w14:paraId="14C9D620" w14:textId="77777777" w:rsidTr="00ED4E4B">
        <w:tc>
          <w:tcPr>
            <w:tcW w:w="10456" w:type="dxa"/>
          </w:tcPr>
          <w:p w14:paraId="3C2FAD63" w14:textId="77777777" w:rsidR="000B1FD0" w:rsidRDefault="000B1FD0" w:rsidP="00892C01">
            <w:pPr>
              <w:pStyle w:val="afff6"/>
              <w:numPr>
                <w:ilvl w:val="0"/>
                <w:numId w:val="589"/>
              </w:numPr>
            </w:pPr>
            <w:r w:rsidRPr="008E5626">
              <w:rPr>
                <w:rFonts w:hint="eastAsia"/>
              </w:rPr>
              <w:t>サイバーセキュリティ対策においてフレームワークを活用することの重要性について理解すること</w:t>
            </w:r>
          </w:p>
          <w:p w14:paraId="0C1B77A6" w14:textId="77777777" w:rsidR="000B1FD0" w:rsidRPr="00055D20" w:rsidRDefault="000B1FD0" w:rsidP="00892C01">
            <w:pPr>
              <w:pStyle w:val="afff6"/>
              <w:numPr>
                <w:ilvl w:val="0"/>
                <w:numId w:val="589"/>
              </w:numPr>
            </w:pPr>
            <w:r w:rsidRPr="008E5626">
              <w:rPr>
                <w:rFonts w:hint="eastAsia"/>
              </w:rPr>
              <w:t>各フレームワークの目的や必要性などの特徴について理解すること</w:t>
            </w:r>
          </w:p>
        </w:tc>
      </w:tr>
    </w:tbl>
    <w:p w14:paraId="1E2853A8" w14:textId="77777777" w:rsidR="000B1FD0" w:rsidRPr="00387878" w:rsidRDefault="000B1FD0" w:rsidP="002A6987">
      <w:pPr>
        <w:pStyle w:val="3"/>
      </w:pPr>
      <w:bookmarkStart w:id="676" w:name="_Toc172273816"/>
      <w:bookmarkStart w:id="677" w:name="_Toc185338877"/>
      <w:bookmarkStart w:id="678" w:name="_Toc187824627"/>
      <w:bookmarkStart w:id="679" w:name="_Toc188348978"/>
      <w:r w:rsidRPr="00387878">
        <w:t>セキュリティフレームワークの概要</w:t>
      </w:r>
      <w:bookmarkEnd w:id="676"/>
      <w:bookmarkEnd w:id="677"/>
      <w:bookmarkEnd w:id="678"/>
      <w:bookmarkEnd w:id="679"/>
    </w:p>
    <w:p w14:paraId="0C1E1932" w14:textId="77777777" w:rsidR="000B1FD0" w:rsidRPr="00CB21B8" w:rsidRDefault="000B1FD0" w:rsidP="003E0313">
      <w:pPr>
        <w:pStyle w:val="4"/>
      </w:pPr>
      <w:bookmarkStart w:id="680" w:name="_Toc172273817"/>
      <w:bookmarkStart w:id="681" w:name="_Toc185338878"/>
      <w:bookmarkStart w:id="682" w:name="_Toc187824628"/>
      <w:bookmarkStart w:id="683" w:name="_Toc188348979"/>
      <w:r w:rsidRPr="00974DDD">
        <w:t>セキュリティフレームワークの役割と重要性</w:t>
      </w:r>
      <w:bookmarkEnd w:id="680"/>
      <w:bookmarkEnd w:id="681"/>
      <w:bookmarkEnd w:id="682"/>
      <w:bookmarkEnd w:id="683"/>
    </w:p>
    <w:p w14:paraId="79B93960" w14:textId="77777777" w:rsidR="000B1FD0" w:rsidRDefault="000B1FD0" w:rsidP="00BF67B8">
      <w:pPr>
        <w:jc w:val="left"/>
      </w:pPr>
      <w:r w:rsidRPr="00773C53">
        <w:rPr>
          <w:rFonts w:hint="eastAsia"/>
        </w:rPr>
        <w:t>セキュリティフレームワークの概要およびその利用メリットについて説明します。</w:t>
      </w:r>
    </w:p>
    <w:p w14:paraId="51DB0A24" w14:textId="77777777" w:rsidR="000B1FD0" w:rsidRDefault="000B1FD0" w:rsidP="00BF67B8">
      <w:pPr>
        <w:jc w:val="left"/>
      </w:pPr>
    </w:p>
    <w:tbl>
      <w:tblPr>
        <w:tblStyle w:val="aa"/>
        <w:tblW w:w="0" w:type="auto"/>
        <w:tblLook w:val="04A0" w:firstRow="1" w:lastRow="0" w:firstColumn="1" w:lastColumn="0" w:noHBand="0" w:noVBand="1"/>
      </w:tblPr>
      <w:tblGrid>
        <w:gridCol w:w="10456"/>
      </w:tblGrid>
      <w:tr w:rsidR="000B1FD0" w14:paraId="176728C9" w14:textId="77777777" w:rsidTr="00646493">
        <w:tc>
          <w:tcPr>
            <w:tcW w:w="10456" w:type="dxa"/>
            <w:shd w:val="clear" w:color="auto" w:fill="215E99"/>
          </w:tcPr>
          <w:p w14:paraId="5B20E111" w14:textId="77777777" w:rsidR="000B1FD0" w:rsidRPr="008277A7" w:rsidRDefault="000B1FD0">
            <w:pPr>
              <w:pStyle w:val="aff0"/>
              <w:rPr>
                <w:szCs w:val="24"/>
              </w:rPr>
            </w:pPr>
            <w:r w:rsidRPr="008277A7">
              <w:rPr>
                <w:rFonts w:hint="eastAsia"/>
              </w:rPr>
              <w:t>セキュリティフレームワークとは</w:t>
            </w:r>
          </w:p>
        </w:tc>
      </w:tr>
      <w:tr w:rsidR="000B1FD0" w14:paraId="39D2D899" w14:textId="77777777" w:rsidTr="00773C53">
        <w:tc>
          <w:tcPr>
            <w:tcW w:w="10456" w:type="dxa"/>
          </w:tcPr>
          <w:p w14:paraId="6B94782A" w14:textId="4679DC65" w:rsidR="000B1FD0" w:rsidRDefault="000B1FD0">
            <w:pPr>
              <w:pStyle w:val="afff6"/>
            </w:pPr>
            <w:r w:rsidRPr="00957367">
              <w:rPr>
                <w:rFonts w:hint="eastAsia"/>
              </w:rPr>
              <w:t>セキュリティ対策を行うために定義された指針やセキュリティ対策基準、ガイドライン、</w:t>
            </w:r>
            <w:bookmarkStart w:id="684" w:name="■ベストプラクティス11ー1ー1"/>
            <w:r w:rsidR="00517EFB">
              <w:fldChar w:fldCharType="begin"/>
            </w:r>
            <w:r w:rsidR="00517EFB">
              <w:rPr>
                <w:rFonts w:hint="eastAsia"/>
              </w:rPr>
              <w:instrText xml:space="preserve">HYPERLINK </w:instrText>
            </w:r>
            <w:r w:rsidR="00517EFB">
              <w:instrText xml:space="preserve"> \l "</w:instrText>
            </w:r>
            <w:r w:rsidR="00517EFB">
              <w:rPr>
                <w:rFonts w:hint="eastAsia"/>
              </w:rPr>
              <w:instrText>■ベストプラクティス</w:instrText>
            </w:r>
            <w:r w:rsidR="00517EFB">
              <w:instrText>"</w:instrText>
            </w:r>
            <w:r w:rsidR="00517EFB">
              <w:fldChar w:fldCharType="separate"/>
            </w:r>
            <w:r w:rsidRPr="00517EFB">
              <w:rPr>
                <w:rStyle w:val="a7"/>
                <w:rFonts w:hint="eastAsia"/>
              </w:rPr>
              <w:t>ベストプラクティス</w:t>
            </w:r>
            <w:bookmarkEnd w:id="684"/>
            <w:r w:rsidR="00517EFB">
              <w:fldChar w:fldCharType="end"/>
            </w:r>
            <w:r w:rsidRPr="00957367">
              <w:rPr>
                <w:rFonts w:hint="eastAsia"/>
              </w:rPr>
              <w:t>集のことを指します。自社におけるセキュリティリスクを評価・管理し、適切なセキュリティ対策を計画、実装、管理するための基盤となります。</w:t>
            </w:r>
          </w:p>
        </w:tc>
      </w:tr>
    </w:tbl>
    <w:p w14:paraId="68CC2A70" w14:textId="77777777" w:rsidR="000B1FD0" w:rsidRDefault="000B1FD0" w:rsidP="00A37C62"/>
    <w:tbl>
      <w:tblPr>
        <w:tblStyle w:val="aa"/>
        <w:tblW w:w="0" w:type="auto"/>
        <w:tblLook w:val="04A0" w:firstRow="1" w:lastRow="0" w:firstColumn="1" w:lastColumn="0" w:noHBand="0" w:noVBand="1"/>
      </w:tblPr>
      <w:tblGrid>
        <w:gridCol w:w="5168"/>
        <w:gridCol w:w="5288"/>
      </w:tblGrid>
      <w:tr w:rsidR="000B1FD0" w14:paraId="39954349" w14:textId="77777777" w:rsidTr="008277A7">
        <w:trPr>
          <w:trHeight w:val="159"/>
        </w:trPr>
        <w:tc>
          <w:tcPr>
            <w:tcW w:w="10456" w:type="dxa"/>
            <w:gridSpan w:val="2"/>
            <w:shd w:val="clear" w:color="auto" w:fill="215E99"/>
          </w:tcPr>
          <w:p w14:paraId="7B85081D" w14:textId="77777777" w:rsidR="000B1FD0" w:rsidRPr="008277A7" w:rsidRDefault="000B1FD0">
            <w:pPr>
              <w:pStyle w:val="aff0"/>
            </w:pPr>
            <w:r w:rsidRPr="008277A7">
              <w:rPr>
                <w:rFonts w:hint="eastAsia"/>
              </w:rPr>
              <w:t>セキュリティフレームワークを使用するメリット</w:t>
            </w:r>
          </w:p>
        </w:tc>
      </w:tr>
      <w:tr w:rsidR="000B1FD0" w14:paraId="69BF6A2A" w14:textId="77777777">
        <w:trPr>
          <w:trHeight w:val="810"/>
        </w:trPr>
        <w:tc>
          <w:tcPr>
            <w:tcW w:w="5168" w:type="dxa"/>
          </w:tcPr>
          <w:p w14:paraId="2E432003" w14:textId="77777777" w:rsidR="000B1FD0" w:rsidRDefault="000B1FD0">
            <w:pPr>
              <w:pStyle w:val="afff8"/>
            </w:pPr>
            <w:r w:rsidRPr="00265C9C">
              <w:rPr>
                <w:rFonts w:hint="eastAsia"/>
              </w:rPr>
              <w:t>効果的な</w:t>
            </w:r>
            <w:r w:rsidRPr="00463F19">
              <w:rPr>
                <w:rFonts w:hint="eastAsia"/>
              </w:rPr>
              <w:t>セキュリティ対策</w:t>
            </w:r>
          </w:p>
          <w:p w14:paraId="602FDA6C" w14:textId="77777777" w:rsidR="000B1FD0" w:rsidRDefault="000B1FD0">
            <w:pPr>
              <w:pStyle w:val="afff6"/>
            </w:pPr>
            <w:r w:rsidRPr="00265C9C">
              <w:t>フレームワークを使用すること</w:t>
            </w:r>
            <w:r>
              <w:rPr>
                <w:rFonts w:hint="eastAsia"/>
              </w:rPr>
              <w:t>により</w:t>
            </w:r>
            <w:r w:rsidRPr="00265C9C">
              <w:t>、</w:t>
            </w:r>
            <w:r>
              <w:rPr>
                <w:rFonts w:hint="eastAsia"/>
              </w:rPr>
              <w:t>セキュリティ</w:t>
            </w:r>
            <w:r w:rsidRPr="00265C9C">
              <w:t>対策の抜け漏れを防ぎ、効果的かつ適切なセキュリティ対策を行うことが可能となります。</w:t>
            </w:r>
          </w:p>
        </w:tc>
        <w:bookmarkStart w:id="685" w:name="■信頼性11ー1ー1"/>
        <w:tc>
          <w:tcPr>
            <w:tcW w:w="5288" w:type="dxa"/>
          </w:tcPr>
          <w:p w14:paraId="26DB3814" w14:textId="66A2A67E" w:rsidR="000B1FD0" w:rsidRDefault="005B2F36">
            <w:pPr>
              <w:pStyle w:val="afff8"/>
            </w:pPr>
            <w:r>
              <w:fldChar w:fldCharType="begin"/>
            </w:r>
            <w:r>
              <w:rPr>
                <w:rFonts w:hint="eastAsia"/>
              </w:rPr>
              <w:instrText xml:space="preserve">HYPERLINK </w:instrText>
            </w:r>
            <w:r>
              <w:instrText xml:space="preserve"> \l "</w:instrText>
            </w:r>
            <w:r>
              <w:rPr>
                <w:rFonts w:hint="eastAsia"/>
              </w:rPr>
              <w:instrText>■信頼性</w:instrText>
            </w:r>
            <w:r>
              <w:instrText>"</w:instrText>
            </w:r>
            <w:r>
              <w:fldChar w:fldCharType="separate"/>
            </w:r>
            <w:r w:rsidR="000B1FD0" w:rsidRPr="005B2F36">
              <w:rPr>
                <w:rStyle w:val="a7"/>
                <w:rFonts w:hint="eastAsia"/>
              </w:rPr>
              <w:t>信頼性</w:t>
            </w:r>
            <w:bookmarkEnd w:id="685"/>
            <w:r>
              <w:fldChar w:fldCharType="end"/>
            </w:r>
            <w:r w:rsidR="000B1FD0" w:rsidRPr="00524CF8">
              <w:rPr>
                <w:rFonts w:hint="eastAsia"/>
              </w:rPr>
              <w:t>の</w:t>
            </w:r>
            <w:r w:rsidR="000B1FD0" w:rsidRPr="00463F19">
              <w:rPr>
                <w:rFonts w:hint="eastAsia"/>
              </w:rPr>
              <w:t>確保</w:t>
            </w:r>
          </w:p>
          <w:p w14:paraId="43031EBF" w14:textId="58DA2518" w:rsidR="000B1FD0" w:rsidRDefault="000B1FD0">
            <w:pPr>
              <w:pStyle w:val="afff6"/>
            </w:pPr>
            <w:r w:rsidRPr="00524CF8">
              <w:t>認証制度が存在する</w:t>
            </w:r>
            <w:bookmarkStart w:id="686" w:name="■フレームワーク11－1－1"/>
            <w:r w:rsidR="00946857">
              <w:fldChar w:fldCharType="begin"/>
            </w:r>
            <w:r w:rsidR="00946857">
              <w:instrText>HYPERLINK  \l "■フレームワーク"</w:instrText>
            </w:r>
            <w:r w:rsidR="00946857">
              <w:fldChar w:fldCharType="separate"/>
            </w:r>
            <w:r w:rsidRPr="00946857">
              <w:rPr>
                <w:rStyle w:val="a7"/>
              </w:rPr>
              <w:t>フレームワーク</w:t>
            </w:r>
            <w:r w:rsidR="00946857">
              <w:fldChar w:fldCharType="end"/>
            </w:r>
            <w:bookmarkEnd w:id="686"/>
            <w:r w:rsidRPr="00524CF8">
              <w:t>の場合、そのフレームワークに</w:t>
            </w:r>
            <w:r>
              <w:rPr>
                <w:rFonts w:hint="eastAsia"/>
              </w:rPr>
              <w:t>したが</w:t>
            </w:r>
            <w:r w:rsidRPr="00524CF8">
              <w:t>ってセキュリティ対策を実装し、第三者機関から認証を受けるこ</w:t>
            </w:r>
            <w:r>
              <w:rPr>
                <w:rFonts w:hint="eastAsia"/>
              </w:rPr>
              <w:t>とにより</w:t>
            </w:r>
            <w:r w:rsidRPr="00524CF8">
              <w:t>、取引先や顧客からの信頼獲得につながります。</w:t>
            </w:r>
          </w:p>
        </w:tc>
      </w:tr>
    </w:tbl>
    <w:p w14:paraId="6F58B2DC" w14:textId="77777777" w:rsidR="000B1FD0" w:rsidRDefault="000B1FD0" w:rsidP="00A37C62"/>
    <w:tbl>
      <w:tblPr>
        <w:tblStyle w:val="aa"/>
        <w:tblW w:w="0" w:type="auto"/>
        <w:tblLook w:val="04A0" w:firstRow="1" w:lastRow="0" w:firstColumn="1" w:lastColumn="0" w:noHBand="0" w:noVBand="1"/>
      </w:tblPr>
      <w:tblGrid>
        <w:gridCol w:w="5228"/>
        <w:gridCol w:w="5228"/>
      </w:tblGrid>
      <w:tr w:rsidR="000B1FD0" w14:paraId="7FA32569" w14:textId="77777777" w:rsidTr="008277A7">
        <w:tc>
          <w:tcPr>
            <w:tcW w:w="10456" w:type="dxa"/>
            <w:gridSpan w:val="2"/>
            <w:shd w:val="clear" w:color="auto" w:fill="215E99"/>
          </w:tcPr>
          <w:p w14:paraId="38D28773" w14:textId="77777777" w:rsidR="000B1FD0" w:rsidRPr="00E772D3" w:rsidRDefault="000B1FD0">
            <w:pPr>
              <w:pStyle w:val="aff0"/>
              <w:rPr>
                <w:szCs w:val="21"/>
              </w:rPr>
            </w:pPr>
            <w:r w:rsidRPr="008277A7">
              <w:rPr>
                <w:rFonts w:hint="eastAsia"/>
              </w:rPr>
              <w:t>代表的なセキュリティフレームワーク</w:t>
            </w:r>
          </w:p>
        </w:tc>
      </w:tr>
      <w:bookmarkStart w:id="687" w:name="■ISMS11ー1－1"/>
      <w:tr w:rsidR="000B1FD0" w14:paraId="2E242D3D" w14:textId="77777777">
        <w:tc>
          <w:tcPr>
            <w:tcW w:w="10456" w:type="dxa"/>
            <w:gridSpan w:val="2"/>
          </w:tcPr>
          <w:p w14:paraId="30DF16CB" w14:textId="2CB7DE2D" w:rsidR="000B1FD0" w:rsidRDefault="00EE23A2">
            <w:pPr>
              <w:pStyle w:val="afff8"/>
            </w:pPr>
            <w:r>
              <w:fldChar w:fldCharType="begin"/>
            </w:r>
            <w:r>
              <w:instrText>HYPERLINK  \l "■ISMS"</w:instrText>
            </w:r>
            <w:r>
              <w:fldChar w:fldCharType="separate"/>
            </w:r>
            <w:r w:rsidR="000B1FD0" w:rsidRPr="00EE23A2">
              <w:rPr>
                <w:rStyle w:val="a7"/>
              </w:rPr>
              <w:t>ISMS</w:t>
            </w:r>
            <w:bookmarkEnd w:id="687"/>
            <w:r>
              <w:fldChar w:fldCharType="end"/>
            </w:r>
            <w:r w:rsidR="000B1FD0">
              <w:t>（情報セキュリティマネジメントシステム）</w:t>
            </w:r>
          </w:p>
          <w:p w14:paraId="797A4814" w14:textId="77777777" w:rsidR="000B1FD0" w:rsidRDefault="000B1FD0">
            <w:pPr>
              <w:pStyle w:val="afff8"/>
            </w:pPr>
            <w:r>
              <w:t>ISO/IEC27001</w:t>
            </w:r>
            <w:r>
              <w:rPr>
                <w:rFonts w:hint="eastAsia"/>
              </w:rPr>
              <w:t>:</w:t>
            </w:r>
            <w:r>
              <w:t>2022、ISO/IEC 27002</w:t>
            </w:r>
            <w:r>
              <w:rPr>
                <w:rFonts w:hint="eastAsia"/>
              </w:rPr>
              <w:t>:</w:t>
            </w:r>
            <w:r>
              <w:t>2022</w:t>
            </w:r>
          </w:p>
          <w:p w14:paraId="632C1B67" w14:textId="77777777" w:rsidR="000B1FD0" w:rsidRPr="006B7283" w:rsidRDefault="000B1FD0" w:rsidP="00892C01">
            <w:pPr>
              <w:pStyle w:val="afff6"/>
              <w:numPr>
                <w:ilvl w:val="0"/>
                <w:numId w:val="91"/>
              </w:numPr>
              <w:tabs>
                <w:tab w:val="clear" w:pos="1830"/>
              </w:tabs>
              <w:wordWrap w:val="0"/>
            </w:pPr>
            <w:r w:rsidRPr="006B7283">
              <w:t>網羅的なセキュリティフレームワーク</w:t>
            </w:r>
          </w:p>
        </w:tc>
      </w:tr>
      <w:tr w:rsidR="000B1FD0" w14:paraId="054C0FEA" w14:textId="77777777" w:rsidTr="00620B75">
        <w:tc>
          <w:tcPr>
            <w:tcW w:w="5228" w:type="dxa"/>
          </w:tcPr>
          <w:p w14:paraId="3CE84970" w14:textId="77777777" w:rsidR="000B1FD0" w:rsidRPr="00E772D3" w:rsidRDefault="000B1FD0">
            <w:pPr>
              <w:pStyle w:val="afff8"/>
            </w:pPr>
            <w:r>
              <w:rPr>
                <w:rFonts w:hint="eastAsia"/>
              </w:rPr>
              <w:t>ISO/IEC 27017:2015</w:t>
            </w:r>
          </w:p>
          <w:p w14:paraId="36562415" w14:textId="77777777" w:rsidR="000B1FD0" w:rsidRPr="006B7283" w:rsidRDefault="000B1FD0" w:rsidP="00892C01">
            <w:pPr>
              <w:pStyle w:val="afff6"/>
              <w:numPr>
                <w:ilvl w:val="0"/>
                <w:numId w:val="91"/>
              </w:numPr>
              <w:tabs>
                <w:tab w:val="clear" w:pos="1830"/>
              </w:tabs>
              <w:wordWrap w:val="0"/>
            </w:pPr>
            <w:r w:rsidRPr="006B7283">
              <w:t>クラウドサービス</w:t>
            </w:r>
          </w:p>
        </w:tc>
        <w:tc>
          <w:tcPr>
            <w:tcW w:w="5228" w:type="dxa"/>
          </w:tcPr>
          <w:p w14:paraId="21B2FDAA" w14:textId="230C1F42" w:rsidR="000B1FD0" w:rsidRDefault="000B1FD0">
            <w:pPr>
              <w:pStyle w:val="afff8"/>
            </w:pPr>
            <w:r w:rsidRPr="003B4AD6">
              <w:rPr>
                <w:rFonts w:hint="eastAsia"/>
              </w:rPr>
              <w:t>サイバーセキュリティフレームワーク（</w:t>
            </w:r>
            <w:hyperlink w:anchor="■NISTサイバーセキュリティフレームワーク（CSF）" w:history="1">
              <w:r w:rsidRPr="001C7372">
                <w:rPr>
                  <w:rStyle w:val="a7"/>
                </w:rPr>
                <w:t>CSF</w:t>
              </w:r>
            </w:hyperlink>
            <w:r w:rsidRPr="003B4AD6">
              <w:t>）2.0</w:t>
            </w:r>
          </w:p>
          <w:p w14:paraId="6ABA39E6" w14:textId="77777777" w:rsidR="000B1FD0" w:rsidRPr="00D505DB" w:rsidRDefault="000B1FD0" w:rsidP="00892C01">
            <w:pPr>
              <w:pStyle w:val="afff6"/>
              <w:numPr>
                <w:ilvl w:val="0"/>
                <w:numId w:val="91"/>
              </w:numPr>
            </w:pPr>
            <w:r w:rsidRPr="004147B0">
              <w:rPr>
                <w:rFonts w:hint="eastAsia"/>
              </w:rPr>
              <w:t>幅広い組織向け</w:t>
            </w:r>
          </w:p>
        </w:tc>
      </w:tr>
      <w:bookmarkStart w:id="688" w:name="■サイバー・フィジカル・セキュリティ対策フレームワーク（CPSF）11ー1ー1"/>
      <w:tr w:rsidR="000B1FD0" w14:paraId="01D13DC8" w14:textId="77777777" w:rsidTr="00620B75">
        <w:tc>
          <w:tcPr>
            <w:tcW w:w="5228" w:type="dxa"/>
          </w:tcPr>
          <w:p w14:paraId="520B31F0" w14:textId="088C606E" w:rsidR="000B1FD0" w:rsidRDefault="00840C51">
            <w:pPr>
              <w:pStyle w:val="afff8"/>
            </w:pPr>
            <w:r>
              <w:fldChar w:fldCharType="begin"/>
            </w:r>
            <w:r>
              <w:rPr>
                <w:rFonts w:hint="eastAsia"/>
              </w:rPr>
              <w:instrText xml:space="preserve">HYPERLINK </w:instrText>
            </w:r>
            <w:r>
              <w:instrText xml:space="preserve"> \l "</w:instrText>
            </w:r>
            <w:r>
              <w:rPr>
                <w:rFonts w:hint="eastAsia"/>
              </w:rPr>
              <w:instrText>■サイバー・フィジカル・セキュリティ対策フレームワーク（</w:instrText>
            </w:r>
            <w:r>
              <w:instrText>CPSF）"</w:instrText>
            </w:r>
            <w:r>
              <w:fldChar w:fldCharType="separate"/>
            </w:r>
            <w:r w:rsidR="000B1FD0" w:rsidRPr="00840C51">
              <w:rPr>
                <w:rStyle w:val="a7"/>
                <w:rFonts w:hint="eastAsia"/>
              </w:rPr>
              <w:t>サイバー・フィジカル・セキュリティ対策フレームワーク（</w:t>
            </w:r>
            <w:r w:rsidR="000B1FD0" w:rsidRPr="00840C51">
              <w:rPr>
                <w:rStyle w:val="a7"/>
              </w:rPr>
              <w:t>CPSF）</w:t>
            </w:r>
            <w:bookmarkEnd w:id="688"/>
            <w:r>
              <w:fldChar w:fldCharType="end"/>
            </w:r>
            <w:r w:rsidR="000B1FD0" w:rsidRPr="003B4AD6">
              <w:t>Ver.1.0</w:t>
            </w:r>
          </w:p>
          <w:bookmarkStart w:id="689" w:name="■Society5．011ー1ー1"/>
          <w:p w14:paraId="1287AB4B" w14:textId="2B81FA88" w:rsidR="000B1FD0" w:rsidRPr="00D505DB" w:rsidRDefault="00D15E8A" w:rsidP="00892C01">
            <w:pPr>
              <w:pStyle w:val="afff6"/>
              <w:numPr>
                <w:ilvl w:val="0"/>
                <w:numId w:val="91"/>
              </w:numPr>
              <w:tabs>
                <w:tab w:val="clear" w:pos="1830"/>
              </w:tabs>
              <w:wordWrap w:val="0"/>
              <w:rPr>
                <w:szCs w:val="21"/>
              </w:rPr>
            </w:pPr>
            <w:r>
              <w:fldChar w:fldCharType="begin"/>
            </w:r>
            <w:r>
              <w:instrText>HYPERLINK  \l "■Society5．0"</w:instrText>
            </w:r>
            <w:r>
              <w:fldChar w:fldCharType="separate"/>
            </w:r>
            <w:r w:rsidR="000B1FD0" w:rsidRPr="00D15E8A">
              <w:rPr>
                <w:rStyle w:val="a7"/>
              </w:rPr>
              <w:t>Society 5.0</w:t>
            </w:r>
            <w:bookmarkEnd w:id="689"/>
            <w:r>
              <w:fldChar w:fldCharType="end"/>
            </w:r>
            <w:r w:rsidR="000B1FD0" w:rsidRPr="006B7283">
              <w:t>における産業社会</w:t>
            </w:r>
          </w:p>
        </w:tc>
        <w:tc>
          <w:tcPr>
            <w:tcW w:w="5228" w:type="dxa"/>
          </w:tcPr>
          <w:p w14:paraId="79C30D52" w14:textId="77777777" w:rsidR="000B1FD0" w:rsidRPr="00EB4C74" w:rsidRDefault="000B1FD0">
            <w:pPr>
              <w:pStyle w:val="afff8"/>
            </w:pPr>
            <w:r w:rsidRPr="003B4AD6">
              <w:rPr>
                <w:rFonts w:hint="eastAsia"/>
              </w:rPr>
              <w:t>サイバーセキュリティ経営ガイドライン</w:t>
            </w:r>
            <w:r w:rsidRPr="003B4AD6">
              <w:t xml:space="preserve"> Ver3.0</w:t>
            </w:r>
          </w:p>
          <w:p w14:paraId="4AE30204" w14:textId="77777777" w:rsidR="000B1FD0" w:rsidRPr="006B7283" w:rsidRDefault="000B1FD0" w:rsidP="00892C01">
            <w:pPr>
              <w:pStyle w:val="afff6"/>
              <w:numPr>
                <w:ilvl w:val="0"/>
                <w:numId w:val="91"/>
              </w:numPr>
              <w:tabs>
                <w:tab w:val="clear" w:pos="1830"/>
              </w:tabs>
              <w:wordWrap w:val="0"/>
            </w:pPr>
            <w:r w:rsidRPr="006B7283">
              <w:t>経営者を中心としたセキュリティ対策</w:t>
            </w:r>
          </w:p>
        </w:tc>
      </w:tr>
      <w:tr w:rsidR="000B1FD0" w14:paraId="5463748A" w14:textId="77777777" w:rsidTr="00620B75">
        <w:tc>
          <w:tcPr>
            <w:tcW w:w="5228" w:type="dxa"/>
          </w:tcPr>
          <w:p w14:paraId="533BCB77" w14:textId="77777777" w:rsidR="000B1FD0" w:rsidRPr="00140F86" w:rsidRDefault="000B1FD0">
            <w:pPr>
              <w:pStyle w:val="afff8"/>
            </w:pPr>
            <w:r w:rsidRPr="003B4AD6">
              <w:t>PCI DSS（国際的なクレジット産業向けのデータセキュリティ基準）</w:t>
            </w:r>
            <w:r w:rsidRPr="00140F86">
              <w:t>v4.0.1</w:t>
            </w:r>
          </w:p>
          <w:p w14:paraId="37F97BB6" w14:textId="77777777" w:rsidR="000B1FD0" w:rsidRPr="00D505DB" w:rsidRDefault="000B1FD0" w:rsidP="00892C01">
            <w:pPr>
              <w:pStyle w:val="afff6"/>
              <w:numPr>
                <w:ilvl w:val="0"/>
                <w:numId w:val="91"/>
              </w:numPr>
              <w:tabs>
                <w:tab w:val="clear" w:pos="1830"/>
              </w:tabs>
              <w:wordWrap w:val="0"/>
              <w:rPr>
                <w:sz w:val="18"/>
                <w:szCs w:val="18"/>
              </w:rPr>
            </w:pPr>
            <w:r w:rsidRPr="006B7283">
              <w:t>クレジットカード産業</w:t>
            </w:r>
          </w:p>
        </w:tc>
        <w:tc>
          <w:tcPr>
            <w:tcW w:w="5228" w:type="dxa"/>
          </w:tcPr>
          <w:p w14:paraId="790BB9AC" w14:textId="77777777" w:rsidR="000B1FD0" w:rsidRDefault="000B1FD0">
            <w:pPr>
              <w:pStyle w:val="afff8"/>
            </w:pPr>
            <w:r>
              <w:rPr>
                <w:rFonts w:hint="eastAsia"/>
              </w:rPr>
              <w:t>個人情報保護マネジメントシステム（</w:t>
            </w:r>
            <w:r>
              <w:t>PMS）</w:t>
            </w:r>
          </w:p>
          <w:p w14:paraId="51DF0367" w14:textId="77777777" w:rsidR="000B1FD0" w:rsidRPr="00142679" w:rsidRDefault="000B1FD0">
            <w:pPr>
              <w:pStyle w:val="afff8"/>
            </w:pPr>
            <w:r>
              <w:t>JIS Q 15001</w:t>
            </w:r>
            <w:r>
              <w:rPr>
                <w:rFonts w:hint="eastAsia"/>
              </w:rPr>
              <w:t>:</w:t>
            </w:r>
            <w:r>
              <w:t>2023 準拠 ver1.0</w:t>
            </w:r>
          </w:p>
          <w:p w14:paraId="73927370" w14:textId="77777777" w:rsidR="000B1FD0" w:rsidRPr="006B7283" w:rsidRDefault="000B1FD0" w:rsidP="00892C01">
            <w:pPr>
              <w:pStyle w:val="afff6"/>
              <w:numPr>
                <w:ilvl w:val="0"/>
                <w:numId w:val="91"/>
              </w:numPr>
              <w:tabs>
                <w:tab w:val="clear" w:pos="1830"/>
              </w:tabs>
              <w:wordWrap w:val="0"/>
            </w:pPr>
            <w:r w:rsidRPr="006B7283">
              <w:t>個人情報保護</w:t>
            </w:r>
          </w:p>
        </w:tc>
      </w:tr>
      <w:tr w:rsidR="000B1FD0" w14:paraId="1F9FE4F9" w14:textId="77777777" w:rsidTr="00620B75">
        <w:tc>
          <w:tcPr>
            <w:tcW w:w="5228" w:type="dxa"/>
          </w:tcPr>
          <w:p w14:paraId="067ABEDC" w14:textId="77777777" w:rsidR="000B1FD0" w:rsidRDefault="000B1FD0">
            <w:pPr>
              <w:pStyle w:val="afff8"/>
            </w:pPr>
            <w:r w:rsidRPr="003B4AD6">
              <w:t>CIS Controls version 8.1</w:t>
            </w:r>
          </w:p>
          <w:p w14:paraId="2DF8A08A" w14:textId="3A9E14E4" w:rsidR="000B1FD0" w:rsidRPr="006B7283" w:rsidRDefault="000B1FD0" w:rsidP="00892C01">
            <w:pPr>
              <w:pStyle w:val="afff6"/>
              <w:numPr>
                <w:ilvl w:val="0"/>
                <w:numId w:val="91"/>
              </w:numPr>
              <w:tabs>
                <w:tab w:val="clear" w:pos="1830"/>
              </w:tabs>
              <w:wordWrap w:val="0"/>
            </w:pPr>
            <w:r w:rsidRPr="006B7283">
              <w:t>具体的な</w:t>
            </w:r>
            <w:bookmarkStart w:id="690" w:name="■サイバー攻撃11ー1ー1"/>
            <w:r w:rsidR="00BB1A60">
              <w:fldChar w:fldCharType="begin"/>
            </w:r>
            <w:r w:rsidR="00BB1A60">
              <w:instrText>HYPERLINK  \l "■サイバー攻撃"</w:instrText>
            </w:r>
            <w:r w:rsidR="00BB1A60">
              <w:fldChar w:fldCharType="separate"/>
            </w:r>
            <w:r w:rsidRPr="00BB1A60">
              <w:rPr>
                <w:rStyle w:val="a7"/>
              </w:rPr>
              <w:t>サイバー攻撃</w:t>
            </w:r>
            <w:bookmarkEnd w:id="690"/>
            <w:r w:rsidR="00BB1A60">
              <w:fldChar w:fldCharType="end"/>
            </w:r>
            <w:r w:rsidRPr="006B7283">
              <w:t>アプローチ</w:t>
            </w:r>
          </w:p>
        </w:tc>
        <w:tc>
          <w:tcPr>
            <w:tcW w:w="5228" w:type="dxa"/>
          </w:tcPr>
          <w:p w14:paraId="3633A4D3" w14:textId="77777777" w:rsidR="000B1FD0" w:rsidRDefault="000B1FD0">
            <w:pPr>
              <w:pStyle w:val="afff8"/>
            </w:pPr>
            <w:r w:rsidRPr="00006639">
              <w:t>ISA/IEC 62443</w:t>
            </w:r>
          </w:p>
          <w:p w14:paraId="7647128F" w14:textId="77777777" w:rsidR="000B1FD0" w:rsidRPr="006B7283" w:rsidRDefault="000B1FD0" w:rsidP="00892C01">
            <w:pPr>
              <w:pStyle w:val="afff6"/>
              <w:numPr>
                <w:ilvl w:val="0"/>
                <w:numId w:val="91"/>
              </w:numPr>
              <w:tabs>
                <w:tab w:val="clear" w:pos="1830"/>
              </w:tabs>
              <w:wordWrap w:val="0"/>
            </w:pPr>
            <w:r w:rsidRPr="006B7283">
              <w:t>産業オートメーションおよび制御システム</w:t>
            </w:r>
          </w:p>
        </w:tc>
      </w:tr>
    </w:tbl>
    <w:p w14:paraId="541FE305" w14:textId="77777777" w:rsidR="000B1FD0" w:rsidRDefault="000B1FD0" w:rsidP="00A37C62"/>
    <w:tbl>
      <w:tblPr>
        <w:tblStyle w:val="aa"/>
        <w:tblW w:w="0" w:type="auto"/>
        <w:tblLook w:val="04A0" w:firstRow="1" w:lastRow="0" w:firstColumn="1" w:lastColumn="0" w:noHBand="0" w:noVBand="1"/>
      </w:tblPr>
      <w:tblGrid>
        <w:gridCol w:w="10456"/>
      </w:tblGrid>
      <w:tr w:rsidR="000B1FD0" w14:paraId="6C46C258" w14:textId="77777777" w:rsidTr="00463F19">
        <w:tc>
          <w:tcPr>
            <w:tcW w:w="10456" w:type="dxa"/>
            <w:shd w:val="clear" w:color="auto" w:fill="215E99"/>
          </w:tcPr>
          <w:p w14:paraId="66552A5B" w14:textId="77777777" w:rsidR="000B1FD0" w:rsidRPr="00E02972" w:rsidRDefault="000B1FD0">
            <w:pPr>
              <w:pStyle w:val="aff0"/>
              <w:rPr>
                <w:szCs w:val="24"/>
              </w:rPr>
            </w:pPr>
            <w:r w:rsidRPr="00E02972">
              <w:rPr>
                <w:rFonts w:hint="eastAsia"/>
              </w:rPr>
              <w:t>フレームワーク使用上のポイント</w:t>
            </w:r>
          </w:p>
        </w:tc>
      </w:tr>
      <w:tr w:rsidR="000B1FD0" w14:paraId="5091446E" w14:textId="77777777" w:rsidTr="000D0DC8">
        <w:tc>
          <w:tcPr>
            <w:tcW w:w="10456" w:type="dxa"/>
          </w:tcPr>
          <w:p w14:paraId="719A8946" w14:textId="77777777" w:rsidR="000B1FD0" w:rsidRPr="00463F19" w:rsidRDefault="000B1FD0">
            <w:pPr>
              <w:pStyle w:val="afff6"/>
            </w:pPr>
            <w:r w:rsidRPr="00463F19">
              <w:rPr>
                <w:rFonts w:hint="eastAsia"/>
              </w:rPr>
              <w:t>上記のようにフレームワークは数多くの種類がありますが、まずは業種業態を問わず、セキュリティ対策の全体の枠組みと網羅的な対策項目を提示している</w:t>
            </w:r>
            <w:r w:rsidRPr="00463F19">
              <w:t>ISMSをベースとするとよいでしょう。そして必要に応じて、業種業態や重点領域ごとに特に注力すべき内容が詳細化されている各種フレームワークの内容で補完することが大切です。</w:t>
            </w:r>
          </w:p>
        </w:tc>
      </w:tr>
    </w:tbl>
    <w:p w14:paraId="6FFB0F7E" w14:textId="77777777" w:rsidR="000B1FD0" w:rsidRDefault="000B1FD0" w:rsidP="00A37C62"/>
    <w:p w14:paraId="365943A0" w14:textId="77777777" w:rsidR="009B0B24" w:rsidRDefault="009B0B24" w:rsidP="00A37C62"/>
    <w:p w14:paraId="0D8E4552" w14:textId="77777777" w:rsidR="000B1FD0" w:rsidRDefault="000B1FD0" w:rsidP="003E0313">
      <w:pPr>
        <w:pStyle w:val="4"/>
      </w:pPr>
      <w:bookmarkStart w:id="691" w:name="_Toc172273818"/>
      <w:bookmarkStart w:id="692" w:name="_Toc185338879"/>
      <w:bookmarkStart w:id="693" w:name="_Toc187824629"/>
      <w:bookmarkStart w:id="694" w:name="_Toc188348980"/>
      <w:r>
        <w:rPr>
          <w:rFonts w:hint="eastAsia"/>
        </w:rPr>
        <w:t>フレームワーク選択の重要性</w:t>
      </w:r>
      <w:bookmarkEnd w:id="691"/>
      <w:bookmarkEnd w:id="692"/>
      <w:bookmarkEnd w:id="693"/>
      <w:bookmarkEnd w:id="694"/>
    </w:p>
    <w:p w14:paraId="260607AC" w14:textId="77777777" w:rsidR="000B1FD0" w:rsidRDefault="000B1FD0" w:rsidP="00A37C62"/>
    <w:tbl>
      <w:tblPr>
        <w:tblStyle w:val="aa"/>
        <w:tblW w:w="0" w:type="auto"/>
        <w:tblLook w:val="04A0" w:firstRow="1" w:lastRow="0" w:firstColumn="1" w:lastColumn="0" w:noHBand="0" w:noVBand="1"/>
      </w:tblPr>
      <w:tblGrid>
        <w:gridCol w:w="10456"/>
      </w:tblGrid>
      <w:tr w:rsidR="000B1FD0" w14:paraId="1F411116" w14:textId="77777777" w:rsidTr="00C967FB">
        <w:tc>
          <w:tcPr>
            <w:tcW w:w="10456" w:type="dxa"/>
            <w:shd w:val="clear" w:color="auto" w:fill="215E99"/>
          </w:tcPr>
          <w:p w14:paraId="506123C1" w14:textId="77777777" w:rsidR="000B1FD0" w:rsidRDefault="000B1FD0">
            <w:pPr>
              <w:pStyle w:val="aff0"/>
            </w:pPr>
            <w:r>
              <w:t>ISMS（情報セキュリティマネジメントシステム）</w:t>
            </w:r>
          </w:p>
          <w:p w14:paraId="39A58DE3" w14:textId="77777777" w:rsidR="000B1FD0" w:rsidRPr="007C50D3" w:rsidRDefault="000B1FD0">
            <w:pPr>
              <w:pStyle w:val="aff0"/>
            </w:pPr>
            <w:r>
              <w:t>ISO/IEC27001:2022、ISO/IEC 27002:2022</w:t>
            </w:r>
          </w:p>
        </w:tc>
      </w:tr>
      <w:tr w:rsidR="000B1FD0" w14:paraId="0F72E3C1" w14:textId="77777777" w:rsidTr="00E77BDF">
        <w:tc>
          <w:tcPr>
            <w:tcW w:w="10456" w:type="dxa"/>
          </w:tcPr>
          <w:p w14:paraId="1E3947BF" w14:textId="77777777" w:rsidR="000B1FD0" w:rsidRPr="00185D10" w:rsidRDefault="000B1FD0" w:rsidP="00892C01">
            <w:pPr>
              <w:pStyle w:val="afff8"/>
              <w:numPr>
                <w:ilvl w:val="0"/>
                <w:numId w:val="91"/>
              </w:numPr>
              <w:tabs>
                <w:tab w:val="clear" w:pos="4820"/>
              </w:tabs>
            </w:pPr>
            <w:r w:rsidRPr="00185D10">
              <w:t>網羅的なセキュリティフレームワーク</w:t>
            </w:r>
          </w:p>
          <w:p w14:paraId="16821A32" w14:textId="77777777" w:rsidR="000B1FD0" w:rsidRDefault="000B1FD0">
            <w:pPr>
              <w:pStyle w:val="afff8"/>
            </w:pPr>
            <w:r w:rsidRPr="00645D0D">
              <w:rPr>
                <w:rFonts w:hint="eastAsia"/>
              </w:rPr>
              <w:t>発行元：ISO/IEC</w:t>
            </w:r>
          </w:p>
          <w:p w14:paraId="18339F4C" w14:textId="7B4DE264" w:rsidR="000B1FD0" w:rsidRPr="00E77BDF" w:rsidRDefault="000B1FD0">
            <w:pPr>
              <w:pStyle w:val="afff6"/>
            </w:pPr>
            <w:r w:rsidRPr="00185D10">
              <w:rPr>
                <w:rFonts w:hint="eastAsia"/>
              </w:rPr>
              <w:t>情報の</w:t>
            </w:r>
            <w:bookmarkStart w:id="695" w:name="■機密性11ー1ー2"/>
            <w:r w:rsidR="00FA532F">
              <w:fldChar w:fldCharType="begin"/>
            </w:r>
            <w:r w:rsidR="00FA532F">
              <w:rPr>
                <w:rFonts w:hint="eastAsia"/>
              </w:rPr>
              <w:instrText xml:space="preserve">HYPERLINK </w:instrText>
            </w:r>
            <w:r w:rsidR="00FA532F">
              <w:instrText xml:space="preserve"> \l "</w:instrText>
            </w:r>
            <w:r w:rsidR="00FA532F">
              <w:rPr>
                <w:rFonts w:hint="eastAsia"/>
              </w:rPr>
              <w:instrText>■機密性</w:instrText>
            </w:r>
            <w:r w:rsidR="00FA532F">
              <w:instrText>"</w:instrText>
            </w:r>
            <w:r w:rsidR="00FA532F">
              <w:fldChar w:fldCharType="separate"/>
            </w:r>
            <w:r w:rsidRPr="00FA532F">
              <w:rPr>
                <w:rStyle w:val="a7"/>
                <w:rFonts w:hint="eastAsia"/>
              </w:rPr>
              <w:t>機密性</w:t>
            </w:r>
            <w:bookmarkEnd w:id="695"/>
            <w:r w:rsidR="00FA532F">
              <w:fldChar w:fldCharType="end"/>
            </w:r>
            <w:r w:rsidRPr="00185D10">
              <w:rPr>
                <w:rFonts w:hint="eastAsia"/>
              </w:rPr>
              <w:t>、</w:t>
            </w:r>
            <w:bookmarkStart w:id="696" w:name="■完全性11ー1ー2"/>
            <w:r w:rsidR="00B40070">
              <w:fldChar w:fldCharType="begin"/>
            </w:r>
            <w:r w:rsidR="00B40070">
              <w:rPr>
                <w:rFonts w:hint="eastAsia"/>
              </w:rPr>
              <w:instrText xml:space="preserve">HYPERLINK </w:instrText>
            </w:r>
            <w:r w:rsidR="00B40070">
              <w:instrText xml:space="preserve"> \l "</w:instrText>
            </w:r>
            <w:r w:rsidR="00B40070">
              <w:rPr>
                <w:rFonts w:hint="eastAsia"/>
              </w:rPr>
              <w:instrText>■完全性</w:instrText>
            </w:r>
            <w:r w:rsidR="00B40070">
              <w:instrText>"</w:instrText>
            </w:r>
            <w:r w:rsidR="00B40070">
              <w:fldChar w:fldCharType="separate"/>
            </w:r>
            <w:r w:rsidRPr="00B40070">
              <w:rPr>
                <w:rStyle w:val="a7"/>
                <w:rFonts w:hint="eastAsia"/>
              </w:rPr>
              <w:t>完全性</w:t>
            </w:r>
            <w:bookmarkEnd w:id="696"/>
            <w:r w:rsidR="00B40070">
              <w:fldChar w:fldCharType="end"/>
            </w:r>
            <w:r w:rsidRPr="00185D10">
              <w:rPr>
                <w:rFonts w:hint="eastAsia"/>
              </w:rPr>
              <w:t>、</w:t>
            </w:r>
            <w:bookmarkStart w:id="697" w:name="■可用性11ー1－2"/>
            <w:r w:rsidR="00C5254A">
              <w:fldChar w:fldCharType="begin"/>
            </w:r>
            <w:r w:rsidR="00C5254A">
              <w:rPr>
                <w:rFonts w:hint="eastAsia"/>
              </w:rPr>
              <w:instrText xml:space="preserve">HYPERLINK </w:instrText>
            </w:r>
            <w:r w:rsidR="00C5254A">
              <w:instrText xml:space="preserve"> \l "</w:instrText>
            </w:r>
            <w:r w:rsidR="00C5254A">
              <w:rPr>
                <w:rFonts w:hint="eastAsia"/>
              </w:rPr>
              <w:instrText>■可用性</w:instrText>
            </w:r>
            <w:r w:rsidR="00C5254A">
              <w:instrText>"</w:instrText>
            </w:r>
            <w:r w:rsidR="00C5254A">
              <w:fldChar w:fldCharType="separate"/>
            </w:r>
            <w:r w:rsidRPr="00C5254A">
              <w:rPr>
                <w:rStyle w:val="a7"/>
                <w:rFonts w:hint="eastAsia"/>
              </w:rPr>
              <w:t>可用性</w:t>
            </w:r>
            <w:bookmarkEnd w:id="697"/>
            <w:r w:rsidR="00C5254A">
              <w:fldChar w:fldCharType="end"/>
            </w:r>
            <w:r w:rsidRPr="00185D10">
              <w:rPr>
                <w:rFonts w:hint="eastAsia"/>
              </w:rPr>
              <w:t>を保護するための体系的な仕組みであり、技術的対策</w:t>
            </w:r>
            <w:r>
              <w:rPr>
                <w:rFonts w:hint="eastAsia"/>
              </w:rPr>
              <w:t>に加えて</w:t>
            </w:r>
            <w:r w:rsidRPr="00185D10">
              <w:rPr>
                <w:rFonts w:hint="eastAsia"/>
              </w:rPr>
              <w:t>、従業員の教育や訓練、組織体制の整備などが含まれています。必ずしも、組織全体で適用する必要はなく、組織の必要に応じて、適用範囲を決定できるという特徴があります。</w:t>
            </w:r>
            <w:r>
              <w:rPr>
                <w:rStyle w:val="af2"/>
              </w:rPr>
              <w:footnoteReference w:id="11"/>
            </w:r>
          </w:p>
        </w:tc>
      </w:tr>
    </w:tbl>
    <w:p w14:paraId="45981EFB" w14:textId="77777777" w:rsidR="000B1FD0" w:rsidRDefault="000B1FD0" w:rsidP="00A37C62"/>
    <w:tbl>
      <w:tblPr>
        <w:tblStyle w:val="aa"/>
        <w:tblW w:w="0" w:type="auto"/>
        <w:tblLook w:val="04A0" w:firstRow="1" w:lastRow="0" w:firstColumn="1" w:lastColumn="0" w:noHBand="0" w:noVBand="1"/>
      </w:tblPr>
      <w:tblGrid>
        <w:gridCol w:w="5228"/>
        <w:gridCol w:w="5228"/>
      </w:tblGrid>
      <w:tr w:rsidR="000B1FD0" w14:paraId="27A3BB56" w14:textId="77777777">
        <w:tc>
          <w:tcPr>
            <w:tcW w:w="5228" w:type="dxa"/>
            <w:shd w:val="clear" w:color="auto" w:fill="215E99" w:themeFill="text2" w:themeFillTint="BF"/>
          </w:tcPr>
          <w:p w14:paraId="77E9620A" w14:textId="77777777" w:rsidR="000B1FD0" w:rsidRPr="00C967FB" w:rsidRDefault="000B1FD0">
            <w:pPr>
              <w:pStyle w:val="aff0"/>
            </w:pPr>
            <w:r w:rsidRPr="00F44EE7">
              <w:t>ISO/IEC 27017:2015</w:t>
            </w:r>
          </w:p>
        </w:tc>
        <w:tc>
          <w:tcPr>
            <w:tcW w:w="5228" w:type="dxa"/>
            <w:shd w:val="clear" w:color="auto" w:fill="215E99" w:themeFill="text2" w:themeFillTint="BF"/>
          </w:tcPr>
          <w:p w14:paraId="4F631830" w14:textId="77777777" w:rsidR="000B1FD0" w:rsidRPr="00C967FB" w:rsidRDefault="000B1FD0">
            <w:pPr>
              <w:pStyle w:val="aff0"/>
            </w:pPr>
            <w:r w:rsidRPr="00C967FB">
              <w:t>サイバーセキュリティフレームワーク</w:t>
            </w:r>
            <w:r>
              <w:rPr>
                <w:rFonts w:hint="eastAsia"/>
              </w:rPr>
              <w:t>（CSF）2.0</w:t>
            </w:r>
          </w:p>
        </w:tc>
      </w:tr>
      <w:tr w:rsidR="000B1FD0" w14:paraId="517BF007" w14:textId="77777777" w:rsidTr="00EE6BCA">
        <w:tc>
          <w:tcPr>
            <w:tcW w:w="5228" w:type="dxa"/>
          </w:tcPr>
          <w:p w14:paraId="4F569A2C" w14:textId="77777777" w:rsidR="000B1FD0" w:rsidRPr="00185D10" w:rsidRDefault="000B1FD0" w:rsidP="00892C01">
            <w:pPr>
              <w:pStyle w:val="afff8"/>
              <w:numPr>
                <w:ilvl w:val="0"/>
                <w:numId w:val="91"/>
              </w:numPr>
              <w:tabs>
                <w:tab w:val="clear" w:pos="4820"/>
              </w:tabs>
            </w:pPr>
            <w:r w:rsidRPr="00185D10">
              <w:t>クラウドサービス</w:t>
            </w:r>
          </w:p>
          <w:p w14:paraId="48657236" w14:textId="77777777" w:rsidR="000B1FD0" w:rsidRPr="00185D10" w:rsidRDefault="000B1FD0">
            <w:pPr>
              <w:pStyle w:val="afff8"/>
            </w:pPr>
            <w:r w:rsidRPr="005C1E74">
              <w:rPr>
                <w:rFonts w:hint="eastAsia"/>
              </w:rPr>
              <w:t>発行元：ISO/IEC</w:t>
            </w:r>
          </w:p>
          <w:p w14:paraId="76DB4E7E" w14:textId="77777777" w:rsidR="000B1FD0" w:rsidRPr="00185D10" w:rsidRDefault="000B1FD0">
            <w:pPr>
              <w:pStyle w:val="afff6"/>
            </w:pPr>
            <w:r w:rsidRPr="00185D10">
              <w:rPr>
                <w:rFonts w:hint="eastAsia"/>
              </w:rPr>
              <w:t>クラウドサービスに関する情報セキュリティ対策を実施するためのガイドライン規格で、</w:t>
            </w:r>
            <w:r w:rsidRPr="00185D10">
              <w:t>ISO/IEC27002をベースに作成されています。この規格は、クラウドサービスの提供者とクラウドサービスの利用者の両方を対象としています。クラウドサービスに関するリスクの低減や、クラウドサービスを適切に利用する組織体制を確立できます。</w:t>
            </w:r>
          </w:p>
          <w:p w14:paraId="565F1F8C" w14:textId="77777777" w:rsidR="000B1FD0" w:rsidRPr="00055946" w:rsidRDefault="000B1FD0">
            <w:pPr>
              <w:pStyle w:val="afff6"/>
            </w:pPr>
            <w:r w:rsidRPr="00055946">
              <w:rPr>
                <w:rFonts w:hint="eastAsia"/>
              </w:rPr>
              <w:t>また、情報セキュリティ全般に関するマネジメントシステム規格である</w:t>
            </w:r>
            <w:r w:rsidRPr="00055946">
              <w:t>ISO/IEC 27001の取組をISO/IEC 27017で強化すること</w:t>
            </w:r>
            <w:r>
              <w:rPr>
                <w:rFonts w:hint="eastAsia"/>
              </w:rPr>
              <w:t>によって</w:t>
            </w:r>
            <w:r w:rsidRPr="00055946">
              <w:t>、クラウドサービスにも対応した情報セキュリティ管理体制を構築することができます。</w:t>
            </w:r>
          </w:p>
        </w:tc>
        <w:tc>
          <w:tcPr>
            <w:tcW w:w="5228" w:type="dxa"/>
          </w:tcPr>
          <w:p w14:paraId="1A4A2DBB" w14:textId="77777777" w:rsidR="000B1FD0" w:rsidRPr="004147B0" w:rsidRDefault="000B1FD0" w:rsidP="00892C01">
            <w:pPr>
              <w:pStyle w:val="afff8"/>
              <w:numPr>
                <w:ilvl w:val="0"/>
                <w:numId w:val="91"/>
              </w:numPr>
              <w:tabs>
                <w:tab w:val="clear" w:pos="4820"/>
              </w:tabs>
            </w:pPr>
            <w:r w:rsidRPr="00D02B12">
              <w:rPr>
                <w:rFonts w:hint="eastAsia"/>
              </w:rPr>
              <w:t>幅広い組織向け</w:t>
            </w:r>
          </w:p>
          <w:p w14:paraId="2AC919AE" w14:textId="77777777" w:rsidR="000B1FD0" w:rsidRDefault="000B1FD0">
            <w:pPr>
              <w:pStyle w:val="afff8"/>
            </w:pPr>
            <w:r w:rsidRPr="004147B0">
              <w:rPr>
                <w:rFonts w:hint="eastAsia"/>
              </w:rPr>
              <w:t>発行元：NIST</w:t>
            </w:r>
          </w:p>
          <w:p w14:paraId="7FEAEB45" w14:textId="7FA38F5B" w:rsidR="000B1FD0" w:rsidRPr="004147B0" w:rsidRDefault="007E354B">
            <w:pPr>
              <w:pStyle w:val="afff6"/>
            </w:pPr>
            <w:hyperlink w:anchor="■NISTサイバーセキュリティフレームワーク（CSF）" w:history="1">
              <w:bookmarkStart w:id="698" w:name="■NISTサイバーセキュリティフレームワーク（CSF）11ー1ー1"/>
              <w:r w:rsidR="000B1FD0" w:rsidRPr="00C87DCF">
                <w:rPr>
                  <w:rStyle w:val="a7"/>
                  <w:rFonts w:hint="eastAsia"/>
                </w:rPr>
                <w:t>CSF</w:t>
              </w:r>
              <w:bookmarkEnd w:id="698"/>
            </w:hyperlink>
            <w:r w:rsidR="000B1FD0">
              <w:rPr>
                <w:rFonts w:hint="eastAsia"/>
              </w:rPr>
              <w:t>は、組織が</w:t>
            </w:r>
            <w:r w:rsidR="000B1FD0" w:rsidRPr="001E28A0">
              <w:rPr>
                <w:rFonts w:hint="eastAsia"/>
              </w:rPr>
              <w:t>サイバーセキュリティリスクを管理する</w:t>
            </w:r>
            <w:r w:rsidR="000B1FD0">
              <w:rPr>
                <w:rFonts w:hint="eastAsia"/>
              </w:rPr>
              <w:t>際</w:t>
            </w:r>
            <w:r w:rsidR="000B1FD0" w:rsidRPr="001E28A0">
              <w:rPr>
                <w:rFonts w:hint="eastAsia"/>
              </w:rPr>
              <w:t>の指針を提供</w:t>
            </w:r>
            <w:r w:rsidR="000B1FD0">
              <w:rPr>
                <w:rFonts w:hint="eastAsia"/>
              </w:rPr>
              <w:t>するものです</w:t>
            </w:r>
            <w:r w:rsidR="000B1FD0" w:rsidRPr="001E28A0">
              <w:rPr>
                <w:rFonts w:hint="eastAsia"/>
              </w:rPr>
              <w:t>。</w:t>
            </w:r>
            <w:r w:rsidR="000B1FD0">
              <w:rPr>
                <w:rFonts w:hint="eastAsia"/>
              </w:rPr>
              <w:t>CSFは、組織の規模や業界を問わず（産業界、学術界、政府および非営利組織を含む）組織におけるサイバーセキュリティリスクの管理と低減に役立つよう設計されています。</w:t>
            </w:r>
          </w:p>
          <w:p w14:paraId="7250A5B5" w14:textId="77777777" w:rsidR="000B1FD0" w:rsidRDefault="000B1FD0">
            <w:pPr>
              <w:pStyle w:val="afff6"/>
            </w:pPr>
            <w:r w:rsidRPr="004147B0">
              <w:t>CSFの下位概念に位置</w:t>
            </w:r>
            <w:r w:rsidRPr="004147B0">
              <w:rPr>
                <w:rFonts w:hint="eastAsia"/>
              </w:rPr>
              <w:t>づ</w:t>
            </w:r>
            <w:r w:rsidRPr="004147B0">
              <w:t>けられているのがSP800シリーズ（SP 800-53/SP 800-171/SP 800-161など）となり</w:t>
            </w:r>
            <w:r w:rsidRPr="004147B0">
              <w:rPr>
                <w:rFonts w:hint="eastAsia"/>
              </w:rPr>
              <w:t>ます。</w:t>
            </w:r>
          </w:p>
          <w:p w14:paraId="1AF20379" w14:textId="77777777" w:rsidR="000B1FD0" w:rsidRPr="004147B0" w:rsidRDefault="000B1FD0">
            <w:pPr>
              <w:pStyle w:val="afff6"/>
            </w:pPr>
            <w:r w:rsidRPr="004147B0">
              <w:rPr>
                <w:rFonts w:hint="eastAsia"/>
              </w:rPr>
              <w:t>CSF</w:t>
            </w:r>
            <w:r>
              <w:rPr>
                <w:rFonts w:hint="eastAsia"/>
              </w:rPr>
              <w:t>2.0</w:t>
            </w:r>
            <w:r w:rsidRPr="004147B0">
              <w:rPr>
                <w:rFonts w:hint="eastAsia"/>
              </w:rPr>
              <w:t>、</w:t>
            </w:r>
            <w:r w:rsidRPr="004147B0">
              <w:t>SP800シリーズの内容について</w:t>
            </w:r>
            <w:r w:rsidRPr="004147B0">
              <w:rPr>
                <w:rFonts w:hint="eastAsia"/>
              </w:rPr>
              <w:t>は</w:t>
            </w:r>
            <w:r w:rsidRPr="004147B0">
              <w:t>後述します。</w:t>
            </w:r>
          </w:p>
        </w:tc>
      </w:tr>
      <w:bookmarkStart w:id="699" w:name="■サイバー・フィジカル・セキュリティ対策フレームワーク（CPSF）11ー1ー2" w:colFirst="0" w:colLast="0"/>
      <w:tr w:rsidR="000B1FD0" w14:paraId="701B9B80" w14:textId="77777777">
        <w:tc>
          <w:tcPr>
            <w:tcW w:w="5228" w:type="dxa"/>
            <w:shd w:val="clear" w:color="auto" w:fill="215E99" w:themeFill="text2" w:themeFillTint="BF"/>
          </w:tcPr>
          <w:p w14:paraId="1AB429CB" w14:textId="6CB86779" w:rsidR="000B1FD0" w:rsidRPr="00EF5E0C" w:rsidRDefault="00EF5E0C">
            <w:pPr>
              <w:pStyle w:val="aff0"/>
            </w:pPr>
            <w:r w:rsidRPr="00EF5E0C">
              <w:fldChar w:fldCharType="begin"/>
            </w:r>
            <w:r w:rsidRPr="00EF5E0C">
              <w:rPr>
                <w:rFonts w:hint="eastAsia"/>
              </w:rPr>
              <w:instrText xml:space="preserve">HYPERLINK </w:instrText>
            </w:r>
            <w:r w:rsidRPr="00EF5E0C">
              <w:instrText xml:space="preserve"> \l "</w:instrText>
            </w:r>
            <w:r w:rsidRPr="00EF5E0C">
              <w:rPr>
                <w:rFonts w:hint="eastAsia"/>
              </w:rPr>
              <w:instrText>■サイバー・フィジカル・セキュリティ対策フレームワーク（</w:instrText>
            </w:r>
            <w:r w:rsidRPr="00EF5E0C">
              <w:instrText>CPSF）"</w:instrText>
            </w:r>
            <w:r w:rsidRPr="00EF5E0C">
              <w:fldChar w:fldCharType="separate"/>
            </w:r>
            <w:r w:rsidR="000B1FD0" w:rsidRPr="00EF5E0C">
              <w:rPr>
                <w:rStyle w:val="a7"/>
                <w:rFonts w:hint="eastAsia"/>
                <w:color w:val="FFFFFF" w:themeColor="background1"/>
                <w:u w:val="none"/>
              </w:rPr>
              <w:t>サイバー・フィジカル・セキュリティ対策フレームワーク（</w:t>
            </w:r>
            <w:r w:rsidR="000B1FD0" w:rsidRPr="00EF5E0C">
              <w:rPr>
                <w:rStyle w:val="a7"/>
                <w:color w:val="FFFFFF" w:themeColor="background1"/>
                <w:u w:val="none"/>
              </w:rPr>
              <w:t>CPSF）Ver.1.0</w:t>
            </w:r>
            <w:r w:rsidRPr="00EF5E0C">
              <w:fldChar w:fldCharType="end"/>
            </w:r>
          </w:p>
        </w:tc>
        <w:tc>
          <w:tcPr>
            <w:tcW w:w="5228" w:type="dxa"/>
            <w:shd w:val="clear" w:color="auto" w:fill="215E99" w:themeFill="text2" w:themeFillTint="BF"/>
          </w:tcPr>
          <w:p w14:paraId="0CB3FDC8" w14:textId="77777777" w:rsidR="000B1FD0" w:rsidRPr="00C967FB" w:rsidRDefault="000B1FD0">
            <w:pPr>
              <w:pStyle w:val="aff0"/>
            </w:pPr>
            <w:r w:rsidRPr="00E919B0">
              <w:rPr>
                <w:rFonts w:hint="eastAsia"/>
              </w:rPr>
              <w:t>サイバーセキュリティ経営ガイドライン</w:t>
            </w:r>
            <w:r w:rsidRPr="00E919B0">
              <w:t xml:space="preserve"> Ver3.0</w:t>
            </w:r>
          </w:p>
        </w:tc>
      </w:tr>
      <w:tr w:rsidR="000B1FD0" w14:paraId="4E37BEC4" w14:textId="77777777" w:rsidTr="00E77BDF">
        <w:tc>
          <w:tcPr>
            <w:tcW w:w="5228" w:type="dxa"/>
          </w:tcPr>
          <w:p w14:paraId="6E296007" w14:textId="77777777" w:rsidR="000B1FD0" w:rsidRPr="00EE6BCA" w:rsidRDefault="000B1FD0" w:rsidP="00892C01">
            <w:pPr>
              <w:pStyle w:val="afff8"/>
              <w:numPr>
                <w:ilvl w:val="0"/>
                <w:numId w:val="91"/>
              </w:numPr>
              <w:tabs>
                <w:tab w:val="clear" w:pos="4820"/>
              </w:tabs>
            </w:pPr>
            <w:bookmarkStart w:id="700" w:name="■Society5．011ー1ー2"/>
            <w:bookmarkEnd w:id="699"/>
            <w:r w:rsidRPr="00EE6BCA">
              <w:t>Society 5.0</w:t>
            </w:r>
            <w:bookmarkEnd w:id="700"/>
            <w:r w:rsidRPr="00EE6BCA">
              <w:t>における産業社会</w:t>
            </w:r>
          </w:p>
          <w:p w14:paraId="4455E75A" w14:textId="77777777" w:rsidR="000B1FD0" w:rsidRDefault="000B1FD0">
            <w:pPr>
              <w:pStyle w:val="afff8"/>
            </w:pPr>
            <w:r w:rsidRPr="005C1E74">
              <w:rPr>
                <w:rFonts w:hint="eastAsia"/>
              </w:rPr>
              <w:t>発行元：経済産業省</w:t>
            </w:r>
          </w:p>
          <w:bookmarkStart w:id="701" w:name="■ISMS11ー1－２"/>
          <w:p w14:paraId="2E993672" w14:textId="78232383" w:rsidR="000B1FD0" w:rsidRPr="00571885" w:rsidRDefault="00EE23A2">
            <w:pPr>
              <w:pStyle w:val="afff6"/>
              <w:rPr>
                <w:rStyle w:val="afff7"/>
              </w:rPr>
            </w:pPr>
            <w:r>
              <w:fldChar w:fldCharType="begin"/>
            </w:r>
            <w:r>
              <w:instrText>HYPERLINK  \l "■ISMS"</w:instrText>
            </w:r>
            <w:r>
              <w:fldChar w:fldCharType="separate"/>
            </w:r>
            <w:r w:rsidR="000B1FD0" w:rsidRPr="00EE23A2">
              <w:rPr>
                <w:rStyle w:val="a7"/>
              </w:rPr>
              <w:t>ISMS</w:t>
            </w:r>
            <w:bookmarkEnd w:id="701"/>
            <w:r>
              <w:fldChar w:fldCharType="end"/>
            </w:r>
            <w:r w:rsidR="000B1FD0" w:rsidRPr="00EE6BCA">
              <w:t>、CSFの概念を包含した</w:t>
            </w:r>
            <w:hyperlink w:anchor="■フレームワーク" w:history="1">
              <w:r w:rsidR="000B1FD0" w:rsidRPr="005751FC">
                <w:rPr>
                  <w:rStyle w:val="a7"/>
                </w:rPr>
                <w:t>フレームワーク</w:t>
              </w:r>
            </w:hyperlink>
            <w:r w:rsidR="000B1FD0" w:rsidRPr="00EE6BCA">
              <w:t>であり、サイバー空間におけるセキュリティ対策から、サイバー空間とフィジカル空間のそれぞれにおけるリスクを洗い出し、そのセキュリティ対策を整理しています。</w:t>
            </w:r>
            <w:hyperlink w:anchor="■Society5．0" w:history="1">
              <w:r w:rsidR="000B1FD0" w:rsidRPr="003A7AF3">
                <w:rPr>
                  <w:rStyle w:val="a7"/>
                </w:rPr>
                <w:t>Society5.0</w:t>
              </w:r>
            </w:hyperlink>
            <w:r w:rsidR="000B1FD0" w:rsidRPr="00EE6BCA">
              <w:t>を意識したセキュリティリスクとその対策方法につ</w:t>
            </w:r>
            <w:r w:rsidR="000B1FD0" w:rsidRPr="00571885">
              <w:rPr>
                <w:rStyle w:val="afff7"/>
              </w:rPr>
              <w:t>いて記述されている特徴があります。</w:t>
            </w:r>
          </w:p>
          <w:p w14:paraId="46CA8995" w14:textId="77777777" w:rsidR="000B1FD0" w:rsidRPr="00055946" w:rsidRDefault="000B1FD0">
            <w:pPr>
              <w:pStyle w:val="afff6"/>
            </w:pPr>
            <w:r w:rsidRPr="00055946">
              <w:rPr>
                <w:rFonts w:hint="eastAsia"/>
              </w:rPr>
              <w:t>リスク源を適切に捉えるために産業社会を</w:t>
            </w:r>
            <w:r w:rsidRPr="00055946">
              <w:t>3層構造と6つの構成要素で捉えており、産業界が自らのセキュリティ対策に活用できるよう、対策例がまとめられています。</w:t>
            </w:r>
          </w:p>
        </w:tc>
        <w:tc>
          <w:tcPr>
            <w:tcW w:w="5228" w:type="dxa"/>
          </w:tcPr>
          <w:p w14:paraId="630CEE9F" w14:textId="77777777" w:rsidR="000B1FD0" w:rsidRDefault="000B1FD0" w:rsidP="00892C01">
            <w:pPr>
              <w:pStyle w:val="afff8"/>
              <w:numPr>
                <w:ilvl w:val="0"/>
                <w:numId w:val="91"/>
              </w:numPr>
              <w:tabs>
                <w:tab w:val="clear" w:pos="4820"/>
              </w:tabs>
            </w:pPr>
            <w:r w:rsidRPr="00EE6BCA">
              <w:t>経営者を中心としたセキュリティ対策</w:t>
            </w:r>
          </w:p>
          <w:p w14:paraId="022B2D45" w14:textId="77777777" w:rsidR="000B1FD0" w:rsidRDefault="000B1FD0">
            <w:pPr>
              <w:pStyle w:val="afff8"/>
              <w:rPr>
                <w:lang w:eastAsia="zh-TW"/>
              </w:rPr>
            </w:pPr>
            <w:r w:rsidRPr="005C1E74">
              <w:rPr>
                <w:rFonts w:hint="eastAsia"/>
                <w:lang w:eastAsia="zh-TW"/>
              </w:rPr>
              <w:t>発行元：経済産業省/</w:t>
            </w:r>
            <w:r w:rsidRPr="002B661C">
              <w:rPr>
                <w:rFonts w:hint="eastAsia"/>
                <w:lang w:eastAsia="zh-TW"/>
              </w:rPr>
              <w:t>独立行政法人情報処理推進機構（</w:t>
            </w:r>
            <w:r w:rsidRPr="002B661C">
              <w:rPr>
                <w:lang w:eastAsia="zh-TW"/>
              </w:rPr>
              <w:t>IPA）</w:t>
            </w:r>
          </w:p>
          <w:p w14:paraId="4D746BEF" w14:textId="44CD3D14" w:rsidR="000B1FD0" w:rsidRPr="00EE6BCA" w:rsidRDefault="000B1FD0">
            <w:pPr>
              <w:pStyle w:val="afff6"/>
            </w:pPr>
            <w:bookmarkStart w:id="702" w:name="■サイバー攻撃11ー1ー2"/>
            <w:r w:rsidRPr="00EE6BCA">
              <w:t>サイバー攻撃</w:t>
            </w:r>
            <w:bookmarkEnd w:id="702"/>
            <w:r w:rsidRPr="00EE6BCA">
              <w:t>の多様化・巧妙化に伴い、</w:t>
            </w:r>
            <w:hyperlink w:anchor="■サイバー攻撃" w:history="1">
              <w:r w:rsidRPr="00BB1A60">
                <w:rPr>
                  <w:rStyle w:val="a7"/>
                </w:rPr>
                <w:t>サイバー攻撃</w:t>
              </w:r>
            </w:hyperlink>
            <w:r w:rsidRPr="00EE6BCA">
              <w:t>から企業を守るために必要なことをまとめたガイドラインです。ISMSの</w:t>
            </w:r>
            <w:bookmarkStart w:id="703" w:name="■フレームワーク11－1－2"/>
            <w:r w:rsidR="00333488">
              <w:fldChar w:fldCharType="begin"/>
            </w:r>
            <w:r w:rsidR="00333488">
              <w:instrText>HYPERLINK  \l "■フレームワーク"</w:instrText>
            </w:r>
            <w:r w:rsidR="00333488">
              <w:fldChar w:fldCharType="separate"/>
            </w:r>
            <w:r w:rsidRPr="00333488">
              <w:rPr>
                <w:rStyle w:val="a7"/>
              </w:rPr>
              <w:t>フレームワーク</w:t>
            </w:r>
            <w:bookmarkEnd w:id="703"/>
            <w:r w:rsidR="00333488">
              <w:fldChar w:fldCharType="end"/>
            </w:r>
            <w:r w:rsidRPr="00EE6BCA">
              <w:t>がベースとなっており、サイバー攻撃から企業を守る観点で、経営者が認識する必要のある3原則と、経営者が情報セキュリティ対策を実施する上での責任者となる担当幹部（CISOなど）に指示すべき重要10項目をまとめているという特徴があります。</w:t>
            </w:r>
            <w:r>
              <w:rPr>
                <w:rStyle w:val="af2"/>
                <w:szCs w:val="21"/>
              </w:rPr>
              <w:footnoteReference w:id="12"/>
            </w:r>
          </w:p>
          <w:p w14:paraId="065D8EB1" w14:textId="77777777" w:rsidR="000B1FD0" w:rsidRPr="00055946" w:rsidRDefault="000B1FD0">
            <w:pPr>
              <w:pStyle w:val="afff6"/>
            </w:pPr>
            <w:r w:rsidRPr="00055946">
              <w:rPr>
                <w:rFonts w:hint="eastAsia"/>
              </w:rPr>
              <w:t>サイバー攻撃から企業を守る観点で、“サイバーセキュリティは経営問題”と定義し、経営者を中心とした組織的な対策の見直し・強化を求めています。</w:t>
            </w:r>
          </w:p>
        </w:tc>
      </w:tr>
      <w:tr w:rsidR="000B1FD0" w:rsidRPr="002229E9" w14:paraId="143F0867" w14:textId="77777777">
        <w:tc>
          <w:tcPr>
            <w:tcW w:w="5228" w:type="dxa"/>
            <w:shd w:val="clear" w:color="auto" w:fill="215E99" w:themeFill="text2" w:themeFillTint="BF"/>
          </w:tcPr>
          <w:p w14:paraId="4B9E5452" w14:textId="77777777" w:rsidR="000B1FD0" w:rsidRPr="007C6A7B" w:rsidRDefault="000B1FD0">
            <w:pPr>
              <w:pStyle w:val="aff0"/>
            </w:pPr>
            <w:r w:rsidRPr="00F44EE7">
              <w:t>PCI DSS（国際的なクレジット産業向けのデータセキュリティ基準）v4.0.1</w:t>
            </w:r>
          </w:p>
        </w:tc>
        <w:tc>
          <w:tcPr>
            <w:tcW w:w="5228" w:type="dxa"/>
            <w:shd w:val="clear" w:color="auto" w:fill="215E99" w:themeFill="text2" w:themeFillTint="BF"/>
          </w:tcPr>
          <w:p w14:paraId="1415B5F1" w14:textId="77777777" w:rsidR="000B1FD0" w:rsidRPr="00C5273F" w:rsidRDefault="000B1FD0">
            <w:pPr>
              <w:pStyle w:val="aff0"/>
            </w:pPr>
            <w:r w:rsidRPr="00C5273F">
              <w:rPr>
                <w:rFonts w:hint="eastAsia"/>
              </w:rPr>
              <w:t>個人情報保護マネジメントシステム（</w:t>
            </w:r>
            <w:r w:rsidRPr="00C5273F">
              <w:t>PMS）</w:t>
            </w:r>
          </w:p>
          <w:p w14:paraId="1FF1A476" w14:textId="77777777" w:rsidR="000B1FD0" w:rsidRPr="007C6A7B" w:rsidRDefault="000B1FD0">
            <w:pPr>
              <w:pStyle w:val="aff0"/>
            </w:pPr>
            <w:r w:rsidRPr="00C5273F">
              <w:t>JIS Q 15001:2023 準拠 ver1.0</w:t>
            </w:r>
          </w:p>
        </w:tc>
      </w:tr>
      <w:tr w:rsidR="000B1FD0" w14:paraId="2820AC6C" w14:textId="77777777" w:rsidTr="001E2D8D">
        <w:tc>
          <w:tcPr>
            <w:tcW w:w="5228" w:type="dxa"/>
          </w:tcPr>
          <w:p w14:paraId="51322079" w14:textId="77777777" w:rsidR="000B1FD0" w:rsidRDefault="000B1FD0" w:rsidP="00892C01">
            <w:pPr>
              <w:pStyle w:val="afff8"/>
              <w:numPr>
                <w:ilvl w:val="0"/>
                <w:numId w:val="91"/>
              </w:numPr>
              <w:tabs>
                <w:tab w:val="clear" w:pos="4820"/>
              </w:tabs>
            </w:pPr>
            <w:r w:rsidRPr="00B946CC">
              <w:t>クレジットカード産業</w:t>
            </w:r>
          </w:p>
          <w:p w14:paraId="0B149F9F" w14:textId="77777777" w:rsidR="000B1FD0" w:rsidRDefault="000B1FD0">
            <w:pPr>
              <w:pStyle w:val="afff8"/>
            </w:pPr>
            <w:r w:rsidRPr="005C1E74">
              <w:rPr>
                <w:rFonts w:hint="eastAsia"/>
              </w:rPr>
              <w:t>発行元：PCI SSC</w:t>
            </w:r>
          </w:p>
          <w:p w14:paraId="313C4C30" w14:textId="3CA3B2FA" w:rsidR="000B1FD0" w:rsidRPr="00B946CC" w:rsidRDefault="000B1FD0">
            <w:pPr>
              <w:pStyle w:val="afff6"/>
            </w:pPr>
            <w:r w:rsidRPr="00B946CC">
              <w:rPr>
                <w:rFonts w:hint="eastAsia"/>
              </w:rPr>
              <w:t>クレジットカード情報を取扱う</w:t>
            </w:r>
            <w:r>
              <w:rPr>
                <w:rFonts w:hint="eastAsia"/>
              </w:rPr>
              <w:t>すべ</w:t>
            </w:r>
            <w:r w:rsidRPr="00B946CC">
              <w:rPr>
                <w:rFonts w:hint="eastAsia"/>
              </w:rPr>
              <w:t>ての事業者に対して国際カードブランド</w:t>
            </w:r>
            <w:r w:rsidRPr="00B946CC">
              <w:t>5社が共同で策定した、クレジットカードの取扱いにおけるセキュリティの国際基準です（Payment Card Industry Data Security Standardの略）。</w:t>
            </w:r>
            <w:r>
              <w:rPr>
                <w:rStyle w:val="af2"/>
              </w:rPr>
              <w:footnoteReference w:id="13"/>
            </w:r>
          </w:p>
          <w:p w14:paraId="71439478" w14:textId="77777777" w:rsidR="000B1FD0" w:rsidRDefault="000B1FD0">
            <w:pPr>
              <w:pStyle w:val="afff6"/>
            </w:pPr>
            <w:r w:rsidRPr="00B946CC">
              <w:rPr>
                <w:rFonts w:hint="eastAsia"/>
              </w:rPr>
              <w:t>カード会員情報を適切に管理するため、ネットワークアーキテクチャ、ソフトウェアデザイン、セキュリティマネジメント、ポリシー、プロシジャなどに関する基準が</w:t>
            </w:r>
            <w:r w:rsidRPr="00B946CC">
              <w:t>12の要件として規定されています。</w:t>
            </w:r>
          </w:p>
        </w:tc>
        <w:tc>
          <w:tcPr>
            <w:tcW w:w="5228" w:type="dxa"/>
          </w:tcPr>
          <w:p w14:paraId="48A3A0ED" w14:textId="77777777" w:rsidR="000B1FD0" w:rsidRPr="00B946CC" w:rsidRDefault="000B1FD0" w:rsidP="00892C01">
            <w:pPr>
              <w:pStyle w:val="afff8"/>
              <w:numPr>
                <w:ilvl w:val="0"/>
                <w:numId w:val="91"/>
              </w:numPr>
              <w:tabs>
                <w:tab w:val="clear" w:pos="4820"/>
              </w:tabs>
              <w:rPr>
                <w:lang w:eastAsia="zh-TW"/>
              </w:rPr>
            </w:pPr>
            <w:r w:rsidRPr="00B946CC">
              <w:rPr>
                <w:lang w:eastAsia="zh-TW"/>
              </w:rPr>
              <w:t>個人情報保護</w:t>
            </w:r>
          </w:p>
          <w:p w14:paraId="48617C23" w14:textId="77777777" w:rsidR="000B1FD0" w:rsidRDefault="000B1FD0">
            <w:pPr>
              <w:pStyle w:val="afff8"/>
              <w:rPr>
                <w:lang w:eastAsia="zh-TW"/>
              </w:rPr>
            </w:pPr>
            <w:r w:rsidRPr="005C1E74">
              <w:rPr>
                <w:rFonts w:hint="eastAsia"/>
                <w:lang w:eastAsia="zh-TW"/>
              </w:rPr>
              <w:t>発行元：JIPDEC</w:t>
            </w:r>
          </w:p>
          <w:p w14:paraId="5EE434F6" w14:textId="77777777" w:rsidR="000B1FD0" w:rsidRPr="00B946CC" w:rsidRDefault="000B1FD0">
            <w:pPr>
              <w:pStyle w:val="afff6"/>
            </w:pPr>
            <w:r w:rsidRPr="00B946CC">
              <w:rPr>
                <w:rFonts w:hint="eastAsia"/>
              </w:rPr>
              <w:t>組織が業務上取扱う個人情報を安全で適切に管理するための仕組みです。</w:t>
            </w:r>
            <w:r w:rsidRPr="00B946CC">
              <w:t>JIS Q 15001によって要求事項が定められています。この規格は、事業者が個人情報を適切に取扱う方法を規定したもので、プライバシーの保護を直接の目的とはしていません。しかし、意図しない個人情報の取扱いが抑制されること</w:t>
            </w:r>
            <w:r>
              <w:rPr>
                <w:rFonts w:hint="eastAsia"/>
              </w:rPr>
              <w:t>により</w:t>
            </w:r>
            <w:r w:rsidRPr="00B946CC">
              <w:t>、結果的にプライバシーも保護されます。</w:t>
            </w:r>
            <w:r>
              <w:rPr>
                <w:rStyle w:val="af2"/>
              </w:rPr>
              <w:footnoteReference w:id="14"/>
            </w:r>
          </w:p>
          <w:p w14:paraId="73D0B0EF" w14:textId="77777777" w:rsidR="000B1FD0" w:rsidRDefault="000B1FD0">
            <w:pPr>
              <w:pStyle w:val="afff6"/>
            </w:pPr>
            <w:r>
              <w:rPr>
                <w:rFonts w:hint="eastAsia"/>
              </w:rPr>
              <w:t>個人情報保護マネジメントシステム（</w:t>
            </w:r>
            <w:r w:rsidRPr="00B946CC">
              <w:t>PMS</w:t>
            </w:r>
            <w:r>
              <w:rPr>
                <w:rFonts w:hint="eastAsia"/>
              </w:rPr>
              <w:t>）</w:t>
            </w:r>
            <w:r w:rsidRPr="00B946CC">
              <w:t>の基本的な仕組みは、個人情報保護方針を定め、この方針に基づき「PDCAサイクル」を実行すること</w:t>
            </w:r>
            <w:r>
              <w:rPr>
                <w:rFonts w:hint="eastAsia"/>
              </w:rPr>
              <w:t>に</w:t>
            </w:r>
            <w:r w:rsidRPr="00B946CC">
              <w:t>なります。</w:t>
            </w:r>
          </w:p>
        </w:tc>
      </w:tr>
      <w:tr w:rsidR="000B1FD0" w14:paraId="176950FB" w14:textId="77777777">
        <w:tc>
          <w:tcPr>
            <w:tcW w:w="5228" w:type="dxa"/>
            <w:shd w:val="clear" w:color="auto" w:fill="215E99" w:themeFill="text2" w:themeFillTint="BF"/>
          </w:tcPr>
          <w:p w14:paraId="08837EC8" w14:textId="77777777" w:rsidR="000B1FD0" w:rsidRPr="007C6A7B" w:rsidRDefault="000B1FD0">
            <w:pPr>
              <w:pStyle w:val="aff0"/>
            </w:pPr>
            <w:r w:rsidRPr="00C5273F">
              <w:t>CIS Controls version 8.1</w:t>
            </w:r>
          </w:p>
        </w:tc>
        <w:tc>
          <w:tcPr>
            <w:tcW w:w="5228" w:type="dxa"/>
            <w:shd w:val="clear" w:color="auto" w:fill="215E99" w:themeFill="text2" w:themeFillTint="BF"/>
          </w:tcPr>
          <w:p w14:paraId="37A38670" w14:textId="77777777" w:rsidR="000B1FD0" w:rsidRPr="007C6A7B" w:rsidRDefault="000B1FD0">
            <w:pPr>
              <w:pStyle w:val="aff0"/>
              <w:rPr>
                <w:szCs w:val="24"/>
              </w:rPr>
            </w:pPr>
            <w:r w:rsidRPr="00B946CC">
              <w:t>ISA/IEC</w:t>
            </w:r>
            <w:r>
              <w:rPr>
                <w:rFonts w:hint="eastAsia"/>
              </w:rPr>
              <w:t xml:space="preserve"> </w:t>
            </w:r>
            <w:r w:rsidRPr="00B946CC">
              <w:t>62443</w:t>
            </w:r>
          </w:p>
        </w:tc>
      </w:tr>
      <w:tr w:rsidR="000B1FD0" w14:paraId="6D54B41C" w14:textId="77777777" w:rsidTr="001E2D8D">
        <w:tc>
          <w:tcPr>
            <w:tcW w:w="5228" w:type="dxa"/>
          </w:tcPr>
          <w:p w14:paraId="3E545BF0" w14:textId="77777777" w:rsidR="000B1FD0" w:rsidRPr="00B946CC" w:rsidRDefault="000B1FD0" w:rsidP="00892C01">
            <w:pPr>
              <w:pStyle w:val="afff8"/>
              <w:numPr>
                <w:ilvl w:val="0"/>
                <w:numId w:val="91"/>
              </w:numPr>
              <w:tabs>
                <w:tab w:val="clear" w:pos="4820"/>
              </w:tabs>
            </w:pPr>
            <w:r w:rsidRPr="00B946CC">
              <w:t>具体的なサイバー攻撃アプローチ</w:t>
            </w:r>
          </w:p>
          <w:p w14:paraId="4557ED37" w14:textId="77777777" w:rsidR="000B1FD0" w:rsidRPr="00B946CC" w:rsidRDefault="000B1FD0">
            <w:pPr>
              <w:pStyle w:val="afff8"/>
            </w:pPr>
            <w:r w:rsidRPr="005C1E74">
              <w:rPr>
                <w:rFonts w:hint="eastAsia"/>
              </w:rPr>
              <w:t>発行元：CIS</w:t>
            </w:r>
          </w:p>
          <w:p w14:paraId="6E6B5CB7" w14:textId="77777777" w:rsidR="00F716A7" w:rsidRDefault="000B1FD0">
            <w:pPr>
              <w:pStyle w:val="afff6"/>
            </w:pPr>
            <w:r w:rsidRPr="00B946CC">
              <w:rPr>
                <w:rFonts w:hint="eastAsia"/>
              </w:rPr>
              <w:t>サイバー攻撃の現状と傾向を踏まえて、組織が実施すべきサイバーセキュリティ対策とその優先順位を決めるためのフレームワークで、あらゆる企業が</w:t>
            </w:r>
            <w:r>
              <w:rPr>
                <w:rFonts w:hint="eastAsia"/>
              </w:rPr>
              <w:t>取る</w:t>
            </w:r>
            <w:r w:rsidRPr="00B946CC">
              <w:rPr>
                <w:rFonts w:hint="eastAsia"/>
              </w:rPr>
              <w:t>べき最も基本的で重要な対応に重点を置いています。ネットワークの詳細設定や、ログの管理など、具体的で技術的な対策が中心となっている特徴があります。</w:t>
            </w:r>
          </w:p>
          <w:p w14:paraId="40DA6A20" w14:textId="709DBD12" w:rsidR="000B1FD0" w:rsidRDefault="000B1FD0" w:rsidP="00F716A7">
            <w:r w:rsidRPr="00B946CC">
              <w:rPr>
                <w:rFonts w:hint="eastAsia"/>
              </w:rPr>
              <w:t>多岐にわたる対策の中から、自社（組織）が実施すべき対策と、その優先順位を導くためのアプローチを提示したフレームワークとなります。</w:t>
            </w:r>
          </w:p>
        </w:tc>
        <w:tc>
          <w:tcPr>
            <w:tcW w:w="5228" w:type="dxa"/>
          </w:tcPr>
          <w:p w14:paraId="1626376D" w14:textId="77777777" w:rsidR="000B1FD0" w:rsidRDefault="000B1FD0" w:rsidP="00892C01">
            <w:pPr>
              <w:pStyle w:val="afff8"/>
              <w:numPr>
                <w:ilvl w:val="0"/>
                <w:numId w:val="91"/>
              </w:numPr>
              <w:tabs>
                <w:tab w:val="clear" w:pos="4820"/>
              </w:tabs>
            </w:pPr>
            <w:r w:rsidRPr="000D2219">
              <w:t>産業オートメーションおよび制御システム</w:t>
            </w:r>
          </w:p>
          <w:p w14:paraId="5329165B" w14:textId="77777777" w:rsidR="000B1FD0" w:rsidRDefault="000B1FD0">
            <w:pPr>
              <w:pStyle w:val="afff8"/>
            </w:pPr>
            <w:r w:rsidRPr="005C1E74">
              <w:rPr>
                <w:rFonts w:hint="eastAsia"/>
              </w:rPr>
              <w:t>発行元：ISA/IEC</w:t>
            </w:r>
          </w:p>
          <w:p w14:paraId="6A4B7F04" w14:textId="77777777" w:rsidR="000B1FD0" w:rsidRDefault="000B1FD0">
            <w:pPr>
              <w:pStyle w:val="afff6"/>
            </w:pPr>
            <w:r w:rsidRPr="00B946CC">
              <w:t>産業</w:t>
            </w:r>
            <w:r w:rsidRPr="00571885">
              <w:rPr>
                <w:rStyle w:val="afff7"/>
              </w:rPr>
              <w:t>用自動制御システム（Industrial Automation and Control Systems）に対するセキュリティ対策とプロセス要件を定めた一連の国際標準規格です。ISO/IEC 27001などではカバーしきれない、工場やプラントにおける制御システムのセキュリティを網羅的に対象としています。また、セキュリティ確保の対象は、ソフトウェア・ハードウェアを含む制御関連のデータ処理基盤であるシステム</w:t>
            </w:r>
            <w:r>
              <w:rPr>
                <w:rStyle w:val="afff7"/>
                <w:rFonts w:hint="eastAsia"/>
              </w:rPr>
              <w:t>に加えて</w:t>
            </w:r>
            <w:r w:rsidRPr="00571885">
              <w:rPr>
                <w:rStyle w:val="afff7"/>
              </w:rPr>
              <w:t>、シ</w:t>
            </w:r>
            <w:r w:rsidRPr="00B946CC">
              <w:t>ステムの運用に関わる「人」と「業務」も対象</w:t>
            </w:r>
            <w:r w:rsidRPr="00B946CC">
              <w:rPr>
                <w:rFonts w:hint="eastAsia"/>
              </w:rPr>
              <w:t>となっている特徴があります。</w:t>
            </w:r>
          </w:p>
        </w:tc>
      </w:tr>
    </w:tbl>
    <w:p w14:paraId="658E9972" w14:textId="77777777" w:rsidR="000B1FD0" w:rsidRPr="00F3475E" w:rsidRDefault="000B1FD0" w:rsidP="002A6987">
      <w:pPr>
        <w:pStyle w:val="3"/>
      </w:pPr>
      <w:bookmarkStart w:id="704" w:name="_Toc172273819"/>
      <w:bookmarkStart w:id="705" w:name="_Toc185338880"/>
      <w:bookmarkStart w:id="706" w:name="_Toc187824630"/>
      <w:bookmarkStart w:id="707" w:name="_Toc188348981"/>
      <w:r w:rsidRPr="00F3475E">
        <w:rPr>
          <w:rFonts w:hint="eastAsia"/>
        </w:rPr>
        <w:t>情報セキュリティマネジメントシステム（</w:t>
      </w:r>
      <w:r w:rsidRPr="00F3475E">
        <w:t>ISMS）</w:t>
      </w:r>
      <w:r>
        <w:rPr>
          <w:rFonts w:hint="eastAsia"/>
        </w:rPr>
        <w:t>［</w:t>
      </w:r>
      <w:r w:rsidRPr="00F3475E">
        <w:t>ISO/IEC27001:2022, 27002:2022</w:t>
      </w:r>
      <w:r>
        <w:rPr>
          <w:rFonts w:hint="eastAsia"/>
        </w:rPr>
        <w:t>］</w:t>
      </w:r>
      <w:bookmarkEnd w:id="704"/>
      <w:bookmarkEnd w:id="705"/>
      <w:bookmarkEnd w:id="706"/>
      <w:bookmarkEnd w:id="707"/>
    </w:p>
    <w:bookmarkStart w:id="708" w:name="■ISMS11ー２"/>
    <w:p w14:paraId="2AA18D3F" w14:textId="24B16D1C" w:rsidR="000B1FD0" w:rsidRDefault="00EE23A2" w:rsidP="00A37C62">
      <w:r>
        <w:fldChar w:fldCharType="begin"/>
      </w:r>
      <w:r>
        <w:instrText>HYPERLINK  \l "■ISMS"</w:instrText>
      </w:r>
      <w:r>
        <w:fldChar w:fldCharType="separate"/>
      </w:r>
      <w:r w:rsidR="000B1FD0" w:rsidRPr="00EE23A2">
        <w:rPr>
          <w:rStyle w:val="a7"/>
        </w:rPr>
        <w:t>ISMS</w:t>
      </w:r>
      <w:bookmarkEnd w:id="708"/>
      <w:r>
        <w:fldChar w:fldCharType="end"/>
      </w:r>
      <w:r w:rsidR="000B1FD0" w:rsidRPr="001517C8">
        <w:t>とは、情報セキュリティマネジメントシステム（Information Security Management System）の略称で、組織の情報セキュリティリスクを適切に管理するための仕組みのことです。ISMSに関する国際規格が</w:t>
      </w:r>
      <w:hyperlink w:anchor="■フレームワーク" w:history="1">
        <w:r w:rsidR="000B1FD0" w:rsidRPr="003F6CB4">
          <w:rPr>
            <w:rStyle w:val="a7"/>
          </w:rPr>
          <w:t>フレームワーク</w:t>
        </w:r>
        <w:bookmarkStart w:id="709" w:name="■フレームワーク11－2"/>
        <w:bookmarkEnd w:id="709"/>
      </w:hyperlink>
      <w:r w:rsidR="000B1FD0" w:rsidRPr="001517C8">
        <w:t>として存在していることから、ISMSはセキュリティフレームワークの中でも代表的なものとなっています。ISMSが達成すべきことは、リスクマネジメントプロセスを適用することによって情報の</w:t>
      </w:r>
      <w:bookmarkStart w:id="710" w:name="■機密性11ー2"/>
      <w:r w:rsidR="00FA532F">
        <w:fldChar w:fldCharType="begin"/>
      </w:r>
      <w:r w:rsidR="00FA532F">
        <w:instrText>HYPERLINK  \l "■機密性"</w:instrText>
      </w:r>
      <w:r w:rsidR="00FA532F">
        <w:fldChar w:fldCharType="separate"/>
      </w:r>
      <w:r w:rsidR="000B1FD0" w:rsidRPr="00FA532F">
        <w:rPr>
          <w:rStyle w:val="a7"/>
        </w:rPr>
        <w:t>機密性</w:t>
      </w:r>
      <w:bookmarkEnd w:id="710"/>
      <w:r w:rsidR="00FA532F">
        <w:fldChar w:fldCharType="end"/>
      </w:r>
      <w:r w:rsidR="000B1FD0" w:rsidRPr="001517C8">
        <w:t>、</w:t>
      </w:r>
      <w:bookmarkStart w:id="711" w:name="■完全性11ー2"/>
      <w:r w:rsidR="00B40070">
        <w:fldChar w:fldCharType="begin"/>
      </w:r>
      <w:r w:rsidR="00B40070">
        <w:instrText>HYPERLINK  \l "■完全性"</w:instrText>
      </w:r>
      <w:r w:rsidR="00B40070">
        <w:fldChar w:fldCharType="separate"/>
      </w:r>
      <w:r w:rsidR="000B1FD0" w:rsidRPr="00B40070">
        <w:rPr>
          <w:rStyle w:val="a7"/>
        </w:rPr>
        <w:t>完全性</w:t>
      </w:r>
      <w:bookmarkEnd w:id="711"/>
      <w:r w:rsidR="00B40070">
        <w:fldChar w:fldCharType="end"/>
      </w:r>
      <w:r w:rsidR="000B1FD0" w:rsidRPr="001517C8">
        <w:t>および</w:t>
      </w:r>
      <w:bookmarkStart w:id="712" w:name="■可用性11ー2"/>
      <w:r w:rsidR="00E35D34">
        <w:fldChar w:fldCharType="begin"/>
      </w:r>
      <w:r w:rsidR="00E35D34">
        <w:instrText>HYPERLINK  \l "■可用性"</w:instrText>
      </w:r>
      <w:r w:rsidR="00E35D34">
        <w:fldChar w:fldCharType="separate"/>
      </w:r>
      <w:r w:rsidR="000B1FD0" w:rsidRPr="00E35D34">
        <w:rPr>
          <w:rStyle w:val="a7"/>
        </w:rPr>
        <w:t>可用性</w:t>
      </w:r>
      <w:bookmarkEnd w:id="712"/>
      <w:r w:rsidR="00E35D34">
        <w:fldChar w:fldCharType="end"/>
      </w:r>
      <w:r w:rsidR="000B1FD0" w:rsidRPr="001517C8">
        <w:t>をバランス</w:t>
      </w:r>
      <w:r w:rsidR="000B1FD0">
        <w:rPr>
          <w:rFonts w:hint="eastAsia"/>
        </w:rPr>
        <w:t>よ</w:t>
      </w:r>
      <w:r w:rsidR="000B1FD0" w:rsidRPr="001517C8">
        <w:t>く維持・改善し、リスクを適切に管理してい</w:t>
      </w:r>
      <w:r w:rsidR="000B1FD0" w:rsidRPr="001517C8">
        <w:rPr>
          <w:rFonts w:hint="eastAsia"/>
        </w:rPr>
        <w:t>るという信頼を利害関係者に与えることにあります。</w:t>
      </w:r>
      <w:r w:rsidR="000B1FD0">
        <w:rPr>
          <w:rStyle w:val="af2"/>
        </w:rPr>
        <w:footnoteReference w:id="15"/>
      </w:r>
      <w:r w:rsidR="000B1FD0" w:rsidRPr="001517C8">
        <w:t>また、ISMSには技術的対策</w:t>
      </w:r>
      <w:r w:rsidR="000B1FD0">
        <w:rPr>
          <w:rFonts w:hint="eastAsia"/>
        </w:rPr>
        <w:t>に加えて</w:t>
      </w:r>
      <w:r w:rsidR="000B1FD0" w:rsidRPr="001517C8">
        <w:t>、従業員の教育・訓練、組織体制の整備なども含まれます。</w:t>
      </w:r>
    </w:p>
    <w:p w14:paraId="12B473C5" w14:textId="77777777" w:rsidR="000B1FD0" w:rsidRDefault="000B1FD0" w:rsidP="00A37C62"/>
    <w:tbl>
      <w:tblPr>
        <w:tblStyle w:val="aa"/>
        <w:tblW w:w="0" w:type="auto"/>
        <w:tblLook w:val="04A0" w:firstRow="1" w:lastRow="0" w:firstColumn="1" w:lastColumn="0" w:noHBand="0" w:noVBand="1"/>
      </w:tblPr>
      <w:tblGrid>
        <w:gridCol w:w="5665"/>
        <w:gridCol w:w="4791"/>
      </w:tblGrid>
      <w:tr w:rsidR="000B1FD0" w14:paraId="74003133" w14:textId="77777777" w:rsidTr="00A241C1">
        <w:tc>
          <w:tcPr>
            <w:tcW w:w="10456" w:type="dxa"/>
            <w:gridSpan w:val="2"/>
            <w:shd w:val="clear" w:color="auto" w:fill="215E99"/>
          </w:tcPr>
          <w:p w14:paraId="2FCA03CA" w14:textId="77777777" w:rsidR="000B1FD0" w:rsidRPr="00E025FA" w:rsidRDefault="000B1FD0">
            <w:pPr>
              <w:pStyle w:val="aff0"/>
            </w:pPr>
            <w:r w:rsidRPr="00A241C1">
              <w:rPr>
                <w:rFonts w:hint="eastAsia"/>
              </w:rPr>
              <w:t>情報セキュリティの3要素</w:t>
            </w:r>
          </w:p>
        </w:tc>
      </w:tr>
      <w:tr w:rsidR="000B1FD0" w:rsidRPr="00157165" w14:paraId="581F8E66" w14:textId="77777777" w:rsidTr="00253B12">
        <w:trPr>
          <w:trHeight w:val="1009"/>
        </w:trPr>
        <w:tc>
          <w:tcPr>
            <w:tcW w:w="5665" w:type="dxa"/>
            <w:hideMark/>
          </w:tcPr>
          <w:p w14:paraId="466C630B" w14:textId="77777777" w:rsidR="000B1FD0" w:rsidRDefault="000B1FD0">
            <w:pPr>
              <w:pStyle w:val="afff8"/>
            </w:pPr>
            <w:r w:rsidRPr="00D73DA6">
              <w:rPr>
                <w:rFonts w:hint="eastAsia"/>
              </w:rPr>
              <w:t>機密性（Confidentiality）</w:t>
            </w:r>
          </w:p>
          <w:p w14:paraId="47207E07" w14:textId="7EDE6FA9" w:rsidR="000B1FD0" w:rsidRPr="00157165" w:rsidRDefault="000B1FD0">
            <w:pPr>
              <w:pStyle w:val="afff6"/>
            </w:pPr>
            <w:r w:rsidRPr="00D73DA6">
              <w:rPr>
                <w:rFonts w:hint="eastAsia"/>
              </w:rPr>
              <w:t>権限のない個人、</w:t>
            </w:r>
            <w:bookmarkStart w:id="713" w:name="■エンティティ11ー2"/>
            <w:r w:rsidR="00894866">
              <w:fldChar w:fldCharType="begin"/>
            </w:r>
            <w:r w:rsidR="00894866">
              <w:rPr>
                <w:rFonts w:hint="eastAsia"/>
              </w:rPr>
              <w:instrText xml:space="preserve">HYPERLINK </w:instrText>
            </w:r>
            <w:r w:rsidR="00894866">
              <w:instrText xml:space="preserve"> \l "</w:instrText>
            </w:r>
            <w:r w:rsidR="00894866">
              <w:rPr>
                <w:rFonts w:hint="eastAsia"/>
              </w:rPr>
              <w:instrText>■エンティティ</w:instrText>
            </w:r>
            <w:r w:rsidR="00894866">
              <w:instrText>"</w:instrText>
            </w:r>
            <w:r w:rsidR="00894866">
              <w:fldChar w:fldCharType="separate"/>
            </w:r>
            <w:r w:rsidRPr="00894866">
              <w:rPr>
                <w:rStyle w:val="a7"/>
                <w:rFonts w:hint="eastAsia"/>
              </w:rPr>
              <w:t>エンティティ</w:t>
            </w:r>
            <w:bookmarkEnd w:id="713"/>
            <w:r w:rsidR="00894866">
              <w:fldChar w:fldCharType="end"/>
            </w:r>
            <w:r w:rsidRPr="00D73DA6">
              <w:rPr>
                <w:rFonts w:hint="eastAsia"/>
              </w:rPr>
              <w:t>またはプロセスに対して、情報を使用させず、また、開示しないこと（情報に対するアクセスを適切に管理すること</w:t>
            </w:r>
            <w:r w:rsidRPr="00157165">
              <w:rPr>
                <w:rFonts w:hint="eastAsia"/>
              </w:rPr>
              <w:t>）</w:t>
            </w:r>
          </w:p>
        </w:tc>
        <w:tc>
          <w:tcPr>
            <w:tcW w:w="4791" w:type="dxa"/>
            <w:vMerge w:val="restart"/>
            <w:shd w:val="clear" w:color="auto" w:fill="auto"/>
          </w:tcPr>
          <w:p w14:paraId="448FB500" w14:textId="77777777" w:rsidR="000B1FD0" w:rsidRPr="00157165" w:rsidRDefault="000B1FD0" w:rsidP="00A37C62">
            <w:pPr>
              <w:rPr>
                <w:b/>
                <w:bCs/>
                <w:szCs w:val="21"/>
              </w:rPr>
            </w:pPr>
            <w:r w:rsidRPr="00822F2F">
              <w:rPr>
                <w:b/>
                <w:bCs/>
                <w:noProof/>
                <w:szCs w:val="21"/>
              </w:rPr>
              <mc:AlternateContent>
                <mc:Choice Requires="wps">
                  <w:drawing>
                    <wp:anchor distT="0" distB="0" distL="114300" distR="114300" simplePos="0" relativeHeight="251656355" behindDoc="0" locked="0" layoutInCell="1" allowOverlap="1" wp14:anchorId="0F588049" wp14:editId="27365959">
                      <wp:simplePos x="0" y="0"/>
                      <wp:positionH relativeFrom="column">
                        <wp:posOffset>299720</wp:posOffset>
                      </wp:positionH>
                      <wp:positionV relativeFrom="paragraph">
                        <wp:posOffset>1910715</wp:posOffset>
                      </wp:positionV>
                      <wp:extent cx="2388214" cy="276999"/>
                      <wp:effectExtent l="0" t="0" r="0" b="0"/>
                      <wp:wrapSquare wrapText="bothSides"/>
                      <wp:docPr id="15" name="テキスト ボックス 14">
                        <a:extLst xmlns:a="http://schemas.openxmlformats.org/drawingml/2006/main">
                          <a:ext uri="{FF2B5EF4-FFF2-40B4-BE49-F238E27FC236}">
                            <a16:creationId xmlns:a16="http://schemas.microsoft.com/office/drawing/2014/main" id="{85A8B71B-E5F9-46C3-E3A5-9D7DD286A653}"/>
                          </a:ext>
                        </a:extLst>
                      </wp:docPr>
                      <wp:cNvGraphicFramePr/>
                      <a:graphic xmlns:a="http://schemas.openxmlformats.org/drawingml/2006/main">
                        <a:graphicData uri="http://schemas.microsoft.com/office/word/2010/wordprocessingShape">
                          <wps:wsp>
                            <wps:cNvSpPr txBox="1"/>
                            <wps:spPr>
                              <a:xfrm>
                                <a:off x="0" y="0"/>
                                <a:ext cx="2388214" cy="276999"/>
                              </a:xfrm>
                              <a:prstGeom prst="rect">
                                <a:avLst/>
                              </a:prstGeom>
                              <a:noFill/>
                            </wps:spPr>
                            <wps:txbx>
                              <w:txbxContent>
                                <w:p w14:paraId="4E65E10B" w14:textId="23AFF20B" w:rsidR="000B1FD0" w:rsidRDefault="000B1FD0">
                                  <w:pPr>
                                    <w:pStyle w:val="aff2"/>
                                  </w:pPr>
                                  <w:r>
                                    <w:rPr>
                                      <w:rFonts w:hint="eastAsia"/>
                                    </w:rPr>
                                    <w:t>図3</w:t>
                                  </w:r>
                                  <w:r w:rsidR="00544B46">
                                    <w:rPr>
                                      <w:rFonts w:hint="eastAsia"/>
                                    </w:rPr>
                                    <w:t>7</w:t>
                                  </w:r>
                                  <w:r>
                                    <w:rPr>
                                      <w:rFonts w:hint="eastAsia"/>
                                    </w:rPr>
                                    <w:t>. 情報セキュリティの3要素</w:t>
                                  </w:r>
                                </w:p>
                                <w:p w14:paraId="357753C4" w14:textId="77777777" w:rsidR="000B1FD0" w:rsidRDefault="000B1FD0">
                                  <w:pPr>
                                    <w:pStyle w:val="aff2"/>
                                  </w:pPr>
                                  <w:r>
                                    <w:rPr>
                                      <w:rFonts w:hint="eastAsia"/>
                                    </w:rPr>
                                    <w:t>（出典）ISMS-AC「ISMS適合性評価制度」をもとに作成</w:t>
                                  </w:r>
                                </w:p>
                              </w:txbxContent>
                            </wps:txbx>
                            <wps:bodyPr wrap="square" rtlCol="0">
                              <a:spAutoFit/>
                            </wps:bodyPr>
                          </wps:wsp>
                        </a:graphicData>
                      </a:graphic>
                    </wp:anchor>
                  </w:drawing>
                </mc:Choice>
                <mc:Fallback>
                  <w:pict>
                    <v:shape w14:anchorId="0F588049" id="_x0000_s1099" type="#_x0000_t202" style="position:absolute;left:0;text-align:left;margin-left:23.6pt;margin-top:150.45pt;width:188.05pt;height:21.8pt;z-index:2516563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" filled="f" stroked="f">
                      <v:textbox style="mso-fit-shape-to-text:t">
                        <w:txbxContent>
                          <w:p w14:paraId="4E65E10B" w14:textId="23AFF20B" w:rsidR="000B1FD0" w:rsidRDefault="000B1FD0">
                            <w:pPr>
                              <w:pStyle w:val="aff2"/>
                            </w:pPr>
                            <w:r>
                              <w:rPr>
                                <w:rFonts w:hint="eastAsia"/>
                              </w:rPr>
                              <w:t>図3</w:t>
                            </w:r>
                            <w:r w:rsidR="00544B46">
                              <w:rPr>
                                <w:rFonts w:hint="eastAsia"/>
                              </w:rPr>
                              <w:t>7</w:t>
                            </w:r>
                            <w:r>
                              <w:rPr>
                                <w:rFonts w:hint="eastAsia"/>
                              </w:rPr>
                              <w:t>. 情報セキュリティの3要素</w:t>
                            </w:r>
                          </w:p>
                          <w:p w14:paraId="357753C4" w14:textId="77777777" w:rsidR="000B1FD0" w:rsidRDefault="000B1FD0">
                            <w:pPr>
                              <w:pStyle w:val="aff2"/>
                            </w:pPr>
                            <w:r>
                              <w:rPr>
                                <w:rFonts w:hint="eastAsia"/>
                              </w:rPr>
                              <w:t>（出典）ISMS-AC「ISMS適合性評価制度」をもとに作成</w:t>
                            </w:r>
                          </w:p>
                        </w:txbxContent>
                      </v:textbox>
                      <w10:wrap type="square"/>
                    </v:shape>
                  </w:pict>
                </mc:Fallback>
              </mc:AlternateContent>
            </w:r>
            <w:r>
              <w:rPr>
                <w:b/>
                <w:bCs/>
                <w:noProof/>
                <w:szCs w:val="21"/>
              </w:rPr>
              <w:drawing>
                <wp:anchor distT="0" distB="0" distL="114300" distR="114300" simplePos="0" relativeHeight="251656354" behindDoc="0" locked="0" layoutInCell="1" allowOverlap="1" wp14:anchorId="56A1AEB3" wp14:editId="4E803321">
                  <wp:simplePos x="0" y="0"/>
                  <wp:positionH relativeFrom="column">
                    <wp:posOffset>488830</wp:posOffset>
                  </wp:positionH>
                  <wp:positionV relativeFrom="paragraph">
                    <wp:posOffset>224287</wp:posOffset>
                  </wp:positionV>
                  <wp:extent cx="1957070" cy="1627505"/>
                  <wp:effectExtent l="0" t="0" r="5080" b="0"/>
                  <wp:wrapSquare wrapText="bothSides"/>
                  <wp:docPr id="377532664"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57070" cy="1627505"/>
                          </a:xfrm>
                          <a:prstGeom prst="rect">
                            <a:avLst/>
                          </a:prstGeom>
                          <a:noFill/>
                          <a:ln>
                            <a:noFill/>
                          </a:ln>
                        </pic:spPr>
                      </pic:pic>
                    </a:graphicData>
                  </a:graphic>
                </wp:anchor>
              </w:drawing>
            </w:r>
          </w:p>
        </w:tc>
      </w:tr>
      <w:tr w:rsidR="000B1FD0" w:rsidRPr="00157165" w14:paraId="6B8291F8" w14:textId="77777777" w:rsidTr="00253B12">
        <w:trPr>
          <w:trHeight w:val="924"/>
        </w:trPr>
        <w:tc>
          <w:tcPr>
            <w:tcW w:w="5665" w:type="dxa"/>
            <w:hideMark/>
          </w:tcPr>
          <w:p w14:paraId="4DA6D13F" w14:textId="77777777" w:rsidR="000B1FD0" w:rsidRDefault="000B1FD0">
            <w:pPr>
              <w:pStyle w:val="afff8"/>
            </w:pPr>
            <w:r w:rsidRPr="00157165">
              <w:rPr>
                <w:rFonts w:hint="eastAsia"/>
              </w:rPr>
              <w:t>完全性（Integrity）</w:t>
            </w:r>
          </w:p>
          <w:p w14:paraId="13B630D6" w14:textId="77777777" w:rsidR="000B1FD0" w:rsidRPr="00157165" w:rsidRDefault="000B1FD0">
            <w:pPr>
              <w:pStyle w:val="afff6"/>
            </w:pPr>
            <w:r w:rsidRPr="00157165">
              <w:rPr>
                <w:rFonts w:hint="eastAsia"/>
              </w:rPr>
              <w:t>情報が正確であり、</w:t>
            </w:r>
            <w:r w:rsidRPr="00571885">
              <w:rPr>
                <w:rFonts w:hint="eastAsia"/>
              </w:rPr>
              <w:t>完全である状態を保持すること</w:t>
            </w:r>
          </w:p>
        </w:tc>
        <w:tc>
          <w:tcPr>
            <w:tcW w:w="4791" w:type="dxa"/>
            <w:vMerge/>
            <w:shd w:val="clear" w:color="auto" w:fill="auto"/>
          </w:tcPr>
          <w:p w14:paraId="4F7C3824" w14:textId="77777777" w:rsidR="000B1FD0" w:rsidRPr="00157165" w:rsidRDefault="000B1FD0" w:rsidP="00A37C62"/>
        </w:tc>
      </w:tr>
      <w:tr w:rsidR="000B1FD0" w:rsidRPr="00157165" w14:paraId="16128B5A" w14:textId="77777777" w:rsidTr="00253B12">
        <w:trPr>
          <w:trHeight w:val="924"/>
        </w:trPr>
        <w:tc>
          <w:tcPr>
            <w:tcW w:w="5665" w:type="dxa"/>
            <w:hideMark/>
          </w:tcPr>
          <w:p w14:paraId="0B26CF95" w14:textId="77777777" w:rsidR="000B1FD0" w:rsidRDefault="000B1FD0">
            <w:pPr>
              <w:pStyle w:val="afff8"/>
            </w:pPr>
            <w:r w:rsidRPr="00157165">
              <w:rPr>
                <w:rFonts w:hint="eastAsia"/>
              </w:rPr>
              <w:t>可用性（Availability）</w:t>
            </w:r>
          </w:p>
          <w:p w14:paraId="6AF63D99" w14:textId="77777777" w:rsidR="000B1FD0" w:rsidRPr="00157165" w:rsidRDefault="000B1FD0">
            <w:pPr>
              <w:pStyle w:val="afff6"/>
            </w:pPr>
            <w:r w:rsidRPr="00157165">
              <w:rPr>
                <w:rFonts w:hint="eastAsia"/>
              </w:rPr>
              <w:t>情報を必要なときに使えるようにしておくこと</w:t>
            </w:r>
          </w:p>
        </w:tc>
        <w:tc>
          <w:tcPr>
            <w:tcW w:w="4791" w:type="dxa"/>
            <w:vMerge/>
            <w:shd w:val="clear" w:color="auto" w:fill="auto"/>
          </w:tcPr>
          <w:p w14:paraId="03A618D0" w14:textId="77777777" w:rsidR="000B1FD0" w:rsidRPr="00157165" w:rsidRDefault="000B1FD0" w:rsidP="00A37C62"/>
        </w:tc>
      </w:tr>
    </w:tbl>
    <w:p w14:paraId="6078C07A" w14:textId="77777777" w:rsidR="000B1FD0" w:rsidRPr="00157165" w:rsidRDefault="000B1FD0" w:rsidP="00A37C62"/>
    <w:tbl>
      <w:tblPr>
        <w:tblStyle w:val="aa"/>
        <w:tblW w:w="0" w:type="auto"/>
        <w:tblLook w:val="04A0" w:firstRow="1" w:lastRow="0" w:firstColumn="1" w:lastColumn="0" w:noHBand="0" w:noVBand="1"/>
      </w:tblPr>
      <w:tblGrid>
        <w:gridCol w:w="10456"/>
      </w:tblGrid>
      <w:tr w:rsidR="000B1FD0" w14:paraId="6C83664C" w14:textId="77777777" w:rsidTr="0022569D">
        <w:tc>
          <w:tcPr>
            <w:tcW w:w="10456" w:type="dxa"/>
          </w:tcPr>
          <w:p w14:paraId="137CFEC9" w14:textId="77777777" w:rsidR="000B1FD0" w:rsidRPr="00ED451A" w:rsidRDefault="000B1FD0">
            <w:pPr>
              <w:pStyle w:val="afff8"/>
            </w:pPr>
            <w:r>
              <w:rPr>
                <w:noProof/>
              </w:rPr>
              <w:drawing>
                <wp:anchor distT="0" distB="0" distL="114300" distR="114300" simplePos="0" relativeHeight="251656371" behindDoc="0" locked="1" layoutInCell="1" allowOverlap="1" wp14:anchorId="0F36DF74" wp14:editId="37787D26">
                  <wp:simplePos x="0" y="0"/>
                  <wp:positionH relativeFrom="column">
                    <wp:posOffset>-532130</wp:posOffset>
                  </wp:positionH>
                  <wp:positionV relativeFrom="paragraph">
                    <wp:posOffset>-218440</wp:posOffset>
                  </wp:positionV>
                  <wp:extent cx="824230" cy="518160"/>
                  <wp:effectExtent l="0" t="0" r="0" b="0"/>
                  <wp:wrapNone/>
                  <wp:docPr id="17566363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88179"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4230" cy="518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D451A">
              <w:rPr>
                <w:rFonts w:hint="eastAsia"/>
              </w:rPr>
              <w:t>情報セキュリティの</w:t>
            </w:r>
            <w:r w:rsidRPr="00ED451A">
              <w:t>7要素</w:t>
            </w:r>
          </w:p>
          <w:p w14:paraId="3D471F2A" w14:textId="67216CC2" w:rsidR="000B1FD0" w:rsidRPr="002E234F" w:rsidRDefault="000B1FD0">
            <w:pPr>
              <w:pStyle w:val="afff6"/>
            </w:pPr>
            <w:r w:rsidRPr="007408B8">
              <w:rPr>
                <w:rFonts w:hint="eastAsia"/>
              </w:rPr>
              <w:t>情報セキュリティには、上記で紹介した</w:t>
            </w:r>
            <w:r w:rsidRPr="007408B8">
              <w:t>3要素に加えて、「</w:t>
            </w:r>
            <w:bookmarkStart w:id="714" w:name="■真正性１１－２"/>
            <w:r w:rsidR="00DB6088">
              <w:fldChar w:fldCharType="begin"/>
            </w:r>
            <w:r w:rsidR="00DB6088">
              <w:instrText>HYPERLINK  \l "■真正性"</w:instrText>
            </w:r>
            <w:r w:rsidR="00DB6088">
              <w:fldChar w:fldCharType="separate"/>
            </w:r>
            <w:r w:rsidRPr="00DB6088">
              <w:rPr>
                <w:rStyle w:val="a7"/>
              </w:rPr>
              <w:t>真正性</w:t>
            </w:r>
            <w:bookmarkEnd w:id="714"/>
            <w:r w:rsidR="00DB6088">
              <w:fldChar w:fldCharType="end"/>
            </w:r>
            <w:r w:rsidRPr="007408B8">
              <w:t>（Authenticity）」「</w:t>
            </w:r>
            <w:bookmarkStart w:id="715" w:name="■信頼性11ー2"/>
            <w:r w:rsidR="005B2F36">
              <w:fldChar w:fldCharType="begin"/>
            </w:r>
            <w:r w:rsidR="005B2F36">
              <w:instrText>HYPERLINK  \l "■信頼性"</w:instrText>
            </w:r>
            <w:r w:rsidR="005B2F36">
              <w:fldChar w:fldCharType="separate"/>
            </w:r>
            <w:r w:rsidRPr="005B2F36">
              <w:rPr>
                <w:rStyle w:val="a7"/>
              </w:rPr>
              <w:t>信頼性</w:t>
            </w:r>
            <w:bookmarkEnd w:id="715"/>
            <w:r w:rsidR="005B2F36">
              <w:fldChar w:fldCharType="end"/>
            </w:r>
            <w:r w:rsidRPr="007408B8">
              <w:t>（Reliability）」「</w:t>
            </w:r>
            <w:bookmarkStart w:id="716" w:name="■責任追跡性１１－２"/>
            <w:r w:rsidR="001668BA">
              <w:fldChar w:fldCharType="begin"/>
            </w:r>
            <w:r w:rsidR="001668BA">
              <w:instrText>HYPERLINK  \l "■責任追跡性"</w:instrText>
            </w:r>
            <w:r w:rsidR="001668BA">
              <w:fldChar w:fldCharType="separate"/>
            </w:r>
            <w:r w:rsidRPr="001668BA">
              <w:rPr>
                <w:rStyle w:val="a7"/>
              </w:rPr>
              <w:t>責任追跡性</w:t>
            </w:r>
            <w:bookmarkEnd w:id="716"/>
            <w:r w:rsidR="001668BA">
              <w:fldChar w:fldCharType="end"/>
            </w:r>
            <w:r w:rsidRPr="007408B8">
              <w:t>（Accountability）」「否認防止（non-repudiation）」という4つの拡張要素があります。これらは、情報にアクセスする人が本当にアクセスするべき人であるかを担保することや、システムが確実に目的の動作をすること、誰がどのような手順で情報にアクセスしたかを追跡できるようにすること、また、情報が後から否定されない状況を作るこ</w:t>
            </w:r>
            <w:r>
              <w:rPr>
                <w:rFonts w:hint="eastAsia"/>
              </w:rPr>
              <w:t>とにより</w:t>
            </w:r>
            <w:r w:rsidRPr="007408B8">
              <w:t>情報セキュリティを確保する</w:t>
            </w:r>
            <w:r w:rsidRPr="007408B8">
              <w:rPr>
                <w:rFonts w:hint="eastAsia"/>
              </w:rPr>
              <w:t>ものです。</w:t>
            </w:r>
          </w:p>
        </w:tc>
      </w:tr>
    </w:tbl>
    <w:p w14:paraId="07F85BDD" w14:textId="77777777" w:rsidR="000B1FD0" w:rsidRDefault="000B1FD0" w:rsidP="00EC5892">
      <w:pPr>
        <w:ind w:firstLineChars="0" w:firstLine="0"/>
      </w:pPr>
    </w:p>
    <w:p w14:paraId="5DE8D046" w14:textId="46BCD453" w:rsidR="000B1FD0" w:rsidRDefault="000B1FD0" w:rsidP="00A37C62">
      <w:r w:rsidRPr="00EC2DF1">
        <w:t>ISMSのための要求事項をまとめた国際規格が、ISO/IEC 27001です。組織がISMSを確立し、実施し、維持し、継続的に改善するための要求事項の提供を目的として作成されています。ISMSの確立および実施について、組織の行うべき事項が項目ごとに記述されたものとなっており、この規格は以下のために用いることができます。</w:t>
      </w:r>
      <w:r>
        <w:rPr>
          <w:rStyle w:val="af2"/>
        </w:rPr>
        <w:footnoteReference w:id="16"/>
      </w:r>
    </w:p>
    <w:tbl>
      <w:tblPr>
        <w:tblStyle w:val="aa"/>
        <w:tblW w:w="0" w:type="auto"/>
        <w:tblLook w:val="04A0" w:firstRow="1" w:lastRow="0" w:firstColumn="1" w:lastColumn="0" w:noHBand="0" w:noVBand="1"/>
      </w:tblPr>
      <w:tblGrid>
        <w:gridCol w:w="10456"/>
      </w:tblGrid>
      <w:tr w:rsidR="000B1FD0" w14:paraId="3B96FD09" w14:textId="77777777" w:rsidTr="00ED0A7E">
        <w:tc>
          <w:tcPr>
            <w:tcW w:w="10456" w:type="dxa"/>
            <w:shd w:val="clear" w:color="auto" w:fill="215E99"/>
          </w:tcPr>
          <w:p w14:paraId="478B06F7" w14:textId="77777777" w:rsidR="000B1FD0" w:rsidRDefault="000B1FD0">
            <w:pPr>
              <w:pStyle w:val="aff0"/>
            </w:pPr>
            <w:r w:rsidRPr="00ED0A7E">
              <w:rPr>
                <w:rFonts w:hint="eastAsia"/>
              </w:rPr>
              <w:t>組織のマネジメントおよび業務プロセスを取り巻くリスクの変化への対応</w:t>
            </w:r>
          </w:p>
        </w:tc>
      </w:tr>
      <w:tr w:rsidR="000B1FD0" w14:paraId="0D892DB9" w14:textId="77777777" w:rsidTr="00EC2DF1">
        <w:tc>
          <w:tcPr>
            <w:tcW w:w="10456" w:type="dxa"/>
          </w:tcPr>
          <w:p w14:paraId="2A760ACD" w14:textId="77777777" w:rsidR="000B1FD0" w:rsidRDefault="000B1FD0">
            <w:pPr>
              <w:pStyle w:val="afff6"/>
            </w:pPr>
            <w:r w:rsidRPr="00A40870">
              <w:t>JIS Q 27001（ISO/IEC 27001）では、組織は、自らのニーズおよび目的、情報セキュリティ要求事項、組織が用いているプロセス、並びに組織の規模および構造を考慮して、ISMSの確立および実施を行います。これは、多くの情報を取扱うようになっている、現代の組織のマネジメントおよび業務プロセスを取り巻くリスクの変化に対応できるように、組織基盤を構築する抜本的な業務改革をする目的に適しています。</w:t>
            </w:r>
          </w:p>
        </w:tc>
      </w:tr>
      <w:tr w:rsidR="000B1FD0" w14:paraId="71A9494E" w14:textId="77777777" w:rsidTr="00ED0A7E">
        <w:tc>
          <w:tcPr>
            <w:tcW w:w="10456" w:type="dxa"/>
            <w:shd w:val="clear" w:color="auto" w:fill="215E99"/>
          </w:tcPr>
          <w:p w14:paraId="62ABBE1D" w14:textId="77777777" w:rsidR="000B1FD0" w:rsidRDefault="000B1FD0">
            <w:pPr>
              <w:pStyle w:val="aff0"/>
            </w:pPr>
            <w:r w:rsidRPr="00ED0A7E">
              <w:rPr>
                <w:rFonts w:hint="eastAsia"/>
              </w:rPr>
              <w:t>情報セキュリティ要求事項を満たす組織の能力を内外で評価するための基準</w:t>
            </w:r>
          </w:p>
        </w:tc>
      </w:tr>
      <w:tr w:rsidR="000B1FD0" w14:paraId="4C1A2B8A" w14:textId="77777777" w:rsidTr="00EC2DF1">
        <w:tc>
          <w:tcPr>
            <w:tcW w:w="10456" w:type="dxa"/>
          </w:tcPr>
          <w:p w14:paraId="066E2F53" w14:textId="5233A4DA" w:rsidR="000B1FD0" w:rsidRDefault="000B1FD0">
            <w:pPr>
              <w:pStyle w:val="afff6"/>
            </w:pPr>
            <w:r w:rsidRPr="00A40870">
              <w:t xml:space="preserve">JIS Q </w:t>
            </w:r>
            <w:r w:rsidRPr="00571885">
              <w:rPr>
                <w:rStyle w:val="afff7"/>
              </w:rPr>
              <w:t>27001（ISO/IEC 27001）は、情報セキュリティ要求事項を満たす組織の能力を、パフォーマンス評価および</w:t>
            </w:r>
            <w:bookmarkStart w:id="717" w:name="■内部監査11－2"/>
            <w:r w:rsidR="005505A4">
              <w:rPr>
                <w:rStyle w:val="afff7"/>
              </w:rPr>
              <w:fldChar w:fldCharType="begin"/>
            </w:r>
            <w:r w:rsidR="005505A4">
              <w:rPr>
                <w:rStyle w:val="afff7"/>
              </w:rPr>
              <w:instrText>HYPERLINK  \l "■内部監査"</w:instrText>
            </w:r>
            <w:r w:rsidR="005505A4">
              <w:rPr>
                <w:rStyle w:val="afff7"/>
              </w:rPr>
            </w:r>
            <w:r w:rsidR="005505A4">
              <w:rPr>
                <w:rStyle w:val="afff7"/>
              </w:rPr>
              <w:fldChar w:fldCharType="separate"/>
            </w:r>
            <w:r w:rsidRPr="005505A4">
              <w:rPr>
                <w:rStyle w:val="a7"/>
              </w:rPr>
              <w:t>内部監査</w:t>
            </w:r>
            <w:bookmarkEnd w:id="717"/>
            <w:r w:rsidR="005505A4">
              <w:rPr>
                <w:rStyle w:val="afff7"/>
              </w:rPr>
              <w:fldChar w:fldCharType="end"/>
            </w:r>
            <w:r w:rsidRPr="00571885">
              <w:rPr>
                <w:rStyle w:val="afff7"/>
              </w:rPr>
              <w:t>などにより、組織の内部で評価する基準としても、取引先の顧客などから受ける第二者監査、あるいは、審査登録機関による認証のための第三者監査の基準としても用いることができます。</w:t>
            </w:r>
          </w:p>
        </w:tc>
      </w:tr>
    </w:tbl>
    <w:p w14:paraId="2305234D" w14:textId="77777777" w:rsidR="000B1FD0" w:rsidRDefault="000B1FD0" w:rsidP="00A37C62">
      <w:r w:rsidRPr="00BC2DAF">
        <w:rPr>
          <w:noProof/>
        </w:rPr>
        <mc:AlternateContent>
          <mc:Choice Requires="wps">
            <w:drawing>
              <wp:anchor distT="0" distB="0" distL="114300" distR="114300" simplePos="0" relativeHeight="251656335" behindDoc="0" locked="0" layoutInCell="1" allowOverlap="1" wp14:anchorId="451B7236" wp14:editId="35DDE26E">
                <wp:simplePos x="0" y="0"/>
                <wp:positionH relativeFrom="margin">
                  <wp:align>center</wp:align>
                </wp:positionH>
                <wp:positionV relativeFrom="paragraph">
                  <wp:posOffset>34545</wp:posOffset>
                </wp:positionV>
                <wp:extent cx="5612400" cy="184666"/>
                <wp:effectExtent l="0" t="0" r="0" b="0"/>
                <wp:wrapSquare wrapText="bothSides"/>
                <wp:docPr id="2078183842" name="テキスト ボックス 15"/>
                <wp:cNvGraphicFramePr/>
                <a:graphic xmlns:a="http://schemas.openxmlformats.org/drawingml/2006/main">
                  <a:graphicData uri="http://schemas.microsoft.com/office/word/2010/wordprocessingShape">
                    <wps:wsp>
                      <wps:cNvSpPr txBox="1"/>
                      <wps:spPr>
                        <a:xfrm>
                          <a:off x="0" y="0"/>
                          <a:ext cx="5612400" cy="184666"/>
                        </a:xfrm>
                        <a:prstGeom prst="rect">
                          <a:avLst/>
                        </a:prstGeom>
                        <a:noFill/>
                      </wps:spPr>
                      <wps:txbx>
                        <w:txbxContent>
                          <w:p w14:paraId="3A31E171" w14:textId="77777777" w:rsidR="000B1FD0" w:rsidRPr="00A92252" w:rsidRDefault="000B1FD0" w:rsidP="000163BF">
                            <w:pPr>
                              <w:pStyle w:val="aff2"/>
                            </w:pPr>
                            <w:r w:rsidRPr="00A92252">
                              <w:rPr>
                                <w:rFonts w:hint="eastAsia"/>
                              </w:rPr>
                              <w:t>（出典）ISMS-AC.”ISMSとは”.</w:t>
                            </w:r>
                            <w:hyperlink r:id="rId101" w:history="1">
                              <w:r w:rsidRPr="00A92252">
                                <w:rPr>
                                  <w:rStyle w:val="a7"/>
                                  <w:rFonts w:hint="eastAsia"/>
                                  <w:color w:val="000000" w:themeColor="text1"/>
                                </w:rPr>
                                <w:t>https://isms.jp/isms</w:t>
                              </w:r>
                            </w:hyperlink>
                          </w:p>
                        </w:txbxContent>
                      </wps:txbx>
                      <wps:bodyPr wrap="square" rtlCol="0">
                        <a:spAutoFit/>
                      </wps:bodyPr>
                    </wps:wsp>
                  </a:graphicData>
                </a:graphic>
              </wp:anchor>
            </w:drawing>
          </mc:Choice>
          <mc:Fallback>
            <w:pict>
              <v:shape w14:anchorId="451B7236" id="_x0000_s1100" type="#_x0000_t202" style="position:absolute;left:0;text-align:left;margin-left:0;margin-top:2.7pt;width:441.9pt;height:14.55pt;z-index:25165633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" filled="f" stroked="f">
                <v:textbox style="mso-fit-shape-to-text:t">
                  <w:txbxContent>
                    <w:p w14:paraId="3A31E171" w14:textId="77777777" w:rsidR="000B1FD0" w:rsidRPr="00A92252" w:rsidRDefault="000B1FD0" w:rsidP="000163BF">
                      <w:pPr>
                        <w:pStyle w:val="aff2"/>
                      </w:pPr>
                      <w:r w:rsidRPr="00A92252">
                        <w:rPr>
                          <w:rFonts w:hint="eastAsia"/>
                        </w:rPr>
                        <w:t>（出典）ISMS-AC.”ISMSとは”.</w:t>
                      </w:r>
                      <w:hyperlink r:id="rId102" w:history="1">
                        <w:r w:rsidRPr="00A92252">
                          <w:rPr>
                            <w:rStyle w:val="a7"/>
                            <w:rFonts w:hint="eastAsia"/>
                            <w:color w:val="000000" w:themeColor="text1"/>
                          </w:rPr>
                          <w:t>https://isms.jp/isms</w:t>
                        </w:r>
                      </w:hyperlink>
                    </w:p>
                  </w:txbxContent>
                </v:textbox>
                <w10:wrap type="square" anchorx="margin"/>
              </v:shape>
            </w:pict>
          </mc:Fallback>
        </mc:AlternateContent>
      </w:r>
    </w:p>
    <w:tbl>
      <w:tblPr>
        <w:tblStyle w:val="aa"/>
        <w:tblW w:w="0" w:type="auto"/>
        <w:tblLook w:val="04A0" w:firstRow="1" w:lastRow="0" w:firstColumn="1" w:lastColumn="0" w:noHBand="0" w:noVBand="1"/>
      </w:tblPr>
      <w:tblGrid>
        <w:gridCol w:w="10456"/>
      </w:tblGrid>
      <w:tr w:rsidR="000B1FD0" w14:paraId="35592C87" w14:textId="77777777" w:rsidTr="00A40870">
        <w:tc>
          <w:tcPr>
            <w:tcW w:w="10456" w:type="dxa"/>
          </w:tcPr>
          <w:p w14:paraId="17281678" w14:textId="77777777" w:rsidR="000B1FD0" w:rsidRPr="00ED0A7E" w:rsidRDefault="000B1FD0">
            <w:pPr>
              <w:pStyle w:val="afff8"/>
            </w:pPr>
            <w:r>
              <w:rPr>
                <w:noProof/>
              </w:rPr>
              <w:drawing>
                <wp:anchor distT="0" distB="0" distL="114300" distR="114300" simplePos="0" relativeHeight="251656372" behindDoc="0" locked="1" layoutInCell="1" allowOverlap="1" wp14:anchorId="235B707A" wp14:editId="2465EBF4">
                  <wp:simplePos x="0" y="0"/>
                  <wp:positionH relativeFrom="column">
                    <wp:posOffset>-489585</wp:posOffset>
                  </wp:positionH>
                  <wp:positionV relativeFrom="paragraph">
                    <wp:posOffset>-243840</wp:posOffset>
                  </wp:positionV>
                  <wp:extent cx="824230" cy="518160"/>
                  <wp:effectExtent l="0" t="0" r="0" b="0"/>
                  <wp:wrapNone/>
                  <wp:docPr id="11803916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92018"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4230" cy="518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D0A7E">
              <w:t>ISO/IEC 27001とJIS Q 27001</w:t>
            </w:r>
          </w:p>
          <w:p w14:paraId="77F2B6BB" w14:textId="77777777" w:rsidR="000B1FD0" w:rsidRPr="00A52FDF" w:rsidRDefault="000B1FD0">
            <w:pPr>
              <w:pStyle w:val="afff6"/>
            </w:pPr>
            <w:r w:rsidRPr="00BC2DAF">
              <w:t>ISMSに関する規格には、ISO/IEC 27001とは別にJIS Q 27001があります。国際規格であるISO/IECに対して、JISは日本産業規格となり、日本における任意の国家規格です。JIS Q 27001は、ISO/IEC 27001を日本語に訳したものとなりISOとJISによる規格内容の違いはありません。</w:t>
            </w:r>
          </w:p>
        </w:tc>
      </w:tr>
    </w:tbl>
    <w:p w14:paraId="390E15FA" w14:textId="77777777" w:rsidR="000B1FD0" w:rsidRDefault="000B1FD0" w:rsidP="002A6987">
      <w:pPr>
        <w:pStyle w:val="3"/>
      </w:pPr>
      <w:bookmarkStart w:id="718" w:name="_Toc172273820"/>
      <w:bookmarkStart w:id="719" w:name="_Toc185338881"/>
      <w:bookmarkStart w:id="720" w:name="_Toc187824631"/>
      <w:bookmarkStart w:id="721" w:name="_Toc188348982"/>
      <w:r w:rsidRPr="00901A05">
        <w:t>NIST サイバーセキュリティフレームワーク（CSF）</w:t>
      </w:r>
      <w:bookmarkEnd w:id="718"/>
      <w:bookmarkEnd w:id="719"/>
      <w:bookmarkEnd w:id="720"/>
      <w:bookmarkEnd w:id="721"/>
    </w:p>
    <w:p w14:paraId="6C6DF6FA" w14:textId="77777777" w:rsidR="000B1FD0" w:rsidRPr="00D505DB" w:rsidRDefault="000B1FD0" w:rsidP="003E0313">
      <w:pPr>
        <w:pStyle w:val="4"/>
      </w:pPr>
      <w:bookmarkStart w:id="722" w:name="_Toc172273821"/>
      <w:bookmarkStart w:id="723" w:name="_Toc185338882"/>
      <w:bookmarkStart w:id="724" w:name="_Toc187824632"/>
      <w:bookmarkStart w:id="725" w:name="_Toc188348983"/>
      <w:r w:rsidRPr="00D505DB">
        <w:t>NIST サイバーセキュリティフレームワーク（CSF）の概要</w:t>
      </w:r>
      <w:bookmarkEnd w:id="722"/>
      <w:bookmarkEnd w:id="723"/>
      <w:bookmarkEnd w:id="724"/>
      <w:bookmarkEnd w:id="725"/>
    </w:p>
    <w:bookmarkStart w:id="726" w:name="■NISTサイバーセキュリティフレームワーク（CSF）11ー3ー1"/>
    <w:p w14:paraId="51A8C8E2" w14:textId="56BD891D" w:rsidR="000B1FD0" w:rsidRPr="00F17952" w:rsidRDefault="003A0DB6">
      <w:r>
        <w:fldChar w:fldCharType="begin"/>
      </w:r>
      <w:r>
        <w:instrText>HYPERLINK  \l "■NISTサイバーセキュリティフレームワーク（CSF）"</w:instrText>
      </w:r>
      <w:r>
        <w:fldChar w:fldCharType="separate"/>
      </w:r>
      <w:r w:rsidR="000B1FD0" w:rsidRPr="003A0DB6">
        <w:rPr>
          <w:rStyle w:val="a7"/>
        </w:rPr>
        <w:t>CSF</w:t>
      </w:r>
      <w:r>
        <w:fldChar w:fldCharType="end"/>
      </w:r>
      <w:bookmarkEnd w:id="726"/>
      <w:r w:rsidR="000B1FD0" w:rsidRPr="00743C2B">
        <w:t>の概要および</w:t>
      </w:r>
      <w:bookmarkStart w:id="727" w:name="■ISMS11ー3ー1"/>
      <w:r w:rsidR="00EE23A2">
        <w:fldChar w:fldCharType="begin"/>
      </w:r>
      <w:r w:rsidR="00EE23A2">
        <w:instrText>HYPERLINK  \l "■ISMS"</w:instrText>
      </w:r>
      <w:r w:rsidR="00EE23A2">
        <w:fldChar w:fldCharType="separate"/>
      </w:r>
      <w:r w:rsidR="000B1FD0" w:rsidRPr="00EE23A2">
        <w:rPr>
          <w:rStyle w:val="a7"/>
        </w:rPr>
        <w:t>ISMS</w:t>
      </w:r>
      <w:bookmarkEnd w:id="727"/>
      <w:r w:rsidR="00EE23A2">
        <w:fldChar w:fldCharType="end"/>
      </w:r>
      <w:r w:rsidR="000B1FD0" w:rsidRPr="00743C2B">
        <w:t>との関係性について説明します</w:t>
      </w:r>
      <w:r w:rsidR="000B1FD0">
        <w:rPr>
          <w:rFonts w:hint="eastAsia"/>
        </w:rPr>
        <w:t>。</w:t>
      </w:r>
      <w:r w:rsidR="000B1FD0" w:rsidRPr="00851DAB">
        <w:t>CSF</w:t>
      </w:r>
      <w:r w:rsidR="000B1FD0">
        <w:rPr>
          <w:rFonts w:hint="eastAsia"/>
        </w:rPr>
        <w:t>の最新版は、2.0です。</w:t>
      </w:r>
      <w:r w:rsidR="000B1FD0" w:rsidRPr="00F17952">
        <w:rPr>
          <w:rFonts w:hint="eastAsia"/>
        </w:rPr>
        <w:t>CSF2.0は、中小企業を含むあらゆる組織で利用されるよう設計されています。</w:t>
      </w:r>
    </w:p>
    <w:p w14:paraId="532F6DE0" w14:textId="77777777" w:rsidR="000B1FD0" w:rsidRDefault="000B1FD0" w:rsidP="00520808">
      <w:r w:rsidRPr="00F17952">
        <w:t>CSF2.0は</w:t>
      </w:r>
      <w:r w:rsidRPr="00F17952">
        <w:rPr>
          <w:rFonts w:hint="eastAsia"/>
        </w:rPr>
        <w:t>ISMSを</w:t>
      </w:r>
      <w:r w:rsidRPr="00F17952">
        <w:t>補完し、組織のセキュリティ対策を強化するための有用なツールとなります。</w:t>
      </w:r>
      <w:r w:rsidRPr="00F17952">
        <w:rPr>
          <w:rFonts w:hint="eastAsia"/>
        </w:rPr>
        <w:t>ISMSを補完する形で、ISMSをベースに必要に応じてCSFを取り込むことが重要です。</w:t>
      </w:r>
    </w:p>
    <w:p w14:paraId="5D971A2B" w14:textId="77777777" w:rsidR="000B1FD0" w:rsidRDefault="000B1FD0" w:rsidP="00520808"/>
    <w:tbl>
      <w:tblPr>
        <w:tblStyle w:val="aa"/>
        <w:tblW w:w="0" w:type="auto"/>
        <w:tblLook w:val="04A0" w:firstRow="1" w:lastRow="0" w:firstColumn="1" w:lastColumn="0" w:noHBand="0" w:noVBand="1"/>
      </w:tblPr>
      <w:tblGrid>
        <w:gridCol w:w="10456"/>
      </w:tblGrid>
      <w:tr w:rsidR="000B1FD0" w14:paraId="3E23A906" w14:textId="77777777" w:rsidTr="005E48A5">
        <w:tc>
          <w:tcPr>
            <w:tcW w:w="10456" w:type="dxa"/>
            <w:shd w:val="clear" w:color="auto" w:fill="215E99"/>
          </w:tcPr>
          <w:p w14:paraId="08D3BDC3" w14:textId="77777777" w:rsidR="000B1FD0" w:rsidRPr="002E234F" w:rsidRDefault="000B1FD0">
            <w:pPr>
              <w:pStyle w:val="aff0"/>
              <w:rPr>
                <w:szCs w:val="24"/>
              </w:rPr>
            </w:pPr>
            <w:r w:rsidRPr="002E234F">
              <w:t>CSF</w:t>
            </w:r>
            <w:r>
              <w:rPr>
                <w:rFonts w:hint="eastAsia"/>
              </w:rPr>
              <w:t>2.0</w:t>
            </w:r>
            <w:r w:rsidRPr="002E234F">
              <w:t>とは</w:t>
            </w:r>
          </w:p>
        </w:tc>
      </w:tr>
      <w:tr w:rsidR="000B1FD0" w14:paraId="2BC75FB8" w14:textId="77777777" w:rsidTr="00743C2B">
        <w:tc>
          <w:tcPr>
            <w:tcW w:w="10456" w:type="dxa"/>
          </w:tcPr>
          <w:p w14:paraId="79181415" w14:textId="77777777" w:rsidR="000B1FD0" w:rsidRPr="0093186C" w:rsidRDefault="000B1FD0">
            <w:pPr>
              <w:pStyle w:val="afff6"/>
              <w:rPr>
                <w:highlight w:val="yellow"/>
              </w:rPr>
            </w:pPr>
            <w:r w:rsidRPr="0002346B">
              <w:t>CSF</w:t>
            </w:r>
            <w:r w:rsidRPr="0002346B">
              <w:rPr>
                <w:rFonts w:hint="eastAsia"/>
              </w:rPr>
              <w:t>2.0</w:t>
            </w:r>
            <w:r w:rsidRPr="0002346B">
              <w:t>は、あらゆる組織がサイバーセキュリティリスクを管理する際の指針を提供するものです。</w:t>
            </w:r>
            <w:r w:rsidRPr="0002346B">
              <w:rPr>
                <w:rFonts w:hint="eastAsia"/>
              </w:rPr>
              <w:t>CSF2.0</w:t>
            </w:r>
            <w:r w:rsidRPr="0002346B">
              <w:t>は、</w:t>
            </w:r>
            <w:r w:rsidRPr="0002346B">
              <w:rPr>
                <w:rFonts w:hint="eastAsia"/>
              </w:rPr>
              <w:t>どのような組織でもサイバーセキュリティへの取組をより深く理解し、評価し、優先順位をつけ、各方面に周知するために利用できます。CSF2.0の実施方法は画一的ではなく、組織ごとに異なります。各組織には共通のリスクと固有のリスクの両方があり、また、組織によってリスク選好度やリスク許容度、具体的なミッション、ミッションを達成するための目的もさまざまであるためです。</w:t>
            </w:r>
            <w:r w:rsidRPr="0002346B">
              <w:t>CSF</w:t>
            </w:r>
            <w:r w:rsidRPr="0002346B">
              <w:rPr>
                <w:rFonts w:hint="eastAsia"/>
              </w:rPr>
              <w:t>2.0</w:t>
            </w:r>
            <w:r w:rsidRPr="0002346B">
              <w:t>をしっかりと理解し</w:t>
            </w:r>
            <w:r w:rsidRPr="0002346B">
              <w:rPr>
                <w:rFonts w:hint="eastAsia"/>
              </w:rPr>
              <w:t>、自組織に適した形で実施することが重要です。</w:t>
            </w:r>
          </w:p>
        </w:tc>
      </w:tr>
    </w:tbl>
    <w:p w14:paraId="1AAFD383" w14:textId="77777777" w:rsidR="000B1FD0" w:rsidRDefault="000B1FD0"/>
    <w:p w14:paraId="66520EDF" w14:textId="77777777" w:rsidR="000B1FD0" w:rsidRPr="00746BA9" w:rsidRDefault="000B1FD0" w:rsidP="006922EC">
      <w:pPr>
        <w:pStyle w:val="5"/>
      </w:pPr>
      <w:r w:rsidRPr="00CA4A34">
        <w:rPr>
          <w:rFonts w:hint="eastAsia"/>
        </w:rPr>
        <w:t>CSF</w:t>
      </w:r>
      <w:r>
        <w:rPr>
          <w:rFonts w:hint="eastAsia"/>
        </w:rPr>
        <w:t>2.0</w:t>
      </w:r>
      <w:r w:rsidRPr="00CA4A34">
        <w:rPr>
          <w:rFonts w:hint="eastAsia"/>
        </w:rPr>
        <w:t>の</w:t>
      </w:r>
      <w:r w:rsidRPr="00CA4A34">
        <w:t>3つの構成要素（コア、ティア、プロファイル）</w:t>
      </w:r>
    </w:p>
    <w:p w14:paraId="75116962" w14:textId="59280342" w:rsidR="000B1FD0" w:rsidRDefault="000B1FD0" w:rsidP="00A37C62">
      <w:r w:rsidRPr="001012B5">
        <w:t>CSFは、組織がセキュリティ対策を継続的に改善するため、①コア（サイバーセキュリティ対策の一覧）、②ティア（対策状況を数値化するための成熟度評価基準）、③プロファイル（サイバーセキュリティ対策の現状とあるべき姿を記述するための</w:t>
      </w:r>
      <w:bookmarkStart w:id="728" w:name="■フレームワーク11－3－1"/>
      <w:r w:rsidR="005205C3">
        <w:fldChar w:fldCharType="begin"/>
      </w:r>
      <w:r w:rsidR="005205C3">
        <w:instrText>HYPERLINK  \l "■フレームワーク"</w:instrText>
      </w:r>
      <w:r w:rsidR="005205C3">
        <w:fldChar w:fldCharType="separate"/>
      </w:r>
      <w:r w:rsidRPr="005205C3">
        <w:rPr>
          <w:rStyle w:val="a7"/>
        </w:rPr>
        <w:t>フレームワーク</w:t>
      </w:r>
      <w:bookmarkEnd w:id="728"/>
      <w:r w:rsidR="005205C3">
        <w:fldChar w:fldCharType="end"/>
      </w:r>
      <w:r w:rsidRPr="001012B5">
        <w:t>）の3つの要素で構成されています。</w:t>
      </w:r>
    </w:p>
    <w:tbl>
      <w:tblPr>
        <w:tblStyle w:val="aa"/>
        <w:tblW w:w="0" w:type="auto"/>
        <w:tblLook w:val="04A0" w:firstRow="1" w:lastRow="0" w:firstColumn="1" w:lastColumn="0" w:noHBand="0" w:noVBand="1"/>
      </w:tblPr>
      <w:tblGrid>
        <w:gridCol w:w="10456"/>
      </w:tblGrid>
      <w:tr w:rsidR="000B1FD0" w:rsidRPr="002A53CC" w14:paraId="2C8A12D4" w14:textId="77777777" w:rsidTr="005E48A5">
        <w:tc>
          <w:tcPr>
            <w:tcW w:w="10456" w:type="dxa"/>
            <w:shd w:val="clear" w:color="auto" w:fill="215E99"/>
            <w:hideMark/>
          </w:tcPr>
          <w:p w14:paraId="3804D5C7" w14:textId="77777777" w:rsidR="000B1FD0" w:rsidRPr="002A53CC" w:rsidRDefault="000B1FD0">
            <w:pPr>
              <w:pStyle w:val="aff0"/>
            </w:pPr>
            <w:r w:rsidRPr="005E48A5">
              <w:rPr>
                <w:rFonts w:hint="eastAsia"/>
              </w:rPr>
              <w:t>「コア」の概要</w:t>
            </w:r>
          </w:p>
        </w:tc>
      </w:tr>
      <w:tr w:rsidR="000B1FD0" w:rsidRPr="002A53CC" w14:paraId="6551A57F" w14:textId="77777777" w:rsidTr="002A53CC">
        <w:trPr>
          <w:trHeight w:val="454"/>
        </w:trPr>
        <w:tc>
          <w:tcPr>
            <w:tcW w:w="10456" w:type="dxa"/>
            <w:hideMark/>
          </w:tcPr>
          <w:p w14:paraId="48011932" w14:textId="77777777" w:rsidR="000B1FD0" w:rsidRDefault="000B1FD0">
            <w:pPr>
              <w:pStyle w:val="afff6"/>
            </w:pPr>
            <w:r>
              <w:rPr>
                <w:rFonts w:hint="eastAsia"/>
              </w:rPr>
              <w:t>コアとは、</w:t>
            </w:r>
            <w:r w:rsidRPr="00397EF4">
              <w:rPr>
                <w:rFonts w:hint="eastAsia"/>
              </w:rPr>
              <w:t>一定の分類で定められたセキュリティ管理策の一覧</w:t>
            </w:r>
            <w:r>
              <w:rPr>
                <w:rFonts w:hint="eastAsia"/>
              </w:rPr>
              <w:t>のことです。</w:t>
            </w:r>
          </w:p>
          <w:p w14:paraId="6D306642" w14:textId="77777777" w:rsidR="000B1FD0" w:rsidRDefault="000B1FD0">
            <w:pPr>
              <w:pStyle w:val="afff6"/>
            </w:pPr>
            <w:r>
              <w:rPr>
                <w:rFonts w:hint="eastAsia"/>
              </w:rPr>
              <w:t>コアは、</w:t>
            </w:r>
            <w:r w:rsidRPr="00A435FF">
              <w:rPr>
                <w:rFonts w:hint="eastAsia"/>
              </w:rPr>
              <w:t>「識別」「防御」「検知」「対応」「復旧」</w:t>
            </w:r>
            <w:r>
              <w:rPr>
                <w:rFonts w:hint="eastAsia"/>
              </w:rPr>
              <w:t>「ガバナンス」</w:t>
            </w:r>
            <w:r w:rsidRPr="00A435FF">
              <w:rPr>
                <w:rFonts w:hint="eastAsia"/>
              </w:rPr>
              <w:t>の</w:t>
            </w:r>
            <w:r>
              <w:rPr>
                <w:rFonts w:hint="eastAsia"/>
              </w:rPr>
              <w:t>6</w:t>
            </w:r>
            <w:r w:rsidRPr="00A435FF">
              <w:rPr>
                <w:rFonts w:hint="eastAsia"/>
              </w:rPr>
              <w:t>つの機能に分類され</w:t>
            </w:r>
            <w:r>
              <w:rPr>
                <w:rFonts w:hint="eastAsia"/>
              </w:rPr>
              <w:t>ます</w:t>
            </w:r>
            <w:r w:rsidRPr="00A435FF">
              <w:rPr>
                <w:rFonts w:hint="eastAsia"/>
              </w:rPr>
              <w:t>。</w:t>
            </w:r>
          </w:p>
          <w:p w14:paraId="74CFDCAC" w14:textId="77777777" w:rsidR="000B1FD0" w:rsidRPr="00A435FF" w:rsidRDefault="000B1FD0">
            <w:pPr>
              <w:pStyle w:val="afff6"/>
            </w:pPr>
            <w:r w:rsidRPr="00A435FF">
              <w:rPr>
                <w:rFonts w:hint="eastAsia"/>
              </w:rPr>
              <w:t>各機能の下には複数のカテゴリが存在し、各カテゴリはそれぞれ複数のサブカテゴリを有</w:t>
            </w:r>
            <w:r>
              <w:rPr>
                <w:rFonts w:hint="eastAsia"/>
              </w:rPr>
              <w:t>します</w:t>
            </w:r>
            <w:r w:rsidRPr="00A435FF">
              <w:rPr>
                <w:rFonts w:hint="eastAsia"/>
              </w:rPr>
              <w:t>。</w:t>
            </w:r>
          </w:p>
        </w:tc>
      </w:tr>
      <w:tr w:rsidR="000B1FD0" w:rsidRPr="002A53CC" w14:paraId="24CFDC2D" w14:textId="77777777" w:rsidTr="005E48A5">
        <w:trPr>
          <w:trHeight w:val="209"/>
        </w:trPr>
        <w:tc>
          <w:tcPr>
            <w:tcW w:w="10456" w:type="dxa"/>
            <w:shd w:val="clear" w:color="auto" w:fill="215E99"/>
            <w:hideMark/>
          </w:tcPr>
          <w:p w14:paraId="0846F273" w14:textId="77777777" w:rsidR="000B1FD0" w:rsidRPr="002A53CC" w:rsidRDefault="000B1FD0">
            <w:pPr>
              <w:pStyle w:val="aff0"/>
            </w:pPr>
            <w:r w:rsidRPr="005E48A5">
              <w:rPr>
                <w:rFonts w:hint="eastAsia"/>
              </w:rPr>
              <w:t>「ティア」の概要</w:t>
            </w:r>
          </w:p>
        </w:tc>
      </w:tr>
      <w:tr w:rsidR="000B1FD0" w:rsidRPr="002A53CC" w14:paraId="7BEB66BC" w14:textId="77777777" w:rsidTr="002A53CC">
        <w:trPr>
          <w:trHeight w:val="399"/>
        </w:trPr>
        <w:tc>
          <w:tcPr>
            <w:tcW w:w="10456" w:type="dxa"/>
            <w:hideMark/>
          </w:tcPr>
          <w:p w14:paraId="553E7F3E" w14:textId="77777777" w:rsidR="000B1FD0" w:rsidRDefault="000B1FD0">
            <w:pPr>
              <w:pStyle w:val="afff6"/>
            </w:pPr>
            <w:r w:rsidRPr="00ED45A4">
              <w:rPr>
                <w:rFonts w:hint="eastAsia"/>
              </w:rPr>
              <w:t>組織におけるサイバーセキュリティガバナンスと管理の成熟度を評価するための階層（</w:t>
            </w:r>
            <w:r w:rsidRPr="00ED45A4">
              <w:t>tier）です。</w:t>
            </w:r>
          </w:p>
          <w:p w14:paraId="59A43FA5" w14:textId="77777777" w:rsidR="000B1FD0" w:rsidRPr="004147B0" w:rsidRDefault="000B1FD0">
            <w:pPr>
              <w:pStyle w:val="afff6"/>
            </w:pPr>
            <w:r w:rsidRPr="004147B0">
              <w:rPr>
                <w:rFonts w:hint="eastAsia"/>
              </w:rPr>
              <w:t>指標</w:t>
            </w:r>
            <w:r>
              <w:rPr>
                <w:rFonts w:hint="eastAsia"/>
              </w:rPr>
              <w:t>階層</w:t>
            </w:r>
            <w:r w:rsidRPr="004147B0">
              <w:rPr>
                <w:rFonts w:hint="eastAsia"/>
              </w:rPr>
              <w:t>は4段階あり、次の通りです。</w:t>
            </w:r>
          </w:p>
          <w:p w14:paraId="0D2A79C8" w14:textId="77777777" w:rsidR="000B1FD0" w:rsidRDefault="000B1FD0" w:rsidP="00892C01">
            <w:pPr>
              <w:pStyle w:val="afff6"/>
              <w:numPr>
                <w:ilvl w:val="0"/>
                <w:numId w:val="756"/>
              </w:numPr>
              <w:tabs>
                <w:tab w:val="clear" w:pos="1830"/>
              </w:tabs>
              <w:wordWrap w:val="0"/>
            </w:pPr>
            <w:r w:rsidRPr="004147B0">
              <w:rPr>
                <w:rFonts w:hint="eastAsia"/>
              </w:rPr>
              <w:t>ティア1：</w:t>
            </w:r>
            <w:r w:rsidRPr="00E42E80">
              <w:rPr>
                <w:rFonts w:hint="eastAsia"/>
              </w:rPr>
              <w:t>実施しているが、まだ部分的／基本的なレベル</w:t>
            </w:r>
          </w:p>
          <w:p w14:paraId="318EA328" w14:textId="77777777" w:rsidR="000B1FD0" w:rsidRDefault="000B1FD0" w:rsidP="00892C01">
            <w:pPr>
              <w:pStyle w:val="afff6"/>
              <w:numPr>
                <w:ilvl w:val="0"/>
                <w:numId w:val="756"/>
              </w:numPr>
              <w:tabs>
                <w:tab w:val="clear" w:pos="1830"/>
              </w:tabs>
              <w:wordWrap w:val="0"/>
            </w:pPr>
            <w:r w:rsidRPr="004147B0">
              <w:rPr>
                <w:rFonts w:hint="eastAsia"/>
              </w:rPr>
              <w:t>ティア2：</w:t>
            </w:r>
            <w:r w:rsidRPr="000327CB">
              <w:rPr>
                <w:rFonts w:hint="eastAsia"/>
              </w:rPr>
              <w:t>ある程度定型化されているがポリシーにはなっていない</w:t>
            </w:r>
          </w:p>
          <w:p w14:paraId="48160388" w14:textId="525DE230" w:rsidR="000B1FD0" w:rsidRDefault="000B1FD0" w:rsidP="00892C01">
            <w:pPr>
              <w:pStyle w:val="afff6"/>
              <w:numPr>
                <w:ilvl w:val="0"/>
                <w:numId w:val="756"/>
              </w:numPr>
              <w:tabs>
                <w:tab w:val="clear" w:pos="1830"/>
              </w:tabs>
              <w:wordWrap w:val="0"/>
            </w:pPr>
            <w:r w:rsidRPr="004147B0">
              <w:rPr>
                <w:rFonts w:hint="eastAsia"/>
              </w:rPr>
              <w:t>ティア3：</w:t>
            </w:r>
            <w:r w:rsidRPr="00E40878">
              <w:rPr>
                <w:rFonts w:hint="eastAsia"/>
              </w:rPr>
              <w:t>ポリシーとして確立しており、繰り返し適用可能なレベル</w:t>
            </w:r>
          </w:p>
          <w:p w14:paraId="0F92559F" w14:textId="77777777" w:rsidR="000B1FD0" w:rsidRPr="00A435FF" w:rsidRDefault="000B1FD0" w:rsidP="00892C01">
            <w:pPr>
              <w:pStyle w:val="afff6"/>
              <w:numPr>
                <w:ilvl w:val="0"/>
                <w:numId w:val="756"/>
              </w:numPr>
              <w:tabs>
                <w:tab w:val="clear" w:pos="1830"/>
              </w:tabs>
              <w:wordWrap w:val="0"/>
            </w:pPr>
            <w:r w:rsidRPr="004147B0">
              <w:rPr>
                <w:rFonts w:hint="eastAsia"/>
              </w:rPr>
              <w:t>ティア4：</w:t>
            </w:r>
            <w:r w:rsidRPr="00B65997">
              <w:rPr>
                <w:rFonts w:hint="eastAsia"/>
              </w:rPr>
              <w:t>サイバーセキュリティリスク管理が組織文化の一部となっている</w:t>
            </w:r>
          </w:p>
        </w:tc>
      </w:tr>
      <w:tr w:rsidR="000B1FD0" w:rsidRPr="002A53CC" w14:paraId="46A1281B" w14:textId="77777777" w:rsidTr="005E48A5">
        <w:tc>
          <w:tcPr>
            <w:tcW w:w="10456" w:type="dxa"/>
            <w:shd w:val="clear" w:color="auto" w:fill="215E99"/>
            <w:hideMark/>
          </w:tcPr>
          <w:p w14:paraId="10D1406C" w14:textId="77777777" w:rsidR="000B1FD0" w:rsidRPr="005E48A5" w:rsidRDefault="000B1FD0">
            <w:pPr>
              <w:pStyle w:val="aff0"/>
            </w:pPr>
            <w:r w:rsidRPr="005E48A5">
              <w:rPr>
                <w:rFonts w:hint="eastAsia"/>
              </w:rPr>
              <w:t>「プロファイル」の概要</w:t>
            </w:r>
          </w:p>
        </w:tc>
      </w:tr>
      <w:tr w:rsidR="000B1FD0" w:rsidRPr="002A53CC" w14:paraId="2BE9A7C1" w14:textId="77777777" w:rsidTr="002A53CC">
        <w:tc>
          <w:tcPr>
            <w:tcW w:w="10456" w:type="dxa"/>
            <w:hideMark/>
          </w:tcPr>
          <w:p w14:paraId="2F8C687B" w14:textId="77777777" w:rsidR="000B1FD0" w:rsidRDefault="000B1FD0">
            <w:pPr>
              <w:pStyle w:val="afff6"/>
            </w:pPr>
            <w:r w:rsidRPr="002A53CC">
              <w:rPr>
                <w:rFonts w:hint="eastAsia"/>
              </w:rPr>
              <w:t>フレームワークのカテゴリ</w:t>
            </w:r>
            <w:r>
              <w:rPr>
                <w:rFonts w:hint="eastAsia"/>
              </w:rPr>
              <w:t>および</w:t>
            </w:r>
            <w:r w:rsidRPr="002A53CC">
              <w:rPr>
                <w:rFonts w:hint="eastAsia"/>
              </w:rPr>
              <w:t>サブカテゴリに基づき、サイバーセキュリティリスクに対する期待される効果を現すもの</w:t>
            </w:r>
            <w:r>
              <w:rPr>
                <w:rFonts w:hint="eastAsia"/>
              </w:rPr>
              <w:t>です</w:t>
            </w:r>
            <w:r w:rsidRPr="002A53CC">
              <w:rPr>
                <w:rFonts w:hint="eastAsia"/>
              </w:rPr>
              <w:t>。</w:t>
            </w:r>
          </w:p>
          <w:p w14:paraId="3890F3E7" w14:textId="76BB256C" w:rsidR="000B1FD0" w:rsidRPr="00A435FF" w:rsidRDefault="000B1FD0">
            <w:pPr>
              <w:pStyle w:val="afff6"/>
            </w:pPr>
            <w:r w:rsidRPr="00A435FF">
              <w:rPr>
                <w:rFonts w:hint="eastAsia"/>
              </w:rPr>
              <w:t>サイバーセキュリティリスクへの対応状況として、「あるべき姿」と「現在の姿」をまとめたもの</w:t>
            </w:r>
            <w:r>
              <w:rPr>
                <w:rFonts w:hint="eastAsia"/>
              </w:rPr>
              <w:t>です</w:t>
            </w:r>
            <w:r w:rsidRPr="00A435FF">
              <w:rPr>
                <w:rFonts w:hint="eastAsia"/>
              </w:rPr>
              <w:t>。「あるべき姿」の策定については、組織のビジネス上の要求、リスク許容度、割当可能なリソースに基づき、コアの機能、カテゴリ、サブカテゴリの到達地点を調整</w:t>
            </w:r>
            <w:r>
              <w:rPr>
                <w:rFonts w:hint="eastAsia"/>
              </w:rPr>
              <w:t>します</w:t>
            </w:r>
            <w:r w:rsidRPr="00A435FF">
              <w:rPr>
                <w:rFonts w:hint="eastAsia"/>
              </w:rPr>
              <w:t>。</w:t>
            </w:r>
          </w:p>
        </w:tc>
      </w:tr>
    </w:tbl>
    <w:p w14:paraId="3DD571DA" w14:textId="77777777" w:rsidR="000B1FD0" w:rsidRDefault="000B1FD0"/>
    <w:tbl>
      <w:tblPr>
        <w:tblStyle w:val="aa"/>
        <w:tblW w:w="0" w:type="auto"/>
        <w:tblLook w:val="04A0" w:firstRow="1" w:lastRow="0" w:firstColumn="1" w:lastColumn="0" w:noHBand="0" w:noVBand="1"/>
      </w:tblPr>
      <w:tblGrid>
        <w:gridCol w:w="5228"/>
        <w:gridCol w:w="5228"/>
      </w:tblGrid>
      <w:tr w:rsidR="000B1FD0" w:rsidRPr="00D3770E" w14:paraId="7C46D2CC" w14:textId="77777777">
        <w:tc>
          <w:tcPr>
            <w:tcW w:w="5228" w:type="dxa"/>
          </w:tcPr>
          <w:p w14:paraId="407D90C3" w14:textId="77777777" w:rsidR="000B1FD0" w:rsidRPr="00D3770E" w:rsidRDefault="000B1FD0">
            <w:pPr>
              <w:widowControl/>
              <w:spacing w:line="240" w:lineRule="exact"/>
              <w:ind w:firstLineChars="0" w:firstLine="0"/>
              <w:jc w:val="left"/>
              <w:rPr>
                <w:sz w:val="12"/>
                <w:szCs w:val="12"/>
              </w:rPr>
            </w:pPr>
            <w:r w:rsidRPr="00D3770E">
              <w:rPr>
                <w:rFonts w:hint="eastAsia"/>
                <w:sz w:val="12"/>
                <w:szCs w:val="12"/>
              </w:rPr>
              <w:t>詳細理解のため参考となる文献（参考文献）</w:t>
            </w:r>
          </w:p>
        </w:tc>
        <w:tc>
          <w:tcPr>
            <w:tcW w:w="5228" w:type="dxa"/>
          </w:tcPr>
          <w:p w14:paraId="2C275724" w14:textId="77777777" w:rsidR="000B1FD0" w:rsidRPr="00D3770E" w:rsidRDefault="000B1FD0">
            <w:pPr>
              <w:widowControl/>
              <w:spacing w:line="240" w:lineRule="exact"/>
              <w:ind w:firstLineChars="0" w:firstLine="0"/>
              <w:jc w:val="left"/>
              <w:rPr>
                <w:sz w:val="12"/>
                <w:szCs w:val="12"/>
              </w:rPr>
            </w:pPr>
          </w:p>
        </w:tc>
      </w:tr>
      <w:tr w:rsidR="000B1FD0" w:rsidRPr="00D3770E" w14:paraId="053131CD" w14:textId="77777777">
        <w:tc>
          <w:tcPr>
            <w:tcW w:w="5228" w:type="dxa"/>
            <w:shd w:val="clear" w:color="auto" w:fill="F1A983" w:themeFill="accent2" w:themeFillTint="99"/>
          </w:tcPr>
          <w:p w14:paraId="4411CA54" w14:textId="48D01067" w:rsidR="000B1FD0" w:rsidRPr="00D3770E" w:rsidRDefault="000B1FD0">
            <w:pPr>
              <w:widowControl/>
              <w:spacing w:line="240" w:lineRule="exact"/>
              <w:ind w:firstLineChars="0" w:firstLine="0"/>
              <w:jc w:val="left"/>
              <w:rPr>
                <w:sz w:val="12"/>
                <w:szCs w:val="12"/>
              </w:rPr>
            </w:pPr>
            <w:r w:rsidRPr="00D3770E">
              <w:rPr>
                <w:sz w:val="12"/>
                <w:szCs w:val="12"/>
              </w:rPr>
              <w:t>The NIST Cybersecurity Framework</w:t>
            </w:r>
            <w:r w:rsidR="00EC001B">
              <w:rPr>
                <w:sz w:val="12"/>
                <w:szCs w:val="12"/>
              </w:rPr>
              <w:t>（</w:t>
            </w:r>
            <w:r w:rsidRPr="00D3770E">
              <w:rPr>
                <w:sz w:val="12"/>
                <w:szCs w:val="12"/>
              </w:rPr>
              <w:t>CSF</w:t>
            </w:r>
            <w:r w:rsidR="00EC001B">
              <w:rPr>
                <w:sz w:val="12"/>
                <w:szCs w:val="12"/>
              </w:rPr>
              <w:t>）</w:t>
            </w:r>
            <w:r w:rsidRPr="00D3770E">
              <w:rPr>
                <w:sz w:val="12"/>
                <w:szCs w:val="12"/>
              </w:rPr>
              <w:t>2.0</w:t>
            </w:r>
          </w:p>
        </w:tc>
        <w:tc>
          <w:tcPr>
            <w:tcW w:w="5228" w:type="dxa"/>
          </w:tcPr>
          <w:p w14:paraId="798BD9D8" w14:textId="77777777" w:rsidR="000B1FD0" w:rsidRPr="00D3770E" w:rsidRDefault="000B1FD0">
            <w:pPr>
              <w:widowControl/>
              <w:spacing w:line="240" w:lineRule="exact"/>
              <w:ind w:firstLineChars="0" w:firstLine="0"/>
              <w:jc w:val="left"/>
              <w:rPr>
                <w:sz w:val="12"/>
                <w:szCs w:val="12"/>
              </w:rPr>
            </w:pPr>
            <w:r w:rsidRPr="00D3770E">
              <w:rPr>
                <w:sz w:val="12"/>
                <w:szCs w:val="12"/>
              </w:rPr>
              <w:t>https://nvlpubs.nist.gov/nistpubs/CSWP/NIST.CSWP.29.pdf</w:t>
            </w:r>
          </w:p>
        </w:tc>
      </w:tr>
    </w:tbl>
    <w:p w14:paraId="4B50428A" w14:textId="77777777" w:rsidR="000B1FD0" w:rsidRDefault="000B1FD0">
      <w:pPr>
        <w:ind w:firstLineChars="0" w:firstLine="0"/>
      </w:pPr>
    </w:p>
    <w:p w14:paraId="4D43979F" w14:textId="77777777" w:rsidR="00E13766" w:rsidRDefault="00E13766">
      <w:pPr>
        <w:ind w:firstLineChars="0" w:firstLine="0"/>
      </w:pPr>
    </w:p>
    <w:p w14:paraId="61158365" w14:textId="77777777" w:rsidR="000B1FD0" w:rsidRDefault="000B1FD0">
      <w:pPr>
        <w:pStyle w:val="5"/>
      </w:pPr>
      <w:r>
        <w:rPr>
          <w:rFonts w:hint="eastAsia"/>
        </w:rPr>
        <w:t>「コア」</w:t>
      </w:r>
    </w:p>
    <w:p w14:paraId="115E9CAD" w14:textId="77777777" w:rsidR="000B1FD0" w:rsidRDefault="000B1FD0">
      <w:r w:rsidRPr="005754F3">
        <w:rPr>
          <w:rFonts w:hint="eastAsia"/>
        </w:rPr>
        <w:t>コアとは、業種・業態や企業規模に依存しない共通のサイバーセキュリティ対策の一覧を定義したものです。</w:t>
      </w:r>
      <w:r>
        <w:rPr>
          <w:rFonts w:hint="eastAsia"/>
        </w:rPr>
        <w:t>「ガバナンス」</w:t>
      </w:r>
      <w:r w:rsidRPr="005754F3">
        <w:t>「識別」「防御」「検知」「対応」「復旧」の</w:t>
      </w:r>
      <w:r>
        <w:rPr>
          <w:rFonts w:hint="eastAsia"/>
        </w:rPr>
        <w:t>6</w:t>
      </w:r>
      <w:r w:rsidRPr="005754F3">
        <w:t>つの機能に分類され</w:t>
      </w:r>
      <w:r>
        <w:rPr>
          <w:rFonts w:hint="eastAsia"/>
        </w:rPr>
        <w:t>ます。</w:t>
      </w:r>
    </w:p>
    <w:p w14:paraId="75AD4A4C" w14:textId="77777777" w:rsidR="000B1FD0" w:rsidRDefault="000B1FD0">
      <w:pPr>
        <w:ind w:firstLineChars="0" w:firstLine="0"/>
      </w:pPr>
    </w:p>
    <w:p w14:paraId="14084152" w14:textId="53FC73EC" w:rsidR="000B1FD0" w:rsidRDefault="000B1FD0">
      <w:r w:rsidRPr="0066037A">
        <w:rPr>
          <w:rFonts w:hint="eastAsia"/>
        </w:rPr>
        <w:t>ガバナンス機能は</w:t>
      </w:r>
      <w:r>
        <w:rPr>
          <w:rFonts w:hint="eastAsia"/>
        </w:rPr>
        <w:t>、</w:t>
      </w:r>
      <w:r w:rsidRPr="0066037A">
        <w:rPr>
          <w:rFonts w:hint="eastAsia"/>
        </w:rPr>
        <w:t>他の</w:t>
      </w:r>
      <w:r>
        <w:rPr>
          <w:rFonts w:hint="eastAsia"/>
        </w:rPr>
        <w:t>5</w:t>
      </w:r>
      <w:r w:rsidRPr="0066037A">
        <w:rPr>
          <w:rFonts w:hint="eastAsia"/>
        </w:rPr>
        <w:t>つの機能（識別、防御、検知、対応、復旧）の目標達成や組織内の優先順位</w:t>
      </w:r>
      <w:r>
        <w:rPr>
          <w:rFonts w:hint="eastAsia"/>
        </w:rPr>
        <w:t>づ</w:t>
      </w:r>
      <w:r w:rsidRPr="0066037A">
        <w:rPr>
          <w:rFonts w:hint="eastAsia"/>
        </w:rPr>
        <w:t>けをするためのものと定義され、</w:t>
      </w:r>
      <w:r w:rsidRPr="0066037A">
        <w:t>CSF2.0の中心的機能と位置づけられています。</w:t>
      </w:r>
    </w:p>
    <w:p w14:paraId="1BBE9612" w14:textId="77777777" w:rsidR="000B1FD0" w:rsidRDefault="000B1FD0">
      <w:r>
        <w:rPr>
          <w:noProof/>
        </w:rPr>
        <mc:AlternateContent>
          <mc:Choice Requires="wps">
            <w:drawing>
              <wp:anchor distT="0" distB="0" distL="114300" distR="114300" simplePos="0" relativeHeight="251656352" behindDoc="0" locked="0" layoutInCell="1" allowOverlap="1" wp14:anchorId="65DE439D" wp14:editId="77C7589F">
                <wp:simplePos x="0" y="0"/>
                <wp:positionH relativeFrom="margin">
                  <wp:posOffset>4445</wp:posOffset>
                </wp:positionH>
                <wp:positionV relativeFrom="paragraph">
                  <wp:posOffset>3850603</wp:posOffset>
                </wp:positionV>
                <wp:extent cx="6641465" cy="384721"/>
                <wp:effectExtent l="0" t="0" r="0" b="0"/>
                <wp:wrapTopAndBottom/>
                <wp:docPr id="20" name="テキスト ボックス 24">
                  <a:extLst xmlns:a="http://schemas.openxmlformats.org/drawingml/2006/main">
                    <a:ext uri="{FF2B5EF4-FFF2-40B4-BE49-F238E27FC236}">
                      <a16:creationId xmlns:a16="http://schemas.microsoft.com/office/drawing/2014/main" id="{5E78DEE7-BE5D-5E3A-250C-A58FDF500578}"/>
                    </a:ext>
                  </a:extLst>
                </wp:docPr>
                <wp:cNvGraphicFramePr/>
                <a:graphic xmlns:a="http://schemas.openxmlformats.org/drawingml/2006/main">
                  <a:graphicData uri="http://schemas.microsoft.com/office/word/2010/wordprocessingShape">
                    <wps:wsp>
                      <wps:cNvSpPr txBox="1"/>
                      <wps:spPr>
                        <a:xfrm>
                          <a:off x="0" y="0"/>
                          <a:ext cx="6641465" cy="384721"/>
                        </a:xfrm>
                        <a:prstGeom prst="rect">
                          <a:avLst/>
                        </a:prstGeom>
                        <a:noFill/>
                      </wps:spPr>
                      <wps:txbx>
                        <w:txbxContent>
                          <w:p w14:paraId="42288252" w14:textId="0A2F0C90" w:rsidR="000B1FD0" w:rsidRDefault="000B1FD0">
                            <w:pPr>
                              <w:pStyle w:val="aff2"/>
                            </w:pPr>
                            <w:r>
                              <w:rPr>
                                <w:rFonts w:hint="eastAsia"/>
                              </w:rPr>
                              <w:t>図3</w:t>
                            </w:r>
                            <w:r w:rsidR="00544B46">
                              <w:rPr>
                                <w:rFonts w:hint="eastAsia"/>
                              </w:rPr>
                              <w:t>8</w:t>
                            </w:r>
                            <w:r>
                              <w:rPr>
                                <w:rFonts w:hint="eastAsia"/>
                              </w:rPr>
                              <w:t>. CSF2.0のコア</w:t>
                            </w:r>
                          </w:p>
                          <w:p w14:paraId="271C687F" w14:textId="77777777" w:rsidR="000B1FD0" w:rsidRDefault="000B1FD0">
                            <w:pPr>
                              <w:pStyle w:val="aff2"/>
                            </w:pPr>
                            <w:r>
                              <w:rPr>
                                <w:rFonts w:hint="eastAsia"/>
                              </w:rPr>
                              <w:t>（出典）「The NIST Cybersecurity Framework（CSF）2.0」をもとに作成</w:t>
                            </w:r>
                          </w:p>
                        </w:txbxContent>
                      </wps:txbx>
                      <wps:bodyPr wrap="square" rtlCol="0">
                        <a:spAutoFit/>
                      </wps:bodyPr>
                    </wps:wsp>
                  </a:graphicData>
                </a:graphic>
              </wp:anchor>
            </w:drawing>
          </mc:Choice>
          <mc:Fallback>
            <w:pict>
              <v:shape w14:anchorId="65DE439D" id="_x0000_s1101" type="#_x0000_t202" style="position:absolute;left:0;text-align:left;margin-left:.35pt;margin-top:303.2pt;width:522.95pt;height:30.3pt;z-index:2516563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" filled="f" stroked="f">
                <v:textbox style="mso-fit-shape-to-text:t">
                  <w:txbxContent>
                    <w:p w14:paraId="42288252" w14:textId="0A2F0C90" w:rsidR="000B1FD0" w:rsidRDefault="000B1FD0">
                      <w:pPr>
                        <w:pStyle w:val="aff2"/>
                      </w:pPr>
                      <w:r>
                        <w:rPr>
                          <w:rFonts w:hint="eastAsia"/>
                        </w:rPr>
                        <w:t>図3</w:t>
                      </w:r>
                      <w:r w:rsidR="00544B46">
                        <w:rPr>
                          <w:rFonts w:hint="eastAsia"/>
                        </w:rPr>
                        <w:t>8</w:t>
                      </w:r>
                      <w:r>
                        <w:rPr>
                          <w:rFonts w:hint="eastAsia"/>
                        </w:rPr>
                        <w:t>. CSF2.0のコア</w:t>
                      </w:r>
                    </w:p>
                    <w:p w14:paraId="271C687F" w14:textId="77777777" w:rsidR="000B1FD0" w:rsidRDefault="000B1FD0">
                      <w:pPr>
                        <w:pStyle w:val="aff2"/>
                      </w:pPr>
                      <w:r>
                        <w:rPr>
                          <w:rFonts w:hint="eastAsia"/>
                        </w:rPr>
                        <w:t>（出典）「The NIST Cybersecurity Framework（CSF）2.0」をもとに作成</w:t>
                      </w:r>
                    </w:p>
                  </w:txbxContent>
                </v:textbox>
                <w10:wrap type="topAndBottom" anchorx="margin"/>
              </v:shape>
            </w:pict>
          </mc:Fallback>
        </mc:AlternateContent>
      </w:r>
      <w:r>
        <w:rPr>
          <w:noProof/>
        </w:rPr>
        <w:drawing>
          <wp:anchor distT="0" distB="0" distL="114300" distR="114300" simplePos="0" relativeHeight="251656351" behindDoc="0" locked="0" layoutInCell="1" allowOverlap="1" wp14:anchorId="6E317773" wp14:editId="5C975CE0">
            <wp:simplePos x="0" y="0"/>
            <wp:positionH relativeFrom="margin">
              <wp:posOffset>951865</wp:posOffset>
            </wp:positionH>
            <wp:positionV relativeFrom="paragraph">
              <wp:posOffset>689199</wp:posOffset>
            </wp:positionV>
            <wp:extent cx="4742815" cy="3159760"/>
            <wp:effectExtent l="0" t="0" r="0" b="0"/>
            <wp:wrapTopAndBottom/>
            <wp:docPr id="1357846166"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742815" cy="3159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754F3">
        <w:t>各機能の下には複数のカテゴリが存在し、合計2</w:t>
      </w:r>
      <w:r>
        <w:rPr>
          <w:rFonts w:hint="eastAsia"/>
        </w:rPr>
        <w:t>2</w:t>
      </w:r>
      <w:r w:rsidRPr="005754F3">
        <w:t>個あります。また、各カテゴリにはそれぞれ複数のサブカテゴリが存在しており、サブカテゴリは合計で</w:t>
      </w:r>
      <w:r>
        <w:rPr>
          <w:rFonts w:hint="eastAsia"/>
        </w:rPr>
        <w:t>106</w:t>
      </w:r>
      <w:r w:rsidRPr="005754F3">
        <w:t>個あります。</w:t>
      </w:r>
    </w:p>
    <w:p w14:paraId="798FFB9D" w14:textId="77777777" w:rsidR="000B1FD0" w:rsidRDefault="000B1FD0">
      <w:pPr>
        <w:pStyle w:val="aff0"/>
      </w:pPr>
    </w:p>
    <w:tbl>
      <w:tblPr>
        <w:tblStyle w:val="aa"/>
        <w:tblW w:w="0" w:type="auto"/>
        <w:tblLook w:val="04A0" w:firstRow="1" w:lastRow="0" w:firstColumn="1" w:lastColumn="0" w:noHBand="0" w:noVBand="1"/>
      </w:tblPr>
      <w:tblGrid>
        <w:gridCol w:w="1696"/>
        <w:gridCol w:w="4678"/>
        <w:gridCol w:w="4082"/>
      </w:tblGrid>
      <w:tr w:rsidR="000B1FD0" w:rsidRPr="009C4A62" w14:paraId="3C3A7D17" w14:textId="77777777">
        <w:trPr>
          <w:trHeight w:val="315"/>
        </w:trPr>
        <w:tc>
          <w:tcPr>
            <w:tcW w:w="1696" w:type="dxa"/>
            <w:shd w:val="clear" w:color="auto" w:fill="215E99"/>
            <w:hideMark/>
          </w:tcPr>
          <w:p w14:paraId="23B4B664" w14:textId="77777777" w:rsidR="000B1FD0" w:rsidRPr="009C4A62" w:rsidRDefault="000B1FD0">
            <w:pPr>
              <w:pStyle w:val="aff0"/>
            </w:pPr>
            <w:r w:rsidRPr="009C4A62">
              <w:rPr>
                <w:rFonts w:hint="eastAsia"/>
              </w:rPr>
              <w:t>機能</w:t>
            </w:r>
          </w:p>
        </w:tc>
        <w:tc>
          <w:tcPr>
            <w:tcW w:w="4678" w:type="dxa"/>
            <w:shd w:val="clear" w:color="auto" w:fill="215E99"/>
            <w:hideMark/>
          </w:tcPr>
          <w:p w14:paraId="66C5D3A5" w14:textId="77777777" w:rsidR="000B1FD0" w:rsidRPr="009C4A62" w:rsidRDefault="000B1FD0">
            <w:pPr>
              <w:pStyle w:val="aff0"/>
            </w:pPr>
            <w:r w:rsidRPr="009C4A62">
              <w:rPr>
                <w:rFonts w:hint="eastAsia"/>
              </w:rPr>
              <w:t>説明</w:t>
            </w:r>
          </w:p>
        </w:tc>
        <w:tc>
          <w:tcPr>
            <w:tcW w:w="4082" w:type="dxa"/>
            <w:shd w:val="clear" w:color="auto" w:fill="215E99"/>
            <w:hideMark/>
          </w:tcPr>
          <w:p w14:paraId="4E555F6B" w14:textId="77777777" w:rsidR="000B1FD0" w:rsidRPr="009C4A62" w:rsidRDefault="000B1FD0">
            <w:pPr>
              <w:pStyle w:val="aff0"/>
            </w:pPr>
            <w:r w:rsidRPr="009C4A62">
              <w:rPr>
                <w:rFonts w:hint="eastAsia"/>
              </w:rPr>
              <w:t>カテゴリ</w:t>
            </w:r>
          </w:p>
        </w:tc>
      </w:tr>
      <w:tr w:rsidR="000B1FD0" w:rsidRPr="009C4A62" w14:paraId="43705127" w14:textId="77777777">
        <w:trPr>
          <w:trHeight w:val="1216"/>
        </w:trPr>
        <w:tc>
          <w:tcPr>
            <w:tcW w:w="1696" w:type="dxa"/>
          </w:tcPr>
          <w:p w14:paraId="2ADDA071" w14:textId="77777777" w:rsidR="000B1FD0" w:rsidRPr="009C4A62" w:rsidRDefault="000B1FD0">
            <w:pPr>
              <w:pStyle w:val="afff8"/>
            </w:pPr>
            <w:r>
              <w:rPr>
                <w:rFonts w:hint="eastAsia"/>
              </w:rPr>
              <w:t>ガバナンス</w:t>
            </w:r>
          </w:p>
        </w:tc>
        <w:tc>
          <w:tcPr>
            <w:tcW w:w="4678" w:type="dxa"/>
          </w:tcPr>
          <w:p w14:paraId="1360D4AA" w14:textId="77777777" w:rsidR="000B1FD0" w:rsidRPr="009C4A62" w:rsidRDefault="000B1FD0">
            <w:pPr>
              <w:pStyle w:val="afff6"/>
            </w:pPr>
            <w:r>
              <w:rPr>
                <w:rFonts w:hint="eastAsia"/>
              </w:rPr>
              <w:t>組織におけるサイバーセキュリティリスクマネジメントの戦略、期待事項、およびポリシーを確立し、周知し、モニタリングする。</w:t>
            </w:r>
          </w:p>
        </w:tc>
        <w:tc>
          <w:tcPr>
            <w:tcW w:w="4082" w:type="dxa"/>
          </w:tcPr>
          <w:p w14:paraId="04CB276C" w14:textId="77777777" w:rsidR="000B1FD0" w:rsidRDefault="000B1FD0" w:rsidP="00892C01">
            <w:pPr>
              <w:pStyle w:val="afff6"/>
              <w:numPr>
                <w:ilvl w:val="0"/>
                <w:numId w:val="757"/>
              </w:numPr>
              <w:tabs>
                <w:tab w:val="clear" w:pos="1830"/>
              </w:tabs>
              <w:wordWrap w:val="0"/>
            </w:pPr>
            <w:r>
              <w:rPr>
                <w:rFonts w:hint="eastAsia"/>
              </w:rPr>
              <w:t>組織的文脈</w:t>
            </w:r>
          </w:p>
          <w:p w14:paraId="00B40D6A" w14:textId="77777777" w:rsidR="000B1FD0" w:rsidRDefault="000B1FD0" w:rsidP="00892C01">
            <w:pPr>
              <w:pStyle w:val="afff6"/>
              <w:numPr>
                <w:ilvl w:val="0"/>
                <w:numId w:val="757"/>
              </w:numPr>
              <w:tabs>
                <w:tab w:val="clear" w:pos="1830"/>
              </w:tabs>
              <w:wordWrap w:val="0"/>
            </w:pPr>
            <w:r>
              <w:rPr>
                <w:rFonts w:hint="eastAsia"/>
              </w:rPr>
              <w:t>リスクマネジメント戦略</w:t>
            </w:r>
          </w:p>
          <w:p w14:paraId="1673514F" w14:textId="77777777" w:rsidR="000B1FD0" w:rsidRDefault="000B1FD0" w:rsidP="00892C01">
            <w:pPr>
              <w:pStyle w:val="afff6"/>
              <w:numPr>
                <w:ilvl w:val="0"/>
                <w:numId w:val="757"/>
              </w:numPr>
              <w:tabs>
                <w:tab w:val="clear" w:pos="1830"/>
              </w:tabs>
              <w:wordWrap w:val="0"/>
            </w:pPr>
            <w:r>
              <w:rPr>
                <w:rFonts w:hint="eastAsia"/>
              </w:rPr>
              <w:t>役割/責任/権限</w:t>
            </w:r>
          </w:p>
          <w:p w14:paraId="61030736" w14:textId="77777777" w:rsidR="000B1FD0" w:rsidRDefault="000B1FD0" w:rsidP="00892C01">
            <w:pPr>
              <w:pStyle w:val="afff6"/>
              <w:numPr>
                <w:ilvl w:val="0"/>
                <w:numId w:val="757"/>
              </w:numPr>
              <w:tabs>
                <w:tab w:val="clear" w:pos="1830"/>
              </w:tabs>
              <w:wordWrap w:val="0"/>
            </w:pPr>
            <w:r>
              <w:rPr>
                <w:rFonts w:hint="eastAsia"/>
              </w:rPr>
              <w:t>ポリシー</w:t>
            </w:r>
          </w:p>
          <w:p w14:paraId="4C387AD8" w14:textId="77777777" w:rsidR="000B1FD0" w:rsidRDefault="000B1FD0" w:rsidP="00892C01">
            <w:pPr>
              <w:pStyle w:val="afff6"/>
              <w:numPr>
                <w:ilvl w:val="0"/>
                <w:numId w:val="757"/>
              </w:numPr>
              <w:tabs>
                <w:tab w:val="clear" w:pos="1830"/>
              </w:tabs>
              <w:wordWrap w:val="0"/>
            </w:pPr>
            <w:r>
              <w:rPr>
                <w:rFonts w:hint="eastAsia"/>
              </w:rPr>
              <w:t>監督</w:t>
            </w:r>
          </w:p>
          <w:p w14:paraId="2DCD98EC" w14:textId="77777777" w:rsidR="000B1FD0" w:rsidRDefault="000B1FD0" w:rsidP="00892C01">
            <w:pPr>
              <w:pStyle w:val="afff6"/>
              <w:numPr>
                <w:ilvl w:val="0"/>
                <w:numId w:val="757"/>
              </w:numPr>
              <w:tabs>
                <w:tab w:val="clear" w:pos="1830"/>
              </w:tabs>
              <w:wordWrap w:val="0"/>
            </w:pPr>
            <w:r>
              <w:rPr>
                <w:rFonts w:hint="eastAsia"/>
              </w:rPr>
              <w:t>サイバーセキュリティ</w:t>
            </w:r>
            <w:bookmarkStart w:id="729" w:name="■サプライチェーン11ー3ー1"/>
            <w:r>
              <w:rPr>
                <w:rFonts w:hint="eastAsia"/>
              </w:rPr>
              <w:t>サプライチェーン</w:t>
            </w:r>
            <w:bookmarkEnd w:id="729"/>
            <w:r>
              <w:rPr>
                <w:rFonts w:hint="eastAsia"/>
              </w:rPr>
              <w:t>リスクマネジメント</w:t>
            </w:r>
          </w:p>
        </w:tc>
      </w:tr>
      <w:tr w:rsidR="000B1FD0" w:rsidRPr="009C4A62" w14:paraId="04EB9EE5" w14:textId="77777777">
        <w:trPr>
          <w:trHeight w:val="1216"/>
        </w:trPr>
        <w:tc>
          <w:tcPr>
            <w:tcW w:w="1696" w:type="dxa"/>
            <w:hideMark/>
          </w:tcPr>
          <w:p w14:paraId="46E62095" w14:textId="77777777" w:rsidR="000B1FD0" w:rsidRPr="009C4A62" w:rsidRDefault="000B1FD0">
            <w:pPr>
              <w:pStyle w:val="afff8"/>
            </w:pPr>
            <w:r w:rsidRPr="009C4A62">
              <w:rPr>
                <w:rFonts w:hint="eastAsia"/>
              </w:rPr>
              <w:t>識別</w:t>
            </w:r>
          </w:p>
        </w:tc>
        <w:tc>
          <w:tcPr>
            <w:tcW w:w="4678" w:type="dxa"/>
            <w:hideMark/>
          </w:tcPr>
          <w:p w14:paraId="057CBEB0" w14:textId="77777777" w:rsidR="000B1FD0" w:rsidRPr="009C4A62" w:rsidRDefault="000B1FD0">
            <w:pPr>
              <w:pStyle w:val="afff6"/>
            </w:pPr>
            <w:r w:rsidRPr="009C4A62">
              <w:rPr>
                <w:rFonts w:hint="eastAsia"/>
              </w:rPr>
              <w:t>組織の資産（情報システム、人、データ・情報など）、組織を取り巻く環境、重要な機能を支えるリソース、関連するサイバーセキュリティリスクを特定し理解を深める。</w:t>
            </w:r>
          </w:p>
        </w:tc>
        <w:tc>
          <w:tcPr>
            <w:tcW w:w="4082" w:type="dxa"/>
            <w:hideMark/>
          </w:tcPr>
          <w:p w14:paraId="1DAC0F27" w14:textId="77777777" w:rsidR="000B1FD0" w:rsidRDefault="000B1FD0" w:rsidP="00892C01">
            <w:pPr>
              <w:pStyle w:val="afff6"/>
              <w:numPr>
                <w:ilvl w:val="0"/>
                <w:numId w:val="757"/>
              </w:numPr>
              <w:tabs>
                <w:tab w:val="clear" w:pos="1830"/>
              </w:tabs>
              <w:wordWrap w:val="0"/>
            </w:pPr>
            <w:r>
              <w:rPr>
                <w:rFonts w:hint="eastAsia"/>
              </w:rPr>
              <w:t>資産管理</w:t>
            </w:r>
          </w:p>
          <w:bookmarkStart w:id="730" w:name="■リスクアセスメント11ー3ー1"/>
          <w:p w14:paraId="6CCDFAE5" w14:textId="3FA44A43" w:rsidR="000B1FD0" w:rsidRDefault="00703A7C" w:rsidP="00892C01">
            <w:pPr>
              <w:pStyle w:val="afff6"/>
              <w:numPr>
                <w:ilvl w:val="0"/>
                <w:numId w:val="757"/>
              </w:numPr>
              <w:tabs>
                <w:tab w:val="clear" w:pos="1830"/>
              </w:tabs>
              <w:wordWrap w:val="0"/>
            </w:pPr>
            <w:r>
              <w:fldChar w:fldCharType="begin"/>
            </w:r>
            <w:r>
              <w:rPr>
                <w:rFonts w:hint="eastAsia"/>
              </w:rPr>
              <w:instrText xml:space="preserve">HYPERLINK </w:instrText>
            </w:r>
            <w:r>
              <w:instrText xml:space="preserve"> \l "</w:instrText>
            </w:r>
            <w:r>
              <w:rPr>
                <w:rFonts w:hint="eastAsia"/>
              </w:rPr>
              <w:instrText>■リスクアセスメント</w:instrText>
            </w:r>
            <w:r>
              <w:instrText>"</w:instrText>
            </w:r>
            <w:r>
              <w:fldChar w:fldCharType="separate"/>
            </w:r>
            <w:r w:rsidR="000B1FD0" w:rsidRPr="00703A7C">
              <w:rPr>
                <w:rStyle w:val="a7"/>
                <w:rFonts w:hint="eastAsia"/>
              </w:rPr>
              <w:t>リスクアセスメント</w:t>
            </w:r>
            <w:r>
              <w:fldChar w:fldCharType="end"/>
            </w:r>
          </w:p>
          <w:bookmarkEnd w:id="730"/>
          <w:p w14:paraId="351F1815" w14:textId="77777777" w:rsidR="000B1FD0" w:rsidRPr="009C4A62" w:rsidRDefault="000B1FD0" w:rsidP="00892C01">
            <w:pPr>
              <w:pStyle w:val="afff6"/>
              <w:numPr>
                <w:ilvl w:val="0"/>
                <w:numId w:val="757"/>
              </w:numPr>
              <w:tabs>
                <w:tab w:val="clear" w:pos="1830"/>
              </w:tabs>
              <w:wordWrap w:val="0"/>
            </w:pPr>
            <w:r>
              <w:rPr>
                <w:rFonts w:hint="eastAsia"/>
              </w:rPr>
              <w:t>改善</w:t>
            </w:r>
          </w:p>
        </w:tc>
      </w:tr>
      <w:tr w:rsidR="000B1FD0" w:rsidRPr="009C4A62" w14:paraId="02CAD914" w14:textId="77777777">
        <w:trPr>
          <w:trHeight w:val="1216"/>
        </w:trPr>
        <w:tc>
          <w:tcPr>
            <w:tcW w:w="1696" w:type="dxa"/>
            <w:hideMark/>
          </w:tcPr>
          <w:p w14:paraId="5E3B72AF" w14:textId="77777777" w:rsidR="000B1FD0" w:rsidRPr="009C4A62" w:rsidRDefault="000B1FD0">
            <w:pPr>
              <w:pStyle w:val="afff8"/>
            </w:pPr>
            <w:r w:rsidRPr="009C4A62">
              <w:rPr>
                <w:rFonts w:hint="eastAsia"/>
              </w:rPr>
              <w:t>防御</w:t>
            </w:r>
          </w:p>
        </w:tc>
        <w:tc>
          <w:tcPr>
            <w:tcW w:w="4678" w:type="dxa"/>
            <w:hideMark/>
          </w:tcPr>
          <w:p w14:paraId="29AB85F5" w14:textId="77777777" w:rsidR="000B1FD0" w:rsidRPr="009C4A62" w:rsidRDefault="000B1FD0">
            <w:pPr>
              <w:pStyle w:val="afff6"/>
            </w:pPr>
            <w:r w:rsidRPr="009C4A62">
              <w:rPr>
                <w:rFonts w:hint="eastAsia"/>
              </w:rPr>
              <w:t>重要サービスの提供が確実に行われるよう適切な保護対策を検討し実施する。</w:t>
            </w:r>
          </w:p>
        </w:tc>
        <w:tc>
          <w:tcPr>
            <w:tcW w:w="4082" w:type="dxa"/>
            <w:hideMark/>
          </w:tcPr>
          <w:p w14:paraId="343ECE70" w14:textId="221C6E09" w:rsidR="000B1FD0" w:rsidRDefault="000B1FD0" w:rsidP="00892C01">
            <w:pPr>
              <w:pStyle w:val="afff6"/>
              <w:numPr>
                <w:ilvl w:val="0"/>
                <w:numId w:val="757"/>
              </w:numPr>
              <w:tabs>
                <w:tab w:val="clear" w:pos="1830"/>
              </w:tabs>
              <w:wordWrap w:val="0"/>
            </w:pPr>
            <w:r>
              <w:rPr>
                <w:rFonts w:hint="eastAsia"/>
              </w:rPr>
              <w:t>アイデンティティ管理と</w:t>
            </w:r>
            <w:bookmarkStart w:id="731" w:name="■アクセス制御11ー3－1"/>
            <w:r w:rsidR="00F32672">
              <w:fldChar w:fldCharType="begin"/>
            </w:r>
            <w:r w:rsidR="00F32672">
              <w:rPr>
                <w:rFonts w:hint="eastAsia"/>
              </w:rPr>
              <w:instrText xml:space="preserve">HYPERLINK </w:instrText>
            </w:r>
            <w:r w:rsidR="00F32672">
              <w:instrText xml:space="preserve"> \l "</w:instrText>
            </w:r>
            <w:r w:rsidR="00F32672">
              <w:rPr>
                <w:rFonts w:hint="eastAsia"/>
              </w:rPr>
              <w:instrText>■アクセス制御</w:instrText>
            </w:r>
            <w:r w:rsidR="00F32672">
              <w:instrText>"</w:instrText>
            </w:r>
            <w:r w:rsidR="00F32672">
              <w:fldChar w:fldCharType="separate"/>
            </w:r>
            <w:r w:rsidRPr="00F32672">
              <w:rPr>
                <w:rStyle w:val="a7"/>
                <w:rFonts w:hint="eastAsia"/>
              </w:rPr>
              <w:t>アクセス制御</w:t>
            </w:r>
            <w:bookmarkEnd w:id="731"/>
            <w:r w:rsidR="00F32672">
              <w:fldChar w:fldCharType="end"/>
            </w:r>
          </w:p>
          <w:p w14:paraId="68826EA2" w14:textId="77777777" w:rsidR="000B1FD0" w:rsidRDefault="000B1FD0" w:rsidP="00892C01">
            <w:pPr>
              <w:pStyle w:val="afff6"/>
              <w:numPr>
                <w:ilvl w:val="0"/>
                <w:numId w:val="757"/>
              </w:numPr>
              <w:tabs>
                <w:tab w:val="clear" w:pos="1830"/>
              </w:tabs>
              <w:wordWrap w:val="0"/>
            </w:pPr>
            <w:r>
              <w:rPr>
                <w:rFonts w:hint="eastAsia"/>
              </w:rPr>
              <w:t>意識向上およびトレーニング</w:t>
            </w:r>
          </w:p>
          <w:p w14:paraId="6EDB35C9" w14:textId="77777777" w:rsidR="000B1FD0" w:rsidRDefault="000B1FD0" w:rsidP="00892C01">
            <w:pPr>
              <w:pStyle w:val="afff6"/>
              <w:numPr>
                <w:ilvl w:val="0"/>
                <w:numId w:val="757"/>
              </w:numPr>
              <w:tabs>
                <w:tab w:val="clear" w:pos="1830"/>
              </w:tabs>
              <w:wordWrap w:val="0"/>
            </w:pPr>
            <w:r>
              <w:rPr>
                <w:rFonts w:hint="eastAsia"/>
              </w:rPr>
              <w:t>データセキュリティ</w:t>
            </w:r>
          </w:p>
          <w:p w14:paraId="6AAB404D" w14:textId="77777777" w:rsidR="000B1FD0" w:rsidRDefault="000B1FD0" w:rsidP="00892C01">
            <w:pPr>
              <w:pStyle w:val="afff6"/>
              <w:numPr>
                <w:ilvl w:val="0"/>
                <w:numId w:val="757"/>
              </w:numPr>
              <w:tabs>
                <w:tab w:val="clear" w:pos="1830"/>
              </w:tabs>
              <w:wordWrap w:val="0"/>
            </w:pPr>
            <w:r>
              <w:rPr>
                <w:rFonts w:hint="eastAsia"/>
              </w:rPr>
              <w:t>プラットフォームセキュリティ</w:t>
            </w:r>
          </w:p>
          <w:p w14:paraId="46CEB38C" w14:textId="77777777" w:rsidR="000B1FD0" w:rsidRPr="009C4A62" w:rsidRDefault="000B1FD0" w:rsidP="00892C01">
            <w:pPr>
              <w:pStyle w:val="afff6"/>
              <w:numPr>
                <w:ilvl w:val="0"/>
                <w:numId w:val="757"/>
              </w:numPr>
              <w:tabs>
                <w:tab w:val="clear" w:pos="1830"/>
              </w:tabs>
              <w:wordWrap w:val="0"/>
            </w:pPr>
            <w:r>
              <w:rPr>
                <w:rFonts w:hint="eastAsia"/>
              </w:rPr>
              <w:t>技術インフラのレジリエンス</w:t>
            </w:r>
          </w:p>
        </w:tc>
      </w:tr>
      <w:tr w:rsidR="000B1FD0" w:rsidRPr="009C4A62" w14:paraId="0BA0A46E" w14:textId="77777777">
        <w:trPr>
          <w:trHeight w:val="1216"/>
        </w:trPr>
        <w:tc>
          <w:tcPr>
            <w:tcW w:w="1696" w:type="dxa"/>
            <w:hideMark/>
          </w:tcPr>
          <w:p w14:paraId="3AF6983A" w14:textId="77777777" w:rsidR="000B1FD0" w:rsidRPr="009C4A62" w:rsidRDefault="000B1FD0">
            <w:pPr>
              <w:pStyle w:val="afff8"/>
            </w:pPr>
            <w:r w:rsidRPr="009C4A62">
              <w:rPr>
                <w:rFonts w:hint="eastAsia"/>
              </w:rPr>
              <w:t>検知</w:t>
            </w:r>
          </w:p>
        </w:tc>
        <w:tc>
          <w:tcPr>
            <w:tcW w:w="4678" w:type="dxa"/>
            <w:hideMark/>
          </w:tcPr>
          <w:p w14:paraId="213AB940" w14:textId="77777777" w:rsidR="000B1FD0" w:rsidRPr="009C4A62" w:rsidRDefault="000B1FD0">
            <w:pPr>
              <w:pStyle w:val="afff6"/>
            </w:pPr>
            <w:r w:rsidRPr="009C4A62">
              <w:rPr>
                <w:rFonts w:hint="eastAsia"/>
              </w:rPr>
              <w:t>サイバーセキュリティイベントの発生を検知するための適切な対策を検討し実施する。</w:t>
            </w:r>
          </w:p>
        </w:tc>
        <w:tc>
          <w:tcPr>
            <w:tcW w:w="4082" w:type="dxa"/>
            <w:hideMark/>
          </w:tcPr>
          <w:p w14:paraId="64E17E00" w14:textId="77777777" w:rsidR="000B1FD0" w:rsidRDefault="000B1FD0" w:rsidP="00892C01">
            <w:pPr>
              <w:pStyle w:val="afff6"/>
              <w:numPr>
                <w:ilvl w:val="0"/>
                <w:numId w:val="757"/>
              </w:numPr>
              <w:tabs>
                <w:tab w:val="clear" w:pos="1830"/>
              </w:tabs>
              <w:wordWrap w:val="0"/>
            </w:pPr>
            <w:r>
              <w:rPr>
                <w:rFonts w:hint="eastAsia"/>
              </w:rPr>
              <w:t>継続的モニタリング</w:t>
            </w:r>
          </w:p>
          <w:p w14:paraId="39ABB738" w14:textId="77777777" w:rsidR="000B1FD0" w:rsidRPr="009C4A62" w:rsidRDefault="000B1FD0" w:rsidP="00892C01">
            <w:pPr>
              <w:pStyle w:val="afff6"/>
              <w:numPr>
                <w:ilvl w:val="0"/>
                <w:numId w:val="757"/>
              </w:numPr>
              <w:tabs>
                <w:tab w:val="clear" w:pos="1830"/>
              </w:tabs>
              <w:wordWrap w:val="0"/>
            </w:pPr>
            <w:r>
              <w:rPr>
                <w:rFonts w:hint="eastAsia"/>
              </w:rPr>
              <w:t>有害イベントの分析</w:t>
            </w:r>
          </w:p>
        </w:tc>
      </w:tr>
      <w:tr w:rsidR="000B1FD0" w:rsidRPr="009C4A62" w14:paraId="4DCEC390" w14:textId="77777777">
        <w:trPr>
          <w:trHeight w:val="1216"/>
        </w:trPr>
        <w:tc>
          <w:tcPr>
            <w:tcW w:w="1696" w:type="dxa"/>
            <w:hideMark/>
          </w:tcPr>
          <w:p w14:paraId="2CD0D592" w14:textId="77777777" w:rsidR="000B1FD0" w:rsidRPr="009C4A62" w:rsidRDefault="000B1FD0">
            <w:pPr>
              <w:pStyle w:val="afff8"/>
            </w:pPr>
            <w:r w:rsidRPr="009C4A62">
              <w:rPr>
                <w:rFonts w:hint="eastAsia"/>
              </w:rPr>
              <w:t>対応</w:t>
            </w:r>
          </w:p>
        </w:tc>
        <w:tc>
          <w:tcPr>
            <w:tcW w:w="4678" w:type="dxa"/>
            <w:hideMark/>
          </w:tcPr>
          <w:p w14:paraId="629E1210" w14:textId="0A1747DD" w:rsidR="000B1FD0" w:rsidRPr="009C4A62" w:rsidRDefault="007E354B">
            <w:pPr>
              <w:pStyle w:val="afff6"/>
            </w:pPr>
            <w:hyperlink w:anchor="■セキュリティインシデント" w:history="1">
              <w:r w:rsidR="000B1FD0" w:rsidRPr="00C81F41">
                <w:rPr>
                  <w:rStyle w:val="a7"/>
                  <w:rFonts w:hint="eastAsia"/>
                </w:rPr>
                <w:t>サイバー</w:t>
              </w:r>
              <w:bookmarkStart w:id="732" w:name="■セキュリティインシデント11ー3－1"/>
              <w:r w:rsidR="000B1FD0" w:rsidRPr="00C81F41">
                <w:rPr>
                  <w:rStyle w:val="a7"/>
                  <w:rFonts w:hint="eastAsia"/>
                </w:rPr>
                <w:t>セキュリティインシデント</w:t>
              </w:r>
              <w:bookmarkEnd w:id="732"/>
            </w:hyperlink>
            <w:r w:rsidR="000B1FD0" w:rsidRPr="009C4A62">
              <w:rPr>
                <w:rFonts w:hint="eastAsia"/>
              </w:rPr>
              <w:t>に対処するための適切な対策を検討し実施する。</w:t>
            </w:r>
          </w:p>
        </w:tc>
        <w:tc>
          <w:tcPr>
            <w:tcW w:w="4082" w:type="dxa"/>
            <w:hideMark/>
          </w:tcPr>
          <w:p w14:paraId="6527C95A" w14:textId="77777777" w:rsidR="000B1FD0" w:rsidRDefault="000B1FD0" w:rsidP="00892C01">
            <w:pPr>
              <w:pStyle w:val="afff6"/>
              <w:numPr>
                <w:ilvl w:val="0"/>
                <w:numId w:val="757"/>
              </w:numPr>
              <w:tabs>
                <w:tab w:val="clear" w:pos="1830"/>
              </w:tabs>
              <w:wordWrap w:val="0"/>
            </w:pPr>
            <w:r>
              <w:rPr>
                <w:rFonts w:hint="eastAsia"/>
              </w:rPr>
              <w:t>インシデントマネジメント</w:t>
            </w:r>
          </w:p>
          <w:p w14:paraId="42645DDB" w14:textId="77777777" w:rsidR="000B1FD0" w:rsidRDefault="000B1FD0" w:rsidP="00892C01">
            <w:pPr>
              <w:pStyle w:val="afff6"/>
              <w:numPr>
                <w:ilvl w:val="0"/>
                <w:numId w:val="757"/>
              </w:numPr>
              <w:tabs>
                <w:tab w:val="clear" w:pos="1830"/>
              </w:tabs>
              <w:wordWrap w:val="0"/>
            </w:pPr>
            <w:r>
              <w:rPr>
                <w:rFonts w:hint="eastAsia"/>
              </w:rPr>
              <w:t>インシデント分析</w:t>
            </w:r>
          </w:p>
          <w:p w14:paraId="1F71846F" w14:textId="77777777" w:rsidR="000B1FD0" w:rsidRDefault="000B1FD0" w:rsidP="00892C01">
            <w:pPr>
              <w:pStyle w:val="afff6"/>
              <w:numPr>
                <w:ilvl w:val="0"/>
                <w:numId w:val="757"/>
              </w:numPr>
              <w:tabs>
                <w:tab w:val="clear" w:pos="1830"/>
              </w:tabs>
              <w:wordWrap w:val="0"/>
            </w:pPr>
            <w:r>
              <w:rPr>
                <w:rFonts w:hint="eastAsia"/>
              </w:rPr>
              <w:t>インシデント対応の報告とコミュニケーション</w:t>
            </w:r>
          </w:p>
          <w:p w14:paraId="60F2630D" w14:textId="77777777" w:rsidR="000B1FD0" w:rsidRPr="009C4A62" w:rsidRDefault="000B1FD0" w:rsidP="00892C01">
            <w:pPr>
              <w:pStyle w:val="afff6"/>
              <w:numPr>
                <w:ilvl w:val="0"/>
                <w:numId w:val="757"/>
              </w:numPr>
              <w:tabs>
                <w:tab w:val="clear" w:pos="1830"/>
              </w:tabs>
              <w:wordWrap w:val="0"/>
            </w:pPr>
            <w:r>
              <w:rPr>
                <w:rFonts w:hint="eastAsia"/>
              </w:rPr>
              <w:t>インシデント軽減</w:t>
            </w:r>
          </w:p>
        </w:tc>
      </w:tr>
      <w:tr w:rsidR="000B1FD0" w:rsidRPr="009C4A62" w14:paraId="3944C151" w14:textId="77777777">
        <w:trPr>
          <w:trHeight w:val="1216"/>
        </w:trPr>
        <w:tc>
          <w:tcPr>
            <w:tcW w:w="1696" w:type="dxa"/>
            <w:hideMark/>
          </w:tcPr>
          <w:p w14:paraId="10313CFD" w14:textId="77777777" w:rsidR="000B1FD0" w:rsidRPr="009C4A62" w:rsidRDefault="000B1FD0">
            <w:pPr>
              <w:pStyle w:val="afff8"/>
            </w:pPr>
            <w:r w:rsidRPr="009C4A62">
              <w:rPr>
                <w:rFonts w:hint="eastAsia"/>
              </w:rPr>
              <w:t>復旧</w:t>
            </w:r>
          </w:p>
        </w:tc>
        <w:tc>
          <w:tcPr>
            <w:tcW w:w="4678" w:type="dxa"/>
            <w:hideMark/>
          </w:tcPr>
          <w:p w14:paraId="4BFD68F0" w14:textId="77777777" w:rsidR="000B1FD0" w:rsidRPr="009C4A62" w:rsidRDefault="000B1FD0">
            <w:pPr>
              <w:pStyle w:val="afff6"/>
            </w:pPr>
            <w:r w:rsidRPr="009C4A62">
              <w:rPr>
                <w:rFonts w:hint="eastAsia"/>
              </w:rPr>
              <w:t>サイバーセキュリティインシデントにより影響を受けた機能やサービスをインシデント発生前の状態に戻すための適切な対策を検討し実施する。これには、レジリエンスを実現するための計画の策定・維持も含む。</w:t>
            </w:r>
          </w:p>
        </w:tc>
        <w:tc>
          <w:tcPr>
            <w:tcW w:w="4082" w:type="dxa"/>
            <w:hideMark/>
          </w:tcPr>
          <w:p w14:paraId="53AF8D69" w14:textId="77777777" w:rsidR="000B1FD0" w:rsidRDefault="000B1FD0" w:rsidP="00892C01">
            <w:pPr>
              <w:pStyle w:val="afff6"/>
              <w:numPr>
                <w:ilvl w:val="0"/>
                <w:numId w:val="757"/>
              </w:numPr>
              <w:tabs>
                <w:tab w:val="clear" w:pos="1830"/>
              </w:tabs>
              <w:wordWrap w:val="0"/>
            </w:pPr>
            <w:r>
              <w:rPr>
                <w:rFonts w:hint="eastAsia"/>
              </w:rPr>
              <w:t>インシデント復旧計画の実行</w:t>
            </w:r>
          </w:p>
          <w:p w14:paraId="10D0E743" w14:textId="77777777" w:rsidR="000B1FD0" w:rsidRPr="009C4A62" w:rsidRDefault="000B1FD0" w:rsidP="00892C01">
            <w:pPr>
              <w:pStyle w:val="afff6"/>
              <w:numPr>
                <w:ilvl w:val="0"/>
                <w:numId w:val="757"/>
              </w:numPr>
              <w:tabs>
                <w:tab w:val="clear" w:pos="1830"/>
              </w:tabs>
              <w:wordWrap w:val="0"/>
            </w:pPr>
            <w:r>
              <w:rPr>
                <w:rFonts w:hint="eastAsia"/>
              </w:rPr>
              <w:t>インシデント復旧のコミュニケーション</w:t>
            </w:r>
          </w:p>
        </w:tc>
      </w:tr>
    </w:tbl>
    <w:p w14:paraId="1DB9214F" w14:textId="77777777" w:rsidR="000B1FD0" w:rsidRDefault="000B1FD0"/>
    <w:p w14:paraId="623FA837" w14:textId="77777777" w:rsidR="000B1FD0" w:rsidRDefault="000B1FD0">
      <w:r>
        <w:rPr>
          <w:rFonts w:hint="eastAsia"/>
        </w:rPr>
        <w:t>「ガバナンス」機能のサブカテゴリ（例）</w:t>
      </w:r>
    </w:p>
    <w:tbl>
      <w:tblPr>
        <w:tblStyle w:val="aa"/>
        <w:tblW w:w="0" w:type="auto"/>
        <w:tblLook w:val="04A0" w:firstRow="1" w:lastRow="0" w:firstColumn="1" w:lastColumn="0" w:noHBand="0" w:noVBand="1"/>
      </w:tblPr>
      <w:tblGrid>
        <w:gridCol w:w="2830"/>
        <w:gridCol w:w="7626"/>
      </w:tblGrid>
      <w:tr w:rsidR="000B1FD0" w:rsidRPr="002923B2" w14:paraId="179330E7" w14:textId="77777777">
        <w:tc>
          <w:tcPr>
            <w:tcW w:w="2830" w:type="dxa"/>
            <w:shd w:val="clear" w:color="auto" w:fill="215E99"/>
            <w:hideMark/>
          </w:tcPr>
          <w:p w14:paraId="3F2541FD" w14:textId="77777777" w:rsidR="000B1FD0" w:rsidRPr="002923B2" w:rsidRDefault="000B1FD0">
            <w:pPr>
              <w:pStyle w:val="aff0"/>
            </w:pPr>
            <w:r w:rsidRPr="002923B2">
              <w:rPr>
                <w:rFonts w:hint="eastAsia"/>
              </w:rPr>
              <w:t>カテゴリ</w:t>
            </w:r>
          </w:p>
        </w:tc>
        <w:tc>
          <w:tcPr>
            <w:tcW w:w="7626" w:type="dxa"/>
            <w:shd w:val="clear" w:color="auto" w:fill="215E99"/>
            <w:hideMark/>
          </w:tcPr>
          <w:p w14:paraId="136151FE" w14:textId="77777777" w:rsidR="000B1FD0" w:rsidRPr="002923B2" w:rsidRDefault="000B1FD0">
            <w:pPr>
              <w:pStyle w:val="aff0"/>
            </w:pPr>
            <w:r w:rsidRPr="002923B2">
              <w:rPr>
                <w:rFonts w:hint="eastAsia"/>
              </w:rPr>
              <w:t>サブカテゴリ</w:t>
            </w:r>
          </w:p>
        </w:tc>
      </w:tr>
      <w:tr w:rsidR="000B1FD0" w:rsidRPr="002923B2" w14:paraId="7EFBCFC1" w14:textId="77777777">
        <w:tc>
          <w:tcPr>
            <w:tcW w:w="2830" w:type="dxa"/>
            <w:vMerge w:val="restart"/>
            <w:hideMark/>
          </w:tcPr>
          <w:p w14:paraId="04C7C72B" w14:textId="77777777" w:rsidR="000B1FD0" w:rsidRPr="002923B2" w:rsidRDefault="000B1FD0">
            <w:pPr>
              <w:pStyle w:val="afff6"/>
            </w:pPr>
            <w:r>
              <w:rPr>
                <w:rFonts w:hint="eastAsia"/>
              </w:rPr>
              <w:t>組織的文脈</w:t>
            </w:r>
          </w:p>
        </w:tc>
        <w:tc>
          <w:tcPr>
            <w:tcW w:w="7626" w:type="dxa"/>
          </w:tcPr>
          <w:p w14:paraId="7F306767" w14:textId="77777777" w:rsidR="000B1FD0" w:rsidRPr="002923B2" w:rsidRDefault="000B1FD0">
            <w:pPr>
              <w:pStyle w:val="afff6"/>
            </w:pPr>
            <w:r>
              <w:rPr>
                <w:rFonts w:hint="eastAsia"/>
              </w:rPr>
              <w:t>GV.OC-01：組織のミッションが理解され、サイバーセキュリティリスクマネジメントについて伝えている。</w:t>
            </w:r>
          </w:p>
        </w:tc>
      </w:tr>
      <w:tr w:rsidR="000B1FD0" w:rsidRPr="002923B2" w14:paraId="3747FEF5" w14:textId="77777777">
        <w:tc>
          <w:tcPr>
            <w:tcW w:w="2830" w:type="dxa"/>
            <w:vMerge/>
            <w:hideMark/>
          </w:tcPr>
          <w:p w14:paraId="1D5E0A57" w14:textId="77777777" w:rsidR="000B1FD0" w:rsidRPr="002923B2" w:rsidRDefault="000B1FD0">
            <w:pPr>
              <w:pStyle w:val="afff6"/>
            </w:pPr>
          </w:p>
        </w:tc>
        <w:tc>
          <w:tcPr>
            <w:tcW w:w="7626" w:type="dxa"/>
          </w:tcPr>
          <w:p w14:paraId="3BBF5C62" w14:textId="77777777" w:rsidR="000B1FD0" w:rsidRPr="002923B2" w:rsidRDefault="000B1FD0">
            <w:pPr>
              <w:pStyle w:val="afff6"/>
            </w:pPr>
            <w:r>
              <w:rPr>
                <w:rFonts w:hint="eastAsia"/>
              </w:rPr>
              <w:t>GV.OC-02：内部と外部の利害関係者が理解され、サイバーセキュリティリスクマネジメントに関するそれら利害関係者のニーズと期待事項が理解および考慮されている。</w:t>
            </w:r>
          </w:p>
        </w:tc>
      </w:tr>
      <w:tr w:rsidR="000B1FD0" w:rsidRPr="002923B2" w14:paraId="5D54188F" w14:textId="77777777">
        <w:tc>
          <w:tcPr>
            <w:tcW w:w="2830" w:type="dxa"/>
            <w:vMerge/>
            <w:hideMark/>
          </w:tcPr>
          <w:p w14:paraId="600CD14C" w14:textId="77777777" w:rsidR="000B1FD0" w:rsidRPr="002923B2" w:rsidRDefault="000B1FD0">
            <w:pPr>
              <w:pStyle w:val="afff6"/>
            </w:pPr>
          </w:p>
        </w:tc>
        <w:tc>
          <w:tcPr>
            <w:tcW w:w="7626" w:type="dxa"/>
          </w:tcPr>
          <w:p w14:paraId="66C637B5" w14:textId="77777777" w:rsidR="000B1FD0" w:rsidRPr="002923B2" w:rsidRDefault="000B1FD0">
            <w:pPr>
              <w:pStyle w:val="afff6"/>
            </w:pPr>
            <w:r>
              <w:rPr>
                <w:rFonts w:hint="eastAsia"/>
              </w:rPr>
              <w:t>GV.OC-03：サイバーセキュリティに関する法的要求事項、規制上の要求事項、および契約上の要求事項（プライバシーと市民的自由の義務を含む）が理解され管理されている。</w:t>
            </w:r>
          </w:p>
        </w:tc>
      </w:tr>
      <w:tr w:rsidR="000B1FD0" w:rsidRPr="002923B2" w14:paraId="284623F9" w14:textId="77777777">
        <w:tc>
          <w:tcPr>
            <w:tcW w:w="2830" w:type="dxa"/>
            <w:vMerge/>
            <w:hideMark/>
          </w:tcPr>
          <w:p w14:paraId="7E3EFED0" w14:textId="77777777" w:rsidR="000B1FD0" w:rsidRPr="002923B2" w:rsidRDefault="000B1FD0">
            <w:pPr>
              <w:pStyle w:val="afff6"/>
            </w:pPr>
          </w:p>
        </w:tc>
        <w:tc>
          <w:tcPr>
            <w:tcW w:w="7626" w:type="dxa"/>
          </w:tcPr>
          <w:p w14:paraId="51C25BBC" w14:textId="77777777" w:rsidR="000B1FD0" w:rsidRPr="002923B2" w:rsidRDefault="000B1FD0">
            <w:pPr>
              <w:pStyle w:val="afff6"/>
            </w:pPr>
            <w:r>
              <w:rPr>
                <w:rFonts w:hint="eastAsia"/>
              </w:rPr>
              <w:t>GV.OC-04：外部の利害関係者が組織に依存または期待する重要な目的、能力およびサービスが理解され周知されている。</w:t>
            </w:r>
          </w:p>
        </w:tc>
      </w:tr>
      <w:tr w:rsidR="000B1FD0" w:rsidRPr="002923B2" w14:paraId="7CEE056E" w14:textId="77777777">
        <w:tc>
          <w:tcPr>
            <w:tcW w:w="2830" w:type="dxa"/>
            <w:vMerge/>
            <w:hideMark/>
          </w:tcPr>
          <w:p w14:paraId="25DED7C8" w14:textId="77777777" w:rsidR="000B1FD0" w:rsidRPr="002923B2" w:rsidRDefault="000B1FD0">
            <w:pPr>
              <w:pStyle w:val="afff6"/>
            </w:pPr>
          </w:p>
        </w:tc>
        <w:tc>
          <w:tcPr>
            <w:tcW w:w="7626" w:type="dxa"/>
          </w:tcPr>
          <w:p w14:paraId="7108E2B4" w14:textId="77777777" w:rsidR="000B1FD0" w:rsidRPr="002923B2" w:rsidRDefault="000B1FD0">
            <w:pPr>
              <w:pStyle w:val="afff6"/>
            </w:pPr>
            <w:r>
              <w:rPr>
                <w:rFonts w:hint="eastAsia"/>
              </w:rPr>
              <w:t>GV.OC-05：組織が依存する成果、能力、およびサービスが理解され周知されている。</w:t>
            </w:r>
          </w:p>
        </w:tc>
      </w:tr>
    </w:tbl>
    <w:p w14:paraId="5253387B" w14:textId="77777777" w:rsidR="000B1FD0" w:rsidRPr="002923B2" w:rsidRDefault="000B1FD0"/>
    <w:p w14:paraId="5DAAB9B2" w14:textId="77777777" w:rsidR="000B1FD0" w:rsidRDefault="000B1FD0">
      <w:pPr>
        <w:pStyle w:val="5"/>
      </w:pPr>
      <w:r>
        <w:rPr>
          <w:rFonts w:hint="eastAsia"/>
        </w:rPr>
        <w:t>「ティア」</w:t>
      </w:r>
    </w:p>
    <w:p w14:paraId="79A2DAE5" w14:textId="76DC8B16" w:rsidR="000B1FD0" w:rsidRDefault="000B1FD0">
      <w:r w:rsidRPr="00396BE4">
        <w:t>ティアとは、組織におけるサイバーセキュリティリスクへの対応状況を評価する際の指標を定義したものです。指標は以下の4段階があります。各ティアの定義は、組織に応じて柔軟にアレンジすることが可能です（以下の表は一例です）。また、必ずしも</w:t>
      </w:r>
      <w:r>
        <w:rPr>
          <w:rFonts w:hint="eastAsia"/>
        </w:rPr>
        <w:t>すべて</w:t>
      </w:r>
      <w:r w:rsidRPr="00396BE4">
        <w:t>のカテゴリにおいて最高レベル（ティア4）を目指す必要はありません。ビジネス特性や</w:t>
      </w:r>
      <w:bookmarkStart w:id="733" w:name="■情報資産11ー3ー1"/>
      <w:r w:rsidR="001E2F94">
        <w:fldChar w:fldCharType="begin"/>
      </w:r>
      <w:r w:rsidR="001E2F94">
        <w:instrText>HYPERLINK  \l "■情報資産"</w:instrText>
      </w:r>
      <w:r w:rsidR="001E2F94">
        <w:fldChar w:fldCharType="separate"/>
      </w:r>
      <w:r w:rsidRPr="001E2F94">
        <w:rPr>
          <w:rStyle w:val="a7"/>
        </w:rPr>
        <w:t>情報資産</w:t>
      </w:r>
      <w:bookmarkEnd w:id="733"/>
      <w:r w:rsidR="001E2F94">
        <w:fldChar w:fldCharType="end"/>
      </w:r>
      <w:r w:rsidRPr="00396BE4">
        <w:t>の実態などに応じて、カテゴリごとに目指すべきティアを設定しましょう。</w:t>
      </w:r>
    </w:p>
    <w:p w14:paraId="77B47F58" w14:textId="77777777" w:rsidR="000B1FD0" w:rsidRDefault="000B1FD0"/>
    <w:tbl>
      <w:tblPr>
        <w:tblStyle w:val="aa"/>
        <w:tblW w:w="0" w:type="auto"/>
        <w:tblLook w:val="04A0" w:firstRow="1" w:lastRow="0" w:firstColumn="1" w:lastColumn="0" w:noHBand="0" w:noVBand="1"/>
      </w:tblPr>
      <w:tblGrid>
        <w:gridCol w:w="10456"/>
      </w:tblGrid>
      <w:tr w:rsidR="000B1FD0" w14:paraId="77CA1362" w14:textId="77777777">
        <w:tc>
          <w:tcPr>
            <w:tcW w:w="10456" w:type="dxa"/>
          </w:tcPr>
          <w:p w14:paraId="6286526C" w14:textId="77777777" w:rsidR="000B1FD0" w:rsidRDefault="000B1FD0">
            <w:pPr>
              <w:pStyle w:val="afff8"/>
            </w:pPr>
            <w:r>
              <w:rPr>
                <w:rFonts w:hint="eastAsia"/>
              </w:rPr>
              <w:t>ティア</w:t>
            </w:r>
            <w:r>
              <w:t>1：実施しているが、まだ部分的／基本的なレベル</w:t>
            </w:r>
          </w:p>
          <w:p w14:paraId="5614D206" w14:textId="77777777" w:rsidR="000B1FD0" w:rsidRDefault="000B1FD0">
            <w:pPr>
              <w:pStyle w:val="afff6"/>
            </w:pPr>
            <w:r>
              <w:rPr>
                <w:rFonts w:hint="eastAsia"/>
              </w:rPr>
              <w:t>セキュリティ対策は経験に基づいて実施される。セキュリティ対策は組織として整備されていなく場当たり的に実施されている。</w:t>
            </w:r>
          </w:p>
        </w:tc>
      </w:tr>
      <w:tr w:rsidR="000B1FD0" w14:paraId="1F585EEB" w14:textId="77777777">
        <w:tc>
          <w:tcPr>
            <w:tcW w:w="10456" w:type="dxa"/>
          </w:tcPr>
          <w:p w14:paraId="1E568353" w14:textId="77777777" w:rsidR="000B1FD0" w:rsidRDefault="000B1FD0">
            <w:pPr>
              <w:pStyle w:val="afff8"/>
            </w:pPr>
            <w:r>
              <w:rPr>
                <w:rFonts w:hint="eastAsia"/>
              </w:rPr>
              <w:t>ティア</w:t>
            </w:r>
            <w:r>
              <w:t>2：ある程度定型化されているがポリシーにはなっていない</w:t>
            </w:r>
          </w:p>
          <w:p w14:paraId="77F8D034" w14:textId="77777777" w:rsidR="000B1FD0" w:rsidRDefault="000B1FD0">
            <w:pPr>
              <w:pStyle w:val="afff6"/>
            </w:pPr>
            <w:r>
              <w:rPr>
                <w:rFonts w:hint="eastAsia"/>
              </w:rPr>
              <w:t>セキュリティ対策はセキュリティリスクを考慮して実施されているが、組織として方針や標準が定められてはいない、あるいは非公式に存在する。</w:t>
            </w:r>
          </w:p>
        </w:tc>
      </w:tr>
      <w:tr w:rsidR="000B1FD0" w14:paraId="339A9131" w14:textId="77777777">
        <w:tc>
          <w:tcPr>
            <w:tcW w:w="10456" w:type="dxa"/>
          </w:tcPr>
          <w:p w14:paraId="1C3E12F3" w14:textId="77777777" w:rsidR="000B1FD0" w:rsidRDefault="000B1FD0">
            <w:pPr>
              <w:pStyle w:val="afff8"/>
            </w:pPr>
            <w:r>
              <w:rPr>
                <w:rFonts w:hint="eastAsia"/>
              </w:rPr>
              <w:t>ティア</w:t>
            </w:r>
            <w:r>
              <w:t>3：ポリシーとして確立しており、繰り返し適用可能なレベル</w:t>
            </w:r>
          </w:p>
          <w:p w14:paraId="1469A2E3" w14:textId="77777777" w:rsidR="000B1FD0" w:rsidRDefault="000B1FD0">
            <w:pPr>
              <w:pStyle w:val="afff6"/>
            </w:pPr>
            <w:r>
              <w:rPr>
                <w:rFonts w:hint="eastAsia"/>
              </w:rPr>
              <w:t>セキュリティ対策は組織の方針・標準として定義、周知されており、脅威や技術の変化に伴い方針・標準は定期的に更新される。</w:t>
            </w:r>
          </w:p>
        </w:tc>
      </w:tr>
      <w:tr w:rsidR="000B1FD0" w14:paraId="0EDE3B48" w14:textId="77777777">
        <w:tc>
          <w:tcPr>
            <w:tcW w:w="10456" w:type="dxa"/>
          </w:tcPr>
          <w:p w14:paraId="4BC0DD84" w14:textId="77777777" w:rsidR="000B1FD0" w:rsidRDefault="000B1FD0">
            <w:pPr>
              <w:pStyle w:val="afff8"/>
            </w:pPr>
            <w:r>
              <w:rPr>
                <w:rFonts w:hint="eastAsia"/>
              </w:rPr>
              <w:t>ティア</w:t>
            </w:r>
            <w:r>
              <w:t>4：サイバーセキュリティリスク管理が組織文化の一部となっている</w:t>
            </w:r>
          </w:p>
          <w:p w14:paraId="40FEED31" w14:textId="77777777" w:rsidR="000B1FD0" w:rsidRDefault="000B1FD0">
            <w:pPr>
              <w:pStyle w:val="afff6"/>
            </w:pPr>
            <w:r>
              <w:rPr>
                <w:rFonts w:hint="eastAsia"/>
              </w:rPr>
              <w:t>組織で標準化されたセキュリティ対策は、脅威や技術の変化、組織における過去の教訓やセキュリティ対策に関するメトリックスなどを参考に、継続的かつタイムリーに調整される。</w:t>
            </w:r>
          </w:p>
        </w:tc>
      </w:tr>
    </w:tbl>
    <w:p w14:paraId="7E9501C2" w14:textId="77777777" w:rsidR="000B1FD0" w:rsidRDefault="000B1FD0">
      <w:pPr>
        <w:pStyle w:val="aff4"/>
      </w:pPr>
      <w:r w:rsidRPr="00A55D95">
        <w:rPr>
          <w:rFonts w:hint="eastAsia"/>
        </w:rPr>
        <w:t>サイバーセキュリティリスクへの対応状況を評価する例</w:t>
      </w:r>
    </w:p>
    <w:p w14:paraId="3571700E" w14:textId="77777777" w:rsidR="000B1FD0" w:rsidRPr="00897FE9" w:rsidRDefault="000B1FD0">
      <w:pPr>
        <w:pStyle w:val="aff4"/>
      </w:pPr>
    </w:p>
    <w:p w14:paraId="5BE4973C" w14:textId="77777777" w:rsidR="000B1FD0" w:rsidRPr="00A55D95" w:rsidRDefault="000B1FD0">
      <w:r w:rsidRPr="00A55D95">
        <w:rPr>
          <w:rFonts w:hint="eastAsia"/>
        </w:rPr>
        <w:t>識別</w:t>
      </w:r>
      <w:r w:rsidRPr="00A55D95">
        <w:t>：セキュリティ対策が必要なリソースを明確にする</w:t>
      </w:r>
    </w:p>
    <w:tbl>
      <w:tblPr>
        <w:tblStyle w:val="aa"/>
        <w:tblW w:w="0" w:type="auto"/>
        <w:tblLook w:val="04A0" w:firstRow="1" w:lastRow="0" w:firstColumn="1" w:lastColumn="0" w:noHBand="0" w:noVBand="1"/>
      </w:tblPr>
      <w:tblGrid>
        <w:gridCol w:w="4840"/>
        <w:gridCol w:w="1347"/>
        <w:gridCol w:w="1348"/>
        <w:gridCol w:w="1347"/>
        <w:gridCol w:w="1348"/>
      </w:tblGrid>
      <w:tr w:rsidR="000B1FD0" w:rsidRPr="00A55D95" w14:paraId="6D4FB97F" w14:textId="77777777">
        <w:tc>
          <w:tcPr>
            <w:tcW w:w="4840" w:type="dxa"/>
          </w:tcPr>
          <w:p w14:paraId="6B8AC3F1" w14:textId="77777777" w:rsidR="000B1FD0" w:rsidRPr="00A55D95" w:rsidRDefault="000B1FD0">
            <w:pPr>
              <w:ind w:firstLineChars="0" w:firstLine="0"/>
            </w:pPr>
          </w:p>
        </w:tc>
        <w:tc>
          <w:tcPr>
            <w:tcW w:w="1347" w:type="dxa"/>
            <w:shd w:val="clear" w:color="auto" w:fill="215E99" w:themeFill="text2" w:themeFillTint="BF"/>
          </w:tcPr>
          <w:p w14:paraId="458BEB03" w14:textId="77777777" w:rsidR="000B1FD0" w:rsidRPr="00A55D95" w:rsidRDefault="000B1FD0" w:rsidP="00B17495">
            <w:pPr>
              <w:pStyle w:val="aff0"/>
              <w:rPr>
                <w:b w:val="0"/>
                <w:bCs w:val="0"/>
              </w:rPr>
            </w:pPr>
            <w:r w:rsidRPr="00A55D95">
              <w:rPr>
                <w:rFonts w:hint="eastAsia"/>
              </w:rPr>
              <w:t>ティア1</w:t>
            </w:r>
          </w:p>
        </w:tc>
        <w:tc>
          <w:tcPr>
            <w:tcW w:w="1348" w:type="dxa"/>
            <w:shd w:val="clear" w:color="auto" w:fill="215E99" w:themeFill="text2" w:themeFillTint="BF"/>
          </w:tcPr>
          <w:p w14:paraId="23C3B2AD" w14:textId="77777777" w:rsidR="000B1FD0" w:rsidRPr="00A55D95" w:rsidRDefault="000B1FD0" w:rsidP="00B17495">
            <w:pPr>
              <w:pStyle w:val="aff0"/>
              <w:rPr>
                <w:b w:val="0"/>
                <w:bCs w:val="0"/>
              </w:rPr>
            </w:pPr>
            <w:r w:rsidRPr="00A55D95">
              <w:rPr>
                <w:rFonts w:hint="eastAsia"/>
              </w:rPr>
              <w:t>ティア2</w:t>
            </w:r>
          </w:p>
        </w:tc>
        <w:tc>
          <w:tcPr>
            <w:tcW w:w="1347" w:type="dxa"/>
            <w:shd w:val="clear" w:color="auto" w:fill="215E99" w:themeFill="text2" w:themeFillTint="BF"/>
          </w:tcPr>
          <w:p w14:paraId="25AA4F7F" w14:textId="77777777" w:rsidR="000B1FD0" w:rsidRPr="00A55D95" w:rsidRDefault="000B1FD0" w:rsidP="00B17495">
            <w:pPr>
              <w:pStyle w:val="aff0"/>
              <w:rPr>
                <w:b w:val="0"/>
                <w:bCs w:val="0"/>
              </w:rPr>
            </w:pPr>
            <w:r w:rsidRPr="00A55D95">
              <w:rPr>
                <w:rFonts w:hint="eastAsia"/>
              </w:rPr>
              <w:t>ティア3</w:t>
            </w:r>
          </w:p>
        </w:tc>
        <w:tc>
          <w:tcPr>
            <w:tcW w:w="1348" w:type="dxa"/>
            <w:shd w:val="clear" w:color="auto" w:fill="215E99" w:themeFill="text2" w:themeFillTint="BF"/>
          </w:tcPr>
          <w:p w14:paraId="11B87AE7" w14:textId="77777777" w:rsidR="000B1FD0" w:rsidRPr="00A55D95" w:rsidRDefault="000B1FD0" w:rsidP="00B17495">
            <w:pPr>
              <w:pStyle w:val="aff0"/>
              <w:rPr>
                <w:b w:val="0"/>
                <w:bCs w:val="0"/>
              </w:rPr>
            </w:pPr>
            <w:r w:rsidRPr="00A55D95">
              <w:rPr>
                <w:rFonts w:hint="eastAsia"/>
              </w:rPr>
              <w:t>ティア4</w:t>
            </w:r>
          </w:p>
        </w:tc>
      </w:tr>
      <w:tr w:rsidR="000B1FD0" w:rsidRPr="00A55D95" w14:paraId="0BDB46EB" w14:textId="77777777">
        <w:tc>
          <w:tcPr>
            <w:tcW w:w="4840" w:type="dxa"/>
          </w:tcPr>
          <w:p w14:paraId="268C2537" w14:textId="77777777" w:rsidR="000B1FD0" w:rsidRPr="00A55D95" w:rsidRDefault="000B1FD0" w:rsidP="00F33D05">
            <w:pPr>
              <w:pStyle w:val="afff6"/>
            </w:pPr>
            <w:r w:rsidRPr="00A55D95">
              <w:rPr>
                <w:rFonts w:hint="eastAsia"/>
              </w:rPr>
              <w:t>資産管理</w:t>
            </w:r>
          </w:p>
          <w:p w14:paraId="697C6DFE" w14:textId="77777777" w:rsidR="000B1FD0" w:rsidRPr="00A55D95" w:rsidRDefault="000B1FD0" w:rsidP="00F33D05">
            <w:pPr>
              <w:pStyle w:val="afff6"/>
            </w:pPr>
            <w:r w:rsidRPr="00A55D95">
              <w:rPr>
                <w:rFonts w:hint="eastAsia"/>
              </w:rPr>
              <w:t>事業目的を達成することを可能にするデータ、人員、デバイス、システム、施設が特定され管理されていますか？</w:t>
            </w:r>
          </w:p>
        </w:tc>
        <w:tc>
          <w:tcPr>
            <w:tcW w:w="1347" w:type="dxa"/>
          </w:tcPr>
          <w:p w14:paraId="6594A042" w14:textId="77777777" w:rsidR="000B1FD0" w:rsidRPr="00A55D95" w:rsidRDefault="000B1FD0">
            <w:pPr>
              <w:ind w:firstLineChars="0" w:firstLine="0"/>
            </w:pPr>
          </w:p>
        </w:tc>
        <w:tc>
          <w:tcPr>
            <w:tcW w:w="1348" w:type="dxa"/>
          </w:tcPr>
          <w:p w14:paraId="11D4EEE7" w14:textId="77777777" w:rsidR="000B1FD0" w:rsidRPr="00A55D95" w:rsidRDefault="000B1FD0">
            <w:pPr>
              <w:ind w:firstLineChars="0" w:firstLine="0"/>
            </w:pPr>
          </w:p>
        </w:tc>
        <w:tc>
          <w:tcPr>
            <w:tcW w:w="1347" w:type="dxa"/>
          </w:tcPr>
          <w:p w14:paraId="30DDCF1D" w14:textId="77777777" w:rsidR="000B1FD0" w:rsidRPr="00A55D95" w:rsidRDefault="000B1FD0">
            <w:pPr>
              <w:ind w:firstLineChars="0" w:firstLine="0"/>
            </w:pPr>
          </w:p>
        </w:tc>
        <w:tc>
          <w:tcPr>
            <w:tcW w:w="1348" w:type="dxa"/>
          </w:tcPr>
          <w:p w14:paraId="485F520B" w14:textId="77777777" w:rsidR="000B1FD0" w:rsidRPr="00A55D95" w:rsidRDefault="000B1FD0">
            <w:pPr>
              <w:ind w:firstLineChars="0" w:firstLine="0"/>
            </w:pPr>
          </w:p>
        </w:tc>
      </w:tr>
    </w:tbl>
    <w:p w14:paraId="763C4D74" w14:textId="77777777" w:rsidR="000B1FD0" w:rsidRDefault="000B1FD0"/>
    <w:p w14:paraId="0274622A" w14:textId="77777777" w:rsidR="000B1FD0" w:rsidRPr="00A55D95" w:rsidRDefault="000B1FD0">
      <w:r w:rsidRPr="00A55D95">
        <w:rPr>
          <w:rFonts w:hint="eastAsia"/>
        </w:rPr>
        <w:t>防御：ルールを策定し、セキュリティリスクをコントロールする</w:t>
      </w:r>
    </w:p>
    <w:tbl>
      <w:tblPr>
        <w:tblStyle w:val="aa"/>
        <w:tblW w:w="0" w:type="auto"/>
        <w:tblLook w:val="04A0" w:firstRow="1" w:lastRow="0" w:firstColumn="1" w:lastColumn="0" w:noHBand="0" w:noVBand="1"/>
      </w:tblPr>
      <w:tblGrid>
        <w:gridCol w:w="4840"/>
        <w:gridCol w:w="1347"/>
        <w:gridCol w:w="1348"/>
        <w:gridCol w:w="1347"/>
        <w:gridCol w:w="1348"/>
      </w:tblGrid>
      <w:tr w:rsidR="000B1FD0" w:rsidRPr="00A55D95" w14:paraId="4DD075F5" w14:textId="77777777">
        <w:tc>
          <w:tcPr>
            <w:tcW w:w="4840" w:type="dxa"/>
          </w:tcPr>
          <w:p w14:paraId="45E6A506" w14:textId="77777777" w:rsidR="000B1FD0" w:rsidRPr="00A55D95" w:rsidRDefault="000B1FD0">
            <w:pPr>
              <w:ind w:firstLineChars="0" w:firstLine="0"/>
            </w:pPr>
          </w:p>
        </w:tc>
        <w:tc>
          <w:tcPr>
            <w:tcW w:w="1347" w:type="dxa"/>
            <w:shd w:val="clear" w:color="auto" w:fill="215E99" w:themeFill="text2" w:themeFillTint="BF"/>
          </w:tcPr>
          <w:p w14:paraId="3C55A0C3" w14:textId="77777777" w:rsidR="000B1FD0" w:rsidRPr="00A55D95" w:rsidRDefault="000B1FD0" w:rsidP="00B17495">
            <w:pPr>
              <w:pStyle w:val="aff0"/>
              <w:rPr>
                <w:b w:val="0"/>
                <w:bCs w:val="0"/>
              </w:rPr>
            </w:pPr>
            <w:r w:rsidRPr="00A55D95">
              <w:rPr>
                <w:rFonts w:hint="eastAsia"/>
              </w:rPr>
              <w:t>ティア1</w:t>
            </w:r>
          </w:p>
        </w:tc>
        <w:tc>
          <w:tcPr>
            <w:tcW w:w="1348" w:type="dxa"/>
            <w:shd w:val="clear" w:color="auto" w:fill="215E99" w:themeFill="text2" w:themeFillTint="BF"/>
          </w:tcPr>
          <w:p w14:paraId="3C05318E" w14:textId="77777777" w:rsidR="000B1FD0" w:rsidRPr="00A55D95" w:rsidRDefault="000B1FD0" w:rsidP="00B17495">
            <w:pPr>
              <w:pStyle w:val="aff0"/>
              <w:rPr>
                <w:b w:val="0"/>
                <w:bCs w:val="0"/>
              </w:rPr>
            </w:pPr>
            <w:r w:rsidRPr="00A55D95">
              <w:rPr>
                <w:rFonts w:hint="eastAsia"/>
              </w:rPr>
              <w:t>ティア2</w:t>
            </w:r>
          </w:p>
        </w:tc>
        <w:tc>
          <w:tcPr>
            <w:tcW w:w="1347" w:type="dxa"/>
            <w:shd w:val="clear" w:color="auto" w:fill="215E99" w:themeFill="text2" w:themeFillTint="BF"/>
          </w:tcPr>
          <w:p w14:paraId="2E4AF0D3" w14:textId="77777777" w:rsidR="000B1FD0" w:rsidRPr="00A55D95" w:rsidRDefault="000B1FD0" w:rsidP="00B17495">
            <w:pPr>
              <w:pStyle w:val="aff0"/>
              <w:rPr>
                <w:b w:val="0"/>
                <w:bCs w:val="0"/>
              </w:rPr>
            </w:pPr>
            <w:r w:rsidRPr="00A55D95">
              <w:rPr>
                <w:rFonts w:hint="eastAsia"/>
              </w:rPr>
              <w:t>ティア3</w:t>
            </w:r>
          </w:p>
        </w:tc>
        <w:tc>
          <w:tcPr>
            <w:tcW w:w="1348" w:type="dxa"/>
            <w:shd w:val="clear" w:color="auto" w:fill="215E99" w:themeFill="text2" w:themeFillTint="BF"/>
          </w:tcPr>
          <w:p w14:paraId="0C059922" w14:textId="77777777" w:rsidR="000B1FD0" w:rsidRPr="00A55D95" w:rsidRDefault="000B1FD0" w:rsidP="00B17495">
            <w:pPr>
              <w:pStyle w:val="aff0"/>
              <w:rPr>
                <w:b w:val="0"/>
                <w:bCs w:val="0"/>
              </w:rPr>
            </w:pPr>
            <w:r w:rsidRPr="00A55D95">
              <w:rPr>
                <w:rFonts w:hint="eastAsia"/>
              </w:rPr>
              <w:t>ティア4</w:t>
            </w:r>
          </w:p>
        </w:tc>
      </w:tr>
      <w:tr w:rsidR="000B1FD0" w:rsidRPr="00A55D95" w14:paraId="172E071D" w14:textId="77777777">
        <w:tc>
          <w:tcPr>
            <w:tcW w:w="4840" w:type="dxa"/>
          </w:tcPr>
          <w:p w14:paraId="514A1238" w14:textId="77777777" w:rsidR="000B1FD0" w:rsidRPr="00A55D95" w:rsidRDefault="000B1FD0" w:rsidP="00B17495">
            <w:pPr>
              <w:pStyle w:val="afff6"/>
            </w:pPr>
            <w:r w:rsidRPr="00A55D95">
              <w:t>意識向上およびトレーニング</w:t>
            </w:r>
          </w:p>
          <w:p w14:paraId="21A9BC7F" w14:textId="77777777" w:rsidR="000B1FD0" w:rsidRPr="00A55D95" w:rsidRDefault="000B1FD0" w:rsidP="00B17495">
            <w:pPr>
              <w:pStyle w:val="afff6"/>
            </w:pPr>
            <w:r w:rsidRPr="00A55D95">
              <w:t>サイバーセキュリティ意識向上教育とトレーニングが実施されていますか？</w:t>
            </w:r>
          </w:p>
        </w:tc>
        <w:tc>
          <w:tcPr>
            <w:tcW w:w="1347" w:type="dxa"/>
          </w:tcPr>
          <w:p w14:paraId="07B118ED" w14:textId="77777777" w:rsidR="000B1FD0" w:rsidRPr="00A55D95" w:rsidRDefault="000B1FD0">
            <w:pPr>
              <w:ind w:firstLineChars="0" w:firstLine="0"/>
            </w:pPr>
          </w:p>
        </w:tc>
        <w:tc>
          <w:tcPr>
            <w:tcW w:w="1348" w:type="dxa"/>
          </w:tcPr>
          <w:p w14:paraId="3015E5D6" w14:textId="77777777" w:rsidR="000B1FD0" w:rsidRPr="00A55D95" w:rsidRDefault="000B1FD0">
            <w:pPr>
              <w:ind w:firstLineChars="0" w:firstLine="0"/>
            </w:pPr>
          </w:p>
        </w:tc>
        <w:tc>
          <w:tcPr>
            <w:tcW w:w="1347" w:type="dxa"/>
          </w:tcPr>
          <w:p w14:paraId="531EFCE3" w14:textId="77777777" w:rsidR="000B1FD0" w:rsidRPr="00A55D95" w:rsidRDefault="000B1FD0">
            <w:pPr>
              <w:ind w:firstLineChars="0" w:firstLine="0"/>
            </w:pPr>
          </w:p>
        </w:tc>
        <w:tc>
          <w:tcPr>
            <w:tcW w:w="1348" w:type="dxa"/>
          </w:tcPr>
          <w:p w14:paraId="66D86881" w14:textId="77777777" w:rsidR="000B1FD0" w:rsidRPr="00A55D95" w:rsidRDefault="000B1FD0">
            <w:pPr>
              <w:ind w:firstLineChars="0" w:firstLine="0"/>
            </w:pPr>
          </w:p>
        </w:tc>
      </w:tr>
    </w:tbl>
    <w:p w14:paraId="5BD3ACBD" w14:textId="77777777" w:rsidR="000B1FD0" w:rsidRDefault="000B1FD0"/>
    <w:p w14:paraId="6296BA41" w14:textId="77777777" w:rsidR="000B1FD0" w:rsidRPr="00A55D95" w:rsidRDefault="000B1FD0">
      <w:r w:rsidRPr="00A55D95">
        <w:rPr>
          <w:rFonts w:hint="eastAsia"/>
        </w:rPr>
        <w:t>検知：事故の発生を即時に把握するための仕組みをつくる</w:t>
      </w:r>
    </w:p>
    <w:tbl>
      <w:tblPr>
        <w:tblStyle w:val="aa"/>
        <w:tblW w:w="0" w:type="auto"/>
        <w:tblLook w:val="04A0" w:firstRow="1" w:lastRow="0" w:firstColumn="1" w:lastColumn="0" w:noHBand="0" w:noVBand="1"/>
      </w:tblPr>
      <w:tblGrid>
        <w:gridCol w:w="4840"/>
        <w:gridCol w:w="1347"/>
        <w:gridCol w:w="1348"/>
        <w:gridCol w:w="1347"/>
        <w:gridCol w:w="1348"/>
      </w:tblGrid>
      <w:tr w:rsidR="000B1FD0" w:rsidRPr="00A55D95" w14:paraId="3227615A" w14:textId="77777777">
        <w:tc>
          <w:tcPr>
            <w:tcW w:w="4840" w:type="dxa"/>
          </w:tcPr>
          <w:p w14:paraId="4B744985" w14:textId="77777777" w:rsidR="000B1FD0" w:rsidRPr="00A55D95" w:rsidRDefault="000B1FD0">
            <w:pPr>
              <w:ind w:firstLineChars="0" w:firstLine="0"/>
            </w:pPr>
          </w:p>
        </w:tc>
        <w:tc>
          <w:tcPr>
            <w:tcW w:w="1347" w:type="dxa"/>
            <w:shd w:val="clear" w:color="auto" w:fill="215E99" w:themeFill="text2" w:themeFillTint="BF"/>
          </w:tcPr>
          <w:p w14:paraId="47356176" w14:textId="77777777" w:rsidR="000B1FD0" w:rsidRPr="00A55D95" w:rsidRDefault="000B1FD0" w:rsidP="00B17495">
            <w:pPr>
              <w:pStyle w:val="aff0"/>
              <w:rPr>
                <w:b w:val="0"/>
                <w:bCs w:val="0"/>
              </w:rPr>
            </w:pPr>
            <w:r w:rsidRPr="00A55D95">
              <w:rPr>
                <w:rFonts w:hint="eastAsia"/>
              </w:rPr>
              <w:t>ティア1</w:t>
            </w:r>
          </w:p>
        </w:tc>
        <w:tc>
          <w:tcPr>
            <w:tcW w:w="1348" w:type="dxa"/>
            <w:shd w:val="clear" w:color="auto" w:fill="215E99" w:themeFill="text2" w:themeFillTint="BF"/>
          </w:tcPr>
          <w:p w14:paraId="65E8C627" w14:textId="77777777" w:rsidR="000B1FD0" w:rsidRPr="00A55D95" w:rsidRDefault="000B1FD0" w:rsidP="00B17495">
            <w:pPr>
              <w:pStyle w:val="aff0"/>
              <w:rPr>
                <w:b w:val="0"/>
                <w:bCs w:val="0"/>
              </w:rPr>
            </w:pPr>
            <w:r w:rsidRPr="00A55D95">
              <w:rPr>
                <w:rFonts w:hint="eastAsia"/>
              </w:rPr>
              <w:t>ティア2</w:t>
            </w:r>
          </w:p>
        </w:tc>
        <w:tc>
          <w:tcPr>
            <w:tcW w:w="1347" w:type="dxa"/>
            <w:shd w:val="clear" w:color="auto" w:fill="215E99" w:themeFill="text2" w:themeFillTint="BF"/>
          </w:tcPr>
          <w:p w14:paraId="2E06C1A7" w14:textId="77777777" w:rsidR="000B1FD0" w:rsidRPr="00A55D95" w:rsidRDefault="000B1FD0" w:rsidP="00B17495">
            <w:pPr>
              <w:pStyle w:val="aff0"/>
              <w:rPr>
                <w:b w:val="0"/>
                <w:bCs w:val="0"/>
              </w:rPr>
            </w:pPr>
            <w:r w:rsidRPr="00A55D95">
              <w:rPr>
                <w:rFonts w:hint="eastAsia"/>
              </w:rPr>
              <w:t>ティア3</w:t>
            </w:r>
          </w:p>
        </w:tc>
        <w:tc>
          <w:tcPr>
            <w:tcW w:w="1348" w:type="dxa"/>
            <w:shd w:val="clear" w:color="auto" w:fill="215E99" w:themeFill="text2" w:themeFillTint="BF"/>
          </w:tcPr>
          <w:p w14:paraId="543FE455" w14:textId="77777777" w:rsidR="000B1FD0" w:rsidRPr="00A55D95" w:rsidRDefault="000B1FD0" w:rsidP="00B17495">
            <w:pPr>
              <w:pStyle w:val="aff0"/>
              <w:rPr>
                <w:b w:val="0"/>
                <w:bCs w:val="0"/>
              </w:rPr>
            </w:pPr>
            <w:r w:rsidRPr="00A55D95">
              <w:rPr>
                <w:rFonts w:hint="eastAsia"/>
              </w:rPr>
              <w:t>ティア4</w:t>
            </w:r>
          </w:p>
        </w:tc>
      </w:tr>
      <w:tr w:rsidR="000B1FD0" w:rsidRPr="00A55D95" w14:paraId="4E73471C" w14:textId="77777777">
        <w:tc>
          <w:tcPr>
            <w:tcW w:w="4840" w:type="dxa"/>
          </w:tcPr>
          <w:p w14:paraId="2BCE96AF" w14:textId="77777777" w:rsidR="000B1FD0" w:rsidRPr="00A55D95" w:rsidRDefault="000B1FD0" w:rsidP="00B17495">
            <w:pPr>
              <w:pStyle w:val="afff6"/>
            </w:pPr>
            <w:r w:rsidRPr="00A55D95">
              <w:t>異常とイベント</w:t>
            </w:r>
          </w:p>
          <w:p w14:paraId="2F777B03" w14:textId="77777777" w:rsidR="000B1FD0" w:rsidRPr="00A55D95" w:rsidRDefault="000B1FD0" w:rsidP="00B17495">
            <w:pPr>
              <w:pStyle w:val="afff6"/>
            </w:pPr>
            <w:r w:rsidRPr="00A55D95">
              <w:t>異常な活動は検知されており、異常がもたらす潜在的な影響を把握していますか？</w:t>
            </w:r>
          </w:p>
        </w:tc>
        <w:tc>
          <w:tcPr>
            <w:tcW w:w="1347" w:type="dxa"/>
          </w:tcPr>
          <w:p w14:paraId="15B6E7DA" w14:textId="77777777" w:rsidR="000B1FD0" w:rsidRPr="00A55D95" w:rsidRDefault="000B1FD0">
            <w:pPr>
              <w:ind w:firstLineChars="0" w:firstLine="0"/>
            </w:pPr>
          </w:p>
        </w:tc>
        <w:tc>
          <w:tcPr>
            <w:tcW w:w="1348" w:type="dxa"/>
          </w:tcPr>
          <w:p w14:paraId="24E94DCB" w14:textId="77777777" w:rsidR="000B1FD0" w:rsidRPr="00A55D95" w:rsidRDefault="000B1FD0">
            <w:pPr>
              <w:ind w:firstLineChars="0" w:firstLine="0"/>
            </w:pPr>
          </w:p>
        </w:tc>
        <w:tc>
          <w:tcPr>
            <w:tcW w:w="1347" w:type="dxa"/>
          </w:tcPr>
          <w:p w14:paraId="255A360C" w14:textId="77777777" w:rsidR="000B1FD0" w:rsidRPr="00A55D95" w:rsidRDefault="000B1FD0">
            <w:pPr>
              <w:ind w:firstLineChars="0" w:firstLine="0"/>
            </w:pPr>
          </w:p>
        </w:tc>
        <w:tc>
          <w:tcPr>
            <w:tcW w:w="1348" w:type="dxa"/>
          </w:tcPr>
          <w:p w14:paraId="10D820E9" w14:textId="77777777" w:rsidR="000B1FD0" w:rsidRPr="00A55D95" w:rsidRDefault="000B1FD0">
            <w:pPr>
              <w:ind w:firstLineChars="0" w:firstLine="0"/>
            </w:pPr>
          </w:p>
        </w:tc>
      </w:tr>
    </w:tbl>
    <w:p w14:paraId="377BED6A" w14:textId="77777777" w:rsidR="000B1FD0" w:rsidRDefault="000B1FD0"/>
    <w:p w14:paraId="284FD918" w14:textId="77777777" w:rsidR="000B1FD0" w:rsidRPr="00A55D95" w:rsidRDefault="000B1FD0">
      <w:r w:rsidRPr="00A55D95">
        <w:rPr>
          <w:rFonts w:hint="eastAsia"/>
        </w:rPr>
        <w:t>対応：事故に対する対策を用意する</w:t>
      </w:r>
    </w:p>
    <w:tbl>
      <w:tblPr>
        <w:tblStyle w:val="aa"/>
        <w:tblW w:w="0" w:type="auto"/>
        <w:tblLook w:val="04A0" w:firstRow="1" w:lastRow="0" w:firstColumn="1" w:lastColumn="0" w:noHBand="0" w:noVBand="1"/>
      </w:tblPr>
      <w:tblGrid>
        <w:gridCol w:w="4840"/>
        <w:gridCol w:w="1347"/>
        <w:gridCol w:w="1348"/>
        <w:gridCol w:w="1347"/>
        <w:gridCol w:w="1348"/>
      </w:tblGrid>
      <w:tr w:rsidR="000B1FD0" w:rsidRPr="00A55D95" w14:paraId="4641B5A9" w14:textId="77777777">
        <w:tc>
          <w:tcPr>
            <w:tcW w:w="4840" w:type="dxa"/>
          </w:tcPr>
          <w:p w14:paraId="1A48428A" w14:textId="77777777" w:rsidR="000B1FD0" w:rsidRPr="00A55D95" w:rsidRDefault="000B1FD0">
            <w:pPr>
              <w:ind w:firstLineChars="0" w:firstLine="0"/>
            </w:pPr>
          </w:p>
        </w:tc>
        <w:tc>
          <w:tcPr>
            <w:tcW w:w="1347" w:type="dxa"/>
            <w:shd w:val="clear" w:color="auto" w:fill="215E99" w:themeFill="text2" w:themeFillTint="BF"/>
          </w:tcPr>
          <w:p w14:paraId="612D7349" w14:textId="77777777" w:rsidR="000B1FD0" w:rsidRPr="00A55D95" w:rsidRDefault="000B1FD0" w:rsidP="00B17495">
            <w:pPr>
              <w:pStyle w:val="aff0"/>
              <w:rPr>
                <w:b w:val="0"/>
                <w:bCs w:val="0"/>
              </w:rPr>
            </w:pPr>
            <w:r w:rsidRPr="00A55D95">
              <w:rPr>
                <w:rFonts w:hint="eastAsia"/>
              </w:rPr>
              <w:t>ティア1</w:t>
            </w:r>
          </w:p>
        </w:tc>
        <w:tc>
          <w:tcPr>
            <w:tcW w:w="1348" w:type="dxa"/>
            <w:shd w:val="clear" w:color="auto" w:fill="215E99" w:themeFill="text2" w:themeFillTint="BF"/>
          </w:tcPr>
          <w:p w14:paraId="27AC987B" w14:textId="77777777" w:rsidR="000B1FD0" w:rsidRPr="00A55D95" w:rsidRDefault="000B1FD0" w:rsidP="00B17495">
            <w:pPr>
              <w:pStyle w:val="aff0"/>
              <w:rPr>
                <w:b w:val="0"/>
                <w:bCs w:val="0"/>
              </w:rPr>
            </w:pPr>
            <w:r w:rsidRPr="00A55D95">
              <w:rPr>
                <w:rFonts w:hint="eastAsia"/>
              </w:rPr>
              <w:t>ティア2</w:t>
            </w:r>
          </w:p>
        </w:tc>
        <w:tc>
          <w:tcPr>
            <w:tcW w:w="1347" w:type="dxa"/>
            <w:shd w:val="clear" w:color="auto" w:fill="215E99" w:themeFill="text2" w:themeFillTint="BF"/>
          </w:tcPr>
          <w:p w14:paraId="23625BCF" w14:textId="77777777" w:rsidR="000B1FD0" w:rsidRPr="00A55D95" w:rsidRDefault="000B1FD0" w:rsidP="00B17495">
            <w:pPr>
              <w:pStyle w:val="aff0"/>
              <w:rPr>
                <w:b w:val="0"/>
                <w:bCs w:val="0"/>
              </w:rPr>
            </w:pPr>
            <w:r w:rsidRPr="00A55D95">
              <w:rPr>
                <w:rFonts w:hint="eastAsia"/>
              </w:rPr>
              <w:t>ティア3</w:t>
            </w:r>
          </w:p>
        </w:tc>
        <w:tc>
          <w:tcPr>
            <w:tcW w:w="1348" w:type="dxa"/>
            <w:shd w:val="clear" w:color="auto" w:fill="215E99" w:themeFill="text2" w:themeFillTint="BF"/>
          </w:tcPr>
          <w:p w14:paraId="0F68E5B9" w14:textId="77777777" w:rsidR="000B1FD0" w:rsidRPr="00A55D95" w:rsidRDefault="000B1FD0" w:rsidP="00B17495">
            <w:pPr>
              <w:pStyle w:val="aff0"/>
              <w:rPr>
                <w:b w:val="0"/>
                <w:bCs w:val="0"/>
              </w:rPr>
            </w:pPr>
            <w:r w:rsidRPr="00A55D95">
              <w:rPr>
                <w:rFonts w:hint="eastAsia"/>
              </w:rPr>
              <w:t>ティア4</w:t>
            </w:r>
          </w:p>
        </w:tc>
      </w:tr>
      <w:tr w:rsidR="000B1FD0" w:rsidRPr="00A55D95" w14:paraId="0F134528" w14:textId="77777777">
        <w:tc>
          <w:tcPr>
            <w:tcW w:w="4840" w:type="dxa"/>
          </w:tcPr>
          <w:p w14:paraId="61E2EADC" w14:textId="77777777" w:rsidR="000B1FD0" w:rsidRPr="00A55D95" w:rsidRDefault="000B1FD0" w:rsidP="00B17495">
            <w:pPr>
              <w:pStyle w:val="afff6"/>
            </w:pPr>
            <w:r w:rsidRPr="00A55D95">
              <w:t>対応計画の策定</w:t>
            </w:r>
          </w:p>
          <w:p w14:paraId="5958EB4A" w14:textId="77777777" w:rsidR="000B1FD0" w:rsidRPr="00A55D95" w:rsidRDefault="000B1FD0" w:rsidP="00B17495">
            <w:pPr>
              <w:pStyle w:val="afff6"/>
            </w:pPr>
            <w:r w:rsidRPr="00A55D95">
              <w:t>検知したセキュリティ事故に対応できるように対応プロセスおよび手順が準備されていますか？</w:t>
            </w:r>
          </w:p>
        </w:tc>
        <w:tc>
          <w:tcPr>
            <w:tcW w:w="1347" w:type="dxa"/>
          </w:tcPr>
          <w:p w14:paraId="434748E7" w14:textId="77777777" w:rsidR="000B1FD0" w:rsidRPr="00A55D95" w:rsidRDefault="000B1FD0">
            <w:pPr>
              <w:ind w:firstLineChars="0" w:firstLine="0"/>
            </w:pPr>
          </w:p>
        </w:tc>
        <w:tc>
          <w:tcPr>
            <w:tcW w:w="1348" w:type="dxa"/>
          </w:tcPr>
          <w:p w14:paraId="20C4A9A6" w14:textId="77777777" w:rsidR="000B1FD0" w:rsidRPr="00A55D95" w:rsidRDefault="000B1FD0">
            <w:pPr>
              <w:ind w:firstLineChars="0" w:firstLine="0"/>
            </w:pPr>
          </w:p>
        </w:tc>
        <w:tc>
          <w:tcPr>
            <w:tcW w:w="1347" w:type="dxa"/>
          </w:tcPr>
          <w:p w14:paraId="33AD1614" w14:textId="77777777" w:rsidR="000B1FD0" w:rsidRPr="00A55D95" w:rsidRDefault="000B1FD0">
            <w:pPr>
              <w:ind w:firstLineChars="0" w:firstLine="0"/>
            </w:pPr>
          </w:p>
        </w:tc>
        <w:tc>
          <w:tcPr>
            <w:tcW w:w="1348" w:type="dxa"/>
          </w:tcPr>
          <w:p w14:paraId="1234CFC4" w14:textId="77777777" w:rsidR="000B1FD0" w:rsidRPr="00A55D95" w:rsidRDefault="000B1FD0">
            <w:pPr>
              <w:ind w:firstLineChars="0" w:firstLine="0"/>
            </w:pPr>
          </w:p>
        </w:tc>
      </w:tr>
    </w:tbl>
    <w:p w14:paraId="7150D6C9" w14:textId="77777777" w:rsidR="000B1FD0" w:rsidRPr="00A55D95" w:rsidRDefault="000B1FD0">
      <w:pPr>
        <w:ind w:firstLineChars="0" w:firstLine="0"/>
        <w:jc w:val="left"/>
      </w:pPr>
    </w:p>
    <w:p w14:paraId="454CD342" w14:textId="5CBEFD66" w:rsidR="000B1FD0" w:rsidRPr="00A55D95" w:rsidRDefault="000B1FD0">
      <w:r w:rsidRPr="00A55D95">
        <w:rPr>
          <w:rFonts w:hint="eastAsia"/>
        </w:rPr>
        <w:t>復旧</w:t>
      </w:r>
      <w:r w:rsidRPr="00A55D95">
        <w:t>：システムを正常な状態に戻すための必要なタスクを明確にする</w:t>
      </w:r>
    </w:p>
    <w:tbl>
      <w:tblPr>
        <w:tblStyle w:val="aa"/>
        <w:tblW w:w="0" w:type="auto"/>
        <w:tblLook w:val="04A0" w:firstRow="1" w:lastRow="0" w:firstColumn="1" w:lastColumn="0" w:noHBand="0" w:noVBand="1"/>
      </w:tblPr>
      <w:tblGrid>
        <w:gridCol w:w="4840"/>
        <w:gridCol w:w="1347"/>
        <w:gridCol w:w="1348"/>
        <w:gridCol w:w="1347"/>
        <w:gridCol w:w="1348"/>
      </w:tblGrid>
      <w:tr w:rsidR="000B1FD0" w:rsidRPr="00A55D95" w14:paraId="5DB4A415" w14:textId="77777777">
        <w:tc>
          <w:tcPr>
            <w:tcW w:w="4840" w:type="dxa"/>
          </w:tcPr>
          <w:p w14:paraId="2F5156BB" w14:textId="77777777" w:rsidR="000B1FD0" w:rsidRPr="00A55D95" w:rsidRDefault="000B1FD0">
            <w:pPr>
              <w:ind w:firstLineChars="0" w:firstLine="0"/>
            </w:pPr>
          </w:p>
        </w:tc>
        <w:tc>
          <w:tcPr>
            <w:tcW w:w="1347" w:type="dxa"/>
            <w:shd w:val="clear" w:color="auto" w:fill="215E99" w:themeFill="text2" w:themeFillTint="BF"/>
          </w:tcPr>
          <w:p w14:paraId="5E790FE9" w14:textId="77777777" w:rsidR="000B1FD0" w:rsidRPr="00A55D95" w:rsidRDefault="000B1FD0" w:rsidP="00B17495">
            <w:pPr>
              <w:pStyle w:val="aff0"/>
              <w:rPr>
                <w:b w:val="0"/>
                <w:bCs w:val="0"/>
              </w:rPr>
            </w:pPr>
            <w:r w:rsidRPr="00A55D95">
              <w:rPr>
                <w:rFonts w:hint="eastAsia"/>
              </w:rPr>
              <w:t>ティア1</w:t>
            </w:r>
          </w:p>
        </w:tc>
        <w:tc>
          <w:tcPr>
            <w:tcW w:w="1348" w:type="dxa"/>
            <w:shd w:val="clear" w:color="auto" w:fill="215E99" w:themeFill="text2" w:themeFillTint="BF"/>
          </w:tcPr>
          <w:p w14:paraId="65643E86" w14:textId="77777777" w:rsidR="000B1FD0" w:rsidRPr="00A55D95" w:rsidRDefault="000B1FD0" w:rsidP="00B17495">
            <w:pPr>
              <w:pStyle w:val="aff0"/>
              <w:rPr>
                <w:b w:val="0"/>
                <w:bCs w:val="0"/>
              </w:rPr>
            </w:pPr>
            <w:r w:rsidRPr="00A55D95">
              <w:rPr>
                <w:rFonts w:hint="eastAsia"/>
              </w:rPr>
              <w:t>ティア2</w:t>
            </w:r>
          </w:p>
        </w:tc>
        <w:tc>
          <w:tcPr>
            <w:tcW w:w="1347" w:type="dxa"/>
            <w:shd w:val="clear" w:color="auto" w:fill="215E99" w:themeFill="text2" w:themeFillTint="BF"/>
          </w:tcPr>
          <w:p w14:paraId="51BF9590" w14:textId="77777777" w:rsidR="000B1FD0" w:rsidRPr="00A55D95" w:rsidRDefault="000B1FD0" w:rsidP="00B17495">
            <w:pPr>
              <w:pStyle w:val="aff0"/>
              <w:rPr>
                <w:b w:val="0"/>
                <w:bCs w:val="0"/>
              </w:rPr>
            </w:pPr>
            <w:r w:rsidRPr="00A55D95">
              <w:rPr>
                <w:rFonts w:hint="eastAsia"/>
              </w:rPr>
              <w:t>ティア3</w:t>
            </w:r>
          </w:p>
        </w:tc>
        <w:tc>
          <w:tcPr>
            <w:tcW w:w="1348" w:type="dxa"/>
            <w:shd w:val="clear" w:color="auto" w:fill="215E99" w:themeFill="text2" w:themeFillTint="BF"/>
          </w:tcPr>
          <w:p w14:paraId="3DD98AF5" w14:textId="77777777" w:rsidR="000B1FD0" w:rsidRPr="00A55D95" w:rsidRDefault="000B1FD0" w:rsidP="00B17495">
            <w:pPr>
              <w:pStyle w:val="aff0"/>
              <w:rPr>
                <w:b w:val="0"/>
                <w:bCs w:val="0"/>
              </w:rPr>
            </w:pPr>
            <w:r w:rsidRPr="00A55D95">
              <w:rPr>
                <w:rFonts w:hint="eastAsia"/>
              </w:rPr>
              <w:t>ティア4</w:t>
            </w:r>
          </w:p>
        </w:tc>
      </w:tr>
      <w:tr w:rsidR="000B1FD0" w:rsidRPr="00A55D95" w14:paraId="0DE36F47" w14:textId="77777777">
        <w:tc>
          <w:tcPr>
            <w:tcW w:w="4840" w:type="dxa"/>
          </w:tcPr>
          <w:p w14:paraId="7607939D" w14:textId="77777777" w:rsidR="000B1FD0" w:rsidRPr="00A55D95" w:rsidRDefault="000B1FD0" w:rsidP="00B17495">
            <w:pPr>
              <w:pStyle w:val="afff6"/>
            </w:pPr>
            <w:r w:rsidRPr="00A55D95">
              <w:rPr>
                <w:rFonts w:hint="eastAsia"/>
              </w:rPr>
              <w:t>復旧計画の作成</w:t>
            </w:r>
          </w:p>
          <w:p w14:paraId="1BB6F402" w14:textId="77777777" w:rsidR="000B1FD0" w:rsidRPr="00A55D95" w:rsidRDefault="000B1FD0" w:rsidP="00B17495">
            <w:pPr>
              <w:pStyle w:val="afff6"/>
            </w:pPr>
            <w:r w:rsidRPr="00A55D95">
              <w:rPr>
                <w:rFonts w:hint="eastAsia"/>
              </w:rPr>
              <w:t>セキュリティ事故による影響を受けたシステムや資産を復旧できる復旧プロセスおよび手順となっていますか？</w:t>
            </w:r>
          </w:p>
        </w:tc>
        <w:tc>
          <w:tcPr>
            <w:tcW w:w="1347" w:type="dxa"/>
          </w:tcPr>
          <w:p w14:paraId="54BBC1DF" w14:textId="77777777" w:rsidR="000B1FD0" w:rsidRPr="00A55D95" w:rsidRDefault="000B1FD0">
            <w:pPr>
              <w:ind w:firstLineChars="0" w:firstLine="0"/>
            </w:pPr>
          </w:p>
        </w:tc>
        <w:tc>
          <w:tcPr>
            <w:tcW w:w="1348" w:type="dxa"/>
          </w:tcPr>
          <w:p w14:paraId="42097D5A" w14:textId="77777777" w:rsidR="000B1FD0" w:rsidRPr="00A55D95" w:rsidRDefault="000B1FD0">
            <w:pPr>
              <w:ind w:firstLineChars="0" w:firstLine="0"/>
            </w:pPr>
          </w:p>
        </w:tc>
        <w:tc>
          <w:tcPr>
            <w:tcW w:w="1347" w:type="dxa"/>
          </w:tcPr>
          <w:p w14:paraId="011AAA69" w14:textId="77777777" w:rsidR="000B1FD0" w:rsidRPr="00A55D95" w:rsidRDefault="000B1FD0">
            <w:pPr>
              <w:ind w:firstLineChars="0" w:firstLine="0"/>
            </w:pPr>
          </w:p>
        </w:tc>
        <w:tc>
          <w:tcPr>
            <w:tcW w:w="1348" w:type="dxa"/>
          </w:tcPr>
          <w:p w14:paraId="770820E9" w14:textId="77777777" w:rsidR="000B1FD0" w:rsidRPr="00A55D95" w:rsidRDefault="000B1FD0">
            <w:pPr>
              <w:ind w:firstLineChars="0" w:firstLine="0"/>
            </w:pPr>
          </w:p>
        </w:tc>
      </w:tr>
    </w:tbl>
    <w:p w14:paraId="6930B3B5" w14:textId="77777777" w:rsidR="000B1FD0" w:rsidRDefault="000B1FD0">
      <w:pPr>
        <w:pStyle w:val="5"/>
      </w:pPr>
      <w:r>
        <w:rPr>
          <w:rFonts w:hint="eastAsia"/>
        </w:rPr>
        <w:t>「プロファイル」</w:t>
      </w:r>
    </w:p>
    <w:p w14:paraId="0C6B1A72" w14:textId="77777777" w:rsidR="000B1FD0" w:rsidRPr="00014F25" w:rsidRDefault="000B1FD0">
      <w:r w:rsidRPr="00014F25">
        <w:rPr>
          <w:rFonts w:hint="eastAsia"/>
        </w:rPr>
        <w:t>プロファイルとは、機能・カテゴリ・サブカテゴリについて、組織ごとに考慮すべき点を踏まえて調整し、整理したものです。組織はプロファイルを用いること</w:t>
      </w:r>
      <w:r>
        <w:rPr>
          <w:rFonts w:hint="eastAsia"/>
        </w:rPr>
        <w:t>により</w:t>
      </w:r>
      <w:r w:rsidRPr="00014F25">
        <w:rPr>
          <w:rFonts w:hint="eastAsia"/>
        </w:rPr>
        <w:t>、サイバーセキュリティ対策の現在の状態（現在の姿）と、目標の状態（あるべき姿）を明らかにすることができます。そして「現在の姿」と「あるべき姿」を比較すること</w:t>
      </w:r>
      <w:r>
        <w:rPr>
          <w:rFonts w:hint="eastAsia"/>
        </w:rPr>
        <w:t>によって</w:t>
      </w:r>
      <w:r w:rsidRPr="00014F25">
        <w:rPr>
          <w:rFonts w:hint="eastAsia"/>
        </w:rPr>
        <w:t>、サイバーセキュリティマネジメント上の目標を達成する上で、解消が必要なギャップを知ることができます。</w:t>
      </w:r>
    </w:p>
    <w:p w14:paraId="03E24C47" w14:textId="77777777" w:rsidR="000B1FD0" w:rsidRPr="00014F25" w:rsidRDefault="000B1FD0">
      <w:r w:rsidRPr="00014F25">
        <w:rPr>
          <w:rFonts w:hint="eastAsia"/>
        </w:rPr>
        <w:t>「あるべき姿」の策定については、組織のビジネス上の要求、リスク許容度、割当可能なリソースに基づき、コアの機能、カテゴリ、サブカテゴリの到達地点を調整します。</w:t>
      </w:r>
    </w:p>
    <w:p w14:paraId="1B94F080" w14:textId="77777777" w:rsidR="000B1FD0" w:rsidRDefault="000B1FD0">
      <w:pPr>
        <w:widowControl/>
        <w:spacing w:line="240" w:lineRule="auto"/>
        <w:ind w:firstLineChars="0" w:firstLine="0"/>
        <w:jc w:val="left"/>
      </w:pPr>
      <w:r>
        <w:rPr>
          <w:noProof/>
        </w:rPr>
        <mc:AlternateContent>
          <mc:Choice Requires="wps">
            <w:drawing>
              <wp:anchor distT="0" distB="0" distL="114300" distR="114300" simplePos="0" relativeHeight="251656353" behindDoc="0" locked="0" layoutInCell="1" allowOverlap="1" wp14:anchorId="41CFCD51" wp14:editId="359FCCCA">
                <wp:simplePos x="0" y="0"/>
                <wp:positionH relativeFrom="margin">
                  <wp:align>center</wp:align>
                </wp:positionH>
                <wp:positionV relativeFrom="paragraph">
                  <wp:posOffset>2782570</wp:posOffset>
                </wp:positionV>
                <wp:extent cx="5612130" cy="276860"/>
                <wp:effectExtent l="0" t="0" r="0" b="0"/>
                <wp:wrapNone/>
                <wp:docPr id="2134799997" name="テキスト ボックス 15"/>
                <wp:cNvGraphicFramePr/>
                <a:graphic xmlns:a="http://schemas.openxmlformats.org/drawingml/2006/main">
                  <a:graphicData uri="http://schemas.microsoft.com/office/word/2010/wordprocessingShape">
                    <wps:wsp>
                      <wps:cNvSpPr txBox="1"/>
                      <wps:spPr>
                        <a:xfrm>
                          <a:off x="0" y="0"/>
                          <a:ext cx="5612130" cy="276860"/>
                        </a:xfrm>
                        <a:prstGeom prst="rect">
                          <a:avLst/>
                        </a:prstGeom>
                        <a:noFill/>
                      </wps:spPr>
                      <wps:txbx>
                        <w:txbxContent>
                          <w:p w14:paraId="723AE76D" w14:textId="3E60C22F" w:rsidR="000B1FD0" w:rsidRDefault="000B1FD0">
                            <w:pPr>
                              <w:pStyle w:val="aff2"/>
                            </w:pPr>
                            <w:r>
                              <w:rPr>
                                <w:rFonts w:hint="eastAsia"/>
                              </w:rPr>
                              <w:t>図3</w:t>
                            </w:r>
                            <w:r w:rsidR="00544B46">
                              <w:rPr>
                                <w:rFonts w:hint="eastAsia"/>
                              </w:rPr>
                              <w:t>9</w:t>
                            </w:r>
                            <w:r>
                              <w:rPr>
                                <w:rFonts w:hint="eastAsia"/>
                              </w:rPr>
                              <w:t>. プロファイルの活用イメージ</w:t>
                            </w:r>
                          </w:p>
                          <w:p w14:paraId="58CD4525" w14:textId="77777777" w:rsidR="000B1FD0" w:rsidRDefault="000B1FD0">
                            <w:pPr>
                              <w:pStyle w:val="aff2"/>
                            </w:pPr>
                            <w:r>
                              <w:rPr>
                                <w:rFonts w:hint="eastAsia"/>
                              </w:rPr>
                              <w:t>（出典）デジタル庁 「政府情報システムにおける サイバーセキュリティフレームワーク導入に関する 技術レポート 」をもとに作成</w:t>
                            </w:r>
                          </w:p>
                        </w:txbxContent>
                      </wps:txbx>
                      <wps:bodyPr wrap="square" rtlCol="0">
                        <a:spAutoFit/>
                      </wps:bodyPr>
                    </wps:wsp>
                  </a:graphicData>
                </a:graphic>
              </wp:anchor>
            </w:drawing>
          </mc:Choice>
          <mc:Fallback>
            <w:pict>
              <v:shape w14:anchorId="41CFCD51" id="_x0000_s1102" type="#_x0000_t202" style="position:absolute;margin-left:0;margin-top:219.1pt;width:441.9pt;height:21.8pt;z-index:251656353;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" filled="f" stroked="f">
                <v:textbox style="mso-fit-shape-to-text:t">
                  <w:txbxContent>
                    <w:p w14:paraId="723AE76D" w14:textId="3E60C22F" w:rsidR="000B1FD0" w:rsidRDefault="000B1FD0">
                      <w:pPr>
                        <w:pStyle w:val="aff2"/>
                      </w:pPr>
                      <w:r>
                        <w:rPr>
                          <w:rFonts w:hint="eastAsia"/>
                        </w:rPr>
                        <w:t>図3</w:t>
                      </w:r>
                      <w:r w:rsidR="00544B46">
                        <w:rPr>
                          <w:rFonts w:hint="eastAsia"/>
                        </w:rPr>
                        <w:t>9</w:t>
                      </w:r>
                      <w:r>
                        <w:rPr>
                          <w:rFonts w:hint="eastAsia"/>
                        </w:rPr>
                        <w:t>. プロファイルの活用イメージ</w:t>
                      </w:r>
                    </w:p>
                    <w:p w14:paraId="58CD4525" w14:textId="77777777" w:rsidR="000B1FD0" w:rsidRDefault="000B1FD0">
                      <w:pPr>
                        <w:pStyle w:val="aff2"/>
                      </w:pPr>
                      <w:r>
                        <w:rPr>
                          <w:rFonts w:hint="eastAsia"/>
                        </w:rPr>
                        <w:t>（出典）デジタル庁 「政府情報システムにおける サイバーセキュリティフレームワーク導入に関する 技術レポート 」をもとに作成</w:t>
                      </w:r>
                    </w:p>
                  </w:txbxContent>
                </v:textbox>
                <w10:wrap anchorx="margin"/>
              </v:shape>
            </w:pict>
          </mc:Fallback>
        </mc:AlternateContent>
      </w:r>
      <w:r>
        <w:rPr>
          <w:noProof/>
        </w:rPr>
        <w:drawing>
          <wp:anchor distT="0" distB="0" distL="114300" distR="114300" simplePos="0" relativeHeight="251656334" behindDoc="0" locked="0" layoutInCell="1" allowOverlap="1" wp14:anchorId="31F4E37B" wp14:editId="763DA488">
            <wp:simplePos x="0" y="0"/>
            <wp:positionH relativeFrom="column">
              <wp:posOffset>0</wp:posOffset>
            </wp:positionH>
            <wp:positionV relativeFrom="paragraph">
              <wp:posOffset>31115</wp:posOffset>
            </wp:positionV>
            <wp:extent cx="6584315" cy="2682240"/>
            <wp:effectExtent l="0" t="0" r="0" b="0"/>
            <wp:wrapTopAndBottom/>
            <wp:docPr id="86502870"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584315" cy="2682240"/>
                    </a:xfrm>
                    <a:prstGeom prst="rect">
                      <a:avLst/>
                    </a:prstGeom>
                    <a:noFill/>
                    <a:ln>
                      <a:noFill/>
                    </a:ln>
                  </pic:spPr>
                </pic:pic>
              </a:graphicData>
            </a:graphic>
          </wp:anchor>
        </w:drawing>
      </w:r>
    </w:p>
    <w:p w14:paraId="3147B037" w14:textId="77777777" w:rsidR="00F90127" w:rsidRDefault="00F90127" w:rsidP="00F90127"/>
    <w:p w14:paraId="3BDB1486" w14:textId="5CB1EFC1" w:rsidR="000B1FD0" w:rsidRPr="008764C3" w:rsidRDefault="000B1FD0" w:rsidP="006E7841">
      <w:pPr>
        <w:pStyle w:val="5"/>
      </w:pPr>
      <w:r w:rsidRPr="004147B0">
        <w:t>NIST サイバーセキュリティフレームワーク（CSF）</w:t>
      </w:r>
      <w:r>
        <w:rPr>
          <w:rFonts w:hint="eastAsia"/>
        </w:rPr>
        <w:t>2.0の特徴</w:t>
      </w:r>
    </w:p>
    <w:p w14:paraId="5EAF3118" w14:textId="17BD9E2D" w:rsidR="000B1FD0" w:rsidRDefault="000B1FD0" w:rsidP="00A37C62">
      <w:r>
        <w:rPr>
          <w:rFonts w:hint="eastAsia"/>
        </w:rPr>
        <w:t>令和6年</w:t>
      </w:r>
      <w:r w:rsidRPr="00FA7E39">
        <w:t>2月26日</w:t>
      </w:r>
      <w:r>
        <w:rPr>
          <w:rFonts w:hint="eastAsia"/>
        </w:rPr>
        <w:t>、</w:t>
      </w:r>
      <w:r w:rsidRPr="00FA7E39">
        <w:t>NISTサイバーセキュリティフレームワークが1.1から2.0</w:t>
      </w:r>
      <w:r>
        <w:rPr>
          <w:rFonts w:hint="eastAsia"/>
        </w:rPr>
        <w:t>に改訂されました</w:t>
      </w:r>
      <w:r w:rsidRPr="00FA7E39">
        <w:t>。</w:t>
      </w:r>
      <w:r>
        <w:rPr>
          <w:rFonts w:hint="eastAsia"/>
        </w:rPr>
        <w:t>CSF2.0の主な特徴は、以下の通りです。</w:t>
      </w:r>
    </w:p>
    <w:p w14:paraId="01FB4C73" w14:textId="77777777" w:rsidR="000B1FD0" w:rsidRDefault="000B1FD0" w:rsidP="00A37C62"/>
    <w:p w14:paraId="20B08C61" w14:textId="77777777" w:rsidR="000B1FD0" w:rsidRDefault="000B1FD0">
      <w:pPr>
        <w:pStyle w:val="aff4"/>
      </w:pPr>
      <w:r w:rsidRPr="00EB4D3A">
        <w:rPr>
          <w:rFonts w:hint="eastAsia"/>
        </w:rPr>
        <w:t>フレームワークの適用範囲の拡大</w:t>
      </w:r>
    </w:p>
    <w:p w14:paraId="30062C59" w14:textId="77777777" w:rsidR="000B1FD0" w:rsidRDefault="000B1FD0">
      <w:r w:rsidRPr="00EB4D3A">
        <w:t>CSF 2.0は、組織の規模や業種に関係なく、中小企業を含むあらゆる組織で利用されるよう再設計されました。以前のCSF 1.0,1.1は、重要インフラ（病院、発電所など）の安全保障を目的に策定されたものでした。</w:t>
      </w:r>
    </w:p>
    <w:p w14:paraId="77E02B45" w14:textId="77777777" w:rsidR="000B1FD0" w:rsidRDefault="000B1FD0"/>
    <w:p w14:paraId="6DE8E735" w14:textId="77777777" w:rsidR="000B1FD0" w:rsidRDefault="000B1FD0">
      <w:pPr>
        <w:pStyle w:val="aff4"/>
      </w:pPr>
      <w:r w:rsidRPr="00EB4D3A">
        <w:rPr>
          <w:rFonts w:hint="eastAsia"/>
        </w:rPr>
        <w:t>新たな機能「ガバナンス」の追加</w:t>
      </w:r>
    </w:p>
    <w:p w14:paraId="1AFAC0E3" w14:textId="77777777" w:rsidR="000B1FD0" w:rsidRDefault="000B1FD0">
      <w:r>
        <w:t>CSF2.0では、コアの5つの機能（特定・防御・検知・対応・普及）に、「ガバナンス」が新たに追加されました。</w:t>
      </w:r>
    </w:p>
    <w:p w14:paraId="20C675D8" w14:textId="77777777" w:rsidR="000B1FD0" w:rsidRDefault="000B1FD0">
      <w:r>
        <w:rPr>
          <w:rFonts w:hint="eastAsia"/>
        </w:rPr>
        <w:t>ガバナンスは、5</w:t>
      </w:r>
      <w:r>
        <w:t>つの機能の中心に位置づけられています。ガバナンスは、組織のミッションと利害関係者の期待に沿って、他の</w:t>
      </w:r>
      <w:r>
        <w:rPr>
          <w:rFonts w:hint="eastAsia"/>
        </w:rPr>
        <w:t>5</w:t>
      </w:r>
      <w:r>
        <w:t>つの機能の成果の達成と優先順位をつけるための方法を示します。</w:t>
      </w:r>
    </w:p>
    <w:p w14:paraId="78A3ADD7" w14:textId="77777777" w:rsidR="000B1FD0" w:rsidRDefault="000B1FD0"/>
    <w:p w14:paraId="3A511129" w14:textId="77777777" w:rsidR="000B1FD0" w:rsidRDefault="000B1FD0">
      <w:pPr>
        <w:pStyle w:val="aff4"/>
      </w:pPr>
      <w:r w:rsidRPr="00EB4D3A">
        <w:rPr>
          <w:rFonts w:hint="eastAsia"/>
        </w:rPr>
        <w:t>フレームワーク活用のためのコンテンツ強化</w:t>
      </w:r>
    </w:p>
    <w:p w14:paraId="530C15B4" w14:textId="77777777" w:rsidR="000B1FD0" w:rsidRDefault="000B1FD0">
      <w:r w:rsidRPr="00EB4D3A">
        <w:t>CSFの実装を支援するためのさまざまな参考情報が、NISTのWebサイトに公開されました。</w:t>
      </w:r>
    </w:p>
    <w:p w14:paraId="11A982FE" w14:textId="77777777" w:rsidR="000B1FD0" w:rsidRDefault="000B1FD0"/>
    <w:p w14:paraId="2F1313A1" w14:textId="77777777" w:rsidR="000B1FD0" w:rsidRDefault="000B1FD0" w:rsidP="00892C01">
      <w:pPr>
        <w:pStyle w:val="ab"/>
        <w:numPr>
          <w:ilvl w:val="0"/>
          <w:numId w:val="92"/>
        </w:numPr>
        <w:ind w:leftChars="0" w:firstLineChars="0"/>
      </w:pPr>
      <w:r w:rsidRPr="00EB4D3A">
        <w:rPr>
          <w:rFonts w:hint="eastAsia"/>
        </w:rPr>
        <w:t>クイック・スタート・ガイド（</w:t>
      </w:r>
      <w:r w:rsidRPr="00EB4D3A">
        <w:t>Quick-Start Guide）</w:t>
      </w:r>
    </w:p>
    <w:p w14:paraId="09E4DAAA" w14:textId="77777777" w:rsidR="000B1FD0" w:rsidRDefault="000B1FD0">
      <w:pPr>
        <w:pStyle w:val="ab"/>
        <w:ind w:leftChars="0" w:left="680" w:firstLineChars="0" w:firstLine="0"/>
      </w:pPr>
      <w:r w:rsidRPr="00EB4D3A">
        <w:rPr>
          <w:rFonts w:hint="eastAsia"/>
        </w:rPr>
        <w:t>中小企業などの特定のニーズに対応した専用のガイダンスを提供しています。</w:t>
      </w:r>
    </w:p>
    <w:tbl>
      <w:tblPr>
        <w:tblStyle w:val="aa"/>
        <w:tblW w:w="0" w:type="auto"/>
        <w:tblInd w:w="-5" w:type="dxa"/>
        <w:tblLook w:val="04A0" w:firstRow="1" w:lastRow="0" w:firstColumn="1" w:lastColumn="0" w:noHBand="0" w:noVBand="1"/>
      </w:tblPr>
      <w:tblGrid>
        <w:gridCol w:w="4002"/>
        <w:gridCol w:w="6233"/>
      </w:tblGrid>
      <w:tr w:rsidR="0023459C" w14:paraId="5A636031" w14:textId="77777777">
        <w:tc>
          <w:tcPr>
            <w:tcW w:w="4002" w:type="dxa"/>
            <w:shd w:val="clear" w:color="auto" w:fill="215E99"/>
          </w:tcPr>
          <w:p w14:paraId="2BA550B3" w14:textId="77777777" w:rsidR="000B1FD0" w:rsidRDefault="000B1FD0">
            <w:pPr>
              <w:pStyle w:val="aff0"/>
            </w:pPr>
            <w:r>
              <w:rPr>
                <w:rFonts w:hint="eastAsia"/>
              </w:rPr>
              <w:t>文書名</w:t>
            </w:r>
          </w:p>
        </w:tc>
        <w:tc>
          <w:tcPr>
            <w:tcW w:w="6233" w:type="dxa"/>
            <w:shd w:val="clear" w:color="auto" w:fill="215E99"/>
          </w:tcPr>
          <w:p w14:paraId="0015AB90" w14:textId="77777777" w:rsidR="000B1FD0" w:rsidRDefault="000B1FD0">
            <w:pPr>
              <w:pStyle w:val="aff0"/>
            </w:pPr>
            <w:r>
              <w:rPr>
                <w:rFonts w:hint="eastAsia"/>
              </w:rPr>
              <w:t>利用方法</w:t>
            </w:r>
          </w:p>
        </w:tc>
      </w:tr>
      <w:tr w:rsidR="000B1FD0" w14:paraId="52B9A42A" w14:textId="77777777">
        <w:tc>
          <w:tcPr>
            <w:tcW w:w="4002" w:type="dxa"/>
          </w:tcPr>
          <w:p w14:paraId="316E3070" w14:textId="77777777" w:rsidR="000B1FD0" w:rsidRDefault="000B1FD0">
            <w:pPr>
              <w:pStyle w:val="afff8"/>
            </w:pPr>
            <w:r w:rsidRPr="00E37B53">
              <w:t>Small Business Quick-Start Guide</w:t>
            </w:r>
          </w:p>
        </w:tc>
        <w:tc>
          <w:tcPr>
            <w:tcW w:w="6233" w:type="dxa"/>
          </w:tcPr>
          <w:p w14:paraId="6B450ABB" w14:textId="77777777" w:rsidR="000B1FD0" w:rsidRDefault="000B1FD0">
            <w:pPr>
              <w:pStyle w:val="afff6"/>
            </w:pPr>
            <w:r>
              <w:rPr>
                <w:rFonts w:hint="eastAsia"/>
              </w:rPr>
              <w:t>中小企業、特に</w:t>
            </w:r>
            <w:r w:rsidRPr="005C563E">
              <w:rPr>
                <w:rFonts w:hint="eastAsia"/>
              </w:rPr>
              <w:t>サイバーセキュリティ計画があまり整っていないまたは全くない</w:t>
            </w:r>
            <w:r>
              <w:rPr>
                <w:rFonts w:hint="eastAsia"/>
              </w:rPr>
              <w:t>企業が、</w:t>
            </w:r>
            <w:r w:rsidRPr="005C563E">
              <w:t>CSF2.0を使用してサイバーセキュリティリスク管理戦略を開始するためのポイントを</w:t>
            </w:r>
            <w:r>
              <w:rPr>
                <w:rFonts w:hint="eastAsia"/>
              </w:rPr>
              <w:t>理解するために利用できます。</w:t>
            </w:r>
          </w:p>
        </w:tc>
      </w:tr>
      <w:tr w:rsidR="000B1FD0" w14:paraId="65C21551" w14:textId="77777777">
        <w:tc>
          <w:tcPr>
            <w:tcW w:w="4002" w:type="dxa"/>
          </w:tcPr>
          <w:p w14:paraId="36DBBF64" w14:textId="77777777" w:rsidR="000B1FD0" w:rsidRPr="003951C7" w:rsidRDefault="000B1FD0">
            <w:pPr>
              <w:pStyle w:val="afff8"/>
            </w:pPr>
            <w:r w:rsidRPr="006161CC">
              <w:t>A Guide to Creating Community Profiles</w:t>
            </w:r>
          </w:p>
        </w:tc>
        <w:tc>
          <w:tcPr>
            <w:tcW w:w="6233" w:type="dxa"/>
          </w:tcPr>
          <w:p w14:paraId="274A3AE4" w14:textId="77777777" w:rsidR="000B1FD0" w:rsidRDefault="000B1FD0">
            <w:pPr>
              <w:pStyle w:val="afff6"/>
            </w:pPr>
            <w:r w:rsidRPr="002E6C08">
              <w:rPr>
                <w:rFonts w:hint="eastAsia"/>
              </w:rPr>
              <w:t>フレームワークを実装するために</w:t>
            </w:r>
            <w:r>
              <w:rPr>
                <w:rFonts w:hint="eastAsia"/>
              </w:rPr>
              <w:t>、</w:t>
            </w:r>
            <w:r w:rsidRPr="002E6C08">
              <w:rPr>
                <w:rFonts w:hint="eastAsia"/>
              </w:rPr>
              <w:t>コミュニティプロファイルの作成と使用に関する考慮事項を</w:t>
            </w:r>
            <w:r>
              <w:rPr>
                <w:rFonts w:hint="eastAsia"/>
              </w:rPr>
              <w:t>理解するために利用できます。</w:t>
            </w:r>
            <w:r w:rsidRPr="00F83068">
              <w:rPr>
                <w:rFonts w:hint="eastAsia"/>
              </w:rPr>
              <w:t>コミュニティプロファイル</w:t>
            </w:r>
            <w:r w:rsidRPr="00F83068">
              <w:t>とは、多数の組織間で共有される、サイバーセキュリティリスクを低減するための関心、目標、成果を記述したもので</w:t>
            </w:r>
            <w:r>
              <w:rPr>
                <w:rFonts w:hint="eastAsia"/>
              </w:rPr>
              <w:t>す</w:t>
            </w:r>
            <w:r w:rsidRPr="00F83068">
              <w:t>。</w:t>
            </w:r>
          </w:p>
        </w:tc>
      </w:tr>
      <w:tr w:rsidR="000B1FD0" w14:paraId="6C40A14A" w14:textId="77777777">
        <w:tc>
          <w:tcPr>
            <w:tcW w:w="4002" w:type="dxa"/>
          </w:tcPr>
          <w:p w14:paraId="61B8B21E" w14:textId="77777777" w:rsidR="000B1FD0" w:rsidRDefault="000B1FD0">
            <w:pPr>
              <w:pStyle w:val="afff8"/>
            </w:pPr>
            <w:r w:rsidRPr="00324BEE">
              <w:t>Quick-Start Guide for Creating and Using Organizational Profiles</w:t>
            </w:r>
          </w:p>
        </w:tc>
        <w:tc>
          <w:tcPr>
            <w:tcW w:w="6233" w:type="dxa"/>
          </w:tcPr>
          <w:p w14:paraId="0596261C" w14:textId="77777777" w:rsidR="000B1FD0" w:rsidRDefault="000B1FD0">
            <w:pPr>
              <w:pStyle w:val="afff6"/>
            </w:pPr>
            <w:r w:rsidRPr="00387E5E">
              <w:t>CSF 2.0を実装するための現状および目標プロファイルの作成と使用に関する考慮事項を</w:t>
            </w:r>
            <w:r>
              <w:rPr>
                <w:rFonts w:hint="eastAsia"/>
              </w:rPr>
              <w:t>理解するために利用できます。</w:t>
            </w:r>
          </w:p>
        </w:tc>
      </w:tr>
      <w:tr w:rsidR="000B1FD0" w14:paraId="31968C09" w14:textId="77777777">
        <w:tc>
          <w:tcPr>
            <w:tcW w:w="4002" w:type="dxa"/>
          </w:tcPr>
          <w:p w14:paraId="067878AA" w14:textId="77777777" w:rsidR="000B1FD0" w:rsidRDefault="000B1FD0">
            <w:pPr>
              <w:pStyle w:val="afff8"/>
            </w:pPr>
            <w:r w:rsidRPr="00E21280">
              <w:t>Quick-Start Guide for Using the CSF Tiers</w:t>
            </w:r>
          </w:p>
        </w:tc>
        <w:tc>
          <w:tcPr>
            <w:tcW w:w="6233" w:type="dxa"/>
          </w:tcPr>
          <w:p w14:paraId="56B9D112" w14:textId="77777777" w:rsidR="000B1FD0" w:rsidRDefault="000B1FD0">
            <w:pPr>
              <w:pStyle w:val="afff6"/>
            </w:pPr>
            <w:r w:rsidRPr="00EF57FE">
              <w:t>CSF 2.0のティアをプロファイルに適用し、自身のサイバーセキュリティリスクのガバナンスおよび管理成果の厳密さを特徴付ける</w:t>
            </w:r>
            <w:r>
              <w:rPr>
                <w:rFonts w:hint="eastAsia"/>
              </w:rPr>
              <w:t>ために利用できます。</w:t>
            </w:r>
          </w:p>
        </w:tc>
      </w:tr>
      <w:tr w:rsidR="000B1FD0" w14:paraId="0E1AA884" w14:textId="77777777">
        <w:tc>
          <w:tcPr>
            <w:tcW w:w="4002" w:type="dxa"/>
          </w:tcPr>
          <w:p w14:paraId="77870FB4" w14:textId="260C21A0" w:rsidR="000B1FD0" w:rsidRDefault="000B1FD0">
            <w:pPr>
              <w:pStyle w:val="afff8"/>
            </w:pPr>
            <w:r w:rsidRPr="00333158">
              <w:t>Quick-Start Guide for Cybersecurity Supply Chain Risk Management</w:t>
            </w:r>
            <w:r w:rsidR="00EC001B">
              <w:t>（</w:t>
            </w:r>
            <w:r w:rsidRPr="00333158">
              <w:t>C-SCRM</w:t>
            </w:r>
            <w:r w:rsidR="00EC001B">
              <w:t>）</w:t>
            </w:r>
          </w:p>
        </w:tc>
        <w:tc>
          <w:tcPr>
            <w:tcW w:w="6233" w:type="dxa"/>
          </w:tcPr>
          <w:p w14:paraId="137275D0" w14:textId="77777777" w:rsidR="000B1FD0" w:rsidRDefault="000B1FD0">
            <w:pPr>
              <w:pStyle w:val="afff6"/>
            </w:pPr>
            <w:r w:rsidRPr="00F43B4E">
              <w:t>サイバーセキュリティサプライチェーンリスク管理</w:t>
            </w:r>
            <w:r>
              <w:rPr>
                <w:rFonts w:hint="eastAsia"/>
              </w:rPr>
              <w:t>（</w:t>
            </w:r>
            <w:r w:rsidRPr="00F43B4E">
              <w:t>C-SCRM</w:t>
            </w:r>
            <w:r>
              <w:rPr>
                <w:rFonts w:hint="eastAsia"/>
              </w:rPr>
              <w:t>）</w:t>
            </w:r>
            <w:r w:rsidRPr="00F43B4E">
              <w:t>の概要と、</w:t>
            </w:r>
            <w:r>
              <w:rPr>
                <w:rFonts w:hint="eastAsia"/>
              </w:rPr>
              <w:t>C-SCRM</w:t>
            </w:r>
            <w:r w:rsidRPr="00F43B4E">
              <w:t>がCSFとどのように関連している</w:t>
            </w:r>
            <w:r>
              <w:rPr>
                <w:rFonts w:hint="eastAsia"/>
              </w:rPr>
              <w:t>のか理解するために利用できます。</w:t>
            </w:r>
          </w:p>
          <w:p w14:paraId="291E6523" w14:textId="77777777" w:rsidR="000B1FD0" w:rsidRDefault="000B1FD0">
            <w:pPr>
              <w:pStyle w:val="afff6"/>
            </w:pPr>
            <w:r w:rsidRPr="00785C89">
              <w:t>C-SCRMの機能を実装する組織は、このガイド</w:t>
            </w:r>
            <w:r>
              <w:rPr>
                <w:rFonts w:hint="eastAsia"/>
              </w:rPr>
              <w:t>に加えて</w:t>
            </w:r>
            <w:r w:rsidRPr="00785C89">
              <w:t>、参照されている追加文書も</w:t>
            </w:r>
            <w:r>
              <w:rPr>
                <w:rFonts w:hint="eastAsia"/>
              </w:rPr>
              <w:t>併せて確認することが推奨されます。</w:t>
            </w:r>
          </w:p>
        </w:tc>
      </w:tr>
      <w:tr w:rsidR="000B1FD0" w14:paraId="23BDF1F5" w14:textId="77777777">
        <w:tc>
          <w:tcPr>
            <w:tcW w:w="4002" w:type="dxa"/>
          </w:tcPr>
          <w:p w14:paraId="2FBF774B" w14:textId="77777777" w:rsidR="000B1FD0" w:rsidRPr="008E6BCA" w:rsidRDefault="000B1FD0">
            <w:pPr>
              <w:pStyle w:val="afff8"/>
            </w:pPr>
            <w:r w:rsidRPr="00333158">
              <w:t>Enterprise Risk Management Quick-Start Guide</w:t>
            </w:r>
          </w:p>
        </w:tc>
        <w:tc>
          <w:tcPr>
            <w:tcW w:w="6233" w:type="dxa"/>
          </w:tcPr>
          <w:p w14:paraId="5F503995" w14:textId="77777777" w:rsidR="000B1FD0" w:rsidRDefault="000B1FD0">
            <w:pPr>
              <w:pStyle w:val="afff6"/>
            </w:pPr>
            <w:r w:rsidRPr="007C0FE8">
              <w:rPr>
                <w:rFonts w:hint="eastAsia"/>
              </w:rPr>
              <w:t>エンタープライズリスクマネジメントの実務者が、組織のサイバーセキュリティリスクマネジメントを改善するために、</w:t>
            </w:r>
            <w:r w:rsidRPr="007C0FE8">
              <w:t>CSF2.0で提供される成果</w:t>
            </w:r>
            <w:r>
              <w:rPr>
                <w:rFonts w:hint="eastAsia"/>
              </w:rPr>
              <w:t>の</w:t>
            </w:r>
            <w:r w:rsidRPr="007C0FE8">
              <w:t>活用</w:t>
            </w:r>
            <w:r>
              <w:rPr>
                <w:rFonts w:hint="eastAsia"/>
              </w:rPr>
              <w:t>方法を理解するために利用できます。</w:t>
            </w:r>
          </w:p>
        </w:tc>
      </w:tr>
    </w:tbl>
    <w:p w14:paraId="6C8793B9" w14:textId="77777777" w:rsidR="000B1FD0" w:rsidRDefault="000B1FD0" w:rsidP="00892C01">
      <w:pPr>
        <w:pStyle w:val="ab"/>
        <w:numPr>
          <w:ilvl w:val="0"/>
          <w:numId w:val="92"/>
        </w:numPr>
        <w:ind w:leftChars="0" w:firstLineChars="0"/>
      </w:pPr>
      <w:r>
        <w:rPr>
          <w:rFonts w:hint="eastAsia"/>
        </w:rPr>
        <w:t>参考情報（</w:t>
      </w:r>
      <w:r w:rsidRPr="00A10FDD">
        <w:t>Informative References</w:t>
      </w:r>
      <w:r>
        <w:rPr>
          <w:rFonts w:hint="eastAsia"/>
        </w:rPr>
        <w:t>）</w:t>
      </w:r>
    </w:p>
    <w:p w14:paraId="7D54A4F6" w14:textId="7AB0A26A" w:rsidR="000B1FD0" w:rsidRDefault="000B1FD0" w:rsidP="00B00F56">
      <w:pPr>
        <w:pStyle w:val="ab"/>
        <w:ind w:leftChars="0" w:left="680" w:firstLineChars="0" w:firstLine="0"/>
      </w:pPr>
      <w:r>
        <w:rPr>
          <w:rFonts w:hint="eastAsia"/>
        </w:rPr>
        <w:t>参考情報を利用することにより、</w:t>
      </w:r>
      <w:r w:rsidRPr="00D27C14">
        <w:rPr>
          <w:rFonts w:hint="eastAsia"/>
        </w:rPr>
        <w:t>目標達成に役立つ他のガイドラインやリソース</w:t>
      </w:r>
      <w:r>
        <w:rPr>
          <w:rFonts w:hint="eastAsia"/>
        </w:rPr>
        <w:t>を知ることができます。</w:t>
      </w:r>
    </w:p>
    <w:p w14:paraId="334979E3" w14:textId="77777777" w:rsidR="000B1FD0" w:rsidRDefault="000B1FD0" w:rsidP="00892C01">
      <w:pPr>
        <w:pStyle w:val="ab"/>
        <w:numPr>
          <w:ilvl w:val="0"/>
          <w:numId w:val="92"/>
        </w:numPr>
        <w:ind w:leftChars="0" w:firstLineChars="0"/>
      </w:pPr>
      <w:r>
        <w:rPr>
          <w:rFonts w:hint="eastAsia"/>
        </w:rPr>
        <w:t>実装例（</w:t>
      </w:r>
      <w:r w:rsidRPr="00E3410D">
        <w:t>Implementation Examples</w:t>
      </w:r>
      <w:r>
        <w:rPr>
          <w:rFonts w:hint="eastAsia"/>
        </w:rPr>
        <w:t>）</w:t>
      </w:r>
    </w:p>
    <w:p w14:paraId="39D32C1D" w14:textId="70CBF89C" w:rsidR="000B1FD0" w:rsidRDefault="000B1FD0" w:rsidP="00B00F56">
      <w:pPr>
        <w:pStyle w:val="ab"/>
        <w:ind w:leftChars="0" w:left="680" w:firstLineChars="0" w:firstLine="0"/>
      </w:pPr>
      <w:r>
        <w:rPr>
          <w:rFonts w:hint="eastAsia"/>
        </w:rPr>
        <w:t>実装例を利用することにより、</w:t>
      </w:r>
      <w:r w:rsidRPr="001542B1">
        <w:rPr>
          <w:rFonts w:hint="eastAsia"/>
        </w:rPr>
        <w:t>特定のサブカテゴリをどのように実装するかの</w:t>
      </w:r>
      <w:bookmarkStart w:id="734" w:name="■ベストプラクティス11ー3ー1"/>
      <w:r w:rsidR="008229DF">
        <w:fldChar w:fldCharType="begin"/>
      </w:r>
      <w:r w:rsidR="008229DF">
        <w:rPr>
          <w:rFonts w:hint="eastAsia"/>
        </w:rPr>
        <w:instrText xml:space="preserve">HYPERLINK </w:instrText>
      </w:r>
      <w:r w:rsidR="008229DF">
        <w:instrText xml:space="preserve"> \l "</w:instrText>
      </w:r>
      <w:r w:rsidR="008229DF">
        <w:rPr>
          <w:rFonts w:hint="eastAsia"/>
        </w:rPr>
        <w:instrText>■ベストプラクティス</w:instrText>
      </w:r>
      <w:r w:rsidR="008229DF">
        <w:instrText>"</w:instrText>
      </w:r>
      <w:r w:rsidR="008229DF">
        <w:fldChar w:fldCharType="separate"/>
      </w:r>
      <w:r w:rsidRPr="008229DF">
        <w:rPr>
          <w:rStyle w:val="a7"/>
          <w:rFonts w:hint="eastAsia"/>
        </w:rPr>
        <w:t>ベストプラクティス</w:t>
      </w:r>
      <w:bookmarkEnd w:id="734"/>
      <w:r w:rsidR="008229DF">
        <w:fldChar w:fldCharType="end"/>
      </w:r>
      <w:r w:rsidRPr="001542B1">
        <w:rPr>
          <w:rFonts w:hint="eastAsia"/>
        </w:rPr>
        <w:t>（最良の方法）を</w:t>
      </w:r>
      <w:r>
        <w:rPr>
          <w:rFonts w:hint="eastAsia"/>
        </w:rPr>
        <w:t>知ることができます。</w:t>
      </w:r>
    </w:p>
    <w:p w14:paraId="75501DBD" w14:textId="737B7C1F" w:rsidR="000B1FD0" w:rsidRDefault="000B1FD0" w:rsidP="00892C01">
      <w:pPr>
        <w:pStyle w:val="ab"/>
        <w:numPr>
          <w:ilvl w:val="0"/>
          <w:numId w:val="92"/>
        </w:numPr>
        <w:ind w:leftChars="0" w:firstLineChars="0"/>
      </w:pPr>
      <w:r w:rsidRPr="00FD546F">
        <w:t>NIST Cybersecurity Framework</w:t>
      </w:r>
      <w:r w:rsidR="00EC001B">
        <w:t>（</w:t>
      </w:r>
      <w:r w:rsidRPr="00FD546F">
        <w:t>CSF</w:t>
      </w:r>
      <w:r w:rsidR="00EC001B">
        <w:t>）</w:t>
      </w:r>
      <w:r w:rsidRPr="00FD546F">
        <w:t>2.0 Reference Tool</w:t>
      </w:r>
    </w:p>
    <w:p w14:paraId="1D91C742" w14:textId="2B906C99" w:rsidR="000B1FD0" w:rsidRDefault="000B1FD0">
      <w:pPr>
        <w:pStyle w:val="ab"/>
        <w:ind w:leftChars="0" w:left="680" w:firstLineChars="0" w:firstLine="0"/>
      </w:pPr>
      <w:r w:rsidRPr="00B600A9">
        <w:t>NIST CSF 2.0リファレンスツールを</w:t>
      </w:r>
      <w:r>
        <w:rPr>
          <w:rFonts w:hint="eastAsia"/>
        </w:rPr>
        <w:t>利用</w:t>
      </w:r>
      <w:r w:rsidRPr="00B600A9">
        <w:t>すると、ユーザーはCSF 2.0コア（機能、カテゴリ、サブカテゴリ、実装例）を探索できます。</w:t>
      </w:r>
      <w:r w:rsidRPr="00B600A9">
        <w:rPr>
          <w:rFonts w:hint="eastAsia"/>
        </w:rPr>
        <w:t>このツールは、人間と機械が読み取り可能な形式（</w:t>
      </w:r>
      <w:r w:rsidRPr="00B600A9">
        <w:t>JSONおよびExcel）でコアを提供します。さらに、ユーザーは主要な検索用語を使用してコアの一部を表示し、エクスポートすること</w:t>
      </w:r>
      <w:r>
        <w:rPr>
          <w:rFonts w:hint="eastAsia"/>
        </w:rPr>
        <w:t>が</w:t>
      </w:r>
      <w:r w:rsidRPr="00B600A9">
        <w:t>可能です。これにより、ユーザーは自分のニーズに合わせて情報を探しやすくなります。</w:t>
      </w:r>
    </w:p>
    <w:p w14:paraId="7C960285" w14:textId="77777777" w:rsidR="000B1FD0" w:rsidRDefault="000B1FD0"/>
    <w:p w14:paraId="21EB9677" w14:textId="77777777" w:rsidR="000B1FD0" w:rsidRDefault="000B1FD0">
      <w:pPr>
        <w:pStyle w:val="aff4"/>
      </w:pPr>
      <w:r w:rsidRPr="006006B0">
        <w:t>サプライチェーンリスクマネジメント</w:t>
      </w:r>
      <w:r>
        <w:rPr>
          <w:rFonts w:hint="eastAsia"/>
        </w:rPr>
        <w:t>の強化</w:t>
      </w:r>
    </w:p>
    <w:p w14:paraId="65F8074E" w14:textId="3273EA0F" w:rsidR="000B1FD0" w:rsidRDefault="000B1FD0">
      <w:r>
        <w:rPr>
          <w:rFonts w:hint="eastAsia"/>
        </w:rPr>
        <w:t>CSF2.0では、</w:t>
      </w:r>
      <w:r w:rsidRPr="005B6476">
        <w:rPr>
          <w:rFonts w:hint="eastAsia"/>
        </w:rPr>
        <w:t>新機能「</w:t>
      </w:r>
      <w:r w:rsidRPr="00571885">
        <w:rPr>
          <w:rStyle w:val="afff7"/>
          <w:rFonts w:hint="eastAsia"/>
        </w:rPr>
        <w:t>ガバナンス</w:t>
      </w:r>
      <w:r w:rsidRPr="00571885">
        <w:rPr>
          <w:rStyle w:val="afff7"/>
        </w:rPr>
        <w:t>」の下に新</w:t>
      </w:r>
      <w:r w:rsidRPr="00571885">
        <w:rPr>
          <w:rStyle w:val="afff7"/>
          <w:rFonts w:hint="eastAsia"/>
        </w:rPr>
        <w:t>しい</w:t>
      </w:r>
      <w:r w:rsidRPr="00571885">
        <w:rPr>
          <w:rStyle w:val="afff7"/>
        </w:rPr>
        <w:t>カテゴリ（GV.SC：サイバーセキュリティサプライチェーンリスクマネジメント）が設けられ</w:t>
      </w:r>
      <w:r w:rsidRPr="00571885">
        <w:rPr>
          <w:rStyle w:val="afff7"/>
          <w:rFonts w:hint="eastAsia"/>
        </w:rPr>
        <w:t>ました。GV.SCカテゴリの下には10個のサブカテゴリが定義され、CSF1.1に比べて</w:t>
      </w:r>
      <w:hyperlink w:anchor="■サプライチェーン" w:history="1">
        <w:r w:rsidRPr="004D384C">
          <w:rPr>
            <w:rStyle w:val="a7"/>
            <w:rFonts w:hint="eastAsia"/>
          </w:rPr>
          <w:t>サプライチェーン</w:t>
        </w:r>
      </w:hyperlink>
      <w:r w:rsidRPr="00571885">
        <w:rPr>
          <w:rStyle w:val="afff7"/>
          <w:rFonts w:hint="eastAsia"/>
        </w:rPr>
        <w:t>のリスク管理に必要な対策が増加しました。</w:t>
      </w:r>
    </w:p>
    <w:tbl>
      <w:tblPr>
        <w:tblStyle w:val="aa"/>
        <w:tblpPr w:leftFromText="142" w:rightFromText="142" w:vertAnchor="text" w:horzAnchor="margin" w:tblpY="466"/>
        <w:tblW w:w="0" w:type="auto"/>
        <w:tblLook w:val="04A0" w:firstRow="1" w:lastRow="0" w:firstColumn="1" w:lastColumn="0" w:noHBand="0" w:noVBand="1"/>
      </w:tblPr>
      <w:tblGrid>
        <w:gridCol w:w="5228"/>
        <w:gridCol w:w="5228"/>
      </w:tblGrid>
      <w:tr w:rsidR="00E13766" w14:paraId="18C0240E" w14:textId="77777777" w:rsidTr="00E13766">
        <w:tc>
          <w:tcPr>
            <w:tcW w:w="10456" w:type="dxa"/>
            <w:gridSpan w:val="2"/>
          </w:tcPr>
          <w:p w14:paraId="7FD490B3" w14:textId="77777777" w:rsidR="00E13766" w:rsidRDefault="00E13766" w:rsidP="00601047">
            <w:pPr>
              <w:pStyle w:val="affe"/>
              <w:framePr w:hSpace="0" w:wrap="auto" w:vAnchor="margin" w:hAnchor="text" w:yAlign="inline"/>
            </w:pPr>
            <w:r w:rsidRPr="00D3770E">
              <w:rPr>
                <w:rFonts w:hint="eastAsia"/>
              </w:rPr>
              <w:t>詳細理解のため参考となる文献（参考文献）</w:t>
            </w:r>
          </w:p>
        </w:tc>
      </w:tr>
      <w:tr w:rsidR="00E13766" w14:paraId="3BE949C4" w14:textId="77777777" w:rsidTr="00E13766">
        <w:tc>
          <w:tcPr>
            <w:tcW w:w="5228" w:type="dxa"/>
            <w:shd w:val="clear" w:color="auto" w:fill="F1A983" w:themeFill="accent2" w:themeFillTint="99"/>
          </w:tcPr>
          <w:p w14:paraId="1E33FED6" w14:textId="77777777" w:rsidR="00E13766" w:rsidRDefault="00E13766" w:rsidP="00601047">
            <w:pPr>
              <w:pStyle w:val="affe"/>
              <w:framePr w:hSpace="0" w:wrap="auto" w:vAnchor="margin" w:hAnchor="text" w:yAlign="inline"/>
            </w:pPr>
            <w:r w:rsidRPr="00D3770E">
              <w:t>Small Business Quick-Start Guide</w:t>
            </w:r>
          </w:p>
        </w:tc>
        <w:tc>
          <w:tcPr>
            <w:tcW w:w="5228" w:type="dxa"/>
          </w:tcPr>
          <w:p w14:paraId="4BC411BC" w14:textId="77777777" w:rsidR="00E13766" w:rsidRDefault="00E13766" w:rsidP="00601047">
            <w:pPr>
              <w:pStyle w:val="affe"/>
              <w:framePr w:hSpace="0" w:wrap="auto" w:vAnchor="margin" w:hAnchor="text" w:yAlign="inline"/>
            </w:pPr>
            <w:r w:rsidRPr="00EC0E60">
              <w:t>https://doi.org/10.6028/NIST.SP.1300</w:t>
            </w:r>
          </w:p>
        </w:tc>
      </w:tr>
      <w:tr w:rsidR="00E13766" w14:paraId="5F8E3098" w14:textId="77777777" w:rsidTr="00E13766">
        <w:tc>
          <w:tcPr>
            <w:tcW w:w="5228" w:type="dxa"/>
            <w:shd w:val="clear" w:color="auto" w:fill="F1A983" w:themeFill="accent2" w:themeFillTint="99"/>
          </w:tcPr>
          <w:p w14:paraId="7FBFB054" w14:textId="77777777" w:rsidR="00E13766" w:rsidRDefault="00E13766" w:rsidP="00601047">
            <w:pPr>
              <w:pStyle w:val="affe"/>
              <w:framePr w:hSpace="0" w:wrap="auto" w:vAnchor="margin" w:hAnchor="text" w:yAlign="inline"/>
            </w:pPr>
            <w:r w:rsidRPr="00D3770E">
              <w:t>A Guide to Creating Community Profiles</w:t>
            </w:r>
          </w:p>
        </w:tc>
        <w:tc>
          <w:tcPr>
            <w:tcW w:w="5228" w:type="dxa"/>
          </w:tcPr>
          <w:p w14:paraId="77DC7555" w14:textId="77777777" w:rsidR="00E13766" w:rsidRDefault="00E13766" w:rsidP="00601047">
            <w:pPr>
              <w:pStyle w:val="affe"/>
              <w:framePr w:hSpace="0" w:wrap="auto" w:vAnchor="margin" w:hAnchor="text" w:yAlign="inline"/>
            </w:pPr>
            <w:r w:rsidRPr="00EC0E60">
              <w:t>https://doi.org/10.6028/NIST.CSWP.32.ipd</w:t>
            </w:r>
          </w:p>
        </w:tc>
      </w:tr>
      <w:tr w:rsidR="00E13766" w14:paraId="1861DF8E" w14:textId="77777777" w:rsidTr="00E13766">
        <w:tc>
          <w:tcPr>
            <w:tcW w:w="5228" w:type="dxa"/>
            <w:shd w:val="clear" w:color="auto" w:fill="F1A983" w:themeFill="accent2" w:themeFillTint="99"/>
          </w:tcPr>
          <w:p w14:paraId="6CEB14A7" w14:textId="77777777" w:rsidR="00E13766" w:rsidRDefault="00E13766" w:rsidP="00601047">
            <w:pPr>
              <w:pStyle w:val="affe"/>
              <w:framePr w:hSpace="0" w:wrap="auto" w:vAnchor="margin" w:hAnchor="text" w:yAlign="inline"/>
            </w:pPr>
            <w:r w:rsidRPr="00D3770E">
              <w:t>Quick-Start Guide for Creating and Using Organizational Profiles</w:t>
            </w:r>
          </w:p>
        </w:tc>
        <w:tc>
          <w:tcPr>
            <w:tcW w:w="5228" w:type="dxa"/>
          </w:tcPr>
          <w:p w14:paraId="118437EB" w14:textId="77777777" w:rsidR="00E13766" w:rsidRDefault="00E13766" w:rsidP="00601047">
            <w:pPr>
              <w:pStyle w:val="affe"/>
              <w:framePr w:hSpace="0" w:wrap="auto" w:vAnchor="margin" w:hAnchor="text" w:yAlign="inline"/>
            </w:pPr>
            <w:r w:rsidRPr="00EC0E60">
              <w:t>https://doi.org/10.6028/NIST.SP.1301</w:t>
            </w:r>
          </w:p>
        </w:tc>
      </w:tr>
      <w:tr w:rsidR="00E13766" w14:paraId="5478EFE1" w14:textId="77777777" w:rsidTr="00E13766">
        <w:tc>
          <w:tcPr>
            <w:tcW w:w="5228" w:type="dxa"/>
            <w:shd w:val="clear" w:color="auto" w:fill="F1A983" w:themeFill="accent2" w:themeFillTint="99"/>
          </w:tcPr>
          <w:p w14:paraId="7DCA125D" w14:textId="77777777" w:rsidR="00E13766" w:rsidRDefault="00E13766" w:rsidP="00601047">
            <w:pPr>
              <w:pStyle w:val="affe"/>
              <w:framePr w:hSpace="0" w:wrap="auto" w:vAnchor="margin" w:hAnchor="text" w:yAlign="inline"/>
            </w:pPr>
            <w:r w:rsidRPr="00D3770E">
              <w:t>Quick-Start Guide for Using the CSF Tiers</w:t>
            </w:r>
          </w:p>
        </w:tc>
        <w:tc>
          <w:tcPr>
            <w:tcW w:w="5228" w:type="dxa"/>
          </w:tcPr>
          <w:p w14:paraId="4C2F7A70" w14:textId="77777777" w:rsidR="00E13766" w:rsidRDefault="00E13766" w:rsidP="00601047">
            <w:pPr>
              <w:pStyle w:val="affe"/>
              <w:framePr w:hSpace="0" w:wrap="auto" w:vAnchor="margin" w:hAnchor="text" w:yAlign="inline"/>
            </w:pPr>
            <w:r w:rsidRPr="00362E76">
              <w:t>https://doi.org/10.6028/NIST.SP.1302.ipd</w:t>
            </w:r>
          </w:p>
        </w:tc>
      </w:tr>
      <w:tr w:rsidR="00E13766" w14:paraId="0E5D0DAB" w14:textId="77777777" w:rsidTr="00E13766">
        <w:tc>
          <w:tcPr>
            <w:tcW w:w="5228" w:type="dxa"/>
            <w:shd w:val="clear" w:color="auto" w:fill="F1A983" w:themeFill="accent2" w:themeFillTint="99"/>
          </w:tcPr>
          <w:p w14:paraId="3E9778BC" w14:textId="77777777" w:rsidR="00E13766" w:rsidRDefault="00E13766" w:rsidP="00601047">
            <w:pPr>
              <w:pStyle w:val="affe"/>
              <w:framePr w:hSpace="0" w:wrap="auto" w:vAnchor="margin" w:hAnchor="text" w:yAlign="inline"/>
            </w:pPr>
            <w:r w:rsidRPr="00D3770E">
              <w:t>Quick-Start Guide for Cybersecurity Supply Chain Risk Management</w:t>
            </w:r>
            <w:r>
              <w:t>（</w:t>
            </w:r>
            <w:r w:rsidRPr="00D3770E">
              <w:t>C-SCRM</w:t>
            </w:r>
            <w:r>
              <w:t>）</w:t>
            </w:r>
          </w:p>
        </w:tc>
        <w:tc>
          <w:tcPr>
            <w:tcW w:w="5228" w:type="dxa"/>
          </w:tcPr>
          <w:p w14:paraId="53FF90A6" w14:textId="77777777" w:rsidR="00E13766" w:rsidRDefault="00E13766" w:rsidP="00601047">
            <w:pPr>
              <w:pStyle w:val="affe"/>
              <w:framePr w:hSpace="0" w:wrap="auto" w:vAnchor="margin" w:hAnchor="text" w:yAlign="inline"/>
            </w:pPr>
            <w:r w:rsidRPr="00362E76">
              <w:t>https://doi.org/10.6028/NIST.SP.1305.ipd</w:t>
            </w:r>
          </w:p>
        </w:tc>
      </w:tr>
      <w:tr w:rsidR="00E13766" w14:paraId="016D0FDB" w14:textId="77777777" w:rsidTr="00E13766">
        <w:tc>
          <w:tcPr>
            <w:tcW w:w="5228" w:type="dxa"/>
            <w:shd w:val="clear" w:color="auto" w:fill="F1A983" w:themeFill="accent2" w:themeFillTint="99"/>
          </w:tcPr>
          <w:p w14:paraId="22E21909" w14:textId="77777777" w:rsidR="00E13766" w:rsidRPr="00D3770E" w:rsidRDefault="00E13766" w:rsidP="00601047">
            <w:pPr>
              <w:pStyle w:val="affe"/>
              <w:framePr w:hSpace="0" w:wrap="auto" w:vAnchor="margin" w:hAnchor="text" w:yAlign="inline"/>
            </w:pPr>
            <w:r w:rsidRPr="00D3770E">
              <w:t>Enterprise Risk Management Quick-Start Guide</w:t>
            </w:r>
          </w:p>
        </w:tc>
        <w:tc>
          <w:tcPr>
            <w:tcW w:w="5228" w:type="dxa"/>
          </w:tcPr>
          <w:p w14:paraId="56E745C9" w14:textId="77777777" w:rsidR="00E13766" w:rsidRDefault="00E13766" w:rsidP="00601047">
            <w:pPr>
              <w:pStyle w:val="affe"/>
              <w:framePr w:hSpace="0" w:wrap="auto" w:vAnchor="margin" w:hAnchor="text" w:yAlign="inline"/>
            </w:pPr>
            <w:r w:rsidRPr="00362E76">
              <w:t>https://doi.org/10.6028/NIST.SP.1303.ipd</w:t>
            </w:r>
          </w:p>
        </w:tc>
      </w:tr>
      <w:tr w:rsidR="00E13766" w14:paraId="052F6896" w14:textId="77777777" w:rsidTr="00E13766">
        <w:tc>
          <w:tcPr>
            <w:tcW w:w="5228" w:type="dxa"/>
            <w:shd w:val="clear" w:color="auto" w:fill="F1A983" w:themeFill="accent2" w:themeFillTint="99"/>
          </w:tcPr>
          <w:p w14:paraId="5006043F" w14:textId="77777777" w:rsidR="00E13766" w:rsidRPr="00D3770E" w:rsidRDefault="00E13766" w:rsidP="00601047">
            <w:pPr>
              <w:pStyle w:val="affe"/>
              <w:framePr w:hSpace="0" w:wrap="auto" w:vAnchor="margin" w:hAnchor="text" w:yAlign="inline"/>
            </w:pPr>
            <w:r w:rsidRPr="00D61630">
              <w:t>CSF 2.0 Informative References</w:t>
            </w:r>
          </w:p>
        </w:tc>
        <w:tc>
          <w:tcPr>
            <w:tcW w:w="5228" w:type="dxa"/>
          </w:tcPr>
          <w:p w14:paraId="11DDCDDE" w14:textId="77777777" w:rsidR="00E13766" w:rsidRDefault="00E13766" w:rsidP="00601047">
            <w:pPr>
              <w:pStyle w:val="affe"/>
              <w:framePr w:hSpace="0" w:wrap="auto" w:vAnchor="margin" w:hAnchor="text" w:yAlign="inline"/>
            </w:pPr>
            <w:r w:rsidRPr="00D61630">
              <w:t>https://www.nist.gov/informative-references</w:t>
            </w:r>
          </w:p>
        </w:tc>
      </w:tr>
      <w:tr w:rsidR="00E13766" w14:paraId="45DFBA1C" w14:textId="77777777" w:rsidTr="00E13766">
        <w:tc>
          <w:tcPr>
            <w:tcW w:w="5228" w:type="dxa"/>
            <w:shd w:val="clear" w:color="auto" w:fill="F1A983" w:themeFill="accent2" w:themeFillTint="99"/>
          </w:tcPr>
          <w:p w14:paraId="06CBF90B" w14:textId="77777777" w:rsidR="00E13766" w:rsidRPr="00D3770E" w:rsidRDefault="00E13766" w:rsidP="00601047">
            <w:pPr>
              <w:pStyle w:val="affe"/>
              <w:framePr w:hSpace="0" w:wrap="auto" w:vAnchor="margin" w:hAnchor="text" w:yAlign="inline"/>
            </w:pPr>
            <w:r w:rsidRPr="00D61630">
              <w:t>CSF 2.0 Implementation Examples</w:t>
            </w:r>
          </w:p>
        </w:tc>
        <w:tc>
          <w:tcPr>
            <w:tcW w:w="5228" w:type="dxa"/>
          </w:tcPr>
          <w:p w14:paraId="5A1DD776" w14:textId="77777777" w:rsidR="00E13766" w:rsidRDefault="00E13766" w:rsidP="00601047">
            <w:pPr>
              <w:pStyle w:val="affe"/>
              <w:framePr w:hSpace="0" w:wrap="auto" w:vAnchor="margin" w:hAnchor="text" w:yAlign="inline"/>
            </w:pPr>
            <w:r w:rsidRPr="002D5688">
              <w:t>https://www.nist.gov/document/csf-20-implementations-pdf</w:t>
            </w:r>
          </w:p>
        </w:tc>
      </w:tr>
      <w:tr w:rsidR="00E13766" w14:paraId="2FC182C4" w14:textId="77777777" w:rsidTr="00E13766">
        <w:tc>
          <w:tcPr>
            <w:tcW w:w="5228" w:type="dxa"/>
            <w:shd w:val="clear" w:color="auto" w:fill="F1A983" w:themeFill="accent2" w:themeFillTint="99"/>
          </w:tcPr>
          <w:p w14:paraId="32F3A1C2" w14:textId="77777777" w:rsidR="00E13766" w:rsidRPr="00D61630" w:rsidRDefault="00E13766" w:rsidP="00601047">
            <w:pPr>
              <w:pStyle w:val="affe"/>
              <w:framePr w:hSpace="0" w:wrap="auto" w:vAnchor="margin" w:hAnchor="text" w:yAlign="inline"/>
            </w:pPr>
            <w:r w:rsidRPr="009E73FE">
              <w:t>NIST Cybersecurity Framework</w:t>
            </w:r>
            <w:r>
              <w:t>（</w:t>
            </w:r>
            <w:r w:rsidRPr="009E73FE">
              <w:t>CSF</w:t>
            </w:r>
            <w:r>
              <w:t>）</w:t>
            </w:r>
            <w:r w:rsidRPr="009E73FE">
              <w:t>2.0 Reference Tool</w:t>
            </w:r>
          </w:p>
        </w:tc>
        <w:tc>
          <w:tcPr>
            <w:tcW w:w="5228" w:type="dxa"/>
          </w:tcPr>
          <w:p w14:paraId="4791644C" w14:textId="77777777" w:rsidR="00E13766" w:rsidRPr="002D5688" w:rsidRDefault="00E13766" w:rsidP="00601047">
            <w:pPr>
              <w:pStyle w:val="affe"/>
              <w:framePr w:hSpace="0" w:wrap="auto" w:vAnchor="margin" w:hAnchor="text" w:yAlign="inline"/>
            </w:pPr>
            <w:r w:rsidRPr="00F70112">
              <w:t>https://csrc.nist.gov/Projects/Cybersecurity-Framework/Filters#/csf/filters</w:t>
            </w:r>
          </w:p>
        </w:tc>
      </w:tr>
    </w:tbl>
    <w:p w14:paraId="773D1E63" w14:textId="77777777" w:rsidR="000B1FD0" w:rsidRDefault="000B1FD0">
      <w:pPr>
        <w:ind w:firstLineChars="0" w:firstLine="0"/>
      </w:pPr>
    </w:p>
    <w:p w14:paraId="08792902" w14:textId="77777777" w:rsidR="000B1FD0" w:rsidRDefault="000B1FD0">
      <w:pPr>
        <w:ind w:firstLineChars="0" w:firstLine="0"/>
      </w:pPr>
    </w:p>
    <w:p w14:paraId="2C70D625" w14:textId="77777777" w:rsidR="00E13766" w:rsidRDefault="00E13766">
      <w:pPr>
        <w:ind w:firstLineChars="0" w:firstLine="0"/>
      </w:pPr>
    </w:p>
    <w:p w14:paraId="2B26EB33" w14:textId="77777777" w:rsidR="000B1FD0" w:rsidRDefault="000B1FD0" w:rsidP="003E0313">
      <w:pPr>
        <w:pStyle w:val="4"/>
      </w:pPr>
      <w:bookmarkStart w:id="735" w:name="_Toc172273822"/>
      <w:bookmarkStart w:id="736" w:name="_Toc185338883"/>
      <w:bookmarkStart w:id="737" w:name="_Toc187824633"/>
      <w:bookmarkStart w:id="738" w:name="_Toc188348984"/>
      <w:r w:rsidRPr="000F0D60">
        <w:t>NIST SP 800</w:t>
      </w:r>
      <w:bookmarkEnd w:id="735"/>
      <w:bookmarkEnd w:id="736"/>
      <w:bookmarkEnd w:id="737"/>
      <w:bookmarkEnd w:id="738"/>
    </w:p>
    <w:p w14:paraId="0F19C338" w14:textId="77777777" w:rsidR="000B1FD0" w:rsidRDefault="000B1FD0" w:rsidP="00EA1D7F">
      <w:pPr>
        <w:pStyle w:val="5"/>
      </w:pPr>
      <w:r w:rsidRPr="00FA0414">
        <w:t>NIST SP 800シリーズとCSFの関連性</w:t>
      </w:r>
    </w:p>
    <w:p w14:paraId="6A62FDF4" w14:textId="373AD4D2" w:rsidR="000B1FD0" w:rsidRDefault="007E354B" w:rsidP="006F60F2">
      <w:hyperlink w:anchor="■NISTサイバーセキュリティフレームワーク（CSF）" w:history="1">
        <w:bookmarkStart w:id="739" w:name="■NISTサイバーセキュリティフレームワーク（CSF）11ー3ー2"/>
        <w:r w:rsidR="000B1FD0" w:rsidRPr="00BF618A">
          <w:rPr>
            <w:rStyle w:val="a7"/>
          </w:rPr>
          <w:t>CSF</w:t>
        </w:r>
        <w:bookmarkEnd w:id="739"/>
      </w:hyperlink>
      <w:r w:rsidR="000B1FD0" w:rsidRPr="00FA0414">
        <w:t>は、NISTが定義するサイバーセキュリティ対策アプローチの中で最も上位に位置</w:t>
      </w:r>
      <w:r w:rsidR="000B1FD0">
        <w:rPr>
          <w:rFonts w:hint="eastAsia"/>
        </w:rPr>
        <w:t>づ</w:t>
      </w:r>
      <w:r w:rsidR="000B1FD0" w:rsidRPr="00FA0414">
        <w:t>けられており、セキュリティ管理手法の概念や管理方針・体制の整備など包括的な内容が記載されています。CSFの下位概念に</w:t>
      </w:r>
      <w:r w:rsidR="000B1FD0">
        <w:rPr>
          <w:rFonts w:hint="eastAsia"/>
        </w:rPr>
        <w:t>位置づ</w:t>
      </w:r>
      <w:r w:rsidR="000B1FD0" w:rsidRPr="00FA0414">
        <w:t>けられているのが、NIST SP 800シリーズです。実施すべきタスクと手順、推奨技術の特定など、セキュリティ管理の手法について具体的に明記されています。</w:t>
      </w:r>
    </w:p>
    <w:p w14:paraId="149FF285" w14:textId="3E3E85D5" w:rsidR="000B1FD0" w:rsidRDefault="0045114A">
      <w:pPr>
        <w:ind w:firstLineChars="0" w:firstLine="0"/>
      </w:pPr>
      <w:r>
        <w:rPr>
          <w:noProof/>
        </w:rPr>
        <mc:AlternateContent>
          <mc:Choice Requires="wps">
            <w:drawing>
              <wp:anchor distT="0" distB="0" distL="114300" distR="114300" simplePos="0" relativeHeight="251656356" behindDoc="0" locked="0" layoutInCell="1" allowOverlap="1" wp14:anchorId="30F91C48" wp14:editId="6B0E756F">
                <wp:simplePos x="0" y="0"/>
                <wp:positionH relativeFrom="margin">
                  <wp:posOffset>631190</wp:posOffset>
                </wp:positionH>
                <wp:positionV relativeFrom="paragraph">
                  <wp:posOffset>2168525</wp:posOffset>
                </wp:positionV>
                <wp:extent cx="5612400" cy="184666"/>
                <wp:effectExtent l="0" t="0" r="0" b="0"/>
                <wp:wrapSquare wrapText="bothSides"/>
                <wp:docPr id="342624529" name="テキスト ボックス 7"/>
                <wp:cNvGraphicFramePr/>
                <a:graphic xmlns:a="http://schemas.openxmlformats.org/drawingml/2006/main">
                  <a:graphicData uri="http://schemas.microsoft.com/office/word/2010/wordprocessingShape">
                    <wps:wsp>
                      <wps:cNvSpPr txBox="1"/>
                      <wps:spPr>
                        <a:xfrm>
                          <a:off x="0" y="0"/>
                          <a:ext cx="5612400" cy="184666"/>
                        </a:xfrm>
                        <a:prstGeom prst="rect">
                          <a:avLst/>
                        </a:prstGeom>
                        <a:noFill/>
                      </wps:spPr>
                      <wps:txbx>
                        <w:txbxContent>
                          <w:p w14:paraId="6DBDA45C" w14:textId="62E4193F" w:rsidR="000B1FD0" w:rsidRDefault="000B1FD0">
                            <w:pPr>
                              <w:pStyle w:val="aff2"/>
                            </w:pPr>
                            <w:r>
                              <w:rPr>
                                <w:rFonts w:hint="eastAsia"/>
                              </w:rPr>
                              <w:t>図</w:t>
                            </w:r>
                            <w:r w:rsidR="00544B46">
                              <w:rPr>
                                <w:rFonts w:hint="eastAsia"/>
                              </w:rPr>
                              <w:t>40</w:t>
                            </w:r>
                            <w:r>
                              <w:rPr>
                                <w:rFonts w:hint="eastAsia"/>
                              </w:rPr>
                              <w:t>. CSFとSP800シリーズの関係</w:t>
                            </w:r>
                          </w:p>
                        </w:txbxContent>
                      </wps:txbx>
                      <wps:bodyPr wrap="square" rtlCol="0">
                        <a:spAutoFit/>
                      </wps:bodyPr>
                    </wps:wsp>
                  </a:graphicData>
                </a:graphic>
              </wp:anchor>
            </w:drawing>
          </mc:Choice>
          <mc:Fallback>
            <w:pict>
              <v:shape w14:anchorId="30F91C48" id="_x0000_s1103" type="#_x0000_t202" style="position:absolute;left:0;text-align:left;margin-left:49.7pt;margin-top:170.75pt;width:441.9pt;height:14.55pt;z-index:2516563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" filled="f" stroked="f">
                <v:textbox style="mso-fit-shape-to-text:t">
                  <w:txbxContent>
                    <w:p w14:paraId="6DBDA45C" w14:textId="62E4193F" w:rsidR="000B1FD0" w:rsidRDefault="000B1FD0">
                      <w:pPr>
                        <w:pStyle w:val="aff2"/>
                      </w:pPr>
                      <w:r>
                        <w:rPr>
                          <w:rFonts w:hint="eastAsia"/>
                        </w:rPr>
                        <w:t>図</w:t>
                      </w:r>
                      <w:r w:rsidR="00544B46">
                        <w:rPr>
                          <w:rFonts w:hint="eastAsia"/>
                        </w:rPr>
                        <w:t>40</w:t>
                      </w:r>
                      <w:r>
                        <w:rPr>
                          <w:rFonts w:hint="eastAsia"/>
                        </w:rPr>
                        <w:t>. CSFとSP800シリーズの関係</w:t>
                      </w:r>
                    </w:p>
                  </w:txbxContent>
                </v:textbox>
                <w10:wrap type="square" anchorx="margin"/>
              </v:shape>
            </w:pict>
          </mc:Fallback>
        </mc:AlternateContent>
      </w:r>
      <w:r w:rsidR="000B1FD0">
        <w:rPr>
          <w:noProof/>
        </w:rPr>
        <w:drawing>
          <wp:anchor distT="0" distB="0" distL="114300" distR="114300" simplePos="0" relativeHeight="251656635" behindDoc="0" locked="0" layoutInCell="1" allowOverlap="1" wp14:anchorId="798D260F" wp14:editId="267FDE7B">
            <wp:simplePos x="0" y="0"/>
            <wp:positionH relativeFrom="margin">
              <wp:posOffset>73660</wp:posOffset>
            </wp:positionH>
            <wp:positionV relativeFrom="paragraph">
              <wp:posOffset>107315</wp:posOffset>
            </wp:positionV>
            <wp:extent cx="6412865" cy="2032000"/>
            <wp:effectExtent l="0" t="0" r="6985" b="6350"/>
            <wp:wrapTopAndBottom/>
            <wp:docPr id="88200275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12865" cy="203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1671D1" w14:textId="77777777" w:rsidR="000B1FD0" w:rsidRDefault="000B1FD0" w:rsidP="0045114A"/>
    <w:p w14:paraId="7DFD3EBB" w14:textId="572791EF" w:rsidR="000B1FD0" w:rsidRDefault="000B1FD0" w:rsidP="006922EC">
      <w:pPr>
        <w:pStyle w:val="5"/>
      </w:pPr>
      <w:r w:rsidRPr="001C1E27">
        <w:t>NIST SP 800-53、NIST SP 800-171、NIST SP 800-161</w:t>
      </w:r>
    </w:p>
    <w:p w14:paraId="775C968C" w14:textId="77777777" w:rsidR="000B1FD0" w:rsidRDefault="000B1FD0" w:rsidP="00A37C62">
      <w:r w:rsidRPr="001C1E27">
        <w:t>NIST SP 800シリーズの中から、ガイドラインの一部を紹介します。</w:t>
      </w:r>
    </w:p>
    <w:tbl>
      <w:tblPr>
        <w:tblStyle w:val="aa"/>
        <w:tblW w:w="0" w:type="auto"/>
        <w:tblLook w:val="04A0" w:firstRow="1" w:lastRow="0" w:firstColumn="1" w:lastColumn="0" w:noHBand="0" w:noVBand="1"/>
      </w:tblPr>
      <w:tblGrid>
        <w:gridCol w:w="10456"/>
      </w:tblGrid>
      <w:tr w:rsidR="000B1FD0" w:rsidRPr="00A23BDE" w14:paraId="7E52A9F8" w14:textId="77777777" w:rsidTr="00AD0D3E">
        <w:tc>
          <w:tcPr>
            <w:tcW w:w="10456" w:type="dxa"/>
            <w:shd w:val="clear" w:color="auto" w:fill="215E99"/>
            <w:hideMark/>
          </w:tcPr>
          <w:p w14:paraId="36087A90" w14:textId="77777777" w:rsidR="000B1FD0" w:rsidRPr="00A23BDE" w:rsidRDefault="000B1FD0">
            <w:pPr>
              <w:pStyle w:val="aff0"/>
            </w:pPr>
            <w:r w:rsidRPr="00AD0D3E">
              <w:rPr>
                <w:rFonts w:hint="eastAsia"/>
              </w:rPr>
              <w:t>NIST SP 800-53</w:t>
            </w:r>
          </w:p>
        </w:tc>
      </w:tr>
      <w:tr w:rsidR="000B1FD0" w:rsidRPr="00A23BDE" w14:paraId="3B58C702" w14:textId="77777777" w:rsidTr="00A23BDE">
        <w:trPr>
          <w:trHeight w:val="454"/>
        </w:trPr>
        <w:tc>
          <w:tcPr>
            <w:tcW w:w="10456" w:type="dxa"/>
            <w:hideMark/>
          </w:tcPr>
          <w:p w14:paraId="444F901F" w14:textId="44B975BC" w:rsidR="000B1FD0" w:rsidRPr="00A23BDE" w:rsidRDefault="000B1FD0">
            <w:pPr>
              <w:pStyle w:val="afff6"/>
            </w:pPr>
            <w:r w:rsidRPr="00A23BDE">
              <w:rPr>
                <w:rFonts w:hint="eastAsia"/>
              </w:rPr>
              <w:t>米国政府内の情報システムをより安全なものにし、効果的にリスク管理するためのガイドラインのことです。対象は連邦政府機関で、政府の機密情報（CI</w:t>
            </w:r>
            <w:r w:rsidR="00D85459">
              <w:rPr>
                <w:rFonts w:hint="eastAsia"/>
              </w:rPr>
              <w:t>：</w:t>
            </w:r>
            <w:r w:rsidRPr="00A23BDE">
              <w:rPr>
                <w:rFonts w:hint="eastAsia"/>
              </w:rPr>
              <w:t>Classified information）の保護を目的としています。</w:t>
            </w:r>
          </w:p>
        </w:tc>
      </w:tr>
      <w:tr w:rsidR="000B1FD0" w:rsidRPr="00A23BDE" w14:paraId="0026AE1A" w14:textId="77777777" w:rsidTr="00AD0D3E">
        <w:trPr>
          <w:trHeight w:val="209"/>
        </w:trPr>
        <w:tc>
          <w:tcPr>
            <w:tcW w:w="10456" w:type="dxa"/>
            <w:shd w:val="clear" w:color="auto" w:fill="215E99"/>
            <w:hideMark/>
          </w:tcPr>
          <w:p w14:paraId="57D77815" w14:textId="77777777" w:rsidR="000B1FD0" w:rsidRPr="00A23BDE" w:rsidRDefault="000B1FD0">
            <w:pPr>
              <w:pStyle w:val="aff0"/>
            </w:pPr>
            <w:r w:rsidRPr="00AD0D3E">
              <w:rPr>
                <w:rFonts w:hint="eastAsia"/>
              </w:rPr>
              <w:t>NIST SP 800-171</w:t>
            </w:r>
          </w:p>
        </w:tc>
      </w:tr>
      <w:tr w:rsidR="000B1FD0" w:rsidRPr="00A23BDE" w14:paraId="638DFD13" w14:textId="77777777" w:rsidTr="00A23BDE">
        <w:trPr>
          <w:trHeight w:val="399"/>
        </w:trPr>
        <w:tc>
          <w:tcPr>
            <w:tcW w:w="10456" w:type="dxa"/>
            <w:hideMark/>
          </w:tcPr>
          <w:p w14:paraId="66F1C135" w14:textId="2AEE0421" w:rsidR="000B1FD0" w:rsidRPr="00A23BDE" w:rsidRDefault="000B1FD0">
            <w:pPr>
              <w:pStyle w:val="afff6"/>
            </w:pPr>
            <w:r w:rsidRPr="00A23BDE">
              <w:rPr>
                <w:rFonts w:hint="eastAsia"/>
              </w:rPr>
              <w:t>NIST SP 800-53から民間企業・組織向けに要件を抽出したものです。</w:t>
            </w:r>
            <w:bookmarkStart w:id="740" w:name="■サプライチェーン11ー3ー2"/>
            <w:r w:rsidR="006B5E18">
              <w:fldChar w:fldCharType="begin"/>
            </w:r>
            <w:r w:rsidR="006B5E18">
              <w:rPr>
                <w:rFonts w:hint="eastAsia"/>
              </w:rPr>
              <w:instrText xml:space="preserve">HYPERLINK </w:instrText>
            </w:r>
            <w:r w:rsidR="006B5E18">
              <w:instrText xml:space="preserve"> \l "</w:instrText>
            </w:r>
            <w:r w:rsidR="006B5E18">
              <w:rPr>
                <w:rFonts w:hint="eastAsia"/>
              </w:rPr>
              <w:instrText>■サプライチェーン</w:instrText>
            </w:r>
            <w:r w:rsidR="006B5E18">
              <w:instrText>"</w:instrText>
            </w:r>
            <w:r w:rsidR="006B5E18">
              <w:fldChar w:fldCharType="separate"/>
            </w:r>
            <w:r w:rsidRPr="006B5E18">
              <w:rPr>
                <w:rStyle w:val="a7"/>
                <w:rFonts w:hint="eastAsia"/>
              </w:rPr>
              <w:t>サプライチェーン</w:t>
            </w:r>
            <w:bookmarkEnd w:id="740"/>
            <w:r w:rsidR="006B5E18">
              <w:fldChar w:fldCharType="end"/>
            </w:r>
            <w:r w:rsidRPr="00A23BDE">
              <w:rPr>
                <w:rFonts w:hint="eastAsia"/>
              </w:rPr>
              <w:t>に存在する、業務委託先や関連企業のすべてが準拠すべきセキュリティ基準を示しています。対象は、多くの民間企業・組織で、政府の機密情報以外の重要情報（CUI</w:t>
            </w:r>
            <w:r w:rsidR="00D85459">
              <w:rPr>
                <w:rFonts w:hint="eastAsia"/>
              </w:rPr>
              <w:t>：</w:t>
            </w:r>
            <w:r w:rsidRPr="00A23BDE">
              <w:rPr>
                <w:rFonts w:hint="eastAsia"/>
              </w:rPr>
              <w:t>Controlled Unclassified Information）の保護を目的としています。</w:t>
            </w:r>
          </w:p>
        </w:tc>
      </w:tr>
      <w:tr w:rsidR="000B1FD0" w:rsidRPr="00A23BDE" w14:paraId="05AD3847" w14:textId="77777777" w:rsidTr="00AD0D3E">
        <w:tc>
          <w:tcPr>
            <w:tcW w:w="10456" w:type="dxa"/>
            <w:shd w:val="clear" w:color="auto" w:fill="215E99"/>
            <w:hideMark/>
          </w:tcPr>
          <w:p w14:paraId="59329C90" w14:textId="77777777" w:rsidR="000B1FD0" w:rsidRPr="00A23BDE" w:rsidRDefault="000B1FD0">
            <w:pPr>
              <w:pStyle w:val="aff0"/>
            </w:pPr>
            <w:r w:rsidRPr="00AD0D3E">
              <w:rPr>
                <w:rFonts w:hint="eastAsia"/>
              </w:rPr>
              <w:t>NIST SP 800-161</w:t>
            </w:r>
          </w:p>
        </w:tc>
      </w:tr>
      <w:tr w:rsidR="000B1FD0" w:rsidRPr="00A23BDE" w14:paraId="07B8288C" w14:textId="77777777" w:rsidTr="00A23BDE">
        <w:tc>
          <w:tcPr>
            <w:tcW w:w="10456" w:type="dxa"/>
            <w:hideMark/>
          </w:tcPr>
          <w:p w14:paraId="6154A7D9" w14:textId="77777777" w:rsidR="000B1FD0" w:rsidRPr="00A23BDE" w:rsidRDefault="000B1FD0">
            <w:pPr>
              <w:pStyle w:val="afff6"/>
            </w:pPr>
            <w:r w:rsidRPr="00A23BDE">
              <w:rPr>
                <w:rFonts w:hint="eastAsia"/>
              </w:rPr>
              <w:t>調達から販売・供給までの一連のサプライチェーンに起因する</w:t>
            </w:r>
            <w:r>
              <w:rPr>
                <w:rFonts w:hint="eastAsia"/>
              </w:rPr>
              <w:t>さまざま</w:t>
            </w:r>
            <w:r w:rsidRPr="00A23BDE">
              <w:rPr>
                <w:rFonts w:hint="eastAsia"/>
              </w:rPr>
              <w:t>なリスクに対して、組織として対応するためのガイドラインです。業務委託先や関連企業におけるセキュリティ対策を目的としています。</w:t>
            </w:r>
          </w:p>
        </w:tc>
      </w:tr>
    </w:tbl>
    <w:p w14:paraId="3EF827E0" w14:textId="72C29D15" w:rsidR="000B1FD0" w:rsidRDefault="005074DB" w:rsidP="00A37C62">
      <w:r>
        <w:rPr>
          <w:noProof/>
        </w:rPr>
        <mc:AlternateContent>
          <mc:Choice Requires="wps">
            <w:drawing>
              <wp:anchor distT="0" distB="0" distL="114300" distR="114300" simplePos="0" relativeHeight="251656357" behindDoc="0" locked="0" layoutInCell="1" allowOverlap="1" wp14:anchorId="58761FD6" wp14:editId="24BC15D1">
                <wp:simplePos x="0" y="0"/>
                <wp:positionH relativeFrom="margin">
                  <wp:posOffset>516890</wp:posOffset>
                </wp:positionH>
                <wp:positionV relativeFrom="paragraph">
                  <wp:posOffset>1824990</wp:posOffset>
                </wp:positionV>
                <wp:extent cx="5612130" cy="184150"/>
                <wp:effectExtent l="0" t="0" r="0" b="0"/>
                <wp:wrapTopAndBottom/>
                <wp:docPr id="1600184669" name="テキスト ボックス 6"/>
                <wp:cNvGraphicFramePr/>
                <a:graphic xmlns:a="http://schemas.openxmlformats.org/drawingml/2006/main">
                  <a:graphicData uri="http://schemas.microsoft.com/office/word/2010/wordprocessingShape">
                    <wps:wsp>
                      <wps:cNvSpPr txBox="1"/>
                      <wps:spPr>
                        <a:xfrm>
                          <a:off x="0" y="0"/>
                          <a:ext cx="5612130" cy="184150"/>
                        </a:xfrm>
                        <a:prstGeom prst="rect">
                          <a:avLst/>
                        </a:prstGeom>
                        <a:noFill/>
                      </wps:spPr>
                      <wps:txbx>
                        <w:txbxContent>
                          <w:p w14:paraId="70D5CCBD" w14:textId="781CE273" w:rsidR="000B1FD0" w:rsidRDefault="000B1FD0">
                            <w:pPr>
                              <w:pStyle w:val="aff2"/>
                            </w:pPr>
                            <w:r>
                              <w:rPr>
                                <w:rFonts w:hint="eastAsia"/>
                              </w:rPr>
                              <w:t>図4</w:t>
                            </w:r>
                            <w:r w:rsidR="00544B46">
                              <w:rPr>
                                <w:rFonts w:hint="eastAsia"/>
                              </w:rPr>
                              <w:t>1</w:t>
                            </w:r>
                            <w:r>
                              <w:rPr>
                                <w:rFonts w:hint="eastAsia"/>
                              </w:rPr>
                              <w:t>. NIST SP 800-53とNIST SP 800-171の関係</w:t>
                            </w:r>
                          </w:p>
                        </w:txbxContent>
                      </wps:txbx>
                      <wps:bodyPr wrap="square" rtlCol="0">
                        <a:spAutoFit/>
                      </wps:bodyPr>
                    </wps:wsp>
                  </a:graphicData>
                </a:graphic>
              </wp:anchor>
            </w:drawing>
          </mc:Choice>
          <mc:Fallback>
            <w:pict>
              <v:shape w14:anchorId="58761FD6" id="_x0000_s1104" type="#_x0000_t202" style="position:absolute;left:0;text-align:left;margin-left:40.7pt;margin-top:143.7pt;width:441.9pt;height:14.5pt;z-index:251656357;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" filled="f" stroked="f">
                <v:textbox style="mso-fit-shape-to-text:t">
                  <w:txbxContent>
                    <w:p w14:paraId="70D5CCBD" w14:textId="781CE273" w:rsidR="000B1FD0" w:rsidRDefault="000B1FD0">
                      <w:pPr>
                        <w:pStyle w:val="aff2"/>
                      </w:pPr>
                      <w:r>
                        <w:rPr>
                          <w:rFonts w:hint="eastAsia"/>
                        </w:rPr>
                        <w:t>図4</w:t>
                      </w:r>
                      <w:r w:rsidR="00544B46">
                        <w:rPr>
                          <w:rFonts w:hint="eastAsia"/>
                        </w:rPr>
                        <w:t>1</w:t>
                      </w:r>
                      <w:r>
                        <w:rPr>
                          <w:rFonts w:hint="eastAsia"/>
                        </w:rPr>
                        <w:t>. NIST SP 800-53とNIST SP 800-171の関係</w:t>
                      </w:r>
                    </w:p>
                  </w:txbxContent>
                </v:textbox>
                <w10:wrap type="topAndBottom" anchorx="margin"/>
              </v:shape>
            </w:pict>
          </mc:Fallback>
        </mc:AlternateContent>
      </w:r>
      <w:r w:rsidR="000B1FD0" w:rsidRPr="000C4956">
        <w:t>NIST SP 800-53とNIST SP 800-171は、以下のように保護する情報と対策を行う組織が異なりますが、どちらも密接に関連しているため2つ同時に参照する必要があります。</w:t>
      </w:r>
    </w:p>
    <w:p w14:paraId="1BE8DF80" w14:textId="2F113354" w:rsidR="000B1FD0" w:rsidRDefault="0045114A" w:rsidP="00F3076E">
      <w:pPr>
        <w:ind w:firstLineChars="0" w:firstLine="0"/>
      </w:pPr>
      <w:bookmarkStart w:id="741" w:name="_Toc172273823"/>
      <w:r>
        <w:rPr>
          <w:noProof/>
        </w:rPr>
        <w:drawing>
          <wp:anchor distT="0" distB="0" distL="114300" distR="114300" simplePos="0" relativeHeight="251656375" behindDoc="0" locked="0" layoutInCell="1" allowOverlap="1" wp14:anchorId="319B10B9" wp14:editId="14B69361">
            <wp:simplePos x="0" y="0"/>
            <wp:positionH relativeFrom="margin">
              <wp:posOffset>74930</wp:posOffset>
            </wp:positionH>
            <wp:positionV relativeFrom="paragraph">
              <wp:posOffset>388620</wp:posOffset>
            </wp:positionV>
            <wp:extent cx="6489065" cy="932180"/>
            <wp:effectExtent l="0" t="0" r="6985" b="0"/>
            <wp:wrapTopAndBottom/>
            <wp:docPr id="413160212"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89065" cy="932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D30425" w14:textId="32C2FA37" w:rsidR="000B1FD0" w:rsidRPr="00394904" w:rsidRDefault="000B1FD0" w:rsidP="003E0313">
      <w:pPr>
        <w:pStyle w:val="4"/>
      </w:pPr>
      <w:bookmarkStart w:id="742" w:name="_Toc185338884"/>
      <w:bookmarkStart w:id="743" w:name="_Toc187824634"/>
      <w:bookmarkStart w:id="744" w:name="_Toc188348985"/>
      <w:r w:rsidRPr="0005275F">
        <w:t>ISMSとの関連性</w:t>
      </w:r>
      <w:bookmarkEnd w:id="741"/>
      <w:bookmarkEnd w:id="742"/>
      <w:bookmarkEnd w:id="743"/>
      <w:bookmarkEnd w:id="744"/>
    </w:p>
    <w:p w14:paraId="6D52E6B1" w14:textId="575AE578" w:rsidR="000B1FD0" w:rsidRDefault="007E354B" w:rsidP="006732C2">
      <w:hyperlink w:anchor="■NISTサイバーセキュリティフレームワーク（CSF）" w:history="1">
        <w:bookmarkStart w:id="745" w:name="■NISTサイバーセキュリティフレームワーク（CSF）11ー3ー3"/>
        <w:r w:rsidR="000B1FD0" w:rsidRPr="00740440">
          <w:rPr>
            <w:rStyle w:val="a7"/>
          </w:rPr>
          <w:t>CSF</w:t>
        </w:r>
        <w:bookmarkEnd w:id="745"/>
      </w:hyperlink>
      <w:r w:rsidR="000B1FD0" w:rsidRPr="00B374CA">
        <w:t>と</w:t>
      </w:r>
      <w:bookmarkStart w:id="746" w:name="■ISMS11ー3ー3"/>
      <w:r w:rsidR="00EE23A2">
        <w:fldChar w:fldCharType="begin"/>
      </w:r>
      <w:r w:rsidR="00EE23A2">
        <w:instrText>HYPERLINK  \l "■ISMS"</w:instrText>
      </w:r>
      <w:r w:rsidR="00EE23A2">
        <w:fldChar w:fldCharType="separate"/>
      </w:r>
      <w:r w:rsidR="000B1FD0" w:rsidRPr="00EE23A2">
        <w:rPr>
          <w:rStyle w:val="a7"/>
        </w:rPr>
        <w:t>ISMS</w:t>
      </w:r>
      <w:bookmarkEnd w:id="746"/>
      <w:r w:rsidR="00EE23A2">
        <w:fldChar w:fldCharType="end"/>
      </w:r>
      <w:r w:rsidR="000B1FD0" w:rsidRPr="00B374CA">
        <w:t>の</w:t>
      </w:r>
      <w:r w:rsidR="000B1FD0">
        <w:rPr>
          <w:rFonts w:hint="eastAsia"/>
        </w:rPr>
        <w:t>主な関係性を説明します。</w:t>
      </w:r>
    </w:p>
    <w:p w14:paraId="2068F9AE" w14:textId="77777777" w:rsidR="000B1FD0" w:rsidRDefault="000B1FD0" w:rsidP="006732C2"/>
    <w:tbl>
      <w:tblPr>
        <w:tblStyle w:val="aa"/>
        <w:tblW w:w="0" w:type="auto"/>
        <w:tblLook w:val="04A0" w:firstRow="1" w:lastRow="0" w:firstColumn="1" w:lastColumn="0" w:noHBand="0" w:noVBand="1"/>
      </w:tblPr>
      <w:tblGrid>
        <w:gridCol w:w="10456"/>
      </w:tblGrid>
      <w:tr w:rsidR="000B1FD0" w:rsidRPr="00576370" w14:paraId="7742AE2B" w14:textId="77777777" w:rsidTr="00A41634">
        <w:trPr>
          <w:trHeight w:val="211"/>
        </w:trPr>
        <w:tc>
          <w:tcPr>
            <w:tcW w:w="10456" w:type="dxa"/>
            <w:shd w:val="clear" w:color="auto" w:fill="215E99"/>
            <w:hideMark/>
          </w:tcPr>
          <w:p w14:paraId="763F58E8" w14:textId="77777777" w:rsidR="000B1FD0" w:rsidRPr="00576370" w:rsidRDefault="000B1FD0">
            <w:pPr>
              <w:pStyle w:val="aff0"/>
            </w:pPr>
            <w:r w:rsidRPr="00A41634">
              <w:rPr>
                <w:rFonts w:hint="eastAsia"/>
              </w:rPr>
              <w:t>CSFとISMSの主な共通点</w:t>
            </w:r>
          </w:p>
        </w:tc>
      </w:tr>
      <w:tr w:rsidR="000B1FD0" w:rsidRPr="00576370" w14:paraId="0202D32B" w14:textId="77777777" w:rsidTr="00576370">
        <w:trPr>
          <w:trHeight w:val="1122"/>
        </w:trPr>
        <w:tc>
          <w:tcPr>
            <w:tcW w:w="10456" w:type="dxa"/>
            <w:hideMark/>
          </w:tcPr>
          <w:p w14:paraId="5420AB6B" w14:textId="77777777" w:rsidR="000B1FD0" w:rsidRDefault="000B1FD0">
            <w:pPr>
              <w:pStyle w:val="afff8"/>
            </w:pPr>
            <w:r w:rsidRPr="00576370">
              <w:rPr>
                <w:rFonts w:hint="eastAsia"/>
              </w:rPr>
              <w:t>汎用性が高い</w:t>
            </w:r>
          </w:p>
          <w:p w14:paraId="045D1532" w14:textId="77777777" w:rsidR="000B1FD0" w:rsidRPr="00576370" w:rsidRDefault="000B1FD0">
            <w:pPr>
              <w:pStyle w:val="afff6"/>
            </w:pPr>
            <w:r w:rsidRPr="00576370">
              <w:rPr>
                <w:rFonts w:hint="eastAsia"/>
              </w:rPr>
              <w:t>ISMSとCSFは、汎用性が高く、あらゆる組織で使用することができます。まずはISMSをベースにして情報セキュリティ対策を行い、必要に応じてCSFの内容を取り入れるとよいでしょう。</w:t>
            </w:r>
          </w:p>
        </w:tc>
      </w:tr>
      <w:tr w:rsidR="000B1FD0" w:rsidRPr="00576370" w14:paraId="790DC139" w14:textId="77777777" w:rsidTr="00576370">
        <w:trPr>
          <w:trHeight w:val="1122"/>
        </w:trPr>
        <w:tc>
          <w:tcPr>
            <w:tcW w:w="10456" w:type="dxa"/>
            <w:hideMark/>
          </w:tcPr>
          <w:p w14:paraId="416BCE58" w14:textId="77777777" w:rsidR="000B1FD0" w:rsidRDefault="000B1FD0">
            <w:pPr>
              <w:pStyle w:val="afff8"/>
            </w:pPr>
            <w:r w:rsidRPr="00576370">
              <w:rPr>
                <w:rFonts w:hint="eastAsia"/>
              </w:rPr>
              <w:t>サイバーセキュリティ対策方法</w:t>
            </w:r>
          </w:p>
          <w:p w14:paraId="5FD7E8E0" w14:textId="77777777" w:rsidR="000B1FD0" w:rsidRPr="00576370" w:rsidRDefault="000B1FD0">
            <w:pPr>
              <w:pStyle w:val="afff6"/>
            </w:pPr>
            <w:r w:rsidRPr="00576370">
              <w:rPr>
                <w:rFonts w:hint="eastAsia"/>
              </w:rPr>
              <w:t>ISMSとCSFはどちらも「識別」「防御」「検知」「対応」「復旧」といったサイバーセキュリティ対策を挙げています。</w:t>
            </w:r>
          </w:p>
        </w:tc>
      </w:tr>
      <w:tr w:rsidR="000B1FD0" w:rsidRPr="00576370" w14:paraId="1A8B2977" w14:textId="77777777" w:rsidTr="00576370">
        <w:trPr>
          <w:trHeight w:val="1122"/>
        </w:trPr>
        <w:tc>
          <w:tcPr>
            <w:tcW w:w="10456" w:type="dxa"/>
            <w:hideMark/>
          </w:tcPr>
          <w:p w14:paraId="1FBA9E78" w14:textId="77777777" w:rsidR="000B1FD0" w:rsidRDefault="000B1FD0">
            <w:pPr>
              <w:pStyle w:val="afff8"/>
            </w:pPr>
            <w:r w:rsidRPr="00576370">
              <w:rPr>
                <w:rFonts w:hint="eastAsia"/>
              </w:rPr>
              <w:t>任意性がある</w:t>
            </w:r>
          </w:p>
          <w:p w14:paraId="555E37AF" w14:textId="77777777" w:rsidR="000B1FD0" w:rsidRPr="00576370" w:rsidRDefault="000B1FD0">
            <w:pPr>
              <w:pStyle w:val="afff6"/>
            </w:pPr>
            <w:r w:rsidRPr="00576370">
              <w:rPr>
                <w:rFonts w:hint="eastAsia"/>
              </w:rPr>
              <w:t>ISMSとCSFはどちらも、提示している</w:t>
            </w:r>
            <w:r>
              <w:rPr>
                <w:rFonts w:hint="eastAsia"/>
              </w:rPr>
              <w:t>すべ</w:t>
            </w:r>
            <w:r w:rsidRPr="00576370">
              <w:rPr>
                <w:rFonts w:hint="eastAsia"/>
              </w:rPr>
              <w:t>てのセキュリティ対策を取り入れることは求めて</w:t>
            </w:r>
            <w:r>
              <w:rPr>
                <w:rFonts w:hint="eastAsia"/>
              </w:rPr>
              <w:t>いないため</w:t>
            </w:r>
            <w:r w:rsidRPr="00576370">
              <w:rPr>
                <w:rFonts w:hint="eastAsia"/>
              </w:rPr>
              <w:t>、何を取り入れるかはそれぞれの組織で決定可能です。</w:t>
            </w:r>
          </w:p>
        </w:tc>
      </w:tr>
    </w:tbl>
    <w:p w14:paraId="67C27B7E" w14:textId="77777777" w:rsidR="000B1FD0" w:rsidRPr="00576370" w:rsidRDefault="000B1FD0" w:rsidP="00B374CA"/>
    <w:tbl>
      <w:tblPr>
        <w:tblStyle w:val="aa"/>
        <w:tblW w:w="0" w:type="auto"/>
        <w:tblLook w:val="04A0" w:firstRow="1" w:lastRow="0" w:firstColumn="1" w:lastColumn="0" w:noHBand="0" w:noVBand="1"/>
      </w:tblPr>
      <w:tblGrid>
        <w:gridCol w:w="10456"/>
      </w:tblGrid>
      <w:tr w:rsidR="000B1FD0" w:rsidRPr="007C6B5B" w14:paraId="7E226CDE" w14:textId="77777777" w:rsidTr="00A41634">
        <w:tc>
          <w:tcPr>
            <w:tcW w:w="10456" w:type="dxa"/>
            <w:shd w:val="clear" w:color="auto" w:fill="215E99"/>
            <w:hideMark/>
          </w:tcPr>
          <w:p w14:paraId="2B0872A2" w14:textId="77777777" w:rsidR="000B1FD0" w:rsidRPr="007C6B5B" w:rsidRDefault="000B1FD0">
            <w:pPr>
              <w:pStyle w:val="aff0"/>
            </w:pPr>
            <w:r w:rsidRPr="00A41634">
              <w:rPr>
                <w:rFonts w:hint="eastAsia"/>
              </w:rPr>
              <w:t>CSFとISMSの主な相違点</w:t>
            </w:r>
          </w:p>
        </w:tc>
      </w:tr>
      <w:tr w:rsidR="000B1FD0" w:rsidRPr="007C6B5B" w14:paraId="4472885B" w14:textId="77777777" w:rsidTr="007C6B5B">
        <w:trPr>
          <w:trHeight w:val="1571"/>
        </w:trPr>
        <w:tc>
          <w:tcPr>
            <w:tcW w:w="10456" w:type="dxa"/>
            <w:hideMark/>
          </w:tcPr>
          <w:p w14:paraId="09B76D73" w14:textId="77777777" w:rsidR="000B1FD0" w:rsidRDefault="000B1FD0">
            <w:pPr>
              <w:pStyle w:val="afff8"/>
            </w:pPr>
            <w:r w:rsidRPr="007C6B5B">
              <w:rPr>
                <w:rFonts w:hint="eastAsia"/>
              </w:rPr>
              <w:t>第三者認証制度の有無</w:t>
            </w:r>
          </w:p>
          <w:p w14:paraId="5CEE7E5C" w14:textId="77777777" w:rsidR="000B1FD0" w:rsidRPr="007C6B5B" w:rsidRDefault="000B1FD0">
            <w:pPr>
              <w:pStyle w:val="afff6"/>
            </w:pPr>
            <w:r w:rsidRPr="007C6B5B">
              <w:rPr>
                <w:rFonts w:hint="eastAsia"/>
              </w:rPr>
              <w:t>ISMSには、第三者機関による認証制度（適合性評価制度）が存在します。これに対して、CSFにはそのような認証制度はありません。そのため、情報セキュリティ対策を行っていることを顧客や取引先に対して客観的に示すためには、ISMSを構築して認証を受けることが有効です。</w:t>
            </w:r>
          </w:p>
        </w:tc>
      </w:tr>
      <w:tr w:rsidR="000B1FD0" w:rsidRPr="007C6B5B" w14:paraId="4D94A60E" w14:textId="77777777" w:rsidTr="007C6B5B">
        <w:trPr>
          <w:trHeight w:val="1571"/>
        </w:trPr>
        <w:tc>
          <w:tcPr>
            <w:tcW w:w="10456" w:type="dxa"/>
            <w:hideMark/>
          </w:tcPr>
          <w:p w14:paraId="78E5EB57" w14:textId="77777777" w:rsidR="000B1FD0" w:rsidRDefault="000B1FD0">
            <w:pPr>
              <w:pStyle w:val="afff8"/>
            </w:pPr>
            <w:r w:rsidRPr="007C6B5B">
              <w:rPr>
                <w:rFonts w:hint="eastAsia"/>
              </w:rPr>
              <w:t>目標への到達手段</w:t>
            </w:r>
          </w:p>
          <w:p w14:paraId="2782521B" w14:textId="77777777" w:rsidR="000B1FD0" w:rsidRPr="007C6B5B" w:rsidRDefault="000B1FD0">
            <w:pPr>
              <w:pStyle w:val="afff6"/>
            </w:pPr>
            <w:r w:rsidRPr="007C6B5B">
              <w:rPr>
                <w:rFonts w:hint="eastAsia"/>
              </w:rPr>
              <w:t>ISMSは、PDCAサイクルをまわすこと</w:t>
            </w:r>
            <w:r>
              <w:rPr>
                <w:rFonts w:hint="eastAsia"/>
              </w:rPr>
              <w:t>により</w:t>
            </w:r>
            <w:r w:rsidRPr="007C6B5B">
              <w:rPr>
                <w:rFonts w:hint="eastAsia"/>
              </w:rPr>
              <w:t>、情報セキュリティマネジメント体制を構築する一方、CSFでは特にPDCAサイクルをまわすといった記載はありません。CSFの「プロファイル」では、現在の状況と理想の状況とのギャップを明確にすること</w:t>
            </w:r>
            <w:r>
              <w:rPr>
                <w:rFonts w:hint="eastAsia"/>
              </w:rPr>
              <w:t>により</w:t>
            </w:r>
            <w:r w:rsidRPr="007C6B5B">
              <w:rPr>
                <w:rFonts w:hint="eastAsia"/>
              </w:rPr>
              <w:t>、</w:t>
            </w:r>
            <w:r>
              <w:rPr>
                <w:rFonts w:hint="eastAsia"/>
              </w:rPr>
              <w:t>取る</w:t>
            </w:r>
            <w:r w:rsidRPr="007C6B5B">
              <w:rPr>
                <w:rFonts w:hint="eastAsia"/>
              </w:rPr>
              <w:t>べき対応策の優先順位を決めて、それに</w:t>
            </w:r>
            <w:r>
              <w:rPr>
                <w:rFonts w:hint="eastAsia"/>
              </w:rPr>
              <w:t>したがって</w:t>
            </w:r>
            <w:r w:rsidRPr="007C6B5B">
              <w:rPr>
                <w:rFonts w:hint="eastAsia"/>
              </w:rPr>
              <w:t>実施していくことになります。</w:t>
            </w:r>
          </w:p>
        </w:tc>
      </w:tr>
    </w:tbl>
    <w:p w14:paraId="5AB35587" w14:textId="77777777" w:rsidR="000B1FD0" w:rsidRDefault="000B1FD0" w:rsidP="002A6987">
      <w:pPr>
        <w:pStyle w:val="3"/>
      </w:pPr>
      <w:bookmarkStart w:id="747" w:name="_Toc172273824"/>
      <w:bookmarkStart w:id="748" w:name="_Toc185338885"/>
      <w:bookmarkStart w:id="749" w:name="_Toc187824635"/>
      <w:bookmarkStart w:id="750" w:name="_Toc188348986"/>
      <w:bookmarkStart w:id="751" w:name="■サイバー・フィジカル・セキュリティ対策フレームワーク（CPSF）11ー4"/>
      <w:r w:rsidRPr="004859BC">
        <w:rPr>
          <w:rFonts w:hint="eastAsia"/>
        </w:rPr>
        <w:t>サイバー・フィジカル・セキュリティ対策フレームワーク（</w:t>
      </w:r>
      <w:r w:rsidRPr="004859BC">
        <w:t>CPSF）</w:t>
      </w:r>
      <w:bookmarkEnd w:id="747"/>
      <w:bookmarkEnd w:id="748"/>
      <w:bookmarkEnd w:id="749"/>
      <w:bookmarkEnd w:id="750"/>
    </w:p>
    <w:bookmarkEnd w:id="751"/>
    <w:p w14:paraId="2CE51235" w14:textId="77777777" w:rsidR="000B1FD0" w:rsidRDefault="000B1FD0" w:rsidP="006922EC">
      <w:pPr>
        <w:pStyle w:val="5"/>
      </w:pPr>
      <w:r>
        <w:rPr>
          <w:rFonts w:hint="eastAsia"/>
        </w:rPr>
        <w:t>概要</w:t>
      </w:r>
    </w:p>
    <w:bookmarkStart w:id="752" w:name="■Society5．011ー4"/>
    <w:p w14:paraId="6AF83FE3" w14:textId="578B207D" w:rsidR="000B1FD0" w:rsidRPr="000A376F" w:rsidRDefault="003A7AF3" w:rsidP="00A37C62">
      <w:r>
        <w:fldChar w:fldCharType="begin"/>
      </w:r>
      <w:r>
        <w:instrText>HYPERLINK  \l "■Society5．0"</w:instrText>
      </w:r>
      <w:r>
        <w:fldChar w:fldCharType="separate"/>
      </w:r>
      <w:r w:rsidR="000B1FD0" w:rsidRPr="003A7AF3">
        <w:rPr>
          <w:rStyle w:val="a7"/>
        </w:rPr>
        <w:t>Society5.0</w:t>
      </w:r>
      <w:bookmarkEnd w:id="752"/>
      <w:r>
        <w:fldChar w:fldCharType="end"/>
      </w:r>
      <w:r w:rsidR="000B1FD0" w:rsidRPr="000A376F">
        <w:t>の到来</w:t>
      </w:r>
      <w:r w:rsidR="000B1FD0">
        <w:rPr>
          <w:rFonts w:hint="eastAsia"/>
        </w:rPr>
        <w:t>で</w:t>
      </w:r>
      <w:r w:rsidR="000B1FD0" w:rsidRPr="000A376F">
        <w:t>、サイバー空間とフィジカル空間が融合すること</w:t>
      </w:r>
      <w:r w:rsidR="000B1FD0">
        <w:rPr>
          <w:rFonts w:hint="eastAsia"/>
        </w:rPr>
        <w:t>によって</w:t>
      </w:r>
      <w:r w:rsidR="000B1FD0" w:rsidRPr="000A376F">
        <w:t>、これまでにはなかった</w:t>
      </w:r>
      <w:r w:rsidR="000B1FD0">
        <w:rPr>
          <w:rFonts w:hint="eastAsia"/>
        </w:rPr>
        <w:t>さまざま</w:t>
      </w:r>
      <w:r w:rsidR="000B1FD0" w:rsidRPr="000A376F">
        <w:t>な新たな価値（モノやサービス）が提供されることになります。</w:t>
      </w:r>
    </w:p>
    <w:bookmarkStart w:id="753" w:name="■サプライチェーン11ー4"/>
    <w:p w14:paraId="50B7CFFD" w14:textId="51B8522A" w:rsidR="000B1FD0" w:rsidRPr="000A376F" w:rsidRDefault="00186D8E" w:rsidP="00A37C62">
      <w:r>
        <w:fldChar w:fldCharType="begin"/>
      </w:r>
      <w:r>
        <w:rPr>
          <w:rFonts w:hint="eastAsia"/>
        </w:rPr>
        <w:instrText xml:space="preserve">HYPERLINK </w:instrText>
      </w:r>
      <w:r>
        <w:instrText xml:space="preserve"> \l "</w:instrText>
      </w:r>
      <w:r>
        <w:rPr>
          <w:rFonts w:hint="eastAsia"/>
        </w:rPr>
        <w:instrText>■サプライチェーン</w:instrText>
      </w:r>
      <w:r>
        <w:instrText>"</w:instrText>
      </w:r>
      <w:r>
        <w:fldChar w:fldCharType="separate"/>
      </w:r>
      <w:r w:rsidR="000B1FD0" w:rsidRPr="00186D8E">
        <w:rPr>
          <w:rStyle w:val="a7"/>
          <w:rFonts w:hint="eastAsia"/>
        </w:rPr>
        <w:t>サプライチェーン</w:t>
      </w:r>
      <w:bookmarkEnd w:id="753"/>
      <w:r>
        <w:fldChar w:fldCharType="end"/>
      </w:r>
      <w:r w:rsidR="000B1FD0" w:rsidRPr="000A376F">
        <w:rPr>
          <w:rFonts w:hint="eastAsia"/>
        </w:rPr>
        <w:t>は、従来の形（例：調達→生産→物流→販売）から、サイバー空間とフィジカル空間のつながりや、サイバー空間のデータのつながりを考える必要がある形へと変化していくことになります。このような新たな形のサプライチェーンは、『価値創造過程（バリュークリエイションプロセス）』と定義されています。</w:t>
      </w:r>
    </w:p>
    <w:p w14:paraId="36B305BC" w14:textId="15477862" w:rsidR="000B1FD0" w:rsidRPr="000A376F" w:rsidRDefault="000B1FD0" w:rsidP="00A37C62">
      <w:r w:rsidRPr="000A376F">
        <w:rPr>
          <w:rFonts w:hint="eastAsia"/>
        </w:rPr>
        <w:t>製品を製造して消費者に販売するまでが従来のサプライチェーンだとした場合、バリュークリエイションプロセスでは、消費者の使用データの収集やシステムのアップデートなどを通じて消費者との関係が継続します。サイバー空間とフィジカル空間の接点の</w:t>
      </w:r>
      <w:r>
        <w:rPr>
          <w:rFonts w:hint="eastAsia"/>
        </w:rPr>
        <w:t>すべ</w:t>
      </w:r>
      <w:r w:rsidRPr="000A376F">
        <w:rPr>
          <w:rFonts w:hint="eastAsia"/>
        </w:rPr>
        <w:t>てが</w:t>
      </w:r>
      <w:bookmarkStart w:id="754" w:name="■サイバー攻撃11ー4"/>
      <w:r w:rsidR="00851805">
        <w:fldChar w:fldCharType="begin"/>
      </w:r>
      <w:r w:rsidR="00851805">
        <w:rPr>
          <w:rFonts w:hint="eastAsia"/>
        </w:rPr>
        <w:instrText xml:space="preserve">HYPERLINK </w:instrText>
      </w:r>
      <w:r w:rsidR="00851805">
        <w:instrText xml:space="preserve"> \l "</w:instrText>
      </w:r>
      <w:r w:rsidR="00851805">
        <w:rPr>
          <w:rFonts w:hint="eastAsia"/>
        </w:rPr>
        <w:instrText>■サイバー攻撃</w:instrText>
      </w:r>
      <w:r w:rsidR="00851805">
        <w:instrText>"</w:instrText>
      </w:r>
      <w:r w:rsidR="00851805">
        <w:fldChar w:fldCharType="separate"/>
      </w:r>
      <w:r w:rsidRPr="00851805">
        <w:rPr>
          <w:rStyle w:val="a7"/>
          <w:rFonts w:hint="eastAsia"/>
        </w:rPr>
        <w:t>サイバー攻撃</w:t>
      </w:r>
      <w:bookmarkEnd w:id="754"/>
      <w:r w:rsidR="00851805">
        <w:fldChar w:fldCharType="end"/>
      </w:r>
      <w:r w:rsidRPr="000A376F">
        <w:rPr>
          <w:rFonts w:hint="eastAsia"/>
        </w:rPr>
        <w:t>の対象となると考えられ、工場のシステム</w:t>
      </w:r>
      <w:r>
        <w:rPr>
          <w:rFonts w:hint="eastAsia"/>
        </w:rPr>
        <w:t>に加えて</w:t>
      </w:r>
      <w:r w:rsidRPr="000A376F">
        <w:rPr>
          <w:rFonts w:hint="eastAsia"/>
        </w:rPr>
        <w:t>、製品そのものに対する攻撃、個人情報などのデータを蓄積した本社に対する攻撃が行われる危険性があります。</w:t>
      </w:r>
    </w:p>
    <w:p w14:paraId="0CEFDB8F" w14:textId="292E0116" w:rsidR="000B1FD0" w:rsidRPr="000A376F" w:rsidRDefault="000B1FD0" w:rsidP="00A37C62">
      <w:r w:rsidRPr="000A376F">
        <w:rPr>
          <w:rFonts w:hint="eastAsia"/>
        </w:rPr>
        <w:t>このような新たなサプライチェーンの概念に求められるセキュリティへの対応指針として、政府は『</w:t>
      </w:r>
      <w:hyperlink w:anchor="■サイバー・フィジカル・セキュリティ対策フレームワーク（CPSF）" w:history="1">
        <w:r w:rsidRPr="00F86F3F">
          <w:rPr>
            <w:rStyle w:val="a7"/>
            <w:rFonts w:hint="eastAsia"/>
          </w:rPr>
          <w:t>サイバー・フィジカル・セキュリティ対策フレームワーク</w:t>
        </w:r>
      </w:hyperlink>
      <w:r w:rsidRPr="000A376F">
        <w:rPr>
          <w:rFonts w:hint="eastAsia"/>
        </w:rPr>
        <w:t>』（</w:t>
      </w:r>
      <w:r w:rsidRPr="000A376F">
        <w:t>CPSF）を策定しました。</w:t>
      </w:r>
    </w:p>
    <w:p w14:paraId="68C6C3C1" w14:textId="5054898E" w:rsidR="000B1FD0" w:rsidRDefault="000B1FD0" w:rsidP="00A37C62">
      <w:r w:rsidRPr="000A376F">
        <w:t>CPSFは、</w:t>
      </w:r>
      <w:bookmarkStart w:id="755" w:name="■ISMS11ー4"/>
      <w:r w:rsidR="00FE7A95">
        <w:fldChar w:fldCharType="begin"/>
      </w:r>
      <w:r w:rsidR="00FE7A95">
        <w:instrText>HYPERLINK  \l "■ISMS"</w:instrText>
      </w:r>
      <w:r w:rsidR="00FE7A95">
        <w:fldChar w:fldCharType="separate"/>
      </w:r>
      <w:r w:rsidRPr="00FE7A95">
        <w:rPr>
          <w:rStyle w:val="a7"/>
        </w:rPr>
        <w:t>ISMS</w:t>
      </w:r>
      <w:bookmarkEnd w:id="755"/>
      <w:r w:rsidR="00FE7A95">
        <w:fldChar w:fldCharType="end"/>
      </w:r>
      <w:r w:rsidRPr="000A376F">
        <w:t>や</w:t>
      </w:r>
      <w:hyperlink w:anchor="■NISTサイバーセキュリティフレームワーク（CSF）" w:history="1">
        <w:bookmarkStart w:id="756" w:name="■NISTサイバーセキュリティフレームワーク（CSF）11ー4"/>
        <w:r w:rsidRPr="000F53BA">
          <w:rPr>
            <w:rStyle w:val="a7"/>
          </w:rPr>
          <w:t>CSF</w:t>
        </w:r>
        <w:bookmarkEnd w:id="756"/>
      </w:hyperlink>
      <w:r w:rsidRPr="000A376F">
        <w:t>の</w:t>
      </w:r>
      <w:bookmarkStart w:id="757" w:name="■フレームワーク11－4"/>
      <w:r w:rsidR="00CD5101">
        <w:fldChar w:fldCharType="begin"/>
      </w:r>
      <w:r w:rsidR="00CD5101">
        <w:instrText>HYPERLINK  \l "■フレームワーク"</w:instrText>
      </w:r>
      <w:r w:rsidR="00CD5101">
        <w:fldChar w:fldCharType="separate"/>
      </w:r>
      <w:r w:rsidRPr="00CD5101">
        <w:rPr>
          <w:rStyle w:val="a7"/>
        </w:rPr>
        <w:t>フレームワーク</w:t>
      </w:r>
      <w:bookmarkEnd w:id="757"/>
      <w:r w:rsidR="00CD5101">
        <w:fldChar w:fldCharType="end"/>
      </w:r>
      <w:r w:rsidRPr="000A376F">
        <w:t>の内容を包含しつつ、サイバー空間とフィジカル空間双方のセキュリティ対策に対応したフレームワークとなっています。</w:t>
      </w:r>
    </w:p>
    <w:p w14:paraId="76C0F8EB" w14:textId="77777777" w:rsidR="00F3076E" w:rsidRDefault="00F3076E" w:rsidP="00A37C62"/>
    <w:p w14:paraId="2C50B5E8" w14:textId="77777777" w:rsidR="000B1FD0" w:rsidRDefault="000B1FD0" w:rsidP="006922EC">
      <w:pPr>
        <w:pStyle w:val="5"/>
      </w:pPr>
      <w:r>
        <w:rPr>
          <w:rFonts w:hint="eastAsia"/>
        </w:rPr>
        <w:t>目的と適用範囲</w:t>
      </w:r>
    </w:p>
    <w:p w14:paraId="2F5F4340" w14:textId="77777777" w:rsidR="000B1FD0" w:rsidRPr="00545BB4" w:rsidRDefault="000B1FD0" w:rsidP="00A37C62">
      <w:r w:rsidRPr="00545BB4">
        <w:t>CPSFの主な目的は、新たな産業社会におけるバリュークリエイションプロセス全体の理解、リスク源の明確化、必要なセキュリティ対策全体像の整理を行うことです。従来のサプライチェーンに適用可能なセキュリティ対策に加えて、新たな産業社会の変化から生じる特有の対策も含まれています。</w:t>
      </w:r>
    </w:p>
    <w:p w14:paraId="74A3AA0A" w14:textId="77777777" w:rsidR="000B1FD0" w:rsidRPr="000A376F" w:rsidRDefault="000B1FD0" w:rsidP="00A37C62">
      <w:r w:rsidRPr="00545BB4">
        <w:rPr>
          <w:rFonts w:hint="eastAsia"/>
        </w:rPr>
        <w:t>本フレームワークの適用範囲としては、新たな産業社会におけるバリュークリエイションプロセス全体となります。企業が本フレームワークを参考にし、自社の実態に合わせて、適切なセキュリティ対策を実施することが重要です。</w:t>
      </w:r>
    </w:p>
    <w:tbl>
      <w:tblPr>
        <w:tblStyle w:val="aa"/>
        <w:tblW w:w="0" w:type="auto"/>
        <w:tblLook w:val="04A0" w:firstRow="1" w:lastRow="0" w:firstColumn="1" w:lastColumn="0" w:noHBand="0" w:noVBand="1"/>
      </w:tblPr>
      <w:tblGrid>
        <w:gridCol w:w="10456"/>
      </w:tblGrid>
      <w:tr w:rsidR="000B1FD0" w14:paraId="5502C3DA" w14:textId="77777777" w:rsidTr="00B11450">
        <w:tc>
          <w:tcPr>
            <w:tcW w:w="10456" w:type="dxa"/>
            <w:shd w:val="clear" w:color="auto" w:fill="215E99"/>
          </w:tcPr>
          <w:p w14:paraId="45BF3FE3" w14:textId="77777777" w:rsidR="000B1FD0" w:rsidRPr="008038B0" w:rsidRDefault="000B1FD0">
            <w:pPr>
              <w:pStyle w:val="aff0"/>
            </w:pPr>
            <w:r w:rsidRPr="00B11450">
              <w:t>CPSFに含まれる対策</w:t>
            </w:r>
          </w:p>
        </w:tc>
      </w:tr>
      <w:tr w:rsidR="000B1FD0" w14:paraId="11AC9905" w14:textId="77777777">
        <w:tc>
          <w:tcPr>
            <w:tcW w:w="10456" w:type="dxa"/>
          </w:tcPr>
          <w:p w14:paraId="66205A9C" w14:textId="77777777" w:rsidR="000B1FD0" w:rsidRDefault="000B1FD0" w:rsidP="00892C01">
            <w:pPr>
              <w:pStyle w:val="afff6"/>
              <w:numPr>
                <w:ilvl w:val="0"/>
                <w:numId w:val="758"/>
              </w:numPr>
              <w:tabs>
                <w:tab w:val="clear" w:pos="1830"/>
              </w:tabs>
              <w:wordWrap w:val="0"/>
            </w:pPr>
            <w:r w:rsidRPr="00A660CD">
              <w:rPr>
                <w:rFonts w:hint="eastAsia"/>
              </w:rPr>
              <w:t>従来型サプライチェーンにおいても適用可能な対策</w:t>
            </w:r>
          </w:p>
          <w:p w14:paraId="0240F967" w14:textId="77777777" w:rsidR="000B1FD0" w:rsidRPr="00A660CD" w:rsidRDefault="000B1FD0" w:rsidP="00892C01">
            <w:pPr>
              <w:pStyle w:val="afff6"/>
              <w:numPr>
                <w:ilvl w:val="0"/>
                <w:numId w:val="758"/>
              </w:numPr>
              <w:tabs>
                <w:tab w:val="clear" w:pos="1830"/>
              </w:tabs>
              <w:wordWrap w:val="0"/>
            </w:pPr>
            <w:r w:rsidRPr="00A660CD">
              <w:rPr>
                <w:rFonts w:hint="eastAsia"/>
              </w:rPr>
              <w:t>新たな産業社会に変化したからこそ新たに対応が必要な対策</w:t>
            </w:r>
          </w:p>
        </w:tc>
      </w:tr>
    </w:tbl>
    <w:p w14:paraId="25771BED" w14:textId="77777777" w:rsidR="000B1FD0" w:rsidRDefault="000B1FD0" w:rsidP="00B12332">
      <w:pPr>
        <w:ind w:firstLineChars="0" w:firstLine="0"/>
      </w:pPr>
      <w:r>
        <w:rPr>
          <w:noProof/>
        </w:rPr>
        <mc:AlternateContent>
          <mc:Choice Requires="wps">
            <w:drawing>
              <wp:anchor distT="0" distB="0" distL="114300" distR="114300" simplePos="0" relativeHeight="251656336" behindDoc="0" locked="0" layoutInCell="1" allowOverlap="1" wp14:anchorId="7319D7B7" wp14:editId="1C445487">
                <wp:simplePos x="0" y="0"/>
                <wp:positionH relativeFrom="margin">
                  <wp:align>center</wp:align>
                </wp:positionH>
                <wp:positionV relativeFrom="paragraph">
                  <wp:posOffset>46636</wp:posOffset>
                </wp:positionV>
                <wp:extent cx="2017556" cy="172192"/>
                <wp:effectExtent l="38100" t="0" r="0" b="37465"/>
                <wp:wrapNone/>
                <wp:docPr id="112377196" name="矢印: 下 11"/>
                <wp:cNvGraphicFramePr/>
                <a:graphic xmlns:a="http://schemas.openxmlformats.org/drawingml/2006/main">
                  <a:graphicData uri="http://schemas.microsoft.com/office/word/2010/wordprocessingShape">
                    <wps:wsp>
                      <wps:cNvSpPr/>
                      <wps:spPr>
                        <a:xfrm>
                          <a:off x="0" y="0"/>
                          <a:ext cx="2017556" cy="172192"/>
                        </a:xfrm>
                        <a:prstGeom prst="downArrow">
                          <a:avLst/>
                        </a:prstGeom>
                        <a:solidFill>
                          <a:srgbClr val="5B9BD5">
                            <a:lumMod val="75000"/>
                          </a:srgbClr>
                        </a:solidFill>
                        <a:ln w="12700" cap="flat" cmpd="sng" algn="ctr">
                          <a:solidFill>
                            <a:srgbClr val="0070C0"/>
                          </a:solidFill>
                          <a:prstDash val="solid"/>
                          <a:miter lim="800000"/>
                        </a:ln>
                        <a:effectLst/>
                      </wps:spPr>
                      <wps:bodyPr rtlCol="0" anchor="ctr"/>
                    </wps:wsp>
                  </a:graphicData>
                </a:graphic>
                <wp14:sizeRelV relativeFrom="margin">
                  <wp14:pctHeight>0</wp14:pctHeight>
                </wp14:sizeRelV>
              </wp:anchor>
            </w:drawing>
          </mc:Choice>
          <mc:Fallback xmlns:w16sdtfl="http://schemas.microsoft.com/office/word/2024/wordml/sdtformatlock" xmlns:w16du="http://schemas.microsoft.com/office/word/2023/wordml/word16du">
            <w:pict>
              <v:shapetype w14:anchorId="4AD413D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11" o:spid="_x0000_s1026" type="#_x0000_t67" style="position:absolute;margin-left:0;margin-top:3.65pt;width:158.85pt;height:13.55pt;z-index:251656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" adj="10800" fillcolor="#2e75b6" strokecolor="#0070c0" strokeweight="1pt">
                <w10:wrap anchorx="margin"/>
              </v:shape>
            </w:pict>
          </mc:Fallback>
        </mc:AlternateContent>
      </w:r>
    </w:p>
    <w:tbl>
      <w:tblPr>
        <w:tblStyle w:val="aa"/>
        <w:tblW w:w="0" w:type="auto"/>
        <w:tblLook w:val="04A0" w:firstRow="1" w:lastRow="0" w:firstColumn="1" w:lastColumn="0" w:noHBand="0" w:noVBand="1"/>
      </w:tblPr>
      <w:tblGrid>
        <w:gridCol w:w="10456"/>
      </w:tblGrid>
      <w:tr w:rsidR="000B1FD0" w14:paraId="08570EA1" w14:textId="77777777" w:rsidTr="00A660CD">
        <w:tc>
          <w:tcPr>
            <w:tcW w:w="10456" w:type="dxa"/>
          </w:tcPr>
          <w:p w14:paraId="65772C09" w14:textId="77777777" w:rsidR="000B1FD0" w:rsidRDefault="000B1FD0" w:rsidP="00892C01">
            <w:pPr>
              <w:pStyle w:val="afff6"/>
              <w:numPr>
                <w:ilvl w:val="0"/>
                <w:numId w:val="759"/>
              </w:numPr>
              <w:tabs>
                <w:tab w:val="clear" w:pos="1830"/>
              </w:tabs>
              <w:wordWrap w:val="0"/>
            </w:pPr>
            <w:r w:rsidRPr="008038B0">
              <w:rPr>
                <w:rFonts w:hint="eastAsia"/>
              </w:rPr>
              <w:t>新たな産業社会におけるバリュークリエイションプロセス全体が適用範囲</w:t>
            </w:r>
          </w:p>
          <w:p w14:paraId="27E1466A" w14:textId="77777777" w:rsidR="000B1FD0" w:rsidRDefault="000B1FD0" w:rsidP="00892C01">
            <w:pPr>
              <w:pStyle w:val="afff6"/>
              <w:numPr>
                <w:ilvl w:val="0"/>
                <w:numId w:val="759"/>
              </w:numPr>
              <w:tabs>
                <w:tab w:val="clear" w:pos="1830"/>
              </w:tabs>
              <w:wordWrap w:val="0"/>
            </w:pPr>
            <w:r w:rsidRPr="008038B0">
              <w:rPr>
                <w:rFonts w:hint="eastAsia"/>
              </w:rPr>
              <w:t>それぞれの組織に応じてセキュリティ対策を選定することが可能</w:t>
            </w:r>
          </w:p>
        </w:tc>
      </w:tr>
    </w:tbl>
    <w:p w14:paraId="0ED8D9DC" w14:textId="3E83D230" w:rsidR="000B1FD0" w:rsidRDefault="000B1FD0" w:rsidP="00B12332">
      <w:r w:rsidRPr="005A034C">
        <w:rPr>
          <w:rFonts w:hint="eastAsia"/>
        </w:rPr>
        <w:t>従来のサプライチェーンに対するセキュリティの考え方では、セキュリティ対応を行っている組織間の取引であれば、サプライチェーン全体の</w:t>
      </w:r>
      <w:bookmarkStart w:id="758" w:name="■信頼性11ー4"/>
      <w:r w:rsidR="005B2F36">
        <w:fldChar w:fldCharType="begin"/>
      </w:r>
      <w:r w:rsidR="005B2F36">
        <w:rPr>
          <w:rFonts w:hint="eastAsia"/>
        </w:rPr>
        <w:instrText xml:space="preserve">HYPERLINK </w:instrText>
      </w:r>
      <w:r w:rsidR="005B2F36">
        <w:instrText xml:space="preserve"> \l "</w:instrText>
      </w:r>
      <w:r w:rsidR="005B2F36">
        <w:rPr>
          <w:rFonts w:hint="eastAsia"/>
        </w:rPr>
        <w:instrText>■信頼性</w:instrText>
      </w:r>
      <w:r w:rsidR="005B2F36">
        <w:instrText>"</w:instrText>
      </w:r>
      <w:r w:rsidR="005B2F36">
        <w:fldChar w:fldCharType="separate"/>
      </w:r>
      <w:r w:rsidRPr="005B2F36">
        <w:rPr>
          <w:rStyle w:val="a7"/>
          <w:rFonts w:hint="eastAsia"/>
        </w:rPr>
        <w:t>信頼性</w:t>
      </w:r>
      <w:bookmarkEnd w:id="758"/>
      <w:r w:rsidR="005B2F36">
        <w:fldChar w:fldCharType="end"/>
      </w:r>
      <w:r w:rsidRPr="005A034C">
        <w:rPr>
          <w:rFonts w:hint="eastAsia"/>
        </w:rPr>
        <w:t>が確保される「組織マネジメントの信頼性」に基点が置かれていました。</w:t>
      </w:r>
    </w:p>
    <w:p w14:paraId="302A7635" w14:textId="3932CAD5" w:rsidR="000B1FD0" w:rsidRDefault="000B1FD0" w:rsidP="00B12332">
      <w:r w:rsidRPr="005A034C">
        <w:rPr>
          <w:rFonts w:hint="eastAsia"/>
        </w:rPr>
        <w:t>しかしながら、</w:t>
      </w:r>
      <w:r w:rsidRPr="005A034C">
        <w:t>Society5.0では、従来のサプライチェーンのように、組織のマネジメントの信頼性に基点を置くことだけでは、バリュークリエイションプロセスの信頼性を確保することが困難となります。</w:t>
      </w:r>
      <w:bookmarkStart w:id="759" w:name="■IoT（アイ・オー・ティー）11ー4"/>
      <w:r w:rsidR="0028004B">
        <w:fldChar w:fldCharType="begin"/>
      </w:r>
      <w:r w:rsidR="0028004B">
        <w:instrText>HYPERLINK  \l "■IoT（アイ・オー・ティー）"</w:instrText>
      </w:r>
      <w:r w:rsidR="0028004B">
        <w:fldChar w:fldCharType="separate"/>
      </w:r>
      <w:r w:rsidRPr="0028004B">
        <w:rPr>
          <w:rStyle w:val="a7"/>
        </w:rPr>
        <w:t>IoT</w:t>
      </w:r>
      <w:bookmarkEnd w:id="759"/>
      <w:r w:rsidR="0028004B">
        <w:fldChar w:fldCharType="end"/>
      </w:r>
      <w:r w:rsidRPr="005A034C">
        <w:t>機器を使用した場合、フィジカル空間の</w:t>
      </w:r>
      <w:r>
        <w:rPr>
          <w:rFonts w:hint="eastAsia"/>
        </w:rPr>
        <w:t>さまざま</w:t>
      </w:r>
      <w:r w:rsidRPr="005A034C">
        <w:t>な情報は</w:t>
      </w:r>
      <w:bookmarkStart w:id="760" w:name="■デジタル化11ー4"/>
      <w:r w:rsidR="004B0BF7">
        <w:fldChar w:fldCharType="begin"/>
      </w:r>
      <w:r w:rsidR="004B0BF7">
        <w:instrText>HYPERLINK  \l "■デジタル化"</w:instrText>
      </w:r>
      <w:r w:rsidR="004B0BF7">
        <w:fldChar w:fldCharType="separate"/>
      </w:r>
      <w:r w:rsidRPr="004B0BF7">
        <w:rPr>
          <w:rStyle w:val="a7"/>
        </w:rPr>
        <w:t>デジタル化</w:t>
      </w:r>
      <w:bookmarkEnd w:id="760"/>
      <w:r w:rsidR="004B0BF7">
        <w:fldChar w:fldCharType="end"/>
      </w:r>
      <w:r w:rsidRPr="005A034C">
        <w:t>され・サイバー空間へ取り込まれ、新たな価値が生み出されます。その一方で、マネジメントルールを徹底しただけでは、サイバー空間に取り込んだデータの適切な保護といった信頼性を確保することはできなくなります。</w:t>
      </w:r>
    </w:p>
    <w:p w14:paraId="6805AC50" w14:textId="77777777" w:rsidR="000B1FD0" w:rsidRDefault="000B1FD0" w:rsidP="00A37C62">
      <w:r w:rsidRPr="005A034C">
        <w:t>バリュークリエイションプロセスの信頼性を確保するためには、セキュリティ上のリスク源を的確に洗い出し、対処方針を示すためのモデルが必要になります。そのため、CPSFでは、バリュークリエイションプロセスが発生する産業社会を3つの層、バリュークリエイションプロセスに関与する構成要素を6つに整理し、CPSFの基本構成としました。3つの層でリスク源を洗い出し、6つの構成要素で各リスク源に対する対策要件および具体的な対策例を示します。</w:t>
      </w:r>
    </w:p>
    <w:p w14:paraId="26CD3643" w14:textId="77777777" w:rsidR="00F54704" w:rsidRDefault="00F54704" w:rsidP="00A37C62"/>
    <w:p w14:paraId="3CB069D5" w14:textId="1F962ADA" w:rsidR="000B1FD0" w:rsidRDefault="000B1FD0" w:rsidP="006922EC">
      <w:pPr>
        <w:pStyle w:val="5"/>
      </w:pPr>
      <w:r w:rsidRPr="005A034C">
        <w:t>3層構造モデル</w:t>
      </w:r>
    </w:p>
    <w:p w14:paraId="56D8D204" w14:textId="757217D5" w:rsidR="000B1FD0" w:rsidRPr="003B58B0" w:rsidRDefault="000B1FD0" w:rsidP="00A37C62">
      <w:r w:rsidRPr="003B58B0">
        <w:rPr>
          <w:rFonts w:hint="eastAsia"/>
        </w:rPr>
        <w:t>各層における信頼性の基点は以下の通りです。</w:t>
      </w:r>
    </w:p>
    <w:tbl>
      <w:tblPr>
        <w:tblStyle w:val="aa"/>
        <w:tblW w:w="0" w:type="auto"/>
        <w:tblLook w:val="04A0" w:firstRow="1" w:lastRow="0" w:firstColumn="1" w:lastColumn="0" w:noHBand="0" w:noVBand="1"/>
      </w:tblPr>
      <w:tblGrid>
        <w:gridCol w:w="1271"/>
        <w:gridCol w:w="9185"/>
      </w:tblGrid>
      <w:tr w:rsidR="000B1FD0" w14:paraId="02445D34" w14:textId="77777777" w:rsidTr="00807E03">
        <w:trPr>
          <w:trHeight w:val="600"/>
        </w:trPr>
        <w:tc>
          <w:tcPr>
            <w:tcW w:w="1271" w:type="dxa"/>
            <w:shd w:val="clear" w:color="auto" w:fill="215E99"/>
          </w:tcPr>
          <w:p w14:paraId="56FDC1C9" w14:textId="77777777" w:rsidR="000B1FD0" w:rsidRPr="00807E03" w:rsidRDefault="000B1FD0">
            <w:pPr>
              <w:pStyle w:val="aff0"/>
            </w:pPr>
            <w:r w:rsidRPr="00807E03">
              <w:rPr>
                <w:rFonts w:hint="eastAsia"/>
              </w:rPr>
              <w:t>第</w:t>
            </w:r>
            <w:r w:rsidRPr="00807E03">
              <w:t>1層</w:t>
            </w:r>
          </w:p>
        </w:tc>
        <w:tc>
          <w:tcPr>
            <w:tcW w:w="9185" w:type="dxa"/>
          </w:tcPr>
          <w:p w14:paraId="60003028" w14:textId="77777777" w:rsidR="000B1FD0" w:rsidRDefault="000B1FD0">
            <w:pPr>
              <w:pStyle w:val="afff6"/>
            </w:pPr>
            <w:r w:rsidRPr="00073FDB">
              <w:rPr>
                <w:rFonts w:hint="eastAsia"/>
              </w:rPr>
              <w:t>企業（組織）のマネジメントの信頼性</w:t>
            </w:r>
          </w:p>
        </w:tc>
      </w:tr>
      <w:tr w:rsidR="000B1FD0" w14:paraId="69390CD3" w14:textId="77777777" w:rsidTr="00807E03">
        <w:trPr>
          <w:trHeight w:val="600"/>
        </w:trPr>
        <w:tc>
          <w:tcPr>
            <w:tcW w:w="1271" w:type="dxa"/>
            <w:shd w:val="clear" w:color="auto" w:fill="215E99"/>
          </w:tcPr>
          <w:p w14:paraId="13B8523C" w14:textId="77777777" w:rsidR="000B1FD0" w:rsidRPr="00807E03" w:rsidRDefault="000B1FD0">
            <w:pPr>
              <w:pStyle w:val="aff0"/>
            </w:pPr>
            <w:r w:rsidRPr="00807E03">
              <w:rPr>
                <w:rFonts w:hint="eastAsia"/>
              </w:rPr>
              <w:t>第</w:t>
            </w:r>
            <w:r w:rsidRPr="00807E03">
              <w:t>2層</w:t>
            </w:r>
          </w:p>
        </w:tc>
        <w:tc>
          <w:tcPr>
            <w:tcW w:w="9185" w:type="dxa"/>
          </w:tcPr>
          <w:p w14:paraId="21378013" w14:textId="2F99D1E9" w:rsidR="000B1FD0" w:rsidRDefault="000B1FD0">
            <w:pPr>
              <w:pStyle w:val="afff6"/>
            </w:pPr>
            <w:r w:rsidRPr="00B501BA">
              <w:rPr>
                <w:rFonts w:hint="eastAsia"/>
              </w:rPr>
              <w:t>サイバー空間とフィジカル空間のつながりにおける、要求される情報の正確性に応じて適切な正確さで情報が変換される</w:t>
            </w:r>
            <w:r w:rsidRPr="00B501BA">
              <w:t>“転写”機能の信頼性</w:t>
            </w:r>
          </w:p>
        </w:tc>
      </w:tr>
      <w:tr w:rsidR="000B1FD0" w14:paraId="49B322B6" w14:textId="77777777" w:rsidTr="00807E03">
        <w:trPr>
          <w:trHeight w:val="600"/>
        </w:trPr>
        <w:tc>
          <w:tcPr>
            <w:tcW w:w="1271" w:type="dxa"/>
            <w:shd w:val="clear" w:color="auto" w:fill="215E99"/>
          </w:tcPr>
          <w:p w14:paraId="4CADF622" w14:textId="77777777" w:rsidR="000B1FD0" w:rsidRPr="00807E03" w:rsidRDefault="000B1FD0">
            <w:pPr>
              <w:pStyle w:val="aff0"/>
            </w:pPr>
            <w:r w:rsidRPr="00807E03">
              <w:rPr>
                <w:rFonts w:hint="eastAsia"/>
              </w:rPr>
              <w:t>第</w:t>
            </w:r>
            <w:r w:rsidRPr="00807E03">
              <w:t>3層</w:t>
            </w:r>
          </w:p>
        </w:tc>
        <w:tc>
          <w:tcPr>
            <w:tcW w:w="9185" w:type="dxa"/>
          </w:tcPr>
          <w:p w14:paraId="48C85D61" w14:textId="77777777" w:rsidR="000B1FD0" w:rsidRDefault="000B1FD0">
            <w:pPr>
              <w:pStyle w:val="afff6"/>
            </w:pPr>
            <w:r w:rsidRPr="00B501BA">
              <w:rPr>
                <w:rFonts w:hint="eastAsia"/>
              </w:rPr>
              <w:t>サイバー空間のつながりにおける、データの信頼性</w:t>
            </w:r>
          </w:p>
        </w:tc>
      </w:tr>
    </w:tbl>
    <w:p w14:paraId="3F2E632A" w14:textId="6A798365" w:rsidR="00FE16E4" w:rsidRDefault="001403F1" w:rsidP="00A37C62">
      <w:r>
        <w:rPr>
          <w:noProof/>
        </w:rPr>
        <mc:AlternateContent>
          <mc:Choice Requires="wps">
            <w:drawing>
              <wp:anchor distT="0" distB="0" distL="114300" distR="114300" simplePos="0" relativeHeight="251656337" behindDoc="0" locked="0" layoutInCell="1" allowOverlap="1" wp14:anchorId="54FCF515" wp14:editId="046B8C39">
                <wp:simplePos x="0" y="0"/>
                <wp:positionH relativeFrom="margin">
                  <wp:posOffset>29210</wp:posOffset>
                </wp:positionH>
                <wp:positionV relativeFrom="paragraph">
                  <wp:posOffset>2960370</wp:posOffset>
                </wp:positionV>
                <wp:extent cx="6643370" cy="276860"/>
                <wp:effectExtent l="0" t="0" r="0" b="0"/>
                <wp:wrapSquare wrapText="bothSides"/>
                <wp:docPr id="256493600" name="テキスト ボックス 6"/>
                <wp:cNvGraphicFramePr/>
                <a:graphic xmlns:a="http://schemas.openxmlformats.org/drawingml/2006/main">
                  <a:graphicData uri="http://schemas.microsoft.com/office/word/2010/wordprocessingShape">
                    <wps:wsp>
                      <wps:cNvSpPr txBox="1"/>
                      <wps:spPr>
                        <a:xfrm>
                          <a:off x="0" y="0"/>
                          <a:ext cx="6643370" cy="276860"/>
                        </a:xfrm>
                        <a:prstGeom prst="rect">
                          <a:avLst/>
                        </a:prstGeom>
                        <a:noFill/>
                      </wps:spPr>
                      <wps:txbx>
                        <w:txbxContent>
                          <w:p w14:paraId="3C66222C" w14:textId="2F580873" w:rsidR="000B1FD0" w:rsidRDefault="000B1FD0" w:rsidP="000163BF">
                            <w:pPr>
                              <w:pStyle w:val="aff2"/>
                            </w:pPr>
                            <w:r>
                              <w:rPr>
                                <w:rFonts w:hint="eastAsia"/>
                              </w:rPr>
                              <w:t>図4</w:t>
                            </w:r>
                            <w:r w:rsidR="00544B46">
                              <w:rPr>
                                <w:rFonts w:hint="eastAsia"/>
                              </w:rPr>
                              <w:t>2</w:t>
                            </w:r>
                            <w:r>
                              <w:rPr>
                                <w:rFonts w:hint="eastAsia"/>
                              </w:rPr>
                              <w:t>. 層構造モデルと各層における信頼性</w:t>
                            </w:r>
                          </w:p>
                          <w:p w14:paraId="3539BEDD" w14:textId="77777777" w:rsidR="000B1FD0" w:rsidRDefault="000B1FD0" w:rsidP="000163BF">
                            <w:pPr>
                              <w:pStyle w:val="aff2"/>
                            </w:pPr>
                            <w:r>
                              <w:rPr>
                                <w:rFonts w:hint="eastAsia"/>
                              </w:rPr>
                              <w:t>（出典） 経済産業省「</w:t>
                            </w:r>
                            <w:r w:rsidRPr="00DF3578">
                              <w:rPr>
                                <w:rFonts w:hint="eastAsia"/>
                              </w:rPr>
                              <w:t>サイバー・フィジカル・セキュリティ対策フレームワークの概要</w:t>
                            </w:r>
                            <w:r>
                              <w:rPr>
                                <w:rFonts w:hint="eastAsia"/>
                              </w:rPr>
                              <w:t xml:space="preserve">」をもとに作成 </w:t>
                            </w:r>
                          </w:p>
                        </w:txbxContent>
                      </wps:txbx>
                      <wps:bodyPr wrap="square" rtlCol="0">
                        <a:spAutoFit/>
                      </wps:bodyPr>
                    </wps:wsp>
                  </a:graphicData>
                </a:graphic>
                <wp14:sizeRelH relativeFrom="margin">
                  <wp14:pctWidth>0</wp14:pctWidth>
                </wp14:sizeRelH>
              </wp:anchor>
            </w:drawing>
          </mc:Choice>
          <mc:Fallback>
            <w:pict>
              <v:shape w14:anchorId="54FCF515" id="_x0000_s1105" type="#_x0000_t202" style="position:absolute;left:0;text-align:left;margin-left:2.3pt;margin-top:233.1pt;width:523.1pt;height:21.8pt;z-index:251656337;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" filled="f" stroked="f">
                <v:textbox style="mso-fit-shape-to-text:t">
                  <w:txbxContent>
                    <w:p w14:paraId="3C66222C" w14:textId="2F580873" w:rsidR="000B1FD0" w:rsidRDefault="000B1FD0" w:rsidP="000163BF">
                      <w:pPr>
                        <w:pStyle w:val="aff2"/>
                      </w:pPr>
                      <w:r>
                        <w:rPr>
                          <w:rFonts w:hint="eastAsia"/>
                        </w:rPr>
                        <w:t>図4</w:t>
                      </w:r>
                      <w:r w:rsidR="00544B46">
                        <w:rPr>
                          <w:rFonts w:hint="eastAsia"/>
                        </w:rPr>
                        <w:t>2</w:t>
                      </w:r>
                      <w:r>
                        <w:rPr>
                          <w:rFonts w:hint="eastAsia"/>
                        </w:rPr>
                        <w:t>. 層構造モデルと各層における信頼性</w:t>
                      </w:r>
                    </w:p>
                    <w:p w14:paraId="3539BEDD" w14:textId="77777777" w:rsidR="000B1FD0" w:rsidRDefault="000B1FD0" w:rsidP="000163BF">
                      <w:pPr>
                        <w:pStyle w:val="aff2"/>
                      </w:pPr>
                      <w:r>
                        <w:rPr>
                          <w:rFonts w:hint="eastAsia"/>
                        </w:rPr>
                        <w:t>（出典） 経済産業省「</w:t>
                      </w:r>
                      <w:r w:rsidRPr="00DF3578">
                        <w:rPr>
                          <w:rFonts w:hint="eastAsia"/>
                        </w:rPr>
                        <w:t>サイバー・フィジカル・セキュリティ対策フレームワークの概要</w:t>
                      </w:r>
                      <w:r>
                        <w:rPr>
                          <w:rFonts w:hint="eastAsia"/>
                        </w:rPr>
                        <w:t xml:space="preserve">」をもとに作成 </w:t>
                      </w:r>
                    </w:p>
                  </w:txbxContent>
                </v:textbox>
                <w10:wrap type="square" anchorx="margin"/>
              </v:shape>
            </w:pict>
          </mc:Fallback>
        </mc:AlternateContent>
      </w:r>
      <w:r>
        <w:rPr>
          <w:noProof/>
        </w:rPr>
        <w:drawing>
          <wp:anchor distT="0" distB="0" distL="114300" distR="114300" simplePos="0" relativeHeight="251656479" behindDoc="0" locked="0" layoutInCell="1" allowOverlap="1" wp14:anchorId="1920A87B" wp14:editId="44EF0478">
            <wp:simplePos x="0" y="0"/>
            <wp:positionH relativeFrom="column">
              <wp:posOffset>4018280</wp:posOffset>
            </wp:positionH>
            <wp:positionV relativeFrom="paragraph">
              <wp:posOffset>257175</wp:posOffset>
            </wp:positionV>
            <wp:extent cx="2562860" cy="2633345"/>
            <wp:effectExtent l="0" t="0" r="8890" b="0"/>
            <wp:wrapSquare wrapText="bothSides"/>
            <wp:docPr id="845318955" name="図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62860" cy="2633345"/>
                    </a:xfrm>
                    <a:prstGeom prst="rect">
                      <a:avLst/>
                    </a:prstGeom>
                    <a:noFill/>
                    <a:ln>
                      <a:noFill/>
                    </a:ln>
                  </pic:spPr>
                </pic:pic>
              </a:graphicData>
            </a:graphic>
          </wp:anchor>
        </w:drawing>
      </w:r>
    </w:p>
    <w:tbl>
      <w:tblPr>
        <w:tblStyle w:val="aa"/>
        <w:tblW w:w="0" w:type="auto"/>
        <w:tblLook w:val="04A0" w:firstRow="1" w:lastRow="0" w:firstColumn="1" w:lastColumn="0" w:noHBand="0" w:noVBand="1"/>
      </w:tblPr>
      <w:tblGrid>
        <w:gridCol w:w="5807"/>
      </w:tblGrid>
      <w:tr w:rsidR="00574EC3" w14:paraId="34CA17B3" w14:textId="77777777" w:rsidTr="00574EC3">
        <w:tc>
          <w:tcPr>
            <w:tcW w:w="5807" w:type="dxa"/>
            <w:shd w:val="clear" w:color="auto" w:fill="215E99" w:themeFill="text2" w:themeFillTint="BF"/>
          </w:tcPr>
          <w:p w14:paraId="610FC374" w14:textId="3AF1F197" w:rsidR="00574EC3" w:rsidRDefault="00574EC3" w:rsidP="00823DEC">
            <w:pPr>
              <w:pStyle w:val="aff0"/>
            </w:pPr>
            <w:r w:rsidRPr="00F80142">
              <w:t>[第3層]</w:t>
            </w:r>
            <w:r w:rsidRPr="00F80142">
              <w:rPr>
                <w:rFonts w:hint="eastAsia"/>
              </w:rPr>
              <w:t>サイバー空間におけるつながり</w:t>
            </w:r>
          </w:p>
        </w:tc>
      </w:tr>
      <w:tr w:rsidR="00574EC3" w14:paraId="2C19D210" w14:textId="77777777" w:rsidTr="00574EC3">
        <w:tc>
          <w:tcPr>
            <w:tcW w:w="5807" w:type="dxa"/>
          </w:tcPr>
          <w:p w14:paraId="47FC10B5" w14:textId="3F8B385F" w:rsidR="00574EC3" w:rsidRDefault="00574EC3" w:rsidP="00823DEC">
            <w:pPr>
              <w:pStyle w:val="afff6"/>
            </w:pPr>
            <w:r w:rsidRPr="00F94406">
              <w:rPr>
                <w:rFonts w:hint="eastAsia"/>
              </w:rPr>
              <w:t>自由に流通し、加工・創造されるサービスを創造するためのデータの信頼性を確保</w:t>
            </w:r>
          </w:p>
        </w:tc>
      </w:tr>
      <w:tr w:rsidR="00574EC3" w14:paraId="0D65CADE" w14:textId="77777777" w:rsidTr="00823DEC">
        <w:tc>
          <w:tcPr>
            <w:tcW w:w="5807" w:type="dxa"/>
            <w:shd w:val="clear" w:color="auto" w:fill="215E99" w:themeFill="text2" w:themeFillTint="BF"/>
          </w:tcPr>
          <w:p w14:paraId="759C6F46" w14:textId="5DF50C4F" w:rsidR="00574EC3" w:rsidRDefault="00574EC3" w:rsidP="00823DEC">
            <w:pPr>
              <w:pStyle w:val="aff0"/>
            </w:pPr>
            <w:r w:rsidRPr="00F80142">
              <w:t>[第2層]</w:t>
            </w:r>
            <w:r w:rsidRPr="00F80142">
              <w:rPr>
                <w:rFonts w:hint="eastAsia"/>
              </w:rPr>
              <w:t>フィジカル空間とサイバー空間のつながり</w:t>
            </w:r>
          </w:p>
        </w:tc>
      </w:tr>
      <w:tr w:rsidR="00574EC3" w14:paraId="2D82DC3B" w14:textId="77777777" w:rsidTr="00574EC3">
        <w:tc>
          <w:tcPr>
            <w:tcW w:w="5807" w:type="dxa"/>
          </w:tcPr>
          <w:p w14:paraId="7EFCA1E3" w14:textId="77777777" w:rsidR="00574EC3" w:rsidRPr="00581A79" w:rsidRDefault="00574EC3" w:rsidP="00574EC3">
            <w:pPr>
              <w:pStyle w:val="afff6"/>
            </w:pPr>
            <w:r w:rsidRPr="00581A79">
              <w:rPr>
                <w:rFonts w:hint="eastAsia"/>
              </w:rPr>
              <w:t>フィジカル空間・サイバー空間を正確に”転写”する機能の信頼性を確保</w:t>
            </w:r>
          </w:p>
          <w:p w14:paraId="152452A2" w14:textId="3CDB80C5" w:rsidR="00574EC3" w:rsidRDefault="00574EC3" w:rsidP="00823DEC">
            <w:pPr>
              <w:pStyle w:val="afff6"/>
            </w:pPr>
            <w:r w:rsidRPr="00581A79">
              <w:rPr>
                <w:rFonts w:hint="eastAsia"/>
              </w:rPr>
              <w:t>（現実をデータに転換するセンサーや電子信号を物理運動に転換するコントローラなどの信頼）</w:t>
            </w:r>
          </w:p>
        </w:tc>
      </w:tr>
      <w:tr w:rsidR="00574EC3" w14:paraId="24DCA9F3" w14:textId="77777777" w:rsidTr="00823DEC">
        <w:tc>
          <w:tcPr>
            <w:tcW w:w="5807" w:type="dxa"/>
            <w:shd w:val="clear" w:color="auto" w:fill="215E99" w:themeFill="text2" w:themeFillTint="BF"/>
          </w:tcPr>
          <w:p w14:paraId="104792F0" w14:textId="139DD7A2" w:rsidR="00574EC3" w:rsidRDefault="00574EC3" w:rsidP="00823DEC">
            <w:pPr>
              <w:pStyle w:val="aff0"/>
            </w:pPr>
            <w:r w:rsidRPr="00F80142">
              <w:t>[第1層]</w:t>
            </w:r>
            <w:r w:rsidRPr="00F80142">
              <w:rPr>
                <w:rFonts w:hint="eastAsia"/>
              </w:rPr>
              <w:t>企業間のつながり</w:t>
            </w:r>
          </w:p>
        </w:tc>
      </w:tr>
      <w:tr w:rsidR="00574EC3" w14:paraId="3C00C1FC" w14:textId="77777777" w:rsidTr="00574EC3">
        <w:tc>
          <w:tcPr>
            <w:tcW w:w="5807" w:type="dxa"/>
          </w:tcPr>
          <w:p w14:paraId="4070A1EC" w14:textId="0115867A" w:rsidR="00574EC3" w:rsidRDefault="00574EC3" w:rsidP="00823DEC">
            <w:pPr>
              <w:pStyle w:val="afff6"/>
            </w:pPr>
            <w:r w:rsidRPr="005C7591">
              <w:rPr>
                <w:rFonts w:hint="eastAsia"/>
              </w:rPr>
              <w:t>適切なマ</w:t>
            </w:r>
            <w:r w:rsidRPr="00571885">
              <w:rPr>
                <w:rStyle w:val="afff7"/>
                <w:rFonts w:hint="eastAsia"/>
              </w:rPr>
              <w:t>ネジメントを基盤に各主体の信頼性を確保</w:t>
            </w:r>
          </w:p>
        </w:tc>
      </w:tr>
    </w:tbl>
    <w:p w14:paraId="1BB45569" w14:textId="77777777" w:rsidR="000B1FD0" w:rsidRDefault="000B1FD0" w:rsidP="002A6987">
      <w:pPr>
        <w:pStyle w:val="3"/>
      </w:pPr>
      <w:bookmarkStart w:id="761" w:name="_Toc172273825"/>
      <w:bookmarkStart w:id="762" w:name="_Toc185338886"/>
      <w:bookmarkStart w:id="763" w:name="_Toc187824636"/>
      <w:bookmarkStart w:id="764" w:name="_Toc188348987"/>
      <w:r>
        <w:rPr>
          <w:rFonts w:hint="eastAsia"/>
        </w:rPr>
        <w:t>サイバーセキュリティ経営ガイドライン</w:t>
      </w:r>
      <w:bookmarkEnd w:id="761"/>
      <w:bookmarkEnd w:id="762"/>
      <w:bookmarkEnd w:id="763"/>
      <w:bookmarkEnd w:id="764"/>
    </w:p>
    <w:p w14:paraId="703D6B4B" w14:textId="77777777" w:rsidR="000B1FD0" w:rsidRDefault="000B1FD0" w:rsidP="003E0313">
      <w:pPr>
        <w:pStyle w:val="4"/>
      </w:pPr>
      <w:bookmarkStart w:id="765" w:name="_Toc172273826"/>
      <w:bookmarkStart w:id="766" w:name="_Toc185338887"/>
      <w:bookmarkStart w:id="767" w:name="_Toc188348988"/>
      <w:r w:rsidRPr="00D361D0">
        <w:t>サイバーセキュリティ経営ガイドライン</w:t>
      </w:r>
      <w:bookmarkEnd w:id="765"/>
      <w:bookmarkEnd w:id="766"/>
      <w:bookmarkEnd w:id="767"/>
    </w:p>
    <w:p w14:paraId="7F4A0764" w14:textId="77777777" w:rsidR="000B1FD0" w:rsidRPr="00D361D0" w:rsidRDefault="000B1FD0" w:rsidP="00A37C62">
      <w:r w:rsidRPr="00D361D0">
        <w:rPr>
          <w:rFonts w:hint="eastAsia"/>
        </w:rPr>
        <w:t>経営者が主体となってサイバーセキュリティ対策を実施する際に、経済産業省と</w:t>
      </w:r>
      <w:r w:rsidRPr="002B661C">
        <w:rPr>
          <w:rFonts w:hint="eastAsia"/>
        </w:rPr>
        <w:t>独立行政法人情報処理推進機構（</w:t>
      </w:r>
      <w:r w:rsidRPr="002B661C">
        <w:t>IPA）</w:t>
      </w:r>
      <w:r w:rsidRPr="00D361D0">
        <w:t>が共同で発行している「サイバーセキュリティ経営ガイドライン」が参考になります。本ガイドラインでは、経営者がサイバーセキュリティ対策を実行する際に認識するべき事項と、サイバーセキュリティ対策の責任者（CISOなど）に指示するべき事項を包括的にまとめています。</w:t>
      </w:r>
    </w:p>
    <w:p w14:paraId="6B8E4EB4" w14:textId="780AD8E2" w:rsidR="000B1FD0" w:rsidRDefault="000B1FD0" w:rsidP="00A37C62">
      <w:r w:rsidRPr="00D361D0">
        <w:rPr>
          <w:rFonts w:hint="eastAsia"/>
        </w:rPr>
        <w:t>平成</w:t>
      </w:r>
      <w:r w:rsidRPr="00D361D0">
        <w:t>29年のVer2.0の公開以降、企業のサイバーセキュリティ対策を取り巻く環境が変化しました。そのため、最新の状況への認識と対策の実践が可能となるように内容が見直され、令和5年にVer3.0が最新版として公開されました。</w:t>
      </w:r>
    </w:p>
    <w:tbl>
      <w:tblPr>
        <w:tblStyle w:val="aa"/>
        <w:tblW w:w="0" w:type="auto"/>
        <w:tblLook w:val="04A0" w:firstRow="1" w:lastRow="0" w:firstColumn="1" w:lastColumn="0" w:noHBand="0" w:noVBand="1"/>
      </w:tblPr>
      <w:tblGrid>
        <w:gridCol w:w="4248"/>
        <w:gridCol w:w="6208"/>
      </w:tblGrid>
      <w:tr w:rsidR="000B1FD0" w:rsidRPr="0096089B" w14:paraId="1B7A7158" w14:textId="77777777" w:rsidTr="00382404">
        <w:trPr>
          <w:trHeight w:val="396"/>
        </w:trPr>
        <w:tc>
          <w:tcPr>
            <w:tcW w:w="10456" w:type="dxa"/>
            <w:gridSpan w:val="2"/>
            <w:shd w:val="clear" w:color="auto" w:fill="215E99"/>
          </w:tcPr>
          <w:p w14:paraId="4D6E4C85" w14:textId="77777777" w:rsidR="000B1FD0" w:rsidRPr="00382404" w:rsidRDefault="000B1FD0">
            <w:pPr>
              <w:pStyle w:val="aff0"/>
            </w:pPr>
            <w:r w:rsidRPr="00382404">
              <w:rPr>
                <w:rFonts w:hint="eastAsia"/>
              </w:rPr>
              <w:t>企業のサイバーセキュリティ対策を取り巻く環境の変化</w:t>
            </w:r>
          </w:p>
        </w:tc>
      </w:tr>
      <w:tr w:rsidR="000B1FD0" w:rsidRPr="0096089B" w14:paraId="2F3F9412" w14:textId="77777777" w:rsidTr="002412DD">
        <w:trPr>
          <w:trHeight w:val="542"/>
        </w:trPr>
        <w:tc>
          <w:tcPr>
            <w:tcW w:w="4248" w:type="dxa"/>
            <w:hideMark/>
          </w:tcPr>
          <w:p w14:paraId="435B0D71" w14:textId="77777777" w:rsidR="000B1FD0" w:rsidRPr="0096089B" w:rsidRDefault="000B1FD0">
            <w:pPr>
              <w:pStyle w:val="afff6"/>
            </w:pPr>
            <w:r w:rsidRPr="0096089B">
              <w:rPr>
                <w:rFonts w:hint="eastAsia"/>
              </w:rPr>
              <w:t>テレワークの活用</w:t>
            </w:r>
          </w:p>
        </w:tc>
        <w:tc>
          <w:tcPr>
            <w:tcW w:w="6208" w:type="dxa"/>
            <w:hideMark/>
          </w:tcPr>
          <w:p w14:paraId="171F850A" w14:textId="77777777" w:rsidR="000B1FD0" w:rsidRPr="0096089B" w:rsidRDefault="000B1FD0">
            <w:pPr>
              <w:pStyle w:val="afff6"/>
            </w:pPr>
            <w:r w:rsidRPr="0096089B">
              <w:rPr>
                <w:rFonts w:hint="eastAsia"/>
              </w:rPr>
              <w:t>テレワークなどのデジタル環境の活用を前提とする働き方の多様化</w:t>
            </w:r>
          </w:p>
        </w:tc>
      </w:tr>
      <w:tr w:rsidR="000B1FD0" w:rsidRPr="0096089B" w14:paraId="53336B56" w14:textId="77777777" w:rsidTr="002412DD">
        <w:trPr>
          <w:trHeight w:val="542"/>
        </w:trPr>
        <w:tc>
          <w:tcPr>
            <w:tcW w:w="4248" w:type="dxa"/>
            <w:hideMark/>
          </w:tcPr>
          <w:p w14:paraId="35203C4C" w14:textId="77777777" w:rsidR="000B1FD0" w:rsidRPr="0096089B" w:rsidRDefault="000B1FD0">
            <w:pPr>
              <w:pStyle w:val="afff6"/>
            </w:pPr>
            <w:r w:rsidRPr="0096089B">
              <w:rPr>
                <w:rFonts w:hint="eastAsia"/>
              </w:rPr>
              <w:t>サイバー空間とフィジカル空間のつながり</w:t>
            </w:r>
          </w:p>
        </w:tc>
        <w:tc>
          <w:tcPr>
            <w:tcW w:w="6208" w:type="dxa"/>
            <w:hideMark/>
          </w:tcPr>
          <w:p w14:paraId="30B60D92" w14:textId="77777777" w:rsidR="000B1FD0" w:rsidRPr="0096089B" w:rsidRDefault="000B1FD0">
            <w:pPr>
              <w:pStyle w:val="afff6"/>
            </w:pPr>
            <w:r w:rsidRPr="0096089B">
              <w:rPr>
                <w:rFonts w:hint="eastAsia"/>
              </w:rPr>
              <w:t>インターネットなどのサイバー空間と現物の取引を行うフィジカル空間のつながりの緊密化と、それに伴うリスクの顕在化</w:t>
            </w:r>
          </w:p>
        </w:tc>
      </w:tr>
      <w:tr w:rsidR="000B1FD0" w:rsidRPr="0096089B" w14:paraId="3F2D8FF4" w14:textId="77777777" w:rsidTr="002412DD">
        <w:trPr>
          <w:trHeight w:val="542"/>
        </w:trPr>
        <w:tc>
          <w:tcPr>
            <w:tcW w:w="4248" w:type="dxa"/>
            <w:hideMark/>
          </w:tcPr>
          <w:p w14:paraId="76A99F26" w14:textId="77777777" w:rsidR="000B1FD0" w:rsidRPr="0096089B" w:rsidRDefault="000B1FD0">
            <w:pPr>
              <w:pStyle w:val="afff6"/>
            </w:pPr>
            <w:r w:rsidRPr="0096089B">
              <w:rPr>
                <w:rFonts w:hint="eastAsia"/>
              </w:rPr>
              <w:t>セキュリティ対象の変化・拡大</w:t>
            </w:r>
          </w:p>
        </w:tc>
        <w:bookmarkStart w:id="768" w:name="■情報資産11ー5ー1"/>
        <w:tc>
          <w:tcPr>
            <w:tcW w:w="6208" w:type="dxa"/>
            <w:hideMark/>
          </w:tcPr>
          <w:p w14:paraId="644B7DFF" w14:textId="7D4FFF69" w:rsidR="000B1FD0" w:rsidRPr="0096089B" w:rsidRDefault="001E2F94">
            <w:pPr>
              <w:pStyle w:val="afff6"/>
            </w:pPr>
            <w:r>
              <w:fldChar w:fldCharType="begin"/>
            </w:r>
            <w:r>
              <w:rPr>
                <w:rFonts w:hint="eastAsia"/>
              </w:rPr>
              <w:instrText xml:space="preserve">HYPERLINK </w:instrText>
            </w:r>
            <w:r>
              <w:instrText xml:space="preserve"> \l "</w:instrText>
            </w:r>
            <w:r>
              <w:rPr>
                <w:rFonts w:hint="eastAsia"/>
              </w:rPr>
              <w:instrText>■情報資産</w:instrText>
            </w:r>
            <w:r>
              <w:instrText>"</w:instrText>
            </w:r>
            <w:r>
              <w:fldChar w:fldCharType="separate"/>
            </w:r>
            <w:r w:rsidR="000B1FD0" w:rsidRPr="001E2F94">
              <w:rPr>
                <w:rStyle w:val="a7"/>
                <w:rFonts w:hint="eastAsia"/>
              </w:rPr>
              <w:t>情報資産</w:t>
            </w:r>
            <w:bookmarkEnd w:id="768"/>
            <w:r>
              <w:fldChar w:fldCharType="end"/>
            </w:r>
            <w:r w:rsidR="000B1FD0" w:rsidRPr="0096089B">
              <w:rPr>
                <w:rFonts w:hint="eastAsia"/>
              </w:rPr>
              <w:t>だけでなく、制御系を含むデジタル基盤の保護がサイバーセキュリティの対象となる変化と拡大</w:t>
            </w:r>
          </w:p>
        </w:tc>
      </w:tr>
      <w:bookmarkStart w:id="769" w:name="■ランサムウェア11ー5ー1"/>
      <w:tr w:rsidR="000B1FD0" w:rsidRPr="0096089B" w14:paraId="4DF3E7D0" w14:textId="77777777" w:rsidTr="002412DD">
        <w:trPr>
          <w:trHeight w:val="542"/>
        </w:trPr>
        <w:tc>
          <w:tcPr>
            <w:tcW w:w="4248" w:type="dxa"/>
            <w:hideMark/>
          </w:tcPr>
          <w:p w14:paraId="51F86832" w14:textId="2AC3F129" w:rsidR="000B1FD0" w:rsidRPr="0096089B" w:rsidRDefault="00F3373E">
            <w:pPr>
              <w:pStyle w:val="afff6"/>
            </w:pPr>
            <w:r>
              <w:fldChar w:fldCharType="begin"/>
            </w:r>
            <w:r>
              <w:rPr>
                <w:rFonts w:hint="eastAsia"/>
              </w:rPr>
              <w:instrText xml:space="preserve">HYPERLINK </w:instrText>
            </w:r>
            <w:r>
              <w:instrText xml:space="preserve"> \l "</w:instrText>
            </w:r>
            <w:r>
              <w:rPr>
                <w:rFonts w:hint="eastAsia"/>
              </w:rPr>
              <w:instrText>■ランサムウェア</w:instrText>
            </w:r>
            <w:r>
              <w:instrText>"</w:instrText>
            </w:r>
            <w:r>
              <w:fldChar w:fldCharType="separate"/>
            </w:r>
            <w:r w:rsidR="000B1FD0" w:rsidRPr="00F3373E">
              <w:rPr>
                <w:rStyle w:val="a7"/>
                <w:rFonts w:hint="eastAsia"/>
              </w:rPr>
              <w:t>ランサムウェア</w:t>
            </w:r>
            <w:bookmarkEnd w:id="769"/>
            <w:r>
              <w:fldChar w:fldCharType="end"/>
            </w:r>
            <w:r w:rsidR="000B1FD0" w:rsidRPr="0096089B">
              <w:rPr>
                <w:rFonts w:hint="eastAsia"/>
              </w:rPr>
              <w:t>の被害</w:t>
            </w:r>
          </w:p>
        </w:tc>
        <w:tc>
          <w:tcPr>
            <w:tcW w:w="6208" w:type="dxa"/>
            <w:hideMark/>
          </w:tcPr>
          <w:p w14:paraId="41C216DD" w14:textId="77777777" w:rsidR="000B1FD0" w:rsidRPr="0096089B" w:rsidRDefault="000B1FD0">
            <w:pPr>
              <w:pStyle w:val="afff6"/>
            </w:pPr>
            <w:r w:rsidRPr="0096089B">
              <w:rPr>
                <w:rFonts w:hint="eastAsia"/>
              </w:rPr>
              <w:t>ランサムウェアによる被害の顕在化により、企業におけるサイバーセキュリティに関する被害は情報漏えいに</w:t>
            </w:r>
            <w:r>
              <w:rPr>
                <w:rFonts w:hint="eastAsia"/>
              </w:rPr>
              <w:t>留まらず</w:t>
            </w:r>
            <w:r w:rsidRPr="0096089B">
              <w:rPr>
                <w:rFonts w:hint="eastAsia"/>
              </w:rPr>
              <w:t>、企業の事業活動の停止へと影響が拡大</w:t>
            </w:r>
          </w:p>
        </w:tc>
      </w:tr>
      <w:bookmarkStart w:id="770" w:name="■サプライチェーン11ー5ー1"/>
      <w:tr w:rsidR="000B1FD0" w:rsidRPr="0096089B" w14:paraId="5AAA337F" w14:textId="77777777" w:rsidTr="002412DD">
        <w:trPr>
          <w:trHeight w:val="542"/>
        </w:trPr>
        <w:tc>
          <w:tcPr>
            <w:tcW w:w="4248" w:type="dxa"/>
            <w:hideMark/>
          </w:tcPr>
          <w:p w14:paraId="2110F400" w14:textId="7A8A922C" w:rsidR="000B1FD0" w:rsidRPr="0096089B" w:rsidRDefault="00142BFB">
            <w:pPr>
              <w:pStyle w:val="afff6"/>
            </w:pPr>
            <w:r>
              <w:fldChar w:fldCharType="begin"/>
            </w:r>
            <w:r>
              <w:rPr>
                <w:rFonts w:hint="eastAsia"/>
              </w:rPr>
              <w:instrText xml:space="preserve">HYPERLINK </w:instrText>
            </w:r>
            <w:r>
              <w:instrText xml:space="preserve"> \l "</w:instrText>
            </w:r>
            <w:r>
              <w:rPr>
                <w:rFonts w:hint="eastAsia"/>
              </w:rPr>
              <w:instrText>■サプライチェーン</w:instrText>
            </w:r>
            <w:r>
              <w:instrText>"</w:instrText>
            </w:r>
            <w:r>
              <w:fldChar w:fldCharType="separate"/>
            </w:r>
            <w:r w:rsidR="000B1FD0" w:rsidRPr="00142BFB">
              <w:rPr>
                <w:rStyle w:val="a7"/>
                <w:rFonts w:hint="eastAsia"/>
              </w:rPr>
              <w:t>サプライチェーン</w:t>
            </w:r>
            <w:bookmarkEnd w:id="770"/>
            <w:r>
              <w:fldChar w:fldCharType="end"/>
            </w:r>
            <w:r w:rsidR="000B1FD0" w:rsidRPr="0096089B">
              <w:rPr>
                <w:rFonts w:hint="eastAsia"/>
              </w:rPr>
              <w:t>を介した被害拡大</w:t>
            </w:r>
          </w:p>
        </w:tc>
        <w:tc>
          <w:tcPr>
            <w:tcW w:w="6208" w:type="dxa"/>
            <w:hideMark/>
          </w:tcPr>
          <w:p w14:paraId="226D6AE2" w14:textId="77777777" w:rsidR="000B1FD0" w:rsidRPr="0096089B" w:rsidRDefault="000B1FD0">
            <w:pPr>
              <w:pStyle w:val="afff6"/>
            </w:pPr>
            <w:r w:rsidRPr="0096089B">
              <w:rPr>
                <w:rFonts w:hint="eastAsia"/>
              </w:rPr>
              <w:t>国内外のサプライチェーンを介したサイバーセキュリティ関連被害の拡大を踏まえた、サプライチェーン全体を通じた対策の必要性の高まり</w:t>
            </w:r>
          </w:p>
        </w:tc>
      </w:tr>
      <w:tr w:rsidR="000B1FD0" w:rsidRPr="0096089B" w14:paraId="0AC4B3DF" w14:textId="77777777" w:rsidTr="002412DD">
        <w:trPr>
          <w:trHeight w:val="542"/>
        </w:trPr>
        <w:tc>
          <w:tcPr>
            <w:tcW w:w="4248" w:type="dxa"/>
            <w:hideMark/>
          </w:tcPr>
          <w:p w14:paraId="4E866F58" w14:textId="77777777" w:rsidR="000B1FD0" w:rsidRPr="0096089B" w:rsidRDefault="000B1FD0">
            <w:pPr>
              <w:pStyle w:val="afff6"/>
            </w:pPr>
            <w:r w:rsidRPr="0096089B">
              <w:rPr>
                <w:rFonts w:hint="eastAsia"/>
              </w:rPr>
              <w:t>ESG投資の拡大</w:t>
            </w:r>
          </w:p>
        </w:tc>
        <w:tc>
          <w:tcPr>
            <w:tcW w:w="6208" w:type="dxa"/>
            <w:hideMark/>
          </w:tcPr>
          <w:p w14:paraId="166A6581" w14:textId="77777777" w:rsidR="000B1FD0" w:rsidRPr="0096089B" w:rsidRDefault="000B1FD0">
            <w:pPr>
              <w:pStyle w:val="afff6"/>
            </w:pPr>
            <w:r w:rsidRPr="0096089B">
              <w:rPr>
                <w:rFonts w:hint="eastAsia"/>
              </w:rPr>
              <w:t>ESG（Environment, Society, Governance）投資の拡大により、コーポレートガバナンスおよびERM（エンタープライズリスクマネジメント）の改善に向けた取組に対する関心の高まり</w:t>
            </w:r>
          </w:p>
        </w:tc>
      </w:tr>
    </w:tbl>
    <w:p w14:paraId="373539B8" w14:textId="77777777" w:rsidR="000B1FD0" w:rsidRDefault="000B1FD0" w:rsidP="00A37C62">
      <w:r>
        <w:rPr>
          <w:noProof/>
        </w:rPr>
        <mc:AlternateContent>
          <mc:Choice Requires="wps">
            <w:drawing>
              <wp:anchor distT="0" distB="0" distL="114300" distR="114300" simplePos="0" relativeHeight="251656342" behindDoc="0" locked="0" layoutInCell="1" allowOverlap="1" wp14:anchorId="7A59702C" wp14:editId="795B2AE9">
                <wp:simplePos x="0" y="0"/>
                <wp:positionH relativeFrom="margin">
                  <wp:align>left</wp:align>
                </wp:positionH>
                <wp:positionV relativeFrom="paragraph">
                  <wp:posOffset>38735</wp:posOffset>
                </wp:positionV>
                <wp:extent cx="6619875" cy="326390"/>
                <wp:effectExtent l="0" t="0" r="0" b="0"/>
                <wp:wrapSquare wrapText="bothSides"/>
                <wp:docPr id="749020123" name="テキスト ボックス 64"/>
                <wp:cNvGraphicFramePr/>
                <a:graphic xmlns:a="http://schemas.openxmlformats.org/drawingml/2006/main">
                  <a:graphicData uri="http://schemas.microsoft.com/office/word/2010/wordprocessingShape">
                    <wps:wsp>
                      <wps:cNvSpPr txBox="1"/>
                      <wps:spPr>
                        <a:xfrm>
                          <a:off x="0" y="0"/>
                          <a:ext cx="6619875" cy="326572"/>
                        </a:xfrm>
                        <a:prstGeom prst="rect">
                          <a:avLst/>
                        </a:prstGeom>
                        <a:noFill/>
                      </wps:spPr>
                      <wps:txbx>
                        <w:txbxContent>
                          <w:p w14:paraId="7787CD74" w14:textId="77777777" w:rsidR="000B1FD0" w:rsidRDefault="000B1FD0" w:rsidP="000163BF">
                            <w:pPr>
                              <w:pStyle w:val="aff2"/>
                            </w:pPr>
                            <w:r>
                              <w:rPr>
                                <w:rFonts w:hint="eastAsia"/>
                              </w:rPr>
                              <w:t>（出典） 経済産業省「サイバーセキュリティ経営ガイドライン Ver3.0」をもとに作成</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A59702C" id="テキスト ボックス 64" o:spid="_x0000_s1106" type="#_x0000_t202" style="position:absolute;left:0;text-align:left;margin-left:0;margin-top:3.05pt;width:521.25pt;height:25.7pt;z-index:25165634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" filled="f" stroked="f">
                <v:textbox>
                  <w:txbxContent>
                    <w:p w14:paraId="7787CD74" w14:textId="77777777" w:rsidR="000B1FD0" w:rsidRDefault="000B1FD0" w:rsidP="000163BF">
                      <w:pPr>
                        <w:pStyle w:val="aff2"/>
                      </w:pPr>
                      <w:r>
                        <w:rPr>
                          <w:rFonts w:hint="eastAsia"/>
                        </w:rPr>
                        <w:t>（出典） 経済産業省「サイバーセキュリティ経営ガイドライン Ver3.0」をもとに作成</w:t>
                      </w:r>
                    </w:p>
                  </w:txbxContent>
                </v:textbox>
                <w10:wrap type="square" anchorx="margin"/>
              </v:shape>
            </w:pict>
          </mc:Fallback>
        </mc:AlternateContent>
      </w:r>
      <w:r w:rsidRPr="00656035">
        <w:rPr>
          <w:rFonts w:hint="eastAsia"/>
        </w:rPr>
        <w:t>次のページからは、サイバーセキュリティ対策に取</w:t>
      </w:r>
      <w:r>
        <w:rPr>
          <w:rFonts w:hint="eastAsia"/>
        </w:rPr>
        <w:t>り</w:t>
      </w:r>
      <w:r w:rsidRPr="00656035">
        <w:rPr>
          <w:rFonts w:hint="eastAsia"/>
        </w:rPr>
        <w:t>組む上で、経営者が認識するべき事項と実行するべき事項を紹介し、経営目線でのサイバーセキュリティ対策について全体像を説明します。また、経営者とセキュリティ担当者それぞれの立場に応じて、具体的に行うべきことについて説明した後、サイバーセキュリティ対策を実践するための手順を説明します。</w:t>
      </w:r>
    </w:p>
    <w:p w14:paraId="0FF41B2B" w14:textId="77777777" w:rsidR="000B1FD0" w:rsidRDefault="000B1FD0" w:rsidP="001A58B5"/>
    <w:tbl>
      <w:tblPr>
        <w:tblStyle w:val="aa"/>
        <w:tblW w:w="0" w:type="auto"/>
        <w:tblLook w:val="04A0" w:firstRow="1" w:lastRow="0" w:firstColumn="1" w:lastColumn="0" w:noHBand="0" w:noVBand="1"/>
      </w:tblPr>
      <w:tblGrid>
        <w:gridCol w:w="10456"/>
      </w:tblGrid>
      <w:tr w:rsidR="000B1FD0" w14:paraId="38905A61" w14:textId="77777777" w:rsidTr="00656035">
        <w:tc>
          <w:tcPr>
            <w:tcW w:w="10456" w:type="dxa"/>
          </w:tcPr>
          <w:p w14:paraId="22C2F380" w14:textId="77777777" w:rsidR="000B1FD0" w:rsidRPr="004F6810" w:rsidRDefault="000B1FD0">
            <w:pPr>
              <w:pStyle w:val="afff8"/>
            </w:pPr>
            <w:r>
              <w:rPr>
                <w:noProof/>
              </w:rPr>
              <w:drawing>
                <wp:anchor distT="0" distB="0" distL="114300" distR="114300" simplePos="0" relativeHeight="251656370" behindDoc="0" locked="1" layoutInCell="1" allowOverlap="1" wp14:anchorId="7F806437" wp14:editId="4E47E712">
                  <wp:simplePos x="0" y="0"/>
                  <wp:positionH relativeFrom="column">
                    <wp:posOffset>-488950</wp:posOffset>
                  </wp:positionH>
                  <wp:positionV relativeFrom="paragraph">
                    <wp:posOffset>-234950</wp:posOffset>
                  </wp:positionV>
                  <wp:extent cx="824230" cy="518160"/>
                  <wp:effectExtent l="0" t="0" r="0" b="0"/>
                  <wp:wrapNone/>
                  <wp:docPr id="17322363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36372"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4230" cy="518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F6810">
              <w:rPr>
                <w:rFonts w:hint="eastAsia"/>
              </w:rPr>
              <w:t>サイバーセキュリティ対策は企業の価値増大への投資</w:t>
            </w:r>
          </w:p>
          <w:p w14:paraId="2C0435CA" w14:textId="77777777" w:rsidR="000B1FD0" w:rsidRDefault="000B1FD0">
            <w:pPr>
              <w:pStyle w:val="afff6"/>
            </w:pPr>
            <w:r w:rsidRPr="00656035">
              <w:rPr>
                <w:rFonts w:hint="eastAsia"/>
              </w:rPr>
              <w:t>サイバーセキュリティ対策はやむを得ない「費用」と考えるのではなく、「投資」と位置</w:t>
            </w:r>
            <w:r>
              <w:rPr>
                <w:rFonts w:hint="eastAsia"/>
              </w:rPr>
              <w:t>づ</w:t>
            </w:r>
            <w:r w:rsidRPr="00656035">
              <w:rPr>
                <w:rFonts w:hint="eastAsia"/>
              </w:rPr>
              <w:t>けることが重要です。なぜなら、サイバーセキュリティ対策は、企業活動における損失やコストを減らし、企業の価値を維持・増大させるために必要だからです。サイバーセキュリティに関するリスクを経営リスクの一環として取り入れ、適切な対策に投資すること</w:t>
            </w:r>
            <w:r>
              <w:rPr>
                <w:rFonts w:hint="eastAsia"/>
              </w:rPr>
              <w:t>によって</w:t>
            </w:r>
            <w:r w:rsidRPr="00656035">
              <w:rPr>
                <w:rFonts w:hint="eastAsia"/>
              </w:rPr>
              <w:t>、リスクを許容可能な範囲まで低減させることができます。企業としては、この取組を通じて社会的責任を果たし、経営者はこの責務を認識する必要があります。</w:t>
            </w:r>
          </w:p>
        </w:tc>
      </w:tr>
    </w:tbl>
    <w:p w14:paraId="0F8A9B82" w14:textId="77777777" w:rsidR="008D0496" w:rsidRDefault="008D0496" w:rsidP="008D0496"/>
    <w:p w14:paraId="14E80678" w14:textId="00F34429" w:rsidR="000B1FD0" w:rsidRDefault="000B1FD0" w:rsidP="006922EC">
      <w:pPr>
        <w:pStyle w:val="5"/>
      </w:pPr>
      <w:r w:rsidRPr="00662109">
        <w:rPr>
          <w:rFonts w:hint="eastAsia"/>
        </w:rPr>
        <w:t>経営者が認識するべき</w:t>
      </w:r>
      <w:r w:rsidRPr="00662109">
        <w:t>3原則</w:t>
      </w:r>
    </w:p>
    <w:p w14:paraId="244CEB28" w14:textId="77777777" w:rsidR="000B1FD0" w:rsidRDefault="000B1FD0" w:rsidP="00A37C62">
      <w:r w:rsidRPr="008F12E6">
        <w:rPr>
          <w:rFonts w:hint="eastAsia"/>
        </w:rPr>
        <w:t>経営者は、以下の</w:t>
      </w:r>
      <w:r w:rsidRPr="008F12E6">
        <w:t>3原則を認識し、対策を進める必要があります。</w:t>
      </w:r>
    </w:p>
    <w:tbl>
      <w:tblPr>
        <w:tblStyle w:val="aa"/>
        <w:tblW w:w="0" w:type="auto"/>
        <w:tblLook w:val="04A0" w:firstRow="1" w:lastRow="0" w:firstColumn="1" w:lastColumn="0" w:noHBand="0" w:noVBand="1"/>
      </w:tblPr>
      <w:tblGrid>
        <w:gridCol w:w="1271"/>
        <w:gridCol w:w="9185"/>
      </w:tblGrid>
      <w:tr w:rsidR="000B1FD0" w:rsidRPr="008F12E6" w14:paraId="12448313" w14:textId="77777777" w:rsidTr="00FF68F4">
        <w:trPr>
          <w:trHeight w:val="881"/>
        </w:trPr>
        <w:tc>
          <w:tcPr>
            <w:tcW w:w="1271" w:type="dxa"/>
            <w:shd w:val="clear" w:color="auto" w:fill="215E99"/>
            <w:hideMark/>
          </w:tcPr>
          <w:p w14:paraId="35E634E6" w14:textId="77777777" w:rsidR="000B1FD0" w:rsidRPr="00983B8D" w:rsidRDefault="000B1FD0">
            <w:pPr>
              <w:pStyle w:val="aff0"/>
            </w:pPr>
            <w:r w:rsidRPr="00983B8D">
              <w:rPr>
                <w:rFonts w:hint="eastAsia"/>
              </w:rPr>
              <w:t>原則1</w:t>
            </w:r>
          </w:p>
        </w:tc>
        <w:tc>
          <w:tcPr>
            <w:tcW w:w="9185" w:type="dxa"/>
            <w:hideMark/>
          </w:tcPr>
          <w:p w14:paraId="5B882D73" w14:textId="77777777" w:rsidR="000B1FD0" w:rsidRPr="008F12E6" w:rsidRDefault="000B1FD0">
            <w:pPr>
              <w:pStyle w:val="afff6"/>
            </w:pPr>
            <w:r w:rsidRPr="008F12E6">
              <w:rPr>
                <w:rFonts w:hint="eastAsia"/>
              </w:rPr>
              <w:t>経営者は、サイバーセキュリティリスクが自社のリスクマネジメントにおける重要課題であることを認識し、自らのリーダーシップの</w:t>
            </w:r>
            <w:r>
              <w:rPr>
                <w:rFonts w:hint="eastAsia"/>
              </w:rPr>
              <w:t>もと</w:t>
            </w:r>
            <w:r w:rsidRPr="008F12E6">
              <w:rPr>
                <w:rFonts w:hint="eastAsia"/>
              </w:rPr>
              <w:t>で対策を進めることが必要</w:t>
            </w:r>
          </w:p>
        </w:tc>
      </w:tr>
      <w:tr w:rsidR="000B1FD0" w:rsidRPr="008F12E6" w14:paraId="408A5C0B" w14:textId="77777777" w:rsidTr="00BC2D78">
        <w:trPr>
          <w:trHeight w:val="1200"/>
        </w:trPr>
        <w:tc>
          <w:tcPr>
            <w:tcW w:w="1271" w:type="dxa"/>
            <w:shd w:val="clear" w:color="auto" w:fill="215E99"/>
            <w:hideMark/>
          </w:tcPr>
          <w:p w14:paraId="696531C3" w14:textId="77777777" w:rsidR="000B1FD0" w:rsidRPr="00983B8D" w:rsidRDefault="000B1FD0">
            <w:pPr>
              <w:pStyle w:val="aff0"/>
            </w:pPr>
            <w:r w:rsidRPr="00983B8D">
              <w:rPr>
                <w:rFonts w:hint="eastAsia"/>
              </w:rPr>
              <w:t>原則2</w:t>
            </w:r>
          </w:p>
        </w:tc>
        <w:tc>
          <w:tcPr>
            <w:tcW w:w="9185" w:type="dxa"/>
            <w:hideMark/>
          </w:tcPr>
          <w:p w14:paraId="6A32F914" w14:textId="77777777" w:rsidR="000B1FD0" w:rsidRPr="008F12E6" w:rsidRDefault="000B1FD0">
            <w:pPr>
              <w:pStyle w:val="afff6"/>
            </w:pPr>
            <w:r w:rsidRPr="008F12E6">
              <w:rPr>
                <w:rFonts w:hint="eastAsia"/>
              </w:rPr>
              <w:t>サイバーセキュリティ確保に関する責務を全うするには、自社のみならず、国内外の拠点、ビジネスパートナーや委託先など、サプライチェーン全体にわたるサイバーセキュリティ対策への目配りが必要</w:t>
            </w:r>
          </w:p>
        </w:tc>
      </w:tr>
      <w:tr w:rsidR="000B1FD0" w:rsidRPr="008F12E6" w14:paraId="2F991FD8" w14:textId="77777777" w:rsidTr="00CB0ED4">
        <w:trPr>
          <w:trHeight w:val="859"/>
        </w:trPr>
        <w:tc>
          <w:tcPr>
            <w:tcW w:w="1271" w:type="dxa"/>
            <w:shd w:val="clear" w:color="auto" w:fill="215E99"/>
            <w:hideMark/>
          </w:tcPr>
          <w:p w14:paraId="16F9DB6E" w14:textId="77777777" w:rsidR="000B1FD0" w:rsidRPr="00983B8D" w:rsidRDefault="000B1FD0">
            <w:pPr>
              <w:pStyle w:val="aff0"/>
            </w:pPr>
            <w:r w:rsidRPr="00983B8D">
              <w:rPr>
                <w:rFonts w:hint="eastAsia"/>
              </w:rPr>
              <w:t>原則3</w:t>
            </w:r>
          </w:p>
        </w:tc>
        <w:tc>
          <w:tcPr>
            <w:tcW w:w="9185" w:type="dxa"/>
            <w:hideMark/>
          </w:tcPr>
          <w:p w14:paraId="0A63BEBD" w14:textId="77777777" w:rsidR="000B1FD0" w:rsidRPr="008F12E6" w:rsidRDefault="000B1FD0">
            <w:pPr>
              <w:pStyle w:val="afff6"/>
            </w:pPr>
            <w:r w:rsidRPr="008F12E6">
              <w:rPr>
                <w:rFonts w:hint="eastAsia"/>
              </w:rPr>
              <w:t>平時および緊急時のいずれにおいても、効果的なサイバーセキュリティ対策を実施するためには、関係者との積極的なコミュニケーションが必要</w:t>
            </w:r>
          </w:p>
        </w:tc>
      </w:tr>
    </w:tbl>
    <w:p w14:paraId="7EE927E2" w14:textId="77777777" w:rsidR="008D0496" w:rsidRDefault="008D0496" w:rsidP="008D0496"/>
    <w:p w14:paraId="20676A60" w14:textId="14CFB1EA" w:rsidR="000B1FD0" w:rsidRPr="008F12E6" w:rsidRDefault="000B1FD0" w:rsidP="006922EC">
      <w:pPr>
        <w:pStyle w:val="5"/>
      </w:pPr>
      <w:r w:rsidRPr="007834BB">
        <w:rPr>
          <w:rFonts w:hint="eastAsia"/>
        </w:rPr>
        <w:t>サイバーセキュリティ経営の重要</w:t>
      </w:r>
      <w:r w:rsidRPr="007834BB">
        <w:t>10項目</w:t>
      </w:r>
    </w:p>
    <w:p w14:paraId="138BA233" w14:textId="18A6C4F9" w:rsidR="00CB0ED4" w:rsidRDefault="000B1FD0" w:rsidP="00FF68F4">
      <w:r w:rsidRPr="005F46D7">
        <w:rPr>
          <w:rFonts w:hint="eastAsia"/>
        </w:rPr>
        <w:t>経営者は、以下の重要</w:t>
      </w:r>
      <w:r w:rsidRPr="005F46D7">
        <w:t>10項目について、サイバーセキュリティ対策を実施する上での責任者や担当部署（CISO、サイバーセキュリティ担当者など）への指示を通じて組織に適した形で確実に実施させる必要があります。これらは、組織のリスクマネジメントの責任を担う経営者が、単なる指示ではなく、自らの役割として発信する必要があります。リスク対策に関する実施方針の検討、予算や人材の割当、実施状況の確認や問題の把握と対応など、多くのことを通じてリーダーシップを発揮することが求められます。</w:t>
      </w:r>
    </w:p>
    <w:tbl>
      <w:tblPr>
        <w:tblStyle w:val="aa"/>
        <w:tblW w:w="0" w:type="auto"/>
        <w:tblLook w:val="04A0" w:firstRow="1" w:lastRow="0" w:firstColumn="1" w:lastColumn="0" w:noHBand="0" w:noVBand="1"/>
      </w:tblPr>
      <w:tblGrid>
        <w:gridCol w:w="10456"/>
      </w:tblGrid>
      <w:tr w:rsidR="000B1FD0" w:rsidRPr="00B628E5" w14:paraId="3D468E52" w14:textId="77777777" w:rsidTr="00941DDA">
        <w:tc>
          <w:tcPr>
            <w:tcW w:w="10456" w:type="dxa"/>
            <w:shd w:val="clear" w:color="auto" w:fill="215E99"/>
            <w:hideMark/>
          </w:tcPr>
          <w:p w14:paraId="5DE5359C" w14:textId="77777777" w:rsidR="000B1FD0" w:rsidRPr="00B628E5" w:rsidRDefault="000B1FD0">
            <w:pPr>
              <w:pStyle w:val="aff0"/>
            </w:pPr>
            <w:r w:rsidRPr="00941DDA">
              <w:rPr>
                <w:rFonts w:hint="eastAsia"/>
              </w:rPr>
              <w:t>経営者がリーダーシップをとったセキュリティ対策の推進</w:t>
            </w:r>
          </w:p>
        </w:tc>
      </w:tr>
      <w:tr w:rsidR="000B1FD0" w:rsidRPr="00B628E5" w14:paraId="0C9E1ACD" w14:textId="77777777" w:rsidTr="00B628E5">
        <w:trPr>
          <w:trHeight w:val="1185"/>
        </w:trPr>
        <w:tc>
          <w:tcPr>
            <w:tcW w:w="10456" w:type="dxa"/>
            <w:hideMark/>
          </w:tcPr>
          <w:p w14:paraId="56CEA1CD" w14:textId="3B1694DD" w:rsidR="000B1FD0" w:rsidRPr="00B628E5" w:rsidRDefault="000B1FD0">
            <w:pPr>
              <w:pStyle w:val="afff6"/>
            </w:pPr>
            <w:r w:rsidRPr="00B628E5">
              <w:rPr>
                <w:rFonts w:hint="eastAsia"/>
              </w:rPr>
              <w:t>サイバーセキュリティリスクの管理体制構築</w:t>
            </w:r>
          </w:p>
          <w:p w14:paraId="50221049" w14:textId="6C59A51E" w:rsidR="000B1FD0" w:rsidRPr="00B628E5" w:rsidRDefault="000B1FD0">
            <w:pPr>
              <w:pStyle w:val="afff6"/>
            </w:pPr>
            <w:r w:rsidRPr="00B628E5">
              <w:rPr>
                <w:rFonts w:hint="eastAsia"/>
              </w:rPr>
              <w:t>指示</w:t>
            </w:r>
            <w:r>
              <w:rPr>
                <w:rFonts w:hint="eastAsia"/>
              </w:rPr>
              <w:t>1</w:t>
            </w:r>
            <w:r w:rsidRPr="00B628E5">
              <w:rPr>
                <w:rFonts w:hint="eastAsia"/>
              </w:rPr>
              <w:t xml:space="preserve"> サイバーセキュリティリスクの認識、組織全体での対応方針の策定</w:t>
            </w:r>
          </w:p>
          <w:p w14:paraId="45D7A00E" w14:textId="46207100" w:rsidR="000B1FD0" w:rsidRPr="00B628E5" w:rsidRDefault="000B1FD0">
            <w:pPr>
              <w:pStyle w:val="afff6"/>
            </w:pPr>
            <w:r w:rsidRPr="00B628E5">
              <w:rPr>
                <w:rFonts w:hint="eastAsia"/>
              </w:rPr>
              <w:t>指示</w:t>
            </w:r>
            <w:r>
              <w:rPr>
                <w:rFonts w:hint="eastAsia"/>
              </w:rPr>
              <w:t>2</w:t>
            </w:r>
            <w:r w:rsidRPr="00B628E5">
              <w:rPr>
                <w:rFonts w:hint="eastAsia"/>
              </w:rPr>
              <w:t xml:space="preserve"> サイバーセキュリティリスク管理体制の構築</w:t>
            </w:r>
          </w:p>
          <w:p w14:paraId="7C240343" w14:textId="659BE5A3" w:rsidR="000B1FD0" w:rsidRPr="00B628E5" w:rsidRDefault="000B1FD0">
            <w:pPr>
              <w:pStyle w:val="afff6"/>
            </w:pPr>
            <w:r w:rsidRPr="00B628E5">
              <w:rPr>
                <w:rFonts w:hint="eastAsia"/>
              </w:rPr>
              <w:t>指示</w:t>
            </w:r>
            <w:r>
              <w:rPr>
                <w:rFonts w:hint="eastAsia"/>
              </w:rPr>
              <w:t>3</w:t>
            </w:r>
            <w:r w:rsidRPr="00B628E5">
              <w:rPr>
                <w:rFonts w:hint="eastAsia"/>
              </w:rPr>
              <w:t xml:space="preserve"> サイバーセキュリティ対策のための資源（予算、人材など）確保</w:t>
            </w:r>
          </w:p>
        </w:tc>
      </w:tr>
      <w:tr w:rsidR="000B1FD0" w:rsidRPr="00B628E5" w14:paraId="568D4859" w14:textId="77777777" w:rsidTr="00B628E5">
        <w:trPr>
          <w:trHeight w:val="584"/>
        </w:trPr>
        <w:tc>
          <w:tcPr>
            <w:tcW w:w="10456" w:type="dxa"/>
            <w:hideMark/>
          </w:tcPr>
          <w:p w14:paraId="2876EEE2" w14:textId="77777777" w:rsidR="000B1FD0" w:rsidRPr="00B628E5" w:rsidRDefault="000B1FD0">
            <w:pPr>
              <w:pStyle w:val="afff6"/>
            </w:pPr>
            <w:r w:rsidRPr="00B628E5">
              <w:rPr>
                <w:rFonts w:hint="eastAsia"/>
              </w:rPr>
              <w:t>サイバーセキュリティリスクの特定と対策の実装</w:t>
            </w:r>
          </w:p>
          <w:p w14:paraId="75B727B8" w14:textId="77777777" w:rsidR="000B1FD0" w:rsidRPr="00B628E5" w:rsidRDefault="000B1FD0">
            <w:pPr>
              <w:pStyle w:val="afff6"/>
            </w:pPr>
            <w:r w:rsidRPr="00B628E5">
              <w:rPr>
                <w:rFonts w:hint="eastAsia"/>
              </w:rPr>
              <w:t>指示</w:t>
            </w:r>
            <w:r>
              <w:rPr>
                <w:rFonts w:hint="eastAsia"/>
              </w:rPr>
              <w:t>4</w:t>
            </w:r>
            <w:r w:rsidRPr="00B628E5">
              <w:rPr>
                <w:rFonts w:hint="eastAsia"/>
              </w:rPr>
              <w:t xml:space="preserve"> サイバーセキュリティリスクの把握とリスク対応に関する計画の策定</w:t>
            </w:r>
          </w:p>
          <w:p w14:paraId="0E7BB2F6" w14:textId="77777777" w:rsidR="000B1FD0" w:rsidRPr="00B628E5" w:rsidRDefault="000B1FD0">
            <w:pPr>
              <w:pStyle w:val="afff6"/>
            </w:pPr>
            <w:r w:rsidRPr="00B628E5">
              <w:rPr>
                <w:rFonts w:hint="eastAsia"/>
              </w:rPr>
              <w:t>指示</w:t>
            </w:r>
            <w:r>
              <w:rPr>
                <w:rFonts w:hint="eastAsia"/>
              </w:rPr>
              <w:t>5</w:t>
            </w:r>
            <w:r w:rsidRPr="00B628E5">
              <w:rPr>
                <w:rFonts w:hint="eastAsia"/>
              </w:rPr>
              <w:t xml:space="preserve"> サイバーセキュリティリスクに効果的に対応する仕組みの構築</w:t>
            </w:r>
          </w:p>
          <w:p w14:paraId="3A8D373F" w14:textId="77777777" w:rsidR="000B1FD0" w:rsidRPr="00B628E5" w:rsidRDefault="000B1FD0">
            <w:pPr>
              <w:pStyle w:val="afff6"/>
            </w:pPr>
            <w:r w:rsidRPr="00B628E5">
              <w:rPr>
                <w:rFonts w:hint="eastAsia"/>
              </w:rPr>
              <w:t>指示</w:t>
            </w:r>
            <w:r>
              <w:rPr>
                <w:rFonts w:hint="eastAsia"/>
              </w:rPr>
              <w:t>6</w:t>
            </w:r>
            <w:r w:rsidRPr="00B628E5">
              <w:rPr>
                <w:rFonts w:hint="eastAsia"/>
              </w:rPr>
              <w:t xml:space="preserve"> PDCAサイクルによるサイバーセキュリティ対策の継続的改善</w:t>
            </w:r>
          </w:p>
        </w:tc>
      </w:tr>
      <w:tr w:rsidR="000B1FD0" w:rsidRPr="00B628E5" w14:paraId="0CF58378" w14:textId="77777777" w:rsidTr="00B628E5">
        <w:trPr>
          <w:trHeight w:val="584"/>
        </w:trPr>
        <w:tc>
          <w:tcPr>
            <w:tcW w:w="10456" w:type="dxa"/>
            <w:hideMark/>
          </w:tcPr>
          <w:p w14:paraId="051D5DB8" w14:textId="77777777" w:rsidR="000B1FD0" w:rsidRPr="00B628E5" w:rsidRDefault="000B1FD0">
            <w:pPr>
              <w:pStyle w:val="afff6"/>
            </w:pPr>
            <w:r w:rsidRPr="00B628E5">
              <w:rPr>
                <w:rFonts w:hint="eastAsia"/>
              </w:rPr>
              <w:t>インシデント発生に備えた体制構築</w:t>
            </w:r>
          </w:p>
          <w:p w14:paraId="52A11816" w14:textId="77777777" w:rsidR="000B1FD0" w:rsidRPr="00B628E5" w:rsidRDefault="000B1FD0">
            <w:pPr>
              <w:pStyle w:val="afff6"/>
            </w:pPr>
            <w:r w:rsidRPr="00B628E5">
              <w:rPr>
                <w:rFonts w:hint="eastAsia"/>
              </w:rPr>
              <w:t>指示</w:t>
            </w:r>
            <w:r>
              <w:rPr>
                <w:rFonts w:hint="eastAsia"/>
              </w:rPr>
              <w:t>7</w:t>
            </w:r>
            <w:r w:rsidRPr="00B628E5">
              <w:rPr>
                <w:rFonts w:hint="eastAsia"/>
              </w:rPr>
              <w:t xml:space="preserve"> インシデント発生時の緊急対応体制の整備</w:t>
            </w:r>
          </w:p>
          <w:p w14:paraId="0925DF55" w14:textId="77777777" w:rsidR="000B1FD0" w:rsidRPr="00B628E5" w:rsidRDefault="000B1FD0">
            <w:pPr>
              <w:pStyle w:val="afff6"/>
            </w:pPr>
            <w:r w:rsidRPr="00B628E5">
              <w:rPr>
                <w:rFonts w:hint="eastAsia"/>
              </w:rPr>
              <w:t>指示</w:t>
            </w:r>
            <w:r>
              <w:rPr>
                <w:rFonts w:hint="eastAsia"/>
              </w:rPr>
              <w:t>8</w:t>
            </w:r>
            <w:r w:rsidRPr="00B628E5">
              <w:rPr>
                <w:rFonts w:hint="eastAsia"/>
              </w:rPr>
              <w:t xml:space="preserve"> インシデントによる被害に備えた事業継続・復旧体制の整備</w:t>
            </w:r>
          </w:p>
        </w:tc>
      </w:tr>
      <w:tr w:rsidR="000B1FD0" w:rsidRPr="00B628E5" w14:paraId="2DBE3CD1" w14:textId="77777777" w:rsidTr="00941DDA">
        <w:trPr>
          <w:trHeight w:val="397"/>
        </w:trPr>
        <w:tc>
          <w:tcPr>
            <w:tcW w:w="10456" w:type="dxa"/>
            <w:shd w:val="clear" w:color="auto" w:fill="215E99"/>
            <w:hideMark/>
          </w:tcPr>
          <w:p w14:paraId="41C13FED" w14:textId="77777777" w:rsidR="000B1FD0" w:rsidRPr="00B628E5" w:rsidRDefault="000B1FD0">
            <w:pPr>
              <w:pStyle w:val="aff0"/>
            </w:pPr>
            <w:r w:rsidRPr="00941DDA">
              <w:rPr>
                <w:rFonts w:hint="eastAsia"/>
              </w:rPr>
              <w:t>サプライチェーンセキュリティ対策の推進</w:t>
            </w:r>
          </w:p>
        </w:tc>
      </w:tr>
      <w:tr w:rsidR="000B1FD0" w:rsidRPr="00B628E5" w14:paraId="2815F954" w14:textId="77777777" w:rsidTr="00B628E5">
        <w:tc>
          <w:tcPr>
            <w:tcW w:w="10456" w:type="dxa"/>
            <w:hideMark/>
          </w:tcPr>
          <w:p w14:paraId="762FEFF8" w14:textId="77777777" w:rsidR="000B1FD0" w:rsidRPr="00B628E5" w:rsidRDefault="000B1FD0">
            <w:pPr>
              <w:pStyle w:val="afff6"/>
            </w:pPr>
            <w:r w:rsidRPr="00B628E5">
              <w:rPr>
                <w:rFonts w:hint="eastAsia"/>
              </w:rPr>
              <w:t>指示</w:t>
            </w:r>
            <w:r>
              <w:rPr>
                <w:rFonts w:hint="eastAsia"/>
              </w:rPr>
              <w:t>9</w:t>
            </w:r>
            <w:r w:rsidRPr="00B628E5">
              <w:rPr>
                <w:rFonts w:hint="eastAsia"/>
              </w:rPr>
              <w:t xml:space="preserve"> ビジネスパートナーや委託先などを含めたサプライチェーン全体の状況把握および対策</w:t>
            </w:r>
          </w:p>
        </w:tc>
      </w:tr>
      <w:tr w:rsidR="000B1FD0" w:rsidRPr="00B628E5" w14:paraId="2E3F5D15" w14:textId="77777777" w:rsidTr="00941DDA">
        <w:trPr>
          <w:trHeight w:val="366"/>
        </w:trPr>
        <w:tc>
          <w:tcPr>
            <w:tcW w:w="10456" w:type="dxa"/>
            <w:shd w:val="clear" w:color="auto" w:fill="215E99"/>
            <w:hideMark/>
          </w:tcPr>
          <w:p w14:paraId="6E0AC548" w14:textId="77777777" w:rsidR="000B1FD0" w:rsidRPr="00B628E5" w:rsidRDefault="000B1FD0">
            <w:pPr>
              <w:pStyle w:val="aff0"/>
            </w:pPr>
            <w:r w:rsidRPr="00941DDA">
              <w:rPr>
                <w:rFonts w:hint="eastAsia"/>
              </w:rPr>
              <w:t>ステークホルダーを含めた関係者とのコミュニケーションの推進</w:t>
            </w:r>
          </w:p>
        </w:tc>
      </w:tr>
      <w:tr w:rsidR="000B1FD0" w:rsidRPr="00B628E5" w14:paraId="4A037756" w14:textId="77777777" w:rsidTr="00B628E5">
        <w:trPr>
          <w:trHeight w:val="366"/>
        </w:trPr>
        <w:tc>
          <w:tcPr>
            <w:tcW w:w="10456" w:type="dxa"/>
            <w:hideMark/>
          </w:tcPr>
          <w:p w14:paraId="4FE2C745" w14:textId="77777777" w:rsidR="000B1FD0" w:rsidRPr="00B628E5" w:rsidRDefault="000B1FD0">
            <w:pPr>
              <w:pStyle w:val="afff6"/>
            </w:pPr>
            <w:r w:rsidRPr="00B628E5">
              <w:rPr>
                <w:rFonts w:hint="eastAsia"/>
              </w:rPr>
              <w:t>指示</w:t>
            </w:r>
            <w:r>
              <w:rPr>
                <w:rFonts w:hint="eastAsia"/>
              </w:rPr>
              <w:t>10</w:t>
            </w:r>
            <w:r w:rsidRPr="00B628E5">
              <w:rPr>
                <w:rFonts w:hint="eastAsia"/>
              </w:rPr>
              <w:t xml:space="preserve"> サイバーセキュリティに関する情報の収集、共有および開示の促進</w:t>
            </w:r>
          </w:p>
        </w:tc>
      </w:tr>
    </w:tbl>
    <w:p w14:paraId="246DC5E8" w14:textId="5D7C3C15" w:rsidR="008D0496" w:rsidRDefault="008D0496" w:rsidP="008D0496">
      <w:r>
        <w:rPr>
          <w:noProof/>
        </w:rPr>
        <mc:AlternateContent>
          <mc:Choice Requires="wps">
            <w:drawing>
              <wp:anchor distT="0" distB="0" distL="114300" distR="114300" simplePos="0" relativeHeight="251656338" behindDoc="0" locked="0" layoutInCell="1" allowOverlap="1" wp14:anchorId="1B1D8156" wp14:editId="2CEF1DA2">
                <wp:simplePos x="0" y="0"/>
                <wp:positionH relativeFrom="margin">
                  <wp:posOffset>0</wp:posOffset>
                </wp:positionH>
                <wp:positionV relativeFrom="paragraph">
                  <wp:posOffset>19685</wp:posOffset>
                </wp:positionV>
                <wp:extent cx="6644005" cy="245110"/>
                <wp:effectExtent l="0" t="0" r="0" b="0"/>
                <wp:wrapSquare wrapText="bothSides"/>
                <wp:docPr id="454845384" name="テキスト ボックス 10">
                  <a:extLst xmlns:a="http://schemas.openxmlformats.org/drawingml/2006/main">
                    <a:ext uri="{FF2B5EF4-FFF2-40B4-BE49-F238E27FC236}">
                      <a16:creationId xmlns:a16="http://schemas.microsoft.com/office/drawing/2014/main" id="{55A4C6FF-4653-AB63-3748-5A6F90616FFB}"/>
                    </a:ext>
                  </a:extLst>
                </wp:docPr>
                <wp:cNvGraphicFramePr/>
                <a:graphic xmlns:a="http://schemas.openxmlformats.org/drawingml/2006/main">
                  <a:graphicData uri="http://schemas.microsoft.com/office/word/2010/wordprocessingShape">
                    <wps:wsp>
                      <wps:cNvSpPr txBox="1"/>
                      <wps:spPr>
                        <a:xfrm>
                          <a:off x="0" y="0"/>
                          <a:ext cx="6644005" cy="245110"/>
                        </a:xfrm>
                        <a:prstGeom prst="rect">
                          <a:avLst/>
                        </a:prstGeom>
                        <a:noFill/>
                      </wps:spPr>
                      <wps:txbx>
                        <w:txbxContent>
                          <w:p w14:paraId="06B41034" w14:textId="77777777" w:rsidR="000B1FD0" w:rsidRDefault="000B1FD0" w:rsidP="00826D64">
                            <w:pPr>
                              <w:pStyle w:val="aff2"/>
                            </w:pPr>
                            <w:r>
                              <w:rPr>
                                <w:rFonts w:hint="eastAsia"/>
                              </w:rPr>
                              <w:t>（出典） 経済産業省「サイバーセキュリティ経営ガイドライン Ver3.0」をもとに作成</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B1D8156" id="_x0000_s1107" type="#_x0000_t202" style="position:absolute;left:0;text-align:left;margin-left:0;margin-top:1.55pt;width:523.15pt;height:19.3pt;z-index:2516563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" filled="f" stroked="f">
                <v:textbox>
                  <w:txbxContent>
                    <w:p w14:paraId="06B41034" w14:textId="77777777" w:rsidR="000B1FD0" w:rsidRDefault="000B1FD0" w:rsidP="00826D64">
                      <w:pPr>
                        <w:pStyle w:val="aff2"/>
                      </w:pPr>
                      <w:r>
                        <w:rPr>
                          <w:rFonts w:hint="eastAsia"/>
                        </w:rPr>
                        <w:t>（出典） 経済産業省「サイバーセキュリティ経営ガイドライン Ver3.0」をもとに作成</w:t>
                      </w:r>
                    </w:p>
                  </w:txbxContent>
                </v:textbox>
                <w10:wrap type="square" anchorx="margin"/>
              </v:shape>
            </w:pict>
          </mc:Fallback>
        </mc:AlternateContent>
      </w:r>
    </w:p>
    <w:p w14:paraId="0205ECD9" w14:textId="316DD474" w:rsidR="000B1FD0" w:rsidRDefault="000B1FD0" w:rsidP="006922EC">
      <w:pPr>
        <w:pStyle w:val="5"/>
      </w:pPr>
      <w:r w:rsidRPr="008A498B">
        <w:rPr>
          <w:rFonts w:hint="eastAsia"/>
        </w:rPr>
        <w:t>サイバーセキュリティ経営の重要</w:t>
      </w:r>
      <w:r w:rsidRPr="008A498B">
        <w:t>10項目の概要</w:t>
      </w:r>
    </w:p>
    <w:p w14:paraId="6789A96F" w14:textId="00BA6E3E" w:rsidR="00CD112C" w:rsidRDefault="000B1FD0" w:rsidP="00A37C62">
      <w:r w:rsidRPr="008A498B">
        <w:rPr>
          <w:rFonts w:hint="eastAsia"/>
        </w:rPr>
        <w:t>経営者が情報セキュリティ対策を実施する上での責任者となる担当幹部（</w:t>
      </w:r>
      <w:r w:rsidRPr="008A498B">
        <w:t>CISO</w:t>
      </w:r>
      <w:r>
        <w:rPr>
          <w:rFonts w:hint="eastAsia"/>
        </w:rPr>
        <w:t>など</w:t>
      </w:r>
      <w:r w:rsidRPr="008A498B">
        <w:t>）に指示すべき「重要10項目」のポイントと、対策例の一部を紹介します。</w:t>
      </w:r>
    </w:p>
    <w:tbl>
      <w:tblPr>
        <w:tblStyle w:val="aa"/>
        <w:tblW w:w="0" w:type="auto"/>
        <w:tblLook w:val="04A0" w:firstRow="1" w:lastRow="0" w:firstColumn="1" w:lastColumn="0" w:noHBand="0" w:noVBand="1"/>
      </w:tblPr>
      <w:tblGrid>
        <w:gridCol w:w="10456"/>
      </w:tblGrid>
      <w:tr w:rsidR="000B1FD0" w:rsidRPr="0036357C" w14:paraId="10B3949A" w14:textId="77777777" w:rsidTr="005B3683">
        <w:tc>
          <w:tcPr>
            <w:tcW w:w="10456" w:type="dxa"/>
            <w:shd w:val="clear" w:color="auto" w:fill="215E99"/>
            <w:hideMark/>
          </w:tcPr>
          <w:p w14:paraId="3814CAC4" w14:textId="28C599D9" w:rsidR="000B1FD0" w:rsidRPr="0036357C" w:rsidRDefault="000B1FD0">
            <w:pPr>
              <w:pStyle w:val="aff0"/>
            </w:pPr>
            <w:r w:rsidRPr="008E4C07">
              <w:rPr>
                <w:rFonts w:hint="eastAsia"/>
              </w:rPr>
              <w:t>指示</w:t>
            </w:r>
            <w:r>
              <w:rPr>
                <w:rFonts w:hint="eastAsia"/>
              </w:rPr>
              <w:t>1</w:t>
            </w:r>
            <w:r w:rsidRPr="008E4C07">
              <w:rPr>
                <w:rFonts w:hint="eastAsia"/>
              </w:rPr>
              <w:t xml:space="preserve"> サイバーセキュリティリスクの認識、組織全体での対応方針の策定</w:t>
            </w:r>
          </w:p>
        </w:tc>
      </w:tr>
      <w:tr w:rsidR="000B1FD0" w:rsidRPr="0036357C" w14:paraId="139E183D" w14:textId="77777777" w:rsidTr="005B3683">
        <w:trPr>
          <w:trHeight w:val="244"/>
        </w:trPr>
        <w:tc>
          <w:tcPr>
            <w:tcW w:w="10456" w:type="dxa"/>
            <w:hideMark/>
          </w:tcPr>
          <w:p w14:paraId="545891CA" w14:textId="56986856" w:rsidR="000B1FD0" w:rsidRPr="0036357C" w:rsidRDefault="000B1FD0" w:rsidP="00892C01">
            <w:pPr>
              <w:pStyle w:val="afff6"/>
              <w:numPr>
                <w:ilvl w:val="0"/>
                <w:numId w:val="760"/>
              </w:numPr>
              <w:tabs>
                <w:tab w:val="clear" w:pos="1830"/>
              </w:tabs>
              <w:wordWrap w:val="0"/>
            </w:pPr>
            <w:r w:rsidRPr="0036357C">
              <w:rPr>
                <w:rFonts w:hint="eastAsia"/>
              </w:rPr>
              <w:t>サイバーセキュリティリスクを経営者が責任を負うべき経営リスクとして認識し、組織全体としての対応方針（</w:t>
            </w:r>
            <w:bookmarkStart w:id="771" w:name="■セキュリティポリシー１１－５－１"/>
            <w:r w:rsidR="00B32AC8">
              <w:fldChar w:fldCharType="begin"/>
            </w:r>
            <w:r w:rsidR="00B32AC8">
              <w:rPr>
                <w:rFonts w:hint="eastAsia"/>
              </w:rPr>
              <w:instrText xml:space="preserve">HYPERLINK </w:instrText>
            </w:r>
            <w:r w:rsidR="00B32AC8">
              <w:instrText xml:space="preserve"> \l "</w:instrText>
            </w:r>
            <w:r w:rsidR="00B32AC8">
              <w:rPr>
                <w:rFonts w:hint="eastAsia"/>
              </w:rPr>
              <w:instrText>■セキュリティポリシー</w:instrText>
            </w:r>
            <w:r w:rsidR="00B32AC8">
              <w:instrText>"</w:instrText>
            </w:r>
            <w:r w:rsidR="00B32AC8">
              <w:fldChar w:fldCharType="separate"/>
            </w:r>
            <w:r w:rsidRPr="00B32AC8">
              <w:rPr>
                <w:rStyle w:val="a7"/>
                <w:rFonts w:hint="eastAsia"/>
              </w:rPr>
              <w:t>セキュリティポリシー</w:t>
            </w:r>
            <w:bookmarkEnd w:id="771"/>
            <w:r w:rsidR="00B32AC8">
              <w:fldChar w:fldCharType="end"/>
            </w:r>
            <w:r w:rsidRPr="0036357C">
              <w:rPr>
                <w:rFonts w:hint="eastAsia"/>
              </w:rPr>
              <w:t>）を策定させる。</w:t>
            </w:r>
          </w:p>
          <w:p w14:paraId="64DDD4E9" w14:textId="77777777" w:rsidR="000B1FD0" w:rsidRPr="0036357C" w:rsidRDefault="000B1FD0" w:rsidP="00892C01">
            <w:pPr>
              <w:pStyle w:val="afff6"/>
              <w:numPr>
                <w:ilvl w:val="0"/>
                <w:numId w:val="760"/>
              </w:numPr>
              <w:tabs>
                <w:tab w:val="clear" w:pos="1830"/>
              </w:tabs>
              <w:wordWrap w:val="0"/>
            </w:pPr>
            <w:r w:rsidRPr="0036357C">
              <w:rPr>
                <w:rFonts w:hint="eastAsia"/>
              </w:rPr>
              <w:t>策定した対応方針を対外的な宣言として公表させる。</w:t>
            </w:r>
          </w:p>
          <w:p w14:paraId="2D3DE961" w14:textId="77777777" w:rsidR="000B1FD0" w:rsidRPr="0036357C" w:rsidRDefault="000B1FD0">
            <w:pPr>
              <w:pStyle w:val="afff6"/>
            </w:pPr>
            <w:r w:rsidRPr="0036357C">
              <w:rPr>
                <w:rFonts w:hint="eastAsia"/>
              </w:rPr>
              <w:t>対策例</w:t>
            </w:r>
          </w:p>
          <w:p w14:paraId="3B2EF5F2" w14:textId="3FABE86F" w:rsidR="000B1FD0" w:rsidRPr="0036357C" w:rsidRDefault="000B1FD0" w:rsidP="00892C01">
            <w:pPr>
              <w:pStyle w:val="afff6"/>
              <w:numPr>
                <w:ilvl w:val="0"/>
                <w:numId w:val="85"/>
              </w:numPr>
              <w:tabs>
                <w:tab w:val="clear" w:pos="1830"/>
              </w:tabs>
              <w:wordWrap w:val="0"/>
            </w:pPr>
            <w:r w:rsidRPr="0036357C">
              <w:rPr>
                <w:rFonts w:hint="eastAsia"/>
              </w:rPr>
              <w:t>経営者が組織全体の対応方針を組織の内外に宣言できるよう、企業の経営方針と整合を取ったセキュリティポリシーを策定する。その際、製造、販売、サービス等、事業が立脚している全ての基盤（設備、システム、情報等の資産、流通プロセス等）に影響を及ぼすと考えられるサイバーセキュリティリスクに応じた対応方針を検討する。</w:t>
            </w:r>
          </w:p>
        </w:tc>
      </w:tr>
      <w:tr w:rsidR="000B1FD0" w:rsidRPr="0036357C" w14:paraId="36C032EC" w14:textId="77777777" w:rsidTr="005B3683">
        <w:tc>
          <w:tcPr>
            <w:tcW w:w="10456" w:type="dxa"/>
            <w:shd w:val="clear" w:color="auto" w:fill="215E99"/>
            <w:hideMark/>
          </w:tcPr>
          <w:p w14:paraId="33148F0A" w14:textId="4100B28E" w:rsidR="000B1FD0" w:rsidRPr="0036357C" w:rsidRDefault="000B1FD0">
            <w:pPr>
              <w:pStyle w:val="aff0"/>
            </w:pPr>
            <w:r w:rsidRPr="008E4C07">
              <w:rPr>
                <w:rFonts w:hint="eastAsia"/>
              </w:rPr>
              <w:t>指示</w:t>
            </w:r>
            <w:r>
              <w:rPr>
                <w:rFonts w:hint="eastAsia"/>
              </w:rPr>
              <w:t>2</w:t>
            </w:r>
            <w:r w:rsidRPr="008E4C07">
              <w:rPr>
                <w:rFonts w:hint="eastAsia"/>
              </w:rPr>
              <w:t xml:space="preserve"> サイバーセキュリティリスク管理体制の構築</w:t>
            </w:r>
          </w:p>
        </w:tc>
      </w:tr>
      <w:tr w:rsidR="000B1FD0" w:rsidRPr="0036357C" w14:paraId="76FB9B22" w14:textId="77777777" w:rsidTr="005B3683">
        <w:trPr>
          <w:trHeight w:val="445"/>
        </w:trPr>
        <w:tc>
          <w:tcPr>
            <w:tcW w:w="10456" w:type="dxa"/>
            <w:hideMark/>
          </w:tcPr>
          <w:p w14:paraId="066E5BBC" w14:textId="77777777" w:rsidR="000B1FD0" w:rsidRPr="0036357C" w:rsidRDefault="000B1FD0" w:rsidP="00892C01">
            <w:pPr>
              <w:pStyle w:val="afff6"/>
              <w:numPr>
                <w:ilvl w:val="0"/>
                <w:numId w:val="761"/>
              </w:numPr>
              <w:tabs>
                <w:tab w:val="clear" w:pos="1830"/>
              </w:tabs>
              <w:wordWrap w:val="0"/>
            </w:pPr>
            <w:r w:rsidRPr="0036357C">
              <w:rPr>
                <w:rFonts w:hint="eastAsia"/>
              </w:rPr>
              <w:t>サイバーセキュリティリスクの管理に関する各関係者の役割と責任を明確にした上で、リスク管理体制を構成させる。</w:t>
            </w:r>
          </w:p>
          <w:p w14:paraId="52C1E029" w14:textId="77777777" w:rsidR="000B1FD0" w:rsidRPr="0036357C" w:rsidRDefault="000B1FD0" w:rsidP="00892C01">
            <w:pPr>
              <w:pStyle w:val="afff6"/>
              <w:numPr>
                <w:ilvl w:val="0"/>
                <w:numId w:val="761"/>
              </w:numPr>
              <w:tabs>
                <w:tab w:val="clear" w:pos="1830"/>
              </w:tabs>
              <w:wordWrap w:val="0"/>
            </w:pPr>
            <w:r w:rsidRPr="0036357C">
              <w:rPr>
                <w:rFonts w:hint="eastAsia"/>
              </w:rPr>
              <w:t>サイバーセキュリティリスクの管理体制の構築にあたっては、組織内のガバナンスや内部統制、その他のリスク管理のための体制との整合を取らせる。</w:t>
            </w:r>
          </w:p>
          <w:p w14:paraId="72C16CD1" w14:textId="77777777" w:rsidR="000B1FD0" w:rsidRPr="0036357C" w:rsidRDefault="000B1FD0">
            <w:pPr>
              <w:pStyle w:val="afff6"/>
            </w:pPr>
            <w:r w:rsidRPr="0036357C">
              <w:rPr>
                <w:rFonts w:hint="eastAsia"/>
              </w:rPr>
              <w:t>対策例</w:t>
            </w:r>
          </w:p>
          <w:p w14:paraId="01788BA9" w14:textId="52CECF52" w:rsidR="000B1FD0" w:rsidRPr="0036357C" w:rsidRDefault="000B1FD0" w:rsidP="00892C01">
            <w:pPr>
              <w:pStyle w:val="afff6"/>
              <w:numPr>
                <w:ilvl w:val="0"/>
                <w:numId w:val="762"/>
              </w:numPr>
              <w:tabs>
                <w:tab w:val="clear" w:pos="1830"/>
              </w:tabs>
              <w:wordWrap w:val="0"/>
            </w:pPr>
            <w:r w:rsidRPr="0036357C">
              <w:rPr>
                <w:rFonts w:hint="eastAsia"/>
              </w:rPr>
              <w:t>役割遂行に求められる責任や専門性、人的資源の状況に応じて、組織内要員で対応すべきものと外部の専門サービスに委託すべきものとの切り分けを行う。</w:t>
            </w:r>
          </w:p>
          <w:p w14:paraId="08927E15" w14:textId="77777777" w:rsidR="000B1FD0" w:rsidRPr="0036357C" w:rsidRDefault="000B1FD0" w:rsidP="00892C01">
            <w:pPr>
              <w:pStyle w:val="afff6"/>
              <w:numPr>
                <w:ilvl w:val="0"/>
                <w:numId w:val="762"/>
              </w:numPr>
              <w:tabs>
                <w:tab w:val="clear" w:pos="1830"/>
              </w:tabs>
              <w:wordWrap w:val="0"/>
            </w:pPr>
            <w:r w:rsidRPr="0036357C">
              <w:rPr>
                <w:rFonts w:hint="eastAsia"/>
              </w:rPr>
              <w:t>取締役、監査役はサイバーセキュリティリスク管理体制が適切に構築、運用されているかを監査する。</w:t>
            </w:r>
          </w:p>
        </w:tc>
      </w:tr>
      <w:tr w:rsidR="000B1FD0" w:rsidRPr="0036357C" w14:paraId="6F25B820" w14:textId="77777777" w:rsidTr="005B3683">
        <w:tc>
          <w:tcPr>
            <w:tcW w:w="10456" w:type="dxa"/>
            <w:shd w:val="clear" w:color="auto" w:fill="215E99"/>
            <w:hideMark/>
          </w:tcPr>
          <w:p w14:paraId="2D7B52D6" w14:textId="77777777" w:rsidR="000B1FD0" w:rsidRPr="0036357C" w:rsidRDefault="000B1FD0">
            <w:pPr>
              <w:pStyle w:val="aff0"/>
            </w:pPr>
            <w:r w:rsidRPr="008E4C07">
              <w:rPr>
                <w:rFonts w:hint="eastAsia"/>
              </w:rPr>
              <w:t>指示</w:t>
            </w:r>
            <w:r>
              <w:rPr>
                <w:rFonts w:hint="eastAsia"/>
              </w:rPr>
              <w:t>3</w:t>
            </w:r>
            <w:r w:rsidRPr="008E4C07">
              <w:rPr>
                <w:rFonts w:hint="eastAsia"/>
              </w:rPr>
              <w:t xml:space="preserve"> サイバーセキュリティ対策のための資源（予算、人材等）確保</w:t>
            </w:r>
          </w:p>
        </w:tc>
      </w:tr>
      <w:tr w:rsidR="000B1FD0" w:rsidRPr="0036357C" w14:paraId="413EA56B" w14:textId="77777777" w:rsidTr="005B3683">
        <w:tc>
          <w:tcPr>
            <w:tcW w:w="10456" w:type="dxa"/>
            <w:hideMark/>
          </w:tcPr>
          <w:p w14:paraId="1515A268" w14:textId="77777777" w:rsidR="000B1FD0" w:rsidRPr="0036357C" w:rsidRDefault="000B1FD0" w:rsidP="00892C01">
            <w:pPr>
              <w:pStyle w:val="afff6"/>
              <w:numPr>
                <w:ilvl w:val="0"/>
                <w:numId w:val="763"/>
              </w:numPr>
              <w:tabs>
                <w:tab w:val="clear" w:pos="1830"/>
              </w:tabs>
              <w:wordWrap w:val="0"/>
            </w:pPr>
            <w:r w:rsidRPr="0036357C">
              <w:rPr>
                <w:rFonts w:hint="eastAsia"/>
              </w:rPr>
              <w:t>サイバーセキュリティに関する残存リスクを許容範囲以下に抑制するための方策を検討させ、その実施に必要となる資源（予算、人材等）を確保した上で、具体的な対策に取り組ませる。</w:t>
            </w:r>
          </w:p>
          <w:p w14:paraId="7A043024" w14:textId="034F5D7C" w:rsidR="000B1FD0" w:rsidRPr="0036357C" w:rsidRDefault="000B1FD0" w:rsidP="00892C01">
            <w:pPr>
              <w:pStyle w:val="afff6"/>
              <w:numPr>
                <w:ilvl w:val="0"/>
                <w:numId w:val="763"/>
              </w:numPr>
              <w:tabs>
                <w:tab w:val="clear" w:pos="1830"/>
              </w:tabs>
              <w:wordWrap w:val="0"/>
            </w:pPr>
            <w:r w:rsidRPr="0036357C">
              <w:rPr>
                <w:rFonts w:hint="eastAsia"/>
              </w:rPr>
              <w:t>全ての役職員に自らの業務遂行にあたってセキュリティを意識させ、それぞれのサイバーセキュリティ対策に関するスキル向上のための人材育成施策を実施させる。</w:t>
            </w:r>
          </w:p>
          <w:p w14:paraId="0DB7D668" w14:textId="77777777" w:rsidR="000B1FD0" w:rsidRPr="0036357C" w:rsidRDefault="000B1FD0">
            <w:pPr>
              <w:pStyle w:val="afff6"/>
            </w:pPr>
            <w:r w:rsidRPr="0036357C">
              <w:rPr>
                <w:rFonts w:hint="eastAsia"/>
              </w:rPr>
              <w:t>対策例</w:t>
            </w:r>
          </w:p>
          <w:p w14:paraId="60A91B09" w14:textId="77777777" w:rsidR="000B1FD0" w:rsidRPr="0036357C" w:rsidRDefault="000B1FD0" w:rsidP="00892C01">
            <w:pPr>
              <w:pStyle w:val="afff6"/>
              <w:numPr>
                <w:ilvl w:val="0"/>
                <w:numId w:val="764"/>
              </w:numPr>
              <w:tabs>
                <w:tab w:val="clear" w:pos="1830"/>
              </w:tabs>
              <w:wordWrap w:val="0"/>
            </w:pPr>
            <w:r w:rsidRPr="0036357C">
              <w:rPr>
                <w:rFonts w:hint="eastAsia"/>
              </w:rPr>
              <w:t>事業が立脚している全ての基盤の安全性の担保のために必要なサイバーセキュリティ対策を明確にし、それに要する費用を確保する。</w:t>
            </w:r>
          </w:p>
          <w:p w14:paraId="527F1E81" w14:textId="5A36CC7A" w:rsidR="000B1FD0" w:rsidRPr="0036357C" w:rsidRDefault="000B1FD0" w:rsidP="00892C01">
            <w:pPr>
              <w:pStyle w:val="afff6"/>
              <w:numPr>
                <w:ilvl w:val="0"/>
                <w:numId w:val="764"/>
              </w:numPr>
              <w:tabs>
                <w:tab w:val="clear" w:pos="1830"/>
              </w:tabs>
              <w:wordWrap w:val="0"/>
            </w:pPr>
            <w:r w:rsidRPr="0036357C">
              <w:rPr>
                <w:rFonts w:hint="eastAsia"/>
              </w:rPr>
              <w:t>従業員向けやセキュリティ担当者向けなどの研修等のための予算を確保し、継続的に役割に応じたセキュリティ教育を実施する。</w:t>
            </w:r>
          </w:p>
          <w:p w14:paraId="71C22CD4" w14:textId="77777777" w:rsidR="000B1FD0" w:rsidRPr="0036357C" w:rsidRDefault="000B1FD0" w:rsidP="00892C01">
            <w:pPr>
              <w:pStyle w:val="afff6"/>
              <w:numPr>
                <w:ilvl w:val="0"/>
                <w:numId w:val="764"/>
              </w:numPr>
              <w:tabs>
                <w:tab w:val="clear" w:pos="1830"/>
              </w:tabs>
              <w:wordWrap w:val="0"/>
            </w:pPr>
            <w:r w:rsidRPr="0036357C">
              <w:rPr>
                <w:rFonts w:hint="eastAsia"/>
              </w:rPr>
              <w:t>セキュリティ対策業務に従事する人材のみならず、デジタル部門、事業部門、管理部門等のあらゆる業務に従事する人材に、「プラス・セキュリティ」知識・スキルの習得を促す。</w:t>
            </w:r>
          </w:p>
        </w:tc>
      </w:tr>
      <w:tr w:rsidR="000B1FD0" w:rsidRPr="0036357C" w14:paraId="557D2468" w14:textId="77777777" w:rsidTr="005B3683">
        <w:tc>
          <w:tcPr>
            <w:tcW w:w="10456" w:type="dxa"/>
            <w:shd w:val="clear" w:color="auto" w:fill="215E99"/>
            <w:hideMark/>
          </w:tcPr>
          <w:p w14:paraId="1B5CE300" w14:textId="77777777" w:rsidR="000B1FD0" w:rsidRPr="0036357C" w:rsidRDefault="000B1FD0">
            <w:pPr>
              <w:pStyle w:val="aff0"/>
            </w:pPr>
            <w:r w:rsidRPr="008E4C07">
              <w:rPr>
                <w:rFonts w:hint="eastAsia"/>
              </w:rPr>
              <w:t>指示</w:t>
            </w:r>
            <w:r>
              <w:rPr>
                <w:rFonts w:hint="eastAsia"/>
              </w:rPr>
              <w:t>4</w:t>
            </w:r>
            <w:r w:rsidRPr="008E4C07">
              <w:rPr>
                <w:rFonts w:hint="eastAsia"/>
              </w:rPr>
              <w:t xml:space="preserve"> サイバーセキュリティリスクの把握とリスク対応に関する計画の策定</w:t>
            </w:r>
          </w:p>
        </w:tc>
      </w:tr>
      <w:tr w:rsidR="000B1FD0" w:rsidRPr="0036357C" w14:paraId="5DFEB4AD" w14:textId="77777777" w:rsidTr="005B3683">
        <w:trPr>
          <w:trHeight w:val="732"/>
        </w:trPr>
        <w:tc>
          <w:tcPr>
            <w:tcW w:w="10456" w:type="dxa"/>
            <w:hideMark/>
          </w:tcPr>
          <w:p w14:paraId="3CEA8678" w14:textId="15DC4FDD" w:rsidR="000B1FD0" w:rsidRPr="0036357C" w:rsidRDefault="000B1FD0" w:rsidP="00892C01">
            <w:pPr>
              <w:pStyle w:val="afff6"/>
              <w:numPr>
                <w:ilvl w:val="0"/>
                <w:numId w:val="765"/>
              </w:numPr>
              <w:tabs>
                <w:tab w:val="clear" w:pos="1830"/>
              </w:tabs>
              <w:wordWrap w:val="0"/>
            </w:pPr>
            <w:r w:rsidRPr="0036357C">
              <w:rPr>
                <w:rFonts w:hint="eastAsia"/>
              </w:rPr>
              <w:t>事業に用いるデジタル環境、サービス及び情報を特定させ、それらに対する</w:t>
            </w:r>
            <w:bookmarkStart w:id="772" w:name="■サイバー攻撃11ー5ー1"/>
            <w:r w:rsidR="00870352">
              <w:fldChar w:fldCharType="begin"/>
            </w:r>
            <w:r w:rsidR="00870352">
              <w:rPr>
                <w:rFonts w:hint="eastAsia"/>
              </w:rPr>
              <w:instrText xml:space="preserve">HYPERLINK </w:instrText>
            </w:r>
            <w:r w:rsidR="00870352">
              <w:instrText xml:space="preserve"> \l "</w:instrText>
            </w:r>
            <w:r w:rsidR="00870352">
              <w:rPr>
                <w:rFonts w:hint="eastAsia"/>
              </w:rPr>
              <w:instrText>■サイバー攻撃</w:instrText>
            </w:r>
            <w:r w:rsidR="00870352">
              <w:instrText>"</w:instrText>
            </w:r>
            <w:r w:rsidR="00870352">
              <w:fldChar w:fldCharType="separate"/>
            </w:r>
            <w:r w:rsidRPr="00870352">
              <w:rPr>
                <w:rStyle w:val="a7"/>
                <w:rFonts w:hint="eastAsia"/>
              </w:rPr>
              <w:t>サイバー攻撃</w:t>
            </w:r>
            <w:bookmarkEnd w:id="772"/>
            <w:r w:rsidR="00870352">
              <w:fldChar w:fldCharType="end"/>
            </w:r>
            <w:r w:rsidRPr="0036357C">
              <w:rPr>
                <w:rFonts w:hint="eastAsia"/>
              </w:rPr>
              <w:t>（過失や内部不正を含む）の脅威や影響度から、自組織や自ら提供する製品・サービスにおけるサイバーセキュリティリスクを識別させる。</w:t>
            </w:r>
          </w:p>
          <w:p w14:paraId="0C357786" w14:textId="16C20683" w:rsidR="000B1FD0" w:rsidRPr="0036357C" w:rsidRDefault="000B1FD0" w:rsidP="00892C01">
            <w:pPr>
              <w:pStyle w:val="afff6"/>
              <w:numPr>
                <w:ilvl w:val="0"/>
                <w:numId w:val="765"/>
              </w:numPr>
              <w:tabs>
                <w:tab w:val="clear" w:pos="1830"/>
              </w:tabs>
              <w:wordWrap w:val="0"/>
            </w:pPr>
            <w:r w:rsidRPr="0036357C">
              <w:rPr>
                <w:rFonts w:hint="eastAsia"/>
              </w:rPr>
              <w:t>サイバー保険の活用や守るべき情報やデジタル基盤の保護に関する専門ベンダ</w:t>
            </w:r>
            <w:r>
              <w:rPr>
                <w:rFonts w:hint="eastAsia"/>
              </w:rPr>
              <w:t>ー</w:t>
            </w:r>
            <w:r w:rsidRPr="0036357C">
              <w:rPr>
                <w:rFonts w:hint="eastAsia"/>
              </w:rPr>
              <w:t>への委託を含めたリスク対応計画を策定させ、対応後の残留リスクを識別させる。</w:t>
            </w:r>
          </w:p>
          <w:p w14:paraId="7A36FF8E" w14:textId="77777777" w:rsidR="000B1FD0" w:rsidRPr="0036357C" w:rsidRDefault="000B1FD0">
            <w:pPr>
              <w:pStyle w:val="afff6"/>
            </w:pPr>
            <w:r w:rsidRPr="0036357C">
              <w:rPr>
                <w:rFonts w:hint="eastAsia"/>
              </w:rPr>
              <w:t>対策例</w:t>
            </w:r>
          </w:p>
          <w:p w14:paraId="2AF6ED6A" w14:textId="2735E8F5" w:rsidR="000B1FD0" w:rsidRPr="0036357C" w:rsidRDefault="000B1FD0" w:rsidP="00892C01">
            <w:pPr>
              <w:pStyle w:val="afff6"/>
              <w:numPr>
                <w:ilvl w:val="0"/>
                <w:numId w:val="86"/>
              </w:numPr>
              <w:tabs>
                <w:tab w:val="clear" w:pos="1830"/>
              </w:tabs>
              <w:wordWrap w:val="0"/>
            </w:pPr>
            <w:r w:rsidRPr="0036357C">
              <w:rPr>
                <w:rFonts w:hint="eastAsia"/>
              </w:rPr>
              <w:t>組織における情報のうち、経営戦略の観点から守るべき情報を特定し、それらがどこに保存され、どこで扱われているかを把握する。その際、自社の営業秘密を外部のクラウドサービスで管理したり、テレワーク等の新しい働き方を導入したりしていることの影響を適切に反映させる。</w:t>
            </w:r>
          </w:p>
        </w:tc>
      </w:tr>
      <w:tr w:rsidR="000B1FD0" w:rsidRPr="0036357C" w14:paraId="60E76C6C" w14:textId="77777777" w:rsidTr="005B3683">
        <w:tc>
          <w:tcPr>
            <w:tcW w:w="10456" w:type="dxa"/>
            <w:shd w:val="clear" w:color="auto" w:fill="215E99"/>
            <w:hideMark/>
          </w:tcPr>
          <w:p w14:paraId="0F664165" w14:textId="62F45F8B" w:rsidR="000B1FD0" w:rsidRPr="0036357C" w:rsidRDefault="000B1FD0">
            <w:pPr>
              <w:pStyle w:val="aff0"/>
            </w:pPr>
            <w:r w:rsidRPr="008E4C07">
              <w:rPr>
                <w:rFonts w:hint="eastAsia"/>
              </w:rPr>
              <w:t>指示</w:t>
            </w:r>
            <w:r>
              <w:rPr>
                <w:rFonts w:hint="eastAsia"/>
              </w:rPr>
              <w:t>5</w:t>
            </w:r>
            <w:r w:rsidRPr="008E4C07">
              <w:rPr>
                <w:rFonts w:hint="eastAsia"/>
              </w:rPr>
              <w:t xml:space="preserve"> サイバーセキュリティリスクに効果的に対応する仕組みの構築</w:t>
            </w:r>
          </w:p>
        </w:tc>
      </w:tr>
      <w:tr w:rsidR="000B1FD0" w:rsidRPr="0036357C" w14:paraId="040BA98C" w14:textId="77777777" w:rsidTr="005B3683">
        <w:trPr>
          <w:trHeight w:val="732"/>
        </w:trPr>
        <w:tc>
          <w:tcPr>
            <w:tcW w:w="10456" w:type="dxa"/>
            <w:hideMark/>
          </w:tcPr>
          <w:p w14:paraId="293755EF" w14:textId="77777777" w:rsidR="000B1FD0" w:rsidRPr="0036357C" w:rsidRDefault="000B1FD0" w:rsidP="00892C01">
            <w:pPr>
              <w:pStyle w:val="afff6"/>
              <w:numPr>
                <w:ilvl w:val="0"/>
                <w:numId w:val="766"/>
              </w:numPr>
              <w:tabs>
                <w:tab w:val="clear" w:pos="1830"/>
              </w:tabs>
              <w:wordWrap w:val="0"/>
            </w:pPr>
            <w:r w:rsidRPr="0036357C">
              <w:rPr>
                <w:rFonts w:hint="eastAsia"/>
              </w:rPr>
              <w:t>サイバーセキュリティリスクに対応するための保護対策として、防御・検知・分析の各機能を実現する仕組みを構築させる。</w:t>
            </w:r>
          </w:p>
          <w:p w14:paraId="4AE87E7A" w14:textId="77777777" w:rsidR="000B1FD0" w:rsidRPr="0036357C" w:rsidRDefault="000B1FD0" w:rsidP="00892C01">
            <w:pPr>
              <w:pStyle w:val="afff6"/>
              <w:numPr>
                <w:ilvl w:val="0"/>
                <w:numId w:val="766"/>
              </w:numPr>
              <w:tabs>
                <w:tab w:val="clear" w:pos="1830"/>
              </w:tabs>
              <w:wordWrap w:val="0"/>
            </w:pPr>
            <w:r w:rsidRPr="0036357C">
              <w:rPr>
                <w:rFonts w:hint="eastAsia"/>
              </w:rPr>
              <w:t>構築した仕組みについて、事業環境やリスクの変化に対応するための見直しを実施させる。</w:t>
            </w:r>
          </w:p>
          <w:p w14:paraId="5448E131" w14:textId="77777777" w:rsidR="000B1FD0" w:rsidRPr="0036357C" w:rsidRDefault="000B1FD0">
            <w:pPr>
              <w:pStyle w:val="afff6"/>
            </w:pPr>
            <w:r w:rsidRPr="0036357C">
              <w:rPr>
                <w:rFonts w:hint="eastAsia"/>
              </w:rPr>
              <w:t>対策例</w:t>
            </w:r>
          </w:p>
          <w:p w14:paraId="0AF3EA99" w14:textId="77777777" w:rsidR="000B1FD0" w:rsidRPr="0036357C" w:rsidRDefault="000B1FD0" w:rsidP="00892C01">
            <w:pPr>
              <w:pStyle w:val="afff6"/>
              <w:numPr>
                <w:ilvl w:val="0"/>
                <w:numId w:val="767"/>
              </w:numPr>
              <w:tabs>
                <w:tab w:val="clear" w:pos="1830"/>
              </w:tabs>
              <w:wordWrap w:val="0"/>
            </w:pPr>
            <w:r w:rsidRPr="0036357C">
              <w:rPr>
                <w:rFonts w:hint="eastAsia"/>
              </w:rPr>
              <w:t>重要業務を行う端末、ネットワーク、システム又はサービス（クラウドサービスを含む）には、多層防御を実施する。</w:t>
            </w:r>
          </w:p>
          <w:p w14:paraId="4A7BA23C" w14:textId="77777777" w:rsidR="000B1FD0" w:rsidRPr="0036357C" w:rsidRDefault="000B1FD0" w:rsidP="00892C01">
            <w:pPr>
              <w:pStyle w:val="afff6"/>
              <w:numPr>
                <w:ilvl w:val="0"/>
                <w:numId w:val="767"/>
              </w:numPr>
              <w:tabs>
                <w:tab w:val="clear" w:pos="1830"/>
              </w:tabs>
              <w:wordWrap w:val="0"/>
            </w:pPr>
            <w:r w:rsidRPr="0036357C">
              <w:rPr>
                <w:rFonts w:hint="eastAsia"/>
              </w:rPr>
              <w:t>従業員に対する教育を定期的に行い、適切な対応が行えるよう日頃から備える。</w:t>
            </w:r>
          </w:p>
        </w:tc>
      </w:tr>
      <w:tr w:rsidR="000B1FD0" w:rsidRPr="00DD5A8E" w14:paraId="5710B0A9" w14:textId="77777777" w:rsidTr="005B3683">
        <w:trPr>
          <w:trHeight w:val="339"/>
        </w:trPr>
        <w:tc>
          <w:tcPr>
            <w:tcW w:w="10456" w:type="dxa"/>
            <w:shd w:val="clear" w:color="auto" w:fill="215E99"/>
            <w:hideMark/>
          </w:tcPr>
          <w:p w14:paraId="4E7419DA" w14:textId="540240C5" w:rsidR="000B1FD0" w:rsidRPr="00DD5A8E" w:rsidRDefault="000B1FD0">
            <w:pPr>
              <w:pStyle w:val="aff0"/>
            </w:pPr>
            <w:r w:rsidRPr="008E4C07">
              <w:rPr>
                <w:rFonts w:hint="eastAsia"/>
              </w:rPr>
              <w:t>指示</w:t>
            </w:r>
            <w:r>
              <w:rPr>
                <w:rFonts w:hint="eastAsia"/>
              </w:rPr>
              <w:t>6</w:t>
            </w:r>
            <w:r w:rsidRPr="008E4C07">
              <w:rPr>
                <w:rFonts w:hint="eastAsia"/>
              </w:rPr>
              <w:t xml:space="preserve"> PDCAサイクルによるサイバーセキュリティ対策の継続的改善</w:t>
            </w:r>
          </w:p>
        </w:tc>
      </w:tr>
      <w:tr w:rsidR="000B1FD0" w:rsidRPr="00DD5A8E" w14:paraId="0EC111C6" w14:textId="77777777" w:rsidTr="005B3683">
        <w:trPr>
          <w:trHeight w:val="1583"/>
        </w:trPr>
        <w:tc>
          <w:tcPr>
            <w:tcW w:w="10456" w:type="dxa"/>
            <w:hideMark/>
          </w:tcPr>
          <w:p w14:paraId="365635E3" w14:textId="77777777" w:rsidR="000B1FD0" w:rsidRPr="00DD5A8E" w:rsidRDefault="000B1FD0" w:rsidP="00892C01">
            <w:pPr>
              <w:pStyle w:val="afff6"/>
              <w:numPr>
                <w:ilvl w:val="0"/>
                <w:numId w:val="768"/>
              </w:numPr>
              <w:tabs>
                <w:tab w:val="clear" w:pos="1830"/>
              </w:tabs>
              <w:wordWrap w:val="0"/>
            </w:pPr>
            <w:r w:rsidRPr="00DD5A8E">
              <w:rPr>
                <w:rFonts w:hint="eastAsia"/>
              </w:rPr>
              <w:t>リスクの変化に対応し、組織や事業におけるリスク対応を継続的に改善させるため、サイバーセキュリティリスクの特徴を踏まえたPDCAサイクルを運用させる。</w:t>
            </w:r>
          </w:p>
          <w:p w14:paraId="245E0DEC" w14:textId="77777777" w:rsidR="000B1FD0" w:rsidRPr="00DD5A8E" w:rsidRDefault="000B1FD0" w:rsidP="00892C01">
            <w:pPr>
              <w:pStyle w:val="afff6"/>
              <w:numPr>
                <w:ilvl w:val="0"/>
                <w:numId w:val="768"/>
              </w:numPr>
              <w:tabs>
                <w:tab w:val="clear" w:pos="1830"/>
              </w:tabs>
              <w:wordWrap w:val="0"/>
            </w:pPr>
            <w:r w:rsidRPr="00DD5A8E">
              <w:rPr>
                <w:rFonts w:hint="eastAsia"/>
              </w:rPr>
              <w:t>経営者は対策の状況を定期的に報告させること等を通じて問題の早期発見に努め、問題の兆候を認識した場合は改善させる。</w:t>
            </w:r>
          </w:p>
          <w:p w14:paraId="4748E303" w14:textId="757BA745" w:rsidR="000B1FD0" w:rsidRPr="00DD5A8E" w:rsidRDefault="000B1FD0" w:rsidP="00892C01">
            <w:pPr>
              <w:pStyle w:val="afff6"/>
              <w:numPr>
                <w:ilvl w:val="0"/>
                <w:numId w:val="768"/>
              </w:numPr>
              <w:tabs>
                <w:tab w:val="clear" w:pos="1830"/>
              </w:tabs>
              <w:wordWrap w:val="0"/>
            </w:pPr>
            <w:r w:rsidRPr="00DD5A8E">
              <w:rPr>
                <w:rFonts w:hint="eastAsia"/>
              </w:rPr>
              <w:t>株主やステークホルダーからの信頼を高めるため、改善状況を適切に開示させる。</w:t>
            </w:r>
          </w:p>
          <w:p w14:paraId="5239C07B" w14:textId="77777777" w:rsidR="000B1FD0" w:rsidRPr="00DD5A8E" w:rsidRDefault="000B1FD0">
            <w:pPr>
              <w:pStyle w:val="afff6"/>
            </w:pPr>
            <w:r w:rsidRPr="00DD5A8E">
              <w:rPr>
                <w:rFonts w:hint="eastAsia"/>
              </w:rPr>
              <w:t>対策例</w:t>
            </w:r>
          </w:p>
          <w:p w14:paraId="0C9A1916" w14:textId="436BF43E" w:rsidR="000B1FD0" w:rsidRPr="00DD5A8E" w:rsidRDefault="000B1FD0" w:rsidP="00892C01">
            <w:pPr>
              <w:pStyle w:val="afff6"/>
              <w:numPr>
                <w:ilvl w:val="0"/>
                <w:numId w:val="87"/>
              </w:numPr>
              <w:tabs>
                <w:tab w:val="clear" w:pos="1830"/>
              </w:tabs>
              <w:wordWrap w:val="0"/>
            </w:pPr>
            <w:r w:rsidRPr="00DD5A8E">
              <w:rPr>
                <w:rFonts w:hint="eastAsia"/>
              </w:rPr>
              <w:t>必要に応じて、ISO/IEC 27001規格に基づく</w:t>
            </w:r>
            <w:bookmarkStart w:id="773" w:name="■ISMS11ー5ー1"/>
            <w:r w:rsidR="00FE7A95">
              <w:fldChar w:fldCharType="begin"/>
            </w:r>
            <w:r w:rsidR="00FE7A95">
              <w:rPr>
                <w:rFonts w:hint="eastAsia"/>
              </w:rPr>
              <w:instrText xml:space="preserve">HYPERLINK </w:instrText>
            </w:r>
            <w:r w:rsidR="00FE7A95">
              <w:instrText xml:space="preserve"> \l "</w:instrText>
            </w:r>
            <w:r w:rsidR="00FE7A95">
              <w:rPr>
                <w:rFonts w:hint="eastAsia"/>
              </w:rPr>
              <w:instrText>■</w:instrText>
            </w:r>
            <w:r w:rsidR="00FE7A95">
              <w:instrText>ISMS"</w:instrText>
            </w:r>
            <w:r w:rsidR="00FE7A95">
              <w:fldChar w:fldCharType="separate"/>
            </w:r>
            <w:r w:rsidRPr="00FE7A95">
              <w:rPr>
                <w:rStyle w:val="a7"/>
                <w:rFonts w:hint="eastAsia"/>
              </w:rPr>
              <w:t>ISMS</w:t>
            </w:r>
            <w:bookmarkEnd w:id="773"/>
            <w:r w:rsidR="00FE7A95">
              <w:fldChar w:fldCharType="end"/>
            </w:r>
            <w:r w:rsidRPr="00DD5A8E">
              <w:rPr>
                <w:rFonts w:hint="eastAsia"/>
              </w:rPr>
              <w:t>など、国際標準となっているPDCAマネジメントシステムの認証を活用する。</w:t>
            </w:r>
          </w:p>
        </w:tc>
      </w:tr>
      <w:tr w:rsidR="000B1FD0" w:rsidRPr="00DD5A8E" w14:paraId="132B5308" w14:textId="77777777" w:rsidTr="005B3683">
        <w:trPr>
          <w:trHeight w:val="339"/>
        </w:trPr>
        <w:tc>
          <w:tcPr>
            <w:tcW w:w="10456" w:type="dxa"/>
            <w:shd w:val="clear" w:color="auto" w:fill="215E99"/>
            <w:hideMark/>
          </w:tcPr>
          <w:p w14:paraId="1FD395EC" w14:textId="0A0DEC21" w:rsidR="000B1FD0" w:rsidRPr="00DD5A8E" w:rsidRDefault="000B1FD0">
            <w:pPr>
              <w:pStyle w:val="aff0"/>
            </w:pPr>
            <w:r w:rsidRPr="008E4C07">
              <w:rPr>
                <w:rFonts w:hint="eastAsia"/>
              </w:rPr>
              <w:t>指示</w:t>
            </w:r>
            <w:r>
              <w:rPr>
                <w:rFonts w:hint="eastAsia"/>
              </w:rPr>
              <w:t>7</w:t>
            </w:r>
            <w:r w:rsidRPr="008E4C07">
              <w:rPr>
                <w:rFonts w:hint="eastAsia"/>
              </w:rPr>
              <w:t xml:space="preserve"> インシデント発生時の緊急対応体制の整備</w:t>
            </w:r>
          </w:p>
        </w:tc>
      </w:tr>
      <w:tr w:rsidR="000B1FD0" w:rsidRPr="00DD5A8E" w14:paraId="6807F915" w14:textId="77777777" w:rsidTr="005B3683">
        <w:trPr>
          <w:trHeight w:val="1945"/>
        </w:trPr>
        <w:tc>
          <w:tcPr>
            <w:tcW w:w="10456" w:type="dxa"/>
            <w:hideMark/>
          </w:tcPr>
          <w:p w14:paraId="001D1AA6" w14:textId="0CD185E4" w:rsidR="000B1FD0" w:rsidRPr="00DD5A8E" w:rsidRDefault="000B1FD0" w:rsidP="00892C01">
            <w:pPr>
              <w:pStyle w:val="afff6"/>
              <w:numPr>
                <w:ilvl w:val="0"/>
                <w:numId w:val="769"/>
              </w:numPr>
              <w:tabs>
                <w:tab w:val="clear" w:pos="1830"/>
              </w:tabs>
              <w:wordWrap w:val="0"/>
            </w:pPr>
            <w:r w:rsidRPr="00DD5A8E">
              <w:rPr>
                <w:rFonts w:hint="eastAsia"/>
              </w:rPr>
              <w:t>影響範囲や損害の特定、被害拡大防止を図るための初動対応、再発防止策の検討を適時に実施するため、制御系を含むサプライチェーン全体のインシデントに対応可能な体制（</w:t>
            </w:r>
            <w:bookmarkStart w:id="774" w:name="■CSIRT（シーサート）5ー1ー1"/>
            <w:r>
              <w:fldChar w:fldCharType="begin"/>
            </w:r>
            <w:r>
              <w:instrText>HYPERLINK \l "■CSIRT（シーサート）"</w:instrText>
            </w:r>
            <w:r>
              <w:fldChar w:fldCharType="separate"/>
            </w:r>
            <w:r w:rsidRPr="00756E18">
              <w:rPr>
                <w:rStyle w:val="a7"/>
                <w:rFonts w:hint="eastAsia"/>
              </w:rPr>
              <w:t>CSIRT</w:t>
            </w:r>
            <w:bookmarkEnd w:id="774"/>
            <w:r>
              <w:fldChar w:fldCharType="end"/>
            </w:r>
            <w:r w:rsidRPr="00DD5A8E">
              <w:rPr>
                <w:rFonts w:hint="eastAsia"/>
              </w:rPr>
              <w:t>等）を整備させる。</w:t>
            </w:r>
          </w:p>
          <w:p w14:paraId="77940361" w14:textId="26BECEB9" w:rsidR="000B1FD0" w:rsidRPr="00DD5A8E" w:rsidRDefault="000B1FD0" w:rsidP="00892C01">
            <w:pPr>
              <w:pStyle w:val="afff6"/>
              <w:numPr>
                <w:ilvl w:val="0"/>
                <w:numId w:val="769"/>
              </w:numPr>
              <w:tabs>
                <w:tab w:val="clear" w:pos="1830"/>
              </w:tabs>
              <w:wordWrap w:val="0"/>
            </w:pPr>
            <w:r w:rsidRPr="00DD5A8E">
              <w:rPr>
                <w:rFonts w:hint="eastAsia"/>
              </w:rPr>
              <w:t>被害発覚後の通知先や開示が必要な情報を把握させるとともに、情報開示の際に経営者が組織の内外へ説明ができる体制を整備させる。</w:t>
            </w:r>
          </w:p>
          <w:p w14:paraId="04529F79" w14:textId="77DA81AE" w:rsidR="000B1FD0" w:rsidRPr="00DD5A8E" w:rsidRDefault="000B1FD0" w:rsidP="00892C01">
            <w:pPr>
              <w:pStyle w:val="afff6"/>
              <w:numPr>
                <w:ilvl w:val="0"/>
                <w:numId w:val="769"/>
              </w:numPr>
              <w:tabs>
                <w:tab w:val="clear" w:pos="1830"/>
              </w:tabs>
              <w:wordWrap w:val="0"/>
            </w:pPr>
            <w:r w:rsidRPr="00DD5A8E">
              <w:rPr>
                <w:rFonts w:hint="eastAsia"/>
              </w:rPr>
              <w:t>インシデント発生時の対応について、適宜実践的な演習を実施させる。</w:t>
            </w:r>
          </w:p>
          <w:p w14:paraId="70BC90CA" w14:textId="77777777" w:rsidR="000B1FD0" w:rsidRPr="00DD5A8E" w:rsidRDefault="000B1FD0">
            <w:pPr>
              <w:pStyle w:val="afff6"/>
            </w:pPr>
            <w:r w:rsidRPr="00DD5A8E">
              <w:rPr>
                <w:rFonts w:hint="eastAsia"/>
              </w:rPr>
              <w:t>対策例</w:t>
            </w:r>
          </w:p>
          <w:p w14:paraId="0D0B7931" w14:textId="77777777" w:rsidR="000B1FD0" w:rsidRPr="00DD5A8E" w:rsidRDefault="000B1FD0" w:rsidP="00892C01">
            <w:pPr>
              <w:pStyle w:val="afff6"/>
              <w:numPr>
                <w:ilvl w:val="0"/>
                <w:numId w:val="770"/>
              </w:numPr>
              <w:tabs>
                <w:tab w:val="clear" w:pos="1830"/>
              </w:tabs>
              <w:wordWrap w:val="0"/>
            </w:pPr>
            <w:r w:rsidRPr="00DD5A8E">
              <w:rPr>
                <w:rFonts w:hint="eastAsia"/>
              </w:rPr>
              <w:t>インシデント発生時の体制整備、ルール整備に</w:t>
            </w:r>
            <w:r>
              <w:rPr>
                <w:rFonts w:hint="eastAsia"/>
              </w:rPr>
              <w:t>あ</w:t>
            </w:r>
            <w:r w:rsidRPr="00DD5A8E">
              <w:rPr>
                <w:rFonts w:hint="eastAsia"/>
              </w:rPr>
              <w:t>たって、「サイバー攻撃被害に係る情報の共有・公表ガイダンス」を参照しながら、社内理解を深める。</w:t>
            </w:r>
          </w:p>
          <w:p w14:paraId="0C34FE2F" w14:textId="77777777" w:rsidR="000B1FD0" w:rsidRPr="00DD5A8E" w:rsidRDefault="000B1FD0" w:rsidP="00892C01">
            <w:pPr>
              <w:pStyle w:val="afff6"/>
              <w:numPr>
                <w:ilvl w:val="0"/>
                <w:numId w:val="770"/>
              </w:numPr>
              <w:tabs>
                <w:tab w:val="clear" w:pos="1830"/>
              </w:tabs>
              <w:wordWrap w:val="0"/>
            </w:pPr>
            <w:r w:rsidRPr="00DD5A8E">
              <w:rPr>
                <w:rFonts w:hint="eastAsia"/>
              </w:rPr>
              <w:t>インシデントの発生を想定した緊急対応に関する演習を役員に対して定期的に実施し、緊急時にどのような手順で初動対応を行うべきかについて、全ての関係者が体験を通じて理解する。</w:t>
            </w:r>
          </w:p>
        </w:tc>
      </w:tr>
      <w:tr w:rsidR="000B1FD0" w:rsidRPr="00DD5A8E" w14:paraId="2D99EF50" w14:textId="77777777" w:rsidTr="005B3683">
        <w:trPr>
          <w:trHeight w:val="339"/>
        </w:trPr>
        <w:tc>
          <w:tcPr>
            <w:tcW w:w="10456" w:type="dxa"/>
            <w:shd w:val="clear" w:color="auto" w:fill="215E99"/>
            <w:hideMark/>
          </w:tcPr>
          <w:p w14:paraId="14EB9AAF" w14:textId="77777777" w:rsidR="000B1FD0" w:rsidRPr="00DD5A8E" w:rsidRDefault="000B1FD0">
            <w:pPr>
              <w:pStyle w:val="aff0"/>
            </w:pPr>
            <w:r w:rsidRPr="008E4C07">
              <w:rPr>
                <w:rFonts w:hint="eastAsia"/>
              </w:rPr>
              <w:t>指示</w:t>
            </w:r>
            <w:r>
              <w:rPr>
                <w:rFonts w:hint="eastAsia"/>
              </w:rPr>
              <w:t>8</w:t>
            </w:r>
            <w:r w:rsidRPr="008E4C07">
              <w:rPr>
                <w:rFonts w:hint="eastAsia"/>
              </w:rPr>
              <w:t xml:space="preserve"> インシデントによる被害に備えた事業継続・復旧体制の整備</w:t>
            </w:r>
          </w:p>
        </w:tc>
      </w:tr>
      <w:tr w:rsidR="000B1FD0" w:rsidRPr="00DD5A8E" w14:paraId="4F2E27CA" w14:textId="77777777" w:rsidTr="005B3683">
        <w:trPr>
          <w:trHeight w:val="1764"/>
        </w:trPr>
        <w:tc>
          <w:tcPr>
            <w:tcW w:w="10456" w:type="dxa"/>
            <w:hideMark/>
          </w:tcPr>
          <w:p w14:paraId="057E8B56" w14:textId="3D5FFECD" w:rsidR="000B1FD0" w:rsidRPr="00DD5A8E" w:rsidRDefault="000B1FD0" w:rsidP="00892C01">
            <w:pPr>
              <w:pStyle w:val="afff6"/>
              <w:numPr>
                <w:ilvl w:val="0"/>
                <w:numId w:val="771"/>
              </w:numPr>
              <w:tabs>
                <w:tab w:val="clear" w:pos="1830"/>
              </w:tabs>
              <w:wordWrap w:val="0"/>
            </w:pPr>
            <w:r w:rsidRPr="00DD5A8E">
              <w:rPr>
                <w:rFonts w:hint="eastAsia"/>
              </w:rPr>
              <w:t>インシデントにより業務停止等に至った場合、企業経営への影響を考慮していつまでに復旧すべきかを特定し、復旧に向けた手順書策定や、復旧対応体制の整備をさせる。</w:t>
            </w:r>
          </w:p>
          <w:p w14:paraId="62B4095A" w14:textId="484FDBC4" w:rsidR="000B1FD0" w:rsidRPr="00DD5A8E" w:rsidRDefault="000B1FD0" w:rsidP="00892C01">
            <w:pPr>
              <w:pStyle w:val="afff6"/>
              <w:numPr>
                <w:ilvl w:val="0"/>
                <w:numId w:val="771"/>
              </w:numPr>
              <w:tabs>
                <w:tab w:val="clear" w:pos="1830"/>
              </w:tabs>
              <w:wordWrap w:val="0"/>
            </w:pPr>
            <w:r w:rsidRPr="00DD5A8E">
              <w:rPr>
                <w:rFonts w:hint="eastAsia"/>
              </w:rPr>
              <w:t>制御系も含めた</w:t>
            </w:r>
            <w:bookmarkStart w:id="775" w:name="■BCP11ー5ー1"/>
            <w:r w:rsidR="00B15F4A">
              <w:fldChar w:fldCharType="begin"/>
            </w:r>
            <w:r w:rsidR="00B15F4A">
              <w:rPr>
                <w:rFonts w:hint="eastAsia"/>
              </w:rPr>
              <w:instrText xml:space="preserve">HYPERLINK </w:instrText>
            </w:r>
            <w:r w:rsidR="00B15F4A">
              <w:instrText xml:space="preserve"> \l "</w:instrText>
            </w:r>
            <w:r w:rsidR="00B15F4A">
              <w:rPr>
                <w:rFonts w:hint="eastAsia"/>
              </w:rPr>
              <w:instrText>■</w:instrText>
            </w:r>
            <w:r w:rsidR="00B15F4A">
              <w:instrText>BCP"</w:instrText>
            </w:r>
            <w:r w:rsidR="00B15F4A">
              <w:fldChar w:fldCharType="separate"/>
            </w:r>
            <w:r w:rsidRPr="00B15F4A">
              <w:rPr>
                <w:rStyle w:val="a7"/>
                <w:rFonts w:hint="eastAsia"/>
              </w:rPr>
              <w:t>BCP</w:t>
            </w:r>
            <w:r w:rsidR="00B15F4A">
              <w:fldChar w:fldCharType="end"/>
            </w:r>
            <w:bookmarkEnd w:id="775"/>
            <w:r w:rsidRPr="00DD5A8E">
              <w:rPr>
                <w:rFonts w:hint="eastAsia"/>
              </w:rPr>
              <w:t>との連携等、組織全体として有効かつ整合のとれた復旧目標計画を定めさせる。</w:t>
            </w:r>
          </w:p>
          <w:p w14:paraId="2FD7BADB" w14:textId="77777777" w:rsidR="000B1FD0" w:rsidRPr="00DD5A8E" w:rsidRDefault="000B1FD0" w:rsidP="00892C01">
            <w:pPr>
              <w:pStyle w:val="afff6"/>
              <w:numPr>
                <w:ilvl w:val="0"/>
                <w:numId w:val="771"/>
              </w:numPr>
              <w:tabs>
                <w:tab w:val="clear" w:pos="1830"/>
              </w:tabs>
              <w:wordWrap w:val="0"/>
            </w:pPr>
            <w:r w:rsidRPr="00DD5A8E">
              <w:rPr>
                <w:rFonts w:hint="eastAsia"/>
              </w:rPr>
              <w:t>業務停止等からの復旧対応について、対象をIT系・社内・インシデントに限定せず、サプライチェーンも含めた実践的な演習を実施させる。</w:t>
            </w:r>
          </w:p>
          <w:p w14:paraId="02283263" w14:textId="77777777" w:rsidR="000B1FD0" w:rsidRPr="00DD5A8E" w:rsidRDefault="000B1FD0">
            <w:pPr>
              <w:pStyle w:val="afff6"/>
            </w:pPr>
            <w:r w:rsidRPr="00DD5A8E">
              <w:rPr>
                <w:rFonts w:hint="eastAsia"/>
              </w:rPr>
              <w:t>対策例</w:t>
            </w:r>
          </w:p>
          <w:p w14:paraId="5B21B6BC" w14:textId="5D81407D" w:rsidR="000B1FD0" w:rsidRPr="00DD5A8E" w:rsidRDefault="000B1FD0" w:rsidP="00892C01">
            <w:pPr>
              <w:pStyle w:val="afff6"/>
              <w:numPr>
                <w:ilvl w:val="0"/>
                <w:numId w:val="772"/>
              </w:numPr>
              <w:tabs>
                <w:tab w:val="clear" w:pos="1830"/>
              </w:tabs>
              <w:wordWrap w:val="0"/>
            </w:pPr>
            <w:r w:rsidRPr="0019423C">
              <w:rPr>
                <w:rFonts w:hint="eastAsia"/>
              </w:rPr>
              <w:t>設</w:t>
            </w:r>
            <w:r w:rsidRPr="00DD5A8E">
              <w:rPr>
                <w:rFonts w:hint="eastAsia"/>
              </w:rPr>
              <w:t>備投資計画を立案する際に、事業継続に影響をもたらす要因として、自然災害やパンデミック等にサイバーセキュリティリスクを加え、その対策を要求仕様等に反映させる。</w:t>
            </w:r>
          </w:p>
          <w:p w14:paraId="376C4209" w14:textId="1DD6EE04" w:rsidR="000B1FD0" w:rsidRPr="00DD5A8E" w:rsidRDefault="000B1FD0" w:rsidP="00892C01">
            <w:pPr>
              <w:pStyle w:val="afff6"/>
              <w:numPr>
                <w:ilvl w:val="0"/>
                <w:numId w:val="772"/>
              </w:numPr>
              <w:tabs>
                <w:tab w:val="clear" w:pos="1830"/>
              </w:tabs>
              <w:wordWrap w:val="0"/>
            </w:pPr>
            <w:r w:rsidRPr="00DD5A8E">
              <w:rPr>
                <w:rFonts w:hint="eastAsia"/>
              </w:rPr>
              <w:t>定期的な復旧演習の実施により、復旧対応に関わる関係者がその手順について、体験を通じて理解する。</w:t>
            </w:r>
          </w:p>
        </w:tc>
      </w:tr>
      <w:tr w:rsidR="000B1FD0" w:rsidRPr="00DD5A8E" w14:paraId="36C0459F" w14:textId="77777777" w:rsidTr="005B3683">
        <w:trPr>
          <w:trHeight w:val="339"/>
        </w:trPr>
        <w:tc>
          <w:tcPr>
            <w:tcW w:w="10456" w:type="dxa"/>
            <w:shd w:val="clear" w:color="auto" w:fill="215E99"/>
            <w:hideMark/>
          </w:tcPr>
          <w:p w14:paraId="38B94607" w14:textId="53285DCB" w:rsidR="000B1FD0" w:rsidRPr="008E4C07" w:rsidRDefault="000B1FD0">
            <w:pPr>
              <w:pStyle w:val="aff0"/>
            </w:pPr>
            <w:r w:rsidRPr="008E4C07">
              <w:rPr>
                <w:rFonts w:hint="eastAsia"/>
              </w:rPr>
              <w:t>指示</w:t>
            </w:r>
            <w:r>
              <w:rPr>
                <w:rFonts w:hint="eastAsia"/>
              </w:rPr>
              <w:t>9</w:t>
            </w:r>
            <w:r w:rsidRPr="008E4C07">
              <w:rPr>
                <w:rFonts w:hint="eastAsia"/>
              </w:rPr>
              <w:t xml:space="preserve"> ビジネスパートナーや委託先等を含めたサプライチェーン全体の状況把握及び対策</w:t>
            </w:r>
          </w:p>
        </w:tc>
      </w:tr>
      <w:tr w:rsidR="000B1FD0" w:rsidRPr="00DD5A8E" w14:paraId="514C8F29" w14:textId="77777777" w:rsidTr="005B3683">
        <w:trPr>
          <w:trHeight w:val="1583"/>
        </w:trPr>
        <w:tc>
          <w:tcPr>
            <w:tcW w:w="10456" w:type="dxa"/>
            <w:hideMark/>
          </w:tcPr>
          <w:p w14:paraId="093BBEC1" w14:textId="77777777" w:rsidR="000B1FD0" w:rsidRPr="00DD5A8E" w:rsidRDefault="000B1FD0" w:rsidP="00892C01">
            <w:pPr>
              <w:pStyle w:val="afff6"/>
              <w:numPr>
                <w:ilvl w:val="0"/>
                <w:numId w:val="773"/>
              </w:numPr>
              <w:tabs>
                <w:tab w:val="clear" w:pos="1830"/>
              </w:tabs>
              <w:wordWrap w:val="0"/>
            </w:pPr>
            <w:r w:rsidRPr="00DD5A8E">
              <w:rPr>
                <w:rFonts w:hint="eastAsia"/>
              </w:rPr>
              <w:t>サプライチェーン全体にわたって適切なサイバーセキュリティ対策が講じられるよう、国内外の拠点、ビジネスパートナーやシステム管理の運用委託先等を含めた対策状況の把握を行わせる。</w:t>
            </w:r>
          </w:p>
          <w:p w14:paraId="5411AB5C" w14:textId="77777777" w:rsidR="000B1FD0" w:rsidRPr="00DD5A8E" w:rsidRDefault="000B1FD0" w:rsidP="00892C01">
            <w:pPr>
              <w:pStyle w:val="afff6"/>
              <w:numPr>
                <w:ilvl w:val="0"/>
                <w:numId w:val="773"/>
              </w:numPr>
              <w:tabs>
                <w:tab w:val="clear" w:pos="1830"/>
              </w:tabs>
              <w:wordWrap w:val="0"/>
            </w:pPr>
            <w:r w:rsidRPr="00DD5A8E">
              <w:rPr>
                <w:rFonts w:hint="eastAsia"/>
              </w:rPr>
              <w:t>ビジネスパートナー等との契約において、サイバーセキュリティリスクへの対応に関して担うべき役割と責任範囲を明確化するとともに、対策の導入支援や共同実施等、サプライチェーン全体での方策の実効性を高めるための適切な方策を検討させる。</w:t>
            </w:r>
          </w:p>
          <w:p w14:paraId="44E7B992" w14:textId="77777777" w:rsidR="000B1FD0" w:rsidRPr="00DD5A8E" w:rsidRDefault="000B1FD0">
            <w:pPr>
              <w:pStyle w:val="afff6"/>
            </w:pPr>
            <w:r w:rsidRPr="00DD5A8E">
              <w:rPr>
                <w:rFonts w:hint="eastAsia"/>
              </w:rPr>
              <w:t>対策例</w:t>
            </w:r>
          </w:p>
          <w:p w14:paraId="08C6E504" w14:textId="57F508B1" w:rsidR="000B1FD0" w:rsidRPr="00DD5A8E" w:rsidRDefault="000B1FD0" w:rsidP="00892C01">
            <w:pPr>
              <w:pStyle w:val="afff6"/>
              <w:numPr>
                <w:ilvl w:val="0"/>
                <w:numId w:val="88"/>
              </w:numPr>
              <w:tabs>
                <w:tab w:val="clear" w:pos="1830"/>
              </w:tabs>
              <w:wordWrap w:val="0"/>
            </w:pPr>
            <w:r w:rsidRPr="00DD5A8E">
              <w:rPr>
                <w:rFonts w:hint="eastAsia"/>
              </w:rPr>
              <w:t>系列企業、サプライチェーンのビジネスパートナーやシステム管理の委託先等が</w:t>
            </w:r>
            <w:bookmarkStart w:id="776" w:name="■SECURITYACTION11ー5ー1"/>
            <w:r w:rsidR="007D711E">
              <w:fldChar w:fldCharType="begin"/>
            </w:r>
            <w:r w:rsidR="007D711E">
              <w:rPr>
                <w:rFonts w:hint="eastAsia"/>
              </w:rPr>
              <w:instrText xml:space="preserve">HYPERLINK </w:instrText>
            </w:r>
            <w:r w:rsidR="007D711E">
              <w:instrText xml:space="preserve"> \l "</w:instrText>
            </w:r>
            <w:r w:rsidR="007D711E">
              <w:rPr>
                <w:rFonts w:hint="eastAsia"/>
              </w:rPr>
              <w:instrText>■</w:instrText>
            </w:r>
            <w:r w:rsidR="007D711E">
              <w:instrText>SECURITYACTION"</w:instrText>
            </w:r>
            <w:r w:rsidR="007D711E">
              <w:fldChar w:fldCharType="separate"/>
            </w:r>
            <w:r w:rsidRPr="007D711E">
              <w:rPr>
                <w:rStyle w:val="a7"/>
                <w:rFonts w:hint="eastAsia"/>
              </w:rPr>
              <w:t>SECURITY ACTION</w:t>
            </w:r>
            <w:bookmarkEnd w:id="776"/>
            <w:r w:rsidR="007D711E">
              <w:fldChar w:fldCharType="end"/>
            </w:r>
            <w:r w:rsidRPr="00DD5A8E">
              <w:rPr>
                <w:rFonts w:hint="eastAsia"/>
              </w:rPr>
              <w:t>を実施していることを確認する。なお、ISMS等のセキュリティマネジメント認証を取得していることがより効果的である。</w:t>
            </w:r>
          </w:p>
        </w:tc>
      </w:tr>
      <w:tr w:rsidR="000B1FD0" w:rsidRPr="00DD5A8E" w14:paraId="51B14598" w14:textId="77777777" w:rsidTr="005B3683">
        <w:trPr>
          <w:trHeight w:val="339"/>
        </w:trPr>
        <w:tc>
          <w:tcPr>
            <w:tcW w:w="10456" w:type="dxa"/>
            <w:shd w:val="clear" w:color="auto" w:fill="215E99"/>
            <w:hideMark/>
          </w:tcPr>
          <w:p w14:paraId="011D0764" w14:textId="77777777" w:rsidR="000B1FD0" w:rsidRPr="00DD5A8E" w:rsidRDefault="000B1FD0">
            <w:pPr>
              <w:pStyle w:val="aff0"/>
            </w:pPr>
            <w:r w:rsidRPr="008E4C07">
              <w:rPr>
                <w:rFonts w:hint="eastAsia"/>
              </w:rPr>
              <w:t>指示</w:t>
            </w:r>
            <w:r>
              <w:rPr>
                <w:rFonts w:hint="eastAsia"/>
              </w:rPr>
              <w:t>10</w:t>
            </w:r>
            <w:r w:rsidRPr="008E4C07">
              <w:rPr>
                <w:rFonts w:hint="eastAsia"/>
              </w:rPr>
              <w:t xml:space="preserve"> サイバーセキュリティに関する</w:t>
            </w:r>
            <w:r>
              <w:rPr>
                <w:rFonts w:hint="eastAsia"/>
              </w:rPr>
              <w:t>情報</w:t>
            </w:r>
            <w:r w:rsidRPr="008E4C07">
              <w:rPr>
                <w:rFonts w:hint="eastAsia"/>
              </w:rPr>
              <w:t>の収集、共有及び開示の促進</w:t>
            </w:r>
          </w:p>
        </w:tc>
      </w:tr>
      <w:tr w:rsidR="000B1FD0" w:rsidRPr="00DD5A8E" w14:paraId="218ED3EB" w14:textId="77777777" w:rsidTr="005B3683">
        <w:trPr>
          <w:trHeight w:val="1764"/>
        </w:trPr>
        <w:tc>
          <w:tcPr>
            <w:tcW w:w="10456" w:type="dxa"/>
            <w:hideMark/>
          </w:tcPr>
          <w:p w14:paraId="18C7AFE4" w14:textId="31362F31" w:rsidR="000B1FD0" w:rsidRPr="00DD5A8E" w:rsidRDefault="000B1FD0" w:rsidP="00892C01">
            <w:pPr>
              <w:pStyle w:val="afff6"/>
              <w:numPr>
                <w:ilvl w:val="0"/>
                <w:numId w:val="774"/>
              </w:numPr>
              <w:tabs>
                <w:tab w:val="clear" w:pos="1830"/>
              </w:tabs>
              <w:wordWrap w:val="0"/>
            </w:pPr>
            <w:r w:rsidRPr="00DD5A8E">
              <w:rPr>
                <w:rFonts w:hint="eastAsia"/>
              </w:rPr>
              <w:t>有益な情報を得るには自ら適切な情報提供を行う必要があるとの自覚のもと、サイバー攻撃や対策に関する情報共有を行う関係の構築及び被害の報告・公表への備えをさせる。</w:t>
            </w:r>
          </w:p>
          <w:p w14:paraId="3FB36A56" w14:textId="4D52D1BF" w:rsidR="000B1FD0" w:rsidRPr="00DD5A8E" w:rsidRDefault="000B1FD0" w:rsidP="00892C01">
            <w:pPr>
              <w:pStyle w:val="afff6"/>
              <w:numPr>
                <w:ilvl w:val="0"/>
                <w:numId w:val="774"/>
              </w:numPr>
              <w:tabs>
                <w:tab w:val="clear" w:pos="1830"/>
              </w:tabs>
              <w:wordWrap w:val="0"/>
            </w:pPr>
            <w:r w:rsidRPr="00DD5A8E">
              <w:rPr>
                <w:rFonts w:hint="eastAsia"/>
              </w:rPr>
              <w:t>入手した情報を有効活用するための環境整備をさせる。</w:t>
            </w:r>
          </w:p>
          <w:p w14:paraId="61033B09" w14:textId="77777777" w:rsidR="000B1FD0" w:rsidRPr="00DD5A8E" w:rsidRDefault="000B1FD0">
            <w:pPr>
              <w:pStyle w:val="afff6"/>
            </w:pPr>
            <w:r w:rsidRPr="00DD5A8E">
              <w:rPr>
                <w:rFonts w:hint="eastAsia"/>
              </w:rPr>
              <w:t>対策例</w:t>
            </w:r>
          </w:p>
          <w:p w14:paraId="53FCA149" w14:textId="121A7D02" w:rsidR="000B1FD0" w:rsidRPr="00DD5A8E" w:rsidRDefault="000B1FD0" w:rsidP="00892C01">
            <w:pPr>
              <w:pStyle w:val="afff6"/>
              <w:numPr>
                <w:ilvl w:val="0"/>
                <w:numId w:val="775"/>
              </w:numPr>
              <w:tabs>
                <w:tab w:val="clear" w:pos="1830"/>
              </w:tabs>
              <w:wordWrap w:val="0"/>
            </w:pPr>
            <w:r w:rsidRPr="00DD5A8E">
              <w:rPr>
                <w:rFonts w:hint="eastAsia"/>
              </w:rPr>
              <w:t>株主やステークホルダーとの対話、広報による一般向け情報開示等の機会において、サイバー</w:t>
            </w:r>
            <w:bookmarkStart w:id="777" w:name="■セキュリティインシデント11ー5－1"/>
            <w:r w:rsidR="00172969">
              <w:fldChar w:fldCharType="begin"/>
            </w:r>
            <w:r w:rsidR="00172969">
              <w:rPr>
                <w:rFonts w:hint="eastAsia"/>
              </w:rPr>
              <w:instrText xml:space="preserve">HYPERLINK </w:instrText>
            </w:r>
            <w:r w:rsidR="00172969">
              <w:instrText xml:space="preserve"> \l "</w:instrText>
            </w:r>
            <w:r w:rsidR="00172969">
              <w:rPr>
                <w:rFonts w:hint="eastAsia"/>
              </w:rPr>
              <w:instrText>■セキュリティインシデント</w:instrText>
            </w:r>
            <w:r w:rsidR="00172969">
              <w:instrText>"</w:instrText>
            </w:r>
            <w:r w:rsidR="00172969">
              <w:fldChar w:fldCharType="separate"/>
            </w:r>
            <w:r w:rsidRPr="00172969">
              <w:rPr>
                <w:rStyle w:val="a7"/>
                <w:rFonts w:hint="eastAsia"/>
              </w:rPr>
              <w:t>セキュリティインシデント</w:t>
            </w:r>
            <w:bookmarkEnd w:id="777"/>
            <w:r w:rsidR="00172969">
              <w:fldChar w:fldCharType="end"/>
            </w:r>
            <w:r w:rsidRPr="00DD5A8E">
              <w:rPr>
                <w:rFonts w:hint="eastAsia"/>
              </w:rPr>
              <w:t>に備えた日頃の取組等の情報開示に積極的に取り組む。</w:t>
            </w:r>
          </w:p>
          <w:p w14:paraId="1DC43F45" w14:textId="68DD22D8" w:rsidR="000B1FD0" w:rsidRPr="00DD5A8E" w:rsidRDefault="000B1FD0" w:rsidP="00892C01">
            <w:pPr>
              <w:pStyle w:val="afff6"/>
              <w:numPr>
                <w:ilvl w:val="0"/>
                <w:numId w:val="775"/>
              </w:numPr>
              <w:tabs>
                <w:tab w:val="clear" w:pos="1830"/>
              </w:tabs>
              <w:wordWrap w:val="0"/>
            </w:pPr>
            <w:r w:rsidRPr="00DD5A8E">
              <w:rPr>
                <w:rFonts w:hint="eastAsia"/>
              </w:rPr>
              <w:t>中小企業の場合は、商工会議所、商工会等を通じて地元で情報共有を行うことのできる相手を確保する。</w:t>
            </w:r>
          </w:p>
          <w:p w14:paraId="0CBBF410" w14:textId="77777777" w:rsidR="000B1FD0" w:rsidRPr="00DD5A8E" w:rsidRDefault="000B1FD0" w:rsidP="00892C01">
            <w:pPr>
              <w:pStyle w:val="afff6"/>
              <w:numPr>
                <w:ilvl w:val="0"/>
                <w:numId w:val="775"/>
              </w:numPr>
              <w:tabs>
                <w:tab w:val="clear" w:pos="1830"/>
              </w:tabs>
              <w:wordWrap w:val="0"/>
            </w:pPr>
            <w:r w:rsidRPr="00DD5A8E">
              <w:rPr>
                <w:rFonts w:hint="eastAsia"/>
              </w:rPr>
              <w:t>「サイバー攻撃被害に係る情報の共有・公表ガイダンス」を参考に、インシデントに備え、サイバーセキュリティ専門組織との情報共有や被害に係る情報の公表を行うに</w:t>
            </w:r>
            <w:r>
              <w:rPr>
                <w:rFonts w:hint="eastAsia"/>
              </w:rPr>
              <w:t>あ</w:t>
            </w:r>
            <w:r w:rsidRPr="00DD5A8E">
              <w:rPr>
                <w:rFonts w:hint="eastAsia"/>
              </w:rPr>
              <w:t>たっての観点について、あらかじめ理解しておく。</w:t>
            </w:r>
          </w:p>
        </w:tc>
      </w:tr>
    </w:tbl>
    <w:tbl>
      <w:tblPr>
        <w:tblStyle w:val="aa"/>
        <w:tblpPr w:leftFromText="142" w:rightFromText="142" w:vertAnchor="text" w:horzAnchor="margin" w:tblpY="327"/>
        <w:tblW w:w="0" w:type="auto"/>
        <w:tblLook w:val="04A0" w:firstRow="1" w:lastRow="0" w:firstColumn="1" w:lastColumn="0" w:noHBand="0" w:noVBand="1"/>
      </w:tblPr>
      <w:tblGrid>
        <w:gridCol w:w="3114"/>
        <w:gridCol w:w="7342"/>
      </w:tblGrid>
      <w:tr w:rsidR="00FE3FAA" w14:paraId="020E8692" w14:textId="77777777" w:rsidTr="00FE3FAA">
        <w:tc>
          <w:tcPr>
            <w:tcW w:w="10456" w:type="dxa"/>
            <w:gridSpan w:val="2"/>
          </w:tcPr>
          <w:p w14:paraId="44A4D1B9" w14:textId="77777777" w:rsidR="00FE3FAA" w:rsidRPr="001915C7" w:rsidRDefault="00FE3FAA" w:rsidP="00601047">
            <w:pPr>
              <w:pStyle w:val="affe"/>
              <w:framePr w:hSpace="0" w:wrap="auto" w:vAnchor="margin" w:hAnchor="text" w:yAlign="inline"/>
            </w:pPr>
            <w:r w:rsidRPr="007C7778">
              <w:rPr>
                <w:rFonts w:hint="eastAsia"/>
              </w:rPr>
              <w:t>詳細理解のため参考となる文献（参考文献）</w:t>
            </w:r>
          </w:p>
        </w:tc>
      </w:tr>
      <w:tr w:rsidR="00FE3FAA" w:rsidRPr="007C7778" w14:paraId="6D527479" w14:textId="77777777" w:rsidTr="00FE3FAA">
        <w:tc>
          <w:tcPr>
            <w:tcW w:w="3114" w:type="dxa"/>
            <w:shd w:val="clear" w:color="auto" w:fill="F1A983" w:themeFill="accent2" w:themeFillTint="99"/>
            <w:hideMark/>
          </w:tcPr>
          <w:p w14:paraId="024D32C9" w14:textId="77777777" w:rsidR="00FE3FAA" w:rsidRPr="007C7778" w:rsidRDefault="00FE3FAA" w:rsidP="00601047">
            <w:pPr>
              <w:pStyle w:val="affe"/>
              <w:framePr w:hSpace="0" w:wrap="auto" w:vAnchor="margin" w:hAnchor="text" w:yAlign="inline"/>
            </w:pPr>
            <w:r w:rsidRPr="007C7778">
              <w:rPr>
                <w:rFonts w:hint="eastAsia"/>
              </w:rPr>
              <w:t>サイバー攻撃被害に係る情報の共有・公表ガイダンス</w:t>
            </w:r>
          </w:p>
        </w:tc>
        <w:tc>
          <w:tcPr>
            <w:tcW w:w="7342" w:type="dxa"/>
          </w:tcPr>
          <w:p w14:paraId="66A1EEC9" w14:textId="77777777" w:rsidR="00FE3FAA" w:rsidRPr="007C7778" w:rsidRDefault="00FE3FAA" w:rsidP="00601047">
            <w:pPr>
              <w:pStyle w:val="affe"/>
              <w:framePr w:hSpace="0" w:wrap="auto" w:vAnchor="margin" w:hAnchor="text" w:yAlign="inline"/>
            </w:pPr>
            <w:r w:rsidRPr="007C7778">
              <w:t>https://www.nisc.go.jp/pdf/council/cs/kyogikai/guidance2022_honbun.pdf</w:t>
            </w:r>
          </w:p>
        </w:tc>
      </w:tr>
    </w:tbl>
    <w:p w14:paraId="323EFC6D" w14:textId="40A5815A" w:rsidR="000A78DA" w:rsidRDefault="000A78DA" w:rsidP="00F02932">
      <w:pPr>
        <w:ind w:firstLineChars="0" w:firstLine="0"/>
      </w:pPr>
      <w:r>
        <w:rPr>
          <w:noProof/>
        </w:rPr>
        <mc:AlternateContent>
          <mc:Choice Requires="wps">
            <w:drawing>
              <wp:anchor distT="0" distB="0" distL="114300" distR="114300" simplePos="0" relativeHeight="251656339" behindDoc="0" locked="0" layoutInCell="1" allowOverlap="1" wp14:anchorId="1557FAE4" wp14:editId="6C5088CB">
                <wp:simplePos x="0" y="0"/>
                <wp:positionH relativeFrom="margin">
                  <wp:posOffset>0</wp:posOffset>
                </wp:positionH>
                <wp:positionV relativeFrom="paragraph">
                  <wp:posOffset>607075</wp:posOffset>
                </wp:positionV>
                <wp:extent cx="6596603" cy="184666"/>
                <wp:effectExtent l="0" t="0" r="0" b="0"/>
                <wp:wrapSquare wrapText="bothSides"/>
                <wp:docPr id="1860466617" name="テキスト ボックス 17"/>
                <wp:cNvGraphicFramePr/>
                <a:graphic xmlns:a="http://schemas.openxmlformats.org/drawingml/2006/main">
                  <a:graphicData uri="http://schemas.microsoft.com/office/word/2010/wordprocessingShape">
                    <wps:wsp>
                      <wps:cNvSpPr txBox="1"/>
                      <wps:spPr>
                        <a:xfrm>
                          <a:off x="0" y="0"/>
                          <a:ext cx="6596603" cy="184666"/>
                        </a:xfrm>
                        <a:prstGeom prst="rect">
                          <a:avLst/>
                        </a:prstGeom>
                        <a:noFill/>
                      </wps:spPr>
                      <wps:txbx>
                        <w:txbxContent>
                          <w:p w14:paraId="1DF2EF06" w14:textId="77777777" w:rsidR="000B1FD0" w:rsidRDefault="000B1FD0" w:rsidP="007F6C30">
                            <w:pPr>
                              <w:pStyle w:val="aff2"/>
                            </w:pPr>
                            <w:r>
                              <w:rPr>
                                <w:rFonts w:hint="eastAsia"/>
                              </w:rPr>
                              <w:t>（出典） 経済産業省「サイバーセキュリティ経営ガイドライン Ver3.0」をもとに作成</w:t>
                            </w:r>
                          </w:p>
                        </w:txbxContent>
                      </wps:txbx>
                      <wps:bodyPr wrap="square" rtlCol="0">
                        <a:spAutoFit/>
                      </wps:bodyPr>
                    </wps:wsp>
                  </a:graphicData>
                </a:graphic>
                <wp14:sizeRelH relativeFrom="margin">
                  <wp14:pctWidth>0</wp14:pctWidth>
                </wp14:sizeRelH>
              </wp:anchor>
            </w:drawing>
          </mc:Choice>
          <mc:Fallback>
            <w:pict>
              <v:shape w14:anchorId="1557FAE4" id="_x0000_s1108" type="#_x0000_t202" style="position:absolute;left:0;text-align:left;margin-left:0;margin-top:47.8pt;width:519.4pt;height:14.55pt;z-index:251656339;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" filled="f" stroked="f">
                <v:textbox style="mso-fit-shape-to-text:t">
                  <w:txbxContent>
                    <w:p w14:paraId="1DF2EF06" w14:textId="77777777" w:rsidR="000B1FD0" w:rsidRDefault="000B1FD0" w:rsidP="007F6C30">
                      <w:pPr>
                        <w:pStyle w:val="aff2"/>
                      </w:pPr>
                      <w:r>
                        <w:rPr>
                          <w:rFonts w:hint="eastAsia"/>
                        </w:rPr>
                        <w:t>（出典） 経済産業省「サイバーセキュリティ経営ガイドライン Ver3.0」をもとに作成</w:t>
                      </w:r>
                    </w:p>
                  </w:txbxContent>
                </v:textbox>
                <w10:wrap type="square" anchorx="margin"/>
              </v:shape>
            </w:pict>
          </mc:Fallback>
        </mc:AlternateContent>
      </w:r>
    </w:p>
    <w:p w14:paraId="7F64AA7F" w14:textId="0D13836C" w:rsidR="000B1FD0" w:rsidRDefault="000B1FD0" w:rsidP="00F02932">
      <w:pPr>
        <w:ind w:firstLineChars="0" w:firstLine="0"/>
      </w:pPr>
    </w:p>
    <w:p w14:paraId="433D99E4" w14:textId="77777777" w:rsidR="000B1FD0" w:rsidRDefault="000B1FD0" w:rsidP="003E0313">
      <w:pPr>
        <w:pStyle w:val="4"/>
      </w:pPr>
      <w:bookmarkStart w:id="778" w:name="_Toc172273827"/>
      <w:bookmarkStart w:id="779" w:name="_Toc185338888"/>
      <w:bookmarkStart w:id="780" w:name="_Toc188348989"/>
      <w:r w:rsidRPr="00E075DE">
        <w:rPr>
          <w:rFonts w:hint="eastAsia"/>
        </w:rPr>
        <w:t>サイバーセキュリティ経営ガイドラインの読み方</w:t>
      </w:r>
      <w:bookmarkEnd w:id="778"/>
      <w:bookmarkEnd w:id="779"/>
      <w:bookmarkEnd w:id="780"/>
    </w:p>
    <w:p w14:paraId="2D458969" w14:textId="77777777" w:rsidR="000B1FD0" w:rsidRDefault="000B1FD0" w:rsidP="00A37C62">
      <w:r w:rsidRPr="00E075DE">
        <w:rPr>
          <w:rFonts w:hint="eastAsia"/>
        </w:rPr>
        <w:t>ここでは「経営者」、「情報セキュリティ対策の責任者（</w:t>
      </w:r>
      <w:r w:rsidRPr="00E075DE">
        <w:t>CISOなど）」それぞれの立場から、本ガイドラインの内容を実践する際の役割、認識するべきことについて記載します。</w:t>
      </w:r>
    </w:p>
    <w:tbl>
      <w:tblPr>
        <w:tblStyle w:val="aa"/>
        <w:tblW w:w="0" w:type="auto"/>
        <w:tblLook w:val="04A0" w:firstRow="1" w:lastRow="0" w:firstColumn="1" w:lastColumn="0" w:noHBand="0" w:noVBand="1"/>
      </w:tblPr>
      <w:tblGrid>
        <w:gridCol w:w="1980"/>
        <w:gridCol w:w="8476"/>
      </w:tblGrid>
      <w:tr w:rsidR="000B1FD0" w:rsidRPr="001613A1" w14:paraId="0B84013C" w14:textId="77777777" w:rsidTr="00A75CCC">
        <w:trPr>
          <w:trHeight w:val="394"/>
        </w:trPr>
        <w:tc>
          <w:tcPr>
            <w:tcW w:w="1980" w:type="dxa"/>
            <w:shd w:val="clear" w:color="auto" w:fill="215E99"/>
            <w:hideMark/>
          </w:tcPr>
          <w:p w14:paraId="47D2B0DD" w14:textId="77777777" w:rsidR="000B1FD0" w:rsidRPr="0081532D" w:rsidRDefault="000B1FD0">
            <w:pPr>
              <w:pStyle w:val="aff0"/>
            </w:pPr>
            <w:r w:rsidRPr="0081532D">
              <w:rPr>
                <w:rFonts w:hint="eastAsia"/>
              </w:rPr>
              <w:t>対象者</w:t>
            </w:r>
          </w:p>
        </w:tc>
        <w:tc>
          <w:tcPr>
            <w:tcW w:w="8476" w:type="dxa"/>
            <w:hideMark/>
          </w:tcPr>
          <w:p w14:paraId="78D7D7F0" w14:textId="77777777" w:rsidR="000B1FD0" w:rsidRPr="001613A1" w:rsidRDefault="000B1FD0">
            <w:pPr>
              <w:pStyle w:val="afff6"/>
            </w:pPr>
            <w:r w:rsidRPr="001613A1">
              <w:rPr>
                <w:rFonts w:hint="eastAsia"/>
              </w:rPr>
              <w:t>経営者</w:t>
            </w:r>
          </w:p>
        </w:tc>
      </w:tr>
      <w:tr w:rsidR="000B1FD0" w:rsidRPr="001613A1" w14:paraId="31E240BF" w14:textId="77777777" w:rsidTr="0081532D">
        <w:trPr>
          <w:trHeight w:val="450"/>
        </w:trPr>
        <w:tc>
          <w:tcPr>
            <w:tcW w:w="1980" w:type="dxa"/>
            <w:shd w:val="clear" w:color="auto" w:fill="215E99"/>
            <w:hideMark/>
          </w:tcPr>
          <w:p w14:paraId="623015C4" w14:textId="77777777" w:rsidR="000B1FD0" w:rsidRPr="0081532D" w:rsidRDefault="000B1FD0">
            <w:pPr>
              <w:pStyle w:val="aff0"/>
            </w:pPr>
            <w:r w:rsidRPr="0081532D">
              <w:rPr>
                <w:rFonts w:hint="eastAsia"/>
              </w:rPr>
              <w:t>役割</w:t>
            </w:r>
          </w:p>
        </w:tc>
        <w:tc>
          <w:tcPr>
            <w:tcW w:w="8476" w:type="dxa"/>
            <w:hideMark/>
          </w:tcPr>
          <w:p w14:paraId="69BFD82B" w14:textId="77777777" w:rsidR="000B1FD0" w:rsidRPr="001613A1" w:rsidRDefault="000B1FD0" w:rsidP="00892C01">
            <w:pPr>
              <w:pStyle w:val="afff6"/>
              <w:numPr>
                <w:ilvl w:val="0"/>
                <w:numId w:val="776"/>
              </w:numPr>
              <w:tabs>
                <w:tab w:val="clear" w:pos="1830"/>
              </w:tabs>
              <w:wordWrap w:val="0"/>
            </w:pPr>
            <w:r w:rsidRPr="001613A1">
              <w:rPr>
                <w:rFonts w:hint="eastAsia"/>
              </w:rPr>
              <w:t>「3原則」の理解</w:t>
            </w:r>
          </w:p>
          <w:p w14:paraId="7FD4CCE6" w14:textId="77777777" w:rsidR="000B1FD0" w:rsidRDefault="000B1FD0" w:rsidP="00892C01">
            <w:pPr>
              <w:pStyle w:val="afff6"/>
              <w:numPr>
                <w:ilvl w:val="0"/>
                <w:numId w:val="776"/>
              </w:numPr>
              <w:tabs>
                <w:tab w:val="clear" w:pos="1830"/>
              </w:tabs>
              <w:wordWrap w:val="0"/>
            </w:pPr>
            <w:r w:rsidRPr="001613A1">
              <w:rPr>
                <w:rFonts w:hint="eastAsia"/>
              </w:rPr>
              <w:t>重要</w:t>
            </w:r>
            <w:r>
              <w:rPr>
                <w:rFonts w:hint="eastAsia"/>
              </w:rPr>
              <w:t>10</w:t>
            </w:r>
            <w:r w:rsidRPr="001613A1">
              <w:rPr>
                <w:rFonts w:hint="eastAsia"/>
              </w:rPr>
              <w:t>項目について、情報セキュリティ対策の責任者（CISOなど）に指示を出す</w:t>
            </w:r>
          </w:p>
          <w:p w14:paraId="21C5873F" w14:textId="77777777" w:rsidR="000B1FD0" w:rsidRPr="001613A1" w:rsidRDefault="000B1FD0" w:rsidP="00892C01">
            <w:pPr>
              <w:pStyle w:val="afff6"/>
              <w:numPr>
                <w:ilvl w:val="0"/>
                <w:numId w:val="776"/>
              </w:numPr>
              <w:tabs>
                <w:tab w:val="clear" w:pos="1830"/>
              </w:tabs>
              <w:wordWrap w:val="0"/>
            </w:pPr>
            <w:r w:rsidRPr="001613A1">
              <w:rPr>
                <w:rFonts w:hint="eastAsia"/>
              </w:rPr>
              <w:t>リーダーシップの発揮</w:t>
            </w:r>
          </w:p>
        </w:tc>
      </w:tr>
      <w:tr w:rsidR="000B1FD0" w:rsidRPr="001613A1" w14:paraId="2ACFB2D3" w14:textId="77777777" w:rsidTr="0081532D">
        <w:trPr>
          <w:trHeight w:val="450"/>
        </w:trPr>
        <w:tc>
          <w:tcPr>
            <w:tcW w:w="1980" w:type="dxa"/>
            <w:shd w:val="clear" w:color="auto" w:fill="215E99"/>
            <w:hideMark/>
          </w:tcPr>
          <w:p w14:paraId="4FDAB674" w14:textId="77777777" w:rsidR="000B1FD0" w:rsidRPr="0081532D" w:rsidRDefault="000B1FD0">
            <w:pPr>
              <w:pStyle w:val="aff0"/>
            </w:pPr>
            <w:r w:rsidRPr="0081532D">
              <w:rPr>
                <w:rFonts w:hint="eastAsia"/>
              </w:rPr>
              <w:t>認識すべきこと</w:t>
            </w:r>
          </w:p>
        </w:tc>
        <w:tc>
          <w:tcPr>
            <w:tcW w:w="8476" w:type="dxa"/>
            <w:hideMark/>
          </w:tcPr>
          <w:p w14:paraId="14965C88" w14:textId="77777777" w:rsidR="000B1FD0" w:rsidRPr="001613A1" w:rsidRDefault="000B1FD0">
            <w:pPr>
              <w:pStyle w:val="afff8"/>
            </w:pPr>
            <w:r w:rsidRPr="001613A1">
              <w:rPr>
                <w:rFonts w:hint="eastAsia"/>
              </w:rPr>
              <w:t>ERM（エンタープライズリスクマネジメント）に</w:t>
            </w:r>
            <w:bookmarkStart w:id="781" w:name="■サイバー攻撃11ー5ー2"/>
            <w:r w:rsidRPr="001613A1">
              <w:rPr>
                <w:rFonts w:hint="eastAsia"/>
              </w:rPr>
              <w:t>サイバー攻撃</w:t>
            </w:r>
            <w:bookmarkEnd w:id="781"/>
            <w:r w:rsidRPr="001613A1">
              <w:rPr>
                <w:rFonts w:hint="eastAsia"/>
              </w:rPr>
              <w:t>のリスクを含めること</w:t>
            </w:r>
          </w:p>
          <w:p w14:paraId="67687F75" w14:textId="03C71C33" w:rsidR="000B1FD0" w:rsidRDefault="000B1FD0">
            <w:pPr>
              <w:pStyle w:val="afff6"/>
            </w:pPr>
            <w:r w:rsidRPr="001613A1">
              <w:rPr>
                <w:rFonts w:hint="eastAsia"/>
              </w:rPr>
              <w:t>現在、企業活動の多くはITに依存しています。そのため、内部統制システムの構築や、コーポレートガバナンス・コードに基づく開示と対話などにおいて、</w:t>
            </w:r>
            <w:hyperlink w:anchor="■サイバー攻撃" w:history="1">
              <w:r w:rsidRPr="00870352">
                <w:rPr>
                  <w:rStyle w:val="a7"/>
                  <w:rFonts w:hint="eastAsia"/>
                </w:rPr>
                <w:t>サイバー攻撃</w:t>
              </w:r>
            </w:hyperlink>
            <w:r w:rsidRPr="001613A1">
              <w:rPr>
                <w:rFonts w:hint="eastAsia"/>
              </w:rPr>
              <w:t>のリスクを考慮する必要があります。</w:t>
            </w:r>
          </w:p>
          <w:p w14:paraId="2EEE923B" w14:textId="77777777" w:rsidR="000B1FD0" w:rsidRPr="001613A1" w:rsidRDefault="000B1FD0">
            <w:pPr>
              <w:pStyle w:val="afff6"/>
            </w:pPr>
          </w:p>
          <w:bookmarkStart w:id="782" w:name="■サプライチェーン11ー5ー2"/>
          <w:p w14:paraId="116CBC66" w14:textId="197C7F86" w:rsidR="000B1FD0" w:rsidRPr="001613A1" w:rsidRDefault="00142BFB">
            <w:pPr>
              <w:pStyle w:val="afff8"/>
            </w:pPr>
            <w:r>
              <w:fldChar w:fldCharType="begin"/>
            </w:r>
            <w:r>
              <w:rPr>
                <w:rFonts w:hint="eastAsia"/>
              </w:rPr>
              <w:instrText xml:space="preserve">HYPERLINK </w:instrText>
            </w:r>
            <w:r>
              <w:instrText xml:space="preserve"> \l "</w:instrText>
            </w:r>
            <w:r>
              <w:rPr>
                <w:rFonts w:hint="eastAsia"/>
              </w:rPr>
              <w:instrText>■サプライチェーン</w:instrText>
            </w:r>
            <w:r>
              <w:instrText>"</w:instrText>
            </w:r>
            <w:r>
              <w:fldChar w:fldCharType="separate"/>
            </w:r>
            <w:r w:rsidR="000B1FD0" w:rsidRPr="00142BFB">
              <w:rPr>
                <w:rStyle w:val="a7"/>
                <w:rFonts w:hint="eastAsia"/>
              </w:rPr>
              <w:t>サプライチェーン</w:t>
            </w:r>
            <w:bookmarkEnd w:id="782"/>
            <w:r>
              <w:fldChar w:fldCharType="end"/>
            </w:r>
            <w:r w:rsidR="000B1FD0" w:rsidRPr="001613A1">
              <w:rPr>
                <w:rFonts w:hint="eastAsia"/>
              </w:rPr>
              <w:t>上のリスクを認識すること</w:t>
            </w:r>
          </w:p>
          <w:p w14:paraId="13845C2A" w14:textId="77777777" w:rsidR="000B1FD0" w:rsidRDefault="000B1FD0">
            <w:pPr>
              <w:pStyle w:val="afff6"/>
            </w:pPr>
            <w:r w:rsidRPr="001613A1">
              <w:rPr>
                <w:rFonts w:hint="eastAsia"/>
              </w:rPr>
              <w:t>現在、サプライチェーンの多様化が進み、サイバー攻撃の起点は広く拡散しています。したがって、サプライチェーン全体を考慮したリスクマネジメントが必要です。</w:t>
            </w:r>
          </w:p>
          <w:p w14:paraId="57D07932" w14:textId="77777777" w:rsidR="000B1FD0" w:rsidRPr="001613A1" w:rsidRDefault="000B1FD0">
            <w:pPr>
              <w:pStyle w:val="afff6"/>
            </w:pPr>
          </w:p>
          <w:p w14:paraId="73C64702" w14:textId="77777777" w:rsidR="000B1FD0" w:rsidRPr="001613A1" w:rsidRDefault="000B1FD0">
            <w:pPr>
              <w:pStyle w:val="afff8"/>
            </w:pPr>
            <w:r w:rsidRPr="001613A1">
              <w:rPr>
                <w:rFonts w:hint="eastAsia"/>
              </w:rPr>
              <w:t>サイバーセキュリティ対策は担当者に丸投げしてはいけない</w:t>
            </w:r>
          </w:p>
          <w:p w14:paraId="189EFB62" w14:textId="77777777" w:rsidR="000B1FD0" w:rsidRDefault="000B1FD0">
            <w:pPr>
              <w:pStyle w:val="afff6"/>
            </w:pPr>
            <w:r w:rsidRPr="001613A1">
              <w:rPr>
                <w:rFonts w:hint="eastAsia"/>
              </w:rPr>
              <w:t>経営者は、インシデント発生時に法的・社会的責任を負い、事業停止や新たな脅威に対処するための経営判断を迫られることがあります。そのため、経営者は、サイバーセキュリティ対策を担当者に丸投げせずに、自ら主体的に取</w:t>
            </w:r>
            <w:r>
              <w:rPr>
                <w:rFonts w:hint="eastAsia"/>
              </w:rPr>
              <w:t>り</w:t>
            </w:r>
            <w:r w:rsidRPr="001613A1">
              <w:rPr>
                <w:rFonts w:hint="eastAsia"/>
              </w:rPr>
              <w:t>組む必要があります。</w:t>
            </w:r>
          </w:p>
          <w:p w14:paraId="261EA88F" w14:textId="77777777" w:rsidR="000B1FD0" w:rsidRPr="001613A1" w:rsidRDefault="000B1FD0">
            <w:pPr>
              <w:pStyle w:val="afff6"/>
            </w:pPr>
          </w:p>
          <w:p w14:paraId="01353425" w14:textId="77777777" w:rsidR="000B1FD0" w:rsidRDefault="000B1FD0">
            <w:pPr>
              <w:pStyle w:val="afff8"/>
            </w:pPr>
            <w:r w:rsidRPr="001613A1">
              <w:rPr>
                <w:rFonts w:hint="eastAsia"/>
              </w:rPr>
              <w:t>サイバーセキュリティ対策は投資と位置</w:t>
            </w:r>
            <w:r>
              <w:rPr>
                <w:rFonts w:hint="eastAsia"/>
              </w:rPr>
              <w:t>づ</w:t>
            </w:r>
            <w:r w:rsidRPr="001613A1">
              <w:rPr>
                <w:rFonts w:hint="eastAsia"/>
              </w:rPr>
              <w:t>けること</w:t>
            </w:r>
          </w:p>
          <w:p w14:paraId="711E19C6" w14:textId="77777777" w:rsidR="000B1FD0" w:rsidRPr="001613A1" w:rsidRDefault="000B1FD0">
            <w:pPr>
              <w:pStyle w:val="afff6"/>
            </w:pPr>
            <w:r w:rsidRPr="001613A1">
              <w:rPr>
                <w:rFonts w:hint="eastAsia"/>
              </w:rPr>
              <w:t>サイバーセキュリティ対策への投資では、直接的な収益を算出することは困難です。しかし、サイバーセキュリティ対策への投資は、企業活動におけるコストや損失を減らすために必要不可欠な投資であるとともに、将来の事業活動・成長に必須な投資でもあります。</w:t>
            </w:r>
          </w:p>
        </w:tc>
      </w:tr>
    </w:tbl>
    <w:p w14:paraId="7D0C0B43" w14:textId="77777777" w:rsidR="000B1FD0" w:rsidRPr="001613A1" w:rsidRDefault="000B1FD0" w:rsidP="00A37C62">
      <w:r>
        <w:rPr>
          <w:noProof/>
        </w:rPr>
        <mc:AlternateContent>
          <mc:Choice Requires="wps">
            <w:drawing>
              <wp:anchor distT="0" distB="0" distL="114300" distR="114300" simplePos="0" relativeHeight="251656340" behindDoc="0" locked="0" layoutInCell="1" allowOverlap="1" wp14:anchorId="2F280A6F" wp14:editId="689CD5BF">
                <wp:simplePos x="0" y="0"/>
                <wp:positionH relativeFrom="margin">
                  <wp:align>center</wp:align>
                </wp:positionH>
                <wp:positionV relativeFrom="paragraph">
                  <wp:posOffset>55880</wp:posOffset>
                </wp:positionV>
                <wp:extent cx="5329354" cy="184666"/>
                <wp:effectExtent l="0" t="0" r="0" b="0"/>
                <wp:wrapSquare wrapText="bothSides"/>
                <wp:docPr id="3" name="テキスト ボックス 2">
                  <a:extLst xmlns:a="http://schemas.openxmlformats.org/drawingml/2006/main">
                    <a:ext uri="{FF2B5EF4-FFF2-40B4-BE49-F238E27FC236}">
                      <a16:creationId xmlns:a16="http://schemas.microsoft.com/office/drawing/2014/main" id="{E24CBC71-D25F-DCF7-5989-056D5A65F2E2}"/>
                    </a:ext>
                  </a:extLst>
                </wp:docPr>
                <wp:cNvGraphicFramePr/>
                <a:graphic xmlns:a="http://schemas.openxmlformats.org/drawingml/2006/main">
                  <a:graphicData uri="http://schemas.microsoft.com/office/word/2010/wordprocessingShape">
                    <wps:wsp>
                      <wps:cNvSpPr txBox="1"/>
                      <wps:spPr>
                        <a:xfrm>
                          <a:off x="0" y="0"/>
                          <a:ext cx="5329354" cy="184666"/>
                        </a:xfrm>
                        <a:prstGeom prst="rect">
                          <a:avLst/>
                        </a:prstGeom>
                        <a:noFill/>
                      </wps:spPr>
                      <wps:txbx>
                        <w:txbxContent>
                          <w:p w14:paraId="24928878" w14:textId="77777777" w:rsidR="000B1FD0" w:rsidRDefault="000B1FD0" w:rsidP="00D0530F">
                            <w:pPr>
                              <w:pStyle w:val="aff2"/>
                            </w:pPr>
                            <w:r>
                              <w:rPr>
                                <w:rFonts w:hint="eastAsia"/>
                              </w:rPr>
                              <w:t>（出典） 経済産業省「サイバーセキュリティ経営ガイドライン Ver3.0」をもとに作成</w:t>
                            </w:r>
                          </w:p>
                        </w:txbxContent>
                      </wps:txbx>
                      <wps:bodyPr wrap="square" rtlCol="0">
                        <a:spAutoFit/>
                      </wps:bodyPr>
                    </wps:wsp>
                  </a:graphicData>
                </a:graphic>
              </wp:anchor>
            </w:drawing>
          </mc:Choice>
          <mc:Fallback>
            <w:pict>
              <v:shape w14:anchorId="2F280A6F" id="テキスト ボックス 2" o:spid="_x0000_s1109" type="#_x0000_t202" style="position:absolute;left:0;text-align:left;margin-left:0;margin-top:4.4pt;width:419.65pt;height:14.55pt;z-index:2516563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" filled="f" stroked="f">
                <v:textbox style="mso-fit-shape-to-text:t">
                  <w:txbxContent>
                    <w:p w14:paraId="24928878" w14:textId="77777777" w:rsidR="000B1FD0" w:rsidRDefault="000B1FD0" w:rsidP="00D0530F">
                      <w:pPr>
                        <w:pStyle w:val="aff2"/>
                      </w:pPr>
                      <w:r>
                        <w:rPr>
                          <w:rFonts w:hint="eastAsia"/>
                        </w:rPr>
                        <w:t>（出典） 経済産業省「サイバーセキュリティ経営ガイドライン Ver3.0」をもとに作成</w:t>
                      </w:r>
                    </w:p>
                  </w:txbxContent>
                </v:textbox>
                <w10:wrap type="square" anchorx="margin"/>
              </v:shape>
            </w:pict>
          </mc:Fallback>
        </mc:AlternateContent>
      </w:r>
    </w:p>
    <w:tbl>
      <w:tblPr>
        <w:tblStyle w:val="aa"/>
        <w:tblW w:w="0" w:type="auto"/>
        <w:tblLook w:val="04A0" w:firstRow="1" w:lastRow="0" w:firstColumn="1" w:lastColumn="0" w:noHBand="0" w:noVBand="1"/>
      </w:tblPr>
      <w:tblGrid>
        <w:gridCol w:w="10456"/>
      </w:tblGrid>
      <w:tr w:rsidR="000B1FD0" w14:paraId="19CD3935" w14:textId="77777777" w:rsidTr="001613A1">
        <w:tc>
          <w:tcPr>
            <w:tcW w:w="10456" w:type="dxa"/>
          </w:tcPr>
          <w:p w14:paraId="5218F589" w14:textId="77777777" w:rsidR="000B1FD0" w:rsidRPr="005C4B48" w:rsidRDefault="000B1FD0">
            <w:pPr>
              <w:pStyle w:val="afff8"/>
            </w:pPr>
            <w:r>
              <w:rPr>
                <w:noProof/>
              </w:rPr>
              <w:drawing>
                <wp:anchor distT="0" distB="0" distL="114300" distR="114300" simplePos="0" relativeHeight="251656373" behindDoc="0" locked="1" layoutInCell="1" allowOverlap="1" wp14:anchorId="61AF7B2B" wp14:editId="7519BE9D">
                  <wp:simplePos x="0" y="0"/>
                  <wp:positionH relativeFrom="column">
                    <wp:posOffset>-481330</wp:posOffset>
                  </wp:positionH>
                  <wp:positionV relativeFrom="paragraph">
                    <wp:posOffset>-252730</wp:posOffset>
                  </wp:positionV>
                  <wp:extent cx="824230" cy="518160"/>
                  <wp:effectExtent l="0" t="0" r="0" b="0"/>
                  <wp:wrapNone/>
                  <wp:docPr id="17766417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28384"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4230" cy="518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4B48">
              <w:t>ERM（エンタープライズリスクマネジメント）とは</w:t>
            </w:r>
          </w:p>
          <w:p w14:paraId="22906DB3" w14:textId="77777777" w:rsidR="000B1FD0" w:rsidRDefault="000B1FD0">
            <w:pPr>
              <w:pStyle w:val="afff6"/>
            </w:pPr>
            <w:r w:rsidRPr="001E0936">
              <w:rPr>
                <w:rFonts w:hint="eastAsia"/>
              </w:rPr>
              <w:t>企</w:t>
            </w:r>
            <w:r w:rsidRPr="00172F51">
              <w:rPr>
                <w:rStyle w:val="afff7"/>
                <w:rFonts w:hint="eastAsia"/>
              </w:rPr>
              <w:t>業が直面するリスクに対して、企業全体で管理することです。国際競争や情報技術の急速な進化により、企業が直面するリスクも多様化しています。このような状況下で、従来の部門ごとにリスクに対して管理するのではなく、企業全体で管理することが重要です</w:t>
            </w:r>
            <w:r w:rsidRPr="001E0936">
              <w:rPr>
                <w:rFonts w:hint="eastAsia"/>
              </w:rPr>
              <w:t>。</w:t>
            </w:r>
          </w:p>
        </w:tc>
      </w:tr>
    </w:tbl>
    <w:p w14:paraId="6E04CEB6" w14:textId="77777777" w:rsidR="00130ABA" w:rsidRDefault="00130ABA" w:rsidP="007B210B">
      <w:pPr>
        <w:ind w:firstLineChars="0" w:firstLine="0"/>
      </w:pPr>
    </w:p>
    <w:tbl>
      <w:tblPr>
        <w:tblStyle w:val="aa"/>
        <w:tblW w:w="0" w:type="auto"/>
        <w:tblLook w:val="04A0" w:firstRow="1" w:lastRow="0" w:firstColumn="1" w:lastColumn="0" w:noHBand="0" w:noVBand="1"/>
      </w:tblPr>
      <w:tblGrid>
        <w:gridCol w:w="1980"/>
        <w:gridCol w:w="8476"/>
      </w:tblGrid>
      <w:tr w:rsidR="000B1FD0" w:rsidRPr="00735343" w14:paraId="0F168058" w14:textId="77777777" w:rsidTr="00D23AED">
        <w:trPr>
          <w:trHeight w:val="773"/>
        </w:trPr>
        <w:tc>
          <w:tcPr>
            <w:tcW w:w="1980" w:type="dxa"/>
            <w:shd w:val="clear" w:color="auto" w:fill="215E99"/>
            <w:hideMark/>
          </w:tcPr>
          <w:p w14:paraId="4EBB66A8" w14:textId="77777777" w:rsidR="000B1FD0" w:rsidRPr="00D23AED" w:rsidRDefault="000B1FD0">
            <w:pPr>
              <w:pStyle w:val="aff0"/>
            </w:pPr>
            <w:r w:rsidRPr="00D23AED">
              <w:rPr>
                <w:rFonts w:hint="eastAsia"/>
              </w:rPr>
              <w:t>対象者</w:t>
            </w:r>
          </w:p>
        </w:tc>
        <w:tc>
          <w:tcPr>
            <w:tcW w:w="8476" w:type="dxa"/>
            <w:hideMark/>
          </w:tcPr>
          <w:p w14:paraId="065E16AC" w14:textId="77777777" w:rsidR="000B1FD0" w:rsidRPr="00735343" w:rsidRDefault="000B1FD0">
            <w:pPr>
              <w:pStyle w:val="afff6"/>
            </w:pPr>
            <w:r w:rsidRPr="00735343">
              <w:rPr>
                <w:rFonts w:hint="eastAsia"/>
              </w:rPr>
              <w:t>情報セキュリティ対策を実施する上で責任者となる担当幹部</w:t>
            </w:r>
          </w:p>
          <w:p w14:paraId="62987D94" w14:textId="77777777" w:rsidR="000B1FD0" w:rsidRPr="00735343" w:rsidRDefault="000B1FD0">
            <w:pPr>
              <w:pStyle w:val="afff6"/>
            </w:pPr>
            <w:r w:rsidRPr="00735343">
              <w:rPr>
                <w:rFonts w:hint="eastAsia"/>
              </w:rPr>
              <w:t>（CISOなど）</w:t>
            </w:r>
          </w:p>
        </w:tc>
      </w:tr>
      <w:tr w:rsidR="000B1FD0" w:rsidRPr="00735343" w14:paraId="51C8259A" w14:textId="77777777" w:rsidTr="00D23AED">
        <w:trPr>
          <w:trHeight w:val="450"/>
        </w:trPr>
        <w:tc>
          <w:tcPr>
            <w:tcW w:w="1980" w:type="dxa"/>
            <w:shd w:val="clear" w:color="auto" w:fill="215E99"/>
            <w:hideMark/>
          </w:tcPr>
          <w:p w14:paraId="6D4660D2" w14:textId="77777777" w:rsidR="000B1FD0" w:rsidRPr="00D23AED" w:rsidRDefault="000B1FD0">
            <w:pPr>
              <w:pStyle w:val="aff0"/>
            </w:pPr>
            <w:r w:rsidRPr="00D23AED">
              <w:rPr>
                <w:rFonts w:hint="eastAsia"/>
              </w:rPr>
              <w:t>役割</w:t>
            </w:r>
          </w:p>
        </w:tc>
        <w:tc>
          <w:tcPr>
            <w:tcW w:w="8476" w:type="dxa"/>
            <w:hideMark/>
          </w:tcPr>
          <w:p w14:paraId="3FFD429D" w14:textId="77777777" w:rsidR="000B1FD0" w:rsidRDefault="000B1FD0" w:rsidP="00892C01">
            <w:pPr>
              <w:pStyle w:val="afff6"/>
              <w:numPr>
                <w:ilvl w:val="0"/>
                <w:numId w:val="777"/>
              </w:numPr>
              <w:tabs>
                <w:tab w:val="clear" w:pos="1830"/>
              </w:tabs>
              <w:wordWrap w:val="0"/>
            </w:pPr>
            <w:r w:rsidRPr="00735343">
              <w:rPr>
                <w:rFonts w:hint="eastAsia"/>
              </w:rPr>
              <w:t>重要10項目を理解すること</w:t>
            </w:r>
          </w:p>
          <w:p w14:paraId="71F15148" w14:textId="77777777" w:rsidR="000B1FD0" w:rsidRPr="00735343" w:rsidRDefault="000B1FD0" w:rsidP="00892C01">
            <w:pPr>
              <w:pStyle w:val="afff6"/>
              <w:numPr>
                <w:ilvl w:val="0"/>
                <w:numId w:val="777"/>
              </w:numPr>
              <w:tabs>
                <w:tab w:val="clear" w:pos="1830"/>
              </w:tabs>
              <w:wordWrap w:val="0"/>
            </w:pPr>
            <w:r w:rsidRPr="00735343">
              <w:rPr>
                <w:rFonts w:hint="eastAsia"/>
              </w:rPr>
              <w:t>経営者に対して適宜状況報告を行い、経営者が適切な判断を行うために必要な情報を提供すること</w:t>
            </w:r>
          </w:p>
        </w:tc>
      </w:tr>
      <w:tr w:rsidR="000B1FD0" w:rsidRPr="00735343" w14:paraId="36C5D10C" w14:textId="77777777" w:rsidTr="00D23AED">
        <w:trPr>
          <w:trHeight w:val="450"/>
        </w:trPr>
        <w:tc>
          <w:tcPr>
            <w:tcW w:w="1980" w:type="dxa"/>
            <w:shd w:val="clear" w:color="auto" w:fill="215E99"/>
            <w:hideMark/>
          </w:tcPr>
          <w:p w14:paraId="065754E6" w14:textId="4CF3FA41" w:rsidR="000B1FD0" w:rsidRPr="00D23AED" w:rsidRDefault="000B1FD0">
            <w:pPr>
              <w:pStyle w:val="aff0"/>
            </w:pPr>
            <w:r w:rsidRPr="00D23AED">
              <w:rPr>
                <w:rFonts w:hint="eastAsia"/>
              </w:rPr>
              <w:t>認識すべきこと</w:t>
            </w:r>
          </w:p>
        </w:tc>
        <w:tc>
          <w:tcPr>
            <w:tcW w:w="8476" w:type="dxa"/>
            <w:hideMark/>
          </w:tcPr>
          <w:p w14:paraId="5F60A7C3" w14:textId="77777777" w:rsidR="000B1FD0" w:rsidRPr="00735343" w:rsidRDefault="000B1FD0">
            <w:pPr>
              <w:pStyle w:val="afff6"/>
            </w:pPr>
            <w:r w:rsidRPr="00735343">
              <w:rPr>
                <w:rFonts w:hint="eastAsia"/>
              </w:rPr>
              <w:t>経営者から指示される以下の事項に関して、より具体的な取組を検討し、セキュリティ担当者に対して指示する必要があること</w:t>
            </w:r>
          </w:p>
          <w:p w14:paraId="1A10C420" w14:textId="77777777" w:rsidR="000B1FD0" w:rsidRDefault="000B1FD0" w:rsidP="00892C01">
            <w:pPr>
              <w:pStyle w:val="afff6"/>
              <w:numPr>
                <w:ilvl w:val="0"/>
                <w:numId w:val="778"/>
              </w:numPr>
              <w:tabs>
                <w:tab w:val="clear" w:pos="1830"/>
              </w:tabs>
              <w:wordWrap w:val="0"/>
            </w:pPr>
            <w:r w:rsidRPr="00735343">
              <w:rPr>
                <w:rFonts w:hint="eastAsia"/>
              </w:rPr>
              <w:t>サイバーセキュリティリスクの管理体制構築</w:t>
            </w:r>
          </w:p>
          <w:p w14:paraId="1040C2C4" w14:textId="77777777" w:rsidR="000B1FD0" w:rsidRDefault="000B1FD0" w:rsidP="00892C01">
            <w:pPr>
              <w:pStyle w:val="afff6"/>
              <w:numPr>
                <w:ilvl w:val="0"/>
                <w:numId w:val="778"/>
              </w:numPr>
              <w:tabs>
                <w:tab w:val="clear" w:pos="1830"/>
              </w:tabs>
              <w:wordWrap w:val="0"/>
            </w:pPr>
            <w:r w:rsidRPr="00735343">
              <w:rPr>
                <w:rFonts w:hint="eastAsia"/>
              </w:rPr>
              <w:t>サイバーセキュリティリスクの特定と対策の実装</w:t>
            </w:r>
          </w:p>
          <w:p w14:paraId="1F7C8317" w14:textId="77777777" w:rsidR="000B1FD0" w:rsidRDefault="000B1FD0" w:rsidP="00892C01">
            <w:pPr>
              <w:pStyle w:val="afff6"/>
              <w:numPr>
                <w:ilvl w:val="0"/>
                <w:numId w:val="778"/>
              </w:numPr>
              <w:tabs>
                <w:tab w:val="clear" w:pos="1830"/>
              </w:tabs>
              <w:wordWrap w:val="0"/>
            </w:pPr>
            <w:r w:rsidRPr="00735343">
              <w:rPr>
                <w:rFonts w:hint="eastAsia"/>
              </w:rPr>
              <w:t>インシデント発生に備えた体制を構築</w:t>
            </w:r>
          </w:p>
          <w:p w14:paraId="06BDD171" w14:textId="77777777" w:rsidR="000B1FD0" w:rsidRDefault="000B1FD0" w:rsidP="00892C01">
            <w:pPr>
              <w:pStyle w:val="afff6"/>
              <w:numPr>
                <w:ilvl w:val="0"/>
                <w:numId w:val="778"/>
              </w:numPr>
              <w:tabs>
                <w:tab w:val="clear" w:pos="1830"/>
              </w:tabs>
              <w:wordWrap w:val="0"/>
            </w:pPr>
            <w:r w:rsidRPr="00735343">
              <w:rPr>
                <w:rFonts w:hint="eastAsia"/>
              </w:rPr>
              <w:t>サプライチェーンセキュリティ対策の推進</w:t>
            </w:r>
          </w:p>
          <w:p w14:paraId="3B18857D" w14:textId="79396D94" w:rsidR="000B1FD0" w:rsidRPr="00735343" w:rsidRDefault="000B1FD0" w:rsidP="00892C01">
            <w:pPr>
              <w:pStyle w:val="afff6"/>
              <w:numPr>
                <w:ilvl w:val="0"/>
                <w:numId w:val="778"/>
              </w:numPr>
              <w:tabs>
                <w:tab w:val="clear" w:pos="1830"/>
              </w:tabs>
              <w:wordWrap w:val="0"/>
            </w:pPr>
            <w:r w:rsidRPr="00735343">
              <w:rPr>
                <w:rFonts w:hint="eastAsia"/>
              </w:rPr>
              <w:t>ステークホルダーを含めた関係者とのコミュニケーションの推進</w:t>
            </w:r>
          </w:p>
        </w:tc>
      </w:tr>
    </w:tbl>
    <w:bookmarkStart w:id="783" w:name="_Toc172273828"/>
    <w:bookmarkStart w:id="784" w:name="_Toc185338889"/>
    <w:p w14:paraId="3DD56A99" w14:textId="478653B9" w:rsidR="00920F96" w:rsidRDefault="00920F96" w:rsidP="00FE3FAA">
      <w:r>
        <w:rPr>
          <w:noProof/>
        </w:rPr>
        <mc:AlternateContent>
          <mc:Choice Requires="wps">
            <w:drawing>
              <wp:anchor distT="0" distB="0" distL="114300" distR="114300" simplePos="0" relativeHeight="251656341" behindDoc="0" locked="0" layoutInCell="1" allowOverlap="1" wp14:anchorId="56F86E96" wp14:editId="63C0DFEB">
                <wp:simplePos x="0" y="0"/>
                <wp:positionH relativeFrom="margin">
                  <wp:posOffset>11941</wp:posOffset>
                </wp:positionH>
                <wp:positionV relativeFrom="paragraph">
                  <wp:posOffset>55957</wp:posOffset>
                </wp:positionV>
                <wp:extent cx="6643370" cy="184150"/>
                <wp:effectExtent l="0" t="0" r="0" b="0"/>
                <wp:wrapSquare wrapText="bothSides"/>
                <wp:docPr id="12260687" name="テキスト ボックス 14"/>
                <wp:cNvGraphicFramePr/>
                <a:graphic xmlns:a="http://schemas.openxmlformats.org/drawingml/2006/main">
                  <a:graphicData uri="http://schemas.microsoft.com/office/word/2010/wordprocessingShape">
                    <wps:wsp>
                      <wps:cNvSpPr txBox="1"/>
                      <wps:spPr>
                        <a:xfrm>
                          <a:off x="0" y="0"/>
                          <a:ext cx="6643370" cy="184150"/>
                        </a:xfrm>
                        <a:prstGeom prst="rect">
                          <a:avLst/>
                        </a:prstGeom>
                        <a:noFill/>
                      </wps:spPr>
                      <wps:txbx>
                        <w:txbxContent>
                          <w:p w14:paraId="657AC778" w14:textId="77777777" w:rsidR="000B1FD0" w:rsidRDefault="000B1FD0" w:rsidP="007F6C30">
                            <w:pPr>
                              <w:pStyle w:val="aff2"/>
                            </w:pPr>
                            <w:r>
                              <w:rPr>
                                <w:rFonts w:hint="eastAsia"/>
                              </w:rPr>
                              <w:t>（出典） 経済産業省「サイバーセキュリティ経営ガイドライン Ver3.0」をもとに作成</w:t>
                            </w:r>
                          </w:p>
                        </w:txbxContent>
                      </wps:txbx>
                      <wps:bodyPr wrap="square" rtlCol="0">
                        <a:spAutoFit/>
                      </wps:bodyPr>
                    </wps:wsp>
                  </a:graphicData>
                </a:graphic>
                <wp14:sizeRelH relativeFrom="margin">
                  <wp14:pctWidth>0</wp14:pctWidth>
                </wp14:sizeRelH>
              </wp:anchor>
            </w:drawing>
          </mc:Choice>
          <mc:Fallback>
            <w:pict>
              <v:shape w14:anchorId="56F86E96" id="_x0000_s1110" type="#_x0000_t202" style="position:absolute;left:0;text-align:left;margin-left:.95pt;margin-top:4.4pt;width:523.1pt;height:14.5pt;z-index:251656341;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" filled="f" stroked="f">
                <v:textbox style="mso-fit-shape-to-text:t">
                  <w:txbxContent>
                    <w:p w14:paraId="657AC778" w14:textId="77777777" w:rsidR="000B1FD0" w:rsidRDefault="000B1FD0" w:rsidP="007F6C30">
                      <w:pPr>
                        <w:pStyle w:val="aff2"/>
                      </w:pPr>
                      <w:r>
                        <w:rPr>
                          <w:rFonts w:hint="eastAsia"/>
                        </w:rPr>
                        <w:t>（出典） 経済産業省「サイバーセキュリティ経営ガイドライン Ver3.0」をもとに作成</w:t>
                      </w:r>
                    </w:p>
                  </w:txbxContent>
                </v:textbox>
                <w10:wrap type="square" anchorx="margin"/>
              </v:shape>
            </w:pict>
          </mc:Fallback>
        </mc:AlternateContent>
      </w:r>
    </w:p>
    <w:p w14:paraId="2BAF4621" w14:textId="5C9B2925" w:rsidR="00FE3FAA" w:rsidRDefault="00FE3FAA" w:rsidP="00FE3FAA"/>
    <w:p w14:paraId="5DF17B85" w14:textId="064BA305" w:rsidR="000B1FD0" w:rsidRDefault="000B1FD0" w:rsidP="003E0313">
      <w:pPr>
        <w:pStyle w:val="4"/>
      </w:pPr>
      <w:bookmarkStart w:id="785" w:name="_Toc188348990"/>
      <w:r w:rsidRPr="00203885">
        <w:t>サイバーセキュリティ経営ガイドラインの実践の流れ</w:t>
      </w:r>
      <w:bookmarkEnd w:id="783"/>
      <w:bookmarkEnd w:id="784"/>
      <w:bookmarkEnd w:id="785"/>
    </w:p>
    <w:p w14:paraId="141C8612" w14:textId="77777777" w:rsidR="000B1FD0" w:rsidRDefault="000B1FD0">
      <w:pPr>
        <w:pStyle w:val="5"/>
      </w:pPr>
      <w:r>
        <w:rPr>
          <w:noProof/>
        </w:rPr>
        <mc:AlternateContent>
          <mc:Choice Requires="wps">
            <w:drawing>
              <wp:anchor distT="0" distB="0" distL="114300" distR="114300" simplePos="0" relativeHeight="251656358" behindDoc="0" locked="0" layoutInCell="1" allowOverlap="1" wp14:anchorId="7A636845" wp14:editId="5E9DBB61">
                <wp:simplePos x="0" y="0"/>
                <wp:positionH relativeFrom="margin">
                  <wp:posOffset>1148715</wp:posOffset>
                </wp:positionH>
                <wp:positionV relativeFrom="paragraph">
                  <wp:posOffset>3231083</wp:posOffset>
                </wp:positionV>
                <wp:extent cx="4197350" cy="276860"/>
                <wp:effectExtent l="0" t="0" r="0" b="0"/>
                <wp:wrapTopAndBottom/>
                <wp:docPr id="164" name="テキスト ボックス 163">
                  <a:extLst xmlns:a="http://schemas.openxmlformats.org/drawingml/2006/main">
                    <a:ext uri="{FF2B5EF4-FFF2-40B4-BE49-F238E27FC236}">
                      <a16:creationId xmlns:a16="http://schemas.microsoft.com/office/drawing/2014/main" id="{4F0160B8-85F7-5332-5277-C8876BF9F00A}"/>
                    </a:ext>
                  </a:extLst>
                </wp:docPr>
                <wp:cNvGraphicFramePr/>
                <a:graphic xmlns:a="http://schemas.openxmlformats.org/drawingml/2006/main">
                  <a:graphicData uri="http://schemas.microsoft.com/office/word/2010/wordprocessingShape">
                    <wps:wsp>
                      <wps:cNvSpPr txBox="1"/>
                      <wps:spPr>
                        <a:xfrm>
                          <a:off x="0" y="0"/>
                          <a:ext cx="4197350" cy="276860"/>
                        </a:xfrm>
                        <a:prstGeom prst="rect">
                          <a:avLst/>
                        </a:prstGeom>
                        <a:noFill/>
                      </wps:spPr>
                      <wps:txbx>
                        <w:txbxContent>
                          <w:p w14:paraId="5836C658" w14:textId="0C399EF7" w:rsidR="000B1FD0" w:rsidRDefault="000B1FD0">
                            <w:pPr>
                              <w:pStyle w:val="aff2"/>
                            </w:pPr>
                            <w:r>
                              <w:rPr>
                                <w:rFonts w:hint="eastAsia"/>
                              </w:rPr>
                              <w:t>図4</w:t>
                            </w:r>
                            <w:r w:rsidR="00544B46">
                              <w:rPr>
                                <w:rFonts w:hint="eastAsia"/>
                              </w:rPr>
                              <w:t>3</w:t>
                            </w:r>
                            <w:r>
                              <w:rPr>
                                <w:rFonts w:hint="eastAsia"/>
                              </w:rPr>
                              <w:t>. サイバーセキュリティ経営ガイドラインの全体の流れ</w:t>
                            </w:r>
                          </w:p>
                          <w:p w14:paraId="4863FA6E" w14:textId="77777777" w:rsidR="000B1FD0" w:rsidRDefault="000B1FD0">
                            <w:pPr>
                              <w:pStyle w:val="aff2"/>
                            </w:pPr>
                            <w:r>
                              <w:rPr>
                                <w:rFonts w:hint="eastAsia"/>
                              </w:rPr>
                              <w:t xml:space="preserve">（出典） 経済産業省「サイバーセキュリティ経営ガイドライン Ver3.0」をもとに作成 </w:t>
                            </w:r>
                          </w:p>
                        </w:txbxContent>
                      </wps:txbx>
                      <wps:bodyPr wrap="square" rtlCol="0">
                        <a:spAutoFit/>
                      </wps:bodyPr>
                    </wps:wsp>
                  </a:graphicData>
                </a:graphic>
              </wp:anchor>
            </w:drawing>
          </mc:Choice>
          <mc:Fallback>
            <w:pict>
              <v:shape w14:anchorId="7A636845" id="テキスト ボックス 163" o:spid="_x0000_s1111" type="#_x0000_t202" style="position:absolute;margin-left:90.45pt;margin-top:254.4pt;width:330.5pt;height:21.8pt;z-index:25165635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" filled="f" stroked="f">
                <v:textbox style="mso-fit-shape-to-text:t">
                  <w:txbxContent>
                    <w:p w14:paraId="5836C658" w14:textId="0C399EF7" w:rsidR="000B1FD0" w:rsidRDefault="000B1FD0">
                      <w:pPr>
                        <w:pStyle w:val="aff2"/>
                      </w:pPr>
                      <w:r>
                        <w:rPr>
                          <w:rFonts w:hint="eastAsia"/>
                        </w:rPr>
                        <w:t>図4</w:t>
                      </w:r>
                      <w:r w:rsidR="00544B46">
                        <w:rPr>
                          <w:rFonts w:hint="eastAsia"/>
                        </w:rPr>
                        <w:t>3</w:t>
                      </w:r>
                      <w:r>
                        <w:rPr>
                          <w:rFonts w:hint="eastAsia"/>
                        </w:rPr>
                        <w:t>. サイバーセキュリティ経営ガイドラインの全体の流れ</w:t>
                      </w:r>
                    </w:p>
                    <w:p w14:paraId="4863FA6E" w14:textId="77777777" w:rsidR="000B1FD0" w:rsidRDefault="000B1FD0">
                      <w:pPr>
                        <w:pStyle w:val="aff2"/>
                      </w:pPr>
                      <w:r>
                        <w:rPr>
                          <w:rFonts w:hint="eastAsia"/>
                        </w:rPr>
                        <w:t xml:space="preserve">（出典） 経済産業省「サイバーセキュリティ経営ガイドライン Ver3.0」をもとに作成 </w:t>
                      </w:r>
                    </w:p>
                  </w:txbxContent>
                </v:textbox>
                <w10:wrap type="topAndBottom" anchorx="margin"/>
              </v:shape>
            </w:pict>
          </mc:Fallback>
        </mc:AlternateContent>
      </w:r>
      <w:r>
        <w:rPr>
          <w:noProof/>
        </w:rPr>
        <w:drawing>
          <wp:anchor distT="0" distB="0" distL="114300" distR="114300" simplePos="0" relativeHeight="251656385" behindDoc="0" locked="0" layoutInCell="1" allowOverlap="1" wp14:anchorId="7DF7244F" wp14:editId="6558062D">
            <wp:simplePos x="0" y="0"/>
            <wp:positionH relativeFrom="column">
              <wp:posOffset>245110</wp:posOffset>
            </wp:positionH>
            <wp:positionV relativeFrom="paragraph">
              <wp:posOffset>352425</wp:posOffset>
            </wp:positionV>
            <wp:extent cx="6055360" cy="3004820"/>
            <wp:effectExtent l="0" t="0" r="2540" b="5080"/>
            <wp:wrapTopAndBottom/>
            <wp:docPr id="1234600005"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55360" cy="3004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3885">
        <w:rPr>
          <w:rFonts w:hint="eastAsia"/>
        </w:rPr>
        <w:t>サイバーセキュリティ経営ガイドラインの活用手順</w:t>
      </w:r>
    </w:p>
    <w:p w14:paraId="25501178" w14:textId="77777777" w:rsidR="000B1FD0" w:rsidRPr="004D5F61" w:rsidRDefault="000B1FD0" w:rsidP="00E53D2A"/>
    <w:tbl>
      <w:tblPr>
        <w:tblStyle w:val="aa"/>
        <w:tblW w:w="0" w:type="auto"/>
        <w:tblLook w:val="04A0" w:firstRow="1" w:lastRow="0" w:firstColumn="1" w:lastColumn="0" w:noHBand="0" w:noVBand="1"/>
      </w:tblPr>
      <w:tblGrid>
        <w:gridCol w:w="10456"/>
      </w:tblGrid>
      <w:tr w:rsidR="000B1FD0" w:rsidRPr="00CB77CE" w14:paraId="1E1D27BC" w14:textId="77777777" w:rsidTr="00194603">
        <w:trPr>
          <w:trHeight w:val="376"/>
        </w:trPr>
        <w:tc>
          <w:tcPr>
            <w:tcW w:w="10456" w:type="dxa"/>
            <w:shd w:val="clear" w:color="auto" w:fill="215E99"/>
            <w:hideMark/>
          </w:tcPr>
          <w:p w14:paraId="0BBAF387" w14:textId="77777777" w:rsidR="000B1FD0" w:rsidRPr="00CB77CE" w:rsidRDefault="000B1FD0">
            <w:pPr>
              <w:pStyle w:val="aff0"/>
            </w:pPr>
            <w:r w:rsidRPr="00194603">
              <w:rPr>
                <w:rFonts w:hint="eastAsia"/>
              </w:rPr>
              <w:t>PLAN</w:t>
            </w:r>
          </w:p>
        </w:tc>
      </w:tr>
      <w:tr w:rsidR="000B1FD0" w:rsidRPr="00CB77CE" w14:paraId="1E3AB763" w14:textId="77777777" w:rsidTr="00CB77CE">
        <w:trPr>
          <w:trHeight w:val="1089"/>
        </w:trPr>
        <w:tc>
          <w:tcPr>
            <w:tcW w:w="10456" w:type="dxa"/>
            <w:hideMark/>
          </w:tcPr>
          <w:p w14:paraId="5F8A18C8" w14:textId="77777777" w:rsidR="000B1FD0" w:rsidRPr="00172F51" w:rsidRDefault="000B1FD0">
            <w:pPr>
              <w:pStyle w:val="afff6"/>
            </w:pPr>
            <w:r w:rsidRPr="00172F51">
              <w:rPr>
                <w:rFonts w:hint="eastAsia"/>
              </w:rPr>
              <w:t>はじめに、サイバーセキュリティ対応方針・方策を策定します。</w:t>
            </w:r>
          </w:p>
          <w:p w14:paraId="4FE5A76B" w14:textId="77777777" w:rsidR="000B1FD0" w:rsidRPr="00172F51" w:rsidRDefault="000B1FD0" w:rsidP="00892C01">
            <w:pPr>
              <w:pStyle w:val="afff6"/>
              <w:numPr>
                <w:ilvl w:val="0"/>
                <w:numId w:val="779"/>
              </w:numPr>
              <w:tabs>
                <w:tab w:val="clear" w:pos="1830"/>
              </w:tabs>
              <w:wordWrap w:val="0"/>
            </w:pPr>
            <w:r w:rsidRPr="00172F51">
              <w:rPr>
                <w:rFonts w:hint="eastAsia"/>
              </w:rPr>
              <w:t>経営者は、3原則を認識した上でサイバーセキュリティ対応方針を策定します。</w:t>
            </w:r>
          </w:p>
          <w:p w14:paraId="385489E4" w14:textId="77777777" w:rsidR="000B1FD0" w:rsidRPr="00CB77CE" w:rsidRDefault="000B1FD0" w:rsidP="00892C01">
            <w:pPr>
              <w:pStyle w:val="afff6"/>
              <w:numPr>
                <w:ilvl w:val="0"/>
                <w:numId w:val="779"/>
              </w:numPr>
              <w:tabs>
                <w:tab w:val="clear" w:pos="1830"/>
              </w:tabs>
              <w:wordWrap w:val="0"/>
            </w:pPr>
            <w:r w:rsidRPr="00172F51">
              <w:rPr>
                <w:rFonts w:hint="eastAsia"/>
              </w:rPr>
              <w:t>セキュリティ対策の責任者（CISOなど）は、経営者の指示に基づき、リスクを許容範囲内に抑制するための方策を検討し、必要となる資源（予算や人材など）を確保します。</w:t>
            </w:r>
          </w:p>
        </w:tc>
      </w:tr>
      <w:tr w:rsidR="000B1FD0" w:rsidRPr="00CB77CE" w14:paraId="2B5835D1" w14:textId="77777777" w:rsidTr="00194603">
        <w:trPr>
          <w:trHeight w:val="381"/>
        </w:trPr>
        <w:tc>
          <w:tcPr>
            <w:tcW w:w="10456" w:type="dxa"/>
            <w:shd w:val="clear" w:color="auto" w:fill="215E99"/>
            <w:hideMark/>
          </w:tcPr>
          <w:p w14:paraId="4D9A1659" w14:textId="77777777" w:rsidR="000B1FD0" w:rsidRPr="00CB77CE" w:rsidRDefault="000B1FD0">
            <w:pPr>
              <w:pStyle w:val="aff0"/>
            </w:pPr>
            <w:r w:rsidRPr="00194603">
              <w:rPr>
                <w:rFonts w:hint="eastAsia"/>
              </w:rPr>
              <w:t>DO</w:t>
            </w:r>
          </w:p>
        </w:tc>
      </w:tr>
      <w:tr w:rsidR="000B1FD0" w:rsidRPr="00CB77CE" w14:paraId="27603601" w14:textId="77777777" w:rsidTr="00FA1CD6">
        <w:trPr>
          <w:trHeight w:val="601"/>
        </w:trPr>
        <w:tc>
          <w:tcPr>
            <w:tcW w:w="10456" w:type="dxa"/>
            <w:hideMark/>
          </w:tcPr>
          <w:p w14:paraId="72155276" w14:textId="4EFA37EE" w:rsidR="000B1FD0" w:rsidRPr="00CB77CE" w:rsidRDefault="000B1FD0">
            <w:pPr>
              <w:pStyle w:val="afff6"/>
            </w:pPr>
            <w:r w:rsidRPr="00CB77CE">
              <w:rPr>
                <w:rFonts w:hint="eastAsia"/>
              </w:rPr>
              <w:t>セキュリティ担当者（</w:t>
            </w:r>
            <w:bookmarkStart w:id="786" w:name="■CSIRT（シーサート）11ー5ー3"/>
            <w:r w:rsidR="00A46AEE">
              <w:fldChar w:fldCharType="begin"/>
            </w:r>
            <w:r w:rsidR="00A46AEE">
              <w:rPr>
                <w:rFonts w:hint="eastAsia"/>
              </w:rPr>
              <w:instrText xml:space="preserve">HYPERLINK </w:instrText>
            </w:r>
            <w:r w:rsidR="00A46AEE">
              <w:instrText xml:space="preserve"> \l "</w:instrText>
            </w:r>
            <w:r w:rsidR="00A46AEE">
              <w:rPr>
                <w:rFonts w:hint="eastAsia"/>
              </w:rPr>
              <w:instrText>■</w:instrText>
            </w:r>
            <w:r w:rsidR="00A46AEE">
              <w:instrText>CSIRT（シーサート）"</w:instrText>
            </w:r>
            <w:r w:rsidR="00A46AEE">
              <w:fldChar w:fldCharType="separate"/>
            </w:r>
            <w:r w:rsidRPr="00A46AEE">
              <w:rPr>
                <w:rStyle w:val="a7"/>
                <w:rFonts w:hint="eastAsia"/>
              </w:rPr>
              <w:t>CSIRT</w:t>
            </w:r>
            <w:bookmarkEnd w:id="786"/>
            <w:r w:rsidR="00A46AEE">
              <w:fldChar w:fldCharType="end"/>
            </w:r>
            <w:r w:rsidRPr="00CB77CE">
              <w:rPr>
                <w:rFonts w:hint="eastAsia"/>
              </w:rPr>
              <w:t>など）は、セキュリティ対策の責任者（CISOなど）の指示に基づき、実際にセキュリティ対策を行っていきます。具体的には以下の作業を行います。</w:t>
            </w:r>
          </w:p>
          <w:p w14:paraId="37097A45" w14:textId="77777777" w:rsidR="000B1FD0" w:rsidRPr="00CB77CE" w:rsidRDefault="000B1FD0" w:rsidP="00892C01">
            <w:pPr>
              <w:pStyle w:val="afff6"/>
              <w:numPr>
                <w:ilvl w:val="0"/>
                <w:numId w:val="780"/>
              </w:numPr>
              <w:tabs>
                <w:tab w:val="clear" w:pos="1830"/>
              </w:tabs>
              <w:wordWrap w:val="0"/>
            </w:pPr>
            <w:r w:rsidRPr="00CB77CE">
              <w:rPr>
                <w:rFonts w:hint="eastAsia"/>
              </w:rPr>
              <w:t>リスクの把握や対応計画の策定</w:t>
            </w:r>
          </w:p>
          <w:bookmarkStart w:id="787" w:name="■サイバー攻撃11ー5ー3"/>
          <w:p w14:paraId="01A47739" w14:textId="4C402028" w:rsidR="000B1FD0" w:rsidRPr="00CB77CE" w:rsidRDefault="00870352" w:rsidP="00892C01">
            <w:pPr>
              <w:pStyle w:val="afff6"/>
              <w:numPr>
                <w:ilvl w:val="0"/>
                <w:numId w:val="780"/>
              </w:numPr>
              <w:tabs>
                <w:tab w:val="clear" w:pos="1830"/>
              </w:tabs>
              <w:wordWrap w:val="0"/>
            </w:pPr>
            <w:r>
              <w:fldChar w:fldCharType="begin"/>
            </w:r>
            <w:r>
              <w:rPr>
                <w:rFonts w:hint="eastAsia"/>
              </w:rPr>
              <w:instrText xml:space="preserve">HYPERLINK </w:instrText>
            </w:r>
            <w:r>
              <w:instrText xml:space="preserve"> \l "</w:instrText>
            </w:r>
            <w:r>
              <w:rPr>
                <w:rFonts w:hint="eastAsia"/>
              </w:rPr>
              <w:instrText>■サイバー攻撃</w:instrText>
            </w:r>
            <w:r>
              <w:instrText>"</w:instrText>
            </w:r>
            <w:r>
              <w:fldChar w:fldCharType="separate"/>
            </w:r>
            <w:r w:rsidR="000B1FD0" w:rsidRPr="00870352">
              <w:rPr>
                <w:rStyle w:val="a7"/>
                <w:rFonts w:hint="eastAsia"/>
              </w:rPr>
              <w:t>サイバー攻撃</w:t>
            </w:r>
            <w:bookmarkEnd w:id="787"/>
            <w:r>
              <w:fldChar w:fldCharType="end"/>
            </w:r>
            <w:r w:rsidR="000B1FD0" w:rsidRPr="00CB77CE">
              <w:rPr>
                <w:rFonts w:hint="eastAsia"/>
              </w:rPr>
              <w:t>の防御や検知</w:t>
            </w:r>
          </w:p>
          <w:p w14:paraId="1D7E6421" w14:textId="77777777" w:rsidR="000B1FD0" w:rsidRPr="00CB77CE" w:rsidRDefault="000B1FD0" w:rsidP="00892C01">
            <w:pPr>
              <w:pStyle w:val="afff6"/>
              <w:numPr>
                <w:ilvl w:val="0"/>
                <w:numId w:val="780"/>
              </w:numPr>
              <w:tabs>
                <w:tab w:val="clear" w:pos="1830"/>
              </w:tabs>
              <w:wordWrap w:val="0"/>
            </w:pPr>
            <w:r w:rsidRPr="00CB77CE">
              <w:rPr>
                <w:rFonts w:hint="eastAsia"/>
              </w:rPr>
              <w:t>分析などの保護対策の実施</w:t>
            </w:r>
          </w:p>
          <w:p w14:paraId="14D41617" w14:textId="77777777" w:rsidR="000B1FD0" w:rsidRPr="00CB77CE" w:rsidRDefault="000B1FD0" w:rsidP="00892C01">
            <w:pPr>
              <w:pStyle w:val="afff6"/>
              <w:numPr>
                <w:ilvl w:val="0"/>
                <w:numId w:val="780"/>
              </w:numPr>
              <w:tabs>
                <w:tab w:val="clear" w:pos="1830"/>
              </w:tabs>
              <w:wordWrap w:val="0"/>
            </w:pPr>
            <w:r w:rsidRPr="00CB77CE">
              <w:rPr>
                <w:rFonts w:hint="eastAsia"/>
              </w:rPr>
              <w:t>緊急時の対応体制を整備、事業継続、復旧体制の整備</w:t>
            </w:r>
          </w:p>
        </w:tc>
      </w:tr>
      <w:tr w:rsidR="000B1FD0" w:rsidRPr="00CB77CE" w14:paraId="15633E9A" w14:textId="77777777" w:rsidTr="00194603">
        <w:trPr>
          <w:trHeight w:val="364"/>
        </w:trPr>
        <w:tc>
          <w:tcPr>
            <w:tcW w:w="10456" w:type="dxa"/>
            <w:shd w:val="clear" w:color="auto" w:fill="215E99"/>
            <w:hideMark/>
          </w:tcPr>
          <w:p w14:paraId="310484B1" w14:textId="77777777" w:rsidR="000B1FD0" w:rsidRPr="00CB77CE" w:rsidRDefault="000B1FD0">
            <w:pPr>
              <w:pStyle w:val="aff0"/>
            </w:pPr>
            <w:r w:rsidRPr="00194603">
              <w:rPr>
                <w:rFonts w:hint="eastAsia"/>
              </w:rPr>
              <w:t>CHECK</w:t>
            </w:r>
          </w:p>
        </w:tc>
      </w:tr>
      <w:tr w:rsidR="000B1FD0" w:rsidRPr="00CB77CE" w14:paraId="7051EE01" w14:textId="77777777" w:rsidTr="00CB77CE">
        <w:trPr>
          <w:trHeight w:val="1104"/>
        </w:trPr>
        <w:tc>
          <w:tcPr>
            <w:tcW w:w="10456" w:type="dxa"/>
            <w:hideMark/>
          </w:tcPr>
          <w:p w14:paraId="1B654FEF" w14:textId="77777777" w:rsidR="000B1FD0" w:rsidRPr="00CB77CE" w:rsidRDefault="000B1FD0">
            <w:pPr>
              <w:pStyle w:val="afff6"/>
            </w:pPr>
            <w:r w:rsidRPr="00CB77CE">
              <w:rPr>
                <w:rFonts w:hint="eastAsia"/>
              </w:rPr>
              <w:t>実施しているセキュリティ対策がリスクに対して有効であるか評価・分析をします。</w:t>
            </w:r>
          </w:p>
          <w:p w14:paraId="18B84594" w14:textId="77777777" w:rsidR="000B1FD0" w:rsidRPr="00CB77CE" w:rsidRDefault="000B1FD0" w:rsidP="00892C01">
            <w:pPr>
              <w:pStyle w:val="afff6"/>
              <w:numPr>
                <w:ilvl w:val="0"/>
                <w:numId w:val="90"/>
              </w:numPr>
              <w:tabs>
                <w:tab w:val="clear" w:pos="1830"/>
              </w:tabs>
              <w:wordWrap w:val="0"/>
            </w:pPr>
            <w:r w:rsidRPr="00CB77CE">
              <w:rPr>
                <w:rFonts w:hint="eastAsia"/>
              </w:rPr>
              <w:t>セキュリティ担当者（CSIRTなど）は、サイバーセキュリティ経営ガイドライン付録の「サイバーセキュリティ経営チェックシート」や「サイバーセキュリティ経営可視化ツール」を活用し、経営者が指示した事項の実践状況をチェックします。</w:t>
            </w:r>
          </w:p>
        </w:tc>
      </w:tr>
      <w:tr w:rsidR="000B1FD0" w:rsidRPr="00CB77CE" w14:paraId="21BB26C5" w14:textId="77777777" w:rsidTr="00194603">
        <w:trPr>
          <w:trHeight w:val="381"/>
        </w:trPr>
        <w:tc>
          <w:tcPr>
            <w:tcW w:w="10456" w:type="dxa"/>
            <w:shd w:val="clear" w:color="auto" w:fill="215E99"/>
            <w:hideMark/>
          </w:tcPr>
          <w:p w14:paraId="12249D81" w14:textId="77777777" w:rsidR="000B1FD0" w:rsidRPr="00CB77CE" w:rsidRDefault="000B1FD0">
            <w:pPr>
              <w:pStyle w:val="aff0"/>
            </w:pPr>
            <w:r w:rsidRPr="00194603">
              <w:rPr>
                <w:rFonts w:hint="eastAsia"/>
              </w:rPr>
              <w:t>ACTION</w:t>
            </w:r>
          </w:p>
        </w:tc>
      </w:tr>
      <w:tr w:rsidR="000B1FD0" w:rsidRPr="00CB77CE" w14:paraId="3257244B" w14:textId="77777777" w:rsidTr="00CB77CE">
        <w:trPr>
          <w:trHeight w:val="1034"/>
        </w:trPr>
        <w:tc>
          <w:tcPr>
            <w:tcW w:w="10456" w:type="dxa"/>
            <w:hideMark/>
          </w:tcPr>
          <w:p w14:paraId="23CB234B" w14:textId="77777777" w:rsidR="000B1FD0" w:rsidRPr="00CB77CE" w:rsidRDefault="000B1FD0">
            <w:pPr>
              <w:pStyle w:val="afff6"/>
            </w:pPr>
            <w:r w:rsidRPr="00CB77CE">
              <w:rPr>
                <w:rFonts w:hint="eastAsia"/>
              </w:rPr>
              <w:t>セキュリティ担当者（CSIRTなど）は、経営者に指示された事項の実践状況について、CISOを通じて経営者に報告し、経営者は報告をもとに改善策を検討します。</w:t>
            </w:r>
          </w:p>
          <w:p w14:paraId="4315B1EA" w14:textId="77777777" w:rsidR="000B1FD0" w:rsidRPr="00CB77CE" w:rsidRDefault="000B1FD0" w:rsidP="00892C01">
            <w:pPr>
              <w:pStyle w:val="afff6"/>
              <w:numPr>
                <w:ilvl w:val="0"/>
                <w:numId w:val="90"/>
              </w:numPr>
              <w:tabs>
                <w:tab w:val="clear" w:pos="1830"/>
              </w:tabs>
              <w:wordWrap w:val="0"/>
            </w:pPr>
            <w:r w:rsidRPr="00CB77CE">
              <w:rPr>
                <w:rFonts w:hint="eastAsia"/>
              </w:rPr>
              <w:t>新たなサイバーセキュリティリスクの発見などにより、追加の対応が必要な場合には、対処方針を修正します。</w:t>
            </w:r>
          </w:p>
        </w:tc>
      </w:tr>
    </w:tbl>
    <w:p w14:paraId="54181342" w14:textId="77777777" w:rsidR="000B1FD0" w:rsidRDefault="000B1FD0" w:rsidP="00A37C62">
      <w:r>
        <w:br w:type="page"/>
      </w:r>
    </w:p>
    <w:p w14:paraId="3AA7A5CA" w14:textId="77777777" w:rsidR="000B1FD0" w:rsidRDefault="000B1FD0" w:rsidP="009A3EC6">
      <w:pPr>
        <w:pStyle w:val="2"/>
      </w:pPr>
      <w:bookmarkStart w:id="788" w:name="_Toc172273829"/>
      <w:bookmarkStart w:id="789" w:name="_Toc185338890"/>
      <w:bookmarkStart w:id="790" w:name="_Toc188348991"/>
      <w:r>
        <w:rPr>
          <w:rFonts w:hint="eastAsia"/>
        </w:rPr>
        <w:t>リスクマネジメント</w:t>
      </w:r>
      <w:bookmarkEnd w:id="788"/>
      <w:bookmarkEnd w:id="789"/>
      <w:bookmarkEnd w:id="790"/>
    </w:p>
    <w:tbl>
      <w:tblPr>
        <w:tblStyle w:val="aa"/>
        <w:tblW w:w="0" w:type="auto"/>
        <w:tblLook w:val="04A0" w:firstRow="1" w:lastRow="0" w:firstColumn="1" w:lastColumn="0" w:noHBand="0" w:noVBand="1"/>
      </w:tblPr>
      <w:tblGrid>
        <w:gridCol w:w="10456"/>
      </w:tblGrid>
      <w:tr w:rsidR="000B1FD0" w14:paraId="4EA5A28D" w14:textId="77777777">
        <w:tc>
          <w:tcPr>
            <w:tcW w:w="10456" w:type="dxa"/>
            <w:shd w:val="clear" w:color="auto" w:fill="2F5597"/>
          </w:tcPr>
          <w:p w14:paraId="4C9015EA" w14:textId="77777777" w:rsidR="000B1FD0" w:rsidRDefault="000B1FD0">
            <w:pPr>
              <w:pStyle w:val="aff0"/>
            </w:pPr>
            <w:r w:rsidRPr="00055D20">
              <w:rPr>
                <w:rFonts w:hint="eastAsia"/>
              </w:rPr>
              <w:t>章の目的</w:t>
            </w:r>
          </w:p>
        </w:tc>
      </w:tr>
      <w:tr w:rsidR="000B1FD0" w:rsidRPr="000B2FDF" w14:paraId="674CE41F" w14:textId="77777777">
        <w:tc>
          <w:tcPr>
            <w:tcW w:w="10456" w:type="dxa"/>
          </w:tcPr>
          <w:p w14:paraId="4359CE51" w14:textId="77777777" w:rsidR="000B1FD0" w:rsidRPr="000B2FDF" w:rsidRDefault="000B1FD0">
            <w:pPr>
              <w:pStyle w:val="afff6"/>
            </w:pPr>
            <w:r w:rsidRPr="008E5626">
              <w:rPr>
                <w:rFonts w:hint="eastAsia"/>
              </w:rPr>
              <w:t>第</w:t>
            </w:r>
            <w:r w:rsidRPr="00CF32D6">
              <w:t>1</w:t>
            </w:r>
            <w:r>
              <w:rPr>
                <w:rFonts w:hint="eastAsia"/>
              </w:rPr>
              <w:t>2</w:t>
            </w:r>
            <w:r w:rsidRPr="00CF32D6">
              <w:t>章では、リスクマネジメントの概要と、リスクマネジメントプロセスにおけるリスクアセスメントの手法やリスク対応の考え方について学ぶことを目的とします。</w:t>
            </w:r>
          </w:p>
        </w:tc>
      </w:tr>
      <w:tr w:rsidR="000B1FD0" w14:paraId="08BEB2AB" w14:textId="77777777">
        <w:tc>
          <w:tcPr>
            <w:tcW w:w="10456" w:type="dxa"/>
            <w:shd w:val="clear" w:color="auto" w:fill="2F5597"/>
          </w:tcPr>
          <w:p w14:paraId="0BD86C48" w14:textId="77777777" w:rsidR="000B1FD0" w:rsidRDefault="000B1FD0">
            <w:pPr>
              <w:pStyle w:val="aff0"/>
            </w:pPr>
            <w:r w:rsidRPr="00055D20">
              <w:rPr>
                <w:rFonts w:hint="eastAsia"/>
              </w:rPr>
              <w:t>主な達成目標</w:t>
            </w:r>
          </w:p>
        </w:tc>
      </w:tr>
      <w:tr w:rsidR="000B1FD0" w:rsidRPr="00055D20" w14:paraId="4D8BCCA3" w14:textId="77777777" w:rsidTr="00416696">
        <w:trPr>
          <w:trHeight w:val="1030"/>
        </w:trPr>
        <w:tc>
          <w:tcPr>
            <w:tcW w:w="10456" w:type="dxa"/>
          </w:tcPr>
          <w:p w14:paraId="16D8F98E" w14:textId="77777777" w:rsidR="000B1FD0" w:rsidRDefault="000B1FD0" w:rsidP="00892C01">
            <w:pPr>
              <w:pStyle w:val="afff6"/>
              <w:numPr>
                <w:ilvl w:val="0"/>
                <w:numId w:val="89"/>
              </w:numPr>
              <w:tabs>
                <w:tab w:val="clear" w:pos="1830"/>
              </w:tabs>
              <w:wordWrap w:val="0"/>
            </w:pPr>
            <w:r w:rsidRPr="00AC573F">
              <w:rPr>
                <w:rFonts w:hint="eastAsia"/>
              </w:rPr>
              <w:t>リスクマネジメントの意義について理解すること</w:t>
            </w:r>
          </w:p>
          <w:p w14:paraId="1CEA6F3D" w14:textId="77777777" w:rsidR="000B1FD0" w:rsidRDefault="000B1FD0" w:rsidP="00892C01">
            <w:pPr>
              <w:pStyle w:val="afff6"/>
              <w:numPr>
                <w:ilvl w:val="0"/>
                <w:numId w:val="89"/>
              </w:numPr>
              <w:tabs>
                <w:tab w:val="clear" w:pos="1830"/>
              </w:tabs>
              <w:wordWrap w:val="0"/>
            </w:pPr>
            <w:r w:rsidRPr="00AC573F">
              <w:rPr>
                <w:rFonts w:hint="eastAsia"/>
              </w:rPr>
              <w:t>リスクマネジメントプロセスの全体像を理解すること</w:t>
            </w:r>
          </w:p>
          <w:p w14:paraId="68BA48E8" w14:textId="77777777" w:rsidR="000B1FD0" w:rsidRPr="00AC573F" w:rsidRDefault="000B1FD0" w:rsidP="00892C01">
            <w:pPr>
              <w:pStyle w:val="afff6"/>
              <w:numPr>
                <w:ilvl w:val="0"/>
                <w:numId w:val="89"/>
              </w:numPr>
              <w:tabs>
                <w:tab w:val="clear" w:pos="1830"/>
              </w:tabs>
              <w:wordWrap w:val="0"/>
            </w:pPr>
            <w:r w:rsidRPr="00AC573F">
              <w:rPr>
                <w:rFonts w:hint="eastAsia"/>
              </w:rPr>
              <w:t>リスクアセスメント、リスク対応のプロセスを理解すること</w:t>
            </w:r>
          </w:p>
        </w:tc>
      </w:tr>
    </w:tbl>
    <w:p w14:paraId="073679B0" w14:textId="77777777" w:rsidR="000B1FD0" w:rsidRDefault="000B1FD0" w:rsidP="002A6987">
      <w:pPr>
        <w:pStyle w:val="3"/>
      </w:pPr>
      <w:bookmarkStart w:id="791" w:name="_Toc172273830"/>
      <w:bookmarkStart w:id="792" w:name="_Toc185338891"/>
      <w:bookmarkStart w:id="793" w:name="_Toc188348992"/>
      <w:r w:rsidRPr="00A845B5">
        <w:rPr>
          <w:rFonts w:hint="eastAsia"/>
        </w:rPr>
        <w:t>リスクマネジメント：概要</w:t>
      </w:r>
      <w:bookmarkEnd w:id="791"/>
      <w:bookmarkEnd w:id="792"/>
      <w:bookmarkEnd w:id="793"/>
    </w:p>
    <w:p w14:paraId="4FE6FAB3" w14:textId="77777777" w:rsidR="000B1FD0" w:rsidRDefault="000B1FD0" w:rsidP="003E0313">
      <w:pPr>
        <w:pStyle w:val="4"/>
      </w:pPr>
      <w:bookmarkStart w:id="794" w:name="_Toc172273831"/>
      <w:bookmarkStart w:id="795" w:name="_Toc185338892"/>
      <w:bookmarkStart w:id="796" w:name="_Toc188348993"/>
      <w:r w:rsidRPr="0095327C">
        <w:rPr>
          <w:rFonts w:hint="eastAsia"/>
        </w:rPr>
        <w:t>リスクマネジメントプロセス（</w:t>
      </w:r>
      <w:r w:rsidRPr="0095327C">
        <w:t>ISO31000）</w:t>
      </w:r>
      <w:bookmarkEnd w:id="794"/>
      <w:bookmarkEnd w:id="795"/>
      <w:bookmarkEnd w:id="796"/>
    </w:p>
    <w:p w14:paraId="6B2C93D8" w14:textId="77777777" w:rsidR="000B1FD0" w:rsidRDefault="000B1FD0" w:rsidP="00A37C62">
      <w:r w:rsidRPr="00121C71">
        <w:rPr>
          <w:rFonts w:hint="eastAsia"/>
        </w:rPr>
        <w:t>企業や組織にはさまざまなリスクが存在しています。これらのリスクを効率的に管理し、発生する可能性がある損失を回避したり低減したりするプロセス全体のことを「</w:t>
      </w:r>
      <w:r w:rsidRPr="00826D64">
        <w:rPr>
          <w:rFonts w:hint="eastAsia"/>
        </w:rPr>
        <w:t>リスクマネジメント</w:t>
      </w:r>
      <w:r w:rsidRPr="00121C71">
        <w:rPr>
          <w:rFonts w:hint="eastAsia"/>
        </w:rPr>
        <w:t>」と言います。</w:t>
      </w:r>
    </w:p>
    <w:p w14:paraId="2830B81C" w14:textId="77777777" w:rsidR="000B1FD0" w:rsidRDefault="000B1FD0">
      <w:r w:rsidRPr="00121C71">
        <w:rPr>
          <w:rFonts w:hint="eastAsia"/>
        </w:rPr>
        <w:t>リスクマネジメントの国際規格として</w:t>
      </w:r>
      <w:r w:rsidRPr="00826D64">
        <w:rPr>
          <w:rFonts w:hint="eastAsia"/>
        </w:rPr>
        <w:t>ISO 31000</w:t>
      </w:r>
      <w:r w:rsidRPr="00121C71">
        <w:rPr>
          <w:rFonts w:hint="eastAsia"/>
        </w:rPr>
        <w:t>があります。ISO 31000では、リスクマネジメントを「原則」「枠組み」「プロセス」の3つの要素から構成されるものとして捉えています。</w:t>
      </w:r>
    </w:p>
    <w:p w14:paraId="7013E0B6" w14:textId="77777777" w:rsidR="000B1FD0" w:rsidRDefault="000B1FD0">
      <w:r>
        <w:rPr>
          <w:noProof/>
        </w:rPr>
        <mc:AlternateContent>
          <mc:Choice Requires="wps">
            <w:drawing>
              <wp:anchor distT="0" distB="0" distL="114300" distR="114300" simplePos="0" relativeHeight="251656360" behindDoc="0" locked="0" layoutInCell="1" allowOverlap="1" wp14:anchorId="5B3F5599" wp14:editId="4A531021">
                <wp:simplePos x="0" y="0"/>
                <wp:positionH relativeFrom="margin">
                  <wp:posOffset>1386840</wp:posOffset>
                </wp:positionH>
                <wp:positionV relativeFrom="paragraph">
                  <wp:posOffset>2210740</wp:posOffset>
                </wp:positionV>
                <wp:extent cx="3871678" cy="184666"/>
                <wp:effectExtent l="0" t="0" r="0" b="0"/>
                <wp:wrapNone/>
                <wp:docPr id="19" name="テキスト ボックス 18">
                  <a:extLst xmlns:a="http://schemas.openxmlformats.org/drawingml/2006/main">
                    <a:ext uri="{FF2B5EF4-FFF2-40B4-BE49-F238E27FC236}">
                      <a16:creationId xmlns:a16="http://schemas.microsoft.com/office/drawing/2014/main" id="{EE22111A-187D-DDC2-3D47-7C60675EB04D}"/>
                    </a:ext>
                  </a:extLst>
                </wp:docPr>
                <wp:cNvGraphicFramePr/>
                <a:graphic xmlns:a="http://schemas.openxmlformats.org/drawingml/2006/main">
                  <a:graphicData uri="http://schemas.microsoft.com/office/word/2010/wordprocessingShape">
                    <wps:wsp>
                      <wps:cNvSpPr txBox="1"/>
                      <wps:spPr>
                        <a:xfrm>
                          <a:off x="0" y="0"/>
                          <a:ext cx="3871678" cy="184666"/>
                        </a:xfrm>
                        <a:prstGeom prst="rect">
                          <a:avLst/>
                        </a:prstGeom>
                        <a:noFill/>
                      </wps:spPr>
                      <wps:txbx>
                        <w:txbxContent>
                          <w:p w14:paraId="7C576B92" w14:textId="62342BCB" w:rsidR="000B1FD0" w:rsidRDefault="000B1FD0">
                            <w:pPr>
                              <w:pStyle w:val="aff2"/>
                            </w:pPr>
                            <w:r>
                              <w:rPr>
                                <w:rFonts w:hint="eastAsia"/>
                              </w:rPr>
                              <w:t>図4</w:t>
                            </w:r>
                            <w:r w:rsidR="00544B46">
                              <w:rPr>
                                <w:rFonts w:hint="eastAsia"/>
                              </w:rPr>
                              <w:t>4</w:t>
                            </w:r>
                            <w:r>
                              <w:rPr>
                                <w:rFonts w:hint="eastAsia"/>
                              </w:rPr>
                              <w:t>. リスクマネジメントの3要素</w:t>
                            </w:r>
                          </w:p>
                        </w:txbxContent>
                      </wps:txbx>
                      <wps:bodyPr wrap="square" rtlCol="0">
                        <a:spAutoFit/>
                      </wps:bodyPr>
                    </wps:wsp>
                  </a:graphicData>
                </a:graphic>
              </wp:anchor>
            </w:drawing>
          </mc:Choice>
          <mc:Fallback>
            <w:pict>
              <v:shape w14:anchorId="5B3F5599" id="テキスト ボックス 18" o:spid="_x0000_s1112" type="#_x0000_t202" style="position:absolute;left:0;text-align:left;margin-left:109.2pt;margin-top:174.05pt;width:304.85pt;height:14.55pt;z-index:251656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" filled="f" stroked="f">
                <v:textbox style="mso-fit-shape-to-text:t">
                  <w:txbxContent>
                    <w:p w14:paraId="7C576B92" w14:textId="62342BCB" w:rsidR="000B1FD0" w:rsidRDefault="000B1FD0">
                      <w:pPr>
                        <w:pStyle w:val="aff2"/>
                      </w:pPr>
                      <w:r>
                        <w:rPr>
                          <w:rFonts w:hint="eastAsia"/>
                        </w:rPr>
                        <w:t>図4</w:t>
                      </w:r>
                      <w:r w:rsidR="00544B46">
                        <w:rPr>
                          <w:rFonts w:hint="eastAsia"/>
                        </w:rPr>
                        <w:t>4</w:t>
                      </w:r>
                      <w:r>
                        <w:rPr>
                          <w:rFonts w:hint="eastAsia"/>
                        </w:rPr>
                        <w:t>. リスクマネジメントの3要素</w:t>
                      </w:r>
                    </w:p>
                  </w:txbxContent>
                </v:textbox>
                <w10:wrap anchorx="margin"/>
              </v:shape>
            </w:pict>
          </mc:Fallback>
        </mc:AlternateContent>
      </w:r>
      <w:r>
        <w:rPr>
          <w:noProof/>
        </w:rPr>
        <w:drawing>
          <wp:anchor distT="0" distB="0" distL="114300" distR="114300" simplePos="0" relativeHeight="251656359" behindDoc="0" locked="0" layoutInCell="1" allowOverlap="1" wp14:anchorId="19F593D4" wp14:editId="642A6AE0">
            <wp:simplePos x="0" y="0"/>
            <wp:positionH relativeFrom="margin">
              <wp:align>center</wp:align>
            </wp:positionH>
            <wp:positionV relativeFrom="paragraph">
              <wp:posOffset>126751</wp:posOffset>
            </wp:positionV>
            <wp:extent cx="3889375" cy="2084705"/>
            <wp:effectExtent l="0" t="0" r="0" b="0"/>
            <wp:wrapTopAndBottom/>
            <wp:docPr id="880842566"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89375" cy="2084705"/>
                    </a:xfrm>
                    <a:prstGeom prst="rect">
                      <a:avLst/>
                    </a:prstGeom>
                    <a:noFill/>
                    <a:ln>
                      <a:noFill/>
                    </a:ln>
                  </pic:spPr>
                </pic:pic>
              </a:graphicData>
            </a:graphic>
          </wp:anchor>
        </w:drawing>
      </w:r>
    </w:p>
    <w:tbl>
      <w:tblPr>
        <w:tblStyle w:val="aa"/>
        <w:tblW w:w="0" w:type="auto"/>
        <w:tblLook w:val="04A0" w:firstRow="1" w:lastRow="0" w:firstColumn="1" w:lastColumn="0" w:noHBand="0" w:noVBand="1"/>
      </w:tblPr>
      <w:tblGrid>
        <w:gridCol w:w="1555"/>
        <w:gridCol w:w="8901"/>
      </w:tblGrid>
      <w:tr w:rsidR="000B1FD0" w14:paraId="241679B2" w14:textId="77777777" w:rsidTr="00437B0E">
        <w:tc>
          <w:tcPr>
            <w:tcW w:w="1555" w:type="dxa"/>
            <w:shd w:val="clear" w:color="auto" w:fill="215E99" w:themeFill="text2" w:themeFillTint="BF"/>
            <w:vAlign w:val="center"/>
          </w:tcPr>
          <w:p w14:paraId="45A09E74" w14:textId="77777777" w:rsidR="000B1FD0" w:rsidRPr="00D44075" w:rsidRDefault="000B1FD0">
            <w:pPr>
              <w:pStyle w:val="aff0"/>
            </w:pPr>
            <w:r w:rsidRPr="00D44075">
              <w:rPr>
                <w:rFonts w:hint="eastAsia"/>
              </w:rPr>
              <w:t>原則</w:t>
            </w:r>
          </w:p>
        </w:tc>
        <w:tc>
          <w:tcPr>
            <w:tcW w:w="8901" w:type="dxa"/>
            <w:vAlign w:val="center"/>
          </w:tcPr>
          <w:p w14:paraId="3DEB9731" w14:textId="77777777" w:rsidR="000B1FD0" w:rsidRPr="00B83F3C" w:rsidRDefault="000B1FD0">
            <w:pPr>
              <w:pStyle w:val="afff6"/>
            </w:pPr>
            <w:r w:rsidRPr="00B83F3C">
              <w:rPr>
                <w:rFonts w:hint="eastAsia"/>
              </w:rPr>
              <w:t>リスクマネジメントを実施する際に、組織が取り組むべき事項です。</w:t>
            </w:r>
          </w:p>
          <w:p w14:paraId="1213FE7B" w14:textId="77777777" w:rsidR="000B1FD0" w:rsidRPr="00437B0E" w:rsidRDefault="000B1FD0">
            <w:pPr>
              <w:pStyle w:val="afff6"/>
            </w:pPr>
            <w:r w:rsidRPr="00B83F3C">
              <w:rPr>
                <w:rFonts w:hint="eastAsia"/>
              </w:rPr>
              <w:t>「統合」「体系化及び包括」「組織への適合」「包含」「動的」「利用可能な最善の情報」「人的及び文化的要員」「継続的改善」で構成されています。</w:t>
            </w:r>
          </w:p>
        </w:tc>
      </w:tr>
      <w:tr w:rsidR="000B1FD0" w14:paraId="1B2CB385" w14:textId="77777777" w:rsidTr="00437B0E">
        <w:tc>
          <w:tcPr>
            <w:tcW w:w="1555" w:type="dxa"/>
            <w:shd w:val="clear" w:color="auto" w:fill="215E99" w:themeFill="text2" w:themeFillTint="BF"/>
            <w:vAlign w:val="center"/>
          </w:tcPr>
          <w:p w14:paraId="0D47604F" w14:textId="77777777" w:rsidR="000B1FD0" w:rsidRPr="00D44075" w:rsidRDefault="000B1FD0">
            <w:pPr>
              <w:pStyle w:val="aff0"/>
            </w:pPr>
            <w:r w:rsidRPr="00D44075">
              <w:rPr>
                <w:rFonts w:hint="eastAsia"/>
              </w:rPr>
              <w:t>枠組み</w:t>
            </w:r>
          </w:p>
        </w:tc>
        <w:tc>
          <w:tcPr>
            <w:tcW w:w="8901" w:type="dxa"/>
            <w:vAlign w:val="center"/>
          </w:tcPr>
          <w:p w14:paraId="0646647C" w14:textId="77777777" w:rsidR="000B1FD0" w:rsidRDefault="000B1FD0">
            <w:pPr>
              <w:pStyle w:val="afff6"/>
            </w:pPr>
            <w:r w:rsidRPr="00684DDF">
              <w:rPr>
                <w:rFonts w:hint="eastAsia"/>
              </w:rPr>
              <w:t>リスクマネジメントを組織全体に定着させるための仕組みです。</w:t>
            </w:r>
          </w:p>
          <w:p w14:paraId="55899BD9" w14:textId="77777777" w:rsidR="000B1FD0" w:rsidRPr="00437B0E" w:rsidRDefault="000B1FD0">
            <w:pPr>
              <w:pStyle w:val="afff6"/>
            </w:pPr>
            <w:r w:rsidRPr="00684DDF">
              <w:rPr>
                <w:rFonts w:hint="eastAsia"/>
              </w:rPr>
              <w:t>「統合」「設計」「実施」「評価」「改善」で構成されています。</w:t>
            </w:r>
          </w:p>
        </w:tc>
      </w:tr>
      <w:tr w:rsidR="000B1FD0" w14:paraId="7A2FEAE6" w14:textId="77777777" w:rsidTr="00437B0E">
        <w:tc>
          <w:tcPr>
            <w:tcW w:w="1555" w:type="dxa"/>
            <w:shd w:val="clear" w:color="auto" w:fill="215E99" w:themeFill="text2" w:themeFillTint="BF"/>
            <w:vAlign w:val="center"/>
          </w:tcPr>
          <w:p w14:paraId="1CEFA712" w14:textId="77777777" w:rsidR="000B1FD0" w:rsidRPr="00D44075" w:rsidRDefault="000B1FD0">
            <w:pPr>
              <w:pStyle w:val="aff0"/>
            </w:pPr>
            <w:r w:rsidRPr="00D44075">
              <w:rPr>
                <w:rFonts w:hint="eastAsia"/>
              </w:rPr>
              <w:t>プロセス</w:t>
            </w:r>
          </w:p>
        </w:tc>
        <w:tc>
          <w:tcPr>
            <w:tcW w:w="8901" w:type="dxa"/>
            <w:vAlign w:val="center"/>
          </w:tcPr>
          <w:p w14:paraId="30E92865" w14:textId="77777777" w:rsidR="000B1FD0" w:rsidRDefault="000B1FD0">
            <w:pPr>
              <w:pStyle w:val="afff6"/>
            </w:pPr>
            <w:r w:rsidRPr="0096435A">
              <w:rPr>
                <w:rFonts w:hint="eastAsia"/>
              </w:rPr>
              <w:t>リスクマネジメントに取り組む上で実施すべき、一連の活動です。</w:t>
            </w:r>
          </w:p>
          <w:p w14:paraId="7BBF6FC6" w14:textId="409C9C0B" w:rsidR="000B1FD0" w:rsidRPr="00437B0E" w:rsidRDefault="000B1FD0">
            <w:pPr>
              <w:pStyle w:val="afff6"/>
            </w:pPr>
            <w:r w:rsidRPr="0096435A">
              <w:rPr>
                <w:rFonts w:hint="eastAsia"/>
              </w:rPr>
              <w:t>「コミュニケーション及び協議」「適用範囲、組織の状況及び基準」「</w:t>
            </w:r>
            <w:bookmarkStart w:id="797" w:name="■リスクアセスメント12ー1ー1"/>
            <w:r w:rsidR="00703A7C">
              <w:fldChar w:fldCharType="begin"/>
            </w:r>
            <w:r w:rsidR="00703A7C">
              <w:rPr>
                <w:rFonts w:hint="eastAsia"/>
              </w:rPr>
              <w:instrText xml:space="preserve">HYPERLINK </w:instrText>
            </w:r>
            <w:r w:rsidR="00703A7C">
              <w:instrText xml:space="preserve"> \l "</w:instrText>
            </w:r>
            <w:r w:rsidR="00703A7C">
              <w:rPr>
                <w:rFonts w:hint="eastAsia"/>
              </w:rPr>
              <w:instrText>■リスクアセスメント</w:instrText>
            </w:r>
            <w:r w:rsidR="00703A7C">
              <w:instrText>"</w:instrText>
            </w:r>
            <w:r w:rsidR="00703A7C">
              <w:fldChar w:fldCharType="separate"/>
            </w:r>
            <w:r w:rsidRPr="00703A7C">
              <w:rPr>
                <w:rStyle w:val="a7"/>
                <w:rFonts w:hint="eastAsia"/>
              </w:rPr>
              <w:t>リスクアセスメント</w:t>
            </w:r>
            <w:bookmarkEnd w:id="797"/>
            <w:r w:rsidR="00703A7C">
              <w:fldChar w:fldCharType="end"/>
            </w:r>
            <w:r w:rsidRPr="0096435A">
              <w:rPr>
                <w:rFonts w:hint="eastAsia"/>
              </w:rPr>
              <w:t>」「リスク対応」「モニタリング及びレビュー」「記録作成及び報告」で構成されています。</w:t>
            </w:r>
          </w:p>
        </w:tc>
      </w:tr>
    </w:tbl>
    <w:p w14:paraId="1B537005" w14:textId="77777777" w:rsidR="000B1FD0" w:rsidRDefault="000B1FD0" w:rsidP="00A37C62"/>
    <w:p w14:paraId="6AFD2A09" w14:textId="6E83DD5E" w:rsidR="000B1FD0" w:rsidRDefault="000B1FD0" w:rsidP="00A37C62">
      <w:r w:rsidRPr="0096706B">
        <w:rPr>
          <w:rFonts w:hint="eastAsia"/>
        </w:rPr>
        <w:t>実際にリスクに対応していくにあたっては、リスクマネジメントプロセスにおける「</w:t>
      </w:r>
      <w:r w:rsidRPr="00826D64">
        <w:rPr>
          <w:rFonts w:hint="eastAsia"/>
        </w:rPr>
        <w:t>リスクアセスメント</w:t>
      </w:r>
      <w:r w:rsidRPr="0096706B">
        <w:rPr>
          <w:rFonts w:hint="eastAsia"/>
        </w:rPr>
        <w:t>」が必須事項となります。</w:t>
      </w:r>
      <w:r w:rsidRPr="00D0627D">
        <w:rPr>
          <w:rFonts w:hint="eastAsia"/>
        </w:rPr>
        <w:t>リスクアセスメントとは、組織や企業が抱える資産に対するリスクの洗い出しや分析、評価を行い、リスク対応の優先順位づけをしていくプロセスのことを表します。リスクアセスメントの実施により、個々の資産が持つリスクと、リスクに対する管理策、および管理策に投じるべき費用の識別が期待できます。また、リスクを評価するということは</w:t>
      </w:r>
      <w:bookmarkStart w:id="798" w:name="■情報資産12ー1ー1"/>
      <w:r w:rsidR="001538BE">
        <w:fldChar w:fldCharType="begin"/>
      </w:r>
      <w:r w:rsidR="001538BE">
        <w:rPr>
          <w:rFonts w:hint="eastAsia"/>
        </w:rPr>
        <w:instrText xml:space="preserve">HYPERLINK </w:instrText>
      </w:r>
      <w:r w:rsidR="001538BE">
        <w:instrText xml:space="preserve"> \l "</w:instrText>
      </w:r>
      <w:r w:rsidR="001538BE">
        <w:rPr>
          <w:rFonts w:hint="eastAsia"/>
        </w:rPr>
        <w:instrText>■情報資産</w:instrText>
      </w:r>
      <w:r w:rsidR="001538BE">
        <w:instrText>"</w:instrText>
      </w:r>
      <w:r w:rsidR="001538BE">
        <w:fldChar w:fldCharType="separate"/>
      </w:r>
      <w:r w:rsidRPr="001538BE">
        <w:rPr>
          <w:rStyle w:val="a7"/>
          <w:rFonts w:hint="eastAsia"/>
        </w:rPr>
        <w:t>情報資産</w:t>
      </w:r>
      <w:bookmarkEnd w:id="798"/>
      <w:r w:rsidR="001538BE">
        <w:fldChar w:fldCharType="end"/>
      </w:r>
      <w:r w:rsidRPr="00D0627D">
        <w:rPr>
          <w:rFonts w:hint="eastAsia"/>
        </w:rPr>
        <w:t>の持つ固有の弱点や脅威を明確にする過程を含みます。そのため、事前にリスクを把握することにより必要な投資額を含め、適切な対策を検討することが可能になります。</w:t>
      </w:r>
    </w:p>
    <w:p w14:paraId="0D427A48" w14:textId="77777777" w:rsidR="000B1FD0" w:rsidRDefault="000B1FD0" w:rsidP="003E0313">
      <w:pPr>
        <w:pStyle w:val="4"/>
      </w:pPr>
      <w:bookmarkStart w:id="799" w:name="_Toc172273832"/>
      <w:bookmarkStart w:id="800" w:name="_Toc185338893"/>
      <w:bookmarkStart w:id="801" w:name="_Toc188348994"/>
      <w:r w:rsidRPr="003C0608">
        <w:rPr>
          <w:rFonts w:hint="eastAsia"/>
        </w:rPr>
        <w:t>情報セキュリティリスクマネジメント（ISO/IEC27005）</w:t>
      </w:r>
      <w:bookmarkEnd w:id="799"/>
      <w:bookmarkEnd w:id="800"/>
      <w:bookmarkEnd w:id="801"/>
    </w:p>
    <w:p w14:paraId="4A59DBEC" w14:textId="7DAA6929" w:rsidR="000B1FD0" w:rsidRDefault="000B1FD0">
      <w:r w:rsidRPr="00626236">
        <w:rPr>
          <w:rFonts w:hint="eastAsia"/>
        </w:rPr>
        <w:t>ISO/IEC 27005は、情報セキュリティにおけるリスクマネジメントに関する国際規格です。先に説明したISO31000と整合性がありますが、情報セキュリティに特化した内容になっています。この規格は、組織の</w:t>
      </w:r>
      <w:bookmarkStart w:id="802" w:name="■情報資産12ー1ー2"/>
      <w:r w:rsidR="001538BE">
        <w:fldChar w:fldCharType="begin"/>
      </w:r>
      <w:r w:rsidR="001538BE">
        <w:rPr>
          <w:rFonts w:hint="eastAsia"/>
        </w:rPr>
        <w:instrText xml:space="preserve">HYPERLINK </w:instrText>
      </w:r>
      <w:r w:rsidR="001538BE">
        <w:instrText xml:space="preserve"> \l "</w:instrText>
      </w:r>
      <w:r w:rsidR="001538BE">
        <w:rPr>
          <w:rFonts w:hint="eastAsia"/>
        </w:rPr>
        <w:instrText>■情報資産</w:instrText>
      </w:r>
      <w:r w:rsidR="001538BE">
        <w:instrText>"</w:instrText>
      </w:r>
      <w:r w:rsidR="001538BE">
        <w:fldChar w:fldCharType="separate"/>
      </w:r>
      <w:r w:rsidRPr="001538BE">
        <w:rPr>
          <w:rStyle w:val="a7"/>
          <w:rFonts w:hint="eastAsia"/>
        </w:rPr>
        <w:t>情報資産</w:t>
      </w:r>
      <w:bookmarkEnd w:id="802"/>
      <w:r w:rsidR="001538BE">
        <w:fldChar w:fldCharType="end"/>
      </w:r>
      <w:r w:rsidRPr="00626236">
        <w:rPr>
          <w:rFonts w:hint="eastAsia"/>
        </w:rPr>
        <w:t>を安全に保つことに焦点が当てられており、情報セキュリティリスクの特定、分析、評価、対応、管理、レビューなどを実施するための手引きになっています。中小企業を含むすべての組織における情報セキュリティリスクのマネジメントに有用です。</w:t>
      </w:r>
    </w:p>
    <w:p w14:paraId="7456B650" w14:textId="65C7D8D6" w:rsidR="000B1FD0" w:rsidRDefault="000B1FD0">
      <w:r>
        <w:rPr>
          <w:noProof/>
        </w:rPr>
        <w:drawing>
          <wp:anchor distT="0" distB="0" distL="114300" distR="114300" simplePos="0" relativeHeight="251656361" behindDoc="0" locked="0" layoutInCell="1" allowOverlap="1" wp14:anchorId="732EF6C2" wp14:editId="6F9EAC62">
            <wp:simplePos x="0" y="0"/>
            <wp:positionH relativeFrom="margin">
              <wp:align>center</wp:align>
            </wp:positionH>
            <wp:positionV relativeFrom="paragraph">
              <wp:posOffset>2134704</wp:posOffset>
            </wp:positionV>
            <wp:extent cx="5627370" cy="4371340"/>
            <wp:effectExtent l="0" t="0" r="0" b="0"/>
            <wp:wrapTopAndBottom/>
            <wp:docPr id="1218777566"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27370" cy="4371340"/>
                    </a:xfrm>
                    <a:prstGeom prst="rect">
                      <a:avLst/>
                    </a:prstGeom>
                    <a:noFill/>
                    <a:ln>
                      <a:noFill/>
                    </a:ln>
                  </pic:spPr>
                </pic:pic>
              </a:graphicData>
            </a:graphic>
          </wp:anchor>
        </w:drawing>
      </w:r>
      <w:r w:rsidRPr="00626236">
        <w:rPr>
          <w:rFonts w:hint="eastAsia"/>
        </w:rPr>
        <w:t>ISO/IEC 27005の情報セキュリティリスクマネジメントプロセスは、ISO 31000の一般的なリスクマネジメントプロセスに基づいており、リスクの特定、リスクの評価、リスクの対処およびリスクの監視とコントロールに関するステップから構成されます。以下の図で示すように情報セキュリティリスクマネジメントプロセスは循環しており、反復的に実施されるものです。組織を取り巻く環境の変化や組織内の変化に応じて、新しいリスクが発生したり、既存のリスクが変化したりする上に、リスクへの対処法も進化するからです。特に、リスクマネジメントプロセスに含まれている</w:t>
      </w:r>
      <w:bookmarkStart w:id="803" w:name="■リスクアセスメント12ー1ー2"/>
      <w:r w:rsidR="00035C05">
        <w:fldChar w:fldCharType="begin"/>
      </w:r>
      <w:r w:rsidR="00035C05">
        <w:rPr>
          <w:rFonts w:hint="eastAsia"/>
        </w:rPr>
        <w:instrText xml:space="preserve">HYPERLINK </w:instrText>
      </w:r>
      <w:r w:rsidR="00035C05">
        <w:instrText xml:space="preserve"> \l "</w:instrText>
      </w:r>
      <w:r w:rsidR="00035C05">
        <w:rPr>
          <w:rFonts w:hint="eastAsia"/>
        </w:rPr>
        <w:instrText>■リスクアセスメント</w:instrText>
      </w:r>
      <w:r w:rsidR="00035C05">
        <w:instrText>"</w:instrText>
      </w:r>
      <w:r w:rsidR="00035C05">
        <w:fldChar w:fldCharType="separate"/>
      </w:r>
      <w:r w:rsidRPr="00035C05">
        <w:rPr>
          <w:rStyle w:val="a7"/>
          <w:rFonts w:hint="eastAsia"/>
        </w:rPr>
        <w:t>リスクアセスメント</w:t>
      </w:r>
      <w:bookmarkEnd w:id="803"/>
      <w:r w:rsidR="00035C05">
        <w:fldChar w:fldCharType="end"/>
      </w:r>
      <w:r w:rsidRPr="00626236">
        <w:rPr>
          <w:rFonts w:hint="eastAsia"/>
        </w:rPr>
        <w:t>は、リスク対応の方策や、対応の優先順位づけの前提になる重要な工程です。</w:t>
      </w:r>
    </w:p>
    <w:p w14:paraId="3D9D0323" w14:textId="77777777" w:rsidR="000B1FD0" w:rsidRDefault="000B1FD0" w:rsidP="0050491B">
      <w:pPr>
        <w:ind w:firstLineChars="0" w:firstLine="0"/>
      </w:pPr>
      <w:r>
        <w:rPr>
          <w:noProof/>
        </w:rPr>
        <mc:AlternateContent>
          <mc:Choice Requires="wps">
            <w:drawing>
              <wp:anchor distT="0" distB="0" distL="114300" distR="114300" simplePos="0" relativeHeight="251656362" behindDoc="0" locked="0" layoutInCell="1" allowOverlap="1" wp14:anchorId="5BB5AAAF" wp14:editId="3548291C">
                <wp:simplePos x="0" y="0"/>
                <wp:positionH relativeFrom="margin">
                  <wp:align>center</wp:align>
                </wp:positionH>
                <wp:positionV relativeFrom="paragraph">
                  <wp:posOffset>4470160</wp:posOffset>
                </wp:positionV>
                <wp:extent cx="5612400" cy="276999"/>
                <wp:effectExtent l="0" t="0" r="0" b="0"/>
                <wp:wrapTopAndBottom/>
                <wp:docPr id="13" name="テキスト ボックス 12">
                  <a:extLst xmlns:a="http://schemas.openxmlformats.org/drawingml/2006/main">
                    <a:ext uri="{FF2B5EF4-FFF2-40B4-BE49-F238E27FC236}">
                      <a16:creationId xmlns:a16="http://schemas.microsoft.com/office/drawing/2014/main" id="{F60B5D91-8F8D-181F-8940-CB7E88542C14}"/>
                    </a:ext>
                  </a:extLst>
                </wp:docPr>
                <wp:cNvGraphicFramePr/>
                <a:graphic xmlns:a="http://schemas.openxmlformats.org/drawingml/2006/main">
                  <a:graphicData uri="http://schemas.microsoft.com/office/word/2010/wordprocessingShape">
                    <wps:wsp>
                      <wps:cNvSpPr txBox="1"/>
                      <wps:spPr>
                        <a:xfrm>
                          <a:off x="0" y="0"/>
                          <a:ext cx="5612400" cy="276999"/>
                        </a:xfrm>
                        <a:prstGeom prst="rect">
                          <a:avLst/>
                        </a:prstGeom>
                        <a:noFill/>
                      </wps:spPr>
                      <wps:txbx>
                        <w:txbxContent>
                          <w:p w14:paraId="240359B0" w14:textId="1EDE85D7" w:rsidR="000B1FD0" w:rsidRDefault="000B1FD0">
                            <w:pPr>
                              <w:pStyle w:val="aff2"/>
                            </w:pPr>
                            <w:r>
                              <w:rPr>
                                <w:rFonts w:hint="eastAsia"/>
                              </w:rPr>
                              <w:t>図4</w:t>
                            </w:r>
                            <w:r w:rsidR="00544B46">
                              <w:rPr>
                                <w:rFonts w:hint="eastAsia"/>
                              </w:rPr>
                              <w:t>5</w:t>
                            </w:r>
                            <w:r>
                              <w:rPr>
                                <w:rFonts w:hint="eastAsia"/>
                              </w:rPr>
                              <w:t>. 情報セキュリティマネジメントプロセスの概要</w:t>
                            </w:r>
                          </w:p>
                          <w:p w14:paraId="2F94693D" w14:textId="77777777" w:rsidR="000B1FD0" w:rsidRDefault="000B1FD0">
                            <w:pPr>
                              <w:pStyle w:val="aff2"/>
                            </w:pPr>
                            <w:r>
                              <w:rPr>
                                <w:rFonts w:hint="eastAsia"/>
                              </w:rPr>
                              <w:t>（出典）ISO/IEC「ISO/IEC 27005:2022」をもとに作成</w:t>
                            </w:r>
                          </w:p>
                        </w:txbxContent>
                      </wps:txbx>
                      <wps:bodyPr wrap="square" rtlCol="0">
                        <a:spAutoFit/>
                      </wps:bodyPr>
                    </wps:wsp>
                  </a:graphicData>
                </a:graphic>
              </wp:anchor>
            </w:drawing>
          </mc:Choice>
          <mc:Fallback>
            <w:pict>
              <v:shape w14:anchorId="5BB5AAAF" id="テキスト ボックス 12" o:spid="_x0000_s1113" type="#_x0000_t202" style="position:absolute;left:0;text-align:left;margin-left:0;margin-top:352pt;width:441.9pt;height:21.8pt;z-index:25165636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" filled="f" stroked="f">
                <v:textbox style="mso-fit-shape-to-text:t">
                  <w:txbxContent>
                    <w:p w14:paraId="240359B0" w14:textId="1EDE85D7" w:rsidR="000B1FD0" w:rsidRDefault="000B1FD0">
                      <w:pPr>
                        <w:pStyle w:val="aff2"/>
                      </w:pPr>
                      <w:r>
                        <w:rPr>
                          <w:rFonts w:hint="eastAsia"/>
                        </w:rPr>
                        <w:t>図4</w:t>
                      </w:r>
                      <w:r w:rsidR="00544B46">
                        <w:rPr>
                          <w:rFonts w:hint="eastAsia"/>
                        </w:rPr>
                        <w:t>5</w:t>
                      </w:r>
                      <w:r>
                        <w:rPr>
                          <w:rFonts w:hint="eastAsia"/>
                        </w:rPr>
                        <w:t>. 情報セキュリティマネジメントプロセスの概要</w:t>
                      </w:r>
                    </w:p>
                    <w:p w14:paraId="2F94693D" w14:textId="77777777" w:rsidR="000B1FD0" w:rsidRDefault="000B1FD0">
                      <w:pPr>
                        <w:pStyle w:val="aff2"/>
                      </w:pPr>
                      <w:r>
                        <w:rPr>
                          <w:rFonts w:hint="eastAsia"/>
                        </w:rPr>
                        <w:t>（出典）ISO/IEC「ISO/IEC 27005:2022」をもとに作成</w:t>
                      </w:r>
                    </w:p>
                  </w:txbxContent>
                </v:textbox>
                <w10:wrap type="topAndBottom" anchorx="margin"/>
              </v:shape>
            </w:pict>
          </mc:Fallback>
        </mc:AlternateContent>
      </w:r>
    </w:p>
    <w:p w14:paraId="4B8E3B18" w14:textId="77777777" w:rsidR="000B1FD0" w:rsidRDefault="000B1FD0" w:rsidP="0050491B">
      <w:pPr>
        <w:ind w:firstLineChars="0" w:firstLine="0"/>
      </w:pPr>
      <w:r>
        <w:rPr>
          <w:noProof/>
        </w:rPr>
        <w:drawing>
          <wp:anchor distT="0" distB="0" distL="114300" distR="114300" simplePos="0" relativeHeight="251656376" behindDoc="0" locked="0" layoutInCell="1" allowOverlap="1" wp14:anchorId="3C8706B2" wp14:editId="3B40B58C">
            <wp:simplePos x="0" y="0"/>
            <wp:positionH relativeFrom="margin">
              <wp:align>center</wp:align>
            </wp:positionH>
            <wp:positionV relativeFrom="paragraph">
              <wp:posOffset>859044</wp:posOffset>
            </wp:positionV>
            <wp:extent cx="5152390" cy="2641600"/>
            <wp:effectExtent l="0" t="0" r="0" b="6350"/>
            <wp:wrapTopAndBottom/>
            <wp:docPr id="1051164939"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52390" cy="264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97287">
        <w:rPr>
          <w:rFonts w:hint="eastAsia"/>
        </w:rPr>
        <w:t>リスクアセスメントからリスク対応までの流れを表す図を記載します。リスク対応を実施する過程では、「低減」「移転」「回避」「受容（保有）」の</w:t>
      </w:r>
      <w:r w:rsidRPr="00A97287">
        <w:t>4つ選択があり、それらの選択は以下の図で示すプロセスで行われます。</w:t>
      </w:r>
    </w:p>
    <w:p w14:paraId="2A7DD858" w14:textId="77777777" w:rsidR="000B1FD0" w:rsidRPr="0050491B" w:rsidRDefault="000B1FD0" w:rsidP="0050491B">
      <w:pPr>
        <w:ind w:firstLineChars="0" w:firstLine="0"/>
      </w:pPr>
      <w:r>
        <w:rPr>
          <w:noProof/>
        </w:rPr>
        <mc:AlternateContent>
          <mc:Choice Requires="wps">
            <w:drawing>
              <wp:anchor distT="0" distB="0" distL="114300" distR="114300" simplePos="0" relativeHeight="251656363" behindDoc="0" locked="0" layoutInCell="1" allowOverlap="1" wp14:anchorId="05924D62" wp14:editId="2C5DD43D">
                <wp:simplePos x="0" y="0"/>
                <wp:positionH relativeFrom="margin">
                  <wp:align>center</wp:align>
                </wp:positionH>
                <wp:positionV relativeFrom="paragraph">
                  <wp:posOffset>2654935</wp:posOffset>
                </wp:positionV>
                <wp:extent cx="5612400" cy="184666"/>
                <wp:effectExtent l="0" t="0" r="0" b="0"/>
                <wp:wrapNone/>
                <wp:docPr id="35" name="テキスト ボックス 34">
                  <a:extLst xmlns:a="http://schemas.openxmlformats.org/drawingml/2006/main">
                    <a:ext uri="{FF2B5EF4-FFF2-40B4-BE49-F238E27FC236}">
                      <a16:creationId xmlns:a16="http://schemas.microsoft.com/office/drawing/2014/main" id="{A5BC3227-B7A6-901F-D47E-8E03374D2623}"/>
                    </a:ext>
                  </a:extLst>
                </wp:docPr>
                <wp:cNvGraphicFramePr/>
                <a:graphic xmlns:a="http://schemas.openxmlformats.org/drawingml/2006/main">
                  <a:graphicData uri="http://schemas.microsoft.com/office/word/2010/wordprocessingShape">
                    <wps:wsp>
                      <wps:cNvSpPr txBox="1"/>
                      <wps:spPr>
                        <a:xfrm>
                          <a:off x="0" y="0"/>
                          <a:ext cx="5612400" cy="184666"/>
                        </a:xfrm>
                        <a:prstGeom prst="rect">
                          <a:avLst/>
                        </a:prstGeom>
                        <a:noFill/>
                      </wps:spPr>
                      <wps:txbx>
                        <w:txbxContent>
                          <w:p w14:paraId="788D56E5" w14:textId="685A2DFA" w:rsidR="000B1FD0" w:rsidRDefault="000B1FD0">
                            <w:pPr>
                              <w:pStyle w:val="aff2"/>
                            </w:pPr>
                            <w:r>
                              <w:rPr>
                                <w:rFonts w:hint="eastAsia"/>
                              </w:rPr>
                              <w:t>図4</w:t>
                            </w:r>
                            <w:r w:rsidR="00544B46">
                              <w:rPr>
                                <w:rFonts w:hint="eastAsia"/>
                              </w:rPr>
                              <w:t>6</w:t>
                            </w:r>
                            <w:r>
                              <w:rPr>
                                <w:rFonts w:hint="eastAsia"/>
                              </w:rPr>
                              <w:t>. リスクマネジメント全体の流れと、リスク対応の選択プロセス</w:t>
                            </w:r>
                          </w:p>
                        </w:txbxContent>
                      </wps:txbx>
                      <wps:bodyPr wrap="square" rtlCol="0">
                        <a:spAutoFit/>
                      </wps:bodyPr>
                    </wps:wsp>
                  </a:graphicData>
                </a:graphic>
              </wp:anchor>
            </w:drawing>
          </mc:Choice>
          <mc:Fallback>
            <w:pict>
              <v:shape w14:anchorId="05924D62" id="テキスト ボックス 34" o:spid="_x0000_s1114" type="#_x0000_t202" style="position:absolute;left:0;text-align:left;margin-left:0;margin-top:209.05pt;width:441.9pt;height:14.55pt;z-index:251656363;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" filled="f" stroked="f">
                <v:textbox style="mso-fit-shape-to-text:t">
                  <w:txbxContent>
                    <w:p w14:paraId="788D56E5" w14:textId="685A2DFA" w:rsidR="000B1FD0" w:rsidRDefault="000B1FD0">
                      <w:pPr>
                        <w:pStyle w:val="aff2"/>
                      </w:pPr>
                      <w:r>
                        <w:rPr>
                          <w:rFonts w:hint="eastAsia"/>
                        </w:rPr>
                        <w:t>図4</w:t>
                      </w:r>
                      <w:r w:rsidR="00544B46">
                        <w:rPr>
                          <w:rFonts w:hint="eastAsia"/>
                        </w:rPr>
                        <w:t>6</w:t>
                      </w:r>
                      <w:r>
                        <w:rPr>
                          <w:rFonts w:hint="eastAsia"/>
                        </w:rPr>
                        <w:t>. リスクマネジメント全体の流れと、リスク対応の選択プロセス</w:t>
                      </w:r>
                    </w:p>
                  </w:txbxContent>
                </v:textbox>
                <w10:wrap anchorx="margin"/>
              </v:shape>
            </w:pict>
          </mc:Fallback>
        </mc:AlternateContent>
      </w:r>
    </w:p>
    <w:tbl>
      <w:tblPr>
        <w:tblStyle w:val="aa"/>
        <w:tblW w:w="0" w:type="auto"/>
        <w:tblLook w:val="04A0" w:firstRow="1" w:lastRow="0" w:firstColumn="1" w:lastColumn="0" w:noHBand="0" w:noVBand="1"/>
      </w:tblPr>
      <w:tblGrid>
        <w:gridCol w:w="10456"/>
      </w:tblGrid>
      <w:tr w:rsidR="000B1FD0" w14:paraId="3B0D589A" w14:textId="77777777" w:rsidTr="002F7B51">
        <w:trPr>
          <w:trHeight w:val="454"/>
        </w:trPr>
        <w:tc>
          <w:tcPr>
            <w:tcW w:w="10456" w:type="dxa"/>
            <w:shd w:val="clear" w:color="auto" w:fill="215E99" w:themeFill="text2" w:themeFillTint="BF"/>
          </w:tcPr>
          <w:p w14:paraId="38E16C87" w14:textId="77777777" w:rsidR="000B1FD0" w:rsidRDefault="000B1FD0">
            <w:pPr>
              <w:pStyle w:val="aff0"/>
            </w:pPr>
            <w:r w:rsidRPr="008478AB">
              <w:rPr>
                <w:rFonts w:hint="eastAsia"/>
              </w:rPr>
              <w:t>リスクを低減する</w:t>
            </w:r>
          </w:p>
        </w:tc>
      </w:tr>
      <w:tr w:rsidR="000B1FD0" w14:paraId="28F2830F" w14:textId="77777777" w:rsidTr="008660E0">
        <w:tc>
          <w:tcPr>
            <w:tcW w:w="10456" w:type="dxa"/>
          </w:tcPr>
          <w:p w14:paraId="0A0CD275" w14:textId="373A6F8F" w:rsidR="000B1FD0" w:rsidRDefault="000B1FD0">
            <w:pPr>
              <w:pStyle w:val="afff6"/>
            </w:pPr>
            <w:r w:rsidRPr="00E617D5">
              <w:rPr>
                <w:rFonts w:hint="eastAsia"/>
              </w:rPr>
              <w:t>自社で実行できる情報セキュリティ対策を導入ないし強化すること</w:t>
            </w:r>
            <w:r>
              <w:rPr>
                <w:rFonts w:hint="eastAsia"/>
              </w:rPr>
              <w:t>によって</w:t>
            </w:r>
            <w:r w:rsidRPr="00E617D5">
              <w:rPr>
                <w:rFonts w:hint="eastAsia"/>
              </w:rPr>
              <w:t>、</w:t>
            </w:r>
            <w:bookmarkStart w:id="804" w:name="■脆弱性12ー1ー2"/>
            <w:r w:rsidR="005A6FD6">
              <w:fldChar w:fldCharType="begin"/>
            </w:r>
            <w:r w:rsidR="005A6FD6">
              <w:rPr>
                <w:rFonts w:hint="eastAsia"/>
              </w:rPr>
              <w:instrText xml:space="preserve">HYPERLINK </w:instrText>
            </w:r>
            <w:r w:rsidR="005A6FD6">
              <w:instrText xml:space="preserve"> \l "</w:instrText>
            </w:r>
            <w:r w:rsidR="005A6FD6">
              <w:rPr>
                <w:rFonts w:hint="eastAsia"/>
              </w:rPr>
              <w:instrText>■脆弱性</w:instrText>
            </w:r>
            <w:r w:rsidR="005A6FD6">
              <w:instrText>"</w:instrText>
            </w:r>
            <w:r w:rsidR="005A6FD6">
              <w:fldChar w:fldCharType="separate"/>
            </w:r>
            <w:r w:rsidRPr="005A6FD6">
              <w:rPr>
                <w:rStyle w:val="a7"/>
                <w:rFonts w:hint="eastAsia"/>
              </w:rPr>
              <w:t>脆弱性</w:t>
            </w:r>
            <w:bookmarkEnd w:id="804"/>
            <w:r w:rsidR="005A6FD6">
              <w:fldChar w:fldCharType="end"/>
            </w:r>
            <w:r w:rsidRPr="00E617D5">
              <w:rPr>
                <w:rFonts w:hint="eastAsia"/>
              </w:rPr>
              <w:t>を改善し、事故が起きる可能性を下げます。</w:t>
            </w:r>
          </w:p>
        </w:tc>
      </w:tr>
      <w:tr w:rsidR="000B1FD0" w14:paraId="19B4EC37" w14:textId="77777777" w:rsidTr="002F7B51">
        <w:tc>
          <w:tcPr>
            <w:tcW w:w="10456" w:type="dxa"/>
            <w:shd w:val="clear" w:color="auto" w:fill="215E99" w:themeFill="text2" w:themeFillTint="BF"/>
          </w:tcPr>
          <w:p w14:paraId="7A9AA4E5" w14:textId="77777777" w:rsidR="000B1FD0" w:rsidRPr="002F7B51" w:rsidRDefault="000B1FD0">
            <w:pPr>
              <w:pStyle w:val="aff0"/>
            </w:pPr>
            <w:r w:rsidRPr="005C2BA1">
              <w:rPr>
                <w:rFonts w:hint="eastAsia"/>
              </w:rPr>
              <w:t>リスクを受容（保有）する</w:t>
            </w:r>
          </w:p>
        </w:tc>
      </w:tr>
      <w:tr w:rsidR="000B1FD0" w14:paraId="64A09DF7" w14:textId="77777777" w:rsidTr="008660E0">
        <w:tc>
          <w:tcPr>
            <w:tcW w:w="10456" w:type="dxa"/>
          </w:tcPr>
          <w:p w14:paraId="4CD6B9BE" w14:textId="77777777" w:rsidR="000B1FD0" w:rsidRDefault="000B1FD0">
            <w:pPr>
              <w:pStyle w:val="afff6"/>
            </w:pPr>
            <w:r w:rsidRPr="00C210AE">
              <w:rPr>
                <w:rFonts w:hint="eastAsia"/>
              </w:rPr>
              <w:t>事故が発生しても受容できる、あるいは対策にかかる費用が損害額を上回る場合などは対策を講じず、現状を維持します。</w:t>
            </w:r>
          </w:p>
        </w:tc>
      </w:tr>
      <w:tr w:rsidR="000B1FD0" w14:paraId="1E346824" w14:textId="77777777" w:rsidTr="002F7B51">
        <w:tc>
          <w:tcPr>
            <w:tcW w:w="10456" w:type="dxa"/>
            <w:shd w:val="clear" w:color="auto" w:fill="215E99" w:themeFill="text2" w:themeFillTint="BF"/>
          </w:tcPr>
          <w:p w14:paraId="00D8F4CF" w14:textId="77777777" w:rsidR="000B1FD0" w:rsidRPr="002F7B51" w:rsidRDefault="000B1FD0">
            <w:pPr>
              <w:pStyle w:val="aff0"/>
            </w:pPr>
            <w:r w:rsidRPr="00383699">
              <w:rPr>
                <w:rFonts w:hint="eastAsia"/>
              </w:rPr>
              <w:t>リスクを回避する</w:t>
            </w:r>
          </w:p>
        </w:tc>
      </w:tr>
      <w:tr w:rsidR="000B1FD0" w14:paraId="734F77CF" w14:textId="77777777" w:rsidTr="008660E0">
        <w:tc>
          <w:tcPr>
            <w:tcW w:w="10456" w:type="dxa"/>
          </w:tcPr>
          <w:p w14:paraId="5B8BF6BC" w14:textId="77777777" w:rsidR="000B1FD0" w:rsidRDefault="000B1FD0">
            <w:pPr>
              <w:pStyle w:val="afff6"/>
            </w:pPr>
            <w:r w:rsidRPr="005A4264">
              <w:rPr>
                <w:rFonts w:hint="eastAsia"/>
              </w:rPr>
              <w:t>仕事のやりかたを変える、情報システムの利用方法を変えるなどして、想定されるリスクそのものをなくします。</w:t>
            </w:r>
          </w:p>
          <w:p w14:paraId="23855E7B" w14:textId="77777777" w:rsidR="000B1FD0" w:rsidRDefault="000B1FD0">
            <w:pPr>
              <w:pStyle w:val="afff6"/>
            </w:pPr>
            <w:r w:rsidRPr="005A4264">
              <w:rPr>
                <w:rFonts w:hint="eastAsia"/>
              </w:rPr>
              <w:t>（例）</w:t>
            </w:r>
          </w:p>
          <w:p w14:paraId="4E865E1D" w14:textId="77777777" w:rsidR="000B1FD0" w:rsidRDefault="000B1FD0" w:rsidP="00892C01">
            <w:pPr>
              <w:pStyle w:val="afff6"/>
              <w:numPr>
                <w:ilvl w:val="0"/>
                <w:numId w:val="781"/>
              </w:numPr>
              <w:tabs>
                <w:tab w:val="clear" w:pos="1830"/>
              </w:tabs>
              <w:wordWrap w:val="0"/>
            </w:pPr>
            <w:r w:rsidRPr="005A4264">
              <w:rPr>
                <w:rFonts w:hint="eastAsia"/>
              </w:rPr>
              <w:t>従来は商品の発送先である住所や氏名などの個人情報を発送完了後もパソコンに保存し続けていたが、保存中の漏えいを避けるために、利用後はすぐに消去する</w:t>
            </w:r>
            <w:r>
              <w:rPr>
                <w:rFonts w:hint="eastAsia"/>
              </w:rPr>
              <w:t>。</w:t>
            </w:r>
          </w:p>
          <w:bookmarkStart w:id="805" w:name="■インターネットバンキング12ー1－2"/>
          <w:p w14:paraId="13D558AD" w14:textId="784996CF" w:rsidR="000B1FD0" w:rsidRDefault="00005DC8" w:rsidP="00892C01">
            <w:pPr>
              <w:pStyle w:val="afff6"/>
              <w:numPr>
                <w:ilvl w:val="0"/>
                <w:numId w:val="781"/>
              </w:numPr>
              <w:tabs>
                <w:tab w:val="clear" w:pos="1830"/>
              </w:tabs>
              <w:wordWrap w:val="0"/>
            </w:pPr>
            <w:r>
              <w:fldChar w:fldCharType="begin"/>
            </w:r>
            <w:r>
              <w:rPr>
                <w:rFonts w:hint="eastAsia"/>
              </w:rPr>
              <w:instrText xml:space="preserve">HYPERLINK </w:instrText>
            </w:r>
            <w:r>
              <w:instrText xml:space="preserve"> \l "</w:instrText>
            </w:r>
            <w:r>
              <w:rPr>
                <w:rFonts w:hint="eastAsia"/>
              </w:rPr>
              <w:instrText>■インターネットバンキング</w:instrText>
            </w:r>
            <w:r>
              <w:instrText>"</w:instrText>
            </w:r>
            <w:r>
              <w:fldChar w:fldCharType="separate"/>
            </w:r>
            <w:r w:rsidR="000B1FD0" w:rsidRPr="00005DC8">
              <w:rPr>
                <w:rStyle w:val="a7"/>
                <w:rFonts w:hint="eastAsia"/>
              </w:rPr>
              <w:t>インターネットバンキング</w:t>
            </w:r>
            <w:bookmarkEnd w:id="805"/>
            <w:r>
              <w:fldChar w:fldCharType="end"/>
            </w:r>
            <w:r w:rsidR="000B1FD0" w:rsidRPr="005A4264">
              <w:rPr>
                <w:rFonts w:hint="eastAsia"/>
              </w:rPr>
              <w:t>に使用するパソコンでメールや</w:t>
            </w:r>
            <w:r w:rsidR="000B1FD0">
              <w:rPr>
                <w:rFonts w:hint="eastAsia"/>
              </w:rPr>
              <w:t>Webサイトの</w:t>
            </w:r>
            <w:r w:rsidR="000B1FD0" w:rsidRPr="005A4264">
              <w:rPr>
                <w:rFonts w:hint="eastAsia"/>
              </w:rPr>
              <w:t>閲覧をしていたが、ウイルスに感染しないようにインターネットバンキング専用のパソコンを設置し、ウイルス感染の原因となるメールや</w:t>
            </w:r>
            <w:r w:rsidR="000B1FD0">
              <w:rPr>
                <w:rFonts w:hint="eastAsia"/>
              </w:rPr>
              <w:t>Webサイトの</w:t>
            </w:r>
            <w:r w:rsidR="000B1FD0" w:rsidRPr="005A4264">
              <w:rPr>
                <w:rFonts w:hint="eastAsia"/>
              </w:rPr>
              <w:t>閲覧に利用せず、USBメモリ、外付けHDDも接続を禁止する</w:t>
            </w:r>
            <w:r w:rsidR="000B1FD0">
              <w:rPr>
                <w:rFonts w:hint="eastAsia"/>
              </w:rPr>
              <w:t>。</w:t>
            </w:r>
          </w:p>
          <w:p w14:paraId="7AB7AC07" w14:textId="77777777" w:rsidR="000B1FD0" w:rsidRDefault="000B1FD0">
            <w:pPr>
              <w:pStyle w:val="afff6"/>
            </w:pPr>
            <w:r w:rsidRPr="005A4264">
              <w:rPr>
                <w:rFonts w:hint="eastAsia"/>
              </w:rPr>
              <w:t>リスクレベルが大きく自社の対策だけでは不十分であったり、多額の費用がかかり、実施できなかったりする場合は「リスクの移転」を検討します。</w:t>
            </w:r>
          </w:p>
        </w:tc>
      </w:tr>
      <w:tr w:rsidR="000B1FD0" w14:paraId="7E96527E" w14:textId="77777777" w:rsidTr="002F7B51">
        <w:tc>
          <w:tcPr>
            <w:tcW w:w="10456" w:type="dxa"/>
            <w:shd w:val="clear" w:color="auto" w:fill="215E99" w:themeFill="text2" w:themeFillTint="BF"/>
          </w:tcPr>
          <w:p w14:paraId="4AB4365C" w14:textId="77777777" w:rsidR="000B1FD0" w:rsidRDefault="000B1FD0">
            <w:pPr>
              <w:pStyle w:val="aff0"/>
            </w:pPr>
            <w:r w:rsidRPr="00E37FD3">
              <w:rPr>
                <w:rFonts w:hint="eastAsia"/>
              </w:rPr>
              <w:t>リスクを移転する</w:t>
            </w:r>
          </w:p>
        </w:tc>
      </w:tr>
      <w:tr w:rsidR="000B1FD0" w14:paraId="7DF97B4F" w14:textId="77777777" w:rsidTr="008660E0">
        <w:tc>
          <w:tcPr>
            <w:tcW w:w="10456" w:type="dxa"/>
          </w:tcPr>
          <w:p w14:paraId="67E79B44" w14:textId="77777777" w:rsidR="000B1FD0" w:rsidRDefault="000B1FD0">
            <w:pPr>
              <w:pStyle w:val="afff6"/>
            </w:pPr>
            <w:r w:rsidRPr="009668F2">
              <w:rPr>
                <w:rFonts w:hint="eastAsia"/>
              </w:rPr>
              <w:t>自社よりも有効な対策を行っている、あるいは補償能力がある他社のサービスを利用すること</w:t>
            </w:r>
            <w:r>
              <w:rPr>
                <w:rFonts w:hint="eastAsia"/>
              </w:rPr>
              <w:t>により</w:t>
            </w:r>
            <w:r w:rsidRPr="009668F2">
              <w:rPr>
                <w:rFonts w:hint="eastAsia"/>
              </w:rPr>
              <w:t>自社の負担を下げます。</w:t>
            </w:r>
          </w:p>
          <w:p w14:paraId="3B3C6455" w14:textId="77777777" w:rsidR="000B1FD0" w:rsidRDefault="000B1FD0">
            <w:pPr>
              <w:pStyle w:val="afff6"/>
            </w:pPr>
            <w:r w:rsidRPr="009668F2">
              <w:rPr>
                <w:rFonts w:hint="eastAsia"/>
              </w:rPr>
              <w:t>（例）</w:t>
            </w:r>
          </w:p>
          <w:p w14:paraId="16E1E88C" w14:textId="77777777" w:rsidR="000B1FD0" w:rsidRDefault="000B1FD0" w:rsidP="00892C01">
            <w:pPr>
              <w:pStyle w:val="afff6"/>
              <w:numPr>
                <w:ilvl w:val="0"/>
                <w:numId w:val="782"/>
              </w:numPr>
              <w:tabs>
                <w:tab w:val="clear" w:pos="1830"/>
              </w:tabs>
              <w:wordWrap w:val="0"/>
            </w:pPr>
            <w:r w:rsidRPr="009668F2">
              <w:rPr>
                <w:rFonts w:hint="eastAsia"/>
              </w:rPr>
              <w:t>商品を販売する</w:t>
            </w:r>
            <w:r>
              <w:rPr>
                <w:rFonts w:hint="eastAsia"/>
              </w:rPr>
              <w:t>Web</w:t>
            </w:r>
            <w:r w:rsidRPr="009668F2">
              <w:rPr>
                <w:rFonts w:hint="eastAsia"/>
              </w:rPr>
              <w:t>サイトではクレジットカード番号を非保持化し、代金の決済はセキュリティ対策を十分行っている外部の決済代行サービスに変更する</w:t>
            </w:r>
            <w:r>
              <w:rPr>
                <w:rFonts w:hint="eastAsia"/>
              </w:rPr>
              <w:t>。</w:t>
            </w:r>
          </w:p>
          <w:p w14:paraId="73A30A43" w14:textId="77777777" w:rsidR="000B1FD0" w:rsidRDefault="000B1FD0" w:rsidP="00892C01">
            <w:pPr>
              <w:pStyle w:val="afff6"/>
              <w:numPr>
                <w:ilvl w:val="0"/>
                <w:numId w:val="782"/>
              </w:numPr>
              <w:tabs>
                <w:tab w:val="clear" w:pos="1830"/>
              </w:tabs>
              <w:wordWrap w:val="0"/>
            </w:pPr>
            <w:r w:rsidRPr="009668F2">
              <w:rPr>
                <w:rFonts w:hint="eastAsia"/>
              </w:rPr>
              <w:t>社内のサーバで運用していた業務システムをセキュリティ対策の充実した外部クラウドサービスに移行する</w:t>
            </w:r>
            <w:r>
              <w:rPr>
                <w:rFonts w:hint="eastAsia"/>
              </w:rPr>
              <w:t>。</w:t>
            </w:r>
          </w:p>
          <w:p w14:paraId="50CDB083" w14:textId="77777777" w:rsidR="000B1FD0" w:rsidRDefault="000B1FD0" w:rsidP="00892C01">
            <w:pPr>
              <w:pStyle w:val="afff6"/>
              <w:numPr>
                <w:ilvl w:val="0"/>
                <w:numId w:val="782"/>
              </w:numPr>
              <w:tabs>
                <w:tab w:val="clear" w:pos="1830"/>
              </w:tabs>
              <w:wordWrap w:val="0"/>
            </w:pPr>
            <w:r w:rsidRPr="009668F2">
              <w:rPr>
                <w:rFonts w:hint="eastAsia"/>
              </w:rPr>
              <w:t>情報漏えい、システム障害などの事故発生に伴う損失に対して保険金が支払われる情報セキュリティに関連した保険商品に加入する</w:t>
            </w:r>
            <w:r>
              <w:rPr>
                <w:rFonts w:hint="eastAsia"/>
              </w:rPr>
              <w:t>。</w:t>
            </w:r>
          </w:p>
        </w:tc>
      </w:tr>
    </w:tbl>
    <w:p w14:paraId="3EBAED48" w14:textId="19268BD1" w:rsidR="00051461" w:rsidRDefault="00051461" w:rsidP="00F76037">
      <w:r w:rsidRPr="009668F2">
        <w:rPr>
          <w:noProof/>
        </w:rPr>
        <mc:AlternateContent>
          <mc:Choice Requires="wps">
            <w:drawing>
              <wp:anchor distT="0" distB="0" distL="114300" distR="114300" simplePos="0" relativeHeight="251656343" behindDoc="0" locked="0" layoutInCell="1" allowOverlap="1" wp14:anchorId="5C71A5A8" wp14:editId="398A261B">
                <wp:simplePos x="0" y="0"/>
                <wp:positionH relativeFrom="column">
                  <wp:posOffset>596900</wp:posOffset>
                </wp:positionH>
                <wp:positionV relativeFrom="paragraph">
                  <wp:posOffset>49489</wp:posOffset>
                </wp:positionV>
                <wp:extent cx="5612130" cy="184150"/>
                <wp:effectExtent l="0" t="0" r="0" b="0"/>
                <wp:wrapSquare wrapText="bothSides"/>
                <wp:docPr id="15589608" name="テキスト ボックス 10"/>
                <wp:cNvGraphicFramePr/>
                <a:graphic xmlns:a="http://schemas.openxmlformats.org/drawingml/2006/main">
                  <a:graphicData uri="http://schemas.microsoft.com/office/word/2010/wordprocessingShape">
                    <wps:wsp>
                      <wps:cNvSpPr txBox="1"/>
                      <wps:spPr>
                        <a:xfrm>
                          <a:off x="0" y="0"/>
                          <a:ext cx="5612130" cy="184150"/>
                        </a:xfrm>
                        <a:prstGeom prst="rect">
                          <a:avLst/>
                        </a:prstGeom>
                        <a:noFill/>
                      </wps:spPr>
                      <wps:txbx>
                        <w:txbxContent>
                          <w:p w14:paraId="29A9745F" w14:textId="77777777" w:rsidR="000B1FD0" w:rsidRDefault="000B1FD0" w:rsidP="002B7A4B">
                            <w:pPr>
                              <w:pStyle w:val="aff2"/>
                            </w:pPr>
                            <w:r>
                              <w:rPr>
                                <w:rFonts w:hint="eastAsia"/>
                              </w:rPr>
                              <w:t>（出典）</w:t>
                            </w:r>
                            <w:r w:rsidRPr="002C0029">
                              <w:t>IPA</w:t>
                            </w:r>
                            <w:r>
                              <w:rPr>
                                <w:rFonts w:hint="eastAsia"/>
                              </w:rPr>
                              <w:t>「中小企業の情報セキュリティ対策ガイドライン第3.1版」をもとに作成</w:t>
                            </w:r>
                          </w:p>
                        </w:txbxContent>
                      </wps:txbx>
                      <wps:bodyPr wrap="square" rtlCol="0">
                        <a:spAutoFit/>
                      </wps:bodyPr>
                    </wps:wsp>
                  </a:graphicData>
                </a:graphic>
                <wp14:sizeRelH relativeFrom="margin">
                  <wp14:pctWidth>0</wp14:pctWidth>
                </wp14:sizeRelH>
              </wp:anchor>
            </w:drawing>
          </mc:Choice>
          <mc:Fallback>
            <w:pict>
              <v:shape w14:anchorId="5C71A5A8" id="_x0000_s1115" type="#_x0000_t202" style="position:absolute;left:0;text-align:left;margin-left:47pt;margin-top:3.9pt;width:441.9pt;height:14.5pt;z-index:2516563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" filled="f" stroked="f">
                <v:textbox style="mso-fit-shape-to-text:t">
                  <w:txbxContent>
                    <w:p w14:paraId="29A9745F" w14:textId="77777777" w:rsidR="000B1FD0" w:rsidRDefault="000B1FD0" w:rsidP="002B7A4B">
                      <w:pPr>
                        <w:pStyle w:val="aff2"/>
                      </w:pPr>
                      <w:r>
                        <w:rPr>
                          <w:rFonts w:hint="eastAsia"/>
                        </w:rPr>
                        <w:t>（出典）</w:t>
                      </w:r>
                      <w:r w:rsidRPr="002C0029">
                        <w:t>IPA</w:t>
                      </w:r>
                      <w:r>
                        <w:rPr>
                          <w:rFonts w:hint="eastAsia"/>
                        </w:rPr>
                        <w:t>「中小企業の情報セキュリティ対策ガイドライン第3.1版」をもとに作成</w:t>
                      </w:r>
                    </w:p>
                  </w:txbxContent>
                </v:textbox>
                <w10:wrap type="square"/>
              </v:shape>
            </w:pict>
          </mc:Fallback>
        </mc:AlternateContent>
      </w:r>
    </w:p>
    <w:p w14:paraId="66FC9137" w14:textId="14CD0ADD" w:rsidR="000B1FD0" w:rsidRDefault="000B1FD0" w:rsidP="00F76037"/>
    <w:p w14:paraId="3B9DD59C" w14:textId="77777777" w:rsidR="00051461" w:rsidRDefault="00051461" w:rsidP="00F76037"/>
    <w:p w14:paraId="025BCD37" w14:textId="77777777" w:rsidR="000B1FD0" w:rsidRPr="009F0E1A" w:rsidRDefault="000B1FD0" w:rsidP="003E0313">
      <w:pPr>
        <w:pStyle w:val="4"/>
      </w:pPr>
      <w:bookmarkStart w:id="806" w:name="_Toc172273833"/>
      <w:bookmarkStart w:id="807" w:name="_Toc185338894"/>
      <w:bookmarkStart w:id="808" w:name="_Toc188348995"/>
      <w:r w:rsidRPr="009F0E1A">
        <w:t>ISO/IEC 27001におけるリスクマネジメント手順</w:t>
      </w:r>
      <w:bookmarkEnd w:id="806"/>
      <w:bookmarkEnd w:id="807"/>
      <w:bookmarkEnd w:id="808"/>
    </w:p>
    <w:p w14:paraId="16DC6F7B" w14:textId="74F28151" w:rsidR="000B1FD0" w:rsidRDefault="000B1FD0">
      <w:r>
        <w:rPr>
          <w:noProof/>
        </w:rPr>
        <mc:AlternateContent>
          <mc:Choice Requires="wps">
            <w:drawing>
              <wp:anchor distT="0" distB="0" distL="114300" distR="114300" simplePos="0" relativeHeight="251656364" behindDoc="0" locked="0" layoutInCell="1" allowOverlap="1" wp14:anchorId="37AE0C7D" wp14:editId="26A4036D">
                <wp:simplePos x="0" y="0"/>
                <wp:positionH relativeFrom="margin">
                  <wp:align>center</wp:align>
                </wp:positionH>
                <wp:positionV relativeFrom="paragraph">
                  <wp:posOffset>5332012</wp:posOffset>
                </wp:positionV>
                <wp:extent cx="5612130" cy="184150"/>
                <wp:effectExtent l="0" t="0" r="0" b="0"/>
                <wp:wrapTopAndBottom/>
                <wp:docPr id="99" name="テキスト ボックス 98">
                  <a:extLst xmlns:a="http://schemas.openxmlformats.org/drawingml/2006/main">
                    <a:ext uri="{FF2B5EF4-FFF2-40B4-BE49-F238E27FC236}">
                      <a16:creationId xmlns:a16="http://schemas.microsoft.com/office/drawing/2014/main" id="{CBE286E6-2D21-CDD9-ED71-C360661DD6AC}"/>
                    </a:ext>
                  </a:extLst>
                </wp:docPr>
                <wp:cNvGraphicFramePr/>
                <a:graphic xmlns:a="http://schemas.openxmlformats.org/drawingml/2006/main">
                  <a:graphicData uri="http://schemas.microsoft.com/office/word/2010/wordprocessingShape">
                    <wps:wsp>
                      <wps:cNvSpPr txBox="1"/>
                      <wps:spPr>
                        <a:xfrm>
                          <a:off x="0" y="0"/>
                          <a:ext cx="5612130" cy="184150"/>
                        </a:xfrm>
                        <a:prstGeom prst="rect">
                          <a:avLst/>
                        </a:prstGeom>
                        <a:noFill/>
                      </wps:spPr>
                      <wps:txbx>
                        <w:txbxContent>
                          <w:p w14:paraId="55640630" w14:textId="0AA99AAE" w:rsidR="000B1FD0" w:rsidRDefault="000B1FD0">
                            <w:pPr>
                              <w:pStyle w:val="aff2"/>
                            </w:pPr>
                            <w:r>
                              <w:rPr>
                                <w:rFonts w:hint="eastAsia"/>
                              </w:rPr>
                              <w:t>図4</w:t>
                            </w:r>
                            <w:r w:rsidR="00544B46">
                              <w:rPr>
                                <w:rFonts w:hint="eastAsia"/>
                              </w:rPr>
                              <w:t>7</w:t>
                            </w:r>
                            <w:r>
                              <w:rPr>
                                <w:rFonts w:hint="eastAsia"/>
                              </w:rPr>
                              <w:t>. ISMSにおけるリスクアセスメントおよびリスク対応に関する作業の概要</w:t>
                            </w:r>
                          </w:p>
                        </w:txbxContent>
                      </wps:txbx>
                      <wps:bodyPr wrap="square" rtlCol="0">
                        <a:spAutoFit/>
                      </wps:bodyPr>
                    </wps:wsp>
                  </a:graphicData>
                </a:graphic>
              </wp:anchor>
            </w:drawing>
          </mc:Choice>
          <mc:Fallback>
            <w:pict>
              <v:shape w14:anchorId="37AE0C7D" id="テキスト ボックス 98" o:spid="_x0000_s1116" type="#_x0000_t202" style="position:absolute;left:0;text-align:left;margin-left:0;margin-top:419.85pt;width:441.9pt;height:14.5pt;z-index:2516563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" filled="f" stroked="f">
                <v:textbox style="mso-fit-shape-to-text:t">
                  <w:txbxContent>
                    <w:p w14:paraId="55640630" w14:textId="0AA99AAE" w:rsidR="000B1FD0" w:rsidRDefault="000B1FD0">
                      <w:pPr>
                        <w:pStyle w:val="aff2"/>
                      </w:pPr>
                      <w:r>
                        <w:rPr>
                          <w:rFonts w:hint="eastAsia"/>
                        </w:rPr>
                        <w:t>図4</w:t>
                      </w:r>
                      <w:r w:rsidR="00544B46">
                        <w:rPr>
                          <w:rFonts w:hint="eastAsia"/>
                        </w:rPr>
                        <w:t>7</w:t>
                      </w:r>
                      <w:r>
                        <w:rPr>
                          <w:rFonts w:hint="eastAsia"/>
                        </w:rPr>
                        <w:t>. ISMSにおけるリスクアセスメントおよびリスク対応に関する作業の概要</w:t>
                      </w:r>
                    </w:p>
                  </w:txbxContent>
                </v:textbox>
                <w10:wrap type="topAndBottom" anchorx="margin"/>
              </v:shape>
            </w:pict>
          </mc:Fallback>
        </mc:AlternateContent>
      </w:r>
      <w:r>
        <w:rPr>
          <w:noProof/>
        </w:rPr>
        <w:drawing>
          <wp:anchor distT="0" distB="0" distL="114300" distR="114300" simplePos="0" relativeHeight="251656380" behindDoc="0" locked="0" layoutInCell="1" allowOverlap="1" wp14:anchorId="50D1EEAE" wp14:editId="25E0D1EC">
            <wp:simplePos x="0" y="0"/>
            <wp:positionH relativeFrom="margin">
              <wp:posOffset>1204015</wp:posOffset>
            </wp:positionH>
            <wp:positionV relativeFrom="paragraph">
              <wp:posOffset>1539820</wp:posOffset>
            </wp:positionV>
            <wp:extent cx="3776345" cy="3811905"/>
            <wp:effectExtent l="0" t="0" r="0" b="0"/>
            <wp:wrapTopAndBottom/>
            <wp:docPr id="1842315839"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776345" cy="3811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4B74">
        <w:rPr>
          <w:rFonts w:hint="eastAsia"/>
        </w:rPr>
        <w:t>ISO/IEC 27005は、情報セキュリティリ</w:t>
      </w:r>
      <w:r w:rsidRPr="00786D4D">
        <w:rPr>
          <w:rFonts w:hint="eastAsia"/>
        </w:rPr>
        <w:t>スクマネジメント</w:t>
      </w:r>
      <w:r w:rsidRPr="005C4B74">
        <w:rPr>
          <w:rFonts w:hint="eastAsia"/>
        </w:rPr>
        <w:t>の手法を提供する規格であり、ISO/IEC 27001（</w:t>
      </w:r>
      <w:bookmarkStart w:id="809" w:name="■ISMS12ー1ー3"/>
      <w:r w:rsidRPr="005C4B74">
        <w:rPr>
          <w:rFonts w:hint="eastAsia"/>
        </w:rPr>
        <w:t>ISMS</w:t>
      </w:r>
      <w:bookmarkEnd w:id="809"/>
      <w:r w:rsidRPr="005C4B74">
        <w:rPr>
          <w:rFonts w:hint="eastAsia"/>
        </w:rPr>
        <w:t>）は情報セキュリティ</w:t>
      </w:r>
      <w:r w:rsidRPr="00786D4D">
        <w:rPr>
          <w:rFonts w:hint="eastAsia"/>
        </w:rPr>
        <w:t>マネジメントシステム</w:t>
      </w:r>
      <w:r w:rsidRPr="005C4B74">
        <w:rPr>
          <w:rFonts w:hint="eastAsia"/>
        </w:rPr>
        <w:t>の設計と実装に関する規格です。つまり、ISO/IEC 27001は情報セキュリティマネジメントシステムの枠組みを提供し、その中で必要となるリスクマネジメントの具体的な手法やプロセスの詳細を提供しているのが、ISO/IEC 27005になります。ISO/IEC 27001（</w:t>
      </w:r>
      <w:hyperlink w:anchor="■ISMS" w:history="1">
        <w:r w:rsidRPr="00AF6A69">
          <w:rPr>
            <w:rStyle w:val="a7"/>
            <w:rFonts w:hint="eastAsia"/>
          </w:rPr>
          <w:t>ISMS</w:t>
        </w:r>
      </w:hyperlink>
      <w:r w:rsidRPr="005C4B74">
        <w:rPr>
          <w:rFonts w:hint="eastAsia"/>
        </w:rPr>
        <w:t>）の活動は、ISO/IEC 27005におけるリスクマネジメントプロセスと関連付けて整理することが可能です。</w:t>
      </w:r>
    </w:p>
    <w:p w14:paraId="21AD7384" w14:textId="77777777" w:rsidR="000B1FD0" w:rsidRDefault="000B1FD0" w:rsidP="002A6987">
      <w:pPr>
        <w:pStyle w:val="3"/>
      </w:pPr>
      <w:bookmarkStart w:id="810" w:name="_Toc172273834"/>
      <w:bookmarkStart w:id="811" w:name="_Toc185338895"/>
      <w:bookmarkStart w:id="812" w:name="_Toc188348996"/>
      <w:r>
        <w:rPr>
          <w:rFonts w:hint="eastAsia"/>
        </w:rPr>
        <w:t>リスクマネジメント：リスクアセスメント</w:t>
      </w:r>
      <w:bookmarkEnd w:id="810"/>
      <w:bookmarkEnd w:id="811"/>
      <w:bookmarkEnd w:id="812"/>
    </w:p>
    <w:p w14:paraId="1635516B" w14:textId="77777777" w:rsidR="000B1FD0" w:rsidRDefault="000B1FD0" w:rsidP="003E0313">
      <w:pPr>
        <w:pStyle w:val="4"/>
      </w:pPr>
      <w:bookmarkStart w:id="813" w:name="_Toc172273835"/>
      <w:bookmarkStart w:id="814" w:name="_Toc185338896"/>
      <w:bookmarkStart w:id="815" w:name="_Toc188348997"/>
      <w:r>
        <w:rPr>
          <w:rFonts w:hint="eastAsia"/>
        </w:rPr>
        <w:t>リスク基準の確立</w:t>
      </w:r>
      <w:bookmarkEnd w:id="813"/>
      <w:bookmarkEnd w:id="814"/>
      <w:bookmarkEnd w:id="815"/>
    </w:p>
    <w:p w14:paraId="16812DC5" w14:textId="77777777" w:rsidR="000B1FD0" w:rsidRDefault="000B1FD0" w:rsidP="006922EC">
      <w:pPr>
        <w:pStyle w:val="5"/>
      </w:pPr>
      <w:r>
        <w:rPr>
          <w:rFonts w:hint="eastAsia"/>
        </w:rPr>
        <w:t>必要なリスク基準</w:t>
      </w:r>
    </w:p>
    <w:p w14:paraId="74C5A55F" w14:textId="1D6490D8" w:rsidR="000B1FD0" w:rsidRDefault="000B1FD0" w:rsidP="00A37C62">
      <w:bookmarkStart w:id="816" w:name="■リスクアセスメント12ー2ー1"/>
      <w:r>
        <w:rPr>
          <w:noProof/>
        </w:rPr>
        <w:drawing>
          <wp:anchor distT="0" distB="0" distL="114300" distR="114300" simplePos="0" relativeHeight="251656365" behindDoc="0" locked="0" layoutInCell="1" allowOverlap="1" wp14:anchorId="42C27D35" wp14:editId="7D242936">
            <wp:simplePos x="0" y="0"/>
            <wp:positionH relativeFrom="margin">
              <wp:align>center</wp:align>
            </wp:positionH>
            <wp:positionV relativeFrom="paragraph">
              <wp:posOffset>3208427</wp:posOffset>
            </wp:positionV>
            <wp:extent cx="5633085" cy="3980815"/>
            <wp:effectExtent l="0" t="0" r="5715" b="635"/>
            <wp:wrapTopAndBottom/>
            <wp:docPr id="85954777"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33085" cy="3980815"/>
                    </a:xfrm>
                    <a:prstGeom prst="rect">
                      <a:avLst/>
                    </a:prstGeom>
                    <a:noFill/>
                    <a:ln>
                      <a:noFill/>
                    </a:ln>
                  </pic:spPr>
                </pic:pic>
              </a:graphicData>
            </a:graphic>
          </wp:anchor>
        </w:drawing>
      </w:r>
      <w:bookmarkEnd w:id="816"/>
      <w:r>
        <w:fldChar w:fldCharType="begin"/>
      </w:r>
      <w:r>
        <w:instrText>HYPERLINK \l "■リスクアセスメント"</w:instrText>
      </w:r>
      <w:r>
        <w:fldChar w:fldCharType="separate"/>
      </w:r>
      <w:r w:rsidRPr="00035C05">
        <w:rPr>
          <w:rStyle w:val="a7"/>
          <w:rFonts w:hint="eastAsia"/>
        </w:rPr>
        <w:t>リスクアセスメント</w:t>
      </w:r>
      <w:r>
        <w:fldChar w:fldCharType="end"/>
      </w:r>
      <w:r w:rsidRPr="00016DE6">
        <w:rPr>
          <w:rFonts w:hint="eastAsia"/>
        </w:rPr>
        <w:t>を実施するにあたって、リスクの重大性を評価するための目安となる条件を決める必要があります。その条件のことをリスク基準と言います。</w:t>
      </w:r>
      <w:bookmarkStart w:id="817" w:name="■ISMS12ー2ー1"/>
      <w:r w:rsidR="00AF6A69">
        <w:fldChar w:fldCharType="begin"/>
      </w:r>
      <w:r w:rsidR="00AF6A69">
        <w:instrText>HYPERLINK  \l "■ISMS"</w:instrText>
      </w:r>
      <w:r w:rsidR="00AF6A69">
        <w:fldChar w:fldCharType="separate"/>
      </w:r>
      <w:r w:rsidRPr="00AF6A69">
        <w:rPr>
          <w:rStyle w:val="a7"/>
        </w:rPr>
        <w:t>ISMS</w:t>
      </w:r>
      <w:bookmarkEnd w:id="817"/>
      <w:r w:rsidR="00AF6A69">
        <w:fldChar w:fldCharType="end"/>
      </w:r>
      <w:r w:rsidRPr="00016DE6">
        <w:t>では、リスク基準に「リスク受容基準」と「情報セキュリティリスクアセスメントを実施するための基準」を含むよう明示されています。</w:t>
      </w:r>
    </w:p>
    <w:tbl>
      <w:tblPr>
        <w:tblStyle w:val="aa"/>
        <w:tblW w:w="0" w:type="auto"/>
        <w:tblLook w:val="04A0" w:firstRow="1" w:lastRow="0" w:firstColumn="1" w:lastColumn="0" w:noHBand="0" w:noVBand="1"/>
      </w:tblPr>
      <w:tblGrid>
        <w:gridCol w:w="10456"/>
      </w:tblGrid>
      <w:tr w:rsidR="000B1FD0" w14:paraId="31F20E4E" w14:textId="77777777" w:rsidTr="00592748">
        <w:tc>
          <w:tcPr>
            <w:tcW w:w="10456" w:type="dxa"/>
            <w:shd w:val="clear" w:color="auto" w:fill="215E99" w:themeFill="text2" w:themeFillTint="BF"/>
          </w:tcPr>
          <w:p w14:paraId="5D66204D" w14:textId="77777777" w:rsidR="000B1FD0" w:rsidRPr="00592748" w:rsidRDefault="000B1FD0">
            <w:pPr>
              <w:pStyle w:val="aff0"/>
            </w:pPr>
            <w:r w:rsidRPr="00592748">
              <w:rPr>
                <w:rFonts w:hint="eastAsia"/>
              </w:rPr>
              <w:t>リスク受容基準</w:t>
            </w:r>
          </w:p>
        </w:tc>
      </w:tr>
      <w:tr w:rsidR="000B1FD0" w14:paraId="150DAB0E" w14:textId="77777777" w:rsidTr="00016DE6">
        <w:tc>
          <w:tcPr>
            <w:tcW w:w="10456" w:type="dxa"/>
          </w:tcPr>
          <w:p w14:paraId="2E1B8221" w14:textId="77777777" w:rsidR="000B1FD0" w:rsidRDefault="000B1FD0">
            <w:pPr>
              <w:pStyle w:val="afff6"/>
            </w:pPr>
            <w:r w:rsidRPr="00F35972">
              <w:rPr>
                <w:rFonts w:hint="eastAsia"/>
              </w:rPr>
              <w:t>どの程度のリスクであれば受け入れることが可能かの判断基準です。</w:t>
            </w:r>
          </w:p>
          <w:p w14:paraId="705C03E0" w14:textId="77777777" w:rsidR="000B1FD0" w:rsidRDefault="000B1FD0">
            <w:pPr>
              <w:pStyle w:val="afff6"/>
            </w:pPr>
            <w:r w:rsidRPr="00F35972">
              <w:t>あるリスクに対して、どの程度のレベル感や優先順位でリスク対応を実施するのか、リスクが顕在化した際にどの程度の大きさまでなら許容するのかを明確にする必要があります。</w:t>
            </w:r>
          </w:p>
        </w:tc>
      </w:tr>
      <w:tr w:rsidR="000B1FD0" w14:paraId="5482D378" w14:textId="77777777" w:rsidTr="00592748">
        <w:tc>
          <w:tcPr>
            <w:tcW w:w="10456" w:type="dxa"/>
            <w:shd w:val="clear" w:color="auto" w:fill="215E99" w:themeFill="text2" w:themeFillTint="BF"/>
          </w:tcPr>
          <w:p w14:paraId="4867E32B" w14:textId="77777777" w:rsidR="000B1FD0" w:rsidRPr="00592748" w:rsidRDefault="000B1FD0">
            <w:pPr>
              <w:pStyle w:val="aff0"/>
            </w:pPr>
            <w:r w:rsidRPr="00592748">
              <w:rPr>
                <w:rFonts w:hint="eastAsia"/>
              </w:rPr>
              <w:t>情報セキュリティリスクアセスメントを実施する</w:t>
            </w:r>
            <w:r>
              <w:rPr>
                <w:rFonts w:hint="eastAsia"/>
              </w:rPr>
              <w:t>ための基準</w:t>
            </w:r>
          </w:p>
        </w:tc>
      </w:tr>
      <w:tr w:rsidR="000B1FD0" w14:paraId="609455EE" w14:textId="77777777" w:rsidTr="00016DE6">
        <w:tc>
          <w:tcPr>
            <w:tcW w:w="10456" w:type="dxa"/>
          </w:tcPr>
          <w:p w14:paraId="39F77D2F" w14:textId="77777777" w:rsidR="000B1FD0" w:rsidRDefault="000B1FD0">
            <w:pPr>
              <w:pStyle w:val="afff6"/>
            </w:pPr>
            <w:r w:rsidRPr="00F35972">
              <w:rPr>
                <w:rFonts w:hint="eastAsia"/>
              </w:rPr>
              <w:t>いつ、どのようなときにリスクアセスメントを実施するのかを決める要件です。</w:t>
            </w:r>
          </w:p>
          <w:p w14:paraId="668A3EB3" w14:textId="77777777" w:rsidR="000B1FD0" w:rsidRDefault="000B1FD0">
            <w:pPr>
              <w:pStyle w:val="afff6"/>
            </w:pPr>
            <w:r w:rsidRPr="00F35972">
              <w:t>リスクアセスメントの実施条件や実施時期、タイミングや頻度などを明確にする必要があります。</w:t>
            </w:r>
          </w:p>
        </w:tc>
      </w:tr>
    </w:tbl>
    <w:p w14:paraId="35B183CC" w14:textId="77777777" w:rsidR="000B1FD0" w:rsidRDefault="000B1FD0">
      <w:pPr>
        <w:ind w:firstLineChars="0" w:firstLine="0"/>
      </w:pPr>
    </w:p>
    <w:p w14:paraId="7619F802" w14:textId="68D471F9" w:rsidR="000B1FD0" w:rsidRDefault="000B1FD0" w:rsidP="003E0313">
      <w:pPr>
        <w:pStyle w:val="4"/>
      </w:pPr>
      <w:bookmarkStart w:id="818" w:name="_Toc172273836"/>
      <w:bookmarkStart w:id="819" w:name="_Toc185338897"/>
      <w:bookmarkStart w:id="820" w:name="_Toc188348998"/>
      <w:bookmarkStart w:id="821" w:name="_Hlk173152155"/>
      <w:r>
        <w:rPr>
          <w:rFonts w:hint="eastAsia"/>
        </w:rPr>
        <w:t>リスクの特定</w:t>
      </w:r>
      <w:bookmarkEnd w:id="818"/>
      <w:bookmarkEnd w:id="819"/>
      <w:bookmarkEnd w:id="820"/>
    </w:p>
    <w:bookmarkEnd w:id="821"/>
    <w:p w14:paraId="5D4C48D4" w14:textId="77777777" w:rsidR="000B1FD0" w:rsidRDefault="000B1FD0" w:rsidP="006922EC">
      <w:pPr>
        <w:pStyle w:val="5"/>
      </w:pPr>
      <w:r>
        <w:rPr>
          <w:rFonts w:hint="eastAsia"/>
        </w:rPr>
        <w:t>リスク特定</w:t>
      </w:r>
    </w:p>
    <w:bookmarkStart w:id="822" w:name="■リスクアセスメント12ー2ー2"/>
    <w:p w14:paraId="5292E0A1" w14:textId="2C1DA8AD" w:rsidR="000B1FD0" w:rsidRDefault="00035C05" w:rsidP="005B47CE">
      <w:r>
        <w:fldChar w:fldCharType="begin"/>
      </w:r>
      <w:r>
        <w:rPr>
          <w:rFonts w:hint="eastAsia"/>
        </w:rPr>
        <w:instrText xml:space="preserve">HYPERLINK </w:instrText>
      </w:r>
      <w:r>
        <w:instrText xml:space="preserve"> \l "</w:instrText>
      </w:r>
      <w:r>
        <w:rPr>
          <w:rFonts w:hint="eastAsia"/>
        </w:rPr>
        <w:instrText>■リスクアセスメント</w:instrText>
      </w:r>
      <w:r>
        <w:instrText>"</w:instrText>
      </w:r>
      <w:r>
        <w:fldChar w:fldCharType="separate"/>
      </w:r>
      <w:r w:rsidR="000B1FD0" w:rsidRPr="00035C05">
        <w:rPr>
          <w:rStyle w:val="a7"/>
          <w:rFonts w:hint="eastAsia"/>
        </w:rPr>
        <w:t>リスクアセスメント</w:t>
      </w:r>
      <w:bookmarkEnd w:id="822"/>
      <w:r>
        <w:fldChar w:fldCharType="end"/>
      </w:r>
      <w:r w:rsidR="000B1FD0" w:rsidRPr="00224443">
        <w:rPr>
          <w:rFonts w:hint="eastAsia"/>
        </w:rPr>
        <w:t>の</w:t>
      </w:r>
      <w:r w:rsidR="000B1FD0" w:rsidRPr="00224443">
        <w:t>1つ目のプロセスである「リスク特定」について説明します。リスク特定とは、「リスクを発見、認識及び記述するプロセス」</w:t>
      </w:r>
      <w:r w:rsidR="000B1FD0">
        <w:rPr>
          <w:rStyle w:val="af2"/>
        </w:rPr>
        <w:footnoteReference w:id="17"/>
      </w:r>
      <w:r w:rsidR="000B1FD0" w:rsidRPr="00224443">
        <w:t>のことです。リスク特定を実施するために一般的に使用されるアプローチは「資産ベースのアプローチ」および「事象ベースのアプローチ」の2つがあります。</w:t>
      </w:r>
    </w:p>
    <w:p w14:paraId="753F58BD" w14:textId="77777777" w:rsidR="008A26AE" w:rsidRDefault="008A26AE" w:rsidP="005B47CE"/>
    <w:p w14:paraId="5318A853" w14:textId="6E80E714" w:rsidR="008A26AE" w:rsidRPr="008A26AE" w:rsidRDefault="008A26AE" w:rsidP="008A26AE">
      <w:pPr>
        <w:pStyle w:val="aff4"/>
      </w:pPr>
      <w:r>
        <w:rPr>
          <w:rFonts w:hint="eastAsia"/>
        </w:rPr>
        <w:t>【情報セキュリティリスクの特定および記述】</w:t>
      </w:r>
    </w:p>
    <w:tbl>
      <w:tblPr>
        <w:tblStyle w:val="aa"/>
        <w:tblW w:w="0" w:type="auto"/>
        <w:tblLook w:val="04A0" w:firstRow="1" w:lastRow="0" w:firstColumn="1" w:lastColumn="0" w:noHBand="0" w:noVBand="1"/>
      </w:tblPr>
      <w:tblGrid>
        <w:gridCol w:w="2614"/>
        <w:gridCol w:w="2614"/>
        <w:gridCol w:w="2614"/>
        <w:gridCol w:w="2614"/>
      </w:tblGrid>
      <w:tr w:rsidR="000B1FD0" w14:paraId="268AC991" w14:textId="77777777" w:rsidTr="003E7AE9">
        <w:tc>
          <w:tcPr>
            <w:tcW w:w="2614" w:type="dxa"/>
            <w:shd w:val="clear" w:color="auto" w:fill="215E99" w:themeFill="text2" w:themeFillTint="BF"/>
            <w:vAlign w:val="center"/>
          </w:tcPr>
          <w:p w14:paraId="67C064BD" w14:textId="77777777" w:rsidR="000B1FD0" w:rsidRDefault="000B1FD0">
            <w:pPr>
              <w:pStyle w:val="aff0"/>
            </w:pPr>
            <w:r w:rsidRPr="00E07761">
              <w:rPr>
                <w:rFonts w:hint="eastAsia"/>
              </w:rPr>
              <w:t>アプローチ手法</w:t>
            </w:r>
          </w:p>
        </w:tc>
        <w:tc>
          <w:tcPr>
            <w:tcW w:w="2614" w:type="dxa"/>
            <w:shd w:val="clear" w:color="auto" w:fill="215E99" w:themeFill="text2" w:themeFillTint="BF"/>
            <w:vAlign w:val="center"/>
          </w:tcPr>
          <w:p w14:paraId="5AE5A836" w14:textId="77777777" w:rsidR="000B1FD0" w:rsidRDefault="000B1FD0">
            <w:pPr>
              <w:pStyle w:val="aff0"/>
            </w:pPr>
            <w:r w:rsidRPr="00E07761">
              <w:rPr>
                <w:rFonts w:hint="eastAsia"/>
              </w:rPr>
              <w:t>概要</w:t>
            </w:r>
          </w:p>
        </w:tc>
        <w:tc>
          <w:tcPr>
            <w:tcW w:w="2614" w:type="dxa"/>
            <w:shd w:val="clear" w:color="auto" w:fill="215E99" w:themeFill="text2" w:themeFillTint="BF"/>
            <w:vAlign w:val="center"/>
          </w:tcPr>
          <w:p w14:paraId="3772FBA1" w14:textId="77777777" w:rsidR="000B1FD0" w:rsidRDefault="000B1FD0">
            <w:pPr>
              <w:pStyle w:val="aff0"/>
            </w:pPr>
            <w:r w:rsidRPr="00E07761">
              <w:rPr>
                <w:rFonts w:hint="eastAsia"/>
              </w:rPr>
              <w:t>メリット</w:t>
            </w:r>
          </w:p>
        </w:tc>
        <w:tc>
          <w:tcPr>
            <w:tcW w:w="2614" w:type="dxa"/>
            <w:shd w:val="clear" w:color="auto" w:fill="215E99" w:themeFill="text2" w:themeFillTint="BF"/>
            <w:vAlign w:val="center"/>
          </w:tcPr>
          <w:p w14:paraId="512C2B6D" w14:textId="77777777" w:rsidR="000B1FD0" w:rsidRDefault="000B1FD0">
            <w:pPr>
              <w:pStyle w:val="aff0"/>
            </w:pPr>
            <w:r w:rsidRPr="00E07761">
              <w:rPr>
                <w:rFonts w:hint="eastAsia"/>
              </w:rPr>
              <w:t>デメリット</w:t>
            </w:r>
          </w:p>
        </w:tc>
      </w:tr>
      <w:tr w:rsidR="000B1FD0" w14:paraId="0A45F737" w14:textId="77777777" w:rsidTr="00376172">
        <w:tc>
          <w:tcPr>
            <w:tcW w:w="2614" w:type="dxa"/>
          </w:tcPr>
          <w:p w14:paraId="356398C4" w14:textId="77777777" w:rsidR="000B1FD0" w:rsidRDefault="000B1FD0">
            <w:pPr>
              <w:pStyle w:val="afff8"/>
            </w:pPr>
            <w:r w:rsidRPr="00E07761">
              <w:rPr>
                <w:rFonts w:hint="eastAsia"/>
              </w:rPr>
              <w:t>資産ベースのアプローチ</w:t>
            </w:r>
          </w:p>
        </w:tc>
        <w:tc>
          <w:tcPr>
            <w:tcW w:w="2614" w:type="dxa"/>
          </w:tcPr>
          <w:p w14:paraId="48E86FEB" w14:textId="4BFF6324" w:rsidR="000B1FD0" w:rsidRPr="00792832" w:rsidRDefault="000B1FD0" w:rsidP="00892C01">
            <w:pPr>
              <w:pStyle w:val="afff6"/>
              <w:numPr>
                <w:ilvl w:val="0"/>
                <w:numId w:val="783"/>
              </w:numPr>
              <w:tabs>
                <w:tab w:val="clear" w:pos="1830"/>
              </w:tabs>
              <w:wordWrap w:val="0"/>
            </w:pPr>
            <w:r w:rsidRPr="00792832">
              <w:rPr>
                <w:rFonts w:hint="eastAsia"/>
              </w:rPr>
              <w:t>資産、脅威及び</w:t>
            </w:r>
            <w:bookmarkStart w:id="823" w:name="■脆弱性12ー2ー2"/>
            <w:r w:rsidR="00F71046">
              <w:fldChar w:fldCharType="begin"/>
            </w:r>
            <w:r w:rsidR="00F71046">
              <w:rPr>
                <w:rFonts w:hint="eastAsia"/>
              </w:rPr>
              <w:instrText xml:space="preserve">HYPERLINK </w:instrText>
            </w:r>
            <w:r w:rsidR="00F71046">
              <w:instrText xml:space="preserve"> \l "</w:instrText>
            </w:r>
            <w:r w:rsidR="00F71046">
              <w:rPr>
                <w:rFonts w:hint="eastAsia"/>
              </w:rPr>
              <w:instrText>■脆弱性</w:instrText>
            </w:r>
            <w:r w:rsidR="00F71046">
              <w:instrText>"</w:instrText>
            </w:r>
            <w:r w:rsidR="00F71046">
              <w:fldChar w:fldCharType="separate"/>
            </w:r>
            <w:r w:rsidRPr="00F71046">
              <w:rPr>
                <w:rStyle w:val="a7"/>
                <w:rFonts w:hint="eastAsia"/>
              </w:rPr>
              <w:t>脆弱性</w:t>
            </w:r>
            <w:bookmarkEnd w:id="823"/>
            <w:r w:rsidR="00F71046">
              <w:fldChar w:fldCharType="end"/>
            </w:r>
            <w:r w:rsidRPr="00792832">
              <w:rPr>
                <w:rFonts w:hint="eastAsia"/>
              </w:rPr>
              <w:t>の検査を通じてリスクを特定し</w:t>
            </w:r>
            <w:bookmarkStart w:id="824" w:name="■アセスメント12ー2－2"/>
            <w:r w:rsidR="00666538">
              <w:fldChar w:fldCharType="begin"/>
            </w:r>
            <w:r w:rsidR="00666538">
              <w:rPr>
                <w:rFonts w:hint="eastAsia"/>
              </w:rPr>
              <w:instrText xml:space="preserve">HYPERLINK </w:instrText>
            </w:r>
            <w:r w:rsidR="00666538">
              <w:instrText xml:space="preserve"> \l "</w:instrText>
            </w:r>
            <w:r w:rsidR="00666538">
              <w:rPr>
                <w:rFonts w:hint="eastAsia"/>
              </w:rPr>
              <w:instrText>■アセスメント</w:instrText>
            </w:r>
            <w:r w:rsidR="00666538">
              <w:instrText>"</w:instrText>
            </w:r>
            <w:r w:rsidR="00666538">
              <w:fldChar w:fldCharType="separate"/>
            </w:r>
            <w:r w:rsidRPr="00666538">
              <w:rPr>
                <w:rStyle w:val="a7"/>
                <w:rFonts w:hint="eastAsia"/>
              </w:rPr>
              <w:t>アセスメント</w:t>
            </w:r>
            <w:bookmarkEnd w:id="824"/>
            <w:r w:rsidR="00666538">
              <w:fldChar w:fldCharType="end"/>
            </w:r>
            <w:r w:rsidRPr="00792832">
              <w:rPr>
                <w:rFonts w:hint="eastAsia"/>
              </w:rPr>
              <w:t>を行う。</w:t>
            </w:r>
          </w:p>
          <w:p w14:paraId="181A669C" w14:textId="77777777" w:rsidR="000B1FD0" w:rsidRPr="00792832" w:rsidRDefault="000B1FD0" w:rsidP="00892C01">
            <w:pPr>
              <w:pStyle w:val="afff6"/>
              <w:numPr>
                <w:ilvl w:val="0"/>
                <w:numId w:val="783"/>
              </w:numPr>
              <w:tabs>
                <w:tab w:val="clear" w:pos="1830"/>
              </w:tabs>
              <w:wordWrap w:val="0"/>
            </w:pPr>
            <w:r w:rsidRPr="00792832">
              <w:rPr>
                <w:rFonts w:hint="eastAsia"/>
              </w:rPr>
              <w:t>資産は、その種類及び優先度に</w:t>
            </w:r>
            <w:r>
              <w:rPr>
                <w:rFonts w:hint="eastAsia"/>
              </w:rPr>
              <w:t>したが</w:t>
            </w:r>
            <w:r w:rsidRPr="00792832">
              <w:rPr>
                <w:rFonts w:hint="eastAsia"/>
              </w:rPr>
              <w:t>って主要資産及び支援資産として特定できる。</w:t>
            </w:r>
          </w:p>
          <w:p w14:paraId="47DF3927" w14:textId="2EA77F64" w:rsidR="000B1FD0" w:rsidRPr="00792832" w:rsidRDefault="000B1FD0" w:rsidP="00892C01">
            <w:pPr>
              <w:pStyle w:val="afff6"/>
              <w:numPr>
                <w:ilvl w:val="0"/>
                <w:numId w:val="783"/>
              </w:numPr>
              <w:tabs>
                <w:tab w:val="clear" w:pos="1830"/>
              </w:tabs>
              <w:wordWrap w:val="0"/>
            </w:pPr>
            <w:r w:rsidRPr="00792832">
              <w:rPr>
                <w:rFonts w:hint="eastAsia"/>
              </w:rPr>
              <w:t>脅威は、資産の脆弱性につけ込み、対応する情報の</w:t>
            </w:r>
            <w:bookmarkStart w:id="825" w:name="■機密性12ー2ー2"/>
            <w:r w:rsidR="00127992">
              <w:fldChar w:fldCharType="begin"/>
            </w:r>
            <w:r w:rsidR="00127992">
              <w:rPr>
                <w:rFonts w:hint="eastAsia"/>
              </w:rPr>
              <w:instrText xml:space="preserve">HYPERLINK </w:instrText>
            </w:r>
            <w:r w:rsidR="00127992">
              <w:instrText xml:space="preserve"> \l "</w:instrText>
            </w:r>
            <w:r w:rsidR="00127992">
              <w:rPr>
                <w:rFonts w:hint="eastAsia"/>
              </w:rPr>
              <w:instrText>■機密性</w:instrText>
            </w:r>
            <w:r w:rsidR="00127992">
              <w:instrText>"</w:instrText>
            </w:r>
            <w:r w:rsidR="00127992">
              <w:fldChar w:fldCharType="separate"/>
            </w:r>
            <w:r w:rsidRPr="00127992">
              <w:rPr>
                <w:rStyle w:val="a7"/>
                <w:rFonts w:hint="eastAsia"/>
              </w:rPr>
              <w:t>機密性</w:t>
            </w:r>
            <w:bookmarkEnd w:id="825"/>
            <w:r w:rsidR="00127992">
              <w:fldChar w:fldCharType="end"/>
            </w:r>
            <w:r w:rsidRPr="00792832">
              <w:rPr>
                <w:rFonts w:hint="eastAsia"/>
              </w:rPr>
              <w:t>、</w:t>
            </w:r>
            <w:bookmarkStart w:id="826" w:name="■完全性12ー2ー2"/>
            <w:r w:rsidR="001A22D7">
              <w:fldChar w:fldCharType="begin"/>
            </w:r>
            <w:r w:rsidR="001A22D7">
              <w:rPr>
                <w:rFonts w:hint="eastAsia"/>
              </w:rPr>
              <w:instrText xml:space="preserve">HYPERLINK </w:instrText>
            </w:r>
            <w:r w:rsidR="001A22D7">
              <w:instrText xml:space="preserve"> \l "</w:instrText>
            </w:r>
            <w:r w:rsidR="001A22D7">
              <w:rPr>
                <w:rFonts w:hint="eastAsia"/>
              </w:rPr>
              <w:instrText>■完全性</w:instrText>
            </w:r>
            <w:r w:rsidR="001A22D7">
              <w:instrText>"</w:instrText>
            </w:r>
            <w:r w:rsidR="001A22D7">
              <w:fldChar w:fldCharType="separate"/>
            </w:r>
            <w:r w:rsidRPr="001A22D7">
              <w:rPr>
                <w:rStyle w:val="a7"/>
                <w:rFonts w:hint="eastAsia"/>
              </w:rPr>
              <w:t>完全性</w:t>
            </w:r>
            <w:bookmarkEnd w:id="826"/>
            <w:r w:rsidR="001A22D7">
              <w:fldChar w:fldCharType="end"/>
            </w:r>
            <w:r w:rsidRPr="00792832">
              <w:rPr>
                <w:rFonts w:hint="eastAsia"/>
              </w:rPr>
              <w:t>または</w:t>
            </w:r>
            <w:bookmarkStart w:id="827" w:name="■可用性12ー2－2"/>
            <w:r w:rsidR="00E35D34">
              <w:fldChar w:fldCharType="begin"/>
            </w:r>
            <w:r w:rsidR="00E35D34">
              <w:rPr>
                <w:rFonts w:hint="eastAsia"/>
              </w:rPr>
              <w:instrText xml:space="preserve">HYPERLINK </w:instrText>
            </w:r>
            <w:r w:rsidR="00E35D34">
              <w:instrText xml:space="preserve"> \l "</w:instrText>
            </w:r>
            <w:r w:rsidR="00E35D34">
              <w:rPr>
                <w:rFonts w:hint="eastAsia"/>
              </w:rPr>
              <w:instrText>■可用性</w:instrText>
            </w:r>
            <w:r w:rsidR="00E35D34">
              <w:instrText>"</w:instrText>
            </w:r>
            <w:r w:rsidR="00E35D34">
              <w:fldChar w:fldCharType="separate"/>
            </w:r>
            <w:r w:rsidRPr="00E35D34">
              <w:rPr>
                <w:rStyle w:val="a7"/>
                <w:rFonts w:hint="eastAsia"/>
              </w:rPr>
              <w:t>可用性</w:t>
            </w:r>
            <w:bookmarkEnd w:id="827"/>
            <w:r w:rsidR="00E35D34">
              <w:fldChar w:fldCharType="end"/>
            </w:r>
            <w:r w:rsidRPr="00792832">
              <w:rPr>
                <w:rFonts w:hint="eastAsia"/>
              </w:rPr>
              <w:t>を侵害する。</w:t>
            </w:r>
          </w:p>
          <w:p w14:paraId="59A055C6" w14:textId="77777777" w:rsidR="000B1FD0" w:rsidRDefault="000B1FD0" w:rsidP="00892C01">
            <w:pPr>
              <w:pStyle w:val="afff6"/>
              <w:numPr>
                <w:ilvl w:val="0"/>
                <w:numId w:val="783"/>
              </w:numPr>
              <w:tabs>
                <w:tab w:val="clear" w:pos="1830"/>
              </w:tabs>
              <w:wordWrap w:val="0"/>
            </w:pPr>
            <w:r w:rsidRPr="00792832">
              <w:rPr>
                <w:rFonts w:hint="eastAsia"/>
              </w:rPr>
              <w:t>資産のリストを作成することが望ましい。</w:t>
            </w:r>
          </w:p>
        </w:tc>
        <w:tc>
          <w:tcPr>
            <w:tcW w:w="2614" w:type="dxa"/>
          </w:tcPr>
          <w:p w14:paraId="77076724" w14:textId="1FE62FBE" w:rsidR="000B1FD0" w:rsidRPr="00792832" w:rsidRDefault="000B1FD0" w:rsidP="00892C01">
            <w:pPr>
              <w:pStyle w:val="afff6"/>
              <w:numPr>
                <w:ilvl w:val="0"/>
                <w:numId w:val="783"/>
              </w:numPr>
              <w:tabs>
                <w:tab w:val="clear" w:pos="1830"/>
              </w:tabs>
              <w:wordWrap w:val="0"/>
            </w:pPr>
            <w:r w:rsidRPr="00792832">
              <w:rPr>
                <w:rFonts w:hint="eastAsia"/>
              </w:rPr>
              <w:t>資</w:t>
            </w:r>
            <w:r w:rsidRPr="005E0539">
              <w:rPr>
                <w:rFonts w:hint="eastAsia"/>
              </w:rPr>
              <w:t>産、脅威及び脆弱性のすべての有効な組</w:t>
            </w:r>
            <w:r>
              <w:rPr>
                <w:rFonts w:hint="eastAsia"/>
              </w:rPr>
              <w:t>み</w:t>
            </w:r>
            <w:r w:rsidRPr="005E0539">
              <w:rPr>
                <w:rFonts w:hint="eastAsia"/>
              </w:rPr>
              <w:t>合</w:t>
            </w:r>
            <w:r>
              <w:rPr>
                <w:rFonts w:hint="eastAsia"/>
              </w:rPr>
              <w:t>わ</w:t>
            </w:r>
            <w:r w:rsidRPr="005E0539">
              <w:rPr>
                <w:rFonts w:hint="eastAsia"/>
              </w:rPr>
              <w:t>せを</w:t>
            </w:r>
            <w:bookmarkStart w:id="828" w:name="■ISMS12ー2ー2"/>
            <w:r w:rsidR="00AF6A69">
              <w:fldChar w:fldCharType="begin"/>
            </w:r>
            <w:r w:rsidR="00AF6A69">
              <w:instrText>HYPERLINK  \l "■ISMS"</w:instrText>
            </w:r>
            <w:r w:rsidR="00AF6A69">
              <w:fldChar w:fldCharType="separate"/>
            </w:r>
            <w:r w:rsidRPr="00AF6A69">
              <w:rPr>
                <w:rStyle w:val="a7"/>
              </w:rPr>
              <w:t>ISMS</w:t>
            </w:r>
            <w:bookmarkEnd w:id="828"/>
            <w:r w:rsidR="00AF6A69">
              <w:fldChar w:fldCharType="end"/>
            </w:r>
            <w:r w:rsidRPr="005E0539">
              <w:t>の適用範囲で列挙することができれば、理論上はすべてのリスクが特定される。</w:t>
            </w:r>
          </w:p>
          <w:p w14:paraId="720CC497" w14:textId="77777777" w:rsidR="000B1FD0" w:rsidRPr="00747729" w:rsidRDefault="000B1FD0">
            <w:pPr>
              <w:pStyle w:val="afff6"/>
            </w:pPr>
          </w:p>
        </w:tc>
        <w:bookmarkStart w:id="829" w:name="■情報資産12ー2ー2"/>
        <w:tc>
          <w:tcPr>
            <w:tcW w:w="2614" w:type="dxa"/>
          </w:tcPr>
          <w:p w14:paraId="6EDEC013" w14:textId="56ADACA0" w:rsidR="000B1FD0" w:rsidRDefault="00E36E2A" w:rsidP="00892C01">
            <w:pPr>
              <w:pStyle w:val="afff6"/>
              <w:numPr>
                <w:ilvl w:val="0"/>
                <w:numId w:val="783"/>
              </w:numPr>
              <w:tabs>
                <w:tab w:val="clear" w:pos="1830"/>
              </w:tabs>
              <w:wordWrap w:val="0"/>
            </w:pPr>
            <w:r>
              <w:fldChar w:fldCharType="begin"/>
            </w:r>
            <w:r>
              <w:rPr>
                <w:rFonts w:hint="eastAsia"/>
              </w:rPr>
              <w:instrText xml:space="preserve">HYPERLINK </w:instrText>
            </w:r>
            <w:r>
              <w:instrText xml:space="preserve"> \l "</w:instrText>
            </w:r>
            <w:r>
              <w:rPr>
                <w:rFonts w:hint="eastAsia"/>
              </w:rPr>
              <w:instrText>■情報資産</w:instrText>
            </w:r>
            <w:r>
              <w:instrText>"</w:instrText>
            </w:r>
            <w:r>
              <w:fldChar w:fldCharType="separate"/>
            </w:r>
            <w:r w:rsidR="000B1FD0" w:rsidRPr="00E36E2A">
              <w:rPr>
                <w:rStyle w:val="a7"/>
                <w:rFonts w:hint="eastAsia"/>
              </w:rPr>
              <w:t>情報資産</w:t>
            </w:r>
            <w:bookmarkEnd w:id="829"/>
            <w:r>
              <w:fldChar w:fldCharType="end"/>
            </w:r>
            <w:r w:rsidR="000B1FD0" w:rsidRPr="005E0539">
              <w:rPr>
                <w:rFonts w:hint="eastAsia"/>
              </w:rPr>
              <w:t>が増えたときに、資産のリストの行数が多くなる。</w:t>
            </w:r>
          </w:p>
          <w:p w14:paraId="727B9668" w14:textId="77777777" w:rsidR="000B1FD0" w:rsidRDefault="000B1FD0" w:rsidP="00892C01">
            <w:pPr>
              <w:pStyle w:val="afff6"/>
              <w:numPr>
                <w:ilvl w:val="0"/>
                <w:numId w:val="783"/>
              </w:numPr>
              <w:tabs>
                <w:tab w:val="clear" w:pos="1830"/>
              </w:tabs>
              <w:wordWrap w:val="0"/>
            </w:pPr>
            <w:r w:rsidRPr="005E0539">
              <w:rPr>
                <w:rFonts w:hint="eastAsia"/>
              </w:rPr>
              <w:t>同様のリスクを繰り返し記載したりしなければならない場合がある。</w:t>
            </w:r>
          </w:p>
        </w:tc>
      </w:tr>
      <w:tr w:rsidR="000B1FD0" w14:paraId="0F6BF2C4" w14:textId="77777777" w:rsidTr="00376172">
        <w:tc>
          <w:tcPr>
            <w:tcW w:w="2614" w:type="dxa"/>
          </w:tcPr>
          <w:p w14:paraId="3929ADF5" w14:textId="77777777" w:rsidR="000B1FD0" w:rsidRDefault="000B1FD0">
            <w:pPr>
              <w:pStyle w:val="afff8"/>
            </w:pPr>
            <w:r w:rsidRPr="00E07761">
              <w:rPr>
                <w:rFonts w:hint="eastAsia"/>
              </w:rPr>
              <w:t>事象ベースのアプローチ</w:t>
            </w:r>
          </w:p>
        </w:tc>
        <w:tc>
          <w:tcPr>
            <w:tcW w:w="2614" w:type="dxa"/>
          </w:tcPr>
          <w:p w14:paraId="0F035398" w14:textId="77777777" w:rsidR="000B1FD0" w:rsidRDefault="000B1FD0" w:rsidP="00892C01">
            <w:pPr>
              <w:pStyle w:val="afff6"/>
              <w:numPr>
                <w:ilvl w:val="0"/>
                <w:numId w:val="783"/>
              </w:numPr>
              <w:tabs>
                <w:tab w:val="clear" w:pos="1830"/>
              </w:tabs>
              <w:wordWrap w:val="0"/>
            </w:pPr>
            <w:r w:rsidRPr="005E0539">
              <w:rPr>
                <w:rFonts w:hint="eastAsia"/>
              </w:rPr>
              <w:t>事象及び結果の評価を通じてリスクを特定し、アセスメントを行う。</w:t>
            </w:r>
          </w:p>
          <w:p w14:paraId="0DAA9B8E" w14:textId="77777777" w:rsidR="000B1FD0" w:rsidRDefault="000B1FD0" w:rsidP="00892C01">
            <w:pPr>
              <w:pStyle w:val="afff6"/>
              <w:numPr>
                <w:ilvl w:val="0"/>
                <w:numId w:val="783"/>
              </w:numPr>
              <w:tabs>
                <w:tab w:val="clear" w:pos="1830"/>
              </w:tabs>
              <w:wordWrap w:val="0"/>
            </w:pPr>
            <w:r w:rsidRPr="005E0539">
              <w:rPr>
                <w:rFonts w:hint="eastAsia"/>
              </w:rPr>
              <w:t>事象及び結果は、トップマネジメントから見た懸念、リスク所有者及び組織の状況を決定する際に特定された要求事項によって発見できる。</w:t>
            </w:r>
          </w:p>
        </w:tc>
        <w:tc>
          <w:tcPr>
            <w:tcW w:w="2614" w:type="dxa"/>
          </w:tcPr>
          <w:p w14:paraId="651E45F0" w14:textId="77777777" w:rsidR="000B1FD0" w:rsidRDefault="000B1FD0" w:rsidP="00892C01">
            <w:pPr>
              <w:pStyle w:val="afff6"/>
              <w:numPr>
                <w:ilvl w:val="0"/>
                <w:numId w:val="783"/>
              </w:numPr>
              <w:tabs>
                <w:tab w:val="clear" w:pos="1830"/>
              </w:tabs>
              <w:wordWrap w:val="0"/>
            </w:pPr>
            <w:r>
              <w:rPr>
                <w:rFonts w:hint="eastAsia"/>
              </w:rPr>
              <w:t>詳細</w:t>
            </w:r>
            <w:r w:rsidRPr="002D4F0E">
              <w:rPr>
                <w:rFonts w:hint="eastAsia"/>
              </w:rPr>
              <w:t>なレベルで資産を特定することに多大な時間を費やすことなく、高いレベルまたは戦略的なシナリオを確立することができる。</w:t>
            </w:r>
          </w:p>
        </w:tc>
        <w:tc>
          <w:tcPr>
            <w:tcW w:w="2614" w:type="dxa"/>
          </w:tcPr>
          <w:p w14:paraId="556E0099" w14:textId="77777777" w:rsidR="000B1FD0" w:rsidRDefault="000B1FD0" w:rsidP="00892C01">
            <w:pPr>
              <w:pStyle w:val="afff6"/>
              <w:numPr>
                <w:ilvl w:val="0"/>
                <w:numId w:val="783"/>
              </w:numPr>
              <w:tabs>
                <w:tab w:val="clear" w:pos="1830"/>
              </w:tabs>
              <w:wordWrap w:val="0"/>
            </w:pPr>
            <w:r w:rsidRPr="002D4F0E">
              <w:rPr>
                <w:rFonts w:hint="eastAsia"/>
              </w:rPr>
              <w:t>網羅性において、資産ベースのアプローチに劣る。</w:t>
            </w:r>
          </w:p>
          <w:p w14:paraId="7819C372" w14:textId="77777777" w:rsidR="000B1FD0" w:rsidRDefault="000B1FD0">
            <w:pPr>
              <w:pStyle w:val="afff6"/>
            </w:pPr>
          </w:p>
        </w:tc>
      </w:tr>
    </w:tbl>
    <w:p w14:paraId="3B4CF08B" w14:textId="77777777" w:rsidR="000B1FD0" w:rsidRDefault="000B1FD0" w:rsidP="007F0795">
      <w:pPr>
        <w:ind w:firstLineChars="0" w:firstLine="0"/>
      </w:pPr>
      <w:r w:rsidRPr="00E45C39">
        <w:rPr>
          <w:noProof/>
        </w:rPr>
        <mc:AlternateContent>
          <mc:Choice Requires="wps">
            <w:drawing>
              <wp:anchor distT="0" distB="0" distL="114300" distR="114300" simplePos="0" relativeHeight="251656345" behindDoc="0" locked="0" layoutInCell="1" allowOverlap="1" wp14:anchorId="28998B5A" wp14:editId="74969DF6">
                <wp:simplePos x="0" y="0"/>
                <wp:positionH relativeFrom="column">
                  <wp:posOffset>2380087</wp:posOffset>
                </wp:positionH>
                <wp:positionV relativeFrom="paragraph">
                  <wp:posOffset>337724</wp:posOffset>
                </wp:positionV>
                <wp:extent cx="2035810" cy="189865"/>
                <wp:effectExtent l="38100" t="0" r="2540" b="38735"/>
                <wp:wrapSquare wrapText="bothSides"/>
                <wp:docPr id="425295511" name="矢印: 下 10"/>
                <wp:cNvGraphicFramePr/>
                <a:graphic xmlns:a="http://schemas.openxmlformats.org/drawingml/2006/main">
                  <a:graphicData uri="http://schemas.microsoft.com/office/word/2010/wordprocessingShape">
                    <wps:wsp>
                      <wps:cNvSpPr/>
                      <wps:spPr>
                        <a:xfrm>
                          <a:off x="0" y="0"/>
                          <a:ext cx="2035810" cy="189865"/>
                        </a:xfrm>
                        <a:prstGeom prst="downArrow">
                          <a:avLst/>
                        </a:prstGeom>
                        <a:ln>
                          <a:solidFill>
                            <a:schemeClr val="accent1"/>
                          </a:solidFill>
                          <a:prstDash val="solid"/>
                        </a:ln>
                      </wps:spPr>
                      <wps:style>
                        <a:lnRef idx="2">
                          <a:schemeClr val="accent5"/>
                        </a:lnRef>
                        <a:fillRef idx="1">
                          <a:schemeClr val="lt1"/>
                        </a:fillRef>
                        <a:effectRef idx="0">
                          <a:schemeClr val="accent5"/>
                        </a:effectRef>
                        <a:fontRef idx="minor">
                          <a:schemeClr val="dk1"/>
                        </a:fontRef>
                      </wps:style>
                      <wps:bodyPr rtlCol="0" anchor="ctr"/>
                    </wps:wsp>
                  </a:graphicData>
                </a:graphic>
                <wp14:sizeRelV relativeFrom="margin">
                  <wp14:pctHeight>0</wp14:pctHeight>
                </wp14:sizeRelV>
              </wp:anchor>
            </w:drawing>
          </mc:Choice>
          <mc:Fallback xmlns:w16sdtfl="http://schemas.microsoft.com/office/word/2024/wordml/sdtformatlock" xmlns:w16du="http://schemas.microsoft.com/office/word/2023/wordml/word16du">
            <w:pict>
              <v:shape w14:anchorId="3E4E4BAA" id="矢印: 下 10" o:spid="_x0000_s1026" type="#_x0000_t67" style="position:absolute;margin-left:187.4pt;margin-top:26.6pt;width:160.3pt;height:14.95pt;z-index:25165634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" adj="10800" fillcolor="white [3201]" strokecolor="#156082 [3204]" strokeweight="1pt">
                <w10:wrap type="square"/>
              </v:shape>
            </w:pict>
          </mc:Fallback>
        </mc:AlternateContent>
      </w:r>
      <w:r w:rsidRPr="00547B57">
        <w:rPr>
          <w:noProof/>
        </w:rPr>
        <mc:AlternateContent>
          <mc:Choice Requires="wps">
            <w:drawing>
              <wp:anchor distT="0" distB="0" distL="114300" distR="114300" simplePos="0" relativeHeight="251656344" behindDoc="0" locked="0" layoutInCell="1" allowOverlap="1" wp14:anchorId="4AC3DB8C" wp14:editId="03E49E39">
                <wp:simplePos x="0" y="0"/>
                <wp:positionH relativeFrom="column">
                  <wp:posOffset>52705</wp:posOffset>
                </wp:positionH>
                <wp:positionV relativeFrom="paragraph">
                  <wp:posOffset>95250</wp:posOffset>
                </wp:positionV>
                <wp:extent cx="6600825" cy="189865"/>
                <wp:effectExtent l="0" t="0" r="0" b="0"/>
                <wp:wrapSquare wrapText="bothSides"/>
                <wp:docPr id="1076038194" name="テキスト ボックス 9">
                  <a:extLst xmlns:a="http://schemas.openxmlformats.org/drawingml/2006/main">
                    <a:ext uri="{FF2B5EF4-FFF2-40B4-BE49-F238E27FC236}">
                      <a16:creationId xmlns:a16="http://schemas.microsoft.com/office/drawing/2014/main" id="{5ED177A0-82F0-BE0D-18A4-E112E5ADD9C8}"/>
                    </a:ext>
                  </a:extLst>
                </wp:docPr>
                <wp:cNvGraphicFramePr/>
                <a:graphic xmlns:a="http://schemas.openxmlformats.org/drawingml/2006/main">
                  <a:graphicData uri="http://schemas.microsoft.com/office/word/2010/wordprocessingShape">
                    <wps:wsp>
                      <wps:cNvSpPr txBox="1"/>
                      <wps:spPr>
                        <a:xfrm>
                          <a:off x="0" y="0"/>
                          <a:ext cx="6600825" cy="189865"/>
                        </a:xfrm>
                        <a:prstGeom prst="rect">
                          <a:avLst/>
                        </a:prstGeom>
                        <a:noFill/>
                      </wps:spPr>
                      <wps:txbx>
                        <w:txbxContent>
                          <w:p w14:paraId="2EDB2F68" w14:textId="77777777" w:rsidR="000B1FD0" w:rsidRDefault="000B1FD0" w:rsidP="009111C8">
                            <w:pPr>
                              <w:pStyle w:val="aff2"/>
                            </w:pPr>
                            <w:r>
                              <w:rPr>
                                <w:rFonts w:hint="eastAsia"/>
                              </w:rPr>
                              <w:t>（出典）ISO/IEC「ISO/IEC 27005:2022」をもとに作成</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4AC3DB8C" id="_x0000_s1117" type="#_x0000_t202" style="position:absolute;left:0;text-align:left;margin-left:4.15pt;margin-top:7.5pt;width:519.75pt;height:14.95pt;z-index:251656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" filled="f" stroked="f">
                <v:textbox style="mso-fit-shape-to-text:t">
                  <w:txbxContent>
                    <w:p w14:paraId="2EDB2F68" w14:textId="77777777" w:rsidR="000B1FD0" w:rsidRDefault="000B1FD0" w:rsidP="009111C8">
                      <w:pPr>
                        <w:pStyle w:val="aff2"/>
                      </w:pPr>
                      <w:r>
                        <w:rPr>
                          <w:rFonts w:hint="eastAsia"/>
                        </w:rPr>
                        <w:t>（出典）ISO/IEC「ISO/IEC 27005:2022」をもとに作成</w:t>
                      </w:r>
                    </w:p>
                  </w:txbxContent>
                </v:textbox>
                <w10:wrap type="square"/>
              </v:shape>
            </w:pict>
          </mc:Fallback>
        </mc:AlternateContent>
      </w:r>
    </w:p>
    <w:tbl>
      <w:tblPr>
        <w:tblStyle w:val="aa"/>
        <w:tblpPr w:leftFromText="142" w:rightFromText="142" w:vertAnchor="text" w:horzAnchor="margin" w:tblpY="290"/>
        <w:tblW w:w="0" w:type="auto"/>
        <w:tblLook w:val="04A0" w:firstRow="1" w:lastRow="0" w:firstColumn="1" w:lastColumn="0" w:noHBand="0" w:noVBand="1"/>
      </w:tblPr>
      <w:tblGrid>
        <w:gridCol w:w="1555"/>
        <w:gridCol w:w="8901"/>
      </w:tblGrid>
      <w:tr w:rsidR="000B1FD0" w14:paraId="0ED050FB" w14:textId="77777777" w:rsidTr="00A43EEC">
        <w:tc>
          <w:tcPr>
            <w:tcW w:w="1555" w:type="dxa"/>
            <w:shd w:val="clear" w:color="auto" w:fill="D1D1D1" w:themeFill="background2" w:themeFillShade="E6"/>
            <w:vAlign w:val="center"/>
          </w:tcPr>
          <w:p w14:paraId="11B4C5D6" w14:textId="77777777" w:rsidR="000B1FD0" w:rsidRPr="00E45C39" w:rsidRDefault="000B1FD0">
            <w:pPr>
              <w:pStyle w:val="afff6"/>
            </w:pPr>
            <w:r>
              <w:rPr>
                <w:rFonts w:hint="eastAsia"/>
              </w:rPr>
              <w:t>リスク所有者の特定</w:t>
            </w:r>
          </w:p>
        </w:tc>
        <w:tc>
          <w:tcPr>
            <w:tcW w:w="8901" w:type="dxa"/>
          </w:tcPr>
          <w:p w14:paraId="5F166534" w14:textId="77777777" w:rsidR="000B1FD0" w:rsidRDefault="000B1FD0" w:rsidP="00892C01">
            <w:pPr>
              <w:pStyle w:val="afff6"/>
              <w:numPr>
                <w:ilvl w:val="0"/>
                <w:numId w:val="784"/>
              </w:numPr>
              <w:tabs>
                <w:tab w:val="clear" w:pos="1830"/>
              </w:tabs>
              <w:wordWrap w:val="0"/>
            </w:pPr>
            <w:r w:rsidRPr="00FF0032">
              <w:rPr>
                <w:rFonts w:hint="eastAsia"/>
              </w:rPr>
              <w:t>特定されたリスクに対し、リスク所有者を関連付ける。</w:t>
            </w:r>
          </w:p>
          <w:p w14:paraId="79355A26" w14:textId="77777777" w:rsidR="000B1FD0" w:rsidRDefault="000B1FD0" w:rsidP="00892C01">
            <w:pPr>
              <w:pStyle w:val="afff6"/>
              <w:numPr>
                <w:ilvl w:val="0"/>
                <w:numId w:val="784"/>
              </w:numPr>
              <w:tabs>
                <w:tab w:val="clear" w:pos="1830"/>
              </w:tabs>
              <w:wordWrap w:val="0"/>
            </w:pPr>
            <w:r w:rsidRPr="00FF0032">
              <w:rPr>
                <w:rFonts w:hint="eastAsia"/>
              </w:rPr>
              <w:t>リスク所有者は、トップマネジメント、セキュリティ委員会、プロセス所有者、機能所有者、部門マネージャーおよび資産所有者など、リスクマネジメントに権限を持つ人とする（通常、組織内で一定の権限を持つ人が選ばれる）</w:t>
            </w:r>
            <w:r>
              <w:rPr>
                <w:rFonts w:hint="eastAsia"/>
              </w:rPr>
              <w:t>。</w:t>
            </w:r>
          </w:p>
        </w:tc>
      </w:tr>
    </w:tbl>
    <w:p w14:paraId="68BF5352" w14:textId="77777777" w:rsidR="000B1FD0" w:rsidRDefault="000B1FD0" w:rsidP="00AB4FAD"/>
    <w:p w14:paraId="0EEC5C17" w14:textId="77777777" w:rsidR="000B1FD0" w:rsidRDefault="000B1FD0" w:rsidP="006922EC">
      <w:pPr>
        <w:pStyle w:val="5"/>
      </w:pPr>
      <w:r>
        <w:rPr>
          <w:rFonts w:hint="eastAsia"/>
        </w:rPr>
        <w:t>リスク特定（資産ベースのアプローチ）</w:t>
      </w:r>
    </w:p>
    <w:p w14:paraId="1C959608" w14:textId="77777777" w:rsidR="000B1FD0" w:rsidRDefault="000B1FD0" w:rsidP="00A37C62">
      <w:r>
        <w:rPr>
          <w:noProof/>
        </w:rPr>
        <w:drawing>
          <wp:anchor distT="0" distB="0" distL="114300" distR="114300" simplePos="0" relativeHeight="251656386" behindDoc="0" locked="0" layoutInCell="1" allowOverlap="1" wp14:anchorId="302E3B5E" wp14:editId="7CF1E55A">
            <wp:simplePos x="0" y="0"/>
            <wp:positionH relativeFrom="column">
              <wp:posOffset>778510</wp:posOffset>
            </wp:positionH>
            <wp:positionV relativeFrom="paragraph">
              <wp:posOffset>1155497</wp:posOffset>
            </wp:positionV>
            <wp:extent cx="5427345" cy="1379220"/>
            <wp:effectExtent l="0" t="0" r="1905" b="0"/>
            <wp:wrapTopAndBottom/>
            <wp:docPr id="782841911"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27345" cy="1379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613E5">
        <w:rPr>
          <w:rFonts w:hint="eastAsia"/>
        </w:rPr>
        <w:t>資産ベースのアプローチでは、はじめに情報資産を洗い出し（資産目録の作成）、その過程でリスク所有者を特定します。リスク所有者とは、リスクが顕在化した際に責任を</w:t>
      </w:r>
      <w:r>
        <w:rPr>
          <w:rFonts w:hint="eastAsia"/>
        </w:rPr>
        <w:t>取る</w:t>
      </w:r>
      <w:r w:rsidRPr="00D613E5">
        <w:rPr>
          <w:rFonts w:hint="eastAsia"/>
        </w:rPr>
        <w:t>人のことを指します。その後、情報資産ごとに「機密性」「完全性」「可用性」が損なわれた場合、事業にどれほど影響があるか評価を行い、重要度を判断します。</w:t>
      </w:r>
    </w:p>
    <w:p w14:paraId="31A962CF" w14:textId="77777777" w:rsidR="000B1FD0" w:rsidRDefault="000B1FD0">
      <w:pPr>
        <w:ind w:firstLineChars="0" w:firstLine="0"/>
      </w:pPr>
    </w:p>
    <w:p w14:paraId="4A4077FD" w14:textId="77777777" w:rsidR="000B1FD0" w:rsidRPr="00812B7F" w:rsidRDefault="000B1FD0">
      <w:pPr>
        <w:pStyle w:val="aff4"/>
      </w:pPr>
      <w:r w:rsidRPr="00812B7F">
        <w:rPr>
          <w:rFonts w:hint="eastAsia"/>
        </w:rPr>
        <w:t>情報資産の洗い出し（例）</w:t>
      </w:r>
    </w:p>
    <w:p w14:paraId="2648081E" w14:textId="77777777" w:rsidR="000B1FD0" w:rsidRPr="00812B7F" w:rsidRDefault="000B1FD0">
      <w:r w:rsidRPr="00812B7F">
        <w:rPr>
          <w:rFonts w:hint="eastAsia"/>
        </w:rPr>
        <w:t>情報資産の洗い出しでは、業務で利用する電子データや書類などを特定し、資産目録を作成します。洗い出した情報資産は、「営業」「人事」「経理」など管理部門ごとに分類します。企業活動に大きな影響を与えかねない重要な情報を、できる限り漏れないように洗い出すことが重要です。影響がほとんどない情報であれば、漏れても大きな問題はありません。情報資産の洗い出しの粒度は、細かすぎると管理が大変ですが、逆に粗いと次のリスク分析が難しくなります。そのため、適度な粒度にすることが重要です。以下は、情報資産のリストアップ例です。</w:t>
      </w:r>
    </w:p>
    <w:tbl>
      <w:tblPr>
        <w:tblStyle w:val="aa"/>
        <w:tblW w:w="0" w:type="auto"/>
        <w:tblLook w:val="04A0" w:firstRow="1" w:lastRow="0" w:firstColumn="1" w:lastColumn="0" w:noHBand="0" w:noVBand="1"/>
      </w:tblPr>
      <w:tblGrid>
        <w:gridCol w:w="567"/>
        <w:gridCol w:w="1244"/>
        <w:gridCol w:w="1290"/>
        <w:gridCol w:w="2800"/>
        <w:gridCol w:w="1290"/>
        <w:gridCol w:w="1045"/>
        <w:gridCol w:w="922"/>
        <w:gridCol w:w="1298"/>
      </w:tblGrid>
      <w:tr w:rsidR="000B1FD0" w:rsidRPr="00DA610D" w14:paraId="13ABDD94" w14:textId="77777777" w:rsidTr="006419CC">
        <w:trPr>
          <w:trHeight w:val="340"/>
        </w:trPr>
        <w:tc>
          <w:tcPr>
            <w:tcW w:w="567" w:type="dxa"/>
            <w:shd w:val="clear" w:color="auto" w:fill="215E99" w:themeFill="text2" w:themeFillTint="BF"/>
          </w:tcPr>
          <w:p w14:paraId="351105F5" w14:textId="77777777" w:rsidR="000B1FD0" w:rsidRPr="00DA610D" w:rsidRDefault="000B1FD0">
            <w:pPr>
              <w:pStyle w:val="aff0"/>
            </w:pPr>
            <w:r>
              <w:rPr>
                <w:rFonts w:hint="eastAsia"/>
              </w:rPr>
              <w:t>No</w:t>
            </w:r>
          </w:p>
        </w:tc>
        <w:tc>
          <w:tcPr>
            <w:tcW w:w="1244" w:type="dxa"/>
            <w:shd w:val="clear" w:color="auto" w:fill="215E99" w:themeFill="text2" w:themeFillTint="BF"/>
            <w:vAlign w:val="center"/>
          </w:tcPr>
          <w:p w14:paraId="691E5EB2" w14:textId="77777777" w:rsidR="000B1FD0" w:rsidRPr="00DA610D" w:rsidRDefault="000B1FD0">
            <w:pPr>
              <w:pStyle w:val="aff0"/>
            </w:pPr>
            <w:r w:rsidRPr="00DA610D">
              <w:rPr>
                <w:rFonts w:hint="eastAsia"/>
              </w:rPr>
              <w:t>情報分類</w:t>
            </w:r>
          </w:p>
        </w:tc>
        <w:tc>
          <w:tcPr>
            <w:tcW w:w="1290" w:type="dxa"/>
            <w:shd w:val="clear" w:color="auto" w:fill="215E99" w:themeFill="text2" w:themeFillTint="BF"/>
            <w:vAlign w:val="center"/>
          </w:tcPr>
          <w:p w14:paraId="4D23B292" w14:textId="77777777" w:rsidR="000B1FD0" w:rsidRPr="00DA610D" w:rsidRDefault="000B1FD0">
            <w:pPr>
              <w:pStyle w:val="aff0"/>
            </w:pPr>
            <w:r w:rsidRPr="00DA610D">
              <w:rPr>
                <w:rFonts w:hint="eastAsia"/>
              </w:rPr>
              <w:t>情報資産名称</w:t>
            </w:r>
          </w:p>
        </w:tc>
        <w:tc>
          <w:tcPr>
            <w:tcW w:w="2800" w:type="dxa"/>
            <w:shd w:val="clear" w:color="auto" w:fill="215E99" w:themeFill="text2" w:themeFillTint="BF"/>
            <w:vAlign w:val="center"/>
          </w:tcPr>
          <w:p w14:paraId="6D86780F" w14:textId="77777777" w:rsidR="000B1FD0" w:rsidRPr="00DA610D" w:rsidRDefault="000B1FD0">
            <w:pPr>
              <w:pStyle w:val="aff0"/>
            </w:pPr>
            <w:r w:rsidRPr="00DA610D">
              <w:rPr>
                <w:rFonts w:hint="eastAsia"/>
              </w:rPr>
              <w:t>備考</w:t>
            </w:r>
          </w:p>
        </w:tc>
        <w:tc>
          <w:tcPr>
            <w:tcW w:w="1290" w:type="dxa"/>
            <w:shd w:val="clear" w:color="auto" w:fill="215E99" w:themeFill="text2" w:themeFillTint="BF"/>
            <w:vAlign w:val="center"/>
          </w:tcPr>
          <w:p w14:paraId="5AB8BC4D" w14:textId="77777777" w:rsidR="000B1FD0" w:rsidRPr="00DA610D" w:rsidRDefault="000B1FD0">
            <w:pPr>
              <w:pStyle w:val="aff0"/>
            </w:pPr>
            <w:r w:rsidRPr="00DA610D">
              <w:rPr>
                <w:rFonts w:hint="eastAsia"/>
              </w:rPr>
              <w:t>利用者範囲</w:t>
            </w:r>
          </w:p>
        </w:tc>
        <w:tc>
          <w:tcPr>
            <w:tcW w:w="1045" w:type="dxa"/>
            <w:shd w:val="clear" w:color="auto" w:fill="215E99" w:themeFill="text2" w:themeFillTint="BF"/>
            <w:vAlign w:val="center"/>
          </w:tcPr>
          <w:p w14:paraId="7C1CC2B1" w14:textId="77777777" w:rsidR="000B1FD0" w:rsidRPr="00DA610D" w:rsidRDefault="000B1FD0">
            <w:pPr>
              <w:pStyle w:val="aff0"/>
            </w:pPr>
            <w:r w:rsidRPr="00DA610D">
              <w:rPr>
                <w:rFonts w:hint="eastAsia"/>
              </w:rPr>
              <w:t>リスク所有者</w:t>
            </w:r>
          </w:p>
        </w:tc>
        <w:tc>
          <w:tcPr>
            <w:tcW w:w="922" w:type="dxa"/>
            <w:shd w:val="clear" w:color="auto" w:fill="215E99" w:themeFill="text2" w:themeFillTint="BF"/>
            <w:vAlign w:val="center"/>
          </w:tcPr>
          <w:p w14:paraId="7665EFA4" w14:textId="77777777" w:rsidR="000B1FD0" w:rsidRPr="00DA610D" w:rsidRDefault="000B1FD0">
            <w:pPr>
              <w:pStyle w:val="aff0"/>
            </w:pPr>
            <w:r w:rsidRPr="00DA610D">
              <w:rPr>
                <w:rFonts w:hint="eastAsia"/>
              </w:rPr>
              <w:t>管理部署</w:t>
            </w:r>
          </w:p>
        </w:tc>
        <w:tc>
          <w:tcPr>
            <w:tcW w:w="1298" w:type="dxa"/>
            <w:shd w:val="clear" w:color="auto" w:fill="215E99" w:themeFill="text2" w:themeFillTint="BF"/>
            <w:vAlign w:val="center"/>
          </w:tcPr>
          <w:p w14:paraId="3FA763C9" w14:textId="77777777" w:rsidR="000B1FD0" w:rsidRPr="00DA610D" w:rsidRDefault="000B1FD0">
            <w:pPr>
              <w:pStyle w:val="aff0"/>
            </w:pPr>
            <w:r w:rsidRPr="00DA610D">
              <w:rPr>
                <w:rFonts w:hint="eastAsia"/>
              </w:rPr>
              <w:t>媒体・保存先</w:t>
            </w:r>
          </w:p>
        </w:tc>
      </w:tr>
      <w:tr w:rsidR="000B1FD0" w:rsidRPr="00DA610D" w14:paraId="61722F19" w14:textId="77777777" w:rsidTr="006419CC">
        <w:trPr>
          <w:trHeight w:val="340"/>
        </w:trPr>
        <w:tc>
          <w:tcPr>
            <w:tcW w:w="567" w:type="dxa"/>
          </w:tcPr>
          <w:p w14:paraId="43603C26" w14:textId="77777777" w:rsidR="000B1FD0" w:rsidRPr="00DA610D" w:rsidRDefault="000B1FD0">
            <w:pPr>
              <w:pStyle w:val="afff6"/>
            </w:pPr>
            <w:r>
              <w:rPr>
                <w:rFonts w:hint="eastAsia"/>
              </w:rPr>
              <w:t>1</w:t>
            </w:r>
          </w:p>
        </w:tc>
        <w:tc>
          <w:tcPr>
            <w:tcW w:w="1244" w:type="dxa"/>
            <w:vAlign w:val="center"/>
          </w:tcPr>
          <w:p w14:paraId="5DF05F49" w14:textId="77777777" w:rsidR="000B1FD0" w:rsidRPr="00DA610D" w:rsidRDefault="000B1FD0">
            <w:pPr>
              <w:pStyle w:val="afff6"/>
            </w:pPr>
            <w:r w:rsidRPr="00DA610D">
              <w:rPr>
                <w:rFonts w:hint="eastAsia"/>
              </w:rPr>
              <w:t>人事</w:t>
            </w:r>
          </w:p>
        </w:tc>
        <w:tc>
          <w:tcPr>
            <w:tcW w:w="1290" w:type="dxa"/>
            <w:shd w:val="clear" w:color="auto" w:fill="auto"/>
            <w:vAlign w:val="center"/>
          </w:tcPr>
          <w:p w14:paraId="6984596B" w14:textId="77777777" w:rsidR="000B1FD0" w:rsidRPr="00DA610D" w:rsidRDefault="000B1FD0">
            <w:pPr>
              <w:pStyle w:val="afff6"/>
            </w:pPr>
            <w:r w:rsidRPr="00DA610D">
              <w:rPr>
                <w:rFonts w:hint="eastAsia"/>
              </w:rPr>
              <w:t>従業員名簿</w:t>
            </w:r>
          </w:p>
        </w:tc>
        <w:tc>
          <w:tcPr>
            <w:tcW w:w="2800" w:type="dxa"/>
            <w:shd w:val="clear" w:color="auto" w:fill="auto"/>
            <w:vAlign w:val="center"/>
          </w:tcPr>
          <w:p w14:paraId="15675F46" w14:textId="77777777" w:rsidR="000B1FD0" w:rsidRPr="00DA610D" w:rsidRDefault="000B1FD0">
            <w:pPr>
              <w:pStyle w:val="afff6"/>
            </w:pPr>
            <w:r w:rsidRPr="00DA610D">
              <w:rPr>
                <w:rFonts w:hint="eastAsia"/>
              </w:rPr>
              <w:t>従業員</w:t>
            </w:r>
            <w:r w:rsidRPr="00DA610D">
              <w:rPr>
                <w:rFonts w:hint="eastAsia"/>
                <w:lang w:eastAsia="zh-TW"/>
              </w:rPr>
              <w:t>基本情報</w:t>
            </w:r>
          </w:p>
        </w:tc>
        <w:tc>
          <w:tcPr>
            <w:tcW w:w="1290" w:type="dxa"/>
            <w:shd w:val="clear" w:color="auto" w:fill="auto"/>
            <w:vAlign w:val="center"/>
          </w:tcPr>
          <w:p w14:paraId="39BECE81" w14:textId="77777777" w:rsidR="000B1FD0" w:rsidRPr="00DA610D" w:rsidRDefault="000B1FD0">
            <w:pPr>
              <w:pStyle w:val="afff6"/>
            </w:pPr>
            <w:r w:rsidRPr="00DA610D">
              <w:rPr>
                <w:rFonts w:hint="eastAsia"/>
              </w:rPr>
              <w:t>人事部</w:t>
            </w:r>
          </w:p>
        </w:tc>
        <w:tc>
          <w:tcPr>
            <w:tcW w:w="1045" w:type="dxa"/>
            <w:shd w:val="clear" w:color="auto" w:fill="auto"/>
            <w:vAlign w:val="center"/>
          </w:tcPr>
          <w:p w14:paraId="68050F0A" w14:textId="77777777" w:rsidR="000B1FD0" w:rsidRPr="00DA610D" w:rsidRDefault="000B1FD0">
            <w:pPr>
              <w:pStyle w:val="afff6"/>
            </w:pPr>
            <w:r w:rsidRPr="00DA610D">
              <w:rPr>
                <w:rFonts w:hint="eastAsia"/>
              </w:rPr>
              <w:t>人事部長</w:t>
            </w:r>
          </w:p>
        </w:tc>
        <w:tc>
          <w:tcPr>
            <w:tcW w:w="922" w:type="dxa"/>
            <w:shd w:val="clear" w:color="auto" w:fill="auto"/>
            <w:vAlign w:val="center"/>
          </w:tcPr>
          <w:p w14:paraId="251EED38" w14:textId="77777777" w:rsidR="000B1FD0" w:rsidRPr="00DA610D" w:rsidRDefault="000B1FD0">
            <w:pPr>
              <w:pStyle w:val="afff6"/>
            </w:pPr>
            <w:r w:rsidRPr="00DA610D">
              <w:rPr>
                <w:rFonts w:hint="eastAsia"/>
              </w:rPr>
              <w:t>人事部</w:t>
            </w:r>
          </w:p>
        </w:tc>
        <w:tc>
          <w:tcPr>
            <w:tcW w:w="1298" w:type="dxa"/>
            <w:shd w:val="clear" w:color="auto" w:fill="auto"/>
            <w:vAlign w:val="center"/>
          </w:tcPr>
          <w:p w14:paraId="2E7F371D" w14:textId="77777777" w:rsidR="000B1FD0" w:rsidRPr="00DA610D" w:rsidRDefault="000B1FD0">
            <w:pPr>
              <w:pStyle w:val="afff6"/>
            </w:pPr>
            <w:r w:rsidRPr="00DA610D">
              <w:rPr>
                <w:rFonts w:hint="eastAsia"/>
              </w:rPr>
              <w:t>事務所PC</w:t>
            </w:r>
          </w:p>
        </w:tc>
      </w:tr>
      <w:tr w:rsidR="000B1FD0" w:rsidRPr="00DA610D" w14:paraId="21AEDB7D" w14:textId="77777777" w:rsidTr="006419CC">
        <w:trPr>
          <w:trHeight w:val="340"/>
        </w:trPr>
        <w:tc>
          <w:tcPr>
            <w:tcW w:w="567" w:type="dxa"/>
          </w:tcPr>
          <w:p w14:paraId="7485AA92" w14:textId="77777777" w:rsidR="000B1FD0" w:rsidRPr="00DA610D" w:rsidRDefault="000B1FD0">
            <w:pPr>
              <w:pStyle w:val="afff6"/>
            </w:pPr>
            <w:r>
              <w:rPr>
                <w:rFonts w:hint="eastAsia"/>
              </w:rPr>
              <w:t>2</w:t>
            </w:r>
          </w:p>
        </w:tc>
        <w:tc>
          <w:tcPr>
            <w:tcW w:w="1244" w:type="dxa"/>
            <w:vAlign w:val="center"/>
          </w:tcPr>
          <w:p w14:paraId="46ED90BC" w14:textId="77777777" w:rsidR="000B1FD0" w:rsidRPr="00DA610D" w:rsidRDefault="000B1FD0">
            <w:pPr>
              <w:pStyle w:val="afff6"/>
            </w:pPr>
            <w:r w:rsidRPr="00DA610D">
              <w:rPr>
                <w:rFonts w:hint="eastAsia"/>
              </w:rPr>
              <w:t>人事</w:t>
            </w:r>
          </w:p>
        </w:tc>
        <w:tc>
          <w:tcPr>
            <w:tcW w:w="1290" w:type="dxa"/>
            <w:shd w:val="clear" w:color="auto" w:fill="auto"/>
            <w:vAlign w:val="center"/>
          </w:tcPr>
          <w:p w14:paraId="22D65324" w14:textId="77777777" w:rsidR="000B1FD0" w:rsidRPr="00DA610D" w:rsidRDefault="000B1FD0">
            <w:pPr>
              <w:pStyle w:val="afff6"/>
            </w:pPr>
            <w:r w:rsidRPr="00DA610D">
              <w:rPr>
                <w:rFonts w:hint="eastAsia"/>
              </w:rPr>
              <w:t>健康診断の結果</w:t>
            </w:r>
          </w:p>
        </w:tc>
        <w:tc>
          <w:tcPr>
            <w:tcW w:w="2800" w:type="dxa"/>
            <w:shd w:val="clear" w:color="auto" w:fill="auto"/>
            <w:vAlign w:val="center"/>
          </w:tcPr>
          <w:p w14:paraId="13405390" w14:textId="77777777" w:rsidR="000B1FD0" w:rsidRPr="00DA610D" w:rsidRDefault="000B1FD0">
            <w:pPr>
              <w:pStyle w:val="afff6"/>
            </w:pPr>
            <w:r w:rsidRPr="00DA610D">
              <w:rPr>
                <w:rFonts w:hint="eastAsia"/>
              </w:rPr>
              <w:t>雇入時・定期健康診断</w:t>
            </w:r>
          </w:p>
        </w:tc>
        <w:tc>
          <w:tcPr>
            <w:tcW w:w="1290" w:type="dxa"/>
            <w:shd w:val="clear" w:color="auto" w:fill="auto"/>
            <w:vAlign w:val="center"/>
          </w:tcPr>
          <w:p w14:paraId="25D279BB" w14:textId="77777777" w:rsidR="000B1FD0" w:rsidRPr="00DA610D" w:rsidRDefault="000B1FD0">
            <w:pPr>
              <w:pStyle w:val="afff6"/>
            </w:pPr>
            <w:r w:rsidRPr="00DA610D">
              <w:rPr>
                <w:rFonts w:hint="eastAsia"/>
              </w:rPr>
              <w:t>人事部</w:t>
            </w:r>
          </w:p>
        </w:tc>
        <w:tc>
          <w:tcPr>
            <w:tcW w:w="1045" w:type="dxa"/>
            <w:shd w:val="clear" w:color="auto" w:fill="auto"/>
            <w:vAlign w:val="center"/>
          </w:tcPr>
          <w:p w14:paraId="1694BA2D" w14:textId="77777777" w:rsidR="000B1FD0" w:rsidRPr="00DA610D" w:rsidRDefault="000B1FD0">
            <w:pPr>
              <w:pStyle w:val="afff6"/>
            </w:pPr>
            <w:r w:rsidRPr="00DA610D">
              <w:rPr>
                <w:rFonts w:hint="eastAsia"/>
              </w:rPr>
              <w:t>人事部長</w:t>
            </w:r>
          </w:p>
        </w:tc>
        <w:tc>
          <w:tcPr>
            <w:tcW w:w="922" w:type="dxa"/>
            <w:shd w:val="clear" w:color="auto" w:fill="auto"/>
            <w:vAlign w:val="center"/>
          </w:tcPr>
          <w:p w14:paraId="62B70F83" w14:textId="77777777" w:rsidR="000B1FD0" w:rsidRPr="00DA610D" w:rsidRDefault="000B1FD0">
            <w:pPr>
              <w:pStyle w:val="afff6"/>
            </w:pPr>
            <w:r w:rsidRPr="00DA610D">
              <w:rPr>
                <w:rFonts w:hint="eastAsia"/>
              </w:rPr>
              <w:t>人事部</w:t>
            </w:r>
          </w:p>
        </w:tc>
        <w:tc>
          <w:tcPr>
            <w:tcW w:w="1298" w:type="dxa"/>
            <w:shd w:val="clear" w:color="auto" w:fill="auto"/>
            <w:vAlign w:val="center"/>
          </w:tcPr>
          <w:p w14:paraId="23DAF327" w14:textId="77777777" w:rsidR="000B1FD0" w:rsidRPr="00DA610D" w:rsidRDefault="000B1FD0">
            <w:pPr>
              <w:pStyle w:val="afff6"/>
            </w:pPr>
            <w:r w:rsidRPr="00DA610D">
              <w:rPr>
                <w:rFonts w:hint="eastAsia"/>
              </w:rPr>
              <w:t>書類</w:t>
            </w:r>
          </w:p>
        </w:tc>
      </w:tr>
      <w:tr w:rsidR="000B1FD0" w:rsidRPr="00DA610D" w14:paraId="41553EB6" w14:textId="77777777" w:rsidTr="006419CC">
        <w:trPr>
          <w:trHeight w:val="340"/>
        </w:trPr>
        <w:tc>
          <w:tcPr>
            <w:tcW w:w="567" w:type="dxa"/>
          </w:tcPr>
          <w:p w14:paraId="4C27065A" w14:textId="77777777" w:rsidR="000B1FD0" w:rsidRPr="00DA610D" w:rsidRDefault="000B1FD0">
            <w:pPr>
              <w:pStyle w:val="afff6"/>
            </w:pPr>
            <w:r>
              <w:rPr>
                <w:rFonts w:hint="eastAsia"/>
              </w:rPr>
              <w:t>3</w:t>
            </w:r>
          </w:p>
        </w:tc>
        <w:tc>
          <w:tcPr>
            <w:tcW w:w="1244" w:type="dxa"/>
            <w:vAlign w:val="center"/>
          </w:tcPr>
          <w:p w14:paraId="102B9087" w14:textId="77777777" w:rsidR="000B1FD0" w:rsidRPr="00DA610D" w:rsidRDefault="000B1FD0">
            <w:pPr>
              <w:pStyle w:val="afff6"/>
            </w:pPr>
            <w:r w:rsidRPr="00DA610D">
              <w:rPr>
                <w:rFonts w:hint="eastAsia"/>
              </w:rPr>
              <w:t>経理</w:t>
            </w:r>
          </w:p>
        </w:tc>
        <w:tc>
          <w:tcPr>
            <w:tcW w:w="1290" w:type="dxa"/>
            <w:shd w:val="clear" w:color="auto" w:fill="auto"/>
            <w:vAlign w:val="center"/>
          </w:tcPr>
          <w:p w14:paraId="725438BF" w14:textId="77777777" w:rsidR="000B1FD0" w:rsidRPr="00DA610D" w:rsidRDefault="000B1FD0">
            <w:pPr>
              <w:pStyle w:val="afff6"/>
            </w:pPr>
            <w:r w:rsidRPr="00DA610D">
              <w:rPr>
                <w:rFonts w:hint="eastAsia"/>
              </w:rPr>
              <w:t>給与システムデータ</w:t>
            </w:r>
          </w:p>
        </w:tc>
        <w:tc>
          <w:tcPr>
            <w:tcW w:w="2800" w:type="dxa"/>
            <w:shd w:val="clear" w:color="auto" w:fill="auto"/>
            <w:vAlign w:val="center"/>
          </w:tcPr>
          <w:p w14:paraId="2411EFF3" w14:textId="77777777" w:rsidR="000B1FD0" w:rsidRPr="00DA610D" w:rsidRDefault="000B1FD0">
            <w:pPr>
              <w:pStyle w:val="afff6"/>
              <w:rPr>
                <w:lang w:eastAsia="zh-TW"/>
              </w:rPr>
            </w:pPr>
            <w:r w:rsidRPr="00DA610D">
              <w:rPr>
                <w:rFonts w:hint="eastAsia"/>
                <w:lang w:eastAsia="zh-TW"/>
              </w:rPr>
              <w:t>税務署提出用源泉徴収票</w:t>
            </w:r>
          </w:p>
        </w:tc>
        <w:tc>
          <w:tcPr>
            <w:tcW w:w="1290" w:type="dxa"/>
            <w:shd w:val="clear" w:color="auto" w:fill="auto"/>
            <w:vAlign w:val="center"/>
          </w:tcPr>
          <w:p w14:paraId="5F2EFACB" w14:textId="77777777" w:rsidR="000B1FD0" w:rsidRPr="00DA610D" w:rsidRDefault="000B1FD0">
            <w:pPr>
              <w:pStyle w:val="afff6"/>
            </w:pPr>
            <w:r w:rsidRPr="00DA610D">
              <w:rPr>
                <w:rFonts w:hint="eastAsia"/>
              </w:rPr>
              <w:t>給与計算担当</w:t>
            </w:r>
          </w:p>
        </w:tc>
        <w:tc>
          <w:tcPr>
            <w:tcW w:w="1045" w:type="dxa"/>
            <w:shd w:val="clear" w:color="auto" w:fill="auto"/>
            <w:vAlign w:val="center"/>
          </w:tcPr>
          <w:p w14:paraId="28581C75" w14:textId="77777777" w:rsidR="000B1FD0" w:rsidRPr="00DA610D" w:rsidRDefault="000B1FD0">
            <w:pPr>
              <w:pStyle w:val="afff6"/>
            </w:pPr>
            <w:r w:rsidRPr="00DA610D">
              <w:rPr>
                <w:rFonts w:hint="eastAsia"/>
              </w:rPr>
              <w:t>経理部長</w:t>
            </w:r>
          </w:p>
        </w:tc>
        <w:tc>
          <w:tcPr>
            <w:tcW w:w="922" w:type="dxa"/>
            <w:shd w:val="clear" w:color="auto" w:fill="auto"/>
            <w:vAlign w:val="center"/>
          </w:tcPr>
          <w:p w14:paraId="57487EC2" w14:textId="77777777" w:rsidR="000B1FD0" w:rsidRPr="00DA610D" w:rsidRDefault="000B1FD0">
            <w:pPr>
              <w:pStyle w:val="afff6"/>
            </w:pPr>
            <w:r w:rsidRPr="00DA610D">
              <w:rPr>
                <w:rFonts w:hint="eastAsia"/>
              </w:rPr>
              <w:t>人事部</w:t>
            </w:r>
          </w:p>
        </w:tc>
        <w:tc>
          <w:tcPr>
            <w:tcW w:w="1298" w:type="dxa"/>
            <w:shd w:val="clear" w:color="auto" w:fill="auto"/>
            <w:vAlign w:val="center"/>
          </w:tcPr>
          <w:p w14:paraId="1333B28B" w14:textId="77777777" w:rsidR="000B1FD0" w:rsidRPr="00DA610D" w:rsidRDefault="000B1FD0">
            <w:pPr>
              <w:pStyle w:val="afff6"/>
            </w:pPr>
            <w:r w:rsidRPr="00DA610D">
              <w:rPr>
                <w:rFonts w:hint="eastAsia"/>
              </w:rPr>
              <w:t>事務所PC</w:t>
            </w:r>
          </w:p>
        </w:tc>
      </w:tr>
      <w:tr w:rsidR="000B1FD0" w:rsidRPr="00DA610D" w14:paraId="06E11C3C" w14:textId="77777777" w:rsidTr="006419CC">
        <w:trPr>
          <w:trHeight w:val="340"/>
        </w:trPr>
        <w:tc>
          <w:tcPr>
            <w:tcW w:w="567" w:type="dxa"/>
          </w:tcPr>
          <w:p w14:paraId="7E539924" w14:textId="77777777" w:rsidR="000B1FD0" w:rsidRPr="00DA610D" w:rsidRDefault="000B1FD0">
            <w:pPr>
              <w:pStyle w:val="afff6"/>
            </w:pPr>
            <w:r>
              <w:rPr>
                <w:rFonts w:hint="eastAsia"/>
              </w:rPr>
              <w:t>4</w:t>
            </w:r>
          </w:p>
        </w:tc>
        <w:tc>
          <w:tcPr>
            <w:tcW w:w="1244" w:type="dxa"/>
            <w:vAlign w:val="center"/>
          </w:tcPr>
          <w:p w14:paraId="6826EFCA" w14:textId="77777777" w:rsidR="000B1FD0" w:rsidRPr="00DA610D" w:rsidRDefault="000B1FD0">
            <w:pPr>
              <w:pStyle w:val="afff6"/>
            </w:pPr>
            <w:r w:rsidRPr="00DA610D">
              <w:rPr>
                <w:rFonts w:hint="eastAsia"/>
              </w:rPr>
              <w:t>経理</w:t>
            </w:r>
          </w:p>
        </w:tc>
        <w:tc>
          <w:tcPr>
            <w:tcW w:w="1290" w:type="dxa"/>
            <w:shd w:val="clear" w:color="auto" w:fill="auto"/>
            <w:vAlign w:val="center"/>
          </w:tcPr>
          <w:p w14:paraId="38CA0002" w14:textId="77777777" w:rsidR="000B1FD0" w:rsidRPr="00DA610D" w:rsidRDefault="000B1FD0">
            <w:pPr>
              <w:pStyle w:val="afff6"/>
            </w:pPr>
            <w:r w:rsidRPr="00DA610D">
              <w:rPr>
                <w:rFonts w:hint="eastAsia"/>
                <w:lang w:eastAsia="zh-TW"/>
              </w:rPr>
              <w:t>当社宛請求書</w:t>
            </w:r>
          </w:p>
        </w:tc>
        <w:tc>
          <w:tcPr>
            <w:tcW w:w="2800" w:type="dxa"/>
            <w:shd w:val="clear" w:color="auto" w:fill="auto"/>
            <w:vAlign w:val="center"/>
          </w:tcPr>
          <w:p w14:paraId="386F2E95" w14:textId="77777777" w:rsidR="000B1FD0" w:rsidRPr="00DA610D" w:rsidRDefault="000B1FD0">
            <w:pPr>
              <w:pStyle w:val="afff6"/>
            </w:pPr>
            <w:r w:rsidRPr="00DA610D">
              <w:rPr>
                <w:rFonts w:hint="eastAsia"/>
              </w:rPr>
              <w:t>当社宛請求書の原本（過去3年分）</w:t>
            </w:r>
          </w:p>
        </w:tc>
        <w:tc>
          <w:tcPr>
            <w:tcW w:w="1290" w:type="dxa"/>
            <w:shd w:val="clear" w:color="auto" w:fill="auto"/>
            <w:vAlign w:val="center"/>
          </w:tcPr>
          <w:p w14:paraId="1C5AEC83" w14:textId="77777777" w:rsidR="000B1FD0" w:rsidRPr="00DA610D" w:rsidRDefault="000B1FD0">
            <w:pPr>
              <w:pStyle w:val="afff6"/>
            </w:pPr>
            <w:r w:rsidRPr="00DA610D">
              <w:rPr>
                <w:rFonts w:hint="eastAsia"/>
              </w:rPr>
              <w:t>総務部</w:t>
            </w:r>
          </w:p>
        </w:tc>
        <w:tc>
          <w:tcPr>
            <w:tcW w:w="1045" w:type="dxa"/>
            <w:shd w:val="clear" w:color="auto" w:fill="auto"/>
            <w:vAlign w:val="center"/>
          </w:tcPr>
          <w:p w14:paraId="67302405" w14:textId="77777777" w:rsidR="000B1FD0" w:rsidRPr="00DA610D" w:rsidRDefault="000B1FD0">
            <w:pPr>
              <w:pStyle w:val="afff6"/>
            </w:pPr>
            <w:r w:rsidRPr="00DA610D">
              <w:rPr>
                <w:rFonts w:hint="eastAsia"/>
              </w:rPr>
              <w:t>経理部長</w:t>
            </w:r>
          </w:p>
        </w:tc>
        <w:tc>
          <w:tcPr>
            <w:tcW w:w="922" w:type="dxa"/>
            <w:shd w:val="clear" w:color="auto" w:fill="auto"/>
            <w:vAlign w:val="center"/>
          </w:tcPr>
          <w:p w14:paraId="3CE2CA21" w14:textId="77777777" w:rsidR="000B1FD0" w:rsidRPr="00DA610D" w:rsidRDefault="000B1FD0">
            <w:pPr>
              <w:pStyle w:val="afff6"/>
            </w:pPr>
            <w:r w:rsidRPr="00DA610D">
              <w:rPr>
                <w:rFonts w:hint="eastAsia"/>
              </w:rPr>
              <w:t>総務部</w:t>
            </w:r>
          </w:p>
        </w:tc>
        <w:tc>
          <w:tcPr>
            <w:tcW w:w="1298" w:type="dxa"/>
            <w:shd w:val="clear" w:color="auto" w:fill="auto"/>
            <w:vAlign w:val="center"/>
          </w:tcPr>
          <w:p w14:paraId="6371268F" w14:textId="77777777" w:rsidR="000B1FD0" w:rsidRPr="00DA610D" w:rsidRDefault="000B1FD0">
            <w:pPr>
              <w:pStyle w:val="afff6"/>
            </w:pPr>
            <w:r w:rsidRPr="00DA610D">
              <w:rPr>
                <w:rFonts w:hint="eastAsia"/>
              </w:rPr>
              <w:t>書類</w:t>
            </w:r>
          </w:p>
        </w:tc>
      </w:tr>
      <w:tr w:rsidR="000B1FD0" w:rsidRPr="00DA610D" w14:paraId="5B202F6B" w14:textId="77777777" w:rsidTr="006419CC">
        <w:trPr>
          <w:trHeight w:val="340"/>
        </w:trPr>
        <w:tc>
          <w:tcPr>
            <w:tcW w:w="567" w:type="dxa"/>
          </w:tcPr>
          <w:p w14:paraId="0504ECF0" w14:textId="77777777" w:rsidR="000B1FD0" w:rsidRPr="00DA610D" w:rsidRDefault="000B1FD0">
            <w:pPr>
              <w:pStyle w:val="afff6"/>
            </w:pPr>
            <w:r>
              <w:rPr>
                <w:rFonts w:hint="eastAsia"/>
              </w:rPr>
              <w:t>5</w:t>
            </w:r>
          </w:p>
        </w:tc>
        <w:tc>
          <w:tcPr>
            <w:tcW w:w="1244" w:type="dxa"/>
            <w:vAlign w:val="center"/>
          </w:tcPr>
          <w:p w14:paraId="29025D13" w14:textId="77777777" w:rsidR="000B1FD0" w:rsidRPr="00DA610D" w:rsidRDefault="000B1FD0">
            <w:pPr>
              <w:pStyle w:val="afff6"/>
            </w:pPr>
            <w:r w:rsidRPr="00DA610D">
              <w:rPr>
                <w:rFonts w:hint="eastAsia"/>
              </w:rPr>
              <w:t>経理</w:t>
            </w:r>
          </w:p>
        </w:tc>
        <w:tc>
          <w:tcPr>
            <w:tcW w:w="1290" w:type="dxa"/>
            <w:shd w:val="clear" w:color="auto" w:fill="auto"/>
            <w:vAlign w:val="center"/>
          </w:tcPr>
          <w:p w14:paraId="5AB969FB" w14:textId="77777777" w:rsidR="000B1FD0" w:rsidRPr="00DA610D" w:rsidRDefault="000B1FD0">
            <w:pPr>
              <w:pStyle w:val="afff6"/>
              <w:rPr>
                <w:rFonts w:ascii="Arial" w:hAnsi="Arial"/>
              </w:rPr>
            </w:pPr>
            <w:r w:rsidRPr="00DA610D">
              <w:rPr>
                <w:rFonts w:hint="eastAsia"/>
                <w:lang w:eastAsia="zh-TW"/>
              </w:rPr>
              <w:t>発行済請求書</w:t>
            </w:r>
          </w:p>
          <w:p w14:paraId="1623B859" w14:textId="77777777" w:rsidR="000B1FD0" w:rsidRPr="00DA610D" w:rsidRDefault="000B1FD0">
            <w:pPr>
              <w:pStyle w:val="afff6"/>
            </w:pPr>
            <w:r w:rsidRPr="00DA610D">
              <w:rPr>
                <w:rFonts w:hint="eastAsia"/>
                <w:lang w:eastAsia="zh-TW"/>
              </w:rPr>
              <w:t>控</w:t>
            </w:r>
            <w:r w:rsidRPr="00DA610D">
              <w:rPr>
                <w:rFonts w:hint="eastAsia"/>
              </w:rPr>
              <w:t>え</w:t>
            </w:r>
          </w:p>
        </w:tc>
        <w:tc>
          <w:tcPr>
            <w:tcW w:w="2800" w:type="dxa"/>
            <w:shd w:val="clear" w:color="auto" w:fill="auto"/>
            <w:vAlign w:val="center"/>
          </w:tcPr>
          <w:p w14:paraId="7363F2F7" w14:textId="77777777" w:rsidR="000B1FD0" w:rsidRPr="00DA610D" w:rsidRDefault="000B1FD0">
            <w:pPr>
              <w:pStyle w:val="afff6"/>
            </w:pPr>
            <w:r w:rsidRPr="00DA610D">
              <w:rPr>
                <w:rFonts w:hint="eastAsia"/>
              </w:rPr>
              <w:t>当社発行の請求書の控え（過去3年分）</w:t>
            </w:r>
          </w:p>
        </w:tc>
        <w:tc>
          <w:tcPr>
            <w:tcW w:w="1290" w:type="dxa"/>
            <w:shd w:val="clear" w:color="auto" w:fill="auto"/>
            <w:vAlign w:val="center"/>
          </w:tcPr>
          <w:p w14:paraId="5C6CD641" w14:textId="77777777" w:rsidR="000B1FD0" w:rsidRPr="00DA610D" w:rsidRDefault="000B1FD0">
            <w:pPr>
              <w:pStyle w:val="afff6"/>
            </w:pPr>
            <w:r w:rsidRPr="00DA610D">
              <w:rPr>
                <w:rFonts w:hint="eastAsia"/>
              </w:rPr>
              <w:t>総務部</w:t>
            </w:r>
          </w:p>
        </w:tc>
        <w:tc>
          <w:tcPr>
            <w:tcW w:w="1045" w:type="dxa"/>
            <w:shd w:val="clear" w:color="auto" w:fill="auto"/>
            <w:vAlign w:val="center"/>
          </w:tcPr>
          <w:p w14:paraId="56646470" w14:textId="77777777" w:rsidR="000B1FD0" w:rsidRPr="00DA610D" w:rsidRDefault="000B1FD0">
            <w:pPr>
              <w:pStyle w:val="afff6"/>
            </w:pPr>
            <w:r w:rsidRPr="00DA610D">
              <w:rPr>
                <w:rFonts w:hint="eastAsia"/>
              </w:rPr>
              <w:t>経理部長</w:t>
            </w:r>
          </w:p>
        </w:tc>
        <w:tc>
          <w:tcPr>
            <w:tcW w:w="922" w:type="dxa"/>
            <w:shd w:val="clear" w:color="auto" w:fill="auto"/>
            <w:vAlign w:val="center"/>
          </w:tcPr>
          <w:p w14:paraId="646DFAF2" w14:textId="77777777" w:rsidR="000B1FD0" w:rsidRPr="00DA610D" w:rsidRDefault="000B1FD0">
            <w:pPr>
              <w:pStyle w:val="afff6"/>
            </w:pPr>
            <w:r w:rsidRPr="00DA610D">
              <w:rPr>
                <w:rFonts w:hint="eastAsia"/>
              </w:rPr>
              <w:t>総務部</w:t>
            </w:r>
          </w:p>
        </w:tc>
        <w:tc>
          <w:tcPr>
            <w:tcW w:w="1298" w:type="dxa"/>
            <w:shd w:val="clear" w:color="auto" w:fill="auto"/>
            <w:vAlign w:val="center"/>
          </w:tcPr>
          <w:p w14:paraId="6A410315" w14:textId="77777777" w:rsidR="000B1FD0" w:rsidRPr="00DA610D" w:rsidRDefault="000B1FD0">
            <w:pPr>
              <w:pStyle w:val="afff6"/>
            </w:pPr>
            <w:r w:rsidRPr="00DA610D">
              <w:rPr>
                <w:rFonts w:hint="eastAsia"/>
              </w:rPr>
              <w:t>書類</w:t>
            </w:r>
          </w:p>
        </w:tc>
      </w:tr>
      <w:tr w:rsidR="000B1FD0" w:rsidRPr="00DA610D" w14:paraId="5E5B07E3" w14:textId="77777777" w:rsidTr="006419CC">
        <w:trPr>
          <w:trHeight w:val="340"/>
        </w:trPr>
        <w:tc>
          <w:tcPr>
            <w:tcW w:w="567" w:type="dxa"/>
          </w:tcPr>
          <w:p w14:paraId="7CC80032" w14:textId="77777777" w:rsidR="000B1FD0" w:rsidRPr="00DA610D" w:rsidRDefault="000B1FD0">
            <w:pPr>
              <w:pStyle w:val="afff6"/>
            </w:pPr>
            <w:r>
              <w:rPr>
                <w:rFonts w:hint="eastAsia"/>
              </w:rPr>
              <w:t>6</w:t>
            </w:r>
          </w:p>
        </w:tc>
        <w:tc>
          <w:tcPr>
            <w:tcW w:w="1244" w:type="dxa"/>
            <w:vAlign w:val="center"/>
          </w:tcPr>
          <w:p w14:paraId="1FBC86B0" w14:textId="77777777" w:rsidR="000B1FD0" w:rsidRPr="00DA610D" w:rsidRDefault="000B1FD0">
            <w:pPr>
              <w:pStyle w:val="afff6"/>
            </w:pPr>
            <w:r w:rsidRPr="00DA610D">
              <w:rPr>
                <w:rFonts w:hint="eastAsia"/>
              </w:rPr>
              <w:t>営業</w:t>
            </w:r>
          </w:p>
        </w:tc>
        <w:tc>
          <w:tcPr>
            <w:tcW w:w="1290" w:type="dxa"/>
            <w:shd w:val="clear" w:color="auto" w:fill="auto"/>
            <w:vAlign w:val="center"/>
          </w:tcPr>
          <w:p w14:paraId="1E87BF9E" w14:textId="77777777" w:rsidR="000B1FD0" w:rsidRPr="00DA610D" w:rsidRDefault="000B1FD0">
            <w:pPr>
              <w:pStyle w:val="afff6"/>
            </w:pPr>
            <w:r w:rsidRPr="00DA610D">
              <w:rPr>
                <w:rFonts w:hint="eastAsia"/>
              </w:rPr>
              <w:t>顧客リスト</w:t>
            </w:r>
          </w:p>
        </w:tc>
        <w:tc>
          <w:tcPr>
            <w:tcW w:w="2800" w:type="dxa"/>
            <w:shd w:val="clear" w:color="auto" w:fill="auto"/>
            <w:vAlign w:val="center"/>
          </w:tcPr>
          <w:p w14:paraId="58CED448" w14:textId="77777777" w:rsidR="000B1FD0" w:rsidRPr="00DA610D" w:rsidRDefault="000B1FD0">
            <w:pPr>
              <w:pStyle w:val="afff6"/>
            </w:pPr>
            <w:r w:rsidRPr="00DA610D">
              <w:rPr>
                <w:rFonts w:hint="eastAsia"/>
              </w:rPr>
              <w:t>得意先（直近5年間に実績があるもの）</w:t>
            </w:r>
          </w:p>
        </w:tc>
        <w:tc>
          <w:tcPr>
            <w:tcW w:w="1290" w:type="dxa"/>
            <w:shd w:val="clear" w:color="auto" w:fill="auto"/>
            <w:vAlign w:val="center"/>
          </w:tcPr>
          <w:p w14:paraId="11B2BDBA" w14:textId="77777777" w:rsidR="000B1FD0" w:rsidRPr="00DA610D" w:rsidRDefault="000B1FD0">
            <w:pPr>
              <w:pStyle w:val="afff6"/>
            </w:pPr>
            <w:r w:rsidRPr="00DA610D">
              <w:rPr>
                <w:rFonts w:hint="eastAsia"/>
              </w:rPr>
              <w:t>営業部</w:t>
            </w:r>
          </w:p>
        </w:tc>
        <w:tc>
          <w:tcPr>
            <w:tcW w:w="1045" w:type="dxa"/>
            <w:shd w:val="clear" w:color="auto" w:fill="auto"/>
            <w:vAlign w:val="center"/>
          </w:tcPr>
          <w:p w14:paraId="11254DCF" w14:textId="77777777" w:rsidR="000B1FD0" w:rsidRPr="00DA610D" w:rsidRDefault="000B1FD0">
            <w:pPr>
              <w:pStyle w:val="afff6"/>
            </w:pPr>
            <w:r w:rsidRPr="00DA610D">
              <w:rPr>
                <w:rFonts w:hint="eastAsia"/>
              </w:rPr>
              <w:t>営業部長</w:t>
            </w:r>
          </w:p>
        </w:tc>
        <w:tc>
          <w:tcPr>
            <w:tcW w:w="922" w:type="dxa"/>
            <w:shd w:val="clear" w:color="auto" w:fill="auto"/>
            <w:vAlign w:val="center"/>
          </w:tcPr>
          <w:p w14:paraId="5F26AB61" w14:textId="77777777" w:rsidR="000B1FD0" w:rsidRPr="00DA610D" w:rsidRDefault="000B1FD0">
            <w:pPr>
              <w:pStyle w:val="afff6"/>
            </w:pPr>
            <w:r w:rsidRPr="00DA610D">
              <w:rPr>
                <w:rFonts w:hint="eastAsia"/>
              </w:rPr>
              <w:t>営業部</w:t>
            </w:r>
          </w:p>
        </w:tc>
        <w:tc>
          <w:tcPr>
            <w:tcW w:w="1298" w:type="dxa"/>
            <w:shd w:val="clear" w:color="auto" w:fill="auto"/>
            <w:vAlign w:val="center"/>
          </w:tcPr>
          <w:p w14:paraId="69899661" w14:textId="77777777" w:rsidR="000B1FD0" w:rsidRPr="00DA610D" w:rsidRDefault="000B1FD0">
            <w:pPr>
              <w:pStyle w:val="afff6"/>
            </w:pPr>
            <w:r w:rsidRPr="00DA610D">
              <w:rPr>
                <w:rFonts w:hint="eastAsia"/>
                <w:lang w:eastAsia="zh-TW"/>
              </w:rPr>
              <w:t>可搬電子媒体</w:t>
            </w:r>
          </w:p>
        </w:tc>
      </w:tr>
      <w:tr w:rsidR="000B1FD0" w:rsidRPr="00DA610D" w14:paraId="47FC9E58" w14:textId="77777777" w:rsidTr="006419CC">
        <w:trPr>
          <w:trHeight w:val="340"/>
        </w:trPr>
        <w:tc>
          <w:tcPr>
            <w:tcW w:w="567" w:type="dxa"/>
          </w:tcPr>
          <w:p w14:paraId="654A8AF2" w14:textId="77777777" w:rsidR="000B1FD0" w:rsidRPr="00DA610D" w:rsidRDefault="000B1FD0">
            <w:pPr>
              <w:pStyle w:val="afff6"/>
            </w:pPr>
            <w:r>
              <w:rPr>
                <w:rFonts w:hint="eastAsia"/>
              </w:rPr>
              <w:t>7</w:t>
            </w:r>
          </w:p>
        </w:tc>
        <w:tc>
          <w:tcPr>
            <w:tcW w:w="1244" w:type="dxa"/>
            <w:vAlign w:val="center"/>
          </w:tcPr>
          <w:p w14:paraId="77C14CF0" w14:textId="77777777" w:rsidR="000B1FD0" w:rsidRPr="00DA610D" w:rsidRDefault="000B1FD0">
            <w:pPr>
              <w:pStyle w:val="afff6"/>
            </w:pPr>
            <w:r w:rsidRPr="00DA610D">
              <w:rPr>
                <w:rFonts w:hint="eastAsia"/>
              </w:rPr>
              <w:t>営業</w:t>
            </w:r>
          </w:p>
        </w:tc>
        <w:tc>
          <w:tcPr>
            <w:tcW w:w="1290" w:type="dxa"/>
            <w:shd w:val="clear" w:color="auto" w:fill="auto"/>
            <w:vAlign w:val="center"/>
          </w:tcPr>
          <w:p w14:paraId="4DB18A06" w14:textId="77777777" w:rsidR="000B1FD0" w:rsidRPr="00DA610D" w:rsidRDefault="000B1FD0">
            <w:pPr>
              <w:pStyle w:val="afff6"/>
            </w:pPr>
            <w:r w:rsidRPr="00DA610D">
              <w:rPr>
                <w:rFonts w:hint="eastAsia"/>
              </w:rPr>
              <w:t>受注伝票</w:t>
            </w:r>
          </w:p>
        </w:tc>
        <w:tc>
          <w:tcPr>
            <w:tcW w:w="2800" w:type="dxa"/>
            <w:shd w:val="clear" w:color="auto" w:fill="auto"/>
            <w:vAlign w:val="center"/>
          </w:tcPr>
          <w:p w14:paraId="2F08E551" w14:textId="77777777" w:rsidR="000B1FD0" w:rsidRPr="00DA610D" w:rsidRDefault="000B1FD0">
            <w:pPr>
              <w:pStyle w:val="afff6"/>
              <w:rPr>
                <w:lang w:eastAsia="zh-TW"/>
              </w:rPr>
            </w:pPr>
            <w:r w:rsidRPr="00DA610D">
              <w:rPr>
                <w:rFonts w:hint="eastAsia"/>
                <w:lang w:eastAsia="zh-TW"/>
              </w:rPr>
              <w:t>受注伝票（過去10年分）</w:t>
            </w:r>
          </w:p>
        </w:tc>
        <w:tc>
          <w:tcPr>
            <w:tcW w:w="1290" w:type="dxa"/>
            <w:shd w:val="clear" w:color="auto" w:fill="auto"/>
            <w:vAlign w:val="center"/>
          </w:tcPr>
          <w:p w14:paraId="035225CD" w14:textId="77777777" w:rsidR="000B1FD0" w:rsidRPr="00DA610D" w:rsidRDefault="000B1FD0">
            <w:pPr>
              <w:pStyle w:val="afff6"/>
            </w:pPr>
            <w:r w:rsidRPr="00DA610D">
              <w:rPr>
                <w:rFonts w:hint="eastAsia"/>
              </w:rPr>
              <w:t>営業部</w:t>
            </w:r>
          </w:p>
        </w:tc>
        <w:tc>
          <w:tcPr>
            <w:tcW w:w="1045" w:type="dxa"/>
            <w:shd w:val="clear" w:color="auto" w:fill="auto"/>
            <w:vAlign w:val="center"/>
          </w:tcPr>
          <w:p w14:paraId="0180E6FE" w14:textId="77777777" w:rsidR="000B1FD0" w:rsidRPr="00DA610D" w:rsidRDefault="000B1FD0">
            <w:pPr>
              <w:pStyle w:val="afff6"/>
            </w:pPr>
            <w:r w:rsidRPr="00DA610D">
              <w:rPr>
                <w:rFonts w:hint="eastAsia"/>
              </w:rPr>
              <w:t>営業部長</w:t>
            </w:r>
          </w:p>
        </w:tc>
        <w:tc>
          <w:tcPr>
            <w:tcW w:w="922" w:type="dxa"/>
            <w:shd w:val="clear" w:color="auto" w:fill="auto"/>
            <w:vAlign w:val="center"/>
          </w:tcPr>
          <w:p w14:paraId="492A569F" w14:textId="77777777" w:rsidR="000B1FD0" w:rsidRPr="00DA610D" w:rsidRDefault="000B1FD0">
            <w:pPr>
              <w:pStyle w:val="afff6"/>
            </w:pPr>
            <w:r w:rsidRPr="00DA610D">
              <w:rPr>
                <w:rFonts w:hint="eastAsia"/>
              </w:rPr>
              <w:t>営業部</w:t>
            </w:r>
          </w:p>
        </w:tc>
        <w:tc>
          <w:tcPr>
            <w:tcW w:w="1298" w:type="dxa"/>
            <w:shd w:val="clear" w:color="auto" w:fill="auto"/>
            <w:vAlign w:val="center"/>
          </w:tcPr>
          <w:p w14:paraId="7849F302" w14:textId="77777777" w:rsidR="000B1FD0" w:rsidRPr="00DA610D" w:rsidRDefault="000B1FD0">
            <w:pPr>
              <w:pStyle w:val="afff6"/>
            </w:pPr>
            <w:r w:rsidRPr="00DA610D">
              <w:rPr>
                <w:rFonts w:hint="eastAsia"/>
              </w:rPr>
              <w:t>社内サーバ</w:t>
            </w:r>
          </w:p>
        </w:tc>
      </w:tr>
      <w:tr w:rsidR="000B1FD0" w:rsidRPr="00DA610D" w14:paraId="4113B191" w14:textId="77777777" w:rsidTr="006419CC">
        <w:trPr>
          <w:trHeight w:val="340"/>
        </w:trPr>
        <w:tc>
          <w:tcPr>
            <w:tcW w:w="567" w:type="dxa"/>
          </w:tcPr>
          <w:p w14:paraId="4153714E" w14:textId="77777777" w:rsidR="000B1FD0" w:rsidRPr="00DA610D" w:rsidRDefault="000B1FD0">
            <w:pPr>
              <w:pStyle w:val="afff6"/>
            </w:pPr>
            <w:r>
              <w:rPr>
                <w:rFonts w:hint="eastAsia"/>
              </w:rPr>
              <w:t>8</w:t>
            </w:r>
          </w:p>
        </w:tc>
        <w:tc>
          <w:tcPr>
            <w:tcW w:w="1244" w:type="dxa"/>
            <w:vAlign w:val="center"/>
          </w:tcPr>
          <w:p w14:paraId="392EA749" w14:textId="77777777" w:rsidR="000B1FD0" w:rsidRPr="00DA610D" w:rsidRDefault="000B1FD0">
            <w:pPr>
              <w:pStyle w:val="afff6"/>
            </w:pPr>
            <w:r w:rsidRPr="00DA610D">
              <w:rPr>
                <w:rFonts w:hint="eastAsia"/>
              </w:rPr>
              <w:t>営業</w:t>
            </w:r>
          </w:p>
        </w:tc>
        <w:tc>
          <w:tcPr>
            <w:tcW w:w="1290" w:type="dxa"/>
            <w:shd w:val="clear" w:color="auto" w:fill="auto"/>
            <w:vAlign w:val="center"/>
          </w:tcPr>
          <w:p w14:paraId="4DD46F37" w14:textId="77777777" w:rsidR="000B1FD0" w:rsidRPr="00DA610D" w:rsidRDefault="000B1FD0">
            <w:pPr>
              <w:pStyle w:val="afff6"/>
            </w:pPr>
            <w:r w:rsidRPr="00DA610D">
              <w:rPr>
                <w:rFonts w:hint="eastAsia"/>
              </w:rPr>
              <w:t>受注契約書</w:t>
            </w:r>
          </w:p>
        </w:tc>
        <w:tc>
          <w:tcPr>
            <w:tcW w:w="2800" w:type="dxa"/>
            <w:shd w:val="clear" w:color="auto" w:fill="auto"/>
            <w:vAlign w:val="center"/>
          </w:tcPr>
          <w:p w14:paraId="69BB66B2" w14:textId="77777777" w:rsidR="000B1FD0" w:rsidRPr="00DA610D" w:rsidRDefault="000B1FD0">
            <w:pPr>
              <w:pStyle w:val="afff6"/>
              <w:rPr>
                <w:lang w:eastAsia="zh-TW"/>
              </w:rPr>
            </w:pPr>
            <w:r w:rsidRPr="00DA610D">
              <w:rPr>
                <w:rFonts w:hint="eastAsia"/>
                <w:lang w:eastAsia="zh-TW"/>
              </w:rPr>
              <w:t>受注契約書原本（過去10年分）</w:t>
            </w:r>
          </w:p>
        </w:tc>
        <w:tc>
          <w:tcPr>
            <w:tcW w:w="1290" w:type="dxa"/>
            <w:shd w:val="clear" w:color="auto" w:fill="auto"/>
            <w:vAlign w:val="center"/>
          </w:tcPr>
          <w:p w14:paraId="555FB313" w14:textId="77777777" w:rsidR="000B1FD0" w:rsidRPr="00DA610D" w:rsidRDefault="000B1FD0">
            <w:pPr>
              <w:pStyle w:val="afff6"/>
            </w:pPr>
            <w:r w:rsidRPr="00DA610D">
              <w:rPr>
                <w:rFonts w:hint="eastAsia"/>
              </w:rPr>
              <w:t>営業部</w:t>
            </w:r>
          </w:p>
        </w:tc>
        <w:tc>
          <w:tcPr>
            <w:tcW w:w="1045" w:type="dxa"/>
            <w:shd w:val="clear" w:color="auto" w:fill="auto"/>
            <w:vAlign w:val="center"/>
          </w:tcPr>
          <w:p w14:paraId="5365B5C5" w14:textId="77777777" w:rsidR="000B1FD0" w:rsidRPr="00DA610D" w:rsidRDefault="000B1FD0">
            <w:pPr>
              <w:pStyle w:val="afff6"/>
            </w:pPr>
            <w:r w:rsidRPr="00DA610D">
              <w:rPr>
                <w:rFonts w:hint="eastAsia"/>
              </w:rPr>
              <w:t>営業部長</w:t>
            </w:r>
          </w:p>
        </w:tc>
        <w:tc>
          <w:tcPr>
            <w:tcW w:w="922" w:type="dxa"/>
            <w:shd w:val="clear" w:color="auto" w:fill="auto"/>
            <w:vAlign w:val="center"/>
          </w:tcPr>
          <w:p w14:paraId="7FFB268C" w14:textId="77777777" w:rsidR="000B1FD0" w:rsidRPr="00DA610D" w:rsidRDefault="000B1FD0">
            <w:pPr>
              <w:pStyle w:val="afff6"/>
            </w:pPr>
            <w:r w:rsidRPr="00DA610D">
              <w:rPr>
                <w:rFonts w:hint="eastAsia"/>
              </w:rPr>
              <w:t>営業部</w:t>
            </w:r>
          </w:p>
        </w:tc>
        <w:tc>
          <w:tcPr>
            <w:tcW w:w="1298" w:type="dxa"/>
            <w:shd w:val="clear" w:color="auto" w:fill="auto"/>
            <w:vAlign w:val="center"/>
          </w:tcPr>
          <w:p w14:paraId="6102BCD9" w14:textId="77777777" w:rsidR="000B1FD0" w:rsidRPr="00DA610D" w:rsidRDefault="000B1FD0">
            <w:pPr>
              <w:pStyle w:val="afff6"/>
            </w:pPr>
            <w:r w:rsidRPr="00DA610D">
              <w:rPr>
                <w:rFonts w:hint="eastAsia"/>
              </w:rPr>
              <w:t>書類</w:t>
            </w:r>
          </w:p>
        </w:tc>
      </w:tr>
    </w:tbl>
    <w:p w14:paraId="46E897DD" w14:textId="6C4A7F2F" w:rsidR="000B1FD0" w:rsidRDefault="000B1FD0" w:rsidP="0073313A">
      <w:r w:rsidRPr="00812B7F">
        <w:rPr>
          <w:noProof/>
        </w:rPr>
        <mc:AlternateContent>
          <mc:Choice Requires="wps">
            <w:drawing>
              <wp:anchor distT="0" distB="0" distL="114300" distR="114300" simplePos="0" relativeHeight="251656381" behindDoc="0" locked="0" layoutInCell="1" allowOverlap="1" wp14:anchorId="6F1458C9" wp14:editId="3CE21D28">
                <wp:simplePos x="0" y="0"/>
                <wp:positionH relativeFrom="margin">
                  <wp:posOffset>0</wp:posOffset>
                </wp:positionH>
                <wp:positionV relativeFrom="paragraph">
                  <wp:posOffset>16821</wp:posOffset>
                </wp:positionV>
                <wp:extent cx="6607810" cy="276860"/>
                <wp:effectExtent l="0" t="0" r="0" b="0"/>
                <wp:wrapTopAndBottom/>
                <wp:docPr id="7" name="テキスト ボックス 6">
                  <a:extLst xmlns:a="http://schemas.openxmlformats.org/drawingml/2006/main">
                    <a:ext uri="{FF2B5EF4-FFF2-40B4-BE49-F238E27FC236}">
                      <a16:creationId xmlns:a16="http://schemas.microsoft.com/office/drawing/2014/main" id="{91BE3329-9E8A-D446-A892-213E336F53AA}"/>
                    </a:ext>
                  </a:extLst>
                </wp:docPr>
                <wp:cNvGraphicFramePr/>
                <a:graphic xmlns:a="http://schemas.openxmlformats.org/drawingml/2006/main">
                  <a:graphicData uri="http://schemas.microsoft.com/office/word/2010/wordprocessingShape">
                    <wps:wsp>
                      <wps:cNvSpPr txBox="1"/>
                      <wps:spPr>
                        <a:xfrm>
                          <a:off x="0" y="0"/>
                          <a:ext cx="6607810" cy="276860"/>
                        </a:xfrm>
                        <a:prstGeom prst="rect">
                          <a:avLst/>
                        </a:prstGeom>
                        <a:noFill/>
                      </wps:spPr>
                      <wps:txbx>
                        <w:txbxContent>
                          <w:p w14:paraId="590BA773" w14:textId="77777777" w:rsidR="000B1FD0" w:rsidRDefault="000B1FD0">
                            <w:pPr>
                              <w:pStyle w:val="aff2"/>
                            </w:pPr>
                            <w:r>
                              <w:rPr>
                                <w:rFonts w:hint="eastAsia"/>
                              </w:rPr>
                              <w:t>資産目録の例</w:t>
                            </w:r>
                          </w:p>
                          <w:p w14:paraId="2F23D97E" w14:textId="77777777" w:rsidR="000B1FD0" w:rsidRDefault="000B1FD0">
                            <w:pPr>
                              <w:pStyle w:val="aff2"/>
                            </w:pPr>
                            <w:r>
                              <w:rPr>
                                <w:rFonts w:hint="eastAsia"/>
                              </w:rPr>
                              <w:t>（出典）</w:t>
                            </w:r>
                            <w:r w:rsidRPr="002C0029">
                              <w:t>IPA</w:t>
                            </w:r>
                            <w:r>
                              <w:rPr>
                                <w:rFonts w:hint="eastAsia"/>
                              </w:rPr>
                              <w:t>「リスク分析シート」を</w:t>
                            </w:r>
                            <w:r>
                              <w:rPr>
                                <w:rStyle w:val="aff3"/>
                                <w:rFonts w:hint="eastAsia"/>
                              </w:rPr>
                              <w:t>もとに</w:t>
                            </w:r>
                            <w:r>
                              <w:rPr>
                                <w:rFonts w:hint="eastAsia"/>
                              </w:rPr>
                              <w:t>作成</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6F1458C9" id="_x0000_s1118" type="#_x0000_t202" style="position:absolute;left:0;text-align:left;margin-left:0;margin-top:1.3pt;width:520.3pt;height:21.8pt;z-index:2516563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" filled="f" stroked="f">
                <v:textbox style="mso-fit-shape-to-text:t">
                  <w:txbxContent>
                    <w:p w14:paraId="590BA773" w14:textId="77777777" w:rsidR="000B1FD0" w:rsidRDefault="000B1FD0">
                      <w:pPr>
                        <w:pStyle w:val="aff2"/>
                      </w:pPr>
                      <w:r>
                        <w:rPr>
                          <w:rFonts w:hint="eastAsia"/>
                        </w:rPr>
                        <w:t>資産目録の例</w:t>
                      </w:r>
                    </w:p>
                    <w:p w14:paraId="2F23D97E" w14:textId="77777777" w:rsidR="000B1FD0" w:rsidRDefault="000B1FD0">
                      <w:pPr>
                        <w:pStyle w:val="aff2"/>
                      </w:pPr>
                      <w:r>
                        <w:rPr>
                          <w:rFonts w:hint="eastAsia"/>
                        </w:rPr>
                        <w:t>（出典）</w:t>
                      </w:r>
                      <w:r w:rsidRPr="002C0029">
                        <w:t>IPA</w:t>
                      </w:r>
                      <w:r>
                        <w:rPr>
                          <w:rFonts w:hint="eastAsia"/>
                        </w:rPr>
                        <w:t>「リスク分析シート」を</w:t>
                      </w:r>
                      <w:r>
                        <w:rPr>
                          <w:rStyle w:val="aff3"/>
                          <w:rFonts w:hint="eastAsia"/>
                        </w:rPr>
                        <w:t>もとに</w:t>
                      </w:r>
                      <w:r>
                        <w:rPr>
                          <w:rFonts w:hint="eastAsia"/>
                        </w:rPr>
                        <w:t>作成</w:t>
                      </w:r>
                    </w:p>
                  </w:txbxContent>
                </v:textbox>
                <w10:wrap type="topAndBottom" anchorx="margin"/>
              </v:shape>
            </w:pict>
          </mc:Fallback>
        </mc:AlternateContent>
      </w:r>
      <w:r w:rsidRPr="00812B7F">
        <w:rPr>
          <w:rFonts w:hint="eastAsia"/>
        </w:rPr>
        <w:t>電子化された情報を洗い出す際は、「普段パソコンで見ているこのデータは、どこに保存されているのだろう」というように、社内の</w:t>
      </w:r>
      <w:r w:rsidRPr="00812B7F">
        <w:t>IT機器や利用しているクラウドサービスを思い浮かべて記入します。また、複数の組織を持つ企業の場合、管理部署ごとにシートを分けて作成すると、内容の見直しの際に便利です。</w:t>
      </w:r>
    </w:p>
    <w:p w14:paraId="6416C39D" w14:textId="77777777" w:rsidR="000B1FD0" w:rsidRDefault="000B1FD0">
      <w:r w:rsidRPr="00812B7F">
        <w:rPr>
          <w:rFonts w:hint="eastAsia"/>
        </w:rPr>
        <w:t>資産目録を作成する際、情報資産を情報、情報を支援する資産として「主要</w:t>
      </w:r>
      <w:r w:rsidRPr="00812B7F">
        <w:t>/事業資産」と「支援資産」2つのカテゴリに分類して整理する方法も有効です。</w:t>
      </w:r>
    </w:p>
    <w:p w14:paraId="3895C384" w14:textId="77777777" w:rsidR="006419CC" w:rsidRDefault="006419CC"/>
    <w:tbl>
      <w:tblPr>
        <w:tblStyle w:val="aa"/>
        <w:tblW w:w="0" w:type="auto"/>
        <w:tblLook w:val="04A0" w:firstRow="1" w:lastRow="0" w:firstColumn="1" w:lastColumn="0" w:noHBand="0" w:noVBand="1"/>
      </w:tblPr>
      <w:tblGrid>
        <w:gridCol w:w="10456"/>
      </w:tblGrid>
      <w:tr w:rsidR="000B1FD0" w:rsidRPr="00812B7F" w14:paraId="3F8F51A2" w14:textId="77777777">
        <w:tc>
          <w:tcPr>
            <w:tcW w:w="10456" w:type="dxa"/>
            <w:shd w:val="clear" w:color="auto" w:fill="215E99" w:themeFill="text2" w:themeFillTint="BF"/>
          </w:tcPr>
          <w:p w14:paraId="585B3F11" w14:textId="77777777" w:rsidR="000B1FD0" w:rsidRPr="00812B7F" w:rsidRDefault="000B1FD0">
            <w:pPr>
              <w:pStyle w:val="aff0"/>
            </w:pPr>
            <w:r w:rsidRPr="00812B7F">
              <w:rPr>
                <w:rFonts w:hint="eastAsia"/>
              </w:rPr>
              <w:t>｢主要</w:t>
            </w:r>
            <w:r w:rsidRPr="00812B7F">
              <w:t>/事業資産｣</w:t>
            </w:r>
          </w:p>
        </w:tc>
      </w:tr>
      <w:tr w:rsidR="000B1FD0" w:rsidRPr="00812B7F" w14:paraId="66252644" w14:textId="77777777">
        <w:tc>
          <w:tcPr>
            <w:tcW w:w="10456" w:type="dxa"/>
          </w:tcPr>
          <w:p w14:paraId="783B8140" w14:textId="77777777" w:rsidR="000B1FD0" w:rsidRPr="00812B7F" w:rsidRDefault="000B1FD0">
            <w:pPr>
              <w:pStyle w:val="afff6"/>
            </w:pPr>
            <w:r w:rsidRPr="00812B7F">
              <w:rPr>
                <w:rFonts w:hint="eastAsia"/>
              </w:rPr>
              <w:t>｢主要</w:t>
            </w:r>
            <w:r w:rsidRPr="00812B7F">
              <w:t>/事業資産｣とは、「組織にとって価値のある情報又はプロセス」</w:t>
            </w:r>
            <w:r w:rsidRPr="00812B7F">
              <w:rPr>
                <w:vertAlign w:val="superscript"/>
              </w:rPr>
              <w:footnoteReference w:id="18"/>
            </w:r>
            <w:r w:rsidRPr="00812B7F">
              <w:t>のことです。主要資産は、「事業プロセス及び事業活動」と「情報」の2つに分けられます。</w:t>
            </w:r>
          </w:p>
          <w:p w14:paraId="1DDA6671" w14:textId="77777777" w:rsidR="000B1FD0" w:rsidRPr="00812B7F" w:rsidRDefault="000B1FD0">
            <w:pPr>
              <w:pStyle w:val="afff6"/>
            </w:pPr>
            <w:r w:rsidRPr="00812B7F">
              <w:rPr>
                <w:rFonts w:hint="eastAsia"/>
              </w:rPr>
              <w:t>「事業プロセス及び事業活動」の例</w:t>
            </w:r>
          </w:p>
          <w:p w14:paraId="5E98CFFF" w14:textId="77777777" w:rsidR="000B1FD0" w:rsidRPr="00812B7F" w:rsidRDefault="000B1FD0" w:rsidP="00892C01">
            <w:pPr>
              <w:pStyle w:val="afff6"/>
              <w:numPr>
                <w:ilvl w:val="0"/>
                <w:numId w:val="785"/>
              </w:numPr>
              <w:tabs>
                <w:tab w:val="clear" w:pos="1830"/>
              </w:tabs>
              <w:wordWrap w:val="0"/>
            </w:pPr>
            <w:r w:rsidRPr="00812B7F">
              <w:rPr>
                <w:rFonts w:hint="eastAsia"/>
              </w:rPr>
              <w:t>その損失又は低下によって、組織の使命達成が不可能となるプロセス</w:t>
            </w:r>
          </w:p>
          <w:p w14:paraId="27704666" w14:textId="77777777" w:rsidR="000B1FD0" w:rsidRPr="00812B7F" w:rsidRDefault="000B1FD0" w:rsidP="00892C01">
            <w:pPr>
              <w:pStyle w:val="afff6"/>
              <w:numPr>
                <w:ilvl w:val="0"/>
                <w:numId w:val="785"/>
              </w:numPr>
              <w:tabs>
                <w:tab w:val="clear" w:pos="1830"/>
              </w:tabs>
              <w:wordWrap w:val="0"/>
            </w:pPr>
            <w:r w:rsidRPr="00812B7F">
              <w:rPr>
                <w:rFonts w:hint="eastAsia"/>
              </w:rPr>
              <w:t>機密プロセス又は専有技術を伴っているプロセス</w:t>
            </w:r>
          </w:p>
          <w:p w14:paraId="19498BF3" w14:textId="77777777" w:rsidR="000B1FD0" w:rsidRPr="00812B7F" w:rsidRDefault="000B1FD0" w:rsidP="00892C01">
            <w:pPr>
              <w:pStyle w:val="afff6"/>
              <w:numPr>
                <w:ilvl w:val="0"/>
                <w:numId w:val="785"/>
              </w:numPr>
              <w:tabs>
                <w:tab w:val="clear" w:pos="1830"/>
              </w:tabs>
              <w:wordWrap w:val="0"/>
            </w:pPr>
            <w:r w:rsidRPr="00812B7F">
              <w:rPr>
                <w:rFonts w:hint="eastAsia"/>
              </w:rPr>
              <w:t>修正された場合、組織の使命の達成に大きく影響するプロセス</w:t>
            </w:r>
          </w:p>
          <w:p w14:paraId="358ABB66" w14:textId="77777777" w:rsidR="000B1FD0" w:rsidRPr="00812B7F" w:rsidRDefault="000B1FD0" w:rsidP="00892C01">
            <w:pPr>
              <w:pStyle w:val="afff6"/>
              <w:numPr>
                <w:ilvl w:val="0"/>
                <w:numId w:val="785"/>
              </w:numPr>
              <w:tabs>
                <w:tab w:val="clear" w:pos="1830"/>
              </w:tabs>
              <w:wordWrap w:val="0"/>
            </w:pPr>
            <w:r w:rsidRPr="00812B7F">
              <w:rPr>
                <w:rFonts w:hint="eastAsia"/>
              </w:rPr>
              <w:t>組織が契約、法令又は規則の要求事項を遵守するために必要となるプロセス</w:t>
            </w:r>
          </w:p>
          <w:p w14:paraId="264414E5" w14:textId="77777777" w:rsidR="000B1FD0" w:rsidRPr="00812B7F" w:rsidRDefault="000B1FD0">
            <w:pPr>
              <w:pStyle w:val="afff6"/>
            </w:pPr>
            <w:r w:rsidRPr="00812B7F">
              <w:rPr>
                <w:rFonts w:hint="eastAsia"/>
              </w:rPr>
              <w:t>「情報」の例</w:t>
            </w:r>
          </w:p>
          <w:p w14:paraId="1CE24AB1" w14:textId="77777777" w:rsidR="000B1FD0" w:rsidRPr="00812B7F" w:rsidRDefault="000B1FD0" w:rsidP="00892C01">
            <w:pPr>
              <w:pStyle w:val="afff6"/>
              <w:numPr>
                <w:ilvl w:val="0"/>
                <w:numId w:val="786"/>
              </w:numPr>
              <w:tabs>
                <w:tab w:val="clear" w:pos="1830"/>
              </w:tabs>
              <w:wordWrap w:val="0"/>
            </w:pPr>
            <w:r w:rsidRPr="00812B7F">
              <w:rPr>
                <w:rFonts w:hint="eastAsia"/>
              </w:rPr>
              <w:t>組織の使命又は事業の遂行に不可欠の情報</w:t>
            </w:r>
          </w:p>
          <w:p w14:paraId="3058364D" w14:textId="77777777" w:rsidR="000B1FD0" w:rsidRPr="00812B7F" w:rsidRDefault="000B1FD0" w:rsidP="00892C01">
            <w:pPr>
              <w:pStyle w:val="afff6"/>
              <w:numPr>
                <w:ilvl w:val="0"/>
                <w:numId w:val="786"/>
              </w:numPr>
              <w:tabs>
                <w:tab w:val="clear" w:pos="1830"/>
              </w:tabs>
              <w:wordWrap w:val="0"/>
            </w:pPr>
            <w:r w:rsidRPr="00812B7F">
              <w:rPr>
                <w:rFonts w:hint="eastAsia"/>
              </w:rPr>
              <w:t>プライバシーに関する国内法に言う意味で、特別に定義することができる個人情報</w:t>
            </w:r>
          </w:p>
          <w:p w14:paraId="4328052F" w14:textId="77777777" w:rsidR="000B1FD0" w:rsidRPr="00812B7F" w:rsidRDefault="000B1FD0" w:rsidP="00892C01">
            <w:pPr>
              <w:pStyle w:val="afff6"/>
              <w:numPr>
                <w:ilvl w:val="0"/>
                <w:numId w:val="786"/>
              </w:numPr>
              <w:tabs>
                <w:tab w:val="clear" w:pos="1830"/>
              </w:tabs>
              <w:wordWrap w:val="0"/>
            </w:pPr>
            <w:r w:rsidRPr="00812B7F">
              <w:rPr>
                <w:rFonts w:hint="eastAsia"/>
              </w:rPr>
              <w:t>戦略的方向性によって決定される目的の達成に必要となる戦略情報</w:t>
            </w:r>
          </w:p>
          <w:p w14:paraId="715BB469" w14:textId="77777777" w:rsidR="000B1FD0" w:rsidRPr="00812B7F" w:rsidRDefault="000B1FD0" w:rsidP="00892C01">
            <w:pPr>
              <w:pStyle w:val="afff6"/>
              <w:numPr>
                <w:ilvl w:val="0"/>
                <w:numId w:val="786"/>
              </w:numPr>
              <w:tabs>
                <w:tab w:val="clear" w:pos="1830"/>
              </w:tabs>
              <w:wordWrap w:val="0"/>
            </w:pPr>
            <w:r w:rsidRPr="00812B7F">
              <w:rPr>
                <w:rFonts w:hint="eastAsia"/>
              </w:rPr>
              <w:t>収集、保管、処理、送信に長時間を要する高コスト情報および高い取得費用を伴う情報</w:t>
            </w:r>
          </w:p>
        </w:tc>
      </w:tr>
      <w:tr w:rsidR="000B1FD0" w:rsidRPr="00812B7F" w14:paraId="590414DB" w14:textId="77777777">
        <w:tc>
          <w:tcPr>
            <w:tcW w:w="10456" w:type="dxa"/>
            <w:shd w:val="clear" w:color="auto" w:fill="215E99" w:themeFill="text2" w:themeFillTint="BF"/>
          </w:tcPr>
          <w:p w14:paraId="3A39DDF0" w14:textId="77777777" w:rsidR="000B1FD0" w:rsidRPr="00812B7F" w:rsidRDefault="000B1FD0">
            <w:pPr>
              <w:pStyle w:val="aff0"/>
            </w:pPr>
            <w:r w:rsidRPr="00812B7F">
              <w:rPr>
                <w:rFonts w:hint="eastAsia"/>
              </w:rPr>
              <w:t>｢支援資産｣</w:t>
            </w:r>
          </w:p>
        </w:tc>
      </w:tr>
      <w:tr w:rsidR="000B1FD0" w:rsidRPr="00812B7F" w14:paraId="162C52F4" w14:textId="77777777">
        <w:tc>
          <w:tcPr>
            <w:tcW w:w="10456" w:type="dxa"/>
          </w:tcPr>
          <w:p w14:paraId="0CA0F924" w14:textId="25B68C97" w:rsidR="000B1FD0" w:rsidRPr="00812B7F" w:rsidRDefault="000B1FD0">
            <w:pPr>
              <w:pStyle w:val="afff6"/>
            </w:pPr>
            <w:r w:rsidRPr="00812B7F">
              <w:rPr>
                <w:rFonts w:hint="eastAsia"/>
              </w:rPr>
              <w:t>｢支援資産｣とは、「</w:t>
            </w:r>
            <w:r w:rsidRPr="00812B7F">
              <w:t>1つ以上の事業資産の基礎となる情報システムの構成要素」</w:t>
            </w:r>
            <w:r w:rsidRPr="00812B7F">
              <w:rPr>
                <w:vertAlign w:val="superscript"/>
              </w:rPr>
              <w:footnoteReference w:id="19"/>
            </w:r>
            <w:r w:rsidRPr="00812B7F">
              <w:t>のことです。</w:t>
            </w:r>
          </w:p>
          <w:p w14:paraId="16829CEB" w14:textId="74E28121" w:rsidR="000B1FD0" w:rsidRPr="00812B7F" w:rsidRDefault="000B1FD0">
            <w:pPr>
              <w:pStyle w:val="afff6"/>
            </w:pPr>
            <w:r w:rsidRPr="00812B7F">
              <w:rPr>
                <w:rFonts w:hint="eastAsia"/>
              </w:rPr>
              <w:t>「支援資産」の例</w:t>
            </w:r>
          </w:p>
          <w:p w14:paraId="2BCA97BF" w14:textId="77777777" w:rsidR="000B1FD0" w:rsidRPr="00812B7F" w:rsidRDefault="000B1FD0" w:rsidP="00892C01">
            <w:pPr>
              <w:pStyle w:val="afff6"/>
              <w:numPr>
                <w:ilvl w:val="0"/>
                <w:numId w:val="93"/>
              </w:numPr>
              <w:tabs>
                <w:tab w:val="clear" w:pos="1830"/>
              </w:tabs>
              <w:wordWrap w:val="0"/>
            </w:pPr>
            <w:r w:rsidRPr="00812B7F">
              <w:t>ハードウェア、ソフトウェア、ネットワーク、要員、サイト、組織</w:t>
            </w:r>
          </w:p>
        </w:tc>
      </w:tr>
    </w:tbl>
    <w:p w14:paraId="3D7728F1" w14:textId="3080C8E6" w:rsidR="000B1FD0" w:rsidRDefault="006419CC">
      <w:r w:rsidRPr="00812B7F">
        <w:rPr>
          <w:noProof/>
        </w:rPr>
        <mc:AlternateContent>
          <mc:Choice Requires="wps">
            <w:drawing>
              <wp:anchor distT="0" distB="0" distL="114300" distR="114300" simplePos="0" relativeHeight="251656382" behindDoc="0" locked="0" layoutInCell="1" allowOverlap="1" wp14:anchorId="427ECC25" wp14:editId="498559E1">
                <wp:simplePos x="0" y="0"/>
                <wp:positionH relativeFrom="margin">
                  <wp:posOffset>-96520</wp:posOffset>
                </wp:positionH>
                <wp:positionV relativeFrom="paragraph">
                  <wp:posOffset>60325</wp:posOffset>
                </wp:positionV>
                <wp:extent cx="6647180" cy="184150"/>
                <wp:effectExtent l="0" t="0" r="0" b="0"/>
                <wp:wrapTopAndBottom/>
                <wp:docPr id="2142967089" name="テキスト ボックス 1"/>
                <wp:cNvGraphicFramePr/>
                <a:graphic xmlns:a="http://schemas.openxmlformats.org/drawingml/2006/main">
                  <a:graphicData uri="http://schemas.microsoft.com/office/word/2010/wordprocessingShape">
                    <wps:wsp>
                      <wps:cNvSpPr txBox="1"/>
                      <wps:spPr>
                        <a:xfrm>
                          <a:off x="0" y="0"/>
                          <a:ext cx="6647180" cy="184150"/>
                        </a:xfrm>
                        <a:prstGeom prst="rect">
                          <a:avLst/>
                        </a:prstGeom>
                        <a:noFill/>
                      </wps:spPr>
                      <wps:txbx>
                        <w:txbxContent>
                          <w:p w14:paraId="0D4EC2A2" w14:textId="77777777" w:rsidR="000B1FD0" w:rsidRDefault="000B1FD0">
                            <w:pPr>
                              <w:pStyle w:val="aff2"/>
                              <w:rPr>
                                <w:rFonts w:ascii="メイリオ"/>
                              </w:rPr>
                            </w:pPr>
                            <w:r>
                              <w:rPr>
                                <w:rFonts w:ascii="メイリオ" w:hint="eastAsia"/>
                              </w:rPr>
                              <w:t>（出典）MSQA「</w:t>
                            </w:r>
                            <w:r>
                              <w:rPr>
                                <w:rFonts w:hint="eastAsia"/>
                              </w:rPr>
                              <w:t>ISMS推進マニュアル活用ガイドブック 2022年 1.0版</w:t>
                            </w:r>
                            <w:r>
                              <w:rPr>
                                <w:rFonts w:ascii="メイリオ" w:hint="eastAsia"/>
                              </w:rPr>
                              <w:t>」をもとに作成</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427ECC25" id="_x0000_s1119" type="#_x0000_t202" style="position:absolute;left:0;text-align:left;margin-left:-7.6pt;margin-top:4.75pt;width:523.4pt;height:14.5pt;z-index:2516563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" filled="f" stroked="f">
                <v:textbox style="mso-fit-shape-to-text:t">
                  <w:txbxContent>
                    <w:p w14:paraId="0D4EC2A2" w14:textId="77777777" w:rsidR="000B1FD0" w:rsidRDefault="000B1FD0">
                      <w:pPr>
                        <w:pStyle w:val="aff2"/>
                        <w:rPr>
                          <w:rFonts w:ascii="メイリオ"/>
                        </w:rPr>
                      </w:pPr>
                      <w:r>
                        <w:rPr>
                          <w:rFonts w:ascii="メイリオ" w:hint="eastAsia"/>
                        </w:rPr>
                        <w:t>（出典）MSQA「</w:t>
                      </w:r>
                      <w:r>
                        <w:rPr>
                          <w:rFonts w:hint="eastAsia"/>
                        </w:rPr>
                        <w:t>ISMS推進マニュアル活用ガイドブック 2022年 1.0版</w:t>
                      </w:r>
                      <w:r>
                        <w:rPr>
                          <w:rFonts w:ascii="メイリオ" w:hint="eastAsia"/>
                        </w:rPr>
                        <w:t>」をもとに作成</w:t>
                      </w:r>
                    </w:p>
                  </w:txbxContent>
                </v:textbox>
                <w10:wrap type="topAndBottom" anchorx="margin"/>
              </v:shape>
            </w:pict>
          </mc:Fallback>
        </mc:AlternateContent>
      </w:r>
    </w:p>
    <w:tbl>
      <w:tblPr>
        <w:tblStyle w:val="aa"/>
        <w:tblW w:w="0" w:type="auto"/>
        <w:tblLook w:val="04A0" w:firstRow="1" w:lastRow="0" w:firstColumn="1" w:lastColumn="0" w:noHBand="0" w:noVBand="1"/>
      </w:tblPr>
      <w:tblGrid>
        <w:gridCol w:w="10456"/>
      </w:tblGrid>
      <w:tr w:rsidR="000B1FD0" w14:paraId="44868079" w14:textId="77777777">
        <w:tc>
          <w:tcPr>
            <w:tcW w:w="10456" w:type="dxa"/>
          </w:tcPr>
          <w:p w14:paraId="1F6A7846" w14:textId="77777777" w:rsidR="000B1FD0" w:rsidRDefault="000B1FD0">
            <w:pPr>
              <w:pStyle w:val="afff8"/>
            </w:pPr>
            <w:r>
              <w:rPr>
                <w:noProof/>
              </w:rPr>
              <w:drawing>
                <wp:anchor distT="0" distB="0" distL="114300" distR="114300" simplePos="0" relativeHeight="251656383" behindDoc="0" locked="1" layoutInCell="1" allowOverlap="1" wp14:anchorId="33FF6108" wp14:editId="1BD5D81E">
                  <wp:simplePos x="0" y="0"/>
                  <wp:positionH relativeFrom="column">
                    <wp:posOffset>-436880</wp:posOffset>
                  </wp:positionH>
                  <wp:positionV relativeFrom="paragraph">
                    <wp:posOffset>-248285</wp:posOffset>
                  </wp:positionV>
                  <wp:extent cx="824230" cy="518160"/>
                  <wp:effectExtent l="0" t="0" r="0" b="0"/>
                  <wp:wrapNone/>
                  <wp:docPr id="20500776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9525"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4230" cy="518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11AA">
              <w:rPr>
                <w:rFonts w:hint="eastAsia"/>
              </w:rPr>
              <w:t>情報資産のグループ化</w:t>
            </w:r>
          </w:p>
          <w:p w14:paraId="5294DD49" w14:textId="77777777" w:rsidR="000B1FD0" w:rsidRDefault="000B1FD0">
            <w:pPr>
              <w:pStyle w:val="afff6"/>
            </w:pPr>
            <w:r w:rsidRPr="009911AA">
              <w:rPr>
                <w:rFonts w:hint="eastAsia"/>
              </w:rPr>
              <w:t>ISMS適用範囲に存在する情報資産を洗い出す作業は、負荷が非常に大きくなりやすいです。そこで、資産価値や保管形態、保管期間や用途などが同じものを1つのグループとしてまとめて管理すること</w:t>
            </w:r>
            <w:r>
              <w:rPr>
                <w:rFonts w:hint="eastAsia"/>
              </w:rPr>
              <w:t>により</w:t>
            </w:r>
            <w:r w:rsidRPr="009911AA">
              <w:rPr>
                <w:rFonts w:hint="eastAsia"/>
              </w:rPr>
              <w:t>、作業負荷を軽減したり、作業を効率化したりすることができます。</w:t>
            </w:r>
          </w:p>
          <w:p w14:paraId="33FA1AC7" w14:textId="77777777" w:rsidR="000B1FD0" w:rsidRDefault="000B1FD0">
            <w:pPr>
              <w:pStyle w:val="afff8"/>
            </w:pPr>
          </w:p>
          <w:p w14:paraId="28579F49" w14:textId="6915269C" w:rsidR="000B1FD0" w:rsidRPr="00812B7F" w:rsidRDefault="000B1FD0" w:rsidP="006419CC">
            <w:pPr>
              <w:pStyle w:val="afff8"/>
            </w:pPr>
            <w:r>
              <w:rPr>
                <w:noProof/>
              </w:rPr>
              <w:drawing>
                <wp:anchor distT="0" distB="0" distL="114300" distR="114300" simplePos="0" relativeHeight="251656384" behindDoc="0" locked="0" layoutInCell="1" allowOverlap="1" wp14:anchorId="4373A751" wp14:editId="75D0C665">
                  <wp:simplePos x="0" y="0"/>
                  <wp:positionH relativeFrom="column">
                    <wp:posOffset>139350</wp:posOffset>
                  </wp:positionH>
                  <wp:positionV relativeFrom="paragraph">
                    <wp:posOffset>563804</wp:posOffset>
                  </wp:positionV>
                  <wp:extent cx="6031865" cy="1278890"/>
                  <wp:effectExtent l="0" t="0" r="0" b="0"/>
                  <wp:wrapTopAndBottom/>
                  <wp:docPr id="508832626"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031865" cy="1278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375DB">
              <w:rPr>
                <w:rFonts w:hint="eastAsia"/>
              </w:rPr>
              <w:t>（例）事務所内のパソコンで会計ソフトウェアや表計算ソフトウェアを使って帳簿を作成している場合</w:t>
            </w:r>
          </w:p>
        </w:tc>
      </w:tr>
    </w:tbl>
    <w:p w14:paraId="76FB6A56" w14:textId="77777777" w:rsidR="000B1FD0" w:rsidRPr="00812B7F" w:rsidRDefault="000B1FD0"/>
    <w:p w14:paraId="262B50EB" w14:textId="77777777" w:rsidR="000B1FD0" w:rsidRPr="00F30660" w:rsidRDefault="000B1FD0">
      <w:pPr>
        <w:pStyle w:val="aff4"/>
      </w:pPr>
      <w:r w:rsidRPr="00F30660">
        <w:rPr>
          <w:rFonts w:hint="eastAsia"/>
        </w:rPr>
        <w:t>機密性・完全性・可用性が損なわれた場合の影響度を評価</w:t>
      </w:r>
    </w:p>
    <w:p w14:paraId="66CBFB98" w14:textId="77777777" w:rsidR="000B1FD0" w:rsidRDefault="000B1FD0" w:rsidP="0055146F">
      <w:r w:rsidRPr="00AD2819">
        <w:rPr>
          <w:rFonts w:hint="eastAsia"/>
        </w:rPr>
        <w:t>情報資産ごとに「機密性」「完全性」「可用性」が損なわれた場合の事業への影響度を評価します。</w:t>
      </w:r>
    </w:p>
    <w:p w14:paraId="3A7FE736" w14:textId="77777777" w:rsidR="000B1FD0" w:rsidRDefault="000B1FD0" w:rsidP="00A37C62">
      <w:r w:rsidRPr="00AD2819">
        <w:rPr>
          <w:rFonts w:hint="eastAsia"/>
        </w:rPr>
        <w:t>具体例として、以下の評価基準を参考に「機密性」「完全性」「可用性」それぞれの評価値（3～1）を決定します。</w:t>
      </w:r>
    </w:p>
    <w:tbl>
      <w:tblPr>
        <w:tblStyle w:val="aa"/>
        <w:tblW w:w="0" w:type="auto"/>
        <w:tblLook w:val="04A0" w:firstRow="1" w:lastRow="0" w:firstColumn="1" w:lastColumn="0" w:noHBand="0" w:noVBand="1"/>
      </w:tblPr>
      <w:tblGrid>
        <w:gridCol w:w="1268"/>
        <w:gridCol w:w="606"/>
        <w:gridCol w:w="4291"/>
        <w:gridCol w:w="6"/>
        <w:gridCol w:w="4285"/>
      </w:tblGrid>
      <w:tr w:rsidR="000B1FD0" w14:paraId="40E728F7" w14:textId="77777777" w:rsidTr="00C22E37">
        <w:tc>
          <w:tcPr>
            <w:tcW w:w="1874" w:type="dxa"/>
            <w:gridSpan w:val="2"/>
            <w:tcBorders>
              <w:bottom w:val="single" w:sz="4" w:space="0" w:color="auto"/>
            </w:tcBorders>
            <w:shd w:val="clear" w:color="auto" w:fill="215E99" w:themeFill="text2" w:themeFillTint="BF"/>
            <w:vAlign w:val="center"/>
          </w:tcPr>
          <w:p w14:paraId="57D5D929" w14:textId="77777777" w:rsidR="000B1FD0" w:rsidRPr="00AD2819" w:rsidRDefault="000B1FD0">
            <w:pPr>
              <w:pStyle w:val="aff0"/>
            </w:pPr>
            <w:r w:rsidRPr="00AD2819">
              <w:rPr>
                <w:rFonts w:hint="eastAsia"/>
              </w:rPr>
              <w:t>評価値</w:t>
            </w:r>
          </w:p>
        </w:tc>
        <w:tc>
          <w:tcPr>
            <w:tcW w:w="4291" w:type="dxa"/>
            <w:tcBorders>
              <w:bottom w:val="single" w:sz="4" w:space="0" w:color="auto"/>
            </w:tcBorders>
            <w:shd w:val="clear" w:color="auto" w:fill="215E99" w:themeFill="text2" w:themeFillTint="BF"/>
            <w:vAlign w:val="center"/>
          </w:tcPr>
          <w:p w14:paraId="41F8CBDE" w14:textId="77777777" w:rsidR="000B1FD0" w:rsidRPr="00AD2819" w:rsidRDefault="000B1FD0">
            <w:pPr>
              <w:pStyle w:val="aff0"/>
            </w:pPr>
            <w:r w:rsidRPr="00AD2819">
              <w:rPr>
                <w:rFonts w:hint="eastAsia"/>
              </w:rPr>
              <w:t>評価基準</w:t>
            </w:r>
          </w:p>
        </w:tc>
        <w:tc>
          <w:tcPr>
            <w:tcW w:w="4291" w:type="dxa"/>
            <w:gridSpan w:val="2"/>
            <w:tcBorders>
              <w:bottom w:val="single" w:sz="4" w:space="0" w:color="auto"/>
            </w:tcBorders>
            <w:shd w:val="clear" w:color="auto" w:fill="215E99" w:themeFill="text2" w:themeFillTint="BF"/>
            <w:vAlign w:val="center"/>
          </w:tcPr>
          <w:p w14:paraId="00B1D28D" w14:textId="77777777" w:rsidR="000B1FD0" w:rsidRPr="00AD2819" w:rsidRDefault="000B1FD0">
            <w:pPr>
              <w:pStyle w:val="aff0"/>
            </w:pPr>
            <w:r w:rsidRPr="00AD2819">
              <w:rPr>
                <w:rFonts w:hint="eastAsia"/>
              </w:rPr>
              <w:t>該当する情報の例</w:t>
            </w:r>
          </w:p>
        </w:tc>
      </w:tr>
      <w:tr w:rsidR="000B1FD0" w14:paraId="39DD548C" w14:textId="77777777" w:rsidTr="00C22E37">
        <w:tc>
          <w:tcPr>
            <w:tcW w:w="1268" w:type="dxa"/>
            <w:vMerge w:val="restar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F1B58FB" w14:textId="77777777" w:rsidR="000B1FD0" w:rsidRPr="00252C5D" w:rsidRDefault="000B1FD0">
            <w:pPr>
              <w:pStyle w:val="afff6"/>
            </w:pPr>
            <w:r w:rsidRPr="00252C5D">
              <w:rPr>
                <w:rFonts w:hint="eastAsia"/>
              </w:rPr>
              <w:t>機密性</w:t>
            </w:r>
          </w:p>
        </w:tc>
        <w:tc>
          <w:tcPr>
            <w:tcW w:w="606" w:type="dxa"/>
            <w:vMerge w:val="restar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73184E7" w14:textId="77777777" w:rsidR="000B1FD0" w:rsidRPr="00252C5D" w:rsidRDefault="000B1FD0">
            <w:pPr>
              <w:pStyle w:val="afff6"/>
            </w:pPr>
            <w:r w:rsidRPr="00252C5D">
              <w:rPr>
                <w:rFonts w:hint="eastAsia"/>
              </w:rPr>
              <w:t>3</w:t>
            </w:r>
          </w:p>
        </w:tc>
        <w:tc>
          <w:tcPr>
            <w:tcW w:w="4297"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1C4652A" w14:textId="77777777" w:rsidR="000B1FD0" w:rsidRPr="00252C5D" w:rsidRDefault="000B1FD0">
            <w:pPr>
              <w:pStyle w:val="afff6"/>
            </w:pPr>
            <w:r w:rsidRPr="00252C5D">
              <w:rPr>
                <w:rFonts w:hint="eastAsia"/>
              </w:rPr>
              <w:t>法律で安全管理（漏えい、滅失又はき損防止）が義務付けられている</w:t>
            </w:r>
          </w:p>
        </w:tc>
        <w:tc>
          <w:tcPr>
            <w:tcW w:w="428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669CE88" w14:textId="77777777" w:rsidR="000B1FD0" w:rsidRPr="00252C5D" w:rsidRDefault="000B1FD0">
            <w:pPr>
              <w:pStyle w:val="afff6"/>
            </w:pPr>
            <w:r w:rsidRPr="00252C5D">
              <w:rPr>
                <w:rFonts w:hint="eastAsia"/>
              </w:rPr>
              <w:t>個人情報（個人情報保護法で定義）</w:t>
            </w:r>
          </w:p>
          <w:p w14:paraId="2424FBD1" w14:textId="77777777" w:rsidR="000B1FD0" w:rsidRPr="00252C5D" w:rsidRDefault="000B1FD0">
            <w:pPr>
              <w:pStyle w:val="afff6"/>
            </w:pPr>
            <w:r w:rsidRPr="00252C5D">
              <w:rPr>
                <w:rFonts w:hint="eastAsia"/>
              </w:rPr>
              <w:t>特定個人情報（マイナンバーを含む個人情報）</w:t>
            </w:r>
          </w:p>
        </w:tc>
      </w:tr>
      <w:tr w:rsidR="000B1FD0" w14:paraId="689409CE" w14:textId="77777777" w:rsidTr="00C22E37">
        <w:tc>
          <w:tcPr>
            <w:tcW w:w="1268"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B014D9B" w14:textId="77777777" w:rsidR="000B1FD0" w:rsidRPr="00252C5D" w:rsidRDefault="000B1FD0">
            <w:pPr>
              <w:pStyle w:val="afff6"/>
            </w:pPr>
          </w:p>
        </w:tc>
        <w:tc>
          <w:tcPr>
            <w:tcW w:w="606"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C0B2FD6" w14:textId="77777777" w:rsidR="000B1FD0" w:rsidRPr="00252C5D" w:rsidRDefault="000B1FD0">
            <w:pPr>
              <w:pStyle w:val="afff6"/>
            </w:pPr>
          </w:p>
        </w:tc>
        <w:tc>
          <w:tcPr>
            <w:tcW w:w="4297"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43720BF" w14:textId="5BDF562F" w:rsidR="000B1FD0" w:rsidRPr="00252C5D" w:rsidRDefault="000B1FD0">
            <w:pPr>
              <w:pStyle w:val="afff6"/>
            </w:pPr>
            <w:r w:rsidRPr="00252C5D">
              <w:rPr>
                <w:rFonts w:hint="eastAsia"/>
              </w:rPr>
              <w:t>守秘義務の対象や</w:t>
            </w:r>
            <w:bookmarkStart w:id="830" w:name="限定提供データ12ー2ー2"/>
            <w:r w:rsidR="0072390A">
              <w:fldChar w:fldCharType="begin"/>
            </w:r>
            <w:r w:rsidR="0072390A">
              <w:rPr>
                <w:rFonts w:hint="eastAsia"/>
              </w:rPr>
              <w:instrText xml:space="preserve">HYPERLINK </w:instrText>
            </w:r>
            <w:r w:rsidR="0072390A">
              <w:instrText xml:space="preserve"> \l "</w:instrText>
            </w:r>
            <w:r w:rsidR="0072390A">
              <w:rPr>
                <w:rFonts w:hint="eastAsia"/>
              </w:rPr>
              <w:instrText>限定提供データ</w:instrText>
            </w:r>
            <w:r w:rsidR="0072390A">
              <w:instrText>"</w:instrText>
            </w:r>
            <w:r w:rsidR="0072390A">
              <w:fldChar w:fldCharType="separate"/>
            </w:r>
            <w:r w:rsidRPr="0072390A">
              <w:rPr>
                <w:rStyle w:val="a7"/>
                <w:rFonts w:hint="eastAsia"/>
              </w:rPr>
              <w:t>限定提供データ</w:t>
            </w:r>
            <w:bookmarkEnd w:id="830"/>
            <w:r w:rsidR="0072390A">
              <w:fldChar w:fldCharType="end"/>
            </w:r>
            <w:r w:rsidRPr="00252C5D">
              <w:rPr>
                <w:rFonts w:hint="eastAsia"/>
              </w:rPr>
              <w:t>として指定されている</w:t>
            </w:r>
          </w:p>
          <w:p w14:paraId="61F030E7" w14:textId="77777777" w:rsidR="000B1FD0" w:rsidRPr="00252C5D" w:rsidRDefault="000B1FD0">
            <w:pPr>
              <w:pStyle w:val="afff6"/>
            </w:pPr>
            <w:r w:rsidRPr="00252C5D">
              <w:rPr>
                <w:rFonts w:hint="eastAsia"/>
              </w:rPr>
              <w:t>漏えいすると取引先や顧客に大きな影響がある</w:t>
            </w:r>
          </w:p>
        </w:tc>
        <w:tc>
          <w:tcPr>
            <w:tcW w:w="428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690EEE0" w14:textId="77777777" w:rsidR="000B1FD0" w:rsidRPr="00252C5D" w:rsidRDefault="000B1FD0">
            <w:pPr>
              <w:pStyle w:val="afff6"/>
            </w:pPr>
            <w:r w:rsidRPr="00252C5D">
              <w:rPr>
                <w:rFonts w:hint="eastAsia"/>
              </w:rPr>
              <w:t>取引先から秘密として提供された情報</w:t>
            </w:r>
          </w:p>
          <w:p w14:paraId="1128E2DE" w14:textId="77777777" w:rsidR="000B1FD0" w:rsidRPr="00252C5D" w:rsidRDefault="000B1FD0">
            <w:pPr>
              <w:pStyle w:val="afff6"/>
            </w:pPr>
            <w:r w:rsidRPr="00252C5D">
              <w:rPr>
                <w:rFonts w:hint="eastAsia"/>
              </w:rPr>
              <w:t>取引先の製品・サービスに関わる非公開情報</w:t>
            </w:r>
          </w:p>
        </w:tc>
      </w:tr>
      <w:tr w:rsidR="000B1FD0" w14:paraId="3F5346BB" w14:textId="77777777" w:rsidTr="00C22E37">
        <w:tc>
          <w:tcPr>
            <w:tcW w:w="1268"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24915A8" w14:textId="77777777" w:rsidR="000B1FD0" w:rsidRPr="00252C5D" w:rsidRDefault="000B1FD0">
            <w:pPr>
              <w:pStyle w:val="afff6"/>
            </w:pPr>
          </w:p>
        </w:tc>
        <w:tc>
          <w:tcPr>
            <w:tcW w:w="606"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8D07E23" w14:textId="77777777" w:rsidR="000B1FD0" w:rsidRPr="00252C5D" w:rsidRDefault="000B1FD0">
            <w:pPr>
              <w:pStyle w:val="afff6"/>
            </w:pPr>
          </w:p>
        </w:tc>
        <w:tc>
          <w:tcPr>
            <w:tcW w:w="4297"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183CFB9" w14:textId="77777777" w:rsidR="000B1FD0" w:rsidRPr="00252C5D" w:rsidRDefault="000B1FD0">
            <w:pPr>
              <w:pStyle w:val="afff6"/>
            </w:pPr>
            <w:r w:rsidRPr="00252C5D">
              <w:rPr>
                <w:rFonts w:hint="eastAsia"/>
              </w:rPr>
              <w:t>自社の営業秘密として管理すべき（不正競争防止法による保護を受けるため）</w:t>
            </w:r>
          </w:p>
          <w:p w14:paraId="08C498DE" w14:textId="77777777" w:rsidR="000B1FD0" w:rsidRPr="00252C5D" w:rsidRDefault="000B1FD0">
            <w:pPr>
              <w:pStyle w:val="afff6"/>
            </w:pPr>
            <w:r w:rsidRPr="00252C5D">
              <w:rPr>
                <w:rFonts w:hint="eastAsia"/>
              </w:rPr>
              <w:t>漏えいすると自社に深刻な影響がある</w:t>
            </w:r>
          </w:p>
        </w:tc>
        <w:tc>
          <w:tcPr>
            <w:tcW w:w="428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9293A03" w14:textId="77777777" w:rsidR="000B1FD0" w:rsidRPr="00252C5D" w:rsidRDefault="000B1FD0">
            <w:pPr>
              <w:pStyle w:val="afff6"/>
            </w:pPr>
            <w:r w:rsidRPr="00252C5D">
              <w:rPr>
                <w:rFonts w:hint="eastAsia"/>
              </w:rPr>
              <w:t>自社の独自技術・知識</w:t>
            </w:r>
          </w:p>
          <w:p w14:paraId="3DA37C3A" w14:textId="77777777" w:rsidR="000B1FD0" w:rsidRPr="00252C5D" w:rsidRDefault="000B1FD0">
            <w:pPr>
              <w:pStyle w:val="afff6"/>
            </w:pPr>
            <w:r w:rsidRPr="00252C5D">
              <w:rPr>
                <w:rFonts w:hint="eastAsia"/>
              </w:rPr>
              <w:t>取引先リスト</w:t>
            </w:r>
          </w:p>
          <w:p w14:paraId="43E18FB7" w14:textId="77777777" w:rsidR="000B1FD0" w:rsidRPr="00252C5D" w:rsidRDefault="000B1FD0">
            <w:pPr>
              <w:pStyle w:val="afff6"/>
            </w:pPr>
            <w:r w:rsidRPr="00252C5D">
              <w:rPr>
                <w:rFonts w:hint="eastAsia"/>
              </w:rPr>
              <w:t>特許出願前の発明情報</w:t>
            </w:r>
          </w:p>
        </w:tc>
      </w:tr>
      <w:tr w:rsidR="000B1FD0" w14:paraId="02BFE61F" w14:textId="77777777" w:rsidTr="00C22E37">
        <w:tc>
          <w:tcPr>
            <w:tcW w:w="1268"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8CD594F" w14:textId="77777777" w:rsidR="000B1FD0" w:rsidRPr="00252C5D" w:rsidRDefault="000B1FD0">
            <w:pPr>
              <w:pStyle w:val="afff6"/>
            </w:pPr>
          </w:p>
        </w:tc>
        <w:tc>
          <w:tcPr>
            <w:tcW w:w="6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8E822AF" w14:textId="77777777" w:rsidR="000B1FD0" w:rsidRPr="00252C5D" w:rsidRDefault="000B1FD0">
            <w:pPr>
              <w:pStyle w:val="afff6"/>
            </w:pPr>
            <w:r w:rsidRPr="00252C5D">
              <w:rPr>
                <w:rFonts w:hint="eastAsia"/>
              </w:rPr>
              <w:t>2</w:t>
            </w:r>
          </w:p>
        </w:tc>
        <w:tc>
          <w:tcPr>
            <w:tcW w:w="4297"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C877E7E" w14:textId="77777777" w:rsidR="000B1FD0" w:rsidRPr="00252C5D" w:rsidRDefault="000B1FD0">
            <w:pPr>
              <w:pStyle w:val="afff6"/>
            </w:pPr>
            <w:r w:rsidRPr="00252C5D">
              <w:rPr>
                <w:rFonts w:hint="eastAsia"/>
              </w:rPr>
              <w:t>漏えいすると事業に大きな影響がある</w:t>
            </w:r>
          </w:p>
        </w:tc>
        <w:tc>
          <w:tcPr>
            <w:tcW w:w="428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50CAFC4" w14:textId="77777777" w:rsidR="000B1FD0" w:rsidRPr="00252C5D" w:rsidRDefault="000B1FD0">
            <w:pPr>
              <w:pStyle w:val="afff6"/>
            </w:pPr>
            <w:r w:rsidRPr="00252C5D">
              <w:rPr>
                <w:rFonts w:hint="eastAsia"/>
              </w:rPr>
              <w:t>見積書、仕入価格など顧客（取引先）との商取引に関する情報</w:t>
            </w:r>
          </w:p>
        </w:tc>
      </w:tr>
      <w:tr w:rsidR="000B1FD0" w14:paraId="192D8C3B" w14:textId="77777777" w:rsidTr="00C22E37">
        <w:tc>
          <w:tcPr>
            <w:tcW w:w="1268"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6EBE6BE" w14:textId="77777777" w:rsidR="000B1FD0" w:rsidRPr="00252C5D" w:rsidRDefault="000B1FD0">
            <w:pPr>
              <w:pStyle w:val="afff6"/>
            </w:pPr>
          </w:p>
        </w:tc>
        <w:tc>
          <w:tcPr>
            <w:tcW w:w="6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2FFB255" w14:textId="77777777" w:rsidR="000B1FD0" w:rsidRPr="00252C5D" w:rsidRDefault="000B1FD0">
            <w:pPr>
              <w:pStyle w:val="afff6"/>
            </w:pPr>
            <w:r w:rsidRPr="00252C5D">
              <w:rPr>
                <w:rFonts w:hint="eastAsia"/>
              </w:rPr>
              <w:t>1</w:t>
            </w:r>
          </w:p>
        </w:tc>
        <w:tc>
          <w:tcPr>
            <w:tcW w:w="4297"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6695745" w14:textId="77777777" w:rsidR="000B1FD0" w:rsidRPr="00252C5D" w:rsidRDefault="000B1FD0">
            <w:pPr>
              <w:pStyle w:val="afff6"/>
            </w:pPr>
            <w:r w:rsidRPr="00252C5D">
              <w:rPr>
                <w:rFonts w:hint="eastAsia"/>
              </w:rPr>
              <w:t>漏えいしても事業にほとんど影響はない</w:t>
            </w:r>
          </w:p>
        </w:tc>
        <w:tc>
          <w:tcPr>
            <w:tcW w:w="428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245DD97" w14:textId="77777777" w:rsidR="000B1FD0" w:rsidRPr="00252C5D" w:rsidRDefault="000B1FD0">
            <w:pPr>
              <w:pStyle w:val="afff6"/>
            </w:pPr>
            <w:r w:rsidRPr="00252C5D">
              <w:rPr>
                <w:rFonts w:hint="eastAsia"/>
              </w:rPr>
              <w:t>自社製品カタログ</w:t>
            </w:r>
          </w:p>
          <w:p w14:paraId="6D52B66E" w14:textId="77777777" w:rsidR="000B1FD0" w:rsidRPr="00252C5D" w:rsidRDefault="000B1FD0">
            <w:pPr>
              <w:pStyle w:val="afff6"/>
            </w:pPr>
            <w:r w:rsidRPr="00252C5D">
              <w:rPr>
                <w:rFonts w:hint="eastAsia"/>
              </w:rPr>
              <w:t>ホームページ掲載情報</w:t>
            </w:r>
          </w:p>
        </w:tc>
      </w:tr>
      <w:tr w:rsidR="000B1FD0" w14:paraId="07F4466B" w14:textId="77777777" w:rsidTr="00C22E37">
        <w:tc>
          <w:tcPr>
            <w:tcW w:w="1268" w:type="dxa"/>
            <w:vMerge w:val="restart"/>
            <w:tcBorders>
              <w:top w:val="single" w:sz="4" w:space="0" w:color="auto"/>
              <w:left w:val="single" w:sz="4" w:space="0" w:color="auto"/>
              <w:bottom w:val="single" w:sz="4" w:space="0" w:color="auto"/>
              <w:right w:val="single" w:sz="4" w:space="0" w:color="auto"/>
            </w:tcBorders>
            <w:vAlign w:val="center"/>
          </w:tcPr>
          <w:p w14:paraId="03696710" w14:textId="77777777" w:rsidR="000B1FD0" w:rsidRPr="00252C5D" w:rsidRDefault="000B1FD0">
            <w:pPr>
              <w:pStyle w:val="afff6"/>
            </w:pPr>
            <w:r w:rsidRPr="00252C5D">
              <w:rPr>
                <w:rFonts w:hint="eastAsia"/>
              </w:rPr>
              <w:t>完全性</w:t>
            </w:r>
          </w:p>
        </w:tc>
        <w:tc>
          <w:tcPr>
            <w:tcW w:w="606" w:type="dxa"/>
            <w:vMerge w:val="restart"/>
            <w:tcBorders>
              <w:top w:val="single" w:sz="4" w:space="0" w:color="auto"/>
              <w:left w:val="single" w:sz="4" w:space="0" w:color="auto"/>
              <w:bottom w:val="single" w:sz="4" w:space="0" w:color="auto"/>
              <w:right w:val="single" w:sz="4" w:space="0" w:color="auto"/>
            </w:tcBorders>
            <w:vAlign w:val="center"/>
          </w:tcPr>
          <w:p w14:paraId="7DA38A0E" w14:textId="77777777" w:rsidR="000B1FD0" w:rsidRPr="00252C5D" w:rsidRDefault="000B1FD0">
            <w:pPr>
              <w:pStyle w:val="afff6"/>
            </w:pPr>
            <w:r w:rsidRPr="00252C5D">
              <w:rPr>
                <w:rFonts w:hint="eastAsia"/>
              </w:rPr>
              <w:t>3</w:t>
            </w:r>
          </w:p>
        </w:tc>
        <w:tc>
          <w:tcPr>
            <w:tcW w:w="4297" w:type="dxa"/>
            <w:gridSpan w:val="2"/>
            <w:tcBorders>
              <w:top w:val="single" w:sz="4" w:space="0" w:color="auto"/>
              <w:left w:val="single" w:sz="4" w:space="0" w:color="auto"/>
              <w:bottom w:val="single" w:sz="4" w:space="0" w:color="auto"/>
              <w:right w:val="single" w:sz="4" w:space="0" w:color="auto"/>
            </w:tcBorders>
            <w:shd w:val="clear" w:color="auto" w:fill="auto"/>
          </w:tcPr>
          <w:p w14:paraId="05F4329A" w14:textId="77777777" w:rsidR="000B1FD0" w:rsidRPr="00252C5D" w:rsidRDefault="000B1FD0">
            <w:pPr>
              <w:pStyle w:val="afff6"/>
            </w:pPr>
            <w:r w:rsidRPr="00252C5D">
              <w:rPr>
                <w:rFonts w:hint="eastAsia"/>
              </w:rPr>
              <w:t>法律で安全管理（漏えい、滅失又はき損防止）が義務付けられている</w:t>
            </w:r>
          </w:p>
        </w:tc>
        <w:tc>
          <w:tcPr>
            <w:tcW w:w="4285" w:type="dxa"/>
            <w:tcBorders>
              <w:top w:val="single" w:sz="4" w:space="0" w:color="auto"/>
              <w:left w:val="single" w:sz="4" w:space="0" w:color="auto"/>
              <w:bottom w:val="single" w:sz="4" w:space="0" w:color="auto"/>
              <w:right w:val="single" w:sz="4" w:space="0" w:color="auto"/>
            </w:tcBorders>
            <w:shd w:val="clear" w:color="auto" w:fill="auto"/>
          </w:tcPr>
          <w:p w14:paraId="0445E6A3" w14:textId="77777777" w:rsidR="000B1FD0" w:rsidRPr="00252C5D" w:rsidRDefault="000B1FD0">
            <w:pPr>
              <w:pStyle w:val="afff6"/>
            </w:pPr>
            <w:r w:rsidRPr="00252C5D">
              <w:rPr>
                <w:rFonts w:hint="eastAsia"/>
              </w:rPr>
              <w:t>個人情報（個人情報保護法で定義）</w:t>
            </w:r>
          </w:p>
          <w:p w14:paraId="08ADA088" w14:textId="77777777" w:rsidR="000B1FD0" w:rsidRPr="00252C5D" w:rsidRDefault="000B1FD0">
            <w:pPr>
              <w:pStyle w:val="afff6"/>
            </w:pPr>
            <w:r w:rsidRPr="00252C5D">
              <w:rPr>
                <w:rFonts w:hint="eastAsia"/>
              </w:rPr>
              <w:t>特定個人情報（マイナンバーを含む個人情報）</w:t>
            </w:r>
          </w:p>
        </w:tc>
      </w:tr>
      <w:tr w:rsidR="000B1FD0" w14:paraId="0AE4BBD8" w14:textId="77777777" w:rsidTr="00C22E37">
        <w:tc>
          <w:tcPr>
            <w:tcW w:w="1268" w:type="dxa"/>
            <w:vMerge/>
            <w:tcBorders>
              <w:top w:val="single" w:sz="4" w:space="0" w:color="auto"/>
              <w:left w:val="single" w:sz="4" w:space="0" w:color="auto"/>
              <w:bottom w:val="single" w:sz="4" w:space="0" w:color="auto"/>
              <w:right w:val="single" w:sz="4" w:space="0" w:color="auto"/>
            </w:tcBorders>
            <w:vAlign w:val="center"/>
          </w:tcPr>
          <w:p w14:paraId="413E3583" w14:textId="77777777" w:rsidR="000B1FD0" w:rsidRPr="00252C5D" w:rsidRDefault="000B1FD0">
            <w:pPr>
              <w:pStyle w:val="afff6"/>
            </w:pPr>
          </w:p>
        </w:tc>
        <w:tc>
          <w:tcPr>
            <w:tcW w:w="606" w:type="dxa"/>
            <w:vMerge/>
            <w:tcBorders>
              <w:top w:val="single" w:sz="4" w:space="0" w:color="auto"/>
              <w:left w:val="single" w:sz="4" w:space="0" w:color="auto"/>
              <w:bottom w:val="single" w:sz="4" w:space="0" w:color="auto"/>
              <w:right w:val="single" w:sz="4" w:space="0" w:color="auto"/>
            </w:tcBorders>
            <w:vAlign w:val="center"/>
          </w:tcPr>
          <w:p w14:paraId="0A97B6BD" w14:textId="77777777" w:rsidR="000B1FD0" w:rsidRPr="00252C5D" w:rsidRDefault="000B1FD0">
            <w:pPr>
              <w:pStyle w:val="afff6"/>
            </w:pPr>
          </w:p>
        </w:tc>
        <w:bookmarkStart w:id="831" w:name="■改ざん12ー2ー2"/>
        <w:tc>
          <w:tcPr>
            <w:tcW w:w="4297" w:type="dxa"/>
            <w:gridSpan w:val="2"/>
            <w:tcBorders>
              <w:top w:val="single" w:sz="4" w:space="0" w:color="auto"/>
              <w:left w:val="single" w:sz="4" w:space="0" w:color="auto"/>
              <w:bottom w:val="single" w:sz="4" w:space="0" w:color="auto"/>
              <w:right w:val="single" w:sz="4" w:space="0" w:color="auto"/>
            </w:tcBorders>
            <w:shd w:val="clear" w:color="auto" w:fill="auto"/>
          </w:tcPr>
          <w:p w14:paraId="794A2375" w14:textId="1F4A7E43" w:rsidR="000B1FD0" w:rsidRPr="00252C5D" w:rsidRDefault="00FF578A">
            <w:pPr>
              <w:pStyle w:val="afff6"/>
            </w:pPr>
            <w:r>
              <w:fldChar w:fldCharType="begin"/>
            </w:r>
            <w:r>
              <w:rPr>
                <w:rFonts w:hint="eastAsia"/>
              </w:rPr>
              <w:instrText xml:space="preserve">HYPERLINK </w:instrText>
            </w:r>
            <w:r>
              <w:instrText xml:space="preserve"> \l "</w:instrText>
            </w:r>
            <w:r>
              <w:rPr>
                <w:rFonts w:hint="eastAsia"/>
              </w:rPr>
              <w:instrText>■改ざん</w:instrText>
            </w:r>
            <w:r>
              <w:instrText>"</w:instrText>
            </w:r>
            <w:r>
              <w:fldChar w:fldCharType="separate"/>
            </w:r>
            <w:r w:rsidR="000B1FD0" w:rsidRPr="00FF578A">
              <w:rPr>
                <w:rStyle w:val="a7"/>
                <w:rFonts w:hint="eastAsia"/>
              </w:rPr>
              <w:t>改ざん</w:t>
            </w:r>
            <w:bookmarkEnd w:id="831"/>
            <w:r>
              <w:fldChar w:fldCharType="end"/>
            </w:r>
            <w:r w:rsidR="000B1FD0" w:rsidRPr="00252C5D">
              <w:rPr>
                <w:rFonts w:hint="eastAsia"/>
              </w:rPr>
              <w:t>されると自社に深刻な影響または取引先や顧客に大きな影響がある</w:t>
            </w:r>
          </w:p>
        </w:tc>
        <w:tc>
          <w:tcPr>
            <w:tcW w:w="4285" w:type="dxa"/>
            <w:tcBorders>
              <w:top w:val="single" w:sz="4" w:space="0" w:color="auto"/>
              <w:left w:val="single" w:sz="4" w:space="0" w:color="auto"/>
              <w:bottom w:val="single" w:sz="4" w:space="0" w:color="auto"/>
              <w:right w:val="single" w:sz="4" w:space="0" w:color="auto"/>
            </w:tcBorders>
            <w:shd w:val="clear" w:color="auto" w:fill="auto"/>
          </w:tcPr>
          <w:p w14:paraId="2C3F458D" w14:textId="77777777" w:rsidR="000B1FD0" w:rsidRPr="00252C5D" w:rsidRDefault="000B1FD0">
            <w:pPr>
              <w:pStyle w:val="afff6"/>
            </w:pPr>
            <w:r w:rsidRPr="00252C5D">
              <w:rPr>
                <w:rFonts w:hint="eastAsia"/>
              </w:rPr>
              <w:t>取引先から処理を委託された会計情報</w:t>
            </w:r>
          </w:p>
          <w:p w14:paraId="125C0A6B" w14:textId="77777777" w:rsidR="000B1FD0" w:rsidRDefault="000B1FD0">
            <w:pPr>
              <w:pStyle w:val="afff6"/>
            </w:pPr>
            <w:r w:rsidRPr="00252C5D">
              <w:rPr>
                <w:rFonts w:hint="eastAsia"/>
              </w:rPr>
              <w:t>取引先の口座情報</w:t>
            </w:r>
          </w:p>
          <w:p w14:paraId="70085654" w14:textId="77777777" w:rsidR="000B1FD0" w:rsidRPr="00252C5D" w:rsidRDefault="000B1FD0">
            <w:pPr>
              <w:pStyle w:val="afff6"/>
            </w:pPr>
            <w:r w:rsidRPr="00252C5D">
              <w:rPr>
                <w:rFonts w:hint="eastAsia"/>
              </w:rPr>
              <w:t>顧客から製造を委託された設計図</w:t>
            </w:r>
          </w:p>
        </w:tc>
      </w:tr>
      <w:tr w:rsidR="000B1FD0" w14:paraId="531AE655" w14:textId="77777777" w:rsidTr="00C22E37">
        <w:tc>
          <w:tcPr>
            <w:tcW w:w="1268" w:type="dxa"/>
            <w:vMerge/>
            <w:tcBorders>
              <w:top w:val="single" w:sz="4" w:space="0" w:color="auto"/>
              <w:left w:val="single" w:sz="4" w:space="0" w:color="auto"/>
              <w:bottom w:val="single" w:sz="4" w:space="0" w:color="auto"/>
              <w:right w:val="single" w:sz="4" w:space="0" w:color="auto"/>
            </w:tcBorders>
            <w:vAlign w:val="center"/>
          </w:tcPr>
          <w:p w14:paraId="04071388" w14:textId="77777777" w:rsidR="000B1FD0" w:rsidRPr="00252C5D" w:rsidRDefault="000B1FD0">
            <w:pPr>
              <w:pStyle w:val="afff6"/>
            </w:pPr>
          </w:p>
        </w:tc>
        <w:tc>
          <w:tcPr>
            <w:tcW w:w="606" w:type="dxa"/>
            <w:tcBorders>
              <w:top w:val="single" w:sz="4" w:space="0" w:color="auto"/>
              <w:left w:val="single" w:sz="4" w:space="0" w:color="auto"/>
              <w:bottom w:val="single" w:sz="4" w:space="0" w:color="auto"/>
              <w:right w:val="single" w:sz="4" w:space="0" w:color="auto"/>
            </w:tcBorders>
            <w:vAlign w:val="center"/>
          </w:tcPr>
          <w:p w14:paraId="1E84F584" w14:textId="77777777" w:rsidR="000B1FD0" w:rsidRPr="00252C5D" w:rsidRDefault="000B1FD0">
            <w:pPr>
              <w:pStyle w:val="afff6"/>
            </w:pPr>
            <w:r w:rsidRPr="00252C5D">
              <w:rPr>
                <w:rFonts w:hint="eastAsia"/>
              </w:rPr>
              <w:t>2</w:t>
            </w:r>
          </w:p>
        </w:tc>
        <w:tc>
          <w:tcPr>
            <w:tcW w:w="4297" w:type="dxa"/>
            <w:gridSpan w:val="2"/>
            <w:tcBorders>
              <w:top w:val="single" w:sz="4" w:space="0" w:color="auto"/>
              <w:left w:val="single" w:sz="4" w:space="0" w:color="auto"/>
              <w:bottom w:val="single" w:sz="4" w:space="0" w:color="auto"/>
              <w:right w:val="single" w:sz="4" w:space="0" w:color="auto"/>
            </w:tcBorders>
            <w:shd w:val="clear" w:color="auto" w:fill="auto"/>
          </w:tcPr>
          <w:p w14:paraId="6DCB89C3" w14:textId="77777777" w:rsidR="000B1FD0" w:rsidRPr="00252C5D" w:rsidRDefault="000B1FD0">
            <w:pPr>
              <w:pStyle w:val="afff6"/>
            </w:pPr>
            <w:r w:rsidRPr="00252C5D">
              <w:rPr>
                <w:rFonts w:hint="eastAsia"/>
              </w:rPr>
              <w:t>改ざんされると事業に大きな影響がある</w:t>
            </w:r>
          </w:p>
        </w:tc>
        <w:tc>
          <w:tcPr>
            <w:tcW w:w="4285" w:type="dxa"/>
            <w:tcBorders>
              <w:top w:val="single" w:sz="4" w:space="0" w:color="auto"/>
              <w:left w:val="single" w:sz="4" w:space="0" w:color="auto"/>
              <w:bottom w:val="single" w:sz="4" w:space="0" w:color="auto"/>
              <w:right w:val="single" w:sz="4" w:space="0" w:color="auto"/>
            </w:tcBorders>
            <w:shd w:val="clear" w:color="auto" w:fill="auto"/>
          </w:tcPr>
          <w:p w14:paraId="3471029D" w14:textId="77777777" w:rsidR="000B1FD0" w:rsidRPr="00252C5D" w:rsidRDefault="000B1FD0">
            <w:pPr>
              <w:pStyle w:val="afff6"/>
            </w:pPr>
            <w:r w:rsidRPr="00252C5D">
              <w:rPr>
                <w:rFonts w:hint="eastAsia"/>
              </w:rPr>
              <w:t>自社の会計情報</w:t>
            </w:r>
          </w:p>
          <w:p w14:paraId="6E7E15C7" w14:textId="77777777" w:rsidR="000B1FD0" w:rsidRPr="00252C5D" w:rsidRDefault="000B1FD0">
            <w:pPr>
              <w:pStyle w:val="afff6"/>
            </w:pPr>
            <w:r w:rsidRPr="00252C5D">
              <w:rPr>
                <w:rFonts w:hint="eastAsia"/>
              </w:rPr>
              <w:t>受発注・決済・契約情報</w:t>
            </w:r>
          </w:p>
          <w:p w14:paraId="76165DD7" w14:textId="77777777" w:rsidR="000B1FD0" w:rsidRPr="00252C5D" w:rsidRDefault="000B1FD0">
            <w:pPr>
              <w:pStyle w:val="afff6"/>
            </w:pPr>
            <w:r w:rsidRPr="00252C5D">
              <w:rPr>
                <w:rFonts w:hint="eastAsia"/>
              </w:rPr>
              <w:t>ホームページ掲載情報</w:t>
            </w:r>
          </w:p>
        </w:tc>
      </w:tr>
      <w:tr w:rsidR="000B1FD0" w14:paraId="4BD9D010" w14:textId="77777777" w:rsidTr="00C22E37">
        <w:tc>
          <w:tcPr>
            <w:tcW w:w="1268" w:type="dxa"/>
            <w:vMerge/>
            <w:tcBorders>
              <w:top w:val="single" w:sz="4" w:space="0" w:color="auto"/>
              <w:left w:val="single" w:sz="4" w:space="0" w:color="auto"/>
              <w:bottom w:val="single" w:sz="4" w:space="0" w:color="auto"/>
              <w:right w:val="single" w:sz="4" w:space="0" w:color="auto"/>
            </w:tcBorders>
            <w:vAlign w:val="center"/>
          </w:tcPr>
          <w:p w14:paraId="4A033401" w14:textId="77777777" w:rsidR="000B1FD0" w:rsidRPr="00252C5D" w:rsidRDefault="000B1FD0">
            <w:pPr>
              <w:pStyle w:val="afff6"/>
            </w:pPr>
          </w:p>
        </w:tc>
        <w:tc>
          <w:tcPr>
            <w:tcW w:w="606" w:type="dxa"/>
            <w:tcBorders>
              <w:top w:val="single" w:sz="4" w:space="0" w:color="auto"/>
              <w:left w:val="single" w:sz="4" w:space="0" w:color="auto"/>
              <w:bottom w:val="single" w:sz="4" w:space="0" w:color="auto"/>
              <w:right w:val="single" w:sz="4" w:space="0" w:color="auto"/>
            </w:tcBorders>
            <w:vAlign w:val="center"/>
          </w:tcPr>
          <w:p w14:paraId="77EEDE21" w14:textId="77777777" w:rsidR="000B1FD0" w:rsidRPr="00252C5D" w:rsidRDefault="000B1FD0">
            <w:pPr>
              <w:pStyle w:val="afff6"/>
            </w:pPr>
            <w:r w:rsidRPr="00252C5D">
              <w:rPr>
                <w:rFonts w:hint="eastAsia"/>
              </w:rPr>
              <w:t>1</w:t>
            </w:r>
          </w:p>
        </w:tc>
        <w:tc>
          <w:tcPr>
            <w:tcW w:w="4297" w:type="dxa"/>
            <w:gridSpan w:val="2"/>
            <w:tcBorders>
              <w:top w:val="single" w:sz="4" w:space="0" w:color="auto"/>
              <w:left w:val="single" w:sz="4" w:space="0" w:color="auto"/>
              <w:bottom w:val="single" w:sz="4" w:space="0" w:color="auto"/>
              <w:right w:val="single" w:sz="4" w:space="0" w:color="auto"/>
            </w:tcBorders>
            <w:shd w:val="clear" w:color="auto" w:fill="auto"/>
          </w:tcPr>
          <w:p w14:paraId="21CC9B0A" w14:textId="77777777" w:rsidR="000B1FD0" w:rsidRPr="00252C5D" w:rsidRDefault="000B1FD0">
            <w:pPr>
              <w:pStyle w:val="afff6"/>
            </w:pPr>
            <w:r w:rsidRPr="00252C5D">
              <w:rPr>
                <w:rFonts w:hint="eastAsia"/>
              </w:rPr>
              <w:t>改ざんされても事業にほとんど影響はない</w:t>
            </w:r>
          </w:p>
        </w:tc>
        <w:tc>
          <w:tcPr>
            <w:tcW w:w="4285" w:type="dxa"/>
            <w:tcBorders>
              <w:top w:val="single" w:sz="4" w:space="0" w:color="auto"/>
              <w:left w:val="single" w:sz="4" w:space="0" w:color="auto"/>
              <w:bottom w:val="single" w:sz="4" w:space="0" w:color="auto"/>
              <w:right w:val="single" w:sz="4" w:space="0" w:color="auto"/>
            </w:tcBorders>
            <w:shd w:val="clear" w:color="auto" w:fill="auto"/>
          </w:tcPr>
          <w:p w14:paraId="41649CA2" w14:textId="77777777" w:rsidR="000B1FD0" w:rsidRPr="00252C5D" w:rsidRDefault="000B1FD0">
            <w:pPr>
              <w:pStyle w:val="afff6"/>
            </w:pPr>
            <w:r w:rsidRPr="00252C5D">
              <w:rPr>
                <w:rFonts w:hint="eastAsia"/>
              </w:rPr>
              <w:t>廃版製品カタログデータ</w:t>
            </w:r>
          </w:p>
        </w:tc>
      </w:tr>
      <w:tr w:rsidR="000B1FD0" w14:paraId="179B3CE4" w14:textId="77777777" w:rsidTr="00C22E37">
        <w:tc>
          <w:tcPr>
            <w:tcW w:w="1268" w:type="dxa"/>
            <w:vMerge w:val="restar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E0FCE26" w14:textId="77777777" w:rsidR="000B1FD0" w:rsidRPr="00252C5D" w:rsidRDefault="000B1FD0">
            <w:pPr>
              <w:pStyle w:val="afff6"/>
            </w:pPr>
            <w:r w:rsidRPr="00252C5D">
              <w:rPr>
                <w:rFonts w:hint="eastAsia"/>
              </w:rPr>
              <w:t>可用性</w:t>
            </w:r>
          </w:p>
        </w:tc>
        <w:tc>
          <w:tcPr>
            <w:tcW w:w="6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F648DED" w14:textId="77777777" w:rsidR="000B1FD0" w:rsidRPr="00252C5D" w:rsidRDefault="000B1FD0">
            <w:pPr>
              <w:pStyle w:val="afff6"/>
            </w:pPr>
            <w:r w:rsidRPr="00252C5D">
              <w:rPr>
                <w:rFonts w:hint="eastAsia"/>
              </w:rPr>
              <w:t>3</w:t>
            </w:r>
          </w:p>
        </w:tc>
        <w:tc>
          <w:tcPr>
            <w:tcW w:w="4297"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FA59C56" w14:textId="77777777" w:rsidR="000B1FD0" w:rsidRPr="00252C5D" w:rsidRDefault="000B1FD0">
            <w:pPr>
              <w:pStyle w:val="afff6"/>
            </w:pPr>
            <w:r w:rsidRPr="00252C5D">
              <w:rPr>
                <w:rFonts w:hint="eastAsia"/>
              </w:rPr>
              <w:t>利用できなくなると自社に深刻な影響または取引先や顧客に大きな影響がある</w:t>
            </w:r>
          </w:p>
        </w:tc>
        <w:tc>
          <w:tcPr>
            <w:tcW w:w="428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F6B3D8C" w14:textId="77777777" w:rsidR="000B1FD0" w:rsidRPr="00252C5D" w:rsidRDefault="000B1FD0">
            <w:pPr>
              <w:pStyle w:val="afff6"/>
            </w:pPr>
            <w:r w:rsidRPr="00252C5D">
              <w:rPr>
                <w:rFonts w:hint="eastAsia"/>
              </w:rPr>
              <w:t>顧客に提供しているECサイト</w:t>
            </w:r>
          </w:p>
          <w:p w14:paraId="30250771" w14:textId="77777777" w:rsidR="000B1FD0" w:rsidRPr="00252C5D" w:rsidRDefault="000B1FD0">
            <w:pPr>
              <w:pStyle w:val="afff6"/>
            </w:pPr>
            <w:r w:rsidRPr="00252C5D">
              <w:rPr>
                <w:rFonts w:hint="eastAsia"/>
              </w:rPr>
              <w:t>顧客に提供しているクラウドサービス</w:t>
            </w:r>
          </w:p>
        </w:tc>
      </w:tr>
      <w:tr w:rsidR="000B1FD0" w14:paraId="59B90A17" w14:textId="77777777" w:rsidTr="00C22E37">
        <w:tc>
          <w:tcPr>
            <w:tcW w:w="1268"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97BAB34" w14:textId="77777777" w:rsidR="000B1FD0" w:rsidRPr="00252C5D" w:rsidRDefault="000B1FD0">
            <w:pPr>
              <w:pStyle w:val="afff6"/>
            </w:pPr>
          </w:p>
        </w:tc>
        <w:tc>
          <w:tcPr>
            <w:tcW w:w="6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863C274" w14:textId="77777777" w:rsidR="000B1FD0" w:rsidRPr="00252C5D" w:rsidRDefault="000B1FD0">
            <w:pPr>
              <w:pStyle w:val="afff6"/>
            </w:pPr>
            <w:r w:rsidRPr="00252C5D">
              <w:rPr>
                <w:rFonts w:hint="eastAsia"/>
              </w:rPr>
              <w:t>2</w:t>
            </w:r>
          </w:p>
        </w:tc>
        <w:tc>
          <w:tcPr>
            <w:tcW w:w="4297"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627D0CF" w14:textId="77777777" w:rsidR="000B1FD0" w:rsidRPr="00252C5D" w:rsidRDefault="000B1FD0">
            <w:pPr>
              <w:pStyle w:val="afff6"/>
            </w:pPr>
            <w:r w:rsidRPr="00252C5D">
              <w:rPr>
                <w:rFonts w:hint="eastAsia"/>
              </w:rPr>
              <w:t>利用できなくなると事業に大きな影響がある</w:t>
            </w:r>
          </w:p>
        </w:tc>
        <w:tc>
          <w:tcPr>
            <w:tcW w:w="428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082418F" w14:textId="77777777" w:rsidR="000B1FD0" w:rsidRPr="00252C5D" w:rsidRDefault="000B1FD0">
            <w:pPr>
              <w:pStyle w:val="afff6"/>
            </w:pPr>
            <w:r w:rsidRPr="00252C5D">
              <w:rPr>
                <w:rFonts w:hint="eastAsia"/>
              </w:rPr>
              <w:t>製品の設計図</w:t>
            </w:r>
          </w:p>
          <w:p w14:paraId="6019D2CE" w14:textId="2AD4CAA5" w:rsidR="000B1FD0" w:rsidRPr="00252C5D" w:rsidRDefault="000B1FD0">
            <w:pPr>
              <w:pStyle w:val="afff6"/>
            </w:pPr>
            <w:r w:rsidRPr="00252C5D">
              <w:rPr>
                <w:rFonts w:hint="eastAsia"/>
              </w:rPr>
              <w:t>商品・サービスに関するコンテンツ（インターネット向け事業の場合）</w:t>
            </w:r>
          </w:p>
        </w:tc>
      </w:tr>
      <w:tr w:rsidR="000B1FD0" w14:paraId="09BC5AE8" w14:textId="77777777" w:rsidTr="00C22E37">
        <w:tc>
          <w:tcPr>
            <w:tcW w:w="1268"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AC50BB8" w14:textId="77777777" w:rsidR="000B1FD0" w:rsidRPr="00252C5D" w:rsidRDefault="000B1FD0">
            <w:pPr>
              <w:pStyle w:val="afff6"/>
            </w:pPr>
          </w:p>
        </w:tc>
        <w:tc>
          <w:tcPr>
            <w:tcW w:w="60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45F52E1" w14:textId="77777777" w:rsidR="000B1FD0" w:rsidRPr="00252C5D" w:rsidRDefault="000B1FD0">
            <w:pPr>
              <w:pStyle w:val="afff6"/>
            </w:pPr>
            <w:r w:rsidRPr="00252C5D">
              <w:rPr>
                <w:rFonts w:hint="eastAsia"/>
              </w:rPr>
              <w:t>1</w:t>
            </w:r>
          </w:p>
        </w:tc>
        <w:tc>
          <w:tcPr>
            <w:tcW w:w="4297"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7FB750E" w14:textId="77777777" w:rsidR="000B1FD0" w:rsidRPr="00252C5D" w:rsidRDefault="000B1FD0">
            <w:pPr>
              <w:pStyle w:val="afff6"/>
            </w:pPr>
            <w:r w:rsidRPr="00252C5D">
              <w:rPr>
                <w:rFonts w:hint="eastAsia"/>
              </w:rPr>
              <w:t>利用できなくなっても事業にほとんど影響はない</w:t>
            </w:r>
          </w:p>
        </w:tc>
        <w:tc>
          <w:tcPr>
            <w:tcW w:w="428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4C66277" w14:textId="77777777" w:rsidR="000B1FD0" w:rsidRPr="00252C5D" w:rsidRDefault="000B1FD0">
            <w:pPr>
              <w:pStyle w:val="afff6"/>
            </w:pPr>
            <w:r w:rsidRPr="00252C5D">
              <w:rPr>
                <w:rFonts w:hint="eastAsia"/>
              </w:rPr>
              <w:t>廃版製品カタログ</w:t>
            </w:r>
          </w:p>
        </w:tc>
      </w:tr>
    </w:tbl>
    <w:p w14:paraId="19F82A6F" w14:textId="77777777" w:rsidR="000B1FD0" w:rsidRDefault="000B1FD0">
      <w:pPr>
        <w:pStyle w:val="aff4"/>
      </w:pPr>
      <w:r w:rsidRPr="005811D9">
        <w:rPr>
          <w:noProof/>
        </w:rPr>
        <mc:AlternateContent>
          <mc:Choice Requires="wps">
            <w:drawing>
              <wp:anchor distT="0" distB="0" distL="114300" distR="114300" simplePos="0" relativeHeight="251656346" behindDoc="0" locked="0" layoutInCell="1" allowOverlap="1" wp14:anchorId="18569B73" wp14:editId="5136DB7B">
                <wp:simplePos x="0" y="0"/>
                <wp:positionH relativeFrom="margin">
                  <wp:posOffset>2540</wp:posOffset>
                </wp:positionH>
                <wp:positionV relativeFrom="paragraph">
                  <wp:posOffset>12017</wp:posOffset>
                </wp:positionV>
                <wp:extent cx="6643370" cy="276860"/>
                <wp:effectExtent l="0" t="0" r="0" b="0"/>
                <wp:wrapSquare wrapText="bothSides"/>
                <wp:docPr id="23" name="テキスト ボックス 22">
                  <a:extLst xmlns:a="http://schemas.openxmlformats.org/drawingml/2006/main">
                    <a:ext uri="{FF2B5EF4-FFF2-40B4-BE49-F238E27FC236}">
                      <a16:creationId xmlns:a16="http://schemas.microsoft.com/office/drawing/2014/main" id="{E3B84AA9-3EC5-FE43-02D2-69C949A5397F}"/>
                    </a:ext>
                  </a:extLst>
                </wp:docPr>
                <wp:cNvGraphicFramePr/>
                <a:graphic xmlns:a="http://schemas.openxmlformats.org/drawingml/2006/main">
                  <a:graphicData uri="http://schemas.microsoft.com/office/word/2010/wordprocessingShape">
                    <wps:wsp>
                      <wps:cNvSpPr txBox="1"/>
                      <wps:spPr>
                        <a:xfrm>
                          <a:off x="0" y="0"/>
                          <a:ext cx="6643370" cy="276860"/>
                        </a:xfrm>
                        <a:prstGeom prst="rect">
                          <a:avLst/>
                        </a:prstGeom>
                        <a:noFill/>
                      </wps:spPr>
                      <wps:txbx>
                        <w:txbxContent>
                          <w:p w14:paraId="4A5B7032" w14:textId="77777777" w:rsidR="000B1FD0" w:rsidRDefault="000B1FD0" w:rsidP="002B7A4B">
                            <w:pPr>
                              <w:pStyle w:val="aff2"/>
                            </w:pPr>
                            <w:r>
                              <w:rPr>
                                <w:rFonts w:hint="eastAsia"/>
                              </w:rPr>
                              <w:t>情報資産の機密性・完全性・可用性に基づく重要度の定義</w:t>
                            </w:r>
                          </w:p>
                          <w:p w14:paraId="30EC1438" w14:textId="77777777" w:rsidR="000B1FD0" w:rsidRDefault="000B1FD0" w:rsidP="002B7A4B">
                            <w:pPr>
                              <w:pStyle w:val="aff2"/>
                            </w:pPr>
                            <w:r>
                              <w:rPr>
                                <w:rFonts w:hint="eastAsia"/>
                              </w:rPr>
                              <w:t>（出典）</w:t>
                            </w:r>
                            <w:r w:rsidRPr="002C0029">
                              <w:t>IPA</w:t>
                            </w:r>
                            <w:r>
                              <w:rPr>
                                <w:rFonts w:hint="eastAsia"/>
                              </w:rPr>
                              <w:t>「中小企業の情報セキュリティ対策ガイドライン第3.1版」をもとに作成</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18569B73" id="_x0000_s1120" type="#_x0000_t202" style="position:absolute;left:0;text-align:left;margin-left:.2pt;margin-top:.95pt;width:523.1pt;height:21.8pt;z-index:2516563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" filled="f" stroked="f">
                <v:textbox style="mso-fit-shape-to-text:t">
                  <w:txbxContent>
                    <w:p w14:paraId="4A5B7032" w14:textId="77777777" w:rsidR="000B1FD0" w:rsidRDefault="000B1FD0" w:rsidP="002B7A4B">
                      <w:pPr>
                        <w:pStyle w:val="aff2"/>
                      </w:pPr>
                      <w:r>
                        <w:rPr>
                          <w:rFonts w:hint="eastAsia"/>
                        </w:rPr>
                        <w:t>情報資産の機密性・完全性・可用性に基づく重要度の定義</w:t>
                      </w:r>
                    </w:p>
                    <w:p w14:paraId="30EC1438" w14:textId="77777777" w:rsidR="000B1FD0" w:rsidRDefault="000B1FD0" w:rsidP="002B7A4B">
                      <w:pPr>
                        <w:pStyle w:val="aff2"/>
                      </w:pPr>
                      <w:r>
                        <w:rPr>
                          <w:rFonts w:hint="eastAsia"/>
                        </w:rPr>
                        <w:t>（出典）</w:t>
                      </w:r>
                      <w:r w:rsidRPr="002C0029">
                        <w:t>IPA</w:t>
                      </w:r>
                      <w:r>
                        <w:rPr>
                          <w:rFonts w:hint="eastAsia"/>
                        </w:rPr>
                        <w:t>「中小企業の情報セキュリティ対策ガイドライン第3.1版」をもとに作成</w:t>
                      </w:r>
                    </w:p>
                  </w:txbxContent>
                </v:textbox>
                <w10:wrap type="square" anchorx="margin"/>
              </v:shape>
            </w:pict>
          </mc:Fallback>
        </mc:AlternateContent>
      </w:r>
    </w:p>
    <w:p w14:paraId="6080A7FC" w14:textId="77777777" w:rsidR="000B1FD0" w:rsidRDefault="000B1FD0">
      <w:pPr>
        <w:pStyle w:val="aff4"/>
      </w:pPr>
      <w:r w:rsidRPr="003E47C3">
        <w:rPr>
          <w:rFonts w:hint="eastAsia"/>
        </w:rPr>
        <w:t>影響度の評価をもとに重要度を算定</w:t>
      </w:r>
    </w:p>
    <w:p w14:paraId="42B94936" w14:textId="77777777" w:rsidR="000B1FD0" w:rsidRDefault="000B1FD0" w:rsidP="00A37C62">
      <w:r w:rsidRPr="00180FB5">
        <w:rPr>
          <w:rFonts w:hint="eastAsia"/>
        </w:rPr>
        <w:t>重要度の算出例を説明します。重要度は「機密性」「完全性」「可用性」いずれかの評価値の最大値で判断します。なお、事故が起きると法的責任を問われたり、取引先、顧客、個人に大きな影響があったり、事業に深刻な影響を及ぼすなど、企業の存続を左右しかねない場合や、個人情報を含む場合は、前項の算定結果に関わらず、重要度は</w:t>
      </w:r>
      <w:r w:rsidRPr="00180FB5">
        <w:t>3とします。</w:t>
      </w:r>
    </w:p>
    <w:tbl>
      <w:tblPr>
        <w:tblStyle w:val="aa"/>
        <w:tblW w:w="0" w:type="auto"/>
        <w:tblLook w:val="04A0" w:firstRow="1" w:lastRow="0" w:firstColumn="1" w:lastColumn="0" w:noHBand="0" w:noVBand="1"/>
      </w:tblPr>
      <w:tblGrid>
        <w:gridCol w:w="562"/>
        <w:gridCol w:w="606"/>
        <w:gridCol w:w="9288"/>
      </w:tblGrid>
      <w:tr w:rsidR="000B1FD0" w14:paraId="56396FC3" w14:textId="77777777" w:rsidTr="000D362E">
        <w:tc>
          <w:tcPr>
            <w:tcW w:w="562" w:type="dxa"/>
            <w:vMerge w:val="restart"/>
            <w:shd w:val="clear" w:color="auto" w:fill="215E99" w:themeFill="text2" w:themeFillTint="BF"/>
            <w:vAlign w:val="center"/>
          </w:tcPr>
          <w:p w14:paraId="593A6E36" w14:textId="77777777" w:rsidR="000B1FD0" w:rsidRPr="00D41A67" w:rsidRDefault="000B1FD0">
            <w:pPr>
              <w:pStyle w:val="aff0"/>
            </w:pPr>
            <w:r w:rsidRPr="00D41A67">
              <w:rPr>
                <w:rFonts w:hint="eastAsia"/>
              </w:rPr>
              <w:t>重要度</w:t>
            </w:r>
          </w:p>
        </w:tc>
        <w:tc>
          <w:tcPr>
            <w:tcW w:w="9894" w:type="dxa"/>
            <w:gridSpan w:val="2"/>
            <w:shd w:val="clear" w:color="auto" w:fill="215E99" w:themeFill="text2" w:themeFillTint="BF"/>
            <w:vAlign w:val="center"/>
          </w:tcPr>
          <w:p w14:paraId="31A30667" w14:textId="77777777" w:rsidR="000B1FD0" w:rsidRPr="00D41A67" w:rsidRDefault="000B1FD0">
            <w:pPr>
              <w:pStyle w:val="aff0"/>
            </w:pPr>
            <w:r w:rsidRPr="00D41A67">
              <w:rPr>
                <w:rFonts w:hint="eastAsia"/>
              </w:rPr>
              <w:t>情報資産の価値・事故の影響の大きさ</w:t>
            </w:r>
          </w:p>
        </w:tc>
      </w:tr>
      <w:tr w:rsidR="000B1FD0" w14:paraId="46A8F88D" w14:textId="77777777" w:rsidTr="00C36D14">
        <w:tc>
          <w:tcPr>
            <w:tcW w:w="562" w:type="dxa"/>
            <w:vMerge/>
          </w:tcPr>
          <w:p w14:paraId="74817D94" w14:textId="77777777" w:rsidR="000B1FD0" w:rsidRDefault="000B1FD0" w:rsidP="00A37C62"/>
        </w:tc>
        <w:tc>
          <w:tcPr>
            <w:tcW w:w="606" w:type="dxa"/>
            <w:vAlign w:val="center"/>
          </w:tcPr>
          <w:p w14:paraId="26BB8CA1" w14:textId="77777777" w:rsidR="000B1FD0" w:rsidRDefault="000B1FD0">
            <w:pPr>
              <w:pStyle w:val="afff6"/>
            </w:pPr>
            <w:r>
              <w:rPr>
                <w:rFonts w:hint="eastAsia"/>
              </w:rPr>
              <w:t>3</w:t>
            </w:r>
          </w:p>
        </w:tc>
        <w:tc>
          <w:tcPr>
            <w:tcW w:w="9288"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40ECBB1" w14:textId="77777777" w:rsidR="000B1FD0" w:rsidRDefault="000B1FD0">
            <w:pPr>
              <w:pStyle w:val="afff6"/>
              <w:rPr>
                <w:szCs w:val="28"/>
              </w:rPr>
            </w:pPr>
            <w:r>
              <w:rPr>
                <w:rFonts w:hint="eastAsia"/>
              </w:rPr>
              <w:t>事故が起きると、「法的責任を問われる」「取引先、顧客、個人に大きな影響がある」「事業に深刻な影響を及ぼす」など、企業の存続を左右しかねない</w:t>
            </w:r>
          </w:p>
        </w:tc>
      </w:tr>
      <w:tr w:rsidR="000B1FD0" w14:paraId="5CDCF40E" w14:textId="77777777" w:rsidTr="00C36D14">
        <w:tc>
          <w:tcPr>
            <w:tcW w:w="562" w:type="dxa"/>
            <w:vMerge/>
          </w:tcPr>
          <w:p w14:paraId="5B541C5A" w14:textId="77777777" w:rsidR="000B1FD0" w:rsidRDefault="000B1FD0" w:rsidP="00A37C62"/>
        </w:tc>
        <w:tc>
          <w:tcPr>
            <w:tcW w:w="606" w:type="dxa"/>
            <w:vAlign w:val="center"/>
          </w:tcPr>
          <w:p w14:paraId="44D08E73" w14:textId="77777777" w:rsidR="000B1FD0" w:rsidRDefault="000B1FD0">
            <w:pPr>
              <w:pStyle w:val="afff6"/>
            </w:pPr>
            <w:r>
              <w:rPr>
                <w:rFonts w:hint="eastAsia"/>
              </w:rPr>
              <w:t>2</w:t>
            </w:r>
          </w:p>
        </w:tc>
        <w:tc>
          <w:tcPr>
            <w:tcW w:w="9288"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FF59EE2" w14:textId="77777777" w:rsidR="000B1FD0" w:rsidRDefault="000B1FD0">
            <w:pPr>
              <w:pStyle w:val="afff6"/>
              <w:rPr>
                <w:szCs w:val="28"/>
              </w:rPr>
            </w:pPr>
            <w:r>
              <w:rPr>
                <w:rFonts w:hint="eastAsia"/>
              </w:rPr>
              <w:t>事故が企業の事業に重大な影響を及ぼす</w:t>
            </w:r>
          </w:p>
        </w:tc>
      </w:tr>
      <w:tr w:rsidR="000B1FD0" w14:paraId="3D4F702F" w14:textId="77777777" w:rsidTr="00C36D14">
        <w:tc>
          <w:tcPr>
            <w:tcW w:w="562" w:type="dxa"/>
            <w:vMerge/>
          </w:tcPr>
          <w:p w14:paraId="238BA085" w14:textId="77777777" w:rsidR="000B1FD0" w:rsidRDefault="000B1FD0" w:rsidP="00A37C62"/>
        </w:tc>
        <w:tc>
          <w:tcPr>
            <w:tcW w:w="606" w:type="dxa"/>
            <w:vAlign w:val="center"/>
          </w:tcPr>
          <w:p w14:paraId="3E99C337" w14:textId="77777777" w:rsidR="000B1FD0" w:rsidRDefault="000B1FD0">
            <w:pPr>
              <w:pStyle w:val="afff6"/>
            </w:pPr>
            <w:r>
              <w:rPr>
                <w:rFonts w:hint="eastAsia"/>
              </w:rPr>
              <w:t>1</w:t>
            </w:r>
          </w:p>
        </w:tc>
        <w:tc>
          <w:tcPr>
            <w:tcW w:w="9288"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BE2F7F6" w14:textId="77777777" w:rsidR="000B1FD0" w:rsidRDefault="000B1FD0">
            <w:pPr>
              <w:pStyle w:val="afff6"/>
              <w:rPr>
                <w:szCs w:val="28"/>
              </w:rPr>
            </w:pPr>
            <w:r>
              <w:rPr>
                <w:rFonts w:hint="eastAsia"/>
              </w:rPr>
              <w:t>事故が発生しても事業にほとんど影響はない</w:t>
            </w:r>
          </w:p>
        </w:tc>
      </w:tr>
    </w:tbl>
    <w:p w14:paraId="2B8F906B" w14:textId="512D7822" w:rsidR="000B1FD0" w:rsidRDefault="006419CC" w:rsidP="00A37C62">
      <w:r w:rsidRPr="00F05E23">
        <w:rPr>
          <w:noProof/>
        </w:rPr>
        <mc:AlternateContent>
          <mc:Choice Requires="wps">
            <w:drawing>
              <wp:anchor distT="0" distB="0" distL="114300" distR="114300" simplePos="0" relativeHeight="251656347" behindDoc="0" locked="0" layoutInCell="1" allowOverlap="1" wp14:anchorId="18D64A2A" wp14:editId="408ED3ED">
                <wp:simplePos x="0" y="0"/>
                <wp:positionH relativeFrom="margin">
                  <wp:posOffset>0</wp:posOffset>
                </wp:positionH>
                <wp:positionV relativeFrom="paragraph">
                  <wp:posOffset>2338705</wp:posOffset>
                </wp:positionV>
                <wp:extent cx="6642735" cy="396240"/>
                <wp:effectExtent l="0" t="0" r="0" b="0"/>
                <wp:wrapSquare wrapText="bothSides"/>
                <wp:docPr id="1011504890" name="テキスト ボックス 22"/>
                <wp:cNvGraphicFramePr/>
                <a:graphic xmlns:a="http://schemas.openxmlformats.org/drawingml/2006/main">
                  <a:graphicData uri="http://schemas.microsoft.com/office/word/2010/wordprocessingShape">
                    <wps:wsp>
                      <wps:cNvSpPr txBox="1"/>
                      <wps:spPr>
                        <a:xfrm>
                          <a:off x="0" y="0"/>
                          <a:ext cx="6642735" cy="396240"/>
                        </a:xfrm>
                        <a:prstGeom prst="rect">
                          <a:avLst/>
                        </a:prstGeom>
                        <a:noFill/>
                      </wps:spPr>
                      <wps:txbx>
                        <w:txbxContent>
                          <w:p w14:paraId="35A3FED7" w14:textId="77777777" w:rsidR="000B1FD0" w:rsidRDefault="000B1FD0" w:rsidP="002B7A4B">
                            <w:pPr>
                              <w:pStyle w:val="aff2"/>
                            </w:pPr>
                            <w:r>
                              <w:rPr>
                                <w:rFonts w:hint="eastAsia"/>
                              </w:rPr>
                              <w:t>重要度の判断例</w:t>
                            </w:r>
                          </w:p>
                          <w:p w14:paraId="6F743CAB" w14:textId="77777777" w:rsidR="000B1FD0" w:rsidRPr="00055177" w:rsidRDefault="000B1FD0" w:rsidP="002B7A4B">
                            <w:pPr>
                              <w:pStyle w:val="aff2"/>
                            </w:pPr>
                            <w:r w:rsidRPr="00055177">
                              <w:rPr>
                                <w:rStyle w:val="aff3"/>
                                <w:rFonts w:hint="eastAsia"/>
                              </w:rPr>
                              <w:t>（出典）IPA 「中小企業の情報セキュリティ対策ガイドライン第3.1版」を</w:t>
                            </w:r>
                            <w:r>
                              <w:rPr>
                                <w:rStyle w:val="aff3"/>
                                <w:rFonts w:hint="eastAsia"/>
                              </w:rPr>
                              <w:t>もとに</w:t>
                            </w:r>
                            <w:r w:rsidRPr="00055177">
                              <w:rPr>
                                <w:rStyle w:val="aff3"/>
                                <w:rFonts w:hint="eastAsia"/>
                              </w:rPr>
                              <w:t>作成</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8D64A2A" id="_x0000_s1121" type="#_x0000_t202" style="position:absolute;left:0;text-align:left;margin-left:0;margin-top:184.15pt;width:523.05pt;height:31.2pt;z-index:2516563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" filled="f" stroked="f">
                <v:textbox>
                  <w:txbxContent>
                    <w:p w14:paraId="35A3FED7" w14:textId="77777777" w:rsidR="000B1FD0" w:rsidRDefault="000B1FD0" w:rsidP="002B7A4B">
                      <w:pPr>
                        <w:pStyle w:val="aff2"/>
                      </w:pPr>
                      <w:r>
                        <w:rPr>
                          <w:rFonts w:hint="eastAsia"/>
                        </w:rPr>
                        <w:t>重要度の判断例</w:t>
                      </w:r>
                    </w:p>
                    <w:p w14:paraId="6F743CAB" w14:textId="77777777" w:rsidR="000B1FD0" w:rsidRPr="00055177" w:rsidRDefault="000B1FD0" w:rsidP="002B7A4B">
                      <w:pPr>
                        <w:pStyle w:val="aff2"/>
                      </w:pPr>
                      <w:r w:rsidRPr="00055177">
                        <w:rPr>
                          <w:rStyle w:val="aff3"/>
                          <w:rFonts w:hint="eastAsia"/>
                        </w:rPr>
                        <w:t>（出典）IPA 「中小企業の情報セキュリティ対策ガイドライン第3.1版」を</w:t>
                      </w:r>
                      <w:r>
                        <w:rPr>
                          <w:rStyle w:val="aff3"/>
                          <w:rFonts w:hint="eastAsia"/>
                        </w:rPr>
                        <w:t>もとに</w:t>
                      </w:r>
                      <w:r w:rsidRPr="00055177">
                        <w:rPr>
                          <w:rStyle w:val="aff3"/>
                          <w:rFonts w:hint="eastAsia"/>
                        </w:rPr>
                        <w:t>作成</w:t>
                      </w:r>
                    </w:p>
                  </w:txbxContent>
                </v:textbox>
                <w10:wrap type="square" anchorx="margin"/>
              </v:shape>
            </w:pict>
          </mc:Fallback>
        </mc:AlternateContent>
      </w:r>
    </w:p>
    <w:tbl>
      <w:tblPr>
        <w:tblStyle w:val="aa"/>
        <w:tblW w:w="0" w:type="auto"/>
        <w:tblLook w:val="04A0" w:firstRow="1" w:lastRow="0" w:firstColumn="1" w:lastColumn="0" w:noHBand="0" w:noVBand="1"/>
      </w:tblPr>
      <w:tblGrid>
        <w:gridCol w:w="1555"/>
        <w:gridCol w:w="7654"/>
        <w:gridCol w:w="1247"/>
      </w:tblGrid>
      <w:tr w:rsidR="000B1FD0" w14:paraId="4B4D2801" w14:textId="77777777" w:rsidTr="00AF6BA6">
        <w:tc>
          <w:tcPr>
            <w:tcW w:w="9209" w:type="dxa"/>
            <w:gridSpan w:val="2"/>
            <w:shd w:val="clear" w:color="auto" w:fill="215E99" w:themeFill="text2" w:themeFillTint="BF"/>
          </w:tcPr>
          <w:p w14:paraId="3DA42E71" w14:textId="74DF4A02" w:rsidR="000B1FD0" w:rsidRPr="00A6670C" w:rsidRDefault="000B1FD0">
            <w:pPr>
              <w:pStyle w:val="aff0"/>
            </w:pPr>
            <w:r w:rsidRPr="00A6670C">
              <w:rPr>
                <w:rFonts w:hint="eastAsia"/>
              </w:rPr>
              <w:t>重要度の判断例：自社のホームページ（電子データ）</w:t>
            </w:r>
          </w:p>
        </w:tc>
        <w:tc>
          <w:tcPr>
            <w:tcW w:w="1247" w:type="dxa"/>
            <w:shd w:val="clear" w:color="auto" w:fill="215E99" w:themeFill="text2" w:themeFillTint="BF"/>
            <w:vAlign w:val="center"/>
          </w:tcPr>
          <w:p w14:paraId="5E966929" w14:textId="77777777" w:rsidR="000B1FD0" w:rsidRPr="00A6670C" w:rsidRDefault="000B1FD0">
            <w:pPr>
              <w:pStyle w:val="aff0"/>
            </w:pPr>
            <w:r w:rsidRPr="00A6670C">
              <w:rPr>
                <w:rFonts w:hint="eastAsia"/>
              </w:rPr>
              <w:t>評価値</w:t>
            </w:r>
          </w:p>
        </w:tc>
      </w:tr>
      <w:tr w:rsidR="000B1FD0" w14:paraId="12FF1338" w14:textId="77777777" w:rsidTr="00AF6BA6">
        <w:tc>
          <w:tcPr>
            <w:tcW w:w="1555" w:type="dxa"/>
            <w:tcBorders>
              <w:top w:val="single" w:sz="4" w:space="0" w:color="auto"/>
              <w:bottom w:val="single" w:sz="4" w:space="0" w:color="auto"/>
              <w:right w:val="single" w:sz="4" w:space="0" w:color="auto"/>
            </w:tcBorders>
          </w:tcPr>
          <w:p w14:paraId="6A048D98" w14:textId="77777777" w:rsidR="000B1FD0" w:rsidRPr="00A6670C" w:rsidRDefault="000B1FD0">
            <w:pPr>
              <w:pStyle w:val="afff6"/>
            </w:pPr>
            <w:r w:rsidRPr="00A6670C">
              <w:rPr>
                <w:rFonts w:hint="eastAsia"/>
              </w:rPr>
              <w:t>「機密性」</w:t>
            </w:r>
          </w:p>
        </w:tc>
        <w:tc>
          <w:tcPr>
            <w:tcW w:w="7654" w:type="dxa"/>
            <w:tcBorders>
              <w:top w:val="single" w:sz="4" w:space="0" w:color="auto"/>
              <w:left w:val="single" w:sz="4" w:space="0" w:color="auto"/>
              <w:bottom w:val="single" w:sz="4" w:space="0" w:color="auto"/>
              <w:right w:val="single" w:sz="4" w:space="0" w:color="auto"/>
            </w:tcBorders>
            <w:shd w:val="clear" w:color="auto" w:fill="auto"/>
            <w:vAlign w:val="center"/>
          </w:tcPr>
          <w:p w14:paraId="4BB8FB40" w14:textId="77777777" w:rsidR="000B1FD0" w:rsidRDefault="000B1FD0">
            <w:pPr>
              <w:pStyle w:val="afff6"/>
              <w:rPr>
                <w:szCs w:val="28"/>
              </w:rPr>
            </w:pPr>
            <w:r>
              <w:rPr>
                <w:rFonts w:hint="eastAsia"/>
              </w:rPr>
              <w:t>公開しているホームページであり、クレジットカード情報など機密情報の保存はしていない</w:t>
            </w:r>
          </w:p>
        </w:tc>
        <w:tc>
          <w:tcPr>
            <w:tcW w:w="1247" w:type="dxa"/>
            <w:tcBorders>
              <w:top w:val="single" w:sz="4" w:space="0" w:color="auto"/>
              <w:left w:val="single" w:sz="4" w:space="0" w:color="auto"/>
              <w:bottom w:val="single" w:sz="4" w:space="0" w:color="auto"/>
              <w:right w:val="single" w:sz="4" w:space="0" w:color="auto"/>
            </w:tcBorders>
            <w:shd w:val="clear" w:color="auto" w:fill="auto"/>
            <w:vAlign w:val="center"/>
          </w:tcPr>
          <w:p w14:paraId="128BA9D5" w14:textId="77777777" w:rsidR="000B1FD0" w:rsidRDefault="000B1FD0">
            <w:pPr>
              <w:pStyle w:val="afff6"/>
              <w:rPr>
                <w:szCs w:val="28"/>
              </w:rPr>
            </w:pPr>
            <w:r>
              <w:rPr>
                <w:rFonts w:hint="eastAsia"/>
              </w:rPr>
              <w:t>⇒ 1</w:t>
            </w:r>
          </w:p>
        </w:tc>
      </w:tr>
      <w:tr w:rsidR="000B1FD0" w14:paraId="7CC00835" w14:textId="77777777" w:rsidTr="00AF6BA6">
        <w:tc>
          <w:tcPr>
            <w:tcW w:w="1555" w:type="dxa"/>
            <w:tcBorders>
              <w:top w:val="single" w:sz="4" w:space="0" w:color="auto"/>
              <w:bottom w:val="single" w:sz="4" w:space="0" w:color="auto"/>
              <w:right w:val="single" w:sz="4" w:space="0" w:color="auto"/>
            </w:tcBorders>
          </w:tcPr>
          <w:p w14:paraId="5E90FFB8" w14:textId="77777777" w:rsidR="000B1FD0" w:rsidRPr="00A6670C" w:rsidRDefault="000B1FD0">
            <w:pPr>
              <w:pStyle w:val="afff6"/>
            </w:pPr>
            <w:r w:rsidRPr="00A6670C">
              <w:rPr>
                <w:rFonts w:hint="eastAsia"/>
              </w:rPr>
              <w:t>「完全性」</w:t>
            </w:r>
          </w:p>
        </w:tc>
        <w:bookmarkStart w:id="832" w:name="■不正アクセス12ー2ー2"/>
        <w:tc>
          <w:tcPr>
            <w:tcW w:w="7654" w:type="dxa"/>
            <w:tcBorders>
              <w:top w:val="single" w:sz="4" w:space="0" w:color="auto"/>
              <w:left w:val="single" w:sz="4" w:space="0" w:color="auto"/>
              <w:bottom w:val="single" w:sz="4" w:space="0" w:color="auto"/>
              <w:right w:val="single" w:sz="4" w:space="0" w:color="auto"/>
            </w:tcBorders>
            <w:shd w:val="clear" w:color="auto" w:fill="auto"/>
            <w:vAlign w:val="center"/>
          </w:tcPr>
          <w:p w14:paraId="7BAF0E68" w14:textId="2F3A94B9" w:rsidR="000B1FD0" w:rsidRDefault="00C92084">
            <w:pPr>
              <w:pStyle w:val="afff6"/>
              <w:rPr>
                <w:szCs w:val="28"/>
              </w:rPr>
            </w:pPr>
            <w:r>
              <w:fldChar w:fldCharType="begin"/>
            </w:r>
            <w:r>
              <w:rPr>
                <w:rFonts w:hint="eastAsia"/>
              </w:rPr>
              <w:instrText xml:space="preserve">HYPERLINK </w:instrText>
            </w:r>
            <w:r>
              <w:instrText xml:space="preserve"> \l "</w:instrText>
            </w:r>
            <w:r>
              <w:rPr>
                <w:rFonts w:hint="eastAsia"/>
              </w:rPr>
              <w:instrText>■不正アクセス</w:instrText>
            </w:r>
            <w:r>
              <w:instrText>"</w:instrText>
            </w:r>
            <w:r>
              <w:fldChar w:fldCharType="separate"/>
            </w:r>
            <w:r w:rsidR="000B1FD0" w:rsidRPr="00C92084">
              <w:rPr>
                <w:rStyle w:val="a7"/>
                <w:rFonts w:hint="eastAsia"/>
              </w:rPr>
              <w:t>不正アクセス</w:t>
            </w:r>
            <w:bookmarkEnd w:id="832"/>
            <w:r>
              <w:fldChar w:fldCharType="end"/>
            </w:r>
            <w:r w:rsidR="000B1FD0">
              <w:rPr>
                <w:rFonts w:hint="eastAsia"/>
              </w:rPr>
              <w:t>で価格が改ざんされたり、ウイルスが仕掛けられたりすると顧客や閲覧者に被害が発生し、信用を失う</w:t>
            </w:r>
          </w:p>
        </w:tc>
        <w:tc>
          <w:tcPr>
            <w:tcW w:w="1247" w:type="dxa"/>
            <w:tcBorders>
              <w:top w:val="single" w:sz="4" w:space="0" w:color="auto"/>
              <w:left w:val="single" w:sz="4" w:space="0" w:color="auto"/>
              <w:bottom w:val="single" w:sz="4" w:space="0" w:color="auto"/>
              <w:right w:val="single" w:sz="4" w:space="0" w:color="auto"/>
            </w:tcBorders>
            <w:shd w:val="clear" w:color="auto" w:fill="auto"/>
            <w:vAlign w:val="center"/>
          </w:tcPr>
          <w:p w14:paraId="05C8A073" w14:textId="77777777" w:rsidR="000B1FD0" w:rsidRDefault="000B1FD0">
            <w:pPr>
              <w:pStyle w:val="afff6"/>
              <w:rPr>
                <w:szCs w:val="28"/>
              </w:rPr>
            </w:pPr>
            <w:r>
              <w:rPr>
                <w:rFonts w:hint="eastAsia"/>
              </w:rPr>
              <w:t>⇒ 3</w:t>
            </w:r>
          </w:p>
        </w:tc>
      </w:tr>
      <w:tr w:rsidR="000B1FD0" w14:paraId="70D7B4F2" w14:textId="77777777" w:rsidTr="00AF6BA6">
        <w:tc>
          <w:tcPr>
            <w:tcW w:w="1555" w:type="dxa"/>
            <w:tcBorders>
              <w:top w:val="single" w:sz="4" w:space="0" w:color="auto"/>
              <w:bottom w:val="single" w:sz="4" w:space="0" w:color="auto"/>
              <w:right w:val="single" w:sz="4" w:space="0" w:color="auto"/>
            </w:tcBorders>
          </w:tcPr>
          <w:p w14:paraId="6E07CE70" w14:textId="77777777" w:rsidR="000B1FD0" w:rsidRPr="00A6670C" w:rsidRDefault="000B1FD0">
            <w:pPr>
              <w:pStyle w:val="afff6"/>
            </w:pPr>
            <w:r w:rsidRPr="00A6670C">
              <w:rPr>
                <w:rFonts w:hint="eastAsia"/>
              </w:rPr>
              <w:t>「可用性」</w:t>
            </w:r>
          </w:p>
        </w:tc>
        <w:tc>
          <w:tcPr>
            <w:tcW w:w="7654" w:type="dxa"/>
            <w:tcBorders>
              <w:top w:val="single" w:sz="4" w:space="0" w:color="auto"/>
              <w:left w:val="single" w:sz="4" w:space="0" w:color="auto"/>
              <w:bottom w:val="single" w:sz="4" w:space="0" w:color="auto"/>
              <w:right w:val="single" w:sz="4" w:space="0" w:color="auto"/>
            </w:tcBorders>
            <w:shd w:val="clear" w:color="auto" w:fill="auto"/>
            <w:vAlign w:val="center"/>
          </w:tcPr>
          <w:p w14:paraId="3C87A230" w14:textId="77777777" w:rsidR="000B1FD0" w:rsidRDefault="000B1FD0">
            <w:pPr>
              <w:pStyle w:val="afff6"/>
              <w:rPr>
                <w:szCs w:val="28"/>
              </w:rPr>
            </w:pPr>
            <w:r>
              <w:rPr>
                <w:rFonts w:hint="eastAsia"/>
              </w:rPr>
              <w:t>サーバの障害などでアクセスできなくなると、来店客が減少し、売上も減少する</w:t>
            </w:r>
          </w:p>
        </w:tc>
        <w:tc>
          <w:tcPr>
            <w:tcW w:w="1247" w:type="dxa"/>
            <w:tcBorders>
              <w:top w:val="single" w:sz="4" w:space="0" w:color="auto"/>
              <w:left w:val="single" w:sz="4" w:space="0" w:color="auto"/>
              <w:bottom w:val="single" w:sz="4" w:space="0" w:color="auto"/>
              <w:right w:val="single" w:sz="4" w:space="0" w:color="auto"/>
            </w:tcBorders>
            <w:shd w:val="clear" w:color="auto" w:fill="auto"/>
            <w:vAlign w:val="center"/>
          </w:tcPr>
          <w:p w14:paraId="3A65DCE3" w14:textId="77777777" w:rsidR="000B1FD0" w:rsidRDefault="000B1FD0">
            <w:pPr>
              <w:pStyle w:val="afff6"/>
              <w:rPr>
                <w:szCs w:val="28"/>
              </w:rPr>
            </w:pPr>
            <w:r>
              <w:rPr>
                <w:rFonts w:hint="eastAsia"/>
              </w:rPr>
              <w:t>⇒ 3</w:t>
            </w:r>
          </w:p>
        </w:tc>
      </w:tr>
      <w:tr w:rsidR="000B1FD0" w14:paraId="716C1759" w14:textId="77777777" w:rsidTr="00252C5D">
        <w:tc>
          <w:tcPr>
            <w:tcW w:w="10456" w:type="dxa"/>
            <w:gridSpan w:val="3"/>
            <w:tcBorders>
              <w:top w:val="single" w:sz="4" w:space="0" w:color="auto"/>
            </w:tcBorders>
            <w:vAlign w:val="center"/>
          </w:tcPr>
          <w:p w14:paraId="1E45A8DE" w14:textId="249DB4CA" w:rsidR="000B1FD0" w:rsidRPr="00A6670C" w:rsidRDefault="000B1FD0">
            <w:pPr>
              <w:pStyle w:val="afff6"/>
            </w:pPr>
            <w:r w:rsidRPr="00A6670C">
              <w:rPr>
                <w:rFonts w:hint="eastAsia"/>
              </w:rPr>
              <w:t>➡完全性と可用性の評価値3が最大値なので、</w:t>
            </w:r>
            <w:r w:rsidRPr="00AF6BA6">
              <w:rPr>
                <w:rFonts w:hint="eastAsia"/>
                <w:bCs/>
              </w:rPr>
              <w:t>重要度は評価値：3</w:t>
            </w:r>
          </w:p>
        </w:tc>
      </w:tr>
    </w:tbl>
    <w:p w14:paraId="5AC8B534" w14:textId="77777777" w:rsidR="000B1FD0" w:rsidRPr="006419CC" w:rsidRDefault="000B1FD0" w:rsidP="00AF6BA6">
      <w:pPr>
        <w:ind w:firstLineChars="0" w:firstLine="0"/>
      </w:pPr>
    </w:p>
    <w:tbl>
      <w:tblPr>
        <w:tblStyle w:val="aa"/>
        <w:tblW w:w="0" w:type="auto"/>
        <w:tblLook w:val="04A0" w:firstRow="1" w:lastRow="0" w:firstColumn="1" w:lastColumn="0" w:noHBand="0" w:noVBand="1"/>
      </w:tblPr>
      <w:tblGrid>
        <w:gridCol w:w="10456"/>
      </w:tblGrid>
      <w:tr w:rsidR="000B1FD0" w14:paraId="100497A1" w14:textId="77777777" w:rsidTr="00BF7CDE">
        <w:tc>
          <w:tcPr>
            <w:tcW w:w="10456" w:type="dxa"/>
          </w:tcPr>
          <w:p w14:paraId="60DC801A" w14:textId="77777777" w:rsidR="000B1FD0" w:rsidRPr="00D70DD9" w:rsidRDefault="000B1FD0">
            <w:pPr>
              <w:pStyle w:val="afff8"/>
            </w:pPr>
            <w:r>
              <w:rPr>
                <w:noProof/>
              </w:rPr>
              <w:drawing>
                <wp:anchor distT="0" distB="0" distL="114300" distR="114300" simplePos="0" relativeHeight="251656374" behindDoc="0" locked="1" layoutInCell="1" allowOverlap="1" wp14:anchorId="31F52C4F" wp14:editId="77B2781B">
                  <wp:simplePos x="0" y="0"/>
                  <wp:positionH relativeFrom="column">
                    <wp:posOffset>-506730</wp:posOffset>
                  </wp:positionH>
                  <wp:positionV relativeFrom="paragraph">
                    <wp:posOffset>-262255</wp:posOffset>
                  </wp:positionV>
                  <wp:extent cx="824230" cy="518160"/>
                  <wp:effectExtent l="0" t="0" r="0" b="0"/>
                  <wp:wrapNone/>
                  <wp:docPr id="7357196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592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4230" cy="518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70DD9">
              <w:rPr>
                <w:rFonts w:hint="eastAsia"/>
              </w:rPr>
              <w:t>重要度を判断する際のポイント</w:t>
            </w:r>
          </w:p>
          <w:p w14:paraId="062B5B16" w14:textId="77777777" w:rsidR="000B1FD0" w:rsidRPr="00D70DD9" w:rsidRDefault="000B1FD0" w:rsidP="00892C01">
            <w:pPr>
              <w:pStyle w:val="afff6"/>
              <w:numPr>
                <w:ilvl w:val="0"/>
                <w:numId w:val="787"/>
              </w:numPr>
              <w:tabs>
                <w:tab w:val="clear" w:pos="1830"/>
              </w:tabs>
              <w:wordWrap w:val="0"/>
            </w:pPr>
            <w:r w:rsidRPr="00D70DD9">
              <w:rPr>
                <w:rFonts w:hint="eastAsia"/>
              </w:rPr>
              <w:t>重要度の判断は、立場や見識によっても異なることがあるので、情報資産管理台帳に記入する前に「重要ではない」と判断するのではなく、記入した後に組織的に重要度を判断します。</w:t>
            </w:r>
          </w:p>
          <w:p w14:paraId="48521536" w14:textId="77777777" w:rsidR="000B1FD0" w:rsidRPr="00D70DD9" w:rsidRDefault="000B1FD0" w:rsidP="00892C01">
            <w:pPr>
              <w:pStyle w:val="afff6"/>
              <w:numPr>
                <w:ilvl w:val="0"/>
                <w:numId w:val="787"/>
              </w:numPr>
              <w:tabs>
                <w:tab w:val="clear" w:pos="1830"/>
              </w:tabs>
              <w:wordWrap w:val="0"/>
            </w:pPr>
            <w:r w:rsidRPr="00D70DD9">
              <w:rPr>
                <w:rFonts w:hint="eastAsia"/>
              </w:rPr>
              <w:t>情報資産の「重要度」は、時間経過とともに変化することがありますが、現時点の評価値を記入します。また時間経過に伴う重要度の変化を台帳上で更新することが難しい場合は、最大値で評価します。</w:t>
            </w:r>
          </w:p>
        </w:tc>
      </w:tr>
    </w:tbl>
    <w:p w14:paraId="1B39BB41" w14:textId="77777777" w:rsidR="000B1FD0" w:rsidRDefault="000B1FD0"/>
    <w:p w14:paraId="10D17632" w14:textId="77777777" w:rsidR="000B1FD0" w:rsidRDefault="000B1FD0" w:rsidP="006922EC">
      <w:pPr>
        <w:pStyle w:val="5"/>
      </w:pPr>
      <w:r>
        <w:rPr>
          <w:rFonts w:hint="eastAsia"/>
        </w:rPr>
        <w:t>リスク特定（事象ベースのアプローチ）</w:t>
      </w:r>
    </w:p>
    <w:p w14:paraId="4EB01DE0" w14:textId="77777777" w:rsidR="000B1FD0" w:rsidRPr="00BD10B4" w:rsidRDefault="000B1FD0" w:rsidP="00A37C62">
      <w:r w:rsidRPr="00BD10B4">
        <w:rPr>
          <w:rFonts w:hint="eastAsia"/>
        </w:rPr>
        <w:t>事象ベースのアプローチでは、従業者の業務プロセスを起点にリスクを特定します。それにより、詳細な</w:t>
      </w:r>
      <w:r>
        <w:rPr>
          <w:rFonts w:hint="eastAsia"/>
        </w:rPr>
        <w:t>レベルで</w:t>
      </w:r>
      <w:r w:rsidRPr="00BD10B4">
        <w:rPr>
          <w:rFonts w:hint="eastAsia"/>
        </w:rPr>
        <w:t>資産を特定することに多大な時間を費やすことなく、戦略的なシナリオを確立すること</w:t>
      </w:r>
      <w:r>
        <w:rPr>
          <w:rFonts w:hint="eastAsia"/>
        </w:rPr>
        <w:t>がで</w:t>
      </w:r>
      <w:r w:rsidRPr="00BD10B4">
        <w:rPr>
          <w:rFonts w:hint="eastAsia"/>
        </w:rPr>
        <w:t>きます。その結果、組織は自らのリスク対応の取組を、重大なリスクに集中させること</w:t>
      </w:r>
      <w:r>
        <w:rPr>
          <w:rFonts w:hint="eastAsia"/>
        </w:rPr>
        <w:t>がで</w:t>
      </w:r>
      <w:r w:rsidRPr="00BD10B4">
        <w:rPr>
          <w:rFonts w:hint="eastAsia"/>
        </w:rPr>
        <w:t>きます。</w:t>
      </w:r>
    </w:p>
    <w:p w14:paraId="513B7FDD" w14:textId="2D016C0E" w:rsidR="000B1FD0" w:rsidRPr="00A33A08" w:rsidRDefault="000B1FD0" w:rsidP="00A1115A">
      <w:r w:rsidRPr="00BD10B4">
        <w:rPr>
          <w:rFonts w:hint="eastAsia"/>
        </w:rPr>
        <w:t>前述の資産ベースのアプローチに比べると網羅性に劣るというデメリットはありますが、その分、日々の業務をもとにして洗い出すため、現実的なリスクを洗い出すことができるというメリットがあります。また、資産ベースのアプローチの際、情報資産の洗い出しにより出てきた主要資産（事業プロセスおよび事業活動）に対しても、事象ベースのアプローチでリスク特定が可能です。</w:t>
      </w:r>
    </w:p>
    <w:tbl>
      <w:tblPr>
        <w:tblStyle w:val="aa"/>
        <w:tblW w:w="0" w:type="auto"/>
        <w:tblLook w:val="04A0" w:firstRow="1" w:lastRow="0" w:firstColumn="1" w:lastColumn="0" w:noHBand="0" w:noVBand="1"/>
      </w:tblPr>
      <w:tblGrid>
        <w:gridCol w:w="3256"/>
        <w:gridCol w:w="7200"/>
      </w:tblGrid>
      <w:tr w:rsidR="000B1FD0" w14:paraId="5D1DD324" w14:textId="77777777">
        <w:tc>
          <w:tcPr>
            <w:tcW w:w="3256" w:type="dxa"/>
            <w:shd w:val="clear" w:color="auto" w:fill="F2F2F2" w:themeFill="background1" w:themeFillShade="F2"/>
            <w:vAlign w:val="center"/>
          </w:tcPr>
          <w:p w14:paraId="72A53053" w14:textId="77777777" w:rsidR="000B1FD0" w:rsidRPr="00705FA6" w:rsidRDefault="000B1FD0">
            <w:pPr>
              <w:pStyle w:val="afff8"/>
            </w:pPr>
            <w:r>
              <w:rPr>
                <w:rFonts w:hint="eastAsia"/>
              </w:rPr>
              <w:t>1.</w:t>
            </w:r>
            <w:r w:rsidRPr="00705FA6">
              <w:rPr>
                <w:rFonts w:hint="eastAsia"/>
              </w:rPr>
              <w:t>リスクの特定</w:t>
            </w:r>
          </w:p>
        </w:tc>
        <w:tc>
          <w:tcPr>
            <w:tcW w:w="7200" w:type="dxa"/>
            <w:vAlign w:val="center"/>
          </w:tcPr>
          <w:p w14:paraId="463BE7B3" w14:textId="77777777" w:rsidR="000B1FD0" w:rsidRPr="00705FA6" w:rsidRDefault="000B1FD0">
            <w:pPr>
              <w:pStyle w:val="afff6"/>
            </w:pPr>
            <w:r w:rsidRPr="00705FA6">
              <w:rPr>
                <w:rFonts w:hint="eastAsia"/>
              </w:rPr>
              <w:t>業務プロセスや取扱っている重要な資産に対して、業務上起きたら困ること（リスク）もしくは、過去に発生して業務に影響を及ぼしたことを記載します。</w:t>
            </w:r>
          </w:p>
          <w:p w14:paraId="03348823" w14:textId="77777777" w:rsidR="000B1FD0" w:rsidRPr="00705FA6" w:rsidRDefault="000B1FD0">
            <w:pPr>
              <w:pStyle w:val="afff6"/>
            </w:pPr>
            <w:r w:rsidRPr="00705FA6">
              <w:rPr>
                <w:rFonts w:hint="eastAsia"/>
              </w:rPr>
              <w:t>（例）</w:t>
            </w:r>
          </w:p>
          <w:p w14:paraId="11574C7B" w14:textId="77777777" w:rsidR="000B1FD0" w:rsidRPr="00705FA6" w:rsidRDefault="000B1FD0">
            <w:pPr>
              <w:pStyle w:val="afff6"/>
            </w:pPr>
            <w:r w:rsidRPr="00705FA6">
              <w:rPr>
                <w:rFonts w:hint="eastAsia"/>
              </w:rPr>
              <w:t>「ネットワーク障害により、リモートによる会議が中断もしくは実施できなくなり、取引先や顧客に影響を及ぼす恐れ」</w:t>
            </w:r>
          </w:p>
        </w:tc>
      </w:tr>
      <w:tr w:rsidR="000B1FD0" w14:paraId="6605AF9B" w14:textId="77777777">
        <w:tc>
          <w:tcPr>
            <w:tcW w:w="3256" w:type="dxa"/>
            <w:shd w:val="clear" w:color="auto" w:fill="F2F2F2" w:themeFill="background1" w:themeFillShade="F2"/>
            <w:vAlign w:val="center"/>
          </w:tcPr>
          <w:p w14:paraId="5C39EF5B" w14:textId="77777777" w:rsidR="000B1FD0" w:rsidRPr="00705FA6" w:rsidRDefault="000B1FD0">
            <w:pPr>
              <w:pStyle w:val="afff8"/>
            </w:pPr>
            <w:r>
              <w:rPr>
                <w:rFonts w:hint="eastAsia"/>
              </w:rPr>
              <w:t>2.リスク所有者の特定</w:t>
            </w:r>
          </w:p>
        </w:tc>
        <w:tc>
          <w:tcPr>
            <w:tcW w:w="7200" w:type="dxa"/>
            <w:vAlign w:val="center"/>
          </w:tcPr>
          <w:p w14:paraId="35A069C0" w14:textId="77777777" w:rsidR="000B1FD0" w:rsidRPr="00705FA6" w:rsidRDefault="000B1FD0">
            <w:pPr>
              <w:pStyle w:val="afff6"/>
            </w:pPr>
            <w:r>
              <w:rPr>
                <w:rFonts w:hint="eastAsia"/>
              </w:rPr>
              <w:t>1.で</w:t>
            </w:r>
            <w:r w:rsidRPr="00B45FAC">
              <w:rPr>
                <w:rFonts w:hint="eastAsia"/>
              </w:rPr>
              <w:t>特定されたリスクの所有者を記載します。</w:t>
            </w:r>
          </w:p>
        </w:tc>
      </w:tr>
    </w:tbl>
    <w:tbl>
      <w:tblPr>
        <w:tblStyle w:val="aa"/>
        <w:tblpPr w:leftFromText="142" w:rightFromText="142" w:vertAnchor="text" w:horzAnchor="margin" w:tblpY="416"/>
        <w:tblW w:w="0" w:type="auto"/>
        <w:tblLook w:val="04A0" w:firstRow="1" w:lastRow="0" w:firstColumn="1" w:lastColumn="0" w:noHBand="0" w:noVBand="1"/>
      </w:tblPr>
      <w:tblGrid>
        <w:gridCol w:w="1737"/>
        <w:gridCol w:w="1235"/>
        <w:gridCol w:w="3827"/>
        <w:gridCol w:w="709"/>
        <w:gridCol w:w="1210"/>
        <w:gridCol w:w="1738"/>
      </w:tblGrid>
      <w:tr w:rsidR="000B1FD0" w:rsidRPr="00BB2244" w14:paraId="564D234A" w14:textId="77777777" w:rsidTr="00AF6BA6">
        <w:tc>
          <w:tcPr>
            <w:tcW w:w="1737" w:type="dxa"/>
            <w:tcBorders>
              <w:top w:val="single" w:sz="4" w:space="0" w:color="auto"/>
              <w:left w:val="single" w:sz="4" w:space="0" w:color="auto"/>
              <w:bottom w:val="single" w:sz="4" w:space="0" w:color="auto"/>
              <w:right w:val="single" w:sz="4" w:space="0" w:color="auto"/>
            </w:tcBorders>
            <w:shd w:val="clear" w:color="auto" w:fill="215E99" w:themeFill="text2" w:themeFillTint="BF"/>
            <w:vAlign w:val="center"/>
          </w:tcPr>
          <w:p w14:paraId="032ECABE" w14:textId="77777777" w:rsidR="000B1FD0" w:rsidRPr="00BB2244" w:rsidRDefault="000B1FD0">
            <w:pPr>
              <w:pStyle w:val="aff0"/>
            </w:pPr>
            <w:r w:rsidRPr="00BB2244">
              <w:rPr>
                <w:rFonts w:hint="eastAsia"/>
              </w:rPr>
              <w:t>リスク</w:t>
            </w:r>
          </w:p>
        </w:tc>
        <w:tc>
          <w:tcPr>
            <w:tcW w:w="5771" w:type="dxa"/>
            <w:gridSpan w:val="3"/>
            <w:tcBorders>
              <w:top w:val="single" w:sz="4" w:space="0" w:color="auto"/>
              <w:left w:val="single" w:sz="4" w:space="0" w:color="auto"/>
              <w:bottom w:val="single" w:sz="4" w:space="0" w:color="auto"/>
              <w:right w:val="single" w:sz="4" w:space="0" w:color="auto"/>
            </w:tcBorders>
            <w:shd w:val="clear" w:color="auto" w:fill="215E99" w:themeFill="text2" w:themeFillTint="BF"/>
            <w:vAlign w:val="center"/>
          </w:tcPr>
          <w:p w14:paraId="3524910C" w14:textId="77777777" w:rsidR="000B1FD0" w:rsidRPr="00BB2244" w:rsidRDefault="000B1FD0">
            <w:pPr>
              <w:pStyle w:val="aff0"/>
            </w:pPr>
            <w:r w:rsidRPr="00BB2244">
              <w:rPr>
                <w:rFonts w:hint="eastAsia"/>
              </w:rPr>
              <w:t>評価値</w:t>
            </w:r>
          </w:p>
        </w:tc>
        <w:tc>
          <w:tcPr>
            <w:tcW w:w="1210" w:type="dxa"/>
            <w:tcBorders>
              <w:top w:val="single" w:sz="4" w:space="0" w:color="auto"/>
              <w:left w:val="single" w:sz="4" w:space="0" w:color="auto"/>
              <w:bottom w:val="single" w:sz="4" w:space="0" w:color="auto"/>
              <w:right w:val="single" w:sz="4" w:space="0" w:color="auto"/>
            </w:tcBorders>
            <w:shd w:val="clear" w:color="auto" w:fill="215E99" w:themeFill="text2" w:themeFillTint="BF"/>
            <w:vAlign w:val="center"/>
          </w:tcPr>
          <w:p w14:paraId="56DD51C7" w14:textId="77777777" w:rsidR="000B1FD0" w:rsidRPr="00BB2244" w:rsidRDefault="000B1FD0">
            <w:pPr>
              <w:pStyle w:val="aff0"/>
            </w:pPr>
            <w:r w:rsidRPr="00BB2244">
              <w:rPr>
                <w:rFonts w:hint="eastAsia"/>
              </w:rPr>
              <w:t>重要度</w:t>
            </w:r>
          </w:p>
        </w:tc>
        <w:tc>
          <w:tcPr>
            <w:tcW w:w="1738" w:type="dxa"/>
            <w:tcBorders>
              <w:top w:val="single" w:sz="4" w:space="0" w:color="auto"/>
              <w:left w:val="single" w:sz="4" w:space="0" w:color="auto"/>
              <w:bottom w:val="single" w:sz="4" w:space="0" w:color="auto"/>
              <w:right w:val="single" w:sz="4" w:space="0" w:color="auto"/>
            </w:tcBorders>
            <w:shd w:val="clear" w:color="auto" w:fill="215E99" w:themeFill="text2" w:themeFillTint="BF"/>
            <w:vAlign w:val="center"/>
          </w:tcPr>
          <w:p w14:paraId="039716AA" w14:textId="77777777" w:rsidR="000B1FD0" w:rsidRPr="00BB2244" w:rsidRDefault="000B1FD0">
            <w:pPr>
              <w:pStyle w:val="aff0"/>
            </w:pPr>
            <w:r w:rsidRPr="00BB2244">
              <w:rPr>
                <w:rFonts w:hint="eastAsia"/>
              </w:rPr>
              <w:t>リスク所有者</w:t>
            </w:r>
          </w:p>
        </w:tc>
      </w:tr>
      <w:tr w:rsidR="000B1FD0" w:rsidRPr="00BB2244" w14:paraId="641EA37A" w14:textId="77777777" w:rsidTr="00AF6BA6">
        <w:tc>
          <w:tcPr>
            <w:tcW w:w="1737" w:type="dxa"/>
            <w:vMerge w:val="restart"/>
            <w:tcBorders>
              <w:top w:val="single" w:sz="4" w:space="0" w:color="auto"/>
              <w:left w:val="single" w:sz="4" w:space="0" w:color="auto"/>
              <w:bottom w:val="single" w:sz="4" w:space="0" w:color="auto"/>
              <w:right w:val="single" w:sz="4" w:space="0" w:color="auto"/>
            </w:tcBorders>
          </w:tcPr>
          <w:p w14:paraId="684FBC2D" w14:textId="77777777" w:rsidR="000B1FD0" w:rsidRPr="00BB2244" w:rsidRDefault="000B1FD0">
            <w:pPr>
              <w:pStyle w:val="afff6"/>
            </w:pPr>
            <w:r w:rsidRPr="00BB2244">
              <w:rPr>
                <w:rFonts w:hint="eastAsia"/>
              </w:rPr>
              <w:t>ネットワーク障害により、リモートによる会議が中断もしくは実施できなくなり、取引先や顧客に影響を及ぼす恐れ</w:t>
            </w:r>
          </w:p>
        </w:tc>
        <w:tc>
          <w:tcPr>
            <w:tcW w:w="1235" w:type="dxa"/>
            <w:tcBorders>
              <w:top w:val="single" w:sz="4" w:space="0" w:color="auto"/>
              <w:left w:val="single" w:sz="4" w:space="0" w:color="auto"/>
              <w:bottom w:val="single" w:sz="4" w:space="0" w:color="auto"/>
              <w:right w:val="single" w:sz="4" w:space="0" w:color="auto"/>
            </w:tcBorders>
          </w:tcPr>
          <w:p w14:paraId="55F2F292" w14:textId="77777777" w:rsidR="000B1FD0" w:rsidRPr="00BB2244" w:rsidRDefault="000B1FD0">
            <w:pPr>
              <w:pStyle w:val="afff6"/>
            </w:pPr>
            <w:r w:rsidRPr="00BB2244">
              <w:rPr>
                <w:rFonts w:hint="eastAsia"/>
              </w:rPr>
              <w:t>機密性</w:t>
            </w:r>
          </w:p>
        </w:tc>
        <w:tc>
          <w:tcPr>
            <w:tcW w:w="3827" w:type="dxa"/>
            <w:tcBorders>
              <w:top w:val="single" w:sz="4" w:space="0" w:color="auto"/>
              <w:left w:val="single" w:sz="4" w:space="0" w:color="auto"/>
              <w:bottom w:val="single" w:sz="4" w:space="0" w:color="auto"/>
              <w:right w:val="single" w:sz="4" w:space="0" w:color="auto"/>
            </w:tcBorders>
            <w:shd w:val="clear" w:color="auto" w:fill="FFFFFF"/>
            <w:vAlign w:val="center"/>
          </w:tcPr>
          <w:p w14:paraId="6450BE47" w14:textId="77777777" w:rsidR="000B1FD0" w:rsidRPr="00BB2244" w:rsidRDefault="000B1FD0">
            <w:pPr>
              <w:pStyle w:val="afff6"/>
            </w:pPr>
            <w:r w:rsidRPr="00BB2244">
              <w:rPr>
                <w:rFonts w:hint="eastAsia"/>
              </w:rPr>
              <w:t>情報が漏えいする類の事象ではない</w:t>
            </w:r>
          </w:p>
        </w:tc>
        <w:tc>
          <w:tcPr>
            <w:tcW w:w="709" w:type="dxa"/>
            <w:tcBorders>
              <w:top w:val="single" w:sz="4" w:space="0" w:color="auto"/>
              <w:left w:val="single" w:sz="4" w:space="0" w:color="auto"/>
              <w:bottom w:val="single" w:sz="4" w:space="0" w:color="auto"/>
              <w:right w:val="single" w:sz="4" w:space="0" w:color="auto"/>
            </w:tcBorders>
            <w:vAlign w:val="center"/>
          </w:tcPr>
          <w:p w14:paraId="08A09193" w14:textId="77777777" w:rsidR="000B1FD0" w:rsidRPr="00BB2244" w:rsidRDefault="000B1FD0">
            <w:pPr>
              <w:pStyle w:val="afff6"/>
            </w:pPr>
            <w:r w:rsidRPr="00BB2244">
              <w:rPr>
                <w:rFonts w:hint="eastAsia"/>
              </w:rPr>
              <w:t>1</w:t>
            </w:r>
          </w:p>
        </w:tc>
        <w:tc>
          <w:tcPr>
            <w:tcW w:w="1210" w:type="dxa"/>
            <w:vMerge w:val="restart"/>
            <w:tcBorders>
              <w:top w:val="single" w:sz="4" w:space="0" w:color="auto"/>
              <w:left w:val="single" w:sz="4" w:space="0" w:color="auto"/>
              <w:bottom w:val="single" w:sz="4" w:space="0" w:color="auto"/>
              <w:right w:val="single" w:sz="4" w:space="0" w:color="auto"/>
            </w:tcBorders>
            <w:vAlign w:val="center"/>
          </w:tcPr>
          <w:p w14:paraId="12FD5779" w14:textId="77777777" w:rsidR="000B1FD0" w:rsidRPr="00BB2244" w:rsidRDefault="000B1FD0">
            <w:pPr>
              <w:pStyle w:val="afff6"/>
            </w:pPr>
            <w:r w:rsidRPr="00BB2244">
              <w:rPr>
                <w:rFonts w:hint="eastAsia"/>
              </w:rPr>
              <w:t>3</w:t>
            </w:r>
          </w:p>
        </w:tc>
        <w:tc>
          <w:tcPr>
            <w:tcW w:w="1738" w:type="dxa"/>
            <w:vMerge w:val="restart"/>
            <w:tcBorders>
              <w:top w:val="single" w:sz="4" w:space="0" w:color="auto"/>
              <w:left w:val="single" w:sz="4" w:space="0" w:color="auto"/>
              <w:bottom w:val="single" w:sz="4" w:space="0" w:color="auto"/>
              <w:right w:val="single" w:sz="4" w:space="0" w:color="auto"/>
            </w:tcBorders>
            <w:vAlign w:val="center"/>
          </w:tcPr>
          <w:p w14:paraId="1C1170BC" w14:textId="77777777" w:rsidR="000B1FD0" w:rsidRPr="00BB2244" w:rsidRDefault="000B1FD0">
            <w:pPr>
              <w:pStyle w:val="afff6"/>
            </w:pPr>
            <w:r w:rsidRPr="00BB2244">
              <w:rPr>
                <w:rFonts w:hint="eastAsia"/>
              </w:rPr>
              <w:t>〇〇〇〇</w:t>
            </w:r>
          </w:p>
        </w:tc>
      </w:tr>
      <w:tr w:rsidR="000B1FD0" w:rsidRPr="00BB2244" w14:paraId="383709A1" w14:textId="77777777" w:rsidTr="00AF6BA6">
        <w:tc>
          <w:tcPr>
            <w:tcW w:w="1737" w:type="dxa"/>
            <w:vMerge/>
            <w:tcBorders>
              <w:top w:val="single" w:sz="4" w:space="0" w:color="auto"/>
            </w:tcBorders>
          </w:tcPr>
          <w:p w14:paraId="06726E98" w14:textId="77777777" w:rsidR="000B1FD0" w:rsidRPr="00BB2244" w:rsidRDefault="000B1FD0">
            <w:pPr>
              <w:pStyle w:val="afff6"/>
            </w:pPr>
          </w:p>
        </w:tc>
        <w:tc>
          <w:tcPr>
            <w:tcW w:w="1235" w:type="dxa"/>
            <w:tcBorders>
              <w:top w:val="single" w:sz="4" w:space="0" w:color="auto"/>
              <w:right w:val="single" w:sz="4" w:space="0" w:color="auto"/>
            </w:tcBorders>
          </w:tcPr>
          <w:p w14:paraId="6F096694" w14:textId="77777777" w:rsidR="000B1FD0" w:rsidRPr="00BB2244" w:rsidRDefault="000B1FD0">
            <w:pPr>
              <w:pStyle w:val="afff6"/>
            </w:pPr>
            <w:r w:rsidRPr="00BB2244">
              <w:rPr>
                <w:rFonts w:hint="eastAsia"/>
              </w:rPr>
              <w:t>完全性</w:t>
            </w:r>
          </w:p>
        </w:tc>
        <w:tc>
          <w:tcPr>
            <w:tcW w:w="3827" w:type="dxa"/>
            <w:tcBorders>
              <w:top w:val="single" w:sz="4" w:space="0" w:color="auto"/>
              <w:left w:val="single" w:sz="4" w:space="0" w:color="auto"/>
              <w:bottom w:val="single" w:sz="4" w:space="0" w:color="auto"/>
              <w:right w:val="single" w:sz="4" w:space="0" w:color="auto"/>
            </w:tcBorders>
            <w:shd w:val="clear" w:color="auto" w:fill="FFFFFF"/>
            <w:vAlign w:val="center"/>
          </w:tcPr>
          <w:p w14:paraId="56B11FCB" w14:textId="0A3BE46C" w:rsidR="000B1FD0" w:rsidRPr="00BB2244" w:rsidRDefault="000B1FD0">
            <w:pPr>
              <w:pStyle w:val="afff6"/>
            </w:pPr>
            <w:r w:rsidRPr="00BB2244">
              <w:rPr>
                <w:rFonts w:hint="eastAsia"/>
              </w:rPr>
              <w:t>ネットワーク障害の原因が</w:t>
            </w:r>
            <w:bookmarkStart w:id="833" w:name="■サイバー攻撃12ー2ー2"/>
            <w:r w:rsidR="00870352">
              <w:fldChar w:fldCharType="begin"/>
            </w:r>
            <w:r w:rsidR="00870352">
              <w:rPr>
                <w:rFonts w:hint="eastAsia"/>
              </w:rPr>
              <w:instrText xml:space="preserve">HYPERLINK </w:instrText>
            </w:r>
            <w:r w:rsidR="00870352">
              <w:instrText xml:space="preserve"> \l "</w:instrText>
            </w:r>
            <w:r w:rsidR="00870352">
              <w:rPr>
                <w:rFonts w:hint="eastAsia"/>
              </w:rPr>
              <w:instrText>■サイバー攻撃</w:instrText>
            </w:r>
            <w:r w:rsidR="00870352">
              <w:instrText>"</w:instrText>
            </w:r>
            <w:r w:rsidR="00870352">
              <w:fldChar w:fldCharType="separate"/>
            </w:r>
            <w:r w:rsidRPr="00870352">
              <w:rPr>
                <w:rStyle w:val="a7"/>
                <w:rFonts w:hint="eastAsia"/>
              </w:rPr>
              <w:t>サイバー攻撃</w:t>
            </w:r>
            <w:bookmarkEnd w:id="833"/>
            <w:r w:rsidR="00870352">
              <w:fldChar w:fldCharType="end"/>
            </w:r>
            <w:r w:rsidRPr="00BB2244">
              <w:rPr>
                <w:rFonts w:hint="eastAsia"/>
              </w:rPr>
              <w:t>や</w:t>
            </w:r>
            <w:bookmarkStart w:id="834" w:name="■マルウェア12ー2ー2"/>
            <w:r w:rsidR="00744A98">
              <w:fldChar w:fldCharType="begin"/>
            </w:r>
            <w:r w:rsidR="00744A98">
              <w:rPr>
                <w:rFonts w:hint="eastAsia"/>
              </w:rPr>
              <w:instrText xml:space="preserve">HYPERLINK </w:instrText>
            </w:r>
            <w:r w:rsidR="00744A98">
              <w:instrText xml:space="preserve"> \l "</w:instrText>
            </w:r>
            <w:r w:rsidR="00744A98">
              <w:rPr>
                <w:rFonts w:hint="eastAsia"/>
              </w:rPr>
              <w:instrText>■マルウェア</w:instrText>
            </w:r>
            <w:r w:rsidR="00744A98">
              <w:instrText>"</w:instrText>
            </w:r>
            <w:r w:rsidR="00744A98">
              <w:fldChar w:fldCharType="separate"/>
            </w:r>
            <w:r w:rsidRPr="00744A98">
              <w:rPr>
                <w:rStyle w:val="a7"/>
                <w:rFonts w:hint="eastAsia"/>
              </w:rPr>
              <w:t>マルウェア</w:t>
            </w:r>
            <w:bookmarkEnd w:id="834"/>
            <w:r w:rsidR="00744A98">
              <w:fldChar w:fldCharType="end"/>
            </w:r>
            <w:r w:rsidRPr="00BB2244">
              <w:rPr>
                <w:rFonts w:hint="eastAsia"/>
              </w:rPr>
              <w:t>の場合、情報が被害を受ける可能性がある事象である</w:t>
            </w:r>
          </w:p>
        </w:tc>
        <w:tc>
          <w:tcPr>
            <w:tcW w:w="709" w:type="dxa"/>
            <w:tcBorders>
              <w:top w:val="single" w:sz="4" w:space="0" w:color="auto"/>
              <w:left w:val="single" w:sz="4" w:space="0" w:color="auto"/>
            </w:tcBorders>
            <w:vAlign w:val="center"/>
          </w:tcPr>
          <w:p w14:paraId="641D9B77" w14:textId="77777777" w:rsidR="000B1FD0" w:rsidRPr="00BB2244" w:rsidRDefault="000B1FD0">
            <w:pPr>
              <w:pStyle w:val="afff6"/>
            </w:pPr>
            <w:r w:rsidRPr="00BB2244">
              <w:rPr>
                <w:rFonts w:hint="eastAsia"/>
              </w:rPr>
              <w:t>3</w:t>
            </w:r>
          </w:p>
        </w:tc>
        <w:tc>
          <w:tcPr>
            <w:tcW w:w="1210" w:type="dxa"/>
            <w:vMerge/>
            <w:tcBorders>
              <w:top w:val="single" w:sz="4" w:space="0" w:color="auto"/>
            </w:tcBorders>
            <w:vAlign w:val="center"/>
          </w:tcPr>
          <w:p w14:paraId="5EE21393" w14:textId="77777777" w:rsidR="000B1FD0" w:rsidRPr="00BB2244" w:rsidRDefault="000B1FD0">
            <w:pPr>
              <w:pStyle w:val="afff6"/>
            </w:pPr>
          </w:p>
        </w:tc>
        <w:tc>
          <w:tcPr>
            <w:tcW w:w="1738" w:type="dxa"/>
            <w:vMerge/>
            <w:tcBorders>
              <w:top w:val="single" w:sz="4" w:space="0" w:color="auto"/>
            </w:tcBorders>
            <w:vAlign w:val="center"/>
          </w:tcPr>
          <w:p w14:paraId="2215C519" w14:textId="77777777" w:rsidR="000B1FD0" w:rsidRPr="00BB2244" w:rsidRDefault="000B1FD0">
            <w:pPr>
              <w:pStyle w:val="afff6"/>
            </w:pPr>
          </w:p>
        </w:tc>
      </w:tr>
      <w:tr w:rsidR="000B1FD0" w:rsidRPr="00BB2244" w14:paraId="624EA02F" w14:textId="77777777" w:rsidTr="00AF6BA6">
        <w:tc>
          <w:tcPr>
            <w:tcW w:w="1737" w:type="dxa"/>
            <w:vMerge/>
          </w:tcPr>
          <w:p w14:paraId="32792C26" w14:textId="77777777" w:rsidR="000B1FD0" w:rsidRPr="00BB2244" w:rsidRDefault="000B1FD0">
            <w:pPr>
              <w:pStyle w:val="afff6"/>
            </w:pPr>
          </w:p>
        </w:tc>
        <w:tc>
          <w:tcPr>
            <w:tcW w:w="1235" w:type="dxa"/>
            <w:tcBorders>
              <w:right w:val="single" w:sz="4" w:space="0" w:color="auto"/>
            </w:tcBorders>
          </w:tcPr>
          <w:p w14:paraId="6D9F6C4B" w14:textId="77777777" w:rsidR="000B1FD0" w:rsidRPr="00BB2244" w:rsidRDefault="000B1FD0">
            <w:pPr>
              <w:pStyle w:val="afff6"/>
            </w:pPr>
            <w:r w:rsidRPr="00BB2244">
              <w:rPr>
                <w:rFonts w:hint="eastAsia"/>
              </w:rPr>
              <w:t>可用性</w:t>
            </w:r>
          </w:p>
        </w:tc>
        <w:tc>
          <w:tcPr>
            <w:tcW w:w="3827" w:type="dxa"/>
            <w:tcBorders>
              <w:top w:val="single" w:sz="4" w:space="0" w:color="auto"/>
              <w:left w:val="single" w:sz="4" w:space="0" w:color="auto"/>
              <w:bottom w:val="single" w:sz="4" w:space="0" w:color="auto"/>
              <w:right w:val="single" w:sz="4" w:space="0" w:color="auto"/>
            </w:tcBorders>
            <w:shd w:val="clear" w:color="auto" w:fill="FFFFFF"/>
            <w:vAlign w:val="center"/>
          </w:tcPr>
          <w:p w14:paraId="180A65D2" w14:textId="1A6BFC91" w:rsidR="000B1FD0" w:rsidRPr="00BB2244" w:rsidRDefault="000B1FD0">
            <w:pPr>
              <w:pStyle w:val="afff6"/>
            </w:pPr>
            <w:r w:rsidRPr="00BB2244">
              <w:rPr>
                <w:rFonts w:hint="eastAsia"/>
              </w:rPr>
              <w:t>ネットワークが利用できなくなり、自社や取引先、顧客に大きな影響を</w:t>
            </w:r>
            <w:r>
              <w:rPr>
                <w:rFonts w:hint="eastAsia"/>
              </w:rPr>
              <w:t>及ぼ</w:t>
            </w:r>
            <w:r w:rsidRPr="00BB2244">
              <w:rPr>
                <w:rFonts w:hint="eastAsia"/>
              </w:rPr>
              <w:t>す事象である</w:t>
            </w:r>
          </w:p>
        </w:tc>
        <w:tc>
          <w:tcPr>
            <w:tcW w:w="709" w:type="dxa"/>
            <w:tcBorders>
              <w:left w:val="single" w:sz="4" w:space="0" w:color="auto"/>
            </w:tcBorders>
            <w:vAlign w:val="center"/>
          </w:tcPr>
          <w:p w14:paraId="61F0E468" w14:textId="77777777" w:rsidR="000B1FD0" w:rsidRPr="00BB2244" w:rsidRDefault="000B1FD0">
            <w:pPr>
              <w:pStyle w:val="afff6"/>
            </w:pPr>
            <w:r w:rsidRPr="00BB2244">
              <w:rPr>
                <w:rFonts w:hint="eastAsia"/>
              </w:rPr>
              <w:t>3</w:t>
            </w:r>
          </w:p>
        </w:tc>
        <w:tc>
          <w:tcPr>
            <w:tcW w:w="1210" w:type="dxa"/>
            <w:vMerge/>
            <w:vAlign w:val="center"/>
          </w:tcPr>
          <w:p w14:paraId="71774FAE" w14:textId="77777777" w:rsidR="000B1FD0" w:rsidRPr="00BB2244" w:rsidRDefault="000B1FD0">
            <w:pPr>
              <w:pStyle w:val="afff6"/>
            </w:pPr>
          </w:p>
        </w:tc>
        <w:tc>
          <w:tcPr>
            <w:tcW w:w="1738" w:type="dxa"/>
            <w:vMerge/>
            <w:vAlign w:val="center"/>
          </w:tcPr>
          <w:p w14:paraId="0938C79E" w14:textId="77777777" w:rsidR="000B1FD0" w:rsidRPr="00BB2244" w:rsidRDefault="000B1FD0">
            <w:pPr>
              <w:pStyle w:val="afff6"/>
            </w:pPr>
          </w:p>
        </w:tc>
      </w:tr>
    </w:tbl>
    <w:p w14:paraId="7D641638" w14:textId="3BC5029E" w:rsidR="000B1FD0" w:rsidRDefault="0073313A" w:rsidP="00AF6BA6">
      <w:r w:rsidRPr="006C4FB4">
        <w:rPr>
          <w:noProof/>
        </w:rPr>
        <mc:AlternateContent>
          <mc:Choice Requires="wps">
            <w:drawing>
              <wp:anchor distT="0" distB="0" distL="114300" distR="114300" simplePos="0" relativeHeight="251656348" behindDoc="0" locked="0" layoutInCell="1" allowOverlap="1" wp14:anchorId="2AB98CE1" wp14:editId="4265078F">
                <wp:simplePos x="0" y="0"/>
                <wp:positionH relativeFrom="margin">
                  <wp:posOffset>0</wp:posOffset>
                </wp:positionH>
                <wp:positionV relativeFrom="paragraph">
                  <wp:posOffset>2873375</wp:posOffset>
                </wp:positionV>
                <wp:extent cx="6643370" cy="370840"/>
                <wp:effectExtent l="0" t="0" r="0" b="0"/>
                <wp:wrapSquare wrapText="bothSides"/>
                <wp:docPr id="1598612366" name="テキスト ボックス 24"/>
                <wp:cNvGraphicFramePr/>
                <a:graphic xmlns:a="http://schemas.openxmlformats.org/drawingml/2006/main">
                  <a:graphicData uri="http://schemas.microsoft.com/office/word/2010/wordprocessingShape">
                    <wps:wsp>
                      <wps:cNvSpPr txBox="1"/>
                      <wps:spPr>
                        <a:xfrm>
                          <a:off x="0" y="0"/>
                          <a:ext cx="6643370" cy="370840"/>
                        </a:xfrm>
                        <a:prstGeom prst="rect">
                          <a:avLst/>
                        </a:prstGeom>
                        <a:noFill/>
                      </wps:spPr>
                      <wps:txbx>
                        <w:txbxContent>
                          <w:p w14:paraId="488AB3D4" w14:textId="77777777" w:rsidR="000B1FD0" w:rsidRPr="002540CA" w:rsidRDefault="000B1FD0" w:rsidP="002540CA">
                            <w:pPr>
                              <w:pStyle w:val="aff2"/>
                            </w:pPr>
                            <w:r w:rsidRPr="002540CA">
                              <w:rPr>
                                <w:rFonts w:hint="eastAsia"/>
                              </w:rPr>
                              <w:t>事象ベースのアプローチによるリスク特定の例</w:t>
                            </w:r>
                          </w:p>
                          <w:p w14:paraId="0C21B944" w14:textId="77777777" w:rsidR="000B1FD0" w:rsidRPr="002540CA" w:rsidRDefault="000B1FD0" w:rsidP="002540CA">
                            <w:pPr>
                              <w:pStyle w:val="aff2"/>
                            </w:pPr>
                            <w:r w:rsidRPr="002540CA">
                              <w:rPr>
                                <w:rFonts w:hint="eastAsia"/>
                              </w:rPr>
                              <w:t>（出典）MSQA「ISMS推進マニュアル活用ガイドブック 2022年 1.0版」を</w:t>
                            </w:r>
                            <w:r>
                              <w:rPr>
                                <w:rFonts w:hint="eastAsia"/>
                              </w:rPr>
                              <w:t>もとに</w:t>
                            </w:r>
                            <w:r w:rsidRPr="002540CA">
                              <w:rPr>
                                <w:rFonts w:hint="eastAsia"/>
                              </w:rPr>
                              <w:t>作成</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AB98CE1" id="_x0000_s1122" type="#_x0000_t202" style="position:absolute;left:0;text-align:left;margin-left:0;margin-top:226.25pt;width:523.1pt;height:29.2pt;z-index:2516563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" filled="f" stroked="f">
                <v:textbox>
                  <w:txbxContent>
                    <w:p w14:paraId="488AB3D4" w14:textId="77777777" w:rsidR="000B1FD0" w:rsidRPr="002540CA" w:rsidRDefault="000B1FD0" w:rsidP="002540CA">
                      <w:pPr>
                        <w:pStyle w:val="aff2"/>
                      </w:pPr>
                      <w:r w:rsidRPr="002540CA">
                        <w:rPr>
                          <w:rFonts w:hint="eastAsia"/>
                        </w:rPr>
                        <w:t>事象ベースのアプローチによるリスク特定の例</w:t>
                      </w:r>
                    </w:p>
                    <w:p w14:paraId="0C21B944" w14:textId="77777777" w:rsidR="000B1FD0" w:rsidRPr="002540CA" w:rsidRDefault="000B1FD0" w:rsidP="002540CA">
                      <w:pPr>
                        <w:pStyle w:val="aff2"/>
                      </w:pPr>
                      <w:r w:rsidRPr="002540CA">
                        <w:rPr>
                          <w:rFonts w:hint="eastAsia"/>
                        </w:rPr>
                        <w:t>（出典）MSQA「ISMS推進マニュアル活用ガイドブック 2022年 1.0版」を</w:t>
                      </w:r>
                      <w:r>
                        <w:rPr>
                          <w:rFonts w:hint="eastAsia"/>
                        </w:rPr>
                        <w:t>もとに</w:t>
                      </w:r>
                      <w:r w:rsidRPr="002540CA">
                        <w:rPr>
                          <w:rFonts w:hint="eastAsia"/>
                        </w:rPr>
                        <w:t>作成</w:t>
                      </w:r>
                    </w:p>
                  </w:txbxContent>
                </v:textbox>
                <w10:wrap type="square" anchorx="margin"/>
              </v:shape>
            </w:pict>
          </mc:Fallback>
        </mc:AlternateContent>
      </w:r>
    </w:p>
    <w:p w14:paraId="03B558CF" w14:textId="63F6644B" w:rsidR="000B1FD0" w:rsidRDefault="000B1FD0">
      <w:r w:rsidRPr="00E51533">
        <w:rPr>
          <w:rFonts w:hint="eastAsia"/>
        </w:rPr>
        <w:t>上記内容でリスク特定を実施した後、特定されたリスクおよび「重要度」に対して後述のリスク分析を実施します。</w:t>
      </w:r>
    </w:p>
    <w:p w14:paraId="48D1A3EC" w14:textId="77777777" w:rsidR="0073313A" w:rsidRDefault="0073313A"/>
    <w:p w14:paraId="5F1CB76B" w14:textId="71306AEA" w:rsidR="000B1FD0" w:rsidRDefault="000B1FD0" w:rsidP="003E0313">
      <w:pPr>
        <w:pStyle w:val="4"/>
      </w:pPr>
      <w:bookmarkStart w:id="835" w:name="_Toc172273837"/>
      <w:bookmarkStart w:id="836" w:name="_Toc185338898"/>
      <w:bookmarkStart w:id="837" w:name="_Toc188348999"/>
      <w:r>
        <w:rPr>
          <w:rFonts w:hint="eastAsia"/>
        </w:rPr>
        <w:t>リスクの分析</w:t>
      </w:r>
      <w:bookmarkEnd w:id="835"/>
      <w:bookmarkEnd w:id="836"/>
      <w:bookmarkEnd w:id="837"/>
    </w:p>
    <w:p w14:paraId="6BB562E1" w14:textId="78ADDFBC" w:rsidR="000B1FD0" w:rsidRDefault="000B1FD0" w:rsidP="006922EC">
      <w:pPr>
        <w:pStyle w:val="5"/>
      </w:pPr>
      <w:r>
        <w:rPr>
          <w:rFonts w:hint="eastAsia"/>
        </w:rPr>
        <w:t>リスク分析（例）</w:t>
      </w:r>
    </w:p>
    <w:p w14:paraId="77A37557" w14:textId="647C2E45" w:rsidR="001F4703" w:rsidRPr="001F4703" w:rsidRDefault="001F4703" w:rsidP="001F4703">
      <w:r w:rsidRPr="008506D1">
        <w:rPr>
          <w:rFonts w:hint="eastAsia"/>
        </w:rPr>
        <w:t>特定されたリスクに対して「リスク分析」を行います。リスク分析とは、「リスクの性質を理解し、リスクレベルを決定するプロセス」</w:t>
      </w:r>
      <w:r>
        <w:rPr>
          <w:rStyle w:val="af2"/>
        </w:rPr>
        <w:footnoteReference w:id="20"/>
      </w:r>
      <w:r w:rsidRPr="008506D1">
        <w:t>のことです。リスクレベル（リスクの大きさ）は、優先的・重点的に対策が必要な</w:t>
      </w:r>
      <w:bookmarkStart w:id="838" w:name="■情報資産12ー2ー3"/>
      <w:r w:rsidR="00E36E2A">
        <w:fldChar w:fldCharType="begin"/>
      </w:r>
      <w:r w:rsidR="00E36E2A">
        <w:instrText>HYPERLINK  \l "■情報資産"</w:instrText>
      </w:r>
      <w:r w:rsidR="00E36E2A">
        <w:fldChar w:fldCharType="separate"/>
      </w:r>
      <w:r w:rsidRPr="00E36E2A">
        <w:rPr>
          <w:rStyle w:val="a7"/>
        </w:rPr>
        <w:t>情報資産</w:t>
      </w:r>
      <w:bookmarkEnd w:id="838"/>
      <w:r w:rsidR="00E36E2A">
        <w:fldChar w:fldCharType="end"/>
      </w:r>
      <w:r w:rsidRPr="008506D1">
        <w:t>を把握するために使用されます。リスクレベル（リスクの大きさ）を算定するにはさまざまな方法があります。算定方法の一例を以下に示します。</w:t>
      </w:r>
    </w:p>
    <w:p w14:paraId="767F31A4" w14:textId="0FBE39AF" w:rsidR="00AE369A" w:rsidRPr="001F4703" w:rsidRDefault="00AE369A" w:rsidP="001F4703">
      <w:r>
        <w:rPr>
          <w:noProof/>
        </w:rPr>
        <w:drawing>
          <wp:anchor distT="0" distB="0" distL="114300" distR="114300" simplePos="0" relativeHeight="251656379" behindDoc="0" locked="0" layoutInCell="1" allowOverlap="1" wp14:anchorId="5BD60F87" wp14:editId="131EF670">
            <wp:simplePos x="0" y="0"/>
            <wp:positionH relativeFrom="margin">
              <wp:posOffset>1015365</wp:posOffset>
            </wp:positionH>
            <wp:positionV relativeFrom="paragraph">
              <wp:posOffset>202565</wp:posOffset>
            </wp:positionV>
            <wp:extent cx="4640580" cy="1191895"/>
            <wp:effectExtent l="0" t="0" r="7620" b="0"/>
            <wp:wrapTopAndBottom/>
            <wp:docPr id="799770531"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640580" cy="11918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2F094D" w14:textId="7171CBA1" w:rsidR="000B1FD0" w:rsidRDefault="000B1FD0" w:rsidP="00406219">
      <w:pPr>
        <w:pStyle w:val="aff4"/>
      </w:pPr>
      <w:r>
        <w:rPr>
          <w:rFonts w:hint="eastAsia"/>
        </w:rPr>
        <w:t>被害発生可能性の算出方法</w:t>
      </w:r>
    </w:p>
    <w:p w14:paraId="4A84BE04" w14:textId="0C8B035E" w:rsidR="000B1FD0" w:rsidRDefault="000B1FD0">
      <w:r w:rsidRPr="00E919F2">
        <w:rPr>
          <w:rFonts w:hint="eastAsia"/>
        </w:rPr>
        <w:t>「被害発生可能性」とは、脅威が</w:t>
      </w:r>
      <w:bookmarkStart w:id="839" w:name="■脆弱性12ー2ー3"/>
      <w:r w:rsidR="00F71046">
        <w:fldChar w:fldCharType="begin"/>
      </w:r>
      <w:r w:rsidR="00F71046">
        <w:rPr>
          <w:rFonts w:hint="eastAsia"/>
        </w:rPr>
        <w:instrText xml:space="preserve">HYPERLINK </w:instrText>
      </w:r>
      <w:r w:rsidR="00F71046">
        <w:instrText xml:space="preserve"> \l "</w:instrText>
      </w:r>
      <w:r w:rsidR="00F71046">
        <w:rPr>
          <w:rFonts w:hint="eastAsia"/>
        </w:rPr>
        <w:instrText>■脆弱性</w:instrText>
      </w:r>
      <w:r w:rsidR="00F71046">
        <w:instrText>"</w:instrText>
      </w:r>
      <w:r w:rsidR="00F71046">
        <w:fldChar w:fldCharType="separate"/>
      </w:r>
      <w:r w:rsidRPr="00F71046">
        <w:rPr>
          <w:rStyle w:val="a7"/>
          <w:rFonts w:hint="eastAsia"/>
        </w:rPr>
        <w:t>脆弱性</w:t>
      </w:r>
      <w:bookmarkEnd w:id="839"/>
      <w:r w:rsidR="00F71046">
        <w:fldChar w:fldCharType="end"/>
      </w:r>
      <w:r w:rsidRPr="00E919F2">
        <w:rPr>
          <w:rFonts w:hint="eastAsia"/>
        </w:rPr>
        <w:t>を利用して、どの程度被害をもたらす可能性があるかを示す指標です。「脅威の起こりやすさ」と「脆弱性のつけ込みやすさ」の</w:t>
      </w:r>
      <w:r w:rsidRPr="00E919F2">
        <w:t>2つの数値を「被害発生可能性の換算表」に当てはめて算出します。</w:t>
      </w:r>
    </w:p>
    <w:p w14:paraId="617A80C9" w14:textId="77777777" w:rsidR="000B1FD0" w:rsidRDefault="000B1FD0"/>
    <w:tbl>
      <w:tblPr>
        <w:tblStyle w:val="aa"/>
        <w:tblW w:w="0" w:type="auto"/>
        <w:tblLook w:val="04A0" w:firstRow="1" w:lastRow="0" w:firstColumn="1" w:lastColumn="0" w:noHBand="0" w:noVBand="1"/>
      </w:tblPr>
      <w:tblGrid>
        <w:gridCol w:w="877"/>
        <w:gridCol w:w="4237"/>
        <w:gridCol w:w="866"/>
        <w:gridCol w:w="4250"/>
      </w:tblGrid>
      <w:tr w:rsidR="000B1FD0" w:rsidRPr="00E919F2" w14:paraId="32F48658" w14:textId="77777777">
        <w:tc>
          <w:tcPr>
            <w:tcW w:w="5114" w:type="dxa"/>
            <w:gridSpan w:val="2"/>
            <w:shd w:val="clear" w:color="auto" w:fill="215E99" w:themeFill="text2" w:themeFillTint="BF"/>
          </w:tcPr>
          <w:p w14:paraId="33AB76FD" w14:textId="77777777" w:rsidR="000B1FD0" w:rsidRPr="00E919F2" w:rsidRDefault="000B1FD0" w:rsidP="00EF5DE0">
            <w:pPr>
              <w:pStyle w:val="aff0"/>
              <w:rPr>
                <w:b w:val="0"/>
                <w:bCs w:val="0"/>
              </w:rPr>
            </w:pPr>
            <w:r w:rsidRPr="00E919F2">
              <w:rPr>
                <w:rFonts w:hint="eastAsia"/>
              </w:rPr>
              <w:t>起こりやすさ（脅威）</w:t>
            </w:r>
          </w:p>
        </w:tc>
        <w:tc>
          <w:tcPr>
            <w:tcW w:w="5116" w:type="dxa"/>
            <w:gridSpan w:val="2"/>
            <w:shd w:val="clear" w:color="auto" w:fill="215E99" w:themeFill="text2" w:themeFillTint="BF"/>
          </w:tcPr>
          <w:p w14:paraId="540084D3" w14:textId="77777777" w:rsidR="000B1FD0" w:rsidRPr="00E919F2" w:rsidRDefault="000B1FD0" w:rsidP="00EF5DE0">
            <w:pPr>
              <w:pStyle w:val="aff0"/>
              <w:rPr>
                <w:b w:val="0"/>
                <w:bCs w:val="0"/>
              </w:rPr>
            </w:pPr>
            <w:r w:rsidRPr="00E919F2">
              <w:rPr>
                <w:rFonts w:hint="eastAsia"/>
              </w:rPr>
              <w:t>つけ込みやすさ（脆弱性）</w:t>
            </w:r>
          </w:p>
        </w:tc>
      </w:tr>
      <w:tr w:rsidR="000B1FD0" w:rsidRPr="00E919F2" w14:paraId="0A980037" w14:textId="77777777">
        <w:tc>
          <w:tcPr>
            <w:tcW w:w="877" w:type="dxa"/>
          </w:tcPr>
          <w:p w14:paraId="69D2A2D3" w14:textId="77777777" w:rsidR="000B1FD0" w:rsidRPr="00E919F2" w:rsidRDefault="000B1FD0">
            <w:pPr>
              <w:pStyle w:val="afff8"/>
            </w:pPr>
            <w:r w:rsidRPr="00E919F2">
              <w:rPr>
                <w:rFonts w:hint="eastAsia"/>
              </w:rPr>
              <w:t>3</w:t>
            </w:r>
          </w:p>
        </w:tc>
        <w:tc>
          <w:tcPr>
            <w:tcW w:w="4237" w:type="dxa"/>
          </w:tcPr>
          <w:p w14:paraId="50BD7615" w14:textId="77777777" w:rsidR="000B1FD0" w:rsidRPr="00E919F2" w:rsidRDefault="000B1FD0">
            <w:pPr>
              <w:pStyle w:val="afff6"/>
            </w:pPr>
            <w:r w:rsidRPr="00E919F2">
              <w:rPr>
                <w:rFonts w:hint="eastAsia"/>
              </w:rPr>
              <w:t>通常の状況で脅威が発生する</w:t>
            </w:r>
          </w:p>
          <w:p w14:paraId="0F67E005" w14:textId="77777777" w:rsidR="000B1FD0" w:rsidRPr="00E919F2" w:rsidRDefault="000B1FD0">
            <w:pPr>
              <w:pStyle w:val="afff6"/>
            </w:pPr>
            <w:r w:rsidRPr="00E919F2">
              <w:rPr>
                <w:rFonts w:hint="eastAsia"/>
              </w:rPr>
              <w:t>（いつ発生してもおかしくない）</w:t>
            </w:r>
          </w:p>
        </w:tc>
        <w:tc>
          <w:tcPr>
            <w:tcW w:w="866" w:type="dxa"/>
          </w:tcPr>
          <w:p w14:paraId="1F09D1DF" w14:textId="77777777" w:rsidR="000B1FD0" w:rsidRPr="00E919F2" w:rsidRDefault="000B1FD0">
            <w:pPr>
              <w:pStyle w:val="afff8"/>
            </w:pPr>
            <w:r w:rsidRPr="00E919F2">
              <w:rPr>
                <w:rFonts w:hint="eastAsia"/>
              </w:rPr>
              <w:t>3</w:t>
            </w:r>
          </w:p>
        </w:tc>
        <w:tc>
          <w:tcPr>
            <w:tcW w:w="4250" w:type="dxa"/>
          </w:tcPr>
          <w:p w14:paraId="56C51860" w14:textId="77777777" w:rsidR="000B1FD0" w:rsidRPr="00E919F2" w:rsidRDefault="000B1FD0">
            <w:pPr>
              <w:pStyle w:val="afff6"/>
            </w:pPr>
            <w:r w:rsidRPr="00E919F2">
              <w:rPr>
                <w:rFonts w:hint="eastAsia"/>
              </w:rPr>
              <w:t>対策を実施していない</w:t>
            </w:r>
          </w:p>
          <w:p w14:paraId="6244F5D6" w14:textId="77777777" w:rsidR="000B1FD0" w:rsidRPr="00E919F2" w:rsidRDefault="000B1FD0">
            <w:pPr>
              <w:pStyle w:val="afff6"/>
            </w:pPr>
            <w:r w:rsidRPr="00E919F2">
              <w:rPr>
                <w:rFonts w:hint="eastAsia"/>
              </w:rPr>
              <w:t>（ほぼ無防備）</w:t>
            </w:r>
          </w:p>
        </w:tc>
      </w:tr>
      <w:tr w:rsidR="000B1FD0" w:rsidRPr="00E919F2" w14:paraId="13F38A8F" w14:textId="77777777">
        <w:tc>
          <w:tcPr>
            <w:tcW w:w="877" w:type="dxa"/>
          </w:tcPr>
          <w:p w14:paraId="044CFFEC" w14:textId="77777777" w:rsidR="000B1FD0" w:rsidRPr="00E919F2" w:rsidRDefault="000B1FD0">
            <w:pPr>
              <w:pStyle w:val="afff8"/>
            </w:pPr>
            <w:r w:rsidRPr="00E919F2">
              <w:rPr>
                <w:rFonts w:hint="eastAsia"/>
              </w:rPr>
              <w:t>2</w:t>
            </w:r>
          </w:p>
        </w:tc>
        <w:tc>
          <w:tcPr>
            <w:tcW w:w="4237" w:type="dxa"/>
          </w:tcPr>
          <w:p w14:paraId="1902AE38" w14:textId="77777777" w:rsidR="000B1FD0" w:rsidRPr="00E919F2" w:rsidRDefault="000B1FD0">
            <w:pPr>
              <w:pStyle w:val="afff6"/>
            </w:pPr>
            <w:r w:rsidRPr="00E919F2">
              <w:rPr>
                <w:rFonts w:hint="eastAsia"/>
              </w:rPr>
              <w:t>特定の状況で脅威が発生する</w:t>
            </w:r>
          </w:p>
          <w:p w14:paraId="16E257A3" w14:textId="77777777" w:rsidR="000B1FD0" w:rsidRPr="00E919F2" w:rsidRDefault="000B1FD0">
            <w:pPr>
              <w:pStyle w:val="afff6"/>
            </w:pPr>
            <w:r w:rsidRPr="00E919F2">
              <w:rPr>
                <w:rFonts w:hint="eastAsia"/>
              </w:rPr>
              <w:t>（年に数回程度）</w:t>
            </w:r>
          </w:p>
        </w:tc>
        <w:tc>
          <w:tcPr>
            <w:tcW w:w="866" w:type="dxa"/>
          </w:tcPr>
          <w:p w14:paraId="0448D206" w14:textId="77777777" w:rsidR="000B1FD0" w:rsidRPr="00E919F2" w:rsidRDefault="000B1FD0">
            <w:pPr>
              <w:pStyle w:val="afff8"/>
            </w:pPr>
            <w:r w:rsidRPr="00E919F2">
              <w:rPr>
                <w:rFonts w:hint="eastAsia"/>
              </w:rPr>
              <w:t>2</w:t>
            </w:r>
          </w:p>
        </w:tc>
        <w:tc>
          <w:tcPr>
            <w:tcW w:w="4250" w:type="dxa"/>
          </w:tcPr>
          <w:p w14:paraId="78ADE06E" w14:textId="77777777" w:rsidR="000B1FD0" w:rsidRPr="00E919F2" w:rsidRDefault="000B1FD0">
            <w:pPr>
              <w:pStyle w:val="afff6"/>
            </w:pPr>
            <w:r w:rsidRPr="00E919F2">
              <w:rPr>
                <w:rFonts w:hint="eastAsia"/>
              </w:rPr>
              <w:t>部分的に対策を実施している</w:t>
            </w:r>
          </w:p>
          <w:p w14:paraId="4187DB44" w14:textId="77777777" w:rsidR="000B1FD0" w:rsidRPr="00E919F2" w:rsidRDefault="000B1FD0">
            <w:pPr>
              <w:pStyle w:val="afff6"/>
            </w:pPr>
            <w:r w:rsidRPr="00E919F2">
              <w:rPr>
                <w:rFonts w:hint="eastAsia"/>
              </w:rPr>
              <w:t>（一部対策を実施）</w:t>
            </w:r>
          </w:p>
        </w:tc>
      </w:tr>
      <w:tr w:rsidR="000B1FD0" w:rsidRPr="00E919F2" w14:paraId="42BA8B17" w14:textId="77777777">
        <w:tc>
          <w:tcPr>
            <w:tcW w:w="877" w:type="dxa"/>
          </w:tcPr>
          <w:p w14:paraId="0117550A" w14:textId="77777777" w:rsidR="000B1FD0" w:rsidRPr="00E919F2" w:rsidRDefault="000B1FD0">
            <w:pPr>
              <w:pStyle w:val="afff8"/>
            </w:pPr>
            <w:r w:rsidRPr="00E919F2">
              <w:rPr>
                <w:rFonts w:hint="eastAsia"/>
              </w:rPr>
              <w:t>1</w:t>
            </w:r>
          </w:p>
        </w:tc>
        <w:tc>
          <w:tcPr>
            <w:tcW w:w="4237" w:type="dxa"/>
          </w:tcPr>
          <w:p w14:paraId="7725FFE0" w14:textId="77777777" w:rsidR="000B1FD0" w:rsidRPr="00E919F2" w:rsidRDefault="000B1FD0">
            <w:pPr>
              <w:pStyle w:val="afff6"/>
            </w:pPr>
            <w:r w:rsidRPr="00E919F2">
              <w:rPr>
                <w:rFonts w:hint="eastAsia"/>
              </w:rPr>
              <w:t>通常の状況で脅威が発生することはない（通常発生しない）</w:t>
            </w:r>
          </w:p>
        </w:tc>
        <w:tc>
          <w:tcPr>
            <w:tcW w:w="866" w:type="dxa"/>
          </w:tcPr>
          <w:p w14:paraId="07D62AC4" w14:textId="77777777" w:rsidR="000B1FD0" w:rsidRPr="00E919F2" w:rsidRDefault="000B1FD0">
            <w:pPr>
              <w:pStyle w:val="afff8"/>
            </w:pPr>
            <w:r w:rsidRPr="00E919F2">
              <w:rPr>
                <w:rFonts w:hint="eastAsia"/>
              </w:rPr>
              <w:t>1</w:t>
            </w:r>
          </w:p>
        </w:tc>
        <w:tc>
          <w:tcPr>
            <w:tcW w:w="4250" w:type="dxa"/>
          </w:tcPr>
          <w:p w14:paraId="3E335FEB" w14:textId="77777777" w:rsidR="000B1FD0" w:rsidRPr="00E919F2" w:rsidRDefault="000B1FD0">
            <w:pPr>
              <w:pStyle w:val="afff6"/>
            </w:pPr>
            <w:r w:rsidRPr="00E919F2">
              <w:rPr>
                <w:rFonts w:hint="eastAsia"/>
              </w:rPr>
              <w:t>必要な対策をすべて実施している</w:t>
            </w:r>
          </w:p>
          <w:p w14:paraId="53F3957C" w14:textId="77777777" w:rsidR="000B1FD0" w:rsidRPr="00E919F2" w:rsidRDefault="000B1FD0">
            <w:pPr>
              <w:pStyle w:val="afff6"/>
            </w:pPr>
            <w:r w:rsidRPr="00E919F2">
              <w:rPr>
                <w:rFonts w:hint="eastAsia"/>
              </w:rPr>
              <w:t>（対策を実施）</w:t>
            </w:r>
          </w:p>
        </w:tc>
      </w:tr>
    </w:tbl>
    <w:p w14:paraId="0976D16B" w14:textId="77777777" w:rsidR="000B1FD0" w:rsidRDefault="000B1FD0"/>
    <w:tbl>
      <w:tblPr>
        <w:tblStyle w:val="aa"/>
        <w:tblW w:w="0" w:type="auto"/>
        <w:tblLook w:val="04A0" w:firstRow="1" w:lastRow="0" w:firstColumn="1" w:lastColumn="0" w:noHBand="0" w:noVBand="1"/>
      </w:tblPr>
      <w:tblGrid>
        <w:gridCol w:w="2046"/>
        <w:gridCol w:w="2046"/>
        <w:gridCol w:w="2046"/>
        <w:gridCol w:w="2046"/>
        <w:gridCol w:w="2046"/>
      </w:tblGrid>
      <w:tr w:rsidR="000B1FD0" w:rsidRPr="00E919F2" w14:paraId="38324468" w14:textId="77777777">
        <w:tc>
          <w:tcPr>
            <w:tcW w:w="4092" w:type="dxa"/>
            <w:gridSpan w:val="2"/>
            <w:vMerge w:val="restart"/>
            <w:vAlign w:val="center"/>
          </w:tcPr>
          <w:p w14:paraId="2E4CA41A" w14:textId="77777777" w:rsidR="000B1FD0" w:rsidRPr="00E919F2" w:rsidRDefault="000B1FD0">
            <w:pPr>
              <w:pStyle w:val="afff8"/>
            </w:pPr>
            <w:r w:rsidRPr="00E919F2">
              <w:rPr>
                <w:rFonts w:hint="eastAsia"/>
              </w:rPr>
              <w:t>被害発生可能性の換算表</w:t>
            </w:r>
          </w:p>
        </w:tc>
        <w:tc>
          <w:tcPr>
            <w:tcW w:w="6138" w:type="dxa"/>
            <w:gridSpan w:val="3"/>
            <w:shd w:val="clear" w:color="auto" w:fill="215E99" w:themeFill="text2" w:themeFillTint="BF"/>
            <w:vAlign w:val="center"/>
          </w:tcPr>
          <w:p w14:paraId="4D40560E" w14:textId="77777777" w:rsidR="000B1FD0" w:rsidRPr="00E919F2" w:rsidRDefault="000B1FD0" w:rsidP="00EF5DE0">
            <w:pPr>
              <w:pStyle w:val="aff0"/>
              <w:rPr>
                <w:b w:val="0"/>
                <w:bCs w:val="0"/>
              </w:rPr>
            </w:pPr>
            <w:r w:rsidRPr="00E919F2">
              <w:rPr>
                <w:rFonts w:hint="eastAsia"/>
              </w:rPr>
              <w:t>つけ込みやすさ（脆弱性）</w:t>
            </w:r>
          </w:p>
        </w:tc>
      </w:tr>
      <w:tr w:rsidR="000B1FD0" w:rsidRPr="00E919F2" w14:paraId="23F9A9FB" w14:textId="77777777">
        <w:tc>
          <w:tcPr>
            <w:tcW w:w="4092" w:type="dxa"/>
            <w:gridSpan w:val="2"/>
            <w:vMerge/>
            <w:vAlign w:val="center"/>
          </w:tcPr>
          <w:p w14:paraId="7B772424" w14:textId="77777777" w:rsidR="000B1FD0" w:rsidRPr="00E919F2" w:rsidRDefault="000B1FD0"/>
        </w:tc>
        <w:tc>
          <w:tcPr>
            <w:tcW w:w="2046" w:type="dxa"/>
            <w:shd w:val="clear" w:color="auto" w:fill="F2F2F2" w:themeFill="background1" w:themeFillShade="F2"/>
            <w:vAlign w:val="center"/>
          </w:tcPr>
          <w:p w14:paraId="24B27B88" w14:textId="77777777" w:rsidR="000B1FD0" w:rsidRPr="00E919F2" w:rsidRDefault="000B1FD0">
            <w:pPr>
              <w:pStyle w:val="afff8"/>
            </w:pPr>
            <w:r w:rsidRPr="00E919F2">
              <w:rPr>
                <w:rFonts w:hint="eastAsia"/>
              </w:rPr>
              <w:t>3</w:t>
            </w:r>
          </w:p>
        </w:tc>
        <w:tc>
          <w:tcPr>
            <w:tcW w:w="2046" w:type="dxa"/>
            <w:shd w:val="clear" w:color="auto" w:fill="F2F2F2" w:themeFill="background1" w:themeFillShade="F2"/>
            <w:vAlign w:val="center"/>
          </w:tcPr>
          <w:p w14:paraId="6E39CD05" w14:textId="77777777" w:rsidR="000B1FD0" w:rsidRPr="00E919F2" w:rsidRDefault="000B1FD0">
            <w:pPr>
              <w:pStyle w:val="afff8"/>
            </w:pPr>
            <w:r w:rsidRPr="00E919F2">
              <w:rPr>
                <w:rFonts w:hint="eastAsia"/>
              </w:rPr>
              <w:t>2</w:t>
            </w:r>
          </w:p>
        </w:tc>
        <w:tc>
          <w:tcPr>
            <w:tcW w:w="2046" w:type="dxa"/>
            <w:shd w:val="clear" w:color="auto" w:fill="F2F2F2" w:themeFill="background1" w:themeFillShade="F2"/>
            <w:vAlign w:val="center"/>
          </w:tcPr>
          <w:p w14:paraId="3A7B36FF" w14:textId="77777777" w:rsidR="000B1FD0" w:rsidRPr="00E919F2" w:rsidRDefault="000B1FD0">
            <w:pPr>
              <w:pStyle w:val="afff8"/>
            </w:pPr>
            <w:r w:rsidRPr="00E919F2">
              <w:rPr>
                <w:rFonts w:hint="eastAsia"/>
              </w:rPr>
              <w:t>1</w:t>
            </w:r>
          </w:p>
        </w:tc>
      </w:tr>
      <w:tr w:rsidR="000B1FD0" w:rsidRPr="00E919F2" w14:paraId="09969C08" w14:textId="77777777">
        <w:tc>
          <w:tcPr>
            <w:tcW w:w="2046" w:type="dxa"/>
            <w:vMerge w:val="restart"/>
            <w:shd w:val="clear" w:color="auto" w:fill="215E99" w:themeFill="text2" w:themeFillTint="BF"/>
            <w:vAlign w:val="center"/>
          </w:tcPr>
          <w:p w14:paraId="3BFAD7C1" w14:textId="77777777" w:rsidR="000B1FD0" w:rsidRPr="00E919F2" w:rsidRDefault="000B1FD0">
            <w:pPr>
              <w:widowControl/>
              <w:ind w:firstLineChars="0" w:firstLine="0"/>
              <w:jc w:val="left"/>
              <w:rPr>
                <w:b/>
                <w:bCs/>
                <w:color w:val="FFFFFF" w:themeColor="background1"/>
                <w:szCs w:val="32"/>
              </w:rPr>
            </w:pPr>
            <w:r w:rsidRPr="00E919F2">
              <w:rPr>
                <w:rFonts w:hint="eastAsia"/>
                <w:b/>
                <w:bCs/>
                <w:color w:val="FFFFFF" w:themeColor="background1"/>
                <w:szCs w:val="32"/>
              </w:rPr>
              <w:t>起こりやすさ</w:t>
            </w:r>
          </w:p>
          <w:p w14:paraId="2133CB3A" w14:textId="77777777" w:rsidR="000B1FD0" w:rsidRPr="00E919F2" w:rsidRDefault="000B1FD0" w:rsidP="00EF5DE0">
            <w:pPr>
              <w:pStyle w:val="aff0"/>
              <w:rPr>
                <w:b w:val="0"/>
                <w:bCs w:val="0"/>
              </w:rPr>
            </w:pPr>
            <w:r w:rsidRPr="00E919F2">
              <w:rPr>
                <w:rFonts w:hint="eastAsia"/>
              </w:rPr>
              <w:t>（脅威）</w:t>
            </w:r>
          </w:p>
        </w:tc>
        <w:tc>
          <w:tcPr>
            <w:tcW w:w="2046" w:type="dxa"/>
            <w:shd w:val="clear" w:color="auto" w:fill="F2F2F2" w:themeFill="background1" w:themeFillShade="F2"/>
            <w:vAlign w:val="center"/>
          </w:tcPr>
          <w:p w14:paraId="5B0827D1" w14:textId="77777777" w:rsidR="000B1FD0" w:rsidRPr="00E919F2" w:rsidRDefault="000B1FD0">
            <w:pPr>
              <w:pStyle w:val="afff8"/>
            </w:pPr>
            <w:r w:rsidRPr="00E919F2">
              <w:rPr>
                <w:rFonts w:hint="eastAsia"/>
              </w:rPr>
              <w:t>3</w:t>
            </w:r>
          </w:p>
        </w:tc>
        <w:tc>
          <w:tcPr>
            <w:tcW w:w="2046" w:type="dxa"/>
            <w:vAlign w:val="center"/>
          </w:tcPr>
          <w:p w14:paraId="62EC5C28" w14:textId="77777777" w:rsidR="000B1FD0" w:rsidRPr="00E919F2" w:rsidRDefault="000B1FD0">
            <w:pPr>
              <w:pStyle w:val="afff6"/>
            </w:pPr>
            <w:r w:rsidRPr="00E919F2">
              <w:rPr>
                <w:rFonts w:hint="eastAsia"/>
              </w:rPr>
              <w:t>3</w:t>
            </w:r>
          </w:p>
        </w:tc>
        <w:tc>
          <w:tcPr>
            <w:tcW w:w="2046" w:type="dxa"/>
            <w:vAlign w:val="center"/>
          </w:tcPr>
          <w:p w14:paraId="20986591" w14:textId="77777777" w:rsidR="000B1FD0" w:rsidRPr="00E919F2" w:rsidRDefault="000B1FD0">
            <w:pPr>
              <w:pStyle w:val="afff6"/>
            </w:pPr>
            <w:r w:rsidRPr="00E919F2">
              <w:rPr>
                <w:rFonts w:hint="eastAsia"/>
              </w:rPr>
              <w:t>2</w:t>
            </w:r>
          </w:p>
        </w:tc>
        <w:tc>
          <w:tcPr>
            <w:tcW w:w="2046" w:type="dxa"/>
            <w:vAlign w:val="center"/>
          </w:tcPr>
          <w:p w14:paraId="117D28E5" w14:textId="77777777" w:rsidR="000B1FD0" w:rsidRPr="00E919F2" w:rsidRDefault="000B1FD0">
            <w:pPr>
              <w:pStyle w:val="afff6"/>
            </w:pPr>
            <w:r w:rsidRPr="00E919F2">
              <w:rPr>
                <w:rFonts w:hint="eastAsia"/>
              </w:rPr>
              <w:t>1</w:t>
            </w:r>
          </w:p>
        </w:tc>
      </w:tr>
      <w:tr w:rsidR="000B1FD0" w:rsidRPr="00E919F2" w14:paraId="5CDF3503" w14:textId="77777777">
        <w:tc>
          <w:tcPr>
            <w:tcW w:w="2046" w:type="dxa"/>
            <w:vMerge/>
            <w:shd w:val="clear" w:color="auto" w:fill="215E99" w:themeFill="text2" w:themeFillTint="BF"/>
            <w:vAlign w:val="center"/>
          </w:tcPr>
          <w:p w14:paraId="71EC9347" w14:textId="77777777" w:rsidR="000B1FD0" w:rsidRPr="00E919F2" w:rsidRDefault="000B1FD0"/>
        </w:tc>
        <w:tc>
          <w:tcPr>
            <w:tcW w:w="2046" w:type="dxa"/>
            <w:shd w:val="clear" w:color="auto" w:fill="F2F2F2" w:themeFill="background1" w:themeFillShade="F2"/>
            <w:vAlign w:val="center"/>
          </w:tcPr>
          <w:p w14:paraId="1BDB09B9" w14:textId="77777777" w:rsidR="000B1FD0" w:rsidRPr="00E919F2" w:rsidRDefault="000B1FD0">
            <w:pPr>
              <w:pStyle w:val="afff8"/>
            </w:pPr>
            <w:r w:rsidRPr="00E919F2">
              <w:rPr>
                <w:rFonts w:hint="eastAsia"/>
              </w:rPr>
              <w:t>2</w:t>
            </w:r>
          </w:p>
        </w:tc>
        <w:tc>
          <w:tcPr>
            <w:tcW w:w="2046" w:type="dxa"/>
            <w:vAlign w:val="center"/>
          </w:tcPr>
          <w:p w14:paraId="3D10CCA8" w14:textId="77777777" w:rsidR="000B1FD0" w:rsidRPr="00E919F2" w:rsidRDefault="000B1FD0">
            <w:pPr>
              <w:pStyle w:val="afff6"/>
            </w:pPr>
            <w:r w:rsidRPr="00E919F2">
              <w:rPr>
                <w:rFonts w:hint="eastAsia"/>
              </w:rPr>
              <w:t>2</w:t>
            </w:r>
          </w:p>
        </w:tc>
        <w:tc>
          <w:tcPr>
            <w:tcW w:w="2046" w:type="dxa"/>
            <w:vAlign w:val="center"/>
          </w:tcPr>
          <w:p w14:paraId="488829B0" w14:textId="77777777" w:rsidR="000B1FD0" w:rsidRPr="00E919F2" w:rsidRDefault="000B1FD0">
            <w:pPr>
              <w:pStyle w:val="afff6"/>
            </w:pPr>
            <w:r w:rsidRPr="00E919F2">
              <w:rPr>
                <w:rFonts w:hint="eastAsia"/>
              </w:rPr>
              <w:t>1</w:t>
            </w:r>
          </w:p>
        </w:tc>
        <w:tc>
          <w:tcPr>
            <w:tcW w:w="2046" w:type="dxa"/>
            <w:vAlign w:val="center"/>
          </w:tcPr>
          <w:p w14:paraId="2AB42AEB" w14:textId="77777777" w:rsidR="000B1FD0" w:rsidRPr="00E919F2" w:rsidRDefault="000B1FD0">
            <w:pPr>
              <w:pStyle w:val="afff6"/>
            </w:pPr>
            <w:r w:rsidRPr="00E919F2">
              <w:rPr>
                <w:rFonts w:hint="eastAsia"/>
              </w:rPr>
              <w:t>1</w:t>
            </w:r>
          </w:p>
        </w:tc>
      </w:tr>
      <w:tr w:rsidR="000B1FD0" w:rsidRPr="00E919F2" w14:paraId="393A2AC1" w14:textId="77777777">
        <w:tc>
          <w:tcPr>
            <w:tcW w:w="2046" w:type="dxa"/>
            <w:vMerge/>
            <w:shd w:val="clear" w:color="auto" w:fill="215E99" w:themeFill="text2" w:themeFillTint="BF"/>
            <w:vAlign w:val="center"/>
          </w:tcPr>
          <w:p w14:paraId="7A01A467" w14:textId="77777777" w:rsidR="000B1FD0" w:rsidRPr="00E919F2" w:rsidRDefault="000B1FD0"/>
        </w:tc>
        <w:tc>
          <w:tcPr>
            <w:tcW w:w="2046" w:type="dxa"/>
            <w:shd w:val="clear" w:color="auto" w:fill="F2F2F2" w:themeFill="background1" w:themeFillShade="F2"/>
            <w:vAlign w:val="center"/>
          </w:tcPr>
          <w:p w14:paraId="2C0D0E56" w14:textId="77777777" w:rsidR="000B1FD0" w:rsidRPr="00E919F2" w:rsidRDefault="000B1FD0">
            <w:pPr>
              <w:pStyle w:val="afff8"/>
            </w:pPr>
            <w:r w:rsidRPr="00E919F2">
              <w:rPr>
                <w:rFonts w:hint="eastAsia"/>
              </w:rPr>
              <w:t>1</w:t>
            </w:r>
          </w:p>
        </w:tc>
        <w:tc>
          <w:tcPr>
            <w:tcW w:w="2046" w:type="dxa"/>
            <w:vAlign w:val="center"/>
          </w:tcPr>
          <w:p w14:paraId="0BEBCA18" w14:textId="77777777" w:rsidR="000B1FD0" w:rsidRPr="00E919F2" w:rsidRDefault="000B1FD0">
            <w:pPr>
              <w:pStyle w:val="afff6"/>
            </w:pPr>
            <w:r w:rsidRPr="00E919F2">
              <w:rPr>
                <w:rFonts w:hint="eastAsia"/>
              </w:rPr>
              <w:t>1</w:t>
            </w:r>
          </w:p>
        </w:tc>
        <w:tc>
          <w:tcPr>
            <w:tcW w:w="2046" w:type="dxa"/>
            <w:vAlign w:val="center"/>
          </w:tcPr>
          <w:p w14:paraId="6FB4ADD1" w14:textId="77777777" w:rsidR="000B1FD0" w:rsidRPr="00E919F2" w:rsidRDefault="000B1FD0">
            <w:pPr>
              <w:pStyle w:val="afff6"/>
            </w:pPr>
            <w:r w:rsidRPr="00E919F2">
              <w:rPr>
                <w:rFonts w:hint="eastAsia"/>
              </w:rPr>
              <w:t>1</w:t>
            </w:r>
          </w:p>
        </w:tc>
        <w:tc>
          <w:tcPr>
            <w:tcW w:w="2046" w:type="dxa"/>
            <w:vAlign w:val="center"/>
          </w:tcPr>
          <w:p w14:paraId="017D267D" w14:textId="77777777" w:rsidR="000B1FD0" w:rsidRPr="00E919F2" w:rsidRDefault="000B1FD0">
            <w:pPr>
              <w:pStyle w:val="afff6"/>
            </w:pPr>
            <w:r w:rsidRPr="00E919F2">
              <w:rPr>
                <w:rFonts w:hint="eastAsia"/>
              </w:rPr>
              <w:t>1</w:t>
            </w:r>
          </w:p>
        </w:tc>
      </w:tr>
    </w:tbl>
    <w:p w14:paraId="3A287222" w14:textId="77777777" w:rsidR="002459B3" w:rsidRDefault="002459B3" w:rsidP="002459B3"/>
    <w:p w14:paraId="2CC01E3D" w14:textId="77777777" w:rsidR="00171BAF" w:rsidRDefault="00171BAF" w:rsidP="002459B3"/>
    <w:p w14:paraId="07870170" w14:textId="714333D5" w:rsidR="000B1FD0" w:rsidRDefault="000B1FD0">
      <w:pPr>
        <w:pStyle w:val="aff4"/>
      </w:pPr>
      <w:r w:rsidRPr="004E3028">
        <w:rPr>
          <w:rFonts w:hint="eastAsia"/>
        </w:rPr>
        <w:t>被害発生可能性の</w:t>
      </w:r>
      <w:r>
        <w:rPr>
          <w:rFonts w:hint="eastAsia"/>
        </w:rPr>
        <w:t>算出例</w:t>
      </w:r>
    </w:p>
    <w:p w14:paraId="614EE407" w14:textId="4EA30A3D" w:rsidR="000B1FD0" w:rsidRDefault="000B1FD0">
      <w:r>
        <w:rPr>
          <w:rFonts w:hint="eastAsia"/>
        </w:rPr>
        <w:t>脅威の起こりやすさ：「</w:t>
      </w:r>
      <w:r>
        <w:t>2」、脆弱性のつけ込みやすさ：「2」</w:t>
      </w:r>
    </w:p>
    <w:p w14:paraId="2A8EBF2E" w14:textId="77777777" w:rsidR="000B1FD0" w:rsidRDefault="000B1FD0">
      <w:r>
        <w:t>➡ 被害発生可能性は「1」：通常の状況で被害が発生することはない</w:t>
      </w:r>
    </w:p>
    <w:p w14:paraId="41490AFF" w14:textId="77777777" w:rsidR="000B1FD0" w:rsidRDefault="000B1FD0"/>
    <w:p w14:paraId="2A37B6D3" w14:textId="77777777" w:rsidR="000B1FD0" w:rsidRDefault="000B1FD0">
      <w:r>
        <w:rPr>
          <w:rFonts w:hint="eastAsia"/>
        </w:rPr>
        <w:t>脅威の起こりやすさ：「</w:t>
      </w:r>
      <w:r>
        <w:t>3」、脆弱性のつけ込みやすさ：「2」</w:t>
      </w:r>
    </w:p>
    <w:p w14:paraId="366D7C7E" w14:textId="77777777" w:rsidR="000B1FD0" w:rsidRDefault="000B1FD0">
      <w:r>
        <w:t>➡ 被害発生可能性は「2」：特定の状況で被害が発生する（年に数回程度）</w:t>
      </w:r>
    </w:p>
    <w:p w14:paraId="1FB714A1" w14:textId="77777777" w:rsidR="00822D08" w:rsidRDefault="00822D08"/>
    <w:p w14:paraId="3E8B33BE" w14:textId="77777777" w:rsidR="000B1FD0" w:rsidRDefault="000B1FD0">
      <w:r>
        <w:rPr>
          <w:rFonts w:hint="eastAsia"/>
        </w:rPr>
        <w:t>脅威の起こりやすさ：「</w:t>
      </w:r>
      <w:r>
        <w:t>3」、脆弱性のつけ込みやすさ：「3」</w:t>
      </w:r>
    </w:p>
    <w:p w14:paraId="7D4CE5B3" w14:textId="77777777" w:rsidR="000B1FD0" w:rsidRDefault="000B1FD0">
      <w:r>
        <w:t>➡ 被害発生可能性は「3」通常の状況で被害が発生する（いつ発生してもおかしくない）</w:t>
      </w:r>
    </w:p>
    <w:p w14:paraId="0A14F087" w14:textId="77777777" w:rsidR="000B1FD0" w:rsidRDefault="000B1FD0">
      <w:pPr>
        <w:ind w:firstLineChars="0" w:firstLine="0"/>
      </w:pPr>
      <w:bookmarkStart w:id="840" w:name="_Toc172273838"/>
    </w:p>
    <w:p w14:paraId="542D07C6" w14:textId="77777777" w:rsidR="00171BAF" w:rsidRDefault="00171BAF">
      <w:pPr>
        <w:ind w:firstLineChars="0" w:firstLine="0"/>
      </w:pPr>
    </w:p>
    <w:p w14:paraId="605C1F1E" w14:textId="77777777" w:rsidR="000B1FD0" w:rsidRDefault="000B1FD0" w:rsidP="003E0313">
      <w:pPr>
        <w:pStyle w:val="4"/>
      </w:pPr>
      <w:bookmarkStart w:id="841" w:name="_Toc185338899"/>
      <w:bookmarkStart w:id="842" w:name="_Toc188349000"/>
      <w:r>
        <w:rPr>
          <w:rFonts w:hint="eastAsia"/>
        </w:rPr>
        <w:t>リスクの評価</w:t>
      </w:r>
      <w:bookmarkEnd w:id="840"/>
      <w:bookmarkEnd w:id="841"/>
      <w:bookmarkEnd w:id="842"/>
    </w:p>
    <w:p w14:paraId="4922A4F4" w14:textId="77777777" w:rsidR="000B1FD0" w:rsidRDefault="000B1FD0" w:rsidP="006922EC">
      <w:pPr>
        <w:pStyle w:val="5"/>
      </w:pPr>
      <w:r>
        <w:rPr>
          <w:rFonts w:hint="eastAsia"/>
        </w:rPr>
        <w:t>リスク評価</w:t>
      </w:r>
    </w:p>
    <w:p w14:paraId="511F036D" w14:textId="2DD82AC0" w:rsidR="000B1FD0" w:rsidRDefault="000B1FD0">
      <w:r>
        <w:rPr>
          <w:noProof/>
        </w:rPr>
        <mc:AlternateContent>
          <mc:Choice Requires="wps">
            <w:drawing>
              <wp:anchor distT="0" distB="0" distL="114300" distR="114300" simplePos="0" relativeHeight="251656366" behindDoc="0" locked="0" layoutInCell="1" allowOverlap="1" wp14:anchorId="389F891D" wp14:editId="6F4DFACB">
                <wp:simplePos x="0" y="0"/>
                <wp:positionH relativeFrom="margin">
                  <wp:posOffset>579755</wp:posOffset>
                </wp:positionH>
                <wp:positionV relativeFrom="paragraph">
                  <wp:posOffset>3035650</wp:posOffset>
                </wp:positionV>
                <wp:extent cx="5612400" cy="276999"/>
                <wp:effectExtent l="0" t="0" r="0" b="0"/>
                <wp:wrapTopAndBottom/>
                <wp:docPr id="33" name="テキスト ボックス 32">
                  <a:extLst xmlns:a="http://schemas.openxmlformats.org/drawingml/2006/main">
                    <a:ext uri="{FF2B5EF4-FFF2-40B4-BE49-F238E27FC236}">
                      <a16:creationId xmlns:a16="http://schemas.microsoft.com/office/drawing/2014/main" id="{87C6D7E9-35B6-9938-A77E-D507458E517C}"/>
                    </a:ext>
                  </a:extLst>
                </wp:docPr>
                <wp:cNvGraphicFramePr/>
                <a:graphic xmlns:a="http://schemas.openxmlformats.org/drawingml/2006/main">
                  <a:graphicData uri="http://schemas.microsoft.com/office/word/2010/wordprocessingShape">
                    <wps:wsp>
                      <wps:cNvSpPr txBox="1"/>
                      <wps:spPr>
                        <a:xfrm>
                          <a:off x="0" y="0"/>
                          <a:ext cx="5612400" cy="276999"/>
                        </a:xfrm>
                        <a:prstGeom prst="rect">
                          <a:avLst/>
                        </a:prstGeom>
                        <a:noFill/>
                      </wps:spPr>
                      <wps:txbx>
                        <w:txbxContent>
                          <w:p w14:paraId="4A549681" w14:textId="264C5268" w:rsidR="000B1FD0" w:rsidRDefault="000B1FD0">
                            <w:pPr>
                              <w:pStyle w:val="aff2"/>
                            </w:pPr>
                            <w:r>
                              <w:rPr>
                                <w:rFonts w:hint="eastAsia"/>
                              </w:rPr>
                              <w:t>図4</w:t>
                            </w:r>
                            <w:r w:rsidR="00E64792">
                              <w:rPr>
                                <w:rFonts w:hint="eastAsia"/>
                              </w:rPr>
                              <w:t>8</w:t>
                            </w:r>
                            <w:r>
                              <w:rPr>
                                <w:rFonts w:hint="eastAsia"/>
                              </w:rPr>
                              <w:t>. リスク評価の概要図</w:t>
                            </w:r>
                          </w:p>
                          <w:p w14:paraId="2A1EB565" w14:textId="77777777" w:rsidR="000B1FD0" w:rsidRDefault="000B1FD0">
                            <w:pPr>
                              <w:pStyle w:val="aff2"/>
                            </w:pPr>
                            <w:r>
                              <w:rPr>
                                <w:rFonts w:hint="eastAsia"/>
                              </w:rPr>
                              <w:t>（出典）MSQA「ISMS推進マニュアル活用ガイドブック 2022年 1.0版」をもとに作成</w:t>
                            </w:r>
                          </w:p>
                        </w:txbxContent>
                      </wps:txbx>
                      <wps:bodyPr wrap="square" rtlCol="0">
                        <a:spAutoFit/>
                      </wps:bodyPr>
                    </wps:wsp>
                  </a:graphicData>
                </a:graphic>
              </wp:anchor>
            </w:drawing>
          </mc:Choice>
          <mc:Fallback>
            <w:pict>
              <v:shape w14:anchorId="389F891D" id="_x0000_s1123" type="#_x0000_t202" style="position:absolute;left:0;text-align:left;margin-left:45.65pt;margin-top:239.05pt;width:441.9pt;height:21.8pt;z-index:25165636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" filled="f" stroked="f">
                <v:textbox style="mso-fit-shape-to-text:t">
                  <w:txbxContent>
                    <w:p w14:paraId="4A549681" w14:textId="264C5268" w:rsidR="000B1FD0" w:rsidRDefault="000B1FD0">
                      <w:pPr>
                        <w:pStyle w:val="aff2"/>
                      </w:pPr>
                      <w:r>
                        <w:rPr>
                          <w:rFonts w:hint="eastAsia"/>
                        </w:rPr>
                        <w:t>図4</w:t>
                      </w:r>
                      <w:r w:rsidR="00E64792">
                        <w:rPr>
                          <w:rFonts w:hint="eastAsia"/>
                        </w:rPr>
                        <w:t>8</w:t>
                      </w:r>
                      <w:r>
                        <w:rPr>
                          <w:rFonts w:hint="eastAsia"/>
                        </w:rPr>
                        <w:t>. リスク評価の概要図</w:t>
                      </w:r>
                    </w:p>
                    <w:p w14:paraId="2A1EB565" w14:textId="77777777" w:rsidR="000B1FD0" w:rsidRDefault="000B1FD0">
                      <w:pPr>
                        <w:pStyle w:val="aff2"/>
                      </w:pPr>
                      <w:r>
                        <w:rPr>
                          <w:rFonts w:hint="eastAsia"/>
                        </w:rPr>
                        <w:t>（出典）MSQA「ISMS推進マニュアル活用ガイドブック 2022年 1.0版」をもとに作成</w:t>
                      </w:r>
                    </w:p>
                  </w:txbxContent>
                </v:textbox>
                <w10:wrap type="topAndBottom" anchorx="margin"/>
              </v:shape>
            </w:pict>
          </mc:Fallback>
        </mc:AlternateContent>
      </w:r>
      <w:r>
        <w:rPr>
          <w:noProof/>
        </w:rPr>
        <w:drawing>
          <wp:anchor distT="0" distB="0" distL="114300" distR="114300" simplePos="0" relativeHeight="251656377" behindDoc="0" locked="0" layoutInCell="1" allowOverlap="1" wp14:anchorId="70ACC0E0" wp14:editId="3C819660">
            <wp:simplePos x="0" y="0"/>
            <wp:positionH relativeFrom="margin">
              <wp:align>center</wp:align>
            </wp:positionH>
            <wp:positionV relativeFrom="paragraph">
              <wp:posOffset>771553</wp:posOffset>
            </wp:positionV>
            <wp:extent cx="4250690" cy="2257425"/>
            <wp:effectExtent l="0" t="0" r="0" b="9525"/>
            <wp:wrapTopAndBottom/>
            <wp:docPr id="668150594"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50690" cy="225742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843" w:name="■リスク評価12ー2ー4"/>
      <w:r w:rsidR="00FB36F1">
        <w:fldChar w:fldCharType="begin"/>
      </w:r>
      <w:r w:rsidR="00FB36F1">
        <w:rPr>
          <w:rFonts w:hint="eastAsia"/>
        </w:rPr>
        <w:instrText xml:space="preserve">HYPERLINK </w:instrText>
      </w:r>
      <w:r w:rsidR="00FB36F1">
        <w:instrText xml:space="preserve"> \l "</w:instrText>
      </w:r>
      <w:r w:rsidR="00FB36F1">
        <w:rPr>
          <w:rFonts w:hint="eastAsia"/>
        </w:rPr>
        <w:instrText>■リスク評価</w:instrText>
      </w:r>
      <w:r w:rsidR="00FB36F1">
        <w:instrText>"</w:instrText>
      </w:r>
      <w:r w:rsidR="00FB36F1">
        <w:fldChar w:fldCharType="separate"/>
      </w:r>
      <w:r w:rsidRPr="00FB36F1">
        <w:rPr>
          <w:rStyle w:val="a7"/>
          <w:rFonts w:hint="eastAsia"/>
        </w:rPr>
        <w:t>リスク評価</w:t>
      </w:r>
      <w:bookmarkEnd w:id="843"/>
      <w:r w:rsidR="00FB36F1">
        <w:fldChar w:fldCharType="end"/>
      </w:r>
      <w:r w:rsidRPr="00344B4C">
        <w:rPr>
          <w:rFonts w:hint="eastAsia"/>
        </w:rPr>
        <w:t>とは、「特定・評価したそれぞれのリスクが、受容可能か</w:t>
      </w:r>
      <w:r>
        <w:rPr>
          <w:rFonts w:hint="eastAsia"/>
        </w:rPr>
        <w:t>否か</w:t>
      </w:r>
      <w:r w:rsidRPr="00344B4C">
        <w:rPr>
          <w:rFonts w:hint="eastAsia"/>
        </w:rPr>
        <w:t>を評価するプロセス」のことです。リスク分析で算出したリスクレベルを、リスク基準（リスク受容基準）と比較し、リスク対策が必要か</w:t>
      </w:r>
      <w:r>
        <w:rPr>
          <w:rFonts w:hint="eastAsia"/>
        </w:rPr>
        <w:t>否か</w:t>
      </w:r>
      <w:r w:rsidRPr="00344B4C">
        <w:rPr>
          <w:rFonts w:hint="eastAsia"/>
        </w:rPr>
        <w:t>判断します。また、リスクレベルをもとに対策の優先順位をつけます。</w:t>
      </w:r>
    </w:p>
    <w:p w14:paraId="2DD33DD2" w14:textId="77777777" w:rsidR="000B1FD0" w:rsidRDefault="000B1FD0" w:rsidP="006922EC">
      <w:pPr>
        <w:pStyle w:val="5"/>
      </w:pPr>
      <w:r>
        <w:rPr>
          <w:rFonts w:hint="eastAsia"/>
        </w:rPr>
        <w:t>リスク評価（例）</w:t>
      </w:r>
    </w:p>
    <w:p w14:paraId="1BF7773C" w14:textId="77777777" w:rsidR="000B1FD0" w:rsidRDefault="000B1FD0">
      <w:r w:rsidRPr="00812B7F">
        <w:rPr>
          <w:rFonts w:hint="eastAsia"/>
        </w:rPr>
        <w:t>「重要度」</w:t>
      </w:r>
      <w:r w:rsidRPr="00812B7F">
        <w:t xml:space="preserve"> × 「被害発生可能性」でリスクレベルを算出し、リスク評価を行います。例として、算出したリスクレベルを以下の表に当てはめて行います。</w:t>
      </w:r>
    </w:p>
    <w:tbl>
      <w:tblPr>
        <w:tblStyle w:val="aa"/>
        <w:tblW w:w="0" w:type="auto"/>
        <w:tblLook w:val="04A0" w:firstRow="1" w:lastRow="0" w:firstColumn="1" w:lastColumn="0" w:noHBand="0" w:noVBand="1"/>
      </w:tblPr>
      <w:tblGrid>
        <w:gridCol w:w="2091"/>
        <w:gridCol w:w="2091"/>
        <w:gridCol w:w="2091"/>
        <w:gridCol w:w="2091"/>
        <w:gridCol w:w="2092"/>
      </w:tblGrid>
      <w:tr w:rsidR="000B1FD0" w:rsidRPr="00D13A22" w14:paraId="16E720C7" w14:textId="77777777">
        <w:tc>
          <w:tcPr>
            <w:tcW w:w="4182" w:type="dxa"/>
            <w:gridSpan w:val="2"/>
            <w:vMerge w:val="restart"/>
          </w:tcPr>
          <w:p w14:paraId="7FA5F962" w14:textId="77777777" w:rsidR="000B1FD0" w:rsidRPr="00D13A22" w:rsidRDefault="000B1FD0">
            <w:pPr>
              <w:pStyle w:val="afff8"/>
            </w:pPr>
            <w:r w:rsidRPr="00D13A22">
              <w:rPr>
                <w:rFonts w:hint="eastAsia"/>
              </w:rPr>
              <w:t>リスクレベルの評価</w:t>
            </w:r>
            <w:r>
              <w:rPr>
                <w:rFonts w:hint="eastAsia"/>
              </w:rPr>
              <w:t>値</w:t>
            </w:r>
          </w:p>
        </w:tc>
        <w:tc>
          <w:tcPr>
            <w:tcW w:w="6274" w:type="dxa"/>
            <w:gridSpan w:val="3"/>
            <w:shd w:val="clear" w:color="auto" w:fill="215E99" w:themeFill="text2" w:themeFillTint="BF"/>
          </w:tcPr>
          <w:p w14:paraId="1D5D1479" w14:textId="77777777" w:rsidR="000B1FD0" w:rsidRPr="00D13A22" w:rsidRDefault="000B1FD0">
            <w:pPr>
              <w:widowControl/>
              <w:ind w:firstLineChars="0" w:firstLine="0"/>
              <w:jc w:val="left"/>
              <w:rPr>
                <w:b/>
                <w:bCs/>
                <w:color w:val="FFFFFF" w:themeColor="background1"/>
                <w:szCs w:val="32"/>
              </w:rPr>
            </w:pPr>
            <w:r w:rsidRPr="00D13A22">
              <w:rPr>
                <w:rFonts w:hint="eastAsia"/>
                <w:b/>
                <w:bCs/>
                <w:color w:val="FFFFFF" w:themeColor="background1"/>
                <w:szCs w:val="32"/>
              </w:rPr>
              <w:t>被害発生可能性</w:t>
            </w:r>
          </w:p>
        </w:tc>
      </w:tr>
      <w:tr w:rsidR="000B1FD0" w:rsidRPr="00D13A22" w14:paraId="7793A198" w14:textId="77777777">
        <w:tc>
          <w:tcPr>
            <w:tcW w:w="4182" w:type="dxa"/>
            <w:gridSpan w:val="2"/>
            <w:vMerge/>
          </w:tcPr>
          <w:p w14:paraId="3BE13C53" w14:textId="77777777" w:rsidR="000B1FD0" w:rsidRPr="00D13A22" w:rsidRDefault="000B1FD0">
            <w:pPr>
              <w:ind w:firstLineChars="0" w:firstLine="0"/>
            </w:pPr>
          </w:p>
        </w:tc>
        <w:tc>
          <w:tcPr>
            <w:tcW w:w="2091" w:type="dxa"/>
            <w:shd w:val="clear" w:color="auto" w:fill="D1D1D1" w:themeFill="background2" w:themeFillShade="E6"/>
          </w:tcPr>
          <w:p w14:paraId="4AD40150" w14:textId="77777777" w:rsidR="000B1FD0" w:rsidRPr="00D13A22" w:rsidRDefault="000B1FD0">
            <w:pPr>
              <w:pStyle w:val="afff8"/>
            </w:pPr>
            <w:r w:rsidRPr="00D13A22">
              <w:rPr>
                <w:rFonts w:hint="eastAsia"/>
              </w:rPr>
              <w:t>3</w:t>
            </w:r>
          </w:p>
        </w:tc>
        <w:tc>
          <w:tcPr>
            <w:tcW w:w="2091" w:type="dxa"/>
            <w:shd w:val="clear" w:color="auto" w:fill="D1D1D1" w:themeFill="background2" w:themeFillShade="E6"/>
          </w:tcPr>
          <w:p w14:paraId="424326A4" w14:textId="77777777" w:rsidR="000B1FD0" w:rsidRPr="00D13A22" w:rsidRDefault="000B1FD0">
            <w:pPr>
              <w:pStyle w:val="afff8"/>
            </w:pPr>
            <w:r w:rsidRPr="00D13A22">
              <w:rPr>
                <w:rFonts w:hint="eastAsia"/>
              </w:rPr>
              <w:t>2</w:t>
            </w:r>
          </w:p>
        </w:tc>
        <w:tc>
          <w:tcPr>
            <w:tcW w:w="2092" w:type="dxa"/>
            <w:shd w:val="clear" w:color="auto" w:fill="D1D1D1" w:themeFill="background2" w:themeFillShade="E6"/>
          </w:tcPr>
          <w:p w14:paraId="252E2D7C" w14:textId="77777777" w:rsidR="000B1FD0" w:rsidRPr="00D13A22" w:rsidRDefault="000B1FD0">
            <w:pPr>
              <w:pStyle w:val="afff8"/>
            </w:pPr>
            <w:r w:rsidRPr="00D13A22">
              <w:rPr>
                <w:rFonts w:hint="eastAsia"/>
              </w:rPr>
              <w:t>1</w:t>
            </w:r>
          </w:p>
        </w:tc>
      </w:tr>
      <w:tr w:rsidR="000B1FD0" w:rsidRPr="00D13A22" w14:paraId="042055CE" w14:textId="77777777">
        <w:tc>
          <w:tcPr>
            <w:tcW w:w="2091" w:type="dxa"/>
            <w:vMerge w:val="restart"/>
            <w:shd w:val="clear" w:color="auto" w:fill="215E99" w:themeFill="text2" w:themeFillTint="BF"/>
          </w:tcPr>
          <w:p w14:paraId="75AB4338" w14:textId="77777777" w:rsidR="000B1FD0" w:rsidRPr="00D13A22" w:rsidRDefault="000B1FD0">
            <w:pPr>
              <w:widowControl/>
              <w:ind w:firstLineChars="0" w:firstLine="0"/>
              <w:jc w:val="left"/>
              <w:rPr>
                <w:b/>
                <w:bCs/>
                <w:color w:val="FFFFFF" w:themeColor="background1"/>
                <w:szCs w:val="32"/>
              </w:rPr>
            </w:pPr>
            <w:r w:rsidRPr="00D13A22">
              <w:rPr>
                <w:rFonts w:hint="eastAsia"/>
                <w:b/>
                <w:bCs/>
                <w:color w:val="FFFFFF" w:themeColor="background1"/>
                <w:szCs w:val="32"/>
              </w:rPr>
              <w:t>重要度</w:t>
            </w:r>
          </w:p>
        </w:tc>
        <w:tc>
          <w:tcPr>
            <w:tcW w:w="2091" w:type="dxa"/>
            <w:shd w:val="clear" w:color="auto" w:fill="D1D1D1" w:themeFill="background2" w:themeFillShade="E6"/>
          </w:tcPr>
          <w:p w14:paraId="463EB70D" w14:textId="77777777" w:rsidR="000B1FD0" w:rsidRPr="00D13A22" w:rsidRDefault="000B1FD0">
            <w:pPr>
              <w:pStyle w:val="afff8"/>
            </w:pPr>
            <w:r w:rsidRPr="00D13A22">
              <w:rPr>
                <w:rFonts w:hint="eastAsia"/>
              </w:rPr>
              <w:t>3</w:t>
            </w:r>
          </w:p>
        </w:tc>
        <w:tc>
          <w:tcPr>
            <w:tcW w:w="2091" w:type="dxa"/>
            <w:shd w:val="clear" w:color="auto" w:fill="F8D0AD"/>
          </w:tcPr>
          <w:p w14:paraId="6F01435D" w14:textId="77777777" w:rsidR="000B1FD0" w:rsidRPr="00D13A22" w:rsidRDefault="000B1FD0">
            <w:pPr>
              <w:pStyle w:val="afff6"/>
            </w:pPr>
            <w:r w:rsidRPr="00D13A22">
              <w:rPr>
                <w:rFonts w:hint="eastAsia"/>
              </w:rPr>
              <w:t>9</w:t>
            </w:r>
          </w:p>
        </w:tc>
        <w:tc>
          <w:tcPr>
            <w:tcW w:w="2091" w:type="dxa"/>
            <w:shd w:val="clear" w:color="auto" w:fill="F8D0AD"/>
          </w:tcPr>
          <w:p w14:paraId="1E82383B" w14:textId="77777777" w:rsidR="000B1FD0" w:rsidRPr="00D13A22" w:rsidRDefault="000B1FD0">
            <w:pPr>
              <w:pStyle w:val="afff6"/>
            </w:pPr>
            <w:r w:rsidRPr="00D13A22">
              <w:rPr>
                <w:rFonts w:hint="eastAsia"/>
              </w:rPr>
              <w:t>6</w:t>
            </w:r>
          </w:p>
        </w:tc>
        <w:tc>
          <w:tcPr>
            <w:tcW w:w="2092" w:type="dxa"/>
            <w:shd w:val="clear" w:color="auto" w:fill="FFE699"/>
          </w:tcPr>
          <w:p w14:paraId="04B3E337" w14:textId="77777777" w:rsidR="000B1FD0" w:rsidRPr="00D13A22" w:rsidRDefault="000B1FD0">
            <w:pPr>
              <w:pStyle w:val="afff6"/>
            </w:pPr>
            <w:r w:rsidRPr="00D13A22">
              <w:rPr>
                <w:rFonts w:hint="eastAsia"/>
              </w:rPr>
              <w:t>3</w:t>
            </w:r>
          </w:p>
        </w:tc>
      </w:tr>
      <w:tr w:rsidR="000B1FD0" w:rsidRPr="00D13A22" w14:paraId="1FBCCF1B" w14:textId="77777777">
        <w:tc>
          <w:tcPr>
            <w:tcW w:w="2091" w:type="dxa"/>
            <w:vMerge/>
            <w:shd w:val="clear" w:color="auto" w:fill="215E99" w:themeFill="text2" w:themeFillTint="BF"/>
          </w:tcPr>
          <w:p w14:paraId="67886260" w14:textId="77777777" w:rsidR="000B1FD0" w:rsidRPr="00D13A22" w:rsidRDefault="000B1FD0">
            <w:pPr>
              <w:ind w:firstLineChars="0" w:firstLine="0"/>
            </w:pPr>
          </w:p>
        </w:tc>
        <w:tc>
          <w:tcPr>
            <w:tcW w:w="2091" w:type="dxa"/>
            <w:shd w:val="clear" w:color="auto" w:fill="D1D1D1" w:themeFill="background2" w:themeFillShade="E6"/>
          </w:tcPr>
          <w:p w14:paraId="7632F2F6" w14:textId="77777777" w:rsidR="000B1FD0" w:rsidRPr="00D13A22" w:rsidRDefault="000B1FD0">
            <w:pPr>
              <w:pStyle w:val="afff8"/>
            </w:pPr>
            <w:r w:rsidRPr="00D13A22">
              <w:rPr>
                <w:rFonts w:hint="eastAsia"/>
              </w:rPr>
              <w:t>2</w:t>
            </w:r>
          </w:p>
        </w:tc>
        <w:tc>
          <w:tcPr>
            <w:tcW w:w="2091" w:type="dxa"/>
            <w:shd w:val="clear" w:color="auto" w:fill="F8D0AD"/>
          </w:tcPr>
          <w:p w14:paraId="1B9FAB66" w14:textId="77777777" w:rsidR="000B1FD0" w:rsidRPr="00D13A22" w:rsidRDefault="000B1FD0">
            <w:pPr>
              <w:pStyle w:val="afff6"/>
            </w:pPr>
            <w:r w:rsidRPr="00D13A22">
              <w:rPr>
                <w:rFonts w:hint="eastAsia"/>
              </w:rPr>
              <w:t>6</w:t>
            </w:r>
          </w:p>
        </w:tc>
        <w:tc>
          <w:tcPr>
            <w:tcW w:w="2091" w:type="dxa"/>
            <w:shd w:val="clear" w:color="auto" w:fill="FFE699"/>
          </w:tcPr>
          <w:p w14:paraId="577F2E69" w14:textId="77777777" w:rsidR="000B1FD0" w:rsidRPr="00D13A22" w:rsidRDefault="000B1FD0">
            <w:pPr>
              <w:pStyle w:val="afff6"/>
            </w:pPr>
            <w:r w:rsidRPr="00D13A22">
              <w:rPr>
                <w:rFonts w:hint="eastAsia"/>
              </w:rPr>
              <w:t>4</w:t>
            </w:r>
          </w:p>
        </w:tc>
        <w:tc>
          <w:tcPr>
            <w:tcW w:w="2092" w:type="dxa"/>
            <w:shd w:val="clear" w:color="auto" w:fill="83CAEB" w:themeFill="accent1" w:themeFillTint="66"/>
          </w:tcPr>
          <w:p w14:paraId="4524617D" w14:textId="77777777" w:rsidR="000B1FD0" w:rsidRPr="00D13A22" w:rsidRDefault="000B1FD0">
            <w:pPr>
              <w:pStyle w:val="afff6"/>
            </w:pPr>
            <w:r w:rsidRPr="00D13A22">
              <w:rPr>
                <w:rFonts w:hint="eastAsia"/>
              </w:rPr>
              <w:t>2</w:t>
            </w:r>
          </w:p>
        </w:tc>
      </w:tr>
      <w:tr w:rsidR="000B1FD0" w:rsidRPr="00D13A22" w14:paraId="39F00A02" w14:textId="77777777">
        <w:tc>
          <w:tcPr>
            <w:tcW w:w="2091" w:type="dxa"/>
            <w:vMerge/>
            <w:shd w:val="clear" w:color="auto" w:fill="215E99" w:themeFill="text2" w:themeFillTint="BF"/>
          </w:tcPr>
          <w:p w14:paraId="2961F85B" w14:textId="77777777" w:rsidR="000B1FD0" w:rsidRPr="00D13A22" w:rsidRDefault="000B1FD0">
            <w:pPr>
              <w:ind w:firstLineChars="0" w:firstLine="0"/>
            </w:pPr>
          </w:p>
        </w:tc>
        <w:tc>
          <w:tcPr>
            <w:tcW w:w="2091" w:type="dxa"/>
            <w:shd w:val="clear" w:color="auto" w:fill="D1D1D1" w:themeFill="background2" w:themeFillShade="E6"/>
          </w:tcPr>
          <w:p w14:paraId="2E8181B8" w14:textId="77777777" w:rsidR="000B1FD0" w:rsidRPr="00D13A22" w:rsidRDefault="000B1FD0">
            <w:pPr>
              <w:pStyle w:val="afff8"/>
            </w:pPr>
            <w:r w:rsidRPr="00D13A22">
              <w:rPr>
                <w:rFonts w:hint="eastAsia"/>
              </w:rPr>
              <w:t>1</w:t>
            </w:r>
          </w:p>
        </w:tc>
        <w:tc>
          <w:tcPr>
            <w:tcW w:w="2091" w:type="dxa"/>
            <w:shd w:val="clear" w:color="auto" w:fill="FFE699"/>
          </w:tcPr>
          <w:p w14:paraId="395A2E56" w14:textId="77777777" w:rsidR="000B1FD0" w:rsidRPr="00D13A22" w:rsidRDefault="000B1FD0">
            <w:pPr>
              <w:pStyle w:val="afff6"/>
            </w:pPr>
            <w:r w:rsidRPr="00D13A22">
              <w:rPr>
                <w:rFonts w:hint="eastAsia"/>
              </w:rPr>
              <w:t>3</w:t>
            </w:r>
          </w:p>
        </w:tc>
        <w:tc>
          <w:tcPr>
            <w:tcW w:w="2091" w:type="dxa"/>
            <w:shd w:val="clear" w:color="auto" w:fill="83CAEB" w:themeFill="accent1" w:themeFillTint="66"/>
          </w:tcPr>
          <w:p w14:paraId="53B05F73" w14:textId="77777777" w:rsidR="000B1FD0" w:rsidRPr="00D13A22" w:rsidRDefault="000B1FD0">
            <w:pPr>
              <w:pStyle w:val="afff6"/>
            </w:pPr>
            <w:r w:rsidRPr="00D13A22">
              <w:rPr>
                <w:rFonts w:hint="eastAsia"/>
              </w:rPr>
              <w:t>2</w:t>
            </w:r>
          </w:p>
        </w:tc>
        <w:tc>
          <w:tcPr>
            <w:tcW w:w="2092" w:type="dxa"/>
            <w:shd w:val="clear" w:color="auto" w:fill="83CAEB" w:themeFill="accent1" w:themeFillTint="66"/>
          </w:tcPr>
          <w:p w14:paraId="304AA02F" w14:textId="77777777" w:rsidR="000B1FD0" w:rsidRPr="00D13A22" w:rsidRDefault="000B1FD0">
            <w:pPr>
              <w:pStyle w:val="afff6"/>
            </w:pPr>
            <w:r w:rsidRPr="00D13A22">
              <w:rPr>
                <w:rFonts w:hint="eastAsia"/>
              </w:rPr>
              <w:t>1</w:t>
            </w:r>
          </w:p>
        </w:tc>
      </w:tr>
    </w:tbl>
    <w:p w14:paraId="48BCCDE3" w14:textId="77777777" w:rsidR="000B1FD0" w:rsidRDefault="000B1FD0">
      <w:r w:rsidRPr="00812B7F">
        <w:rPr>
          <w:rFonts w:hint="eastAsia"/>
        </w:rPr>
        <w:t>※リスクレベル＝「重要度」×「被害発生可能性」</w:t>
      </w:r>
    </w:p>
    <w:p w14:paraId="0E334B2B" w14:textId="77777777" w:rsidR="000B1FD0" w:rsidRPr="00812B7F" w:rsidRDefault="000B1FD0">
      <w:r w:rsidRPr="00812B7F">
        <w:t>※赤色、黄色、青色の網掛けは以下のリスク受容基準を示す</w:t>
      </w:r>
    </w:p>
    <w:p w14:paraId="60D771F5" w14:textId="77777777" w:rsidR="000B1FD0" w:rsidRPr="00E14E6A" w:rsidRDefault="000B1FD0"/>
    <w:p w14:paraId="443BACD4" w14:textId="77777777" w:rsidR="000B1FD0" w:rsidRDefault="000B1FD0">
      <w:pPr>
        <w:pStyle w:val="aff4"/>
      </w:pPr>
      <w:r>
        <w:rPr>
          <w:noProof/>
        </w:rPr>
        <mc:AlternateContent>
          <mc:Choice Requires="wps">
            <w:drawing>
              <wp:anchor distT="0" distB="0" distL="114300" distR="114300" simplePos="0" relativeHeight="251656349" behindDoc="0" locked="0" layoutInCell="1" allowOverlap="1" wp14:anchorId="226A1562" wp14:editId="38DFD855">
                <wp:simplePos x="0" y="0"/>
                <wp:positionH relativeFrom="margin">
                  <wp:align>right</wp:align>
                </wp:positionH>
                <wp:positionV relativeFrom="paragraph">
                  <wp:posOffset>2329815</wp:posOffset>
                </wp:positionV>
                <wp:extent cx="6646545" cy="252095"/>
                <wp:effectExtent l="0" t="0" r="1905" b="0"/>
                <wp:wrapSquare wrapText="bothSides"/>
                <wp:docPr id="1971085913" name="テキスト ボックス 269"/>
                <wp:cNvGraphicFramePr/>
                <a:graphic xmlns:a="http://schemas.openxmlformats.org/drawingml/2006/main">
                  <a:graphicData uri="http://schemas.microsoft.com/office/word/2010/wordprocessingShape">
                    <wps:wsp>
                      <wps:cNvSpPr txBox="1"/>
                      <wps:spPr>
                        <a:xfrm>
                          <a:off x="0" y="0"/>
                          <a:ext cx="6646545" cy="252095"/>
                        </a:xfrm>
                        <a:prstGeom prst="rect">
                          <a:avLst/>
                        </a:prstGeom>
                        <a:solidFill>
                          <a:schemeClr val="lt1"/>
                        </a:solidFill>
                        <a:ln w="6350">
                          <a:noFill/>
                        </a:ln>
                      </wps:spPr>
                      <wps:txbx>
                        <w:txbxContent>
                          <w:p w14:paraId="639F0584" w14:textId="77777777" w:rsidR="000B1FD0" w:rsidRPr="009421AB" w:rsidRDefault="000B1FD0" w:rsidP="009421AB">
                            <w:pPr>
                              <w:pStyle w:val="aff2"/>
                            </w:pPr>
                            <w:r w:rsidRPr="009421AB">
                              <w:rPr>
                                <w:rFonts w:hint="eastAsia"/>
                              </w:rPr>
                              <w:t>（出典）ISO/IEC「ISO/IEC 27005:2022」を</w:t>
                            </w:r>
                            <w:r>
                              <w:rPr>
                                <w:rFonts w:hint="eastAsia"/>
                              </w:rPr>
                              <w:t>もとに</w:t>
                            </w:r>
                            <w:r w:rsidRPr="009421AB">
                              <w:rPr>
                                <w:rFonts w:hint="eastAsia"/>
                              </w:rPr>
                              <w:t>作成</w:t>
                            </w:r>
                          </w:p>
                          <w:p w14:paraId="66A392B6" w14:textId="77777777" w:rsidR="000B1FD0" w:rsidRDefault="000B1FD0" w:rsidP="009421AB">
                            <w:pPr>
                              <w:pStyle w:val="af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A1562" id="テキスト ボックス 269" o:spid="_x0000_s1124" type="#_x0000_t202" style="position:absolute;left:0;text-align:left;margin-left:472.15pt;margin-top:183.45pt;width:523.35pt;height:19.85pt;z-index:25165634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" fillcolor="white [3201]" stroked="f" strokeweight=".5pt">
                <v:textbox>
                  <w:txbxContent>
                    <w:p w14:paraId="639F0584" w14:textId="77777777" w:rsidR="000B1FD0" w:rsidRPr="009421AB" w:rsidRDefault="000B1FD0" w:rsidP="009421AB">
                      <w:pPr>
                        <w:pStyle w:val="aff2"/>
                      </w:pPr>
                      <w:r w:rsidRPr="009421AB">
                        <w:rPr>
                          <w:rFonts w:hint="eastAsia"/>
                        </w:rPr>
                        <w:t>（出典）ISO/IEC「ISO/IEC 27005:2022」を</w:t>
                      </w:r>
                      <w:r>
                        <w:rPr>
                          <w:rFonts w:hint="eastAsia"/>
                        </w:rPr>
                        <w:t>もとに</w:t>
                      </w:r>
                      <w:r w:rsidRPr="009421AB">
                        <w:rPr>
                          <w:rFonts w:hint="eastAsia"/>
                        </w:rPr>
                        <w:t>作成</w:t>
                      </w:r>
                    </w:p>
                    <w:p w14:paraId="66A392B6" w14:textId="77777777" w:rsidR="000B1FD0" w:rsidRDefault="000B1FD0" w:rsidP="009421AB">
                      <w:pPr>
                        <w:pStyle w:val="aff2"/>
                      </w:pPr>
                    </w:p>
                  </w:txbxContent>
                </v:textbox>
                <w10:wrap type="square" anchorx="margin"/>
              </v:shape>
            </w:pict>
          </mc:Fallback>
        </mc:AlternateContent>
      </w:r>
      <w:r>
        <w:rPr>
          <w:rFonts w:hint="eastAsia"/>
        </w:rPr>
        <w:t>リスク受容基準（例）</w:t>
      </w:r>
    </w:p>
    <w:tbl>
      <w:tblPr>
        <w:tblStyle w:val="aa"/>
        <w:tblW w:w="10485" w:type="dxa"/>
        <w:tblLook w:val="04A0" w:firstRow="1" w:lastRow="0" w:firstColumn="1" w:lastColumn="0" w:noHBand="0" w:noVBand="1"/>
      </w:tblPr>
      <w:tblGrid>
        <w:gridCol w:w="2614"/>
        <w:gridCol w:w="2614"/>
        <w:gridCol w:w="5257"/>
      </w:tblGrid>
      <w:tr w:rsidR="000B1FD0" w14:paraId="662A55D7" w14:textId="77777777">
        <w:tc>
          <w:tcPr>
            <w:tcW w:w="2614" w:type="dxa"/>
            <w:shd w:val="clear" w:color="auto" w:fill="215E99" w:themeFill="text2" w:themeFillTint="BF"/>
          </w:tcPr>
          <w:p w14:paraId="40621F47" w14:textId="77777777" w:rsidR="000B1FD0" w:rsidRDefault="000B1FD0">
            <w:pPr>
              <w:pStyle w:val="aff0"/>
            </w:pPr>
            <w:r>
              <w:rPr>
                <w:rFonts w:hint="eastAsia"/>
              </w:rPr>
              <w:t>リスクレベル</w:t>
            </w:r>
          </w:p>
        </w:tc>
        <w:tc>
          <w:tcPr>
            <w:tcW w:w="2614" w:type="dxa"/>
            <w:shd w:val="clear" w:color="auto" w:fill="215E99" w:themeFill="text2" w:themeFillTint="BF"/>
          </w:tcPr>
          <w:p w14:paraId="0F56AD9A" w14:textId="77777777" w:rsidR="000B1FD0" w:rsidRDefault="000B1FD0">
            <w:pPr>
              <w:pStyle w:val="aff0"/>
            </w:pPr>
            <w:r>
              <w:rPr>
                <w:rFonts w:hint="eastAsia"/>
              </w:rPr>
              <w:t>リスク評価</w:t>
            </w:r>
          </w:p>
        </w:tc>
        <w:tc>
          <w:tcPr>
            <w:tcW w:w="5257" w:type="dxa"/>
            <w:shd w:val="clear" w:color="auto" w:fill="215E99" w:themeFill="text2" w:themeFillTint="BF"/>
          </w:tcPr>
          <w:p w14:paraId="0B4EB960" w14:textId="77777777" w:rsidR="000B1FD0" w:rsidRDefault="000B1FD0">
            <w:pPr>
              <w:pStyle w:val="aff0"/>
            </w:pPr>
            <w:r>
              <w:rPr>
                <w:rFonts w:hint="eastAsia"/>
              </w:rPr>
              <w:t>記述</w:t>
            </w:r>
          </w:p>
        </w:tc>
      </w:tr>
      <w:tr w:rsidR="000B1FD0" w14:paraId="3562DC56" w14:textId="77777777">
        <w:tc>
          <w:tcPr>
            <w:tcW w:w="2614" w:type="dxa"/>
            <w:shd w:val="clear" w:color="auto" w:fill="95DCF7" w:themeFill="accent4" w:themeFillTint="66"/>
          </w:tcPr>
          <w:p w14:paraId="012BFB44" w14:textId="77777777" w:rsidR="000B1FD0" w:rsidRDefault="000B1FD0">
            <w:pPr>
              <w:pStyle w:val="afff6"/>
            </w:pPr>
            <w:r w:rsidRPr="004328A3">
              <w:rPr>
                <w:rFonts w:hint="eastAsia"/>
              </w:rPr>
              <w:t>低（青）</w:t>
            </w:r>
          </w:p>
        </w:tc>
        <w:tc>
          <w:tcPr>
            <w:tcW w:w="2614" w:type="dxa"/>
          </w:tcPr>
          <w:p w14:paraId="0F53113C" w14:textId="77777777" w:rsidR="000B1FD0" w:rsidRDefault="000B1FD0">
            <w:pPr>
              <w:pStyle w:val="afff6"/>
            </w:pPr>
            <w:r>
              <w:rPr>
                <w:rFonts w:hint="eastAsia"/>
              </w:rPr>
              <w:t>そのままで受容可能</w:t>
            </w:r>
          </w:p>
        </w:tc>
        <w:tc>
          <w:tcPr>
            <w:tcW w:w="5257" w:type="dxa"/>
            <w:shd w:val="clear" w:color="auto" w:fill="auto"/>
            <w:vAlign w:val="center"/>
          </w:tcPr>
          <w:p w14:paraId="00C8E0C0" w14:textId="77777777" w:rsidR="000B1FD0" w:rsidRDefault="000B1FD0">
            <w:pPr>
              <w:pStyle w:val="afff6"/>
            </w:pPr>
            <w:r>
              <w:rPr>
                <w:rFonts w:hint="eastAsia"/>
              </w:rPr>
              <w:t>それ以上の活動なしにリスクを受容可能</w:t>
            </w:r>
          </w:p>
        </w:tc>
      </w:tr>
      <w:tr w:rsidR="000B1FD0" w14:paraId="61F96514" w14:textId="77777777">
        <w:tc>
          <w:tcPr>
            <w:tcW w:w="2614" w:type="dxa"/>
            <w:shd w:val="clear" w:color="auto" w:fill="FFE699"/>
          </w:tcPr>
          <w:p w14:paraId="2CABA261" w14:textId="77777777" w:rsidR="000B1FD0" w:rsidRDefault="000B1FD0">
            <w:pPr>
              <w:pStyle w:val="afff6"/>
            </w:pPr>
            <w:r w:rsidRPr="00CE3F76">
              <w:rPr>
                <w:rFonts w:hint="eastAsia"/>
              </w:rPr>
              <w:t>中（黄）</w:t>
            </w:r>
          </w:p>
        </w:tc>
        <w:tc>
          <w:tcPr>
            <w:tcW w:w="2614" w:type="dxa"/>
          </w:tcPr>
          <w:p w14:paraId="4F812360" w14:textId="77777777" w:rsidR="000B1FD0" w:rsidRDefault="000B1FD0">
            <w:pPr>
              <w:pStyle w:val="afff6"/>
            </w:pPr>
            <w:r>
              <w:rPr>
                <w:rFonts w:hint="eastAsia"/>
              </w:rPr>
              <w:t>管理下で受容可能</w:t>
            </w:r>
          </w:p>
        </w:tc>
        <w:tc>
          <w:tcPr>
            <w:tcW w:w="5257" w:type="dxa"/>
            <w:shd w:val="clear" w:color="auto" w:fill="auto"/>
            <w:vAlign w:val="center"/>
          </w:tcPr>
          <w:p w14:paraId="2837064C" w14:textId="77777777" w:rsidR="000B1FD0" w:rsidRDefault="000B1FD0">
            <w:pPr>
              <w:pStyle w:val="afff6"/>
            </w:pPr>
            <w:r>
              <w:rPr>
                <w:rFonts w:hint="eastAsia"/>
              </w:rPr>
              <w:t>リスクマネジメントの観点からフォローアップを実施し、中長期にわたる継続的改善の枠組みにおいて活動を設定することが望ましい</w:t>
            </w:r>
          </w:p>
        </w:tc>
      </w:tr>
      <w:tr w:rsidR="000B1FD0" w14:paraId="33A8CA39" w14:textId="77777777">
        <w:tc>
          <w:tcPr>
            <w:tcW w:w="2614" w:type="dxa"/>
            <w:shd w:val="clear" w:color="auto" w:fill="F8D0AD"/>
          </w:tcPr>
          <w:p w14:paraId="37A79771" w14:textId="77777777" w:rsidR="000B1FD0" w:rsidRDefault="000B1FD0">
            <w:pPr>
              <w:pStyle w:val="afff6"/>
            </w:pPr>
            <w:r w:rsidRPr="0040159A">
              <w:rPr>
                <w:rFonts w:hint="eastAsia"/>
              </w:rPr>
              <w:t>高（赤）</w:t>
            </w:r>
          </w:p>
        </w:tc>
        <w:tc>
          <w:tcPr>
            <w:tcW w:w="2614" w:type="dxa"/>
          </w:tcPr>
          <w:p w14:paraId="3369A876" w14:textId="77777777" w:rsidR="000B1FD0" w:rsidRDefault="000B1FD0">
            <w:pPr>
              <w:pStyle w:val="afff6"/>
            </w:pPr>
            <w:r>
              <w:rPr>
                <w:rFonts w:hint="eastAsia"/>
              </w:rPr>
              <w:t>受容できない</w:t>
            </w:r>
          </w:p>
        </w:tc>
        <w:tc>
          <w:tcPr>
            <w:tcW w:w="5257" w:type="dxa"/>
            <w:shd w:val="clear" w:color="auto" w:fill="auto"/>
            <w:vAlign w:val="center"/>
          </w:tcPr>
          <w:p w14:paraId="77708B9C" w14:textId="77777777" w:rsidR="000B1FD0" w:rsidRDefault="000B1FD0">
            <w:pPr>
              <w:pStyle w:val="afff6"/>
            </w:pPr>
            <w:r>
              <w:rPr>
                <w:rFonts w:hint="eastAsia"/>
              </w:rPr>
              <w:t>リスクを低減するための対策を短期間で行うことが絶対に望ましい。そうでない場合、活動の全部又は一部を拒否することが望ましい</w:t>
            </w:r>
          </w:p>
        </w:tc>
      </w:tr>
    </w:tbl>
    <w:p w14:paraId="6D62AB92" w14:textId="77777777" w:rsidR="000B1FD0" w:rsidRDefault="000B1FD0" w:rsidP="00A37C62">
      <w:r w:rsidRPr="00E22878">
        <w:rPr>
          <w:noProof/>
        </w:rPr>
        <mc:AlternateContent>
          <mc:Choice Requires="wps">
            <w:drawing>
              <wp:anchor distT="0" distB="0" distL="114300" distR="114300" simplePos="0" relativeHeight="251656367" behindDoc="0" locked="0" layoutInCell="1" allowOverlap="1" wp14:anchorId="0729DD50" wp14:editId="1D9B3975">
                <wp:simplePos x="0" y="0"/>
                <wp:positionH relativeFrom="margin">
                  <wp:align>center</wp:align>
                </wp:positionH>
                <wp:positionV relativeFrom="paragraph">
                  <wp:posOffset>3829012</wp:posOffset>
                </wp:positionV>
                <wp:extent cx="5612400" cy="276999"/>
                <wp:effectExtent l="0" t="0" r="0" b="0"/>
                <wp:wrapTopAndBottom/>
                <wp:docPr id="22" name="テキスト ボックス 21">
                  <a:extLst xmlns:a="http://schemas.openxmlformats.org/drawingml/2006/main">
                    <a:ext uri="{FF2B5EF4-FFF2-40B4-BE49-F238E27FC236}">
                      <a16:creationId xmlns:a16="http://schemas.microsoft.com/office/drawing/2014/main" id="{E2822916-9D7F-E736-2D3A-8487005D1955}"/>
                    </a:ext>
                  </a:extLst>
                </wp:docPr>
                <wp:cNvGraphicFramePr/>
                <a:graphic xmlns:a="http://schemas.openxmlformats.org/drawingml/2006/main">
                  <a:graphicData uri="http://schemas.microsoft.com/office/word/2010/wordprocessingShape">
                    <wps:wsp>
                      <wps:cNvSpPr txBox="1"/>
                      <wps:spPr>
                        <a:xfrm>
                          <a:off x="0" y="0"/>
                          <a:ext cx="5612400" cy="276999"/>
                        </a:xfrm>
                        <a:prstGeom prst="rect">
                          <a:avLst/>
                        </a:prstGeom>
                        <a:noFill/>
                      </wps:spPr>
                      <wps:txbx>
                        <w:txbxContent>
                          <w:p w14:paraId="358AC2AF" w14:textId="444147C1" w:rsidR="000B1FD0" w:rsidRDefault="000B1FD0">
                            <w:pPr>
                              <w:pStyle w:val="aff2"/>
                            </w:pPr>
                            <w:r>
                              <w:rPr>
                                <w:rFonts w:hint="eastAsia"/>
                              </w:rPr>
                              <w:t>図4</w:t>
                            </w:r>
                            <w:r w:rsidR="00E64792">
                              <w:rPr>
                                <w:rFonts w:hint="eastAsia"/>
                              </w:rPr>
                              <w:t>9</w:t>
                            </w:r>
                            <w:r>
                              <w:rPr>
                                <w:rFonts w:hint="eastAsia"/>
                              </w:rPr>
                              <w:t>. 情報セキュリティリスクの考え方</w:t>
                            </w:r>
                            <w:r>
                              <w:rPr>
                                <w:rFonts w:hint="eastAsia"/>
                              </w:rPr>
                              <w:br/>
                              <w:t xml:space="preserve"> （出典）JNSA.”2-4 リスクアセスメントとリスク対応”. </w:t>
                            </w:r>
                            <w:hyperlink r:id="rId118" w:history="1">
                              <w:r>
                                <w:rPr>
                                  <w:rStyle w:val="a7"/>
                                  <w:rFonts w:ascii="メイリオ" w:eastAsia="メイリオ" w:hAnsi="メイリオ" w:cs="+mn-cs" w:hint="eastAsia"/>
                                  <w:color w:val="000000"/>
                                  <w:kern w:val="24"/>
                                </w:rPr>
                                <w:t>https://www.jnsa.org/ikusei/01/02-04.html</w:t>
                              </w:r>
                            </w:hyperlink>
                          </w:p>
                        </w:txbxContent>
                      </wps:txbx>
                      <wps:bodyPr wrap="square" rtlCol="0">
                        <a:spAutoFit/>
                      </wps:bodyPr>
                    </wps:wsp>
                  </a:graphicData>
                </a:graphic>
              </wp:anchor>
            </w:drawing>
          </mc:Choice>
          <mc:Fallback>
            <w:pict>
              <v:shape w14:anchorId="0729DD50" id="テキスト ボックス 21" o:spid="_x0000_s1125" type="#_x0000_t202" style="position:absolute;left:0;text-align:left;margin-left:0;margin-top:301.5pt;width:441.9pt;height:21.8pt;z-index:251656367;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" filled="f" stroked="f">
                <v:textbox style="mso-fit-shape-to-text:t">
                  <w:txbxContent>
                    <w:p w14:paraId="358AC2AF" w14:textId="444147C1" w:rsidR="000B1FD0" w:rsidRDefault="000B1FD0">
                      <w:pPr>
                        <w:pStyle w:val="aff2"/>
                      </w:pPr>
                      <w:r>
                        <w:rPr>
                          <w:rFonts w:hint="eastAsia"/>
                        </w:rPr>
                        <w:t>図4</w:t>
                      </w:r>
                      <w:r w:rsidR="00E64792">
                        <w:rPr>
                          <w:rFonts w:hint="eastAsia"/>
                        </w:rPr>
                        <w:t>9</w:t>
                      </w:r>
                      <w:r>
                        <w:rPr>
                          <w:rFonts w:hint="eastAsia"/>
                        </w:rPr>
                        <w:t>. 情報セキュリティリスクの考え方</w:t>
                      </w:r>
                      <w:r>
                        <w:rPr>
                          <w:rFonts w:hint="eastAsia"/>
                        </w:rPr>
                        <w:br/>
                        <w:t xml:space="preserve"> （出典）JNSA.”2-4 リスクアセスメントとリスク対応”. </w:t>
                      </w:r>
                      <w:hyperlink r:id="rId119" w:history="1">
                        <w:r>
                          <w:rPr>
                            <w:rStyle w:val="a7"/>
                            <w:rFonts w:ascii="メイリオ" w:eastAsia="メイリオ" w:hAnsi="メイリオ" w:cs="+mn-cs" w:hint="eastAsia"/>
                            <w:color w:val="000000"/>
                            <w:kern w:val="24"/>
                          </w:rPr>
                          <w:t>https://www.jnsa.org/ikusei/01/02-04.html</w:t>
                        </w:r>
                      </w:hyperlink>
                    </w:p>
                  </w:txbxContent>
                </v:textbox>
                <w10:wrap type="topAndBottom" anchorx="margin"/>
              </v:shape>
            </w:pict>
          </mc:Fallback>
        </mc:AlternateContent>
      </w:r>
      <w:r>
        <w:rPr>
          <w:noProof/>
        </w:rPr>
        <w:drawing>
          <wp:anchor distT="0" distB="0" distL="114300" distR="114300" simplePos="0" relativeHeight="251656378" behindDoc="0" locked="0" layoutInCell="1" allowOverlap="1" wp14:anchorId="063E6BF5" wp14:editId="5272A489">
            <wp:simplePos x="0" y="0"/>
            <wp:positionH relativeFrom="margin">
              <wp:align>center</wp:align>
            </wp:positionH>
            <wp:positionV relativeFrom="paragraph">
              <wp:posOffset>1456348</wp:posOffset>
            </wp:positionV>
            <wp:extent cx="5804535" cy="2401570"/>
            <wp:effectExtent l="0" t="0" r="0" b="0"/>
            <wp:wrapTopAndBottom/>
            <wp:docPr id="87798716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804535" cy="2401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E1DB2">
        <w:rPr>
          <w:rFonts w:hint="eastAsia"/>
        </w:rPr>
        <w:t>また、情報セキュリティリスクの場合、以下の図で示す考え方をすることが多いです。以下の図では、発生頻度が高く被害が非常に大きいものについては「回避」、発生頻度は低いが被害が大きいものについては「移転」、発生頻度は高いが被害が大きくないものについては「低減」を検討するという考え方を示しています。</w:t>
      </w:r>
    </w:p>
    <w:p w14:paraId="7D5CE916" w14:textId="77777777" w:rsidR="000B1FD0" w:rsidRDefault="000B1FD0" w:rsidP="002A6987">
      <w:pPr>
        <w:pStyle w:val="3"/>
      </w:pPr>
      <w:bookmarkStart w:id="844" w:name="_Toc172273839"/>
      <w:bookmarkStart w:id="845" w:name="_Toc185338900"/>
      <w:bookmarkStart w:id="846" w:name="_Toc188349001"/>
      <w:r>
        <w:rPr>
          <w:rFonts w:hint="eastAsia"/>
        </w:rPr>
        <w:t>リスクマネジメント：リスク対応</w:t>
      </w:r>
      <w:bookmarkEnd w:id="844"/>
      <w:bookmarkEnd w:id="845"/>
      <w:bookmarkEnd w:id="846"/>
    </w:p>
    <w:p w14:paraId="7066E44E" w14:textId="77777777" w:rsidR="000B1FD0" w:rsidRPr="006922EC" w:rsidRDefault="000B1FD0" w:rsidP="006922EC">
      <w:pPr>
        <w:pStyle w:val="5"/>
      </w:pPr>
      <w:r w:rsidRPr="006922EC">
        <w:rPr>
          <w:rFonts w:hint="eastAsia"/>
        </w:rPr>
        <w:t>リスク対応プロセス</w:t>
      </w:r>
    </w:p>
    <w:p w14:paraId="36517328" w14:textId="41C146A0" w:rsidR="000B1FD0" w:rsidRPr="00BB2134" w:rsidRDefault="000B1FD0" w:rsidP="00BB2134">
      <w:r w:rsidRPr="00EF6577">
        <w:rPr>
          <w:rFonts w:hint="eastAsia"/>
        </w:rPr>
        <w:t>リスク対応とは、「リスクを修正するプロセス」</w:t>
      </w:r>
      <w:r>
        <w:rPr>
          <w:rStyle w:val="af2"/>
        </w:rPr>
        <w:footnoteReference w:id="21"/>
      </w:r>
      <w:r w:rsidRPr="00EF6577">
        <w:rPr>
          <w:rFonts w:hint="eastAsia"/>
        </w:rPr>
        <w:t>のことです。</w:t>
      </w:r>
      <w:bookmarkStart w:id="847" w:name="■リスクアセスメント12ー3"/>
      <w:r w:rsidR="00035C05">
        <w:fldChar w:fldCharType="begin"/>
      </w:r>
      <w:r w:rsidR="00035C05">
        <w:rPr>
          <w:rFonts w:hint="eastAsia"/>
        </w:rPr>
        <w:instrText xml:space="preserve">HYPERLINK </w:instrText>
      </w:r>
      <w:r w:rsidR="00035C05">
        <w:instrText xml:space="preserve"> \l "</w:instrText>
      </w:r>
      <w:r w:rsidR="00035C05">
        <w:rPr>
          <w:rFonts w:hint="eastAsia"/>
        </w:rPr>
        <w:instrText>■リスクアセスメント</w:instrText>
      </w:r>
      <w:r w:rsidR="00035C05">
        <w:instrText>"</w:instrText>
      </w:r>
      <w:r w:rsidR="00035C05">
        <w:fldChar w:fldCharType="separate"/>
      </w:r>
      <w:r w:rsidRPr="00035C05">
        <w:rPr>
          <w:rStyle w:val="a7"/>
          <w:rFonts w:hint="eastAsia"/>
        </w:rPr>
        <w:t>リスクアセスメント</w:t>
      </w:r>
      <w:bookmarkEnd w:id="847"/>
      <w:r w:rsidR="00035C05">
        <w:fldChar w:fldCharType="end"/>
      </w:r>
      <w:r w:rsidRPr="00EF6577">
        <w:rPr>
          <w:rFonts w:hint="eastAsia"/>
        </w:rPr>
        <w:t>プロセスの結果に基づいており、リスク基準に基づき対応すべき優先順位づけされたリスクに対応する内容となります。</w:t>
      </w:r>
    </w:p>
    <w:p w14:paraId="5E3BBE59" w14:textId="77777777" w:rsidR="00F9120F" w:rsidRPr="00BB2134" w:rsidRDefault="00F9120F" w:rsidP="00BB2134"/>
    <w:tbl>
      <w:tblPr>
        <w:tblStyle w:val="aa"/>
        <w:tblW w:w="10485" w:type="dxa"/>
        <w:tblLook w:val="04A0" w:firstRow="1" w:lastRow="0" w:firstColumn="1" w:lastColumn="0" w:noHBand="0" w:noVBand="1"/>
      </w:tblPr>
      <w:tblGrid>
        <w:gridCol w:w="3485"/>
        <w:gridCol w:w="7000"/>
      </w:tblGrid>
      <w:tr w:rsidR="000B1FD0" w14:paraId="4FD86876" w14:textId="77777777" w:rsidTr="00C938CE">
        <w:tc>
          <w:tcPr>
            <w:tcW w:w="10485" w:type="dxa"/>
            <w:gridSpan w:val="2"/>
            <w:shd w:val="clear" w:color="auto" w:fill="215E99" w:themeFill="text2" w:themeFillTint="BF"/>
          </w:tcPr>
          <w:p w14:paraId="6DBB91E1" w14:textId="77777777" w:rsidR="000B1FD0" w:rsidRDefault="000B1FD0">
            <w:pPr>
              <w:pStyle w:val="aff0"/>
            </w:pPr>
            <w:r w:rsidRPr="00731EE7">
              <w:rPr>
                <w:rFonts w:hint="eastAsia"/>
              </w:rPr>
              <w:t>1．適切な情報セキュリティリスク対応の選択肢の選定</w:t>
            </w:r>
          </w:p>
        </w:tc>
      </w:tr>
      <w:tr w:rsidR="000B1FD0" w14:paraId="0D03EBB4" w14:textId="77777777" w:rsidTr="006F7713">
        <w:tc>
          <w:tcPr>
            <w:tcW w:w="10485" w:type="dxa"/>
            <w:gridSpan w:val="2"/>
            <w:tcBorders>
              <w:bottom w:val="dashed" w:sz="4" w:space="0" w:color="auto"/>
            </w:tcBorders>
          </w:tcPr>
          <w:p w14:paraId="3C2C5D4B" w14:textId="77777777" w:rsidR="000B1FD0" w:rsidRDefault="000B1FD0">
            <w:pPr>
              <w:pStyle w:val="afff6"/>
            </w:pPr>
            <w:r w:rsidRPr="007205B0">
              <w:rPr>
                <w:rFonts w:hint="eastAsia"/>
              </w:rPr>
              <w:t>リスク対応の選択肢は以下の通りです。</w:t>
            </w:r>
          </w:p>
        </w:tc>
      </w:tr>
      <w:tr w:rsidR="000B1FD0" w14:paraId="57A85B75" w14:textId="77777777" w:rsidTr="006F7713">
        <w:tc>
          <w:tcPr>
            <w:tcW w:w="3485" w:type="dxa"/>
            <w:tcBorders>
              <w:top w:val="dashed" w:sz="4" w:space="0" w:color="auto"/>
              <w:left w:val="single" w:sz="4" w:space="0" w:color="auto"/>
              <w:bottom w:val="dashed" w:sz="4" w:space="0" w:color="auto"/>
              <w:right w:val="dashed" w:sz="4" w:space="0" w:color="auto"/>
            </w:tcBorders>
            <w:shd w:val="clear" w:color="auto" w:fill="F2F2F2" w:themeFill="background1" w:themeFillShade="F2"/>
          </w:tcPr>
          <w:p w14:paraId="6A76099E" w14:textId="77777777" w:rsidR="000B1FD0" w:rsidRDefault="000B1FD0">
            <w:pPr>
              <w:pStyle w:val="afff8"/>
            </w:pPr>
            <w:r>
              <w:rPr>
                <w:rFonts w:hint="eastAsia"/>
              </w:rPr>
              <w:t>リスク回避</w:t>
            </w:r>
          </w:p>
        </w:tc>
        <w:tc>
          <w:tcPr>
            <w:tcW w:w="7000" w:type="dxa"/>
            <w:tcBorders>
              <w:top w:val="dashed" w:sz="4" w:space="0" w:color="auto"/>
              <w:left w:val="dashed" w:sz="4" w:space="0" w:color="auto"/>
              <w:bottom w:val="dashed" w:sz="4" w:space="0" w:color="auto"/>
              <w:right w:val="single" w:sz="4" w:space="0" w:color="auto"/>
            </w:tcBorders>
            <w:shd w:val="clear" w:color="auto" w:fill="auto"/>
          </w:tcPr>
          <w:p w14:paraId="4D5BD933" w14:textId="77777777" w:rsidR="000B1FD0" w:rsidRDefault="000B1FD0">
            <w:pPr>
              <w:pStyle w:val="afff6"/>
            </w:pPr>
            <w:r>
              <w:rPr>
                <w:rFonts w:hint="eastAsia"/>
              </w:rPr>
              <w:t>リスクが発生する可能性のある環境を排除するなど、リスクそのものをなくそうとすることです。例えば、個人情報を受け取らないようにしたり、その業務自体をやめたりするといった方法です。</w:t>
            </w:r>
          </w:p>
        </w:tc>
      </w:tr>
      <w:tr w:rsidR="000B1FD0" w14:paraId="1044226A" w14:textId="77777777" w:rsidTr="006F7713">
        <w:tc>
          <w:tcPr>
            <w:tcW w:w="3485" w:type="dxa"/>
            <w:tcBorders>
              <w:top w:val="dashed" w:sz="4" w:space="0" w:color="auto"/>
              <w:left w:val="single" w:sz="4" w:space="0" w:color="auto"/>
              <w:bottom w:val="dashed" w:sz="4" w:space="0" w:color="auto"/>
              <w:right w:val="dashed" w:sz="4" w:space="0" w:color="auto"/>
            </w:tcBorders>
            <w:shd w:val="clear" w:color="auto" w:fill="F2F2F2" w:themeFill="background1" w:themeFillShade="F2"/>
          </w:tcPr>
          <w:p w14:paraId="70C980DA" w14:textId="77777777" w:rsidR="000B1FD0" w:rsidRDefault="000B1FD0">
            <w:pPr>
              <w:pStyle w:val="afff8"/>
            </w:pPr>
            <w:r>
              <w:rPr>
                <w:rFonts w:hint="eastAsia"/>
              </w:rPr>
              <w:t>リスク低減</w:t>
            </w:r>
          </w:p>
        </w:tc>
        <w:tc>
          <w:tcPr>
            <w:tcW w:w="7000" w:type="dxa"/>
            <w:tcBorders>
              <w:top w:val="dashed" w:sz="4" w:space="0" w:color="auto"/>
              <w:left w:val="dashed" w:sz="4" w:space="0" w:color="auto"/>
              <w:bottom w:val="dashed" w:sz="4" w:space="0" w:color="auto"/>
              <w:right w:val="single" w:sz="4" w:space="0" w:color="auto"/>
            </w:tcBorders>
            <w:shd w:val="clear" w:color="auto" w:fill="auto"/>
          </w:tcPr>
          <w:p w14:paraId="7D6113DE" w14:textId="77777777" w:rsidR="000B1FD0" w:rsidRDefault="000B1FD0">
            <w:pPr>
              <w:pStyle w:val="afff6"/>
            </w:pPr>
            <w:r>
              <w:rPr>
                <w:rFonts w:hint="eastAsia"/>
              </w:rPr>
              <w:t>セキュリティ対策（管理策）を採用することによって、リスクの発生確率を低くしたり、リスクが顕在化したときの影響の大きさを小さくしたりすることです。「軽減」「修正」と呼ばれることもあります。</w:t>
            </w:r>
          </w:p>
        </w:tc>
      </w:tr>
      <w:tr w:rsidR="000B1FD0" w14:paraId="15295734" w14:textId="77777777" w:rsidTr="006F7713">
        <w:tc>
          <w:tcPr>
            <w:tcW w:w="3485" w:type="dxa"/>
            <w:tcBorders>
              <w:top w:val="dashed" w:sz="4" w:space="0" w:color="auto"/>
              <w:left w:val="single" w:sz="4" w:space="0" w:color="auto"/>
              <w:bottom w:val="dashed" w:sz="4" w:space="0" w:color="auto"/>
              <w:right w:val="dashed" w:sz="4" w:space="0" w:color="auto"/>
            </w:tcBorders>
            <w:shd w:val="clear" w:color="auto" w:fill="F2F2F2" w:themeFill="background1" w:themeFillShade="F2"/>
          </w:tcPr>
          <w:p w14:paraId="20E8EC3D" w14:textId="77777777" w:rsidR="000B1FD0" w:rsidRDefault="000B1FD0">
            <w:pPr>
              <w:pStyle w:val="afff8"/>
            </w:pPr>
            <w:r>
              <w:rPr>
                <w:rFonts w:hint="eastAsia"/>
              </w:rPr>
              <w:t>リスク移転</w:t>
            </w:r>
          </w:p>
        </w:tc>
        <w:tc>
          <w:tcPr>
            <w:tcW w:w="7000" w:type="dxa"/>
            <w:tcBorders>
              <w:top w:val="dashed" w:sz="4" w:space="0" w:color="auto"/>
              <w:left w:val="dashed" w:sz="4" w:space="0" w:color="auto"/>
              <w:bottom w:val="dashed" w:sz="4" w:space="0" w:color="auto"/>
              <w:right w:val="single" w:sz="4" w:space="0" w:color="auto"/>
            </w:tcBorders>
            <w:shd w:val="clear" w:color="auto" w:fill="auto"/>
          </w:tcPr>
          <w:p w14:paraId="22BBAEB0" w14:textId="77777777" w:rsidR="000B1FD0" w:rsidRDefault="000B1FD0">
            <w:pPr>
              <w:pStyle w:val="afff6"/>
            </w:pPr>
            <w:r>
              <w:rPr>
                <w:rFonts w:hint="eastAsia"/>
              </w:rPr>
              <w:t>リスクを他者に移して自分たちの責任範囲外にし、リスクが顕在化したときの損失を他者に引き受けさせることです。例えばクラウドサービスのサーバを利用することによって、サーバが破壊されたり盗難されたりするリスクを移転することができます。「共有」と呼ばれることもあります。</w:t>
            </w:r>
          </w:p>
        </w:tc>
      </w:tr>
      <w:tr w:rsidR="000B1FD0" w14:paraId="5A8E200E" w14:textId="77777777" w:rsidTr="006F7713">
        <w:tc>
          <w:tcPr>
            <w:tcW w:w="3485" w:type="dxa"/>
            <w:tcBorders>
              <w:top w:val="dashed" w:sz="4" w:space="0" w:color="auto"/>
              <w:left w:val="single" w:sz="4" w:space="0" w:color="auto"/>
              <w:bottom w:val="single" w:sz="4" w:space="0" w:color="auto"/>
              <w:right w:val="dashed" w:sz="4" w:space="0" w:color="auto"/>
            </w:tcBorders>
            <w:shd w:val="clear" w:color="auto" w:fill="F2F2F2" w:themeFill="background1" w:themeFillShade="F2"/>
          </w:tcPr>
          <w:p w14:paraId="6E032162" w14:textId="77777777" w:rsidR="000B1FD0" w:rsidRPr="00254C21" w:rsidRDefault="000B1FD0">
            <w:pPr>
              <w:pStyle w:val="afff8"/>
              <w:rPr>
                <w:rFonts w:ascii="Arial" w:hAnsi="Arial"/>
                <w:sz w:val="36"/>
                <w:szCs w:val="36"/>
              </w:rPr>
            </w:pPr>
            <w:r>
              <w:rPr>
                <w:rFonts w:hint="eastAsia"/>
              </w:rPr>
              <w:t>リスク受容（保有）</w:t>
            </w:r>
          </w:p>
        </w:tc>
        <w:tc>
          <w:tcPr>
            <w:tcW w:w="7000" w:type="dxa"/>
            <w:tcBorders>
              <w:top w:val="dashed" w:sz="4" w:space="0" w:color="auto"/>
              <w:left w:val="dashed" w:sz="4" w:space="0" w:color="auto"/>
              <w:bottom w:val="single" w:sz="4" w:space="0" w:color="auto"/>
              <w:right w:val="single" w:sz="4" w:space="0" w:color="auto"/>
            </w:tcBorders>
            <w:shd w:val="clear" w:color="auto" w:fill="auto"/>
          </w:tcPr>
          <w:p w14:paraId="09248EFC" w14:textId="77777777" w:rsidR="000B1FD0" w:rsidRDefault="000B1FD0">
            <w:pPr>
              <w:pStyle w:val="afff6"/>
            </w:pPr>
            <w:r>
              <w:rPr>
                <w:rFonts w:hint="eastAsia"/>
              </w:rPr>
              <w:t>対策を行わずにリスクを受け入れるということです。被害は大きいが発生可能性がほとんどない場合や、発生しても被害がほぼない場合が該当します。</w:t>
            </w:r>
          </w:p>
        </w:tc>
      </w:tr>
      <w:tr w:rsidR="000B1FD0" w14:paraId="0E5144D1" w14:textId="77777777" w:rsidTr="00C938CE">
        <w:tc>
          <w:tcPr>
            <w:tcW w:w="10485" w:type="dxa"/>
            <w:gridSpan w:val="2"/>
            <w:shd w:val="clear" w:color="auto" w:fill="215E99" w:themeFill="text2" w:themeFillTint="BF"/>
          </w:tcPr>
          <w:p w14:paraId="19709001" w14:textId="77777777" w:rsidR="000B1FD0" w:rsidRDefault="000B1FD0">
            <w:pPr>
              <w:pStyle w:val="aff0"/>
            </w:pPr>
            <w:r w:rsidRPr="008666BC">
              <w:rPr>
                <w:rFonts w:hint="eastAsia"/>
              </w:rPr>
              <w:t>2．情報セキュリティリスク対応の選択肢の実施に必要な全ての管理策の決定</w:t>
            </w:r>
          </w:p>
        </w:tc>
      </w:tr>
      <w:tr w:rsidR="000B1FD0" w14:paraId="7CE00A51" w14:textId="77777777" w:rsidTr="006B5C5E">
        <w:tc>
          <w:tcPr>
            <w:tcW w:w="10485" w:type="dxa"/>
            <w:gridSpan w:val="2"/>
          </w:tcPr>
          <w:p w14:paraId="5EC9C038" w14:textId="77777777" w:rsidR="000B1FD0" w:rsidRDefault="000B1FD0">
            <w:pPr>
              <w:pStyle w:val="afff6"/>
            </w:pPr>
            <w:r w:rsidRPr="00341115">
              <w:rPr>
                <w:rFonts w:hint="eastAsia"/>
              </w:rPr>
              <w:t>ISO/IEC 27001:2022の附属書A、ISO/IEC 27017などの管理策集から</w:t>
            </w:r>
            <w:r w:rsidRPr="00F867A6">
              <w:rPr>
                <w:rFonts w:hint="eastAsia"/>
              </w:rPr>
              <w:t>、リスクの回避、低減、移転、受容（保有）の中から選択したリスク対応に必要な全ての管理策を決定します。</w:t>
            </w:r>
          </w:p>
        </w:tc>
      </w:tr>
      <w:tr w:rsidR="000B1FD0" w14:paraId="18FBD511" w14:textId="77777777" w:rsidTr="00C938CE">
        <w:tc>
          <w:tcPr>
            <w:tcW w:w="10485" w:type="dxa"/>
            <w:gridSpan w:val="2"/>
            <w:shd w:val="clear" w:color="auto" w:fill="215E99" w:themeFill="text2" w:themeFillTint="BF"/>
          </w:tcPr>
          <w:p w14:paraId="39F8CDCC" w14:textId="5FCCA9AA" w:rsidR="000B1FD0" w:rsidRDefault="000B1FD0">
            <w:pPr>
              <w:pStyle w:val="aff0"/>
            </w:pPr>
            <w:r w:rsidRPr="003204E5">
              <w:rPr>
                <w:rFonts w:hint="eastAsia"/>
              </w:rPr>
              <w:t>3．決定した管理策とISO/IEC 27001:2022附属書Aの管理策との比較</w:t>
            </w:r>
          </w:p>
        </w:tc>
      </w:tr>
      <w:tr w:rsidR="000B1FD0" w14:paraId="29A005D9" w14:textId="77777777" w:rsidTr="006B5C5E">
        <w:tc>
          <w:tcPr>
            <w:tcW w:w="10485" w:type="dxa"/>
            <w:gridSpan w:val="2"/>
          </w:tcPr>
          <w:p w14:paraId="1029AB5F" w14:textId="77777777" w:rsidR="000B1FD0" w:rsidRDefault="000B1FD0">
            <w:pPr>
              <w:pStyle w:val="afff6"/>
            </w:pPr>
            <w:r w:rsidRPr="00921504">
              <w:rPr>
                <w:rFonts w:hint="eastAsia"/>
              </w:rPr>
              <w:t>必要な全ての管理策を、ISO/IEC 27001:2022附属書Aに挙げられている管理策と比較します。</w:t>
            </w:r>
          </w:p>
        </w:tc>
      </w:tr>
      <w:tr w:rsidR="000B1FD0" w14:paraId="41C5A3DC" w14:textId="77777777" w:rsidTr="00C938CE">
        <w:tc>
          <w:tcPr>
            <w:tcW w:w="10485" w:type="dxa"/>
            <w:gridSpan w:val="2"/>
            <w:shd w:val="clear" w:color="auto" w:fill="215E99" w:themeFill="text2" w:themeFillTint="BF"/>
          </w:tcPr>
          <w:p w14:paraId="7B0D215B" w14:textId="77777777" w:rsidR="000B1FD0" w:rsidRDefault="000B1FD0">
            <w:pPr>
              <w:pStyle w:val="aff0"/>
            </w:pPr>
            <w:r w:rsidRPr="00874440">
              <w:rPr>
                <w:rFonts w:hint="eastAsia"/>
              </w:rPr>
              <w:t>4．適用宣言書の作成</w:t>
            </w:r>
          </w:p>
        </w:tc>
      </w:tr>
      <w:tr w:rsidR="000B1FD0" w14:paraId="6F849319" w14:textId="77777777" w:rsidTr="006B5C5E">
        <w:tc>
          <w:tcPr>
            <w:tcW w:w="10485" w:type="dxa"/>
            <w:gridSpan w:val="2"/>
          </w:tcPr>
          <w:p w14:paraId="562BF5E1" w14:textId="77777777" w:rsidR="000B1FD0" w:rsidRDefault="000B1FD0" w:rsidP="00CC005F">
            <w:pPr>
              <w:pStyle w:val="afff6"/>
            </w:pPr>
            <w:r w:rsidRPr="005B203F">
              <w:rPr>
                <w:rFonts w:hint="eastAsia"/>
              </w:rPr>
              <w:t>必要な全ての管理策と、その理由及び実</w:t>
            </w:r>
            <w:r w:rsidRPr="00F867A6">
              <w:rPr>
                <w:rStyle w:val="afff7"/>
                <w:rFonts w:hint="eastAsia"/>
              </w:rPr>
              <w:t>施状況を文書化します。適用宣言書に含まれる全ての管理策の実施状況は、“実施された”、“一部実施された”または“実施されていない”として記述できます。</w:t>
            </w:r>
          </w:p>
        </w:tc>
      </w:tr>
      <w:tr w:rsidR="000B1FD0" w14:paraId="097BCC64" w14:textId="77777777" w:rsidTr="00C938CE">
        <w:tc>
          <w:tcPr>
            <w:tcW w:w="10485" w:type="dxa"/>
            <w:gridSpan w:val="2"/>
            <w:shd w:val="clear" w:color="auto" w:fill="215E99" w:themeFill="text2" w:themeFillTint="BF"/>
          </w:tcPr>
          <w:p w14:paraId="4C0C2888" w14:textId="77777777" w:rsidR="000B1FD0" w:rsidRDefault="000B1FD0">
            <w:pPr>
              <w:pStyle w:val="aff0"/>
            </w:pPr>
            <w:r w:rsidRPr="005258FE">
              <w:rPr>
                <w:rFonts w:hint="eastAsia"/>
              </w:rPr>
              <w:t>5．情報セキュリティリスク対応計画</w:t>
            </w:r>
          </w:p>
        </w:tc>
      </w:tr>
      <w:tr w:rsidR="000B1FD0" w14:paraId="296C7CA5" w14:textId="77777777" w:rsidTr="006B5C5E">
        <w:tc>
          <w:tcPr>
            <w:tcW w:w="10485" w:type="dxa"/>
            <w:gridSpan w:val="2"/>
          </w:tcPr>
          <w:p w14:paraId="6D5CC9C7" w14:textId="77777777" w:rsidR="000B1FD0" w:rsidRPr="00341115" w:rsidRDefault="000B1FD0">
            <w:pPr>
              <w:pStyle w:val="afff6"/>
            </w:pPr>
            <w:r w:rsidRPr="00341115">
              <w:rPr>
                <w:rFonts w:hint="eastAsia"/>
              </w:rPr>
              <w:t>組織がリスクに対応する必要性を含んだリスク対応計画を作成します。リスク対応計画とは、組織のリスク受容基準を満たすようにリスクを修正するための計画のことです。</w:t>
            </w:r>
          </w:p>
          <w:p w14:paraId="1BB5D301" w14:textId="77777777" w:rsidR="000B1FD0" w:rsidRDefault="000B1FD0">
            <w:pPr>
              <w:pStyle w:val="afff6"/>
            </w:pPr>
            <w:r w:rsidRPr="00341115">
              <w:rPr>
                <w:rFonts w:hint="eastAsia"/>
              </w:rPr>
              <w:t>組織の必要な管理策を実施するためのプロジェクト計画</w:t>
            </w:r>
            <w:r>
              <w:rPr>
                <w:rFonts w:hint="eastAsia"/>
              </w:rPr>
              <w:t>とは、</w:t>
            </w:r>
            <w:r w:rsidRPr="00341115">
              <w:rPr>
                <w:rFonts w:hint="eastAsia"/>
              </w:rPr>
              <w:t>リスクを修正するために管理策が環境と相互にどのように作用するかを記述した設計計画</w:t>
            </w:r>
            <w:r>
              <w:rPr>
                <w:rFonts w:hint="eastAsia"/>
              </w:rPr>
              <w:t>のことです。</w:t>
            </w:r>
          </w:p>
        </w:tc>
      </w:tr>
      <w:tr w:rsidR="000B1FD0" w14:paraId="2B2646CF" w14:textId="77777777" w:rsidTr="00C938CE">
        <w:tc>
          <w:tcPr>
            <w:tcW w:w="10485" w:type="dxa"/>
            <w:gridSpan w:val="2"/>
            <w:shd w:val="clear" w:color="auto" w:fill="215E99" w:themeFill="text2" w:themeFillTint="BF"/>
          </w:tcPr>
          <w:p w14:paraId="41F69105" w14:textId="77777777" w:rsidR="000B1FD0" w:rsidRDefault="000B1FD0">
            <w:pPr>
              <w:pStyle w:val="aff0"/>
            </w:pPr>
            <w:r w:rsidRPr="007B6C45">
              <w:rPr>
                <w:rFonts w:hint="eastAsia"/>
              </w:rPr>
              <w:t>6．リスク所有者による承認</w:t>
            </w:r>
          </w:p>
        </w:tc>
      </w:tr>
      <w:tr w:rsidR="000B1FD0" w14:paraId="54F0E28F" w14:textId="77777777" w:rsidTr="006B5C5E">
        <w:tc>
          <w:tcPr>
            <w:tcW w:w="10485" w:type="dxa"/>
            <w:gridSpan w:val="2"/>
          </w:tcPr>
          <w:p w14:paraId="76772C71" w14:textId="77777777" w:rsidR="000B1FD0" w:rsidRDefault="000B1FD0">
            <w:pPr>
              <w:pStyle w:val="afff6"/>
            </w:pPr>
            <w:r w:rsidRPr="007B6C45">
              <w:rPr>
                <w:rFonts w:hint="eastAsia"/>
              </w:rPr>
              <w:t>リスク所有者は、リスク対応計画を承認します。</w:t>
            </w:r>
          </w:p>
        </w:tc>
      </w:tr>
      <w:tr w:rsidR="000B1FD0" w14:paraId="37462477" w14:textId="77777777" w:rsidTr="00C938CE">
        <w:tc>
          <w:tcPr>
            <w:tcW w:w="10485" w:type="dxa"/>
            <w:gridSpan w:val="2"/>
            <w:shd w:val="clear" w:color="auto" w:fill="215E99" w:themeFill="text2" w:themeFillTint="BF"/>
          </w:tcPr>
          <w:p w14:paraId="38307D5D" w14:textId="77777777" w:rsidR="000B1FD0" w:rsidRDefault="000B1FD0">
            <w:pPr>
              <w:pStyle w:val="aff0"/>
            </w:pPr>
            <w:r w:rsidRPr="00182453">
              <w:rPr>
                <w:rFonts w:hint="eastAsia"/>
              </w:rPr>
              <w:t>7．残留している情報セキュリティリスクの受容</w:t>
            </w:r>
          </w:p>
        </w:tc>
      </w:tr>
      <w:tr w:rsidR="000B1FD0" w14:paraId="0AB63F2B" w14:textId="77777777" w:rsidTr="006B5C5E">
        <w:tc>
          <w:tcPr>
            <w:tcW w:w="10485" w:type="dxa"/>
            <w:gridSpan w:val="2"/>
          </w:tcPr>
          <w:p w14:paraId="18F1AE3E" w14:textId="77777777" w:rsidR="000B1FD0" w:rsidRDefault="000B1FD0">
            <w:pPr>
              <w:pStyle w:val="afff6"/>
            </w:pPr>
            <w:r w:rsidRPr="00182453">
              <w:rPr>
                <w:rFonts w:hint="eastAsia"/>
              </w:rPr>
              <w:t>リスク所有者は、残留リスクが受容可能か</w:t>
            </w:r>
            <w:r>
              <w:rPr>
                <w:rFonts w:hint="eastAsia"/>
              </w:rPr>
              <w:t>否か</w:t>
            </w:r>
            <w:r w:rsidRPr="00182453">
              <w:rPr>
                <w:rFonts w:hint="eastAsia"/>
              </w:rPr>
              <w:t>を判断し、決定します。</w:t>
            </w:r>
          </w:p>
        </w:tc>
      </w:tr>
    </w:tbl>
    <w:p w14:paraId="43434316" w14:textId="4856FC89" w:rsidR="00E0491B" w:rsidRDefault="00E0491B" w:rsidP="00E0491B">
      <w:r>
        <w:rPr>
          <w:noProof/>
        </w:rPr>
        <mc:AlternateContent>
          <mc:Choice Requires="wps">
            <w:drawing>
              <wp:anchor distT="0" distB="0" distL="114300" distR="114300" simplePos="0" relativeHeight="251656350" behindDoc="0" locked="0" layoutInCell="1" allowOverlap="1" wp14:anchorId="2411B6DF" wp14:editId="7E7B177B">
                <wp:simplePos x="0" y="0"/>
                <wp:positionH relativeFrom="margin">
                  <wp:posOffset>-1270</wp:posOffset>
                </wp:positionH>
                <wp:positionV relativeFrom="paragraph">
                  <wp:posOffset>46355</wp:posOffset>
                </wp:positionV>
                <wp:extent cx="6641465" cy="245745"/>
                <wp:effectExtent l="0" t="0" r="6985" b="9525"/>
                <wp:wrapSquare wrapText="bothSides"/>
                <wp:docPr id="1800618080" name="テキスト ボックス 269"/>
                <wp:cNvGraphicFramePr/>
                <a:graphic xmlns:a="http://schemas.openxmlformats.org/drawingml/2006/main">
                  <a:graphicData uri="http://schemas.microsoft.com/office/word/2010/wordprocessingShape">
                    <wps:wsp>
                      <wps:cNvSpPr txBox="1"/>
                      <wps:spPr>
                        <a:xfrm>
                          <a:off x="0" y="0"/>
                          <a:ext cx="6641465" cy="245745"/>
                        </a:xfrm>
                        <a:prstGeom prst="rect">
                          <a:avLst/>
                        </a:prstGeom>
                        <a:solidFill>
                          <a:schemeClr val="lt1"/>
                        </a:solidFill>
                        <a:ln w="6350">
                          <a:noFill/>
                        </a:ln>
                      </wps:spPr>
                      <wps:txbx>
                        <w:txbxContent>
                          <w:p w14:paraId="7D7B169E" w14:textId="77777777" w:rsidR="000B1FD0" w:rsidRPr="00620B3A" w:rsidRDefault="000B1FD0" w:rsidP="00182453">
                            <w:pPr>
                              <w:pStyle w:val="aff2"/>
                            </w:pPr>
                            <w:r w:rsidRPr="006F6F12">
                              <w:rPr>
                                <w:rFonts w:hint="eastAsia"/>
                              </w:rPr>
                              <w:t>（出典）</w:t>
                            </w:r>
                            <w:r w:rsidRPr="006F6F12">
                              <w:t>ISO/IEC「ISO/IEC 27005:2022」を</w:t>
                            </w:r>
                            <w:r>
                              <w:rPr>
                                <w:rFonts w:hint="eastAsia"/>
                              </w:rPr>
                              <w:t>もとに</w:t>
                            </w:r>
                            <w:r w:rsidRPr="006F6F12">
                              <w:t>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1B6DF" id="_x0000_s1126" type="#_x0000_t202" style="position:absolute;left:0;text-align:left;margin-left:-.1pt;margin-top:3.65pt;width:522.95pt;height:19.35pt;z-index:2516563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" fillcolor="white [3201]" stroked="f" strokeweight=".5pt">
                <v:textbox>
                  <w:txbxContent>
                    <w:p w14:paraId="7D7B169E" w14:textId="77777777" w:rsidR="000B1FD0" w:rsidRPr="00620B3A" w:rsidRDefault="000B1FD0" w:rsidP="00182453">
                      <w:pPr>
                        <w:pStyle w:val="aff2"/>
                      </w:pPr>
                      <w:r w:rsidRPr="006F6F12">
                        <w:rPr>
                          <w:rFonts w:hint="eastAsia"/>
                        </w:rPr>
                        <w:t>（出典）</w:t>
                      </w:r>
                      <w:r w:rsidRPr="006F6F12">
                        <w:t>ISO/IEC「ISO/IEC 27005:2022」を</w:t>
                      </w:r>
                      <w:r>
                        <w:rPr>
                          <w:rFonts w:hint="eastAsia"/>
                        </w:rPr>
                        <w:t>もとに</w:t>
                      </w:r>
                      <w:r w:rsidRPr="006F6F12">
                        <w:t>作成</w:t>
                      </w:r>
                    </w:p>
                  </w:txbxContent>
                </v:textbox>
                <w10:wrap type="square" anchorx="margin"/>
              </v:shape>
            </w:pict>
          </mc:Fallback>
        </mc:AlternateContent>
      </w:r>
    </w:p>
    <w:p w14:paraId="0CA20268" w14:textId="29D0BFB3" w:rsidR="000B1FD0" w:rsidRDefault="000B1FD0" w:rsidP="00E360AA">
      <w:pPr>
        <w:pStyle w:val="5"/>
      </w:pPr>
      <w:r>
        <w:rPr>
          <w:rFonts w:hint="eastAsia"/>
        </w:rPr>
        <w:t>リスク対応プロセス（例）</w:t>
      </w:r>
    </w:p>
    <w:tbl>
      <w:tblPr>
        <w:tblStyle w:val="aa"/>
        <w:tblW w:w="0" w:type="auto"/>
        <w:tblLook w:val="04A0" w:firstRow="1" w:lastRow="0" w:firstColumn="1" w:lastColumn="0" w:noHBand="0" w:noVBand="1"/>
      </w:tblPr>
      <w:tblGrid>
        <w:gridCol w:w="10456"/>
      </w:tblGrid>
      <w:tr w:rsidR="000B1FD0" w14:paraId="2BC6EDD0" w14:textId="77777777" w:rsidTr="00C938CE">
        <w:tc>
          <w:tcPr>
            <w:tcW w:w="10456" w:type="dxa"/>
            <w:shd w:val="clear" w:color="auto" w:fill="215E99" w:themeFill="text2" w:themeFillTint="BF"/>
          </w:tcPr>
          <w:p w14:paraId="3E430295" w14:textId="77777777" w:rsidR="000B1FD0" w:rsidRDefault="000B1FD0">
            <w:pPr>
              <w:pStyle w:val="aff0"/>
            </w:pPr>
            <w:r w:rsidRPr="004B43CA">
              <w:rPr>
                <w:rFonts w:hint="eastAsia"/>
              </w:rPr>
              <w:t>例：自社のホームページ（電子データ）</w:t>
            </w:r>
          </w:p>
        </w:tc>
      </w:tr>
      <w:tr w:rsidR="000B1FD0" w14:paraId="68F1F342" w14:textId="77777777" w:rsidTr="001F24D0">
        <w:tc>
          <w:tcPr>
            <w:tcW w:w="10456" w:type="dxa"/>
          </w:tcPr>
          <w:p w14:paraId="099E1CAF" w14:textId="77777777" w:rsidR="000B1FD0" w:rsidRDefault="000B1FD0">
            <w:pPr>
              <w:pStyle w:val="afff8"/>
            </w:pPr>
            <w:r w:rsidRPr="00FB58CB">
              <w:rPr>
                <w:rFonts w:hint="eastAsia"/>
              </w:rPr>
              <w:t>リスクの内容</w:t>
            </w:r>
          </w:p>
          <w:bookmarkStart w:id="848" w:name="■不正アクセス12ー3"/>
          <w:p w14:paraId="11BF0A11" w14:textId="502B7F48" w:rsidR="000B1FD0" w:rsidRDefault="00900A0B">
            <w:pPr>
              <w:pStyle w:val="afff6"/>
            </w:pPr>
            <w:r>
              <w:fldChar w:fldCharType="begin"/>
            </w:r>
            <w:r>
              <w:rPr>
                <w:rFonts w:hint="eastAsia"/>
              </w:rPr>
              <w:instrText xml:space="preserve">HYPERLINK </w:instrText>
            </w:r>
            <w:r>
              <w:instrText xml:space="preserve"> \l "</w:instrText>
            </w:r>
            <w:r>
              <w:rPr>
                <w:rFonts w:hint="eastAsia"/>
              </w:rPr>
              <w:instrText>■不正アクセス</w:instrText>
            </w:r>
            <w:r>
              <w:instrText>"</w:instrText>
            </w:r>
            <w:r>
              <w:fldChar w:fldCharType="separate"/>
            </w:r>
            <w:r w:rsidR="000B1FD0" w:rsidRPr="00900A0B">
              <w:rPr>
                <w:rStyle w:val="a7"/>
                <w:rFonts w:hint="eastAsia"/>
              </w:rPr>
              <w:t>不正アクセス</w:t>
            </w:r>
            <w:bookmarkEnd w:id="848"/>
            <w:r>
              <w:fldChar w:fldCharType="end"/>
            </w:r>
            <w:r w:rsidR="000B1FD0" w:rsidRPr="00FB58CB">
              <w:rPr>
                <w:rFonts w:hint="eastAsia"/>
              </w:rPr>
              <w:t>で価格が</w:t>
            </w:r>
            <w:bookmarkStart w:id="849" w:name="■改ざん12ー3"/>
            <w:r w:rsidR="000B1FD0" w:rsidRPr="00FB58CB">
              <w:rPr>
                <w:rFonts w:hint="eastAsia"/>
              </w:rPr>
              <w:t>改ざん</w:t>
            </w:r>
            <w:bookmarkEnd w:id="849"/>
            <w:r w:rsidR="000B1FD0" w:rsidRPr="00FB58CB">
              <w:rPr>
                <w:rFonts w:hint="eastAsia"/>
              </w:rPr>
              <w:t>されたり、ウイルスが仕掛けられると顧客や閲覧者に被害が発生し、信用を失</w:t>
            </w:r>
            <w:r w:rsidR="000B1FD0">
              <w:rPr>
                <w:rFonts w:hint="eastAsia"/>
              </w:rPr>
              <w:t>ったりする</w:t>
            </w:r>
          </w:p>
        </w:tc>
      </w:tr>
      <w:tr w:rsidR="000B1FD0" w14:paraId="3E9925DA" w14:textId="77777777" w:rsidTr="001F24D0">
        <w:tc>
          <w:tcPr>
            <w:tcW w:w="10456" w:type="dxa"/>
          </w:tcPr>
          <w:p w14:paraId="250E16F3" w14:textId="77777777" w:rsidR="000B1FD0" w:rsidRDefault="000B1FD0">
            <w:pPr>
              <w:pStyle w:val="afff8"/>
            </w:pPr>
            <w:r w:rsidRPr="00FB58CB">
              <w:rPr>
                <w:rFonts w:hint="eastAsia"/>
              </w:rPr>
              <w:t>リスク対応</w:t>
            </w:r>
          </w:p>
          <w:bookmarkStart w:id="850" w:name="■リスク評価12ー3"/>
          <w:p w14:paraId="2893384D" w14:textId="7BE307BC" w:rsidR="000B1FD0" w:rsidRDefault="00FB36F1">
            <w:pPr>
              <w:pStyle w:val="afff6"/>
            </w:pPr>
            <w:r>
              <w:fldChar w:fldCharType="begin"/>
            </w:r>
            <w:r>
              <w:rPr>
                <w:rFonts w:hint="eastAsia"/>
              </w:rPr>
              <w:instrText xml:space="preserve">HYPERLINK </w:instrText>
            </w:r>
            <w:r>
              <w:instrText xml:space="preserve"> \l "</w:instrText>
            </w:r>
            <w:r>
              <w:rPr>
                <w:rFonts w:hint="eastAsia"/>
              </w:rPr>
              <w:instrText>■リスク評価</w:instrText>
            </w:r>
            <w:r>
              <w:instrText>"</w:instrText>
            </w:r>
            <w:r>
              <w:fldChar w:fldCharType="separate"/>
            </w:r>
            <w:r w:rsidR="000B1FD0" w:rsidRPr="00FB36F1">
              <w:rPr>
                <w:rStyle w:val="a7"/>
                <w:rFonts w:hint="eastAsia"/>
              </w:rPr>
              <w:t>リスク評価</w:t>
            </w:r>
            <w:bookmarkEnd w:id="850"/>
            <w:r>
              <w:fldChar w:fldCharType="end"/>
            </w:r>
            <w:r w:rsidR="000B1FD0" w:rsidRPr="00FB58CB">
              <w:rPr>
                <w:rFonts w:hint="eastAsia"/>
              </w:rPr>
              <w:t>の結果をもとにリスク対応を決定する（今回は例として「リスクを低減する」方法を選択）</w:t>
            </w:r>
          </w:p>
          <w:p w14:paraId="32E3BB83" w14:textId="77777777" w:rsidR="000B1FD0" w:rsidRDefault="000B1FD0">
            <w:pPr>
              <w:pStyle w:val="afff6"/>
            </w:pPr>
          </w:p>
          <w:p w14:paraId="659D6CC0" w14:textId="7C763DE5" w:rsidR="000B1FD0" w:rsidRDefault="000B1FD0">
            <w:pPr>
              <w:pStyle w:val="afff6"/>
            </w:pPr>
            <w:r w:rsidRPr="00FB58CB">
              <w:rPr>
                <w:rFonts w:hint="eastAsia"/>
              </w:rPr>
              <w:t>対策例：不正アクセスが発生する可能性を低減させるために、アクセス権限を最小化したり、パスワードを複雑にしたり、</w:t>
            </w:r>
            <w:bookmarkStart w:id="851" w:name="■多要素認証12ー3"/>
            <w:r w:rsidR="00D47D08">
              <w:fldChar w:fldCharType="begin"/>
            </w:r>
            <w:r w:rsidR="00D47D08">
              <w:rPr>
                <w:rFonts w:hint="eastAsia"/>
              </w:rPr>
              <w:instrText xml:space="preserve">HYPERLINK </w:instrText>
            </w:r>
            <w:r w:rsidR="00D47D08">
              <w:instrText xml:space="preserve"> \l "</w:instrText>
            </w:r>
            <w:r w:rsidR="00D47D08">
              <w:rPr>
                <w:rFonts w:hint="eastAsia"/>
              </w:rPr>
              <w:instrText>■多要素認証</w:instrText>
            </w:r>
            <w:r w:rsidR="00D47D08">
              <w:instrText>"</w:instrText>
            </w:r>
            <w:r w:rsidR="00D47D08">
              <w:fldChar w:fldCharType="separate"/>
            </w:r>
            <w:r w:rsidRPr="00D47D08">
              <w:rPr>
                <w:rStyle w:val="a7"/>
                <w:rFonts w:hint="eastAsia"/>
              </w:rPr>
              <w:t>多要素認証</w:t>
            </w:r>
            <w:bookmarkEnd w:id="851"/>
            <w:r w:rsidR="00D47D08">
              <w:fldChar w:fldCharType="end"/>
            </w:r>
            <w:r w:rsidRPr="00FB58CB">
              <w:rPr>
                <w:rFonts w:hint="eastAsia"/>
              </w:rPr>
              <w:t>を実施したりするなど、認証の強化を行い、不正アクセスが発生する可能性を低減する</w:t>
            </w:r>
          </w:p>
          <w:p w14:paraId="6361EB9F" w14:textId="5BCE958C" w:rsidR="000B1FD0" w:rsidRPr="004D5F61" w:rsidRDefault="000B1FD0">
            <w:pPr>
              <w:pStyle w:val="afff6"/>
            </w:pPr>
            <w:r w:rsidRPr="00FB58CB">
              <w:rPr>
                <w:rFonts w:hint="eastAsia"/>
              </w:rPr>
              <w:t>対応する管理策：5.15</w:t>
            </w:r>
            <w:bookmarkStart w:id="852" w:name="■アクセス制御12ー3"/>
            <w:r w:rsidR="00F32672">
              <w:fldChar w:fldCharType="begin"/>
            </w:r>
            <w:r w:rsidR="00F32672">
              <w:rPr>
                <w:rFonts w:hint="eastAsia"/>
              </w:rPr>
              <w:instrText xml:space="preserve">HYPERLINK </w:instrText>
            </w:r>
            <w:r w:rsidR="00F32672">
              <w:instrText xml:space="preserve"> \l "</w:instrText>
            </w:r>
            <w:r w:rsidR="00F32672">
              <w:rPr>
                <w:rFonts w:hint="eastAsia"/>
              </w:rPr>
              <w:instrText>■アクセス制御</w:instrText>
            </w:r>
            <w:r w:rsidR="00F32672">
              <w:instrText>"</w:instrText>
            </w:r>
            <w:r w:rsidR="00F32672">
              <w:fldChar w:fldCharType="separate"/>
            </w:r>
            <w:r w:rsidRPr="00F32672">
              <w:rPr>
                <w:rStyle w:val="a7"/>
                <w:rFonts w:hint="eastAsia"/>
              </w:rPr>
              <w:t>アクセス制御</w:t>
            </w:r>
            <w:bookmarkEnd w:id="852"/>
            <w:r w:rsidR="00F32672">
              <w:fldChar w:fldCharType="end"/>
            </w:r>
          </w:p>
        </w:tc>
      </w:tr>
      <w:tr w:rsidR="000B1FD0" w14:paraId="6D555756" w14:textId="77777777" w:rsidTr="001F24D0">
        <w:tc>
          <w:tcPr>
            <w:tcW w:w="10456" w:type="dxa"/>
          </w:tcPr>
          <w:p w14:paraId="144DF60A" w14:textId="77777777" w:rsidR="000B1FD0" w:rsidRDefault="000B1FD0">
            <w:pPr>
              <w:pStyle w:val="afff8"/>
            </w:pPr>
            <w:r w:rsidRPr="00FB58CB">
              <w:rPr>
                <w:rFonts w:hint="eastAsia"/>
              </w:rPr>
              <w:t>対策基準の策定（対策基準の例）</w:t>
            </w:r>
          </w:p>
          <w:p w14:paraId="0DE488F2" w14:textId="77777777" w:rsidR="000B1FD0" w:rsidRPr="00FB58CB" w:rsidRDefault="000B1FD0">
            <w:pPr>
              <w:pStyle w:val="afff6"/>
            </w:pPr>
            <w:r w:rsidRPr="00FB58CB">
              <w:rPr>
                <w:rFonts w:hint="eastAsia"/>
              </w:rPr>
              <w:t>技術的対策</w:t>
            </w:r>
          </w:p>
          <w:p w14:paraId="13665EF1" w14:textId="77777777" w:rsidR="000B1FD0" w:rsidRDefault="000B1FD0" w:rsidP="00892C01">
            <w:pPr>
              <w:pStyle w:val="afff6"/>
              <w:numPr>
                <w:ilvl w:val="0"/>
                <w:numId w:val="92"/>
              </w:numPr>
              <w:tabs>
                <w:tab w:val="clear" w:pos="1830"/>
              </w:tabs>
              <w:wordWrap w:val="0"/>
            </w:pPr>
            <w:r w:rsidRPr="00FB58CB">
              <w:rPr>
                <w:rFonts w:hint="eastAsia"/>
              </w:rPr>
              <w:t>公開サーバへの不正アクセス対策</w:t>
            </w:r>
          </w:p>
          <w:p w14:paraId="595511C6" w14:textId="4995C0FD" w:rsidR="000B1FD0" w:rsidRDefault="000B1FD0" w:rsidP="00892C01">
            <w:pPr>
              <w:pStyle w:val="afff6"/>
              <w:numPr>
                <w:ilvl w:val="0"/>
                <w:numId w:val="92"/>
              </w:numPr>
              <w:tabs>
                <w:tab w:val="clear" w:pos="1830"/>
              </w:tabs>
              <w:wordWrap w:val="0"/>
            </w:pPr>
            <w:r w:rsidRPr="00FB58CB">
              <w:rPr>
                <w:rFonts w:hint="eastAsia"/>
              </w:rPr>
              <w:t>公開サーバへのアクセス権の最小化と管理の強化</w:t>
            </w:r>
          </w:p>
          <w:p w14:paraId="2F97CB0C" w14:textId="77777777" w:rsidR="000B1FD0" w:rsidRPr="00FB58CB" w:rsidRDefault="000B1FD0" w:rsidP="00892C01">
            <w:pPr>
              <w:pStyle w:val="afff6"/>
              <w:numPr>
                <w:ilvl w:val="0"/>
                <w:numId w:val="92"/>
              </w:numPr>
              <w:tabs>
                <w:tab w:val="clear" w:pos="1830"/>
              </w:tabs>
              <w:wordWrap w:val="0"/>
            </w:pPr>
            <w:r w:rsidRPr="00FB58CB">
              <w:rPr>
                <w:rFonts w:hint="eastAsia"/>
              </w:rPr>
              <w:t>多要素認証の設定の有効化</w:t>
            </w:r>
          </w:p>
        </w:tc>
      </w:tr>
    </w:tbl>
    <w:p w14:paraId="61E7122A" w14:textId="77777777" w:rsidR="00171BAF" w:rsidRDefault="00171BAF">
      <w:pPr>
        <w:ind w:firstLineChars="0" w:firstLine="0"/>
      </w:pPr>
    </w:p>
    <w:p w14:paraId="3060CD9B" w14:textId="77777777" w:rsidR="002C295F" w:rsidRDefault="002C295F">
      <w:pPr>
        <w:ind w:firstLineChars="0" w:firstLine="0"/>
      </w:pPr>
    </w:p>
    <w:p w14:paraId="271279A0" w14:textId="77777777" w:rsidR="000B1FD0" w:rsidRPr="001F24D0" w:rsidRDefault="000B1FD0" w:rsidP="006922EC">
      <w:pPr>
        <w:pStyle w:val="5"/>
      </w:pPr>
      <w:r>
        <w:rPr>
          <w:rFonts w:hint="eastAsia"/>
        </w:rPr>
        <w:t>残留リスク</w:t>
      </w:r>
    </w:p>
    <w:p w14:paraId="0AD0A53A" w14:textId="63BB376A" w:rsidR="000B1FD0" w:rsidRDefault="000B1FD0" w:rsidP="0055041C">
      <w:r w:rsidRPr="001E78B7">
        <w:rPr>
          <w:noProof/>
        </w:rPr>
        <mc:AlternateContent>
          <mc:Choice Requires="wps">
            <w:drawing>
              <wp:anchor distT="0" distB="0" distL="114300" distR="114300" simplePos="0" relativeHeight="251656369" behindDoc="0" locked="0" layoutInCell="1" allowOverlap="1" wp14:anchorId="081AD9B7" wp14:editId="5043A619">
                <wp:simplePos x="0" y="0"/>
                <wp:positionH relativeFrom="margin">
                  <wp:align>center</wp:align>
                </wp:positionH>
                <wp:positionV relativeFrom="paragraph">
                  <wp:posOffset>3301041</wp:posOffset>
                </wp:positionV>
                <wp:extent cx="5612400" cy="276999"/>
                <wp:effectExtent l="0" t="0" r="0" b="0"/>
                <wp:wrapNone/>
                <wp:docPr id="1773002080" name="テキスト ボックス 17"/>
                <wp:cNvGraphicFramePr/>
                <a:graphic xmlns:a="http://schemas.openxmlformats.org/drawingml/2006/main">
                  <a:graphicData uri="http://schemas.microsoft.com/office/word/2010/wordprocessingShape">
                    <wps:wsp>
                      <wps:cNvSpPr txBox="1"/>
                      <wps:spPr>
                        <a:xfrm>
                          <a:off x="0" y="0"/>
                          <a:ext cx="5612400" cy="276999"/>
                        </a:xfrm>
                        <a:prstGeom prst="rect">
                          <a:avLst/>
                        </a:prstGeom>
                        <a:noFill/>
                      </wps:spPr>
                      <wps:txbx>
                        <w:txbxContent>
                          <w:p w14:paraId="370CEFDF" w14:textId="4EA925D7" w:rsidR="000B1FD0" w:rsidRDefault="000B1FD0">
                            <w:pPr>
                              <w:pStyle w:val="aff2"/>
                            </w:pPr>
                            <w:r>
                              <w:rPr>
                                <w:rFonts w:hint="eastAsia"/>
                              </w:rPr>
                              <w:t>図</w:t>
                            </w:r>
                            <w:r w:rsidR="00E64792">
                              <w:rPr>
                                <w:rFonts w:hint="eastAsia"/>
                              </w:rPr>
                              <w:t>50</w:t>
                            </w:r>
                            <w:r>
                              <w:rPr>
                                <w:rFonts w:hint="eastAsia"/>
                              </w:rPr>
                              <w:t>. 残留リスクの概要</w:t>
                            </w:r>
                          </w:p>
                          <w:p w14:paraId="065AFE61" w14:textId="77777777" w:rsidR="000B1FD0" w:rsidRDefault="000B1FD0">
                            <w:pPr>
                              <w:pStyle w:val="aff2"/>
                            </w:pPr>
                            <w:r>
                              <w:rPr>
                                <w:rFonts w:hint="eastAsia"/>
                              </w:rPr>
                              <w:t xml:space="preserve"> （出典）MSQA「ISMS推進マニュアル活用ガイドブック 2022年 1.0版」をもとに作成</w:t>
                            </w:r>
                          </w:p>
                        </w:txbxContent>
                      </wps:txbx>
                      <wps:bodyPr wrap="square" rtlCol="0">
                        <a:spAutoFit/>
                      </wps:bodyPr>
                    </wps:wsp>
                  </a:graphicData>
                </a:graphic>
              </wp:anchor>
            </w:drawing>
          </mc:Choice>
          <mc:Fallback>
            <w:pict>
              <v:shape w14:anchorId="081AD9B7" id="_x0000_s1127" type="#_x0000_t202" style="position:absolute;left:0;text-align:left;margin-left:0;margin-top:259.9pt;width:441.9pt;height:21.8pt;z-index:251656369;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" filled="f" stroked="f">
                <v:textbox style="mso-fit-shape-to-text:t">
                  <w:txbxContent>
                    <w:p w14:paraId="370CEFDF" w14:textId="4EA925D7" w:rsidR="000B1FD0" w:rsidRDefault="000B1FD0">
                      <w:pPr>
                        <w:pStyle w:val="aff2"/>
                      </w:pPr>
                      <w:r>
                        <w:rPr>
                          <w:rFonts w:hint="eastAsia"/>
                        </w:rPr>
                        <w:t>図</w:t>
                      </w:r>
                      <w:r w:rsidR="00E64792">
                        <w:rPr>
                          <w:rFonts w:hint="eastAsia"/>
                        </w:rPr>
                        <w:t>50</w:t>
                      </w:r>
                      <w:r>
                        <w:rPr>
                          <w:rFonts w:hint="eastAsia"/>
                        </w:rPr>
                        <w:t>. 残留リスクの概要</w:t>
                      </w:r>
                    </w:p>
                    <w:p w14:paraId="065AFE61" w14:textId="77777777" w:rsidR="000B1FD0" w:rsidRDefault="000B1FD0">
                      <w:pPr>
                        <w:pStyle w:val="aff2"/>
                      </w:pPr>
                      <w:r>
                        <w:rPr>
                          <w:rFonts w:hint="eastAsia"/>
                        </w:rPr>
                        <w:t xml:space="preserve"> （出典）MSQA「ISMS推進マニュアル活用ガイドブック 2022年 1.0版」をもとに作成</w:t>
                      </w:r>
                    </w:p>
                  </w:txbxContent>
                </v:textbox>
                <w10:wrap anchorx="margin"/>
              </v:shape>
            </w:pict>
          </mc:Fallback>
        </mc:AlternateContent>
      </w:r>
      <w:r w:rsidRPr="00A91CAA">
        <w:rPr>
          <w:rFonts w:hint="eastAsia"/>
        </w:rPr>
        <w:t>残留リスクとは、「リスク対応後に残っているリスク」</w:t>
      </w:r>
      <w:r>
        <w:rPr>
          <w:rStyle w:val="af2"/>
        </w:rPr>
        <w:footnoteReference w:id="22"/>
      </w:r>
      <w:r w:rsidRPr="00A91CAA">
        <w:rPr>
          <w:rFonts w:hint="eastAsia"/>
        </w:rPr>
        <w:t>のことです。残留リスクを受容するためには、リスク所有者の承認が必要になります。受容可能だと判断された残留リスクであっても、資産の価値や脅威、</w:t>
      </w:r>
      <w:bookmarkStart w:id="853" w:name="■脆弱性12ー3"/>
      <w:r w:rsidR="00F71046">
        <w:fldChar w:fldCharType="begin"/>
      </w:r>
      <w:r w:rsidR="00F71046">
        <w:rPr>
          <w:rFonts w:hint="eastAsia"/>
        </w:rPr>
        <w:instrText xml:space="preserve">HYPERLINK </w:instrText>
      </w:r>
      <w:r w:rsidR="00F71046">
        <w:instrText xml:space="preserve"> \l "</w:instrText>
      </w:r>
      <w:r w:rsidR="00F71046">
        <w:rPr>
          <w:rFonts w:hint="eastAsia"/>
        </w:rPr>
        <w:instrText>■脆弱性</w:instrText>
      </w:r>
      <w:r w:rsidR="00F71046">
        <w:instrText>"</w:instrText>
      </w:r>
      <w:r w:rsidR="00F71046">
        <w:fldChar w:fldCharType="separate"/>
      </w:r>
      <w:r w:rsidRPr="00F71046">
        <w:rPr>
          <w:rStyle w:val="a7"/>
          <w:rFonts w:hint="eastAsia"/>
        </w:rPr>
        <w:t>脆弱性</w:t>
      </w:r>
      <w:bookmarkEnd w:id="853"/>
      <w:r w:rsidR="00F71046">
        <w:fldChar w:fldCharType="end"/>
      </w:r>
      <w:r w:rsidRPr="00A91CAA">
        <w:rPr>
          <w:rFonts w:hint="eastAsia"/>
        </w:rPr>
        <w:t>など環境の変化に合わせて、リスクレベル（リスクの大きさ）を見直し、必要に応じて追加のリスク対応を行う必要があります。</w:t>
      </w:r>
    </w:p>
    <w:p w14:paraId="015F5B18" w14:textId="77777777" w:rsidR="000B1FD0" w:rsidRDefault="000B1FD0" w:rsidP="0055041C">
      <w:r>
        <w:rPr>
          <w:noProof/>
        </w:rPr>
        <w:drawing>
          <wp:anchor distT="0" distB="0" distL="114300" distR="114300" simplePos="0" relativeHeight="251656368" behindDoc="0" locked="1" layoutInCell="1" allowOverlap="1" wp14:anchorId="05AD9567" wp14:editId="66F7ECC8">
            <wp:simplePos x="0" y="0"/>
            <wp:positionH relativeFrom="margin">
              <wp:posOffset>180340</wp:posOffset>
            </wp:positionH>
            <wp:positionV relativeFrom="paragraph">
              <wp:posOffset>121285</wp:posOffset>
            </wp:positionV>
            <wp:extent cx="6137910" cy="2292985"/>
            <wp:effectExtent l="0" t="0" r="0" b="0"/>
            <wp:wrapTopAndBottom/>
            <wp:docPr id="170905905"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137910" cy="22929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3663F6" w14:textId="6E278765" w:rsidR="005A0FC8" w:rsidRDefault="005A0FC8">
      <w:pPr>
        <w:widowControl/>
        <w:spacing w:line="240" w:lineRule="auto"/>
        <w:ind w:firstLineChars="0" w:firstLine="0"/>
        <w:jc w:val="left"/>
      </w:pPr>
    </w:p>
    <w:p w14:paraId="3BA5AFB5" w14:textId="77777777" w:rsidR="000B1FD0" w:rsidRPr="00C56BD2" w:rsidRDefault="000B1FD0" w:rsidP="00AB5C42">
      <w:pPr>
        <w:pStyle w:val="afff4"/>
        <w:spacing w:before="360" w:after="360"/>
      </w:pPr>
      <w:bookmarkStart w:id="854" w:name="_Toc172273840"/>
      <w:bookmarkStart w:id="855" w:name="_Toc185338901"/>
      <w:bookmarkStart w:id="856" w:name="_Toc188349002"/>
      <w:r>
        <w:rPr>
          <w:rFonts w:hint="eastAsia"/>
        </w:rPr>
        <w:t>編集後記</w:t>
      </w:r>
      <w:bookmarkEnd w:id="854"/>
      <w:bookmarkEnd w:id="855"/>
      <w:bookmarkEnd w:id="856"/>
    </w:p>
    <w:p w14:paraId="5E5281CD" w14:textId="48F80BD9" w:rsidR="000B1FD0" w:rsidRPr="004147B0" w:rsidRDefault="000B1FD0" w:rsidP="00E9353C">
      <w:r w:rsidRPr="004147B0">
        <w:rPr>
          <w:rFonts w:hint="eastAsia"/>
        </w:rPr>
        <w:t>第6編では、①</w:t>
      </w:r>
      <w:r w:rsidRPr="004147B0">
        <w:t>ISMSをはじめとしたサイバーセキュリティ対策における代表的な</w:t>
      </w:r>
      <w:bookmarkStart w:id="857" w:name="■フレームワーク第6編編集後記"/>
      <w:r w:rsidR="00243AC1">
        <w:fldChar w:fldCharType="begin"/>
      </w:r>
      <w:r w:rsidR="00243AC1">
        <w:instrText>HYPERLINK  \l "■フレームワーク"</w:instrText>
      </w:r>
      <w:r w:rsidR="00243AC1">
        <w:fldChar w:fldCharType="separate"/>
      </w:r>
      <w:r w:rsidRPr="00243AC1">
        <w:rPr>
          <w:rStyle w:val="a7"/>
        </w:rPr>
        <w:t>フレームワーク</w:t>
      </w:r>
      <w:bookmarkEnd w:id="857"/>
      <w:r w:rsidR="00243AC1">
        <w:fldChar w:fldCharType="end"/>
      </w:r>
      <w:r w:rsidRPr="004147B0">
        <w:rPr>
          <w:rFonts w:hint="eastAsia"/>
        </w:rPr>
        <w:t>、②リスクマネジメントや</w:t>
      </w:r>
      <w:bookmarkStart w:id="858" w:name="■リスクアセスメント第6編編集後記"/>
      <w:r w:rsidR="00CB121B">
        <w:fldChar w:fldCharType="begin"/>
      </w:r>
      <w:r w:rsidR="00CB121B">
        <w:rPr>
          <w:rFonts w:hint="eastAsia"/>
        </w:rPr>
        <w:instrText xml:space="preserve">HYPERLINK </w:instrText>
      </w:r>
      <w:r w:rsidR="00CB121B">
        <w:instrText xml:space="preserve"> \l "</w:instrText>
      </w:r>
      <w:r w:rsidR="00CB121B">
        <w:rPr>
          <w:rFonts w:hint="eastAsia"/>
        </w:rPr>
        <w:instrText>■リスクアセスメント</w:instrText>
      </w:r>
      <w:r w:rsidR="00CB121B">
        <w:instrText>"</w:instrText>
      </w:r>
      <w:r w:rsidR="00CB121B">
        <w:fldChar w:fldCharType="separate"/>
      </w:r>
      <w:r w:rsidRPr="00CB121B">
        <w:rPr>
          <w:rStyle w:val="a7"/>
          <w:rFonts w:hint="eastAsia"/>
        </w:rPr>
        <w:t>リスクアセスメント</w:t>
      </w:r>
      <w:bookmarkEnd w:id="858"/>
      <w:r w:rsidR="00CB121B">
        <w:fldChar w:fldCharType="end"/>
      </w:r>
      <w:r w:rsidRPr="004147B0">
        <w:rPr>
          <w:rFonts w:hint="eastAsia"/>
        </w:rPr>
        <w:t>の手法、リスク対応の考え方について説明しました。</w:t>
      </w:r>
    </w:p>
    <w:p w14:paraId="1E4A8784" w14:textId="77777777" w:rsidR="000B1FD0" w:rsidRPr="004147B0" w:rsidRDefault="000B1FD0" w:rsidP="00E9353C">
      <w:r w:rsidRPr="004147B0">
        <w:rPr>
          <w:rFonts w:hint="eastAsia"/>
        </w:rPr>
        <w:t>セキュリティ対策はやみくもに進める</w:t>
      </w:r>
      <w:r>
        <w:rPr>
          <w:rFonts w:hint="eastAsia"/>
        </w:rPr>
        <w:t>と、対策が</w:t>
      </w:r>
      <w:r w:rsidRPr="004147B0">
        <w:rPr>
          <w:rFonts w:hint="eastAsia"/>
        </w:rPr>
        <w:t>複雑になり、余計に手間がかかり、内容に抜け漏れが発生する可能性があります。漏れなく効果的に対策を実施するために、セキュリティフレームワークを使用し、自社の課題・目的に即した対応方針を選択する必要があることを、11章を通じて理解していただければと思います。</w:t>
      </w:r>
    </w:p>
    <w:p w14:paraId="2C3D97F7" w14:textId="6E73A7E0" w:rsidR="000B1FD0" w:rsidRPr="004147B0" w:rsidRDefault="000B1FD0" w:rsidP="003C1471">
      <w:r w:rsidRPr="004147B0">
        <w:rPr>
          <w:rFonts w:hint="eastAsia"/>
        </w:rPr>
        <w:t>組織</w:t>
      </w:r>
      <w:r>
        <w:rPr>
          <w:rFonts w:hint="eastAsia"/>
        </w:rPr>
        <w:t>を取り巻く環境や組織が持つ</w:t>
      </w:r>
      <w:bookmarkStart w:id="859" w:name="■情報資産第6編編集後記"/>
      <w:r w:rsidR="00567D31">
        <w:fldChar w:fldCharType="begin"/>
      </w:r>
      <w:r w:rsidR="00567D31">
        <w:rPr>
          <w:rFonts w:hint="eastAsia"/>
        </w:rPr>
        <w:instrText xml:space="preserve">HYPERLINK </w:instrText>
      </w:r>
      <w:r w:rsidR="00567D31">
        <w:instrText xml:space="preserve"> \l "</w:instrText>
      </w:r>
      <w:r w:rsidR="00567D31">
        <w:rPr>
          <w:rFonts w:hint="eastAsia"/>
        </w:rPr>
        <w:instrText>■情報資産</w:instrText>
      </w:r>
      <w:r w:rsidR="00567D31">
        <w:instrText>"</w:instrText>
      </w:r>
      <w:r w:rsidR="00567D31">
        <w:fldChar w:fldCharType="separate"/>
      </w:r>
      <w:r w:rsidRPr="00567D31">
        <w:rPr>
          <w:rStyle w:val="a7"/>
          <w:rFonts w:hint="eastAsia"/>
        </w:rPr>
        <w:t>情報資産</w:t>
      </w:r>
      <w:bookmarkEnd w:id="859"/>
      <w:r w:rsidR="00567D31">
        <w:fldChar w:fldCharType="end"/>
      </w:r>
      <w:r>
        <w:rPr>
          <w:rFonts w:hint="eastAsia"/>
        </w:rPr>
        <w:t>の変化に応じて</w:t>
      </w:r>
      <w:r w:rsidRPr="004147B0">
        <w:rPr>
          <w:rFonts w:hint="eastAsia"/>
        </w:rPr>
        <w:t>リスク</w:t>
      </w:r>
      <w:r>
        <w:rPr>
          <w:rFonts w:hint="eastAsia"/>
        </w:rPr>
        <w:t>もまた</w:t>
      </w:r>
      <w:r w:rsidRPr="004147B0">
        <w:rPr>
          <w:rFonts w:hint="eastAsia"/>
        </w:rPr>
        <w:t>流動的に変化するため、リスクマネジメントプロセスを繰り返し</w:t>
      </w:r>
      <w:r>
        <w:rPr>
          <w:rFonts w:hint="eastAsia"/>
        </w:rPr>
        <w:t>実施</w:t>
      </w:r>
      <w:r w:rsidRPr="004147B0">
        <w:rPr>
          <w:rFonts w:hint="eastAsia"/>
        </w:rPr>
        <w:t>していくことが重要です。リスクマネジメントはセキュリティ対策にとって欠かせないものですが、顕在化していないリスクについて考えることは、</w:t>
      </w:r>
      <w:r>
        <w:rPr>
          <w:rFonts w:hint="eastAsia"/>
        </w:rPr>
        <w:t>容易ではありません</w:t>
      </w:r>
      <w:r w:rsidRPr="004147B0">
        <w:rPr>
          <w:rFonts w:hint="eastAsia"/>
        </w:rPr>
        <w:t>。リスクマネジメントプロセスにおける各段階での考え方や手法</w:t>
      </w:r>
      <w:r>
        <w:rPr>
          <w:rFonts w:hint="eastAsia"/>
        </w:rPr>
        <w:t>、フレームワーク</w:t>
      </w:r>
      <w:r w:rsidRPr="004147B0">
        <w:rPr>
          <w:rFonts w:hint="eastAsia"/>
        </w:rPr>
        <w:t>を用いること</w:t>
      </w:r>
      <w:r>
        <w:rPr>
          <w:rFonts w:hint="eastAsia"/>
        </w:rPr>
        <w:t>により</w:t>
      </w:r>
      <w:r w:rsidRPr="004147B0">
        <w:rPr>
          <w:rFonts w:hint="eastAsia"/>
        </w:rPr>
        <w:t>、円滑なリスク特定、分析と対応策の検討を実施できることを、12章を通じて理解していただければと思います。</w:t>
      </w:r>
    </w:p>
    <w:p w14:paraId="4D8208FF" w14:textId="7D935F95" w:rsidR="000B1FD0" w:rsidRDefault="000B1FD0" w:rsidP="00702097">
      <w:r w:rsidRPr="004147B0">
        <w:rPr>
          <w:rFonts w:hint="eastAsia"/>
        </w:rPr>
        <w:t>次回は、</w:t>
      </w:r>
      <w:r w:rsidR="000627A2">
        <w:rPr>
          <w:rFonts w:hint="eastAsia"/>
        </w:rPr>
        <w:t>Lv</w:t>
      </w:r>
      <w:r w:rsidR="006D3BDB">
        <w:rPr>
          <w:rFonts w:hint="eastAsia"/>
        </w:rPr>
        <w:t>.</w:t>
      </w:r>
      <w:r w:rsidRPr="004147B0">
        <w:rPr>
          <w:rFonts w:hint="eastAsia"/>
        </w:rPr>
        <w:t>3網羅的アプローチで使用するISMSの要求事項や構築</w:t>
      </w:r>
      <w:r>
        <w:rPr>
          <w:rFonts w:hint="eastAsia"/>
        </w:rPr>
        <w:t>など</w:t>
      </w:r>
      <w:r w:rsidRPr="004147B0">
        <w:rPr>
          <w:rFonts w:hint="eastAsia"/>
        </w:rPr>
        <w:t>について説明します</w:t>
      </w:r>
      <w:r w:rsidR="007C11D3">
        <w:rPr>
          <w:rFonts w:hint="eastAsia"/>
        </w:rPr>
        <w:t>。</w:t>
      </w:r>
    </w:p>
    <w:p w14:paraId="1A03AADD" w14:textId="77777777" w:rsidR="00B50320" w:rsidRDefault="00B50320" w:rsidP="00702097"/>
    <w:p w14:paraId="52D5682C" w14:textId="77777777" w:rsidR="000B1FD0" w:rsidRDefault="000B1FD0" w:rsidP="003A5BC5">
      <w:pPr>
        <w:ind w:firstLineChars="0" w:firstLine="0"/>
      </w:pPr>
    </w:p>
    <w:p w14:paraId="27F53C79" w14:textId="77777777" w:rsidR="00445076" w:rsidRDefault="00445076" w:rsidP="00AD25EC">
      <w:pPr>
        <w:pStyle w:val="10"/>
      </w:pPr>
      <w:bookmarkStart w:id="860" w:name="_Toc173932325"/>
      <w:bookmarkStart w:id="861" w:name="_Toc185338902"/>
      <w:bookmarkStart w:id="862" w:name="_Toc188349003"/>
      <w:r w:rsidRPr="00EA3FE8">
        <w:t>ISMSの構築と対策基準の策定と実施手順 【レベル</w:t>
      </w:r>
      <w:r>
        <w:rPr>
          <w:rFonts w:hint="eastAsia"/>
        </w:rPr>
        <w:t>3</w:t>
      </w:r>
      <w:r w:rsidRPr="00EA3FE8">
        <w:t>】</w:t>
      </w:r>
      <w:bookmarkEnd w:id="860"/>
      <w:bookmarkEnd w:id="861"/>
      <w:bookmarkEnd w:id="862"/>
    </w:p>
    <w:p w14:paraId="061DAAE1" w14:textId="09110DC0" w:rsidR="00445076" w:rsidRPr="008E56CB" w:rsidRDefault="00445076" w:rsidP="009A3EC6">
      <w:pPr>
        <w:pStyle w:val="2"/>
      </w:pPr>
      <w:bookmarkStart w:id="863" w:name="_Toc173932326"/>
      <w:bookmarkStart w:id="864" w:name="_Toc185338903"/>
      <w:bookmarkStart w:id="865" w:name="_Toc188349004"/>
      <w:r w:rsidRPr="00EA3FE8">
        <w:t>ISMSの要求事項と構築（</w:t>
      </w:r>
      <w:r w:rsidR="000627A2">
        <w:t>Lv</w:t>
      </w:r>
      <w:r w:rsidRPr="00EA3FE8">
        <w:t>.3網羅的アプローチ）</w:t>
      </w:r>
      <w:bookmarkEnd w:id="863"/>
      <w:bookmarkEnd w:id="864"/>
      <w:bookmarkEnd w:id="865"/>
    </w:p>
    <w:tbl>
      <w:tblPr>
        <w:tblStyle w:val="aa"/>
        <w:tblW w:w="0" w:type="auto"/>
        <w:tblLook w:val="04A0" w:firstRow="1" w:lastRow="0" w:firstColumn="1" w:lastColumn="0" w:noHBand="0" w:noVBand="1"/>
      </w:tblPr>
      <w:tblGrid>
        <w:gridCol w:w="10456"/>
      </w:tblGrid>
      <w:tr w:rsidR="00445076" w14:paraId="66C05E3F" w14:textId="77777777" w:rsidTr="00EB3094">
        <w:tc>
          <w:tcPr>
            <w:tcW w:w="10456" w:type="dxa"/>
            <w:shd w:val="clear" w:color="auto" w:fill="215E99"/>
          </w:tcPr>
          <w:p w14:paraId="3B3120B4" w14:textId="77777777" w:rsidR="00445076" w:rsidRPr="0090377F" w:rsidRDefault="00445076">
            <w:pPr>
              <w:pStyle w:val="aff0"/>
            </w:pPr>
            <w:r w:rsidRPr="0090377F">
              <w:rPr>
                <w:rFonts w:hint="eastAsia"/>
              </w:rPr>
              <w:t>章の目的</w:t>
            </w:r>
          </w:p>
        </w:tc>
      </w:tr>
      <w:tr w:rsidR="00445076" w14:paraId="1B02C3D1" w14:textId="77777777" w:rsidTr="00ED4E4B">
        <w:tc>
          <w:tcPr>
            <w:tcW w:w="10456" w:type="dxa"/>
          </w:tcPr>
          <w:p w14:paraId="7CEC9450" w14:textId="532EAF13" w:rsidR="00445076" w:rsidRPr="0090377F" w:rsidRDefault="00445076">
            <w:pPr>
              <w:pStyle w:val="afff6"/>
            </w:pPr>
            <w:r w:rsidRPr="0090377F">
              <w:rPr>
                <w:rFonts w:hint="eastAsia"/>
              </w:rPr>
              <w:t>第</w:t>
            </w:r>
            <w:r w:rsidRPr="0090377F">
              <w:t>13章では、情報セキュリティマネジメントシステム（ISMS）のフレームワークを用いて、体系的・網羅的にセキュリティ対策基準、実施手順を作成する</w:t>
            </w:r>
            <w:r w:rsidR="008279B9">
              <w:rPr>
                <w:rFonts w:hint="eastAsia"/>
              </w:rPr>
              <w:t>Lv.3</w:t>
            </w:r>
            <w:r w:rsidRPr="0090377F">
              <w:t>網羅的アプローチについて理解することを目的とします。</w:t>
            </w:r>
          </w:p>
        </w:tc>
      </w:tr>
      <w:tr w:rsidR="00445076" w14:paraId="3EC66F6B" w14:textId="77777777" w:rsidTr="00EB3094">
        <w:tc>
          <w:tcPr>
            <w:tcW w:w="10456" w:type="dxa"/>
            <w:shd w:val="clear" w:color="auto" w:fill="215E99"/>
          </w:tcPr>
          <w:p w14:paraId="541EDB0D" w14:textId="77777777" w:rsidR="00445076" w:rsidRPr="0090377F" w:rsidRDefault="00445076">
            <w:pPr>
              <w:pStyle w:val="aff0"/>
            </w:pPr>
            <w:r w:rsidRPr="0090377F">
              <w:rPr>
                <w:rFonts w:hint="eastAsia"/>
              </w:rPr>
              <w:t>主な達成目標</w:t>
            </w:r>
          </w:p>
        </w:tc>
      </w:tr>
      <w:tr w:rsidR="00445076" w14:paraId="587F5DF6" w14:textId="77777777" w:rsidTr="00ED4E4B">
        <w:tc>
          <w:tcPr>
            <w:tcW w:w="10456" w:type="dxa"/>
          </w:tcPr>
          <w:p w14:paraId="5DAD32B6" w14:textId="1E9ADE47" w:rsidR="00445076" w:rsidRPr="0090377F" w:rsidRDefault="0055790B" w:rsidP="00892C01">
            <w:pPr>
              <w:pStyle w:val="afff6"/>
              <w:numPr>
                <w:ilvl w:val="0"/>
                <w:numId w:val="101"/>
              </w:numPr>
              <w:tabs>
                <w:tab w:val="clear" w:pos="1830"/>
                <w:tab w:val="left" w:pos="455"/>
              </w:tabs>
            </w:pPr>
            <w:r>
              <w:rPr>
                <w:rFonts w:hint="eastAsia"/>
              </w:rPr>
              <w:t>Lv.3</w:t>
            </w:r>
            <w:r w:rsidR="00445076" w:rsidRPr="0090377F">
              <w:rPr>
                <w:rFonts w:hint="eastAsia"/>
              </w:rPr>
              <w:t>網羅的アプローチ手法を用いて、対策基準・実施手順を策定する方法を理解すること</w:t>
            </w:r>
          </w:p>
        </w:tc>
      </w:tr>
    </w:tbl>
    <w:p w14:paraId="29448B26" w14:textId="6E493E70" w:rsidR="00445076" w:rsidRPr="00387878" w:rsidRDefault="00445076" w:rsidP="002A6987">
      <w:pPr>
        <w:pStyle w:val="3"/>
      </w:pPr>
      <w:bookmarkStart w:id="866" w:name="_Toc173932327"/>
      <w:bookmarkStart w:id="867" w:name="_Toc185338904"/>
      <w:bookmarkStart w:id="868" w:name="_Toc188349005"/>
      <w:r w:rsidRPr="00B8426F">
        <w:rPr>
          <w:rFonts w:hint="eastAsia"/>
        </w:rPr>
        <w:t>【</w:t>
      </w:r>
      <w:r w:rsidR="000627A2">
        <w:t>Lv</w:t>
      </w:r>
      <w:r w:rsidRPr="00B8426F">
        <w:t>.3網羅的アプローチ】の概要</w:t>
      </w:r>
      <w:bookmarkEnd w:id="866"/>
      <w:bookmarkEnd w:id="867"/>
      <w:bookmarkEnd w:id="868"/>
    </w:p>
    <w:p w14:paraId="459AF00B" w14:textId="2797AE27" w:rsidR="00445076" w:rsidRDefault="000F6D6B">
      <w:r>
        <w:rPr>
          <w:rFonts w:hint="eastAsia"/>
        </w:rPr>
        <w:t>Lv.3</w:t>
      </w:r>
      <w:r w:rsidR="00445076">
        <w:t>網羅的アプローチでは、</w:t>
      </w:r>
      <w:bookmarkStart w:id="869" w:name="■フレームワーク13ー1"/>
      <w:r w:rsidR="00E25BED">
        <w:fldChar w:fldCharType="begin"/>
      </w:r>
      <w:r w:rsidR="00E25BED">
        <w:instrText>HYPERLINK  \l "■フレームワーク"</w:instrText>
      </w:r>
      <w:r w:rsidR="00E25BED">
        <w:fldChar w:fldCharType="separate"/>
      </w:r>
      <w:r w:rsidR="00445076" w:rsidRPr="00E25BED">
        <w:rPr>
          <w:rStyle w:val="a7"/>
        </w:rPr>
        <w:t>フレームワーク</w:t>
      </w:r>
      <w:bookmarkEnd w:id="869"/>
      <w:r w:rsidR="00E25BED">
        <w:fldChar w:fldCharType="end"/>
      </w:r>
      <w:r w:rsidR="00445076">
        <w:t>として</w:t>
      </w:r>
      <w:bookmarkStart w:id="870" w:name="■ISMS13ー1"/>
      <w:r w:rsidR="00AF6A69">
        <w:fldChar w:fldCharType="begin"/>
      </w:r>
      <w:r w:rsidR="00AF6A69">
        <w:instrText>HYPERLINK  \l "■ISMS"</w:instrText>
      </w:r>
      <w:r w:rsidR="00AF6A69">
        <w:fldChar w:fldCharType="separate"/>
      </w:r>
      <w:r w:rsidR="00445076" w:rsidRPr="00AF6A69">
        <w:rPr>
          <w:rStyle w:val="a7"/>
        </w:rPr>
        <w:t>ISMS</w:t>
      </w:r>
      <w:bookmarkEnd w:id="870"/>
      <w:r w:rsidR="00AF6A69">
        <w:fldChar w:fldCharType="end"/>
      </w:r>
      <w:r w:rsidR="00445076">
        <w:t>を用いて、体系的・網羅的にセキュリティ対策基準、実施手順を作成します。第13章では、ISMSにおけるPDCAサイクルを回すために重要となる文書化</w:t>
      </w:r>
      <w:r w:rsidR="00445076">
        <w:rPr>
          <w:rFonts w:hint="eastAsia"/>
        </w:rPr>
        <w:t>の</w:t>
      </w:r>
      <w:r w:rsidR="00445076">
        <w:t>方法や、実施すべき事項について焦点を当てて説明していきます。</w:t>
      </w:r>
    </w:p>
    <w:p w14:paraId="63F7BB86" w14:textId="77777777" w:rsidR="00445076" w:rsidRDefault="00445076"/>
    <w:p w14:paraId="31E1E23E" w14:textId="4B05FBD3" w:rsidR="00445076" w:rsidRPr="002B4142" w:rsidRDefault="00445076">
      <w:r w:rsidRPr="002B4142">
        <w:t>ISMSの要求事項に関連する</w:t>
      </w:r>
      <w:r>
        <w:t>文書化</w:t>
      </w:r>
      <w:r w:rsidRPr="002B4142">
        <w:t>は重要ですが、あくまで手段であり目的ではありません。</w:t>
      </w:r>
      <w:r>
        <w:t>文書化</w:t>
      </w:r>
      <w:r w:rsidRPr="002B4142">
        <w:t>と維持が目的化してしまうと、</w:t>
      </w:r>
      <w:r>
        <w:t>文書</w:t>
      </w:r>
      <w:r w:rsidRPr="002B4142">
        <w:t>が形骸化し、情報セキュリティ対策としての意味がほとんどなくなってしまう場合があります。</w:t>
      </w:r>
      <w:r>
        <w:t>文書</w:t>
      </w:r>
      <w:r w:rsidRPr="002B4142">
        <w:t>を精細に作り込むことより、ISMSマネジメントプロセスを取り入れ、PDCAサイクルを回していくことが大切です。ISMSに</w:t>
      </w:r>
      <w:r w:rsidR="00D87B4D">
        <w:rPr>
          <w:rFonts w:hint="eastAsia"/>
        </w:rPr>
        <w:t>取り</w:t>
      </w:r>
      <w:r w:rsidRPr="002B4142">
        <w:t>組</w:t>
      </w:r>
      <w:r w:rsidR="003169C3">
        <w:rPr>
          <w:rFonts w:hint="eastAsia"/>
        </w:rPr>
        <w:t>み</w:t>
      </w:r>
      <w:r w:rsidRPr="002B4142">
        <w:t>始めたときには理解できていても、</w:t>
      </w:r>
      <w:r>
        <w:t>文書</w:t>
      </w:r>
      <w:r w:rsidRPr="002B4142">
        <w:t>作りを始めると</w:t>
      </w:r>
      <w:r>
        <w:t>文書化</w:t>
      </w:r>
      <w:r w:rsidRPr="002B4142">
        <w:t>が目的になってしまうケースが多いため、注意が必要です。本来、ISMSの認証取得のために作成する</w:t>
      </w:r>
      <w:r>
        <w:t>文書</w:t>
      </w:r>
      <w:r w:rsidRPr="002B4142">
        <w:t>は、実施すべきことを記述したものではなく、実際に実施していることを記述したものであるべきなのです。</w:t>
      </w:r>
    </w:p>
    <w:p w14:paraId="41B120D7" w14:textId="77777777" w:rsidR="00445076" w:rsidRDefault="00445076"/>
    <w:p w14:paraId="4345BA69" w14:textId="0AED37AA" w:rsidR="00445076" w:rsidRPr="008B7B0B" w:rsidRDefault="000627A2">
      <w:pPr>
        <w:pStyle w:val="5"/>
        <w:rPr>
          <w:shd w:val="clear" w:color="auto" w:fill="0A2F41" w:themeFill="accent1" w:themeFillShade="80"/>
        </w:rPr>
      </w:pPr>
      <w:r>
        <w:rPr>
          <w:rFonts w:hint="eastAsia"/>
        </w:rPr>
        <w:t>Lv</w:t>
      </w:r>
      <w:r w:rsidR="00445076" w:rsidRPr="004F2BA4">
        <w:rPr>
          <w:rFonts w:hint="eastAsia"/>
        </w:rPr>
        <w:t>.3網羅的アプローチ（網羅性のあるアプローチ方法</w:t>
      </w:r>
      <w:r w:rsidR="00445076">
        <w:rPr>
          <w:rFonts w:hint="eastAsia"/>
        </w:rPr>
        <w:t>）</w:t>
      </w:r>
    </w:p>
    <w:tbl>
      <w:tblPr>
        <w:tblStyle w:val="aa"/>
        <w:tblW w:w="0" w:type="auto"/>
        <w:tblLook w:val="04A0" w:firstRow="1" w:lastRow="0" w:firstColumn="1" w:lastColumn="0" w:noHBand="0" w:noVBand="1"/>
      </w:tblPr>
      <w:tblGrid>
        <w:gridCol w:w="5240"/>
        <w:gridCol w:w="2693"/>
        <w:gridCol w:w="2523"/>
      </w:tblGrid>
      <w:tr w:rsidR="00445076" w:rsidRPr="008B7B0B" w14:paraId="6B1203F6" w14:textId="77777777">
        <w:tc>
          <w:tcPr>
            <w:tcW w:w="5240" w:type="dxa"/>
            <w:shd w:val="clear" w:color="auto" w:fill="215E99"/>
          </w:tcPr>
          <w:p w14:paraId="650D33F8" w14:textId="77777777" w:rsidR="00445076" w:rsidRPr="008B7B0B" w:rsidRDefault="00445076">
            <w:pPr>
              <w:pStyle w:val="aff0"/>
              <w:rPr>
                <w:shd w:val="clear" w:color="auto" w:fill="0A2F41" w:themeFill="accent1" w:themeFillShade="80"/>
              </w:rPr>
            </w:pPr>
            <w:r>
              <w:rPr>
                <w:rFonts w:hint="eastAsia"/>
              </w:rPr>
              <w:t>概要</w:t>
            </w:r>
          </w:p>
        </w:tc>
        <w:tc>
          <w:tcPr>
            <w:tcW w:w="2693" w:type="dxa"/>
            <w:shd w:val="clear" w:color="auto" w:fill="215E99"/>
          </w:tcPr>
          <w:p w14:paraId="468FAB87" w14:textId="77777777" w:rsidR="00445076" w:rsidRPr="008B7B0B" w:rsidRDefault="00445076">
            <w:pPr>
              <w:pStyle w:val="aff0"/>
              <w:rPr>
                <w:shd w:val="clear" w:color="auto" w:fill="0A2F41" w:themeFill="accent1" w:themeFillShade="80"/>
              </w:rPr>
            </w:pPr>
            <w:r>
              <w:rPr>
                <w:rFonts w:hint="eastAsia"/>
              </w:rPr>
              <w:t>メリット</w:t>
            </w:r>
          </w:p>
        </w:tc>
        <w:tc>
          <w:tcPr>
            <w:tcW w:w="2523" w:type="dxa"/>
            <w:shd w:val="clear" w:color="auto" w:fill="215E99"/>
          </w:tcPr>
          <w:p w14:paraId="10B42C3E" w14:textId="77777777" w:rsidR="00445076" w:rsidRPr="008B7B0B" w:rsidRDefault="00445076">
            <w:pPr>
              <w:pStyle w:val="aff0"/>
              <w:rPr>
                <w:shd w:val="clear" w:color="auto" w:fill="0A2F41" w:themeFill="accent1" w:themeFillShade="80"/>
              </w:rPr>
            </w:pPr>
            <w:r>
              <w:rPr>
                <w:rFonts w:hint="eastAsia"/>
              </w:rPr>
              <w:t>デメリット</w:t>
            </w:r>
          </w:p>
        </w:tc>
      </w:tr>
      <w:tr w:rsidR="00445076" w14:paraId="656DB6D0" w14:textId="77777777">
        <w:tc>
          <w:tcPr>
            <w:tcW w:w="5240" w:type="dxa"/>
          </w:tcPr>
          <w:p w14:paraId="2D2EF279" w14:textId="77777777" w:rsidR="00445076" w:rsidRDefault="00445076">
            <w:pPr>
              <w:pStyle w:val="afff6"/>
            </w:pPr>
            <w:r w:rsidRPr="0090377F">
              <w:rPr>
                <w:rFonts w:hint="eastAsia"/>
              </w:rPr>
              <w:t>網羅的なフレームワークとしてISMSを参考にします。ISMSのフレームワークに沿うため、技術的対策といった一部の内容に限らず、運用や監査についても含めて対策基準、実施手順を策定します。</w:t>
            </w:r>
          </w:p>
        </w:tc>
        <w:tc>
          <w:tcPr>
            <w:tcW w:w="2693" w:type="dxa"/>
          </w:tcPr>
          <w:p w14:paraId="7D18DA67" w14:textId="77777777" w:rsidR="00445076" w:rsidRPr="008B7B0B" w:rsidRDefault="00445076">
            <w:pPr>
              <w:pStyle w:val="afff6"/>
            </w:pPr>
            <w:r w:rsidRPr="0090377F">
              <w:rPr>
                <w:rFonts w:hint="eastAsia"/>
              </w:rPr>
              <w:t>ISMS要求事項の導入が可能です。</w:t>
            </w:r>
          </w:p>
        </w:tc>
        <w:tc>
          <w:tcPr>
            <w:tcW w:w="2523" w:type="dxa"/>
          </w:tcPr>
          <w:p w14:paraId="3D7FA870" w14:textId="77777777" w:rsidR="00445076" w:rsidRPr="008B7B0B" w:rsidRDefault="00445076">
            <w:pPr>
              <w:pStyle w:val="afff6"/>
            </w:pPr>
            <w:r w:rsidRPr="0090377F">
              <w:rPr>
                <w:rFonts w:hint="eastAsia"/>
              </w:rPr>
              <w:t>時間とコストがかかる。</w:t>
            </w:r>
          </w:p>
        </w:tc>
      </w:tr>
    </w:tbl>
    <w:p w14:paraId="3D0B3982" w14:textId="77777777" w:rsidR="00445076" w:rsidRDefault="00445076">
      <w:pPr>
        <w:ind w:firstLineChars="0" w:firstLine="0"/>
      </w:pPr>
    </w:p>
    <w:p w14:paraId="72A9F1F0" w14:textId="6DA52218" w:rsidR="00445076" w:rsidRPr="00F3475E" w:rsidRDefault="00445076" w:rsidP="002A6987">
      <w:pPr>
        <w:pStyle w:val="3"/>
      </w:pPr>
      <w:bookmarkStart w:id="871" w:name="_Toc173932328"/>
      <w:bookmarkStart w:id="872" w:name="_Toc185338905"/>
      <w:bookmarkStart w:id="873" w:name="_Toc188349006"/>
      <w:r w:rsidRPr="004545A4">
        <w:rPr>
          <w:rFonts w:hint="eastAsia"/>
        </w:rPr>
        <w:t>【</w:t>
      </w:r>
      <w:r w:rsidR="000627A2">
        <w:t>Lv</w:t>
      </w:r>
      <w:r w:rsidRPr="004545A4">
        <w:t>.3網羅的アプローチ】フレームワークを参考とした実施手順</w:t>
      </w:r>
      <w:bookmarkEnd w:id="871"/>
      <w:bookmarkEnd w:id="872"/>
      <w:bookmarkEnd w:id="873"/>
    </w:p>
    <w:p w14:paraId="7CB3697D" w14:textId="77777777" w:rsidR="00445076" w:rsidRPr="00D505DB" w:rsidRDefault="00445076" w:rsidP="003E0313">
      <w:pPr>
        <w:pStyle w:val="4"/>
      </w:pPr>
      <w:bookmarkStart w:id="874" w:name="_Toc173932329"/>
      <w:bookmarkStart w:id="875" w:name="_Toc185338906"/>
      <w:bookmarkStart w:id="876" w:name="_Toc188349007"/>
      <w:r w:rsidRPr="004545A4">
        <w:t>ISMSの概要（確立・運用・監視）</w:t>
      </w:r>
      <w:bookmarkEnd w:id="874"/>
      <w:bookmarkEnd w:id="875"/>
      <w:bookmarkEnd w:id="876"/>
    </w:p>
    <w:p w14:paraId="09E2D06E" w14:textId="77777777" w:rsidR="00445076" w:rsidRDefault="00445076"/>
    <w:p w14:paraId="5D62D4B7" w14:textId="77777777" w:rsidR="00445076" w:rsidRDefault="00445076">
      <w:pPr>
        <w:pStyle w:val="5"/>
      </w:pPr>
      <w:r w:rsidRPr="009E33DB">
        <w:t>ISO/IEC 27001 各要求事項の概要</w:t>
      </w:r>
    </w:p>
    <w:p w14:paraId="338758A2" w14:textId="77777777" w:rsidR="00445076" w:rsidRDefault="00445076">
      <w:r w:rsidRPr="009E33DB">
        <w:t>「1. 適用範囲」に記述されていますが、実質的な要求事項は「4. 組織の状況」から「10. 改善」までの7項目となっています。</w:t>
      </w:r>
    </w:p>
    <w:p w14:paraId="6A6004C2" w14:textId="77777777" w:rsidR="00445076" w:rsidRPr="00D15440" w:rsidRDefault="00445076"/>
    <w:tbl>
      <w:tblPr>
        <w:tblStyle w:val="aa"/>
        <w:tblW w:w="0" w:type="auto"/>
        <w:tblLook w:val="04A0" w:firstRow="1" w:lastRow="0" w:firstColumn="1" w:lastColumn="0" w:noHBand="0" w:noVBand="1"/>
      </w:tblPr>
      <w:tblGrid>
        <w:gridCol w:w="5228"/>
        <w:gridCol w:w="5228"/>
      </w:tblGrid>
      <w:tr w:rsidR="00445076" w:rsidRPr="003B3128" w14:paraId="196795EF" w14:textId="77777777">
        <w:tc>
          <w:tcPr>
            <w:tcW w:w="10456" w:type="dxa"/>
            <w:gridSpan w:val="2"/>
            <w:shd w:val="clear" w:color="auto" w:fill="215E99" w:themeFill="text2" w:themeFillTint="BF"/>
          </w:tcPr>
          <w:p w14:paraId="00A37261" w14:textId="77777777" w:rsidR="00445076" w:rsidRPr="003B3128" w:rsidRDefault="00445076">
            <w:pPr>
              <w:pStyle w:val="aff0"/>
            </w:pPr>
            <w:r w:rsidRPr="002D7DFE">
              <w:t>ISO/IEC 27001:2022の構成</w:t>
            </w:r>
          </w:p>
        </w:tc>
      </w:tr>
      <w:tr w:rsidR="00445076" w:rsidRPr="003B3128" w14:paraId="600C7186" w14:textId="77777777">
        <w:tc>
          <w:tcPr>
            <w:tcW w:w="5228" w:type="dxa"/>
          </w:tcPr>
          <w:p w14:paraId="35EFA920" w14:textId="77777777" w:rsidR="00445076" w:rsidRPr="004C00F2" w:rsidRDefault="00445076">
            <w:pPr>
              <w:pStyle w:val="afff8"/>
            </w:pPr>
            <w:r w:rsidRPr="004C00F2">
              <w:t>1. 適用範囲</w:t>
            </w:r>
          </w:p>
          <w:p w14:paraId="4637F18D" w14:textId="5CFC8072" w:rsidR="00445076" w:rsidRPr="004C00F2" w:rsidRDefault="00445076">
            <w:pPr>
              <w:pStyle w:val="afff6"/>
            </w:pPr>
            <w:r w:rsidRPr="004C00F2">
              <w:t>ISO/IEC 27001は</w:t>
            </w:r>
            <w:bookmarkStart w:id="877" w:name="■ISMS13ー2ー1"/>
            <w:r w:rsidR="00AF6A69">
              <w:fldChar w:fldCharType="begin"/>
            </w:r>
            <w:r w:rsidR="00AF6A69">
              <w:instrText>HYPERLINK  \l "■ISMS"</w:instrText>
            </w:r>
            <w:r w:rsidR="00AF6A69">
              <w:fldChar w:fldCharType="separate"/>
            </w:r>
            <w:r w:rsidRPr="00AF6A69">
              <w:rPr>
                <w:rStyle w:val="a7"/>
              </w:rPr>
              <w:t>ISMS</w:t>
            </w:r>
            <w:bookmarkEnd w:id="877"/>
            <w:r w:rsidR="00AF6A69">
              <w:fldChar w:fldCharType="end"/>
            </w:r>
            <w:r w:rsidRPr="004C00F2">
              <w:t>運用のための要求事項を規定しており、本規格に適合するためには4～10に規定される</w:t>
            </w:r>
            <w:r>
              <w:rPr>
                <w:rFonts w:hint="eastAsia"/>
              </w:rPr>
              <w:t>すべて</w:t>
            </w:r>
            <w:r w:rsidRPr="004C00F2">
              <w:t>の事項に対応しなければならない。</w:t>
            </w:r>
          </w:p>
        </w:tc>
        <w:tc>
          <w:tcPr>
            <w:tcW w:w="5228" w:type="dxa"/>
          </w:tcPr>
          <w:p w14:paraId="6B3A83F0" w14:textId="77777777" w:rsidR="00445076" w:rsidRPr="003B3128" w:rsidRDefault="00445076">
            <w:pPr>
              <w:pStyle w:val="afff8"/>
            </w:pPr>
            <w:r w:rsidRPr="003B3128">
              <w:t>6. 計画</w:t>
            </w:r>
          </w:p>
          <w:p w14:paraId="3EE48699" w14:textId="111988C6" w:rsidR="00445076" w:rsidRPr="003B3128" w:rsidRDefault="00445076">
            <w:pPr>
              <w:pStyle w:val="afff6"/>
            </w:pPr>
            <w:r w:rsidRPr="003B3128">
              <w:t>ISMSの計画を立てる際の要求事項。（PDCAサイクルのP「Plan」）</w:t>
            </w:r>
          </w:p>
        </w:tc>
      </w:tr>
      <w:tr w:rsidR="00445076" w:rsidRPr="003B3128" w14:paraId="75C262DA" w14:textId="77777777">
        <w:tc>
          <w:tcPr>
            <w:tcW w:w="5228" w:type="dxa"/>
          </w:tcPr>
          <w:p w14:paraId="586C08A1" w14:textId="77777777" w:rsidR="00445076" w:rsidRPr="004C00F2" w:rsidRDefault="00445076">
            <w:pPr>
              <w:pStyle w:val="afff8"/>
            </w:pPr>
            <w:r w:rsidRPr="004C00F2">
              <w:t>2. 引用規格</w:t>
            </w:r>
          </w:p>
          <w:p w14:paraId="4393F85B" w14:textId="77777777" w:rsidR="00445076" w:rsidRDefault="00445076">
            <w:pPr>
              <w:pStyle w:val="afff6"/>
            </w:pPr>
            <w:r w:rsidRPr="004C00F2">
              <w:t>ISO/IEC 27001は、ISO/IEC 27000（ISMSの概要と用語）を引用する。</w:t>
            </w:r>
          </w:p>
        </w:tc>
        <w:tc>
          <w:tcPr>
            <w:tcW w:w="5228" w:type="dxa"/>
          </w:tcPr>
          <w:p w14:paraId="1EAB9C2B" w14:textId="77777777" w:rsidR="00445076" w:rsidRPr="003B3128" w:rsidRDefault="00445076">
            <w:pPr>
              <w:pStyle w:val="afff8"/>
            </w:pPr>
            <w:r w:rsidRPr="003B3128">
              <w:t>7. 支援</w:t>
            </w:r>
          </w:p>
          <w:p w14:paraId="3892E0AF" w14:textId="193876B5" w:rsidR="00445076" w:rsidRPr="003B3128" w:rsidRDefault="00445076">
            <w:pPr>
              <w:pStyle w:val="afff6"/>
            </w:pPr>
            <w:r w:rsidRPr="003B3128">
              <w:rPr>
                <w:rFonts w:hint="eastAsia"/>
              </w:rPr>
              <w:t>構成員の教育など、</w:t>
            </w:r>
            <w:r w:rsidRPr="003B3128">
              <w:t>ISMS構築にあたり組織が構成員に行うべきサポートを要求している。</w:t>
            </w:r>
          </w:p>
        </w:tc>
      </w:tr>
      <w:tr w:rsidR="00445076" w:rsidRPr="003B3128" w14:paraId="0E333405" w14:textId="77777777">
        <w:tc>
          <w:tcPr>
            <w:tcW w:w="5228" w:type="dxa"/>
          </w:tcPr>
          <w:p w14:paraId="3D5737C3" w14:textId="77777777" w:rsidR="00445076" w:rsidRPr="004C00F2" w:rsidRDefault="00445076">
            <w:pPr>
              <w:pStyle w:val="afff8"/>
            </w:pPr>
            <w:r w:rsidRPr="004C00F2">
              <w:t>3. 用語および定義</w:t>
            </w:r>
          </w:p>
          <w:p w14:paraId="56030356" w14:textId="77777777" w:rsidR="00445076" w:rsidRPr="004C00F2" w:rsidRDefault="00445076">
            <w:pPr>
              <w:pStyle w:val="afff6"/>
            </w:pPr>
            <w:r w:rsidRPr="004C00F2">
              <w:t>ISO/IEC 27001で用いる用語および定義は、ISO/IEC 27000に定めている。</w:t>
            </w:r>
          </w:p>
        </w:tc>
        <w:tc>
          <w:tcPr>
            <w:tcW w:w="5228" w:type="dxa"/>
          </w:tcPr>
          <w:p w14:paraId="4CA3EFBB" w14:textId="77777777" w:rsidR="00445076" w:rsidRPr="003B3128" w:rsidRDefault="00445076">
            <w:pPr>
              <w:pStyle w:val="afff8"/>
            </w:pPr>
            <w:r w:rsidRPr="003B3128">
              <w:t>8. 運用</w:t>
            </w:r>
          </w:p>
          <w:p w14:paraId="4830AB94" w14:textId="1D313B01" w:rsidR="00445076" w:rsidRPr="003B3128" w:rsidRDefault="00445076">
            <w:pPr>
              <w:pStyle w:val="afff6"/>
            </w:pPr>
            <w:r w:rsidRPr="003B3128">
              <w:t>ISMSを実行する際の要求事項。（PDCAサイクルのD「Do」）</w:t>
            </w:r>
          </w:p>
        </w:tc>
      </w:tr>
      <w:tr w:rsidR="00445076" w:rsidRPr="003B3128" w14:paraId="4AEB4EE7" w14:textId="77777777">
        <w:tc>
          <w:tcPr>
            <w:tcW w:w="5228" w:type="dxa"/>
          </w:tcPr>
          <w:p w14:paraId="5D5F62D4" w14:textId="77777777" w:rsidR="00445076" w:rsidRPr="004C00F2" w:rsidRDefault="00445076">
            <w:pPr>
              <w:pStyle w:val="afff8"/>
            </w:pPr>
            <w:r w:rsidRPr="004C00F2">
              <w:t>4. 組織の状況</w:t>
            </w:r>
          </w:p>
          <w:p w14:paraId="2F5F5601" w14:textId="77777777" w:rsidR="00445076" w:rsidRPr="004C00F2" w:rsidRDefault="00445076">
            <w:pPr>
              <w:pStyle w:val="afff6"/>
            </w:pPr>
            <w:r w:rsidRPr="004C00F2">
              <w:rPr>
                <w:rFonts w:hint="eastAsia"/>
              </w:rPr>
              <w:t>組織の内情や取り巻く状況、利害関係者のニーズを把握した上で</w:t>
            </w:r>
            <w:r w:rsidRPr="004C00F2">
              <w:t>ISMSの適用範囲を決定することを要求している。</w:t>
            </w:r>
          </w:p>
        </w:tc>
        <w:tc>
          <w:tcPr>
            <w:tcW w:w="5228" w:type="dxa"/>
          </w:tcPr>
          <w:p w14:paraId="777328EB" w14:textId="77777777" w:rsidR="00445076" w:rsidRPr="003B3128" w:rsidRDefault="00445076">
            <w:pPr>
              <w:pStyle w:val="afff8"/>
            </w:pPr>
            <w:r w:rsidRPr="003B3128">
              <w:t>9. パフォーマンス評価</w:t>
            </w:r>
          </w:p>
          <w:p w14:paraId="17F5C74B" w14:textId="077DA65E" w:rsidR="00445076" w:rsidRPr="003B3128" w:rsidRDefault="00445076">
            <w:pPr>
              <w:pStyle w:val="afff6"/>
            </w:pPr>
            <w:r w:rsidRPr="003B3128">
              <w:rPr>
                <w:rFonts w:hint="eastAsia"/>
              </w:rPr>
              <w:t>適切な</w:t>
            </w:r>
            <w:r w:rsidRPr="003B3128">
              <w:t>ISMSが構築・運用できているか評価する際の要求事項。（PDCAサイクルのC「Check」）</w:t>
            </w:r>
          </w:p>
        </w:tc>
      </w:tr>
      <w:tr w:rsidR="00445076" w:rsidRPr="003B3128" w14:paraId="6FFF0352" w14:textId="77777777">
        <w:tc>
          <w:tcPr>
            <w:tcW w:w="5228" w:type="dxa"/>
          </w:tcPr>
          <w:p w14:paraId="403ED8C6" w14:textId="77777777" w:rsidR="00445076" w:rsidRPr="004C00F2" w:rsidRDefault="00445076">
            <w:pPr>
              <w:pStyle w:val="afff8"/>
            </w:pPr>
            <w:r w:rsidRPr="004C00F2">
              <w:t>5. リーダーシップ</w:t>
            </w:r>
          </w:p>
          <w:p w14:paraId="460EEA23" w14:textId="77777777" w:rsidR="00445076" w:rsidRPr="004C00F2" w:rsidRDefault="00445076">
            <w:pPr>
              <w:pStyle w:val="afff6"/>
            </w:pPr>
            <w:r w:rsidRPr="004C00F2">
              <w:rPr>
                <w:rFonts w:hint="eastAsia"/>
              </w:rPr>
              <w:t>トップマネジメントが主導して</w:t>
            </w:r>
            <w:r w:rsidRPr="004C00F2">
              <w:t>ISMSを構築することを要求している。（トップマネジメントが実施するべきことのまとめ）</w:t>
            </w:r>
          </w:p>
        </w:tc>
        <w:tc>
          <w:tcPr>
            <w:tcW w:w="5228" w:type="dxa"/>
          </w:tcPr>
          <w:p w14:paraId="4539221F" w14:textId="77777777" w:rsidR="00445076" w:rsidRPr="003B3128" w:rsidRDefault="00445076">
            <w:pPr>
              <w:pStyle w:val="afff8"/>
            </w:pPr>
            <w:r w:rsidRPr="003B3128">
              <w:t>10. 改善</w:t>
            </w:r>
          </w:p>
          <w:p w14:paraId="3BDEDE32" w14:textId="6B1F3B7D" w:rsidR="00445076" w:rsidRPr="003B3128" w:rsidRDefault="00445076">
            <w:pPr>
              <w:pStyle w:val="afff6"/>
            </w:pPr>
            <w:r w:rsidRPr="003B3128">
              <w:t>ISMSの是正処置やリスク、改善の機会、ISMS認証の不適格があった場合の対処法。（PDCAサイクルの「Act」）</w:t>
            </w:r>
          </w:p>
        </w:tc>
      </w:tr>
    </w:tbl>
    <w:p w14:paraId="252F54DB" w14:textId="77777777" w:rsidR="00445076" w:rsidRDefault="00445076">
      <w:pPr>
        <w:ind w:firstLineChars="0" w:firstLine="0"/>
      </w:pPr>
    </w:p>
    <w:p w14:paraId="23D716F9" w14:textId="77777777" w:rsidR="00445076" w:rsidRPr="005F0452" w:rsidRDefault="00445076">
      <w:pPr>
        <w:pStyle w:val="5"/>
      </w:pPr>
      <w:r w:rsidRPr="005F0452">
        <w:rPr>
          <w:rFonts w:hint="eastAsia"/>
        </w:rPr>
        <w:t>ISMSの確立、運用、監視</w:t>
      </w:r>
    </w:p>
    <w:p w14:paraId="0D9917E4" w14:textId="77777777" w:rsidR="00445076" w:rsidRDefault="00445076" w:rsidP="00A37C62">
      <w:r w:rsidRPr="005F0452">
        <w:rPr>
          <w:rFonts w:hint="eastAsia"/>
        </w:rPr>
        <w:t>「第</w:t>
      </w:r>
      <w:r>
        <w:rPr>
          <w:rFonts w:hint="eastAsia"/>
        </w:rPr>
        <w:t>11</w:t>
      </w:r>
      <w:r w:rsidRPr="005F0452">
        <w:t>章. セキュリティフレームワーク」でも記載した通り、ISMSはPDCAサイクルに則って運用すること</w:t>
      </w:r>
      <w:r>
        <w:rPr>
          <w:rFonts w:hint="eastAsia"/>
        </w:rPr>
        <w:t>に</w:t>
      </w:r>
      <w:r w:rsidRPr="005F0452">
        <w:t>なります。Plan</w:t>
      </w:r>
      <w:r>
        <w:rPr>
          <w:rFonts w:hint="eastAsia"/>
        </w:rPr>
        <w:t>でI</w:t>
      </w:r>
      <w:r w:rsidRPr="005F0452">
        <w:t>SMSを確立し、Do</w:t>
      </w:r>
      <w:r>
        <w:rPr>
          <w:rFonts w:hint="eastAsia"/>
        </w:rPr>
        <w:t>で</w:t>
      </w:r>
      <w:r w:rsidRPr="005F0452">
        <w:t>導入および運用、Checkで監視および見直し、Actで維持および改善を行います。ISMSの取組</w:t>
      </w:r>
      <w:r>
        <w:rPr>
          <w:rFonts w:hint="eastAsia"/>
        </w:rPr>
        <w:t>により</w:t>
      </w:r>
      <w:r w:rsidRPr="005F0452">
        <w:t>、組織の情報セキュリティをより良くするために管理手段レベルでの解決を目指すことになります。同じ失敗を繰り返さない、あるいは現状を改善し続けるために、PDCAサイクルによって継続的な改善を図ることが重要です。</w:t>
      </w:r>
    </w:p>
    <w:p w14:paraId="4536399B" w14:textId="021D03F7" w:rsidR="00445076" w:rsidRDefault="00445076" w:rsidP="00A37C62">
      <w:r>
        <w:rPr>
          <w:noProof/>
        </w:rPr>
        <w:drawing>
          <wp:anchor distT="0" distB="0" distL="114300" distR="114300" simplePos="0" relativeHeight="251656415" behindDoc="0" locked="0" layoutInCell="1" allowOverlap="1" wp14:anchorId="069C2EF7" wp14:editId="3F57CD47">
            <wp:simplePos x="0" y="0"/>
            <wp:positionH relativeFrom="margin">
              <wp:posOffset>972976</wp:posOffset>
            </wp:positionH>
            <wp:positionV relativeFrom="paragraph">
              <wp:posOffset>1120775</wp:posOffset>
            </wp:positionV>
            <wp:extent cx="4639310" cy="3206750"/>
            <wp:effectExtent l="0" t="0" r="8890" b="0"/>
            <wp:wrapTopAndBottom/>
            <wp:docPr id="13653379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37911"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39310" cy="320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C590D">
        <w:rPr>
          <w:noProof/>
        </w:rPr>
        <mc:AlternateContent>
          <mc:Choice Requires="wps">
            <w:drawing>
              <wp:anchor distT="0" distB="0" distL="114300" distR="114300" simplePos="0" relativeHeight="251656387" behindDoc="0" locked="0" layoutInCell="1" allowOverlap="1" wp14:anchorId="2F48CBE4" wp14:editId="66F8BB4F">
                <wp:simplePos x="0" y="0"/>
                <wp:positionH relativeFrom="margin">
                  <wp:posOffset>6985</wp:posOffset>
                </wp:positionH>
                <wp:positionV relativeFrom="paragraph">
                  <wp:posOffset>4373245</wp:posOffset>
                </wp:positionV>
                <wp:extent cx="6638925" cy="184150"/>
                <wp:effectExtent l="0" t="0" r="0" b="0"/>
                <wp:wrapTopAndBottom/>
                <wp:docPr id="688923217" name="テキスト ボックス 29">
                  <a:extLst xmlns:a="http://schemas.openxmlformats.org/drawingml/2006/main">
                    <a:ext uri="{FF2B5EF4-FFF2-40B4-BE49-F238E27FC236}">
                      <a16:creationId xmlns:a16="http://schemas.microsoft.com/office/drawing/2014/main" id="{4296684B-8BBD-0A41-D2B6-53BDF212AC5C}"/>
                    </a:ext>
                  </a:extLst>
                </wp:docPr>
                <wp:cNvGraphicFramePr/>
                <a:graphic xmlns:a="http://schemas.openxmlformats.org/drawingml/2006/main">
                  <a:graphicData uri="http://schemas.microsoft.com/office/word/2010/wordprocessingShape">
                    <wps:wsp>
                      <wps:cNvSpPr txBox="1"/>
                      <wps:spPr>
                        <a:xfrm>
                          <a:off x="0" y="0"/>
                          <a:ext cx="6638925" cy="184150"/>
                        </a:xfrm>
                        <a:prstGeom prst="rect">
                          <a:avLst/>
                        </a:prstGeom>
                        <a:noFill/>
                      </wps:spPr>
                      <wps:txbx>
                        <w:txbxContent>
                          <w:p w14:paraId="0CA763C0" w14:textId="6A1B453D" w:rsidR="00445076" w:rsidRDefault="00445076">
                            <w:pPr>
                              <w:pStyle w:val="aff2"/>
                            </w:pPr>
                            <w:r>
                              <w:rPr>
                                <w:rFonts w:hint="eastAsia"/>
                              </w:rPr>
                              <w:t>図5</w:t>
                            </w:r>
                            <w:r w:rsidR="00E64792">
                              <w:rPr>
                                <w:rFonts w:hint="eastAsia"/>
                              </w:rPr>
                              <w:t>1</w:t>
                            </w:r>
                            <w:r>
                              <w:rPr>
                                <w:rFonts w:hint="eastAsia"/>
                              </w:rPr>
                              <w:t>. ISO/IEC 27001のPDCAサイクル</w:t>
                            </w:r>
                          </w:p>
                        </w:txbxContent>
                      </wps:txbx>
                      <wps:bodyPr wrap="square" rtlCol="0">
                        <a:spAutoFit/>
                      </wps:bodyPr>
                    </wps:wsp>
                  </a:graphicData>
                </a:graphic>
                <wp14:sizeRelH relativeFrom="margin">
                  <wp14:pctWidth>0</wp14:pctWidth>
                </wp14:sizeRelH>
              </wp:anchor>
            </w:drawing>
          </mc:Choice>
          <mc:Fallback>
            <w:pict>
              <v:shape w14:anchorId="2F48CBE4" id="テキスト ボックス 29" o:spid="_x0000_s1128" type="#_x0000_t202" style="position:absolute;left:0;text-align:left;margin-left:.55pt;margin-top:344.35pt;width:522.75pt;height:14.5pt;z-index:251656387;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" filled="f" stroked="f">
                <v:textbox style="mso-fit-shape-to-text:t">
                  <w:txbxContent>
                    <w:p w14:paraId="0CA763C0" w14:textId="6A1B453D" w:rsidR="00445076" w:rsidRDefault="00445076">
                      <w:pPr>
                        <w:pStyle w:val="aff2"/>
                      </w:pPr>
                      <w:r>
                        <w:rPr>
                          <w:rFonts w:hint="eastAsia"/>
                        </w:rPr>
                        <w:t>図5</w:t>
                      </w:r>
                      <w:r w:rsidR="00E64792">
                        <w:rPr>
                          <w:rFonts w:hint="eastAsia"/>
                        </w:rPr>
                        <w:t>1</w:t>
                      </w:r>
                      <w:r>
                        <w:rPr>
                          <w:rFonts w:hint="eastAsia"/>
                        </w:rPr>
                        <w:t>. ISO/IEC 27001のPDCAサイクル</w:t>
                      </w:r>
                    </w:p>
                  </w:txbxContent>
                </v:textbox>
                <w10:wrap type="topAndBottom" anchorx="margin"/>
              </v:shape>
            </w:pict>
          </mc:Fallback>
        </mc:AlternateContent>
      </w:r>
      <w:r w:rsidRPr="005F0452">
        <w:t>本テキストでは、</w:t>
      </w:r>
      <w:r w:rsidR="000F6D6B">
        <w:rPr>
          <w:rFonts w:hint="eastAsia"/>
        </w:rPr>
        <w:t>Lv.3</w:t>
      </w:r>
      <w:r w:rsidRPr="005F0452">
        <w:t>網羅的アプローチとして必要な</w:t>
      </w:r>
      <w:r>
        <w:t>文書</w:t>
      </w:r>
      <w:r w:rsidRPr="005F0452">
        <w:rPr>
          <w:rFonts w:hint="eastAsia"/>
        </w:rPr>
        <w:t>や項目を抜粋し、詳細に説明していきます。なお、</w:t>
      </w:r>
      <w:r w:rsidRPr="005F0452">
        <w:t>ISMSの要求事項を定めているISO/IEC 27001の1から3はそれぞれ「1.適用範囲」「2.引用規格」「3.用語および定義」なので、実質的な要求事項は「4. 組織の状況」から「10. 改善」までの7項目となっています。</w:t>
      </w:r>
    </w:p>
    <w:p w14:paraId="4C4CB67D" w14:textId="77777777" w:rsidR="00445076" w:rsidRPr="00A13332" w:rsidRDefault="00445076">
      <w:pPr>
        <w:ind w:firstLineChars="0" w:firstLine="0"/>
      </w:pPr>
    </w:p>
    <w:p w14:paraId="0FA4EB73" w14:textId="77777777" w:rsidR="00C9126F" w:rsidRPr="00A13332" w:rsidRDefault="00C9126F">
      <w:pPr>
        <w:ind w:firstLineChars="0" w:firstLine="0"/>
      </w:pPr>
    </w:p>
    <w:p w14:paraId="3601C8AE" w14:textId="77777777" w:rsidR="00445076" w:rsidRPr="005F0452" w:rsidRDefault="00445076" w:rsidP="003E0313">
      <w:pPr>
        <w:pStyle w:val="4"/>
      </w:pPr>
      <w:bookmarkStart w:id="878" w:name="_Toc173932330"/>
      <w:bookmarkStart w:id="879" w:name="_Toc185338907"/>
      <w:bookmarkStart w:id="880" w:name="_Toc188349008"/>
      <w:r w:rsidRPr="004545A4">
        <w:t>ISMS：4. 組織の状況</w:t>
      </w:r>
      <w:bookmarkEnd w:id="878"/>
      <w:bookmarkEnd w:id="879"/>
      <w:bookmarkEnd w:id="880"/>
    </w:p>
    <w:bookmarkStart w:id="881" w:name="■ISMS13ー2ー2"/>
    <w:p w14:paraId="7D7C8AEE" w14:textId="19F57213" w:rsidR="00445076" w:rsidRDefault="00AF6A69">
      <w:r>
        <w:fldChar w:fldCharType="begin"/>
      </w:r>
      <w:r>
        <w:instrText>HYPERLINK  \l "■ISMS"</w:instrText>
      </w:r>
      <w:r>
        <w:fldChar w:fldCharType="separate"/>
      </w:r>
      <w:r w:rsidR="00445076" w:rsidRPr="00AF6A69">
        <w:rPr>
          <w:rStyle w:val="a7"/>
        </w:rPr>
        <w:t>ISMS</w:t>
      </w:r>
      <w:bookmarkEnd w:id="881"/>
      <w:r>
        <w:fldChar w:fldCharType="end"/>
      </w:r>
      <w:r w:rsidR="00445076" w:rsidRPr="004545A4">
        <w:t>構築の第一歩は、組織の状況を把握することにあります。組織が抱えている情報セキュリティ上の課題を明らかにするとともに、組織の利害関係者が情報セキュリティに関してどのようなニーズや期待を持っているのかを整理し、情報セキュリティに取</w:t>
      </w:r>
      <w:r w:rsidR="00445076">
        <w:rPr>
          <w:rFonts w:hint="eastAsia"/>
        </w:rPr>
        <w:t>り</w:t>
      </w:r>
      <w:r w:rsidR="00445076" w:rsidRPr="004545A4">
        <w:t>組む意義を確認します。それを踏まえて、「ISMSの適用範囲」を決定することになります。この「4.組織の状況」は、PDCAサイクルの「Plan（計画）」に位置していますが、組織内外の状況に応じて見直す必要があります。</w:t>
      </w:r>
    </w:p>
    <w:tbl>
      <w:tblPr>
        <w:tblStyle w:val="aa"/>
        <w:tblpPr w:leftFromText="142" w:rightFromText="142" w:vertAnchor="text" w:horzAnchor="margin" w:tblpY="191"/>
        <w:tblW w:w="0" w:type="auto"/>
        <w:tblLook w:val="04A0" w:firstRow="1" w:lastRow="0" w:firstColumn="1" w:lastColumn="0" w:noHBand="0" w:noVBand="1"/>
      </w:tblPr>
      <w:tblGrid>
        <w:gridCol w:w="7083"/>
        <w:gridCol w:w="3373"/>
      </w:tblGrid>
      <w:tr w:rsidR="00445076" w:rsidRPr="0090377F" w14:paraId="5689E15A" w14:textId="77777777">
        <w:trPr>
          <w:trHeight w:val="396"/>
        </w:trPr>
        <w:tc>
          <w:tcPr>
            <w:tcW w:w="7083" w:type="dxa"/>
            <w:shd w:val="clear" w:color="auto" w:fill="215E99"/>
          </w:tcPr>
          <w:p w14:paraId="2DEAD6DB" w14:textId="77777777" w:rsidR="00445076" w:rsidRPr="0090377F" w:rsidRDefault="00445076">
            <w:pPr>
              <w:pStyle w:val="aff0"/>
            </w:pPr>
            <w:r w:rsidRPr="0090377F">
              <w:t>4. 組織の状況</w:t>
            </w:r>
          </w:p>
        </w:tc>
        <w:tc>
          <w:tcPr>
            <w:tcW w:w="3373" w:type="dxa"/>
            <w:shd w:val="clear" w:color="auto" w:fill="215E99"/>
          </w:tcPr>
          <w:p w14:paraId="254155EB" w14:textId="77777777" w:rsidR="00445076" w:rsidRPr="0090377F" w:rsidRDefault="00445076">
            <w:pPr>
              <w:pStyle w:val="aff0"/>
            </w:pPr>
            <w:r w:rsidRPr="0090377F">
              <w:rPr>
                <w:rFonts w:hint="eastAsia"/>
              </w:rPr>
              <w:t>作成</w:t>
            </w:r>
            <w:r>
              <w:rPr>
                <w:rFonts w:hint="eastAsia"/>
              </w:rPr>
              <w:t>文書</w:t>
            </w:r>
            <w:r w:rsidRPr="0090377F">
              <w:rPr>
                <w:rFonts w:hint="eastAsia"/>
              </w:rPr>
              <w:t>（例）</w:t>
            </w:r>
          </w:p>
        </w:tc>
      </w:tr>
      <w:tr w:rsidR="00445076" w:rsidRPr="0090377F" w14:paraId="01368359" w14:textId="77777777">
        <w:trPr>
          <w:trHeight w:val="542"/>
        </w:trPr>
        <w:tc>
          <w:tcPr>
            <w:tcW w:w="7083" w:type="dxa"/>
            <w:hideMark/>
          </w:tcPr>
          <w:p w14:paraId="02971064" w14:textId="77777777" w:rsidR="00445076" w:rsidRDefault="00445076">
            <w:pPr>
              <w:pStyle w:val="afff8"/>
            </w:pPr>
            <w:r w:rsidRPr="0090377F">
              <w:rPr>
                <w:rFonts w:hint="eastAsia"/>
              </w:rPr>
              <w:t>4.1 組織及びその状況の理解</w:t>
            </w:r>
          </w:p>
          <w:p w14:paraId="785C85DF" w14:textId="77777777" w:rsidR="00445076" w:rsidRPr="0090377F" w:rsidRDefault="00445076">
            <w:pPr>
              <w:pStyle w:val="afff6"/>
            </w:pPr>
            <w:r w:rsidRPr="00C93187">
              <w:rPr>
                <w:rFonts w:hint="eastAsia"/>
              </w:rPr>
              <w:t>ISMSを構築すること</w:t>
            </w:r>
            <w:r>
              <w:rPr>
                <w:rFonts w:hint="eastAsia"/>
              </w:rPr>
              <w:t>により</w:t>
            </w:r>
            <w:r w:rsidRPr="00C93187">
              <w:rPr>
                <w:rFonts w:hint="eastAsia"/>
              </w:rPr>
              <w:t>解決したい課題（組織の目的に関連する内部課題、外部課題）を明確にします。</w:t>
            </w:r>
          </w:p>
          <w:p w14:paraId="1088A90A" w14:textId="77777777" w:rsidR="00445076" w:rsidRPr="0090377F" w:rsidRDefault="00445076">
            <w:pPr>
              <w:pStyle w:val="afff6"/>
            </w:pPr>
          </w:p>
        </w:tc>
        <w:tc>
          <w:tcPr>
            <w:tcW w:w="3373" w:type="dxa"/>
            <w:hideMark/>
          </w:tcPr>
          <w:p w14:paraId="65C993C3" w14:textId="77777777" w:rsidR="00445076" w:rsidRPr="00436B9F" w:rsidRDefault="00445076" w:rsidP="00892C01">
            <w:pPr>
              <w:pStyle w:val="afff6"/>
              <w:numPr>
                <w:ilvl w:val="0"/>
                <w:numId w:val="788"/>
              </w:numPr>
              <w:tabs>
                <w:tab w:val="clear" w:pos="1830"/>
                <w:tab w:val="left" w:pos="455"/>
              </w:tabs>
            </w:pPr>
            <w:r w:rsidRPr="00436B9F">
              <w:rPr>
                <w:rFonts w:hint="eastAsia"/>
              </w:rPr>
              <w:t>外部</w:t>
            </w:r>
            <w:r>
              <w:rPr>
                <w:rFonts w:hint="eastAsia"/>
              </w:rPr>
              <w:t>及び</w:t>
            </w:r>
            <w:r w:rsidRPr="00436B9F">
              <w:rPr>
                <w:rFonts w:hint="eastAsia"/>
              </w:rPr>
              <w:t>内部の課題</w:t>
            </w:r>
          </w:p>
        </w:tc>
      </w:tr>
      <w:tr w:rsidR="00445076" w:rsidRPr="0090377F" w14:paraId="7B2C082C" w14:textId="77777777">
        <w:trPr>
          <w:trHeight w:val="542"/>
        </w:trPr>
        <w:tc>
          <w:tcPr>
            <w:tcW w:w="7083" w:type="dxa"/>
            <w:hideMark/>
          </w:tcPr>
          <w:p w14:paraId="2359A934" w14:textId="77777777" w:rsidR="00445076" w:rsidRDefault="00445076">
            <w:pPr>
              <w:pStyle w:val="afff8"/>
            </w:pPr>
            <w:r w:rsidRPr="0090377F">
              <w:rPr>
                <w:rFonts w:hint="eastAsia"/>
              </w:rPr>
              <w:t>4.2 利害関係者のニーズ及び期待の理解</w:t>
            </w:r>
          </w:p>
          <w:p w14:paraId="41BCE863" w14:textId="77777777" w:rsidR="00445076" w:rsidRPr="0090377F" w:rsidRDefault="00445076">
            <w:pPr>
              <w:pStyle w:val="afff6"/>
            </w:pPr>
            <w:r w:rsidRPr="0090377F">
              <w:rPr>
                <w:rFonts w:hint="eastAsia"/>
              </w:rPr>
              <w:t>ISMSに関係する利害関係者（顧客、従業員、取引先など個人や組織）と、利害関係者から要求される情報セキュリティに関係する要求事項を明確にします。</w:t>
            </w:r>
          </w:p>
          <w:p w14:paraId="072C01A9" w14:textId="77777777" w:rsidR="00445076" w:rsidRPr="0090377F" w:rsidRDefault="00445076">
            <w:pPr>
              <w:pStyle w:val="afff6"/>
            </w:pPr>
          </w:p>
        </w:tc>
        <w:tc>
          <w:tcPr>
            <w:tcW w:w="3373" w:type="dxa"/>
            <w:hideMark/>
          </w:tcPr>
          <w:p w14:paraId="3E486A8A" w14:textId="77777777" w:rsidR="00445076" w:rsidRPr="00436B9F" w:rsidRDefault="00445076" w:rsidP="00892C01">
            <w:pPr>
              <w:pStyle w:val="afff6"/>
              <w:numPr>
                <w:ilvl w:val="0"/>
                <w:numId w:val="788"/>
              </w:numPr>
              <w:tabs>
                <w:tab w:val="clear" w:pos="1830"/>
                <w:tab w:val="left" w:pos="455"/>
              </w:tabs>
            </w:pPr>
            <w:r w:rsidRPr="00436B9F">
              <w:rPr>
                <w:rFonts w:hint="eastAsia"/>
              </w:rPr>
              <w:t>利害関係者のニーズ及び期待</w:t>
            </w:r>
          </w:p>
        </w:tc>
      </w:tr>
      <w:tr w:rsidR="00445076" w:rsidRPr="0090377F" w14:paraId="70752590" w14:textId="77777777">
        <w:trPr>
          <w:trHeight w:val="542"/>
        </w:trPr>
        <w:tc>
          <w:tcPr>
            <w:tcW w:w="7083" w:type="dxa"/>
            <w:hideMark/>
          </w:tcPr>
          <w:p w14:paraId="63426A3B" w14:textId="77777777" w:rsidR="00445076" w:rsidRDefault="00445076">
            <w:pPr>
              <w:pStyle w:val="afff6"/>
              <w:rPr>
                <w:rStyle w:val="afff9"/>
              </w:rPr>
            </w:pPr>
            <w:r w:rsidRPr="00330F47">
              <w:rPr>
                <w:rStyle w:val="afff9"/>
                <w:rFonts w:hint="eastAsia"/>
              </w:rPr>
              <w:t>4.3 情報セキュリティマネジメントシステムの適用範囲の決定</w:t>
            </w:r>
          </w:p>
          <w:p w14:paraId="05F24928" w14:textId="77777777" w:rsidR="00445076" w:rsidRPr="00436B9F" w:rsidRDefault="00445076">
            <w:pPr>
              <w:pStyle w:val="afff6"/>
            </w:pPr>
            <w:r w:rsidRPr="00436B9F">
              <w:rPr>
                <w:rFonts w:hint="eastAsia"/>
              </w:rPr>
              <w:t>決定された外部課題・内部課題、利害関係者の要求事項と、業務内容や他の組織との情報のやり取り、ネットワーク構成などを考慮し、ISMSの適用範囲を合理的に決定します。</w:t>
            </w:r>
          </w:p>
          <w:p w14:paraId="3AED3057" w14:textId="77777777" w:rsidR="00445076" w:rsidRPr="00436B9F" w:rsidRDefault="00445076">
            <w:pPr>
              <w:pStyle w:val="afff6"/>
            </w:pPr>
          </w:p>
        </w:tc>
        <w:tc>
          <w:tcPr>
            <w:tcW w:w="3373" w:type="dxa"/>
            <w:hideMark/>
          </w:tcPr>
          <w:p w14:paraId="386444E9" w14:textId="77777777" w:rsidR="00445076" w:rsidRPr="00436B9F" w:rsidRDefault="00445076" w:rsidP="00892C01">
            <w:pPr>
              <w:pStyle w:val="afff6"/>
              <w:numPr>
                <w:ilvl w:val="0"/>
                <w:numId w:val="788"/>
              </w:numPr>
              <w:tabs>
                <w:tab w:val="clear" w:pos="1830"/>
                <w:tab w:val="left" w:pos="455"/>
              </w:tabs>
            </w:pPr>
            <w:r w:rsidRPr="00436B9F">
              <w:rPr>
                <w:rFonts w:hint="eastAsia"/>
              </w:rPr>
              <w:t>ISMS適用範囲</w:t>
            </w:r>
          </w:p>
          <w:p w14:paraId="79B4672C" w14:textId="77777777" w:rsidR="00445076" w:rsidRPr="00436B9F" w:rsidRDefault="00445076" w:rsidP="00892C01">
            <w:pPr>
              <w:pStyle w:val="afff6"/>
              <w:numPr>
                <w:ilvl w:val="0"/>
                <w:numId w:val="788"/>
              </w:numPr>
              <w:tabs>
                <w:tab w:val="clear" w:pos="1830"/>
                <w:tab w:val="left" w:pos="455"/>
              </w:tabs>
            </w:pPr>
            <w:r w:rsidRPr="00436B9F">
              <w:rPr>
                <w:rFonts w:hint="eastAsia"/>
              </w:rPr>
              <w:t>レイアウト図</w:t>
            </w:r>
          </w:p>
          <w:p w14:paraId="18E6FC99" w14:textId="77777777" w:rsidR="00445076" w:rsidRPr="00436B9F" w:rsidRDefault="00445076" w:rsidP="00892C01">
            <w:pPr>
              <w:pStyle w:val="afff6"/>
              <w:numPr>
                <w:ilvl w:val="0"/>
                <w:numId w:val="788"/>
              </w:numPr>
              <w:tabs>
                <w:tab w:val="clear" w:pos="1830"/>
                <w:tab w:val="left" w:pos="455"/>
              </w:tabs>
            </w:pPr>
            <w:r w:rsidRPr="00436B9F">
              <w:rPr>
                <w:rFonts w:hint="eastAsia"/>
              </w:rPr>
              <w:t>ネットワーク図</w:t>
            </w:r>
          </w:p>
        </w:tc>
      </w:tr>
      <w:tr w:rsidR="00445076" w:rsidRPr="0090377F" w14:paraId="0E5F11F0" w14:textId="77777777">
        <w:trPr>
          <w:trHeight w:val="542"/>
        </w:trPr>
        <w:tc>
          <w:tcPr>
            <w:tcW w:w="7083" w:type="dxa"/>
            <w:hideMark/>
          </w:tcPr>
          <w:p w14:paraId="592EF70D" w14:textId="77777777" w:rsidR="00445076" w:rsidRDefault="00445076">
            <w:pPr>
              <w:pStyle w:val="afff6"/>
              <w:rPr>
                <w:rStyle w:val="afff9"/>
              </w:rPr>
            </w:pPr>
            <w:r w:rsidRPr="00185589">
              <w:rPr>
                <w:rStyle w:val="afff9"/>
                <w:rFonts w:hint="eastAsia"/>
              </w:rPr>
              <w:t>4.4 情報セキュリティマネジメントシステム</w:t>
            </w:r>
          </w:p>
          <w:p w14:paraId="79C8A3BB" w14:textId="77777777" w:rsidR="00445076" w:rsidRPr="00436B9F" w:rsidRDefault="00445076">
            <w:pPr>
              <w:pStyle w:val="afff6"/>
            </w:pPr>
            <w:r w:rsidRPr="00436B9F">
              <w:rPr>
                <w:rFonts w:hint="eastAsia"/>
              </w:rPr>
              <w:t>決定したISMSの適用範囲を対象に、PDCAサイクルに基づくISMSを構築・運用します。</w:t>
            </w:r>
          </w:p>
          <w:p w14:paraId="213E405C" w14:textId="77777777" w:rsidR="00445076" w:rsidRPr="00436B9F" w:rsidRDefault="00445076">
            <w:pPr>
              <w:pStyle w:val="afff6"/>
            </w:pPr>
          </w:p>
        </w:tc>
        <w:tc>
          <w:tcPr>
            <w:tcW w:w="3373" w:type="dxa"/>
            <w:hideMark/>
          </w:tcPr>
          <w:p w14:paraId="6C37D3F9" w14:textId="77777777" w:rsidR="00445076" w:rsidRPr="00436B9F" w:rsidRDefault="00445076">
            <w:pPr>
              <w:pStyle w:val="afff6"/>
            </w:pPr>
            <w:r w:rsidRPr="00436B9F">
              <w:rPr>
                <w:rFonts w:hint="eastAsia"/>
              </w:rPr>
              <w:t>ー</w:t>
            </w:r>
          </w:p>
          <w:p w14:paraId="34CBED65" w14:textId="77777777" w:rsidR="00445076" w:rsidRPr="00436B9F" w:rsidRDefault="00445076">
            <w:pPr>
              <w:pStyle w:val="afff6"/>
            </w:pPr>
          </w:p>
        </w:tc>
      </w:tr>
    </w:tbl>
    <w:p w14:paraId="5CA601E7" w14:textId="77777777" w:rsidR="00445076" w:rsidRDefault="00445076">
      <w:pPr>
        <w:ind w:firstLineChars="0" w:firstLine="0"/>
      </w:pPr>
    </w:p>
    <w:p w14:paraId="67A3DD99" w14:textId="5F3CE533" w:rsidR="00445076" w:rsidRDefault="000D01FF">
      <w:pPr>
        <w:pStyle w:val="5"/>
      </w:pPr>
      <w:r>
        <w:rPr>
          <w:noProof/>
        </w:rPr>
        <w:drawing>
          <wp:anchor distT="0" distB="0" distL="114300" distR="114300" simplePos="0" relativeHeight="251656420" behindDoc="0" locked="0" layoutInCell="1" allowOverlap="1" wp14:anchorId="46F09EC7" wp14:editId="0516505C">
            <wp:simplePos x="0" y="0"/>
            <wp:positionH relativeFrom="margin">
              <wp:posOffset>793115</wp:posOffset>
            </wp:positionH>
            <wp:positionV relativeFrom="paragraph">
              <wp:posOffset>600075</wp:posOffset>
            </wp:positionV>
            <wp:extent cx="4976495" cy="3029585"/>
            <wp:effectExtent l="0" t="0" r="0" b="0"/>
            <wp:wrapTopAndBottom/>
            <wp:docPr id="19165592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59233"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76495" cy="3029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5076" w:rsidRPr="008F0314">
        <w:rPr>
          <w:rFonts w:hint="eastAsia"/>
        </w:rPr>
        <w:t>4.1 組織及びその状況の理解</w:t>
      </w:r>
    </w:p>
    <w:tbl>
      <w:tblPr>
        <w:tblStyle w:val="aa"/>
        <w:tblW w:w="10490" w:type="dxa"/>
        <w:tblInd w:w="-5" w:type="dxa"/>
        <w:tblLook w:val="04A0" w:firstRow="1" w:lastRow="0" w:firstColumn="1" w:lastColumn="0" w:noHBand="0" w:noVBand="1"/>
      </w:tblPr>
      <w:tblGrid>
        <w:gridCol w:w="4253"/>
        <w:gridCol w:w="6237"/>
      </w:tblGrid>
      <w:tr w:rsidR="00F53B2F" w14:paraId="53AAEB51" w14:textId="77777777">
        <w:tc>
          <w:tcPr>
            <w:tcW w:w="4253" w:type="dxa"/>
            <w:shd w:val="clear" w:color="auto" w:fill="215E99"/>
          </w:tcPr>
          <w:p w14:paraId="147918E4" w14:textId="77777777" w:rsidR="00445076" w:rsidRDefault="00445076">
            <w:pPr>
              <w:pStyle w:val="aff0"/>
            </w:pPr>
            <w:r>
              <w:rPr>
                <w:rFonts w:hint="eastAsia"/>
              </w:rPr>
              <w:t>作成する文書</w:t>
            </w:r>
          </w:p>
        </w:tc>
        <w:tc>
          <w:tcPr>
            <w:tcW w:w="6237" w:type="dxa"/>
          </w:tcPr>
          <w:p w14:paraId="04BCA24C" w14:textId="77777777" w:rsidR="00445076" w:rsidRPr="00701206" w:rsidRDefault="00445076" w:rsidP="00892C01">
            <w:pPr>
              <w:pStyle w:val="afff6"/>
              <w:numPr>
                <w:ilvl w:val="0"/>
                <w:numId w:val="127"/>
              </w:numPr>
              <w:tabs>
                <w:tab w:val="clear" w:pos="1830"/>
                <w:tab w:val="left" w:pos="455"/>
              </w:tabs>
            </w:pPr>
            <w:r w:rsidRPr="008F0314">
              <w:rPr>
                <w:rFonts w:hint="eastAsia"/>
              </w:rPr>
              <w:t>外部および内部の課題</w:t>
            </w:r>
          </w:p>
        </w:tc>
      </w:tr>
    </w:tbl>
    <w:p w14:paraId="5F12549F" w14:textId="2A666374" w:rsidR="00445076" w:rsidRDefault="00445076">
      <w:pPr>
        <w:ind w:firstLineChars="0" w:firstLine="0"/>
      </w:pPr>
    </w:p>
    <w:p w14:paraId="5D453B91" w14:textId="77777777" w:rsidR="00445076" w:rsidRDefault="00445076">
      <w:r w:rsidRPr="008F0314">
        <w:rPr>
          <w:rFonts w:hint="eastAsia"/>
        </w:rPr>
        <w:t>「組織及びその状況の理解」では、組織を取り巻く外部と内部の課題を整理することが求められています。ここで整理した課題を、</w:t>
      </w:r>
      <w:r w:rsidRPr="008F0314">
        <w:t>ISMSの取組を通して解決していきます。また、組織のどの部分に対してISMSを適用すべきなのかといった適用範囲を確定する際にも、課題を考慮すること</w:t>
      </w:r>
      <w:r>
        <w:rPr>
          <w:rFonts w:hint="eastAsia"/>
        </w:rPr>
        <w:t>に</w:t>
      </w:r>
      <w:r w:rsidRPr="008F0314">
        <w:t>なります。</w:t>
      </w:r>
    </w:p>
    <w:p w14:paraId="440B016B" w14:textId="77777777" w:rsidR="00445076" w:rsidRDefault="00445076"/>
    <w:p w14:paraId="7542343E" w14:textId="77777777" w:rsidR="00445076" w:rsidRDefault="00445076">
      <w:pPr>
        <w:pStyle w:val="aff4"/>
      </w:pPr>
      <w:r w:rsidRPr="008F0314">
        <w:t>外部の課題</w:t>
      </w:r>
    </w:p>
    <w:p w14:paraId="07DB2E94" w14:textId="77777777" w:rsidR="00445076" w:rsidRPr="008F0314" w:rsidRDefault="00445076">
      <w:r w:rsidRPr="008F0314">
        <w:t>組織の外部に原因が存在する課題は、以下の情報をヒントに決定することができます。</w:t>
      </w:r>
    </w:p>
    <w:p w14:paraId="7E96A792" w14:textId="77777777" w:rsidR="00445076" w:rsidRPr="008F0314" w:rsidRDefault="00445076" w:rsidP="00892C01">
      <w:pPr>
        <w:pStyle w:val="ab"/>
        <w:numPr>
          <w:ilvl w:val="0"/>
          <w:numId w:val="789"/>
        </w:numPr>
        <w:ind w:leftChars="0" w:firstLineChars="0"/>
      </w:pPr>
      <w:r w:rsidRPr="008F0314">
        <w:rPr>
          <w:rFonts w:hint="eastAsia"/>
        </w:rPr>
        <w:t>国際、国内、地方または近隣地域を問わず、文化、社会、政治、法律、規制、金融、技術、経済、自然および競争の環境</w:t>
      </w:r>
    </w:p>
    <w:p w14:paraId="74A79B00" w14:textId="77777777" w:rsidR="00445076" w:rsidRPr="008F0314" w:rsidRDefault="00445076" w:rsidP="00892C01">
      <w:pPr>
        <w:pStyle w:val="ab"/>
        <w:numPr>
          <w:ilvl w:val="0"/>
          <w:numId w:val="789"/>
        </w:numPr>
        <w:ind w:leftChars="0" w:firstLineChars="0"/>
      </w:pPr>
      <w:r w:rsidRPr="008F0314">
        <w:rPr>
          <w:rFonts w:hint="eastAsia"/>
        </w:rPr>
        <w:t>組織の目的に影響を与える主要な原動力および傾向</w:t>
      </w:r>
    </w:p>
    <w:p w14:paraId="5CF23EB7" w14:textId="77777777" w:rsidR="00445076" w:rsidRPr="008F0314" w:rsidRDefault="00445076" w:rsidP="00892C01">
      <w:pPr>
        <w:pStyle w:val="ab"/>
        <w:numPr>
          <w:ilvl w:val="0"/>
          <w:numId w:val="789"/>
        </w:numPr>
        <w:ind w:leftChars="0" w:firstLineChars="0"/>
      </w:pPr>
      <w:r w:rsidRPr="008F0314">
        <w:rPr>
          <w:rFonts w:hint="eastAsia"/>
        </w:rPr>
        <w:t>外部ステークホルダーとの関係並びに外部ステークホルダーの認知および価値観</w:t>
      </w:r>
    </w:p>
    <w:p w14:paraId="545CEC17" w14:textId="77777777" w:rsidR="00445076" w:rsidRPr="008F0314" w:rsidRDefault="00445076" w:rsidP="00A37C62">
      <w:r>
        <w:rPr>
          <w:rFonts w:hint="eastAsia"/>
        </w:rPr>
        <w:t>（例）</w:t>
      </w:r>
    </w:p>
    <w:tbl>
      <w:tblPr>
        <w:tblStyle w:val="aa"/>
        <w:tblW w:w="0" w:type="auto"/>
        <w:tblLook w:val="04A0" w:firstRow="1" w:lastRow="0" w:firstColumn="1" w:lastColumn="0" w:noHBand="0" w:noVBand="1"/>
      </w:tblPr>
      <w:tblGrid>
        <w:gridCol w:w="5098"/>
        <w:gridCol w:w="3402"/>
        <w:gridCol w:w="1956"/>
      </w:tblGrid>
      <w:tr w:rsidR="00445076" w:rsidRPr="0096089B" w14:paraId="33F0D019" w14:textId="77777777">
        <w:trPr>
          <w:trHeight w:val="396"/>
        </w:trPr>
        <w:tc>
          <w:tcPr>
            <w:tcW w:w="5098" w:type="dxa"/>
            <w:shd w:val="clear" w:color="auto" w:fill="215E99"/>
          </w:tcPr>
          <w:p w14:paraId="0BDA00A1" w14:textId="77777777" w:rsidR="00445076" w:rsidRPr="00992269" w:rsidRDefault="00445076" w:rsidP="00C20FB9">
            <w:pPr>
              <w:pStyle w:val="aff0"/>
            </w:pPr>
            <w:r w:rsidRPr="00992269">
              <w:rPr>
                <w:rFonts w:hint="eastAsia"/>
              </w:rPr>
              <w:t>課題</w:t>
            </w:r>
          </w:p>
        </w:tc>
        <w:tc>
          <w:tcPr>
            <w:tcW w:w="3402" w:type="dxa"/>
            <w:shd w:val="clear" w:color="auto" w:fill="215E99"/>
          </w:tcPr>
          <w:p w14:paraId="4556E4E6" w14:textId="77777777" w:rsidR="00445076" w:rsidRPr="00992269" w:rsidRDefault="00445076" w:rsidP="00C20FB9">
            <w:pPr>
              <w:pStyle w:val="aff0"/>
            </w:pPr>
            <w:r w:rsidRPr="00992269">
              <w:rPr>
                <w:rFonts w:hint="eastAsia"/>
              </w:rPr>
              <w:t>リスク</w:t>
            </w:r>
          </w:p>
        </w:tc>
        <w:tc>
          <w:tcPr>
            <w:tcW w:w="1956" w:type="dxa"/>
            <w:shd w:val="clear" w:color="auto" w:fill="215E99"/>
          </w:tcPr>
          <w:p w14:paraId="31981F2D" w14:textId="77777777" w:rsidR="00445076" w:rsidRPr="00992269" w:rsidRDefault="00445076" w:rsidP="00C20FB9">
            <w:pPr>
              <w:pStyle w:val="aff0"/>
            </w:pPr>
            <w:r w:rsidRPr="00992269">
              <w:rPr>
                <w:rFonts w:hint="eastAsia"/>
              </w:rPr>
              <w:t>機会</w:t>
            </w:r>
          </w:p>
        </w:tc>
      </w:tr>
      <w:tr w:rsidR="00445076" w:rsidRPr="0096089B" w14:paraId="23CF724A" w14:textId="77777777">
        <w:trPr>
          <w:trHeight w:val="536"/>
        </w:trPr>
        <w:tc>
          <w:tcPr>
            <w:tcW w:w="5098" w:type="dxa"/>
          </w:tcPr>
          <w:p w14:paraId="386C2540" w14:textId="77777777" w:rsidR="00445076" w:rsidRPr="002D70C7" w:rsidRDefault="00445076" w:rsidP="00C20FB9">
            <w:pPr>
              <w:pStyle w:val="afff6"/>
            </w:pPr>
            <w:r w:rsidRPr="002D70C7">
              <w:rPr>
                <w:rFonts w:hint="eastAsia"/>
              </w:rPr>
              <w:t>個人情報、機密情報の保護（ウイルス感染、情報漏えい、新たな脅威への対応）</w:t>
            </w:r>
          </w:p>
        </w:tc>
        <w:tc>
          <w:tcPr>
            <w:tcW w:w="3402" w:type="dxa"/>
            <w:hideMark/>
          </w:tcPr>
          <w:p w14:paraId="27DDDDBF" w14:textId="77777777" w:rsidR="00445076" w:rsidRPr="002D70C7" w:rsidRDefault="00445076" w:rsidP="00C20FB9">
            <w:pPr>
              <w:pStyle w:val="afff6"/>
            </w:pPr>
            <w:r w:rsidRPr="002D70C7">
              <w:rPr>
                <w:rFonts w:hint="eastAsia"/>
              </w:rPr>
              <w:t>情報セキュリティ事故の発生</w:t>
            </w:r>
          </w:p>
          <w:p w14:paraId="0590A588" w14:textId="77777777" w:rsidR="00445076" w:rsidRPr="002D70C7" w:rsidRDefault="00445076" w:rsidP="00C20FB9">
            <w:pPr>
              <w:pStyle w:val="afff6"/>
            </w:pPr>
            <w:r w:rsidRPr="002D70C7">
              <w:rPr>
                <w:rFonts w:hint="eastAsia"/>
              </w:rPr>
              <w:t>→信用低下</w:t>
            </w:r>
          </w:p>
        </w:tc>
        <w:tc>
          <w:tcPr>
            <w:tcW w:w="1956" w:type="dxa"/>
            <w:hideMark/>
          </w:tcPr>
          <w:p w14:paraId="192B0E47" w14:textId="77777777" w:rsidR="00445076" w:rsidRPr="002D70C7" w:rsidRDefault="00445076" w:rsidP="00C20FB9">
            <w:pPr>
              <w:pStyle w:val="afff6"/>
            </w:pPr>
            <w:r w:rsidRPr="002D70C7">
              <w:rPr>
                <w:rFonts w:hint="eastAsia"/>
              </w:rPr>
              <w:t>情報の活用</w:t>
            </w:r>
          </w:p>
        </w:tc>
      </w:tr>
    </w:tbl>
    <w:p w14:paraId="68605912" w14:textId="77777777" w:rsidR="00445076" w:rsidRDefault="00445076">
      <w:pPr>
        <w:pStyle w:val="aff4"/>
      </w:pPr>
    </w:p>
    <w:p w14:paraId="5345FFB9" w14:textId="77777777" w:rsidR="00445076" w:rsidRDefault="00445076">
      <w:pPr>
        <w:pStyle w:val="aff4"/>
      </w:pPr>
      <w:r w:rsidRPr="00C11391">
        <w:rPr>
          <w:rFonts w:hint="eastAsia"/>
        </w:rPr>
        <w:t>内部の課題</w:t>
      </w:r>
    </w:p>
    <w:p w14:paraId="3F704389" w14:textId="77777777" w:rsidR="00445076" w:rsidRPr="00C11391" w:rsidRDefault="00445076">
      <w:r w:rsidRPr="00C11391">
        <w:t>組織の内部に原因が存在する課題は、以下の情報をヒントに決定することができます。</w:t>
      </w:r>
    </w:p>
    <w:p w14:paraId="50DBA4C0" w14:textId="77777777" w:rsidR="00445076" w:rsidRPr="00C11391" w:rsidRDefault="00445076" w:rsidP="00892C01">
      <w:pPr>
        <w:pStyle w:val="ab"/>
        <w:numPr>
          <w:ilvl w:val="0"/>
          <w:numId w:val="790"/>
        </w:numPr>
        <w:ind w:leftChars="0" w:firstLineChars="0"/>
      </w:pPr>
      <w:r w:rsidRPr="00C11391">
        <w:rPr>
          <w:rFonts w:hint="eastAsia"/>
        </w:rPr>
        <w:t>統治、組織体制、役割およびアカウンタビリティ</w:t>
      </w:r>
    </w:p>
    <w:p w14:paraId="154C4C9E" w14:textId="77777777" w:rsidR="00445076" w:rsidRPr="00C11391" w:rsidRDefault="00445076" w:rsidP="00892C01">
      <w:pPr>
        <w:pStyle w:val="ab"/>
        <w:numPr>
          <w:ilvl w:val="0"/>
          <w:numId w:val="790"/>
        </w:numPr>
        <w:ind w:leftChars="0" w:firstLineChars="0"/>
      </w:pPr>
      <w:r w:rsidRPr="00C11391">
        <w:rPr>
          <w:rFonts w:hint="eastAsia"/>
        </w:rPr>
        <w:t>方針、目的およびこれらを達成するために策定された戦略</w:t>
      </w:r>
    </w:p>
    <w:p w14:paraId="2B240E56" w14:textId="77777777" w:rsidR="00445076" w:rsidRPr="00C11391" w:rsidRDefault="00445076" w:rsidP="00892C01">
      <w:pPr>
        <w:pStyle w:val="ab"/>
        <w:numPr>
          <w:ilvl w:val="0"/>
          <w:numId w:val="790"/>
        </w:numPr>
        <w:ind w:leftChars="0" w:firstLineChars="0"/>
      </w:pPr>
      <w:r w:rsidRPr="00C11391">
        <w:rPr>
          <w:rFonts w:hint="eastAsia"/>
        </w:rPr>
        <w:t>資源および知識として見た場合の能力（</w:t>
      </w:r>
      <w:r>
        <w:rPr>
          <w:rFonts w:hint="eastAsia"/>
        </w:rPr>
        <w:t>例えば</w:t>
      </w:r>
      <w:r w:rsidRPr="00C11391">
        <w:rPr>
          <w:rFonts w:hint="eastAsia"/>
        </w:rPr>
        <w:t>、資本、時間、人員、プロセス、システムおよび技術）</w:t>
      </w:r>
    </w:p>
    <w:p w14:paraId="2146B0EB" w14:textId="77777777" w:rsidR="00445076" w:rsidRPr="00C11391" w:rsidRDefault="00445076" w:rsidP="00892C01">
      <w:pPr>
        <w:pStyle w:val="ab"/>
        <w:numPr>
          <w:ilvl w:val="0"/>
          <w:numId w:val="790"/>
        </w:numPr>
        <w:ind w:leftChars="0" w:firstLineChars="0"/>
      </w:pPr>
      <w:r w:rsidRPr="00C11391">
        <w:rPr>
          <w:rFonts w:hint="eastAsia"/>
        </w:rPr>
        <w:t>情報システム、情報の流れおよび意思決定プロセス（公式および非公式の双方を含む。）</w:t>
      </w:r>
    </w:p>
    <w:p w14:paraId="2FFDD946" w14:textId="77777777" w:rsidR="00445076" w:rsidRPr="00C11391" w:rsidRDefault="00445076" w:rsidP="00892C01">
      <w:pPr>
        <w:pStyle w:val="ab"/>
        <w:numPr>
          <w:ilvl w:val="0"/>
          <w:numId w:val="790"/>
        </w:numPr>
        <w:ind w:leftChars="0" w:firstLineChars="0"/>
      </w:pPr>
      <w:r w:rsidRPr="00C11391">
        <w:rPr>
          <w:rFonts w:hint="eastAsia"/>
        </w:rPr>
        <w:t>内部ステークホルダーとの関係並びに内部ステークホルダーの認知および価値観</w:t>
      </w:r>
    </w:p>
    <w:p w14:paraId="38852B38" w14:textId="77777777" w:rsidR="00445076" w:rsidRPr="00C11391" w:rsidRDefault="00445076" w:rsidP="00892C01">
      <w:pPr>
        <w:pStyle w:val="ab"/>
        <w:numPr>
          <w:ilvl w:val="0"/>
          <w:numId w:val="790"/>
        </w:numPr>
        <w:ind w:leftChars="0" w:firstLineChars="0"/>
      </w:pPr>
      <w:r w:rsidRPr="00C11391">
        <w:rPr>
          <w:rFonts w:hint="eastAsia"/>
        </w:rPr>
        <w:t>組織文化</w:t>
      </w:r>
    </w:p>
    <w:p w14:paraId="67D7E68C" w14:textId="77777777" w:rsidR="00445076" w:rsidRPr="00C11391" w:rsidRDefault="00445076" w:rsidP="00892C01">
      <w:pPr>
        <w:pStyle w:val="ab"/>
        <w:numPr>
          <w:ilvl w:val="0"/>
          <w:numId w:val="790"/>
        </w:numPr>
        <w:ind w:leftChars="0" w:firstLineChars="0"/>
      </w:pPr>
      <w:r w:rsidRPr="00C11391">
        <w:rPr>
          <w:rFonts w:hint="eastAsia"/>
        </w:rPr>
        <w:t>組織が採択した規格、指針およびモデル</w:t>
      </w:r>
    </w:p>
    <w:p w14:paraId="60B47594" w14:textId="77777777" w:rsidR="00445076" w:rsidRDefault="00445076" w:rsidP="00892C01">
      <w:pPr>
        <w:pStyle w:val="ab"/>
        <w:numPr>
          <w:ilvl w:val="0"/>
          <w:numId w:val="790"/>
        </w:numPr>
        <w:ind w:leftChars="0" w:firstLineChars="0"/>
      </w:pPr>
      <w:r w:rsidRPr="00C11391">
        <w:rPr>
          <w:rFonts w:hint="eastAsia"/>
        </w:rPr>
        <w:t>契約関係の形態および範囲</w:t>
      </w:r>
    </w:p>
    <w:p w14:paraId="060F9E1D" w14:textId="77777777" w:rsidR="00445076" w:rsidRDefault="00445076">
      <w:pPr>
        <w:ind w:firstLineChars="0" w:firstLine="0"/>
      </w:pPr>
      <w:r>
        <w:rPr>
          <w:rFonts w:hint="eastAsia"/>
        </w:rPr>
        <w:t>（例）</w:t>
      </w:r>
    </w:p>
    <w:tbl>
      <w:tblPr>
        <w:tblStyle w:val="aa"/>
        <w:tblW w:w="0" w:type="auto"/>
        <w:tblLook w:val="04A0" w:firstRow="1" w:lastRow="0" w:firstColumn="1" w:lastColumn="0" w:noHBand="0" w:noVBand="1"/>
      </w:tblPr>
      <w:tblGrid>
        <w:gridCol w:w="4390"/>
        <w:gridCol w:w="3969"/>
        <w:gridCol w:w="2097"/>
      </w:tblGrid>
      <w:tr w:rsidR="00445076" w:rsidRPr="0096089B" w14:paraId="2A2AA525" w14:textId="77777777">
        <w:trPr>
          <w:trHeight w:val="396"/>
        </w:trPr>
        <w:tc>
          <w:tcPr>
            <w:tcW w:w="4390" w:type="dxa"/>
            <w:shd w:val="clear" w:color="auto" w:fill="215E99"/>
          </w:tcPr>
          <w:p w14:paraId="20316EDE" w14:textId="77777777" w:rsidR="00445076" w:rsidRPr="00240DA7" w:rsidRDefault="00445076" w:rsidP="00C20FB9">
            <w:pPr>
              <w:pStyle w:val="aff0"/>
            </w:pPr>
            <w:r w:rsidRPr="00240DA7">
              <w:rPr>
                <w:rFonts w:hint="eastAsia"/>
              </w:rPr>
              <w:t>課題</w:t>
            </w:r>
          </w:p>
        </w:tc>
        <w:tc>
          <w:tcPr>
            <w:tcW w:w="3969" w:type="dxa"/>
            <w:shd w:val="clear" w:color="auto" w:fill="215E99"/>
          </w:tcPr>
          <w:p w14:paraId="2376F432" w14:textId="77777777" w:rsidR="00445076" w:rsidRPr="00240DA7" w:rsidRDefault="00445076" w:rsidP="00C20FB9">
            <w:pPr>
              <w:pStyle w:val="aff0"/>
            </w:pPr>
            <w:r w:rsidRPr="00240DA7">
              <w:rPr>
                <w:rFonts w:hint="eastAsia"/>
              </w:rPr>
              <w:t>リスク</w:t>
            </w:r>
          </w:p>
        </w:tc>
        <w:tc>
          <w:tcPr>
            <w:tcW w:w="2097" w:type="dxa"/>
            <w:shd w:val="clear" w:color="auto" w:fill="215E99"/>
          </w:tcPr>
          <w:p w14:paraId="2582E8D3" w14:textId="77777777" w:rsidR="00445076" w:rsidRPr="00240DA7" w:rsidRDefault="00445076" w:rsidP="00C20FB9">
            <w:pPr>
              <w:pStyle w:val="aff0"/>
            </w:pPr>
            <w:r w:rsidRPr="00240DA7">
              <w:rPr>
                <w:rFonts w:hint="eastAsia"/>
              </w:rPr>
              <w:t>機会</w:t>
            </w:r>
          </w:p>
        </w:tc>
      </w:tr>
      <w:tr w:rsidR="00445076" w:rsidRPr="0096089B" w14:paraId="66234CF3" w14:textId="77777777">
        <w:trPr>
          <w:trHeight w:val="85"/>
        </w:trPr>
        <w:tc>
          <w:tcPr>
            <w:tcW w:w="4390" w:type="dxa"/>
          </w:tcPr>
          <w:p w14:paraId="410E42A6" w14:textId="77777777" w:rsidR="00445076" w:rsidRPr="0090377F" w:rsidRDefault="00445076" w:rsidP="00C20FB9">
            <w:pPr>
              <w:pStyle w:val="afff6"/>
            </w:pPr>
            <w:r w:rsidRPr="0090377F">
              <w:rPr>
                <w:rFonts w:hint="eastAsia"/>
              </w:rPr>
              <w:t>ISMSに関する理解の促進</w:t>
            </w:r>
          </w:p>
        </w:tc>
        <w:tc>
          <w:tcPr>
            <w:tcW w:w="3969" w:type="dxa"/>
            <w:hideMark/>
          </w:tcPr>
          <w:p w14:paraId="5B1FBBB6" w14:textId="77777777" w:rsidR="00445076" w:rsidRPr="0090377F" w:rsidRDefault="00445076" w:rsidP="00C20FB9">
            <w:pPr>
              <w:pStyle w:val="afff6"/>
            </w:pPr>
            <w:r w:rsidRPr="0090377F">
              <w:rPr>
                <w:rFonts w:hint="eastAsia"/>
              </w:rPr>
              <w:t>理解不足による情報セキュリティ事故</w:t>
            </w:r>
          </w:p>
        </w:tc>
        <w:tc>
          <w:tcPr>
            <w:tcW w:w="2097" w:type="dxa"/>
            <w:hideMark/>
          </w:tcPr>
          <w:p w14:paraId="6C1B15E1" w14:textId="789B1F02" w:rsidR="00445076" w:rsidRPr="0090377F" w:rsidRDefault="009C7743" w:rsidP="00C20FB9">
            <w:pPr>
              <w:pStyle w:val="afff6"/>
            </w:pPr>
            <w:r w:rsidRPr="009C7743">
              <w:rPr>
                <w:rFonts w:hint="eastAsia"/>
              </w:rPr>
              <w:t>体制強化</w:t>
            </w:r>
          </w:p>
        </w:tc>
      </w:tr>
      <w:tr w:rsidR="00445076" w:rsidRPr="0096089B" w14:paraId="29782264" w14:textId="77777777">
        <w:trPr>
          <w:trHeight w:val="266"/>
        </w:trPr>
        <w:tc>
          <w:tcPr>
            <w:tcW w:w="4390" w:type="dxa"/>
          </w:tcPr>
          <w:p w14:paraId="734BFBFD" w14:textId="3A9D9635" w:rsidR="00445076" w:rsidRPr="0090377F" w:rsidRDefault="00445076" w:rsidP="00C20FB9">
            <w:pPr>
              <w:pStyle w:val="afff6"/>
            </w:pPr>
            <w:r w:rsidRPr="0090377F">
              <w:rPr>
                <w:rFonts w:hint="eastAsia"/>
              </w:rPr>
              <w:t>情報</w:t>
            </w:r>
            <w:r w:rsidR="00EC001B">
              <w:rPr>
                <w:rFonts w:hint="eastAsia"/>
              </w:rPr>
              <w:t>（</w:t>
            </w:r>
            <w:r w:rsidRPr="0090377F">
              <w:rPr>
                <w:rFonts w:hint="eastAsia"/>
              </w:rPr>
              <w:t>紙、電子データ</w:t>
            </w:r>
            <w:r w:rsidR="00EC001B">
              <w:rPr>
                <w:rFonts w:hint="eastAsia"/>
              </w:rPr>
              <w:t>）</w:t>
            </w:r>
            <w:r w:rsidRPr="0090377F">
              <w:rPr>
                <w:rFonts w:hint="eastAsia"/>
              </w:rPr>
              <w:t>の適切な取扱い</w:t>
            </w:r>
          </w:p>
        </w:tc>
        <w:tc>
          <w:tcPr>
            <w:tcW w:w="3969" w:type="dxa"/>
          </w:tcPr>
          <w:p w14:paraId="450F0076" w14:textId="77777777" w:rsidR="00445076" w:rsidRPr="0090377F" w:rsidRDefault="00445076" w:rsidP="00C20FB9">
            <w:pPr>
              <w:pStyle w:val="afff6"/>
            </w:pPr>
            <w:r w:rsidRPr="0090377F">
              <w:rPr>
                <w:rFonts w:hint="eastAsia"/>
              </w:rPr>
              <w:t>紛失、訪問先など</w:t>
            </w:r>
            <w:r>
              <w:rPr>
                <w:rFonts w:hint="eastAsia"/>
              </w:rPr>
              <w:t>に</w:t>
            </w:r>
            <w:r w:rsidRPr="0090377F">
              <w:rPr>
                <w:rFonts w:hint="eastAsia"/>
              </w:rPr>
              <w:t>忘れ</w:t>
            </w:r>
          </w:p>
          <w:p w14:paraId="6B9189E7" w14:textId="77777777" w:rsidR="00445076" w:rsidRPr="0090377F" w:rsidRDefault="00445076" w:rsidP="00C20FB9">
            <w:pPr>
              <w:pStyle w:val="afff6"/>
            </w:pPr>
            <w:r w:rsidRPr="0090377F">
              <w:rPr>
                <w:rFonts w:hint="eastAsia"/>
              </w:rPr>
              <w:t>→信頼喪失</w:t>
            </w:r>
          </w:p>
        </w:tc>
        <w:tc>
          <w:tcPr>
            <w:tcW w:w="2097" w:type="dxa"/>
          </w:tcPr>
          <w:p w14:paraId="4964575B" w14:textId="77777777" w:rsidR="00445076" w:rsidRPr="0090377F" w:rsidRDefault="00445076" w:rsidP="00C20FB9">
            <w:pPr>
              <w:pStyle w:val="afff6"/>
            </w:pPr>
            <w:r w:rsidRPr="0090377F">
              <w:rPr>
                <w:rFonts w:hint="eastAsia"/>
              </w:rPr>
              <w:t>信頼向上</w:t>
            </w:r>
          </w:p>
        </w:tc>
      </w:tr>
      <w:tr w:rsidR="00445076" w:rsidRPr="0096089B" w14:paraId="6CB32EA1" w14:textId="77777777">
        <w:trPr>
          <w:trHeight w:val="450"/>
        </w:trPr>
        <w:tc>
          <w:tcPr>
            <w:tcW w:w="4390" w:type="dxa"/>
          </w:tcPr>
          <w:p w14:paraId="00CC1220" w14:textId="77777777" w:rsidR="00445076" w:rsidRPr="0090377F" w:rsidRDefault="00445076" w:rsidP="00C20FB9">
            <w:pPr>
              <w:pStyle w:val="afff6"/>
            </w:pPr>
            <w:r w:rsidRPr="0090377F">
              <w:rPr>
                <w:rFonts w:hint="eastAsia"/>
              </w:rPr>
              <w:t>ノウハウ、お客様より預かる機密情報などの保護</w:t>
            </w:r>
          </w:p>
        </w:tc>
        <w:tc>
          <w:tcPr>
            <w:tcW w:w="3969" w:type="dxa"/>
          </w:tcPr>
          <w:p w14:paraId="2FE00727" w14:textId="77777777" w:rsidR="00445076" w:rsidRPr="0090377F" w:rsidRDefault="00445076" w:rsidP="00C20FB9">
            <w:pPr>
              <w:pStyle w:val="afff6"/>
            </w:pPr>
            <w:r w:rsidRPr="0090377F">
              <w:rPr>
                <w:rFonts w:hint="eastAsia"/>
              </w:rPr>
              <w:t>機密情報の漏えい、ノウハウの流出</w:t>
            </w:r>
          </w:p>
        </w:tc>
        <w:tc>
          <w:tcPr>
            <w:tcW w:w="2097" w:type="dxa"/>
          </w:tcPr>
          <w:p w14:paraId="407F3F7B" w14:textId="77777777" w:rsidR="00445076" w:rsidRPr="0090377F" w:rsidRDefault="00445076" w:rsidP="00C20FB9">
            <w:pPr>
              <w:pStyle w:val="afff6"/>
            </w:pPr>
            <w:r w:rsidRPr="0090377F">
              <w:rPr>
                <w:rFonts w:hint="eastAsia"/>
              </w:rPr>
              <w:t>ビジネス機会の拡大</w:t>
            </w:r>
          </w:p>
        </w:tc>
      </w:tr>
    </w:tbl>
    <w:p w14:paraId="3110D006" w14:textId="77777777" w:rsidR="00445076" w:rsidRDefault="00445076"/>
    <w:p w14:paraId="6D0941A1" w14:textId="77777777" w:rsidR="00445076" w:rsidRDefault="00445076">
      <w:pPr>
        <w:pStyle w:val="5"/>
      </w:pPr>
      <w:r w:rsidRPr="0035654C">
        <w:rPr>
          <w:rFonts w:hint="eastAsia"/>
        </w:rPr>
        <w:t>4.2 利害関係者のニーズ及び期待の理解</w:t>
      </w:r>
    </w:p>
    <w:tbl>
      <w:tblPr>
        <w:tblStyle w:val="aa"/>
        <w:tblW w:w="10490" w:type="dxa"/>
        <w:tblInd w:w="-5" w:type="dxa"/>
        <w:tblLook w:val="04A0" w:firstRow="1" w:lastRow="0" w:firstColumn="1" w:lastColumn="0" w:noHBand="0" w:noVBand="1"/>
      </w:tblPr>
      <w:tblGrid>
        <w:gridCol w:w="4253"/>
        <w:gridCol w:w="6237"/>
      </w:tblGrid>
      <w:tr w:rsidR="00F53B2F" w14:paraId="74C84C81" w14:textId="77777777">
        <w:tc>
          <w:tcPr>
            <w:tcW w:w="4253" w:type="dxa"/>
            <w:shd w:val="clear" w:color="auto" w:fill="215E99"/>
          </w:tcPr>
          <w:p w14:paraId="1727BA52" w14:textId="77777777" w:rsidR="00445076" w:rsidRDefault="00445076">
            <w:pPr>
              <w:pStyle w:val="aff0"/>
            </w:pPr>
            <w:r>
              <w:rPr>
                <w:rFonts w:hint="eastAsia"/>
              </w:rPr>
              <w:t>作成する文書</w:t>
            </w:r>
          </w:p>
        </w:tc>
        <w:tc>
          <w:tcPr>
            <w:tcW w:w="6237" w:type="dxa"/>
          </w:tcPr>
          <w:p w14:paraId="6A23A6F1" w14:textId="77777777" w:rsidR="00445076" w:rsidRPr="00701206" w:rsidRDefault="00445076" w:rsidP="00892C01">
            <w:pPr>
              <w:pStyle w:val="afff6"/>
              <w:numPr>
                <w:ilvl w:val="0"/>
                <w:numId w:val="127"/>
              </w:numPr>
              <w:tabs>
                <w:tab w:val="clear" w:pos="1830"/>
                <w:tab w:val="left" w:pos="455"/>
              </w:tabs>
            </w:pPr>
            <w:r w:rsidRPr="0035654C">
              <w:rPr>
                <w:rFonts w:hint="eastAsia"/>
              </w:rPr>
              <w:t>利害関係者のニーズ及び期待</w:t>
            </w:r>
          </w:p>
        </w:tc>
      </w:tr>
    </w:tbl>
    <w:p w14:paraId="432BF2B7" w14:textId="77777777" w:rsidR="00445076" w:rsidRDefault="00445076">
      <w:r w:rsidRPr="0035654C">
        <w:rPr>
          <w:rFonts w:hint="eastAsia"/>
        </w:rPr>
        <w:t>「利害関係者のニーズ及び期待の理解」では、組織の利害関係者と、その利害関係者が要求する情報セキュリティに関する要求事項を明確化することが求められます。利害関係者には、顧客や従業員、取引先など、さまざまな個人や組織が含まれます。利害関係者に該当する範囲は広いため、組織が管理できる範囲で利害関係者からの要求事項を特定します。また、どの程度のセキュリティレベルで対策するのか、利害関係者とそのニーズから水準を設定することになります。</w:t>
      </w:r>
    </w:p>
    <w:p w14:paraId="3EF767CD" w14:textId="77777777" w:rsidR="00EE7B8A" w:rsidRDefault="00EE7B8A"/>
    <w:p w14:paraId="2F0D59B0" w14:textId="77777777" w:rsidR="00445076" w:rsidRDefault="00445076">
      <w:pPr>
        <w:pStyle w:val="aff4"/>
      </w:pPr>
      <w:r w:rsidRPr="0035654C">
        <w:rPr>
          <w:rFonts w:hint="eastAsia"/>
        </w:rPr>
        <w:t>利害関係者のニーズ及び期待の記入例</w:t>
      </w:r>
    </w:p>
    <w:tbl>
      <w:tblPr>
        <w:tblStyle w:val="aa"/>
        <w:tblW w:w="0" w:type="auto"/>
        <w:tblLook w:val="04A0" w:firstRow="1" w:lastRow="0" w:firstColumn="1" w:lastColumn="0" w:noHBand="0" w:noVBand="1"/>
      </w:tblPr>
      <w:tblGrid>
        <w:gridCol w:w="1271"/>
        <w:gridCol w:w="2835"/>
        <w:gridCol w:w="3544"/>
        <w:gridCol w:w="2806"/>
      </w:tblGrid>
      <w:tr w:rsidR="00445076" w:rsidRPr="0096089B" w14:paraId="1BDFAF23" w14:textId="77777777">
        <w:trPr>
          <w:trHeight w:val="396"/>
        </w:trPr>
        <w:tc>
          <w:tcPr>
            <w:tcW w:w="1271" w:type="dxa"/>
            <w:shd w:val="clear" w:color="auto" w:fill="215E99"/>
          </w:tcPr>
          <w:p w14:paraId="2E368749" w14:textId="77777777" w:rsidR="00445076" w:rsidRPr="00240DA7" w:rsidRDefault="00445076" w:rsidP="00140867">
            <w:pPr>
              <w:pStyle w:val="affffa"/>
            </w:pPr>
            <w:r w:rsidRPr="00240DA7">
              <w:rPr>
                <w:rFonts w:hint="eastAsia"/>
              </w:rPr>
              <w:t>利害関係者</w:t>
            </w:r>
          </w:p>
        </w:tc>
        <w:tc>
          <w:tcPr>
            <w:tcW w:w="2835" w:type="dxa"/>
            <w:shd w:val="clear" w:color="auto" w:fill="215E99"/>
          </w:tcPr>
          <w:p w14:paraId="7CF0C6E5" w14:textId="77777777" w:rsidR="00445076" w:rsidRPr="00240DA7" w:rsidRDefault="00445076" w:rsidP="00140867">
            <w:pPr>
              <w:pStyle w:val="affffa"/>
            </w:pPr>
            <w:r w:rsidRPr="00240DA7">
              <w:rPr>
                <w:rFonts w:hint="eastAsia"/>
              </w:rPr>
              <w:t>情報セキュリティに関する要求事項</w:t>
            </w:r>
          </w:p>
        </w:tc>
        <w:tc>
          <w:tcPr>
            <w:tcW w:w="3544" w:type="dxa"/>
            <w:shd w:val="clear" w:color="auto" w:fill="215E99"/>
          </w:tcPr>
          <w:p w14:paraId="3C0B350E" w14:textId="77777777" w:rsidR="00445076" w:rsidRPr="00240DA7" w:rsidRDefault="00445076" w:rsidP="00140867">
            <w:pPr>
              <w:pStyle w:val="affffa"/>
            </w:pPr>
            <w:r w:rsidRPr="00240DA7">
              <w:rPr>
                <w:rFonts w:hint="eastAsia"/>
              </w:rPr>
              <w:t>リスク</w:t>
            </w:r>
          </w:p>
        </w:tc>
        <w:tc>
          <w:tcPr>
            <w:tcW w:w="2806" w:type="dxa"/>
            <w:shd w:val="clear" w:color="auto" w:fill="215E99"/>
          </w:tcPr>
          <w:p w14:paraId="14FF294A" w14:textId="77777777" w:rsidR="00445076" w:rsidRPr="00240DA7" w:rsidRDefault="00445076" w:rsidP="00140867">
            <w:pPr>
              <w:pStyle w:val="affffa"/>
            </w:pPr>
            <w:r w:rsidRPr="00240DA7">
              <w:rPr>
                <w:rFonts w:hint="eastAsia"/>
              </w:rPr>
              <w:t>機会</w:t>
            </w:r>
          </w:p>
        </w:tc>
      </w:tr>
      <w:tr w:rsidR="00445076" w:rsidRPr="0096089B" w14:paraId="1D066FB5" w14:textId="77777777">
        <w:trPr>
          <w:trHeight w:val="300"/>
        </w:trPr>
        <w:tc>
          <w:tcPr>
            <w:tcW w:w="1271" w:type="dxa"/>
            <w:vMerge w:val="restart"/>
            <w:shd w:val="clear" w:color="auto" w:fill="F2F2F2" w:themeFill="background1" w:themeFillShade="F2"/>
          </w:tcPr>
          <w:p w14:paraId="6F4E8E7B" w14:textId="77777777" w:rsidR="00445076" w:rsidRPr="002D70C7" w:rsidRDefault="00445076" w:rsidP="00140867">
            <w:pPr>
              <w:pStyle w:val="affff8"/>
            </w:pPr>
            <w:r w:rsidRPr="002D70C7">
              <w:rPr>
                <w:rFonts w:hint="eastAsia"/>
              </w:rPr>
              <w:t>取引先</w:t>
            </w:r>
          </w:p>
        </w:tc>
        <w:tc>
          <w:tcPr>
            <w:tcW w:w="2835" w:type="dxa"/>
          </w:tcPr>
          <w:p w14:paraId="33BCEA70" w14:textId="77777777" w:rsidR="00445076" w:rsidRPr="002D70C7" w:rsidRDefault="00445076" w:rsidP="00140867">
            <w:pPr>
              <w:pStyle w:val="affff8"/>
            </w:pPr>
            <w:r w:rsidRPr="002D70C7">
              <w:rPr>
                <w:rFonts w:hint="eastAsia"/>
              </w:rPr>
              <w:t>適切な情報の取扱い</w:t>
            </w:r>
          </w:p>
        </w:tc>
        <w:tc>
          <w:tcPr>
            <w:tcW w:w="3544" w:type="dxa"/>
            <w:hideMark/>
          </w:tcPr>
          <w:p w14:paraId="717A97F0" w14:textId="77777777" w:rsidR="00445076" w:rsidRPr="002D70C7" w:rsidRDefault="00445076" w:rsidP="00140867">
            <w:pPr>
              <w:pStyle w:val="affff8"/>
            </w:pPr>
            <w:r w:rsidRPr="002D70C7">
              <w:rPr>
                <w:rFonts w:hint="eastAsia"/>
              </w:rPr>
              <w:t>不適切な取扱い</w:t>
            </w:r>
            <w:r>
              <w:rPr>
                <w:rFonts w:hint="eastAsia"/>
              </w:rPr>
              <w:t>による</w:t>
            </w:r>
            <w:r w:rsidRPr="002D70C7">
              <w:rPr>
                <w:rFonts w:hint="eastAsia"/>
              </w:rPr>
              <w:t>信頼低下</w:t>
            </w:r>
          </w:p>
          <w:p w14:paraId="0723B672" w14:textId="77777777" w:rsidR="00445076" w:rsidRPr="002D70C7" w:rsidRDefault="00445076" w:rsidP="00140867">
            <w:pPr>
              <w:pStyle w:val="affff8"/>
            </w:pPr>
            <w:r w:rsidRPr="002D70C7">
              <w:rPr>
                <w:rFonts w:hint="eastAsia"/>
              </w:rPr>
              <w:t>→案件減少</w:t>
            </w:r>
          </w:p>
        </w:tc>
        <w:tc>
          <w:tcPr>
            <w:tcW w:w="2806" w:type="dxa"/>
            <w:hideMark/>
          </w:tcPr>
          <w:p w14:paraId="001AE865" w14:textId="77777777" w:rsidR="00445076" w:rsidRPr="002D70C7" w:rsidRDefault="00445076" w:rsidP="00140867">
            <w:pPr>
              <w:pStyle w:val="affff8"/>
            </w:pPr>
            <w:r w:rsidRPr="002D70C7">
              <w:rPr>
                <w:rFonts w:hint="eastAsia"/>
              </w:rPr>
              <w:t>適切な対応</w:t>
            </w:r>
            <w:r>
              <w:rPr>
                <w:rFonts w:hint="eastAsia"/>
              </w:rPr>
              <w:t>による</w:t>
            </w:r>
            <w:r w:rsidRPr="002D70C7">
              <w:rPr>
                <w:rFonts w:hint="eastAsia"/>
              </w:rPr>
              <w:t>信頼向上</w:t>
            </w:r>
          </w:p>
          <w:p w14:paraId="235207EA" w14:textId="77777777" w:rsidR="00445076" w:rsidRPr="002D70C7" w:rsidRDefault="00445076" w:rsidP="00140867">
            <w:pPr>
              <w:pStyle w:val="affff8"/>
            </w:pPr>
            <w:r w:rsidRPr="002D70C7">
              <w:rPr>
                <w:rFonts w:hint="eastAsia"/>
              </w:rPr>
              <w:t>→受注の維持</w:t>
            </w:r>
            <w:r w:rsidRPr="002D70C7">
              <w:t>/増加</w:t>
            </w:r>
          </w:p>
        </w:tc>
      </w:tr>
      <w:tr w:rsidR="00445076" w:rsidRPr="0096089B" w14:paraId="2BE0893F" w14:textId="77777777">
        <w:trPr>
          <w:trHeight w:val="943"/>
        </w:trPr>
        <w:tc>
          <w:tcPr>
            <w:tcW w:w="1271" w:type="dxa"/>
            <w:vMerge/>
            <w:shd w:val="clear" w:color="auto" w:fill="F2F2F2" w:themeFill="background1" w:themeFillShade="F2"/>
          </w:tcPr>
          <w:p w14:paraId="1AF8307F" w14:textId="77777777" w:rsidR="00445076" w:rsidRPr="002D70C7" w:rsidRDefault="00445076" w:rsidP="00140867">
            <w:pPr>
              <w:pStyle w:val="affff8"/>
            </w:pPr>
          </w:p>
        </w:tc>
        <w:tc>
          <w:tcPr>
            <w:tcW w:w="2835" w:type="dxa"/>
          </w:tcPr>
          <w:p w14:paraId="3E694563" w14:textId="77777777" w:rsidR="00445076" w:rsidRPr="002D70C7" w:rsidRDefault="00445076" w:rsidP="00140867">
            <w:pPr>
              <w:pStyle w:val="affff8"/>
            </w:pPr>
            <w:r w:rsidRPr="002D70C7">
              <w:rPr>
                <w:rFonts w:hint="eastAsia"/>
              </w:rPr>
              <w:t>法令</w:t>
            </w:r>
            <w:r>
              <w:rPr>
                <w:rFonts w:hint="eastAsia"/>
              </w:rPr>
              <w:t>順守</w:t>
            </w:r>
          </w:p>
        </w:tc>
        <w:tc>
          <w:tcPr>
            <w:tcW w:w="3544" w:type="dxa"/>
          </w:tcPr>
          <w:p w14:paraId="6797CB38" w14:textId="77777777" w:rsidR="00445076" w:rsidRPr="002D70C7" w:rsidRDefault="00445076" w:rsidP="00140867">
            <w:pPr>
              <w:pStyle w:val="affff8"/>
            </w:pPr>
            <w:r w:rsidRPr="002D70C7">
              <w:rPr>
                <w:rFonts w:hint="eastAsia"/>
              </w:rPr>
              <w:t>未</w:t>
            </w:r>
            <w:r>
              <w:rPr>
                <w:rFonts w:hint="eastAsia"/>
              </w:rPr>
              <w:t>順守</w:t>
            </w:r>
            <w:r w:rsidRPr="002D70C7">
              <w:rPr>
                <w:rFonts w:hint="eastAsia"/>
              </w:rPr>
              <w:t>による信頼低下</w:t>
            </w:r>
          </w:p>
          <w:p w14:paraId="455BFE88" w14:textId="77777777" w:rsidR="00445076" w:rsidRPr="002D70C7" w:rsidRDefault="00445076" w:rsidP="00140867">
            <w:pPr>
              <w:pStyle w:val="affff8"/>
            </w:pPr>
            <w:r w:rsidRPr="002D70C7">
              <w:rPr>
                <w:rFonts w:hint="eastAsia"/>
              </w:rPr>
              <w:t>→案件減少</w:t>
            </w:r>
          </w:p>
        </w:tc>
        <w:tc>
          <w:tcPr>
            <w:tcW w:w="2806" w:type="dxa"/>
          </w:tcPr>
          <w:p w14:paraId="7540836A" w14:textId="77777777" w:rsidR="00445076" w:rsidRPr="002D70C7" w:rsidRDefault="00445076" w:rsidP="00140867">
            <w:pPr>
              <w:pStyle w:val="affff8"/>
            </w:pPr>
            <w:r>
              <w:rPr>
                <w:rFonts w:hint="eastAsia"/>
              </w:rPr>
              <w:t>順守</w:t>
            </w:r>
            <w:r w:rsidRPr="002D70C7">
              <w:rPr>
                <w:rFonts w:hint="eastAsia"/>
              </w:rPr>
              <w:t>による信頼向上</w:t>
            </w:r>
          </w:p>
          <w:p w14:paraId="46FE7BCF" w14:textId="77777777" w:rsidR="00445076" w:rsidRPr="002D70C7" w:rsidRDefault="00445076" w:rsidP="00140867">
            <w:pPr>
              <w:pStyle w:val="affff8"/>
            </w:pPr>
            <w:r w:rsidRPr="002D70C7">
              <w:rPr>
                <w:rFonts w:hint="eastAsia"/>
              </w:rPr>
              <w:t>→受注の維持</w:t>
            </w:r>
            <w:r w:rsidRPr="002D70C7">
              <w:t>/増加</w:t>
            </w:r>
          </w:p>
        </w:tc>
      </w:tr>
      <w:tr w:rsidR="00445076" w:rsidRPr="0096089B" w14:paraId="1A45AF26" w14:textId="77777777">
        <w:trPr>
          <w:trHeight w:val="943"/>
        </w:trPr>
        <w:tc>
          <w:tcPr>
            <w:tcW w:w="1271" w:type="dxa"/>
            <w:shd w:val="clear" w:color="auto" w:fill="F2F2F2" w:themeFill="background1" w:themeFillShade="F2"/>
          </w:tcPr>
          <w:p w14:paraId="5FFDEF94" w14:textId="77777777" w:rsidR="00445076" w:rsidRPr="002D70C7" w:rsidRDefault="00445076" w:rsidP="00140867">
            <w:pPr>
              <w:pStyle w:val="affff8"/>
            </w:pPr>
            <w:r w:rsidRPr="002D70C7">
              <w:rPr>
                <w:rFonts w:hint="eastAsia"/>
              </w:rPr>
              <w:t>株主</w:t>
            </w:r>
          </w:p>
        </w:tc>
        <w:bookmarkStart w:id="882" w:name="■セキュリティインシデント13ー2－2"/>
        <w:tc>
          <w:tcPr>
            <w:tcW w:w="2835" w:type="dxa"/>
          </w:tcPr>
          <w:p w14:paraId="2BDCFBB9" w14:textId="6F1B5578" w:rsidR="00445076" w:rsidRPr="002D70C7" w:rsidRDefault="00172969" w:rsidP="00140867">
            <w:pPr>
              <w:pStyle w:val="affff8"/>
            </w:pPr>
            <w:r>
              <w:fldChar w:fldCharType="begin"/>
            </w:r>
            <w:r>
              <w:rPr>
                <w:rFonts w:hint="eastAsia"/>
              </w:rPr>
              <w:instrText xml:space="preserve">HYPERLINK </w:instrText>
            </w:r>
            <w:r>
              <w:instrText xml:space="preserve"> \l "</w:instrText>
            </w:r>
            <w:r>
              <w:rPr>
                <w:rFonts w:hint="eastAsia"/>
              </w:rPr>
              <w:instrText>■セキュリティインシデント</w:instrText>
            </w:r>
            <w:r>
              <w:instrText>"</w:instrText>
            </w:r>
            <w:r>
              <w:fldChar w:fldCharType="separate"/>
            </w:r>
            <w:r w:rsidR="00445076" w:rsidRPr="00172969">
              <w:rPr>
                <w:rStyle w:val="a7"/>
                <w:rFonts w:hint="eastAsia"/>
              </w:rPr>
              <w:t>セキュリティインシデント</w:t>
            </w:r>
            <w:bookmarkEnd w:id="882"/>
            <w:r>
              <w:fldChar w:fldCharType="end"/>
            </w:r>
            <w:r w:rsidR="00445076" w:rsidRPr="002D70C7">
              <w:rPr>
                <w:rFonts w:hint="eastAsia"/>
              </w:rPr>
              <w:t>の未然防止</w:t>
            </w:r>
          </w:p>
        </w:tc>
        <w:tc>
          <w:tcPr>
            <w:tcW w:w="3544" w:type="dxa"/>
          </w:tcPr>
          <w:p w14:paraId="57B1C4D1" w14:textId="77777777" w:rsidR="00445076" w:rsidRPr="002D70C7" w:rsidRDefault="00445076" w:rsidP="00140867">
            <w:pPr>
              <w:pStyle w:val="affff8"/>
            </w:pPr>
            <w:r w:rsidRPr="002D70C7">
              <w:rPr>
                <w:rFonts w:hint="eastAsia"/>
              </w:rPr>
              <w:t>セキュリティインシデントの発生</w:t>
            </w:r>
          </w:p>
          <w:p w14:paraId="59D8733F" w14:textId="77777777" w:rsidR="00445076" w:rsidRPr="002D70C7" w:rsidRDefault="00445076" w:rsidP="00140867">
            <w:pPr>
              <w:pStyle w:val="affff8"/>
            </w:pPr>
            <w:r w:rsidRPr="002D70C7">
              <w:rPr>
                <w:rFonts w:hint="eastAsia"/>
              </w:rPr>
              <w:t>→ブランドイメージの低下</w:t>
            </w:r>
          </w:p>
        </w:tc>
        <w:tc>
          <w:tcPr>
            <w:tcW w:w="2806" w:type="dxa"/>
          </w:tcPr>
          <w:p w14:paraId="5FCA1240" w14:textId="77777777" w:rsidR="00445076" w:rsidRPr="002D70C7" w:rsidRDefault="00445076" w:rsidP="00140867">
            <w:pPr>
              <w:pStyle w:val="affff8"/>
            </w:pPr>
            <w:r w:rsidRPr="002D70C7">
              <w:rPr>
                <w:rFonts w:hint="eastAsia"/>
              </w:rPr>
              <w:t>セキュリティインシデントの発生数減少</w:t>
            </w:r>
          </w:p>
          <w:p w14:paraId="662AFD56" w14:textId="77777777" w:rsidR="00445076" w:rsidRPr="002D70C7" w:rsidRDefault="00445076" w:rsidP="00140867">
            <w:pPr>
              <w:pStyle w:val="affff8"/>
            </w:pPr>
            <w:r w:rsidRPr="002D70C7">
              <w:rPr>
                <w:rFonts w:hint="eastAsia"/>
              </w:rPr>
              <w:t>→ブランドイメージの向上</w:t>
            </w:r>
          </w:p>
        </w:tc>
      </w:tr>
      <w:tr w:rsidR="00445076" w:rsidRPr="0096089B" w14:paraId="21F695E9" w14:textId="77777777">
        <w:trPr>
          <w:trHeight w:val="443"/>
        </w:trPr>
        <w:tc>
          <w:tcPr>
            <w:tcW w:w="1271" w:type="dxa"/>
            <w:vMerge w:val="restart"/>
            <w:shd w:val="clear" w:color="auto" w:fill="F2F2F2" w:themeFill="background1" w:themeFillShade="F2"/>
          </w:tcPr>
          <w:p w14:paraId="7E5D15A6" w14:textId="77777777" w:rsidR="00445076" w:rsidRPr="002D70C7" w:rsidRDefault="00445076" w:rsidP="00140867">
            <w:pPr>
              <w:pStyle w:val="affff8"/>
            </w:pPr>
            <w:r w:rsidRPr="002D70C7">
              <w:rPr>
                <w:rFonts w:hint="eastAsia"/>
              </w:rPr>
              <w:t>従業者</w:t>
            </w:r>
          </w:p>
        </w:tc>
        <w:tc>
          <w:tcPr>
            <w:tcW w:w="2835" w:type="dxa"/>
          </w:tcPr>
          <w:p w14:paraId="54148122" w14:textId="77777777" w:rsidR="00445076" w:rsidRPr="002D70C7" w:rsidRDefault="00445076" w:rsidP="00140867">
            <w:pPr>
              <w:pStyle w:val="affff8"/>
            </w:pPr>
            <w:r w:rsidRPr="002D70C7">
              <w:rPr>
                <w:rFonts w:hint="eastAsia"/>
              </w:rPr>
              <w:t>情報セキュリティに関する教育</w:t>
            </w:r>
          </w:p>
        </w:tc>
        <w:tc>
          <w:tcPr>
            <w:tcW w:w="3544" w:type="dxa"/>
          </w:tcPr>
          <w:p w14:paraId="31AACAB2" w14:textId="77777777" w:rsidR="00445076" w:rsidRPr="002D70C7" w:rsidRDefault="00445076" w:rsidP="00140867">
            <w:pPr>
              <w:pStyle w:val="affff8"/>
            </w:pPr>
            <w:r w:rsidRPr="002D70C7">
              <w:rPr>
                <w:rFonts w:hint="eastAsia"/>
              </w:rPr>
              <w:t>機密情報</w:t>
            </w:r>
            <w:r w:rsidRPr="002D70C7">
              <w:t>/ノウハウの流出</w:t>
            </w:r>
          </w:p>
        </w:tc>
        <w:tc>
          <w:tcPr>
            <w:tcW w:w="2806" w:type="dxa"/>
          </w:tcPr>
          <w:p w14:paraId="002EE43D" w14:textId="77777777" w:rsidR="00445076" w:rsidRPr="002D70C7" w:rsidRDefault="00445076" w:rsidP="00140867">
            <w:pPr>
              <w:pStyle w:val="affff8"/>
            </w:pPr>
            <w:r w:rsidRPr="002D70C7">
              <w:rPr>
                <w:rFonts w:hint="eastAsia"/>
              </w:rPr>
              <w:t>組織の価値向上</w:t>
            </w:r>
          </w:p>
        </w:tc>
      </w:tr>
      <w:tr w:rsidR="00445076" w:rsidRPr="0096089B" w14:paraId="5FB9E8FF" w14:textId="77777777">
        <w:trPr>
          <w:trHeight w:val="564"/>
        </w:trPr>
        <w:tc>
          <w:tcPr>
            <w:tcW w:w="1271" w:type="dxa"/>
            <w:vMerge/>
            <w:shd w:val="clear" w:color="auto" w:fill="F2F2F2" w:themeFill="background1" w:themeFillShade="F2"/>
          </w:tcPr>
          <w:p w14:paraId="0BE1C365" w14:textId="77777777" w:rsidR="00445076" w:rsidRPr="002D70C7" w:rsidRDefault="00445076" w:rsidP="00140867">
            <w:pPr>
              <w:pStyle w:val="affff8"/>
            </w:pPr>
          </w:p>
        </w:tc>
        <w:tc>
          <w:tcPr>
            <w:tcW w:w="2835" w:type="dxa"/>
          </w:tcPr>
          <w:p w14:paraId="6F11C0F2" w14:textId="77777777" w:rsidR="00445076" w:rsidRPr="002D70C7" w:rsidRDefault="00445076" w:rsidP="00140867">
            <w:pPr>
              <w:pStyle w:val="affff8"/>
            </w:pPr>
            <w:r w:rsidRPr="002D70C7">
              <w:rPr>
                <w:rFonts w:hint="eastAsia"/>
              </w:rPr>
              <w:t>必要な情報へのアクセス</w:t>
            </w:r>
          </w:p>
        </w:tc>
        <w:tc>
          <w:tcPr>
            <w:tcW w:w="3544" w:type="dxa"/>
          </w:tcPr>
          <w:p w14:paraId="1723FA27" w14:textId="77777777" w:rsidR="00445076" w:rsidRPr="002D70C7" w:rsidRDefault="00445076" w:rsidP="00140867">
            <w:pPr>
              <w:pStyle w:val="affff8"/>
            </w:pPr>
            <w:r w:rsidRPr="002D70C7">
              <w:rPr>
                <w:rFonts w:hint="eastAsia"/>
              </w:rPr>
              <w:t>機密情報</w:t>
            </w:r>
            <w:r w:rsidRPr="002D70C7">
              <w:t>/ノウハウの流出</w:t>
            </w:r>
          </w:p>
        </w:tc>
        <w:tc>
          <w:tcPr>
            <w:tcW w:w="2806" w:type="dxa"/>
          </w:tcPr>
          <w:p w14:paraId="5A4075EB" w14:textId="77777777" w:rsidR="00445076" w:rsidRPr="002D70C7" w:rsidRDefault="00445076" w:rsidP="00140867">
            <w:pPr>
              <w:pStyle w:val="affff8"/>
            </w:pPr>
            <w:r w:rsidRPr="002D70C7">
              <w:rPr>
                <w:rFonts w:hint="eastAsia"/>
              </w:rPr>
              <w:t>効果的・効率的な業務</w:t>
            </w:r>
          </w:p>
          <w:p w14:paraId="75F8AAB5" w14:textId="77777777" w:rsidR="00445076" w:rsidRPr="002D70C7" w:rsidRDefault="00445076" w:rsidP="00140867">
            <w:pPr>
              <w:pStyle w:val="affff8"/>
            </w:pPr>
            <w:r w:rsidRPr="002D70C7">
              <w:rPr>
                <w:rFonts w:hint="eastAsia"/>
              </w:rPr>
              <w:t>→競争力アップ</w:t>
            </w:r>
          </w:p>
        </w:tc>
      </w:tr>
      <w:tr w:rsidR="00445076" w:rsidRPr="0096089B" w14:paraId="5340906E" w14:textId="77777777">
        <w:trPr>
          <w:trHeight w:val="943"/>
        </w:trPr>
        <w:tc>
          <w:tcPr>
            <w:tcW w:w="1271" w:type="dxa"/>
            <w:vMerge/>
            <w:shd w:val="clear" w:color="auto" w:fill="F2F2F2" w:themeFill="background1" w:themeFillShade="F2"/>
          </w:tcPr>
          <w:p w14:paraId="7A2C7997" w14:textId="77777777" w:rsidR="00445076" w:rsidRPr="002D70C7" w:rsidRDefault="00445076" w:rsidP="00140867">
            <w:pPr>
              <w:pStyle w:val="affff8"/>
            </w:pPr>
          </w:p>
        </w:tc>
        <w:tc>
          <w:tcPr>
            <w:tcW w:w="2835" w:type="dxa"/>
          </w:tcPr>
          <w:p w14:paraId="174198D5" w14:textId="77777777" w:rsidR="00445076" w:rsidRPr="002D70C7" w:rsidRDefault="00445076" w:rsidP="00140867">
            <w:pPr>
              <w:pStyle w:val="affff8"/>
            </w:pPr>
            <w:r w:rsidRPr="002D70C7">
              <w:rPr>
                <w:rFonts w:hint="eastAsia"/>
              </w:rPr>
              <w:t>個人情報の保護</w:t>
            </w:r>
          </w:p>
        </w:tc>
        <w:tc>
          <w:tcPr>
            <w:tcW w:w="3544" w:type="dxa"/>
          </w:tcPr>
          <w:p w14:paraId="4A90EA56" w14:textId="77777777" w:rsidR="00445076" w:rsidRPr="002D70C7" w:rsidRDefault="00445076" w:rsidP="00140867">
            <w:pPr>
              <w:pStyle w:val="affff8"/>
            </w:pPr>
            <w:r w:rsidRPr="002D70C7">
              <w:rPr>
                <w:rFonts w:hint="eastAsia"/>
              </w:rPr>
              <w:t>不適切な情報の取扱い</w:t>
            </w:r>
          </w:p>
          <w:p w14:paraId="347ABF9B" w14:textId="77777777" w:rsidR="00445076" w:rsidRPr="002D70C7" w:rsidRDefault="00445076" w:rsidP="00140867">
            <w:pPr>
              <w:pStyle w:val="affff8"/>
            </w:pPr>
            <w:r w:rsidRPr="002D70C7">
              <w:rPr>
                <w:rFonts w:hint="eastAsia"/>
              </w:rPr>
              <w:t>→信頼低下</w:t>
            </w:r>
          </w:p>
        </w:tc>
        <w:tc>
          <w:tcPr>
            <w:tcW w:w="2806" w:type="dxa"/>
          </w:tcPr>
          <w:p w14:paraId="64157965" w14:textId="77777777" w:rsidR="00445076" w:rsidRPr="002D70C7" w:rsidRDefault="00445076" w:rsidP="00140867">
            <w:pPr>
              <w:pStyle w:val="affff8"/>
            </w:pPr>
            <w:r w:rsidRPr="002D70C7">
              <w:rPr>
                <w:rFonts w:hint="eastAsia"/>
              </w:rPr>
              <w:t>従業者から信頼向上</w:t>
            </w:r>
          </w:p>
          <w:p w14:paraId="26DEFA99" w14:textId="77777777" w:rsidR="00445076" w:rsidRPr="002D70C7" w:rsidRDefault="00445076" w:rsidP="00140867">
            <w:pPr>
              <w:pStyle w:val="affff8"/>
            </w:pPr>
            <w:r w:rsidRPr="002D70C7">
              <w:rPr>
                <w:rFonts w:hint="eastAsia"/>
              </w:rPr>
              <w:t>→人材の確保</w:t>
            </w:r>
          </w:p>
        </w:tc>
      </w:tr>
      <w:tr w:rsidR="00445076" w:rsidRPr="0096089B" w14:paraId="60780189" w14:textId="77777777">
        <w:trPr>
          <w:trHeight w:val="161"/>
        </w:trPr>
        <w:tc>
          <w:tcPr>
            <w:tcW w:w="1271" w:type="dxa"/>
            <w:shd w:val="clear" w:color="auto" w:fill="F2F2F2" w:themeFill="background1" w:themeFillShade="F2"/>
          </w:tcPr>
          <w:p w14:paraId="6EF1A56C" w14:textId="77777777" w:rsidR="00445076" w:rsidRPr="002D70C7" w:rsidRDefault="00445076" w:rsidP="00140867">
            <w:pPr>
              <w:pStyle w:val="affff8"/>
            </w:pPr>
            <w:r w:rsidRPr="002D70C7">
              <w:rPr>
                <w:rFonts w:hint="eastAsia"/>
              </w:rPr>
              <w:t>国・自治体</w:t>
            </w:r>
          </w:p>
        </w:tc>
        <w:tc>
          <w:tcPr>
            <w:tcW w:w="2835" w:type="dxa"/>
          </w:tcPr>
          <w:p w14:paraId="47641BCA" w14:textId="77777777" w:rsidR="00445076" w:rsidRPr="002D70C7" w:rsidRDefault="00445076" w:rsidP="00140867">
            <w:pPr>
              <w:pStyle w:val="affff8"/>
            </w:pPr>
            <w:r w:rsidRPr="002D70C7">
              <w:rPr>
                <w:rFonts w:hint="eastAsia"/>
              </w:rPr>
              <w:t>法令・その他規範の</w:t>
            </w:r>
            <w:r>
              <w:rPr>
                <w:rFonts w:hint="eastAsia"/>
              </w:rPr>
              <w:t>順守</w:t>
            </w:r>
          </w:p>
        </w:tc>
        <w:tc>
          <w:tcPr>
            <w:tcW w:w="3544" w:type="dxa"/>
          </w:tcPr>
          <w:p w14:paraId="668B0273" w14:textId="77777777" w:rsidR="00445076" w:rsidRPr="002D70C7" w:rsidRDefault="00445076" w:rsidP="00140867">
            <w:pPr>
              <w:pStyle w:val="affff8"/>
            </w:pPr>
            <w:r w:rsidRPr="002D70C7">
              <w:rPr>
                <w:rFonts w:hint="eastAsia"/>
              </w:rPr>
              <w:t>セキュリティインシデント発生時の不適切な対応</w:t>
            </w:r>
          </w:p>
          <w:p w14:paraId="7DE9EF75" w14:textId="77777777" w:rsidR="00445076" w:rsidRPr="002D70C7" w:rsidRDefault="00445076" w:rsidP="00140867">
            <w:pPr>
              <w:pStyle w:val="affff8"/>
            </w:pPr>
            <w:r w:rsidRPr="002D70C7">
              <w:rPr>
                <w:rFonts w:hint="eastAsia"/>
              </w:rPr>
              <w:t>→社会的信頼の低下</w:t>
            </w:r>
          </w:p>
        </w:tc>
        <w:tc>
          <w:tcPr>
            <w:tcW w:w="2806" w:type="dxa"/>
          </w:tcPr>
          <w:p w14:paraId="12945B1C" w14:textId="77777777" w:rsidR="00445076" w:rsidRPr="002D70C7" w:rsidRDefault="00445076" w:rsidP="00140867">
            <w:pPr>
              <w:pStyle w:val="affff8"/>
            </w:pPr>
            <w:r w:rsidRPr="002D70C7">
              <w:rPr>
                <w:rFonts w:hint="eastAsia"/>
              </w:rPr>
              <w:t>社会的信頼の向上</w:t>
            </w:r>
          </w:p>
        </w:tc>
      </w:tr>
    </w:tbl>
    <w:p w14:paraId="76DFBFBB" w14:textId="77777777" w:rsidR="00445076" w:rsidRPr="0035654C" w:rsidRDefault="00445076">
      <w:pPr>
        <w:ind w:firstLineChars="0" w:firstLine="0"/>
      </w:pPr>
    </w:p>
    <w:p w14:paraId="00CB5668" w14:textId="77777777" w:rsidR="00445076" w:rsidRDefault="00445076">
      <w:pPr>
        <w:pStyle w:val="5"/>
      </w:pPr>
      <w:r w:rsidRPr="0035654C">
        <w:rPr>
          <w:rFonts w:hint="eastAsia"/>
        </w:rPr>
        <w:t>4.</w:t>
      </w:r>
      <w:r>
        <w:rPr>
          <w:rFonts w:hint="eastAsia"/>
        </w:rPr>
        <w:t>3</w:t>
      </w:r>
      <w:r w:rsidRPr="0035654C">
        <w:rPr>
          <w:rFonts w:hint="eastAsia"/>
        </w:rPr>
        <w:t xml:space="preserve"> </w:t>
      </w:r>
      <w:r w:rsidRPr="0028606F">
        <w:rPr>
          <w:rFonts w:hint="eastAsia"/>
        </w:rPr>
        <w:t>情報セキュリティマネジメントシステムの適用範囲の決定</w:t>
      </w:r>
    </w:p>
    <w:tbl>
      <w:tblPr>
        <w:tblStyle w:val="aa"/>
        <w:tblW w:w="10490" w:type="dxa"/>
        <w:tblInd w:w="-5" w:type="dxa"/>
        <w:tblLook w:val="04A0" w:firstRow="1" w:lastRow="0" w:firstColumn="1" w:lastColumn="0" w:noHBand="0" w:noVBand="1"/>
      </w:tblPr>
      <w:tblGrid>
        <w:gridCol w:w="4253"/>
        <w:gridCol w:w="6237"/>
      </w:tblGrid>
      <w:tr w:rsidR="00F53B2F" w14:paraId="45A7FD58" w14:textId="77777777">
        <w:tc>
          <w:tcPr>
            <w:tcW w:w="4253" w:type="dxa"/>
            <w:shd w:val="clear" w:color="auto" w:fill="215E99"/>
          </w:tcPr>
          <w:p w14:paraId="13BE95CC" w14:textId="77777777" w:rsidR="00445076" w:rsidRDefault="00445076">
            <w:pPr>
              <w:pStyle w:val="aff0"/>
            </w:pPr>
            <w:r>
              <w:rPr>
                <w:rFonts w:hint="eastAsia"/>
              </w:rPr>
              <w:t>作成する文書</w:t>
            </w:r>
          </w:p>
        </w:tc>
        <w:tc>
          <w:tcPr>
            <w:tcW w:w="6237" w:type="dxa"/>
          </w:tcPr>
          <w:p w14:paraId="11856790" w14:textId="77777777" w:rsidR="00445076" w:rsidRPr="002D70C7" w:rsidRDefault="00445076" w:rsidP="00892C01">
            <w:pPr>
              <w:pStyle w:val="afff6"/>
              <w:numPr>
                <w:ilvl w:val="0"/>
                <w:numId w:val="849"/>
              </w:numPr>
              <w:tabs>
                <w:tab w:val="clear" w:pos="1830"/>
                <w:tab w:val="left" w:pos="455"/>
              </w:tabs>
            </w:pPr>
            <w:r w:rsidRPr="002D70C7">
              <w:rPr>
                <w:rFonts w:hint="eastAsia"/>
              </w:rPr>
              <w:t>ISMS適用範囲</w:t>
            </w:r>
          </w:p>
          <w:p w14:paraId="45E2C3FC" w14:textId="77777777" w:rsidR="00445076" w:rsidRPr="002D70C7" w:rsidRDefault="00445076" w:rsidP="00892C01">
            <w:pPr>
              <w:pStyle w:val="afff6"/>
              <w:numPr>
                <w:ilvl w:val="0"/>
                <w:numId w:val="849"/>
              </w:numPr>
              <w:tabs>
                <w:tab w:val="clear" w:pos="1830"/>
                <w:tab w:val="left" w:pos="455"/>
              </w:tabs>
            </w:pPr>
            <w:r w:rsidRPr="002D70C7">
              <w:rPr>
                <w:rFonts w:hint="eastAsia"/>
              </w:rPr>
              <w:t>レイアウト図</w:t>
            </w:r>
          </w:p>
          <w:p w14:paraId="27857360" w14:textId="77777777" w:rsidR="00445076" w:rsidRPr="00701206" w:rsidRDefault="00445076" w:rsidP="00892C01">
            <w:pPr>
              <w:pStyle w:val="afff6"/>
              <w:numPr>
                <w:ilvl w:val="0"/>
                <w:numId w:val="849"/>
              </w:numPr>
              <w:tabs>
                <w:tab w:val="clear" w:pos="1830"/>
                <w:tab w:val="left" w:pos="455"/>
              </w:tabs>
            </w:pPr>
            <w:r w:rsidRPr="002D70C7">
              <w:rPr>
                <w:rFonts w:hint="eastAsia"/>
              </w:rPr>
              <w:t>ネットワーク図</w:t>
            </w:r>
          </w:p>
        </w:tc>
      </w:tr>
    </w:tbl>
    <w:p w14:paraId="58AF0025" w14:textId="77777777" w:rsidR="00445076" w:rsidRDefault="00445076">
      <w:r w:rsidRPr="0028606F">
        <w:t>ISMSの適用範囲は、必ずしも会社全体とする必要はありません。特に大企業の場合には、特定の業務や特定の部門に限定してISMSを構築することがあります。</w:t>
      </w:r>
      <w:r>
        <w:rPr>
          <w:rFonts w:hint="eastAsia"/>
        </w:rPr>
        <w:t>例えば</w:t>
      </w:r>
      <w:r w:rsidRPr="0028606F">
        <w:t>、ある取引先の要請によってISMSを構築する場合、その取引先と取引のある部門に適用範囲を限定するケースがあります。</w:t>
      </w:r>
    </w:p>
    <w:p w14:paraId="4CA569DA" w14:textId="5AD098AE" w:rsidR="00445076" w:rsidRDefault="00445076">
      <w:r w:rsidRPr="0028606F">
        <w:t>中小企業の場合には、会社全体を適用範囲とすることが多いので、特段の理由がない限り、会社全体を適用範囲にするとよいでしょう。</w:t>
      </w:r>
    </w:p>
    <w:p w14:paraId="00DAA4F2" w14:textId="77777777" w:rsidR="00445076" w:rsidRDefault="00445076"/>
    <w:p w14:paraId="5EF675BC" w14:textId="77777777" w:rsidR="00445076" w:rsidRDefault="00445076">
      <w:r w:rsidRPr="0028606F">
        <w:t>「情報セキュリティマネジメントシステムの適用範囲の決定」では、ISMSを適用するところと、そうではないところの境界およびその適用される範囲内で、規格の要求事項がどのように適用できるかを決定するよう要求しています。規格などの要求事項によって定められる改善すべき範囲を、適用範囲と</w:t>
      </w:r>
      <w:r>
        <w:rPr>
          <w:rFonts w:hint="eastAsia"/>
        </w:rPr>
        <w:t>い</w:t>
      </w:r>
      <w:r w:rsidRPr="0028606F">
        <w:t>います。</w:t>
      </w:r>
    </w:p>
    <w:p w14:paraId="300F9261" w14:textId="77777777" w:rsidR="00445076" w:rsidRDefault="00445076">
      <w:r w:rsidRPr="0028606F">
        <w:t>適用範囲の決定に際しては、考慮しないといけない3つの事項があります。2つはこれまでに説明した「外部および内部の課題」と「要求事項」です。もう1つは、「組織が実施する活動と、他の組織が実施する活動との間のインターフェー</w:t>
      </w:r>
      <w:r w:rsidRPr="0028606F">
        <w:rPr>
          <w:rFonts w:hint="eastAsia"/>
        </w:rPr>
        <w:t>スおよび依存関係」です。異なる部署や委託先など他の組織との業務プロセスにおける依存度を見ながら、適用範囲を広げるのか、分離しておくのかを検討することになります。</w:t>
      </w:r>
    </w:p>
    <w:p w14:paraId="606F5373" w14:textId="77777777" w:rsidR="00445076" w:rsidRDefault="00445076">
      <w:pPr>
        <w:pStyle w:val="aff4"/>
      </w:pPr>
      <w:r w:rsidRPr="00C34BD7">
        <w:rPr>
          <w:noProof/>
        </w:rPr>
        <mc:AlternateContent>
          <mc:Choice Requires="wps">
            <w:drawing>
              <wp:anchor distT="0" distB="0" distL="114300" distR="114300" simplePos="0" relativeHeight="251656388" behindDoc="0" locked="0" layoutInCell="1" allowOverlap="1" wp14:anchorId="0A1C6379" wp14:editId="6F36AB39">
                <wp:simplePos x="0" y="0"/>
                <wp:positionH relativeFrom="margin">
                  <wp:posOffset>0</wp:posOffset>
                </wp:positionH>
                <wp:positionV relativeFrom="paragraph">
                  <wp:posOffset>2673350</wp:posOffset>
                </wp:positionV>
                <wp:extent cx="6645275" cy="184150"/>
                <wp:effectExtent l="0" t="0" r="0" b="0"/>
                <wp:wrapTopAndBottom/>
                <wp:docPr id="65763258" name="テキスト ボックス 6"/>
                <wp:cNvGraphicFramePr/>
                <a:graphic xmlns:a="http://schemas.openxmlformats.org/drawingml/2006/main">
                  <a:graphicData uri="http://schemas.microsoft.com/office/word/2010/wordprocessingShape">
                    <wps:wsp>
                      <wps:cNvSpPr txBox="1"/>
                      <wps:spPr>
                        <a:xfrm>
                          <a:off x="0" y="0"/>
                          <a:ext cx="6645275" cy="184150"/>
                        </a:xfrm>
                        <a:prstGeom prst="rect">
                          <a:avLst/>
                        </a:prstGeom>
                        <a:noFill/>
                      </wps:spPr>
                      <wps:txbx>
                        <w:txbxContent>
                          <w:p w14:paraId="023E4BA2" w14:textId="245CEA8D" w:rsidR="00445076" w:rsidRDefault="00445076">
                            <w:pPr>
                              <w:pStyle w:val="aff2"/>
                            </w:pPr>
                            <w:r>
                              <w:rPr>
                                <w:rFonts w:hint="eastAsia"/>
                              </w:rPr>
                              <w:t>図5</w:t>
                            </w:r>
                            <w:r w:rsidR="00E64792">
                              <w:rPr>
                                <w:rFonts w:hint="eastAsia"/>
                              </w:rPr>
                              <w:t>2</w:t>
                            </w:r>
                            <w:r>
                              <w:rPr>
                                <w:rFonts w:hint="eastAsia"/>
                              </w:rPr>
                              <w:t>. インターフェースおよび依存関係の記入例</w:t>
                            </w:r>
                          </w:p>
                        </w:txbxContent>
                      </wps:txbx>
                      <wps:bodyPr wrap="square" rtlCol="0">
                        <a:spAutoFit/>
                      </wps:bodyPr>
                    </wps:wsp>
                  </a:graphicData>
                </a:graphic>
                <wp14:sizeRelH relativeFrom="margin">
                  <wp14:pctWidth>0</wp14:pctWidth>
                </wp14:sizeRelH>
              </wp:anchor>
            </w:drawing>
          </mc:Choice>
          <mc:Fallback>
            <w:pict>
              <v:shape w14:anchorId="0A1C6379" id="_x0000_s1129" type="#_x0000_t202" style="position:absolute;left:0;text-align:left;margin-left:0;margin-top:210.5pt;width:523.25pt;height:14.5pt;z-index:2516563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" filled="f" stroked="f">
                <v:textbox style="mso-fit-shape-to-text:t">
                  <w:txbxContent>
                    <w:p w14:paraId="023E4BA2" w14:textId="245CEA8D" w:rsidR="00445076" w:rsidRDefault="00445076">
                      <w:pPr>
                        <w:pStyle w:val="aff2"/>
                      </w:pPr>
                      <w:r>
                        <w:rPr>
                          <w:rFonts w:hint="eastAsia"/>
                        </w:rPr>
                        <w:t>図5</w:t>
                      </w:r>
                      <w:r w:rsidR="00E64792">
                        <w:rPr>
                          <w:rFonts w:hint="eastAsia"/>
                        </w:rPr>
                        <w:t>2</w:t>
                      </w:r>
                      <w:r>
                        <w:rPr>
                          <w:rFonts w:hint="eastAsia"/>
                        </w:rPr>
                        <w:t>. インターフェースおよび依存関係の記入例</w:t>
                      </w:r>
                    </w:p>
                  </w:txbxContent>
                </v:textbox>
                <w10:wrap type="topAndBottom" anchorx="margin"/>
              </v:shape>
            </w:pict>
          </mc:Fallback>
        </mc:AlternateContent>
      </w:r>
      <w:r>
        <w:rPr>
          <w:noProof/>
        </w:rPr>
        <w:drawing>
          <wp:anchor distT="0" distB="0" distL="114300" distR="114300" simplePos="0" relativeHeight="251656412" behindDoc="0" locked="0" layoutInCell="1" allowOverlap="1" wp14:anchorId="4CAE4038" wp14:editId="0009C284">
            <wp:simplePos x="0" y="0"/>
            <wp:positionH relativeFrom="margin">
              <wp:align>center</wp:align>
            </wp:positionH>
            <wp:positionV relativeFrom="paragraph">
              <wp:posOffset>330200</wp:posOffset>
            </wp:positionV>
            <wp:extent cx="5444490" cy="2341245"/>
            <wp:effectExtent l="0" t="0" r="3810" b="1905"/>
            <wp:wrapTopAndBottom/>
            <wp:docPr id="2154011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01111"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44490" cy="2341245"/>
                    </a:xfrm>
                    <a:prstGeom prst="rect">
                      <a:avLst/>
                    </a:prstGeom>
                    <a:noFill/>
                    <a:ln>
                      <a:noFill/>
                    </a:ln>
                  </pic:spPr>
                </pic:pic>
              </a:graphicData>
            </a:graphic>
          </wp:anchor>
        </w:drawing>
      </w:r>
      <w:r w:rsidRPr="00A5157F">
        <w:rPr>
          <w:rFonts w:hint="eastAsia"/>
        </w:rPr>
        <w:t>インターフェースおよび依存関係の記入例</w:t>
      </w:r>
    </w:p>
    <w:p w14:paraId="29E1562B" w14:textId="77777777" w:rsidR="00445076" w:rsidRDefault="00445076">
      <w:pPr>
        <w:pStyle w:val="aff4"/>
      </w:pPr>
    </w:p>
    <w:p w14:paraId="44B37EF8" w14:textId="77777777" w:rsidR="00445076" w:rsidRDefault="00445076">
      <w:r w:rsidRPr="000157FC">
        <w:rPr>
          <w:rFonts w:hint="eastAsia"/>
        </w:rPr>
        <w:t>適用範囲を組織の一部とした場合、同じ組織内に適用範囲の内と外という境界ができることになります。適用範囲の境界について、いくつかの観点から明確にしておく必要があります。</w:t>
      </w:r>
    </w:p>
    <w:tbl>
      <w:tblPr>
        <w:tblStyle w:val="aa"/>
        <w:tblW w:w="10485" w:type="dxa"/>
        <w:tblLook w:val="04A0" w:firstRow="1" w:lastRow="0" w:firstColumn="1" w:lastColumn="0" w:noHBand="0" w:noVBand="1"/>
      </w:tblPr>
      <w:tblGrid>
        <w:gridCol w:w="10485"/>
      </w:tblGrid>
      <w:tr w:rsidR="00445076" w:rsidRPr="00DE5E5E" w14:paraId="61CFAFD4" w14:textId="77777777">
        <w:tc>
          <w:tcPr>
            <w:tcW w:w="10485" w:type="dxa"/>
            <w:shd w:val="clear" w:color="auto" w:fill="215E99" w:themeFill="text2" w:themeFillTint="BF"/>
            <w:hideMark/>
          </w:tcPr>
          <w:p w14:paraId="351AD7A5" w14:textId="77777777" w:rsidR="00445076" w:rsidRPr="008D7941" w:rsidRDefault="00445076">
            <w:pPr>
              <w:pStyle w:val="aff0"/>
            </w:pPr>
            <w:r w:rsidRPr="0003597D">
              <w:rPr>
                <w:rFonts w:hint="eastAsia"/>
              </w:rPr>
              <w:t>人的・組</w:t>
            </w:r>
            <w:r w:rsidRPr="002C6FAE">
              <w:rPr>
                <w:rFonts w:hint="eastAsia"/>
                <w:szCs w:val="24"/>
                <w:shd w:val="clear" w:color="auto" w:fill="215E99" w:themeFill="text2" w:themeFillTint="BF"/>
              </w:rPr>
              <w:t>織的</w:t>
            </w:r>
            <w:r w:rsidRPr="002C6FAE">
              <w:rPr>
                <w:rFonts w:hint="eastAsia"/>
                <w:szCs w:val="24"/>
              </w:rPr>
              <w:t>境界</w:t>
            </w:r>
          </w:p>
        </w:tc>
      </w:tr>
      <w:tr w:rsidR="00445076" w:rsidRPr="00DE5E5E" w14:paraId="4D003A60" w14:textId="77777777">
        <w:trPr>
          <w:trHeight w:val="416"/>
        </w:trPr>
        <w:tc>
          <w:tcPr>
            <w:tcW w:w="10485" w:type="dxa"/>
            <w:hideMark/>
          </w:tcPr>
          <w:p w14:paraId="77993E84" w14:textId="77777777" w:rsidR="00445076" w:rsidRPr="00776A50" w:rsidRDefault="00445076">
            <w:pPr>
              <w:pStyle w:val="afff6"/>
            </w:pPr>
            <w:r w:rsidRPr="00776A50">
              <w:rPr>
                <w:rFonts w:hint="eastAsia"/>
              </w:rPr>
              <w:t>組織におけるどの人、どの部門が適用範囲の内側に該当するのかを明確にします。それにより、同じ社内の人であっても、適用範囲外の人を外部の人として扱うといった配慮が必要になる場合があります。</w:t>
            </w:r>
          </w:p>
        </w:tc>
      </w:tr>
      <w:tr w:rsidR="00445076" w:rsidRPr="00DE5E5E" w14:paraId="64031F04" w14:textId="77777777">
        <w:tc>
          <w:tcPr>
            <w:tcW w:w="10485" w:type="dxa"/>
            <w:shd w:val="clear" w:color="auto" w:fill="215E99" w:themeFill="text2" w:themeFillTint="BF"/>
            <w:hideMark/>
          </w:tcPr>
          <w:p w14:paraId="1CCC486C" w14:textId="77777777" w:rsidR="00445076" w:rsidRPr="00776A50" w:rsidRDefault="00445076">
            <w:pPr>
              <w:pStyle w:val="aff0"/>
            </w:pPr>
            <w:r w:rsidRPr="008D7941">
              <w:rPr>
                <w:rFonts w:hint="eastAsia"/>
              </w:rPr>
              <w:t>物理的境界</w:t>
            </w:r>
          </w:p>
        </w:tc>
      </w:tr>
      <w:tr w:rsidR="00445076" w:rsidRPr="00DE5E5E" w14:paraId="63746C24" w14:textId="77777777">
        <w:trPr>
          <w:trHeight w:val="416"/>
        </w:trPr>
        <w:tc>
          <w:tcPr>
            <w:tcW w:w="10485" w:type="dxa"/>
            <w:hideMark/>
          </w:tcPr>
          <w:p w14:paraId="66C9B6BD" w14:textId="77777777" w:rsidR="00445076" w:rsidRPr="00776A50" w:rsidRDefault="00445076">
            <w:pPr>
              <w:pStyle w:val="afff6"/>
            </w:pPr>
            <w:r w:rsidRPr="00776A50">
              <w:rPr>
                <w:rFonts w:hint="eastAsia"/>
              </w:rPr>
              <w:t>適用範囲とする建物や施設、部屋といった空間を明確にします。扉や壁、パーティションなどの物理的な境界によって仕切られていることが望ましいです。</w:t>
            </w:r>
          </w:p>
        </w:tc>
      </w:tr>
      <w:tr w:rsidR="00445076" w:rsidRPr="00DE5E5E" w14:paraId="46234448" w14:textId="77777777">
        <w:tc>
          <w:tcPr>
            <w:tcW w:w="10485" w:type="dxa"/>
            <w:shd w:val="clear" w:color="auto" w:fill="215E99" w:themeFill="text2" w:themeFillTint="BF"/>
            <w:hideMark/>
          </w:tcPr>
          <w:p w14:paraId="0465881C" w14:textId="77777777" w:rsidR="00445076" w:rsidRPr="00776A50" w:rsidRDefault="00445076">
            <w:pPr>
              <w:pStyle w:val="aff0"/>
            </w:pPr>
            <w:r w:rsidRPr="00776A50">
              <w:rPr>
                <w:rFonts w:hint="eastAsia"/>
              </w:rPr>
              <w:t>技術的境界</w:t>
            </w:r>
          </w:p>
        </w:tc>
      </w:tr>
      <w:tr w:rsidR="00445076" w:rsidRPr="00DE5E5E" w14:paraId="4C585DE0" w14:textId="77777777">
        <w:trPr>
          <w:trHeight w:val="586"/>
        </w:trPr>
        <w:tc>
          <w:tcPr>
            <w:tcW w:w="10485" w:type="dxa"/>
            <w:hideMark/>
          </w:tcPr>
          <w:p w14:paraId="51FF5B24" w14:textId="77777777" w:rsidR="00445076" w:rsidRPr="00776A50" w:rsidRDefault="00445076">
            <w:pPr>
              <w:pStyle w:val="afff6"/>
            </w:pPr>
            <w:r w:rsidRPr="00776A50">
              <w:rPr>
                <w:rFonts w:hint="eastAsia"/>
              </w:rPr>
              <w:t>ネットワークにおいて、対象とする範囲を明確にします。物理的境界と同様に、適用範囲のIT環境の境界を明らかにし、管理しなければならない情報システムや、ネットワークの対象や範囲を明確にする必要があります。</w:t>
            </w:r>
          </w:p>
        </w:tc>
      </w:tr>
      <w:tr w:rsidR="00445076" w:rsidRPr="00DE5E5E" w14:paraId="729B5418" w14:textId="77777777">
        <w:tc>
          <w:tcPr>
            <w:tcW w:w="10485" w:type="dxa"/>
            <w:shd w:val="clear" w:color="auto" w:fill="215E99" w:themeFill="text2" w:themeFillTint="BF"/>
            <w:hideMark/>
          </w:tcPr>
          <w:p w14:paraId="7516467E" w14:textId="77777777" w:rsidR="00445076" w:rsidRPr="00776A50" w:rsidRDefault="00445076">
            <w:pPr>
              <w:pStyle w:val="aff0"/>
            </w:pPr>
            <w:r w:rsidRPr="00776A50">
              <w:rPr>
                <w:rFonts w:hint="eastAsia"/>
              </w:rPr>
              <w:t>資産的境界</w:t>
            </w:r>
          </w:p>
        </w:tc>
      </w:tr>
      <w:tr w:rsidR="00445076" w:rsidRPr="00DE5E5E" w14:paraId="3A7E69F7" w14:textId="77777777">
        <w:trPr>
          <w:trHeight w:val="755"/>
        </w:trPr>
        <w:tc>
          <w:tcPr>
            <w:tcW w:w="10485" w:type="dxa"/>
            <w:hideMark/>
          </w:tcPr>
          <w:p w14:paraId="4BF61487" w14:textId="77777777" w:rsidR="00445076" w:rsidRPr="00776A50" w:rsidRDefault="00445076">
            <w:pPr>
              <w:pStyle w:val="afff6"/>
            </w:pPr>
            <w:r w:rsidRPr="00776A50">
              <w:rPr>
                <w:rFonts w:hint="eastAsia"/>
              </w:rPr>
              <w:t>業務委託を受けていたり、組織の一部を適用範囲にしたりした場合に、資産的境界が生じる場合があります。顧客から情報や資源の提供を受けた際に、それを指定された管理方法</w:t>
            </w:r>
            <w:r>
              <w:rPr>
                <w:rFonts w:hint="eastAsia"/>
              </w:rPr>
              <w:t>により</w:t>
            </w:r>
            <w:r w:rsidRPr="00776A50">
              <w:rPr>
                <w:rFonts w:hint="eastAsia"/>
              </w:rPr>
              <w:t>管理するのか、自組織の管理下となるのかといった場合や、適用範囲内の部門が保有する情報でも、組織全体で共有している場合にはどう管理するのかを明確にする必要があります。</w:t>
            </w:r>
          </w:p>
        </w:tc>
      </w:tr>
      <w:tr w:rsidR="00445076" w:rsidRPr="00DE5E5E" w14:paraId="7BFB7F63" w14:textId="77777777">
        <w:tc>
          <w:tcPr>
            <w:tcW w:w="10485" w:type="dxa"/>
            <w:shd w:val="clear" w:color="auto" w:fill="215E99" w:themeFill="text2" w:themeFillTint="BF"/>
            <w:hideMark/>
          </w:tcPr>
          <w:p w14:paraId="1EB40A4A" w14:textId="77777777" w:rsidR="00445076" w:rsidRPr="00776A50" w:rsidRDefault="00445076">
            <w:pPr>
              <w:pStyle w:val="aff0"/>
            </w:pPr>
            <w:r w:rsidRPr="00776A50">
              <w:rPr>
                <w:rFonts w:hint="eastAsia"/>
              </w:rPr>
              <w:t>事業的境界</w:t>
            </w:r>
          </w:p>
        </w:tc>
      </w:tr>
      <w:tr w:rsidR="00445076" w:rsidRPr="00DE5E5E" w14:paraId="5BBD9D56" w14:textId="77777777">
        <w:trPr>
          <w:trHeight w:val="416"/>
        </w:trPr>
        <w:tc>
          <w:tcPr>
            <w:tcW w:w="10485" w:type="dxa"/>
            <w:hideMark/>
          </w:tcPr>
          <w:p w14:paraId="7A52F63E" w14:textId="77777777" w:rsidR="00445076" w:rsidRPr="00776A50" w:rsidRDefault="00445076">
            <w:pPr>
              <w:pStyle w:val="afff6"/>
            </w:pPr>
            <w:r w:rsidRPr="00776A50">
              <w:rPr>
                <w:rFonts w:hint="eastAsia"/>
              </w:rPr>
              <w:t>事業（業務）においても対象を明確にします。事業は部門を横断する場合があるため、人的・組織的境界とも合わせて対象を検討し、適用範囲を明確にする必要があります。</w:t>
            </w:r>
          </w:p>
        </w:tc>
      </w:tr>
    </w:tbl>
    <w:p w14:paraId="1449CCFA" w14:textId="77777777" w:rsidR="00445076" w:rsidRDefault="00445076">
      <w:pPr>
        <w:pStyle w:val="aff4"/>
      </w:pPr>
    </w:p>
    <w:p w14:paraId="6E495966" w14:textId="77777777" w:rsidR="00445076" w:rsidRDefault="00445076">
      <w:pPr>
        <w:pStyle w:val="aff4"/>
      </w:pPr>
      <w:r w:rsidRPr="00CE7701">
        <w:rPr>
          <w:rFonts w:hint="eastAsia"/>
        </w:rPr>
        <w:t>物理的境界</w:t>
      </w:r>
      <w:r w:rsidRPr="00CE7701">
        <w:t xml:space="preserve"> レイアウト図（例）</w:t>
      </w:r>
    </w:p>
    <w:p w14:paraId="0EF7A24E" w14:textId="77777777" w:rsidR="00445076" w:rsidRDefault="00445076">
      <w:r w:rsidRPr="00161D26">
        <w:rPr>
          <w:noProof/>
        </w:rPr>
        <mc:AlternateContent>
          <mc:Choice Requires="wps">
            <w:drawing>
              <wp:anchor distT="0" distB="0" distL="114300" distR="114300" simplePos="0" relativeHeight="251656401" behindDoc="0" locked="0" layoutInCell="1" allowOverlap="1" wp14:anchorId="32632A82" wp14:editId="44E26805">
                <wp:simplePos x="0" y="0"/>
                <wp:positionH relativeFrom="margin">
                  <wp:align>right</wp:align>
                </wp:positionH>
                <wp:positionV relativeFrom="paragraph">
                  <wp:posOffset>3209953</wp:posOffset>
                </wp:positionV>
                <wp:extent cx="6527800" cy="256540"/>
                <wp:effectExtent l="0" t="0" r="0" b="0"/>
                <wp:wrapTopAndBottom/>
                <wp:docPr id="251137246" name="テキスト ボックス 5">
                  <a:extLst xmlns:a="http://schemas.openxmlformats.org/drawingml/2006/main">
                    <a:ext uri="{FF2B5EF4-FFF2-40B4-BE49-F238E27FC236}">
                      <a16:creationId xmlns:a16="http://schemas.microsoft.com/office/drawing/2014/main" id="{07A54612-81ED-A400-BC57-36E78B8F499F}"/>
                    </a:ext>
                  </a:extLst>
                </wp:docPr>
                <wp:cNvGraphicFramePr/>
                <a:graphic xmlns:a="http://schemas.openxmlformats.org/drawingml/2006/main">
                  <a:graphicData uri="http://schemas.microsoft.com/office/word/2010/wordprocessingShape">
                    <wps:wsp>
                      <wps:cNvSpPr txBox="1"/>
                      <wps:spPr>
                        <a:xfrm>
                          <a:off x="0" y="0"/>
                          <a:ext cx="6527800" cy="256540"/>
                        </a:xfrm>
                        <a:prstGeom prst="rect">
                          <a:avLst/>
                        </a:prstGeom>
                        <a:noFill/>
                      </wps:spPr>
                      <wps:txbx>
                        <w:txbxContent>
                          <w:p w14:paraId="2A61F7E4" w14:textId="144EE9CE" w:rsidR="00445076" w:rsidRDefault="00445076">
                            <w:pPr>
                              <w:pStyle w:val="aff2"/>
                            </w:pPr>
                            <w:r>
                              <w:rPr>
                                <w:rFonts w:hint="eastAsia"/>
                              </w:rPr>
                              <w:t>図5</w:t>
                            </w:r>
                            <w:r w:rsidR="00C63B10">
                              <w:rPr>
                                <w:rFonts w:hint="eastAsia"/>
                              </w:rPr>
                              <w:t>3</w:t>
                            </w:r>
                            <w:r>
                              <w:rPr>
                                <w:rFonts w:hint="eastAsia"/>
                              </w:rPr>
                              <w:t>. 適用範囲の例（物理的境界）</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2632A82" id="_x0000_s1130" type="#_x0000_t202" style="position:absolute;left:0;text-align:left;margin-left:462.8pt;margin-top:252.75pt;width:514pt;height:20.2pt;z-index:25165640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" filled="f" stroked="f">
                <v:textbox>
                  <w:txbxContent>
                    <w:p w14:paraId="2A61F7E4" w14:textId="144EE9CE" w:rsidR="00445076" w:rsidRDefault="00445076">
                      <w:pPr>
                        <w:pStyle w:val="aff2"/>
                      </w:pPr>
                      <w:r>
                        <w:rPr>
                          <w:rFonts w:hint="eastAsia"/>
                        </w:rPr>
                        <w:t>図5</w:t>
                      </w:r>
                      <w:r w:rsidR="00C63B10">
                        <w:rPr>
                          <w:rFonts w:hint="eastAsia"/>
                        </w:rPr>
                        <w:t>3</w:t>
                      </w:r>
                      <w:r>
                        <w:rPr>
                          <w:rFonts w:hint="eastAsia"/>
                        </w:rPr>
                        <w:t>. 適用範囲の例（物理的境界）</w:t>
                      </w:r>
                    </w:p>
                  </w:txbxContent>
                </v:textbox>
                <w10:wrap type="topAndBottom" anchorx="margin"/>
              </v:shape>
            </w:pict>
          </mc:Fallback>
        </mc:AlternateContent>
      </w:r>
      <w:r w:rsidRPr="00872767">
        <w:rPr>
          <w:noProof/>
        </w:rPr>
        <w:drawing>
          <wp:anchor distT="0" distB="0" distL="114300" distR="114300" simplePos="0" relativeHeight="251656417" behindDoc="0" locked="0" layoutInCell="1" allowOverlap="1" wp14:anchorId="5B089E5A" wp14:editId="6F11A734">
            <wp:simplePos x="0" y="0"/>
            <wp:positionH relativeFrom="margin">
              <wp:align>center</wp:align>
            </wp:positionH>
            <wp:positionV relativeFrom="paragraph">
              <wp:posOffset>549883</wp:posOffset>
            </wp:positionV>
            <wp:extent cx="5382895" cy="2581910"/>
            <wp:effectExtent l="0" t="0" r="8255" b="8890"/>
            <wp:wrapTopAndBottom/>
            <wp:docPr id="209443294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32943" name=""/>
                    <pic:cNvPicPr/>
                  </pic:nvPicPr>
                  <pic:blipFill>
                    <a:blip r:embed="rId125">
                      <a:extLst>
                        <a:ext uri="{28A0092B-C50C-407E-A947-70E740481C1C}">
                          <a14:useLocalDpi xmlns:a14="http://schemas.microsoft.com/office/drawing/2010/main" val="0"/>
                        </a:ext>
                      </a:extLst>
                    </a:blip>
                    <a:stretch>
                      <a:fillRect/>
                    </a:stretch>
                  </pic:blipFill>
                  <pic:spPr>
                    <a:xfrm>
                      <a:off x="0" y="0"/>
                      <a:ext cx="5382895" cy="2581910"/>
                    </a:xfrm>
                    <a:prstGeom prst="rect">
                      <a:avLst/>
                    </a:prstGeom>
                  </pic:spPr>
                </pic:pic>
              </a:graphicData>
            </a:graphic>
            <wp14:sizeRelH relativeFrom="margin">
              <wp14:pctWidth>0</wp14:pctWidth>
            </wp14:sizeRelH>
            <wp14:sizeRelV relativeFrom="margin">
              <wp14:pctHeight>0</wp14:pctHeight>
            </wp14:sizeRelV>
          </wp:anchor>
        </w:drawing>
      </w:r>
      <w:r w:rsidRPr="00DE5E5E">
        <w:rPr>
          <w:rFonts w:hint="eastAsia"/>
        </w:rPr>
        <w:t>物理的境界では、適用範囲とする空間を明確にし、境界線を記載します。そして境界線</w:t>
      </w:r>
      <w:r>
        <w:rPr>
          <w:rFonts w:hint="eastAsia"/>
        </w:rPr>
        <w:t>により</w:t>
      </w:r>
      <w:r w:rsidRPr="00DE5E5E">
        <w:rPr>
          <w:rFonts w:hint="eastAsia"/>
        </w:rPr>
        <w:t>区切られた空間ごとにセキュリティレベルを設定します</w:t>
      </w:r>
      <w:r>
        <w:rPr>
          <w:rFonts w:hint="eastAsia"/>
        </w:rPr>
        <w:t>。</w:t>
      </w:r>
    </w:p>
    <w:p w14:paraId="4D1A54BD" w14:textId="364814C7" w:rsidR="00445076" w:rsidRDefault="00445076">
      <w:pPr>
        <w:rPr>
          <w:rStyle w:val="aff5"/>
        </w:rPr>
      </w:pPr>
      <w:r w:rsidRPr="00CE7701">
        <w:rPr>
          <w:rStyle w:val="aff5"/>
          <w:rFonts w:hint="eastAsia"/>
        </w:rPr>
        <w:t>技術的境界</w:t>
      </w:r>
      <w:r w:rsidRPr="00CE7701">
        <w:rPr>
          <w:rStyle w:val="aff5"/>
        </w:rPr>
        <w:t xml:space="preserve"> ネットワーク図（例）</w:t>
      </w:r>
    </w:p>
    <w:p w14:paraId="79906527" w14:textId="2A18C6BD" w:rsidR="00422703" w:rsidRDefault="000D01FF">
      <w:pPr>
        <w:rPr>
          <w:rStyle w:val="aff5"/>
        </w:rPr>
      </w:pPr>
      <w:r>
        <w:rPr>
          <w:rStyle w:val="aff5"/>
          <w:noProof/>
        </w:rPr>
        <w:drawing>
          <wp:anchor distT="0" distB="0" distL="114300" distR="114300" simplePos="0" relativeHeight="251656480" behindDoc="0" locked="0" layoutInCell="1" allowOverlap="1" wp14:anchorId="4F374052" wp14:editId="208B47A3">
            <wp:simplePos x="0" y="0"/>
            <wp:positionH relativeFrom="margin">
              <wp:posOffset>577383</wp:posOffset>
            </wp:positionH>
            <wp:positionV relativeFrom="paragraph">
              <wp:posOffset>530860</wp:posOffset>
            </wp:positionV>
            <wp:extent cx="5604510" cy="2647950"/>
            <wp:effectExtent l="0" t="0" r="0" b="0"/>
            <wp:wrapTopAndBottom/>
            <wp:docPr id="11420079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59902"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604510" cy="2647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54FC9">
        <w:rPr>
          <w:noProof/>
        </w:rPr>
        <mc:AlternateContent>
          <mc:Choice Requires="wps">
            <w:drawing>
              <wp:anchor distT="0" distB="0" distL="114300" distR="114300" simplePos="0" relativeHeight="251656481" behindDoc="0" locked="0" layoutInCell="1" allowOverlap="1" wp14:anchorId="27B8DF1A" wp14:editId="1A47FC1A">
                <wp:simplePos x="0" y="0"/>
                <wp:positionH relativeFrom="margin">
                  <wp:posOffset>29102</wp:posOffset>
                </wp:positionH>
                <wp:positionV relativeFrom="paragraph">
                  <wp:posOffset>3139488</wp:posOffset>
                </wp:positionV>
                <wp:extent cx="6655435" cy="184150"/>
                <wp:effectExtent l="0" t="0" r="0" b="0"/>
                <wp:wrapTopAndBottom/>
                <wp:docPr id="983824425" name="テキスト ボックス 8"/>
                <wp:cNvGraphicFramePr/>
                <a:graphic xmlns:a="http://schemas.openxmlformats.org/drawingml/2006/main">
                  <a:graphicData uri="http://schemas.microsoft.com/office/word/2010/wordprocessingShape">
                    <wps:wsp>
                      <wps:cNvSpPr txBox="1"/>
                      <wps:spPr>
                        <a:xfrm>
                          <a:off x="0" y="0"/>
                          <a:ext cx="6655435" cy="184150"/>
                        </a:xfrm>
                        <a:prstGeom prst="rect">
                          <a:avLst/>
                        </a:prstGeom>
                        <a:noFill/>
                      </wps:spPr>
                      <wps:txbx>
                        <w:txbxContent>
                          <w:p w14:paraId="5771AD07" w14:textId="7FFCA26A" w:rsidR="00110FF3" w:rsidRDefault="00110FF3" w:rsidP="00110FF3">
                            <w:pPr>
                              <w:pStyle w:val="aff2"/>
                            </w:pPr>
                            <w:r>
                              <w:rPr>
                                <w:rFonts w:hint="eastAsia"/>
                              </w:rPr>
                              <w:t>図5</w:t>
                            </w:r>
                            <w:r w:rsidR="00C63B10">
                              <w:rPr>
                                <w:rFonts w:hint="eastAsia"/>
                              </w:rPr>
                              <w:t>4</w:t>
                            </w:r>
                            <w:r>
                              <w:rPr>
                                <w:rFonts w:hint="eastAsia"/>
                              </w:rPr>
                              <w:t>. 適用範囲の例（技術的境界）</w:t>
                            </w:r>
                          </w:p>
                        </w:txbxContent>
                      </wps:txbx>
                      <wps:bodyPr wrap="square" rtlCol="0">
                        <a:spAutoFit/>
                      </wps:bodyPr>
                    </wps:wsp>
                  </a:graphicData>
                </a:graphic>
                <wp14:sizeRelH relativeFrom="margin">
                  <wp14:pctWidth>0</wp14:pctWidth>
                </wp14:sizeRelH>
              </wp:anchor>
            </w:drawing>
          </mc:Choice>
          <mc:Fallback>
            <w:pict>
              <v:shape w14:anchorId="27B8DF1A" id="_x0000_s1131" type="#_x0000_t202" style="position:absolute;left:0;text-align:left;margin-left:2.3pt;margin-top:247.2pt;width:524.05pt;height:14.5pt;z-index:251656481;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" filled="f" stroked="f">
                <v:textbox style="mso-fit-shape-to-text:t">
                  <w:txbxContent>
                    <w:p w14:paraId="5771AD07" w14:textId="7FFCA26A" w:rsidR="00110FF3" w:rsidRDefault="00110FF3" w:rsidP="00110FF3">
                      <w:pPr>
                        <w:pStyle w:val="aff2"/>
                      </w:pPr>
                      <w:r>
                        <w:rPr>
                          <w:rFonts w:hint="eastAsia"/>
                        </w:rPr>
                        <w:t>図5</w:t>
                      </w:r>
                      <w:r w:rsidR="00C63B10">
                        <w:rPr>
                          <w:rFonts w:hint="eastAsia"/>
                        </w:rPr>
                        <w:t>4</w:t>
                      </w:r>
                      <w:r>
                        <w:rPr>
                          <w:rFonts w:hint="eastAsia"/>
                        </w:rPr>
                        <w:t>. 適用範囲の例（技術的境界）</w:t>
                      </w:r>
                    </w:p>
                  </w:txbxContent>
                </v:textbox>
                <w10:wrap type="topAndBottom" anchorx="margin"/>
              </v:shape>
            </w:pict>
          </mc:Fallback>
        </mc:AlternateContent>
      </w:r>
      <w:r w:rsidR="00422703" w:rsidRPr="002F282C">
        <w:t>ネットワークにおいて対象とする範囲を明確にするため、ネットワーク構成図を作成し、境界線を記載します。</w:t>
      </w:r>
    </w:p>
    <w:p w14:paraId="64746E4F" w14:textId="77777777" w:rsidR="00F46C29" w:rsidRDefault="00F46C29" w:rsidP="00F46C29">
      <w:bookmarkStart w:id="883" w:name="_Toc173932331"/>
      <w:bookmarkStart w:id="884" w:name="_Toc185338908"/>
    </w:p>
    <w:p w14:paraId="3D6C37BB" w14:textId="25BD2656" w:rsidR="00445076" w:rsidRDefault="00445076" w:rsidP="003E0313">
      <w:pPr>
        <w:pStyle w:val="4"/>
      </w:pPr>
      <w:bookmarkStart w:id="885" w:name="_Toc188349009"/>
      <w:r w:rsidRPr="00855600">
        <w:t>ISMS：5. リーダーシップ</w:t>
      </w:r>
      <w:bookmarkEnd w:id="883"/>
      <w:bookmarkEnd w:id="884"/>
      <w:bookmarkEnd w:id="885"/>
    </w:p>
    <w:p w14:paraId="7BA2CEB5" w14:textId="5C526417" w:rsidR="00445076" w:rsidRDefault="00445076">
      <w:r w:rsidRPr="00855600">
        <w:rPr>
          <w:rFonts w:hint="eastAsia"/>
        </w:rPr>
        <w:t>「</w:t>
      </w:r>
      <w:r w:rsidRPr="00855600">
        <w:t>5. リーダーシップ」は、PDCAサイクルの「Plan（計画）」に位置しており、トップマネジメントに求められる要求事項を示しています。トップマネジメントとは、</w:t>
      </w:r>
      <w:bookmarkStart w:id="886" w:name="■ISMS13ー2ー3"/>
      <w:r w:rsidR="00AF6A69">
        <w:fldChar w:fldCharType="begin"/>
      </w:r>
      <w:r w:rsidR="00AF6A69">
        <w:instrText>HYPERLINK  \l "■ISMS"</w:instrText>
      </w:r>
      <w:r w:rsidR="00AF6A69">
        <w:fldChar w:fldCharType="separate"/>
      </w:r>
      <w:r w:rsidRPr="00AF6A69">
        <w:rPr>
          <w:rStyle w:val="a7"/>
        </w:rPr>
        <w:t>ISMS</w:t>
      </w:r>
      <w:bookmarkEnd w:id="886"/>
      <w:r w:rsidR="00AF6A69">
        <w:fldChar w:fldCharType="end"/>
      </w:r>
      <w:r w:rsidRPr="00855600">
        <w:t>の適用範囲における最高責任者のことを指します。多くの場合、トップマネジメントは、組織の社長が担う傾向にあります。「5. リーダーシップ」は、PDCAサイクルの軸であり、PDCAサイクルを回すには、トップマネジメントのコミットメント（関与、制約）が重要になります。</w:t>
      </w:r>
    </w:p>
    <w:p w14:paraId="2FE0E46D" w14:textId="61F40A1F" w:rsidR="00445076" w:rsidRDefault="009C6E07">
      <w:r>
        <w:rPr>
          <w:noProof/>
        </w:rPr>
        <w:drawing>
          <wp:anchor distT="0" distB="0" distL="114300" distR="114300" simplePos="0" relativeHeight="251656411" behindDoc="0" locked="0" layoutInCell="1" allowOverlap="1" wp14:anchorId="43FB8D82" wp14:editId="4AE9A272">
            <wp:simplePos x="0" y="0"/>
            <wp:positionH relativeFrom="margin">
              <wp:posOffset>941070</wp:posOffset>
            </wp:positionH>
            <wp:positionV relativeFrom="paragraph">
              <wp:posOffset>307471</wp:posOffset>
            </wp:positionV>
            <wp:extent cx="4892040" cy="2978150"/>
            <wp:effectExtent l="0" t="0" r="0" b="0"/>
            <wp:wrapTopAndBottom/>
            <wp:docPr id="49544923" name="図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92040" cy="2978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269244" w14:textId="77777777" w:rsidR="009C6E07" w:rsidRDefault="009C6E07"/>
    <w:tbl>
      <w:tblPr>
        <w:tblW w:w="10338" w:type="dxa"/>
        <w:tblCellMar>
          <w:left w:w="0" w:type="dxa"/>
          <w:right w:w="0" w:type="dxa"/>
        </w:tblCellMar>
        <w:tblLook w:val="0420" w:firstRow="1" w:lastRow="0" w:firstColumn="0" w:lastColumn="0" w:noHBand="0" w:noVBand="1"/>
      </w:tblPr>
      <w:tblGrid>
        <w:gridCol w:w="6653"/>
        <w:gridCol w:w="3685"/>
      </w:tblGrid>
      <w:tr w:rsidR="00445076" w:rsidRPr="00855600" w14:paraId="252D8BD5" w14:textId="77777777">
        <w:trPr>
          <w:trHeight w:val="403"/>
        </w:trPr>
        <w:tc>
          <w:tcPr>
            <w:tcW w:w="6653" w:type="dxa"/>
            <w:tcBorders>
              <w:top w:val="single" w:sz="8" w:space="0" w:color="000000"/>
              <w:left w:val="single" w:sz="8" w:space="0" w:color="000000"/>
              <w:bottom w:val="single" w:sz="8" w:space="0" w:color="000000"/>
              <w:right w:val="single" w:sz="8" w:space="0" w:color="000000"/>
            </w:tcBorders>
            <w:shd w:val="clear" w:color="auto" w:fill="2F5597"/>
            <w:tcMar>
              <w:top w:w="72" w:type="dxa"/>
              <w:left w:w="144" w:type="dxa"/>
              <w:bottom w:w="72" w:type="dxa"/>
              <w:right w:w="144" w:type="dxa"/>
            </w:tcMar>
            <w:hideMark/>
          </w:tcPr>
          <w:p w14:paraId="61A7E803" w14:textId="77777777" w:rsidR="00445076" w:rsidRPr="00FB738E" w:rsidRDefault="00445076">
            <w:pPr>
              <w:pStyle w:val="aff0"/>
            </w:pPr>
            <w:r w:rsidRPr="00FB738E">
              <w:rPr>
                <w:rFonts w:hint="eastAsia"/>
              </w:rPr>
              <w:t>5. リーダーシップ</w:t>
            </w:r>
          </w:p>
        </w:tc>
        <w:tc>
          <w:tcPr>
            <w:tcW w:w="3685" w:type="dxa"/>
            <w:tcBorders>
              <w:top w:val="single" w:sz="8" w:space="0" w:color="000000"/>
              <w:left w:val="single" w:sz="8" w:space="0" w:color="000000"/>
              <w:bottom w:val="single" w:sz="8" w:space="0" w:color="000000"/>
              <w:right w:val="single" w:sz="8" w:space="0" w:color="000000"/>
            </w:tcBorders>
            <w:shd w:val="clear" w:color="auto" w:fill="2F5597"/>
            <w:tcMar>
              <w:top w:w="72" w:type="dxa"/>
              <w:left w:w="144" w:type="dxa"/>
              <w:bottom w:w="72" w:type="dxa"/>
              <w:right w:w="144" w:type="dxa"/>
            </w:tcMar>
            <w:hideMark/>
          </w:tcPr>
          <w:p w14:paraId="017CA0B2" w14:textId="77777777" w:rsidR="00445076" w:rsidRPr="00FB738E" w:rsidRDefault="00445076">
            <w:pPr>
              <w:pStyle w:val="aff0"/>
            </w:pPr>
            <w:r w:rsidRPr="00FB738E">
              <w:rPr>
                <w:rFonts w:hint="eastAsia"/>
              </w:rPr>
              <w:t>作成</w:t>
            </w:r>
            <w:r>
              <w:rPr>
                <w:rFonts w:hint="eastAsia"/>
              </w:rPr>
              <w:t>文書</w:t>
            </w:r>
            <w:r w:rsidRPr="00FB738E">
              <w:rPr>
                <w:rFonts w:hint="eastAsia"/>
              </w:rPr>
              <w:t>（例）</w:t>
            </w:r>
          </w:p>
        </w:tc>
      </w:tr>
      <w:tr w:rsidR="00445076" w:rsidRPr="00855600" w14:paraId="68C593CD" w14:textId="77777777">
        <w:trPr>
          <w:trHeight w:val="799"/>
        </w:trPr>
        <w:tc>
          <w:tcPr>
            <w:tcW w:w="66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5A2293" w14:textId="77777777" w:rsidR="00445076" w:rsidRDefault="00445076">
            <w:pPr>
              <w:pStyle w:val="afff8"/>
            </w:pPr>
            <w:r w:rsidRPr="00B02FE5">
              <w:t>5.1 リーダーシップ及びコミットメント</w:t>
            </w:r>
          </w:p>
          <w:p w14:paraId="1FED4F96" w14:textId="77777777" w:rsidR="00445076" w:rsidRPr="00617F15" w:rsidRDefault="00445076">
            <w:pPr>
              <w:pStyle w:val="afff6"/>
              <w:rPr>
                <w:sz w:val="21"/>
                <w:szCs w:val="21"/>
              </w:rPr>
            </w:pPr>
            <w:r w:rsidRPr="00D73B3A">
              <w:rPr>
                <w:rFonts w:hint="eastAsia"/>
              </w:rPr>
              <w:t>トップマネジメントが責任を持って実行しなければならない事項が記載されています。</w:t>
            </w:r>
          </w:p>
        </w:tc>
        <w:tc>
          <w:tcPr>
            <w:tcW w:w="368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12F81E" w14:textId="77777777" w:rsidR="00445076" w:rsidRPr="00617F15" w:rsidRDefault="00445076">
            <w:pPr>
              <w:pStyle w:val="afff6"/>
            </w:pPr>
            <w:r w:rsidRPr="00617F15">
              <w:rPr>
                <w:rFonts w:hint="eastAsia"/>
              </w:rPr>
              <w:t>ー</w:t>
            </w:r>
          </w:p>
        </w:tc>
      </w:tr>
      <w:tr w:rsidR="00445076" w:rsidRPr="00855600" w14:paraId="695D2CA1" w14:textId="77777777">
        <w:trPr>
          <w:trHeight w:val="1119"/>
        </w:trPr>
        <w:tc>
          <w:tcPr>
            <w:tcW w:w="66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EC417E1" w14:textId="77777777" w:rsidR="00445076" w:rsidRDefault="00445076">
            <w:pPr>
              <w:pStyle w:val="afff8"/>
            </w:pPr>
            <w:r w:rsidRPr="000A7568">
              <w:t>5.2 方針</w:t>
            </w:r>
          </w:p>
          <w:p w14:paraId="43D50EF8" w14:textId="77777777" w:rsidR="00445076" w:rsidRPr="00617F15" w:rsidRDefault="00445076">
            <w:pPr>
              <w:pStyle w:val="afff6"/>
              <w:rPr>
                <w:sz w:val="21"/>
                <w:szCs w:val="21"/>
              </w:rPr>
            </w:pPr>
            <w:r w:rsidRPr="00D73B3A">
              <w:rPr>
                <w:rFonts w:hint="eastAsia"/>
              </w:rPr>
              <w:t>トップマネジメントが、ISMSの目的や方向性、実施する内容について文書化し、「情報セキュリティ方針」を作成することを要求しています。</w:t>
            </w:r>
          </w:p>
        </w:tc>
        <w:tc>
          <w:tcPr>
            <w:tcW w:w="368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AC203A" w14:textId="77777777" w:rsidR="00445076" w:rsidRPr="00617F15" w:rsidRDefault="00445076" w:rsidP="00892C01">
            <w:pPr>
              <w:pStyle w:val="afff6"/>
              <w:numPr>
                <w:ilvl w:val="0"/>
                <w:numId w:val="791"/>
              </w:numPr>
              <w:tabs>
                <w:tab w:val="clear" w:pos="1830"/>
                <w:tab w:val="left" w:pos="455"/>
              </w:tabs>
            </w:pPr>
            <w:r w:rsidRPr="00617F15">
              <w:rPr>
                <w:rFonts w:hint="eastAsia"/>
              </w:rPr>
              <w:t>情報セキュリティ方針</w:t>
            </w:r>
          </w:p>
        </w:tc>
      </w:tr>
      <w:tr w:rsidR="00445076" w:rsidRPr="00855600" w14:paraId="28ADCD90" w14:textId="77777777">
        <w:trPr>
          <w:trHeight w:val="1352"/>
        </w:trPr>
        <w:tc>
          <w:tcPr>
            <w:tcW w:w="66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6861B58" w14:textId="77777777" w:rsidR="00445076" w:rsidRDefault="00445076">
            <w:pPr>
              <w:pStyle w:val="afff8"/>
            </w:pPr>
            <w:r w:rsidRPr="00A217EE">
              <w:t>5.3 組織の役割、責任及び権限</w:t>
            </w:r>
          </w:p>
          <w:p w14:paraId="51D3C64D" w14:textId="77777777" w:rsidR="00445076" w:rsidRPr="00617F15" w:rsidRDefault="00445076">
            <w:pPr>
              <w:pStyle w:val="afff6"/>
              <w:rPr>
                <w:sz w:val="21"/>
                <w:szCs w:val="21"/>
              </w:rPr>
            </w:pPr>
            <w:r w:rsidRPr="00D73B3A">
              <w:rPr>
                <w:rFonts w:hint="eastAsia"/>
              </w:rPr>
              <w:t>トップマネジメントは、ISMSを運用するために必要な役割や責任、権限を各要員に割り当て、どの要員がどのような役割や責任、権限を持っているかが</w:t>
            </w:r>
            <w:r>
              <w:rPr>
                <w:rFonts w:hint="eastAsia"/>
              </w:rPr>
              <w:t>わ</w:t>
            </w:r>
            <w:r w:rsidRPr="00D73B3A">
              <w:rPr>
                <w:rFonts w:hint="eastAsia"/>
              </w:rPr>
              <w:t>かる文書を作成することを要求しています。</w:t>
            </w:r>
          </w:p>
        </w:tc>
        <w:tc>
          <w:tcPr>
            <w:tcW w:w="368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46B4ED1" w14:textId="77777777" w:rsidR="00445076" w:rsidRPr="00617F15" w:rsidRDefault="00445076" w:rsidP="00892C01">
            <w:pPr>
              <w:pStyle w:val="afff6"/>
              <w:numPr>
                <w:ilvl w:val="0"/>
                <w:numId w:val="791"/>
              </w:numPr>
              <w:tabs>
                <w:tab w:val="clear" w:pos="1830"/>
                <w:tab w:val="left" w:pos="455"/>
              </w:tabs>
            </w:pPr>
            <w:r w:rsidRPr="00617F15">
              <w:rPr>
                <w:rFonts w:hint="eastAsia"/>
              </w:rPr>
              <w:t>ISMSの運用組織図</w:t>
            </w:r>
          </w:p>
          <w:p w14:paraId="63BB6F68" w14:textId="77777777" w:rsidR="00445076" w:rsidRPr="00617F15" w:rsidRDefault="00445076" w:rsidP="00892C01">
            <w:pPr>
              <w:pStyle w:val="afff6"/>
              <w:numPr>
                <w:ilvl w:val="0"/>
                <w:numId w:val="791"/>
              </w:numPr>
              <w:tabs>
                <w:tab w:val="clear" w:pos="1830"/>
                <w:tab w:val="left" w:pos="455"/>
              </w:tabs>
            </w:pPr>
            <w:r w:rsidRPr="00617F15">
              <w:rPr>
                <w:rFonts w:hint="eastAsia"/>
              </w:rPr>
              <w:t>責任者または部門の名称と役割を明記した文書</w:t>
            </w:r>
          </w:p>
        </w:tc>
      </w:tr>
    </w:tbl>
    <w:p w14:paraId="6DA4D09E" w14:textId="77777777" w:rsidR="00F46C29" w:rsidRDefault="00F46C29" w:rsidP="00F46C29"/>
    <w:p w14:paraId="42BB22C0" w14:textId="73786AC4" w:rsidR="00445076" w:rsidRPr="00D77450" w:rsidRDefault="00445076">
      <w:pPr>
        <w:pStyle w:val="5"/>
      </w:pPr>
      <w:r w:rsidRPr="00D77450">
        <w:rPr>
          <w:rFonts w:hint="eastAsia"/>
        </w:rPr>
        <w:t>5.1 リーダーシップ及びコミットメント</w:t>
      </w:r>
    </w:p>
    <w:p w14:paraId="2030FE50" w14:textId="77777777" w:rsidR="00445076" w:rsidRDefault="00445076">
      <w:r w:rsidRPr="00D77450">
        <w:rPr>
          <w:rFonts w:hint="eastAsia"/>
        </w:rPr>
        <w:t>「リーダーシップ及びコミットメント」では、</w:t>
      </w:r>
      <w:r w:rsidRPr="00D77450">
        <w:t>ISMSのトップマネジメントが責任を持たなければならないことを要求しています。トップマネジメントは、以下の事項について責任を持って必ず行う必要があります。</w:t>
      </w:r>
    </w:p>
    <w:tbl>
      <w:tblPr>
        <w:tblW w:w="10480" w:type="dxa"/>
        <w:tblCellMar>
          <w:left w:w="0" w:type="dxa"/>
          <w:right w:w="0" w:type="dxa"/>
        </w:tblCellMar>
        <w:tblLook w:val="0420" w:firstRow="1" w:lastRow="0" w:firstColumn="0" w:lastColumn="0" w:noHBand="0" w:noVBand="1"/>
      </w:tblPr>
      <w:tblGrid>
        <w:gridCol w:w="10480"/>
      </w:tblGrid>
      <w:tr w:rsidR="00445076" w:rsidRPr="00811620" w14:paraId="128A0E8C" w14:textId="77777777">
        <w:trPr>
          <w:trHeight w:val="403"/>
        </w:trPr>
        <w:tc>
          <w:tcPr>
            <w:tcW w:w="10480" w:type="dxa"/>
            <w:tcBorders>
              <w:top w:val="single" w:sz="8" w:space="0" w:color="000000"/>
              <w:left w:val="single" w:sz="8" w:space="0" w:color="000000"/>
              <w:bottom w:val="single" w:sz="8" w:space="0" w:color="000000"/>
              <w:right w:val="single" w:sz="8" w:space="0" w:color="000000"/>
            </w:tcBorders>
            <w:shd w:val="clear" w:color="auto" w:fill="2F5597"/>
            <w:tcMar>
              <w:top w:w="72" w:type="dxa"/>
              <w:left w:w="144" w:type="dxa"/>
              <w:bottom w:w="72" w:type="dxa"/>
              <w:right w:w="144" w:type="dxa"/>
            </w:tcMar>
            <w:hideMark/>
          </w:tcPr>
          <w:p w14:paraId="1298FF62" w14:textId="77777777" w:rsidR="00445076" w:rsidRPr="00811620" w:rsidRDefault="00445076">
            <w:pPr>
              <w:pStyle w:val="aff0"/>
            </w:pPr>
            <w:r w:rsidRPr="00811620">
              <w:rPr>
                <w:rFonts w:hint="eastAsia"/>
              </w:rPr>
              <w:t>トップマネジメントが行う事項（要求事項）</w:t>
            </w:r>
          </w:p>
        </w:tc>
      </w:tr>
      <w:tr w:rsidR="00445076" w:rsidRPr="00811620" w14:paraId="6ECA60E7" w14:textId="77777777">
        <w:trPr>
          <w:trHeight w:val="1352"/>
        </w:trPr>
        <w:tc>
          <w:tcPr>
            <w:tcW w:w="10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5CD053" w14:textId="77777777" w:rsidR="00445076" w:rsidRDefault="00445076">
            <w:pPr>
              <w:pStyle w:val="afff8"/>
            </w:pPr>
            <w:r w:rsidRPr="00811620">
              <w:rPr>
                <w:rFonts w:hint="eastAsia"/>
              </w:rPr>
              <w:t>情報セキュリティ方針および情報セキュリティ目的を確立し、それらが組織の戦略的な方向性と両立することを確実にする</w:t>
            </w:r>
          </w:p>
          <w:p w14:paraId="64B0D438" w14:textId="77777777" w:rsidR="00445076" w:rsidRPr="00811620" w:rsidRDefault="00445076">
            <w:pPr>
              <w:pStyle w:val="afff6"/>
            </w:pPr>
            <w:r w:rsidRPr="00811620">
              <w:t>→ 組織の事業の方向性に沿った情報セキュリティ方針と、情報セキュリティ目的を策定することを要求しています。※情報セキュリティ方針、情報セキュリティ目的については後述します。</w:t>
            </w:r>
          </w:p>
        </w:tc>
      </w:tr>
      <w:tr w:rsidR="00445076" w:rsidRPr="00811620" w14:paraId="0CCAB1A8" w14:textId="77777777">
        <w:trPr>
          <w:trHeight w:val="687"/>
        </w:trPr>
        <w:tc>
          <w:tcPr>
            <w:tcW w:w="10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4F461B8" w14:textId="77777777" w:rsidR="00445076" w:rsidRDefault="00445076">
            <w:pPr>
              <w:pStyle w:val="afff8"/>
            </w:pPr>
            <w:r w:rsidRPr="00811620">
              <w:rPr>
                <w:rFonts w:hint="eastAsia"/>
              </w:rPr>
              <w:t>組織のプロセスへの</w:t>
            </w:r>
            <w:r w:rsidRPr="00D561E8">
              <w:t>ISMS要求事項の統合を確実にする</w:t>
            </w:r>
          </w:p>
          <w:p w14:paraId="0E55CDF4" w14:textId="17B4A846" w:rsidR="00445076" w:rsidRPr="00811620" w:rsidRDefault="00445076">
            <w:pPr>
              <w:pStyle w:val="afff6"/>
            </w:pPr>
            <w:r w:rsidRPr="00811620">
              <w:t>→ 自社の業務に、</w:t>
            </w:r>
            <w:bookmarkStart w:id="887" w:name="■情報資産13ー2－3"/>
            <w:r w:rsidR="00567D31">
              <w:fldChar w:fldCharType="begin"/>
            </w:r>
            <w:r w:rsidR="00567D31">
              <w:instrText>HYPERLINK  \l "■情報資産"</w:instrText>
            </w:r>
            <w:r w:rsidR="00567D31">
              <w:fldChar w:fldCharType="separate"/>
            </w:r>
            <w:r w:rsidRPr="00567D31">
              <w:rPr>
                <w:rStyle w:val="a7"/>
              </w:rPr>
              <w:t>情報資産</w:t>
            </w:r>
            <w:bookmarkEnd w:id="887"/>
            <w:r w:rsidR="00567D31">
              <w:fldChar w:fldCharType="end"/>
            </w:r>
            <w:r w:rsidRPr="00811620">
              <w:t>を管理する手順を組み込むことを要求しています。</w:t>
            </w:r>
          </w:p>
        </w:tc>
      </w:tr>
      <w:tr w:rsidR="00445076" w:rsidRPr="00811620" w14:paraId="49006E2A" w14:textId="77777777">
        <w:trPr>
          <w:trHeight w:val="446"/>
        </w:trPr>
        <w:tc>
          <w:tcPr>
            <w:tcW w:w="10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0E2D5B" w14:textId="77777777" w:rsidR="00445076" w:rsidRDefault="00445076">
            <w:pPr>
              <w:pStyle w:val="afff8"/>
            </w:pPr>
            <w:r w:rsidRPr="00811620">
              <w:t>ISMSに必要な資源が利用可能であることを確実にする</w:t>
            </w:r>
          </w:p>
          <w:p w14:paraId="55EEE628" w14:textId="77777777" w:rsidR="00445076" w:rsidRPr="00811620" w:rsidRDefault="00445076">
            <w:pPr>
              <w:pStyle w:val="afff6"/>
            </w:pPr>
            <w:r w:rsidRPr="00811620">
              <w:t>→ ISMSを構築・運用するために、必要な予算や人員など経営資源を確保しておくことを要求しています</w:t>
            </w:r>
            <w:r w:rsidRPr="00811620">
              <w:rPr>
                <w:rFonts w:hint="eastAsia"/>
              </w:rPr>
              <w:t>。</w:t>
            </w:r>
          </w:p>
        </w:tc>
      </w:tr>
      <w:tr w:rsidR="00445076" w:rsidRPr="00811620" w14:paraId="3E77088B" w14:textId="77777777">
        <w:trPr>
          <w:trHeight w:val="190"/>
        </w:trPr>
        <w:tc>
          <w:tcPr>
            <w:tcW w:w="10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08F0EBC" w14:textId="77777777" w:rsidR="00445076" w:rsidRDefault="00445076">
            <w:pPr>
              <w:pStyle w:val="afff8"/>
            </w:pPr>
            <w:r w:rsidRPr="00811620">
              <w:rPr>
                <w:rFonts w:hint="eastAsia"/>
              </w:rPr>
              <w:t>有効な情報セキュリティマネジメントおよび</w:t>
            </w:r>
            <w:r w:rsidRPr="009628FA">
              <w:t>ISMS要求事項への適合の重要性を伝達する</w:t>
            </w:r>
          </w:p>
          <w:p w14:paraId="7B351517" w14:textId="77777777" w:rsidR="00445076" w:rsidRPr="00811620" w:rsidRDefault="00445076">
            <w:pPr>
              <w:pStyle w:val="afff6"/>
            </w:pPr>
            <w:r w:rsidRPr="00811620">
              <w:t>→ 従業員がISMSを構築・運用し、情報資産を適切に管理することの重要性を十分に認識できるよう、周知することを要求しています。</w:t>
            </w:r>
          </w:p>
        </w:tc>
      </w:tr>
      <w:tr w:rsidR="00445076" w:rsidRPr="00811620" w14:paraId="03D347BE" w14:textId="77777777">
        <w:trPr>
          <w:trHeight w:val="664"/>
        </w:trPr>
        <w:tc>
          <w:tcPr>
            <w:tcW w:w="10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78F99A1" w14:textId="77777777" w:rsidR="00445076" w:rsidRDefault="00445076">
            <w:pPr>
              <w:pStyle w:val="afff8"/>
            </w:pPr>
            <w:r w:rsidRPr="00811620">
              <w:t>ISMSがその意図した成果を達成することを確実にする</w:t>
            </w:r>
          </w:p>
          <w:p w14:paraId="5B05AD39" w14:textId="77777777" w:rsidR="00445076" w:rsidRPr="00811620" w:rsidRDefault="00445076">
            <w:pPr>
              <w:pStyle w:val="afff6"/>
            </w:pPr>
            <w:r w:rsidRPr="00811620">
              <w:t>→ ISMSを構築・運用すること</w:t>
            </w:r>
            <w:r>
              <w:rPr>
                <w:rFonts w:hint="eastAsia"/>
              </w:rPr>
              <w:t>により</w:t>
            </w:r>
            <w:r w:rsidRPr="00811620">
              <w:t>得られる成果を明確にし、その成果を十分に得られるように取</w:t>
            </w:r>
            <w:r>
              <w:rPr>
                <w:rFonts w:hint="eastAsia"/>
              </w:rPr>
              <w:t>り</w:t>
            </w:r>
            <w:r w:rsidRPr="00811620">
              <w:t>組んでいくことを要求しています。</w:t>
            </w:r>
          </w:p>
        </w:tc>
      </w:tr>
      <w:tr w:rsidR="00445076" w:rsidRPr="00811620" w14:paraId="7C516AE8" w14:textId="77777777">
        <w:trPr>
          <w:trHeight w:val="569"/>
        </w:trPr>
        <w:tc>
          <w:tcPr>
            <w:tcW w:w="10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B73E3F1" w14:textId="77777777" w:rsidR="00445076" w:rsidRDefault="00445076">
            <w:pPr>
              <w:pStyle w:val="afff8"/>
            </w:pPr>
            <w:r w:rsidRPr="00811620">
              <w:t>ISMSの有効性に寄与するよう人々を指揮し、支援する</w:t>
            </w:r>
          </w:p>
          <w:p w14:paraId="07FC7CEE" w14:textId="77777777" w:rsidR="00445076" w:rsidRPr="00811620" w:rsidRDefault="00445076">
            <w:pPr>
              <w:pStyle w:val="afff6"/>
            </w:pPr>
            <w:r w:rsidRPr="00811620">
              <w:t>→ ISMSを構築・運用できるようにするため、従業者に対して教育を受けさせたり、定めた決まりを認識・実施させたり、従業員の意見を聞いたりするなど、サポートすることを要求しています。</w:t>
            </w:r>
          </w:p>
        </w:tc>
      </w:tr>
      <w:tr w:rsidR="00445076" w:rsidRPr="00811620" w14:paraId="1A3ABFCC" w14:textId="77777777">
        <w:trPr>
          <w:trHeight w:val="759"/>
        </w:trPr>
        <w:tc>
          <w:tcPr>
            <w:tcW w:w="10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A7F4C2D" w14:textId="77777777" w:rsidR="00445076" w:rsidRDefault="00445076">
            <w:pPr>
              <w:pStyle w:val="afff8"/>
            </w:pPr>
            <w:r w:rsidRPr="00811620">
              <w:rPr>
                <w:rFonts w:hint="eastAsia"/>
              </w:rPr>
              <w:t>継続的改善を促進する</w:t>
            </w:r>
          </w:p>
          <w:p w14:paraId="609A4AF7" w14:textId="77777777" w:rsidR="00445076" w:rsidRPr="00811620" w:rsidRDefault="00445076">
            <w:pPr>
              <w:pStyle w:val="afff6"/>
            </w:pPr>
            <w:r w:rsidRPr="00811620">
              <w:t>→ ISMSを構築・運用するにあたり、従業員が不便に感じていることなど、改善が必要だと考えられる場合には、改善を進めるよう要求しています。</w:t>
            </w:r>
          </w:p>
        </w:tc>
      </w:tr>
      <w:tr w:rsidR="00445076" w:rsidRPr="00811620" w14:paraId="0637FA10" w14:textId="77777777">
        <w:trPr>
          <w:trHeight w:val="1352"/>
        </w:trPr>
        <w:tc>
          <w:tcPr>
            <w:tcW w:w="10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ADCB552" w14:textId="77777777" w:rsidR="00445076" w:rsidRDefault="00445076">
            <w:pPr>
              <w:pStyle w:val="afff8"/>
            </w:pPr>
            <w:r w:rsidRPr="00811620">
              <w:rPr>
                <w:rFonts w:hint="eastAsia"/>
              </w:rPr>
              <w:t>その他の関連する管理層がその責任の領域においてリーダーシップを実証するよう、管理層の役割を支援する</w:t>
            </w:r>
          </w:p>
          <w:p w14:paraId="6024FE2D" w14:textId="77777777" w:rsidR="00445076" w:rsidRPr="00811620" w:rsidRDefault="00445076">
            <w:pPr>
              <w:pStyle w:val="afff6"/>
            </w:pPr>
            <w:r w:rsidRPr="00811620">
              <w:t>→ 組織の規模や形態によって、トップマネジメントの指示が従業員に適切に伝わらない可能性があります。そのため、各部門の責任者が主導となり、従業員にトップマネジメントの指示を適切に伝え、ISMSを円滑に構築・運用できるようにすることを要求しています。</w:t>
            </w:r>
          </w:p>
        </w:tc>
      </w:tr>
    </w:tbl>
    <w:p w14:paraId="7E833286" w14:textId="77777777" w:rsidR="00445076" w:rsidRDefault="00445076">
      <w:pPr>
        <w:rPr>
          <w:bCs/>
        </w:rPr>
      </w:pPr>
    </w:p>
    <w:p w14:paraId="474E9DF7" w14:textId="712881CC" w:rsidR="00445076" w:rsidRPr="00AD486E" w:rsidRDefault="00445076">
      <w:pPr>
        <w:pStyle w:val="5"/>
        <w:rPr>
          <w:bCs w:val="0"/>
        </w:rPr>
      </w:pPr>
      <w:r w:rsidRPr="0004252F">
        <w:rPr>
          <w:rFonts w:hint="eastAsia"/>
        </w:rPr>
        <w:t>5.2 方針</w:t>
      </w:r>
    </w:p>
    <w:tbl>
      <w:tblPr>
        <w:tblStyle w:val="aa"/>
        <w:tblW w:w="10490" w:type="dxa"/>
        <w:tblInd w:w="-5" w:type="dxa"/>
        <w:tblLook w:val="04A0" w:firstRow="1" w:lastRow="0" w:firstColumn="1" w:lastColumn="0" w:noHBand="0" w:noVBand="1"/>
      </w:tblPr>
      <w:tblGrid>
        <w:gridCol w:w="4253"/>
        <w:gridCol w:w="6237"/>
      </w:tblGrid>
      <w:tr w:rsidR="00F53B2F" w14:paraId="34E5F464" w14:textId="77777777">
        <w:tc>
          <w:tcPr>
            <w:tcW w:w="4253" w:type="dxa"/>
            <w:shd w:val="clear" w:color="auto" w:fill="215E99"/>
          </w:tcPr>
          <w:p w14:paraId="2E0EF927" w14:textId="77777777" w:rsidR="00445076" w:rsidRDefault="00445076">
            <w:pPr>
              <w:pStyle w:val="aff0"/>
            </w:pPr>
            <w:r>
              <w:rPr>
                <w:rFonts w:hint="eastAsia"/>
              </w:rPr>
              <w:t>作成する文書</w:t>
            </w:r>
          </w:p>
        </w:tc>
        <w:tc>
          <w:tcPr>
            <w:tcW w:w="6237" w:type="dxa"/>
          </w:tcPr>
          <w:p w14:paraId="0F7920A4" w14:textId="77777777" w:rsidR="00445076" w:rsidRPr="00F23F0B" w:rsidRDefault="00445076" w:rsidP="00892C01">
            <w:pPr>
              <w:pStyle w:val="afff6"/>
              <w:numPr>
                <w:ilvl w:val="0"/>
                <w:numId w:val="128"/>
              </w:numPr>
              <w:tabs>
                <w:tab w:val="clear" w:pos="1830"/>
                <w:tab w:val="left" w:pos="455"/>
              </w:tabs>
            </w:pPr>
            <w:r>
              <w:rPr>
                <w:rFonts w:hint="eastAsia"/>
              </w:rPr>
              <w:t>情報セキュリティ方針</w:t>
            </w:r>
          </w:p>
        </w:tc>
      </w:tr>
    </w:tbl>
    <w:p w14:paraId="74DD7EBC" w14:textId="20845BDD" w:rsidR="00445076" w:rsidRDefault="00445076">
      <w:pPr>
        <w:ind w:firstLineChars="0" w:firstLine="0"/>
      </w:pPr>
    </w:p>
    <w:p w14:paraId="7053ED67" w14:textId="12DFD7EB" w:rsidR="00445076" w:rsidRDefault="00445076">
      <w:r w:rsidRPr="0004252F">
        <w:rPr>
          <w:rFonts w:hint="eastAsia"/>
        </w:rPr>
        <w:t>トップマネジメントは、組織の情報セキュリティに対する考え方や取組の姿勢を利害関係者に示すため、情報セキュリティ方針を文書として作成し、組織内に周知するとともに、必要に応じて、その他の利害関係者が入手できるようにします。</w:t>
      </w:r>
      <w:r>
        <w:rPr>
          <w:rFonts w:hint="eastAsia"/>
        </w:rPr>
        <w:t>例えば</w:t>
      </w:r>
      <w:r w:rsidRPr="0004252F">
        <w:rPr>
          <w:rFonts w:hint="eastAsia"/>
        </w:rPr>
        <w:t>、保護するべき情報資産と保護すべき理由を明示し、利害関係者に周知します。</w:t>
      </w:r>
    </w:p>
    <w:p w14:paraId="5EC7730A" w14:textId="33057E0F" w:rsidR="00445076" w:rsidRDefault="00445076">
      <w:pPr>
        <w:ind w:firstLineChars="0" w:firstLine="0"/>
      </w:pPr>
    </w:p>
    <w:p w14:paraId="249532C2" w14:textId="4B2E27E9" w:rsidR="00445076" w:rsidRPr="0004252F" w:rsidRDefault="00445076">
      <w:pPr>
        <w:pStyle w:val="aff4"/>
      </w:pPr>
      <w:r w:rsidRPr="0004252F">
        <w:rPr>
          <w:rFonts w:hint="eastAsia"/>
        </w:rPr>
        <w:t>情報セキュリティ方針の作成方法</w:t>
      </w:r>
    </w:p>
    <w:tbl>
      <w:tblPr>
        <w:tblpPr w:leftFromText="142" w:rightFromText="142" w:vertAnchor="text" w:horzAnchor="margin" w:tblpY="28"/>
        <w:tblW w:w="10622" w:type="dxa"/>
        <w:tblCellMar>
          <w:left w:w="0" w:type="dxa"/>
          <w:right w:w="0" w:type="dxa"/>
        </w:tblCellMar>
        <w:tblLook w:val="0420" w:firstRow="1" w:lastRow="0" w:firstColumn="0" w:lastColumn="0" w:noHBand="0" w:noVBand="1"/>
      </w:tblPr>
      <w:tblGrid>
        <w:gridCol w:w="10622"/>
      </w:tblGrid>
      <w:tr w:rsidR="000A0364" w:rsidRPr="002B7DC1" w14:paraId="4CA12B48" w14:textId="77777777" w:rsidTr="00CD6F55">
        <w:trPr>
          <w:trHeight w:val="403"/>
        </w:trPr>
        <w:tc>
          <w:tcPr>
            <w:tcW w:w="10622" w:type="dxa"/>
            <w:tcBorders>
              <w:top w:val="single" w:sz="8" w:space="0" w:color="000000"/>
              <w:left w:val="single" w:sz="8" w:space="0" w:color="000000"/>
              <w:bottom w:val="single" w:sz="8" w:space="0" w:color="000000"/>
              <w:right w:val="single" w:sz="8" w:space="0" w:color="000000"/>
            </w:tcBorders>
            <w:shd w:val="clear" w:color="auto" w:fill="2F5597"/>
            <w:tcMar>
              <w:top w:w="72" w:type="dxa"/>
              <w:left w:w="144" w:type="dxa"/>
              <w:bottom w:w="72" w:type="dxa"/>
              <w:right w:w="144" w:type="dxa"/>
            </w:tcMar>
            <w:hideMark/>
          </w:tcPr>
          <w:p w14:paraId="2FF45D04" w14:textId="77777777" w:rsidR="000A0364" w:rsidRPr="002B7DC1" w:rsidRDefault="000A0364" w:rsidP="000A0364">
            <w:pPr>
              <w:widowControl/>
              <w:ind w:leftChars="-5" w:left="-12" w:rightChars="-48" w:right="-115" w:firstLineChars="5" w:firstLine="12"/>
              <w:jc w:val="left"/>
              <w:rPr>
                <w:b/>
                <w:color w:val="FFFFFF" w:themeColor="background1"/>
                <w:szCs w:val="21"/>
              </w:rPr>
            </w:pPr>
            <w:r w:rsidRPr="002B7DC1">
              <w:rPr>
                <w:rFonts w:hint="eastAsia"/>
                <w:b/>
                <w:bCs/>
                <w:color w:val="FFFFFF" w:themeColor="background1"/>
                <w:szCs w:val="21"/>
              </w:rPr>
              <w:t>情報セキュリティ方針が満たさなければならない事項</w:t>
            </w:r>
          </w:p>
        </w:tc>
      </w:tr>
      <w:tr w:rsidR="000A0364" w:rsidRPr="002B7DC1" w14:paraId="0A3486AE" w14:textId="77777777" w:rsidTr="00CD6F55">
        <w:trPr>
          <w:trHeight w:val="1352"/>
        </w:trPr>
        <w:tc>
          <w:tcPr>
            <w:tcW w:w="106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E065846" w14:textId="77777777" w:rsidR="000A0364" w:rsidRPr="002B7DC1" w:rsidRDefault="000A0364" w:rsidP="00892C01">
            <w:pPr>
              <w:numPr>
                <w:ilvl w:val="0"/>
                <w:numId w:val="100"/>
              </w:numPr>
              <w:tabs>
                <w:tab w:val="left" w:pos="455"/>
              </w:tabs>
              <w:ind w:firstLineChars="0"/>
              <w:jc w:val="left"/>
            </w:pPr>
            <w:r w:rsidRPr="002B7DC1">
              <w:rPr>
                <w:rFonts w:hint="eastAsia"/>
              </w:rPr>
              <w:t>組織の目的に対して適切である</w:t>
            </w:r>
          </w:p>
          <w:p w14:paraId="34755D95" w14:textId="77777777" w:rsidR="000A0364" w:rsidRPr="002B7DC1" w:rsidRDefault="000A0364" w:rsidP="00892C01">
            <w:pPr>
              <w:numPr>
                <w:ilvl w:val="0"/>
                <w:numId w:val="100"/>
              </w:numPr>
              <w:tabs>
                <w:tab w:val="left" w:pos="455"/>
              </w:tabs>
              <w:ind w:firstLineChars="0"/>
              <w:jc w:val="left"/>
            </w:pPr>
            <w:r w:rsidRPr="002B7DC1">
              <w:rPr>
                <w:rFonts w:hint="eastAsia"/>
              </w:rPr>
              <w:t>情報セキュリティ目的を含むか、または情報セキュリティ目的の設定のための枠組みを示す</w:t>
            </w:r>
          </w:p>
          <w:p w14:paraId="1593E30A" w14:textId="77777777" w:rsidR="000A0364" w:rsidRPr="002B7DC1" w:rsidRDefault="000A0364" w:rsidP="00892C01">
            <w:pPr>
              <w:numPr>
                <w:ilvl w:val="0"/>
                <w:numId w:val="100"/>
              </w:numPr>
              <w:tabs>
                <w:tab w:val="left" w:pos="455"/>
              </w:tabs>
              <w:ind w:firstLineChars="0"/>
              <w:jc w:val="left"/>
            </w:pPr>
            <w:r w:rsidRPr="002B7DC1">
              <w:rPr>
                <w:rFonts w:hint="eastAsia"/>
              </w:rPr>
              <w:t>情報セキュリティに関連する適用される要求事項を満たすことへのコミットメントを含む</w:t>
            </w:r>
          </w:p>
          <w:p w14:paraId="6579BC2A" w14:textId="77777777" w:rsidR="000A0364" w:rsidRPr="002B7DC1" w:rsidRDefault="000A0364" w:rsidP="00892C01">
            <w:pPr>
              <w:numPr>
                <w:ilvl w:val="0"/>
                <w:numId w:val="100"/>
              </w:numPr>
              <w:tabs>
                <w:tab w:val="left" w:pos="455"/>
              </w:tabs>
              <w:ind w:firstLineChars="0"/>
              <w:jc w:val="left"/>
            </w:pPr>
            <w:r w:rsidRPr="002B7DC1">
              <w:t>ISMSの継続的改善へのコミットメントを含む</w:t>
            </w:r>
          </w:p>
        </w:tc>
      </w:tr>
    </w:tbl>
    <w:p w14:paraId="0F994335" w14:textId="557311B3" w:rsidR="00CD6F55" w:rsidRPr="00CD6F55" w:rsidRDefault="00CD6F55">
      <w:pPr>
        <w:pStyle w:val="aff4"/>
      </w:pPr>
    </w:p>
    <w:p w14:paraId="5A484E33" w14:textId="382DA8E7" w:rsidR="00445076" w:rsidRDefault="001E2967">
      <w:r>
        <w:rPr>
          <w:noProof/>
        </w:rPr>
        <w:drawing>
          <wp:anchor distT="0" distB="0" distL="114300" distR="114300" simplePos="0" relativeHeight="251656422" behindDoc="0" locked="0" layoutInCell="1" allowOverlap="1" wp14:anchorId="0A3E2190" wp14:editId="095DEA25">
            <wp:simplePos x="0" y="0"/>
            <wp:positionH relativeFrom="column">
              <wp:posOffset>33020</wp:posOffset>
            </wp:positionH>
            <wp:positionV relativeFrom="paragraph">
              <wp:posOffset>481</wp:posOffset>
            </wp:positionV>
            <wp:extent cx="6497955" cy="3481705"/>
            <wp:effectExtent l="0" t="0" r="0" b="4445"/>
            <wp:wrapTopAndBottom/>
            <wp:docPr id="28373522"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97955" cy="34817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AAFBB4" w14:textId="4FACEDDA" w:rsidR="00445076" w:rsidRPr="002B7DC1" w:rsidRDefault="00445076"/>
    <w:p w14:paraId="62C3F63E" w14:textId="37BCF807" w:rsidR="00445076" w:rsidRDefault="00445076" w:rsidP="002478D4">
      <w:pPr>
        <w:pStyle w:val="5"/>
      </w:pPr>
      <w:r w:rsidRPr="00B34BE2">
        <w:rPr>
          <w:rFonts w:hint="eastAsia"/>
        </w:rPr>
        <w:t>5.3 組織の役割、責任及び権限</w:t>
      </w:r>
    </w:p>
    <w:tbl>
      <w:tblPr>
        <w:tblStyle w:val="aa"/>
        <w:tblW w:w="10490" w:type="dxa"/>
        <w:tblInd w:w="-5" w:type="dxa"/>
        <w:tblLook w:val="04A0" w:firstRow="1" w:lastRow="0" w:firstColumn="1" w:lastColumn="0" w:noHBand="0" w:noVBand="1"/>
      </w:tblPr>
      <w:tblGrid>
        <w:gridCol w:w="4253"/>
        <w:gridCol w:w="6237"/>
      </w:tblGrid>
      <w:tr w:rsidR="00F53B2F" w14:paraId="11F7AB7A" w14:textId="77777777">
        <w:tc>
          <w:tcPr>
            <w:tcW w:w="4253" w:type="dxa"/>
            <w:shd w:val="clear" w:color="auto" w:fill="215E99"/>
          </w:tcPr>
          <w:p w14:paraId="12CAA462" w14:textId="77777777" w:rsidR="00445076" w:rsidRDefault="00445076">
            <w:pPr>
              <w:pStyle w:val="aff0"/>
            </w:pPr>
            <w:r>
              <w:rPr>
                <w:rFonts w:hint="eastAsia"/>
              </w:rPr>
              <w:t>作成する文書</w:t>
            </w:r>
          </w:p>
        </w:tc>
        <w:tc>
          <w:tcPr>
            <w:tcW w:w="6237" w:type="dxa"/>
          </w:tcPr>
          <w:p w14:paraId="031100BF" w14:textId="6F85570C" w:rsidR="00445076" w:rsidRDefault="00445076" w:rsidP="00892C01">
            <w:pPr>
              <w:pStyle w:val="afff6"/>
              <w:numPr>
                <w:ilvl w:val="0"/>
                <w:numId w:val="792"/>
              </w:numPr>
              <w:tabs>
                <w:tab w:val="clear" w:pos="1830"/>
                <w:tab w:val="left" w:pos="455"/>
              </w:tabs>
            </w:pPr>
            <w:r>
              <w:rPr>
                <w:rFonts w:hint="eastAsia"/>
              </w:rPr>
              <w:t>ISMS運用組織図</w:t>
            </w:r>
          </w:p>
          <w:p w14:paraId="3E565B41" w14:textId="77777777" w:rsidR="00445076" w:rsidRPr="00811620" w:rsidRDefault="00445076" w:rsidP="00892C01">
            <w:pPr>
              <w:pStyle w:val="afff6"/>
              <w:numPr>
                <w:ilvl w:val="0"/>
                <w:numId w:val="792"/>
              </w:numPr>
              <w:tabs>
                <w:tab w:val="clear" w:pos="1830"/>
                <w:tab w:val="left" w:pos="455"/>
              </w:tabs>
            </w:pPr>
            <w:r>
              <w:rPr>
                <w:rFonts w:hint="eastAsia"/>
              </w:rPr>
              <w:t>責任者または部門の名称と役割を明記した文書</w:t>
            </w:r>
          </w:p>
        </w:tc>
      </w:tr>
    </w:tbl>
    <w:p w14:paraId="657A3026" w14:textId="0CA66F8A" w:rsidR="00445076" w:rsidRPr="00811620" w:rsidRDefault="00445076">
      <w:pPr>
        <w:ind w:firstLineChars="0" w:firstLine="0"/>
      </w:pPr>
    </w:p>
    <w:p w14:paraId="1B9610ED" w14:textId="77777777" w:rsidR="00445076" w:rsidRPr="002032C6" w:rsidRDefault="00445076">
      <w:r w:rsidRPr="002032C6">
        <w:rPr>
          <w:rFonts w:hint="eastAsia"/>
        </w:rPr>
        <w:t>「組織の役割、責任および権限」とは、</w:t>
      </w:r>
      <w:r w:rsidRPr="002032C6">
        <w:t>ISMSを構築・運用するために、トップマネジメントが、組織内で役割を決め、責任と権限を割り当てることです。</w:t>
      </w:r>
    </w:p>
    <w:p w14:paraId="671415E2" w14:textId="77777777" w:rsidR="00445076" w:rsidRDefault="00445076">
      <w:r w:rsidRPr="002032C6">
        <w:rPr>
          <w:rFonts w:hint="eastAsia"/>
        </w:rPr>
        <w:t>ある程度の規模</w:t>
      </w:r>
      <w:r>
        <w:rPr>
          <w:rFonts w:hint="eastAsia"/>
        </w:rPr>
        <w:t>を超えた</w:t>
      </w:r>
      <w:r w:rsidRPr="002032C6">
        <w:rPr>
          <w:rFonts w:hint="eastAsia"/>
        </w:rPr>
        <w:t>組織になると、</w:t>
      </w:r>
      <w:r w:rsidRPr="002032C6">
        <w:t>ISMSの実際の運用担当者や責任者は、トップマネジメントから権限を委譲された人になります。そうすると、情報セキュリティに関する取組の実態を、トップマネジメントが十分把握していないという状況になりがちです。そうならないために、ISMSの実施状況をトップマネジメントに報告する仕組みやルールを作っておく必要があります。</w:t>
      </w:r>
    </w:p>
    <w:p w14:paraId="08986B60" w14:textId="77777777" w:rsidR="00445076" w:rsidRDefault="00445076">
      <w:pPr>
        <w:ind w:firstLineChars="0" w:firstLine="0"/>
      </w:pPr>
    </w:p>
    <w:p w14:paraId="17951034" w14:textId="005D5B40" w:rsidR="00445076" w:rsidRDefault="000A0364" w:rsidP="001E2967">
      <w:pPr>
        <w:pStyle w:val="aff4"/>
      </w:pPr>
      <w:r w:rsidRPr="00CD610F">
        <w:rPr>
          <w:noProof/>
        </w:rPr>
        <mc:AlternateContent>
          <mc:Choice Requires="wps">
            <w:drawing>
              <wp:anchor distT="0" distB="0" distL="114300" distR="114300" simplePos="0" relativeHeight="251656389" behindDoc="0" locked="0" layoutInCell="1" allowOverlap="1" wp14:anchorId="1381DFC0" wp14:editId="1F53AEA2">
                <wp:simplePos x="0" y="0"/>
                <wp:positionH relativeFrom="margin">
                  <wp:posOffset>29210</wp:posOffset>
                </wp:positionH>
                <wp:positionV relativeFrom="paragraph">
                  <wp:posOffset>1777365</wp:posOffset>
                </wp:positionV>
                <wp:extent cx="6645275" cy="184150"/>
                <wp:effectExtent l="0" t="0" r="0" b="0"/>
                <wp:wrapTopAndBottom/>
                <wp:docPr id="1974743054" name="テキスト ボックス 5"/>
                <wp:cNvGraphicFramePr/>
                <a:graphic xmlns:a="http://schemas.openxmlformats.org/drawingml/2006/main">
                  <a:graphicData uri="http://schemas.microsoft.com/office/word/2010/wordprocessingShape">
                    <wps:wsp>
                      <wps:cNvSpPr txBox="1"/>
                      <wps:spPr>
                        <a:xfrm>
                          <a:off x="0" y="0"/>
                          <a:ext cx="6645275" cy="184150"/>
                        </a:xfrm>
                        <a:prstGeom prst="rect">
                          <a:avLst/>
                        </a:prstGeom>
                        <a:noFill/>
                      </wps:spPr>
                      <wps:txbx>
                        <w:txbxContent>
                          <w:p w14:paraId="786F9D2E" w14:textId="1F100DE2" w:rsidR="00445076" w:rsidRDefault="00445076">
                            <w:pPr>
                              <w:pStyle w:val="aff2"/>
                            </w:pPr>
                            <w:r>
                              <w:rPr>
                                <w:rFonts w:hint="eastAsia"/>
                              </w:rPr>
                              <w:t>図5</w:t>
                            </w:r>
                            <w:r w:rsidR="00C63B10">
                              <w:rPr>
                                <w:rFonts w:hint="eastAsia"/>
                              </w:rPr>
                              <w:t>5</w:t>
                            </w:r>
                            <w:r>
                              <w:rPr>
                                <w:rFonts w:hint="eastAsia"/>
                              </w:rPr>
                              <w:t>. ISMS運用組織図の例</w:t>
                            </w:r>
                          </w:p>
                        </w:txbxContent>
                      </wps:txbx>
                      <wps:bodyPr wrap="square" rtlCol="0">
                        <a:spAutoFit/>
                      </wps:bodyPr>
                    </wps:wsp>
                  </a:graphicData>
                </a:graphic>
                <wp14:sizeRelH relativeFrom="margin">
                  <wp14:pctWidth>0</wp14:pctWidth>
                </wp14:sizeRelH>
              </wp:anchor>
            </w:drawing>
          </mc:Choice>
          <mc:Fallback>
            <w:pict>
              <v:shape w14:anchorId="1381DFC0" id="_x0000_s1132" type="#_x0000_t202" style="position:absolute;left:0;text-align:left;margin-left:2.3pt;margin-top:139.95pt;width:523.25pt;height:14.5pt;z-index:251656389;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" filled="f" stroked="f">
                <v:textbox style="mso-fit-shape-to-text:t">
                  <w:txbxContent>
                    <w:p w14:paraId="786F9D2E" w14:textId="1F100DE2" w:rsidR="00445076" w:rsidRDefault="00445076">
                      <w:pPr>
                        <w:pStyle w:val="aff2"/>
                      </w:pPr>
                      <w:r>
                        <w:rPr>
                          <w:rFonts w:hint="eastAsia"/>
                        </w:rPr>
                        <w:t>図5</w:t>
                      </w:r>
                      <w:r w:rsidR="00C63B10">
                        <w:rPr>
                          <w:rFonts w:hint="eastAsia"/>
                        </w:rPr>
                        <w:t>5</w:t>
                      </w:r>
                      <w:r>
                        <w:rPr>
                          <w:rFonts w:hint="eastAsia"/>
                        </w:rPr>
                        <w:t>. ISMS運用組織図の例</w:t>
                      </w:r>
                    </w:p>
                  </w:txbxContent>
                </v:textbox>
                <w10:wrap type="topAndBottom" anchorx="margin"/>
              </v:shape>
            </w:pict>
          </mc:Fallback>
        </mc:AlternateContent>
      </w:r>
      <w:r>
        <w:rPr>
          <w:noProof/>
        </w:rPr>
        <w:drawing>
          <wp:anchor distT="0" distB="0" distL="114300" distR="114300" simplePos="0" relativeHeight="251656394" behindDoc="0" locked="0" layoutInCell="1" allowOverlap="1" wp14:anchorId="35BA431B" wp14:editId="5261838E">
            <wp:simplePos x="0" y="0"/>
            <wp:positionH relativeFrom="column">
              <wp:posOffset>1152525</wp:posOffset>
            </wp:positionH>
            <wp:positionV relativeFrom="paragraph">
              <wp:posOffset>348615</wp:posOffset>
            </wp:positionV>
            <wp:extent cx="4743450" cy="1332230"/>
            <wp:effectExtent l="0" t="0" r="0" b="1270"/>
            <wp:wrapTopAndBottom/>
            <wp:docPr id="1557522329" name="図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43450" cy="1332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5076" w:rsidRPr="002032C6">
        <w:rPr>
          <w:rFonts w:hint="eastAsia"/>
        </w:rPr>
        <w:t>ISMS運用組織図の作成方法（例）</w:t>
      </w:r>
    </w:p>
    <w:p w14:paraId="4C9B5230" w14:textId="3211E26D" w:rsidR="00445076" w:rsidRPr="00CD610F" w:rsidRDefault="00445076">
      <w:r w:rsidRPr="00CD610F">
        <w:t>ISMSの運用組織図を作成する流れを説明します。</w:t>
      </w:r>
    </w:p>
    <w:p w14:paraId="7DACD739" w14:textId="01DD3569" w:rsidR="00445076" w:rsidRDefault="00445076" w:rsidP="00892C01">
      <w:pPr>
        <w:pStyle w:val="ab"/>
        <w:numPr>
          <w:ilvl w:val="0"/>
          <w:numId w:val="94"/>
        </w:numPr>
        <w:ind w:leftChars="0" w:firstLineChars="0"/>
      </w:pPr>
      <w:r w:rsidRPr="00CD610F">
        <w:rPr>
          <w:rFonts w:hint="eastAsia"/>
        </w:rPr>
        <w:t>トップマネジメントは、情報セキュリティ委員長を任命し、上記の事項に関する権限や責任を持たせる必要があります。そのため、トップマネジメントの下位に、情報セキュリティ委員長を配置します。</w:t>
      </w:r>
    </w:p>
    <w:p w14:paraId="6AC9931A" w14:textId="3D022B0A" w:rsidR="00445076" w:rsidRDefault="00445076" w:rsidP="00892C01">
      <w:pPr>
        <w:pStyle w:val="ab"/>
        <w:numPr>
          <w:ilvl w:val="0"/>
          <w:numId w:val="94"/>
        </w:numPr>
        <w:ind w:leftChars="0" w:firstLineChars="0"/>
      </w:pPr>
      <w:r w:rsidRPr="00CD610F">
        <w:t>ISMS内部監査責任者は、</w:t>
      </w:r>
      <w:bookmarkStart w:id="888" w:name="■内部監査13ー2ー3"/>
      <w:r w:rsidR="005D1D6F">
        <w:fldChar w:fldCharType="begin"/>
      </w:r>
      <w:r w:rsidR="005D1D6F">
        <w:instrText>HYPERLINK  \l "■内部監査"</w:instrText>
      </w:r>
      <w:r w:rsidR="005D1D6F">
        <w:fldChar w:fldCharType="separate"/>
      </w:r>
      <w:r w:rsidRPr="005D1D6F">
        <w:rPr>
          <w:rStyle w:val="a7"/>
        </w:rPr>
        <w:t>内部監査</w:t>
      </w:r>
      <w:bookmarkEnd w:id="888"/>
      <w:r w:rsidR="005D1D6F">
        <w:fldChar w:fldCharType="end"/>
      </w:r>
      <w:r w:rsidRPr="00CD610F">
        <w:t>を実施する際の最高責任者であり、トップマネジメントの下位に設置します。</w:t>
      </w:r>
    </w:p>
    <w:p w14:paraId="521D2DC7" w14:textId="77777777" w:rsidR="00445076" w:rsidRDefault="00445076" w:rsidP="00892C01">
      <w:pPr>
        <w:pStyle w:val="ab"/>
        <w:numPr>
          <w:ilvl w:val="0"/>
          <w:numId w:val="94"/>
        </w:numPr>
        <w:ind w:leftChars="0" w:firstLineChars="0"/>
      </w:pPr>
      <w:r w:rsidRPr="00CD610F">
        <w:rPr>
          <w:rFonts w:hint="eastAsia"/>
        </w:rPr>
        <w:t>情報セキュリティ委員長は、</w:t>
      </w:r>
      <w:r w:rsidRPr="00CD610F">
        <w:t>ISMSの実施・運用</w:t>
      </w:r>
      <w:r>
        <w:rPr>
          <w:rFonts w:hint="eastAsia"/>
        </w:rPr>
        <w:t>をする</w:t>
      </w:r>
      <w:r w:rsidRPr="00CD610F">
        <w:t>ために必要な役割を持つ責任者を任命します。情報セキュリティ委員長の下位に各責任者を配置します。</w:t>
      </w:r>
    </w:p>
    <w:p w14:paraId="44720355" w14:textId="77777777" w:rsidR="00445076" w:rsidRDefault="00445076">
      <w:pPr>
        <w:ind w:firstLineChars="0" w:firstLine="0"/>
      </w:pPr>
    </w:p>
    <w:p w14:paraId="64F6BE20" w14:textId="77777777" w:rsidR="00445076" w:rsidRDefault="00445076">
      <w:pPr>
        <w:pStyle w:val="aff4"/>
      </w:pPr>
      <w:r w:rsidRPr="00CD610F">
        <w:rPr>
          <w:rFonts w:hint="eastAsia"/>
        </w:rPr>
        <w:t>責任者または部門の名称と役割を明記した</w:t>
      </w:r>
      <w:r>
        <w:rPr>
          <w:rFonts w:hint="eastAsia"/>
        </w:rPr>
        <w:t>文書化の</w:t>
      </w:r>
      <w:r w:rsidRPr="00CD610F">
        <w:rPr>
          <w:rFonts w:hint="eastAsia"/>
        </w:rPr>
        <w:t>方法（例）</w:t>
      </w:r>
    </w:p>
    <w:tbl>
      <w:tblPr>
        <w:tblW w:w="10446" w:type="dxa"/>
        <w:tblCellMar>
          <w:left w:w="0" w:type="dxa"/>
          <w:right w:w="0" w:type="dxa"/>
        </w:tblCellMar>
        <w:tblLook w:val="0420" w:firstRow="1" w:lastRow="0" w:firstColumn="0" w:lastColumn="0" w:noHBand="0" w:noVBand="1"/>
      </w:tblPr>
      <w:tblGrid>
        <w:gridCol w:w="4243"/>
        <w:gridCol w:w="6203"/>
      </w:tblGrid>
      <w:tr w:rsidR="00445076" w:rsidRPr="00855600" w14:paraId="27A6FC9A" w14:textId="77777777">
        <w:trPr>
          <w:trHeight w:val="111"/>
        </w:trPr>
        <w:tc>
          <w:tcPr>
            <w:tcW w:w="4243" w:type="dxa"/>
            <w:tcBorders>
              <w:top w:val="single" w:sz="8" w:space="0" w:color="000000"/>
              <w:left w:val="single" w:sz="8" w:space="0" w:color="000000"/>
              <w:bottom w:val="single" w:sz="8" w:space="0" w:color="000000"/>
              <w:right w:val="single" w:sz="8" w:space="0" w:color="000000"/>
            </w:tcBorders>
            <w:shd w:val="clear" w:color="auto" w:fill="2F5597"/>
            <w:tcMar>
              <w:top w:w="72" w:type="dxa"/>
              <w:left w:w="144" w:type="dxa"/>
              <w:bottom w:w="72" w:type="dxa"/>
              <w:right w:w="144" w:type="dxa"/>
            </w:tcMar>
            <w:hideMark/>
          </w:tcPr>
          <w:p w14:paraId="68E8C131" w14:textId="77777777" w:rsidR="00445076" w:rsidRPr="00811620" w:rsidRDefault="00445076" w:rsidP="00A7638A">
            <w:pPr>
              <w:pStyle w:val="aff0"/>
            </w:pPr>
            <w:r w:rsidRPr="00811620">
              <w:rPr>
                <w:rFonts w:hint="eastAsia"/>
              </w:rPr>
              <w:t>名称</w:t>
            </w:r>
          </w:p>
        </w:tc>
        <w:tc>
          <w:tcPr>
            <w:tcW w:w="6203" w:type="dxa"/>
            <w:tcBorders>
              <w:top w:val="single" w:sz="8" w:space="0" w:color="000000"/>
              <w:left w:val="single" w:sz="8" w:space="0" w:color="000000"/>
              <w:bottom w:val="single" w:sz="8" w:space="0" w:color="000000"/>
              <w:right w:val="single" w:sz="8" w:space="0" w:color="000000"/>
            </w:tcBorders>
            <w:shd w:val="clear" w:color="auto" w:fill="2F5597"/>
          </w:tcPr>
          <w:p w14:paraId="44486066" w14:textId="77777777" w:rsidR="00445076" w:rsidRPr="00811620" w:rsidRDefault="00445076" w:rsidP="00A7638A">
            <w:pPr>
              <w:pStyle w:val="aff0"/>
            </w:pPr>
            <w:r w:rsidRPr="00811620">
              <w:rPr>
                <w:rFonts w:hint="eastAsia"/>
              </w:rPr>
              <w:t>役割</w:t>
            </w:r>
          </w:p>
        </w:tc>
      </w:tr>
      <w:tr w:rsidR="00445076" w:rsidRPr="00855600" w14:paraId="2067E10B" w14:textId="77777777">
        <w:trPr>
          <w:trHeight w:val="118"/>
        </w:trPr>
        <w:tc>
          <w:tcPr>
            <w:tcW w:w="4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C3567BA" w14:textId="77777777" w:rsidR="00445076" w:rsidRPr="006B156C" w:rsidRDefault="00445076" w:rsidP="00A7638A">
            <w:pPr>
              <w:pStyle w:val="afff6"/>
            </w:pPr>
            <w:r w:rsidRPr="006B156C">
              <w:rPr>
                <w:rFonts w:hint="eastAsia"/>
              </w:rPr>
              <w:t>情報セキュリティ委員長</w:t>
            </w:r>
          </w:p>
        </w:tc>
        <w:tc>
          <w:tcPr>
            <w:tcW w:w="6203" w:type="dxa"/>
            <w:tcBorders>
              <w:top w:val="single" w:sz="8" w:space="0" w:color="000000"/>
              <w:left w:val="single" w:sz="8" w:space="0" w:color="000000"/>
              <w:bottom w:val="single" w:sz="8" w:space="0" w:color="000000"/>
              <w:right w:val="single" w:sz="8" w:space="0" w:color="000000"/>
            </w:tcBorders>
          </w:tcPr>
          <w:p w14:paraId="37D924DC" w14:textId="77777777" w:rsidR="00445076" w:rsidRPr="006B156C" w:rsidRDefault="00445076" w:rsidP="00A7638A">
            <w:pPr>
              <w:pStyle w:val="afff6"/>
            </w:pPr>
            <w:r w:rsidRPr="006B156C">
              <w:rPr>
                <w:rFonts w:hint="eastAsia"/>
              </w:rPr>
              <w:t>ISMSの実施、運用について統括する</w:t>
            </w:r>
          </w:p>
        </w:tc>
      </w:tr>
      <w:tr w:rsidR="00445076" w:rsidRPr="00855600" w14:paraId="57A653A2" w14:textId="77777777">
        <w:trPr>
          <w:trHeight w:val="22"/>
        </w:trPr>
        <w:tc>
          <w:tcPr>
            <w:tcW w:w="4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C3123A9" w14:textId="77777777" w:rsidR="00445076" w:rsidRPr="006B156C" w:rsidRDefault="00445076" w:rsidP="00A7638A">
            <w:pPr>
              <w:pStyle w:val="afff6"/>
              <w:rPr>
                <w:lang w:eastAsia="zh-TW"/>
              </w:rPr>
            </w:pPr>
            <w:r w:rsidRPr="006B156C">
              <w:rPr>
                <w:lang w:eastAsia="zh-TW"/>
              </w:rPr>
              <w:t>ISMS内部監査責任者</w:t>
            </w:r>
          </w:p>
        </w:tc>
        <w:tc>
          <w:tcPr>
            <w:tcW w:w="6203" w:type="dxa"/>
            <w:tcBorders>
              <w:top w:val="single" w:sz="8" w:space="0" w:color="000000"/>
              <w:left w:val="single" w:sz="8" w:space="0" w:color="000000"/>
              <w:bottom w:val="single" w:sz="8" w:space="0" w:color="000000"/>
              <w:right w:val="single" w:sz="8" w:space="0" w:color="000000"/>
            </w:tcBorders>
          </w:tcPr>
          <w:p w14:paraId="1431DADF" w14:textId="77777777" w:rsidR="00445076" w:rsidRPr="006B156C" w:rsidRDefault="00445076" w:rsidP="00A7638A">
            <w:pPr>
              <w:pStyle w:val="afff6"/>
            </w:pPr>
            <w:r w:rsidRPr="006B156C">
              <w:t>ISMSとその実施状況に関わる監査を統括する</w:t>
            </w:r>
          </w:p>
        </w:tc>
      </w:tr>
      <w:tr w:rsidR="00445076" w:rsidRPr="00855600" w14:paraId="38DA9E8F" w14:textId="77777777">
        <w:trPr>
          <w:trHeight w:val="22"/>
        </w:trPr>
        <w:tc>
          <w:tcPr>
            <w:tcW w:w="4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22E357A7" w14:textId="77777777" w:rsidR="00445076" w:rsidRPr="006B156C" w:rsidRDefault="00445076" w:rsidP="00A7638A">
            <w:pPr>
              <w:pStyle w:val="afff6"/>
            </w:pPr>
            <w:r w:rsidRPr="006B156C">
              <w:t>ISMS教育責任者</w:t>
            </w:r>
          </w:p>
        </w:tc>
        <w:tc>
          <w:tcPr>
            <w:tcW w:w="6203" w:type="dxa"/>
            <w:tcBorders>
              <w:top w:val="single" w:sz="8" w:space="0" w:color="000000"/>
              <w:left w:val="single" w:sz="8" w:space="0" w:color="000000"/>
              <w:bottom w:val="single" w:sz="8" w:space="0" w:color="000000"/>
              <w:right w:val="single" w:sz="8" w:space="0" w:color="000000"/>
            </w:tcBorders>
          </w:tcPr>
          <w:p w14:paraId="06A6676E" w14:textId="77777777" w:rsidR="00445076" w:rsidRPr="006B156C" w:rsidRDefault="00445076" w:rsidP="00A7638A">
            <w:pPr>
              <w:pStyle w:val="afff6"/>
            </w:pPr>
            <w:r w:rsidRPr="006B156C">
              <w:t>ISMSに関する教育計画の立案と実施を行う</w:t>
            </w:r>
          </w:p>
        </w:tc>
      </w:tr>
      <w:tr w:rsidR="00445076" w:rsidRPr="00855600" w14:paraId="7ACEFAF0" w14:textId="77777777">
        <w:trPr>
          <w:trHeight w:val="22"/>
        </w:trPr>
        <w:tc>
          <w:tcPr>
            <w:tcW w:w="4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601A53F" w14:textId="27BE1132" w:rsidR="00445076" w:rsidRPr="006B156C" w:rsidRDefault="00445076" w:rsidP="00A7638A">
            <w:pPr>
              <w:pStyle w:val="afff6"/>
            </w:pPr>
            <w:r w:rsidRPr="006B156C">
              <w:rPr>
                <w:rFonts w:hint="eastAsia"/>
              </w:rPr>
              <w:t>部門管理者</w:t>
            </w:r>
            <w:r w:rsidR="00EC001B">
              <w:t>（</w:t>
            </w:r>
            <w:r w:rsidRPr="006B156C">
              <w:t>情報セキュリティ委員）</w:t>
            </w:r>
          </w:p>
        </w:tc>
        <w:tc>
          <w:tcPr>
            <w:tcW w:w="6203" w:type="dxa"/>
            <w:tcBorders>
              <w:top w:val="single" w:sz="8" w:space="0" w:color="000000"/>
              <w:left w:val="single" w:sz="8" w:space="0" w:color="000000"/>
              <w:bottom w:val="single" w:sz="8" w:space="0" w:color="000000"/>
              <w:right w:val="single" w:sz="8" w:space="0" w:color="000000"/>
            </w:tcBorders>
          </w:tcPr>
          <w:p w14:paraId="782D3ECB" w14:textId="77777777" w:rsidR="00445076" w:rsidRPr="006B156C" w:rsidRDefault="00445076" w:rsidP="00A7638A">
            <w:pPr>
              <w:pStyle w:val="afff6"/>
            </w:pPr>
            <w:r w:rsidRPr="006B156C">
              <w:t>ISMSの部門代表者として、部門を管理する</w:t>
            </w:r>
          </w:p>
        </w:tc>
      </w:tr>
      <w:tr w:rsidR="00445076" w:rsidRPr="00855600" w14:paraId="3295AF84" w14:textId="77777777">
        <w:trPr>
          <w:trHeight w:val="264"/>
        </w:trPr>
        <w:tc>
          <w:tcPr>
            <w:tcW w:w="4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17DB981" w14:textId="77777777" w:rsidR="00445076" w:rsidRPr="006B156C" w:rsidRDefault="00445076" w:rsidP="00A7638A">
            <w:pPr>
              <w:pStyle w:val="afff6"/>
            </w:pPr>
            <w:r w:rsidRPr="006B156C">
              <w:rPr>
                <w:rFonts w:hint="eastAsia"/>
              </w:rPr>
              <w:t>情報システム管理者</w:t>
            </w:r>
          </w:p>
        </w:tc>
        <w:tc>
          <w:tcPr>
            <w:tcW w:w="6203" w:type="dxa"/>
            <w:tcBorders>
              <w:top w:val="single" w:sz="8" w:space="0" w:color="000000"/>
              <w:left w:val="single" w:sz="8" w:space="0" w:color="000000"/>
              <w:bottom w:val="single" w:sz="8" w:space="0" w:color="000000"/>
              <w:right w:val="single" w:sz="8" w:space="0" w:color="000000"/>
            </w:tcBorders>
          </w:tcPr>
          <w:p w14:paraId="7F426E7D" w14:textId="77777777" w:rsidR="00445076" w:rsidRPr="006B156C" w:rsidRDefault="00445076" w:rsidP="00A7638A">
            <w:pPr>
              <w:pStyle w:val="afff6"/>
            </w:pPr>
            <w:r w:rsidRPr="006B156C">
              <w:rPr>
                <w:rFonts w:hint="eastAsia"/>
              </w:rPr>
              <w:t>情報システム部門の管理者で、情報システム管理に関する規程・規則に従い、</w:t>
            </w:r>
            <w:r w:rsidRPr="006B156C">
              <w:t>ISMSを維持するための安全管理対策を実施する</w:t>
            </w:r>
          </w:p>
        </w:tc>
      </w:tr>
      <w:tr w:rsidR="00445076" w:rsidRPr="00855600" w14:paraId="1830FFE2" w14:textId="77777777">
        <w:trPr>
          <w:trHeight w:val="23"/>
        </w:trPr>
        <w:tc>
          <w:tcPr>
            <w:tcW w:w="42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37B2967" w14:textId="77777777" w:rsidR="00445076" w:rsidRPr="006B156C" w:rsidRDefault="00445076" w:rsidP="00A7638A">
            <w:pPr>
              <w:pStyle w:val="afff6"/>
              <w:rPr>
                <w:lang w:eastAsia="zh-TW"/>
              </w:rPr>
            </w:pPr>
            <w:r w:rsidRPr="006B156C">
              <w:rPr>
                <w:lang w:eastAsia="zh-TW"/>
              </w:rPr>
              <w:t>ISMS文書管理責任者</w:t>
            </w:r>
          </w:p>
        </w:tc>
        <w:tc>
          <w:tcPr>
            <w:tcW w:w="6203" w:type="dxa"/>
            <w:tcBorders>
              <w:top w:val="single" w:sz="8" w:space="0" w:color="000000"/>
              <w:left w:val="single" w:sz="8" w:space="0" w:color="000000"/>
              <w:bottom w:val="single" w:sz="8" w:space="0" w:color="000000"/>
              <w:right w:val="single" w:sz="8" w:space="0" w:color="000000"/>
            </w:tcBorders>
          </w:tcPr>
          <w:p w14:paraId="16F03514" w14:textId="77777777" w:rsidR="00445076" w:rsidRPr="006B156C" w:rsidRDefault="00445076" w:rsidP="00A7638A">
            <w:pPr>
              <w:pStyle w:val="afff6"/>
            </w:pPr>
            <w:r w:rsidRPr="006B156C">
              <w:rPr>
                <w:rFonts w:hint="eastAsia"/>
              </w:rPr>
              <w:t>ISMSに関する文書と記録などの維持・管理を行う</w:t>
            </w:r>
          </w:p>
        </w:tc>
      </w:tr>
    </w:tbl>
    <w:p w14:paraId="2AD53CBF" w14:textId="04AC7B00" w:rsidR="00445076" w:rsidRPr="00A35E67" w:rsidRDefault="00445076">
      <w:pPr>
        <w:rPr>
          <w:highlight w:val="yellow"/>
        </w:rPr>
      </w:pPr>
    </w:p>
    <w:p w14:paraId="5C9DC39C" w14:textId="77777777" w:rsidR="001E2967" w:rsidRPr="00A35E67" w:rsidRDefault="001E2967">
      <w:pPr>
        <w:rPr>
          <w:highlight w:val="yellow"/>
        </w:rPr>
      </w:pPr>
    </w:p>
    <w:p w14:paraId="51883557" w14:textId="77777777" w:rsidR="00445076" w:rsidRPr="00D55AC0" w:rsidRDefault="00445076" w:rsidP="003E0313">
      <w:pPr>
        <w:pStyle w:val="4"/>
      </w:pPr>
      <w:bookmarkStart w:id="889" w:name="_Toc173932332"/>
      <w:bookmarkStart w:id="890" w:name="_Toc185338909"/>
      <w:bookmarkStart w:id="891" w:name="_Toc188349010"/>
      <w:bookmarkStart w:id="892" w:name="_Hlk173157550"/>
      <w:r w:rsidRPr="00D55AC0">
        <w:rPr>
          <w:rFonts w:hint="eastAsia"/>
        </w:rPr>
        <w:t>ISMS：6. 計画</w:t>
      </w:r>
      <w:bookmarkEnd w:id="889"/>
      <w:bookmarkEnd w:id="890"/>
      <w:bookmarkEnd w:id="891"/>
    </w:p>
    <w:bookmarkEnd w:id="892"/>
    <w:p w14:paraId="71732F28" w14:textId="283DE730" w:rsidR="00445076" w:rsidRDefault="00445076">
      <w:r w:rsidRPr="00880153">
        <w:rPr>
          <w:rFonts w:hint="eastAsia"/>
        </w:rPr>
        <w:t>「</w:t>
      </w:r>
      <w:r w:rsidRPr="00880153">
        <w:t>6. 計画」は、PDCAサイクルの「P（計画）」に位置しており、リスクマネジメントの確立、情報セキュリティにおける</w:t>
      </w:r>
      <w:bookmarkStart w:id="893" w:name="■リスクアセスメント13ー2ー4"/>
      <w:r w:rsidR="00CB121B">
        <w:fldChar w:fldCharType="begin"/>
      </w:r>
      <w:r w:rsidR="00CB121B">
        <w:instrText>HYPERLINK  \l "■リスクアセスメント"</w:instrText>
      </w:r>
      <w:r w:rsidR="00CB121B">
        <w:fldChar w:fldCharType="separate"/>
      </w:r>
      <w:r w:rsidRPr="00CB121B">
        <w:rPr>
          <w:rStyle w:val="a7"/>
        </w:rPr>
        <w:t>リスクアセスメント</w:t>
      </w:r>
      <w:bookmarkEnd w:id="893"/>
      <w:r w:rsidR="00CB121B">
        <w:fldChar w:fldCharType="end"/>
      </w:r>
      <w:r w:rsidRPr="00880153">
        <w:t>、リスク対応、情報セキュリティ目的の管理に関する要求事項を示しています。</w:t>
      </w:r>
    </w:p>
    <w:p w14:paraId="6AE50897" w14:textId="77777777" w:rsidR="00445076" w:rsidRPr="00C66660" w:rsidRDefault="00445076">
      <w:r w:rsidRPr="002A0894">
        <w:rPr>
          <w:rFonts w:hint="eastAsia"/>
        </w:rPr>
        <w:t>本項では、リスクマネジメントで作成する</w:t>
      </w:r>
      <w:r>
        <w:rPr>
          <w:rFonts w:hint="eastAsia"/>
        </w:rPr>
        <w:t>文書化</w:t>
      </w:r>
      <w:r w:rsidRPr="002A0894">
        <w:rPr>
          <w:rFonts w:hint="eastAsia"/>
        </w:rPr>
        <w:t>の方法について解説します。リスクマネジメント手順については「</w:t>
      </w:r>
      <w:r w:rsidRPr="002A0894">
        <w:t>12</w:t>
      </w:r>
      <w:r w:rsidRPr="002A0894">
        <w:rPr>
          <w:rFonts w:hint="eastAsia"/>
        </w:rPr>
        <w:t>章</w:t>
      </w:r>
      <w:r w:rsidRPr="002A0894">
        <w:t>.</w:t>
      </w:r>
      <w:r w:rsidRPr="002A0894">
        <w:rPr>
          <w:rFonts w:hint="eastAsia"/>
        </w:rPr>
        <w:t>リスクマネジメント</w:t>
      </w:r>
      <w:r w:rsidRPr="002A0894">
        <w:t>」を参照</w:t>
      </w:r>
      <w:r w:rsidRPr="002A0894">
        <w:rPr>
          <w:rFonts w:hint="eastAsia"/>
        </w:rPr>
        <w:t>してください。</w:t>
      </w:r>
    </w:p>
    <w:tbl>
      <w:tblPr>
        <w:tblW w:w="10480" w:type="dxa"/>
        <w:tblCellMar>
          <w:left w:w="0" w:type="dxa"/>
          <w:right w:w="0" w:type="dxa"/>
        </w:tblCellMar>
        <w:tblLook w:val="0420" w:firstRow="1" w:lastRow="0" w:firstColumn="0" w:lastColumn="0" w:noHBand="0" w:noVBand="1"/>
      </w:tblPr>
      <w:tblGrid>
        <w:gridCol w:w="7787"/>
        <w:gridCol w:w="2693"/>
      </w:tblGrid>
      <w:tr w:rsidR="00445076" w:rsidRPr="00855600" w14:paraId="2C60855F" w14:textId="77777777" w:rsidTr="007A635C">
        <w:trPr>
          <w:trHeight w:val="403"/>
        </w:trPr>
        <w:tc>
          <w:tcPr>
            <w:tcW w:w="7787" w:type="dxa"/>
            <w:tcBorders>
              <w:top w:val="single" w:sz="8" w:space="0" w:color="000000"/>
              <w:left w:val="single" w:sz="8" w:space="0" w:color="000000"/>
              <w:bottom w:val="single" w:sz="8" w:space="0" w:color="000000"/>
              <w:right w:val="single" w:sz="8" w:space="0" w:color="000000"/>
            </w:tcBorders>
            <w:shd w:val="clear" w:color="auto" w:fill="2F5597"/>
            <w:tcMar>
              <w:top w:w="72" w:type="dxa"/>
              <w:left w:w="144" w:type="dxa"/>
              <w:bottom w:w="72" w:type="dxa"/>
              <w:right w:w="144" w:type="dxa"/>
            </w:tcMar>
            <w:hideMark/>
          </w:tcPr>
          <w:p w14:paraId="6F877AD2" w14:textId="77777777" w:rsidR="00445076" w:rsidRPr="008B0B68" w:rsidRDefault="00445076">
            <w:pPr>
              <w:pStyle w:val="aff0"/>
            </w:pPr>
            <w:r w:rsidRPr="008B0B68">
              <w:rPr>
                <w:rFonts w:hint="eastAsia"/>
              </w:rPr>
              <w:t>6. 計画</w:t>
            </w:r>
          </w:p>
        </w:tc>
        <w:tc>
          <w:tcPr>
            <w:tcW w:w="2693" w:type="dxa"/>
            <w:tcBorders>
              <w:top w:val="single" w:sz="8" w:space="0" w:color="000000"/>
              <w:left w:val="single" w:sz="8" w:space="0" w:color="000000"/>
              <w:bottom w:val="single" w:sz="8" w:space="0" w:color="000000"/>
              <w:right w:val="single" w:sz="8" w:space="0" w:color="000000"/>
            </w:tcBorders>
            <w:shd w:val="clear" w:color="auto" w:fill="2F5597"/>
          </w:tcPr>
          <w:p w14:paraId="3B7FAEC5" w14:textId="77777777" w:rsidR="00445076" w:rsidRPr="008B0B68" w:rsidRDefault="00445076">
            <w:pPr>
              <w:pStyle w:val="aff0"/>
            </w:pPr>
            <w:r w:rsidRPr="008B0B68">
              <w:rPr>
                <w:rFonts w:hint="eastAsia"/>
              </w:rPr>
              <w:t>作成</w:t>
            </w:r>
            <w:r>
              <w:rPr>
                <w:rFonts w:hint="eastAsia"/>
              </w:rPr>
              <w:t>文書</w:t>
            </w:r>
            <w:r w:rsidRPr="008B0B68">
              <w:rPr>
                <w:rFonts w:hint="eastAsia"/>
              </w:rPr>
              <w:t>（例）</w:t>
            </w:r>
          </w:p>
        </w:tc>
      </w:tr>
      <w:tr w:rsidR="00445076" w:rsidRPr="00855600" w14:paraId="77D991EB" w14:textId="77777777" w:rsidTr="007A635C">
        <w:trPr>
          <w:trHeight w:val="504"/>
        </w:trPr>
        <w:tc>
          <w:tcPr>
            <w:tcW w:w="778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DE96422" w14:textId="77777777" w:rsidR="00445076" w:rsidRPr="00811620" w:rsidRDefault="00445076">
            <w:pPr>
              <w:pStyle w:val="afff8"/>
            </w:pPr>
            <w:r w:rsidRPr="00811620">
              <w:t>6.1 リスク及び機会に対処する活動</w:t>
            </w:r>
          </w:p>
          <w:p w14:paraId="4DB31EED" w14:textId="77777777" w:rsidR="00445076" w:rsidRDefault="00445076">
            <w:pPr>
              <w:pStyle w:val="afff8"/>
            </w:pPr>
            <w:r w:rsidRPr="006B156C">
              <w:rPr>
                <w:rFonts w:hint="eastAsia"/>
              </w:rPr>
              <w:t>一般</w:t>
            </w:r>
          </w:p>
          <w:p w14:paraId="6BB65B3D" w14:textId="77777777" w:rsidR="00445076" w:rsidRDefault="00445076">
            <w:pPr>
              <w:pStyle w:val="afff6"/>
            </w:pPr>
            <w:r w:rsidRPr="006B156C">
              <w:t>特定した内外部の課題と、利害関係者のニーズおよび期待を考慮して、リスク・機会（期待する状況や結果）を決定し、対処するための活動を明確にすることを要求しています</w:t>
            </w:r>
            <w:r w:rsidRPr="00E6544E">
              <w:t>。</w:t>
            </w:r>
          </w:p>
          <w:p w14:paraId="4DD717A3" w14:textId="77777777" w:rsidR="00445076" w:rsidRPr="006B156C" w:rsidRDefault="00445076">
            <w:pPr>
              <w:pStyle w:val="afff6"/>
            </w:pPr>
          </w:p>
          <w:p w14:paraId="4FB2B862" w14:textId="77777777" w:rsidR="00445076" w:rsidRDefault="00445076">
            <w:pPr>
              <w:pStyle w:val="afff8"/>
            </w:pPr>
            <w:r w:rsidRPr="00A376A9">
              <w:rPr>
                <w:rFonts w:hint="eastAsia"/>
              </w:rPr>
              <w:t>情報セキュリティリスクアセスメント</w:t>
            </w:r>
          </w:p>
          <w:p w14:paraId="16585E39" w14:textId="77777777" w:rsidR="00445076" w:rsidRDefault="00445076">
            <w:pPr>
              <w:pStyle w:val="afff6"/>
            </w:pPr>
            <w:r w:rsidRPr="006B156C">
              <w:t>組織や企業の資産に対する、情報セキュリティリスクアセスメントプロセスの確立を要求しています。</w:t>
            </w:r>
          </w:p>
          <w:p w14:paraId="57236348" w14:textId="77777777" w:rsidR="00445076" w:rsidRPr="006B156C" w:rsidRDefault="00445076">
            <w:pPr>
              <w:pStyle w:val="afff6"/>
            </w:pPr>
          </w:p>
          <w:p w14:paraId="03A4B24D" w14:textId="77777777" w:rsidR="00445076" w:rsidRDefault="00445076">
            <w:pPr>
              <w:pStyle w:val="afff8"/>
            </w:pPr>
            <w:r w:rsidRPr="00607DA3">
              <w:rPr>
                <w:rFonts w:hint="eastAsia"/>
              </w:rPr>
              <w:t>情報セキュリティリスク対応</w:t>
            </w:r>
          </w:p>
          <w:p w14:paraId="6058F216" w14:textId="77777777" w:rsidR="00445076" w:rsidRPr="006B156C" w:rsidRDefault="00445076" w:rsidP="007A635C">
            <w:pPr>
              <w:pStyle w:val="afff6"/>
              <w:tabs>
                <w:tab w:val="left" w:pos="7499"/>
              </w:tabs>
            </w:pPr>
            <w:r w:rsidRPr="006B156C">
              <w:t>情報セキュリティリスク対応の手順を確立することを要求しています。</w:t>
            </w:r>
          </w:p>
        </w:tc>
        <w:tc>
          <w:tcPr>
            <w:tcW w:w="2693" w:type="dxa"/>
            <w:tcBorders>
              <w:top w:val="single" w:sz="8" w:space="0" w:color="000000"/>
              <w:left w:val="single" w:sz="8" w:space="0" w:color="000000"/>
              <w:bottom w:val="single" w:sz="8" w:space="0" w:color="000000"/>
              <w:right w:val="single" w:sz="8" w:space="0" w:color="000000"/>
            </w:tcBorders>
          </w:tcPr>
          <w:p w14:paraId="4F4C2616" w14:textId="77777777" w:rsidR="00445076" w:rsidRPr="006B156C" w:rsidRDefault="00445076" w:rsidP="00892C01">
            <w:pPr>
              <w:pStyle w:val="afff6"/>
              <w:numPr>
                <w:ilvl w:val="0"/>
                <w:numId w:val="793"/>
              </w:numPr>
              <w:tabs>
                <w:tab w:val="clear" w:pos="1830"/>
                <w:tab w:val="left" w:pos="455"/>
              </w:tabs>
              <w:rPr>
                <w:lang w:eastAsia="zh-TW"/>
              </w:rPr>
            </w:pPr>
            <w:r w:rsidRPr="006B156C">
              <w:rPr>
                <w:rFonts w:hint="eastAsia"/>
                <w:lang w:eastAsia="zh-TW"/>
              </w:rPr>
              <w:t>資産目録（情報資産管理台帳）</w:t>
            </w:r>
          </w:p>
          <w:p w14:paraId="28D915A4" w14:textId="2ACFC8F1" w:rsidR="00445076" w:rsidRPr="006B156C" w:rsidRDefault="00445076" w:rsidP="00C558ED">
            <w:pPr>
              <w:pStyle w:val="afff6"/>
              <w:numPr>
                <w:ilvl w:val="0"/>
                <w:numId w:val="793"/>
              </w:numPr>
              <w:tabs>
                <w:tab w:val="clear" w:pos="1830"/>
                <w:tab w:val="left" w:pos="455"/>
              </w:tabs>
            </w:pPr>
            <w:r w:rsidRPr="006B156C">
              <w:rPr>
                <w:rFonts w:hint="eastAsia"/>
              </w:rPr>
              <w:t>リスクアセスメント結果報告書</w:t>
            </w:r>
          </w:p>
          <w:p w14:paraId="2B1FFEFC" w14:textId="77777777" w:rsidR="00445076" w:rsidRPr="006B156C" w:rsidRDefault="00445076" w:rsidP="00892C01">
            <w:pPr>
              <w:pStyle w:val="afff6"/>
              <w:numPr>
                <w:ilvl w:val="0"/>
                <w:numId w:val="793"/>
              </w:numPr>
              <w:tabs>
                <w:tab w:val="clear" w:pos="1830"/>
                <w:tab w:val="left" w:pos="455"/>
              </w:tabs>
            </w:pPr>
            <w:r w:rsidRPr="006B156C">
              <w:rPr>
                <w:rFonts w:hint="eastAsia"/>
              </w:rPr>
              <w:t>適用宣言書</w:t>
            </w:r>
          </w:p>
          <w:p w14:paraId="0585CB30" w14:textId="77777777" w:rsidR="00445076" w:rsidRPr="006B156C" w:rsidRDefault="00445076" w:rsidP="00892C01">
            <w:pPr>
              <w:pStyle w:val="afff6"/>
              <w:numPr>
                <w:ilvl w:val="0"/>
                <w:numId w:val="793"/>
              </w:numPr>
              <w:tabs>
                <w:tab w:val="clear" w:pos="1830"/>
                <w:tab w:val="left" w:pos="455"/>
              </w:tabs>
            </w:pPr>
            <w:r w:rsidRPr="006B156C">
              <w:rPr>
                <w:rFonts w:hint="eastAsia"/>
              </w:rPr>
              <w:t>リスク対応計画</w:t>
            </w:r>
          </w:p>
          <w:p w14:paraId="78D0A868" w14:textId="77777777" w:rsidR="00445076" w:rsidRPr="006B156C" w:rsidRDefault="00445076">
            <w:pPr>
              <w:pStyle w:val="afff6"/>
            </w:pPr>
          </w:p>
        </w:tc>
      </w:tr>
      <w:tr w:rsidR="00445076" w:rsidRPr="00855600" w14:paraId="2EC92531" w14:textId="77777777" w:rsidTr="007A635C">
        <w:trPr>
          <w:trHeight w:val="504"/>
        </w:trPr>
        <w:tc>
          <w:tcPr>
            <w:tcW w:w="778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0BFD330" w14:textId="77777777" w:rsidR="00445076" w:rsidRDefault="00445076">
            <w:pPr>
              <w:pStyle w:val="afff8"/>
            </w:pPr>
            <w:r w:rsidRPr="00607DA3">
              <w:t>6.2 情報セキュリティ目的及びそれを達成するための計画策定</w:t>
            </w:r>
          </w:p>
          <w:p w14:paraId="0A15CB28" w14:textId="77777777" w:rsidR="00445076" w:rsidRPr="006B156C" w:rsidRDefault="00445076">
            <w:pPr>
              <w:pStyle w:val="afff6"/>
            </w:pPr>
            <w:r w:rsidRPr="006B156C">
              <w:t>情報セキュリティ目的を確立し、達成するための計画を策定することを要求しています。</w:t>
            </w:r>
          </w:p>
        </w:tc>
        <w:bookmarkStart w:id="894" w:name="■ISMS13ー2ー4"/>
        <w:tc>
          <w:tcPr>
            <w:tcW w:w="2693" w:type="dxa"/>
            <w:tcBorders>
              <w:top w:val="single" w:sz="8" w:space="0" w:color="000000"/>
              <w:left w:val="single" w:sz="8" w:space="0" w:color="000000"/>
              <w:bottom w:val="single" w:sz="8" w:space="0" w:color="000000"/>
              <w:right w:val="single" w:sz="8" w:space="0" w:color="000000"/>
            </w:tcBorders>
          </w:tcPr>
          <w:p w14:paraId="011F749C" w14:textId="57F7BD05" w:rsidR="00445076" w:rsidRPr="006B156C" w:rsidRDefault="00E27597" w:rsidP="00892C01">
            <w:pPr>
              <w:pStyle w:val="afff6"/>
              <w:numPr>
                <w:ilvl w:val="0"/>
                <w:numId w:val="793"/>
              </w:numPr>
              <w:tabs>
                <w:tab w:val="clear" w:pos="1830"/>
                <w:tab w:val="left" w:pos="455"/>
              </w:tabs>
            </w:pPr>
            <w:r>
              <w:fldChar w:fldCharType="begin"/>
            </w:r>
            <w:r>
              <w:instrText>HYPERLINK  \l "■ISMS"</w:instrText>
            </w:r>
            <w:r>
              <w:fldChar w:fldCharType="separate"/>
            </w:r>
            <w:r w:rsidR="00445076" w:rsidRPr="00E27597">
              <w:rPr>
                <w:rStyle w:val="a7"/>
              </w:rPr>
              <w:t>ISMS</w:t>
            </w:r>
            <w:bookmarkEnd w:id="894"/>
            <w:r>
              <w:fldChar w:fldCharType="end"/>
            </w:r>
            <w:r w:rsidR="00445076" w:rsidRPr="006B156C">
              <w:t>有効性評価表</w:t>
            </w:r>
          </w:p>
        </w:tc>
      </w:tr>
      <w:tr w:rsidR="00445076" w:rsidRPr="00855600" w14:paraId="02378586" w14:textId="77777777" w:rsidTr="007A635C">
        <w:trPr>
          <w:trHeight w:val="504"/>
        </w:trPr>
        <w:tc>
          <w:tcPr>
            <w:tcW w:w="778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5A49C32" w14:textId="77777777" w:rsidR="00445076" w:rsidRDefault="00445076">
            <w:pPr>
              <w:pStyle w:val="afff8"/>
            </w:pPr>
            <w:r w:rsidRPr="00607DA3">
              <w:t>6.3 変更の計画策定</w:t>
            </w:r>
          </w:p>
          <w:p w14:paraId="470915E0" w14:textId="77777777" w:rsidR="00445076" w:rsidRPr="006B156C" w:rsidRDefault="00445076">
            <w:pPr>
              <w:pStyle w:val="afff6"/>
            </w:pPr>
            <w:r w:rsidRPr="006B156C">
              <w:t>ISMSの変更が必要なときは、計画的な変更を要求しています</w:t>
            </w:r>
            <w:r w:rsidRPr="004535F3">
              <w:t>。</w:t>
            </w:r>
          </w:p>
        </w:tc>
        <w:tc>
          <w:tcPr>
            <w:tcW w:w="2693" w:type="dxa"/>
            <w:tcBorders>
              <w:top w:val="single" w:sz="8" w:space="0" w:color="000000"/>
              <w:left w:val="single" w:sz="8" w:space="0" w:color="000000"/>
              <w:bottom w:val="single" w:sz="8" w:space="0" w:color="000000"/>
              <w:right w:val="single" w:sz="8" w:space="0" w:color="000000"/>
            </w:tcBorders>
          </w:tcPr>
          <w:p w14:paraId="4298FD3B" w14:textId="77777777" w:rsidR="00445076" w:rsidRPr="006B156C" w:rsidRDefault="00445076">
            <w:pPr>
              <w:pStyle w:val="afff6"/>
            </w:pPr>
            <w:r w:rsidRPr="006B156C">
              <w:rPr>
                <w:rFonts w:hint="eastAsia"/>
              </w:rPr>
              <w:t>―</w:t>
            </w:r>
          </w:p>
        </w:tc>
      </w:tr>
    </w:tbl>
    <w:p w14:paraId="270A04ED" w14:textId="77777777" w:rsidR="00445076" w:rsidRDefault="00445076">
      <w:r>
        <w:rPr>
          <w:b/>
          <w:bCs/>
          <w:noProof/>
        </w:rPr>
        <w:drawing>
          <wp:anchor distT="0" distB="0" distL="114300" distR="114300" simplePos="0" relativeHeight="251656636" behindDoc="0" locked="0" layoutInCell="1" allowOverlap="1" wp14:anchorId="1E142AFC" wp14:editId="1286EB01">
            <wp:simplePos x="0" y="0"/>
            <wp:positionH relativeFrom="margin">
              <wp:posOffset>947327</wp:posOffset>
            </wp:positionH>
            <wp:positionV relativeFrom="paragraph">
              <wp:posOffset>45890</wp:posOffset>
            </wp:positionV>
            <wp:extent cx="4973320" cy="3028315"/>
            <wp:effectExtent l="0" t="0" r="0" b="635"/>
            <wp:wrapTopAndBottom/>
            <wp:docPr id="18789814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81494" name="Picture 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73320" cy="3028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6BC820" w14:textId="77777777" w:rsidR="00445076" w:rsidRDefault="00445076">
      <w:pPr>
        <w:pStyle w:val="5"/>
        <w:rPr>
          <w:b w:val="0"/>
        </w:rPr>
      </w:pPr>
      <w:r w:rsidRPr="002209F2">
        <w:rPr>
          <w:rFonts w:hint="eastAsia"/>
        </w:rPr>
        <w:t>6.1 リスク及び機会に対処する活動</w:t>
      </w:r>
    </w:p>
    <w:tbl>
      <w:tblPr>
        <w:tblStyle w:val="aa"/>
        <w:tblW w:w="10490" w:type="dxa"/>
        <w:tblInd w:w="-5" w:type="dxa"/>
        <w:tblLook w:val="04A0" w:firstRow="1" w:lastRow="0" w:firstColumn="1" w:lastColumn="0" w:noHBand="0" w:noVBand="1"/>
      </w:tblPr>
      <w:tblGrid>
        <w:gridCol w:w="4253"/>
        <w:gridCol w:w="6237"/>
      </w:tblGrid>
      <w:tr w:rsidR="00F53B2F" w14:paraId="4FA170BA" w14:textId="77777777">
        <w:tc>
          <w:tcPr>
            <w:tcW w:w="4253" w:type="dxa"/>
            <w:shd w:val="clear" w:color="auto" w:fill="215E99"/>
          </w:tcPr>
          <w:p w14:paraId="2FE93DCE" w14:textId="77777777" w:rsidR="00445076" w:rsidRDefault="00445076">
            <w:pPr>
              <w:pStyle w:val="aff0"/>
            </w:pPr>
            <w:r>
              <w:rPr>
                <w:rFonts w:hint="eastAsia"/>
              </w:rPr>
              <w:t>作成する文書</w:t>
            </w:r>
          </w:p>
        </w:tc>
        <w:tc>
          <w:tcPr>
            <w:tcW w:w="6237" w:type="dxa"/>
          </w:tcPr>
          <w:p w14:paraId="21F4DAEF" w14:textId="77777777" w:rsidR="00445076" w:rsidRDefault="00445076" w:rsidP="00892C01">
            <w:pPr>
              <w:pStyle w:val="afff6"/>
              <w:numPr>
                <w:ilvl w:val="0"/>
                <w:numId w:val="794"/>
              </w:numPr>
              <w:tabs>
                <w:tab w:val="clear" w:pos="1830"/>
                <w:tab w:val="left" w:pos="455"/>
              </w:tabs>
              <w:rPr>
                <w:lang w:eastAsia="zh-TW"/>
              </w:rPr>
            </w:pPr>
            <w:r>
              <w:rPr>
                <w:rFonts w:hint="eastAsia"/>
                <w:lang w:eastAsia="zh-TW"/>
              </w:rPr>
              <w:t>資産目録（情報資産管理台帳）</w:t>
            </w:r>
          </w:p>
          <w:p w14:paraId="497FC729" w14:textId="77777777" w:rsidR="00445076" w:rsidRDefault="00445076" w:rsidP="00892C01">
            <w:pPr>
              <w:pStyle w:val="afff6"/>
              <w:numPr>
                <w:ilvl w:val="0"/>
                <w:numId w:val="794"/>
              </w:numPr>
              <w:tabs>
                <w:tab w:val="clear" w:pos="1830"/>
                <w:tab w:val="left" w:pos="455"/>
              </w:tabs>
            </w:pPr>
            <w:r>
              <w:rPr>
                <w:rFonts w:hint="eastAsia"/>
              </w:rPr>
              <w:t>リスクアセスメント結果報告書</w:t>
            </w:r>
          </w:p>
          <w:p w14:paraId="46083C8C" w14:textId="77777777" w:rsidR="00445076" w:rsidRDefault="00445076" w:rsidP="00892C01">
            <w:pPr>
              <w:pStyle w:val="ab"/>
              <w:numPr>
                <w:ilvl w:val="0"/>
                <w:numId w:val="794"/>
              </w:numPr>
              <w:ind w:leftChars="0" w:firstLineChars="0"/>
            </w:pPr>
            <w:r>
              <w:rPr>
                <w:rFonts w:hint="eastAsia"/>
              </w:rPr>
              <w:t>適用宣言書</w:t>
            </w:r>
          </w:p>
          <w:p w14:paraId="450799BB" w14:textId="77777777" w:rsidR="00445076" w:rsidRPr="00811620" w:rsidRDefault="00445076" w:rsidP="00892C01">
            <w:pPr>
              <w:pStyle w:val="afff6"/>
              <w:numPr>
                <w:ilvl w:val="0"/>
                <w:numId w:val="794"/>
              </w:numPr>
              <w:tabs>
                <w:tab w:val="clear" w:pos="1830"/>
                <w:tab w:val="left" w:pos="455"/>
              </w:tabs>
            </w:pPr>
            <w:r>
              <w:rPr>
                <w:rFonts w:hint="eastAsia"/>
              </w:rPr>
              <w:t>リスク対応計画</w:t>
            </w:r>
          </w:p>
        </w:tc>
      </w:tr>
    </w:tbl>
    <w:p w14:paraId="7F6E6895" w14:textId="77777777" w:rsidR="00445076" w:rsidRDefault="00445076"/>
    <w:p w14:paraId="49AF143D" w14:textId="77777777" w:rsidR="00445076" w:rsidRDefault="00445076">
      <w:r w:rsidRPr="002209F2">
        <w:rPr>
          <w:rFonts w:hint="eastAsia"/>
        </w:rPr>
        <w:t>「リスク及び機会に対処する活動」とは、「</w:t>
      </w:r>
      <w:r w:rsidRPr="002209F2">
        <w:t>ISMSの意図した成果を達成する」「ISMSの望ましくない影響を防止・低減する」「継続的改善を達成する」の3つを実現するために、妨げとなるような機会やリスクを発見し、対処することです。</w:t>
      </w:r>
      <w:r w:rsidRPr="002209F2">
        <w:rPr>
          <w:rFonts w:hint="eastAsia"/>
        </w:rPr>
        <w:t>平たく言えば、情報セキュリティ上のリスクに対して、適切な対策を講じること</w:t>
      </w:r>
      <w:r>
        <w:rPr>
          <w:rFonts w:hint="eastAsia"/>
        </w:rPr>
        <w:t>により</w:t>
      </w:r>
      <w:r w:rsidRPr="002209F2">
        <w:rPr>
          <w:rFonts w:hint="eastAsia"/>
        </w:rPr>
        <w:t>、情報セキュリティを確保するための活動になります。具体的には「リスクアセスメントの実施」「リスク対応策の作成と実施」「リスク対応策の有効性評価」「継続的改善」といった活動が含まれます。</w:t>
      </w:r>
    </w:p>
    <w:p w14:paraId="5CA84897" w14:textId="77777777" w:rsidR="00445076" w:rsidRDefault="00445076">
      <w:r w:rsidRPr="000165F2">
        <w:rPr>
          <w:rFonts w:hint="eastAsia"/>
        </w:rPr>
        <w:t>リスクアセスメントは、組織や企業の資産に対するリスクの洗い出しや分析、評価を行い、リスク対応の優先順位付けをしていくプロセスになります。リスクアセスメントの実施により、リスクを評価し、事前にリスクを把握することにより必要な投資額を含め、企業が適切な対策を検討することが可能になります。</w:t>
      </w:r>
    </w:p>
    <w:p w14:paraId="3EF5C04B" w14:textId="77777777" w:rsidR="00445076" w:rsidRDefault="00445076"/>
    <w:tbl>
      <w:tblPr>
        <w:tblStyle w:val="aa"/>
        <w:tblW w:w="10485" w:type="dxa"/>
        <w:tblLook w:val="04A0" w:firstRow="1" w:lastRow="0" w:firstColumn="1" w:lastColumn="0" w:noHBand="0" w:noVBand="1"/>
      </w:tblPr>
      <w:tblGrid>
        <w:gridCol w:w="10485"/>
      </w:tblGrid>
      <w:tr w:rsidR="00445076" w:rsidRPr="006B156C" w14:paraId="21421772" w14:textId="77777777">
        <w:tc>
          <w:tcPr>
            <w:tcW w:w="10485" w:type="dxa"/>
            <w:shd w:val="clear" w:color="auto" w:fill="215E99" w:themeFill="text2" w:themeFillTint="BF"/>
            <w:hideMark/>
          </w:tcPr>
          <w:p w14:paraId="74DEC540" w14:textId="77777777" w:rsidR="00445076" w:rsidRPr="006B156C" w:rsidRDefault="00445076">
            <w:pPr>
              <w:pStyle w:val="aff0"/>
            </w:pPr>
            <w:r w:rsidRPr="00EA70F6">
              <w:rPr>
                <w:rFonts w:hint="eastAsia"/>
              </w:rPr>
              <w:t>情報セキュリティのリスク基準を確立し、維持する</w:t>
            </w:r>
          </w:p>
        </w:tc>
      </w:tr>
      <w:tr w:rsidR="00445076" w:rsidRPr="006B156C" w14:paraId="070387FE" w14:textId="77777777">
        <w:trPr>
          <w:trHeight w:val="416"/>
        </w:trPr>
        <w:tc>
          <w:tcPr>
            <w:tcW w:w="10485" w:type="dxa"/>
            <w:hideMark/>
          </w:tcPr>
          <w:p w14:paraId="7F8A392A" w14:textId="77777777" w:rsidR="00445076" w:rsidRPr="006B156C" w:rsidRDefault="00445076">
            <w:pPr>
              <w:pStyle w:val="afff6"/>
            </w:pPr>
            <w:r w:rsidRPr="006B156C">
              <w:rPr>
                <w:rFonts w:hint="eastAsia"/>
              </w:rPr>
              <w:t>リスクアセスメントを実施するにあたり、リスクの重大性を評価するための目安となるリスク基準を決める必要があります。</w:t>
            </w:r>
            <w:r w:rsidRPr="006B156C">
              <w:t>ISMSでは、リスク基準に「リスク受容基準」と「情報セキュリティリスクアセスメントを実施するための基準」を含むように明示されています。</w:t>
            </w:r>
          </w:p>
          <w:p w14:paraId="74C00EC5" w14:textId="77777777" w:rsidR="00445076" w:rsidRPr="006B156C" w:rsidRDefault="00445076">
            <w:pPr>
              <w:pStyle w:val="afff6"/>
            </w:pPr>
            <w:r w:rsidRPr="006B156C">
              <w:rPr>
                <w:rFonts w:hint="eastAsia"/>
              </w:rPr>
              <w:t>※「</w:t>
            </w:r>
            <w:r w:rsidRPr="006B156C">
              <w:t>1</w:t>
            </w:r>
            <w:r>
              <w:rPr>
                <w:rFonts w:hint="eastAsia"/>
              </w:rPr>
              <w:t>2</w:t>
            </w:r>
            <w:r w:rsidRPr="006B156C">
              <w:t>-2-1. リスク基準の確立」を参照</w:t>
            </w:r>
          </w:p>
        </w:tc>
      </w:tr>
      <w:tr w:rsidR="00445076" w:rsidRPr="006B156C" w14:paraId="5A0AF849" w14:textId="77777777">
        <w:tc>
          <w:tcPr>
            <w:tcW w:w="10485" w:type="dxa"/>
            <w:shd w:val="clear" w:color="auto" w:fill="215E99" w:themeFill="text2" w:themeFillTint="BF"/>
            <w:hideMark/>
          </w:tcPr>
          <w:p w14:paraId="2D84C875" w14:textId="77777777" w:rsidR="00445076" w:rsidRPr="006B156C" w:rsidRDefault="00445076">
            <w:pPr>
              <w:pStyle w:val="aff0"/>
            </w:pPr>
            <w:r w:rsidRPr="00EA70F6">
              <w:rPr>
                <w:rFonts w:hint="eastAsia"/>
              </w:rPr>
              <w:t>情報セキュリティリスクを特定する</w:t>
            </w:r>
          </w:p>
        </w:tc>
      </w:tr>
      <w:tr w:rsidR="00445076" w:rsidRPr="006B156C" w14:paraId="4429AE74" w14:textId="77777777">
        <w:trPr>
          <w:trHeight w:val="416"/>
        </w:trPr>
        <w:tc>
          <w:tcPr>
            <w:tcW w:w="10485" w:type="dxa"/>
            <w:hideMark/>
          </w:tcPr>
          <w:p w14:paraId="71E3E2CE" w14:textId="77777777" w:rsidR="00445076" w:rsidRPr="006B156C" w:rsidRDefault="00445076">
            <w:pPr>
              <w:pStyle w:val="afff6"/>
            </w:pPr>
            <w:r w:rsidRPr="006B156C">
              <w:rPr>
                <w:rFonts w:hint="eastAsia"/>
              </w:rPr>
              <w:t>企業が掲げる目的・目標達成を阻害する可能性のあるリスクをすべて洗い出すことです。そのため、リスクの発生可能性や影響の大きさを考慮せず、少しでも企業に影響を与えそうなリスクを洗い出すことが目的となります。リスク特定として最終的な成果はリスク一覧表の作成になります。</w:t>
            </w:r>
          </w:p>
          <w:p w14:paraId="4E80F451" w14:textId="77777777" w:rsidR="00445076" w:rsidRPr="006B156C" w:rsidRDefault="00445076">
            <w:pPr>
              <w:pStyle w:val="afff6"/>
            </w:pPr>
            <w:r w:rsidRPr="006B156C">
              <w:rPr>
                <w:rFonts w:hint="eastAsia"/>
              </w:rPr>
              <w:t>※「</w:t>
            </w:r>
            <w:r w:rsidRPr="006B156C">
              <w:t>1</w:t>
            </w:r>
            <w:r>
              <w:rPr>
                <w:rFonts w:hint="eastAsia"/>
              </w:rPr>
              <w:t>2</w:t>
            </w:r>
            <w:r w:rsidRPr="006B156C">
              <w:t>-2-2. リスクの特定」を参照</w:t>
            </w:r>
          </w:p>
        </w:tc>
      </w:tr>
      <w:tr w:rsidR="00445076" w:rsidRPr="00EA70F6" w14:paraId="0CB82C06" w14:textId="77777777">
        <w:tc>
          <w:tcPr>
            <w:tcW w:w="10485" w:type="dxa"/>
            <w:shd w:val="clear" w:color="auto" w:fill="215E99" w:themeFill="text2" w:themeFillTint="BF"/>
            <w:hideMark/>
          </w:tcPr>
          <w:p w14:paraId="0E16689E" w14:textId="77777777" w:rsidR="00445076" w:rsidRPr="00EA70F6" w:rsidRDefault="00445076">
            <w:pPr>
              <w:pStyle w:val="aff0"/>
            </w:pPr>
            <w:r w:rsidRPr="00EA70F6">
              <w:rPr>
                <w:rFonts w:hint="eastAsia"/>
              </w:rPr>
              <w:t>情報セキュリティリスクを分析する</w:t>
            </w:r>
          </w:p>
        </w:tc>
      </w:tr>
      <w:tr w:rsidR="00445076" w:rsidRPr="006B156C" w14:paraId="30DA307E" w14:textId="77777777">
        <w:trPr>
          <w:trHeight w:val="586"/>
        </w:trPr>
        <w:tc>
          <w:tcPr>
            <w:tcW w:w="10485" w:type="dxa"/>
            <w:hideMark/>
          </w:tcPr>
          <w:p w14:paraId="107DA59E" w14:textId="77777777" w:rsidR="00445076" w:rsidRPr="006B156C" w:rsidRDefault="00445076">
            <w:pPr>
              <w:pStyle w:val="afff6"/>
            </w:pPr>
            <w:r w:rsidRPr="006B156C">
              <w:rPr>
                <w:rFonts w:hint="eastAsia"/>
              </w:rPr>
              <w:t>リスク特定</w:t>
            </w:r>
            <w:r>
              <w:rPr>
                <w:rFonts w:hint="eastAsia"/>
              </w:rPr>
              <w:t>により</w:t>
            </w:r>
            <w:r w:rsidRPr="006B156C">
              <w:rPr>
                <w:rFonts w:hint="eastAsia"/>
              </w:rPr>
              <w:t>特定されたリスクに対して、リスク分析を行います。リスク分析を行うことで、「企業にとって対応が必要なリスクはどれか」、「優先的に対応しなければならないリスクは何か」といったことを判断します。リスク分析</w:t>
            </w:r>
            <w:r>
              <w:rPr>
                <w:rFonts w:hint="eastAsia"/>
              </w:rPr>
              <w:t>による</w:t>
            </w:r>
            <w:r w:rsidRPr="006B156C">
              <w:rPr>
                <w:rFonts w:hint="eastAsia"/>
              </w:rPr>
              <w:t>結果を、「リスクアセスメント結果報告書」に記載します。</w:t>
            </w:r>
          </w:p>
          <w:p w14:paraId="3F476428" w14:textId="77777777" w:rsidR="00445076" w:rsidRPr="006B156C" w:rsidRDefault="00445076">
            <w:pPr>
              <w:pStyle w:val="afff6"/>
            </w:pPr>
            <w:r w:rsidRPr="006B156C">
              <w:rPr>
                <w:rFonts w:hint="eastAsia"/>
              </w:rPr>
              <w:t>※「</w:t>
            </w:r>
            <w:r w:rsidRPr="006B156C">
              <w:t>1</w:t>
            </w:r>
            <w:r>
              <w:rPr>
                <w:rFonts w:hint="eastAsia"/>
              </w:rPr>
              <w:t>2</w:t>
            </w:r>
            <w:r w:rsidRPr="006B156C">
              <w:t>-2-3. リスクの分析」を参照</w:t>
            </w:r>
          </w:p>
        </w:tc>
      </w:tr>
      <w:tr w:rsidR="00445076" w:rsidRPr="006B156C" w14:paraId="6AE54673" w14:textId="77777777">
        <w:tc>
          <w:tcPr>
            <w:tcW w:w="10485" w:type="dxa"/>
            <w:shd w:val="clear" w:color="auto" w:fill="215E99" w:themeFill="text2" w:themeFillTint="BF"/>
            <w:hideMark/>
          </w:tcPr>
          <w:p w14:paraId="3D832312" w14:textId="77777777" w:rsidR="00445076" w:rsidRPr="006B156C" w:rsidRDefault="00445076">
            <w:pPr>
              <w:pStyle w:val="aff0"/>
            </w:pPr>
            <w:r w:rsidRPr="00EA70F6">
              <w:rPr>
                <w:rFonts w:hint="eastAsia"/>
              </w:rPr>
              <w:t>情報セキュリティリスクを評価する</w:t>
            </w:r>
          </w:p>
        </w:tc>
      </w:tr>
      <w:tr w:rsidR="00445076" w:rsidRPr="006B156C" w14:paraId="257A0CC1" w14:textId="77777777">
        <w:trPr>
          <w:trHeight w:val="303"/>
        </w:trPr>
        <w:tc>
          <w:tcPr>
            <w:tcW w:w="10485" w:type="dxa"/>
            <w:hideMark/>
          </w:tcPr>
          <w:p w14:paraId="78CC8C9B" w14:textId="77777777" w:rsidR="00445076" w:rsidRPr="006B156C" w:rsidRDefault="00445076">
            <w:pPr>
              <w:pStyle w:val="afff6"/>
            </w:pPr>
            <w:r w:rsidRPr="006B156C">
              <w:rPr>
                <w:rFonts w:hint="eastAsia"/>
              </w:rPr>
              <w:t>リスク分析</w:t>
            </w:r>
            <w:r>
              <w:rPr>
                <w:rFonts w:hint="eastAsia"/>
              </w:rPr>
              <w:t>により</w:t>
            </w:r>
            <w:r w:rsidRPr="006B156C">
              <w:rPr>
                <w:rFonts w:hint="eastAsia"/>
              </w:rPr>
              <w:t>算出したリスクレベルからリスク受容基準と比較し、リスク対策が必要か</w:t>
            </w:r>
            <w:r>
              <w:rPr>
                <w:rFonts w:hint="eastAsia"/>
              </w:rPr>
              <w:t>否か</w:t>
            </w:r>
            <w:r w:rsidRPr="006B156C">
              <w:rPr>
                <w:rFonts w:hint="eastAsia"/>
              </w:rPr>
              <w:t>を判断します。また、算出したリスクレベルをもとに優先順位を</w:t>
            </w:r>
            <w:r>
              <w:rPr>
                <w:rFonts w:hint="eastAsia"/>
              </w:rPr>
              <w:t>付け</w:t>
            </w:r>
            <w:r w:rsidRPr="006B156C">
              <w:rPr>
                <w:rFonts w:hint="eastAsia"/>
              </w:rPr>
              <w:t>ます。</w:t>
            </w:r>
          </w:p>
          <w:p w14:paraId="5A3B06A0" w14:textId="77777777" w:rsidR="00445076" w:rsidRPr="006B156C" w:rsidRDefault="00445076">
            <w:pPr>
              <w:pStyle w:val="afff6"/>
            </w:pPr>
            <w:r w:rsidRPr="006B156C">
              <w:rPr>
                <w:rFonts w:hint="eastAsia"/>
              </w:rPr>
              <w:t>※「</w:t>
            </w:r>
            <w:r w:rsidRPr="006B156C">
              <w:t>1</w:t>
            </w:r>
            <w:r>
              <w:rPr>
                <w:rFonts w:hint="eastAsia"/>
              </w:rPr>
              <w:t>2</w:t>
            </w:r>
            <w:r w:rsidRPr="006B156C">
              <w:t>-2-4. リスクの評価」を参照</w:t>
            </w:r>
          </w:p>
        </w:tc>
      </w:tr>
    </w:tbl>
    <w:p w14:paraId="27F80311" w14:textId="77777777" w:rsidR="00445076" w:rsidRPr="00605568" w:rsidRDefault="00445076">
      <w:r w:rsidRPr="00605568">
        <w:rPr>
          <w:rFonts w:hint="eastAsia"/>
        </w:rPr>
        <w:t>資産目録（情報資産管理台帳）</w:t>
      </w:r>
      <w:r>
        <w:rPr>
          <w:rFonts w:hint="eastAsia"/>
        </w:rPr>
        <w:t>、</w:t>
      </w:r>
      <w:r w:rsidRPr="00605568">
        <w:rPr>
          <w:rFonts w:hint="eastAsia"/>
        </w:rPr>
        <w:t>リスクアセスメント結果報告書</w:t>
      </w:r>
      <w:r w:rsidRPr="00605568">
        <w:t>は、ISO/IEC 27001:2022の管理策</w:t>
      </w:r>
      <w:r w:rsidRPr="00605568">
        <w:rPr>
          <w:rFonts w:hint="eastAsia"/>
        </w:rPr>
        <w:t>「</w:t>
      </w:r>
      <w:r w:rsidRPr="00605568">
        <w:t>5.9 情報およびその他の関連資産の目録」に対応します。</w:t>
      </w:r>
    </w:p>
    <w:p w14:paraId="709A5A9F" w14:textId="77777777" w:rsidR="00445076" w:rsidRDefault="00445076">
      <w:pPr>
        <w:rPr>
          <w:highlight w:val="yellow"/>
        </w:rPr>
      </w:pPr>
    </w:p>
    <w:p w14:paraId="6C936F7C" w14:textId="77777777" w:rsidR="00445076" w:rsidRDefault="00445076">
      <w:pPr>
        <w:pStyle w:val="aff4"/>
      </w:pPr>
      <w:r w:rsidRPr="00605568">
        <w:rPr>
          <w:rFonts w:hint="eastAsia"/>
        </w:rPr>
        <w:t>資産目録（情報資産管理台帳）の作成方法（例）</w:t>
      </w:r>
    </w:p>
    <w:p w14:paraId="6F28CD46" w14:textId="77777777" w:rsidR="00445076" w:rsidRDefault="00445076">
      <w:pPr>
        <w:rPr>
          <w:highlight w:val="yellow"/>
        </w:rPr>
      </w:pPr>
      <w:r w:rsidRPr="000165F2">
        <w:rPr>
          <w:rFonts w:hint="eastAsia"/>
        </w:rPr>
        <w:t>資産目録（情報資産管理台帳）の作成方法は「</w:t>
      </w:r>
      <w:r w:rsidRPr="000165F2">
        <w:t>12-2-2. リスクの特定」</w:t>
      </w:r>
      <w:r>
        <w:rPr>
          <w:rFonts w:hint="eastAsia"/>
        </w:rPr>
        <w:t>を参照してください。</w:t>
      </w:r>
    </w:p>
    <w:p w14:paraId="0B57DF8F" w14:textId="77777777" w:rsidR="00445076" w:rsidRPr="000165F2" w:rsidRDefault="00445076">
      <w:pPr>
        <w:ind w:firstLineChars="0" w:firstLine="0"/>
        <w:rPr>
          <w:highlight w:val="yellow"/>
        </w:rPr>
      </w:pPr>
    </w:p>
    <w:p w14:paraId="45281E6E" w14:textId="77777777" w:rsidR="00445076" w:rsidRDefault="00445076">
      <w:pPr>
        <w:pStyle w:val="aff4"/>
      </w:pPr>
      <w:r w:rsidRPr="00C13F46">
        <w:rPr>
          <w:rFonts w:hint="eastAsia"/>
        </w:rPr>
        <w:t>リスクアセスメント結果報告書の作成方法（例）</w:t>
      </w:r>
    </w:p>
    <w:p w14:paraId="2F24459E" w14:textId="77777777" w:rsidR="00445076" w:rsidRDefault="00445076">
      <w:r>
        <w:rPr>
          <w:rFonts w:hint="eastAsia"/>
        </w:rPr>
        <w:t>作成した資産目録（情報資産管理台帳）から、リスクアセスメントの結果をまとめた「リスクアセスメント結果報告書」について説明します。</w:t>
      </w:r>
    </w:p>
    <w:p w14:paraId="1D8F8835" w14:textId="77777777" w:rsidR="00445076" w:rsidRDefault="00445076">
      <w:r w:rsidRPr="00CD51EC">
        <w:rPr>
          <w:rFonts w:hint="eastAsia"/>
        </w:rPr>
        <w:t>※下記表の「</w:t>
      </w:r>
      <w:r>
        <w:rPr>
          <w:rFonts w:hint="eastAsia"/>
        </w:rPr>
        <w:t>対応</w:t>
      </w:r>
      <w:r w:rsidRPr="00CD51EC">
        <w:rPr>
          <w:rFonts w:hint="eastAsia"/>
        </w:rPr>
        <w:t>」の項目を記載するタイミングは、「</w:t>
      </w:r>
      <w:r w:rsidRPr="00CD51EC">
        <w:t>8.運用」となります。</w:t>
      </w:r>
    </w:p>
    <w:tbl>
      <w:tblPr>
        <w:tblW w:w="106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265"/>
        <w:gridCol w:w="403"/>
        <w:gridCol w:w="829"/>
        <w:gridCol w:w="828"/>
        <w:gridCol w:w="861"/>
        <w:gridCol w:w="861"/>
        <w:gridCol w:w="861"/>
        <w:gridCol w:w="598"/>
        <w:gridCol w:w="476"/>
        <w:gridCol w:w="178"/>
        <w:gridCol w:w="262"/>
        <w:gridCol w:w="263"/>
        <w:gridCol w:w="263"/>
        <w:gridCol w:w="263"/>
        <w:gridCol w:w="263"/>
        <w:gridCol w:w="2054"/>
        <w:gridCol w:w="300"/>
        <w:gridCol w:w="262"/>
        <w:gridCol w:w="262"/>
        <w:gridCol w:w="275"/>
      </w:tblGrid>
      <w:tr w:rsidR="00445076" w:rsidRPr="00624C41" w14:paraId="3341F4B9" w14:textId="77777777" w:rsidTr="00F115EB">
        <w:trPr>
          <w:trHeight w:val="517"/>
        </w:trPr>
        <w:tc>
          <w:tcPr>
            <w:tcW w:w="267" w:type="dxa"/>
            <w:vMerge w:val="restart"/>
            <w:shd w:val="clear" w:color="auto" w:fill="2F5597"/>
            <w:tcMar>
              <w:top w:w="15" w:type="dxa"/>
              <w:left w:w="15" w:type="dxa"/>
              <w:bottom w:w="0" w:type="dxa"/>
              <w:right w:w="15" w:type="dxa"/>
            </w:tcMar>
            <w:vAlign w:val="center"/>
            <w:hideMark/>
          </w:tcPr>
          <w:p w14:paraId="26690982" w14:textId="77777777" w:rsidR="00445076" w:rsidRPr="00624C41" w:rsidRDefault="00445076">
            <w:pPr>
              <w:pStyle w:val="afffffc"/>
              <w:ind w:leftChars="0" w:left="0" w:rightChars="0" w:right="0"/>
              <w:rPr>
                <w:rFonts w:ascii="Arial" w:eastAsia="ＭＳ Ｐゴシック" w:hAnsi="Arial"/>
                <w:kern w:val="0"/>
                <w:sz w:val="36"/>
                <w:szCs w:val="36"/>
              </w:rPr>
            </w:pPr>
            <w:r w:rsidRPr="00624C41">
              <w:rPr>
                <w:rFonts w:hint="eastAsia"/>
              </w:rPr>
              <w:t>No</w:t>
            </w:r>
          </w:p>
        </w:tc>
        <w:tc>
          <w:tcPr>
            <w:tcW w:w="408" w:type="dxa"/>
            <w:vMerge w:val="restart"/>
            <w:shd w:val="clear" w:color="auto" w:fill="2F5597"/>
            <w:tcMar>
              <w:top w:w="15" w:type="dxa"/>
              <w:left w:w="15" w:type="dxa"/>
              <w:bottom w:w="0" w:type="dxa"/>
              <w:right w:w="15" w:type="dxa"/>
            </w:tcMar>
            <w:vAlign w:val="center"/>
            <w:hideMark/>
          </w:tcPr>
          <w:p w14:paraId="269E992B" w14:textId="77777777" w:rsidR="00445076" w:rsidRPr="00624C41" w:rsidRDefault="00445076">
            <w:pPr>
              <w:pStyle w:val="afffffc"/>
              <w:ind w:leftChars="0" w:left="0" w:rightChars="0" w:right="0"/>
              <w:rPr>
                <w:rFonts w:ascii="Arial" w:eastAsia="ＭＳ Ｐゴシック" w:hAnsi="Arial"/>
                <w:kern w:val="0"/>
                <w:sz w:val="36"/>
                <w:szCs w:val="36"/>
              </w:rPr>
            </w:pPr>
            <w:r w:rsidRPr="00624C41">
              <w:rPr>
                <w:rFonts w:hint="eastAsia"/>
              </w:rPr>
              <w:t>資産目録</w:t>
            </w:r>
            <w:r w:rsidRPr="00624C41">
              <w:rPr>
                <w:rFonts w:hint="eastAsia"/>
              </w:rPr>
              <w:br/>
              <w:t>のNo</w:t>
            </w:r>
          </w:p>
        </w:tc>
        <w:tc>
          <w:tcPr>
            <w:tcW w:w="4954" w:type="dxa"/>
            <w:gridSpan w:val="5"/>
            <w:vMerge w:val="restart"/>
            <w:shd w:val="clear" w:color="auto" w:fill="2F5597"/>
            <w:tcMar>
              <w:top w:w="15" w:type="dxa"/>
              <w:left w:w="15" w:type="dxa"/>
              <w:bottom w:w="0" w:type="dxa"/>
              <w:right w:w="15" w:type="dxa"/>
            </w:tcMar>
            <w:vAlign w:val="center"/>
            <w:hideMark/>
          </w:tcPr>
          <w:p w14:paraId="2D66D167" w14:textId="77777777" w:rsidR="00445076" w:rsidRPr="00624C41" w:rsidRDefault="00445076">
            <w:pPr>
              <w:pStyle w:val="afffffc"/>
              <w:ind w:leftChars="0" w:left="0" w:rightChars="0" w:right="0"/>
              <w:rPr>
                <w:rFonts w:ascii="Arial" w:eastAsia="ＭＳ Ｐゴシック" w:hAnsi="Arial"/>
                <w:kern w:val="0"/>
                <w:sz w:val="36"/>
                <w:szCs w:val="36"/>
              </w:rPr>
            </w:pPr>
            <w:r w:rsidRPr="00624C41">
              <w:rPr>
                <w:rFonts w:hint="eastAsia"/>
              </w:rPr>
              <w:t>リスク特定</w:t>
            </w:r>
          </w:p>
        </w:tc>
        <w:tc>
          <w:tcPr>
            <w:tcW w:w="1433" w:type="dxa"/>
            <w:gridSpan w:val="3"/>
            <w:vMerge w:val="restart"/>
            <w:shd w:val="clear" w:color="auto" w:fill="2F5597"/>
            <w:tcMar>
              <w:top w:w="15" w:type="dxa"/>
              <w:left w:w="15" w:type="dxa"/>
              <w:bottom w:w="0" w:type="dxa"/>
              <w:right w:w="15" w:type="dxa"/>
            </w:tcMar>
            <w:vAlign w:val="center"/>
            <w:hideMark/>
          </w:tcPr>
          <w:p w14:paraId="5C7C1A88" w14:textId="77777777" w:rsidR="00445076" w:rsidRPr="00624C41" w:rsidRDefault="00445076">
            <w:pPr>
              <w:pStyle w:val="afffffc"/>
              <w:ind w:leftChars="0" w:left="0" w:rightChars="0" w:right="0"/>
              <w:rPr>
                <w:rFonts w:ascii="Arial" w:eastAsia="ＭＳ Ｐゴシック" w:hAnsi="Arial"/>
                <w:kern w:val="0"/>
                <w:sz w:val="36"/>
                <w:szCs w:val="36"/>
              </w:rPr>
            </w:pPr>
            <w:r w:rsidRPr="00624C41">
              <w:rPr>
                <w:rFonts w:hint="eastAsia"/>
              </w:rPr>
              <w:t>リスク分析</w:t>
            </w:r>
          </w:p>
          <w:p w14:paraId="2012C380" w14:textId="4E7B37ED" w:rsidR="00445076" w:rsidRPr="00624C41" w:rsidRDefault="00EC001B">
            <w:pPr>
              <w:pStyle w:val="afffffc"/>
              <w:ind w:leftChars="0" w:left="0" w:rightChars="0" w:right="0"/>
              <w:rPr>
                <w:rFonts w:ascii="Arial" w:eastAsia="ＭＳ Ｐゴシック" w:hAnsi="Arial"/>
                <w:kern w:val="0"/>
                <w:sz w:val="36"/>
                <w:szCs w:val="36"/>
              </w:rPr>
            </w:pPr>
            <w:r>
              <w:rPr>
                <w:rFonts w:hint="eastAsia"/>
              </w:rPr>
              <w:t>（</w:t>
            </w:r>
            <w:r w:rsidR="00445076" w:rsidRPr="00624C41">
              <w:rPr>
                <w:rFonts w:hint="eastAsia"/>
              </w:rPr>
              <w:t>一次評価</w:t>
            </w:r>
            <w:r>
              <w:rPr>
                <w:rFonts w:hint="eastAsia"/>
              </w:rPr>
              <w:t>）</w:t>
            </w:r>
          </w:p>
        </w:tc>
        <w:tc>
          <w:tcPr>
            <w:tcW w:w="280" w:type="dxa"/>
            <w:vMerge w:val="restart"/>
            <w:shd w:val="clear" w:color="auto" w:fill="2F5597"/>
            <w:tcMar>
              <w:top w:w="15" w:type="dxa"/>
              <w:left w:w="15" w:type="dxa"/>
              <w:bottom w:w="0" w:type="dxa"/>
              <w:right w:w="15" w:type="dxa"/>
            </w:tcMar>
            <w:vAlign w:val="center"/>
            <w:hideMark/>
          </w:tcPr>
          <w:p w14:paraId="0AE2D527" w14:textId="77777777" w:rsidR="00445076" w:rsidRPr="00624C41" w:rsidRDefault="00445076">
            <w:pPr>
              <w:pStyle w:val="afffffc"/>
              <w:ind w:leftChars="0" w:left="0" w:rightChars="0" w:right="0"/>
              <w:rPr>
                <w:rFonts w:ascii="Arial" w:eastAsia="ＭＳ Ｐゴシック" w:hAnsi="Arial"/>
                <w:kern w:val="0"/>
                <w:sz w:val="36"/>
                <w:szCs w:val="36"/>
              </w:rPr>
            </w:pPr>
            <w:r w:rsidRPr="00624C41">
              <w:rPr>
                <w:rFonts w:hint="eastAsia"/>
              </w:rPr>
              <w:t>優先</w:t>
            </w:r>
            <w:r w:rsidRPr="00624C41">
              <w:rPr>
                <w:rFonts w:hint="eastAsia"/>
              </w:rPr>
              <w:br/>
              <w:t>順位</w:t>
            </w:r>
          </w:p>
        </w:tc>
        <w:tc>
          <w:tcPr>
            <w:tcW w:w="2429" w:type="dxa"/>
            <w:gridSpan w:val="6"/>
            <w:shd w:val="clear" w:color="auto" w:fill="2F5597"/>
            <w:tcMar>
              <w:top w:w="15" w:type="dxa"/>
              <w:left w:w="15" w:type="dxa"/>
              <w:bottom w:w="0" w:type="dxa"/>
              <w:right w:w="15" w:type="dxa"/>
            </w:tcMar>
            <w:vAlign w:val="center"/>
            <w:hideMark/>
          </w:tcPr>
          <w:p w14:paraId="3B17EFDE" w14:textId="77777777" w:rsidR="00445076" w:rsidRPr="00624C41" w:rsidRDefault="00445076">
            <w:pPr>
              <w:pStyle w:val="afffffc"/>
              <w:ind w:leftChars="0" w:left="0" w:rightChars="0" w:right="0"/>
              <w:rPr>
                <w:rFonts w:ascii="Arial" w:eastAsia="ＭＳ Ｐゴシック" w:hAnsi="Arial"/>
                <w:kern w:val="0"/>
                <w:sz w:val="36"/>
                <w:szCs w:val="36"/>
              </w:rPr>
            </w:pPr>
            <w:r w:rsidRPr="00624C41">
              <w:rPr>
                <w:rFonts w:hint="eastAsia"/>
              </w:rPr>
              <w:t>リスク対応</w:t>
            </w:r>
          </w:p>
        </w:tc>
        <w:tc>
          <w:tcPr>
            <w:tcW w:w="856" w:type="dxa"/>
            <w:gridSpan w:val="3"/>
            <w:shd w:val="clear" w:color="auto" w:fill="2F5597"/>
            <w:tcMar>
              <w:top w:w="15" w:type="dxa"/>
              <w:left w:w="15" w:type="dxa"/>
              <w:bottom w:w="0" w:type="dxa"/>
              <w:right w:w="15" w:type="dxa"/>
            </w:tcMar>
            <w:vAlign w:val="center"/>
            <w:hideMark/>
          </w:tcPr>
          <w:p w14:paraId="2059E20E" w14:textId="77777777" w:rsidR="00445076" w:rsidRPr="00624C41" w:rsidRDefault="00445076">
            <w:pPr>
              <w:pStyle w:val="afffffc"/>
              <w:ind w:leftChars="0" w:left="0" w:rightChars="0" w:right="0"/>
              <w:rPr>
                <w:rFonts w:ascii="Arial" w:eastAsia="ＭＳ Ｐゴシック" w:hAnsi="Arial"/>
                <w:kern w:val="0"/>
                <w:sz w:val="36"/>
                <w:szCs w:val="36"/>
              </w:rPr>
            </w:pPr>
            <w:r w:rsidRPr="00624C41">
              <w:rPr>
                <w:rFonts w:hint="eastAsia"/>
              </w:rPr>
              <w:t>二次評価</w:t>
            </w:r>
          </w:p>
        </w:tc>
      </w:tr>
      <w:tr w:rsidR="00445076" w:rsidRPr="00624C41" w14:paraId="449F3787" w14:textId="77777777" w:rsidTr="0065451C">
        <w:trPr>
          <w:trHeight w:val="720"/>
        </w:trPr>
        <w:tc>
          <w:tcPr>
            <w:tcW w:w="0" w:type="auto"/>
            <w:vMerge/>
            <w:vAlign w:val="center"/>
            <w:hideMark/>
          </w:tcPr>
          <w:p w14:paraId="04563B8C" w14:textId="77777777" w:rsidR="00445076" w:rsidRPr="00624C41" w:rsidRDefault="00445076">
            <w:pPr>
              <w:pStyle w:val="afffffc"/>
              <w:ind w:leftChars="0" w:left="0" w:rightChars="0" w:right="0"/>
              <w:rPr>
                <w:rFonts w:ascii="Arial" w:eastAsia="ＭＳ Ｐゴシック" w:hAnsi="Arial"/>
                <w:kern w:val="0"/>
                <w:sz w:val="36"/>
                <w:szCs w:val="36"/>
              </w:rPr>
            </w:pPr>
          </w:p>
        </w:tc>
        <w:tc>
          <w:tcPr>
            <w:tcW w:w="408" w:type="dxa"/>
            <w:vMerge/>
            <w:vAlign w:val="center"/>
            <w:hideMark/>
          </w:tcPr>
          <w:p w14:paraId="7B371145" w14:textId="77777777" w:rsidR="00445076" w:rsidRPr="00624C41" w:rsidRDefault="00445076">
            <w:pPr>
              <w:pStyle w:val="afffffc"/>
              <w:ind w:leftChars="0" w:left="0" w:rightChars="0" w:right="0"/>
              <w:rPr>
                <w:rFonts w:ascii="Arial" w:eastAsia="ＭＳ Ｐゴシック" w:hAnsi="Arial"/>
                <w:kern w:val="0"/>
                <w:sz w:val="36"/>
                <w:szCs w:val="36"/>
              </w:rPr>
            </w:pPr>
          </w:p>
        </w:tc>
        <w:tc>
          <w:tcPr>
            <w:tcW w:w="4954" w:type="dxa"/>
            <w:gridSpan w:val="5"/>
            <w:vMerge/>
            <w:vAlign w:val="center"/>
            <w:hideMark/>
          </w:tcPr>
          <w:p w14:paraId="0A9E72BD" w14:textId="77777777" w:rsidR="00445076" w:rsidRPr="00624C41" w:rsidRDefault="00445076">
            <w:pPr>
              <w:pStyle w:val="afffffc"/>
              <w:ind w:leftChars="0" w:left="0" w:rightChars="0" w:right="0"/>
              <w:rPr>
                <w:rFonts w:ascii="Arial" w:eastAsia="ＭＳ Ｐゴシック" w:hAnsi="Arial"/>
                <w:kern w:val="0"/>
                <w:sz w:val="36"/>
                <w:szCs w:val="36"/>
              </w:rPr>
            </w:pPr>
          </w:p>
        </w:tc>
        <w:tc>
          <w:tcPr>
            <w:tcW w:w="1433" w:type="dxa"/>
            <w:gridSpan w:val="3"/>
            <w:vMerge/>
            <w:vAlign w:val="center"/>
            <w:hideMark/>
          </w:tcPr>
          <w:p w14:paraId="7BA47B12" w14:textId="77777777" w:rsidR="00445076" w:rsidRPr="00624C41" w:rsidRDefault="00445076">
            <w:pPr>
              <w:pStyle w:val="afffffc"/>
              <w:ind w:leftChars="0" w:left="0" w:rightChars="0" w:right="0"/>
              <w:rPr>
                <w:rFonts w:ascii="Arial" w:eastAsia="ＭＳ Ｐゴシック" w:hAnsi="Arial"/>
                <w:kern w:val="0"/>
                <w:sz w:val="36"/>
                <w:szCs w:val="36"/>
              </w:rPr>
            </w:pPr>
          </w:p>
        </w:tc>
        <w:tc>
          <w:tcPr>
            <w:tcW w:w="280" w:type="dxa"/>
            <w:vMerge/>
            <w:vAlign w:val="center"/>
            <w:hideMark/>
          </w:tcPr>
          <w:p w14:paraId="70126D81" w14:textId="77777777" w:rsidR="00445076" w:rsidRPr="00624C41" w:rsidRDefault="00445076">
            <w:pPr>
              <w:pStyle w:val="afffffc"/>
              <w:ind w:leftChars="0" w:left="0" w:rightChars="0" w:right="0"/>
              <w:rPr>
                <w:rFonts w:ascii="Arial" w:eastAsia="ＭＳ Ｐゴシック" w:hAnsi="Arial"/>
                <w:kern w:val="0"/>
                <w:sz w:val="36"/>
                <w:szCs w:val="36"/>
              </w:rPr>
            </w:pPr>
          </w:p>
        </w:tc>
        <w:tc>
          <w:tcPr>
            <w:tcW w:w="281" w:type="dxa"/>
            <w:vMerge w:val="restart"/>
            <w:shd w:val="clear" w:color="auto" w:fill="2F5597"/>
            <w:tcMar>
              <w:top w:w="15" w:type="dxa"/>
              <w:left w:w="15" w:type="dxa"/>
              <w:bottom w:w="0" w:type="dxa"/>
              <w:right w:w="15" w:type="dxa"/>
            </w:tcMar>
            <w:vAlign w:val="center"/>
            <w:hideMark/>
          </w:tcPr>
          <w:p w14:paraId="0DFFD365" w14:textId="77777777" w:rsidR="00445076" w:rsidRPr="00624C41" w:rsidRDefault="00445076">
            <w:pPr>
              <w:pStyle w:val="afffffc"/>
              <w:ind w:leftChars="0" w:left="0" w:rightChars="0" w:right="0"/>
              <w:rPr>
                <w:rFonts w:ascii="Arial" w:eastAsia="ＭＳ Ｐゴシック" w:hAnsi="Arial"/>
                <w:kern w:val="0"/>
                <w:sz w:val="36"/>
                <w:szCs w:val="36"/>
              </w:rPr>
            </w:pPr>
            <w:r w:rsidRPr="00624C41">
              <w:rPr>
                <w:rFonts w:hint="eastAsia"/>
              </w:rPr>
              <w:t>保有</w:t>
            </w:r>
          </w:p>
        </w:tc>
        <w:tc>
          <w:tcPr>
            <w:tcW w:w="281" w:type="dxa"/>
            <w:vMerge w:val="restart"/>
            <w:shd w:val="clear" w:color="auto" w:fill="2F5597"/>
            <w:tcMar>
              <w:top w:w="15" w:type="dxa"/>
              <w:left w:w="15" w:type="dxa"/>
              <w:bottom w:w="0" w:type="dxa"/>
              <w:right w:w="15" w:type="dxa"/>
            </w:tcMar>
            <w:vAlign w:val="center"/>
            <w:hideMark/>
          </w:tcPr>
          <w:p w14:paraId="2A5D81F7" w14:textId="77777777" w:rsidR="00445076" w:rsidRPr="00624C41" w:rsidRDefault="00445076">
            <w:pPr>
              <w:pStyle w:val="afffffc"/>
              <w:ind w:leftChars="0" w:left="0" w:rightChars="0" w:right="0"/>
              <w:rPr>
                <w:rFonts w:ascii="Arial" w:eastAsia="ＭＳ Ｐゴシック" w:hAnsi="Arial"/>
                <w:kern w:val="0"/>
                <w:sz w:val="36"/>
                <w:szCs w:val="36"/>
              </w:rPr>
            </w:pPr>
            <w:r w:rsidRPr="00624C41">
              <w:rPr>
                <w:rFonts w:hint="eastAsia"/>
              </w:rPr>
              <w:t>低減</w:t>
            </w:r>
          </w:p>
        </w:tc>
        <w:tc>
          <w:tcPr>
            <w:tcW w:w="281" w:type="dxa"/>
            <w:vMerge w:val="restart"/>
            <w:shd w:val="clear" w:color="auto" w:fill="2F5597"/>
            <w:tcMar>
              <w:top w:w="15" w:type="dxa"/>
              <w:left w:w="15" w:type="dxa"/>
              <w:bottom w:w="0" w:type="dxa"/>
              <w:right w:w="15" w:type="dxa"/>
            </w:tcMar>
            <w:vAlign w:val="center"/>
            <w:hideMark/>
          </w:tcPr>
          <w:p w14:paraId="604FA404" w14:textId="77777777" w:rsidR="00445076" w:rsidRPr="00624C41" w:rsidRDefault="00445076">
            <w:pPr>
              <w:pStyle w:val="afffffc"/>
              <w:ind w:leftChars="0" w:left="0" w:rightChars="0" w:right="0"/>
              <w:rPr>
                <w:rFonts w:ascii="Arial" w:eastAsia="ＭＳ Ｐゴシック" w:hAnsi="Arial"/>
                <w:kern w:val="0"/>
                <w:sz w:val="36"/>
                <w:szCs w:val="36"/>
              </w:rPr>
            </w:pPr>
            <w:r w:rsidRPr="00624C41">
              <w:rPr>
                <w:rFonts w:hint="eastAsia"/>
              </w:rPr>
              <w:t>回避</w:t>
            </w:r>
          </w:p>
        </w:tc>
        <w:tc>
          <w:tcPr>
            <w:tcW w:w="281" w:type="dxa"/>
            <w:vMerge w:val="restart"/>
            <w:shd w:val="clear" w:color="auto" w:fill="2F5597"/>
            <w:tcMar>
              <w:top w:w="15" w:type="dxa"/>
              <w:left w:w="15" w:type="dxa"/>
              <w:bottom w:w="0" w:type="dxa"/>
              <w:right w:w="15" w:type="dxa"/>
            </w:tcMar>
            <w:vAlign w:val="center"/>
            <w:hideMark/>
          </w:tcPr>
          <w:p w14:paraId="6A540BA3" w14:textId="77777777" w:rsidR="00445076" w:rsidRPr="00624C41" w:rsidRDefault="00445076">
            <w:pPr>
              <w:pStyle w:val="afffffc"/>
              <w:ind w:leftChars="0" w:left="0" w:rightChars="0" w:right="0"/>
              <w:rPr>
                <w:rFonts w:ascii="Arial" w:eastAsia="ＭＳ Ｐゴシック" w:hAnsi="Arial"/>
                <w:kern w:val="0"/>
                <w:sz w:val="36"/>
                <w:szCs w:val="36"/>
              </w:rPr>
            </w:pPr>
            <w:r w:rsidRPr="00624C41">
              <w:rPr>
                <w:rFonts w:hint="eastAsia"/>
              </w:rPr>
              <w:t>移転</w:t>
            </w:r>
          </w:p>
        </w:tc>
        <w:tc>
          <w:tcPr>
            <w:tcW w:w="977" w:type="dxa"/>
            <w:vMerge w:val="restart"/>
            <w:shd w:val="clear" w:color="auto" w:fill="2F5597"/>
            <w:tcMar>
              <w:top w:w="15" w:type="dxa"/>
              <w:left w:w="15" w:type="dxa"/>
              <w:bottom w:w="0" w:type="dxa"/>
              <w:right w:w="15" w:type="dxa"/>
            </w:tcMar>
            <w:vAlign w:val="center"/>
            <w:hideMark/>
          </w:tcPr>
          <w:p w14:paraId="354F526B" w14:textId="77777777" w:rsidR="00445076" w:rsidRPr="00624C41" w:rsidRDefault="00445076">
            <w:pPr>
              <w:pStyle w:val="afffffc"/>
              <w:ind w:leftChars="0" w:left="0" w:rightChars="0" w:right="0"/>
              <w:rPr>
                <w:rFonts w:ascii="Arial" w:eastAsia="ＭＳ Ｐゴシック" w:hAnsi="Arial"/>
                <w:kern w:val="0"/>
                <w:sz w:val="36"/>
                <w:szCs w:val="36"/>
              </w:rPr>
            </w:pPr>
            <w:r w:rsidRPr="00624C41">
              <w:rPr>
                <w:rFonts w:hint="eastAsia"/>
              </w:rPr>
              <w:t>管理策</w:t>
            </w:r>
          </w:p>
        </w:tc>
        <w:tc>
          <w:tcPr>
            <w:tcW w:w="328" w:type="dxa"/>
            <w:vMerge w:val="restart"/>
            <w:shd w:val="clear" w:color="auto" w:fill="2F5597"/>
            <w:tcMar>
              <w:top w:w="15" w:type="dxa"/>
              <w:left w:w="15" w:type="dxa"/>
              <w:bottom w:w="0" w:type="dxa"/>
              <w:right w:w="15" w:type="dxa"/>
            </w:tcMar>
            <w:vAlign w:val="center"/>
            <w:hideMark/>
          </w:tcPr>
          <w:p w14:paraId="3F19A36B" w14:textId="77777777" w:rsidR="00445076" w:rsidRPr="00624C41" w:rsidRDefault="00445076">
            <w:pPr>
              <w:pStyle w:val="afffffc"/>
              <w:ind w:leftChars="0" w:left="0" w:rightChars="0" w:right="0"/>
              <w:rPr>
                <w:rFonts w:ascii="Arial" w:eastAsia="ＭＳ Ｐゴシック" w:hAnsi="Arial"/>
                <w:kern w:val="0"/>
                <w:sz w:val="36"/>
                <w:szCs w:val="36"/>
              </w:rPr>
            </w:pPr>
            <w:r w:rsidRPr="00624C41">
              <w:rPr>
                <w:rFonts w:hint="eastAsia"/>
              </w:rPr>
              <w:t>対応</w:t>
            </w:r>
          </w:p>
        </w:tc>
        <w:tc>
          <w:tcPr>
            <w:tcW w:w="280" w:type="dxa"/>
            <w:vMerge w:val="restart"/>
            <w:shd w:val="clear" w:color="auto" w:fill="2F5597"/>
            <w:tcMar>
              <w:top w:w="15" w:type="dxa"/>
              <w:left w:w="15" w:type="dxa"/>
              <w:bottom w:w="0" w:type="dxa"/>
              <w:right w:w="15" w:type="dxa"/>
            </w:tcMar>
            <w:vAlign w:val="center"/>
            <w:hideMark/>
          </w:tcPr>
          <w:p w14:paraId="559F23D3" w14:textId="77777777" w:rsidR="00445076" w:rsidRPr="00624C41" w:rsidRDefault="00445076">
            <w:pPr>
              <w:pStyle w:val="afffffc"/>
              <w:ind w:leftChars="0" w:left="0" w:rightChars="0" w:right="0"/>
              <w:rPr>
                <w:rFonts w:ascii="Arial" w:eastAsia="ＭＳ Ｐゴシック" w:hAnsi="Arial"/>
                <w:kern w:val="0"/>
                <w:sz w:val="36"/>
                <w:szCs w:val="36"/>
              </w:rPr>
            </w:pPr>
            <w:r w:rsidRPr="00624C41">
              <w:rPr>
                <w:rFonts w:hint="eastAsia"/>
              </w:rPr>
              <w:t>重要度</w:t>
            </w:r>
          </w:p>
        </w:tc>
        <w:tc>
          <w:tcPr>
            <w:tcW w:w="280" w:type="dxa"/>
            <w:vMerge w:val="restart"/>
            <w:shd w:val="clear" w:color="auto" w:fill="2F5597"/>
            <w:tcMar>
              <w:top w:w="15" w:type="dxa"/>
              <w:left w:w="15" w:type="dxa"/>
              <w:bottom w:w="0" w:type="dxa"/>
              <w:right w:w="15" w:type="dxa"/>
            </w:tcMar>
            <w:vAlign w:val="center"/>
            <w:hideMark/>
          </w:tcPr>
          <w:p w14:paraId="552E3B54" w14:textId="77777777" w:rsidR="00445076" w:rsidRPr="00624C41" w:rsidRDefault="00445076">
            <w:pPr>
              <w:pStyle w:val="afffffc"/>
              <w:ind w:leftChars="0" w:left="0" w:rightChars="0" w:right="0"/>
              <w:rPr>
                <w:rFonts w:ascii="Arial" w:eastAsia="ＭＳ Ｐゴシック" w:hAnsi="Arial"/>
                <w:kern w:val="0"/>
                <w:sz w:val="36"/>
                <w:szCs w:val="36"/>
              </w:rPr>
            </w:pPr>
            <w:r w:rsidRPr="00624C41">
              <w:rPr>
                <w:rFonts w:hint="eastAsia"/>
              </w:rPr>
              <w:t>被害発生可能性</w:t>
            </w:r>
          </w:p>
        </w:tc>
        <w:tc>
          <w:tcPr>
            <w:tcW w:w="296" w:type="dxa"/>
            <w:vMerge w:val="restart"/>
            <w:shd w:val="clear" w:color="auto" w:fill="2F5597"/>
            <w:tcMar>
              <w:top w:w="15" w:type="dxa"/>
              <w:left w:w="15" w:type="dxa"/>
              <w:bottom w:w="0" w:type="dxa"/>
              <w:right w:w="15" w:type="dxa"/>
            </w:tcMar>
            <w:vAlign w:val="center"/>
            <w:hideMark/>
          </w:tcPr>
          <w:p w14:paraId="69A6F202" w14:textId="77777777" w:rsidR="00445076" w:rsidRPr="00624C41" w:rsidRDefault="00445076">
            <w:pPr>
              <w:pStyle w:val="afffffc"/>
              <w:ind w:leftChars="0" w:left="0" w:rightChars="0" w:right="0"/>
              <w:rPr>
                <w:rFonts w:ascii="Arial" w:eastAsia="ＭＳ Ｐゴシック" w:hAnsi="Arial"/>
                <w:kern w:val="0"/>
                <w:sz w:val="36"/>
                <w:szCs w:val="36"/>
              </w:rPr>
            </w:pPr>
            <w:r w:rsidRPr="00624C41">
              <w:rPr>
                <w:rFonts w:hint="eastAsia"/>
              </w:rPr>
              <w:t>リスクレベル</w:t>
            </w:r>
          </w:p>
        </w:tc>
      </w:tr>
      <w:tr w:rsidR="00445076" w:rsidRPr="00624C41" w14:paraId="5CD1BA1C" w14:textId="77777777" w:rsidTr="0065451C">
        <w:trPr>
          <w:trHeight w:val="932"/>
        </w:trPr>
        <w:tc>
          <w:tcPr>
            <w:tcW w:w="0" w:type="auto"/>
            <w:vMerge/>
            <w:vAlign w:val="center"/>
            <w:hideMark/>
          </w:tcPr>
          <w:p w14:paraId="2B22191A" w14:textId="77777777" w:rsidR="00445076" w:rsidRPr="00624C41" w:rsidRDefault="00445076">
            <w:pPr>
              <w:pStyle w:val="afffffc"/>
              <w:rPr>
                <w:rFonts w:ascii="Arial" w:eastAsia="ＭＳ Ｐゴシック" w:hAnsi="Arial"/>
                <w:kern w:val="0"/>
                <w:sz w:val="36"/>
                <w:szCs w:val="36"/>
              </w:rPr>
            </w:pPr>
          </w:p>
        </w:tc>
        <w:tc>
          <w:tcPr>
            <w:tcW w:w="408" w:type="dxa"/>
            <w:vMerge/>
            <w:vAlign w:val="center"/>
            <w:hideMark/>
          </w:tcPr>
          <w:p w14:paraId="5629B2DE" w14:textId="77777777" w:rsidR="00445076" w:rsidRPr="00624C41" w:rsidRDefault="00445076">
            <w:pPr>
              <w:pStyle w:val="afffffc"/>
              <w:rPr>
                <w:rFonts w:ascii="Arial" w:eastAsia="ＭＳ Ｐゴシック" w:hAnsi="Arial"/>
                <w:kern w:val="0"/>
                <w:sz w:val="36"/>
                <w:szCs w:val="36"/>
              </w:rPr>
            </w:pPr>
          </w:p>
        </w:tc>
        <w:tc>
          <w:tcPr>
            <w:tcW w:w="991" w:type="dxa"/>
            <w:shd w:val="clear" w:color="auto" w:fill="2F5597"/>
            <w:tcMar>
              <w:top w:w="15" w:type="dxa"/>
              <w:left w:w="15" w:type="dxa"/>
              <w:bottom w:w="0" w:type="dxa"/>
              <w:right w:w="15" w:type="dxa"/>
            </w:tcMar>
            <w:vAlign w:val="center"/>
            <w:hideMark/>
          </w:tcPr>
          <w:p w14:paraId="18BFBFE0" w14:textId="77777777" w:rsidR="00445076" w:rsidRPr="00624C41" w:rsidRDefault="00445076">
            <w:pPr>
              <w:pStyle w:val="afffffc"/>
              <w:rPr>
                <w:rFonts w:ascii="Arial" w:eastAsia="ＭＳ Ｐゴシック" w:hAnsi="Arial"/>
                <w:kern w:val="0"/>
                <w:sz w:val="36"/>
                <w:szCs w:val="36"/>
              </w:rPr>
            </w:pPr>
            <w:r w:rsidRPr="00624C41">
              <w:rPr>
                <w:rFonts w:hint="eastAsia"/>
              </w:rPr>
              <w:t>リスク源</w:t>
            </w:r>
          </w:p>
        </w:tc>
        <w:tc>
          <w:tcPr>
            <w:tcW w:w="990" w:type="dxa"/>
            <w:shd w:val="clear" w:color="auto" w:fill="2F5597"/>
            <w:tcMar>
              <w:top w:w="15" w:type="dxa"/>
              <w:left w:w="15" w:type="dxa"/>
              <w:bottom w:w="0" w:type="dxa"/>
              <w:right w:w="15" w:type="dxa"/>
            </w:tcMar>
            <w:vAlign w:val="center"/>
            <w:hideMark/>
          </w:tcPr>
          <w:p w14:paraId="0F30A3F5" w14:textId="77777777" w:rsidR="00445076" w:rsidRPr="00624C41" w:rsidRDefault="00445076">
            <w:pPr>
              <w:pStyle w:val="afffffc"/>
              <w:rPr>
                <w:rFonts w:ascii="Arial" w:eastAsia="ＭＳ Ｐゴシック" w:hAnsi="Arial"/>
                <w:kern w:val="0"/>
                <w:sz w:val="36"/>
                <w:szCs w:val="36"/>
              </w:rPr>
            </w:pPr>
            <w:r w:rsidRPr="00624C41">
              <w:rPr>
                <w:rFonts w:hint="eastAsia"/>
              </w:rPr>
              <w:t>影響領域</w:t>
            </w:r>
          </w:p>
        </w:tc>
        <w:tc>
          <w:tcPr>
            <w:tcW w:w="991" w:type="dxa"/>
            <w:shd w:val="clear" w:color="auto" w:fill="2F5597"/>
            <w:tcMar>
              <w:top w:w="15" w:type="dxa"/>
              <w:left w:w="15" w:type="dxa"/>
              <w:bottom w:w="0" w:type="dxa"/>
              <w:right w:w="15" w:type="dxa"/>
            </w:tcMar>
            <w:vAlign w:val="center"/>
            <w:hideMark/>
          </w:tcPr>
          <w:p w14:paraId="580EAE97" w14:textId="77777777" w:rsidR="00445076" w:rsidRPr="00624C41" w:rsidRDefault="00445076">
            <w:pPr>
              <w:pStyle w:val="afffffc"/>
              <w:rPr>
                <w:rFonts w:ascii="Arial" w:eastAsia="ＭＳ Ｐゴシック" w:hAnsi="Arial"/>
                <w:kern w:val="0"/>
                <w:sz w:val="36"/>
                <w:szCs w:val="36"/>
              </w:rPr>
            </w:pPr>
            <w:r w:rsidRPr="00624C41">
              <w:rPr>
                <w:rFonts w:hint="eastAsia"/>
              </w:rPr>
              <w:t>事象</w:t>
            </w:r>
          </w:p>
        </w:tc>
        <w:tc>
          <w:tcPr>
            <w:tcW w:w="991" w:type="dxa"/>
            <w:shd w:val="clear" w:color="auto" w:fill="2F5597"/>
            <w:tcMar>
              <w:top w:w="15" w:type="dxa"/>
              <w:left w:w="15" w:type="dxa"/>
              <w:bottom w:w="0" w:type="dxa"/>
              <w:right w:w="15" w:type="dxa"/>
            </w:tcMar>
            <w:vAlign w:val="center"/>
            <w:hideMark/>
          </w:tcPr>
          <w:p w14:paraId="464CC6B9" w14:textId="77777777" w:rsidR="00445076" w:rsidRPr="00624C41" w:rsidRDefault="00445076">
            <w:pPr>
              <w:pStyle w:val="afffffc"/>
              <w:rPr>
                <w:rFonts w:ascii="Arial" w:eastAsia="ＭＳ Ｐゴシック" w:hAnsi="Arial"/>
                <w:kern w:val="0"/>
                <w:sz w:val="36"/>
                <w:szCs w:val="36"/>
              </w:rPr>
            </w:pPr>
            <w:r w:rsidRPr="00624C41">
              <w:rPr>
                <w:rFonts w:hint="eastAsia"/>
              </w:rPr>
              <w:t>原因</w:t>
            </w:r>
          </w:p>
        </w:tc>
        <w:tc>
          <w:tcPr>
            <w:tcW w:w="991" w:type="dxa"/>
            <w:shd w:val="clear" w:color="auto" w:fill="2F5597"/>
            <w:tcMar>
              <w:top w:w="15" w:type="dxa"/>
              <w:left w:w="15" w:type="dxa"/>
              <w:bottom w:w="0" w:type="dxa"/>
              <w:right w:w="15" w:type="dxa"/>
            </w:tcMar>
            <w:vAlign w:val="center"/>
            <w:hideMark/>
          </w:tcPr>
          <w:p w14:paraId="0A708851" w14:textId="77777777" w:rsidR="00445076" w:rsidRPr="00624C41" w:rsidRDefault="00445076">
            <w:pPr>
              <w:pStyle w:val="afffffc"/>
              <w:rPr>
                <w:rFonts w:ascii="Arial" w:eastAsia="ＭＳ Ｐゴシック" w:hAnsi="Arial"/>
                <w:kern w:val="0"/>
                <w:sz w:val="36"/>
                <w:szCs w:val="36"/>
              </w:rPr>
            </w:pPr>
            <w:r w:rsidRPr="00624C41">
              <w:rPr>
                <w:rFonts w:hint="eastAsia"/>
              </w:rPr>
              <w:t>起こり得る結果</w:t>
            </w:r>
          </w:p>
        </w:tc>
        <w:tc>
          <w:tcPr>
            <w:tcW w:w="704" w:type="dxa"/>
            <w:shd w:val="clear" w:color="auto" w:fill="2F5597"/>
            <w:tcMar>
              <w:top w:w="15" w:type="dxa"/>
              <w:left w:w="15" w:type="dxa"/>
              <w:bottom w:w="0" w:type="dxa"/>
              <w:right w:w="15" w:type="dxa"/>
            </w:tcMar>
            <w:vAlign w:val="center"/>
            <w:hideMark/>
          </w:tcPr>
          <w:p w14:paraId="1A2A4E7D" w14:textId="77777777" w:rsidR="00445076" w:rsidRPr="00624C41" w:rsidRDefault="00445076">
            <w:pPr>
              <w:pStyle w:val="afffffc"/>
              <w:rPr>
                <w:rFonts w:ascii="Arial" w:eastAsia="ＭＳ Ｐゴシック" w:hAnsi="Arial"/>
                <w:kern w:val="0"/>
                <w:sz w:val="36"/>
                <w:szCs w:val="36"/>
              </w:rPr>
            </w:pPr>
            <w:r w:rsidRPr="00624C41">
              <w:rPr>
                <w:rFonts w:hint="eastAsia"/>
              </w:rPr>
              <w:t>重要度</w:t>
            </w:r>
          </w:p>
        </w:tc>
        <w:tc>
          <w:tcPr>
            <w:tcW w:w="551" w:type="dxa"/>
            <w:shd w:val="clear" w:color="auto" w:fill="2F5597"/>
            <w:tcMar>
              <w:top w:w="15" w:type="dxa"/>
              <w:left w:w="15" w:type="dxa"/>
              <w:bottom w:w="0" w:type="dxa"/>
              <w:right w:w="15" w:type="dxa"/>
            </w:tcMar>
            <w:vAlign w:val="center"/>
            <w:hideMark/>
          </w:tcPr>
          <w:p w14:paraId="6411DAB0" w14:textId="77777777" w:rsidR="00445076" w:rsidRPr="00624C41" w:rsidRDefault="00445076">
            <w:pPr>
              <w:pStyle w:val="afffffc"/>
              <w:rPr>
                <w:rFonts w:ascii="Arial" w:eastAsia="ＭＳ Ｐゴシック" w:hAnsi="Arial"/>
                <w:kern w:val="0"/>
                <w:sz w:val="36"/>
                <w:szCs w:val="36"/>
              </w:rPr>
            </w:pPr>
            <w:r w:rsidRPr="00624C41">
              <w:rPr>
                <w:rFonts w:hint="eastAsia"/>
              </w:rPr>
              <w:t>被害発生可能性</w:t>
            </w:r>
          </w:p>
        </w:tc>
        <w:tc>
          <w:tcPr>
            <w:tcW w:w="178" w:type="dxa"/>
            <w:shd w:val="clear" w:color="auto" w:fill="2F5597"/>
            <w:tcMar>
              <w:top w:w="15" w:type="dxa"/>
              <w:left w:w="15" w:type="dxa"/>
              <w:bottom w:w="0" w:type="dxa"/>
              <w:right w:w="15" w:type="dxa"/>
            </w:tcMar>
            <w:vAlign w:val="center"/>
            <w:hideMark/>
          </w:tcPr>
          <w:p w14:paraId="1BFF8481" w14:textId="77777777" w:rsidR="00445076" w:rsidRPr="00624C41" w:rsidRDefault="00445076">
            <w:pPr>
              <w:pStyle w:val="afffffc"/>
              <w:rPr>
                <w:rFonts w:ascii="Arial" w:eastAsia="ＭＳ Ｐゴシック" w:hAnsi="Arial"/>
                <w:kern w:val="0"/>
                <w:sz w:val="36"/>
                <w:szCs w:val="36"/>
              </w:rPr>
            </w:pPr>
            <w:r w:rsidRPr="00624C41">
              <w:rPr>
                <w:rFonts w:hint="eastAsia"/>
              </w:rPr>
              <w:t>リスクレベル</w:t>
            </w:r>
          </w:p>
        </w:tc>
        <w:tc>
          <w:tcPr>
            <w:tcW w:w="280" w:type="dxa"/>
            <w:vMerge/>
            <w:vAlign w:val="center"/>
            <w:hideMark/>
          </w:tcPr>
          <w:p w14:paraId="348B184A" w14:textId="77777777" w:rsidR="00445076" w:rsidRPr="00624C41" w:rsidRDefault="00445076">
            <w:pPr>
              <w:pStyle w:val="affff3"/>
              <w:rPr>
                <w:rFonts w:ascii="Arial" w:eastAsia="ＭＳ Ｐゴシック" w:hAnsi="Arial"/>
                <w:sz w:val="36"/>
                <w:szCs w:val="36"/>
              </w:rPr>
            </w:pPr>
          </w:p>
        </w:tc>
        <w:tc>
          <w:tcPr>
            <w:tcW w:w="281" w:type="dxa"/>
            <w:vMerge/>
            <w:vAlign w:val="center"/>
            <w:hideMark/>
          </w:tcPr>
          <w:p w14:paraId="572F970A" w14:textId="77777777" w:rsidR="00445076" w:rsidRPr="00624C41" w:rsidRDefault="00445076">
            <w:pPr>
              <w:pStyle w:val="affff3"/>
              <w:rPr>
                <w:rFonts w:ascii="Arial" w:eastAsia="ＭＳ Ｐゴシック" w:hAnsi="Arial"/>
                <w:sz w:val="36"/>
                <w:szCs w:val="36"/>
              </w:rPr>
            </w:pPr>
          </w:p>
        </w:tc>
        <w:tc>
          <w:tcPr>
            <w:tcW w:w="281" w:type="dxa"/>
            <w:vMerge/>
            <w:vAlign w:val="center"/>
            <w:hideMark/>
          </w:tcPr>
          <w:p w14:paraId="57C23166" w14:textId="77777777" w:rsidR="00445076" w:rsidRPr="00624C41" w:rsidRDefault="00445076">
            <w:pPr>
              <w:pStyle w:val="affff3"/>
              <w:rPr>
                <w:rFonts w:ascii="Arial" w:eastAsia="ＭＳ Ｐゴシック" w:hAnsi="Arial"/>
                <w:sz w:val="36"/>
                <w:szCs w:val="36"/>
              </w:rPr>
            </w:pPr>
          </w:p>
        </w:tc>
        <w:tc>
          <w:tcPr>
            <w:tcW w:w="281" w:type="dxa"/>
            <w:vMerge/>
            <w:vAlign w:val="center"/>
            <w:hideMark/>
          </w:tcPr>
          <w:p w14:paraId="4FEDFCEE" w14:textId="77777777" w:rsidR="00445076" w:rsidRPr="00624C41" w:rsidRDefault="00445076">
            <w:pPr>
              <w:pStyle w:val="affff3"/>
              <w:rPr>
                <w:rFonts w:ascii="Arial" w:eastAsia="ＭＳ Ｐゴシック" w:hAnsi="Arial"/>
                <w:sz w:val="36"/>
                <w:szCs w:val="36"/>
              </w:rPr>
            </w:pPr>
          </w:p>
        </w:tc>
        <w:tc>
          <w:tcPr>
            <w:tcW w:w="281" w:type="dxa"/>
            <w:vMerge/>
            <w:vAlign w:val="center"/>
            <w:hideMark/>
          </w:tcPr>
          <w:p w14:paraId="780D1F5C" w14:textId="77777777" w:rsidR="00445076" w:rsidRPr="00624C41" w:rsidRDefault="00445076">
            <w:pPr>
              <w:pStyle w:val="affff3"/>
              <w:rPr>
                <w:rFonts w:ascii="Arial" w:eastAsia="ＭＳ Ｐゴシック" w:hAnsi="Arial"/>
                <w:sz w:val="36"/>
                <w:szCs w:val="36"/>
              </w:rPr>
            </w:pPr>
          </w:p>
        </w:tc>
        <w:tc>
          <w:tcPr>
            <w:tcW w:w="977" w:type="dxa"/>
            <w:vMerge/>
            <w:vAlign w:val="center"/>
            <w:hideMark/>
          </w:tcPr>
          <w:p w14:paraId="2A78F1A7" w14:textId="77777777" w:rsidR="00445076" w:rsidRPr="00624C41" w:rsidRDefault="00445076">
            <w:pPr>
              <w:pStyle w:val="affff3"/>
              <w:rPr>
                <w:rFonts w:ascii="Arial" w:eastAsia="ＭＳ Ｐゴシック" w:hAnsi="Arial"/>
                <w:sz w:val="36"/>
                <w:szCs w:val="36"/>
              </w:rPr>
            </w:pPr>
          </w:p>
        </w:tc>
        <w:tc>
          <w:tcPr>
            <w:tcW w:w="328" w:type="dxa"/>
            <w:vMerge/>
            <w:vAlign w:val="center"/>
            <w:hideMark/>
          </w:tcPr>
          <w:p w14:paraId="7CDB566D" w14:textId="77777777" w:rsidR="00445076" w:rsidRPr="00624C41" w:rsidRDefault="00445076">
            <w:pPr>
              <w:pStyle w:val="affff3"/>
              <w:rPr>
                <w:rFonts w:ascii="Arial" w:eastAsia="ＭＳ Ｐゴシック" w:hAnsi="Arial"/>
                <w:sz w:val="36"/>
                <w:szCs w:val="36"/>
              </w:rPr>
            </w:pPr>
          </w:p>
        </w:tc>
        <w:tc>
          <w:tcPr>
            <w:tcW w:w="280" w:type="dxa"/>
            <w:vMerge/>
            <w:vAlign w:val="center"/>
            <w:hideMark/>
          </w:tcPr>
          <w:p w14:paraId="058F8DBC" w14:textId="77777777" w:rsidR="00445076" w:rsidRPr="00624C41" w:rsidRDefault="00445076">
            <w:pPr>
              <w:pStyle w:val="affff3"/>
              <w:rPr>
                <w:rFonts w:ascii="Arial" w:eastAsia="ＭＳ Ｐゴシック" w:hAnsi="Arial"/>
                <w:sz w:val="36"/>
                <w:szCs w:val="36"/>
              </w:rPr>
            </w:pPr>
          </w:p>
        </w:tc>
        <w:tc>
          <w:tcPr>
            <w:tcW w:w="280" w:type="dxa"/>
            <w:vMerge/>
            <w:vAlign w:val="center"/>
            <w:hideMark/>
          </w:tcPr>
          <w:p w14:paraId="6F3D1BC4" w14:textId="77777777" w:rsidR="00445076" w:rsidRPr="00624C41" w:rsidRDefault="00445076">
            <w:pPr>
              <w:pStyle w:val="affff3"/>
              <w:rPr>
                <w:rFonts w:ascii="Arial" w:eastAsia="ＭＳ Ｐゴシック" w:hAnsi="Arial"/>
                <w:sz w:val="36"/>
                <w:szCs w:val="36"/>
              </w:rPr>
            </w:pPr>
          </w:p>
        </w:tc>
        <w:tc>
          <w:tcPr>
            <w:tcW w:w="296" w:type="dxa"/>
            <w:vMerge/>
            <w:vAlign w:val="center"/>
            <w:hideMark/>
          </w:tcPr>
          <w:p w14:paraId="165F306E" w14:textId="77777777" w:rsidR="00445076" w:rsidRPr="00624C41" w:rsidRDefault="00445076">
            <w:pPr>
              <w:pStyle w:val="affff3"/>
              <w:rPr>
                <w:rFonts w:ascii="Arial" w:eastAsia="ＭＳ Ｐゴシック" w:hAnsi="Arial"/>
                <w:sz w:val="36"/>
                <w:szCs w:val="36"/>
              </w:rPr>
            </w:pPr>
          </w:p>
        </w:tc>
      </w:tr>
      <w:tr w:rsidR="00445076" w:rsidRPr="00624C41" w14:paraId="3EA5BB1B" w14:textId="77777777">
        <w:trPr>
          <w:trHeight w:val="1709"/>
        </w:trPr>
        <w:tc>
          <w:tcPr>
            <w:tcW w:w="267" w:type="dxa"/>
            <w:shd w:val="clear" w:color="auto" w:fill="FFFFFF"/>
            <w:tcMar>
              <w:top w:w="15" w:type="dxa"/>
              <w:left w:w="15" w:type="dxa"/>
              <w:bottom w:w="0" w:type="dxa"/>
              <w:right w:w="15" w:type="dxa"/>
            </w:tcMar>
            <w:vAlign w:val="center"/>
            <w:hideMark/>
          </w:tcPr>
          <w:p w14:paraId="74DDAF51" w14:textId="77777777" w:rsidR="00445076" w:rsidRPr="00624C41" w:rsidRDefault="00445076">
            <w:pPr>
              <w:pStyle w:val="affff3"/>
              <w:rPr>
                <w:rFonts w:ascii="Arial" w:eastAsia="ＭＳ Ｐゴシック" w:hAnsi="Arial"/>
                <w:sz w:val="36"/>
                <w:szCs w:val="36"/>
              </w:rPr>
            </w:pPr>
            <w:r w:rsidRPr="00624C41">
              <w:rPr>
                <w:rFonts w:hint="eastAsia"/>
                <w:color w:val="000000"/>
              </w:rPr>
              <w:t>1</w:t>
            </w:r>
          </w:p>
        </w:tc>
        <w:tc>
          <w:tcPr>
            <w:tcW w:w="408" w:type="dxa"/>
            <w:shd w:val="clear" w:color="auto" w:fill="FFFFFF"/>
            <w:tcMar>
              <w:top w:w="15" w:type="dxa"/>
              <w:left w:w="15" w:type="dxa"/>
              <w:bottom w:w="0" w:type="dxa"/>
              <w:right w:w="15" w:type="dxa"/>
            </w:tcMar>
            <w:vAlign w:val="center"/>
            <w:hideMark/>
          </w:tcPr>
          <w:p w14:paraId="779BACE2" w14:textId="77777777" w:rsidR="00445076" w:rsidRPr="00624C41" w:rsidRDefault="00445076">
            <w:pPr>
              <w:pStyle w:val="affff3"/>
              <w:rPr>
                <w:rFonts w:ascii="Arial" w:eastAsia="ＭＳ Ｐゴシック" w:hAnsi="Arial"/>
                <w:sz w:val="36"/>
                <w:szCs w:val="36"/>
              </w:rPr>
            </w:pPr>
            <w:r w:rsidRPr="00624C41">
              <w:rPr>
                <w:rFonts w:hint="eastAsia"/>
                <w:color w:val="000000"/>
              </w:rPr>
              <w:t>9</w:t>
            </w:r>
          </w:p>
        </w:tc>
        <w:tc>
          <w:tcPr>
            <w:tcW w:w="991" w:type="dxa"/>
            <w:shd w:val="clear" w:color="auto" w:fill="FFFFFF"/>
            <w:tcMar>
              <w:top w:w="15" w:type="dxa"/>
              <w:left w:w="15" w:type="dxa"/>
              <w:bottom w:w="0" w:type="dxa"/>
              <w:right w:w="15" w:type="dxa"/>
            </w:tcMar>
            <w:vAlign w:val="center"/>
            <w:hideMark/>
          </w:tcPr>
          <w:p w14:paraId="2A44610D" w14:textId="77777777" w:rsidR="00445076" w:rsidRPr="00624C41" w:rsidRDefault="00445076">
            <w:pPr>
              <w:pStyle w:val="affff3"/>
              <w:rPr>
                <w:rFonts w:ascii="Arial" w:eastAsia="ＭＳ Ｐゴシック" w:hAnsi="Arial"/>
                <w:sz w:val="36"/>
                <w:szCs w:val="36"/>
              </w:rPr>
            </w:pPr>
            <w:r w:rsidRPr="00624C41">
              <w:rPr>
                <w:rFonts w:hint="eastAsia"/>
                <w:color w:val="000000"/>
              </w:rPr>
              <w:t>モバイル機器の利用ルールが十分に整備されていない</w:t>
            </w:r>
          </w:p>
        </w:tc>
        <w:tc>
          <w:tcPr>
            <w:tcW w:w="990" w:type="dxa"/>
            <w:shd w:val="clear" w:color="auto" w:fill="FFFFFF"/>
            <w:tcMar>
              <w:top w:w="15" w:type="dxa"/>
              <w:left w:w="15" w:type="dxa"/>
              <w:bottom w:w="0" w:type="dxa"/>
              <w:right w:w="15" w:type="dxa"/>
            </w:tcMar>
            <w:vAlign w:val="center"/>
            <w:hideMark/>
          </w:tcPr>
          <w:p w14:paraId="1C4BE872" w14:textId="77777777" w:rsidR="00445076" w:rsidRPr="00624C41" w:rsidRDefault="00445076">
            <w:pPr>
              <w:pStyle w:val="affff3"/>
              <w:rPr>
                <w:rFonts w:ascii="Arial" w:eastAsia="ＭＳ Ｐゴシック" w:hAnsi="Arial"/>
                <w:sz w:val="36"/>
                <w:szCs w:val="36"/>
              </w:rPr>
            </w:pPr>
            <w:r w:rsidRPr="00624C41">
              <w:rPr>
                <w:rFonts w:hint="eastAsia"/>
                <w:color w:val="000000"/>
              </w:rPr>
              <w:t>外部</w:t>
            </w:r>
          </w:p>
        </w:tc>
        <w:tc>
          <w:tcPr>
            <w:tcW w:w="991" w:type="dxa"/>
            <w:shd w:val="clear" w:color="auto" w:fill="FFFFFF"/>
            <w:tcMar>
              <w:top w:w="15" w:type="dxa"/>
              <w:left w:w="15" w:type="dxa"/>
              <w:bottom w:w="0" w:type="dxa"/>
              <w:right w:w="15" w:type="dxa"/>
            </w:tcMar>
            <w:vAlign w:val="center"/>
            <w:hideMark/>
          </w:tcPr>
          <w:p w14:paraId="27212426" w14:textId="6BD94DE7" w:rsidR="00445076" w:rsidRPr="00624C41" w:rsidRDefault="00445076">
            <w:pPr>
              <w:pStyle w:val="affff3"/>
              <w:rPr>
                <w:rFonts w:ascii="Arial" w:eastAsia="ＭＳ Ｐゴシック" w:hAnsi="Arial"/>
                <w:sz w:val="36"/>
                <w:szCs w:val="36"/>
              </w:rPr>
            </w:pPr>
            <w:r w:rsidRPr="00624C41">
              <w:rPr>
                <w:rFonts w:hint="eastAsia"/>
                <w:color w:val="000000"/>
              </w:rPr>
              <w:t>持出中に重要な情報を紛失・盗難</w:t>
            </w:r>
            <w:r w:rsidRPr="00624C41">
              <w:rPr>
                <w:rFonts w:hint="eastAsia"/>
                <w:color w:val="000000"/>
              </w:rPr>
              <w:br/>
            </w:r>
            <w:r w:rsidR="00EC001B">
              <w:rPr>
                <w:rFonts w:hint="eastAsia"/>
                <w:color w:val="000000"/>
              </w:rPr>
              <w:t>（</w:t>
            </w:r>
            <w:bookmarkStart w:id="895" w:name="■機密性13ー2ー4"/>
            <w:r w:rsidR="00127992">
              <w:rPr>
                <w:color w:val="000000"/>
              </w:rPr>
              <w:fldChar w:fldCharType="begin"/>
            </w:r>
            <w:r w:rsidR="00127992">
              <w:rPr>
                <w:rFonts w:hint="eastAsia"/>
                <w:color w:val="000000"/>
              </w:rPr>
              <w:instrText xml:space="preserve">HYPERLINK </w:instrText>
            </w:r>
            <w:r w:rsidR="00127992">
              <w:rPr>
                <w:color w:val="000000"/>
              </w:rPr>
              <w:instrText xml:space="preserve"> \l "</w:instrText>
            </w:r>
            <w:r w:rsidR="00127992">
              <w:rPr>
                <w:rFonts w:hint="eastAsia"/>
                <w:color w:val="000000"/>
              </w:rPr>
              <w:instrText>■機密性</w:instrText>
            </w:r>
            <w:r w:rsidR="00127992">
              <w:rPr>
                <w:color w:val="000000"/>
              </w:rPr>
              <w:instrText>"</w:instrText>
            </w:r>
            <w:r w:rsidR="00127992">
              <w:rPr>
                <w:color w:val="000000"/>
              </w:rPr>
            </w:r>
            <w:r w:rsidR="00127992">
              <w:rPr>
                <w:color w:val="000000"/>
              </w:rPr>
              <w:fldChar w:fldCharType="separate"/>
            </w:r>
            <w:r w:rsidRPr="00127992">
              <w:rPr>
                <w:rStyle w:val="a7"/>
                <w:rFonts w:hint="eastAsia"/>
              </w:rPr>
              <w:t>機密性</w:t>
            </w:r>
            <w:bookmarkEnd w:id="895"/>
            <w:r w:rsidR="00127992">
              <w:rPr>
                <w:color w:val="000000"/>
              </w:rPr>
              <w:fldChar w:fldCharType="end"/>
            </w:r>
            <w:r w:rsidRPr="00624C41">
              <w:rPr>
                <w:rFonts w:hint="eastAsia"/>
                <w:color w:val="000000"/>
              </w:rPr>
              <w:t>の喪失</w:t>
            </w:r>
            <w:r w:rsidR="00EC001B">
              <w:rPr>
                <w:rFonts w:hint="eastAsia"/>
                <w:color w:val="000000"/>
              </w:rPr>
              <w:t>）</w:t>
            </w:r>
          </w:p>
        </w:tc>
        <w:tc>
          <w:tcPr>
            <w:tcW w:w="991" w:type="dxa"/>
            <w:shd w:val="clear" w:color="auto" w:fill="FFFFFF"/>
            <w:tcMar>
              <w:top w:w="15" w:type="dxa"/>
              <w:left w:w="15" w:type="dxa"/>
              <w:bottom w:w="0" w:type="dxa"/>
              <w:right w:w="15" w:type="dxa"/>
            </w:tcMar>
            <w:vAlign w:val="center"/>
            <w:hideMark/>
          </w:tcPr>
          <w:p w14:paraId="3D748B44" w14:textId="77777777" w:rsidR="00445076" w:rsidRPr="00624C41" w:rsidRDefault="00445076">
            <w:pPr>
              <w:pStyle w:val="affff3"/>
              <w:rPr>
                <w:rFonts w:ascii="Arial" w:eastAsia="ＭＳ Ｐゴシック" w:hAnsi="Arial"/>
                <w:sz w:val="36"/>
                <w:szCs w:val="36"/>
              </w:rPr>
            </w:pPr>
            <w:r w:rsidRPr="00624C41">
              <w:rPr>
                <w:rFonts w:hint="eastAsia"/>
                <w:color w:val="000000"/>
              </w:rPr>
              <w:t>【事象】に対し【リスク源】である</w:t>
            </w:r>
          </w:p>
        </w:tc>
        <w:tc>
          <w:tcPr>
            <w:tcW w:w="991" w:type="dxa"/>
            <w:shd w:val="clear" w:color="auto" w:fill="FFFFFF"/>
            <w:tcMar>
              <w:top w:w="15" w:type="dxa"/>
              <w:left w:w="15" w:type="dxa"/>
              <w:bottom w:w="0" w:type="dxa"/>
              <w:right w:w="15" w:type="dxa"/>
            </w:tcMar>
            <w:vAlign w:val="center"/>
            <w:hideMark/>
          </w:tcPr>
          <w:p w14:paraId="3B0F71CA" w14:textId="77777777" w:rsidR="00445076" w:rsidRPr="00624C41" w:rsidRDefault="00445076">
            <w:pPr>
              <w:pStyle w:val="affff3"/>
              <w:rPr>
                <w:rFonts w:ascii="Arial" w:eastAsia="ＭＳ Ｐゴシック" w:hAnsi="Arial"/>
                <w:sz w:val="36"/>
                <w:szCs w:val="36"/>
              </w:rPr>
            </w:pPr>
            <w:r w:rsidRPr="00624C41">
              <w:rPr>
                <w:rFonts w:hint="eastAsia"/>
                <w:color w:val="000000"/>
              </w:rPr>
              <w:t>機密情報などが漏えいし顧客に影響、信用喪失</w:t>
            </w:r>
          </w:p>
        </w:tc>
        <w:tc>
          <w:tcPr>
            <w:tcW w:w="704" w:type="dxa"/>
            <w:shd w:val="clear" w:color="auto" w:fill="FFFFFF"/>
            <w:tcMar>
              <w:top w:w="15" w:type="dxa"/>
              <w:left w:w="15" w:type="dxa"/>
              <w:bottom w:w="0" w:type="dxa"/>
              <w:right w:w="15" w:type="dxa"/>
            </w:tcMar>
            <w:vAlign w:val="center"/>
            <w:hideMark/>
          </w:tcPr>
          <w:p w14:paraId="5A8D342A" w14:textId="77777777" w:rsidR="00445076" w:rsidRPr="00624C41" w:rsidRDefault="00445076">
            <w:pPr>
              <w:pStyle w:val="affff3"/>
              <w:rPr>
                <w:rFonts w:ascii="Arial" w:eastAsia="ＭＳ Ｐゴシック" w:hAnsi="Arial"/>
                <w:sz w:val="36"/>
                <w:szCs w:val="36"/>
              </w:rPr>
            </w:pPr>
            <w:r w:rsidRPr="00624C41">
              <w:rPr>
                <w:rFonts w:hint="eastAsia"/>
                <w:color w:val="000000"/>
              </w:rPr>
              <w:t>3</w:t>
            </w:r>
          </w:p>
        </w:tc>
        <w:tc>
          <w:tcPr>
            <w:tcW w:w="551" w:type="dxa"/>
            <w:shd w:val="clear" w:color="auto" w:fill="FFFFFF"/>
            <w:tcMar>
              <w:top w:w="15" w:type="dxa"/>
              <w:left w:w="15" w:type="dxa"/>
              <w:bottom w:w="0" w:type="dxa"/>
              <w:right w:w="15" w:type="dxa"/>
            </w:tcMar>
            <w:vAlign w:val="center"/>
            <w:hideMark/>
          </w:tcPr>
          <w:p w14:paraId="76170AAB" w14:textId="77777777" w:rsidR="00445076" w:rsidRPr="00624C41" w:rsidRDefault="00445076">
            <w:pPr>
              <w:pStyle w:val="affff3"/>
              <w:rPr>
                <w:rFonts w:ascii="Arial" w:eastAsia="ＭＳ Ｐゴシック" w:hAnsi="Arial"/>
                <w:sz w:val="36"/>
                <w:szCs w:val="36"/>
              </w:rPr>
            </w:pPr>
            <w:r w:rsidRPr="00624C41">
              <w:rPr>
                <w:rFonts w:hint="eastAsia"/>
                <w:color w:val="000000"/>
              </w:rPr>
              <w:t>2</w:t>
            </w:r>
          </w:p>
        </w:tc>
        <w:tc>
          <w:tcPr>
            <w:tcW w:w="178" w:type="dxa"/>
            <w:shd w:val="clear" w:color="auto" w:fill="FFFFFF"/>
            <w:tcMar>
              <w:top w:w="15" w:type="dxa"/>
              <w:left w:w="15" w:type="dxa"/>
              <w:bottom w:w="0" w:type="dxa"/>
              <w:right w:w="15" w:type="dxa"/>
            </w:tcMar>
            <w:vAlign w:val="center"/>
            <w:hideMark/>
          </w:tcPr>
          <w:p w14:paraId="6D013309" w14:textId="77777777" w:rsidR="00445076" w:rsidRPr="00624C41" w:rsidRDefault="00445076">
            <w:pPr>
              <w:pStyle w:val="affff3"/>
              <w:rPr>
                <w:rFonts w:ascii="Arial" w:eastAsia="ＭＳ Ｐゴシック" w:hAnsi="Arial"/>
                <w:sz w:val="36"/>
                <w:szCs w:val="36"/>
              </w:rPr>
            </w:pPr>
            <w:r w:rsidRPr="00624C41">
              <w:rPr>
                <w:rFonts w:hint="eastAsia"/>
                <w:color w:val="000000"/>
              </w:rPr>
              <w:t>6</w:t>
            </w:r>
          </w:p>
        </w:tc>
        <w:tc>
          <w:tcPr>
            <w:tcW w:w="280" w:type="dxa"/>
            <w:shd w:val="clear" w:color="auto" w:fill="FFFFFF"/>
            <w:tcMar>
              <w:top w:w="15" w:type="dxa"/>
              <w:left w:w="15" w:type="dxa"/>
              <w:bottom w:w="0" w:type="dxa"/>
              <w:right w:w="15" w:type="dxa"/>
            </w:tcMar>
            <w:vAlign w:val="center"/>
            <w:hideMark/>
          </w:tcPr>
          <w:p w14:paraId="620FD648" w14:textId="77777777" w:rsidR="00445076" w:rsidRPr="00624C41" w:rsidRDefault="00445076">
            <w:pPr>
              <w:pStyle w:val="affff3"/>
              <w:rPr>
                <w:rFonts w:ascii="Arial" w:eastAsia="ＭＳ Ｐゴシック" w:hAnsi="Arial"/>
                <w:sz w:val="36"/>
                <w:szCs w:val="36"/>
              </w:rPr>
            </w:pPr>
            <w:r w:rsidRPr="00624C41">
              <w:rPr>
                <w:rFonts w:hint="eastAsia"/>
                <w:color w:val="000000"/>
              </w:rPr>
              <w:t>2</w:t>
            </w:r>
          </w:p>
        </w:tc>
        <w:tc>
          <w:tcPr>
            <w:tcW w:w="281" w:type="dxa"/>
            <w:shd w:val="clear" w:color="auto" w:fill="FFFFFF"/>
            <w:tcMar>
              <w:top w:w="15" w:type="dxa"/>
              <w:left w:w="15" w:type="dxa"/>
              <w:bottom w:w="0" w:type="dxa"/>
              <w:right w:w="15" w:type="dxa"/>
            </w:tcMar>
            <w:vAlign w:val="center"/>
            <w:hideMark/>
          </w:tcPr>
          <w:p w14:paraId="149C654C" w14:textId="406EDFE7" w:rsidR="00445076" w:rsidRPr="00624C41" w:rsidRDefault="00445076">
            <w:pPr>
              <w:pStyle w:val="affff3"/>
              <w:rPr>
                <w:rFonts w:ascii="Arial" w:eastAsia="ＭＳ Ｐゴシック" w:hAnsi="Arial"/>
                <w:sz w:val="36"/>
                <w:szCs w:val="36"/>
              </w:rPr>
            </w:pPr>
          </w:p>
        </w:tc>
        <w:tc>
          <w:tcPr>
            <w:tcW w:w="281" w:type="dxa"/>
            <w:shd w:val="clear" w:color="auto" w:fill="FFFFFF"/>
            <w:tcMar>
              <w:top w:w="15" w:type="dxa"/>
              <w:left w:w="15" w:type="dxa"/>
              <w:bottom w:w="0" w:type="dxa"/>
              <w:right w:w="15" w:type="dxa"/>
            </w:tcMar>
            <w:vAlign w:val="center"/>
            <w:hideMark/>
          </w:tcPr>
          <w:p w14:paraId="4EE6BF9E" w14:textId="77777777" w:rsidR="00445076" w:rsidRPr="00624C41" w:rsidRDefault="00445076">
            <w:pPr>
              <w:pStyle w:val="affff3"/>
              <w:rPr>
                <w:rFonts w:ascii="Arial" w:eastAsia="ＭＳ Ｐゴシック" w:hAnsi="Arial"/>
                <w:sz w:val="36"/>
                <w:szCs w:val="36"/>
              </w:rPr>
            </w:pPr>
            <w:r w:rsidRPr="00624C41">
              <w:rPr>
                <w:rFonts w:hint="eastAsia"/>
                <w:color w:val="000000"/>
              </w:rPr>
              <w:t>●</w:t>
            </w:r>
          </w:p>
        </w:tc>
        <w:tc>
          <w:tcPr>
            <w:tcW w:w="281" w:type="dxa"/>
            <w:shd w:val="clear" w:color="auto" w:fill="FFFFFF"/>
            <w:tcMar>
              <w:top w:w="15" w:type="dxa"/>
              <w:left w:w="15" w:type="dxa"/>
              <w:bottom w:w="0" w:type="dxa"/>
              <w:right w:w="15" w:type="dxa"/>
            </w:tcMar>
            <w:vAlign w:val="center"/>
            <w:hideMark/>
          </w:tcPr>
          <w:p w14:paraId="0551F448" w14:textId="78907117" w:rsidR="00445076" w:rsidRPr="00624C41" w:rsidRDefault="00445076">
            <w:pPr>
              <w:pStyle w:val="affff3"/>
              <w:rPr>
                <w:rFonts w:ascii="Arial" w:eastAsia="ＭＳ Ｐゴシック" w:hAnsi="Arial"/>
                <w:sz w:val="36"/>
                <w:szCs w:val="36"/>
              </w:rPr>
            </w:pPr>
          </w:p>
        </w:tc>
        <w:tc>
          <w:tcPr>
            <w:tcW w:w="281" w:type="dxa"/>
            <w:shd w:val="clear" w:color="auto" w:fill="FFFFFF"/>
            <w:tcMar>
              <w:top w:w="15" w:type="dxa"/>
              <w:left w:w="15" w:type="dxa"/>
              <w:bottom w:w="0" w:type="dxa"/>
              <w:right w:w="15" w:type="dxa"/>
            </w:tcMar>
            <w:vAlign w:val="center"/>
            <w:hideMark/>
          </w:tcPr>
          <w:p w14:paraId="34152681" w14:textId="584F66D5" w:rsidR="00445076" w:rsidRPr="00624C41" w:rsidRDefault="00445076">
            <w:pPr>
              <w:pStyle w:val="affff3"/>
              <w:rPr>
                <w:rFonts w:ascii="Arial" w:eastAsia="ＭＳ Ｐゴシック" w:hAnsi="Arial"/>
                <w:sz w:val="36"/>
                <w:szCs w:val="36"/>
              </w:rPr>
            </w:pPr>
          </w:p>
        </w:tc>
        <w:tc>
          <w:tcPr>
            <w:tcW w:w="977" w:type="dxa"/>
            <w:shd w:val="clear" w:color="auto" w:fill="FFFFFF"/>
            <w:tcMar>
              <w:top w:w="15" w:type="dxa"/>
              <w:left w:w="15" w:type="dxa"/>
              <w:bottom w:w="0" w:type="dxa"/>
              <w:right w:w="15" w:type="dxa"/>
            </w:tcMar>
            <w:vAlign w:val="center"/>
            <w:hideMark/>
          </w:tcPr>
          <w:p w14:paraId="2A72ED1E" w14:textId="77777777" w:rsidR="00445076" w:rsidRPr="00624C41" w:rsidRDefault="00445076">
            <w:pPr>
              <w:pStyle w:val="affff3"/>
              <w:rPr>
                <w:rFonts w:ascii="Arial" w:eastAsia="ＭＳ Ｐゴシック" w:hAnsi="Arial"/>
                <w:sz w:val="36"/>
                <w:szCs w:val="36"/>
              </w:rPr>
            </w:pPr>
            <w:r w:rsidRPr="00624C41">
              <w:rPr>
                <w:rFonts w:hint="eastAsia"/>
                <w:color w:val="000000"/>
              </w:rPr>
              <w:t>モバイル機器の利用ルールを整備・強化</w:t>
            </w:r>
          </w:p>
        </w:tc>
        <w:tc>
          <w:tcPr>
            <w:tcW w:w="328" w:type="dxa"/>
            <w:shd w:val="clear" w:color="auto" w:fill="FFFFFF"/>
            <w:tcMar>
              <w:top w:w="15" w:type="dxa"/>
              <w:left w:w="15" w:type="dxa"/>
              <w:bottom w:w="0" w:type="dxa"/>
              <w:right w:w="15" w:type="dxa"/>
            </w:tcMar>
            <w:vAlign w:val="center"/>
            <w:hideMark/>
          </w:tcPr>
          <w:p w14:paraId="15FF71F7" w14:textId="77777777" w:rsidR="00445076" w:rsidRPr="00624C41" w:rsidRDefault="00445076">
            <w:pPr>
              <w:pStyle w:val="affff3"/>
              <w:rPr>
                <w:rFonts w:ascii="Arial" w:eastAsia="ＭＳ Ｐゴシック" w:hAnsi="Arial"/>
                <w:sz w:val="36"/>
                <w:szCs w:val="36"/>
              </w:rPr>
            </w:pPr>
            <w:r w:rsidRPr="00624C41">
              <w:rPr>
                <w:rFonts w:hint="eastAsia"/>
                <w:color w:val="000000"/>
              </w:rPr>
              <w:t>予定</w:t>
            </w:r>
          </w:p>
        </w:tc>
        <w:tc>
          <w:tcPr>
            <w:tcW w:w="280" w:type="dxa"/>
            <w:shd w:val="clear" w:color="auto" w:fill="FFFFFF"/>
            <w:tcMar>
              <w:top w:w="15" w:type="dxa"/>
              <w:left w:w="15" w:type="dxa"/>
              <w:bottom w:w="0" w:type="dxa"/>
              <w:right w:w="15" w:type="dxa"/>
            </w:tcMar>
            <w:vAlign w:val="center"/>
            <w:hideMark/>
          </w:tcPr>
          <w:p w14:paraId="03C3D0F3" w14:textId="77777777" w:rsidR="00445076" w:rsidRPr="00624C41" w:rsidRDefault="00445076">
            <w:pPr>
              <w:pStyle w:val="affff3"/>
              <w:rPr>
                <w:rFonts w:ascii="Arial" w:eastAsia="ＭＳ Ｐゴシック" w:hAnsi="Arial"/>
                <w:sz w:val="36"/>
                <w:szCs w:val="36"/>
              </w:rPr>
            </w:pPr>
            <w:r w:rsidRPr="00624C41">
              <w:rPr>
                <w:rFonts w:hint="eastAsia"/>
                <w:color w:val="000000"/>
              </w:rPr>
              <w:t>2</w:t>
            </w:r>
          </w:p>
        </w:tc>
        <w:tc>
          <w:tcPr>
            <w:tcW w:w="280" w:type="dxa"/>
            <w:shd w:val="clear" w:color="auto" w:fill="FFFFFF"/>
            <w:tcMar>
              <w:top w:w="15" w:type="dxa"/>
              <w:left w:w="15" w:type="dxa"/>
              <w:bottom w:w="0" w:type="dxa"/>
              <w:right w:w="15" w:type="dxa"/>
            </w:tcMar>
            <w:vAlign w:val="center"/>
            <w:hideMark/>
          </w:tcPr>
          <w:p w14:paraId="0A33A0F2" w14:textId="77777777" w:rsidR="00445076" w:rsidRPr="00624C41" w:rsidRDefault="00445076">
            <w:pPr>
              <w:pStyle w:val="affff3"/>
              <w:rPr>
                <w:rFonts w:ascii="Arial" w:eastAsia="ＭＳ Ｐゴシック" w:hAnsi="Arial"/>
                <w:sz w:val="36"/>
                <w:szCs w:val="36"/>
              </w:rPr>
            </w:pPr>
            <w:r w:rsidRPr="00624C41">
              <w:rPr>
                <w:rFonts w:hint="eastAsia"/>
                <w:color w:val="000000"/>
              </w:rPr>
              <w:t>1</w:t>
            </w:r>
          </w:p>
        </w:tc>
        <w:tc>
          <w:tcPr>
            <w:tcW w:w="296" w:type="dxa"/>
            <w:shd w:val="clear" w:color="auto" w:fill="FFFFFF"/>
            <w:tcMar>
              <w:top w:w="15" w:type="dxa"/>
              <w:left w:w="15" w:type="dxa"/>
              <w:bottom w:w="0" w:type="dxa"/>
              <w:right w:w="15" w:type="dxa"/>
            </w:tcMar>
            <w:vAlign w:val="center"/>
            <w:hideMark/>
          </w:tcPr>
          <w:p w14:paraId="79B20CE6" w14:textId="77777777" w:rsidR="00445076" w:rsidRPr="00624C41" w:rsidRDefault="00445076">
            <w:pPr>
              <w:pStyle w:val="affff3"/>
              <w:rPr>
                <w:rFonts w:ascii="Arial" w:eastAsia="ＭＳ Ｐゴシック" w:hAnsi="Arial"/>
                <w:sz w:val="36"/>
                <w:szCs w:val="36"/>
              </w:rPr>
            </w:pPr>
            <w:r w:rsidRPr="00624C41">
              <w:rPr>
                <w:rFonts w:hint="eastAsia"/>
                <w:color w:val="000000"/>
              </w:rPr>
              <w:t>2</w:t>
            </w:r>
          </w:p>
        </w:tc>
      </w:tr>
      <w:tr w:rsidR="00445076" w:rsidRPr="00624C41" w14:paraId="56FD75C6" w14:textId="77777777">
        <w:trPr>
          <w:trHeight w:val="1368"/>
        </w:trPr>
        <w:tc>
          <w:tcPr>
            <w:tcW w:w="267" w:type="dxa"/>
            <w:shd w:val="clear" w:color="auto" w:fill="FFFFFF"/>
            <w:tcMar>
              <w:top w:w="15" w:type="dxa"/>
              <w:left w:w="15" w:type="dxa"/>
              <w:bottom w:w="0" w:type="dxa"/>
              <w:right w:w="15" w:type="dxa"/>
            </w:tcMar>
            <w:vAlign w:val="center"/>
            <w:hideMark/>
          </w:tcPr>
          <w:p w14:paraId="7707D5D8" w14:textId="77777777" w:rsidR="00445076" w:rsidRPr="00624C41" w:rsidRDefault="00445076">
            <w:pPr>
              <w:pStyle w:val="affff3"/>
              <w:rPr>
                <w:rFonts w:ascii="Arial" w:eastAsia="ＭＳ Ｐゴシック" w:hAnsi="Arial"/>
                <w:sz w:val="36"/>
                <w:szCs w:val="36"/>
              </w:rPr>
            </w:pPr>
            <w:r w:rsidRPr="00624C41">
              <w:rPr>
                <w:rFonts w:hint="eastAsia"/>
                <w:color w:val="000000"/>
              </w:rPr>
              <w:t>2</w:t>
            </w:r>
          </w:p>
        </w:tc>
        <w:tc>
          <w:tcPr>
            <w:tcW w:w="408" w:type="dxa"/>
            <w:shd w:val="clear" w:color="auto" w:fill="FFFFFF"/>
            <w:tcMar>
              <w:top w:w="15" w:type="dxa"/>
              <w:left w:w="15" w:type="dxa"/>
              <w:bottom w:w="0" w:type="dxa"/>
              <w:right w:w="15" w:type="dxa"/>
            </w:tcMar>
            <w:vAlign w:val="center"/>
            <w:hideMark/>
          </w:tcPr>
          <w:p w14:paraId="02A3B3E9" w14:textId="77777777" w:rsidR="00445076" w:rsidRPr="00624C41" w:rsidRDefault="00445076">
            <w:pPr>
              <w:pStyle w:val="affff3"/>
              <w:rPr>
                <w:rFonts w:ascii="Arial" w:eastAsia="ＭＳ Ｐゴシック" w:hAnsi="Arial"/>
                <w:sz w:val="36"/>
                <w:szCs w:val="36"/>
              </w:rPr>
            </w:pPr>
            <w:r w:rsidRPr="00624C41">
              <w:rPr>
                <w:rFonts w:hint="eastAsia"/>
                <w:color w:val="000000"/>
              </w:rPr>
              <w:t>40</w:t>
            </w:r>
          </w:p>
        </w:tc>
        <w:tc>
          <w:tcPr>
            <w:tcW w:w="991" w:type="dxa"/>
            <w:shd w:val="clear" w:color="auto" w:fill="FFFFFF"/>
            <w:tcMar>
              <w:top w:w="15" w:type="dxa"/>
              <w:left w:w="15" w:type="dxa"/>
              <w:bottom w:w="0" w:type="dxa"/>
              <w:right w:w="15" w:type="dxa"/>
            </w:tcMar>
            <w:vAlign w:val="center"/>
            <w:hideMark/>
          </w:tcPr>
          <w:p w14:paraId="5D39AF9C" w14:textId="77777777" w:rsidR="00445076" w:rsidRPr="00624C41" w:rsidRDefault="00445076">
            <w:pPr>
              <w:pStyle w:val="affff3"/>
              <w:rPr>
                <w:rFonts w:ascii="Arial" w:eastAsia="ＭＳ Ｐゴシック" w:hAnsi="Arial"/>
                <w:sz w:val="36"/>
                <w:szCs w:val="36"/>
              </w:rPr>
            </w:pPr>
            <w:r w:rsidRPr="00624C41">
              <w:rPr>
                <w:rFonts w:hint="eastAsia"/>
                <w:color w:val="000000"/>
              </w:rPr>
              <w:t>教育が不十分なため従業者の意識が低い</w:t>
            </w:r>
          </w:p>
        </w:tc>
        <w:tc>
          <w:tcPr>
            <w:tcW w:w="990" w:type="dxa"/>
            <w:shd w:val="clear" w:color="auto" w:fill="FFFFFF"/>
            <w:tcMar>
              <w:top w:w="15" w:type="dxa"/>
              <w:left w:w="15" w:type="dxa"/>
              <w:bottom w:w="0" w:type="dxa"/>
              <w:right w:w="15" w:type="dxa"/>
            </w:tcMar>
            <w:vAlign w:val="center"/>
            <w:hideMark/>
          </w:tcPr>
          <w:p w14:paraId="0912D5D5" w14:textId="77777777" w:rsidR="00445076" w:rsidRPr="00624C41" w:rsidRDefault="00445076">
            <w:pPr>
              <w:pStyle w:val="affff3"/>
              <w:rPr>
                <w:rFonts w:ascii="Arial" w:eastAsia="ＭＳ Ｐゴシック" w:hAnsi="Arial"/>
                <w:sz w:val="36"/>
                <w:szCs w:val="36"/>
              </w:rPr>
            </w:pPr>
            <w:r w:rsidRPr="00624C41">
              <w:rPr>
                <w:rFonts w:hint="eastAsia"/>
                <w:color w:val="000000"/>
              </w:rPr>
              <w:t>全社</w:t>
            </w:r>
          </w:p>
        </w:tc>
        <w:tc>
          <w:tcPr>
            <w:tcW w:w="991" w:type="dxa"/>
            <w:shd w:val="clear" w:color="auto" w:fill="FFFFFF"/>
            <w:tcMar>
              <w:top w:w="15" w:type="dxa"/>
              <w:left w:w="15" w:type="dxa"/>
              <w:bottom w:w="0" w:type="dxa"/>
              <w:right w:w="15" w:type="dxa"/>
            </w:tcMar>
            <w:vAlign w:val="center"/>
            <w:hideMark/>
          </w:tcPr>
          <w:p w14:paraId="32A214E9" w14:textId="5DF80066" w:rsidR="00445076" w:rsidRPr="00624C41" w:rsidRDefault="00445076">
            <w:pPr>
              <w:pStyle w:val="affff3"/>
              <w:rPr>
                <w:rFonts w:ascii="Arial" w:eastAsia="ＭＳ Ｐゴシック" w:hAnsi="Arial"/>
                <w:sz w:val="36"/>
                <w:szCs w:val="36"/>
              </w:rPr>
            </w:pPr>
            <w:r w:rsidRPr="00624C41">
              <w:rPr>
                <w:rFonts w:hint="eastAsia"/>
                <w:color w:val="000000"/>
              </w:rPr>
              <w:t>誤送信</w:t>
            </w:r>
            <w:r w:rsidRPr="00624C41">
              <w:rPr>
                <w:rFonts w:hint="eastAsia"/>
                <w:color w:val="000000"/>
              </w:rPr>
              <w:br/>
            </w:r>
            <w:r w:rsidR="00EC001B">
              <w:rPr>
                <w:rFonts w:hint="eastAsia"/>
                <w:color w:val="000000"/>
              </w:rPr>
              <w:t>（</w:t>
            </w:r>
            <w:r w:rsidRPr="00624C41">
              <w:rPr>
                <w:rFonts w:hint="eastAsia"/>
                <w:color w:val="000000"/>
              </w:rPr>
              <w:t>機密性の喪失</w:t>
            </w:r>
            <w:r w:rsidR="00EC001B">
              <w:rPr>
                <w:rFonts w:hint="eastAsia"/>
                <w:color w:val="000000"/>
              </w:rPr>
              <w:t>）</w:t>
            </w:r>
          </w:p>
        </w:tc>
        <w:tc>
          <w:tcPr>
            <w:tcW w:w="991" w:type="dxa"/>
            <w:shd w:val="clear" w:color="auto" w:fill="FFFFFF"/>
            <w:tcMar>
              <w:top w:w="15" w:type="dxa"/>
              <w:left w:w="15" w:type="dxa"/>
              <w:bottom w:w="0" w:type="dxa"/>
              <w:right w:w="15" w:type="dxa"/>
            </w:tcMar>
            <w:vAlign w:val="center"/>
            <w:hideMark/>
          </w:tcPr>
          <w:p w14:paraId="0F0901E5" w14:textId="77777777" w:rsidR="00445076" w:rsidRPr="00624C41" w:rsidRDefault="00445076">
            <w:pPr>
              <w:pStyle w:val="affff3"/>
              <w:rPr>
                <w:rFonts w:ascii="Arial" w:eastAsia="ＭＳ Ｐゴシック" w:hAnsi="Arial"/>
                <w:sz w:val="36"/>
                <w:szCs w:val="36"/>
              </w:rPr>
            </w:pPr>
            <w:r w:rsidRPr="00624C41">
              <w:rPr>
                <w:rFonts w:hint="eastAsia"/>
                <w:color w:val="000000"/>
              </w:rPr>
              <w:t>【リスク源】ため【事象】が発生</w:t>
            </w:r>
          </w:p>
        </w:tc>
        <w:tc>
          <w:tcPr>
            <w:tcW w:w="991" w:type="dxa"/>
            <w:shd w:val="clear" w:color="auto" w:fill="FFFFFF"/>
            <w:tcMar>
              <w:top w:w="15" w:type="dxa"/>
              <w:left w:w="15" w:type="dxa"/>
              <w:bottom w:w="0" w:type="dxa"/>
              <w:right w:w="15" w:type="dxa"/>
            </w:tcMar>
            <w:vAlign w:val="center"/>
            <w:hideMark/>
          </w:tcPr>
          <w:p w14:paraId="679A5A19" w14:textId="77777777" w:rsidR="00445076" w:rsidRPr="00624C41" w:rsidRDefault="00445076">
            <w:pPr>
              <w:pStyle w:val="affff3"/>
              <w:rPr>
                <w:rFonts w:ascii="Arial" w:eastAsia="ＭＳ Ｐゴシック" w:hAnsi="Arial"/>
                <w:sz w:val="36"/>
                <w:szCs w:val="36"/>
              </w:rPr>
            </w:pPr>
            <w:r w:rsidRPr="00624C41">
              <w:rPr>
                <w:rFonts w:hint="eastAsia"/>
                <w:color w:val="000000"/>
              </w:rPr>
              <w:t>機密情報などが漏えいし顧客に影響、信用喪失</w:t>
            </w:r>
          </w:p>
        </w:tc>
        <w:tc>
          <w:tcPr>
            <w:tcW w:w="704" w:type="dxa"/>
            <w:shd w:val="clear" w:color="auto" w:fill="FFFFFF"/>
            <w:tcMar>
              <w:top w:w="15" w:type="dxa"/>
              <w:left w:w="15" w:type="dxa"/>
              <w:bottom w:w="0" w:type="dxa"/>
              <w:right w:w="15" w:type="dxa"/>
            </w:tcMar>
            <w:vAlign w:val="center"/>
            <w:hideMark/>
          </w:tcPr>
          <w:p w14:paraId="277F5BDB" w14:textId="77777777" w:rsidR="00445076" w:rsidRPr="00624C41" w:rsidRDefault="00445076">
            <w:pPr>
              <w:pStyle w:val="affff3"/>
              <w:rPr>
                <w:rFonts w:ascii="Arial" w:eastAsia="ＭＳ Ｐゴシック" w:hAnsi="Arial"/>
                <w:sz w:val="36"/>
                <w:szCs w:val="36"/>
              </w:rPr>
            </w:pPr>
            <w:r w:rsidRPr="00624C41">
              <w:rPr>
                <w:rFonts w:hint="eastAsia"/>
                <w:color w:val="000000"/>
              </w:rPr>
              <w:t>2</w:t>
            </w:r>
          </w:p>
        </w:tc>
        <w:tc>
          <w:tcPr>
            <w:tcW w:w="551" w:type="dxa"/>
            <w:shd w:val="clear" w:color="auto" w:fill="FFFFFF"/>
            <w:tcMar>
              <w:top w:w="15" w:type="dxa"/>
              <w:left w:w="15" w:type="dxa"/>
              <w:bottom w:w="0" w:type="dxa"/>
              <w:right w:w="15" w:type="dxa"/>
            </w:tcMar>
            <w:vAlign w:val="center"/>
            <w:hideMark/>
          </w:tcPr>
          <w:p w14:paraId="5BF3B42D" w14:textId="77777777" w:rsidR="00445076" w:rsidRPr="00624C41" w:rsidRDefault="00445076">
            <w:pPr>
              <w:pStyle w:val="affff3"/>
              <w:rPr>
                <w:rFonts w:ascii="Arial" w:eastAsia="ＭＳ Ｐゴシック" w:hAnsi="Arial"/>
                <w:sz w:val="36"/>
                <w:szCs w:val="36"/>
              </w:rPr>
            </w:pPr>
            <w:r w:rsidRPr="00624C41">
              <w:rPr>
                <w:rFonts w:hint="eastAsia"/>
                <w:color w:val="000000"/>
              </w:rPr>
              <w:t>2</w:t>
            </w:r>
          </w:p>
        </w:tc>
        <w:tc>
          <w:tcPr>
            <w:tcW w:w="178" w:type="dxa"/>
            <w:shd w:val="clear" w:color="auto" w:fill="FFFFFF"/>
            <w:tcMar>
              <w:top w:w="15" w:type="dxa"/>
              <w:left w:w="15" w:type="dxa"/>
              <w:bottom w:w="0" w:type="dxa"/>
              <w:right w:w="15" w:type="dxa"/>
            </w:tcMar>
            <w:vAlign w:val="center"/>
            <w:hideMark/>
          </w:tcPr>
          <w:p w14:paraId="2F541776" w14:textId="77777777" w:rsidR="00445076" w:rsidRPr="00624C41" w:rsidRDefault="00445076">
            <w:pPr>
              <w:pStyle w:val="affff3"/>
              <w:rPr>
                <w:rFonts w:ascii="Arial" w:eastAsia="ＭＳ Ｐゴシック" w:hAnsi="Arial"/>
                <w:sz w:val="36"/>
                <w:szCs w:val="36"/>
              </w:rPr>
            </w:pPr>
            <w:r w:rsidRPr="00624C41">
              <w:rPr>
                <w:rFonts w:hint="eastAsia"/>
                <w:color w:val="000000"/>
              </w:rPr>
              <w:t>4</w:t>
            </w:r>
          </w:p>
        </w:tc>
        <w:tc>
          <w:tcPr>
            <w:tcW w:w="280" w:type="dxa"/>
            <w:shd w:val="clear" w:color="auto" w:fill="FFFFFF"/>
            <w:tcMar>
              <w:top w:w="15" w:type="dxa"/>
              <w:left w:w="15" w:type="dxa"/>
              <w:bottom w:w="0" w:type="dxa"/>
              <w:right w:w="15" w:type="dxa"/>
            </w:tcMar>
            <w:vAlign w:val="center"/>
            <w:hideMark/>
          </w:tcPr>
          <w:p w14:paraId="4814E009" w14:textId="77777777" w:rsidR="00445076" w:rsidRPr="00624C41" w:rsidRDefault="00445076">
            <w:pPr>
              <w:pStyle w:val="affff3"/>
              <w:rPr>
                <w:rFonts w:ascii="Arial" w:eastAsia="ＭＳ Ｐゴシック" w:hAnsi="Arial"/>
                <w:sz w:val="36"/>
                <w:szCs w:val="36"/>
              </w:rPr>
            </w:pPr>
            <w:r w:rsidRPr="00624C41">
              <w:rPr>
                <w:rFonts w:hint="eastAsia"/>
                <w:color w:val="000000"/>
              </w:rPr>
              <w:t>3</w:t>
            </w:r>
          </w:p>
        </w:tc>
        <w:tc>
          <w:tcPr>
            <w:tcW w:w="281" w:type="dxa"/>
            <w:shd w:val="clear" w:color="auto" w:fill="FFFFFF"/>
            <w:tcMar>
              <w:top w:w="15" w:type="dxa"/>
              <w:left w:w="15" w:type="dxa"/>
              <w:bottom w:w="0" w:type="dxa"/>
              <w:right w:w="15" w:type="dxa"/>
            </w:tcMar>
            <w:vAlign w:val="center"/>
            <w:hideMark/>
          </w:tcPr>
          <w:p w14:paraId="63E38EC3" w14:textId="7928CD5F" w:rsidR="00445076" w:rsidRPr="00624C41" w:rsidRDefault="00445076">
            <w:pPr>
              <w:pStyle w:val="affff3"/>
              <w:rPr>
                <w:rFonts w:ascii="Arial" w:eastAsia="ＭＳ Ｐゴシック" w:hAnsi="Arial"/>
                <w:sz w:val="36"/>
                <w:szCs w:val="36"/>
              </w:rPr>
            </w:pPr>
          </w:p>
        </w:tc>
        <w:tc>
          <w:tcPr>
            <w:tcW w:w="281" w:type="dxa"/>
            <w:shd w:val="clear" w:color="auto" w:fill="FFFFFF"/>
            <w:tcMar>
              <w:top w:w="15" w:type="dxa"/>
              <w:left w:w="15" w:type="dxa"/>
              <w:bottom w:w="0" w:type="dxa"/>
              <w:right w:w="15" w:type="dxa"/>
            </w:tcMar>
            <w:vAlign w:val="center"/>
            <w:hideMark/>
          </w:tcPr>
          <w:p w14:paraId="2BE8B259" w14:textId="77777777" w:rsidR="00445076" w:rsidRPr="00624C41" w:rsidRDefault="00445076">
            <w:pPr>
              <w:pStyle w:val="affff3"/>
              <w:rPr>
                <w:rFonts w:ascii="Arial" w:eastAsia="ＭＳ Ｐゴシック" w:hAnsi="Arial"/>
                <w:sz w:val="36"/>
                <w:szCs w:val="36"/>
              </w:rPr>
            </w:pPr>
            <w:r w:rsidRPr="00624C41">
              <w:rPr>
                <w:rFonts w:hint="eastAsia"/>
                <w:color w:val="000000"/>
              </w:rPr>
              <w:t>●</w:t>
            </w:r>
          </w:p>
        </w:tc>
        <w:tc>
          <w:tcPr>
            <w:tcW w:w="281" w:type="dxa"/>
            <w:shd w:val="clear" w:color="auto" w:fill="FFFFFF"/>
            <w:tcMar>
              <w:top w:w="15" w:type="dxa"/>
              <w:left w:w="15" w:type="dxa"/>
              <w:bottom w:w="0" w:type="dxa"/>
              <w:right w:w="15" w:type="dxa"/>
            </w:tcMar>
            <w:vAlign w:val="center"/>
            <w:hideMark/>
          </w:tcPr>
          <w:p w14:paraId="190EBC34" w14:textId="2D5BA71B" w:rsidR="00445076" w:rsidRPr="00624C41" w:rsidRDefault="00445076">
            <w:pPr>
              <w:pStyle w:val="affff3"/>
              <w:rPr>
                <w:rFonts w:ascii="Arial" w:eastAsia="ＭＳ Ｐゴシック" w:hAnsi="Arial"/>
                <w:sz w:val="36"/>
                <w:szCs w:val="36"/>
              </w:rPr>
            </w:pPr>
          </w:p>
        </w:tc>
        <w:tc>
          <w:tcPr>
            <w:tcW w:w="281" w:type="dxa"/>
            <w:shd w:val="clear" w:color="auto" w:fill="FFFFFF"/>
            <w:tcMar>
              <w:top w:w="15" w:type="dxa"/>
              <w:left w:w="15" w:type="dxa"/>
              <w:bottom w:w="0" w:type="dxa"/>
              <w:right w:w="15" w:type="dxa"/>
            </w:tcMar>
            <w:vAlign w:val="center"/>
            <w:hideMark/>
          </w:tcPr>
          <w:p w14:paraId="6556CF62" w14:textId="3026785F" w:rsidR="00445076" w:rsidRPr="00624C41" w:rsidRDefault="00445076">
            <w:pPr>
              <w:pStyle w:val="affff3"/>
              <w:rPr>
                <w:rFonts w:ascii="Arial" w:eastAsia="ＭＳ Ｐゴシック" w:hAnsi="Arial"/>
                <w:sz w:val="36"/>
                <w:szCs w:val="36"/>
              </w:rPr>
            </w:pPr>
          </w:p>
        </w:tc>
        <w:tc>
          <w:tcPr>
            <w:tcW w:w="977" w:type="dxa"/>
            <w:shd w:val="clear" w:color="auto" w:fill="FFFFFF"/>
            <w:tcMar>
              <w:top w:w="15" w:type="dxa"/>
              <w:left w:w="15" w:type="dxa"/>
              <w:bottom w:w="0" w:type="dxa"/>
              <w:right w:w="15" w:type="dxa"/>
            </w:tcMar>
            <w:vAlign w:val="center"/>
            <w:hideMark/>
          </w:tcPr>
          <w:p w14:paraId="4E5EE128" w14:textId="77777777" w:rsidR="00445076" w:rsidRPr="00624C41" w:rsidRDefault="00445076">
            <w:pPr>
              <w:pStyle w:val="affff3"/>
              <w:rPr>
                <w:rFonts w:ascii="Arial" w:eastAsia="ＭＳ Ｐゴシック" w:hAnsi="Arial"/>
                <w:sz w:val="36"/>
                <w:szCs w:val="36"/>
              </w:rPr>
            </w:pPr>
            <w:r w:rsidRPr="00624C41">
              <w:rPr>
                <w:rFonts w:hint="eastAsia"/>
                <w:color w:val="000000"/>
              </w:rPr>
              <w:t>教育訓練</w:t>
            </w:r>
          </w:p>
        </w:tc>
        <w:tc>
          <w:tcPr>
            <w:tcW w:w="328" w:type="dxa"/>
            <w:shd w:val="clear" w:color="auto" w:fill="FFFFFF"/>
            <w:tcMar>
              <w:top w:w="15" w:type="dxa"/>
              <w:left w:w="15" w:type="dxa"/>
              <w:bottom w:w="0" w:type="dxa"/>
              <w:right w:w="15" w:type="dxa"/>
            </w:tcMar>
            <w:vAlign w:val="center"/>
            <w:hideMark/>
          </w:tcPr>
          <w:p w14:paraId="28F08D5B" w14:textId="77777777" w:rsidR="00445076" w:rsidRPr="00624C41" w:rsidRDefault="00445076">
            <w:pPr>
              <w:pStyle w:val="affff3"/>
              <w:rPr>
                <w:rFonts w:ascii="Arial" w:eastAsia="ＭＳ Ｐゴシック" w:hAnsi="Arial"/>
                <w:sz w:val="36"/>
                <w:szCs w:val="36"/>
              </w:rPr>
            </w:pPr>
            <w:r w:rsidRPr="00624C41">
              <w:rPr>
                <w:rFonts w:hint="eastAsia"/>
                <w:color w:val="000000"/>
              </w:rPr>
              <w:t>予定</w:t>
            </w:r>
          </w:p>
        </w:tc>
        <w:tc>
          <w:tcPr>
            <w:tcW w:w="280" w:type="dxa"/>
            <w:shd w:val="clear" w:color="auto" w:fill="FFFFFF"/>
            <w:tcMar>
              <w:top w:w="15" w:type="dxa"/>
              <w:left w:w="15" w:type="dxa"/>
              <w:bottom w:w="0" w:type="dxa"/>
              <w:right w:w="15" w:type="dxa"/>
            </w:tcMar>
            <w:vAlign w:val="center"/>
            <w:hideMark/>
          </w:tcPr>
          <w:p w14:paraId="2F6B9D06" w14:textId="77777777" w:rsidR="00445076" w:rsidRPr="00624C41" w:rsidRDefault="00445076">
            <w:pPr>
              <w:pStyle w:val="affff3"/>
              <w:rPr>
                <w:rFonts w:ascii="Arial" w:eastAsia="ＭＳ Ｐゴシック" w:hAnsi="Arial"/>
                <w:sz w:val="36"/>
                <w:szCs w:val="36"/>
              </w:rPr>
            </w:pPr>
            <w:r w:rsidRPr="00624C41">
              <w:rPr>
                <w:rFonts w:hint="eastAsia"/>
                <w:color w:val="000000"/>
              </w:rPr>
              <w:t>1</w:t>
            </w:r>
          </w:p>
        </w:tc>
        <w:tc>
          <w:tcPr>
            <w:tcW w:w="280" w:type="dxa"/>
            <w:shd w:val="clear" w:color="auto" w:fill="FFFFFF"/>
            <w:tcMar>
              <w:top w:w="15" w:type="dxa"/>
              <w:left w:w="15" w:type="dxa"/>
              <w:bottom w:w="0" w:type="dxa"/>
              <w:right w:w="15" w:type="dxa"/>
            </w:tcMar>
            <w:vAlign w:val="center"/>
            <w:hideMark/>
          </w:tcPr>
          <w:p w14:paraId="4E73B52A" w14:textId="77777777" w:rsidR="00445076" w:rsidRPr="00624C41" w:rsidRDefault="00445076">
            <w:pPr>
              <w:pStyle w:val="affff3"/>
              <w:rPr>
                <w:rFonts w:ascii="Arial" w:eastAsia="ＭＳ Ｐゴシック" w:hAnsi="Arial"/>
                <w:sz w:val="36"/>
                <w:szCs w:val="36"/>
              </w:rPr>
            </w:pPr>
            <w:r w:rsidRPr="00624C41">
              <w:rPr>
                <w:rFonts w:hint="eastAsia"/>
                <w:color w:val="000000"/>
              </w:rPr>
              <w:t>1</w:t>
            </w:r>
          </w:p>
        </w:tc>
        <w:tc>
          <w:tcPr>
            <w:tcW w:w="296" w:type="dxa"/>
            <w:shd w:val="clear" w:color="auto" w:fill="FFFFFF"/>
            <w:tcMar>
              <w:top w:w="15" w:type="dxa"/>
              <w:left w:w="15" w:type="dxa"/>
              <w:bottom w:w="0" w:type="dxa"/>
              <w:right w:w="15" w:type="dxa"/>
            </w:tcMar>
            <w:vAlign w:val="center"/>
            <w:hideMark/>
          </w:tcPr>
          <w:p w14:paraId="47F9D8C2" w14:textId="77777777" w:rsidR="00445076" w:rsidRPr="00624C41" w:rsidRDefault="00445076">
            <w:pPr>
              <w:pStyle w:val="affff3"/>
              <w:rPr>
                <w:rFonts w:ascii="Arial" w:eastAsia="ＭＳ Ｐゴシック" w:hAnsi="Arial"/>
                <w:sz w:val="36"/>
                <w:szCs w:val="36"/>
              </w:rPr>
            </w:pPr>
            <w:r w:rsidRPr="00624C41">
              <w:rPr>
                <w:rFonts w:hint="eastAsia"/>
                <w:color w:val="000000"/>
              </w:rPr>
              <w:t>1</w:t>
            </w:r>
          </w:p>
        </w:tc>
      </w:tr>
      <w:tr w:rsidR="00445076" w:rsidRPr="00624C41" w14:paraId="65386203" w14:textId="77777777">
        <w:trPr>
          <w:trHeight w:val="2051"/>
        </w:trPr>
        <w:tc>
          <w:tcPr>
            <w:tcW w:w="267" w:type="dxa"/>
            <w:shd w:val="clear" w:color="auto" w:fill="FFFFFF"/>
            <w:tcMar>
              <w:top w:w="15" w:type="dxa"/>
              <w:left w:w="15" w:type="dxa"/>
              <w:bottom w:w="0" w:type="dxa"/>
              <w:right w:w="15" w:type="dxa"/>
            </w:tcMar>
            <w:vAlign w:val="center"/>
            <w:hideMark/>
          </w:tcPr>
          <w:p w14:paraId="549C0AF7" w14:textId="77777777" w:rsidR="00445076" w:rsidRPr="00624C41" w:rsidRDefault="00445076">
            <w:pPr>
              <w:pStyle w:val="affff3"/>
              <w:rPr>
                <w:rFonts w:ascii="Arial" w:eastAsia="ＭＳ Ｐゴシック" w:hAnsi="Arial"/>
                <w:sz w:val="36"/>
                <w:szCs w:val="36"/>
              </w:rPr>
            </w:pPr>
            <w:r w:rsidRPr="00624C41">
              <w:rPr>
                <w:rFonts w:hint="eastAsia"/>
                <w:color w:val="000000"/>
              </w:rPr>
              <w:t>3</w:t>
            </w:r>
          </w:p>
        </w:tc>
        <w:tc>
          <w:tcPr>
            <w:tcW w:w="408" w:type="dxa"/>
            <w:shd w:val="clear" w:color="auto" w:fill="FFFFFF"/>
            <w:tcMar>
              <w:top w:w="15" w:type="dxa"/>
              <w:left w:w="15" w:type="dxa"/>
              <w:bottom w:w="0" w:type="dxa"/>
              <w:right w:w="15" w:type="dxa"/>
            </w:tcMar>
            <w:vAlign w:val="center"/>
            <w:hideMark/>
          </w:tcPr>
          <w:p w14:paraId="015D7E00" w14:textId="77777777" w:rsidR="00445076" w:rsidRPr="00624C41" w:rsidRDefault="00445076">
            <w:pPr>
              <w:pStyle w:val="affff3"/>
              <w:rPr>
                <w:rFonts w:ascii="Arial" w:eastAsia="ＭＳ Ｐゴシック" w:hAnsi="Arial"/>
                <w:sz w:val="36"/>
                <w:szCs w:val="36"/>
              </w:rPr>
            </w:pPr>
            <w:r w:rsidRPr="00624C41">
              <w:rPr>
                <w:rFonts w:hint="eastAsia"/>
                <w:color w:val="000000"/>
              </w:rPr>
              <w:t>10、11、13、26、55</w:t>
            </w:r>
          </w:p>
        </w:tc>
        <w:tc>
          <w:tcPr>
            <w:tcW w:w="991" w:type="dxa"/>
            <w:shd w:val="clear" w:color="auto" w:fill="FFFFFF"/>
            <w:tcMar>
              <w:top w:w="15" w:type="dxa"/>
              <w:left w:w="15" w:type="dxa"/>
              <w:bottom w:w="0" w:type="dxa"/>
              <w:right w:w="15" w:type="dxa"/>
            </w:tcMar>
            <w:vAlign w:val="center"/>
            <w:hideMark/>
          </w:tcPr>
          <w:p w14:paraId="7AB7786C" w14:textId="77777777" w:rsidR="00445076" w:rsidRPr="00624C41" w:rsidRDefault="00445076">
            <w:pPr>
              <w:pStyle w:val="affff3"/>
              <w:rPr>
                <w:rFonts w:ascii="Arial" w:eastAsia="ＭＳ Ｐゴシック" w:hAnsi="Arial"/>
                <w:sz w:val="36"/>
                <w:szCs w:val="36"/>
              </w:rPr>
            </w:pPr>
            <w:r w:rsidRPr="00624C41">
              <w:rPr>
                <w:rFonts w:hint="eastAsia"/>
                <w:color w:val="000000"/>
              </w:rPr>
              <w:t>電子の情報分類／取り扱いが明確でない</w:t>
            </w:r>
          </w:p>
        </w:tc>
        <w:tc>
          <w:tcPr>
            <w:tcW w:w="990" w:type="dxa"/>
            <w:shd w:val="clear" w:color="auto" w:fill="FFFFFF"/>
            <w:tcMar>
              <w:top w:w="15" w:type="dxa"/>
              <w:left w:w="15" w:type="dxa"/>
              <w:bottom w:w="0" w:type="dxa"/>
              <w:right w:w="15" w:type="dxa"/>
            </w:tcMar>
            <w:vAlign w:val="center"/>
            <w:hideMark/>
          </w:tcPr>
          <w:p w14:paraId="6B93D0CD" w14:textId="77777777" w:rsidR="00445076" w:rsidRPr="00624C41" w:rsidRDefault="00445076">
            <w:pPr>
              <w:pStyle w:val="affff3"/>
              <w:rPr>
                <w:rFonts w:ascii="Arial" w:eastAsia="ＭＳ Ｐゴシック" w:hAnsi="Arial"/>
                <w:sz w:val="36"/>
                <w:szCs w:val="36"/>
              </w:rPr>
            </w:pPr>
            <w:r w:rsidRPr="00624C41">
              <w:rPr>
                <w:rFonts w:hint="eastAsia"/>
                <w:color w:val="000000"/>
              </w:rPr>
              <w:t>外部</w:t>
            </w:r>
          </w:p>
        </w:tc>
        <w:tc>
          <w:tcPr>
            <w:tcW w:w="991" w:type="dxa"/>
            <w:shd w:val="clear" w:color="auto" w:fill="FFFFFF"/>
            <w:tcMar>
              <w:top w:w="15" w:type="dxa"/>
              <w:left w:w="15" w:type="dxa"/>
              <w:bottom w:w="0" w:type="dxa"/>
              <w:right w:w="15" w:type="dxa"/>
            </w:tcMar>
            <w:vAlign w:val="center"/>
            <w:hideMark/>
          </w:tcPr>
          <w:p w14:paraId="20BE40BC" w14:textId="00F1FF74" w:rsidR="00445076" w:rsidRPr="00624C41" w:rsidRDefault="00445076">
            <w:pPr>
              <w:pStyle w:val="affff3"/>
              <w:rPr>
                <w:rFonts w:ascii="Arial" w:eastAsia="ＭＳ Ｐゴシック" w:hAnsi="Arial"/>
                <w:sz w:val="36"/>
                <w:szCs w:val="36"/>
              </w:rPr>
            </w:pPr>
            <w:r w:rsidRPr="00624C41">
              <w:rPr>
                <w:rFonts w:hint="eastAsia"/>
                <w:color w:val="000000"/>
              </w:rPr>
              <w:t>情報の紛失・盗難</w:t>
            </w:r>
            <w:r w:rsidRPr="00624C41">
              <w:rPr>
                <w:rFonts w:hint="eastAsia"/>
                <w:color w:val="000000"/>
              </w:rPr>
              <w:br/>
            </w:r>
            <w:r w:rsidR="00EC001B">
              <w:rPr>
                <w:rFonts w:hint="eastAsia"/>
                <w:color w:val="000000"/>
              </w:rPr>
              <w:t>（</w:t>
            </w:r>
            <w:r w:rsidRPr="00624C41">
              <w:rPr>
                <w:rFonts w:hint="eastAsia"/>
                <w:color w:val="000000"/>
              </w:rPr>
              <w:t>機密性の喪失</w:t>
            </w:r>
            <w:r w:rsidR="00EC001B">
              <w:rPr>
                <w:rFonts w:hint="eastAsia"/>
                <w:color w:val="000000"/>
              </w:rPr>
              <w:t>）</w:t>
            </w:r>
          </w:p>
        </w:tc>
        <w:tc>
          <w:tcPr>
            <w:tcW w:w="991" w:type="dxa"/>
            <w:shd w:val="clear" w:color="auto" w:fill="FFFFFF"/>
            <w:tcMar>
              <w:top w:w="15" w:type="dxa"/>
              <w:left w:w="15" w:type="dxa"/>
              <w:bottom w:w="0" w:type="dxa"/>
              <w:right w:w="15" w:type="dxa"/>
            </w:tcMar>
            <w:vAlign w:val="center"/>
            <w:hideMark/>
          </w:tcPr>
          <w:p w14:paraId="3DC6344E" w14:textId="77777777" w:rsidR="00445076" w:rsidRPr="00624C41" w:rsidRDefault="00445076">
            <w:pPr>
              <w:pStyle w:val="affff3"/>
              <w:rPr>
                <w:rFonts w:ascii="Arial" w:eastAsia="ＭＳ Ｐゴシック" w:hAnsi="Arial"/>
                <w:sz w:val="36"/>
                <w:szCs w:val="36"/>
              </w:rPr>
            </w:pPr>
            <w:r w:rsidRPr="00624C41">
              <w:rPr>
                <w:rFonts w:hint="eastAsia"/>
                <w:color w:val="000000"/>
              </w:rPr>
              <w:t>【リスク源】ため【事象】が発生</w:t>
            </w:r>
          </w:p>
        </w:tc>
        <w:tc>
          <w:tcPr>
            <w:tcW w:w="991" w:type="dxa"/>
            <w:shd w:val="clear" w:color="auto" w:fill="FFFFFF"/>
            <w:tcMar>
              <w:top w:w="15" w:type="dxa"/>
              <w:left w:w="15" w:type="dxa"/>
              <w:bottom w:w="0" w:type="dxa"/>
              <w:right w:w="15" w:type="dxa"/>
            </w:tcMar>
            <w:vAlign w:val="center"/>
            <w:hideMark/>
          </w:tcPr>
          <w:p w14:paraId="77D15D2A" w14:textId="77777777" w:rsidR="00445076" w:rsidRPr="00624C41" w:rsidRDefault="00445076">
            <w:pPr>
              <w:pStyle w:val="affff3"/>
              <w:rPr>
                <w:rFonts w:ascii="Arial" w:eastAsia="ＭＳ Ｐゴシック" w:hAnsi="Arial"/>
                <w:sz w:val="36"/>
                <w:szCs w:val="36"/>
              </w:rPr>
            </w:pPr>
            <w:r w:rsidRPr="00624C41">
              <w:rPr>
                <w:rFonts w:hint="eastAsia"/>
                <w:color w:val="000000"/>
              </w:rPr>
              <w:t>機密情報などが漏えいし顧客に影響、信用喪失</w:t>
            </w:r>
          </w:p>
        </w:tc>
        <w:tc>
          <w:tcPr>
            <w:tcW w:w="704" w:type="dxa"/>
            <w:shd w:val="clear" w:color="auto" w:fill="FFFFFF"/>
            <w:tcMar>
              <w:top w:w="15" w:type="dxa"/>
              <w:left w:w="15" w:type="dxa"/>
              <w:bottom w:w="0" w:type="dxa"/>
              <w:right w:w="15" w:type="dxa"/>
            </w:tcMar>
            <w:vAlign w:val="center"/>
            <w:hideMark/>
          </w:tcPr>
          <w:p w14:paraId="35F00361" w14:textId="77777777" w:rsidR="00445076" w:rsidRPr="00624C41" w:rsidRDefault="00445076">
            <w:pPr>
              <w:pStyle w:val="affff3"/>
              <w:rPr>
                <w:rFonts w:ascii="Arial" w:eastAsia="ＭＳ Ｐゴシック" w:hAnsi="Arial"/>
                <w:sz w:val="36"/>
                <w:szCs w:val="36"/>
              </w:rPr>
            </w:pPr>
            <w:r w:rsidRPr="00624C41">
              <w:rPr>
                <w:rFonts w:hint="eastAsia"/>
                <w:color w:val="000000"/>
              </w:rPr>
              <w:t>3</w:t>
            </w:r>
          </w:p>
        </w:tc>
        <w:tc>
          <w:tcPr>
            <w:tcW w:w="551" w:type="dxa"/>
            <w:shd w:val="clear" w:color="auto" w:fill="FFFFFF"/>
            <w:tcMar>
              <w:top w:w="15" w:type="dxa"/>
              <w:left w:w="15" w:type="dxa"/>
              <w:bottom w:w="0" w:type="dxa"/>
              <w:right w:w="15" w:type="dxa"/>
            </w:tcMar>
            <w:vAlign w:val="center"/>
            <w:hideMark/>
          </w:tcPr>
          <w:p w14:paraId="53BE6219" w14:textId="77777777" w:rsidR="00445076" w:rsidRPr="00624C41" w:rsidRDefault="00445076">
            <w:pPr>
              <w:pStyle w:val="affff3"/>
              <w:rPr>
                <w:rFonts w:ascii="Arial" w:eastAsia="ＭＳ Ｐゴシック" w:hAnsi="Arial"/>
                <w:sz w:val="36"/>
                <w:szCs w:val="36"/>
              </w:rPr>
            </w:pPr>
            <w:r w:rsidRPr="00624C41">
              <w:rPr>
                <w:rFonts w:hint="eastAsia"/>
                <w:color w:val="000000"/>
              </w:rPr>
              <w:t>3</w:t>
            </w:r>
          </w:p>
        </w:tc>
        <w:tc>
          <w:tcPr>
            <w:tcW w:w="178" w:type="dxa"/>
            <w:shd w:val="clear" w:color="auto" w:fill="FFFFFF"/>
            <w:tcMar>
              <w:top w:w="15" w:type="dxa"/>
              <w:left w:w="15" w:type="dxa"/>
              <w:bottom w:w="0" w:type="dxa"/>
              <w:right w:w="15" w:type="dxa"/>
            </w:tcMar>
            <w:vAlign w:val="center"/>
            <w:hideMark/>
          </w:tcPr>
          <w:p w14:paraId="49C64C52" w14:textId="77777777" w:rsidR="00445076" w:rsidRPr="00624C41" w:rsidRDefault="00445076">
            <w:pPr>
              <w:pStyle w:val="affff3"/>
              <w:rPr>
                <w:rFonts w:ascii="Arial" w:eastAsia="ＭＳ Ｐゴシック" w:hAnsi="Arial"/>
                <w:sz w:val="36"/>
                <w:szCs w:val="36"/>
              </w:rPr>
            </w:pPr>
            <w:r w:rsidRPr="00624C41">
              <w:rPr>
                <w:rFonts w:hint="eastAsia"/>
                <w:color w:val="000000"/>
              </w:rPr>
              <w:t>9</w:t>
            </w:r>
          </w:p>
        </w:tc>
        <w:tc>
          <w:tcPr>
            <w:tcW w:w="280" w:type="dxa"/>
            <w:shd w:val="clear" w:color="auto" w:fill="FFFFFF"/>
            <w:tcMar>
              <w:top w:w="15" w:type="dxa"/>
              <w:left w:w="15" w:type="dxa"/>
              <w:bottom w:w="0" w:type="dxa"/>
              <w:right w:w="15" w:type="dxa"/>
            </w:tcMar>
            <w:vAlign w:val="center"/>
            <w:hideMark/>
          </w:tcPr>
          <w:p w14:paraId="576ACD90" w14:textId="77777777" w:rsidR="00445076" w:rsidRPr="00624C41" w:rsidRDefault="00445076">
            <w:pPr>
              <w:pStyle w:val="affff3"/>
              <w:rPr>
                <w:rFonts w:ascii="Arial" w:eastAsia="ＭＳ Ｐゴシック" w:hAnsi="Arial"/>
                <w:sz w:val="36"/>
                <w:szCs w:val="36"/>
              </w:rPr>
            </w:pPr>
            <w:r w:rsidRPr="00624C41">
              <w:rPr>
                <w:rFonts w:hint="eastAsia"/>
                <w:color w:val="000000"/>
              </w:rPr>
              <w:t>1</w:t>
            </w:r>
          </w:p>
        </w:tc>
        <w:tc>
          <w:tcPr>
            <w:tcW w:w="281" w:type="dxa"/>
            <w:shd w:val="clear" w:color="auto" w:fill="FFFFFF"/>
            <w:tcMar>
              <w:top w:w="15" w:type="dxa"/>
              <w:left w:w="15" w:type="dxa"/>
              <w:bottom w:w="0" w:type="dxa"/>
              <w:right w:w="15" w:type="dxa"/>
            </w:tcMar>
            <w:vAlign w:val="center"/>
            <w:hideMark/>
          </w:tcPr>
          <w:p w14:paraId="375CFD1B" w14:textId="4EE4ABE1" w:rsidR="00445076" w:rsidRPr="00624C41" w:rsidRDefault="00445076">
            <w:pPr>
              <w:pStyle w:val="affff3"/>
              <w:rPr>
                <w:rFonts w:ascii="Arial" w:eastAsia="ＭＳ Ｐゴシック" w:hAnsi="Arial"/>
                <w:sz w:val="36"/>
                <w:szCs w:val="36"/>
              </w:rPr>
            </w:pPr>
          </w:p>
        </w:tc>
        <w:tc>
          <w:tcPr>
            <w:tcW w:w="281" w:type="dxa"/>
            <w:shd w:val="clear" w:color="auto" w:fill="FFFFFF"/>
            <w:tcMar>
              <w:top w:w="15" w:type="dxa"/>
              <w:left w:w="15" w:type="dxa"/>
              <w:bottom w:w="0" w:type="dxa"/>
              <w:right w:w="15" w:type="dxa"/>
            </w:tcMar>
            <w:vAlign w:val="center"/>
            <w:hideMark/>
          </w:tcPr>
          <w:p w14:paraId="0566CEF4" w14:textId="77777777" w:rsidR="00445076" w:rsidRPr="00624C41" w:rsidRDefault="00445076">
            <w:pPr>
              <w:pStyle w:val="affff3"/>
              <w:rPr>
                <w:rFonts w:ascii="Arial" w:eastAsia="ＭＳ Ｐゴシック" w:hAnsi="Arial"/>
                <w:sz w:val="36"/>
                <w:szCs w:val="36"/>
              </w:rPr>
            </w:pPr>
            <w:r w:rsidRPr="00624C41">
              <w:rPr>
                <w:rFonts w:hint="eastAsia"/>
                <w:color w:val="000000"/>
              </w:rPr>
              <w:t>●</w:t>
            </w:r>
          </w:p>
        </w:tc>
        <w:tc>
          <w:tcPr>
            <w:tcW w:w="281" w:type="dxa"/>
            <w:shd w:val="clear" w:color="auto" w:fill="FFFFFF"/>
            <w:tcMar>
              <w:top w:w="15" w:type="dxa"/>
              <w:left w:w="15" w:type="dxa"/>
              <w:bottom w:w="0" w:type="dxa"/>
              <w:right w:w="15" w:type="dxa"/>
            </w:tcMar>
            <w:vAlign w:val="center"/>
            <w:hideMark/>
          </w:tcPr>
          <w:p w14:paraId="541E0775" w14:textId="35A2A8A3" w:rsidR="00445076" w:rsidRPr="00624C41" w:rsidRDefault="00445076">
            <w:pPr>
              <w:pStyle w:val="affff3"/>
              <w:rPr>
                <w:rFonts w:ascii="Arial" w:eastAsia="ＭＳ Ｐゴシック" w:hAnsi="Arial"/>
                <w:sz w:val="36"/>
                <w:szCs w:val="36"/>
              </w:rPr>
            </w:pPr>
          </w:p>
        </w:tc>
        <w:tc>
          <w:tcPr>
            <w:tcW w:w="281" w:type="dxa"/>
            <w:shd w:val="clear" w:color="auto" w:fill="FFFFFF"/>
            <w:tcMar>
              <w:top w:w="15" w:type="dxa"/>
              <w:left w:w="15" w:type="dxa"/>
              <w:bottom w:w="0" w:type="dxa"/>
              <w:right w:w="15" w:type="dxa"/>
            </w:tcMar>
            <w:vAlign w:val="center"/>
            <w:hideMark/>
          </w:tcPr>
          <w:p w14:paraId="1F1102C6" w14:textId="3C2C3D26" w:rsidR="00445076" w:rsidRPr="00624C41" w:rsidRDefault="00445076">
            <w:pPr>
              <w:pStyle w:val="affff3"/>
              <w:rPr>
                <w:rFonts w:ascii="Arial" w:eastAsia="ＭＳ Ｐゴシック" w:hAnsi="Arial"/>
                <w:sz w:val="36"/>
                <w:szCs w:val="36"/>
              </w:rPr>
            </w:pPr>
          </w:p>
        </w:tc>
        <w:tc>
          <w:tcPr>
            <w:tcW w:w="977" w:type="dxa"/>
            <w:shd w:val="clear" w:color="auto" w:fill="FFFFFF"/>
            <w:tcMar>
              <w:top w:w="15" w:type="dxa"/>
              <w:left w:w="15" w:type="dxa"/>
              <w:bottom w:w="0" w:type="dxa"/>
              <w:right w:w="15" w:type="dxa"/>
            </w:tcMar>
            <w:vAlign w:val="center"/>
            <w:hideMark/>
          </w:tcPr>
          <w:p w14:paraId="6AA435A7" w14:textId="77777777" w:rsidR="00445076" w:rsidRPr="00624C41" w:rsidRDefault="00445076">
            <w:pPr>
              <w:pStyle w:val="affff3"/>
              <w:rPr>
                <w:rFonts w:ascii="Arial" w:eastAsia="ＭＳ Ｐゴシック" w:hAnsi="Arial"/>
                <w:sz w:val="36"/>
                <w:szCs w:val="36"/>
              </w:rPr>
            </w:pPr>
            <w:r w:rsidRPr="00624C41">
              <w:rPr>
                <w:rFonts w:hint="eastAsia"/>
                <w:color w:val="000000"/>
              </w:rPr>
              <w:t>・</w:t>
            </w:r>
            <w:r w:rsidRPr="00624C41">
              <w:rPr>
                <w:rFonts w:hint="eastAsia"/>
                <w:color w:val="000000"/>
              </w:rPr>
              <w:tab/>
              <w:t>5.12 情報の分類、5.13 情報のラベル付け、分類ごとの情報の取扱いルール</w:t>
            </w:r>
          </w:p>
        </w:tc>
        <w:tc>
          <w:tcPr>
            <w:tcW w:w="328" w:type="dxa"/>
            <w:shd w:val="clear" w:color="auto" w:fill="FFFFFF"/>
            <w:tcMar>
              <w:top w:w="15" w:type="dxa"/>
              <w:left w:w="15" w:type="dxa"/>
              <w:bottom w:w="0" w:type="dxa"/>
              <w:right w:w="15" w:type="dxa"/>
            </w:tcMar>
            <w:vAlign w:val="center"/>
            <w:hideMark/>
          </w:tcPr>
          <w:p w14:paraId="38AB2BB3" w14:textId="77777777" w:rsidR="00445076" w:rsidRPr="00624C41" w:rsidRDefault="00445076">
            <w:pPr>
              <w:pStyle w:val="affff3"/>
              <w:rPr>
                <w:rFonts w:ascii="Arial" w:eastAsia="ＭＳ Ｐゴシック" w:hAnsi="Arial"/>
                <w:sz w:val="36"/>
                <w:szCs w:val="36"/>
              </w:rPr>
            </w:pPr>
            <w:r w:rsidRPr="00624C41">
              <w:rPr>
                <w:rFonts w:hint="eastAsia"/>
                <w:color w:val="000000"/>
              </w:rPr>
              <w:t>予定</w:t>
            </w:r>
          </w:p>
        </w:tc>
        <w:tc>
          <w:tcPr>
            <w:tcW w:w="280" w:type="dxa"/>
            <w:shd w:val="clear" w:color="auto" w:fill="FFFFFF"/>
            <w:tcMar>
              <w:top w:w="15" w:type="dxa"/>
              <w:left w:w="15" w:type="dxa"/>
              <w:bottom w:w="0" w:type="dxa"/>
              <w:right w:w="15" w:type="dxa"/>
            </w:tcMar>
            <w:vAlign w:val="center"/>
            <w:hideMark/>
          </w:tcPr>
          <w:p w14:paraId="19B83850" w14:textId="77777777" w:rsidR="00445076" w:rsidRPr="00624C41" w:rsidRDefault="00445076">
            <w:pPr>
              <w:pStyle w:val="affff3"/>
              <w:rPr>
                <w:rFonts w:ascii="Arial" w:eastAsia="ＭＳ Ｐゴシック" w:hAnsi="Arial"/>
                <w:sz w:val="36"/>
                <w:szCs w:val="36"/>
              </w:rPr>
            </w:pPr>
            <w:r w:rsidRPr="00624C41">
              <w:rPr>
                <w:rFonts w:hint="eastAsia"/>
                <w:color w:val="000000"/>
              </w:rPr>
              <w:t>2</w:t>
            </w:r>
          </w:p>
        </w:tc>
        <w:tc>
          <w:tcPr>
            <w:tcW w:w="280" w:type="dxa"/>
            <w:shd w:val="clear" w:color="auto" w:fill="FFFFFF"/>
            <w:tcMar>
              <w:top w:w="15" w:type="dxa"/>
              <w:left w:w="15" w:type="dxa"/>
              <w:bottom w:w="0" w:type="dxa"/>
              <w:right w:w="15" w:type="dxa"/>
            </w:tcMar>
            <w:vAlign w:val="center"/>
            <w:hideMark/>
          </w:tcPr>
          <w:p w14:paraId="4B551713" w14:textId="77777777" w:rsidR="00445076" w:rsidRPr="00624C41" w:rsidRDefault="00445076">
            <w:pPr>
              <w:pStyle w:val="affff3"/>
              <w:rPr>
                <w:rFonts w:ascii="Arial" w:eastAsia="ＭＳ Ｐゴシック" w:hAnsi="Arial"/>
                <w:sz w:val="36"/>
                <w:szCs w:val="36"/>
              </w:rPr>
            </w:pPr>
            <w:r w:rsidRPr="00624C41">
              <w:rPr>
                <w:rFonts w:hint="eastAsia"/>
                <w:color w:val="000000"/>
              </w:rPr>
              <w:t>3</w:t>
            </w:r>
          </w:p>
        </w:tc>
        <w:tc>
          <w:tcPr>
            <w:tcW w:w="296" w:type="dxa"/>
            <w:shd w:val="clear" w:color="auto" w:fill="FFFFFF"/>
            <w:tcMar>
              <w:top w:w="15" w:type="dxa"/>
              <w:left w:w="15" w:type="dxa"/>
              <w:bottom w:w="0" w:type="dxa"/>
              <w:right w:w="15" w:type="dxa"/>
            </w:tcMar>
            <w:vAlign w:val="center"/>
            <w:hideMark/>
          </w:tcPr>
          <w:p w14:paraId="1A630EB8" w14:textId="77777777" w:rsidR="00445076" w:rsidRPr="00624C41" w:rsidRDefault="00445076">
            <w:pPr>
              <w:pStyle w:val="affff3"/>
              <w:rPr>
                <w:rFonts w:ascii="Arial" w:eastAsia="ＭＳ Ｐゴシック" w:hAnsi="Arial"/>
                <w:sz w:val="36"/>
                <w:szCs w:val="36"/>
              </w:rPr>
            </w:pPr>
            <w:r w:rsidRPr="00624C41">
              <w:rPr>
                <w:rFonts w:hint="eastAsia"/>
                <w:color w:val="000000"/>
              </w:rPr>
              <w:t>6</w:t>
            </w:r>
          </w:p>
        </w:tc>
      </w:tr>
    </w:tbl>
    <w:p w14:paraId="3F14FDA2" w14:textId="77777777" w:rsidR="00445076" w:rsidRDefault="00445076">
      <w:pPr>
        <w:ind w:firstLineChars="0" w:firstLine="0"/>
      </w:pPr>
    </w:p>
    <w:p w14:paraId="235302F3" w14:textId="77777777" w:rsidR="00445076" w:rsidRDefault="00445076">
      <w:pPr>
        <w:ind w:firstLineChars="0" w:firstLine="0"/>
      </w:pPr>
      <w:r w:rsidRPr="00437C6E">
        <w:rPr>
          <w:rFonts w:hint="eastAsia"/>
        </w:rPr>
        <w:t>リスクアセスメント結果報告書には、以下の内容を記載します。</w:t>
      </w:r>
    </w:p>
    <w:tbl>
      <w:tblPr>
        <w:tblStyle w:val="aa"/>
        <w:tblW w:w="0" w:type="auto"/>
        <w:tblLook w:val="04A0" w:firstRow="1" w:lastRow="0" w:firstColumn="1" w:lastColumn="0" w:noHBand="0" w:noVBand="1"/>
      </w:tblPr>
      <w:tblGrid>
        <w:gridCol w:w="1413"/>
        <w:gridCol w:w="1984"/>
        <w:gridCol w:w="7059"/>
      </w:tblGrid>
      <w:tr w:rsidR="00445076" w:rsidRPr="00437C6E" w14:paraId="66783CA1" w14:textId="77777777">
        <w:tc>
          <w:tcPr>
            <w:tcW w:w="3397" w:type="dxa"/>
            <w:gridSpan w:val="2"/>
          </w:tcPr>
          <w:p w14:paraId="42A4E89D" w14:textId="77777777" w:rsidR="00445076" w:rsidRPr="00437C6E" w:rsidRDefault="00445076">
            <w:pPr>
              <w:pStyle w:val="afff8"/>
            </w:pPr>
            <w:r w:rsidRPr="00437C6E">
              <w:rPr>
                <w:rFonts w:hint="eastAsia"/>
              </w:rPr>
              <w:t>資産目録のNo.</w:t>
            </w:r>
          </w:p>
        </w:tc>
        <w:tc>
          <w:tcPr>
            <w:tcW w:w="7059" w:type="dxa"/>
          </w:tcPr>
          <w:p w14:paraId="4B7C9BB0" w14:textId="77777777" w:rsidR="00445076" w:rsidRPr="000165F2" w:rsidRDefault="00445076">
            <w:pPr>
              <w:pStyle w:val="afff6"/>
            </w:pPr>
            <w:r w:rsidRPr="0090265B">
              <w:rPr>
                <w:rFonts w:hint="eastAsia"/>
              </w:rPr>
              <w:t>重要資産</w:t>
            </w:r>
            <w:r>
              <w:rPr>
                <w:rFonts w:hint="eastAsia"/>
              </w:rPr>
              <w:t>の</w:t>
            </w:r>
            <w:r w:rsidRPr="00437C6E">
              <w:rPr>
                <w:rFonts w:hint="eastAsia"/>
              </w:rPr>
              <w:t>項番</w:t>
            </w:r>
            <w:r w:rsidRPr="0090265B">
              <w:rPr>
                <w:rFonts w:hint="eastAsia"/>
              </w:rPr>
              <w:t>を記載し</w:t>
            </w:r>
            <w:r>
              <w:rPr>
                <w:rFonts w:hint="eastAsia"/>
              </w:rPr>
              <w:t>ます。</w:t>
            </w:r>
          </w:p>
          <w:p w14:paraId="066D81D0" w14:textId="4D8E130B" w:rsidR="00445076" w:rsidRPr="00605568" w:rsidRDefault="00445076">
            <w:pPr>
              <w:pStyle w:val="afff6"/>
            </w:pPr>
            <w:r>
              <w:rPr>
                <w:rFonts w:hint="eastAsia"/>
              </w:rPr>
              <w:t>重要資産は、</w:t>
            </w:r>
            <w:r w:rsidRPr="002209F2">
              <w:rPr>
                <w:rFonts w:hint="eastAsia"/>
              </w:rPr>
              <w:t>資産目録（情報資産管理台帳）から「情報セキュリティリスクアセスメントを実施するための基準」で決定した基準をもとに選択します。例</w:t>
            </w:r>
            <w:r>
              <w:rPr>
                <w:rFonts w:hint="eastAsia"/>
              </w:rPr>
              <w:t>えば</w:t>
            </w:r>
            <w:r w:rsidRPr="002209F2">
              <w:rPr>
                <w:rFonts w:hint="eastAsia"/>
              </w:rPr>
              <w:t>、機密性、</w:t>
            </w:r>
            <w:bookmarkStart w:id="896" w:name="■完全性13ー2ー4"/>
            <w:r w:rsidR="001A22D7">
              <w:fldChar w:fldCharType="begin"/>
            </w:r>
            <w:r w:rsidR="001A22D7">
              <w:rPr>
                <w:rFonts w:hint="eastAsia"/>
              </w:rPr>
              <w:instrText xml:space="preserve">HYPERLINK </w:instrText>
            </w:r>
            <w:r w:rsidR="001A22D7">
              <w:instrText xml:space="preserve"> \l "</w:instrText>
            </w:r>
            <w:r w:rsidR="001A22D7">
              <w:rPr>
                <w:rFonts w:hint="eastAsia"/>
              </w:rPr>
              <w:instrText>■完全性</w:instrText>
            </w:r>
            <w:r w:rsidR="001A22D7">
              <w:instrText>"</w:instrText>
            </w:r>
            <w:r w:rsidR="001A22D7">
              <w:fldChar w:fldCharType="separate"/>
            </w:r>
            <w:r w:rsidRPr="001A22D7">
              <w:rPr>
                <w:rStyle w:val="a7"/>
                <w:rFonts w:hint="eastAsia"/>
              </w:rPr>
              <w:t>完全性</w:t>
            </w:r>
            <w:bookmarkEnd w:id="896"/>
            <w:r w:rsidR="001A22D7">
              <w:fldChar w:fldCharType="end"/>
            </w:r>
            <w:r w:rsidRPr="002209F2">
              <w:rPr>
                <w:rFonts w:hint="eastAsia"/>
              </w:rPr>
              <w:t>、</w:t>
            </w:r>
            <w:bookmarkStart w:id="897" w:name="■可用性13ー2－4"/>
            <w:r w:rsidR="00A67B0E">
              <w:fldChar w:fldCharType="begin"/>
            </w:r>
            <w:r w:rsidR="00A67B0E">
              <w:rPr>
                <w:rFonts w:hint="eastAsia"/>
              </w:rPr>
              <w:instrText xml:space="preserve">HYPERLINK </w:instrText>
            </w:r>
            <w:r w:rsidR="00A67B0E">
              <w:instrText xml:space="preserve"> \l "</w:instrText>
            </w:r>
            <w:r w:rsidR="00A67B0E">
              <w:rPr>
                <w:rFonts w:hint="eastAsia"/>
              </w:rPr>
              <w:instrText>■可用性</w:instrText>
            </w:r>
            <w:r w:rsidR="00A67B0E">
              <w:instrText>"</w:instrText>
            </w:r>
            <w:r w:rsidR="00A67B0E">
              <w:fldChar w:fldCharType="separate"/>
            </w:r>
            <w:r w:rsidRPr="00A67B0E">
              <w:rPr>
                <w:rStyle w:val="a7"/>
                <w:rFonts w:hint="eastAsia"/>
              </w:rPr>
              <w:t>可用性</w:t>
            </w:r>
            <w:bookmarkEnd w:id="897"/>
            <w:r w:rsidR="00A67B0E">
              <w:fldChar w:fldCharType="end"/>
            </w:r>
            <w:r w:rsidRPr="002209F2">
              <w:rPr>
                <w:rFonts w:hint="eastAsia"/>
              </w:rPr>
              <w:t>の項目</w:t>
            </w:r>
            <w:r>
              <w:rPr>
                <w:rFonts w:hint="eastAsia"/>
              </w:rPr>
              <w:t>について、</w:t>
            </w:r>
            <w:r w:rsidRPr="002209F2">
              <w:rPr>
                <w:rFonts w:hint="eastAsia"/>
              </w:rPr>
              <w:t>評価値が1つでも3となった資産を重要資産とし</w:t>
            </w:r>
            <w:r>
              <w:rPr>
                <w:rFonts w:hint="eastAsia"/>
              </w:rPr>
              <w:t>ます。</w:t>
            </w:r>
          </w:p>
          <w:p w14:paraId="3219B7FE" w14:textId="77777777" w:rsidR="00445076" w:rsidRDefault="00445076">
            <w:pPr>
              <w:pStyle w:val="afff6"/>
            </w:pPr>
            <w:r w:rsidRPr="00437C6E">
              <w:rPr>
                <w:rFonts w:hint="eastAsia"/>
              </w:rPr>
              <w:t>※リスクによっては資産目録のNoは複数になること</w:t>
            </w:r>
            <w:r>
              <w:rPr>
                <w:rFonts w:hint="eastAsia"/>
              </w:rPr>
              <w:t>が</w:t>
            </w:r>
            <w:r w:rsidRPr="00437C6E">
              <w:rPr>
                <w:rFonts w:hint="eastAsia"/>
              </w:rPr>
              <w:t>あります。</w:t>
            </w:r>
          </w:p>
          <w:p w14:paraId="1FB4644A" w14:textId="77777777" w:rsidR="00445076" w:rsidRPr="00605568" w:rsidRDefault="00445076">
            <w:pPr>
              <w:pStyle w:val="afff6"/>
            </w:pPr>
            <w:r>
              <w:rPr>
                <w:rFonts w:hint="eastAsia"/>
              </w:rPr>
              <w:t>※</w:t>
            </w:r>
            <w:r w:rsidRPr="002209F2">
              <w:rPr>
                <w:rFonts w:hint="eastAsia"/>
              </w:rPr>
              <w:t>「情報セキュリティリスクアセスメントを実施するための基準」</w:t>
            </w:r>
            <w:r>
              <w:rPr>
                <w:rFonts w:hint="eastAsia"/>
              </w:rPr>
              <w:t>については、「</w:t>
            </w:r>
            <w:r w:rsidRPr="005376DA">
              <w:t>12-2-1. リスク基準の確立</w:t>
            </w:r>
            <w:r>
              <w:rPr>
                <w:rFonts w:hint="eastAsia"/>
              </w:rPr>
              <w:t>」を参照してください。</w:t>
            </w:r>
          </w:p>
        </w:tc>
      </w:tr>
      <w:tr w:rsidR="00445076" w:rsidRPr="00437C6E" w14:paraId="2BEFFCE2" w14:textId="77777777">
        <w:tc>
          <w:tcPr>
            <w:tcW w:w="3397" w:type="dxa"/>
            <w:gridSpan w:val="2"/>
          </w:tcPr>
          <w:p w14:paraId="2DBACCD9" w14:textId="77777777" w:rsidR="00445076" w:rsidRPr="00437C6E" w:rsidRDefault="00445076">
            <w:pPr>
              <w:pStyle w:val="afff8"/>
            </w:pPr>
            <w:r w:rsidRPr="00437C6E">
              <w:rPr>
                <w:rFonts w:hint="eastAsia"/>
              </w:rPr>
              <w:t>リスク源</w:t>
            </w:r>
          </w:p>
        </w:tc>
        <w:tc>
          <w:tcPr>
            <w:tcW w:w="7059" w:type="dxa"/>
          </w:tcPr>
          <w:p w14:paraId="72516AEF" w14:textId="77777777" w:rsidR="00445076" w:rsidRPr="00437C6E" w:rsidRDefault="00445076">
            <w:pPr>
              <w:pStyle w:val="afff6"/>
            </w:pPr>
            <w:r w:rsidRPr="00437C6E">
              <w:rPr>
                <w:rFonts w:hint="eastAsia"/>
              </w:rPr>
              <w:t>想定される脅威を</w:t>
            </w:r>
            <w:r w:rsidRPr="00437C6E">
              <w:rPr>
                <w:rFonts w:hint="eastAsia"/>
                <w:color w:val="333333"/>
              </w:rPr>
              <w:t>記載します</w:t>
            </w:r>
            <w:r w:rsidRPr="00437C6E">
              <w:rPr>
                <w:rFonts w:hint="eastAsia"/>
              </w:rPr>
              <w:t>。</w:t>
            </w:r>
          </w:p>
          <w:p w14:paraId="38804551" w14:textId="77777777" w:rsidR="00445076" w:rsidRPr="00437C6E" w:rsidRDefault="00445076">
            <w:pPr>
              <w:pStyle w:val="afff6"/>
            </w:pPr>
            <w:r w:rsidRPr="00437C6E">
              <w:rPr>
                <w:rFonts w:hint="eastAsia"/>
              </w:rPr>
              <w:t>（例）モバイル機器の利用ルールが十分に整備されていないなど</w:t>
            </w:r>
          </w:p>
        </w:tc>
      </w:tr>
      <w:tr w:rsidR="00445076" w:rsidRPr="00437C6E" w14:paraId="5DCA229B" w14:textId="77777777">
        <w:tc>
          <w:tcPr>
            <w:tcW w:w="3397" w:type="dxa"/>
            <w:gridSpan w:val="2"/>
          </w:tcPr>
          <w:p w14:paraId="30C53661" w14:textId="77777777" w:rsidR="00445076" w:rsidRPr="00437C6E" w:rsidRDefault="00445076">
            <w:pPr>
              <w:pStyle w:val="afff8"/>
            </w:pPr>
            <w:r w:rsidRPr="00437C6E">
              <w:rPr>
                <w:rFonts w:hint="eastAsia"/>
              </w:rPr>
              <w:t>影響領域</w:t>
            </w:r>
          </w:p>
        </w:tc>
        <w:tc>
          <w:tcPr>
            <w:tcW w:w="7059" w:type="dxa"/>
          </w:tcPr>
          <w:p w14:paraId="18C3FDA2" w14:textId="77777777" w:rsidR="00445076" w:rsidRPr="00437C6E" w:rsidRDefault="00445076">
            <w:pPr>
              <w:pStyle w:val="afff6"/>
            </w:pPr>
            <w:r w:rsidRPr="00437C6E">
              <w:rPr>
                <w:rFonts w:hint="eastAsia"/>
              </w:rPr>
              <w:t>脅威が発生した場合の影響範囲を</w:t>
            </w:r>
            <w:r w:rsidRPr="00437C6E">
              <w:rPr>
                <w:rFonts w:hint="eastAsia"/>
                <w:color w:val="333333"/>
              </w:rPr>
              <w:t>記載します</w:t>
            </w:r>
            <w:r w:rsidRPr="00437C6E">
              <w:rPr>
                <w:rFonts w:hint="eastAsia"/>
              </w:rPr>
              <w:t>。</w:t>
            </w:r>
          </w:p>
          <w:p w14:paraId="31E5F3E3" w14:textId="77777777" w:rsidR="00445076" w:rsidRPr="00437C6E" w:rsidRDefault="00445076">
            <w:pPr>
              <w:pStyle w:val="afff6"/>
            </w:pPr>
            <w:r w:rsidRPr="00437C6E">
              <w:rPr>
                <w:rFonts w:hint="eastAsia"/>
              </w:rPr>
              <w:t>（例）外部、全社など</w:t>
            </w:r>
          </w:p>
        </w:tc>
      </w:tr>
      <w:tr w:rsidR="00445076" w:rsidRPr="00437C6E" w14:paraId="3980DC18" w14:textId="77777777">
        <w:tc>
          <w:tcPr>
            <w:tcW w:w="3397" w:type="dxa"/>
            <w:gridSpan w:val="2"/>
          </w:tcPr>
          <w:p w14:paraId="2E9E77AA" w14:textId="77777777" w:rsidR="00445076" w:rsidRPr="00437C6E" w:rsidRDefault="00445076">
            <w:pPr>
              <w:pStyle w:val="afff8"/>
            </w:pPr>
            <w:r w:rsidRPr="00437C6E">
              <w:rPr>
                <w:rFonts w:hint="eastAsia"/>
              </w:rPr>
              <w:t>事象</w:t>
            </w:r>
          </w:p>
        </w:tc>
        <w:tc>
          <w:tcPr>
            <w:tcW w:w="7059" w:type="dxa"/>
          </w:tcPr>
          <w:p w14:paraId="1061890E" w14:textId="77777777" w:rsidR="00445076" w:rsidRPr="00437C6E" w:rsidRDefault="00445076">
            <w:pPr>
              <w:pStyle w:val="afff6"/>
            </w:pPr>
            <w:r w:rsidRPr="00437C6E">
              <w:rPr>
                <w:rFonts w:hint="eastAsia"/>
              </w:rPr>
              <w:t>発生する可能性のある事象を記載します。</w:t>
            </w:r>
          </w:p>
          <w:p w14:paraId="08D39ED4" w14:textId="77777777" w:rsidR="00445076" w:rsidRPr="00437C6E" w:rsidRDefault="00445076">
            <w:pPr>
              <w:pStyle w:val="afff6"/>
            </w:pPr>
            <w:r w:rsidRPr="00437C6E">
              <w:rPr>
                <w:rFonts w:hint="eastAsia"/>
              </w:rPr>
              <w:t>（例）持ち出し中に重要な情報を紛失・盗難（機密性の喪失）など</w:t>
            </w:r>
          </w:p>
        </w:tc>
      </w:tr>
      <w:tr w:rsidR="00445076" w:rsidRPr="00437C6E" w14:paraId="76B3B9C1" w14:textId="77777777">
        <w:tc>
          <w:tcPr>
            <w:tcW w:w="3397" w:type="dxa"/>
            <w:gridSpan w:val="2"/>
          </w:tcPr>
          <w:p w14:paraId="1F885D96" w14:textId="77777777" w:rsidR="00445076" w:rsidRPr="00437C6E" w:rsidRDefault="00445076">
            <w:pPr>
              <w:pStyle w:val="afff8"/>
            </w:pPr>
            <w:r w:rsidRPr="00437C6E">
              <w:rPr>
                <w:rFonts w:hint="eastAsia"/>
              </w:rPr>
              <w:t>原因</w:t>
            </w:r>
          </w:p>
        </w:tc>
        <w:tc>
          <w:tcPr>
            <w:tcW w:w="7059" w:type="dxa"/>
          </w:tcPr>
          <w:p w14:paraId="4D7B074D" w14:textId="77777777" w:rsidR="00445076" w:rsidRPr="00437C6E" w:rsidRDefault="00445076">
            <w:pPr>
              <w:pStyle w:val="afff6"/>
            </w:pPr>
            <w:r w:rsidRPr="00437C6E">
              <w:rPr>
                <w:rFonts w:hint="eastAsia"/>
              </w:rPr>
              <w:t>事象が発生する原因を記載します。</w:t>
            </w:r>
          </w:p>
          <w:p w14:paraId="03D3FD94" w14:textId="77777777" w:rsidR="00445076" w:rsidRPr="00437C6E" w:rsidRDefault="00445076">
            <w:pPr>
              <w:pStyle w:val="afff6"/>
            </w:pPr>
            <w:r w:rsidRPr="00437C6E">
              <w:rPr>
                <w:rFonts w:hint="eastAsia"/>
              </w:rPr>
              <w:t>（例）【事象】に対し【リスク源】のため【事象】が発生など</w:t>
            </w:r>
          </w:p>
        </w:tc>
      </w:tr>
      <w:tr w:rsidR="00445076" w14:paraId="408F1BEB" w14:textId="77777777">
        <w:tc>
          <w:tcPr>
            <w:tcW w:w="3397" w:type="dxa"/>
            <w:gridSpan w:val="2"/>
          </w:tcPr>
          <w:p w14:paraId="67EA1AA5" w14:textId="77777777" w:rsidR="00445076" w:rsidRPr="00437C6E" w:rsidRDefault="00445076">
            <w:pPr>
              <w:pStyle w:val="afff8"/>
            </w:pPr>
            <w:r w:rsidRPr="00437C6E">
              <w:rPr>
                <w:rFonts w:hint="eastAsia"/>
              </w:rPr>
              <w:t>起こり得る結果</w:t>
            </w:r>
          </w:p>
        </w:tc>
        <w:tc>
          <w:tcPr>
            <w:tcW w:w="7059" w:type="dxa"/>
          </w:tcPr>
          <w:p w14:paraId="1B0D1DC3" w14:textId="77777777" w:rsidR="00445076" w:rsidRPr="00437C6E" w:rsidRDefault="00445076">
            <w:pPr>
              <w:pStyle w:val="afff6"/>
            </w:pPr>
            <w:r w:rsidRPr="00437C6E">
              <w:rPr>
                <w:rFonts w:hint="eastAsia"/>
              </w:rPr>
              <w:t>事象が発生した場合に起きる結果を記載します。</w:t>
            </w:r>
          </w:p>
          <w:p w14:paraId="613B71F1" w14:textId="77777777" w:rsidR="00445076" w:rsidRPr="00437C6E" w:rsidRDefault="00445076">
            <w:pPr>
              <w:pStyle w:val="afff6"/>
            </w:pPr>
            <w:r w:rsidRPr="00437C6E">
              <w:rPr>
                <w:rFonts w:hint="eastAsia"/>
                <w:color w:val="000000" w:themeColor="text1"/>
              </w:rPr>
              <w:t>（例）機密情報などが漏えいし顧客に影響、信用喪失など</w:t>
            </w:r>
          </w:p>
        </w:tc>
      </w:tr>
      <w:tr w:rsidR="00445076" w:rsidRPr="00437C6E" w14:paraId="1FA34A35" w14:textId="77777777">
        <w:tc>
          <w:tcPr>
            <w:tcW w:w="1413" w:type="dxa"/>
            <w:vMerge w:val="restart"/>
          </w:tcPr>
          <w:p w14:paraId="4D2ED964" w14:textId="77777777" w:rsidR="00445076" w:rsidRDefault="00445076">
            <w:pPr>
              <w:pStyle w:val="afff8"/>
            </w:pPr>
            <w:r>
              <w:rPr>
                <w:rFonts w:hint="eastAsia"/>
              </w:rPr>
              <w:t>一次評価</w:t>
            </w:r>
          </w:p>
        </w:tc>
        <w:tc>
          <w:tcPr>
            <w:tcW w:w="1984" w:type="dxa"/>
          </w:tcPr>
          <w:p w14:paraId="1956B50F" w14:textId="77777777" w:rsidR="00445076" w:rsidRPr="00437C6E" w:rsidRDefault="00445076">
            <w:pPr>
              <w:pStyle w:val="afff8"/>
              <w:rPr>
                <w:highlight w:val="yellow"/>
              </w:rPr>
            </w:pPr>
            <w:r>
              <w:rPr>
                <w:rFonts w:hint="eastAsia"/>
              </w:rPr>
              <w:t>重要度</w:t>
            </w:r>
          </w:p>
        </w:tc>
        <w:tc>
          <w:tcPr>
            <w:tcW w:w="7059" w:type="dxa"/>
          </w:tcPr>
          <w:p w14:paraId="2E6CD139" w14:textId="77777777" w:rsidR="00445076" w:rsidRPr="00437C6E" w:rsidRDefault="00445076">
            <w:pPr>
              <w:pStyle w:val="afff6"/>
              <w:rPr>
                <w:highlight w:val="yellow"/>
              </w:rPr>
            </w:pPr>
            <w:r w:rsidRPr="00345696">
              <w:rPr>
                <w:rFonts w:hint="eastAsia"/>
              </w:rPr>
              <w:t>算出方法は、「</w:t>
            </w:r>
            <w:r w:rsidRPr="00345696">
              <w:t>12-2-2. リスクの特定」を参照してください。</w:t>
            </w:r>
          </w:p>
        </w:tc>
      </w:tr>
      <w:tr w:rsidR="00445076" w:rsidRPr="00437C6E" w14:paraId="3866C3D5" w14:textId="77777777">
        <w:tc>
          <w:tcPr>
            <w:tcW w:w="1413" w:type="dxa"/>
            <w:vMerge/>
          </w:tcPr>
          <w:p w14:paraId="56628634" w14:textId="77777777" w:rsidR="00445076" w:rsidRDefault="00445076">
            <w:pPr>
              <w:pStyle w:val="afff8"/>
            </w:pPr>
          </w:p>
        </w:tc>
        <w:tc>
          <w:tcPr>
            <w:tcW w:w="1984" w:type="dxa"/>
          </w:tcPr>
          <w:p w14:paraId="1CC36683" w14:textId="77777777" w:rsidR="00445076" w:rsidRPr="00437C6E" w:rsidRDefault="00445076">
            <w:pPr>
              <w:pStyle w:val="afff8"/>
              <w:rPr>
                <w:highlight w:val="yellow"/>
              </w:rPr>
            </w:pPr>
            <w:r>
              <w:rPr>
                <w:rFonts w:hint="eastAsia"/>
              </w:rPr>
              <w:t>被害発生可能性</w:t>
            </w:r>
          </w:p>
        </w:tc>
        <w:tc>
          <w:tcPr>
            <w:tcW w:w="7059" w:type="dxa"/>
          </w:tcPr>
          <w:p w14:paraId="0F407F77" w14:textId="77777777" w:rsidR="00445076" w:rsidRPr="00437C6E" w:rsidRDefault="00445076">
            <w:pPr>
              <w:pStyle w:val="afff6"/>
              <w:rPr>
                <w:highlight w:val="yellow"/>
              </w:rPr>
            </w:pPr>
            <w:r w:rsidRPr="00345696">
              <w:rPr>
                <w:rFonts w:hint="eastAsia"/>
              </w:rPr>
              <w:t>算出方法は、「</w:t>
            </w:r>
            <w:r w:rsidRPr="00345696">
              <w:t>12-2-3. リスクの分析」を参照してください。</w:t>
            </w:r>
          </w:p>
        </w:tc>
      </w:tr>
      <w:tr w:rsidR="00445076" w:rsidRPr="00437C6E" w14:paraId="1AAB3549" w14:textId="77777777">
        <w:tc>
          <w:tcPr>
            <w:tcW w:w="1413" w:type="dxa"/>
            <w:vMerge/>
          </w:tcPr>
          <w:p w14:paraId="5973A6C8" w14:textId="77777777" w:rsidR="00445076" w:rsidRDefault="00445076">
            <w:pPr>
              <w:pStyle w:val="afff8"/>
            </w:pPr>
          </w:p>
        </w:tc>
        <w:tc>
          <w:tcPr>
            <w:tcW w:w="1984" w:type="dxa"/>
          </w:tcPr>
          <w:p w14:paraId="44D22FC8" w14:textId="77777777" w:rsidR="00445076" w:rsidRPr="00437C6E" w:rsidRDefault="00445076">
            <w:pPr>
              <w:pStyle w:val="afff8"/>
              <w:rPr>
                <w:highlight w:val="yellow"/>
              </w:rPr>
            </w:pPr>
            <w:r>
              <w:rPr>
                <w:rFonts w:hint="eastAsia"/>
              </w:rPr>
              <w:t>リスクレベル</w:t>
            </w:r>
          </w:p>
        </w:tc>
        <w:tc>
          <w:tcPr>
            <w:tcW w:w="7059" w:type="dxa"/>
          </w:tcPr>
          <w:p w14:paraId="4E7FDF6D" w14:textId="77777777" w:rsidR="00445076" w:rsidRPr="00437C6E" w:rsidRDefault="00445076">
            <w:pPr>
              <w:pStyle w:val="afff6"/>
              <w:rPr>
                <w:highlight w:val="yellow"/>
              </w:rPr>
            </w:pPr>
            <w:r w:rsidRPr="00345696">
              <w:rPr>
                <w:rFonts w:hint="eastAsia"/>
              </w:rPr>
              <w:t>算出方法は、「</w:t>
            </w:r>
            <w:r w:rsidRPr="00345696">
              <w:t>12-2-3. リスクの分析」を参照してください。</w:t>
            </w:r>
          </w:p>
        </w:tc>
      </w:tr>
      <w:tr w:rsidR="00445076" w:rsidRPr="00437C6E" w14:paraId="5CFE192E" w14:textId="77777777">
        <w:tc>
          <w:tcPr>
            <w:tcW w:w="3397" w:type="dxa"/>
            <w:gridSpan w:val="2"/>
          </w:tcPr>
          <w:p w14:paraId="3527FF72" w14:textId="77777777" w:rsidR="00445076" w:rsidRPr="00437C6E" w:rsidRDefault="00445076">
            <w:pPr>
              <w:pStyle w:val="afff8"/>
              <w:rPr>
                <w:highlight w:val="yellow"/>
              </w:rPr>
            </w:pPr>
            <w:r w:rsidRPr="003D3EB3">
              <w:rPr>
                <w:rFonts w:hint="eastAsia"/>
              </w:rPr>
              <w:t>優先順位</w:t>
            </w:r>
          </w:p>
        </w:tc>
        <w:tc>
          <w:tcPr>
            <w:tcW w:w="7059" w:type="dxa"/>
          </w:tcPr>
          <w:p w14:paraId="5A7F8EA8" w14:textId="77777777" w:rsidR="00445076" w:rsidRDefault="00445076">
            <w:pPr>
              <w:pStyle w:val="afff6"/>
            </w:pPr>
            <w:r w:rsidRPr="00D20F7A">
              <w:rPr>
                <w:rFonts w:hint="eastAsia"/>
              </w:rPr>
              <w:t>リスク受容基準をもとに、リスクレベルから優先順位</w:t>
            </w:r>
            <w:r>
              <w:rPr>
                <w:rFonts w:hint="eastAsia"/>
              </w:rPr>
              <w:t>づ</w:t>
            </w:r>
            <w:r w:rsidRPr="00D20F7A">
              <w:rPr>
                <w:rFonts w:hint="eastAsia"/>
              </w:rPr>
              <w:t>けを行います。</w:t>
            </w:r>
          </w:p>
          <w:p w14:paraId="6A909F7E" w14:textId="77777777" w:rsidR="00445076" w:rsidRDefault="00445076">
            <w:pPr>
              <w:pStyle w:val="afff6"/>
            </w:pPr>
            <w:r>
              <w:rPr>
                <w:rFonts w:hint="eastAsia"/>
              </w:rPr>
              <w:t>（例）</w:t>
            </w:r>
          </w:p>
          <w:p w14:paraId="49438428" w14:textId="77777777" w:rsidR="00445076" w:rsidRDefault="00445076">
            <w:pPr>
              <w:pStyle w:val="afff6"/>
            </w:pPr>
            <w:r>
              <w:t>1：早急に対応、2：今期中に対応、3</w:t>
            </w:r>
            <w:r>
              <w:rPr>
                <w:rFonts w:hint="eastAsia"/>
              </w:rPr>
              <w:t>：</w:t>
            </w:r>
            <w:r>
              <w:t>今期対応が望ましい</w:t>
            </w:r>
          </w:p>
          <w:p w14:paraId="3E31D523" w14:textId="77777777" w:rsidR="00445076" w:rsidRDefault="00445076">
            <w:pPr>
              <w:pStyle w:val="afff6"/>
            </w:pPr>
            <w:r>
              <w:rPr>
                <w:rFonts w:hint="eastAsia"/>
              </w:rPr>
              <w:t>リスクレベル：</w:t>
            </w:r>
            <w:r>
              <w:t>9→優先順位：1</w:t>
            </w:r>
          </w:p>
          <w:p w14:paraId="18CA7B0E" w14:textId="77777777" w:rsidR="00445076" w:rsidRDefault="00445076">
            <w:pPr>
              <w:pStyle w:val="afff6"/>
            </w:pPr>
            <w:r>
              <w:rPr>
                <w:rFonts w:hint="eastAsia"/>
              </w:rPr>
              <w:t>リスクレベル：</w:t>
            </w:r>
            <w:r>
              <w:t>4→優先順位：3</w:t>
            </w:r>
          </w:p>
          <w:p w14:paraId="2ADF8BAC" w14:textId="77777777" w:rsidR="00445076" w:rsidRPr="00437C6E" w:rsidRDefault="00445076">
            <w:pPr>
              <w:pStyle w:val="afff6"/>
              <w:rPr>
                <w:highlight w:val="yellow"/>
              </w:rPr>
            </w:pPr>
            <w:r>
              <w:rPr>
                <w:rFonts w:hint="eastAsia"/>
              </w:rPr>
              <w:t>リスクレベル：</w:t>
            </w:r>
            <w:r>
              <w:t>6→優先順位：2</w:t>
            </w:r>
          </w:p>
        </w:tc>
      </w:tr>
      <w:tr w:rsidR="00445076" w:rsidRPr="00345696" w14:paraId="5693FF98" w14:textId="77777777">
        <w:tc>
          <w:tcPr>
            <w:tcW w:w="3397" w:type="dxa"/>
            <w:gridSpan w:val="2"/>
          </w:tcPr>
          <w:p w14:paraId="1B18CF6E" w14:textId="77777777" w:rsidR="00445076" w:rsidRPr="003D3EB3" w:rsidRDefault="00445076">
            <w:pPr>
              <w:pStyle w:val="afff8"/>
              <w:rPr>
                <w:lang w:eastAsia="zh-TW"/>
              </w:rPr>
            </w:pPr>
            <w:r w:rsidRPr="007E4599">
              <w:rPr>
                <w:rFonts w:hint="eastAsia"/>
                <w:lang w:eastAsia="zh-TW"/>
              </w:rPr>
              <w:t>保有、低減、回避、移転</w:t>
            </w:r>
          </w:p>
        </w:tc>
        <w:tc>
          <w:tcPr>
            <w:tcW w:w="7059" w:type="dxa"/>
          </w:tcPr>
          <w:p w14:paraId="21DA8102" w14:textId="77777777" w:rsidR="00445076" w:rsidRPr="00345696" w:rsidRDefault="00445076">
            <w:pPr>
              <w:pStyle w:val="afff6"/>
            </w:pPr>
            <w:r w:rsidRPr="007E4599">
              <w:rPr>
                <w:rFonts w:hint="eastAsia"/>
              </w:rPr>
              <w:t>リスク対応</w:t>
            </w:r>
            <w:r>
              <w:rPr>
                <w:rFonts w:hint="eastAsia"/>
              </w:rPr>
              <w:t>により</w:t>
            </w:r>
            <w:r w:rsidRPr="007E4599">
              <w:rPr>
                <w:rFonts w:hint="eastAsia"/>
              </w:rPr>
              <w:t>決定した対応について「●」を記載します。</w:t>
            </w:r>
          </w:p>
        </w:tc>
      </w:tr>
      <w:tr w:rsidR="00445076" w:rsidRPr="00345696" w14:paraId="4E366938" w14:textId="77777777">
        <w:tc>
          <w:tcPr>
            <w:tcW w:w="3397" w:type="dxa"/>
            <w:gridSpan w:val="2"/>
          </w:tcPr>
          <w:p w14:paraId="06C14A35" w14:textId="77777777" w:rsidR="00445076" w:rsidRPr="003D3EB3" w:rsidRDefault="00445076">
            <w:pPr>
              <w:pStyle w:val="afff8"/>
            </w:pPr>
            <w:r w:rsidRPr="000D65BE">
              <w:rPr>
                <w:rFonts w:hint="eastAsia"/>
              </w:rPr>
              <w:t>管理策</w:t>
            </w:r>
          </w:p>
        </w:tc>
        <w:tc>
          <w:tcPr>
            <w:tcW w:w="7059" w:type="dxa"/>
          </w:tcPr>
          <w:p w14:paraId="40487A84" w14:textId="77777777" w:rsidR="00445076" w:rsidRPr="000D65BE" w:rsidRDefault="00445076">
            <w:pPr>
              <w:pStyle w:val="afff6"/>
            </w:pPr>
            <w:r w:rsidRPr="007E4599">
              <w:rPr>
                <w:rFonts w:hint="eastAsia"/>
              </w:rPr>
              <w:t>リスク対応</w:t>
            </w:r>
            <w:r>
              <w:rPr>
                <w:rFonts w:hint="eastAsia"/>
              </w:rPr>
              <w:t>により</w:t>
            </w:r>
            <w:r w:rsidRPr="007E4599">
              <w:rPr>
                <w:rFonts w:hint="eastAsia"/>
              </w:rPr>
              <w:t>決定した内容を記載します。</w:t>
            </w:r>
          </w:p>
          <w:p w14:paraId="3790FAB0" w14:textId="77777777" w:rsidR="00445076" w:rsidRDefault="00445076">
            <w:pPr>
              <w:pStyle w:val="afff6"/>
            </w:pPr>
            <w:r w:rsidRPr="007E4599">
              <w:rPr>
                <w:rFonts w:hint="eastAsia"/>
              </w:rPr>
              <w:t>（例）モバイル機器の利用ルールを整備・強化など</w:t>
            </w:r>
          </w:p>
          <w:p w14:paraId="4FEDF885" w14:textId="77777777" w:rsidR="00445076" w:rsidRDefault="00445076">
            <w:pPr>
              <w:pStyle w:val="afff6"/>
            </w:pPr>
          </w:p>
          <w:p w14:paraId="7763E433" w14:textId="77777777" w:rsidR="00445076" w:rsidRPr="00D20F7A" w:rsidRDefault="00445076">
            <w:pPr>
              <w:pStyle w:val="afff6"/>
            </w:pPr>
            <w:r>
              <w:rPr>
                <w:rFonts w:hint="eastAsia"/>
              </w:rPr>
              <w:t>※</w:t>
            </w:r>
            <w:r w:rsidRPr="007E4599">
              <w:rPr>
                <w:rFonts w:hint="eastAsia"/>
              </w:rPr>
              <w:t>附属書Aの管理策のリストは包括的なものではないので、必要に応じてリストにない管理策を採用してもかまいません。</w:t>
            </w:r>
          </w:p>
        </w:tc>
      </w:tr>
      <w:tr w:rsidR="00445076" w:rsidRPr="00345696" w14:paraId="489C6289" w14:textId="77777777">
        <w:tc>
          <w:tcPr>
            <w:tcW w:w="3397" w:type="dxa"/>
            <w:gridSpan w:val="2"/>
          </w:tcPr>
          <w:p w14:paraId="186F6A61" w14:textId="77777777" w:rsidR="00445076" w:rsidRPr="000D65BE" w:rsidRDefault="00445076">
            <w:pPr>
              <w:pStyle w:val="afff8"/>
            </w:pPr>
            <w:r>
              <w:rPr>
                <w:rFonts w:hint="eastAsia"/>
              </w:rPr>
              <w:t>対応</w:t>
            </w:r>
          </w:p>
        </w:tc>
        <w:tc>
          <w:tcPr>
            <w:tcW w:w="7059" w:type="dxa"/>
          </w:tcPr>
          <w:p w14:paraId="0550C756" w14:textId="77777777" w:rsidR="00445076" w:rsidRDefault="00445076">
            <w:pPr>
              <w:pStyle w:val="afff6"/>
            </w:pPr>
            <w:r>
              <w:rPr>
                <w:rFonts w:hint="eastAsia"/>
              </w:rPr>
              <w:t>管理策の実施状況を記載します。</w:t>
            </w:r>
          </w:p>
          <w:p w14:paraId="06FBD549" w14:textId="77777777" w:rsidR="00445076" w:rsidRDefault="00445076" w:rsidP="00892C01">
            <w:pPr>
              <w:pStyle w:val="afff6"/>
              <w:numPr>
                <w:ilvl w:val="0"/>
                <w:numId w:val="795"/>
              </w:numPr>
              <w:tabs>
                <w:tab w:val="clear" w:pos="1830"/>
                <w:tab w:val="left" w:pos="455"/>
              </w:tabs>
            </w:pPr>
            <w:r>
              <w:rPr>
                <w:rFonts w:hint="eastAsia"/>
              </w:rPr>
              <w:t>管理策を実施した場合は「済み」</w:t>
            </w:r>
          </w:p>
          <w:p w14:paraId="0631F6FD" w14:textId="77777777" w:rsidR="00445076" w:rsidRDefault="00445076" w:rsidP="00892C01">
            <w:pPr>
              <w:pStyle w:val="afff6"/>
              <w:numPr>
                <w:ilvl w:val="0"/>
                <w:numId w:val="795"/>
              </w:numPr>
              <w:tabs>
                <w:tab w:val="clear" w:pos="1830"/>
                <w:tab w:val="left" w:pos="455"/>
              </w:tabs>
            </w:pPr>
            <w:r>
              <w:rPr>
                <w:rFonts w:hint="eastAsia"/>
              </w:rPr>
              <w:t>管理策を実施する予定がある場合は「予定」</w:t>
            </w:r>
          </w:p>
          <w:p w14:paraId="45DCF47E" w14:textId="77777777" w:rsidR="00445076" w:rsidRPr="007E4599" w:rsidRDefault="00445076" w:rsidP="00892C01">
            <w:pPr>
              <w:pStyle w:val="afff6"/>
              <w:numPr>
                <w:ilvl w:val="0"/>
                <w:numId w:val="795"/>
              </w:numPr>
              <w:tabs>
                <w:tab w:val="clear" w:pos="1830"/>
                <w:tab w:val="left" w:pos="455"/>
              </w:tabs>
            </w:pPr>
            <w:r>
              <w:rPr>
                <w:rFonts w:hint="eastAsia"/>
              </w:rPr>
              <w:t>管理策を実施する予定が未定の場合は「未定」</w:t>
            </w:r>
          </w:p>
        </w:tc>
      </w:tr>
      <w:tr w:rsidR="00445076" w:rsidRPr="00345696" w14:paraId="4F175857" w14:textId="77777777">
        <w:tc>
          <w:tcPr>
            <w:tcW w:w="1413" w:type="dxa"/>
            <w:vMerge w:val="restart"/>
          </w:tcPr>
          <w:p w14:paraId="327CF6AA" w14:textId="77777777" w:rsidR="00445076" w:rsidRDefault="00445076">
            <w:pPr>
              <w:pStyle w:val="afff8"/>
            </w:pPr>
            <w:r>
              <w:rPr>
                <w:rFonts w:hint="eastAsia"/>
              </w:rPr>
              <w:t>二次評価</w:t>
            </w:r>
          </w:p>
        </w:tc>
        <w:tc>
          <w:tcPr>
            <w:tcW w:w="1984" w:type="dxa"/>
          </w:tcPr>
          <w:p w14:paraId="7F0FA9E0" w14:textId="77777777" w:rsidR="00445076" w:rsidRPr="003D3EB3" w:rsidRDefault="00445076">
            <w:pPr>
              <w:pStyle w:val="afff8"/>
            </w:pPr>
            <w:r>
              <w:rPr>
                <w:rFonts w:hint="eastAsia"/>
              </w:rPr>
              <w:t>重要度</w:t>
            </w:r>
          </w:p>
        </w:tc>
        <w:tc>
          <w:tcPr>
            <w:tcW w:w="7059" w:type="dxa"/>
          </w:tcPr>
          <w:p w14:paraId="16F4F994" w14:textId="77777777" w:rsidR="00445076" w:rsidRPr="00345696" w:rsidRDefault="00445076">
            <w:pPr>
              <w:pStyle w:val="afff6"/>
            </w:pPr>
            <w:r>
              <w:rPr>
                <w:rFonts w:hint="eastAsia"/>
              </w:rPr>
              <w:t>算出方法は、「</w:t>
            </w:r>
            <w:r>
              <w:t>12-2-2. リスクの特定」を参照してください。</w:t>
            </w:r>
          </w:p>
        </w:tc>
      </w:tr>
      <w:tr w:rsidR="00445076" w:rsidRPr="00345696" w14:paraId="066C37A7" w14:textId="77777777">
        <w:tc>
          <w:tcPr>
            <w:tcW w:w="1413" w:type="dxa"/>
            <w:vMerge/>
          </w:tcPr>
          <w:p w14:paraId="4DA4D693" w14:textId="77777777" w:rsidR="00445076" w:rsidRDefault="00445076">
            <w:pPr>
              <w:pStyle w:val="afff8"/>
            </w:pPr>
          </w:p>
        </w:tc>
        <w:tc>
          <w:tcPr>
            <w:tcW w:w="1984" w:type="dxa"/>
          </w:tcPr>
          <w:p w14:paraId="47C89E7E" w14:textId="77777777" w:rsidR="00445076" w:rsidRPr="003D3EB3" w:rsidRDefault="00445076">
            <w:pPr>
              <w:pStyle w:val="afff8"/>
            </w:pPr>
            <w:r>
              <w:rPr>
                <w:rFonts w:hint="eastAsia"/>
              </w:rPr>
              <w:t>被害発生可能性</w:t>
            </w:r>
          </w:p>
        </w:tc>
        <w:tc>
          <w:tcPr>
            <w:tcW w:w="7059" w:type="dxa"/>
          </w:tcPr>
          <w:p w14:paraId="7675207C" w14:textId="77777777" w:rsidR="00445076" w:rsidRPr="00345696" w:rsidRDefault="00445076">
            <w:pPr>
              <w:pStyle w:val="afff6"/>
            </w:pPr>
            <w:r>
              <w:rPr>
                <w:rFonts w:hint="eastAsia"/>
              </w:rPr>
              <w:t>算出方法は、「</w:t>
            </w:r>
            <w:r>
              <w:t>12-2-3. リスクの分析」を参照してください。</w:t>
            </w:r>
          </w:p>
        </w:tc>
      </w:tr>
      <w:tr w:rsidR="00445076" w:rsidRPr="00345696" w14:paraId="077FCF77" w14:textId="77777777">
        <w:tc>
          <w:tcPr>
            <w:tcW w:w="1413" w:type="dxa"/>
            <w:vMerge/>
          </w:tcPr>
          <w:p w14:paraId="009FA5DD" w14:textId="77777777" w:rsidR="00445076" w:rsidRDefault="00445076">
            <w:pPr>
              <w:pStyle w:val="afff8"/>
            </w:pPr>
          </w:p>
        </w:tc>
        <w:tc>
          <w:tcPr>
            <w:tcW w:w="1984" w:type="dxa"/>
          </w:tcPr>
          <w:p w14:paraId="07AAB880" w14:textId="77777777" w:rsidR="00445076" w:rsidRPr="003D3EB3" w:rsidRDefault="00445076">
            <w:pPr>
              <w:pStyle w:val="afff8"/>
            </w:pPr>
            <w:r>
              <w:rPr>
                <w:rFonts w:hint="eastAsia"/>
              </w:rPr>
              <w:t>リスクレベル</w:t>
            </w:r>
          </w:p>
        </w:tc>
        <w:tc>
          <w:tcPr>
            <w:tcW w:w="7059" w:type="dxa"/>
          </w:tcPr>
          <w:p w14:paraId="3B74B63B" w14:textId="77777777" w:rsidR="00445076" w:rsidRPr="00345696" w:rsidRDefault="00445076">
            <w:pPr>
              <w:pStyle w:val="afff6"/>
            </w:pPr>
            <w:r>
              <w:rPr>
                <w:rFonts w:hint="eastAsia"/>
              </w:rPr>
              <w:t>算出方法は、「</w:t>
            </w:r>
            <w:r>
              <w:t>12-2-3. リスクの分析」を参照してください。</w:t>
            </w:r>
          </w:p>
        </w:tc>
      </w:tr>
    </w:tbl>
    <w:p w14:paraId="4D46B1BE" w14:textId="16C8052E" w:rsidR="00445076" w:rsidRDefault="00445076">
      <w:r>
        <w:rPr>
          <w:rFonts w:hint="eastAsia"/>
        </w:rPr>
        <w:t>※「二次評価」とは、リスクに対する管理策の有効性評価をするために行うものです。リスク対応を実施した結果をもとに、</w:t>
      </w:r>
      <w:bookmarkStart w:id="898" w:name="■情報資産13ー2－4"/>
      <w:r>
        <w:fldChar w:fldCharType="begin"/>
      </w:r>
      <w:r>
        <w:instrText>HYPERLINK \l "■情報資産"</w:instrText>
      </w:r>
      <w:r>
        <w:fldChar w:fldCharType="separate"/>
      </w:r>
      <w:r w:rsidRPr="007F5325">
        <w:rPr>
          <w:rStyle w:val="a7"/>
          <w:rFonts w:hint="eastAsia"/>
        </w:rPr>
        <w:t>情報資産</w:t>
      </w:r>
      <w:r>
        <w:fldChar w:fldCharType="end"/>
      </w:r>
      <w:bookmarkEnd w:id="898"/>
      <w:r>
        <w:rPr>
          <w:rFonts w:hint="eastAsia"/>
        </w:rPr>
        <w:t>に対する再評価を実施します。</w:t>
      </w:r>
    </w:p>
    <w:p w14:paraId="2C1D91A1" w14:textId="77777777" w:rsidR="00445076" w:rsidRDefault="00445076">
      <w:pPr>
        <w:pStyle w:val="aff4"/>
        <w:ind w:firstLineChars="0" w:firstLine="0"/>
        <w:rPr>
          <w:rStyle w:val="aff5"/>
          <w:b/>
          <w:bCs/>
        </w:rPr>
      </w:pPr>
    </w:p>
    <w:p w14:paraId="05688B88" w14:textId="77777777" w:rsidR="00445076" w:rsidRPr="009876D8" w:rsidRDefault="00445076">
      <w:pPr>
        <w:pStyle w:val="aff4"/>
      </w:pPr>
      <w:r w:rsidRPr="009876D8">
        <w:rPr>
          <w:rStyle w:val="aff5"/>
          <w:rFonts w:hint="eastAsia"/>
          <w:b/>
          <w:bCs/>
        </w:rPr>
        <w:t>適用宣言書の作成方法（例）</w:t>
      </w:r>
    </w:p>
    <w:p w14:paraId="16BDA32C" w14:textId="77777777" w:rsidR="00445076" w:rsidRDefault="00445076">
      <w:r w:rsidRPr="001F13F7">
        <w:rPr>
          <w:rFonts w:hint="eastAsia"/>
        </w:rPr>
        <w:t>「適用宣言書」は、ISMS認証を取得するすべての組織に作成が義務づけられています。認証を取得しない組織では、必須ではありませんが、情報セキュリティに対する取組を明確にするために「適用宣言書」を作成することが望ましいとされています。</w:t>
      </w:r>
    </w:p>
    <w:p w14:paraId="04297C65" w14:textId="77777777" w:rsidR="00445076" w:rsidRPr="000044E8" w:rsidRDefault="00445076">
      <w:pPr>
        <w:rPr>
          <w:b/>
          <w:bCs/>
        </w:rPr>
      </w:pPr>
    </w:p>
    <w:p w14:paraId="4695E504" w14:textId="77777777" w:rsidR="00445076" w:rsidRDefault="00445076">
      <w:r w:rsidRPr="001F13F7">
        <w:rPr>
          <w:rFonts w:hint="eastAsia"/>
        </w:rPr>
        <w:t>適用宣言書は以下の内容を含むように作成します。</w:t>
      </w:r>
    </w:p>
    <w:p w14:paraId="7F7F9860" w14:textId="77777777" w:rsidR="00445076" w:rsidRPr="001F13F7" w:rsidRDefault="00445076" w:rsidP="00892C01">
      <w:pPr>
        <w:numPr>
          <w:ilvl w:val="0"/>
          <w:numId w:val="796"/>
        </w:numPr>
        <w:ind w:firstLineChars="0"/>
      </w:pPr>
      <w:r w:rsidRPr="001F13F7">
        <w:rPr>
          <w:rFonts w:hint="eastAsia"/>
        </w:rPr>
        <w:t>必要な管理策</w:t>
      </w:r>
    </w:p>
    <w:p w14:paraId="5D05977B" w14:textId="77777777" w:rsidR="00445076" w:rsidRPr="001F13F7" w:rsidRDefault="00445076" w:rsidP="00892C01">
      <w:pPr>
        <w:numPr>
          <w:ilvl w:val="0"/>
          <w:numId w:val="796"/>
        </w:numPr>
        <w:ind w:firstLineChars="0"/>
      </w:pPr>
      <w:r w:rsidRPr="001F13F7">
        <w:rPr>
          <w:rFonts w:hint="eastAsia"/>
        </w:rPr>
        <w:t>それらの管理策を含めた理由</w:t>
      </w:r>
    </w:p>
    <w:p w14:paraId="3A912638" w14:textId="77777777" w:rsidR="00445076" w:rsidRPr="001F13F7" w:rsidRDefault="00445076" w:rsidP="00892C01">
      <w:pPr>
        <w:numPr>
          <w:ilvl w:val="0"/>
          <w:numId w:val="796"/>
        </w:numPr>
        <w:ind w:firstLineChars="0"/>
      </w:pPr>
      <w:r w:rsidRPr="001F13F7">
        <w:rPr>
          <w:rFonts w:hint="eastAsia"/>
        </w:rPr>
        <w:t>それらの管理策を実施しているか否か</w:t>
      </w:r>
    </w:p>
    <w:p w14:paraId="6D7418B1" w14:textId="77777777" w:rsidR="00445076" w:rsidRPr="001F13F7" w:rsidRDefault="00445076" w:rsidP="00892C01">
      <w:pPr>
        <w:numPr>
          <w:ilvl w:val="0"/>
          <w:numId w:val="796"/>
        </w:numPr>
        <w:ind w:firstLineChars="0"/>
      </w:pPr>
      <w:r w:rsidRPr="001F13F7">
        <w:rPr>
          <w:rFonts w:hint="eastAsia"/>
        </w:rPr>
        <w:t>附属書Aに規定する管理策を除外した理由</w:t>
      </w:r>
    </w:p>
    <w:p w14:paraId="19E44327" w14:textId="77777777" w:rsidR="00445076" w:rsidRPr="001F13F7" w:rsidRDefault="00445076">
      <w:pPr>
        <w:ind w:firstLineChars="0" w:firstLine="0"/>
        <w:rPr>
          <w:b/>
          <w:bCs/>
        </w:rPr>
      </w:pPr>
    </w:p>
    <w:tbl>
      <w:tblPr>
        <w:tblW w:w="10540" w:type="dxa"/>
        <w:tblCellMar>
          <w:left w:w="0" w:type="dxa"/>
          <w:right w:w="0" w:type="dxa"/>
        </w:tblCellMar>
        <w:tblLook w:val="0600" w:firstRow="0" w:lastRow="0" w:firstColumn="0" w:lastColumn="0" w:noHBand="1" w:noVBand="1"/>
      </w:tblPr>
      <w:tblGrid>
        <w:gridCol w:w="429"/>
        <w:gridCol w:w="1523"/>
        <w:gridCol w:w="2716"/>
        <w:gridCol w:w="567"/>
        <w:gridCol w:w="851"/>
        <w:gridCol w:w="2557"/>
        <w:gridCol w:w="1897"/>
      </w:tblGrid>
      <w:tr w:rsidR="00445076" w:rsidRPr="001F13F7" w14:paraId="57E09228" w14:textId="77777777">
        <w:trPr>
          <w:trHeight w:val="699"/>
        </w:trPr>
        <w:tc>
          <w:tcPr>
            <w:tcW w:w="4668" w:type="dxa"/>
            <w:gridSpan w:val="3"/>
            <w:tcBorders>
              <w:top w:val="single" w:sz="8" w:space="0" w:color="000000"/>
              <w:left w:val="single" w:sz="8" w:space="0" w:color="000000"/>
              <w:bottom w:val="single" w:sz="8" w:space="0" w:color="000000"/>
              <w:right w:val="single" w:sz="8" w:space="0" w:color="000000"/>
            </w:tcBorders>
            <w:shd w:val="clear" w:color="auto" w:fill="2F5597"/>
            <w:tcMar>
              <w:top w:w="5" w:type="dxa"/>
              <w:left w:w="5" w:type="dxa"/>
              <w:bottom w:w="0" w:type="dxa"/>
              <w:right w:w="5" w:type="dxa"/>
            </w:tcMar>
            <w:vAlign w:val="center"/>
            <w:hideMark/>
          </w:tcPr>
          <w:p w14:paraId="64F0E497" w14:textId="77777777" w:rsidR="00445076" w:rsidRPr="003E1FCC" w:rsidRDefault="00445076" w:rsidP="00A7638A">
            <w:pPr>
              <w:pStyle w:val="affffa"/>
            </w:pPr>
            <w:r w:rsidRPr="003E1FCC">
              <w:rPr>
                <w:rFonts w:hint="eastAsia"/>
              </w:rPr>
              <w:t>管理目的および管理策</w:t>
            </w:r>
          </w:p>
        </w:tc>
        <w:tc>
          <w:tcPr>
            <w:tcW w:w="567" w:type="dxa"/>
            <w:tcBorders>
              <w:top w:val="single" w:sz="8" w:space="0" w:color="000000"/>
              <w:left w:val="single" w:sz="8" w:space="0" w:color="000000"/>
              <w:bottom w:val="single" w:sz="8" w:space="0" w:color="000000"/>
              <w:right w:val="single" w:sz="8" w:space="0" w:color="000000"/>
            </w:tcBorders>
            <w:shd w:val="clear" w:color="auto" w:fill="2F5597"/>
            <w:tcMar>
              <w:top w:w="5" w:type="dxa"/>
              <w:left w:w="5" w:type="dxa"/>
              <w:bottom w:w="0" w:type="dxa"/>
              <w:right w:w="5" w:type="dxa"/>
            </w:tcMar>
            <w:vAlign w:val="center"/>
            <w:hideMark/>
          </w:tcPr>
          <w:p w14:paraId="087E6241" w14:textId="77777777" w:rsidR="00445076" w:rsidRPr="003E1FCC" w:rsidRDefault="00445076" w:rsidP="00A7638A">
            <w:pPr>
              <w:pStyle w:val="affffa"/>
            </w:pPr>
            <w:r w:rsidRPr="003E1FCC">
              <w:rPr>
                <w:rFonts w:hint="eastAsia"/>
              </w:rPr>
              <w:t>適用</w:t>
            </w:r>
          </w:p>
        </w:tc>
        <w:tc>
          <w:tcPr>
            <w:tcW w:w="851" w:type="dxa"/>
            <w:tcBorders>
              <w:top w:val="single" w:sz="8" w:space="0" w:color="000000"/>
              <w:left w:val="single" w:sz="8" w:space="0" w:color="000000"/>
              <w:bottom w:val="single" w:sz="8" w:space="0" w:color="000000"/>
              <w:right w:val="single" w:sz="8" w:space="0" w:color="000000"/>
            </w:tcBorders>
            <w:shd w:val="clear" w:color="auto" w:fill="2F5597"/>
            <w:tcMar>
              <w:top w:w="5" w:type="dxa"/>
              <w:left w:w="5" w:type="dxa"/>
              <w:bottom w:w="0" w:type="dxa"/>
              <w:right w:w="5" w:type="dxa"/>
            </w:tcMar>
            <w:vAlign w:val="center"/>
            <w:hideMark/>
          </w:tcPr>
          <w:p w14:paraId="738C1294" w14:textId="77777777" w:rsidR="00445076" w:rsidRPr="003E1FCC" w:rsidRDefault="00445076" w:rsidP="00A7638A">
            <w:pPr>
              <w:pStyle w:val="affffa"/>
            </w:pPr>
            <w:r w:rsidRPr="003E1FCC">
              <w:rPr>
                <w:rFonts w:hint="eastAsia"/>
              </w:rPr>
              <w:t>実施・未実施</w:t>
            </w:r>
          </w:p>
        </w:tc>
        <w:tc>
          <w:tcPr>
            <w:tcW w:w="2557" w:type="dxa"/>
            <w:tcBorders>
              <w:top w:val="single" w:sz="8" w:space="0" w:color="000000"/>
              <w:left w:val="single" w:sz="8" w:space="0" w:color="000000"/>
              <w:bottom w:val="single" w:sz="8" w:space="0" w:color="000000"/>
              <w:right w:val="single" w:sz="8" w:space="0" w:color="000000"/>
            </w:tcBorders>
            <w:shd w:val="clear" w:color="auto" w:fill="2F5597"/>
            <w:tcMar>
              <w:top w:w="5" w:type="dxa"/>
              <w:left w:w="5" w:type="dxa"/>
              <w:bottom w:w="0" w:type="dxa"/>
              <w:right w:w="5" w:type="dxa"/>
            </w:tcMar>
            <w:vAlign w:val="center"/>
            <w:hideMark/>
          </w:tcPr>
          <w:p w14:paraId="5FB1B618" w14:textId="77777777" w:rsidR="00445076" w:rsidRDefault="00445076" w:rsidP="00A7638A">
            <w:pPr>
              <w:pStyle w:val="affffa"/>
            </w:pPr>
            <w:r w:rsidRPr="003E1FCC">
              <w:rPr>
                <w:rFonts w:hint="eastAsia"/>
              </w:rPr>
              <w:t>管理策を含めた理由</w:t>
            </w:r>
          </w:p>
          <w:p w14:paraId="3FA39A26" w14:textId="77777777" w:rsidR="00445076" w:rsidRPr="003E1FCC" w:rsidRDefault="00445076" w:rsidP="00A7638A">
            <w:pPr>
              <w:pStyle w:val="affffa"/>
            </w:pPr>
            <w:r w:rsidRPr="003E1FCC">
              <w:rPr>
                <w:rFonts w:hint="eastAsia"/>
              </w:rPr>
              <w:t>管理策を除外した理由</w:t>
            </w:r>
          </w:p>
        </w:tc>
        <w:tc>
          <w:tcPr>
            <w:tcW w:w="1897" w:type="dxa"/>
            <w:tcBorders>
              <w:top w:val="single" w:sz="8" w:space="0" w:color="000000"/>
              <w:left w:val="single" w:sz="8" w:space="0" w:color="000000"/>
              <w:bottom w:val="single" w:sz="8" w:space="0" w:color="000000"/>
              <w:right w:val="single" w:sz="8" w:space="0" w:color="000000"/>
            </w:tcBorders>
            <w:shd w:val="clear" w:color="auto" w:fill="2F5597"/>
            <w:tcMar>
              <w:top w:w="5" w:type="dxa"/>
              <w:left w:w="5" w:type="dxa"/>
              <w:bottom w:w="0" w:type="dxa"/>
              <w:right w:w="5" w:type="dxa"/>
            </w:tcMar>
            <w:vAlign w:val="center"/>
            <w:hideMark/>
          </w:tcPr>
          <w:p w14:paraId="025D7F12" w14:textId="77777777" w:rsidR="00445076" w:rsidRPr="003E1FCC" w:rsidRDefault="00445076" w:rsidP="00A7638A">
            <w:pPr>
              <w:pStyle w:val="affffa"/>
            </w:pPr>
            <w:r w:rsidRPr="003E1FCC">
              <w:rPr>
                <w:rFonts w:hint="eastAsia"/>
              </w:rPr>
              <w:t>規程・手順書</w:t>
            </w:r>
          </w:p>
        </w:tc>
      </w:tr>
      <w:tr w:rsidR="00445076" w:rsidRPr="001F13F7" w14:paraId="1833ECA8" w14:textId="77777777">
        <w:trPr>
          <w:trHeight w:val="271"/>
        </w:trPr>
        <w:tc>
          <w:tcPr>
            <w:tcW w:w="4668" w:type="dxa"/>
            <w:gridSpan w:val="3"/>
            <w:tcBorders>
              <w:top w:val="single" w:sz="8" w:space="0" w:color="000000"/>
              <w:left w:val="single" w:sz="8" w:space="0" w:color="000000"/>
              <w:bottom w:val="single" w:sz="8" w:space="0" w:color="000000"/>
              <w:right w:val="single" w:sz="8" w:space="0" w:color="000000"/>
            </w:tcBorders>
            <w:shd w:val="clear" w:color="auto" w:fill="F2F2F2"/>
            <w:tcMar>
              <w:top w:w="5" w:type="dxa"/>
              <w:left w:w="5" w:type="dxa"/>
              <w:bottom w:w="0" w:type="dxa"/>
              <w:right w:w="5" w:type="dxa"/>
            </w:tcMar>
            <w:vAlign w:val="center"/>
            <w:hideMark/>
          </w:tcPr>
          <w:p w14:paraId="5D53E059" w14:textId="77777777" w:rsidR="00445076" w:rsidRPr="009428F2" w:rsidRDefault="00445076" w:rsidP="00930834">
            <w:pPr>
              <w:pStyle w:val="affff8"/>
            </w:pPr>
            <w:r w:rsidRPr="009428F2">
              <w:rPr>
                <w:rFonts w:hint="eastAsia"/>
              </w:rPr>
              <w:t>5 組織的管理策</w:t>
            </w:r>
          </w:p>
        </w:tc>
        <w:tc>
          <w:tcPr>
            <w:tcW w:w="567" w:type="dxa"/>
            <w:tcBorders>
              <w:top w:val="single" w:sz="8" w:space="0" w:color="000000"/>
              <w:left w:val="single" w:sz="8" w:space="0" w:color="000000"/>
              <w:bottom w:val="single" w:sz="8" w:space="0" w:color="000000"/>
              <w:right w:val="single" w:sz="8" w:space="0" w:color="000000"/>
            </w:tcBorders>
            <w:shd w:val="clear" w:color="auto" w:fill="F2F2F2"/>
            <w:tcMar>
              <w:top w:w="5" w:type="dxa"/>
              <w:left w:w="5" w:type="dxa"/>
              <w:bottom w:w="0" w:type="dxa"/>
              <w:right w:w="5" w:type="dxa"/>
            </w:tcMar>
            <w:vAlign w:val="center"/>
            <w:hideMark/>
          </w:tcPr>
          <w:p w14:paraId="75D2A2AD" w14:textId="77777777" w:rsidR="00445076" w:rsidRPr="009428F2" w:rsidRDefault="00445076" w:rsidP="00930834">
            <w:pPr>
              <w:pStyle w:val="affff8"/>
            </w:pPr>
          </w:p>
        </w:tc>
        <w:tc>
          <w:tcPr>
            <w:tcW w:w="851" w:type="dxa"/>
            <w:tcBorders>
              <w:top w:val="single" w:sz="8" w:space="0" w:color="000000"/>
              <w:left w:val="single" w:sz="8" w:space="0" w:color="000000"/>
              <w:bottom w:val="single" w:sz="8" w:space="0" w:color="000000"/>
              <w:right w:val="single" w:sz="8" w:space="0" w:color="000000"/>
            </w:tcBorders>
            <w:shd w:val="clear" w:color="auto" w:fill="F2F2F2"/>
            <w:tcMar>
              <w:top w:w="5" w:type="dxa"/>
              <w:left w:w="5" w:type="dxa"/>
              <w:bottom w:w="0" w:type="dxa"/>
              <w:right w:w="5" w:type="dxa"/>
            </w:tcMar>
            <w:vAlign w:val="center"/>
            <w:hideMark/>
          </w:tcPr>
          <w:p w14:paraId="2CB7B9B7" w14:textId="77777777" w:rsidR="00445076" w:rsidRPr="009428F2" w:rsidRDefault="00445076" w:rsidP="00930834">
            <w:pPr>
              <w:pStyle w:val="affff8"/>
            </w:pPr>
          </w:p>
        </w:tc>
        <w:tc>
          <w:tcPr>
            <w:tcW w:w="2557" w:type="dxa"/>
            <w:tcBorders>
              <w:top w:val="single" w:sz="8" w:space="0" w:color="000000"/>
              <w:left w:val="single" w:sz="8" w:space="0" w:color="000000"/>
              <w:bottom w:val="single" w:sz="8" w:space="0" w:color="000000"/>
              <w:right w:val="single" w:sz="8" w:space="0" w:color="000000"/>
            </w:tcBorders>
            <w:shd w:val="clear" w:color="auto" w:fill="F2F2F2"/>
            <w:tcMar>
              <w:top w:w="5" w:type="dxa"/>
              <w:left w:w="5" w:type="dxa"/>
              <w:bottom w:w="0" w:type="dxa"/>
              <w:right w:w="5" w:type="dxa"/>
            </w:tcMar>
            <w:vAlign w:val="center"/>
            <w:hideMark/>
          </w:tcPr>
          <w:p w14:paraId="1F5C667E" w14:textId="77777777" w:rsidR="00445076" w:rsidRPr="009428F2" w:rsidRDefault="00445076" w:rsidP="00930834">
            <w:pPr>
              <w:pStyle w:val="affff8"/>
            </w:pPr>
          </w:p>
        </w:tc>
        <w:tc>
          <w:tcPr>
            <w:tcW w:w="1897" w:type="dxa"/>
            <w:tcBorders>
              <w:top w:val="single" w:sz="8" w:space="0" w:color="000000"/>
              <w:left w:val="single" w:sz="8" w:space="0" w:color="000000"/>
              <w:bottom w:val="single" w:sz="8" w:space="0" w:color="000000"/>
              <w:right w:val="single" w:sz="8" w:space="0" w:color="000000"/>
            </w:tcBorders>
            <w:shd w:val="clear" w:color="auto" w:fill="F2F2F2"/>
            <w:tcMar>
              <w:top w:w="5" w:type="dxa"/>
              <w:left w:w="5" w:type="dxa"/>
              <w:bottom w:w="0" w:type="dxa"/>
              <w:right w:w="5" w:type="dxa"/>
            </w:tcMar>
            <w:vAlign w:val="center"/>
            <w:hideMark/>
          </w:tcPr>
          <w:p w14:paraId="36D4AE6A" w14:textId="77777777" w:rsidR="00445076" w:rsidRPr="009428F2" w:rsidRDefault="00445076" w:rsidP="00930834">
            <w:pPr>
              <w:pStyle w:val="affff8"/>
            </w:pPr>
          </w:p>
        </w:tc>
      </w:tr>
      <w:tr w:rsidR="00445076" w:rsidRPr="001F13F7" w14:paraId="4029FCC9" w14:textId="77777777">
        <w:trPr>
          <w:trHeight w:val="1341"/>
        </w:trPr>
        <w:tc>
          <w:tcPr>
            <w:tcW w:w="429" w:type="dxa"/>
            <w:tcBorders>
              <w:top w:val="single" w:sz="8" w:space="0" w:color="000000"/>
              <w:left w:val="single" w:sz="8" w:space="0" w:color="000000"/>
              <w:bottom w:val="single" w:sz="8" w:space="0" w:color="000000"/>
              <w:right w:val="single" w:sz="8" w:space="0" w:color="000000"/>
            </w:tcBorders>
            <w:shd w:val="clear" w:color="auto" w:fill="F2F2F2"/>
            <w:tcMar>
              <w:top w:w="5" w:type="dxa"/>
              <w:left w:w="5" w:type="dxa"/>
              <w:bottom w:w="0" w:type="dxa"/>
              <w:right w:w="5" w:type="dxa"/>
            </w:tcMar>
            <w:vAlign w:val="center"/>
            <w:hideMark/>
          </w:tcPr>
          <w:p w14:paraId="1B0A9BD6" w14:textId="77777777" w:rsidR="00445076" w:rsidRPr="009428F2" w:rsidRDefault="00445076" w:rsidP="00930834">
            <w:pPr>
              <w:pStyle w:val="affff8"/>
            </w:pPr>
            <w:r w:rsidRPr="009428F2">
              <w:rPr>
                <w:rFonts w:hint="eastAsia"/>
              </w:rPr>
              <w:t>5.1</w:t>
            </w:r>
          </w:p>
        </w:tc>
        <w:tc>
          <w:tcPr>
            <w:tcW w:w="1523" w:type="dxa"/>
            <w:tcBorders>
              <w:top w:val="single" w:sz="8" w:space="0" w:color="000000"/>
              <w:left w:val="single" w:sz="8" w:space="0" w:color="000000"/>
              <w:bottom w:val="single" w:sz="8" w:space="0" w:color="000000"/>
              <w:right w:val="single" w:sz="8" w:space="0" w:color="000000"/>
            </w:tcBorders>
            <w:shd w:val="clear" w:color="auto" w:fill="F2F2F2"/>
            <w:tcMar>
              <w:top w:w="5" w:type="dxa"/>
              <w:left w:w="5" w:type="dxa"/>
              <w:bottom w:w="0" w:type="dxa"/>
              <w:right w:w="5" w:type="dxa"/>
            </w:tcMar>
            <w:vAlign w:val="center"/>
            <w:hideMark/>
          </w:tcPr>
          <w:p w14:paraId="01091A11" w14:textId="77777777" w:rsidR="00445076" w:rsidRPr="009428F2" w:rsidRDefault="00445076" w:rsidP="00930834">
            <w:pPr>
              <w:pStyle w:val="affff8"/>
            </w:pPr>
            <w:r w:rsidRPr="009428F2">
              <w:rPr>
                <w:rFonts w:hint="eastAsia"/>
              </w:rPr>
              <w:t>情報セキュリティのための方針群</w:t>
            </w:r>
          </w:p>
        </w:tc>
        <w:tc>
          <w:tcPr>
            <w:tcW w:w="2716" w:type="dxa"/>
            <w:tcBorders>
              <w:top w:val="single" w:sz="8" w:space="0" w:color="000000"/>
              <w:left w:val="single" w:sz="8" w:space="0" w:color="000000"/>
              <w:bottom w:val="single" w:sz="8" w:space="0" w:color="000000"/>
              <w:right w:val="single" w:sz="8" w:space="0" w:color="000000"/>
            </w:tcBorders>
            <w:shd w:val="clear" w:color="auto" w:fill="auto"/>
            <w:tcMar>
              <w:top w:w="5" w:type="dxa"/>
              <w:left w:w="5" w:type="dxa"/>
              <w:bottom w:w="0" w:type="dxa"/>
              <w:right w:w="5" w:type="dxa"/>
            </w:tcMar>
            <w:vAlign w:val="center"/>
            <w:hideMark/>
          </w:tcPr>
          <w:p w14:paraId="5539AFED" w14:textId="77777777" w:rsidR="00445076" w:rsidRPr="009428F2" w:rsidRDefault="00445076" w:rsidP="00930834">
            <w:pPr>
              <w:pStyle w:val="affff8"/>
            </w:pPr>
            <w:r w:rsidRPr="009428F2">
              <w:rPr>
                <w:rFonts w:hint="eastAsia"/>
              </w:rPr>
              <w:t>情報セキュリティ方針およびトピック固有の個別方針は、これを定義し、経営陣によって承認され、発行し、関連する要員および関連する利害関係者へ伝達し認識され、計画した間隔でおよび重要な変化が発生した場合にレビューすることが望ましい。</w:t>
            </w:r>
          </w:p>
        </w:tc>
        <w:tc>
          <w:tcPr>
            <w:tcW w:w="567" w:type="dxa"/>
            <w:tcBorders>
              <w:top w:val="single" w:sz="8" w:space="0" w:color="000000"/>
              <w:left w:val="single" w:sz="8" w:space="0" w:color="000000"/>
              <w:bottom w:val="single" w:sz="8" w:space="0" w:color="000000"/>
              <w:right w:val="single" w:sz="8" w:space="0" w:color="000000"/>
            </w:tcBorders>
            <w:shd w:val="clear" w:color="auto" w:fill="auto"/>
            <w:tcMar>
              <w:top w:w="5" w:type="dxa"/>
              <w:left w:w="5" w:type="dxa"/>
              <w:bottom w:w="0" w:type="dxa"/>
              <w:right w:w="5" w:type="dxa"/>
            </w:tcMar>
            <w:vAlign w:val="center"/>
            <w:hideMark/>
          </w:tcPr>
          <w:p w14:paraId="211F0851" w14:textId="77777777" w:rsidR="00445076" w:rsidRPr="009428F2" w:rsidRDefault="00445076" w:rsidP="00930834">
            <w:pPr>
              <w:pStyle w:val="affff8"/>
            </w:pPr>
            <w:r w:rsidRPr="009428F2">
              <w:rPr>
                <w:rFonts w:hint="eastAsia"/>
              </w:rPr>
              <w:t>○</w:t>
            </w:r>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5" w:type="dxa"/>
              <w:left w:w="5" w:type="dxa"/>
              <w:bottom w:w="0" w:type="dxa"/>
              <w:right w:w="5" w:type="dxa"/>
            </w:tcMar>
            <w:vAlign w:val="center"/>
            <w:hideMark/>
          </w:tcPr>
          <w:p w14:paraId="3E8EDBF9" w14:textId="77777777" w:rsidR="00445076" w:rsidRPr="009428F2" w:rsidRDefault="00445076" w:rsidP="00930834">
            <w:pPr>
              <w:pStyle w:val="affff8"/>
            </w:pPr>
            <w:r w:rsidRPr="009428F2">
              <w:rPr>
                <w:rFonts w:hint="eastAsia"/>
              </w:rPr>
              <w:t>○</w:t>
            </w:r>
          </w:p>
        </w:tc>
        <w:tc>
          <w:tcPr>
            <w:tcW w:w="2557" w:type="dxa"/>
            <w:tcBorders>
              <w:top w:val="single" w:sz="8" w:space="0" w:color="000000"/>
              <w:left w:val="single" w:sz="8" w:space="0" w:color="000000"/>
              <w:bottom w:val="single" w:sz="8" w:space="0" w:color="000000"/>
              <w:right w:val="single" w:sz="8" w:space="0" w:color="000000"/>
            </w:tcBorders>
            <w:shd w:val="clear" w:color="auto" w:fill="auto"/>
            <w:tcMar>
              <w:top w:w="5" w:type="dxa"/>
              <w:left w:w="5" w:type="dxa"/>
              <w:bottom w:w="0" w:type="dxa"/>
              <w:right w:w="5" w:type="dxa"/>
            </w:tcMar>
            <w:vAlign w:val="center"/>
            <w:hideMark/>
          </w:tcPr>
          <w:p w14:paraId="0999C36A" w14:textId="77777777" w:rsidR="00445076" w:rsidRPr="009428F2" w:rsidRDefault="00445076" w:rsidP="00930834">
            <w:pPr>
              <w:pStyle w:val="affff8"/>
            </w:pPr>
            <w:r w:rsidRPr="009428F2">
              <w:rPr>
                <w:rFonts w:hint="eastAsia"/>
              </w:rPr>
              <w:t>情報セキュリティのための経営層の方向性および支持を、事業上の要求事項、関連する法令および規則に従って規定するため</w:t>
            </w:r>
          </w:p>
        </w:tc>
        <w:tc>
          <w:tcPr>
            <w:tcW w:w="1897" w:type="dxa"/>
            <w:tcBorders>
              <w:top w:val="single" w:sz="8" w:space="0" w:color="000000"/>
              <w:left w:val="single" w:sz="8" w:space="0" w:color="000000"/>
              <w:bottom w:val="single" w:sz="8" w:space="0" w:color="000000"/>
              <w:right w:val="single" w:sz="8" w:space="0" w:color="000000"/>
            </w:tcBorders>
            <w:shd w:val="clear" w:color="auto" w:fill="auto"/>
            <w:tcMar>
              <w:top w:w="5" w:type="dxa"/>
              <w:left w:w="5" w:type="dxa"/>
              <w:bottom w:w="0" w:type="dxa"/>
              <w:right w:w="5" w:type="dxa"/>
            </w:tcMar>
            <w:vAlign w:val="center"/>
            <w:hideMark/>
          </w:tcPr>
          <w:p w14:paraId="6AEA78D2" w14:textId="77777777" w:rsidR="00445076" w:rsidRPr="009428F2" w:rsidRDefault="00445076" w:rsidP="00930834">
            <w:pPr>
              <w:pStyle w:val="affff8"/>
            </w:pPr>
            <w:r w:rsidRPr="009428F2">
              <w:rPr>
                <w:rFonts w:hint="eastAsia"/>
              </w:rPr>
              <w:t>情報セキュリティ方針</w:t>
            </w:r>
          </w:p>
        </w:tc>
      </w:tr>
      <w:tr w:rsidR="00445076" w:rsidRPr="001F13F7" w14:paraId="3CCD1E94" w14:textId="77777777">
        <w:trPr>
          <w:trHeight w:val="636"/>
        </w:trPr>
        <w:tc>
          <w:tcPr>
            <w:tcW w:w="429" w:type="dxa"/>
            <w:tcBorders>
              <w:top w:val="single" w:sz="8" w:space="0" w:color="000000"/>
              <w:left w:val="single" w:sz="8" w:space="0" w:color="000000"/>
              <w:bottom w:val="single" w:sz="8" w:space="0" w:color="000000"/>
              <w:right w:val="single" w:sz="8" w:space="0" w:color="000000"/>
            </w:tcBorders>
            <w:shd w:val="clear" w:color="auto" w:fill="F2F2F2"/>
            <w:tcMar>
              <w:top w:w="5" w:type="dxa"/>
              <w:left w:w="5" w:type="dxa"/>
              <w:bottom w:w="0" w:type="dxa"/>
              <w:right w:w="5" w:type="dxa"/>
            </w:tcMar>
            <w:vAlign w:val="center"/>
            <w:hideMark/>
          </w:tcPr>
          <w:p w14:paraId="25D38576" w14:textId="77777777" w:rsidR="00445076" w:rsidRPr="009428F2" w:rsidRDefault="00445076" w:rsidP="00930834">
            <w:pPr>
              <w:pStyle w:val="affff8"/>
            </w:pPr>
            <w:r w:rsidRPr="009428F2">
              <w:rPr>
                <w:rFonts w:hint="eastAsia"/>
              </w:rPr>
              <w:t>5.2</w:t>
            </w:r>
          </w:p>
        </w:tc>
        <w:tc>
          <w:tcPr>
            <w:tcW w:w="1523" w:type="dxa"/>
            <w:tcBorders>
              <w:top w:val="single" w:sz="8" w:space="0" w:color="000000"/>
              <w:left w:val="single" w:sz="8" w:space="0" w:color="000000"/>
              <w:bottom w:val="single" w:sz="8" w:space="0" w:color="000000"/>
              <w:right w:val="single" w:sz="8" w:space="0" w:color="000000"/>
            </w:tcBorders>
            <w:shd w:val="clear" w:color="auto" w:fill="F2F2F2"/>
            <w:tcMar>
              <w:top w:w="5" w:type="dxa"/>
              <w:left w:w="5" w:type="dxa"/>
              <w:bottom w:w="0" w:type="dxa"/>
              <w:right w:w="5" w:type="dxa"/>
            </w:tcMar>
            <w:vAlign w:val="center"/>
            <w:hideMark/>
          </w:tcPr>
          <w:p w14:paraId="3EB3BC8F" w14:textId="77777777" w:rsidR="00445076" w:rsidRPr="009428F2" w:rsidRDefault="00445076" w:rsidP="00930834">
            <w:pPr>
              <w:pStyle w:val="affff8"/>
            </w:pPr>
            <w:r w:rsidRPr="009428F2">
              <w:rPr>
                <w:rFonts w:hint="eastAsia"/>
              </w:rPr>
              <w:t>情報セキュリティの役割および責任</w:t>
            </w:r>
          </w:p>
        </w:tc>
        <w:tc>
          <w:tcPr>
            <w:tcW w:w="2716" w:type="dxa"/>
            <w:tcBorders>
              <w:top w:val="single" w:sz="8" w:space="0" w:color="000000"/>
              <w:left w:val="single" w:sz="8" w:space="0" w:color="000000"/>
              <w:bottom w:val="single" w:sz="8" w:space="0" w:color="000000"/>
              <w:right w:val="single" w:sz="8" w:space="0" w:color="000000"/>
            </w:tcBorders>
            <w:shd w:val="clear" w:color="auto" w:fill="auto"/>
            <w:tcMar>
              <w:top w:w="5" w:type="dxa"/>
              <w:left w:w="5" w:type="dxa"/>
              <w:bottom w:w="0" w:type="dxa"/>
              <w:right w:w="5" w:type="dxa"/>
            </w:tcMar>
            <w:vAlign w:val="center"/>
            <w:hideMark/>
          </w:tcPr>
          <w:p w14:paraId="105598BD" w14:textId="77777777" w:rsidR="00445076" w:rsidRPr="009428F2" w:rsidRDefault="00445076" w:rsidP="00930834">
            <w:pPr>
              <w:pStyle w:val="affff8"/>
            </w:pPr>
            <w:r w:rsidRPr="009428F2">
              <w:rPr>
                <w:rFonts w:hint="eastAsia"/>
              </w:rPr>
              <w:t>情報セキュリティの役割および責任を、組織の要求に従って定め、割り当てることが望ましい。</w:t>
            </w:r>
          </w:p>
        </w:tc>
        <w:tc>
          <w:tcPr>
            <w:tcW w:w="567" w:type="dxa"/>
            <w:tcBorders>
              <w:top w:val="single" w:sz="8" w:space="0" w:color="000000"/>
              <w:left w:val="single" w:sz="8" w:space="0" w:color="000000"/>
              <w:bottom w:val="single" w:sz="8" w:space="0" w:color="000000"/>
              <w:right w:val="single" w:sz="8" w:space="0" w:color="000000"/>
            </w:tcBorders>
            <w:shd w:val="clear" w:color="auto" w:fill="auto"/>
            <w:tcMar>
              <w:top w:w="5" w:type="dxa"/>
              <w:left w:w="5" w:type="dxa"/>
              <w:bottom w:w="0" w:type="dxa"/>
              <w:right w:w="5" w:type="dxa"/>
            </w:tcMar>
            <w:vAlign w:val="center"/>
            <w:hideMark/>
          </w:tcPr>
          <w:p w14:paraId="3ED13585" w14:textId="77777777" w:rsidR="00445076" w:rsidRPr="009428F2" w:rsidRDefault="00445076" w:rsidP="00930834">
            <w:pPr>
              <w:pStyle w:val="affff8"/>
            </w:pPr>
            <w:r w:rsidRPr="009428F2">
              <w:rPr>
                <w:rFonts w:hint="eastAsia"/>
              </w:rPr>
              <w:t>○</w:t>
            </w:r>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5" w:type="dxa"/>
              <w:left w:w="5" w:type="dxa"/>
              <w:bottom w:w="0" w:type="dxa"/>
              <w:right w:w="5" w:type="dxa"/>
            </w:tcMar>
            <w:vAlign w:val="center"/>
            <w:hideMark/>
          </w:tcPr>
          <w:p w14:paraId="7AFF0542" w14:textId="77777777" w:rsidR="00445076" w:rsidRPr="009428F2" w:rsidRDefault="00445076" w:rsidP="00930834">
            <w:pPr>
              <w:pStyle w:val="affff8"/>
            </w:pPr>
            <w:r w:rsidRPr="009428F2">
              <w:rPr>
                <w:rFonts w:hint="eastAsia"/>
              </w:rPr>
              <w:t>○</w:t>
            </w:r>
          </w:p>
        </w:tc>
        <w:tc>
          <w:tcPr>
            <w:tcW w:w="2557" w:type="dxa"/>
            <w:tcBorders>
              <w:top w:val="single" w:sz="8" w:space="0" w:color="000000"/>
              <w:left w:val="single" w:sz="8" w:space="0" w:color="000000"/>
              <w:bottom w:val="single" w:sz="8" w:space="0" w:color="000000"/>
              <w:right w:val="single" w:sz="8" w:space="0" w:color="000000"/>
            </w:tcBorders>
            <w:shd w:val="clear" w:color="auto" w:fill="auto"/>
            <w:tcMar>
              <w:top w:w="5" w:type="dxa"/>
              <w:left w:w="5" w:type="dxa"/>
              <w:bottom w:w="0" w:type="dxa"/>
              <w:right w:w="5" w:type="dxa"/>
            </w:tcMar>
            <w:vAlign w:val="center"/>
            <w:hideMark/>
          </w:tcPr>
          <w:p w14:paraId="24799BEE" w14:textId="77777777" w:rsidR="00445076" w:rsidRPr="009428F2" w:rsidRDefault="00445076" w:rsidP="00930834">
            <w:pPr>
              <w:pStyle w:val="affff8"/>
            </w:pPr>
            <w:r w:rsidRPr="009428F2">
              <w:rPr>
                <w:rFonts w:hint="eastAsia"/>
              </w:rPr>
              <w:t>ISMSの構築・運用を円滑に行うため</w:t>
            </w:r>
          </w:p>
        </w:tc>
        <w:tc>
          <w:tcPr>
            <w:tcW w:w="1897" w:type="dxa"/>
            <w:tcBorders>
              <w:top w:val="single" w:sz="8" w:space="0" w:color="000000"/>
              <w:left w:val="single" w:sz="8" w:space="0" w:color="000000"/>
              <w:bottom w:val="single" w:sz="8" w:space="0" w:color="000000"/>
              <w:right w:val="single" w:sz="8" w:space="0" w:color="000000"/>
            </w:tcBorders>
            <w:shd w:val="clear" w:color="auto" w:fill="auto"/>
            <w:tcMar>
              <w:top w:w="5" w:type="dxa"/>
              <w:left w:w="5" w:type="dxa"/>
              <w:bottom w:w="0" w:type="dxa"/>
              <w:right w:w="5" w:type="dxa"/>
            </w:tcMar>
            <w:vAlign w:val="center"/>
            <w:hideMark/>
          </w:tcPr>
          <w:p w14:paraId="685FC31D" w14:textId="77777777" w:rsidR="00445076" w:rsidRPr="009428F2" w:rsidRDefault="00445076" w:rsidP="00930834">
            <w:pPr>
              <w:pStyle w:val="affff8"/>
            </w:pPr>
            <w:r w:rsidRPr="009428F2">
              <w:rPr>
                <w:rFonts w:hint="eastAsia"/>
              </w:rPr>
              <w:t>情報セキュリティ手順書</w:t>
            </w:r>
          </w:p>
        </w:tc>
      </w:tr>
      <w:tr w:rsidR="00445076" w:rsidRPr="001F13F7" w14:paraId="6A3F337A" w14:textId="77777777">
        <w:trPr>
          <w:trHeight w:val="519"/>
        </w:trPr>
        <w:tc>
          <w:tcPr>
            <w:tcW w:w="429" w:type="dxa"/>
            <w:tcBorders>
              <w:top w:val="single" w:sz="8" w:space="0" w:color="000000"/>
              <w:left w:val="single" w:sz="8" w:space="0" w:color="000000"/>
              <w:bottom w:val="single" w:sz="8" w:space="0" w:color="000000"/>
              <w:right w:val="single" w:sz="8" w:space="0" w:color="000000"/>
            </w:tcBorders>
            <w:shd w:val="clear" w:color="auto" w:fill="F2F2F2"/>
            <w:tcMar>
              <w:top w:w="5" w:type="dxa"/>
              <w:left w:w="5" w:type="dxa"/>
              <w:bottom w:w="0" w:type="dxa"/>
              <w:right w:w="5" w:type="dxa"/>
            </w:tcMar>
            <w:vAlign w:val="center"/>
            <w:hideMark/>
          </w:tcPr>
          <w:p w14:paraId="241AF4F3" w14:textId="77777777" w:rsidR="00445076" w:rsidRPr="009428F2" w:rsidRDefault="00445076" w:rsidP="00930834">
            <w:pPr>
              <w:pStyle w:val="affff8"/>
            </w:pPr>
            <w:r w:rsidRPr="009428F2">
              <w:rPr>
                <w:rFonts w:hint="eastAsia"/>
              </w:rPr>
              <w:t>5.3</w:t>
            </w:r>
          </w:p>
        </w:tc>
        <w:tc>
          <w:tcPr>
            <w:tcW w:w="1523" w:type="dxa"/>
            <w:tcBorders>
              <w:top w:val="single" w:sz="8" w:space="0" w:color="000000"/>
              <w:left w:val="single" w:sz="8" w:space="0" w:color="000000"/>
              <w:bottom w:val="single" w:sz="8" w:space="0" w:color="000000"/>
              <w:right w:val="single" w:sz="8" w:space="0" w:color="000000"/>
            </w:tcBorders>
            <w:shd w:val="clear" w:color="auto" w:fill="F2F2F2"/>
            <w:tcMar>
              <w:top w:w="5" w:type="dxa"/>
              <w:left w:w="5" w:type="dxa"/>
              <w:bottom w:w="0" w:type="dxa"/>
              <w:right w:w="5" w:type="dxa"/>
            </w:tcMar>
            <w:vAlign w:val="center"/>
            <w:hideMark/>
          </w:tcPr>
          <w:p w14:paraId="3933D84F" w14:textId="77777777" w:rsidR="00445076" w:rsidRPr="009428F2" w:rsidRDefault="00445076" w:rsidP="00930834">
            <w:pPr>
              <w:pStyle w:val="affff8"/>
            </w:pPr>
            <w:r w:rsidRPr="009428F2">
              <w:rPr>
                <w:rFonts w:hint="eastAsia"/>
              </w:rPr>
              <w:t>職務の分離</w:t>
            </w:r>
          </w:p>
        </w:tc>
        <w:tc>
          <w:tcPr>
            <w:tcW w:w="2716" w:type="dxa"/>
            <w:tcBorders>
              <w:top w:val="single" w:sz="8" w:space="0" w:color="000000"/>
              <w:left w:val="single" w:sz="8" w:space="0" w:color="000000"/>
              <w:bottom w:val="single" w:sz="8" w:space="0" w:color="000000"/>
              <w:right w:val="single" w:sz="8" w:space="0" w:color="000000"/>
            </w:tcBorders>
            <w:shd w:val="clear" w:color="auto" w:fill="auto"/>
            <w:tcMar>
              <w:top w:w="5" w:type="dxa"/>
              <w:left w:w="5" w:type="dxa"/>
              <w:bottom w:w="0" w:type="dxa"/>
              <w:right w:w="5" w:type="dxa"/>
            </w:tcMar>
            <w:vAlign w:val="center"/>
            <w:hideMark/>
          </w:tcPr>
          <w:p w14:paraId="14FE13DC" w14:textId="77777777" w:rsidR="00445076" w:rsidRPr="009428F2" w:rsidRDefault="00445076" w:rsidP="00930834">
            <w:pPr>
              <w:pStyle w:val="affff8"/>
            </w:pPr>
            <w:r w:rsidRPr="009428F2">
              <w:rPr>
                <w:rFonts w:hint="eastAsia"/>
              </w:rPr>
              <w:t>相反する職務および責任範囲は、分離することが望ましい。</w:t>
            </w:r>
          </w:p>
        </w:tc>
        <w:tc>
          <w:tcPr>
            <w:tcW w:w="567" w:type="dxa"/>
            <w:tcBorders>
              <w:top w:val="single" w:sz="8" w:space="0" w:color="000000"/>
              <w:left w:val="single" w:sz="8" w:space="0" w:color="000000"/>
              <w:bottom w:val="single" w:sz="8" w:space="0" w:color="000000"/>
              <w:right w:val="single" w:sz="8" w:space="0" w:color="000000"/>
            </w:tcBorders>
            <w:shd w:val="clear" w:color="auto" w:fill="auto"/>
            <w:tcMar>
              <w:top w:w="5" w:type="dxa"/>
              <w:left w:w="5" w:type="dxa"/>
              <w:bottom w:w="0" w:type="dxa"/>
              <w:right w:w="5" w:type="dxa"/>
            </w:tcMar>
            <w:vAlign w:val="center"/>
            <w:hideMark/>
          </w:tcPr>
          <w:p w14:paraId="724CAB7F" w14:textId="77777777" w:rsidR="00445076" w:rsidRPr="009428F2" w:rsidRDefault="00445076" w:rsidP="00930834">
            <w:pPr>
              <w:pStyle w:val="affff8"/>
            </w:pPr>
            <w:r w:rsidRPr="009428F2">
              <w:rPr>
                <w:rFonts w:hint="eastAsia"/>
              </w:rPr>
              <w:t>○</w:t>
            </w:r>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5" w:type="dxa"/>
              <w:left w:w="5" w:type="dxa"/>
              <w:bottom w:w="0" w:type="dxa"/>
              <w:right w:w="5" w:type="dxa"/>
            </w:tcMar>
            <w:vAlign w:val="center"/>
            <w:hideMark/>
          </w:tcPr>
          <w:p w14:paraId="025C1968" w14:textId="77777777" w:rsidR="00445076" w:rsidRPr="009428F2" w:rsidRDefault="00445076" w:rsidP="00930834">
            <w:pPr>
              <w:pStyle w:val="affff8"/>
            </w:pPr>
            <w:r w:rsidRPr="009428F2">
              <w:rPr>
                <w:rFonts w:hint="eastAsia"/>
              </w:rPr>
              <w:t>○</w:t>
            </w:r>
          </w:p>
        </w:tc>
        <w:tc>
          <w:tcPr>
            <w:tcW w:w="2557" w:type="dxa"/>
            <w:tcBorders>
              <w:top w:val="single" w:sz="8" w:space="0" w:color="000000"/>
              <w:left w:val="single" w:sz="8" w:space="0" w:color="000000"/>
              <w:bottom w:val="single" w:sz="8" w:space="0" w:color="000000"/>
              <w:right w:val="single" w:sz="8" w:space="0" w:color="000000"/>
            </w:tcBorders>
            <w:shd w:val="clear" w:color="auto" w:fill="auto"/>
            <w:tcMar>
              <w:top w:w="5" w:type="dxa"/>
              <w:left w:w="5" w:type="dxa"/>
              <w:bottom w:w="0" w:type="dxa"/>
              <w:right w:w="5" w:type="dxa"/>
            </w:tcMar>
            <w:vAlign w:val="center"/>
            <w:hideMark/>
          </w:tcPr>
          <w:p w14:paraId="22475E69" w14:textId="77777777" w:rsidR="00445076" w:rsidRPr="009428F2" w:rsidRDefault="00445076" w:rsidP="00930834">
            <w:pPr>
              <w:pStyle w:val="affff8"/>
            </w:pPr>
            <w:r w:rsidRPr="009428F2">
              <w:rPr>
                <w:rFonts w:hint="eastAsia"/>
              </w:rPr>
              <w:t>許可されていないもしくは意図しない変更または不正使用の危険性を低減するため</w:t>
            </w:r>
          </w:p>
        </w:tc>
        <w:tc>
          <w:tcPr>
            <w:tcW w:w="1897" w:type="dxa"/>
            <w:tcBorders>
              <w:top w:val="single" w:sz="8" w:space="0" w:color="000000"/>
              <w:left w:val="single" w:sz="8" w:space="0" w:color="000000"/>
              <w:bottom w:val="single" w:sz="8" w:space="0" w:color="000000"/>
              <w:right w:val="single" w:sz="8" w:space="0" w:color="000000"/>
            </w:tcBorders>
            <w:shd w:val="clear" w:color="auto" w:fill="auto"/>
            <w:tcMar>
              <w:top w:w="5" w:type="dxa"/>
              <w:left w:w="5" w:type="dxa"/>
              <w:bottom w:w="0" w:type="dxa"/>
              <w:right w:w="5" w:type="dxa"/>
            </w:tcMar>
            <w:vAlign w:val="center"/>
            <w:hideMark/>
          </w:tcPr>
          <w:p w14:paraId="26FD9B65" w14:textId="77777777" w:rsidR="00445076" w:rsidRPr="009428F2" w:rsidRDefault="00445076" w:rsidP="00930834">
            <w:pPr>
              <w:pStyle w:val="affff8"/>
            </w:pPr>
            <w:r w:rsidRPr="009428F2">
              <w:rPr>
                <w:rFonts w:hint="eastAsia"/>
              </w:rPr>
              <w:t>情報セキュリティ手順書</w:t>
            </w:r>
          </w:p>
        </w:tc>
      </w:tr>
      <w:tr w:rsidR="00445076" w:rsidRPr="001F13F7" w14:paraId="43A649BE" w14:textId="77777777">
        <w:trPr>
          <w:trHeight w:val="1040"/>
        </w:trPr>
        <w:tc>
          <w:tcPr>
            <w:tcW w:w="429" w:type="dxa"/>
            <w:tcBorders>
              <w:top w:val="single" w:sz="8" w:space="0" w:color="000000"/>
              <w:left w:val="single" w:sz="8" w:space="0" w:color="000000"/>
              <w:bottom w:val="single" w:sz="8" w:space="0" w:color="000000"/>
              <w:right w:val="single" w:sz="8" w:space="0" w:color="000000"/>
            </w:tcBorders>
            <w:shd w:val="clear" w:color="auto" w:fill="F2F2F2"/>
            <w:tcMar>
              <w:top w:w="5" w:type="dxa"/>
              <w:left w:w="5" w:type="dxa"/>
              <w:bottom w:w="0" w:type="dxa"/>
              <w:right w:w="5" w:type="dxa"/>
            </w:tcMar>
            <w:vAlign w:val="center"/>
            <w:hideMark/>
          </w:tcPr>
          <w:p w14:paraId="15A6BB98" w14:textId="77777777" w:rsidR="00445076" w:rsidRPr="009428F2" w:rsidRDefault="00445076" w:rsidP="00930834">
            <w:pPr>
              <w:pStyle w:val="affff8"/>
            </w:pPr>
            <w:r w:rsidRPr="009428F2">
              <w:rPr>
                <w:rFonts w:hint="eastAsia"/>
              </w:rPr>
              <w:t>5.4</w:t>
            </w:r>
          </w:p>
        </w:tc>
        <w:tc>
          <w:tcPr>
            <w:tcW w:w="1523" w:type="dxa"/>
            <w:tcBorders>
              <w:top w:val="single" w:sz="8" w:space="0" w:color="000000"/>
              <w:left w:val="single" w:sz="8" w:space="0" w:color="000000"/>
              <w:bottom w:val="single" w:sz="8" w:space="0" w:color="000000"/>
              <w:right w:val="single" w:sz="8" w:space="0" w:color="000000"/>
            </w:tcBorders>
            <w:shd w:val="clear" w:color="auto" w:fill="F2F2F2"/>
            <w:tcMar>
              <w:top w:w="5" w:type="dxa"/>
              <w:left w:w="5" w:type="dxa"/>
              <w:bottom w:w="0" w:type="dxa"/>
              <w:right w:w="5" w:type="dxa"/>
            </w:tcMar>
            <w:vAlign w:val="center"/>
            <w:hideMark/>
          </w:tcPr>
          <w:p w14:paraId="38777BC1" w14:textId="77777777" w:rsidR="00445076" w:rsidRPr="009428F2" w:rsidRDefault="00445076" w:rsidP="00930834">
            <w:pPr>
              <w:pStyle w:val="affff8"/>
            </w:pPr>
            <w:r w:rsidRPr="009428F2">
              <w:rPr>
                <w:rFonts w:hint="eastAsia"/>
              </w:rPr>
              <w:t>経営陣の責任</w:t>
            </w:r>
          </w:p>
        </w:tc>
        <w:tc>
          <w:tcPr>
            <w:tcW w:w="2716" w:type="dxa"/>
            <w:tcBorders>
              <w:top w:val="single" w:sz="8" w:space="0" w:color="000000"/>
              <w:left w:val="single" w:sz="8" w:space="0" w:color="000000"/>
              <w:bottom w:val="single" w:sz="8" w:space="0" w:color="000000"/>
              <w:right w:val="single" w:sz="8" w:space="0" w:color="000000"/>
            </w:tcBorders>
            <w:shd w:val="clear" w:color="auto" w:fill="auto"/>
            <w:tcMar>
              <w:top w:w="5" w:type="dxa"/>
              <w:left w:w="5" w:type="dxa"/>
              <w:bottom w:w="0" w:type="dxa"/>
              <w:right w:w="5" w:type="dxa"/>
            </w:tcMar>
            <w:vAlign w:val="center"/>
            <w:hideMark/>
          </w:tcPr>
          <w:p w14:paraId="5AD3642B" w14:textId="77777777" w:rsidR="00445076" w:rsidRPr="009428F2" w:rsidRDefault="00445076" w:rsidP="00930834">
            <w:pPr>
              <w:pStyle w:val="affff8"/>
            </w:pPr>
            <w:r w:rsidRPr="009428F2">
              <w:rPr>
                <w:rFonts w:hint="eastAsia"/>
              </w:rPr>
              <w:t>経営陣は、組織の確立された情報セキュリティ方針、トピック固有の個別方針および手順に従った情報セキュリティの適用を、すべての要員に要求することが望ましい。</w:t>
            </w:r>
          </w:p>
        </w:tc>
        <w:tc>
          <w:tcPr>
            <w:tcW w:w="567" w:type="dxa"/>
            <w:tcBorders>
              <w:top w:val="single" w:sz="8" w:space="0" w:color="000000"/>
              <w:left w:val="single" w:sz="8" w:space="0" w:color="000000"/>
              <w:bottom w:val="single" w:sz="8" w:space="0" w:color="000000"/>
              <w:right w:val="single" w:sz="8" w:space="0" w:color="000000"/>
            </w:tcBorders>
            <w:shd w:val="clear" w:color="auto" w:fill="auto"/>
            <w:tcMar>
              <w:top w:w="5" w:type="dxa"/>
              <w:left w:w="5" w:type="dxa"/>
              <w:bottom w:w="0" w:type="dxa"/>
              <w:right w:w="5" w:type="dxa"/>
            </w:tcMar>
            <w:vAlign w:val="center"/>
            <w:hideMark/>
          </w:tcPr>
          <w:p w14:paraId="7AB6A347" w14:textId="77777777" w:rsidR="00445076" w:rsidRPr="009428F2" w:rsidRDefault="00445076" w:rsidP="00930834">
            <w:pPr>
              <w:pStyle w:val="affff8"/>
            </w:pPr>
            <w:r w:rsidRPr="009428F2">
              <w:rPr>
                <w:rFonts w:hint="eastAsia"/>
              </w:rPr>
              <w:t>○</w:t>
            </w:r>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5" w:type="dxa"/>
              <w:left w:w="5" w:type="dxa"/>
              <w:bottom w:w="0" w:type="dxa"/>
              <w:right w:w="5" w:type="dxa"/>
            </w:tcMar>
            <w:vAlign w:val="center"/>
            <w:hideMark/>
          </w:tcPr>
          <w:p w14:paraId="4BA2DCF1" w14:textId="77777777" w:rsidR="00445076" w:rsidRPr="009428F2" w:rsidRDefault="00445076" w:rsidP="00930834">
            <w:pPr>
              <w:pStyle w:val="affff8"/>
            </w:pPr>
            <w:r w:rsidRPr="009428F2">
              <w:rPr>
                <w:rFonts w:hint="eastAsia"/>
              </w:rPr>
              <w:t>○</w:t>
            </w:r>
          </w:p>
        </w:tc>
        <w:tc>
          <w:tcPr>
            <w:tcW w:w="2557" w:type="dxa"/>
            <w:tcBorders>
              <w:top w:val="single" w:sz="8" w:space="0" w:color="000000"/>
              <w:left w:val="single" w:sz="8" w:space="0" w:color="000000"/>
              <w:bottom w:val="single" w:sz="8" w:space="0" w:color="000000"/>
              <w:right w:val="single" w:sz="8" w:space="0" w:color="000000"/>
            </w:tcBorders>
            <w:shd w:val="clear" w:color="auto" w:fill="auto"/>
            <w:tcMar>
              <w:top w:w="5" w:type="dxa"/>
              <w:left w:w="5" w:type="dxa"/>
              <w:bottom w:w="0" w:type="dxa"/>
              <w:right w:w="5" w:type="dxa"/>
            </w:tcMar>
            <w:vAlign w:val="center"/>
            <w:hideMark/>
          </w:tcPr>
          <w:p w14:paraId="4202F705" w14:textId="77777777" w:rsidR="00445076" w:rsidRPr="009428F2" w:rsidRDefault="00445076" w:rsidP="00930834">
            <w:pPr>
              <w:pStyle w:val="affff8"/>
            </w:pPr>
            <w:r w:rsidRPr="009428F2">
              <w:rPr>
                <w:rFonts w:hint="eastAsia"/>
              </w:rPr>
              <w:t>ISMSの取組が、経営陣の経営戦略の一部であることを確実にするため</w:t>
            </w:r>
          </w:p>
        </w:tc>
        <w:tc>
          <w:tcPr>
            <w:tcW w:w="1897" w:type="dxa"/>
            <w:tcBorders>
              <w:top w:val="single" w:sz="8" w:space="0" w:color="000000"/>
              <w:left w:val="single" w:sz="8" w:space="0" w:color="000000"/>
              <w:bottom w:val="single" w:sz="8" w:space="0" w:color="000000"/>
              <w:right w:val="single" w:sz="8" w:space="0" w:color="000000"/>
            </w:tcBorders>
            <w:shd w:val="clear" w:color="auto" w:fill="auto"/>
            <w:tcMar>
              <w:top w:w="5" w:type="dxa"/>
              <w:left w:w="5" w:type="dxa"/>
              <w:bottom w:w="0" w:type="dxa"/>
              <w:right w:w="5" w:type="dxa"/>
            </w:tcMar>
            <w:vAlign w:val="center"/>
            <w:hideMark/>
          </w:tcPr>
          <w:p w14:paraId="06CB631F" w14:textId="77777777" w:rsidR="00445076" w:rsidRPr="009428F2" w:rsidRDefault="00445076" w:rsidP="00930834">
            <w:pPr>
              <w:pStyle w:val="affff8"/>
            </w:pPr>
            <w:r w:rsidRPr="009428F2">
              <w:rPr>
                <w:rFonts w:hint="eastAsia"/>
              </w:rPr>
              <w:t>情報セキュリティ手順書</w:t>
            </w:r>
          </w:p>
        </w:tc>
      </w:tr>
      <w:tr w:rsidR="00445076" w:rsidRPr="001F13F7" w14:paraId="4B979276" w14:textId="77777777">
        <w:trPr>
          <w:trHeight w:val="400"/>
        </w:trPr>
        <w:tc>
          <w:tcPr>
            <w:tcW w:w="429" w:type="dxa"/>
            <w:tcBorders>
              <w:top w:val="single" w:sz="8" w:space="0" w:color="000000"/>
              <w:left w:val="single" w:sz="8" w:space="0" w:color="000000"/>
              <w:bottom w:val="single" w:sz="8" w:space="0" w:color="000000"/>
              <w:right w:val="single" w:sz="8" w:space="0" w:color="000000"/>
            </w:tcBorders>
            <w:shd w:val="clear" w:color="auto" w:fill="F2F2F2"/>
            <w:tcMar>
              <w:top w:w="5" w:type="dxa"/>
              <w:left w:w="5" w:type="dxa"/>
              <w:bottom w:w="0" w:type="dxa"/>
              <w:right w:w="5" w:type="dxa"/>
            </w:tcMar>
            <w:vAlign w:val="center"/>
            <w:hideMark/>
          </w:tcPr>
          <w:p w14:paraId="5D67E1AD" w14:textId="77777777" w:rsidR="00445076" w:rsidRPr="009428F2" w:rsidRDefault="00445076" w:rsidP="00930834">
            <w:pPr>
              <w:pStyle w:val="affff8"/>
            </w:pPr>
            <w:r w:rsidRPr="009428F2">
              <w:rPr>
                <w:rFonts w:hint="eastAsia"/>
              </w:rPr>
              <w:t>5.5</w:t>
            </w:r>
          </w:p>
        </w:tc>
        <w:tc>
          <w:tcPr>
            <w:tcW w:w="1523" w:type="dxa"/>
            <w:tcBorders>
              <w:top w:val="single" w:sz="8" w:space="0" w:color="000000"/>
              <w:left w:val="single" w:sz="8" w:space="0" w:color="000000"/>
              <w:bottom w:val="single" w:sz="8" w:space="0" w:color="000000"/>
              <w:right w:val="single" w:sz="8" w:space="0" w:color="000000"/>
            </w:tcBorders>
            <w:shd w:val="clear" w:color="auto" w:fill="F2F2F2"/>
            <w:tcMar>
              <w:top w:w="5" w:type="dxa"/>
              <w:left w:w="5" w:type="dxa"/>
              <w:bottom w:w="0" w:type="dxa"/>
              <w:right w:w="5" w:type="dxa"/>
            </w:tcMar>
            <w:vAlign w:val="center"/>
            <w:hideMark/>
          </w:tcPr>
          <w:p w14:paraId="75499A03" w14:textId="77777777" w:rsidR="00445076" w:rsidRPr="009428F2" w:rsidRDefault="00445076" w:rsidP="00930834">
            <w:pPr>
              <w:pStyle w:val="affff8"/>
            </w:pPr>
            <w:r w:rsidRPr="009428F2">
              <w:rPr>
                <w:rFonts w:hint="eastAsia"/>
              </w:rPr>
              <w:t>関係当局との連絡</w:t>
            </w:r>
          </w:p>
        </w:tc>
        <w:tc>
          <w:tcPr>
            <w:tcW w:w="2716" w:type="dxa"/>
            <w:tcBorders>
              <w:top w:val="single" w:sz="8" w:space="0" w:color="000000"/>
              <w:left w:val="single" w:sz="8" w:space="0" w:color="000000"/>
              <w:bottom w:val="single" w:sz="8" w:space="0" w:color="000000"/>
              <w:right w:val="single" w:sz="8" w:space="0" w:color="000000"/>
            </w:tcBorders>
            <w:shd w:val="clear" w:color="auto" w:fill="auto"/>
            <w:tcMar>
              <w:top w:w="5" w:type="dxa"/>
              <w:left w:w="5" w:type="dxa"/>
              <w:bottom w:w="0" w:type="dxa"/>
              <w:right w:w="5" w:type="dxa"/>
            </w:tcMar>
            <w:vAlign w:val="center"/>
            <w:hideMark/>
          </w:tcPr>
          <w:p w14:paraId="23A66213" w14:textId="77777777" w:rsidR="00445076" w:rsidRPr="009428F2" w:rsidRDefault="00445076" w:rsidP="00930834">
            <w:pPr>
              <w:pStyle w:val="affff8"/>
            </w:pPr>
            <w:r w:rsidRPr="009428F2">
              <w:rPr>
                <w:rFonts w:hint="eastAsia"/>
              </w:rPr>
              <w:t>組織は関係当局との連絡体制を確立および維持することが望ましい。</w:t>
            </w:r>
          </w:p>
        </w:tc>
        <w:tc>
          <w:tcPr>
            <w:tcW w:w="567" w:type="dxa"/>
            <w:tcBorders>
              <w:top w:val="single" w:sz="8" w:space="0" w:color="000000"/>
              <w:left w:val="single" w:sz="8" w:space="0" w:color="000000"/>
              <w:bottom w:val="single" w:sz="8" w:space="0" w:color="000000"/>
              <w:right w:val="single" w:sz="8" w:space="0" w:color="000000"/>
            </w:tcBorders>
            <w:shd w:val="clear" w:color="auto" w:fill="auto"/>
            <w:tcMar>
              <w:top w:w="5" w:type="dxa"/>
              <w:left w:w="5" w:type="dxa"/>
              <w:bottom w:w="0" w:type="dxa"/>
              <w:right w:w="5" w:type="dxa"/>
            </w:tcMar>
            <w:vAlign w:val="center"/>
            <w:hideMark/>
          </w:tcPr>
          <w:p w14:paraId="410D257B" w14:textId="77777777" w:rsidR="00445076" w:rsidRPr="009428F2" w:rsidRDefault="00445076" w:rsidP="00930834">
            <w:pPr>
              <w:pStyle w:val="affff8"/>
            </w:pPr>
            <w:r w:rsidRPr="009428F2">
              <w:rPr>
                <w:rFonts w:hint="eastAsia"/>
              </w:rPr>
              <w:t>○</w:t>
            </w:r>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5" w:type="dxa"/>
              <w:left w:w="5" w:type="dxa"/>
              <w:bottom w:w="0" w:type="dxa"/>
              <w:right w:w="5" w:type="dxa"/>
            </w:tcMar>
            <w:vAlign w:val="center"/>
            <w:hideMark/>
          </w:tcPr>
          <w:p w14:paraId="3063AA77" w14:textId="77777777" w:rsidR="00445076" w:rsidRPr="009428F2" w:rsidRDefault="00445076" w:rsidP="00930834">
            <w:pPr>
              <w:pStyle w:val="affff8"/>
            </w:pPr>
            <w:r w:rsidRPr="009428F2">
              <w:rPr>
                <w:rFonts w:hint="eastAsia"/>
              </w:rPr>
              <w:t>○</w:t>
            </w:r>
          </w:p>
        </w:tc>
        <w:bookmarkStart w:id="899" w:name="■セキュリティインシデント13ー2－4"/>
        <w:tc>
          <w:tcPr>
            <w:tcW w:w="2557" w:type="dxa"/>
            <w:tcBorders>
              <w:top w:val="single" w:sz="8" w:space="0" w:color="000000"/>
              <w:left w:val="single" w:sz="8" w:space="0" w:color="000000"/>
              <w:bottom w:val="single" w:sz="8" w:space="0" w:color="000000"/>
              <w:right w:val="single" w:sz="8" w:space="0" w:color="000000"/>
            </w:tcBorders>
            <w:shd w:val="clear" w:color="auto" w:fill="auto"/>
            <w:tcMar>
              <w:top w:w="5" w:type="dxa"/>
              <w:left w:w="5" w:type="dxa"/>
              <w:bottom w:w="0" w:type="dxa"/>
              <w:right w:w="5" w:type="dxa"/>
            </w:tcMar>
            <w:vAlign w:val="center"/>
            <w:hideMark/>
          </w:tcPr>
          <w:p w14:paraId="7A8F5558" w14:textId="6B590A82" w:rsidR="00445076" w:rsidRPr="009428F2" w:rsidRDefault="007C77A7" w:rsidP="00930834">
            <w:pPr>
              <w:pStyle w:val="affff8"/>
            </w:pPr>
            <w:r>
              <w:fldChar w:fldCharType="begin"/>
            </w:r>
            <w:r>
              <w:rPr>
                <w:rFonts w:hint="eastAsia"/>
              </w:rPr>
              <w:instrText xml:space="preserve">HYPERLINK </w:instrText>
            </w:r>
            <w:r>
              <w:instrText xml:space="preserve"> \l "</w:instrText>
            </w:r>
            <w:r>
              <w:rPr>
                <w:rFonts w:hint="eastAsia"/>
              </w:rPr>
              <w:instrText>■セキュリティインシデント</w:instrText>
            </w:r>
            <w:r>
              <w:instrText>"</w:instrText>
            </w:r>
            <w:r>
              <w:fldChar w:fldCharType="separate"/>
            </w:r>
            <w:r w:rsidR="00445076" w:rsidRPr="007C77A7">
              <w:rPr>
                <w:rStyle w:val="a7"/>
                <w:rFonts w:hint="eastAsia"/>
              </w:rPr>
              <w:t>セキュリティインシデント</w:t>
            </w:r>
            <w:bookmarkEnd w:id="899"/>
            <w:r>
              <w:fldChar w:fldCharType="end"/>
            </w:r>
            <w:r w:rsidR="00445076" w:rsidRPr="009428F2">
              <w:rPr>
                <w:rFonts w:hint="eastAsia"/>
              </w:rPr>
              <w:t>が発生したことを迅速に報告するため</w:t>
            </w:r>
          </w:p>
        </w:tc>
        <w:tc>
          <w:tcPr>
            <w:tcW w:w="1897" w:type="dxa"/>
            <w:tcBorders>
              <w:top w:val="single" w:sz="8" w:space="0" w:color="000000"/>
              <w:left w:val="single" w:sz="8" w:space="0" w:color="000000"/>
              <w:bottom w:val="single" w:sz="8" w:space="0" w:color="000000"/>
              <w:right w:val="single" w:sz="8" w:space="0" w:color="000000"/>
            </w:tcBorders>
            <w:shd w:val="clear" w:color="auto" w:fill="auto"/>
            <w:tcMar>
              <w:top w:w="5" w:type="dxa"/>
              <w:left w:w="5" w:type="dxa"/>
              <w:bottom w:w="0" w:type="dxa"/>
              <w:right w:w="5" w:type="dxa"/>
            </w:tcMar>
            <w:vAlign w:val="center"/>
            <w:hideMark/>
          </w:tcPr>
          <w:p w14:paraId="67CA010F" w14:textId="77777777" w:rsidR="00445076" w:rsidRPr="009428F2" w:rsidRDefault="00445076" w:rsidP="00930834">
            <w:pPr>
              <w:pStyle w:val="affff8"/>
            </w:pPr>
            <w:r w:rsidRPr="009428F2">
              <w:rPr>
                <w:rFonts w:hint="eastAsia"/>
              </w:rPr>
              <w:t>情報セキュリティ手順書</w:t>
            </w:r>
          </w:p>
        </w:tc>
      </w:tr>
      <w:tr w:rsidR="00445076" w:rsidRPr="001F13F7" w14:paraId="25926D27" w14:textId="77777777">
        <w:trPr>
          <w:trHeight w:val="177"/>
        </w:trPr>
        <w:tc>
          <w:tcPr>
            <w:tcW w:w="429" w:type="dxa"/>
            <w:tcBorders>
              <w:top w:val="single" w:sz="8" w:space="0" w:color="000000"/>
              <w:left w:val="single" w:sz="8" w:space="0" w:color="000000"/>
              <w:bottom w:val="single" w:sz="8" w:space="0" w:color="000000"/>
              <w:right w:val="single" w:sz="8" w:space="0" w:color="000000"/>
            </w:tcBorders>
            <w:shd w:val="clear" w:color="auto" w:fill="F2F2F2"/>
            <w:tcMar>
              <w:top w:w="5" w:type="dxa"/>
              <w:left w:w="5" w:type="dxa"/>
              <w:bottom w:w="0" w:type="dxa"/>
              <w:right w:w="5" w:type="dxa"/>
            </w:tcMar>
            <w:vAlign w:val="center"/>
            <w:hideMark/>
          </w:tcPr>
          <w:p w14:paraId="10DA95EE" w14:textId="77777777" w:rsidR="00445076" w:rsidRPr="009428F2" w:rsidRDefault="00445076" w:rsidP="00930834">
            <w:pPr>
              <w:pStyle w:val="affff8"/>
            </w:pPr>
            <w:r w:rsidRPr="009428F2">
              <w:rPr>
                <w:rFonts w:hint="eastAsia"/>
              </w:rPr>
              <w:t>…</w:t>
            </w:r>
          </w:p>
        </w:tc>
        <w:tc>
          <w:tcPr>
            <w:tcW w:w="1523" w:type="dxa"/>
            <w:tcBorders>
              <w:top w:val="single" w:sz="8" w:space="0" w:color="000000"/>
              <w:left w:val="single" w:sz="8" w:space="0" w:color="000000"/>
              <w:bottom w:val="single" w:sz="8" w:space="0" w:color="000000"/>
              <w:right w:val="single" w:sz="8" w:space="0" w:color="000000"/>
            </w:tcBorders>
            <w:shd w:val="clear" w:color="auto" w:fill="F2F2F2"/>
            <w:tcMar>
              <w:top w:w="5" w:type="dxa"/>
              <w:left w:w="5" w:type="dxa"/>
              <w:bottom w:w="0" w:type="dxa"/>
              <w:right w:w="5" w:type="dxa"/>
            </w:tcMar>
            <w:vAlign w:val="center"/>
            <w:hideMark/>
          </w:tcPr>
          <w:p w14:paraId="2CB695DE" w14:textId="77777777" w:rsidR="00445076" w:rsidRPr="009428F2" w:rsidRDefault="00445076" w:rsidP="00930834">
            <w:pPr>
              <w:pStyle w:val="affff8"/>
            </w:pPr>
            <w:r w:rsidRPr="009428F2">
              <w:rPr>
                <w:rFonts w:hint="eastAsia"/>
              </w:rPr>
              <w:t>…</w:t>
            </w:r>
          </w:p>
        </w:tc>
        <w:tc>
          <w:tcPr>
            <w:tcW w:w="2716" w:type="dxa"/>
            <w:tcBorders>
              <w:top w:val="single" w:sz="8" w:space="0" w:color="000000"/>
              <w:left w:val="single" w:sz="8" w:space="0" w:color="000000"/>
              <w:bottom w:val="single" w:sz="8" w:space="0" w:color="000000"/>
              <w:right w:val="single" w:sz="8" w:space="0" w:color="000000"/>
            </w:tcBorders>
            <w:shd w:val="clear" w:color="auto" w:fill="auto"/>
            <w:tcMar>
              <w:top w:w="5" w:type="dxa"/>
              <w:left w:w="5" w:type="dxa"/>
              <w:bottom w:w="0" w:type="dxa"/>
              <w:right w:w="5" w:type="dxa"/>
            </w:tcMar>
            <w:vAlign w:val="center"/>
            <w:hideMark/>
          </w:tcPr>
          <w:p w14:paraId="73A02748" w14:textId="77777777" w:rsidR="00445076" w:rsidRPr="009428F2" w:rsidRDefault="00445076" w:rsidP="00930834">
            <w:pPr>
              <w:pStyle w:val="affff8"/>
            </w:pPr>
            <w:r w:rsidRPr="009428F2">
              <w:rPr>
                <w:rFonts w:hint="eastAsia"/>
              </w:rPr>
              <w:t>…</w:t>
            </w:r>
          </w:p>
        </w:tc>
        <w:tc>
          <w:tcPr>
            <w:tcW w:w="567" w:type="dxa"/>
            <w:tcBorders>
              <w:top w:val="single" w:sz="8" w:space="0" w:color="000000"/>
              <w:left w:val="single" w:sz="8" w:space="0" w:color="000000"/>
              <w:bottom w:val="single" w:sz="8" w:space="0" w:color="000000"/>
              <w:right w:val="single" w:sz="8" w:space="0" w:color="000000"/>
            </w:tcBorders>
            <w:shd w:val="clear" w:color="auto" w:fill="auto"/>
            <w:tcMar>
              <w:top w:w="5" w:type="dxa"/>
              <w:left w:w="5" w:type="dxa"/>
              <w:bottom w:w="0" w:type="dxa"/>
              <w:right w:w="5" w:type="dxa"/>
            </w:tcMar>
            <w:vAlign w:val="center"/>
            <w:hideMark/>
          </w:tcPr>
          <w:p w14:paraId="620FF9DA" w14:textId="77777777" w:rsidR="00445076" w:rsidRPr="009428F2" w:rsidRDefault="00445076" w:rsidP="00930834">
            <w:pPr>
              <w:pStyle w:val="affff8"/>
            </w:pPr>
            <w:r w:rsidRPr="009428F2">
              <w:rPr>
                <w:rFonts w:hint="eastAsia"/>
              </w:rPr>
              <w:t>…</w:t>
            </w:r>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5" w:type="dxa"/>
              <w:left w:w="5" w:type="dxa"/>
              <w:bottom w:w="0" w:type="dxa"/>
              <w:right w:w="5" w:type="dxa"/>
            </w:tcMar>
            <w:vAlign w:val="center"/>
            <w:hideMark/>
          </w:tcPr>
          <w:p w14:paraId="19F11469" w14:textId="77777777" w:rsidR="00445076" w:rsidRPr="009428F2" w:rsidRDefault="00445076" w:rsidP="00930834">
            <w:pPr>
              <w:pStyle w:val="affff8"/>
            </w:pPr>
            <w:r w:rsidRPr="009428F2">
              <w:rPr>
                <w:rFonts w:hint="eastAsia"/>
              </w:rPr>
              <w:t>…</w:t>
            </w:r>
          </w:p>
        </w:tc>
        <w:tc>
          <w:tcPr>
            <w:tcW w:w="2557" w:type="dxa"/>
            <w:tcBorders>
              <w:top w:val="single" w:sz="8" w:space="0" w:color="000000"/>
              <w:left w:val="single" w:sz="8" w:space="0" w:color="000000"/>
              <w:bottom w:val="single" w:sz="8" w:space="0" w:color="000000"/>
              <w:right w:val="single" w:sz="8" w:space="0" w:color="000000"/>
            </w:tcBorders>
            <w:shd w:val="clear" w:color="auto" w:fill="auto"/>
            <w:tcMar>
              <w:top w:w="5" w:type="dxa"/>
              <w:left w:w="5" w:type="dxa"/>
              <w:bottom w:w="0" w:type="dxa"/>
              <w:right w:w="5" w:type="dxa"/>
            </w:tcMar>
            <w:vAlign w:val="center"/>
            <w:hideMark/>
          </w:tcPr>
          <w:p w14:paraId="50A8CF6B" w14:textId="77777777" w:rsidR="00445076" w:rsidRPr="009428F2" w:rsidRDefault="00445076" w:rsidP="00930834">
            <w:pPr>
              <w:pStyle w:val="affff8"/>
            </w:pPr>
            <w:r w:rsidRPr="009428F2">
              <w:rPr>
                <w:rFonts w:hint="eastAsia"/>
              </w:rPr>
              <w:t>…</w:t>
            </w:r>
          </w:p>
        </w:tc>
        <w:tc>
          <w:tcPr>
            <w:tcW w:w="1897" w:type="dxa"/>
            <w:tcBorders>
              <w:top w:val="single" w:sz="8" w:space="0" w:color="000000"/>
              <w:left w:val="single" w:sz="8" w:space="0" w:color="000000"/>
              <w:bottom w:val="single" w:sz="8" w:space="0" w:color="000000"/>
              <w:right w:val="single" w:sz="8" w:space="0" w:color="000000"/>
            </w:tcBorders>
            <w:shd w:val="clear" w:color="auto" w:fill="auto"/>
            <w:tcMar>
              <w:top w:w="5" w:type="dxa"/>
              <w:left w:w="5" w:type="dxa"/>
              <w:bottom w:w="0" w:type="dxa"/>
              <w:right w:w="5" w:type="dxa"/>
            </w:tcMar>
            <w:vAlign w:val="center"/>
            <w:hideMark/>
          </w:tcPr>
          <w:p w14:paraId="772A1C73" w14:textId="77777777" w:rsidR="00445076" w:rsidRPr="009428F2" w:rsidRDefault="00445076" w:rsidP="00930834">
            <w:pPr>
              <w:pStyle w:val="affff8"/>
            </w:pPr>
            <w:r w:rsidRPr="009428F2">
              <w:rPr>
                <w:rFonts w:hint="eastAsia"/>
              </w:rPr>
              <w:t>…</w:t>
            </w:r>
          </w:p>
        </w:tc>
      </w:tr>
    </w:tbl>
    <w:p w14:paraId="7D7230EE" w14:textId="77777777" w:rsidR="00445076" w:rsidRDefault="00445076">
      <w:pPr>
        <w:ind w:firstLineChars="0" w:firstLine="0"/>
        <w:rPr>
          <w:b/>
          <w:bCs/>
        </w:rPr>
      </w:pPr>
    </w:p>
    <w:p w14:paraId="20CC0A68" w14:textId="77777777" w:rsidR="00445076" w:rsidRDefault="00445076">
      <w:r w:rsidRPr="001F13F7">
        <w:rPr>
          <w:rFonts w:hint="eastAsia"/>
        </w:rPr>
        <w:t>適用宣言書には、以下の内容を含めます。</w:t>
      </w:r>
    </w:p>
    <w:tbl>
      <w:tblPr>
        <w:tblStyle w:val="aa"/>
        <w:tblW w:w="0" w:type="auto"/>
        <w:tblLook w:val="04A0" w:firstRow="1" w:lastRow="0" w:firstColumn="1" w:lastColumn="0" w:noHBand="0" w:noVBand="1"/>
      </w:tblPr>
      <w:tblGrid>
        <w:gridCol w:w="3964"/>
        <w:gridCol w:w="6492"/>
      </w:tblGrid>
      <w:tr w:rsidR="00445076" w14:paraId="08328AD4" w14:textId="77777777">
        <w:tc>
          <w:tcPr>
            <w:tcW w:w="3964" w:type="dxa"/>
          </w:tcPr>
          <w:p w14:paraId="4EB7F9A5" w14:textId="77777777" w:rsidR="00445076" w:rsidRPr="003C4550" w:rsidRDefault="00445076">
            <w:pPr>
              <w:pStyle w:val="afff8"/>
            </w:pPr>
            <w:r w:rsidRPr="003C4550">
              <w:rPr>
                <w:rStyle w:val="afff3"/>
                <w:rFonts w:hint="eastAsia"/>
                <w:b/>
                <w:sz w:val="24"/>
              </w:rPr>
              <w:t>管理目的および管理策</w:t>
            </w:r>
          </w:p>
        </w:tc>
        <w:tc>
          <w:tcPr>
            <w:tcW w:w="6492" w:type="dxa"/>
          </w:tcPr>
          <w:p w14:paraId="02F0FBD2" w14:textId="77777777" w:rsidR="00445076" w:rsidRDefault="00445076">
            <w:pPr>
              <w:pStyle w:val="afff6"/>
              <w:rPr>
                <w:color w:val="000000"/>
              </w:rPr>
            </w:pPr>
            <w:r>
              <w:rPr>
                <w:rFonts w:hint="eastAsia"/>
              </w:rPr>
              <w:t>ISO/IEC 27001の附属書Aの管理策を</w:t>
            </w:r>
            <w:r>
              <w:rPr>
                <w:rFonts w:hint="eastAsia"/>
                <w:color w:val="000000"/>
              </w:rPr>
              <w:t>記載します。</w:t>
            </w:r>
          </w:p>
          <w:p w14:paraId="71F968B3" w14:textId="77777777" w:rsidR="00445076" w:rsidRDefault="00445076">
            <w:pPr>
              <w:pStyle w:val="afff6"/>
            </w:pPr>
            <w:r>
              <w:rPr>
                <w:rFonts w:hint="eastAsia"/>
              </w:rPr>
              <w:t>（例）</w:t>
            </w:r>
            <w:r>
              <w:rPr>
                <w:rFonts w:hint="eastAsia"/>
                <w:color w:val="000000"/>
              </w:rPr>
              <w:t>5.1 情報セキュリティのための方針群など</w:t>
            </w:r>
          </w:p>
        </w:tc>
      </w:tr>
      <w:tr w:rsidR="00445076" w14:paraId="07320783" w14:textId="77777777">
        <w:tc>
          <w:tcPr>
            <w:tcW w:w="3964" w:type="dxa"/>
          </w:tcPr>
          <w:p w14:paraId="16048B82" w14:textId="77777777" w:rsidR="00445076" w:rsidRPr="00127646" w:rsidRDefault="00445076">
            <w:pPr>
              <w:pStyle w:val="afff8"/>
            </w:pPr>
            <w:r w:rsidRPr="00127646">
              <w:rPr>
                <w:rStyle w:val="afff3"/>
                <w:rFonts w:hint="eastAsia"/>
                <w:b/>
                <w:sz w:val="24"/>
              </w:rPr>
              <w:t>適用</w:t>
            </w:r>
          </w:p>
        </w:tc>
        <w:tc>
          <w:tcPr>
            <w:tcW w:w="6492" w:type="dxa"/>
          </w:tcPr>
          <w:p w14:paraId="4768BF4F" w14:textId="77777777" w:rsidR="00445076" w:rsidRDefault="00445076">
            <w:pPr>
              <w:pStyle w:val="afff6"/>
              <w:rPr>
                <w:color w:val="000000"/>
              </w:rPr>
            </w:pPr>
            <w:r>
              <w:rPr>
                <w:rFonts w:hint="eastAsia"/>
              </w:rPr>
              <w:t>適用または適用除外を</w:t>
            </w:r>
            <w:r>
              <w:rPr>
                <w:rFonts w:hint="eastAsia"/>
                <w:color w:val="000000"/>
              </w:rPr>
              <w:t>記載します。</w:t>
            </w:r>
          </w:p>
          <w:p w14:paraId="188025AC" w14:textId="77777777" w:rsidR="00445076" w:rsidRDefault="00445076">
            <w:pPr>
              <w:pStyle w:val="afff6"/>
              <w:rPr>
                <w:lang w:eastAsia="zh-TW"/>
              </w:rPr>
            </w:pPr>
            <w:r>
              <w:rPr>
                <w:rFonts w:hint="eastAsia"/>
                <w:lang w:eastAsia="zh-TW"/>
              </w:rPr>
              <w:t>（例）○：適用、×：適用除外</w:t>
            </w:r>
          </w:p>
        </w:tc>
      </w:tr>
      <w:tr w:rsidR="00445076" w14:paraId="5CBEA31F" w14:textId="77777777">
        <w:tc>
          <w:tcPr>
            <w:tcW w:w="3964" w:type="dxa"/>
          </w:tcPr>
          <w:p w14:paraId="2556DFC5" w14:textId="77777777" w:rsidR="00445076" w:rsidRPr="00127646" w:rsidRDefault="00445076">
            <w:pPr>
              <w:pStyle w:val="afff8"/>
            </w:pPr>
            <w:r w:rsidRPr="00127646">
              <w:rPr>
                <w:rStyle w:val="afff3"/>
                <w:rFonts w:hint="eastAsia"/>
                <w:b/>
                <w:sz w:val="24"/>
              </w:rPr>
              <w:t>実施・未実施</w:t>
            </w:r>
          </w:p>
        </w:tc>
        <w:tc>
          <w:tcPr>
            <w:tcW w:w="6492" w:type="dxa"/>
          </w:tcPr>
          <w:p w14:paraId="10D33E5E" w14:textId="77777777" w:rsidR="00445076" w:rsidRDefault="00445076">
            <w:pPr>
              <w:pStyle w:val="afff6"/>
              <w:rPr>
                <w:color w:val="000000"/>
              </w:rPr>
            </w:pPr>
            <w:r>
              <w:rPr>
                <w:rFonts w:hint="eastAsia"/>
              </w:rPr>
              <w:t>実施したか否かを</w:t>
            </w:r>
            <w:r>
              <w:rPr>
                <w:rFonts w:hint="eastAsia"/>
                <w:color w:val="000000"/>
              </w:rPr>
              <w:t>記載します。</w:t>
            </w:r>
          </w:p>
          <w:p w14:paraId="130C5FA9" w14:textId="77777777" w:rsidR="00445076" w:rsidRDefault="00445076">
            <w:pPr>
              <w:pStyle w:val="afff6"/>
            </w:pPr>
            <w:r>
              <w:rPr>
                <w:rFonts w:hint="eastAsia"/>
              </w:rPr>
              <w:t>（例）○：実施、未：未実施、ー：適用除外</w:t>
            </w:r>
          </w:p>
        </w:tc>
      </w:tr>
      <w:tr w:rsidR="00445076" w14:paraId="4E771A1B" w14:textId="77777777">
        <w:tc>
          <w:tcPr>
            <w:tcW w:w="3964" w:type="dxa"/>
          </w:tcPr>
          <w:p w14:paraId="1884B61A" w14:textId="77777777" w:rsidR="00445076" w:rsidRPr="003E363C" w:rsidRDefault="00445076">
            <w:pPr>
              <w:pStyle w:val="afff8"/>
            </w:pPr>
            <w:r w:rsidRPr="003E363C">
              <w:rPr>
                <w:rFonts w:hint="eastAsia"/>
              </w:rPr>
              <w:t>管理策を含めた理由または管理策を除外した理由</w:t>
            </w:r>
          </w:p>
        </w:tc>
        <w:tc>
          <w:tcPr>
            <w:tcW w:w="6492" w:type="dxa"/>
          </w:tcPr>
          <w:p w14:paraId="364AD51E" w14:textId="77777777" w:rsidR="00445076" w:rsidRDefault="00445076">
            <w:pPr>
              <w:pStyle w:val="afff6"/>
              <w:rPr>
                <w:color w:val="000000"/>
              </w:rPr>
            </w:pPr>
            <w:r w:rsidRPr="001F13F7">
              <w:rPr>
                <w:rFonts w:hint="eastAsia"/>
              </w:rPr>
              <w:t>管理策を行う場合も理由を</w:t>
            </w:r>
            <w:r w:rsidRPr="001F13F7">
              <w:rPr>
                <w:rFonts w:hint="eastAsia"/>
                <w:color w:val="000000"/>
              </w:rPr>
              <w:t>記載します。</w:t>
            </w:r>
          </w:p>
          <w:p w14:paraId="6FDEB949" w14:textId="77777777" w:rsidR="00445076" w:rsidRDefault="00445076">
            <w:pPr>
              <w:pStyle w:val="afff6"/>
            </w:pPr>
            <w:r w:rsidRPr="001F13F7">
              <w:rPr>
                <w:rFonts w:hint="eastAsia"/>
              </w:rPr>
              <w:t>（例）情報セキュリティのための経営層の方向性および支持を、事業上の要求事項、関連する法令および規則に従って規定するためなど</w:t>
            </w:r>
          </w:p>
        </w:tc>
      </w:tr>
      <w:tr w:rsidR="00445076" w14:paraId="0805238B" w14:textId="77777777">
        <w:tc>
          <w:tcPr>
            <w:tcW w:w="3964" w:type="dxa"/>
          </w:tcPr>
          <w:p w14:paraId="4A316FED" w14:textId="77777777" w:rsidR="00445076" w:rsidRPr="003E363C" w:rsidRDefault="00445076">
            <w:pPr>
              <w:pStyle w:val="afff8"/>
            </w:pPr>
            <w:r w:rsidRPr="003E363C">
              <w:rPr>
                <w:rFonts w:hint="eastAsia"/>
              </w:rPr>
              <w:t>規程・手順書</w:t>
            </w:r>
          </w:p>
        </w:tc>
        <w:tc>
          <w:tcPr>
            <w:tcW w:w="6492" w:type="dxa"/>
          </w:tcPr>
          <w:p w14:paraId="659FA313" w14:textId="77777777" w:rsidR="00445076" w:rsidRDefault="00445076">
            <w:pPr>
              <w:pStyle w:val="afff6"/>
              <w:rPr>
                <w:color w:val="000000"/>
              </w:rPr>
            </w:pPr>
            <w:r w:rsidRPr="001F13F7">
              <w:rPr>
                <w:rFonts w:hint="eastAsia"/>
              </w:rPr>
              <w:t>管理策が含まれている規程または手順書を</w:t>
            </w:r>
            <w:r w:rsidRPr="001F13F7">
              <w:rPr>
                <w:rFonts w:hint="eastAsia"/>
                <w:color w:val="000000"/>
              </w:rPr>
              <w:t>記載します。</w:t>
            </w:r>
          </w:p>
          <w:p w14:paraId="383FF0C9" w14:textId="77777777" w:rsidR="00445076" w:rsidRDefault="00445076">
            <w:pPr>
              <w:pStyle w:val="afff6"/>
            </w:pPr>
            <w:r w:rsidRPr="001F13F7">
              <w:rPr>
                <w:rFonts w:hint="eastAsia"/>
              </w:rPr>
              <w:t>（例）情報セキュリティ手順書5.1.1、A-02 情報セキュリティ方針など</w:t>
            </w:r>
          </w:p>
        </w:tc>
      </w:tr>
    </w:tbl>
    <w:p w14:paraId="48313AC7" w14:textId="77777777" w:rsidR="00445076" w:rsidRDefault="00445076">
      <w:pPr>
        <w:ind w:firstLineChars="0" w:firstLine="0"/>
        <w:rPr>
          <w:rFonts w:asciiTheme="majorHAnsi" w:eastAsiaTheme="majorEastAsia" w:hAnsiTheme="majorHAnsi" w:cstheme="majorBidi"/>
          <w:b/>
          <w:bCs/>
          <w:color w:val="2E5496"/>
          <w:sz w:val="28"/>
        </w:rPr>
      </w:pPr>
    </w:p>
    <w:p w14:paraId="23A8AF60" w14:textId="77777777" w:rsidR="00445076" w:rsidRPr="00BF5CF2" w:rsidRDefault="00445076">
      <w:pPr>
        <w:pStyle w:val="aff4"/>
      </w:pPr>
      <w:r w:rsidRPr="00BF5CF2">
        <w:t>情報セキュリティリスク対応計画</w:t>
      </w:r>
    </w:p>
    <w:p w14:paraId="195CA981" w14:textId="77777777" w:rsidR="00445076" w:rsidRPr="00BF5CF2" w:rsidRDefault="00445076">
      <w:r w:rsidRPr="00BF5CF2">
        <w:rPr>
          <w:rFonts w:hint="eastAsia"/>
        </w:rPr>
        <w:t>「リスク対応計画」は、それぞれのリスクに対して、どのような管理策を、誰が、いつまでに、どのように実施するのかを表にまとめたものになります。</w:t>
      </w:r>
    </w:p>
    <w:p w14:paraId="12DF731D" w14:textId="77777777" w:rsidR="00445076" w:rsidRPr="00BF5CF2" w:rsidRDefault="00445076">
      <w:pPr>
        <w:ind w:firstLineChars="0" w:firstLine="0"/>
        <w:rPr>
          <w:b/>
          <w:bCs/>
        </w:rPr>
      </w:pPr>
    </w:p>
    <w:p w14:paraId="214FCA52" w14:textId="77777777" w:rsidR="00445076" w:rsidRPr="00BF5CF2" w:rsidRDefault="00445076">
      <w:pPr>
        <w:pStyle w:val="aff4"/>
      </w:pPr>
      <w:r w:rsidRPr="00BF5CF2">
        <w:rPr>
          <w:rFonts w:hint="eastAsia"/>
        </w:rPr>
        <w:t>リスク対応計画の作成方法（例）</w:t>
      </w:r>
    </w:p>
    <w:p w14:paraId="0D117AC4" w14:textId="77777777" w:rsidR="00445076" w:rsidRDefault="00445076">
      <w:r w:rsidRPr="00BF5CF2">
        <w:rPr>
          <w:rFonts w:hint="eastAsia"/>
        </w:rPr>
        <w:t>リスクアセスメント結果報告書から、リスク対応を行う管理策をすべて記載し、それぞれの具体的な内容や、担当者などを記載します。リスク対応を行った場合、実績やリスク対応のステータスを記載する必要があります。</w:t>
      </w:r>
    </w:p>
    <w:p w14:paraId="729F75E9" w14:textId="77777777" w:rsidR="00445076" w:rsidRDefault="00445076">
      <w:r w:rsidRPr="008643DB">
        <w:rPr>
          <w:rFonts w:hint="eastAsia"/>
        </w:rPr>
        <w:t>※下記表の「実績」と「ステータス」の項目を記載するタイミングは、「</w:t>
      </w:r>
      <w:r w:rsidRPr="008643DB">
        <w:t>8.運用」となります。</w:t>
      </w:r>
    </w:p>
    <w:tbl>
      <w:tblPr>
        <w:tblW w:w="10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459"/>
        <w:gridCol w:w="1699"/>
        <w:gridCol w:w="1523"/>
        <w:gridCol w:w="888"/>
        <w:gridCol w:w="1096"/>
        <w:gridCol w:w="1134"/>
        <w:gridCol w:w="1134"/>
        <w:gridCol w:w="1134"/>
        <w:gridCol w:w="1413"/>
      </w:tblGrid>
      <w:tr w:rsidR="00445076" w:rsidRPr="00C13C04" w14:paraId="77305B5A" w14:textId="77777777" w:rsidTr="00931698">
        <w:trPr>
          <w:trHeight w:val="199"/>
        </w:trPr>
        <w:tc>
          <w:tcPr>
            <w:tcW w:w="459" w:type="dxa"/>
            <w:vMerge w:val="restart"/>
            <w:shd w:val="clear" w:color="auto" w:fill="2F5597"/>
            <w:tcMar>
              <w:top w:w="8" w:type="dxa"/>
              <w:left w:w="8" w:type="dxa"/>
              <w:bottom w:w="0" w:type="dxa"/>
              <w:right w:w="8" w:type="dxa"/>
            </w:tcMar>
            <w:vAlign w:val="center"/>
            <w:hideMark/>
          </w:tcPr>
          <w:p w14:paraId="6A7B5B23" w14:textId="77777777" w:rsidR="00445076" w:rsidRPr="00C13C04" w:rsidRDefault="00445076" w:rsidP="00931698">
            <w:pPr>
              <w:pStyle w:val="affffa"/>
              <w:rPr>
                <w:rFonts w:ascii="Arial" w:eastAsia="ＭＳ Ｐゴシック" w:hAnsi="Arial"/>
                <w:kern w:val="0"/>
                <w:sz w:val="36"/>
                <w:szCs w:val="36"/>
              </w:rPr>
            </w:pPr>
            <w:r w:rsidRPr="00C13C04">
              <w:rPr>
                <w:rFonts w:hint="eastAsia"/>
              </w:rPr>
              <w:t>No</w:t>
            </w:r>
          </w:p>
        </w:tc>
        <w:tc>
          <w:tcPr>
            <w:tcW w:w="1699" w:type="dxa"/>
            <w:vMerge w:val="restart"/>
            <w:shd w:val="clear" w:color="auto" w:fill="2F5597"/>
            <w:tcMar>
              <w:top w:w="8" w:type="dxa"/>
              <w:left w:w="8" w:type="dxa"/>
              <w:bottom w:w="0" w:type="dxa"/>
              <w:right w:w="8" w:type="dxa"/>
            </w:tcMar>
            <w:vAlign w:val="center"/>
            <w:hideMark/>
          </w:tcPr>
          <w:p w14:paraId="19643259" w14:textId="77777777" w:rsidR="00445076" w:rsidRPr="00C13C04" w:rsidRDefault="00445076" w:rsidP="00931698">
            <w:pPr>
              <w:pStyle w:val="affffa"/>
              <w:rPr>
                <w:rFonts w:ascii="Arial" w:eastAsia="ＭＳ Ｐゴシック" w:hAnsi="Arial"/>
                <w:kern w:val="0"/>
                <w:sz w:val="36"/>
                <w:szCs w:val="36"/>
              </w:rPr>
            </w:pPr>
            <w:r w:rsidRPr="00C13C04">
              <w:rPr>
                <w:rFonts w:hint="eastAsia"/>
              </w:rPr>
              <w:t>管理策</w:t>
            </w:r>
          </w:p>
        </w:tc>
        <w:tc>
          <w:tcPr>
            <w:tcW w:w="1523" w:type="dxa"/>
            <w:vMerge w:val="restart"/>
            <w:shd w:val="clear" w:color="auto" w:fill="2F5597"/>
            <w:tcMar>
              <w:top w:w="8" w:type="dxa"/>
              <w:left w:w="8" w:type="dxa"/>
              <w:bottom w:w="0" w:type="dxa"/>
              <w:right w:w="8" w:type="dxa"/>
            </w:tcMar>
            <w:vAlign w:val="center"/>
            <w:hideMark/>
          </w:tcPr>
          <w:p w14:paraId="33EC31A3" w14:textId="77777777" w:rsidR="00445076" w:rsidRPr="00C13C04" w:rsidRDefault="00445076" w:rsidP="00931698">
            <w:pPr>
              <w:pStyle w:val="affffa"/>
              <w:rPr>
                <w:rFonts w:ascii="Arial" w:eastAsia="ＭＳ Ｐゴシック" w:hAnsi="Arial"/>
                <w:kern w:val="0"/>
                <w:sz w:val="36"/>
                <w:szCs w:val="36"/>
              </w:rPr>
            </w:pPr>
            <w:r w:rsidRPr="00C13C04">
              <w:rPr>
                <w:rFonts w:hint="eastAsia"/>
              </w:rPr>
              <w:t>タスク</w:t>
            </w:r>
          </w:p>
        </w:tc>
        <w:tc>
          <w:tcPr>
            <w:tcW w:w="888" w:type="dxa"/>
            <w:vMerge w:val="restart"/>
            <w:shd w:val="clear" w:color="auto" w:fill="2F5597"/>
            <w:tcMar>
              <w:top w:w="8" w:type="dxa"/>
              <w:left w:w="8" w:type="dxa"/>
              <w:bottom w:w="0" w:type="dxa"/>
              <w:right w:w="8" w:type="dxa"/>
            </w:tcMar>
            <w:vAlign w:val="center"/>
            <w:hideMark/>
          </w:tcPr>
          <w:p w14:paraId="073901A0" w14:textId="77777777" w:rsidR="00445076" w:rsidRPr="00C13C04" w:rsidRDefault="00445076" w:rsidP="00931698">
            <w:pPr>
              <w:pStyle w:val="affffa"/>
              <w:rPr>
                <w:rFonts w:ascii="Arial" w:eastAsia="ＭＳ Ｐゴシック" w:hAnsi="Arial"/>
                <w:kern w:val="0"/>
                <w:sz w:val="36"/>
                <w:szCs w:val="36"/>
              </w:rPr>
            </w:pPr>
            <w:r w:rsidRPr="00C13C04">
              <w:rPr>
                <w:rFonts w:hint="eastAsia"/>
              </w:rPr>
              <w:t>担当</w:t>
            </w:r>
          </w:p>
        </w:tc>
        <w:tc>
          <w:tcPr>
            <w:tcW w:w="2230" w:type="dxa"/>
            <w:gridSpan w:val="2"/>
            <w:shd w:val="clear" w:color="auto" w:fill="2F5597"/>
            <w:tcMar>
              <w:top w:w="8" w:type="dxa"/>
              <w:left w:w="8" w:type="dxa"/>
              <w:bottom w:w="0" w:type="dxa"/>
              <w:right w:w="8" w:type="dxa"/>
            </w:tcMar>
            <w:vAlign w:val="center"/>
            <w:hideMark/>
          </w:tcPr>
          <w:p w14:paraId="31000E93" w14:textId="77777777" w:rsidR="00445076" w:rsidRPr="00C13C04" w:rsidRDefault="00445076" w:rsidP="00931698">
            <w:pPr>
              <w:pStyle w:val="affffa"/>
              <w:rPr>
                <w:rFonts w:ascii="Arial" w:eastAsia="ＭＳ Ｐゴシック" w:hAnsi="Arial"/>
                <w:kern w:val="0"/>
                <w:sz w:val="36"/>
                <w:szCs w:val="36"/>
              </w:rPr>
            </w:pPr>
            <w:r w:rsidRPr="00C13C04">
              <w:rPr>
                <w:rFonts w:hint="eastAsia"/>
              </w:rPr>
              <w:t>予定</w:t>
            </w:r>
          </w:p>
        </w:tc>
        <w:tc>
          <w:tcPr>
            <w:tcW w:w="2268" w:type="dxa"/>
            <w:gridSpan w:val="2"/>
            <w:shd w:val="clear" w:color="auto" w:fill="215E99" w:themeFill="text2" w:themeFillTint="BF"/>
            <w:tcMar>
              <w:top w:w="8" w:type="dxa"/>
              <w:left w:w="8" w:type="dxa"/>
              <w:bottom w:w="0" w:type="dxa"/>
              <w:right w:w="8" w:type="dxa"/>
            </w:tcMar>
            <w:vAlign w:val="center"/>
            <w:hideMark/>
          </w:tcPr>
          <w:p w14:paraId="6A3BE0C3" w14:textId="77777777" w:rsidR="00445076" w:rsidRPr="00C13C04" w:rsidRDefault="00445076" w:rsidP="00931698">
            <w:pPr>
              <w:pStyle w:val="affffa"/>
              <w:rPr>
                <w:rFonts w:ascii="Arial" w:eastAsia="ＭＳ Ｐゴシック" w:hAnsi="Arial"/>
                <w:kern w:val="0"/>
                <w:sz w:val="36"/>
                <w:szCs w:val="36"/>
              </w:rPr>
            </w:pPr>
            <w:r w:rsidRPr="00C13C04">
              <w:rPr>
                <w:rFonts w:hint="eastAsia"/>
              </w:rPr>
              <w:t>実績</w:t>
            </w:r>
          </w:p>
        </w:tc>
        <w:tc>
          <w:tcPr>
            <w:tcW w:w="1413" w:type="dxa"/>
            <w:vMerge w:val="restart"/>
            <w:shd w:val="clear" w:color="auto" w:fill="215E99" w:themeFill="text2" w:themeFillTint="BF"/>
            <w:tcMar>
              <w:top w:w="8" w:type="dxa"/>
              <w:left w:w="8" w:type="dxa"/>
              <w:bottom w:w="0" w:type="dxa"/>
              <w:right w:w="8" w:type="dxa"/>
            </w:tcMar>
            <w:vAlign w:val="center"/>
            <w:hideMark/>
          </w:tcPr>
          <w:p w14:paraId="162A7DFF" w14:textId="77777777" w:rsidR="00445076" w:rsidRPr="00931698" w:rsidRDefault="00445076" w:rsidP="00931698">
            <w:pPr>
              <w:pStyle w:val="affffa"/>
            </w:pPr>
            <w:r w:rsidRPr="00931698">
              <w:rPr>
                <w:rFonts w:hint="eastAsia"/>
              </w:rPr>
              <w:t>ステータス</w:t>
            </w:r>
          </w:p>
        </w:tc>
      </w:tr>
      <w:tr w:rsidR="00445076" w:rsidRPr="00C13C04" w14:paraId="0AA50748" w14:textId="77777777" w:rsidTr="00931698">
        <w:trPr>
          <w:trHeight w:val="199"/>
        </w:trPr>
        <w:tc>
          <w:tcPr>
            <w:tcW w:w="0" w:type="auto"/>
            <w:vMerge/>
            <w:vAlign w:val="center"/>
            <w:hideMark/>
          </w:tcPr>
          <w:p w14:paraId="152D82FC" w14:textId="77777777" w:rsidR="00445076" w:rsidRPr="00C13C04" w:rsidRDefault="00445076" w:rsidP="00931698">
            <w:pPr>
              <w:pStyle w:val="affffa"/>
            </w:pPr>
          </w:p>
        </w:tc>
        <w:tc>
          <w:tcPr>
            <w:tcW w:w="0" w:type="auto"/>
            <w:vMerge/>
            <w:vAlign w:val="center"/>
            <w:hideMark/>
          </w:tcPr>
          <w:p w14:paraId="0E06B79F" w14:textId="77777777" w:rsidR="00445076" w:rsidRPr="00C13C04" w:rsidRDefault="00445076" w:rsidP="00931698">
            <w:pPr>
              <w:pStyle w:val="affffa"/>
            </w:pPr>
          </w:p>
        </w:tc>
        <w:tc>
          <w:tcPr>
            <w:tcW w:w="1523" w:type="dxa"/>
            <w:vMerge/>
            <w:vAlign w:val="center"/>
            <w:hideMark/>
          </w:tcPr>
          <w:p w14:paraId="32BEF979" w14:textId="77777777" w:rsidR="00445076" w:rsidRPr="00C13C04" w:rsidRDefault="00445076" w:rsidP="00931698">
            <w:pPr>
              <w:pStyle w:val="affffa"/>
            </w:pPr>
          </w:p>
        </w:tc>
        <w:tc>
          <w:tcPr>
            <w:tcW w:w="888" w:type="dxa"/>
            <w:vMerge/>
            <w:vAlign w:val="center"/>
            <w:hideMark/>
          </w:tcPr>
          <w:p w14:paraId="63755EF6" w14:textId="77777777" w:rsidR="00445076" w:rsidRPr="00C13C04" w:rsidRDefault="00445076" w:rsidP="00931698">
            <w:pPr>
              <w:pStyle w:val="affffa"/>
            </w:pPr>
          </w:p>
        </w:tc>
        <w:tc>
          <w:tcPr>
            <w:tcW w:w="1096" w:type="dxa"/>
            <w:shd w:val="clear" w:color="auto" w:fill="2F5597"/>
            <w:tcMar>
              <w:top w:w="8" w:type="dxa"/>
              <w:left w:w="8" w:type="dxa"/>
              <w:bottom w:w="0" w:type="dxa"/>
              <w:right w:w="8" w:type="dxa"/>
            </w:tcMar>
            <w:vAlign w:val="center"/>
            <w:hideMark/>
          </w:tcPr>
          <w:p w14:paraId="28C8F290" w14:textId="77777777" w:rsidR="00445076" w:rsidRPr="00C13C04" w:rsidRDefault="00445076" w:rsidP="00931698">
            <w:pPr>
              <w:pStyle w:val="affffa"/>
              <w:rPr>
                <w:rFonts w:ascii="Arial" w:eastAsia="ＭＳ Ｐゴシック" w:hAnsi="Arial"/>
                <w:kern w:val="0"/>
                <w:sz w:val="36"/>
                <w:szCs w:val="36"/>
              </w:rPr>
            </w:pPr>
            <w:r w:rsidRPr="00C13C04">
              <w:rPr>
                <w:rFonts w:hint="eastAsia"/>
              </w:rPr>
              <w:t>開始</w:t>
            </w:r>
          </w:p>
        </w:tc>
        <w:tc>
          <w:tcPr>
            <w:tcW w:w="1134" w:type="dxa"/>
            <w:shd w:val="clear" w:color="auto" w:fill="2F5597"/>
            <w:tcMar>
              <w:top w:w="8" w:type="dxa"/>
              <w:left w:w="8" w:type="dxa"/>
              <w:bottom w:w="0" w:type="dxa"/>
              <w:right w:w="8" w:type="dxa"/>
            </w:tcMar>
            <w:vAlign w:val="center"/>
            <w:hideMark/>
          </w:tcPr>
          <w:p w14:paraId="400E4711" w14:textId="77777777" w:rsidR="00445076" w:rsidRPr="00C13C04" w:rsidRDefault="00445076" w:rsidP="00931698">
            <w:pPr>
              <w:pStyle w:val="affffa"/>
              <w:rPr>
                <w:rFonts w:ascii="Arial" w:eastAsia="ＭＳ Ｐゴシック" w:hAnsi="Arial"/>
                <w:kern w:val="0"/>
                <w:sz w:val="36"/>
                <w:szCs w:val="36"/>
              </w:rPr>
            </w:pPr>
            <w:r w:rsidRPr="00C13C04">
              <w:rPr>
                <w:rFonts w:hint="eastAsia"/>
              </w:rPr>
              <w:t>終了</w:t>
            </w:r>
          </w:p>
        </w:tc>
        <w:tc>
          <w:tcPr>
            <w:tcW w:w="1134" w:type="dxa"/>
            <w:shd w:val="clear" w:color="auto" w:fill="215E99" w:themeFill="text2" w:themeFillTint="BF"/>
            <w:tcMar>
              <w:top w:w="8" w:type="dxa"/>
              <w:left w:w="8" w:type="dxa"/>
              <w:bottom w:w="0" w:type="dxa"/>
              <w:right w:w="8" w:type="dxa"/>
            </w:tcMar>
            <w:vAlign w:val="center"/>
            <w:hideMark/>
          </w:tcPr>
          <w:p w14:paraId="7EC93F53" w14:textId="77777777" w:rsidR="00445076" w:rsidRPr="00C13C04" w:rsidRDefault="00445076" w:rsidP="00931698">
            <w:pPr>
              <w:pStyle w:val="affffa"/>
              <w:rPr>
                <w:rFonts w:ascii="Arial" w:eastAsia="ＭＳ Ｐゴシック" w:hAnsi="Arial"/>
                <w:kern w:val="0"/>
                <w:sz w:val="36"/>
                <w:szCs w:val="36"/>
              </w:rPr>
            </w:pPr>
            <w:r w:rsidRPr="00C13C04">
              <w:rPr>
                <w:rFonts w:hint="eastAsia"/>
              </w:rPr>
              <w:t>開始</w:t>
            </w:r>
          </w:p>
        </w:tc>
        <w:tc>
          <w:tcPr>
            <w:tcW w:w="1134" w:type="dxa"/>
            <w:shd w:val="clear" w:color="auto" w:fill="215E99" w:themeFill="text2" w:themeFillTint="BF"/>
            <w:tcMar>
              <w:top w:w="8" w:type="dxa"/>
              <w:left w:w="8" w:type="dxa"/>
              <w:bottom w:w="0" w:type="dxa"/>
              <w:right w:w="8" w:type="dxa"/>
            </w:tcMar>
            <w:vAlign w:val="center"/>
            <w:hideMark/>
          </w:tcPr>
          <w:p w14:paraId="098F3F6D" w14:textId="77777777" w:rsidR="00445076" w:rsidRPr="00C13C04" w:rsidRDefault="00445076" w:rsidP="00931698">
            <w:pPr>
              <w:pStyle w:val="affffa"/>
              <w:rPr>
                <w:rFonts w:ascii="Arial" w:eastAsia="ＭＳ Ｐゴシック" w:hAnsi="Arial"/>
                <w:kern w:val="0"/>
                <w:sz w:val="36"/>
                <w:szCs w:val="36"/>
              </w:rPr>
            </w:pPr>
            <w:r w:rsidRPr="00C13C04">
              <w:rPr>
                <w:rFonts w:hint="eastAsia"/>
              </w:rPr>
              <w:t>終了</w:t>
            </w:r>
          </w:p>
        </w:tc>
        <w:tc>
          <w:tcPr>
            <w:tcW w:w="1413" w:type="dxa"/>
            <w:vMerge/>
            <w:shd w:val="clear" w:color="auto" w:fill="215E99" w:themeFill="text2" w:themeFillTint="BF"/>
            <w:vAlign w:val="center"/>
            <w:hideMark/>
          </w:tcPr>
          <w:p w14:paraId="5780FE34" w14:textId="77777777" w:rsidR="00445076" w:rsidRPr="00C13C04" w:rsidRDefault="00445076">
            <w:pPr>
              <w:pStyle w:val="afffffc"/>
            </w:pPr>
          </w:p>
        </w:tc>
      </w:tr>
      <w:tr w:rsidR="00445076" w:rsidRPr="00C13C04" w14:paraId="169202DB" w14:textId="77777777" w:rsidTr="00931698">
        <w:trPr>
          <w:trHeight w:val="1059"/>
        </w:trPr>
        <w:tc>
          <w:tcPr>
            <w:tcW w:w="459" w:type="dxa"/>
            <w:shd w:val="clear" w:color="auto" w:fill="auto"/>
            <w:tcMar>
              <w:top w:w="8" w:type="dxa"/>
              <w:left w:w="8" w:type="dxa"/>
              <w:bottom w:w="0" w:type="dxa"/>
              <w:right w:w="8" w:type="dxa"/>
            </w:tcMar>
            <w:vAlign w:val="center"/>
            <w:hideMark/>
          </w:tcPr>
          <w:p w14:paraId="78150854" w14:textId="77777777" w:rsidR="00445076" w:rsidRPr="009D3DFC" w:rsidRDefault="00445076" w:rsidP="00931698">
            <w:pPr>
              <w:pStyle w:val="affff8"/>
              <w:rPr>
                <w:sz w:val="36"/>
                <w:szCs w:val="36"/>
              </w:rPr>
            </w:pPr>
            <w:r w:rsidRPr="009D3DFC">
              <w:rPr>
                <w:rFonts w:hint="eastAsia"/>
              </w:rPr>
              <w:t>1</w:t>
            </w:r>
          </w:p>
        </w:tc>
        <w:tc>
          <w:tcPr>
            <w:tcW w:w="1699" w:type="dxa"/>
            <w:shd w:val="clear" w:color="auto" w:fill="auto"/>
            <w:tcMar>
              <w:top w:w="8" w:type="dxa"/>
              <w:left w:w="8" w:type="dxa"/>
              <w:bottom w:w="0" w:type="dxa"/>
              <w:right w:w="8" w:type="dxa"/>
            </w:tcMar>
            <w:vAlign w:val="center"/>
            <w:hideMark/>
          </w:tcPr>
          <w:p w14:paraId="59ED810A" w14:textId="77777777" w:rsidR="00445076" w:rsidRPr="009D3DFC" w:rsidRDefault="00445076" w:rsidP="00931698">
            <w:pPr>
              <w:pStyle w:val="affff8"/>
              <w:rPr>
                <w:sz w:val="36"/>
                <w:szCs w:val="36"/>
              </w:rPr>
            </w:pPr>
            <w:r w:rsidRPr="009D3DFC">
              <w:rPr>
                <w:rFonts w:hint="eastAsia"/>
              </w:rPr>
              <w:t>モバイル機器の利用ルールを整備・強化</w:t>
            </w:r>
          </w:p>
        </w:tc>
        <w:tc>
          <w:tcPr>
            <w:tcW w:w="1523" w:type="dxa"/>
            <w:shd w:val="clear" w:color="auto" w:fill="auto"/>
            <w:tcMar>
              <w:top w:w="8" w:type="dxa"/>
              <w:left w:w="8" w:type="dxa"/>
              <w:bottom w:w="0" w:type="dxa"/>
              <w:right w:w="8" w:type="dxa"/>
            </w:tcMar>
            <w:vAlign w:val="center"/>
            <w:hideMark/>
          </w:tcPr>
          <w:p w14:paraId="077C46A9" w14:textId="77777777" w:rsidR="00445076" w:rsidRPr="009D3DFC" w:rsidRDefault="00445076" w:rsidP="00931698">
            <w:pPr>
              <w:pStyle w:val="affff8"/>
              <w:rPr>
                <w:szCs w:val="36"/>
              </w:rPr>
            </w:pPr>
            <w:r w:rsidRPr="009D3DFC">
              <w:rPr>
                <w:rFonts w:hint="eastAsia"/>
              </w:rPr>
              <w:t>ルール検討</w:t>
            </w:r>
          </w:p>
          <w:p w14:paraId="45AF75B2" w14:textId="77777777" w:rsidR="00445076" w:rsidRPr="009D3DFC" w:rsidRDefault="00445076" w:rsidP="00931698">
            <w:pPr>
              <w:pStyle w:val="affff8"/>
              <w:rPr>
                <w:szCs w:val="36"/>
              </w:rPr>
            </w:pPr>
            <w:r w:rsidRPr="009D3DFC">
              <w:rPr>
                <w:rFonts w:hint="eastAsia"/>
              </w:rPr>
              <w:t>関係者に周知</w:t>
            </w:r>
          </w:p>
        </w:tc>
        <w:tc>
          <w:tcPr>
            <w:tcW w:w="888" w:type="dxa"/>
            <w:shd w:val="clear" w:color="auto" w:fill="auto"/>
            <w:tcMar>
              <w:top w:w="8" w:type="dxa"/>
              <w:left w:w="8" w:type="dxa"/>
              <w:bottom w:w="0" w:type="dxa"/>
              <w:right w:w="8" w:type="dxa"/>
            </w:tcMar>
            <w:vAlign w:val="center"/>
            <w:hideMark/>
          </w:tcPr>
          <w:p w14:paraId="7742FF42" w14:textId="77777777" w:rsidR="00445076" w:rsidRPr="009D3DFC" w:rsidRDefault="00445076" w:rsidP="00931698">
            <w:pPr>
              <w:pStyle w:val="affff8"/>
              <w:rPr>
                <w:sz w:val="36"/>
                <w:szCs w:val="36"/>
              </w:rPr>
            </w:pPr>
            <w:r w:rsidRPr="009D3DFC">
              <w:rPr>
                <w:rFonts w:hint="eastAsia"/>
              </w:rPr>
              <w:t>委員長</w:t>
            </w:r>
          </w:p>
        </w:tc>
        <w:tc>
          <w:tcPr>
            <w:tcW w:w="1096" w:type="dxa"/>
            <w:shd w:val="clear" w:color="auto" w:fill="auto"/>
            <w:tcMar>
              <w:top w:w="8" w:type="dxa"/>
              <w:left w:w="8" w:type="dxa"/>
              <w:bottom w:w="0" w:type="dxa"/>
              <w:right w:w="8" w:type="dxa"/>
            </w:tcMar>
            <w:vAlign w:val="center"/>
            <w:hideMark/>
          </w:tcPr>
          <w:p w14:paraId="60477FC2" w14:textId="77777777" w:rsidR="00445076" w:rsidRPr="009D3DFC" w:rsidRDefault="00445076" w:rsidP="00931698">
            <w:pPr>
              <w:pStyle w:val="affff8"/>
              <w:rPr>
                <w:sz w:val="36"/>
                <w:szCs w:val="36"/>
              </w:rPr>
            </w:pPr>
            <w:r w:rsidRPr="009D3DFC">
              <w:rPr>
                <w:rFonts w:hint="eastAsia"/>
              </w:rPr>
              <w:t>20XX/-/-</w:t>
            </w:r>
          </w:p>
        </w:tc>
        <w:tc>
          <w:tcPr>
            <w:tcW w:w="1134" w:type="dxa"/>
            <w:shd w:val="clear" w:color="auto" w:fill="auto"/>
            <w:tcMar>
              <w:top w:w="8" w:type="dxa"/>
              <w:left w:w="8" w:type="dxa"/>
              <w:bottom w:w="0" w:type="dxa"/>
              <w:right w:w="8" w:type="dxa"/>
            </w:tcMar>
            <w:vAlign w:val="center"/>
            <w:hideMark/>
          </w:tcPr>
          <w:p w14:paraId="31FD2E30" w14:textId="77777777" w:rsidR="00445076" w:rsidRPr="009D3DFC" w:rsidRDefault="00445076" w:rsidP="00931698">
            <w:pPr>
              <w:pStyle w:val="affff8"/>
              <w:rPr>
                <w:sz w:val="36"/>
                <w:szCs w:val="36"/>
              </w:rPr>
            </w:pPr>
            <w:r w:rsidRPr="009D3DFC">
              <w:rPr>
                <w:rFonts w:hint="eastAsia"/>
              </w:rPr>
              <w:t>20XX/-/-</w:t>
            </w:r>
          </w:p>
        </w:tc>
        <w:tc>
          <w:tcPr>
            <w:tcW w:w="1134" w:type="dxa"/>
            <w:shd w:val="clear" w:color="auto" w:fill="auto"/>
            <w:tcMar>
              <w:top w:w="8" w:type="dxa"/>
              <w:left w:w="8" w:type="dxa"/>
              <w:bottom w:w="0" w:type="dxa"/>
              <w:right w:w="8" w:type="dxa"/>
            </w:tcMar>
            <w:vAlign w:val="center"/>
            <w:hideMark/>
          </w:tcPr>
          <w:p w14:paraId="58E1B2D0" w14:textId="77777777" w:rsidR="00445076" w:rsidRPr="009D3DFC" w:rsidRDefault="00445076" w:rsidP="00931698">
            <w:pPr>
              <w:pStyle w:val="affff8"/>
              <w:rPr>
                <w:sz w:val="36"/>
                <w:szCs w:val="36"/>
              </w:rPr>
            </w:pPr>
            <w:r w:rsidRPr="009D3DFC">
              <w:rPr>
                <w:rFonts w:hint="eastAsia"/>
              </w:rPr>
              <w:t>20XX/-/-</w:t>
            </w:r>
          </w:p>
        </w:tc>
        <w:tc>
          <w:tcPr>
            <w:tcW w:w="1134" w:type="dxa"/>
            <w:shd w:val="clear" w:color="auto" w:fill="auto"/>
            <w:tcMar>
              <w:top w:w="8" w:type="dxa"/>
              <w:left w:w="8" w:type="dxa"/>
              <w:bottom w:w="0" w:type="dxa"/>
              <w:right w:w="8" w:type="dxa"/>
            </w:tcMar>
            <w:vAlign w:val="center"/>
            <w:hideMark/>
          </w:tcPr>
          <w:p w14:paraId="6595CB6C" w14:textId="77777777" w:rsidR="00445076" w:rsidRPr="009D3DFC" w:rsidRDefault="00445076" w:rsidP="00931698">
            <w:pPr>
              <w:pStyle w:val="affff8"/>
              <w:rPr>
                <w:rFonts w:cs="Times New Roman"/>
                <w:sz w:val="20"/>
                <w:szCs w:val="20"/>
              </w:rPr>
            </w:pPr>
            <w:r w:rsidRPr="009D3DFC">
              <w:rPr>
                <w:rFonts w:hint="eastAsia"/>
              </w:rPr>
              <w:t>20XX/-/-</w:t>
            </w:r>
          </w:p>
        </w:tc>
        <w:tc>
          <w:tcPr>
            <w:tcW w:w="1413" w:type="dxa"/>
            <w:shd w:val="clear" w:color="auto" w:fill="auto"/>
            <w:tcMar>
              <w:top w:w="8" w:type="dxa"/>
              <w:left w:w="8" w:type="dxa"/>
              <w:bottom w:w="0" w:type="dxa"/>
              <w:right w:w="8" w:type="dxa"/>
            </w:tcMar>
            <w:vAlign w:val="center"/>
            <w:hideMark/>
          </w:tcPr>
          <w:p w14:paraId="3EA9E3B9" w14:textId="77777777" w:rsidR="00445076" w:rsidRPr="009D3DFC" w:rsidRDefault="00445076" w:rsidP="00931698">
            <w:pPr>
              <w:pStyle w:val="affff8"/>
              <w:rPr>
                <w:rFonts w:cs="Times New Roman"/>
              </w:rPr>
            </w:pPr>
            <w:r w:rsidRPr="009D3DFC">
              <w:rPr>
                <w:rFonts w:cs="ＭＳ 明朝" w:hint="eastAsia"/>
              </w:rPr>
              <w:t>終了</w:t>
            </w:r>
          </w:p>
        </w:tc>
      </w:tr>
      <w:tr w:rsidR="00445076" w:rsidRPr="00C13C04" w14:paraId="0255B24D" w14:textId="77777777" w:rsidTr="00931698">
        <w:trPr>
          <w:trHeight w:val="884"/>
        </w:trPr>
        <w:tc>
          <w:tcPr>
            <w:tcW w:w="459" w:type="dxa"/>
            <w:shd w:val="clear" w:color="auto" w:fill="auto"/>
            <w:tcMar>
              <w:top w:w="8" w:type="dxa"/>
              <w:left w:w="8" w:type="dxa"/>
              <w:bottom w:w="0" w:type="dxa"/>
              <w:right w:w="8" w:type="dxa"/>
            </w:tcMar>
            <w:vAlign w:val="center"/>
            <w:hideMark/>
          </w:tcPr>
          <w:p w14:paraId="7A844C71" w14:textId="77777777" w:rsidR="00445076" w:rsidRPr="009D3DFC" w:rsidRDefault="00445076" w:rsidP="00931698">
            <w:pPr>
              <w:pStyle w:val="affff8"/>
              <w:rPr>
                <w:sz w:val="36"/>
                <w:szCs w:val="36"/>
              </w:rPr>
            </w:pPr>
            <w:r w:rsidRPr="009D3DFC">
              <w:rPr>
                <w:rFonts w:hint="eastAsia"/>
              </w:rPr>
              <w:t>2</w:t>
            </w:r>
          </w:p>
        </w:tc>
        <w:tc>
          <w:tcPr>
            <w:tcW w:w="1699" w:type="dxa"/>
            <w:shd w:val="clear" w:color="auto" w:fill="auto"/>
            <w:tcMar>
              <w:top w:w="8" w:type="dxa"/>
              <w:left w:w="8" w:type="dxa"/>
              <w:bottom w:w="0" w:type="dxa"/>
              <w:right w:w="8" w:type="dxa"/>
            </w:tcMar>
            <w:vAlign w:val="center"/>
            <w:hideMark/>
          </w:tcPr>
          <w:p w14:paraId="407596CB" w14:textId="77777777" w:rsidR="00445076" w:rsidRPr="009D3DFC" w:rsidRDefault="00445076" w:rsidP="00931698">
            <w:pPr>
              <w:pStyle w:val="affff8"/>
              <w:rPr>
                <w:sz w:val="36"/>
                <w:szCs w:val="36"/>
              </w:rPr>
            </w:pPr>
            <w:r w:rsidRPr="009D3DFC">
              <w:rPr>
                <w:rFonts w:hint="eastAsia"/>
              </w:rPr>
              <w:t>教育訓練</w:t>
            </w:r>
          </w:p>
        </w:tc>
        <w:tc>
          <w:tcPr>
            <w:tcW w:w="1523" w:type="dxa"/>
            <w:shd w:val="clear" w:color="auto" w:fill="auto"/>
            <w:tcMar>
              <w:top w:w="8" w:type="dxa"/>
              <w:left w:w="8" w:type="dxa"/>
              <w:bottom w:w="0" w:type="dxa"/>
              <w:right w:w="8" w:type="dxa"/>
            </w:tcMar>
            <w:vAlign w:val="center"/>
            <w:hideMark/>
          </w:tcPr>
          <w:p w14:paraId="7A26BA71" w14:textId="77777777" w:rsidR="00445076" w:rsidRPr="009D3DFC" w:rsidRDefault="00445076" w:rsidP="00931698">
            <w:pPr>
              <w:pStyle w:val="affff8"/>
              <w:rPr>
                <w:szCs w:val="36"/>
              </w:rPr>
            </w:pPr>
            <w:r w:rsidRPr="009D3DFC">
              <w:rPr>
                <w:rFonts w:hint="eastAsia"/>
              </w:rPr>
              <w:t>ルール検討</w:t>
            </w:r>
          </w:p>
          <w:p w14:paraId="3ACB72F1" w14:textId="77777777" w:rsidR="00445076" w:rsidRPr="009D3DFC" w:rsidRDefault="00445076" w:rsidP="00931698">
            <w:pPr>
              <w:pStyle w:val="affff8"/>
              <w:rPr>
                <w:szCs w:val="36"/>
              </w:rPr>
            </w:pPr>
            <w:r w:rsidRPr="009D3DFC">
              <w:rPr>
                <w:rFonts w:hint="eastAsia"/>
              </w:rPr>
              <w:t>関係者に周知</w:t>
            </w:r>
          </w:p>
        </w:tc>
        <w:tc>
          <w:tcPr>
            <w:tcW w:w="888" w:type="dxa"/>
            <w:shd w:val="clear" w:color="auto" w:fill="auto"/>
            <w:tcMar>
              <w:top w:w="8" w:type="dxa"/>
              <w:left w:w="8" w:type="dxa"/>
              <w:bottom w:w="0" w:type="dxa"/>
              <w:right w:w="8" w:type="dxa"/>
            </w:tcMar>
            <w:vAlign w:val="center"/>
            <w:hideMark/>
          </w:tcPr>
          <w:p w14:paraId="2A0564FD" w14:textId="77777777" w:rsidR="00445076" w:rsidRPr="009D3DFC" w:rsidRDefault="00445076" w:rsidP="00931698">
            <w:pPr>
              <w:pStyle w:val="affff8"/>
              <w:rPr>
                <w:sz w:val="36"/>
                <w:szCs w:val="36"/>
              </w:rPr>
            </w:pPr>
            <w:r w:rsidRPr="009D3DFC">
              <w:rPr>
                <w:rFonts w:hint="eastAsia"/>
              </w:rPr>
              <w:t>委員長</w:t>
            </w:r>
          </w:p>
        </w:tc>
        <w:tc>
          <w:tcPr>
            <w:tcW w:w="1096" w:type="dxa"/>
            <w:shd w:val="clear" w:color="auto" w:fill="auto"/>
            <w:tcMar>
              <w:top w:w="8" w:type="dxa"/>
              <w:left w:w="8" w:type="dxa"/>
              <w:bottom w:w="0" w:type="dxa"/>
              <w:right w:w="8" w:type="dxa"/>
            </w:tcMar>
            <w:vAlign w:val="center"/>
            <w:hideMark/>
          </w:tcPr>
          <w:p w14:paraId="2C0004CB" w14:textId="77777777" w:rsidR="00445076" w:rsidRPr="009D3DFC" w:rsidRDefault="00445076" w:rsidP="00931698">
            <w:pPr>
              <w:pStyle w:val="affff8"/>
              <w:rPr>
                <w:sz w:val="36"/>
                <w:szCs w:val="36"/>
              </w:rPr>
            </w:pPr>
            <w:r w:rsidRPr="009D3DFC">
              <w:rPr>
                <w:rFonts w:hint="eastAsia"/>
              </w:rPr>
              <w:t>20XX/-/-</w:t>
            </w:r>
          </w:p>
        </w:tc>
        <w:tc>
          <w:tcPr>
            <w:tcW w:w="1134" w:type="dxa"/>
            <w:shd w:val="clear" w:color="auto" w:fill="auto"/>
            <w:tcMar>
              <w:top w:w="8" w:type="dxa"/>
              <w:left w:w="8" w:type="dxa"/>
              <w:bottom w:w="0" w:type="dxa"/>
              <w:right w:w="8" w:type="dxa"/>
            </w:tcMar>
            <w:vAlign w:val="center"/>
            <w:hideMark/>
          </w:tcPr>
          <w:p w14:paraId="17C4B325" w14:textId="77777777" w:rsidR="00445076" w:rsidRPr="009D3DFC" w:rsidRDefault="00445076" w:rsidP="00931698">
            <w:pPr>
              <w:pStyle w:val="affff8"/>
              <w:rPr>
                <w:sz w:val="36"/>
                <w:szCs w:val="36"/>
              </w:rPr>
            </w:pPr>
            <w:r w:rsidRPr="009D3DFC">
              <w:rPr>
                <w:rFonts w:hint="eastAsia"/>
              </w:rPr>
              <w:t>20XX/-/-</w:t>
            </w:r>
          </w:p>
        </w:tc>
        <w:tc>
          <w:tcPr>
            <w:tcW w:w="1134" w:type="dxa"/>
            <w:shd w:val="clear" w:color="auto" w:fill="auto"/>
            <w:tcMar>
              <w:top w:w="8" w:type="dxa"/>
              <w:left w:w="8" w:type="dxa"/>
              <w:bottom w:w="0" w:type="dxa"/>
              <w:right w:w="8" w:type="dxa"/>
            </w:tcMar>
            <w:vAlign w:val="center"/>
            <w:hideMark/>
          </w:tcPr>
          <w:p w14:paraId="70194C49" w14:textId="77777777" w:rsidR="00445076" w:rsidRPr="009D3DFC" w:rsidRDefault="00445076" w:rsidP="00931698">
            <w:pPr>
              <w:pStyle w:val="affff8"/>
              <w:rPr>
                <w:sz w:val="36"/>
                <w:szCs w:val="36"/>
              </w:rPr>
            </w:pPr>
            <w:r w:rsidRPr="009D3DFC">
              <w:rPr>
                <w:rFonts w:hint="eastAsia"/>
              </w:rPr>
              <w:t>20XX/-/-</w:t>
            </w:r>
          </w:p>
        </w:tc>
        <w:tc>
          <w:tcPr>
            <w:tcW w:w="1134" w:type="dxa"/>
            <w:shd w:val="clear" w:color="auto" w:fill="auto"/>
            <w:tcMar>
              <w:top w:w="8" w:type="dxa"/>
              <w:left w:w="8" w:type="dxa"/>
              <w:bottom w:w="0" w:type="dxa"/>
              <w:right w:w="8" w:type="dxa"/>
            </w:tcMar>
            <w:vAlign w:val="center"/>
            <w:hideMark/>
          </w:tcPr>
          <w:p w14:paraId="15906F0E" w14:textId="77777777" w:rsidR="00445076" w:rsidRPr="009D3DFC" w:rsidRDefault="00445076" w:rsidP="00931698">
            <w:pPr>
              <w:pStyle w:val="affff8"/>
              <w:rPr>
                <w:rFonts w:cs="Times New Roman"/>
                <w:sz w:val="20"/>
                <w:szCs w:val="20"/>
              </w:rPr>
            </w:pPr>
          </w:p>
        </w:tc>
        <w:tc>
          <w:tcPr>
            <w:tcW w:w="1413" w:type="dxa"/>
            <w:shd w:val="clear" w:color="auto" w:fill="auto"/>
            <w:tcMar>
              <w:top w:w="8" w:type="dxa"/>
              <w:left w:w="8" w:type="dxa"/>
              <w:bottom w:w="0" w:type="dxa"/>
              <w:right w:w="8" w:type="dxa"/>
            </w:tcMar>
            <w:vAlign w:val="center"/>
            <w:hideMark/>
          </w:tcPr>
          <w:p w14:paraId="61011A2A" w14:textId="77777777" w:rsidR="00445076" w:rsidRPr="009D3DFC" w:rsidRDefault="00445076" w:rsidP="00931698">
            <w:pPr>
              <w:pStyle w:val="affff8"/>
              <w:rPr>
                <w:rFonts w:cs="Times New Roman"/>
              </w:rPr>
            </w:pPr>
            <w:r w:rsidRPr="009D3DFC">
              <w:rPr>
                <w:rFonts w:cs="ＭＳ 明朝" w:hint="eastAsia"/>
              </w:rPr>
              <w:t>着手</w:t>
            </w:r>
          </w:p>
        </w:tc>
      </w:tr>
      <w:tr w:rsidR="00445076" w:rsidRPr="00C13C04" w14:paraId="035B96E7" w14:textId="77777777" w:rsidTr="00931698">
        <w:trPr>
          <w:trHeight w:val="1146"/>
        </w:trPr>
        <w:tc>
          <w:tcPr>
            <w:tcW w:w="459" w:type="dxa"/>
            <w:shd w:val="clear" w:color="auto" w:fill="auto"/>
            <w:tcMar>
              <w:top w:w="8" w:type="dxa"/>
              <w:left w:w="8" w:type="dxa"/>
              <w:bottom w:w="0" w:type="dxa"/>
              <w:right w:w="8" w:type="dxa"/>
            </w:tcMar>
            <w:vAlign w:val="center"/>
            <w:hideMark/>
          </w:tcPr>
          <w:p w14:paraId="2CA5DCCF" w14:textId="77777777" w:rsidR="00445076" w:rsidRPr="009D3DFC" w:rsidRDefault="00445076" w:rsidP="00931698">
            <w:pPr>
              <w:pStyle w:val="affff8"/>
              <w:rPr>
                <w:sz w:val="36"/>
                <w:szCs w:val="36"/>
              </w:rPr>
            </w:pPr>
            <w:r w:rsidRPr="009D3DFC">
              <w:rPr>
                <w:rFonts w:hint="eastAsia"/>
              </w:rPr>
              <w:t>3</w:t>
            </w:r>
          </w:p>
        </w:tc>
        <w:tc>
          <w:tcPr>
            <w:tcW w:w="1699" w:type="dxa"/>
            <w:shd w:val="clear" w:color="auto" w:fill="auto"/>
            <w:tcMar>
              <w:top w:w="8" w:type="dxa"/>
              <w:left w:w="8" w:type="dxa"/>
              <w:bottom w:w="0" w:type="dxa"/>
              <w:right w:w="8" w:type="dxa"/>
            </w:tcMar>
            <w:vAlign w:val="center"/>
            <w:hideMark/>
          </w:tcPr>
          <w:p w14:paraId="7214CAD0" w14:textId="77777777" w:rsidR="00445076" w:rsidRPr="009D3DFC" w:rsidRDefault="00445076" w:rsidP="00931698">
            <w:pPr>
              <w:pStyle w:val="affff8"/>
              <w:rPr>
                <w:szCs w:val="36"/>
              </w:rPr>
            </w:pPr>
            <w:r w:rsidRPr="009D3DFC">
              <w:rPr>
                <w:rFonts w:hint="eastAsia"/>
              </w:rPr>
              <w:t>情報の分類定義</w:t>
            </w:r>
          </w:p>
          <w:p w14:paraId="22B587B3" w14:textId="67F760FA" w:rsidR="00445076" w:rsidRPr="009D3DFC" w:rsidRDefault="00445076" w:rsidP="00931698">
            <w:pPr>
              <w:pStyle w:val="affff8"/>
              <w:rPr>
                <w:szCs w:val="36"/>
              </w:rPr>
            </w:pPr>
            <w:r w:rsidRPr="009D3DFC">
              <w:rPr>
                <w:rFonts w:hint="eastAsia"/>
              </w:rPr>
              <w:t>分類ごとの情報の取扱いルール</w:t>
            </w:r>
          </w:p>
          <w:p w14:paraId="29239480" w14:textId="77777777" w:rsidR="00445076" w:rsidRPr="009D3DFC" w:rsidRDefault="00445076" w:rsidP="00931698">
            <w:pPr>
              <w:pStyle w:val="affff8"/>
              <w:rPr>
                <w:szCs w:val="36"/>
              </w:rPr>
            </w:pPr>
            <w:r w:rsidRPr="009D3DFC">
              <w:rPr>
                <w:rFonts w:hint="eastAsia"/>
              </w:rPr>
              <w:t>ラベリング</w:t>
            </w:r>
          </w:p>
        </w:tc>
        <w:tc>
          <w:tcPr>
            <w:tcW w:w="1523" w:type="dxa"/>
            <w:shd w:val="clear" w:color="auto" w:fill="auto"/>
            <w:tcMar>
              <w:top w:w="8" w:type="dxa"/>
              <w:left w:w="8" w:type="dxa"/>
              <w:bottom w:w="0" w:type="dxa"/>
              <w:right w:w="8" w:type="dxa"/>
            </w:tcMar>
            <w:vAlign w:val="center"/>
            <w:hideMark/>
          </w:tcPr>
          <w:p w14:paraId="5504CE5C" w14:textId="77777777" w:rsidR="00445076" w:rsidRPr="009D3DFC" w:rsidRDefault="00445076" w:rsidP="00931698">
            <w:pPr>
              <w:pStyle w:val="affff8"/>
              <w:rPr>
                <w:szCs w:val="36"/>
              </w:rPr>
            </w:pPr>
            <w:r w:rsidRPr="009D3DFC">
              <w:rPr>
                <w:rFonts w:hint="eastAsia"/>
              </w:rPr>
              <w:t>情報の分類定義</w:t>
            </w:r>
          </w:p>
          <w:p w14:paraId="346D93C9" w14:textId="77777777" w:rsidR="00445076" w:rsidRPr="009D3DFC" w:rsidRDefault="00445076" w:rsidP="00931698">
            <w:pPr>
              <w:pStyle w:val="affff8"/>
              <w:rPr>
                <w:szCs w:val="36"/>
              </w:rPr>
            </w:pPr>
            <w:r w:rsidRPr="009D3DFC">
              <w:rPr>
                <w:rFonts w:hint="eastAsia"/>
              </w:rPr>
              <w:t>分類ごとの取扱いルール検討</w:t>
            </w:r>
          </w:p>
          <w:p w14:paraId="6ACB633A" w14:textId="77777777" w:rsidR="00445076" w:rsidRPr="009D3DFC" w:rsidRDefault="00445076" w:rsidP="00931698">
            <w:pPr>
              <w:pStyle w:val="affff8"/>
              <w:rPr>
                <w:szCs w:val="36"/>
              </w:rPr>
            </w:pPr>
            <w:r w:rsidRPr="009D3DFC">
              <w:rPr>
                <w:rFonts w:hint="eastAsia"/>
              </w:rPr>
              <w:t>関係者に周知</w:t>
            </w:r>
          </w:p>
        </w:tc>
        <w:tc>
          <w:tcPr>
            <w:tcW w:w="888" w:type="dxa"/>
            <w:shd w:val="clear" w:color="auto" w:fill="auto"/>
            <w:tcMar>
              <w:top w:w="8" w:type="dxa"/>
              <w:left w:w="8" w:type="dxa"/>
              <w:bottom w:w="0" w:type="dxa"/>
              <w:right w:w="8" w:type="dxa"/>
            </w:tcMar>
            <w:vAlign w:val="center"/>
            <w:hideMark/>
          </w:tcPr>
          <w:p w14:paraId="17AAA6C7" w14:textId="77777777" w:rsidR="00445076" w:rsidRPr="009D3DFC" w:rsidRDefault="00445076" w:rsidP="00931698">
            <w:pPr>
              <w:pStyle w:val="affff8"/>
              <w:rPr>
                <w:sz w:val="36"/>
                <w:szCs w:val="36"/>
              </w:rPr>
            </w:pPr>
            <w:r w:rsidRPr="009D3DFC">
              <w:rPr>
                <w:rFonts w:hint="eastAsia"/>
              </w:rPr>
              <w:t>委員長</w:t>
            </w:r>
          </w:p>
        </w:tc>
        <w:tc>
          <w:tcPr>
            <w:tcW w:w="1096" w:type="dxa"/>
            <w:shd w:val="clear" w:color="auto" w:fill="auto"/>
            <w:tcMar>
              <w:top w:w="8" w:type="dxa"/>
              <w:left w:w="8" w:type="dxa"/>
              <w:bottom w:w="0" w:type="dxa"/>
              <w:right w:w="8" w:type="dxa"/>
            </w:tcMar>
            <w:vAlign w:val="center"/>
            <w:hideMark/>
          </w:tcPr>
          <w:p w14:paraId="08CCD9C4" w14:textId="77777777" w:rsidR="00445076" w:rsidRPr="009D3DFC" w:rsidRDefault="00445076" w:rsidP="00931698">
            <w:pPr>
              <w:pStyle w:val="affff8"/>
              <w:rPr>
                <w:sz w:val="36"/>
                <w:szCs w:val="36"/>
              </w:rPr>
            </w:pPr>
            <w:r w:rsidRPr="009D3DFC">
              <w:rPr>
                <w:rFonts w:hint="eastAsia"/>
                <w:color w:val="000000"/>
              </w:rPr>
              <w:t>20XX/-/-</w:t>
            </w:r>
          </w:p>
        </w:tc>
        <w:tc>
          <w:tcPr>
            <w:tcW w:w="1134" w:type="dxa"/>
            <w:shd w:val="clear" w:color="auto" w:fill="auto"/>
            <w:tcMar>
              <w:top w:w="8" w:type="dxa"/>
              <w:left w:w="8" w:type="dxa"/>
              <w:bottom w:w="0" w:type="dxa"/>
              <w:right w:w="8" w:type="dxa"/>
            </w:tcMar>
            <w:vAlign w:val="center"/>
            <w:hideMark/>
          </w:tcPr>
          <w:p w14:paraId="35CAF3E5" w14:textId="77777777" w:rsidR="00445076" w:rsidRPr="009D3DFC" w:rsidRDefault="00445076" w:rsidP="00931698">
            <w:pPr>
              <w:pStyle w:val="affff8"/>
              <w:rPr>
                <w:sz w:val="36"/>
                <w:szCs w:val="36"/>
              </w:rPr>
            </w:pPr>
            <w:r w:rsidRPr="009D3DFC">
              <w:rPr>
                <w:rFonts w:hint="eastAsia"/>
                <w:color w:val="000000"/>
              </w:rPr>
              <w:t>20XX/-/-</w:t>
            </w:r>
          </w:p>
        </w:tc>
        <w:tc>
          <w:tcPr>
            <w:tcW w:w="1134" w:type="dxa"/>
            <w:shd w:val="clear" w:color="auto" w:fill="auto"/>
            <w:tcMar>
              <w:top w:w="8" w:type="dxa"/>
              <w:left w:w="8" w:type="dxa"/>
              <w:bottom w:w="0" w:type="dxa"/>
              <w:right w:w="8" w:type="dxa"/>
            </w:tcMar>
            <w:vAlign w:val="center"/>
            <w:hideMark/>
          </w:tcPr>
          <w:p w14:paraId="45FB5ACD" w14:textId="77777777" w:rsidR="00445076" w:rsidRPr="009D3DFC" w:rsidRDefault="00445076" w:rsidP="00931698">
            <w:pPr>
              <w:pStyle w:val="affff8"/>
              <w:rPr>
                <w:sz w:val="36"/>
                <w:szCs w:val="36"/>
              </w:rPr>
            </w:pPr>
          </w:p>
        </w:tc>
        <w:tc>
          <w:tcPr>
            <w:tcW w:w="1134" w:type="dxa"/>
            <w:shd w:val="clear" w:color="auto" w:fill="auto"/>
            <w:tcMar>
              <w:top w:w="8" w:type="dxa"/>
              <w:left w:w="8" w:type="dxa"/>
              <w:bottom w:w="0" w:type="dxa"/>
              <w:right w:w="8" w:type="dxa"/>
            </w:tcMar>
            <w:vAlign w:val="center"/>
            <w:hideMark/>
          </w:tcPr>
          <w:p w14:paraId="56D756AB" w14:textId="77777777" w:rsidR="00445076" w:rsidRPr="009D3DFC" w:rsidRDefault="00445076" w:rsidP="00931698">
            <w:pPr>
              <w:pStyle w:val="affff8"/>
              <w:rPr>
                <w:rFonts w:cs="Times New Roman"/>
                <w:sz w:val="20"/>
                <w:szCs w:val="20"/>
              </w:rPr>
            </w:pPr>
          </w:p>
        </w:tc>
        <w:tc>
          <w:tcPr>
            <w:tcW w:w="1413" w:type="dxa"/>
            <w:shd w:val="clear" w:color="auto" w:fill="auto"/>
            <w:tcMar>
              <w:top w:w="8" w:type="dxa"/>
              <w:left w:w="8" w:type="dxa"/>
              <w:bottom w:w="0" w:type="dxa"/>
              <w:right w:w="8" w:type="dxa"/>
            </w:tcMar>
            <w:vAlign w:val="center"/>
            <w:hideMark/>
          </w:tcPr>
          <w:p w14:paraId="1E24C30D" w14:textId="77777777" w:rsidR="00445076" w:rsidRPr="009D3DFC" w:rsidRDefault="00445076" w:rsidP="00931698">
            <w:pPr>
              <w:pStyle w:val="affff8"/>
              <w:rPr>
                <w:rFonts w:cs="Times New Roman"/>
              </w:rPr>
            </w:pPr>
            <w:r w:rsidRPr="009D3DFC">
              <w:rPr>
                <w:rFonts w:cs="ＭＳ 明朝" w:hint="eastAsia"/>
              </w:rPr>
              <w:t>未着手</w:t>
            </w:r>
          </w:p>
        </w:tc>
      </w:tr>
    </w:tbl>
    <w:p w14:paraId="6BB8D2D7" w14:textId="77777777" w:rsidR="00445076" w:rsidRPr="00C13C04" w:rsidRDefault="00445076">
      <w:pPr>
        <w:ind w:firstLineChars="0" w:firstLine="0"/>
      </w:pPr>
    </w:p>
    <w:p w14:paraId="2C7D616A" w14:textId="77777777" w:rsidR="00445076" w:rsidRPr="009428F2" w:rsidRDefault="00445076">
      <w:r w:rsidRPr="00BF5CF2">
        <w:rPr>
          <w:rFonts w:hint="eastAsia"/>
        </w:rPr>
        <w:t>リスク対応計画では、以下の内容を記載します。</w:t>
      </w:r>
    </w:p>
    <w:tbl>
      <w:tblPr>
        <w:tblStyle w:val="aa"/>
        <w:tblW w:w="0" w:type="auto"/>
        <w:tblLook w:val="04A0" w:firstRow="1" w:lastRow="0" w:firstColumn="1" w:lastColumn="0" w:noHBand="0" w:noVBand="1"/>
      </w:tblPr>
      <w:tblGrid>
        <w:gridCol w:w="1696"/>
        <w:gridCol w:w="8760"/>
      </w:tblGrid>
      <w:tr w:rsidR="00445076" w14:paraId="6DC82734" w14:textId="77777777">
        <w:tc>
          <w:tcPr>
            <w:tcW w:w="1696" w:type="dxa"/>
          </w:tcPr>
          <w:p w14:paraId="610EFB25" w14:textId="77777777" w:rsidR="00445076" w:rsidRPr="00383110" w:rsidRDefault="00445076">
            <w:pPr>
              <w:pStyle w:val="afff8"/>
            </w:pPr>
            <w:r w:rsidRPr="00383110">
              <w:rPr>
                <w:rFonts w:hint="eastAsia"/>
              </w:rPr>
              <w:t>管理策</w:t>
            </w:r>
          </w:p>
        </w:tc>
        <w:tc>
          <w:tcPr>
            <w:tcW w:w="8760" w:type="dxa"/>
          </w:tcPr>
          <w:p w14:paraId="16C599E7" w14:textId="77777777" w:rsidR="00445076" w:rsidRDefault="00445076">
            <w:pPr>
              <w:pStyle w:val="afff6"/>
              <w:rPr>
                <w:rFonts w:ascii="メイリオ"/>
                <w:color w:val="000000"/>
              </w:rPr>
            </w:pPr>
            <w:r w:rsidRPr="00BF5CF2">
              <w:rPr>
                <w:rFonts w:hint="eastAsia"/>
              </w:rPr>
              <w:t>リスクアセスメント結果報告書の管理策を</w:t>
            </w:r>
            <w:r w:rsidRPr="00BF5CF2">
              <w:rPr>
                <w:rFonts w:ascii="メイリオ" w:hint="eastAsia"/>
                <w:color w:val="000000"/>
              </w:rPr>
              <w:t>記載します。</w:t>
            </w:r>
          </w:p>
          <w:p w14:paraId="35ADF621" w14:textId="77777777" w:rsidR="00445076" w:rsidRDefault="00445076">
            <w:pPr>
              <w:pStyle w:val="afff6"/>
              <w:rPr>
                <w:b/>
                <w:bCs/>
              </w:rPr>
            </w:pPr>
            <w:r w:rsidRPr="00BF5CF2">
              <w:rPr>
                <w:rFonts w:hint="eastAsia"/>
              </w:rPr>
              <w:t>（例）モバイル機器の利用ルールを整備・強化</w:t>
            </w:r>
            <w:r w:rsidRPr="00BF5CF2">
              <w:rPr>
                <w:rFonts w:ascii="メイリオ" w:hint="eastAsia"/>
                <w:color w:val="000000"/>
              </w:rPr>
              <w:t>など</w:t>
            </w:r>
          </w:p>
        </w:tc>
      </w:tr>
      <w:tr w:rsidR="00445076" w14:paraId="545BB8C0" w14:textId="77777777">
        <w:tc>
          <w:tcPr>
            <w:tcW w:w="1696" w:type="dxa"/>
          </w:tcPr>
          <w:p w14:paraId="3294E037" w14:textId="77777777" w:rsidR="00445076" w:rsidRPr="00383110" w:rsidRDefault="00445076">
            <w:pPr>
              <w:pStyle w:val="afff8"/>
            </w:pPr>
            <w:r w:rsidRPr="00383110">
              <w:t>タスク</w:t>
            </w:r>
          </w:p>
        </w:tc>
        <w:tc>
          <w:tcPr>
            <w:tcW w:w="8760" w:type="dxa"/>
          </w:tcPr>
          <w:p w14:paraId="146A6E3B" w14:textId="77777777" w:rsidR="00445076" w:rsidRDefault="00445076">
            <w:pPr>
              <w:pStyle w:val="afff6"/>
              <w:rPr>
                <w:rFonts w:ascii="メイリオ"/>
                <w:color w:val="000000"/>
              </w:rPr>
            </w:pPr>
            <w:r w:rsidRPr="00BF5CF2">
              <w:rPr>
                <w:rFonts w:ascii="メイリオ" w:hint="eastAsia"/>
                <w:color w:val="000000"/>
              </w:rPr>
              <w:t>管理策を実施する上で、具体的な業務を記載します。</w:t>
            </w:r>
          </w:p>
          <w:p w14:paraId="52139584" w14:textId="77777777" w:rsidR="00445076" w:rsidRPr="00004764" w:rsidRDefault="00445076">
            <w:pPr>
              <w:pStyle w:val="afff6"/>
            </w:pPr>
            <w:r w:rsidRPr="00BF5CF2">
              <w:rPr>
                <w:rFonts w:hint="eastAsia"/>
              </w:rPr>
              <w:t>（例）ルール検討</w:t>
            </w:r>
            <w:r>
              <w:rPr>
                <w:rFonts w:hint="eastAsia"/>
              </w:rPr>
              <w:t>、</w:t>
            </w:r>
            <w:r w:rsidRPr="00BF5CF2">
              <w:rPr>
                <w:rFonts w:hint="eastAsia"/>
              </w:rPr>
              <w:t>関係者に周知</w:t>
            </w:r>
          </w:p>
        </w:tc>
      </w:tr>
      <w:tr w:rsidR="00445076" w14:paraId="394D47FC" w14:textId="77777777">
        <w:tc>
          <w:tcPr>
            <w:tcW w:w="1696" w:type="dxa"/>
          </w:tcPr>
          <w:p w14:paraId="5DCB88BF" w14:textId="77777777" w:rsidR="00445076" w:rsidRPr="00383110" w:rsidRDefault="00445076">
            <w:pPr>
              <w:pStyle w:val="afff8"/>
            </w:pPr>
            <w:r w:rsidRPr="00383110">
              <w:t>担当</w:t>
            </w:r>
          </w:p>
        </w:tc>
        <w:tc>
          <w:tcPr>
            <w:tcW w:w="8760" w:type="dxa"/>
          </w:tcPr>
          <w:p w14:paraId="6449EFE9" w14:textId="77777777" w:rsidR="00445076" w:rsidRDefault="00445076">
            <w:pPr>
              <w:pStyle w:val="afff6"/>
              <w:rPr>
                <w:rFonts w:ascii="メイリオ"/>
                <w:color w:val="000000"/>
              </w:rPr>
            </w:pPr>
            <w:r w:rsidRPr="00BF5CF2">
              <w:rPr>
                <w:rFonts w:hint="eastAsia"/>
              </w:rPr>
              <w:t>管理策の担当者を</w:t>
            </w:r>
            <w:r w:rsidRPr="00BF5CF2">
              <w:rPr>
                <w:rFonts w:ascii="メイリオ" w:hint="eastAsia"/>
                <w:color w:val="000000"/>
              </w:rPr>
              <w:t>記載します。</w:t>
            </w:r>
          </w:p>
          <w:p w14:paraId="0385A666" w14:textId="77777777" w:rsidR="00445076" w:rsidRDefault="00445076">
            <w:pPr>
              <w:pStyle w:val="afff6"/>
              <w:rPr>
                <w:b/>
                <w:bCs/>
              </w:rPr>
            </w:pPr>
            <w:r w:rsidRPr="00BF5CF2">
              <w:rPr>
                <w:rFonts w:hint="eastAsia"/>
              </w:rPr>
              <w:t>（例）委員長</w:t>
            </w:r>
          </w:p>
        </w:tc>
      </w:tr>
      <w:tr w:rsidR="00445076" w14:paraId="528D8676" w14:textId="77777777">
        <w:trPr>
          <w:trHeight w:val="71"/>
        </w:trPr>
        <w:tc>
          <w:tcPr>
            <w:tcW w:w="1696" w:type="dxa"/>
          </w:tcPr>
          <w:p w14:paraId="64CF5979" w14:textId="77777777" w:rsidR="00445076" w:rsidRPr="00383110" w:rsidRDefault="00445076">
            <w:pPr>
              <w:pStyle w:val="afff8"/>
            </w:pPr>
            <w:r w:rsidRPr="00383110">
              <w:t>予定</w:t>
            </w:r>
          </w:p>
        </w:tc>
        <w:tc>
          <w:tcPr>
            <w:tcW w:w="8760" w:type="dxa"/>
          </w:tcPr>
          <w:p w14:paraId="01A86960" w14:textId="77777777" w:rsidR="00445076" w:rsidRDefault="00445076">
            <w:pPr>
              <w:pStyle w:val="afff6"/>
              <w:rPr>
                <w:rFonts w:ascii="メイリオ"/>
                <w:color w:val="000000"/>
              </w:rPr>
            </w:pPr>
            <w:r w:rsidRPr="00BF5CF2">
              <w:rPr>
                <w:rFonts w:hint="eastAsia"/>
              </w:rPr>
              <w:t>リスク対応予定の開始日と終了日を</w:t>
            </w:r>
            <w:r w:rsidRPr="00BF5CF2">
              <w:rPr>
                <w:rFonts w:ascii="メイリオ" w:hint="eastAsia"/>
                <w:color w:val="000000"/>
              </w:rPr>
              <w:t>記載します。</w:t>
            </w:r>
          </w:p>
          <w:p w14:paraId="34DF495D" w14:textId="77777777" w:rsidR="00445076" w:rsidRDefault="00445076">
            <w:pPr>
              <w:pStyle w:val="afff6"/>
            </w:pPr>
            <w:r w:rsidRPr="00BF5CF2">
              <w:rPr>
                <w:rFonts w:hint="eastAsia"/>
                <w:lang w:eastAsia="zh-TW"/>
              </w:rPr>
              <w:t>（例）</w:t>
            </w:r>
          </w:p>
          <w:p w14:paraId="750E452E" w14:textId="77777777" w:rsidR="00445076" w:rsidRDefault="00445076">
            <w:pPr>
              <w:pStyle w:val="afff6"/>
              <w:rPr>
                <w:lang w:eastAsia="zh-TW"/>
              </w:rPr>
            </w:pPr>
            <w:r w:rsidRPr="00BF5CF2">
              <w:rPr>
                <w:rFonts w:hint="eastAsia"/>
                <w:lang w:eastAsia="zh-TW"/>
              </w:rPr>
              <w:t>開始：202</w:t>
            </w:r>
            <w:r>
              <w:rPr>
                <w:rFonts w:hint="eastAsia"/>
              </w:rPr>
              <w:t>4</w:t>
            </w:r>
            <w:r w:rsidRPr="00BF5CF2">
              <w:rPr>
                <w:rFonts w:hint="eastAsia"/>
                <w:lang w:eastAsia="zh-TW"/>
              </w:rPr>
              <w:t>/08/10</w:t>
            </w:r>
          </w:p>
          <w:p w14:paraId="3F80FD98" w14:textId="77777777" w:rsidR="00445076" w:rsidRDefault="00445076">
            <w:pPr>
              <w:pStyle w:val="afff6"/>
              <w:rPr>
                <w:b/>
                <w:lang w:eastAsia="zh-TW"/>
              </w:rPr>
            </w:pPr>
            <w:r w:rsidRPr="00BF5CF2">
              <w:rPr>
                <w:rFonts w:hint="eastAsia"/>
                <w:lang w:eastAsia="zh-TW"/>
              </w:rPr>
              <w:t>終了：202</w:t>
            </w:r>
            <w:r>
              <w:rPr>
                <w:rFonts w:hint="eastAsia"/>
              </w:rPr>
              <w:t>4</w:t>
            </w:r>
            <w:r w:rsidRPr="00BF5CF2">
              <w:rPr>
                <w:rFonts w:hint="eastAsia"/>
                <w:lang w:eastAsia="zh-TW"/>
              </w:rPr>
              <w:t>/09/29</w:t>
            </w:r>
          </w:p>
        </w:tc>
      </w:tr>
      <w:tr w:rsidR="00445076" w14:paraId="6BA5AC3B" w14:textId="77777777">
        <w:trPr>
          <w:trHeight w:val="71"/>
        </w:trPr>
        <w:tc>
          <w:tcPr>
            <w:tcW w:w="1696" w:type="dxa"/>
          </w:tcPr>
          <w:p w14:paraId="1A6C3955" w14:textId="77777777" w:rsidR="00445076" w:rsidRPr="00383110" w:rsidRDefault="00445076">
            <w:pPr>
              <w:pStyle w:val="afff8"/>
            </w:pPr>
            <w:r>
              <w:rPr>
                <w:rFonts w:hint="eastAsia"/>
              </w:rPr>
              <w:t>実績</w:t>
            </w:r>
          </w:p>
        </w:tc>
        <w:tc>
          <w:tcPr>
            <w:tcW w:w="8760" w:type="dxa"/>
          </w:tcPr>
          <w:p w14:paraId="44E02AE6" w14:textId="77777777" w:rsidR="00445076" w:rsidRDefault="00445076">
            <w:pPr>
              <w:pStyle w:val="afff6"/>
            </w:pPr>
            <w:r>
              <w:t>開始の箇所：実際にタスクを開始した日付を記載します。</w:t>
            </w:r>
          </w:p>
          <w:p w14:paraId="66DA9C29" w14:textId="77777777" w:rsidR="00445076" w:rsidRPr="00BF5CF2" w:rsidRDefault="00445076">
            <w:pPr>
              <w:pStyle w:val="afff6"/>
            </w:pPr>
            <w:r>
              <w:t>終了の箇所：実際にタスクが完了した日付を記載します。</w:t>
            </w:r>
          </w:p>
        </w:tc>
      </w:tr>
      <w:tr w:rsidR="00445076" w14:paraId="7846266E" w14:textId="77777777">
        <w:trPr>
          <w:trHeight w:val="71"/>
        </w:trPr>
        <w:tc>
          <w:tcPr>
            <w:tcW w:w="1696" w:type="dxa"/>
          </w:tcPr>
          <w:p w14:paraId="4DCD3D62" w14:textId="77777777" w:rsidR="00445076" w:rsidRPr="00383110" w:rsidRDefault="00445076">
            <w:pPr>
              <w:pStyle w:val="afff8"/>
            </w:pPr>
            <w:r>
              <w:rPr>
                <w:rFonts w:hint="eastAsia"/>
              </w:rPr>
              <w:t>ステータス</w:t>
            </w:r>
          </w:p>
        </w:tc>
        <w:tc>
          <w:tcPr>
            <w:tcW w:w="8760" w:type="dxa"/>
          </w:tcPr>
          <w:p w14:paraId="55B8AC72" w14:textId="77777777" w:rsidR="00445076" w:rsidRDefault="00445076">
            <w:pPr>
              <w:pStyle w:val="afff6"/>
            </w:pPr>
            <w:r>
              <w:t>タスクの進捗状況を記載します。</w:t>
            </w:r>
          </w:p>
          <w:p w14:paraId="4F99FEE4" w14:textId="77777777" w:rsidR="00776260" w:rsidRDefault="00445076" w:rsidP="00892C01">
            <w:pPr>
              <w:pStyle w:val="afff6"/>
              <w:numPr>
                <w:ilvl w:val="0"/>
                <w:numId w:val="797"/>
              </w:numPr>
            </w:pPr>
            <w:r w:rsidRPr="008A158A">
              <w:t>タスクが完了した場合は「終了」</w:t>
            </w:r>
          </w:p>
          <w:p w14:paraId="60E3FD57" w14:textId="7825722C" w:rsidR="00445076" w:rsidRPr="008A158A" w:rsidRDefault="00445076" w:rsidP="00892C01">
            <w:pPr>
              <w:pStyle w:val="afff6"/>
              <w:numPr>
                <w:ilvl w:val="0"/>
                <w:numId w:val="797"/>
              </w:numPr>
            </w:pPr>
            <w:r w:rsidRPr="008A158A">
              <w:t>タスクを実行中の場合は「着手」</w:t>
            </w:r>
          </w:p>
          <w:p w14:paraId="257AEF96" w14:textId="2716613F" w:rsidR="00445076" w:rsidRPr="00BF5CF2" w:rsidRDefault="00445076" w:rsidP="00892C01">
            <w:pPr>
              <w:pStyle w:val="afff6"/>
              <w:numPr>
                <w:ilvl w:val="0"/>
                <w:numId w:val="797"/>
              </w:numPr>
            </w:pPr>
            <w:r w:rsidRPr="008A158A">
              <w:t>タスクに着手していない場合は「未着手」</w:t>
            </w:r>
          </w:p>
        </w:tc>
      </w:tr>
    </w:tbl>
    <w:p w14:paraId="363D3B1B" w14:textId="77777777" w:rsidR="00445076" w:rsidRDefault="00445076">
      <w:pPr>
        <w:pStyle w:val="aff4"/>
        <w:ind w:firstLineChars="0" w:firstLine="0"/>
      </w:pPr>
    </w:p>
    <w:p w14:paraId="66113912" w14:textId="77777777" w:rsidR="00445076" w:rsidRPr="00BF5CF2" w:rsidRDefault="00445076">
      <w:pPr>
        <w:pStyle w:val="aff4"/>
      </w:pPr>
      <w:r w:rsidRPr="00BF5CF2">
        <w:t>リスク所有者</w:t>
      </w:r>
      <w:r>
        <w:rPr>
          <w:rFonts w:hint="eastAsia"/>
        </w:rPr>
        <w:t>からの</w:t>
      </w:r>
      <w:r w:rsidRPr="00BF5CF2">
        <w:t>承認/残留している情報セキュリティリスクの受容</w:t>
      </w:r>
    </w:p>
    <w:p w14:paraId="3DC76592" w14:textId="77777777" w:rsidR="00445076" w:rsidRDefault="00445076">
      <w:r w:rsidRPr="00BF5CF2">
        <w:rPr>
          <w:rFonts w:hint="eastAsia"/>
        </w:rPr>
        <w:t>リスク対応計画と残留リスク（管理策の適用後に）は、リスク特定で決めたリスク所有者の承認が必要になります。リスク所有者が承認する際は、記録をする必要があるため、ワークフローやチェック欄などを用います。</w:t>
      </w:r>
    </w:p>
    <w:p w14:paraId="25905973" w14:textId="77777777" w:rsidR="00445076" w:rsidRDefault="00445076">
      <w:r w:rsidRPr="009D7509">
        <w:rPr>
          <w:rFonts w:hint="eastAsia"/>
        </w:rPr>
        <w:t>（例）承認プロセスとして、作成した書類にチェック欄（電子印欄など）を作成します。</w:t>
      </w:r>
    </w:p>
    <w:p w14:paraId="2DC4483A" w14:textId="77777777" w:rsidR="00445076" w:rsidRDefault="00445076"/>
    <w:tbl>
      <w:tblPr>
        <w:tblStyle w:val="aa"/>
        <w:tblW w:w="0" w:type="auto"/>
        <w:tblLook w:val="04A0" w:firstRow="1" w:lastRow="0" w:firstColumn="1" w:lastColumn="0" w:noHBand="0" w:noVBand="1"/>
      </w:tblPr>
      <w:tblGrid>
        <w:gridCol w:w="1705"/>
        <w:gridCol w:w="1705"/>
      </w:tblGrid>
      <w:tr w:rsidR="00445076" w14:paraId="0CB4F39F" w14:textId="77777777">
        <w:tc>
          <w:tcPr>
            <w:tcW w:w="1705" w:type="dxa"/>
            <w:shd w:val="clear" w:color="auto" w:fill="215E99" w:themeFill="text2" w:themeFillTint="BF"/>
          </w:tcPr>
          <w:p w14:paraId="5E139C6E" w14:textId="77777777" w:rsidR="00445076" w:rsidRDefault="00445076">
            <w:pPr>
              <w:pStyle w:val="afffffc"/>
            </w:pPr>
            <w:r>
              <w:rPr>
                <w:rFonts w:hint="eastAsia"/>
              </w:rPr>
              <w:t>作成</w:t>
            </w:r>
          </w:p>
        </w:tc>
        <w:tc>
          <w:tcPr>
            <w:tcW w:w="1705" w:type="dxa"/>
            <w:shd w:val="clear" w:color="auto" w:fill="215E99" w:themeFill="text2" w:themeFillTint="BF"/>
          </w:tcPr>
          <w:p w14:paraId="31650D1E" w14:textId="77777777" w:rsidR="00445076" w:rsidRDefault="00445076">
            <w:pPr>
              <w:pStyle w:val="afffffc"/>
            </w:pPr>
            <w:r>
              <w:rPr>
                <w:rFonts w:hint="eastAsia"/>
              </w:rPr>
              <w:t>承認</w:t>
            </w:r>
          </w:p>
        </w:tc>
      </w:tr>
      <w:tr w:rsidR="00445076" w14:paraId="58834AC7" w14:textId="77777777">
        <w:tc>
          <w:tcPr>
            <w:tcW w:w="1705" w:type="dxa"/>
          </w:tcPr>
          <w:p w14:paraId="14F2C553" w14:textId="77777777" w:rsidR="00445076" w:rsidRDefault="00445076">
            <w:pPr>
              <w:pStyle w:val="afff6"/>
            </w:pPr>
          </w:p>
        </w:tc>
        <w:tc>
          <w:tcPr>
            <w:tcW w:w="1705" w:type="dxa"/>
          </w:tcPr>
          <w:p w14:paraId="4088BB39" w14:textId="77777777" w:rsidR="00445076" w:rsidRDefault="00445076">
            <w:pPr>
              <w:pStyle w:val="afff6"/>
            </w:pPr>
          </w:p>
        </w:tc>
      </w:tr>
    </w:tbl>
    <w:p w14:paraId="3FD8A2AA" w14:textId="77777777" w:rsidR="00445076" w:rsidRDefault="00445076"/>
    <w:tbl>
      <w:tblPr>
        <w:tblStyle w:val="aa"/>
        <w:tblW w:w="0" w:type="auto"/>
        <w:tblLook w:val="04A0" w:firstRow="1" w:lastRow="0" w:firstColumn="1" w:lastColumn="0" w:noHBand="0" w:noVBand="1"/>
      </w:tblPr>
      <w:tblGrid>
        <w:gridCol w:w="2013"/>
        <w:gridCol w:w="1397"/>
        <w:gridCol w:w="2005"/>
        <w:gridCol w:w="1405"/>
      </w:tblGrid>
      <w:tr w:rsidR="00445076" w14:paraId="2A0E88BD" w14:textId="77777777">
        <w:tc>
          <w:tcPr>
            <w:tcW w:w="2013" w:type="dxa"/>
            <w:shd w:val="clear" w:color="auto" w:fill="215E99" w:themeFill="text2" w:themeFillTint="BF"/>
          </w:tcPr>
          <w:p w14:paraId="74E51C96" w14:textId="77777777" w:rsidR="00445076" w:rsidRDefault="00445076">
            <w:pPr>
              <w:pStyle w:val="afffffc"/>
            </w:pPr>
            <w:r>
              <w:rPr>
                <w:rFonts w:hint="eastAsia"/>
              </w:rPr>
              <w:t>作成者/更新者</w:t>
            </w:r>
          </w:p>
        </w:tc>
        <w:tc>
          <w:tcPr>
            <w:tcW w:w="1397" w:type="dxa"/>
          </w:tcPr>
          <w:p w14:paraId="1486959D" w14:textId="77777777" w:rsidR="00445076" w:rsidRDefault="00445076">
            <w:pPr>
              <w:pStyle w:val="affff3"/>
            </w:pPr>
            <w:r>
              <w:rPr>
                <w:rFonts w:hint="eastAsia"/>
              </w:rPr>
              <w:t>【名前】</w:t>
            </w:r>
          </w:p>
        </w:tc>
        <w:tc>
          <w:tcPr>
            <w:tcW w:w="2005" w:type="dxa"/>
            <w:shd w:val="clear" w:color="auto" w:fill="215E99" w:themeFill="text2" w:themeFillTint="BF"/>
          </w:tcPr>
          <w:p w14:paraId="0A2669E7" w14:textId="77777777" w:rsidR="00445076" w:rsidRDefault="00445076">
            <w:pPr>
              <w:pStyle w:val="afffffc"/>
            </w:pPr>
            <w:r>
              <w:rPr>
                <w:rFonts w:hint="eastAsia"/>
              </w:rPr>
              <w:t>作成日/更新日</w:t>
            </w:r>
          </w:p>
        </w:tc>
        <w:tc>
          <w:tcPr>
            <w:tcW w:w="1405" w:type="dxa"/>
          </w:tcPr>
          <w:p w14:paraId="7EB9696D" w14:textId="77777777" w:rsidR="00445076" w:rsidRDefault="00445076">
            <w:pPr>
              <w:pStyle w:val="affff3"/>
            </w:pPr>
            <w:r>
              <w:rPr>
                <w:rFonts w:hint="eastAsia"/>
              </w:rPr>
              <w:t>【日付】</w:t>
            </w:r>
          </w:p>
        </w:tc>
      </w:tr>
      <w:tr w:rsidR="00445076" w14:paraId="1435A4C2" w14:textId="77777777">
        <w:tc>
          <w:tcPr>
            <w:tcW w:w="2013" w:type="dxa"/>
            <w:shd w:val="clear" w:color="auto" w:fill="215E99" w:themeFill="text2" w:themeFillTint="BF"/>
          </w:tcPr>
          <w:p w14:paraId="0AA0842B" w14:textId="77777777" w:rsidR="00445076" w:rsidRDefault="00445076">
            <w:pPr>
              <w:pStyle w:val="afffffc"/>
            </w:pPr>
            <w:r>
              <w:rPr>
                <w:rFonts w:hint="eastAsia"/>
              </w:rPr>
              <w:t>承認者</w:t>
            </w:r>
          </w:p>
        </w:tc>
        <w:tc>
          <w:tcPr>
            <w:tcW w:w="1397" w:type="dxa"/>
          </w:tcPr>
          <w:p w14:paraId="4AFB205D" w14:textId="77777777" w:rsidR="00445076" w:rsidRDefault="00445076">
            <w:pPr>
              <w:pStyle w:val="affff3"/>
            </w:pPr>
            <w:r>
              <w:rPr>
                <w:rFonts w:hint="eastAsia"/>
              </w:rPr>
              <w:t>【名前】</w:t>
            </w:r>
          </w:p>
        </w:tc>
        <w:tc>
          <w:tcPr>
            <w:tcW w:w="2005" w:type="dxa"/>
            <w:shd w:val="clear" w:color="auto" w:fill="215E99" w:themeFill="text2" w:themeFillTint="BF"/>
          </w:tcPr>
          <w:p w14:paraId="1F157936" w14:textId="77777777" w:rsidR="00445076" w:rsidRDefault="00445076">
            <w:pPr>
              <w:pStyle w:val="afffffc"/>
            </w:pPr>
            <w:r>
              <w:rPr>
                <w:rFonts w:hint="eastAsia"/>
              </w:rPr>
              <w:t>承認日</w:t>
            </w:r>
          </w:p>
        </w:tc>
        <w:tc>
          <w:tcPr>
            <w:tcW w:w="1405" w:type="dxa"/>
          </w:tcPr>
          <w:p w14:paraId="15D7D5E6" w14:textId="77777777" w:rsidR="00445076" w:rsidRDefault="00445076">
            <w:pPr>
              <w:pStyle w:val="affff3"/>
            </w:pPr>
            <w:r>
              <w:rPr>
                <w:rFonts w:hint="eastAsia"/>
              </w:rPr>
              <w:t>【日付】</w:t>
            </w:r>
          </w:p>
        </w:tc>
      </w:tr>
    </w:tbl>
    <w:p w14:paraId="68FE75E6" w14:textId="77777777" w:rsidR="00445076" w:rsidRDefault="00445076"/>
    <w:p w14:paraId="04FDE714" w14:textId="77777777" w:rsidR="00445076" w:rsidRDefault="00445076">
      <w:pPr>
        <w:pStyle w:val="5"/>
        <w:rPr>
          <w:b w:val="0"/>
        </w:rPr>
      </w:pPr>
      <w:r w:rsidRPr="002209F2">
        <w:rPr>
          <w:rFonts w:hint="eastAsia"/>
        </w:rPr>
        <w:t>6.</w:t>
      </w:r>
      <w:r>
        <w:rPr>
          <w:rFonts w:hint="eastAsia"/>
        </w:rPr>
        <w:t>2</w:t>
      </w:r>
      <w:r w:rsidRPr="002209F2">
        <w:rPr>
          <w:rFonts w:hint="eastAsia"/>
        </w:rPr>
        <w:t xml:space="preserve"> </w:t>
      </w:r>
      <w:r w:rsidRPr="00413FA7">
        <w:rPr>
          <w:rFonts w:hint="eastAsia"/>
        </w:rPr>
        <w:t>情報セキュリティ目的及びそれを達成するための計画策定</w:t>
      </w:r>
    </w:p>
    <w:tbl>
      <w:tblPr>
        <w:tblStyle w:val="aa"/>
        <w:tblW w:w="10490" w:type="dxa"/>
        <w:tblInd w:w="-5" w:type="dxa"/>
        <w:tblLook w:val="04A0" w:firstRow="1" w:lastRow="0" w:firstColumn="1" w:lastColumn="0" w:noHBand="0" w:noVBand="1"/>
      </w:tblPr>
      <w:tblGrid>
        <w:gridCol w:w="4253"/>
        <w:gridCol w:w="6237"/>
      </w:tblGrid>
      <w:tr w:rsidR="00F53B2F" w14:paraId="6F06B789" w14:textId="77777777">
        <w:tc>
          <w:tcPr>
            <w:tcW w:w="4253" w:type="dxa"/>
            <w:shd w:val="clear" w:color="auto" w:fill="215E99"/>
          </w:tcPr>
          <w:p w14:paraId="1B969AAC" w14:textId="77777777" w:rsidR="00445076" w:rsidRDefault="00445076">
            <w:pPr>
              <w:pStyle w:val="aff0"/>
            </w:pPr>
            <w:r>
              <w:rPr>
                <w:rFonts w:hint="eastAsia"/>
              </w:rPr>
              <w:t>作成する文書</w:t>
            </w:r>
          </w:p>
        </w:tc>
        <w:tc>
          <w:tcPr>
            <w:tcW w:w="6237" w:type="dxa"/>
          </w:tcPr>
          <w:p w14:paraId="7BB878FF" w14:textId="77777777" w:rsidR="00445076" w:rsidRPr="00811620" w:rsidRDefault="00445076" w:rsidP="00892C01">
            <w:pPr>
              <w:pStyle w:val="ab"/>
              <w:numPr>
                <w:ilvl w:val="0"/>
                <w:numId w:val="99"/>
              </w:numPr>
              <w:ind w:leftChars="0" w:firstLineChars="0"/>
            </w:pPr>
            <w:r>
              <w:rPr>
                <w:rFonts w:hint="eastAsia"/>
              </w:rPr>
              <w:t>ISMS有効性評価表</w:t>
            </w:r>
          </w:p>
        </w:tc>
      </w:tr>
    </w:tbl>
    <w:p w14:paraId="6FBBE7FF" w14:textId="77777777" w:rsidR="00445076" w:rsidRDefault="00445076"/>
    <w:p w14:paraId="16C00AC4" w14:textId="77777777" w:rsidR="00445076" w:rsidRDefault="00445076">
      <w:r w:rsidRPr="00413FA7">
        <w:rPr>
          <w:rFonts w:hint="eastAsia"/>
        </w:rPr>
        <w:t>情報セキュリティ目的の基本要件として以下の要件を満たす必要があります。</w:t>
      </w:r>
    </w:p>
    <w:p w14:paraId="6069AEAF" w14:textId="77777777" w:rsidR="00445076" w:rsidRDefault="00445076" w:rsidP="00892C01">
      <w:pPr>
        <w:pStyle w:val="ab"/>
        <w:numPr>
          <w:ilvl w:val="0"/>
          <w:numId w:val="590"/>
        </w:numPr>
        <w:ind w:leftChars="0" w:firstLineChars="0"/>
      </w:pPr>
      <w:r w:rsidRPr="00E55BAE">
        <w:rPr>
          <w:rFonts w:hint="eastAsia"/>
        </w:rPr>
        <w:t>情報セキュリティ方針と整合している</w:t>
      </w:r>
    </w:p>
    <w:p w14:paraId="515F533A" w14:textId="77777777" w:rsidR="00445076" w:rsidRDefault="00445076" w:rsidP="00892C01">
      <w:pPr>
        <w:pStyle w:val="ab"/>
        <w:numPr>
          <w:ilvl w:val="0"/>
          <w:numId w:val="590"/>
        </w:numPr>
        <w:ind w:leftChars="0" w:firstLineChars="0"/>
      </w:pPr>
      <w:r w:rsidRPr="00E55BAE">
        <w:rPr>
          <w:rFonts w:hint="eastAsia"/>
        </w:rPr>
        <w:t>（実行可能な場合）測定可能である</w:t>
      </w:r>
    </w:p>
    <w:p w14:paraId="5108C83D" w14:textId="77777777" w:rsidR="00445076" w:rsidRDefault="00445076" w:rsidP="00892C01">
      <w:pPr>
        <w:pStyle w:val="ab"/>
        <w:numPr>
          <w:ilvl w:val="0"/>
          <w:numId w:val="590"/>
        </w:numPr>
        <w:ind w:leftChars="0" w:firstLineChars="0"/>
      </w:pPr>
      <w:r w:rsidRPr="00E55BAE">
        <w:rPr>
          <w:rFonts w:hint="eastAsia"/>
        </w:rPr>
        <w:t>適用される情報セキュリティ要求事項，並びにリスクアセスメント及びリスク対応の結果を考慮に入れる</w:t>
      </w:r>
    </w:p>
    <w:p w14:paraId="58F6A2C7" w14:textId="77777777" w:rsidR="00445076" w:rsidRDefault="00445076" w:rsidP="00892C01">
      <w:pPr>
        <w:pStyle w:val="ab"/>
        <w:numPr>
          <w:ilvl w:val="0"/>
          <w:numId w:val="590"/>
        </w:numPr>
        <w:ind w:leftChars="0" w:firstLineChars="0"/>
      </w:pPr>
      <w:r w:rsidRPr="00E55BAE">
        <w:rPr>
          <w:rFonts w:hint="eastAsia"/>
        </w:rPr>
        <w:t>これを監視する</w:t>
      </w:r>
    </w:p>
    <w:p w14:paraId="08CF853D" w14:textId="77777777" w:rsidR="00445076" w:rsidRDefault="00445076" w:rsidP="00892C01">
      <w:pPr>
        <w:pStyle w:val="ab"/>
        <w:numPr>
          <w:ilvl w:val="0"/>
          <w:numId w:val="590"/>
        </w:numPr>
        <w:ind w:leftChars="0" w:firstLineChars="0"/>
      </w:pPr>
      <w:r w:rsidRPr="00E55BAE">
        <w:rPr>
          <w:rFonts w:hint="eastAsia"/>
        </w:rPr>
        <w:t>これを伝達する</w:t>
      </w:r>
    </w:p>
    <w:p w14:paraId="1C371994" w14:textId="77777777" w:rsidR="00445076" w:rsidRDefault="00445076" w:rsidP="00892C01">
      <w:pPr>
        <w:pStyle w:val="ab"/>
        <w:numPr>
          <w:ilvl w:val="0"/>
          <w:numId w:val="590"/>
        </w:numPr>
        <w:ind w:leftChars="0" w:firstLineChars="0"/>
      </w:pPr>
      <w:r w:rsidRPr="00E55BAE">
        <w:rPr>
          <w:rFonts w:hint="eastAsia"/>
        </w:rPr>
        <w:t>必要に応じて</w:t>
      </w:r>
      <w:r>
        <w:rPr>
          <w:rFonts w:hint="eastAsia"/>
        </w:rPr>
        <w:t>、</w:t>
      </w:r>
      <w:r w:rsidRPr="00E55BAE">
        <w:rPr>
          <w:rFonts w:hint="eastAsia"/>
        </w:rPr>
        <w:t>更新する</w:t>
      </w:r>
    </w:p>
    <w:p w14:paraId="08DD00E3" w14:textId="77777777" w:rsidR="00445076" w:rsidRDefault="00445076" w:rsidP="00892C01">
      <w:pPr>
        <w:pStyle w:val="ab"/>
        <w:numPr>
          <w:ilvl w:val="0"/>
          <w:numId w:val="590"/>
        </w:numPr>
        <w:ind w:leftChars="0" w:firstLineChars="0"/>
      </w:pPr>
      <w:r w:rsidRPr="00E55BAE">
        <w:rPr>
          <w:rFonts w:hint="eastAsia"/>
        </w:rPr>
        <w:t>文書化した情報として利用可能な状態にする</w:t>
      </w:r>
    </w:p>
    <w:p w14:paraId="2177A7D5" w14:textId="77777777" w:rsidR="00445076" w:rsidRDefault="00445076">
      <w:pPr>
        <w:pStyle w:val="afff6"/>
      </w:pPr>
    </w:p>
    <w:p w14:paraId="066E6608" w14:textId="77777777" w:rsidR="00445076" w:rsidRPr="00413FA7" w:rsidRDefault="00445076">
      <w:r w:rsidRPr="00413FA7">
        <w:rPr>
          <w:rFonts w:hint="eastAsia"/>
        </w:rPr>
        <w:t>情報セキュリティ目的と、それを達成するための計画をISMS有効性評価表に記載します。</w:t>
      </w:r>
    </w:p>
    <w:p w14:paraId="544CF79A" w14:textId="77777777" w:rsidR="00445076" w:rsidRDefault="00445076">
      <w:r w:rsidRPr="00413FA7">
        <w:rPr>
          <w:rFonts w:hint="eastAsia"/>
        </w:rPr>
        <w:t>「8. 運用」で計画を実施し、「9. パフォーマンス評価」で評価を行います。</w:t>
      </w:r>
    </w:p>
    <w:p w14:paraId="27C3BFB7" w14:textId="77777777" w:rsidR="00445076" w:rsidRPr="00D55AC0" w:rsidRDefault="00445076">
      <w:pPr>
        <w:ind w:firstLineChars="0" w:firstLine="0"/>
      </w:pPr>
    </w:p>
    <w:p w14:paraId="1B9E911F" w14:textId="77777777" w:rsidR="00445076" w:rsidRDefault="00445076">
      <w:pPr>
        <w:pStyle w:val="aff4"/>
      </w:pPr>
      <w:r w:rsidRPr="00413FA7">
        <w:rPr>
          <w:rFonts w:hint="eastAsia"/>
        </w:rPr>
        <w:t>ISMS有効性評価表の作成方法（例）</w:t>
      </w:r>
    </w:p>
    <w:p w14:paraId="2D320A3C" w14:textId="77777777" w:rsidR="00445076" w:rsidRDefault="00445076">
      <w:r w:rsidRPr="00DF45E7">
        <w:rPr>
          <w:rFonts w:hint="eastAsia"/>
        </w:rPr>
        <w:t>※下記表の「</w:t>
      </w:r>
      <w:r>
        <w:rPr>
          <w:rFonts w:hint="eastAsia"/>
        </w:rPr>
        <w:t>評価</w:t>
      </w:r>
      <w:r w:rsidRPr="00DF45E7">
        <w:rPr>
          <w:rFonts w:hint="eastAsia"/>
        </w:rPr>
        <w:t>」の項目を記載するタイミングは、「</w:t>
      </w:r>
      <w:r>
        <w:t>9. パフォーマンス評価</w:t>
      </w:r>
      <w:r w:rsidRPr="00DF45E7">
        <w:t>」となります。</w:t>
      </w:r>
    </w:p>
    <w:tbl>
      <w:tblPr>
        <w:tblW w:w="10480" w:type="dxa"/>
        <w:tblCellMar>
          <w:left w:w="0" w:type="dxa"/>
          <w:right w:w="0" w:type="dxa"/>
        </w:tblCellMar>
        <w:tblLook w:val="0420" w:firstRow="1" w:lastRow="0" w:firstColumn="0" w:lastColumn="0" w:noHBand="0" w:noVBand="1"/>
      </w:tblPr>
      <w:tblGrid>
        <w:gridCol w:w="1700"/>
        <w:gridCol w:w="1700"/>
        <w:gridCol w:w="1700"/>
        <w:gridCol w:w="1460"/>
        <w:gridCol w:w="3920"/>
      </w:tblGrid>
      <w:tr w:rsidR="00445076" w:rsidRPr="00DC14EE" w14:paraId="10F284C6" w14:textId="77777777">
        <w:tc>
          <w:tcPr>
            <w:tcW w:w="10480" w:type="dxa"/>
            <w:gridSpan w:val="5"/>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3BF6D92" w14:textId="77777777" w:rsidR="00445076" w:rsidRPr="00166E0E" w:rsidRDefault="00445076" w:rsidP="000051D5">
            <w:pPr>
              <w:pStyle w:val="afff6"/>
            </w:pPr>
            <w:r w:rsidRPr="00166E0E">
              <w:rPr>
                <w:rFonts w:hint="eastAsia"/>
              </w:rPr>
              <w:t>【計画】</w:t>
            </w:r>
          </w:p>
          <w:p w14:paraId="11DB68B6" w14:textId="77777777" w:rsidR="00445076" w:rsidRPr="00166E0E" w:rsidRDefault="00445076" w:rsidP="000051D5">
            <w:pPr>
              <w:pStyle w:val="afff6"/>
            </w:pPr>
            <w:r w:rsidRPr="00166E0E">
              <w:rPr>
                <w:rFonts w:hint="eastAsia"/>
              </w:rPr>
              <w:t>情報セキュリティ目的</w:t>
            </w:r>
          </w:p>
          <w:p w14:paraId="294CCC89" w14:textId="77777777" w:rsidR="00445076" w:rsidRPr="00166E0E" w:rsidRDefault="00445076" w:rsidP="000051D5">
            <w:pPr>
              <w:pStyle w:val="afff6"/>
            </w:pPr>
            <w:r w:rsidRPr="00166E0E">
              <w:rPr>
                <w:rFonts w:hint="eastAsia"/>
              </w:rPr>
              <w:t>お客様との契約および法的または規制要求事項を尊重し</w:t>
            </w:r>
            <w:r>
              <w:rPr>
                <w:rFonts w:hint="eastAsia"/>
              </w:rPr>
              <w:t>順守</w:t>
            </w:r>
            <w:r w:rsidRPr="00166E0E">
              <w:rPr>
                <w:rFonts w:hint="eastAsia"/>
              </w:rPr>
              <w:t>する</w:t>
            </w:r>
          </w:p>
          <w:p w14:paraId="024F6303" w14:textId="77777777" w:rsidR="00445076" w:rsidRPr="00166E0E" w:rsidRDefault="00445076" w:rsidP="000051D5">
            <w:pPr>
              <w:pStyle w:val="afff6"/>
            </w:pPr>
            <w:r w:rsidRPr="00166E0E">
              <w:rPr>
                <w:rFonts w:hint="eastAsia"/>
              </w:rPr>
              <w:t>情報セキュリティ事故を未然に防止する</w:t>
            </w:r>
          </w:p>
          <w:p w14:paraId="3A962941" w14:textId="77777777" w:rsidR="00445076" w:rsidRPr="00166E0E" w:rsidRDefault="00445076" w:rsidP="000051D5">
            <w:pPr>
              <w:pStyle w:val="afff6"/>
            </w:pPr>
            <w:r w:rsidRPr="00166E0E">
              <w:rPr>
                <w:rFonts w:hint="eastAsia"/>
              </w:rPr>
              <w:t>情報セキュリティ上の脅威から情報資産を保護する</w:t>
            </w:r>
          </w:p>
          <w:p w14:paraId="2DB9812D" w14:textId="77777777" w:rsidR="00445076" w:rsidRPr="00166E0E" w:rsidRDefault="00445076" w:rsidP="000051D5">
            <w:pPr>
              <w:pStyle w:val="afff6"/>
            </w:pPr>
            <w:r w:rsidRPr="00166E0E">
              <w:rPr>
                <w:rFonts w:hint="eastAsia"/>
              </w:rPr>
              <w:t>当社</w:t>
            </w:r>
            <w:r w:rsidRPr="00166E0E">
              <w:t>ISMSの意味を理解した活動の開始</w:t>
            </w:r>
          </w:p>
          <w:p w14:paraId="409D6EAB" w14:textId="77777777" w:rsidR="00445076" w:rsidRPr="00166E0E" w:rsidRDefault="00445076" w:rsidP="000051D5">
            <w:pPr>
              <w:pStyle w:val="afff6"/>
            </w:pPr>
          </w:p>
          <w:p w14:paraId="72AB6F5C" w14:textId="77777777" w:rsidR="00445076" w:rsidRPr="00166E0E" w:rsidRDefault="00445076" w:rsidP="000051D5">
            <w:pPr>
              <w:pStyle w:val="afff6"/>
              <w:rPr>
                <w:lang w:eastAsia="zh-TW"/>
              </w:rPr>
            </w:pPr>
            <w:r w:rsidRPr="00166E0E">
              <w:rPr>
                <w:rFonts w:hint="eastAsia"/>
                <w:lang w:eastAsia="zh-TW"/>
              </w:rPr>
              <w:t>評価指標</w:t>
            </w:r>
          </w:p>
          <w:p w14:paraId="35DC0313" w14:textId="153D8E06" w:rsidR="00445076" w:rsidRPr="00166E0E" w:rsidRDefault="00445076" w:rsidP="000051D5">
            <w:pPr>
              <w:pStyle w:val="afff6"/>
              <w:rPr>
                <w:lang w:eastAsia="zh-TW"/>
              </w:rPr>
            </w:pPr>
            <w:r w:rsidRPr="00166E0E">
              <w:rPr>
                <w:lang w:eastAsia="zh-TW"/>
              </w:rPr>
              <w:t>ISMS教育受講／合格100％</w:t>
            </w:r>
            <w:r w:rsidR="00EC001B">
              <w:rPr>
                <w:lang w:eastAsia="zh-TW"/>
              </w:rPr>
              <w:t>（</w:t>
            </w:r>
            <w:r w:rsidRPr="00166E0E">
              <w:rPr>
                <w:lang w:eastAsia="zh-TW"/>
              </w:rPr>
              <w:t>全従業者</w:t>
            </w:r>
            <w:r w:rsidR="00EC001B">
              <w:rPr>
                <w:lang w:eastAsia="zh-TW"/>
              </w:rPr>
              <w:t>）</w:t>
            </w:r>
          </w:p>
          <w:p w14:paraId="546EC40C" w14:textId="77777777" w:rsidR="00445076" w:rsidRPr="00166E0E" w:rsidRDefault="00445076" w:rsidP="000051D5">
            <w:pPr>
              <w:pStyle w:val="afff6"/>
            </w:pPr>
            <w:r w:rsidRPr="00166E0E">
              <w:rPr>
                <w:rFonts w:hint="eastAsia"/>
              </w:rPr>
              <w:t>【備考】</w:t>
            </w:r>
          </w:p>
          <w:p w14:paraId="3863D986" w14:textId="77777777" w:rsidR="00445076" w:rsidRPr="00166E0E" w:rsidRDefault="00445076" w:rsidP="000051D5">
            <w:pPr>
              <w:pStyle w:val="afff6"/>
            </w:pPr>
            <w:r w:rsidRPr="00166E0E">
              <w:rPr>
                <w:rFonts w:hint="eastAsia"/>
              </w:rPr>
              <w:t>取組みの初年度であるため、全従業者が活動に関与、さらには、活動を理解し、全社の</w:t>
            </w:r>
            <w:r w:rsidRPr="00166E0E">
              <w:t>セキュリティ目的の達成に向けた活動開始ができたことを確認する。</w:t>
            </w:r>
          </w:p>
          <w:p w14:paraId="699CC95C" w14:textId="77777777" w:rsidR="00445076" w:rsidRPr="00166E0E" w:rsidRDefault="00445076" w:rsidP="000051D5">
            <w:pPr>
              <w:pStyle w:val="afff6"/>
            </w:pPr>
          </w:p>
          <w:p w14:paraId="3EE5CCE7" w14:textId="77777777" w:rsidR="00445076" w:rsidRPr="007F6E86" w:rsidRDefault="00445076" w:rsidP="000051D5">
            <w:pPr>
              <w:pStyle w:val="afff6"/>
            </w:pPr>
            <w:r w:rsidRPr="00166E0E">
              <w:rPr>
                <w:rFonts w:hint="eastAsia"/>
              </w:rPr>
              <w:t>情報セキュリティ目的達成のための計画</w:t>
            </w:r>
          </w:p>
        </w:tc>
      </w:tr>
      <w:tr w:rsidR="00445076" w:rsidRPr="00DC14EE" w14:paraId="1F27D73F" w14:textId="77777777">
        <w:tc>
          <w:tcPr>
            <w:tcW w:w="1700" w:type="dxa"/>
            <w:tcBorders>
              <w:top w:val="single" w:sz="4" w:space="0" w:color="auto"/>
              <w:left w:val="single" w:sz="4" w:space="0" w:color="auto"/>
              <w:bottom w:val="single" w:sz="4" w:space="0" w:color="auto"/>
              <w:right w:val="single" w:sz="4" w:space="0" w:color="auto"/>
            </w:tcBorders>
            <w:shd w:val="clear" w:color="auto" w:fill="2F5597"/>
            <w:tcMar>
              <w:top w:w="72" w:type="dxa"/>
              <w:left w:w="144" w:type="dxa"/>
              <w:bottom w:w="72" w:type="dxa"/>
              <w:right w:w="144" w:type="dxa"/>
            </w:tcMar>
            <w:vAlign w:val="center"/>
            <w:hideMark/>
          </w:tcPr>
          <w:p w14:paraId="42DC6504" w14:textId="77777777" w:rsidR="00445076" w:rsidRPr="00DC14EE" w:rsidRDefault="00445076" w:rsidP="000051D5">
            <w:pPr>
              <w:pStyle w:val="aff0"/>
              <w:rPr>
                <w:noProof/>
              </w:rPr>
            </w:pPr>
            <w:r w:rsidRPr="00DC14EE">
              <w:rPr>
                <w:rFonts w:hint="eastAsia"/>
                <w:noProof/>
              </w:rPr>
              <w:t>実施事項</w:t>
            </w:r>
          </w:p>
        </w:tc>
        <w:tc>
          <w:tcPr>
            <w:tcW w:w="1700" w:type="dxa"/>
            <w:tcBorders>
              <w:top w:val="single" w:sz="4" w:space="0" w:color="auto"/>
              <w:left w:val="single" w:sz="4" w:space="0" w:color="auto"/>
              <w:bottom w:val="single" w:sz="4" w:space="0" w:color="auto"/>
              <w:right w:val="single" w:sz="4" w:space="0" w:color="auto"/>
            </w:tcBorders>
            <w:shd w:val="clear" w:color="auto" w:fill="2F5597"/>
            <w:tcMar>
              <w:top w:w="72" w:type="dxa"/>
              <w:left w:w="144" w:type="dxa"/>
              <w:bottom w:w="72" w:type="dxa"/>
              <w:right w:w="144" w:type="dxa"/>
            </w:tcMar>
            <w:vAlign w:val="center"/>
            <w:hideMark/>
          </w:tcPr>
          <w:p w14:paraId="1C1C1010" w14:textId="77777777" w:rsidR="00445076" w:rsidRPr="00DC14EE" w:rsidRDefault="00445076" w:rsidP="000051D5">
            <w:pPr>
              <w:pStyle w:val="aff0"/>
              <w:rPr>
                <w:noProof/>
              </w:rPr>
            </w:pPr>
            <w:r w:rsidRPr="00DC14EE">
              <w:rPr>
                <w:rFonts w:hint="eastAsia"/>
                <w:noProof/>
              </w:rPr>
              <w:t>必要な資源</w:t>
            </w:r>
          </w:p>
        </w:tc>
        <w:tc>
          <w:tcPr>
            <w:tcW w:w="1700" w:type="dxa"/>
            <w:tcBorders>
              <w:top w:val="single" w:sz="4" w:space="0" w:color="auto"/>
              <w:left w:val="single" w:sz="4" w:space="0" w:color="auto"/>
              <w:bottom w:val="single" w:sz="4" w:space="0" w:color="auto"/>
              <w:right w:val="single" w:sz="4" w:space="0" w:color="auto"/>
            </w:tcBorders>
            <w:shd w:val="clear" w:color="auto" w:fill="2F5597"/>
            <w:tcMar>
              <w:top w:w="72" w:type="dxa"/>
              <w:left w:w="144" w:type="dxa"/>
              <w:bottom w:w="72" w:type="dxa"/>
              <w:right w:w="144" w:type="dxa"/>
            </w:tcMar>
            <w:vAlign w:val="center"/>
            <w:hideMark/>
          </w:tcPr>
          <w:p w14:paraId="7BA105D5" w14:textId="77777777" w:rsidR="00445076" w:rsidRPr="00DC14EE" w:rsidRDefault="00445076" w:rsidP="000051D5">
            <w:pPr>
              <w:pStyle w:val="aff0"/>
              <w:rPr>
                <w:noProof/>
              </w:rPr>
            </w:pPr>
            <w:r w:rsidRPr="00DC14EE">
              <w:rPr>
                <w:rFonts w:hint="eastAsia"/>
                <w:noProof/>
              </w:rPr>
              <w:t>責任者</w:t>
            </w:r>
          </w:p>
        </w:tc>
        <w:tc>
          <w:tcPr>
            <w:tcW w:w="1460" w:type="dxa"/>
            <w:tcBorders>
              <w:top w:val="single" w:sz="4" w:space="0" w:color="auto"/>
              <w:left w:val="single" w:sz="4" w:space="0" w:color="auto"/>
              <w:bottom w:val="single" w:sz="4" w:space="0" w:color="auto"/>
              <w:right w:val="single" w:sz="4" w:space="0" w:color="auto"/>
            </w:tcBorders>
            <w:shd w:val="clear" w:color="auto" w:fill="2F5597"/>
            <w:tcMar>
              <w:top w:w="72" w:type="dxa"/>
              <w:left w:w="144" w:type="dxa"/>
              <w:bottom w:w="72" w:type="dxa"/>
              <w:right w:w="144" w:type="dxa"/>
            </w:tcMar>
            <w:vAlign w:val="center"/>
            <w:hideMark/>
          </w:tcPr>
          <w:p w14:paraId="6B69BC47" w14:textId="77777777" w:rsidR="00445076" w:rsidRPr="00DC14EE" w:rsidRDefault="00445076" w:rsidP="000051D5">
            <w:pPr>
              <w:pStyle w:val="aff0"/>
              <w:rPr>
                <w:noProof/>
              </w:rPr>
            </w:pPr>
            <w:r w:rsidRPr="00DC14EE">
              <w:rPr>
                <w:rFonts w:hint="eastAsia"/>
                <w:noProof/>
              </w:rPr>
              <w:t>達成期限</w:t>
            </w:r>
          </w:p>
        </w:tc>
        <w:tc>
          <w:tcPr>
            <w:tcW w:w="3920" w:type="dxa"/>
            <w:tcBorders>
              <w:top w:val="single" w:sz="4" w:space="0" w:color="auto"/>
              <w:left w:val="single" w:sz="4" w:space="0" w:color="auto"/>
              <w:bottom w:val="single" w:sz="4" w:space="0" w:color="auto"/>
              <w:right w:val="single" w:sz="4" w:space="0" w:color="auto"/>
            </w:tcBorders>
            <w:shd w:val="clear" w:color="auto" w:fill="2F5597"/>
            <w:tcMar>
              <w:top w:w="72" w:type="dxa"/>
              <w:left w:w="144" w:type="dxa"/>
              <w:bottom w:w="72" w:type="dxa"/>
              <w:right w:w="144" w:type="dxa"/>
            </w:tcMar>
            <w:vAlign w:val="center"/>
            <w:hideMark/>
          </w:tcPr>
          <w:p w14:paraId="5268F264" w14:textId="77777777" w:rsidR="00445076" w:rsidRPr="00DC14EE" w:rsidRDefault="00445076" w:rsidP="000051D5">
            <w:pPr>
              <w:pStyle w:val="aff0"/>
              <w:rPr>
                <w:noProof/>
              </w:rPr>
            </w:pPr>
            <w:r w:rsidRPr="00DC14EE">
              <w:rPr>
                <w:rFonts w:hint="eastAsia"/>
                <w:noProof/>
              </w:rPr>
              <w:t>評価方法</w:t>
            </w:r>
          </w:p>
        </w:tc>
      </w:tr>
      <w:tr w:rsidR="00445076" w:rsidRPr="00DC14EE" w14:paraId="3225EC05" w14:textId="77777777">
        <w:trPr>
          <w:trHeight w:val="510"/>
        </w:trPr>
        <w:tc>
          <w:tcPr>
            <w:tcW w:w="1700"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0" w:type="dxa"/>
              <w:right w:w="15" w:type="dxa"/>
            </w:tcMar>
            <w:vAlign w:val="center"/>
            <w:hideMark/>
          </w:tcPr>
          <w:p w14:paraId="56795B76" w14:textId="77777777" w:rsidR="00445076" w:rsidRPr="00DC14EE" w:rsidRDefault="00445076" w:rsidP="000051D5">
            <w:pPr>
              <w:pStyle w:val="afff6"/>
              <w:rPr>
                <w:noProof/>
              </w:rPr>
            </w:pPr>
            <w:r w:rsidRPr="00DC14EE">
              <w:rPr>
                <w:rFonts w:hint="eastAsia"/>
                <w:noProof/>
              </w:rPr>
              <w:t>教育による活動の意味の理解</w:t>
            </w:r>
          </w:p>
        </w:tc>
        <w:tc>
          <w:tcPr>
            <w:tcW w:w="1700"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0" w:type="dxa"/>
              <w:right w:w="15" w:type="dxa"/>
            </w:tcMar>
            <w:vAlign w:val="center"/>
            <w:hideMark/>
          </w:tcPr>
          <w:p w14:paraId="08B693F7" w14:textId="77777777" w:rsidR="00445076" w:rsidRPr="00DC14EE" w:rsidRDefault="00445076" w:rsidP="000051D5">
            <w:pPr>
              <w:pStyle w:val="afff6"/>
              <w:rPr>
                <w:noProof/>
              </w:rPr>
            </w:pPr>
            <w:r w:rsidRPr="00DC14EE">
              <w:rPr>
                <w:rFonts w:hint="eastAsia"/>
                <w:noProof/>
              </w:rPr>
              <w:t>適用範囲の従業者がISMS教育を受講</w:t>
            </w:r>
          </w:p>
        </w:tc>
        <w:tc>
          <w:tcPr>
            <w:tcW w:w="1700"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0" w:type="dxa"/>
              <w:right w:w="15" w:type="dxa"/>
            </w:tcMar>
            <w:vAlign w:val="center"/>
            <w:hideMark/>
          </w:tcPr>
          <w:p w14:paraId="5F5712E4" w14:textId="77777777" w:rsidR="00445076" w:rsidRPr="00DC14EE" w:rsidRDefault="00445076" w:rsidP="000051D5">
            <w:pPr>
              <w:pStyle w:val="afff6"/>
              <w:rPr>
                <w:noProof/>
              </w:rPr>
            </w:pPr>
            <w:r w:rsidRPr="00DC14EE">
              <w:rPr>
                <w:rFonts w:hint="eastAsia"/>
                <w:noProof/>
              </w:rPr>
              <w:t>ISMS事務局長</w:t>
            </w:r>
          </w:p>
        </w:tc>
        <w:tc>
          <w:tcPr>
            <w:tcW w:w="1460"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0" w:type="dxa"/>
              <w:right w:w="15" w:type="dxa"/>
            </w:tcMar>
            <w:vAlign w:val="center"/>
            <w:hideMark/>
          </w:tcPr>
          <w:p w14:paraId="2A7C9C75" w14:textId="77777777" w:rsidR="00445076" w:rsidRPr="00DC14EE" w:rsidRDefault="00445076" w:rsidP="000051D5">
            <w:pPr>
              <w:pStyle w:val="afff6"/>
              <w:rPr>
                <w:noProof/>
              </w:rPr>
            </w:pPr>
            <w:r w:rsidRPr="00DC14EE">
              <w:rPr>
                <w:rFonts w:hint="eastAsia"/>
                <w:noProof/>
              </w:rPr>
              <w:t>20XX年-月</w:t>
            </w:r>
          </w:p>
        </w:tc>
        <w:tc>
          <w:tcPr>
            <w:tcW w:w="3920" w:type="dxa"/>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0" w:type="dxa"/>
              <w:right w:w="15" w:type="dxa"/>
            </w:tcMar>
            <w:vAlign w:val="center"/>
            <w:hideMark/>
          </w:tcPr>
          <w:p w14:paraId="098AF000" w14:textId="77777777" w:rsidR="00445076" w:rsidRPr="00DC14EE" w:rsidRDefault="00445076" w:rsidP="000051D5">
            <w:pPr>
              <w:pStyle w:val="afff6"/>
              <w:rPr>
                <w:noProof/>
              </w:rPr>
            </w:pPr>
            <w:r w:rsidRPr="00DC14EE">
              <w:rPr>
                <w:rFonts w:hint="eastAsia"/>
                <w:noProof/>
              </w:rPr>
              <w:t>受講者数および合格者数をカウントし、評価する</w:t>
            </w:r>
          </w:p>
        </w:tc>
      </w:tr>
      <w:tr w:rsidR="00445076" w:rsidRPr="00DC14EE" w14:paraId="62DA5504" w14:textId="77777777">
        <w:trPr>
          <w:trHeight w:val="510"/>
        </w:trPr>
        <w:tc>
          <w:tcPr>
            <w:tcW w:w="10480" w:type="dxa"/>
            <w:gridSpan w:val="5"/>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0" w:type="dxa"/>
              <w:right w:w="15" w:type="dxa"/>
            </w:tcMar>
            <w:vAlign w:val="center"/>
          </w:tcPr>
          <w:p w14:paraId="73DC423F" w14:textId="77777777" w:rsidR="00445076" w:rsidRDefault="00445076" w:rsidP="000051D5">
            <w:pPr>
              <w:pStyle w:val="afff6"/>
              <w:rPr>
                <w:lang w:eastAsia="zh-TW"/>
              </w:rPr>
            </w:pPr>
            <w:r>
              <w:rPr>
                <w:rFonts w:hint="eastAsia"/>
                <w:lang w:eastAsia="zh-TW"/>
              </w:rPr>
              <w:t>【評価】</w:t>
            </w:r>
          </w:p>
          <w:p w14:paraId="63E66132" w14:textId="77777777" w:rsidR="00445076" w:rsidRDefault="00445076" w:rsidP="000051D5">
            <w:pPr>
              <w:pStyle w:val="afff6"/>
              <w:rPr>
                <w:noProof/>
                <w:lang w:eastAsia="zh-TW"/>
              </w:rPr>
            </w:pPr>
            <w:r>
              <w:rPr>
                <w:rFonts w:hint="eastAsia"/>
                <w:noProof/>
                <w:lang w:eastAsia="zh-TW"/>
              </w:rPr>
              <w:t>評価日：【</w:t>
            </w:r>
            <w:r>
              <w:rPr>
                <w:noProof/>
                <w:lang w:eastAsia="zh-TW"/>
              </w:rPr>
              <w:t>20XX/00/00】</w:t>
            </w:r>
          </w:p>
          <w:p w14:paraId="182BB42D" w14:textId="77777777" w:rsidR="00445076" w:rsidRDefault="00445076" w:rsidP="000051D5">
            <w:pPr>
              <w:pStyle w:val="afff6"/>
              <w:rPr>
                <w:noProof/>
              </w:rPr>
            </w:pPr>
            <w:r>
              <w:rPr>
                <w:rFonts w:hint="eastAsia"/>
                <w:noProof/>
              </w:rPr>
              <w:t>情報セキュリティ目的達成に関する評価結果（凡例</w:t>
            </w:r>
            <w:r>
              <w:rPr>
                <w:noProof/>
              </w:rPr>
              <w:t xml:space="preserve"> ○：有効 ×：有効ではない）</w:t>
            </w:r>
          </w:p>
          <w:p w14:paraId="5FABE33C" w14:textId="77777777" w:rsidR="00445076" w:rsidRDefault="00445076" w:rsidP="000051D5">
            <w:pPr>
              <w:pStyle w:val="afff6"/>
              <w:rPr>
                <w:noProof/>
              </w:rPr>
            </w:pPr>
          </w:p>
          <w:p w14:paraId="60395A2C" w14:textId="77777777" w:rsidR="00445076" w:rsidRDefault="00445076" w:rsidP="000051D5">
            <w:pPr>
              <w:pStyle w:val="afff6"/>
              <w:rPr>
                <w:noProof/>
              </w:rPr>
            </w:pPr>
            <w:r>
              <w:rPr>
                <w:rFonts w:hint="eastAsia"/>
                <w:noProof/>
              </w:rPr>
              <w:t>結果：〇</w:t>
            </w:r>
          </w:p>
          <w:p w14:paraId="134540F9" w14:textId="77777777" w:rsidR="00445076" w:rsidRPr="00DC14EE" w:rsidRDefault="00445076" w:rsidP="000051D5">
            <w:pPr>
              <w:pStyle w:val="afff6"/>
              <w:rPr>
                <w:noProof/>
              </w:rPr>
            </w:pPr>
            <w:r>
              <w:rPr>
                <w:rFonts w:hint="eastAsia"/>
                <w:noProof/>
              </w:rPr>
              <w:t>備考：全従業員</w:t>
            </w:r>
            <w:r>
              <w:rPr>
                <w:noProof/>
              </w:rPr>
              <w:t>eラーニングでのテストを100点にて合格。有効性があるものと判断する。</w:t>
            </w:r>
          </w:p>
        </w:tc>
      </w:tr>
    </w:tbl>
    <w:p w14:paraId="6CFC5C02" w14:textId="77777777" w:rsidR="00445076" w:rsidRDefault="00445076">
      <w:pPr>
        <w:ind w:firstLineChars="0" w:firstLine="0"/>
      </w:pPr>
    </w:p>
    <w:p w14:paraId="2862A599" w14:textId="77777777" w:rsidR="00445076" w:rsidRPr="00DF45E7" w:rsidRDefault="00445076">
      <w:r w:rsidRPr="00413FA7">
        <w:t>ISMS有効性評価表では、以下の内容を記載します。</w:t>
      </w:r>
    </w:p>
    <w:tbl>
      <w:tblPr>
        <w:tblStyle w:val="aa"/>
        <w:tblW w:w="0" w:type="auto"/>
        <w:tblLook w:val="04A0" w:firstRow="1" w:lastRow="0" w:firstColumn="1" w:lastColumn="0" w:noHBand="0" w:noVBand="1"/>
      </w:tblPr>
      <w:tblGrid>
        <w:gridCol w:w="3256"/>
        <w:gridCol w:w="7200"/>
      </w:tblGrid>
      <w:tr w:rsidR="00445076" w14:paraId="4CE0D249" w14:textId="77777777">
        <w:tc>
          <w:tcPr>
            <w:tcW w:w="3256" w:type="dxa"/>
          </w:tcPr>
          <w:p w14:paraId="6B77B592" w14:textId="77777777" w:rsidR="00445076" w:rsidRDefault="00445076">
            <w:pPr>
              <w:pStyle w:val="afff8"/>
            </w:pPr>
            <w:r w:rsidRPr="006C2F5D">
              <w:rPr>
                <w:rFonts w:hint="eastAsia"/>
              </w:rPr>
              <w:t>情報セキュリティ目的</w:t>
            </w:r>
          </w:p>
        </w:tc>
        <w:tc>
          <w:tcPr>
            <w:tcW w:w="7200" w:type="dxa"/>
          </w:tcPr>
          <w:p w14:paraId="6A7D9DD1" w14:textId="77777777" w:rsidR="00445076" w:rsidRDefault="00445076">
            <w:pPr>
              <w:pStyle w:val="afff6"/>
              <w:rPr>
                <w:color w:val="000000"/>
              </w:rPr>
            </w:pPr>
            <w:r w:rsidRPr="006C2F5D">
              <w:rPr>
                <w:rFonts w:hint="eastAsia"/>
              </w:rPr>
              <w:t>適用範囲（組織全体、各部署ごと）でのセキュリティ目的を</w:t>
            </w:r>
            <w:r w:rsidRPr="006C2F5D">
              <w:rPr>
                <w:rFonts w:hint="eastAsia"/>
                <w:color w:val="000000"/>
              </w:rPr>
              <w:t>記載します。</w:t>
            </w:r>
          </w:p>
          <w:p w14:paraId="701C5DD3" w14:textId="77777777" w:rsidR="00445076" w:rsidRDefault="00445076">
            <w:pPr>
              <w:pStyle w:val="afff6"/>
            </w:pPr>
            <w:r w:rsidRPr="006C2F5D">
              <w:rPr>
                <w:rFonts w:hint="eastAsia"/>
              </w:rPr>
              <w:t>（例）</w:t>
            </w:r>
          </w:p>
          <w:p w14:paraId="0B484E02" w14:textId="77777777" w:rsidR="00445076" w:rsidRDefault="00445076">
            <w:pPr>
              <w:pStyle w:val="afff6"/>
            </w:pPr>
            <w:r w:rsidRPr="006C2F5D">
              <w:rPr>
                <w:rFonts w:hint="eastAsia"/>
              </w:rPr>
              <w:t>重大な</w:t>
            </w:r>
            <w:r w:rsidRPr="006C2F5D">
              <w:rPr>
                <w:rFonts w:hint="eastAsia"/>
                <w:u w:val="single" w:color="FFFFFF"/>
              </w:rPr>
              <w:t>セキュリティ</w:t>
            </w:r>
            <w:r w:rsidRPr="006C2F5D">
              <w:rPr>
                <w:rFonts w:hint="eastAsia"/>
              </w:rPr>
              <w:t>インシデントを発生させない、</w:t>
            </w:r>
          </w:p>
          <w:bookmarkStart w:id="900" w:name="■マルウェア13ー2ー4"/>
          <w:p w14:paraId="6FE55AFF" w14:textId="328780BC" w:rsidR="00445076" w:rsidRDefault="008C223F">
            <w:pPr>
              <w:pStyle w:val="afff6"/>
            </w:pPr>
            <w:r>
              <w:rPr>
                <w:color w:val="000000"/>
              </w:rPr>
              <w:fldChar w:fldCharType="begin"/>
            </w:r>
            <w:r>
              <w:rPr>
                <w:rFonts w:hint="eastAsia"/>
                <w:color w:val="000000"/>
              </w:rPr>
              <w:instrText xml:space="preserve">HYPERLINK </w:instrText>
            </w:r>
            <w:r>
              <w:rPr>
                <w:color w:val="000000"/>
              </w:rPr>
              <w:instrText xml:space="preserve"> \l "</w:instrText>
            </w:r>
            <w:r>
              <w:rPr>
                <w:rFonts w:hint="eastAsia"/>
                <w:color w:val="000000"/>
              </w:rPr>
              <w:instrText>■マルウェア</w:instrText>
            </w:r>
            <w:r>
              <w:rPr>
                <w:color w:val="000000"/>
              </w:rPr>
              <w:instrText>"</w:instrText>
            </w:r>
            <w:r>
              <w:rPr>
                <w:color w:val="000000"/>
              </w:rPr>
            </w:r>
            <w:r>
              <w:rPr>
                <w:color w:val="000000"/>
              </w:rPr>
              <w:fldChar w:fldCharType="separate"/>
            </w:r>
            <w:r w:rsidR="00445076" w:rsidRPr="008C223F">
              <w:rPr>
                <w:rStyle w:val="a7"/>
                <w:rFonts w:hint="eastAsia"/>
              </w:rPr>
              <w:t>マルウェア</w:t>
            </w:r>
            <w:bookmarkEnd w:id="900"/>
            <w:r>
              <w:rPr>
                <w:color w:val="000000"/>
              </w:rPr>
              <w:fldChar w:fldCharType="end"/>
            </w:r>
            <w:r w:rsidR="00445076" w:rsidRPr="006C2F5D">
              <w:rPr>
                <w:rFonts w:hint="eastAsia"/>
                <w:color w:val="000000"/>
              </w:rPr>
              <w:t>感染および</w:t>
            </w:r>
            <w:bookmarkStart w:id="901" w:name="■サイバー攻撃13ー2ー4"/>
            <w:r w:rsidR="00927263">
              <w:rPr>
                <w:color w:val="000000"/>
              </w:rPr>
              <w:fldChar w:fldCharType="begin"/>
            </w:r>
            <w:r w:rsidR="00927263">
              <w:rPr>
                <w:rFonts w:hint="eastAsia"/>
                <w:color w:val="000000"/>
              </w:rPr>
              <w:instrText xml:space="preserve">HYPERLINK </w:instrText>
            </w:r>
            <w:r w:rsidR="00927263">
              <w:rPr>
                <w:color w:val="000000"/>
              </w:rPr>
              <w:instrText xml:space="preserve"> \l "</w:instrText>
            </w:r>
            <w:r w:rsidR="00927263">
              <w:rPr>
                <w:rFonts w:hint="eastAsia"/>
                <w:color w:val="000000"/>
              </w:rPr>
              <w:instrText>■サイバー攻撃</w:instrText>
            </w:r>
            <w:r w:rsidR="00927263">
              <w:rPr>
                <w:color w:val="000000"/>
              </w:rPr>
              <w:instrText>"</w:instrText>
            </w:r>
            <w:r w:rsidR="00927263">
              <w:rPr>
                <w:color w:val="000000"/>
              </w:rPr>
            </w:r>
            <w:r w:rsidR="00927263">
              <w:rPr>
                <w:color w:val="000000"/>
              </w:rPr>
              <w:fldChar w:fldCharType="separate"/>
            </w:r>
            <w:r w:rsidR="00445076" w:rsidRPr="00927263">
              <w:rPr>
                <w:rStyle w:val="a7"/>
                <w:rFonts w:hint="eastAsia"/>
              </w:rPr>
              <w:t>サイバー攻撃</w:t>
            </w:r>
            <w:bookmarkEnd w:id="901"/>
            <w:r w:rsidR="00927263">
              <w:rPr>
                <w:color w:val="000000"/>
              </w:rPr>
              <w:fldChar w:fldCharType="end"/>
            </w:r>
            <w:r w:rsidR="00445076" w:rsidRPr="006C2F5D">
              <w:rPr>
                <w:rFonts w:hint="eastAsia"/>
                <w:color w:val="000000"/>
              </w:rPr>
              <w:t>によるシステム停止の防止など</w:t>
            </w:r>
          </w:p>
        </w:tc>
      </w:tr>
      <w:tr w:rsidR="00445076" w14:paraId="4B7C4D90" w14:textId="77777777">
        <w:tc>
          <w:tcPr>
            <w:tcW w:w="3256" w:type="dxa"/>
          </w:tcPr>
          <w:p w14:paraId="67F018DA" w14:textId="77777777" w:rsidR="00445076" w:rsidRDefault="00445076">
            <w:pPr>
              <w:pStyle w:val="afff8"/>
            </w:pPr>
            <w:r w:rsidRPr="006C2F5D">
              <w:rPr>
                <w:rFonts w:hint="eastAsia"/>
              </w:rPr>
              <w:t>評価指標</w:t>
            </w:r>
          </w:p>
        </w:tc>
        <w:tc>
          <w:tcPr>
            <w:tcW w:w="7200" w:type="dxa"/>
          </w:tcPr>
          <w:p w14:paraId="00F65757" w14:textId="77777777" w:rsidR="00445076" w:rsidRDefault="00445076">
            <w:pPr>
              <w:pStyle w:val="afff6"/>
              <w:rPr>
                <w:color w:val="000000"/>
              </w:rPr>
            </w:pPr>
            <w:r w:rsidRPr="006C2F5D">
              <w:rPr>
                <w:rFonts w:hint="eastAsia"/>
                <w:color w:val="000000"/>
              </w:rPr>
              <w:t>測定可能な値を記載します。</w:t>
            </w:r>
          </w:p>
          <w:p w14:paraId="0581468D" w14:textId="77777777" w:rsidR="00445076" w:rsidRDefault="00445076">
            <w:pPr>
              <w:pStyle w:val="afff6"/>
            </w:pPr>
            <w:r w:rsidRPr="006C2F5D">
              <w:rPr>
                <w:rFonts w:hint="eastAsia"/>
              </w:rPr>
              <w:t>（例）マルウェア感染の有無、システム停止の有無など</w:t>
            </w:r>
          </w:p>
        </w:tc>
      </w:tr>
      <w:tr w:rsidR="00445076" w14:paraId="6D1A178A" w14:textId="77777777">
        <w:tc>
          <w:tcPr>
            <w:tcW w:w="3256" w:type="dxa"/>
          </w:tcPr>
          <w:p w14:paraId="7AB87771" w14:textId="77777777" w:rsidR="00445076" w:rsidRDefault="00445076">
            <w:pPr>
              <w:pStyle w:val="afff8"/>
            </w:pPr>
            <w:r w:rsidRPr="006C2F5D">
              <w:rPr>
                <w:rFonts w:hint="eastAsia"/>
              </w:rPr>
              <w:t>実施事項</w:t>
            </w:r>
          </w:p>
        </w:tc>
        <w:tc>
          <w:tcPr>
            <w:tcW w:w="7200" w:type="dxa"/>
          </w:tcPr>
          <w:p w14:paraId="11CB1ABF" w14:textId="77777777" w:rsidR="00445076" w:rsidRDefault="00445076">
            <w:pPr>
              <w:pStyle w:val="afff6"/>
              <w:rPr>
                <w:color w:val="000000"/>
              </w:rPr>
            </w:pPr>
            <w:r w:rsidRPr="006C2F5D">
              <w:rPr>
                <w:rFonts w:hint="eastAsia"/>
              </w:rPr>
              <w:t>情報セキュリティ目的を達成するための実施内容を</w:t>
            </w:r>
            <w:r w:rsidRPr="006C2F5D">
              <w:rPr>
                <w:rFonts w:hint="eastAsia"/>
                <w:color w:val="000000"/>
              </w:rPr>
              <w:t>記載します。</w:t>
            </w:r>
          </w:p>
          <w:p w14:paraId="37CDCC0E" w14:textId="77777777" w:rsidR="00445076" w:rsidRDefault="00445076">
            <w:pPr>
              <w:pStyle w:val="afff6"/>
            </w:pPr>
            <w:r w:rsidRPr="006C2F5D">
              <w:rPr>
                <w:rFonts w:hint="eastAsia"/>
              </w:rPr>
              <w:t>（例）ウイルス対策ソフトのインストール、標的型メール訓練の実施など</w:t>
            </w:r>
          </w:p>
        </w:tc>
      </w:tr>
      <w:tr w:rsidR="00445076" w14:paraId="23430283" w14:textId="77777777">
        <w:tc>
          <w:tcPr>
            <w:tcW w:w="3256" w:type="dxa"/>
          </w:tcPr>
          <w:p w14:paraId="1D05FCE6" w14:textId="77777777" w:rsidR="00445076" w:rsidRDefault="00445076">
            <w:pPr>
              <w:pStyle w:val="afff8"/>
            </w:pPr>
            <w:r w:rsidRPr="006C2F5D">
              <w:rPr>
                <w:rFonts w:hint="eastAsia"/>
              </w:rPr>
              <w:t>必要な資源</w:t>
            </w:r>
          </w:p>
        </w:tc>
        <w:tc>
          <w:tcPr>
            <w:tcW w:w="7200" w:type="dxa"/>
          </w:tcPr>
          <w:p w14:paraId="09C3CF76" w14:textId="77777777" w:rsidR="00445076" w:rsidRDefault="00445076">
            <w:pPr>
              <w:pStyle w:val="afff6"/>
              <w:rPr>
                <w:color w:val="000000"/>
              </w:rPr>
            </w:pPr>
            <w:r w:rsidRPr="006C2F5D">
              <w:rPr>
                <w:rFonts w:hint="eastAsia"/>
              </w:rPr>
              <w:t>計画の責任者を</w:t>
            </w:r>
            <w:r w:rsidRPr="006C2F5D">
              <w:rPr>
                <w:rFonts w:hint="eastAsia"/>
                <w:color w:val="000000"/>
              </w:rPr>
              <w:t>記載します。</w:t>
            </w:r>
          </w:p>
          <w:p w14:paraId="37FA956B" w14:textId="77777777" w:rsidR="00445076" w:rsidRDefault="00445076">
            <w:pPr>
              <w:pStyle w:val="afff6"/>
            </w:pPr>
            <w:r w:rsidRPr="006C2F5D">
              <w:rPr>
                <w:rFonts w:hint="eastAsia"/>
              </w:rPr>
              <w:t>（例）部長各自など</w:t>
            </w:r>
          </w:p>
        </w:tc>
      </w:tr>
      <w:tr w:rsidR="00445076" w14:paraId="583B1A61" w14:textId="77777777">
        <w:tc>
          <w:tcPr>
            <w:tcW w:w="3256" w:type="dxa"/>
          </w:tcPr>
          <w:p w14:paraId="5CC430DB" w14:textId="77777777" w:rsidR="00445076" w:rsidRDefault="00445076">
            <w:pPr>
              <w:pStyle w:val="afff8"/>
            </w:pPr>
            <w:r w:rsidRPr="006C2F5D">
              <w:rPr>
                <w:rFonts w:hint="eastAsia"/>
              </w:rPr>
              <w:t>責任者</w:t>
            </w:r>
          </w:p>
        </w:tc>
        <w:tc>
          <w:tcPr>
            <w:tcW w:w="7200" w:type="dxa"/>
          </w:tcPr>
          <w:p w14:paraId="6D933685" w14:textId="77777777" w:rsidR="00445076" w:rsidRDefault="00445076">
            <w:pPr>
              <w:pStyle w:val="afff6"/>
              <w:rPr>
                <w:color w:val="000000"/>
              </w:rPr>
            </w:pPr>
            <w:r w:rsidRPr="006C2F5D">
              <w:rPr>
                <w:rFonts w:hint="eastAsia"/>
              </w:rPr>
              <w:t>計画の責任者を</w:t>
            </w:r>
            <w:r w:rsidRPr="006C2F5D">
              <w:rPr>
                <w:rFonts w:hint="eastAsia"/>
                <w:color w:val="000000"/>
              </w:rPr>
              <w:t>記載します。</w:t>
            </w:r>
          </w:p>
          <w:p w14:paraId="439F7AE9" w14:textId="77777777" w:rsidR="00445076" w:rsidRDefault="00445076">
            <w:pPr>
              <w:pStyle w:val="afff6"/>
            </w:pPr>
            <w:r w:rsidRPr="006C2F5D">
              <w:rPr>
                <w:rFonts w:hint="eastAsia"/>
              </w:rPr>
              <w:t>（例）部長各自など</w:t>
            </w:r>
          </w:p>
        </w:tc>
      </w:tr>
      <w:tr w:rsidR="00445076" w14:paraId="74CC2CFD" w14:textId="77777777">
        <w:tc>
          <w:tcPr>
            <w:tcW w:w="3256" w:type="dxa"/>
          </w:tcPr>
          <w:p w14:paraId="6E6FDDFE" w14:textId="77777777" w:rsidR="00445076" w:rsidRDefault="00445076">
            <w:pPr>
              <w:pStyle w:val="afff8"/>
            </w:pPr>
            <w:r w:rsidRPr="006C2F5D">
              <w:rPr>
                <w:rFonts w:hint="eastAsia"/>
              </w:rPr>
              <w:t>達成期限</w:t>
            </w:r>
          </w:p>
        </w:tc>
        <w:tc>
          <w:tcPr>
            <w:tcW w:w="7200" w:type="dxa"/>
          </w:tcPr>
          <w:p w14:paraId="54A4428C" w14:textId="77777777" w:rsidR="00445076" w:rsidRDefault="00445076">
            <w:pPr>
              <w:pStyle w:val="afff6"/>
              <w:rPr>
                <w:color w:val="000000"/>
              </w:rPr>
            </w:pPr>
            <w:r w:rsidRPr="006C2F5D">
              <w:rPr>
                <w:rFonts w:hint="eastAsia"/>
              </w:rPr>
              <w:t>計画の期限を</w:t>
            </w:r>
            <w:r w:rsidRPr="006C2F5D">
              <w:rPr>
                <w:rFonts w:hint="eastAsia"/>
                <w:color w:val="000000"/>
              </w:rPr>
              <w:t>記載します。</w:t>
            </w:r>
          </w:p>
          <w:p w14:paraId="3C99D6A4" w14:textId="77777777" w:rsidR="00445076" w:rsidRDefault="00445076">
            <w:pPr>
              <w:pStyle w:val="afff6"/>
            </w:pPr>
            <w:r w:rsidRPr="006C2F5D">
              <w:rPr>
                <w:rFonts w:hint="eastAsia"/>
              </w:rPr>
              <w:t>（例）年度末、202</w:t>
            </w:r>
            <w:r>
              <w:rPr>
                <w:rFonts w:hint="eastAsia"/>
              </w:rPr>
              <w:t>4</w:t>
            </w:r>
            <w:r w:rsidRPr="006C2F5D">
              <w:rPr>
                <w:rFonts w:hint="eastAsia"/>
              </w:rPr>
              <w:t>年9月など</w:t>
            </w:r>
          </w:p>
        </w:tc>
      </w:tr>
      <w:tr w:rsidR="00445076" w14:paraId="44D3E2B1" w14:textId="77777777">
        <w:tc>
          <w:tcPr>
            <w:tcW w:w="3256" w:type="dxa"/>
          </w:tcPr>
          <w:p w14:paraId="57E6D6D3" w14:textId="77777777" w:rsidR="00445076" w:rsidRDefault="00445076">
            <w:pPr>
              <w:pStyle w:val="afff8"/>
            </w:pPr>
            <w:r w:rsidRPr="006C2F5D">
              <w:rPr>
                <w:rFonts w:hint="eastAsia"/>
              </w:rPr>
              <w:t>評価方法</w:t>
            </w:r>
          </w:p>
        </w:tc>
        <w:tc>
          <w:tcPr>
            <w:tcW w:w="7200" w:type="dxa"/>
          </w:tcPr>
          <w:p w14:paraId="4DCC52AA" w14:textId="77777777" w:rsidR="00445076" w:rsidRDefault="00445076">
            <w:pPr>
              <w:pStyle w:val="afff6"/>
              <w:rPr>
                <w:color w:val="000000"/>
              </w:rPr>
            </w:pPr>
            <w:r w:rsidRPr="006C2F5D">
              <w:rPr>
                <w:rFonts w:hint="eastAsia"/>
              </w:rPr>
              <w:t>具体的な評価方法を</w:t>
            </w:r>
            <w:r w:rsidRPr="006C2F5D">
              <w:rPr>
                <w:rFonts w:hint="eastAsia"/>
                <w:color w:val="000000"/>
              </w:rPr>
              <w:t>記載します。</w:t>
            </w:r>
          </w:p>
          <w:p w14:paraId="328C20D2" w14:textId="77777777" w:rsidR="00445076" w:rsidRDefault="00445076">
            <w:pPr>
              <w:pStyle w:val="afff6"/>
            </w:pPr>
            <w:r w:rsidRPr="006C2F5D">
              <w:rPr>
                <w:rFonts w:hint="eastAsia"/>
              </w:rPr>
              <w:t>（例）年度末に発生した</w:t>
            </w:r>
            <w:r w:rsidRPr="006C2F5D">
              <w:rPr>
                <w:rFonts w:hint="eastAsia"/>
                <w:u w:val="single" w:color="FFFFFF"/>
              </w:rPr>
              <w:t>セキュリティ</w:t>
            </w:r>
            <w:r w:rsidRPr="006C2F5D">
              <w:rPr>
                <w:rFonts w:hint="eastAsia"/>
              </w:rPr>
              <w:t>インシデントをカウントし、評価するなど</w:t>
            </w:r>
          </w:p>
        </w:tc>
      </w:tr>
      <w:tr w:rsidR="00445076" w14:paraId="3945347A" w14:textId="77777777">
        <w:tc>
          <w:tcPr>
            <w:tcW w:w="3256" w:type="dxa"/>
          </w:tcPr>
          <w:p w14:paraId="0FAC884E" w14:textId="77777777" w:rsidR="00445076" w:rsidRPr="006C2F5D" w:rsidRDefault="00445076">
            <w:pPr>
              <w:pStyle w:val="afff8"/>
            </w:pPr>
            <w:r>
              <w:rPr>
                <w:rFonts w:hint="eastAsia"/>
              </w:rPr>
              <w:t>評価</w:t>
            </w:r>
          </w:p>
        </w:tc>
        <w:tc>
          <w:tcPr>
            <w:tcW w:w="7200" w:type="dxa"/>
          </w:tcPr>
          <w:p w14:paraId="68F5D04E" w14:textId="77777777" w:rsidR="00445076" w:rsidRPr="006C2F5D" w:rsidRDefault="00445076">
            <w:pPr>
              <w:pStyle w:val="afff6"/>
            </w:pPr>
            <w:r w:rsidRPr="00D55AC0">
              <w:t>情報セキュリティ目的達成に関する評価結果には、ISMSが有効だったか否かという結果を記載します。</w:t>
            </w:r>
          </w:p>
        </w:tc>
      </w:tr>
    </w:tbl>
    <w:p w14:paraId="2EFAF4A1" w14:textId="77777777" w:rsidR="00445076" w:rsidRDefault="00445076">
      <w:pPr>
        <w:ind w:firstLineChars="0" w:firstLine="0"/>
      </w:pPr>
    </w:p>
    <w:p w14:paraId="593D2647" w14:textId="77777777" w:rsidR="002478D4" w:rsidRDefault="002478D4">
      <w:pPr>
        <w:ind w:firstLineChars="0" w:firstLine="0"/>
      </w:pPr>
    </w:p>
    <w:p w14:paraId="6C8782D4" w14:textId="64255203" w:rsidR="00445076" w:rsidRPr="00880153" w:rsidRDefault="00445076" w:rsidP="003E0313">
      <w:pPr>
        <w:pStyle w:val="4"/>
      </w:pPr>
      <w:bookmarkStart w:id="902" w:name="_Toc173932333"/>
      <w:bookmarkStart w:id="903" w:name="_Toc185338910"/>
      <w:bookmarkStart w:id="904" w:name="_Toc188349011"/>
      <w:r w:rsidRPr="00880153">
        <w:rPr>
          <w:rFonts w:hint="eastAsia"/>
        </w:rPr>
        <w:t>ISMS：</w:t>
      </w:r>
      <w:r>
        <w:rPr>
          <w:rFonts w:hint="eastAsia"/>
        </w:rPr>
        <w:t>7</w:t>
      </w:r>
      <w:r w:rsidRPr="00880153">
        <w:rPr>
          <w:rFonts w:hint="eastAsia"/>
        </w:rPr>
        <w:t xml:space="preserve">. </w:t>
      </w:r>
      <w:r>
        <w:rPr>
          <w:rFonts w:hint="eastAsia"/>
        </w:rPr>
        <w:t>支援</w:t>
      </w:r>
      <w:bookmarkEnd w:id="902"/>
      <w:bookmarkEnd w:id="903"/>
      <w:bookmarkEnd w:id="904"/>
    </w:p>
    <w:p w14:paraId="25B2DDA7" w14:textId="77777777" w:rsidR="00445076" w:rsidRDefault="00445076">
      <w:r w:rsidRPr="005033F2">
        <w:rPr>
          <w:rFonts w:hint="eastAsia"/>
        </w:rPr>
        <w:t>「</w:t>
      </w:r>
      <w:r w:rsidRPr="005033F2">
        <w:t>7. 支援」は、PDCAサイクルの「Plan（計画）」に位置しており、</w:t>
      </w:r>
      <w:bookmarkStart w:id="905" w:name="■ISMS13ー2ー5"/>
      <w:r w:rsidRPr="005033F2">
        <w:t>ISMS</w:t>
      </w:r>
      <w:bookmarkEnd w:id="905"/>
      <w:r w:rsidRPr="005033F2">
        <w:t>の運用をサポートするための要求事項が規定されています。</w:t>
      </w:r>
    </w:p>
    <w:p w14:paraId="59EE1307" w14:textId="77777777" w:rsidR="00445076" w:rsidRPr="005033F2" w:rsidRDefault="00445076"/>
    <w:tbl>
      <w:tblPr>
        <w:tblW w:w="10480" w:type="dxa"/>
        <w:tblCellMar>
          <w:left w:w="0" w:type="dxa"/>
          <w:right w:w="0" w:type="dxa"/>
        </w:tblCellMar>
        <w:tblLook w:val="0420" w:firstRow="1" w:lastRow="0" w:firstColumn="0" w:lastColumn="0" w:noHBand="0" w:noVBand="1"/>
      </w:tblPr>
      <w:tblGrid>
        <w:gridCol w:w="7503"/>
        <w:gridCol w:w="2977"/>
      </w:tblGrid>
      <w:tr w:rsidR="00445076" w:rsidRPr="00426015" w14:paraId="18F99E50" w14:textId="77777777">
        <w:trPr>
          <w:trHeight w:val="327"/>
        </w:trPr>
        <w:tc>
          <w:tcPr>
            <w:tcW w:w="7503" w:type="dxa"/>
            <w:tcBorders>
              <w:top w:val="single" w:sz="8" w:space="0" w:color="000000"/>
              <w:left w:val="single" w:sz="8" w:space="0" w:color="000000"/>
              <w:bottom w:val="single" w:sz="8" w:space="0" w:color="000000"/>
              <w:right w:val="single" w:sz="8" w:space="0" w:color="000000"/>
            </w:tcBorders>
            <w:shd w:val="clear" w:color="auto" w:fill="2F5597"/>
            <w:tcMar>
              <w:top w:w="72" w:type="dxa"/>
              <w:left w:w="144" w:type="dxa"/>
              <w:bottom w:w="72" w:type="dxa"/>
              <w:right w:w="144" w:type="dxa"/>
            </w:tcMar>
            <w:hideMark/>
          </w:tcPr>
          <w:p w14:paraId="1D5CD8B3" w14:textId="77777777" w:rsidR="00445076" w:rsidRPr="006C2F5D" w:rsidRDefault="00445076">
            <w:pPr>
              <w:pStyle w:val="aff0"/>
            </w:pPr>
            <w:r w:rsidRPr="006C2F5D">
              <w:rPr>
                <w:rFonts w:hint="eastAsia"/>
              </w:rPr>
              <w:t>7. 支援</w:t>
            </w:r>
          </w:p>
        </w:tc>
        <w:tc>
          <w:tcPr>
            <w:tcW w:w="2977" w:type="dxa"/>
            <w:tcBorders>
              <w:top w:val="single" w:sz="8" w:space="0" w:color="000000"/>
              <w:left w:val="single" w:sz="8" w:space="0" w:color="000000"/>
              <w:bottom w:val="single" w:sz="8" w:space="0" w:color="000000"/>
              <w:right w:val="single" w:sz="8" w:space="0" w:color="000000"/>
            </w:tcBorders>
            <w:shd w:val="clear" w:color="auto" w:fill="2F5597"/>
            <w:tcMar>
              <w:top w:w="72" w:type="dxa"/>
              <w:left w:w="144" w:type="dxa"/>
              <w:bottom w:w="72" w:type="dxa"/>
              <w:right w:w="144" w:type="dxa"/>
            </w:tcMar>
            <w:hideMark/>
          </w:tcPr>
          <w:p w14:paraId="0DF206C0" w14:textId="77777777" w:rsidR="00445076" w:rsidRPr="006C2F5D" w:rsidRDefault="00445076">
            <w:pPr>
              <w:pStyle w:val="aff0"/>
            </w:pPr>
            <w:r w:rsidRPr="006C2F5D">
              <w:rPr>
                <w:rFonts w:hint="eastAsia"/>
              </w:rPr>
              <w:t>作成</w:t>
            </w:r>
            <w:r>
              <w:rPr>
                <w:rFonts w:hint="eastAsia"/>
              </w:rPr>
              <w:t>文書</w:t>
            </w:r>
            <w:r w:rsidRPr="006C2F5D">
              <w:rPr>
                <w:rFonts w:hint="eastAsia"/>
              </w:rPr>
              <w:t>（例）</w:t>
            </w:r>
          </w:p>
        </w:tc>
      </w:tr>
      <w:tr w:rsidR="00445076" w:rsidRPr="00426015" w14:paraId="55EA0E23" w14:textId="77777777">
        <w:trPr>
          <w:trHeight w:val="730"/>
        </w:trPr>
        <w:tc>
          <w:tcPr>
            <w:tcW w:w="750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B3B1D22" w14:textId="77777777" w:rsidR="00445076" w:rsidRDefault="00445076">
            <w:pPr>
              <w:pStyle w:val="afff8"/>
            </w:pPr>
            <w:r w:rsidRPr="006C2F5D">
              <w:rPr>
                <w:rFonts w:hint="eastAsia"/>
              </w:rPr>
              <w:t>7.1 資源</w:t>
            </w:r>
          </w:p>
          <w:p w14:paraId="65D9726C" w14:textId="7710B0D5" w:rsidR="00445076" w:rsidRPr="006C2F5D" w:rsidRDefault="007E354B">
            <w:pPr>
              <w:pStyle w:val="afff6"/>
            </w:pPr>
            <w:hyperlink w:anchor="■ISMS" w:history="1">
              <w:r w:rsidR="00445076" w:rsidRPr="00E27597">
                <w:rPr>
                  <w:rStyle w:val="a7"/>
                  <w:rFonts w:hint="eastAsia"/>
                </w:rPr>
                <w:t>ISMS</w:t>
              </w:r>
            </w:hyperlink>
            <w:r w:rsidR="00445076" w:rsidRPr="006C2F5D">
              <w:rPr>
                <w:rFonts w:hint="eastAsia"/>
              </w:rPr>
              <w:t>に必要な資源（人、物、金、情報）を決定し、提供します。</w:t>
            </w:r>
          </w:p>
        </w:tc>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207879A" w14:textId="77777777" w:rsidR="00445076" w:rsidRPr="006C2F5D" w:rsidRDefault="00445076">
            <w:pPr>
              <w:pStyle w:val="afff6"/>
            </w:pPr>
            <w:r w:rsidRPr="006C2F5D">
              <w:rPr>
                <w:rFonts w:hint="eastAsia"/>
              </w:rPr>
              <w:t>ー</w:t>
            </w:r>
          </w:p>
        </w:tc>
      </w:tr>
      <w:tr w:rsidR="00445076" w:rsidRPr="00426015" w14:paraId="3FDB2021" w14:textId="77777777">
        <w:trPr>
          <w:trHeight w:val="519"/>
        </w:trPr>
        <w:tc>
          <w:tcPr>
            <w:tcW w:w="750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2D43D6" w14:textId="77777777" w:rsidR="00445076" w:rsidRDefault="00445076">
            <w:pPr>
              <w:pStyle w:val="afff8"/>
            </w:pPr>
            <w:r w:rsidRPr="006C2F5D">
              <w:rPr>
                <w:rFonts w:hint="eastAsia"/>
              </w:rPr>
              <w:t>7.2 力量</w:t>
            </w:r>
          </w:p>
          <w:p w14:paraId="56902A87" w14:textId="77777777" w:rsidR="00445076" w:rsidRPr="006C2F5D" w:rsidRDefault="00445076">
            <w:pPr>
              <w:pStyle w:val="afff6"/>
            </w:pPr>
            <w:r w:rsidRPr="006C2F5D">
              <w:rPr>
                <w:rFonts w:hint="eastAsia"/>
              </w:rPr>
              <w:t>ISMS適用範囲の要員に求められる力量（知識、技能など）を定義し、要員が力量を備えているか評価を行います。力量評価の結果、力量が不足している場合は、力量を身に</w:t>
            </w:r>
            <w:r>
              <w:rPr>
                <w:rFonts w:hint="eastAsia"/>
              </w:rPr>
              <w:t>付け</w:t>
            </w:r>
            <w:r w:rsidRPr="006C2F5D">
              <w:rPr>
                <w:rFonts w:hint="eastAsia"/>
              </w:rPr>
              <w:t>るための教育を計画し、実施します。教育の実施後、力量を取得・維持できたか確認テストを行います。最後に、実施した教育内容を記録として保持します。</w:t>
            </w:r>
          </w:p>
        </w:tc>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BC6950" w14:textId="77777777" w:rsidR="00445076" w:rsidRPr="006C2F5D" w:rsidRDefault="00445076" w:rsidP="00892C01">
            <w:pPr>
              <w:pStyle w:val="afff6"/>
              <w:numPr>
                <w:ilvl w:val="0"/>
                <w:numId w:val="799"/>
              </w:numPr>
              <w:tabs>
                <w:tab w:val="clear" w:pos="1830"/>
                <w:tab w:val="left" w:pos="455"/>
              </w:tabs>
            </w:pPr>
            <w:r w:rsidRPr="006C2F5D">
              <w:rPr>
                <w:rFonts w:hint="eastAsia"/>
              </w:rPr>
              <w:t>力量確認表</w:t>
            </w:r>
          </w:p>
          <w:p w14:paraId="1E210DF6" w14:textId="77777777" w:rsidR="00445076" w:rsidRPr="006C2F5D" w:rsidRDefault="00445076" w:rsidP="00892C01">
            <w:pPr>
              <w:pStyle w:val="afff6"/>
              <w:numPr>
                <w:ilvl w:val="0"/>
                <w:numId w:val="799"/>
              </w:numPr>
              <w:tabs>
                <w:tab w:val="clear" w:pos="1830"/>
                <w:tab w:val="left" w:pos="455"/>
              </w:tabs>
            </w:pPr>
            <w:r w:rsidRPr="006C2F5D">
              <w:rPr>
                <w:rFonts w:hint="eastAsia"/>
              </w:rPr>
              <w:t>教育計画書</w:t>
            </w:r>
          </w:p>
          <w:p w14:paraId="75215F6B" w14:textId="77777777" w:rsidR="00445076" w:rsidRPr="006C2F5D" w:rsidRDefault="00445076" w:rsidP="00892C01">
            <w:pPr>
              <w:pStyle w:val="afff6"/>
              <w:numPr>
                <w:ilvl w:val="0"/>
                <w:numId w:val="799"/>
              </w:numPr>
              <w:tabs>
                <w:tab w:val="clear" w:pos="1830"/>
                <w:tab w:val="left" w:pos="455"/>
              </w:tabs>
            </w:pPr>
            <w:r w:rsidRPr="006C2F5D">
              <w:rPr>
                <w:rFonts w:hint="eastAsia"/>
              </w:rPr>
              <w:t>理解度確認テスト</w:t>
            </w:r>
          </w:p>
          <w:p w14:paraId="1C568FE6" w14:textId="77777777" w:rsidR="00445076" w:rsidRPr="006C2F5D" w:rsidRDefault="00445076" w:rsidP="00892C01">
            <w:pPr>
              <w:pStyle w:val="afff6"/>
              <w:numPr>
                <w:ilvl w:val="0"/>
                <w:numId w:val="799"/>
              </w:numPr>
              <w:tabs>
                <w:tab w:val="clear" w:pos="1830"/>
                <w:tab w:val="left" w:pos="455"/>
              </w:tabs>
            </w:pPr>
            <w:r w:rsidRPr="006C2F5D">
              <w:rPr>
                <w:rFonts w:hint="eastAsia"/>
              </w:rPr>
              <w:t>教育実施記録</w:t>
            </w:r>
          </w:p>
        </w:tc>
      </w:tr>
      <w:tr w:rsidR="00445076" w:rsidRPr="00426015" w14:paraId="36E505E9" w14:textId="77777777">
        <w:trPr>
          <w:trHeight w:val="1725"/>
        </w:trPr>
        <w:tc>
          <w:tcPr>
            <w:tcW w:w="750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46C66F5" w14:textId="77777777" w:rsidR="00445076" w:rsidRDefault="00445076">
            <w:pPr>
              <w:pStyle w:val="afff8"/>
            </w:pPr>
            <w:r w:rsidRPr="006C2F5D">
              <w:rPr>
                <w:rFonts w:hint="eastAsia"/>
              </w:rPr>
              <w:t>7.3 認識</w:t>
            </w:r>
          </w:p>
          <w:p w14:paraId="5DB69E18" w14:textId="77777777" w:rsidR="00445076" w:rsidRDefault="00445076">
            <w:pPr>
              <w:pStyle w:val="afff6"/>
            </w:pPr>
            <w:r w:rsidRPr="006C2F5D">
              <w:rPr>
                <w:rFonts w:hint="eastAsia"/>
              </w:rPr>
              <w:t>ISMS適用範囲のすべての要員に、以下の内容を認識させる必要があります。</w:t>
            </w:r>
          </w:p>
          <w:p w14:paraId="41DBD76F" w14:textId="77777777" w:rsidR="00445076" w:rsidRDefault="00445076" w:rsidP="00892C01">
            <w:pPr>
              <w:pStyle w:val="afff6"/>
              <w:numPr>
                <w:ilvl w:val="0"/>
                <w:numId w:val="798"/>
              </w:numPr>
              <w:tabs>
                <w:tab w:val="clear" w:pos="1830"/>
                <w:tab w:val="left" w:pos="455"/>
              </w:tabs>
            </w:pPr>
            <w:r w:rsidRPr="006C2F5D">
              <w:rPr>
                <w:rFonts w:hint="eastAsia"/>
              </w:rPr>
              <w:t>情報セキュリティ方針</w:t>
            </w:r>
          </w:p>
          <w:p w14:paraId="29E49990" w14:textId="77777777" w:rsidR="00445076" w:rsidRDefault="00445076" w:rsidP="00892C01">
            <w:pPr>
              <w:pStyle w:val="afff6"/>
              <w:numPr>
                <w:ilvl w:val="0"/>
                <w:numId w:val="798"/>
              </w:numPr>
              <w:tabs>
                <w:tab w:val="clear" w:pos="1830"/>
                <w:tab w:val="left" w:pos="455"/>
              </w:tabs>
            </w:pPr>
            <w:r w:rsidRPr="006C2F5D">
              <w:rPr>
                <w:rFonts w:hint="eastAsia"/>
              </w:rPr>
              <w:t>情報セキュリティパフォーマンスの向上によるメリットや、自身の業務とISMSの関係、実施すべきセキュリティ対策</w:t>
            </w:r>
          </w:p>
          <w:p w14:paraId="41E3F3CB" w14:textId="77777777" w:rsidR="00445076" w:rsidRPr="006C2F5D" w:rsidRDefault="00445076" w:rsidP="00892C01">
            <w:pPr>
              <w:pStyle w:val="afff6"/>
              <w:numPr>
                <w:ilvl w:val="0"/>
                <w:numId w:val="798"/>
              </w:numPr>
              <w:tabs>
                <w:tab w:val="clear" w:pos="1830"/>
                <w:tab w:val="left" w:pos="455"/>
              </w:tabs>
            </w:pPr>
            <w:r w:rsidRPr="006C2F5D">
              <w:rPr>
                <w:rFonts w:hint="eastAsia"/>
              </w:rPr>
              <w:t>ISMSによって割り当てられた責任を果たさなかった際の影響</w:t>
            </w:r>
          </w:p>
        </w:tc>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10C7B5A" w14:textId="77777777" w:rsidR="00445076" w:rsidRPr="006C2F5D" w:rsidRDefault="00445076">
            <w:pPr>
              <w:pStyle w:val="afff6"/>
            </w:pPr>
            <w:r w:rsidRPr="006C2F5D">
              <w:rPr>
                <w:rFonts w:hint="eastAsia"/>
              </w:rPr>
              <w:t>ー</w:t>
            </w:r>
          </w:p>
        </w:tc>
      </w:tr>
      <w:tr w:rsidR="00445076" w:rsidRPr="00426015" w14:paraId="054C2778" w14:textId="77777777">
        <w:trPr>
          <w:trHeight w:val="730"/>
        </w:trPr>
        <w:tc>
          <w:tcPr>
            <w:tcW w:w="750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B2089CC" w14:textId="77777777" w:rsidR="00445076" w:rsidRDefault="00445076">
            <w:pPr>
              <w:pStyle w:val="afff8"/>
            </w:pPr>
            <w:r w:rsidRPr="006C2F5D">
              <w:rPr>
                <w:rFonts w:hint="eastAsia"/>
              </w:rPr>
              <w:t>7.4 コミュニケーション</w:t>
            </w:r>
          </w:p>
          <w:p w14:paraId="7A531BE4" w14:textId="77777777" w:rsidR="00445076" w:rsidRPr="006C2F5D" w:rsidRDefault="00445076">
            <w:pPr>
              <w:pStyle w:val="afff6"/>
            </w:pPr>
            <w:r w:rsidRPr="006C2F5D">
              <w:rPr>
                <w:rFonts w:hint="eastAsia"/>
              </w:rPr>
              <w:t>ISMSを運用するにあたり、必要な意思疎通ができるプロセスを確立する必要があります。</w:t>
            </w:r>
          </w:p>
        </w:tc>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161F04A" w14:textId="77777777" w:rsidR="00445076" w:rsidRPr="006C2F5D" w:rsidRDefault="00445076">
            <w:pPr>
              <w:pStyle w:val="afff6"/>
            </w:pPr>
            <w:r w:rsidRPr="006C2F5D">
              <w:rPr>
                <w:rFonts w:hint="eastAsia"/>
              </w:rPr>
              <w:t>ー</w:t>
            </w:r>
          </w:p>
        </w:tc>
      </w:tr>
      <w:tr w:rsidR="00445076" w:rsidRPr="00426015" w14:paraId="34D12C18" w14:textId="77777777">
        <w:trPr>
          <w:trHeight w:val="730"/>
        </w:trPr>
        <w:tc>
          <w:tcPr>
            <w:tcW w:w="750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92DF3D" w14:textId="77777777" w:rsidR="00445076" w:rsidRDefault="00445076">
            <w:pPr>
              <w:pStyle w:val="afff8"/>
            </w:pPr>
            <w:r w:rsidRPr="006C2F5D">
              <w:rPr>
                <w:rFonts w:hint="eastAsia"/>
              </w:rPr>
              <w:t>7.5 文書化した情報</w:t>
            </w:r>
          </w:p>
          <w:p w14:paraId="7E8B0D49" w14:textId="77777777" w:rsidR="00445076" w:rsidRPr="006C2F5D" w:rsidRDefault="00445076">
            <w:pPr>
              <w:pStyle w:val="afff6"/>
            </w:pPr>
            <w:r w:rsidRPr="006C2F5D">
              <w:rPr>
                <w:rFonts w:hint="eastAsia"/>
              </w:rPr>
              <w:t>ISMSに必要な文書化した情報の作成、更新、管理についての要求事項が記載されています。</w:t>
            </w:r>
          </w:p>
        </w:tc>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899977" w14:textId="77777777" w:rsidR="00445076" w:rsidRPr="006C2F5D" w:rsidRDefault="00445076">
            <w:pPr>
              <w:pStyle w:val="afff6"/>
            </w:pPr>
            <w:r w:rsidRPr="006C2F5D">
              <w:rPr>
                <w:rFonts w:hint="eastAsia"/>
              </w:rPr>
              <w:t>ー</w:t>
            </w:r>
          </w:p>
        </w:tc>
      </w:tr>
    </w:tbl>
    <w:p w14:paraId="57956198" w14:textId="77777777" w:rsidR="00445076" w:rsidRDefault="00445076">
      <w:pPr>
        <w:ind w:firstLineChars="0" w:firstLine="0"/>
        <w:rPr>
          <w:b/>
          <w:bCs/>
        </w:rPr>
      </w:pPr>
      <w:r>
        <w:rPr>
          <w:b/>
          <w:bCs/>
          <w:noProof/>
        </w:rPr>
        <w:drawing>
          <wp:anchor distT="0" distB="0" distL="114300" distR="114300" simplePos="0" relativeHeight="251656395" behindDoc="0" locked="0" layoutInCell="1" allowOverlap="1" wp14:anchorId="53061447" wp14:editId="0200BF8C">
            <wp:simplePos x="0" y="0"/>
            <wp:positionH relativeFrom="margin">
              <wp:align>center</wp:align>
            </wp:positionH>
            <wp:positionV relativeFrom="paragraph">
              <wp:posOffset>418753</wp:posOffset>
            </wp:positionV>
            <wp:extent cx="4892400" cy="2978697"/>
            <wp:effectExtent l="0" t="0" r="0" b="0"/>
            <wp:wrapTopAndBottom/>
            <wp:docPr id="2111635013"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92400" cy="29786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CDEBFF" w14:textId="77777777" w:rsidR="00445076" w:rsidRDefault="00445076">
      <w:pPr>
        <w:ind w:firstLineChars="0" w:firstLine="0"/>
        <w:rPr>
          <w:b/>
          <w:bCs/>
        </w:rPr>
      </w:pPr>
    </w:p>
    <w:p w14:paraId="2EE35F11" w14:textId="77777777" w:rsidR="00445076" w:rsidRDefault="00445076">
      <w:pPr>
        <w:pStyle w:val="5"/>
      </w:pPr>
      <w:r>
        <w:rPr>
          <w:rFonts w:hint="eastAsia"/>
        </w:rPr>
        <w:t>7</w:t>
      </w:r>
      <w:r w:rsidRPr="002209F2">
        <w:rPr>
          <w:rFonts w:hint="eastAsia"/>
        </w:rPr>
        <w:t>.</w:t>
      </w:r>
      <w:r>
        <w:rPr>
          <w:rFonts w:hint="eastAsia"/>
        </w:rPr>
        <w:t>1</w:t>
      </w:r>
      <w:r w:rsidRPr="002209F2">
        <w:rPr>
          <w:rFonts w:hint="eastAsia"/>
        </w:rPr>
        <w:t xml:space="preserve"> </w:t>
      </w:r>
      <w:r>
        <w:rPr>
          <w:rFonts w:hint="eastAsia"/>
        </w:rPr>
        <w:t>資源</w:t>
      </w:r>
    </w:p>
    <w:p w14:paraId="63C2E950" w14:textId="77777777" w:rsidR="00445076" w:rsidRDefault="00445076">
      <w:r w:rsidRPr="00426015">
        <w:t>ISMSのPDCAサイクルを回すために必要な資源を決定し、利用できるようにする必要があります。必要な資源を決定し提供することは、トップマネジメントが行う必要があります。（リーダーシップ及びコミットメントの箇所で要求されています。）</w:t>
      </w:r>
    </w:p>
    <w:p w14:paraId="36FB1C94" w14:textId="7DD5F93E" w:rsidR="00445076" w:rsidRDefault="00445076" w:rsidP="00C61F6A">
      <w:r>
        <w:rPr>
          <w:noProof/>
        </w:rPr>
        <w:drawing>
          <wp:anchor distT="0" distB="0" distL="114300" distR="114300" simplePos="0" relativeHeight="251656413" behindDoc="0" locked="0" layoutInCell="1" allowOverlap="1" wp14:anchorId="0B180F3F" wp14:editId="1177DFED">
            <wp:simplePos x="0" y="0"/>
            <wp:positionH relativeFrom="margin">
              <wp:posOffset>681355</wp:posOffset>
            </wp:positionH>
            <wp:positionV relativeFrom="paragraph">
              <wp:posOffset>102235</wp:posOffset>
            </wp:positionV>
            <wp:extent cx="5407025" cy="1860550"/>
            <wp:effectExtent l="0" t="0" r="0" b="0"/>
            <wp:wrapTopAndBottom/>
            <wp:docPr id="5596551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55137"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7025" cy="1860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84297D" w14:textId="77777777" w:rsidR="00445076" w:rsidRDefault="00445076">
      <w:r w:rsidRPr="00426015">
        <w:rPr>
          <w:rFonts w:hint="eastAsia"/>
        </w:rPr>
        <w:t>資源の具体例を以下に示します。例を参考に、</w:t>
      </w:r>
      <w:r w:rsidRPr="00426015">
        <w:t>ISMSのPDCAサイクルを回すために自社で必要となる資源を決定し、利用可能にします。</w:t>
      </w:r>
    </w:p>
    <w:tbl>
      <w:tblPr>
        <w:tblW w:w="10480" w:type="dxa"/>
        <w:tblCellMar>
          <w:left w:w="0" w:type="dxa"/>
          <w:right w:w="0" w:type="dxa"/>
        </w:tblCellMar>
        <w:tblLook w:val="0420" w:firstRow="1" w:lastRow="0" w:firstColumn="0" w:lastColumn="0" w:noHBand="0" w:noVBand="1"/>
      </w:tblPr>
      <w:tblGrid>
        <w:gridCol w:w="1260"/>
        <w:gridCol w:w="9220"/>
      </w:tblGrid>
      <w:tr w:rsidR="00445076" w:rsidRPr="00426015" w14:paraId="72960A40" w14:textId="77777777">
        <w:trPr>
          <w:trHeight w:val="37"/>
        </w:trPr>
        <w:tc>
          <w:tcPr>
            <w:tcW w:w="1260" w:type="dxa"/>
            <w:tcBorders>
              <w:top w:val="single" w:sz="8" w:space="0" w:color="000000"/>
              <w:left w:val="single" w:sz="8" w:space="0" w:color="000000"/>
              <w:bottom w:val="single" w:sz="8" w:space="0" w:color="000000"/>
              <w:right w:val="single" w:sz="8" w:space="0" w:color="000000"/>
            </w:tcBorders>
            <w:shd w:val="clear" w:color="auto" w:fill="2F5597"/>
            <w:tcMar>
              <w:top w:w="72" w:type="dxa"/>
              <w:left w:w="144" w:type="dxa"/>
              <w:bottom w:w="72" w:type="dxa"/>
              <w:right w:w="144" w:type="dxa"/>
            </w:tcMar>
            <w:vAlign w:val="center"/>
            <w:hideMark/>
          </w:tcPr>
          <w:p w14:paraId="1B388471" w14:textId="77777777" w:rsidR="00445076" w:rsidRPr="006C2F5D" w:rsidRDefault="00445076" w:rsidP="0015547B">
            <w:pPr>
              <w:pStyle w:val="aff0"/>
            </w:pPr>
            <w:r w:rsidRPr="006C2F5D">
              <w:rPr>
                <w:rFonts w:hint="eastAsia"/>
              </w:rPr>
              <w:t>資源</w:t>
            </w:r>
          </w:p>
        </w:tc>
        <w:tc>
          <w:tcPr>
            <w:tcW w:w="9220" w:type="dxa"/>
            <w:tcBorders>
              <w:top w:val="single" w:sz="8" w:space="0" w:color="000000"/>
              <w:left w:val="single" w:sz="8" w:space="0" w:color="000000"/>
              <w:bottom w:val="single" w:sz="8" w:space="0" w:color="000000"/>
              <w:right w:val="single" w:sz="8" w:space="0" w:color="000000"/>
            </w:tcBorders>
            <w:shd w:val="clear" w:color="auto" w:fill="2F5597"/>
            <w:tcMar>
              <w:top w:w="72" w:type="dxa"/>
              <w:left w:w="144" w:type="dxa"/>
              <w:bottom w:w="72" w:type="dxa"/>
              <w:right w:w="144" w:type="dxa"/>
            </w:tcMar>
            <w:vAlign w:val="center"/>
            <w:hideMark/>
          </w:tcPr>
          <w:p w14:paraId="623DA955" w14:textId="77777777" w:rsidR="00445076" w:rsidRPr="006C2F5D" w:rsidRDefault="00445076" w:rsidP="0015547B">
            <w:pPr>
              <w:pStyle w:val="aff0"/>
            </w:pPr>
            <w:r w:rsidRPr="006C2F5D">
              <w:rPr>
                <w:rFonts w:hint="eastAsia"/>
              </w:rPr>
              <w:t>具体例</w:t>
            </w:r>
          </w:p>
        </w:tc>
      </w:tr>
      <w:tr w:rsidR="00445076" w:rsidRPr="00426015" w14:paraId="4558F97B" w14:textId="77777777">
        <w:trPr>
          <w:trHeight w:val="328"/>
        </w:trPr>
        <w:tc>
          <w:tcPr>
            <w:tcW w:w="1260"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vAlign w:val="center"/>
            <w:hideMark/>
          </w:tcPr>
          <w:p w14:paraId="01143A6E" w14:textId="77777777" w:rsidR="00445076" w:rsidRPr="006C2F5D" w:rsidRDefault="00445076" w:rsidP="00FE3C29">
            <w:pPr>
              <w:pStyle w:val="afff6"/>
            </w:pPr>
            <w:r w:rsidRPr="006C2F5D">
              <w:rPr>
                <w:rFonts w:hint="eastAsia"/>
              </w:rPr>
              <w:t>人</w:t>
            </w:r>
          </w:p>
        </w:tc>
        <w:tc>
          <w:tcPr>
            <w:tcW w:w="92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0124723" w14:textId="77777777" w:rsidR="00445076" w:rsidRPr="006C2F5D" w:rsidRDefault="00445076" w:rsidP="00FE3C29">
            <w:pPr>
              <w:pStyle w:val="afff6"/>
            </w:pPr>
            <w:r w:rsidRPr="006C2F5D">
              <w:rPr>
                <w:rFonts w:hint="eastAsia"/>
              </w:rPr>
              <w:t>ISMSを構築・運用するために必要となる要員</w:t>
            </w:r>
          </w:p>
          <w:p w14:paraId="583FAD88" w14:textId="77777777" w:rsidR="00445076" w:rsidRPr="006C2F5D" w:rsidRDefault="00445076" w:rsidP="00FE3C29">
            <w:pPr>
              <w:pStyle w:val="afff6"/>
            </w:pPr>
            <w:r w:rsidRPr="006C2F5D">
              <w:rPr>
                <w:rFonts w:hint="eastAsia"/>
              </w:rPr>
              <w:t>ISMSの推進体制の確立</w:t>
            </w:r>
          </w:p>
          <w:p w14:paraId="1DF11901" w14:textId="77777777" w:rsidR="00445076" w:rsidRPr="006C2F5D" w:rsidRDefault="00445076" w:rsidP="00FE3C29">
            <w:pPr>
              <w:pStyle w:val="afff6"/>
            </w:pPr>
            <w:r w:rsidRPr="006C2F5D">
              <w:rPr>
                <w:rFonts w:hint="eastAsia"/>
              </w:rPr>
              <w:t>必要に応じた外部の専門家など</w:t>
            </w:r>
          </w:p>
        </w:tc>
      </w:tr>
      <w:tr w:rsidR="00445076" w:rsidRPr="00426015" w14:paraId="77AB37F1" w14:textId="77777777">
        <w:trPr>
          <w:trHeight w:val="1152"/>
        </w:trPr>
        <w:tc>
          <w:tcPr>
            <w:tcW w:w="1260"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vAlign w:val="center"/>
            <w:hideMark/>
          </w:tcPr>
          <w:p w14:paraId="0167AD6B" w14:textId="77777777" w:rsidR="00445076" w:rsidRPr="006C2F5D" w:rsidRDefault="00445076" w:rsidP="00FE3C29">
            <w:pPr>
              <w:pStyle w:val="afff6"/>
            </w:pPr>
            <w:r w:rsidRPr="006C2F5D">
              <w:rPr>
                <w:rFonts w:hint="eastAsia"/>
              </w:rPr>
              <w:t>物</w:t>
            </w:r>
          </w:p>
        </w:tc>
        <w:tc>
          <w:tcPr>
            <w:tcW w:w="92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748B29" w14:textId="77777777" w:rsidR="00445076" w:rsidRPr="006C2F5D" w:rsidRDefault="00445076" w:rsidP="00FE3C29">
            <w:pPr>
              <w:pStyle w:val="afff6"/>
            </w:pPr>
            <w:r w:rsidRPr="006C2F5D">
              <w:rPr>
                <w:rFonts w:hint="eastAsia"/>
              </w:rPr>
              <w:t>情報を処理するための機器（サーバ、ネットワーク機器など）</w:t>
            </w:r>
          </w:p>
          <w:p w14:paraId="6F0B5A97" w14:textId="77777777" w:rsidR="00445076" w:rsidRPr="006C2F5D" w:rsidRDefault="00445076" w:rsidP="00FE3C29">
            <w:pPr>
              <w:pStyle w:val="afff6"/>
            </w:pPr>
            <w:r w:rsidRPr="006C2F5D">
              <w:rPr>
                <w:rFonts w:hint="eastAsia"/>
              </w:rPr>
              <w:t>コミュニケーション手段（パソコン、スマホなど）</w:t>
            </w:r>
          </w:p>
          <w:p w14:paraId="219F4F20" w14:textId="77777777" w:rsidR="00445076" w:rsidRPr="006C2F5D" w:rsidRDefault="00445076" w:rsidP="00FE3C29">
            <w:pPr>
              <w:pStyle w:val="afff6"/>
            </w:pPr>
            <w:r w:rsidRPr="006C2F5D">
              <w:rPr>
                <w:rFonts w:hint="eastAsia"/>
              </w:rPr>
              <w:t>活動に必要な施設など</w:t>
            </w:r>
          </w:p>
        </w:tc>
      </w:tr>
      <w:tr w:rsidR="00445076" w:rsidRPr="00426015" w14:paraId="04BF3BD2" w14:textId="77777777">
        <w:trPr>
          <w:trHeight w:val="1152"/>
        </w:trPr>
        <w:tc>
          <w:tcPr>
            <w:tcW w:w="1260"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vAlign w:val="center"/>
            <w:hideMark/>
          </w:tcPr>
          <w:p w14:paraId="7E8E1707" w14:textId="77777777" w:rsidR="00445076" w:rsidRPr="006C2F5D" w:rsidRDefault="00445076" w:rsidP="00FE3C29">
            <w:pPr>
              <w:pStyle w:val="afff6"/>
            </w:pPr>
            <w:r w:rsidRPr="006C2F5D">
              <w:rPr>
                <w:rFonts w:hint="eastAsia"/>
              </w:rPr>
              <w:t>金</w:t>
            </w:r>
          </w:p>
        </w:tc>
        <w:tc>
          <w:tcPr>
            <w:tcW w:w="92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C1658C3" w14:textId="77777777" w:rsidR="00445076" w:rsidRPr="006C2F5D" w:rsidRDefault="00445076" w:rsidP="00FE3C29">
            <w:pPr>
              <w:pStyle w:val="afff6"/>
            </w:pPr>
            <w:r w:rsidRPr="006C2F5D">
              <w:rPr>
                <w:rFonts w:hint="eastAsia"/>
              </w:rPr>
              <w:t>人、物の資源を確保するための予算</w:t>
            </w:r>
          </w:p>
          <w:p w14:paraId="7057F5FF" w14:textId="77777777" w:rsidR="00445076" w:rsidRPr="006C2F5D" w:rsidRDefault="00445076" w:rsidP="00FE3C29">
            <w:pPr>
              <w:pStyle w:val="afff6"/>
            </w:pPr>
            <w:r w:rsidRPr="006C2F5D">
              <w:rPr>
                <w:rFonts w:hint="eastAsia"/>
              </w:rPr>
              <w:t>要員の教育費用</w:t>
            </w:r>
          </w:p>
          <w:p w14:paraId="79852A93" w14:textId="77777777" w:rsidR="00445076" w:rsidRPr="006C2F5D" w:rsidRDefault="00445076" w:rsidP="00FE3C29">
            <w:pPr>
              <w:pStyle w:val="afff6"/>
            </w:pPr>
            <w:r w:rsidRPr="006C2F5D">
              <w:rPr>
                <w:rFonts w:hint="eastAsia"/>
              </w:rPr>
              <w:t>ISMSの維持費など</w:t>
            </w:r>
          </w:p>
        </w:tc>
      </w:tr>
      <w:tr w:rsidR="00445076" w:rsidRPr="00426015" w14:paraId="1BFE8DF5" w14:textId="77777777">
        <w:trPr>
          <w:trHeight w:val="1152"/>
        </w:trPr>
        <w:tc>
          <w:tcPr>
            <w:tcW w:w="1260"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vAlign w:val="center"/>
            <w:hideMark/>
          </w:tcPr>
          <w:p w14:paraId="3766A8DA" w14:textId="77777777" w:rsidR="00445076" w:rsidRPr="006C2F5D" w:rsidRDefault="00445076" w:rsidP="00FE3C29">
            <w:pPr>
              <w:pStyle w:val="afff6"/>
            </w:pPr>
            <w:r w:rsidRPr="006C2F5D">
              <w:rPr>
                <w:rFonts w:hint="eastAsia"/>
              </w:rPr>
              <w:t>情報</w:t>
            </w:r>
          </w:p>
        </w:tc>
        <w:tc>
          <w:tcPr>
            <w:tcW w:w="92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688A8F" w14:textId="77777777" w:rsidR="00445076" w:rsidRPr="006C2F5D" w:rsidRDefault="00445076" w:rsidP="00FE3C29">
            <w:pPr>
              <w:pStyle w:val="afff6"/>
            </w:pPr>
            <w:r w:rsidRPr="006C2F5D">
              <w:rPr>
                <w:rFonts w:hint="eastAsia"/>
              </w:rPr>
              <w:t>文書化した情報</w:t>
            </w:r>
          </w:p>
          <w:p w14:paraId="5D988835" w14:textId="77777777" w:rsidR="00445076" w:rsidRPr="006C2F5D" w:rsidRDefault="00445076" w:rsidP="00FE3C29">
            <w:pPr>
              <w:pStyle w:val="afff6"/>
            </w:pPr>
            <w:r w:rsidRPr="006C2F5D">
              <w:rPr>
                <w:rFonts w:hint="eastAsia"/>
              </w:rPr>
              <w:t>ISMSのPDCAサイクルを回すために有用な情報</w:t>
            </w:r>
          </w:p>
          <w:p w14:paraId="3FAE47A0" w14:textId="77777777" w:rsidR="00445076" w:rsidRPr="006C2F5D" w:rsidRDefault="00445076" w:rsidP="00FE3C29">
            <w:pPr>
              <w:pStyle w:val="afff6"/>
            </w:pPr>
            <w:r w:rsidRPr="006C2F5D">
              <w:rPr>
                <w:rFonts w:hint="eastAsia"/>
              </w:rPr>
              <w:t>情報セキュリティに関する最新情報など</w:t>
            </w:r>
          </w:p>
        </w:tc>
      </w:tr>
    </w:tbl>
    <w:p w14:paraId="0F98B8C3" w14:textId="77777777" w:rsidR="00445076" w:rsidRPr="00426015" w:rsidRDefault="00445076">
      <w:pPr>
        <w:ind w:firstLineChars="0" w:firstLine="0"/>
      </w:pPr>
    </w:p>
    <w:p w14:paraId="70F4D2A0" w14:textId="77777777" w:rsidR="00445076" w:rsidRDefault="00445076">
      <w:pPr>
        <w:pStyle w:val="5"/>
      </w:pPr>
      <w:r>
        <w:rPr>
          <w:rFonts w:hint="eastAsia"/>
        </w:rPr>
        <w:t>7</w:t>
      </w:r>
      <w:r w:rsidRPr="002209F2">
        <w:rPr>
          <w:rFonts w:hint="eastAsia"/>
        </w:rPr>
        <w:t>.</w:t>
      </w:r>
      <w:r>
        <w:rPr>
          <w:rFonts w:hint="eastAsia"/>
        </w:rPr>
        <w:t>2</w:t>
      </w:r>
      <w:r w:rsidRPr="002209F2">
        <w:rPr>
          <w:rFonts w:hint="eastAsia"/>
        </w:rPr>
        <w:t xml:space="preserve"> </w:t>
      </w:r>
      <w:r w:rsidRPr="00426015">
        <w:rPr>
          <w:rFonts w:hint="eastAsia"/>
        </w:rPr>
        <w:t>力量</w:t>
      </w:r>
    </w:p>
    <w:tbl>
      <w:tblPr>
        <w:tblStyle w:val="aa"/>
        <w:tblW w:w="10490" w:type="dxa"/>
        <w:tblInd w:w="-5" w:type="dxa"/>
        <w:tblLook w:val="04A0" w:firstRow="1" w:lastRow="0" w:firstColumn="1" w:lastColumn="0" w:noHBand="0" w:noVBand="1"/>
      </w:tblPr>
      <w:tblGrid>
        <w:gridCol w:w="4253"/>
        <w:gridCol w:w="6237"/>
      </w:tblGrid>
      <w:tr w:rsidR="00F53B2F" w14:paraId="7BB9894D" w14:textId="77777777">
        <w:tc>
          <w:tcPr>
            <w:tcW w:w="4253" w:type="dxa"/>
            <w:shd w:val="clear" w:color="auto" w:fill="215E99"/>
          </w:tcPr>
          <w:p w14:paraId="7B413065" w14:textId="77777777" w:rsidR="00445076" w:rsidRDefault="00445076">
            <w:pPr>
              <w:pStyle w:val="aff0"/>
            </w:pPr>
            <w:r>
              <w:rPr>
                <w:rFonts w:hint="eastAsia"/>
              </w:rPr>
              <w:t>作成する文書</w:t>
            </w:r>
          </w:p>
        </w:tc>
        <w:tc>
          <w:tcPr>
            <w:tcW w:w="6237" w:type="dxa"/>
          </w:tcPr>
          <w:p w14:paraId="0EEA7EAB" w14:textId="77777777" w:rsidR="00445076" w:rsidRDefault="00445076" w:rsidP="00892C01">
            <w:pPr>
              <w:pStyle w:val="afff6"/>
              <w:numPr>
                <w:ilvl w:val="0"/>
                <w:numId w:val="800"/>
              </w:numPr>
              <w:tabs>
                <w:tab w:val="clear" w:pos="1830"/>
                <w:tab w:val="left" w:pos="455"/>
              </w:tabs>
              <w:rPr>
                <w:lang w:eastAsia="zh-TW"/>
              </w:rPr>
            </w:pPr>
            <w:r>
              <w:rPr>
                <w:rFonts w:hint="eastAsia"/>
                <w:lang w:eastAsia="zh-TW"/>
              </w:rPr>
              <w:t>力量確認表</w:t>
            </w:r>
          </w:p>
          <w:p w14:paraId="550A0FDB" w14:textId="77777777" w:rsidR="00445076" w:rsidRDefault="00445076" w:rsidP="00892C01">
            <w:pPr>
              <w:pStyle w:val="afff6"/>
              <w:numPr>
                <w:ilvl w:val="0"/>
                <w:numId w:val="800"/>
              </w:numPr>
              <w:tabs>
                <w:tab w:val="clear" w:pos="1830"/>
                <w:tab w:val="left" w:pos="455"/>
              </w:tabs>
            </w:pPr>
            <w:r>
              <w:rPr>
                <w:rFonts w:hint="eastAsia"/>
              </w:rPr>
              <w:t>教育計画書</w:t>
            </w:r>
          </w:p>
          <w:p w14:paraId="7E0F2510" w14:textId="77777777" w:rsidR="00445076" w:rsidRDefault="00445076" w:rsidP="00892C01">
            <w:pPr>
              <w:pStyle w:val="afff6"/>
              <w:numPr>
                <w:ilvl w:val="0"/>
                <w:numId w:val="800"/>
              </w:numPr>
              <w:tabs>
                <w:tab w:val="clear" w:pos="1830"/>
                <w:tab w:val="left" w:pos="455"/>
              </w:tabs>
            </w:pPr>
            <w:r>
              <w:rPr>
                <w:rFonts w:hint="eastAsia"/>
              </w:rPr>
              <w:t>理解度確認テスト</w:t>
            </w:r>
          </w:p>
          <w:p w14:paraId="260DD538" w14:textId="77777777" w:rsidR="00445076" w:rsidRPr="00811620" w:rsidRDefault="00445076" w:rsidP="00892C01">
            <w:pPr>
              <w:pStyle w:val="afff6"/>
              <w:numPr>
                <w:ilvl w:val="0"/>
                <w:numId w:val="800"/>
              </w:numPr>
              <w:tabs>
                <w:tab w:val="clear" w:pos="1830"/>
                <w:tab w:val="left" w:pos="455"/>
              </w:tabs>
            </w:pPr>
            <w:r>
              <w:rPr>
                <w:rFonts w:hint="eastAsia"/>
              </w:rPr>
              <w:t>教育実施記録</w:t>
            </w:r>
          </w:p>
        </w:tc>
      </w:tr>
    </w:tbl>
    <w:p w14:paraId="17D54583" w14:textId="77777777" w:rsidR="00445076" w:rsidRDefault="00445076">
      <w:r w:rsidRPr="00426015">
        <w:rPr>
          <w:rFonts w:hint="eastAsia"/>
        </w:rPr>
        <w:t>ISMS適用範囲の要員に必要な力量（知識、技能など）を明確にし、実際に要員が力量を備えているか評価を行います。力量が不足している場合、力量を身に</w:t>
      </w:r>
      <w:r>
        <w:rPr>
          <w:rFonts w:hint="eastAsia"/>
        </w:rPr>
        <w:t>付け</w:t>
      </w:r>
      <w:r w:rsidRPr="00426015">
        <w:rPr>
          <w:rFonts w:hint="eastAsia"/>
        </w:rPr>
        <w:t>るための教育を計画し、実施する必要があります。教育の結果、力量が取得できたかを評価します。</w:t>
      </w:r>
    </w:p>
    <w:p w14:paraId="1CDC0193" w14:textId="77777777" w:rsidR="00C61F6A" w:rsidRDefault="00C61F6A">
      <w:pPr>
        <w:pStyle w:val="aff4"/>
      </w:pPr>
    </w:p>
    <w:p w14:paraId="6BD873DA" w14:textId="7B1983A3" w:rsidR="00445076" w:rsidRPr="00426015" w:rsidRDefault="00445076">
      <w:pPr>
        <w:pStyle w:val="aff4"/>
      </w:pPr>
      <w:r w:rsidRPr="00426015">
        <w:rPr>
          <w:rFonts w:hint="eastAsia"/>
        </w:rPr>
        <w:t>力量確認表の作成方法（例）</w:t>
      </w:r>
    </w:p>
    <w:p w14:paraId="69E1540D" w14:textId="77777777" w:rsidR="00445076" w:rsidRDefault="00445076">
      <w:r w:rsidRPr="00426015">
        <w:rPr>
          <w:rFonts w:hint="eastAsia"/>
        </w:rPr>
        <w:t>要員の力量を評価し、確認するための力量確認表を作成する方法について説明します。</w:t>
      </w:r>
    </w:p>
    <w:p w14:paraId="04625942" w14:textId="77777777" w:rsidR="00445076" w:rsidRPr="00426015" w:rsidRDefault="00445076">
      <w:r w:rsidRPr="00426015">
        <w:rPr>
          <w:rFonts w:hint="eastAsia"/>
        </w:rPr>
        <w:t>以下は、部門管理者の力量評価の例です。以下の手順で赤文字の箇所を自社の状況に合わせたものに修正すること</w:t>
      </w:r>
      <w:r>
        <w:rPr>
          <w:rFonts w:hint="eastAsia"/>
        </w:rPr>
        <w:t>により</w:t>
      </w:r>
      <w:r w:rsidRPr="00426015">
        <w:rPr>
          <w:rFonts w:hint="eastAsia"/>
        </w:rPr>
        <w:t>、自社に適した力量確認表を作成できます。</w:t>
      </w:r>
    </w:p>
    <w:p w14:paraId="4C06E6FB" w14:textId="77777777" w:rsidR="00445076" w:rsidRPr="00426015" w:rsidRDefault="00445076" w:rsidP="00892C01">
      <w:pPr>
        <w:numPr>
          <w:ilvl w:val="0"/>
          <w:numId w:val="96"/>
        </w:numPr>
        <w:tabs>
          <w:tab w:val="clear" w:pos="720"/>
          <w:tab w:val="num" w:pos="426"/>
        </w:tabs>
        <w:ind w:leftChars="-3" w:left="425" w:hangingChars="180" w:hanging="432"/>
      </w:pPr>
      <w:r w:rsidRPr="00426015">
        <w:rPr>
          <w:rFonts w:hint="eastAsia"/>
        </w:rPr>
        <w:t>要員ごとに、「組織の役割、責任及び権限」</w:t>
      </w:r>
      <w:r>
        <w:rPr>
          <w:rFonts w:hint="eastAsia"/>
        </w:rPr>
        <w:t>により</w:t>
      </w:r>
      <w:r w:rsidRPr="00426015">
        <w:rPr>
          <w:rFonts w:hint="eastAsia"/>
        </w:rPr>
        <w:t>割り当てられた役割や責任を果たすために必要となる力量を、「必要条件」として定義します。</w:t>
      </w:r>
    </w:p>
    <w:p w14:paraId="3FD81941" w14:textId="77777777" w:rsidR="00445076" w:rsidRPr="00426015" w:rsidRDefault="00445076" w:rsidP="00892C01">
      <w:pPr>
        <w:numPr>
          <w:ilvl w:val="0"/>
          <w:numId w:val="96"/>
        </w:numPr>
        <w:tabs>
          <w:tab w:val="clear" w:pos="720"/>
          <w:tab w:val="num" w:pos="426"/>
        </w:tabs>
        <w:ind w:leftChars="-3" w:left="425" w:hangingChars="180" w:hanging="432"/>
      </w:pPr>
      <w:r w:rsidRPr="00426015">
        <w:rPr>
          <w:rFonts w:hint="eastAsia"/>
        </w:rPr>
        <w:t>責任者として任命できるか</w:t>
      </w:r>
      <w:r>
        <w:rPr>
          <w:rFonts w:hint="eastAsia"/>
        </w:rPr>
        <w:t>否かを</w:t>
      </w:r>
      <w:r w:rsidRPr="00426015">
        <w:rPr>
          <w:rFonts w:hint="eastAsia"/>
        </w:rPr>
        <w:t>判断するための任命基準を定義します。</w:t>
      </w:r>
    </w:p>
    <w:p w14:paraId="604DA5EF" w14:textId="77777777" w:rsidR="00445076" w:rsidRPr="00426015" w:rsidRDefault="00445076" w:rsidP="00892C01">
      <w:pPr>
        <w:numPr>
          <w:ilvl w:val="0"/>
          <w:numId w:val="96"/>
        </w:numPr>
        <w:tabs>
          <w:tab w:val="clear" w:pos="720"/>
          <w:tab w:val="num" w:pos="426"/>
        </w:tabs>
        <w:ind w:leftChars="-3" w:left="425" w:hangingChars="180" w:hanging="432"/>
      </w:pPr>
      <w:r w:rsidRPr="00426015">
        <w:rPr>
          <w:rFonts w:hint="eastAsia"/>
        </w:rPr>
        <w:t>定義された力量をどれほど備えているか、評価基準を決めて評価を行います。</w:t>
      </w:r>
    </w:p>
    <w:p w14:paraId="1DE39B11" w14:textId="77777777" w:rsidR="00445076" w:rsidRPr="00426015" w:rsidRDefault="00445076" w:rsidP="00892C01">
      <w:pPr>
        <w:numPr>
          <w:ilvl w:val="0"/>
          <w:numId w:val="96"/>
        </w:numPr>
        <w:tabs>
          <w:tab w:val="clear" w:pos="720"/>
          <w:tab w:val="num" w:pos="426"/>
        </w:tabs>
        <w:ind w:leftChars="-3" w:left="425" w:hangingChars="180" w:hanging="432"/>
      </w:pPr>
      <w:r w:rsidRPr="00426015">
        <w:rPr>
          <w:rFonts w:hint="eastAsia"/>
        </w:rPr>
        <w:t>評価の結果、力量が不足している場合は教育・訓練を実施します。</w:t>
      </w:r>
    </w:p>
    <w:p w14:paraId="3FC09B77" w14:textId="77777777" w:rsidR="00445076" w:rsidRDefault="00445076" w:rsidP="00892C01">
      <w:pPr>
        <w:numPr>
          <w:ilvl w:val="0"/>
          <w:numId w:val="96"/>
        </w:numPr>
        <w:tabs>
          <w:tab w:val="clear" w:pos="720"/>
          <w:tab w:val="num" w:pos="426"/>
        </w:tabs>
        <w:ind w:leftChars="-3" w:left="425" w:hangingChars="180" w:hanging="432"/>
      </w:pPr>
      <w:r w:rsidRPr="00426015">
        <w:rPr>
          <w:rFonts w:hint="eastAsia"/>
        </w:rPr>
        <w:t>教育・訓練の実施後、どれほど改善できたか評価を行い、任命基準をもとに責任者として任命できるか判断します。</w:t>
      </w:r>
    </w:p>
    <w:p w14:paraId="5B18F839" w14:textId="77777777" w:rsidR="00445076" w:rsidRDefault="00445076">
      <w:pPr>
        <w:ind w:firstLineChars="0"/>
      </w:pPr>
    </w:p>
    <w:tbl>
      <w:tblPr>
        <w:tblStyle w:val="aa"/>
        <w:tblW w:w="0" w:type="auto"/>
        <w:tblLook w:val="04A0" w:firstRow="1" w:lastRow="0" w:firstColumn="1" w:lastColumn="0" w:noHBand="0" w:noVBand="1"/>
      </w:tblPr>
      <w:tblGrid>
        <w:gridCol w:w="449"/>
        <w:gridCol w:w="1134"/>
        <w:gridCol w:w="122"/>
        <w:gridCol w:w="1217"/>
        <w:gridCol w:w="488"/>
        <w:gridCol w:w="973"/>
        <w:gridCol w:w="732"/>
        <w:gridCol w:w="729"/>
        <w:gridCol w:w="976"/>
        <w:gridCol w:w="486"/>
        <w:gridCol w:w="1219"/>
        <w:gridCol w:w="243"/>
        <w:gridCol w:w="1462"/>
      </w:tblGrid>
      <w:tr w:rsidR="00445076" w14:paraId="159DE2E2" w14:textId="77777777">
        <w:tc>
          <w:tcPr>
            <w:tcW w:w="1705" w:type="dxa"/>
            <w:gridSpan w:val="3"/>
            <w:shd w:val="clear" w:color="auto" w:fill="215E99" w:themeFill="text2" w:themeFillTint="BF"/>
          </w:tcPr>
          <w:p w14:paraId="67F7944C" w14:textId="77777777" w:rsidR="00445076" w:rsidRDefault="00445076" w:rsidP="00FE3C29">
            <w:pPr>
              <w:pStyle w:val="aff0"/>
            </w:pPr>
            <w:r>
              <w:rPr>
                <w:rFonts w:hint="eastAsia"/>
              </w:rPr>
              <w:t>役割</w:t>
            </w:r>
          </w:p>
        </w:tc>
        <w:tc>
          <w:tcPr>
            <w:tcW w:w="1705" w:type="dxa"/>
            <w:gridSpan w:val="2"/>
          </w:tcPr>
          <w:p w14:paraId="20010F8A" w14:textId="77777777" w:rsidR="00445076" w:rsidRDefault="00445076" w:rsidP="00FE3C29">
            <w:pPr>
              <w:pStyle w:val="afff6"/>
            </w:pPr>
            <w:r>
              <w:rPr>
                <w:rFonts w:hint="eastAsia"/>
              </w:rPr>
              <w:t>部門管理者</w:t>
            </w:r>
          </w:p>
        </w:tc>
        <w:tc>
          <w:tcPr>
            <w:tcW w:w="1705" w:type="dxa"/>
            <w:gridSpan w:val="2"/>
            <w:shd w:val="clear" w:color="auto" w:fill="215E99" w:themeFill="text2" w:themeFillTint="BF"/>
          </w:tcPr>
          <w:p w14:paraId="63BDD222" w14:textId="77777777" w:rsidR="00445076" w:rsidRDefault="00445076" w:rsidP="00FE3C29">
            <w:pPr>
              <w:pStyle w:val="aff0"/>
            </w:pPr>
            <w:r>
              <w:rPr>
                <w:rFonts w:hint="eastAsia"/>
              </w:rPr>
              <w:t>任命基準</w:t>
            </w:r>
          </w:p>
        </w:tc>
        <w:tc>
          <w:tcPr>
            <w:tcW w:w="1705" w:type="dxa"/>
            <w:gridSpan w:val="2"/>
          </w:tcPr>
          <w:p w14:paraId="04335A9E" w14:textId="77777777" w:rsidR="00445076" w:rsidRDefault="00445076" w:rsidP="00FE3C29">
            <w:pPr>
              <w:pStyle w:val="afff6"/>
            </w:pPr>
            <w:r>
              <w:rPr>
                <w:rFonts w:hint="eastAsia"/>
              </w:rPr>
              <w:t>A</w:t>
            </w:r>
          </w:p>
        </w:tc>
        <w:tc>
          <w:tcPr>
            <w:tcW w:w="1705" w:type="dxa"/>
            <w:gridSpan w:val="2"/>
          </w:tcPr>
          <w:p w14:paraId="412800F7" w14:textId="77777777" w:rsidR="00445076" w:rsidRDefault="00445076" w:rsidP="00FE3C29">
            <w:pPr>
              <w:pStyle w:val="afff6"/>
            </w:pPr>
            <w:r>
              <w:rPr>
                <w:rFonts w:hint="eastAsia"/>
              </w:rPr>
              <w:t>B</w:t>
            </w:r>
          </w:p>
        </w:tc>
        <w:tc>
          <w:tcPr>
            <w:tcW w:w="1705" w:type="dxa"/>
            <w:gridSpan w:val="2"/>
          </w:tcPr>
          <w:p w14:paraId="36B9EBF5" w14:textId="77777777" w:rsidR="00445076" w:rsidRDefault="00445076" w:rsidP="00FE3C29">
            <w:pPr>
              <w:pStyle w:val="afff6"/>
            </w:pPr>
            <w:r>
              <w:rPr>
                <w:rFonts w:hint="eastAsia"/>
              </w:rPr>
              <w:t>C</w:t>
            </w:r>
          </w:p>
        </w:tc>
      </w:tr>
      <w:tr w:rsidR="00445076" w14:paraId="4A53FA22" w14:textId="77777777">
        <w:trPr>
          <w:trHeight w:val="60"/>
        </w:trPr>
        <w:tc>
          <w:tcPr>
            <w:tcW w:w="1705" w:type="dxa"/>
            <w:gridSpan w:val="3"/>
            <w:shd w:val="clear" w:color="auto" w:fill="215E99" w:themeFill="text2" w:themeFillTint="BF"/>
          </w:tcPr>
          <w:p w14:paraId="6515B983" w14:textId="77777777" w:rsidR="00445076" w:rsidRDefault="00445076" w:rsidP="00FE3C29">
            <w:pPr>
              <w:pStyle w:val="aff0"/>
            </w:pPr>
            <w:r>
              <w:rPr>
                <w:rFonts w:hint="eastAsia"/>
              </w:rPr>
              <w:t>氏名</w:t>
            </w:r>
          </w:p>
        </w:tc>
        <w:tc>
          <w:tcPr>
            <w:tcW w:w="1705" w:type="dxa"/>
            <w:gridSpan w:val="2"/>
          </w:tcPr>
          <w:p w14:paraId="0D7AC663" w14:textId="77777777" w:rsidR="00445076" w:rsidRDefault="00445076" w:rsidP="00FE3C29">
            <w:pPr>
              <w:pStyle w:val="afff6"/>
            </w:pPr>
            <w:r>
              <w:rPr>
                <w:rFonts w:hint="eastAsia"/>
              </w:rPr>
              <w:t>〇〇 ○○</w:t>
            </w:r>
          </w:p>
        </w:tc>
        <w:tc>
          <w:tcPr>
            <w:tcW w:w="1705" w:type="dxa"/>
            <w:gridSpan w:val="2"/>
            <w:shd w:val="clear" w:color="auto" w:fill="215E99" w:themeFill="text2" w:themeFillTint="BF"/>
          </w:tcPr>
          <w:p w14:paraId="3A1977BE" w14:textId="77777777" w:rsidR="00445076" w:rsidRDefault="00445076" w:rsidP="00FE3C29">
            <w:pPr>
              <w:pStyle w:val="aff0"/>
            </w:pPr>
            <w:r>
              <w:rPr>
                <w:rFonts w:hint="eastAsia"/>
              </w:rPr>
              <w:t>区分</w:t>
            </w:r>
          </w:p>
        </w:tc>
        <w:tc>
          <w:tcPr>
            <w:tcW w:w="1705" w:type="dxa"/>
            <w:gridSpan w:val="2"/>
          </w:tcPr>
          <w:p w14:paraId="7E137B34" w14:textId="77777777" w:rsidR="00445076" w:rsidRDefault="00445076" w:rsidP="00FE3C29">
            <w:pPr>
              <w:pStyle w:val="afff6"/>
            </w:pPr>
            <w:r>
              <w:rPr>
                <w:rFonts w:hint="eastAsia"/>
              </w:rPr>
              <w:t>任命可</w:t>
            </w:r>
          </w:p>
        </w:tc>
        <w:tc>
          <w:tcPr>
            <w:tcW w:w="1705" w:type="dxa"/>
            <w:gridSpan w:val="2"/>
          </w:tcPr>
          <w:p w14:paraId="4C6A6929" w14:textId="77777777" w:rsidR="00445076" w:rsidRDefault="00445076" w:rsidP="00FE3C29">
            <w:pPr>
              <w:pStyle w:val="afff6"/>
            </w:pPr>
            <w:r>
              <w:rPr>
                <w:rFonts w:hint="eastAsia"/>
              </w:rPr>
              <w:t>改善確認後任命可※</w:t>
            </w:r>
          </w:p>
        </w:tc>
        <w:tc>
          <w:tcPr>
            <w:tcW w:w="1705" w:type="dxa"/>
            <w:gridSpan w:val="2"/>
          </w:tcPr>
          <w:p w14:paraId="295119B2" w14:textId="77777777" w:rsidR="00445076" w:rsidRDefault="00445076" w:rsidP="00FE3C29">
            <w:pPr>
              <w:pStyle w:val="afff6"/>
            </w:pPr>
            <w:r>
              <w:rPr>
                <w:rFonts w:hint="eastAsia"/>
              </w:rPr>
              <w:t>任命不可</w:t>
            </w:r>
          </w:p>
          <w:p w14:paraId="2753864D" w14:textId="77777777" w:rsidR="00445076" w:rsidRDefault="00445076" w:rsidP="00FE3C29">
            <w:pPr>
              <w:pStyle w:val="afff6"/>
            </w:pPr>
            <w:r>
              <w:rPr>
                <w:rFonts w:hint="eastAsia"/>
              </w:rPr>
              <w:t>再任命</w:t>
            </w:r>
          </w:p>
        </w:tc>
      </w:tr>
      <w:tr w:rsidR="00445076" w14:paraId="776A9C21" w14:textId="77777777">
        <w:trPr>
          <w:trHeight w:val="60"/>
        </w:trPr>
        <w:tc>
          <w:tcPr>
            <w:tcW w:w="10230" w:type="dxa"/>
            <w:gridSpan w:val="13"/>
            <w:shd w:val="clear" w:color="auto" w:fill="auto"/>
          </w:tcPr>
          <w:p w14:paraId="12AFD31B" w14:textId="77777777" w:rsidR="00445076" w:rsidRPr="008D6F5C" w:rsidRDefault="00445076" w:rsidP="00FE3C29">
            <w:pPr>
              <w:pStyle w:val="afff6"/>
            </w:pPr>
            <w:r w:rsidRPr="008D6F5C">
              <w:t>A：項目のすべてが"3"以上。</w:t>
            </w:r>
          </w:p>
          <w:p w14:paraId="7E4263BC" w14:textId="77777777" w:rsidR="00445076" w:rsidRPr="008D6F5C" w:rsidRDefault="00445076" w:rsidP="00FE3C29">
            <w:pPr>
              <w:pStyle w:val="afff6"/>
            </w:pPr>
            <w:r w:rsidRPr="008D6F5C">
              <w:t>B：項目の"2"以下について改善の予定がある。</w:t>
            </w:r>
          </w:p>
          <w:p w14:paraId="53F91496" w14:textId="77777777" w:rsidR="00445076" w:rsidRPr="008D6F5C" w:rsidRDefault="00445076" w:rsidP="00FE3C29">
            <w:pPr>
              <w:pStyle w:val="afff6"/>
            </w:pPr>
            <w:r w:rsidRPr="008D6F5C">
              <w:t>C：項目の"2"以下について改善の予定がない。</w:t>
            </w:r>
          </w:p>
          <w:p w14:paraId="1597B0E9" w14:textId="77777777" w:rsidR="00445076" w:rsidRPr="002F1019" w:rsidRDefault="00445076" w:rsidP="00FE3C29">
            <w:pPr>
              <w:pStyle w:val="afff6"/>
            </w:pPr>
            <w:r w:rsidRPr="008D6F5C">
              <w:rPr>
                <w:rFonts w:hint="eastAsia"/>
              </w:rPr>
              <w:t>※改善確認までは暫定的に任命し、改善確認後に正式任命とする</w:t>
            </w:r>
          </w:p>
        </w:tc>
      </w:tr>
      <w:tr w:rsidR="00445076" w14:paraId="3D3CBE0D" w14:textId="77777777">
        <w:tc>
          <w:tcPr>
            <w:tcW w:w="449" w:type="dxa"/>
            <w:shd w:val="clear" w:color="auto" w:fill="215E99" w:themeFill="text2" w:themeFillTint="BF"/>
          </w:tcPr>
          <w:p w14:paraId="4FF494C0" w14:textId="77777777" w:rsidR="00445076" w:rsidRDefault="00445076" w:rsidP="004456C2">
            <w:pPr>
              <w:pStyle w:val="aff0"/>
            </w:pPr>
          </w:p>
        </w:tc>
        <w:tc>
          <w:tcPr>
            <w:tcW w:w="2473" w:type="dxa"/>
            <w:gridSpan w:val="3"/>
            <w:shd w:val="clear" w:color="auto" w:fill="215E99" w:themeFill="text2" w:themeFillTint="BF"/>
          </w:tcPr>
          <w:p w14:paraId="74FB5FD7" w14:textId="77777777" w:rsidR="00445076" w:rsidRDefault="00445076" w:rsidP="004456C2">
            <w:pPr>
              <w:pStyle w:val="aff0"/>
            </w:pPr>
            <w:r>
              <w:rPr>
                <w:rFonts w:hint="eastAsia"/>
              </w:rPr>
              <w:t>必要条件</w:t>
            </w:r>
          </w:p>
        </w:tc>
        <w:tc>
          <w:tcPr>
            <w:tcW w:w="1461" w:type="dxa"/>
            <w:gridSpan w:val="2"/>
            <w:shd w:val="clear" w:color="auto" w:fill="215E99" w:themeFill="text2" w:themeFillTint="BF"/>
          </w:tcPr>
          <w:p w14:paraId="6A98AFFE" w14:textId="77777777" w:rsidR="00445076" w:rsidRDefault="00445076" w:rsidP="004456C2">
            <w:pPr>
              <w:pStyle w:val="aff0"/>
            </w:pPr>
            <w:r>
              <w:rPr>
                <w:rFonts w:hint="eastAsia"/>
              </w:rPr>
              <w:t>評価</w:t>
            </w:r>
          </w:p>
        </w:tc>
        <w:tc>
          <w:tcPr>
            <w:tcW w:w="1461" w:type="dxa"/>
            <w:gridSpan w:val="2"/>
            <w:shd w:val="clear" w:color="auto" w:fill="215E99" w:themeFill="text2" w:themeFillTint="BF"/>
          </w:tcPr>
          <w:p w14:paraId="7EA48AE5" w14:textId="77777777" w:rsidR="00445076" w:rsidRDefault="00445076" w:rsidP="004456C2">
            <w:pPr>
              <w:pStyle w:val="aff0"/>
            </w:pPr>
            <w:r>
              <w:rPr>
                <w:rFonts w:hint="eastAsia"/>
              </w:rPr>
              <w:t>改善予定日</w:t>
            </w:r>
          </w:p>
        </w:tc>
        <w:tc>
          <w:tcPr>
            <w:tcW w:w="1462" w:type="dxa"/>
            <w:gridSpan w:val="2"/>
            <w:shd w:val="clear" w:color="auto" w:fill="215E99" w:themeFill="text2" w:themeFillTint="BF"/>
          </w:tcPr>
          <w:p w14:paraId="09717B6A" w14:textId="77777777" w:rsidR="00445076" w:rsidRDefault="00445076" w:rsidP="004456C2">
            <w:pPr>
              <w:pStyle w:val="aff0"/>
            </w:pPr>
            <w:r>
              <w:rPr>
                <w:rFonts w:hint="eastAsia"/>
              </w:rPr>
              <w:t>改善内容</w:t>
            </w:r>
          </w:p>
        </w:tc>
        <w:tc>
          <w:tcPr>
            <w:tcW w:w="1462" w:type="dxa"/>
            <w:gridSpan w:val="2"/>
            <w:shd w:val="clear" w:color="auto" w:fill="215E99" w:themeFill="text2" w:themeFillTint="BF"/>
          </w:tcPr>
          <w:p w14:paraId="61984DAC" w14:textId="77777777" w:rsidR="00445076" w:rsidRDefault="00445076" w:rsidP="004456C2">
            <w:pPr>
              <w:pStyle w:val="aff0"/>
            </w:pPr>
            <w:r>
              <w:rPr>
                <w:rFonts w:hint="eastAsia"/>
              </w:rPr>
              <w:t>改善後評価</w:t>
            </w:r>
          </w:p>
        </w:tc>
        <w:tc>
          <w:tcPr>
            <w:tcW w:w="1462" w:type="dxa"/>
            <w:shd w:val="clear" w:color="auto" w:fill="215E99" w:themeFill="text2" w:themeFillTint="BF"/>
          </w:tcPr>
          <w:p w14:paraId="2AE8BA38" w14:textId="77777777" w:rsidR="00445076" w:rsidRDefault="00445076" w:rsidP="004456C2">
            <w:pPr>
              <w:pStyle w:val="aff0"/>
            </w:pPr>
            <w:r>
              <w:rPr>
                <w:rFonts w:hint="eastAsia"/>
              </w:rPr>
              <w:t>改善確認日</w:t>
            </w:r>
          </w:p>
        </w:tc>
      </w:tr>
      <w:tr w:rsidR="00445076" w14:paraId="4A771EE8" w14:textId="77777777">
        <w:tc>
          <w:tcPr>
            <w:tcW w:w="449" w:type="dxa"/>
          </w:tcPr>
          <w:p w14:paraId="5E53CC0B" w14:textId="77777777" w:rsidR="00445076" w:rsidRDefault="00445076" w:rsidP="004456C2">
            <w:pPr>
              <w:pStyle w:val="afff6"/>
            </w:pPr>
            <w:r>
              <w:rPr>
                <w:rFonts w:hint="eastAsia"/>
              </w:rPr>
              <w:t>1</w:t>
            </w:r>
          </w:p>
        </w:tc>
        <w:tc>
          <w:tcPr>
            <w:tcW w:w="2473" w:type="dxa"/>
            <w:gridSpan w:val="3"/>
          </w:tcPr>
          <w:p w14:paraId="4FC79B3C" w14:textId="77777777" w:rsidR="00445076" w:rsidRPr="00AB5469" w:rsidRDefault="00445076" w:rsidP="004456C2">
            <w:pPr>
              <w:pStyle w:val="afff6"/>
              <w:rPr>
                <w:color w:val="FF0000"/>
              </w:rPr>
            </w:pPr>
            <w:r w:rsidRPr="00AB5469">
              <w:rPr>
                <w:rFonts w:hint="eastAsia"/>
                <w:color w:val="FF0000"/>
              </w:rPr>
              <w:t>情報セキュリティ基本方針および社内の規程、基準などに精通していること</w:t>
            </w:r>
          </w:p>
        </w:tc>
        <w:tc>
          <w:tcPr>
            <w:tcW w:w="1461" w:type="dxa"/>
            <w:gridSpan w:val="2"/>
          </w:tcPr>
          <w:p w14:paraId="379B3373" w14:textId="77777777" w:rsidR="00445076" w:rsidRDefault="00445076" w:rsidP="004456C2">
            <w:pPr>
              <w:pStyle w:val="afff6"/>
            </w:pPr>
            <w:r>
              <w:rPr>
                <w:rFonts w:hint="eastAsia"/>
              </w:rPr>
              <w:t>2</w:t>
            </w:r>
          </w:p>
        </w:tc>
        <w:tc>
          <w:tcPr>
            <w:tcW w:w="1461" w:type="dxa"/>
            <w:gridSpan w:val="2"/>
          </w:tcPr>
          <w:p w14:paraId="581196C5" w14:textId="77777777" w:rsidR="00445076" w:rsidRDefault="00445076" w:rsidP="004456C2">
            <w:pPr>
              <w:pStyle w:val="afff6"/>
            </w:pPr>
            <w:r w:rsidRPr="00CE513E">
              <w:t>20XX/-/-</w:t>
            </w:r>
          </w:p>
        </w:tc>
        <w:tc>
          <w:tcPr>
            <w:tcW w:w="1462" w:type="dxa"/>
            <w:gridSpan w:val="2"/>
          </w:tcPr>
          <w:p w14:paraId="35D1F529" w14:textId="77777777" w:rsidR="00445076" w:rsidRPr="00AB5469" w:rsidRDefault="00445076" w:rsidP="004456C2">
            <w:pPr>
              <w:pStyle w:val="afff6"/>
              <w:rPr>
                <w:color w:val="FF0000"/>
              </w:rPr>
            </w:pPr>
            <w:r w:rsidRPr="00AB5469">
              <w:rPr>
                <w:color w:val="FF0000"/>
              </w:rPr>
              <w:t>ISMS構築作業を通して獲得</w:t>
            </w:r>
          </w:p>
        </w:tc>
        <w:tc>
          <w:tcPr>
            <w:tcW w:w="1462" w:type="dxa"/>
            <w:gridSpan w:val="2"/>
          </w:tcPr>
          <w:p w14:paraId="52B6E775" w14:textId="77777777" w:rsidR="00445076" w:rsidRDefault="00445076" w:rsidP="004456C2">
            <w:pPr>
              <w:pStyle w:val="afff6"/>
            </w:pPr>
            <w:r>
              <w:rPr>
                <w:rFonts w:hint="eastAsia"/>
              </w:rPr>
              <w:t>3</w:t>
            </w:r>
          </w:p>
        </w:tc>
        <w:tc>
          <w:tcPr>
            <w:tcW w:w="1462" w:type="dxa"/>
          </w:tcPr>
          <w:p w14:paraId="4DDA4ADF" w14:textId="77777777" w:rsidR="00445076" w:rsidRDefault="00445076" w:rsidP="004456C2">
            <w:pPr>
              <w:pStyle w:val="afff6"/>
            </w:pPr>
            <w:r w:rsidRPr="00CE513E">
              <w:t>20XX/-/-</w:t>
            </w:r>
          </w:p>
        </w:tc>
      </w:tr>
      <w:tr w:rsidR="00445076" w14:paraId="1D14FCF5" w14:textId="77777777">
        <w:tc>
          <w:tcPr>
            <w:tcW w:w="449" w:type="dxa"/>
          </w:tcPr>
          <w:p w14:paraId="56E99893" w14:textId="77777777" w:rsidR="00445076" w:rsidRDefault="00445076" w:rsidP="004456C2">
            <w:pPr>
              <w:pStyle w:val="afff6"/>
            </w:pPr>
            <w:r>
              <w:rPr>
                <w:rFonts w:hint="eastAsia"/>
              </w:rPr>
              <w:t>2</w:t>
            </w:r>
          </w:p>
        </w:tc>
        <w:tc>
          <w:tcPr>
            <w:tcW w:w="2473" w:type="dxa"/>
            <w:gridSpan w:val="3"/>
          </w:tcPr>
          <w:p w14:paraId="5A8F27A0" w14:textId="77777777" w:rsidR="00445076" w:rsidRPr="00AB5469" w:rsidRDefault="00445076" w:rsidP="004456C2">
            <w:pPr>
              <w:pStyle w:val="afff6"/>
              <w:rPr>
                <w:color w:val="FF0000"/>
              </w:rPr>
            </w:pPr>
            <w:r w:rsidRPr="00AB5469">
              <w:rPr>
                <w:rFonts w:hint="eastAsia"/>
                <w:color w:val="FF0000"/>
              </w:rPr>
              <w:t>情報セキュリティ基本方針および社内の規程、基準などに精通していること</w:t>
            </w:r>
          </w:p>
        </w:tc>
        <w:tc>
          <w:tcPr>
            <w:tcW w:w="1461" w:type="dxa"/>
            <w:gridSpan w:val="2"/>
          </w:tcPr>
          <w:p w14:paraId="40F0185D" w14:textId="77777777" w:rsidR="00445076" w:rsidRDefault="00445076" w:rsidP="004456C2">
            <w:pPr>
              <w:pStyle w:val="afff6"/>
            </w:pPr>
            <w:r>
              <w:rPr>
                <w:rFonts w:hint="eastAsia"/>
              </w:rPr>
              <w:t>2</w:t>
            </w:r>
          </w:p>
        </w:tc>
        <w:tc>
          <w:tcPr>
            <w:tcW w:w="1461" w:type="dxa"/>
            <w:gridSpan w:val="2"/>
          </w:tcPr>
          <w:p w14:paraId="55E38F8F" w14:textId="77777777" w:rsidR="00445076" w:rsidRDefault="00445076" w:rsidP="004456C2">
            <w:pPr>
              <w:pStyle w:val="afff6"/>
            </w:pPr>
            <w:r w:rsidRPr="00CE513E">
              <w:t>20XX/-/-</w:t>
            </w:r>
          </w:p>
        </w:tc>
        <w:tc>
          <w:tcPr>
            <w:tcW w:w="1462" w:type="dxa"/>
            <w:gridSpan w:val="2"/>
          </w:tcPr>
          <w:p w14:paraId="160750BF" w14:textId="77777777" w:rsidR="00445076" w:rsidRPr="00AB5469" w:rsidRDefault="00445076" w:rsidP="004456C2">
            <w:pPr>
              <w:pStyle w:val="afff6"/>
              <w:rPr>
                <w:color w:val="FF0000"/>
              </w:rPr>
            </w:pPr>
            <w:r w:rsidRPr="00AB5469">
              <w:rPr>
                <w:color w:val="FF0000"/>
              </w:rPr>
              <w:t>ISMS構築作業を通して獲得</w:t>
            </w:r>
          </w:p>
        </w:tc>
        <w:tc>
          <w:tcPr>
            <w:tcW w:w="1462" w:type="dxa"/>
            <w:gridSpan w:val="2"/>
          </w:tcPr>
          <w:p w14:paraId="31B1632A" w14:textId="77777777" w:rsidR="00445076" w:rsidRDefault="00445076" w:rsidP="004456C2">
            <w:pPr>
              <w:pStyle w:val="afff6"/>
            </w:pPr>
            <w:r>
              <w:rPr>
                <w:rFonts w:hint="eastAsia"/>
              </w:rPr>
              <w:t>3</w:t>
            </w:r>
          </w:p>
        </w:tc>
        <w:tc>
          <w:tcPr>
            <w:tcW w:w="1462" w:type="dxa"/>
          </w:tcPr>
          <w:p w14:paraId="7D360970" w14:textId="77777777" w:rsidR="00445076" w:rsidRDefault="00445076" w:rsidP="004456C2">
            <w:pPr>
              <w:pStyle w:val="afff6"/>
            </w:pPr>
            <w:r w:rsidRPr="00CE513E">
              <w:t>20XX/-/-</w:t>
            </w:r>
          </w:p>
        </w:tc>
      </w:tr>
      <w:tr w:rsidR="00445076" w14:paraId="73C2ABDC" w14:textId="77777777">
        <w:tc>
          <w:tcPr>
            <w:tcW w:w="449" w:type="dxa"/>
          </w:tcPr>
          <w:p w14:paraId="493912CD" w14:textId="77777777" w:rsidR="00445076" w:rsidRDefault="00445076" w:rsidP="004456C2">
            <w:pPr>
              <w:pStyle w:val="afff6"/>
            </w:pPr>
            <w:r>
              <w:rPr>
                <w:rFonts w:hint="eastAsia"/>
              </w:rPr>
              <w:t>3</w:t>
            </w:r>
          </w:p>
        </w:tc>
        <w:tc>
          <w:tcPr>
            <w:tcW w:w="2473" w:type="dxa"/>
            <w:gridSpan w:val="3"/>
          </w:tcPr>
          <w:p w14:paraId="2D932D79" w14:textId="77777777" w:rsidR="00445076" w:rsidRPr="00AB5469" w:rsidRDefault="00445076" w:rsidP="004456C2">
            <w:pPr>
              <w:pStyle w:val="afff6"/>
              <w:rPr>
                <w:color w:val="FF0000"/>
              </w:rPr>
            </w:pPr>
            <w:r w:rsidRPr="00AB5469">
              <w:rPr>
                <w:rFonts w:hint="eastAsia"/>
                <w:color w:val="FF0000"/>
              </w:rPr>
              <w:t>情報セキュリティ全般に関する知識があること</w:t>
            </w:r>
          </w:p>
        </w:tc>
        <w:tc>
          <w:tcPr>
            <w:tcW w:w="1461" w:type="dxa"/>
            <w:gridSpan w:val="2"/>
          </w:tcPr>
          <w:p w14:paraId="02443D1F" w14:textId="77777777" w:rsidR="00445076" w:rsidRDefault="00445076" w:rsidP="004456C2">
            <w:pPr>
              <w:pStyle w:val="afff6"/>
            </w:pPr>
            <w:r>
              <w:rPr>
                <w:rFonts w:hint="eastAsia"/>
              </w:rPr>
              <w:t>2</w:t>
            </w:r>
          </w:p>
        </w:tc>
        <w:tc>
          <w:tcPr>
            <w:tcW w:w="1461" w:type="dxa"/>
            <w:gridSpan w:val="2"/>
          </w:tcPr>
          <w:p w14:paraId="0EE990A7" w14:textId="77777777" w:rsidR="00445076" w:rsidRDefault="00445076" w:rsidP="004456C2">
            <w:pPr>
              <w:pStyle w:val="afff6"/>
            </w:pPr>
            <w:r w:rsidRPr="00CE513E">
              <w:t>20XX/-/-</w:t>
            </w:r>
          </w:p>
        </w:tc>
        <w:tc>
          <w:tcPr>
            <w:tcW w:w="1462" w:type="dxa"/>
            <w:gridSpan w:val="2"/>
          </w:tcPr>
          <w:p w14:paraId="315F079A" w14:textId="77777777" w:rsidR="00445076" w:rsidRPr="00AB5469" w:rsidRDefault="00445076" w:rsidP="004456C2">
            <w:pPr>
              <w:pStyle w:val="afff6"/>
              <w:rPr>
                <w:color w:val="FF0000"/>
              </w:rPr>
            </w:pPr>
            <w:r w:rsidRPr="00AB5469">
              <w:rPr>
                <w:color w:val="FF0000"/>
              </w:rPr>
              <w:t>ISMS構築作業を通して獲得</w:t>
            </w:r>
          </w:p>
        </w:tc>
        <w:tc>
          <w:tcPr>
            <w:tcW w:w="1462" w:type="dxa"/>
            <w:gridSpan w:val="2"/>
          </w:tcPr>
          <w:p w14:paraId="25B35A84" w14:textId="77777777" w:rsidR="00445076" w:rsidRDefault="00445076" w:rsidP="004456C2">
            <w:pPr>
              <w:pStyle w:val="afff6"/>
            </w:pPr>
            <w:r>
              <w:rPr>
                <w:rFonts w:hint="eastAsia"/>
              </w:rPr>
              <w:t>3</w:t>
            </w:r>
          </w:p>
        </w:tc>
        <w:tc>
          <w:tcPr>
            <w:tcW w:w="1462" w:type="dxa"/>
          </w:tcPr>
          <w:p w14:paraId="6CA43CF0" w14:textId="77777777" w:rsidR="00445076" w:rsidRDefault="00445076" w:rsidP="004456C2">
            <w:pPr>
              <w:pStyle w:val="afff6"/>
            </w:pPr>
            <w:r w:rsidRPr="00CE513E">
              <w:t>20XX/-/-</w:t>
            </w:r>
          </w:p>
        </w:tc>
      </w:tr>
      <w:tr w:rsidR="00445076" w14:paraId="7E5D76BE" w14:textId="77777777">
        <w:tc>
          <w:tcPr>
            <w:tcW w:w="449" w:type="dxa"/>
          </w:tcPr>
          <w:p w14:paraId="0E480DB0" w14:textId="77777777" w:rsidR="00445076" w:rsidRDefault="00445076" w:rsidP="004456C2">
            <w:pPr>
              <w:pStyle w:val="afff6"/>
            </w:pPr>
            <w:r>
              <w:rPr>
                <w:rFonts w:hint="eastAsia"/>
              </w:rPr>
              <w:t>4</w:t>
            </w:r>
          </w:p>
        </w:tc>
        <w:tc>
          <w:tcPr>
            <w:tcW w:w="2473" w:type="dxa"/>
            <w:gridSpan w:val="3"/>
          </w:tcPr>
          <w:p w14:paraId="7D41C8AA" w14:textId="77777777" w:rsidR="00445076" w:rsidRPr="00AB5469" w:rsidRDefault="00445076" w:rsidP="004456C2">
            <w:pPr>
              <w:pStyle w:val="afff6"/>
              <w:rPr>
                <w:color w:val="FF0000"/>
              </w:rPr>
            </w:pPr>
            <w:r w:rsidRPr="00AB5469">
              <w:rPr>
                <w:rFonts w:hint="eastAsia"/>
                <w:color w:val="FF0000"/>
              </w:rPr>
              <w:t>公正な判断ができること</w:t>
            </w:r>
          </w:p>
        </w:tc>
        <w:tc>
          <w:tcPr>
            <w:tcW w:w="1461" w:type="dxa"/>
            <w:gridSpan w:val="2"/>
          </w:tcPr>
          <w:p w14:paraId="5FBC16A5" w14:textId="77777777" w:rsidR="00445076" w:rsidRDefault="00445076" w:rsidP="004456C2">
            <w:pPr>
              <w:pStyle w:val="afff6"/>
            </w:pPr>
            <w:r>
              <w:rPr>
                <w:rFonts w:hint="eastAsia"/>
              </w:rPr>
              <w:t>5</w:t>
            </w:r>
          </w:p>
        </w:tc>
        <w:tc>
          <w:tcPr>
            <w:tcW w:w="1461" w:type="dxa"/>
            <w:gridSpan w:val="2"/>
          </w:tcPr>
          <w:p w14:paraId="4DBD9F91" w14:textId="77777777" w:rsidR="00445076" w:rsidRDefault="00445076" w:rsidP="004456C2">
            <w:pPr>
              <w:pStyle w:val="afff6"/>
            </w:pPr>
          </w:p>
        </w:tc>
        <w:tc>
          <w:tcPr>
            <w:tcW w:w="1462" w:type="dxa"/>
            <w:gridSpan w:val="2"/>
          </w:tcPr>
          <w:p w14:paraId="7E9F5F87" w14:textId="77777777" w:rsidR="00445076" w:rsidRDefault="00445076" w:rsidP="004456C2">
            <w:pPr>
              <w:pStyle w:val="afff6"/>
            </w:pPr>
          </w:p>
        </w:tc>
        <w:tc>
          <w:tcPr>
            <w:tcW w:w="1462" w:type="dxa"/>
            <w:gridSpan w:val="2"/>
          </w:tcPr>
          <w:p w14:paraId="4320C6CA" w14:textId="77777777" w:rsidR="00445076" w:rsidRDefault="00445076" w:rsidP="004456C2">
            <w:pPr>
              <w:pStyle w:val="afff6"/>
            </w:pPr>
          </w:p>
        </w:tc>
        <w:tc>
          <w:tcPr>
            <w:tcW w:w="1462" w:type="dxa"/>
          </w:tcPr>
          <w:p w14:paraId="5B76F9E4" w14:textId="77777777" w:rsidR="00445076" w:rsidRDefault="00445076" w:rsidP="004456C2">
            <w:pPr>
              <w:pStyle w:val="afff6"/>
            </w:pPr>
          </w:p>
        </w:tc>
      </w:tr>
      <w:tr w:rsidR="00445076" w14:paraId="2061DBE8" w14:textId="77777777">
        <w:tc>
          <w:tcPr>
            <w:tcW w:w="1583" w:type="dxa"/>
            <w:gridSpan w:val="2"/>
            <w:shd w:val="clear" w:color="auto" w:fill="215E99" w:themeFill="text2" w:themeFillTint="BF"/>
          </w:tcPr>
          <w:p w14:paraId="62A14BD6" w14:textId="77777777" w:rsidR="00445076" w:rsidRDefault="00445076" w:rsidP="004456C2">
            <w:pPr>
              <w:pStyle w:val="aff0"/>
            </w:pPr>
            <w:r>
              <w:rPr>
                <w:rFonts w:hint="eastAsia"/>
              </w:rPr>
              <w:t>評価基準</w:t>
            </w:r>
          </w:p>
        </w:tc>
        <w:tc>
          <w:tcPr>
            <w:tcW w:w="8647" w:type="dxa"/>
            <w:gridSpan w:val="11"/>
            <w:shd w:val="clear" w:color="auto" w:fill="215E99" w:themeFill="text2" w:themeFillTint="BF"/>
          </w:tcPr>
          <w:p w14:paraId="60E73179" w14:textId="77777777" w:rsidR="00445076" w:rsidRDefault="00445076" w:rsidP="004456C2">
            <w:pPr>
              <w:pStyle w:val="aff0"/>
            </w:pPr>
            <w:r>
              <w:rPr>
                <w:rFonts w:hint="eastAsia"/>
              </w:rPr>
              <w:t>内容</w:t>
            </w:r>
          </w:p>
        </w:tc>
      </w:tr>
      <w:tr w:rsidR="00445076" w:rsidRPr="00AB5469" w14:paraId="361D6B4A" w14:textId="77777777">
        <w:tc>
          <w:tcPr>
            <w:tcW w:w="1583" w:type="dxa"/>
            <w:gridSpan w:val="2"/>
          </w:tcPr>
          <w:p w14:paraId="653E0ACD" w14:textId="77777777" w:rsidR="00445076" w:rsidRPr="00AB5469" w:rsidRDefault="00445076" w:rsidP="004456C2">
            <w:pPr>
              <w:pStyle w:val="afff6"/>
            </w:pPr>
            <w:r w:rsidRPr="00AB5469">
              <w:rPr>
                <w:rFonts w:hint="eastAsia"/>
              </w:rPr>
              <w:t>5</w:t>
            </w:r>
          </w:p>
        </w:tc>
        <w:tc>
          <w:tcPr>
            <w:tcW w:w="8647" w:type="dxa"/>
            <w:gridSpan w:val="11"/>
          </w:tcPr>
          <w:p w14:paraId="18314B2B" w14:textId="77777777" w:rsidR="00445076" w:rsidRPr="00AB5469" w:rsidRDefault="00445076" w:rsidP="004456C2">
            <w:pPr>
              <w:pStyle w:val="afff6"/>
            </w:pPr>
            <w:r w:rsidRPr="00AB5469">
              <w:rPr>
                <w:rFonts w:hint="eastAsia"/>
              </w:rPr>
              <w:t>十分な力量がある。指導・教育ができる</w:t>
            </w:r>
          </w:p>
        </w:tc>
      </w:tr>
      <w:tr w:rsidR="00445076" w:rsidRPr="00AB5469" w14:paraId="442CCB8E" w14:textId="77777777">
        <w:tc>
          <w:tcPr>
            <w:tcW w:w="1583" w:type="dxa"/>
            <w:gridSpan w:val="2"/>
          </w:tcPr>
          <w:p w14:paraId="21A9D857" w14:textId="77777777" w:rsidR="00445076" w:rsidRPr="00AB5469" w:rsidRDefault="00445076" w:rsidP="004456C2">
            <w:pPr>
              <w:pStyle w:val="afff6"/>
            </w:pPr>
            <w:r w:rsidRPr="00AB5469">
              <w:rPr>
                <w:rFonts w:hint="eastAsia"/>
              </w:rPr>
              <w:t>4</w:t>
            </w:r>
          </w:p>
        </w:tc>
        <w:tc>
          <w:tcPr>
            <w:tcW w:w="8647" w:type="dxa"/>
            <w:gridSpan w:val="11"/>
          </w:tcPr>
          <w:p w14:paraId="0BDD4F03" w14:textId="77777777" w:rsidR="00445076" w:rsidRPr="00AB5469" w:rsidRDefault="00445076" w:rsidP="004456C2">
            <w:pPr>
              <w:pStyle w:val="afff6"/>
            </w:pPr>
            <w:r w:rsidRPr="00AB5469">
              <w:rPr>
                <w:rFonts w:hint="eastAsia"/>
              </w:rPr>
              <w:t>力量がある。支援なしに対応ができる</w:t>
            </w:r>
          </w:p>
        </w:tc>
      </w:tr>
      <w:tr w:rsidR="00445076" w:rsidRPr="00AB5469" w14:paraId="6ACB2D83" w14:textId="77777777">
        <w:tc>
          <w:tcPr>
            <w:tcW w:w="1583" w:type="dxa"/>
            <w:gridSpan w:val="2"/>
          </w:tcPr>
          <w:p w14:paraId="0589D989" w14:textId="77777777" w:rsidR="00445076" w:rsidRPr="00AB5469" w:rsidRDefault="00445076" w:rsidP="004456C2">
            <w:pPr>
              <w:pStyle w:val="afff6"/>
            </w:pPr>
            <w:r w:rsidRPr="00AB5469">
              <w:rPr>
                <w:rFonts w:hint="eastAsia"/>
              </w:rPr>
              <w:t>3</w:t>
            </w:r>
          </w:p>
        </w:tc>
        <w:tc>
          <w:tcPr>
            <w:tcW w:w="8647" w:type="dxa"/>
            <w:gridSpan w:val="11"/>
          </w:tcPr>
          <w:p w14:paraId="146B132C" w14:textId="77777777" w:rsidR="00445076" w:rsidRPr="00AB5469" w:rsidRDefault="00445076" w:rsidP="004456C2">
            <w:pPr>
              <w:pStyle w:val="afff6"/>
            </w:pPr>
            <w:r w:rsidRPr="00AB5469">
              <w:rPr>
                <w:rFonts w:hint="eastAsia"/>
              </w:rPr>
              <w:t>力量がある。他の支援により対応ができる</w:t>
            </w:r>
          </w:p>
        </w:tc>
      </w:tr>
      <w:tr w:rsidR="00445076" w:rsidRPr="00AB5469" w14:paraId="7126BA85" w14:textId="77777777">
        <w:tc>
          <w:tcPr>
            <w:tcW w:w="1583" w:type="dxa"/>
            <w:gridSpan w:val="2"/>
          </w:tcPr>
          <w:p w14:paraId="0F9DF314" w14:textId="77777777" w:rsidR="00445076" w:rsidRPr="00AB5469" w:rsidRDefault="00445076" w:rsidP="004456C2">
            <w:pPr>
              <w:pStyle w:val="afff6"/>
            </w:pPr>
            <w:r w:rsidRPr="00AB5469">
              <w:rPr>
                <w:rFonts w:hint="eastAsia"/>
              </w:rPr>
              <w:t>2</w:t>
            </w:r>
          </w:p>
        </w:tc>
        <w:tc>
          <w:tcPr>
            <w:tcW w:w="8647" w:type="dxa"/>
            <w:gridSpan w:val="11"/>
          </w:tcPr>
          <w:p w14:paraId="3982FCBD" w14:textId="77777777" w:rsidR="00445076" w:rsidRPr="00AB5469" w:rsidRDefault="00445076" w:rsidP="004456C2">
            <w:pPr>
              <w:pStyle w:val="afff6"/>
            </w:pPr>
            <w:r w:rsidRPr="00AB5469">
              <w:rPr>
                <w:rFonts w:hint="eastAsia"/>
              </w:rPr>
              <w:t>改善の余地がある</w:t>
            </w:r>
          </w:p>
        </w:tc>
      </w:tr>
      <w:tr w:rsidR="00445076" w:rsidRPr="00AB5469" w14:paraId="36A22B85" w14:textId="77777777">
        <w:tc>
          <w:tcPr>
            <w:tcW w:w="1583" w:type="dxa"/>
            <w:gridSpan w:val="2"/>
          </w:tcPr>
          <w:p w14:paraId="75CE74AD" w14:textId="77777777" w:rsidR="00445076" w:rsidRPr="00AB5469" w:rsidRDefault="00445076" w:rsidP="004456C2">
            <w:pPr>
              <w:pStyle w:val="afff6"/>
            </w:pPr>
            <w:r w:rsidRPr="00AB5469">
              <w:rPr>
                <w:rFonts w:hint="eastAsia"/>
              </w:rPr>
              <w:t>1</w:t>
            </w:r>
          </w:p>
        </w:tc>
        <w:tc>
          <w:tcPr>
            <w:tcW w:w="8647" w:type="dxa"/>
            <w:gridSpan w:val="11"/>
          </w:tcPr>
          <w:p w14:paraId="0C5F1480" w14:textId="77777777" w:rsidR="00445076" w:rsidRPr="00AB5469" w:rsidRDefault="00445076" w:rsidP="004456C2">
            <w:pPr>
              <w:pStyle w:val="afff6"/>
            </w:pPr>
            <w:r w:rsidRPr="00AB5469">
              <w:rPr>
                <w:rFonts w:hint="eastAsia"/>
              </w:rPr>
              <w:t>改善が必要</w:t>
            </w:r>
          </w:p>
        </w:tc>
      </w:tr>
    </w:tbl>
    <w:p w14:paraId="066C6FED" w14:textId="77777777" w:rsidR="00445076" w:rsidRDefault="00445076">
      <w:pPr>
        <w:ind w:firstLineChars="0" w:firstLine="0"/>
      </w:pPr>
    </w:p>
    <w:p w14:paraId="090E8C13" w14:textId="77777777" w:rsidR="00445076" w:rsidRPr="00CB727D" w:rsidRDefault="00445076">
      <w:pPr>
        <w:pStyle w:val="aff4"/>
      </w:pPr>
      <w:r w:rsidRPr="00CB727D">
        <w:rPr>
          <w:rFonts w:hint="eastAsia"/>
        </w:rPr>
        <w:t>教育計画書の作成方法（例）</w:t>
      </w:r>
    </w:p>
    <w:p w14:paraId="0E20787E" w14:textId="77777777" w:rsidR="00445076" w:rsidRDefault="00445076">
      <w:r w:rsidRPr="00CB727D">
        <w:rPr>
          <w:rFonts w:hint="eastAsia"/>
        </w:rPr>
        <w:t>力量評価の結果をもとに、必要な力量を身に</w:t>
      </w:r>
      <w:r>
        <w:rPr>
          <w:rFonts w:hint="eastAsia"/>
        </w:rPr>
        <w:t>付け</w:t>
      </w:r>
      <w:r w:rsidRPr="00CB727D">
        <w:rPr>
          <w:rFonts w:hint="eastAsia"/>
        </w:rPr>
        <w:t>るための教育を計画します。以下の例をもとに、教育計画書の作成方法を説明します。</w:t>
      </w:r>
    </w:p>
    <w:tbl>
      <w:tblPr>
        <w:tblW w:w="10480" w:type="dxa"/>
        <w:tblCellMar>
          <w:left w:w="0" w:type="dxa"/>
          <w:right w:w="0" w:type="dxa"/>
        </w:tblCellMar>
        <w:tblLook w:val="0600" w:firstRow="0" w:lastRow="0" w:firstColumn="0" w:lastColumn="0" w:noHBand="1" w:noVBand="1"/>
      </w:tblPr>
      <w:tblGrid>
        <w:gridCol w:w="2258"/>
        <w:gridCol w:w="8222"/>
      </w:tblGrid>
      <w:tr w:rsidR="00445076" w:rsidRPr="001D36AB" w14:paraId="187D6D3A" w14:textId="77777777">
        <w:trPr>
          <w:trHeight w:val="362"/>
        </w:trPr>
        <w:tc>
          <w:tcPr>
            <w:tcW w:w="2258" w:type="dxa"/>
            <w:tcBorders>
              <w:top w:val="single" w:sz="8" w:space="0" w:color="000000"/>
              <w:left w:val="single" w:sz="8" w:space="0" w:color="000000"/>
              <w:bottom w:val="single" w:sz="8" w:space="0" w:color="000000"/>
              <w:right w:val="single" w:sz="8" w:space="0" w:color="000000"/>
            </w:tcBorders>
            <w:shd w:val="clear" w:color="auto" w:fill="2F5597"/>
            <w:tcMar>
              <w:top w:w="15" w:type="dxa"/>
              <w:left w:w="99" w:type="dxa"/>
              <w:bottom w:w="0" w:type="dxa"/>
              <w:right w:w="99" w:type="dxa"/>
            </w:tcMar>
            <w:vAlign w:val="center"/>
            <w:hideMark/>
          </w:tcPr>
          <w:p w14:paraId="3CD80C87" w14:textId="77777777" w:rsidR="00445076" w:rsidRPr="001D36AB" w:rsidRDefault="00445076" w:rsidP="004456C2">
            <w:pPr>
              <w:pStyle w:val="aff0"/>
              <w:rPr>
                <w:rFonts w:ascii="Arial" w:eastAsia="ＭＳ Ｐゴシック" w:hAnsi="Arial"/>
                <w:kern w:val="0"/>
                <w:sz w:val="36"/>
                <w:szCs w:val="36"/>
              </w:rPr>
            </w:pPr>
            <w:r w:rsidRPr="001D36AB">
              <w:rPr>
                <w:rFonts w:hint="eastAsia"/>
              </w:rPr>
              <w:t>教育目的</w:t>
            </w:r>
          </w:p>
        </w:tc>
        <w:tc>
          <w:tcPr>
            <w:tcW w:w="8222" w:type="dxa"/>
            <w:tcBorders>
              <w:top w:val="single" w:sz="8" w:space="0" w:color="000000"/>
              <w:left w:val="single" w:sz="8" w:space="0" w:color="000000"/>
              <w:bottom w:val="single" w:sz="8" w:space="0" w:color="000000"/>
              <w:right w:val="single" w:sz="8" w:space="0" w:color="000000"/>
            </w:tcBorders>
            <w:shd w:val="clear" w:color="auto" w:fill="FFFFFF"/>
            <w:tcMar>
              <w:top w:w="15" w:type="dxa"/>
              <w:left w:w="99" w:type="dxa"/>
              <w:bottom w:w="0" w:type="dxa"/>
              <w:right w:w="99" w:type="dxa"/>
            </w:tcMar>
            <w:vAlign w:val="center"/>
            <w:hideMark/>
          </w:tcPr>
          <w:p w14:paraId="47656917" w14:textId="77777777" w:rsidR="00445076" w:rsidRPr="001D36AB" w:rsidRDefault="00445076" w:rsidP="004456C2">
            <w:pPr>
              <w:pStyle w:val="afff6"/>
              <w:rPr>
                <w:rFonts w:ascii="Arial" w:eastAsia="ＭＳ Ｐゴシック" w:hAnsi="Arial"/>
                <w:sz w:val="36"/>
                <w:szCs w:val="36"/>
              </w:rPr>
            </w:pPr>
            <w:r w:rsidRPr="001D36AB">
              <w:rPr>
                <w:rFonts w:hint="eastAsia"/>
              </w:rPr>
              <w:t>ISO27001認証取得のため</w:t>
            </w:r>
          </w:p>
        </w:tc>
      </w:tr>
      <w:tr w:rsidR="00445076" w:rsidRPr="001D36AB" w14:paraId="4678E6D4" w14:textId="77777777">
        <w:trPr>
          <w:trHeight w:val="362"/>
        </w:trPr>
        <w:tc>
          <w:tcPr>
            <w:tcW w:w="2258" w:type="dxa"/>
            <w:tcBorders>
              <w:top w:val="single" w:sz="8" w:space="0" w:color="000000"/>
              <w:left w:val="single" w:sz="8" w:space="0" w:color="000000"/>
              <w:bottom w:val="single" w:sz="8" w:space="0" w:color="000000"/>
              <w:right w:val="single" w:sz="8" w:space="0" w:color="000000"/>
            </w:tcBorders>
            <w:shd w:val="clear" w:color="auto" w:fill="2F5597"/>
            <w:tcMar>
              <w:top w:w="15" w:type="dxa"/>
              <w:left w:w="99" w:type="dxa"/>
              <w:bottom w:w="0" w:type="dxa"/>
              <w:right w:w="99" w:type="dxa"/>
            </w:tcMar>
            <w:vAlign w:val="center"/>
            <w:hideMark/>
          </w:tcPr>
          <w:p w14:paraId="1ED403B1" w14:textId="77777777" w:rsidR="00445076" w:rsidRPr="001D36AB" w:rsidRDefault="00445076" w:rsidP="004456C2">
            <w:pPr>
              <w:pStyle w:val="aff0"/>
              <w:rPr>
                <w:rFonts w:ascii="Arial" w:eastAsia="ＭＳ Ｐゴシック" w:hAnsi="Arial"/>
                <w:kern w:val="0"/>
                <w:sz w:val="36"/>
                <w:szCs w:val="36"/>
              </w:rPr>
            </w:pPr>
            <w:r w:rsidRPr="001D36AB">
              <w:rPr>
                <w:rFonts w:hint="eastAsia"/>
              </w:rPr>
              <w:t>教育対象者</w:t>
            </w:r>
          </w:p>
        </w:tc>
        <w:tc>
          <w:tcPr>
            <w:tcW w:w="8222" w:type="dxa"/>
            <w:tcBorders>
              <w:top w:val="single" w:sz="8" w:space="0" w:color="000000"/>
              <w:left w:val="single" w:sz="8" w:space="0" w:color="000000"/>
              <w:bottom w:val="single" w:sz="8" w:space="0" w:color="000000"/>
              <w:right w:val="single" w:sz="8" w:space="0" w:color="000000"/>
            </w:tcBorders>
            <w:shd w:val="clear" w:color="auto" w:fill="FFFFFF"/>
            <w:tcMar>
              <w:top w:w="15" w:type="dxa"/>
              <w:left w:w="99" w:type="dxa"/>
              <w:bottom w:w="0" w:type="dxa"/>
              <w:right w:w="99" w:type="dxa"/>
            </w:tcMar>
            <w:vAlign w:val="center"/>
            <w:hideMark/>
          </w:tcPr>
          <w:p w14:paraId="469E6AED" w14:textId="77777777" w:rsidR="00445076" w:rsidRPr="001D36AB" w:rsidRDefault="00445076" w:rsidP="004456C2">
            <w:pPr>
              <w:pStyle w:val="afff6"/>
              <w:rPr>
                <w:rFonts w:ascii="Arial" w:eastAsia="ＭＳ Ｐゴシック" w:hAnsi="Arial"/>
                <w:sz w:val="36"/>
                <w:szCs w:val="36"/>
              </w:rPr>
            </w:pPr>
            <w:r w:rsidRPr="001D36AB">
              <w:rPr>
                <w:rFonts w:hint="eastAsia"/>
              </w:rPr>
              <w:t>全従業者</w:t>
            </w:r>
          </w:p>
        </w:tc>
      </w:tr>
      <w:tr w:rsidR="00445076" w:rsidRPr="001D36AB" w14:paraId="09979197" w14:textId="77777777">
        <w:trPr>
          <w:trHeight w:val="1096"/>
        </w:trPr>
        <w:tc>
          <w:tcPr>
            <w:tcW w:w="2258" w:type="dxa"/>
            <w:tcBorders>
              <w:top w:val="single" w:sz="8" w:space="0" w:color="000000"/>
              <w:left w:val="single" w:sz="8" w:space="0" w:color="000000"/>
              <w:bottom w:val="single" w:sz="8" w:space="0" w:color="000000"/>
              <w:right w:val="single" w:sz="8" w:space="0" w:color="000000"/>
            </w:tcBorders>
            <w:shd w:val="clear" w:color="auto" w:fill="2F5597"/>
            <w:tcMar>
              <w:top w:w="15" w:type="dxa"/>
              <w:left w:w="99" w:type="dxa"/>
              <w:bottom w:w="0" w:type="dxa"/>
              <w:right w:w="99" w:type="dxa"/>
            </w:tcMar>
            <w:vAlign w:val="center"/>
            <w:hideMark/>
          </w:tcPr>
          <w:p w14:paraId="273C3FF7" w14:textId="77777777" w:rsidR="00445076" w:rsidRPr="001D36AB" w:rsidRDefault="00445076" w:rsidP="004456C2">
            <w:pPr>
              <w:pStyle w:val="aff0"/>
              <w:rPr>
                <w:rFonts w:ascii="Arial" w:eastAsia="ＭＳ Ｐゴシック" w:hAnsi="Arial"/>
                <w:kern w:val="0"/>
                <w:sz w:val="36"/>
                <w:szCs w:val="36"/>
              </w:rPr>
            </w:pPr>
            <w:r w:rsidRPr="001D36AB">
              <w:rPr>
                <w:rFonts w:hint="eastAsia"/>
              </w:rPr>
              <w:t>教育方法</w:t>
            </w:r>
          </w:p>
        </w:tc>
        <w:tc>
          <w:tcPr>
            <w:tcW w:w="8222" w:type="dxa"/>
            <w:tcBorders>
              <w:top w:val="single" w:sz="8" w:space="0" w:color="000000"/>
              <w:left w:val="single" w:sz="8" w:space="0" w:color="000000"/>
              <w:bottom w:val="single" w:sz="8" w:space="0" w:color="000000"/>
              <w:right w:val="single" w:sz="8" w:space="0" w:color="000000"/>
            </w:tcBorders>
            <w:shd w:val="clear" w:color="auto" w:fill="FFFFFF"/>
            <w:tcMar>
              <w:top w:w="15" w:type="dxa"/>
              <w:left w:w="99" w:type="dxa"/>
              <w:bottom w:w="0" w:type="dxa"/>
              <w:right w:w="99" w:type="dxa"/>
            </w:tcMar>
            <w:vAlign w:val="center"/>
            <w:hideMark/>
          </w:tcPr>
          <w:p w14:paraId="4D6E9E40" w14:textId="77777777" w:rsidR="00445076" w:rsidRPr="001D36AB" w:rsidRDefault="00445076" w:rsidP="004456C2">
            <w:pPr>
              <w:pStyle w:val="afff6"/>
              <w:rPr>
                <w:rFonts w:ascii="Arial" w:eastAsia="ＭＳ Ｐゴシック" w:hAnsi="Arial"/>
                <w:sz w:val="36"/>
                <w:szCs w:val="36"/>
              </w:rPr>
            </w:pPr>
            <w:r w:rsidRPr="001D36AB">
              <w:rPr>
                <w:rFonts w:hint="eastAsia"/>
              </w:rPr>
              <w:t>方法：eラーニングによる自己学習、確認テスト。</w:t>
            </w:r>
          </w:p>
          <w:p w14:paraId="27B9EDF2" w14:textId="77777777" w:rsidR="00445076" w:rsidRPr="001D36AB" w:rsidRDefault="00445076" w:rsidP="004456C2">
            <w:pPr>
              <w:pStyle w:val="afff6"/>
              <w:rPr>
                <w:rFonts w:ascii="Arial" w:eastAsia="ＭＳ Ｐゴシック" w:hAnsi="Arial"/>
                <w:sz w:val="36"/>
                <w:szCs w:val="36"/>
              </w:rPr>
            </w:pPr>
            <w:r w:rsidRPr="001D36AB">
              <w:rPr>
                <w:rFonts w:hint="eastAsia"/>
              </w:rPr>
              <w:t>委員会より、受講対象者に受講案内のメールを送付。</w:t>
            </w:r>
          </w:p>
          <w:p w14:paraId="22EA1796" w14:textId="03A10119" w:rsidR="00445076" w:rsidRPr="001D36AB" w:rsidRDefault="00445076" w:rsidP="004456C2">
            <w:pPr>
              <w:pStyle w:val="afff6"/>
              <w:rPr>
                <w:rFonts w:ascii="Arial" w:eastAsia="ＭＳ Ｐゴシック" w:hAnsi="Arial"/>
                <w:sz w:val="36"/>
                <w:szCs w:val="36"/>
              </w:rPr>
            </w:pPr>
            <w:r w:rsidRPr="001D36AB">
              <w:rPr>
                <w:rFonts w:hint="eastAsia"/>
              </w:rPr>
              <w:t>受講者は、案内にあるURLからeラーニングのシステムにアクセスし、受講</w:t>
            </w:r>
            <w:r w:rsidR="00EC001B">
              <w:rPr>
                <w:rFonts w:hint="eastAsia"/>
              </w:rPr>
              <w:t>（</w:t>
            </w:r>
            <w:r w:rsidRPr="001D36AB">
              <w:rPr>
                <w:rFonts w:hint="eastAsia"/>
              </w:rPr>
              <w:t>テキストのダウンロード</w:t>
            </w:r>
            <w:r w:rsidR="00EC001B">
              <w:rPr>
                <w:rFonts w:hint="eastAsia"/>
              </w:rPr>
              <w:t>）</w:t>
            </w:r>
            <w:r w:rsidRPr="001D36AB">
              <w:rPr>
                <w:rFonts w:hint="eastAsia"/>
              </w:rPr>
              <w:t>／確認テストを行う。</w:t>
            </w:r>
          </w:p>
        </w:tc>
      </w:tr>
      <w:tr w:rsidR="00445076" w:rsidRPr="001D36AB" w14:paraId="52AD9FE8" w14:textId="77777777">
        <w:trPr>
          <w:trHeight w:val="1238"/>
        </w:trPr>
        <w:tc>
          <w:tcPr>
            <w:tcW w:w="2258" w:type="dxa"/>
            <w:tcBorders>
              <w:top w:val="single" w:sz="8" w:space="0" w:color="000000"/>
              <w:left w:val="single" w:sz="8" w:space="0" w:color="000000"/>
              <w:bottom w:val="single" w:sz="8" w:space="0" w:color="000000"/>
              <w:right w:val="single" w:sz="8" w:space="0" w:color="000000"/>
            </w:tcBorders>
            <w:shd w:val="clear" w:color="auto" w:fill="2F5597"/>
            <w:tcMar>
              <w:top w:w="15" w:type="dxa"/>
              <w:left w:w="99" w:type="dxa"/>
              <w:bottom w:w="0" w:type="dxa"/>
              <w:right w:w="99" w:type="dxa"/>
            </w:tcMar>
            <w:vAlign w:val="center"/>
            <w:hideMark/>
          </w:tcPr>
          <w:p w14:paraId="16B8F4E5" w14:textId="77777777" w:rsidR="00445076" w:rsidRPr="001D36AB" w:rsidRDefault="00445076" w:rsidP="004456C2">
            <w:pPr>
              <w:pStyle w:val="aff0"/>
              <w:rPr>
                <w:rFonts w:ascii="Arial" w:eastAsia="ＭＳ Ｐゴシック" w:hAnsi="Arial"/>
                <w:kern w:val="0"/>
                <w:sz w:val="36"/>
                <w:szCs w:val="36"/>
              </w:rPr>
            </w:pPr>
            <w:r w:rsidRPr="001D36AB">
              <w:rPr>
                <w:rFonts w:hint="eastAsia"/>
              </w:rPr>
              <w:t>教育内容</w:t>
            </w:r>
          </w:p>
        </w:tc>
        <w:tc>
          <w:tcPr>
            <w:tcW w:w="8222" w:type="dxa"/>
            <w:tcBorders>
              <w:top w:val="single" w:sz="8" w:space="0" w:color="000000"/>
              <w:left w:val="single" w:sz="8" w:space="0" w:color="000000"/>
              <w:bottom w:val="single" w:sz="8" w:space="0" w:color="000000"/>
              <w:right w:val="single" w:sz="8" w:space="0" w:color="000000"/>
            </w:tcBorders>
            <w:shd w:val="clear" w:color="auto" w:fill="FFFFFF"/>
            <w:tcMar>
              <w:top w:w="15" w:type="dxa"/>
              <w:left w:w="99" w:type="dxa"/>
              <w:bottom w:w="0" w:type="dxa"/>
              <w:right w:w="99" w:type="dxa"/>
            </w:tcMar>
            <w:vAlign w:val="center"/>
            <w:hideMark/>
          </w:tcPr>
          <w:p w14:paraId="5097C105" w14:textId="77777777" w:rsidR="00445076" w:rsidRPr="001D36AB" w:rsidRDefault="00445076" w:rsidP="004456C2">
            <w:pPr>
              <w:pStyle w:val="afff6"/>
              <w:rPr>
                <w:rFonts w:ascii="Arial" w:eastAsia="ＭＳ Ｐゴシック" w:hAnsi="Arial"/>
                <w:sz w:val="36"/>
                <w:szCs w:val="36"/>
              </w:rPr>
            </w:pPr>
            <w:r w:rsidRPr="001D36AB">
              <w:rPr>
                <w:rFonts w:hint="eastAsia"/>
              </w:rPr>
              <w:t>ISMSに対する意識向上</w:t>
            </w:r>
          </w:p>
          <w:p w14:paraId="68D4AFC3" w14:textId="77777777" w:rsidR="00445076" w:rsidRPr="001D36AB" w:rsidRDefault="00445076" w:rsidP="004456C2">
            <w:pPr>
              <w:pStyle w:val="afff6"/>
              <w:rPr>
                <w:rFonts w:ascii="Arial" w:eastAsia="ＭＳ Ｐゴシック" w:hAnsi="Arial"/>
                <w:szCs w:val="36"/>
              </w:rPr>
            </w:pPr>
            <w:r w:rsidRPr="001D36AB">
              <w:rPr>
                <w:rFonts w:hint="eastAsia"/>
              </w:rPr>
              <w:t>当社の方針や手順について（情報セキュリティ基本方針など）</w:t>
            </w:r>
          </w:p>
          <w:p w14:paraId="4267A89A" w14:textId="77777777" w:rsidR="00445076" w:rsidRPr="001D36AB" w:rsidRDefault="00445076" w:rsidP="004456C2">
            <w:pPr>
              <w:pStyle w:val="afff6"/>
              <w:rPr>
                <w:rFonts w:ascii="Arial" w:eastAsia="ＭＳ Ｐゴシック" w:hAnsi="Arial"/>
                <w:szCs w:val="36"/>
              </w:rPr>
            </w:pPr>
            <w:r w:rsidRPr="001D36AB">
              <w:rPr>
                <w:rFonts w:hint="eastAsia"/>
              </w:rPr>
              <w:t>ISMSの有効性に対する自らの貢献</w:t>
            </w:r>
          </w:p>
          <w:p w14:paraId="1DBBF0D7" w14:textId="77777777" w:rsidR="00445076" w:rsidRPr="001D36AB" w:rsidRDefault="00445076" w:rsidP="004456C2">
            <w:pPr>
              <w:pStyle w:val="afff6"/>
              <w:rPr>
                <w:rFonts w:ascii="Arial" w:eastAsia="ＭＳ Ｐゴシック" w:hAnsi="Arial"/>
                <w:szCs w:val="36"/>
              </w:rPr>
            </w:pPr>
            <w:r w:rsidRPr="001D36AB">
              <w:rPr>
                <w:rFonts w:hint="eastAsia"/>
              </w:rPr>
              <w:t>ISMS要求に適合しないことの意味</w:t>
            </w:r>
          </w:p>
          <w:p w14:paraId="4E133A3A" w14:textId="77777777" w:rsidR="00445076" w:rsidRPr="001D36AB" w:rsidRDefault="00445076" w:rsidP="004456C2">
            <w:pPr>
              <w:pStyle w:val="afff6"/>
              <w:rPr>
                <w:rFonts w:ascii="Arial" w:eastAsia="ＭＳ Ｐゴシック" w:hAnsi="Arial"/>
                <w:szCs w:val="36"/>
              </w:rPr>
            </w:pPr>
            <w:r w:rsidRPr="001D36AB">
              <w:rPr>
                <w:rFonts w:hint="eastAsia"/>
              </w:rPr>
              <w:t>当社のルールの</w:t>
            </w:r>
            <w:r>
              <w:rPr>
                <w:rFonts w:hint="eastAsia"/>
              </w:rPr>
              <w:t>順守</w:t>
            </w:r>
          </w:p>
        </w:tc>
      </w:tr>
      <w:tr w:rsidR="00445076" w:rsidRPr="001D36AB" w14:paraId="5A1EDC43" w14:textId="77777777">
        <w:trPr>
          <w:trHeight w:val="362"/>
        </w:trPr>
        <w:tc>
          <w:tcPr>
            <w:tcW w:w="2258" w:type="dxa"/>
            <w:tcBorders>
              <w:top w:val="single" w:sz="8" w:space="0" w:color="000000"/>
              <w:left w:val="single" w:sz="8" w:space="0" w:color="000000"/>
              <w:bottom w:val="single" w:sz="8" w:space="0" w:color="000000"/>
              <w:right w:val="single" w:sz="8" w:space="0" w:color="000000"/>
            </w:tcBorders>
            <w:shd w:val="clear" w:color="auto" w:fill="2F5597"/>
            <w:tcMar>
              <w:top w:w="15" w:type="dxa"/>
              <w:left w:w="99" w:type="dxa"/>
              <w:bottom w:w="0" w:type="dxa"/>
              <w:right w:w="99" w:type="dxa"/>
            </w:tcMar>
            <w:vAlign w:val="center"/>
            <w:hideMark/>
          </w:tcPr>
          <w:p w14:paraId="69DC6324" w14:textId="77777777" w:rsidR="00445076" w:rsidRPr="001D36AB" w:rsidRDefault="00445076" w:rsidP="004456C2">
            <w:pPr>
              <w:pStyle w:val="aff0"/>
              <w:rPr>
                <w:rFonts w:ascii="Arial" w:eastAsia="ＭＳ Ｐゴシック" w:hAnsi="Arial"/>
                <w:kern w:val="0"/>
                <w:sz w:val="36"/>
                <w:szCs w:val="36"/>
              </w:rPr>
            </w:pPr>
            <w:r w:rsidRPr="001D36AB">
              <w:rPr>
                <w:rFonts w:hint="eastAsia"/>
              </w:rPr>
              <w:t>実施期間</w:t>
            </w:r>
          </w:p>
        </w:tc>
        <w:tc>
          <w:tcPr>
            <w:tcW w:w="8222" w:type="dxa"/>
            <w:tcBorders>
              <w:top w:val="single" w:sz="8" w:space="0" w:color="000000"/>
              <w:left w:val="single" w:sz="8" w:space="0" w:color="000000"/>
              <w:bottom w:val="single" w:sz="8" w:space="0" w:color="000000"/>
              <w:right w:val="single" w:sz="8" w:space="0" w:color="000000"/>
            </w:tcBorders>
            <w:shd w:val="clear" w:color="auto" w:fill="FFFFFF"/>
            <w:tcMar>
              <w:top w:w="15" w:type="dxa"/>
              <w:left w:w="99" w:type="dxa"/>
              <w:bottom w:w="0" w:type="dxa"/>
              <w:right w:w="99" w:type="dxa"/>
            </w:tcMar>
            <w:vAlign w:val="center"/>
            <w:hideMark/>
          </w:tcPr>
          <w:p w14:paraId="46D45071" w14:textId="3620A9E0" w:rsidR="00445076" w:rsidRPr="001D36AB" w:rsidRDefault="00445076" w:rsidP="004456C2">
            <w:pPr>
              <w:pStyle w:val="afff6"/>
              <w:rPr>
                <w:rFonts w:ascii="Arial" w:eastAsia="ＭＳ Ｐゴシック" w:hAnsi="Arial"/>
                <w:sz w:val="36"/>
                <w:szCs w:val="36"/>
              </w:rPr>
            </w:pPr>
            <w:r w:rsidRPr="001D36AB">
              <w:rPr>
                <w:rFonts w:hint="eastAsia"/>
              </w:rPr>
              <w:t>20XX年‐月‐日</w:t>
            </w:r>
            <w:r w:rsidR="00EC001B">
              <w:rPr>
                <w:rFonts w:hint="eastAsia"/>
              </w:rPr>
              <w:t>（</w:t>
            </w:r>
            <w:r w:rsidRPr="001D36AB">
              <w:rPr>
                <w:rFonts w:hint="eastAsia"/>
              </w:rPr>
              <w:t>‐</w:t>
            </w:r>
            <w:r w:rsidR="00EC001B">
              <w:rPr>
                <w:rFonts w:hint="eastAsia"/>
              </w:rPr>
              <w:t>）</w:t>
            </w:r>
            <w:r w:rsidRPr="001D36AB">
              <w:rPr>
                <w:rFonts w:hint="eastAsia"/>
              </w:rPr>
              <w:t>～20XX年‐月‐日</w:t>
            </w:r>
            <w:r w:rsidR="00EC001B">
              <w:rPr>
                <w:rFonts w:hint="eastAsia"/>
              </w:rPr>
              <w:t>（</w:t>
            </w:r>
            <w:r w:rsidRPr="001D36AB">
              <w:rPr>
                <w:rFonts w:hint="eastAsia"/>
              </w:rPr>
              <w:t>‐</w:t>
            </w:r>
            <w:r w:rsidR="00EC001B">
              <w:rPr>
                <w:rFonts w:hint="eastAsia"/>
              </w:rPr>
              <w:t>）</w:t>
            </w:r>
          </w:p>
        </w:tc>
      </w:tr>
      <w:tr w:rsidR="00445076" w:rsidRPr="001D36AB" w14:paraId="10C1DDDF" w14:textId="77777777">
        <w:trPr>
          <w:trHeight w:val="1096"/>
        </w:trPr>
        <w:tc>
          <w:tcPr>
            <w:tcW w:w="2258" w:type="dxa"/>
            <w:tcBorders>
              <w:top w:val="single" w:sz="8" w:space="0" w:color="000000"/>
              <w:left w:val="single" w:sz="8" w:space="0" w:color="000000"/>
              <w:bottom w:val="single" w:sz="8" w:space="0" w:color="000000"/>
              <w:right w:val="single" w:sz="8" w:space="0" w:color="000000"/>
            </w:tcBorders>
            <w:shd w:val="clear" w:color="auto" w:fill="2F5597"/>
            <w:tcMar>
              <w:top w:w="15" w:type="dxa"/>
              <w:left w:w="99" w:type="dxa"/>
              <w:bottom w:w="0" w:type="dxa"/>
              <w:right w:w="99" w:type="dxa"/>
            </w:tcMar>
            <w:vAlign w:val="center"/>
            <w:hideMark/>
          </w:tcPr>
          <w:p w14:paraId="6CF4CEAE" w14:textId="77777777" w:rsidR="00445076" w:rsidRPr="001D36AB" w:rsidRDefault="00445076" w:rsidP="004456C2">
            <w:pPr>
              <w:pStyle w:val="aff0"/>
              <w:rPr>
                <w:rFonts w:ascii="Arial" w:eastAsia="ＭＳ Ｐゴシック" w:hAnsi="Arial"/>
                <w:kern w:val="0"/>
                <w:sz w:val="36"/>
                <w:szCs w:val="36"/>
              </w:rPr>
            </w:pPr>
            <w:r w:rsidRPr="001D36AB">
              <w:rPr>
                <w:rFonts w:hint="eastAsia"/>
              </w:rPr>
              <w:t>教育の有効性評価</w:t>
            </w:r>
          </w:p>
        </w:tc>
        <w:tc>
          <w:tcPr>
            <w:tcW w:w="8222" w:type="dxa"/>
            <w:tcBorders>
              <w:top w:val="single" w:sz="8" w:space="0" w:color="000000"/>
              <w:left w:val="single" w:sz="8" w:space="0" w:color="000000"/>
              <w:bottom w:val="single" w:sz="8" w:space="0" w:color="000000"/>
              <w:right w:val="single" w:sz="8" w:space="0" w:color="000000"/>
            </w:tcBorders>
            <w:shd w:val="clear" w:color="auto" w:fill="FFFFFF"/>
            <w:tcMar>
              <w:top w:w="15" w:type="dxa"/>
              <w:left w:w="99" w:type="dxa"/>
              <w:bottom w:w="0" w:type="dxa"/>
              <w:right w:w="99" w:type="dxa"/>
            </w:tcMar>
            <w:vAlign w:val="center"/>
            <w:hideMark/>
          </w:tcPr>
          <w:p w14:paraId="06A9C8F9" w14:textId="77777777" w:rsidR="00445076" w:rsidRPr="001D36AB" w:rsidRDefault="00445076" w:rsidP="004456C2">
            <w:pPr>
              <w:pStyle w:val="afff6"/>
              <w:rPr>
                <w:rFonts w:ascii="Arial" w:eastAsia="ＭＳ Ｐゴシック" w:hAnsi="Arial"/>
                <w:sz w:val="36"/>
                <w:szCs w:val="36"/>
              </w:rPr>
            </w:pPr>
            <w:r w:rsidRPr="001D36AB">
              <w:rPr>
                <w:rFonts w:hint="eastAsia"/>
              </w:rPr>
              <w:t>情報セキュリティハンドブックを用いて教育を実施。</w:t>
            </w:r>
          </w:p>
          <w:p w14:paraId="3A8FB154" w14:textId="77777777" w:rsidR="00445076" w:rsidRPr="001D36AB" w:rsidRDefault="00445076" w:rsidP="004456C2">
            <w:pPr>
              <w:pStyle w:val="afff6"/>
              <w:rPr>
                <w:rFonts w:ascii="Arial" w:eastAsia="ＭＳ Ｐゴシック" w:hAnsi="Arial"/>
                <w:sz w:val="36"/>
                <w:szCs w:val="36"/>
              </w:rPr>
            </w:pPr>
            <w:r w:rsidRPr="001D36AB">
              <w:rPr>
                <w:rFonts w:hint="eastAsia"/>
              </w:rPr>
              <w:t>教育終了後、アンケート／確認テストを実施し記録に残す。</w:t>
            </w:r>
          </w:p>
          <w:p w14:paraId="3592B830" w14:textId="77777777" w:rsidR="00445076" w:rsidRPr="001D36AB" w:rsidRDefault="00445076" w:rsidP="004456C2">
            <w:pPr>
              <w:pStyle w:val="afff6"/>
              <w:rPr>
                <w:rFonts w:ascii="Arial" w:eastAsia="ＭＳ Ｐゴシック" w:hAnsi="Arial"/>
                <w:sz w:val="36"/>
                <w:szCs w:val="36"/>
              </w:rPr>
            </w:pPr>
            <w:r w:rsidRPr="001D36AB">
              <w:rPr>
                <w:rFonts w:hint="eastAsia"/>
              </w:rPr>
              <w:t>確認テストは、合格点は100点以上とする。</w:t>
            </w:r>
          </w:p>
          <w:p w14:paraId="58B0C6A7" w14:textId="77777777" w:rsidR="00445076" w:rsidRPr="001D36AB" w:rsidRDefault="00445076" w:rsidP="004456C2">
            <w:pPr>
              <w:pStyle w:val="afff6"/>
              <w:rPr>
                <w:rFonts w:ascii="Arial" w:eastAsia="ＭＳ Ｐゴシック" w:hAnsi="Arial"/>
                <w:sz w:val="36"/>
                <w:szCs w:val="36"/>
              </w:rPr>
            </w:pPr>
            <w:r w:rsidRPr="001D36AB">
              <w:rPr>
                <w:rFonts w:hint="eastAsia"/>
              </w:rPr>
              <w:t>確認テストは、合格点に達するまで繰り返す。</w:t>
            </w:r>
          </w:p>
        </w:tc>
      </w:tr>
    </w:tbl>
    <w:p w14:paraId="78696862" w14:textId="77777777" w:rsidR="00445076" w:rsidRDefault="00445076">
      <w:pPr>
        <w:ind w:firstLineChars="0" w:firstLine="0"/>
      </w:pPr>
    </w:p>
    <w:p w14:paraId="7ED67687" w14:textId="77777777" w:rsidR="00445076" w:rsidRDefault="00445076" w:rsidP="00CB727D">
      <w:pPr>
        <w:ind w:firstLineChars="0" w:firstLine="0"/>
      </w:pPr>
      <w:r w:rsidRPr="00CB727D">
        <w:rPr>
          <w:rFonts w:hint="eastAsia"/>
        </w:rPr>
        <w:t>教育計画書には、以下の内容を含めます。</w:t>
      </w:r>
    </w:p>
    <w:tbl>
      <w:tblPr>
        <w:tblStyle w:val="aa"/>
        <w:tblW w:w="0" w:type="auto"/>
        <w:tblLook w:val="04A0" w:firstRow="1" w:lastRow="0" w:firstColumn="1" w:lastColumn="0" w:noHBand="0" w:noVBand="1"/>
      </w:tblPr>
      <w:tblGrid>
        <w:gridCol w:w="2263"/>
        <w:gridCol w:w="8193"/>
      </w:tblGrid>
      <w:tr w:rsidR="00445076" w14:paraId="693EE2D4" w14:textId="77777777">
        <w:tc>
          <w:tcPr>
            <w:tcW w:w="2263" w:type="dxa"/>
          </w:tcPr>
          <w:p w14:paraId="048E0DDC" w14:textId="77777777" w:rsidR="00445076" w:rsidRDefault="00445076">
            <w:pPr>
              <w:pStyle w:val="afff8"/>
            </w:pPr>
            <w:r w:rsidRPr="00CB727D">
              <w:rPr>
                <w:rFonts w:hint="eastAsia"/>
              </w:rPr>
              <w:t>教育目的</w:t>
            </w:r>
          </w:p>
        </w:tc>
        <w:tc>
          <w:tcPr>
            <w:tcW w:w="8193" w:type="dxa"/>
          </w:tcPr>
          <w:p w14:paraId="58B66B4A" w14:textId="77777777" w:rsidR="00445076" w:rsidRPr="009D3DFC" w:rsidRDefault="00445076">
            <w:pPr>
              <w:pStyle w:val="afff6"/>
            </w:pPr>
            <w:r w:rsidRPr="00CB727D">
              <w:rPr>
                <w:rFonts w:hint="eastAsia"/>
              </w:rPr>
              <w:t>教育を実施する目的を記載します。</w:t>
            </w:r>
          </w:p>
        </w:tc>
      </w:tr>
      <w:tr w:rsidR="00445076" w14:paraId="212EB5EC" w14:textId="77777777">
        <w:tc>
          <w:tcPr>
            <w:tcW w:w="2263" w:type="dxa"/>
          </w:tcPr>
          <w:p w14:paraId="2C90BCE7" w14:textId="77777777" w:rsidR="00445076" w:rsidRDefault="00445076">
            <w:pPr>
              <w:pStyle w:val="afff8"/>
            </w:pPr>
            <w:r w:rsidRPr="00CB727D">
              <w:rPr>
                <w:rFonts w:hint="eastAsia"/>
              </w:rPr>
              <w:t>教育対象者</w:t>
            </w:r>
          </w:p>
        </w:tc>
        <w:tc>
          <w:tcPr>
            <w:tcW w:w="8193" w:type="dxa"/>
          </w:tcPr>
          <w:p w14:paraId="47ABB43F" w14:textId="77777777" w:rsidR="00445076" w:rsidRPr="009D3DFC" w:rsidRDefault="00445076">
            <w:pPr>
              <w:pStyle w:val="afff6"/>
            </w:pPr>
            <w:r w:rsidRPr="00CB727D">
              <w:rPr>
                <w:rFonts w:hint="eastAsia"/>
              </w:rPr>
              <w:t>教育を受ける対象者を記載します。</w:t>
            </w:r>
          </w:p>
        </w:tc>
      </w:tr>
      <w:tr w:rsidR="00445076" w14:paraId="6C8408B2" w14:textId="77777777">
        <w:tc>
          <w:tcPr>
            <w:tcW w:w="2263" w:type="dxa"/>
          </w:tcPr>
          <w:p w14:paraId="1805DAD4" w14:textId="77777777" w:rsidR="00445076" w:rsidRDefault="00445076">
            <w:pPr>
              <w:pStyle w:val="afff8"/>
            </w:pPr>
            <w:r w:rsidRPr="009D3DFC">
              <w:t>教育方法</w:t>
            </w:r>
          </w:p>
        </w:tc>
        <w:tc>
          <w:tcPr>
            <w:tcW w:w="8193" w:type="dxa"/>
          </w:tcPr>
          <w:p w14:paraId="33A8C46B" w14:textId="77777777" w:rsidR="00445076" w:rsidRDefault="00445076">
            <w:pPr>
              <w:pStyle w:val="afff6"/>
            </w:pPr>
            <w:r w:rsidRPr="009D3DFC">
              <w:rPr>
                <w:rFonts w:hint="eastAsia"/>
              </w:rPr>
              <w:t>教育・訓練方法は、集合研修や、職場訓練（</w:t>
            </w:r>
            <w:r w:rsidRPr="009D3DFC">
              <w:t>OJT）、資格試験の受験、eラーニングなどさまざまあります。必要な力量を身に付けるために適切と考えられる方法を選択します。</w:t>
            </w:r>
          </w:p>
        </w:tc>
      </w:tr>
      <w:tr w:rsidR="00445076" w14:paraId="7DC6271B" w14:textId="77777777">
        <w:tc>
          <w:tcPr>
            <w:tcW w:w="2263" w:type="dxa"/>
          </w:tcPr>
          <w:p w14:paraId="204E8DFA" w14:textId="77777777" w:rsidR="00445076" w:rsidRDefault="00445076">
            <w:pPr>
              <w:pStyle w:val="afff8"/>
            </w:pPr>
            <w:r w:rsidRPr="009D3DFC">
              <w:t>教育内容</w:t>
            </w:r>
          </w:p>
        </w:tc>
        <w:tc>
          <w:tcPr>
            <w:tcW w:w="8193" w:type="dxa"/>
          </w:tcPr>
          <w:p w14:paraId="00A9664C" w14:textId="77777777" w:rsidR="00445076" w:rsidRDefault="00445076">
            <w:pPr>
              <w:pStyle w:val="afff6"/>
            </w:pPr>
            <w:r w:rsidRPr="009D3DFC">
              <w:rPr>
                <w:rFonts w:hint="eastAsia"/>
              </w:rPr>
              <w:t>どのような教育を実施するのか、教育内容を記載します。</w:t>
            </w:r>
          </w:p>
        </w:tc>
      </w:tr>
      <w:tr w:rsidR="00445076" w14:paraId="0BF12676" w14:textId="77777777">
        <w:tc>
          <w:tcPr>
            <w:tcW w:w="2263" w:type="dxa"/>
          </w:tcPr>
          <w:p w14:paraId="35D72B2D" w14:textId="77777777" w:rsidR="00445076" w:rsidRDefault="00445076">
            <w:pPr>
              <w:pStyle w:val="afff8"/>
            </w:pPr>
            <w:r w:rsidRPr="009D3DFC">
              <w:t>実施期間</w:t>
            </w:r>
          </w:p>
        </w:tc>
        <w:tc>
          <w:tcPr>
            <w:tcW w:w="8193" w:type="dxa"/>
          </w:tcPr>
          <w:p w14:paraId="1AA01FD0" w14:textId="77777777" w:rsidR="00445076" w:rsidRDefault="00445076">
            <w:pPr>
              <w:pStyle w:val="afff6"/>
            </w:pPr>
            <w:r w:rsidRPr="009D3DFC">
              <w:rPr>
                <w:rFonts w:hint="eastAsia"/>
              </w:rPr>
              <w:t>教育を実施する期間を記載します。</w:t>
            </w:r>
          </w:p>
        </w:tc>
      </w:tr>
      <w:tr w:rsidR="00445076" w14:paraId="2234C1A3" w14:textId="77777777">
        <w:tc>
          <w:tcPr>
            <w:tcW w:w="2263" w:type="dxa"/>
          </w:tcPr>
          <w:p w14:paraId="3D5D43AD" w14:textId="77777777" w:rsidR="00445076" w:rsidRDefault="00445076">
            <w:pPr>
              <w:pStyle w:val="afff8"/>
            </w:pPr>
            <w:r w:rsidRPr="009D3DFC">
              <w:t>教育の有効性評価</w:t>
            </w:r>
          </w:p>
        </w:tc>
        <w:tc>
          <w:tcPr>
            <w:tcW w:w="8193" w:type="dxa"/>
          </w:tcPr>
          <w:p w14:paraId="3DFA1046" w14:textId="77777777" w:rsidR="00445076" w:rsidRDefault="00445076">
            <w:pPr>
              <w:pStyle w:val="afff6"/>
            </w:pPr>
            <w:r>
              <w:rPr>
                <w:rFonts w:hint="eastAsia"/>
              </w:rPr>
              <w:t>必要な力量を身に付けることができたか評価する方法を記載します。</w:t>
            </w:r>
          </w:p>
          <w:p w14:paraId="3D4F31C2" w14:textId="77777777" w:rsidR="00445076" w:rsidRDefault="00445076">
            <w:pPr>
              <w:pStyle w:val="afff6"/>
            </w:pPr>
            <w:r>
              <w:rPr>
                <w:rFonts w:hint="eastAsia"/>
              </w:rPr>
              <w:t>明確に評価が可能であれば、どのような方法でも問題ないです。例えば、テストやアンケートの実施が挙げられます。次のページでテストの作成方法について説明します。</w:t>
            </w:r>
          </w:p>
        </w:tc>
      </w:tr>
    </w:tbl>
    <w:p w14:paraId="5CF53BBE" w14:textId="77777777" w:rsidR="00445076" w:rsidRPr="00CB727D" w:rsidRDefault="00445076" w:rsidP="00CB727D">
      <w:pPr>
        <w:ind w:firstLineChars="0" w:firstLine="0"/>
      </w:pPr>
    </w:p>
    <w:p w14:paraId="4701C456" w14:textId="77777777" w:rsidR="00445076" w:rsidRPr="00CB727D" w:rsidRDefault="00445076">
      <w:pPr>
        <w:pStyle w:val="aff4"/>
      </w:pPr>
      <w:r w:rsidRPr="00CB727D">
        <w:rPr>
          <w:rFonts w:hint="eastAsia"/>
        </w:rPr>
        <w:t>理解度確認テストの作成方法（例）</w:t>
      </w:r>
    </w:p>
    <w:p w14:paraId="29D5E8B1" w14:textId="77777777" w:rsidR="00445076" w:rsidRDefault="00445076" w:rsidP="00CB727D">
      <w:pPr>
        <w:ind w:firstLineChars="0" w:firstLine="0"/>
      </w:pPr>
      <w:r w:rsidRPr="00CB727D">
        <w:rPr>
          <w:rFonts w:hint="eastAsia"/>
        </w:rPr>
        <w:t>教育の実施後、必要な力量を身に</w:t>
      </w:r>
      <w:r>
        <w:rPr>
          <w:rFonts w:hint="eastAsia"/>
        </w:rPr>
        <w:t>付け</w:t>
      </w:r>
      <w:r w:rsidRPr="00CB727D">
        <w:rPr>
          <w:rFonts w:hint="eastAsia"/>
        </w:rPr>
        <w:t>ることができたか評価するため、教育内容に関するテストを行うことが有効です。テストは、理解度が点数という数値で可視化されるため、評価がしやすく、多くの企業が実施しています。テストの作成例は以下の通りです</w:t>
      </w:r>
      <w:r>
        <w:rPr>
          <w:rFonts w:hint="eastAsia"/>
        </w:rPr>
        <w:t>。</w:t>
      </w:r>
    </w:p>
    <w:p w14:paraId="0E4C92CA" w14:textId="77777777" w:rsidR="00445076" w:rsidRDefault="00445076" w:rsidP="00CB727D">
      <w:pPr>
        <w:ind w:firstLineChars="0" w:firstLine="0"/>
      </w:pPr>
    </w:p>
    <w:p w14:paraId="2AA8039C" w14:textId="77777777" w:rsidR="00445076" w:rsidRDefault="00445076">
      <w:pPr>
        <w:pStyle w:val="aff4"/>
      </w:pPr>
      <w:r w:rsidRPr="009D3DFC">
        <w:rPr>
          <w:rFonts w:hint="eastAsia"/>
        </w:rPr>
        <w:t>次の【　　】に入る言葉として最も適したものを選びなさい（各</w:t>
      </w:r>
      <w:r w:rsidRPr="009D3DFC">
        <w:t>10点）</w:t>
      </w:r>
    </w:p>
    <w:tbl>
      <w:tblPr>
        <w:tblW w:w="10338" w:type="dxa"/>
        <w:tblCellMar>
          <w:left w:w="0" w:type="dxa"/>
          <w:right w:w="0" w:type="dxa"/>
        </w:tblCellMar>
        <w:tblLook w:val="04A0" w:firstRow="1" w:lastRow="0" w:firstColumn="1" w:lastColumn="0" w:noHBand="0" w:noVBand="1"/>
      </w:tblPr>
      <w:tblGrid>
        <w:gridCol w:w="3032"/>
        <w:gridCol w:w="2835"/>
        <w:gridCol w:w="3402"/>
        <w:gridCol w:w="1069"/>
      </w:tblGrid>
      <w:tr w:rsidR="00445076" w:rsidRPr="00E73A8F" w14:paraId="3A004BED" w14:textId="77777777">
        <w:trPr>
          <w:trHeight w:val="283"/>
        </w:trPr>
        <w:tc>
          <w:tcPr>
            <w:tcW w:w="9269" w:type="dxa"/>
            <w:gridSpan w:val="3"/>
            <w:tcBorders>
              <w:top w:val="single" w:sz="8" w:space="0" w:color="000000"/>
              <w:left w:val="single" w:sz="8" w:space="0" w:color="000000"/>
              <w:bottom w:val="single" w:sz="8" w:space="0" w:color="000000"/>
              <w:right w:val="single" w:sz="8" w:space="0" w:color="000000"/>
            </w:tcBorders>
            <w:shd w:val="clear" w:color="auto" w:fill="2F5597"/>
            <w:tcMar>
              <w:top w:w="15" w:type="dxa"/>
              <w:left w:w="108" w:type="dxa"/>
              <w:bottom w:w="0" w:type="dxa"/>
              <w:right w:w="108" w:type="dxa"/>
            </w:tcMar>
            <w:vAlign w:val="center"/>
            <w:hideMark/>
          </w:tcPr>
          <w:p w14:paraId="0A9F424E" w14:textId="77777777" w:rsidR="00445076" w:rsidRPr="005D6F93" w:rsidRDefault="00445076" w:rsidP="00F603CF">
            <w:pPr>
              <w:pStyle w:val="affffa"/>
            </w:pPr>
            <w:r w:rsidRPr="005D6F93">
              <w:rPr>
                <w:rFonts w:hint="eastAsia"/>
              </w:rPr>
              <w:t>設問</w:t>
            </w:r>
          </w:p>
        </w:tc>
        <w:tc>
          <w:tcPr>
            <w:tcW w:w="1069" w:type="dxa"/>
            <w:tcBorders>
              <w:top w:val="single" w:sz="8" w:space="0" w:color="000000"/>
              <w:left w:val="single" w:sz="8" w:space="0" w:color="000000"/>
              <w:bottom w:val="single" w:sz="8" w:space="0" w:color="000000"/>
              <w:right w:val="single" w:sz="8" w:space="0" w:color="000000"/>
            </w:tcBorders>
            <w:shd w:val="clear" w:color="auto" w:fill="2F5597"/>
            <w:tcMar>
              <w:top w:w="15" w:type="dxa"/>
              <w:left w:w="108" w:type="dxa"/>
              <w:bottom w:w="0" w:type="dxa"/>
              <w:right w:w="108" w:type="dxa"/>
            </w:tcMar>
            <w:vAlign w:val="center"/>
            <w:hideMark/>
          </w:tcPr>
          <w:p w14:paraId="1ABF5A84" w14:textId="77777777" w:rsidR="00445076" w:rsidRPr="005D6F93" w:rsidRDefault="00445076" w:rsidP="00F603CF">
            <w:pPr>
              <w:pStyle w:val="affffa"/>
            </w:pPr>
            <w:r w:rsidRPr="005D6F93">
              <w:rPr>
                <w:rFonts w:hint="eastAsia"/>
              </w:rPr>
              <w:t>答え</w:t>
            </w:r>
          </w:p>
        </w:tc>
      </w:tr>
      <w:tr w:rsidR="00445076" w:rsidRPr="00E73A8F" w14:paraId="73A99146" w14:textId="77777777">
        <w:trPr>
          <w:trHeight w:val="60"/>
        </w:trPr>
        <w:tc>
          <w:tcPr>
            <w:tcW w:w="9269"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86D91FF" w14:textId="77777777" w:rsidR="00445076" w:rsidRPr="00E73A8F" w:rsidRDefault="00445076" w:rsidP="005D6F93">
            <w:pPr>
              <w:pStyle w:val="affff8"/>
            </w:pPr>
            <w:r w:rsidRPr="00E73A8F">
              <w:rPr>
                <w:rFonts w:hint="eastAsia"/>
              </w:rPr>
              <w:t>【　　】とは、ISMSを構築・運用するための国際規格である。</w:t>
            </w:r>
          </w:p>
        </w:tc>
        <w:tc>
          <w:tcPr>
            <w:tcW w:w="1069"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E86C7BD" w14:textId="77777777" w:rsidR="00445076" w:rsidRPr="00E73A8F" w:rsidRDefault="00445076" w:rsidP="005D6F93">
            <w:pPr>
              <w:pStyle w:val="affff8"/>
            </w:pPr>
            <w:r w:rsidRPr="00E73A8F">
              <w:rPr>
                <w:rFonts w:hint="eastAsia"/>
              </w:rPr>
              <w:t>C</w:t>
            </w:r>
          </w:p>
        </w:tc>
      </w:tr>
      <w:tr w:rsidR="00445076" w:rsidRPr="00E73A8F" w14:paraId="6E041ECC" w14:textId="77777777">
        <w:trPr>
          <w:trHeight w:val="283"/>
        </w:trPr>
        <w:tc>
          <w:tcPr>
            <w:tcW w:w="30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B370EAF" w14:textId="77777777" w:rsidR="00445076" w:rsidRPr="00E73A8F" w:rsidRDefault="00445076" w:rsidP="005D6F93">
            <w:pPr>
              <w:pStyle w:val="affff8"/>
            </w:pPr>
            <w:r w:rsidRPr="00E73A8F">
              <w:rPr>
                <w:rFonts w:hint="eastAsia"/>
              </w:rPr>
              <w:t>A. ISO9001</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A3B2AEA" w14:textId="77777777" w:rsidR="00445076" w:rsidRPr="00E73A8F" w:rsidRDefault="00445076" w:rsidP="005D6F93">
            <w:pPr>
              <w:pStyle w:val="affff8"/>
            </w:pPr>
            <w:r w:rsidRPr="00E73A8F">
              <w:rPr>
                <w:rFonts w:hint="eastAsia"/>
              </w:rPr>
              <w:t>B.ISO14001</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AEA1697" w14:textId="77777777" w:rsidR="00445076" w:rsidRPr="00E73A8F" w:rsidRDefault="00445076" w:rsidP="005D6F93">
            <w:pPr>
              <w:pStyle w:val="affff8"/>
            </w:pPr>
            <w:r w:rsidRPr="00E73A8F">
              <w:rPr>
                <w:rFonts w:hint="eastAsia"/>
              </w:rPr>
              <w:t>C.ISO27001</w:t>
            </w:r>
          </w:p>
        </w:tc>
        <w:tc>
          <w:tcPr>
            <w:tcW w:w="1069" w:type="dxa"/>
            <w:vMerge/>
            <w:tcBorders>
              <w:top w:val="single" w:sz="8" w:space="0" w:color="000000"/>
              <w:left w:val="single" w:sz="8" w:space="0" w:color="000000"/>
              <w:bottom w:val="single" w:sz="8" w:space="0" w:color="000000"/>
              <w:right w:val="single" w:sz="8" w:space="0" w:color="000000"/>
            </w:tcBorders>
            <w:vAlign w:val="center"/>
            <w:hideMark/>
          </w:tcPr>
          <w:p w14:paraId="317198EA" w14:textId="77777777" w:rsidR="00445076" w:rsidRPr="00E73A8F" w:rsidRDefault="00445076" w:rsidP="005D6F93">
            <w:pPr>
              <w:pStyle w:val="affff8"/>
            </w:pPr>
          </w:p>
        </w:tc>
      </w:tr>
      <w:tr w:rsidR="00445076" w:rsidRPr="00E73A8F" w14:paraId="6A3D86E3" w14:textId="77777777">
        <w:trPr>
          <w:trHeight w:val="309"/>
        </w:trPr>
        <w:tc>
          <w:tcPr>
            <w:tcW w:w="9269"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F1E777D" w14:textId="46EF863A" w:rsidR="00445076" w:rsidRPr="00E73A8F" w:rsidRDefault="00445076" w:rsidP="005D6F93">
            <w:pPr>
              <w:pStyle w:val="affff8"/>
            </w:pPr>
            <w:r w:rsidRPr="00E73A8F">
              <w:rPr>
                <w:rFonts w:hint="eastAsia"/>
              </w:rPr>
              <w:t>情報セキュリティという言葉は、一般的に、情報の【　　】、</w:t>
            </w:r>
            <w:bookmarkStart w:id="906" w:name="■完全性13ー2ー5"/>
            <w:r w:rsidR="005E1A84">
              <w:fldChar w:fldCharType="begin"/>
            </w:r>
            <w:r w:rsidR="005E1A84">
              <w:rPr>
                <w:rFonts w:hint="eastAsia"/>
              </w:rPr>
              <w:instrText xml:space="preserve">HYPERLINK </w:instrText>
            </w:r>
            <w:r w:rsidR="005E1A84">
              <w:instrText xml:space="preserve"> \l "</w:instrText>
            </w:r>
            <w:r w:rsidR="005E1A84">
              <w:rPr>
                <w:rFonts w:hint="eastAsia"/>
              </w:rPr>
              <w:instrText>■完全性</w:instrText>
            </w:r>
            <w:r w:rsidR="005E1A84">
              <w:instrText>"</w:instrText>
            </w:r>
            <w:r w:rsidR="005E1A84">
              <w:fldChar w:fldCharType="separate"/>
            </w:r>
            <w:r w:rsidRPr="005E1A84">
              <w:rPr>
                <w:rStyle w:val="a7"/>
                <w:rFonts w:hint="eastAsia"/>
              </w:rPr>
              <w:t>完全性</w:t>
            </w:r>
            <w:bookmarkEnd w:id="906"/>
            <w:r w:rsidR="005E1A84">
              <w:fldChar w:fldCharType="end"/>
            </w:r>
            <w:r w:rsidRPr="00E73A8F">
              <w:rPr>
                <w:rFonts w:hint="eastAsia"/>
              </w:rPr>
              <w:t>、</w:t>
            </w:r>
            <w:bookmarkStart w:id="907" w:name="■可用性13ー2－5"/>
            <w:r w:rsidR="00A67B0E">
              <w:fldChar w:fldCharType="begin"/>
            </w:r>
            <w:r w:rsidR="00A67B0E">
              <w:rPr>
                <w:rFonts w:hint="eastAsia"/>
              </w:rPr>
              <w:instrText xml:space="preserve">HYPERLINK </w:instrText>
            </w:r>
            <w:r w:rsidR="00A67B0E">
              <w:instrText xml:space="preserve"> \l "</w:instrText>
            </w:r>
            <w:r w:rsidR="00A67B0E">
              <w:rPr>
                <w:rFonts w:hint="eastAsia"/>
              </w:rPr>
              <w:instrText>■可用性</w:instrText>
            </w:r>
            <w:r w:rsidR="00A67B0E">
              <w:instrText>"</w:instrText>
            </w:r>
            <w:r w:rsidR="00A67B0E">
              <w:fldChar w:fldCharType="separate"/>
            </w:r>
            <w:r w:rsidRPr="00A67B0E">
              <w:rPr>
                <w:rStyle w:val="a7"/>
                <w:rFonts w:hint="eastAsia"/>
              </w:rPr>
              <w:t>可用性</w:t>
            </w:r>
            <w:bookmarkEnd w:id="907"/>
            <w:r w:rsidR="00A67B0E">
              <w:fldChar w:fldCharType="end"/>
            </w:r>
            <w:r w:rsidRPr="00E73A8F">
              <w:rPr>
                <w:rFonts w:hint="eastAsia"/>
              </w:rPr>
              <w:t>を維持改善することと定義されている。</w:t>
            </w:r>
          </w:p>
        </w:tc>
        <w:tc>
          <w:tcPr>
            <w:tcW w:w="1069"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EDAC828" w14:textId="77777777" w:rsidR="00445076" w:rsidRPr="00E73A8F" w:rsidRDefault="00445076" w:rsidP="005D6F93">
            <w:pPr>
              <w:pStyle w:val="affff8"/>
            </w:pPr>
            <w:r w:rsidRPr="00E73A8F">
              <w:rPr>
                <w:rFonts w:hint="eastAsia"/>
              </w:rPr>
              <w:t>C</w:t>
            </w:r>
          </w:p>
        </w:tc>
      </w:tr>
      <w:tr w:rsidR="00445076" w:rsidRPr="00E73A8F" w14:paraId="5CE44DD0" w14:textId="77777777">
        <w:trPr>
          <w:trHeight w:val="60"/>
        </w:trPr>
        <w:tc>
          <w:tcPr>
            <w:tcW w:w="30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56CA2EE" w14:textId="017B25F9" w:rsidR="00445076" w:rsidRPr="00E73A8F" w:rsidRDefault="00445076" w:rsidP="005D6F93">
            <w:pPr>
              <w:pStyle w:val="affff8"/>
            </w:pPr>
            <w:r w:rsidRPr="00E73A8F">
              <w:rPr>
                <w:rFonts w:hint="eastAsia"/>
              </w:rPr>
              <w:t xml:space="preserve">A. </w:t>
            </w:r>
            <w:bookmarkStart w:id="908" w:name="■信頼性13ー2ー5"/>
            <w:r w:rsidR="00C334EB">
              <w:fldChar w:fldCharType="begin"/>
            </w:r>
            <w:r w:rsidR="00C334EB">
              <w:rPr>
                <w:rFonts w:hint="eastAsia"/>
              </w:rPr>
              <w:instrText xml:space="preserve">HYPERLINK </w:instrText>
            </w:r>
            <w:r w:rsidR="00C334EB">
              <w:instrText xml:space="preserve"> \l "</w:instrText>
            </w:r>
            <w:r w:rsidR="00C334EB">
              <w:rPr>
                <w:rFonts w:hint="eastAsia"/>
              </w:rPr>
              <w:instrText>■信頼性</w:instrText>
            </w:r>
            <w:r w:rsidR="00C334EB">
              <w:instrText>"</w:instrText>
            </w:r>
            <w:r w:rsidR="00C334EB">
              <w:fldChar w:fldCharType="separate"/>
            </w:r>
            <w:r w:rsidRPr="00C334EB">
              <w:rPr>
                <w:rStyle w:val="a7"/>
                <w:rFonts w:hint="eastAsia"/>
              </w:rPr>
              <w:t>信頼性</w:t>
            </w:r>
            <w:bookmarkEnd w:id="908"/>
            <w:r w:rsidR="00C334EB">
              <w:fldChar w:fldCharType="end"/>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3B376F4" w14:textId="77777777" w:rsidR="00445076" w:rsidRPr="00E73A8F" w:rsidRDefault="00445076" w:rsidP="005D6F93">
            <w:pPr>
              <w:pStyle w:val="affff8"/>
            </w:pPr>
            <w:r w:rsidRPr="00E73A8F">
              <w:rPr>
                <w:rFonts w:hint="eastAsia"/>
              </w:rPr>
              <w:t>B.整合性</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6E73718" w14:textId="43A685F0" w:rsidR="00445076" w:rsidRPr="00E73A8F" w:rsidRDefault="00445076" w:rsidP="005D6F93">
            <w:pPr>
              <w:pStyle w:val="affff8"/>
            </w:pPr>
            <w:r w:rsidRPr="00E73A8F">
              <w:rPr>
                <w:rFonts w:hint="eastAsia"/>
              </w:rPr>
              <w:t>C.</w:t>
            </w:r>
            <w:bookmarkStart w:id="909" w:name="■機密性13ー2ー5"/>
            <w:r w:rsidR="00127992">
              <w:fldChar w:fldCharType="begin"/>
            </w:r>
            <w:r w:rsidR="00127992">
              <w:rPr>
                <w:rFonts w:hint="eastAsia"/>
              </w:rPr>
              <w:instrText xml:space="preserve">HYPERLINK </w:instrText>
            </w:r>
            <w:r w:rsidR="00127992">
              <w:instrText xml:space="preserve"> \l "</w:instrText>
            </w:r>
            <w:r w:rsidR="00127992">
              <w:rPr>
                <w:rFonts w:hint="eastAsia"/>
              </w:rPr>
              <w:instrText>■機密性</w:instrText>
            </w:r>
            <w:r w:rsidR="00127992">
              <w:instrText>"</w:instrText>
            </w:r>
            <w:r w:rsidR="00127992">
              <w:fldChar w:fldCharType="separate"/>
            </w:r>
            <w:r w:rsidRPr="00127992">
              <w:rPr>
                <w:rStyle w:val="a7"/>
                <w:rFonts w:hint="eastAsia"/>
              </w:rPr>
              <w:t>機密性</w:t>
            </w:r>
            <w:bookmarkEnd w:id="909"/>
            <w:r w:rsidR="00127992">
              <w:fldChar w:fldCharType="end"/>
            </w:r>
          </w:p>
        </w:tc>
        <w:tc>
          <w:tcPr>
            <w:tcW w:w="1069" w:type="dxa"/>
            <w:vMerge/>
            <w:tcBorders>
              <w:top w:val="single" w:sz="8" w:space="0" w:color="000000"/>
              <w:left w:val="single" w:sz="8" w:space="0" w:color="000000"/>
              <w:bottom w:val="single" w:sz="8" w:space="0" w:color="000000"/>
              <w:right w:val="single" w:sz="8" w:space="0" w:color="000000"/>
            </w:tcBorders>
            <w:vAlign w:val="center"/>
            <w:hideMark/>
          </w:tcPr>
          <w:p w14:paraId="7F39865B" w14:textId="77777777" w:rsidR="00445076" w:rsidRPr="00E73A8F" w:rsidRDefault="00445076" w:rsidP="005D6F93">
            <w:pPr>
              <w:pStyle w:val="affff8"/>
            </w:pPr>
          </w:p>
        </w:tc>
      </w:tr>
      <w:tr w:rsidR="00445076" w:rsidRPr="00E73A8F" w14:paraId="7AE82A78" w14:textId="77777777">
        <w:trPr>
          <w:trHeight w:val="131"/>
        </w:trPr>
        <w:tc>
          <w:tcPr>
            <w:tcW w:w="9269"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D8A0F09" w14:textId="38D24A2F" w:rsidR="00445076" w:rsidRPr="00E73A8F" w:rsidRDefault="00445076" w:rsidP="005D6F93">
            <w:pPr>
              <w:pStyle w:val="affff8"/>
            </w:pPr>
            <w:r w:rsidRPr="00E73A8F">
              <w:rPr>
                <w:rFonts w:hint="eastAsia"/>
              </w:rPr>
              <w:t>202</w:t>
            </w:r>
            <w:r>
              <w:rPr>
                <w:rFonts w:hint="eastAsia"/>
              </w:rPr>
              <w:t>4</w:t>
            </w:r>
            <w:r w:rsidRPr="00E73A8F">
              <w:rPr>
                <w:rFonts w:hint="eastAsia"/>
              </w:rPr>
              <w:t>年度の当社の情報セキュリティ目標は、【　　】である。</w:t>
            </w:r>
          </w:p>
        </w:tc>
        <w:tc>
          <w:tcPr>
            <w:tcW w:w="1069"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46FAA60" w14:textId="77777777" w:rsidR="00445076" w:rsidRPr="00E73A8F" w:rsidRDefault="00445076" w:rsidP="005D6F93">
            <w:pPr>
              <w:pStyle w:val="affff8"/>
            </w:pPr>
            <w:r w:rsidRPr="00E73A8F">
              <w:rPr>
                <w:rFonts w:hint="eastAsia"/>
              </w:rPr>
              <w:t>A</w:t>
            </w:r>
          </w:p>
        </w:tc>
      </w:tr>
      <w:tr w:rsidR="00445076" w:rsidRPr="00E73A8F" w14:paraId="4FC8F16E" w14:textId="77777777">
        <w:trPr>
          <w:trHeight w:val="66"/>
        </w:trPr>
        <w:tc>
          <w:tcPr>
            <w:tcW w:w="30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7B238B4" w14:textId="0E1BCF3F" w:rsidR="00445076" w:rsidRPr="00E73A8F" w:rsidRDefault="00445076" w:rsidP="005D6F93">
            <w:pPr>
              <w:pStyle w:val="affff8"/>
              <w:rPr>
                <w:lang w:eastAsia="zh-TW"/>
              </w:rPr>
            </w:pPr>
            <w:r w:rsidRPr="00E73A8F">
              <w:rPr>
                <w:rFonts w:hint="eastAsia"/>
                <w:lang w:eastAsia="zh-TW"/>
              </w:rPr>
              <w:t>A.ISMS教育受講／合格100％</w:t>
            </w:r>
            <w:r w:rsidR="00EC001B">
              <w:rPr>
                <w:rFonts w:hint="eastAsia"/>
                <w:lang w:eastAsia="zh-TW"/>
              </w:rPr>
              <w:t>（</w:t>
            </w:r>
            <w:r w:rsidRPr="00E73A8F">
              <w:rPr>
                <w:rFonts w:hint="eastAsia"/>
                <w:lang w:eastAsia="zh-TW"/>
              </w:rPr>
              <w:t>全従業者</w:t>
            </w:r>
            <w:r w:rsidR="00EC001B">
              <w:rPr>
                <w:rFonts w:hint="eastAsia"/>
                <w:lang w:eastAsia="zh-TW"/>
              </w:rPr>
              <w:t>）</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B3615A6" w14:textId="77777777" w:rsidR="00445076" w:rsidRPr="00E73A8F" w:rsidRDefault="00445076" w:rsidP="005D6F93">
            <w:pPr>
              <w:pStyle w:val="affff8"/>
            </w:pPr>
            <w:r w:rsidRPr="00E73A8F">
              <w:rPr>
                <w:rFonts w:hint="eastAsia"/>
              </w:rPr>
              <w:t>B.予防処置の発行件数を四半期に1件以上</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4E96D59" w14:textId="25959994" w:rsidR="00445076" w:rsidRPr="00E73A8F" w:rsidRDefault="00445076" w:rsidP="005D6F93">
            <w:pPr>
              <w:pStyle w:val="affff8"/>
            </w:pPr>
            <w:r w:rsidRPr="00E73A8F">
              <w:rPr>
                <w:rFonts w:hint="eastAsia"/>
              </w:rPr>
              <w:t>C.</w:t>
            </w:r>
            <w:bookmarkStart w:id="910" w:name="■セキュリティインシデント13ー2－5"/>
            <w:r w:rsidR="00E4559E">
              <w:fldChar w:fldCharType="begin"/>
            </w:r>
            <w:r w:rsidR="00E4559E">
              <w:rPr>
                <w:rFonts w:hint="eastAsia"/>
              </w:rPr>
              <w:instrText xml:space="preserve">HYPERLINK </w:instrText>
            </w:r>
            <w:r w:rsidR="00E4559E">
              <w:instrText xml:space="preserve"> \l "</w:instrText>
            </w:r>
            <w:r w:rsidR="00E4559E">
              <w:rPr>
                <w:rFonts w:hint="eastAsia"/>
              </w:rPr>
              <w:instrText>■セキュリティインシデント</w:instrText>
            </w:r>
            <w:r w:rsidR="00E4559E">
              <w:instrText>"</w:instrText>
            </w:r>
            <w:r w:rsidR="00E4559E">
              <w:fldChar w:fldCharType="separate"/>
            </w:r>
            <w:r w:rsidRPr="00E4559E">
              <w:rPr>
                <w:rStyle w:val="a7"/>
                <w:rFonts w:hint="eastAsia"/>
              </w:rPr>
              <w:t>セキュリティインシデント</w:t>
            </w:r>
            <w:bookmarkEnd w:id="910"/>
            <w:r w:rsidR="00E4559E">
              <w:fldChar w:fldCharType="end"/>
            </w:r>
            <w:r w:rsidRPr="00E73A8F">
              <w:rPr>
                <w:rFonts w:hint="eastAsia"/>
              </w:rPr>
              <w:t>発生件数／2件以内</w:t>
            </w:r>
          </w:p>
        </w:tc>
        <w:tc>
          <w:tcPr>
            <w:tcW w:w="1069" w:type="dxa"/>
            <w:vMerge/>
            <w:tcBorders>
              <w:top w:val="single" w:sz="8" w:space="0" w:color="000000"/>
              <w:left w:val="single" w:sz="8" w:space="0" w:color="000000"/>
              <w:bottom w:val="single" w:sz="8" w:space="0" w:color="000000"/>
              <w:right w:val="single" w:sz="8" w:space="0" w:color="000000"/>
            </w:tcBorders>
            <w:vAlign w:val="center"/>
            <w:hideMark/>
          </w:tcPr>
          <w:p w14:paraId="3A14ECB0" w14:textId="77777777" w:rsidR="00445076" w:rsidRPr="00E73A8F" w:rsidRDefault="00445076" w:rsidP="005D6F93">
            <w:pPr>
              <w:pStyle w:val="affff8"/>
            </w:pPr>
          </w:p>
        </w:tc>
      </w:tr>
      <w:tr w:rsidR="00445076" w:rsidRPr="00E73A8F" w14:paraId="0CD854CE" w14:textId="77777777">
        <w:trPr>
          <w:trHeight w:val="146"/>
        </w:trPr>
        <w:tc>
          <w:tcPr>
            <w:tcW w:w="9269"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AE2EC77" w14:textId="7674C2CA" w:rsidR="00445076" w:rsidRPr="00E73A8F" w:rsidRDefault="00445076" w:rsidP="005D6F93">
            <w:pPr>
              <w:pStyle w:val="affff8"/>
            </w:pPr>
            <w:r w:rsidRPr="00E73A8F">
              <w:rPr>
                <w:rFonts w:hint="eastAsia"/>
              </w:rPr>
              <w:t>【　　】とは、企業や個人の情報を盗み</w:t>
            </w:r>
            <w:r>
              <w:rPr>
                <w:rFonts w:hint="eastAsia"/>
              </w:rPr>
              <w:t>取る</w:t>
            </w:r>
            <w:r w:rsidRPr="00E73A8F">
              <w:rPr>
                <w:rFonts w:hint="eastAsia"/>
              </w:rPr>
              <w:t>ため、特定の相手（企業組織や社員）をメールなどの手段で狙う攻撃のことです。</w:t>
            </w:r>
          </w:p>
        </w:tc>
        <w:tc>
          <w:tcPr>
            <w:tcW w:w="1069"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E967377" w14:textId="77777777" w:rsidR="00445076" w:rsidRPr="00E73A8F" w:rsidRDefault="00445076" w:rsidP="005D6F93">
            <w:pPr>
              <w:pStyle w:val="affff8"/>
            </w:pPr>
            <w:r w:rsidRPr="00E73A8F">
              <w:rPr>
                <w:rFonts w:hint="eastAsia"/>
              </w:rPr>
              <w:t>A</w:t>
            </w:r>
          </w:p>
        </w:tc>
      </w:tr>
      <w:tr w:rsidR="00445076" w:rsidRPr="00E73A8F" w14:paraId="79567135" w14:textId="77777777">
        <w:trPr>
          <w:trHeight w:val="283"/>
        </w:trPr>
        <w:tc>
          <w:tcPr>
            <w:tcW w:w="30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23A1BA1" w14:textId="13FAF107" w:rsidR="00445076" w:rsidRPr="00E73A8F" w:rsidRDefault="00445076" w:rsidP="005D6F93">
            <w:pPr>
              <w:pStyle w:val="affff8"/>
            </w:pPr>
            <w:r w:rsidRPr="00E73A8F">
              <w:rPr>
                <w:rFonts w:hint="eastAsia"/>
              </w:rPr>
              <w:t xml:space="preserve">A. </w:t>
            </w:r>
            <w:bookmarkStart w:id="911" w:name="■標的型攻撃13ー2ー5"/>
            <w:r w:rsidR="00FD75AF">
              <w:fldChar w:fldCharType="begin"/>
            </w:r>
            <w:r w:rsidR="00FD75AF">
              <w:rPr>
                <w:rFonts w:hint="eastAsia"/>
              </w:rPr>
              <w:instrText xml:space="preserve">HYPERLINK </w:instrText>
            </w:r>
            <w:r w:rsidR="00FD75AF">
              <w:instrText xml:space="preserve"> \l "</w:instrText>
            </w:r>
            <w:r w:rsidR="00FD75AF">
              <w:rPr>
                <w:rFonts w:hint="eastAsia"/>
              </w:rPr>
              <w:instrText>■標的型攻撃</w:instrText>
            </w:r>
            <w:r w:rsidR="00FD75AF">
              <w:instrText>"</w:instrText>
            </w:r>
            <w:r w:rsidR="00FD75AF">
              <w:fldChar w:fldCharType="separate"/>
            </w:r>
            <w:r w:rsidRPr="00FD75AF">
              <w:rPr>
                <w:rStyle w:val="a7"/>
                <w:rFonts w:hint="eastAsia"/>
              </w:rPr>
              <w:t>標的型攻撃</w:t>
            </w:r>
            <w:bookmarkEnd w:id="911"/>
            <w:r w:rsidR="00FD75AF">
              <w:fldChar w:fldCharType="end"/>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A42E38D" w14:textId="77777777" w:rsidR="00445076" w:rsidRPr="00E73A8F" w:rsidRDefault="00445076" w:rsidP="005D6F93">
            <w:pPr>
              <w:pStyle w:val="affff8"/>
            </w:pPr>
            <w:r w:rsidRPr="00E73A8F">
              <w:rPr>
                <w:rFonts w:hint="eastAsia"/>
              </w:rPr>
              <w:t>B. ウイルス型攻撃</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3207FED" w14:textId="7C58B656" w:rsidR="00445076" w:rsidRPr="00E73A8F" w:rsidRDefault="00445076" w:rsidP="005D6F93">
            <w:pPr>
              <w:pStyle w:val="affff8"/>
            </w:pPr>
            <w:r w:rsidRPr="00E73A8F">
              <w:rPr>
                <w:rFonts w:hint="eastAsia"/>
              </w:rPr>
              <w:t xml:space="preserve">C. </w:t>
            </w:r>
            <w:bookmarkStart w:id="912" w:name="■サイバー攻撃13ー2ー5"/>
            <w:r w:rsidR="00927263">
              <w:fldChar w:fldCharType="begin"/>
            </w:r>
            <w:r w:rsidR="00927263">
              <w:rPr>
                <w:rFonts w:hint="eastAsia"/>
              </w:rPr>
              <w:instrText xml:space="preserve">HYPERLINK </w:instrText>
            </w:r>
            <w:r w:rsidR="00927263">
              <w:instrText xml:space="preserve"> \l "</w:instrText>
            </w:r>
            <w:r w:rsidR="00927263">
              <w:rPr>
                <w:rFonts w:hint="eastAsia"/>
              </w:rPr>
              <w:instrText>■サイバー攻撃</w:instrText>
            </w:r>
            <w:r w:rsidR="00927263">
              <w:instrText>"</w:instrText>
            </w:r>
            <w:r w:rsidR="00927263">
              <w:fldChar w:fldCharType="separate"/>
            </w:r>
            <w:r w:rsidRPr="00927263">
              <w:rPr>
                <w:rStyle w:val="a7"/>
                <w:rFonts w:hint="eastAsia"/>
              </w:rPr>
              <w:t>サイバー攻撃</w:t>
            </w:r>
            <w:bookmarkEnd w:id="912"/>
            <w:r w:rsidR="00927263">
              <w:fldChar w:fldCharType="end"/>
            </w:r>
          </w:p>
        </w:tc>
        <w:tc>
          <w:tcPr>
            <w:tcW w:w="1069" w:type="dxa"/>
            <w:vMerge/>
            <w:tcBorders>
              <w:top w:val="single" w:sz="8" w:space="0" w:color="000000"/>
              <w:left w:val="single" w:sz="8" w:space="0" w:color="000000"/>
              <w:bottom w:val="single" w:sz="8" w:space="0" w:color="000000"/>
              <w:right w:val="single" w:sz="8" w:space="0" w:color="000000"/>
            </w:tcBorders>
            <w:vAlign w:val="center"/>
            <w:hideMark/>
          </w:tcPr>
          <w:p w14:paraId="30D8698F" w14:textId="77777777" w:rsidR="00445076" w:rsidRPr="00E73A8F" w:rsidRDefault="00445076" w:rsidP="005D6F93">
            <w:pPr>
              <w:pStyle w:val="affff8"/>
            </w:pPr>
          </w:p>
        </w:tc>
      </w:tr>
      <w:bookmarkStart w:id="913" w:name="■標的型メール攻撃13ー2ー5"/>
      <w:tr w:rsidR="00445076" w:rsidRPr="00E73A8F" w14:paraId="1EF28762" w14:textId="77777777">
        <w:trPr>
          <w:trHeight w:val="60"/>
        </w:trPr>
        <w:tc>
          <w:tcPr>
            <w:tcW w:w="9269"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441EB6E" w14:textId="0B3E21EE" w:rsidR="00445076" w:rsidRPr="00E73A8F" w:rsidRDefault="00BA6612" w:rsidP="005D6F93">
            <w:pPr>
              <w:pStyle w:val="affff8"/>
            </w:pPr>
            <w:r>
              <w:fldChar w:fldCharType="begin"/>
            </w:r>
            <w:r>
              <w:rPr>
                <w:rFonts w:hint="eastAsia"/>
              </w:rPr>
              <w:instrText xml:space="preserve">HYPERLINK </w:instrText>
            </w:r>
            <w:r>
              <w:instrText xml:space="preserve"> \l "</w:instrText>
            </w:r>
            <w:r>
              <w:rPr>
                <w:rFonts w:hint="eastAsia"/>
              </w:rPr>
              <w:instrText>■標的型メール攻撃</w:instrText>
            </w:r>
            <w:r>
              <w:instrText>"</w:instrText>
            </w:r>
            <w:r>
              <w:fldChar w:fldCharType="separate"/>
            </w:r>
            <w:r w:rsidR="00B55914" w:rsidRPr="00BA6612">
              <w:rPr>
                <w:rStyle w:val="a7"/>
                <w:rFonts w:hint="eastAsia"/>
              </w:rPr>
              <w:t>標的型メール</w:t>
            </w:r>
            <w:r w:rsidR="00CE0A60" w:rsidRPr="00BA6612">
              <w:rPr>
                <w:rStyle w:val="a7"/>
                <w:rFonts w:hint="eastAsia"/>
              </w:rPr>
              <w:t>攻撃</w:t>
            </w:r>
            <w:bookmarkEnd w:id="913"/>
            <w:r>
              <w:fldChar w:fldCharType="end"/>
            </w:r>
            <w:r w:rsidR="00B55914" w:rsidRPr="00B55914">
              <w:rPr>
                <w:rFonts w:hint="eastAsia"/>
              </w:rPr>
              <w:t>の特徴はどれか。</w:t>
            </w:r>
          </w:p>
        </w:tc>
        <w:tc>
          <w:tcPr>
            <w:tcW w:w="1069"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FF18119" w14:textId="77777777" w:rsidR="00445076" w:rsidRPr="00E73A8F" w:rsidRDefault="00445076" w:rsidP="005D6F93">
            <w:pPr>
              <w:pStyle w:val="affff8"/>
            </w:pPr>
            <w:r w:rsidRPr="00E73A8F">
              <w:rPr>
                <w:rFonts w:hint="eastAsia"/>
              </w:rPr>
              <w:t>B</w:t>
            </w:r>
          </w:p>
        </w:tc>
      </w:tr>
      <w:tr w:rsidR="00445076" w:rsidRPr="00E73A8F" w14:paraId="09E755B1" w14:textId="77777777">
        <w:trPr>
          <w:trHeight w:val="680"/>
        </w:trPr>
        <w:tc>
          <w:tcPr>
            <w:tcW w:w="303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9407246" w14:textId="77777777" w:rsidR="00445076" w:rsidRPr="00E73A8F" w:rsidRDefault="00445076" w:rsidP="005D6F93">
            <w:pPr>
              <w:pStyle w:val="affff8"/>
            </w:pPr>
            <w:r w:rsidRPr="00E73A8F">
              <w:rPr>
                <w:rFonts w:hint="eastAsia"/>
              </w:rPr>
              <w:t>A. 支払う必要がない料金を振り込ませるために、債権回収会社などを装い無差別に送信される。</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86CBFB3" w14:textId="77777777" w:rsidR="00445076" w:rsidRPr="00E73A8F" w:rsidRDefault="00445076" w:rsidP="005D6F93">
            <w:pPr>
              <w:pStyle w:val="affff8"/>
            </w:pPr>
            <w:r w:rsidRPr="00E73A8F">
              <w:rPr>
                <w:rFonts w:hint="eastAsia"/>
              </w:rPr>
              <w:t>B. 件名や本文に、組織の担当者の業務に関係する内容が記述されている。</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F02E875" w14:textId="77777777" w:rsidR="00445076" w:rsidRPr="00E73A8F" w:rsidRDefault="00445076" w:rsidP="005D6F93">
            <w:pPr>
              <w:pStyle w:val="affff8"/>
            </w:pPr>
            <w:r w:rsidRPr="00E73A8F">
              <w:rPr>
                <w:rFonts w:hint="eastAsia"/>
              </w:rPr>
              <w:t>C. 偽のホームページにアクセスさせるために、金融機関などを装い無差別に送信される。</w:t>
            </w:r>
          </w:p>
        </w:tc>
        <w:tc>
          <w:tcPr>
            <w:tcW w:w="1069" w:type="dxa"/>
            <w:vMerge/>
            <w:tcBorders>
              <w:top w:val="single" w:sz="8" w:space="0" w:color="000000"/>
              <w:left w:val="single" w:sz="8" w:space="0" w:color="000000"/>
              <w:bottom w:val="single" w:sz="8" w:space="0" w:color="000000"/>
              <w:right w:val="single" w:sz="8" w:space="0" w:color="000000"/>
            </w:tcBorders>
            <w:vAlign w:val="center"/>
            <w:hideMark/>
          </w:tcPr>
          <w:p w14:paraId="4D9C8D58" w14:textId="77777777" w:rsidR="00445076" w:rsidRPr="00E73A8F" w:rsidRDefault="00445076">
            <w:pPr>
              <w:pStyle w:val="afff0"/>
            </w:pPr>
          </w:p>
        </w:tc>
      </w:tr>
    </w:tbl>
    <w:p w14:paraId="6F61CE30" w14:textId="77777777" w:rsidR="007608B4" w:rsidRDefault="007608B4" w:rsidP="00116B60">
      <w:pPr>
        <w:pStyle w:val="aff4"/>
        <w:ind w:firstLineChars="0" w:firstLine="0"/>
      </w:pPr>
    </w:p>
    <w:p w14:paraId="49582A26" w14:textId="77777777" w:rsidR="00A16C06" w:rsidRDefault="00A16C06" w:rsidP="00116B60">
      <w:pPr>
        <w:pStyle w:val="aff4"/>
        <w:ind w:firstLineChars="0" w:firstLine="0"/>
      </w:pPr>
    </w:p>
    <w:p w14:paraId="497C10D9" w14:textId="77777777" w:rsidR="00445076" w:rsidRPr="009D3DFC" w:rsidRDefault="00445076">
      <w:pPr>
        <w:pStyle w:val="aff4"/>
      </w:pPr>
      <w:r w:rsidRPr="00CB727D">
        <w:rPr>
          <w:rFonts w:hint="eastAsia"/>
        </w:rPr>
        <w:t>次の文章のうち正しいものには○、間違っているものには×を</w:t>
      </w:r>
      <w:r>
        <w:rPr>
          <w:rFonts w:hint="eastAsia"/>
        </w:rPr>
        <w:t>付け</w:t>
      </w:r>
      <w:r w:rsidRPr="00CB727D">
        <w:rPr>
          <w:rFonts w:hint="eastAsia"/>
        </w:rPr>
        <w:t>なさい（各10点）</w:t>
      </w:r>
    </w:p>
    <w:tbl>
      <w:tblPr>
        <w:tblW w:w="103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634"/>
        <w:gridCol w:w="704"/>
      </w:tblGrid>
      <w:tr w:rsidR="00445076" w:rsidRPr="00737C8C" w14:paraId="19E0AF11" w14:textId="77777777" w:rsidTr="00F603CF">
        <w:trPr>
          <w:trHeight w:val="283"/>
        </w:trPr>
        <w:tc>
          <w:tcPr>
            <w:tcW w:w="9634" w:type="dxa"/>
            <w:shd w:val="clear" w:color="auto" w:fill="2F5597"/>
            <w:tcMar>
              <w:top w:w="15" w:type="dxa"/>
              <w:left w:w="108" w:type="dxa"/>
              <w:bottom w:w="0" w:type="dxa"/>
              <w:right w:w="108" w:type="dxa"/>
            </w:tcMar>
            <w:vAlign w:val="center"/>
            <w:hideMark/>
          </w:tcPr>
          <w:p w14:paraId="379F34BE" w14:textId="77777777" w:rsidR="00445076" w:rsidRPr="00737C8C" w:rsidRDefault="00445076" w:rsidP="00F603CF">
            <w:pPr>
              <w:pStyle w:val="affffa"/>
            </w:pPr>
            <w:r w:rsidRPr="00737C8C">
              <w:rPr>
                <w:rFonts w:hint="eastAsia"/>
              </w:rPr>
              <w:t>設問</w:t>
            </w:r>
          </w:p>
        </w:tc>
        <w:tc>
          <w:tcPr>
            <w:tcW w:w="704" w:type="dxa"/>
            <w:shd w:val="clear" w:color="auto" w:fill="2F5597"/>
            <w:tcMar>
              <w:top w:w="15" w:type="dxa"/>
              <w:left w:w="108" w:type="dxa"/>
              <w:bottom w:w="0" w:type="dxa"/>
              <w:right w:w="108" w:type="dxa"/>
            </w:tcMar>
            <w:vAlign w:val="center"/>
            <w:hideMark/>
          </w:tcPr>
          <w:p w14:paraId="71B723AE" w14:textId="77777777" w:rsidR="00445076" w:rsidRPr="00737C8C" w:rsidRDefault="00445076" w:rsidP="00F603CF">
            <w:pPr>
              <w:pStyle w:val="affffa"/>
            </w:pPr>
            <w:r w:rsidRPr="00737C8C">
              <w:rPr>
                <w:rFonts w:hint="eastAsia"/>
              </w:rPr>
              <w:t>答え</w:t>
            </w:r>
          </w:p>
        </w:tc>
      </w:tr>
      <w:tr w:rsidR="00445076" w:rsidRPr="00E73A8F" w14:paraId="6BD07971" w14:textId="77777777" w:rsidTr="00F603CF">
        <w:trPr>
          <w:trHeight w:val="60"/>
        </w:trPr>
        <w:tc>
          <w:tcPr>
            <w:tcW w:w="9634" w:type="dxa"/>
            <w:shd w:val="clear" w:color="auto" w:fill="auto"/>
            <w:tcMar>
              <w:top w:w="15" w:type="dxa"/>
              <w:left w:w="108" w:type="dxa"/>
              <w:bottom w:w="0" w:type="dxa"/>
              <w:right w:w="108" w:type="dxa"/>
            </w:tcMar>
            <w:vAlign w:val="center"/>
            <w:hideMark/>
          </w:tcPr>
          <w:p w14:paraId="5BA8E588" w14:textId="52EF5B68" w:rsidR="00445076" w:rsidRPr="00E73A8F" w:rsidRDefault="00445076" w:rsidP="00F603CF">
            <w:pPr>
              <w:pStyle w:val="affff8"/>
            </w:pPr>
            <w:r w:rsidRPr="00E73A8F">
              <w:rPr>
                <w:rFonts w:hint="eastAsia"/>
              </w:rPr>
              <w:t>⑥ ISMSでは、</w:t>
            </w:r>
            <w:bookmarkStart w:id="914" w:name="■情報資産13ー2－5"/>
            <w:r w:rsidR="00D6341F">
              <w:fldChar w:fldCharType="begin"/>
            </w:r>
            <w:r w:rsidR="00D6341F">
              <w:rPr>
                <w:rFonts w:hint="eastAsia"/>
              </w:rPr>
              <w:instrText xml:space="preserve">HYPERLINK </w:instrText>
            </w:r>
            <w:r w:rsidR="00D6341F">
              <w:instrText xml:space="preserve"> \l "</w:instrText>
            </w:r>
            <w:r w:rsidR="00D6341F">
              <w:rPr>
                <w:rFonts w:hint="eastAsia"/>
              </w:rPr>
              <w:instrText>■情報資産</w:instrText>
            </w:r>
            <w:r w:rsidR="00D6341F">
              <w:instrText>"</w:instrText>
            </w:r>
            <w:r w:rsidR="00D6341F">
              <w:fldChar w:fldCharType="separate"/>
            </w:r>
            <w:r w:rsidRPr="00D6341F">
              <w:rPr>
                <w:rStyle w:val="a7"/>
                <w:rFonts w:hint="eastAsia"/>
              </w:rPr>
              <w:t>情報資産</w:t>
            </w:r>
            <w:bookmarkEnd w:id="914"/>
            <w:r w:rsidR="00D6341F">
              <w:fldChar w:fldCharType="end"/>
            </w:r>
            <w:r w:rsidRPr="00E73A8F">
              <w:rPr>
                <w:rFonts w:hint="eastAsia"/>
              </w:rPr>
              <w:t>とは、書類、データ</w:t>
            </w:r>
            <w:r>
              <w:rPr>
                <w:rFonts w:hint="eastAsia"/>
              </w:rPr>
              <w:t>に加えて</w:t>
            </w:r>
            <w:r w:rsidRPr="00E73A8F">
              <w:rPr>
                <w:rFonts w:hint="eastAsia"/>
              </w:rPr>
              <w:t>、ハードウェア、ソフトウェア、設備、ファームウェア（媒体など）、要員までも包括する。</w:t>
            </w:r>
          </w:p>
        </w:tc>
        <w:tc>
          <w:tcPr>
            <w:tcW w:w="704" w:type="dxa"/>
            <w:shd w:val="clear" w:color="auto" w:fill="auto"/>
            <w:tcMar>
              <w:top w:w="15" w:type="dxa"/>
              <w:left w:w="108" w:type="dxa"/>
              <w:bottom w:w="0" w:type="dxa"/>
              <w:right w:w="108" w:type="dxa"/>
            </w:tcMar>
            <w:vAlign w:val="center"/>
            <w:hideMark/>
          </w:tcPr>
          <w:p w14:paraId="797A81BF" w14:textId="77777777" w:rsidR="00445076" w:rsidRPr="00E73A8F" w:rsidRDefault="00445076" w:rsidP="00F603CF">
            <w:pPr>
              <w:pStyle w:val="affff8"/>
            </w:pPr>
            <w:r w:rsidRPr="00E73A8F">
              <w:rPr>
                <w:rFonts w:hint="eastAsia"/>
              </w:rPr>
              <w:t>○</w:t>
            </w:r>
          </w:p>
        </w:tc>
      </w:tr>
      <w:tr w:rsidR="00445076" w:rsidRPr="00E73A8F" w14:paraId="7ACEC3CB" w14:textId="77777777" w:rsidTr="00F603CF">
        <w:trPr>
          <w:trHeight w:val="60"/>
        </w:trPr>
        <w:tc>
          <w:tcPr>
            <w:tcW w:w="9634" w:type="dxa"/>
            <w:shd w:val="clear" w:color="auto" w:fill="auto"/>
            <w:tcMar>
              <w:top w:w="15" w:type="dxa"/>
              <w:left w:w="108" w:type="dxa"/>
              <w:bottom w:w="0" w:type="dxa"/>
              <w:right w:w="108" w:type="dxa"/>
            </w:tcMar>
            <w:vAlign w:val="center"/>
            <w:hideMark/>
          </w:tcPr>
          <w:p w14:paraId="37CFC409" w14:textId="4B22FA0E" w:rsidR="00445076" w:rsidRPr="00E73A8F" w:rsidRDefault="00445076" w:rsidP="00F603CF">
            <w:pPr>
              <w:pStyle w:val="affff8"/>
            </w:pPr>
            <w:r w:rsidRPr="00E73A8F">
              <w:rPr>
                <w:rFonts w:hint="eastAsia"/>
              </w:rPr>
              <w:t>⑦ 私物の外部記録媒体</w:t>
            </w:r>
            <w:r w:rsidR="00EC001B">
              <w:rPr>
                <w:rFonts w:hint="eastAsia"/>
              </w:rPr>
              <w:t>（</w:t>
            </w:r>
            <w:r w:rsidRPr="00E73A8F">
              <w:rPr>
                <w:rFonts w:hint="eastAsia"/>
              </w:rPr>
              <w:t>USBメモリ、外づけHDDなど</w:t>
            </w:r>
            <w:r w:rsidR="00EC001B">
              <w:rPr>
                <w:rFonts w:hint="eastAsia"/>
              </w:rPr>
              <w:t>）</w:t>
            </w:r>
            <w:r w:rsidRPr="00E73A8F">
              <w:rPr>
                <w:rFonts w:hint="eastAsia"/>
              </w:rPr>
              <w:t>の使用は原則禁止である。</w:t>
            </w:r>
          </w:p>
        </w:tc>
        <w:tc>
          <w:tcPr>
            <w:tcW w:w="704" w:type="dxa"/>
            <w:shd w:val="clear" w:color="auto" w:fill="auto"/>
            <w:tcMar>
              <w:top w:w="15" w:type="dxa"/>
              <w:left w:w="108" w:type="dxa"/>
              <w:bottom w:w="0" w:type="dxa"/>
              <w:right w:w="108" w:type="dxa"/>
            </w:tcMar>
            <w:vAlign w:val="center"/>
            <w:hideMark/>
          </w:tcPr>
          <w:p w14:paraId="38A05AF9" w14:textId="77777777" w:rsidR="00445076" w:rsidRPr="00E73A8F" w:rsidRDefault="00445076" w:rsidP="00F603CF">
            <w:pPr>
              <w:pStyle w:val="affff8"/>
            </w:pPr>
            <w:r w:rsidRPr="00E73A8F">
              <w:rPr>
                <w:rFonts w:hint="eastAsia"/>
              </w:rPr>
              <w:t>○</w:t>
            </w:r>
          </w:p>
        </w:tc>
      </w:tr>
      <w:tr w:rsidR="00445076" w:rsidRPr="00E73A8F" w14:paraId="447F56A7" w14:textId="77777777" w:rsidTr="00F603CF">
        <w:trPr>
          <w:trHeight w:val="470"/>
        </w:trPr>
        <w:tc>
          <w:tcPr>
            <w:tcW w:w="9634" w:type="dxa"/>
            <w:tcBorders>
              <w:bottom w:val="single" w:sz="4" w:space="0" w:color="auto"/>
            </w:tcBorders>
            <w:shd w:val="clear" w:color="auto" w:fill="auto"/>
            <w:tcMar>
              <w:top w:w="15" w:type="dxa"/>
              <w:left w:w="108" w:type="dxa"/>
              <w:bottom w:w="0" w:type="dxa"/>
              <w:right w:w="108" w:type="dxa"/>
            </w:tcMar>
            <w:vAlign w:val="center"/>
            <w:hideMark/>
          </w:tcPr>
          <w:p w14:paraId="693A2B92" w14:textId="77777777" w:rsidR="00445076" w:rsidRPr="00E73A8F" w:rsidRDefault="00445076" w:rsidP="00F603CF">
            <w:pPr>
              <w:pStyle w:val="affff8"/>
            </w:pPr>
            <w:r w:rsidRPr="00E73A8F">
              <w:rPr>
                <w:rFonts w:hint="eastAsia"/>
              </w:rPr>
              <w:t>⑧ 当社が重大な損失もしくは不利益を受けるような恐れのある機密情報を社外へ持ち出す場合は、責任者の許可を得て、目的地以外へ立ち寄らず、手放さない、車中に放置しないよう徹底する。</w:t>
            </w:r>
          </w:p>
        </w:tc>
        <w:tc>
          <w:tcPr>
            <w:tcW w:w="704" w:type="dxa"/>
            <w:tcBorders>
              <w:bottom w:val="single" w:sz="4" w:space="0" w:color="auto"/>
            </w:tcBorders>
            <w:shd w:val="clear" w:color="auto" w:fill="auto"/>
            <w:tcMar>
              <w:top w:w="15" w:type="dxa"/>
              <w:left w:w="108" w:type="dxa"/>
              <w:bottom w:w="0" w:type="dxa"/>
              <w:right w:w="108" w:type="dxa"/>
            </w:tcMar>
            <w:vAlign w:val="center"/>
            <w:hideMark/>
          </w:tcPr>
          <w:p w14:paraId="77A65E5F" w14:textId="77777777" w:rsidR="00445076" w:rsidRPr="00E73A8F" w:rsidRDefault="00445076" w:rsidP="00F603CF">
            <w:pPr>
              <w:pStyle w:val="affff8"/>
            </w:pPr>
            <w:r w:rsidRPr="00E73A8F">
              <w:rPr>
                <w:rFonts w:hint="eastAsia"/>
              </w:rPr>
              <w:t>○</w:t>
            </w:r>
          </w:p>
        </w:tc>
      </w:tr>
      <w:tr w:rsidR="00445076" w:rsidRPr="00E73A8F" w14:paraId="6C2C844F" w14:textId="77777777" w:rsidTr="00F603CF">
        <w:trPr>
          <w:trHeight w:val="60"/>
        </w:trPr>
        <w:tc>
          <w:tcPr>
            <w:tcW w:w="9634" w:type="dxa"/>
            <w:tcBorders>
              <w:bottom w:val="single" w:sz="4" w:space="0" w:color="auto"/>
            </w:tcBorders>
            <w:shd w:val="clear" w:color="auto" w:fill="auto"/>
            <w:tcMar>
              <w:top w:w="15" w:type="dxa"/>
              <w:left w:w="108" w:type="dxa"/>
              <w:bottom w:w="0" w:type="dxa"/>
              <w:right w:w="108" w:type="dxa"/>
            </w:tcMar>
            <w:vAlign w:val="center"/>
            <w:hideMark/>
          </w:tcPr>
          <w:p w14:paraId="642C0D1F" w14:textId="77777777" w:rsidR="00445076" w:rsidRPr="00E73A8F" w:rsidRDefault="00445076" w:rsidP="00F603CF">
            <w:pPr>
              <w:pStyle w:val="affff8"/>
            </w:pPr>
            <w:r w:rsidRPr="00E73A8F">
              <w:rPr>
                <w:rFonts w:hint="eastAsia"/>
              </w:rPr>
              <w:t>⑨ PCのログインパスワードは英数混合8文字以上のパスワードとする。</w:t>
            </w:r>
          </w:p>
        </w:tc>
        <w:tc>
          <w:tcPr>
            <w:tcW w:w="704" w:type="dxa"/>
            <w:tcBorders>
              <w:bottom w:val="single" w:sz="4" w:space="0" w:color="auto"/>
            </w:tcBorders>
            <w:shd w:val="clear" w:color="auto" w:fill="auto"/>
            <w:tcMar>
              <w:top w:w="15" w:type="dxa"/>
              <w:left w:w="108" w:type="dxa"/>
              <w:bottom w:w="0" w:type="dxa"/>
              <w:right w:w="108" w:type="dxa"/>
            </w:tcMar>
            <w:vAlign w:val="center"/>
            <w:hideMark/>
          </w:tcPr>
          <w:p w14:paraId="090050E8" w14:textId="77777777" w:rsidR="00445076" w:rsidRPr="00E73A8F" w:rsidRDefault="00445076" w:rsidP="00F603CF">
            <w:pPr>
              <w:pStyle w:val="affff8"/>
            </w:pPr>
            <w:r w:rsidRPr="00E73A8F">
              <w:rPr>
                <w:rFonts w:hint="eastAsia"/>
              </w:rPr>
              <w:t>○</w:t>
            </w:r>
          </w:p>
        </w:tc>
      </w:tr>
      <w:tr w:rsidR="00445076" w:rsidRPr="00E73A8F" w14:paraId="224B0911" w14:textId="77777777" w:rsidTr="00F603CF">
        <w:trPr>
          <w:trHeight w:val="60"/>
        </w:trPr>
        <w:tc>
          <w:tcPr>
            <w:tcW w:w="9634" w:type="dxa"/>
            <w:tcBorders>
              <w:top w:val="single" w:sz="4" w:space="0" w:color="auto"/>
              <w:left w:val="single" w:sz="4" w:space="0" w:color="auto"/>
              <w:bottom w:val="single" w:sz="4" w:space="0" w:color="auto"/>
              <w:right w:val="single" w:sz="4" w:space="0" w:color="auto"/>
            </w:tcBorders>
            <w:shd w:val="clear" w:color="auto" w:fill="auto"/>
            <w:tcMar>
              <w:top w:w="15" w:type="dxa"/>
              <w:left w:w="108" w:type="dxa"/>
              <w:bottom w:w="0" w:type="dxa"/>
              <w:right w:w="108" w:type="dxa"/>
            </w:tcMar>
            <w:vAlign w:val="center"/>
            <w:hideMark/>
          </w:tcPr>
          <w:p w14:paraId="02DCB51A" w14:textId="44FFF84D" w:rsidR="00445076" w:rsidRPr="00E73A8F" w:rsidRDefault="00445076" w:rsidP="00F603CF">
            <w:pPr>
              <w:pStyle w:val="affff8"/>
            </w:pPr>
            <w:r w:rsidRPr="00E73A8F">
              <w:rPr>
                <w:rFonts w:hint="eastAsia"/>
              </w:rPr>
              <w:t>⑩ PCのパスワード</w:t>
            </w:r>
            <w:r>
              <w:rPr>
                <w:rFonts w:hint="eastAsia"/>
              </w:rPr>
              <w:t>付き</w:t>
            </w:r>
            <w:bookmarkStart w:id="915" w:name="■スクリーンセーバ１３－２－５"/>
            <w:r w:rsidR="00F85EA6">
              <w:fldChar w:fldCharType="begin"/>
            </w:r>
            <w:r w:rsidR="00F85EA6">
              <w:rPr>
                <w:rFonts w:hint="eastAsia"/>
              </w:rPr>
              <w:instrText xml:space="preserve">HYPERLINK </w:instrText>
            </w:r>
            <w:r w:rsidR="00F85EA6">
              <w:instrText xml:space="preserve"> \l "</w:instrText>
            </w:r>
            <w:r w:rsidR="00F85EA6">
              <w:rPr>
                <w:rFonts w:hint="eastAsia"/>
              </w:rPr>
              <w:instrText>■スクリーンセーバ</w:instrText>
            </w:r>
            <w:r w:rsidR="00F85EA6">
              <w:instrText>"</w:instrText>
            </w:r>
            <w:r w:rsidR="00F85EA6">
              <w:fldChar w:fldCharType="separate"/>
            </w:r>
            <w:r w:rsidRPr="00F85EA6">
              <w:rPr>
                <w:rStyle w:val="a7"/>
                <w:rFonts w:hint="eastAsia"/>
              </w:rPr>
              <w:t>スクリーンセーバ</w:t>
            </w:r>
            <w:bookmarkEnd w:id="915"/>
            <w:r w:rsidR="00F85EA6">
              <w:fldChar w:fldCharType="end"/>
            </w:r>
            <w:r w:rsidRPr="00E73A8F">
              <w:rPr>
                <w:rFonts w:hint="eastAsia"/>
              </w:rPr>
              <w:t>の設定時間は、15分以内とする。</w:t>
            </w:r>
          </w:p>
        </w:tc>
        <w:tc>
          <w:tcPr>
            <w:tcW w:w="704" w:type="dxa"/>
            <w:tcBorders>
              <w:top w:val="single" w:sz="4" w:space="0" w:color="auto"/>
              <w:left w:val="single" w:sz="4" w:space="0" w:color="auto"/>
              <w:bottom w:val="single" w:sz="4" w:space="0" w:color="auto"/>
              <w:right w:val="single" w:sz="4" w:space="0" w:color="auto"/>
            </w:tcBorders>
            <w:shd w:val="clear" w:color="auto" w:fill="auto"/>
            <w:tcMar>
              <w:top w:w="15" w:type="dxa"/>
              <w:left w:w="108" w:type="dxa"/>
              <w:bottom w:w="0" w:type="dxa"/>
              <w:right w:w="108" w:type="dxa"/>
            </w:tcMar>
            <w:vAlign w:val="center"/>
            <w:hideMark/>
          </w:tcPr>
          <w:p w14:paraId="681C5739" w14:textId="77777777" w:rsidR="00445076" w:rsidRPr="00E73A8F" w:rsidRDefault="00445076" w:rsidP="00F603CF">
            <w:pPr>
              <w:pStyle w:val="affff8"/>
            </w:pPr>
            <w:r w:rsidRPr="00E73A8F">
              <w:rPr>
                <w:rFonts w:hint="eastAsia"/>
              </w:rPr>
              <w:t>×</w:t>
            </w:r>
          </w:p>
        </w:tc>
      </w:tr>
    </w:tbl>
    <w:tbl>
      <w:tblPr>
        <w:tblStyle w:val="aa"/>
        <w:tblW w:w="0" w:type="auto"/>
        <w:tblLook w:val="04A0" w:firstRow="1" w:lastRow="0" w:firstColumn="1" w:lastColumn="0" w:noHBand="0" w:noVBand="1"/>
      </w:tblPr>
      <w:tblGrid>
        <w:gridCol w:w="2614"/>
        <w:gridCol w:w="2614"/>
        <w:gridCol w:w="2614"/>
        <w:gridCol w:w="2501"/>
      </w:tblGrid>
      <w:tr w:rsidR="00445076" w14:paraId="4B3AD103" w14:textId="77777777">
        <w:tc>
          <w:tcPr>
            <w:tcW w:w="2614" w:type="dxa"/>
            <w:shd w:val="clear" w:color="auto" w:fill="215E99" w:themeFill="text2" w:themeFillTint="BF"/>
          </w:tcPr>
          <w:p w14:paraId="33A7961C" w14:textId="77777777" w:rsidR="00445076" w:rsidRDefault="00445076" w:rsidP="00685458">
            <w:pPr>
              <w:pStyle w:val="affffa"/>
            </w:pPr>
            <w:r>
              <w:rPr>
                <w:rFonts w:hint="eastAsia"/>
              </w:rPr>
              <w:t>実施日</w:t>
            </w:r>
          </w:p>
        </w:tc>
        <w:tc>
          <w:tcPr>
            <w:tcW w:w="2614" w:type="dxa"/>
          </w:tcPr>
          <w:p w14:paraId="3F368E35" w14:textId="77777777" w:rsidR="00445076" w:rsidRDefault="00445076" w:rsidP="000B5DB6">
            <w:pPr>
              <w:pStyle w:val="affff8"/>
            </w:pPr>
          </w:p>
        </w:tc>
        <w:tc>
          <w:tcPr>
            <w:tcW w:w="2614" w:type="dxa"/>
            <w:shd w:val="clear" w:color="auto" w:fill="215E99" w:themeFill="text2" w:themeFillTint="BF"/>
          </w:tcPr>
          <w:p w14:paraId="2AFA5F85" w14:textId="77777777" w:rsidR="00445076" w:rsidRDefault="00445076" w:rsidP="00685458">
            <w:pPr>
              <w:pStyle w:val="affffa"/>
            </w:pPr>
            <w:r>
              <w:rPr>
                <w:rFonts w:hint="eastAsia"/>
              </w:rPr>
              <w:t>氏名</w:t>
            </w:r>
          </w:p>
        </w:tc>
        <w:tc>
          <w:tcPr>
            <w:tcW w:w="2501" w:type="dxa"/>
          </w:tcPr>
          <w:p w14:paraId="622F4A1B" w14:textId="77777777" w:rsidR="00445076" w:rsidRDefault="00445076" w:rsidP="000B5DB6">
            <w:pPr>
              <w:pStyle w:val="affff8"/>
            </w:pPr>
          </w:p>
        </w:tc>
      </w:tr>
      <w:tr w:rsidR="00445076" w14:paraId="60275CFD" w14:textId="77777777">
        <w:tc>
          <w:tcPr>
            <w:tcW w:w="2614" w:type="dxa"/>
            <w:shd w:val="clear" w:color="auto" w:fill="215E99" w:themeFill="text2" w:themeFillTint="BF"/>
          </w:tcPr>
          <w:p w14:paraId="2A714CD0" w14:textId="77777777" w:rsidR="00445076" w:rsidRDefault="00445076" w:rsidP="00685458">
            <w:pPr>
              <w:pStyle w:val="affffa"/>
            </w:pPr>
            <w:r>
              <w:rPr>
                <w:rFonts w:hint="eastAsia"/>
              </w:rPr>
              <w:t>所属</w:t>
            </w:r>
          </w:p>
        </w:tc>
        <w:tc>
          <w:tcPr>
            <w:tcW w:w="2614" w:type="dxa"/>
          </w:tcPr>
          <w:p w14:paraId="579C908B" w14:textId="77777777" w:rsidR="00445076" w:rsidRDefault="00445076" w:rsidP="000B5DB6">
            <w:pPr>
              <w:pStyle w:val="affff8"/>
            </w:pPr>
          </w:p>
        </w:tc>
        <w:tc>
          <w:tcPr>
            <w:tcW w:w="2614" w:type="dxa"/>
            <w:shd w:val="clear" w:color="auto" w:fill="215E99" w:themeFill="text2" w:themeFillTint="BF"/>
          </w:tcPr>
          <w:p w14:paraId="2C61FB31" w14:textId="77777777" w:rsidR="00445076" w:rsidRDefault="00445076" w:rsidP="00685458">
            <w:pPr>
              <w:pStyle w:val="affffa"/>
            </w:pPr>
            <w:r>
              <w:rPr>
                <w:rFonts w:hint="eastAsia"/>
              </w:rPr>
              <w:t>得点</w:t>
            </w:r>
          </w:p>
        </w:tc>
        <w:tc>
          <w:tcPr>
            <w:tcW w:w="2501" w:type="dxa"/>
          </w:tcPr>
          <w:p w14:paraId="45EE4058" w14:textId="77777777" w:rsidR="00445076" w:rsidRDefault="00445076" w:rsidP="00685458">
            <w:pPr>
              <w:pStyle w:val="affff8"/>
            </w:pPr>
            <w:r>
              <w:rPr>
                <w:rFonts w:hint="eastAsia"/>
              </w:rPr>
              <w:t>点/100点</w:t>
            </w:r>
          </w:p>
        </w:tc>
      </w:tr>
    </w:tbl>
    <w:p w14:paraId="61273AC3" w14:textId="77777777" w:rsidR="00445076" w:rsidRPr="00CB727D" w:rsidRDefault="00445076" w:rsidP="00892C01">
      <w:pPr>
        <w:pStyle w:val="ab"/>
        <w:numPr>
          <w:ilvl w:val="0"/>
          <w:numId w:val="95"/>
        </w:numPr>
        <w:ind w:leftChars="0" w:firstLineChars="0"/>
      </w:pPr>
      <w:r w:rsidRPr="00CB727D">
        <w:rPr>
          <w:rFonts w:hint="eastAsia"/>
        </w:rPr>
        <w:t>テストは、選択問題や正誤形式にすること</w:t>
      </w:r>
      <w:r>
        <w:rPr>
          <w:rFonts w:hint="eastAsia"/>
        </w:rPr>
        <w:t>により</w:t>
      </w:r>
      <w:r w:rsidRPr="00CB727D">
        <w:rPr>
          <w:rFonts w:hint="eastAsia"/>
        </w:rPr>
        <w:t>採点がしやすくなります。</w:t>
      </w:r>
    </w:p>
    <w:p w14:paraId="39063769" w14:textId="77777777" w:rsidR="00445076" w:rsidRPr="00CB727D" w:rsidRDefault="00445076" w:rsidP="00892C01">
      <w:pPr>
        <w:numPr>
          <w:ilvl w:val="0"/>
          <w:numId w:val="95"/>
        </w:numPr>
        <w:ind w:firstLineChars="0"/>
      </w:pPr>
      <w:r w:rsidRPr="00CB727D">
        <w:rPr>
          <w:rFonts w:hint="eastAsia"/>
        </w:rPr>
        <w:t>教育内容に合った問題を考え、作成します。</w:t>
      </w:r>
      <w:r>
        <w:rPr>
          <w:rFonts w:hint="eastAsia"/>
        </w:rPr>
        <w:t>例えば</w:t>
      </w:r>
      <w:r w:rsidRPr="00CB727D">
        <w:rPr>
          <w:rFonts w:hint="eastAsia"/>
        </w:rPr>
        <w:t>、今回の教育内容に「当社のルールの</w:t>
      </w:r>
      <w:r>
        <w:rPr>
          <w:rFonts w:hint="eastAsia"/>
        </w:rPr>
        <w:t>順守</w:t>
      </w:r>
      <w:r w:rsidRPr="00CB727D">
        <w:rPr>
          <w:rFonts w:hint="eastAsia"/>
        </w:rPr>
        <w:t>」が含まれているため、⑥～⑩のような設問を作成します。</w:t>
      </w:r>
    </w:p>
    <w:p w14:paraId="3E88988D" w14:textId="77777777" w:rsidR="00445076" w:rsidRDefault="00445076" w:rsidP="00CB727D">
      <w:pPr>
        <w:ind w:firstLineChars="0" w:firstLine="0"/>
        <w:rPr>
          <w:rFonts w:asciiTheme="majorHAnsi" w:eastAsiaTheme="majorEastAsia" w:hAnsiTheme="majorHAnsi" w:cstheme="majorBidi"/>
          <w:b/>
          <w:bCs/>
          <w:color w:val="2E5496"/>
          <w:sz w:val="28"/>
        </w:rPr>
      </w:pPr>
    </w:p>
    <w:p w14:paraId="19513829" w14:textId="77777777" w:rsidR="00445076" w:rsidRPr="007543EF" w:rsidRDefault="00445076">
      <w:pPr>
        <w:pStyle w:val="aff4"/>
      </w:pPr>
      <w:r w:rsidRPr="007543EF">
        <w:rPr>
          <w:rFonts w:hint="eastAsia"/>
        </w:rPr>
        <w:t>教育実施記録の作成方法（例）</w:t>
      </w:r>
    </w:p>
    <w:p w14:paraId="5BE435B0" w14:textId="77777777" w:rsidR="00445076" w:rsidRDefault="00445076">
      <w:r w:rsidRPr="007543EF">
        <w:rPr>
          <w:rFonts w:hint="eastAsia"/>
        </w:rPr>
        <w:t>教育を実施した際、実施記録を文書化する必要があります。以下の例をもとに、教育実施記録の作成方法を説明します。</w:t>
      </w:r>
    </w:p>
    <w:tbl>
      <w:tblPr>
        <w:tblW w:w="10480" w:type="dxa"/>
        <w:tblCellMar>
          <w:left w:w="0" w:type="dxa"/>
          <w:right w:w="0" w:type="dxa"/>
        </w:tblCellMar>
        <w:tblLook w:val="0600" w:firstRow="0" w:lastRow="0" w:firstColumn="0" w:lastColumn="0" w:noHBand="1" w:noVBand="1"/>
      </w:tblPr>
      <w:tblGrid>
        <w:gridCol w:w="2258"/>
        <w:gridCol w:w="8222"/>
      </w:tblGrid>
      <w:tr w:rsidR="00445076" w:rsidRPr="007543EF" w14:paraId="23E3A3DB" w14:textId="77777777">
        <w:trPr>
          <w:trHeight w:val="68"/>
        </w:trPr>
        <w:tc>
          <w:tcPr>
            <w:tcW w:w="2258" w:type="dxa"/>
            <w:tcBorders>
              <w:top w:val="single" w:sz="8" w:space="0" w:color="000000"/>
              <w:left w:val="single" w:sz="8" w:space="0" w:color="000000"/>
              <w:bottom w:val="single" w:sz="8" w:space="0" w:color="000000"/>
              <w:right w:val="single" w:sz="8" w:space="0" w:color="000000"/>
            </w:tcBorders>
            <w:shd w:val="clear" w:color="auto" w:fill="2F5597"/>
            <w:tcMar>
              <w:top w:w="15" w:type="dxa"/>
              <w:left w:w="15" w:type="dxa"/>
              <w:bottom w:w="0" w:type="dxa"/>
              <w:right w:w="15" w:type="dxa"/>
            </w:tcMar>
            <w:vAlign w:val="center"/>
            <w:hideMark/>
          </w:tcPr>
          <w:p w14:paraId="5CEC9500" w14:textId="77777777" w:rsidR="00445076" w:rsidRPr="00E73A8F" w:rsidRDefault="00445076" w:rsidP="00057166">
            <w:pPr>
              <w:pStyle w:val="aff0"/>
            </w:pPr>
            <w:r w:rsidRPr="00E73A8F">
              <w:rPr>
                <w:rFonts w:hint="eastAsia"/>
              </w:rPr>
              <w:t>教育の名称</w:t>
            </w:r>
          </w:p>
        </w:tc>
        <w:tc>
          <w:tcPr>
            <w:tcW w:w="822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B1D08B3" w14:textId="77777777" w:rsidR="00445076" w:rsidRPr="00E73A8F" w:rsidRDefault="00445076" w:rsidP="00057166">
            <w:pPr>
              <w:pStyle w:val="afff6"/>
            </w:pPr>
            <w:r w:rsidRPr="00E73A8F">
              <w:rPr>
                <w:rFonts w:hint="eastAsia"/>
              </w:rPr>
              <w:t>ISMS教育（基本方針、目標、ルール）</w:t>
            </w:r>
          </w:p>
        </w:tc>
      </w:tr>
      <w:tr w:rsidR="00445076" w:rsidRPr="007543EF" w14:paraId="72CBA687" w14:textId="77777777">
        <w:trPr>
          <w:trHeight w:val="60"/>
        </w:trPr>
        <w:tc>
          <w:tcPr>
            <w:tcW w:w="2258" w:type="dxa"/>
            <w:tcBorders>
              <w:top w:val="single" w:sz="8" w:space="0" w:color="000000"/>
              <w:left w:val="single" w:sz="8" w:space="0" w:color="000000"/>
              <w:bottom w:val="single" w:sz="8" w:space="0" w:color="000000"/>
              <w:right w:val="single" w:sz="8" w:space="0" w:color="000000"/>
            </w:tcBorders>
            <w:shd w:val="clear" w:color="auto" w:fill="2F5597"/>
            <w:tcMar>
              <w:top w:w="15" w:type="dxa"/>
              <w:left w:w="15" w:type="dxa"/>
              <w:bottom w:w="0" w:type="dxa"/>
              <w:right w:w="15" w:type="dxa"/>
            </w:tcMar>
            <w:vAlign w:val="center"/>
            <w:hideMark/>
          </w:tcPr>
          <w:p w14:paraId="6F11C087" w14:textId="77777777" w:rsidR="00445076" w:rsidRPr="00E73A8F" w:rsidRDefault="00445076" w:rsidP="00057166">
            <w:pPr>
              <w:pStyle w:val="aff0"/>
            </w:pPr>
            <w:r w:rsidRPr="00E73A8F">
              <w:rPr>
                <w:rFonts w:hint="eastAsia"/>
              </w:rPr>
              <w:t>実施期間</w:t>
            </w:r>
          </w:p>
        </w:tc>
        <w:tc>
          <w:tcPr>
            <w:tcW w:w="822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713EF2F" w14:textId="45EEA737" w:rsidR="00445076" w:rsidRPr="00E73A8F" w:rsidRDefault="00445076" w:rsidP="00057166">
            <w:pPr>
              <w:pStyle w:val="afff6"/>
            </w:pPr>
            <w:r w:rsidRPr="00E73A8F">
              <w:rPr>
                <w:rFonts w:hint="eastAsia"/>
              </w:rPr>
              <w:t>20XX年‐月‐日</w:t>
            </w:r>
            <w:r w:rsidR="00EC001B">
              <w:rPr>
                <w:rFonts w:hint="eastAsia"/>
              </w:rPr>
              <w:t>（</w:t>
            </w:r>
            <w:r w:rsidRPr="00E73A8F">
              <w:rPr>
                <w:rFonts w:hint="eastAsia"/>
              </w:rPr>
              <w:t>‐</w:t>
            </w:r>
            <w:r w:rsidR="00EC001B">
              <w:rPr>
                <w:rFonts w:hint="eastAsia"/>
              </w:rPr>
              <w:t>）</w:t>
            </w:r>
            <w:r w:rsidRPr="00E73A8F">
              <w:rPr>
                <w:rFonts w:hint="eastAsia"/>
              </w:rPr>
              <w:t>～20XX年‐月‐日</w:t>
            </w:r>
            <w:r w:rsidR="00EC001B">
              <w:rPr>
                <w:rFonts w:hint="eastAsia"/>
              </w:rPr>
              <w:t>（</w:t>
            </w:r>
            <w:r w:rsidRPr="00E73A8F">
              <w:rPr>
                <w:rFonts w:hint="eastAsia"/>
              </w:rPr>
              <w:t>‐</w:t>
            </w:r>
            <w:r w:rsidR="00EC001B">
              <w:rPr>
                <w:rFonts w:hint="eastAsia"/>
              </w:rPr>
              <w:t>）</w:t>
            </w:r>
          </w:p>
        </w:tc>
      </w:tr>
      <w:tr w:rsidR="00445076" w:rsidRPr="007543EF" w14:paraId="4C91B3DF" w14:textId="77777777">
        <w:trPr>
          <w:trHeight w:val="372"/>
        </w:trPr>
        <w:tc>
          <w:tcPr>
            <w:tcW w:w="2258" w:type="dxa"/>
            <w:tcBorders>
              <w:top w:val="single" w:sz="8" w:space="0" w:color="000000"/>
              <w:left w:val="single" w:sz="8" w:space="0" w:color="000000"/>
              <w:bottom w:val="single" w:sz="8" w:space="0" w:color="000000"/>
              <w:right w:val="single" w:sz="8" w:space="0" w:color="000000"/>
            </w:tcBorders>
            <w:shd w:val="clear" w:color="auto" w:fill="2F5597"/>
            <w:tcMar>
              <w:top w:w="15" w:type="dxa"/>
              <w:left w:w="15" w:type="dxa"/>
              <w:bottom w:w="0" w:type="dxa"/>
              <w:right w:w="15" w:type="dxa"/>
            </w:tcMar>
            <w:vAlign w:val="center"/>
            <w:hideMark/>
          </w:tcPr>
          <w:p w14:paraId="09C07BB0" w14:textId="77777777" w:rsidR="00445076" w:rsidRPr="00E73A8F" w:rsidRDefault="00445076" w:rsidP="00057166">
            <w:pPr>
              <w:pStyle w:val="aff0"/>
            </w:pPr>
            <w:r w:rsidRPr="00E73A8F">
              <w:rPr>
                <w:rFonts w:hint="eastAsia"/>
              </w:rPr>
              <w:t>実施方法</w:t>
            </w:r>
          </w:p>
        </w:tc>
        <w:tc>
          <w:tcPr>
            <w:tcW w:w="822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855BF1E" w14:textId="77777777" w:rsidR="00445076" w:rsidRPr="00E73A8F" w:rsidRDefault="00445076" w:rsidP="00057166">
            <w:pPr>
              <w:pStyle w:val="afff6"/>
            </w:pPr>
            <w:r w:rsidRPr="00E73A8F">
              <w:rPr>
                <w:rFonts w:hint="eastAsia"/>
              </w:rPr>
              <w:t>eラーニング</w:t>
            </w:r>
          </w:p>
        </w:tc>
      </w:tr>
      <w:tr w:rsidR="00445076" w:rsidRPr="007543EF" w14:paraId="6E2BA900" w14:textId="77777777">
        <w:trPr>
          <w:trHeight w:val="372"/>
        </w:trPr>
        <w:tc>
          <w:tcPr>
            <w:tcW w:w="2258" w:type="dxa"/>
            <w:tcBorders>
              <w:top w:val="single" w:sz="8" w:space="0" w:color="000000"/>
              <w:left w:val="single" w:sz="8" w:space="0" w:color="000000"/>
              <w:bottom w:val="single" w:sz="8" w:space="0" w:color="000000"/>
              <w:right w:val="single" w:sz="8" w:space="0" w:color="000000"/>
            </w:tcBorders>
            <w:shd w:val="clear" w:color="auto" w:fill="2F5597"/>
            <w:tcMar>
              <w:top w:w="15" w:type="dxa"/>
              <w:left w:w="15" w:type="dxa"/>
              <w:bottom w:w="0" w:type="dxa"/>
              <w:right w:w="15" w:type="dxa"/>
            </w:tcMar>
            <w:vAlign w:val="center"/>
            <w:hideMark/>
          </w:tcPr>
          <w:p w14:paraId="0CAE40EA" w14:textId="77777777" w:rsidR="00445076" w:rsidRPr="00E73A8F" w:rsidRDefault="00445076" w:rsidP="00057166">
            <w:pPr>
              <w:pStyle w:val="aff0"/>
            </w:pPr>
            <w:r w:rsidRPr="00E73A8F">
              <w:rPr>
                <w:rFonts w:hint="eastAsia"/>
              </w:rPr>
              <w:t>使用テキスト</w:t>
            </w:r>
          </w:p>
        </w:tc>
        <w:tc>
          <w:tcPr>
            <w:tcW w:w="822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3FD0EC0" w14:textId="77777777" w:rsidR="00445076" w:rsidRPr="00E73A8F" w:rsidRDefault="00445076" w:rsidP="00057166">
            <w:pPr>
              <w:pStyle w:val="afff6"/>
            </w:pPr>
            <w:r w:rsidRPr="00E73A8F">
              <w:rPr>
                <w:rFonts w:hint="eastAsia"/>
              </w:rPr>
              <w:t>情報セキュリティハンドブック</w:t>
            </w:r>
          </w:p>
        </w:tc>
      </w:tr>
      <w:tr w:rsidR="00445076" w:rsidRPr="007543EF" w14:paraId="18E5D163" w14:textId="77777777">
        <w:trPr>
          <w:trHeight w:val="1497"/>
        </w:trPr>
        <w:tc>
          <w:tcPr>
            <w:tcW w:w="2258" w:type="dxa"/>
            <w:tcBorders>
              <w:top w:val="single" w:sz="8" w:space="0" w:color="000000"/>
              <w:left w:val="single" w:sz="8" w:space="0" w:color="000000"/>
              <w:bottom w:val="single" w:sz="8" w:space="0" w:color="000000"/>
              <w:right w:val="single" w:sz="8" w:space="0" w:color="000000"/>
            </w:tcBorders>
            <w:shd w:val="clear" w:color="auto" w:fill="2F5597"/>
            <w:tcMar>
              <w:top w:w="15" w:type="dxa"/>
              <w:left w:w="15" w:type="dxa"/>
              <w:bottom w:w="0" w:type="dxa"/>
              <w:right w:w="15" w:type="dxa"/>
            </w:tcMar>
            <w:vAlign w:val="center"/>
            <w:hideMark/>
          </w:tcPr>
          <w:p w14:paraId="2BAA1DF4" w14:textId="3F794A57" w:rsidR="00445076" w:rsidRPr="00E73A8F" w:rsidRDefault="00445076" w:rsidP="00057166">
            <w:pPr>
              <w:pStyle w:val="aff0"/>
            </w:pPr>
            <w:r w:rsidRPr="00E73A8F">
              <w:rPr>
                <w:rFonts w:hint="eastAsia"/>
              </w:rPr>
              <w:t>教育の概要</w:t>
            </w:r>
          </w:p>
        </w:tc>
        <w:tc>
          <w:tcPr>
            <w:tcW w:w="822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84BDD3A" w14:textId="77777777" w:rsidR="00445076" w:rsidRPr="00E73A8F" w:rsidRDefault="00445076" w:rsidP="00057166">
            <w:pPr>
              <w:pStyle w:val="afff6"/>
            </w:pPr>
            <w:r w:rsidRPr="00E73A8F">
              <w:rPr>
                <w:rFonts w:hint="eastAsia"/>
              </w:rPr>
              <w:t>情報セキュリティハンドブックなどによるISMSに対する意識向上</w:t>
            </w:r>
          </w:p>
          <w:p w14:paraId="5172CDC4" w14:textId="2E712418" w:rsidR="00445076" w:rsidRPr="00E73A8F" w:rsidRDefault="00445076" w:rsidP="00892C01">
            <w:pPr>
              <w:pStyle w:val="afff6"/>
              <w:numPr>
                <w:ilvl w:val="0"/>
                <w:numId w:val="801"/>
              </w:numPr>
            </w:pPr>
            <w:r w:rsidRPr="00E73A8F">
              <w:rPr>
                <w:rFonts w:hint="eastAsia"/>
              </w:rPr>
              <w:t>当社の方針や手順について（情報セキュリティ基本方針など）</w:t>
            </w:r>
          </w:p>
          <w:p w14:paraId="3C4CADEC" w14:textId="45827699" w:rsidR="00445076" w:rsidRPr="00E73A8F" w:rsidRDefault="00445076" w:rsidP="00892C01">
            <w:pPr>
              <w:pStyle w:val="afff6"/>
              <w:numPr>
                <w:ilvl w:val="0"/>
                <w:numId w:val="801"/>
              </w:numPr>
            </w:pPr>
            <w:r w:rsidRPr="00E73A8F">
              <w:rPr>
                <w:rFonts w:hint="eastAsia"/>
              </w:rPr>
              <w:t>ISMSの有効性に対する自らの貢献</w:t>
            </w:r>
          </w:p>
          <w:p w14:paraId="64B908C7" w14:textId="390CA92B" w:rsidR="00445076" w:rsidRPr="00E73A8F" w:rsidRDefault="00445076" w:rsidP="00892C01">
            <w:pPr>
              <w:pStyle w:val="afff6"/>
              <w:numPr>
                <w:ilvl w:val="0"/>
                <w:numId w:val="801"/>
              </w:numPr>
            </w:pPr>
            <w:r w:rsidRPr="00E73A8F">
              <w:rPr>
                <w:rFonts w:hint="eastAsia"/>
              </w:rPr>
              <w:t>ISMS要求に適合しないことの意味</w:t>
            </w:r>
          </w:p>
          <w:p w14:paraId="2992B687" w14:textId="35C2AB71" w:rsidR="00445076" w:rsidRPr="00E73A8F" w:rsidRDefault="00445076" w:rsidP="00892C01">
            <w:pPr>
              <w:pStyle w:val="afff6"/>
              <w:numPr>
                <w:ilvl w:val="0"/>
                <w:numId w:val="801"/>
              </w:numPr>
            </w:pPr>
            <w:r w:rsidRPr="00E73A8F">
              <w:rPr>
                <w:rFonts w:hint="eastAsia"/>
              </w:rPr>
              <w:t>当社のルールの</w:t>
            </w:r>
            <w:r>
              <w:rPr>
                <w:rFonts w:hint="eastAsia"/>
              </w:rPr>
              <w:t>順守</w:t>
            </w:r>
          </w:p>
          <w:p w14:paraId="7C7112A9" w14:textId="77777777" w:rsidR="00445076" w:rsidRPr="00E73A8F" w:rsidRDefault="00445076" w:rsidP="00057166">
            <w:pPr>
              <w:pStyle w:val="afff6"/>
            </w:pPr>
            <w:r w:rsidRPr="00E73A8F">
              <w:rPr>
                <w:rFonts w:hint="eastAsia"/>
              </w:rPr>
              <w:t>学習後にテスト実施</w:t>
            </w:r>
          </w:p>
        </w:tc>
      </w:tr>
      <w:tr w:rsidR="00445076" w:rsidRPr="007543EF" w14:paraId="1F4E068A" w14:textId="77777777">
        <w:trPr>
          <w:trHeight w:val="372"/>
        </w:trPr>
        <w:tc>
          <w:tcPr>
            <w:tcW w:w="2258" w:type="dxa"/>
            <w:tcBorders>
              <w:top w:val="single" w:sz="8" w:space="0" w:color="000000"/>
              <w:left w:val="single" w:sz="8" w:space="0" w:color="000000"/>
              <w:bottom w:val="single" w:sz="8" w:space="0" w:color="000000"/>
              <w:right w:val="single" w:sz="8" w:space="0" w:color="000000"/>
            </w:tcBorders>
            <w:shd w:val="clear" w:color="auto" w:fill="2F5597"/>
            <w:tcMar>
              <w:top w:w="15" w:type="dxa"/>
              <w:left w:w="15" w:type="dxa"/>
              <w:bottom w:w="0" w:type="dxa"/>
              <w:right w:w="15" w:type="dxa"/>
            </w:tcMar>
            <w:vAlign w:val="center"/>
            <w:hideMark/>
          </w:tcPr>
          <w:p w14:paraId="439E7D56" w14:textId="77777777" w:rsidR="00445076" w:rsidRPr="00E73A8F" w:rsidRDefault="00445076" w:rsidP="00057166">
            <w:pPr>
              <w:pStyle w:val="aff0"/>
            </w:pPr>
            <w:r w:rsidRPr="00E73A8F">
              <w:rPr>
                <w:rFonts w:hint="eastAsia"/>
              </w:rPr>
              <w:t>受講対象者・部門</w:t>
            </w:r>
          </w:p>
        </w:tc>
        <w:tc>
          <w:tcPr>
            <w:tcW w:w="822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23B12D3" w14:textId="77777777" w:rsidR="00445076" w:rsidRPr="00E73A8F" w:rsidRDefault="00445076" w:rsidP="00057166">
            <w:pPr>
              <w:pStyle w:val="afff6"/>
            </w:pPr>
            <w:r w:rsidRPr="00E73A8F">
              <w:rPr>
                <w:rFonts w:hint="eastAsia"/>
              </w:rPr>
              <w:t>上記教育実施期間において在籍する全従業者</w:t>
            </w:r>
          </w:p>
        </w:tc>
      </w:tr>
      <w:tr w:rsidR="00445076" w:rsidRPr="007543EF" w14:paraId="0C98A304" w14:textId="77777777">
        <w:trPr>
          <w:trHeight w:val="372"/>
        </w:trPr>
        <w:tc>
          <w:tcPr>
            <w:tcW w:w="2258" w:type="dxa"/>
            <w:tcBorders>
              <w:top w:val="single" w:sz="8" w:space="0" w:color="000000"/>
              <w:left w:val="single" w:sz="8" w:space="0" w:color="000000"/>
              <w:bottom w:val="single" w:sz="8" w:space="0" w:color="000000"/>
              <w:right w:val="single" w:sz="8" w:space="0" w:color="000000"/>
            </w:tcBorders>
            <w:shd w:val="clear" w:color="auto" w:fill="2F5597"/>
            <w:tcMar>
              <w:top w:w="15" w:type="dxa"/>
              <w:left w:w="15" w:type="dxa"/>
              <w:bottom w:w="0" w:type="dxa"/>
              <w:right w:w="15" w:type="dxa"/>
            </w:tcMar>
            <w:vAlign w:val="center"/>
            <w:hideMark/>
          </w:tcPr>
          <w:p w14:paraId="0F5DA677" w14:textId="77777777" w:rsidR="00445076" w:rsidRPr="00E73A8F" w:rsidRDefault="00445076" w:rsidP="00057166">
            <w:pPr>
              <w:pStyle w:val="aff0"/>
            </w:pPr>
            <w:r w:rsidRPr="00E73A8F">
              <w:rPr>
                <w:rFonts w:hint="eastAsia"/>
              </w:rPr>
              <w:t>参加者</w:t>
            </w:r>
          </w:p>
        </w:tc>
        <w:tc>
          <w:tcPr>
            <w:tcW w:w="822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6C7DDE7" w14:textId="77777777" w:rsidR="00445076" w:rsidRPr="00E73A8F" w:rsidRDefault="00445076" w:rsidP="00057166">
            <w:pPr>
              <w:pStyle w:val="afff6"/>
            </w:pPr>
            <w:r w:rsidRPr="00E73A8F">
              <w:rPr>
                <w:rFonts w:hint="eastAsia"/>
              </w:rPr>
              <w:t>別紙：「教育受講者一覧」を参照</w:t>
            </w:r>
            <w:r w:rsidRPr="00E73A8F">
              <w:rPr>
                <w:rFonts w:hint="eastAsia"/>
              </w:rPr>
              <w:tab/>
            </w:r>
          </w:p>
        </w:tc>
      </w:tr>
      <w:tr w:rsidR="00445076" w:rsidRPr="007543EF" w14:paraId="464E2EE4" w14:textId="77777777">
        <w:trPr>
          <w:trHeight w:val="60"/>
        </w:trPr>
        <w:tc>
          <w:tcPr>
            <w:tcW w:w="2258" w:type="dxa"/>
            <w:tcBorders>
              <w:top w:val="single" w:sz="8" w:space="0" w:color="000000"/>
              <w:left w:val="single" w:sz="8" w:space="0" w:color="000000"/>
              <w:bottom w:val="single" w:sz="8" w:space="0" w:color="000000"/>
              <w:right w:val="single" w:sz="8" w:space="0" w:color="000000"/>
            </w:tcBorders>
            <w:shd w:val="clear" w:color="auto" w:fill="2F5597"/>
            <w:tcMar>
              <w:top w:w="15" w:type="dxa"/>
              <w:left w:w="15" w:type="dxa"/>
              <w:bottom w:w="0" w:type="dxa"/>
              <w:right w:w="15" w:type="dxa"/>
            </w:tcMar>
            <w:vAlign w:val="center"/>
            <w:hideMark/>
          </w:tcPr>
          <w:p w14:paraId="56B2777D" w14:textId="77777777" w:rsidR="00445076" w:rsidRPr="00E73A8F" w:rsidRDefault="00445076" w:rsidP="00057166">
            <w:pPr>
              <w:pStyle w:val="aff0"/>
            </w:pPr>
            <w:r w:rsidRPr="00E73A8F">
              <w:rPr>
                <w:rFonts w:hint="eastAsia"/>
              </w:rPr>
              <w:t>備考</w:t>
            </w:r>
          </w:p>
        </w:tc>
        <w:tc>
          <w:tcPr>
            <w:tcW w:w="822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79EE89B" w14:textId="77777777" w:rsidR="00445076" w:rsidRPr="00E73A8F" w:rsidRDefault="00445076" w:rsidP="00057166">
            <w:pPr>
              <w:pStyle w:val="afff6"/>
            </w:pPr>
            <w:r w:rsidRPr="00E73A8F">
              <w:rPr>
                <w:rFonts w:hint="eastAsia"/>
              </w:rPr>
              <w:t>特になし</w:t>
            </w:r>
          </w:p>
        </w:tc>
      </w:tr>
    </w:tbl>
    <w:p w14:paraId="1219708A" w14:textId="77777777" w:rsidR="00DE1B35" w:rsidRDefault="00DE1B35" w:rsidP="000B5DB6">
      <w:pPr>
        <w:ind w:firstLineChars="0" w:firstLine="0"/>
      </w:pPr>
    </w:p>
    <w:p w14:paraId="339B1EC0" w14:textId="79D59747" w:rsidR="00445076" w:rsidRDefault="00445076">
      <w:r w:rsidRPr="007543EF">
        <w:rPr>
          <w:rFonts w:hint="eastAsia"/>
        </w:rPr>
        <w:t>教育実施記録には、以下のような内容を含めます。</w:t>
      </w:r>
    </w:p>
    <w:tbl>
      <w:tblPr>
        <w:tblStyle w:val="aa"/>
        <w:tblW w:w="0" w:type="auto"/>
        <w:tblLook w:val="04A0" w:firstRow="1" w:lastRow="0" w:firstColumn="1" w:lastColumn="0" w:noHBand="0" w:noVBand="1"/>
      </w:tblPr>
      <w:tblGrid>
        <w:gridCol w:w="1696"/>
        <w:gridCol w:w="8760"/>
      </w:tblGrid>
      <w:tr w:rsidR="00445076" w14:paraId="762150B1" w14:textId="77777777">
        <w:tc>
          <w:tcPr>
            <w:tcW w:w="1696" w:type="dxa"/>
          </w:tcPr>
          <w:p w14:paraId="60F77DDF" w14:textId="77777777" w:rsidR="00445076" w:rsidRDefault="00445076">
            <w:pPr>
              <w:pStyle w:val="afff8"/>
            </w:pPr>
            <w:r w:rsidRPr="007543EF">
              <w:rPr>
                <w:rFonts w:hint="eastAsia"/>
              </w:rPr>
              <w:t>教育の名称</w:t>
            </w:r>
          </w:p>
        </w:tc>
        <w:tc>
          <w:tcPr>
            <w:tcW w:w="8760" w:type="dxa"/>
          </w:tcPr>
          <w:p w14:paraId="11A4B0DA" w14:textId="77777777" w:rsidR="00445076" w:rsidRPr="009D3DFC" w:rsidRDefault="00445076">
            <w:pPr>
              <w:pStyle w:val="afff6"/>
            </w:pPr>
            <w:r w:rsidRPr="007543EF">
              <w:rPr>
                <w:rFonts w:hint="eastAsia"/>
              </w:rPr>
              <w:t>どのような教育を実施したのか、教育テーマを記載します。</w:t>
            </w:r>
          </w:p>
        </w:tc>
      </w:tr>
      <w:tr w:rsidR="00445076" w14:paraId="6B1D7A61" w14:textId="77777777">
        <w:tc>
          <w:tcPr>
            <w:tcW w:w="1696" w:type="dxa"/>
          </w:tcPr>
          <w:p w14:paraId="77218AA9" w14:textId="77777777" w:rsidR="00445076" w:rsidRDefault="00445076">
            <w:pPr>
              <w:pStyle w:val="afff8"/>
            </w:pPr>
            <w:r w:rsidRPr="007543EF">
              <w:rPr>
                <w:rFonts w:hint="eastAsia"/>
              </w:rPr>
              <w:t>実施期間</w:t>
            </w:r>
          </w:p>
        </w:tc>
        <w:tc>
          <w:tcPr>
            <w:tcW w:w="8760" w:type="dxa"/>
          </w:tcPr>
          <w:p w14:paraId="5CD1790B" w14:textId="77777777" w:rsidR="00445076" w:rsidRPr="009D3DFC" w:rsidRDefault="00445076">
            <w:pPr>
              <w:pStyle w:val="afff6"/>
            </w:pPr>
            <w:r w:rsidRPr="007543EF">
              <w:rPr>
                <w:rFonts w:hint="eastAsia"/>
              </w:rPr>
              <w:t>教育を実施する期間を記載します。</w:t>
            </w:r>
          </w:p>
        </w:tc>
      </w:tr>
      <w:tr w:rsidR="00445076" w14:paraId="3978E2C9" w14:textId="77777777">
        <w:tc>
          <w:tcPr>
            <w:tcW w:w="1696" w:type="dxa"/>
          </w:tcPr>
          <w:p w14:paraId="64ECBDD8" w14:textId="77777777" w:rsidR="00445076" w:rsidRDefault="00445076">
            <w:pPr>
              <w:pStyle w:val="afff8"/>
            </w:pPr>
            <w:r w:rsidRPr="007543EF">
              <w:rPr>
                <w:rFonts w:hint="eastAsia"/>
              </w:rPr>
              <w:t>教育方法</w:t>
            </w:r>
          </w:p>
        </w:tc>
        <w:tc>
          <w:tcPr>
            <w:tcW w:w="8760" w:type="dxa"/>
          </w:tcPr>
          <w:p w14:paraId="693BE2CE" w14:textId="77777777" w:rsidR="00445076" w:rsidRPr="009D3DFC" w:rsidRDefault="00445076">
            <w:pPr>
              <w:pStyle w:val="afff6"/>
            </w:pPr>
            <w:r w:rsidRPr="007543EF">
              <w:rPr>
                <w:rFonts w:hint="eastAsia"/>
              </w:rPr>
              <w:t>教育・訓練方法は、集合研修や、職場訓練（OJT）、資格試験の受験、eラーニングなどさまざまあります。その中で、実際に実施した方法を記載します。</w:t>
            </w:r>
          </w:p>
        </w:tc>
      </w:tr>
      <w:tr w:rsidR="00445076" w14:paraId="5FCEDC92" w14:textId="77777777">
        <w:tc>
          <w:tcPr>
            <w:tcW w:w="1696" w:type="dxa"/>
          </w:tcPr>
          <w:p w14:paraId="6DA10CB6" w14:textId="77777777" w:rsidR="00445076" w:rsidRDefault="00445076">
            <w:pPr>
              <w:pStyle w:val="afff8"/>
            </w:pPr>
            <w:r w:rsidRPr="007543EF">
              <w:rPr>
                <w:rFonts w:hint="eastAsia"/>
              </w:rPr>
              <w:t>教育の概要</w:t>
            </w:r>
          </w:p>
        </w:tc>
        <w:tc>
          <w:tcPr>
            <w:tcW w:w="8760" w:type="dxa"/>
          </w:tcPr>
          <w:p w14:paraId="56719E33" w14:textId="77777777" w:rsidR="00445076" w:rsidRPr="009D3DFC" w:rsidRDefault="00445076">
            <w:pPr>
              <w:pStyle w:val="afff6"/>
            </w:pPr>
            <w:r w:rsidRPr="007543EF">
              <w:rPr>
                <w:rFonts w:hint="eastAsia"/>
              </w:rPr>
              <w:t>実施した教育の概要や、教育を実施した目的を記載します。</w:t>
            </w:r>
          </w:p>
        </w:tc>
      </w:tr>
      <w:tr w:rsidR="00445076" w14:paraId="6F871310" w14:textId="77777777">
        <w:tc>
          <w:tcPr>
            <w:tcW w:w="1696" w:type="dxa"/>
          </w:tcPr>
          <w:p w14:paraId="1DF0C946" w14:textId="77777777" w:rsidR="00445076" w:rsidRDefault="00445076">
            <w:pPr>
              <w:pStyle w:val="afff8"/>
            </w:pPr>
            <w:r w:rsidRPr="007543EF">
              <w:rPr>
                <w:rFonts w:hint="eastAsia"/>
              </w:rPr>
              <w:t>受講対象者・部門</w:t>
            </w:r>
          </w:p>
        </w:tc>
        <w:tc>
          <w:tcPr>
            <w:tcW w:w="8760" w:type="dxa"/>
          </w:tcPr>
          <w:p w14:paraId="39663C0D" w14:textId="77777777" w:rsidR="00445076" w:rsidRPr="007543EF" w:rsidRDefault="00445076">
            <w:pPr>
              <w:pStyle w:val="afff6"/>
            </w:pPr>
            <w:r w:rsidRPr="007543EF">
              <w:rPr>
                <w:rFonts w:hint="eastAsia"/>
              </w:rPr>
              <w:t>教育を受講する対象者を記載します。</w:t>
            </w:r>
          </w:p>
          <w:p w14:paraId="221A8C5A" w14:textId="77777777" w:rsidR="00445076" w:rsidRPr="009D3DFC" w:rsidRDefault="00445076">
            <w:pPr>
              <w:pStyle w:val="afff6"/>
            </w:pPr>
          </w:p>
        </w:tc>
      </w:tr>
      <w:tr w:rsidR="00445076" w14:paraId="4D096ADB" w14:textId="77777777">
        <w:tc>
          <w:tcPr>
            <w:tcW w:w="1696" w:type="dxa"/>
          </w:tcPr>
          <w:p w14:paraId="2BF339C3" w14:textId="77777777" w:rsidR="00445076" w:rsidRDefault="00445076">
            <w:pPr>
              <w:pStyle w:val="afff8"/>
            </w:pPr>
            <w:r w:rsidRPr="007543EF">
              <w:rPr>
                <w:rFonts w:hint="eastAsia"/>
              </w:rPr>
              <w:t>参加者</w:t>
            </w:r>
          </w:p>
        </w:tc>
        <w:tc>
          <w:tcPr>
            <w:tcW w:w="8760" w:type="dxa"/>
          </w:tcPr>
          <w:p w14:paraId="2CFBA583" w14:textId="77777777" w:rsidR="00445076" w:rsidRPr="009D3DFC" w:rsidRDefault="00445076">
            <w:pPr>
              <w:pStyle w:val="afff6"/>
            </w:pPr>
            <w:r w:rsidRPr="007543EF">
              <w:rPr>
                <w:rFonts w:hint="eastAsia"/>
              </w:rPr>
              <w:t>教育を実際に受講した者を記載します。以下の例のように、「教育の受講者一覧」を別紙で作成し、実施記録と分けて記載すると</w:t>
            </w:r>
            <w:r>
              <w:rPr>
                <w:rFonts w:hint="eastAsia"/>
              </w:rPr>
              <w:t>わ</w:t>
            </w:r>
            <w:r w:rsidRPr="007543EF">
              <w:rPr>
                <w:rFonts w:hint="eastAsia"/>
              </w:rPr>
              <w:t>かりやすくなります。</w:t>
            </w:r>
          </w:p>
        </w:tc>
      </w:tr>
    </w:tbl>
    <w:p w14:paraId="54CD873A" w14:textId="77777777" w:rsidR="001658B7" w:rsidRDefault="001658B7">
      <w:pPr>
        <w:ind w:firstLineChars="0" w:firstLine="0"/>
      </w:pPr>
    </w:p>
    <w:tbl>
      <w:tblPr>
        <w:tblW w:w="10622" w:type="dxa"/>
        <w:tblCellMar>
          <w:left w:w="0" w:type="dxa"/>
          <w:right w:w="0" w:type="dxa"/>
        </w:tblCellMar>
        <w:tblLook w:val="0600" w:firstRow="0" w:lastRow="0" w:firstColumn="0" w:lastColumn="0" w:noHBand="1" w:noVBand="1"/>
      </w:tblPr>
      <w:tblGrid>
        <w:gridCol w:w="600"/>
        <w:gridCol w:w="2300"/>
        <w:gridCol w:w="3920"/>
        <w:gridCol w:w="3802"/>
      </w:tblGrid>
      <w:tr w:rsidR="00445076" w:rsidRPr="007543EF" w14:paraId="3E4FFB7C" w14:textId="77777777">
        <w:trPr>
          <w:trHeight w:val="345"/>
        </w:trPr>
        <w:tc>
          <w:tcPr>
            <w:tcW w:w="600" w:type="dxa"/>
            <w:tcBorders>
              <w:top w:val="single" w:sz="8" w:space="0" w:color="000000"/>
              <w:left w:val="single" w:sz="8" w:space="0" w:color="000000"/>
              <w:bottom w:val="single" w:sz="8" w:space="0" w:color="000000"/>
              <w:right w:val="single" w:sz="8" w:space="0" w:color="000000"/>
            </w:tcBorders>
            <w:shd w:val="clear" w:color="auto" w:fill="2F5597"/>
            <w:tcMar>
              <w:top w:w="15" w:type="dxa"/>
              <w:left w:w="15" w:type="dxa"/>
              <w:bottom w:w="0" w:type="dxa"/>
              <w:right w:w="15" w:type="dxa"/>
            </w:tcMar>
            <w:vAlign w:val="center"/>
            <w:hideMark/>
          </w:tcPr>
          <w:p w14:paraId="47933589" w14:textId="77777777" w:rsidR="00445076" w:rsidRPr="009D3DFC" w:rsidRDefault="00445076" w:rsidP="001658B7">
            <w:pPr>
              <w:pStyle w:val="aff0"/>
            </w:pPr>
            <w:r w:rsidRPr="009D3DFC">
              <w:rPr>
                <w:rFonts w:hint="eastAsia"/>
              </w:rPr>
              <w:t>No</w:t>
            </w:r>
          </w:p>
        </w:tc>
        <w:tc>
          <w:tcPr>
            <w:tcW w:w="2300" w:type="dxa"/>
            <w:tcBorders>
              <w:top w:val="single" w:sz="8" w:space="0" w:color="000000"/>
              <w:left w:val="single" w:sz="8" w:space="0" w:color="000000"/>
              <w:bottom w:val="single" w:sz="8" w:space="0" w:color="000000"/>
              <w:right w:val="single" w:sz="8" w:space="0" w:color="000000"/>
            </w:tcBorders>
            <w:shd w:val="clear" w:color="auto" w:fill="2F5597"/>
            <w:tcMar>
              <w:top w:w="15" w:type="dxa"/>
              <w:left w:w="15" w:type="dxa"/>
              <w:bottom w:w="0" w:type="dxa"/>
              <w:right w:w="15" w:type="dxa"/>
            </w:tcMar>
            <w:vAlign w:val="center"/>
            <w:hideMark/>
          </w:tcPr>
          <w:p w14:paraId="7579B57D" w14:textId="77777777" w:rsidR="00445076" w:rsidRPr="009D3DFC" w:rsidRDefault="00445076" w:rsidP="001658B7">
            <w:pPr>
              <w:pStyle w:val="aff0"/>
            </w:pPr>
            <w:r w:rsidRPr="009D3DFC">
              <w:rPr>
                <w:rFonts w:hint="eastAsia"/>
              </w:rPr>
              <w:t>所属</w:t>
            </w:r>
          </w:p>
        </w:tc>
        <w:tc>
          <w:tcPr>
            <w:tcW w:w="3920" w:type="dxa"/>
            <w:tcBorders>
              <w:top w:val="single" w:sz="8" w:space="0" w:color="000000"/>
              <w:left w:val="single" w:sz="8" w:space="0" w:color="000000"/>
              <w:bottom w:val="single" w:sz="8" w:space="0" w:color="000000"/>
              <w:right w:val="single" w:sz="8" w:space="0" w:color="000000"/>
            </w:tcBorders>
            <w:shd w:val="clear" w:color="auto" w:fill="2F5597"/>
            <w:tcMar>
              <w:top w:w="15" w:type="dxa"/>
              <w:left w:w="15" w:type="dxa"/>
              <w:bottom w:w="0" w:type="dxa"/>
              <w:right w:w="15" w:type="dxa"/>
            </w:tcMar>
            <w:vAlign w:val="center"/>
            <w:hideMark/>
          </w:tcPr>
          <w:p w14:paraId="59346BC1" w14:textId="77777777" w:rsidR="00445076" w:rsidRPr="009D3DFC" w:rsidRDefault="00445076" w:rsidP="001658B7">
            <w:pPr>
              <w:pStyle w:val="aff0"/>
            </w:pPr>
            <w:r w:rsidRPr="009D3DFC">
              <w:rPr>
                <w:rFonts w:hint="eastAsia"/>
              </w:rPr>
              <w:t>氏名</w:t>
            </w:r>
          </w:p>
        </w:tc>
        <w:tc>
          <w:tcPr>
            <w:tcW w:w="3802" w:type="dxa"/>
            <w:tcBorders>
              <w:top w:val="single" w:sz="8" w:space="0" w:color="000000"/>
              <w:left w:val="single" w:sz="8" w:space="0" w:color="000000"/>
              <w:bottom w:val="single" w:sz="8" w:space="0" w:color="000000"/>
              <w:right w:val="single" w:sz="8" w:space="0" w:color="000000"/>
            </w:tcBorders>
            <w:shd w:val="clear" w:color="auto" w:fill="2F5597"/>
            <w:tcMar>
              <w:top w:w="15" w:type="dxa"/>
              <w:left w:w="15" w:type="dxa"/>
              <w:bottom w:w="0" w:type="dxa"/>
              <w:right w:w="15" w:type="dxa"/>
            </w:tcMar>
            <w:vAlign w:val="center"/>
            <w:hideMark/>
          </w:tcPr>
          <w:p w14:paraId="4B16A1F4" w14:textId="77777777" w:rsidR="00445076" w:rsidRPr="009D3DFC" w:rsidRDefault="00445076" w:rsidP="001658B7">
            <w:pPr>
              <w:pStyle w:val="aff0"/>
            </w:pPr>
            <w:r w:rsidRPr="009D3DFC">
              <w:rPr>
                <w:rFonts w:hint="eastAsia"/>
              </w:rPr>
              <w:t>受講日</w:t>
            </w:r>
          </w:p>
        </w:tc>
      </w:tr>
      <w:tr w:rsidR="00445076" w:rsidRPr="007543EF" w14:paraId="4E955E0B" w14:textId="77777777">
        <w:trPr>
          <w:trHeight w:val="345"/>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D6FA8D4" w14:textId="77777777" w:rsidR="00445076" w:rsidRPr="00E73A8F" w:rsidRDefault="00445076" w:rsidP="001658B7">
            <w:pPr>
              <w:pStyle w:val="afff6"/>
            </w:pPr>
            <w:r w:rsidRPr="00E73A8F">
              <w:rPr>
                <w:rFonts w:hint="eastAsia"/>
              </w:rPr>
              <w:t>1</w:t>
            </w:r>
          </w:p>
        </w:tc>
        <w:tc>
          <w:tcPr>
            <w:tcW w:w="230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FAC8C41" w14:textId="77777777" w:rsidR="00445076" w:rsidRPr="00E73A8F" w:rsidRDefault="00445076" w:rsidP="001658B7">
            <w:pPr>
              <w:pStyle w:val="afff6"/>
            </w:pPr>
            <w:r w:rsidRPr="00E73A8F">
              <w:rPr>
                <w:rFonts w:hint="eastAsia"/>
              </w:rPr>
              <w:t>営業</w:t>
            </w:r>
          </w:p>
        </w:tc>
        <w:tc>
          <w:tcPr>
            <w:tcW w:w="39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98D7F23" w14:textId="77777777" w:rsidR="00445076" w:rsidRPr="00E73A8F" w:rsidRDefault="00445076" w:rsidP="001658B7">
            <w:pPr>
              <w:pStyle w:val="afff6"/>
            </w:pPr>
            <w:r w:rsidRPr="00E73A8F">
              <w:rPr>
                <w:rFonts w:hint="eastAsia"/>
              </w:rPr>
              <w:t>○○○○</w:t>
            </w:r>
          </w:p>
        </w:tc>
        <w:tc>
          <w:tcPr>
            <w:tcW w:w="380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45366A3" w14:textId="77777777" w:rsidR="00445076" w:rsidRPr="00E73A8F" w:rsidRDefault="00445076" w:rsidP="001658B7">
            <w:pPr>
              <w:pStyle w:val="afff6"/>
            </w:pPr>
            <w:r w:rsidRPr="00E73A8F">
              <w:rPr>
                <w:rFonts w:hint="eastAsia"/>
              </w:rPr>
              <w:t>20XX/-/-</w:t>
            </w:r>
          </w:p>
        </w:tc>
      </w:tr>
      <w:tr w:rsidR="00445076" w:rsidRPr="007543EF" w14:paraId="158557BE" w14:textId="77777777">
        <w:trPr>
          <w:trHeight w:val="345"/>
        </w:trPr>
        <w:tc>
          <w:tcPr>
            <w:tcW w:w="60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345BC3D" w14:textId="77777777" w:rsidR="00445076" w:rsidRPr="00E73A8F" w:rsidRDefault="00445076" w:rsidP="001658B7">
            <w:pPr>
              <w:pStyle w:val="afff6"/>
            </w:pPr>
            <w:r w:rsidRPr="00E73A8F">
              <w:rPr>
                <w:rFonts w:hint="eastAsia"/>
              </w:rPr>
              <w:t>2</w:t>
            </w:r>
          </w:p>
        </w:tc>
        <w:tc>
          <w:tcPr>
            <w:tcW w:w="230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5534DBF" w14:textId="77777777" w:rsidR="00445076" w:rsidRPr="00E73A8F" w:rsidRDefault="00445076" w:rsidP="001658B7">
            <w:pPr>
              <w:pStyle w:val="afff6"/>
            </w:pPr>
            <w:r w:rsidRPr="00E73A8F">
              <w:rPr>
                <w:rFonts w:hint="eastAsia"/>
              </w:rPr>
              <w:t>管理</w:t>
            </w:r>
          </w:p>
        </w:tc>
        <w:tc>
          <w:tcPr>
            <w:tcW w:w="39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7DA6D34" w14:textId="77777777" w:rsidR="00445076" w:rsidRPr="00E73A8F" w:rsidRDefault="00445076" w:rsidP="001658B7">
            <w:pPr>
              <w:pStyle w:val="afff6"/>
            </w:pPr>
            <w:r w:rsidRPr="00E73A8F">
              <w:rPr>
                <w:rFonts w:hint="eastAsia"/>
              </w:rPr>
              <w:t>○○○○</w:t>
            </w:r>
          </w:p>
        </w:tc>
        <w:tc>
          <w:tcPr>
            <w:tcW w:w="380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19C5567" w14:textId="77777777" w:rsidR="00445076" w:rsidRPr="00E73A8F" w:rsidRDefault="00445076" w:rsidP="001658B7">
            <w:pPr>
              <w:pStyle w:val="afff6"/>
            </w:pPr>
            <w:r w:rsidRPr="00E73A8F">
              <w:rPr>
                <w:rFonts w:hint="eastAsia"/>
              </w:rPr>
              <w:t>20XX/-/-</w:t>
            </w:r>
          </w:p>
        </w:tc>
      </w:tr>
    </w:tbl>
    <w:p w14:paraId="3783C94C" w14:textId="77777777" w:rsidR="00445076" w:rsidRDefault="00445076" w:rsidP="00CB727D">
      <w:pPr>
        <w:ind w:firstLineChars="0" w:firstLine="0"/>
      </w:pPr>
    </w:p>
    <w:p w14:paraId="55CE4811" w14:textId="77777777" w:rsidR="00445076" w:rsidRPr="007543EF" w:rsidRDefault="00445076">
      <w:pPr>
        <w:pStyle w:val="5"/>
      </w:pPr>
      <w:r>
        <w:rPr>
          <w:rFonts w:hint="eastAsia"/>
        </w:rPr>
        <w:t>7</w:t>
      </w:r>
      <w:r w:rsidRPr="002209F2">
        <w:rPr>
          <w:rFonts w:hint="eastAsia"/>
        </w:rPr>
        <w:t>.</w:t>
      </w:r>
      <w:r>
        <w:rPr>
          <w:rFonts w:hint="eastAsia"/>
        </w:rPr>
        <w:t>3</w:t>
      </w:r>
      <w:r w:rsidRPr="002209F2">
        <w:rPr>
          <w:rFonts w:hint="eastAsia"/>
        </w:rPr>
        <w:t xml:space="preserve"> </w:t>
      </w:r>
      <w:r>
        <w:rPr>
          <w:rFonts w:hint="eastAsia"/>
        </w:rPr>
        <w:t>認識</w:t>
      </w:r>
    </w:p>
    <w:p w14:paraId="65AF9DBF" w14:textId="77777777" w:rsidR="00445076" w:rsidRPr="007543EF" w:rsidRDefault="00445076">
      <w:r w:rsidRPr="007543EF">
        <w:rPr>
          <w:rFonts w:hint="eastAsia"/>
        </w:rPr>
        <w:t>ISMS適用範囲で働くすべての社員、従業員が情報セキュリティ方針を理解し、それを実現することの重要性を認識する必要があります。逆に、セキュリティ対策を実施せず、セキュリティ方針を実現できなかった場合、どのようなことが起きるのかについて理解する必要もあります。</w:t>
      </w:r>
    </w:p>
    <w:p w14:paraId="1D43A5F8" w14:textId="77777777" w:rsidR="00445076" w:rsidRDefault="00445076">
      <w:r w:rsidRPr="007543EF">
        <w:rPr>
          <w:rFonts w:hint="eastAsia"/>
        </w:rPr>
        <w:t>具体的には、以下の内容について教育を行い、ISMSの重要性を十分理解させる必要があります。</w:t>
      </w:r>
    </w:p>
    <w:p w14:paraId="4742DF0E" w14:textId="77777777" w:rsidR="00445076" w:rsidRDefault="00445076"/>
    <w:p w14:paraId="6B73EC42" w14:textId="77777777" w:rsidR="00445076" w:rsidRDefault="00445076" w:rsidP="00892C01">
      <w:pPr>
        <w:pStyle w:val="ab"/>
        <w:numPr>
          <w:ilvl w:val="0"/>
          <w:numId w:val="802"/>
        </w:numPr>
        <w:ind w:leftChars="0" w:firstLineChars="0"/>
      </w:pPr>
      <w:r>
        <w:rPr>
          <w:rFonts w:hint="eastAsia"/>
        </w:rPr>
        <w:t>情報セキュリティ方針</w:t>
      </w:r>
    </w:p>
    <w:p w14:paraId="593B8774" w14:textId="77777777" w:rsidR="00445076" w:rsidRDefault="00445076" w:rsidP="00892C01">
      <w:pPr>
        <w:pStyle w:val="ab"/>
        <w:numPr>
          <w:ilvl w:val="0"/>
          <w:numId w:val="802"/>
        </w:numPr>
        <w:ind w:leftChars="0" w:firstLineChars="0"/>
      </w:pPr>
      <w:r>
        <w:rPr>
          <w:rFonts w:hint="eastAsia"/>
        </w:rPr>
        <w:t>情報セキュリティパフォーマンスの向上によるメリットや、自身の業務とISMSの関係、実施すべきセキュリティ対策の具体的な内容</w:t>
      </w:r>
    </w:p>
    <w:p w14:paraId="5BC84122" w14:textId="77777777" w:rsidR="00445076" w:rsidRDefault="00445076" w:rsidP="00892C01">
      <w:pPr>
        <w:pStyle w:val="ab"/>
        <w:numPr>
          <w:ilvl w:val="0"/>
          <w:numId w:val="802"/>
        </w:numPr>
        <w:ind w:leftChars="0" w:firstLineChars="0"/>
      </w:pPr>
      <w:r>
        <w:rPr>
          <w:rFonts w:hint="eastAsia"/>
        </w:rPr>
        <w:t>ISMSによって割り当てられた責任を果たさなかった場合の組織に与える影響</w:t>
      </w:r>
    </w:p>
    <w:p w14:paraId="2C77A6F2" w14:textId="77777777" w:rsidR="00445076" w:rsidRDefault="00445076"/>
    <w:p w14:paraId="054C537B" w14:textId="77777777" w:rsidR="00445076" w:rsidRDefault="00445076">
      <w:r w:rsidRPr="007543EF">
        <w:rPr>
          <w:rFonts w:hint="eastAsia"/>
        </w:rPr>
        <w:t>これらの内容について認識を持たせるために、教育や訓練を実施します。具体的な教育・訓練の実施手順は、「力量」や「コミュニケーション」で説明します。</w:t>
      </w:r>
    </w:p>
    <w:p w14:paraId="03439FD7" w14:textId="77777777" w:rsidR="00445076" w:rsidRDefault="00445076"/>
    <w:p w14:paraId="54579CAC" w14:textId="77777777" w:rsidR="00445076" w:rsidRDefault="00445076">
      <w:pPr>
        <w:pStyle w:val="aff4"/>
      </w:pPr>
      <w:r>
        <w:rPr>
          <w:rFonts w:hint="eastAsia"/>
        </w:rPr>
        <w:t>力量</w:t>
      </w:r>
    </w:p>
    <w:p w14:paraId="00FEDC00" w14:textId="754D0B98" w:rsidR="00445076" w:rsidRDefault="00445076" w:rsidP="001528D6">
      <w:r w:rsidRPr="009D3DFC">
        <w:rPr>
          <w:rFonts w:hint="eastAsia"/>
        </w:rPr>
        <w:t>上記の内容について、各要員が認識しているか評価を行い、認識が不十分の場合は教育を実施し、認識させます。</w:t>
      </w:r>
    </w:p>
    <w:p w14:paraId="5DC14101" w14:textId="77777777" w:rsidR="002F7F48" w:rsidRDefault="002F7F48" w:rsidP="001528D6"/>
    <w:p w14:paraId="4C4AA458" w14:textId="77777777" w:rsidR="00445076" w:rsidRDefault="00445076">
      <w:pPr>
        <w:pStyle w:val="aff4"/>
      </w:pPr>
      <w:r>
        <w:rPr>
          <w:rFonts w:hint="eastAsia"/>
        </w:rPr>
        <w:t>コミュニケーション</w:t>
      </w:r>
    </w:p>
    <w:p w14:paraId="668FB496" w14:textId="77777777" w:rsidR="00445076" w:rsidRDefault="00445076">
      <w:r w:rsidRPr="009D3DFC">
        <w:rPr>
          <w:rFonts w:hint="eastAsia"/>
        </w:rPr>
        <w:t>情報提供・共有によって、上記の内容の認識を深めるようにします。</w:t>
      </w:r>
    </w:p>
    <w:p w14:paraId="27E52A47" w14:textId="77777777" w:rsidR="002F7F48" w:rsidRDefault="002F7F48"/>
    <w:p w14:paraId="21DFD261" w14:textId="77777777" w:rsidR="00445076" w:rsidRPr="007543EF" w:rsidRDefault="00445076">
      <w:pPr>
        <w:pStyle w:val="5"/>
      </w:pPr>
      <w:r>
        <w:rPr>
          <w:rFonts w:hint="eastAsia"/>
        </w:rPr>
        <w:t>7</w:t>
      </w:r>
      <w:r w:rsidRPr="002209F2">
        <w:rPr>
          <w:rFonts w:hint="eastAsia"/>
        </w:rPr>
        <w:t>.</w:t>
      </w:r>
      <w:r>
        <w:rPr>
          <w:rFonts w:hint="eastAsia"/>
        </w:rPr>
        <w:t>4</w:t>
      </w:r>
      <w:r w:rsidRPr="002209F2">
        <w:rPr>
          <w:rFonts w:hint="eastAsia"/>
        </w:rPr>
        <w:t xml:space="preserve"> </w:t>
      </w:r>
      <w:r>
        <w:rPr>
          <w:rFonts w:hint="eastAsia"/>
        </w:rPr>
        <w:t>コミュニケーション</w:t>
      </w:r>
    </w:p>
    <w:p w14:paraId="22968F8F" w14:textId="77777777" w:rsidR="00445076" w:rsidRDefault="00445076">
      <w:r w:rsidRPr="007543EF">
        <w:rPr>
          <w:rFonts w:hint="eastAsia"/>
        </w:rPr>
        <w:t>ISMSのPDCAサイクルを回すためには、内部および外部とのコミュニケーションを円滑に行う必要があります。そのため、組織内および組織外の関係者とコミュニケーションをとる手順などを定め、必要なときに円滑なコミュニケーションが行える体制を整えておくことが重要です。コミュニケーションの手順などには、以下の内容が含まれます。</w:t>
      </w:r>
    </w:p>
    <w:p w14:paraId="050E1CE5" w14:textId="77777777" w:rsidR="00445076" w:rsidRDefault="00445076" w:rsidP="00892C01">
      <w:pPr>
        <w:pStyle w:val="ab"/>
        <w:numPr>
          <w:ilvl w:val="0"/>
          <w:numId w:val="803"/>
        </w:numPr>
        <w:ind w:leftChars="0" w:firstLineChars="0"/>
      </w:pPr>
      <w:r>
        <w:rPr>
          <w:rFonts w:hint="eastAsia"/>
        </w:rPr>
        <w:t>コミュニケーションの内容</w:t>
      </w:r>
    </w:p>
    <w:p w14:paraId="09773CA9" w14:textId="77777777" w:rsidR="00445076" w:rsidRDefault="00445076" w:rsidP="00892C01">
      <w:pPr>
        <w:pStyle w:val="ab"/>
        <w:numPr>
          <w:ilvl w:val="0"/>
          <w:numId w:val="803"/>
        </w:numPr>
        <w:ind w:leftChars="0" w:firstLineChars="0"/>
      </w:pPr>
      <w:r>
        <w:rPr>
          <w:rFonts w:hint="eastAsia"/>
        </w:rPr>
        <w:t>コミュニケーションの実施時期</w:t>
      </w:r>
    </w:p>
    <w:p w14:paraId="3E5ECD1A" w14:textId="77777777" w:rsidR="00445076" w:rsidRDefault="00445076" w:rsidP="00892C01">
      <w:pPr>
        <w:pStyle w:val="ab"/>
        <w:numPr>
          <w:ilvl w:val="0"/>
          <w:numId w:val="803"/>
        </w:numPr>
        <w:ind w:leftChars="0" w:firstLineChars="0"/>
      </w:pPr>
      <w:r>
        <w:rPr>
          <w:rFonts w:hint="eastAsia"/>
        </w:rPr>
        <w:t>コミュニケーションの対象者</w:t>
      </w:r>
    </w:p>
    <w:p w14:paraId="55EF30A4" w14:textId="77777777" w:rsidR="00445076" w:rsidRDefault="00445076" w:rsidP="00892C01">
      <w:pPr>
        <w:pStyle w:val="ab"/>
        <w:numPr>
          <w:ilvl w:val="0"/>
          <w:numId w:val="803"/>
        </w:numPr>
        <w:ind w:leftChars="0" w:firstLineChars="0"/>
      </w:pPr>
      <w:r>
        <w:rPr>
          <w:rFonts w:hint="eastAsia"/>
        </w:rPr>
        <w:t>コミュニケーションの方法</w:t>
      </w:r>
    </w:p>
    <w:p w14:paraId="5429E762" w14:textId="77777777" w:rsidR="00445076" w:rsidRDefault="00445076">
      <w:r w:rsidRPr="007543EF">
        <w:rPr>
          <w:rFonts w:hint="eastAsia"/>
        </w:rPr>
        <w:t>ISMSに関連するコミュニケーションをとる手順を確立した例を、以下に示します。例を参考に、自社のISMS</w:t>
      </w:r>
      <w:r>
        <w:rPr>
          <w:rFonts w:hint="eastAsia"/>
        </w:rPr>
        <w:t>に対して</w:t>
      </w:r>
      <w:r w:rsidRPr="007543EF">
        <w:rPr>
          <w:rFonts w:hint="eastAsia"/>
        </w:rPr>
        <w:t>PDCAサイクルを回す上で必要なコミュニケーションをとる手順を確立します。</w:t>
      </w:r>
    </w:p>
    <w:p w14:paraId="669E7257" w14:textId="77777777" w:rsidR="00445076" w:rsidRDefault="00445076"/>
    <w:tbl>
      <w:tblPr>
        <w:tblW w:w="10338" w:type="dxa"/>
        <w:tblCellMar>
          <w:left w:w="0" w:type="dxa"/>
          <w:right w:w="0" w:type="dxa"/>
        </w:tblCellMar>
        <w:tblLook w:val="01E0" w:firstRow="1" w:lastRow="1" w:firstColumn="1" w:lastColumn="1" w:noHBand="0" w:noVBand="0"/>
      </w:tblPr>
      <w:tblGrid>
        <w:gridCol w:w="1833"/>
        <w:gridCol w:w="1559"/>
        <w:gridCol w:w="1134"/>
        <w:gridCol w:w="2127"/>
        <w:gridCol w:w="3685"/>
      </w:tblGrid>
      <w:tr w:rsidR="00445076" w:rsidRPr="007543EF" w14:paraId="045832F6" w14:textId="77777777" w:rsidTr="00AB4A81">
        <w:trPr>
          <w:trHeight w:val="426"/>
        </w:trPr>
        <w:tc>
          <w:tcPr>
            <w:tcW w:w="1833" w:type="dxa"/>
            <w:tcBorders>
              <w:top w:val="single" w:sz="8" w:space="0" w:color="000000"/>
              <w:left w:val="single" w:sz="8" w:space="0" w:color="000000"/>
              <w:bottom w:val="single" w:sz="8" w:space="0" w:color="000000"/>
              <w:right w:val="single" w:sz="8" w:space="0" w:color="000000"/>
            </w:tcBorders>
            <w:shd w:val="clear" w:color="auto" w:fill="2F5597"/>
            <w:tcMar>
              <w:top w:w="15" w:type="dxa"/>
              <w:left w:w="108" w:type="dxa"/>
              <w:bottom w:w="0" w:type="dxa"/>
              <w:right w:w="108" w:type="dxa"/>
            </w:tcMar>
            <w:vAlign w:val="center"/>
            <w:hideMark/>
          </w:tcPr>
          <w:p w14:paraId="67956857" w14:textId="77777777" w:rsidR="00445076" w:rsidRPr="001328A0" w:rsidRDefault="00445076" w:rsidP="00657F44">
            <w:pPr>
              <w:pStyle w:val="aff0"/>
            </w:pPr>
            <w:r w:rsidRPr="001328A0">
              <w:rPr>
                <w:rFonts w:hint="eastAsia"/>
              </w:rPr>
              <w:t>内容</w:t>
            </w:r>
          </w:p>
        </w:tc>
        <w:tc>
          <w:tcPr>
            <w:tcW w:w="1559" w:type="dxa"/>
            <w:tcBorders>
              <w:top w:val="single" w:sz="8" w:space="0" w:color="000000"/>
              <w:left w:val="single" w:sz="8" w:space="0" w:color="000000"/>
              <w:bottom w:val="single" w:sz="8" w:space="0" w:color="000000"/>
              <w:right w:val="single" w:sz="8" w:space="0" w:color="000000"/>
            </w:tcBorders>
            <w:shd w:val="clear" w:color="auto" w:fill="2F5597"/>
            <w:tcMar>
              <w:top w:w="15" w:type="dxa"/>
              <w:left w:w="108" w:type="dxa"/>
              <w:bottom w:w="0" w:type="dxa"/>
              <w:right w:w="108" w:type="dxa"/>
            </w:tcMar>
            <w:vAlign w:val="center"/>
            <w:hideMark/>
          </w:tcPr>
          <w:p w14:paraId="69D0D1A8" w14:textId="77777777" w:rsidR="00445076" w:rsidRPr="001328A0" w:rsidRDefault="00445076" w:rsidP="00657F44">
            <w:pPr>
              <w:pStyle w:val="aff0"/>
            </w:pPr>
            <w:r w:rsidRPr="001328A0">
              <w:rPr>
                <w:rFonts w:hint="eastAsia"/>
              </w:rPr>
              <w:t>実施時期</w:t>
            </w:r>
          </w:p>
        </w:tc>
        <w:tc>
          <w:tcPr>
            <w:tcW w:w="1134" w:type="dxa"/>
            <w:tcBorders>
              <w:top w:val="single" w:sz="8" w:space="0" w:color="000000"/>
              <w:left w:val="single" w:sz="8" w:space="0" w:color="000000"/>
              <w:bottom w:val="single" w:sz="8" w:space="0" w:color="000000"/>
              <w:right w:val="single" w:sz="8" w:space="0" w:color="000000"/>
            </w:tcBorders>
            <w:shd w:val="clear" w:color="auto" w:fill="2F5597"/>
            <w:tcMar>
              <w:top w:w="15" w:type="dxa"/>
              <w:left w:w="108" w:type="dxa"/>
              <w:bottom w:w="0" w:type="dxa"/>
              <w:right w:w="108" w:type="dxa"/>
            </w:tcMar>
            <w:vAlign w:val="center"/>
            <w:hideMark/>
          </w:tcPr>
          <w:p w14:paraId="0B080422" w14:textId="77777777" w:rsidR="00445076" w:rsidRPr="001328A0" w:rsidRDefault="00445076" w:rsidP="00657F44">
            <w:pPr>
              <w:pStyle w:val="aff0"/>
            </w:pPr>
            <w:r w:rsidRPr="001328A0">
              <w:rPr>
                <w:rFonts w:hint="eastAsia"/>
              </w:rPr>
              <w:t>対象者</w:t>
            </w:r>
          </w:p>
        </w:tc>
        <w:tc>
          <w:tcPr>
            <w:tcW w:w="2127" w:type="dxa"/>
            <w:tcBorders>
              <w:top w:val="single" w:sz="8" w:space="0" w:color="000000"/>
              <w:left w:val="single" w:sz="8" w:space="0" w:color="000000"/>
              <w:bottom w:val="single" w:sz="8" w:space="0" w:color="000000"/>
              <w:right w:val="single" w:sz="8" w:space="0" w:color="000000"/>
            </w:tcBorders>
            <w:shd w:val="clear" w:color="auto" w:fill="2F5597"/>
            <w:tcMar>
              <w:top w:w="15" w:type="dxa"/>
              <w:left w:w="108" w:type="dxa"/>
              <w:bottom w:w="0" w:type="dxa"/>
              <w:right w:w="108" w:type="dxa"/>
            </w:tcMar>
            <w:vAlign w:val="center"/>
            <w:hideMark/>
          </w:tcPr>
          <w:p w14:paraId="4D93479F" w14:textId="77777777" w:rsidR="00445076" w:rsidRPr="001328A0" w:rsidRDefault="00445076" w:rsidP="00657F44">
            <w:pPr>
              <w:pStyle w:val="aff0"/>
            </w:pPr>
            <w:r w:rsidRPr="001328A0">
              <w:rPr>
                <w:rFonts w:hint="eastAsia"/>
              </w:rPr>
              <w:t>実施者</w:t>
            </w:r>
          </w:p>
        </w:tc>
        <w:tc>
          <w:tcPr>
            <w:tcW w:w="3685" w:type="dxa"/>
            <w:tcBorders>
              <w:top w:val="single" w:sz="8" w:space="0" w:color="000000"/>
              <w:left w:val="single" w:sz="8" w:space="0" w:color="000000"/>
              <w:bottom w:val="single" w:sz="8" w:space="0" w:color="000000"/>
              <w:right w:val="single" w:sz="8" w:space="0" w:color="000000"/>
            </w:tcBorders>
            <w:shd w:val="clear" w:color="auto" w:fill="2F5597"/>
            <w:tcMar>
              <w:top w:w="15" w:type="dxa"/>
              <w:left w:w="108" w:type="dxa"/>
              <w:bottom w:w="0" w:type="dxa"/>
              <w:right w:w="108" w:type="dxa"/>
            </w:tcMar>
            <w:vAlign w:val="center"/>
            <w:hideMark/>
          </w:tcPr>
          <w:p w14:paraId="262F6C3D" w14:textId="77777777" w:rsidR="00445076" w:rsidRPr="001328A0" w:rsidRDefault="00445076" w:rsidP="00657F44">
            <w:pPr>
              <w:pStyle w:val="aff0"/>
            </w:pPr>
            <w:r w:rsidRPr="001328A0">
              <w:rPr>
                <w:rFonts w:hint="eastAsia"/>
              </w:rPr>
              <w:t>方法</w:t>
            </w:r>
          </w:p>
        </w:tc>
      </w:tr>
      <w:tr w:rsidR="00445076" w:rsidRPr="007543EF" w14:paraId="2708DC97" w14:textId="77777777" w:rsidTr="002F7F48">
        <w:trPr>
          <w:trHeight w:val="1247"/>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6A7AFD4" w14:textId="77777777" w:rsidR="00445076" w:rsidRPr="001328A0" w:rsidRDefault="00445076" w:rsidP="00AB4A81">
            <w:pPr>
              <w:pStyle w:val="afff6"/>
            </w:pPr>
            <w:r w:rsidRPr="001328A0">
              <w:rPr>
                <w:rFonts w:hint="eastAsia"/>
              </w:rPr>
              <w:t>情報セキュリティ方針の伝達</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A113527" w14:textId="77777777" w:rsidR="00445076" w:rsidRPr="001328A0" w:rsidRDefault="00445076" w:rsidP="00AB4A81">
            <w:pPr>
              <w:pStyle w:val="afff6"/>
            </w:pPr>
            <w:r w:rsidRPr="001328A0">
              <w:rPr>
                <w:rFonts w:hint="eastAsia"/>
              </w:rPr>
              <w:t>随時</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130EA8A" w14:textId="77777777" w:rsidR="00445076" w:rsidRPr="001328A0" w:rsidRDefault="00445076" w:rsidP="00AB4A81">
            <w:pPr>
              <w:pStyle w:val="afff6"/>
            </w:pPr>
            <w:r w:rsidRPr="001328A0">
              <w:rPr>
                <w:rFonts w:hint="eastAsia"/>
              </w:rPr>
              <w:t>利害関係者</w:t>
            </w:r>
          </w:p>
        </w:tc>
        <w:tc>
          <w:tcPr>
            <w:tcW w:w="212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CA29402" w14:textId="77777777" w:rsidR="00445076" w:rsidRPr="001328A0" w:rsidRDefault="00445076" w:rsidP="00AB4A81">
            <w:pPr>
              <w:pStyle w:val="afff6"/>
            </w:pPr>
            <w:r w:rsidRPr="001328A0">
              <w:rPr>
                <w:rFonts w:hint="eastAsia"/>
              </w:rPr>
              <w:t>トップマネジメント（ISMS事務局）</w:t>
            </w:r>
          </w:p>
        </w:tc>
        <w:tc>
          <w:tcPr>
            <w:tcW w:w="368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41515E1" w14:textId="77777777" w:rsidR="00445076" w:rsidRPr="001328A0" w:rsidRDefault="00445076" w:rsidP="00AB4A81">
            <w:pPr>
              <w:pStyle w:val="afff6"/>
            </w:pPr>
            <w:r w:rsidRPr="001328A0">
              <w:rPr>
                <w:rFonts w:hint="eastAsia"/>
              </w:rPr>
              <w:t>外部</w:t>
            </w:r>
          </w:p>
          <w:p w14:paraId="37F503AC" w14:textId="77777777" w:rsidR="00445076" w:rsidRPr="001328A0" w:rsidRDefault="00445076" w:rsidP="00AB4A81">
            <w:pPr>
              <w:pStyle w:val="afff6"/>
            </w:pPr>
            <w:r w:rsidRPr="001328A0">
              <w:rPr>
                <w:rFonts w:hint="eastAsia"/>
              </w:rPr>
              <w:t>・当社HPに公表</w:t>
            </w:r>
          </w:p>
          <w:p w14:paraId="4D9ABA65" w14:textId="77777777" w:rsidR="00445076" w:rsidRPr="001328A0" w:rsidRDefault="00445076" w:rsidP="00AB4A81">
            <w:pPr>
              <w:pStyle w:val="afff6"/>
            </w:pPr>
            <w:r w:rsidRPr="001328A0">
              <w:rPr>
                <w:rFonts w:hint="eastAsia"/>
              </w:rPr>
              <w:t>内部</w:t>
            </w:r>
          </w:p>
          <w:p w14:paraId="43ED9786" w14:textId="77777777" w:rsidR="00445076" w:rsidRPr="001328A0" w:rsidRDefault="00445076" w:rsidP="00AB4A81">
            <w:pPr>
              <w:pStyle w:val="afff6"/>
            </w:pPr>
            <w:r w:rsidRPr="001328A0">
              <w:rPr>
                <w:rFonts w:hint="eastAsia"/>
              </w:rPr>
              <w:t>・ISMS定期教育にて</w:t>
            </w:r>
          </w:p>
          <w:p w14:paraId="0CDAB990" w14:textId="77777777" w:rsidR="00445076" w:rsidRPr="001328A0" w:rsidRDefault="00445076" w:rsidP="00AB4A81">
            <w:pPr>
              <w:pStyle w:val="afff6"/>
            </w:pPr>
            <w:r w:rsidRPr="001328A0">
              <w:rPr>
                <w:rFonts w:hint="eastAsia"/>
              </w:rPr>
              <w:t>・当社HPに公表</w:t>
            </w:r>
          </w:p>
          <w:p w14:paraId="3E0D8089" w14:textId="77777777" w:rsidR="00445076" w:rsidRPr="001328A0" w:rsidRDefault="00445076" w:rsidP="00AB4A81">
            <w:pPr>
              <w:pStyle w:val="afff6"/>
            </w:pPr>
            <w:r w:rsidRPr="001328A0">
              <w:rPr>
                <w:rFonts w:hint="eastAsia"/>
              </w:rPr>
              <w:t>・社内掲示</w:t>
            </w:r>
          </w:p>
        </w:tc>
      </w:tr>
      <w:tr w:rsidR="00445076" w:rsidRPr="007543EF" w14:paraId="70327139" w14:textId="77777777" w:rsidTr="002F7F48">
        <w:trPr>
          <w:trHeight w:val="646"/>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A035803" w14:textId="77777777" w:rsidR="00445076" w:rsidRPr="001328A0" w:rsidRDefault="00445076" w:rsidP="00AB4A81">
            <w:pPr>
              <w:pStyle w:val="afff6"/>
            </w:pPr>
            <w:r w:rsidRPr="001328A0">
              <w:rPr>
                <w:rFonts w:hint="eastAsia"/>
              </w:rPr>
              <w:t>各見直し結果の伝達</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D5425B0" w14:textId="77777777" w:rsidR="00445076" w:rsidRPr="001328A0" w:rsidRDefault="00445076" w:rsidP="00AB4A81">
            <w:pPr>
              <w:pStyle w:val="afff6"/>
            </w:pPr>
            <w:r w:rsidRPr="001328A0">
              <w:rPr>
                <w:rFonts w:hint="eastAsia"/>
              </w:rPr>
              <w:t>見直後、</w:t>
            </w:r>
          </w:p>
          <w:p w14:paraId="7036860F" w14:textId="77777777" w:rsidR="00445076" w:rsidRPr="001328A0" w:rsidRDefault="00445076" w:rsidP="00AB4A81">
            <w:pPr>
              <w:pStyle w:val="afff6"/>
            </w:pPr>
            <w:r w:rsidRPr="001328A0">
              <w:rPr>
                <w:rFonts w:hint="eastAsia"/>
              </w:rPr>
              <w:t>1週間以内</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6C1E555" w14:textId="77777777" w:rsidR="00445076" w:rsidRPr="001328A0" w:rsidRDefault="00445076" w:rsidP="00AB4A81">
            <w:pPr>
              <w:pStyle w:val="afff6"/>
            </w:pPr>
            <w:r w:rsidRPr="001328A0">
              <w:rPr>
                <w:rFonts w:hint="eastAsia"/>
              </w:rPr>
              <w:t>従業者</w:t>
            </w:r>
          </w:p>
        </w:tc>
        <w:tc>
          <w:tcPr>
            <w:tcW w:w="212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787DFB3" w14:textId="77777777" w:rsidR="00445076" w:rsidRPr="001328A0" w:rsidRDefault="00445076" w:rsidP="00AB4A81">
            <w:pPr>
              <w:pStyle w:val="afff6"/>
            </w:pPr>
            <w:r w:rsidRPr="001328A0">
              <w:rPr>
                <w:rFonts w:hint="eastAsia"/>
              </w:rPr>
              <w:t>ISMS事務局</w:t>
            </w:r>
          </w:p>
        </w:tc>
        <w:tc>
          <w:tcPr>
            <w:tcW w:w="368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29D8636" w14:textId="77777777" w:rsidR="00445076" w:rsidRPr="001328A0" w:rsidRDefault="00445076" w:rsidP="00AB4A81">
            <w:pPr>
              <w:pStyle w:val="afff6"/>
            </w:pPr>
            <w:r w:rsidRPr="001328A0">
              <w:rPr>
                <w:rFonts w:hint="eastAsia"/>
              </w:rPr>
              <w:t>承認後、ISMS事務局より通達</w:t>
            </w:r>
          </w:p>
        </w:tc>
      </w:tr>
      <w:tr w:rsidR="00445076" w:rsidRPr="007543EF" w14:paraId="0EA6D3CE" w14:textId="77777777" w:rsidTr="002F7F48">
        <w:trPr>
          <w:trHeight w:val="1077"/>
        </w:trPr>
        <w:tc>
          <w:tcPr>
            <w:tcW w:w="183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A2E8CF9" w14:textId="77777777" w:rsidR="00445076" w:rsidRPr="001328A0" w:rsidRDefault="00445076" w:rsidP="00AB4A81">
            <w:pPr>
              <w:pStyle w:val="afff6"/>
            </w:pPr>
            <w:r w:rsidRPr="001328A0">
              <w:rPr>
                <w:rFonts w:hint="eastAsia"/>
              </w:rPr>
              <w:t>セキュリティ調査結果の報告</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6E30133" w14:textId="77777777" w:rsidR="00445076" w:rsidRPr="001328A0" w:rsidRDefault="00445076" w:rsidP="00AB4A81">
            <w:pPr>
              <w:pStyle w:val="afff6"/>
            </w:pPr>
            <w:r w:rsidRPr="001328A0">
              <w:rPr>
                <w:rFonts w:hint="eastAsia"/>
              </w:rPr>
              <w:t>依頼入手時</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DB1EC14" w14:textId="77777777" w:rsidR="00445076" w:rsidRPr="001328A0" w:rsidRDefault="00445076" w:rsidP="00AB4A81">
            <w:pPr>
              <w:pStyle w:val="afff6"/>
            </w:pPr>
            <w:r w:rsidRPr="001328A0">
              <w:rPr>
                <w:rFonts w:hint="eastAsia"/>
              </w:rPr>
              <w:t>お客様</w:t>
            </w:r>
          </w:p>
        </w:tc>
        <w:tc>
          <w:tcPr>
            <w:tcW w:w="212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DBA79FA" w14:textId="77777777" w:rsidR="00445076" w:rsidRPr="001328A0" w:rsidRDefault="00445076" w:rsidP="00AB4A81">
            <w:pPr>
              <w:pStyle w:val="afff6"/>
            </w:pPr>
            <w:r w:rsidRPr="001328A0">
              <w:rPr>
                <w:rFonts w:hint="eastAsia"/>
              </w:rPr>
              <w:t>ISMS事務局</w:t>
            </w:r>
          </w:p>
        </w:tc>
        <w:tc>
          <w:tcPr>
            <w:tcW w:w="368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5E66D4B" w14:textId="77777777" w:rsidR="00445076" w:rsidRPr="001328A0" w:rsidRDefault="00445076" w:rsidP="00AB4A81">
            <w:pPr>
              <w:pStyle w:val="afff6"/>
            </w:pPr>
            <w:r w:rsidRPr="001328A0">
              <w:rPr>
                <w:rFonts w:hint="eastAsia"/>
              </w:rPr>
              <w:t>・お客様より調査票などを入手した場合、主管部門にて回答を作成</w:t>
            </w:r>
          </w:p>
          <w:p w14:paraId="23FBD1A8" w14:textId="77777777" w:rsidR="00445076" w:rsidRPr="001328A0" w:rsidRDefault="00445076" w:rsidP="00AB4A81">
            <w:pPr>
              <w:pStyle w:val="afff6"/>
            </w:pPr>
            <w:r w:rsidRPr="001328A0">
              <w:rPr>
                <w:rFonts w:hint="eastAsia"/>
              </w:rPr>
              <w:t>・ISMS事務局責任者が確認の上、お客様に提出</w:t>
            </w:r>
          </w:p>
        </w:tc>
      </w:tr>
      <w:tr w:rsidR="00445076" w:rsidRPr="007543EF" w14:paraId="6072A6C9" w14:textId="77777777" w:rsidTr="002F7F48">
        <w:trPr>
          <w:trHeight w:val="648"/>
        </w:trPr>
        <w:tc>
          <w:tcPr>
            <w:tcW w:w="1833"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1183B09" w14:textId="77777777" w:rsidR="00445076" w:rsidRPr="001328A0" w:rsidRDefault="00445076" w:rsidP="00AB4A81">
            <w:pPr>
              <w:pStyle w:val="afff6"/>
            </w:pPr>
            <w:r w:rsidRPr="001328A0">
              <w:rPr>
                <w:rFonts w:hint="eastAsia"/>
              </w:rPr>
              <w:t>セキュリティインシデントの伝達</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99DA0C3" w14:textId="77777777" w:rsidR="00445076" w:rsidRPr="001328A0" w:rsidRDefault="00445076" w:rsidP="00AB4A81">
            <w:pPr>
              <w:pStyle w:val="afff6"/>
            </w:pPr>
            <w:r w:rsidRPr="001328A0">
              <w:rPr>
                <w:rFonts w:hint="eastAsia"/>
              </w:rPr>
              <w:t>発見時</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F2D202B" w14:textId="77777777" w:rsidR="00445076" w:rsidRPr="001328A0" w:rsidRDefault="00445076" w:rsidP="00AB4A81">
            <w:pPr>
              <w:pStyle w:val="afff6"/>
            </w:pPr>
            <w:r w:rsidRPr="001328A0">
              <w:rPr>
                <w:rFonts w:hint="eastAsia"/>
              </w:rPr>
              <w:t>ISMS事務局</w:t>
            </w:r>
          </w:p>
        </w:tc>
        <w:tc>
          <w:tcPr>
            <w:tcW w:w="212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1380ED5" w14:textId="77777777" w:rsidR="00445076" w:rsidRPr="001328A0" w:rsidRDefault="00445076" w:rsidP="00AB4A81">
            <w:pPr>
              <w:pStyle w:val="afff6"/>
            </w:pPr>
            <w:r w:rsidRPr="001328A0">
              <w:rPr>
                <w:rFonts w:hint="eastAsia"/>
              </w:rPr>
              <w:t>発見者</w:t>
            </w:r>
          </w:p>
        </w:tc>
        <w:tc>
          <w:tcPr>
            <w:tcW w:w="368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E9DA292" w14:textId="77777777" w:rsidR="00445076" w:rsidRPr="001328A0" w:rsidRDefault="00445076" w:rsidP="00AB4A81">
            <w:pPr>
              <w:pStyle w:val="afff6"/>
            </w:pPr>
            <w:r w:rsidRPr="001328A0">
              <w:rPr>
                <w:rFonts w:hint="eastAsia"/>
              </w:rPr>
              <w:t>「情報セキュリティ手順書：セキュリティインシデント対応フロー」の通り</w:t>
            </w:r>
          </w:p>
        </w:tc>
      </w:tr>
      <w:tr w:rsidR="00445076" w:rsidRPr="007543EF" w14:paraId="025FA3B2" w14:textId="77777777" w:rsidTr="002F7F48">
        <w:trPr>
          <w:trHeight w:val="454"/>
        </w:trPr>
        <w:tc>
          <w:tcPr>
            <w:tcW w:w="1833" w:type="dxa"/>
            <w:vMerge/>
            <w:tcBorders>
              <w:top w:val="single" w:sz="8" w:space="0" w:color="000000"/>
              <w:left w:val="single" w:sz="8" w:space="0" w:color="000000"/>
              <w:bottom w:val="single" w:sz="8" w:space="0" w:color="000000"/>
              <w:right w:val="single" w:sz="8" w:space="0" w:color="000000"/>
            </w:tcBorders>
            <w:vAlign w:val="center"/>
            <w:hideMark/>
          </w:tcPr>
          <w:p w14:paraId="297559F8" w14:textId="77777777" w:rsidR="00445076" w:rsidRPr="001328A0" w:rsidRDefault="00445076" w:rsidP="00AB4A81">
            <w:pPr>
              <w:pStyle w:val="afff6"/>
            </w:pP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609369E" w14:textId="77777777" w:rsidR="00445076" w:rsidRPr="001328A0" w:rsidRDefault="00445076" w:rsidP="00AB4A81">
            <w:pPr>
              <w:pStyle w:val="afff6"/>
            </w:pPr>
            <w:r w:rsidRPr="001328A0">
              <w:rPr>
                <w:rFonts w:hint="eastAsia"/>
              </w:rPr>
              <w:t>適時</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A8115B9" w14:textId="77777777" w:rsidR="00445076" w:rsidRPr="001328A0" w:rsidRDefault="00445076" w:rsidP="00AB4A81">
            <w:pPr>
              <w:pStyle w:val="afff6"/>
            </w:pPr>
            <w:r w:rsidRPr="001328A0">
              <w:rPr>
                <w:rFonts w:hint="eastAsia"/>
              </w:rPr>
              <w:t>トップマネジメント</w:t>
            </w:r>
          </w:p>
        </w:tc>
        <w:tc>
          <w:tcPr>
            <w:tcW w:w="212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52B619A" w14:textId="77777777" w:rsidR="00445076" w:rsidRPr="001328A0" w:rsidRDefault="00445076" w:rsidP="00AB4A81">
            <w:pPr>
              <w:pStyle w:val="afff6"/>
            </w:pPr>
            <w:r w:rsidRPr="001328A0">
              <w:rPr>
                <w:rFonts w:hint="eastAsia"/>
              </w:rPr>
              <w:t>ISMS事務局</w:t>
            </w:r>
          </w:p>
        </w:tc>
        <w:tc>
          <w:tcPr>
            <w:tcW w:w="368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C4C337A" w14:textId="77777777" w:rsidR="00445076" w:rsidRPr="001328A0" w:rsidRDefault="00445076" w:rsidP="00AB4A81">
            <w:pPr>
              <w:pStyle w:val="afff6"/>
            </w:pPr>
            <w:r w:rsidRPr="001328A0">
              <w:rPr>
                <w:rFonts w:hint="eastAsia"/>
              </w:rPr>
              <w:t>同上</w:t>
            </w:r>
          </w:p>
        </w:tc>
      </w:tr>
      <w:tr w:rsidR="00445076" w:rsidRPr="007543EF" w14:paraId="0A82403A" w14:textId="77777777" w:rsidTr="002F7F48">
        <w:trPr>
          <w:trHeight w:val="454"/>
        </w:trPr>
        <w:tc>
          <w:tcPr>
            <w:tcW w:w="1833" w:type="dxa"/>
            <w:vMerge/>
            <w:tcBorders>
              <w:top w:val="single" w:sz="8" w:space="0" w:color="000000"/>
              <w:left w:val="single" w:sz="8" w:space="0" w:color="000000"/>
              <w:bottom w:val="single" w:sz="8" w:space="0" w:color="000000"/>
              <w:right w:val="single" w:sz="8" w:space="0" w:color="000000"/>
            </w:tcBorders>
            <w:vAlign w:val="center"/>
            <w:hideMark/>
          </w:tcPr>
          <w:p w14:paraId="2A178502" w14:textId="77777777" w:rsidR="00445076" w:rsidRPr="001328A0" w:rsidRDefault="00445076" w:rsidP="00AB4A81">
            <w:pPr>
              <w:pStyle w:val="afff6"/>
            </w:pP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356710C" w14:textId="77777777" w:rsidR="00445076" w:rsidRPr="001328A0" w:rsidRDefault="00445076" w:rsidP="00AB4A81">
            <w:pPr>
              <w:pStyle w:val="afff6"/>
            </w:pPr>
            <w:r w:rsidRPr="001328A0">
              <w:rPr>
                <w:rFonts w:hint="eastAsia"/>
              </w:rPr>
              <w:t>適時</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63BC99B" w14:textId="77777777" w:rsidR="00445076" w:rsidRPr="001328A0" w:rsidRDefault="00445076" w:rsidP="00AB4A81">
            <w:pPr>
              <w:pStyle w:val="afff6"/>
            </w:pPr>
            <w:r w:rsidRPr="001328A0">
              <w:rPr>
                <w:rFonts w:hint="eastAsia"/>
              </w:rPr>
              <w:t>関係当局</w:t>
            </w:r>
          </w:p>
        </w:tc>
        <w:tc>
          <w:tcPr>
            <w:tcW w:w="212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EB1F688" w14:textId="77777777" w:rsidR="00445076" w:rsidRPr="001328A0" w:rsidRDefault="00445076" w:rsidP="00AB4A81">
            <w:pPr>
              <w:pStyle w:val="afff6"/>
            </w:pPr>
            <w:r w:rsidRPr="001328A0">
              <w:rPr>
                <w:rFonts w:hint="eastAsia"/>
              </w:rPr>
              <w:t>ISMS事務局</w:t>
            </w:r>
          </w:p>
        </w:tc>
        <w:tc>
          <w:tcPr>
            <w:tcW w:w="368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C4B943A" w14:textId="77777777" w:rsidR="00445076" w:rsidRPr="001328A0" w:rsidRDefault="00445076" w:rsidP="00AB4A81">
            <w:pPr>
              <w:pStyle w:val="afff6"/>
            </w:pPr>
            <w:r w:rsidRPr="001328A0">
              <w:rPr>
                <w:rFonts w:hint="eastAsia"/>
              </w:rPr>
              <w:t>同上</w:t>
            </w:r>
          </w:p>
        </w:tc>
      </w:tr>
    </w:tbl>
    <w:p w14:paraId="41E6ABAA" w14:textId="77777777" w:rsidR="00445076" w:rsidRDefault="00445076">
      <w:pPr>
        <w:ind w:firstLineChars="0" w:firstLine="0"/>
        <w:rPr>
          <w:rStyle w:val="aff5"/>
        </w:rPr>
      </w:pPr>
    </w:p>
    <w:tbl>
      <w:tblPr>
        <w:tblStyle w:val="aa"/>
        <w:tblW w:w="0" w:type="auto"/>
        <w:tblLook w:val="04A0" w:firstRow="1" w:lastRow="0" w:firstColumn="1" w:lastColumn="0" w:noHBand="0" w:noVBand="1"/>
      </w:tblPr>
      <w:tblGrid>
        <w:gridCol w:w="1555"/>
        <w:gridCol w:w="8901"/>
      </w:tblGrid>
      <w:tr w:rsidR="00445076" w14:paraId="38F19599" w14:textId="77777777">
        <w:tc>
          <w:tcPr>
            <w:tcW w:w="1555" w:type="dxa"/>
          </w:tcPr>
          <w:p w14:paraId="4954743F" w14:textId="77777777" w:rsidR="00445076" w:rsidRDefault="00445076">
            <w:pPr>
              <w:pStyle w:val="afff8"/>
            </w:pPr>
            <w:r>
              <w:rPr>
                <w:rFonts w:hint="eastAsia"/>
              </w:rPr>
              <w:t>内容</w:t>
            </w:r>
          </w:p>
        </w:tc>
        <w:tc>
          <w:tcPr>
            <w:tcW w:w="8901" w:type="dxa"/>
          </w:tcPr>
          <w:p w14:paraId="47FC6669" w14:textId="77777777" w:rsidR="00445076" w:rsidRDefault="00445076">
            <w:pPr>
              <w:pStyle w:val="afff6"/>
            </w:pPr>
            <w:r w:rsidRPr="009D3DFC">
              <w:rPr>
                <w:rFonts w:hint="eastAsia"/>
              </w:rPr>
              <w:t>コミュニケーションで伝える情報</w:t>
            </w:r>
          </w:p>
        </w:tc>
      </w:tr>
      <w:tr w:rsidR="00445076" w14:paraId="3A7A2897" w14:textId="77777777">
        <w:tc>
          <w:tcPr>
            <w:tcW w:w="1555" w:type="dxa"/>
          </w:tcPr>
          <w:p w14:paraId="2704E50D" w14:textId="77777777" w:rsidR="00445076" w:rsidRDefault="00445076">
            <w:pPr>
              <w:pStyle w:val="afff8"/>
            </w:pPr>
            <w:r>
              <w:rPr>
                <w:rFonts w:hint="eastAsia"/>
              </w:rPr>
              <w:t>実施時期</w:t>
            </w:r>
          </w:p>
        </w:tc>
        <w:tc>
          <w:tcPr>
            <w:tcW w:w="8901" w:type="dxa"/>
          </w:tcPr>
          <w:p w14:paraId="01D3EEBB" w14:textId="77777777" w:rsidR="00445076" w:rsidRDefault="00445076">
            <w:pPr>
              <w:pStyle w:val="afff6"/>
            </w:pPr>
            <w:r>
              <w:rPr>
                <w:rFonts w:hint="eastAsia"/>
              </w:rPr>
              <w:t>伝えるタイミング</w:t>
            </w:r>
          </w:p>
        </w:tc>
      </w:tr>
      <w:tr w:rsidR="00445076" w14:paraId="46772692" w14:textId="77777777">
        <w:tc>
          <w:tcPr>
            <w:tcW w:w="1555" w:type="dxa"/>
          </w:tcPr>
          <w:p w14:paraId="7B740C96" w14:textId="77777777" w:rsidR="00445076" w:rsidRDefault="00445076">
            <w:pPr>
              <w:pStyle w:val="afff8"/>
            </w:pPr>
            <w:r>
              <w:rPr>
                <w:rFonts w:hint="eastAsia"/>
              </w:rPr>
              <w:t>対象者</w:t>
            </w:r>
          </w:p>
        </w:tc>
        <w:tc>
          <w:tcPr>
            <w:tcW w:w="8901" w:type="dxa"/>
          </w:tcPr>
          <w:p w14:paraId="2E13BE45" w14:textId="77777777" w:rsidR="00445076" w:rsidRDefault="00445076">
            <w:pPr>
              <w:pStyle w:val="afff6"/>
            </w:pPr>
            <w:r>
              <w:rPr>
                <w:rFonts w:hint="eastAsia"/>
              </w:rPr>
              <w:t>誰に伝えるのか、情報を伝える対象者</w:t>
            </w:r>
          </w:p>
        </w:tc>
      </w:tr>
      <w:tr w:rsidR="00445076" w14:paraId="2BA241EE" w14:textId="77777777">
        <w:tc>
          <w:tcPr>
            <w:tcW w:w="1555" w:type="dxa"/>
          </w:tcPr>
          <w:p w14:paraId="640F9025" w14:textId="77777777" w:rsidR="00445076" w:rsidRDefault="00445076">
            <w:pPr>
              <w:pStyle w:val="afff8"/>
            </w:pPr>
            <w:r>
              <w:rPr>
                <w:rFonts w:hint="eastAsia"/>
              </w:rPr>
              <w:t>実施者</w:t>
            </w:r>
          </w:p>
        </w:tc>
        <w:tc>
          <w:tcPr>
            <w:tcW w:w="8901" w:type="dxa"/>
          </w:tcPr>
          <w:p w14:paraId="4419C4DE" w14:textId="77777777" w:rsidR="00445076" w:rsidRDefault="00445076">
            <w:pPr>
              <w:pStyle w:val="afff6"/>
            </w:pPr>
            <w:r>
              <w:rPr>
                <w:rFonts w:hint="eastAsia"/>
              </w:rPr>
              <w:t>誰に伝えるのか、情報を対象者に伝える者</w:t>
            </w:r>
          </w:p>
        </w:tc>
      </w:tr>
      <w:tr w:rsidR="00445076" w14:paraId="00F0433C" w14:textId="77777777">
        <w:tc>
          <w:tcPr>
            <w:tcW w:w="1555" w:type="dxa"/>
          </w:tcPr>
          <w:p w14:paraId="0AC813AB" w14:textId="77777777" w:rsidR="00445076" w:rsidRDefault="00445076">
            <w:pPr>
              <w:pStyle w:val="afff8"/>
            </w:pPr>
            <w:r>
              <w:rPr>
                <w:rFonts w:hint="eastAsia"/>
              </w:rPr>
              <w:t>方法</w:t>
            </w:r>
          </w:p>
        </w:tc>
        <w:tc>
          <w:tcPr>
            <w:tcW w:w="8901" w:type="dxa"/>
          </w:tcPr>
          <w:p w14:paraId="38A7302F" w14:textId="77777777" w:rsidR="00445076" w:rsidRDefault="00445076">
            <w:pPr>
              <w:pStyle w:val="afff6"/>
            </w:pPr>
            <w:r>
              <w:rPr>
                <w:rFonts w:hint="eastAsia"/>
              </w:rPr>
              <w:t>情報を伝える手段</w:t>
            </w:r>
          </w:p>
        </w:tc>
      </w:tr>
    </w:tbl>
    <w:p w14:paraId="1C500534" w14:textId="77777777" w:rsidR="00445076" w:rsidRDefault="00445076">
      <w:pPr>
        <w:ind w:firstLineChars="0" w:firstLine="0"/>
      </w:pPr>
    </w:p>
    <w:p w14:paraId="44E45C68" w14:textId="77777777" w:rsidR="00445076" w:rsidRPr="007543EF" w:rsidRDefault="00445076">
      <w:pPr>
        <w:pStyle w:val="5"/>
      </w:pPr>
      <w:r>
        <w:rPr>
          <w:rFonts w:hint="eastAsia"/>
        </w:rPr>
        <w:t>7</w:t>
      </w:r>
      <w:r w:rsidRPr="002209F2">
        <w:rPr>
          <w:rFonts w:hint="eastAsia"/>
        </w:rPr>
        <w:t>.</w:t>
      </w:r>
      <w:r>
        <w:rPr>
          <w:rFonts w:hint="eastAsia"/>
        </w:rPr>
        <w:t>5</w:t>
      </w:r>
      <w:r w:rsidRPr="002209F2">
        <w:rPr>
          <w:rFonts w:hint="eastAsia"/>
        </w:rPr>
        <w:t xml:space="preserve"> </w:t>
      </w:r>
      <w:r w:rsidRPr="000E6789">
        <w:rPr>
          <w:rFonts w:hint="eastAsia"/>
        </w:rPr>
        <w:t>文書化した情報</w:t>
      </w:r>
    </w:p>
    <w:p w14:paraId="07B9CFD3" w14:textId="77777777" w:rsidR="00445076" w:rsidRDefault="00445076">
      <w:r w:rsidRPr="000E6789">
        <w:rPr>
          <w:rFonts w:hint="eastAsia"/>
        </w:rPr>
        <w:t>ISMSに必要な文書化した情報の作成、更新、管理方法を決めます。</w:t>
      </w:r>
    </w:p>
    <w:p w14:paraId="7E6678C3" w14:textId="77777777" w:rsidR="00445076" w:rsidRPr="000E6789" w:rsidRDefault="00445076"/>
    <w:p w14:paraId="3C33CA00" w14:textId="77777777" w:rsidR="00445076" w:rsidRPr="000E6789" w:rsidRDefault="00445076">
      <w:pPr>
        <w:pStyle w:val="aff4"/>
      </w:pPr>
      <w:r w:rsidRPr="000E6789">
        <w:rPr>
          <w:rFonts w:hint="eastAsia"/>
        </w:rPr>
        <w:t>一般</w:t>
      </w:r>
    </w:p>
    <w:p w14:paraId="29D930E7" w14:textId="77777777" w:rsidR="00445076" w:rsidRPr="000E6789" w:rsidRDefault="00445076">
      <w:r w:rsidRPr="000E6789">
        <w:rPr>
          <w:rFonts w:hint="eastAsia"/>
        </w:rPr>
        <w:t>以下の情報をISMSに含める必要があります。</w:t>
      </w:r>
    </w:p>
    <w:p w14:paraId="0C35CBAA" w14:textId="77777777" w:rsidR="00445076" w:rsidRPr="000E6789" w:rsidRDefault="00445076" w:rsidP="00892C01">
      <w:pPr>
        <w:numPr>
          <w:ilvl w:val="0"/>
          <w:numId w:val="804"/>
        </w:numPr>
        <w:ind w:firstLineChars="0"/>
      </w:pPr>
      <w:r w:rsidRPr="000E6789">
        <w:rPr>
          <w:rFonts w:hint="eastAsia"/>
        </w:rPr>
        <w:t>ISO/IEC 27001が要求する文書化した情報</w:t>
      </w:r>
    </w:p>
    <w:p w14:paraId="06D2DFA6" w14:textId="77777777" w:rsidR="00445076" w:rsidRDefault="00445076" w:rsidP="00892C01">
      <w:pPr>
        <w:numPr>
          <w:ilvl w:val="0"/>
          <w:numId w:val="804"/>
        </w:numPr>
        <w:ind w:firstLineChars="0"/>
      </w:pPr>
      <w:r w:rsidRPr="000E6789">
        <w:rPr>
          <w:rFonts w:hint="eastAsia"/>
        </w:rPr>
        <w:t>ISMSの有効性のために必要であると組織が判断した文書化した情報</w:t>
      </w:r>
    </w:p>
    <w:p w14:paraId="62DAA132" w14:textId="77777777" w:rsidR="00445076" w:rsidRDefault="00445076">
      <w:pPr>
        <w:ind w:left="720" w:firstLineChars="0" w:firstLine="0"/>
      </w:pPr>
    </w:p>
    <w:p w14:paraId="7866D659" w14:textId="77777777" w:rsidR="00445076" w:rsidRDefault="00445076">
      <w:pPr>
        <w:ind w:leftChars="177" w:left="425" w:firstLineChars="0" w:firstLine="0"/>
      </w:pPr>
      <w:r w:rsidRPr="000E6789">
        <w:rPr>
          <w:rFonts w:hint="eastAsia"/>
        </w:rPr>
        <w:t>以下は、ISO/IEC 27001が要求する文書化した情報の一覧です。</w:t>
      </w:r>
    </w:p>
    <w:tbl>
      <w:tblPr>
        <w:tblW w:w="10490" w:type="dxa"/>
        <w:tblInd w:w="-10" w:type="dxa"/>
        <w:tblCellMar>
          <w:left w:w="0" w:type="dxa"/>
          <w:right w:w="0" w:type="dxa"/>
        </w:tblCellMar>
        <w:tblLook w:val="01E0" w:firstRow="1" w:lastRow="1" w:firstColumn="1" w:lastColumn="1" w:noHBand="0" w:noVBand="0"/>
      </w:tblPr>
      <w:tblGrid>
        <w:gridCol w:w="6663"/>
        <w:gridCol w:w="3827"/>
      </w:tblGrid>
      <w:tr w:rsidR="00445076" w:rsidRPr="000E6789" w14:paraId="5DC8D045" w14:textId="77777777" w:rsidTr="00386F28">
        <w:trPr>
          <w:trHeight w:val="246"/>
        </w:trPr>
        <w:tc>
          <w:tcPr>
            <w:tcW w:w="6663" w:type="dxa"/>
            <w:tcBorders>
              <w:top w:val="single" w:sz="8" w:space="0" w:color="000000"/>
              <w:left w:val="single" w:sz="8" w:space="0" w:color="000000"/>
              <w:bottom w:val="single" w:sz="8" w:space="0" w:color="000000"/>
              <w:right w:val="single" w:sz="8" w:space="0" w:color="000000"/>
            </w:tcBorders>
            <w:shd w:val="clear" w:color="auto" w:fill="2F5597"/>
            <w:tcMar>
              <w:top w:w="15" w:type="dxa"/>
              <w:left w:w="108" w:type="dxa"/>
              <w:bottom w:w="0" w:type="dxa"/>
              <w:right w:w="108" w:type="dxa"/>
            </w:tcMar>
            <w:vAlign w:val="center"/>
            <w:hideMark/>
          </w:tcPr>
          <w:p w14:paraId="1C3A16B6" w14:textId="77777777" w:rsidR="00445076" w:rsidRPr="001328A0" w:rsidRDefault="00445076" w:rsidP="00AB4A81">
            <w:pPr>
              <w:pStyle w:val="aff0"/>
            </w:pPr>
            <w:r w:rsidRPr="001328A0">
              <w:rPr>
                <w:rFonts w:hint="eastAsia"/>
              </w:rPr>
              <w:t>文書化した情報</w:t>
            </w:r>
          </w:p>
        </w:tc>
        <w:tc>
          <w:tcPr>
            <w:tcW w:w="3827" w:type="dxa"/>
            <w:tcBorders>
              <w:top w:val="single" w:sz="8" w:space="0" w:color="000000"/>
              <w:left w:val="single" w:sz="8" w:space="0" w:color="000000"/>
              <w:bottom w:val="single" w:sz="8" w:space="0" w:color="000000"/>
              <w:right w:val="single" w:sz="8" w:space="0" w:color="000000"/>
            </w:tcBorders>
            <w:shd w:val="clear" w:color="auto" w:fill="2F5597"/>
            <w:tcMar>
              <w:top w:w="15" w:type="dxa"/>
              <w:left w:w="108" w:type="dxa"/>
              <w:bottom w:w="0" w:type="dxa"/>
              <w:right w:w="108" w:type="dxa"/>
            </w:tcMar>
            <w:vAlign w:val="center"/>
            <w:hideMark/>
          </w:tcPr>
          <w:p w14:paraId="7B85F9B0" w14:textId="77777777" w:rsidR="00445076" w:rsidRPr="001328A0" w:rsidRDefault="00445076" w:rsidP="00AB4A81">
            <w:pPr>
              <w:pStyle w:val="aff0"/>
            </w:pPr>
            <w:r w:rsidRPr="001328A0">
              <w:rPr>
                <w:rFonts w:hint="eastAsia"/>
              </w:rPr>
              <w:t>作成する項番</w:t>
            </w:r>
          </w:p>
        </w:tc>
      </w:tr>
      <w:tr w:rsidR="00445076" w:rsidRPr="000E6789" w14:paraId="7475FC0D" w14:textId="77777777" w:rsidTr="00386F28">
        <w:trPr>
          <w:trHeight w:val="246"/>
        </w:trPr>
        <w:tc>
          <w:tcPr>
            <w:tcW w:w="666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BEAC04D" w14:textId="77777777" w:rsidR="00445076" w:rsidRPr="001328A0" w:rsidRDefault="00445076" w:rsidP="00AB4A81">
            <w:pPr>
              <w:pStyle w:val="afff6"/>
            </w:pPr>
            <w:r w:rsidRPr="001328A0">
              <w:rPr>
                <w:rFonts w:hint="eastAsia"/>
              </w:rPr>
              <w:t>ISMSの適用範囲</w:t>
            </w:r>
          </w:p>
        </w:tc>
        <w:tc>
          <w:tcPr>
            <w:tcW w:w="382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7E056FC" w14:textId="77777777" w:rsidR="00445076" w:rsidRPr="001328A0" w:rsidRDefault="00445076" w:rsidP="00AB4A81">
            <w:pPr>
              <w:pStyle w:val="afff6"/>
            </w:pPr>
            <w:r w:rsidRPr="001328A0">
              <w:rPr>
                <w:rFonts w:hint="eastAsia"/>
              </w:rPr>
              <w:t>「4. 組織の状況」で作成</w:t>
            </w:r>
          </w:p>
        </w:tc>
      </w:tr>
      <w:tr w:rsidR="00445076" w:rsidRPr="000E6789" w14:paraId="32BABEC7" w14:textId="77777777" w:rsidTr="00386F28">
        <w:trPr>
          <w:trHeight w:val="246"/>
        </w:trPr>
        <w:tc>
          <w:tcPr>
            <w:tcW w:w="666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D537E53" w14:textId="77777777" w:rsidR="00445076" w:rsidRPr="001328A0" w:rsidRDefault="00445076" w:rsidP="00AB4A81">
            <w:pPr>
              <w:pStyle w:val="afff6"/>
            </w:pPr>
            <w:r w:rsidRPr="001328A0">
              <w:rPr>
                <w:rFonts w:hint="eastAsia"/>
              </w:rPr>
              <w:t>情報セキュリティ方針</w:t>
            </w:r>
          </w:p>
        </w:tc>
        <w:tc>
          <w:tcPr>
            <w:tcW w:w="382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7221CE1" w14:textId="77777777" w:rsidR="00445076" w:rsidRPr="001328A0" w:rsidRDefault="00445076" w:rsidP="00AB4A81">
            <w:pPr>
              <w:pStyle w:val="afff6"/>
            </w:pPr>
            <w:r w:rsidRPr="001328A0">
              <w:rPr>
                <w:rFonts w:hint="eastAsia"/>
              </w:rPr>
              <w:t>「5. リーダーシップ」で作成</w:t>
            </w:r>
          </w:p>
        </w:tc>
      </w:tr>
      <w:bookmarkStart w:id="916" w:name="■リスクアセスメント13ー2ー5"/>
      <w:tr w:rsidR="00445076" w:rsidRPr="000E6789" w14:paraId="1DAF92BD" w14:textId="77777777" w:rsidTr="00386F28">
        <w:trPr>
          <w:trHeight w:val="246"/>
        </w:trPr>
        <w:tc>
          <w:tcPr>
            <w:tcW w:w="666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135A65E" w14:textId="4329C6CB" w:rsidR="00445076" w:rsidRPr="001328A0" w:rsidRDefault="00CB121B" w:rsidP="00AB4A81">
            <w:pPr>
              <w:pStyle w:val="afff6"/>
            </w:pPr>
            <w:r>
              <w:fldChar w:fldCharType="begin"/>
            </w:r>
            <w:r>
              <w:rPr>
                <w:rFonts w:hint="eastAsia"/>
              </w:rPr>
              <w:instrText xml:space="preserve">HYPERLINK </w:instrText>
            </w:r>
            <w:r>
              <w:instrText xml:space="preserve"> \l "</w:instrText>
            </w:r>
            <w:r>
              <w:rPr>
                <w:rFonts w:hint="eastAsia"/>
              </w:rPr>
              <w:instrText>■リスクアセスメント</w:instrText>
            </w:r>
            <w:r>
              <w:instrText>"</w:instrText>
            </w:r>
            <w:r>
              <w:fldChar w:fldCharType="separate"/>
            </w:r>
            <w:r w:rsidR="00445076" w:rsidRPr="00CB121B">
              <w:rPr>
                <w:rStyle w:val="a7"/>
                <w:rFonts w:hint="eastAsia"/>
              </w:rPr>
              <w:t>リスクアセスメント</w:t>
            </w:r>
            <w:bookmarkEnd w:id="916"/>
            <w:r>
              <w:fldChar w:fldCharType="end"/>
            </w:r>
            <w:r w:rsidR="00445076" w:rsidRPr="001328A0">
              <w:rPr>
                <w:rFonts w:hint="eastAsia"/>
              </w:rPr>
              <w:t>プロセスに関わる文書化された情報</w:t>
            </w:r>
          </w:p>
        </w:tc>
        <w:tc>
          <w:tcPr>
            <w:tcW w:w="3827"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23C4854" w14:textId="77777777" w:rsidR="00445076" w:rsidRPr="001328A0" w:rsidRDefault="00445076" w:rsidP="00AB4A81">
            <w:pPr>
              <w:pStyle w:val="afff6"/>
            </w:pPr>
            <w:r w:rsidRPr="001328A0">
              <w:rPr>
                <w:rFonts w:hint="eastAsia"/>
              </w:rPr>
              <w:t>「6. 計画」で作成</w:t>
            </w:r>
          </w:p>
        </w:tc>
      </w:tr>
      <w:tr w:rsidR="00445076" w:rsidRPr="000E6789" w14:paraId="7947CE51" w14:textId="77777777" w:rsidTr="00386F28">
        <w:trPr>
          <w:trHeight w:val="216"/>
        </w:trPr>
        <w:tc>
          <w:tcPr>
            <w:tcW w:w="666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39D166D" w14:textId="77777777" w:rsidR="00445076" w:rsidRPr="001328A0" w:rsidRDefault="00445076" w:rsidP="00AB4A81">
            <w:pPr>
              <w:pStyle w:val="afff6"/>
            </w:pPr>
            <w:r w:rsidRPr="001328A0">
              <w:rPr>
                <w:rFonts w:hint="eastAsia"/>
              </w:rPr>
              <w:t>リスク対応プロセスに関わる文書化された情報</w:t>
            </w:r>
          </w:p>
        </w:tc>
        <w:tc>
          <w:tcPr>
            <w:tcW w:w="3827" w:type="dxa"/>
            <w:vMerge/>
            <w:tcBorders>
              <w:top w:val="single" w:sz="8" w:space="0" w:color="000000"/>
              <w:left w:val="single" w:sz="8" w:space="0" w:color="000000"/>
              <w:bottom w:val="single" w:sz="8" w:space="0" w:color="000000"/>
              <w:right w:val="single" w:sz="8" w:space="0" w:color="000000"/>
            </w:tcBorders>
            <w:vAlign w:val="center"/>
            <w:hideMark/>
          </w:tcPr>
          <w:p w14:paraId="6C725585" w14:textId="77777777" w:rsidR="00445076" w:rsidRPr="001328A0" w:rsidRDefault="00445076" w:rsidP="00AB4A81">
            <w:pPr>
              <w:pStyle w:val="afff6"/>
            </w:pPr>
          </w:p>
        </w:tc>
      </w:tr>
      <w:tr w:rsidR="00445076" w:rsidRPr="000E6789" w14:paraId="4ED777B7" w14:textId="77777777" w:rsidTr="00386F28">
        <w:trPr>
          <w:trHeight w:val="246"/>
        </w:trPr>
        <w:tc>
          <w:tcPr>
            <w:tcW w:w="666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2C2F522" w14:textId="77777777" w:rsidR="00445076" w:rsidRPr="001328A0" w:rsidRDefault="00445076" w:rsidP="00AB4A81">
            <w:pPr>
              <w:pStyle w:val="afff6"/>
            </w:pPr>
            <w:r w:rsidRPr="001328A0">
              <w:rPr>
                <w:rFonts w:hint="eastAsia"/>
              </w:rPr>
              <w:t>情報セキュリティ目的に関わる文書化された情報</w:t>
            </w:r>
          </w:p>
        </w:tc>
        <w:tc>
          <w:tcPr>
            <w:tcW w:w="3827" w:type="dxa"/>
            <w:vMerge/>
            <w:tcBorders>
              <w:top w:val="single" w:sz="8" w:space="0" w:color="000000"/>
              <w:left w:val="single" w:sz="8" w:space="0" w:color="000000"/>
              <w:bottom w:val="single" w:sz="8" w:space="0" w:color="000000"/>
              <w:right w:val="single" w:sz="8" w:space="0" w:color="000000"/>
            </w:tcBorders>
            <w:vAlign w:val="center"/>
            <w:hideMark/>
          </w:tcPr>
          <w:p w14:paraId="1C42EEFF" w14:textId="77777777" w:rsidR="00445076" w:rsidRPr="001328A0" w:rsidRDefault="00445076" w:rsidP="00AB4A81">
            <w:pPr>
              <w:pStyle w:val="afff6"/>
            </w:pPr>
          </w:p>
        </w:tc>
      </w:tr>
      <w:tr w:rsidR="00445076" w:rsidRPr="000E6789" w14:paraId="4646740A" w14:textId="77777777" w:rsidTr="00386F28">
        <w:trPr>
          <w:trHeight w:val="246"/>
        </w:trPr>
        <w:tc>
          <w:tcPr>
            <w:tcW w:w="666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B188178" w14:textId="77777777" w:rsidR="00445076" w:rsidRPr="001328A0" w:rsidRDefault="00445076" w:rsidP="00AB4A81">
            <w:pPr>
              <w:pStyle w:val="afff6"/>
            </w:pPr>
            <w:r w:rsidRPr="001328A0">
              <w:rPr>
                <w:rFonts w:hint="eastAsia"/>
              </w:rPr>
              <w:t>力量の証拠</w:t>
            </w:r>
          </w:p>
        </w:tc>
        <w:tc>
          <w:tcPr>
            <w:tcW w:w="3827"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62BB834" w14:textId="77777777" w:rsidR="00445076" w:rsidRPr="001328A0" w:rsidRDefault="00445076" w:rsidP="00AB4A81">
            <w:pPr>
              <w:pStyle w:val="afff6"/>
            </w:pPr>
            <w:r w:rsidRPr="001328A0">
              <w:rPr>
                <w:rFonts w:hint="eastAsia"/>
              </w:rPr>
              <w:t>「7. 支援」で作成</w:t>
            </w:r>
          </w:p>
        </w:tc>
      </w:tr>
      <w:tr w:rsidR="00445076" w:rsidRPr="000E6789" w14:paraId="5A8C6BBB" w14:textId="77777777" w:rsidTr="00386F28">
        <w:trPr>
          <w:trHeight w:val="246"/>
        </w:trPr>
        <w:tc>
          <w:tcPr>
            <w:tcW w:w="666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7DE729C" w14:textId="77777777" w:rsidR="00445076" w:rsidRPr="001328A0" w:rsidRDefault="00445076" w:rsidP="00AB4A81">
            <w:pPr>
              <w:pStyle w:val="afff6"/>
            </w:pPr>
            <w:r w:rsidRPr="001328A0">
              <w:rPr>
                <w:rFonts w:hint="eastAsia"/>
              </w:rPr>
              <w:t>組織が決めた文書化された情報</w:t>
            </w:r>
          </w:p>
        </w:tc>
        <w:tc>
          <w:tcPr>
            <w:tcW w:w="3827" w:type="dxa"/>
            <w:vMerge/>
            <w:tcBorders>
              <w:top w:val="single" w:sz="8" w:space="0" w:color="000000"/>
              <w:left w:val="single" w:sz="8" w:space="0" w:color="000000"/>
              <w:bottom w:val="single" w:sz="8" w:space="0" w:color="000000"/>
              <w:right w:val="single" w:sz="8" w:space="0" w:color="000000"/>
            </w:tcBorders>
            <w:vAlign w:val="center"/>
            <w:hideMark/>
          </w:tcPr>
          <w:p w14:paraId="4BDF8F61" w14:textId="77777777" w:rsidR="00445076" w:rsidRPr="001328A0" w:rsidRDefault="00445076" w:rsidP="00AB4A81">
            <w:pPr>
              <w:pStyle w:val="afff6"/>
            </w:pPr>
          </w:p>
        </w:tc>
      </w:tr>
      <w:tr w:rsidR="00445076" w:rsidRPr="000E6789" w14:paraId="59CD1497" w14:textId="77777777" w:rsidTr="00386F28">
        <w:trPr>
          <w:trHeight w:val="246"/>
        </w:trPr>
        <w:tc>
          <w:tcPr>
            <w:tcW w:w="666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80DC990" w14:textId="77777777" w:rsidR="00445076" w:rsidRPr="001328A0" w:rsidRDefault="00445076" w:rsidP="00AB4A81">
            <w:pPr>
              <w:pStyle w:val="afff6"/>
            </w:pPr>
            <w:r w:rsidRPr="001328A0">
              <w:rPr>
                <w:rFonts w:hint="eastAsia"/>
              </w:rPr>
              <w:t>ISMSのプロセス実施に関わる文書化された情報</w:t>
            </w:r>
          </w:p>
        </w:tc>
        <w:tc>
          <w:tcPr>
            <w:tcW w:w="3827"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3FA70FB" w14:textId="77777777" w:rsidR="00445076" w:rsidRPr="001328A0" w:rsidRDefault="00445076" w:rsidP="00AB4A81">
            <w:pPr>
              <w:pStyle w:val="afff6"/>
            </w:pPr>
            <w:r w:rsidRPr="001328A0">
              <w:rPr>
                <w:rFonts w:hint="eastAsia"/>
              </w:rPr>
              <w:t>「8. 運用」で作成</w:t>
            </w:r>
          </w:p>
        </w:tc>
      </w:tr>
      <w:tr w:rsidR="00445076" w:rsidRPr="000E6789" w14:paraId="24489CD7" w14:textId="77777777" w:rsidTr="00386F28">
        <w:trPr>
          <w:trHeight w:val="246"/>
        </w:trPr>
        <w:tc>
          <w:tcPr>
            <w:tcW w:w="666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B9BC2AB" w14:textId="77777777" w:rsidR="00445076" w:rsidRPr="001328A0" w:rsidRDefault="00445076" w:rsidP="00AB4A81">
            <w:pPr>
              <w:pStyle w:val="afff6"/>
            </w:pPr>
            <w:r w:rsidRPr="001328A0">
              <w:rPr>
                <w:rFonts w:hint="eastAsia"/>
              </w:rPr>
              <w:t>リスクアセスメントの結果</w:t>
            </w:r>
          </w:p>
        </w:tc>
        <w:tc>
          <w:tcPr>
            <w:tcW w:w="3827" w:type="dxa"/>
            <w:vMerge/>
            <w:tcBorders>
              <w:top w:val="single" w:sz="8" w:space="0" w:color="000000"/>
              <w:left w:val="single" w:sz="8" w:space="0" w:color="000000"/>
              <w:bottom w:val="single" w:sz="8" w:space="0" w:color="000000"/>
              <w:right w:val="single" w:sz="8" w:space="0" w:color="000000"/>
            </w:tcBorders>
            <w:vAlign w:val="center"/>
            <w:hideMark/>
          </w:tcPr>
          <w:p w14:paraId="1187DD7C" w14:textId="77777777" w:rsidR="00445076" w:rsidRPr="001328A0" w:rsidRDefault="00445076" w:rsidP="00AB4A81">
            <w:pPr>
              <w:pStyle w:val="afff6"/>
            </w:pPr>
          </w:p>
        </w:tc>
      </w:tr>
      <w:tr w:rsidR="00445076" w:rsidRPr="000E6789" w14:paraId="68BE11D5" w14:textId="77777777" w:rsidTr="00386F28">
        <w:trPr>
          <w:trHeight w:val="246"/>
        </w:trPr>
        <w:tc>
          <w:tcPr>
            <w:tcW w:w="666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0B59FD4" w14:textId="77777777" w:rsidR="00445076" w:rsidRPr="001328A0" w:rsidRDefault="00445076" w:rsidP="00AB4A81">
            <w:pPr>
              <w:pStyle w:val="afff6"/>
            </w:pPr>
            <w:r w:rsidRPr="001328A0">
              <w:rPr>
                <w:rFonts w:hint="eastAsia"/>
              </w:rPr>
              <w:t>リスク対応の結果</w:t>
            </w:r>
          </w:p>
        </w:tc>
        <w:tc>
          <w:tcPr>
            <w:tcW w:w="3827" w:type="dxa"/>
            <w:vMerge/>
            <w:tcBorders>
              <w:top w:val="single" w:sz="8" w:space="0" w:color="000000"/>
              <w:left w:val="single" w:sz="8" w:space="0" w:color="000000"/>
              <w:bottom w:val="single" w:sz="8" w:space="0" w:color="000000"/>
              <w:right w:val="single" w:sz="8" w:space="0" w:color="000000"/>
            </w:tcBorders>
            <w:vAlign w:val="center"/>
            <w:hideMark/>
          </w:tcPr>
          <w:p w14:paraId="22C13294" w14:textId="77777777" w:rsidR="00445076" w:rsidRPr="001328A0" w:rsidRDefault="00445076" w:rsidP="00AB4A81">
            <w:pPr>
              <w:pStyle w:val="afff6"/>
            </w:pPr>
          </w:p>
        </w:tc>
      </w:tr>
      <w:tr w:rsidR="00445076" w:rsidRPr="000E6789" w14:paraId="290175A8" w14:textId="77777777" w:rsidTr="00386F28">
        <w:trPr>
          <w:trHeight w:val="246"/>
        </w:trPr>
        <w:tc>
          <w:tcPr>
            <w:tcW w:w="666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EBF0FD0" w14:textId="77777777" w:rsidR="00445076" w:rsidRPr="001328A0" w:rsidRDefault="00445076" w:rsidP="00AB4A81">
            <w:pPr>
              <w:pStyle w:val="afff6"/>
            </w:pPr>
            <w:r w:rsidRPr="001328A0">
              <w:rPr>
                <w:rFonts w:hint="eastAsia"/>
              </w:rPr>
              <w:t>監視・測定の結果</w:t>
            </w:r>
          </w:p>
        </w:tc>
        <w:tc>
          <w:tcPr>
            <w:tcW w:w="3827"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2CE8CEE" w14:textId="77777777" w:rsidR="00445076" w:rsidRPr="001328A0" w:rsidRDefault="00445076" w:rsidP="00AB4A81">
            <w:pPr>
              <w:pStyle w:val="afff6"/>
            </w:pPr>
            <w:r w:rsidRPr="001328A0">
              <w:rPr>
                <w:rFonts w:hint="eastAsia"/>
              </w:rPr>
              <w:t>「9. パフォーマンス評価」で作成</w:t>
            </w:r>
          </w:p>
        </w:tc>
      </w:tr>
      <w:tr w:rsidR="00445076" w:rsidRPr="000E6789" w14:paraId="5DDC8EE4" w14:textId="77777777" w:rsidTr="00386F28">
        <w:trPr>
          <w:trHeight w:val="246"/>
        </w:trPr>
        <w:tc>
          <w:tcPr>
            <w:tcW w:w="666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80B76CA" w14:textId="77777777" w:rsidR="00445076" w:rsidRPr="001328A0" w:rsidRDefault="00445076" w:rsidP="00AB4A81">
            <w:pPr>
              <w:pStyle w:val="afff6"/>
            </w:pPr>
            <w:r w:rsidRPr="001328A0">
              <w:rPr>
                <w:rFonts w:hint="eastAsia"/>
              </w:rPr>
              <w:t>監査プログラムの実施、結果に関わる文書化された情報</w:t>
            </w:r>
          </w:p>
        </w:tc>
        <w:tc>
          <w:tcPr>
            <w:tcW w:w="3827" w:type="dxa"/>
            <w:vMerge/>
            <w:tcBorders>
              <w:top w:val="single" w:sz="8" w:space="0" w:color="000000"/>
              <w:left w:val="single" w:sz="8" w:space="0" w:color="000000"/>
              <w:bottom w:val="single" w:sz="8" w:space="0" w:color="000000"/>
              <w:right w:val="single" w:sz="8" w:space="0" w:color="000000"/>
            </w:tcBorders>
            <w:vAlign w:val="center"/>
            <w:hideMark/>
          </w:tcPr>
          <w:p w14:paraId="2AD8E52C" w14:textId="77777777" w:rsidR="00445076" w:rsidRPr="001328A0" w:rsidRDefault="00445076" w:rsidP="00AB4A81">
            <w:pPr>
              <w:pStyle w:val="afff6"/>
            </w:pPr>
          </w:p>
        </w:tc>
      </w:tr>
      <w:tr w:rsidR="00445076" w:rsidRPr="000E6789" w14:paraId="354EEBDC" w14:textId="77777777" w:rsidTr="00386F28">
        <w:trPr>
          <w:trHeight w:val="246"/>
        </w:trPr>
        <w:tc>
          <w:tcPr>
            <w:tcW w:w="666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162ACB9" w14:textId="77777777" w:rsidR="00445076" w:rsidRPr="001328A0" w:rsidRDefault="00445076" w:rsidP="00AB4A81">
            <w:pPr>
              <w:pStyle w:val="afff6"/>
            </w:pPr>
            <w:r w:rsidRPr="001328A0">
              <w:rPr>
                <w:rFonts w:hint="eastAsia"/>
              </w:rPr>
              <w:t>マネジメントレビューの結果</w:t>
            </w:r>
          </w:p>
        </w:tc>
        <w:tc>
          <w:tcPr>
            <w:tcW w:w="3827" w:type="dxa"/>
            <w:vMerge/>
            <w:tcBorders>
              <w:top w:val="single" w:sz="8" w:space="0" w:color="000000"/>
              <w:left w:val="single" w:sz="8" w:space="0" w:color="000000"/>
              <w:bottom w:val="single" w:sz="8" w:space="0" w:color="000000"/>
              <w:right w:val="single" w:sz="8" w:space="0" w:color="000000"/>
            </w:tcBorders>
            <w:vAlign w:val="center"/>
            <w:hideMark/>
          </w:tcPr>
          <w:p w14:paraId="7189249F" w14:textId="77777777" w:rsidR="00445076" w:rsidRPr="001328A0" w:rsidRDefault="00445076" w:rsidP="00AB4A81">
            <w:pPr>
              <w:pStyle w:val="afff6"/>
            </w:pPr>
          </w:p>
        </w:tc>
      </w:tr>
      <w:tr w:rsidR="00445076" w:rsidRPr="000E6789" w14:paraId="644C6FDB" w14:textId="77777777" w:rsidTr="00386F28">
        <w:trPr>
          <w:trHeight w:val="246"/>
        </w:trPr>
        <w:tc>
          <w:tcPr>
            <w:tcW w:w="666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FBB39C1" w14:textId="77777777" w:rsidR="00445076" w:rsidRPr="001328A0" w:rsidRDefault="00445076" w:rsidP="00AB4A81">
            <w:pPr>
              <w:pStyle w:val="afff6"/>
            </w:pPr>
            <w:r w:rsidRPr="001328A0">
              <w:rPr>
                <w:rFonts w:hint="eastAsia"/>
              </w:rPr>
              <w:t>不適合の内容と処置、処置の結果</w:t>
            </w:r>
          </w:p>
        </w:tc>
        <w:tc>
          <w:tcPr>
            <w:tcW w:w="382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CA36AFE" w14:textId="77777777" w:rsidR="00445076" w:rsidRPr="001328A0" w:rsidRDefault="00445076" w:rsidP="00AB4A81">
            <w:pPr>
              <w:pStyle w:val="afff6"/>
            </w:pPr>
            <w:r w:rsidRPr="001328A0">
              <w:rPr>
                <w:rFonts w:hint="eastAsia"/>
              </w:rPr>
              <w:t>「10. 改善」で作成</w:t>
            </w:r>
          </w:p>
        </w:tc>
      </w:tr>
    </w:tbl>
    <w:p w14:paraId="460A872D" w14:textId="77777777" w:rsidR="00445076" w:rsidRPr="005A3AB5" w:rsidRDefault="00445076">
      <w:pPr>
        <w:pStyle w:val="aff4"/>
      </w:pPr>
      <w:r w:rsidRPr="005A3AB5">
        <w:rPr>
          <w:rFonts w:hint="eastAsia"/>
        </w:rPr>
        <w:t>作成および更新</w:t>
      </w:r>
    </w:p>
    <w:p w14:paraId="1CF0AA4F" w14:textId="77777777" w:rsidR="00445076" w:rsidRPr="005A3AB5" w:rsidRDefault="00445076">
      <w:r w:rsidRPr="005A3AB5">
        <w:rPr>
          <w:rFonts w:hint="eastAsia"/>
        </w:rPr>
        <w:t>ISMSに必要な文書化した情報を作成・更新する際に、以下の事項を確実にする必要があります。</w:t>
      </w:r>
    </w:p>
    <w:p w14:paraId="57C24DD2" w14:textId="77777777" w:rsidR="00445076" w:rsidRDefault="00445076" w:rsidP="00CB727D">
      <w:pPr>
        <w:ind w:firstLineChars="0" w:firstLine="0"/>
      </w:pPr>
    </w:p>
    <w:p w14:paraId="5430692C" w14:textId="77777777" w:rsidR="00445076" w:rsidRDefault="00445076">
      <w:r w:rsidRPr="005A3AB5">
        <w:rPr>
          <w:rFonts w:hint="eastAsia"/>
        </w:rPr>
        <w:t>1. 適切な識別と記述</w:t>
      </w:r>
    </w:p>
    <w:p w14:paraId="603FAECC" w14:textId="77777777" w:rsidR="00445076" w:rsidRDefault="00445076">
      <w:r w:rsidRPr="005A3AB5">
        <w:rPr>
          <w:rFonts w:hint="eastAsia"/>
        </w:rPr>
        <w:t>文書化した情報を識別できるよう、以下の例のように採番方法を決めたり、各文書には適切なタイトル、作成者、承認者、日付などを記載したりします。</w:t>
      </w:r>
    </w:p>
    <w:p w14:paraId="2A3E839A" w14:textId="77777777" w:rsidR="0024286C" w:rsidRPr="001328A0" w:rsidRDefault="0024286C"/>
    <w:tbl>
      <w:tblPr>
        <w:tblW w:w="9639" w:type="dxa"/>
        <w:tblInd w:w="416" w:type="dxa"/>
        <w:tblCellMar>
          <w:left w:w="0" w:type="dxa"/>
          <w:right w:w="0" w:type="dxa"/>
        </w:tblCellMar>
        <w:tblLook w:val="01E0" w:firstRow="1" w:lastRow="1" w:firstColumn="1" w:lastColumn="1" w:noHBand="0" w:noVBand="0"/>
      </w:tblPr>
      <w:tblGrid>
        <w:gridCol w:w="2551"/>
        <w:gridCol w:w="7088"/>
      </w:tblGrid>
      <w:tr w:rsidR="00445076" w:rsidRPr="005A3AB5" w14:paraId="388D469B" w14:textId="77777777">
        <w:trPr>
          <w:trHeight w:val="283"/>
        </w:trPr>
        <w:tc>
          <w:tcPr>
            <w:tcW w:w="2551" w:type="dxa"/>
            <w:tcBorders>
              <w:top w:val="single" w:sz="8" w:space="0" w:color="000000"/>
              <w:left w:val="single" w:sz="8" w:space="0" w:color="000000"/>
              <w:bottom w:val="single" w:sz="8" w:space="0" w:color="000000"/>
              <w:right w:val="single" w:sz="8" w:space="0" w:color="000000"/>
            </w:tcBorders>
            <w:shd w:val="clear" w:color="auto" w:fill="2F5597"/>
            <w:tcMar>
              <w:top w:w="15" w:type="dxa"/>
              <w:left w:w="108" w:type="dxa"/>
              <w:bottom w:w="0" w:type="dxa"/>
              <w:right w:w="108" w:type="dxa"/>
            </w:tcMar>
            <w:vAlign w:val="center"/>
            <w:hideMark/>
          </w:tcPr>
          <w:p w14:paraId="0621C4F2" w14:textId="77777777" w:rsidR="00445076" w:rsidRPr="001328A0" w:rsidRDefault="00445076" w:rsidP="0024286C">
            <w:pPr>
              <w:pStyle w:val="aff0"/>
            </w:pPr>
            <w:r w:rsidRPr="001328A0">
              <w:rPr>
                <w:rFonts w:hint="eastAsia"/>
              </w:rPr>
              <w:t>文書の種類</w:t>
            </w:r>
          </w:p>
        </w:tc>
        <w:tc>
          <w:tcPr>
            <w:tcW w:w="7088" w:type="dxa"/>
            <w:tcBorders>
              <w:top w:val="single" w:sz="8" w:space="0" w:color="000000"/>
              <w:left w:val="single" w:sz="8" w:space="0" w:color="000000"/>
              <w:bottom w:val="single" w:sz="8" w:space="0" w:color="000000"/>
              <w:right w:val="single" w:sz="8" w:space="0" w:color="000000"/>
            </w:tcBorders>
            <w:shd w:val="clear" w:color="auto" w:fill="2F5597"/>
            <w:tcMar>
              <w:top w:w="15" w:type="dxa"/>
              <w:left w:w="108" w:type="dxa"/>
              <w:bottom w:w="0" w:type="dxa"/>
              <w:right w:w="108" w:type="dxa"/>
            </w:tcMar>
            <w:vAlign w:val="center"/>
            <w:hideMark/>
          </w:tcPr>
          <w:p w14:paraId="588D1C8E" w14:textId="77777777" w:rsidR="00445076" w:rsidRPr="001328A0" w:rsidRDefault="00445076" w:rsidP="0024286C">
            <w:pPr>
              <w:pStyle w:val="aff0"/>
            </w:pPr>
            <w:r w:rsidRPr="001328A0">
              <w:rPr>
                <w:rFonts w:hint="eastAsia"/>
              </w:rPr>
              <w:t>採番方法</w:t>
            </w:r>
          </w:p>
        </w:tc>
      </w:tr>
      <w:tr w:rsidR="00445076" w:rsidRPr="005A3AB5" w14:paraId="16236448" w14:textId="77777777">
        <w:trPr>
          <w:trHeight w:val="246"/>
        </w:trPr>
        <w:tc>
          <w:tcPr>
            <w:tcW w:w="255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EDA8C0A" w14:textId="57D4BCB0" w:rsidR="00445076" w:rsidRPr="001328A0" w:rsidRDefault="00445076" w:rsidP="0024286C">
            <w:pPr>
              <w:pStyle w:val="afff6"/>
            </w:pPr>
            <w:r w:rsidRPr="001328A0">
              <w:rPr>
                <w:rFonts w:hint="eastAsia"/>
              </w:rPr>
              <w:t>基本文書</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13B2C68" w14:textId="77777777" w:rsidR="00445076" w:rsidRPr="001328A0" w:rsidRDefault="00445076" w:rsidP="0024286C">
            <w:pPr>
              <w:pStyle w:val="afff6"/>
            </w:pPr>
            <w:r w:rsidRPr="001328A0">
              <w:rPr>
                <w:rFonts w:hint="eastAsia"/>
              </w:rPr>
              <w:t>A-□□（01から採番を始める）</w:t>
            </w:r>
          </w:p>
        </w:tc>
      </w:tr>
      <w:tr w:rsidR="00445076" w:rsidRPr="005A3AB5" w14:paraId="55C8D9D5" w14:textId="77777777">
        <w:trPr>
          <w:trHeight w:val="246"/>
        </w:trPr>
        <w:tc>
          <w:tcPr>
            <w:tcW w:w="255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6CAD11B" w14:textId="175792F7" w:rsidR="00445076" w:rsidRPr="001328A0" w:rsidRDefault="00445076" w:rsidP="0024286C">
            <w:pPr>
              <w:pStyle w:val="afff6"/>
            </w:pPr>
            <w:r w:rsidRPr="001328A0">
              <w:rPr>
                <w:rFonts w:hint="eastAsia"/>
              </w:rPr>
              <w:t>ISMSマニュアル</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DC4E66F" w14:textId="77777777" w:rsidR="00445076" w:rsidRPr="001328A0" w:rsidRDefault="00445076" w:rsidP="0024286C">
            <w:pPr>
              <w:pStyle w:val="afff6"/>
            </w:pPr>
            <w:r w:rsidRPr="001328A0">
              <w:rPr>
                <w:rFonts w:hint="eastAsia"/>
              </w:rPr>
              <w:t>B-01</w:t>
            </w:r>
          </w:p>
        </w:tc>
      </w:tr>
      <w:tr w:rsidR="00445076" w:rsidRPr="005A3AB5" w14:paraId="1C632BA3" w14:textId="77777777">
        <w:trPr>
          <w:trHeight w:val="246"/>
        </w:trPr>
        <w:tc>
          <w:tcPr>
            <w:tcW w:w="255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559B259" w14:textId="15ADDE35" w:rsidR="00445076" w:rsidRPr="001328A0" w:rsidRDefault="00445076" w:rsidP="0024286C">
            <w:pPr>
              <w:pStyle w:val="afff6"/>
            </w:pPr>
            <w:r w:rsidRPr="001328A0">
              <w:rPr>
                <w:rFonts w:hint="eastAsia"/>
              </w:rPr>
              <w:t>手順書</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D1BBE60" w14:textId="77777777" w:rsidR="00445076" w:rsidRPr="001328A0" w:rsidRDefault="00445076" w:rsidP="0024286C">
            <w:pPr>
              <w:pStyle w:val="afff6"/>
            </w:pPr>
            <w:r w:rsidRPr="001328A0">
              <w:rPr>
                <w:rFonts w:hint="eastAsia"/>
              </w:rPr>
              <w:t>C-01</w:t>
            </w:r>
          </w:p>
        </w:tc>
      </w:tr>
      <w:tr w:rsidR="00445076" w:rsidRPr="005A3AB5" w14:paraId="094102BA" w14:textId="77777777">
        <w:trPr>
          <w:trHeight w:val="246"/>
        </w:trPr>
        <w:tc>
          <w:tcPr>
            <w:tcW w:w="255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38DDFFD" w14:textId="4A324DE0" w:rsidR="00445076" w:rsidRPr="001328A0" w:rsidRDefault="00445076" w:rsidP="0024286C">
            <w:pPr>
              <w:pStyle w:val="afff6"/>
            </w:pPr>
            <w:r w:rsidRPr="001328A0">
              <w:rPr>
                <w:rFonts w:hint="eastAsia"/>
              </w:rPr>
              <w:t>記録類</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4D6A33C" w14:textId="77777777" w:rsidR="00445076" w:rsidRPr="001328A0" w:rsidRDefault="00445076" w:rsidP="0024286C">
            <w:pPr>
              <w:pStyle w:val="afff6"/>
            </w:pPr>
            <w:r w:rsidRPr="001328A0">
              <w:rPr>
                <w:rFonts w:hint="eastAsia"/>
              </w:rPr>
              <w:t>D-01</w:t>
            </w:r>
          </w:p>
        </w:tc>
      </w:tr>
      <w:tr w:rsidR="00445076" w:rsidRPr="005A3AB5" w14:paraId="7FD50C8A" w14:textId="77777777">
        <w:trPr>
          <w:trHeight w:val="246"/>
        </w:trPr>
        <w:tc>
          <w:tcPr>
            <w:tcW w:w="255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E124974" w14:textId="77777777" w:rsidR="00445076" w:rsidRPr="001328A0" w:rsidRDefault="00445076" w:rsidP="0024286C">
            <w:pPr>
              <w:pStyle w:val="afff6"/>
            </w:pPr>
            <w:r w:rsidRPr="001328A0">
              <w:rPr>
                <w:rFonts w:hint="eastAsia"/>
              </w:rPr>
              <w:t>外部文書</w:t>
            </w:r>
          </w:p>
        </w:tc>
        <w:tc>
          <w:tcPr>
            <w:tcW w:w="70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E989D3D" w14:textId="77777777" w:rsidR="00445076" w:rsidRPr="001328A0" w:rsidRDefault="00445076" w:rsidP="0024286C">
            <w:pPr>
              <w:pStyle w:val="afff6"/>
            </w:pPr>
            <w:r w:rsidRPr="001328A0">
              <w:rPr>
                <w:rFonts w:hint="eastAsia"/>
              </w:rPr>
              <w:t>採番せずに文書名、作成社名などの名称にて識別する</w:t>
            </w:r>
          </w:p>
        </w:tc>
      </w:tr>
    </w:tbl>
    <w:p w14:paraId="2B4F131A" w14:textId="77777777" w:rsidR="00445076" w:rsidRDefault="00445076"/>
    <w:p w14:paraId="139CA7C9" w14:textId="77777777" w:rsidR="00445076" w:rsidRPr="00F90A8F" w:rsidRDefault="00445076">
      <w:r w:rsidRPr="005A3AB5">
        <w:rPr>
          <w:rFonts w:hint="eastAsia"/>
        </w:rPr>
        <w:t>2. 適切な形式</w:t>
      </w:r>
    </w:p>
    <w:p w14:paraId="7BDD8D9A" w14:textId="77777777" w:rsidR="00445076" w:rsidRDefault="00445076">
      <w:r w:rsidRPr="005A3AB5">
        <w:rPr>
          <w:rFonts w:hint="eastAsia"/>
        </w:rPr>
        <w:t>文書化する情報を記載する媒体として、紙や電子データなどを指定し、適切な形式（文字、図表など）を用いて読みやすく、簡潔に記載します。</w:t>
      </w:r>
    </w:p>
    <w:p w14:paraId="122D4586" w14:textId="77777777" w:rsidR="00FD7A68" w:rsidRDefault="00FD7A68"/>
    <w:p w14:paraId="7D8E4700" w14:textId="77777777" w:rsidR="00445076" w:rsidRDefault="00445076">
      <w:r w:rsidRPr="005A3AB5">
        <w:rPr>
          <w:rFonts w:hint="eastAsia"/>
        </w:rPr>
        <w:t>3. 適切なレビューと承認</w:t>
      </w:r>
    </w:p>
    <w:p w14:paraId="5646C728" w14:textId="77777777" w:rsidR="00445076" w:rsidRPr="005A3AB5" w:rsidRDefault="00445076">
      <w:r w:rsidRPr="005A3AB5">
        <w:rPr>
          <w:rFonts w:hint="eastAsia"/>
        </w:rPr>
        <w:t>文書化した情報は、適切な承認とレビューを行い策定します。</w:t>
      </w:r>
    </w:p>
    <w:p w14:paraId="7453229E" w14:textId="77777777" w:rsidR="00445076" w:rsidRPr="005A3AB5" w:rsidRDefault="00445076" w:rsidP="00CB727D">
      <w:pPr>
        <w:ind w:firstLineChars="0" w:firstLine="0"/>
      </w:pPr>
    </w:p>
    <w:p w14:paraId="3464067A" w14:textId="77777777" w:rsidR="00445076" w:rsidRPr="005A3AB5" w:rsidRDefault="00445076">
      <w:pPr>
        <w:pStyle w:val="aff4"/>
      </w:pPr>
      <w:r w:rsidRPr="005A3AB5">
        <w:rPr>
          <w:rFonts w:hint="eastAsia"/>
        </w:rPr>
        <w:t>文書化した情報の管理</w:t>
      </w:r>
    </w:p>
    <w:p w14:paraId="7C59528E" w14:textId="77777777" w:rsidR="00445076" w:rsidRDefault="00445076">
      <w:r w:rsidRPr="005A3AB5">
        <w:rPr>
          <w:rFonts w:hint="eastAsia"/>
        </w:rPr>
        <w:t>ISMSの文書化した情報を管理する必要があります。</w:t>
      </w:r>
    </w:p>
    <w:p w14:paraId="09C1026E" w14:textId="77777777" w:rsidR="00445076" w:rsidRDefault="00445076"/>
    <w:p w14:paraId="4C86FEB7" w14:textId="77777777" w:rsidR="00445076" w:rsidRDefault="00445076">
      <w:r>
        <w:rPr>
          <w:rFonts w:hint="eastAsia"/>
        </w:rPr>
        <w:t>（</w:t>
      </w:r>
      <w:r w:rsidRPr="00133DA9">
        <w:rPr>
          <w:rFonts w:hint="eastAsia"/>
        </w:rPr>
        <w:t>管理方法の例</w:t>
      </w:r>
      <w:r>
        <w:rPr>
          <w:rFonts w:hint="eastAsia"/>
        </w:rPr>
        <w:t>）</w:t>
      </w:r>
    </w:p>
    <w:p w14:paraId="71E69AA1" w14:textId="77777777" w:rsidR="00445076" w:rsidRDefault="00445076">
      <w:r w:rsidRPr="00133DA9">
        <w:rPr>
          <w:rFonts w:hint="eastAsia"/>
        </w:rPr>
        <w:t>文書化した情報は、</w:t>
      </w:r>
      <w:r w:rsidRPr="00133DA9">
        <w:t>ISMS事務局責任者が、最新版を紙の媒体としてファイリングし、キャビネットにて保管し、適用範囲内の対象者が必要なときに、必要なところで利用可能にする</w:t>
      </w:r>
    </w:p>
    <w:p w14:paraId="36C6FEC3" w14:textId="77777777" w:rsidR="00445076" w:rsidRDefault="00445076"/>
    <w:p w14:paraId="0B284474" w14:textId="06E2742D" w:rsidR="00445076" w:rsidRPr="00880153" w:rsidRDefault="00445076" w:rsidP="003E0313">
      <w:pPr>
        <w:pStyle w:val="4"/>
      </w:pPr>
      <w:bookmarkStart w:id="917" w:name="_Toc173932334"/>
      <w:bookmarkStart w:id="918" w:name="_Toc185338911"/>
      <w:bookmarkStart w:id="919" w:name="_Toc188349012"/>
      <w:r w:rsidRPr="005A3AB5">
        <w:rPr>
          <w:rFonts w:hint="eastAsia"/>
        </w:rPr>
        <w:t>ISMS：8. 運用</w:t>
      </w:r>
      <w:bookmarkEnd w:id="917"/>
      <w:bookmarkEnd w:id="918"/>
      <w:bookmarkEnd w:id="919"/>
    </w:p>
    <w:p w14:paraId="22D6BFCE" w14:textId="2B9035FC" w:rsidR="00445076" w:rsidRDefault="002F7F48">
      <w:r>
        <w:rPr>
          <w:noProof/>
        </w:rPr>
        <w:drawing>
          <wp:anchor distT="0" distB="0" distL="114300" distR="114300" simplePos="0" relativeHeight="251656421" behindDoc="0" locked="0" layoutInCell="1" allowOverlap="1" wp14:anchorId="668E4FC8" wp14:editId="44158A0D">
            <wp:simplePos x="0" y="0"/>
            <wp:positionH relativeFrom="margin">
              <wp:align>center</wp:align>
            </wp:positionH>
            <wp:positionV relativeFrom="paragraph">
              <wp:posOffset>970661</wp:posOffset>
            </wp:positionV>
            <wp:extent cx="4892400" cy="2978697"/>
            <wp:effectExtent l="0" t="0" r="0" b="0"/>
            <wp:wrapTopAndBottom/>
            <wp:docPr id="6710218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21855"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92400" cy="29786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5076" w:rsidRPr="005A3AB5">
        <w:rPr>
          <w:rFonts w:hint="eastAsia"/>
        </w:rPr>
        <w:t>「</w:t>
      </w:r>
      <w:r w:rsidR="00445076" w:rsidRPr="005A3AB5">
        <w:t>8. 運用」は、PDCAサイクルの「Do（実行）」に位置しており、「6. 計画」で計画した活動や、要求事項を満たすための活動を実施し、管理します。そして、計画通りに実施した証拠となる情報を文書化し、保持する必要があります。</w:t>
      </w:r>
    </w:p>
    <w:p w14:paraId="2388F504" w14:textId="6735FB27" w:rsidR="00445076" w:rsidRPr="005A3AB5" w:rsidRDefault="00445076" w:rsidP="00262033">
      <w:pPr>
        <w:ind w:firstLineChars="0" w:firstLine="0"/>
      </w:pPr>
    </w:p>
    <w:tbl>
      <w:tblPr>
        <w:tblW w:w="10480" w:type="dxa"/>
        <w:tblCellMar>
          <w:left w:w="0" w:type="dxa"/>
          <w:right w:w="0" w:type="dxa"/>
        </w:tblCellMar>
        <w:tblLook w:val="0420" w:firstRow="1" w:lastRow="0" w:firstColumn="0" w:lastColumn="0" w:noHBand="0" w:noVBand="1"/>
      </w:tblPr>
      <w:tblGrid>
        <w:gridCol w:w="7645"/>
        <w:gridCol w:w="2835"/>
      </w:tblGrid>
      <w:tr w:rsidR="00445076" w:rsidRPr="005A3AB5" w14:paraId="6B3F4559" w14:textId="77777777">
        <w:trPr>
          <w:trHeight w:val="343"/>
        </w:trPr>
        <w:tc>
          <w:tcPr>
            <w:tcW w:w="7645" w:type="dxa"/>
            <w:tcBorders>
              <w:top w:val="single" w:sz="8" w:space="0" w:color="000000"/>
              <w:left w:val="single" w:sz="8" w:space="0" w:color="000000"/>
              <w:bottom w:val="single" w:sz="8" w:space="0" w:color="000000"/>
              <w:right w:val="single" w:sz="8" w:space="0" w:color="000000"/>
            </w:tcBorders>
            <w:shd w:val="clear" w:color="auto" w:fill="2F5597"/>
            <w:tcMar>
              <w:top w:w="72" w:type="dxa"/>
              <w:left w:w="144" w:type="dxa"/>
              <w:bottom w:w="72" w:type="dxa"/>
              <w:right w:w="144" w:type="dxa"/>
            </w:tcMar>
            <w:hideMark/>
          </w:tcPr>
          <w:p w14:paraId="582C5040" w14:textId="6F6E1B62" w:rsidR="00445076" w:rsidRPr="001328A0" w:rsidRDefault="00445076">
            <w:pPr>
              <w:pStyle w:val="aff0"/>
            </w:pPr>
            <w:r w:rsidRPr="001328A0">
              <w:rPr>
                <w:rFonts w:hint="eastAsia"/>
              </w:rPr>
              <w:t>8. 運用</w:t>
            </w:r>
          </w:p>
        </w:tc>
        <w:tc>
          <w:tcPr>
            <w:tcW w:w="2835" w:type="dxa"/>
            <w:tcBorders>
              <w:top w:val="single" w:sz="8" w:space="0" w:color="000000"/>
              <w:left w:val="single" w:sz="8" w:space="0" w:color="000000"/>
              <w:bottom w:val="single" w:sz="8" w:space="0" w:color="000000"/>
              <w:right w:val="single" w:sz="8" w:space="0" w:color="000000"/>
            </w:tcBorders>
            <w:shd w:val="clear" w:color="auto" w:fill="2F5597"/>
            <w:tcMar>
              <w:top w:w="72" w:type="dxa"/>
              <w:left w:w="144" w:type="dxa"/>
              <w:bottom w:w="72" w:type="dxa"/>
              <w:right w:w="144" w:type="dxa"/>
            </w:tcMar>
            <w:hideMark/>
          </w:tcPr>
          <w:p w14:paraId="370F9120" w14:textId="77777777" w:rsidR="00445076" w:rsidRPr="001328A0" w:rsidRDefault="00445076">
            <w:pPr>
              <w:pStyle w:val="aff0"/>
            </w:pPr>
            <w:r w:rsidRPr="001328A0">
              <w:rPr>
                <w:rFonts w:hint="eastAsia"/>
              </w:rPr>
              <w:t>作成</w:t>
            </w:r>
            <w:r>
              <w:rPr>
                <w:rFonts w:hint="eastAsia"/>
              </w:rPr>
              <w:t>文書</w:t>
            </w:r>
            <w:r w:rsidRPr="001328A0">
              <w:rPr>
                <w:rFonts w:hint="eastAsia"/>
              </w:rPr>
              <w:t>（例）</w:t>
            </w:r>
          </w:p>
        </w:tc>
      </w:tr>
      <w:tr w:rsidR="00445076" w:rsidRPr="005A3AB5" w14:paraId="41EA930A" w14:textId="77777777">
        <w:trPr>
          <w:trHeight w:val="1069"/>
        </w:trPr>
        <w:tc>
          <w:tcPr>
            <w:tcW w:w="764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5546788" w14:textId="77777777" w:rsidR="00445076" w:rsidRDefault="00445076">
            <w:pPr>
              <w:pStyle w:val="afff6"/>
            </w:pPr>
            <w:r w:rsidRPr="001328A0">
              <w:rPr>
                <w:rFonts w:hint="eastAsia"/>
              </w:rPr>
              <w:t>8.1 運用の計画及び管理</w:t>
            </w:r>
          </w:p>
          <w:p w14:paraId="4214C484" w14:textId="77777777" w:rsidR="00445076" w:rsidRPr="001328A0" w:rsidRDefault="00445076">
            <w:pPr>
              <w:pStyle w:val="afff6"/>
            </w:pPr>
            <w:r w:rsidRPr="001328A0">
              <w:rPr>
                <w:rFonts w:hint="eastAsia"/>
              </w:rPr>
              <w:t>「6. 計画」で計画した活動や、要求事項を満たすための活動の実施状況を管理するための一覧表を作成します。</w:t>
            </w:r>
          </w:p>
        </w:tc>
        <w:bookmarkStart w:id="920" w:name="■ISMS13ー2ー6"/>
        <w:tc>
          <w:tcPr>
            <w:tcW w:w="28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1C3DC63" w14:textId="5F406E88" w:rsidR="00445076" w:rsidRPr="001328A0" w:rsidRDefault="00EA7B99">
            <w:pPr>
              <w:pStyle w:val="afff6"/>
            </w:pPr>
            <w:r>
              <w:fldChar w:fldCharType="begin"/>
            </w:r>
            <w:r>
              <w:rPr>
                <w:rFonts w:hint="eastAsia"/>
              </w:rPr>
              <w:instrText xml:space="preserve">HYPERLINK </w:instrText>
            </w:r>
            <w:r>
              <w:instrText xml:space="preserve"> \l "</w:instrText>
            </w:r>
            <w:r>
              <w:rPr>
                <w:rFonts w:hint="eastAsia"/>
              </w:rPr>
              <w:instrText>■</w:instrText>
            </w:r>
            <w:r>
              <w:instrText>ISMS"</w:instrText>
            </w:r>
            <w:r>
              <w:fldChar w:fldCharType="separate"/>
            </w:r>
            <w:r w:rsidR="00445076" w:rsidRPr="00EA7B99">
              <w:rPr>
                <w:rStyle w:val="a7"/>
                <w:rFonts w:hint="eastAsia"/>
              </w:rPr>
              <w:t>ISMS</w:t>
            </w:r>
            <w:bookmarkEnd w:id="920"/>
            <w:r>
              <w:fldChar w:fldCharType="end"/>
            </w:r>
            <w:r w:rsidR="00445076" w:rsidRPr="001328A0">
              <w:rPr>
                <w:rFonts w:hint="eastAsia"/>
              </w:rPr>
              <w:t>年間計画表</w:t>
            </w:r>
          </w:p>
        </w:tc>
      </w:tr>
      <w:tr w:rsidR="00445076" w:rsidRPr="005A3AB5" w14:paraId="7ECAF5B4" w14:textId="77777777">
        <w:trPr>
          <w:trHeight w:val="847"/>
        </w:trPr>
        <w:tc>
          <w:tcPr>
            <w:tcW w:w="764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17AEA3" w14:textId="77777777" w:rsidR="00445076" w:rsidRDefault="00445076">
            <w:pPr>
              <w:pStyle w:val="afff6"/>
            </w:pPr>
            <w:r w:rsidRPr="001328A0">
              <w:rPr>
                <w:rFonts w:hint="eastAsia"/>
              </w:rPr>
              <w:t>8.2 情報セキュリティリスクアセスメント</w:t>
            </w:r>
          </w:p>
          <w:p w14:paraId="2A939269" w14:textId="4F8C004B" w:rsidR="00445076" w:rsidRPr="001328A0" w:rsidRDefault="00445076">
            <w:pPr>
              <w:pStyle w:val="afff6"/>
            </w:pPr>
            <w:r w:rsidRPr="001328A0">
              <w:rPr>
                <w:rFonts w:hint="eastAsia"/>
              </w:rPr>
              <w:t>「6. 計画」で定めた</w:t>
            </w:r>
            <w:bookmarkStart w:id="921" w:name="■リスクアセスメント13ー2ー6"/>
            <w:r w:rsidR="00CB121B">
              <w:fldChar w:fldCharType="begin"/>
            </w:r>
            <w:r w:rsidR="00CB121B">
              <w:rPr>
                <w:rFonts w:hint="eastAsia"/>
              </w:rPr>
              <w:instrText xml:space="preserve">HYPERLINK </w:instrText>
            </w:r>
            <w:r w:rsidR="00CB121B">
              <w:instrText xml:space="preserve"> \l "</w:instrText>
            </w:r>
            <w:r w:rsidR="00CB121B">
              <w:rPr>
                <w:rFonts w:hint="eastAsia"/>
              </w:rPr>
              <w:instrText>■リスクアセスメント</w:instrText>
            </w:r>
            <w:r w:rsidR="00CB121B">
              <w:instrText>"</w:instrText>
            </w:r>
            <w:r w:rsidR="00CB121B">
              <w:fldChar w:fldCharType="separate"/>
            </w:r>
            <w:r w:rsidRPr="00CB121B">
              <w:rPr>
                <w:rStyle w:val="a7"/>
                <w:rFonts w:hint="eastAsia"/>
              </w:rPr>
              <w:t>リスクアセスメント</w:t>
            </w:r>
            <w:bookmarkEnd w:id="921"/>
            <w:r w:rsidR="00CB121B">
              <w:fldChar w:fldCharType="end"/>
            </w:r>
            <w:r w:rsidRPr="001328A0">
              <w:rPr>
                <w:rFonts w:hint="eastAsia"/>
              </w:rPr>
              <w:t>のプロセスを実施し、結果を文書化します。</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A648EE6" w14:textId="77777777" w:rsidR="00445076" w:rsidRPr="001328A0" w:rsidRDefault="00445076">
            <w:pPr>
              <w:pStyle w:val="afff6"/>
            </w:pPr>
            <w:r w:rsidRPr="001328A0">
              <w:rPr>
                <w:rFonts w:hint="eastAsia"/>
              </w:rPr>
              <w:t>リスクアセスメント結果報告書</w:t>
            </w:r>
          </w:p>
        </w:tc>
      </w:tr>
      <w:tr w:rsidR="00445076" w:rsidRPr="005A3AB5" w14:paraId="451494EE" w14:textId="77777777">
        <w:trPr>
          <w:trHeight w:val="328"/>
        </w:trPr>
        <w:tc>
          <w:tcPr>
            <w:tcW w:w="764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B40E6D0" w14:textId="77777777" w:rsidR="00445076" w:rsidRDefault="00445076">
            <w:pPr>
              <w:pStyle w:val="afff6"/>
            </w:pPr>
            <w:r w:rsidRPr="001328A0">
              <w:rPr>
                <w:rFonts w:hint="eastAsia"/>
              </w:rPr>
              <w:t>8.3 情報セキュリティリスク対応</w:t>
            </w:r>
          </w:p>
          <w:p w14:paraId="13E38D1C" w14:textId="77777777" w:rsidR="00445076" w:rsidRPr="001328A0" w:rsidRDefault="00445076">
            <w:pPr>
              <w:pStyle w:val="afff6"/>
            </w:pPr>
            <w:r w:rsidRPr="001328A0">
              <w:rPr>
                <w:rFonts w:hint="eastAsia"/>
              </w:rPr>
              <w:t>「6. 計画」で定めたリスク対応計画を実施し、結果を文書化します。</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A932F5" w14:textId="77777777" w:rsidR="00445076" w:rsidRPr="001328A0" w:rsidRDefault="00445076">
            <w:pPr>
              <w:pStyle w:val="afff6"/>
            </w:pPr>
            <w:r w:rsidRPr="001328A0">
              <w:rPr>
                <w:rFonts w:hint="eastAsia"/>
              </w:rPr>
              <w:t>リスク対応計画</w:t>
            </w:r>
          </w:p>
        </w:tc>
      </w:tr>
    </w:tbl>
    <w:p w14:paraId="25AF7E21" w14:textId="77777777" w:rsidR="00065472" w:rsidRDefault="00065472">
      <w:pPr>
        <w:ind w:firstLineChars="0" w:firstLine="0"/>
      </w:pPr>
    </w:p>
    <w:p w14:paraId="7CBF1B37" w14:textId="6B7F9A34" w:rsidR="00445076" w:rsidRPr="00262033" w:rsidRDefault="00445076" w:rsidP="00262033">
      <w:pPr>
        <w:pStyle w:val="5"/>
        <w:rPr>
          <w:b w:val="0"/>
        </w:rPr>
      </w:pPr>
      <w:r w:rsidRPr="0049601A">
        <w:rPr>
          <w:rFonts w:hint="eastAsia"/>
        </w:rPr>
        <w:t>8.1 運用の計画及び管理</w:t>
      </w:r>
    </w:p>
    <w:tbl>
      <w:tblPr>
        <w:tblStyle w:val="aa"/>
        <w:tblW w:w="10490" w:type="dxa"/>
        <w:tblInd w:w="-5" w:type="dxa"/>
        <w:tblLook w:val="04A0" w:firstRow="1" w:lastRow="0" w:firstColumn="1" w:lastColumn="0" w:noHBand="0" w:noVBand="1"/>
      </w:tblPr>
      <w:tblGrid>
        <w:gridCol w:w="4253"/>
        <w:gridCol w:w="6237"/>
      </w:tblGrid>
      <w:tr w:rsidR="00F53B2F" w14:paraId="2DDFD90E" w14:textId="77777777">
        <w:tc>
          <w:tcPr>
            <w:tcW w:w="4253" w:type="dxa"/>
            <w:shd w:val="clear" w:color="auto" w:fill="215E99"/>
          </w:tcPr>
          <w:p w14:paraId="4A841054" w14:textId="77777777" w:rsidR="00445076" w:rsidRDefault="00445076">
            <w:pPr>
              <w:pStyle w:val="aff0"/>
            </w:pPr>
            <w:r>
              <w:rPr>
                <w:rFonts w:hint="eastAsia"/>
              </w:rPr>
              <w:t>作成する文書</w:t>
            </w:r>
          </w:p>
        </w:tc>
        <w:tc>
          <w:tcPr>
            <w:tcW w:w="6237" w:type="dxa"/>
          </w:tcPr>
          <w:p w14:paraId="47735064" w14:textId="77777777" w:rsidR="00445076" w:rsidRPr="005A3082" w:rsidRDefault="00445076" w:rsidP="00892C01">
            <w:pPr>
              <w:pStyle w:val="afff6"/>
              <w:numPr>
                <w:ilvl w:val="0"/>
                <w:numId w:val="131"/>
              </w:numPr>
              <w:tabs>
                <w:tab w:val="clear" w:pos="1830"/>
                <w:tab w:val="left" w:pos="455"/>
              </w:tabs>
            </w:pPr>
            <w:r w:rsidRPr="005A3082">
              <w:rPr>
                <w:rFonts w:hint="eastAsia"/>
              </w:rPr>
              <w:t>ISMS年間計画表</w:t>
            </w:r>
          </w:p>
        </w:tc>
      </w:tr>
    </w:tbl>
    <w:p w14:paraId="3A340A9D" w14:textId="77777777" w:rsidR="00065472" w:rsidRDefault="00065472"/>
    <w:p w14:paraId="7F96C7EC" w14:textId="58867B46" w:rsidR="00445076" w:rsidRDefault="00445076">
      <w:r w:rsidRPr="0049601A">
        <w:rPr>
          <w:rFonts w:hint="eastAsia"/>
        </w:rPr>
        <w:t>「6. 計画で決定した活動」および「要求事項を満たすための活動」を実施するにあたり必要なプロセスを計画し、ISMS年間計画表を作成します。ISMS年間計画表は、「6. 計画で決定した活動」および「要求事項を満たすための活動」の実施状況を管理するための計画表です。</w:t>
      </w:r>
    </w:p>
    <w:p w14:paraId="7E34FE2E" w14:textId="77777777" w:rsidR="00A64811" w:rsidRDefault="00A64811"/>
    <w:p w14:paraId="1FA47F1C" w14:textId="77777777" w:rsidR="00445076" w:rsidRDefault="00445076">
      <w:pPr>
        <w:pStyle w:val="aff4"/>
      </w:pPr>
      <w:r w:rsidRPr="0049601A">
        <w:rPr>
          <w:rFonts w:hint="eastAsia"/>
        </w:rPr>
        <w:t>ISMS年間計画表の作成方法</w:t>
      </w:r>
    </w:p>
    <w:p w14:paraId="04AD0AF9" w14:textId="77777777" w:rsidR="00445076" w:rsidRPr="000059B7" w:rsidRDefault="00445076">
      <w:r w:rsidRPr="0049601A">
        <w:rPr>
          <w:rFonts w:hint="eastAsia"/>
        </w:rPr>
        <w:t>以下の例は、「6. 計画」で決定した活動に関する計画表の例です。</w:t>
      </w:r>
    </w:p>
    <w:tbl>
      <w:tblPr>
        <w:tblW w:w="10622" w:type="dxa"/>
        <w:tblCellMar>
          <w:left w:w="0" w:type="dxa"/>
          <w:right w:w="0" w:type="dxa"/>
        </w:tblCellMar>
        <w:tblLook w:val="0600" w:firstRow="0" w:lastRow="0" w:firstColumn="0" w:lastColumn="0" w:noHBand="1" w:noVBand="1"/>
      </w:tblPr>
      <w:tblGrid>
        <w:gridCol w:w="402"/>
        <w:gridCol w:w="1573"/>
        <w:gridCol w:w="2835"/>
        <w:gridCol w:w="2693"/>
        <w:gridCol w:w="284"/>
        <w:gridCol w:w="425"/>
        <w:gridCol w:w="425"/>
        <w:gridCol w:w="425"/>
        <w:gridCol w:w="388"/>
        <w:gridCol w:w="321"/>
        <w:gridCol w:w="390"/>
        <w:gridCol w:w="461"/>
      </w:tblGrid>
      <w:tr w:rsidR="00445076" w:rsidRPr="0049601A" w14:paraId="0F1CF8F0" w14:textId="77777777">
        <w:tc>
          <w:tcPr>
            <w:tcW w:w="402" w:type="dxa"/>
            <w:vMerge w:val="restart"/>
            <w:tcBorders>
              <w:top w:val="single" w:sz="8" w:space="0" w:color="000000"/>
              <w:left w:val="single" w:sz="8" w:space="0" w:color="000000"/>
              <w:bottom w:val="single" w:sz="8" w:space="0" w:color="000000"/>
              <w:right w:val="single" w:sz="8" w:space="0" w:color="000000"/>
            </w:tcBorders>
            <w:shd w:val="clear" w:color="auto" w:fill="2F5597"/>
            <w:tcMar>
              <w:top w:w="8" w:type="dxa"/>
              <w:left w:w="8" w:type="dxa"/>
              <w:bottom w:w="0" w:type="dxa"/>
              <w:right w:w="8" w:type="dxa"/>
            </w:tcMar>
            <w:vAlign w:val="center"/>
            <w:hideMark/>
          </w:tcPr>
          <w:p w14:paraId="7D8AB5F7" w14:textId="77777777" w:rsidR="00445076" w:rsidRPr="001328A0" w:rsidRDefault="00445076" w:rsidP="0024286C">
            <w:pPr>
              <w:pStyle w:val="affffa"/>
            </w:pPr>
            <w:r w:rsidRPr="001328A0">
              <w:rPr>
                <w:rFonts w:hint="eastAsia"/>
              </w:rPr>
              <w:t>No</w:t>
            </w:r>
          </w:p>
        </w:tc>
        <w:tc>
          <w:tcPr>
            <w:tcW w:w="4408" w:type="dxa"/>
            <w:gridSpan w:val="2"/>
            <w:vMerge w:val="restart"/>
            <w:tcBorders>
              <w:top w:val="single" w:sz="8" w:space="0" w:color="000000"/>
              <w:left w:val="single" w:sz="8" w:space="0" w:color="000000"/>
              <w:bottom w:val="single" w:sz="8" w:space="0" w:color="000000"/>
              <w:right w:val="single" w:sz="8" w:space="0" w:color="000000"/>
            </w:tcBorders>
            <w:shd w:val="clear" w:color="auto" w:fill="2F5597"/>
            <w:tcMar>
              <w:top w:w="8" w:type="dxa"/>
              <w:left w:w="8" w:type="dxa"/>
              <w:bottom w:w="0" w:type="dxa"/>
              <w:right w:w="8" w:type="dxa"/>
            </w:tcMar>
            <w:vAlign w:val="center"/>
            <w:hideMark/>
          </w:tcPr>
          <w:p w14:paraId="4D73B7D2" w14:textId="77777777" w:rsidR="00445076" w:rsidRPr="001328A0" w:rsidRDefault="00445076" w:rsidP="0024286C">
            <w:pPr>
              <w:pStyle w:val="affffa"/>
            </w:pPr>
            <w:r w:rsidRPr="001328A0">
              <w:rPr>
                <w:rFonts w:hint="eastAsia"/>
              </w:rPr>
              <w:t>実施事項</w:t>
            </w:r>
          </w:p>
        </w:tc>
        <w:tc>
          <w:tcPr>
            <w:tcW w:w="2693" w:type="dxa"/>
            <w:vMerge w:val="restart"/>
            <w:tcBorders>
              <w:top w:val="single" w:sz="8" w:space="0" w:color="000000"/>
              <w:left w:val="single" w:sz="8" w:space="0" w:color="000000"/>
              <w:bottom w:val="single" w:sz="8" w:space="0" w:color="000000"/>
              <w:right w:val="single" w:sz="8" w:space="0" w:color="000000"/>
            </w:tcBorders>
            <w:shd w:val="clear" w:color="auto" w:fill="2F5597"/>
            <w:tcMar>
              <w:top w:w="8" w:type="dxa"/>
              <w:left w:w="8" w:type="dxa"/>
              <w:bottom w:w="0" w:type="dxa"/>
              <w:right w:w="8" w:type="dxa"/>
            </w:tcMar>
            <w:vAlign w:val="center"/>
            <w:hideMark/>
          </w:tcPr>
          <w:p w14:paraId="6B5FCD20" w14:textId="77777777" w:rsidR="00445076" w:rsidRPr="001328A0" w:rsidRDefault="00445076" w:rsidP="0024286C">
            <w:pPr>
              <w:pStyle w:val="affffa"/>
            </w:pPr>
            <w:r w:rsidRPr="001328A0">
              <w:rPr>
                <w:rFonts w:hint="eastAsia"/>
              </w:rPr>
              <w:t>文書名</w:t>
            </w:r>
          </w:p>
        </w:tc>
        <w:tc>
          <w:tcPr>
            <w:tcW w:w="3119" w:type="dxa"/>
            <w:gridSpan w:val="8"/>
            <w:tcBorders>
              <w:top w:val="single" w:sz="8" w:space="0" w:color="000000"/>
              <w:left w:val="single" w:sz="8" w:space="0" w:color="000000"/>
              <w:bottom w:val="single" w:sz="8" w:space="0" w:color="000000"/>
              <w:right w:val="single" w:sz="8" w:space="0" w:color="000000"/>
            </w:tcBorders>
            <w:shd w:val="clear" w:color="auto" w:fill="2F5597"/>
            <w:tcMar>
              <w:top w:w="8" w:type="dxa"/>
              <w:left w:w="8" w:type="dxa"/>
              <w:bottom w:w="0" w:type="dxa"/>
              <w:right w:w="8" w:type="dxa"/>
            </w:tcMar>
            <w:vAlign w:val="center"/>
            <w:hideMark/>
          </w:tcPr>
          <w:p w14:paraId="554D3CA9" w14:textId="77777777" w:rsidR="00445076" w:rsidRPr="001328A0" w:rsidRDefault="00445076" w:rsidP="0024286C">
            <w:pPr>
              <w:pStyle w:val="affffa"/>
            </w:pPr>
            <w:r w:rsidRPr="001328A0">
              <w:rPr>
                <w:rFonts w:hint="eastAsia"/>
              </w:rPr>
              <w:t>スケジュール</w:t>
            </w:r>
          </w:p>
        </w:tc>
      </w:tr>
      <w:tr w:rsidR="00445076" w:rsidRPr="0049601A" w14:paraId="1003FE5C" w14:textId="77777777">
        <w:trPr>
          <w:trHeight w:val="18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586C4FC" w14:textId="77777777" w:rsidR="00445076" w:rsidRPr="001328A0" w:rsidRDefault="00445076">
            <w:pPr>
              <w:pStyle w:val="afff6"/>
            </w:pPr>
          </w:p>
        </w:tc>
        <w:tc>
          <w:tcPr>
            <w:tcW w:w="4408" w:type="dxa"/>
            <w:gridSpan w:val="2"/>
            <w:vMerge/>
            <w:tcBorders>
              <w:top w:val="single" w:sz="8" w:space="0" w:color="000000"/>
              <w:left w:val="single" w:sz="8" w:space="0" w:color="000000"/>
              <w:bottom w:val="single" w:sz="8" w:space="0" w:color="000000"/>
              <w:right w:val="single" w:sz="8" w:space="0" w:color="000000"/>
            </w:tcBorders>
            <w:vAlign w:val="center"/>
            <w:hideMark/>
          </w:tcPr>
          <w:p w14:paraId="7E3FE16B" w14:textId="77777777" w:rsidR="00445076" w:rsidRPr="001328A0" w:rsidRDefault="00445076">
            <w:pPr>
              <w:pStyle w:val="afff6"/>
            </w:pPr>
          </w:p>
        </w:tc>
        <w:tc>
          <w:tcPr>
            <w:tcW w:w="2693" w:type="dxa"/>
            <w:vMerge/>
            <w:tcBorders>
              <w:top w:val="single" w:sz="8" w:space="0" w:color="000000"/>
              <w:left w:val="single" w:sz="8" w:space="0" w:color="000000"/>
              <w:bottom w:val="single" w:sz="8" w:space="0" w:color="000000"/>
              <w:right w:val="single" w:sz="8" w:space="0" w:color="000000"/>
            </w:tcBorders>
            <w:vAlign w:val="center"/>
            <w:hideMark/>
          </w:tcPr>
          <w:p w14:paraId="73B7B8F5" w14:textId="77777777" w:rsidR="00445076" w:rsidRPr="001328A0" w:rsidRDefault="00445076">
            <w:pPr>
              <w:pStyle w:val="afff6"/>
            </w:pPr>
          </w:p>
        </w:tc>
        <w:tc>
          <w:tcPr>
            <w:tcW w:w="1559" w:type="dxa"/>
            <w:gridSpan w:val="4"/>
            <w:tcBorders>
              <w:top w:val="single" w:sz="8" w:space="0" w:color="000000"/>
              <w:left w:val="single" w:sz="8" w:space="0" w:color="000000"/>
              <w:bottom w:val="single" w:sz="8" w:space="0" w:color="000000"/>
              <w:right w:val="single" w:sz="8" w:space="0" w:color="000000"/>
            </w:tcBorders>
            <w:shd w:val="clear" w:color="auto" w:fill="auto"/>
            <w:tcMar>
              <w:top w:w="8" w:type="dxa"/>
              <w:left w:w="8" w:type="dxa"/>
              <w:bottom w:w="0" w:type="dxa"/>
              <w:right w:w="8" w:type="dxa"/>
            </w:tcMar>
            <w:vAlign w:val="center"/>
            <w:hideMark/>
          </w:tcPr>
          <w:p w14:paraId="6A3F8F34" w14:textId="77777777" w:rsidR="00445076" w:rsidRPr="001328A0" w:rsidRDefault="00445076" w:rsidP="007917FF">
            <w:pPr>
              <w:pStyle w:val="affff8"/>
            </w:pPr>
            <w:r w:rsidRPr="001328A0">
              <w:rPr>
                <w:rFonts w:hint="eastAsia"/>
              </w:rPr>
              <w:t>202</w:t>
            </w:r>
            <w:r>
              <w:rPr>
                <w:rFonts w:hint="eastAsia"/>
              </w:rPr>
              <w:t>4</w:t>
            </w:r>
            <w:r w:rsidRPr="001328A0">
              <w:rPr>
                <w:rFonts w:hint="eastAsia"/>
              </w:rPr>
              <w:t>年5月</w:t>
            </w:r>
          </w:p>
        </w:tc>
        <w:tc>
          <w:tcPr>
            <w:tcW w:w="1560" w:type="dxa"/>
            <w:gridSpan w:val="4"/>
            <w:tcBorders>
              <w:top w:val="single" w:sz="8" w:space="0" w:color="000000"/>
              <w:left w:val="single" w:sz="8" w:space="0" w:color="000000"/>
              <w:bottom w:val="single" w:sz="8" w:space="0" w:color="000000"/>
              <w:right w:val="single" w:sz="8" w:space="0" w:color="000000"/>
            </w:tcBorders>
            <w:shd w:val="clear" w:color="auto" w:fill="auto"/>
            <w:tcMar>
              <w:top w:w="8" w:type="dxa"/>
              <w:left w:w="8" w:type="dxa"/>
              <w:bottom w:w="0" w:type="dxa"/>
              <w:right w:w="8" w:type="dxa"/>
            </w:tcMar>
            <w:vAlign w:val="center"/>
            <w:hideMark/>
          </w:tcPr>
          <w:p w14:paraId="2365B601" w14:textId="77777777" w:rsidR="00445076" w:rsidRPr="001328A0" w:rsidRDefault="00445076" w:rsidP="007917FF">
            <w:pPr>
              <w:pStyle w:val="affff8"/>
            </w:pPr>
            <w:r w:rsidRPr="001328A0">
              <w:rPr>
                <w:rFonts w:hint="eastAsia"/>
              </w:rPr>
              <w:t>202</w:t>
            </w:r>
            <w:r>
              <w:rPr>
                <w:rFonts w:hint="eastAsia"/>
              </w:rPr>
              <w:t>4</w:t>
            </w:r>
            <w:r w:rsidRPr="001328A0">
              <w:rPr>
                <w:rFonts w:hint="eastAsia"/>
              </w:rPr>
              <w:t>年6月</w:t>
            </w:r>
          </w:p>
        </w:tc>
      </w:tr>
      <w:tr w:rsidR="00445076" w:rsidRPr="0049601A" w14:paraId="2FEF0435" w14:textId="77777777">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441D988" w14:textId="77777777" w:rsidR="00445076" w:rsidRPr="001328A0" w:rsidRDefault="00445076">
            <w:pPr>
              <w:pStyle w:val="afff6"/>
            </w:pPr>
          </w:p>
        </w:tc>
        <w:tc>
          <w:tcPr>
            <w:tcW w:w="4408" w:type="dxa"/>
            <w:gridSpan w:val="2"/>
            <w:vMerge/>
            <w:tcBorders>
              <w:top w:val="single" w:sz="8" w:space="0" w:color="000000"/>
              <w:left w:val="single" w:sz="8" w:space="0" w:color="000000"/>
              <w:bottom w:val="single" w:sz="8" w:space="0" w:color="000000"/>
              <w:right w:val="single" w:sz="8" w:space="0" w:color="000000"/>
            </w:tcBorders>
            <w:vAlign w:val="center"/>
            <w:hideMark/>
          </w:tcPr>
          <w:p w14:paraId="6D42DC2B" w14:textId="77777777" w:rsidR="00445076" w:rsidRPr="001328A0" w:rsidRDefault="00445076">
            <w:pPr>
              <w:pStyle w:val="afff6"/>
            </w:pPr>
          </w:p>
        </w:tc>
        <w:tc>
          <w:tcPr>
            <w:tcW w:w="2693" w:type="dxa"/>
            <w:vMerge/>
            <w:tcBorders>
              <w:top w:val="single" w:sz="8" w:space="0" w:color="000000"/>
              <w:left w:val="single" w:sz="8" w:space="0" w:color="000000"/>
              <w:bottom w:val="single" w:sz="8" w:space="0" w:color="000000"/>
              <w:right w:val="single" w:sz="8" w:space="0" w:color="000000"/>
            </w:tcBorders>
            <w:vAlign w:val="center"/>
            <w:hideMark/>
          </w:tcPr>
          <w:p w14:paraId="39054C71" w14:textId="77777777" w:rsidR="00445076" w:rsidRPr="001328A0" w:rsidRDefault="00445076">
            <w:pPr>
              <w:pStyle w:val="afff6"/>
            </w:pP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8" w:type="dxa"/>
              <w:left w:w="8" w:type="dxa"/>
              <w:bottom w:w="0" w:type="dxa"/>
              <w:right w:w="8" w:type="dxa"/>
            </w:tcMar>
            <w:vAlign w:val="center"/>
            <w:hideMark/>
          </w:tcPr>
          <w:p w14:paraId="1B525768" w14:textId="77777777" w:rsidR="00445076" w:rsidRPr="001328A0" w:rsidRDefault="00445076" w:rsidP="007917FF">
            <w:pPr>
              <w:pStyle w:val="affff8"/>
            </w:pPr>
            <w:r w:rsidRPr="001328A0">
              <w:rPr>
                <w:rFonts w:hint="eastAsia"/>
              </w:rPr>
              <w:t>8</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8" w:type="dxa"/>
              <w:left w:w="8" w:type="dxa"/>
              <w:bottom w:w="0" w:type="dxa"/>
              <w:right w:w="8" w:type="dxa"/>
            </w:tcMar>
            <w:vAlign w:val="center"/>
            <w:hideMark/>
          </w:tcPr>
          <w:p w14:paraId="40EFE7C7" w14:textId="77777777" w:rsidR="00445076" w:rsidRPr="001328A0" w:rsidRDefault="00445076" w:rsidP="007917FF">
            <w:pPr>
              <w:pStyle w:val="affff8"/>
            </w:pPr>
            <w:r w:rsidRPr="001328A0">
              <w:rPr>
                <w:rFonts w:hint="eastAsia"/>
              </w:rPr>
              <w:t>15</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8" w:type="dxa"/>
              <w:left w:w="8" w:type="dxa"/>
              <w:bottom w:w="0" w:type="dxa"/>
              <w:right w:w="8" w:type="dxa"/>
            </w:tcMar>
            <w:vAlign w:val="center"/>
            <w:hideMark/>
          </w:tcPr>
          <w:p w14:paraId="4E9BA392" w14:textId="77777777" w:rsidR="00445076" w:rsidRPr="001328A0" w:rsidRDefault="00445076" w:rsidP="007917FF">
            <w:pPr>
              <w:pStyle w:val="affff8"/>
            </w:pPr>
            <w:r w:rsidRPr="001328A0">
              <w:rPr>
                <w:rFonts w:hint="eastAsia"/>
              </w:rPr>
              <w:t>22</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8" w:type="dxa"/>
              <w:left w:w="8" w:type="dxa"/>
              <w:bottom w:w="0" w:type="dxa"/>
              <w:right w:w="8" w:type="dxa"/>
            </w:tcMar>
            <w:vAlign w:val="center"/>
            <w:hideMark/>
          </w:tcPr>
          <w:p w14:paraId="43DEEF8E" w14:textId="77777777" w:rsidR="00445076" w:rsidRPr="001328A0" w:rsidRDefault="00445076" w:rsidP="007917FF">
            <w:pPr>
              <w:pStyle w:val="affff8"/>
            </w:pPr>
            <w:r w:rsidRPr="001328A0">
              <w:rPr>
                <w:rFonts w:hint="eastAsia"/>
              </w:rPr>
              <w:t>29</w:t>
            </w:r>
          </w:p>
        </w:tc>
        <w:tc>
          <w:tcPr>
            <w:tcW w:w="388" w:type="dxa"/>
            <w:tcBorders>
              <w:top w:val="single" w:sz="8" w:space="0" w:color="000000"/>
              <w:left w:val="single" w:sz="8" w:space="0" w:color="000000"/>
              <w:bottom w:val="single" w:sz="8" w:space="0" w:color="000000"/>
              <w:right w:val="single" w:sz="8" w:space="0" w:color="000000"/>
            </w:tcBorders>
            <w:shd w:val="clear" w:color="auto" w:fill="auto"/>
            <w:tcMar>
              <w:top w:w="8" w:type="dxa"/>
              <w:left w:w="8" w:type="dxa"/>
              <w:bottom w:w="0" w:type="dxa"/>
              <w:right w:w="8" w:type="dxa"/>
            </w:tcMar>
            <w:vAlign w:val="center"/>
            <w:hideMark/>
          </w:tcPr>
          <w:p w14:paraId="5A98FA6B" w14:textId="77777777" w:rsidR="00445076" w:rsidRPr="001328A0" w:rsidRDefault="00445076" w:rsidP="007917FF">
            <w:pPr>
              <w:pStyle w:val="affff8"/>
            </w:pPr>
            <w:r w:rsidRPr="001328A0">
              <w:rPr>
                <w:rFonts w:hint="eastAsia"/>
              </w:rPr>
              <w:t>5</w:t>
            </w:r>
          </w:p>
        </w:tc>
        <w:tc>
          <w:tcPr>
            <w:tcW w:w="321" w:type="dxa"/>
            <w:tcBorders>
              <w:top w:val="single" w:sz="8" w:space="0" w:color="000000"/>
              <w:left w:val="single" w:sz="8" w:space="0" w:color="000000"/>
              <w:bottom w:val="single" w:sz="8" w:space="0" w:color="000000"/>
              <w:right w:val="single" w:sz="8" w:space="0" w:color="000000"/>
            </w:tcBorders>
            <w:shd w:val="clear" w:color="auto" w:fill="auto"/>
            <w:tcMar>
              <w:top w:w="8" w:type="dxa"/>
              <w:left w:w="8" w:type="dxa"/>
              <w:bottom w:w="0" w:type="dxa"/>
              <w:right w:w="8" w:type="dxa"/>
            </w:tcMar>
            <w:vAlign w:val="center"/>
            <w:hideMark/>
          </w:tcPr>
          <w:p w14:paraId="39CBC0ED" w14:textId="77777777" w:rsidR="00445076" w:rsidRPr="001328A0" w:rsidRDefault="00445076" w:rsidP="007917FF">
            <w:pPr>
              <w:pStyle w:val="affff8"/>
            </w:pPr>
            <w:r w:rsidRPr="001328A0">
              <w:rPr>
                <w:rFonts w:hint="eastAsia"/>
              </w:rPr>
              <w:t>12</w:t>
            </w:r>
          </w:p>
        </w:tc>
        <w:tc>
          <w:tcPr>
            <w:tcW w:w="390" w:type="dxa"/>
            <w:tcBorders>
              <w:top w:val="single" w:sz="8" w:space="0" w:color="000000"/>
              <w:left w:val="single" w:sz="8" w:space="0" w:color="000000"/>
              <w:bottom w:val="single" w:sz="8" w:space="0" w:color="000000"/>
              <w:right w:val="single" w:sz="8" w:space="0" w:color="000000"/>
            </w:tcBorders>
            <w:shd w:val="clear" w:color="auto" w:fill="auto"/>
            <w:tcMar>
              <w:top w:w="8" w:type="dxa"/>
              <w:left w:w="8" w:type="dxa"/>
              <w:bottom w:w="0" w:type="dxa"/>
              <w:right w:w="8" w:type="dxa"/>
            </w:tcMar>
            <w:vAlign w:val="center"/>
            <w:hideMark/>
          </w:tcPr>
          <w:p w14:paraId="58B506B5" w14:textId="77777777" w:rsidR="00445076" w:rsidRPr="001328A0" w:rsidRDefault="00445076" w:rsidP="007917FF">
            <w:pPr>
              <w:pStyle w:val="affff8"/>
            </w:pPr>
            <w:r w:rsidRPr="001328A0">
              <w:rPr>
                <w:rFonts w:hint="eastAsia"/>
              </w:rPr>
              <w:t>19</w:t>
            </w:r>
          </w:p>
        </w:tc>
        <w:tc>
          <w:tcPr>
            <w:tcW w:w="461" w:type="dxa"/>
            <w:tcBorders>
              <w:top w:val="single" w:sz="8" w:space="0" w:color="000000"/>
              <w:left w:val="single" w:sz="8" w:space="0" w:color="000000"/>
              <w:bottom w:val="single" w:sz="8" w:space="0" w:color="000000"/>
              <w:right w:val="single" w:sz="8" w:space="0" w:color="000000"/>
            </w:tcBorders>
            <w:shd w:val="clear" w:color="auto" w:fill="auto"/>
            <w:tcMar>
              <w:top w:w="8" w:type="dxa"/>
              <w:left w:w="8" w:type="dxa"/>
              <w:bottom w:w="0" w:type="dxa"/>
              <w:right w:w="8" w:type="dxa"/>
            </w:tcMar>
            <w:vAlign w:val="center"/>
            <w:hideMark/>
          </w:tcPr>
          <w:p w14:paraId="33CF39F4" w14:textId="77777777" w:rsidR="00445076" w:rsidRPr="001328A0" w:rsidRDefault="00445076" w:rsidP="007917FF">
            <w:pPr>
              <w:pStyle w:val="affff8"/>
            </w:pPr>
            <w:r w:rsidRPr="001328A0">
              <w:rPr>
                <w:rFonts w:hint="eastAsia"/>
              </w:rPr>
              <w:t>26</w:t>
            </w:r>
          </w:p>
        </w:tc>
      </w:tr>
      <w:tr w:rsidR="00445076" w:rsidRPr="0049601A" w14:paraId="141BA8E4" w14:textId="77777777" w:rsidTr="007917FF">
        <w:trPr>
          <w:trHeight w:val="595"/>
        </w:trPr>
        <w:tc>
          <w:tcPr>
            <w:tcW w:w="402" w:type="dxa"/>
            <w:vMerge w:val="restart"/>
            <w:tcBorders>
              <w:top w:val="single" w:sz="8" w:space="0" w:color="000000"/>
              <w:left w:val="single" w:sz="8" w:space="0" w:color="000000"/>
              <w:bottom w:val="single" w:sz="8" w:space="0" w:color="000000"/>
              <w:right w:val="single" w:sz="8" w:space="0" w:color="000000"/>
            </w:tcBorders>
            <w:shd w:val="clear" w:color="auto" w:fill="auto"/>
            <w:tcMar>
              <w:top w:w="8" w:type="dxa"/>
              <w:left w:w="8" w:type="dxa"/>
              <w:bottom w:w="0" w:type="dxa"/>
              <w:right w:w="8" w:type="dxa"/>
            </w:tcMar>
            <w:vAlign w:val="center"/>
            <w:hideMark/>
          </w:tcPr>
          <w:p w14:paraId="7F81326D" w14:textId="77777777" w:rsidR="00445076" w:rsidRPr="001328A0" w:rsidRDefault="00445076" w:rsidP="0024286C">
            <w:pPr>
              <w:pStyle w:val="affff8"/>
            </w:pPr>
            <w:r w:rsidRPr="001328A0">
              <w:rPr>
                <w:rFonts w:hint="eastAsia"/>
              </w:rPr>
              <w:t>6.1</w:t>
            </w:r>
          </w:p>
        </w:tc>
        <w:tc>
          <w:tcPr>
            <w:tcW w:w="1573" w:type="dxa"/>
            <w:vMerge w:val="restart"/>
            <w:tcBorders>
              <w:top w:val="single" w:sz="8" w:space="0" w:color="000000"/>
              <w:left w:val="single" w:sz="8" w:space="0" w:color="000000"/>
              <w:bottom w:val="single" w:sz="8" w:space="0" w:color="000000"/>
              <w:right w:val="single" w:sz="8" w:space="0" w:color="000000"/>
            </w:tcBorders>
            <w:shd w:val="clear" w:color="auto" w:fill="auto"/>
            <w:tcMar>
              <w:top w:w="8" w:type="dxa"/>
              <w:left w:w="8" w:type="dxa"/>
              <w:bottom w:w="0" w:type="dxa"/>
              <w:right w:w="8" w:type="dxa"/>
            </w:tcMar>
            <w:vAlign w:val="center"/>
            <w:hideMark/>
          </w:tcPr>
          <w:p w14:paraId="1A788340" w14:textId="77777777" w:rsidR="00445076" w:rsidRPr="001328A0" w:rsidRDefault="00445076" w:rsidP="0024286C">
            <w:pPr>
              <w:pStyle w:val="affff8"/>
            </w:pPr>
            <w:r w:rsidRPr="001328A0">
              <w:rPr>
                <w:rFonts w:hint="eastAsia"/>
              </w:rPr>
              <w:t>「リスク及び機会に対処する活動」の検討</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8" w:type="dxa"/>
              <w:left w:w="8" w:type="dxa"/>
              <w:bottom w:w="0" w:type="dxa"/>
              <w:right w:w="8" w:type="dxa"/>
            </w:tcMar>
            <w:vAlign w:val="center"/>
            <w:hideMark/>
          </w:tcPr>
          <w:p w14:paraId="1C4FE746" w14:textId="77777777" w:rsidR="00445076" w:rsidRPr="001328A0" w:rsidRDefault="00445076" w:rsidP="0024286C">
            <w:pPr>
              <w:pStyle w:val="affff8"/>
            </w:pPr>
            <w:r w:rsidRPr="001328A0">
              <w:rPr>
                <w:rFonts w:hint="eastAsia"/>
              </w:rPr>
              <w:t>外部および内部の課題に対する活動の検討</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8" w:type="dxa"/>
              <w:left w:w="8" w:type="dxa"/>
              <w:bottom w:w="0" w:type="dxa"/>
              <w:right w:w="8" w:type="dxa"/>
            </w:tcMar>
            <w:vAlign w:val="center"/>
            <w:hideMark/>
          </w:tcPr>
          <w:p w14:paraId="406824AC" w14:textId="77777777" w:rsidR="00445076" w:rsidRPr="001328A0" w:rsidRDefault="00445076" w:rsidP="0024286C">
            <w:pPr>
              <w:pStyle w:val="affff8"/>
            </w:pPr>
            <w:r w:rsidRPr="001328A0">
              <w:rPr>
                <w:rFonts w:hint="eastAsia"/>
              </w:rPr>
              <w:t>外部および内部の課題</w:t>
            </w:r>
          </w:p>
        </w:tc>
        <w:tc>
          <w:tcPr>
            <w:tcW w:w="284" w:type="dxa"/>
            <w:tcBorders>
              <w:top w:val="single" w:sz="8" w:space="0" w:color="000000"/>
              <w:left w:val="single" w:sz="8" w:space="0" w:color="000000"/>
              <w:bottom w:val="single" w:sz="8" w:space="0" w:color="000000"/>
              <w:right w:val="single" w:sz="8" w:space="0" w:color="000000"/>
            </w:tcBorders>
            <w:shd w:val="clear" w:color="auto" w:fill="E2F0D9"/>
            <w:tcMar>
              <w:top w:w="8" w:type="dxa"/>
              <w:left w:w="8" w:type="dxa"/>
              <w:bottom w:w="0" w:type="dxa"/>
              <w:right w:w="8" w:type="dxa"/>
            </w:tcMar>
            <w:vAlign w:val="center"/>
            <w:hideMark/>
          </w:tcPr>
          <w:p w14:paraId="7653B5D2" w14:textId="77777777" w:rsidR="00445076" w:rsidRPr="001328A0" w:rsidRDefault="00445076">
            <w:pPr>
              <w:pStyle w:val="affff3"/>
            </w:pPr>
          </w:p>
        </w:tc>
        <w:tc>
          <w:tcPr>
            <w:tcW w:w="425" w:type="dxa"/>
            <w:tcBorders>
              <w:top w:val="single" w:sz="8" w:space="0" w:color="000000"/>
              <w:left w:val="single" w:sz="8" w:space="0" w:color="000000"/>
              <w:bottom w:val="single" w:sz="8" w:space="0" w:color="000000"/>
              <w:right w:val="single" w:sz="8" w:space="0" w:color="000000"/>
            </w:tcBorders>
            <w:shd w:val="clear" w:color="auto" w:fill="E2F0D9"/>
            <w:tcMar>
              <w:top w:w="8" w:type="dxa"/>
              <w:left w:w="8" w:type="dxa"/>
              <w:bottom w:w="0" w:type="dxa"/>
              <w:right w:w="8" w:type="dxa"/>
            </w:tcMar>
            <w:vAlign w:val="center"/>
            <w:hideMark/>
          </w:tcPr>
          <w:p w14:paraId="0473233E" w14:textId="77777777" w:rsidR="00445076" w:rsidRPr="001328A0" w:rsidRDefault="00445076">
            <w:pPr>
              <w:pStyle w:val="affff3"/>
            </w:pP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8" w:type="dxa"/>
              <w:left w:w="8" w:type="dxa"/>
              <w:bottom w:w="0" w:type="dxa"/>
              <w:right w:w="8" w:type="dxa"/>
            </w:tcMar>
            <w:vAlign w:val="center"/>
            <w:hideMark/>
          </w:tcPr>
          <w:p w14:paraId="501BAF01" w14:textId="77777777" w:rsidR="00445076" w:rsidRPr="001328A0" w:rsidRDefault="00445076">
            <w:pPr>
              <w:pStyle w:val="affff3"/>
            </w:pP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8" w:type="dxa"/>
              <w:left w:w="8" w:type="dxa"/>
              <w:bottom w:w="0" w:type="dxa"/>
              <w:right w:w="8" w:type="dxa"/>
            </w:tcMar>
            <w:vAlign w:val="center"/>
            <w:hideMark/>
          </w:tcPr>
          <w:p w14:paraId="51159D04" w14:textId="77777777" w:rsidR="00445076" w:rsidRPr="001328A0" w:rsidRDefault="00445076">
            <w:pPr>
              <w:pStyle w:val="affff3"/>
            </w:pPr>
          </w:p>
        </w:tc>
        <w:tc>
          <w:tcPr>
            <w:tcW w:w="388" w:type="dxa"/>
            <w:tcBorders>
              <w:top w:val="single" w:sz="8" w:space="0" w:color="000000"/>
              <w:left w:val="single" w:sz="8" w:space="0" w:color="000000"/>
              <w:bottom w:val="single" w:sz="8" w:space="0" w:color="000000"/>
              <w:right w:val="single" w:sz="8" w:space="0" w:color="000000"/>
            </w:tcBorders>
            <w:shd w:val="clear" w:color="auto" w:fill="auto"/>
            <w:tcMar>
              <w:top w:w="8" w:type="dxa"/>
              <w:left w:w="8" w:type="dxa"/>
              <w:bottom w:w="0" w:type="dxa"/>
              <w:right w:w="8" w:type="dxa"/>
            </w:tcMar>
            <w:vAlign w:val="center"/>
            <w:hideMark/>
          </w:tcPr>
          <w:p w14:paraId="4535929F" w14:textId="77777777" w:rsidR="00445076" w:rsidRPr="001328A0" w:rsidRDefault="00445076">
            <w:pPr>
              <w:pStyle w:val="affff3"/>
            </w:pPr>
          </w:p>
        </w:tc>
        <w:tc>
          <w:tcPr>
            <w:tcW w:w="321" w:type="dxa"/>
            <w:tcBorders>
              <w:top w:val="single" w:sz="8" w:space="0" w:color="000000"/>
              <w:left w:val="single" w:sz="8" w:space="0" w:color="000000"/>
              <w:bottom w:val="single" w:sz="8" w:space="0" w:color="000000"/>
              <w:right w:val="single" w:sz="8" w:space="0" w:color="000000"/>
            </w:tcBorders>
            <w:shd w:val="clear" w:color="auto" w:fill="auto"/>
            <w:tcMar>
              <w:top w:w="8" w:type="dxa"/>
              <w:left w:w="8" w:type="dxa"/>
              <w:bottom w:w="0" w:type="dxa"/>
              <w:right w:w="8" w:type="dxa"/>
            </w:tcMar>
            <w:vAlign w:val="center"/>
            <w:hideMark/>
          </w:tcPr>
          <w:p w14:paraId="3346B461" w14:textId="77777777" w:rsidR="00445076" w:rsidRPr="001328A0" w:rsidRDefault="00445076">
            <w:pPr>
              <w:pStyle w:val="affff3"/>
            </w:pPr>
          </w:p>
        </w:tc>
        <w:tc>
          <w:tcPr>
            <w:tcW w:w="390" w:type="dxa"/>
            <w:tcBorders>
              <w:top w:val="single" w:sz="8" w:space="0" w:color="000000"/>
              <w:left w:val="single" w:sz="8" w:space="0" w:color="000000"/>
              <w:bottom w:val="single" w:sz="8" w:space="0" w:color="000000"/>
              <w:right w:val="single" w:sz="8" w:space="0" w:color="000000"/>
            </w:tcBorders>
            <w:shd w:val="clear" w:color="auto" w:fill="auto"/>
            <w:tcMar>
              <w:top w:w="8" w:type="dxa"/>
              <w:left w:w="8" w:type="dxa"/>
              <w:bottom w:w="0" w:type="dxa"/>
              <w:right w:w="8" w:type="dxa"/>
            </w:tcMar>
            <w:vAlign w:val="center"/>
            <w:hideMark/>
          </w:tcPr>
          <w:p w14:paraId="3A82C62E" w14:textId="77777777" w:rsidR="00445076" w:rsidRPr="001328A0" w:rsidRDefault="00445076">
            <w:pPr>
              <w:pStyle w:val="affff3"/>
            </w:pPr>
          </w:p>
        </w:tc>
        <w:tc>
          <w:tcPr>
            <w:tcW w:w="461" w:type="dxa"/>
            <w:tcBorders>
              <w:top w:val="single" w:sz="8" w:space="0" w:color="000000"/>
              <w:left w:val="single" w:sz="8" w:space="0" w:color="000000"/>
              <w:bottom w:val="single" w:sz="8" w:space="0" w:color="000000"/>
              <w:right w:val="single" w:sz="8" w:space="0" w:color="000000"/>
            </w:tcBorders>
            <w:shd w:val="clear" w:color="auto" w:fill="auto"/>
            <w:tcMar>
              <w:top w:w="8" w:type="dxa"/>
              <w:left w:w="8" w:type="dxa"/>
              <w:bottom w:w="0" w:type="dxa"/>
              <w:right w:w="8" w:type="dxa"/>
            </w:tcMar>
            <w:vAlign w:val="center"/>
            <w:hideMark/>
          </w:tcPr>
          <w:p w14:paraId="45F99D7D" w14:textId="77777777" w:rsidR="00445076" w:rsidRPr="001328A0" w:rsidRDefault="00445076">
            <w:pPr>
              <w:pStyle w:val="affff3"/>
            </w:pPr>
          </w:p>
        </w:tc>
      </w:tr>
      <w:tr w:rsidR="00445076" w:rsidRPr="0049601A" w14:paraId="57CFA55C" w14:textId="77777777" w:rsidTr="007917FF">
        <w:trPr>
          <w:trHeight w:val="35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42AFC90" w14:textId="77777777" w:rsidR="00445076" w:rsidRPr="001328A0" w:rsidRDefault="00445076" w:rsidP="0024286C">
            <w:pPr>
              <w:pStyle w:val="affff8"/>
            </w:pPr>
          </w:p>
        </w:tc>
        <w:tc>
          <w:tcPr>
            <w:tcW w:w="1573" w:type="dxa"/>
            <w:vMerge/>
            <w:tcBorders>
              <w:top w:val="single" w:sz="8" w:space="0" w:color="000000"/>
              <w:left w:val="single" w:sz="8" w:space="0" w:color="000000"/>
              <w:bottom w:val="single" w:sz="8" w:space="0" w:color="000000"/>
              <w:right w:val="single" w:sz="8" w:space="0" w:color="000000"/>
            </w:tcBorders>
            <w:vAlign w:val="center"/>
            <w:hideMark/>
          </w:tcPr>
          <w:p w14:paraId="0027C99A" w14:textId="77777777" w:rsidR="00445076" w:rsidRPr="001328A0" w:rsidRDefault="00445076" w:rsidP="0024286C">
            <w:pPr>
              <w:pStyle w:val="affff8"/>
            </w:pPr>
          </w:p>
        </w:tc>
        <w:tc>
          <w:tcPr>
            <w:tcW w:w="2835" w:type="dxa"/>
            <w:vMerge w:val="restart"/>
            <w:tcBorders>
              <w:top w:val="single" w:sz="8" w:space="0" w:color="000000"/>
              <w:left w:val="single" w:sz="8" w:space="0" w:color="000000"/>
              <w:bottom w:val="single" w:sz="8" w:space="0" w:color="000000"/>
              <w:right w:val="single" w:sz="8" w:space="0" w:color="000000"/>
            </w:tcBorders>
            <w:shd w:val="clear" w:color="auto" w:fill="auto"/>
            <w:tcMar>
              <w:top w:w="8" w:type="dxa"/>
              <w:left w:w="8" w:type="dxa"/>
              <w:bottom w:w="0" w:type="dxa"/>
              <w:right w:w="8" w:type="dxa"/>
            </w:tcMar>
            <w:vAlign w:val="center"/>
            <w:hideMark/>
          </w:tcPr>
          <w:p w14:paraId="116DCFA5" w14:textId="77777777" w:rsidR="00445076" w:rsidRPr="001328A0" w:rsidRDefault="00445076" w:rsidP="0024286C">
            <w:pPr>
              <w:pStyle w:val="affff8"/>
            </w:pPr>
            <w:r w:rsidRPr="001328A0">
              <w:rPr>
                <w:rFonts w:hint="eastAsia"/>
              </w:rPr>
              <w:t>リスクアセスメントの実施</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8" w:type="dxa"/>
              <w:left w:w="8" w:type="dxa"/>
              <w:bottom w:w="0" w:type="dxa"/>
              <w:right w:w="8" w:type="dxa"/>
            </w:tcMar>
            <w:vAlign w:val="center"/>
            <w:hideMark/>
          </w:tcPr>
          <w:p w14:paraId="3CC3B759" w14:textId="77777777" w:rsidR="00445076" w:rsidRPr="001328A0" w:rsidRDefault="00445076" w:rsidP="0024286C">
            <w:pPr>
              <w:pStyle w:val="affff8"/>
            </w:pPr>
            <w:r w:rsidRPr="001328A0">
              <w:rPr>
                <w:rFonts w:hint="eastAsia"/>
              </w:rPr>
              <w:t>資産目録</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8" w:type="dxa"/>
              <w:left w:w="8" w:type="dxa"/>
              <w:bottom w:w="0" w:type="dxa"/>
              <w:right w:w="8" w:type="dxa"/>
            </w:tcMar>
            <w:vAlign w:val="center"/>
            <w:hideMark/>
          </w:tcPr>
          <w:p w14:paraId="3B5DA156" w14:textId="77777777" w:rsidR="00445076" w:rsidRPr="001328A0" w:rsidRDefault="00445076">
            <w:pPr>
              <w:pStyle w:val="affff3"/>
            </w:pP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8" w:type="dxa"/>
              <w:left w:w="8" w:type="dxa"/>
              <w:bottom w:w="0" w:type="dxa"/>
              <w:right w:w="8" w:type="dxa"/>
            </w:tcMar>
            <w:vAlign w:val="center"/>
            <w:hideMark/>
          </w:tcPr>
          <w:p w14:paraId="120341A7" w14:textId="77777777" w:rsidR="00445076" w:rsidRPr="001328A0" w:rsidRDefault="00445076">
            <w:pPr>
              <w:pStyle w:val="affff3"/>
            </w:pPr>
          </w:p>
        </w:tc>
        <w:tc>
          <w:tcPr>
            <w:tcW w:w="425" w:type="dxa"/>
            <w:tcBorders>
              <w:top w:val="single" w:sz="8" w:space="0" w:color="000000"/>
              <w:left w:val="single" w:sz="8" w:space="0" w:color="000000"/>
              <w:bottom w:val="single" w:sz="8" w:space="0" w:color="000000"/>
              <w:right w:val="single" w:sz="8" w:space="0" w:color="000000"/>
            </w:tcBorders>
            <w:shd w:val="clear" w:color="auto" w:fill="E2F0D9"/>
            <w:tcMar>
              <w:top w:w="8" w:type="dxa"/>
              <w:left w:w="8" w:type="dxa"/>
              <w:bottom w:w="0" w:type="dxa"/>
              <w:right w:w="8" w:type="dxa"/>
            </w:tcMar>
            <w:vAlign w:val="center"/>
            <w:hideMark/>
          </w:tcPr>
          <w:p w14:paraId="21FA5C3E" w14:textId="77777777" w:rsidR="00445076" w:rsidRPr="001328A0" w:rsidRDefault="00445076">
            <w:pPr>
              <w:pStyle w:val="affff3"/>
            </w:pPr>
          </w:p>
        </w:tc>
        <w:tc>
          <w:tcPr>
            <w:tcW w:w="425" w:type="dxa"/>
            <w:tcBorders>
              <w:top w:val="single" w:sz="8" w:space="0" w:color="000000"/>
              <w:left w:val="single" w:sz="8" w:space="0" w:color="000000"/>
              <w:bottom w:val="single" w:sz="8" w:space="0" w:color="000000"/>
              <w:right w:val="single" w:sz="8" w:space="0" w:color="000000"/>
            </w:tcBorders>
            <w:shd w:val="clear" w:color="auto" w:fill="E2F0D9"/>
            <w:tcMar>
              <w:top w:w="8" w:type="dxa"/>
              <w:left w:w="8" w:type="dxa"/>
              <w:bottom w:w="0" w:type="dxa"/>
              <w:right w:w="8" w:type="dxa"/>
            </w:tcMar>
            <w:vAlign w:val="center"/>
            <w:hideMark/>
          </w:tcPr>
          <w:p w14:paraId="1CB16F52" w14:textId="77777777" w:rsidR="00445076" w:rsidRPr="001328A0" w:rsidRDefault="00445076">
            <w:pPr>
              <w:pStyle w:val="affff3"/>
            </w:pPr>
          </w:p>
        </w:tc>
        <w:tc>
          <w:tcPr>
            <w:tcW w:w="388" w:type="dxa"/>
            <w:tcBorders>
              <w:top w:val="single" w:sz="8" w:space="0" w:color="000000"/>
              <w:left w:val="single" w:sz="8" w:space="0" w:color="000000"/>
              <w:bottom w:val="single" w:sz="8" w:space="0" w:color="000000"/>
              <w:right w:val="single" w:sz="8" w:space="0" w:color="000000"/>
            </w:tcBorders>
            <w:shd w:val="clear" w:color="auto" w:fill="E2F0D9"/>
            <w:tcMar>
              <w:top w:w="8" w:type="dxa"/>
              <w:left w:w="8" w:type="dxa"/>
              <w:bottom w:w="0" w:type="dxa"/>
              <w:right w:w="8" w:type="dxa"/>
            </w:tcMar>
            <w:vAlign w:val="center"/>
            <w:hideMark/>
          </w:tcPr>
          <w:p w14:paraId="5E086A7D" w14:textId="77777777" w:rsidR="00445076" w:rsidRPr="001328A0" w:rsidRDefault="00445076">
            <w:pPr>
              <w:pStyle w:val="affff3"/>
            </w:pPr>
          </w:p>
        </w:tc>
        <w:tc>
          <w:tcPr>
            <w:tcW w:w="321" w:type="dxa"/>
            <w:tcBorders>
              <w:top w:val="single" w:sz="8" w:space="0" w:color="000000"/>
              <w:left w:val="single" w:sz="8" w:space="0" w:color="000000"/>
              <w:bottom w:val="single" w:sz="8" w:space="0" w:color="000000"/>
              <w:right w:val="single" w:sz="8" w:space="0" w:color="000000"/>
            </w:tcBorders>
            <w:shd w:val="clear" w:color="auto" w:fill="auto"/>
            <w:tcMar>
              <w:top w:w="8" w:type="dxa"/>
              <w:left w:w="8" w:type="dxa"/>
              <w:bottom w:w="0" w:type="dxa"/>
              <w:right w:w="8" w:type="dxa"/>
            </w:tcMar>
            <w:vAlign w:val="center"/>
            <w:hideMark/>
          </w:tcPr>
          <w:p w14:paraId="03EA251D" w14:textId="77777777" w:rsidR="00445076" w:rsidRPr="001328A0" w:rsidRDefault="00445076">
            <w:pPr>
              <w:pStyle w:val="affff3"/>
            </w:pPr>
          </w:p>
        </w:tc>
        <w:tc>
          <w:tcPr>
            <w:tcW w:w="390" w:type="dxa"/>
            <w:tcBorders>
              <w:top w:val="single" w:sz="8" w:space="0" w:color="000000"/>
              <w:left w:val="single" w:sz="8" w:space="0" w:color="000000"/>
              <w:bottom w:val="single" w:sz="8" w:space="0" w:color="000000"/>
              <w:right w:val="single" w:sz="8" w:space="0" w:color="000000"/>
            </w:tcBorders>
            <w:shd w:val="clear" w:color="auto" w:fill="auto"/>
            <w:tcMar>
              <w:top w:w="8" w:type="dxa"/>
              <w:left w:w="8" w:type="dxa"/>
              <w:bottom w:w="0" w:type="dxa"/>
              <w:right w:w="8" w:type="dxa"/>
            </w:tcMar>
            <w:vAlign w:val="center"/>
            <w:hideMark/>
          </w:tcPr>
          <w:p w14:paraId="489E8BFF" w14:textId="77777777" w:rsidR="00445076" w:rsidRPr="001328A0" w:rsidRDefault="00445076">
            <w:pPr>
              <w:pStyle w:val="affff3"/>
            </w:pPr>
          </w:p>
        </w:tc>
        <w:tc>
          <w:tcPr>
            <w:tcW w:w="461" w:type="dxa"/>
            <w:tcBorders>
              <w:top w:val="single" w:sz="8" w:space="0" w:color="000000"/>
              <w:left w:val="single" w:sz="8" w:space="0" w:color="000000"/>
              <w:bottom w:val="single" w:sz="8" w:space="0" w:color="000000"/>
              <w:right w:val="single" w:sz="8" w:space="0" w:color="000000"/>
            </w:tcBorders>
            <w:shd w:val="clear" w:color="auto" w:fill="auto"/>
            <w:tcMar>
              <w:top w:w="8" w:type="dxa"/>
              <w:left w:w="8" w:type="dxa"/>
              <w:bottom w:w="0" w:type="dxa"/>
              <w:right w:w="8" w:type="dxa"/>
            </w:tcMar>
            <w:vAlign w:val="center"/>
            <w:hideMark/>
          </w:tcPr>
          <w:p w14:paraId="056D93E7" w14:textId="77777777" w:rsidR="00445076" w:rsidRPr="001328A0" w:rsidRDefault="00445076">
            <w:pPr>
              <w:pStyle w:val="affff3"/>
            </w:pPr>
          </w:p>
        </w:tc>
      </w:tr>
      <w:tr w:rsidR="00445076" w:rsidRPr="0049601A" w14:paraId="5FB8EDC0" w14:textId="77777777" w:rsidTr="007917FF">
        <w:trPr>
          <w:trHeight w:val="34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407AD36" w14:textId="77777777" w:rsidR="00445076" w:rsidRPr="001328A0" w:rsidRDefault="00445076" w:rsidP="0024286C">
            <w:pPr>
              <w:pStyle w:val="affff8"/>
            </w:pPr>
          </w:p>
        </w:tc>
        <w:tc>
          <w:tcPr>
            <w:tcW w:w="1573" w:type="dxa"/>
            <w:vMerge/>
            <w:tcBorders>
              <w:top w:val="single" w:sz="8" w:space="0" w:color="000000"/>
              <w:left w:val="single" w:sz="8" w:space="0" w:color="000000"/>
              <w:bottom w:val="single" w:sz="8" w:space="0" w:color="000000"/>
              <w:right w:val="single" w:sz="8" w:space="0" w:color="000000"/>
            </w:tcBorders>
            <w:vAlign w:val="center"/>
            <w:hideMark/>
          </w:tcPr>
          <w:p w14:paraId="458CD4F2" w14:textId="77777777" w:rsidR="00445076" w:rsidRPr="001328A0" w:rsidRDefault="00445076" w:rsidP="0024286C">
            <w:pPr>
              <w:pStyle w:val="affff8"/>
            </w:pPr>
          </w:p>
        </w:tc>
        <w:tc>
          <w:tcPr>
            <w:tcW w:w="2835" w:type="dxa"/>
            <w:vMerge/>
            <w:tcBorders>
              <w:top w:val="single" w:sz="8" w:space="0" w:color="000000"/>
              <w:left w:val="single" w:sz="8" w:space="0" w:color="000000"/>
              <w:bottom w:val="single" w:sz="8" w:space="0" w:color="000000"/>
              <w:right w:val="single" w:sz="8" w:space="0" w:color="000000"/>
            </w:tcBorders>
            <w:vAlign w:val="center"/>
            <w:hideMark/>
          </w:tcPr>
          <w:p w14:paraId="46D22A12" w14:textId="77777777" w:rsidR="00445076" w:rsidRPr="001328A0" w:rsidRDefault="00445076" w:rsidP="0024286C">
            <w:pPr>
              <w:pStyle w:val="affff8"/>
            </w:pP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8" w:type="dxa"/>
              <w:left w:w="8" w:type="dxa"/>
              <w:bottom w:w="0" w:type="dxa"/>
              <w:right w:w="8" w:type="dxa"/>
            </w:tcMar>
            <w:vAlign w:val="center"/>
            <w:hideMark/>
          </w:tcPr>
          <w:p w14:paraId="07A4CC6F" w14:textId="77777777" w:rsidR="00445076" w:rsidRPr="001328A0" w:rsidRDefault="00445076" w:rsidP="0024286C">
            <w:pPr>
              <w:pStyle w:val="affff8"/>
            </w:pPr>
            <w:r w:rsidRPr="001328A0">
              <w:rPr>
                <w:rFonts w:hint="eastAsia"/>
              </w:rPr>
              <w:t>リスクアセスメント結果報告書</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8" w:type="dxa"/>
              <w:left w:w="8" w:type="dxa"/>
              <w:bottom w:w="0" w:type="dxa"/>
              <w:right w:w="8" w:type="dxa"/>
            </w:tcMar>
            <w:vAlign w:val="center"/>
            <w:hideMark/>
          </w:tcPr>
          <w:p w14:paraId="58437445" w14:textId="77777777" w:rsidR="00445076" w:rsidRPr="001328A0" w:rsidRDefault="00445076">
            <w:pPr>
              <w:pStyle w:val="affff3"/>
            </w:pP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8" w:type="dxa"/>
              <w:left w:w="8" w:type="dxa"/>
              <w:bottom w:w="0" w:type="dxa"/>
              <w:right w:w="8" w:type="dxa"/>
            </w:tcMar>
            <w:vAlign w:val="center"/>
            <w:hideMark/>
          </w:tcPr>
          <w:p w14:paraId="2ED072E1" w14:textId="77777777" w:rsidR="00445076" w:rsidRPr="001328A0" w:rsidRDefault="00445076">
            <w:pPr>
              <w:pStyle w:val="affff3"/>
            </w:pPr>
          </w:p>
        </w:tc>
        <w:tc>
          <w:tcPr>
            <w:tcW w:w="425" w:type="dxa"/>
            <w:tcBorders>
              <w:top w:val="single" w:sz="8" w:space="0" w:color="000000"/>
              <w:left w:val="single" w:sz="8" w:space="0" w:color="000000"/>
              <w:bottom w:val="single" w:sz="8" w:space="0" w:color="000000"/>
              <w:right w:val="single" w:sz="8" w:space="0" w:color="000000"/>
            </w:tcBorders>
            <w:shd w:val="clear" w:color="auto" w:fill="E2F0D9"/>
            <w:tcMar>
              <w:top w:w="8" w:type="dxa"/>
              <w:left w:w="8" w:type="dxa"/>
              <w:bottom w:w="0" w:type="dxa"/>
              <w:right w:w="8" w:type="dxa"/>
            </w:tcMar>
            <w:vAlign w:val="center"/>
            <w:hideMark/>
          </w:tcPr>
          <w:p w14:paraId="0DD3E63A" w14:textId="77777777" w:rsidR="00445076" w:rsidRPr="001328A0" w:rsidRDefault="00445076">
            <w:pPr>
              <w:pStyle w:val="affff3"/>
            </w:pPr>
          </w:p>
        </w:tc>
        <w:tc>
          <w:tcPr>
            <w:tcW w:w="425" w:type="dxa"/>
            <w:tcBorders>
              <w:top w:val="single" w:sz="8" w:space="0" w:color="000000"/>
              <w:left w:val="single" w:sz="8" w:space="0" w:color="000000"/>
              <w:bottom w:val="single" w:sz="8" w:space="0" w:color="000000"/>
              <w:right w:val="single" w:sz="8" w:space="0" w:color="000000"/>
            </w:tcBorders>
            <w:shd w:val="clear" w:color="auto" w:fill="E2F0D9"/>
            <w:tcMar>
              <w:top w:w="8" w:type="dxa"/>
              <w:left w:w="8" w:type="dxa"/>
              <w:bottom w:w="0" w:type="dxa"/>
              <w:right w:w="8" w:type="dxa"/>
            </w:tcMar>
            <w:vAlign w:val="center"/>
            <w:hideMark/>
          </w:tcPr>
          <w:p w14:paraId="1533F34C" w14:textId="77777777" w:rsidR="00445076" w:rsidRPr="001328A0" w:rsidRDefault="00445076">
            <w:pPr>
              <w:pStyle w:val="affff3"/>
            </w:pPr>
          </w:p>
        </w:tc>
        <w:tc>
          <w:tcPr>
            <w:tcW w:w="388" w:type="dxa"/>
            <w:tcBorders>
              <w:top w:val="single" w:sz="8" w:space="0" w:color="000000"/>
              <w:left w:val="single" w:sz="8" w:space="0" w:color="000000"/>
              <w:bottom w:val="single" w:sz="8" w:space="0" w:color="000000"/>
              <w:right w:val="single" w:sz="8" w:space="0" w:color="000000"/>
            </w:tcBorders>
            <w:shd w:val="clear" w:color="auto" w:fill="E2F0D9"/>
            <w:tcMar>
              <w:top w:w="8" w:type="dxa"/>
              <w:left w:w="8" w:type="dxa"/>
              <w:bottom w:w="0" w:type="dxa"/>
              <w:right w:w="8" w:type="dxa"/>
            </w:tcMar>
            <w:vAlign w:val="center"/>
            <w:hideMark/>
          </w:tcPr>
          <w:p w14:paraId="0509753E" w14:textId="77777777" w:rsidR="00445076" w:rsidRPr="001328A0" w:rsidRDefault="00445076">
            <w:pPr>
              <w:pStyle w:val="affff3"/>
            </w:pPr>
          </w:p>
        </w:tc>
        <w:tc>
          <w:tcPr>
            <w:tcW w:w="321" w:type="dxa"/>
            <w:tcBorders>
              <w:top w:val="single" w:sz="8" w:space="0" w:color="000000"/>
              <w:left w:val="single" w:sz="8" w:space="0" w:color="000000"/>
              <w:bottom w:val="single" w:sz="8" w:space="0" w:color="000000"/>
              <w:right w:val="single" w:sz="8" w:space="0" w:color="000000"/>
            </w:tcBorders>
            <w:shd w:val="clear" w:color="auto" w:fill="auto"/>
            <w:tcMar>
              <w:top w:w="8" w:type="dxa"/>
              <w:left w:w="8" w:type="dxa"/>
              <w:bottom w:w="0" w:type="dxa"/>
              <w:right w:w="8" w:type="dxa"/>
            </w:tcMar>
            <w:vAlign w:val="center"/>
            <w:hideMark/>
          </w:tcPr>
          <w:p w14:paraId="56E37BB4" w14:textId="77777777" w:rsidR="00445076" w:rsidRPr="001328A0" w:rsidRDefault="00445076">
            <w:pPr>
              <w:pStyle w:val="affff3"/>
            </w:pPr>
          </w:p>
        </w:tc>
        <w:tc>
          <w:tcPr>
            <w:tcW w:w="390" w:type="dxa"/>
            <w:tcBorders>
              <w:top w:val="single" w:sz="8" w:space="0" w:color="000000"/>
              <w:left w:val="single" w:sz="8" w:space="0" w:color="000000"/>
              <w:bottom w:val="single" w:sz="8" w:space="0" w:color="000000"/>
              <w:right w:val="single" w:sz="8" w:space="0" w:color="000000"/>
            </w:tcBorders>
            <w:shd w:val="clear" w:color="auto" w:fill="auto"/>
            <w:tcMar>
              <w:top w:w="8" w:type="dxa"/>
              <w:left w:w="8" w:type="dxa"/>
              <w:bottom w:w="0" w:type="dxa"/>
              <w:right w:w="8" w:type="dxa"/>
            </w:tcMar>
            <w:vAlign w:val="center"/>
            <w:hideMark/>
          </w:tcPr>
          <w:p w14:paraId="700D7A5C" w14:textId="77777777" w:rsidR="00445076" w:rsidRPr="001328A0" w:rsidRDefault="00445076">
            <w:pPr>
              <w:pStyle w:val="affff3"/>
            </w:pPr>
          </w:p>
        </w:tc>
        <w:tc>
          <w:tcPr>
            <w:tcW w:w="461" w:type="dxa"/>
            <w:tcBorders>
              <w:top w:val="single" w:sz="8" w:space="0" w:color="000000"/>
              <w:left w:val="single" w:sz="8" w:space="0" w:color="000000"/>
              <w:bottom w:val="single" w:sz="8" w:space="0" w:color="000000"/>
              <w:right w:val="single" w:sz="8" w:space="0" w:color="000000"/>
            </w:tcBorders>
            <w:shd w:val="clear" w:color="auto" w:fill="auto"/>
            <w:tcMar>
              <w:top w:w="8" w:type="dxa"/>
              <w:left w:w="8" w:type="dxa"/>
              <w:bottom w:w="0" w:type="dxa"/>
              <w:right w:w="8" w:type="dxa"/>
            </w:tcMar>
            <w:vAlign w:val="center"/>
            <w:hideMark/>
          </w:tcPr>
          <w:p w14:paraId="501C10AF" w14:textId="77777777" w:rsidR="00445076" w:rsidRPr="001328A0" w:rsidRDefault="00445076">
            <w:pPr>
              <w:pStyle w:val="affff3"/>
            </w:pPr>
          </w:p>
        </w:tc>
      </w:tr>
      <w:tr w:rsidR="00445076" w:rsidRPr="0049601A" w14:paraId="0E42A5A4" w14:textId="77777777" w:rsidTr="007917FF">
        <w:trPr>
          <w:trHeight w:val="20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485D955" w14:textId="77777777" w:rsidR="00445076" w:rsidRPr="001328A0" w:rsidRDefault="00445076" w:rsidP="0024286C">
            <w:pPr>
              <w:pStyle w:val="affff8"/>
            </w:pPr>
          </w:p>
        </w:tc>
        <w:tc>
          <w:tcPr>
            <w:tcW w:w="1573" w:type="dxa"/>
            <w:vMerge/>
            <w:tcBorders>
              <w:top w:val="single" w:sz="8" w:space="0" w:color="000000"/>
              <w:left w:val="single" w:sz="8" w:space="0" w:color="000000"/>
              <w:bottom w:val="single" w:sz="8" w:space="0" w:color="000000"/>
              <w:right w:val="single" w:sz="8" w:space="0" w:color="000000"/>
            </w:tcBorders>
            <w:vAlign w:val="center"/>
            <w:hideMark/>
          </w:tcPr>
          <w:p w14:paraId="2DEF7203" w14:textId="77777777" w:rsidR="00445076" w:rsidRPr="001328A0" w:rsidRDefault="00445076" w:rsidP="0024286C">
            <w:pPr>
              <w:pStyle w:val="affff8"/>
            </w:pP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8" w:type="dxa"/>
              <w:left w:w="8" w:type="dxa"/>
              <w:bottom w:w="0" w:type="dxa"/>
              <w:right w:w="8" w:type="dxa"/>
            </w:tcMar>
            <w:vAlign w:val="center"/>
            <w:hideMark/>
          </w:tcPr>
          <w:p w14:paraId="55F5B8A7" w14:textId="77777777" w:rsidR="00445076" w:rsidRPr="001328A0" w:rsidRDefault="00445076" w:rsidP="0024286C">
            <w:pPr>
              <w:pStyle w:val="affff8"/>
            </w:pPr>
            <w:r w:rsidRPr="001328A0">
              <w:rPr>
                <w:rFonts w:hint="eastAsia"/>
              </w:rPr>
              <w:t>リスク対応のための計画作成</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8" w:type="dxa"/>
              <w:left w:w="8" w:type="dxa"/>
              <w:bottom w:w="0" w:type="dxa"/>
              <w:right w:w="8" w:type="dxa"/>
            </w:tcMar>
            <w:vAlign w:val="center"/>
            <w:hideMark/>
          </w:tcPr>
          <w:p w14:paraId="4EB9B728" w14:textId="77777777" w:rsidR="00445076" w:rsidRPr="001328A0" w:rsidRDefault="00445076" w:rsidP="0024286C">
            <w:pPr>
              <w:pStyle w:val="affff8"/>
            </w:pPr>
            <w:r w:rsidRPr="001328A0">
              <w:rPr>
                <w:rFonts w:hint="eastAsia"/>
              </w:rPr>
              <w:t>適用宣言書</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8" w:type="dxa"/>
              <w:left w:w="8" w:type="dxa"/>
              <w:bottom w:w="0" w:type="dxa"/>
              <w:right w:w="8" w:type="dxa"/>
            </w:tcMar>
            <w:vAlign w:val="center"/>
            <w:hideMark/>
          </w:tcPr>
          <w:p w14:paraId="45B4673A" w14:textId="77777777" w:rsidR="00445076" w:rsidRPr="001328A0" w:rsidRDefault="00445076">
            <w:pPr>
              <w:pStyle w:val="affff3"/>
            </w:pP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8" w:type="dxa"/>
              <w:left w:w="8" w:type="dxa"/>
              <w:bottom w:w="0" w:type="dxa"/>
              <w:right w:w="8" w:type="dxa"/>
            </w:tcMar>
            <w:vAlign w:val="center"/>
            <w:hideMark/>
          </w:tcPr>
          <w:p w14:paraId="34E8F2EA" w14:textId="77777777" w:rsidR="00445076" w:rsidRPr="001328A0" w:rsidRDefault="00445076">
            <w:pPr>
              <w:pStyle w:val="affff3"/>
            </w:pP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8" w:type="dxa"/>
              <w:left w:w="8" w:type="dxa"/>
              <w:bottom w:w="0" w:type="dxa"/>
              <w:right w:w="8" w:type="dxa"/>
            </w:tcMar>
            <w:vAlign w:val="center"/>
            <w:hideMark/>
          </w:tcPr>
          <w:p w14:paraId="67BBC27D" w14:textId="77777777" w:rsidR="00445076" w:rsidRPr="001328A0" w:rsidRDefault="00445076">
            <w:pPr>
              <w:pStyle w:val="affff3"/>
            </w:pP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8" w:type="dxa"/>
              <w:left w:w="8" w:type="dxa"/>
              <w:bottom w:w="0" w:type="dxa"/>
              <w:right w:w="8" w:type="dxa"/>
            </w:tcMar>
            <w:vAlign w:val="center"/>
            <w:hideMark/>
          </w:tcPr>
          <w:p w14:paraId="29211A31" w14:textId="77777777" w:rsidR="00445076" w:rsidRPr="001328A0" w:rsidRDefault="00445076">
            <w:pPr>
              <w:pStyle w:val="affff3"/>
            </w:pPr>
          </w:p>
        </w:tc>
        <w:tc>
          <w:tcPr>
            <w:tcW w:w="388" w:type="dxa"/>
            <w:tcBorders>
              <w:top w:val="single" w:sz="8" w:space="0" w:color="000000"/>
              <w:left w:val="single" w:sz="8" w:space="0" w:color="000000"/>
              <w:bottom w:val="single" w:sz="8" w:space="0" w:color="000000"/>
              <w:right w:val="single" w:sz="8" w:space="0" w:color="000000"/>
            </w:tcBorders>
            <w:shd w:val="clear" w:color="auto" w:fill="auto"/>
            <w:tcMar>
              <w:top w:w="8" w:type="dxa"/>
              <w:left w:w="8" w:type="dxa"/>
              <w:bottom w:w="0" w:type="dxa"/>
              <w:right w:w="8" w:type="dxa"/>
            </w:tcMar>
            <w:vAlign w:val="center"/>
            <w:hideMark/>
          </w:tcPr>
          <w:p w14:paraId="75F6890A" w14:textId="77777777" w:rsidR="00445076" w:rsidRPr="001328A0" w:rsidRDefault="00445076">
            <w:pPr>
              <w:pStyle w:val="affff3"/>
            </w:pPr>
          </w:p>
        </w:tc>
        <w:tc>
          <w:tcPr>
            <w:tcW w:w="321" w:type="dxa"/>
            <w:tcBorders>
              <w:top w:val="single" w:sz="8" w:space="0" w:color="000000"/>
              <w:left w:val="single" w:sz="8" w:space="0" w:color="000000"/>
              <w:bottom w:val="single" w:sz="8" w:space="0" w:color="000000"/>
              <w:right w:val="single" w:sz="8" w:space="0" w:color="000000"/>
            </w:tcBorders>
            <w:shd w:val="clear" w:color="auto" w:fill="E2F0D9"/>
            <w:tcMar>
              <w:top w:w="8" w:type="dxa"/>
              <w:left w:w="8" w:type="dxa"/>
              <w:bottom w:w="0" w:type="dxa"/>
              <w:right w:w="8" w:type="dxa"/>
            </w:tcMar>
            <w:vAlign w:val="center"/>
            <w:hideMark/>
          </w:tcPr>
          <w:p w14:paraId="0DF42A2A" w14:textId="77777777" w:rsidR="00445076" w:rsidRPr="001328A0" w:rsidRDefault="00445076">
            <w:pPr>
              <w:pStyle w:val="affff3"/>
            </w:pPr>
          </w:p>
        </w:tc>
        <w:tc>
          <w:tcPr>
            <w:tcW w:w="390" w:type="dxa"/>
            <w:tcBorders>
              <w:top w:val="single" w:sz="8" w:space="0" w:color="000000"/>
              <w:left w:val="single" w:sz="8" w:space="0" w:color="000000"/>
              <w:bottom w:val="single" w:sz="8" w:space="0" w:color="000000"/>
              <w:right w:val="single" w:sz="8" w:space="0" w:color="000000"/>
            </w:tcBorders>
            <w:shd w:val="clear" w:color="auto" w:fill="E2F0D9"/>
            <w:tcMar>
              <w:top w:w="8" w:type="dxa"/>
              <w:left w:w="8" w:type="dxa"/>
              <w:bottom w:w="0" w:type="dxa"/>
              <w:right w:w="8" w:type="dxa"/>
            </w:tcMar>
            <w:vAlign w:val="center"/>
            <w:hideMark/>
          </w:tcPr>
          <w:p w14:paraId="6B024587" w14:textId="77777777" w:rsidR="00445076" w:rsidRPr="001328A0" w:rsidRDefault="00445076">
            <w:pPr>
              <w:pStyle w:val="affff3"/>
            </w:pPr>
          </w:p>
        </w:tc>
        <w:tc>
          <w:tcPr>
            <w:tcW w:w="461" w:type="dxa"/>
            <w:tcBorders>
              <w:top w:val="single" w:sz="8" w:space="0" w:color="000000"/>
              <w:left w:val="single" w:sz="8" w:space="0" w:color="000000"/>
              <w:bottom w:val="single" w:sz="8" w:space="0" w:color="000000"/>
              <w:right w:val="single" w:sz="8" w:space="0" w:color="000000"/>
            </w:tcBorders>
            <w:shd w:val="clear" w:color="auto" w:fill="E2F0D9"/>
            <w:tcMar>
              <w:top w:w="8" w:type="dxa"/>
              <w:left w:w="8" w:type="dxa"/>
              <w:bottom w:w="0" w:type="dxa"/>
              <w:right w:w="8" w:type="dxa"/>
            </w:tcMar>
            <w:vAlign w:val="center"/>
            <w:hideMark/>
          </w:tcPr>
          <w:p w14:paraId="513235B1" w14:textId="77777777" w:rsidR="00445076" w:rsidRPr="001328A0" w:rsidRDefault="00445076">
            <w:pPr>
              <w:pStyle w:val="affff3"/>
            </w:pPr>
          </w:p>
        </w:tc>
      </w:tr>
      <w:tr w:rsidR="00445076" w:rsidRPr="0049601A" w14:paraId="41AE2760" w14:textId="77777777" w:rsidTr="007917FF">
        <w:trPr>
          <w:trHeight w:val="28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DD92BFE" w14:textId="77777777" w:rsidR="00445076" w:rsidRPr="001328A0" w:rsidRDefault="00445076" w:rsidP="0024286C">
            <w:pPr>
              <w:pStyle w:val="affff8"/>
            </w:pPr>
          </w:p>
        </w:tc>
        <w:tc>
          <w:tcPr>
            <w:tcW w:w="1573" w:type="dxa"/>
            <w:vMerge/>
            <w:tcBorders>
              <w:top w:val="single" w:sz="8" w:space="0" w:color="000000"/>
              <w:left w:val="single" w:sz="8" w:space="0" w:color="000000"/>
              <w:bottom w:val="single" w:sz="8" w:space="0" w:color="000000"/>
              <w:right w:val="single" w:sz="8" w:space="0" w:color="000000"/>
            </w:tcBorders>
            <w:vAlign w:val="center"/>
            <w:hideMark/>
          </w:tcPr>
          <w:p w14:paraId="7F797793" w14:textId="77777777" w:rsidR="00445076" w:rsidRPr="001328A0" w:rsidRDefault="00445076" w:rsidP="0024286C">
            <w:pPr>
              <w:pStyle w:val="affff8"/>
            </w:pP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8" w:type="dxa"/>
              <w:left w:w="8" w:type="dxa"/>
              <w:bottom w:w="0" w:type="dxa"/>
              <w:right w:w="8" w:type="dxa"/>
            </w:tcMar>
            <w:vAlign w:val="center"/>
            <w:hideMark/>
          </w:tcPr>
          <w:p w14:paraId="71ED4D77" w14:textId="77777777" w:rsidR="00445076" w:rsidRPr="001328A0" w:rsidRDefault="00445076" w:rsidP="0024286C">
            <w:pPr>
              <w:pStyle w:val="affff8"/>
            </w:pPr>
            <w:r w:rsidRPr="001328A0">
              <w:rPr>
                <w:rFonts w:hint="eastAsia"/>
              </w:rPr>
              <w:t>（アクションプランの作成）</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8" w:type="dxa"/>
              <w:left w:w="8" w:type="dxa"/>
              <w:bottom w:w="0" w:type="dxa"/>
              <w:right w:w="8" w:type="dxa"/>
            </w:tcMar>
            <w:vAlign w:val="center"/>
            <w:hideMark/>
          </w:tcPr>
          <w:p w14:paraId="37C1D33B" w14:textId="77777777" w:rsidR="00445076" w:rsidRPr="001328A0" w:rsidRDefault="00445076" w:rsidP="0024286C">
            <w:pPr>
              <w:pStyle w:val="affff8"/>
            </w:pPr>
            <w:r w:rsidRPr="001328A0">
              <w:rPr>
                <w:rFonts w:hint="eastAsia"/>
              </w:rPr>
              <w:t>リスク対応計画</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8" w:type="dxa"/>
              <w:left w:w="8" w:type="dxa"/>
              <w:bottom w:w="0" w:type="dxa"/>
              <w:right w:w="8" w:type="dxa"/>
            </w:tcMar>
            <w:vAlign w:val="center"/>
            <w:hideMark/>
          </w:tcPr>
          <w:p w14:paraId="21D141CC" w14:textId="77777777" w:rsidR="00445076" w:rsidRPr="001328A0" w:rsidRDefault="00445076">
            <w:pPr>
              <w:pStyle w:val="affff3"/>
            </w:pP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8" w:type="dxa"/>
              <w:left w:w="8" w:type="dxa"/>
              <w:bottom w:w="0" w:type="dxa"/>
              <w:right w:w="8" w:type="dxa"/>
            </w:tcMar>
            <w:vAlign w:val="center"/>
            <w:hideMark/>
          </w:tcPr>
          <w:p w14:paraId="73D5EDE5" w14:textId="77777777" w:rsidR="00445076" w:rsidRPr="001328A0" w:rsidRDefault="00445076">
            <w:pPr>
              <w:pStyle w:val="affff3"/>
            </w:pP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8" w:type="dxa"/>
              <w:left w:w="8" w:type="dxa"/>
              <w:bottom w:w="0" w:type="dxa"/>
              <w:right w:w="8" w:type="dxa"/>
            </w:tcMar>
            <w:vAlign w:val="center"/>
            <w:hideMark/>
          </w:tcPr>
          <w:p w14:paraId="711472A2" w14:textId="77777777" w:rsidR="00445076" w:rsidRPr="001328A0" w:rsidRDefault="00445076">
            <w:pPr>
              <w:pStyle w:val="affff3"/>
            </w:pP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8" w:type="dxa"/>
              <w:left w:w="8" w:type="dxa"/>
              <w:bottom w:w="0" w:type="dxa"/>
              <w:right w:w="8" w:type="dxa"/>
            </w:tcMar>
            <w:vAlign w:val="center"/>
            <w:hideMark/>
          </w:tcPr>
          <w:p w14:paraId="387EA837" w14:textId="77777777" w:rsidR="00445076" w:rsidRPr="001328A0" w:rsidRDefault="00445076">
            <w:pPr>
              <w:pStyle w:val="affff3"/>
            </w:pPr>
          </w:p>
        </w:tc>
        <w:tc>
          <w:tcPr>
            <w:tcW w:w="388" w:type="dxa"/>
            <w:tcBorders>
              <w:top w:val="single" w:sz="8" w:space="0" w:color="000000"/>
              <w:left w:val="single" w:sz="8" w:space="0" w:color="000000"/>
              <w:bottom w:val="single" w:sz="8" w:space="0" w:color="000000"/>
              <w:right w:val="single" w:sz="8" w:space="0" w:color="000000"/>
            </w:tcBorders>
            <w:shd w:val="clear" w:color="auto" w:fill="auto"/>
            <w:tcMar>
              <w:top w:w="8" w:type="dxa"/>
              <w:left w:w="8" w:type="dxa"/>
              <w:bottom w:w="0" w:type="dxa"/>
              <w:right w:w="8" w:type="dxa"/>
            </w:tcMar>
            <w:vAlign w:val="center"/>
            <w:hideMark/>
          </w:tcPr>
          <w:p w14:paraId="6E080717" w14:textId="77777777" w:rsidR="00445076" w:rsidRPr="001328A0" w:rsidRDefault="00445076">
            <w:pPr>
              <w:pStyle w:val="affff3"/>
            </w:pPr>
          </w:p>
        </w:tc>
        <w:tc>
          <w:tcPr>
            <w:tcW w:w="321" w:type="dxa"/>
            <w:tcBorders>
              <w:top w:val="single" w:sz="8" w:space="0" w:color="000000"/>
              <w:left w:val="single" w:sz="8" w:space="0" w:color="000000"/>
              <w:bottom w:val="single" w:sz="8" w:space="0" w:color="000000"/>
              <w:right w:val="single" w:sz="8" w:space="0" w:color="000000"/>
            </w:tcBorders>
            <w:shd w:val="clear" w:color="auto" w:fill="E2F0D9"/>
            <w:tcMar>
              <w:top w:w="8" w:type="dxa"/>
              <w:left w:w="8" w:type="dxa"/>
              <w:bottom w:w="0" w:type="dxa"/>
              <w:right w:w="8" w:type="dxa"/>
            </w:tcMar>
            <w:vAlign w:val="center"/>
            <w:hideMark/>
          </w:tcPr>
          <w:p w14:paraId="4504F7A3" w14:textId="77777777" w:rsidR="00445076" w:rsidRPr="001328A0" w:rsidRDefault="00445076">
            <w:pPr>
              <w:pStyle w:val="affff3"/>
            </w:pPr>
          </w:p>
        </w:tc>
        <w:tc>
          <w:tcPr>
            <w:tcW w:w="390" w:type="dxa"/>
            <w:tcBorders>
              <w:top w:val="single" w:sz="8" w:space="0" w:color="000000"/>
              <w:left w:val="single" w:sz="8" w:space="0" w:color="000000"/>
              <w:bottom w:val="single" w:sz="8" w:space="0" w:color="000000"/>
              <w:right w:val="single" w:sz="8" w:space="0" w:color="000000"/>
            </w:tcBorders>
            <w:shd w:val="clear" w:color="auto" w:fill="E2F0D9"/>
            <w:tcMar>
              <w:top w:w="8" w:type="dxa"/>
              <w:left w:w="8" w:type="dxa"/>
              <w:bottom w:w="0" w:type="dxa"/>
              <w:right w:w="8" w:type="dxa"/>
            </w:tcMar>
            <w:vAlign w:val="center"/>
            <w:hideMark/>
          </w:tcPr>
          <w:p w14:paraId="6A9D12D6" w14:textId="77777777" w:rsidR="00445076" w:rsidRPr="001328A0" w:rsidRDefault="00445076">
            <w:pPr>
              <w:pStyle w:val="affff3"/>
            </w:pPr>
          </w:p>
        </w:tc>
        <w:tc>
          <w:tcPr>
            <w:tcW w:w="461" w:type="dxa"/>
            <w:tcBorders>
              <w:top w:val="single" w:sz="8" w:space="0" w:color="000000"/>
              <w:left w:val="single" w:sz="8" w:space="0" w:color="000000"/>
              <w:bottom w:val="single" w:sz="8" w:space="0" w:color="000000"/>
              <w:right w:val="single" w:sz="8" w:space="0" w:color="000000"/>
            </w:tcBorders>
            <w:shd w:val="clear" w:color="auto" w:fill="E2F0D9"/>
            <w:tcMar>
              <w:top w:w="8" w:type="dxa"/>
              <w:left w:w="8" w:type="dxa"/>
              <w:bottom w:w="0" w:type="dxa"/>
              <w:right w:w="8" w:type="dxa"/>
            </w:tcMar>
            <w:vAlign w:val="center"/>
            <w:hideMark/>
          </w:tcPr>
          <w:p w14:paraId="26E887CA" w14:textId="77777777" w:rsidR="00445076" w:rsidRPr="001328A0" w:rsidRDefault="00445076">
            <w:pPr>
              <w:pStyle w:val="affff3"/>
            </w:pPr>
          </w:p>
        </w:tc>
      </w:tr>
      <w:tr w:rsidR="00445076" w:rsidRPr="0049601A" w14:paraId="37AF4E1B" w14:textId="77777777" w:rsidTr="007917FF">
        <w:trPr>
          <w:trHeight w:val="427"/>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129634B" w14:textId="77777777" w:rsidR="00445076" w:rsidRPr="001328A0" w:rsidRDefault="00445076" w:rsidP="0024286C">
            <w:pPr>
              <w:pStyle w:val="affff8"/>
            </w:pPr>
          </w:p>
        </w:tc>
        <w:tc>
          <w:tcPr>
            <w:tcW w:w="1573" w:type="dxa"/>
            <w:vMerge/>
            <w:tcBorders>
              <w:top w:val="single" w:sz="8" w:space="0" w:color="000000"/>
              <w:left w:val="single" w:sz="8" w:space="0" w:color="000000"/>
              <w:bottom w:val="single" w:sz="8" w:space="0" w:color="000000"/>
              <w:right w:val="single" w:sz="8" w:space="0" w:color="000000"/>
            </w:tcBorders>
            <w:vAlign w:val="center"/>
            <w:hideMark/>
          </w:tcPr>
          <w:p w14:paraId="3BD310C8" w14:textId="77777777" w:rsidR="00445076" w:rsidRPr="001328A0" w:rsidRDefault="00445076" w:rsidP="0024286C">
            <w:pPr>
              <w:pStyle w:val="affff8"/>
            </w:pP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8" w:type="dxa"/>
              <w:left w:w="8" w:type="dxa"/>
              <w:bottom w:w="0" w:type="dxa"/>
              <w:right w:w="8" w:type="dxa"/>
            </w:tcMar>
            <w:vAlign w:val="center"/>
            <w:hideMark/>
          </w:tcPr>
          <w:p w14:paraId="2B37AF03" w14:textId="48A1F4C4" w:rsidR="00445076" w:rsidRPr="001328A0" w:rsidRDefault="00445076" w:rsidP="0024286C">
            <w:pPr>
              <w:pStyle w:val="affff8"/>
            </w:pPr>
            <w:r w:rsidRPr="001328A0">
              <w:rPr>
                <w:rFonts w:hint="eastAsia"/>
              </w:rPr>
              <w:t>管理策</w:t>
            </w:r>
            <w:r w:rsidR="00EC001B">
              <w:rPr>
                <w:rFonts w:hint="eastAsia"/>
              </w:rPr>
              <w:t>（</w:t>
            </w:r>
            <w:r w:rsidRPr="001328A0">
              <w:rPr>
                <w:rFonts w:hint="eastAsia"/>
              </w:rPr>
              <w:t>ルール</w:t>
            </w:r>
            <w:r w:rsidR="00EC001B">
              <w:rPr>
                <w:rFonts w:hint="eastAsia"/>
              </w:rPr>
              <w:t>）</w:t>
            </w:r>
            <w:r w:rsidRPr="001328A0">
              <w:rPr>
                <w:rFonts w:hint="eastAsia"/>
              </w:rPr>
              <w:t>の検討</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8" w:type="dxa"/>
              <w:left w:w="8" w:type="dxa"/>
              <w:bottom w:w="0" w:type="dxa"/>
              <w:right w:w="8" w:type="dxa"/>
            </w:tcMar>
            <w:vAlign w:val="center"/>
            <w:hideMark/>
          </w:tcPr>
          <w:p w14:paraId="1241BE37" w14:textId="77777777" w:rsidR="00445076" w:rsidRPr="001328A0" w:rsidRDefault="00445076" w:rsidP="0024286C">
            <w:pPr>
              <w:pStyle w:val="affff8"/>
            </w:pPr>
            <w:r w:rsidRPr="001328A0">
              <w:rPr>
                <w:rFonts w:hint="eastAsia"/>
              </w:rPr>
              <w:t>情報セキュリティ手順書</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8" w:type="dxa"/>
              <w:left w:w="8" w:type="dxa"/>
              <w:bottom w:w="0" w:type="dxa"/>
              <w:right w:w="8" w:type="dxa"/>
            </w:tcMar>
            <w:vAlign w:val="center"/>
            <w:hideMark/>
          </w:tcPr>
          <w:p w14:paraId="7F2AF953" w14:textId="77777777" w:rsidR="00445076" w:rsidRPr="001328A0" w:rsidRDefault="00445076">
            <w:pPr>
              <w:pStyle w:val="affff3"/>
            </w:pP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8" w:type="dxa"/>
              <w:left w:w="8" w:type="dxa"/>
              <w:bottom w:w="0" w:type="dxa"/>
              <w:right w:w="8" w:type="dxa"/>
            </w:tcMar>
            <w:vAlign w:val="center"/>
            <w:hideMark/>
          </w:tcPr>
          <w:p w14:paraId="2EABF1F2" w14:textId="77777777" w:rsidR="00445076" w:rsidRPr="001328A0" w:rsidRDefault="00445076">
            <w:pPr>
              <w:pStyle w:val="affff3"/>
            </w:pP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8" w:type="dxa"/>
              <w:left w:w="8" w:type="dxa"/>
              <w:bottom w:w="0" w:type="dxa"/>
              <w:right w:w="8" w:type="dxa"/>
            </w:tcMar>
            <w:vAlign w:val="center"/>
            <w:hideMark/>
          </w:tcPr>
          <w:p w14:paraId="156D9015" w14:textId="77777777" w:rsidR="00445076" w:rsidRPr="001328A0" w:rsidRDefault="00445076">
            <w:pPr>
              <w:pStyle w:val="affff3"/>
            </w:pP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8" w:type="dxa"/>
              <w:left w:w="8" w:type="dxa"/>
              <w:bottom w:w="0" w:type="dxa"/>
              <w:right w:w="8" w:type="dxa"/>
            </w:tcMar>
            <w:vAlign w:val="center"/>
            <w:hideMark/>
          </w:tcPr>
          <w:p w14:paraId="273D2DD4" w14:textId="77777777" w:rsidR="00445076" w:rsidRPr="001328A0" w:rsidRDefault="00445076">
            <w:pPr>
              <w:pStyle w:val="affff3"/>
            </w:pPr>
          </w:p>
        </w:tc>
        <w:tc>
          <w:tcPr>
            <w:tcW w:w="388" w:type="dxa"/>
            <w:tcBorders>
              <w:top w:val="single" w:sz="8" w:space="0" w:color="000000"/>
              <w:left w:val="single" w:sz="8" w:space="0" w:color="000000"/>
              <w:bottom w:val="single" w:sz="8" w:space="0" w:color="000000"/>
              <w:right w:val="single" w:sz="8" w:space="0" w:color="000000"/>
            </w:tcBorders>
            <w:shd w:val="clear" w:color="auto" w:fill="auto"/>
            <w:tcMar>
              <w:top w:w="8" w:type="dxa"/>
              <w:left w:w="8" w:type="dxa"/>
              <w:bottom w:w="0" w:type="dxa"/>
              <w:right w:w="8" w:type="dxa"/>
            </w:tcMar>
            <w:vAlign w:val="center"/>
            <w:hideMark/>
          </w:tcPr>
          <w:p w14:paraId="7113DA55" w14:textId="77777777" w:rsidR="00445076" w:rsidRPr="001328A0" w:rsidRDefault="00445076">
            <w:pPr>
              <w:pStyle w:val="affff3"/>
            </w:pPr>
          </w:p>
        </w:tc>
        <w:tc>
          <w:tcPr>
            <w:tcW w:w="321" w:type="dxa"/>
            <w:tcBorders>
              <w:top w:val="single" w:sz="8" w:space="0" w:color="000000"/>
              <w:left w:val="single" w:sz="8" w:space="0" w:color="000000"/>
              <w:bottom w:val="single" w:sz="8" w:space="0" w:color="000000"/>
              <w:right w:val="single" w:sz="8" w:space="0" w:color="000000"/>
            </w:tcBorders>
            <w:shd w:val="clear" w:color="auto" w:fill="E2F0D9"/>
            <w:tcMar>
              <w:top w:w="8" w:type="dxa"/>
              <w:left w:w="8" w:type="dxa"/>
              <w:bottom w:w="0" w:type="dxa"/>
              <w:right w:w="8" w:type="dxa"/>
            </w:tcMar>
            <w:vAlign w:val="center"/>
            <w:hideMark/>
          </w:tcPr>
          <w:p w14:paraId="21ABD130" w14:textId="77777777" w:rsidR="00445076" w:rsidRPr="001328A0" w:rsidRDefault="00445076">
            <w:pPr>
              <w:pStyle w:val="affff3"/>
            </w:pPr>
          </w:p>
        </w:tc>
        <w:tc>
          <w:tcPr>
            <w:tcW w:w="390" w:type="dxa"/>
            <w:tcBorders>
              <w:top w:val="single" w:sz="8" w:space="0" w:color="000000"/>
              <w:left w:val="single" w:sz="8" w:space="0" w:color="000000"/>
              <w:bottom w:val="single" w:sz="8" w:space="0" w:color="000000"/>
              <w:right w:val="single" w:sz="8" w:space="0" w:color="000000"/>
            </w:tcBorders>
            <w:shd w:val="clear" w:color="auto" w:fill="E2F0D9"/>
            <w:tcMar>
              <w:top w:w="8" w:type="dxa"/>
              <w:left w:w="8" w:type="dxa"/>
              <w:bottom w:w="0" w:type="dxa"/>
              <w:right w:w="8" w:type="dxa"/>
            </w:tcMar>
            <w:vAlign w:val="center"/>
            <w:hideMark/>
          </w:tcPr>
          <w:p w14:paraId="5784DDE7" w14:textId="77777777" w:rsidR="00445076" w:rsidRPr="001328A0" w:rsidRDefault="00445076">
            <w:pPr>
              <w:pStyle w:val="affff3"/>
            </w:pPr>
          </w:p>
        </w:tc>
        <w:tc>
          <w:tcPr>
            <w:tcW w:w="461" w:type="dxa"/>
            <w:tcBorders>
              <w:top w:val="single" w:sz="8" w:space="0" w:color="000000"/>
              <w:left w:val="single" w:sz="8" w:space="0" w:color="000000"/>
              <w:bottom w:val="single" w:sz="8" w:space="0" w:color="000000"/>
              <w:right w:val="single" w:sz="8" w:space="0" w:color="000000"/>
            </w:tcBorders>
            <w:shd w:val="clear" w:color="auto" w:fill="E2F0D9"/>
            <w:tcMar>
              <w:top w:w="8" w:type="dxa"/>
              <w:left w:w="8" w:type="dxa"/>
              <w:bottom w:w="0" w:type="dxa"/>
              <w:right w:w="8" w:type="dxa"/>
            </w:tcMar>
            <w:vAlign w:val="center"/>
            <w:hideMark/>
          </w:tcPr>
          <w:p w14:paraId="1F41BAFD" w14:textId="77777777" w:rsidR="00445076" w:rsidRPr="001328A0" w:rsidRDefault="00445076">
            <w:pPr>
              <w:pStyle w:val="affff3"/>
            </w:pPr>
          </w:p>
        </w:tc>
      </w:tr>
      <w:tr w:rsidR="00445076" w:rsidRPr="0049601A" w14:paraId="0BE5C36A" w14:textId="77777777">
        <w:trPr>
          <w:trHeight w:val="427"/>
        </w:trPr>
        <w:tc>
          <w:tcPr>
            <w:tcW w:w="402" w:type="dxa"/>
            <w:tcBorders>
              <w:top w:val="single" w:sz="8" w:space="0" w:color="000000"/>
              <w:left w:val="single" w:sz="8" w:space="0" w:color="000000"/>
              <w:bottom w:val="single" w:sz="8" w:space="0" w:color="000000"/>
              <w:right w:val="single" w:sz="8" w:space="0" w:color="000000"/>
            </w:tcBorders>
            <w:shd w:val="clear" w:color="auto" w:fill="auto"/>
            <w:tcMar>
              <w:top w:w="8" w:type="dxa"/>
              <w:left w:w="8" w:type="dxa"/>
              <w:bottom w:w="0" w:type="dxa"/>
              <w:right w:w="8" w:type="dxa"/>
            </w:tcMar>
            <w:vAlign w:val="center"/>
            <w:hideMark/>
          </w:tcPr>
          <w:p w14:paraId="5B54459D" w14:textId="77777777" w:rsidR="00445076" w:rsidRPr="001328A0" w:rsidRDefault="00445076" w:rsidP="0024286C">
            <w:pPr>
              <w:pStyle w:val="affff8"/>
            </w:pPr>
            <w:r w:rsidRPr="001328A0">
              <w:rPr>
                <w:rFonts w:hint="eastAsia"/>
              </w:rPr>
              <w:t>6.2</w:t>
            </w:r>
          </w:p>
        </w:tc>
        <w:tc>
          <w:tcPr>
            <w:tcW w:w="4408" w:type="dxa"/>
            <w:gridSpan w:val="2"/>
            <w:tcBorders>
              <w:top w:val="single" w:sz="8" w:space="0" w:color="000000"/>
              <w:left w:val="single" w:sz="8" w:space="0" w:color="000000"/>
              <w:bottom w:val="single" w:sz="8" w:space="0" w:color="000000"/>
              <w:right w:val="single" w:sz="8" w:space="0" w:color="000000"/>
            </w:tcBorders>
            <w:shd w:val="clear" w:color="auto" w:fill="auto"/>
            <w:tcMar>
              <w:top w:w="8" w:type="dxa"/>
              <w:left w:w="8" w:type="dxa"/>
              <w:bottom w:w="0" w:type="dxa"/>
              <w:right w:w="8" w:type="dxa"/>
            </w:tcMar>
            <w:vAlign w:val="center"/>
            <w:hideMark/>
          </w:tcPr>
          <w:p w14:paraId="4AFF6FC7" w14:textId="77777777" w:rsidR="00445076" w:rsidRPr="001328A0" w:rsidRDefault="00445076" w:rsidP="0024286C">
            <w:pPr>
              <w:pStyle w:val="affff8"/>
            </w:pPr>
            <w:r w:rsidRPr="001328A0">
              <w:rPr>
                <w:rFonts w:hint="eastAsia"/>
              </w:rPr>
              <w:t>部門ごとに「情報セキュリティ目的及びそれを達成するための計画」を作成</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8" w:type="dxa"/>
              <w:left w:w="8" w:type="dxa"/>
              <w:bottom w:w="0" w:type="dxa"/>
              <w:right w:w="8" w:type="dxa"/>
            </w:tcMar>
            <w:vAlign w:val="center"/>
            <w:hideMark/>
          </w:tcPr>
          <w:p w14:paraId="446FF3AB" w14:textId="77777777" w:rsidR="00445076" w:rsidRPr="001328A0" w:rsidRDefault="00445076" w:rsidP="0024286C">
            <w:pPr>
              <w:pStyle w:val="affff8"/>
            </w:pPr>
            <w:r w:rsidRPr="001328A0">
              <w:rPr>
                <w:rFonts w:hint="eastAsia"/>
              </w:rPr>
              <w:t>ISMS有効性評価表</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8" w:type="dxa"/>
              <w:left w:w="8" w:type="dxa"/>
              <w:bottom w:w="0" w:type="dxa"/>
              <w:right w:w="8" w:type="dxa"/>
            </w:tcMar>
            <w:vAlign w:val="center"/>
            <w:hideMark/>
          </w:tcPr>
          <w:p w14:paraId="15E3C0D0" w14:textId="77777777" w:rsidR="00445076" w:rsidRPr="001328A0" w:rsidRDefault="00445076">
            <w:pPr>
              <w:pStyle w:val="affff3"/>
            </w:pP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8" w:type="dxa"/>
              <w:left w:w="8" w:type="dxa"/>
              <w:bottom w:w="0" w:type="dxa"/>
              <w:right w:w="8" w:type="dxa"/>
            </w:tcMar>
            <w:vAlign w:val="center"/>
            <w:hideMark/>
          </w:tcPr>
          <w:p w14:paraId="5D68AF4C" w14:textId="77777777" w:rsidR="00445076" w:rsidRPr="001328A0" w:rsidRDefault="00445076">
            <w:pPr>
              <w:pStyle w:val="affff3"/>
            </w:pP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8" w:type="dxa"/>
              <w:left w:w="8" w:type="dxa"/>
              <w:bottom w:w="0" w:type="dxa"/>
              <w:right w:w="8" w:type="dxa"/>
            </w:tcMar>
            <w:vAlign w:val="center"/>
            <w:hideMark/>
          </w:tcPr>
          <w:p w14:paraId="1419D83E" w14:textId="77777777" w:rsidR="00445076" w:rsidRPr="001328A0" w:rsidRDefault="00445076">
            <w:pPr>
              <w:pStyle w:val="affff3"/>
            </w:pP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8" w:type="dxa"/>
              <w:left w:w="8" w:type="dxa"/>
              <w:bottom w:w="0" w:type="dxa"/>
              <w:right w:w="8" w:type="dxa"/>
            </w:tcMar>
            <w:vAlign w:val="center"/>
            <w:hideMark/>
          </w:tcPr>
          <w:p w14:paraId="3E899000" w14:textId="77777777" w:rsidR="00445076" w:rsidRPr="001328A0" w:rsidRDefault="00445076">
            <w:pPr>
              <w:pStyle w:val="affff3"/>
            </w:pPr>
          </w:p>
        </w:tc>
        <w:tc>
          <w:tcPr>
            <w:tcW w:w="388" w:type="dxa"/>
            <w:tcBorders>
              <w:top w:val="single" w:sz="8" w:space="0" w:color="000000"/>
              <w:left w:val="single" w:sz="8" w:space="0" w:color="000000"/>
              <w:bottom w:val="single" w:sz="8" w:space="0" w:color="000000"/>
              <w:right w:val="single" w:sz="8" w:space="0" w:color="000000"/>
            </w:tcBorders>
            <w:shd w:val="clear" w:color="auto" w:fill="auto"/>
            <w:tcMar>
              <w:top w:w="8" w:type="dxa"/>
              <w:left w:w="8" w:type="dxa"/>
              <w:bottom w:w="0" w:type="dxa"/>
              <w:right w:w="8" w:type="dxa"/>
            </w:tcMar>
            <w:vAlign w:val="center"/>
            <w:hideMark/>
          </w:tcPr>
          <w:p w14:paraId="3E6622CC" w14:textId="77777777" w:rsidR="00445076" w:rsidRPr="001328A0" w:rsidRDefault="00445076">
            <w:pPr>
              <w:pStyle w:val="affff3"/>
            </w:pPr>
          </w:p>
        </w:tc>
        <w:tc>
          <w:tcPr>
            <w:tcW w:w="321" w:type="dxa"/>
            <w:tcBorders>
              <w:top w:val="single" w:sz="8" w:space="0" w:color="000000"/>
              <w:left w:val="single" w:sz="8" w:space="0" w:color="000000"/>
              <w:bottom w:val="single" w:sz="8" w:space="0" w:color="000000"/>
              <w:right w:val="single" w:sz="8" w:space="0" w:color="000000"/>
            </w:tcBorders>
            <w:shd w:val="clear" w:color="auto" w:fill="E2F0D9"/>
            <w:tcMar>
              <w:top w:w="8" w:type="dxa"/>
              <w:left w:w="8" w:type="dxa"/>
              <w:bottom w:w="0" w:type="dxa"/>
              <w:right w:w="8" w:type="dxa"/>
            </w:tcMar>
            <w:vAlign w:val="center"/>
            <w:hideMark/>
          </w:tcPr>
          <w:p w14:paraId="6F51BAEE" w14:textId="77777777" w:rsidR="00445076" w:rsidRPr="001328A0" w:rsidRDefault="00445076">
            <w:pPr>
              <w:pStyle w:val="affff3"/>
            </w:pPr>
          </w:p>
        </w:tc>
        <w:tc>
          <w:tcPr>
            <w:tcW w:w="390" w:type="dxa"/>
            <w:tcBorders>
              <w:top w:val="single" w:sz="8" w:space="0" w:color="000000"/>
              <w:left w:val="single" w:sz="8" w:space="0" w:color="000000"/>
              <w:bottom w:val="single" w:sz="8" w:space="0" w:color="000000"/>
              <w:right w:val="single" w:sz="8" w:space="0" w:color="000000"/>
            </w:tcBorders>
            <w:shd w:val="clear" w:color="auto" w:fill="E2F0D9"/>
            <w:tcMar>
              <w:top w:w="8" w:type="dxa"/>
              <w:left w:w="8" w:type="dxa"/>
              <w:bottom w:w="0" w:type="dxa"/>
              <w:right w:w="8" w:type="dxa"/>
            </w:tcMar>
            <w:vAlign w:val="center"/>
            <w:hideMark/>
          </w:tcPr>
          <w:p w14:paraId="2D7D3FF6" w14:textId="77777777" w:rsidR="00445076" w:rsidRPr="001328A0" w:rsidRDefault="00445076">
            <w:pPr>
              <w:pStyle w:val="affff3"/>
            </w:pPr>
          </w:p>
        </w:tc>
        <w:tc>
          <w:tcPr>
            <w:tcW w:w="461" w:type="dxa"/>
            <w:tcBorders>
              <w:top w:val="single" w:sz="8" w:space="0" w:color="000000"/>
              <w:left w:val="single" w:sz="8" w:space="0" w:color="000000"/>
              <w:bottom w:val="single" w:sz="8" w:space="0" w:color="000000"/>
              <w:right w:val="single" w:sz="8" w:space="0" w:color="000000"/>
            </w:tcBorders>
            <w:shd w:val="clear" w:color="auto" w:fill="E2F0D9"/>
            <w:tcMar>
              <w:top w:w="8" w:type="dxa"/>
              <w:left w:w="8" w:type="dxa"/>
              <w:bottom w:w="0" w:type="dxa"/>
              <w:right w:w="8" w:type="dxa"/>
            </w:tcMar>
            <w:vAlign w:val="center"/>
            <w:hideMark/>
          </w:tcPr>
          <w:p w14:paraId="390B91D1" w14:textId="77777777" w:rsidR="00445076" w:rsidRPr="001328A0" w:rsidRDefault="00445076">
            <w:pPr>
              <w:pStyle w:val="affff3"/>
            </w:pPr>
          </w:p>
        </w:tc>
      </w:tr>
    </w:tbl>
    <w:p w14:paraId="08866DBD" w14:textId="77777777" w:rsidR="00445076" w:rsidRDefault="00445076">
      <w:pPr>
        <w:ind w:firstLineChars="0" w:firstLine="0"/>
      </w:pPr>
    </w:p>
    <w:tbl>
      <w:tblPr>
        <w:tblStyle w:val="aa"/>
        <w:tblW w:w="0" w:type="auto"/>
        <w:tblLook w:val="04A0" w:firstRow="1" w:lastRow="0" w:firstColumn="1" w:lastColumn="0" w:noHBand="0" w:noVBand="1"/>
      </w:tblPr>
      <w:tblGrid>
        <w:gridCol w:w="2122"/>
        <w:gridCol w:w="8334"/>
      </w:tblGrid>
      <w:tr w:rsidR="00445076" w14:paraId="4AA15E8D" w14:textId="77777777">
        <w:tc>
          <w:tcPr>
            <w:tcW w:w="2122" w:type="dxa"/>
          </w:tcPr>
          <w:p w14:paraId="282C8FED" w14:textId="77777777" w:rsidR="00445076" w:rsidRDefault="00445076">
            <w:pPr>
              <w:pStyle w:val="afff8"/>
            </w:pPr>
            <w:r>
              <w:rPr>
                <w:rFonts w:hint="eastAsia"/>
              </w:rPr>
              <w:t>No</w:t>
            </w:r>
          </w:p>
        </w:tc>
        <w:tc>
          <w:tcPr>
            <w:tcW w:w="8334" w:type="dxa"/>
          </w:tcPr>
          <w:p w14:paraId="509A4DA4" w14:textId="77777777" w:rsidR="00445076" w:rsidRDefault="00445076">
            <w:pPr>
              <w:pStyle w:val="afff6"/>
            </w:pPr>
            <w:r w:rsidRPr="009D3DFC">
              <w:t>ISO/IEC 27001の要求事項の項番を記載します。</w:t>
            </w:r>
          </w:p>
        </w:tc>
      </w:tr>
      <w:tr w:rsidR="00445076" w14:paraId="773BEE65" w14:textId="77777777">
        <w:tc>
          <w:tcPr>
            <w:tcW w:w="2122" w:type="dxa"/>
          </w:tcPr>
          <w:p w14:paraId="2BB51620" w14:textId="77777777" w:rsidR="00445076" w:rsidRDefault="00445076">
            <w:pPr>
              <w:pStyle w:val="afff8"/>
            </w:pPr>
            <w:r>
              <w:rPr>
                <w:rFonts w:hint="eastAsia"/>
              </w:rPr>
              <w:t>実施事項</w:t>
            </w:r>
          </w:p>
        </w:tc>
        <w:tc>
          <w:tcPr>
            <w:tcW w:w="8334" w:type="dxa"/>
          </w:tcPr>
          <w:p w14:paraId="5D1E875D" w14:textId="77777777" w:rsidR="00445076" w:rsidRDefault="00445076">
            <w:pPr>
              <w:pStyle w:val="afff6"/>
            </w:pPr>
            <w:r w:rsidRPr="009D3DFC">
              <w:rPr>
                <w:rFonts w:hint="eastAsia"/>
              </w:rPr>
              <w:t>行う活動の内容を記載します。</w:t>
            </w:r>
          </w:p>
        </w:tc>
      </w:tr>
      <w:tr w:rsidR="00445076" w14:paraId="16E6E839" w14:textId="77777777">
        <w:tc>
          <w:tcPr>
            <w:tcW w:w="2122" w:type="dxa"/>
          </w:tcPr>
          <w:p w14:paraId="5135A34F" w14:textId="77777777" w:rsidR="00445076" w:rsidRDefault="00445076">
            <w:pPr>
              <w:pStyle w:val="afff8"/>
            </w:pPr>
            <w:r>
              <w:rPr>
                <w:rFonts w:hint="eastAsia"/>
              </w:rPr>
              <w:t>文書名</w:t>
            </w:r>
          </w:p>
        </w:tc>
        <w:tc>
          <w:tcPr>
            <w:tcW w:w="8334" w:type="dxa"/>
          </w:tcPr>
          <w:p w14:paraId="11C6E90A" w14:textId="77777777" w:rsidR="00445076" w:rsidRDefault="00445076">
            <w:pPr>
              <w:pStyle w:val="afff6"/>
            </w:pPr>
            <w:r w:rsidRPr="009D3DFC">
              <w:rPr>
                <w:rFonts w:hint="eastAsia"/>
              </w:rPr>
              <w:t>実施事項で記載した活動を行う際に利用したり、作成したりする文書名を記載します。</w:t>
            </w:r>
          </w:p>
        </w:tc>
      </w:tr>
      <w:tr w:rsidR="00445076" w14:paraId="55B0AFBE" w14:textId="77777777">
        <w:tc>
          <w:tcPr>
            <w:tcW w:w="2122" w:type="dxa"/>
          </w:tcPr>
          <w:p w14:paraId="3367800A" w14:textId="77777777" w:rsidR="00445076" w:rsidRDefault="00445076">
            <w:pPr>
              <w:pStyle w:val="afff8"/>
            </w:pPr>
            <w:r>
              <w:rPr>
                <w:rFonts w:hint="eastAsia"/>
              </w:rPr>
              <w:t>スケジュール</w:t>
            </w:r>
          </w:p>
        </w:tc>
        <w:tc>
          <w:tcPr>
            <w:tcW w:w="8334" w:type="dxa"/>
          </w:tcPr>
          <w:p w14:paraId="24A7D55A" w14:textId="77777777" w:rsidR="00445076" w:rsidRDefault="00445076">
            <w:pPr>
              <w:pStyle w:val="afff6"/>
            </w:pPr>
            <w:r w:rsidRPr="009D3DFC">
              <w:rPr>
                <w:rFonts w:hint="eastAsia"/>
              </w:rPr>
              <w:t>実施事項を行う予定日を記載します。</w:t>
            </w:r>
          </w:p>
        </w:tc>
      </w:tr>
    </w:tbl>
    <w:p w14:paraId="7652E1E3" w14:textId="77777777" w:rsidR="00445076" w:rsidRDefault="00445076">
      <w:pPr>
        <w:ind w:firstLineChars="0" w:firstLine="0"/>
      </w:pPr>
    </w:p>
    <w:p w14:paraId="64B0C7CF" w14:textId="77777777" w:rsidR="00445076" w:rsidRPr="009D1D53" w:rsidRDefault="00445076">
      <w:r w:rsidRPr="009D1D53">
        <w:t>ISMSの要求事項全体を示した計画表の例を紹介します。</w:t>
      </w:r>
    </w:p>
    <w:p w14:paraId="6CEE4443" w14:textId="77777777" w:rsidR="00445076" w:rsidRDefault="00445076">
      <w:r w:rsidRPr="009D1D53">
        <w:rPr>
          <w:rFonts w:hint="eastAsia"/>
        </w:rPr>
        <w:t>前記の計画表は、</w:t>
      </w:r>
      <w:r w:rsidRPr="009D1D53">
        <w:t>ISMSの要求事項のうち「6.計画」の箇所だけを抜粋し、作成が必要な文書や、細かいスケジュールを示すことに焦点を当てたものですが、次の計画表は年間を通して実践すべき事項を記載したものとなっています。</w:t>
      </w:r>
    </w:p>
    <w:p w14:paraId="73BD67B5" w14:textId="77777777" w:rsidR="00065472" w:rsidRDefault="00065472" w:rsidP="00DA011D">
      <w:pPr>
        <w:ind w:firstLineChars="0" w:firstLine="0"/>
      </w:pPr>
    </w:p>
    <w:tbl>
      <w:tblPr>
        <w:tblW w:w="10622" w:type="dxa"/>
        <w:tblCellMar>
          <w:left w:w="0" w:type="dxa"/>
          <w:right w:w="0" w:type="dxa"/>
        </w:tblCellMar>
        <w:tblLook w:val="0420" w:firstRow="1" w:lastRow="0" w:firstColumn="0" w:lastColumn="0" w:noHBand="0" w:noVBand="1"/>
      </w:tblPr>
      <w:tblGrid>
        <w:gridCol w:w="983"/>
        <w:gridCol w:w="857"/>
        <w:gridCol w:w="3537"/>
        <w:gridCol w:w="1843"/>
        <w:gridCol w:w="1701"/>
        <w:gridCol w:w="1701"/>
      </w:tblGrid>
      <w:tr w:rsidR="00445076" w:rsidRPr="00A670BC" w14:paraId="3553B185" w14:textId="77777777">
        <w:trPr>
          <w:trHeight w:val="20"/>
        </w:trPr>
        <w:tc>
          <w:tcPr>
            <w:tcW w:w="983" w:type="dxa"/>
            <w:vMerge w:val="restart"/>
            <w:tcBorders>
              <w:top w:val="single" w:sz="8" w:space="0" w:color="000000"/>
              <w:left w:val="single" w:sz="8" w:space="0" w:color="000000"/>
              <w:bottom w:val="single" w:sz="8" w:space="0" w:color="000000"/>
              <w:right w:val="single" w:sz="8" w:space="0" w:color="000000"/>
            </w:tcBorders>
            <w:shd w:val="clear" w:color="auto" w:fill="2F5597"/>
            <w:tcMar>
              <w:top w:w="72" w:type="dxa"/>
              <w:left w:w="144" w:type="dxa"/>
              <w:bottom w:w="72" w:type="dxa"/>
              <w:right w:w="144" w:type="dxa"/>
            </w:tcMar>
            <w:vAlign w:val="center"/>
            <w:hideMark/>
          </w:tcPr>
          <w:p w14:paraId="0597B676" w14:textId="77777777" w:rsidR="00445076" w:rsidRPr="00620452" w:rsidRDefault="00445076" w:rsidP="00DA011D">
            <w:pPr>
              <w:pStyle w:val="affffa"/>
              <w:rPr>
                <w:rFonts w:ascii="Arial" w:eastAsia="ＭＳ Ｐゴシック" w:hAnsi="Arial"/>
              </w:rPr>
            </w:pPr>
            <w:r w:rsidRPr="00620452">
              <w:rPr>
                <w:rFonts w:hint="eastAsia"/>
              </w:rPr>
              <w:t>期間</w:t>
            </w:r>
          </w:p>
        </w:tc>
        <w:tc>
          <w:tcPr>
            <w:tcW w:w="857" w:type="dxa"/>
            <w:vMerge w:val="restart"/>
            <w:tcBorders>
              <w:top w:val="single" w:sz="8" w:space="0" w:color="000000"/>
              <w:left w:val="single" w:sz="8" w:space="0" w:color="000000"/>
              <w:bottom w:val="single" w:sz="8" w:space="0" w:color="000000"/>
              <w:right w:val="single" w:sz="8" w:space="0" w:color="000000"/>
            </w:tcBorders>
            <w:shd w:val="clear" w:color="auto" w:fill="2F5597"/>
            <w:tcMar>
              <w:top w:w="72" w:type="dxa"/>
              <w:left w:w="144" w:type="dxa"/>
              <w:bottom w:w="72" w:type="dxa"/>
              <w:right w:w="144" w:type="dxa"/>
            </w:tcMar>
            <w:vAlign w:val="center"/>
            <w:hideMark/>
          </w:tcPr>
          <w:p w14:paraId="283F84C4" w14:textId="77777777" w:rsidR="00445076" w:rsidRPr="00620452" w:rsidRDefault="00445076" w:rsidP="00DA011D">
            <w:pPr>
              <w:pStyle w:val="affffa"/>
              <w:rPr>
                <w:rFonts w:ascii="Arial" w:eastAsia="ＭＳ Ｐゴシック" w:hAnsi="Arial"/>
              </w:rPr>
            </w:pPr>
            <w:r w:rsidRPr="00620452">
              <w:rPr>
                <w:rFonts w:hint="eastAsia"/>
              </w:rPr>
              <w:t>月</w:t>
            </w:r>
          </w:p>
        </w:tc>
        <w:tc>
          <w:tcPr>
            <w:tcW w:w="8782" w:type="dxa"/>
            <w:gridSpan w:val="4"/>
            <w:tcBorders>
              <w:top w:val="single" w:sz="8" w:space="0" w:color="000000"/>
              <w:left w:val="single" w:sz="8" w:space="0" w:color="000000"/>
              <w:bottom w:val="single" w:sz="8" w:space="0" w:color="000000"/>
              <w:right w:val="single" w:sz="8" w:space="0" w:color="000000"/>
            </w:tcBorders>
            <w:shd w:val="clear" w:color="auto" w:fill="2F5597"/>
            <w:tcMar>
              <w:top w:w="72" w:type="dxa"/>
              <w:left w:w="144" w:type="dxa"/>
              <w:bottom w:w="72" w:type="dxa"/>
              <w:right w:w="144" w:type="dxa"/>
            </w:tcMar>
            <w:vAlign w:val="center"/>
            <w:hideMark/>
          </w:tcPr>
          <w:p w14:paraId="27D51A03" w14:textId="77777777" w:rsidR="00445076" w:rsidRPr="00620452" w:rsidRDefault="00445076" w:rsidP="00DA011D">
            <w:pPr>
              <w:pStyle w:val="affffa"/>
            </w:pPr>
          </w:p>
        </w:tc>
      </w:tr>
      <w:tr w:rsidR="00445076" w:rsidRPr="00A670BC" w14:paraId="2AC45FB2" w14:textId="77777777">
        <w:trPr>
          <w:trHeight w:val="150"/>
        </w:trPr>
        <w:tc>
          <w:tcPr>
            <w:tcW w:w="983" w:type="dxa"/>
            <w:vMerge/>
            <w:tcBorders>
              <w:top w:val="single" w:sz="8" w:space="0" w:color="000000"/>
              <w:left w:val="single" w:sz="8" w:space="0" w:color="000000"/>
              <w:bottom w:val="single" w:sz="8" w:space="0" w:color="000000"/>
              <w:right w:val="single" w:sz="8" w:space="0" w:color="000000"/>
            </w:tcBorders>
            <w:vAlign w:val="center"/>
            <w:hideMark/>
          </w:tcPr>
          <w:p w14:paraId="66CDF948" w14:textId="77777777" w:rsidR="00445076" w:rsidRPr="00620452" w:rsidRDefault="00445076" w:rsidP="00DA011D">
            <w:pPr>
              <w:pStyle w:val="affffa"/>
            </w:pPr>
          </w:p>
        </w:tc>
        <w:tc>
          <w:tcPr>
            <w:tcW w:w="857" w:type="dxa"/>
            <w:vMerge/>
            <w:tcBorders>
              <w:top w:val="single" w:sz="8" w:space="0" w:color="000000"/>
              <w:left w:val="single" w:sz="8" w:space="0" w:color="000000"/>
              <w:bottom w:val="single" w:sz="8" w:space="0" w:color="000000"/>
              <w:right w:val="single" w:sz="8" w:space="0" w:color="000000"/>
            </w:tcBorders>
            <w:vAlign w:val="center"/>
            <w:hideMark/>
          </w:tcPr>
          <w:p w14:paraId="06E12151" w14:textId="77777777" w:rsidR="00445076" w:rsidRPr="00620452" w:rsidRDefault="00445076" w:rsidP="00DA011D">
            <w:pPr>
              <w:pStyle w:val="affffa"/>
            </w:pPr>
          </w:p>
        </w:tc>
        <w:tc>
          <w:tcPr>
            <w:tcW w:w="3537" w:type="dxa"/>
            <w:tcBorders>
              <w:top w:val="single" w:sz="8" w:space="0" w:color="000000"/>
              <w:left w:val="single" w:sz="8" w:space="0" w:color="000000"/>
              <w:bottom w:val="single" w:sz="8" w:space="0" w:color="000000"/>
              <w:right w:val="single" w:sz="8" w:space="0" w:color="000000"/>
            </w:tcBorders>
            <w:shd w:val="clear" w:color="auto" w:fill="2F5597"/>
            <w:tcMar>
              <w:top w:w="72" w:type="dxa"/>
              <w:left w:w="144" w:type="dxa"/>
              <w:bottom w:w="72" w:type="dxa"/>
              <w:right w:w="144" w:type="dxa"/>
            </w:tcMar>
            <w:vAlign w:val="center"/>
            <w:hideMark/>
          </w:tcPr>
          <w:p w14:paraId="05C7D1F5" w14:textId="77777777" w:rsidR="00445076" w:rsidRPr="00620452" w:rsidRDefault="00445076" w:rsidP="00DA011D">
            <w:pPr>
              <w:pStyle w:val="affffa"/>
              <w:rPr>
                <w:rFonts w:ascii="Arial" w:eastAsia="ＭＳ Ｐゴシック" w:hAnsi="Arial"/>
              </w:rPr>
            </w:pPr>
            <w:r w:rsidRPr="00620452">
              <w:rPr>
                <w:rFonts w:hint="eastAsia"/>
              </w:rPr>
              <w:t>年に1回</w:t>
            </w:r>
          </w:p>
        </w:tc>
        <w:tc>
          <w:tcPr>
            <w:tcW w:w="1843" w:type="dxa"/>
            <w:tcBorders>
              <w:top w:val="single" w:sz="8" w:space="0" w:color="000000"/>
              <w:left w:val="single" w:sz="8" w:space="0" w:color="000000"/>
              <w:bottom w:val="single" w:sz="8" w:space="0" w:color="000000"/>
              <w:right w:val="single" w:sz="8" w:space="0" w:color="000000"/>
            </w:tcBorders>
            <w:shd w:val="clear" w:color="auto" w:fill="2F5597"/>
            <w:tcMar>
              <w:top w:w="72" w:type="dxa"/>
              <w:left w:w="144" w:type="dxa"/>
              <w:bottom w:w="72" w:type="dxa"/>
              <w:right w:w="144" w:type="dxa"/>
            </w:tcMar>
            <w:vAlign w:val="center"/>
            <w:hideMark/>
          </w:tcPr>
          <w:p w14:paraId="5DCE59F3" w14:textId="77777777" w:rsidR="00445076" w:rsidRPr="00620452" w:rsidRDefault="00445076" w:rsidP="00DA011D">
            <w:pPr>
              <w:pStyle w:val="affffa"/>
              <w:rPr>
                <w:rFonts w:ascii="Arial" w:eastAsia="ＭＳ Ｐゴシック" w:hAnsi="Arial"/>
              </w:rPr>
            </w:pPr>
            <w:r w:rsidRPr="00620452">
              <w:rPr>
                <w:rFonts w:hint="eastAsia"/>
              </w:rPr>
              <w:t>月に1回</w:t>
            </w:r>
          </w:p>
        </w:tc>
        <w:tc>
          <w:tcPr>
            <w:tcW w:w="1701" w:type="dxa"/>
            <w:tcBorders>
              <w:top w:val="single" w:sz="8" w:space="0" w:color="000000"/>
              <w:left w:val="single" w:sz="8" w:space="0" w:color="000000"/>
              <w:bottom w:val="single" w:sz="8" w:space="0" w:color="000000"/>
              <w:right w:val="single" w:sz="8" w:space="0" w:color="000000"/>
            </w:tcBorders>
            <w:shd w:val="clear" w:color="auto" w:fill="2F5597"/>
            <w:tcMar>
              <w:top w:w="72" w:type="dxa"/>
              <w:left w:w="144" w:type="dxa"/>
              <w:bottom w:w="72" w:type="dxa"/>
              <w:right w:w="144" w:type="dxa"/>
            </w:tcMar>
            <w:vAlign w:val="center"/>
            <w:hideMark/>
          </w:tcPr>
          <w:p w14:paraId="505DB716" w14:textId="77777777" w:rsidR="00445076" w:rsidRPr="00620452" w:rsidRDefault="00445076" w:rsidP="00DA011D">
            <w:pPr>
              <w:pStyle w:val="affffa"/>
              <w:rPr>
                <w:rFonts w:ascii="Arial" w:eastAsia="ＭＳ Ｐゴシック" w:hAnsi="Arial"/>
              </w:rPr>
            </w:pPr>
            <w:r w:rsidRPr="00620452">
              <w:rPr>
                <w:rFonts w:hint="eastAsia"/>
              </w:rPr>
              <w:t>四半期に1回</w:t>
            </w:r>
          </w:p>
        </w:tc>
        <w:tc>
          <w:tcPr>
            <w:tcW w:w="1701" w:type="dxa"/>
            <w:tcBorders>
              <w:top w:val="single" w:sz="8" w:space="0" w:color="000000"/>
              <w:left w:val="single" w:sz="8" w:space="0" w:color="000000"/>
              <w:bottom w:val="single" w:sz="8" w:space="0" w:color="000000"/>
              <w:right w:val="single" w:sz="8" w:space="0" w:color="000000"/>
            </w:tcBorders>
            <w:shd w:val="clear" w:color="auto" w:fill="2F5597"/>
            <w:tcMar>
              <w:top w:w="72" w:type="dxa"/>
              <w:left w:w="144" w:type="dxa"/>
              <w:bottom w:w="72" w:type="dxa"/>
              <w:right w:w="144" w:type="dxa"/>
            </w:tcMar>
            <w:vAlign w:val="center"/>
            <w:hideMark/>
          </w:tcPr>
          <w:p w14:paraId="3645B1D7" w14:textId="77777777" w:rsidR="00445076" w:rsidRPr="00620452" w:rsidRDefault="00445076" w:rsidP="00DA011D">
            <w:pPr>
              <w:pStyle w:val="affffa"/>
              <w:rPr>
                <w:rFonts w:ascii="Arial" w:eastAsia="ＭＳ Ｐゴシック" w:hAnsi="Arial"/>
              </w:rPr>
            </w:pPr>
            <w:r w:rsidRPr="00620452">
              <w:rPr>
                <w:rFonts w:hint="eastAsia"/>
              </w:rPr>
              <w:t>随時</w:t>
            </w:r>
          </w:p>
        </w:tc>
      </w:tr>
      <w:tr w:rsidR="00445076" w:rsidRPr="00A670BC" w14:paraId="55D08BB9" w14:textId="77777777">
        <w:trPr>
          <w:trHeight w:val="466"/>
        </w:trPr>
        <w:tc>
          <w:tcPr>
            <w:tcW w:w="983" w:type="dxa"/>
            <w:vMerge w:val="restart"/>
            <w:tcBorders>
              <w:top w:val="single" w:sz="8" w:space="0" w:color="000000"/>
              <w:left w:val="single" w:sz="8" w:space="0" w:color="000000"/>
              <w:bottom w:val="single" w:sz="8" w:space="0" w:color="000000"/>
              <w:right w:val="single" w:sz="8" w:space="0" w:color="000000"/>
            </w:tcBorders>
            <w:shd w:val="clear" w:color="auto" w:fill="FFBFC0"/>
            <w:tcMar>
              <w:top w:w="72" w:type="dxa"/>
              <w:left w:w="144" w:type="dxa"/>
              <w:bottom w:w="72" w:type="dxa"/>
              <w:right w:w="144" w:type="dxa"/>
            </w:tcMar>
            <w:vAlign w:val="center"/>
            <w:hideMark/>
          </w:tcPr>
          <w:p w14:paraId="4A97FA4B" w14:textId="77777777" w:rsidR="00445076" w:rsidRPr="00620452" w:rsidRDefault="00445076" w:rsidP="00DA011D">
            <w:pPr>
              <w:pStyle w:val="affff8"/>
              <w:rPr>
                <w:rFonts w:ascii="Arial" w:eastAsia="ＭＳ Ｐゴシック" w:hAnsi="Arial"/>
              </w:rPr>
            </w:pPr>
            <w:r w:rsidRPr="00620452">
              <w:rPr>
                <w:rFonts w:hint="eastAsia"/>
              </w:rPr>
              <w:t>第1四半期</w:t>
            </w:r>
          </w:p>
        </w:tc>
        <w:tc>
          <w:tcPr>
            <w:tcW w:w="857" w:type="dxa"/>
            <w:tcBorders>
              <w:top w:val="single" w:sz="8" w:space="0" w:color="000000"/>
              <w:left w:val="single" w:sz="8" w:space="0" w:color="000000"/>
              <w:bottom w:val="single" w:sz="8" w:space="0" w:color="000000"/>
              <w:right w:val="single" w:sz="8" w:space="0" w:color="000000"/>
            </w:tcBorders>
            <w:shd w:val="clear" w:color="auto" w:fill="FFBFC0"/>
            <w:tcMar>
              <w:top w:w="72" w:type="dxa"/>
              <w:left w:w="144" w:type="dxa"/>
              <w:bottom w:w="72" w:type="dxa"/>
              <w:right w:w="144" w:type="dxa"/>
            </w:tcMar>
            <w:vAlign w:val="center"/>
            <w:hideMark/>
          </w:tcPr>
          <w:p w14:paraId="4369E5CA" w14:textId="77777777" w:rsidR="00445076" w:rsidRPr="00620452" w:rsidRDefault="00445076" w:rsidP="00DA011D">
            <w:pPr>
              <w:pStyle w:val="affff8"/>
              <w:rPr>
                <w:rFonts w:ascii="Arial" w:eastAsia="ＭＳ Ｐゴシック" w:hAnsi="Arial"/>
              </w:rPr>
            </w:pPr>
            <w:r w:rsidRPr="00620452">
              <w:rPr>
                <w:rFonts w:hint="eastAsia"/>
              </w:rPr>
              <w:t>4月</w:t>
            </w:r>
          </w:p>
        </w:tc>
        <w:tc>
          <w:tcPr>
            <w:tcW w:w="35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0A1485B" w14:textId="449BCAF7" w:rsidR="00445076" w:rsidRPr="00620452" w:rsidRDefault="00445076" w:rsidP="00892C01">
            <w:pPr>
              <w:pStyle w:val="affff8"/>
              <w:numPr>
                <w:ilvl w:val="0"/>
                <w:numId w:val="131"/>
              </w:numPr>
              <w:tabs>
                <w:tab w:val="clear" w:pos="1830"/>
                <w:tab w:val="left" w:pos="324"/>
              </w:tabs>
              <w:ind w:leftChars="-55" w:left="-132" w:firstLineChars="68" w:firstLine="143"/>
              <w:rPr>
                <w:rFonts w:ascii="Arial" w:eastAsia="ＭＳ Ｐゴシック" w:hAnsi="Arial"/>
              </w:rPr>
            </w:pPr>
            <w:r w:rsidRPr="00620452">
              <w:rPr>
                <w:rFonts w:hint="eastAsia"/>
              </w:rPr>
              <w:t>課題に対する活動の検討</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66199F5" w14:textId="1BCD5A66" w:rsidR="00445076" w:rsidRPr="00620452" w:rsidRDefault="00445076" w:rsidP="00892C01">
            <w:pPr>
              <w:pStyle w:val="affff8"/>
              <w:numPr>
                <w:ilvl w:val="0"/>
                <w:numId w:val="806"/>
              </w:numPr>
              <w:ind w:left="280" w:hanging="280"/>
              <w:rPr>
                <w:rFonts w:ascii="Arial" w:eastAsia="ＭＳ Ｐゴシック" w:hAnsi="Arial"/>
              </w:rPr>
            </w:pPr>
            <w:r w:rsidRPr="00620452">
              <w:rPr>
                <w:rFonts w:hint="eastAsia"/>
              </w:rPr>
              <w:t>入退記録の確認</w:t>
            </w:r>
          </w:p>
          <w:p w14:paraId="795C301B" w14:textId="3011AC23" w:rsidR="00445076" w:rsidRPr="00620452" w:rsidRDefault="00445076" w:rsidP="00892C01">
            <w:pPr>
              <w:pStyle w:val="affff8"/>
              <w:numPr>
                <w:ilvl w:val="0"/>
                <w:numId w:val="806"/>
              </w:numPr>
              <w:ind w:left="280" w:hanging="280"/>
              <w:rPr>
                <w:rFonts w:ascii="Arial" w:eastAsia="ＭＳ Ｐゴシック" w:hAnsi="Arial"/>
              </w:rPr>
            </w:pPr>
            <w:r w:rsidRPr="00620452">
              <w:rPr>
                <w:rFonts w:hint="eastAsia"/>
              </w:rPr>
              <w:t>運用チェックリストによる確認</w:t>
            </w:r>
          </w:p>
          <w:p w14:paraId="60AE6F6C" w14:textId="310578B8" w:rsidR="00445076" w:rsidRPr="00620452" w:rsidRDefault="00445076" w:rsidP="00892C01">
            <w:pPr>
              <w:pStyle w:val="affff8"/>
              <w:numPr>
                <w:ilvl w:val="0"/>
                <w:numId w:val="806"/>
              </w:numPr>
              <w:ind w:left="280" w:hanging="280"/>
              <w:rPr>
                <w:rFonts w:ascii="Arial" w:eastAsia="ＭＳ Ｐゴシック" w:hAnsi="Arial"/>
              </w:rPr>
            </w:pPr>
            <w:r w:rsidRPr="00620452">
              <w:rPr>
                <w:rFonts w:hint="eastAsia"/>
              </w:rPr>
              <w:t>バックアップされていることの確認</w:t>
            </w:r>
          </w:p>
          <w:bookmarkStart w:id="922" w:name="■イベントログ13ー12－6"/>
          <w:p w14:paraId="1EF56691" w14:textId="39F4FD4E" w:rsidR="00445076" w:rsidRPr="00620452" w:rsidRDefault="007B4023" w:rsidP="00892C01">
            <w:pPr>
              <w:pStyle w:val="affff8"/>
              <w:numPr>
                <w:ilvl w:val="0"/>
                <w:numId w:val="806"/>
              </w:numPr>
              <w:ind w:left="280" w:hanging="280"/>
              <w:rPr>
                <w:rFonts w:ascii="Arial" w:eastAsia="ＭＳ Ｐゴシック" w:hAnsi="Arial"/>
              </w:rPr>
            </w:pPr>
            <w:r>
              <w:fldChar w:fldCharType="begin"/>
            </w:r>
            <w:r>
              <w:rPr>
                <w:rFonts w:hint="eastAsia"/>
              </w:rPr>
              <w:instrText xml:space="preserve">HYPERLINK </w:instrText>
            </w:r>
            <w:r>
              <w:instrText xml:space="preserve"> \l "</w:instrText>
            </w:r>
            <w:r>
              <w:rPr>
                <w:rFonts w:hint="eastAsia"/>
              </w:rPr>
              <w:instrText>■イベントログ</w:instrText>
            </w:r>
            <w:r>
              <w:instrText>"</w:instrText>
            </w:r>
            <w:r>
              <w:fldChar w:fldCharType="separate"/>
            </w:r>
            <w:r w:rsidR="00445076" w:rsidRPr="007B4023">
              <w:rPr>
                <w:rStyle w:val="a7"/>
                <w:rFonts w:hint="eastAsia"/>
              </w:rPr>
              <w:t>イベントログ</w:t>
            </w:r>
            <w:bookmarkEnd w:id="922"/>
            <w:r>
              <w:fldChar w:fldCharType="end"/>
            </w:r>
            <w:r w:rsidR="00445076" w:rsidRPr="00620452">
              <w:rPr>
                <w:rFonts w:hint="eastAsia"/>
              </w:rPr>
              <w:t>の確認</w:t>
            </w:r>
          </w:p>
          <w:p w14:paraId="476C8478" w14:textId="77777777" w:rsidR="00445076" w:rsidRPr="00620452" w:rsidRDefault="00445076" w:rsidP="00892C01">
            <w:pPr>
              <w:pStyle w:val="affff8"/>
              <w:numPr>
                <w:ilvl w:val="0"/>
                <w:numId w:val="806"/>
              </w:numPr>
              <w:ind w:left="280" w:hanging="280"/>
              <w:rPr>
                <w:rFonts w:ascii="Arial" w:eastAsia="ＭＳ Ｐゴシック" w:hAnsi="Arial"/>
              </w:rPr>
            </w:pPr>
            <w:r w:rsidRPr="00620452">
              <w:rPr>
                <w:rFonts w:hint="eastAsia"/>
              </w:rPr>
              <w:t>利用者が利用可能なソフトウェアの確認</w:t>
            </w:r>
          </w:p>
        </w:tc>
        <w:tc>
          <w:tcPr>
            <w:tcW w:w="1701"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922C77D" w14:textId="528166FC" w:rsidR="00445076" w:rsidRPr="00620452" w:rsidRDefault="00445076" w:rsidP="00892C01">
            <w:pPr>
              <w:pStyle w:val="affff8"/>
              <w:numPr>
                <w:ilvl w:val="0"/>
                <w:numId w:val="807"/>
              </w:numPr>
              <w:ind w:left="279" w:hanging="284"/>
              <w:rPr>
                <w:rFonts w:ascii="Arial" w:eastAsia="ＭＳ Ｐゴシック" w:hAnsi="Arial"/>
              </w:rPr>
            </w:pPr>
            <w:r w:rsidRPr="00620452">
              <w:rPr>
                <w:rFonts w:hint="eastAsia"/>
              </w:rPr>
              <w:t>バックアップされていることの確認</w:t>
            </w:r>
          </w:p>
          <w:p w14:paraId="364BBC5C" w14:textId="6B8291D0" w:rsidR="00445076" w:rsidRPr="00620452" w:rsidRDefault="00445076" w:rsidP="00892C01">
            <w:pPr>
              <w:pStyle w:val="affff8"/>
              <w:numPr>
                <w:ilvl w:val="0"/>
                <w:numId w:val="807"/>
              </w:numPr>
              <w:ind w:left="279" w:hanging="279"/>
              <w:rPr>
                <w:rFonts w:ascii="Arial" w:eastAsia="ＭＳ Ｐゴシック" w:hAnsi="Arial"/>
              </w:rPr>
            </w:pPr>
            <w:r w:rsidRPr="00620452">
              <w:rPr>
                <w:rFonts w:hint="eastAsia"/>
              </w:rPr>
              <w:t>イベントログの</w:t>
            </w:r>
            <w:r w:rsidR="00A27077">
              <w:rPr>
                <w:rFonts w:hint="eastAsia"/>
              </w:rPr>
              <w:t>確認</w:t>
            </w:r>
          </w:p>
        </w:tc>
        <w:tc>
          <w:tcPr>
            <w:tcW w:w="1701"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285E6DF" w14:textId="4958B773" w:rsidR="00445076" w:rsidRPr="00620452" w:rsidRDefault="00445076" w:rsidP="00892C01">
            <w:pPr>
              <w:pStyle w:val="affff8"/>
              <w:numPr>
                <w:ilvl w:val="0"/>
                <w:numId w:val="807"/>
              </w:numPr>
              <w:ind w:left="277" w:hanging="277"/>
              <w:rPr>
                <w:rFonts w:ascii="Arial" w:eastAsia="ＭＳ Ｐゴシック" w:hAnsi="Arial"/>
              </w:rPr>
            </w:pPr>
            <w:r w:rsidRPr="00620452">
              <w:rPr>
                <w:rFonts w:hint="eastAsia"/>
              </w:rPr>
              <w:t>「関係当局との連絡」体制の見直し</w:t>
            </w:r>
          </w:p>
          <w:p w14:paraId="35F6BD7F" w14:textId="0B20CD01" w:rsidR="00445076" w:rsidRPr="00620452" w:rsidRDefault="00445076" w:rsidP="00892C01">
            <w:pPr>
              <w:pStyle w:val="affff8"/>
              <w:numPr>
                <w:ilvl w:val="0"/>
                <w:numId w:val="807"/>
              </w:numPr>
              <w:ind w:left="277" w:hanging="277"/>
              <w:rPr>
                <w:rFonts w:ascii="Arial" w:eastAsia="ＭＳ Ｐゴシック" w:hAnsi="Arial"/>
              </w:rPr>
            </w:pPr>
            <w:r w:rsidRPr="00620452">
              <w:rPr>
                <w:rFonts w:hint="eastAsia"/>
              </w:rPr>
              <w:t>法令規制一覧表の確認</w:t>
            </w:r>
          </w:p>
        </w:tc>
      </w:tr>
      <w:tr w:rsidR="00445076" w:rsidRPr="00A670BC" w14:paraId="348B7B25" w14:textId="77777777">
        <w:tc>
          <w:tcPr>
            <w:tcW w:w="983" w:type="dxa"/>
            <w:vMerge/>
            <w:tcBorders>
              <w:top w:val="single" w:sz="8" w:space="0" w:color="000000"/>
              <w:left w:val="single" w:sz="8" w:space="0" w:color="000000"/>
              <w:bottom w:val="single" w:sz="8" w:space="0" w:color="000000"/>
              <w:right w:val="single" w:sz="8" w:space="0" w:color="000000"/>
            </w:tcBorders>
            <w:vAlign w:val="center"/>
            <w:hideMark/>
          </w:tcPr>
          <w:p w14:paraId="3C8D2933" w14:textId="77777777" w:rsidR="00445076" w:rsidRPr="00620452" w:rsidRDefault="00445076">
            <w:pPr>
              <w:pStyle w:val="afff6"/>
              <w:spacing w:line="240" w:lineRule="exact"/>
              <w:rPr>
                <w:rFonts w:ascii="Arial" w:eastAsia="ＭＳ Ｐゴシック" w:hAnsi="Arial"/>
                <w:kern w:val="0"/>
                <w:sz w:val="16"/>
                <w:szCs w:val="16"/>
              </w:rPr>
            </w:pPr>
          </w:p>
        </w:tc>
        <w:tc>
          <w:tcPr>
            <w:tcW w:w="857" w:type="dxa"/>
            <w:tcBorders>
              <w:top w:val="single" w:sz="8" w:space="0" w:color="000000"/>
              <w:left w:val="single" w:sz="8" w:space="0" w:color="000000"/>
              <w:bottom w:val="single" w:sz="8" w:space="0" w:color="000000"/>
              <w:right w:val="single" w:sz="8" w:space="0" w:color="000000"/>
            </w:tcBorders>
            <w:shd w:val="clear" w:color="auto" w:fill="FFBFC0"/>
            <w:tcMar>
              <w:top w:w="72" w:type="dxa"/>
              <w:left w:w="144" w:type="dxa"/>
              <w:bottom w:w="72" w:type="dxa"/>
              <w:right w:w="144" w:type="dxa"/>
            </w:tcMar>
            <w:vAlign w:val="center"/>
            <w:hideMark/>
          </w:tcPr>
          <w:p w14:paraId="0E726013" w14:textId="77777777" w:rsidR="00445076" w:rsidRPr="00620452" w:rsidRDefault="00445076" w:rsidP="00DA011D">
            <w:pPr>
              <w:pStyle w:val="affff8"/>
              <w:rPr>
                <w:rFonts w:ascii="Arial" w:eastAsia="ＭＳ Ｐゴシック" w:hAnsi="Arial"/>
              </w:rPr>
            </w:pPr>
            <w:r w:rsidRPr="00620452">
              <w:rPr>
                <w:rFonts w:hint="eastAsia"/>
              </w:rPr>
              <w:t>5月</w:t>
            </w:r>
          </w:p>
        </w:tc>
        <w:tc>
          <w:tcPr>
            <w:tcW w:w="35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4DC6482" w14:textId="577AAC7D" w:rsidR="00445076" w:rsidRPr="00620452" w:rsidRDefault="00445076" w:rsidP="00892C01">
            <w:pPr>
              <w:pStyle w:val="affff8"/>
              <w:numPr>
                <w:ilvl w:val="0"/>
                <w:numId w:val="805"/>
              </w:numPr>
              <w:tabs>
                <w:tab w:val="clear" w:pos="1830"/>
                <w:tab w:val="left" w:pos="324"/>
              </w:tabs>
              <w:ind w:leftChars="-55" w:left="-132" w:firstLineChars="68" w:firstLine="143"/>
              <w:rPr>
                <w:rFonts w:ascii="Arial" w:eastAsia="ＭＳ Ｐゴシック" w:hAnsi="Arial"/>
              </w:rPr>
            </w:pPr>
            <w:r w:rsidRPr="00620452">
              <w:rPr>
                <w:rFonts w:hint="eastAsia"/>
              </w:rPr>
              <w:t>リスクアセスメントの実施</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608C47E" w14:textId="77777777" w:rsidR="00445076" w:rsidRPr="00620452" w:rsidRDefault="00445076" w:rsidP="00DA011D">
            <w:pPr>
              <w:pStyle w:val="affff8"/>
              <w:rPr>
                <w:rFonts w:ascii="Arial" w:eastAsia="ＭＳ Ｐゴシック" w:hAnsi="Arial"/>
              </w:rPr>
            </w:pPr>
            <w:r w:rsidRPr="00620452">
              <w:rPr>
                <w:rFonts w:hint="eastAsia"/>
              </w:rPr>
              <w:t>同上</w:t>
            </w:r>
          </w:p>
        </w:tc>
        <w:tc>
          <w:tcPr>
            <w:tcW w:w="1701" w:type="dxa"/>
            <w:vMerge/>
            <w:tcBorders>
              <w:top w:val="single" w:sz="8" w:space="0" w:color="000000"/>
              <w:left w:val="single" w:sz="8" w:space="0" w:color="000000"/>
              <w:bottom w:val="single" w:sz="8" w:space="0" w:color="000000"/>
              <w:right w:val="single" w:sz="8" w:space="0" w:color="000000"/>
            </w:tcBorders>
            <w:vAlign w:val="center"/>
            <w:hideMark/>
          </w:tcPr>
          <w:p w14:paraId="3966D384" w14:textId="77777777" w:rsidR="00445076" w:rsidRPr="00620452" w:rsidRDefault="00445076" w:rsidP="00DA011D">
            <w:pPr>
              <w:pStyle w:val="affff8"/>
            </w:pPr>
          </w:p>
        </w:tc>
        <w:tc>
          <w:tcPr>
            <w:tcW w:w="1701" w:type="dxa"/>
            <w:vMerge/>
            <w:tcBorders>
              <w:top w:val="single" w:sz="8" w:space="0" w:color="000000"/>
              <w:left w:val="single" w:sz="8" w:space="0" w:color="000000"/>
              <w:bottom w:val="single" w:sz="8" w:space="0" w:color="000000"/>
              <w:right w:val="single" w:sz="8" w:space="0" w:color="000000"/>
            </w:tcBorders>
            <w:vAlign w:val="center"/>
            <w:hideMark/>
          </w:tcPr>
          <w:p w14:paraId="38CD3C34" w14:textId="77777777" w:rsidR="00445076" w:rsidRPr="00A670BC" w:rsidRDefault="00445076">
            <w:pPr>
              <w:pStyle w:val="afff6"/>
              <w:rPr>
                <w:rFonts w:ascii="Arial" w:eastAsia="ＭＳ Ｐゴシック" w:hAnsi="Arial"/>
                <w:kern w:val="0"/>
                <w:sz w:val="36"/>
                <w:szCs w:val="36"/>
              </w:rPr>
            </w:pPr>
          </w:p>
        </w:tc>
      </w:tr>
      <w:tr w:rsidR="00445076" w:rsidRPr="00A670BC" w14:paraId="314E37EE" w14:textId="77777777">
        <w:trPr>
          <w:trHeight w:val="406"/>
        </w:trPr>
        <w:tc>
          <w:tcPr>
            <w:tcW w:w="983" w:type="dxa"/>
            <w:vMerge/>
            <w:tcBorders>
              <w:top w:val="single" w:sz="8" w:space="0" w:color="000000"/>
              <w:left w:val="single" w:sz="8" w:space="0" w:color="000000"/>
              <w:bottom w:val="single" w:sz="8" w:space="0" w:color="000000"/>
              <w:right w:val="single" w:sz="8" w:space="0" w:color="000000"/>
            </w:tcBorders>
            <w:vAlign w:val="center"/>
            <w:hideMark/>
          </w:tcPr>
          <w:p w14:paraId="660015A1" w14:textId="77777777" w:rsidR="00445076" w:rsidRPr="00620452" w:rsidRDefault="00445076">
            <w:pPr>
              <w:pStyle w:val="afff6"/>
              <w:spacing w:line="240" w:lineRule="exact"/>
              <w:rPr>
                <w:rFonts w:ascii="Arial" w:eastAsia="ＭＳ Ｐゴシック" w:hAnsi="Arial"/>
                <w:kern w:val="0"/>
                <w:sz w:val="16"/>
                <w:szCs w:val="16"/>
              </w:rPr>
            </w:pPr>
          </w:p>
        </w:tc>
        <w:tc>
          <w:tcPr>
            <w:tcW w:w="857" w:type="dxa"/>
            <w:tcBorders>
              <w:top w:val="single" w:sz="8" w:space="0" w:color="000000"/>
              <w:left w:val="single" w:sz="8" w:space="0" w:color="000000"/>
              <w:bottom w:val="single" w:sz="8" w:space="0" w:color="000000"/>
              <w:right w:val="single" w:sz="8" w:space="0" w:color="000000"/>
            </w:tcBorders>
            <w:shd w:val="clear" w:color="auto" w:fill="FFBFC0"/>
            <w:tcMar>
              <w:top w:w="72" w:type="dxa"/>
              <w:left w:w="144" w:type="dxa"/>
              <w:bottom w:w="72" w:type="dxa"/>
              <w:right w:w="144" w:type="dxa"/>
            </w:tcMar>
            <w:vAlign w:val="center"/>
            <w:hideMark/>
          </w:tcPr>
          <w:p w14:paraId="2C4A9D80" w14:textId="77777777" w:rsidR="00445076" w:rsidRPr="00620452" w:rsidRDefault="00445076" w:rsidP="00DA011D">
            <w:pPr>
              <w:pStyle w:val="affff8"/>
              <w:rPr>
                <w:rFonts w:ascii="Arial" w:eastAsia="ＭＳ Ｐゴシック" w:hAnsi="Arial"/>
              </w:rPr>
            </w:pPr>
            <w:r w:rsidRPr="00620452">
              <w:rPr>
                <w:rFonts w:hint="eastAsia"/>
              </w:rPr>
              <w:t>6月</w:t>
            </w:r>
          </w:p>
        </w:tc>
        <w:tc>
          <w:tcPr>
            <w:tcW w:w="35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5891370" w14:textId="65810D66" w:rsidR="00445076" w:rsidRPr="00620452" w:rsidRDefault="00445076" w:rsidP="00892C01">
            <w:pPr>
              <w:pStyle w:val="affff8"/>
              <w:numPr>
                <w:ilvl w:val="0"/>
                <w:numId w:val="805"/>
              </w:numPr>
              <w:tabs>
                <w:tab w:val="clear" w:pos="1830"/>
                <w:tab w:val="left" w:pos="324"/>
              </w:tabs>
              <w:ind w:leftChars="4" w:left="264" w:hangingChars="121" w:hanging="254"/>
              <w:rPr>
                <w:rFonts w:ascii="Arial" w:eastAsia="ＭＳ Ｐゴシック" w:hAnsi="Arial"/>
              </w:rPr>
            </w:pPr>
            <w:r w:rsidRPr="00620452">
              <w:rPr>
                <w:rFonts w:hint="eastAsia"/>
              </w:rPr>
              <w:t>リスク対応のための計画作成（アクションプランの作成）</w:t>
            </w:r>
          </w:p>
          <w:p w14:paraId="36BB84A8" w14:textId="18380B8F" w:rsidR="00445076" w:rsidRPr="00620452" w:rsidRDefault="00445076" w:rsidP="00892C01">
            <w:pPr>
              <w:pStyle w:val="affff8"/>
              <w:numPr>
                <w:ilvl w:val="0"/>
                <w:numId w:val="805"/>
              </w:numPr>
              <w:tabs>
                <w:tab w:val="clear" w:pos="1830"/>
                <w:tab w:val="left" w:pos="324"/>
              </w:tabs>
              <w:ind w:leftChars="-55" w:left="-132" w:firstLineChars="68" w:firstLine="143"/>
              <w:rPr>
                <w:rFonts w:ascii="Arial" w:eastAsia="ＭＳ Ｐゴシック" w:hAnsi="Arial"/>
              </w:rPr>
            </w:pPr>
            <w:r w:rsidRPr="00620452">
              <w:rPr>
                <w:rFonts w:hint="eastAsia"/>
              </w:rPr>
              <w:t>管理策（ルール）の検討</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2DCFA1F" w14:textId="77777777" w:rsidR="00445076" w:rsidRPr="00620452" w:rsidRDefault="00445076" w:rsidP="00DA011D">
            <w:pPr>
              <w:pStyle w:val="affff8"/>
              <w:rPr>
                <w:rFonts w:ascii="Arial" w:eastAsia="ＭＳ Ｐゴシック" w:hAnsi="Arial"/>
              </w:rPr>
            </w:pPr>
            <w:r w:rsidRPr="00620452">
              <w:rPr>
                <w:rFonts w:hint="eastAsia"/>
              </w:rPr>
              <w:t>同上</w:t>
            </w:r>
          </w:p>
        </w:tc>
        <w:tc>
          <w:tcPr>
            <w:tcW w:w="1701" w:type="dxa"/>
            <w:vMerge/>
            <w:tcBorders>
              <w:top w:val="single" w:sz="8" w:space="0" w:color="000000"/>
              <w:left w:val="single" w:sz="8" w:space="0" w:color="000000"/>
              <w:bottom w:val="single" w:sz="8" w:space="0" w:color="000000"/>
              <w:right w:val="single" w:sz="8" w:space="0" w:color="000000"/>
            </w:tcBorders>
            <w:vAlign w:val="center"/>
            <w:hideMark/>
          </w:tcPr>
          <w:p w14:paraId="02744FFB" w14:textId="77777777" w:rsidR="00445076" w:rsidRPr="00620452" w:rsidRDefault="00445076" w:rsidP="00DA011D">
            <w:pPr>
              <w:pStyle w:val="affff8"/>
            </w:pPr>
          </w:p>
        </w:tc>
        <w:tc>
          <w:tcPr>
            <w:tcW w:w="1701" w:type="dxa"/>
            <w:vMerge/>
            <w:tcBorders>
              <w:top w:val="single" w:sz="8" w:space="0" w:color="000000"/>
              <w:left w:val="single" w:sz="8" w:space="0" w:color="000000"/>
              <w:bottom w:val="single" w:sz="8" w:space="0" w:color="000000"/>
              <w:right w:val="single" w:sz="8" w:space="0" w:color="000000"/>
            </w:tcBorders>
            <w:vAlign w:val="center"/>
            <w:hideMark/>
          </w:tcPr>
          <w:p w14:paraId="432D060F" w14:textId="77777777" w:rsidR="00445076" w:rsidRPr="00A670BC" w:rsidRDefault="00445076">
            <w:pPr>
              <w:pStyle w:val="afff6"/>
              <w:rPr>
                <w:rFonts w:ascii="Arial" w:eastAsia="ＭＳ Ｐゴシック" w:hAnsi="Arial"/>
                <w:kern w:val="0"/>
                <w:sz w:val="36"/>
                <w:szCs w:val="36"/>
              </w:rPr>
            </w:pPr>
          </w:p>
        </w:tc>
      </w:tr>
      <w:tr w:rsidR="00445076" w:rsidRPr="00A670BC" w14:paraId="0AB0D2A9" w14:textId="77777777">
        <w:trPr>
          <w:trHeight w:val="226"/>
        </w:trPr>
        <w:tc>
          <w:tcPr>
            <w:tcW w:w="983" w:type="dxa"/>
            <w:vMerge w:val="restart"/>
            <w:tcBorders>
              <w:top w:val="single" w:sz="8" w:space="0" w:color="000000"/>
              <w:left w:val="single" w:sz="8" w:space="0" w:color="000000"/>
              <w:bottom w:val="single" w:sz="8" w:space="0" w:color="000000"/>
              <w:right w:val="single" w:sz="8" w:space="0" w:color="000000"/>
            </w:tcBorders>
            <w:shd w:val="clear" w:color="auto" w:fill="C5E0B4"/>
            <w:tcMar>
              <w:top w:w="72" w:type="dxa"/>
              <w:left w:w="144" w:type="dxa"/>
              <w:bottom w:w="72" w:type="dxa"/>
              <w:right w:w="144" w:type="dxa"/>
            </w:tcMar>
            <w:vAlign w:val="center"/>
            <w:hideMark/>
          </w:tcPr>
          <w:p w14:paraId="20C48512" w14:textId="77777777" w:rsidR="00445076" w:rsidRPr="00620452" w:rsidRDefault="00445076" w:rsidP="00DA011D">
            <w:pPr>
              <w:pStyle w:val="affff8"/>
              <w:rPr>
                <w:rFonts w:ascii="Arial" w:eastAsia="ＭＳ Ｐゴシック" w:hAnsi="Arial"/>
              </w:rPr>
            </w:pPr>
            <w:r w:rsidRPr="00620452">
              <w:rPr>
                <w:rFonts w:hint="eastAsia"/>
              </w:rPr>
              <w:t>第2四半期</w:t>
            </w:r>
          </w:p>
        </w:tc>
        <w:tc>
          <w:tcPr>
            <w:tcW w:w="857" w:type="dxa"/>
            <w:tcBorders>
              <w:top w:val="single" w:sz="8" w:space="0" w:color="000000"/>
              <w:left w:val="single" w:sz="8" w:space="0" w:color="000000"/>
              <w:bottom w:val="single" w:sz="8" w:space="0" w:color="000000"/>
              <w:right w:val="single" w:sz="8" w:space="0" w:color="000000"/>
            </w:tcBorders>
            <w:shd w:val="clear" w:color="auto" w:fill="C5E0B4"/>
            <w:tcMar>
              <w:top w:w="72" w:type="dxa"/>
              <w:left w:w="144" w:type="dxa"/>
              <w:bottom w:w="72" w:type="dxa"/>
              <w:right w:w="144" w:type="dxa"/>
            </w:tcMar>
            <w:vAlign w:val="center"/>
            <w:hideMark/>
          </w:tcPr>
          <w:p w14:paraId="2E31D4B0" w14:textId="77777777" w:rsidR="00445076" w:rsidRPr="00620452" w:rsidRDefault="00445076" w:rsidP="00DA011D">
            <w:pPr>
              <w:pStyle w:val="affff8"/>
              <w:rPr>
                <w:rFonts w:ascii="Arial" w:eastAsia="ＭＳ Ｐゴシック" w:hAnsi="Arial"/>
              </w:rPr>
            </w:pPr>
            <w:r w:rsidRPr="00620452">
              <w:rPr>
                <w:rFonts w:hint="eastAsia"/>
              </w:rPr>
              <w:t>7月</w:t>
            </w:r>
          </w:p>
        </w:tc>
        <w:tc>
          <w:tcPr>
            <w:tcW w:w="35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8B932E9" w14:textId="39201FC0" w:rsidR="00445076" w:rsidRPr="00620452" w:rsidRDefault="00445076" w:rsidP="00892C01">
            <w:pPr>
              <w:pStyle w:val="affff8"/>
              <w:numPr>
                <w:ilvl w:val="0"/>
                <w:numId w:val="805"/>
              </w:numPr>
              <w:tabs>
                <w:tab w:val="clear" w:pos="1830"/>
                <w:tab w:val="left" w:pos="324"/>
              </w:tabs>
              <w:ind w:leftChars="4" w:left="264" w:hangingChars="121" w:hanging="254"/>
              <w:rPr>
                <w:rFonts w:ascii="Arial" w:eastAsia="ＭＳ Ｐゴシック" w:hAnsi="Arial"/>
              </w:rPr>
            </w:pPr>
            <w:r w:rsidRPr="00620452">
              <w:rPr>
                <w:rFonts w:hint="eastAsia"/>
              </w:rPr>
              <w:t>「情報セキュリティリスク対応」計画の実行</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3E2FFB9" w14:textId="77777777" w:rsidR="00445076" w:rsidRPr="00620452" w:rsidRDefault="00445076" w:rsidP="00DA011D">
            <w:pPr>
              <w:pStyle w:val="affff8"/>
              <w:rPr>
                <w:rFonts w:ascii="Arial" w:eastAsia="ＭＳ Ｐゴシック" w:hAnsi="Arial"/>
              </w:rPr>
            </w:pPr>
            <w:r w:rsidRPr="00620452">
              <w:rPr>
                <w:rFonts w:hint="eastAsia"/>
              </w:rPr>
              <w:t>同上</w:t>
            </w:r>
          </w:p>
        </w:tc>
        <w:tc>
          <w:tcPr>
            <w:tcW w:w="1701"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678FEFA" w14:textId="77777777" w:rsidR="00445076" w:rsidRPr="00620452" w:rsidRDefault="00445076" w:rsidP="00DA011D">
            <w:pPr>
              <w:pStyle w:val="affff8"/>
              <w:rPr>
                <w:rFonts w:ascii="Arial" w:eastAsia="ＭＳ Ｐゴシック" w:hAnsi="Arial"/>
              </w:rPr>
            </w:pPr>
            <w:r w:rsidRPr="00620452">
              <w:rPr>
                <w:rFonts w:hint="eastAsia"/>
              </w:rPr>
              <w:t>同上</w:t>
            </w:r>
          </w:p>
        </w:tc>
        <w:tc>
          <w:tcPr>
            <w:tcW w:w="1701" w:type="dxa"/>
            <w:vMerge/>
            <w:tcBorders>
              <w:top w:val="single" w:sz="8" w:space="0" w:color="000000"/>
              <w:left w:val="single" w:sz="8" w:space="0" w:color="000000"/>
              <w:bottom w:val="single" w:sz="8" w:space="0" w:color="000000"/>
              <w:right w:val="single" w:sz="8" w:space="0" w:color="000000"/>
            </w:tcBorders>
            <w:vAlign w:val="center"/>
            <w:hideMark/>
          </w:tcPr>
          <w:p w14:paraId="5ADA7B16" w14:textId="77777777" w:rsidR="00445076" w:rsidRPr="00A670BC" w:rsidRDefault="00445076">
            <w:pPr>
              <w:pStyle w:val="afff6"/>
              <w:rPr>
                <w:rFonts w:ascii="Arial" w:eastAsia="ＭＳ Ｐゴシック" w:hAnsi="Arial"/>
                <w:kern w:val="0"/>
                <w:sz w:val="36"/>
                <w:szCs w:val="36"/>
              </w:rPr>
            </w:pPr>
          </w:p>
        </w:tc>
      </w:tr>
      <w:tr w:rsidR="00445076" w:rsidRPr="00A670BC" w14:paraId="615B4E3E" w14:textId="77777777">
        <w:trPr>
          <w:trHeight w:val="346"/>
        </w:trPr>
        <w:tc>
          <w:tcPr>
            <w:tcW w:w="983" w:type="dxa"/>
            <w:vMerge/>
            <w:tcBorders>
              <w:top w:val="single" w:sz="8" w:space="0" w:color="000000"/>
              <w:left w:val="single" w:sz="8" w:space="0" w:color="000000"/>
              <w:bottom w:val="single" w:sz="8" w:space="0" w:color="000000"/>
              <w:right w:val="single" w:sz="8" w:space="0" w:color="000000"/>
            </w:tcBorders>
            <w:vAlign w:val="center"/>
            <w:hideMark/>
          </w:tcPr>
          <w:p w14:paraId="3C8E64CD" w14:textId="77777777" w:rsidR="00445076" w:rsidRPr="00620452" w:rsidRDefault="00445076" w:rsidP="00DA011D">
            <w:pPr>
              <w:pStyle w:val="affff8"/>
            </w:pPr>
          </w:p>
        </w:tc>
        <w:tc>
          <w:tcPr>
            <w:tcW w:w="857" w:type="dxa"/>
            <w:tcBorders>
              <w:top w:val="single" w:sz="8" w:space="0" w:color="000000"/>
              <w:left w:val="single" w:sz="8" w:space="0" w:color="000000"/>
              <w:bottom w:val="single" w:sz="8" w:space="0" w:color="000000"/>
              <w:right w:val="single" w:sz="8" w:space="0" w:color="000000"/>
            </w:tcBorders>
            <w:shd w:val="clear" w:color="auto" w:fill="C5E0B4"/>
            <w:tcMar>
              <w:top w:w="72" w:type="dxa"/>
              <w:left w:w="144" w:type="dxa"/>
              <w:bottom w:w="72" w:type="dxa"/>
              <w:right w:w="144" w:type="dxa"/>
            </w:tcMar>
            <w:vAlign w:val="center"/>
            <w:hideMark/>
          </w:tcPr>
          <w:p w14:paraId="3DBDEA49" w14:textId="77777777" w:rsidR="00445076" w:rsidRPr="00620452" w:rsidRDefault="00445076" w:rsidP="00DA011D">
            <w:pPr>
              <w:pStyle w:val="affff8"/>
              <w:rPr>
                <w:rFonts w:ascii="Arial" w:eastAsia="ＭＳ Ｐゴシック" w:hAnsi="Arial"/>
              </w:rPr>
            </w:pPr>
            <w:r w:rsidRPr="00620452">
              <w:rPr>
                <w:rFonts w:hint="eastAsia"/>
              </w:rPr>
              <w:t>8月</w:t>
            </w:r>
          </w:p>
        </w:tc>
        <w:tc>
          <w:tcPr>
            <w:tcW w:w="35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9D1B5E1" w14:textId="22EBF692" w:rsidR="00445076" w:rsidRPr="00620452" w:rsidRDefault="00445076" w:rsidP="00892C01">
            <w:pPr>
              <w:pStyle w:val="affff8"/>
              <w:numPr>
                <w:ilvl w:val="0"/>
                <w:numId w:val="805"/>
              </w:numPr>
              <w:tabs>
                <w:tab w:val="clear" w:pos="1830"/>
                <w:tab w:val="left" w:pos="324"/>
              </w:tabs>
              <w:ind w:leftChars="-55" w:left="-132" w:firstLineChars="68" w:firstLine="143"/>
              <w:rPr>
                <w:rFonts w:ascii="Arial" w:eastAsia="ＭＳ Ｐゴシック" w:hAnsi="Arial"/>
              </w:rPr>
            </w:pPr>
            <w:r w:rsidRPr="00620452">
              <w:rPr>
                <w:rFonts w:hint="eastAsia"/>
              </w:rPr>
              <w:t>ISMSの有効性の評価</w:t>
            </w:r>
          </w:p>
          <w:p w14:paraId="3D3B5DE4" w14:textId="206EE870" w:rsidR="00445076" w:rsidRPr="00620452" w:rsidRDefault="00445076" w:rsidP="00892C01">
            <w:pPr>
              <w:pStyle w:val="affff8"/>
              <w:numPr>
                <w:ilvl w:val="0"/>
                <w:numId w:val="805"/>
              </w:numPr>
              <w:tabs>
                <w:tab w:val="clear" w:pos="1830"/>
                <w:tab w:val="left" w:pos="324"/>
              </w:tabs>
              <w:ind w:leftChars="4" w:left="264" w:hangingChars="121" w:hanging="254"/>
              <w:rPr>
                <w:rFonts w:ascii="Arial" w:eastAsia="ＭＳ Ｐゴシック" w:hAnsi="Arial"/>
              </w:rPr>
            </w:pPr>
            <w:r w:rsidRPr="00620452">
              <w:rPr>
                <w:rFonts w:hint="eastAsia"/>
              </w:rPr>
              <w:t>情報セキュリティパフォーマンス</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98DD5E9" w14:textId="77777777" w:rsidR="00445076" w:rsidRPr="00620452" w:rsidRDefault="00445076" w:rsidP="00DA011D">
            <w:pPr>
              <w:pStyle w:val="affff8"/>
              <w:rPr>
                <w:rFonts w:ascii="Arial" w:eastAsia="ＭＳ Ｐゴシック" w:hAnsi="Arial"/>
              </w:rPr>
            </w:pPr>
            <w:r w:rsidRPr="00620452">
              <w:rPr>
                <w:rFonts w:hint="eastAsia"/>
              </w:rPr>
              <w:t>同上</w:t>
            </w:r>
          </w:p>
        </w:tc>
        <w:tc>
          <w:tcPr>
            <w:tcW w:w="1701" w:type="dxa"/>
            <w:vMerge/>
            <w:tcBorders>
              <w:top w:val="single" w:sz="8" w:space="0" w:color="000000"/>
              <w:left w:val="single" w:sz="8" w:space="0" w:color="000000"/>
              <w:bottom w:val="single" w:sz="8" w:space="0" w:color="000000"/>
              <w:right w:val="single" w:sz="8" w:space="0" w:color="000000"/>
            </w:tcBorders>
            <w:vAlign w:val="center"/>
            <w:hideMark/>
          </w:tcPr>
          <w:p w14:paraId="41541C91" w14:textId="77777777" w:rsidR="00445076" w:rsidRPr="00620452" w:rsidRDefault="00445076" w:rsidP="00DA011D">
            <w:pPr>
              <w:pStyle w:val="affff8"/>
            </w:pPr>
          </w:p>
        </w:tc>
        <w:tc>
          <w:tcPr>
            <w:tcW w:w="1701" w:type="dxa"/>
            <w:vMerge/>
            <w:tcBorders>
              <w:top w:val="single" w:sz="8" w:space="0" w:color="000000"/>
              <w:left w:val="single" w:sz="8" w:space="0" w:color="000000"/>
              <w:bottom w:val="single" w:sz="8" w:space="0" w:color="000000"/>
              <w:right w:val="single" w:sz="8" w:space="0" w:color="000000"/>
            </w:tcBorders>
            <w:vAlign w:val="center"/>
            <w:hideMark/>
          </w:tcPr>
          <w:p w14:paraId="52D8C71C" w14:textId="77777777" w:rsidR="00445076" w:rsidRPr="00A670BC" w:rsidRDefault="00445076">
            <w:pPr>
              <w:pStyle w:val="afff6"/>
              <w:rPr>
                <w:rFonts w:ascii="Arial" w:eastAsia="ＭＳ Ｐゴシック" w:hAnsi="Arial"/>
                <w:kern w:val="0"/>
                <w:sz w:val="36"/>
                <w:szCs w:val="36"/>
              </w:rPr>
            </w:pPr>
          </w:p>
        </w:tc>
      </w:tr>
      <w:tr w:rsidR="00445076" w:rsidRPr="00A670BC" w14:paraId="4ADC2475" w14:textId="77777777">
        <w:trPr>
          <w:trHeight w:val="346"/>
        </w:trPr>
        <w:tc>
          <w:tcPr>
            <w:tcW w:w="983" w:type="dxa"/>
            <w:vMerge/>
            <w:tcBorders>
              <w:top w:val="single" w:sz="8" w:space="0" w:color="000000"/>
              <w:left w:val="single" w:sz="8" w:space="0" w:color="000000"/>
              <w:bottom w:val="single" w:sz="8" w:space="0" w:color="000000"/>
              <w:right w:val="single" w:sz="8" w:space="0" w:color="000000"/>
            </w:tcBorders>
            <w:vAlign w:val="center"/>
            <w:hideMark/>
          </w:tcPr>
          <w:p w14:paraId="06D58EE6" w14:textId="77777777" w:rsidR="00445076" w:rsidRPr="00620452" w:rsidRDefault="00445076" w:rsidP="00DA011D">
            <w:pPr>
              <w:pStyle w:val="affff8"/>
            </w:pPr>
          </w:p>
        </w:tc>
        <w:tc>
          <w:tcPr>
            <w:tcW w:w="857" w:type="dxa"/>
            <w:tcBorders>
              <w:top w:val="single" w:sz="8" w:space="0" w:color="000000"/>
              <w:left w:val="single" w:sz="8" w:space="0" w:color="000000"/>
              <w:bottom w:val="single" w:sz="8" w:space="0" w:color="000000"/>
              <w:right w:val="single" w:sz="8" w:space="0" w:color="000000"/>
            </w:tcBorders>
            <w:shd w:val="clear" w:color="auto" w:fill="C5E0B4"/>
            <w:tcMar>
              <w:top w:w="72" w:type="dxa"/>
              <w:left w:w="144" w:type="dxa"/>
              <w:bottom w:w="72" w:type="dxa"/>
              <w:right w:w="144" w:type="dxa"/>
            </w:tcMar>
            <w:vAlign w:val="center"/>
            <w:hideMark/>
          </w:tcPr>
          <w:p w14:paraId="49D7B005" w14:textId="77777777" w:rsidR="00445076" w:rsidRPr="00620452" w:rsidRDefault="00445076" w:rsidP="00DA011D">
            <w:pPr>
              <w:pStyle w:val="affff8"/>
              <w:rPr>
                <w:rFonts w:ascii="Arial" w:eastAsia="ＭＳ Ｐゴシック" w:hAnsi="Arial"/>
              </w:rPr>
            </w:pPr>
            <w:r w:rsidRPr="00620452">
              <w:rPr>
                <w:rFonts w:hint="eastAsia"/>
              </w:rPr>
              <w:t>9月</w:t>
            </w:r>
          </w:p>
        </w:tc>
        <w:tc>
          <w:tcPr>
            <w:tcW w:w="35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2889EEF" w14:textId="515F03D3" w:rsidR="00445076" w:rsidRPr="00620452" w:rsidRDefault="00445076" w:rsidP="00892C01">
            <w:pPr>
              <w:pStyle w:val="affff8"/>
              <w:numPr>
                <w:ilvl w:val="0"/>
                <w:numId w:val="805"/>
              </w:numPr>
              <w:tabs>
                <w:tab w:val="clear" w:pos="1830"/>
                <w:tab w:val="left" w:pos="324"/>
              </w:tabs>
              <w:ind w:leftChars="-55" w:left="-132" w:firstLineChars="68" w:firstLine="143"/>
              <w:rPr>
                <w:rFonts w:ascii="Arial" w:eastAsia="ＭＳ Ｐゴシック" w:hAnsi="Arial"/>
              </w:rPr>
            </w:pPr>
            <w:r w:rsidRPr="00620452">
              <w:rPr>
                <w:rFonts w:hint="eastAsia"/>
              </w:rPr>
              <w:t>資産目録の見直し</w:t>
            </w:r>
          </w:p>
          <w:p w14:paraId="7E461EF9" w14:textId="452285C0" w:rsidR="00445076" w:rsidRPr="00620452" w:rsidRDefault="00445076" w:rsidP="00892C01">
            <w:pPr>
              <w:pStyle w:val="affff8"/>
              <w:numPr>
                <w:ilvl w:val="0"/>
                <w:numId w:val="805"/>
              </w:numPr>
              <w:tabs>
                <w:tab w:val="clear" w:pos="1830"/>
                <w:tab w:val="left" w:pos="324"/>
              </w:tabs>
              <w:ind w:leftChars="-55" w:left="-132" w:firstLineChars="68" w:firstLine="143"/>
              <w:rPr>
                <w:rFonts w:ascii="Arial" w:eastAsia="ＭＳ Ｐゴシック" w:hAnsi="Arial"/>
              </w:rPr>
            </w:pPr>
            <w:r w:rsidRPr="00620452">
              <w:rPr>
                <w:rFonts w:hint="eastAsia"/>
              </w:rPr>
              <w:t>情報の分類</w:t>
            </w:r>
          </w:p>
          <w:p w14:paraId="631F22E0" w14:textId="59D7C270" w:rsidR="00445076" w:rsidRPr="00620452" w:rsidRDefault="00445076" w:rsidP="00892C01">
            <w:pPr>
              <w:pStyle w:val="affff8"/>
              <w:numPr>
                <w:ilvl w:val="0"/>
                <w:numId w:val="805"/>
              </w:numPr>
              <w:tabs>
                <w:tab w:val="clear" w:pos="1830"/>
                <w:tab w:val="left" w:pos="324"/>
              </w:tabs>
              <w:ind w:leftChars="-55" w:left="-132" w:firstLineChars="68" w:firstLine="143"/>
              <w:rPr>
                <w:rFonts w:ascii="Arial" w:eastAsia="ＭＳ Ｐゴシック" w:hAnsi="Arial"/>
              </w:rPr>
            </w:pPr>
            <w:r w:rsidRPr="00620452">
              <w:rPr>
                <w:rFonts w:hint="eastAsia"/>
              </w:rPr>
              <w:t>アクセス権限の見直し</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89E549" w14:textId="77777777" w:rsidR="00445076" w:rsidRPr="00620452" w:rsidRDefault="00445076" w:rsidP="00DA011D">
            <w:pPr>
              <w:pStyle w:val="affff8"/>
              <w:rPr>
                <w:rFonts w:ascii="Arial" w:eastAsia="ＭＳ Ｐゴシック" w:hAnsi="Arial"/>
              </w:rPr>
            </w:pPr>
            <w:r w:rsidRPr="00620452">
              <w:rPr>
                <w:rFonts w:hint="eastAsia"/>
              </w:rPr>
              <w:t>同上</w:t>
            </w:r>
          </w:p>
        </w:tc>
        <w:tc>
          <w:tcPr>
            <w:tcW w:w="1701" w:type="dxa"/>
            <w:vMerge/>
            <w:tcBorders>
              <w:top w:val="single" w:sz="8" w:space="0" w:color="000000"/>
              <w:left w:val="single" w:sz="8" w:space="0" w:color="000000"/>
              <w:bottom w:val="single" w:sz="8" w:space="0" w:color="000000"/>
              <w:right w:val="single" w:sz="8" w:space="0" w:color="000000"/>
            </w:tcBorders>
            <w:vAlign w:val="center"/>
            <w:hideMark/>
          </w:tcPr>
          <w:p w14:paraId="112DE94E" w14:textId="77777777" w:rsidR="00445076" w:rsidRPr="00620452" w:rsidRDefault="00445076" w:rsidP="00DA011D">
            <w:pPr>
              <w:pStyle w:val="affff8"/>
            </w:pPr>
          </w:p>
        </w:tc>
        <w:tc>
          <w:tcPr>
            <w:tcW w:w="1701" w:type="dxa"/>
            <w:vMerge/>
            <w:tcBorders>
              <w:top w:val="single" w:sz="8" w:space="0" w:color="000000"/>
              <w:left w:val="single" w:sz="8" w:space="0" w:color="000000"/>
              <w:bottom w:val="single" w:sz="8" w:space="0" w:color="000000"/>
              <w:right w:val="single" w:sz="8" w:space="0" w:color="000000"/>
            </w:tcBorders>
            <w:vAlign w:val="center"/>
            <w:hideMark/>
          </w:tcPr>
          <w:p w14:paraId="295C0943" w14:textId="77777777" w:rsidR="00445076" w:rsidRPr="00A670BC" w:rsidRDefault="00445076">
            <w:pPr>
              <w:pStyle w:val="afff6"/>
              <w:rPr>
                <w:rFonts w:ascii="Arial" w:eastAsia="ＭＳ Ｐゴシック" w:hAnsi="Arial"/>
                <w:kern w:val="0"/>
                <w:sz w:val="36"/>
                <w:szCs w:val="36"/>
              </w:rPr>
            </w:pPr>
          </w:p>
        </w:tc>
      </w:tr>
      <w:tr w:rsidR="00445076" w:rsidRPr="00A670BC" w14:paraId="781AE0C2" w14:textId="77777777">
        <w:trPr>
          <w:trHeight w:val="226"/>
        </w:trPr>
        <w:tc>
          <w:tcPr>
            <w:tcW w:w="983" w:type="dxa"/>
            <w:vMerge w:val="restart"/>
            <w:tcBorders>
              <w:top w:val="single" w:sz="8" w:space="0" w:color="000000"/>
              <w:left w:val="single" w:sz="8" w:space="0" w:color="000000"/>
              <w:bottom w:val="single" w:sz="8" w:space="0" w:color="000000"/>
              <w:right w:val="single" w:sz="8" w:space="0" w:color="000000"/>
            </w:tcBorders>
            <w:shd w:val="clear" w:color="auto" w:fill="F4B183"/>
            <w:tcMar>
              <w:top w:w="72" w:type="dxa"/>
              <w:left w:w="144" w:type="dxa"/>
              <w:bottom w:w="72" w:type="dxa"/>
              <w:right w:w="144" w:type="dxa"/>
            </w:tcMar>
            <w:vAlign w:val="center"/>
            <w:hideMark/>
          </w:tcPr>
          <w:p w14:paraId="7A6F8387" w14:textId="77777777" w:rsidR="00445076" w:rsidRPr="00620452" w:rsidRDefault="00445076" w:rsidP="00DA011D">
            <w:pPr>
              <w:pStyle w:val="affff8"/>
              <w:rPr>
                <w:rFonts w:ascii="Arial" w:eastAsia="ＭＳ Ｐゴシック" w:hAnsi="Arial"/>
              </w:rPr>
            </w:pPr>
            <w:r w:rsidRPr="00620452">
              <w:rPr>
                <w:rFonts w:hint="eastAsia"/>
              </w:rPr>
              <w:t>第3四半期</w:t>
            </w:r>
          </w:p>
        </w:tc>
        <w:tc>
          <w:tcPr>
            <w:tcW w:w="857" w:type="dxa"/>
            <w:tcBorders>
              <w:top w:val="single" w:sz="8" w:space="0" w:color="000000"/>
              <w:left w:val="single" w:sz="8" w:space="0" w:color="000000"/>
              <w:bottom w:val="single" w:sz="8" w:space="0" w:color="000000"/>
              <w:right w:val="single" w:sz="8" w:space="0" w:color="000000"/>
            </w:tcBorders>
            <w:shd w:val="clear" w:color="auto" w:fill="F4B183"/>
            <w:tcMar>
              <w:top w:w="72" w:type="dxa"/>
              <w:left w:w="144" w:type="dxa"/>
              <w:bottom w:w="72" w:type="dxa"/>
              <w:right w:w="144" w:type="dxa"/>
            </w:tcMar>
            <w:vAlign w:val="center"/>
            <w:hideMark/>
          </w:tcPr>
          <w:p w14:paraId="2315C8E2" w14:textId="77777777" w:rsidR="00445076" w:rsidRPr="00620452" w:rsidRDefault="00445076" w:rsidP="00DA011D">
            <w:pPr>
              <w:pStyle w:val="affff8"/>
              <w:rPr>
                <w:rFonts w:ascii="Arial" w:eastAsia="ＭＳ Ｐゴシック" w:hAnsi="Arial"/>
              </w:rPr>
            </w:pPr>
            <w:r w:rsidRPr="00620452">
              <w:rPr>
                <w:rFonts w:hint="eastAsia"/>
              </w:rPr>
              <w:t>10月</w:t>
            </w:r>
          </w:p>
        </w:tc>
        <w:tc>
          <w:tcPr>
            <w:tcW w:w="35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5C83CE1" w14:textId="632DC427" w:rsidR="00445076" w:rsidRPr="00620452" w:rsidRDefault="00445076" w:rsidP="00892C01">
            <w:pPr>
              <w:pStyle w:val="affff8"/>
              <w:numPr>
                <w:ilvl w:val="0"/>
                <w:numId w:val="805"/>
              </w:numPr>
              <w:tabs>
                <w:tab w:val="clear" w:pos="1830"/>
                <w:tab w:val="left" w:pos="324"/>
              </w:tabs>
              <w:ind w:leftChars="4" w:left="264" w:hangingChars="121" w:hanging="254"/>
              <w:rPr>
                <w:rFonts w:ascii="Arial" w:eastAsia="ＭＳ Ｐゴシック" w:hAnsi="Arial"/>
              </w:rPr>
            </w:pPr>
            <w:r w:rsidRPr="00620452">
              <w:rPr>
                <w:rFonts w:hint="eastAsia"/>
              </w:rPr>
              <w:t>システム開発の外部委託先の再審査</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DD42EBF" w14:textId="77777777" w:rsidR="00445076" w:rsidRPr="00620452" w:rsidRDefault="00445076" w:rsidP="00DA011D">
            <w:pPr>
              <w:pStyle w:val="affff8"/>
              <w:rPr>
                <w:rFonts w:ascii="Arial" w:eastAsia="ＭＳ Ｐゴシック" w:hAnsi="Arial"/>
              </w:rPr>
            </w:pPr>
            <w:r w:rsidRPr="00620452">
              <w:rPr>
                <w:rFonts w:hint="eastAsia"/>
              </w:rPr>
              <w:t>同上</w:t>
            </w:r>
          </w:p>
        </w:tc>
        <w:tc>
          <w:tcPr>
            <w:tcW w:w="1701"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0123945" w14:textId="77777777" w:rsidR="00445076" w:rsidRPr="00620452" w:rsidRDefault="00445076" w:rsidP="00DA011D">
            <w:pPr>
              <w:pStyle w:val="affff8"/>
              <w:rPr>
                <w:rFonts w:ascii="Arial" w:eastAsia="ＭＳ Ｐゴシック" w:hAnsi="Arial"/>
              </w:rPr>
            </w:pPr>
            <w:r w:rsidRPr="00620452">
              <w:rPr>
                <w:rFonts w:hint="eastAsia"/>
              </w:rPr>
              <w:t>同上</w:t>
            </w:r>
          </w:p>
        </w:tc>
        <w:tc>
          <w:tcPr>
            <w:tcW w:w="1701" w:type="dxa"/>
            <w:vMerge/>
            <w:tcBorders>
              <w:top w:val="single" w:sz="8" w:space="0" w:color="000000"/>
              <w:left w:val="single" w:sz="8" w:space="0" w:color="000000"/>
              <w:bottom w:val="single" w:sz="8" w:space="0" w:color="000000"/>
              <w:right w:val="single" w:sz="8" w:space="0" w:color="000000"/>
            </w:tcBorders>
            <w:vAlign w:val="center"/>
            <w:hideMark/>
          </w:tcPr>
          <w:p w14:paraId="262BC46A" w14:textId="77777777" w:rsidR="00445076" w:rsidRPr="00A670BC" w:rsidRDefault="00445076">
            <w:pPr>
              <w:pStyle w:val="afff6"/>
              <w:rPr>
                <w:rFonts w:ascii="Arial" w:eastAsia="ＭＳ Ｐゴシック" w:hAnsi="Arial"/>
                <w:kern w:val="0"/>
                <w:sz w:val="36"/>
                <w:szCs w:val="36"/>
              </w:rPr>
            </w:pPr>
          </w:p>
        </w:tc>
      </w:tr>
      <w:tr w:rsidR="00445076" w:rsidRPr="00A670BC" w14:paraId="3FAB5D71" w14:textId="77777777">
        <w:trPr>
          <w:trHeight w:val="346"/>
        </w:trPr>
        <w:tc>
          <w:tcPr>
            <w:tcW w:w="983" w:type="dxa"/>
            <w:vMerge/>
            <w:tcBorders>
              <w:top w:val="single" w:sz="8" w:space="0" w:color="000000"/>
              <w:left w:val="single" w:sz="8" w:space="0" w:color="000000"/>
              <w:bottom w:val="single" w:sz="8" w:space="0" w:color="000000"/>
              <w:right w:val="single" w:sz="8" w:space="0" w:color="000000"/>
            </w:tcBorders>
            <w:vAlign w:val="center"/>
            <w:hideMark/>
          </w:tcPr>
          <w:p w14:paraId="3A2D72E8" w14:textId="77777777" w:rsidR="00445076" w:rsidRPr="00620452" w:rsidRDefault="00445076">
            <w:pPr>
              <w:pStyle w:val="affff3"/>
            </w:pPr>
          </w:p>
        </w:tc>
        <w:tc>
          <w:tcPr>
            <w:tcW w:w="857" w:type="dxa"/>
            <w:tcBorders>
              <w:top w:val="single" w:sz="8" w:space="0" w:color="000000"/>
              <w:left w:val="single" w:sz="8" w:space="0" w:color="000000"/>
              <w:bottom w:val="single" w:sz="8" w:space="0" w:color="000000"/>
              <w:right w:val="single" w:sz="8" w:space="0" w:color="000000"/>
            </w:tcBorders>
            <w:shd w:val="clear" w:color="auto" w:fill="F4B183"/>
            <w:tcMar>
              <w:top w:w="72" w:type="dxa"/>
              <w:left w:w="144" w:type="dxa"/>
              <w:bottom w:w="72" w:type="dxa"/>
              <w:right w:w="144" w:type="dxa"/>
            </w:tcMar>
            <w:vAlign w:val="center"/>
            <w:hideMark/>
          </w:tcPr>
          <w:p w14:paraId="7C9DEEA4" w14:textId="77777777" w:rsidR="00445076" w:rsidRPr="00620452" w:rsidRDefault="00445076" w:rsidP="00DA011D">
            <w:pPr>
              <w:pStyle w:val="affff8"/>
              <w:rPr>
                <w:rFonts w:ascii="Arial" w:eastAsia="ＭＳ Ｐゴシック" w:hAnsi="Arial"/>
              </w:rPr>
            </w:pPr>
            <w:r w:rsidRPr="00620452">
              <w:rPr>
                <w:rFonts w:hint="eastAsia"/>
              </w:rPr>
              <w:t>11月</w:t>
            </w:r>
          </w:p>
        </w:tc>
        <w:tc>
          <w:tcPr>
            <w:tcW w:w="35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1D90AE7" w14:textId="5871F742" w:rsidR="00445076" w:rsidRPr="00620452" w:rsidRDefault="00445076" w:rsidP="00892C01">
            <w:pPr>
              <w:pStyle w:val="affff8"/>
              <w:numPr>
                <w:ilvl w:val="0"/>
                <w:numId w:val="805"/>
              </w:numPr>
              <w:tabs>
                <w:tab w:val="clear" w:pos="1830"/>
                <w:tab w:val="left" w:pos="324"/>
              </w:tabs>
              <w:ind w:leftChars="-55" w:left="-132" w:firstLineChars="68" w:firstLine="143"/>
              <w:rPr>
                <w:rFonts w:ascii="Arial" w:eastAsia="ＭＳ Ｐゴシック" w:hAnsi="Arial"/>
              </w:rPr>
            </w:pPr>
            <w:r w:rsidRPr="00620452">
              <w:rPr>
                <w:rFonts w:hint="eastAsia"/>
              </w:rPr>
              <w:t>情報セキュリティ計画</w:t>
            </w:r>
          </w:p>
          <w:p w14:paraId="0E842D8B" w14:textId="454B33E7" w:rsidR="00445076" w:rsidRPr="00620452" w:rsidRDefault="00445076" w:rsidP="00892C01">
            <w:pPr>
              <w:pStyle w:val="affff8"/>
              <w:numPr>
                <w:ilvl w:val="0"/>
                <w:numId w:val="805"/>
              </w:numPr>
              <w:tabs>
                <w:tab w:val="clear" w:pos="1830"/>
                <w:tab w:val="left" w:pos="324"/>
              </w:tabs>
              <w:ind w:leftChars="5" w:left="409" w:rightChars="-56" w:right="-134" w:hangingChars="189" w:hanging="397"/>
              <w:rPr>
                <w:rFonts w:ascii="Arial" w:eastAsia="ＭＳ Ｐゴシック" w:hAnsi="Arial"/>
              </w:rPr>
            </w:pPr>
            <w:r w:rsidRPr="00620452">
              <w:rPr>
                <w:rFonts w:hint="eastAsia"/>
              </w:rPr>
              <w:t>情報セキュリティ継続の検証・レビュー</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FD3D701" w14:textId="77777777" w:rsidR="00445076" w:rsidRPr="00620452" w:rsidRDefault="00445076" w:rsidP="00DA011D">
            <w:pPr>
              <w:pStyle w:val="affff8"/>
              <w:rPr>
                <w:rFonts w:ascii="Arial" w:eastAsia="ＭＳ Ｐゴシック" w:hAnsi="Arial"/>
              </w:rPr>
            </w:pPr>
            <w:r w:rsidRPr="00620452">
              <w:rPr>
                <w:rFonts w:hint="eastAsia"/>
              </w:rPr>
              <w:t>同上</w:t>
            </w:r>
          </w:p>
        </w:tc>
        <w:tc>
          <w:tcPr>
            <w:tcW w:w="1701" w:type="dxa"/>
            <w:vMerge/>
            <w:tcBorders>
              <w:top w:val="single" w:sz="8" w:space="0" w:color="000000"/>
              <w:left w:val="single" w:sz="8" w:space="0" w:color="000000"/>
              <w:bottom w:val="single" w:sz="8" w:space="0" w:color="000000"/>
              <w:right w:val="single" w:sz="8" w:space="0" w:color="000000"/>
            </w:tcBorders>
            <w:vAlign w:val="center"/>
            <w:hideMark/>
          </w:tcPr>
          <w:p w14:paraId="7CEC3353" w14:textId="77777777" w:rsidR="00445076" w:rsidRPr="00620452" w:rsidRDefault="00445076">
            <w:pPr>
              <w:pStyle w:val="affff3"/>
            </w:pPr>
          </w:p>
        </w:tc>
        <w:tc>
          <w:tcPr>
            <w:tcW w:w="1701" w:type="dxa"/>
            <w:vMerge/>
            <w:tcBorders>
              <w:top w:val="single" w:sz="8" w:space="0" w:color="000000"/>
              <w:left w:val="single" w:sz="8" w:space="0" w:color="000000"/>
              <w:bottom w:val="single" w:sz="8" w:space="0" w:color="000000"/>
              <w:right w:val="single" w:sz="8" w:space="0" w:color="000000"/>
            </w:tcBorders>
            <w:vAlign w:val="center"/>
            <w:hideMark/>
          </w:tcPr>
          <w:p w14:paraId="0C7A01FF" w14:textId="77777777" w:rsidR="00445076" w:rsidRPr="00A670BC" w:rsidRDefault="00445076">
            <w:pPr>
              <w:pStyle w:val="afff6"/>
              <w:rPr>
                <w:rFonts w:ascii="Arial" w:eastAsia="ＭＳ Ｐゴシック" w:hAnsi="Arial"/>
                <w:kern w:val="0"/>
                <w:sz w:val="36"/>
                <w:szCs w:val="36"/>
              </w:rPr>
            </w:pPr>
          </w:p>
        </w:tc>
      </w:tr>
      <w:tr w:rsidR="00445076" w:rsidRPr="00A670BC" w14:paraId="2461AF91" w14:textId="77777777">
        <w:trPr>
          <w:trHeight w:val="406"/>
        </w:trPr>
        <w:tc>
          <w:tcPr>
            <w:tcW w:w="983" w:type="dxa"/>
            <w:vMerge/>
            <w:tcBorders>
              <w:top w:val="single" w:sz="8" w:space="0" w:color="000000"/>
              <w:left w:val="single" w:sz="8" w:space="0" w:color="000000"/>
              <w:bottom w:val="single" w:sz="8" w:space="0" w:color="000000"/>
              <w:right w:val="single" w:sz="8" w:space="0" w:color="000000"/>
            </w:tcBorders>
            <w:vAlign w:val="center"/>
            <w:hideMark/>
          </w:tcPr>
          <w:p w14:paraId="2C2C8EAB" w14:textId="77777777" w:rsidR="00445076" w:rsidRPr="00620452" w:rsidRDefault="00445076">
            <w:pPr>
              <w:pStyle w:val="affff3"/>
            </w:pPr>
          </w:p>
        </w:tc>
        <w:tc>
          <w:tcPr>
            <w:tcW w:w="857" w:type="dxa"/>
            <w:tcBorders>
              <w:top w:val="single" w:sz="8" w:space="0" w:color="000000"/>
              <w:left w:val="single" w:sz="8" w:space="0" w:color="000000"/>
              <w:bottom w:val="single" w:sz="8" w:space="0" w:color="000000"/>
              <w:right w:val="single" w:sz="8" w:space="0" w:color="000000"/>
            </w:tcBorders>
            <w:shd w:val="clear" w:color="auto" w:fill="F4B183"/>
            <w:tcMar>
              <w:top w:w="72" w:type="dxa"/>
              <w:left w:w="144" w:type="dxa"/>
              <w:bottom w:w="72" w:type="dxa"/>
              <w:right w:w="144" w:type="dxa"/>
            </w:tcMar>
            <w:vAlign w:val="center"/>
            <w:hideMark/>
          </w:tcPr>
          <w:p w14:paraId="446A0F10" w14:textId="77777777" w:rsidR="00445076" w:rsidRPr="00620452" w:rsidRDefault="00445076" w:rsidP="00DA011D">
            <w:pPr>
              <w:pStyle w:val="affff8"/>
              <w:rPr>
                <w:rFonts w:ascii="Arial" w:eastAsia="ＭＳ Ｐゴシック" w:hAnsi="Arial"/>
              </w:rPr>
            </w:pPr>
            <w:r w:rsidRPr="00620452">
              <w:rPr>
                <w:rFonts w:hint="eastAsia"/>
              </w:rPr>
              <w:t>12月</w:t>
            </w:r>
          </w:p>
        </w:tc>
        <w:tc>
          <w:tcPr>
            <w:tcW w:w="35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3D0A398" w14:textId="27277705" w:rsidR="00445076" w:rsidRPr="00242028" w:rsidRDefault="00445076" w:rsidP="00892C01">
            <w:pPr>
              <w:pStyle w:val="affff8"/>
              <w:numPr>
                <w:ilvl w:val="0"/>
                <w:numId w:val="805"/>
              </w:numPr>
              <w:tabs>
                <w:tab w:val="clear" w:pos="1830"/>
                <w:tab w:val="left" w:pos="324"/>
              </w:tabs>
              <w:ind w:leftChars="-55" w:left="-132" w:firstLineChars="68" w:firstLine="143"/>
            </w:pPr>
            <w:bookmarkStart w:id="923" w:name="■内部監査13ー2ー6"/>
            <w:r w:rsidRPr="00242028">
              <w:rPr>
                <w:rFonts w:hint="eastAsia"/>
              </w:rPr>
              <w:t>内部監査</w:t>
            </w:r>
            <w:bookmarkEnd w:id="923"/>
            <w:r w:rsidRPr="00242028">
              <w:rPr>
                <w:rFonts w:hint="eastAsia"/>
              </w:rPr>
              <w:t>計画</w:t>
            </w:r>
          </w:p>
          <w:p w14:paraId="6620BC55" w14:textId="5A2B92E7" w:rsidR="00445076" w:rsidRPr="00242028" w:rsidRDefault="007E354B" w:rsidP="00892C01">
            <w:pPr>
              <w:pStyle w:val="affff8"/>
              <w:numPr>
                <w:ilvl w:val="0"/>
                <w:numId w:val="805"/>
              </w:numPr>
              <w:tabs>
                <w:tab w:val="clear" w:pos="1830"/>
                <w:tab w:val="left" w:pos="324"/>
              </w:tabs>
              <w:ind w:leftChars="-55" w:left="-132" w:firstLineChars="68" w:firstLine="143"/>
            </w:pPr>
            <w:hyperlink w:anchor="■内部監査" w:history="1">
              <w:r w:rsidR="00445076" w:rsidRPr="00A648B6">
                <w:rPr>
                  <w:rStyle w:val="a7"/>
                  <w:rFonts w:hint="eastAsia"/>
                </w:rPr>
                <w:t>内部監査</w:t>
              </w:r>
            </w:hyperlink>
            <w:r w:rsidR="00445076" w:rsidRPr="00242028">
              <w:rPr>
                <w:rFonts w:hint="eastAsia"/>
              </w:rPr>
              <w:t>の実施</w:t>
            </w:r>
          </w:p>
          <w:p w14:paraId="10E5F8FA" w14:textId="7F1804BC" w:rsidR="00445076" w:rsidRPr="00242028" w:rsidRDefault="00445076" w:rsidP="00892C01">
            <w:pPr>
              <w:pStyle w:val="affff8"/>
              <w:numPr>
                <w:ilvl w:val="0"/>
                <w:numId w:val="805"/>
              </w:numPr>
              <w:tabs>
                <w:tab w:val="clear" w:pos="1830"/>
                <w:tab w:val="left" w:pos="324"/>
              </w:tabs>
              <w:ind w:leftChars="-55" w:left="-132" w:firstLineChars="68" w:firstLine="143"/>
            </w:pPr>
            <w:r w:rsidRPr="00242028">
              <w:rPr>
                <w:rFonts w:hint="eastAsia"/>
              </w:rPr>
              <w:t>マネジメントレビュー</w:t>
            </w:r>
          </w:p>
          <w:p w14:paraId="618D381B" w14:textId="1CE09517" w:rsidR="00445076" w:rsidRPr="00620452" w:rsidRDefault="00445076" w:rsidP="00892C01">
            <w:pPr>
              <w:pStyle w:val="affff8"/>
              <w:numPr>
                <w:ilvl w:val="0"/>
                <w:numId w:val="805"/>
              </w:numPr>
              <w:tabs>
                <w:tab w:val="clear" w:pos="1830"/>
                <w:tab w:val="left" w:pos="324"/>
              </w:tabs>
              <w:ind w:leftChars="5" w:left="409" w:rightChars="-56" w:right="-134" w:hangingChars="189" w:hanging="397"/>
              <w:rPr>
                <w:rFonts w:ascii="Arial" w:eastAsia="ＭＳ Ｐゴシック" w:hAnsi="Arial"/>
              </w:rPr>
            </w:pPr>
            <w:r w:rsidRPr="00242028">
              <w:rPr>
                <w:rFonts w:hint="eastAsia"/>
              </w:rPr>
              <w:t>不適合及び是正処置のレビュー</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1AE40E0" w14:textId="77777777" w:rsidR="00445076" w:rsidRPr="00620452" w:rsidRDefault="00445076" w:rsidP="00DA011D">
            <w:pPr>
              <w:pStyle w:val="affff8"/>
              <w:rPr>
                <w:rFonts w:ascii="Arial" w:eastAsia="ＭＳ Ｐゴシック" w:hAnsi="Arial"/>
              </w:rPr>
            </w:pPr>
            <w:r w:rsidRPr="00620452">
              <w:rPr>
                <w:rFonts w:hint="eastAsia"/>
              </w:rPr>
              <w:t>同上</w:t>
            </w:r>
          </w:p>
        </w:tc>
        <w:tc>
          <w:tcPr>
            <w:tcW w:w="1701" w:type="dxa"/>
            <w:vMerge/>
            <w:tcBorders>
              <w:top w:val="single" w:sz="8" w:space="0" w:color="000000"/>
              <w:left w:val="single" w:sz="8" w:space="0" w:color="000000"/>
              <w:bottom w:val="single" w:sz="8" w:space="0" w:color="000000"/>
              <w:right w:val="single" w:sz="8" w:space="0" w:color="000000"/>
            </w:tcBorders>
            <w:vAlign w:val="center"/>
            <w:hideMark/>
          </w:tcPr>
          <w:p w14:paraId="14FB756B" w14:textId="77777777" w:rsidR="00445076" w:rsidRPr="00620452" w:rsidRDefault="00445076">
            <w:pPr>
              <w:pStyle w:val="affff3"/>
            </w:pPr>
          </w:p>
        </w:tc>
        <w:tc>
          <w:tcPr>
            <w:tcW w:w="1701" w:type="dxa"/>
            <w:vMerge/>
            <w:tcBorders>
              <w:top w:val="single" w:sz="8" w:space="0" w:color="000000"/>
              <w:left w:val="single" w:sz="8" w:space="0" w:color="000000"/>
              <w:bottom w:val="single" w:sz="8" w:space="0" w:color="000000"/>
              <w:right w:val="single" w:sz="8" w:space="0" w:color="000000"/>
            </w:tcBorders>
            <w:vAlign w:val="center"/>
            <w:hideMark/>
          </w:tcPr>
          <w:p w14:paraId="0DD44B84" w14:textId="77777777" w:rsidR="00445076" w:rsidRPr="00A670BC" w:rsidRDefault="00445076">
            <w:pPr>
              <w:pStyle w:val="afff6"/>
              <w:rPr>
                <w:rFonts w:ascii="Arial" w:eastAsia="ＭＳ Ｐゴシック" w:hAnsi="Arial"/>
                <w:kern w:val="0"/>
                <w:sz w:val="36"/>
                <w:szCs w:val="36"/>
              </w:rPr>
            </w:pPr>
          </w:p>
        </w:tc>
      </w:tr>
      <w:tr w:rsidR="00445076" w:rsidRPr="00A670BC" w14:paraId="7C45BB52" w14:textId="77777777">
        <w:trPr>
          <w:trHeight w:val="406"/>
        </w:trPr>
        <w:tc>
          <w:tcPr>
            <w:tcW w:w="983" w:type="dxa"/>
            <w:vMerge w:val="restart"/>
            <w:tcBorders>
              <w:top w:val="single" w:sz="8" w:space="0" w:color="000000"/>
              <w:left w:val="single" w:sz="8" w:space="0" w:color="000000"/>
              <w:bottom w:val="single" w:sz="8" w:space="0" w:color="000000"/>
              <w:right w:val="single" w:sz="8" w:space="0" w:color="000000"/>
            </w:tcBorders>
            <w:shd w:val="clear" w:color="auto" w:fill="9DC3E6"/>
            <w:tcMar>
              <w:top w:w="72" w:type="dxa"/>
              <w:left w:w="144" w:type="dxa"/>
              <w:bottom w:w="72" w:type="dxa"/>
              <w:right w:w="144" w:type="dxa"/>
            </w:tcMar>
            <w:vAlign w:val="center"/>
            <w:hideMark/>
          </w:tcPr>
          <w:p w14:paraId="52991262" w14:textId="77777777" w:rsidR="00445076" w:rsidRPr="00620452" w:rsidRDefault="00445076" w:rsidP="00B81B28">
            <w:pPr>
              <w:pStyle w:val="affff8"/>
              <w:rPr>
                <w:rFonts w:ascii="Arial" w:eastAsia="ＭＳ Ｐゴシック" w:hAnsi="Arial"/>
              </w:rPr>
            </w:pPr>
            <w:r w:rsidRPr="00620452">
              <w:rPr>
                <w:rFonts w:hint="eastAsia"/>
              </w:rPr>
              <w:t>第4四半期</w:t>
            </w:r>
          </w:p>
        </w:tc>
        <w:tc>
          <w:tcPr>
            <w:tcW w:w="857" w:type="dxa"/>
            <w:tcBorders>
              <w:top w:val="single" w:sz="8" w:space="0" w:color="000000"/>
              <w:left w:val="single" w:sz="8" w:space="0" w:color="000000"/>
              <w:bottom w:val="single" w:sz="8" w:space="0" w:color="000000"/>
              <w:right w:val="single" w:sz="8" w:space="0" w:color="000000"/>
            </w:tcBorders>
            <w:shd w:val="clear" w:color="auto" w:fill="9DC3E6"/>
            <w:tcMar>
              <w:top w:w="72" w:type="dxa"/>
              <w:left w:w="144" w:type="dxa"/>
              <w:bottom w:w="72" w:type="dxa"/>
              <w:right w:w="144" w:type="dxa"/>
            </w:tcMar>
            <w:vAlign w:val="center"/>
            <w:hideMark/>
          </w:tcPr>
          <w:p w14:paraId="55632918" w14:textId="77777777" w:rsidR="00445076" w:rsidRPr="00620452" w:rsidRDefault="00445076" w:rsidP="00B81B28">
            <w:pPr>
              <w:pStyle w:val="affff8"/>
              <w:rPr>
                <w:rFonts w:ascii="Arial" w:eastAsia="ＭＳ Ｐゴシック" w:hAnsi="Arial"/>
              </w:rPr>
            </w:pPr>
            <w:r w:rsidRPr="00620452">
              <w:rPr>
                <w:rFonts w:hint="eastAsia"/>
              </w:rPr>
              <w:t>1月</w:t>
            </w:r>
          </w:p>
        </w:tc>
        <w:tc>
          <w:tcPr>
            <w:tcW w:w="35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82C6259" w14:textId="4A85392B" w:rsidR="00445076" w:rsidRPr="00620452" w:rsidRDefault="00445076" w:rsidP="00892C01">
            <w:pPr>
              <w:pStyle w:val="affff8"/>
              <w:numPr>
                <w:ilvl w:val="0"/>
                <w:numId w:val="808"/>
              </w:numPr>
              <w:tabs>
                <w:tab w:val="clear" w:pos="1830"/>
                <w:tab w:val="left" w:pos="324"/>
              </w:tabs>
              <w:ind w:leftChars="4" w:left="264" w:rightChars="-56" w:right="-134" w:hangingChars="121" w:hanging="254"/>
              <w:rPr>
                <w:rFonts w:ascii="Arial" w:eastAsia="ＭＳ Ｐゴシック" w:hAnsi="Arial"/>
              </w:rPr>
            </w:pPr>
            <w:r w:rsidRPr="00620452">
              <w:rPr>
                <w:rFonts w:hint="eastAsia"/>
              </w:rPr>
              <w:t>主要メンバーの「力量」の評価・証拠の文書化</w:t>
            </w:r>
          </w:p>
          <w:p w14:paraId="39C5C800" w14:textId="73EF0F98" w:rsidR="00445076" w:rsidRPr="00620452" w:rsidRDefault="00445076" w:rsidP="00892C01">
            <w:pPr>
              <w:pStyle w:val="affff8"/>
              <w:numPr>
                <w:ilvl w:val="0"/>
                <w:numId w:val="808"/>
              </w:numPr>
              <w:tabs>
                <w:tab w:val="clear" w:pos="1830"/>
                <w:tab w:val="left" w:pos="324"/>
              </w:tabs>
              <w:ind w:leftChars="-55" w:left="-132" w:firstLineChars="68" w:firstLine="143"/>
              <w:rPr>
                <w:rFonts w:ascii="Arial" w:eastAsia="ＭＳ Ｐゴシック" w:hAnsi="Arial"/>
              </w:rPr>
            </w:pPr>
            <w:r w:rsidRPr="00620452">
              <w:rPr>
                <w:rFonts w:hint="eastAsia"/>
              </w:rPr>
              <w:t>定期教育</w:t>
            </w:r>
          </w:p>
          <w:p w14:paraId="73966F67" w14:textId="796C956F" w:rsidR="00445076" w:rsidRPr="00620452" w:rsidRDefault="00445076" w:rsidP="00892C01">
            <w:pPr>
              <w:pStyle w:val="affff8"/>
              <w:numPr>
                <w:ilvl w:val="0"/>
                <w:numId w:val="808"/>
              </w:numPr>
              <w:tabs>
                <w:tab w:val="clear" w:pos="1830"/>
                <w:tab w:val="left" w:pos="324"/>
              </w:tabs>
              <w:ind w:leftChars="-55" w:left="-132" w:firstLineChars="68" w:firstLine="143"/>
              <w:rPr>
                <w:rFonts w:ascii="Arial" w:eastAsia="ＭＳ Ｐゴシック" w:hAnsi="Arial"/>
              </w:rPr>
            </w:pPr>
            <w:r w:rsidRPr="00620452">
              <w:rPr>
                <w:rFonts w:hint="eastAsia"/>
              </w:rPr>
              <w:t>UPSのバッテリーの確認</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D3CC697" w14:textId="77777777" w:rsidR="00445076" w:rsidRPr="00620452" w:rsidRDefault="00445076" w:rsidP="00B81B28">
            <w:pPr>
              <w:pStyle w:val="affff8"/>
              <w:rPr>
                <w:rFonts w:ascii="Arial" w:eastAsia="ＭＳ Ｐゴシック" w:hAnsi="Arial"/>
              </w:rPr>
            </w:pPr>
            <w:r w:rsidRPr="00620452">
              <w:rPr>
                <w:rFonts w:hint="eastAsia"/>
              </w:rPr>
              <w:t>同上</w:t>
            </w:r>
          </w:p>
        </w:tc>
        <w:tc>
          <w:tcPr>
            <w:tcW w:w="1701"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F9B7894" w14:textId="77777777" w:rsidR="00445076" w:rsidRPr="00620452" w:rsidRDefault="00445076" w:rsidP="00B81B28">
            <w:pPr>
              <w:pStyle w:val="affff8"/>
              <w:rPr>
                <w:rFonts w:ascii="Arial" w:eastAsia="ＭＳ Ｐゴシック" w:hAnsi="Arial"/>
              </w:rPr>
            </w:pPr>
            <w:r w:rsidRPr="00620452">
              <w:rPr>
                <w:rFonts w:hint="eastAsia"/>
              </w:rPr>
              <w:t>同上</w:t>
            </w:r>
          </w:p>
        </w:tc>
        <w:tc>
          <w:tcPr>
            <w:tcW w:w="1701" w:type="dxa"/>
            <w:vMerge/>
            <w:tcBorders>
              <w:top w:val="single" w:sz="8" w:space="0" w:color="000000"/>
              <w:left w:val="single" w:sz="8" w:space="0" w:color="000000"/>
              <w:bottom w:val="single" w:sz="8" w:space="0" w:color="000000"/>
              <w:right w:val="single" w:sz="8" w:space="0" w:color="000000"/>
            </w:tcBorders>
            <w:vAlign w:val="center"/>
            <w:hideMark/>
          </w:tcPr>
          <w:p w14:paraId="1A6DAAFF" w14:textId="77777777" w:rsidR="00445076" w:rsidRPr="00A670BC" w:rsidRDefault="00445076">
            <w:pPr>
              <w:pStyle w:val="afff6"/>
              <w:rPr>
                <w:rFonts w:ascii="Arial" w:eastAsia="ＭＳ Ｐゴシック" w:hAnsi="Arial"/>
                <w:kern w:val="0"/>
                <w:sz w:val="36"/>
                <w:szCs w:val="36"/>
              </w:rPr>
            </w:pPr>
          </w:p>
        </w:tc>
      </w:tr>
      <w:tr w:rsidR="00445076" w:rsidRPr="00A670BC" w14:paraId="0D18A116" w14:textId="77777777">
        <w:trPr>
          <w:trHeight w:val="226"/>
        </w:trPr>
        <w:tc>
          <w:tcPr>
            <w:tcW w:w="983" w:type="dxa"/>
            <w:vMerge/>
            <w:tcBorders>
              <w:top w:val="single" w:sz="8" w:space="0" w:color="000000"/>
              <w:left w:val="single" w:sz="8" w:space="0" w:color="000000"/>
              <w:bottom w:val="single" w:sz="8" w:space="0" w:color="000000"/>
              <w:right w:val="single" w:sz="8" w:space="0" w:color="000000"/>
            </w:tcBorders>
            <w:vAlign w:val="center"/>
            <w:hideMark/>
          </w:tcPr>
          <w:p w14:paraId="1A302BF5" w14:textId="77777777" w:rsidR="00445076" w:rsidRPr="00620452" w:rsidRDefault="00445076" w:rsidP="00B81B28">
            <w:pPr>
              <w:pStyle w:val="affff8"/>
            </w:pPr>
          </w:p>
        </w:tc>
        <w:tc>
          <w:tcPr>
            <w:tcW w:w="857" w:type="dxa"/>
            <w:tcBorders>
              <w:top w:val="single" w:sz="8" w:space="0" w:color="000000"/>
              <w:left w:val="single" w:sz="8" w:space="0" w:color="000000"/>
              <w:bottom w:val="single" w:sz="8" w:space="0" w:color="000000"/>
              <w:right w:val="single" w:sz="8" w:space="0" w:color="000000"/>
            </w:tcBorders>
            <w:shd w:val="clear" w:color="auto" w:fill="9DC3E6"/>
            <w:tcMar>
              <w:top w:w="72" w:type="dxa"/>
              <w:left w:w="144" w:type="dxa"/>
              <w:bottom w:w="72" w:type="dxa"/>
              <w:right w:w="144" w:type="dxa"/>
            </w:tcMar>
            <w:vAlign w:val="center"/>
            <w:hideMark/>
          </w:tcPr>
          <w:p w14:paraId="45131086" w14:textId="77777777" w:rsidR="00445076" w:rsidRPr="00620452" w:rsidRDefault="00445076" w:rsidP="00B81B28">
            <w:pPr>
              <w:pStyle w:val="affff8"/>
              <w:rPr>
                <w:rFonts w:ascii="Arial" w:eastAsia="ＭＳ Ｐゴシック" w:hAnsi="Arial"/>
              </w:rPr>
            </w:pPr>
            <w:r w:rsidRPr="00620452">
              <w:rPr>
                <w:rFonts w:hint="eastAsia"/>
              </w:rPr>
              <w:t>2月</w:t>
            </w:r>
          </w:p>
        </w:tc>
        <w:tc>
          <w:tcPr>
            <w:tcW w:w="35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76DB934" w14:textId="55ADB6DD" w:rsidR="00445076" w:rsidRPr="00620452" w:rsidRDefault="00445076" w:rsidP="00892C01">
            <w:pPr>
              <w:pStyle w:val="affff8"/>
              <w:numPr>
                <w:ilvl w:val="0"/>
                <w:numId w:val="808"/>
              </w:numPr>
              <w:tabs>
                <w:tab w:val="clear" w:pos="1830"/>
                <w:tab w:val="left" w:pos="324"/>
              </w:tabs>
              <w:ind w:left="263" w:hangingChars="125" w:hanging="263"/>
              <w:rPr>
                <w:rFonts w:ascii="Arial" w:eastAsia="ＭＳ Ｐゴシック" w:hAnsi="Arial"/>
              </w:rPr>
            </w:pPr>
            <w:r w:rsidRPr="00620452">
              <w:rPr>
                <w:rFonts w:hint="eastAsia"/>
              </w:rPr>
              <w:t>外部審査（審査機関による更新審査）の実施</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766AF2C" w14:textId="77777777" w:rsidR="00445076" w:rsidRPr="00620452" w:rsidRDefault="00445076" w:rsidP="00B81B28">
            <w:pPr>
              <w:pStyle w:val="affff8"/>
              <w:rPr>
                <w:rFonts w:ascii="Arial" w:eastAsia="ＭＳ Ｐゴシック" w:hAnsi="Arial"/>
              </w:rPr>
            </w:pPr>
            <w:r w:rsidRPr="00620452">
              <w:rPr>
                <w:rFonts w:hint="eastAsia"/>
              </w:rPr>
              <w:t>同上</w:t>
            </w:r>
          </w:p>
        </w:tc>
        <w:tc>
          <w:tcPr>
            <w:tcW w:w="1701" w:type="dxa"/>
            <w:vMerge/>
            <w:tcBorders>
              <w:top w:val="single" w:sz="8" w:space="0" w:color="000000"/>
              <w:left w:val="single" w:sz="8" w:space="0" w:color="000000"/>
              <w:bottom w:val="single" w:sz="8" w:space="0" w:color="000000"/>
              <w:right w:val="single" w:sz="8" w:space="0" w:color="000000"/>
            </w:tcBorders>
            <w:vAlign w:val="center"/>
            <w:hideMark/>
          </w:tcPr>
          <w:p w14:paraId="595AF610" w14:textId="77777777" w:rsidR="00445076" w:rsidRPr="00A670BC" w:rsidRDefault="00445076">
            <w:pPr>
              <w:pStyle w:val="affff3"/>
              <w:rPr>
                <w:rFonts w:ascii="Arial" w:eastAsia="ＭＳ Ｐゴシック" w:hAnsi="Arial"/>
                <w:sz w:val="36"/>
                <w:szCs w:val="36"/>
              </w:rPr>
            </w:pPr>
          </w:p>
        </w:tc>
        <w:tc>
          <w:tcPr>
            <w:tcW w:w="1701" w:type="dxa"/>
            <w:vMerge/>
            <w:tcBorders>
              <w:top w:val="single" w:sz="8" w:space="0" w:color="000000"/>
              <w:left w:val="single" w:sz="8" w:space="0" w:color="000000"/>
              <w:bottom w:val="single" w:sz="8" w:space="0" w:color="000000"/>
              <w:right w:val="single" w:sz="8" w:space="0" w:color="000000"/>
            </w:tcBorders>
            <w:vAlign w:val="center"/>
            <w:hideMark/>
          </w:tcPr>
          <w:p w14:paraId="119E9DCE" w14:textId="77777777" w:rsidR="00445076" w:rsidRPr="00A670BC" w:rsidRDefault="00445076">
            <w:pPr>
              <w:pStyle w:val="afff6"/>
              <w:rPr>
                <w:rFonts w:ascii="Arial" w:eastAsia="ＭＳ Ｐゴシック" w:hAnsi="Arial"/>
                <w:kern w:val="0"/>
                <w:sz w:val="36"/>
                <w:szCs w:val="36"/>
              </w:rPr>
            </w:pPr>
          </w:p>
        </w:tc>
      </w:tr>
      <w:tr w:rsidR="00445076" w:rsidRPr="00A670BC" w14:paraId="7051102B" w14:textId="77777777">
        <w:trPr>
          <w:trHeight w:val="20"/>
        </w:trPr>
        <w:tc>
          <w:tcPr>
            <w:tcW w:w="983" w:type="dxa"/>
            <w:vMerge/>
            <w:tcBorders>
              <w:top w:val="single" w:sz="8" w:space="0" w:color="000000"/>
              <w:left w:val="single" w:sz="8" w:space="0" w:color="000000"/>
              <w:bottom w:val="single" w:sz="8" w:space="0" w:color="000000"/>
              <w:right w:val="single" w:sz="8" w:space="0" w:color="000000"/>
            </w:tcBorders>
            <w:vAlign w:val="center"/>
            <w:hideMark/>
          </w:tcPr>
          <w:p w14:paraId="04E873C8" w14:textId="77777777" w:rsidR="00445076" w:rsidRPr="00620452" w:rsidRDefault="00445076" w:rsidP="00B81B28">
            <w:pPr>
              <w:pStyle w:val="affff8"/>
              <w:rPr>
                <w:rFonts w:ascii="Arial" w:eastAsia="ＭＳ Ｐゴシック" w:hAnsi="Arial"/>
                <w:kern w:val="0"/>
                <w:sz w:val="16"/>
                <w:szCs w:val="16"/>
              </w:rPr>
            </w:pPr>
          </w:p>
        </w:tc>
        <w:tc>
          <w:tcPr>
            <w:tcW w:w="857" w:type="dxa"/>
            <w:tcBorders>
              <w:top w:val="single" w:sz="8" w:space="0" w:color="000000"/>
              <w:left w:val="single" w:sz="8" w:space="0" w:color="000000"/>
              <w:bottom w:val="single" w:sz="8" w:space="0" w:color="000000"/>
              <w:right w:val="single" w:sz="8" w:space="0" w:color="000000"/>
            </w:tcBorders>
            <w:shd w:val="clear" w:color="auto" w:fill="9DC3E6"/>
            <w:tcMar>
              <w:top w:w="72" w:type="dxa"/>
              <w:left w:w="144" w:type="dxa"/>
              <w:bottom w:w="72" w:type="dxa"/>
              <w:right w:w="144" w:type="dxa"/>
            </w:tcMar>
            <w:vAlign w:val="center"/>
            <w:hideMark/>
          </w:tcPr>
          <w:p w14:paraId="64AE6844" w14:textId="77777777" w:rsidR="00445076" w:rsidRPr="00620452" w:rsidRDefault="00445076" w:rsidP="00B81B28">
            <w:pPr>
              <w:pStyle w:val="affff8"/>
              <w:rPr>
                <w:rFonts w:ascii="Arial" w:eastAsia="ＭＳ Ｐゴシック" w:hAnsi="Arial"/>
              </w:rPr>
            </w:pPr>
            <w:r w:rsidRPr="00620452">
              <w:rPr>
                <w:rFonts w:hint="eastAsia"/>
              </w:rPr>
              <w:t>3月</w:t>
            </w:r>
          </w:p>
        </w:tc>
        <w:tc>
          <w:tcPr>
            <w:tcW w:w="35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1E2E3C7" w14:textId="3536266B" w:rsidR="00445076" w:rsidRPr="00620452" w:rsidRDefault="00445076" w:rsidP="00892C01">
            <w:pPr>
              <w:pStyle w:val="affff8"/>
              <w:numPr>
                <w:ilvl w:val="0"/>
                <w:numId w:val="808"/>
              </w:numPr>
              <w:tabs>
                <w:tab w:val="clear" w:pos="1830"/>
                <w:tab w:val="left" w:pos="324"/>
              </w:tabs>
              <w:ind w:leftChars="4" w:left="264" w:hangingChars="121" w:hanging="254"/>
              <w:rPr>
                <w:rFonts w:ascii="Arial" w:eastAsia="ＭＳ Ｐゴシック" w:hAnsi="Arial"/>
              </w:rPr>
            </w:pPr>
            <w:r w:rsidRPr="00620452">
              <w:rPr>
                <w:rFonts w:hint="eastAsia"/>
              </w:rPr>
              <w:t>情報セキュリティのための方針群のレビュー</w:t>
            </w:r>
          </w:p>
          <w:p w14:paraId="4849126C" w14:textId="044D19BA" w:rsidR="00445076" w:rsidRPr="00620452" w:rsidRDefault="00445076" w:rsidP="00892C01">
            <w:pPr>
              <w:pStyle w:val="affff8"/>
              <w:numPr>
                <w:ilvl w:val="0"/>
                <w:numId w:val="808"/>
              </w:numPr>
              <w:tabs>
                <w:tab w:val="clear" w:pos="1830"/>
                <w:tab w:val="left" w:pos="324"/>
              </w:tabs>
              <w:ind w:leftChars="-55" w:left="-132" w:firstLineChars="68" w:firstLine="143"/>
              <w:rPr>
                <w:rFonts w:ascii="Arial" w:eastAsia="ＭＳ Ｐゴシック" w:hAnsi="Arial"/>
              </w:rPr>
            </w:pPr>
            <w:r w:rsidRPr="00620452">
              <w:rPr>
                <w:rFonts w:hint="eastAsia"/>
              </w:rPr>
              <w:t>秘密保持契約書の確認</w:t>
            </w:r>
          </w:p>
        </w:tc>
        <w:tc>
          <w:tcPr>
            <w:tcW w:w="18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6549DDD" w14:textId="77777777" w:rsidR="00445076" w:rsidRPr="00620452" w:rsidRDefault="00445076" w:rsidP="00B81B28">
            <w:pPr>
              <w:pStyle w:val="affff8"/>
              <w:rPr>
                <w:rFonts w:ascii="Arial" w:eastAsia="ＭＳ Ｐゴシック" w:hAnsi="Arial"/>
              </w:rPr>
            </w:pPr>
            <w:r w:rsidRPr="00620452">
              <w:rPr>
                <w:rFonts w:hint="eastAsia"/>
              </w:rPr>
              <w:t>同上</w:t>
            </w:r>
          </w:p>
        </w:tc>
        <w:tc>
          <w:tcPr>
            <w:tcW w:w="1701" w:type="dxa"/>
            <w:vMerge/>
            <w:tcBorders>
              <w:top w:val="single" w:sz="8" w:space="0" w:color="000000"/>
              <w:left w:val="single" w:sz="8" w:space="0" w:color="000000"/>
              <w:bottom w:val="single" w:sz="8" w:space="0" w:color="000000"/>
              <w:right w:val="single" w:sz="8" w:space="0" w:color="000000"/>
            </w:tcBorders>
            <w:vAlign w:val="center"/>
            <w:hideMark/>
          </w:tcPr>
          <w:p w14:paraId="6738FEF3" w14:textId="77777777" w:rsidR="00445076" w:rsidRPr="00A670BC" w:rsidRDefault="00445076">
            <w:pPr>
              <w:pStyle w:val="affff3"/>
              <w:rPr>
                <w:rFonts w:ascii="Arial" w:eastAsia="ＭＳ Ｐゴシック" w:hAnsi="Arial"/>
                <w:sz w:val="36"/>
                <w:szCs w:val="36"/>
              </w:rPr>
            </w:pPr>
          </w:p>
        </w:tc>
        <w:tc>
          <w:tcPr>
            <w:tcW w:w="1701" w:type="dxa"/>
            <w:vMerge/>
            <w:tcBorders>
              <w:top w:val="single" w:sz="8" w:space="0" w:color="000000"/>
              <w:left w:val="single" w:sz="8" w:space="0" w:color="000000"/>
              <w:bottom w:val="single" w:sz="8" w:space="0" w:color="000000"/>
              <w:right w:val="single" w:sz="8" w:space="0" w:color="000000"/>
            </w:tcBorders>
            <w:vAlign w:val="center"/>
            <w:hideMark/>
          </w:tcPr>
          <w:p w14:paraId="10999E0D" w14:textId="77777777" w:rsidR="00445076" w:rsidRPr="00A670BC" w:rsidRDefault="00445076">
            <w:pPr>
              <w:pStyle w:val="afff6"/>
              <w:rPr>
                <w:rFonts w:ascii="Arial" w:eastAsia="ＭＳ Ｐゴシック" w:hAnsi="Arial"/>
                <w:kern w:val="0"/>
                <w:sz w:val="36"/>
                <w:szCs w:val="36"/>
              </w:rPr>
            </w:pPr>
          </w:p>
        </w:tc>
      </w:tr>
    </w:tbl>
    <w:p w14:paraId="70E62B58" w14:textId="77777777" w:rsidR="00445076" w:rsidRDefault="00445076"/>
    <w:p w14:paraId="4919B432" w14:textId="77777777" w:rsidR="00445076" w:rsidRDefault="00445076">
      <w:pPr>
        <w:pStyle w:val="5"/>
      </w:pPr>
      <w:r w:rsidRPr="00E16E22">
        <w:rPr>
          <w:rFonts w:hint="eastAsia"/>
        </w:rPr>
        <w:t>8.2 情報セキュリティリスクアセスメント</w:t>
      </w:r>
    </w:p>
    <w:tbl>
      <w:tblPr>
        <w:tblStyle w:val="aa"/>
        <w:tblW w:w="10490" w:type="dxa"/>
        <w:tblInd w:w="-5" w:type="dxa"/>
        <w:tblLook w:val="04A0" w:firstRow="1" w:lastRow="0" w:firstColumn="1" w:lastColumn="0" w:noHBand="0" w:noVBand="1"/>
      </w:tblPr>
      <w:tblGrid>
        <w:gridCol w:w="4253"/>
        <w:gridCol w:w="6237"/>
      </w:tblGrid>
      <w:tr w:rsidR="00F53B2F" w14:paraId="09C24882" w14:textId="77777777">
        <w:tc>
          <w:tcPr>
            <w:tcW w:w="4253" w:type="dxa"/>
            <w:shd w:val="clear" w:color="auto" w:fill="215E99"/>
          </w:tcPr>
          <w:p w14:paraId="7A22CB49" w14:textId="77777777" w:rsidR="00445076" w:rsidRDefault="00445076">
            <w:pPr>
              <w:pStyle w:val="aff0"/>
            </w:pPr>
            <w:r>
              <w:rPr>
                <w:rFonts w:hint="eastAsia"/>
              </w:rPr>
              <w:t>追記する文書</w:t>
            </w:r>
          </w:p>
        </w:tc>
        <w:tc>
          <w:tcPr>
            <w:tcW w:w="6237" w:type="dxa"/>
          </w:tcPr>
          <w:p w14:paraId="23DDA9A8" w14:textId="77777777" w:rsidR="00445076" w:rsidRPr="004F5971" w:rsidRDefault="00445076" w:rsidP="00892C01">
            <w:pPr>
              <w:pStyle w:val="afff6"/>
              <w:numPr>
                <w:ilvl w:val="0"/>
                <w:numId w:val="131"/>
              </w:numPr>
              <w:tabs>
                <w:tab w:val="clear" w:pos="1830"/>
                <w:tab w:val="left" w:pos="455"/>
              </w:tabs>
            </w:pPr>
            <w:r>
              <w:rPr>
                <w:rFonts w:hint="eastAsia"/>
              </w:rPr>
              <w:t>リスクアセスメント結果報告書</w:t>
            </w:r>
          </w:p>
        </w:tc>
      </w:tr>
    </w:tbl>
    <w:p w14:paraId="7D6458B9" w14:textId="77777777" w:rsidR="00445076" w:rsidRDefault="00445076">
      <w:r w:rsidRPr="00B22ACA">
        <w:rPr>
          <w:rFonts w:hint="eastAsia"/>
        </w:rPr>
        <w:t>リスクアセスメントを実施する際は、結果を「リスクアセスメント結果報告書」に追記します。</w:t>
      </w:r>
    </w:p>
    <w:p w14:paraId="0DACA593" w14:textId="77777777" w:rsidR="00445076" w:rsidRPr="00B22ACA" w:rsidRDefault="00445076">
      <w:pPr>
        <w:ind w:firstLineChars="0" w:firstLine="0"/>
      </w:pPr>
    </w:p>
    <w:p w14:paraId="3358AF53" w14:textId="77777777" w:rsidR="00445076" w:rsidRDefault="00445076">
      <w:pPr>
        <w:pStyle w:val="aff4"/>
      </w:pPr>
      <w:r w:rsidRPr="00B22ACA">
        <w:rPr>
          <w:rFonts w:hint="eastAsia"/>
        </w:rPr>
        <w:t>リスクアセスメント結果報告書の追記方法</w:t>
      </w:r>
    </w:p>
    <w:p w14:paraId="6C4AE275" w14:textId="77777777" w:rsidR="00445076" w:rsidRDefault="00445076">
      <w:r w:rsidRPr="00B22ACA">
        <w:t>リスクアセスメント結果報告書の「対応」の箇所に</w:t>
      </w:r>
      <w:r>
        <w:rPr>
          <w:rFonts w:hint="eastAsia"/>
        </w:rPr>
        <w:t>、</w:t>
      </w:r>
      <w:r w:rsidRPr="00B22ACA">
        <w:rPr>
          <w:rFonts w:hint="eastAsia"/>
        </w:rPr>
        <w:t>管理策の実施状況を記載します。</w:t>
      </w:r>
    </w:p>
    <w:p w14:paraId="0FDEA482" w14:textId="388FA81B" w:rsidR="00445076" w:rsidRDefault="00445076">
      <w:pPr>
        <w:ind w:firstLineChars="0" w:firstLine="0"/>
      </w:pPr>
      <w:r>
        <w:rPr>
          <w:rFonts w:hint="eastAsia"/>
        </w:rPr>
        <w:t>「</w:t>
      </w:r>
      <w:r w:rsidRPr="009D3DFC">
        <w:t>13-2-4. ISMS：6.計画</w:t>
      </w:r>
      <w:r>
        <w:rPr>
          <w:rFonts w:hint="eastAsia"/>
        </w:rPr>
        <w:t>」を参照してください。</w:t>
      </w:r>
    </w:p>
    <w:p w14:paraId="6B59C865" w14:textId="77777777" w:rsidR="00445076" w:rsidRDefault="00445076">
      <w:pPr>
        <w:ind w:firstLineChars="0" w:firstLine="0"/>
      </w:pPr>
    </w:p>
    <w:p w14:paraId="6E69BB3B" w14:textId="77777777" w:rsidR="00445076" w:rsidRDefault="00445076">
      <w:pPr>
        <w:pStyle w:val="5"/>
      </w:pPr>
      <w:r>
        <w:rPr>
          <w:rFonts w:hint="eastAsia"/>
        </w:rPr>
        <w:t>8.3 情報セキュリティリスク対応</w:t>
      </w:r>
    </w:p>
    <w:tbl>
      <w:tblPr>
        <w:tblStyle w:val="aa"/>
        <w:tblW w:w="10348" w:type="dxa"/>
        <w:tblInd w:w="-5" w:type="dxa"/>
        <w:tblLook w:val="04A0" w:firstRow="1" w:lastRow="0" w:firstColumn="1" w:lastColumn="0" w:noHBand="0" w:noVBand="1"/>
      </w:tblPr>
      <w:tblGrid>
        <w:gridCol w:w="4253"/>
        <w:gridCol w:w="6095"/>
      </w:tblGrid>
      <w:tr w:rsidR="00F53B2F" w:rsidRPr="004F5971" w14:paraId="46C25359" w14:textId="77777777">
        <w:tc>
          <w:tcPr>
            <w:tcW w:w="4253" w:type="dxa"/>
            <w:shd w:val="clear" w:color="auto" w:fill="215E99"/>
          </w:tcPr>
          <w:p w14:paraId="6940C00A" w14:textId="77777777" w:rsidR="00445076" w:rsidRDefault="00445076">
            <w:pPr>
              <w:pStyle w:val="aff0"/>
            </w:pPr>
            <w:r>
              <w:rPr>
                <w:rFonts w:hint="eastAsia"/>
              </w:rPr>
              <w:t>追記する文書</w:t>
            </w:r>
          </w:p>
        </w:tc>
        <w:tc>
          <w:tcPr>
            <w:tcW w:w="6095" w:type="dxa"/>
          </w:tcPr>
          <w:p w14:paraId="74143857" w14:textId="77777777" w:rsidR="00445076" w:rsidRPr="004F5971" w:rsidRDefault="00445076" w:rsidP="00892C01">
            <w:pPr>
              <w:pStyle w:val="afff6"/>
              <w:numPr>
                <w:ilvl w:val="0"/>
                <w:numId w:val="131"/>
              </w:numPr>
              <w:tabs>
                <w:tab w:val="clear" w:pos="1830"/>
                <w:tab w:val="left" w:pos="455"/>
              </w:tabs>
            </w:pPr>
            <w:r w:rsidRPr="005B483A">
              <w:rPr>
                <w:rFonts w:hint="eastAsia"/>
              </w:rPr>
              <w:t>リスク対応計画</w:t>
            </w:r>
          </w:p>
        </w:tc>
      </w:tr>
    </w:tbl>
    <w:p w14:paraId="28044CFC" w14:textId="77777777" w:rsidR="00445076" w:rsidRDefault="00445076">
      <w:r w:rsidRPr="00E16E22">
        <w:rPr>
          <w:rFonts w:hint="eastAsia"/>
        </w:rPr>
        <w:t>リスク対応を実施する際は、結果を「リスク対応計画」に追記します。</w:t>
      </w:r>
    </w:p>
    <w:p w14:paraId="480A163F" w14:textId="77777777" w:rsidR="00445076" w:rsidRPr="00E16E22" w:rsidRDefault="00445076">
      <w:pPr>
        <w:ind w:firstLineChars="0" w:firstLine="0"/>
      </w:pPr>
    </w:p>
    <w:p w14:paraId="4604394A" w14:textId="77777777" w:rsidR="00445076" w:rsidRDefault="00445076">
      <w:pPr>
        <w:pStyle w:val="aff4"/>
      </w:pPr>
      <w:r w:rsidRPr="00E16E22">
        <w:rPr>
          <w:rFonts w:hint="eastAsia"/>
        </w:rPr>
        <w:t>リスク対応計画の追記方法</w:t>
      </w:r>
    </w:p>
    <w:p w14:paraId="2B16B3E3" w14:textId="77777777" w:rsidR="00445076" w:rsidRDefault="00445076">
      <w:r w:rsidRPr="00E16E22">
        <w:rPr>
          <w:rFonts w:hint="eastAsia"/>
        </w:rPr>
        <w:t>リスク対応計画の「実績」、「ステータス」の箇所に記載します。</w:t>
      </w:r>
    </w:p>
    <w:p w14:paraId="20FFC370" w14:textId="7A30F1C4" w:rsidR="00445076" w:rsidRPr="00125D51" w:rsidRDefault="00445076">
      <w:r>
        <w:rPr>
          <w:rFonts w:hint="eastAsia"/>
        </w:rPr>
        <w:t>「</w:t>
      </w:r>
      <w:r w:rsidRPr="009D3DFC">
        <w:t>13-2-4. ISMS：6.計画</w:t>
      </w:r>
      <w:r>
        <w:rPr>
          <w:rFonts w:hint="eastAsia"/>
        </w:rPr>
        <w:t>」を参照してください。</w:t>
      </w:r>
    </w:p>
    <w:p w14:paraId="0EF96D77" w14:textId="77777777" w:rsidR="00445076" w:rsidRDefault="00445076">
      <w:pPr>
        <w:ind w:firstLineChars="0" w:firstLine="0"/>
      </w:pPr>
    </w:p>
    <w:p w14:paraId="11E9368A" w14:textId="42B7E3DD" w:rsidR="00445076" w:rsidRDefault="00445076" w:rsidP="003E0313">
      <w:pPr>
        <w:pStyle w:val="4"/>
      </w:pPr>
      <w:bookmarkStart w:id="924" w:name="_Toc173932335"/>
      <w:bookmarkStart w:id="925" w:name="_Toc185338912"/>
      <w:bookmarkStart w:id="926" w:name="_Toc188349013"/>
      <w:r w:rsidRPr="005A3AB5">
        <w:rPr>
          <w:rFonts w:hint="eastAsia"/>
        </w:rPr>
        <w:t>ISMS：</w:t>
      </w:r>
      <w:r w:rsidRPr="00E16E22">
        <w:rPr>
          <w:rFonts w:hint="eastAsia"/>
        </w:rPr>
        <w:t>9. パフォーマンス評価</w:t>
      </w:r>
      <w:bookmarkEnd w:id="924"/>
      <w:bookmarkEnd w:id="925"/>
      <w:bookmarkEnd w:id="926"/>
    </w:p>
    <w:p w14:paraId="3ADE0A79" w14:textId="77777777" w:rsidR="00445076" w:rsidRPr="00E16E22" w:rsidRDefault="00033DFE">
      <w:r>
        <w:rPr>
          <w:noProof/>
        </w:rPr>
        <w:drawing>
          <wp:anchor distT="0" distB="0" distL="114300" distR="114300" simplePos="0" relativeHeight="251656620" behindDoc="0" locked="0" layoutInCell="1" allowOverlap="1" wp14:anchorId="5E8F8C49" wp14:editId="34E212DA">
            <wp:simplePos x="0" y="0"/>
            <wp:positionH relativeFrom="margin">
              <wp:align>center</wp:align>
            </wp:positionH>
            <wp:positionV relativeFrom="paragraph">
              <wp:posOffset>742442</wp:posOffset>
            </wp:positionV>
            <wp:extent cx="4892400" cy="2978697"/>
            <wp:effectExtent l="0" t="0" r="0" b="0"/>
            <wp:wrapTopAndBottom/>
            <wp:docPr id="17586620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62069" name="Picture 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92400" cy="29786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5076" w:rsidRPr="00E16E22">
        <w:rPr>
          <w:rFonts w:hint="eastAsia"/>
        </w:rPr>
        <w:t>「9. パフォーマンス評価」は、PDCAサイクルの「Check（評価）」に位置しており、定めた情報セキュリティ目標を達成するための取組（構築した</w:t>
      </w:r>
      <w:bookmarkStart w:id="927" w:name="■ISMS13ー2ー7"/>
      <w:r w:rsidR="00445076" w:rsidRPr="00E16E22">
        <w:rPr>
          <w:rFonts w:hint="eastAsia"/>
        </w:rPr>
        <w:t>ISMS</w:t>
      </w:r>
      <w:bookmarkEnd w:id="927"/>
      <w:r w:rsidR="00445076" w:rsidRPr="00E16E22">
        <w:rPr>
          <w:rFonts w:hint="eastAsia"/>
        </w:rPr>
        <w:t>）が有効であるか</w:t>
      </w:r>
      <w:r w:rsidR="00445076">
        <w:rPr>
          <w:rFonts w:hint="eastAsia"/>
        </w:rPr>
        <w:t>否か</w:t>
      </w:r>
      <w:r w:rsidR="00445076" w:rsidRPr="00E16E22">
        <w:rPr>
          <w:rFonts w:hint="eastAsia"/>
        </w:rPr>
        <w:t>を評価します。</w:t>
      </w:r>
    </w:p>
    <w:p w14:paraId="132BBE7F" w14:textId="6B69F6EF" w:rsidR="00033DFE" w:rsidRDefault="00033DFE"/>
    <w:tbl>
      <w:tblPr>
        <w:tblW w:w="10622" w:type="dxa"/>
        <w:tblCellMar>
          <w:left w:w="0" w:type="dxa"/>
          <w:right w:w="0" w:type="dxa"/>
        </w:tblCellMar>
        <w:tblLook w:val="0420" w:firstRow="1" w:lastRow="0" w:firstColumn="0" w:lastColumn="0" w:noHBand="0" w:noVBand="1"/>
      </w:tblPr>
      <w:tblGrid>
        <w:gridCol w:w="6794"/>
        <w:gridCol w:w="3828"/>
      </w:tblGrid>
      <w:tr w:rsidR="00445076" w:rsidRPr="00E16E22" w14:paraId="48028733" w14:textId="77777777">
        <w:trPr>
          <w:trHeight w:val="403"/>
        </w:trPr>
        <w:tc>
          <w:tcPr>
            <w:tcW w:w="6794" w:type="dxa"/>
            <w:tcBorders>
              <w:top w:val="single" w:sz="8" w:space="0" w:color="000000"/>
              <w:left w:val="single" w:sz="8" w:space="0" w:color="000000"/>
              <w:bottom w:val="single" w:sz="8" w:space="0" w:color="000000"/>
              <w:right w:val="single" w:sz="8" w:space="0" w:color="000000"/>
            </w:tcBorders>
            <w:shd w:val="clear" w:color="auto" w:fill="2F5597"/>
            <w:tcMar>
              <w:top w:w="72" w:type="dxa"/>
              <w:left w:w="144" w:type="dxa"/>
              <w:bottom w:w="72" w:type="dxa"/>
              <w:right w:w="144" w:type="dxa"/>
            </w:tcMar>
            <w:hideMark/>
          </w:tcPr>
          <w:p w14:paraId="7344A297" w14:textId="77777777" w:rsidR="00445076" w:rsidRPr="001328A0" w:rsidRDefault="00445076">
            <w:pPr>
              <w:pStyle w:val="aff0"/>
            </w:pPr>
            <w:r w:rsidRPr="001328A0">
              <w:rPr>
                <w:rFonts w:hint="eastAsia"/>
              </w:rPr>
              <w:t>パフォーマンス評価</w:t>
            </w:r>
          </w:p>
        </w:tc>
        <w:tc>
          <w:tcPr>
            <w:tcW w:w="3828" w:type="dxa"/>
            <w:tcBorders>
              <w:top w:val="single" w:sz="8" w:space="0" w:color="000000"/>
              <w:left w:val="single" w:sz="8" w:space="0" w:color="000000"/>
              <w:bottom w:val="single" w:sz="8" w:space="0" w:color="000000"/>
              <w:right w:val="single" w:sz="8" w:space="0" w:color="000000"/>
            </w:tcBorders>
            <w:shd w:val="clear" w:color="auto" w:fill="2F5597"/>
            <w:tcMar>
              <w:top w:w="72" w:type="dxa"/>
              <w:left w:w="144" w:type="dxa"/>
              <w:bottom w:w="72" w:type="dxa"/>
              <w:right w:w="144" w:type="dxa"/>
            </w:tcMar>
            <w:hideMark/>
          </w:tcPr>
          <w:p w14:paraId="2B1E6482" w14:textId="77777777" w:rsidR="00445076" w:rsidRPr="001328A0" w:rsidRDefault="00445076">
            <w:pPr>
              <w:pStyle w:val="aff0"/>
            </w:pPr>
            <w:r w:rsidRPr="001328A0">
              <w:rPr>
                <w:rFonts w:hint="eastAsia"/>
              </w:rPr>
              <w:t>作成</w:t>
            </w:r>
            <w:r>
              <w:rPr>
                <w:rFonts w:hint="eastAsia"/>
              </w:rPr>
              <w:t>文書</w:t>
            </w:r>
            <w:r w:rsidRPr="001328A0">
              <w:rPr>
                <w:rFonts w:hint="eastAsia"/>
              </w:rPr>
              <w:t>（例）</w:t>
            </w:r>
          </w:p>
        </w:tc>
      </w:tr>
      <w:tr w:rsidR="00445076" w:rsidRPr="00E16E22" w14:paraId="0B29E9CB" w14:textId="77777777">
        <w:trPr>
          <w:trHeight w:val="717"/>
        </w:trPr>
        <w:tc>
          <w:tcPr>
            <w:tcW w:w="67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4097D4E" w14:textId="77777777" w:rsidR="00445076" w:rsidRDefault="00445076">
            <w:pPr>
              <w:pStyle w:val="afff8"/>
            </w:pPr>
            <w:r w:rsidRPr="001328A0">
              <w:rPr>
                <w:rFonts w:hint="eastAsia"/>
              </w:rPr>
              <w:t>9.1 監視、測定、分析及び評価</w:t>
            </w:r>
          </w:p>
          <w:p w14:paraId="1B18E1A5" w14:textId="77777777" w:rsidR="00445076" w:rsidRPr="001328A0" w:rsidRDefault="00445076">
            <w:pPr>
              <w:pStyle w:val="afff6"/>
              <w:rPr>
                <w:sz w:val="21"/>
                <w:szCs w:val="21"/>
              </w:rPr>
            </w:pPr>
            <w:r w:rsidRPr="001328A0">
              <w:rPr>
                <w:rFonts w:hint="eastAsia"/>
                <w:sz w:val="21"/>
                <w:szCs w:val="21"/>
              </w:rPr>
              <w:t>情報セキュリティのパフォーマンスと、ISMSの有効性を評価します。</w:t>
            </w:r>
          </w:p>
        </w:tc>
        <w:tc>
          <w:tcPr>
            <w:tcW w:w="382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4953549" w14:textId="0BDF2BA9" w:rsidR="00445076" w:rsidRPr="001328A0" w:rsidRDefault="007E354B" w:rsidP="00892C01">
            <w:pPr>
              <w:pStyle w:val="afff6"/>
              <w:numPr>
                <w:ilvl w:val="0"/>
                <w:numId w:val="809"/>
              </w:numPr>
              <w:tabs>
                <w:tab w:val="clear" w:pos="1830"/>
                <w:tab w:val="left" w:pos="455"/>
              </w:tabs>
              <w:rPr>
                <w:sz w:val="21"/>
                <w:szCs w:val="21"/>
              </w:rPr>
            </w:pPr>
            <w:hyperlink w:anchor="■ISMS" w:history="1">
              <w:r w:rsidR="00445076" w:rsidRPr="00EA7B99">
                <w:rPr>
                  <w:rStyle w:val="a7"/>
                  <w:rFonts w:hint="eastAsia"/>
                  <w:sz w:val="21"/>
                  <w:szCs w:val="21"/>
                </w:rPr>
                <w:t>ISMS</w:t>
              </w:r>
            </w:hyperlink>
            <w:r w:rsidR="00445076" w:rsidRPr="001328A0">
              <w:rPr>
                <w:rFonts w:hint="eastAsia"/>
                <w:sz w:val="21"/>
                <w:szCs w:val="21"/>
              </w:rPr>
              <w:t>有効性評価表</w:t>
            </w:r>
          </w:p>
        </w:tc>
      </w:tr>
      <w:tr w:rsidR="00445076" w:rsidRPr="00E16E22" w14:paraId="3EA49F09" w14:textId="77777777">
        <w:trPr>
          <w:trHeight w:val="1152"/>
        </w:trPr>
        <w:tc>
          <w:tcPr>
            <w:tcW w:w="67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1FAD408" w14:textId="622FF367" w:rsidR="00445076" w:rsidRDefault="00445076">
            <w:pPr>
              <w:pStyle w:val="afff8"/>
            </w:pPr>
            <w:r w:rsidRPr="001328A0">
              <w:rPr>
                <w:rFonts w:hint="eastAsia"/>
              </w:rPr>
              <w:t xml:space="preserve">9.2 </w:t>
            </w:r>
            <w:hyperlink w:anchor="■内部監査" w:history="1">
              <w:r w:rsidRPr="00A648B6">
                <w:rPr>
                  <w:rStyle w:val="a7"/>
                  <w:rFonts w:hint="eastAsia"/>
                </w:rPr>
                <w:t>内部監査</w:t>
              </w:r>
            </w:hyperlink>
          </w:p>
          <w:p w14:paraId="6EA51517" w14:textId="77777777" w:rsidR="00445076" w:rsidRPr="001328A0" w:rsidRDefault="00445076">
            <w:pPr>
              <w:pStyle w:val="afff6"/>
            </w:pPr>
            <w:r w:rsidRPr="001328A0">
              <w:rPr>
                <w:rFonts w:hint="eastAsia"/>
              </w:rPr>
              <w:t>ISMSの適合性、有効性について、あらかじめ定めた間隔で監査を実施します。</w:t>
            </w:r>
          </w:p>
        </w:tc>
        <w:tc>
          <w:tcPr>
            <w:tcW w:w="382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E26F98F" w14:textId="77777777" w:rsidR="00445076" w:rsidRPr="001328A0" w:rsidRDefault="00445076" w:rsidP="00892C01">
            <w:pPr>
              <w:pStyle w:val="afff6"/>
              <w:numPr>
                <w:ilvl w:val="0"/>
                <w:numId w:val="809"/>
              </w:numPr>
              <w:tabs>
                <w:tab w:val="clear" w:pos="1830"/>
                <w:tab w:val="left" w:pos="455"/>
              </w:tabs>
              <w:rPr>
                <w:sz w:val="21"/>
                <w:szCs w:val="21"/>
              </w:rPr>
            </w:pPr>
            <w:bookmarkStart w:id="928" w:name="■内部監査13ー2ー7"/>
            <w:r w:rsidRPr="001328A0">
              <w:rPr>
                <w:rFonts w:hint="eastAsia"/>
                <w:sz w:val="21"/>
                <w:szCs w:val="21"/>
              </w:rPr>
              <w:t>内部監査</w:t>
            </w:r>
            <w:bookmarkEnd w:id="928"/>
            <w:r w:rsidRPr="001328A0">
              <w:rPr>
                <w:rFonts w:hint="eastAsia"/>
                <w:sz w:val="21"/>
                <w:szCs w:val="21"/>
              </w:rPr>
              <w:t>チェックリスト</w:t>
            </w:r>
          </w:p>
          <w:p w14:paraId="4840B37F" w14:textId="77777777" w:rsidR="00445076" w:rsidRPr="001328A0" w:rsidRDefault="00445076" w:rsidP="00892C01">
            <w:pPr>
              <w:pStyle w:val="afff6"/>
              <w:numPr>
                <w:ilvl w:val="0"/>
                <w:numId w:val="809"/>
              </w:numPr>
              <w:tabs>
                <w:tab w:val="clear" w:pos="1830"/>
                <w:tab w:val="left" w:pos="455"/>
              </w:tabs>
              <w:rPr>
                <w:sz w:val="21"/>
                <w:szCs w:val="21"/>
              </w:rPr>
            </w:pPr>
            <w:r w:rsidRPr="001328A0">
              <w:rPr>
                <w:rFonts w:hint="eastAsia"/>
                <w:sz w:val="21"/>
                <w:szCs w:val="21"/>
              </w:rPr>
              <w:t>内部監査計画書</w:t>
            </w:r>
          </w:p>
          <w:p w14:paraId="7532F317" w14:textId="77777777" w:rsidR="00445076" w:rsidRPr="001328A0" w:rsidRDefault="00445076" w:rsidP="00892C01">
            <w:pPr>
              <w:pStyle w:val="afff6"/>
              <w:numPr>
                <w:ilvl w:val="0"/>
                <w:numId w:val="809"/>
              </w:numPr>
              <w:tabs>
                <w:tab w:val="clear" w:pos="1830"/>
                <w:tab w:val="left" w:pos="455"/>
              </w:tabs>
              <w:rPr>
                <w:sz w:val="21"/>
                <w:szCs w:val="21"/>
              </w:rPr>
            </w:pPr>
            <w:r w:rsidRPr="001328A0">
              <w:rPr>
                <w:rFonts w:hint="eastAsia"/>
                <w:sz w:val="21"/>
                <w:szCs w:val="21"/>
              </w:rPr>
              <w:t>内部監査結果報告書</w:t>
            </w:r>
          </w:p>
        </w:tc>
      </w:tr>
      <w:tr w:rsidR="00445076" w:rsidRPr="00E16E22" w14:paraId="45BAD506" w14:textId="77777777">
        <w:trPr>
          <w:trHeight w:val="793"/>
        </w:trPr>
        <w:tc>
          <w:tcPr>
            <w:tcW w:w="67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C75E27A" w14:textId="77777777" w:rsidR="00445076" w:rsidRDefault="00445076">
            <w:pPr>
              <w:pStyle w:val="afff8"/>
            </w:pPr>
            <w:r w:rsidRPr="001328A0">
              <w:rPr>
                <w:rFonts w:hint="eastAsia"/>
              </w:rPr>
              <w:t>9.3 マネジメントレビュー</w:t>
            </w:r>
          </w:p>
          <w:p w14:paraId="617E43BA" w14:textId="77777777" w:rsidR="00445076" w:rsidRPr="001328A0" w:rsidRDefault="00445076">
            <w:pPr>
              <w:pStyle w:val="afff6"/>
              <w:rPr>
                <w:sz w:val="21"/>
                <w:szCs w:val="21"/>
              </w:rPr>
            </w:pPr>
            <w:r w:rsidRPr="001328A0">
              <w:rPr>
                <w:rFonts w:hint="eastAsia"/>
                <w:sz w:val="21"/>
                <w:szCs w:val="21"/>
              </w:rPr>
              <w:t>トップマネジメントが、ISMSの有効性を評価します。</w:t>
            </w:r>
          </w:p>
        </w:tc>
        <w:tc>
          <w:tcPr>
            <w:tcW w:w="382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3F91581" w14:textId="77777777" w:rsidR="00445076" w:rsidRPr="001328A0" w:rsidRDefault="00445076" w:rsidP="00892C01">
            <w:pPr>
              <w:pStyle w:val="afff6"/>
              <w:numPr>
                <w:ilvl w:val="0"/>
                <w:numId w:val="809"/>
              </w:numPr>
              <w:tabs>
                <w:tab w:val="clear" w:pos="1830"/>
                <w:tab w:val="left" w:pos="455"/>
              </w:tabs>
              <w:rPr>
                <w:sz w:val="21"/>
                <w:szCs w:val="21"/>
              </w:rPr>
            </w:pPr>
            <w:r w:rsidRPr="001328A0">
              <w:rPr>
                <w:rFonts w:hint="eastAsia"/>
                <w:sz w:val="21"/>
                <w:szCs w:val="21"/>
              </w:rPr>
              <w:t>マネジメントレビュー報告書</w:t>
            </w:r>
          </w:p>
        </w:tc>
      </w:tr>
    </w:tbl>
    <w:p w14:paraId="2B8B14E2" w14:textId="77777777" w:rsidR="00445076" w:rsidRDefault="00445076"/>
    <w:p w14:paraId="11ACE371" w14:textId="77777777" w:rsidR="00445076" w:rsidRDefault="00445076">
      <w:pPr>
        <w:pStyle w:val="5"/>
        <w:rPr>
          <w:b w:val="0"/>
        </w:rPr>
      </w:pPr>
      <w:r w:rsidRPr="00E16E22">
        <w:rPr>
          <w:rFonts w:hint="eastAsia"/>
        </w:rPr>
        <w:t>9.1 監視、測定、分析及び評価</w:t>
      </w:r>
    </w:p>
    <w:p w14:paraId="309E2883" w14:textId="77777777" w:rsidR="00445076" w:rsidRDefault="00445076">
      <w:pPr>
        <w:ind w:firstLineChars="0" w:firstLine="0"/>
        <w:rPr>
          <w:rFonts w:asciiTheme="majorHAnsi" w:eastAsiaTheme="majorEastAsia" w:hAnsiTheme="majorHAnsi" w:cstheme="majorBidi"/>
          <w:b/>
          <w:bCs/>
          <w:color w:val="2E5496"/>
          <w:sz w:val="28"/>
        </w:rPr>
      </w:pPr>
    </w:p>
    <w:tbl>
      <w:tblPr>
        <w:tblStyle w:val="aa"/>
        <w:tblW w:w="10490" w:type="dxa"/>
        <w:tblInd w:w="-5" w:type="dxa"/>
        <w:tblLook w:val="04A0" w:firstRow="1" w:lastRow="0" w:firstColumn="1" w:lastColumn="0" w:noHBand="0" w:noVBand="1"/>
      </w:tblPr>
      <w:tblGrid>
        <w:gridCol w:w="4253"/>
        <w:gridCol w:w="6237"/>
      </w:tblGrid>
      <w:tr w:rsidR="00F53B2F" w14:paraId="3F18DBCA" w14:textId="77777777">
        <w:tc>
          <w:tcPr>
            <w:tcW w:w="4253" w:type="dxa"/>
            <w:shd w:val="clear" w:color="auto" w:fill="215E99"/>
          </w:tcPr>
          <w:p w14:paraId="3E8507DA" w14:textId="77777777" w:rsidR="00445076" w:rsidRDefault="00445076">
            <w:pPr>
              <w:pStyle w:val="aff0"/>
            </w:pPr>
            <w:r>
              <w:rPr>
                <w:rFonts w:hint="eastAsia"/>
              </w:rPr>
              <w:t>作成する文書</w:t>
            </w:r>
          </w:p>
        </w:tc>
        <w:tc>
          <w:tcPr>
            <w:tcW w:w="6237" w:type="dxa"/>
          </w:tcPr>
          <w:p w14:paraId="108AFD01" w14:textId="77777777" w:rsidR="00445076" w:rsidRPr="004B61C7" w:rsidRDefault="00445076" w:rsidP="00892C01">
            <w:pPr>
              <w:pStyle w:val="afff6"/>
              <w:numPr>
                <w:ilvl w:val="0"/>
                <w:numId w:val="102"/>
              </w:numPr>
              <w:tabs>
                <w:tab w:val="clear" w:pos="1830"/>
                <w:tab w:val="left" w:pos="455"/>
              </w:tabs>
            </w:pPr>
            <w:r>
              <w:rPr>
                <w:rFonts w:hint="eastAsia"/>
              </w:rPr>
              <w:t>ISMS</w:t>
            </w:r>
            <w:r>
              <w:rPr>
                <w:rFonts w:hint="eastAsia"/>
                <w:lang w:eastAsia="zh-TW"/>
              </w:rPr>
              <w:t>有効性評価表</w:t>
            </w:r>
          </w:p>
        </w:tc>
      </w:tr>
    </w:tbl>
    <w:p w14:paraId="37B4B8B6" w14:textId="77777777" w:rsidR="00445076" w:rsidRDefault="00445076">
      <w:r w:rsidRPr="00524AFA">
        <w:rPr>
          <w:rFonts w:hint="eastAsia"/>
        </w:rPr>
        <w:t>ISMSの効果について判断するために、有効性評価を実施します。ISMSに沿って実施している活動が、情報セキュリティ目標の達成に繋がっているのか、有効に作用しているのかを評価し、課題があるのであれば改善することになります。PDCAサイクルによる継続したスパイラルアップによって、改善し続けることが重要です。計画時に定めた評価指標および評価方法により、ISMSが有効だったか、そうではなかったかを判断します。この有効性の評価は、マネジメントレビューの際にトップマネジメントが実施する</w:t>
      </w:r>
      <w:r>
        <w:rPr>
          <w:rFonts w:hint="eastAsia"/>
        </w:rPr>
        <w:t>ことが</w:t>
      </w:r>
      <w:r w:rsidRPr="00524AFA">
        <w:rPr>
          <w:rFonts w:hint="eastAsia"/>
        </w:rPr>
        <w:t>効果的です。</w:t>
      </w:r>
    </w:p>
    <w:p w14:paraId="2B1F0046" w14:textId="77777777" w:rsidR="00445076" w:rsidRDefault="00445076"/>
    <w:p w14:paraId="5F5A5552" w14:textId="77777777" w:rsidR="00445076" w:rsidRDefault="00445076">
      <w:r>
        <w:rPr>
          <w:rFonts w:hint="eastAsia"/>
        </w:rPr>
        <w:t>ISMS有効性評価表に記載する方法は、「</w:t>
      </w:r>
      <w:r w:rsidRPr="00D55AC0">
        <w:t>13-2-4. ISMS：6. 計画</w:t>
      </w:r>
      <w:r>
        <w:rPr>
          <w:rFonts w:hint="eastAsia"/>
        </w:rPr>
        <w:t>」を参照してください。</w:t>
      </w:r>
    </w:p>
    <w:p w14:paraId="2788071A" w14:textId="77777777" w:rsidR="00445076" w:rsidRPr="00524AFA" w:rsidRDefault="00445076"/>
    <w:p w14:paraId="288541E5" w14:textId="77777777" w:rsidR="00445076" w:rsidRPr="00883C4E" w:rsidRDefault="00445076">
      <w:pPr>
        <w:pStyle w:val="5"/>
      </w:pPr>
      <w:r w:rsidRPr="00E16E22">
        <w:rPr>
          <w:rFonts w:hint="eastAsia"/>
        </w:rPr>
        <w:t>9.</w:t>
      </w:r>
      <w:r w:rsidRPr="00883C4E">
        <w:rPr>
          <w:rFonts w:hint="eastAsia"/>
        </w:rPr>
        <w:t>2 内部監査</w:t>
      </w:r>
    </w:p>
    <w:tbl>
      <w:tblPr>
        <w:tblStyle w:val="aa"/>
        <w:tblW w:w="10490" w:type="dxa"/>
        <w:tblInd w:w="-5" w:type="dxa"/>
        <w:tblLook w:val="04A0" w:firstRow="1" w:lastRow="0" w:firstColumn="1" w:lastColumn="0" w:noHBand="0" w:noVBand="1"/>
      </w:tblPr>
      <w:tblGrid>
        <w:gridCol w:w="4253"/>
        <w:gridCol w:w="6237"/>
      </w:tblGrid>
      <w:tr w:rsidR="00F53B2F" w14:paraId="1D301125" w14:textId="77777777">
        <w:tc>
          <w:tcPr>
            <w:tcW w:w="4253" w:type="dxa"/>
            <w:shd w:val="clear" w:color="auto" w:fill="215E99"/>
          </w:tcPr>
          <w:p w14:paraId="1B3DB2AE" w14:textId="77777777" w:rsidR="00445076" w:rsidRDefault="00445076">
            <w:pPr>
              <w:pStyle w:val="aff0"/>
            </w:pPr>
            <w:r>
              <w:rPr>
                <w:rFonts w:hint="eastAsia"/>
              </w:rPr>
              <w:t>作成する文書</w:t>
            </w:r>
          </w:p>
        </w:tc>
        <w:tc>
          <w:tcPr>
            <w:tcW w:w="6237" w:type="dxa"/>
          </w:tcPr>
          <w:p w14:paraId="28FC7170" w14:textId="77777777" w:rsidR="00445076" w:rsidRDefault="00445076" w:rsidP="00892C01">
            <w:pPr>
              <w:pStyle w:val="afff6"/>
              <w:numPr>
                <w:ilvl w:val="0"/>
                <w:numId w:val="810"/>
              </w:numPr>
              <w:tabs>
                <w:tab w:val="clear" w:pos="1830"/>
                <w:tab w:val="left" w:pos="455"/>
              </w:tabs>
            </w:pPr>
            <w:r>
              <w:rPr>
                <w:rFonts w:hint="eastAsia"/>
              </w:rPr>
              <w:t>内部監査チェックリスト</w:t>
            </w:r>
          </w:p>
          <w:p w14:paraId="7798A050" w14:textId="77777777" w:rsidR="00445076" w:rsidRDefault="00445076" w:rsidP="00892C01">
            <w:pPr>
              <w:pStyle w:val="afff6"/>
              <w:numPr>
                <w:ilvl w:val="0"/>
                <w:numId w:val="810"/>
              </w:numPr>
              <w:tabs>
                <w:tab w:val="clear" w:pos="1830"/>
                <w:tab w:val="left" w:pos="455"/>
              </w:tabs>
              <w:rPr>
                <w:lang w:eastAsia="zh-TW"/>
              </w:rPr>
            </w:pPr>
            <w:r>
              <w:rPr>
                <w:rFonts w:hint="eastAsia"/>
                <w:lang w:eastAsia="zh-TW"/>
              </w:rPr>
              <w:t>内部監査計画書</w:t>
            </w:r>
          </w:p>
          <w:p w14:paraId="354B19F8" w14:textId="77777777" w:rsidR="00445076" w:rsidRPr="009215DC" w:rsidRDefault="00445076" w:rsidP="00892C01">
            <w:pPr>
              <w:pStyle w:val="afff6"/>
              <w:numPr>
                <w:ilvl w:val="0"/>
                <w:numId w:val="810"/>
              </w:numPr>
              <w:tabs>
                <w:tab w:val="clear" w:pos="1830"/>
                <w:tab w:val="left" w:pos="455"/>
              </w:tabs>
            </w:pPr>
            <w:r>
              <w:rPr>
                <w:rFonts w:hint="eastAsia"/>
              </w:rPr>
              <w:t>内部監査結果報告書</w:t>
            </w:r>
          </w:p>
        </w:tc>
      </w:tr>
    </w:tbl>
    <w:p w14:paraId="580E67F2" w14:textId="77777777" w:rsidR="00445076" w:rsidRDefault="00445076">
      <w:pPr>
        <w:ind w:firstLineChars="0" w:firstLine="0"/>
      </w:pPr>
    </w:p>
    <w:p w14:paraId="3BB68EE6" w14:textId="77777777" w:rsidR="00445076" w:rsidRDefault="00445076">
      <w:r w:rsidRPr="00675E70">
        <w:rPr>
          <w:rFonts w:hint="eastAsia"/>
        </w:rPr>
        <w:t>内部監査とは、社内のルールや扱っている文書がISO/IEC 27001の要求事項を満たしており、従業員などがそのルールを守って仕事をしているか</w:t>
      </w:r>
      <w:r>
        <w:rPr>
          <w:rFonts w:hint="eastAsia"/>
        </w:rPr>
        <w:t>否か</w:t>
      </w:r>
      <w:r w:rsidRPr="00675E70">
        <w:rPr>
          <w:rFonts w:hint="eastAsia"/>
        </w:rPr>
        <w:t>をチェックすることです。内部監査結果報告書をもとに、マネジメントレビューで「自社のISMSはこのままでいいのか」「自社のISMSのどこに欠陥があり、どう修復しなくてはならないのか」を経営層が判断し、随時対策をとります。内部監査は一般的に以下のプロセスで進めます。</w:t>
      </w:r>
    </w:p>
    <w:p w14:paraId="6594DB2E" w14:textId="77777777" w:rsidR="00445076" w:rsidRDefault="00445076">
      <w:r>
        <w:rPr>
          <w:noProof/>
        </w:rPr>
        <w:drawing>
          <wp:anchor distT="0" distB="0" distL="114300" distR="114300" simplePos="0" relativeHeight="251656396" behindDoc="0" locked="0" layoutInCell="1" allowOverlap="1" wp14:anchorId="2B7ABEAD" wp14:editId="71C112FB">
            <wp:simplePos x="0" y="0"/>
            <wp:positionH relativeFrom="column">
              <wp:posOffset>438150</wp:posOffset>
            </wp:positionH>
            <wp:positionV relativeFrom="paragraph">
              <wp:posOffset>88265</wp:posOffset>
            </wp:positionV>
            <wp:extent cx="5810250" cy="1420495"/>
            <wp:effectExtent l="0" t="0" r="0" b="0"/>
            <wp:wrapTopAndBottom/>
            <wp:docPr id="1425763376"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10250" cy="1420495"/>
                    </a:xfrm>
                    <a:prstGeom prst="rect">
                      <a:avLst/>
                    </a:prstGeom>
                    <a:noFill/>
                    <a:ln>
                      <a:noFill/>
                    </a:ln>
                  </pic:spPr>
                </pic:pic>
              </a:graphicData>
            </a:graphic>
          </wp:anchor>
        </w:drawing>
      </w:r>
    </w:p>
    <w:p w14:paraId="1AA95472" w14:textId="77777777" w:rsidR="00445076" w:rsidRDefault="00445076">
      <w:pPr>
        <w:pStyle w:val="aff4"/>
      </w:pPr>
      <w:r w:rsidRPr="00675E70">
        <w:rPr>
          <w:rFonts w:hint="eastAsia"/>
        </w:rPr>
        <w:t>1．内部監査員の選定</w:t>
      </w:r>
    </w:p>
    <w:p w14:paraId="6D195FFE" w14:textId="77777777" w:rsidR="00445076" w:rsidRDefault="00445076">
      <w:r w:rsidRPr="00675E70">
        <w:rPr>
          <w:rFonts w:hint="eastAsia"/>
        </w:rPr>
        <w:t>内部監査とは、組織内部において、専門的知識を持った人が、経営者や役員などの立場にない第三者として、ISMSが適切に構築され、適正に運用されているか</w:t>
      </w:r>
      <w:r>
        <w:rPr>
          <w:rFonts w:hint="eastAsia"/>
        </w:rPr>
        <w:t>否か</w:t>
      </w:r>
      <w:r w:rsidRPr="00675E70">
        <w:rPr>
          <w:rFonts w:hint="eastAsia"/>
        </w:rPr>
        <w:t>を評価することです。内部監査員には、監査の公正さや客観性の観点から、監査対象となる部門に所属していない者を任命する必要があります。内部監査員に資格などは不要ですが、下記に当てはまるような人が適任です。社内に適した者がいない場合は、研修により内部監査員を育成したり、外部の専門家へ依頼したりするといった手段をとることが有効です。</w:t>
      </w:r>
    </w:p>
    <w:p w14:paraId="01849787" w14:textId="77777777" w:rsidR="00445076" w:rsidRDefault="00445076"/>
    <w:p w14:paraId="56B5BA15" w14:textId="77777777" w:rsidR="00445076" w:rsidRDefault="00445076" w:rsidP="00892C01">
      <w:pPr>
        <w:pStyle w:val="ab"/>
        <w:numPr>
          <w:ilvl w:val="0"/>
          <w:numId w:val="811"/>
        </w:numPr>
        <w:ind w:leftChars="0" w:firstLineChars="0"/>
      </w:pPr>
      <w:r w:rsidRPr="00675E70">
        <w:rPr>
          <w:rFonts w:hint="eastAsia"/>
        </w:rPr>
        <w:t>ISMSの内容を理解している人</w:t>
      </w:r>
    </w:p>
    <w:p w14:paraId="14B09FA2" w14:textId="77777777" w:rsidR="00445076" w:rsidRDefault="00445076" w:rsidP="00892C01">
      <w:pPr>
        <w:pStyle w:val="ab"/>
        <w:numPr>
          <w:ilvl w:val="0"/>
          <w:numId w:val="811"/>
        </w:numPr>
        <w:ind w:leftChars="0" w:firstLineChars="0"/>
      </w:pPr>
      <w:r w:rsidRPr="00675E70">
        <w:rPr>
          <w:rFonts w:hint="eastAsia"/>
        </w:rPr>
        <w:t>ISMSの内部監査の体制や実施方法といった手順に関する知識を有している人</w:t>
      </w:r>
    </w:p>
    <w:p w14:paraId="56E8CD49" w14:textId="77777777" w:rsidR="00445076" w:rsidRDefault="00445076" w:rsidP="00892C01">
      <w:pPr>
        <w:pStyle w:val="ab"/>
        <w:numPr>
          <w:ilvl w:val="0"/>
          <w:numId w:val="811"/>
        </w:numPr>
        <w:ind w:leftChars="0" w:firstLineChars="0"/>
      </w:pPr>
      <w:r w:rsidRPr="00675E70">
        <w:rPr>
          <w:rFonts w:hint="eastAsia"/>
        </w:rPr>
        <w:t>自社のISMSを把握している人</w:t>
      </w:r>
    </w:p>
    <w:p w14:paraId="3C1855A4" w14:textId="77777777" w:rsidR="00445076" w:rsidRDefault="00445076" w:rsidP="00892C01">
      <w:pPr>
        <w:pStyle w:val="ab"/>
        <w:numPr>
          <w:ilvl w:val="0"/>
          <w:numId w:val="811"/>
        </w:numPr>
        <w:ind w:leftChars="0" w:firstLineChars="0"/>
      </w:pPr>
      <w:r w:rsidRPr="00675E70">
        <w:rPr>
          <w:rFonts w:hint="eastAsia"/>
        </w:rPr>
        <w:t>監査対象となる部署の業務内容を把握している人</w:t>
      </w:r>
    </w:p>
    <w:p w14:paraId="0C9A528B" w14:textId="77777777" w:rsidR="00445076" w:rsidRDefault="00445076">
      <w:pPr>
        <w:rPr>
          <w:b/>
          <w:bCs/>
        </w:rPr>
      </w:pPr>
    </w:p>
    <w:p w14:paraId="175D496F" w14:textId="77777777" w:rsidR="00445076" w:rsidRDefault="00445076">
      <w:pPr>
        <w:pStyle w:val="aff4"/>
      </w:pPr>
      <w:r w:rsidRPr="00675E70">
        <w:rPr>
          <w:rFonts w:hint="eastAsia"/>
        </w:rPr>
        <w:t>2．内部監査チェックリストの作成</w:t>
      </w:r>
    </w:p>
    <w:p w14:paraId="70D6DDDF" w14:textId="77777777" w:rsidR="00445076" w:rsidRDefault="00445076">
      <w:r w:rsidRPr="00675E70">
        <w:rPr>
          <w:rFonts w:hint="eastAsia"/>
        </w:rPr>
        <w:t>内部監査員がチェックリストを作成します。事前にチェックリストを作成すること</w:t>
      </w:r>
      <w:r>
        <w:rPr>
          <w:rFonts w:hint="eastAsia"/>
        </w:rPr>
        <w:t>により</w:t>
      </w:r>
      <w:r w:rsidRPr="00675E70">
        <w:rPr>
          <w:rFonts w:hint="eastAsia"/>
        </w:rPr>
        <w:t>、監査するべき範囲やポイントが明確になったり、チェック漏れを減らせたり、内部監査員ごとの偏った評価を防止したりといった効果が期待できます。また、チェックリストは内部監査を行った文書記録とすることができます。</w:t>
      </w:r>
    </w:p>
    <w:p w14:paraId="7E0A96D7" w14:textId="77777777" w:rsidR="00445076" w:rsidRPr="00675E70" w:rsidRDefault="00445076"/>
    <w:p w14:paraId="7749A66C" w14:textId="77777777" w:rsidR="00445076" w:rsidRDefault="00445076">
      <w:pPr>
        <w:pStyle w:val="aff4"/>
      </w:pPr>
      <w:r w:rsidRPr="00675E70">
        <w:rPr>
          <w:rFonts w:hint="eastAsia"/>
        </w:rPr>
        <w:t>内部監査チェックリストの作成方法（例）</w:t>
      </w:r>
    </w:p>
    <w:p w14:paraId="5F8261DD" w14:textId="77777777" w:rsidR="00445076" w:rsidRDefault="00445076">
      <w:r w:rsidRPr="00675E70">
        <w:rPr>
          <w:rFonts w:hint="eastAsia"/>
        </w:rPr>
        <w:t>ISMSの項目に沿ってチェック事項をまとめ、内部監査を実施の際には確認したISMSの根拠となる確認結果や文書類を記録します。</w:t>
      </w:r>
    </w:p>
    <w:tbl>
      <w:tblPr>
        <w:tblW w:w="10480" w:type="dxa"/>
        <w:tblCellMar>
          <w:left w:w="0" w:type="dxa"/>
          <w:right w:w="0" w:type="dxa"/>
        </w:tblCellMar>
        <w:tblLook w:val="0600" w:firstRow="0" w:lastRow="0" w:firstColumn="0" w:lastColumn="0" w:noHBand="1" w:noVBand="1"/>
      </w:tblPr>
      <w:tblGrid>
        <w:gridCol w:w="2760"/>
        <w:gridCol w:w="5027"/>
        <w:gridCol w:w="2693"/>
      </w:tblGrid>
      <w:tr w:rsidR="00445076" w:rsidRPr="004E6B02" w14:paraId="7C6B7F9F" w14:textId="77777777">
        <w:trPr>
          <w:trHeight w:val="370"/>
        </w:trPr>
        <w:tc>
          <w:tcPr>
            <w:tcW w:w="2760" w:type="dxa"/>
            <w:tcBorders>
              <w:top w:val="single" w:sz="8" w:space="0" w:color="000000"/>
              <w:left w:val="single" w:sz="8" w:space="0" w:color="000000"/>
              <w:bottom w:val="single" w:sz="8" w:space="0" w:color="000000"/>
              <w:right w:val="single" w:sz="8" w:space="0" w:color="000000"/>
            </w:tcBorders>
            <w:shd w:val="clear" w:color="auto" w:fill="2F5597"/>
            <w:tcMar>
              <w:top w:w="15" w:type="dxa"/>
              <w:left w:w="15" w:type="dxa"/>
              <w:bottom w:w="0" w:type="dxa"/>
              <w:right w:w="15" w:type="dxa"/>
            </w:tcMar>
            <w:vAlign w:val="center"/>
            <w:hideMark/>
          </w:tcPr>
          <w:p w14:paraId="27F13307" w14:textId="77777777" w:rsidR="00445076" w:rsidRPr="004E6B02" w:rsidRDefault="00445076" w:rsidP="004B5647">
            <w:pPr>
              <w:pStyle w:val="affffa"/>
            </w:pPr>
            <w:r w:rsidRPr="004E6B02">
              <w:rPr>
                <w:rFonts w:hint="eastAsia"/>
              </w:rPr>
              <w:t>監査項目</w:t>
            </w:r>
          </w:p>
        </w:tc>
        <w:tc>
          <w:tcPr>
            <w:tcW w:w="5027" w:type="dxa"/>
            <w:tcBorders>
              <w:top w:val="single" w:sz="8" w:space="0" w:color="000000"/>
              <w:left w:val="single" w:sz="8" w:space="0" w:color="000000"/>
              <w:bottom w:val="single" w:sz="8" w:space="0" w:color="000000"/>
              <w:right w:val="single" w:sz="8" w:space="0" w:color="000000"/>
            </w:tcBorders>
            <w:shd w:val="clear" w:color="auto" w:fill="2F5597"/>
            <w:tcMar>
              <w:top w:w="15" w:type="dxa"/>
              <w:left w:w="15" w:type="dxa"/>
              <w:bottom w:w="0" w:type="dxa"/>
              <w:right w:w="15" w:type="dxa"/>
            </w:tcMar>
            <w:vAlign w:val="center"/>
            <w:hideMark/>
          </w:tcPr>
          <w:p w14:paraId="6B3F61EA" w14:textId="77777777" w:rsidR="00445076" w:rsidRPr="004E6B02" w:rsidRDefault="00445076" w:rsidP="004B5647">
            <w:pPr>
              <w:pStyle w:val="affffa"/>
            </w:pPr>
            <w:r w:rsidRPr="004E6B02">
              <w:rPr>
                <w:rFonts w:hint="eastAsia"/>
              </w:rPr>
              <w:t>チェック事項</w:t>
            </w:r>
          </w:p>
        </w:tc>
        <w:tc>
          <w:tcPr>
            <w:tcW w:w="2693" w:type="dxa"/>
            <w:tcBorders>
              <w:top w:val="single" w:sz="8" w:space="0" w:color="000000"/>
              <w:left w:val="single" w:sz="8" w:space="0" w:color="000000"/>
              <w:bottom w:val="single" w:sz="8" w:space="0" w:color="000000"/>
              <w:right w:val="single" w:sz="8" w:space="0" w:color="000000"/>
            </w:tcBorders>
            <w:shd w:val="clear" w:color="auto" w:fill="2F5597"/>
            <w:tcMar>
              <w:top w:w="15" w:type="dxa"/>
              <w:left w:w="15" w:type="dxa"/>
              <w:bottom w:w="0" w:type="dxa"/>
              <w:right w:w="15" w:type="dxa"/>
            </w:tcMar>
            <w:vAlign w:val="center"/>
            <w:hideMark/>
          </w:tcPr>
          <w:p w14:paraId="799C4E0F" w14:textId="77777777" w:rsidR="00445076" w:rsidRPr="004E6B02" w:rsidRDefault="00445076" w:rsidP="004B5647">
            <w:pPr>
              <w:pStyle w:val="affffa"/>
            </w:pPr>
            <w:r w:rsidRPr="004E6B02">
              <w:rPr>
                <w:rFonts w:hint="eastAsia"/>
              </w:rPr>
              <w:t>確認結果・文書類</w:t>
            </w:r>
          </w:p>
        </w:tc>
      </w:tr>
      <w:tr w:rsidR="00445076" w:rsidRPr="004E6B02" w14:paraId="39879C16" w14:textId="77777777">
        <w:trPr>
          <w:trHeight w:val="370"/>
        </w:trPr>
        <w:tc>
          <w:tcPr>
            <w:tcW w:w="10480" w:type="dxa"/>
            <w:gridSpan w:val="3"/>
            <w:tcBorders>
              <w:top w:val="single" w:sz="8" w:space="0" w:color="000000"/>
              <w:left w:val="single" w:sz="8" w:space="0" w:color="000000"/>
              <w:bottom w:val="single" w:sz="8" w:space="0" w:color="000000"/>
              <w:right w:val="single" w:sz="8" w:space="0" w:color="000000"/>
            </w:tcBorders>
            <w:shd w:val="clear" w:color="auto" w:fill="DAE3F3"/>
            <w:tcMar>
              <w:top w:w="15" w:type="dxa"/>
              <w:left w:w="15" w:type="dxa"/>
              <w:bottom w:w="0" w:type="dxa"/>
              <w:right w:w="15" w:type="dxa"/>
            </w:tcMar>
            <w:vAlign w:val="center"/>
            <w:hideMark/>
          </w:tcPr>
          <w:p w14:paraId="430BDF70" w14:textId="77777777" w:rsidR="00445076" w:rsidRPr="004E6B02" w:rsidRDefault="00445076" w:rsidP="001840D7">
            <w:pPr>
              <w:pStyle w:val="affff8"/>
            </w:pPr>
            <w:r w:rsidRPr="004E6B02">
              <w:rPr>
                <w:rFonts w:hint="eastAsia"/>
              </w:rPr>
              <w:t>4. 組織の状況</w:t>
            </w:r>
          </w:p>
        </w:tc>
      </w:tr>
      <w:tr w:rsidR="00445076" w:rsidRPr="004E6B02" w14:paraId="04E1C26D" w14:textId="77777777">
        <w:trPr>
          <w:trHeight w:val="907"/>
        </w:trPr>
        <w:tc>
          <w:tcPr>
            <w:tcW w:w="2760"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center"/>
            <w:hideMark/>
          </w:tcPr>
          <w:p w14:paraId="227BCE03" w14:textId="77777777" w:rsidR="00445076" w:rsidRPr="004E6B02" w:rsidRDefault="00445076" w:rsidP="001840D7">
            <w:pPr>
              <w:pStyle w:val="affff8"/>
            </w:pPr>
            <w:r w:rsidRPr="004E6B02">
              <w:rPr>
                <w:rFonts w:hint="eastAsia"/>
              </w:rPr>
              <w:t>4.1 組織及びその状況の理解</w:t>
            </w:r>
          </w:p>
        </w:tc>
        <w:tc>
          <w:tcPr>
            <w:tcW w:w="5027"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29B10A7" w14:textId="77777777" w:rsidR="00445076" w:rsidRPr="004E6B02" w:rsidRDefault="00445076" w:rsidP="001840D7">
            <w:pPr>
              <w:pStyle w:val="affff8"/>
            </w:pPr>
            <w:r w:rsidRPr="004E6B02">
              <w:rPr>
                <w:rFonts w:hint="eastAsia"/>
              </w:rPr>
              <w:t>組織は、組織の目的に関連し、かつ、そのISMSの意図した成果を達成する組織の能力に影響を与える、外部および内部の課題を決定しているか。</w:t>
            </w:r>
          </w:p>
        </w:tc>
        <w:tc>
          <w:tcPr>
            <w:tcW w:w="2693"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11DA75B1" w14:textId="77777777" w:rsidR="00445076" w:rsidRPr="004E6B02" w:rsidRDefault="00445076" w:rsidP="001840D7">
            <w:pPr>
              <w:pStyle w:val="affff8"/>
            </w:pPr>
            <w:r w:rsidRPr="004E6B02">
              <w:rPr>
                <w:rFonts w:hint="eastAsia"/>
              </w:rPr>
              <w:t>外部および内部の課題</w:t>
            </w:r>
          </w:p>
        </w:tc>
      </w:tr>
      <w:tr w:rsidR="00445076" w:rsidRPr="004E6B02" w14:paraId="0B5C3A29" w14:textId="77777777">
        <w:trPr>
          <w:trHeight w:val="907"/>
        </w:trPr>
        <w:tc>
          <w:tcPr>
            <w:tcW w:w="2760"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center"/>
            <w:hideMark/>
          </w:tcPr>
          <w:p w14:paraId="63EC7FC6" w14:textId="77777777" w:rsidR="00445076" w:rsidRPr="004E6B02" w:rsidRDefault="00445076" w:rsidP="001840D7">
            <w:pPr>
              <w:pStyle w:val="affff8"/>
            </w:pPr>
            <w:r w:rsidRPr="004E6B02">
              <w:rPr>
                <w:rFonts w:hint="eastAsia"/>
              </w:rPr>
              <w:t>4.2 利害関係者のニーズ及び期待の理解</w:t>
            </w:r>
          </w:p>
        </w:tc>
        <w:tc>
          <w:tcPr>
            <w:tcW w:w="5027"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2EEC745" w14:textId="77777777" w:rsidR="00445076" w:rsidRDefault="00445076" w:rsidP="001840D7">
            <w:pPr>
              <w:pStyle w:val="affff8"/>
            </w:pPr>
            <w:r w:rsidRPr="004E6B02">
              <w:rPr>
                <w:rFonts w:hint="eastAsia"/>
              </w:rPr>
              <w:t>次の事項を決定したか。</w:t>
            </w:r>
          </w:p>
          <w:p w14:paraId="1D5F4A9B" w14:textId="392765AD" w:rsidR="00445076" w:rsidRDefault="00445076" w:rsidP="001840D7">
            <w:pPr>
              <w:pStyle w:val="affff8"/>
            </w:pPr>
            <w:r w:rsidRPr="004E6B02">
              <w:rPr>
                <w:rFonts w:hint="eastAsia"/>
              </w:rPr>
              <w:t>a</w:t>
            </w:r>
            <w:r w:rsidR="00EC001B">
              <w:rPr>
                <w:rFonts w:hint="eastAsia"/>
              </w:rPr>
              <w:t>）</w:t>
            </w:r>
            <w:r w:rsidRPr="004E6B02">
              <w:rPr>
                <w:rFonts w:hint="eastAsia"/>
              </w:rPr>
              <w:t>ISMSに関連する利害関係者</w:t>
            </w:r>
          </w:p>
          <w:p w14:paraId="6BBDDA0D" w14:textId="377463E8" w:rsidR="00445076" w:rsidRPr="004E6B02" w:rsidRDefault="00445076" w:rsidP="001840D7">
            <w:pPr>
              <w:pStyle w:val="affff8"/>
            </w:pPr>
            <w:r w:rsidRPr="004E6B02">
              <w:rPr>
                <w:rFonts w:hint="eastAsia"/>
              </w:rPr>
              <w:t>b</w:t>
            </w:r>
            <w:r w:rsidR="00EC001B">
              <w:rPr>
                <w:rFonts w:hint="eastAsia"/>
              </w:rPr>
              <w:t>）</w:t>
            </w:r>
            <w:r w:rsidRPr="004E6B02">
              <w:rPr>
                <w:rFonts w:hint="eastAsia"/>
              </w:rPr>
              <w:t>その利害関係者の、情報セキュリティに関連する要求事項</w:t>
            </w:r>
          </w:p>
        </w:tc>
        <w:tc>
          <w:tcPr>
            <w:tcW w:w="2693"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D6308F9" w14:textId="77777777" w:rsidR="00445076" w:rsidRPr="004E6B02" w:rsidRDefault="00445076" w:rsidP="001840D7">
            <w:pPr>
              <w:pStyle w:val="affff8"/>
            </w:pPr>
            <w:r w:rsidRPr="004E6B02">
              <w:rPr>
                <w:rFonts w:hint="eastAsia"/>
              </w:rPr>
              <w:t>外部および内部の課題</w:t>
            </w:r>
          </w:p>
        </w:tc>
      </w:tr>
      <w:tr w:rsidR="00445076" w:rsidRPr="004E6B02" w14:paraId="6599BF67" w14:textId="77777777">
        <w:trPr>
          <w:trHeight w:val="1361"/>
        </w:trPr>
        <w:tc>
          <w:tcPr>
            <w:tcW w:w="2760"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center"/>
            <w:hideMark/>
          </w:tcPr>
          <w:p w14:paraId="6C2FFA8D" w14:textId="77777777" w:rsidR="00445076" w:rsidRPr="004E6B02" w:rsidRDefault="00445076" w:rsidP="001840D7">
            <w:pPr>
              <w:pStyle w:val="affff8"/>
            </w:pPr>
            <w:r w:rsidRPr="004E6B02">
              <w:rPr>
                <w:rFonts w:hint="eastAsia"/>
              </w:rPr>
              <w:t>4.3 情報セキュリティマネジメントシステムの適用範囲の決定</w:t>
            </w:r>
          </w:p>
        </w:tc>
        <w:tc>
          <w:tcPr>
            <w:tcW w:w="5027"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7ABF441" w14:textId="77777777" w:rsidR="00445076" w:rsidRPr="004E6B02" w:rsidRDefault="00445076" w:rsidP="001840D7">
            <w:pPr>
              <w:pStyle w:val="affff8"/>
            </w:pPr>
            <w:r w:rsidRPr="004E6B02">
              <w:rPr>
                <w:rFonts w:hint="eastAsia"/>
              </w:rPr>
              <w:t>ISMSの適用範囲は、文書化されているか。</w:t>
            </w:r>
          </w:p>
        </w:tc>
        <w:tc>
          <w:tcPr>
            <w:tcW w:w="2693"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AC60CFF" w14:textId="77777777" w:rsidR="00445076" w:rsidRPr="004E6B02" w:rsidRDefault="00445076" w:rsidP="001840D7">
            <w:pPr>
              <w:pStyle w:val="affff8"/>
            </w:pPr>
            <w:r w:rsidRPr="004E6B02">
              <w:rPr>
                <w:rFonts w:hint="eastAsia"/>
              </w:rPr>
              <w:t>ISMSマニュアル</w:t>
            </w:r>
          </w:p>
          <w:p w14:paraId="4AED72FF" w14:textId="77777777" w:rsidR="00445076" w:rsidRPr="004E6B02" w:rsidRDefault="00445076" w:rsidP="001840D7">
            <w:pPr>
              <w:pStyle w:val="affff8"/>
            </w:pPr>
            <w:r w:rsidRPr="004E6B02">
              <w:rPr>
                <w:rFonts w:hint="eastAsia"/>
              </w:rPr>
              <w:t>ISMS適用範囲</w:t>
            </w:r>
          </w:p>
          <w:p w14:paraId="12616AE5" w14:textId="77777777" w:rsidR="00445076" w:rsidRPr="004E6B02" w:rsidRDefault="00445076" w:rsidP="001840D7">
            <w:pPr>
              <w:pStyle w:val="affff8"/>
            </w:pPr>
            <w:r w:rsidRPr="004E6B02">
              <w:rPr>
                <w:rFonts w:hint="eastAsia"/>
              </w:rPr>
              <w:t>レイアウト図</w:t>
            </w:r>
          </w:p>
          <w:p w14:paraId="3E4E86E4" w14:textId="77777777" w:rsidR="00445076" w:rsidRPr="004E6B02" w:rsidRDefault="00445076" w:rsidP="001840D7">
            <w:pPr>
              <w:pStyle w:val="affff8"/>
            </w:pPr>
            <w:r w:rsidRPr="004E6B02">
              <w:rPr>
                <w:rFonts w:hint="eastAsia"/>
              </w:rPr>
              <w:t>ネットワーク図</w:t>
            </w:r>
          </w:p>
        </w:tc>
      </w:tr>
      <w:tr w:rsidR="00445076" w:rsidRPr="004E6B02" w14:paraId="73C1658C" w14:textId="77777777">
        <w:trPr>
          <w:trHeight w:val="340"/>
        </w:trPr>
        <w:tc>
          <w:tcPr>
            <w:tcW w:w="10480" w:type="dxa"/>
            <w:gridSpan w:val="3"/>
            <w:tcBorders>
              <w:top w:val="single" w:sz="8" w:space="0" w:color="000000"/>
              <w:left w:val="single" w:sz="8" w:space="0" w:color="000000"/>
              <w:bottom w:val="single" w:sz="8" w:space="0" w:color="000000"/>
              <w:right w:val="single" w:sz="8" w:space="0" w:color="000000"/>
            </w:tcBorders>
            <w:shd w:val="clear" w:color="auto" w:fill="DAE3F3"/>
            <w:tcMar>
              <w:top w:w="15" w:type="dxa"/>
              <w:left w:w="15" w:type="dxa"/>
              <w:bottom w:w="0" w:type="dxa"/>
              <w:right w:w="15" w:type="dxa"/>
            </w:tcMar>
            <w:vAlign w:val="center"/>
            <w:hideMark/>
          </w:tcPr>
          <w:p w14:paraId="5650C5CE" w14:textId="77777777" w:rsidR="00445076" w:rsidRPr="004E6B02" w:rsidRDefault="00445076" w:rsidP="001840D7">
            <w:pPr>
              <w:pStyle w:val="affff8"/>
            </w:pPr>
            <w:r w:rsidRPr="004E6B02">
              <w:rPr>
                <w:rFonts w:hint="eastAsia"/>
              </w:rPr>
              <w:t>5. リーダーシップ</w:t>
            </w:r>
          </w:p>
        </w:tc>
      </w:tr>
      <w:tr w:rsidR="00445076" w:rsidRPr="004E6B02" w14:paraId="0FD9B257" w14:textId="77777777">
        <w:trPr>
          <w:trHeight w:val="907"/>
        </w:trPr>
        <w:tc>
          <w:tcPr>
            <w:tcW w:w="2760"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center"/>
            <w:hideMark/>
          </w:tcPr>
          <w:p w14:paraId="5D619369" w14:textId="77777777" w:rsidR="00445076" w:rsidRPr="004E6B02" w:rsidRDefault="00445076" w:rsidP="001840D7">
            <w:pPr>
              <w:pStyle w:val="affff8"/>
            </w:pPr>
            <w:r w:rsidRPr="004E6B02">
              <w:rPr>
                <w:rFonts w:hint="eastAsia"/>
              </w:rPr>
              <w:t>5.1 リーダージップ及びコミットメント</w:t>
            </w:r>
          </w:p>
        </w:tc>
        <w:tc>
          <w:tcPr>
            <w:tcW w:w="5027"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0360FE30" w14:textId="77777777" w:rsidR="00445076" w:rsidRDefault="00445076" w:rsidP="001840D7">
            <w:pPr>
              <w:pStyle w:val="affff8"/>
            </w:pPr>
            <w:r w:rsidRPr="004E6B02">
              <w:rPr>
                <w:rFonts w:hint="eastAsia"/>
              </w:rPr>
              <w:t>トップマネジメントは、</w:t>
            </w:r>
          </w:p>
          <w:p w14:paraId="3B041F26" w14:textId="07298EC1" w:rsidR="00445076" w:rsidRPr="004E6B02" w:rsidRDefault="00445076" w:rsidP="001840D7">
            <w:pPr>
              <w:pStyle w:val="affff8"/>
            </w:pPr>
            <w:r w:rsidRPr="004E6B02">
              <w:rPr>
                <w:rFonts w:hint="eastAsia"/>
              </w:rPr>
              <w:t>a）情報セキュリティ方針および情報セキュリティ目的を確立し、それらが組織の戦略的な方向性と両立することを確実にしているか。</w:t>
            </w:r>
          </w:p>
        </w:tc>
        <w:tc>
          <w:tcPr>
            <w:tcW w:w="2693"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282BD8FC" w14:textId="77777777" w:rsidR="00445076" w:rsidRPr="004E6B02" w:rsidRDefault="00445076" w:rsidP="001840D7">
            <w:pPr>
              <w:pStyle w:val="affff8"/>
            </w:pPr>
            <w:r w:rsidRPr="004E6B02">
              <w:rPr>
                <w:rFonts w:hint="eastAsia"/>
              </w:rPr>
              <w:t>情報セキュリティ方針</w:t>
            </w:r>
          </w:p>
          <w:p w14:paraId="35300FC4" w14:textId="77777777" w:rsidR="00445076" w:rsidRPr="004E6B02" w:rsidRDefault="00445076" w:rsidP="001840D7">
            <w:pPr>
              <w:pStyle w:val="affff8"/>
            </w:pPr>
            <w:r w:rsidRPr="004E6B02">
              <w:rPr>
                <w:rFonts w:hint="eastAsia"/>
              </w:rPr>
              <w:t>質問で確認</w:t>
            </w:r>
          </w:p>
        </w:tc>
      </w:tr>
      <w:tr w:rsidR="00445076" w:rsidRPr="004E6B02" w14:paraId="60404354" w14:textId="77777777">
        <w:trPr>
          <w:trHeight w:val="510"/>
        </w:trPr>
        <w:tc>
          <w:tcPr>
            <w:tcW w:w="2760"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center"/>
            <w:hideMark/>
          </w:tcPr>
          <w:p w14:paraId="2D9B68CE" w14:textId="77777777" w:rsidR="00445076" w:rsidRPr="004E6B02" w:rsidRDefault="00445076" w:rsidP="001840D7">
            <w:pPr>
              <w:pStyle w:val="affff8"/>
            </w:pPr>
            <w:r w:rsidRPr="004E6B02">
              <w:rPr>
                <w:rFonts w:hint="eastAsia"/>
              </w:rPr>
              <w:t>5.2 方針</w:t>
            </w:r>
          </w:p>
        </w:tc>
        <w:tc>
          <w:tcPr>
            <w:tcW w:w="5027"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3E107F54" w14:textId="77777777" w:rsidR="00445076" w:rsidRPr="004E6B02" w:rsidRDefault="00445076" w:rsidP="001840D7">
            <w:pPr>
              <w:pStyle w:val="affff8"/>
            </w:pPr>
            <w:r w:rsidRPr="004E6B02">
              <w:rPr>
                <w:rFonts w:hint="eastAsia"/>
              </w:rPr>
              <w:t>情報セキュリティ方針は、</w:t>
            </w:r>
          </w:p>
          <w:p w14:paraId="19F180DA" w14:textId="605642ED" w:rsidR="00445076" w:rsidRPr="004E6B02" w:rsidRDefault="00445076" w:rsidP="001840D7">
            <w:pPr>
              <w:pStyle w:val="affff8"/>
            </w:pPr>
            <w:r w:rsidRPr="004E6B02">
              <w:rPr>
                <w:rFonts w:hint="eastAsia"/>
              </w:rPr>
              <w:t>e</w:t>
            </w:r>
            <w:r w:rsidR="00EC001B">
              <w:rPr>
                <w:rFonts w:hint="eastAsia"/>
              </w:rPr>
              <w:t>）</w:t>
            </w:r>
            <w:r w:rsidRPr="004E6B02">
              <w:rPr>
                <w:rFonts w:hint="eastAsia"/>
              </w:rPr>
              <w:t>文書化した情報として利用可能であるか。</w:t>
            </w:r>
          </w:p>
        </w:tc>
        <w:tc>
          <w:tcPr>
            <w:tcW w:w="2693"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center"/>
            <w:hideMark/>
          </w:tcPr>
          <w:p w14:paraId="60E8DBAC" w14:textId="77777777" w:rsidR="00445076" w:rsidRPr="004E6B02" w:rsidRDefault="00445076" w:rsidP="001840D7">
            <w:pPr>
              <w:pStyle w:val="affff8"/>
            </w:pPr>
            <w:r w:rsidRPr="004E6B02">
              <w:rPr>
                <w:rFonts w:hint="eastAsia"/>
              </w:rPr>
              <w:t>情報セキュリティ方針</w:t>
            </w:r>
          </w:p>
        </w:tc>
      </w:tr>
    </w:tbl>
    <w:p w14:paraId="1C63D24C" w14:textId="77777777" w:rsidR="00445076" w:rsidRPr="00E16E22" w:rsidRDefault="00445076">
      <w:pPr>
        <w:ind w:firstLineChars="0" w:firstLine="0"/>
        <w:rPr>
          <w:rFonts w:asciiTheme="majorHAnsi" w:eastAsiaTheme="majorEastAsia" w:hAnsiTheme="majorHAnsi" w:cstheme="majorBidi"/>
          <w:b/>
          <w:bCs/>
          <w:color w:val="2E5496"/>
          <w:sz w:val="28"/>
        </w:rPr>
      </w:pPr>
      <w:r>
        <w:rPr>
          <w:noProof/>
        </w:rPr>
        <mc:AlternateContent>
          <mc:Choice Requires="wpg">
            <w:drawing>
              <wp:anchor distT="0" distB="0" distL="114300" distR="114300" simplePos="0" relativeHeight="251656621" behindDoc="0" locked="0" layoutInCell="1" allowOverlap="1" wp14:anchorId="3BDC1DE8" wp14:editId="5FFA13E7">
                <wp:simplePos x="0" y="0"/>
                <wp:positionH relativeFrom="margin">
                  <wp:align>right</wp:align>
                </wp:positionH>
                <wp:positionV relativeFrom="paragraph">
                  <wp:posOffset>315690</wp:posOffset>
                </wp:positionV>
                <wp:extent cx="6642100" cy="534035"/>
                <wp:effectExtent l="0" t="0" r="6350" b="0"/>
                <wp:wrapTopAndBottom/>
                <wp:docPr id="882379120" name="グループ化 31"/>
                <wp:cNvGraphicFramePr/>
                <a:graphic xmlns:a="http://schemas.openxmlformats.org/drawingml/2006/main">
                  <a:graphicData uri="http://schemas.microsoft.com/office/word/2010/wordprocessingGroup">
                    <wpg:wgp>
                      <wpg:cNvGrpSpPr/>
                      <wpg:grpSpPr>
                        <a:xfrm>
                          <a:off x="0" y="0"/>
                          <a:ext cx="6642100" cy="534035"/>
                          <a:chOff x="0" y="0"/>
                          <a:chExt cx="5592519" cy="720008"/>
                        </a:xfrm>
                      </wpg:grpSpPr>
                      <wps:wsp>
                        <wps:cNvPr id="153882845" name="テキスト ボックス 10"/>
                        <wps:cNvSpPr txBox="1"/>
                        <wps:spPr>
                          <a:xfrm>
                            <a:off x="4049469" y="120468"/>
                            <a:ext cx="1543050" cy="599440"/>
                          </a:xfrm>
                          <a:prstGeom prst="rect">
                            <a:avLst/>
                          </a:prstGeom>
                          <a:noFill/>
                        </wps:spPr>
                        <wps:txbx>
                          <w:txbxContent>
                            <w:p w14:paraId="7ED2BB7E" w14:textId="77777777" w:rsidR="00445076" w:rsidRDefault="00445076">
                              <w:pPr>
                                <w:ind w:firstLine="210"/>
                                <w:jc w:val="center"/>
                                <w:textAlignment w:val="baseline"/>
                                <w:rPr>
                                  <w:rFonts w:ascii="メイリオ" w:eastAsia="メイリオ" w:hAnsi="メイリオ"/>
                                  <w:b/>
                                  <w:bCs/>
                                  <w:color w:val="000000"/>
                                  <w:kern w:val="24"/>
                                  <w:sz w:val="21"/>
                                  <w:szCs w:val="21"/>
                                </w:rPr>
                              </w:pPr>
                              <w:r>
                                <w:rPr>
                                  <w:rFonts w:ascii="メイリオ" w:eastAsia="メイリオ" w:hAnsi="メイリオ" w:hint="eastAsia"/>
                                  <w:b/>
                                  <w:bCs/>
                                  <w:color w:val="000000"/>
                                  <w:kern w:val="24"/>
                                  <w:sz w:val="21"/>
                                  <w:szCs w:val="21"/>
                                </w:rPr>
                                <w:t>監査時に記載する部分</w:t>
                              </w:r>
                            </w:p>
                          </w:txbxContent>
                        </wps:txbx>
                        <wps:bodyPr wrap="square" rtlCol="0">
                          <a:noAutofit/>
                        </wps:bodyPr>
                      </wps:wsp>
                      <wps:wsp>
                        <wps:cNvPr id="1680623921" name="左中かっこ 1680623921"/>
                        <wps:cNvSpPr/>
                        <wps:spPr>
                          <a:xfrm rot="16200000">
                            <a:off x="1936754" y="-1936754"/>
                            <a:ext cx="121318" cy="3994826"/>
                          </a:xfrm>
                          <a:prstGeom prst="leftBrace">
                            <a:avLst/>
                          </a:prstGeom>
                          <a:noFill/>
                          <a:ln w="6350" cap="flat" cmpd="sng" algn="ctr">
                            <a:solidFill>
                              <a:srgbClr val="4472C4"/>
                            </a:solidFill>
                            <a:prstDash val="solid"/>
                            <a:miter lim="800000"/>
                          </a:ln>
                          <a:effectLst/>
                        </wps:spPr>
                        <wps:bodyPr rtlCol="0" anchor="ctr"/>
                      </wps:wsp>
                      <wps:wsp>
                        <wps:cNvPr id="135076398" name="テキスト ボックス 14"/>
                        <wps:cNvSpPr txBox="1"/>
                        <wps:spPr>
                          <a:xfrm>
                            <a:off x="1300335" y="120568"/>
                            <a:ext cx="1486535" cy="599440"/>
                          </a:xfrm>
                          <a:prstGeom prst="rect">
                            <a:avLst/>
                          </a:prstGeom>
                          <a:noFill/>
                        </wps:spPr>
                        <wps:txbx>
                          <w:txbxContent>
                            <w:p w14:paraId="5D719B69" w14:textId="77777777" w:rsidR="00445076" w:rsidRDefault="00445076">
                              <w:pPr>
                                <w:ind w:firstLine="210"/>
                                <w:jc w:val="center"/>
                                <w:textAlignment w:val="baseline"/>
                                <w:rPr>
                                  <w:rFonts w:ascii="メイリオ" w:eastAsia="メイリオ" w:hAnsi="メイリオ"/>
                                  <w:b/>
                                  <w:bCs/>
                                  <w:color w:val="000000"/>
                                  <w:kern w:val="24"/>
                                  <w:sz w:val="21"/>
                                  <w:szCs w:val="21"/>
                                </w:rPr>
                              </w:pPr>
                              <w:r>
                                <w:rPr>
                                  <w:rFonts w:ascii="メイリオ" w:eastAsia="メイリオ" w:hAnsi="メイリオ" w:hint="eastAsia"/>
                                  <w:b/>
                                  <w:bCs/>
                                  <w:color w:val="000000"/>
                                  <w:kern w:val="24"/>
                                  <w:sz w:val="21"/>
                                  <w:szCs w:val="21"/>
                                </w:rPr>
                                <w:t>事前に作成する部分</w:t>
                              </w:r>
                            </w:p>
                          </w:txbxContent>
                        </wps:txbx>
                        <wps:bodyPr wrap="square" rtlCol="0">
                          <a:noAutofit/>
                        </wps:bodyPr>
                      </wps:wsp>
                      <wps:wsp>
                        <wps:cNvPr id="382187170" name="左中かっこ 382187170"/>
                        <wps:cNvSpPr/>
                        <wps:spPr>
                          <a:xfrm rot="16200000">
                            <a:off x="4789580" y="-669278"/>
                            <a:ext cx="121318" cy="1459876"/>
                          </a:xfrm>
                          <a:prstGeom prst="leftBrace">
                            <a:avLst/>
                          </a:prstGeom>
                          <a:noFill/>
                          <a:ln w="6350" cap="flat" cmpd="sng" algn="ctr">
                            <a:solidFill>
                              <a:srgbClr val="4472C4"/>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3BDC1DE8" id="グループ化 31" o:spid="_x0000_s1133" style="position:absolute;left:0;text-align:left;margin-left:471.8pt;margin-top:24.85pt;width:523pt;height:42.05pt;z-index:251656621;mso-position-horizontal:right;mso-position-horizontal-relative:margin;mso-width-relative:margin;mso-height-relative:margin" coordsize="55925,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">
                <v:shape id="_x0000_s1134" type="#_x0000_t202" style="position:absolute;left:40494;top:1204;width:15431;height:5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" filled="f" stroked="f">
                  <v:textbox>
                    <w:txbxContent>
                      <w:p w14:paraId="7ED2BB7E" w14:textId="77777777" w:rsidR="00445076" w:rsidRDefault="00445076">
                        <w:pPr>
                          <w:ind w:firstLine="210"/>
                          <w:jc w:val="center"/>
                          <w:textAlignment w:val="baseline"/>
                          <w:rPr>
                            <w:rFonts w:ascii="メイリオ" w:eastAsia="メイリオ" w:hAnsi="メイリオ"/>
                            <w:b/>
                            <w:bCs/>
                            <w:color w:val="000000"/>
                            <w:kern w:val="24"/>
                            <w:sz w:val="21"/>
                            <w:szCs w:val="21"/>
                          </w:rPr>
                        </w:pPr>
                        <w:r>
                          <w:rPr>
                            <w:rFonts w:ascii="メイリオ" w:eastAsia="メイリオ" w:hAnsi="メイリオ" w:hint="eastAsia"/>
                            <w:b/>
                            <w:bCs/>
                            <w:color w:val="000000"/>
                            <w:kern w:val="24"/>
                            <w:sz w:val="21"/>
                            <w:szCs w:val="21"/>
                          </w:rPr>
                          <w:t>監査時に記載する部分</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680623921" o:spid="_x0000_s1135" type="#_x0000_t87" style="position:absolute;left:19367;top:-19367;width:1213;height:3994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" adj="55" strokecolor="#4472c4" strokeweight=".5pt">
                  <v:stroke joinstyle="miter"/>
                </v:shape>
                <v:shape id="_x0000_s1136" type="#_x0000_t202" style="position:absolute;left:13003;top:1205;width:14865;height:5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" filled="f" stroked="f">
                  <v:textbox>
                    <w:txbxContent>
                      <w:p w14:paraId="5D719B69" w14:textId="77777777" w:rsidR="00445076" w:rsidRDefault="00445076">
                        <w:pPr>
                          <w:ind w:firstLine="210"/>
                          <w:jc w:val="center"/>
                          <w:textAlignment w:val="baseline"/>
                          <w:rPr>
                            <w:rFonts w:ascii="メイリオ" w:eastAsia="メイリオ" w:hAnsi="メイリオ"/>
                            <w:b/>
                            <w:bCs/>
                            <w:color w:val="000000"/>
                            <w:kern w:val="24"/>
                            <w:sz w:val="21"/>
                            <w:szCs w:val="21"/>
                          </w:rPr>
                        </w:pPr>
                        <w:r>
                          <w:rPr>
                            <w:rFonts w:ascii="メイリオ" w:eastAsia="メイリオ" w:hAnsi="メイリオ" w:hint="eastAsia"/>
                            <w:b/>
                            <w:bCs/>
                            <w:color w:val="000000"/>
                            <w:kern w:val="24"/>
                            <w:sz w:val="21"/>
                            <w:szCs w:val="21"/>
                          </w:rPr>
                          <w:t>事前に作成する部分</w:t>
                        </w:r>
                      </w:p>
                    </w:txbxContent>
                  </v:textbox>
                </v:shape>
                <v:shape id="左中かっこ 382187170" o:spid="_x0000_s1137" type="#_x0000_t87" style="position:absolute;left:47895;top:-6692;width:1213;height:1459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" adj="150" strokecolor="#4472c4" strokeweight=".5pt">
                  <v:stroke joinstyle="miter"/>
                </v:shape>
                <w10:wrap type="topAndBottom" anchorx="margin"/>
              </v:group>
            </w:pict>
          </mc:Fallback>
        </mc:AlternateContent>
      </w:r>
    </w:p>
    <w:p w14:paraId="73681338" w14:textId="77777777" w:rsidR="00FF50E2" w:rsidRDefault="00FF50E2">
      <w:pPr>
        <w:pStyle w:val="aff4"/>
      </w:pPr>
    </w:p>
    <w:p w14:paraId="3C876CD9" w14:textId="45CA0D2B" w:rsidR="00445076" w:rsidRDefault="00445076">
      <w:pPr>
        <w:pStyle w:val="aff4"/>
      </w:pPr>
      <w:r w:rsidRPr="007617FB">
        <w:rPr>
          <w:rFonts w:hint="eastAsia"/>
        </w:rPr>
        <w:t>3．内部監査の計画立案</w:t>
      </w:r>
    </w:p>
    <w:p w14:paraId="3267A65C" w14:textId="77777777" w:rsidR="00445076" w:rsidRDefault="00445076">
      <w:r w:rsidRPr="007617FB">
        <w:rPr>
          <w:rFonts w:hint="eastAsia"/>
        </w:rPr>
        <w:t>内部監査の計画を立てます。いつ、誰が、どの部門の誰に、何についてチェックするか、といったことを事前に段取りしておきます。</w:t>
      </w:r>
    </w:p>
    <w:p w14:paraId="4D65F5FB" w14:textId="77777777" w:rsidR="00445076" w:rsidRDefault="00445076"/>
    <w:p w14:paraId="5B9A80DD" w14:textId="77777777" w:rsidR="00445076" w:rsidRDefault="00445076">
      <w:pPr>
        <w:pStyle w:val="aff4"/>
      </w:pPr>
      <w:r w:rsidRPr="007617FB">
        <w:rPr>
          <w:rFonts w:hint="eastAsia"/>
        </w:rPr>
        <w:t>内部監査計画書の作成方法（例）</w:t>
      </w:r>
    </w:p>
    <w:tbl>
      <w:tblPr>
        <w:tblStyle w:val="aa"/>
        <w:tblW w:w="0" w:type="auto"/>
        <w:tblLook w:val="04A0" w:firstRow="1" w:lastRow="0" w:firstColumn="1" w:lastColumn="0" w:noHBand="0" w:noVBand="1"/>
      </w:tblPr>
      <w:tblGrid>
        <w:gridCol w:w="564"/>
        <w:gridCol w:w="1296"/>
        <w:gridCol w:w="1507"/>
        <w:gridCol w:w="52"/>
        <w:gridCol w:w="1559"/>
        <w:gridCol w:w="1418"/>
        <w:gridCol w:w="3834"/>
      </w:tblGrid>
      <w:tr w:rsidR="00445076" w14:paraId="4BA806AF" w14:textId="77777777">
        <w:tc>
          <w:tcPr>
            <w:tcW w:w="10230" w:type="dxa"/>
            <w:gridSpan w:val="7"/>
            <w:shd w:val="clear" w:color="auto" w:fill="2F5597"/>
          </w:tcPr>
          <w:p w14:paraId="514E8097" w14:textId="77777777" w:rsidR="00445076" w:rsidRDefault="00445076" w:rsidP="004A586F">
            <w:pPr>
              <w:pStyle w:val="affffa"/>
            </w:pPr>
            <w:r>
              <w:rPr>
                <w:rFonts w:hint="eastAsia"/>
              </w:rPr>
              <w:t>監査概要</w:t>
            </w:r>
          </w:p>
        </w:tc>
      </w:tr>
      <w:tr w:rsidR="00445076" w14:paraId="14B85186" w14:textId="77777777">
        <w:tc>
          <w:tcPr>
            <w:tcW w:w="1860" w:type="dxa"/>
            <w:gridSpan w:val="2"/>
          </w:tcPr>
          <w:p w14:paraId="08153BA6" w14:textId="77777777" w:rsidR="00445076" w:rsidRDefault="00445076" w:rsidP="004A586F">
            <w:pPr>
              <w:pStyle w:val="affff8"/>
            </w:pPr>
            <w:r>
              <w:rPr>
                <w:rFonts w:hint="eastAsia"/>
              </w:rPr>
              <w:t>監査名称</w:t>
            </w:r>
          </w:p>
        </w:tc>
        <w:tc>
          <w:tcPr>
            <w:tcW w:w="8370" w:type="dxa"/>
            <w:gridSpan w:val="5"/>
          </w:tcPr>
          <w:p w14:paraId="319DFB24" w14:textId="77777777" w:rsidR="00445076" w:rsidRDefault="00445076" w:rsidP="004A586F">
            <w:pPr>
              <w:pStyle w:val="affff8"/>
            </w:pPr>
            <w:r w:rsidRPr="00D22D12">
              <w:t>ISO27001認証取得に関する内部監査</w:t>
            </w:r>
          </w:p>
        </w:tc>
      </w:tr>
      <w:tr w:rsidR="00445076" w:rsidRPr="00452B62" w14:paraId="0E5D3C7F" w14:textId="77777777">
        <w:tc>
          <w:tcPr>
            <w:tcW w:w="1860" w:type="dxa"/>
            <w:gridSpan w:val="2"/>
          </w:tcPr>
          <w:p w14:paraId="7E1C330E" w14:textId="77777777" w:rsidR="00445076" w:rsidRDefault="00445076" w:rsidP="004A586F">
            <w:pPr>
              <w:pStyle w:val="affff8"/>
            </w:pPr>
            <w:r>
              <w:rPr>
                <w:rFonts w:hint="eastAsia"/>
              </w:rPr>
              <w:t>監査目的</w:t>
            </w:r>
          </w:p>
        </w:tc>
        <w:tc>
          <w:tcPr>
            <w:tcW w:w="8370" w:type="dxa"/>
            <w:gridSpan w:val="5"/>
          </w:tcPr>
          <w:p w14:paraId="1ADF94D4" w14:textId="77777777" w:rsidR="00445076" w:rsidRPr="00452B62" w:rsidRDefault="00445076" w:rsidP="004A586F">
            <w:pPr>
              <w:pStyle w:val="affff8"/>
            </w:pPr>
            <w:r w:rsidRPr="00452B62">
              <w:rPr>
                <w:rFonts w:hint="eastAsia"/>
              </w:rPr>
              <w:t>ISO/IEC27001:2022認証取得に向けた当社ISMSの整備、運用状況を確認</w:t>
            </w:r>
          </w:p>
        </w:tc>
      </w:tr>
      <w:tr w:rsidR="00445076" w:rsidRPr="00452B62" w14:paraId="7C896390" w14:textId="77777777">
        <w:tc>
          <w:tcPr>
            <w:tcW w:w="1860" w:type="dxa"/>
            <w:gridSpan w:val="2"/>
          </w:tcPr>
          <w:p w14:paraId="29E67F72" w14:textId="77777777" w:rsidR="00445076" w:rsidRDefault="00445076" w:rsidP="004A586F">
            <w:pPr>
              <w:pStyle w:val="affff8"/>
            </w:pPr>
            <w:r>
              <w:rPr>
                <w:rFonts w:hint="eastAsia"/>
              </w:rPr>
              <w:t>監査テーマ</w:t>
            </w:r>
          </w:p>
        </w:tc>
        <w:tc>
          <w:tcPr>
            <w:tcW w:w="8370" w:type="dxa"/>
            <w:gridSpan w:val="5"/>
          </w:tcPr>
          <w:p w14:paraId="0AB411CF" w14:textId="1912F53C" w:rsidR="00445076" w:rsidRPr="00452B62" w:rsidRDefault="00445076" w:rsidP="00892C01">
            <w:pPr>
              <w:pStyle w:val="affff8"/>
              <w:numPr>
                <w:ilvl w:val="0"/>
                <w:numId w:val="812"/>
              </w:numPr>
            </w:pPr>
            <w:r w:rsidRPr="00452B62">
              <w:rPr>
                <w:rFonts w:hint="eastAsia"/>
              </w:rPr>
              <w:t>管理策の運用状況、および有効性の確認</w:t>
            </w:r>
          </w:p>
          <w:p w14:paraId="391BDA10" w14:textId="28C65724" w:rsidR="00445076" w:rsidRPr="00452B62" w:rsidRDefault="00445076" w:rsidP="00892C01">
            <w:pPr>
              <w:pStyle w:val="affff8"/>
              <w:numPr>
                <w:ilvl w:val="0"/>
                <w:numId w:val="812"/>
              </w:numPr>
            </w:pPr>
            <w:r w:rsidRPr="00452B62">
              <w:rPr>
                <w:rFonts w:hint="eastAsia"/>
              </w:rPr>
              <w:t>第一段階審査の指摘に対する改善状況の確認</w:t>
            </w:r>
          </w:p>
        </w:tc>
      </w:tr>
      <w:tr w:rsidR="00445076" w:rsidRPr="00452B62" w14:paraId="3A46C57C" w14:textId="77777777">
        <w:tc>
          <w:tcPr>
            <w:tcW w:w="1860" w:type="dxa"/>
            <w:gridSpan w:val="2"/>
          </w:tcPr>
          <w:p w14:paraId="3DBD7DA7" w14:textId="77777777" w:rsidR="00445076" w:rsidRDefault="00445076" w:rsidP="004A586F">
            <w:pPr>
              <w:pStyle w:val="affff8"/>
            </w:pPr>
            <w:r>
              <w:rPr>
                <w:rFonts w:hint="eastAsia"/>
              </w:rPr>
              <w:t>監査方法</w:t>
            </w:r>
          </w:p>
        </w:tc>
        <w:tc>
          <w:tcPr>
            <w:tcW w:w="8370" w:type="dxa"/>
            <w:gridSpan w:val="5"/>
          </w:tcPr>
          <w:p w14:paraId="298A50B4" w14:textId="77777777" w:rsidR="00445076" w:rsidRPr="00452B62" w:rsidRDefault="00445076" w:rsidP="004A586F">
            <w:pPr>
              <w:pStyle w:val="affff8"/>
            </w:pPr>
            <w:r w:rsidRPr="00452B62">
              <w:rPr>
                <w:rFonts w:hint="eastAsia"/>
              </w:rPr>
              <w:t>被監査部門に対するヒアリング、文書化された情報の閲覧、およびオフィスの視察</w:t>
            </w:r>
          </w:p>
        </w:tc>
      </w:tr>
      <w:tr w:rsidR="00445076" w:rsidRPr="00452B62" w14:paraId="4B5E6341" w14:textId="77777777">
        <w:tc>
          <w:tcPr>
            <w:tcW w:w="1860" w:type="dxa"/>
            <w:gridSpan w:val="2"/>
          </w:tcPr>
          <w:p w14:paraId="4812F373" w14:textId="77777777" w:rsidR="00445076" w:rsidRDefault="00445076" w:rsidP="004A586F">
            <w:pPr>
              <w:pStyle w:val="affff8"/>
            </w:pPr>
            <w:r>
              <w:rPr>
                <w:rFonts w:hint="eastAsia"/>
              </w:rPr>
              <w:t>監査基準</w:t>
            </w:r>
          </w:p>
        </w:tc>
        <w:tc>
          <w:tcPr>
            <w:tcW w:w="8370" w:type="dxa"/>
            <w:gridSpan w:val="5"/>
          </w:tcPr>
          <w:p w14:paraId="1A124E9B" w14:textId="28A456C6" w:rsidR="00445076" w:rsidRPr="00452B62" w:rsidRDefault="00445076" w:rsidP="004A586F">
            <w:pPr>
              <w:pStyle w:val="affff8"/>
            </w:pPr>
            <w:r w:rsidRPr="00452B62">
              <w:rPr>
                <w:rFonts w:hint="eastAsia"/>
              </w:rPr>
              <w:t>JISQ27001:2022（ISO/IEC27001:2022</w:t>
            </w:r>
            <w:r w:rsidR="00EC001B">
              <w:rPr>
                <w:rFonts w:hint="eastAsia"/>
              </w:rPr>
              <w:t>）</w:t>
            </w:r>
            <w:r w:rsidRPr="00452B62">
              <w:rPr>
                <w:rFonts w:hint="eastAsia"/>
              </w:rPr>
              <w:t>の要求事項、当社ISMSマニュアル、および情報セキュリティ手順書</w:t>
            </w:r>
          </w:p>
        </w:tc>
      </w:tr>
      <w:tr w:rsidR="00445076" w:rsidRPr="00D07C45" w14:paraId="065FE4C6" w14:textId="77777777">
        <w:tc>
          <w:tcPr>
            <w:tcW w:w="10230" w:type="dxa"/>
            <w:gridSpan w:val="7"/>
            <w:shd w:val="clear" w:color="auto" w:fill="2F5597"/>
          </w:tcPr>
          <w:p w14:paraId="7F12915F" w14:textId="77777777" w:rsidR="00445076" w:rsidRPr="00D07C45" w:rsidRDefault="00445076" w:rsidP="00A66177">
            <w:pPr>
              <w:pStyle w:val="affffa"/>
            </w:pPr>
            <w:r w:rsidRPr="00D07C45">
              <w:rPr>
                <w:rFonts w:hint="eastAsia"/>
              </w:rPr>
              <w:t>詳細監査計画</w:t>
            </w:r>
          </w:p>
        </w:tc>
      </w:tr>
      <w:tr w:rsidR="00445076" w:rsidRPr="00714B01" w14:paraId="063543E8" w14:textId="77777777">
        <w:tc>
          <w:tcPr>
            <w:tcW w:w="564" w:type="dxa"/>
          </w:tcPr>
          <w:p w14:paraId="27D82BC4" w14:textId="77777777" w:rsidR="00445076" w:rsidRDefault="00445076" w:rsidP="00A66177">
            <w:pPr>
              <w:pStyle w:val="affff8"/>
            </w:pPr>
            <w:r>
              <w:rPr>
                <w:rFonts w:hint="eastAsia"/>
              </w:rPr>
              <w:t>No</w:t>
            </w:r>
          </w:p>
        </w:tc>
        <w:tc>
          <w:tcPr>
            <w:tcW w:w="2803" w:type="dxa"/>
            <w:gridSpan w:val="2"/>
          </w:tcPr>
          <w:p w14:paraId="2B13BBA5" w14:textId="77777777" w:rsidR="00445076" w:rsidRDefault="00445076" w:rsidP="00A66177">
            <w:pPr>
              <w:pStyle w:val="affff8"/>
            </w:pPr>
            <w:r w:rsidRPr="00D07C45">
              <w:rPr>
                <w:rFonts w:hint="eastAsia"/>
              </w:rPr>
              <w:t>被監査部門名</w:t>
            </w:r>
          </w:p>
        </w:tc>
        <w:tc>
          <w:tcPr>
            <w:tcW w:w="1611" w:type="dxa"/>
            <w:gridSpan w:val="2"/>
          </w:tcPr>
          <w:p w14:paraId="2F1280AF" w14:textId="77777777" w:rsidR="00445076" w:rsidRDefault="00445076" w:rsidP="00A66177">
            <w:pPr>
              <w:pStyle w:val="affff8"/>
            </w:pPr>
            <w:r w:rsidRPr="00D07C45">
              <w:rPr>
                <w:rFonts w:hint="eastAsia"/>
              </w:rPr>
              <w:t>監査人</w:t>
            </w:r>
          </w:p>
        </w:tc>
        <w:tc>
          <w:tcPr>
            <w:tcW w:w="1418" w:type="dxa"/>
          </w:tcPr>
          <w:p w14:paraId="73DF87F2" w14:textId="77777777" w:rsidR="00445076" w:rsidRDefault="00445076" w:rsidP="00A66177">
            <w:pPr>
              <w:pStyle w:val="affff8"/>
            </w:pPr>
            <w:r w:rsidRPr="00714B01">
              <w:rPr>
                <w:rFonts w:hint="eastAsia"/>
              </w:rPr>
              <w:t>応対者</w:t>
            </w:r>
          </w:p>
        </w:tc>
        <w:tc>
          <w:tcPr>
            <w:tcW w:w="3834" w:type="dxa"/>
          </w:tcPr>
          <w:p w14:paraId="616F4EF7" w14:textId="77777777" w:rsidR="00445076" w:rsidRPr="00714B01" w:rsidRDefault="00445076" w:rsidP="00A66177">
            <w:pPr>
              <w:pStyle w:val="affff8"/>
            </w:pPr>
            <w:r w:rsidRPr="00714B01">
              <w:rPr>
                <w:rFonts w:hint="eastAsia"/>
              </w:rPr>
              <w:t>日時</w:t>
            </w:r>
          </w:p>
        </w:tc>
      </w:tr>
      <w:tr w:rsidR="00445076" w14:paraId="7371532C" w14:textId="77777777">
        <w:tc>
          <w:tcPr>
            <w:tcW w:w="564" w:type="dxa"/>
          </w:tcPr>
          <w:p w14:paraId="447ADD85" w14:textId="77777777" w:rsidR="00445076" w:rsidRDefault="00445076" w:rsidP="00A66177">
            <w:pPr>
              <w:pStyle w:val="affff8"/>
            </w:pPr>
            <w:r>
              <w:rPr>
                <w:rFonts w:hint="eastAsia"/>
              </w:rPr>
              <w:t>1</w:t>
            </w:r>
          </w:p>
        </w:tc>
        <w:tc>
          <w:tcPr>
            <w:tcW w:w="2803" w:type="dxa"/>
            <w:gridSpan w:val="2"/>
          </w:tcPr>
          <w:p w14:paraId="389100AC" w14:textId="77777777" w:rsidR="00445076" w:rsidRDefault="00445076" w:rsidP="00A66177">
            <w:pPr>
              <w:pStyle w:val="affff8"/>
            </w:pPr>
            <w:r>
              <w:rPr>
                <w:rFonts w:hint="eastAsia"/>
              </w:rPr>
              <w:t>情報システム部</w:t>
            </w:r>
          </w:p>
        </w:tc>
        <w:tc>
          <w:tcPr>
            <w:tcW w:w="1611" w:type="dxa"/>
            <w:gridSpan w:val="2"/>
          </w:tcPr>
          <w:p w14:paraId="2DD399A8" w14:textId="77777777" w:rsidR="00445076" w:rsidRDefault="00445076" w:rsidP="00A66177">
            <w:pPr>
              <w:pStyle w:val="affff8"/>
            </w:pPr>
            <w:r w:rsidRPr="00E224EA">
              <w:rPr>
                <w:rFonts w:hint="eastAsia"/>
              </w:rPr>
              <w:t>○○　○○</w:t>
            </w:r>
          </w:p>
        </w:tc>
        <w:tc>
          <w:tcPr>
            <w:tcW w:w="1418" w:type="dxa"/>
          </w:tcPr>
          <w:p w14:paraId="29BA8D56" w14:textId="77777777" w:rsidR="00445076" w:rsidRDefault="00445076" w:rsidP="00A66177">
            <w:pPr>
              <w:pStyle w:val="affff8"/>
            </w:pPr>
            <w:r w:rsidRPr="00E224EA">
              <w:rPr>
                <w:rFonts w:hint="eastAsia"/>
              </w:rPr>
              <w:t>△△　△△</w:t>
            </w:r>
          </w:p>
        </w:tc>
        <w:tc>
          <w:tcPr>
            <w:tcW w:w="3834" w:type="dxa"/>
          </w:tcPr>
          <w:p w14:paraId="74CCE4C5" w14:textId="77777777" w:rsidR="00445076" w:rsidRDefault="00445076" w:rsidP="00A66177">
            <w:pPr>
              <w:pStyle w:val="affff8"/>
            </w:pPr>
            <w:r w:rsidRPr="00E224EA">
              <w:rPr>
                <w:rFonts w:hint="eastAsia"/>
              </w:rPr>
              <w:t>20XX/-/- 00:00</w:t>
            </w:r>
          </w:p>
        </w:tc>
      </w:tr>
      <w:tr w:rsidR="00445076" w14:paraId="2A12E92B" w14:textId="77777777">
        <w:tc>
          <w:tcPr>
            <w:tcW w:w="564" w:type="dxa"/>
          </w:tcPr>
          <w:p w14:paraId="5D90B7B1" w14:textId="77777777" w:rsidR="00445076" w:rsidRDefault="00445076" w:rsidP="00A66177">
            <w:pPr>
              <w:pStyle w:val="affff8"/>
            </w:pPr>
            <w:r>
              <w:rPr>
                <w:rFonts w:hint="eastAsia"/>
              </w:rPr>
              <w:t>2</w:t>
            </w:r>
          </w:p>
        </w:tc>
        <w:tc>
          <w:tcPr>
            <w:tcW w:w="2803" w:type="dxa"/>
            <w:gridSpan w:val="2"/>
          </w:tcPr>
          <w:p w14:paraId="13E3F31F" w14:textId="77777777" w:rsidR="00445076" w:rsidRDefault="00445076" w:rsidP="00A66177">
            <w:pPr>
              <w:pStyle w:val="affff8"/>
            </w:pPr>
            <w:r>
              <w:rPr>
                <w:rFonts w:hint="eastAsia"/>
              </w:rPr>
              <w:t>管理部</w:t>
            </w:r>
          </w:p>
        </w:tc>
        <w:tc>
          <w:tcPr>
            <w:tcW w:w="1611" w:type="dxa"/>
            <w:gridSpan w:val="2"/>
          </w:tcPr>
          <w:p w14:paraId="2AF29C5E" w14:textId="77777777" w:rsidR="00445076" w:rsidRDefault="00445076" w:rsidP="00A66177">
            <w:pPr>
              <w:pStyle w:val="affff8"/>
            </w:pPr>
            <w:r w:rsidRPr="00E224EA">
              <w:rPr>
                <w:rFonts w:hint="eastAsia"/>
              </w:rPr>
              <w:t>○○　○○</w:t>
            </w:r>
          </w:p>
        </w:tc>
        <w:tc>
          <w:tcPr>
            <w:tcW w:w="1418" w:type="dxa"/>
          </w:tcPr>
          <w:p w14:paraId="38658D27" w14:textId="77777777" w:rsidR="00445076" w:rsidRDefault="00445076" w:rsidP="00A66177">
            <w:pPr>
              <w:pStyle w:val="affff8"/>
            </w:pPr>
            <w:r w:rsidRPr="00E224EA">
              <w:rPr>
                <w:rFonts w:hint="eastAsia"/>
              </w:rPr>
              <w:t>△△　△△</w:t>
            </w:r>
          </w:p>
        </w:tc>
        <w:tc>
          <w:tcPr>
            <w:tcW w:w="3834" w:type="dxa"/>
          </w:tcPr>
          <w:p w14:paraId="2AE4E431" w14:textId="77777777" w:rsidR="00445076" w:rsidRDefault="00445076" w:rsidP="00A66177">
            <w:pPr>
              <w:pStyle w:val="affff8"/>
            </w:pPr>
            <w:r w:rsidRPr="00E224EA">
              <w:rPr>
                <w:rFonts w:hint="eastAsia"/>
              </w:rPr>
              <w:t>20XX/-/- 00:00</w:t>
            </w:r>
          </w:p>
        </w:tc>
      </w:tr>
      <w:tr w:rsidR="00445076" w14:paraId="27AD7A71" w14:textId="77777777">
        <w:tc>
          <w:tcPr>
            <w:tcW w:w="564" w:type="dxa"/>
          </w:tcPr>
          <w:p w14:paraId="3287E765" w14:textId="77777777" w:rsidR="00445076" w:rsidRDefault="00445076" w:rsidP="00A66177">
            <w:pPr>
              <w:pStyle w:val="affff8"/>
            </w:pPr>
            <w:r>
              <w:rPr>
                <w:rFonts w:hint="eastAsia"/>
              </w:rPr>
              <w:t>3</w:t>
            </w:r>
          </w:p>
        </w:tc>
        <w:tc>
          <w:tcPr>
            <w:tcW w:w="2803" w:type="dxa"/>
            <w:gridSpan w:val="2"/>
          </w:tcPr>
          <w:p w14:paraId="22C4E031" w14:textId="77777777" w:rsidR="00445076" w:rsidRDefault="00445076" w:rsidP="00A66177">
            <w:pPr>
              <w:pStyle w:val="affff8"/>
            </w:pPr>
            <w:r>
              <w:rPr>
                <w:rFonts w:hint="eastAsia"/>
              </w:rPr>
              <w:t>営業部</w:t>
            </w:r>
          </w:p>
        </w:tc>
        <w:tc>
          <w:tcPr>
            <w:tcW w:w="1611" w:type="dxa"/>
            <w:gridSpan w:val="2"/>
          </w:tcPr>
          <w:p w14:paraId="75D96AC0" w14:textId="77777777" w:rsidR="00445076" w:rsidRDefault="00445076" w:rsidP="00A66177">
            <w:pPr>
              <w:pStyle w:val="affff8"/>
            </w:pPr>
            <w:r w:rsidRPr="00E224EA">
              <w:rPr>
                <w:rFonts w:hint="eastAsia"/>
              </w:rPr>
              <w:t>○○　○○</w:t>
            </w:r>
          </w:p>
        </w:tc>
        <w:tc>
          <w:tcPr>
            <w:tcW w:w="1418" w:type="dxa"/>
          </w:tcPr>
          <w:p w14:paraId="30E1355F" w14:textId="77777777" w:rsidR="00445076" w:rsidRDefault="00445076" w:rsidP="00A66177">
            <w:pPr>
              <w:pStyle w:val="affff8"/>
            </w:pPr>
            <w:r w:rsidRPr="00E224EA">
              <w:rPr>
                <w:rFonts w:hint="eastAsia"/>
              </w:rPr>
              <w:t>△△　△△</w:t>
            </w:r>
          </w:p>
        </w:tc>
        <w:tc>
          <w:tcPr>
            <w:tcW w:w="3834" w:type="dxa"/>
          </w:tcPr>
          <w:p w14:paraId="4AC94D76" w14:textId="77777777" w:rsidR="00445076" w:rsidRDefault="00445076" w:rsidP="00A66177">
            <w:pPr>
              <w:pStyle w:val="affff8"/>
            </w:pPr>
            <w:r w:rsidRPr="00E224EA">
              <w:rPr>
                <w:rFonts w:hint="eastAsia"/>
              </w:rPr>
              <w:t>20XX/-/- 00:00</w:t>
            </w:r>
          </w:p>
        </w:tc>
      </w:tr>
      <w:tr w:rsidR="00445076" w14:paraId="0153F3F1" w14:textId="77777777">
        <w:tc>
          <w:tcPr>
            <w:tcW w:w="564" w:type="dxa"/>
          </w:tcPr>
          <w:p w14:paraId="453EFAF8" w14:textId="77777777" w:rsidR="00445076" w:rsidRDefault="00445076" w:rsidP="00A66177">
            <w:pPr>
              <w:pStyle w:val="affff8"/>
            </w:pPr>
            <w:r>
              <w:rPr>
                <w:rFonts w:hint="eastAsia"/>
              </w:rPr>
              <w:t>4</w:t>
            </w:r>
          </w:p>
        </w:tc>
        <w:tc>
          <w:tcPr>
            <w:tcW w:w="2803" w:type="dxa"/>
            <w:gridSpan w:val="2"/>
          </w:tcPr>
          <w:p w14:paraId="1C2EE598" w14:textId="77777777" w:rsidR="00445076" w:rsidRDefault="00445076" w:rsidP="00A66177">
            <w:pPr>
              <w:pStyle w:val="affff8"/>
            </w:pPr>
            <w:r>
              <w:rPr>
                <w:rFonts w:hint="eastAsia"/>
              </w:rPr>
              <w:t>総務部</w:t>
            </w:r>
          </w:p>
        </w:tc>
        <w:tc>
          <w:tcPr>
            <w:tcW w:w="1611" w:type="dxa"/>
            <w:gridSpan w:val="2"/>
          </w:tcPr>
          <w:p w14:paraId="4E2AC877" w14:textId="77777777" w:rsidR="00445076" w:rsidRDefault="00445076" w:rsidP="00A66177">
            <w:pPr>
              <w:pStyle w:val="affff8"/>
            </w:pPr>
            <w:r w:rsidRPr="00E224EA">
              <w:rPr>
                <w:rFonts w:hint="eastAsia"/>
              </w:rPr>
              <w:t>○○　○○</w:t>
            </w:r>
          </w:p>
        </w:tc>
        <w:tc>
          <w:tcPr>
            <w:tcW w:w="1418" w:type="dxa"/>
          </w:tcPr>
          <w:p w14:paraId="5A596BAC" w14:textId="77777777" w:rsidR="00445076" w:rsidRDefault="00445076" w:rsidP="00A66177">
            <w:pPr>
              <w:pStyle w:val="affff8"/>
            </w:pPr>
            <w:r w:rsidRPr="00E224EA">
              <w:rPr>
                <w:rFonts w:hint="eastAsia"/>
              </w:rPr>
              <w:t>△△　△△</w:t>
            </w:r>
          </w:p>
        </w:tc>
        <w:tc>
          <w:tcPr>
            <w:tcW w:w="3834" w:type="dxa"/>
          </w:tcPr>
          <w:p w14:paraId="33849BA6" w14:textId="77777777" w:rsidR="00445076" w:rsidRDefault="00445076" w:rsidP="00A66177">
            <w:pPr>
              <w:pStyle w:val="affff8"/>
            </w:pPr>
            <w:r w:rsidRPr="00E224EA">
              <w:rPr>
                <w:rFonts w:hint="eastAsia"/>
              </w:rPr>
              <w:t>20XX/-/- 00:00</w:t>
            </w:r>
          </w:p>
        </w:tc>
      </w:tr>
      <w:tr w:rsidR="00445076" w14:paraId="0F53FCDF" w14:textId="77777777">
        <w:tc>
          <w:tcPr>
            <w:tcW w:w="10230" w:type="dxa"/>
            <w:gridSpan w:val="7"/>
            <w:shd w:val="clear" w:color="auto" w:fill="2F5597"/>
          </w:tcPr>
          <w:p w14:paraId="0CC226B7" w14:textId="77777777" w:rsidR="00445076" w:rsidRDefault="00445076" w:rsidP="00A66177">
            <w:pPr>
              <w:pStyle w:val="affffa"/>
              <w:rPr>
                <w:lang w:eastAsia="zh-TW"/>
              </w:rPr>
            </w:pPr>
            <w:r w:rsidRPr="00A364AF">
              <w:rPr>
                <w:rFonts w:hint="eastAsia"/>
                <w:lang w:eastAsia="zh-TW"/>
              </w:rPr>
              <w:t>内部監査結果報告（予定）</w:t>
            </w:r>
          </w:p>
        </w:tc>
      </w:tr>
      <w:tr w:rsidR="00445076" w14:paraId="01321FF5" w14:textId="77777777">
        <w:tc>
          <w:tcPr>
            <w:tcW w:w="3419" w:type="dxa"/>
            <w:gridSpan w:val="4"/>
          </w:tcPr>
          <w:p w14:paraId="2418B372" w14:textId="77777777" w:rsidR="00445076" w:rsidRDefault="00445076" w:rsidP="00A66177">
            <w:pPr>
              <w:pStyle w:val="affff8"/>
              <w:rPr>
                <w:lang w:eastAsia="zh-TW"/>
              </w:rPr>
            </w:pPr>
            <w:r>
              <w:rPr>
                <w:rFonts w:hint="eastAsia"/>
              </w:rPr>
              <w:t>報告予定日</w:t>
            </w:r>
          </w:p>
        </w:tc>
        <w:tc>
          <w:tcPr>
            <w:tcW w:w="6811" w:type="dxa"/>
            <w:gridSpan w:val="3"/>
          </w:tcPr>
          <w:p w14:paraId="62A8CFA0" w14:textId="77777777" w:rsidR="00445076" w:rsidRDefault="00445076" w:rsidP="00A66177">
            <w:pPr>
              <w:pStyle w:val="affff8"/>
            </w:pPr>
            <w:r>
              <w:rPr>
                <w:rFonts w:hint="eastAsia"/>
              </w:rPr>
              <w:t>20XX年〇月</w:t>
            </w:r>
          </w:p>
        </w:tc>
      </w:tr>
      <w:tr w:rsidR="00445076" w14:paraId="063B129C" w14:textId="77777777">
        <w:tc>
          <w:tcPr>
            <w:tcW w:w="3419" w:type="dxa"/>
            <w:gridSpan w:val="4"/>
          </w:tcPr>
          <w:p w14:paraId="7B00A84E" w14:textId="77777777" w:rsidR="00445076" w:rsidRDefault="00445076" w:rsidP="00A66177">
            <w:pPr>
              <w:pStyle w:val="affff8"/>
              <w:rPr>
                <w:lang w:eastAsia="zh-TW"/>
              </w:rPr>
            </w:pPr>
            <w:r>
              <w:rPr>
                <w:rFonts w:hint="eastAsia"/>
              </w:rPr>
              <w:t>報告手段</w:t>
            </w:r>
          </w:p>
        </w:tc>
        <w:tc>
          <w:tcPr>
            <w:tcW w:w="6811" w:type="dxa"/>
            <w:gridSpan w:val="3"/>
          </w:tcPr>
          <w:p w14:paraId="6345C247" w14:textId="77777777" w:rsidR="00445076" w:rsidRDefault="00445076" w:rsidP="00A66177">
            <w:pPr>
              <w:pStyle w:val="affff8"/>
              <w:rPr>
                <w:lang w:eastAsia="zh-TW"/>
              </w:rPr>
            </w:pPr>
            <w:r>
              <w:rPr>
                <w:rFonts w:hint="eastAsia"/>
              </w:rPr>
              <w:t>報告会の開催</w:t>
            </w:r>
          </w:p>
        </w:tc>
      </w:tr>
    </w:tbl>
    <w:p w14:paraId="2345A4F8" w14:textId="77777777" w:rsidR="00445076" w:rsidRDefault="00445076">
      <w:pPr>
        <w:pStyle w:val="aff4"/>
        <w:ind w:firstLineChars="0" w:firstLine="0"/>
      </w:pPr>
    </w:p>
    <w:tbl>
      <w:tblPr>
        <w:tblStyle w:val="aa"/>
        <w:tblW w:w="0" w:type="auto"/>
        <w:tblLook w:val="04A0" w:firstRow="1" w:lastRow="0" w:firstColumn="1" w:lastColumn="0" w:noHBand="0" w:noVBand="1"/>
      </w:tblPr>
      <w:tblGrid>
        <w:gridCol w:w="3114"/>
        <w:gridCol w:w="7087"/>
      </w:tblGrid>
      <w:tr w:rsidR="00445076" w14:paraId="378984CB" w14:textId="77777777">
        <w:tc>
          <w:tcPr>
            <w:tcW w:w="3114" w:type="dxa"/>
          </w:tcPr>
          <w:p w14:paraId="41D67DB5" w14:textId="77777777" w:rsidR="00445076" w:rsidRDefault="00445076">
            <w:pPr>
              <w:pStyle w:val="afff8"/>
            </w:pPr>
            <w:r>
              <w:rPr>
                <w:rFonts w:hint="eastAsia"/>
              </w:rPr>
              <w:t>監査概要</w:t>
            </w:r>
          </w:p>
        </w:tc>
        <w:tc>
          <w:tcPr>
            <w:tcW w:w="7087" w:type="dxa"/>
          </w:tcPr>
          <w:p w14:paraId="5CA16AC2" w14:textId="77777777" w:rsidR="00445076" w:rsidRDefault="00445076">
            <w:pPr>
              <w:pStyle w:val="afff6"/>
            </w:pPr>
            <w:r w:rsidRPr="009D3DFC">
              <w:rPr>
                <w:rFonts w:hint="eastAsia"/>
              </w:rPr>
              <w:t>監査の名称、目的、テーマ、方法、基準を記載します。</w:t>
            </w:r>
          </w:p>
        </w:tc>
      </w:tr>
      <w:tr w:rsidR="00445076" w14:paraId="603CA803" w14:textId="77777777">
        <w:tc>
          <w:tcPr>
            <w:tcW w:w="3114" w:type="dxa"/>
          </w:tcPr>
          <w:p w14:paraId="31B8444D" w14:textId="77777777" w:rsidR="00445076" w:rsidRDefault="00445076">
            <w:pPr>
              <w:pStyle w:val="afff8"/>
            </w:pPr>
            <w:r>
              <w:rPr>
                <w:rFonts w:hint="eastAsia"/>
              </w:rPr>
              <w:t>詳細監査計画</w:t>
            </w:r>
          </w:p>
        </w:tc>
        <w:tc>
          <w:tcPr>
            <w:tcW w:w="7087" w:type="dxa"/>
          </w:tcPr>
          <w:p w14:paraId="05210EAD" w14:textId="77777777" w:rsidR="00445076" w:rsidRDefault="00445076">
            <w:pPr>
              <w:pStyle w:val="afff6"/>
            </w:pPr>
            <w:r w:rsidRPr="009D3DFC">
              <w:rPr>
                <w:rFonts w:hint="eastAsia"/>
              </w:rPr>
              <w:t>監査の対象となる部門名、監査人名、監査への対応者名、監査実施の日時といった予定を記載します。</w:t>
            </w:r>
          </w:p>
        </w:tc>
      </w:tr>
      <w:tr w:rsidR="00445076" w14:paraId="5A46CC7E" w14:textId="77777777">
        <w:tc>
          <w:tcPr>
            <w:tcW w:w="3114" w:type="dxa"/>
          </w:tcPr>
          <w:p w14:paraId="12065887" w14:textId="77777777" w:rsidR="00445076" w:rsidRDefault="00445076">
            <w:pPr>
              <w:pStyle w:val="afff8"/>
              <w:rPr>
                <w:lang w:eastAsia="zh-TW"/>
              </w:rPr>
            </w:pPr>
            <w:r>
              <w:rPr>
                <w:rFonts w:hint="eastAsia"/>
                <w:lang w:eastAsia="zh-TW"/>
              </w:rPr>
              <w:t>内部監査結果報告（予定）</w:t>
            </w:r>
          </w:p>
        </w:tc>
        <w:tc>
          <w:tcPr>
            <w:tcW w:w="7087" w:type="dxa"/>
          </w:tcPr>
          <w:p w14:paraId="187EF9EE" w14:textId="77777777" w:rsidR="00445076" w:rsidRDefault="00445076">
            <w:pPr>
              <w:pStyle w:val="afff6"/>
            </w:pPr>
            <w:r w:rsidRPr="009D3DFC">
              <w:rPr>
                <w:rFonts w:hint="eastAsia"/>
              </w:rPr>
              <w:t>監査結果の報告予定日と報告手段を記載します。</w:t>
            </w:r>
          </w:p>
        </w:tc>
      </w:tr>
    </w:tbl>
    <w:p w14:paraId="691FDDFB" w14:textId="77777777" w:rsidR="00445076" w:rsidRPr="00755204" w:rsidRDefault="00445076">
      <w:pPr>
        <w:ind w:firstLineChars="0" w:firstLine="0"/>
      </w:pPr>
    </w:p>
    <w:p w14:paraId="0693C8B8" w14:textId="77777777" w:rsidR="00445076" w:rsidRDefault="00445076">
      <w:pPr>
        <w:pStyle w:val="aff4"/>
      </w:pPr>
      <w:r w:rsidRPr="00755204">
        <w:rPr>
          <w:rFonts w:hint="eastAsia"/>
        </w:rPr>
        <w:t>4．内部監査の実施</w:t>
      </w:r>
    </w:p>
    <w:p w14:paraId="6E87E8D9" w14:textId="77777777" w:rsidR="00445076" w:rsidRDefault="00445076">
      <w:r w:rsidRPr="00755204">
        <w:rPr>
          <w:rFonts w:hint="eastAsia"/>
        </w:rPr>
        <w:t>内部監査計画に沿って、内部監査チェックリストを用いて監査を実施します。</w:t>
      </w:r>
    </w:p>
    <w:p w14:paraId="6EFCBAE6" w14:textId="77777777" w:rsidR="00445076" w:rsidRDefault="00445076">
      <w:pPr>
        <w:ind w:left="142" w:hangingChars="59" w:hanging="142"/>
      </w:pPr>
    </w:p>
    <w:p w14:paraId="709B034F" w14:textId="77777777" w:rsidR="00445076" w:rsidRDefault="00445076">
      <w:pPr>
        <w:pStyle w:val="aff4"/>
      </w:pPr>
      <w:r w:rsidRPr="00755204">
        <w:rPr>
          <w:rFonts w:hint="eastAsia"/>
        </w:rPr>
        <w:t>5．内部監査結果報告書の作成</w:t>
      </w:r>
    </w:p>
    <w:p w14:paraId="3C04A80F" w14:textId="3E66F4E9" w:rsidR="00445076" w:rsidRDefault="00445076">
      <w:r w:rsidRPr="00755204">
        <w:rPr>
          <w:rFonts w:hint="eastAsia"/>
        </w:rPr>
        <w:t>内部監査の結果をとりまとめ、報告書を作成します。どの部署で、どのルールが守られなかったかといったことを明確にしておきます。内部監査結果報告書をもとに、経営層は自社のISMSをどのようにするか判断することになるため、内容に不明瞭な点や不足があると、適切な見直しができなくなってしまうため、注意が必要です。</w:t>
      </w:r>
    </w:p>
    <w:p w14:paraId="1E6054B7" w14:textId="77777777" w:rsidR="00445076" w:rsidRPr="00EC7AC9" w:rsidRDefault="00445076">
      <w:pPr>
        <w:pStyle w:val="aff4"/>
      </w:pPr>
      <w:r w:rsidRPr="00EC7AC9">
        <w:rPr>
          <w:rFonts w:hint="eastAsia"/>
        </w:rPr>
        <w:t>内部監査結果報告書の作成方法（例）</w:t>
      </w:r>
    </w:p>
    <w:tbl>
      <w:tblPr>
        <w:tblW w:w="10480" w:type="dxa"/>
        <w:tblCellMar>
          <w:left w:w="0" w:type="dxa"/>
          <w:right w:w="0" w:type="dxa"/>
        </w:tblCellMar>
        <w:tblLook w:val="0600" w:firstRow="0" w:lastRow="0" w:firstColumn="0" w:lastColumn="0" w:noHBand="1" w:noVBand="1"/>
      </w:tblPr>
      <w:tblGrid>
        <w:gridCol w:w="1838"/>
        <w:gridCol w:w="851"/>
        <w:gridCol w:w="1701"/>
        <w:gridCol w:w="638"/>
        <w:gridCol w:w="1531"/>
        <w:gridCol w:w="3921"/>
      </w:tblGrid>
      <w:tr w:rsidR="00445076" w:rsidRPr="00755204" w14:paraId="42BD2955" w14:textId="77777777">
        <w:trPr>
          <w:trHeight w:val="283"/>
        </w:trPr>
        <w:tc>
          <w:tcPr>
            <w:tcW w:w="1838" w:type="dxa"/>
            <w:tcBorders>
              <w:top w:val="single" w:sz="4" w:space="0" w:color="auto"/>
              <w:left w:val="single" w:sz="4" w:space="0" w:color="auto"/>
              <w:bottom w:val="single" w:sz="4" w:space="0" w:color="auto"/>
              <w:right w:val="single" w:sz="4" w:space="0" w:color="auto"/>
            </w:tcBorders>
            <w:shd w:val="clear" w:color="auto" w:fill="2F5597"/>
            <w:tcMar>
              <w:top w:w="15" w:type="dxa"/>
              <w:left w:w="98" w:type="dxa"/>
              <w:bottom w:w="0" w:type="dxa"/>
              <w:right w:w="98" w:type="dxa"/>
            </w:tcMar>
            <w:vAlign w:val="center"/>
            <w:hideMark/>
          </w:tcPr>
          <w:p w14:paraId="709EB470" w14:textId="77777777" w:rsidR="00445076" w:rsidRPr="00755204" w:rsidRDefault="00445076" w:rsidP="00F130E0">
            <w:pPr>
              <w:pStyle w:val="affffa"/>
            </w:pPr>
            <w:r w:rsidRPr="00755204">
              <w:rPr>
                <w:rFonts w:hint="eastAsia"/>
              </w:rPr>
              <w:t>監査名称</w:t>
            </w:r>
          </w:p>
        </w:tc>
        <w:tc>
          <w:tcPr>
            <w:tcW w:w="8642" w:type="dxa"/>
            <w:gridSpan w:val="5"/>
            <w:tcBorders>
              <w:top w:val="single" w:sz="4" w:space="0" w:color="auto"/>
              <w:left w:val="single" w:sz="4" w:space="0" w:color="auto"/>
              <w:bottom w:val="single" w:sz="4" w:space="0" w:color="auto"/>
              <w:right w:val="single" w:sz="4" w:space="0" w:color="auto"/>
            </w:tcBorders>
            <w:shd w:val="clear" w:color="auto" w:fill="auto"/>
            <w:tcMar>
              <w:top w:w="15" w:type="dxa"/>
              <w:left w:w="98" w:type="dxa"/>
              <w:bottom w:w="0" w:type="dxa"/>
              <w:right w:w="98" w:type="dxa"/>
            </w:tcMar>
            <w:vAlign w:val="center"/>
            <w:hideMark/>
          </w:tcPr>
          <w:p w14:paraId="137D233A" w14:textId="77777777" w:rsidR="00445076" w:rsidRPr="00755204" w:rsidRDefault="00445076" w:rsidP="00DA5BBB">
            <w:pPr>
              <w:pStyle w:val="affff8"/>
            </w:pPr>
            <w:r w:rsidRPr="00755204">
              <w:rPr>
                <w:rFonts w:hint="eastAsia"/>
              </w:rPr>
              <w:t>ISO27001認証取得に関する内部監査</w:t>
            </w:r>
          </w:p>
        </w:tc>
      </w:tr>
      <w:tr w:rsidR="00445076" w:rsidRPr="00755204" w14:paraId="04A1CAB9" w14:textId="77777777">
        <w:trPr>
          <w:trHeight w:val="283"/>
        </w:trPr>
        <w:tc>
          <w:tcPr>
            <w:tcW w:w="1838" w:type="dxa"/>
            <w:tcBorders>
              <w:top w:val="single" w:sz="4" w:space="0" w:color="auto"/>
              <w:left w:val="single" w:sz="4" w:space="0" w:color="auto"/>
              <w:bottom w:val="single" w:sz="4" w:space="0" w:color="auto"/>
              <w:right w:val="single" w:sz="4" w:space="0" w:color="auto"/>
            </w:tcBorders>
            <w:shd w:val="clear" w:color="auto" w:fill="2F5597"/>
            <w:tcMar>
              <w:top w:w="15" w:type="dxa"/>
              <w:left w:w="98" w:type="dxa"/>
              <w:bottom w:w="0" w:type="dxa"/>
              <w:right w:w="98" w:type="dxa"/>
            </w:tcMar>
            <w:vAlign w:val="center"/>
            <w:hideMark/>
          </w:tcPr>
          <w:p w14:paraId="6DE783BC" w14:textId="77777777" w:rsidR="00445076" w:rsidRPr="00755204" w:rsidRDefault="00445076" w:rsidP="00F130E0">
            <w:pPr>
              <w:pStyle w:val="affffa"/>
            </w:pPr>
            <w:r w:rsidRPr="00755204">
              <w:rPr>
                <w:rFonts w:hint="eastAsia"/>
              </w:rPr>
              <w:t>監査実施日時</w:t>
            </w:r>
          </w:p>
        </w:tc>
        <w:tc>
          <w:tcPr>
            <w:tcW w:w="8642" w:type="dxa"/>
            <w:gridSpan w:val="5"/>
            <w:tcBorders>
              <w:top w:val="single" w:sz="4" w:space="0" w:color="auto"/>
              <w:left w:val="single" w:sz="4" w:space="0" w:color="auto"/>
              <w:bottom w:val="single" w:sz="4" w:space="0" w:color="auto"/>
              <w:right w:val="single" w:sz="4" w:space="0" w:color="auto"/>
            </w:tcBorders>
            <w:shd w:val="clear" w:color="auto" w:fill="auto"/>
            <w:tcMar>
              <w:top w:w="15" w:type="dxa"/>
              <w:left w:w="98" w:type="dxa"/>
              <w:bottom w:w="0" w:type="dxa"/>
              <w:right w:w="98" w:type="dxa"/>
            </w:tcMar>
            <w:vAlign w:val="center"/>
            <w:hideMark/>
          </w:tcPr>
          <w:p w14:paraId="65B5A5AD" w14:textId="77777777" w:rsidR="00445076" w:rsidRPr="00755204" w:rsidRDefault="00445076" w:rsidP="00DA5BBB">
            <w:pPr>
              <w:pStyle w:val="affff8"/>
            </w:pPr>
            <w:r w:rsidRPr="00755204">
              <w:rPr>
                <w:rFonts w:hint="eastAsia"/>
              </w:rPr>
              <w:t>20XX年‐月</w:t>
            </w:r>
          </w:p>
        </w:tc>
      </w:tr>
      <w:tr w:rsidR="00445076" w:rsidRPr="00755204" w14:paraId="309EE58B" w14:textId="77777777">
        <w:trPr>
          <w:trHeight w:val="283"/>
        </w:trPr>
        <w:tc>
          <w:tcPr>
            <w:tcW w:w="1838" w:type="dxa"/>
            <w:tcBorders>
              <w:top w:val="single" w:sz="4" w:space="0" w:color="auto"/>
              <w:left w:val="single" w:sz="4" w:space="0" w:color="auto"/>
              <w:bottom w:val="single" w:sz="4" w:space="0" w:color="auto"/>
              <w:right w:val="single" w:sz="4" w:space="0" w:color="auto"/>
            </w:tcBorders>
            <w:shd w:val="clear" w:color="auto" w:fill="2F5597"/>
            <w:tcMar>
              <w:top w:w="15" w:type="dxa"/>
              <w:left w:w="98" w:type="dxa"/>
              <w:bottom w:w="0" w:type="dxa"/>
              <w:right w:w="98" w:type="dxa"/>
            </w:tcMar>
            <w:vAlign w:val="center"/>
            <w:hideMark/>
          </w:tcPr>
          <w:p w14:paraId="4DEACBC3" w14:textId="77777777" w:rsidR="00445076" w:rsidRPr="00755204" w:rsidRDefault="00445076" w:rsidP="00F130E0">
            <w:pPr>
              <w:pStyle w:val="affffa"/>
            </w:pPr>
            <w:r w:rsidRPr="00755204">
              <w:rPr>
                <w:rFonts w:hint="eastAsia"/>
              </w:rPr>
              <w:t>監査目的</w:t>
            </w:r>
          </w:p>
        </w:tc>
        <w:tc>
          <w:tcPr>
            <w:tcW w:w="8642" w:type="dxa"/>
            <w:gridSpan w:val="5"/>
            <w:tcBorders>
              <w:top w:val="single" w:sz="4" w:space="0" w:color="auto"/>
              <w:left w:val="single" w:sz="4" w:space="0" w:color="auto"/>
              <w:bottom w:val="single" w:sz="4" w:space="0" w:color="auto"/>
              <w:right w:val="single" w:sz="4" w:space="0" w:color="auto"/>
            </w:tcBorders>
            <w:shd w:val="clear" w:color="auto" w:fill="auto"/>
            <w:tcMar>
              <w:top w:w="15" w:type="dxa"/>
              <w:left w:w="98" w:type="dxa"/>
              <w:bottom w:w="0" w:type="dxa"/>
              <w:right w:w="98" w:type="dxa"/>
            </w:tcMar>
            <w:vAlign w:val="center"/>
            <w:hideMark/>
          </w:tcPr>
          <w:p w14:paraId="4397C64A" w14:textId="77777777" w:rsidR="00445076" w:rsidRPr="00755204" w:rsidRDefault="00445076" w:rsidP="00DA5BBB">
            <w:pPr>
              <w:pStyle w:val="affff8"/>
            </w:pPr>
            <w:r w:rsidRPr="00755204">
              <w:rPr>
                <w:rFonts w:hint="eastAsia"/>
              </w:rPr>
              <w:t>ISO/IEC27001:2022認証取得に向けた当社ISMSの整備状況を確認</w:t>
            </w:r>
          </w:p>
        </w:tc>
      </w:tr>
      <w:tr w:rsidR="00445076" w:rsidRPr="00755204" w14:paraId="490EA52E" w14:textId="77777777">
        <w:trPr>
          <w:trHeight w:val="283"/>
        </w:trPr>
        <w:tc>
          <w:tcPr>
            <w:tcW w:w="10480" w:type="dxa"/>
            <w:gridSpan w:val="6"/>
            <w:tcBorders>
              <w:top w:val="single" w:sz="4" w:space="0" w:color="auto"/>
              <w:left w:val="single" w:sz="4" w:space="0" w:color="auto"/>
              <w:bottom w:val="single" w:sz="4" w:space="0" w:color="auto"/>
              <w:right w:val="single" w:sz="4" w:space="0" w:color="auto"/>
            </w:tcBorders>
            <w:shd w:val="clear" w:color="auto" w:fill="2F5597"/>
            <w:tcMar>
              <w:top w:w="15" w:type="dxa"/>
              <w:left w:w="98" w:type="dxa"/>
              <w:bottom w:w="0" w:type="dxa"/>
              <w:right w:w="98" w:type="dxa"/>
            </w:tcMar>
            <w:vAlign w:val="center"/>
            <w:hideMark/>
          </w:tcPr>
          <w:p w14:paraId="5AD8C51C" w14:textId="77777777" w:rsidR="00445076" w:rsidRPr="00755204" w:rsidRDefault="00445076" w:rsidP="00F130E0">
            <w:pPr>
              <w:pStyle w:val="affffa"/>
            </w:pPr>
            <w:r w:rsidRPr="00755204">
              <w:rPr>
                <w:rFonts w:hint="eastAsia"/>
              </w:rPr>
              <w:t>監査体制</w:t>
            </w:r>
          </w:p>
        </w:tc>
      </w:tr>
      <w:tr w:rsidR="00445076" w:rsidRPr="00755204" w14:paraId="09C60196" w14:textId="77777777">
        <w:trPr>
          <w:trHeight w:val="283"/>
        </w:trPr>
        <w:tc>
          <w:tcPr>
            <w:tcW w:w="1838" w:type="dxa"/>
            <w:tcBorders>
              <w:top w:val="single" w:sz="4" w:space="0" w:color="auto"/>
              <w:left w:val="single" w:sz="4" w:space="0" w:color="auto"/>
              <w:bottom w:val="single" w:sz="4" w:space="0" w:color="auto"/>
              <w:right w:val="single" w:sz="4" w:space="0" w:color="auto"/>
            </w:tcBorders>
            <w:shd w:val="clear" w:color="auto" w:fill="2F5597"/>
            <w:tcMar>
              <w:top w:w="15" w:type="dxa"/>
              <w:left w:w="98" w:type="dxa"/>
              <w:bottom w:w="0" w:type="dxa"/>
              <w:right w:w="98" w:type="dxa"/>
            </w:tcMar>
            <w:vAlign w:val="center"/>
            <w:hideMark/>
          </w:tcPr>
          <w:p w14:paraId="51E39FAA" w14:textId="77777777" w:rsidR="00445076" w:rsidRPr="00755204" w:rsidRDefault="00445076" w:rsidP="00F130E0">
            <w:pPr>
              <w:pStyle w:val="affffa"/>
            </w:pPr>
            <w:r w:rsidRPr="00755204">
              <w:rPr>
                <w:rFonts w:hint="eastAsia"/>
              </w:rPr>
              <w:t>被監査部門①</w:t>
            </w:r>
          </w:p>
        </w:tc>
        <w:tc>
          <w:tcPr>
            <w:tcW w:w="3190" w:type="dxa"/>
            <w:gridSpan w:val="3"/>
            <w:tcBorders>
              <w:top w:val="single" w:sz="4" w:space="0" w:color="auto"/>
              <w:left w:val="single" w:sz="4" w:space="0" w:color="auto"/>
              <w:bottom w:val="single" w:sz="4" w:space="0" w:color="auto"/>
              <w:right w:val="single" w:sz="4" w:space="0" w:color="auto"/>
            </w:tcBorders>
            <w:shd w:val="clear" w:color="auto" w:fill="auto"/>
            <w:tcMar>
              <w:top w:w="15" w:type="dxa"/>
              <w:left w:w="97" w:type="dxa"/>
              <w:bottom w:w="0" w:type="dxa"/>
              <w:right w:w="97" w:type="dxa"/>
            </w:tcMar>
            <w:vAlign w:val="center"/>
            <w:hideMark/>
          </w:tcPr>
          <w:p w14:paraId="24712150" w14:textId="77777777" w:rsidR="00445076" w:rsidRPr="00755204" w:rsidRDefault="00445076" w:rsidP="00DA5BBB">
            <w:pPr>
              <w:pStyle w:val="affff8"/>
            </w:pPr>
            <w:r w:rsidRPr="00755204">
              <w:rPr>
                <w:rFonts w:hint="eastAsia"/>
              </w:rPr>
              <w:t>情報システム部</w:t>
            </w:r>
          </w:p>
        </w:tc>
        <w:tc>
          <w:tcPr>
            <w:tcW w:w="1531" w:type="dxa"/>
            <w:tcBorders>
              <w:top w:val="single" w:sz="4" w:space="0" w:color="auto"/>
              <w:left w:val="single" w:sz="4" w:space="0" w:color="auto"/>
              <w:bottom w:val="single" w:sz="4" w:space="0" w:color="auto"/>
              <w:right w:val="single" w:sz="4" w:space="0" w:color="auto"/>
            </w:tcBorders>
            <w:shd w:val="clear" w:color="auto" w:fill="auto"/>
            <w:tcMar>
              <w:top w:w="15" w:type="dxa"/>
              <w:left w:w="98" w:type="dxa"/>
              <w:bottom w:w="0" w:type="dxa"/>
              <w:right w:w="98" w:type="dxa"/>
            </w:tcMar>
            <w:vAlign w:val="center"/>
            <w:hideMark/>
          </w:tcPr>
          <w:p w14:paraId="2317CAC3" w14:textId="77777777" w:rsidR="00445076" w:rsidRPr="00755204" w:rsidRDefault="00445076" w:rsidP="00DA5BBB">
            <w:pPr>
              <w:pStyle w:val="affff8"/>
            </w:pPr>
            <w:r w:rsidRPr="00755204">
              <w:rPr>
                <w:rFonts w:hint="eastAsia"/>
              </w:rPr>
              <w:t>監査人①</w:t>
            </w:r>
          </w:p>
        </w:tc>
        <w:tc>
          <w:tcPr>
            <w:tcW w:w="3921" w:type="dxa"/>
            <w:tcBorders>
              <w:top w:val="single" w:sz="4" w:space="0" w:color="auto"/>
              <w:left w:val="single" w:sz="4" w:space="0" w:color="auto"/>
              <w:bottom w:val="single" w:sz="4" w:space="0" w:color="auto"/>
              <w:right w:val="single" w:sz="4" w:space="0" w:color="auto"/>
            </w:tcBorders>
            <w:shd w:val="clear" w:color="auto" w:fill="auto"/>
            <w:tcMar>
              <w:top w:w="15" w:type="dxa"/>
              <w:left w:w="98" w:type="dxa"/>
              <w:bottom w:w="0" w:type="dxa"/>
              <w:right w:w="98" w:type="dxa"/>
            </w:tcMar>
            <w:vAlign w:val="center"/>
            <w:hideMark/>
          </w:tcPr>
          <w:p w14:paraId="62CA665E" w14:textId="77777777" w:rsidR="00445076" w:rsidRPr="00755204" w:rsidRDefault="00445076" w:rsidP="00DA5BBB">
            <w:pPr>
              <w:pStyle w:val="affff8"/>
            </w:pPr>
            <w:r w:rsidRPr="00755204">
              <w:rPr>
                <w:rFonts w:hint="eastAsia"/>
              </w:rPr>
              <w:t>【名前】/【社名】</w:t>
            </w:r>
          </w:p>
        </w:tc>
      </w:tr>
      <w:tr w:rsidR="00445076" w:rsidRPr="00755204" w14:paraId="42506FBD" w14:textId="77777777">
        <w:trPr>
          <w:trHeight w:val="283"/>
        </w:trPr>
        <w:tc>
          <w:tcPr>
            <w:tcW w:w="1838" w:type="dxa"/>
            <w:tcBorders>
              <w:top w:val="single" w:sz="4" w:space="0" w:color="auto"/>
              <w:left w:val="single" w:sz="4" w:space="0" w:color="auto"/>
              <w:bottom w:val="single" w:sz="4" w:space="0" w:color="auto"/>
              <w:right w:val="single" w:sz="4" w:space="0" w:color="auto"/>
            </w:tcBorders>
            <w:shd w:val="clear" w:color="auto" w:fill="2F5597"/>
            <w:tcMar>
              <w:top w:w="15" w:type="dxa"/>
              <w:left w:w="98" w:type="dxa"/>
              <w:bottom w:w="0" w:type="dxa"/>
              <w:right w:w="98" w:type="dxa"/>
            </w:tcMar>
            <w:vAlign w:val="center"/>
            <w:hideMark/>
          </w:tcPr>
          <w:p w14:paraId="0C379E61" w14:textId="77777777" w:rsidR="00445076" w:rsidRPr="00755204" w:rsidRDefault="00445076" w:rsidP="00F130E0">
            <w:pPr>
              <w:pStyle w:val="affffa"/>
            </w:pPr>
            <w:r w:rsidRPr="00755204">
              <w:rPr>
                <w:rFonts w:hint="eastAsia"/>
              </w:rPr>
              <w:t>被監査部門②</w:t>
            </w:r>
          </w:p>
        </w:tc>
        <w:tc>
          <w:tcPr>
            <w:tcW w:w="3190" w:type="dxa"/>
            <w:gridSpan w:val="3"/>
            <w:tcBorders>
              <w:top w:val="single" w:sz="4" w:space="0" w:color="auto"/>
              <w:left w:val="single" w:sz="4" w:space="0" w:color="auto"/>
              <w:bottom w:val="single" w:sz="4" w:space="0" w:color="auto"/>
              <w:right w:val="single" w:sz="4" w:space="0" w:color="auto"/>
            </w:tcBorders>
            <w:shd w:val="clear" w:color="auto" w:fill="auto"/>
            <w:tcMar>
              <w:top w:w="15" w:type="dxa"/>
              <w:left w:w="97" w:type="dxa"/>
              <w:bottom w:w="0" w:type="dxa"/>
              <w:right w:w="97" w:type="dxa"/>
            </w:tcMar>
            <w:vAlign w:val="center"/>
            <w:hideMark/>
          </w:tcPr>
          <w:p w14:paraId="4CC39C45" w14:textId="77777777" w:rsidR="00445076" w:rsidRPr="00755204" w:rsidRDefault="00445076" w:rsidP="00DA5BBB">
            <w:pPr>
              <w:pStyle w:val="affff8"/>
            </w:pPr>
            <w:r w:rsidRPr="00755204">
              <w:rPr>
                <w:rFonts w:hint="eastAsia"/>
              </w:rPr>
              <w:t>管理部</w:t>
            </w:r>
          </w:p>
        </w:tc>
        <w:tc>
          <w:tcPr>
            <w:tcW w:w="1531" w:type="dxa"/>
            <w:tcBorders>
              <w:top w:val="single" w:sz="4" w:space="0" w:color="auto"/>
              <w:left w:val="single" w:sz="4" w:space="0" w:color="auto"/>
              <w:bottom w:val="single" w:sz="4" w:space="0" w:color="auto"/>
              <w:right w:val="single" w:sz="4" w:space="0" w:color="auto"/>
            </w:tcBorders>
            <w:shd w:val="clear" w:color="auto" w:fill="auto"/>
            <w:tcMar>
              <w:top w:w="15" w:type="dxa"/>
              <w:left w:w="98" w:type="dxa"/>
              <w:bottom w:w="0" w:type="dxa"/>
              <w:right w:w="98" w:type="dxa"/>
            </w:tcMar>
            <w:vAlign w:val="center"/>
            <w:hideMark/>
          </w:tcPr>
          <w:p w14:paraId="074EE347" w14:textId="77777777" w:rsidR="00445076" w:rsidRPr="00755204" w:rsidRDefault="00445076" w:rsidP="00DA5BBB">
            <w:pPr>
              <w:pStyle w:val="affff8"/>
            </w:pPr>
            <w:r w:rsidRPr="00755204">
              <w:rPr>
                <w:rFonts w:hint="eastAsia"/>
              </w:rPr>
              <w:t>監査人②</w:t>
            </w:r>
          </w:p>
        </w:tc>
        <w:tc>
          <w:tcPr>
            <w:tcW w:w="3921" w:type="dxa"/>
            <w:tcBorders>
              <w:top w:val="single" w:sz="4" w:space="0" w:color="auto"/>
              <w:left w:val="single" w:sz="4" w:space="0" w:color="auto"/>
              <w:bottom w:val="single" w:sz="4" w:space="0" w:color="auto"/>
              <w:right w:val="single" w:sz="4" w:space="0" w:color="auto"/>
            </w:tcBorders>
            <w:shd w:val="clear" w:color="auto" w:fill="auto"/>
            <w:tcMar>
              <w:top w:w="15" w:type="dxa"/>
              <w:left w:w="98" w:type="dxa"/>
              <w:bottom w:w="0" w:type="dxa"/>
              <w:right w:w="98" w:type="dxa"/>
            </w:tcMar>
            <w:vAlign w:val="center"/>
            <w:hideMark/>
          </w:tcPr>
          <w:p w14:paraId="7871D6F5" w14:textId="77777777" w:rsidR="00445076" w:rsidRPr="00755204" w:rsidRDefault="00445076" w:rsidP="00DA5BBB">
            <w:pPr>
              <w:pStyle w:val="affff8"/>
            </w:pPr>
          </w:p>
        </w:tc>
      </w:tr>
      <w:tr w:rsidR="00445076" w:rsidRPr="00755204" w14:paraId="5F09FDA3" w14:textId="77777777">
        <w:trPr>
          <w:trHeight w:val="283"/>
        </w:trPr>
        <w:tc>
          <w:tcPr>
            <w:tcW w:w="1838" w:type="dxa"/>
            <w:tcBorders>
              <w:top w:val="single" w:sz="4" w:space="0" w:color="auto"/>
              <w:left w:val="single" w:sz="4" w:space="0" w:color="auto"/>
              <w:bottom w:val="single" w:sz="4" w:space="0" w:color="auto"/>
              <w:right w:val="single" w:sz="4" w:space="0" w:color="auto"/>
            </w:tcBorders>
            <w:shd w:val="clear" w:color="auto" w:fill="2F5597"/>
            <w:tcMar>
              <w:top w:w="15" w:type="dxa"/>
              <w:left w:w="98" w:type="dxa"/>
              <w:bottom w:w="0" w:type="dxa"/>
              <w:right w:w="98" w:type="dxa"/>
            </w:tcMar>
            <w:vAlign w:val="center"/>
            <w:hideMark/>
          </w:tcPr>
          <w:p w14:paraId="22DB6D85" w14:textId="77777777" w:rsidR="00445076" w:rsidRPr="00755204" w:rsidRDefault="00445076" w:rsidP="00F130E0">
            <w:pPr>
              <w:pStyle w:val="affffa"/>
            </w:pPr>
            <w:r w:rsidRPr="00755204">
              <w:rPr>
                <w:rFonts w:hint="eastAsia"/>
              </w:rPr>
              <w:t>被監査部門③</w:t>
            </w:r>
          </w:p>
        </w:tc>
        <w:tc>
          <w:tcPr>
            <w:tcW w:w="3190" w:type="dxa"/>
            <w:gridSpan w:val="3"/>
            <w:tcBorders>
              <w:top w:val="single" w:sz="4" w:space="0" w:color="auto"/>
              <w:left w:val="single" w:sz="4" w:space="0" w:color="auto"/>
              <w:bottom w:val="single" w:sz="4" w:space="0" w:color="auto"/>
              <w:right w:val="single" w:sz="4" w:space="0" w:color="auto"/>
            </w:tcBorders>
            <w:shd w:val="clear" w:color="auto" w:fill="auto"/>
            <w:tcMar>
              <w:top w:w="15" w:type="dxa"/>
              <w:left w:w="97" w:type="dxa"/>
              <w:bottom w:w="0" w:type="dxa"/>
              <w:right w:w="97" w:type="dxa"/>
            </w:tcMar>
            <w:vAlign w:val="center"/>
            <w:hideMark/>
          </w:tcPr>
          <w:p w14:paraId="57054235" w14:textId="77777777" w:rsidR="00445076" w:rsidRPr="00755204" w:rsidRDefault="00445076" w:rsidP="00DA5BBB">
            <w:pPr>
              <w:pStyle w:val="affff8"/>
            </w:pPr>
            <w:r w:rsidRPr="00755204">
              <w:rPr>
                <w:rFonts w:hint="eastAsia"/>
              </w:rPr>
              <w:t>営業部</w:t>
            </w:r>
          </w:p>
        </w:tc>
        <w:tc>
          <w:tcPr>
            <w:tcW w:w="1531" w:type="dxa"/>
            <w:tcBorders>
              <w:top w:val="single" w:sz="4" w:space="0" w:color="auto"/>
              <w:left w:val="single" w:sz="4" w:space="0" w:color="auto"/>
              <w:bottom w:val="single" w:sz="4" w:space="0" w:color="auto"/>
              <w:right w:val="single" w:sz="4" w:space="0" w:color="auto"/>
            </w:tcBorders>
            <w:shd w:val="clear" w:color="auto" w:fill="auto"/>
            <w:tcMar>
              <w:top w:w="15" w:type="dxa"/>
              <w:left w:w="98" w:type="dxa"/>
              <w:bottom w:w="0" w:type="dxa"/>
              <w:right w:w="98" w:type="dxa"/>
            </w:tcMar>
            <w:vAlign w:val="center"/>
            <w:hideMark/>
          </w:tcPr>
          <w:p w14:paraId="7FC9E29C" w14:textId="77777777" w:rsidR="00445076" w:rsidRPr="00755204" w:rsidRDefault="00445076" w:rsidP="00DA5BBB">
            <w:pPr>
              <w:pStyle w:val="affff8"/>
            </w:pPr>
            <w:r w:rsidRPr="00755204">
              <w:rPr>
                <w:rFonts w:hint="eastAsia"/>
              </w:rPr>
              <w:t>監査人③</w:t>
            </w:r>
          </w:p>
        </w:tc>
        <w:tc>
          <w:tcPr>
            <w:tcW w:w="3921" w:type="dxa"/>
            <w:tcBorders>
              <w:top w:val="single" w:sz="4" w:space="0" w:color="auto"/>
              <w:left w:val="single" w:sz="4" w:space="0" w:color="auto"/>
              <w:bottom w:val="single" w:sz="4" w:space="0" w:color="auto"/>
              <w:right w:val="single" w:sz="4" w:space="0" w:color="auto"/>
            </w:tcBorders>
            <w:shd w:val="clear" w:color="auto" w:fill="auto"/>
            <w:tcMar>
              <w:top w:w="15" w:type="dxa"/>
              <w:left w:w="98" w:type="dxa"/>
              <w:bottom w:w="0" w:type="dxa"/>
              <w:right w:w="98" w:type="dxa"/>
            </w:tcMar>
            <w:vAlign w:val="center"/>
            <w:hideMark/>
          </w:tcPr>
          <w:p w14:paraId="7F07886F" w14:textId="77777777" w:rsidR="00445076" w:rsidRPr="00755204" w:rsidRDefault="00445076" w:rsidP="00DA5BBB">
            <w:pPr>
              <w:pStyle w:val="affff8"/>
            </w:pPr>
          </w:p>
        </w:tc>
      </w:tr>
      <w:tr w:rsidR="00445076" w:rsidRPr="00755204" w14:paraId="0A10BB73" w14:textId="77777777">
        <w:trPr>
          <w:trHeight w:val="283"/>
        </w:trPr>
        <w:tc>
          <w:tcPr>
            <w:tcW w:w="1838" w:type="dxa"/>
            <w:tcBorders>
              <w:top w:val="single" w:sz="4" w:space="0" w:color="auto"/>
              <w:left w:val="single" w:sz="4" w:space="0" w:color="auto"/>
              <w:bottom w:val="single" w:sz="4" w:space="0" w:color="auto"/>
              <w:right w:val="single" w:sz="4" w:space="0" w:color="auto"/>
            </w:tcBorders>
            <w:shd w:val="clear" w:color="auto" w:fill="2F5597"/>
            <w:tcMar>
              <w:top w:w="15" w:type="dxa"/>
              <w:left w:w="98" w:type="dxa"/>
              <w:bottom w:w="0" w:type="dxa"/>
              <w:right w:w="98" w:type="dxa"/>
            </w:tcMar>
            <w:vAlign w:val="center"/>
            <w:hideMark/>
          </w:tcPr>
          <w:p w14:paraId="1D544509" w14:textId="77777777" w:rsidR="00445076" w:rsidRPr="00755204" w:rsidRDefault="00445076" w:rsidP="00F130E0">
            <w:pPr>
              <w:pStyle w:val="affffa"/>
            </w:pPr>
            <w:r w:rsidRPr="00755204">
              <w:rPr>
                <w:rFonts w:hint="eastAsia"/>
              </w:rPr>
              <w:t>被監査部門④</w:t>
            </w:r>
          </w:p>
        </w:tc>
        <w:tc>
          <w:tcPr>
            <w:tcW w:w="3190" w:type="dxa"/>
            <w:gridSpan w:val="3"/>
            <w:tcBorders>
              <w:top w:val="single" w:sz="4" w:space="0" w:color="auto"/>
              <w:left w:val="single" w:sz="4" w:space="0" w:color="auto"/>
              <w:bottom w:val="single" w:sz="4" w:space="0" w:color="auto"/>
              <w:right w:val="single" w:sz="4" w:space="0" w:color="auto"/>
            </w:tcBorders>
            <w:shd w:val="clear" w:color="auto" w:fill="auto"/>
            <w:tcMar>
              <w:top w:w="15" w:type="dxa"/>
              <w:left w:w="97" w:type="dxa"/>
              <w:bottom w:w="0" w:type="dxa"/>
              <w:right w:w="97" w:type="dxa"/>
            </w:tcMar>
            <w:vAlign w:val="center"/>
            <w:hideMark/>
          </w:tcPr>
          <w:p w14:paraId="44E9368C" w14:textId="77777777" w:rsidR="00445076" w:rsidRPr="00755204" w:rsidRDefault="00445076" w:rsidP="00DA5BBB">
            <w:pPr>
              <w:pStyle w:val="affff8"/>
            </w:pPr>
            <w:r w:rsidRPr="00755204">
              <w:rPr>
                <w:rFonts w:hint="eastAsia"/>
              </w:rPr>
              <w:t>総務部</w:t>
            </w:r>
          </w:p>
        </w:tc>
        <w:tc>
          <w:tcPr>
            <w:tcW w:w="1531" w:type="dxa"/>
            <w:tcBorders>
              <w:top w:val="single" w:sz="4" w:space="0" w:color="auto"/>
              <w:left w:val="single" w:sz="4" w:space="0" w:color="auto"/>
              <w:bottom w:val="single" w:sz="4" w:space="0" w:color="auto"/>
              <w:right w:val="single" w:sz="4" w:space="0" w:color="auto"/>
            </w:tcBorders>
            <w:shd w:val="clear" w:color="auto" w:fill="auto"/>
            <w:tcMar>
              <w:top w:w="15" w:type="dxa"/>
              <w:left w:w="98" w:type="dxa"/>
              <w:bottom w:w="0" w:type="dxa"/>
              <w:right w:w="98" w:type="dxa"/>
            </w:tcMar>
            <w:vAlign w:val="center"/>
            <w:hideMark/>
          </w:tcPr>
          <w:p w14:paraId="41DE6F40" w14:textId="77777777" w:rsidR="00445076" w:rsidRPr="00755204" w:rsidRDefault="00445076" w:rsidP="00DA5BBB">
            <w:pPr>
              <w:pStyle w:val="affff8"/>
            </w:pPr>
            <w:r w:rsidRPr="00755204">
              <w:rPr>
                <w:rFonts w:hint="eastAsia"/>
              </w:rPr>
              <w:t>監査人④</w:t>
            </w:r>
          </w:p>
        </w:tc>
        <w:tc>
          <w:tcPr>
            <w:tcW w:w="3921" w:type="dxa"/>
            <w:tcBorders>
              <w:top w:val="single" w:sz="4" w:space="0" w:color="auto"/>
              <w:left w:val="single" w:sz="4" w:space="0" w:color="auto"/>
              <w:bottom w:val="single" w:sz="4" w:space="0" w:color="auto"/>
              <w:right w:val="single" w:sz="4" w:space="0" w:color="auto"/>
            </w:tcBorders>
            <w:shd w:val="clear" w:color="auto" w:fill="auto"/>
            <w:tcMar>
              <w:top w:w="15" w:type="dxa"/>
              <w:left w:w="98" w:type="dxa"/>
              <w:bottom w:w="0" w:type="dxa"/>
              <w:right w:w="98" w:type="dxa"/>
            </w:tcMar>
            <w:vAlign w:val="center"/>
            <w:hideMark/>
          </w:tcPr>
          <w:p w14:paraId="0D5ED4A7" w14:textId="77777777" w:rsidR="00445076" w:rsidRPr="00755204" w:rsidRDefault="00445076" w:rsidP="00DA5BBB">
            <w:pPr>
              <w:pStyle w:val="affff8"/>
            </w:pPr>
          </w:p>
        </w:tc>
      </w:tr>
      <w:tr w:rsidR="00445076" w:rsidRPr="00755204" w14:paraId="777E6DEC" w14:textId="77777777">
        <w:trPr>
          <w:trHeight w:val="1804"/>
        </w:trPr>
        <w:tc>
          <w:tcPr>
            <w:tcW w:w="1838" w:type="dxa"/>
            <w:vMerge w:val="restart"/>
            <w:tcBorders>
              <w:top w:val="single" w:sz="4" w:space="0" w:color="auto"/>
              <w:left w:val="single" w:sz="4" w:space="0" w:color="auto"/>
              <w:right w:val="single" w:sz="4" w:space="0" w:color="auto"/>
            </w:tcBorders>
            <w:shd w:val="clear" w:color="auto" w:fill="2F5597"/>
            <w:tcMar>
              <w:top w:w="15" w:type="dxa"/>
              <w:left w:w="98" w:type="dxa"/>
              <w:bottom w:w="0" w:type="dxa"/>
              <w:right w:w="98" w:type="dxa"/>
            </w:tcMar>
            <w:vAlign w:val="center"/>
            <w:hideMark/>
          </w:tcPr>
          <w:p w14:paraId="3EF3E7C5" w14:textId="77777777" w:rsidR="00445076" w:rsidRPr="00755204" w:rsidRDefault="00445076" w:rsidP="00F130E0">
            <w:pPr>
              <w:pStyle w:val="affffa"/>
            </w:pPr>
            <w:r w:rsidRPr="00755204">
              <w:rPr>
                <w:rFonts w:hint="eastAsia"/>
              </w:rPr>
              <w:t>監査総評</w:t>
            </w:r>
          </w:p>
        </w:tc>
        <w:tc>
          <w:tcPr>
            <w:tcW w:w="8642" w:type="dxa"/>
            <w:gridSpan w:val="5"/>
            <w:tcBorders>
              <w:top w:val="single" w:sz="4" w:space="0" w:color="auto"/>
              <w:left w:val="single" w:sz="4" w:space="0" w:color="auto"/>
              <w:bottom w:val="single" w:sz="4" w:space="0" w:color="auto"/>
              <w:right w:val="single" w:sz="4" w:space="0" w:color="auto"/>
            </w:tcBorders>
            <w:shd w:val="clear" w:color="auto" w:fill="auto"/>
            <w:tcMar>
              <w:top w:w="15" w:type="dxa"/>
              <w:left w:w="97" w:type="dxa"/>
              <w:bottom w:w="0" w:type="dxa"/>
              <w:right w:w="97" w:type="dxa"/>
            </w:tcMar>
            <w:vAlign w:val="center"/>
            <w:hideMark/>
          </w:tcPr>
          <w:p w14:paraId="2E0F44DD" w14:textId="77777777" w:rsidR="00445076" w:rsidRPr="00755204" w:rsidRDefault="00445076" w:rsidP="00DA5BBB">
            <w:pPr>
              <w:pStyle w:val="affff8"/>
            </w:pPr>
            <w:r w:rsidRPr="00755204">
              <w:rPr>
                <w:rFonts w:hint="eastAsia"/>
              </w:rPr>
              <w:t>ISMSの整備状況を確認</w:t>
            </w:r>
          </w:p>
          <w:p w14:paraId="1AD19307" w14:textId="77777777" w:rsidR="00445076" w:rsidRPr="00755204" w:rsidRDefault="00445076" w:rsidP="00DA5BBB">
            <w:pPr>
              <w:pStyle w:val="affff8"/>
            </w:pPr>
            <w:r w:rsidRPr="00755204">
              <w:rPr>
                <w:rFonts w:hint="eastAsia"/>
              </w:rPr>
              <w:t>当組織でのISMSは、ISO27001:2022規格に基づく体制構築（文書化）をほぼ完了し、要求事項に対する重大な不適合は検出されなかった。全体として適切</w:t>
            </w:r>
            <w:r>
              <w:rPr>
                <w:rFonts w:hint="eastAsia"/>
              </w:rPr>
              <w:t>となる</w:t>
            </w:r>
            <w:r w:rsidRPr="00755204">
              <w:rPr>
                <w:rFonts w:hint="eastAsia"/>
              </w:rPr>
              <w:t>有効な仕組みにより運用を開始したと判断できる。</w:t>
            </w:r>
          </w:p>
          <w:p w14:paraId="7502249E" w14:textId="77777777" w:rsidR="00445076" w:rsidRPr="00755204" w:rsidRDefault="00445076" w:rsidP="00DA5BBB">
            <w:pPr>
              <w:pStyle w:val="affff8"/>
            </w:pPr>
            <w:r w:rsidRPr="00755204">
              <w:rPr>
                <w:rFonts w:hint="eastAsia"/>
              </w:rPr>
              <w:t>また社員の周知に関しては、ISMS教育の実施などにより体制や方針などの周知を行っていた。</w:t>
            </w:r>
          </w:p>
          <w:p w14:paraId="6E43C0A0" w14:textId="77777777" w:rsidR="00445076" w:rsidRPr="00755204" w:rsidRDefault="00445076" w:rsidP="00DA5BBB">
            <w:pPr>
              <w:pStyle w:val="affff8"/>
            </w:pPr>
            <w:r w:rsidRPr="00755204">
              <w:rPr>
                <w:rFonts w:hint="eastAsia"/>
              </w:rPr>
              <w:t>不適合・観察事項</w:t>
            </w:r>
          </w:p>
          <w:p w14:paraId="3841A473" w14:textId="77777777" w:rsidR="00445076" w:rsidRDefault="00445076" w:rsidP="00DA5BBB">
            <w:pPr>
              <w:pStyle w:val="affff8"/>
            </w:pPr>
            <w:r w:rsidRPr="00755204">
              <w:rPr>
                <w:rFonts w:hint="eastAsia"/>
              </w:rPr>
              <w:t>一部ではあるが、対応が十分でない事項があったため○件を軽微な不適合、○件を観察事項とした。重大な不適合は、検出されなかった。</w:t>
            </w:r>
          </w:p>
          <w:p w14:paraId="494EA006" w14:textId="77777777" w:rsidR="00445076" w:rsidRDefault="00445076" w:rsidP="00DA5BBB">
            <w:pPr>
              <w:pStyle w:val="affff8"/>
            </w:pPr>
          </w:p>
          <w:p w14:paraId="685DF49F" w14:textId="77777777" w:rsidR="00445076" w:rsidRPr="00755204" w:rsidRDefault="00445076" w:rsidP="00DA5BBB">
            <w:pPr>
              <w:pStyle w:val="affff8"/>
            </w:pPr>
            <w:r w:rsidRPr="00E41B9C">
              <w:rPr>
                <w:rFonts w:hint="eastAsia"/>
              </w:rPr>
              <w:t>【軽微な不適合】</w:t>
            </w:r>
          </w:p>
        </w:tc>
      </w:tr>
      <w:tr w:rsidR="00445076" w:rsidRPr="00755204" w14:paraId="38E56336" w14:textId="77777777">
        <w:trPr>
          <w:trHeight w:val="289"/>
        </w:trPr>
        <w:tc>
          <w:tcPr>
            <w:tcW w:w="1838" w:type="dxa"/>
            <w:vMerge/>
            <w:tcBorders>
              <w:left w:val="single" w:sz="4" w:space="0" w:color="auto"/>
              <w:right w:val="single" w:sz="4" w:space="0" w:color="auto"/>
            </w:tcBorders>
            <w:shd w:val="clear" w:color="auto" w:fill="2F5597"/>
            <w:tcMar>
              <w:top w:w="15" w:type="dxa"/>
              <w:left w:w="98" w:type="dxa"/>
              <w:bottom w:w="0" w:type="dxa"/>
              <w:right w:w="98" w:type="dxa"/>
            </w:tcMar>
            <w:vAlign w:val="center"/>
          </w:tcPr>
          <w:p w14:paraId="484BE1BB" w14:textId="77777777" w:rsidR="00445076" w:rsidRPr="00755204" w:rsidRDefault="00445076">
            <w:pPr>
              <w:pStyle w:val="aff0"/>
            </w:pPr>
          </w:p>
        </w:tc>
        <w:tc>
          <w:tcPr>
            <w:tcW w:w="851" w:type="dxa"/>
            <w:tcBorders>
              <w:top w:val="single" w:sz="4" w:space="0" w:color="auto"/>
              <w:left w:val="single" w:sz="4" w:space="0" w:color="auto"/>
              <w:bottom w:val="single" w:sz="4" w:space="0" w:color="auto"/>
              <w:right w:val="single" w:sz="4" w:space="0" w:color="auto"/>
            </w:tcBorders>
            <w:shd w:val="clear" w:color="auto" w:fill="215E99" w:themeFill="text2" w:themeFillTint="BF"/>
            <w:tcMar>
              <w:top w:w="15" w:type="dxa"/>
              <w:left w:w="97" w:type="dxa"/>
              <w:bottom w:w="0" w:type="dxa"/>
              <w:right w:w="97" w:type="dxa"/>
            </w:tcMar>
          </w:tcPr>
          <w:p w14:paraId="221FAB76" w14:textId="77777777" w:rsidR="00445076" w:rsidRPr="00EA78E3" w:rsidRDefault="00445076" w:rsidP="006C60E4">
            <w:pPr>
              <w:pStyle w:val="affffa"/>
            </w:pPr>
            <w:r w:rsidRPr="00EA78E3">
              <w:rPr>
                <w:rFonts w:hint="eastAsia"/>
              </w:rPr>
              <w:t>No</w:t>
            </w:r>
          </w:p>
        </w:tc>
        <w:tc>
          <w:tcPr>
            <w:tcW w:w="1701" w:type="dxa"/>
            <w:tcBorders>
              <w:top w:val="single" w:sz="4" w:space="0" w:color="auto"/>
              <w:left w:val="single" w:sz="4" w:space="0" w:color="auto"/>
              <w:bottom w:val="single" w:sz="4" w:space="0" w:color="auto"/>
              <w:right w:val="single" w:sz="4" w:space="0" w:color="auto"/>
            </w:tcBorders>
            <w:shd w:val="clear" w:color="auto" w:fill="215E99" w:themeFill="text2" w:themeFillTint="BF"/>
          </w:tcPr>
          <w:p w14:paraId="34019041" w14:textId="77777777" w:rsidR="00445076" w:rsidRPr="00EA78E3" w:rsidRDefault="00445076" w:rsidP="006C60E4">
            <w:pPr>
              <w:pStyle w:val="affffa"/>
            </w:pPr>
            <w:r w:rsidRPr="00EA78E3">
              <w:rPr>
                <w:rFonts w:hint="eastAsia"/>
              </w:rPr>
              <w:t>規格</w:t>
            </w:r>
          </w:p>
        </w:tc>
        <w:tc>
          <w:tcPr>
            <w:tcW w:w="6090" w:type="dxa"/>
            <w:gridSpan w:val="3"/>
            <w:tcBorders>
              <w:top w:val="single" w:sz="4" w:space="0" w:color="auto"/>
              <w:left w:val="single" w:sz="4" w:space="0" w:color="auto"/>
              <w:bottom w:val="single" w:sz="4" w:space="0" w:color="auto"/>
              <w:right w:val="single" w:sz="4" w:space="0" w:color="auto"/>
            </w:tcBorders>
            <w:shd w:val="clear" w:color="auto" w:fill="215E99" w:themeFill="text2" w:themeFillTint="BF"/>
          </w:tcPr>
          <w:p w14:paraId="3B07E4E8" w14:textId="77777777" w:rsidR="00445076" w:rsidRPr="00EA78E3" w:rsidRDefault="00445076" w:rsidP="006C60E4">
            <w:pPr>
              <w:pStyle w:val="affffa"/>
            </w:pPr>
            <w:r w:rsidRPr="00EA78E3">
              <w:rPr>
                <w:rFonts w:hint="eastAsia"/>
              </w:rPr>
              <w:t>内容</w:t>
            </w:r>
          </w:p>
        </w:tc>
      </w:tr>
      <w:tr w:rsidR="00445076" w:rsidRPr="00755204" w14:paraId="322C3D32" w14:textId="77777777">
        <w:trPr>
          <w:trHeight w:val="1036"/>
        </w:trPr>
        <w:tc>
          <w:tcPr>
            <w:tcW w:w="1838" w:type="dxa"/>
            <w:vMerge/>
            <w:tcBorders>
              <w:left w:val="single" w:sz="4" w:space="0" w:color="auto"/>
              <w:right w:val="single" w:sz="4" w:space="0" w:color="auto"/>
            </w:tcBorders>
            <w:shd w:val="clear" w:color="auto" w:fill="2F5597"/>
            <w:tcMar>
              <w:top w:w="15" w:type="dxa"/>
              <w:left w:w="98" w:type="dxa"/>
              <w:bottom w:w="0" w:type="dxa"/>
              <w:right w:w="98" w:type="dxa"/>
            </w:tcMar>
            <w:vAlign w:val="center"/>
          </w:tcPr>
          <w:p w14:paraId="531BDAAB" w14:textId="77777777" w:rsidR="00445076" w:rsidRPr="00755204" w:rsidRDefault="00445076">
            <w:pPr>
              <w:pStyle w:val="aff0"/>
            </w:pPr>
          </w:p>
        </w:tc>
        <w:tc>
          <w:tcPr>
            <w:tcW w:w="851" w:type="dxa"/>
            <w:tcBorders>
              <w:top w:val="single" w:sz="4" w:space="0" w:color="auto"/>
              <w:left w:val="single" w:sz="4" w:space="0" w:color="auto"/>
              <w:bottom w:val="single" w:sz="4" w:space="0" w:color="auto"/>
              <w:right w:val="single" w:sz="4" w:space="0" w:color="auto"/>
            </w:tcBorders>
            <w:shd w:val="clear" w:color="auto" w:fill="auto"/>
            <w:tcMar>
              <w:top w:w="15" w:type="dxa"/>
              <w:left w:w="97" w:type="dxa"/>
              <w:bottom w:w="0" w:type="dxa"/>
              <w:right w:w="97" w:type="dxa"/>
            </w:tcMar>
          </w:tcPr>
          <w:p w14:paraId="6EA0B9F8" w14:textId="77777777" w:rsidR="00445076" w:rsidRDefault="00445076" w:rsidP="006C60E4">
            <w:pPr>
              <w:pStyle w:val="affff8"/>
            </w:pPr>
            <w:r>
              <w:rPr>
                <w:rFonts w:hint="eastAsia"/>
              </w:rPr>
              <w:t>1</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270B55DB" w14:textId="77777777" w:rsidR="00445076" w:rsidRDefault="00445076" w:rsidP="006C60E4">
            <w:pPr>
              <w:pStyle w:val="affff8"/>
            </w:pPr>
            <w:r>
              <w:rPr>
                <w:rFonts w:hint="eastAsia"/>
              </w:rPr>
              <w:t>5.2方針</w:t>
            </w:r>
          </w:p>
        </w:tc>
        <w:tc>
          <w:tcPr>
            <w:tcW w:w="6090" w:type="dxa"/>
            <w:gridSpan w:val="3"/>
            <w:tcBorders>
              <w:top w:val="single" w:sz="4" w:space="0" w:color="auto"/>
              <w:left w:val="single" w:sz="4" w:space="0" w:color="auto"/>
              <w:bottom w:val="single" w:sz="4" w:space="0" w:color="auto"/>
              <w:right w:val="single" w:sz="4" w:space="0" w:color="auto"/>
            </w:tcBorders>
            <w:shd w:val="clear" w:color="auto" w:fill="auto"/>
          </w:tcPr>
          <w:p w14:paraId="78E988A6" w14:textId="68525C81" w:rsidR="00445076" w:rsidRDefault="00445076" w:rsidP="006C60E4">
            <w:pPr>
              <w:pStyle w:val="affff8"/>
            </w:pPr>
            <w:r w:rsidRPr="006A4C9C">
              <w:rPr>
                <w:rFonts w:hint="eastAsia"/>
              </w:rPr>
              <w:t>規格では「情報セキュリティ方針は、次の事項を満たさなければならない。g</w:t>
            </w:r>
            <w:r w:rsidR="00EC001B">
              <w:rPr>
                <w:rFonts w:hint="eastAsia"/>
              </w:rPr>
              <w:t>）</w:t>
            </w:r>
            <w:r w:rsidRPr="006A4C9C">
              <w:rPr>
                <w:rFonts w:hint="eastAsia"/>
              </w:rPr>
              <w:t>必要に応じて、利害関係者が入手可能である。」としている。しかし、「情報セキュリティ方針」について、お客様などの利害関係者が入手可能であることを確認できなかった。</w:t>
            </w:r>
          </w:p>
        </w:tc>
      </w:tr>
      <w:tr w:rsidR="00445076" w:rsidRPr="00755204" w14:paraId="52D2E785" w14:textId="77777777">
        <w:trPr>
          <w:trHeight w:val="315"/>
        </w:trPr>
        <w:tc>
          <w:tcPr>
            <w:tcW w:w="1838" w:type="dxa"/>
            <w:vMerge/>
            <w:tcBorders>
              <w:left w:val="single" w:sz="4" w:space="0" w:color="auto"/>
              <w:right w:val="single" w:sz="4" w:space="0" w:color="auto"/>
            </w:tcBorders>
            <w:shd w:val="clear" w:color="auto" w:fill="2F5597"/>
            <w:tcMar>
              <w:top w:w="15" w:type="dxa"/>
              <w:left w:w="98" w:type="dxa"/>
              <w:bottom w:w="0" w:type="dxa"/>
              <w:right w:w="98" w:type="dxa"/>
            </w:tcMar>
            <w:vAlign w:val="center"/>
          </w:tcPr>
          <w:p w14:paraId="6634686D" w14:textId="77777777" w:rsidR="00445076" w:rsidRPr="00755204" w:rsidRDefault="00445076">
            <w:pPr>
              <w:pStyle w:val="aff0"/>
            </w:pPr>
          </w:p>
        </w:tc>
        <w:tc>
          <w:tcPr>
            <w:tcW w:w="8642" w:type="dxa"/>
            <w:gridSpan w:val="5"/>
            <w:tcBorders>
              <w:top w:val="single" w:sz="4" w:space="0" w:color="auto"/>
              <w:left w:val="single" w:sz="4" w:space="0" w:color="auto"/>
              <w:bottom w:val="single" w:sz="4" w:space="0" w:color="auto"/>
              <w:right w:val="single" w:sz="4" w:space="0" w:color="auto"/>
            </w:tcBorders>
            <w:shd w:val="clear" w:color="auto" w:fill="auto"/>
            <w:tcMar>
              <w:top w:w="15" w:type="dxa"/>
              <w:left w:w="97" w:type="dxa"/>
              <w:bottom w:w="0" w:type="dxa"/>
              <w:right w:w="97" w:type="dxa"/>
            </w:tcMar>
          </w:tcPr>
          <w:p w14:paraId="0396FF75" w14:textId="77777777" w:rsidR="00445076" w:rsidRDefault="00445076" w:rsidP="006C60E4">
            <w:pPr>
              <w:pStyle w:val="affff8"/>
            </w:pPr>
            <w:r w:rsidRPr="00137033">
              <w:rPr>
                <w:rFonts w:hint="eastAsia"/>
              </w:rPr>
              <w:t>【観察事項】</w:t>
            </w:r>
          </w:p>
        </w:tc>
      </w:tr>
      <w:tr w:rsidR="00445076" w:rsidRPr="00755204" w14:paraId="6F896AE9" w14:textId="77777777">
        <w:trPr>
          <w:trHeight w:val="315"/>
        </w:trPr>
        <w:tc>
          <w:tcPr>
            <w:tcW w:w="1838" w:type="dxa"/>
            <w:vMerge/>
            <w:tcBorders>
              <w:left w:val="single" w:sz="4" w:space="0" w:color="auto"/>
              <w:right w:val="single" w:sz="4" w:space="0" w:color="auto"/>
            </w:tcBorders>
            <w:shd w:val="clear" w:color="auto" w:fill="2F5597"/>
            <w:tcMar>
              <w:top w:w="15" w:type="dxa"/>
              <w:left w:w="98" w:type="dxa"/>
              <w:bottom w:w="0" w:type="dxa"/>
              <w:right w:w="98" w:type="dxa"/>
            </w:tcMar>
            <w:vAlign w:val="center"/>
          </w:tcPr>
          <w:p w14:paraId="0008C61E" w14:textId="77777777" w:rsidR="00445076" w:rsidRPr="00755204" w:rsidRDefault="00445076">
            <w:pPr>
              <w:pStyle w:val="aff0"/>
            </w:pPr>
          </w:p>
        </w:tc>
        <w:tc>
          <w:tcPr>
            <w:tcW w:w="851" w:type="dxa"/>
            <w:tcBorders>
              <w:top w:val="single" w:sz="4" w:space="0" w:color="auto"/>
              <w:left w:val="single" w:sz="4" w:space="0" w:color="auto"/>
              <w:bottom w:val="single" w:sz="4" w:space="0" w:color="auto"/>
              <w:right w:val="single" w:sz="4" w:space="0" w:color="auto"/>
            </w:tcBorders>
            <w:shd w:val="clear" w:color="auto" w:fill="215E99" w:themeFill="text2" w:themeFillTint="BF"/>
            <w:tcMar>
              <w:top w:w="15" w:type="dxa"/>
              <w:left w:w="97" w:type="dxa"/>
              <w:bottom w:w="0" w:type="dxa"/>
              <w:right w:w="97" w:type="dxa"/>
            </w:tcMar>
          </w:tcPr>
          <w:p w14:paraId="6BA5167B" w14:textId="77777777" w:rsidR="00445076" w:rsidRDefault="00445076" w:rsidP="006C60E4">
            <w:pPr>
              <w:pStyle w:val="affffa"/>
            </w:pPr>
            <w:r>
              <w:rPr>
                <w:rFonts w:hint="eastAsia"/>
              </w:rPr>
              <w:t>No</w:t>
            </w:r>
          </w:p>
        </w:tc>
        <w:tc>
          <w:tcPr>
            <w:tcW w:w="1701" w:type="dxa"/>
            <w:tcBorders>
              <w:top w:val="single" w:sz="4" w:space="0" w:color="auto"/>
              <w:left w:val="single" w:sz="4" w:space="0" w:color="auto"/>
              <w:bottom w:val="single" w:sz="4" w:space="0" w:color="auto"/>
              <w:right w:val="single" w:sz="4" w:space="0" w:color="auto"/>
            </w:tcBorders>
            <w:shd w:val="clear" w:color="auto" w:fill="215E99" w:themeFill="text2" w:themeFillTint="BF"/>
          </w:tcPr>
          <w:p w14:paraId="375C659F" w14:textId="77777777" w:rsidR="00445076" w:rsidRDefault="00445076" w:rsidP="006C60E4">
            <w:pPr>
              <w:pStyle w:val="affffa"/>
            </w:pPr>
            <w:r>
              <w:rPr>
                <w:rFonts w:hint="eastAsia"/>
              </w:rPr>
              <w:t>規格</w:t>
            </w:r>
          </w:p>
        </w:tc>
        <w:tc>
          <w:tcPr>
            <w:tcW w:w="6090" w:type="dxa"/>
            <w:gridSpan w:val="3"/>
            <w:tcBorders>
              <w:top w:val="single" w:sz="4" w:space="0" w:color="auto"/>
              <w:left w:val="single" w:sz="4" w:space="0" w:color="auto"/>
              <w:bottom w:val="single" w:sz="4" w:space="0" w:color="auto"/>
              <w:right w:val="single" w:sz="4" w:space="0" w:color="auto"/>
            </w:tcBorders>
            <w:shd w:val="clear" w:color="auto" w:fill="215E99" w:themeFill="text2" w:themeFillTint="BF"/>
          </w:tcPr>
          <w:p w14:paraId="6EB34C77" w14:textId="77777777" w:rsidR="00445076" w:rsidRPr="006A4C9C" w:rsidRDefault="00445076" w:rsidP="006C60E4">
            <w:pPr>
              <w:pStyle w:val="affffa"/>
            </w:pPr>
            <w:r>
              <w:rPr>
                <w:rFonts w:hint="eastAsia"/>
              </w:rPr>
              <w:t>内容</w:t>
            </w:r>
          </w:p>
        </w:tc>
      </w:tr>
      <w:tr w:rsidR="00445076" w:rsidRPr="00755204" w14:paraId="3FE5102F" w14:textId="77777777">
        <w:trPr>
          <w:trHeight w:val="863"/>
        </w:trPr>
        <w:tc>
          <w:tcPr>
            <w:tcW w:w="1838" w:type="dxa"/>
            <w:vMerge/>
            <w:tcBorders>
              <w:left w:val="single" w:sz="4" w:space="0" w:color="auto"/>
              <w:right w:val="single" w:sz="4" w:space="0" w:color="auto"/>
            </w:tcBorders>
            <w:shd w:val="clear" w:color="auto" w:fill="2F5597"/>
            <w:tcMar>
              <w:top w:w="15" w:type="dxa"/>
              <w:left w:w="98" w:type="dxa"/>
              <w:bottom w:w="0" w:type="dxa"/>
              <w:right w:w="98" w:type="dxa"/>
            </w:tcMar>
            <w:vAlign w:val="center"/>
          </w:tcPr>
          <w:p w14:paraId="05D76C40" w14:textId="77777777" w:rsidR="00445076" w:rsidRPr="00755204" w:rsidRDefault="00445076">
            <w:pPr>
              <w:pStyle w:val="aff0"/>
            </w:pPr>
          </w:p>
        </w:tc>
        <w:tc>
          <w:tcPr>
            <w:tcW w:w="851" w:type="dxa"/>
            <w:tcBorders>
              <w:top w:val="single" w:sz="4" w:space="0" w:color="auto"/>
              <w:left w:val="single" w:sz="4" w:space="0" w:color="auto"/>
              <w:bottom w:val="single" w:sz="4" w:space="0" w:color="auto"/>
              <w:right w:val="single" w:sz="4" w:space="0" w:color="auto"/>
            </w:tcBorders>
            <w:shd w:val="clear" w:color="auto" w:fill="auto"/>
            <w:tcMar>
              <w:top w:w="15" w:type="dxa"/>
              <w:left w:w="97" w:type="dxa"/>
              <w:bottom w:w="0" w:type="dxa"/>
              <w:right w:w="97" w:type="dxa"/>
            </w:tcMar>
          </w:tcPr>
          <w:p w14:paraId="3460939D" w14:textId="77777777" w:rsidR="00445076" w:rsidRDefault="00445076" w:rsidP="006C60E4">
            <w:pPr>
              <w:pStyle w:val="affff8"/>
            </w:pPr>
            <w:r>
              <w:rPr>
                <w:rFonts w:hint="eastAsia"/>
              </w:rPr>
              <w:t>1</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780BC8FF" w14:textId="77777777" w:rsidR="00445076" w:rsidRPr="006D6159" w:rsidRDefault="00445076" w:rsidP="006C60E4">
            <w:pPr>
              <w:pStyle w:val="affff8"/>
            </w:pPr>
            <w:r w:rsidRPr="006A4C9C">
              <w:rPr>
                <w:rFonts w:hint="eastAsia"/>
              </w:rPr>
              <w:t>4.3情報セキュリティマネジメントシステムの適用範囲の決定</w:t>
            </w:r>
          </w:p>
        </w:tc>
        <w:tc>
          <w:tcPr>
            <w:tcW w:w="6090" w:type="dxa"/>
            <w:gridSpan w:val="3"/>
            <w:tcBorders>
              <w:top w:val="single" w:sz="4" w:space="0" w:color="auto"/>
              <w:left w:val="single" w:sz="4" w:space="0" w:color="auto"/>
              <w:bottom w:val="single" w:sz="4" w:space="0" w:color="auto"/>
              <w:right w:val="single" w:sz="4" w:space="0" w:color="auto"/>
            </w:tcBorders>
            <w:shd w:val="clear" w:color="auto" w:fill="auto"/>
          </w:tcPr>
          <w:p w14:paraId="772ACC1B" w14:textId="77777777" w:rsidR="00445076" w:rsidRPr="006A4C9C" w:rsidRDefault="00445076" w:rsidP="006C60E4">
            <w:pPr>
              <w:pStyle w:val="affff8"/>
            </w:pPr>
            <w:r w:rsidRPr="00CD4CB9">
              <w:t>ISMSマニュアルとネットワーク図で適用範囲の表現が同じであることの確認が難しい状況でした。ISMSマニュアルでは、ルータまで。ネットワーク図では、ONUまで。</w:t>
            </w:r>
          </w:p>
        </w:tc>
      </w:tr>
      <w:tr w:rsidR="00445076" w:rsidRPr="00755204" w14:paraId="5A87EEE7" w14:textId="77777777">
        <w:trPr>
          <w:trHeight w:val="373"/>
        </w:trPr>
        <w:tc>
          <w:tcPr>
            <w:tcW w:w="1838" w:type="dxa"/>
            <w:vMerge/>
            <w:tcBorders>
              <w:left w:val="single" w:sz="4" w:space="0" w:color="auto"/>
              <w:bottom w:val="single" w:sz="4" w:space="0" w:color="auto"/>
              <w:right w:val="single" w:sz="4" w:space="0" w:color="auto"/>
            </w:tcBorders>
            <w:shd w:val="clear" w:color="auto" w:fill="2F5597"/>
            <w:tcMar>
              <w:top w:w="15" w:type="dxa"/>
              <w:left w:w="98" w:type="dxa"/>
              <w:bottom w:w="0" w:type="dxa"/>
              <w:right w:w="98" w:type="dxa"/>
            </w:tcMar>
            <w:vAlign w:val="center"/>
          </w:tcPr>
          <w:p w14:paraId="51AAB5F6" w14:textId="77777777" w:rsidR="00445076" w:rsidRPr="00755204" w:rsidRDefault="00445076">
            <w:pPr>
              <w:pStyle w:val="aff0"/>
            </w:pPr>
          </w:p>
        </w:tc>
        <w:tc>
          <w:tcPr>
            <w:tcW w:w="851" w:type="dxa"/>
            <w:tcBorders>
              <w:top w:val="single" w:sz="4" w:space="0" w:color="auto"/>
              <w:left w:val="single" w:sz="4" w:space="0" w:color="auto"/>
              <w:bottom w:val="single" w:sz="4" w:space="0" w:color="auto"/>
              <w:right w:val="single" w:sz="4" w:space="0" w:color="auto"/>
            </w:tcBorders>
            <w:shd w:val="clear" w:color="auto" w:fill="auto"/>
            <w:tcMar>
              <w:top w:w="15" w:type="dxa"/>
              <w:left w:w="97" w:type="dxa"/>
              <w:bottom w:w="0" w:type="dxa"/>
              <w:right w:w="97" w:type="dxa"/>
            </w:tcMar>
          </w:tcPr>
          <w:p w14:paraId="1D1384DF" w14:textId="77777777" w:rsidR="00445076" w:rsidRDefault="00445076" w:rsidP="006C60E4">
            <w:pPr>
              <w:pStyle w:val="affff8"/>
            </w:pPr>
            <w:r>
              <w:rPr>
                <w:rFonts w:hint="eastAsia"/>
              </w:rPr>
              <w:t>2</w:t>
            </w:r>
          </w:p>
        </w:tc>
        <w:tc>
          <w:tcPr>
            <w:tcW w:w="1701" w:type="dxa"/>
            <w:tcBorders>
              <w:top w:val="single" w:sz="4" w:space="0" w:color="auto"/>
              <w:left w:val="single" w:sz="4" w:space="0" w:color="auto"/>
              <w:bottom w:val="single" w:sz="4" w:space="0" w:color="auto"/>
              <w:right w:val="single" w:sz="4" w:space="0" w:color="auto"/>
            </w:tcBorders>
            <w:shd w:val="clear" w:color="auto" w:fill="auto"/>
          </w:tcPr>
          <w:p w14:paraId="10DD2513" w14:textId="77777777" w:rsidR="00445076" w:rsidRPr="006A4C9C" w:rsidRDefault="00445076" w:rsidP="006C60E4">
            <w:pPr>
              <w:pStyle w:val="affff8"/>
            </w:pPr>
            <w:r w:rsidRPr="006A4C9C">
              <w:rPr>
                <w:rFonts w:hint="eastAsia"/>
              </w:rPr>
              <w:t>7.3認識</w:t>
            </w:r>
          </w:p>
        </w:tc>
        <w:tc>
          <w:tcPr>
            <w:tcW w:w="6090" w:type="dxa"/>
            <w:gridSpan w:val="3"/>
            <w:tcBorders>
              <w:top w:val="single" w:sz="4" w:space="0" w:color="auto"/>
              <w:left w:val="single" w:sz="4" w:space="0" w:color="auto"/>
              <w:bottom w:val="single" w:sz="4" w:space="0" w:color="auto"/>
              <w:right w:val="single" w:sz="4" w:space="0" w:color="auto"/>
            </w:tcBorders>
            <w:shd w:val="clear" w:color="auto" w:fill="auto"/>
          </w:tcPr>
          <w:p w14:paraId="0EE3F703" w14:textId="77777777" w:rsidR="00445076" w:rsidRPr="00CD4CB9" w:rsidRDefault="00445076" w:rsidP="006C60E4">
            <w:pPr>
              <w:pStyle w:val="affff8"/>
            </w:pPr>
            <w:r w:rsidRPr="00CD4CB9">
              <w:rPr>
                <w:rFonts w:hint="eastAsia"/>
              </w:rPr>
              <w:t>実施中の</w:t>
            </w:r>
            <w:r w:rsidRPr="00CD4CB9">
              <w:t>ISMS教育の終了をお願いします。</w:t>
            </w:r>
          </w:p>
        </w:tc>
      </w:tr>
      <w:tr w:rsidR="00445076" w:rsidRPr="00755204" w14:paraId="637A8CC2" w14:textId="77777777">
        <w:trPr>
          <w:trHeight w:val="573"/>
        </w:trPr>
        <w:tc>
          <w:tcPr>
            <w:tcW w:w="1838" w:type="dxa"/>
            <w:tcBorders>
              <w:top w:val="single" w:sz="4" w:space="0" w:color="auto"/>
              <w:left w:val="single" w:sz="4" w:space="0" w:color="auto"/>
              <w:bottom w:val="single" w:sz="4" w:space="0" w:color="auto"/>
              <w:right w:val="single" w:sz="4" w:space="0" w:color="auto"/>
            </w:tcBorders>
            <w:shd w:val="clear" w:color="auto" w:fill="2F5597"/>
            <w:tcMar>
              <w:top w:w="15" w:type="dxa"/>
              <w:left w:w="98" w:type="dxa"/>
              <w:bottom w:w="0" w:type="dxa"/>
              <w:right w:w="98" w:type="dxa"/>
            </w:tcMar>
            <w:vAlign w:val="center"/>
            <w:hideMark/>
          </w:tcPr>
          <w:p w14:paraId="2BE4F254" w14:textId="77777777" w:rsidR="00445076" w:rsidRPr="00755204" w:rsidRDefault="00445076" w:rsidP="00F130E0">
            <w:pPr>
              <w:pStyle w:val="affffa"/>
            </w:pPr>
            <w:r w:rsidRPr="00755204">
              <w:rPr>
                <w:rFonts w:hint="eastAsia"/>
              </w:rPr>
              <w:t>備考</w:t>
            </w:r>
          </w:p>
          <w:p w14:paraId="09315543" w14:textId="77777777" w:rsidR="00445076" w:rsidRPr="00755204" w:rsidRDefault="00445076" w:rsidP="00F130E0">
            <w:pPr>
              <w:pStyle w:val="affffa"/>
            </w:pPr>
            <w:r w:rsidRPr="00755204">
              <w:rPr>
                <w:rFonts w:hint="eastAsia"/>
              </w:rPr>
              <w:t>（フォローアップなど）</w:t>
            </w:r>
          </w:p>
        </w:tc>
        <w:tc>
          <w:tcPr>
            <w:tcW w:w="8642" w:type="dxa"/>
            <w:gridSpan w:val="5"/>
            <w:tcBorders>
              <w:top w:val="single" w:sz="4" w:space="0" w:color="auto"/>
              <w:left w:val="single" w:sz="4" w:space="0" w:color="auto"/>
              <w:bottom w:val="single" w:sz="4" w:space="0" w:color="auto"/>
              <w:right w:val="single" w:sz="4" w:space="0" w:color="auto"/>
            </w:tcBorders>
            <w:shd w:val="clear" w:color="auto" w:fill="auto"/>
            <w:tcMar>
              <w:top w:w="15" w:type="dxa"/>
              <w:left w:w="97" w:type="dxa"/>
              <w:bottom w:w="0" w:type="dxa"/>
              <w:right w:w="97" w:type="dxa"/>
            </w:tcMar>
            <w:vAlign w:val="center"/>
            <w:hideMark/>
          </w:tcPr>
          <w:p w14:paraId="44A0AF86" w14:textId="77777777" w:rsidR="00445076" w:rsidRPr="00755204" w:rsidRDefault="00445076" w:rsidP="006C60E4">
            <w:pPr>
              <w:pStyle w:val="affff8"/>
            </w:pPr>
            <w:r w:rsidRPr="00755204">
              <w:rPr>
                <w:rFonts w:hint="eastAsia"/>
              </w:rPr>
              <w:t>次回の内部監査にて対応のフォローを行う</w:t>
            </w:r>
          </w:p>
        </w:tc>
      </w:tr>
    </w:tbl>
    <w:p w14:paraId="6F76C996" w14:textId="77777777" w:rsidR="00445076" w:rsidRDefault="00445076">
      <w:pPr>
        <w:ind w:firstLineChars="0" w:firstLine="0"/>
      </w:pPr>
    </w:p>
    <w:p w14:paraId="3B207AE6" w14:textId="77777777" w:rsidR="00445076" w:rsidRDefault="00445076">
      <w:pPr>
        <w:pStyle w:val="5"/>
      </w:pPr>
      <w:r w:rsidRPr="00E16E22">
        <w:rPr>
          <w:rFonts w:hint="eastAsia"/>
        </w:rPr>
        <w:t>9.</w:t>
      </w:r>
      <w:r>
        <w:rPr>
          <w:rFonts w:hint="eastAsia"/>
        </w:rPr>
        <w:t>3</w:t>
      </w:r>
      <w:r w:rsidRPr="00E16E22">
        <w:rPr>
          <w:rFonts w:hint="eastAsia"/>
        </w:rPr>
        <w:t xml:space="preserve"> </w:t>
      </w:r>
      <w:r w:rsidRPr="00755204">
        <w:rPr>
          <w:rFonts w:hint="eastAsia"/>
        </w:rPr>
        <w:t>マネジメントレビュー</w:t>
      </w:r>
    </w:p>
    <w:tbl>
      <w:tblPr>
        <w:tblStyle w:val="aa"/>
        <w:tblW w:w="10490" w:type="dxa"/>
        <w:tblInd w:w="-5" w:type="dxa"/>
        <w:tblLook w:val="04A0" w:firstRow="1" w:lastRow="0" w:firstColumn="1" w:lastColumn="0" w:noHBand="0" w:noVBand="1"/>
      </w:tblPr>
      <w:tblGrid>
        <w:gridCol w:w="4253"/>
        <w:gridCol w:w="6237"/>
      </w:tblGrid>
      <w:tr w:rsidR="00F53B2F" w14:paraId="147B26FE" w14:textId="77777777">
        <w:tc>
          <w:tcPr>
            <w:tcW w:w="4253" w:type="dxa"/>
            <w:shd w:val="clear" w:color="auto" w:fill="215E99"/>
          </w:tcPr>
          <w:p w14:paraId="6817A9B0" w14:textId="77777777" w:rsidR="00445076" w:rsidRDefault="00445076">
            <w:pPr>
              <w:pStyle w:val="aff0"/>
            </w:pPr>
            <w:r>
              <w:rPr>
                <w:rFonts w:hint="eastAsia"/>
              </w:rPr>
              <w:t>作成する文書</w:t>
            </w:r>
          </w:p>
        </w:tc>
        <w:tc>
          <w:tcPr>
            <w:tcW w:w="6237" w:type="dxa"/>
          </w:tcPr>
          <w:p w14:paraId="6ED5A07F" w14:textId="77777777" w:rsidR="00445076" w:rsidRPr="00A05929" w:rsidRDefault="00445076" w:rsidP="00892C01">
            <w:pPr>
              <w:pStyle w:val="ab"/>
              <w:widowControl/>
              <w:numPr>
                <w:ilvl w:val="0"/>
                <w:numId w:val="97"/>
              </w:numPr>
              <w:ind w:leftChars="0" w:firstLineChars="0"/>
              <w:jc w:val="left"/>
              <w:textAlignment w:val="baseline"/>
              <w:rPr>
                <w:rFonts w:ascii="メイリオ" w:eastAsia="メイリオ" w:hAnsi="メイリオ"/>
                <w:color w:val="000000"/>
                <w:kern w:val="24"/>
                <w:sz w:val="21"/>
                <w:szCs w:val="21"/>
              </w:rPr>
            </w:pPr>
            <w:r>
              <w:rPr>
                <w:rFonts w:ascii="メイリオ" w:eastAsia="メイリオ" w:hAnsi="メイリオ" w:hint="eastAsia"/>
                <w:color w:val="000000"/>
                <w:kern w:val="24"/>
                <w:sz w:val="21"/>
                <w:szCs w:val="21"/>
              </w:rPr>
              <w:t>マネジメントレビュー報告書</w:t>
            </w:r>
          </w:p>
        </w:tc>
      </w:tr>
    </w:tbl>
    <w:p w14:paraId="5393A5AE" w14:textId="77777777" w:rsidR="00445076" w:rsidRDefault="00445076">
      <w:r>
        <w:rPr>
          <w:noProof/>
        </w:rPr>
        <w:drawing>
          <wp:anchor distT="0" distB="0" distL="114300" distR="114300" simplePos="0" relativeHeight="251656414" behindDoc="0" locked="0" layoutInCell="1" allowOverlap="1" wp14:anchorId="2E50417E" wp14:editId="3ED653C0">
            <wp:simplePos x="0" y="0"/>
            <wp:positionH relativeFrom="margin">
              <wp:posOffset>814705</wp:posOffset>
            </wp:positionH>
            <wp:positionV relativeFrom="paragraph">
              <wp:posOffset>1625600</wp:posOffset>
            </wp:positionV>
            <wp:extent cx="5017135" cy="853440"/>
            <wp:effectExtent l="0" t="0" r="0" b="0"/>
            <wp:wrapTopAndBottom/>
            <wp:docPr id="17330561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56186"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17135" cy="853440"/>
                    </a:xfrm>
                    <a:prstGeom prst="rect">
                      <a:avLst/>
                    </a:prstGeom>
                    <a:noFill/>
                    <a:ln>
                      <a:noFill/>
                    </a:ln>
                  </pic:spPr>
                </pic:pic>
              </a:graphicData>
            </a:graphic>
          </wp:anchor>
        </w:drawing>
      </w:r>
      <w:r w:rsidRPr="00755204">
        <w:rPr>
          <w:rFonts w:hint="eastAsia"/>
        </w:rPr>
        <w:t>マネジメントレビューとは、経営者（トップマネジメント）が行うレビュー活動です。トップマネジメントは、内部監査の結果や利害関係者からのフィードバックをもとに、組織のISMSが適切に運用されているか</w:t>
      </w:r>
      <w:r>
        <w:rPr>
          <w:rFonts w:hint="eastAsia"/>
        </w:rPr>
        <w:t>否か</w:t>
      </w:r>
      <w:r w:rsidRPr="00755204">
        <w:rPr>
          <w:rFonts w:hint="eastAsia"/>
        </w:rPr>
        <w:t>を判断し、必要に応じて改善方法を指示します。この活動は、少なくとも年に1回定期的に実施することが求められています。トップマネジメントに報告した内容（インプット）と、トップマネジメントの指示や提案（アウトプット）を文書化したものが、マネジメントレビュー報告書です。</w:t>
      </w:r>
    </w:p>
    <w:p w14:paraId="6247E205" w14:textId="77777777" w:rsidR="00445076" w:rsidRDefault="00445076">
      <w:pPr>
        <w:ind w:firstLineChars="0" w:firstLine="0"/>
      </w:pPr>
    </w:p>
    <w:p w14:paraId="7AB6C389" w14:textId="77777777" w:rsidR="00445076" w:rsidRDefault="00445076">
      <w:r w:rsidRPr="00422EBE">
        <w:rPr>
          <w:rFonts w:hint="eastAsia"/>
        </w:rPr>
        <w:t>インプット、アウトプットに含める必要がある内容は以下の通りです。</w:t>
      </w:r>
    </w:p>
    <w:tbl>
      <w:tblPr>
        <w:tblW w:w="10480" w:type="dxa"/>
        <w:tblCellMar>
          <w:left w:w="0" w:type="dxa"/>
          <w:right w:w="0" w:type="dxa"/>
        </w:tblCellMar>
        <w:tblLook w:val="0420" w:firstRow="1" w:lastRow="0" w:firstColumn="0" w:lastColumn="0" w:noHBand="0" w:noVBand="1"/>
      </w:tblPr>
      <w:tblGrid>
        <w:gridCol w:w="10480"/>
      </w:tblGrid>
      <w:tr w:rsidR="00445076" w:rsidRPr="003D685B" w14:paraId="369254C0" w14:textId="77777777">
        <w:tc>
          <w:tcPr>
            <w:tcW w:w="10480" w:type="dxa"/>
            <w:tcBorders>
              <w:top w:val="single" w:sz="8" w:space="0" w:color="000000"/>
              <w:left w:val="single" w:sz="8" w:space="0" w:color="000000"/>
              <w:bottom w:val="single" w:sz="8" w:space="0" w:color="000000"/>
              <w:right w:val="single" w:sz="8" w:space="0" w:color="000000"/>
            </w:tcBorders>
            <w:shd w:val="clear" w:color="auto" w:fill="2F5597"/>
            <w:tcMar>
              <w:top w:w="72" w:type="dxa"/>
              <w:left w:w="144" w:type="dxa"/>
              <w:bottom w:w="72" w:type="dxa"/>
              <w:right w:w="144" w:type="dxa"/>
            </w:tcMar>
            <w:hideMark/>
          </w:tcPr>
          <w:p w14:paraId="50786A49" w14:textId="77777777" w:rsidR="00445076" w:rsidRPr="003D685B" w:rsidRDefault="00445076">
            <w:pPr>
              <w:pStyle w:val="aff0"/>
            </w:pPr>
            <w:r w:rsidRPr="003D685B">
              <w:rPr>
                <w:rFonts w:hint="eastAsia"/>
              </w:rPr>
              <w:t>インプットに含める必要がある事項</w:t>
            </w:r>
          </w:p>
        </w:tc>
      </w:tr>
      <w:tr w:rsidR="00445076" w:rsidRPr="003D685B" w14:paraId="63E7B01B" w14:textId="77777777">
        <w:trPr>
          <w:trHeight w:val="253"/>
        </w:trPr>
        <w:tc>
          <w:tcPr>
            <w:tcW w:w="10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6CA289C" w14:textId="77777777" w:rsidR="00445076" w:rsidRDefault="00445076">
            <w:pPr>
              <w:pStyle w:val="afff8"/>
            </w:pPr>
            <w:r w:rsidRPr="003D685B">
              <w:rPr>
                <w:rFonts w:hint="eastAsia"/>
              </w:rPr>
              <w:t>1. 前回までの指示事項に対する処置の進捗や結果</w:t>
            </w:r>
          </w:p>
          <w:p w14:paraId="3484C0DD" w14:textId="77777777" w:rsidR="00445076" w:rsidRPr="003D685B" w:rsidRDefault="00445076">
            <w:pPr>
              <w:pStyle w:val="afff6"/>
            </w:pPr>
            <w:r w:rsidRPr="003D685B">
              <w:rPr>
                <w:rFonts w:hint="eastAsia"/>
              </w:rPr>
              <w:t>トップマネジメントから前回指示された改善活動の進捗状況や結果を記載します。初回の場合は記載しません。</w:t>
            </w:r>
          </w:p>
        </w:tc>
      </w:tr>
      <w:tr w:rsidR="00445076" w:rsidRPr="003D685B" w14:paraId="33074E88" w14:textId="77777777">
        <w:trPr>
          <w:trHeight w:val="253"/>
        </w:trPr>
        <w:tc>
          <w:tcPr>
            <w:tcW w:w="10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5BE322" w14:textId="77777777" w:rsidR="00445076" w:rsidRDefault="00445076">
            <w:pPr>
              <w:pStyle w:val="afff8"/>
            </w:pPr>
            <w:r w:rsidRPr="003D685B">
              <w:rPr>
                <w:rFonts w:hint="eastAsia"/>
              </w:rPr>
              <w:t>2. ISMSに関連する外部および内部の課題の変化</w:t>
            </w:r>
          </w:p>
          <w:p w14:paraId="42257BB3" w14:textId="77777777" w:rsidR="00445076" w:rsidRPr="003D685B" w:rsidRDefault="00445076">
            <w:pPr>
              <w:pStyle w:val="afff6"/>
            </w:pPr>
            <w:r w:rsidRPr="003D685B">
              <w:rPr>
                <w:rFonts w:hint="eastAsia"/>
              </w:rPr>
              <w:t>事業の変化、法規制の改正など、昨年と比べた外部および内部の課題の変化について記載します。</w:t>
            </w:r>
          </w:p>
        </w:tc>
      </w:tr>
      <w:tr w:rsidR="00445076" w:rsidRPr="003D685B" w14:paraId="6A01B2D7" w14:textId="77777777">
        <w:trPr>
          <w:trHeight w:val="253"/>
        </w:trPr>
        <w:tc>
          <w:tcPr>
            <w:tcW w:w="10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5C7C57" w14:textId="77777777" w:rsidR="00445076" w:rsidRDefault="00445076">
            <w:pPr>
              <w:pStyle w:val="afff8"/>
            </w:pPr>
            <w:r w:rsidRPr="003D685B">
              <w:rPr>
                <w:rFonts w:hint="eastAsia"/>
              </w:rPr>
              <w:t>3. ISMSに関連する利害関係者のニーズおよび期待の変化</w:t>
            </w:r>
          </w:p>
          <w:p w14:paraId="091AF3A5" w14:textId="77777777" w:rsidR="00445076" w:rsidRPr="003D685B" w:rsidRDefault="00445076">
            <w:pPr>
              <w:pStyle w:val="afff6"/>
            </w:pPr>
            <w:r w:rsidRPr="003D685B">
              <w:rPr>
                <w:rFonts w:hint="eastAsia"/>
              </w:rPr>
              <w:t>「顧客や取引先、従業員、株主など利害関係者からの情報セキュリティに関する要求」の変化について記載します。</w:t>
            </w:r>
          </w:p>
        </w:tc>
      </w:tr>
      <w:tr w:rsidR="00445076" w:rsidRPr="003D685B" w14:paraId="181FE914" w14:textId="77777777">
        <w:trPr>
          <w:trHeight w:val="991"/>
        </w:trPr>
        <w:tc>
          <w:tcPr>
            <w:tcW w:w="10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E36E142" w14:textId="77777777" w:rsidR="00445076" w:rsidRPr="003D685B" w:rsidRDefault="00445076">
            <w:pPr>
              <w:pStyle w:val="afff8"/>
            </w:pPr>
            <w:r w:rsidRPr="003D685B">
              <w:rPr>
                <w:rFonts w:hint="eastAsia"/>
              </w:rPr>
              <w:t>4. 情報セキュリティパフォーマンスの実績報告</w:t>
            </w:r>
          </w:p>
          <w:p w14:paraId="7A6C842E" w14:textId="77777777" w:rsidR="00445076" w:rsidRPr="003D685B" w:rsidRDefault="00445076">
            <w:pPr>
              <w:pStyle w:val="afff6"/>
            </w:pPr>
            <w:r w:rsidRPr="003D685B">
              <w:rPr>
                <w:rFonts w:hint="eastAsia"/>
              </w:rPr>
              <w:t>以下の内容について、報告します。</w:t>
            </w:r>
          </w:p>
          <w:p w14:paraId="3017C56F" w14:textId="77777777" w:rsidR="00445076" w:rsidRDefault="00445076" w:rsidP="00892C01">
            <w:pPr>
              <w:pStyle w:val="afff6"/>
              <w:numPr>
                <w:ilvl w:val="0"/>
                <w:numId w:val="813"/>
              </w:numPr>
              <w:tabs>
                <w:tab w:val="clear" w:pos="1830"/>
                <w:tab w:val="left" w:pos="455"/>
              </w:tabs>
            </w:pPr>
            <w:r w:rsidRPr="003D685B">
              <w:rPr>
                <w:rFonts w:hint="eastAsia"/>
              </w:rPr>
              <w:t>不適合および是正処置</w:t>
            </w:r>
          </w:p>
          <w:p w14:paraId="1AFDFC62" w14:textId="77777777" w:rsidR="00445076" w:rsidRPr="003D685B" w:rsidRDefault="00445076" w:rsidP="00892C01">
            <w:pPr>
              <w:pStyle w:val="afff6"/>
              <w:numPr>
                <w:ilvl w:val="1"/>
                <w:numId w:val="813"/>
              </w:numPr>
            </w:pPr>
            <w:r w:rsidRPr="003D685B">
              <w:rPr>
                <w:rFonts w:hint="eastAsia"/>
              </w:rPr>
              <w:t>不適合に対する是正処置の実施状況を報告します。</w:t>
            </w:r>
          </w:p>
          <w:p w14:paraId="1CC7F2E7" w14:textId="77777777" w:rsidR="00445076" w:rsidRDefault="00445076" w:rsidP="00892C01">
            <w:pPr>
              <w:pStyle w:val="afff6"/>
              <w:numPr>
                <w:ilvl w:val="0"/>
                <w:numId w:val="813"/>
              </w:numPr>
              <w:tabs>
                <w:tab w:val="clear" w:pos="1830"/>
                <w:tab w:val="left" w:pos="455"/>
              </w:tabs>
            </w:pPr>
            <w:r w:rsidRPr="003D685B">
              <w:rPr>
                <w:rFonts w:hint="eastAsia"/>
              </w:rPr>
              <w:t>監視および測定の結果</w:t>
            </w:r>
          </w:p>
          <w:p w14:paraId="3DBE3D58" w14:textId="77777777" w:rsidR="00445076" w:rsidRPr="003D685B" w:rsidRDefault="00445076" w:rsidP="00892C01">
            <w:pPr>
              <w:pStyle w:val="afff6"/>
              <w:numPr>
                <w:ilvl w:val="1"/>
                <w:numId w:val="813"/>
              </w:numPr>
            </w:pPr>
            <w:r w:rsidRPr="003D685B">
              <w:rPr>
                <w:rFonts w:hint="eastAsia"/>
              </w:rPr>
              <w:t>情報セキュリティパフォーマンスや、ISMSの有効性についての監視、測定結果を報告します。</w:t>
            </w:r>
          </w:p>
          <w:p w14:paraId="46442000" w14:textId="77777777" w:rsidR="00445076" w:rsidRDefault="00445076" w:rsidP="00892C01">
            <w:pPr>
              <w:pStyle w:val="afff6"/>
              <w:numPr>
                <w:ilvl w:val="0"/>
                <w:numId w:val="813"/>
              </w:numPr>
              <w:tabs>
                <w:tab w:val="clear" w:pos="1830"/>
                <w:tab w:val="left" w:pos="455"/>
              </w:tabs>
            </w:pPr>
            <w:r w:rsidRPr="003D685B">
              <w:rPr>
                <w:rFonts w:hint="eastAsia"/>
              </w:rPr>
              <w:t>監査結果</w:t>
            </w:r>
          </w:p>
          <w:p w14:paraId="3E8C8155" w14:textId="77777777" w:rsidR="00445076" w:rsidRPr="003D685B" w:rsidRDefault="00445076" w:rsidP="00892C01">
            <w:pPr>
              <w:pStyle w:val="afff6"/>
              <w:numPr>
                <w:ilvl w:val="1"/>
                <w:numId w:val="813"/>
              </w:numPr>
            </w:pPr>
            <w:r w:rsidRPr="003D685B">
              <w:rPr>
                <w:rFonts w:hint="eastAsia"/>
              </w:rPr>
              <w:t>内部監査の結果を報告します。</w:t>
            </w:r>
          </w:p>
          <w:p w14:paraId="2F4A71D9" w14:textId="77777777" w:rsidR="00445076" w:rsidRDefault="00445076" w:rsidP="00892C01">
            <w:pPr>
              <w:pStyle w:val="afff6"/>
              <w:numPr>
                <w:ilvl w:val="0"/>
                <w:numId w:val="813"/>
              </w:numPr>
              <w:tabs>
                <w:tab w:val="clear" w:pos="1830"/>
                <w:tab w:val="left" w:pos="455"/>
              </w:tabs>
            </w:pPr>
            <w:r w:rsidRPr="003D685B">
              <w:rPr>
                <w:rFonts w:hint="eastAsia"/>
              </w:rPr>
              <w:t>情報セキュリティ目的の達成</w:t>
            </w:r>
          </w:p>
          <w:p w14:paraId="55FE4EBF" w14:textId="77777777" w:rsidR="00445076" w:rsidRPr="003D685B" w:rsidRDefault="00445076" w:rsidP="00892C01">
            <w:pPr>
              <w:pStyle w:val="afff6"/>
              <w:numPr>
                <w:ilvl w:val="1"/>
                <w:numId w:val="813"/>
              </w:numPr>
            </w:pPr>
            <w:r w:rsidRPr="003D685B">
              <w:rPr>
                <w:rFonts w:hint="eastAsia"/>
              </w:rPr>
              <w:t>情報セキュリティ目的の達成数や未達成数など、情報セキュリティ目的の達成状況を報告します。</w:t>
            </w:r>
          </w:p>
        </w:tc>
      </w:tr>
      <w:tr w:rsidR="00445076" w:rsidRPr="003D685B" w14:paraId="1F57ADB1" w14:textId="77777777">
        <w:trPr>
          <w:trHeight w:val="346"/>
        </w:trPr>
        <w:tc>
          <w:tcPr>
            <w:tcW w:w="10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3D6921" w14:textId="77777777" w:rsidR="00445076" w:rsidRDefault="00445076">
            <w:pPr>
              <w:pStyle w:val="afff8"/>
            </w:pPr>
            <w:r w:rsidRPr="003D685B">
              <w:rPr>
                <w:rFonts w:hint="eastAsia"/>
              </w:rPr>
              <w:t>5. 利害関係者からのフィードバック</w:t>
            </w:r>
          </w:p>
          <w:p w14:paraId="1DF6C7B2" w14:textId="77777777" w:rsidR="00445076" w:rsidRPr="003D685B" w:rsidRDefault="00445076">
            <w:pPr>
              <w:pStyle w:val="afff6"/>
            </w:pPr>
            <w:r w:rsidRPr="003D685B">
              <w:rPr>
                <w:rFonts w:hint="eastAsia"/>
              </w:rPr>
              <w:t>利害関係者から、情報セキュリティに関する要望などについて、対応した結果を報告します。</w:t>
            </w:r>
          </w:p>
        </w:tc>
      </w:tr>
      <w:tr w:rsidR="00445076" w:rsidRPr="003D685B" w14:paraId="1F665A34" w14:textId="77777777">
        <w:trPr>
          <w:trHeight w:val="346"/>
        </w:trPr>
        <w:tc>
          <w:tcPr>
            <w:tcW w:w="10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AF115B" w14:textId="77777777" w:rsidR="00445076" w:rsidRDefault="00445076">
            <w:pPr>
              <w:pStyle w:val="afff8"/>
            </w:pPr>
            <w:r w:rsidRPr="003D685B">
              <w:rPr>
                <w:rFonts w:hint="eastAsia"/>
              </w:rPr>
              <w:t>6. リスクアセスメントの結果およびリスク対応計画の状況</w:t>
            </w:r>
          </w:p>
          <w:bookmarkStart w:id="929" w:name="■リスクアセスメント13ー2ー7"/>
          <w:p w14:paraId="3439906C" w14:textId="1AD16899" w:rsidR="00445076" w:rsidRPr="003D685B" w:rsidRDefault="00CB121B">
            <w:pPr>
              <w:pStyle w:val="afff6"/>
            </w:pPr>
            <w:r>
              <w:fldChar w:fldCharType="begin"/>
            </w:r>
            <w:r>
              <w:rPr>
                <w:rFonts w:hint="eastAsia"/>
              </w:rPr>
              <w:instrText xml:space="preserve">HYPERLINK </w:instrText>
            </w:r>
            <w:r>
              <w:instrText xml:space="preserve"> \l "</w:instrText>
            </w:r>
            <w:r>
              <w:rPr>
                <w:rFonts w:hint="eastAsia"/>
              </w:rPr>
              <w:instrText>■リスクアセスメント</w:instrText>
            </w:r>
            <w:r>
              <w:instrText>"</w:instrText>
            </w:r>
            <w:r>
              <w:fldChar w:fldCharType="separate"/>
            </w:r>
            <w:r w:rsidR="00445076" w:rsidRPr="00CB121B">
              <w:rPr>
                <w:rStyle w:val="a7"/>
                <w:rFonts w:hint="eastAsia"/>
              </w:rPr>
              <w:t>リスクアセスメント</w:t>
            </w:r>
            <w:bookmarkEnd w:id="929"/>
            <w:r>
              <w:fldChar w:fldCharType="end"/>
            </w:r>
            <w:r w:rsidR="00445076" w:rsidRPr="003D685B">
              <w:rPr>
                <w:rFonts w:hint="eastAsia"/>
              </w:rPr>
              <w:t>により、新しく特定したリスクや、リスク対応計画の進捗状況を報告します。</w:t>
            </w:r>
          </w:p>
        </w:tc>
      </w:tr>
      <w:tr w:rsidR="00445076" w:rsidRPr="003D685B" w14:paraId="27568073" w14:textId="77777777">
        <w:trPr>
          <w:trHeight w:val="253"/>
        </w:trPr>
        <w:tc>
          <w:tcPr>
            <w:tcW w:w="10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9F34A3" w14:textId="77777777" w:rsidR="00445076" w:rsidRPr="003D685B" w:rsidRDefault="00445076">
            <w:pPr>
              <w:pStyle w:val="afff8"/>
            </w:pPr>
            <w:r w:rsidRPr="003D685B">
              <w:rPr>
                <w:rFonts w:hint="eastAsia"/>
              </w:rPr>
              <w:t>7. 継続的改善の機会</w:t>
            </w:r>
          </w:p>
          <w:p w14:paraId="5AB33073" w14:textId="77777777" w:rsidR="00445076" w:rsidRPr="003D685B" w:rsidRDefault="00445076">
            <w:pPr>
              <w:pStyle w:val="afff6"/>
            </w:pPr>
            <w:r w:rsidRPr="003D685B">
              <w:rPr>
                <w:rFonts w:hint="eastAsia"/>
              </w:rPr>
              <w:t>トップマネジメントに改善策を提案します。</w:t>
            </w:r>
          </w:p>
        </w:tc>
      </w:tr>
      <w:tr w:rsidR="00445076" w:rsidRPr="003D685B" w14:paraId="27509179" w14:textId="77777777">
        <w:tc>
          <w:tcPr>
            <w:tcW w:w="10480" w:type="dxa"/>
            <w:tcBorders>
              <w:top w:val="single" w:sz="8" w:space="0" w:color="000000"/>
              <w:left w:val="single" w:sz="8" w:space="0" w:color="000000"/>
              <w:bottom w:val="single" w:sz="8" w:space="0" w:color="000000"/>
              <w:right w:val="single" w:sz="8" w:space="0" w:color="000000"/>
            </w:tcBorders>
            <w:shd w:val="clear" w:color="auto" w:fill="2F5597"/>
            <w:tcMar>
              <w:top w:w="72" w:type="dxa"/>
              <w:left w:w="144" w:type="dxa"/>
              <w:bottom w:w="72" w:type="dxa"/>
              <w:right w:w="144" w:type="dxa"/>
            </w:tcMar>
            <w:hideMark/>
          </w:tcPr>
          <w:p w14:paraId="3C8A78FF" w14:textId="77777777" w:rsidR="00445076" w:rsidRPr="003D685B" w:rsidRDefault="00445076">
            <w:pPr>
              <w:pStyle w:val="aff0"/>
            </w:pPr>
            <w:r w:rsidRPr="003D685B">
              <w:rPr>
                <w:rFonts w:hint="eastAsia"/>
              </w:rPr>
              <w:t>アウトプットに含める必要がある事項</w:t>
            </w:r>
          </w:p>
        </w:tc>
      </w:tr>
      <w:tr w:rsidR="00445076" w:rsidRPr="003D685B" w14:paraId="3E69A7BC" w14:textId="77777777">
        <w:trPr>
          <w:trHeight w:val="253"/>
        </w:trPr>
        <w:tc>
          <w:tcPr>
            <w:tcW w:w="10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8E9A9B2" w14:textId="28199357" w:rsidR="00445076" w:rsidRDefault="00445076" w:rsidP="00892C01">
            <w:pPr>
              <w:pStyle w:val="afff8"/>
              <w:numPr>
                <w:ilvl w:val="0"/>
                <w:numId w:val="513"/>
              </w:numPr>
              <w:tabs>
                <w:tab w:val="clear" w:pos="4820"/>
              </w:tabs>
            </w:pPr>
            <w:r w:rsidRPr="003D685B">
              <w:rPr>
                <w:rFonts w:hint="eastAsia"/>
              </w:rPr>
              <w:t>継続的改善の機会</w:t>
            </w:r>
          </w:p>
          <w:p w14:paraId="171FEA3B" w14:textId="77777777" w:rsidR="00445076" w:rsidRPr="003D685B" w:rsidRDefault="00445076">
            <w:pPr>
              <w:pStyle w:val="afff6"/>
            </w:pPr>
            <w:r w:rsidRPr="003D685B">
              <w:rPr>
                <w:rFonts w:hint="eastAsia"/>
              </w:rPr>
              <w:t>改善すべき内容について指示を記載します。</w:t>
            </w:r>
          </w:p>
        </w:tc>
      </w:tr>
      <w:tr w:rsidR="00445076" w:rsidRPr="003D685B" w14:paraId="31162CD1" w14:textId="77777777">
        <w:trPr>
          <w:trHeight w:val="253"/>
        </w:trPr>
        <w:tc>
          <w:tcPr>
            <w:tcW w:w="10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654AA04" w14:textId="77777777" w:rsidR="00445076" w:rsidRDefault="00445076">
            <w:pPr>
              <w:pStyle w:val="afff8"/>
            </w:pPr>
            <w:r w:rsidRPr="003D685B">
              <w:rPr>
                <w:rFonts w:hint="eastAsia"/>
              </w:rPr>
              <w:t>2. ISMSのあらゆる変更の必要性</w:t>
            </w:r>
          </w:p>
          <w:p w14:paraId="290B49AD" w14:textId="77777777" w:rsidR="00445076" w:rsidRPr="003D685B" w:rsidRDefault="00445076">
            <w:pPr>
              <w:pStyle w:val="afff6"/>
            </w:pPr>
            <w:r w:rsidRPr="003D685B">
              <w:rPr>
                <w:rFonts w:hint="eastAsia"/>
              </w:rPr>
              <w:t>ISMSに関して、次年度以降変更すべき内容について指示を記載します。</w:t>
            </w:r>
          </w:p>
        </w:tc>
      </w:tr>
    </w:tbl>
    <w:p w14:paraId="3AC225E4" w14:textId="77777777" w:rsidR="00445076" w:rsidRDefault="00445076">
      <w:pPr>
        <w:ind w:firstLineChars="0" w:firstLine="0"/>
        <w:rPr>
          <w:b/>
          <w:bCs/>
        </w:rPr>
      </w:pPr>
    </w:p>
    <w:p w14:paraId="45347F1C" w14:textId="77777777" w:rsidR="00445076" w:rsidRDefault="00445076">
      <w:pPr>
        <w:pStyle w:val="aff4"/>
      </w:pPr>
      <w:r w:rsidRPr="00422EBE">
        <w:rPr>
          <w:rFonts w:hint="eastAsia"/>
        </w:rPr>
        <w:t>マネジメントレビュー報告書の作成方法（例）</w:t>
      </w:r>
    </w:p>
    <w:tbl>
      <w:tblPr>
        <w:tblW w:w="10480" w:type="dxa"/>
        <w:tblCellMar>
          <w:left w:w="0" w:type="dxa"/>
          <w:right w:w="0" w:type="dxa"/>
        </w:tblCellMar>
        <w:tblLook w:val="01E0" w:firstRow="1" w:lastRow="1" w:firstColumn="1" w:lastColumn="1" w:noHBand="0" w:noVBand="0"/>
      </w:tblPr>
      <w:tblGrid>
        <w:gridCol w:w="295"/>
        <w:gridCol w:w="1503"/>
        <w:gridCol w:w="1736"/>
        <w:gridCol w:w="1276"/>
        <w:gridCol w:w="709"/>
        <w:gridCol w:w="567"/>
        <w:gridCol w:w="708"/>
        <w:gridCol w:w="3686"/>
      </w:tblGrid>
      <w:tr w:rsidR="00445076" w:rsidRPr="0066740F" w14:paraId="079B0969" w14:textId="77777777">
        <w:trPr>
          <w:trHeight w:val="221"/>
        </w:trPr>
        <w:tc>
          <w:tcPr>
            <w:tcW w:w="1798" w:type="dxa"/>
            <w:gridSpan w:val="2"/>
            <w:vMerge w:val="restart"/>
            <w:tcBorders>
              <w:top w:val="single" w:sz="8" w:space="0" w:color="000000"/>
              <w:left w:val="single" w:sz="8" w:space="0" w:color="000000"/>
              <w:bottom w:val="single" w:sz="8" w:space="0" w:color="000000"/>
              <w:right w:val="single" w:sz="8" w:space="0" w:color="000000"/>
            </w:tcBorders>
            <w:shd w:val="clear" w:color="auto" w:fill="2F5597"/>
            <w:tcMar>
              <w:top w:w="15" w:type="dxa"/>
              <w:left w:w="72" w:type="dxa"/>
              <w:bottom w:w="0" w:type="dxa"/>
              <w:right w:w="72" w:type="dxa"/>
            </w:tcMar>
            <w:vAlign w:val="center"/>
            <w:hideMark/>
          </w:tcPr>
          <w:p w14:paraId="09FD2280" w14:textId="77777777" w:rsidR="00445076" w:rsidRPr="0066740F" w:rsidRDefault="00445076">
            <w:pPr>
              <w:pStyle w:val="afffffc"/>
            </w:pPr>
            <w:r w:rsidRPr="0066740F">
              <w:rPr>
                <w:rFonts w:hint="eastAsia"/>
              </w:rPr>
              <w:t>出席者</w:t>
            </w:r>
          </w:p>
        </w:tc>
        <w:tc>
          <w:tcPr>
            <w:tcW w:w="3012" w:type="dxa"/>
            <w:gridSpan w:val="2"/>
            <w:tcBorders>
              <w:top w:val="single" w:sz="8" w:space="0" w:color="000000"/>
              <w:left w:val="single" w:sz="8" w:space="0" w:color="000000"/>
              <w:bottom w:val="single" w:sz="8" w:space="0" w:color="000000"/>
              <w:right w:val="single" w:sz="8" w:space="0" w:color="000000"/>
            </w:tcBorders>
            <w:shd w:val="clear" w:color="auto" w:fill="F2F2F2"/>
            <w:tcMar>
              <w:top w:w="15" w:type="dxa"/>
              <w:left w:w="72" w:type="dxa"/>
              <w:bottom w:w="0" w:type="dxa"/>
              <w:right w:w="72" w:type="dxa"/>
            </w:tcMar>
            <w:vAlign w:val="center"/>
            <w:hideMark/>
          </w:tcPr>
          <w:p w14:paraId="4F214D5C" w14:textId="77777777" w:rsidR="00445076" w:rsidRPr="0066740F" w:rsidRDefault="00445076">
            <w:pPr>
              <w:pStyle w:val="affff3"/>
            </w:pPr>
            <w:r w:rsidRPr="0066740F">
              <w:rPr>
                <w:rFonts w:hint="eastAsia"/>
              </w:rPr>
              <w:t>トップマネジメント</w:t>
            </w:r>
          </w:p>
        </w:tc>
        <w:tc>
          <w:tcPr>
            <w:tcW w:w="1276"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72" w:type="dxa"/>
              <w:bottom w:w="0" w:type="dxa"/>
              <w:right w:w="72" w:type="dxa"/>
            </w:tcMar>
            <w:vAlign w:val="center"/>
            <w:hideMark/>
          </w:tcPr>
          <w:p w14:paraId="4BA1997D" w14:textId="77777777" w:rsidR="00445076" w:rsidRPr="0066740F" w:rsidRDefault="00445076">
            <w:pPr>
              <w:pStyle w:val="affff3"/>
            </w:pPr>
            <w:r w:rsidRPr="0066740F">
              <w:rPr>
                <w:rFonts w:hint="eastAsia"/>
              </w:rPr>
              <w:t>【名前】</w:t>
            </w:r>
          </w:p>
        </w:tc>
        <w:tc>
          <w:tcPr>
            <w:tcW w:w="708" w:type="dxa"/>
            <w:vMerge w:val="restart"/>
            <w:tcBorders>
              <w:top w:val="single" w:sz="8" w:space="0" w:color="000000"/>
              <w:left w:val="single" w:sz="8" w:space="0" w:color="000000"/>
              <w:bottom w:val="single" w:sz="8" w:space="0" w:color="000000"/>
              <w:right w:val="single" w:sz="8" w:space="0" w:color="000000"/>
            </w:tcBorders>
            <w:shd w:val="clear" w:color="auto" w:fill="2F5597"/>
            <w:tcMar>
              <w:top w:w="15" w:type="dxa"/>
              <w:left w:w="72" w:type="dxa"/>
              <w:bottom w:w="0" w:type="dxa"/>
              <w:right w:w="72" w:type="dxa"/>
            </w:tcMar>
            <w:vAlign w:val="center"/>
            <w:hideMark/>
          </w:tcPr>
          <w:p w14:paraId="118A2CCD" w14:textId="77777777" w:rsidR="00445076" w:rsidRPr="0066740F" w:rsidRDefault="00445076">
            <w:pPr>
              <w:pStyle w:val="afffffc"/>
            </w:pPr>
            <w:r w:rsidRPr="0066740F">
              <w:rPr>
                <w:rFonts w:hint="eastAsia"/>
              </w:rPr>
              <w:t>日時</w:t>
            </w:r>
          </w:p>
        </w:tc>
        <w:tc>
          <w:tcPr>
            <w:tcW w:w="3686"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72" w:type="dxa"/>
              <w:bottom w:w="0" w:type="dxa"/>
              <w:right w:w="72" w:type="dxa"/>
            </w:tcMar>
            <w:vAlign w:val="center"/>
            <w:hideMark/>
          </w:tcPr>
          <w:p w14:paraId="7CE56685" w14:textId="77777777" w:rsidR="00445076" w:rsidRPr="0066740F" w:rsidRDefault="00445076">
            <w:pPr>
              <w:pStyle w:val="affff3"/>
            </w:pPr>
            <w:r w:rsidRPr="0066740F">
              <w:rPr>
                <w:rFonts w:hint="eastAsia"/>
              </w:rPr>
              <w:t>20XX年〇月</w:t>
            </w:r>
          </w:p>
        </w:tc>
      </w:tr>
      <w:tr w:rsidR="00445076" w:rsidRPr="0066740F" w14:paraId="7E921EC7" w14:textId="77777777">
        <w:trPr>
          <w:trHeight w:val="221"/>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14:paraId="61C4B5D1" w14:textId="77777777" w:rsidR="00445076" w:rsidRPr="0066740F" w:rsidRDefault="00445076">
            <w:pPr>
              <w:pStyle w:val="afff6"/>
            </w:pPr>
          </w:p>
        </w:tc>
        <w:tc>
          <w:tcPr>
            <w:tcW w:w="3012" w:type="dxa"/>
            <w:gridSpan w:val="2"/>
            <w:tcBorders>
              <w:top w:val="single" w:sz="8" w:space="0" w:color="000000"/>
              <w:left w:val="single" w:sz="8" w:space="0" w:color="000000"/>
              <w:bottom w:val="single" w:sz="8" w:space="0" w:color="000000"/>
              <w:right w:val="single" w:sz="8" w:space="0" w:color="000000"/>
            </w:tcBorders>
            <w:shd w:val="clear" w:color="auto" w:fill="F2F2F2"/>
            <w:tcMar>
              <w:top w:w="15" w:type="dxa"/>
              <w:left w:w="72" w:type="dxa"/>
              <w:bottom w:w="0" w:type="dxa"/>
              <w:right w:w="72" w:type="dxa"/>
            </w:tcMar>
            <w:vAlign w:val="center"/>
            <w:hideMark/>
          </w:tcPr>
          <w:p w14:paraId="5280075D" w14:textId="77777777" w:rsidR="00445076" w:rsidRPr="0066740F" w:rsidRDefault="00445076">
            <w:pPr>
              <w:pStyle w:val="affff3"/>
            </w:pPr>
            <w:r w:rsidRPr="0066740F">
              <w:rPr>
                <w:rFonts w:hint="eastAsia"/>
              </w:rPr>
              <w:t>情報セキュリティ委員長</w:t>
            </w:r>
          </w:p>
        </w:tc>
        <w:tc>
          <w:tcPr>
            <w:tcW w:w="1276"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72" w:type="dxa"/>
              <w:bottom w:w="0" w:type="dxa"/>
              <w:right w:w="72" w:type="dxa"/>
            </w:tcMar>
            <w:vAlign w:val="center"/>
            <w:hideMark/>
          </w:tcPr>
          <w:p w14:paraId="14A75EF8" w14:textId="77777777" w:rsidR="00445076" w:rsidRPr="0066740F" w:rsidRDefault="00445076">
            <w:pPr>
              <w:pStyle w:val="affff3"/>
            </w:pPr>
            <w:r w:rsidRPr="0066740F">
              <w:rPr>
                <w:rFonts w:hint="eastAsia"/>
              </w:rPr>
              <w:t>【名前】</w:t>
            </w:r>
          </w:p>
        </w:tc>
        <w:tc>
          <w:tcPr>
            <w:tcW w:w="708" w:type="dxa"/>
            <w:vMerge/>
            <w:tcBorders>
              <w:top w:val="single" w:sz="8" w:space="0" w:color="000000"/>
              <w:left w:val="single" w:sz="8" w:space="0" w:color="000000"/>
              <w:bottom w:val="single" w:sz="8" w:space="0" w:color="000000"/>
              <w:right w:val="single" w:sz="8" w:space="0" w:color="000000"/>
            </w:tcBorders>
            <w:vAlign w:val="center"/>
            <w:hideMark/>
          </w:tcPr>
          <w:p w14:paraId="73F2FDF2" w14:textId="77777777" w:rsidR="00445076" w:rsidRPr="0066740F" w:rsidRDefault="00445076">
            <w:pPr>
              <w:pStyle w:val="afff6"/>
            </w:pPr>
          </w:p>
        </w:tc>
        <w:tc>
          <w:tcPr>
            <w:tcW w:w="3686" w:type="dxa"/>
            <w:vMerge/>
            <w:tcBorders>
              <w:top w:val="single" w:sz="8" w:space="0" w:color="000000"/>
              <w:left w:val="single" w:sz="8" w:space="0" w:color="000000"/>
              <w:bottom w:val="single" w:sz="8" w:space="0" w:color="000000"/>
              <w:right w:val="single" w:sz="8" w:space="0" w:color="000000"/>
            </w:tcBorders>
            <w:vAlign w:val="center"/>
            <w:hideMark/>
          </w:tcPr>
          <w:p w14:paraId="4C053369" w14:textId="77777777" w:rsidR="00445076" w:rsidRPr="0066740F" w:rsidRDefault="00445076">
            <w:pPr>
              <w:pStyle w:val="affff3"/>
            </w:pPr>
          </w:p>
        </w:tc>
      </w:tr>
      <w:tr w:rsidR="00445076" w:rsidRPr="0066740F" w14:paraId="12540308" w14:textId="77777777">
        <w:trPr>
          <w:trHeight w:val="221"/>
        </w:trPr>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14:paraId="46B3BE1D" w14:textId="77777777" w:rsidR="00445076" w:rsidRPr="0066740F" w:rsidRDefault="00445076">
            <w:pPr>
              <w:pStyle w:val="afff6"/>
            </w:pPr>
          </w:p>
        </w:tc>
        <w:tc>
          <w:tcPr>
            <w:tcW w:w="3012" w:type="dxa"/>
            <w:gridSpan w:val="2"/>
            <w:tcBorders>
              <w:top w:val="single" w:sz="8" w:space="0" w:color="000000"/>
              <w:left w:val="single" w:sz="8" w:space="0" w:color="000000"/>
              <w:bottom w:val="single" w:sz="8" w:space="0" w:color="000000"/>
              <w:right w:val="single" w:sz="8" w:space="0" w:color="000000"/>
            </w:tcBorders>
            <w:shd w:val="clear" w:color="auto" w:fill="F2F2F2"/>
            <w:tcMar>
              <w:top w:w="15" w:type="dxa"/>
              <w:left w:w="72" w:type="dxa"/>
              <w:bottom w:w="0" w:type="dxa"/>
              <w:right w:w="72" w:type="dxa"/>
            </w:tcMar>
            <w:vAlign w:val="center"/>
            <w:hideMark/>
          </w:tcPr>
          <w:p w14:paraId="78914841" w14:textId="77777777" w:rsidR="00445076" w:rsidRPr="0066740F" w:rsidRDefault="00445076">
            <w:pPr>
              <w:pStyle w:val="affff3"/>
              <w:rPr>
                <w:lang w:eastAsia="zh-TW"/>
              </w:rPr>
            </w:pPr>
            <w:r w:rsidRPr="0066740F">
              <w:rPr>
                <w:rFonts w:hint="eastAsia"/>
                <w:lang w:eastAsia="zh-TW"/>
              </w:rPr>
              <w:t>ISMS内部監査責任者</w:t>
            </w:r>
          </w:p>
        </w:tc>
        <w:tc>
          <w:tcPr>
            <w:tcW w:w="1276"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72" w:type="dxa"/>
              <w:bottom w:w="0" w:type="dxa"/>
              <w:right w:w="72" w:type="dxa"/>
            </w:tcMar>
            <w:vAlign w:val="center"/>
            <w:hideMark/>
          </w:tcPr>
          <w:p w14:paraId="788DF120" w14:textId="77777777" w:rsidR="00445076" w:rsidRPr="0066740F" w:rsidRDefault="00445076">
            <w:pPr>
              <w:pStyle w:val="affff3"/>
            </w:pPr>
            <w:r w:rsidRPr="0066740F">
              <w:rPr>
                <w:rFonts w:hint="eastAsia"/>
              </w:rPr>
              <w:t>【名前】</w:t>
            </w:r>
          </w:p>
        </w:tc>
        <w:tc>
          <w:tcPr>
            <w:tcW w:w="708" w:type="dxa"/>
            <w:vMerge/>
            <w:tcBorders>
              <w:top w:val="single" w:sz="8" w:space="0" w:color="000000"/>
              <w:left w:val="single" w:sz="8" w:space="0" w:color="000000"/>
              <w:bottom w:val="single" w:sz="8" w:space="0" w:color="000000"/>
              <w:right w:val="single" w:sz="8" w:space="0" w:color="000000"/>
            </w:tcBorders>
            <w:vAlign w:val="center"/>
            <w:hideMark/>
          </w:tcPr>
          <w:p w14:paraId="78686137" w14:textId="77777777" w:rsidR="00445076" w:rsidRPr="0066740F" w:rsidRDefault="00445076">
            <w:pPr>
              <w:pStyle w:val="afff6"/>
            </w:pP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5" w:type="dxa"/>
              <w:left w:w="72" w:type="dxa"/>
              <w:bottom w:w="0" w:type="dxa"/>
              <w:right w:w="72" w:type="dxa"/>
            </w:tcMar>
            <w:vAlign w:val="center"/>
            <w:hideMark/>
          </w:tcPr>
          <w:p w14:paraId="57668047" w14:textId="77777777" w:rsidR="00445076" w:rsidRPr="0066740F" w:rsidRDefault="00445076">
            <w:pPr>
              <w:pStyle w:val="affff3"/>
            </w:pPr>
            <w:r w:rsidRPr="0066740F">
              <w:rPr>
                <w:rFonts w:hint="eastAsia"/>
              </w:rPr>
              <w:t>00：00～00：00</w:t>
            </w:r>
          </w:p>
        </w:tc>
      </w:tr>
      <w:tr w:rsidR="00445076" w:rsidRPr="0066740F" w14:paraId="25B31333" w14:textId="77777777">
        <w:trPr>
          <w:trHeight w:val="286"/>
        </w:trPr>
        <w:tc>
          <w:tcPr>
            <w:tcW w:w="10480" w:type="dxa"/>
            <w:gridSpan w:val="8"/>
            <w:tcBorders>
              <w:top w:val="single" w:sz="8" w:space="0" w:color="000000"/>
              <w:left w:val="single" w:sz="8" w:space="0" w:color="000000"/>
              <w:bottom w:val="single" w:sz="8" w:space="0" w:color="000000"/>
              <w:right w:val="single" w:sz="8" w:space="0" w:color="000000"/>
            </w:tcBorders>
            <w:shd w:val="clear" w:color="auto" w:fill="2F5597"/>
            <w:tcMar>
              <w:top w:w="15" w:type="dxa"/>
              <w:left w:w="72" w:type="dxa"/>
              <w:bottom w:w="0" w:type="dxa"/>
              <w:right w:w="72" w:type="dxa"/>
            </w:tcMar>
            <w:vAlign w:val="center"/>
            <w:hideMark/>
          </w:tcPr>
          <w:p w14:paraId="3C04F836" w14:textId="77777777" w:rsidR="00445076" w:rsidRPr="0066740F" w:rsidRDefault="00445076">
            <w:pPr>
              <w:pStyle w:val="afffffc"/>
            </w:pPr>
            <w:r w:rsidRPr="0066740F">
              <w:rPr>
                <w:rFonts w:hint="eastAsia"/>
              </w:rPr>
              <w:t>インプット（報告事項）</w:t>
            </w:r>
          </w:p>
        </w:tc>
      </w:tr>
      <w:tr w:rsidR="00445076" w:rsidRPr="0066740F" w14:paraId="2F1A7857" w14:textId="77777777">
        <w:trPr>
          <w:trHeight w:val="448"/>
        </w:trPr>
        <w:tc>
          <w:tcPr>
            <w:tcW w:w="295" w:type="dxa"/>
            <w:tcBorders>
              <w:top w:val="single" w:sz="8" w:space="0" w:color="000000"/>
              <w:left w:val="single" w:sz="8" w:space="0" w:color="000000"/>
              <w:bottom w:val="single" w:sz="8" w:space="0" w:color="000000"/>
              <w:right w:val="single" w:sz="8" w:space="0" w:color="000000"/>
            </w:tcBorders>
            <w:shd w:val="clear" w:color="auto" w:fill="F2F2F2"/>
            <w:tcMar>
              <w:top w:w="15" w:type="dxa"/>
              <w:left w:w="72" w:type="dxa"/>
              <w:bottom w:w="0" w:type="dxa"/>
              <w:right w:w="72" w:type="dxa"/>
            </w:tcMar>
            <w:vAlign w:val="center"/>
            <w:hideMark/>
          </w:tcPr>
          <w:p w14:paraId="61F44E5D" w14:textId="77777777" w:rsidR="00445076" w:rsidRPr="0066740F" w:rsidRDefault="00445076">
            <w:pPr>
              <w:pStyle w:val="affff3"/>
            </w:pPr>
            <w:r w:rsidRPr="0066740F">
              <w:rPr>
                <w:rFonts w:hint="eastAsia"/>
              </w:rPr>
              <w:t>1</w:t>
            </w:r>
          </w:p>
        </w:tc>
        <w:tc>
          <w:tcPr>
            <w:tcW w:w="3239" w:type="dxa"/>
            <w:gridSpan w:val="2"/>
            <w:tcBorders>
              <w:top w:val="single" w:sz="8" w:space="0" w:color="000000"/>
              <w:left w:val="single" w:sz="8" w:space="0" w:color="000000"/>
              <w:bottom w:val="single" w:sz="8" w:space="0" w:color="000000"/>
              <w:right w:val="single" w:sz="8" w:space="0" w:color="000000"/>
            </w:tcBorders>
            <w:shd w:val="clear" w:color="auto" w:fill="F2F2F2"/>
            <w:tcMar>
              <w:top w:w="15" w:type="dxa"/>
              <w:left w:w="72" w:type="dxa"/>
              <w:bottom w:w="0" w:type="dxa"/>
              <w:right w:w="72" w:type="dxa"/>
            </w:tcMar>
            <w:vAlign w:val="center"/>
            <w:hideMark/>
          </w:tcPr>
          <w:p w14:paraId="746F2085" w14:textId="77777777" w:rsidR="00445076" w:rsidRPr="0066740F" w:rsidRDefault="00445076">
            <w:pPr>
              <w:pStyle w:val="affff3"/>
            </w:pPr>
            <w:r w:rsidRPr="0066740F">
              <w:rPr>
                <w:rFonts w:hint="eastAsia"/>
              </w:rPr>
              <w:t>前回までの指示事項に対する処置の進捗や結果</w:t>
            </w:r>
          </w:p>
        </w:tc>
        <w:tc>
          <w:tcPr>
            <w:tcW w:w="6946" w:type="dxa"/>
            <w:gridSpan w:val="5"/>
            <w:tcBorders>
              <w:top w:val="single" w:sz="8" w:space="0" w:color="000000"/>
              <w:left w:val="single" w:sz="8" w:space="0" w:color="000000"/>
              <w:bottom w:val="single" w:sz="8" w:space="0" w:color="000000"/>
              <w:right w:val="single" w:sz="8" w:space="0" w:color="000000"/>
            </w:tcBorders>
            <w:shd w:val="clear" w:color="auto" w:fill="auto"/>
            <w:tcMar>
              <w:top w:w="15" w:type="dxa"/>
              <w:left w:w="72" w:type="dxa"/>
              <w:bottom w:w="0" w:type="dxa"/>
              <w:right w:w="72" w:type="dxa"/>
            </w:tcMar>
            <w:vAlign w:val="center"/>
            <w:hideMark/>
          </w:tcPr>
          <w:p w14:paraId="663F8D3E" w14:textId="77777777" w:rsidR="00445076" w:rsidRPr="0066740F" w:rsidRDefault="00445076">
            <w:pPr>
              <w:pStyle w:val="affff3"/>
            </w:pPr>
            <w:r w:rsidRPr="0066740F">
              <w:rPr>
                <w:rFonts w:hint="eastAsia"/>
              </w:rPr>
              <w:t>初回マネジメントレビューのためありません。</w:t>
            </w:r>
          </w:p>
        </w:tc>
      </w:tr>
      <w:tr w:rsidR="00445076" w:rsidRPr="0066740F" w14:paraId="3758C66C" w14:textId="77777777">
        <w:trPr>
          <w:trHeight w:val="448"/>
        </w:trPr>
        <w:tc>
          <w:tcPr>
            <w:tcW w:w="295" w:type="dxa"/>
            <w:tcBorders>
              <w:top w:val="single" w:sz="8" w:space="0" w:color="000000"/>
              <w:left w:val="single" w:sz="8" w:space="0" w:color="000000"/>
              <w:bottom w:val="single" w:sz="8" w:space="0" w:color="000000"/>
              <w:right w:val="single" w:sz="8" w:space="0" w:color="000000"/>
            </w:tcBorders>
            <w:shd w:val="clear" w:color="auto" w:fill="F2F2F2"/>
            <w:tcMar>
              <w:top w:w="15" w:type="dxa"/>
              <w:left w:w="72" w:type="dxa"/>
              <w:bottom w:w="0" w:type="dxa"/>
              <w:right w:w="72" w:type="dxa"/>
            </w:tcMar>
            <w:vAlign w:val="center"/>
            <w:hideMark/>
          </w:tcPr>
          <w:p w14:paraId="25875BE7" w14:textId="77777777" w:rsidR="00445076" w:rsidRPr="0066740F" w:rsidRDefault="00445076">
            <w:pPr>
              <w:pStyle w:val="affff3"/>
            </w:pPr>
            <w:r w:rsidRPr="0066740F">
              <w:rPr>
                <w:rFonts w:hint="eastAsia"/>
              </w:rPr>
              <w:t>2</w:t>
            </w:r>
          </w:p>
        </w:tc>
        <w:tc>
          <w:tcPr>
            <w:tcW w:w="3239" w:type="dxa"/>
            <w:gridSpan w:val="2"/>
            <w:tcBorders>
              <w:top w:val="single" w:sz="8" w:space="0" w:color="000000"/>
              <w:left w:val="single" w:sz="8" w:space="0" w:color="000000"/>
              <w:bottom w:val="single" w:sz="8" w:space="0" w:color="000000"/>
              <w:right w:val="single" w:sz="8" w:space="0" w:color="000000"/>
            </w:tcBorders>
            <w:shd w:val="clear" w:color="auto" w:fill="F2F2F2"/>
            <w:tcMar>
              <w:top w:w="15" w:type="dxa"/>
              <w:left w:w="72" w:type="dxa"/>
              <w:bottom w:w="0" w:type="dxa"/>
              <w:right w:w="72" w:type="dxa"/>
            </w:tcMar>
            <w:vAlign w:val="center"/>
            <w:hideMark/>
          </w:tcPr>
          <w:p w14:paraId="54DD6C88" w14:textId="77777777" w:rsidR="00445076" w:rsidRPr="0066740F" w:rsidRDefault="00445076">
            <w:pPr>
              <w:pStyle w:val="affff3"/>
            </w:pPr>
            <w:r w:rsidRPr="0066740F">
              <w:rPr>
                <w:rFonts w:hint="eastAsia"/>
              </w:rPr>
              <w:t>ISMSに関連する外部および内部の課題の変化</w:t>
            </w:r>
          </w:p>
        </w:tc>
        <w:tc>
          <w:tcPr>
            <w:tcW w:w="6946" w:type="dxa"/>
            <w:gridSpan w:val="5"/>
            <w:tcBorders>
              <w:top w:val="single" w:sz="8" w:space="0" w:color="000000"/>
              <w:left w:val="single" w:sz="8" w:space="0" w:color="000000"/>
              <w:bottom w:val="single" w:sz="8" w:space="0" w:color="000000"/>
              <w:right w:val="single" w:sz="8" w:space="0" w:color="000000"/>
            </w:tcBorders>
            <w:shd w:val="clear" w:color="auto" w:fill="auto"/>
            <w:tcMar>
              <w:top w:w="15" w:type="dxa"/>
              <w:left w:w="72" w:type="dxa"/>
              <w:bottom w:w="0" w:type="dxa"/>
              <w:right w:w="72" w:type="dxa"/>
            </w:tcMar>
            <w:vAlign w:val="center"/>
            <w:hideMark/>
          </w:tcPr>
          <w:p w14:paraId="4D997F69" w14:textId="77777777" w:rsidR="00445076" w:rsidRPr="0066740F" w:rsidRDefault="00445076">
            <w:pPr>
              <w:pStyle w:val="affff3"/>
            </w:pPr>
            <w:r w:rsidRPr="0066740F">
              <w:rPr>
                <w:rFonts w:hint="eastAsia"/>
              </w:rPr>
              <w:t>「外部および内部の課題」にて報告の通りです。</w:t>
            </w:r>
          </w:p>
          <w:p w14:paraId="14B9CF77" w14:textId="77777777" w:rsidR="00445076" w:rsidRPr="0066740F" w:rsidRDefault="00445076">
            <w:pPr>
              <w:pStyle w:val="affff3"/>
            </w:pPr>
            <w:r w:rsidRPr="0066740F">
              <w:rPr>
                <w:rFonts w:hint="eastAsia"/>
              </w:rPr>
              <w:t>その後、課題の変化は発生しておりません。</w:t>
            </w:r>
          </w:p>
        </w:tc>
      </w:tr>
      <w:tr w:rsidR="00445076" w:rsidRPr="0066740F" w14:paraId="0043AE50" w14:textId="77777777">
        <w:trPr>
          <w:trHeight w:val="448"/>
        </w:trPr>
        <w:tc>
          <w:tcPr>
            <w:tcW w:w="295" w:type="dxa"/>
            <w:tcBorders>
              <w:top w:val="single" w:sz="8" w:space="0" w:color="000000"/>
              <w:left w:val="single" w:sz="8" w:space="0" w:color="000000"/>
              <w:bottom w:val="single" w:sz="8" w:space="0" w:color="000000"/>
              <w:right w:val="single" w:sz="8" w:space="0" w:color="000000"/>
            </w:tcBorders>
            <w:shd w:val="clear" w:color="auto" w:fill="F2F2F2"/>
            <w:tcMar>
              <w:top w:w="15" w:type="dxa"/>
              <w:left w:w="72" w:type="dxa"/>
              <w:bottom w:w="0" w:type="dxa"/>
              <w:right w:w="72" w:type="dxa"/>
            </w:tcMar>
            <w:vAlign w:val="center"/>
            <w:hideMark/>
          </w:tcPr>
          <w:p w14:paraId="63C0EDEE" w14:textId="77777777" w:rsidR="00445076" w:rsidRPr="0066740F" w:rsidRDefault="00445076">
            <w:pPr>
              <w:pStyle w:val="affff3"/>
            </w:pPr>
            <w:r w:rsidRPr="0066740F">
              <w:rPr>
                <w:rFonts w:hint="eastAsia"/>
              </w:rPr>
              <w:t>3</w:t>
            </w:r>
          </w:p>
        </w:tc>
        <w:tc>
          <w:tcPr>
            <w:tcW w:w="3239" w:type="dxa"/>
            <w:gridSpan w:val="2"/>
            <w:tcBorders>
              <w:top w:val="single" w:sz="8" w:space="0" w:color="000000"/>
              <w:left w:val="single" w:sz="8" w:space="0" w:color="000000"/>
              <w:bottom w:val="single" w:sz="8" w:space="0" w:color="000000"/>
              <w:right w:val="single" w:sz="8" w:space="0" w:color="000000"/>
            </w:tcBorders>
            <w:shd w:val="clear" w:color="auto" w:fill="F2F2F2"/>
            <w:tcMar>
              <w:top w:w="15" w:type="dxa"/>
              <w:left w:w="72" w:type="dxa"/>
              <w:bottom w:w="0" w:type="dxa"/>
              <w:right w:w="72" w:type="dxa"/>
            </w:tcMar>
            <w:vAlign w:val="center"/>
            <w:hideMark/>
          </w:tcPr>
          <w:p w14:paraId="7B74B559" w14:textId="77777777" w:rsidR="00445076" w:rsidRPr="0066740F" w:rsidRDefault="00445076">
            <w:pPr>
              <w:pStyle w:val="affff3"/>
            </w:pPr>
            <w:r w:rsidRPr="0066740F">
              <w:rPr>
                <w:rFonts w:hint="eastAsia"/>
              </w:rPr>
              <w:t>ISMSに関連する利害関係者のニーズおよび期待の変化</w:t>
            </w:r>
          </w:p>
        </w:tc>
        <w:tc>
          <w:tcPr>
            <w:tcW w:w="6946" w:type="dxa"/>
            <w:gridSpan w:val="5"/>
            <w:tcBorders>
              <w:top w:val="single" w:sz="8" w:space="0" w:color="000000"/>
              <w:left w:val="single" w:sz="8" w:space="0" w:color="000000"/>
              <w:bottom w:val="single" w:sz="8" w:space="0" w:color="000000"/>
              <w:right w:val="single" w:sz="8" w:space="0" w:color="000000"/>
            </w:tcBorders>
            <w:shd w:val="clear" w:color="auto" w:fill="auto"/>
            <w:tcMar>
              <w:top w:w="15" w:type="dxa"/>
              <w:left w:w="72" w:type="dxa"/>
              <w:bottom w:w="0" w:type="dxa"/>
              <w:right w:w="72" w:type="dxa"/>
            </w:tcMar>
            <w:vAlign w:val="center"/>
            <w:hideMark/>
          </w:tcPr>
          <w:p w14:paraId="475E1B21" w14:textId="77777777" w:rsidR="00445076" w:rsidRPr="0066740F" w:rsidRDefault="00445076">
            <w:pPr>
              <w:pStyle w:val="affff3"/>
            </w:pPr>
            <w:r w:rsidRPr="0066740F">
              <w:rPr>
                <w:rFonts w:hint="eastAsia"/>
              </w:rPr>
              <w:t>お客様からの情報セキュリティに関する要求の変化はありませんでした。</w:t>
            </w:r>
          </w:p>
        </w:tc>
      </w:tr>
      <w:tr w:rsidR="00445076" w:rsidRPr="0066740F" w14:paraId="4ED63364" w14:textId="77777777">
        <w:trPr>
          <w:trHeight w:val="835"/>
        </w:trPr>
        <w:tc>
          <w:tcPr>
            <w:tcW w:w="295" w:type="dxa"/>
            <w:vMerge w:val="restart"/>
            <w:tcBorders>
              <w:top w:val="single" w:sz="8" w:space="0" w:color="000000"/>
              <w:left w:val="single" w:sz="8" w:space="0" w:color="000000"/>
              <w:bottom w:val="single" w:sz="8" w:space="0" w:color="000000"/>
              <w:right w:val="single" w:sz="8" w:space="0" w:color="000000"/>
            </w:tcBorders>
            <w:shd w:val="clear" w:color="auto" w:fill="F2F2F2"/>
            <w:tcMar>
              <w:top w:w="15" w:type="dxa"/>
              <w:left w:w="72" w:type="dxa"/>
              <w:bottom w:w="0" w:type="dxa"/>
              <w:right w:w="72" w:type="dxa"/>
            </w:tcMar>
            <w:vAlign w:val="center"/>
            <w:hideMark/>
          </w:tcPr>
          <w:p w14:paraId="3F82E710" w14:textId="77777777" w:rsidR="00445076" w:rsidRPr="0066740F" w:rsidRDefault="00445076">
            <w:pPr>
              <w:pStyle w:val="affff3"/>
            </w:pPr>
            <w:r w:rsidRPr="0066740F">
              <w:rPr>
                <w:rFonts w:hint="eastAsia"/>
              </w:rPr>
              <w:t>4</w:t>
            </w:r>
          </w:p>
        </w:tc>
        <w:tc>
          <w:tcPr>
            <w:tcW w:w="3239" w:type="dxa"/>
            <w:gridSpan w:val="2"/>
            <w:vMerge w:val="restart"/>
            <w:tcBorders>
              <w:top w:val="single" w:sz="8" w:space="0" w:color="000000"/>
              <w:left w:val="single" w:sz="8" w:space="0" w:color="000000"/>
              <w:bottom w:val="single" w:sz="8" w:space="0" w:color="000000"/>
              <w:right w:val="single" w:sz="8" w:space="0" w:color="000000"/>
            </w:tcBorders>
            <w:shd w:val="clear" w:color="auto" w:fill="F2F2F2"/>
            <w:tcMar>
              <w:top w:w="15" w:type="dxa"/>
              <w:left w:w="72" w:type="dxa"/>
              <w:bottom w:w="0" w:type="dxa"/>
              <w:right w:w="72" w:type="dxa"/>
            </w:tcMar>
            <w:vAlign w:val="center"/>
            <w:hideMark/>
          </w:tcPr>
          <w:p w14:paraId="1BE72CE7" w14:textId="77777777" w:rsidR="00445076" w:rsidRPr="0066740F" w:rsidRDefault="00445076">
            <w:pPr>
              <w:pStyle w:val="affff3"/>
            </w:pPr>
            <w:r w:rsidRPr="0066740F">
              <w:rPr>
                <w:rFonts w:hint="eastAsia"/>
              </w:rPr>
              <w:t>情報セキュリティパフォーマンスの実績報告</w:t>
            </w:r>
          </w:p>
        </w:tc>
        <w:tc>
          <w:tcPr>
            <w:tcW w:w="1985"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72" w:type="dxa"/>
              <w:bottom w:w="0" w:type="dxa"/>
              <w:right w:w="72" w:type="dxa"/>
            </w:tcMar>
            <w:vAlign w:val="center"/>
            <w:hideMark/>
          </w:tcPr>
          <w:p w14:paraId="0EB264D9" w14:textId="77777777" w:rsidR="00445076" w:rsidRPr="0066740F" w:rsidRDefault="00445076">
            <w:pPr>
              <w:pStyle w:val="affff3"/>
            </w:pPr>
            <w:r w:rsidRPr="0066740F">
              <w:rPr>
                <w:rFonts w:hint="eastAsia"/>
              </w:rPr>
              <w:t>1）不適合および是正処置</w:t>
            </w:r>
          </w:p>
        </w:tc>
        <w:tc>
          <w:tcPr>
            <w:tcW w:w="4961"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72" w:type="dxa"/>
              <w:bottom w:w="0" w:type="dxa"/>
              <w:right w:w="72" w:type="dxa"/>
            </w:tcMar>
            <w:vAlign w:val="center"/>
            <w:hideMark/>
          </w:tcPr>
          <w:p w14:paraId="6CD3A4E2" w14:textId="77777777" w:rsidR="00445076" w:rsidRPr="0066740F" w:rsidRDefault="00445076">
            <w:pPr>
              <w:pStyle w:val="affff3"/>
            </w:pPr>
            <w:r w:rsidRPr="0066740F">
              <w:rPr>
                <w:rFonts w:hint="eastAsia"/>
              </w:rPr>
              <w:t>20XX年〇月に実施した初回の内部監査</w:t>
            </w:r>
            <w:r>
              <w:rPr>
                <w:rFonts w:hint="eastAsia"/>
              </w:rPr>
              <w:t>により</w:t>
            </w:r>
            <w:r w:rsidRPr="0066740F">
              <w:rPr>
                <w:rFonts w:hint="eastAsia"/>
              </w:rPr>
              <w:t>検出された“観察事項”1件は、是正対応中です。</w:t>
            </w:r>
          </w:p>
          <w:p w14:paraId="0E6959F5" w14:textId="77777777" w:rsidR="00445076" w:rsidRPr="0066740F" w:rsidRDefault="00445076">
            <w:pPr>
              <w:pStyle w:val="affff3"/>
            </w:pPr>
            <w:r w:rsidRPr="0066740F">
              <w:rPr>
                <w:rFonts w:hint="eastAsia"/>
              </w:rPr>
              <w:t>今月末までに対応を予定しています。</w:t>
            </w:r>
          </w:p>
          <w:p w14:paraId="7AACB62F" w14:textId="77777777" w:rsidR="00445076" w:rsidRPr="0066740F" w:rsidRDefault="00445076">
            <w:pPr>
              <w:pStyle w:val="affff3"/>
            </w:pPr>
            <w:r w:rsidRPr="0066740F">
              <w:rPr>
                <w:rFonts w:hint="eastAsia"/>
              </w:rPr>
              <w:t>そのほか現在対応中の不適合はありません。</w:t>
            </w:r>
          </w:p>
        </w:tc>
      </w:tr>
      <w:tr w:rsidR="00445076" w:rsidRPr="0066740F" w14:paraId="706146D7" w14:textId="77777777">
        <w:trPr>
          <w:trHeight w:val="44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A7E6929" w14:textId="77777777" w:rsidR="00445076" w:rsidRPr="0066740F" w:rsidRDefault="00445076">
            <w:pPr>
              <w:pStyle w:val="affff3"/>
            </w:pPr>
          </w:p>
        </w:tc>
        <w:tc>
          <w:tcPr>
            <w:tcW w:w="3239" w:type="dxa"/>
            <w:gridSpan w:val="2"/>
            <w:vMerge/>
            <w:tcBorders>
              <w:top w:val="single" w:sz="8" w:space="0" w:color="000000"/>
              <w:left w:val="single" w:sz="8" w:space="0" w:color="000000"/>
              <w:bottom w:val="single" w:sz="8" w:space="0" w:color="000000"/>
              <w:right w:val="single" w:sz="8" w:space="0" w:color="000000"/>
            </w:tcBorders>
            <w:vAlign w:val="center"/>
            <w:hideMark/>
          </w:tcPr>
          <w:p w14:paraId="2E94F79A" w14:textId="77777777" w:rsidR="00445076" w:rsidRPr="0066740F" w:rsidRDefault="00445076">
            <w:pPr>
              <w:pStyle w:val="affff3"/>
            </w:pPr>
          </w:p>
        </w:tc>
        <w:tc>
          <w:tcPr>
            <w:tcW w:w="1985"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72" w:type="dxa"/>
              <w:bottom w:w="0" w:type="dxa"/>
              <w:right w:w="72" w:type="dxa"/>
            </w:tcMar>
            <w:vAlign w:val="center"/>
            <w:hideMark/>
          </w:tcPr>
          <w:p w14:paraId="23EBA125" w14:textId="77777777" w:rsidR="00445076" w:rsidRPr="0066740F" w:rsidRDefault="00445076">
            <w:pPr>
              <w:pStyle w:val="affff3"/>
            </w:pPr>
            <w:r w:rsidRPr="0066740F">
              <w:rPr>
                <w:rFonts w:hint="eastAsia"/>
              </w:rPr>
              <w:t>2）監視および測定の結果</w:t>
            </w:r>
          </w:p>
        </w:tc>
        <w:tc>
          <w:tcPr>
            <w:tcW w:w="4961"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72" w:type="dxa"/>
              <w:bottom w:w="0" w:type="dxa"/>
              <w:right w:w="72" w:type="dxa"/>
            </w:tcMar>
            <w:vAlign w:val="center"/>
            <w:hideMark/>
          </w:tcPr>
          <w:p w14:paraId="2191C5E3" w14:textId="77777777" w:rsidR="00445076" w:rsidRPr="0066740F" w:rsidRDefault="00445076">
            <w:pPr>
              <w:pStyle w:val="affff3"/>
            </w:pPr>
            <w:r w:rsidRPr="0066740F">
              <w:rPr>
                <w:rFonts w:hint="eastAsia"/>
              </w:rPr>
              <w:t>次回のマネジメントレビューにて測定結果を報告します。</w:t>
            </w:r>
          </w:p>
        </w:tc>
      </w:tr>
      <w:tr w:rsidR="00445076" w:rsidRPr="0066740F" w14:paraId="0BEA8CB4" w14:textId="77777777">
        <w:trPr>
          <w:trHeight w:val="2466"/>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EE79AD8" w14:textId="77777777" w:rsidR="00445076" w:rsidRPr="0066740F" w:rsidRDefault="00445076">
            <w:pPr>
              <w:pStyle w:val="affff3"/>
            </w:pPr>
          </w:p>
        </w:tc>
        <w:tc>
          <w:tcPr>
            <w:tcW w:w="3239" w:type="dxa"/>
            <w:gridSpan w:val="2"/>
            <w:vMerge/>
            <w:tcBorders>
              <w:top w:val="single" w:sz="8" w:space="0" w:color="000000"/>
              <w:left w:val="single" w:sz="8" w:space="0" w:color="000000"/>
              <w:bottom w:val="single" w:sz="8" w:space="0" w:color="000000"/>
              <w:right w:val="single" w:sz="8" w:space="0" w:color="000000"/>
            </w:tcBorders>
            <w:vAlign w:val="center"/>
            <w:hideMark/>
          </w:tcPr>
          <w:p w14:paraId="762C2A4E" w14:textId="77777777" w:rsidR="00445076" w:rsidRPr="0066740F" w:rsidRDefault="00445076">
            <w:pPr>
              <w:pStyle w:val="affff3"/>
            </w:pPr>
          </w:p>
        </w:tc>
        <w:tc>
          <w:tcPr>
            <w:tcW w:w="1985"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72" w:type="dxa"/>
              <w:bottom w:w="0" w:type="dxa"/>
              <w:right w:w="72" w:type="dxa"/>
            </w:tcMar>
            <w:vAlign w:val="center"/>
            <w:hideMark/>
          </w:tcPr>
          <w:p w14:paraId="175FEA60" w14:textId="77777777" w:rsidR="00445076" w:rsidRPr="0066740F" w:rsidRDefault="00445076">
            <w:pPr>
              <w:pStyle w:val="affff3"/>
            </w:pPr>
            <w:r w:rsidRPr="0066740F">
              <w:rPr>
                <w:rFonts w:hint="eastAsia"/>
              </w:rPr>
              <w:t>3）監査結果</w:t>
            </w:r>
          </w:p>
        </w:tc>
        <w:tc>
          <w:tcPr>
            <w:tcW w:w="4961"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72" w:type="dxa"/>
              <w:bottom w:w="0" w:type="dxa"/>
              <w:right w:w="72" w:type="dxa"/>
            </w:tcMar>
            <w:vAlign w:val="center"/>
            <w:hideMark/>
          </w:tcPr>
          <w:p w14:paraId="55AF180D" w14:textId="77777777" w:rsidR="00445076" w:rsidRPr="0066740F" w:rsidRDefault="00445076">
            <w:pPr>
              <w:pStyle w:val="affff3"/>
            </w:pPr>
            <w:r w:rsidRPr="0066740F">
              <w:rPr>
                <w:rFonts w:hint="eastAsia"/>
              </w:rPr>
              <w:t>【内部監査】</w:t>
            </w:r>
          </w:p>
          <w:p w14:paraId="393A86E3" w14:textId="77777777" w:rsidR="00445076" w:rsidRPr="0066740F" w:rsidRDefault="00445076">
            <w:pPr>
              <w:pStyle w:val="affff3"/>
            </w:pPr>
            <w:r w:rsidRPr="0066740F">
              <w:rPr>
                <w:rFonts w:hint="eastAsia"/>
              </w:rPr>
              <w:t>20XX年〇月に1回目の内部監査を実施し、主にISMSの文書類整備状況の確認を行いました。</w:t>
            </w:r>
          </w:p>
          <w:p w14:paraId="155575FA" w14:textId="77777777" w:rsidR="00445076" w:rsidRPr="0066740F" w:rsidRDefault="00445076">
            <w:pPr>
              <w:pStyle w:val="affff3"/>
            </w:pPr>
            <w:r w:rsidRPr="0066740F">
              <w:rPr>
                <w:rFonts w:hint="eastAsia"/>
              </w:rPr>
              <w:t>①ISO27001規格に基づく体制構築（文書化）をほぼ完了し、要求事項に対する重大な不適合は検出されませんでした。全体として適切な仕組みにより運用を開始したと判断します。</w:t>
            </w:r>
          </w:p>
          <w:p w14:paraId="0A9BC48D" w14:textId="77777777" w:rsidR="00445076" w:rsidRPr="0066740F" w:rsidRDefault="00445076">
            <w:pPr>
              <w:pStyle w:val="affff3"/>
            </w:pPr>
            <w:r w:rsidRPr="0066740F">
              <w:rPr>
                <w:rFonts w:hint="eastAsia"/>
              </w:rPr>
              <w:t>②一部ではありますが、対応が十分でない事項があり、観察事項1件が検出されました。</w:t>
            </w:r>
          </w:p>
          <w:p w14:paraId="14D008B4" w14:textId="091BC5CA" w:rsidR="00445076" w:rsidRPr="0066740F" w:rsidRDefault="00445076">
            <w:pPr>
              <w:pStyle w:val="affff3"/>
            </w:pPr>
            <w:r w:rsidRPr="0066740F">
              <w:rPr>
                <w:rFonts w:hint="eastAsia"/>
              </w:rPr>
              <w:t>詳細は、「内部監査結果報告書」</w:t>
            </w:r>
            <w:r w:rsidR="00EC001B">
              <w:rPr>
                <w:rFonts w:hint="eastAsia"/>
              </w:rPr>
              <w:t>（</w:t>
            </w:r>
            <w:r w:rsidRPr="0066740F">
              <w:rPr>
                <w:rFonts w:hint="eastAsia"/>
              </w:rPr>
              <w:t>20XX年〇月</w:t>
            </w:r>
            <w:r w:rsidR="00EC001B">
              <w:rPr>
                <w:rFonts w:hint="eastAsia"/>
              </w:rPr>
              <w:t>）</w:t>
            </w:r>
            <w:r w:rsidRPr="0066740F">
              <w:rPr>
                <w:rFonts w:hint="eastAsia"/>
              </w:rPr>
              <w:t>にて報告の通りです。</w:t>
            </w:r>
          </w:p>
        </w:tc>
      </w:tr>
      <w:tr w:rsidR="00445076" w:rsidRPr="0066740F" w14:paraId="643451B9" w14:textId="77777777">
        <w:trPr>
          <w:trHeight w:val="44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024886B" w14:textId="77777777" w:rsidR="00445076" w:rsidRPr="0066740F" w:rsidRDefault="00445076">
            <w:pPr>
              <w:pStyle w:val="affff3"/>
            </w:pPr>
          </w:p>
        </w:tc>
        <w:tc>
          <w:tcPr>
            <w:tcW w:w="3239" w:type="dxa"/>
            <w:gridSpan w:val="2"/>
            <w:vMerge/>
            <w:tcBorders>
              <w:top w:val="single" w:sz="8" w:space="0" w:color="000000"/>
              <w:left w:val="single" w:sz="8" w:space="0" w:color="000000"/>
              <w:bottom w:val="single" w:sz="8" w:space="0" w:color="000000"/>
              <w:right w:val="single" w:sz="8" w:space="0" w:color="000000"/>
            </w:tcBorders>
            <w:vAlign w:val="center"/>
            <w:hideMark/>
          </w:tcPr>
          <w:p w14:paraId="54923F18" w14:textId="77777777" w:rsidR="00445076" w:rsidRPr="0066740F" w:rsidRDefault="00445076">
            <w:pPr>
              <w:pStyle w:val="affff3"/>
            </w:pPr>
          </w:p>
        </w:tc>
        <w:tc>
          <w:tcPr>
            <w:tcW w:w="1985" w:type="dxa"/>
            <w:gridSpan w:val="2"/>
            <w:tcBorders>
              <w:top w:val="single" w:sz="8" w:space="0" w:color="000000"/>
              <w:left w:val="single" w:sz="8" w:space="0" w:color="000000"/>
              <w:bottom w:val="single" w:sz="8" w:space="0" w:color="000000"/>
              <w:right w:val="single" w:sz="8" w:space="0" w:color="000000"/>
            </w:tcBorders>
            <w:shd w:val="clear" w:color="auto" w:fill="auto"/>
            <w:tcMar>
              <w:top w:w="15" w:type="dxa"/>
              <w:left w:w="72" w:type="dxa"/>
              <w:bottom w:w="0" w:type="dxa"/>
              <w:right w:w="72" w:type="dxa"/>
            </w:tcMar>
            <w:vAlign w:val="center"/>
            <w:hideMark/>
          </w:tcPr>
          <w:p w14:paraId="098B6DD7" w14:textId="77777777" w:rsidR="00445076" w:rsidRPr="0066740F" w:rsidRDefault="00445076">
            <w:pPr>
              <w:pStyle w:val="affff3"/>
            </w:pPr>
            <w:r w:rsidRPr="0066740F">
              <w:rPr>
                <w:rFonts w:hint="eastAsia"/>
              </w:rPr>
              <w:t>4）情報セキュリティ目的の達成</w:t>
            </w:r>
          </w:p>
        </w:tc>
        <w:tc>
          <w:tcPr>
            <w:tcW w:w="4961" w:type="dxa"/>
            <w:gridSpan w:val="3"/>
            <w:tcBorders>
              <w:top w:val="single" w:sz="8" w:space="0" w:color="000000"/>
              <w:left w:val="single" w:sz="8" w:space="0" w:color="000000"/>
              <w:bottom w:val="single" w:sz="8" w:space="0" w:color="000000"/>
              <w:right w:val="single" w:sz="8" w:space="0" w:color="000000"/>
            </w:tcBorders>
            <w:shd w:val="clear" w:color="auto" w:fill="auto"/>
            <w:tcMar>
              <w:top w:w="15" w:type="dxa"/>
              <w:left w:w="72" w:type="dxa"/>
              <w:bottom w:w="0" w:type="dxa"/>
              <w:right w:w="72" w:type="dxa"/>
            </w:tcMar>
            <w:vAlign w:val="center"/>
            <w:hideMark/>
          </w:tcPr>
          <w:p w14:paraId="450176B8" w14:textId="77777777" w:rsidR="00445076" w:rsidRPr="0066740F" w:rsidRDefault="00445076">
            <w:pPr>
              <w:pStyle w:val="affff3"/>
            </w:pPr>
            <w:r w:rsidRPr="0066740F">
              <w:rPr>
                <w:rFonts w:hint="eastAsia"/>
              </w:rPr>
              <w:t>次回のマネジメントレビューにて報告します。</w:t>
            </w:r>
          </w:p>
        </w:tc>
      </w:tr>
      <w:tr w:rsidR="00445076" w:rsidRPr="0066740F" w14:paraId="7D80C540" w14:textId="77777777">
        <w:trPr>
          <w:trHeight w:val="331"/>
        </w:trPr>
        <w:tc>
          <w:tcPr>
            <w:tcW w:w="295" w:type="dxa"/>
            <w:tcBorders>
              <w:top w:val="single" w:sz="8" w:space="0" w:color="000000"/>
              <w:left w:val="single" w:sz="8" w:space="0" w:color="000000"/>
              <w:bottom w:val="single" w:sz="8" w:space="0" w:color="000000"/>
              <w:right w:val="single" w:sz="8" w:space="0" w:color="000000"/>
            </w:tcBorders>
            <w:shd w:val="clear" w:color="auto" w:fill="F2F2F2"/>
            <w:tcMar>
              <w:top w:w="15" w:type="dxa"/>
              <w:left w:w="72" w:type="dxa"/>
              <w:bottom w:w="0" w:type="dxa"/>
              <w:right w:w="72" w:type="dxa"/>
            </w:tcMar>
            <w:vAlign w:val="center"/>
            <w:hideMark/>
          </w:tcPr>
          <w:p w14:paraId="46302117" w14:textId="77777777" w:rsidR="00445076" w:rsidRPr="0066740F" w:rsidRDefault="00445076">
            <w:pPr>
              <w:pStyle w:val="affff3"/>
            </w:pPr>
            <w:r w:rsidRPr="0066740F">
              <w:rPr>
                <w:rFonts w:hint="eastAsia"/>
              </w:rPr>
              <w:t>5</w:t>
            </w:r>
          </w:p>
        </w:tc>
        <w:tc>
          <w:tcPr>
            <w:tcW w:w="3239" w:type="dxa"/>
            <w:gridSpan w:val="2"/>
            <w:tcBorders>
              <w:top w:val="single" w:sz="8" w:space="0" w:color="000000"/>
              <w:left w:val="single" w:sz="8" w:space="0" w:color="000000"/>
              <w:bottom w:val="single" w:sz="8" w:space="0" w:color="000000"/>
              <w:right w:val="single" w:sz="8" w:space="0" w:color="000000"/>
            </w:tcBorders>
            <w:shd w:val="clear" w:color="auto" w:fill="F2F2F2"/>
            <w:tcMar>
              <w:top w:w="15" w:type="dxa"/>
              <w:left w:w="72" w:type="dxa"/>
              <w:bottom w:w="0" w:type="dxa"/>
              <w:right w:w="72" w:type="dxa"/>
            </w:tcMar>
            <w:vAlign w:val="center"/>
            <w:hideMark/>
          </w:tcPr>
          <w:p w14:paraId="3F724500" w14:textId="77777777" w:rsidR="00445076" w:rsidRPr="0066740F" w:rsidRDefault="00445076">
            <w:pPr>
              <w:pStyle w:val="affff3"/>
            </w:pPr>
            <w:r w:rsidRPr="0066740F">
              <w:rPr>
                <w:rFonts w:hint="eastAsia"/>
              </w:rPr>
              <w:t>利害関係者からのフィードバック</w:t>
            </w:r>
          </w:p>
        </w:tc>
        <w:tc>
          <w:tcPr>
            <w:tcW w:w="6946" w:type="dxa"/>
            <w:gridSpan w:val="5"/>
            <w:tcBorders>
              <w:top w:val="single" w:sz="8" w:space="0" w:color="000000"/>
              <w:left w:val="single" w:sz="8" w:space="0" w:color="000000"/>
              <w:bottom w:val="single" w:sz="8" w:space="0" w:color="000000"/>
              <w:right w:val="single" w:sz="8" w:space="0" w:color="000000"/>
            </w:tcBorders>
            <w:shd w:val="clear" w:color="auto" w:fill="auto"/>
            <w:tcMar>
              <w:top w:w="15" w:type="dxa"/>
              <w:left w:w="72" w:type="dxa"/>
              <w:bottom w:w="0" w:type="dxa"/>
              <w:right w:w="72" w:type="dxa"/>
            </w:tcMar>
            <w:vAlign w:val="center"/>
            <w:hideMark/>
          </w:tcPr>
          <w:p w14:paraId="1DCDDC15" w14:textId="77777777" w:rsidR="00445076" w:rsidRPr="0066740F" w:rsidRDefault="00445076">
            <w:pPr>
              <w:pStyle w:val="affff3"/>
            </w:pPr>
            <w:r w:rsidRPr="0066740F">
              <w:rPr>
                <w:rFonts w:hint="eastAsia"/>
              </w:rPr>
              <w:t>お客様からのクレームは現状ありませんでした。</w:t>
            </w:r>
          </w:p>
        </w:tc>
      </w:tr>
      <w:tr w:rsidR="00445076" w:rsidRPr="0066740F" w14:paraId="61B2DC3F" w14:textId="77777777">
        <w:trPr>
          <w:trHeight w:val="859"/>
        </w:trPr>
        <w:tc>
          <w:tcPr>
            <w:tcW w:w="295" w:type="dxa"/>
            <w:tcBorders>
              <w:top w:val="single" w:sz="8" w:space="0" w:color="000000"/>
              <w:left w:val="single" w:sz="8" w:space="0" w:color="000000"/>
              <w:bottom w:val="single" w:sz="8" w:space="0" w:color="000000"/>
              <w:right w:val="single" w:sz="8" w:space="0" w:color="000000"/>
            </w:tcBorders>
            <w:shd w:val="clear" w:color="auto" w:fill="F2F2F2"/>
            <w:tcMar>
              <w:top w:w="15" w:type="dxa"/>
              <w:left w:w="72" w:type="dxa"/>
              <w:bottom w:w="0" w:type="dxa"/>
              <w:right w:w="72" w:type="dxa"/>
            </w:tcMar>
            <w:vAlign w:val="center"/>
            <w:hideMark/>
          </w:tcPr>
          <w:p w14:paraId="501C2E39" w14:textId="77777777" w:rsidR="00445076" w:rsidRPr="0066740F" w:rsidRDefault="00445076">
            <w:pPr>
              <w:pStyle w:val="affff3"/>
            </w:pPr>
            <w:r w:rsidRPr="0066740F">
              <w:rPr>
                <w:rFonts w:hint="eastAsia"/>
              </w:rPr>
              <w:t>6</w:t>
            </w:r>
          </w:p>
        </w:tc>
        <w:tc>
          <w:tcPr>
            <w:tcW w:w="3239" w:type="dxa"/>
            <w:gridSpan w:val="2"/>
            <w:tcBorders>
              <w:top w:val="single" w:sz="8" w:space="0" w:color="000000"/>
              <w:left w:val="single" w:sz="8" w:space="0" w:color="000000"/>
              <w:bottom w:val="single" w:sz="8" w:space="0" w:color="000000"/>
              <w:right w:val="single" w:sz="8" w:space="0" w:color="000000"/>
            </w:tcBorders>
            <w:shd w:val="clear" w:color="auto" w:fill="F2F2F2"/>
            <w:tcMar>
              <w:top w:w="15" w:type="dxa"/>
              <w:left w:w="72" w:type="dxa"/>
              <w:bottom w:w="0" w:type="dxa"/>
              <w:right w:w="72" w:type="dxa"/>
            </w:tcMar>
            <w:vAlign w:val="center"/>
            <w:hideMark/>
          </w:tcPr>
          <w:p w14:paraId="642611DA" w14:textId="77777777" w:rsidR="00445076" w:rsidRPr="0066740F" w:rsidRDefault="00445076">
            <w:pPr>
              <w:pStyle w:val="affff3"/>
            </w:pPr>
            <w:r w:rsidRPr="0066740F">
              <w:rPr>
                <w:rFonts w:hint="eastAsia"/>
              </w:rPr>
              <w:t>リスクアセスメントの結果およびリスク対応計画の状況</w:t>
            </w:r>
          </w:p>
        </w:tc>
        <w:tc>
          <w:tcPr>
            <w:tcW w:w="6946" w:type="dxa"/>
            <w:gridSpan w:val="5"/>
            <w:tcBorders>
              <w:top w:val="single" w:sz="8" w:space="0" w:color="000000"/>
              <w:left w:val="single" w:sz="8" w:space="0" w:color="000000"/>
              <w:bottom w:val="single" w:sz="8" w:space="0" w:color="000000"/>
              <w:right w:val="single" w:sz="8" w:space="0" w:color="000000"/>
            </w:tcBorders>
            <w:shd w:val="clear" w:color="auto" w:fill="auto"/>
            <w:tcMar>
              <w:top w:w="15" w:type="dxa"/>
              <w:left w:w="72" w:type="dxa"/>
              <w:bottom w:w="0" w:type="dxa"/>
              <w:right w:w="72" w:type="dxa"/>
            </w:tcMar>
            <w:vAlign w:val="center"/>
            <w:hideMark/>
          </w:tcPr>
          <w:p w14:paraId="2387CD89" w14:textId="77777777" w:rsidR="00445076" w:rsidRPr="0066740F" w:rsidRDefault="00445076">
            <w:pPr>
              <w:pStyle w:val="affff3"/>
            </w:pPr>
            <w:r w:rsidRPr="0066740F">
              <w:rPr>
                <w:rFonts w:hint="eastAsia"/>
              </w:rPr>
              <w:t>【リスクアセスメントの状況】</w:t>
            </w:r>
          </w:p>
          <w:p w14:paraId="2BE4C57B" w14:textId="7AEA24D6" w:rsidR="00445076" w:rsidRPr="0066740F" w:rsidRDefault="00445076">
            <w:pPr>
              <w:pStyle w:val="affff3"/>
            </w:pPr>
            <w:r w:rsidRPr="0066740F">
              <w:rPr>
                <w:rFonts w:hint="eastAsia"/>
              </w:rPr>
              <w:t>「情報リスクアセスメント結果報告書」</w:t>
            </w:r>
            <w:r w:rsidR="00EC001B">
              <w:rPr>
                <w:rFonts w:hint="eastAsia"/>
              </w:rPr>
              <w:t>（</w:t>
            </w:r>
            <w:r w:rsidRPr="0066740F">
              <w:rPr>
                <w:rFonts w:hint="eastAsia"/>
              </w:rPr>
              <w:t>20XX年〇〇月〇〇日</w:t>
            </w:r>
            <w:r w:rsidR="00EC001B">
              <w:rPr>
                <w:rFonts w:hint="eastAsia"/>
              </w:rPr>
              <w:t>）</w:t>
            </w:r>
            <w:r w:rsidRPr="0066740F">
              <w:rPr>
                <w:rFonts w:hint="eastAsia"/>
              </w:rPr>
              <w:t>にて報告の通りです。</w:t>
            </w:r>
          </w:p>
          <w:p w14:paraId="0278C8D1" w14:textId="77777777" w:rsidR="00445076" w:rsidRPr="0066740F" w:rsidRDefault="00445076">
            <w:pPr>
              <w:pStyle w:val="affff3"/>
            </w:pPr>
            <w:r w:rsidRPr="0066740F">
              <w:rPr>
                <w:rFonts w:hint="eastAsia"/>
              </w:rPr>
              <w:t>【リスク対応計画の状況】</w:t>
            </w:r>
          </w:p>
          <w:p w14:paraId="6EBCB830" w14:textId="58C362C4" w:rsidR="00445076" w:rsidRPr="0066740F" w:rsidRDefault="00445076" w:rsidP="00892C01">
            <w:pPr>
              <w:pStyle w:val="affff3"/>
              <w:numPr>
                <w:ilvl w:val="0"/>
                <w:numId w:val="814"/>
              </w:numPr>
            </w:pPr>
            <w:r w:rsidRPr="0066740F">
              <w:rPr>
                <w:rFonts w:hint="eastAsia"/>
              </w:rPr>
              <w:t>リスク対応計画にリストアップした管理策：○件</w:t>
            </w:r>
          </w:p>
          <w:p w14:paraId="58F30778" w14:textId="5AB0D42A" w:rsidR="00445076" w:rsidRPr="0066740F" w:rsidRDefault="00445076" w:rsidP="00892C01">
            <w:pPr>
              <w:pStyle w:val="affff3"/>
              <w:numPr>
                <w:ilvl w:val="0"/>
                <w:numId w:val="814"/>
              </w:numPr>
            </w:pPr>
            <w:r w:rsidRPr="0066740F">
              <w:rPr>
                <w:rFonts w:hint="eastAsia"/>
              </w:rPr>
              <w:t>対応が終了した管理策：○件</w:t>
            </w:r>
          </w:p>
          <w:p w14:paraId="7E726513" w14:textId="4CC83CBA" w:rsidR="00445076" w:rsidRPr="0066740F" w:rsidRDefault="00445076" w:rsidP="00892C01">
            <w:pPr>
              <w:pStyle w:val="affff3"/>
              <w:numPr>
                <w:ilvl w:val="0"/>
                <w:numId w:val="814"/>
              </w:numPr>
            </w:pPr>
            <w:r w:rsidRPr="0066740F">
              <w:rPr>
                <w:rFonts w:hint="eastAsia"/>
              </w:rPr>
              <w:t>対応が終了していない管理策2件は以下の通りです。</w:t>
            </w:r>
          </w:p>
          <w:p w14:paraId="059C8BFB" w14:textId="626CEA18" w:rsidR="00445076" w:rsidRPr="0066740F" w:rsidRDefault="00445076">
            <w:pPr>
              <w:pStyle w:val="affff3"/>
            </w:pPr>
            <w:r w:rsidRPr="0066740F">
              <w:rPr>
                <w:rFonts w:hint="eastAsia"/>
              </w:rPr>
              <w:t>※詳細は、「リスク対応計画」</w:t>
            </w:r>
            <w:r w:rsidR="00EC001B">
              <w:rPr>
                <w:rFonts w:hint="eastAsia"/>
              </w:rPr>
              <w:t>（</w:t>
            </w:r>
            <w:r w:rsidRPr="0066740F">
              <w:rPr>
                <w:rFonts w:hint="eastAsia"/>
              </w:rPr>
              <w:t>作成：20XX年〇〇月〇〇日、見直：20XX年〇月</w:t>
            </w:r>
            <w:r w:rsidR="00EC001B">
              <w:rPr>
                <w:rFonts w:hint="eastAsia"/>
              </w:rPr>
              <w:t>）</w:t>
            </w:r>
            <w:r w:rsidRPr="0066740F">
              <w:rPr>
                <w:rFonts w:hint="eastAsia"/>
              </w:rPr>
              <w:t>にて報告の通りです。</w:t>
            </w:r>
          </w:p>
        </w:tc>
      </w:tr>
      <w:tr w:rsidR="00445076" w:rsidRPr="0066740F" w14:paraId="500A2CA9" w14:textId="77777777">
        <w:trPr>
          <w:trHeight w:val="381"/>
        </w:trPr>
        <w:tc>
          <w:tcPr>
            <w:tcW w:w="295" w:type="dxa"/>
            <w:tcBorders>
              <w:top w:val="single" w:sz="8" w:space="0" w:color="000000"/>
              <w:left w:val="single" w:sz="8" w:space="0" w:color="000000"/>
              <w:bottom w:val="single" w:sz="8" w:space="0" w:color="000000"/>
              <w:right w:val="single" w:sz="8" w:space="0" w:color="000000"/>
            </w:tcBorders>
            <w:shd w:val="clear" w:color="auto" w:fill="F2F2F2"/>
            <w:tcMar>
              <w:top w:w="15" w:type="dxa"/>
              <w:left w:w="72" w:type="dxa"/>
              <w:bottom w:w="0" w:type="dxa"/>
              <w:right w:w="72" w:type="dxa"/>
            </w:tcMar>
            <w:vAlign w:val="center"/>
            <w:hideMark/>
          </w:tcPr>
          <w:p w14:paraId="25B84257" w14:textId="77777777" w:rsidR="00445076" w:rsidRPr="0066740F" w:rsidRDefault="00445076">
            <w:pPr>
              <w:pStyle w:val="affff3"/>
            </w:pPr>
            <w:r w:rsidRPr="0066740F">
              <w:rPr>
                <w:rFonts w:hint="eastAsia"/>
              </w:rPr>
              <w:t>7</w:t>
            </w:r>
          </w:p>
        </w:tc>
        <w:tc>
          <w:tcPr>
            <w:tcW w:w="3239" w:type="dxa"/>
            <w:gridSpan w:val="2"/>
            <w:tcBorders>
              <w:top w:val="single" w:sz="8" w:space="0" w:color="000000"/>
              <w:left w:val="single" w:sz="8" w:space="0" w:color="000000"/>
              <w:bottom w:val="single" w:sz="8" w:space="0" w:color="000000"/>
              <w:right w:val="single" w:sz="8" w:space="0" w:color="000000"/>
            </w:tcBorders>
            <w:shd w:val="clear" w:color="auto" w:fill="F2F2F2"/>
            <w:tcMar>
              <w:top w:w="15" w:type="dxa"/>
              <w:left w:w="72" w:type="dxa"/>
              <w:bottom w:w="0" w:type="dxa"/>
              <w:right w:w="72" w:type="dxa"/>
            </w:tcMar>
            <w:vAlign w:val="center"/>
            <w:hideMark/>
          </w:tcPr>
          <w:p w14:paraId="28D5DB33" w14:textId="77777777" w:rsidR="00445076" w:rsidRPr="0066740F" w:rsidRDefault="00445076">
            <w:pPr>
              <w:pStyle w:val="affff3"/>
            </w:pPr>
            <w:r w:rsidRPr="0066740F">
              <w:rPr>
                <w:rFonts w:hint="eastAsia"/>
              </w:rPr>
              <w:t>継続的改善の機会</w:t>
            </w:r>
          </w:p>
        </w:tc>
        <w:tc>
          <w:tcPr>
            <w:tcW w:w="6946" w:type="dxa"/>
            <w:gridSpan w:val="5"/>
            <w:tcBorders>
              <w:top w:val="single" w:sz="8" w:space="0" w:color="000000"/>
              <w:left w:val="single" w:sz="8" w:space="0" w:color="000000"/>
              <w:bottom w:val="single" w:sz="8" w:space="0" w:color="000000"/>
              <w:right w:val="single" w:sz="8" w:space="0" w:color="000000"/>
            </w:tcBorders>
            <w:shd w:val="clear" w:color="auto" w:fill="auto"/>
            <w:tcMar>
              <w:top w:w="15" w:type="dxa"/>
              <w:left w:w="72" w:type="dxa"/>
              <w:bottom w:w="0" w:type="dxa"/>
              <w:right w:w="72" w:type="dxa"/>
            </w:tcMar>
            <w:vAlign w:val="center"/>
            <w:hideMark/>
          </w:tcPr>
          <w:p w14:paraId="2F46F3F8" w14:textId="77777777" w:rsidR="00445076" w:rsidRPr="0066740F" w:rsidRDefault="00445076">
            <w:pPr>
              <w:pStyle w:val="affff3"/>
            </w:pPr>
            <w:r w:rsidRPr="0066740F">
              <w:rPr>
                <w:rFonts w:hint="eastAsia"/>
              </w:rPr>
              <w:t>現状はISMSを従業者が理解するための活動を主として行っています。</w:t>
            </w:r>
          </w:p>
        </w:tc>
      </w:tr>
      <w:tr w:rsidR="00445076" w:rsidRPr="0066740F" w14:paraId="536DB9B3" w14:textId="77777777">
        <w:trPr>
          <w:trHeight w:val="284"/>
        </w:trPr>
        <w:tc>
          <w:tcPr>
            <w:tcW w:w="10480" w:type="dxa"/>
            <w:gridSpan w:val="8"/>
            <w:tcBorders>
              <w:top w:val="single" w:sz="8" w:space="0" w:color="000000"/>
              <w:left w:val="single" w:sz="8" w:space="0" w:color="000000"/>
              <w:bottom w:val="single" w:sz="8" w:space="0" w:color="000000"/>
              <w:right w:val="single" w:sz="8" w:space="0" w:color="000000"/>
            </w:tcBorders>
            <w:shd w:val="clear" w:color="auto" w:fill="2F5597"/>
            <w:tcMar>
              <w:top w:w="15" w:type="dxa"/>
              <w:left w:w="72" w:type="dxa"/>
              <w:bottom w:w="0" w:type="dxa"/>
              <w:right w:w="72" w:type="dxa"/>
            </w:tcMar>
            <w:vAlign w:val="center"/>
            <w:hideMark/>
          </w:tcPr>
          <w:p w14:paraId="316038BF" w14:textId="77777777" w:rsidR="00445076" w:rsidRPr="0066740F" w:rsidRDefault="00445076">
            <w:pPr>
              <w:pStyle w:val="afffffc"/>
            </w:pPr>
            <w:r w:rsidRPr="0066740F">
              <w:rPr>
                <w:rFonts w:hint="eastAsia"/>
              </w:rPr>
              <w:t>アウトプット（トップマネジメントの指示事項）</w:t>
            </w:r>
          </w:p>
        </w:tc>
      </w:tr>
      <w:tr w:rsidR="00445076" w:rsidRPr="0066740F" w14:paraId="7F224B2E" w14:textId="77777777">
        <w:trPr>
          <w:trHeight w:val="392"/>
        </w:trPr>
        <w:tc>
          <w:tcPr>
            <w:tcW w:w="295" w:type="dxa"/>
            <w:tcBorders>
              <w:top w:val="single" w:sz="8" w:space="0" w:color="000000"/>
              <w:left w:val="single" w:sz="8" w:space="0" w:color="000000"/>
              <w:bottom w:val="single" w:sz="8" w:space="0" w:color="000000"/>
              <w:right w:val="single" w:sz="8" w:space="0" w:color="000000"/>
            </w:tcBorders>
            <w:shd w:val="clear" w:color="auto" w:fill="F2F2F2"/>
            <w:tcMar>
              <w:top w:w="15" w:type="dxa"/>
              <w:left w:w="72" w:type="dxa"/>
              <w:bottom w:w="0" w:type="dxa"/>
              <w:right w:w="72" w:type="dxa"/>
            </w:tcMar>
            <w:vAlign w:val="center"/>
            <w:hideMark/>
          </w:tcPr>
          <w:p w14:paraId="3379D85A" w14:textId="77777777" w:rsidR="00445076" w:rsidRPr="0066740F" w:rsidRDefault="00445076">
            <w:pPr>
              <w:pStyle w:val="affff3"/>
            </w:pPr>
            <w:r w:rsidRPr="0066740F">
              <w:rPr>
                <w:rFonts w:hint="eastAsia"/>
              </w:rPr>
              <w:t>1</w:t>
            </w:r>
          </w:p>
        </w:tc>
        <w:tc>
          <w:tcPr>
            <w:tcW w:w="3239" w:type="dxa"/>
            <w:gridSpan w:val="2"/>
            <w:tcBorders>
              <w:top w:val="single" w:sz="8" w:space="0" w:color="000000"/>
              <w:left w:val="single" w:sz="8" w:space="0" w:color="000000"/>
              <w:bottom w:val="single" w:sz="8" w:space="0" w:color="000000"/>
              <w:right w:val="single" w:sz="8" w:space="0" w:color="000000"/>
            </w:tcBorders>
            <w:shd w:val="clear" w:color="auto" w:fill="F2F2F2"/>
            <w:tcMar>
              <w:top w:w="15" w:type="dxa"/>
              <w:left w:w="72" w:type="dxa"/>
              <w:bottom w:w="0" w:type="dxa"/>
              <w:right w:w="72" w:type="dxa"/>
            </w:tcMar>
            <w:vAlign w:val="center"/>
            <w:hideMark/>
          </w:tcPr>
          <w:p w14:paraId="646DC3BE" w14:textId="77777777" w:rsidR="00445076" w:rsidRPr="0066740F" w:rsidRDefault="00445076">
            <w:pPr>
              <w:pStyle w:val="affff3"/>
            </w:pPr>
            <w:r w:rsidRPr="0066740F">
              <w:rPr>
                <w:rFonts w:hint="eastAsia"/>
              </w:rPr>
              <w:t>継続的改善の機会</w:t>
            </w:r>
          </w:p>
        </w:tc>
        <w:tc>
          <w:tcPr>
            <w:tcW w:w="6946" w:type="dxa"/>
            <w:gridSpan w:val="5"/>
            <w:tcBorders>
              <w:top w:val="single" w:sz="8" w:space="0" w:color="000000"/>
              <w:left w:val="single" w:sz="8" w:space="0" w:color="000000"/>
              <w:bottom w:val="single" w:sz="8" w:space="0" w:color="000000"/>
              <w:right w:val="single" w:sz="8" w:space="0" w:color="000000"/>
            </w:tcBorders>
            <w:shd w:val="clear" w:color="auto" w:fill="auto"/>
            <w:tcMar>
              <w:top w:w="15" w:type="dxa"/>
              <w:left w:w="72" w:type="dxa"/>
              <w:bottom w:w="0" w:type="dxa"/>
              <w:right w:w="72" w:type="dxa"/>
            </w:tcMar>
            <w:vAlign w:val="center"/>
            <w:hideMark/>
          </w:tcPr>
          <w:p w14:paraId="61FB4210" w14:textId="6DDBE0EF" w:rsidR="00445076" w:rsidRPr="0066740F" w:rsidRDefault="00445076">
            <w:pPr>
              <w:pStyle w:val="affff3"/>
            </w:pPr>
            <w:r w:rsidRPr="0066740F">
              <w:rPr>
                <w:rFonts w:hint="eastAsia"/>
              </w:rPr>
              <w:t>現状認識している各課題を確実に実施すること</w:t>
            </w:r>
            <w:r w:rsidR="00F35F36">
              <w:rPr>
                <w:rFonts w:hint="eastAsia"/>
              </w:rPr>
              <w:t>。</w:t>
            </w:r>
          </w:p>
        </w:tc>
      </w:tr>
      <w:tr w:rsidR="00445076" w:rsidRPr="0066740F" w14:paraId="6FDC6D88" w14:textId="77777777">
        <w:trPr>
          <w:trHeight w:val="392"/>
        </w:trPr>
        <w:tc>
          <w:tcPr>
            <w:tcW w:w="295" w:type="dxa"/>
            <w:tcBorders>
              <w:top w:val="single" w:sz="8" w:space="0" w:color="000000"/>
              <w:left w:val="single" w:sz="8" w:space="0" w:color="000000"/>
              <w:bottom w:val="single" w:sz="8" w:space="0" w:color="000000"/>
              <w:right w:val="single" w:sz="8" w:space="0" w:color="000000"/>
            </w:tcBorders>
            <w:shd w:val="clear" w:color="auto" w:fill="F2F2F2"/>
            <w:tcMar>
              <w:top w:w="15" w:type="dxa"/>
              <w:left w:w="72" w:type="dxa"/>
              <w:bottom w:w="0" w:type="dxa"/>
              <w:right w:w="72" w:type="dxa"/>
            </w:tcMar>
            <w:vAlign w:val="center"/>
            <w:hideMark/>
          </w:tcPr>
          <w:p w14:paraId="61AB2F13" w14:textId="77777777" w:rsidR="00445076" w:rsidRPr="0066740F" w:rsidRDefault="00445076">
            <w:pPr>
              <w:pStyle w:val="affff3"/>
            </w:pPr>
            <w:r w:rsidRPr="0066740F">
              <w:rPr>
                <w:rFonts w:hint="eastAsia"/>
              </w:rPr>
              <w:t>2</w:t>
            </w:r>
          </w:p>
        </w:tc>
        <w:tc>
          <w:tcPr>
            <w:tcW w:w="3239" w:type="dxa"/>
            <w:gridSpan w:val="2"/>
            <w:tcBorders>
              <w:top w:val="single" w:sz="8" w:space="0" w:color="000000"/>
              <w:left w:val="single" w:sz="8" w:space="0" w:color="000000"/>
              <w:bottom w:val="single" w:sz="8" w:space="0" w:color="000000"/>
              <w:right w:val="single" w:sz="8" w:space="0" w:color="000000"/>
            </w:tcBorders>
            <w:shd w:val="clear" w:color="auto" w:fill="F2F2F2"/>
            <w:tcMar>
              <w:top w:w="15" w:type="dxa"/>
              <w:left w:w="72" w:type="dxa"/>
              <w:bottom w:w="0" w:type="dxa"/>
              <w:right w:w="72" w:type="dxa"/>
            </w:tcMar>
            <w:vAlign w:val="center"/>
            <w:hideMark/>
          </w:tcPr>
          <w:p w14:paraId="7F39E668" w14:textId="77777777" w:rsidR="00445076" w:rsidRPr="0066740F" w:rsidRDefault="00445076">
            <w:pPr>
              <w:pStyle w:val="affff3"/>
            </w:pPr>
            <w:r w:rsidRPr="0066740F">
              <w:rPr>
                <w:rFonts w:hint="eastAsia"/>
              </w:rPr>
              <w:t>ISMSのあらゆる変更の必要性</w:t>
            </w:r>
          </w:p>
        </w:tc>
        <w:tc>
          <w:tcPr>
            <w:tcW w:w="6946" w:type="dxa"/>
            <w:gridSpan w:val="5"/>
            <w:tcBorders>
              <w:top w:val="single" w:sz="8" w:space="0" w:color="000000"/>
              <w:left w:val="single" w:sz="8" w:space="0" w:color="000000"/>
              <w:bottom w:val="single" w:sz="8" w:space="0" w:color="000000"/>
              <w:right w:val="single" w:sz="8" w:space="0" w:color="000000"/>
            </w:tcBorders>
            <w:shd w:val="clear" w:color="auto" w:fill="auto"/>
            <w:tcMar>
              <w:top w:w="15" w:type="dxa"/>
              <w:left w:w="72" w:type="dxa"/>
              <w:bottom w:w="0" w:type="dxa"/>
              <w:right w:w="72" w:type="dxa"/>
            </w:tcMar>
            <w:vAlign w:val="center"/>
            <w:hideMark/>
          </w:tcPr>
          <w:p w14:paraId="6B49234F" w14:textId="77777777" w:rsidR="00445076" w:rsidRPr="0066740F" w:rsidRDefault="00445076">
            <w:pPr>
              <w:pStyle w:val="affff3"/>
            </w:pPr>
            <w:r w:rsidRPr="0066740F">
              <w:rPr>
                <w:rFonts w:hint="eastAsia"/>
              </w:rPr>
              <w:t>コンサルタント会社のひな形にとらわれず、より当社の状況を反映した仕組み・ルールに見直しを行っていくこと。</w:t>
            </w:r>
          </w:p>
        </w:tc>
      </w:tr>
    </w:tbl>
    <w:p w14:paraId="4A4CB16C" w14:textId="77777777" w:rsidR="00445076" w:rsidRPr="00C81220" w:rsidRDefault="00445076">
      <w:pPr>
        <w:ind w:firstLineChars="0" w:firstLine="0"/>
      </w:pPr>
    </w:p>
    <w:p w14:paraId="7B3F6B5A" w14:textId="77777777" w:rsidR="00445076" w:rsidRPr="00422EBE" w:rsidRDefault="00445076" w:rsidP="003E0313">
      <w:pPr>
        <w:pStyle w:val="4"/>
      </w:pPr>
      <w:bookmarkStart w:id="930" w:name="_Toc173932336"/>
      <w:bookmarkStart w:id="931" w:name="_Toc185338913"/>
      <w:bookmarkStart w:id="932" w:name="_Toc188349014"/>
      <w:r w:rsidRPr="005A3AB5">
        <w:rPr>
          <w:rFonts w:hint="eastAsia"/>
        </w:rPr>
        <w:t>ISMS：</w:t>
      </w:r>
      <w:r w:rsidRPr="00422EBE">
        <w:rPr>
          <w:rFonts w:hint="eastAsia"/>
        </w:rPr>
        <w:t>10. 改善</w:t>
      </w:r>
      <w:bookmarkEnd w:id="930"/>
      <w:bookmarkEnd w:id="931"/>
      <w:bookmarkEnd w:id="932"/>
    </w:p>
    <w:p w14:paraId="4B0643D8" w14:textId="2D8DBC3E" w:rsidR="00445076" w:rsidRPr="00E06141" w:rsidRDefault="00445076">
      <w:r w:rsidRPr="00E06141">
        <w:rPr>
          <w:rFonts w:hint="eastAsia"/>
        </w:rPr>
        <w:t>「10. 改善」は、PDCAサイクルの「Act（改善）」に位置しており、</w:t>
      </w:r>
      <w:bookmarkStart w:id="933" w:name="■ISMS13ー2ー8"/>
      <w:r w:rsidR="00434E81">
        <w:fldChar w:fldCharType="begin"/>
      </w:r>
      <w:r w:rsidR="00434E81">
        <w:rPr>
          <w:rFonts w:hint="eastAsia"/>
        </w:rPr>
        <w:instrText xml:space="preserve">HYPERLINK </w:instrText>
      </w:r>
      <w:r w:rsidR="00434E81">
        <w:instrText xml:space="preserve"> \l "</w:instrText>
      </w:r>
      <w:r w:rsidR="00434E81">
        <w:rPr>
          <w:rFonts w:hint="eastAsia"/>
        </w:rPr>
        <w:instrText>■</w:instrText>
      </w:r>
      <w:r w:rsidR="00434E81">
        <w:instrText>ISMS"</w:instrText>
      </w:r>
      <w:r w:rsidR="00434E81">
        <w:fldChar w:fldCharType="separate"/>
      </w:r>
      <w:r w:rsidRPr="00434E81">
        <w:rPr>
          <w:rStyle w:val="a7"/>
          <w:rFonts w:hint="eastAsia"/>
        </w:rPr>
        <w:t>ISMS</w:t>
      </w:r>
      <w:bookmarkEnd w:id="933"/>
      <w:r w:rsidR="00434E81">
        <w:fldChar w:fldCharType="end"/>
      </w:r>
      <w:r w:rsidRPr="00E06141">
        <w:rPr>
          <w:rFonts w:hint="eastAsia"/>
        </w:rPr>
        <w:t>の改善を行います。</w:t>
      </w:r>
    </w:p>
    <w:p w14:paraId="4A65A1E4" w14:textId="77777777" w:rsidR="00445076" w:rsidRPr="00E06141" w:rsidRDefault="00445076"/>
    <w:tbl>
      <w:tblPr>
        <w:tblW w:w="10480" w:type="dxa"/>
        <w:tblCellMar>
          <w:left w:w="0" w:type="dxa"/>
          <w:right w:w="0" w:type="dxa"/>
        </w:tblCellMar>
        <w:tblLook w:val="0420" w:firstRow="1" w:lastRow="0" w:firstColumn="0" w:lastColumn="0" w:noHBand="0" w:noVBand="1"/>
      </w:tblPr>
      <w:tblGrid>
        <w:gridCol w:w="7503"/>
        <w:gridCol w:w="2977"/>
      </w:tblGrid>
      <w:tr w:rsidR="00445076" w:rsidRPr="00E06141" w14:paraId="2629726E" w14:textId="77777777">
        <w:tc>
          <w:tcPr>
            <w:tcW w:w="7503" w:type="dxa"/>
            <w:tcBorders>
              <w:top w:val="single" w:sz="8" w:space="0" w:color="000000"/>
              <w:left w:val="single" w:sz="8" w:space="0" w:color="000000"/>
              <w:bottom w:val="single" w:sz="8" w:space="0" w:color="000000"/>
              <w:right w:val="single" w:sz="8" w:space="0" w:color="000000"/>
            </w:tcBorders>
            <w:shd w:val="clear" w:color="auto" w:fill="2F5597"/>
            <w:tcMar>
              <w:top w:w="72" w:type="dxa"/>
              <w:left w:w="144" w:type="dxa"/>
              <w:bottom w:w="72" w:type="dxa"/>
              <w:right w:w="144" w:type="dxa"/>
            </w:tcMar>
            <w:hideMark/>
          </w:tcPr>
          <w:p w14:paraId="38007B4D" w14:textId="77777777" w:rsidR="00445076" w:rsidRPr="00E06141" w:rsidRDefault="00445076">
            <w:pPr>
              <w:pStyle w:val="aff0"/>
            </w:pPr>
            <w:r w:rsidRPr="00E06141">
              <w:rPr>
                <w:rFonts w:hint="eastAsia"/>
              </w:rPr>
              <w:t>10. 改善</w:t>
            </w:r>
          </w:p>
        </w:tc>
        <w:tc>
          <w:tcPr>
            <w:tcW w:w="2977" w:type="dxa"/>
            <w:tcBorders>
              <w:top w:val="single" w:sz="8" w:space="0" w:color="000000"/>
              <w:left w:val="single" w:sz="8" w:space="0" w:color="000000"/>
              <w:bottom w:val="single" w:sz="8" w:space="0" w:color="000000"/>
              <w:right w:val="single" w:sz="8" w:space="0" w:color="000000"/>
            </w:tcBorders>
            <w:shd w:val="clear" w:color="auto" w:fill="2F5597"/>
            <w:tcMar>
              <w:top w:w="72" w:type="dxa"/>
              <w:left w:w="144" w:type="dxa"/>
              <w:bottom w:w="72" w:type="dxa"/>
              <w:right w:w="144" w:type="dxa"/>
            </w:tcMar>
            <w:hideMark/>
          </w:tcPr>
          <w:p w14:paraId="0586F9CA" w14:textId="77777777" w:rsidR="00445076" w:rsidRPr="00E06141" w:rsidRDefault="00445076">
            <w:pPr>
              <w:pStyle w:val="aff0"/>
            </w:pPr>
            <w:r w:rsidRPr="00E06141">
              <w:rPr>
                <w:rFonts w:hint="eastAsia"/>
              </w:rPr>
              <w:t>作成</w:t>
            </w:r>
            <w:r>
              <w:rPr>
                <w:rFonts w:hint="eastAsia"/>
              </w:rPr>
              <w:t>文書</w:t>
            </w:r>
            <w:r w:rsidRPr="00E06141">
              <w:rPr>
                <w:rFonts w:hint="eastAsia"/>
              </w:rPr>
              <w:t>（例）</w:t>
            </w:r>
          </w:p>
        </w:tc>
      </w:tr>
      <w:tr w:rsidR="00445076" w:rsidRPr="00E06141" w14:paraId="512DD4E4" w14:textId="77777777">
        <w:trPr>
          <w:trHeight w:val="1856"/>
        </w:trPr>
        <w:tc>
          <w:tcPr>
            <w:tcW w:w="750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17BAB5" w14:textId="77777777" w:rsidR="00445076" w:rsidRDefault="00445076">
            <w:pPr>
              <w:pStyle w:val="afff8"/>
            </w:pPr>
            <w:r w:rsidRPr="00E06141">
              <w:rPr>
                <w:rFonts w:hint="eastAsia"/>
              </w:rPr>
              <w:t>10.1 継続的改善</w:t>
            </w:r>
          </w:p>
          <w:p w14:paraId="6C6275F0" w14:textId="73B85CEA" w:rsidR="00445076" w:rsidRPr="00E06141" w:rsidRDefault="00445076">
            <w:pPr>
              <w:pStyle w:val="afff6"/>
            </w:pPr>
            <w:r w:rsidRPr="00E06141">
              <w:rPr>
                <w:rFonts w:hint="eastAsia"/>
              </w:rPr>
              <w:t>ISMSのPDCAサイクル（「4. 組織の状況」から「10. 改善」までの活動）を継続して実施し、情報セキュリティパフォーマンスを向上させるために必要となる改善を行っていきます。具体的には、情報セキュリティ方針や情報セキュリティ目的の計画、</w:t>
            </w:r>
            <w:bookmarkStart w:id="934" w:name="■リスクアセスメント13ー2ー8"/>
            <w:r w:rsidR="00303BB1">
              <w:fldChar w:fldCharType="begin"/>
            </w:r>
            <w:r w:rsidR="00303BB1">
              <w:rPr>
                <w:rFonts w:hint="eastAsia"/>
              </w:rPr>
              <w:instrText xml:space="preserve">HYPERLINK </w:instrText>
            </w:r>
            <w:r w:rsidR="00303BB1">
              <w:instrText xml:space="preserve"> \l "</w:instrText>
            </w:r>
            <w:r w:rsidR="00303BB1">
              <w:rPr>
                <w:rFonts w:hint="eastAsia"/>
              </w:rPr>
              <w:instrText>■リスクアセスメント</w:instrText>
            </w:r>
            <w:r w:rsidR="00303BB1">
              <w:instrText>"</w:instrText>
            </w:r>
            <w:r w:rsidR="00303BB1">
              <w:fldChar w:fldCharType="separate"/>
            </w:r>
            <w:r w:rsidRPr="00303BB1">
              <w:rPr>
                <w:rStyle w:val="a7"/>
                <w:rFonts w:hint="eastAsia"/>
              </w:rPr>
              <w:t>リスクアセスメント</w:t>
            </w:r>
            <w:bookmarkEnd w:id="934"/>
            <w:r w:rsidR="00303BB1">
              <w:fldChar w:fldCharType="end"/>
            </w:r>
            <w:r w:rsidRPr="00E06141">
              <w:rPr>
                <w:rFonts w:hint="eastAsia"/>
              </w:rPr>
              <w:t>やリスク対応をもとに決定した管理策の実施を継続して行い、改善していきます。</w:t>
            </w:r>
          </w:p>
        </w:tc>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535D45" w14:textId="77777777" w:rsidR="00445076" w:rsidRPr="00E06141" w:rsidRDefault="00445076">
            <w:pPr>
              <w:pStyle w:val="afff6"/>
            </w:pPr>
            <w:r w:rsidRPr="00E06141">
              <w:rPr>
                <w:rFonts w:hint="eastAsia"/>
              </w:rPr>
              <w:t>ー</w:t>
            </w:r>
          </w:p>
        </w:tc>
      </w:tr>
      <w:tr w:rsidR="00445076" w:rsidRPr="00E06141" w14:paraId="0D0A14D3" w14:textId="77777777">
        <w:trPr>
          <w:trHeight w:val="1372"/>
        </w:trPr>
        <w:tc>
          <w:tcPr>
            <w:tcW w:w="750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64D0AD7" w14:textId="77777777" w:rsidR="00445076" w:rsidRDefault="00445076">
            <w:pPr>
              <w:pStyle w:val="afff8"/>
            </w:pPr>
            <w:r w:rsidRPr="00E06141">
              <w:rPr>
                <w:rFonts w:hint="eastAsia"/>
              </w:rPr>
              <w:t>10.2 不適合及び是正処置</w:t>
            </w:r>
          </w:p>
          <w:p w14:paraId="34A5B60B" w14:textId="11634808" w:rsidR="00445076" w:rsidRPr="00E06141" w:rsidRDefault="00445076">
            <w:pPr>
              <w:pStyle w:val="afff6"/>
            </w:pPr>
            <w:r w:rsidRPr="00E06141">
              <w:rPr>
                <w:rFonts w:hint="eastAsia"/>
              </w:rPr>
              <w:t>不適合が発生した際に是正処置を実施します。不適合とは、ISMSの要求事項を満たしていないことです。具体的には、管理策の不備や未実施、</w:t>
            </w:r>
            <w:bookmarkStart w:id="935" w:name="■セキュリティインシデント13ー2－8"/>
            <w:r w:rsidR="00CC3749">
              <w:fldChar w:fldCharType="begin"/>
            </w:r>
            <w:r w:rsidR="00CC3749">
              <w:rPr>
                <w:rFonts w:hint="eastAsia"/>
              </w:rPr>
              <w:instrText xml:space="preserve">HYPERLINK </w:instrText>
            </w:r>
            <w:r w:rsidR="00CC3749">
              <w:instrText xml:space="preserve"> \l "</w:instrText>
            </w:r>
            <w:r w:rsidR="00CC3749">
              <w:rPr>
                <w:rFonts w:hint="eastAsia"/>
              </w:rPr>
              <w:instrText>■セキュリティインシデント</w:instrText>
            </w:r>
            <w:r w:rsidR="00CC3749">
              <w:instrText>"</w:instrText>
            </w:r>
            <w:r w:rsidR="00CC3749">
              <w:fldChar w:fldCharType="separate"/>
            </w:r>
            <w:r w:rsidRPr="00CC3749">
              <w:rPr>
                <w:rStyle w:val="a7"/>
                <w:rFonts w:hint="eastAsia"/>
              </w:rPr>
              <w:t>セキュリティインシデント</w:t>
            </w:r>
            <w:bookmarkEnd w:id="935"/>
            <w:r w:rsidR="00CC3749">
              <w:fldChar w:fldCharType="end"/>
            </w:r>
            <w:r w:rsidRPr="00E06141">
              <w:rPr>
                <w:rFonts w:hint="eastAsia"/>
              </w:rPr>
              <w:t>の発生などのことです。</w:t>
            </w:r>
          </w:p>
        </w:tc>
        <w:tc>
          <w:tcPr>
            <w:tcW w:w="297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44598F7" w14:textId="77777777" w:rsidR="00445076" w:rsidRPr="00E06141" w:rsidRDefault="00445076" w:rsidP="00892C01">
            <w:pPr>
              <w:pStyle w:val="afff6"/>
              <w:numPr>
                <w:ilvl w:val="0"/>
                <w:numId w:val="103"/>
              </w:numPr>
              <w:tabs>
                <w:tab w:val="clear" w:pos="1830"/>
                <w:tab w:val="left" w:pos="455"/>
              </w:tabs>
            </w:pPr>
            <w:r w:rsidRPr="00E06141">
              <w:rPr>
                <w:rFonts w:hint="eastAsia"/>
              </w:rPr>
              <w:t>是正要求書兼回答書</w:t>
            </w:r>
          </w:p>
        </w:tc>
      </w:tr>
    </w:tbl>
    <w:p w14:paraId="56CD9501" w14:textId="77777777" w:rsidR="00445076" w:rsidRDefault="00445076">
      <w:pPr>
        <w:ind w:firstLineChars="0" w:firstLine="0"/>
      </w:pPr>
      <w:r>
        <w:rPr>
          <w:noProof/>
        </w:rPr>
        <w:drawing>
          <wp:anchor distT="0" distB="0" distL="114300" distR="114300" simplePos="0" relativeHeight="251656397" behindDoc="0" locked="0" layoutInCell="1" allowOverlap="1" wp14:anchorId="42D2C5BB" wp14:editId="17021F13">
            <wp:simplePos x="0" y="0"/>
            <wp:positionH relativeFrom="column">
              <wp:posOffset>751756</wp:posOffset>
            </wp:positionH>
            <wp:positionV relativeFrom="paragraph">
              <wp:posOffset>212737</wp:posOffset>
            </wp:positionV>
            <wp:extent cx="4892400" cy="2978697"/>
            <wp:effectExtent l="0" t="0" r="0" b="0"/>
            <wp:wrapTopAndBottom/>
            <wp:docPr id="361498689"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92400" cy="29786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DA239A" w14:textId="77777777" w:rsidR="00445076" w:rsidRDefault="00445076">
      <w:pPr>
        <w:pStyle w:val="5"/>
      </w:pPr>
      <w:r w:rsidRPr="0017296F">
        <w:rPr>
          <w:rFonts w:hint="eastAsia"/>
        </w:rPr>
        <w:t>10.2 不適合及び是正処置</w:t>
      </w:r>
    </w:p>
    <w:tbl>
      <w:tblPr>
        <w:tblStyle w:val="aa"/>
        <w:tblW w:w="10490" w:type="dxa"/>
        <w:tblInd w:w="-5" w:type="dxa"/>
        <w:tblLook w:val="04A0" w:firstRow="1" w:lastRow="0" w:firstColumn="1" w:lastColumn="0" w:noHBand="0" w:noVBand="1"/>
      </w:tblPr>
      <w:tblGrid>
        <w:gridCol w:w="4253"/>
        <w:gridCol w:w="6237"/>
      </w:tblGrid>
      <w:tr w:rsidR="00F53B2F" w14:paraId="3EC6882E" w14:textId="77777777">
        <w:trPr>
          <w:trHeight w:val="448"/>
        </w:trPr>
        <w:tc>
          <w:tcPr>
            <w:tcW w:w="4253" w:type="dxa"/>
            <w:shd w:val="clear" w:color="auto" w:fill="215E99"/>
          </w:tcPr>
          <w:p w14:paraId="7694956C" w14:textId="77777777" w:rsidR="00445076" w:rsidRDefault="00445076">
            <w:pPr>
              <w:pStyle w:val="aff0"/>
            </w:pPr>
            <w:r>
              <w:rPr>
                <w:rFonts w:hint="eastAsia"/>
              </w:rPr>
              <w:t>作成する文書</w:t>
            </w:r>
          </w:p>
        </w:tc>
        <w:tc>
          <w:tcPr>
            <w:tcW w:w="6237" w:type="dxa"/>
          </w:tcPr>
          <w:p w14:paraId="3D353F34" w14:textId="77777777" w:rsidR="00445076" w:rsidRPr="002A7BE4" w:rsidRDefault="00445076" w:rsidP="00892C01">
            <w:pPr>
              <w:pStyle w:val="afff6"/>
              <w:numPr>
                <w:ilvl w:val="0"/>
                <w:numId w:val="130"/>
              </w:numPr>
              <w:tabs>
                <w:tab w:val="clear" w:pos="1830"/>
                <w:tab w:val="left" w:pos="455"/>
              </w:tabs>
              <w:rPr>
                <w:lang w:eastAsia="zh-TW"/>
              </w:rPr>
            </w:pPr>
            <w:r>
              <w:rPr>
                <w:rFonts w:hint="eastAsia"/>
                <w:lang w:eastAsia="zh-TW"/>
              </w:rPr>
              <w:t>是正要求書兼回答書</w:t>
            </w:r>
          </w:p>
        </w:tc>
      </w:tr>
    </w:tbl>
    <w:p w14:paraId="616321D4" w14:textId="77777777" w:rsidR="00445076" w:rsidRDefault="00445076">
      <w:pPr>
        <w:ind w:firstLineChars="0" w:firstLine="0"/>
      </w:pPr>
    </w:p>
    <w:p w14:paraId="3315A90B" w14:textId="77777777" w:rsidR="00445076" w:rsidRDefault="00445076">
      <w:r>
        <w:rPr>
          <w:noProof/>
        </w:rPr>
        <w:drawing>
          <wp:anchor distT="0" distB="0" distL="114300" distR="114300" simplePos="0" relativeHeight="251656410" behindDoc="0" locked="0" layoutInCell="1" allowOverlap="1" wp14:anchorId="18392B89" wp14:editId="71A7BC24">
            <wp:simplePos x="0" y="0"/>
            <wp:positionH relativeFrom="margin">
              <wp:posOffset>54610</wp:posOffset>
            </wp:positionH>
            <wp:positionV relativeFrom="paragraph">
              <wp:posOffset>821690</wp:posOffset>
            </wp:positionV>
            <wp:extent cx="6583680" cy="3308350"/>
            <wp:effectExtent l="0" t="0" r="7620" b="6350"/>
            <wp:wrapTopAndBottom/>
            <wp:docPr id="6418661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66195"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583680" cy="3308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296F">
        <w:rPr>
          <w:rFonts w:hint="eastAsia"/>
        </w:rPr>
        <w:t>審査でISMSに不適合が検出された場合は、是正処置をしなければなりません。是正処置とは、不適合について、その原因を取り除き、再発防止を図る処置を指します。是正処置は以下の図</w:t>
      </w:r>
      <w:r>
        <w:rPr>
          <w:rFonts w:hint="eastAsia"/>
        </w:rPr>
        <w:t>に示した</w:t>
      </w:r>
      <w:r w:rsidRPr="0017296F">
        <w:rPr>
          <w:rFonts w:hint="eastAsia"/>
        </w:rPr>
        <w:t>ようなプロセス</w:t>
      </w:r>
      <w:r>
        <w:rPr>
          <w:rFonts w:hint="eastAsia"/>
        </w:rPr>
        <w:t>により</w:t>
      </w:r>
      <w:r w:rsidRPr="0017296F">
        <w:rPr>
          <w:rFonts w:hint="eastAsia"/>
        </w:rPr>
        <w:t>実施されます。</w:t>
      </w:r>
    </w:p>
    <w:p w14:paraId="6102DB78" w14:textId="31BFD27F" w:rsidR="00445076" w:rsidRDefault="00445076">
      <w:r w:rsidRPr="006E3587">
        <w:rPr>
          <w:rFonts w:hint="eastAsia"/>
        </w:rPr>
        <w:t>「不適合の性質および講じた処置」と「是正処置の結果」について、文書化した情報を残さなければなりません。そのため、</w:t>
      </w:r>
      <w:bookmarkStart w:id="936" w:name="■内部監査13ー2ー8"/>
      <w:r w:rsidR="00D4689B">
        <w:fldChar w:fldCharType="begin"/>
      </w:r>
      <w:r w:rsidR="00D4689B">
        <w:rPr>
          <w:rFonts w:hint="eastAsia"/>
        </w:rPr>
        <w:instrText xml:space="preserve">HYPERLINK </w:instrText>
      </w:r>
      <w:r w:rsidR="00D4689B">
        <w:instrText xml:space="preserve"> \l "</w:instrText>
      </w:r>
      <w:r w:rsidR="00D4689B">
        <w:rPr>
          <w:rFonts w:hint="eastAsia"/>
        </w:rPr>
        <w:instrText>■内部監査</w:instrText>
      </w:r>
      <w:r w:rsidR="00D4689B">
        <w:instrText>"</w:instrText>
      </w:r>
      <w:r w:rsidR="00D4689B">
        <w:fldChar w:fldCharType="separate"/>
      </w:r>
      <w:r w:rsidRPr="00D4689B">
        <w:rPr>
          <w:rStyle w:val="a7"/>
          <w:rFonts w:hint="eastAsia"/>
        </w:rPr>
        <w:t>内部監査</w:t>
      </w:r>
      <w:bookmarkEnd w:id="936"/>
      <w:r w:rsidR="00D4689B">
        <w:fldChar w:fldCharType="end"/>
      </w:r>
      <w:r w:rsidRPr="006E3587">
        <w:rPr>
          <w:rFonts w:hint="eastAsia"/>
        </w:rPr>
        <w:t>で不適合が出た際は、是正要求書とその回答書を記載して保存することになります。</w:t>
      </w:r>
    </w:p>
    <w:p w14:paraId="45AA6794" w14:textId="77777777" w:rsidR="00445076" w:rsidRDefault="00445076">
      <w:pPr>
        <w:ind w:firstLineChars="0" w:firstLine="0"/>
      </w:pPr>
    </w:p>
    <w:p w14:paraId="35548291" w14:textId="77777777" w:rsidR="00445076" w:rsidRPr="006E3587" w:rsidRDefault="00445076">
      <w:pPr>
        <w:pStyle w:val="aff4"/>
      </w:pPr>
      <w:r w:rsidRPr="006E3587">
        <w:rPr>
          <w:rFonts w:hint="eastAsia"/>
        </w:rPr>
        <w:t>是正要求書兼回答書の作成方法（例）</w:t>
      </w:r>
    </w:p>
    <w:p w14:paraId="456E2431" w14:textId="23A06963" w:rsidR="0028761E" w:rsidRDefault="00445076">
      <w:r w:rsidRPr="006E3587">
        <w:rPr>
          <w:rFonts w:hint="eastAsia"/>
        </w:rPr>
        <w:t>前ページで説明した「不適合の性質および講じた処置」と「是正処置の結果」についての内容を記載します。</w:t>
      </w:r>
    </w:p>
    <w:p w14:paraId="4A6FD9C1" w14:textId="77777777" w:rsidR="00F7674B" w:rsidRDefault="00F7674B" w:rsidP="00F7674B"/>
    <w:tbl>
      <w:tblPr>
        <w:tblW w:w="10480" w:type="dxa"/>
        <w:tblCellMar>
          <w:left w:w="0" w:type="dxa"/>
          <w:right w:w="0" w:type="dxa"/>
        </w:tblCellMar>
        <w:tblLook w:val="0600" w:firstRow="0" w:lastRow="0" w:firstColumn="0" w:lastColumn="0" w:noHBand="1" w:noVBand="1"/>
      </w:tblPr>
      <w:tblGrid>
        <w:gridCol w:w="500"/>
        <w:gridCol w:w="503"/>
        <w:gridCol w:w="430"/>
        <w:gridCol w:w="264"/>
        <w:gridCol w:w="703"/>
        <w:gridCol w:w="703"/>
        <w:gridCol w:w="264"/>
        <w:gridCol w:w="734"/>
        <w:gridCol w:w="273"/>
        <w:gridCol w:w="503"/>
        <w:gridCol w:w="503"/>
        <w:gridCol w:w="775"/>
        <w:gridCol w:w="502"/>
        <w:gridCol w:w="1088"/>
        <w:gridCol w:w="835"/>
        <w:gridCol w:w="542"/>
        <w:gridCol w:w="271"/>
        <w:gridCol w:w="409"/>
        <w:gridCol w:w="269"/>
        <w:gridCol w:w="409"/>
      </w:tblGrid>
      <w:tr w:rsidR="00445076" w:rsidRPr="00D90C68" w14:paraId="50FDD8DA" w14:textId="77777777">
        <w:trPr>
          <w:trHeight w:val="315"/>
        </w:trPr>
        <w:tc>
          <w:tcPr>
            <w:tcW w:w="1697" w:type="dxa"/>
            <w:gridSpan w:val="4"/>
            <w:tcBorders>
              <w:top w:val="single" w:sz="8" w:space="0" w:color="000000"/>
              <w:left w:val="single" w:sz="8" w:space="0" w:color="000000"/>
              <w:bottom w:val="single" w:sz="8" w:space="0" w:color="000000"/>
              <w:right w:val="single" w:sz="8" w:space="0" w:color="000000"/>
            </w:tcBorders>
            <w:shd w:val="clear" w:color="auto" w:fill="2F5597"/>
            <w:tcMar>
              <w:top w:w="12" w:type="dxa"/>
              <w:left w:w="12" w:type="dxa"/>
              <w:bottom w:w="0" w:type="dxa"/>
              <w:right w:w="12" w:type="dxa"/>
            </w:tcMar>
            <w:vAlign w:val="center"/>
            <w:hideMark/>
          </w:tcPr>
          <w:p w14:paraId="56FA1249" w14:textId="77777777" w:rsidR="00445076" w:rsidRPr="00D90C68" w:rsidRDefault="00445076">
            <w:pPr>
              <w:pStyle w:val="afffffc"/>
            </w:pPr>
            <w:r w:rsidRPr="00D90C68">
              <w:rPr>
                <w:rFonts w:hint="eastAsia"/>
              </w:rPr>
              <w:t>整理番号</w:t>
            </w:r>
          </w:p>
        </w:tc>
        <w:tc>
          <w:tcPr>
            <w:tcW w:w="1406" w:type="dxa"/>
            <w:gridSpan w:val="2"/>
            <w:tcBorders>
              <w:top w:val="single" w:sz="8" w:space="0" w:color="000000"/>
              <w:left w:val="single" w:sz="8" w:space="0" w:color="000000"/>
              <w:bottom w:val="single" w:sz="8" w:space="0" w:color="000000"/>
              <w:right w:val="single" w:sz="8" w:space="0" w:color="000000"/>
            </w:tcBorders>
            <w:shd w:val="clear" w:color="auto" w:fill="2F5597"/>
            <w:tcMar>
              <w:top w:w="12" w:type="dxa"/>
              <w:left w:w="12" w:type="dxa"/>
              <w:bottom w:w="0" w:type="dxa"/>
              <w:right w:w="12" w:type="dxa"/>
            </w:tcMar>
            <w:vAlign w:val="center"/>
            <w:hideMark/>
          </w:tcPr>
          <w:p w14:paraId="529C4BD1" w14:textId="77777777" w:rsidR="00445076" w:rsidRPr="00D90C68" w:rsidRDefault="00445076">
            <w:pPr>
              <w:pStyle w:val="afffffc"/>
            </w:pPr>
            <w:r w:rsidRPr="00D90C68">
              <w:rPr>
                <w:rFonts w:hint="eastAsia"/>
              </w:rPr>
              <w:t>00-00</w:t>
            </w:r>
          </w:p>
        </w:tc>
        <w:tc>
          <w:tcPr>
            <w:tcW w:w="998" w:type="dxa"/>
            <w:gridSpan w:val="2"/>
            <w:tcBorders>
              <w:top w:val="single" w:sz="8" w:space="0" w:color="000000"/>
              <w:left w:val="single" w:sz="8" w:space="0" w:color="000000"/>
              <w:bottom w:val="single" w:sz="8" w:space="0" w:color="000000"/>
              <w:right w:val="single" w:sz="8" w:space="0" w:color="000000"/>
            </w:tcBorders>
            <w:shd w:val="clear" w:color="auto" w:fill="2F5597"/>
            <w:tcMar>
              <w:top w:w="12" w:type="dxa"/>
              <w:left w:w="12" w:type="dxa"/>
              <w:bottom w:w="0" w:type="dxa"/>
              <w:right w:w="12" w:type="dxa"/>
            </w:tcMar>
            <w:vAlign w:val="center"/>
            <w:hideMark/>
          </w:tcPr>
          <w:p w14:paraId="51156DD6" w14:textId="77777777" w:rsidR="00445076" w:rsidRPr="00D90C68" w:rsidRDefault="00445076">
            <w:pPr>
              <w:pStyle w:val="afffffc"/>
            </w:pPr>
            <w:r w:rsidRPr="00D90C68">
              <w:rPr>
                <w:rFonts w:hint="eastAsia"/>
              </w:rPr>
              <w:t>対象部門</w:t>
            </w:r>
          </w:p>
        </w:tc>
        <w:tc>
          <w:tcPr>
            <w:tcW w:w="2054" w:type="dxa"/>
            <w:gridSpan w:val="4"/>
            <w:tcBorders>
              <w:top w:val="single" w:sz="8" w:space="0" w:color="000000"/>
              <w:left w:val="single" w:sz="8" w:space="0" w:color="000000"/>
              <w:bottom w:val="single" w:sz="8" w:space="0" w:color="000000"/>
              <w:right w:val="single" w:sz="8" w:space="0" w:color="000000"/>
            </w:tcBorders>
            <w:shd w:val="clear" w:color="auto" w:fill="2F5597"/>
            <w:tcMar>
              <w:top w:w="12" w:type="dxa"/>
              <w:left w:w="12" w:type="dxa"/>
              <w:bottom w:w="0" w:type="dxa"/>
              <w:right w:w="12" w:type="dxa"/>
            </w:tcMar>
            <w:vAlign w:val="center"/>
            <w:hideMark/>
          </w:tcPr>
          <w:p w14:paraId="3E238D93" w14:textId="77777777" w:rsidR="00445076" w:rsidRPr="00D90C68" w:rsidRDefault="00445076">
            <w:pPr>
              <w:pStyle w:val="afffffc"/>
            </w:pPr>
            <w:r w:rsidRPr="00D90C68">
              <w:rPr>
                <w:rFonts w:hint="eastAsia"/>
              </w:rPr>
              <w:t>○○○○部門</w:t>
            </w:r>
          </w:p>
        </w:tc>
        <w:tc>
          <w:tcPr>
            <w:tcW w:w="1590" w:type="dxa"/>
            <w:gridSpan w:val="2"/>
            <w:tcBorders>
              <w:top w:val="single" w:sz="8" w:space="0" w:color="000000"/>
              <w:left w:val="single" w:sz="8" w:space="0" w:color="000000"/>
              <w:bottom w:val="single" w:sz="8" w:space="0" w:color="000000"/>
              <w:right w:val="single" w:sz="8" w:space="0" w:color="000000"/>
            </w:tcBorders>
            <w:shd w:val="clear" w:color="auto" w:fill="2F5597"/>
            <w:tcMar>
              <w:top w:w="12" w:type="dxa"/>
              <w:left w:w="12" w:type="dxa"/>
              <w:bottom w:w="0" w:type="dxa"/>
              <w:right w:w="12" w:type="dxa"/>
            </w:tcMar>
            <w:vAlign w:val="center"/>
            <w:hideMark/>
          </w:tcPr>
          <w:p w14:paraId="74FB0A47" w14:textId="77777777" w:rsidR="00445076" w:rsidRPr="00D90C68" w:rsidRDefault="00445076">
            <w:pPr>
              <w:pStyle w:val="afffffc"/>
            </w:pPr>
            <w:r w:rsidRPr="00D90C68">
              <w:rPr>
                <w:rFonts w:hint="eastAsia"/>
              </w:rPr>
              <w:t>発効日</w:t>
            </w:r>
          </w:p>
        </w:tc>
        <w:tc>
          <w:tcPr>
            <w:tcW w:w="835" w:type="dxa"/>
            <w:tcBorders>
              <w:top w:val="single" w:sz="8" w:space="0" w:color="000000"/>
              <w:left w:val="single" w:sz="8" w:space="0" w:color="000000"/>
              <w:bottom w:val="single" w:sz="8" w:space="0" w:color="000000"/>
              <w:right w:val="single" w:sz="8" w:space="0" w:color="000000"/>
            </w:tcBorders>
            <w:shd w:val="clear" w:color="auto" w:fill="2F5597"/>
            <w:tcMar>
              <w:top w:w="12" w:type="dxa"/>
              <w:left w:w="12" w:type="dxa"/>
              <w:bottom w:w="0" w:type="dxa"/>
              <w:right w:w="12" w:type="dxa"/>
            </w:tcMar>
            <w:vAlign w:val="center"/>
            <w:hideMark/>
          </w:tcPr>
          <w:p w14:paraId="5DC649BD" w14:textId="77777777" w:rsidR="00445076" w:rsidRPr="00D90C68" w:rsidRDefault="00445076">
            <w:pPr>
              <w:pStyle w:val="afffffc"/>
            </w:pPr>
            <w:r w:rsidRPr="00D90C68">
              <w:rPr>
                <w:rFonts w:hint="eastAsia"/>
              </w:rPr>
              <w:t>20XX</w:t>
            </w:r>
          </w:p>
        </w:tc>
        <w:tc>
          <w:tcPr>
            <w:tcW w:w="542" w:type="dxa"/>
            <w:tcBorders>
              <w:top w:val="single" w:sz="8" w:space="0" w:color="000000"/>
              <w:left w:val="single" w:sz="8" w:space="0" w:color="000000"/>
              <w:bottom w:val="single" w:sz="8" w:space="0" w:color="000000"/>
              <w:right w:val="single" w:sz="8" w:space="0" w:color="000000"/>
            </w:tcBorders>
            <w:shd w:val="clear" w:color="auto" w:fill="2F5597"/>
            <w:tcMar>
              <w:top w:w="12" w:type="dxa"/>
              <w:left w:w="12" w:type="dxa"/>
              <w:bottom w:w="0" w:type="dxa"/>
              <w:right w:w="12" w:type="dxa"/>
            </w:tcMar>
            <w:vAlign w:val="center"/>
            <w:hideMark/>
          </w:tcPr>
          <w:p w14:paraId="1B07D2EB" w14:textId="77777777" w:rsidR="00445076" w:rsidRPr="00D90C68" w:rsidRDefault="00445076">
            <w:pPr>
              <w:pStyle w:val="afffffc"/>
            </w:pPr>
            <w:r w:rsidRPr="00D90C68">
              <w:rPr>
                <w:rFonts w:hint="eastAsia"/>
              </w:rPr>
              <w:t>年</w:t>
            </w:r>
          </w:p>
        </w:tc>
        <w:tc>
          <w:tcPr>
            <w:tcW w:w="271" w:type="dxa"/>
            <w:tcBorders>
              <w:top w:val="single" w:sz="8" w:space="0" w:color="000000"/>
              <w:left w:val="single" w:sz="8" w:space="0" w:color="000000"/>
              <w:bottom w:val="single" w:sz="8" w:space="0" w:color="000000"/>
              <w:right w:val="single" w:sz="8" w:space="0" w:color="000000"/>
            </w:tcBorders>
            <w:shd w:val="clear" w:color="auto" w:fill="2F5597"/>
            <w:tcMar>
              <w:top w:w="12" w:type="dxa"/>
              <w:left w:w="12" w:type="dxa"/>
              <w:bottom w:w="0" w:type="dxa"/>
              <w:right w:w="12" w:type="dxa"/>
            </w:tcMar>
            <w:vAlign w:val="center"/>
            <w:hideMark/>
          </w:tcPr>
          <w:p w14:paraId="1633537F" w14:textId="77777777" w:rsidR="00445076" w:rsidRPr="00D90C68" w:rsidRDefault="00445076">
            <w:pPr>
              <w:pStyle w:val="afffffc"/>
            </w:pPr>
            <w:r w:rsidRPr="00D90C68">
              <w:rPr>
                <w:rFonts w:hint="eastAsia"/>
              </w:rPr>
              <w:t>-</w:t>
            </w:r>
          </w:p>
        </w:tc>
        <w:tc>
          <w:tcPr>
            <w:tcW w:w="409" w:type="dxa"/>
            <w:tcBorders>
              <w:top w:val="single" w:sz="8" w:space="0" w:color="000000"/>
              <w:left w:val="single" w:sz="8" w:space="0" w:color="000000"/>
              <w:bottom w:val="single" w:sz="8" w:space="0" w:color="000000"/>
              <w:right w:val="single" w:sz="8" w:space="0" w:color="000000"/>
            </w:tcBorders>
            <w:shd w:val="clear" w:color="auto" w:fill="2F5597"/>
            <w:tcMar>
              <w:top w:w="12" w:type="dxa"/>
              <w:left w:w="12" w:type="dxa"/>
              <w:bottom w:w="0" w:type="dxa"/>
              <w:right w:w="12" w:type="dxa"/>
            </w:tcMar>
            <w:vAlign w:val="center"/>
            <w:hideMark/>
          </w:tcPr>
          <w:p w14:paraId="4A16E59C" w14:textId="77777777" w:rsidR="00445076" w:rsidRPr="00D90C68" w:rsidRDefault="00445076">
            <w:pPr>
              <w:pStyle w:val="afffffc"/>
            </w:pPr>
            <w:r w:rsidRPr="00D90C68">
              <w:rPr>
                <w:rFonts w:hint="eastAsia"/>
              </w:rPr>
              <w:t>月</w:t>
            </w:r>
          </w:p>
        </w:tc>
        <w:tc>
          <w:tcPr>
            <w:tcW w:w="269" w:type="dxa"/>
            <w:tcBorders>
              <w:top w:val="single" w:sz="8" w:space="0" w:color="000000"/>
              <w:left w:val="single" w:sz="8" w:space="0" w:color="000000"/>
              <w:bottom w:val="single" w:sz="8" w:space="0" w:color="000000"/>
              <w:right w:val="single" w:sz="8" w:space="0" w:color="000000"/>
            </w:tcBorders>
            <w:shd w:val="clear" w:color="auto" w:fill="2F5597"/>
            <w:tcMar>
              <w:top w:w="12" w:type="dxa"/>
              <w:left w:w="12" w:type="dxa"/>
              <w:bottom w:w="0" w:type="dxa"/>
              <w:right w:w="12" w:type="dxa"/>
            </w:tcMar>
            <w:vAlign w:val="center"/>
            <w:hideMark/>
          </w:tcPr>
          <w:p w14:paraId="6B736D88" w14:textId="77777777" w:rsidR="00445076" w:rsidRPr="00D90C68" w:rsidRDefault="00445076">
            <w:pPr>
              <w:pStyle w:val="afffffc"/>
            </w:pPr>
            <w:r w:rsidRPr="00D90C68">
              <w:rPr>
                <w:rFonts w:hint="eastAsia"/>
              </w:rPr>
              <w:t>-</w:t>
            </w:r>
          </w:p>
        </w:tc>
        <w:tc>
          <w:tcPr>
            <w:tcW w:w="409" w:type="dxa"/>
            <w:tcBorders>
              <w:top w:val="single" w:sz="8" w:space="0" w:color="000000"/>
              <w:left w:val="single" w:sz="8" w:space="0" w:color="000000"/>
              <w:bottom w:val="single" w:sz="8" w:space="0" w:color="000000"/>
              <w:right w:val="single" w:sz="8" w:space="0" w:color="000000"/>
            </w:tcBorders>
            <w:shd w:val="clear" w:color="auto" w:fill="2F5597"/>
            <w:tcMar>
              <w:top w:w="12" w:type="dxa"/>
              <w:left w:w="12" w:type="dxa"/>
              <w:bottom w:w="0" w:type="dxa"/>
              <w:right w:w="12" w:type="dxa"/>
            </w:tcMar>
            <w:vAlign w:val="center"/>
            <w:hideMark/>
          </w:tcPr>
          <w:p w14:paraId="463DEEC5" w14:textId="77777777" w:rsidR="00445076" w:rsidRPr="00D90C68" w:rsidRDefault="00445076">
            <w:pPr>
              <w:pStyle w:val="afffffc"/>
            </w:pPr>
            <w:r w:rsidRPr="00D90C68">
              <w:rPr>
                <w:rFonts w:hint="eastAsia"/>
              </w:rPr>
              <w:t>日</w:t>
            </w:r>
          </w:p>
        </w:tc>
      </w:tr>
      <w:tr w:rsidR="00445076" w:rsidRPr="00D90C68" w14:paraId="2EC3E682" w14:textId="77777777">
        <w:trPr>
          <w:trHeight w:val="309"/>
        </w:trPr>
        <w:tc>
          <w:tcPr>
            <w:tcW w:w="500" w:type="dxa"/>
            <w:vMerge w:val="restart"/>
            <w:tcBorders>
              <w:top w:val="single" w:sz="8" w:space="0" w:color="000000"/>
              <w:left w:val="single" w:sz="8" w:space="0" w:color="000000"/>
              <w:bottom w:val="single" w:sz="8" w:space="0" w:color="000000"/>
              <w:right w:val="single" w:sz="8" w:space="0" w:color="000000"/>
            </w:tcBorders>
            <w:shd w:val="clear" w:color="auto" w:fill="F2F2F2"/>
            <w:tcMar>
              <w:top w:w="12" w:type="dxa"/>
              <w:left w:w="12" w:type="dxa"/>
              <w:bottom w:w="0" w:type="dxa"/>
              <w:right w:w="12" w:type="dxa"/>
            </w:tcMar>
            <w:vAlign w:val="center"/>
            <w:hideMark/>
          </w:tcPr>
          <w:p w14:paraId="35750281" w14:textId="77777777" w:rsidR="00445076" w:rsidRPr="00D90C68" w:rsidRDefault="00445076">
            <w:pPr>
              <w:pStyle w:val="affff3"/>
            </w:pPr>
            <w:r w:rsidRPr="00D90C68">
              <w:rPr>
                <w:rFonts w:hint="eastAsia"/>
              </w:rPr>
              <w:t>入力情報</w:t>
            </w:r>
          </w:p>
        </w:tc>
        <w:tc>
          <w:tcPr>
            <w:tcW w:w="503" w:type="dxa"/>
            <w:vMerge w:val="restart"/>
            <w:tcBorders>
              <w:top w:val="single" w:sz="8" w:space="0" w:color="000000"/>
              <w:left w:val="single" w:sz="8" w:space="0" w:color="000000"/>
              <w:bottom w:val="single" w:sz="8" w:space="0" w:color="000000"/>
              <w:right w:val="single" w:sz="8" w:space="0" w:color="000000"/>
            </w:tcBorders>
            <w:shd w:val="clear" w:color="auto" w:fill="F2F2F2"/>
            <w:tcMar>
              <w:top w:w="12" w:type="dxa"/>
              <w:left w:w="12" w:type="dxa"/>
              <w:bottom w:w="0" w:type="dxa"/>
              <w:right w:w="12" w:type="dxa"/>
            </w:tcMar>
            <w:textDirection w:val="tbRlV"/>
            <w:vAlign w:val="center"/>
            <w:hideMark/>
          </w:tcPr>
          <w:p w14:paraId="64EDEA80" w14:textId="77777777" w:rsidR="00445076" w:rsidRPr="00D90C68" w:rsidRDefault="00445076">
            <w:pPr>
              <w:pStyle w:val="affff3"/>
            </w:pPr>
            <w:r w:rsidRPr="00D90C68">
              <w:rPr>
                <w:rFonts w:hint="eastAsia"/>
              </w:rPr>
              <w:t>分類</w:t>
            </w:r>
          </w:p>
        </w:tc>
        <w:tc>
          <w:tcPr>
            <w:tcW w:w="430" w:type="dxa"/>
            <w:vMerge w:val="restart"/>
            <w:tcBorders>
              <w:top w:val="single" w:sz="8" w:space="0" w:color="000000"/>
              <w:left w:val="single" w:sz="8" w:space="0" w:color="000000"/>
              <w:bottom w:val="single" w:sz="8" w:space="0" w:color="000000"/>
              <w:right w:val="single" w:sz="8" w:space="0" w:color="000000"/>
            </w:tcBorders>
            <w:shd w:val="clear" w:color="auto" w:fill="F2F2F2"/>
            <w:tcMar>
              <w:top w:w="12" w:type="dxa"/>
              <w:left w:w="12" w:type="dxa"/>
              <w:bottom w:w="0" w:type="dxa"/>
              <w:right w:w="12" w:type="dxa"/>
            </w:tcMar>
            <w:textDirection w:val="tbRlV"/>
            <w:vAlign w:val="center"/>
            <w:hideMark/>
          </w:tcPr>
          <w:p w14:paraId="164A0FF6" w14:textId="77777777" w:rsidR="00445076" w:rsidRPr="00D90C68" w:rsidRDefault="00445076">
            <w:pPr>
              <w:pStyle w:val="affff3"/>
            </w:pPr>
            <w:r w:rsidRPr="00D90C68">
              <w:rPr>
                <w:rFonts w:hint="eastAsia"/>
              </w:rPr>
              <w:t>監査</w:t>
            </w:r>
          </w:p>
        </w:tc>
        <w:tc>
          <w:tcPr>
            <w:tcW w:w="264" w:type="dxa"/>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32531394" w14:textId="77777777" w:rsidR="00445076" w:rsidRPr="00D90C68" w:rsidRDefault="00445076">
            <w:pPr>
              <w:pStyle w:val="affff3"/>
            </w:pPr>
            <w:r w:rsidRPr="00D90C68">
              <w:rPr>
                <w:rFonts w:hint="eastAsia"/>
              </w:rPr>
              <w:t>■</w:t>
            </w:r>
          </w:p>
        </w:tc>
        <w:tc>
          <w:tcPr>
            <w:tcW w:w="8783" w:type="dxa"/>
            <w:gridSpan w:val="16"/>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3822EBFC" w14:textId="77777777" w:rsidR="00445076" w:rsidRPr="00D90C68" w:rsidRDefault="00445076">
            <w:pPr>
              <w:pStyle w:val="affff3"/>
            </w:pPr>
            <w:r w:rsidRPr="00D90C68">
              <w:rPr>
                <w:rFonts w:hint="eastAsia"/>
              </w:rPr>
              <w:t>内部監査における指摘事項</w:t>
            </w:r>
          </w:p>
        </w:tc>
      </w:tr>
      <w:tr w:rsidR="00445076" w:rsidRPr="00D90C68" w14:paraId="19CAF0D1" w14:textId="77777777">
        <w:trPr>
          <w:trHeight w:val="132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C6ED967" w14:textId="77777777" w:rsidR="00445076" w:rsidRPr="00D90C68" w:rsidRDefault="00445076">
            <w:pPr>
              <w:pStyle w:val="affff3"/>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3970588" w14:textId="77777777" w:rsidR="00445076" w:rsidRPr="00D90C68" w:rsidRDefault="00445076">
            <w:pPr>
              <w:pStyle w:val="affff3"/>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3BC0653" w14:textId="77777777" w:rsidR="00445076" w:rsidRPr="00D90C68" w:rsidRDefault="00445076">
            <w:pPr>
              <w:pStyle w:val="affff3"/>
            </w:pPr>
          </w:p>
        </w:tc>
        <w:tc>
          <w:tcPr>
            <w:tcW w:w="264" w:type="dxa"/>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1F4B88C7" w14:textId="77777777" w:rsidR="00445076" w:rsidRPr="00D90C68" w:rsidRDefault="00445076">
            <w:pPr>
              <w:pStyle w:val="affff3"/>
            </w:pPr>
            <w:r w:rsidRPr="00D90C68">
              <w:rPr>
                <w:rFonts w:hint="eastAsia"/>
              </w:rPr>
              <w:t>□</w:t>
            </w:r>
          </w:p>
        </w:tc>
        <w:tc>
          <w:tcPr>
            <w:tcW w:w="8783" w:type="dxa"/>
            <w:gridSpan w:val="16"/>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2FCAFFFA" w14:textId="77777777" w:rsidR="00445076" w:rsidRPr="00D90C68" w:rsidRDefault="00445076">
            <w:pPr>
              <w:pStyle w:val="affff3"/>
            </w:pPr>
            <w:r w:rsidRPr="00D90C68">
              <w:rPr>
                <w:rFonts w:hint="eastAsia"/>
              </w:rPr>
              <w:t>外部機関が実施した監査における指摘事項</w:t>
            </w:r>
            <w:r>
              <w:rPr>
                <w:rFonts w:hint="eastAsia"/>
              </w:rPr>
              <w:t>（</w:t>
            </w:r>
            <w:r w:rsidRPr="00D90C68">
              <w:rPr>
                <w:rFonts w:hint="eastAsia"/>
              </w:rPr>
              <w:t>機関名：　　　　　　　　　　）</w:t>
            </w:r>
          </w:p>
        </w:tc>
      </w:tr>
      <w:tr w:rsidR="00445076" w:rsidRPr="00D90C68" w14:paraId="26A9B8A4" w14:textId="77777777">
        <w:trPr>
          <w:trHeight w:val="309"/>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98530FC" w14:textId="77777777" w:rsidR="00445076" w:rsidRPr="00D90C68" w:rsidRDefault="00445076">
            <w:pPr>
              <w:pStyle w:val="affff3"/>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5B4E9B9" w14:textId="77777777" w:rsidR="00445076" w:rsidRPr="00D90C68" w:rsidRDefault="00445076">
            <w:pPr>
              <w:pStyle w:val="affff3"/>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8771E33" w14:textId="77777777" w:rsidR="00445076" w:rsidRPr="00D90C68" w:rsidRDefault="00445076">
            <w:pPr>
              <w:pStyle w:val="affff3"/>
            </w:pPr>
          </w:p>
        </w:tc>
        <w:tc>
          <w:tcPr>
            <w:tcW w:w="1670" w:type="dxa"/>
            <w:gridSpan w:val="3"/>
            <w:tcBorders>
              <w:top w:val="single" w:sz="8" w:space="0" w:color="000000"/>
              <w:left w:val="single" w:sz="8" w:space="0" w:color="000000"/>
              <w:bottom w:val="single" w:sz="8" w:space="0" w:color="000000"/>
              <w:right w:val="single" w:sz="8" w:space="0" w:color="000000"/>
            </w:tcBorders>
            <w:shd w:val="clear" w:color="auto" w:fill="F2F2F2"/>
            <w:tcMar>
              <w:top w:w="12" w:type="dxa"/>
              <w:left w:w="12" w:type="dxa"/>
              <w:bottom w:w="0" w:type="dxa"/>
              <w:right w:w="12" w:type="dxa"/>
            </w:tcMar>
            <w:vAlign w:val="center"/>
            <w:hideMark/>
          </w:tcPr>
          <w:p w14:paraId="7CCE42A5" w14:textId="77777777" w:rsidR="00445076" w:rsidRPr="00D90C68" w:rsidRDefault="00445076">
            <w:pPr>
              <w:pStyle w:val="affff3"/>
            </w:pPr>
            <w:r w:rsidRPr="00D90C68">
              <w:rPr>
                <w:rFonts w:hint="eastAsia"/>
              </w:rPr>
              <w:t>監査年月日</w:t>
            </w:r>
          </w:p>
        </w:tc>
        <w:tc>
          <w:tcPr>
            <w:tcW w:w="264" w:type="dxa"/>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0FDFB605" w14:textId="77777777" w:rsidR="00445076" w:rsidRPr="00D90C68" w:rsidRDefault="00445076">
            <w:pPr>
              <w:pStyle w:val="affff3"/>
            </w:pPr>
          </w:p>
        </w:tc>
        <w:tc>
          <w:tcPr>
            <w:tcW w:w="734" w:type="dxa"/>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14569DE2" w14:textId="77777777" w:rsidR="00445076" w:rsidRPr="00D90C68" w:rsidRDefault="00445076">
            <w:pPr>
              <w:pStyle w:val="affff3"/>
            </w:pPr>
            <w:r w:rsidRPr="00D90C68">
              <w:rPr>
                <w:rFonts w:hint="eastAsia"/>
              </w:rPr>
              <w:t>年</w:t>
            </w:r>
          </w:p>
        </w:tc>
        <w:tc>
          <w:tcPr>
            <w:tcW w:w="273" w:type="dxa"/>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59F3A631" w14:textId="77777777" w:rsidR="00445076" w:rsidRPr="00D90C68" w:rsidRDefault="00445076">
            <w:pPr>
              <w:pStyle w:val="affff3"/>
            </w:pPr>
          </w:p>
        </w:tc>
        <w:tc>
          <w:tcPr>
            <w:tcW w:w="503" w:type="dxa"/>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733B7D64" w14:textId="77777777" w:rsidR="00445076" w:rsidRPr="00D90C68" w:rsidRDefault="00445076">
            <w:pPr>
              <w:pStyle w:val="affff3"/>
            </w:pPr>
            <w:r w:rsidRPr="00D90C68">
              <w:rPr>
                <w:rFonts w:hint="eastAsia"/>
              </w:rPr>
              <w:t>月</w:t>
            </w:r>
          </w:p>
        </w:tc>
        <w:tc>
          <w:tcPr>
            <w:tcW w:w="503" w:type="dxa"/>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4C464C21" w14:textId="77777777" w:rsidR="00445076" w:rsidRPr="00D90C68" w:rsidRDefault="00445076">
            <w:pPr>
              <w:pStyle w:val="affff3"/>
            </w:pPr>
          </w:p>
        </w:tc>
        <w:tc>
          <w:tcPr>
            <w:tcW w:w="775" w:type="dxa"/>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3FE36FEB" w14:textId="77777777" w:rsidR="00445076" w:rsidRPr="00D90C68" w:rsidRDefault="00445076">
            <w:pPr>
              <w:pStyle w:val="affff3"/>
            </w:pPr>
            <w:r w:rsidRPr="00D90C68">
              <w:rPr>
                <w:rFonts w:hint="eastAsia"/>
              </w:rPr>
              <w:t>日</w:t>
            </w:r>
          </w:p>
        </w:tc>
        <w:tc>
          <w:tcPr>
            <w:tcW w:w="502" w:type="dxa"/>
            <w:tcBorders>
              <w:top w:val="single" w:sz="8" w:space="0" w:color="000000"/>
              <w:left w:val="single" w:sz="8" w:space="0" w:color="000000"/>
              <w:bottom w:val="single" w:sz="8" w:space="0" w:color="000000"/>
              <w:right w:val="single" w:sz="8" w:space="0" w:color="000000"/>
            </w:tcBorders>
            <w:shd w:val="clear" w:color="auto" w:fill="F2F2F2"/>
            <w:tcMar>
              <w:top w:w="12" w:type="dxa"/>
              <w:left w:w="12" w:type="dxa"/>
              <w:bottom w:w="0" w:type="dxa"/>
              <w:right w:w="12" w:type="dxa"/>
            </w:tcMar>
            <w:vAlign w:val="center"/>
            <w:hideMark/>
          </w:tcPr>
          <w:p w14:paraId="134973B9" w14:textId="77777777" w:rsidR="00445076" w:rsidRPr="00D90C68" w:rsidRDefault="00445076">
            <w:pPr>
              <w:pStyle w:val="affff3"/>
            </w:pPr>
            <w:r w:rsidRPr="00D90C68">
              <w:rPr>
                <w:rFonts w:hint="eastAsia"/>
              </w:rPr>
              <w:t>監査者</w:t>
            </w:r>
          </w:p>
        </w:tc>
        <w:tc>
          <w:tcPr>
            <w:tcW w:w="3823" w:type="dxa"/>
            <w:gridSpan w:val="7"/>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03E94286" w14:textId="77777777" w:rsidR="00445076" w:rsidRPr="00D90C68" w:rsidRDefault="00445076">
            <w:pPr>
              <w:pStyle w:val="affff3"/>
            </w:pPr>
          </w:p>
        </w:tc>
      </w:tr>
      <w:tr w:rsidR="00445076" w:rsidRPr="00D90C68" w14:paraId="465EC6E7" w14:textId="77777777">
        <w:trPr>
          <w:trHeight w:val="309"/>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81D3AA0" w14:textId="77777777" w:rsidR="00445076" w:rsidRPr="00D90C68" w:rsidRDefault="00445076">
            <w:pPr>
              <w:pStyle w:val="affff3"/>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45EFE2A" w14:textId="77777777" w:rsidR="00445076" w:rsidRPr="00D90C68" w:rsidRDefault="00445076">
            <w:pPr>
              <w:pStyle w:val="affff3"/>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B497CA0" w14:textId="77777777" w:rsidR="00445076" w:rsidRPr="00D90C68" w:rsidRDefault="00445076">
            <w:pPr>
              <w:pStyle w:val="affff3"/>
            </w:pPr>
          </w:p>
        </w:tc>
        <w:tc>
          <w:tcPr>
            <w:tcW w:w="1670" w:type="dxa"/>
            <w:gridSpan w:val="3"/>
            <w:tcBorders>
              <w:top w:val="single" w:sz="8" w:space="0" w:color="000000"/>
              <w:left w:val="single" w:sz="8" w:space="0" w:color="000000"/>
              <w:bottom w:val="single" w:sz="8" w:space="0" w:color="000000"/>
              <w:right w:val="single" w:sz="8" w:space="0" w:color="000000"/>
            </w:tcBorders>
            <w:shd w:val="clear" w:color="auto" w:fill="F2F2F2"/>
            <w:tcMar>
              <w:top w:w="12" w:type="dxa"/>
              <w:left w:w="12" w:type="dxa"/>
              <w:bottom w:w="0" w:type="dxa"/>
              <w:right w:w="12" w:type="dxa"/>
            </w:tcMar>
            <w:vAlign w:val="center"/>
            <w:hideMark/>
          </w:tcPr>
          <w:p w14:paraId="4D3F1191" w14:textId="77777777" w:rsidR="00445076" w:rsidRPr="00D90C68" w:rsidRDefault="00445076">
            <w:pPr>
              <w:pStyle w:val="affff3"/>
            </w:pPr>
            <w:r w:rsidRPr="00D90C68">
              <w:rPr>
                <w:rFonts w:hint="eastAsia"/>
              </w:rPr>
              <w:t>指摘のランク</w:t>
            </w:r>
          </w:p>
        </w:tc>
        <w:tc>
          <w:tcPr>
            <w:tcW w:w="3052" w:type="dxa"/>
            <w:gridSpan w:val="6"/>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0791C2DE" w14:textId="77777777" w:rsidR="00445076" w:rsidRPr="00D90C68" w:rsidRDefault="00445076">
            <w:pPr>
              <w:pStyle w:val="affff3"/>
            </w:pPr>
            <w:r w:rsidRPr="00D90C68">
              <w:rPr>
                <w:rFonts w:hint="eastAsia"/>
              </w:rPr>
              <w:t>観察事項</w:t>
            </w:r>
          </w:p>
        </w:tc>
        <w:tc>
          <w:tcPr>
            <w:tcW w:w="502" w:type="dxa"/>
            <w:tcBorders>
              <w:top w:val="single" w:sz="8" w:space="0" w:color="000000"/>
              <w:left w:val="single" w:sz="8" w:space="0" w:color="000000"/>
              <w:bottom w:val="single" w:sz="8" w:space="0" w:color="000000"/>
              <w:right w:val="single" w:sz="8" w:space="0" w:color="000000"/>
            </w:tcBorders>
            <w:shd w:val="clear" w:color="auto" w:fill="F2F2F2"/>
            <w:tcMar>
              <w:top w:w="12" w:type="dxa"/>
              <w:left w:w="12" w:type="dxa"/>
              <w:bottom w:w="0" w:type="dxa"/>
              <w:right w:w="12" w:type="dxa"/>
            </w:tcMar>
            <w:vAlign w:val="center"/>
            <w:hideMark/>
          </w:tcPr>
          <w:p w14:paraId="7DED744B" w14:textId="77777777" w:rsidR="00445076" w:rsidRPr="00D90C68" w:rsidRDefault="00445076">
            <w:pPr>
              <w:pStyle w:val="affff3"/>
            </w:pPr>
            <w:r w:rsidRPr="00D90C68">
              <w:rPr>
                <w:rFonts w:hint="eastAsia"/>
              </w:rPr>
              <w:t>要求事項項番</w:t>
            </w:r>
          </w:p>
        </w:tc>
        <w:tc>
          <w:tcPr>
            <w:tcW w:w="3823" w:type="dxa"/>
            <w:gridSpan w:val="7"/>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1993638D" w14:textId="77777777" w:rsidR="00445076" w:rsidRPr="00D90C68" w:rsidRDefault="00445076">
            <w:pPr>
              <w:pStyle w:val="affff3"/>
            </w:pPr>
            <w:r w:rsidRPr="00D90C68">
              <w:rPr>
                <w:rFonts w:hint="eastAsia"/>
              </w:rPr>
              <w:t>7.2 力量</w:t>
            </w:r>
          </w:p>
        </w:tc>
      </w:tr>
      <w:tr w:rsidR="00445076" w:rsidRPr="00D90C68" w14:paraId="436552D7" w14:textId="77777777">
        <w:trPr>
          <w:trHeight w:val="309"/>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D016BFA" w14:textId="77777777" w:rsidR="00445076" w:rsidRPr="00D90C68" w:rsidRDefault="00445076">
            <w:pPr>
              <w:pStyle w:val="affff3"/>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A982A69" w14:textId="77777777" w:rsidR="00445076" w:rsidRPr="00D90C68" w:rsidRDefault="00445076">
            <w:pPr>
              <w:pStyle w:val="affff3"/>
            </w:pPr>
          </w:p>
        </w:tc>
        <w:tc>
          <w:tcPr>
            <w:tcW w:w="430" w:type="dxa"/>
            <w:vMerge w:val="restart"/>
            <w:tcBorders>
              <w:top w:val="single" w:sz="8" w:space="0" w:color="000000"/>
              <w:left w:val="single" w:sz="8" w:space="0" w:color="000000"/>
              <w:bottom w:val="single" w:sz="8" w:space="0" w:color="000000"/>
              <w:right w:val="single" w:sz="8" w:space="0" w:color="000000"/>
            </w:tcBorders>
            <w:shd w:val="clear" w:color="auto" w:fill="F2F2F2"/>
            <w:tcMar>
              <w:top w:w="12" w:type="dxa"/>
              <w:left w:w="12" w:type="dxa"/>
              <w:bottom w:w="0" w:type="dxa"/>
              <w:right w:w="12" w:type="dxa"/>
            </w:tcMar>
            <w:textDirection w:val="tbRlV"/>
            <w:vAlign w:val="center"/>
            <w:hideMark/>
          </w:tcPr>
          <w:p w14:paraId="3AA0011F" w14:textId="77777777" w:rsidR="00445076" w:rsidRPr="00D90C68" w:rsidRDefault="00445076">
            <w:pPr>
              <w:pStyle w:val="affff3"/>
            </w:pPr>
            <w:r w:rsidRPr="00D90C68">
              <w:rPr>
                <w:rFonts w:hint="eastAsia"/>
              </w:rPr>
              <w:t>監査以外</w:t>
            </w:r>
          </w:p>
        </w:tc>
        <w:tc>
          <w:tcPr>
            <w:tcW w:w="264" w:type="dxa"/>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2757C938" w14:textId="77777777" w:rsidR="00445076" w:rsidRPr="00D90C68" w:rsidRDefault="00445076">
            <w:pPr>
              <w:pStyle w:val="affff3"/>
            </w:pPr>
            <w:r w:rsidRPr="00D90C68">
              <w:rPr>
                <w:rFonts w:hint="eastAsia"/>
              </w:rPr>
              <w:t>□</w:t>
            </w:r>
          </w:p>
        </w:tc>
        <w:tc>
          <w:tcPr>
            <w:tcW w:w="8783" w:type="dxa"/>
            <w:gridSpan w:val="16"/>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6DCF43B4" w14:textId="77777777" w:rsidR="00445076" w:rsidRPr="00D90C68" w:rsidRDefault="00445076">
            <w:pPr>
              <w:pStyle w:val="affff3"/>
            </w:pPr>
            <w:r w:rsidRPr="00D90C68">
              <w:rPr>
                <w:rFonts w:hint="eastAsia"/>
              </w:rPr>
              <w:t>セキュリティインシデントの関連した改善事項</w:t>
            </w:r>
          </w:p>
        </w:tc>
      </w:tr>
      <w:tr w:rsidR="00445076" w:rsidRPr="00D90C68" w14:paraId="46002EA1" w14:textId="77777777">
        <w:trPr>
          <w:trHeight w:val="309"/>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127E517" w14:textId="77777777" w:rsidR="00445076" w:rsidRPr="00D90C68" w:rsidRDefault="00445076">
            <w:pPr>
              <w:pStyle w:val="affff3"/>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28C54D0" w14:textId="77777777" w:rsidR="00445076" w:rsidRPr="00D90C68" w:rsidRDefault="00445076">
            <w:pPr>
              <w:pStyle w:val="affff3"/>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C9E5E8B" w14:textId="77777777" w:rsidR="00445076" w:rsidRPr="00D90C68" w:rsidRDefault="00445076">
            <w:pPr>
              <w:pStyle w:val="affff3"/>
            </w:pPr>
          </w:p>
        </w:tc>
        <w:tc>
          <w:tcPr>
            <w:tcW w:w="264" w:type="dxa"/>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529DD010" w14:textId="77777777" w:rsidR="00445076" w:rsidRPr="00D90C68" w:rsidRDefault="00445076">
            <w:pPr>
              <w:pStyle w:val="affff3"/>
            </w:pPr>
            <w:r w:rsidRPr="00D90C68">
              <w:rPr>
                <w:rFonts w:hint="eastAsia"/>
              </w:rPr>
              <w:t>□</w:t>
            </w:r>
          </w:p>
        </w:tc>
        <w:tc>
          <w:tcPr>
            <w:tcW w:w="8783" w:type="dxa"/>
            <w:gridSpan w:val="16"/>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0B43E04A" w14:textId="77777777" w:rsidR="00445076" w:rsidRPr="00D90C68" w:rsidRDefault="00445076">
            <w:pPr>
              <w:pStyle w:val="affff3"/>
            </w:pPr>
            <w:r w:rsidRPr="00D90C68">
              <w:rPr>
                <w:rFonts w:hint="eastAsia"/>
              </w:rPr>
              <w:t>外部の利害関係者からのニーズに基づく改善事項</w:t>
            </w:r>
          </w:p>
        </w:tc>
      </w:tr>
      <w:tr w:rsidR="00445076" w:rsidRPr="00D90C68" w14:paraId="5DACB41C" w14:textId="77777777">
        <w:trPr>
          <w:trHeight w:val="309"/>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009B5BA" w14:textId="77777777" w:rsidR="00445076" w:rsidRPr="00D90C68" w:rsidRDefault="00445076">
            <w:pPr>
              <w:pStyle w:val="affff3"/>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F8D4EE0" w14:textId="77777777" w:rsidR="00445076" w:rsidRPr="00D90C68" w:rsidRDefault="00445076">
            <w:pPr>
              <w:pStyle w:val="affff3"/>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B17CAF4" w14:textId="77777777" w:rsidR="00445076" w:rsidRPr="00D90C68" w:rsidRDefault="00445076">
            <w:pPr>
              <w:pStyle w:val="affff3"/>
            </w:pPr>
          </w:p>
        </w:tc>
        <w:tc>
          <w:tcPr>
            <w:tcW w:w="264" w:type="dxa"/>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6AD1DBD6" w14:textId="77777777" w:rsidR="00445076" w:rsidRPr="00D90C68" w:rsidRDefault="00445076">
            <w:pPr>
              <w:pStyle w:val="affff3"/>
            </w:pPr>
            <w:r w:rsidRPr="00D90C68">
              <w:rPr>
                <w:rFonts w:hint="eastAsia"/>
              </w:rPr>
              <w:t>□</w:t>
            </w:r>
          </w:p>
        </w:tc>
        <w:tc>
          <w:tcPr>
            <w:tcW w:w="8783" w:type="dxa"/>
            <w:gridSpan w:val="16"/>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0FEBA1D9" w14:textId="77777777" w:rsidR="00445076" w:rsidRPr="00D90C68" w:rsidRDefault="00445076">
            <w:pPr>
              <w:pStyle w:val="affff3"/>
            </w:pPr>
            <w:r w:rsidRPr="00D90C68">
              <w:rPr>
                <w:rFonts w:hint="eastAsia"/>
              </w:rPr>
              <w:t>内部において提案された改善事項</w:t>
            </w:r>
          </w:p>
        </w:tc>
      </w:tr>
      <w:tr w:rsidR="00445076" w:rsidRPr="00D90C68" w14:paraId="19BFEA7E" w14:textId="77777777">
        <w:trPr>
          <w:trHeight w:val="309"/>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5866B71" w14:textId="77777777" w:rsidR="00445076" w:rsidRPr="00D90C68" w:rsidRDefault="00445076">
            <w:pPr>
              <w:pStyle w:val="affff3"/>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0D49CA6" w14:textId="77777777" w:rsidR="00445076" w:rsidRPr="00D90C68" w:rsidRDefault="00445076">
            <w:pPr>
              <w:pStyle w:val="affff3"/>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78A7AE7" w14:textId="77777777" w:rsidR="00445076" w:rsidRPr="00D90C68" w:rsidRDefault="00445076">
            <w:pPr>
              <w:pStyle w:val="affff3"/>
            </w:pPr>
          </w:p>
        </w:tc>
        <w:tc>
          <w:tcPr>
            <w:tcW w:w="264" w:type="dxa"/>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6699A74A" w14:textId="77777777" w:rsidR="00445076" w:rsidRPr="00D90C68" w:rsidRDefault="00445076">
            <w:pPr>
              <w:pStyle w:val="affff3"/>
            </w:pPr>
            <w:r w:rsidRPr="00D90C68">
              <w:rPr>
                <w:rFonts w:hint="eastAsia"/>
              </w:rPr>
              <w:t>□</w:t>
            </w:r>
          </w:p>
        </w:tc>
        <w:tc>
          <w:tcPr>
            <w:tcW w:w="8783" w:type="dxa"/>
            <w:gridSpan w:val="16"/>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2FB3A4A4" w14:textId="77777777" w:rsidR="00445076" w:rsidRPr="00D90C68" w:rsidRDefault="00445076">
            <w:pPr>
              <w:pStyle w:val="affff3"/>
            </w:pPr>
            <w:r w:rsidRPr="00D90C68">
              <w:rPr>
                <w:rFonts w:hint="eastAsia"/>
              </w:rPr>
              <w:t>その他（　　　　　　　　　　　　　　　　　　）</w:t>
            </w:r>
          </w:p>
        </w:tc>
      </w:tr>
      <w:tr w:rsidR="00445076" w:rsidRPr="00D90C68" w14:paraId="15CFBCA3" w14:textId="77777777">
        <w:trPr>
          <w:trHeight w:val="309"/>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2939F1D" w14:textId="77777777" w:rsidR="00445076" w:rsidRPr="00D90C68" w:rsidRDefault="00445076">
            <w:pPr>
              <w:pStyle w:val="affff3"/>
            </w:pPr>
          </w:p>
        </w:tc>
        <w:tc>
          <w:tcPr>
            <w:tcW w:w="503" w:type="dxa"/>
            <w:vMerge w:val="restart"/>
            <w:tcBorders>
              <w:top w:val="single" w:sz="8" w:space="0" w:color="000000"/>
              <w:left w:val="single" w:sz="8" w:space="0" w:color="000000"/>
              <w:bottom w:val="single" w:sz="8" w:space="0" w:color="000000"/>
              <w:right w:val="single" w:sz="8" w:space="0" w:color="000000"/>
            </w:tcBorders>
            <w:shd w:val="clear" w:color="auto" w:fill="F2F2F2"/>
            <w:tcMar>
              <w:top w:w="12" w:type="dxa"/>
              <w:left w:w="12" w:type="dxa"/>
              <w:bottom w:w="0" w:type="dxa"/>
              <w:right w:w="12" w:type="dxa"/>
            </w:tcMar>
            <w:textDirection w:val="tbRlV"/>
            <w:vAlign w:val="center"/>
            <w:hideMark/>
          </w:tcPr>
          <w:p w14:paraId="244C1658" w14:textId="77777777" w:rsidR="00445076" w:rsidRPr="00D90C68" w:rsidRDefault="00445076">
            <w:pPr>
              <w:pStyle w:val="affff3"/>
            </w:pPr>
            <w:r w:rsidRPr="00D90C68">
              <w:rPr>
                <w:rFonts w:hint="eastAsia"/>
              </w:rPr>
              <w:t>内容</w:t>
            </w:r>
          </w:p>
        </w:tc>
        <w:tc>
          <w:tcPr>
            <w:tcW w:w="7577" w:type="dxa"/>
            <w:gridSpan w:val="13"/>
            <w:vMerge w:val="restart"/>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1601FCB9" w14:textId="77777777" w:rsidR="00445076" w:rsidRPr="00D90C68" w:rsidRDefault="00445076">
            <w:pPr>
              <w:pStyle w:val="affff3"/>
            </w:pPr>
            <w:r w:rsidRPr="00D90C68">
              <w:rPr>
                <w:rFonts w:hint="eastAsia"/>
              </w:rPr>
              <w:t>一部情報セキュリティ委員会担当者が仮任命のため、今後本任命を行っていく。</w:t>
            </w:r>
          </w:p>
        </w:tc>
        <w:tc>
          <w:tcPr>
            <w:tcW w:w="813" w:type="dxa"/>
            <w:gridSpan w:val="2"/>
            <w:tcBorders>
              <w:top w:val="single" w:sz="8" w:space="0" w:color="000000"/>
              <w:left w:val="single" w:sz="8" w:space="0" w:color="000000"/>
              <w:bottom w:val="single" w:sz="8" w:space="0" w:color="000000"/>
              <w:right w:val="single" w:sz="8" w:space="0" w:color="000000"/>
            </w:tcBorders>
            <w:shd w:val="clear" w:color="auto" w:fill="F2F2F2"/>
            <w:tcMar>
              <w:top w:w="12" w:type="dxa"/>
              <w:left w:w="12" w:type="dxa"/>
              <w:bottom w:w="0" w:type="dxa"/>
              <w:right w:w="12" w:type="dxa"/>
            </w:tcMar>
            <w:vAlign w:val="center"/>
            <w:hideMark/>
          </w:tcPr>
          <w:p w14:paraId="6548F502" w14:textId="77777777" w:rsidR="00445076" w:rsidRPr="00D90C68" w:rsidRDefault="00445076">
            <w:pPr>
              <w:pStyle w:val="affff3"/>
            </w:pPr>
            <w:r w:rsidRPr="00D90C68">
              <w:rPr>
                <w:rFonts w:hint="eastAsia"/>
              </w:rPr>
              <w:t>承認</w:t>
            </w:r>
          </w:p>
        </w:tc>
        <w:tc>
          <w:tcPr>
            <w:tcW w:w="1087" w:type="dxa"/>
            <w:gridSpan w:val="3"/>
            <w:tcBorders>
              <w:top w:val="single" w:sz="8" w:space="0" w:color="000000"/>
              <w:left w:val="single" w:sz="8" w:space="0" w:color="000000"/>
              <w:bottom w:val="single" w:sz="8" w:space="0" w:color="000000"/>
              <w:right w:val="single" w:sz="8" w:space="0" w:color="000000"/>
            </w:tcBorders>
            <w:shd w:val="clear" w:color="auto" w:fill="F2F2F2"/>
            <w:tcMar>
              <w:top w:w="12" w:type="dxa"/>
              <w:left w:w="12" w:type="dxa"/>
              <w:bottom w:w="0" w:type="dxa"/>
              <w:right w:w="12" w:type="dxa"/>
            </w:tcMar>
            <w:vAlign w:val="center"/>
            <w:hideMark/>
          </w:tcPr>
          <w:p w14:paraId="3AEC4995" w14:textId="77777777" w:rsidR="00445076" w:rsidRPr="00D90C68" w:rsidRDefault="00445076">
            <w:pPr>
              <w:pStyle w:val="affff3"/>
            </w:pPr>
            <w:r w:rsidRPr="00D90C68">
              <w:rPr>
                <w:rFonts w:hint="eastAsia"/>
              </w:rPr>
              <w:t>作成</w:t>
            </w:r>
          </w:p>
        </w:tc>
      </w:tr>
      <w:tr w:rsidR="00445076" w:rsidRPr="00D90C68" w14:paraId="59F9C834" w14:textId="77777777">
        <w:trPr>
          <w:trHeight w:val="54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D847515" w14:textId="77777777" w:rsidR="00445076" w:rsidRPr="00D90C68" w:rsidRDefault="00445076">
            <w:pPr>
              <w:pStyle w:val="affff3"/>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D8C857D" w14:textId="77777777" w:rsidR="00445076" w:rsidRPr="00D90C68" w:rsidRDefault="00445076">
            <w:pPr>
              <w:pStyle w:val="affff3"/>
            </w:pPr>
          </w:p>
        </w:tc>
        <w:tc>
          <w:tcPr>
            <w:tcW w:w="7577" w:type="dxa"/>
            <w:gridSpan w:val="13"/>
            <w:vMerge/>
            <w:tcBorders>
              <w:top w:val="single" w:sz="8" w:space="0" w:color="000000"/>
              <w:left w:val="single" w:sz="8" w:space="0" w:color="000000"/>
              <w:bottom w:val="single" w:sz="8" w:space="0" w:color="000000"/>
              <w:right w:val="single" w:sz="8" w:space="0" w:color="000000"/>
            </w:tcBorders>
            <w:vAlign w:val="center"/>
            <w:hideMark/>
          </w:tcPr>
          <w:p w14:paraId="52E9E49A" w14:textId="77777777" w:rsidR="00445076" w:rsidRPr="00D90C68" w:rsidRDefault="00445076">
            <w:pPr>
              <w:pStyle w:val="affff3"/>
            </w:pPr>
          </w:p>
        </w:tc>
        <w:tc>
          <w:tcPr>
            <w:tcW w:w="813" w:type="dxa"/>
            <w:gridSpan w:val="2"/>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71F3B9C4" w14:textId="77777777" w:rsidR="00445076" w:rsidRPr="00D90C68" w:rsidRDefault="00445076">
            <w:pPr>
              <w:pStyle w:val="affff3"/>
            </w:pPr>
          </w:p>
          <w:p w14:paraId="2E2A7B88" w14:textId="77777777" w:rsidR="00445076" w:rsidRPr="00D90C68" w:rsidRDefault="00445076">
            <w:pPr>
              <w:pStyle w:val="affff3"/>
            </w:pPr>
          </w:p>
        </w:tc>
        <w:tc>
          <w:tcPr>
            <w:tcW w:w="1087" w:type="dxa"/>
            <w:gridSpan w:val="3"/>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2ED1D677" w14:textId="77777777" w:rsidR="00445076" w:rsidRPr="00D90C68" w:rsidRDefault="00445076">
            <w:pPr>
              <w:pStyle w:val="affff3"/>
            </w:pPr>
          </w:p>
          <w:p w14:paraId="431D66B3" w14:textId="77777777" w:rsidR="00445076" w:rsidRPr="00D90C68" w:rsidRDefault="00445076">
            <w:pPr>
              <w:pStyle w:val="affff3"/>
            </w:pPr>
          </w:p>
        </w:tc>
      </w:tr>
      <w:tr w:rsidR="00445076" w:rsidRPr="00D90C68" w14:paraId="6ECE436B" w14:textId="77777777">
        <w:trPr>
          <w:trHeight w:val="309"/>
        </w:trPr>
        <w:tc>
          <w:tcPr>
            <w:tcW w:w="500" w:type="dxa"/>
            <w:vMerge w:val="restart"/>
            <w:tcBorders>
              <w:top w:val="single" w:sz="8" w:space="0" w:color="000000"/>
              <w:left w:val="single" w:sz="8" w:space="0" w:color="000000"/>
              <w:bottom w:val="single" w:sz="8" w:space="0" w:color="000000"/>
              <w:right w:val="single" w:sz="8" w:space="0" w:color="000000"/>
            </w:tcBorders>
            <w:shd w:val="clear" w:color="auto" w:fill="F2F2F2"/>
            <w:tcMar>
              <w:top w:w="12" w:type="dxa"/>
              <w:left w:w="12" w:type="dxa"/>
              <w:bottom w:w="0" w:type="dxa"/>
              <w:right w:w="12" w:type="dxa"/>
            </w:tcMar>
            <w:vAlign w:val="center"/>
            <w:hideMark/>
          </w:tcPr>
          <w:p w14:paraId="5E82514C" w14:textId="77777777" w:rsidR="00445076" w:rsidRPr="00D90C68" w:rsidRDefault="00445076">
            <w:pPr>
              <w:pStyle w:val="affff3"/>
            </w:pPr>
            <w:r w:rsidRPr="00D90C68">
              <w:rPr>
                <w:rFonts w:hint="eastAsia"/>
              </w:rPr>
              <w:t>処置計画</w:t>
            </w:r>
          </w:p>
        </w:tc>
        <w:tc>
          <w:tcPr>
            <w:tcW w:w="503" w:type="dxa"/>
            <w:vMerge w:val="restart"/>
            <w:tcBorders>
              <w:top w:val="single" w:sz="8" w:space="0" w:color="000000"/>
              <w:left w:val="single" w:sz="8" w:space="0" w:color="000000"/>
              <w:bottom w:val="single" w:sz="8" w:space="0" w:color="000000"/>
              <w:right w:val="single" w:sz="8" w:space="0" w:color="000000"/>
            </w:tcBorders>
            <w:shd w:val="clear" w:color="auto" w:fill="F2F2F2"/>
            <w:tcMar>
              <w:top w:w="12" w:type="dxa"/>
              <w:left w:w="12" w:type="dxa"/>
              <w:bottom w:w="0" w:type="dxa"/>
              <w:right w:w="12" w:type="dxa"/>
            </w:tcMar>
            <w:textDirection w:val="tbRlV"/>
            <w:vAlign w:val="center"/>
            <w:hideMark/>
          </w:tcPr>
          <w:p w14:paraId="4875CBB7" w14:textId="77777777" w:rsidR="00445076" w:rsidRPr="00D90C68" w:rsidRDefault="00445076">
            <w:pPr>
              <w:pStyle w:val="affff3"/>
            </w:pPr>
            <w:r w:rsidRPr="00D90C68">
              <w:rPr>
                <w:rFonts w:hint="eastAsia"/>
              </w:rPr>
              <w:t>修正</w:t>
            </w:r>
          </w:p>
        </w:tc>
        <w:tc>
          <w:tcPr>
            <w:tcW w:w="7577" w:type="dxa"/>
            <w:gridSpan w:val="13"/>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6A151607" w14:textId="77777777" w:rsidR="00445076" w:rsidRPr="00D90C68" w:rsidRDefault="00445076">
            <w:pPr>
              <w:pStyle w:val="affff3"/>
            </w:pPr>
            <w:r w:rsidRPr="00D90C68">
              <w:rPr>
                <w:rFonts w:hint="eastAsia"/>
              </w:rPr>
              <w:t>力量の確認。任命力量確認表の更新。</w:t>
            </w:r>
          </w:p>
        </w:tc>
        <w:tc>
          <w:tcPr>
            <w:tcW w:w="813" w:type="dxa"/>
            <w:gridSpan w:val="2"/>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45FAEF9F" w14:textId="77777777" w:rsidR="00445076" w:rsidRPr="00D90C68" w:rsidRDefault="00445076">
            <w:pPr>
              <w:pStyle w:val="affff3"/>
            </w:pPr>
          </w:p>
        </w:tc>
        <w:tc>
          <w:tcPr>
            <w:tcW w:w="1087" w:type="dxa"/>
            <w:gridSpan w:val="3"/>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46C781E0" w14:textId="77777777" w:rsidR="00445076" w:rsidRPr="00D90C68" w:rsidRDefault="00445076">
            <w:pPr>
              <w:pStyle w:val="affff3"/>
            </w:pPr>
          </w:p>
        </w:tc>
      </w:tr>
      <w:tr w:rsidR="00445076" w:rsidRPr="00D90C68" w14:paraId="2CDB074A" w14:textId="77777777">
        <w:trPr>
          <w:trHeight w:val="36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9FD3FED" w14:textId="77777777" w:rsidR="00445076" w:rsidRPr="00D90C68" w:rsidRDefault="00445076">
            <w:pPr>
              <w:pStyle w:val="affff3"/>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38A6235" w14:textId="77777777" w:rsidR="00445076" w:rsidRPr="00D90C68" w:rsidRDefault="00445076">
            <w:pPr>
              <w:pStyle w:val="affff3"/>
            </w:pPr>
          </w:p>
        </w:tc>
        <w:tc>
          <w:tcPr>
            <w:tcW w:w="1397" w:type="dxa"/>
            <w:gridSpan w:val="3"/>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6EE64F83" w14:textId="77777777" w:rsidR="00445076" w:rsidRPr="00D90C68" w:rsidRDefault="00445076">
            <w:pPr>
              <w:pStyle w:val="affff3"/>
            </w:pPr>
            <w:r w:rsidRPr="00D90C68">
              <w:rPr>
                <w:rFonts w:hint="eastAsia"/>
              </w:rPr>
              <w:t>実施予定日</w:t>
            </w:r>
          </w:p>
        </w:tc>
        <w:tc>
          <w:tcPr>
            <w:tcW w:w="703" w:type="dxa"/>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148540A4" w14:textId="77777777" w:rsidR="00445076" w:rsidRPr="00D90C68" w:rsidRDefault="00445076">
            <w:pPr>
              <w:pStyle w:val="affff3"/>
            </w:pPr>
          </w:p>
        </w:tc>
        <w:tc>
          <w:tcPr>
            <w:tcW w:w="264" w:type="dxa"/>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570D845B" w14:textId="77777777" w:rsidR="00445076" w:rsidRPr="00D90C68" w:rsidRDefault="00445076">
            <w:pPr>
              <w:pStyle w:val="affff3"/>
            </w:pPr>
            <w:r w:rsidRPr="00D90C68">
              <w:rPr>
                <w:rFonts w:hint="eastAsia"/>
              </w:rPr>
              <w:t>年</w:t>
            </w:r>
          </w:p>
        </w:tc>
        <w:tc>
          <w:tcPr>
            <w:tcW w:w="734" w:type="dxa"/>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3C9B7A6A" w14:textId="77777777" w:rsidR="00445076" w:rsidRPr="00D90C68" w:rsidRDefault="00445076">
            <w:pPr>
              <w:pStyle w:val="affff3"/>
            </w:pPr>
          </w:p>
        </w:tc>
        <w:tc>
          <w:tcPr>
            <w:tcW w:w="273" w:type="dxa"/>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33B408CE" w14:textId="77777777" w:rsidR="00445076" w:rsidRPr="00D90C68" w:rsidRDefault="00445076">
            <w:pPr>
              <w:pStyle w:val="affff3"/>
            </w:pPr>
            <w:r w:rsidRPr="00D90C68">
              <w:rPr>
                <w:rFonts w:hint="eastAsia"/>
              </w:rPr>
              <w:t>月</w:t>
            </w:r>
          </w:p>
        </w:tc>
        <w:tc>
          <w:tcPr>
            <w:tcW w:w="503" w:type="dxa"/>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1CC28794" w14:textId="77777777" w:rsidR="00445076" w:rsidRPr="00D90C68" w:rsidRDefault="00445076">
            <w:pPr>
              <w:pStyle w:val="affff3"/>
            </w:pPr>
          </w:p>
        </w:tc>
        <w:tc>
          <w:tcPr>
            <w:tcW w:w="503" w:type="dxa"/>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6DD7E9D7" w14:textId="77777777" w:rsidR="00445076" w:rsidRPr="00D90C68" w:rsidRDefault="00445076">
            <w:pPr>
              <w:pStyle w:val="affff3"/>
            </w:pPr>
            <w:r w:rsidRPr="00D90C68">
              <w:rPr>
                <w:rFonts w:hint="eastAsia"/>
              </w:rPr>
              <w:t>日</w:t>
            </w:r>
          </w:p>
        </w:tc>
        <w:tc>
          <w:tcPr>
            <w:tcW w:w="3200" w:type="dxa"/>
            <w:gridSpan w:val="4"/>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0F32DC56" w14:textId="77777777" w:rsidR="00445076" w:rsidRPr="00D90C68" w:rsidRDefault="00445076">
            <w:pPr>
              <w:pStyle w:val="affff3"/>
            </w:pPr>
          </w:p>
        </w:tc>
        <w:tc>
          <w:tcPr>
            <w:tcW w:w="813" w:type="dxa"/>
            <w:gridSpan w:val="2"/>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2D3B9334" w14:textId="77777777" w:rsidR="00445076" w:rsidRPr="00D90C68" w:rsidRDefault="00445076">
            <w:pPr>
              <w:pStyle w:val="affff3"/>
            </w:pPr>
          </w:p>
        </w:tc>
        <w:tc>
          <w:tcPr>
            <w:tcW w:w="1087" w:type="dxa"/>
            <w:gridSpan w:val="3"/>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618B0210" w14:textId="77777777" w:rsidR="00445076" w:rsidRPr="00D90C68" w:rsidRDefault="00445076">
            <w:pPr>
              <w:pStyle w:val="affff3"/>
            </w:pPr>
          </w:p>
        </w:tc>
      </w:tr>
      <w:tr w:rsidR="00445076" w:rsidRPr="00D90C68" w14:paraId="3DF5C1BE" w14:textId="77777777">
        <w:trPr>
          <w:trHeight w:val="309"/>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9B375CD" w14:textId="77777777" w:rsidR="00445076" w:rsidRPr="00D90C68" w:rsidRDefault="00445076">
            <w:pPr>
              <w:pStyle w:val="affff3"/>
            </w:pPr>
          </w:p>
        </w:tc>
        <w:tc>
          <w:tcPr>
            <w:tcW w:w="503" w:type="dxa"/>
            <w:vMerge w:val="restart"/>
            <w:tcBorders>
              <w:top w:val="single" w:sz="8" w:space="0" w:color="000000"/>
              <w:left w:val="single" w:sz="8" w:space="0" w:color="000000"/>
              <w:bottom w:val="single" w:sz="8" w:space="0" w:color="000000"/>
              <w:right w:val="single" w:sz="8" w:space="0" w:color="000000"/>
            </w:tcBorders>
            <w:shd w:val="clear" w:color="auto" w:fill="F2F2F2"/>
            <w:tcMar>
              <w:top w:w="12" w:type="dxa"/>
              <w:left w:w="12" w:type="dxa"/>
              <w:bottom w:w="0" w:type="dxa"/>
              <w:right w:w="12" w:type="dxa"/>
            </w:tcMar>
            <w:textDirection w:val="tbRlV"/>
            <w:vAlign w:val="center"/>
            <w:hideMark/>
          </w:tcPr>
          <w:p w14:paraId="24BB2419" w14:textId="77777777" w:rsidR="00445076" w:rsidRPr="00D90C68" w:rsidRDefault="00445076">
            <w:pPr>
              <w:pStyle w:val="affff3"/>
            </w:pPr>
            <w:r w:rsidRPr="00D90C68">
              <w:rPr>
                <w:rFonts w:hint="eastAsia"/>
              </w:rPr>
              <w:t>評価</w:t>
            </w:r>
          </w:p>
        </w:tc>
        <w:tc>
          <w:tcPr>
            <w:tcW w:w="3371" w:type="dxa"/>
            <w:gridSpan w:val="7"/>
            <w:tcBorders>
              <w:top w:val="single" w:sz="8" w:space="0" w:color="000000"/>
              <w:left w:val="single" w:sz="8" w:space="0" w:color="000000"/>
              <w:bottom w:val="single" w:sz="8" w:space="0" w:color="000000"/>
              <w:right w:val="single" w:sz="8" w:space="0" w:color="000000"/>
            </w:tcBorders>
            <w:shd w:val="clear" w:color="auto" w:fill="F2F2F2"/>
            <w:tcMar>
              <w:top w:w="12" w:type="dxa"/>
              <w:left w:w="12" w:type="dxa"/>
              <w:bottom w:w="0" w:type="dxa"/>
              <w:right w:w="12" w:type="dxa"/>
            </w:tcMar>
            <w:vAlign w:val="center"/>
            <w:hideMark/>
          </w:tcPr>
          <w:p w14:paraId="3A6498C4" w14:textId="77777777" w:rsidR="00445076" w:rsidRPr="00D90C68" w:rsidRDefault="00445076">
            <w:pPr>
              <w:pStyle w:val="affff3"/>
            </w:pPr>
            <w:r w:rsidRPr="00D90C68">
              <w:rPr>
                <w:rFonts w:hint="eastAsia"/>
              </w:rPr>
              <w:t>類似の不適合の有無</w:t>
            </w:r>
          </w:p>
        </w:tc>
        <w:tc>
          <w:tcPr>
            <w:tcW w:w="1006" w:type="dxa"/>
            <w:gridSpan w:val="2"/>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40456E32" w14:textId="77777777" w:rsidR="00445076" w:rsidRPr="00D90C68" w:rsidRDefault="00445076">
            <w:pPr>
              <w:pStyle w:val="affff3"/>
            </w:pPr>
            <w:r w:rsidRPr="00D90C68">
              <w:rPr>
                <w:rFonts w:hint="eastAsia"/>
              </w:rPr>
              <w:t>無</w:t>
            </w:r>
          </w:p>
        </w:tc>
        <w:tc>
          <w:tcPr>
            <w:tcW w:w="2365" w:type="dxa"/>
            <w:gridSpan w:val="3"/>
            <w:tcBorders>
              <w:top w:val="single" w:sz="8" w:space="0" w:color="000000"/>
              <w:left w:val="single" w:sz="8" w:space="0" w:color="000000"/>
              <w:bottom w:val="single" w:sz="8" w:space="0" w:color="000000"/>
              <w:right w:val="single" w:sz="8" w:space="0" w:color="000000"/>
            </w:tcBorders>
            <w:shd w:val="clear" w:color="auto" w:fill="F2F2F2"/>
            <w:tcMar>
              <w:top w:w="12" w:type="dxa"/>
              <w:left w:w="12" w:type="dxa"/>
              <w:bottom w:w="0" w:type="dxa"/>
              <w:right w:w="12" w:type="dxa"/>
            </w:tcMar>
            <w:vAlign w:val="center"/>
            <w:hideMark/>
          </w:tcPr>
          <w:p w14:paraId="42A14995" w14:textId="77777777" w:rsidR="00445076" w:rsidRPr="00D90C68" w:rsidRDefault="00445076">
            <w:pPr>
              <w:pStyle w:val="affff3"/>
            </w:pPr>
            <w:r w:rsidRPr="00D90C68">
              <w:rPr>
                <w:rFonts w:hint="eastAsia"/>
              </w:rPr>
              <w:t>発生する可能性</w:t>
            </w:r>
          </w:p>
        </w:tc>
        <w:tc>
          <w:tcPr>
            <w:tcW w:w="835" w:type="dxa"/>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4090B5AA" w14:textId="77777777" w:rsidR="00445076" w:rsidRPr="00D90C68" w:rsidRDefault="00445076">
            <w:pPr>
              <w:pStyle w:val="affff3"/>
            </w:pPr>
            <w:r w:rsidRPr="00D90C68">
              <w:rPr>
                <w:rFonts w:hint="eastAsia"/>
              </w:rPr>
              <w:t>無</w:t>
            </w:r>
          </w:p>
        </w:tc>
        <w:tc>
          <w:tcPr>
            <w:tcW w:w="813" w:type="dxa"/>
            <w:gridSpan w:val="2"/>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0A96211D" w14:textId="77777777" w:rsidR="00445076" w:rsidRPr="00D90C68" w:rsidRDefault="00445076">
            <w:pPr>
              <w:pStyle w:val="affff3"/>
            </w:pPr>
          </w:p>
        </w:tc>
        <w:tc>
          <w:tcPr>
            <w:tcW w:w="1087" w:type="dxa"/>
            <w:gridSpan w:val="3"/>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3C810DA8" w14:textId="77777777" w:rsidR="00445076" w:rsidRPr="00D90C68" w:rsidRDefault="00445076">
            <w:pPr>
              <w:pStyle w:val="affff3"/>
            </w:pPr>
          </w:p>
        </w:tc>
      </w:tr>
      <w:tr w:rsidR="00445076" w:rsidRPr="00D90C68" w14:paraId="26556473" w14:textId="77777777">
        <w:trPr>
          <w:trHeight w:val="54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8167C74" w14:textId="77777777" w:rsidR="00445076" w:rsidRPr="00D90C68" w:rsidRDefault="00445076">
            <w:pPr>
              <w:pStyle w:val="affff3"/>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B12D3B" w14:textId="77777777" w:rsidR="00445076" w:rsidRPr="00D90C68" w:rsidRDefault="00445076">
            <w:pPr>
              <w:pStyle w:val="affff3"/>
            </w:pPr>
          </w:p>
        </w:tc>
        <w:tc>
          <w:tcPr>
            <w:tcW w:w="430" w:type="dxa"/>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textDirection w:val="tbRlV"/>
            <w:vAlign w:val="center"/>
            <w:hideMark/>
          </w:tcPr>
          <w:p w14:paraId="75210806" w14:textId="77777777" w:rsidR="00445076" w:rsidRPr="00D90C68" w:rsidRDefault="00445076">
            <w:pPr>
              <w:pStyle w:val="affff3"/>
            </w:pPr>
            <w:r w:rsidRPr="00D90C68">
              <w:rPr>
                <w:rFonts w:hint="eastAsia"/>
              </w:rPr>
              <w:t>原因</w:t>
            </w:r>
          </w:p>
        </w:tc>
        <w:tc>
          <w:tcPr>
            <w:tcW w:w="7147" w:type="dxa"/>
            <w:gridSpan w:val="12"/>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0F3DB4FC" w14:textId="77777777" w:rsidR="00445076" w:rsidRPr="00D90C68" w:rsidRDefault="00445076">
            <w:pPr>
              <w:pStyle w:val="affff3"/>
            </w:pPr>
            <w:r w:rsidRPr="00D90C68">
              <w:rPr>
                <w:rFonts w:hint="eastAsia"/>
              </w:rPr>
              <w:t>対応の認識はあり、あくまでも観察事項としての取扱いのため、原因などはなし。</w:t>
            </w:r>
          </w:p>
        </w:tc>
        <w:tc>
          <w:tcPr>
            <w:tcW w:w="813" w:type="dxa"/>
            <w:gridSpan w:val="2"/>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4D54E31D" w14:textId="77777777" w:rsidR="00445076" w:rsidRPr="00D90C68" w:rsidRDefault="00445076">
            <w:pPr>
              <w:pStyle w:val="affff3"/>
            </w:pPr>
          </w:p>
          <w:p w14:paraId="4C99B8E2" w14:textId="77777777" w:rsidR="00445076" w:rsidRPr="00D90C68" w:rsidRDefault="00445076">
            <w:pPr>
              <w:pStyle w:val="affff3"/>
            </w:pPr>
          </w:p>
        </w:tc>
        <w:tc>
          <w:tcPr>
            <w:tcW w:w="1087" w:type="dxa"/>
            <w:gridSpan w:val="3"/>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40569EC7" w14:textId="77777777" w:rsidR="00445076" w:rsidRPr="00D90C68" w:rsidRDefault="00445076">
            <w:pPr>
              <w:pStyle w:val="affff3"/>
            </w:pPr>
          </w:p>
          <w:p w14:paraId="5616089D" w14:textId="77777777" w:rsidR="00445076" w:rsidRPr="00D90C68" w:rsidRDefault="00445076">
            <w:pPr>
              <w:pStyle w:val="affff3"/>
            </w:pPr>
          </w:p>
        </w:tc>
      </w:tr>
      <w:tr w:rsidR="00445076" w:rsidRPr="00D90C68" w14:paraId="7A97CED8" w14:textId="77777777">
        <w:trPr>
          <w:trHeight w:val="309"/>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4FB5B75" w14:textId="77777777" w:rsidR="00445076" w:rsidRPr="00D90C68" w:rsidRDefault="00445076">
            <w:pPr>
              <w:pStyle w:val="affff3"/>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9F05C84" w14:textId="77777777" w:rsidR="00445076" w:rsidRPr="00D90C68" w:rsidRDefault="00445076">
            <w:pPr>
              <w:pStyle w:val="affff3"/>
            </w:pPr>
          </w:p>
        </w:tc>
        <w:tc>
          <w:tcPr>
            <w:tcW w:w="3371" w:type="dxa"/>
            <w:gridSpan w:val="7"/>
            <w:tcBorders>
              <w:top w:val="single" w:sz="8" w:space="0" w:color="000000"/>
              <w:left w:val="single" w:sz="8" w:space="0" w:color="000000"/>
              <w:bottom w:val="single" w:sz="8" w:space="0" w:color="000000"/>
              <w:right w:val="single" w:sz="8" w:space="0" w:color="000000"/>
            </w:tcBorders>
            <w:shd w:val="clear" w:color="auto" w:fill="F2F2F2"/>
            <w:tcMar>
              <w:top w:w="12" w:type="dxa"/>
              <w:left w:w="12" w:type="dxa"/>
              <w:bottom w:w="0" w:type="dxa"/>
              <w:right w:w="12" w:type="dxa"/>
            </w:tcMar>
            <w:vAlign w:val="center"/>
            <w:hideMark/>
          </w:tcPr>
          <w:p w14:paraId="0519F299" w14:textId="77777777" w:rsidR="00445076" w:rsidRPr="00D90C68" w:rsidRDefault="00445076">
            <w:pPr>
              <w:pStyle w:val="affff3"/>
            </w:pPr>
            <w:r w:rsidRPr="00D90C68">
              <w:rPr>
                <w:rFonts w:hint="eastAsia"/>
              </w:rPr>
              <w:t>原因を除去するための計画の必要性</w:t>
            </w:r>
          </w:p>
        </w:tc>
        <w:tc>
          <w:tcPr>
            <w:tcW w:w="1006" w:type="dxa"/>
            <w:gridSpan w:val="2"/>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4F7C855D" w14:textId="77777777" w:rsidR="00445076" w:rsidRPr="00D90C68" w:rsidRDefault="00445076">
            <w:pPr>
              <w:pStyle w:val="affff3"/>
            </w:pPr>
            <w:r w:rsidRPr="00D90C68">
              <w:rPr>
                <w:rFonts w:hint="eastAsia"/>
              </w:rPr>
              <w:t>有</w:t>
            </w:r>
          </w:p>
        </w:tc>
        <w:tc>
          <w:tcPr>
            <w:tcW w:w="3200" w:type="dxa"/>
            <w:gridSpan w:val="4"/>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771519F2" w14:textId="77777777" w:rsidR="00445076" w:rsidRPr="00D90C68" w:rsidRDefault="00445076">
            <w:pPr>
              <w:pStyle w:val="affff3"/>
            </w:pPr>
            <w:r w:rsidRPr="00D90C68">
              <w:rPr>
                <w:rFonts w:hint="eastAsia"/>
              </w:rPr>
              <w:t>※有の場合原因除去の計画を記載</w:t>
            </w:r>
          </w:p>
        </w:tc>
        <w:tc>
          <w:tcPr>
            <w:tcW w:w="813" w:type="dxa"/>
            <w:gridSpan w:val="2"/>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7F915EF5" w14:textId="77777777" w:rsidR="00445076" w:rsidRPr="00D90C68" w:rsidRDefault="00445076">
            <w:pPr>
              <w:pStyle w:val="affff3"/>
            </w:pPr>
          </w:p>
        </w:tc>
        <w:tc>
          <w:tcPr>
            <w:tcW w:w="1087" w:type="dxa"/>
            <w:gridSpan w:val="3"/>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06F4DB90" w14:textId="77777777" w:rsidR="00445076" w:rsidRPr="00D90C68" w:rsidRDefault="00445076">
            <w:pPr>
              <w:pStyle w:val="affff3"/>
            </w:pPr>
          </w:p>
        </w:tc>
      </w:tr>
      <w:tr w:rsidR="00445076" w:rsidRPr="00D90C68" w14:paraId="1B887179" w14:textId="77777777">
        <w:trPr>
          <w:trHeight w:val="54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CE722C4" w14:textId="77777777" w:rsidR="00445076" w:rsidRPr="00D90C68" w:rsidRDefault="00445076">
            <w:pPr>
              <w:pStyle w:val="affff3"/>
            </w:pPr>
          </w:p>
        </w:tc>
        <w:tc>
          <w:tcPr>
            <w:tcW w:w="503" w:type="dxa"/>
            <w:vMerge w:val="restart"/>
            <w:tcBorders>
              <w:top w:val="single" w:sz="8" w:space="0" w:color="000000"/>
              <w:left w:val="single" w:sz="8" w:space="0" w:color="000000"/>
              <w:bottom w:val="single" w:sz="8" w:space="0" w:color="000000"/>
              <w:right w:val="single" w:sz="8" w:space="0" w:color="000000"/>
            </w:tcBorders>
            <w:shd w:val="clear" w:color="auto" w:fill="F2F2F2"/>
            <w:tcMar>
              <w:top w:w="12" w:type="dxa"/>
              <w:left w:w="12" w:type="dxa"/>
              <w:bottom w:w="0" w:type="dxa"/>
              <w:right w:w="12" w:type="dxa"/>
            </w:tcMar>
            <w:vAlign w:val="center"/>
            <w:hideMark/>
          </w:tcPr>
          <w:p w14:paraId="3A2D7B11" w14:textId="77777777" w:rsidR="00445076" w:rsidRPr="00D90C68" w:rsidRDefault="00445076">
            <w:pPr>
              <w:pStyle w:val="affff3"/>
            </w:pPr>
            <w:r w:rsidRPr="00D90C68">
              <w:rPr>
                <w:rFonts w:hint="eastAsia"/>
              </w:rPr>
              <w:t>原因除去</w:t>
            </w:r>
          </w:p>
        </w:tc>
        <w:tc>
          <w:tcPr>
            <w:tcW w:w="7577" w:type="dxa"/>
            <w:gridSpan w:val="13"/>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7DD7080C" w14:textId="77777777" w:rsidR="00445076" w:rsidRPr="00D90C68" w:rsidRDefault="00445076">
            <w:pPr>
              <w:pStyle w:val="affff3"/>
            </w:pPr>
            <w:r w:rsidRPr="00D90C68">
              <w:rPr>
                <w:rFonts w:hint="eastAsia"/>
              </w:rPr>
              <w:t>対応の認識はあり、あくまでも観察事項としての取扱いのため、原因などはなし。</w:t>
            </w:r>
          </w:p>
        </w:tc>
        <w:tc>
          <w:tcPr>
            <w:tcW w:w="813" w:type="dxa"/>
            <w:gridSpan w:val="2"/>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3D5CC280" w14:textId="77777777" w:rsidR="00445076" w:rsidRPr="00D90C68" w:rsidRDefault="00445076">
            <w:pPr>
              <w:pStyle w:val="affff3"/>
            </w:pPr>
            <w:r w:rsidRPr="00D90C68">
              <w:rPr>
                <w:rFonts w:hint="eastAsia"/>
              </w:rPr>
              <w:t>承認</w:t>
            </w:r>
          </w:p>
        </w:tc>
        <w:tc>
          <w:tcPr>
            <w:tcW w:w="1087" w:type="dxa"/>
            <w:gridSpan w:val="3"/>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2A9E7202" w14:textId="77777777" w:rsidR="00445076" w:rsidRPr="00D90C68" w:rsidRDefault="00445076">
            <w:pPr>
              <w:pStyle w:val="affff3"/>
            </w:pPr>
            <w:r w:rsidRPr="00D90C68">
              <w:rPr>
                <w:rFonts w:hint="eastAsia"/>
              </w:rPr>
              <w:t>作成</w:t>
            </w:r>
          </w:p>
        </w:tc>
      </w:tr>
      <w:tr w:rsidR="00445076" w:rsidRPr="00D90C68" w14:paraId="0E8A8998" w14:textId="77777777">
        <w:trPr>
          <w:trHeight w:val="309"/>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C75F204" w14:textId="77777777" w:rsidR="00445076" w:rsidRPr="00D90C68" w:rsidRDefault="00445076">
            <w:pPr>
              <w:pStyle w:val="affff3"/>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3D27319" w14:textId="77777777" w:rsidR="00445076" w:rsidRPr="00D90C68" w:rsidRDefault="00445076">
            <w:pPr>
              <w:pStyle w:val="affff3"/>
            </w:pPr>
          </w:p>
        </w:tc>
        <w:tc>
          <w:tcPr>
            <w:tcW w:w="1397" w:type="dxa"/>
            <w:gridSpan w:val="3"/>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2B965249" w14:textId="77777777" w:rsidR="00445076" w:rsidRPr="00D90C68" w:rsidRDefault="00445076">
            <w:pPr>
              <w:pStyle w:val="affff3"/>
            </w:pPr>
            <w:r w:rsidRPr="00D90C68">
              <w:rPr>
                <w:rFonts w:hint="eastAsia"/>
              </w:rPr>
              <w:t>実施予定日</w:t>
            </w:r>
          </w:p>
        </w:tc>
        <w:tc>
          <w:tcPr>
            <w:tcW w:w="703" w:type="dxa"/>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40DF89F2" w14:textId="77777777" w:rsidR="00445076" w:rsidRPr="00D90C68" w:rsidRDefault="00445076">
            <w:pPr>
              <w:pStyle w:val="affff3"/>
            </w:pPr>
          </w:p>
        </w:tc>
        <w:tc>
          <w:tcPr>
            <w:tcW w:w="264" w:type="dxa"/>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5ABBD112" w14:textId="77777777" w:rsidR="00445076" w:rsidRPr="00D90C68" w:rsidRDefault="00445076">
            <w:pPr>
              <w:pStyle w:val="affff3"/>
            </w:pPr>
            <w:r w:rsidRPr="00D90C68">
              <w:rPr>
                <w:rFonts w:hint="eastAsia"/>
              </w:rPr>
              <w:t>年</w:t>
            </w:r>
          </w:p>
        </w:tc>
        <w:tc>
          <w:tcPr>
            <w:tcW w:w="734" w:type="dxa"/>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7250764E" w14:textId="77777777" w:rsidR="00445076" w:rsidRPr="00D90C68" w:rsidRDefault="00445076">
            <w:pPr>
              <w:pStyle w:val="affff3"/>
            </w:pPr>
          </w:p>
        </w:tc>
        <w:tc>
          <w:tcPr>
            <w:tcW w:w="273" w:type="dxa"/>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13D77537" w14:textId="77777777" w:rsidR="00445076" w:rsidRPr="00D90C68" w:rsidRDefault="00445076">
            <w:pPr>
              <w:pStyle w:val="affff3"/>
            </w:pPr>
            <w:r w:rsidRPr="00D90C68">
              <w:rPr>
                <w:rFonts w:hint="eastAsia"/>
              </w:rPr>
              <w:t>月</w:t>
            </w:r>
          </w:p>
        </w:tc>
        <w:tc>
          <w:tcPr>
            <w:tcW w:w="503" w:type="dxa"/>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4BB88197" w14:textId="77777777" w:rsidR="00445076" w:rsidRPr="00D90C68" w:rsidRDefault="00445076">
            <w:pPr>
              <w:pStyle w:val="affff3"/>
            </w:pPr>
          </w:p>
        </w:tc>
        <w:tc>
          <w:tcPr>
            <w:tcW w:w="503" w:type="dxa"/>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00506A0E" w14:textId="77777777" w:rsidR="00445076" w:rsidRPr="00D90C68" w:rsidRDefault="00445076">
            <w:pPr>
              <w:pStyle w:val="affff3"/>
            </w:pPr>
            <w:r w:rsidRPr="00D90C68">
              <w:rPr>
                <w:rFonts w:hint="eastAsia"/>
              </w:rPr>
              <w:t>日</w:t>
            </w:r>
          </w:p>
        </w:tc>
        <w:tc>
          <w:tcPr>
            <w:tcW w:w="3200" w:type="dxa"/>
            <w:gridSpan w:val="4"/>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280159A7" w14:textId="77777777" w:rsidR="00445076" w:rsidRPr="00D90C68" w:rsidRDefault="00445076">
            <w:pPr>
              <w:pStyle w:val="affff3"/>
            </w:pPr>
          </w:p>
        </w:tc>
        <w:tc>
          <w:tcPr>
            <w:tcW w:w="813" w:type="dxa"/>
            <w:gridSpan w:val="2"/>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56D928D8" w14:textId="77777777" w:rsidR="00445076" w:rsidRPr="00D90C68" w:rsidRDefault="00445076">
            <w:pPr>
              <w:pStyle w:val="affff3"/>
            </w:pPr>
          </w:p>
        </w:tc>
        <w:tc>
          <w:tcPr>
            <w:tcW w:w="1087" w:type="dxa"/>
            <w:gridSpan w:val="3"/>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6400D224" w14:textId="77777777" w:rsidR="00445076" w:rsidRPr="00D90C68" w:rsidRDefault="00445076">
            <w:pPr>
              <w:pStyle w:val="affff3"/>
            </w:pPr>
          </w:p>
        </w:tc>
      </w:tr>
      <w:tr w:rsidR="00445076" w:rsidRPr="00D90C68" w14:paraId="6703B8FD" w14:textId="77777777">
        <w:trPr>
          <w:trHeight w:val="541"/>
        </w:trPr>
        <w:tc>
          <w:tcPr>
            <w:tcW w:w="500" w:type="dxa"/>
            <w:vMerge w:val="restart"/>
            <w:tcBorders>
              <w:top w:val="single" w:sz="8" w:space="0" w:color="000000"/>
              <w:left w:val="single" w:sz="8" w:space="0" w:color="000000"/>
              <w:bottom w:val="single" w:sz="8" w:space="0" w:color="000000"/>
              <w:right w:val="single" w:sz="8" w:space="0" w:color="000000"/>
            </w:tcBorders>
            <w:shd w:val="clear" w:color="auto" w:fill="F2F2F2"/>
            <w:tcMar>
              <w:top w:w="12" w:type="dxa"/>
              <w:left w:w="12" w:type="dxa"/>
              <w:bottom w:w="0" w:type="dxa"/>
              <w:right w:w="12" w:type="dxa"/>
            </w:tcMar>
            <w:vAlign w:val="center"/>
            <w:hideMark/>
          </w:tcPr>
          <w:p w14:paraId="73CD4FE0" w14:textId="77777777" w:rsidR="00445076" w:rsidRPr="00D90C68" w:rsidRDefault="00445076">
            <w:pPr>
              <w:pStyle w:val="affff3"/>
            </w:pPr>
            <w:r w:rsidRPr="00D90C68">
              <w:rPr>
                <w:rFonts w:hint="eastAsia"/>
              </w:rPr>
              <w:t>実施報告</w:t>
            </w:r>
          </w:p>
        </w:tc>
        <w:tc>
          <w:tcPr>
            <w:tcW w:w="503" w:type="dxa"/>
            <w:vMerge w:val="restart"/>
            <w:tcBorders>
              <w:top w:val="single" w:sz="8" w:space="0" w:color="000000"/>
              <w:left w:val="single" w:sz="8" w:space="0" w:color="000000"/>
              <w:bottom w:val="single" w:sz="8" w:space="0" w:color="000000"/>
              <w:right w:val="single" w:sz="8" w:space="0" w:color="000000"/>
            </w:tcBorders>
            <w:shd w:val="clear" w:color="auto" w:fill="F2F2F2"/>
            <w:tcMar>
              <w:top w:w="12" w:type="dxa"/>
              <w:left w:w="12" w:type="dxa"/>
              <w:bottom w:w="0" w:type="dxa"/>
              <w:right w:w="12" w:type="dxa"/>
            </w:tcMar>
            <w:vAlign w:val="center"/>
            <w:hideMark/>
          </w:tcPr>
          <w:p w14:paraId="267E4567" w14:textId="77777777" w:rsidR="00445076" w:rsidRPr="00D90C68" w:rsidRDefault="00445076">
            <w:pPr>
              <w:pStyle w:val="affff3"/>
            </w:pPr>
            <w:r w:rsidRPr="00D90C68">
              <w:rPr>
                <w:rFonts w:hint="eastAsia"/>
              </w:rPr>
              <w:t>内容</w:t>
            </w:r>
          </w:p>
        </w:tc>
        <w:tc>
          <w:tcPr>
            <w:tcW w:w="7577" w:type="dxa"/>
            <w:gridSpan w:val="13"/>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5539522A" w14:textId="77777777" w:rsidR="00445076" w:rsidRPr="00D90C68" w:rsidRDefault="00445076">
            <w:pPr>
              <w:pStyle w:val="affff3"/>
            </w:pPr>
            <w:r w:rsidRPr="00D90C68">
              <w:rPr>
                <w:rFonts w:hint="eastAsia"/>
              </w:rPr>
              <w:t>上記の通り、「ISMS年間計画表」を修正し、運用チェックリストによる点検を実施した。</w:t>
            </w:r>
          </w:p>
        </w:tc>
        <w:tc>
          <w:tcPr>
            <w:tcW w:w="813" w:type="dxa"/>
            <w:gridSpan w:val="2"/>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1311F59E" w14:textId="77777777" w:rsidR="00445076" w:rsidRPr="00D90C68" w:rsidRDefault="00445076">
            <w:pPr>
              <w:pStyle w:val="affff3"/>
            </w:pPr>
            <w:r w:rsidRPr="00D90C68">
              <w:rPr>
                <w:rFonts w:hint="eastAsia"/>
              </w:rPr>
              <w:t>承認</w:t>
            </w:r>
          </w:p>
        </w:tc>
        <w:tc>
          <w:tcPr>
            <w:tcW w:w="1087" w:type="dxa"/>
            <w:gridSpan w:val="3"/>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33087881" w14:textId="77777777" w:rsidR="00445076" w:rsidRPr="00D90C68" w:rsidRDefault="00445076">
            <w:pPr>
              <w:pStyle w:val="affff3"/>
            </w:pPr>
            <w:r w:rsidRPr="00D90C68">
              <w:rPr>
                <w:rFonts w:hint="eastAsia"/>
              </w:rPr>
              <w:t>作成</w:t>
            </w:r>
          </w:p>
        </w:tc>
      </w:tr>
      <w:tr w:rsidR="00445076" w:rsidRPr="00D90C68" w14:paraId="65EA6651" w14:textId="77777777">
        <w:trPr>
          <w:trHeight w:val="309"/>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4DCB0BB" w14:textId="77777777" w:rsidR="00445076" w:rsidRPr="00D90C68" w:rsidRDefault="00445076">
            <w:pPr>
              <w:pStyle w:val="affff3"/>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174C235" w14:textId="77777777" w:rsidR="00445076" w:rsidRPr="00D90C68" w:rsidRDefault="00445076">
            <w:pPr>
              <w:pStyle w:val="affff3"/>
            </w:pPr>
          </w:p>
        </w:tc>
        <w:tc>
          <w:tcPr>
            <w:tcW w:w="1397" w:type="dxa"/>
            <w:gridSpan w:val="3"/>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274B6803" w14:textId="77777777" w:rsidR="00445076" w:rsidRPr="00D90C68" w:rsidRDefault="00445076">
            <w:pPr>
              <w:pStyle w:val="affff3"/>
            </w:pPr>
            <w:r w:rsidRPr="00D90C68">
              <w:rPr>
                <w:rFonts w:hint="eastAsia"/>
              </w:rPr>
              <w:t>実施完了日</w:t>
            </w:r>
          </w:p>
        </w:tc>
        <w:tc>
          <w:tcPr>
            <w:tcW w:w="703" w:type="dxa"/>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12E1FF34" w14:textId="77777777" w:rsidR="00445076" w:rsidRPr="00D90C68" w:rsidRDefault="00445076">
            <w:pPr>
              <w:pStyle w:val="affff3"/>
            </w:pPr>
          </w:p>
        </w:tc>
        <w:tc>
          <w:tcPr>
            <w:tcW w:w="264" w:type="dxa"/>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030825A4" w14:textId="77777777" w:rsidR="00445076" w:rsidRPr="00D90C68" w:rsidRDefault="00445076">
            <w:pPr>
              <w:pStyle w:val="affff3"/>
            </w:pPr>
            <w:r w:rsidRPr="00D90C68">
              <w:rPr>
                <w:rFonts w:hint="eastAsia"/>
              </w:rPr>
              <w:t>年</w:t>
            </w:r>
          </w:p>
        </w:tc>
        <w:tc>
          <w:tcPr>
            <w:tcW w:w="734" w:type="dxa"/>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6A98BD72" w14:textId="77777777" w:rsidR="00445076" w:rsidRPr="00D90C68" w:rsidRDefault="00445076">
            <w:pPr>
              <w:pStyle w:val="affff3"/>
            </w:pPr>
          </w:p>
        </w:tc>
        <w:tc>
          <w:tcPr>
            <w:tcW w:w="273" w:type="dxa"/>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00A8B974" w14:textId="77777777" w:rsidR="00445076" w:rsidRPr="00D90C68" w:rsidRDefault="00445076">
            <w:pPr>
              <w:pStyle w:val="affff3"/>
            </w:pPr>
            <w:r w:rsidRPr="00D90C68">
              <w:rPr>
                <w:rFonts w:hint="eastAsia"/>
              </w:rPr>
              <w:t>月</w:t>
            </w:r>
          </w:p>
        </w:tc>
        <w:tc>
          <w:tcPr>
            <w:tcW w:w="503" w:type="dxa"/>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63DF44FF" w14:textId="77777777" w:rsidR="00445076" w:rsidRPr="00D90C68" w:rsidRDefault="00445076">
            <w:pPr>
              <w:pStyle w:val="affff3"/>
            </w:pPr>
          </w:p>
        </w:tc>
        <w:tc>
          <w:tcPr>
            <w:tcW w:w="503" w:type="dxa"/>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0766CAC6" w14:textId="77777777" w:rsidR="00445076" w:rsidRPr="00D90C68" w:rsidRDefault="00445076">
            <w:pPr>
              <w:pStyle w:val="affff3"/>
            </w:pPr>
            <w:r w:rsidRPr="00D90C68">
              <w:rPr>
                <w:rFonts w:hint="eastAsia"/>
              </w:rPr>
              <w:t>日</w:t>
            </w:r>
          </w:p>
        </w:tc>
        <w:tc>
          <w:tcPr>
            <w:tcW w:w="3200" w:type="dxa"/>
            <w:gridSpan w:val="4"/>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0D7DCE99" w14:textId="77777777" w:rsidR="00445076" w:rsidRPr="00D90C68" w:rsidRDefault="00445076">
            <w:pPr>
              <w:pStyle w:val="affff3"/>
            </w:pPr>
          </w:p>
        </w:tc>
        <w:tc>
          <w:tcPr>
            <w:tcW w:w="813" w:type="dxa"/>
            <w:gridSpan w:val="2"/>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2E6B6DB1" w14:textId="77777777" w:rsidR="00445076" w:rsidRPr="00D90C68" w:rsidRDefault="00445076">
            <w:pPr>
              <w:pStyle w:val="affff3"/>
            </w:pPr>
          </w:p>
        </w:tc>
        <w:tc>
          <w:tcPr>
            <w:tcW w:w="1087" w:type="dxa"/>
            <w:gridSpan w:val="3"/>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6A5BFC49" w14:textId="77777777" w:rsidR="00445076" w:rsidRPr="00D90C68" w:rsidRDefault="00445076">
            <w:pPr>
              <w:pStyle w:val="affff3"/>
            </w:pPr>
          </w:p>
        </w:tc>
      </w:tr>
      <w:tr w:rsidR="00445076" w:rsidRPr="00D90C68" w14:paraId="2288B889" w14:textId="77777777">
        <w:trPr>
          <w:trHeight w:val="309"/>
        </w:trPr>
        <w:tc>
          <w:tcPr>
            <w:tcW w:w="500" w:type="dxa"/>
            <w:vMerge w:val="restart"/>
            <w:tcBorders>
              <w:top w:val="single" w:sz="8" w:space="0" w:color="000000"/>
              <w:left w:val="single" w:sz="8" w:space="0" w:color="000000"/>
              <w:bottom w:val="single" w:sz="8" w:space="0" w:color="000000"/>
              <w:right w:val="single" w:sz="8" w:space="0" w:color="000000"/>
            </w:tcBorders>
            <w:shd w:val="clear" w:color="auto" w:fill="F2F2F2"/>
            <w:tcMar>
              <w:top w:w="12" w:type="dxa"/>
              <w:left w:w="12" w:type="dxa"/>
              <w:bottom w:w="0" w:type="dxa"/>
              <w:right w:w="12" w:type="dxa"/>
            </w:tcMar>
            <w:vAlign w:val="center"/>
            <w:hideMark/>
          </w:tcPr>
          <w:p w14:paraId="6C641D8B" w14:textId="77777777" w:rsidR="00445076" w:rsidRPr="00D90C68" w:rsidRDefault="00445076">
            <w:pPr>
              <w:pStyle w:val="affff3"/>
            </w:pPr>
            <w:r w:rsidRPr="00D90C68">
              <w:rPr>
                <w:rFonts w:hint="eastAsia"/>
              </w:rPr>
              <w:t>処置確認</w:t>
            </w:r>
          </w:p>
        </w:tc>
        <w:tc>
          <w:tcPr>
            <w:tcW w:w="503" w:type="dxa"/>
            <w:vMerge w:val="restart"/>
            <w:tcBorders>
              <w:top w:val="single" w:sz="8" w:space="0" w:color="000000"/>
              <w:left w:val="single" w:sz="8" w:space="0" w:color="000000"/>
              <w:bottom w:val="single" w:sz="8" w:space="0" w:color="000000"/>
              <w:right w:val="single" w:sz="8" w:space="0" w:color="000000"/>
            </w:tcBorders>
            <w:shd w:val="clear" w:color="auto" w:fill="F2F2F2"/>
            <w:tcMar>
              <w:top w:w="12" w:type="dxa"/>
              <w:left w:w="12" w:type="dxa"/>
              <w:bottom w:w="0" w:type="dxa"/>
              <w:right w:w="12" w:type="dxa"/>
            </w:tcMar>
            <w:vAlign w:val="center"/>
            <w:hideMark/>
          </w:tcPr>
          <w:p w14:paraId="57CE61D1" w14:textId="77777777" w:rsidR="00445076" w:rsidRPr="00D90C68" w:rsidRDefault="00445076">
            <w:pPr>
              <w:pStyle w:val="affff3"/>
            </w:pPr>
            <w:r w:rsidRPr="00D90C68">
              <w:rPr>
                <w:rFonts w:hint="eastAsia"/>
              </w:rPr>
              <w:t>確認</w:t>
            </w:r>
          </w:p>
        </w:tc>
        <w:tc>
          <w:tcPr>
            <w:tcW w:w="7577" w:type="dxa"/>
            <w:gridSpan w:val="13"/>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238B86BD" w14:textId="77777777" w:rsidR="00445076" w:rsidRPr="00D90C68" w:rsidRDefault="00445076">
            <w:pPr>
              <w:pStyle w:val="affff3"/>
            </w:pPr>
            <w:r w:rsidRPr="00D90C68">
              <w:rPr>
                <w:rFonts w:hint="eastAsia"/>
              </w:rPr>
              <w:t>「ISMS年間計画表」の修正、運用チェックリストによる点検記録を確認した。</w:t>
            </w:r>
          </w:p>
        </w:tc>
        <w:tc>
          <w:tcPr>
            <w:tcW w:w="813" w:type="dxa"/>
            <w:gridSpan w:val="2"/>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3ABCC525" w14:textId="77777777" w:rsidR="00445076" w:rsidRPr="00D90C68" w:rsidRDefault="00445076">
            <w:pPr>
              <w:pStyle w:val="affff3"/>
            </w:pPr>
            <w:r w:rsidRPr="00D90C68">
              <w:rPr>
                <w:rFonts w:hint="eastAsia"/>
              </w:rPr>
              <w:t>承認</w:t>
            </w:r>
          </w:p>
        </w:tc>
        <w:tc>
          <w:tcPr>
            <w:tcW w:w="1087" w:type="dxa"/>
            <w:gridSpan w:val="3"/>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76E3F707" w14:textId="77777777" w:rsidR="00445076" w:rsidRPr="00D90C68" w:rsidRDefault="00445076">
            <w:pPr>
              <w:pStyle w:val="affff3"/>
            </w:pPr>
            <w:r w:rsidRPr="00D90C68">
              <w:rPr>
                <w:rFonts w:hint="eastAsia"/>
              </w:rPr>
              <w:t>作成</w:t>
            </w:r>
          </w:p>
        </w:tc>
      </w:tr>
      <w:tr w:rsidR="00445076" w:rsidRPr="00D90C68" w14:paraId="475D654F" w14:textId="77777777">
        <w:trPr>
          <w:trHeight w:val="309"/>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21C364F" w14:textId="77777777" w:rsidR="00445076" w:rsidRPr="00D90C68" w:rsidRDefault="00445076">
            <w:pPr>
              <w:pStyle w:val="affff3"/>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F5C6D09" w14:textId="77777777" w:rsidR="00445076" w:rsidRPr="00D90C68" w:rsidRDefault="00445076">
            <w:pPr>
              <w:pStyle w:val="affff3"/>
            </w:pPr>
          </w:p>
        </w:tc>
        <w:tc>
          <w:tcPr>
            <w:tcW w:w="1397" w:type="dxa"/>
            <w:gridSpan w:val="3"/>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57CFC151" w14:textId="77777777" w:rsidR="00445076" w:rsidRPr="00D90C68" w:rsidRDefault="00445076">
            <w:pPr>
              <w:pStyle w:val="affff3"/>
            </w:pPr>
            <w:r w:rsidRPr="00D90C68">
              <w:rPr>
                <w:rFonts w:hint="eastAsia"/>
              </w:rPr>
              <w:t>確認日</w:t>
            </w:r>
          </w:p>
        </w:tc>
        <w:tc>
          <w:tcPr>
            <w:tcW w:w="703" w:type="dxa"/>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58383277" w14:textId="77777777" w:rsidR="00445076" w:rsidRPr="00D90C68" w:rsidRDefault="00445076">
            <w:pPr>
              <w:pStyle w:val="affff3"/>
            </w:pPr>
          </w:p>
        </w:tc>
        <w:tc>
          <w:tcPr>
            <w:tcW w:w="264" w:type="dxa"/>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7EF4EA99" w14:textId="77777777" w:rsidR="00445076" w:rsidRPr="00D90C68" w:rsidRDefault="00445076">
            <w:pPr>
              <w:pStyle w:val="affff3"/>
            </w:pPr>
            <w:r w:rsidRPr="00D90C68">
              <w:rPr>
                <w:rFonts w:hint="eastAsia"/>
              </w:rPr>
              <w:t>年</w:t>
            </w:r>
          </w:p>
        </w:tc>
        <w:tc>
          <w:tcPr>
            <w:tcW w:w="734" w:type="dxa"/>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14D8FAF4" w14:textId="77777777" w:rsidR="00445076" w:rsidRPr="00D90C68" w:rsidRDefault="00445076">
            <w:pPr>
              <w:pStyle w:val="affff3"/>
            </w:pPr>
          </w:p>
        </w:tc>
        <w:tc>
          <w:tcPr>
            <w:tcW w:w="273" w:type="dxa"/>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6320106C" w14:textId="77777777" w:rsidR="00445076" w:rsidRPr="00D90C68" w:rsidRDefault="00445076">
            <w:pPr>
              <w:pStyle w:val="affff3"/>
            </w:pPr>
            <w:r w:rsidRPr="00D90C68">
              <w:rPr>
                <w:rFonts w:hint="eastAsia"/>
              </w:rPr>
              <w:t>月</w:t>
            </w:r>
          </w:p>
        </w:tc>
        <w:tc>
          <w:tcPr>
            <w:tcW w:w="503" w:type="dxa"/>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6022D866" w14:textId="77777777" w:rsidR="00445076" w:rsidRPr="00D90C68" w:rsidRDefault="00445076">
            <w:pPr>
              <w:pStyle w:val="affff3"/>
            </w:pPr>
          </w:p>
        </w:tc>
        <w:tc>
          <w:tcPr>
            <w:tcW w:w="503" w:type="dxa"/>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33D4A0BD" w14:textId="77777777" w:rsidR="00445076" w:rsidRPr="00D90C68" w:rsidRDefault="00445076">
            <w:pPr>
              <w:pStyle w:val="affff3"/>
            </w:pPr>
            <w:r w:rsidRPr="00D90C68">
              <w:rPr>
                <w:rFonts w:hint="eastAsia"/>
              </w:rPr>
              <w:t>日</w:t>
            </w:r>
          </w:p>
        </w:tc>
        <w:tc>
          <w:tcPr>
            <w:tcW w:w="3200" w:type="dxa"/>
            <w:gridSpan w:val="4"/>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7F274AC6" w14:textId="77777777" w:rsidR="00445076" w:rsidRPr="00D90C68" w:rsidRDefault="00445076">
            <w:pPr>
              <w:pStyle w:val="affff3"/>
            </w:pPr>
          </w:p>
        </w:tc>
        <w:tc>
          <w:tcPr>
            <w:tcW w:w="813" w:type="dxa"/>
            <w:gridSpan w:val="2"/>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216C7F26" w14:textId="77777777" w:rsidR="00445076" w:rsidRPr="00D90C68" w:rsidRDefault="00445076">
            <w:pPr>
              <w:pStyle w:val="affff3"/>
            </w:pPr>
          </w:p>
        </w:tc>
        <w:tc>
          <w:tcPr>
            <w:tcW w:w="1087" w:type="dxa"/>
            <w:gridSpan w:val="3"/>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5A5699F6" w14:textId="77777777" w:rsidR="00445076" w:rsidRPr="00D90C68" w:rsidRDefault="00445076">
            <w:pPr>
              <w:pStyle w:val="affff3"/>
            </w:pPr>
          </w:p>
        </w:tc>
      </w:tr>
      <w:tr w:rsidR="00445076" w:rsidRPr="00D90C68" w14:paraId="43D1670E" w14:textId="77777777">
        <w:trPr>
          <w:trHeight w:val="23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504539A" w14:textId="77777777" w:rsidR="00445076" w:rsidRPr="00D90C68" w:rsidRDefault="00445076">
            <w:pPr>
              <w:pStyle w:val="affff3"/>
            </w:pPr>
          </w:p>
        </w:tc>
        <w:tc>
          <w:tcPr>
            <w:tcW w:w="503" w:type="dxa"/>
            <w:vMerge w:val="restart"/>
            <w:tcBorders>
              <w:top w:val="single" w:sz="8" w:space="0" w:color="000000"/>
              <w:left w:val="single" w:sz="8" w:space="0" w:color="000000"/>
              <w:bottom w:val="single" w:sz="8" w:space="0" w:color="000000"/>
              <w:right w:val="single" w:sz="8" w:space="0" w:color="000000"/>
            </w:tcBorders>
            <w:shd w:val="clear" w:color="auto" w:fill="F2F2F2"/>
            <w:tcMar>
              <w:top w:w="12" w:type="dxa"/>
              <w:left w:w="12" w:type="dxa"/>
              <w:bottom w:w="0" w:type="dxa"/>
              <w:right w:w="12" w:type="dxa"/>
            </w:tcMar>
            <w:vAlign w:val="center"/>
            <w:hideMark/>
          </w:tcPr>
          <w:p w14:paraId="720814DB" w14:textId="77777777" w:rsidR="00445076" w:rsidRPr="00D90C68" w:rsidRDefault="00445076">
            <w:pPr>
              <w:pStyle w:val="affff3"/>
            </w:pPr>
            <w:r w:rsidRPr="00D90C68">
              <w:rPr>
                <w:rFonts w:hint="eastAsia"/>
              </w:rPr>
              <w:t>有効性</w:t>
            </w:r>
          </w:p>
        </w:tc>
        <w:tc>
          <w:tcPr>
            <w:tcW w:w="7577" w:type="dxa"/>
            <w:gridSpan w:val="13"/>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3B151490" w14:textId="77777777" w:rsidR="00445076" w:rsidRPr="00D90C68" w:rsidRDefault="00445076">
            <w:pPr>
              <w:pStyle w:val="affff3"/>
            </w:pPr>
            <w:r w:rsidRPr="00D90C68">
              <w:rPr>
                <w:rFonts w:hint="eastAsia"/>
              </w:rPr>
              <w:t>セキュリティ手順の実行、および技術的</w:t>
            </w:r>
            <w:r>
              <w:rPr>
                <w:rFonts w:hint="eastAsia"/>
              </w:rPr>
              <w:t>順守</w:t>
            </w:r>
            <w:r w:rsidRPr="00D90C68">
              <w:rPr>
                <w:rFonts w:hint="eastAsia"/>
              </w:rPr>
              <w:t>について、点検漏れのリスクが低減された。</w:t>
            </w:r>
          </w:p>
        </w:tc>
        <w:tc>
          <w:tcPr>
            <w:tcW w:w="813" w:type="dxa"/>
            <w:gridSpan w:val="2"/>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32C2ADA8" w14:textId="77777777" w:rsidR="00445076" w:rsidRPr="00D90C68" w:rsidRDefault="00445076">
            <w:pPr>
              <w:pStyle w:val="affff3"/>
            </w:pPr>
          </w:p>
        </w:tc>
        <w:tc>
          <w:tcPr>
            <w:tcW w:w="1087" w:type="dxa"/>
            <w:gridSpan w:val="3"/>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718CDB99" w14:textId="77777777" w:rsidR="00445076" w:rsidRPr="00D90C68" w:rsidRDefault="00445076">
            <w:pPr>
              <w:pStyle w:val="affff3"/>
            </w:pPr>
          </w:p>
        </w:tc>
      </w:tr>
      <w:tr w:rsidR="00445076" w:rsidRPr="00D90C68" w14:paraId="37A7208B" w14:textId="77777777">
        <w:trPr>
          <w:trHeight w:val="379"/>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36B6245" w14:textId="77777777" w:rsidR="00445076" w:rsidRPr="00D90C68" w:rsidRDefault="00445076">
            <w:pPr>
              <w:pStyle w:val="affff3"/>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9A5D744" w14:textId="77777777" w:rsidR="00445076" w:rsidRPr="00D90C68" w:rsidRDefault="00445076">
            <w:pPr>
              <w:pStyle w:val="affff3"/>
            </w:pPr>
          </w:p>
        </w:tc>
        <w:tc>
          <w:tcPr>
            <w:tcW w:w="1397" w:type="dxa"/>
            <w:gridSpan w:val="3"/>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4A40429D" w14:textId="77777777" w:rsidR="00445076" w:rsidRPr="00D90C68" w:rsidRDefault="00445076">
            <w:pPr>
              <w:pStyle w:val="affff3"/>
            </w:pPr>
            <w:r w:rsidRPr="00D90C68">
              <w:rPr>
                <w:rFonts w:hint="eastAsia"/>
              </w:rPr>
              <w:t>評価日</w:t>
            </w:r>
          </w:p>
        </w:tc>
        <w:tc>
          <w:tcPr>
            <w:tcW w:w="703" w:type="dxa"/>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1E4864FE" w14:textId="77777777" w:rsidR="00445076" w:rsidRPr="00D90C68" w:rsidRDefault="00445076">
            <w:pPr>
              <w:pStyle w:val="affff3"/>
            </w:pPr>
          </w:p>
        </w:tc>
        <w:tc>
          <w:tcPr>
            <w:tcW w:w="264" w:type="dxa"/>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5A572396" w14:textId="77777777" w:rsidR="00445076" w:rsidRPr="00D90C68" w:rsidRDefault="00445076">
            <w:pPr>
              <w:pStyle w:val="affff3"/>
            </w:pPr>
            <w:r w:rsidRPr="00D90C68">
              <w:rPr>
                <w:rFonts w:hint="eastAsia"/>
              </w:rPr>
              <w:t>年</w:t>
            </w:r>
          </w:p>
        </w:tc>
        <w:tc>
          <w:tcPr>
            <w:tcW w:w="734" w:type="dxa"/>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5BFD1DFD" w14:textId="77777777" w:rsidR="00445076" w:rsidRPr="00D90C68" w:rsidRDefault="00445076">
            <w:pPr>
              <w:pStyle w:val="affff3"/>
            </w:pPr>
          </w:p>
        </w:tc>
        <w:tc>
          <w:tcPr>
            <w:tcW w:w="273" w:type="dxa"/>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18744D5A" w14:textId="77777777" w:rsidR="00445076" w:rsidRPr="00D90C68" w:rsidRDefault="00445076">
            <w:pPr>
              <w:pStyle w:val="affff3"/>
            </w:pPr>
            <w:r w:rsidRPr="00D90C68">
              <w:rPr>
                <w:rFonts w:hint="eastAsia"/>
              </w:rPr>
              <w:t>月</w:t>
            </w:r>
          </w:p>
        </w:tc>
        <w:tc>
          <w:tcPr>
            <w:tcW w:w="503" w:type="dxa"/>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40C83263" w14:textId="77777777" w:rsidR="00445076" w:rsidRPr="00D90C68" w:rsidRDefault="00445076">
            <w:pPr>
              <w:pStyle w:val="affff3"/>
            </w:pPr>
          </w:p>
        </w:tc>
        <w:tc>
          <w:tcPr>
            <w:tcW w:w="503" w:type="dxa"/>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5B41DEBF" w14:textId="77777777" w:rsidR="00445076" w:rsidRPr="00D90C68" w:rsidRDefault="00445076">
            <w:pPr>
              <w:pStyle w:val="affff3"/>
            </w:pPr>
            <w:r w:rsidRPr="00D90C68">
              <w:rPr>
                <w:rFonts w:hint="eastAsia"/>
              </w:rPr>
              <w:t>日</w:t>
            </w:r>
          </w:p>
        </w:tc>
        <w:tc>
          <w:tcPr>
            <w:tcW w:w="2365" w:type="dxa"/>
            <w:gridSpan w:val="3"/>
            <w:tcBorders>
              <w:top w:val="single" w:sz="8" w:space="0" w:color="000000"/>
              <w:left w:val="single" w:sz="8" w:space="0" w:color="000000"/>
              <w:bottom w:val="single" w:sz="8" w:space="0" w:color="000000"/>
              <w:right w:val="single" w:sz="8" w:space="0" w:color="000000"/>
            </w:tcBorders>
            <w:shd w:val="clear" w:color="auto" w:fill="F2F2F2"/>
            <w:tcMar>
              <w:top w:w="12" w:type="dxa"/>
              <w:left w:w="12" w:type="dxa"/>
              <w:bottom w:w="0" w:type="dxa"/>
              <w:right w:w="12" w:type="dxa"/>
            </w:tcMar>
            <w:vAlign w:val="center"/>
            <w:hideMark/>
          </w:tcPr>
          <w:p w14:paraId="090B3CFA" w14:textId="77777777" w:rsidR="00445076" w:rsidRPr="00D90C68" w:rsidRDefault="00445076">
            <w:pPr>
              <w:pStyle w:val="affff3"/>
            </w:pPr>
            <w:r w:rsidRPr="00D90C68">
              <w:rPr>
                <w:rFonts w:hint="eastAsia"/>
              </w:rPr>
              <w:t>フォロー監査の要・不要</w:t>
            </w:r>
          </w:p>
        </w:tc>
        <w:tc>
          <w:tcPr>
            <w:tcW w:w="835" w:type="dxa"/>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0F2EF267" w14:textId="77777777" w:rsidR="00445076" w:rsidRPr="00D90C68" w:rsidRDefault="00445076">
            <w:pPr>
              <w:pStyle w:val="affff3"/>
            </w:pPr>
          </w:p>
        </w:tc>
        <w:tc>
          <w:tcPr>
            <w:tcW w:w="813" w:type="dxa"/>
            <w:gridSpan w:val="2"/>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17161A02" w14:textId="77777777" w:rsidR="00445076" w:rsidRPr="00D90C68" w:rsidRDefault="00445076">
            <w:pPr>
              <w:pStyle w:val="affff3"/>
            </w:pPr>
          </w:p>
        </w:tc>
        <w:tc>
          <w:tcPr>
            <w:tcW w:w="1087" w:type="dxa"/>
            <w:gridSpan w:val="3"/>
            <w:tcBorders>
              <w:top w:val="single" w:sz="8" w:space="0" w:color="000000"/>
              <w:left w:val="single" w:sz="8" w:space="0" w:color="000000"/>
              <w:bottom w:val="single" w:sz="8" w:space="0" w:color="000000"/>
              <w:right w:val="single" w:sz="8" w:space="0" w:color="000000"/>
            </w:tcBorders>
            <w:shd w:val="clear" w:color="auto" w:fill="FFFFFF"/>
            <w:tcMar>
              <w:top w:w="12" w:type="dxa"/>
              <w:left w:w="12" w:type="dxa"/>
              <w:bottom w:w="0" w:type="dxa"/>
              <w:right w:w="12" w:type="dxa"/>
            </w:tcMar>
            <w:vAlign w:val="center"/>
            <w:hideMark/>
          </w:tcPr>
          <w:p w14:paraId="45F0883B" w14:textId="77777777" w:rsidR="00445076" w:rsidRPr="00D90C68" w:rsidRDefault="00445076">
            <w:pPr>
              <w:pStyle w:val="affff3"/>
            </w:pPr>
          </w:p>
        </w:tc>
      </w:tr>
    </w:tbl>
    <w:p w14:paraId="2198378F" w14:textId="77777777" w:rsidR="00445076" w:rsidRPr="00D90C68" w:rsidRDefault="00445076">
      <w:pPr>
        <w:ind w:firstLineChars="0" w:firstLine="0"/>
      </w:pPr>
    </w:p>
    <w:p w14:paraId="6798323A" w14:textId="77777777" w:rsidR="00445076" w:rsidRPr="007673E6" w:rsidRDefault="00445076" w:rsidP="002A6987">
      <w:pPr>
        <w:pStyle w:val="3"/>
      </w:pPr>
      <w:bookmarkStart w:id="937" w:name="_Toc173932337"/>
      <w:bookmarkStart w:id="938" w:name="_Toc185338914"/>
      <w:bookmarkStart w:id="939" w:name="_Toc188349015"/>
      <w:r w:rsidRPr="007673E6">
        <w:t>ISMS文書体系（ISMS構築・導入に必要な文書と記録）</w:t>
      </w:r>
      <w:bookmarkEnd w:id="937"/>
      <w:bookmarkEnd w:id="938"/>
      <w:bookmarkEnd w:id="939"/>
    </w:p>
    <w:p w14:paraId="54CBCDA2" w14:textId="77777777" w:rsidR="00445076" w:rsidRDefault="00445076" w:rsidP="003E0313">
      <w:pPr>
        <w:pStyle w:val="4"/>
      </w:pPr>
      <w:bookmarkStart w:id="940" w:name="_Toc173932338"/>
      <w:bookmarkStart w:id="941" w:name="_Toc185338915"/>
      <w:bookmarkStart w:id="942" w:name="_Toc188349016"/>
      <w:r w:rsidRPr="007673E6">
        <w:t>ISMS文書としての策定内容とポイント</w:t>
      </w:r>
      <w:bookmarkEnd w:id="940"/>
      <w:bookmarkEnd w:id="941"/>
      <w:bookmarkEnd w:id="942"/>
    </w:p>
    <w:p w14:paraId="299CB5A4" w14:textId="39E49CB1" w:rsidR="00445076" w:rsidRDefault="00445076">
      <w:r w:rsidRPr="006275BC">
        <w:rPr>
          <w:rFonts w:hint="eastAsia"/>
        </w:rPr>
        <w:t>対策基準を策定する際は、</w:t>
      </w:r>
      <w:r w:rsidRPr="006275BC">
        <w:t>ISO/IEC 27001:2022附属書A</w:t>
      </w:r>
      <w:r>
        <w:rPr>
          <w:rFonts w:hint="eastAsia"/>
        </w:rPr>
        <w:t>に掲載された</w:t>
      </w:r>
      <w:r w:rsidRPr="006275BC">
        <w:t>合計93項目の管理策を参考にする</w:t>
      </w:r>
      <w:r>
        <w:rPr>
          <w:rFonts w:hint="eastAsia"/>
        </w:rPr>
        <w:t>とよいでしょう。ただし、</w:t>
      </w:r>
      <w:r w:rsidRPr="006275BC">
        <w:rPr>
          <w:rFonts w:hint="eastAsia"/>
        </w:rPr>
        <w:t>組織が対策基準を策定する際は、組織の業態や規模によって</w:t>
      </w:r>
      <w:r>
        <w:rPr>
          <w:rFonts w:hint="eastAsia"/>
        </w:rPr>
        <w:t>必要となる</w:t>
      </w:r>
      <w:r w:rsidRPr="006275BC">
        <w:rPr>
          <w:rFonts w:hint="eastAsia"/>
        </w:rPr>
        <w:t>管理策は異な</w:t>
      </w:r>
      <w:r>
        <w:rPr>
          <w:rFonts w:hint="eastAsia"/>
        </w:rPr>
        <w:t>るので、取捨選択することが必要です</w:t>
      </w:r>
      <w:r w:rsidRPr="006275BC">
        <w:rPr>
          <w:rFonts w:hint="eastAsia"/>
        </w:rPr>
        <w:t>。</w:t>
      </w:r>
      <w:r w:rsidRPr="006275BC">
        <w:t>ISO/IEC 27001:2022の附属書AやISO/IEC 27002:2022</w:t>
      </w:r>
      <w:r w:rsidRPr="001365E4">
        <w:rPr>
          <w:rFonts w:hint="eastAsia"/>
        </w:rPr>
        <w:t>は網羅的に管理策がリストアップされているので、自組織に必要のない管理策が含まれています。またその一方、このリスト</w:t>
      </w:r>
      <w:r w:rsidRPr="006275BC">
        <w:t>にない管理策が必要となるケースもあること</w:t>
      </w:r>
      <w:r w:rsidRPr="00E37AE4">
        <w:rPr>
          <w:rFonts w:hint="eastAsia"/>
        </w:rPr>
        <w:t>に注意が必要です</w:t>
      </w:r>
      <w:r w:rsidRPr="006275BC">
        <w:t>。</w:t>
      </w:r>
      <w:r w:rsidRPr="006275BC">
        <w:rPr>
          <w:rFonts w:hint="eastAsia"/>
        </w:rPr>
        <w:t>自組織に</w:t>
      </w:r>
      <w:r w:rsidRPr="00E879D4">
        <w:rPr>
          <w:rFonts w:hint="eastAsia"/>
        </w:rPr>
        <w:t>おけるサイバーセキュリティ</w:t>
      </w:r>
      <w:r w:rsidRPr="006275BC">
        <w:rPr>
          <w:rFonts w:hint="eastAsia"/>
        </w:rPr>
        <w:t>リスクを自ら考えて必要な管理策を選択するために、</w:t>
      </w:r>
      <w:bookmarkStart w:id="943" w:name="■リスクアセスメント13ー3ー1"/>
      <w:r w:rsidR="00303BB1">
        <w:fldChar w:fldCharType="begin"/>
      </w:r>
      <w:r w:rsidR="00303BB1">
        <w:rPr>
          <w:rFonts w:hint="eastAsia"/>
        </w:rPr>
        <w:instrText xml:space="preserve">HYPERLINK </w:instrText>
      </w:r>
      <w:r w:rsidR="00303BB1">
        <w:instrText xml:space="preserve"> \l "</w:instrText>
      </w:r>
      <w:r w:rsidR="00303BB1">
        <w:rPr>
          <w:rFonts w:hint="eastAsia"/>
        </w:rPr>
        <w:instrText>■リスクアセスメント</w:instrText>
      </w:r>
      <w:r w:rsidR="00303BB1">
        <w:instrText>"</w:instrText>
      </w:r>
      <w:r w:rsidR="00303BB1">
        <w:fldChar w:fldCharType="separate"/>
      </w:r>
      <w:r w:rsidRPr="00303BB1">
        <w:rPr>
          <w:rStyle w:val="a7"/>
          <w:rFonts w:hint="eastAsia"/>
        </w:rPr>
        <w:t>リスクアセスメント</w:t>
      </w:r>
      <w:bookmarkEnd w:id="943"/>
      <w:r w:rsidR="00303BB1">
        <w:fldChar w:fldCharType="end"/>
      </w:r>
      <w:r w:rsidRPr="006275BC">
        <w:rPr>
          <w:rFonts w:hint="eastAsia"/>
        </w:rPr>
        <w:t>の手法を使用し、対策基準を策定します。</w:t>
      </w:r>
    </w:p>
    <w:p w14:paraId="1835193B" w14:textId="77777777" w:rsidR="00F7674B" w:rsidRDefault="00F7674B"/>
    <w:tbl>
      <w:tblPr>
        <w:tblStyle w:val="aa"/>
        <w:tblW w:w="0" w:type="auto"/>
        <w:tblLook w:val="04A0" w:firstRow="1" w:lastRow="0" w:firstColumn="1" w:lastColumn="0" w:noHBand="0" w:noVBand="1"/>
      </w:tblPr>
      <w:tblGrid>
        <w:gridCol w:w="1838"/>
        <w:gridCol w:w="2268"/>
        <w:gridCol w:w="6350"/>
      </w:tblGrid>
      <w:tr w:rsidR="00445076" w14:paraId="6BE82F10" w14:textId="77777777">
        <w:tc>
          <w:tcPr>
            <w:tcW w:w="10456" w:type="dxa"/>
            <w:gridSpan w:val="3"/>
            <w:shd w:val="clear" w:color="auto" w:fill="2F5597"/>
          </w:tcPr>
          <w:p w14:paraId="7BF11CBB" w14:textId="77777777" w:rsidR="00445076" w:rsidRDefault="00445076">
            <w:pPr>
              <w:pStyle w:val="aff0"/>
            </w:pPr>
            <w:r w:rsidRPr="00297686">
              <w:t>ISO/IEC 27001:2022附属書Aの管理策</w:t>
            </w:r>
          </w:p>
        </w:tc>
      </w:tr>
      <w:tr w:rsidR="00445076" w14:paraId="280DDE71" w14:textId="77777777">
        <w:tc>
          <w:tcPr>
            <w:tcW w:w="1838" w:type="dxa"/>
          </w:tcPr>
          <w:p w14:paraId="45625FD7" w14:textId="77777777" w:rsidR="00445076" w:rsidRDefault="00445076">
            <w:pPr>
              <w:pStyle w:val="afff6"/>
            </w:pPr>
            <w:r w:rsidRPr="00297686">
              <w:rPr>
                <w:rFonts w:hint="eastAsia"/>
              </w:rPr>
              <w:t>カテゴリ</w:t>
            </w:r>
          </w:p>
        </w:tc>
        <w:tc>
          <w:tcPr>
            <w:tcW w:w="2268" w:type="dxa"/>
          </w:tcPr>
          <w:p w14:paraId="6A038BA7" w14:textId="77777777" w:rsidR="00445076" w:rsidRDefault="00445076">
            <w:pPr>
              <w:pStyle w:val="afff6"/>
            </w:pPr>
            <w:r w:rsidRPr="00297686">
              <w:rPr>
                <w:rFonts w:hint="eastAsia"/>
              </w:rPr>
              <w:t>項目数（合計</w:t>
            </w:r>
            <w:r w:rsidRPr="00297686">
              <w:t>93）</w:t>
            </w:r>
          </w:p>
        </w:tc>
        <w:tc>
          <w:tcPr>
            <w:tcW w:w="6350" w:type="dxa"/>
          </w:tcPr>
          <w:p w14:paraId="251169A0" w14:textId="77777777" w:rsidR="00445076" w:rsidRDefault="00445076">
            <w:pPr>
              <w:pStyle w:val="afff6"/>
            </w:pPr>
            <w:r w:rsidRPr="00297686">
              <w:rPr>
                <w:rFonts w:hint="eastAsia"/>
              </w:rPr>
              <w:t>概要</w:t>
            </w:r>
          </w:p>
        </w:tc>
      </w:tr>
      <w:tr w:rsidR="00445076" w14:paraId="0ADE20BB" w14:textId="77777777">
        <w:tc>
          <w:tcPr>
            <w:tcW w:w="1838" w:type="dxa"/>
          </w:tcPr>
          <w:p w14:paraId="371B5B2F" w14:textId="77777777" w:rsidR="00445076" w:rsidRDefault="00445076">
            <w:pPr>
              <w:pStyle w:val="afff6"/>
            </w:pPr>
            <w:r>
              <w:rPr>
                <w:rFonts w:hint="eastAsia"/>
              </w:rPr>
              <w:t>組織的管理策</w:t>
            </w:r>
          </w:p>
        </w:tc>
        <w:tc>
          <w:tcPr>
            <w:tcW w:w="2268" w:type="dxa"/>
          </w:tcPr>
          <w:p w14:paraId="2F85F484" w14:textId="77777777" w:rsidR="00445076" w:rsidRDefault="00445076">
            <w:pPr>
              <w:pStyle w:val="afff6"/>
            </w:pPr>
            <w:r>
              <w:rPr>
                <w:rFonts w:hint="eastAsia"/>
              </w:rPr>
              <w:t>37</w:t>
            </w:r>
          </w:p>
        </w:tc>
        <w:tc>
          <w:tcPr>
            <w:tcW w:w="6350" w:type="dxa"/>
          </w:tcPr>
          <w:p w14:paraId="410228A5" w14:textId="77777777" w:rsidR="00445076" w:rsidRDefault="00445076">
            <w:pPr>
              <w:pStyle w:val="afff6"/>
            </w:pPr>
            <w:r w:rsidRPr="005E14EE">
              <w:rPr>
                <w:rFonts w:hint="eastAsia"/>
              </w:rPr>
              <w:t>組織として取</w:t>
            </w:r>
            <w:r>
              <w:rPr>
                <w:rFonts w:hint="eastAsia"/>
              </w:rPr>
              <w:t>り</w:t>
            </w:r>
            <w:r w:rsidRPr="005E14EE">
              <w:rPr>
                <w:rFonts w:hint="eastAsia"/>
              </w:rPr>
              <w:t>組む必要のある管理策。</w:t>
            </w:r>
            <w:r>
              <w:rPr>
                <w:rFonts w:hint="eastAsia"/>
              </w:rPr>
              <w:t>例えば</w:t>
            </w:r>
            <w:r w:rsidRPr="005E14EE">
              <w:rPr>
                <w:rFonts w:hint="eastAsia"/>
              </w:rPr>
              <w:t>、情報セキュリティ方針、情報セキュリティの役割と責任、情報の分類などが含まれます。</w:t>
            </w:r>
          </w:p>
        </w:tc>
      </w:tr>
      <w:tr w:rsidR="00445076" w14:paraId="2F4DFB56" w14:textId="77777777">
        <w:tc>
          <w:tcPr>
            <w:tcW w:w="1838" w:type="dxa"/>
          </w:tcPr>
          <w:p w14:paraId="069A50CC" w14:textId="77777777" w:rsidR="00445076" w:rsidRDefault="00445076">
            <w:pPr>
              <w:pStyle w:val="afff6"/>
            </w:pPr>
            <w:r>
              <w:rPr>
                <w:rFonts w:hint="eastAsia"/>
              </w:rPr>
              <w:t>人的管理策</w:t>
            </w:r>
          </w:p>
        </w:tc>
        <w:tc>
          <w:tcPr>
            <w:tcW w:w="2268" w:type="dxa"/>
          </w:tcPr>
          <w:p w14:paraId="691A51B0" w14:textId="77777777" w:rsidR="00445076" w:rsidRDefault="00445076">
            <w:pPr>
              <w:pStyle w:val="afff6"/>
            </w:pPr>
            <w:r>
              <w:rPr>
                <w:rFonts w:hint="eastAsia"/>
              </w:rPr>
              <w:t>8</w:t>
            </w:r>
          </w:p>
        </w:tc>
        <w:tc>
          <w:tcPr>
            <w:tcW w:w="6350" w:type="dxa"/>
          </w:tcPr>
          <w:p w14:paraId="31BCB3E4" w14:textId="77777777" w:rsidR="00445076" w:rsidRDefault="00445076">
            <w:pPr>
              <w:pStyle w:val="afff6"/>
            </w:pPr>
            <w:r w:rsidRPr="005E14EE">
              <w:rPr>
                <w:rFonts w:hint="eastAsia"/>
              </w:rPr>
              <w:t>従業員に関して取</w:t>
            </w:r>
            <w:r>
              <w:rPr>
                <w:rFonts w:hint="eastAsia"/>
              </w:rPr>
              <w:t>り</w:t>
            </w:r>
            <w:r w:rsidRPr="005E14EE">
              <w:rPr>
                <w:rFonts w:hint="eastAsia"/>
              </w:rPr>
              <w:t>組む必要のある管理策。従業員の採用、情報セキュリティの意識向上、情報セキュリティ教育と訓練などが含まれます。</w:t>
            </w:r>
          </w:p>
        </w:tc>
      </w:tr>
      <w:tr w:rsidR="00445076" w14:paraId="53A63BDD" w14:textId="77777777">
        <w:tc>
          <w:tcPr>
            <w:tcW w:w="1838" w:type="dxa"/>
          </w:tcPr>
          <w:p w14:paraId="5DAFCCFC" w14:textId="77777777" w:rsidR="00445076" w:rsidRDefault="00445076">
            <w:pPr>
              <w:pStyle w:val="afff6"/>
            </w:pPr>
            <w:r>
              <w:rPr>
                <w:rFonts w:hint="eastAsia"/>
              </w:rPr>
              <w:t>物理的管理策</w:t>
            </w:r>
          </w:p>
        </w:tc>
        <w:tc>
          <w:tcPr>
            <w:tcW w:w="2268" w:type="dxa"/>
          </w:tcPr>
          <w:p w14:paraId="3C57C8F9" w14:textId="77777777" w:rsidR="00445076" w:rsidRDefault="00445076">
            <w:pPr>
              <w:pStyle w:val="afff6"/>
            </w:pPr>
            <w:r>
              <w:rPr>
                <w:rFonts w:hint="eastAsia"/>
              </w:rPr>
              <w:t>14</w:t>
            </w:r>
          </w:p>
        </w:tc>
        <w:tc>
          <w:tcPr>
            <w:tcW w:w="6350" w:type="dxa"/>
          </w:tcPr>
          <w:p w14:paraId="0EC5C1BD" w14:textId="77777777" w:rsidR="00445076" w:rsidRDefault="00445076">
            <w:pPr>
              <w:pStyle w:val="afff6"/>
            </w:pPr>
            <w:r w:rsidRPr="005E14EE">
              <w:rPr>
                <w:rFonts w:hint="eastAsia"/>
              </w:rPr>
              <w:t>情報システムのハードウェアや建物、設備に関する管理策。</w:t>
            </w:r>
            <w:r>
              <w:rPr>
                <w:rFonts w:hint="eastAsia"/>
              </w:rPr>
              <w:t>例えば</w:t>
            </w:r>
            <w:r w:rsidRPr="005E14EE">
              <w:rPr>
                <w:rFonts w:hint="eastAsia"/>
              </w:rPr>
              <w:t>、オフィス、部屋および施設のセキュリティ、施設の物理的セキュリティ監視、装置の保守などが含まれます。</w:t>
            </w:r>
          </w:p>
        </w:tc>
      </w:tr>
      <w:tr w:rsidR="00445076" w14:paraId="0C4FB30B" w14:textId="77777777">
        <w:tc>
          <w:tcPr>
            <w:tcW w:w="1838" w:type="dxa"/>
          </w:tcPr>
          <w:p w14:paraId="2B535CB6" w14:textId="77777777" w:rsidR="00445076" w:rsidRDefault="00445076">
            <w:pPr>
              <w:pStyle w:val="afff6"/>
            </w:pPr>
            <w:r>
              <w:rPr>
                <w:rFonts w:hint="eastAsia"/>
              </w:rPr>
              <w:t>技術的管理策</w:t>
            </w:r>
          </w:p>
        </w:tc>
        <w:tc>
          <w:tcPr>
            <w:tcW w:w="2268" w:type="dxa"/>
          </w:tcPr>
          <w:p w14:paraId="38187A46" w14:textId="77777777" w:rsidR="00445076" w:rsidRDefault="00445076">
            <w:pPr>
              <w:pStyle w:val="afff6"/>
            </w:pPr>
            <w:r>
              <w:rPr>
                <w:rFonts w:hint="eastAsia"/>
              </w:rPr>
              <w:t>34</w:t>
            </w:r>
          </w:p>
        </w:tc>
        <w:tc>
          <w:tcPr>
            <w:tcW w:w="6350" w:type="dxa"/>
          </w:tcPr>
          <w:p w14:paraId="1E17A633" w14:textId="59AB24E0" w:rsidR="00445076" w:rsidRDefault="00445076">
            <w:pPr>
              <w:pStyle w:val="afff6"/>
            </w:pPr>
            <w:r w:rsidRPr="005E14EE">
              <w:rPr>
                <w:rFonts w:hint="eastAsia"/>
              </w:rPr>
              <w:t>技術面での管理策。ネットワークのセキュリティ、データの</w:t>
            </w:r>
            <w:bookmarkStart w:id="944" w:name="■暗号化13ー3－1"/>
            <w:r w:rsidR="00B72275">
              <w:fldChar w:fldCharType="begin"/>
            </w:r>
            <w:r w:rsidR="00B72275">
              <w:rPr>
                <w:rFonts w:hint="eastAsia"/>
              </w:rPr>
              <w:instrText xml:space="preserve">HYPERLINK </w:instrText>
            </w:r>
            <w:r w:rsidR="00B72275">
              <w:instrText xml:space="preserve"> \l "</w:instrText>
            </w:r>
            <w:r w:rsidR="00B72275">
              <w:rPr>
                <w:rFonts w:hint="eastAsia"/>
              </w:rPr>
              <w:instrText>■暗号化</w:instrText>
            </w:r>
            <w:r w:rsidR="00B72275">
              <w:instrText>"</w:instrText>
            </w:r>
            <w:r w:rsidR="00B72275">
              <w:fldChar w:fldCharType="separate"/>
            </w:r>
            <w:r w:rsidRPr="00B72275">
              <w:rPr>
                <w:rStyle w:val="a7"/>
                <w:rFonts w:hint="eastAsia"/>
              </w:rPr>
              <w:t>暗号化</w:t>
            </w:r>
            <w:bookmarkEnd w:id="944"/>
            <w:r w:rsidR="00B72275">
              <w:fldChar w:fldCharType="end"/>
            </w:r>
            <w:r w:rsidRPr="005E14EE">
              <w:rPr>
                <w:rFonts w:hint="eastAsia"/>
              </w:rPr>
              <w:t>、データのバックアップ、</w:t>
            </w:r>
            <w:bookmarkStart w:id="945" w:name="■脆弱性13ー3ー1"/>
            <w:r w:rsidR="001252BE">
              <w:fldChar w:fldCharType="begin"/>
            </w:r>
            <w:r w:rsidR="001252BE">
              <w:rPr>
                <w:rFonts w:hint="eastAsia"/>
              </w:rPr>
              <w:instrText xml:space="preserve">HYPERLINK </w:instrText>
            </w:r>
            <w:r w:rsidR="001252BE">
              <w:instrText xml:space="preserve"> \l "</w:instrText>
            </w:r>
            <w:r w:rsidR="001252BE">
              <w:rPr>
                <w:rFonts w:hint="eastAsia"/>
              </w:rPr>
              <w:instrText>■脆弱性</w:instrText>
            </w:r>
            <w:r w:rsidR="001252BE">
              <w:instrText>"</w:instrText>
            </w:r>
            <w:r w:rsidR="001252BE">
              <w:fldChar w:fldCharType="separate"/>
            </w:r>
            <w:r w:rsidRPr="001252BE">
              <w:rPr>
                <w:rStyle w:val="a7"/>
                <w:rFonts w:hint="eastAsia"/>
              </w:rPr>
              <w:t>脆弱性</w:t>
            </w:r>
            <w:bookmarkEnd w:id="945"/>
            <w:r w:rsidR="001252BE">
              <w:fldChar w:fldCharType="end"/>
            </w:r>
            <w:r w:rsidRPr="005E14EE">
              <w:rPr>
                <w:rFonts w:hint="eastAsia"/>
              </w:rPr>
              <w:t>管理、ログ管理、</w:t>
            </w:r>
            <w:bookmarkStart w:id="946" w:name="■マルウェア13ー3ー1"/>
            <w:r w:rsidR="00D442AC">
              <w:fldChar w:fldCharType="begin"/>
            </w:r>
            <w:r w:rsidR="00D442AC">
              <w:rPr>
                <w:rFonts w:hint="eastAsia"/>
              </w:rPr>
              <w:instrText xml:space="preserve">HYPERLINK </w:instrText>
            </w:r>
            <w:r w:rsidR="00D442AC">
              <w:instrText xml:space="preserve"> \l "</w:instrText>
            </w:r>
            <w:r w:rsidR="00D442AC">
              <w:rPr>
                <w:rFonts w:hint="eastAsia"/>
              </w:rPr>
              <w:instrText>■マルウェア</w:instrText>
            </w:r>
            <w:r w:rsidR="00D442AC">
              <w:instrText>"</w:instrText>
            </w:r>
            <w:r w:rsidR="00D442AC">
              <w:fldChar w:fldCharType="separate"/>
            </w:r>
            <w:r w:rsidRPr="00D442AC">
              <w:rPr>
                <w:rStyle w:val="a7"/>
                <w:rFonts w:hint="eastAsia"/>
              </w:rPr>
              <w:t>マルウェア</w:t>
            </w:r>
            <w:bookmarkEnd w:id="946"/>
            <w:r w:rsidR="00D442AC">
              <w:fldChar w:fldCharType="end"/>
            </w:r>
            <w:r w:rsidRPr="005E14EE">
              <w:rPr>
                <w:rFonts w:hint="eastAsia"/>
              </w:rPr>
              <w:t>対策などが含まれます。</w:t>
            </w:r>
          </w:p>
        </w:tc>
      </w:tr>
    </w:tbl>
    <w:p w14:paraId="68946F88" w14:textId="77777777" w:rsidR="00445076" w:rsidRDefault="00445076">
      <w:pPr>
        <w:ind w:firstLineChars="0" w:firstLine="0"/>
      </w:pPr>
    </w:p>
    <w:tbl>
      <w:tblPr>
        <w:tblStyle w:val="aa"/>
        <w:tblW w:w="0" w:type="auto"/>
        <w:tblLook w:val="04A0" w:firstRow="1" w:lastRow="0" w:firstColumn="1" w:lastColumn="0" w:noHBand="0" w:noVBand="1"/>
      </w:tblPr>
      <w:tblGrid>
        <w:gridCol w:w="10456"/>
      </w:tblGrid>
      <w:tr w:rsidR="00445076" w14:paraId="0C30D9A8" w14:textId="77777777">
        <w:tc>
          <w:tcPr>
            <w:tcW w:w="10456" w:type="dxa"/>
          </w:tcPr>
          <w:p w14:paraId="218799A3" w14:textId="77777777" w:rsidR="00445076" w:rsidRPr="00F73C39" w:rsidRDefault="00445076">
            <w:pPr>
              <w:pStyle w:val="afff8"/>
            </w:pPr>
            <w:r w:rsidRPr="00F73C39">
              <w:rPr>
                <w:noProof/>
              </w:rPr>
              <mc:AlternateContent>
                <mc:Choice Requires="wpg">
                  <w:drawing>
                    <wp:anchor distT="0" distB="0" distL="114300" distR="114300" simplePos="0" relativeHeight="251656398" behindDoc="0" locked="0" layoutInCell="1" allowOverlap="1" wp14:anchorId="351922B6" wp14:editId="476ED812">
                      <wp:simplePos x="0" y="0"/>
                      <wp:positionH relativeFrom="column">
                        <wp:posOffset>6354546</wp:posOffset>
                      </wp:positionH>
                      <wp:positionV relativeFrom="paragraph">
                        <wp:posOffset>-211201</wp:posOffset>
                      </wp:positionV>
                      <wp:extent cx="447675" cy="447675"/>
                      <wp:effectExtent l="0" t="0" r="9525" b="9525"/>
                      <wp:wrapNone/>
                      <wp:docPr id="1074806397" name="グループ化 6"/>
                      <wp:cNvGraphicFramePr/>
                      <a:graphic xmlns:a="http://schemas.openxmlformats.org/drawingml/2006/main">
                        <a:graphicData uri="http://schemas.microsoft.com/office/word/2010/wordprocessingGroup">
                          <wpg:wgp>
                            <wpg:cNvGrpSpPr/>
                            <wpg:grpSpPr>
                              <a:xfrm>
                                <a:off x="0" y="0"/>
                                <a:ext cx="447675" cy="447675"/>
                                <a:chOff x="0" y="0"/>
                                <a:chExt cx="448007" cy="448007"/>
                              </a:xfrm>
                            </wpg:grpSpPr>
                            <wps:wsp>
                              <wps:cNvPr id="506663051" name="正方形/長方形 506663051"/>
                              <wps:cNvSpPr/>
                              <wps:spPr>
                                <a:xfrm>
                                  <a:off x="158243" y="132152"/>
                                  <a:ext cx="116942" cy="251839"/>
                                </a:xfrm>
                                <a:prstGeom prst="rect">
                                  <a:avLst/>
                                </a:prstGeom>
                                <a:solidFill>
                                  <a:schemeClr val="tx1"/>
                                </a:solidFill>
                                <a:ln>
                                  <a:noFill/>
                                  <a:prstDash val="dash"/>
                                </a:ln>
                              </wps:spPr>
                              <wps:style>
                                <a:lnRef idx="2">
                                  <a:schemeClr val="accent5"/>
                                </a:lnRef>
                                <a:fillRef idx="1">
                                  <a:schemeClr val="lt1"/>
                                </a:fillRef>
                                <a:effectRef idx="0">
                                  <a:schemeClr val="accent5"/>
                                </a:effectRef>
                                <a:fontRef idx="minor">
                                  <a:schemeClr val="dk1"/>
                                </a:fontRef>
                              </wps:style>
                              <wps:bodyPr rtlCol="0" anchor="ctr"/>
                            </wps:wsp>
                            <pic:pic xmlns:pic="http://schemas.openxmlformats.org/drawingml/2006/picture">
                              <pic:nvPicPr>
                                <pic:cNvPr id="1147551061" name="図 1147551061"/>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448007" cy="448007"/>
                                </a:xfrm>
                                <a:prstGeom prst="rect">
                                  <a:avLst/>
                                </a:prstGeom>
                              </pic:spPr>
                            </pic:pic>
                          </wpg:wgp>
                        </a:graphicData>
                      </a:graphic>
                    </wp:anchor>
                  </w:drawing>
                </mc:Choice>
                <mc:Fallback xmlns:w16sdtfl="http://schemas.microsoft.com/office/word/2024/wordml/sdtformatlock" xmlns:w16du="http://schemas.microsoft.com/office/word/2023/wordml/word16du">
                  <w:pict>
                    <v:group w14:anchorId="105DF88D" id="グループ化 6" o:spid="_x0000_s1026" style="position:absolute;margin-left:500.35pt;margin-top:-16.65pt;width:35.25pt;height:35.25pt;z-index:251656398" coordsize="448007,448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">
                      <v:rect id="正方形/長方形 506663051" o:spid="_x0000_s1027" style="position:absolute;left:158243;top:132152;width:116942;height:251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" fillcolor="black [3213]" stroked="f" strokeweight="1pt">
                        <v:stroke dashstyle="dash"/>
                      </v:rect>
                      <v:shape id="図 1147551061" o:spid="_x0000_s1028" type="#_x0000_t75" style="position:absolute;width:448007;height:448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">
                        <v:imagedata r:id="rId144" o:title=""/>
                      </v:shape>
                    </v:group>
                  </w:pict>
                </mc:Fallback>
              </mc:AlternateContent>
            </w:r>
            <w:r w:rsidRPr="003D49BD">
              <w:rPr>
                <w:rFonts w:hint="eastAsia"/>
              </w:rPr>
              <w:t>対策基準策定時の注意点</w:t>
            </w:r>
          </w:p>
          <w:bookmarkStart w:id="947" w:name="■ISMS13ー3ー1"/>
          <w:p w14:paraId="6A1DC4E6" w14:textId="09B809C4" w:rsidR="00445076" w:rsidRDefault="00434E81">
            <w:pPr>
              <w:pStyle w:val="afff6"/>
            </w:pPr>
            <w:r>
              <w:fldChar w:fldCharType="begin"/>
            </w:r>
            <w:r>
              <w:instrText>HYPERLINK  \l "■ISMS"</w:instrText>
            </w:r>
            <w:r>
              <w:fldChar w:fldCharType="separate"/>
            </w:r>
            <w:r w:rsidR="00445076" w:rsidRPr="00434E81">
              <w:rPr>
                <w:rStyle w:val="a7"/>
              </w:rPr>
              <w:t>ISMS</w:t>
            </w:r>
            <w:bookmarkEnd w:id="947"/>
            <w:r>
              <w:fldChar w:fldCharType="end"/>
            </w:r>
            <w:r w:rsidR="00445076" w:rsidRPr="003D49BD">
              <w:t>の認証取得を目標にして情報セキュリティ対策を進めると、</w:t>
            </w:r>
            <w:r w:rsidR="00445076">
              <w:t>文書</w:t>
            </w:r>
            <w:r w:rsidR="00445076" w:rsidRPr="003D49BD">
              <w:t>の整備が目的になり、本来の情報セキュリティ対策がおざ</w:t>
            </w:r>
            <w:r w:rsidR="00445076">
              <w:rPr>
                <w:rFonts w:hint="eastAsia"/>
              </w:rPr>
              <w:t>な</w:t>
            </w:r>
            <w:r w:rsidR="00445076" w:rsidRPr="003D49BD">
              <w:t>りになってしまい、ISMSが形骸化するケースが少なくありません。策定した管理策が継続的に実行されていくことが重要となります。</w:t>
            </w:r>
          </w:p>
          <w:p w14:paraId="13179EB9" w14:textId="77777777" w:rsidR="00445076" w:rsidRDefault="00445076">
            <w:pPr>
              <w:pStyle w:val="afff6"/>
            </w:pPr>
            <w:r w:rsidRPr="003D49BD">
              <w:rPr>
                <w:rFonts w:hint="eastAsia"/>
              </w:rPr>
              <w:t>組織は、情報セキュリティリスクを適切にコントロールするために必要となる管理策</w:t>
            </w:r>
            <w:r>
              <w:rPr>
                <w:rFonts w:hint="eastAsia"/>
              </w:rPr>
              <w:t>の有効性を</w:t>
            </w:r>
            <w:r w:rsidRPr="003D49BD">
              <w:rPr>
                <w:rFonts w:hint="eastAsia"/>
              </w:rPr>
              <w:t>検討し、対策基準を策定することが大切です。</w:t>
            </w:r>
          </w:p>
        </w:tc>
      </w:tr>
    </w:tbl>
    <w:tbl>
      <w:tblPr>
        <w:tblStyle w:val="aa"/>
        <w:tblpPr w:leftFromText="142" w:rightFromText="142" w:vertAnchor="page" w:horzAnchor="margin" w:tblpY="14275"/>
        <w:tblW w:w="0" w:type="auto"/>
        <w:tblLook w:val="04A0" w:firstRow="1" w:lastRow="0" w:firstColumn="1" w:lastColumn="0" w:noHBand="0" w:noVBand="1"/>
      </w:tblPr>
      <w:tblGrid>
        <w:gridCol w:w="1980"/>
        <w:gridCol w:w="8476"/>
      </w:tblGrid>
      <w:tr w:rsidR="00445076" w14:paraId="1EDAA31C" w14:textId="77777777">
        <w:tc>
          <w:tcPr>
            <w:tcW w:w="10456" w:type="dxa"/>
            <w:gridSpan w:val="2"/>
          </w:tcPr>
          <w:p w14:paraId="491AA938" w14:textId="77777777" w:rsidR="00445076" w:rsidRPr="009869E8" w:rsidRDefault="00445076" w:rsidP="00601047">
            <w:pPr>
              <w:pStyle w:val="affe"/>
              <w:framePr w:hSpace="0" w:wrap="auto" w:vAnchor="margin" w:hAnchor="text" w:yAlign="inline"/>
            </w:pPr>
            <w:r w:rsidRPr="009869E8">
              <w:rPr>
                <w:rFonts w:hint="eastAsia"/>
              </w:rPr>
              <w:t>詳細理解のため参考となる文献（参考文献）</w:t>
            </w:r>
          </w:p>
        </w:tc>
      </w:tr>
      <w:tr w:rsidR="00445076" w14:paraId="705FD350" w14:textId="77777777">
        <w:tc>
          <w:tcPr>
            <w:tcW w:w="1980" w:type="dxa"/>
            <w:shd w:val="clear" w:color="auto" w:fill="F1A983" w:themeFill="accent2" w:themeFillTint="99"/>
          </w:tcPr>
          <w:p w14:paraId="44B033E0" w14:textId="77777777" w:rsidR="00445076" w:rsidRPr="009869E8" w:rsidRDefault="00445076" w:rsidP="00601047">
            <w:pPr>
              <w:pStyle w:val="affe"/>
              <w:framePr w:hSpace="0" w:wrap="auto" w:vAnchor="margin" w:hAnchor="text" w:yAlign="inline"/>
            </w:pPr>
            <w:r w:rsidRPr="009869E8">
              <w:t>ISO/IEC 27001:2022</w:t>
            </w:r>
          </w:p>
        </w:tc>
        <w:tc>
          <w:tcPr>
            <w:tcW w:w="8476" w:type="dxa"/>
          </w:tcPr>
          <w:p w14:paraId="36C2F5E3" w14:textId="77777777" w:rsidR="00445076" w:rsidRPr="009869E8" w:rsidRDefault="00445076" w:rsidP="00601047">
            <w:pPr>
              <w:pStyle w:val="affe"/>
              <w:framePr w:hSpace="0" w:wrap="auto" w:vAnchor="margin" w:hAnchor="text" w:yAlign="inline"/>
            </w:pPr>
            <w:r w:rsidRPr="009869E8">
              <w:t>https://www.iso.org/standard/27001</w:t>
            </w:r>
          </w:p>
        </w:tc>
      </w:tr>
      <w:tr w:rsidR="00445076" w14:paraId="141F276D" w14:textId="77777777">
        <w:tc>
          <w:tcPr>
            <w:tcW w:w="1980" w:type="dxa"/>
            <w:shd w:val="clear" w:color="auto" w:fill="F1A983" w:themeFill="accent2" w:themeFillTint="99"/>
          </w:tcPr>
          <w:p w14:paraId="273A99B4" w14:textId="77777777" w:rsidR="00445076" w:rsidRPr="009869E8" w:rsidRDefault="00445076" w:rsidP="00601047">
            <w:pPr>
              <w:pStyle w:val="affe"/>
              <w:framePr w:hSpace="0" w:wrap="auto" w:vAnchor="margin" w:hAnchor="text" w:yAlign="inline"/>
            </w:pPr>
            <w:r w:rsidRPr="009869E8">
              <w:t>ISO/IEC 27002:2022</w:t>
            </w:r>
          </w:p>
        </w:tc>
        <w:tc>
          <w:tcPr>
            <w:tcW w:w="8476" w:type="dxa"/>
          </w:tcPr>
          <w:p w14:paraId="0E2748C3" w14:textId="77777777" w:rsidR="00445076" w:rsidRPr="009869E8" w:rsidRDefault="00445076" w:rsidP="00601047">
            <w:pPr>
              <w:pStyle w:val="affe"/>
              <w:framePr w:hSpace="0" w:wrap="auto" w:vAnchor="margin" w:hAnchor="text" w:yAlign="inline"/>
            </w:pPr>
            <w:r w:rsidRPr="009869E8">
              <w:t>https://www.iso.org/standard/75652.html</w:t>
            </w:r>
          </w:p>
        </w:tc>
      </w:tr>
    </w:tbl>
    <w:p w14:paraId="29CDC798" w14:textId="77777777" w:rsidR="00445076" w:rsidRDefault="00445076" w:rsidP="003E0313">
      <w:pPr>
        <w:pStyle w:val="4"/>
      </w:pPr>
      <w:bookmarkStart w:id="948" w:name="_Toc173932339"/>
      <w:bookmarkStart w:id="949" w:name="_Toc185338916"/>
      <w:bookmarkStart w:id="950" w:name="_Toc188349017"/>
      <w:r w:rsidRPr="00820236">
        <w:t>ISMSの要求事項</w:t>
      </w:r>
      <w:r>
        <w:rPr>
          <w:rFonts w:hint="eastAsia"/>
        </w:rPr>
        <w:t>および</w:t>
      </w:r>
      <w:r w:rsidRPr="00820236">
        <w:t>管理策</w:t>
      </w:r>
      <w:bookmarkEnd w:id="948"/>
      <w:bookmarkEnd w:id="949"/>
      <w:bookmarkEnd w:id="950"/>
    </w:p>
    <w:p w14:paraId="566ECCE3" w14:textId="77777777" w:rsidR="00445076" w:rsidRDefault="00445076"/>
    <w:p w14:paraId="73B702EB" w14:textId="77777777" w:rsidR="00445076" w:rsidRDefault="00445076">
      <w:pPr>
        <w:pStyle w:val="5"/>
      </w:pPr>
      <w:r w:rsidRPr="00E97722">
        <w:t>ISO/IEC 27001の要求事項</w:t>
      </w:r>
    </w:p>
    <w:p w14:paraId="4EF7E522" w14:textId="68C9CEF9" w:rsidR="00445076" w:rsidRDefault="00445076">
      <w:r w:rsidRPr="00892854">
        <w:t>ISO/IEC 27001では、組織が効率的に</w:t>
      </w:r>
      <w:bookmarkStart w:id="951" w:name="■ISMS13ー3ー2"/>
      <w:r w:rsidR="00434E81">
        <w:fldChar w:fldCharType="begin"/>
      </w:r>
      <w:r w:rsidR="00434E81">
        <w:instrText>HYPERLINK  \l "■ISMS"</w:instrText>
      </w:r>
      <w:r w:rsidR="00434E81">
        <w:fldChar w:fldCharType="separate"/>
      </w:r>
      <w:r w:rsidRPr="00434E81">
        <w:rPr>
          <w:rStyle w:val="a7"/>
        </w:rPr>
        <w:t>ISMS</w:t>
      </w:r>
      <w:bookmarkEnd w:id="951"/>
      <w:r w:rsidR="00434E81">
        <w:fldChar w:fldCharType="end"/>
      </w:r>
      <w:r w:rsidRPr="00892854">
        <w:t>の構築・実施・維持・継続的改善を行うとともに、情報セキュリティの</w:t>
      </w:r>
      <w:bookmarkStart w:id="952" w:name="■リスクアセスメント13ー3ー2"/>
      <w:r w:rsidR="00F21B5C">
        <w:fldChar w:fldCharType="begin"/>
      </w:r>
      <w:r w:rsidR="00F21B5C">
        <w:instrText>HYPERLINK  \l "■リスクアセスメント"</w:instrText>
      </w:r>
      <w:r w:rsidR="00F21B5C">
        <w:fldChar w:fldCharType="separate"/>
      </w:r>
      <w:r w:rsidRPr="00F21B5C">
        <w:rPr>
          <w:rStyle w:val="a7"/>
        </w:rPr>
        <w:t>リスクアセスメント</w:t>
      </w:r>
      <w:bookmarkEnd w:id="952"/>
      <w:r w:rsidR="00F21B5C">
        <w:fldChar w:fldCharType="end"/>
      </w:r>
      <w:r w:rsidRPr="00892854">
        <w:t>およびリスク対応を実現するために必要な要求事項を定めています。ISO/IEC 27001の要求事項は、ISMS認証を取得するには必ず対応しなければなりません。どのような内容が要求されているのか認識するため、各要求事項の概要について説明します。要求事項は、後述のPDCAサイクルと呼ばれる運用サイクルに落とし込</w:t>
      </w:r>
      <w:r>
        <w:rPr>
          <w:rFonts w:hint="eastAsia"/>
        </w:rPr>
        <w:t>むことにより</w:t>
      </w:r>
      <w:r w:rsidRPr="00892854">
        <w:t>、情報セキュリティマネジメントを実施すること</w:t>
      </w:r>
      <w:r>
        <w:rPr>
          <w:rFonts w:hint="eastAsia"/>
        </w:rPr>
        <w:t>に</w:t>
      </w:r>
      <w:r w:rsidRPr="00892854">
        <w:t>なります。</w:t>
      </w:r>
    </w:p>
    <w:p w14:paraId="171E3B9F" w14:textId="77777777" w:rsidR="00445076" w:rsidRDefault="00445076"/>
    <w:p w14:paraId="7DE1F64F" w14:textId="77777777" w:rsidR="00445076" w:rsidRDefault="00445076">
      <w:pPr>
        <w:pStyle w:val="5"/>
      </w:pPr>
      <w:r w:rsidRPr="00533278">
        <w:t>ISMSの運用プロセス</w:t>
      </w:r>
    </w:p>
    <w:p w14:paraId="60B333B3" w14:textId="77777777" w:rsidR="00445076" w:rsidRDefault="00445076">
      <w:r w:rsidRPr="00267E8B">
        <w:rPr>
          <w:noProof/>
        </w:rPr>
        <mc:AlternateContent>
          <mc:Choice Requires="wps">
            <w:drawing>
              <wp:anchor distT="0" distB="0" distL="114300" distR="114300" simplePos="0" relativeHeight="251656403" behindDoc="0" locked="0" layoutInCell="1" allowOverlap="1" wp14:anchorId="0B25F2D1" wp14:editId="45F3F740">
                <wp:simplePos x="0" y="0"/>
                <wp:positionH relativeFrom="margin">
                  <wp:posOffset>179705</wp:posOffset>
                </wp:positionH>
                <wp:positionV relativeFrom="paragraph">
                  <wp:posOffset>4977130</wp:posOffset>
                </wp:positionV>
                <wp:extent cx="6466541" cy="184150"/>
                <wp:effectExtent l="0" t="0" r="0" b="0"/>
                <wp:wrapTopAndBottom/>
                <wp:docPr id="1466919677" name="テキスト ボックス 3">
                  <a:extLst xmlns:a="http://schemas.openxmlformats.org/drawingml/2006/main">
                    <a:ext uri="{FF2B5EF4-FFF2-40B4-BE49-F238E27FC236}">
                      <a16:creationId xmlns:a16="http://schemas.microsoft.com/office/drawing/2014/main" id="{0ABC27DA-4AC4-C923-46FA-C8D322781977}"/>
                    </a:ext>
                  </a:extLst>
                </wp:docPr>
                <wp:cNvGraphicFramePr/>
                <a:graphic xmlns:a="http://schemas.openxmlformats.org/drawingml/2006/main">
                  <a:graphicData uri="http://schemas.microsoft.com/office/word/2010/wordprocessingShape">
                    <wps:wsp>
                      <wps:cNvSpPr txBox="1"/>
                      <wps:spPr>
                        <a:xfrm>
                          <a:off x="0" y="0"/>
                          <a:ext cx="6466541" cy="184150"/>
                        </a:xfrm>
                        <a:prstGeom prst="rect">
                          <a:avLst/>
                        </a:prstGeom>
                        <a:noFill/>
                      </wps:spPr>
                      <wps:txbx>
                        <w:txbxContent>
                          <w:p w14:paraId="186805C9" w14:textId="22C8B0DB" w:rsidR="00445076" w:rsidRDefault="00445076">
                            <w:pPr>
                              <w:pStyle w:val="aff2"/>
                            </w:pPr>
                            <w:r>
                              <w:rPr>
                                <w:rFonts w:hint="eastAsia"/>
                              </w:rPr>
                              <w:t>図5</w:t>
                            </w:r>
                            <w:r w:rsidR="008D2CB5">
                              <w:rPr>
                                <w:rFonts w:hint="eastAsia"/>
                              </w:rPr>
                              <w:t>6</w:t>
                            </w:r>
                            <w:r>
                              <w:rPr>
                                <w:rFonts w:hint="eastAsia"/>
                              </w:rPr>
                              <w:t>. ISO/IEC 27001のPDCAサイクル</w:t>
                            </w:r>
                          </w:p>
                        </w:txbxContent>
                      </wps:txbx>
                      <wps:bodyPr wrap="square" rtlCol="0">
                        <a:spAutoFit/>
                      </wps:bodyPr>
                    </wps:wsp>
                  </a:graphicData>
                </a:graphic>
                <wp14:sizeRelH relativeFrom="margin">
                  <wp14:pctWidth>0</wp14:pctWidth>
                </wp14:sizeRelH>
              </wp:anchor>
            </w:drawing>
          </mc:Choice>
          <mc:Fallback>
            <w:pict>
              <v:shape w14:anchorId="0B25F2D1" id="_x0000_s1138" type="#_x0000_t202" style="position:absolute;left:0;text-align:left;margin-left:14.15pt;margin-top:391.9pt;width:509.2pt;height:14.5pt;z-index:251656403;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" filled="f" stroked="f">
                <v:textbox style="mso-fit-shape-to-text:t">
                  <w:txbxContent>
                    <w:p w14:paraId="186805C9" w14:textId="22C8B0DB" w:rsidR="00445076" w:rsidRDefault="00445076">
                      <w:pPr>
                        <w:pStyle w:val="aff2"/>
                      </w:pPr>
                      <w:r>
                        <w:rPr>
                          <w:rFonts w:hint="eastAsia"/>
                        </w:rPr>
                        <w:t>図5</w:t>
                      </w:r>
                      <w:r w:rsidR="008D2CB5">
                        <w:rPr>
                          <w:rFonts w:hint="eastAsia"/>
                        </w:rPr>
                        <w:t>6</w:t>
                      </w:r>
                      <w:r>
                        <w:rPr>
                          <w:rFonts w:hint="eastAsia"/>
                        </w:rPr>
                        <w:t>. ISO/IEC 27001のPDCAサイクル</w:t>
                      </w:r>
                    </w:p>
                  </w:txbxContent>
                </v:textbox>
                <w10:wrap type="topAndBottom" anchorx="margin"/>
              </v:shape>
            </w:pict>
          </mc:Fallback>
        </mc:AlternateContent>
      </w:r>
      <w:r>
        <w:rPr>
          <w:noProof/>
        </w:rPr>
        <w:drawing>
          <wp:anchor distT="0" distB="0" distL="114300" distR="114300" simplePos="0" relativeHeight="251656402" behindDoc="0" locked="0" layoutInCell="1" allowOverlap="1" wp14:anchorId="5519566B" wp14:editId="25A8ECF6">
            <wp:simplePos x="0" y="0"/>
            <wp:positionH relativeFrom="margin">
              <wp:posOffset>1490345</wp:posOffset>
            </wp:positionH>
            <wp:positionV relativeFrom="paragraph">
              <wp:posOffset>1805305</wp:posOffset>
            </wp:positionV>
            <wp:extent cx="3665220" cy="3138170"/>
            <wp:effectExtent l="0" t="0" r="0" b="5080"/>
            <wp:wrapTopAndBottom/>
            <wp:docPr id="15707324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32441" name="Picture 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665220" cy="3138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33278">
        <w:rPr>
          <w:rFonts w:hint="eastAsia"/>
        </w:rPr>
        <w:t>マネジメントシステムとは、組織の方針や目標を定めて、その目標を達成するために必要な、組織を管理する仕組みのことを指します。情報セキュリティのマネジメントシステムである</w:t>
      </w:r>
      <w:r w:rsidRPr="00533278">
        <w:t>ISMSも、組織によって定めた目標達成のための取組です。その目標は、情報セキュリティに関することや、会社が抱えている機密情報をどう保護していくのかという内容となります。その目標に向かってマネジメントを行っていくための方法として、要求事項を実施しながら、PDCA（Plan・Do・Check・Act）サイクルを繰り返し、スパイラルアップしていく</w:t>
      </w:r>
      <w:r w:rsidRPr="00533278">
        <w:rPr>
          <w:rFonts w:hint="eastAsia"/>
        </w:rPr>
        <w:t>ことが、</w:t>
      </w:r>
      <w:r w:rsidRPr="00533278">
        <w:t>ISO/IEC 27001では求められています。</w:t>
      </w:r>
    </w:p>
    <w:p w14:paraId="55D355BC" w14:textId="77777777" w:rsidR="00445076" w:rsidRDefault="00445076">
      <w:pPr>
        <w:pStyle w:val="5"/>
      </w:pPr>
      <w:r w:rsidRPr="00507C70">
        <w:t>ISMSの管理策</w:t>
      </w:r>
    </w:p>
    <w:p w14:paraId="278CE2DE" w14:textId="725BE80D" w:rsidR="00445076" w:rsidRDefault="00445076">
      <w:r w:rsidRPr="00201331">
        <w:t>ISO/IEC 27001に記載されている要求事項をもとに、具体的な情報セキュリティマネジメントの管理策を示した規格としてISO/IEC 27002があります。ISO/IEC 27001の付属書Aは、このISO/IEC 27002の内容をそのまま取り入れたもので、情報セキュリティ上のリスクを低減するための目的と、その目的を達成するための管理策で構成されています。</w:t>
      </w:r>
    </w:p>
    <w:p w14:paraId="62E822C2" w14:textId="77777777" w:rsidR="00445076" w:rsidRDefault="00445076">
      <w:r w:rsidRPr="00201331">
        <w:t>付属書Aは、ISMSの本文（ISO/IEC 27001の規格要求事項）を補完するガイドラインとしての位置</w:t>
      </w:r>
      <w:r>
        <w:rPr>
          <w:rFonts w:hint="eastAsia"/>
        </w:rPr>
        <w:t>づけ</w:t>
      </w:r>
      <w:r w:rsidRPr="00201331">
        <w:t>にあります。業務内容やISMS</w:t>
      </w:r>
      <w:r w:rsidRPr="00201331">
        <w:rPr>
          <w:rFonts w:hint="eastAsia"/>
        </w:rPr>
        <w:t>の適用範囲によっては</w:t>
      </w:r>
      <w:r>
        <w:rPr>
          <w:rFonts w:hint="eastAsia"/>
        </w:rPr>
        <w:t>すべて</w:t>
      </w:r>
      <w:r w:rsidRPr="00201331">
        <w:rPr>
          <w:rFonts w:hint="eastAsia"/>
        </w:rPr>
        <w:t>の管理策を適用することができない場合があり、その際には、適用できない理由を明確にし、採用しないという選択をすることができます。つまり、一律に</w:t>
      </w:r>
      <w:r>
        <w:rPr>
          <w:rFonts w:hint="eastAsia"/>
        </w:rPr>
        <w:t>すべて</w:t>
      </w:r>
      <w:r w:rsidRPr="00201331">
        <w:rPr>
          <w:rFonts w:hint="eastAsia"/>
        </w:rPr>
        <w:t>の管理策を適用するのではなく、理由を含めて採用しない管理策を明示する必要があります。</w:t>
      </w:r>
    </w:p>
    <w:p w14:paraId="7E8A4A95" w14:textId="4C1D4EA6" w:rsidR="00445076" w:rsidRDefault="00445076">
      <w:r>
        <w:rPr>
          <w:noProof/>
        </w:rPr>
        <w:drawing>
          <wp:anchor distT="0" distB="0" distL="114300" distR="114300" simplePos="0" relativeHeight="251656418" behindDoc="0" locked="0" layoutInCell="1" allowOverlap="1" wp14:anchorId="6D21BCF6" wp14:editId="1348702D">
            <wp:simplePos x="0" y="0"/>
            <wp:positionH relativeFrom="column">
              <wp:posOffset>680085</wp:posOffset>
            </wp:positionH>
            <wp:positionV relativeFrom="paragraph">
              <wp:posOffset>746125</wp:posOffset>
            </wp:positionV>
            <wp:extent cx="5316855" cy="2028190"/>
            <wp:effectExtent l="0" t="0" r="0" b="0"/>
            <wp:wrapTopAndBottom/>
            <wp:docPr id="2071845333"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16855" cy="2028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1331">
        <w:t>ISO/IEC 27002では、合計93種の管理策が「組織的管理策」「人的管理策」「物理的管理策」「技術的管理策」の4カテゴリに分類される形で解説されています。</w:t>
      </w:r>
    </w:p>
    <w:p w14:paraId="1A5C3BBB" w14:textId="77777777" w:rsidR="00445076" w:rsidRDefault="00445076">
      <w:pPr>
        <w:ind w:firstLineChars="0" w:firstLine="0"/>
      </w:pPr>
    </w:p>
    <w:tbl>
      <w:tblPr>
        <w:tblStyle w:val="aa"/>
        <w:tblW w:w="0" w:type="auto"/>
        <w:tblLook w:val="04A0" w:firstRow="1" w:lastRow="0" w:firstColumn="1" w:lastColumn="0" w:noHBand="0" w:noVBand="1"/>
      </w:tblPr>
      <w:tblGrid>
        <w:gridCol w:w="3485"/>
        <w:gridCol w:w="1188"/>
        <w:gridCol w:w="5783"/>
      </w:tblGrid>
      <w:tr w:rsidR="00445076" w14:paraId="52939E9C" w14:textId="77777777">
        <w:tc>
          <w:tcPr>
            <w:tcW w:w="10456" w:type="dxa"/>
            <w:gridSpan w:val="3"/>
            <w:shd w:val="clear" w:color="auto" w:fill="2F5597"/>
          </w:tcPr>
          <w:p w14:paraId="5F6C2350" w14:textId="77777777" w:rsidR="00445076" w:rsidRDefault="00445076">
            <w:pPr>
              <w:pStyle w:val="aff0"/>
            </w:pPr>
            <w:r>
              <w:rPr>
                <w:rFonts w:hint="eastAsia"/>
              </w:rPr>
              <w:t>情報セキュリティ管理策</w:t>
            </w:r>
          </w:p>
        </w:tc>
      </w:tr>
      <w:tr w:rsidR="00445076" w14:paraId="075EB494" w14:textId="77777777">
        <w:tc>
          <w:tcPr>
            <w:tcW w:w="3485" w:type="dxa"/>
          </w:tcPr>
          <w:p w14:paraId="0438ABC1" w14:textId="77777777" w:rsidR="00445076" w:rsidRDefault="00445076">
            <w:pPr>
              <w:pStyle w:val="afff6"/>
            </w:pPr>
            <w:r>
              <w:rPr>
                <w:rFonts w:hint="eastAsia"/>
              </w:rPr>
              <w:t>カテゴリ</w:t>
            </w:r>
          </w:p>
        </w:tc>
        <w:tc>
          <w:tcPr>
            <w:tcW w:w="1188" w:type="dxa"/>
          </w:tcPr>
          <w:p w14:paraId="0D21BFDE" w14:textId="77777777" w:rsidR="00445076" w:rsidRDefault="00445076">
            <w:pPr>
              <w:pStyle w:val="afff6"/>
            </w:pPr>
            <w:r>
              <w:rPr>
                <w:rFonts w:hint="eastAsia"/>
              </w:rPr>
              <w:t>項目数</w:t>
            </w:r>
          </w:p>
        </w:tc>
        <w:tc>
          <w:tcPr>
            <w:tcW w:w="5783" w:type="dxa"/>
          </w:tcPr>
          <w:p w14:paraId="62CA5654" w14:textId="77777777" w:rsidR="00445076" w:rsidRDefault="00445076">
            <w:pPr>
              <w:pStyle w:val="afff6"/>
            </w:pPr>
            <w:r>
              <w:rPr>
                <w:rFonts w:hint="eastAsia"/>
              </w:rPr>
              <w:t>概要</w:t>
            </w:r>
          </w:p>
        </w:tc>
      </w:tr>
      <w:tr w:rsidR="00445076" w14:paraId="63CD179E" w14:textId="77777777">
        <w:tc>
          <w:tcPr>
            <w:tcW w:w="3485" w:type="dxa"/>
          </w:tcPr>
          <w:p w14:paraId="57423FFF" w14:textId="77777777" w:rsidR="00445076" w:rsidRDefault="00445076">
            <w:pPr>
              <w:pStyle w:val="afff6"/>
            </w:pPr>
            <w:r>
              <w:rPr>
                <w:rFonts w:hint="eastAsia"/>
              </w:rPr>
              <w:t>組織的管理策</w:t>
            </w:r>
          </w:p>
        </w:tc>
        <w:tc>
          <w:tcPr>
            <w:tcW w:w="1188" w:type="dxa"/>
          </w:tcPr>
          <w:p w14:paraId="239DF640" w14:textId="77777777" w:rsidR="00445076" w:rsidRDefault="00445076">
            <w:pPr>
              <w:pStyle w:val="afff6"/>
            </w:pPr>
            <w:r>
              <w:rPr>
                <w:rFonts w:hint="eastAsia"/>
              </w:rPr>
              <w:t>37</w:t>
            </w:r>
          </w:p>
        </w:tc>
        <w:tc>
          <w:tcPr>
            <w:tcW w:w="5783" w:type="dxa"/>
          </w:tcPr>
          <w:p w14:paraId="7DFCBC34" w14:textId="77777777" w:rsidR="00445076" w:rsidRDefault="00445076">
            <w:pPr>
              <w:pStyle w:val="afff6"/>
            </w:pPr>
            <w:r w:rsidRPr="00DF33DE">
              <w:rPr>
                <w:rFonts w:hint="eastAsia"/>
              </w:rPr>
              <w:t>組織として取</w:t>
            </w:r>
            <w:r>
              <w:rPr>
                <w:rFonts w:hint="eastAsia"/>
              </w:rPr>
              <w:t>り</w:t>
            </w:r>
            <w:r w:rsidRPr="00DF33DE">
              <w:rPr>
                <w:rFonts w:hint="eastAsia"/>
              </w:rPr>
              <w:t>組む必要のある管理策。例えば、情報セキュリティの方針、情報セキュリティの役割と責任、情報の分類などが含まれます。</w:t>
            </w:r>
          </w:p>
        </w:tc>
      </w:tr>
      <w:tr w:rsidR="00445076" w14:paraId="030D5549" w14:textId="77777777">
        <w:tc>
          <w:tcPr>
            <w:tcW w:w="3485" w:type="dxa"/>
          </w:tcPr>
          <w:p w14:paraId="4E0FE4A2" w14:textId="77777777" w:rsidR="00445076" w:rsidRDefault="00445076">
            <w:pPr>
              <w:pStyle w:val="afff6"/>
            </w:pPr>
            <w:r>
              <w:rPr>
                <w:rFonts w:hint="eastAsia"/>
              </w:rPr>
              <w:t>人的管理策</w:t>
            </w:r>
          </w:p>
        </w:tc>
        <w:tc>
          <w:tcPr>
            <w:tcW w:w="1188" w:type="dxa"/>
          </w:tcPr>
          <w:p w14:paraId="52C30BB1" w14:textId="77777777" w:rsidR="00445076" w:rsidRDefault="00445076">
            <w:pPr>
              <w:pStyle w:val="afff6"/>
            </w:pPr>
            <w:r>
              <w:rPr>
                <w:rFonts w:hint="eastAsia"/>
              </w:rPr>
              <w:t>8</w:t>
            </w:r>
          </w:p>
        </w:tc>
        <w:tc>
          <w:tcPr>
            <w:tcW w:w="5783" w:type="dxa"/>
          </w:tcPr>
          <w:p w14:paraId="1FA47446" w14:textId="77777777" w:rsidR="00445076" w:rsidRDefault="00445076">
            <w:pPr>
              <w:pStyle w:val="afff6"/>
            </w:pPr>
            <w:r w:rsidRPr="00DF33DE">
              <w:rPr>
                <w:rFonts w:hint="eastAsia"/>
              </w:rPr>
              <w:t>従業員に関して取</w:t>
            </w:r>
            <w:r>
              <w:rPr>
                <w:rFonts w:hint="eastAsia"/>
              </w:rPr>
              <w:t>り</w:t>
            </w:r>
            <w:r w:rsidRPr="00DF33DE">
              <w:rPr>
                <w:rFonts w:hint="eastAsia"/>
              </w:rPr>
              <w:t>組む必要のある管理策。従業員の採用、情報セキュリティの意識向上、情報セキュリティ教育と訓練などが含まれます。</w:t>
            </w:r>
          </w:p>
        </w:tc>
      </w:tr>
      <w:tr w:rsidR="00445076" w14:paraId="70F6A53E" w14:textId="77777777">
        <w:tc>
          <w:tcPr>
            <w:tcW w:w="3485" w:type="dxa"/>
          </w:tcPr>
          <w:p w14:paraId="318D794F" w14:textId="77777777" w:rsidR="00445076" w:rsidRDefault="00445076">
            <w:pPr>
              <w:pStyle w:val="afff6"/>
            </w:pPr>
            <w:r>
              <w:rPr>
                <w:rFonts w:hint="eastAsia"/>
              </w:rPr>
              <w:t>物理的管理策</w:t>
            </w:r>
          </w:p>
        </w:tc>
        <w:tc>
          <w:tcPr>
            <w:tcW w:w="1188" w:type="dxa"/>
          </w:tcPr>
          <w:p w14:paraId="1B73907D" w14:textId="77777777" w:rsidR="00445076" w:rsidRDefault="00445076">
            <w:pPr>
              <w:pStyle w:val="afff6"/>
            </w:pPr>
            <w:r>
              <w:rPr>
                <w:rFonts w:hint="eastAsia"/>
              </w:rPr>
              <w:t>14</w:t>
            </w:r>
          </w:p>
        </w:tc>
        <w:tc>
          <w:tcPr>
            <w:tcW w:w="5783" w:type="dxa"/>
          </w:tcPr>
          <w:p w14:paraId="3B7ACC26" w14:textId="77777777" w:rsidR="00445076" w:rsidRDefault="00445076">
            <w:pPr>
              <w:pStyle w:val="afff6"/>
            </w:pPr>
            <w:r w:rsidRPr="00DF33DE">
              <w:rPr>
                <w:rFonts w:hint="eastAsia"/>
              </w:rPr>
              <w:t>情報システムのハードウェアや建物、設備に関する管理策。例えば、オフィス、部屋および施設のセキュリティ、施設の物理的セキュリティ監視、装置の保守などが含まれます。</w:t>
            </w:r>
          </w:p>
        </w:tc>
      </w:tr>
      <w:tr w:rsidR="00445076" w14:paraId="5EB87760" w14:textId="77777777">
        <w:tc>
          <w:tcPr>
            <w:tcW w:w="3485" w:type="dxa"/>
          </w:tcPr>
          <w:p w14:paraId="412E3AC0" w14:textId="77777777" w:rsidR="00445076" w:rsidRDefault="00445076">
            <w:pPr>
              <w:pStyle w:val="afff6"/>
            </w:pPr>
            <w:r>
              <w:rPr>
                <w:rFonts w:hint="eastAsia"/>
              </w:rPr>
              <w:t>技術的対策</w:t>
            </w:r>
          </w:p>
        </w:tc>
        <w:tc>
          <w:tcPr>
            <w:tcW w:w="1188" w:type="dxa"/>
          </w:tcPr>
          <w:p w14:paraId="2590C213" w14:textId="77777777" w:rsidR="00445076" w:rsidRDefault="00445076">
            <w:pPr>
              <w:pStyle w:val="afff6"/>
            </w:pPr>
            <w:r>
              <w:rPr>
                <w:rFonts w:hint="eastAsia"/>
              </w:rPr>
              <w:t>34</w:t>
            </w:r>
          </w:p>
        </w:tc>
        <w:tc>
          <w:tcPr>
            <w:tcW w:w="5783" w:type="dxa"/>
          </w:tcPr>
          <w:p w14:paraId="3D722313" w14:textId="7A31D263" w:rsidR="00445076" w:rsidRDefault="00445076">
            <w:pPr>
              <w:pStyle w:val="afff6"/>
            </w:pPr>
            <w:r w:rsidRPr="00EB2D68">
              <w:rPr>
                <w:rFonts w:hint="eastAsia"/>
              </w:rPr>
              <w:t>技術面での管理策。ネットワークのセキュリティ、データの</w:t>
            </w:r>
            <w:bookmarkStart w:id="953" w:name="■暗号化13ー3－2"/>
            <w:r w:rsidR="00B72275">
              <w:fldChar w:fldCharType="begin"/>
            </w:r>
            <w:r w:rsidR="00B72275">
              <w:rPr>
                <w:rFonts w:hint="eastAsia"/>
              </w:rPr>
              <w:instrText xml:space="preserve">HYPERLINK </w:instrText>
            </w:r>
            <w:r w:rsidR="00B72275">
              <w:instrText xml:space="preserve"> \l "</w:instrText>
            </w:r>
            <w:r w:rsidR="00B72275">
              <w:rPr>
                <w:rFonts w:hint="eastAsia"/>
              </w:rPr>
              <w:instrText>■暗号化</w:instrText>
            </w:r>
            <w:r w:rsidR="00B72275">
              <w:instrText>"</w:instrText>
            </w:r>
            <w:r w:rsidR="00B72275">
              <w:fldChar w:fldCharType="separate"/>
            </w:r>
            <w:r w:rsidRPr="00B72275">
              <w:rPr>
                <w:rStyle w:val="a7"/>
                <w:rFonts w:hint="eastAsia"/>
              </w:rPr>
              <w:t>暗号化</w:t>
            </w:r>
            <w:bookmarkEnd w:id="953"/>
            <w:r w:rsidR="00B72275">
              <w:fldChar w:fldCharType="end"/>
            </w:r>
            <w:r w:rsidRPr="00EB2D68">
              <w:rPr>
                <w:rFonts w:hint="eastAsia"/>
              </w:rPr>
              <w:t>、データのバックアップ、</w:t>
            </w:r>
            <w:bookmarkStart w:id="954" w:name="■脆弱性13ー3ー2"/>
            <w:r w:rsidR="004344AD">
              <w:fldChar w:fldCharType="begin"/>
            </w:r>
            <w:r w:rsidR="004344AD">
              <w:rPr>
                <w:rFonts w:hint="eastAsia"/>
              </w:rPr>
              <w:instrText xml:space="preserve">HYPERLINK </w:instrText>
            </w:r>
            <w:r w:rsidR="004344AD">
              <w:instrText xml:space="preserve"> \l "</w:instrText>
            </w:r>
            <w:r w:rsidR="004344AD">
              <w:rPr>
                <w:rFonts w:hint="eastAsia"/>
              </w:rPr>
              <w:instrText>■脆弱性</w:instrText>
            </w:r>
            <w:r w:rsidR="004344AD">
              <w:instrText>"</w:instrText>
            </w:r>
            <w:r w:rsidR="004344AD">
              <w:fldChar w:fldCharType="separate"/>
            </w:r>
            <w:r w:rsidRPr="004344AD">
              <w:rPr>
                <w:rStyle w:val="a7"/>
                <w:rFonts w:hint="eastAsia"/>
              </w:rPr>
              <w:t>脆弱性</w:t>
            </w:r>
            <w:bookmarkEnd w:id="954"/>
            <w:r w:rsidR="004344AD">
              <w:fldChar w:fldCharType="end"/>
            </w:r>
            <w:r w:rsidRPr="00EB2D68">
              <w:rPr>
                <w:rFonts w:hint="eastAsia"/>
              </w:rPr>
              <w:t>管理、ログ管理、</w:t>
            </w:r>
            <w:bookmarkStart w:id="955" w:name="■マルウェア13ー3ー2"/>
            <w:r w:rsidR="00813B2F">
              <w:fldChar w:fldCharType="begin"/>
            </w:r>
            <w:r w:rsidR="00813B2F">
              <w:rPr>
                <w:rFonts w:hint="eastAsia"/>
              </w:rPr>
              <w:instrText xml:space="preserve">HYPERLINK </w:instrText>
            </w:r>
            <w:r w:rsidR="00813B2F">
              <w:instrText xml:space="preserve"> \l "</w:instrText>
            </w:r>
            <w:r w:rsidR="00813B2F">
              <w:rPr>
                <w:rFonts w:hint="eastAsia"/>
              </w:rPr>
              <w:instrText>■マルウェア</w:instrText>
            </w:r>
            <w:r w:rsidR="00813B2F">
              <w:instrText>"</w:instrText>
            </w:r>
            <w:r w:rsidR="00813B2F">
              <w:fldChar w:fldCharType="separate"/>
            </w:r>
            <w:r w:rsidRPr="00813B2F">
              <w:rPr>
                <w:rStyle w:val="a7"/>
                <w:rFonts w:hint="eastAsia"/>
              </w:rPr>
              <w:t>マルウェア</w:t>
            </w:r>
            <w:bookmarkEnd w:id="955"/>
            <w:r w:rsidR="00813B2F">
              <w:fldChar w:fldCharType="end"/>
            </w:r>
            <w:r w:rsidRPr="00EB2D68">
              <w:rPr>
                <w:rFonts w:hint="eastAsia"/>
              </w:rPr>
              <w:t>対策などが含まれます。</w:t>
            </w:r>
          </w:p>
        </w:tc>
      </w:tr>
    </w:tbl>
    <w:p w14:paraId="2BFD8A75" w14:textId="77777777" w:rsidR="00B23A2E" w:rsidRDefault="00B23A2E"/>
    <w:p w14:paraId="5B822127" w14:textId="4AE22160" w:rsidR="00445076" w:rsidRDefault="00445076">
      <w:r w:rsidRPr="001B62EE">
        <w:t>ISO/IEC 27002の箇条5～8は、93種のISMS管理策で構成されています。以下の表は、それらの管理策標題の一覧です。詳細については「（別紙）ISO/IEC 27002:2022管理策と目的」をご確認ください。</w:t>
      </w:r>
    </w:p>
    <w:p w14:paraId="2A3EC137" w14:textId="77777777" w:rsidR="00445076" w:rsidRDefault="00445076"/>
    <w:tbl>
      <w:tblPr>
        <w:tblW w:w="10480" w:type="dxa"/>
        <w:tblCellMar>
          <w:left w:w="0" w:type="dxa"/>
          <w:right w:w="0" w:type="dxa"/>
        </w:tblCellMar>
        <w:tblLook w:val="0600" w:firstRow="0" w:lastRow="0" w:firstColumn="0" w:lastColumn="0" w:noHBand="1" w:noVBand="1"/>
      </w:tblPr>
      <w:tblGrid>
        <w:gridCol w:w="4952"/>
        <w:gridCol w:w="5528"/>
      </w:tblGrid>
      <w:tr w:rsidR="00445076" w:rsidRPr="00D04D94" w14:paraId="1194F2E1" w14:textId="77777777">
        <w:trPr>
          <w:trHeight w:val="274"/>
        </w:trPr>
        <w:tc>
          <w:tcPr>
            <w:tcW w:w="10480" w:type="dxa"/>
            <w:gridSpan w:val="2"/>
            <w:tcBorders>
              <w:top w:val="single" w:sz="8" w:space="0" w:color="000000"/>
              <w:left w:val="single" w:sz="8" w:space="0" w:color="000000"/>
              <w:bottom w:val="single" w:sz="8" w:space="0" w:color="000000"/>
              <w:right w:val="single" w:sz="8" w:space="0" w:color="000000"/>
            </w:tcBorders>
            <w:shd w:val="clear" w:color="auto" w:fill="FFE699"/>
            <w:tcMar>
              <w:top w:w="11" w:type="dxa"/>
              <w:left w:w="11" w:type="dxa"/>
              <w:bottom w:w="0" w:type="dxa"/>
              <w:right w:w="11" w:type="dxa"/>
            </w:tcMar>
            <w:vAlign w:val="bottom"/>
          </w:tcPr>
          <w:p w14:paraId="448731F9" w14:textId="77777777" w:rsidR="00445076" w:rsidRPr="00D04D94" w:rsidRDefault="00445076">
            <w:pPr>
              <w:pStyle w:val="afff8"/>
            </w:pPr>
            <w:r w:rsidRPr="004F7BEF">
              <w:rPr>
                <w:rFonts w:hint="eastAsia"/>
              </w:rPr>
              <w:t>組織的管理策</w:t>
            </w:r>
          </w:p>
        </w:tc>
      </w:tr>
      <w:tr w:rsidR="00445076" w:rsidRPr="00D04D94" w14:paraId="3056F41F" w14:textId="77777777">
        <w:trPr>
          <w:trHeight w:val="274"/>
        </w:trPr>
        <w:tc>
          <w:tcPr>
            <w:tcW w:w="4952" w:type="dxa"/>
            <w:tcBorders>
              <w:top w:val="single" w:sz="8" w:space="0" w:color="000000"/>
              <w:left w:val="single" w:sz="8" w:space="0" w:color="000000"/>
              <w:bottom w:val="single" w:sz="8" w:space="0" w:color="000000"/>
              <w:right w:val="single" w:sz="8" w:space="0" w:color="000000"/>
            </w:tcBorders>
            <w:shd w:val="clear" w:color="auto" w:fill="FFE699"/>
            <w:tcMar>
              <w:top w:w="11" w:type="dxa"/>
              <w:left w:w="11" w:type="dxa"/>
              <w:bottom w:w="0" w:type="dxa"/>
              <w:right w:w="11" w:type="dxa"/>
            </w:tcMar>
            <w:vAlign w:val="bottom"/>
            <w:hideMark/>
          </w:tcPr>
          <w:p w14:paraId="1A3657EA" w14:textId="77777777" w:rsidR="00445076" w:rsidRPr="00D04D94" w:rsidRDefault="00445076">
            <w:pPr>
              <w:pStyle w:val="afff6"/>
              <w:rPr>
                <w:rFonts w:ascii="Arial" w:eastAsia="ＭＳ Ｐゴシック" w:hAnsi="Arial"/>
                <w:kern w:val="0"/>
                <w:sz w:val="36"/>
                <w:szCs w:val="36"/>
              </w:rPr>
            </w:pPr>
            <w:r w:rsidRPr="00D04D94">
              <w:rPr>
                <w:rFonts w:hint="eastAsia"/>
              </w:rPr>
              <w:t>5.1 情報セキュリティのための方針群</w:t>
            </w:r>
          </w:p>
        </w:tc>
        <w:tc>
          <w:tcPr>
            <w:tcW w:w="5528" w:type="dxa"/>
            <w:tcBorders>
              <w:top w:val="single" w:sz="8" w:space="0" w:color="000000"/>
              <w:left w:val="single" w:sz="8" w:space="0" w:color="000000"/>
              <w:bottom w:val="single" w:sz="8" w:space="0" w:color="000000"/>
              <w:right w:val="single" w:sz="8" w:space="0" w:color="000000"/>
            </w:tcBorders>
            <w:shd w:val="clear" w:color="auto" w:fill="FFE699"/>
            <w:tcMar>
              <w:top w:w="11" w:type="dxa"/>
              <w:left w:w="11" w:type="dxa"/>
              <w:bottom w:w="0" w:type="dxa"/>
              <w:right w:w="11" w:type="dxa"/>
            </w:tcMar>
            <w:vAlign w:val="bottom"/>
            <w:hideMark/>
          </w:tcPr>
          <w:p w14:paraId="31D76BFF" w14:textId="256084B5" w:rsidR="00445076" w:rsidRPr="00D04D94" w:rsidRDefault="00445076">
            <w:pPr>
              <w:pStyle w:val="afff6"/>
              <w:rPr>
                <w:rFonts w:ascii="Arial" w:eastAsia="ＭＳ Ｐゴシック" w:hAnsi="Arial"/>
                <w:kern w:val="0"/>
                <w:sz w:val="36"/>
                <w:szCs w:val="36"/>
              </w:rPr>
            </w:pPr>
            <w:r w:rsidRPr="00D04D94">
              <w:rPr>
                <w:rFonts w:hint="eastAsia"/>
              </w:rPr>
              <w:t xml:space="preserve">5.19 </w:t>
            </w:r>
            <w:hyperlink w:anchor="■供給者" w:history="1">
              <w:r w:rsidRPr="00D04D94">
                <w:rPr>
                  <w:rStyle w:val="a7"/>
                  <w:rFonts w:hint="eastAsia"/>
                </w:rPr>
                <w:t>供給者</w:t>
              </w:r>
            </w:hyperlink>
            <w:r w:rsidRPr="00D04D94">
              <w:rPr>
                <w:rFonts w:hint="eastAsia"/>
              </w:rPr>
              <w:t>関係における情報セキュリティ</w:t>
            </w:r>
          </w:p>
        </w:tc>
      </w:tr>
      <w:tr w:rsidR="00445076" w:rsidRPr="00D04D94" w14:paraId="1900A58F" w14:textId="77777777">
        <w:trPr>
          <w:trHeight w:val="274"/>
        </w:trPr>
        <w:tc>
          <w:tcPr>
            <w:tcW w:w="4952" w:type="dxa"/>
            <w:tcBorders>
              <w:top w:val="single" w:sz="8" w:space="0" w:color="000000"/>
              <w:left w:val="single" w:sz="8" w:space="0" w:color="000000"/>
              <w:bottom w:val="single" w:sz="8" w:space="0" w:color="000000"/>
              <w:right w:val="single" w:sz="8" w:space="0" w:color="000000"/>
            </w:tcBorders>
            <w:shd w:val="clear" w:color="auto" w:fill="FFE699"/>
            <w:tcMar>
              <w:top w:w="11" w:type="dxa"/>
              <w:left w:w="11" w:type="dxa"/>
              <w:bottom w:w="0" w:type="dxa"/>
              <w:right w:w="11" w:type="dxa"/>
            </w:tcMar>
            <w:vAlign w:val="bottom"/>
            <w:hideMark/>
          </w:tcPr>
          <w:p w14:paraId="12E024FA" w14:textId="77777777" w:rsidR="00445076" w:rsidRPr="00D04D94" w:rsidRDefault="00445076">
            <w:pPr>
              <w:pStyle w:val="afff6"/>
              <w:rPr>
                <w:rFonts w:ascii="Arial" w:eastAsia="ＭＳ Ｐゴシック" w:hAnsi="Arial"/>
                <w:kern w:val="0"/>
                <w:sz w:val="36"/>
                <w:szCs w:val="36"/>
              </w:rPr>
            </w:pPr>
            <w:r w:rsidRPr="00D04D94">
              <w:rPr>
                <w:rFonts w:hint="eastAsia"/>
              </w:rPr>
              <w:t>5.2 情報セキュリティの役割及び責任</w:t>
            </w:r>
          </w:p>
        </w:tc>
        <w:tc>
          <w:tcPr>
            <w:tcW w:w="5528" w:type="dxa"/>
            <w:tcBorders>
              <w:top w:val="single" w:sz="8" w:space="0" w:color="000000"/>
              <w:left w:val="single" w:sz="8" w:space="0" w:color="000000"/>
              <w:bottom w:val="single" w:sz="8" w:space="0" w:color="000000"/>
              <w:right w:val="single" w:sz="8" w:space="0" w:color="000000"/>
            </w:tcBorders>
            <w:shd w:val="clear" w:color="auto" w:fill="FFE699"/>
            <w:tcMar>
              <w:top w:w="11" w:type="dxa"/>
              <w:left w:w="11" w:type="dxa"/>
              <w:bottom w:w="0" w:type="dxa"/>
              <w:right w:w="11" w:type="dxa"/>
            </w:tcMar>
            <w:vAlign w:val="bottom"/>
            <w:hideMark/>
          </w:tcPr>
          <w:p w14:paraId="3BF74AE2" w14:textId="77777777" w:rsidR="00445076" w:rsidRPr="00D04D94" w:rsidRDefault="00445076">
            <w:pPr>
              <w:pStyle w:val="afff6"/>
              <w:rPr>
                <w:rFonts w:ascii="Arial" w:eastAsia="ＭＳ Ｐゴシック" w:hAnsi="Arial"/>
                <w:kern w:val="0"/>
                <w:sz w:val="36"/>
                <w:szCs w:val="36"/>
              </w:rPr>
            </w:pPr>
            <w:r w:rsidRPr="00D04D94">
              <w:rPr>
                <w:rFonts w:hint="eastAsia"/>
              </w:rPr>
              <w:t>5.20 供給者との合意における情報セキュリティの取扱い</w:t>
            </w:r>
          </w:p>
        </w:tc>
      </w:tr>
      <w:tr w:rsidR="00445076" w:rsidRPr="00D04D94" w14:paraId="784C14BC" w14:textId="77777777">
        <w:trPr>
          <w:trHeight w:val="274"/>
        </w:trPr>
        <w:tc>
          <w:tcPr>
            <w:tcW w:w="4952" w:type="dxa"/>
            <w:tcBorders>
              <w:top w:val="single" w:sz="8" w:space="0" w:color="000000"/>
              <w:left w:val="single" w:sz="8" w:space="0" w:color="000000"/>
              <w:bottom w:val="single" w:sz="8" w:space="0" w:color="000000"/>
              <w:right w:val="single" w:sz="8" w:space="0" w:color="000000"/>
            </w:tcBorders>
            <w:shd w:val="clear" w:color="auto" w:fill="FFE699"/>
            <w:tcMar>
              <w:top w:w="11" w:type="dxa"/>
              <w:left w:w="11" w:type="dxa"/>
              <w:bottom w:w="0" w:type="dxa"/>
              <w:right w:w="11" w:type="dxa"/>
            </w:tcMar>
            <w:vAlign w:val="bottom"/>
            <w:hideMark/>
          </w:tcPr>
          <w:p w14:paraId="48DC102D" w14:textId="77777777" w:rsidR="00445076" w:rsidRPr="00D04D94" w:rsidRDefault="00445076">
            <w:pPr>
              <w:pStyle w:val="afff6"/>
              <w:rPr>
                <w:rFonts w:ascii="Arial" w:eastAsia="ＭＳ Ｐゴシック" w:hAnsi="Arial"/>
                <w:kern w:val="0"/>
                <w:sz w:val="36"/>
                <w:szCs w:val="36"/>
              </w:rPr>
            </w:pPr>
            <w:r w:rsidRPr="00D04D94">
              <w:rPr>
                <w:rFonts w:hint="eastAsia"/>
              </w:rPr>
              <w:t>5.3 職務の分離</w:t>
            </w:r>
          </w:p>
        </w:tc>
        <w:tc>
          <w:tcPr>
            <w:tcW w:w="5528" w:type="dxa"/>
            <w:tcBorders>
              <w:top w:val="single" w:sz="8" w:space="0" w:color="000000"/>
              <w:left w:val="single" w:sz="8" w:space="0" w:color="000000"/>
              <w:bottom w:val="single" w:sz="8" w:space="0" w:color="000000"/>
              <w:right w:val="single" w:sz="8" w:space="0" w:color="000000"/>
            </w:tcBorders>
            <w:shd w:val="clear" w:color="auto" w:fill="FFE699"/>
            <w:tcMar>
              <w:top w:w="11" w:type="dxa"/>
              <w:left w:w="11" w:type="dxa"/>
              <w:bottom w:w="0" w:type="dxa"/>
              <w:right w:w="11" w:type="dxa"/>
            </w:tcMar>
            <w:vAlign w:val="bottom"/>
            <w:hideMark/>
          </w:tcPr>
          <w:p w14:paraId="3D657526" w14:textId="03CF3956" w:rsidR="00445076" w:rsidRPr="00D04D94" w:rsidRDefault="00445076">
            <w:pPr>
              <w:pStyle w:val="afff6"/>
              <w:rPr>
                <w:rFonts w:ascii="Arial" w:eastAsia="ＭＳ Ｐゴシック" w:hAnsi="Arial"/>
                <w:kern w:val="0"/>
                <w:sz w:val="36"/>
                <w:szCs w:val="36"/>
              </w:rPr>
            </w:pPr>
            <w:r w:rsidRPr="00D04D94">
              <w:rPr>
                <w:rFonts w:hint="eastAsia"/>
              </w:rPr>
              <w:t xml:space="preserve">5.21 </w:t>
            </w:r>
            <w:bookmarkStart w:id="956" w:name="■ICT13ー3－2"/>
            <w:r w:rsidR="00F5677B">
              <w:fldChar w:fldCharType="begin"/>
            </w:r>
            <w:r w:rsidR="00F5677B">
              <w:rPr>
                <w:rFonts w:hint="eastAsia"/>
              </w:rPr>
              <w:instrText xml:space="preserve">HYPERLINK </w:instrText>
            </w:r>
            <w:r w:rsidR="00F5677B">
              <w:instrText xml:space="preserve"> \l "</w:instrText>
            </w:r>
            <w:r w:rsidR="00F5677B">
              <w:rPr>
                <w:rFonts w:hint="eastAsia"/>
              </w:rPr>
              <w:instrText>■</w:instrText>
            </w:r>
            <w:r w:rsidR="00F5677B">
              <w:instrText>ICT"</w:instrText>
            </w:r>
            <w:r w:rsidR="00F5677B">
              <w:fldChar w:fldCharType="separate"/>
            </w:r>
            <w:r w:rsidRPr="00F5677B">
              <w:rPr>
                <w:rStyle w:val="a7"/>
                <w:rFonts w:hint="eastAsia"/>
              </w:rPr>
              <w:t>ICT</w:t>
            </w:r>
            <w:bookmarkEnd w:id="956"/>
            <w:r w:rsidR="00F5677B">
              <w:fldChar w:fldCharType="end"/>
            </w:r>
            <w:r w:rsidRPr="00D04D94">
              <w:rPr>
                <w:rFonts w:hint="eastAsia"/>
              </w:rPr>
              <w:t xml:space="preserve"> </w:t>
            </w:r>
            <w:bookmarkStart w:id="957" w:name="■サプライチェーン13ー3ー2"/>
            <w:r w:rsidR="00F25F6F">
              <w:fldChar w:fldCharType="begin"/>
            </w:r>
            <w:r w:rsidR="00F25F6F">
              <w:rPr>
                <w:rFonts w:hint="eastAsia"/>
              </w:rPr>
              <w:instrText xml:space="preserve">HYPERLINK </w:instrText>
            </w:r>
            <w:r w:rsidR="00F25F6F">
              <w:instrText xml:space="preserve"> \l "</w:instrText>
            </w:r>
            <w:r w:rsidR="00F25F6F">
              <w:rPr>
                <w:rFonts w:hint="eastAsia"/>
              </w:rPr>
              <w:instrText>■サプライチェーン</w:instrText>
            </w:r>
            <w:r w:rsidR="00F25F6F">
              <w:instrText>"</w:instrText>
            </w:r>
            <w:r w:rsidR="00F25F6F">
              <w:fldChar w:fldCharType="separate"/>
            </w:r>
            <w:r w:rsidRPr="00F25F6F">
              <w:rPr>
                <w:rStyle w:val="a7"/>
                <w:rFonts w:hint="eastAsia"/>
              </w:rPr>
              <w:t>サプライチェーン</w:t>
            </w:r>
            <w:bookmarkEnd w:id="957"/>
            <w:r w:rsidR="00F25F6F">
              <w:fldChar w:fldCharType="end"/>
            </w:r>
            <w:r w:rsidRPr="00D04D94">
              <w:rPr>
                <w:rFonts w:hint="eastAsia"/>
              </w:rPr>
              <w:t>における情報セキュリティの管理</w:t>
            </w:r>
          </w:p>
        </w:tc>
      </w:tr>
      <w:tr w:rsidR="00445076" w:rsidRPr="00D04D94" w14:paraId="25C0F877" w14:textId="77777777">
        <w:trPr>
          <w:trHeight w:val="274"/>
        </w:trPr>
        <w:tc>
          <w:tcPr>
            <w:tcW w:w="4952" w:type="dxa"/>
            <w:tcBorders>
              <w:top w:val="single" w:sz="8" w:space="0" w:color="000000"/>
              <w:left w:val="single" w:sz="8" w:space="0" w:color="000000"/>
              <w:bottom w:val="single" w:sz="8" w:space="0" w:color="000000"/>
              <w:right w:val="single" w:sz="8" w:space="0" w:color="000000"/>
            </w:tcBorders>
            <w:shd w:val="clear" w:color="auto" w:fill="FFE699"/>
            <w:tcMar>
              <w:top w:w="11" w:type="dxa"/>
              <w:left w:w="11" w:type="dxa"/>
              <w:bottom w:w="0" w:type="dxa"/>
              <w:right w:w="11" w:type="dxa"/>
            </w:tcMar>
            <w:vAlign w:val="bottom"/>
            <w:hideMark/>
          </w:tcPr>
          <w:p w14:paraId="19C459A6" w14:textId="77777777" w:rsidR="00445076" w:rsidRPr="00D04D94" w:rsidRDefault="00445076">
            <w:pPr>
              <w:pStyle w:val="afff6"/>
              <w:rPr>
                <w:rFonts w:ascii="Arial" w:eastAsia="ＭＳ Ｐゴシック" w:hAnsi="Arial"/>
                <w:kern w:val="0"/>
                <w:sz w:val="36"/>
                <w:szCs w:val="36"/>
              </w:rPr>
            </w:pPr>
            <w:r w:rsidRPr="00D04D94">
              <w:rPr>
                <w:rFonts w:hint="eastAsia"/>
              </w:rPr>
              <w:t>5.4 経営陣の責任</w:t>
            </w:r>
          </w:p>
        </w:tc>
        <w:tc>
          <w:tcPr>
            <w:tcW w:w="5528" w:type="dxa"/>
            <w:tcBorders>
              <w:top w:val="single" w:sz="8" w:space="0" w:color="000000"/>
              <w:left w:val="single" w:sz="8" w:space="0" w:color="000000"/>
              <w:bottom w:val="single" w:sz="8" w:space="0" w:color="000000"/>
              <w:right w:val="single" w:sz="8" w:space="0" w:color="000000"/>
            </w:tcBorders>
            <w:shd w:val="clear" w:color="auto" w:fill="FFE699"/>
            <w:tcMar>
              <w:top w:w="11" w:type="dxa"/>
              <w:left w:w="11" w:type="dxa"/>
              <w:bottom w:w="0" w:type="dxa"/>
              <w:right w:w="11" w:type="dxa"/>
            </w:tcMar>
            <w:vAlign w:val="bottom"/>
            <w:hideMark/>
          </w:tcPr>
          <w:p w14:paraId="1CAFF7C5" w14:textId="77777777" w:rsidR="00445076" w:rsidRPr="00D04D94" w:rsidRDefault="00445076">
            <w:pPr>
              <w:pStyle w:val="afff6"/>
              <w:rPr>
                <w:rFonts w:ascii="Arial" w:eastAsia="ＭＳ Ｐゴシック" w:hAnsi="Arial"/>
                <w:kern w:val="0"/>
                <w:sz w:val="36"/>
                <w:szCs w:val="36"/>
              </w:rPr>
            </w:pPr>
            <w:r w:rsidRPr="00D04D94">
              <w:rPr>
                <w:rFonts w:hint="eastAsia"/>
              </w:rPr>
              <w:t>5.22 供給者のサービス提供の監視，レビュー及び変更管理</w:t>
            </w:r>
          </w:p>
        </w:tc>
      </w:tr>
      <w:tr w:rsidR="00445076" w:rsidRPr="00D04D94" w14:paraId="3D4213C7" w14:textId="77777777">
        <w:trPr>
          <w:trHeight w:val="274"/>
        </w:trPr>
        <w:tc>
          <w:tcPr>
            <w:tcW w:w="4952" w:type="dxa"/>
            <w:tcBorders>
              <w:top w:val="single" w:sz="8" w:space="0" w:color="000000"/>
              <w:left w:val="single" w:sz="8" w:space="0" w:color="000000"/>
              <w:bottom w:val="single" w:sz="8" w:space="0" w:color="000000"/>
              <w:right w:val="single" w:sz="8" w:space="0" w:color="000000"/>
            </w:tcBorders>
            <w:shd w:val="clear" w:color="auto" w:fill="FFE699"/>
            <w:tcMar>
              <w:top w:w="11" w:type="dxa"/>
              <w:left w:w="11" w:type="dxa"/>
              <w:bottom w:w="0" w:type="dxa"/>
              <w:right w:w="11" w:type="dxa"/>
            </w:tcMar>
            <w:vAlign w:val="bottom"/>
            <w:hideMark/>
          </w:tcPr>
          <w:p w14:paraId="7708B409" w14:textId="77777777" w:rsidR="00445076" w:rsidRPr="00D04D94" w:rsidRDefault="00445076">
            <w:pPr>
              <w:pStyle w:val="afff6"/>
              <w:rPr>
                <w:rFonts w:ascii="Arial" w:eastAsia="ＭＳ Ｐゴシック" w:hAnsi="Arial"/>
                <w:kern w:val="0"/>
                <w:sz w:val="36"/>
                <w:szCs w:val="36"/>
              </w:rPr>
            </w:pPr>
            <w:r w:rsidRPr="00D04D94">
              <w:rPr>
                <w:rFonts w:hint="eastAsia"/>
              </w:rPr>
              <w:t>5.5 関係当局との連絡</w:t>
            </w:r>
          </w:p>
        </w:tc>
        <w:tc>
          <w:tcPr>
            <w:tcW w:w="5528" w:type="dxa"/>
            <w:tcBorders>
              <w:top w:val="single" w:sz="8" w:space="0" w:color="000000"/>
              <w:left w:val="single" w:sz="8" w:space="0" w:color="000000"/>
              <w:bottom w:val="single" w:sz="8" w:space="0" w:color="000000"/>
              <w:right w:val="single" w:sz="8" w:space="0" w:color="000000"/>
            </w:tcBorders>
            <w:shd w:val="clear" w:color="auto" w:fill="FFE699"/>
            <w:tcMar>
              <w:top w:w="11" w:type="dxa"/>
              <w:left w:w="11" w:type="dxa"/>
              <w:bottom w:w="0" w:type="dxa"/>
              <w:right w:w="11" w:type="dxa"/>
            </w:tcMar>
            <w:vAlign w:val="bottom"/>
            <w:hideMark/>
          </w:tcPr>
          <w:p w14:paraId="23EFB010" w14:textId="77777777" w:rsidR="00445076" w:rsidRPr="00D04D94" w:rsidRDefault="00445076">
            <w:pPr>
              <w:pStyle w:val="afff6"/>
              <w:rPr>
                <w:rFonts w:ascii="Arial" w:eastAsia="ＭＳ Ｐゴシック" w:hAnsi="Arial"/>
                <w:kern w:val="0"/>
                <w:sz w:val="36"/>
                <w:szCs w:val="36"/>
              </w:rPr>
            </w:pPr>
            <w:r w:rsidRPr="00D04D94">
              <w:rPr>
                <w:rFonts w:hint="eastAsia"/>
              </w:rPr>
              <w:t>5.23 クラウドサービスの利用における情報セキュリティ</w:t>
            </w:r>
          </w:p>
        </w:tc>
      </w:tr>
      <w:tr w:rsidR="00445076" w:rsidRPr="00D04D94" w14:paraId="0D731670" w14:textId="77777777">
        <w:trPr>
          <w:trHeight w:val="274"/>
        </w:trPr>
        <w:tc>
          <w:tcPr>
            <w:tcW w:w="4952" w:type="dxa"/>
            <w:tcBorders>
              <w:top w:val="single" w:sz="8" w:space="0" w:color="000000"/>
              <w:left w:val="single" w:sz="8" w:space="0" w:color="000000"/>
              <w:bottom w:val="single" w:sz="8" w:space="0" w:color="000000"/>
              <w:right w:val="single" w:sz="8" w:space="0" w:color="000000"/>
            </w:tcBorders>
            <w:shd w:val="clear" w:color="auto" w:fill="FFE699"/>
            <w:tcMar>
              <w:top w:w="11" w:type="dxa"/>
              <w:left w:w="11" w:type="dxa"/>
              <w:bottom w:w="0" w:type="dxa"/>
              <w:right w:w="11" w:type="dxa"/>
            </w:tcMar>
            <w:vAlign w:val="bottom"/>
            <w:hideMark/>
          </w:tcPr>
          <w:p w14:paraId="2AFD9B73" w14:textId="77777777" w:rsidR="00445076" w:rsidRPr="00D04D94" w:rsidRDefault="00445076">
            <w:pPr>
              <w:pStyle w:val="afff6"/>
              <w:rPr>
                <w:rFonts w:ascii="Arial" w:eastAsia="ＭＳ Ｐゴシック" w:hAnsi="Arial"/>
                <w:kern w:val="0"/>
                <w:sz w:val="36"/>
                <w:szCs w:val="36"/>
              </w:rPr>
            </w:pPr>
            <w:r w:rsidRPr="00D04D94">
              <w:rPr>
                <w:rFonts w:hint="eastAsia"/>
              </w:rPr>
              <w:t>5.6 専門組織との連絡</w:t>
            </w:r>
          </w:p>
        </w:tc>
        <w:tc>
          <w:tcPr>
            <w:tcW w:w="5528" w:type="dxa"/>
            <w:tcBorders>
              <w:top w:val="single" w:sz="8" w:space="0" w:color="000000"/>
              <w:left w:val="single" w:sz="8" w:space="0" w:color="000000"/>
              <w:bottom w:val="single" w:sz="8" w:space="0" w:color="000000"/>
              <w:right w:val="single" w:sz="8" w:space="0" w:color="000000"/>
            </w:tcBorders>
            <w:shd w:val="clear" w:color="auto" w:fill="FFE699"/>
            <w:tcMar>
              <w:top w:w="11" w:type="dxa"/>
              <w:left w:w="11" w:type="dxa"/>
              <w:bottom w:w="0" w:type="dxa"/>
              <w:right w:w="11" w:type="dxa"/>
            </w:tcMar>
            <w:vAlign w:val="bottom"/>
            <w:hideMark/>
          </w:tcPr>
          <w:p w14:paraId="5E4162AB" w14:textId="0FDFF04F" w:rsidR="00445076" w:rsidRPr="00D04D94" w:rsidRDefault="00445076">
            <w:pPr>
              <w:pStyle w:val="afff6"/>
              <w:rPr>
                <w:rFonts w:ascii="Arial" w:eastAsia="ＭＳ Ｐゴシック" w:hAnsi="Arial"/>
                <w:kern w:val="0"/>
                <w:sz w:val="36"/>
                <w:szCs w:val="36"/>
              </w:rPr>
            </w:pPr>
            <w:r w:rsidRPr="00D04D94">
              <w:rPr>
                <w:rFonts w:hint="eastAsia"/>
              </w:rPr>
              <w:t>5.24 情報</w:t>
            </w:r>
            <w:bookmarkStart w:id="958" w:name="■セキュリティインシデント13ー3－2"/>
            <w:r w:rsidR="007B6F3F">
              <w:fldChar w:fldCharType="begin"/>
            </w:r>
            <w:r w:rsidR="007B6F3F">
              <w:rPr>
                <w:rFonts w:hint="eastAsia"/>
              </w:rPr>
              <w:instrText xml:space="preserve">HYPERLINK </w:instrText>
            </w:r>
            <w:r w:rsidR="007B6F3F">
              <w:instrText xml:space="preserve"> \l "</w:instrText>
            </w:r>
            <w:r w:rsidR="007B6F3F">
              <w:rPr>
                <w:rFonts w:hint="eastAsia"/>
              </w:rPr>
              <w:instrText>■セキュリティインシデント</w:instrText>
            </w:r>
            <w:r w:rsidR="007B6F3F">
              <w:instrText>"</w:instrText>
            </w:r>
            <w:r w:rsidR="007B6F3F">
              <w:fldChar w:fldCharType="separate"/>
            </w:r>
            <w:r w:rsidRPr="007B6F3F">
              <w:rPr>
                <w:rStyle w:val="a7"/>
                <w:rFonts w:hint="eastAsia"/>
              </w:rPr>
              <w:t>セキュリティインシデント</w:t>
            </w:r>
            <w:bookmarkEnd w:id="958"/>
            <w:r w:rsidR="007B6F3F">
              <w:fldChar w:fldCharType="end"/>
            </w:r>
            <w:r w:rsidRPr="00D04D94">
              <w:rPr>
                <w:rFonts w:hint="eastAsia"/>
              </w:rPr>
              <w:t>管理の計画及び準備</w:t>
            </w:r>
          </w:p>
        </w:tc>
      </w:tr>
      <w:tr w:rsidR="00445076" w:rsidRPr="00D04D94" w14:paraId="699D2618" w14:textId="77777777">
        <w:trPr>
          <w:trHeight w:val="274"/>
        </w:trPr>
        <w:tc>
          <w:tcPr>
            <w:tcW w:w="4952" w:type="dxa"/>
            <w:tcBorders>
              <w:top w:val="single" w:sz="8" w:space="0" w:color="000000"/>
              <w:left w:val="single" w:sz="8" w:space="0" w:color="000000"/>
              <w:bottom w:val="single" w:sz="8" w:space="0" w:color="000000"/>
              <w:right w:val="single" w:sz="8" w:space="0" w:color="000000"/>
            </w:tcBorders>
            <w:shd w:val="clear" w:color="auto" w:fill="FFE699"/>
            <w:tcMar>
              <w:top w:w="11" w:type="dxa"/>
              <w:left w:w="11" w:type="dxa"/>
              <w:bottom w:w="0" w:type="dxa"/>
              <w:right w:w="11" w:type="dxa"/>
            </w:tcMar>
            <w:vAlign w:val="bottom"/>
            <w:hideMark/>
          </w:tcPr>
          <w:p w14:paraId="133071C6" w14:textId="7F919030" w:rsidR="00445076" w:rsidRPr="00D04D94" w:rsidRDefault="00445076">
            <w:pPr>
              <w:pStyle w:val="afff6"/>
              <w:rPr>
                <w:rFonts w:ascii="Arial" w:eastAsia="ＭＳ Ｐゴシック" w:hAnsi="Arial"/>
                <w:kern w:val="0"/>
                <w:sz w:val="36"/>
                <w:szCs w:val="36"/>
              </w:rPr>
            </w:pPr>
            <w:r w:rsidRPr="00D04D94">
              <w:rPr>
                <w:rFonts w:hint="eastAsia"/>
              </w:rPr>
              <w:t xml:space="preserve">5.7 </w:t>
            </w:r>
            <w:bookmarkStart w:id="959" w:name="■脅威インテリジェンス13ー3ー2"/>
            <w:r w:rsidR="007F7D43">
              <w:fldChar w:fldCharType="begin"/>
            </w:r>
            <w:r w:rsidR="007F7D43">
              <w:rPr>
                <w:rFonts w:hint="eastAsia"/>
              </w:rPr>
              <w:instrText xml:space="preserve">HYPERLINK </w:instrText>
            </w:r>
            <w:r w:rsidR="007F7D43">
              <w:instrText xml:space="preserve"> \l "</w:instrText>
            </w:r>
            <w:r w:rsidR="007F7D43">
              <w:rPr>
                <w:rFonts w:hint="eastAsia"/>
              </w:rPr>
              <w:instrText>■脅威インテリジェンス</w:instrText>
            </w:r>
            <w:r w:rsidR="007F7D43">
              <w:instrText>"</w:instrText>
            </w:r>
            <w:r w:rsidR="007F7D43">
              <w:fldChar w:fldCharType="separate"/>
            </w:r>
            <w:r w:rsidRPr="007F7D43">
              <w:rPr>
                <w:rStyle w:val="a7"/>
                <w:rFonts w:hint="eastAsia"/>
              </w:rPr>
              <w:t>脅威インテリジェンス</w:t>
            </w:r>
            <w:bookmarkEnd w:id="959"/>
            <w:r w:rsidR="007F7D43">
              <w:fldChar w:fldCharType="end"/>
            </w:r>
          </w:p>
        </w:tc>
        <w:tc>
          <w:tcPr>
            <w:tcW w:w="5528" w:type="dxa"/>
            <w:tcBorders>
              <w:top w:val="single" w:sz="8" w:space="0" w:color="000000"/>
              <w:left w:val="single" w:sz="8" w:space="0" w:color="000000"/>
              <w:bottom w:val="single" w:sz="8" w:space="0" w:color="000000"/>
              <w:right w:val="single" w:sz="8" w:space="0" w:color="000000"/>
            </w:tcBorders>
            <w:shd w:val="clear" w:color="auto" w:fill="FFE699"/>
            <w:tcMar>
              <w:top w:w="11" w:type="dxa"/>
              <w:left w:w="11" w:type="dxa"/>
              <w:bottom w:w="0" w:type="dxa"/>
              <w:right w:w="11" w:type="dxa"/>
            </w:tcMar>
            <w:vAlign w:val="bottom"/>
            <w:hideMark/>
          </w:tcPr>
          <w:p w14:paraId="44897D6A" w14:textId="3237F3FE" w:rsidR="00445076" w:rsidRPr="00D04D94" w:rsidRDefault="00445076">
            <w:pPr>
              <w:pStyle w:val="afff6"/>
              <w:rPr>
                <w:rFonts w:ascii="Arial" w:eastAsia="ＭＳ Ｐゴシック" w:hAnsi="Arial"/>
                <w:kern w:val="0"/>
                <w:sz w:val="36"/>
                <w:szCs w:val="36"/>
              </w:rPr>
            </w:pPr>
            <w:r w:rsidRPr="00D04D94">
              <w:rPr>
                <w:rFonts w:hint="eastAsia"/>
              </w:rPr>
              <w:t xml:space="preserve">5.25 </w:t>
            </w:r>
            <w:bookmarkStart w:id="960" w:name="■情報セキュリティ事象13ー3ー2"/>
            <w:r w:rsidR="00A8081A">
              <w:fldChar w:fldCharType="begin"/>
            </w:r>
            <w:r w:rsidR="00A8081A">
              <w:rPr>
                <w:rFonts w:hint="eastAsia"/>
              </w:rPr>
              <w:instrText xml:space="preserve">HYPERLINK </w:instrText>
            </w:r>
            <w:r w:rsidR="00A8081A">
              <w:instrText xml:space="preserve"> \l "</w:instrText>
            </w:r>
            <w:r w:rsidR="00A8081A">
              <w:rPr>
                <w:rFonts w:hint="eastAsia"/>
              </w:rPr>
              <w:instrText>■情報セキュリティ事象</w:instrText>
            </w:r>
            <w:r w:rsidR="00A8081A">
              <w:instrText>"</w:instrText>
            </w:r>
            <w:r w:rsidR="00A8081A">
              <w:fldChar w:fldCharType="separate"/>
            </w:r>
            <w:r w:rsidRPr="00A8081A">
              <w:rPr>
                <w:rStyle w:val="a7"/>
                <w:rFonts w:hint="eastAsia"/>
              </w:rPr>
              <w:t>情報セキュリティ事象</w:t>
            </w:r>
            <w:bookmarkEnd w:id="960"/>
            <w:r w:rsidR="00A8081A">
              <w:fldChar w:fldCharType="end"/>
            </w:r>
            <w:r w:rsidRPr="00D04D94">
              <w:rPr>
                <w:rFonts w:hint="eastAsia"/>
              </w:rPr>
              <w:t>の評価及び決定</w:t>
            </w:r>
          </w:p>
        </w:tc>
      </w:tr>
      <w:tr w:rsidR="00445076" w:rsidRPr="00D04D94" w14:paraId="40C2A05E" w14:textId="77777777">
        <w:trPr>
          <w:trHeight w:val="274"/>
        </w:trPr>
        <w:tc>
          <w:tcPr>
            <w:tcW w:w="4952" w:type="dxa"/>
            <w:tcBorders>
              <w:top w:val="single" w:sz="8" w:space="0" w:color="000000"/>
              <w:left w:val="single" w:sz="8" w:space="0" w:color="000000"/>
              <w:bottom w:val="single" w:sz="8" w:space="0" w:color="000000"/>
              <w:right w:val="single" w:sz="8" w:space="0" w:color="000000"/>
            </w:tcBorders>
            <w:shd w:val="clear" w:color="auto" w:fill="FFE699"/>
            <w:tcMar>
              <w:top w:w="11" w:type="dxa"/>
              <w:left w:w="11" w:type="dxa"/>
              <w:bottom w:w="0" w:type="dxa"/>
              <w:right w:w="11" w:type="dxa"/>
            </w:tcMar>
            <w:vAlign w:val="bottom"/>
            <w:hideMark/>
          </w:tcPr>
          <w:p w14:paraId="4CCB57B6" w14:textId="77777777" w:rsidR="00445076" w:rsidRPr="00D04D94" w:rsidRDefault="00445076">
            <w:pPr>
              <w:pStyle w:val="afff6"/>
              <w:rPr>
                <w:rFonts w:ascii="Arial" w:eastAsia="ＭＳ Ｐゴシック" w:hAnsi="Arial"/>
                <w:kern w:val="0"/>
                <w:sz w:val="36"/>
                <w:szCs w:val="36"/>
              </w:rPr>
            </w:pPr>
            <w:r w:rsidRPr="00D04D94">
              <w:rPr>
                <w:rFonts w:hint="eastAsia"/>
              </w:rPr>
              <w:t>5.8 プロジェクトマネジメントにおける情報セキュリティ</w:t>
            </w:r>
          </w:p>
        </w:tc>
        <w:tc>
          <w:tcPr>
            <w:tcW w:w="5528" w:type="dxa"/>
            <w:tcBorders>
              <w:top w:val="single" w:sz="8" w:space="0" w:color="000000"/>
              <w:left w:val="single" w:sz="8" w:space="0" w:color="000000"/>
              <w:bottom w:val="single" w:sz="8" w:space="0" w:color="000000"/>
              <w:right w:val="single" w:sz="8" w:space="0" w:color="000000"/>
            </w:tcBorders>
            <w:shd w:val="clear" w:color="auto" w:fill="FFE699"/>
            <w:tcMar>
              <w:top w:w="11" w:type="dxa"/>
              <w:left w:w="11" w:type="dxa"/>
              <w:bottom w:w="0" w:type="dxa"/>
              <w:right w:w="11" w:type="dxa"/>
            </w:tcMar>
            <w:vAlign w:val="bottom"/>
            <w:hideMark/>
          </w:tcPr>
          <w:p w14:paraId="2FF0B7A9" w14:textId="77777777" w:rsidR="00445076" w:rsidRPr="00D04D94" w:rsidRDefault="00445076">
            <w:pPr>
              <w:pStyle w:val="afff6"/>
              <w:rPr>
                <w:rFonts w:ascii="Arial" w:eastAsia="ＭＳ Ｐゴシック" w:hAnsi="Arial"/>
                <w:kern w:val="0"/>
                <w:sz w:val="36"/>
                <w:szCs w:val="36"/>
              </w:rPr>
            </w:pPr>
            <w:r w:rsidRPr="00D04D94">
              <w:rPr>
                <w:rFonts w:hint="eastAsia"/>
              </w:rPr>
              <w:t>5.26 情報セキュリティインシデントへの対応</w:t>
            </w:r>
          </w:p>
        </w:tc>
      </w:tr>
      <w:tr w:rsidR="00445076" w:rsidRPr="00D04D94" w14:paraId="4C907F7B" w14:textId="77777777">
        <w:trPr>
          <w:trHeight w:val="274"/>
        </w:trPr>
        <w:tc>
          <w:tcPr>
            <w:tcW w:w="4952" w:type="dxa"/>
            <w:tcBorders>
              <w:top w:val="single" w:sz="8" w:space="0" w:color="000000"/>
              <w:left w:val="single" w:sz="8" w:space="0" w:color="000000"/>
              <w:bottom w:val="single" w:sz="8" w:space="0" w:color="000000"/>
              <w:right w:val="single" w:sz="8" w:space="0" w:color="000000"/>
            </w:tcBorders>
            <w:shd w:val="clear" w:color="auto" w:fill="FFE699"/>
            <w:tcMar>
              <w:top w:w="11" w:type="dxa"/>
              <w:left w:w="11" w:type="dxa"/>
              <w:bottom w:w="0" w:type="dxa"/>
              <w:right w:w="11" w:type="dxa"/>
            </w:tcMar>
            <w:vAlign w:val="bottom"/>
            <w:hideMark/>
          </w:tcPr>
          <w:p w14:paraId="058F050D" w14:textId="77777777" w:rsidR="00445076" w:rsidRPr="00D04D94" w:rsidRDefault="00445076">
            <w:pPr>
              <w:pStyle w:val="afff6"/>
              <w:rPr>
                <w:rFonts w:ascii="Arial" w:eastAsia="ＭＳ Ｐゴシック" w:hAnsi="Arial"/>
                <w:kern w:val="0"/>
                <w:sz w:val="36"/>
                <w:szCs w:val="36"/>
              </w:rPr>
            </w:pPr>
            <w:r w:rsidRPr="00D04D94">
              <w:rPr>
                <w:rFonts w:hint="eastAsia"/>
              </w:rPr>
              <w:t>5.9 情報及びその他の関連資産の目録</w:t>
            </w:r>
          </w:p>
        </w:tc>
        <w:tc>
          <w:tcPr>
            <w:tcW w:w="5528" w:type="dxa"/>
            <w:tcBorders>
              <w:top w:val="single" w:sz="8" w:space="0" w:color="000000"/>
              <w:left w:val="single" w:sz="8" w:space="0" w:color="000000"/>
              <w:bottom w:val="single" w:sz="8" w:space="0" w:color="000000"/>
              <w:right w:val="single" w:sz="8" w:space="0" w:color="000000"/>
            </w:tcBorders>
            <w:shd w:val="clear" w:color="auto" w:fill="FFE699"/>
            <w:tcMar>
              <w:top w:w="11" w:type="dxa"/>
              <w:left w:w="11" w:type="dxa"/>
              <w:bottom w:w="0" w:type="dxa"/>
              <w:right w:w="11" w:type="dxa"/>
            </w:tcMar>
            <w:vAlign w:val="bottom"/>
            <w:hideMark/>
          </w:tcPr>
          <w:p w14:paraId="5AC18176" w14:textId="77777777" w:rsidR="00445076" w:rsidRPr="00D04D94" w:rsidRDefault="00445076">
            <w:pPr>
              <w:pStyle w:val="afff6"/>
              <w:rPr>
                <w:rFonts w:ascii="Arial" w:eastAsia="ＭＳ Ｐゴシック" w:hAnsi="Arial"/>
                <w:kern w:val="0"/>
                <w:sz w:val="36"/>
                <w:szCs w:val="36"/>
              </w:rPr>
            </w:pPr>
            <w:r w:rsidRPr="00D04D94">
              <w:rPr>
                <w:rFonts w:hint="eastAsia"/>
              </w:rPr>
              <w:t>5.27 情報セキュリティインシデントからの学習</w:t>
            </w:r>
          </w:p>
        </w:tc>
      </w:tr>
      <w:tr w:rsidR="00445076" w:rsidRPr="00D04D94" w14:paraId="632F65E3" w14:textId="77777777">
        <w:trPr>
          <w:trHeight w:val="274"/>
        </w:trPr>
        <w:tc>
          <w:tcPr>
            <w:tcW w:w="4952" w:type="dxa"/>
            <w:tcBorders>
              <w:top w:val="single" w:sz="8" w:space="0" w:color="000000"/>
              <w:left w:val="single" w:sz="8" w:space="0" w:color="000000"/>
              <w:bottom w:val="single" w:sz="8" w:space="0" w:color="000000"/>
              <w:right w:val="single" w:sz="8" w:space="0" w:color="000000"/>
            </w:tcBorders>
            <w:shd w:val="clear" w:color="auto" w:fill="FFE699"/>
            <w:tcMar>
              <w:top w:w="11" w:type="dxa"/>
              <w:left w:w="11" w:type="dxa"/>
              <w:bottom w:w="0" w:type="dxa"/>
              <w:right w:w="11" w:type="dxa"/>
            </w:tcMar>
            <w:vAlign w:val="bottom"/>
            <w:hideMark/>
          </w:tcPr>
          <w:p w14:paraId="5E7775F0" w14:textId="77777777" w:rsidR="00445076" w:rsidRPr="00D04D94" w:rsidRDefault="00445076">
            <w:pPr>
              <w:pStyle w:val="afff6"/>
              <w:rPr>
                <w:rFonts w:ascii="Arial" w:eastAsia="ＭＳ Ｐゴシック" w:hAnsi="Arial"/>
                <w:kern w:val="0"/>
                <w:sz w:val="36"/>
                <w:szCs w:val="36"/>
              </w:rPr>
            </w:pPr>
            <w:r w:rsidRPr="00D04D94">
              <w:rPr>
                <w:rFonts w:hint="eastAsia"/>
              </w:rPr>
              <w:t>5.10 情報及びその他の関連資産の利用の許容範囲</w:t>
            </w:r>
          </w:p>
        </w:tc>
        <w:tc>
          <w:tcPr>
            <w:tcW w:w="5528" w:type="dxa"/>
            <w:tcBorders>
              <w:top w:val="single" w:sz="8" w:space="0" w:color="000000"/>
              <w:left w:val="single" w:sz="8" w:space="0" w:color="000000"/>
              <w:bottom w:val="single" w:sz="8" w:space="0" w:color="000000"/>
              <w:right w:val="single" w:sz="8" w:space="0" w:color="000000"/>
            </w:tcBorders>
            <w:shd w:val="clear" w:color="auto" w:fill="FFE699"/>
            <w:tcMar>
              <w:top w:w="11" w:type="dxa"/>
              <w:left w:w="11" w:type="dxa"/>
              <w:bottom w:w="0" w:type="dxa"/>
              <w:right w:w="11" w:type="dxa"/>
            </w:tcMar>
            <w:vAlign w:val="bottom"/>
            <w:hideMark/>
          </w:tcPr>
          <w:p w14:paraId="27F45361" w14:textId="77777777" w:rsidR="00445076" w:rsidRPr="00D04D94" w:rsidRDefault="00445076">
            <w:pPr>
              <w:pStyle w:val="afff6"/>
              <w:rPr>
                <w:rFonts w:ascii="Arial" w:eastAsia="ＭＳ Ｐゴシック" w:hAnsi="Arial"/>
                <w:kern w:val="0"/>
                <w:sz w:val="36"/>
                <w:szCs w:val="36"/>
              </w:rPr>
            </w:pPr>
            <w:r w:rsidRPr="00D04D94">
              <w:rPr>
                <w:rFonts w:hint="eastAsia"/>
              </w:rPr>
              <w:t>5.28 証拠の収集</w:t>
            </w:r>
          </w:p>
        </w:tc>
      </w:tr>
      <w:tr w:rsidR="00445076" w:rsidRPr="00D04D94" w14:paraId="6F7B3C0D" w14:textId="77777777">
        <w:trPr>
          <w:trHeight w:val="274"/>
        </w:trPr>
        <w:tc>
          <w:tcPr>
            <w:tcW w:w="4952" w:type="dxa"/>
            <w:tcBorders>
              <w:top w:val="single" w:sz="8" w:space="0" w:color="000000"/>
              <w:left w:val="single" w:sz="8" w:space="0" w:color="000000"/>
              <w:bottom w:val="single" w:sz="8" w:space="0" w:color="000000"/>
              <w:right w:val="single" w:sz="8" w:space="0" w:color="000000"/>
            </w:tcBorders>
            <w:shd w:val="clear" w:color="auto" w:fill="FFE699"/>
            <w:tcMar>
              <w:top w:w="11" w:type="dxa"/>
              <w:left w:w="11" w:type="dxa"/>
              <w:bottom w:w="0" w:type="dxa"/>
              <w:right w:w="11" w:type="dxa"/>
            </w:tcMar>
            <w:vAlign w:val="bottom"/>
            <w:hideMark/>
          </w:tcPr>
          <w:p w14:paraId="2C649167" w14:textId="77777777" w:rsidR="00445076" w:rsidRPr="00D04D94" w:rsidRDefault="00445076">
            <w:pPr>
              <w:pStyle w:val="afff6"/>
              <w:rPr>
                <w:rFonts w:ascii="Arial" w:eastAsia="ＭＳ Ｐゴシック" w:hAnsi="Arial"/>
                <w:kern w:val="0"/>
                <w:sz w:val="36"/>
                <w:szCs w:val="36"/>
              </w:rPr>
            </w:pPr>
            <w:r w:rsidRPr="00D04D94">
              <w:rPr>
                <w:rFonts w:hint="eastAsia"/>
              </w:rPr>
              <w:t>5.11 資産の返却</w:t>
            </w:r>
          </w:p>
        </w:tc>
        <w:tc>
          <w:tcPr>
            <w:tcW w:w="5528" w:type="dxa"/>
            <w:tcBorders>
              <w:top w:val="single" w:sz="8" w:space="0" w:color="000000"/>
              <w:left w:val="single" w:sz="8" w:space="0" w:color="000000"/>
              <w:bottom w:val="single" w:sz="8" w:space="0" w:color="000000"/>
              <w:right w:val="single" w:sz="8" w:space="0" w:color="000000"/>
            </w:tcBorders>
            <w:shd w:val="clear" w:color="auto" w:fill="FFE699"/>
            <w:tcMar>
              <w:top w:w="11" w:type="dxa"/>
              <w:left w:w="11" w:type="dxa"/>
              <w:bottom w:w="0" w:type="dxa"/>
              <w:right w:w="11" w:type="dxa"/>
            </w:tcMar>
            <w:vAlign w:val="bottom"/>
            <w:hideMark/>
          </w:tcPr>
          <w:p w14:paraId="292AF163" w14:textId="77777777" w:rsidR="00445076" w:rsidRPr="00D04D94" w:rsidRDefault="00445076">
            <w:pPr>
              <w:pStyle w:val="afff6"/>
              <w:rPr>
                <w:rFonts w:ascii="Arial" w:eastAsia="ＭＳ Ｐゴシック" w:hAnsi="Arial"/>
                <w:kern w:val="0"/>
                <w:sz w:val="36"/>
                <w:szCs w:val="36"/>
              </w:rPr>
            </w:pPr>
            <w:r w:rsidRPr="00D04D94">
              <w:rPr>
                <w:rFonts w:hint="eastAsia"/>
              </w:rPr>
              <w:t>5.29 事業の中断・阻害時の情報セキュリティ</w:t>
            </w:r>
          </w:p>
        </w:tc>
      </w:tr>
      <w:tr w:rsidR="00445076" w:rsidRPr="00D04D94" w14:paraId="6FE53998" w14:textId="77777777">
        <w:trPr>
          <w:trHeight w:val="274"/>
        </w:trPr>
        <w:tc>
          <w:tcPr>
            <w:tcW w:w="4952" w:type="dxa"/>
            <w:tcBorders>
              <w:top w:val="single" w:sz="8" w:space="0" w:color="000000"/>
              <w:left w:val="single" w:sz="8" w:space="0" w:color="000000"/>
              <w:bottom w:val="single" w:sz="8" w:space="0" w:color="000000"/>
              <w:right w:val="single" w:sz="8" w:space="0" w:color="000000"/>
            </w:tcBorders>
            <w:shd w:val="clear" w:color="auto" w:fill="FFE699"/>
            <w:tcMar>
              <w:top w:w="11" w:type="dxa"/>
              <w:left w:w="11" w:type="dxa"/>
              <w:bottom w:w="0" w:type="dxa"/>
              <w:right w:w="11" w:type="dxa"/>
            </w:tcMar>
            <w:vAlign w:val="bottom"/>
            <w:hideMark/>
          </w:tcPr>
          <w:p w14:paraId="65BBBDCD" w14:textId="77777777" w:rsidR="00445076" w:rsidRPr="00D04D94" w:rsidRDefault="00445076">
            <w:pPr>
              <w:pStyle w:val="afff6"/>
              <w:rPr>
                <w:rFonts w:ascii="Arial" w:eastAsia="ＭＳ Ｐゴシック" w:hAnsi="Arial"/>
                <w:kern w:val="0"/>
                <w:sz w:val="36"/>
                <w:szCs w:val="36"/>
              </w:rPr>
            </w:pPr>
            <w:r w:rsidRPr="00D04D94">
              <w:rPr>
                <w:rFonts w:hint="eastAsia"/>
              </w:rPr>
              <w:t>5.12 情報の分類</w:t>
            </w:r>
          </w:p>
        </w:tc>
        <w:tc>
          <w:tcPr>
            <w:tcW w:w="5528" w:type="dxa"/>
            <w:tcBorders>
              <w:top w:val="single" w:sz="8" w:space="0" w:color="000000"/>
              <w:left w:val="single" w:sz="8" w:space="0" w:color="000000"/>
              <w:bottom w:val="single" w:sz="8" w:space="0" w:color="000000"/>
              <w:right w:val="single" w:sz="8" w:space="0" w:color="000000"/>
            </w:tcBorders>
            <w:shd w:val="clear" w:color="auto" w:fill="FFE699"/>
            <w:tcMar>
              <w:top w:w="11" w:type="dxa"/>
              <w:left w:w="11" w:type="dxa"/>
              <w:bottom w:w="0" w:type="dxa"/>
              <w:right w:w="11" w:type="dxa"/>
            </w:tcMar>
            <w:vAlign w:val="bottom"/>
            <w:hideMark/>
          </w:tcPr>
          <w:p w14:paraId="6E6D3DB5" w14:textId="60273405" w:rsidR="00445076" w:rsidRPr="00D04D94" w:rsidRDefault="00445076">
            <w:pPr>
              <w:pStyle w:val="afff6"/>
              <w:rPr>
                <w:rFonts w:ascii="Arial" w:eastAsia="ＭＳ Ｐゴシック" w:hAnsi="Arial"/>
                <w:kern w:val="0"/>
                <w:sz w:val="36"/>
                <w:szCs w:val="36"/>
              </w:rPr>
            </w:pPr>
            <w:r w:rsidRPr="00D04D94">
              <w:rPr>
                <w:rFonts w:hint="eastAsia"/>
              </w:rPr>
              <w:t>5.30 事業継続のためのICTの備え</w:t>
            </w:r>
          </w:p>
        </w:tc>
      </w:tr>
      <w:tr w:rsidR="00445076" w:rsidRPr="00D04D94" w14:paraId="7D098A77" w14:textId="77777777">
        <w:trPr>
          <w:trHeight w:val="274"/>
        </w:trPr>
        <w:tc>
          <w:tcPr>
            <w:tcW w:w="4952" w:type="dxa"/>
            <w:tcBorders>
              <w:top w:val="single" w:sz="8" w:space="0" w:color="000000"/>
              <w:left w:val="single" w:sz="8" w:space="0" w:color="000000"/>
              <w:bottom w:val="single" w:sz="8" w:space="0" w:color="000000"/>
              <w:right w:val="single" w:sz="8" w:space="0" w:color="000000"/>
            </w:tcBorders>
            <w:shd w:val="clear" w:color="auto" w:fill="FFE699"/>
            <w:tcMar>
              <w:top w:w="11" w:type="dxa"/>
              <w:left w:w="11" w:type="dxa"/>
              <w:bottom w:w="0" w:type="dxa"/>
              <w:right w:w="11" w:type="dxa"/>
            </w:tcMar>
            <w:vAlign w:val="bottom"/>
            <w:hideMark/>
          </w:tcPr>
          <w:p w14:paraId="47DF6B56" w14:textId="77777777" w:rsidR="00445076" w:rsidRPr="00D04D94" w:rsidRDefault="00445076">
            <w:pPr>
              <w:pStyle w:val="afff6"/>
              <w:rPr>
                <w:rFonts w:ascii="Arial" w:eastAsia="ＭＳ Ｐゴシック" w:hAnsi="Arial"/>
                <w:kern w:val="0"/>
                <w:sz w:val="36"/>
                <w:szCs w:val="36"/>
              </w:rPr>
            </w:pPr>
            <w:r w:rsidRPr="00D04D94">
              <w:rPr>
                <w:rFonts w:hint="eastAsia"/>
              </w:rPr>
              <w:t>5.13 情報のラベル付け</w:t>
            </w:r>
          </w:p>
        </w:tc>
        <w:tc>
          <w:tcPr>
            <w:tcW w:w="5528" w:type="dxa"/>
            <w:tcBorders>
              <w:top w:val="single" w:sz="8" w:space="0" w:color="000000"/>
              <w:left w:val="single" w:sz="8" w:space="0" w:color="000000"/>
              <w:bottom w:val="single" w:sz="8" w:space="0" w:color="000000"/>
              <w:right w:val="single" w:sz="8" w:space="0" w:color="000000"/>
            </w:tcBorders>
            <w:shd w:val="clear" w:color="auto" w:fill="FFE699"/>
            <w:tcMar>
              <w:top w:w="11" w:type="dxa"/>
              <w:left w:w="11" w:type="dxa"/>
              <w:bottom w:w="0" w:type="dxa"/>
              <w:right w:w="11" w:type="dxa"/>
            </w:tcMar>
            <w:vAlign w:val="bottom"/>
            <w:hideMark/>
          </w:tcPr>
          <w:p w14:paraId="6125AA77" w14:textId="77777777" w:rsidR="00445076" w:rsidRPr="00D04D94" w:rsidRDefault="00445076">
            <w:pPr>
              <w:pStyle w:val="afff6"/>
              <w:rPr>
                <w:rFonts w:ascii="Arial" w:eastAsia="ＭＳ Ｐゴシック" w:hAnsi="Arial"/>
                <w:kern w:val="0"/>
                <w:sz w:val="36"/>
                <w:szCs w:val="36"/>
              </w:rPr>
            </w:pPr>
            <w:r w:rsidRPr="00D04D94">
              <w:rPr>
                <w:rFonts w:hint="eastAsia"/>
              </w:rPr>
              <w:t>5.31 法令，規制及び契約上の要求事項</w:t>
            </w:r>
          </w:p>
        </w:tc>
      </w:tr>
      <w:tr w:rsidR="00445076" w:rsidRPr="00D04D94" w14:paraId="0F9995A3" w14:textId="77777777">
        <w:trPr>
          <w:trHeight w:val="274"/>
        </w:trPr>
        <w:tc>
          <w:tcPr>
            <w:tcW w:w="4952" w:type="dxa"/>
            <w:tcBorders>
              <w:top w:val="single" w:sz="8" w:space="0" w:color="000000"/>
              <w:left w:val="single" w:sz="8" w:space="0" w:color="000000"/>
              <w:bottom w:val="single" w:sz="8" w:space="0" w:color="000000"/>
              <w:right w:val="single" w:sz="8" w:space="0" w:color="000000"/>
            </w:tcBorders>
            <w:shd w:val="clear" w:color="auto" w:fill="FFE699"/>
            <w:tcMar>
              <w:top w:w="11" w:type="dxa"/>
              <w:left w:w="11" w:type="dxa"/>
              <w:bottom w:w="0" w:type="dxa"/>
              <w:right w:w="11" w:type="dxa"/>
            </w:tcMar>
            <w:vAlign w:val="bottom"/>
            <w:hideMark/>
          </w:tcPr>
          <w:p w14:paraId="7212055E" w14:textId="77777777" w:rsidR="00445076" w:rsidRPr="00D04D94" w:rsidRDefault="00445076">
            <w:pPr>
              <w:pStyle w:val="afff6"/>
              <w:rPr>
                <w:rFonts w:ascii="Arial" w:eastAsia="ＭＳ Ｐゴシック" w:hAnsi="Arial"/>
                <w:kern w:val="0"/>
                <w:sz w:val="36"/>
                <w:szCs w:val="36"/>
              </w:rPr>
            </w:pPr>
            <w:r w:rsidRPr="00D04D94">
              <w:rPr>
                <w:rFonts w:hint="eastAsia"/>
              </w:rPr>
              <w:t>5.14 情報転送</w:t>
            </w:r>
          </w:p>
        </w:tc>
        <w:tc>
          <w:tcPr>
            <w:tcW w:w="5528" w:type="dxa"/>
            <w:tcBorders>
              <w:top w:val="single" w:sz="8" w:space="0" w:color="000000"/>
              <w:left w:val="single" w:sz="8" w:space="0" w:color="000000"/>
              <w:bottom w:val="single" w:sz="8" w:space="0" w:color="000000"/>
              <w:right w:val="single" w:sz="8" w:space="0" w:color="000000"/>
            </w:tcBorders>
            <w:shd w:val="clear" w:color="auto" w:fill="FFE699"/>
            <w:tcMar>
              <w:top w:w="11" w:type="dxa"/>
              <w:left w:w="11" w:type="dxa"/>
              <w:bottom w:w="0" w:type="dxa"/>
              <w:right w:w="11" w:type="dxa"/>
            </w:tcMar>
            <w:vAlign w:val="bottom"/>
            <w:hideMark/>
          </w:tcPr>
          <w:p w14:paraId="3864D704" w14:textId="77777777" w:rsidR="00445076" w:rsidRPr="00D04D94" w:rsidRDefault="00445076">
            <w:pPr>
              <w:pStyle w:val="afff6"/>
              <w:rPr>
                <w:rFonts w:ascii="Arial" w:eastAsia="ＭＳ Ｐゴシック" w:hAnsi="Arial"/>
                <w:kern w:val="0"/>
                <w:sz w:val="36"/>
                <w:szCs w:val="36"/>
              </w:rPr>
            </w:pPr>
            <w:r w:rsidRPr="00D04D94">
              <w:rPr>
                <w:rFonts w:hint="eastAsia"/>
              </w:rPr>
              <w:t>5.32 知的財産権</w:t>
            </w:r>
          </w:p>
        </w:tc>
      </w:tr>
      <w:tr w:rsidR="00445076" w:rsidRPr="00D04D94" w14:paraId="2A5F4EF0" w14:textId="77777777">
        <w:trPr>
          <w:trHeight w:val="274"/>
        </w:trPr>
        <w:tc>
          <w:tcPr>
            <w:tcW w:w="4952" w:type="dxa"/>
            <w:tcBorders>
              <w:top w:val="single" w:sz="8" w:space="0" w:color="000000"/>
              <w:left w:val="single" w:sz="8" w:space="0" w:color="000000"/>
              <w:bottom w:val="single" w:sz="8" w:space="0" w:color="000000"/>
              <w:right w:val="single" w:sz="8" w:space="0" w:color="000000"/>
            </w:tcBorders>
            <w:shd w:val="clear" w:color="auto" w:fill="FFE699"/>
            <w:tcMar>
              <w:top w:w="11" w:type="dxa"/>
              <w:left w:w="11" w:type="dxa"/>
              <w:bottom w:w="0" w:type="dxa"/>
              <w:right w:w="11" w:type="dxa"/>
            </w:tcMar>
            <w:vAlign w:val="bottom"/>
            <w:hideMark/>
          </w:tcPr>
          <w:p w14:paraId="120E583F" w14:textId="060F0D9D" w:rsidR="00445076" w:rsidRPr="00D04D94" w:rsidRDefault="00445076">
            <w:pPr>
              <w:pStyle w:val="afff6"/>
              <w:rPr>
                <w:rFonts w:ascii="Arial" w:eastAsia="ＭＳ Ｐゴシック" w:hAnsi="Arial"/>
                <w:kern w:val="0"/>
                <w:sz w:val="36"/>
                <w:szCs w:val="36"/>
              </w:rPr>
            </w:pPr>
            <w:r w:rsidRPr="00D04D94">
              <w:rPr>
                <w:rFonts w:hint="eastAsia"/>
              </w:rPr>
              <w:t xml:space="preserve">5.15 </w:t>
            </w:r>
            <w:bookmarkStart w:id="961" w:name="■アクセス制御13ー3－2"/>
            <w:r w:rsidR="00450637">
              <w:fldChar w:fldCharType="begin"/>
            </w:r>
            <w:r w:rsidR="00450637">
              <w:rPr>
                <w:rFonts w:hint="eastAsia"/>
              </w:rPr>
              <w:instrText xml:space="preserve">HYPERLINK </w:instrText>
            </w:r>
            <w:r w:rsidR="00450637">
              <w:instrText xml:space="preserve"> \l "</w:instrText>
            </w:r>
            <w:r w:rsidR="00450637">
              <w:rPr>
                <w:rFonts w:hint="eastAsia"/>
              </w:rPr>
              <w:instrText>■アクセス制御</w:instrText>
            </w:r>
            <w:r w:rsidR="00450637">
              <w:instrText>"</w:instrText>
            </w:r>
            <w:r w:rsidR="00450637">
              <w:fldChar w:fldCharType="separate"/>
            </w:r>
            <w:r w:rsidRPr="00450637">
              <w:rPr>
                <w:rStyle w:val="a7"/>
                <w:rFonts w:hint="eastAsia"/>
              </w:rPr>
              <w:t>アクセス制御</w:t>
            </w:r>
            <w:bookmarkEnd w:id="961"/>
            <w:r w:rsidR="00450637">
              <w:fldChar w:fldCharType="end"/>
            </w:r>
          </w:p>
        </w:tc>
        <w:tc>
          <w:tcPr>
            <w:tcW w:w="5528" w:type="dxa"/>
            <w:tcBorders>
              <w:top w:val="single" w:sz="8" w:space="0" w:color="000000"/>
              <w:left w:val="single" w:sz="8" w:space="0" w:color="000000"/>
              <w:bottom w:val="single" w:sz="8" w:space="0" w:color="000000"/>
              <w:right w:val="single" w:sz="8" w:space="0" w:color="000000"/>
            </w:tcBorders>
            <w:shd w:val="clear" w:color="auto" w:fill="FFE699"/>
            <w:tcMar>
              <w:top w:w="11" w:type="dxa"/>
              <w:left w:w="11" w:type="dxa"/>
              <w:bottom w:w="0" w:type="dxa"/>
              <w:right w:w="11" w:type="dxa"/>
            </w:tcMar>
            <w:vAlign w:val="bottom"/>
            <w:hideMark/>
          </w:tcPr>
          <w:p w14:paraId="4B5C2E0C" w14:textId="77777777" w:rsidR="00445076" w:rsidRPr="00D04D94" w:rsidRDefault="00445076">
            <w:pPr>
              <w:pStyle w:val="afff6"/>
              <w:rPr>
                <w:rFonts w:ascii="Arial" w:eastAsia="ＭＳ Ｐゴシック" w:hAnsi="Arial"/>
                <w:kern w:val="0"/>
                <w:sz w:val="36"/>
                <w:szCs w:val="36"/>
              </w:rPr>
            </w:pPr>
            <w:r w:rsidRPr="00D04D94">
              <w:rPr>
                <w:rFonts w:hint="eastAsia"/>
              </w:rPr>
              <w:t>5.33 記録の保護</w:t>
            </w:r>
          </w:p>
        </w:tc>
      </w:tr>
      <w:tr w:rsidR="00445076" w:rsidRPr="00D04D94" w14:paraId="44576CB5" w14:textId="77777777">
        <w:trPr>
          <w:trHeight w:val="274"/>
        </w:trPr>
        <w:tc>
          <w:tcPr>
            <w:tcW w:w="4952" w:type="dxa"/>
            <w:tcBorders>
              <w:top w:val="single" w:sz="8" w:space="0" w:color="000000"/>
              <w:left w:val="single" w:sz="8" w:space="0" w:color="000000"/>
              <w:bottom w:val="single" w:sz="8" w:space="0" w:color="000000"/>
              <w:right w:val="single" w:sz="8" w:space="0" w:color="000000"/>
            </w:tcBorders>
            <w:shd w:val="clear" w:color="auto" w:fill="FFE699"/>
            <w:tcMar>
              <w:top w:w="11" w:type="dxa"/>
              <w:left w:w="11" w:type="dxa"/>
              <w:bottom w:w="0" w:type="dxa"/>
              <w:right w:w="11" w:type="dxa"/>
            </w:tcMar>
            <w:vAlign w:val="bottom"/>
            <w:hideMark/>
          </w:tcPr>
          <w:p w14:paraId="25641918" w14:textId="77777777" w:rsidR="00445076" w:rsidRPr="00D04D94" w:rsidRDefault="00445076">
            <w:pPr>
              <w:pStyle w:val="afff6"/>
              <w:rPr>
                <w:rFonts w:ascii="Arial" w:eastAsia="ＭＳ Ｐゴシック" w:hAnsi="Arial"/>
                <w:kern w:val="0"/>
                <w:sz w:val="36"/>
                <w:szCs w:val="36"/>
              </w:rPr>
            </w:pPr>
            <w:r w:rsidRPr="00D04D94">
              <w:rPr>
                <w:rFonts w:hint="eastAsia"/>
              </w:rPr>
              <w:t>5.16 識別情報の管理</w:t>
            </w:r>
          </w:p>
        </w:tc>
        <w:tc>
          <w:tcPr>
            <w:tcW w:w="5528" w:type="dxa"/>
            <w:tcBorders>
              <w:top w:val="single" w:sz="8" w:space="0" w:color="000000"/>
              <w:left w:val="single" w:sz="8" w:space="0" w:color="000000"/>
              <w:bottom w:val="single" w:sz="8" w:space="0" w:color="000000"/>
              <w:right w:val="single" w:sz="8" w:space="0" w:color="000000"/>
            </w:tcBorders>
            <w:shd w:val="clear" w:color="auto" w:fill="FFE699"/>
            <w:tcMar>
              <w:top w:w="11" w:type="dxa"/>
              <w:left w:w="11" w:type="dxa"/>
              <w:bottom w:w="0" w:type="dxa"/>
              <w:right w:w="11" w:type="dxa"/>
            </w:tcMar>
            <w:vAlign w:val="bottom"/>
            <w:hideMark/>
          </w:tcPr>
          <w:p w14:paraId="0C236146" w14:textId="1747AD35" w:rsidR="00445076" w:rsidRPr="00D04D94" w:rsidRDefault="00445076">
            <w:pPr>
              <w:pStyle w:val="afff6"/>
              <w:rPr>
                <w:rFonts w:ascii="Arial" w:eastAsia="ＭＳ Ｐゴシック" w:hAnsi="Arial"/>
                <w:kern w:val="0"/>
                <w:sz w:val="36"/>
                <w:szCs w:val="36"/>
              </w:rPr>
            </w:pPr>
            <w:r w:rsidRPr="00D04D94">
              <w:rPr>
                <w:rFonts w:hint="eastAsia"/>
              </w:rPr>
              <w:t>5.34 プライバシー及び</w:t>
            </w:r>
            <w:bookmarkStart w:id="962" w:name="■PII13ー3ー2"/>
            <w:r w:rsidR="00ED3150">
              <w:fldChar w:fldCharType="begin"/>
            </w:r>
            <w:r w:rsidR="00ED3150">
              <w:rPr>
                <w:rFonts w:hint="eastAsia"/>
              </w:rPr>
              <w:instrText xml:space="preserve">HYPERLINK </w:instrText>
            </w:r>
            <w:r w:rsidR="00ED3150">
              <w:instrText xml:space="preserve"> \l "</w:instrText>
            </w:r>
            <w:r w:rsidR="00ED3150">
              <w:rPr>
                <w:rFonts w:hint="eastAsia"/>
              </w:rPr>
              <w:instrText>■</w:instrText>
            </w:r>
            <w:r w:rsidR="00ED3150">
              <w:instrText>PII"</w:instrText>
            </w:r>
            <w:r w:rsidR="00ED3150">
              <w:fldChar w:fldCharType="separate"/>
            </w:r>
            <w:r w:rsidRPr="00ED3150">
              <w:rPr>
                <w:rStyle w:val="a7"/>
                <w:rFonts w:hint="eastAsia"/>
              </w:rPr>
              <w:t>PII</w:t>
            </w:r>
            <w:bookmarkEnd w:id="962"/>
            <w:r w:rsidR="00ED3150">
              <w:fldChar w:fldCharType="end"/>
            </w:r>
            <w:r w:rsidRPr="00D04D94">
              <w:rPr>
                <w:rFonts w:hint="eastAsia"/>
              </w:rPr>
              <w:t>の保護</w:t>
            </w:r>
          </w:p>
        </w:tc>
      </w:tr>
      <w:tr w:rsidR="00445076" w:rsidRPr="00D04D94" w14:paraId="3B329DE3" w14:textId="77777777">
        <w:trPr>
          <w:trHeight w:val="274"/>
        </w:trPr>
        <w:tc>
          <w:tcPr>
            <w:tcW w:w="4952" w:type="dxa"/>
            <w:tcBorders>
              <w:top w:val="single" w:sz="8" w:space="0" w:color="000000"/>
              <w:left w:val="single" w:sz="8" w:space="0" w:color="000000"/>
              <w:bottom w:val="single" w:sz="8" w:space="0" w:color="000000"/>
              <w:right w:val="single" w:sz="8" w:space="0" w:color="000000"/>
            </w:tcBorders>
            <w:shd w:val="clear" w:color="auto" w:fill="FFE699"/>
            <w:tcMar>
              <w:top w:w="11" w:type="dxa"/>
              <w:left w:w="11" w:type="dxa"/>
              <w:bottom w:w="0" w:type="dxa"/>
              <w:right w:w="11" w:type="dxa"/>
            </w:tcMar>
            <w:vAlign w:val="bottom"/>
            <w:hideMark/>
          </w:tcPr>
          <w:p w14:paraId="68F23105" w14:textId="77777777" w:rsidR="00445076" w:rsidRPr="00D04D94" w:rsidRDefault="00445076">
            <w:pPr>
              <w:pStyle w:val="afff6"/>
              <w:rPr>
                <w:rFonts w:ascii="Arial" w:eastAsia="ＭＳ Ｐゴシック" w:hAnsi="Arial"/>
                <w:kern w:val="0"/>
                <w:sz w:val="36"/>
                <w:szCs w:val="36"/>
              </w:rPr>
            </w:pPr>
            <w:r w:rsidRPr="00D04D94">
              <w:rPr>
                <w:rFonts w:hint="eastAsia"/>
              </w:rPr>
              <w:t>5.17 認証情報</w:t>
            </w:r>
          </w:p>
        </w:tc>
        <w:tc>
          <w:tcPr>
            <w:tcW w:w="5528" w:type="dxa"/>
            <w:tcBorders>
              <w:top w:val="single" w:sz="8" w:space="0" w:color="000000"/>
              <w:left w:val="single" w:sz="8" w:space="0" w:color="000000"/>
              <w:bottom w:val="single" w:sz="8" w:space="0" w:color="000000"/>
              <w:right w:val="single" w:sz="8" w:space="0" w:color="000000"/>
            </w:tcBorders>
            <w:shd w:val="clear" w:color="auto" w:fill="FFE699"/>
            <w:tcMar>
              <w:top w:w="11" w:type="dxa"/>
              <w:left w:w="11" w:type="dxa"/>
              <w:bottom w:w="0" w:type="dxa"/>
              <w:right w:w="11" w:type="dxa"/>
            </w:tcMar>
            <w:vAlign w:val="bottom"/>
            <w:hideMark/>
          </w:tcPr>
          <w:p w14:paraId="2E4F81C8" w14:textId="77777777" w:rsidR="00445076" w:rsidRPr="00D04D94" w:rsidRDefault="00445076">
            <w:pPr>
              <w:pStyle w:val="afff6"/>
              <w:rPr>
                <w:rFonts w:ascii="Arial" w:eastAsia="ＭＳ Ｐゴシック" w:hAnsi="Arial"/>
                <w:kern w:val="0"/>
                <w:sz w:val="36"/>
                <w:szCs w:val="36"/>
              </w:rPr>
            </w:pPr>
            <w:r w:rsidRPr="00D04D94">
              <w:rPr>
                <w:rFonts w:hint="eastAsia"/>
              </w:rPr>
              <w:t>5.35 情報セキュリティの独立したレビュー</w:t>
            </w:r>
          </w:p>
        </w:tc>
      </w:tr>
      <w:tr w:rsidR="00445076" w:rsidRPr="00D04D94" w14:paraId="29E5416F" w14:textId="77777777">
        <w:trPr>
          <w:trHeight w:val="274"/>
        </w:trPr>
        <w:tc>
          <w:tcPr>
            <w:tcW w:w="4952" w:type="dxa"/>
            <w:tcBorders>
              <w:top w:val="single" w:sz="8" w:space="0" w:color="000000"/>
              <w:left w:val="single" w:sz="8" w:space="0" w:color="000000"/>
              <w:bottom w:val="single" w:sz="8" w:space="0" w:color="000000"/>
              <w:right w:val="single" w:sz="8" w:space="0" w:color="000000"/>
            </w:tcBorders>
            <w:shd w:val="clear" w:color="auto" w:fill="FFE699"/>
            <w:tcMar>
              <w:top w:w="11" w:type="dxa"/>
              <w:left w:w="11" w:type="dxa"/>
              <w:bottom w:w="0" w:type="dxa"/>
              <w:right w:w="11" w:type="dxa"/>
            </w:tcMar>
            <w:vAlign w:val="bottom"/>
            <w:hideMark/>
          </w:tcPr>
          <w:p w14:paraId="1FDFEB34" w14:textId="77777777" w:rsidR="00445076" w:rsidRPr="00D04D94" w:rsidRDefault="00445076">
            <w:pPr>
              <w:pStyle w:val="afff6"/>
              <w:rPr>
                <w:rFonts w:ascii="Arial" w:eastAsia="ＭＳ Ｐゴシック" w:hAnsi="Arial"/>
                <w:kern w:val="0"/>
                <w:sz w:val="36"/>
                <w:szCs w:val="36"/>
              </w:rPr>
            </w:pPr>
            <w:r w:rsidRPr="00D04D94">
              <w:rPr>
                <w:rFonts w:hint="eastAsia"/>
              </w:rPr>
              <w:t>5.18 アクセス権</w:t>
            </w:r>
          </w:p>
        </w:tc>
        <w:tc>
          <w:tcPr>
            <w:tcW w:w="5528" w:type="dxa"/>
            <w:tcBorders>
              <w:top w:val="single" w:sz="8" w:space="0" w:color="000000"/>
              <w:left w:val="single" w:sz="8" w:space="0" w:color="000000"/>
              <w:bottom w:val="single" w:sz="8" w:space="0" w:color="000000"/>
              <w:right w:val="single" w:sz="8" w:space="0" w:color="000000"/>
            </w:tcBorders>
            <w:shd w:val="clear" w:color="auto" w:fill="FFE699"/>
            <w:tcMar>
              <w:top w:w="11" w:type="dxa"/>
              <w:left w:w="11" w:type="dxa"/>
              <w:bottom w:w="0" w:type="dxa"/>
              <w:right w:w="11" w:type="dxa"/>
            </w:tcMar>
            <w:vAlign w:val="bottom"/>
            <w:hideMark/>
          </w:tcPr>
          <w:p w14:paraId="6C4EE648" w14:textId="77777777" w:rsidR="00445076" w:rsidRPr="00D04D94" w:rsidRDefault="00445076">
            <w:pPr>
              <w:pStyle w:val="afff6"/>
              <w:rPr>
                <w:rFonts w:ascii="Arial" w:eastAsia="ＭＳ Ｐゴシック" w:hAnsi="Arial"/>
                <w:kern w:val="0"/>
                <w:sz w:val="36"/>
                <w:szCs w:val="36"/>
              </w:rPr>
            </w:pPr>
            <w:r w:rsidRPr="00D04D94">
              <w:rPr>
                <w:rFonts w:hint="eastAsia"/>
              </w:rPr>
              <w:t>5.36 情報セキュリティのための方針群，規則及び標準の順守</w:t>
            </w:r>
          </w:p>
        </w:tc>
      </w:tr>
      <w:tr w:rsidR="00445076" w:rsidRPr="00D04D94" w14:paraId="7592613D" w14:textId="77777777">
        <w:trPr>
          <w:trHeight w:val="163"/>
        </w:trPr>
        <w:tc>
          <w:tcPr>
            <w:tcW w:w="4952" w:type="dxa"/>
            <w:tcBorders>
              <w:top w:val="single" w:sz="8" w:space="0" w:color="000000"/>
              <w:left w:val="single" w:sz="8" w:space="0" w:color="000000"/>
              <w:bottom w:val="single" w:sz="8" w:space="0" w:color="000000"/>
              <w:right w:val="single" w:sz="8" w:space="0" w:color="000000"/>
            </w:tcBorders>
            <w:shd w:val="clear" w:color="auto" w:fill="FFE699"/>
            <w:tcMar>
              <w:top w:w="11" w:type="dxa"/>
              <w:left w:w="11" w:type="dxa"/>
              <w:bottom w:w="0" w:type="dxa"/>
              <w:right w:w="11" w:type="dxa"/>
            </w:tcMar>
            <w:vAlign w:val="bottom"/>
            <w:hideMark/>
          </w:tcPr>
          <w:p w14:paraId="5B0BFABE" w14:textId="77777777" w:rsidR="00445076" w:rsidRPr="00D04D94" w:rsidRDefault="00445076">
            <w:pPr>
              <w:pStyle w:val="afff6"/>
              <w:rPr>
                <w:rFonts w:ascii="Arial" w:eastAsia="ＭＳ Ｐゴシック" w:hAnsi="Arial"/>
                <w:kern w:val="0"/>
                <w:sz w:val="36"/>
                <w:szCs w:val="36"/>
              </w:rPr>
            </w:pPr>
          </w:p>
        </w:tc>
        <w:tc>
          <w:tcPr>
            <w:tcW w:w="5528" w:type="dxa"/>
            <w:tcBorders>
              <w:top w:val="single" w:sz="8" w:space="0" w:color="000000"/>
              <w:left w:val="single" w:sz="8" w:space="0" w:color="000000"/>
              <w:bottom w:val="single" w:sz="8" w:space="0" w:color="000000"/>
              <w:right w:val="single" w:sz="8" w:space="0" w:color="000000"/>
            </w:tcBorders>
            <w:shd w:val="clear" w:color="auto" w:fill="FFE699"/>
            <w:tcMar>
              <w:top w:w="11" w:type="dxa"/>
              <w:left w:w="11" w:type="dxa"/>
              <w:bottom w:w="0" w:type="dxa"/>
              <w:right w:w="11" w:type="dxa"/>
            </w:tcMar>
            <w:vAlign w:val="bottom"/>
            <w:hideMark/>
          </w:tcPr>
          <w:p w14:paraId="759F266F" w14:textId="77777777" w:rsidR="00445076" w:rsidRPr="00D04D94" w:rsidRDefault="00445076">
            <w:pPr>
              <w:pStyle w:val="afff6"/>
              <w:rPr>
                <w:rFonts w:ascii="Arial" w:eastAsia="ＭＳ Ｐゴシック" w:hAnsi="Arial"/>
                <w:kern w:val="0"/>
                <w:sz w:val="36"/>
                <w:szCs w:val="36"/>
              </w:rPr>
            </w:pPr>
            <w:r w:rsidRPr="00D04D94">
              <w:rPr>
                <w:rFonts w:hint="eastAsia"/>
              </w:rPr>
              <w:t>5.37 操作手順書</w:t>
            </w:r>
          </w:p>
        </w:tc>
      </w:tr>
    </w:tbl>
    <w:p w14:paraId="0BA9572D" w14:textId="77777777" w:rsidR="00445076" w:rsidRDefault="00445076"/>
    <w:tbl>
      <w:tblPr>
        <w:tblW w:w="10480" w:type="dxa"/>
        <w:tblCellMar>
          <w:left w:w="0" w:type="dxa"/>
          <w:right w:w="0" w:type="dxa"/>
        </w:tblCellMar>
        <w:tblLook w:val="0600" w:firstRow="0" w:lastRow="0" w:firstColumn="0" w:lastColumn="0" w:noHBand="1" w:noVBand="1"/>
      </w:tblPr>
      <w:tblGrid>
        <w:gridCol w:w="4952"/>
        <w:gridCol w:w="5528"/>
      </w:tblGrid>
      <w:tr w:rsidR="00445076" w:rsidRPr="00B255CB" w14:paraId="6AB146A2" w14:textId="77777777">
        <w:trPr>
          <w:trHeight w:val="357"/>
        </w:trPr>
        <w:tc>
          <w:tcPr>
            <w:tcW w:w="10480" w:type="dxa"/>
            <w:gridSpan w:val="2"/>
            <w:tcBorders>
              <w:top w:val="single" w:sz="8" w:space="0" w:color="000000"/>
              <w:left w:val="single" w:sz="8" w:space="0" w:color="000000"/>
              <w:bottom w:val="single" w:sz="8" w:space="0" w:color="000000"/>
              <w:right w:val="single" w:sz="8" w:space="0" w:color="000000"/>
            </w:tcBorders>
            <w:shd w:val="clear" w:color="auto" w:fill="A9D18E"/>
            <w:tcMar>
              <w:top w:w="14" w:type="dxa"/>
              <w:left w:w="14" w:type="dxa"/>
              <w:bottom w:w="0" w:type="dxa"/>
              <w:right w:w="14" w:type="dxa"/>
            </w:tcMar>
            <w:vAlign w:val="bottom"/>
          </w:tcPr>
          <w:p w14:paraId="7A82101E" w14:textId="77777777" w:rsidR="00445076" w:rsidRPr="00B255CB" w:rsidRDefault="00445076">
            <w:pPr>
              <w:pStyle w:val="afff8"/>
            </w:pPr>
            <w:r w:rsidRPr="003778F6">
              <w:t>6.人的管理策</w:t>
            </w:r>
          </w:p>
        </w:tc>
      </w:tr>
      <w:tr w:rsidR="00445076" w:rsidRPr="00B255CB" w14:paraId="43BB83FA" w14:textId="77777777">
        <w:trPr>
          <w:trHeight w:val="357"/>
        </w:trPr>
        <w:tc>
          <w:tcPr>
            <w:tcW w:w="4952" w:type="dxa"/>
            <w:tcBorders>
              <w:top w:val="single" w:sz="8" w:space="0" w:color="000000"/>
              <w:left w:val="single" w:sz="8" w:space="0" w:color="000000"/>
              <w:bottom w:val="single" w:sz="8" w:space="0" w:color="000000"/>
              <w:right w:val="single" w:sz="8" w:space="0" w:color="000000"/>
            </w:tcBorders>
            <w:shd w:val="clear" w:color="auto" w:fill="A9D18E"/>
            <w:tcMar>
              <w:top w:w="14" w:type="dxa"/>
              <w:left w:w="14" w:type="dxa"/>
              <w:bottom w:w="0" w:type="dxa"/>
              <w:right w:w="14" w:type="dxa"/>
            </w:tcMar>
            <w:vAlign w:val="bottom"/>
            <w:hideMark/>
          </w:tcPr>
          <w:p w14:paraId="2DEF98E2" w14:textId="77777777" w:rsidR="00445076" w:rsidRPr="00B255CB" w:rsidRDefault="00445076">
            <w:pPr>
              <w:pStyle w:val="afff6"/>
              <w:rPr>
                <w:rFonts w:ascii="Arial" w:eastAsia="ＭＳ Ｐゴシック" w:hAnsi="Arial"/>
                <w:kern w:val="0"/>
                <w:sz w:val="36"/>
                <w:szCs w:val="36"/>
              </w:rPr>
            </w:pPr>
            <w:r w:rsidRPr="00B255CB">
              <w:rPr>
                <w:rFonts w:hint="eastAsia"/>
              </w:rPr>
              <w:t>6.1 選考</w:t>
            </w:r>
          </w:p>
        </w:tc>
        <w:tc>
          <w:tcPr>
            <w:tcW w:w="5528" w:type="dxa"/>
            <w:tcBorders>
              <w:top w:val="single" w:sz="8" w:space="0" w:color="000000"/>
              <w:left w:val="single" w:sz="8" w:space="0" w:color="000000"/>
              <w:bottom w:val="single" w:sz="8" w:space="0" w:color="000000"/>
              <w:right w:val="single" w:sz="8" w:space="0" w:color="000000"/>
            </w:tcBorders>
            <w:shd w:val="clear" w:color="auto" w:fill="A9D18E"/>
            <w:tcMar>
              <w:top w:w="14" w:type="dxa"/>
              <w:left w:w="14" w:type="dxa"/>
              <w:bottom w:w="0" w:type="dxa"/>
              <w:right w:w="14" w:type="dxa"/>
            </w:tcMar>
            <w:vAlign w:val="bottom"/>
            <w:hideMark/>
          </w:tcPr>
          <w:p w14:paraId="5BC8DC62" w14:textId="77777777" w:rsidR="00445076" w:rsidRPr="00B255CB" w:rsidRDefault="00445076">
            <w:pPr>
              <w:pStyle w:val="afff6"/>
              <w:rPr>
                <w:rFonts w:ascii="Arial" w:eastAsia="ＭＳ Ｐゴシック" w:hAnsi="Arial"/>
                <w:kern w:val="0"/>
                <w:sz w:val="36"/>
                <w:szCs w:val="36"/>
              </w:rPr>
            </w:pPr>
            <w:r w:rsidRPr="00B255CB">
              <w:rPr>
                <w:rFonts w:hint="eastAsia"/>
              </w:rPr>
              <w:t>6.5 雇用の終了又は変更後の責任</w:t>
            </w:r>
          </w:p>
        </w:tc>
      </w:tr>
      <w:tr w:rsidR="00445076" w:rsidRPr="00B255CB" w14:paraId="348E9625" w14:textId="77777777">
        <w:trPr>
          <w:trHeight w:val="357"/>
        </w:trPr>
        <w:tc>
          <w:tcPr>
            <w:tcW w:w="4952" w:type="dxa"/>
            <w:tcBorders>
              <w:top w:val="single" w:sz="8" w:space="0" w:color="000000"/>
              <w:left w:val="single" w:sz="8" w:space="0" w:color="000000"/>
              <w:bottom w:val="single" w:sz="8" w:space="0" w:color="000000"/>
              <w:right w:val="single" w:sz="8" w:space="0" w:color="000000"/>
            </w:tcBorders>
            <w:shd w:val="clear" w:color="auto" w:fill="A9D18E"/>
            <w:tcMar>
              <w:top w:w="14" w:type="dxa"/>
              <w:left w:w="14" w:type="dxa"/>
              <w:bottom w:w="0" w:type="dxa"/>
              <w:right w:w="14" w:type="dxa"/>
            </w:tcMar>
            <w:vAlign w:val="bottom"/>
            <w:hideMark/>
          </w:tcPr>
          <w:p w14:paraId="0BC2E8A3" w14:textId="77777777" w:rsidR="00445076" w:rsidRPr="00B255CB" w:rsidRDefault="00445076">
            <w:pPr>
              <w:pStyle w:val="afff6"/>
              <w:rPr>
                <w:rFonts w:ascii="Arial" w:eastAsia="ＭＳ Ｐゴシック" w:hAnsi="Arial"/>
                <w:kern w:val="0"/>
                <w:sz w:val="36"/>
                <w:szCs w:val="36"/>
              </w:rPr>
            </w:pPr>
            <w:r w:rsidRPr="00B255CB">
              <w:rPr>
                <w:rFonts w:hint="eastAsia"/>
              </w:rPr>
              <w:t>6.2 雇用条件</w:t>
            </w:r>
          </w:p>
        </w:tc>
        <w:tc>
          <w:tcPr>
            <w:tcW w:w="5528" w:type="dxa"/>
            <w:tcBorders>
              <w:top w:val="single" w:sz="8" w:space="0" w:color="000000"/>
              <w:left w:val="single" w:sz="8" w:space="0" w:color="000000"/>
              <w:bottom w:val="single" w:sz="8" w:space="0" w:color="000000"/>
              <w:right w:val="single" w:sz="8" w:space="0" w:color="000000"/>
            </w:tcBorders>
            <w:shd w:val="clear" w:color="auto" w:fill="A9D18E"/>
            <w:tcMar>
              <w:top w:w="14" w:type="dxa"/>
              <w:left w:w="14" w:type="dxa"/>
              <w:bottom w:w="0" w:type="dxa"/>
              <w:right w:w="14" w:type="dxa"/>
            </w:tcMar>
            <w:vAlign w:val="bottom"/>
            <w:hideMark/>
          </w:tcPr>
          <w:p w14:paraId="4F636E62" w14:textId="77777777" w:rsidR="00445076" w:rsidRPr="00B255CB" w:rsidRDefault="00445076">
            <w:pPr>
              <w:pStyle w:val="afff6"/>
              <w:rPr>
                <w:rFonts w:ascii="Arial" w:eastAsia="ＭＳ Ｐゴシック" w:hAnsi="Arial"/>
                <w:kern w:val="0"/>
                <w:sz w:val="36"/>
                <w:szCs w:val="36"/>
              </w:rPr>
            </w:pPr>
            <w:r w:rsidRPr="00B255CB">
              <w:rPr>
                <w:rFonts w:hint="eastAsia"/>
              </w:rPr>
              <w:t>6.6 秘密保持契約又は守秘義務契約</w:t>
            </w:r>
          </w:p>
        </w:tc>
      </w:tr>
      <w:tr w:rsidR="00445076" w:rsidRPr="00B255CB" w14:paraId="6DFBEE3E" w14:textId="77777777">
        <w:trPr>
          <w:trHeight w:val="436"/>
        </w:trPr>
        <w:tc>
          <w:tcPr>
            <w:tcW w:w="4952" w:type="dxa"/>
            <w:tcBorders>
              <w:top w:val="single" w:sz="8" w:space="0" w:color="000000"/>
              <w:left w:val="single" w:sz="8" w:space="0" w:color="000000"/>
              <w:bottom w:val="single" w:sz="8" w:space="0" w:color="000000"/>
              <w:right w:val="single" w:sz="8" w:space="0" w:color="000000"/>
            </w:tcBorders>
            <w:shd w:val="clear" w:color="auto" w:fill="A9D18E"/>
            <w:tcMar>
              <w:top w:w="14" w:type="dxa"/>
              <w:left w:w="14" w:type="dxa"/>
              <w:bottom w:w="0" w:type="dxa"/>
              <w:right w:w="14" w:type="dxa"/>
            </w:tcMar>
            <w:vAlign w:val="bottom"/>
            <w:hideMark/>
          </w:tcPr>
          <w:p w14:paraId="5D22DC89" w14:textId="77777777" w:rsidR="00445076" w:rsidRPr="00B255CB" w:rsidRDefault="00445076">
            <w:pPr>
              <w:pStyle w:val="afff6"/>
              <w:rPr>
                <w:rFonts w:ascii="Arial" w:eastAsia="ＭＳ Ｐゴシック" w:hAnsi="Arial"/>
                <w:kern w:val="0"/>
                <w:sz w:val="36"/>
                <w:szCs w:val="36"/>
              </w:rPr>
            </w:pPr>
            <w:r w:rsidRPr="00B255CB">
              <w:rPr>
                <w:rFonts w:hint="eastAsia"/>
              </w:rPr>
              <w:t>6.3 情報セキュリティの意識向上，教育及び訓練</w:t>
            </w:r>
          </w:p>
        </w:tc>
        <w:tc>
          <w:tcPr>
            <w:tcW w:w="5528" w:type="dxa"/>
            <w:tcBorders>
              <w:top w:val="single" w:sz="8" w:space="0" w:color="000000"/>
              <w:left w:val="single" w:sz="8" w:space="0" w:color="000000"/>
              <w:bottom w:val="single" w:sz="8" w:space="0" w:color="000000"/>
              <w:right w:val="single" w:sz="8" w:space="0" w:color="000000"/>
            </w:tcBorders>
            <w:shd w:val="clear" w:color="auto" w:fill="A9D18E"/>
            <w:tcMar>
              <w:top w:w="14" w:type="dxa"/>
              <w:left w:w="14" w:type="dxa"/>
              <w:bottom w:w="0" w:type="dxa"/>
              <w:right w:w="14" w:type="dxa"/>
            </w:tcMar>
            <w:vAlign w:val="bottom"/>
            <w:hideMark/>
          </w:tcPr>
          <w:p w14:paraId="1D735E78" w14:textId="77777777" w:rsidR="00445076" w:rsidRPr="00B255CB" w:rsidRDefault="00445076">
            <w:pPr>
              <w:pStyle w:val="afff6"/>
              <w:rPr>
                <w:rFonts w:ascii="Arial" w:eastAsia="ＭＳ Ｐゴシック" w:hAnsi="Arial"/>
                <w:kern w:val="0"/>
                <w:sz w:val="36"/>
                <w:szCs w:val="36"/>
              </w:rPr>
            </w:pPr>
            <w:r w:rsidRPr="00B255CB">
              <w:rPr>
                <w:rFonts w:hint="eastAsia"/>
              </w:rPr>
              <w:t>6.7 リモートワーク</w:t>
            </w:r>
          </w:p>
        </w:tc>
      </w:tr>
      <w:tr w:rsidR="00445076" w:rsidRPr="00B255CB" w14:paraId="049378E7" w14:textId="77777777">
        <w:trPr>
          <w:trHeight w:val="357"/>
        </w:trPr>
        <w:tc>
          <w:tcPr>
            <w:tcW w:w="4952" w:type="dxa"/>
            <w:tcBorders>
              <w:top w:val="single" w:sz="8" w:space="0" w:color="000000"/>
              <w:left w:val="single" w:sz="8" w:space="0" w:color="000000"/>
              <w:bottom w:val="single" w:sz="8" w:space="0" w:color="000000"/>
              <w:right w:val="single" w:sz="8" w:space="0" w:color="000000"/>
            </w:tcBorders>
            <w:shd w:val="clear" w:color="auto" w:fill="A9D18E"/>
            <w:tcMar>
              <w:top w:w="14" w:type="dxa"/>
              <w:left w:w="14" w:type="dxa"/>
              <w:bottom w:w="0" w:type="dxa"/>
              <w:right w:w="14" w:type="dxa"/>
            </w:tcMar>
            <w:vAlign w:val="bottom"/>
            <w:hideMark/>
          </w:tcPr>
          <w:p w14:paraId="74EFB9C1" w14:textId="77777777" w:rsidR="00445076" w:rsidRPr="00B255CB" w:rsidRDefault="00445076">
            <w:pPr>
              <w:pStyle w:val="afff6"/>
              <w:rPr>
                <w:rFonts w:ascii="Arial" w:eastAsia="ＭＳ Ｐゴシック" w:hAnsi="Arial"/>
                <w:kern w:val="0"/>
                <w:sz w:val="36"/>
                <w:szCs w:val="36"/>
              </w:rPr>
            </w:pPr>
            <w:r w:rsidRPr="00B255CB">
              <w:rPr>
                <w:rFonts w:hint="eastAsia"/>
              </w:rPr>
              <w:t>6.4 懲戒手続</w:t>
            </w:r>
          </w:p>
        </w:tc>
        <w:tc>
          <w:tcPr>
            <w:tcW w:w="5528" w:type="dxa"/>
            <w:tcBorders>
              <w:top w:val="single" w:sz="8" w:space="0" w:color="000000"/>
              <w:left w:val="single" w:sz="8" w:space="0" w:color="000000"/>
              <w:bottom w:val="single" w:sz="8" w:space="0" w:color="000000"/>
              <w:right w:val="single" w:sz="8" w:space="0" w:color="000000"/>
            </w:tcBorders>
            <w:shd w:val="clear" w:color="auto" w:fill="A9D18E"/>
            <w:tcMar>
              <w:top w:w="14" w:type="dxa"/>
              <w:left w:w="14" w:type="dxa"/>
              <w:bottom w:w="0" w:type="dxa"/>
              <w:right w:w="14" w:type="dxa"/>
            </w:tcMar>
            <w:vAlign w:val="bottom"/>
            <w:hideMark/>
          </w:tcPr>
          <w:p w14:paraId="2BB61D6C" w14:textId="77777777" w:rsidR="00445076" w:rsidRPr="00B255CB" w:rsidRDefault="00445076">
            <w:pPr>
              <w:pStyle w:val="afff6"/>
              <w:rPr>
                <w:rFonts w:ascii="Arial" w:eastAsia="ＭＳ Ｐゴシック" w:hAnsi="Arial"/>
                <w:kern w:val="0"/>
                <w:sz w:val="36"/>
                <w:szCs w:val="36"/>
              </w:rPr>
            </w:pPr>
            <w:r w:rsidRPr="00B255CB">
              <w:rPr>
                <w:rFonts w:hint="eastAsia"/>
              </w:rPr>
              <w:t>6.8 情報セキュリティ事象の報告</w:t>
            </w:r>
          </w:p>
        </w:tc>
      </w:tr>
    </w:tbl>
    <w:p w14:paraId="2891E008" w14:textId="77777777" w:rsidR="00445076" w:rsidRPr="00B255CB" w:rsidRDefault="00445076"/>
    <w:tbl>
      <w:tblPr>
        <w:tblW w:w="10480" w:type="dxa"/>
        <w:tblCellMar>
          <w:left w:w="0" w:type="dxa"/>
          <w:right w:w="0" w:type="dxa"/>
        </w:tblCellMar>
        <w:tblLook w:val="0600" w:firstRow="0" w:lastRow="0" w:firstColumn="0" w:lastColumn="0" w:noHBand="1" w:noVBand="1"/>
      </w:tblPr>
      <w:tblGrid>
        <w:gridCol w:w="4952"/>
        <w:gridCol w:w="5528"/>
      </w:tblGrid>
      <w:tr w:rsidR="00445076" w:rsidRPr="002F79E6" w14:paraId="2CADA9D8" w14:textId="77777777">
        <w:trPr>
          <w:trHeight w:val="344"/>
        </w:trPr>
        <w:tc>
          <w:tcPr>
            <w:tcW w:w="10480" w:type="dxa"/>
            <w:gridSpan w:val="2"/>
            <w:tcBorders>
              <w:top w:val="single" w:sz="8" w:space="0" w:color="000000"/>
              <w:left w:val="single" w:sz="8" w:space="0" w:color="000000"/>
              <w:bottom w:val="single" w:sz="8" w:space="0" w:color="000000"/>
              <w:right w:val="single" w:sz="8" w:space="0" w:color="000000"/>
            </w:tcBorders>
            <w:shd w:val="clear" w:color="auto" w:fill="BFBFBF"/>
            <w:tcMar>
              <w:top w:w="14" w:type="dxa"/>
              <w:left w:w="14" w:type="dxa"/>
              <w:bottom w:w="0" w:type="dxa"/>
              <w:right w:w="14" w:type="dxa"/>
            </w:tcMar>
            <w:vAlign w:val="bottom"/>
          </w:tcPr>
          <w:p w14:paraId="7F4C4987" w14:textId="77777777" w:rsidR="00445076" w:rsidRPr="002F79E6" w:rsidRDefault="00445076">
            <w:pPr>
              <w:pStyle w:val="afff8"/>
            </w:pPr>
            <w:r w:rsidRPr="00D20FC0">
              <w:t>7.物理的管理策</w:t>
            </w:r>
          </w:p>
        </w:tc>
      </w:tr>
      <w:tr w:rsidR="00445076" w:rsidRPr="002F79E6" w14:paraId="018E8835" w14:textId="77777777">
        <w:trPr>
          <w:trHeight w:val="344"/>
        </w:trPr>
        <w:tc>
          <w:tcPr>
            <w:tcW w:w="4952" w:type="dxa"/>
            <w:tcBorders>
              <w:top w:val="single" w:sz="8" w:space="0" w:color="000000"/>
              <w:left w:val="single" w:sz="8" w:space="0" w:color="000000"/>
              <w:bottom w:val="single" w:sz="8" w:space="0" w:color="000000"/>
              <w:right w:val="single" w:sz="8" w:space="0" w:color="000000"/>
            </w:tcBorders>
            <w:shd w:val="clear" w:color="auto" w:fill="BFBFBF"/>
            <w:tcMar>
              <w:top w:w="14" w:type="dxa"/>
              <w:left w:w="14" w:type="dxa"/>
              <w:bottom w:w="0" w:type="dxa"/>
              <w:right w:w="14" w:type="dxa"/>
            </w:tcMar>
            <w:vAlign w:val="bottom"/>
            <w:hideMark/>
          </w:tcPr>
          <w:p w14:paraId="1D59893B" w14:textId="77777777" w:rsidR="00445076" w:rsidRPr="002F79E6" w:rsidRDefault="00445076">
            <w:pPr>
              <w:pStyle w:val="afff6"/>
              <w:rPr>
                <w:rFonts w:ascii="Arial" w:eastAsia="ＭＳ Ｐゴシック" w:hAnsi="Arial"/>
                <w:kern w:val="0"/>
                <w:sz w:val="36"/>
                <w:szCs w:val="36"/>
              </w:rPr>
            </w:pPr>
            <w:r w:rsidRPr="002F79E6">
              <w:rPr>
                <w:rFonts w:hint="eastAsia"/>
              </w:rPr>
              <w:t>7.1 物理的セキュリティ境界</w:t>
            </w:r>
          </w:p>
        </w:tc>
        <w:tc>
          <w:tcPr>
            <w:tcW w:w="5528" w:type="dxa"/>
            <w:tcBorders>
              <w:top w:val="single" w:sz="8" w:space="0" w:color="000000"/>
              <w:left w:val="single" w:sz="8" w:space="0" w:color="000000"/>
              <w:bottom w:val="single" w:sz="8" w:space="0" w:color="000000"/>
              <w:right w:val="single" w:sz="8" w:space="0" w:color="000000"/>
            </w:tcBorders>
            <w:shd w:val="clear" w:color="auto" w:fill="BFBFBF"/>
            <w:tcMar>
              <w:top w:w="14" w:type="dxa"/>
              <w:left w:w="14" w:type="dxa"/>
              <w:bottom w:w="0" w:type="dxa"/>
              <w:right w:w="14" w:type="dxa"/>
            </w:tcMar>
            <w:vAlign w:val="bottom"/>
            <w:hideMark/>
          </w:tcPr>
          <w:p w14:paraId="0EF25409" w14:textId="77777777" w:rsidR="00445076" w:rsidRPr="002F79E6" w:rsidRDefault="00445076">
            <w:pPr>
              <w:pStyle w:val="afff6"/>
              <w:rPr>
                <w:rFonts w:ascii="Arial" w:eastAsia="ＭＳ Ｐゴシック" w:hAnsi="Arial"/>
                <w:kern w:val="0"/>
                <w:sz w:val="36"/>
                <w:szCs w:val="36"/>
              </w:rPr>
            </w:pPr>
            <w:r w:rsidRPr="002F79E6">
              <w:rPr>
                <w:rFonts w:hint="eastAsia"/>
              </w:rPr>
              <w:t>7.8 装置の設置及び保護</w:t>
            </w:r>
          </w:p>
        </w:tc>
      </w:tr>
      <w:tr w:rsidR="00445076" w:rsidRPr="002F79E6" w14:paraId="087C9BAF" w14:textId="77777777">
        <w:trPr>
          <w:trHeight w:val="344"/>
        </w:trPr>
        <w:tc>
          <w:tcPr>
            <w:tcW w:w="4952" w:type="dxa"/>
            <w:tcBorders>
              <w:top w:val="single" w:sz="8" w:space="0" w:color="000000"/>
              <w:left w:val="single" w:sz="8" w:space="0" w:color="000000"/>
              <w:bottom w:val="single" w:sz="8" w:space="0" w:color="000000"/>
              <w:right w:val="single" w:sz="8" w:space="0" w:color="000000"/>
            </w:tcBorders>
            <w:shd w:val="clear" w:color="auto" w:fill="BFBFBF"/>
            <w:tcMar>
              <w:top w:w="14" w:type="dxa"/>
              <w:left w:w="14" w:type="dxa"/>
              <w:bottom w:w="0" w:type="dxa"/>
              <w:right w:w="14" w:type="dxa"/>
            </w:tcMar>
            <w:vAlign w:val="bottom"/>
            <w:hideMark/>
          </w:tcPr>
          <w:p w14:paraId="540C0FCD" w14:textId="77777777" w:rsidR="00445076" w:rsidRPr="002F79E6" w:rsidRDefault="00445076">
            <w:pPr>
              <w:pStyle w:val="afff6"/>
              <w:rPr>
                <w:rFonts w:ascii="Arial" w:eastAsia="ＭＳ Ｐゴシック" w:hAnsi="Arial"/>
                <w:kern w:val="0"/>
                <w:sz w:val="36"/>
                <w:szCs w:val="36"/>
              </w:rPr>
            </w:pPr>
            <w:r w:rsidRPr="002F79E6">
              <w:rPr>
                <w:rFonts w:hint="eastAsia"/>
              </w:rPr>
              <w:t>7.2 物理的入退</w:t>
            </w:r>
          </w:p>
        </w:tc>
        <w:tc>
          <w:tcPr>
            <w:tcW w:w="5528" w:type="dxa"/>
            <w:tcBorders>
              <w:top w:val="single" w:sz="8" w:space="0" w:color="000000"/>
              <w:left w:val="single" w:sz="8" w:space="0" w:color="000000"/>
              <w:bottom w:val="single" w:sz="8" w:space="0" w:color="000000"/>
              <w:right w:val="single" w:sz="8" w:space="0" w:color="000000"/>
            </w:tcBorders>
            <w:shd w:val="clear" w:color="auto" w:fill="BFBFBF"/>
            <w:tcMar>
              <w:top w:w="14" w:type="dxa"/>
              <w:left w:w="14" w:type="dxa"/>
              <w:bottom w:w="0" w:type="dxa"/>
              <w:right w:w="14" w:type="dxa"/>
            </w:tcMar>
            <w:vAlign w:val="bottom"/>
            <w:hideMark/>
          </w:tcPr>
          <w:p w14:paraId="6DC70E4D" w14:textId="77777777" w:rsidR="00445076" w:rsidRPr="002F79E6" w:rsidRDefault="00445076">
            <w:pPr>
              <w:pStyle w:val="afff6"/>
              <w:rPr>
                <w:rFonts w:ascii="Arial" w:eastAsia="ＭＳ Ｐゴシック" w:hAnsi="Arial"/>
                <w:kern w:val="0"/>
                <w:sz w:val="36"/>
                <w:szCs w:val="36"/>
              </w:rPr>
            </w:pPr>
            <w:r w:rsidRPr="002F79E6">
              <w:rPr>
                <w:rFonts w:hint="eastAsia"/>
              </w:rPr>
              <w:t>7.9 構外にある資産のセキュリティ</w:t>
            </w:r>
          </w:p>
        </w:tc>
      </w:tr>
      <w:tr w:rsidR="00445076" w:rsidRPr="002F79E6" w14:paraId="273A2235" w14:textId="77777777">
        <w:trPr>
          <w:trHeight w:val="344"/>
        </w:trPr>
        <w:tc>
          <w:tcPr>
            <w:tcW w:w="4952" w:type="dxa"/>
            <w:tcBorders>
              <w:top w:val="single" w:sz="8" w:space="0" w:color="000000"/>
              <w:left w:val="single" w:sz="8" w:space="0" w:color="000000"/>
              <w:bottom w:val="single" w:sz="8" w:space="0" w:color="000000"/>
              <w:right w:val="single" w:sz="8" w:space="0" w:color="000000"/>
            </w:tcBorders>
            <w:shd w:val="clear" w:color="auto" w:fill="BFBFBF"/>
            <w:tcMar>
              <w:top w:w="14" w:type="dxa"/>
              <w:left w:w="14" w:type="dxa"/>
              <w:bottom w:w="0" w:type="dxa"/>
              <w:right w:w="14" w:type="dxa"/>
            </w:tcMar>
            <w:vAlign w:val="bottom"/>
            <w:hideMark/>
          </w:tcPr>
          <w:p w14:paraId="2F6D37DB" w14:textId="77777777" w:rsidR="00445076" w:rsidRPr="002F79E6" w:rsidRDefault="00445076">
            <w:pPr>
              <w:pStyle w:val="afff6"/>
              <w:rPr>
                <w:rFonts w:ascii="Arial" w:eastAsia="ＭＳ Ｐゴシック" w:hAnsi="Arial"/>
                <w:kern w:val="0"/>
                <w:sz w:val="36"/>
                <w:szCs w:val="36"/>
              </w:rPr>
            </w:pPr>
            <w:r w:rsidRPr="002F79E6">
              <w:rPr>
                <w:rFonts w:hint="eastAsia"/>
              </w:rPr>
              <w:t>7.3 オフィス，部屋及び施設のセキュリティ</w:t>
            </w:r>
          </w:p>
        </w:tc>
        <w:tc>
          <w:tcPr>
            <w:tcW w:w="5528" w:type="dxa"/>
            <w:tcBorders>
              <w:top w:val="single" w:sz="8" w:space="0" w:color="000000"/>
              <w:left w:val="single" w:sz="8" w:space="0" w:color="000000"/>
              <w:bottom w:val="single" w:sz="8" w:space="0" w:color="000000"/>
              <w:right w:val="single" w:sz="8" w:space="0" w:color="000000"/>
            </w:tcBorders>
            <w:shd w:val="clear" w:color="auto" w:fill="BFBFBF"/>
            <w:tcMar>
              <w:top w:w="14" w:type="dxa"/>
              <w:left w:w="14" w:type="dxa"/>
              <w:bottom w:w="0" w:type="dxa"/>
              <w:right w:w="14" w:type="dxa"/>
            </w:tcMar>
            <w:vAlign w:val="bottom"/>
            <w:hideMark/>
          </w:tcPr>
          <w:p w14:paraId="0C0497A4" w14:textId="77777777" w:rsidR="00445076" w:rsidRPr="002F79E6" w:rsidRDefault="00445076">
            <w:pPr>
              <w:pStyle w:val="afff6"/>
              <w:rPr>
                <w:rFonts w:ascii="Arial" w:eastAsia="ＭＳ Ｐゴシック" w:hAnsi="Arial"/>
                <w:kern w:val="0"/>
                <w:sz w:val="36"/>
                <w:szCs w:val="36"/>
              </w:rPr>
            </w:pPr>
            <w:r w:rsidRPr="002F79E6">
              <w:rPr>
                <w:rFonts w:hint="eastAsia"/>
              </w:rPr>
              <w:t>7.10 記憶媒体</w:t>
            </w:r>
          </w:p>
        </w:tc>
      </w:tr>
      <w:tr w:rsidR="00445076" w:rsidRPr="002F79E6" w14:paraId="450D765B" w14:textId="77777777">
        <w:trPr>
          <w:trHeight w:val="344"/>
        </w:trPr>
        <w:tc>
          <w:tcPr>
            <w:tcW w:w="4952" w:type="dxa"/>
            <w:tcBorders>
              <w:top w:val="single" w:sz="8" w:space="0" w:color="000000"/>
              <w:left w:val="single" w:sz="8" w:space="0" w:color="000000"/>
              <w:bottom w:val="single" w:sz="8" w:space="0" w:color="000000"/>
              <w:right w:val="single" w:sz="8" w:space="0" w:color="000000"/>
            </w:tcBorders>
            <w:shd w:val="clear" w:color="auto" w:fill="BFBFBF"/>
            <w:tcMar>
              <w:top w:w="14" w:type="dxa"/>
              <w:left w:w="14" w:type="dxa"/>
              <w:bottom w:w="0" w:type="dxa"/>
              <w:right w:w="14" w:type="dxa"/>
            </w:tcMar>
            <w:vAlign w:val="bottom"/>
            <w:hideMark/>
          </w:tcPr>
          <w:p w14:paraId="7C3F047F" w14:textId="77777777" w:rsidR="00445076" w:rsidRPr="002F79E6" w:rsidRDefault="00445076">
            <w:pPr>
              <w:pStyle w:val="afff6"/>
              <w:rPr>
                <w:rFonts w:ascii="Arial" w:eastAsia="ＭＳ Ｐゴシック" w:hAnsi="Arial"/>
                <w:kern w:val="0"/>
                <w:sz w:val="36"/>
                <w:szCs w:val="36"/>
              </w:rPr>
            </w:pPr>
            <w:r w:rsidRPr="002F79E6">
              <w:rPr>
                <w:rFonts w:hint="eastAsia"/>
              </w:rPr>
              <w:t>7.4 物理的セキュリティの監視</w:t>
            </w:r>
          </w:p>
        </w:tc>
        <w:tc>
          <w:tcPr>
            <w:tcW w:w="5528" w:type="dxa"/>
            <w:tcBorders>
              <w:top w:val="single" w:sz="8" w:space="0" w:color="000000"/>
              <w:left w:val="single" w:sz="8" w:space="0" w:color="000000"/>
              <w:bottom w:val="single" w:sz="8" w:space="0" w:color="000000"/>
              <w:right w:val="single" w:sz="8" w:space="0" w:color="000000"/>
            </w:tcBorders>
            <w:shd w:val="clear" w:color="auto" w:fill="BFBFBF"/>
            <w:tcMar>
              <w:top w:w="14" w:type="dxa"/>
              <w:left w:w="14" w:type="dxa"/>
              <w:bottom w:w="0" w:type="dxa"/>
              <w:right w:w="14" w:type="dxa"/>
            </w:tcMar>
            <w:vAlign w:val="bottom"/>
            <w:hideMark/>
          </w:tcPr>
          <w:p w14:paraId="189C73A6" w14:textId="758803C3" w:rsidR="00445076" w:rsidRPr="002F79E6" w:rsidRDefault="00445076">
            <w:pPr>
              <w:pStyle w:val="afff6"/>
              <w:rPr>
                <w:rFonts w:ascii="Arial" w:eastAsia="ＭＳ Ｐゴシック" w:hAnsi="Arial"/>
                <w:kern w:val="0"/>
                <w:sz w:val="36"/>
                <w:szCs w:val="36"/>
              </w:rPr>
            </w:pPr>
            <w:r w:rsidRPr="002F79E6">
              <w:rPr>
                <w:rFonts w:hint="eastAsia"/>
              </w:rPr>
              <w:t xml:space="preserve">7.11 </w:t>
            </w:r>
            <w:bookmarkStart w:id="963" w:name="■サポートユーティリティ13ー3ー2"/>
            <w:r w:rsidR="00877537">
              <w:fldChar w:fldCharType="begin"/>
            </w:r>
            <w:r w:rsidR="00877537">
              <w:rPr>
                <w:rFonts w:hint="eastAsia"/>
              </w:rPr>
              <w:instrText xml:space="preserve">HYPERLINK </w:instrText>
            </w:r>
            <w:r w:rsidR="00877537">
              <w:instrText xml:space="preserve"> \l "</w:instrText>
            </w:r>
            <w:r w:rsidR="00877537">
              <w:rPr>
                <w:rFonts w:hint="eastAsia"/>
              </w:rPr>
              <w:instrText>■サポートユーティリティ</w:instrText>
            </w:r>
            <w:r w:rsidR="00877537">
              <w:instrText>"</w:instrText>
            </w:r>
            <w:r w:rsidR="00877537">
              <w:fldChar w:fldCharType="separate"/>
            </w:r>
            <w:r w:rsidRPr="00877537">
              <w:rPr>
                <w:rStyle w:val="a7"/>
                <w:rFonts w:hint="eastAsia"/>
              </w:rPr>
              <w:t>サポートユーティリティ</w:t>
            </w:r>
            <w:bookmarkEnd w:id="963"/>
            <w:r w:rsidR="00877537">
              <w:fldChar w:fldCharType="end"/>
            </w:r>
          </w:p>
        </w:tc>
      </w:tr>
      <w:tr w:rsidR="00445076" w:rsidRPr="002F79E6" w14:paraId="0EE78C21" w14:textId="77777777">
        <w:trPr>
          <w:trHeight w:val="344"/>
        </w:trPr>
        <w:tc>
          <w:tcPr>
            <w:tcW w:w="4952" w:type="dxa"/>
            <w:tcBorders>
              <w:top w:val="single" w:sz="8" w:space="0" w:color="000000"/>
              <w:left w:val="single" w:sz="8" w:space="0" w:color="000000"/>
              <w:bottom w:val="single" w:sz="8" w:space="0" w:color="000000"/>
              <w:right w:val="single" w:sz="8" w:space="0" w:color="000000"/>
            </w:tcBorders>
            <w:shd w:val="clear" w:color="auto" w:fill="BFBFBF"/>
            <w:tcMar>
              <w:top w:w="14" w:type="dxa"/>
              <w:left w:w="14" w:type="dxa"/>
              <w:bottom w:w="0" w:type="dxa"/>
              <w:right w:w="14" w:type="dxa"/>
            </w:tcMar>
            <w:vAlign w:val="bottom"/>
            <w:hideMark/>
          </w:tcPr>
          <w:p w14:paraId="30824CBD" w14:textId="77777777" w:rsidR="00445076" w:rsidRPr="002F79E6" w:rsidRDefault="00445076">
            <w:pPr>
              <w:pStyle w:val="afff6"/>
              <w:rPr>
                <w:rFonts w:ascii="Arial" w:eastAsia="ＭＳ Ｐゴシック" w:hAnsi="Arial"/>
                <w:kern w:val="0"/>
                <w:sz w:val="36"/>
                <w:szCs w:val="36"/>
              </w:rPr>
            </w:pPr>
            <w:r w:rsidRPr="002F79E6">
              <w:rPr>
                <w:rFonts w:hint="eastAsia"/>
              </w:rPr>
              <w:t>7.5 物理的及び環境的脅威からの保護</w:t>
            </w:r>
          </w:p>
        </w:tc>
        <w:tc>
          <w:tcPr>
            <w:tcW w:w="5528" w:type="dxa"/>
            <w:tcBorders>
              <w:top w:val="single" w:sz="8" w:space="0" w:color="000000"/>
              <w:left w:val="single" w:sz="8" w:space="0" w:color="000000"/>
              <w:bottom w:val="single" w:sz="8" w:space="0" w:color="000000"/>
              <w:right w:val="single" w:sz="8" w:space="0" w:color="000000"/>
            </w:tcBorders>
            <w:shd w:val="clear" w:color="auto" w:fill="BFBFBF"/>
            <w:tcMar>
              <w:top w:w="14" w:type="dxa"/>
              <w:left w:w="14" w:type="dxa"/>
              <w:bottom w:w="0" w:type="dxa"/>
              <w:right w:w="14" w:type="dxa"/>
            </w:tcMar>
            <w:vAlign w:val="bottom"/>
            <w:hideMark/>
          </w:tcPr>
          <w:p w14:paraId="11C6B3AC" w14:textId="77777777" w:rsidR="00445076" w:rsidRPr="002F79E6" w:rsidRDefault="00445076">
            <w:pPr>
              <w:pStyle w:val="afff6"/>
              <w:rPr>
                <w:rFonts w:ascii="Arial" w:eastAsia="ＭＳ Ｐゴシック" w:hAnsi="Arial"/>
                <w:kern w:val="0"/>
                <w:sz w:val="36"/>
                <w:szCs w:val="36"/>
              </w:rPr>
            </w:pPr>
            <w:r w:rsidRPr="002F79E6">
              <w:rPr>
                <w:rFonts w:hint="eastAsia"/>
              </w:rPr>
              <w:t>7.12 ケーブル配線のセキュリティ</w:t>
            </w:r>
          </w:p>
        </w:tc>
      </w:tr>
      <w:tr w:rsidR="00445076" w:rsidRPr="002F79E6" w14:paraId="3B9F9E9E" w14:textId="77777777">
        <w:trPr>
          <w:trHeight w:val="344"/>
        </w:trPr>
        <w:tc>
          <w:tcPr>
            <w:tcW w:w="4952" w:type="dxa"/>
            <w:tcBorders>
              <w:top w:val="single" w:sz="8" w:space="0" w:color="000000"/>
              <w:left w:val="single" w:sz="8" w:space="0" w:color="000000"/>
              <w:bottom w:val="single" w:sz="8" w:space="0" w:color="000000"/>
              <w:right w:val="single" w:sz="8" w:space="0" w:color="000000"/>
            </w:tcBorders>
            <w:shd w:val="clear" w:color="auto" w:fill="BFBFBF"/>
            <w:tcMar>
              <w:top w:w="14" w:type="dxa"/>
              <w:left w:w="14" w:type="dxa"/>
              <w:bottom w:w="0" w:type="dxa"/>
              <w:right w:w="14" w:type="dxa"/>
            </w:tcMar>
            <w:vAlign w:val="bottom"/>
            <w:hideMark/>
          </w:tcPr>
          <w:p w14:paraId="63F77BC5" w14:textId="77777777" w:rsidR="00445076" w:rsidRPr="002F79E6" w:rsidRDefault="00445076">
            <w:pPr>
              <w:pStyle w:val="afff6"/>
              <w:rPr>
                <w:rFonts w:ascii="Arial" w:eastAsia="ＭＳ Ｐゴシック" w:hAnsi="Arial"/>
                <w:kern w:val="0"/>
                <w:sz w:val="36"/>
                <w:szCs w:val="36"/>
              </w:rPr>
            </w:pPr>
            <w:r w:rsidRPr="002F79E6">
              <w:rPr>
                <w:rFonts w:hint="eastAsia"/>
              </w:rPr>
              <w:t>7.6 セキュリティを保つべき領域での作業</w:t>
            </w:r>
          </w:p>
        </w:tc>
        <w:tc>
          <w:tcPr>
            <w:tcW w:w="5528" w:type="dxa"/>
            <w:tcBorders>
              <w:top w:val="single" w:sz="8" w:space="0" w:color="000000"/>
              <w:left w:val="single" w:sz="8" w:space="0" w:color="000000"/>
              <w:bottom w:val="single" w:sz="8" w:space="0" w:color="000000"/>
              <w:right w:val="single" w:sz="8" w:space="0" w:color="000000"/>
            </w:tcBorders>
            <w:shd w:val="clear" w:color="auto" w:fill="BFBFBF"/>
            <w:tcMar>
              <w:top w:w="14" w:type="dxa"/>
              <w:left w:w="14" w:type="dxa"/>
              <w:bottom w:w="0" w:type="dxa"/>
              <w:right w:w="14" w:type="dxa"/>
            </w:tcMar>
            <w:vAlign w:val="bottom"/>
            <w:hideMark/>
          </w:tcPr>
          <w:p w14:paraId="28540DBC" w14:textId="77777777" w:rsidR="00445076" w:rsidRPr="002F79E6" w:rsidRDefault="00445076">
            <w:pPr>
              <w:pStyle w:val="afff6"/>
              <w:rPr>
                <w:rFonts w:ascii="Arial" w:eastAsia="ＭＳ Ｐゴシック" w:hAnsi="Arial"/>
                <w:kern w:val="0"/>
                <w:sz w:val="36"/>
                <w:szCs w:val="36"/>
              </w:rPr>
            </w:pPr>
            <w:r w:rsidRPr="002F79E6">
              <w:rPr>
                <w:rFonts w:hint="eastAsia"/>
              </w:rPr>
              <w:t>7.13 装置の保守</w:t>
            </w:r>
          </w:p>
        </w:tc>
      </w:tr>
      <w:tr w:rsidR="00445076" w:rsidRPr="002F79E6" w14:paraId="6418575B" w14:textId="77777777">
        <w:trPr>
          <w:trHeight w:val="344"/>
        </w:trPr>
        <w:tc>
          <w:tcPr>
            <w:tcW w:w="4952" w:type="dxa"/>
            <w:tcBorders>
              <w:top w:val="single" w:sz="8" w:space="0" w:color="000000"/>
              <w:left w:val="single" w:sz="8" w:space="0" w:color="000000"/>
              <w:bottom w:val="single" w:sz="8" w:space="0" w:color="000000"/>
              <w:right w:val="single" w:sz="8" w:space="0" w:color="000000"/>
            </w:tcBorders>
            <w:shd w:val="clear" w:color="auto" w:fill="BFBFBF"/>
            <w:tcMar>
              <w:top w:w="14" w:type="dxa"/>
              <w:left w:w="14" w:type="dxa"/>
              <w:bottom w:w="0" w:type="dxa"/>
              <w:right w:w="14" w:type="dxa"/>
            </w:tcMar>
            <w:vAlign w:val="bottom"/>
            <w:hideMark/>
          </w:tcPr>
          <w:p w14:paraId="7594EB83" w14:textId="77777777" w:rsidR="00445076" w:rsidRPr="002F79E6" w:rsidRDefault="00445076">
            <w:pPr>
              <w:pStyle w:val="afff6"/>
              <w:rPr>
                <w:rFonts w:ascii="Arial" w:eastAsia="ＭＳ Ｐゴシック" w:hAnsi="Arial"/>
                <w:kern w:val="0"/>
                <w:sz w:val="36"/>
                <w:szCs w:val="36"/>
              </w:rPr>
            </w:pPr>
            <w:r w:rsidRPr="002F79E6">
              <w:rPr>
                <w:rFonts w:hint="eastAsia"/>
              </w:rPr>
              <w:t>7.7 クリアデスク・クリアスクリーン</w:t>
            </w:r>
          </w:p>
        </w:tc>
        <w:tc>
          <w:tcPr>
            <w:tcW w:w="5528" w:type="dxa"/>
            <w:tcBorders>
              <w:top w:val="single" w:sz="8" w:space="0" w:color="000000"/>
              <w:left w:val="single" w:sz="8" w:space="0" w:color="000000"/>
              <w:bottom w:val="single" w:sz="8" w:space="0" w:color="000000"/>
              <w:right w:val="single" w:sz="8" w:space="0" w:color="000000"/>
            </w:tcBorders>
            <w:shd w:val="clear" w:color="auto" w:fill="BFBFBF"/>
            <w:tcMar>
              <w:top w:w="14" w:type="dxa"/>
              <w:left w:w="14" w:type="dxa"/>
              <w:bottom w:w="0" w:type="dxa"/>
              <w:right w:w="14" w:type="dxa"/>
            </w:tcMar>
            <w:vAlign w:val="bottom"/>
            <w:hideMark/>
          </w:tcPr>
          <w:p w14:paraId="6D1BF1CE" w14:textId="77777777" w:rsidR="00445076" w:rsidRPr="002F79E6" w:rsidRDefault="00445076">
            <w:pPr>
              <w:pStyle w:val="afff6"/>
              <w:rPr>
                <w:rFonts w:ascii="Arial" w:eastAsia="ＭＳ Ｐゴシック" w:hAnsi="Arial"/>
                <w:kern w:val="0"/>
                <w:sz w:val="36"/>
                <w:szCs w:val="36"/>
              </w:rPr>
            </w:pPr>
            <w:r w:rsidRPr="002F79E6">
              <w:rPr>
                <w:rFonts w:hint="eastAsia"/>
              </w:rPr>
              <w:t>7.14 装置のセキュリティを保った処分又は再利用</w:t>
            </w:r>
          </w:p>
        </w:tc>
      </w:tr>
    </w:tbl>
    <w:p w14:paraId="14DC3114" w14:textId="77777777" w:rsidR="00445076" w:rsidRPr="002F79E6" w:rsidRDefault="00445076">
      <w:pPr>
        <w:ind w:firstLineChars="0" w:firstLine="0"/>
      </w:pPr>
    </w:p>
    <w:tbl>
      <w:tblPr>
        <w:tblW w:w="10480" w:type="dxa"/>
        <w:tblCellMar>
          <w:left w:w="0" w:type="dxa"/>
          <w:right w:w="0" w:type="dxa"/>
        </w:tblCellMar>
        <w:tblLook w:val="0600" w:firstRow="0" w:lastRow="0" w:firstColumn="0" w:lastColumn="0" w:noHBand="1" w:noVBand="1"/>
      </w:tblPr>
      <w:tblGrid>
        <w:gridCol w:w="4952"/>
        <w:gridCol w:w="5528"/>
      </w:tblGrid>
      <w:tr w:rsidR="00445076" w:rsidRPr="00B07D73" w14:paraId="434D19B9" w14:textId="77777777" w:rsidTr="00F7674B">
        <w:trPr>
          <w:trHeight w:val="71"/>
        </w:trPr>
        <w:tc>
          <w:tcPr>
            <w:tcW w:w="10480" w:type="dxa"/>
            <w:gridSpan w:val="2"/>
            <w:tcBorders>
              <w:top w:val="single" w:sz="8" w:space="0" w:color="000000"/>
              <w:left w:val="single" w:sz="8" w:space="0" w:color="000000"/>
              <w:bottom w:val="single" w:sz="8" w:space="0" w:color="000000"/>
              <w:right w:val="single" w:sz="8" w:space="0" w:color="000000"/>
            </w:tcBorders>
            <w:shd w:val="clear" w:color="auto" w:fill="9DC3E6"/>
            <w:tcMar>
              <w:top w:w="12" w:type="dxa"/>
              <w:left w:w="12" w:type="dxa"/>
              <w:bottom w:w="0" w:type="dxa"/>
              <w:right w:w="12" w:type="dxa"/>
            </w:tcMar>
            <w:vAlign w:val="bottom"/>
          </w:tcPr>
          <w:p w14:paraId="5E5378C6" w14:textId="77777777" w:rsidR="00445076" w:rsidRPr="00B07D73" w:rsidRDefault="00445076">
            <w:pPr>
              <w:pStyle w:val="afff8"/>
            </w:pPr>
            <w:r w:rsidRPr="00396D34">
              <w:t>8.技術的管理策</w:t>
            </w:r>
          </w:p>
        </w:tc>
      </w:tr>
      <w:tr w:rsidR="00445076" w:rsidRPr="00B07D73" w14:paraId="7936CD92" w14:textId="77777777" w:rsidTr="004554AE">
        <w:trPr>
          <w:trHeight w:val="34"/>
        </w:trPr>
        <w:tc>
          <w:tcPr>
            <w:tcW w:w="4952" w:type="dxa"/>
            <w:tcBorders>
              <w:top w:val="single" w:sz="8" w:space="0" w:color="000000"/>
              <w:left w:val="single" w:sz="8" w:space="0" w:color="000000"/>
              <w:bottom w:val="single" w:sz="8" w:space="0" w:color="000000"/>
              <w:right w:val="single" w:sz="8" w:space="0" w:color="000000"/>
            </w:tcBorders>
            <w:shd w:val="clear" w:color="auto" w:fill="9DC3E6"/>
            <w:tcMar>
              <w:top w:w="12" w:type="dxa"/>
              <w:left w:w="12" w:type="dxa"/>
              <w:bottom w:w="0" w:type="dxa"/>
              <w:right w:w="12" w:type="dxa"/>
            </w:tcMar>
            <w:vAlign w:val="bottom"/>
            <w:hideMark/>
          </w:tcPr>
          <w:p w14:paraId="7FE0A738" w14:textId="77777777" w:rsidR="00445076" w:rsidRPr="00B07D73" w:rsidRDefault="00445076">
            <w:pPr>
              <w:pStyle w:val="afff6"/>
              <w:rPr>
                <w:rFonts w:ascii="Arial" w:eastAsia="ＭＳ Ｐゴシック" w:hAnsi="Arial"/>
                <w:kern w:val="0"/>
                <w:sz w:val="36"/>
                <w:szCs w:val="36"/>
              </w:rPr>
            </w:pPr>
            <w:r w:rsidRPr="00B07D73">
              <w:rPr>
                <w:rFonts w:hint="eastAsia"/>
              </w:rPr>
              <w:t>8.1 利用者終端装置</w:t>
            </w:r>
          </w:p>
        </w:tc>
        <w:tc>
          <w:tcPr>
            <w:tcW w:w="5528" w:type="dxa"/>
            <w:tcBorders>
              <w:top w:val="single" w:sz="8" w:space="0" w:color="000000"/>
              <w:left w:val="single" w:sz="8" w:space="0" w:color="000000"/>
              <w:bottom w:val="single" w:sz="8" w:space="0" w:color="000000"/>
              <w:right w:val="single" w:sz="8" w:space="0" w:color="000000"/>
            </w:tcBorders>
            <w:shd w:val="clear" w:color="auto" w:fill="9DC3E6"/>
            <w:tcMar>
              <w:top w:w="12" w:type="dxa"/>
              <w:left w:w="12" w:type="dxa"/>
              <w:bottom w:w="0" w:type="dxa"/>
              <w:right w:w="12" w:type="dxa"/>
            </w:tcMar>
            <w:vAlign w:val="bottom"/>
            <w:hideMark/>
          </w:tcPr>
          <w:p w14:paraId="687C0774" w14:textId="306B0882" w:rsidR="00445076" w:rsidRPr="00B07D73" w:rsidRDefault="00445076">
            <w:pPr>
              <w:pStyle w:val="afff6"/>
              <w:rPr>
                <w:rFonts w:ascii="Arial" w:eastAsia="ＭＳ Ｐゴシック" w:hAnsi="Arial"/>
                <w:kern w:val="0"/>
                <w:sz w:val="36"/>
                <w:szCs w:val="36"/>
              </w:rPr>
            </w:pPr>
            <w:r w:rsidRPr="00B07D73">
              <w:rPr>
                <w:rFonts w:hint="eastAsia"/>
              </w:rPr>
              <w:t>8.18 特権的な</w:t>
            </w:r>
            <w:bookmarkStart w:id="964" w:name="■ユーティリティプログラム13ー3ー2"/>
            <w:r w:rsidR="00E1161B">
              <w:fldChar w:fldCharType="begin"/>
            </w:r>
            <w:r w:rsidR="00E1161B">
              <w:rPr>
                <w:rFonts w:hint="eastAsia"/>
              </w:rPr>
              <w:instrText xml:space="preserve">HYPERLINK </w:instrText>
            </w:r>
            <w:r w:rsidR="00E1161B">
              <w:instrText xml:space="preserve"> \l "</w:instrText>
            </w:r>
            <w:r w:rsidR="00E1161B">
              <w:rPr>
                <w:rFonts w:hint="eastAsia"/>
              </w:rPr>
              <w:instrText>■ユーティリティプログラム</w:instrText>
            </w:r>
            <w:r w:rsidR="00E1161B">
              <w:instrText>"</w:instrText>
            </w:r>
            <w:r w:rsidR="00E1161B">
              <w:fldChar w:fldCharType="separate"/>
            </w:r>
            <w:r w:rsidRPr="00E1161B">
              <w:rPr>
                <w:rStyle w:val="a7"/>
                <w:rFonts w:hint="eastAsia"/>
              </w:rPr>
              <w:t>ユーティリティプログラム</w:t>
            </w:r>
            <w:bookmarkEnd w:id="964"/>
            <w:r w:rsidR="00E1161B">
              <w:fldChar w:fldCharType="end"/>
            </w:r>
            <w:r w:rsidRPr="00B07D73">
              <w:rPr>
                <w:rFonts w:hint="eastAsia"/>
              </w:rPr>
              <w:t>の使用</w:t>
            </w:r>
          </w:p>
        </w:tc>
      </w:tr>
      <w:tr w:rsidR="00445076" w:rsidRPr="00B07D73" w14:paraId="66D58816" w14:textId="77777777">
        <w:trPr>
          <w:trHeight w:val="289"/>
        </w:trPr>
        <w:tc>
          <w:tcPr>
            <w:tcW w:w="4952" w:type="dxa"/>
            <w:tcBorders>
              <w:top w:val="single" w:sz="8" w:space="0" w:color="000000"/>
              <w:left w:val="single" w:sz="8" w:space="0" w:color="000000"/>
              <w:bottom w:val="single" w:sz="8" w:space="0" w:color="000000"/>
              <w:right w:val="single" w:sz="8" w:space="0" w:color="000000"/>
            </w:tcBorders>
            <w:shd w:val="clear" w:color="auto" w:fill="9DC3E6"/>
            <w:tcMar>
              <w:top w:w="12" w:type="dxa"/>
              <w:left w:w="12" w:type="dxa"/>
              <w:bottom w:w="0" w:type="dxa"/>
              <w:right w:w="12" w:type="dxa"/>
            </w:tcMar>
            <w:vAlign w:val="bottom"/>
            <w:hideMark/>
          </w:tcPr>
          <w:p w14:paraId="4679517A" w14:textId="77777777" w:rsidR="00445076" w:rsidRPr="00B07D73" w:rsidRDefault="00445076">
            <w:pPr>
              <w:pStyle w:val="afff6"/>
              <w:rPr>
                <w:rFonts w:ascii="Arial" w:eastAsia="ＭＳ Ｐゴシック" w:hAnsi="Arial"/>
                <w:kern w:val="0"/>
                <w:sz w:val="36"/>
                <w:szCs w:val="36"/>
              </w:rPr>
            </w:pPr>
            <w:r w:rsidRPr="00B07D73">
              <w:rPr>
                <w:rFonts w:hint="eastAsia"/>
              </w:rPr>
              <w:t>8.2 特権的アクセス権</w:t>
            </w:r>
          </w:p>
        </w:tc>
        <w:tc>
          <w:tcPr>
            <w:tcW w:w="5528" w:type="dxa"/>
            <w:tcBorders>
              <w:top w:val="single" w:sz="8" w:space="0" w:color="000000"/>
              <w:left w:val="single" w:sz="8" w:space="0" w:color="000000"/>
              <w:bottom w:val="single" w:sz="8" w:space="0" w:color="000000"/>
              <w:right w:val="single" w:sz="8" w:space="0" w:color="000000"/>
            </w:tcBorders>
            <w:shd w:val="clear" w:color="auto" w:fill="9DC3E6"/>
            <w:tcMar>
              <w:top w:w="12" w:type="dxa"/>
              <w:left w:w="12" w:type="dxa"/>
              <w:bottom w:w="0" w:type="dxa"/>
              <w:right w:w="12" w:type="dxa"/>
            </w:tcMar>
            <w:vAlign w:val="bottom"/>
            <w:hideMark/>
          </w:tcPr>
          <w:p w14:paraId="37377D7A" w14:textId="77777777" w:rsidR="00445076" w:rsidRPr="00B07D73" w:rsidRDefault="00445076">
            <w:pPr>
              <w:pStyle w:val="afff6"/>
              <w:rPr>
                <w:rFonts w:ascii="Arial" w:eastAsia="ＭＳ Ｐゴシック" w:hAnsi="Arial"/>
                <w:kern w:val="0"/>
                <w:sz w:val="36"/>
                <w:szCs w:val="36"/>
              </w:rPr>
            </w:pPr>
            <w:r w:rsidRPr="00B07D73">
              <w:rPr>
                <w:rFonts w:hint="eastAsia"/>
              </w:rPr>
              <w:t>8.19 運用システムに関わるソフトウェアの導入</w:t>
            </w:r>
          </w:p>
        </w:tc>
      </w:tr>
      <w:tr w:rsidR="00445076" w:rsidRPr="00B07D73" w14:paraId="44A32316" w14:textId="77777777">
        <w:trPr>
          <w:trHeight w:val="289"/>
        </w:trPr>
        <w:tc>
          <w:tcPr>
            <w:tcW w:w="4952" w:type="dxa"/>
            <w:tcBorders>
              <w:top w:val="single" w:sz="8" w:space="0" w:color="000000"/>
              <w:left w:val="single" w:sz="8" w:space="0" w:color="000000"/>
              <w:bottom w:val="single" w:sz="8" w:space="0" w:color="000000"/>
              <w:right w:val="single" w:sz="8" w:space="0" w:color="000000"/>
            </w:tcBorders>
            <w:shd w:val="clear" w:color="auto" w:fill="9DC3E6"/>
            <w:tcMar>
              <w:top w:w="12" w:type="dxa"/>
              <w:left w:w="12" w:type="dxa"/>
              <w:bottom w:w="0" w:type="dxa"/>
              <w:right w:w="12" w:type="dxa"/>
            </w:tcMar>
            <w:vAlign w:val="bottom"/>
            <w:hideMark/>
          </w:tcPr>
          <w:p w14:paraId="28D29ADF" w14:textId="77777777" w:rsidR="00445076" w:rsidRPr="00B07D73" w:rsidRDefault="00445076">
            <w:pPr>
              <w:pStyle w:val="afff6"/>
              <w:rPr>
                <w:rFonts w:ascii="Arial" w:eastAsia="ＭＳ Ｐゴシック" w:hAnsi="Arial"/>
                <w:kern w:val="0"/>
                <w:sz w:val="36"/>
                <w:szCs w:val="36"/>
              </w:rPr>
            </w:pPr>
            <w:r w:rsidRPr="00B07D73">
              <w:rPr>
                <w:rFonts w:hint="eastAsia"/>
              </w:rPr>
              <w:t>8.3 情報へのアクセス制限</w:t>
            </w:r>
          </w:p>
        </w:tc>
        <w:tc>
          <w:tcPr>
            <w:tcW w:w="5528" w:type="dxa"/>
            <w:tcBorders>
              <w:top w:val="single" w:sz="8" w:space="0" w:color="000000"/>
              <w:left w:val="single" w:sz="8" w:space="0" w:color="000000"/>
              <w:bottom w:val="single" w:sz="8" w:space="0" w:color="000000"/>
              <w:right w:val="single" w:sz="8" w:space="0" w:color="000000"/>
            </w:tcBorders>
            <w:shd w:val="clear" w:color="auto" w:fill="9DC3E6"/>
            <w:tcMar>
              <w:top w:w="12" w:type="dxa"/>
              <w:left w:w="12" w:type="dxa"/>
              <w:bottom w:w="0" w:type="dxa"/>
              <w:right w:w="12" w:type="dxa"/>
            </w:tcMar>
            <w:vAlign w:val="bottom"/>
            <w:hideMark/>
          </w:tcPr>
          <w:p w14:paraId="328C1F8D" w14:textId="77777777" w:rsidR="00445076" w:rsidRPr="00B07D73" w:rsidRDefault="00445076">
            <w:pPr>
              <w:pStyle w:val="afff6"/>
              <w:rPr>
                <w:rFonts w:ascii="Arial" w:eastAsia="ＭＳ Ｐゴシック" w:hAnsi="Arial"/>
                <w:kern w:val="0"/>
                <w:sz w:val="36"/>
                <w:szCs w:val="36"/>
              </w:rPr>
            </w:pPr>
            <w:r w:rsidRPr="00B07D73">
              <w:rPr>
                <w:rFonts w:hint="eastAsia"/>
              </w:rPr>
              <w:t>8.20 ネットワークのセキュリティ</w:t>
            </w:r>
          </w:p>
        </w:tc>
      </w:tr>
      <w:tr w:rsidR="00445076" w:rsidRPr="00B07D73" w14:paraId="79B928EA" w14:textId="77777777">
        <w:trPr>
          <w:trHeight w:val="289"/>
        </w:trPr>
        <w:tc>
          <w:tcPr>
            <w:tcW w:w="4952" w:type="dxa"/>
            <w:tcBorders>
              <w:top w:val="single" w:sz="8" w:space="0" w:color="000000"/>
              <w:left w:val="single" w:sz="8" w:space="0" w:color="000000"/>
              <w:bottom w:val="single" w:sz="8" w:space="0" w:color="000000"/>
              <w:right w:val="single" w:sz="8" w:space="0" w:color="000000"/>
            </w:tcBorders>
            <w:shd w:val="clear" w:color="auto" w:fill="9DC3E6"/>
            <w:tcMar>
              <w:top w:w="12" w:type="dxa"/>
              <w:left w:w="12" w:type="dxa"/>
              <w:bottom w:w="0" w:type="dxa"/>
              <w:right w:w="12" w:type="dxa"/>
            </w:tcMar>
            <w:vAlign w:val="bottom"/>
            <w:hideMark/>
          </w:tcPr>
          <w:p w14:paraId="4185EC0B" w14:textId="77777777" w:rsidR="00445076" w:rsidRPr="00B07D73" w:rsidRDefault="00445076">
            <w:pPr>
              <w:pStyle w:val="afff6"/>
              <w:rPr>
                <w:rFonts w:ascii="Arial" w:eastAsia="ＭＳ Ｐゴシック" w:hAnsi="Arial"/>
                <w:kern w:val="0"/>
                <w:sz w:val="36"/>
                <w:szCs w:val="36"/>
              </w:rPr>
            </w:pPr>
            <w:r w:rsidRPr="00B07D73">
              <w:rPr>
                <w:rFonts w:hint="eastAsia"/>
              </w:rPr>
              <w:t>8.4 ソースコードへのアクセス</w:t>
            </w:r>
          </w:p>
        </w:tc>
        <w:tc>
          <w:tcPr>
            <w:tcW w:w="5528" w:type="dxa"/>
            <w:tcBorders>
              <w:top w:val="single" w:sz="8" w:space="0" w:color="000000"/>
              <w:left w:val="single" w:sz="8" w:space="0" w:color="000000"/>
              <w:bottom w:val="single" w:sz="8" w:space="0" w:color="000000"/>
              <w:right w:val="single" w:sz="8" w:space="0" w:color="000000"/>
            </w:tcBorders>
            <w:shd w:val="clear" w:color="auto" w:fill="9DC3E6"/>
            <w:tcMar>
              <w:top w:w="12" w:type="dxa"/>
              <w:left w:w="12" w:type="dxa"/>
              <w:bottom w:w="0" w:type="dxa"/>
              <w:right w:w="12" w:type="dxa"/>
            </w:tcMar>
            <w:vAlign w:val="bottom"/>
            <w:hideMark/>
          </w:tcPr>
          <w:p w14:paraId="49BD2ECC" w14:textId="77777777" w:rsidR="00445076" w:rsidRPr="00B07D73" w:rsidRDefault="00445076">
            <w:pPr>
              <w:pStyle w:val="afff6"/>
              <w:rPr>
                <w:rFonts w:ascii="Arial" w:eastAsia="ＭＳ Ｐゴシック" w:hAnsi="Arial"/>
                <w:kern w:val="0"/>
                <w:sz w:val="36"/>
                <w:szCs w:val="36"/>
              </w:rPr>
            </w:pPr>
            <w:r w:rsidRPr="00B07D73">
              <w:rPr>
                <w:rFonts w:hint="eastAsia"/>
              </w:rPr>
              <w:t>8.21 ネットワークサービスのセキュリティ</w:t>
            </w:r>
          </w:p>
        </w:tc>
      </w:tr>
      <w:tr w:rsidR="00445076" w:rsidRPr="00B07D73" w14:paraId="6B55C012" w14:textId="77777777">
        <w:trPr>
          <w:trHeight w:val="289"/>
        </w:trPr>
        <w:tc>
          <w:tcPr>
            <w:tcW w:w="4952" w:type="dxa"/>
            <w:tcBorders>
              <w:top w:val="single" w:sz="8" w:space="0" w:color="000000"/>
              <w:left w:val="single" w:sz="8" w:space="0" w:color="000000"/>
              <w:bottom w:val="single" w:sz="8" w:space="0" w:color="000000"/>
              <w:right w:val="single" w:sz="8" w:space="0" w:color="000000"/>
            </w:tcBorders>
            <w:shd w:val="clear" w:color="auto" w:fill="9DC3E6"/>
            <w:tcMar>
              <w:top w:w="12" w:type="dxa"/>
              <w:left w:w="12" w:type="dxa"/>
              <w:bottom w:w="0" w:type="dxa"/>
              <w:right w:w="12" w:type="dxa"/>
            </w:tcMar>
            <w:vAlign w:val="bottom"/>
            <w:hideMark/>
          </w:tcPr>
          <w:p w14:paraId="4F638CEC" w14:textId="77777777" w:rsidR="00445076" w:rsidRPr="00B07D73" w:rsidRDefault="00445076">
            <w:pPr>
              <w:pStyle w:val="afff6"/>
              <w:rPr>
                <w:rFonts w:ascii="Arial" w:eastAsia="ＭＳ Ｐゴシック" w:hAnsi="Arial"/>
                <w:kern w:val="0"/>
                <w:sz w:val="36"/>
                <w:szCs w:val="36"/>
              </w:rPr>
            </w:pPr>
            <w:r w:rsidRPr="00B07D73">
              <w:rPr>
                <w:rFonts w:hint="eastAsia"/>
              </w:rPr>
              <w:t>8.5 セキュリティを保った認証</w:t>
            </w:r>
          </w:p>
        </w:tc>
        <w:tc>
          <w:tcPr>
            <w:tcW w:w="5528" w:type="dxa"/>
            <w:tcBorders>
              <w:top w:val="single" w:sz="8" w:space="0" w:color="000000"/>
              <w:left w:val="single" w:sz="8" w:space="0" w:color="000000"/>
              <w:bottom w:val="single" w:sz="8" w:space="0" w:color="000000"/>
              <w:right w:val="single" w:sz="8" w:space="0" w:color="000000"/>
            </w:tcBorders>
            <w:shd w:val="clear" w:color="auto" w:fill="9DC3E6"/>
            <w:tcMar>
              <w:top w:w="12" w:type="dxa"/>
              <w:left w:w="12" w:type="dxa"/>
              <w:bottom w:w="0" w:type="dxa"/>
              <w:right w:w="12" w:type="dxa"/>
            </w:tcMar>
            <w:vAlign w:val="bottom"/>
            <w:hideMark/>
          </w:tcPr>
          <w:p w14:paraId="39221393" w14:textId="77777777" w:rsidR="00445076" w:rsidRPr="00B07D73" w:rsidRDefault="00445076">
            <w:pPr>
              <w:pStyle w:val="afff6"/>
              <w:rPr>
                <w:rFonts w:ascii="Arial" w:eastAsia="ＭＳ Ｐゴシック" w:hAnsi="Arial"/>
                <w:kern w:val="0"/>
                <w:sz w:val="36"/>
                <w:szCs w:val="36"/>
              </w:rPr>
            </w:pPr>
            <w:r w:rsidRPr="00B07D73">
              <w:rPr>
                <w:rFonts w:hint="eastAsia"/>
              </w:rPr>
              <w:t>8.22 ネットワークの分離</w:t>
            </w:r>
          </w:p>
        </w:tc>
      </w:tr>
      <w:tr w:rsidR="00445076" w:rsidRPr="00B07D73" w14:paraId="7EE94E94" w14:textId="77777777">
        <w:trPr>
          <w:trHeight w:val="289"/>
        </w:trPr>
        <w:tc>
          <w:tcPr>
            <w:tcW w:w="4952" w:type="dxa"/>
            <w:tcBorders>
              <w:top w:val="single" w:sz="8" w:space="0" w:color="000000"/>
              <w:left w:val="single" w:sz="8" w:space="0" w:color="000000"/>
              <w:bottom w:val="single" w:sz="8" w:space="0" w:color="000000"/>
              <w:right w:val="single" w:sz="8" w:space="0" w:color="000000"/>
            </w:tcBorders>
            <w:shd w:val="clear" w:color="auto" w:fill="9DC3E6"/>
            <w:tcMar>
              <w:top w:w="12" w:type="dxa"/>
              <w:left w:w="12" w:type="dxa"/>
              <w:bottom w:w="0" w:type="dxa"/>
              <w:right w:w="12" w:type="dxa"/>
            </w:tcMar>
            <w:vAlign w:val="bottom"/>
            <w:hideMark/>
          </w:tcPr>
          <w:p w14:paraId="53B6724A" w14:textId="77777777" w:rsidR="00445076" w:rsidRPr="00B07D73" w:rsidRDefault="00445076">
            <w:pPr>
              <w:pStyle w:val="afff6"/>
              <w:rPr>
                <w:rFonts w:ascii="Arial" w:eastAsia="ＭＳ Ｐゴシック" w:hAnsi="Arial"/>
                <w:kern w:val="0"/>
                <w:sz w:val="36"/>
                <w:szCs w:val="36"/>
              </w:rPr>
            </w:pPr>
            <w:r w:rsidRPr="00B07D73">
              <w:rPr>
                <w:rFonts w:hint="eastAsia"/>
              </w:rPr>
              <w:t>8.6 容量・能力の管理</w:t>
            </w:r>
          </w:p>
        </w:tc>
        <w:tc>
          <w:tcPr>
            <w:tcW w:w="5528" w:type="dxa"/>
            <w:tcBorders>
              <w:top w:val="single" w:sz="8" w:space="0" w:color="000000"/>
              <w:left w:val="single" w:sz="8" w:space="0" w:color="000000"/>
              <w:bottom w:val="single" w:sz="8" w:space="0" w:color="000000"/>
              <w:right w:val="single" w:sz="8" w:space="0" w:color="000000"/>
            </w:tcBorders>
            <w:shd w:val="clear" w:color="auto" w:fill="9DC3E6"/>
            <w:tcMar>
              <w:top w:w="12" w:type="dxa"/>
              <w:left w:w="12" w:type="dxa"/>
              <w:bottom w:w="0" w:type="dxa"/>
              <w:right w:w="12" w:type="dxa"/>
            </w:tcMar>
            <w:vAlign w:val="bottom"/>
            <w:hideMark/>
          </w:tcPr>
          <w:p w14:paraId="194B758D" w14:textId="77777777" w:rsidR="00445076" w:rsidRPr="00B07D73" w:rsidRDefault="00445076">
            <w:pPr>
              <w:pStyle w:val="afff6"/>
              <w:rPr>
                <w:rFonts w:ascii="Arial" w:eastAsia="ＭＳ Ｐゴシック" w:hAnsi="Arial"/>
                <w:kern w:val="0"/>
                <w:sz w:val="36"/>
                <w:szCs w:val="36"/>
              </w:rPr>
            </w:pPr>
            <w:r w:rsidRPr="00B07D73">
              <w:rPr>
                <w:rFonts w:hint="eastAsia"/>
              </w:rPr>
              <w:t>8.23 ウェブ・フィルタリング</w:t>
            </w:r>
          </w:p>
        </w:tc>
      </w:tr>
      <w:tr w:rsidR="00445076" w:rsidRPr="00B07D73" w14:paraId="68E9DCB4" w14:textId="77777777">
        <w:trPr>
          <w:trHeight w:val="289"/>
        </w:trPr>
        <w:tc>
          <w:tcPr>
            <w:tcW w:w="4952" w:type="dxa"/>
            <w:tcBorders>
              <w:top w:val="single" w:sz="8" w:space="0" w:color="000000"/>
              <w:left w:val="single" w:sz="8" w:space="0" w:color="000000"/>
              <w:bottom w:val="single" w:sz="8" w:space="0" w:color="000000"/>
              <w:right w:val="single" w:sz="8" w:space="0" w:color="000000"/>
            </w:tcBorders>
            <w:shd w:val="clear" w:color="auto" w:fill="9DC3E6"/>
            <w:tcMar>
              <w:top w:w="12" w:type="dxa"/>
              <w:left w:w="12" w:type="dxa"/>
              <w:bottom w:w="0" w:type="dxa"/>
              <w:right w:w="12" w:type="dxa"/>
            </w:tcMar>
            <w:vAlign w:val="bottom"/>
            <w:hideMark/>
          </w:tcPr>
          <w:p w14:paraId="577871FC" w14:textId="77777777" w:rsidR="00445076" w:rsidRPr="00B07D73" w:rsidRDefault="00445076">
            <w:pPr>
              <w:pStyle w:val="afff6"/>
              <w:rPr>
                <w:rFonts w:ascii="Arial" w:eastAsia="ＭＳ Ｐゴシック" w:hAnsi="Arial"/>
                <w:kern w:val="0"/>
                <w:sz w:val="36"/>
                <w:szCs w:val="36"/>
              </w:rPr>
            </w:pPr>
            <w:r w:rsidRPr="00B07D73">
              <w:rPr>
                <w:rFonts w:hint="eastAsia"/>
              </w:rPr>
              <w:t>8.7 マルウェアに対する保護</w:t>
            </w:r>
          </w:p>
        </w:tc>
        <w:tc>
          <w:tcPr>
            <w:tcW w:w="5528" w:type="dxa"/>
            <w:tcBorders>
              <w:top w:val="single" w:sz="8" w:space="0" w:color="000000"/>
              <w:left w:val="single" w:sz="8" w:space="0" w:color="000000"/>
              <w:bottom w:val="single" w:sz="8" w:space="0" w:color="000000"/>
              <w:right w:val="single" w:sz="8" w:space="0" w:color="000000"/>
            </w:tcBorders>
            <w:shd w:val="clear" w:color="auto" w:fill="9DC3E6"/>
            <w:tcMar>
              <w:top w:w="12" w:type="dxa"/>
              <w:left w:w="12" w:type="dxa"/>
              <w:bottom w:w="0" w:type="dxa"/>
              <w:right w:w="12" w:type="dxa"/>
            </w:tcMar>
            <w:vAlign w:val="bottom"/>
            <w:hideMark/>
          </w:tcPr>
          <w:p w14:paraId="42B9B1E1" w14:textId="77777777" w:rsidR="00445076" w:rsidRPr="00B07D73" w:rsidRDefault="00445076">
            <w:pPr>
              <w:pStyle w:val="afff6"/>
              <w:rPr>
                <w:rFonts w:ascii="Arial" w:eastAsia="ＭＳ Ｐゴシック" w:hAnsi="Arial"/>
                <w:kern w:val="0"/>
                <w:sz w:val="36"/>
                <w:szCs w:val="36"/>
              </w:rPr>
            </w:pPr>
            <w:r w:rsidRPr="00B07D73">
              <w:rPr>
                <w:rFonts w:hint="eastAsia"/>
              </w:rPr>
              <w:t>8.24 暗号の使用</w:t>
            </w:r>
          </w:p>
        </w:tc>
      </w:tr>
      <w:tr w:rsidR="00445076" w:rsidRPr="00B07D73" w14:paraId="2A2A5F6C" w14:textId="77777777">
        <w:trPr>
          <w:trHeight w:val="289"/>
        </w:trPr>
        <w:tc>
          <w:tcPr>
            <w:tcW w:w="4952" w:type="dxa"/>
            <w:tcBorders>
              <w:top w:val="single" w:sz="8" w:space="0" w:color="000000"/>
              <w:left w:val="single" w:sz="8" w:space="0" w:color="000000"/>
              <w:bottom w:val="single" w:sz="8" w:space="0" w:color="000000"/>
              <w:right w:val="single" w:sz="8" w:space="0" w:color="000000"/>
            </w:tcBorders>
            <w:shd w:val="clear" w:color="auto" w:fill="9DC3E6"/>
            <w:tcMar>
              <w:top w:w="12" w:type="dxa"/>
              <w:left w:w="12" w:type="dxa"/>
              <w:bottom w:w="0" w:type="dxa"/>
              <w:right w:w="12" w:type="dxa"/>
            </w:tcMar>
            <w:vAlign w:val="bottom"/>
            <w:hideMark/>
          </w:tcPr>
          <w:p w14:paraId="6EC4C8AB" w14:textId="77777777" w:rsidR="00445076" w:rsidRPr="00B07D73" w:rsidRDefault="00445076">
            <w:pPr>
              <w:pStyle w:val="afff6"/>
              <w:rPr>
                <w:rFonts w:ascii="Arial" w:eastAsia="ＭＳ Ｐゴシック" w:hAnsi="Arial"/>
                <w:kern w:val="0"/>
                <w:sz w:val="36"/>
                <w:szCs w:val="36"/>
              </w:rPr>
            </w:pPr>
            <w:r w:rsidRPr="00B07D73">
              <w:rPr>
                <w:rFonts w:hint="eastAsia"/>
              </w:rPr>
              <w:t>8.8 技術的ぜい弱性の管理</w:t>
            </w:r>
          </w:p>
        </w:tc>
        <w:tc>
          <w:tcPr>
            <w:tcW w:w="5528" w:type="dxa"/>
            <w:tcBorders>
              <w:top w:val="single" w:sz="8" w:space="0" w:color="000000"/>
              <w:left w:val="single" w:sz="8" w:space="0" w:color="000000"/>
              <w:bottom w:val="single" w:sz="8" w:space="0" w:color="000000"/>
              <w:right w:val="single" w:sz="8" w:space="0" w:color="000000"/>
            </w:tcBorders>
            <w:shd w:val="clear" w:color="auto" w:fill="9DC3E6"/>
            <w:tcMar>
              <w:top w:w="12" w:type="dxa"/>
              <w:left w:w="12" w:type="dxa"/>
              <w:bottom w:w="0" w:type="dxa"/>
              <w:right w:w="12" w:type="dxa"/>
            </w:tcMar>
            <w:vAlign w:val="bottom"/>
            <w:hideMark/>
          </w:tcPr>
          <w:p w14:paraId="0E533BD0" w14:textId="77777777" w:rsidR="00445076" w:rsidRPr="00B07D73" w:rsidRDefault="00445076">
            <w:pPr>
              <w:pStyle w:val="afff6"/>
              <w:rPr>
                <w:rFonts w:ascii="Arial" w:eastAsia="ＭＳ Ｐゴシック" w:hAnsi="Arial"/>
                <w:kern w:val="0"/>
                <w:sz w:val="36"/>
                <w:szCs w:val="36"/>
              </w:rPr>
            </w:pPr>
            <w:r w:rsidRPr="00B07D73">
              <w:rPr>
                <w:rFonts w:hint="eastAsia"/>
              </w:rPr>
              <w:t>8.25 セキュリティに配慮した開発のライフサイクル</w:t>
            </w:r>
          </w:p>
        </w:tc>
      </w:tr>
      <w:tr w:rsidR="00445076" w:rsidRPr="00B07D73" w14:paraId="7D5F40D5" w14:textId="77777777">
        <w:trPr>
          <w:trHeight w:val="289"/>
        </w:trPr>
        <w:tc>
          <w:tcPr>
            <w:tcW w:w="4952" w:type="dxa"/>
            <w:tcBorders>
              <w:top w:val="single" w:sz="8" w:space="0" w:color="000000"/>
              <w:left w:val="single" w:sz="8" w:space="0" w:color="000000"/>
              <w:bottom w:val="single" w:sz="8" w:space="0" w:color="000000"/>
              <w:right w:val="single" w:sz="8" w:space="0" w:color="000000"/>
            </w:tcBorders>
            <w:shd w:val="clear" w:color="auto" w:fill="9DC3E6"/>
            <w:tcMar>
              <w:top w:w="12" w:type="dxa"/>
              <w:left w:w="12" w:type="dxa"/>
              <w:bottom w:w="0" w:type="dxa"/>
              <w:right w:w="12" w:type="dxa"/>
            </w:tcMar>
            <w:vAlign w:val="bottom"/>
            <w:hideMark/>
          </w:tcPr>
          <w:p w14:paraId="369B894D" w14:textId="77777777" w:rsidR="00445076" w:rsidRPr="00B07D73" w:rsidRDefault="00445076">
            <w:pPr>
              <w:pStyle w:val="afff6"/>
              <w:rPr>
                <w:rFonts w:ascii="Arial" w:eastAsia="ＭＳ Ｐゴシック" w:hAnsi="Arial"/>
                <w:kern w:val="0"/>
                <w:sz w:val="36"/>
                <w:szCs w:val="36"/>
              </w:rPr>
            </w:pPr>
            <w:r w:rsidRPr="00B07D73">
              <w:rPr>
                <w:rFonts w:hint="eastAsia"/>
              </w:rPr>
              <w:t>8.9 構成管理</w:t>
            </w:r>
          </w:p>
        </w:tc>
        <w:tc>
          <w:tcPr>
            <w:tcW w:w="5528" w:type="dxa"/>
            <w:tcBorders>
              <w:top w:val="single" w:sz="8" w:space="0" w:color="000000"/>
              <w:left w:val="single" w:sz="8" w:space="0" w:color="000000"/>
              <w:bottom w:val="single" w:sz="8" w:space="0" w:color="000000"/>
              <w:right w:val="single" w:sz="8" w:space="0" w:color="000000"/>
            </w:tcBorders>
            <w:shd w:val="clear" w:color="auto" w:fill="9DC3E6"/>
            <w:tcMar>
              <w:top w:w="12" w:type="dxa"/>
              <w:left w:w="12" w:type="dxa"/>
              <w:bottom w:w="0" w:type="dxa"/>
              <w:right w:w="12" w:type="dxa"/>
            </w:tcMar>
            <w:vAlign w:val="bottom"/>
            <w:hideMark/>
          </w:tcPr>
          <w:p w14:paraId="07EF2B5D" w14:textId="77777777" w:rsidR="00445076" w:rsidRPr="00B07D73" w:rsidRDefault="00445076">
            <w:pPr>
              <w:pStyle w:val="afff6"/>
              <w:rPr>
                <w:rFonts w:ascii="Arial" w:eastAsia="ＭＳ Ｐゴシック" w:hAnsi="Arial"/>
                <w:kern w:val="0"/>
                <w:sz w:val="36"/>
                <w:szCs w:val="36"/>
              </w:rPr>
            </w:pPr>
            <w:r w:rsidRPr="00B07D73">
              <w:rPr>
                <w:rFonts w:hint="eastAsia"/>
              </w:rPr>
              <w:t>8.26 アプリケーションのセキュリティの要求事項</w:t>
            </w:r>
          </w:p>
        </w:tc>
      </w:tr>
      <w:tr w:rsidR="00445076" w:rsidRPr="00B07D73" w14:paraId="375FCAED" w14:textId="77777777">
        <w:trPr>
          <w:trHeight w:val="289"/>
        </w:trPr>
        <w:tc>
          <w:tcPr>
            <w:tcW w:w="4952" w:type="dxa"/>
            <w:tcBorders>
              <w:top w:val="single" w:sz="8" w:space="0" w:color="000000"/>
              <w:left w:val="single" w:sz="8" w:space="0" w:color="000000"/>
              <w:bottom w:val="single" w:sz="8" w:space="0" w:color="000000"/>
              <w:right w:val="single" w:sz="8" w:space="0" w:color="000000"/>
            </w:tcBorders>
            <w:shd w:val="clear" w:color="auto" w:fill="9DC3E6"/>
            <w:tcMar>
              <w:top w:w="12" w:type="dxa"/>
              <w:left w:w="12" w:type="dxa"/>
              <w:bottom w:w="0" w:type="dxa"/>
              <w:right w:w="12" w:type="dxa"/>
            </w:tcMar>
            <w:vAlign w:val="bottom"/>
            <w:hideMark/>
          </w:tcPr>
          <w:p w14:paraId="4A473878" w14:textId="77777777" w:rsidR="00445076" w:rsidRPr="00B07D73" w:rsidRDefault="00445076">
            <w:pPr>
              <w:pStyle w:val="afff6"/>
              <w:rPr>
                <w:rFonts w:ascii="Arial" w:eastAsia="ＭＳ Ｐゴシック" w:hAnsi="Arial"/>
                <w:kern w:val="0"/>
                <w:sz w:val="36"/>
                <w:szCs w:val="36"/>
              </w:rPr>
            </w:pPr>
            <w:r w:rsidRPr="00B07D73">
              <w:rPr>
                <w:rFonts w:hint="eastAsia"/>
              </w:rPr>
              <w:t>8.10 情報の削除</w:t>
            </w:r>
          </w:p>
        </w:tc>
        <w:tc>
          <w:tcPr>
            <w:tcW w:w="5528" w:type="dxa"/>
            <w:tcBorders>
              <w:top w:val="single" w:sz="8" w:space="0" w:color="000000"/>
              <w:left w:val="single" w:sz="8" w:space="0" w:color="000000"/>
              <w:bottom w:val="single" w:sz="8" w:space="0" w:color="000000"/>
              <w:right w:val="single" w:sz="8" w:space="0" w:color="000000"/>
            </w:tcBorders>
            <w:shd w:val="clear" w:color="auto" w:fill="9DC3E6"/>
            <w:tcMar>
              <w:top w:w="12" w:type="dxa"/>
              <w:left w:w="12" w:type="dxa"/>
              <w:bottom w:w="0" w:type="dxa"/>
              <w:right w:w="12" w:type="dxa"/>
            </w:tcMar>
            <w:vAlign w:val="bottom"/>
            <w:hideMark/>
          </w:tcPr>
          <w:p w14:paraId="294E2EA2" w14:textId="77777777" w:rsidR="00445076" w:rsidRPr="00B07D73" w:rsidRDefault="00445076">
            <w:pPr>
              <w:pStyle w:val="afff6"/>
              <w:rPr>
                <w:rFonts w:ascii="Arial" w:eastAsia="ＭＳ Ｐゴシック" w:hAnsi="Arial"/>
                <w:kern w:val="0"/>
                <w:sz w:val="36"/>
                <w:szCs w:val="36"/>
              </w:rPr>
            </w:pPr>
            <w:r w:rsidRPr="00B07D73">
              <w:rPr>
                <w:rFonts w:hint="eastAsia"/>
              </w:rPr>
              <w:t>8.27 セキュリティに配慮したシステムアーキテクチャ及びシステム構築の原則</w:t>
            </w:r>
          </w:p>
        </w:tc>
      </w:tr>
      <w:tr w:rsidR="00445076" w:rsidRPr="00B07D73" w14:paraId="04DC853A" w14:textId="77777777">
        <w:trPr>
          <w:trHeight w:val="289"/>
        </w:trPr>
        <w:tc>
          <w:tcPr>
            <w:tcW w:w="4952" w:type="dxa"/>
            <w:tcBorders>
              <w:top w:val="single" w:sz="8" w:space="0" w:color="000000"/>
              <w:left w:val="single" w:sz="8" w:space="0" w:color="000000"/>
              <w:bottom w:val="single" w:sz="8" w:space="0" w:color="000000"/>
              <w:right w:val="single" w:sz="8" w:space="0" w:color="000000"/>
            </w:tcBorders>
            <w:shd w:val="clear" w:color="auto" w:fill="9DC3E6"/>
            <w:tcMar>
              <w:top w:w="12" w:type="dxa"/>
              <w:left w:w="12" w:type="dxa"/>
              <w:bottom w:w="0" w:type="dxa"/>
              <w:right w:w="12" w:type="dxa"/>
            </w:tcMar>
            <w:vAlign w:val="bottom"/>
            <w:hideMark/>
          </w:tcPr>
          <w:p w14:paraId="70F8CA46" w14:textId="074C5930" w:rsidR="00445076" w:rsidRPr="00B07D73" w:rsidRDefault="00445076">
            <w:pPr>
              <w:pStyle w:val="afff6"/>
              <w:rPr>
                <w:rFonts w:ascii="Arial" w:eastAsia="ＭＳ Ｐゴシック" w:hAnsi="Arial"/>
                <w:kern w:val="0"/>
                <w:sz w:val="36"/>
                <w:szCs w:val="36"/>
              </w:rPr>
            </w:pPr>
            <w:r w:rsidRPr="00B07D73">
              <w:rPr>
                <w:rFonts w:hint="eastAsia"/>
              </w:rPr>
              <w:t xml:space="preserve">8.11 </w:t>
            </w:r>
            <w:bookmarkStart w:id="965" w:name="■データマスキング13ー3ー2"/>
            <w:r w:rsidR="00676FD0">
              <w:fldChar w:fldCharType="begin"/>
            </w:r>
            <w:r w:rsidR="00676FD0">
              <w:rPr>
                <w:rFonts w:hint="eastAsia"/>
              </w:rPr>
              <w:instrText xml:space="preserve">HYPERLINK </w:instrText>
            </w:r>
            <w:r w:rsidR="00676FD0">
              <w:instrText xml:space="preserve"> \l "</w:instrText>
            </w:r>
            <w:r w:rsidR="00676FD0">
              <w:rPr>
                <w:rFonts w:hint="eastAsia"/>
              </w:rPr>
              <w:instrText>■データマスキング</w:instrText>
            </w:r>
            <w:r w:rsidR="00676FD0">
              <w:instrText>"</w:instrText>
            </w:r>
            <w:r w:rsidR="00676FD0">
              <w:fldChar w:fldCharType="separate"/>
            </w:r>
            <w:r w:rsidRPr="00676FD0">
              <w:rPr>
                <w:rStyle w:val="a7"/>
                <w:rFonts w:hint="eastAsia"/>
              </w:rPr>
              <w:t>データマスキング</w:t>
            </w:r>
            <w:r w:rsidR="00676FD0">
              <w:fldChar w:fldCharType="end"/>
            </w:r>
            <w:bookmarkEnd w:id="965"/>
          </w:p>
        </w:tc>
        <w:tc>
          <w:tcPr>
            <w:tcW w:w="5528" w:type="dxa"/>
            <w:tcBorders>
              <w:top w:val="single" w:sz="8" w:space="0" w:color="000000"/>
              <w:left w:val="single" w:sz="8" w:space="0" w:color="000000"/>
              <w:bottom w:val="single" w:sz="8" w:space="0" w:color="000000"/>
              <w:right w:val="single" w:sz="8" w:space="0" w:color="000000"/>
            </w:tcBorders>
            <w:shd w:val="clear" w:color="auto" w:fill="9DC3E6"/>
            <w:tcMar>
              <w:top w:w="12" w:type="dxa"/>
              <w:left w:w="12" w:type="dxa"/>
              <w:bottom w:w="0" w:type="dxa"/>
              <w:right w:w="12" w:type="dxa"/>
            </w:tcMar>
            <w:vAlign w:val="bottom"/>
            <w:hideMark/>
          </w:tcPr>
          <w:p w14:paraId="1374DA04" w14:textId="5261AF40" w:rsidR="00445076" w:rsidRPr="00B07D73" w:rsidRDefault="00445076">
            <w:pPr>
              <w:pStyle w:val="afff6"/>
              <w:rPr>
                <w:rFonts w:ascii="Arial" w:eastAsia="ＭＳ Ｐゴシック" w:hAnsi="Arial"/>
                <w:kern w:val="0"/>
                <w:sz w:val="36"/>
                <w:szCs w:val="36"/>
              </w:rPr>
            </w:pPr>
            <w:r w:rsidRPr="00B07D73">
              <w:rPr>
                <w:rFonts w:hint="eastAsia"/>
              </w:rPr>
              <w:t>8.28 セキュリティに配慮した</w:t>
            </w:r>
            <w:bookmarkStart w:id="966" w:name="コーディング13ー3ー2"/>
            <w:r w:rsidR="000544A2">
              <w:fldChar w:fldCharType="begin"/>
            </w:r>
            <w:r w:rsidR="000544A2">
              <w:rPr>
                <w:rFonts w:hint="eastAsia"/>
              </w:rPr>
              <w:instrText xml:space="preserve">HYPERLINK </w:instrText>
            </w:r>
            <w:r w:rsidR="000544A2">
              <w:instrText xml:space="preserve"> \l "</w:instrText>
            </w:r>
            <w:r w:rsidR="000544A2">
              <w:rPr>
                <w:rFonts w:hint="eastAsia"/>
              </w:rPr>
              <w:instrText>コーディング</w:instrText>
            </w:r>
            <w:r w:rsidR="000544A2">
              <w:instrText>"</w:instrText>
            </w:r>
            <w:r w:rsidR="000544A2">
              <w:fldChar w:fldCharType="separate"/>
            </w:r>
            <w:r w:rsidRPr="000544A2">
              <w:rPr>
                <w:rStyle w:val="a7"/>
                <w:rFonts w:hint="eastAsia"/>
              </w:rPr>
              <w:t>コーディング</w:t>
            </w:r>
            <w:r w:rsidR="000544A2">
              <w:fldChar w:fldCharType="end"/>
            </w:r>
            <w:bookmarkEnd w:id="966"/>
          </w:p>
        </w:tc>
      </w:tr>
      <w:tr w:rsidR="00445076" w:rsidRPr="00B07D73" w14:paraId="0CD9F749" w14:textId="77777777">
        <w:trPr>
          <w:trHeight w:val="289"/>
        </w:trPr>
        <w:tc>
          <w:tcPr>
            <w:tcW w:w="4952" w:type="dxa"/>
            <w:tcBorders>
              <w:top w:val="single" w:sz="8" w:space="0" w:color="000000"/>
              <w:left w:val="single" w:sz="8" w:space="0" w:color="000000"/>
              <w:bottom w:val="single" w:sz="8" w:space="0" w:color="000000"/>
              <w:right w:val="single" w:sz="8" w:space="0" w:color="000000"/>
            </w:tcBorders>
            <w:shd w:val="clear" w:color="auto" w:fill="9DC3E6"/>
            <w:tcMar>
              <w:top w:w="12" w:type="dxa"/>
              <w:left w:w="12" w:type="dxa"/>
              <w:bottom w:w="0" w:type="dxa"/>
              <w:right w:w="12" w:type="dxa"/>
            </w:tcMar>
            <w:vAlign w:val="bottom"/>
            <w:hideMark/>
          </w:tcPr>
          <w:p w14:paraId="1AEFB746" w14:textId="77777777" w:rsidR="00445076" w:rsidRPr="00B07D73" w:rsidRDefault="00445076">
            <w:pPr>
              <w:pStyle w:val="afff6"/>
              <w:rPr>
                <w:rFonts w:ascii="Arial" w:eastAsia="ＭＳ Ｐゴシック" w:hAnsi="Arial"/>
                <w:kern w:val="0"/>
                <w:sz w:val="36"/>
                <w:szCs w:val="36"/>
              </w:rPr>
            </w:pPr>
            <w:r w:rsidRPr="00B07D73">
              <w:rPr>
                <w:rFonts w:hint="eastAsia"/>
              </w:rPr>
              <w:t>8.12 データ漏えいの防止</w:t>
            </w:r>
          </w:p>
        </w:tc>
        <w:tc>
          <w:tcPr>
            <w:tcW w:w="5528" w:type="dxa"/>
            <w:tcBorders>
              <w:top w:val="single" w:sz="8" w:space="0" w:color="000000"/>
              <w:left w:val="single" w:sz="8" w:space="0" w:color="000000"/>
              <w:bottom w:val="single" w:sz="8" w:space="0" w:color="000000"/>
              <w:right w:val="single" w:sz="8" w:space="0" w:color="000000"/>
            </w:tcBorders>
            <w:shd w:val="clear" w:color="auto" w:fill="9DC3E6"/>
            <w:tcMar>
              <w:top w:w="12" w:type="dxa"/>
              <w:left w:w="12" w:type="dxa"/>
              <w:bottom w:w="0" w:type="dxa"/>
              <w:right w:w="12" w:type="dxa"/>
            </w:tcMar>
            <w:vAlign w:val="bottom"/>
            <w:hideMark/>
          </w:tcPr>
          <w:p w14:paraId="7956AA8E" w14:textId="77777777" w:rsidR="00445076" w:rsidRPr="00B07D73" w:rsidRDefault="00445076">
            <w:pPr>
              <w:pStyle w:val="afff6"/>
              <w:rPr>
                <w:rFonts w:ascii="Arial" w:eastAsia="ＭＳ Ｐゴシック" w:hAnsi="Arial"/>
                <w:kern w:val="0"/>
                <w:sz w:val="36"/>
                <w:szCs w:val="36"/>
              </w:rPr>
            </w:pPr>
            <w:r w:rsidRPr="00B07D73">
              <w:rPr>
                <w:rFonts w:hint="eastAsia"/>
              </w:rPr>
              <w:t>8.29 開発及び受入れにおけるセキュリティ試験</w:t>
            </w:r>
          </w:p>
        </w:tc>
      </w:tr>
      <w:tr w:rsidR="00445076" w:rsidRPr="00B07D73" w14:paraId="48F1DA76" w14:textId="77777777">
        <w:trPr>
          <w:trHeight w:val="289"/>
        </w:trPr>
        <w:tc>
          <w:tcPr>
            <w:tcW w:w="4952" w:type="dxa"/>
            <w:tcBorders>
              <w:top w:val="single" w:sz="8" w:space="0" w:color="000000"/>
              <w:left w:val="single" w:sz="8" w:space="0" w:color="000000"/>
              <w:bottom w:val="single" w:sz="8" w:space="0" w:color="000000"/>
              <w:right w:val="single" w:sz="8" w:space="0" w:color="000000"/>
            </w:tcBorders>
            <w:shd w:val="clear" w:color="auto" w:fill="9DC3E6"/>
            <w:tcMar>
              <w:top w:w="12" w:type="dxa"/>
              <w:left w:w="12" w:type="dxa"/>
              <w:bottom w:w="0" w:type="dxa"/>
              <w:right w:w="12" w:type="dxa"/>
            </w:tcMar>
            <w:vAlign w:val="bottom"/>
            <w:hideMark/>
          </w:tcPr>
          <w:p w14:paraId="20F05C00" w14:textId="77777777" w:rsidR="00445076" w:rsidRPr="00B07D73" w:rsidRDefault="00445076">
            <w:pPr>
              <w:pStyle w:val="afff6"/>
              <w:rPr>
                <w:rFonts w:ascii="Arial" w:eastAsia="ＭＳ Ｐゴシック" w:hAnsi="Arial"/>
                <w:kern w:val="0"/>
                <w:sz w:val="36"/>
                <w:szCs w:val="36"/>
              </w:rPr>
            </w:pPr>
            <w:r w:rsidRPr="00B07D73">
              <w:rPr>
                <w:rFonts w:hint="eastAsia"/>
              </w:rPr>
              <w:t>8.13 情報のバックアップ</w:t>
            </w:r>
          </w:p>
        </w:tc>
        <w:tc>
          <w:tcPr>
            <w:tcW w:w="5528" w:type="dxa"/>
            <w:tcBorders>
              <w:top w:val="single" w:sz="8" w:space="0" w:color="000000"/>
              <w:left w:val="single" w:sz="8" w:space="0" w:color="000000"/>
              <w:bottom w:val="single" w:sz="8" w:space="0" w:color="000000"/>
              <w:right w:val="single" w:sz="8" w:space="0" w:color="000000"/>
            </w:tcBorders>
            <w:shd w:val="clear" w:color="auto" w:fill="9DC3E6"/>
            <w:tcMar>
              <w:top w:w="12" w:type="dxa"/>
              <w:left w:w="12" w:type="dxa"/>
              <w:bottom w:w="0" w:type="dxa"/>
              <w:right w:w="12" w:type="dxa"/>
            </w:tcMar>
            <w:vAlign w:val="bottom"/>
            <w:hideMark/>
          </w:tcPr>
          <w:p w14:paraId="4006337B" w14:textId="77777777" w:rsidR="00445076" w:rsidRPr="00B07D73" w:rsidRDefault="00445076">
            <w:pPr>
              <w:pStyle w:val="afff6"/>
              <w:rPr>
                <w:rFonts w:ascii="Arial" w:eastAsia="ＭＳ Ｐゴシック" w:hAnsi="Arial"/>
                <w:kern w:val="0"/>
                <w:sz w:val="36"/>
                <w:szCs w:val="36"/>
              </w:rPr>
            </w:pPr>
            <w:r w:rsidRPr="00B07D73">
              <w:rPr>
                <w:rFonts w:hint="eastAsia"/>
              </w:rPr>
              <w:t>8.30 外部委託による開発</w:t>
            </w:r>
          </w:p>
        </w:tc>
      </w:tr>
      <w:tr w:rsidR="00445076" w:rsidRPr="00B07D73" w14:paraId="61FEB6D2" w14:textId="77777777">
        <w:trPr>
          <w:trHeight w:val="289"/>
        </w:trPr>
        <w:tc>
          <w:tcPr>
            <w:tcW w:w="4952" w:type="dxa"/>
            <w:tcBorders>
              <w:top w:val="single" w:sz="8" w:space="0" w:color="000000"/>
              <w:left w:val="single" w:sz="8" w:space="0" w:color="000000"/>
              <w:bottom w:val="single" w:sz="8" w:space="0" w:color="000000"/>
              <w:right w:val="single" w:sz="8" w:space="0" w:color="000000"/>
            </w:tcBorders>
            <w:shd w:val="clear" w:color="auto" w:fill="9DC3E6"/>
            <w:tcMar>
              <w:top w:w="12" w:type="dxa"/>
              <w:left w:w="12" w:type="dxa"/>
              <w:bottom w:w="0" w:type="dxa"/>
              <w:right w:w="12" w:type="dxa"/>
            </w:tcMar>
            <w:vAlign w:val="bottom"/>
            <w:hideMark/>
          </w:tcPr>
          <w:p w14:paraId="0156C679" w14:textId="77777777" w:rsidR="00445076" w:rsidRPr="00B07D73" w:rsidRDefault="00445076">
            <w:pPr>
              <w:pStyle w:val="afff6"/>
              <w:rPr>
                <w:rFonts w:ascii="Arial" w:eastAsia="ＭＳ Ｐゴシック" w:hAnsi="Arial"/>
                <w:kern w:val="0"/>
                <w:sz w:val="36"/>
                <w:szCs w:val="36"/>
              </w:rPr>
            </w:pPr>
            <w:r w:rsidRPr="00B07D73">
              <w:rPr>
                <w:rFonts w:hint="eastAsia"/>
              </w:rPr>
              <w:t>8.14 情報処理施設の冗長性</w:t>
            </w:r>
          </w:p>
        </w:tc>
        <w:tc>
          <w:tcPr>
            <w:tcW w:w="5528" w:type="dxa"/>
            <w:tcBorders>
              <w:top w:val="single" w:sz="8" w:space="0" w:color="000000"/>
              <w:left w:val="single" w:sz="8" w:space="0" w:color="000000"/>
              <w:bottom w:val="single" w:sz="8" w:space="0" w:color="000000"/>
              <w:right w:val="single" w:sz="8" w:space="0" w:color="000000"/>
            </w:tcBorders>
            <w:shd w:val="clear" w:color="auto" w:fill="9DC3E6"/>
            <w:tcMar>
              <w:top w:w="12" w:type="dxa"/>
              <w:left w:w="12" w:type="dxa"/>
              <w:bottom w:w="0" w:type="dxa"/>
              <w:right w:w="12" w:type="dxa"/>
            </w:tcMar>
            <w:vAlign w:val="bottom"/>
            <w:hideMark/>
          </w:tcPr>
          <w:p w14:paraId="7908CF1E" w14:textId="77777777" w:rsidR="00445076" w:rsidRPr="00B07D73" w:rsidRDefault="00445076">
            <w:pPr>
              <w:pStyle w:val="afff6"/>
              <w:rPr>
                <w:rFonts w:ascii="Arial" w:eastAsia="ＭＳ Ｐゴシック" w:hAnsi="Arial"/>
                <w:kern w:val="0"/>
                <w:sz w:val="36"/>
                <w:szCs w:val="36"/>
              </w:rPr>
            </w:pPr>
            <w:r w:rsidRPr="00B07D73">
              <w:rPr>
                <w:rFonts w:hint="eastAsia"/>
              </w:rPr>
              <w:t>8.31 開発環境，試験環境及び運用環境の分離</w:t>
            </w:r>
          </w:p>
        </w:tc>
      </w:tr>
      <w:tr w:rsidR="00445076" w:rsidRPr="00B07D73" w14:paraId="64DC760B" w14:textId="77777777">
        <w:trPr>
          <w:trHeight w:val="289"/>
        </w:trPr>
        <w:tc>
          <w:tcPr>
            <w:tcW w:w="4952" w:type="dxa"/>
            <w:tcBorders>
              <w:top w:val="single" w:sz="8" w:space="0" w:color="000000"/>
              <w:left w:val="single" w:sz="8" w:space="0" w:color="000000"/>
              <w:bottom w:val="single" w:sz="8" w:space="0" w:color="000000"/>
              <w:right w:val="single" w:sz="8" w:space="0" w:color="000000"/>
            </w:tcBorders>
            <w:shd w:val="clear" w:color="auto" w:fill="9DC3E6"/>
            <w:tcMar>
              <w:top w:w="12" w:type="dxa"/>
              <w:left w:w="12" w:type="dxa"/>
              <w:bottom w:w="0" w:type="dxa"/>
              <w:right w:w="12" w:type="dxa"/>
            </w:tcMar>
            <w:vAlign w:val="bottom"/>
            <w:hideMark/>
          </w:tcPr>
          <w:p w14:paraId="03B88483" w14:textId="77777777" w:rsidR="00445076" w:rsidRPr="00B07D73" w:rsidRDefault="00445076">
            <w:pPr>
              <w:pStyle w:val="afff6"/>
              <w:rPr>
                <w:rFonts w:ascii="Arial" w:eastAsia="ＭＳ Ｐゴシック" w:hAnsi="Arial"/>
                <w:kern w:val="0"/>
                <w:sz w:val="36"/>
                <w:szCs w:val="36"/>
              </w:rPr>
            </w:pPr>
            <w:r w:rsidRPr="00B07D73">
              <w:rPr>
                <w:rFonts w:hint="eastAsia"/>
              </w:rPr>
              <w:t>8.15 ログ取得</w:t>
            </w:r>
          </w:p>
        </w:tc>
        <w:tc>
          <w:tcPr>
            <w:tcW w:w="5528" w:type="dxa"/>
            <w:tcBorders>
              <w:top w:val="single" w:sz="8" w:space="0" w:color="000000"/>
              <w:left w:val="single" w:sz="8" w:space="0" w:color="000000"/>
              <w:bottom w:val="single" w:sz="8" w:space="0" w:color="000000"/>
              <w:right w:val="single" w:sz="8" w:space="0" w:color="000000"/>
            </w:tcBorders>
            <w:shd w:val="clear" w:color="auto" w:fill="9DC3E6"/>
            <w:tcMar>
              <w:top w:w="12" w:type="dxa"/>
              <w:left w:w="12" w:type="dxa"/>
              <w:bottom w:w="0" w:type="dxa"/>
              <w:right w:w="12" w:type="dxa"/>
            </w:tcMar>
            <w:vAlign w:val="bottom"/>
            <w:hideMark/>
          </w:tcPr>
          <w:p w14:paraId="58C0507B" w14:textId="77777777" w:rsidR="00445076" w:rsidRPr="00B07D73" w:rsidRDefault="00445076">
            <w:pPr>
              <w:pStyle w:val="afff6"/>
              <w:rPr>
                <w:rFonts w:ascii="Arial" w:eastAsia="ＭＳ Ｐゴシック" w:hAnsi="Arial"/>
                <w:kern w:val="0"/>
                <w:sz w:val="36"/>
                <w:szCs w:val="36"/>
              </w:rPr>
            </w:pPr>
            <w:r w:rsidRPr="00B07D73">
              <w:rPr>
                <w:rFonts w:hint="eastAsia"/>
              </w:rPr>
              <w:t>8.32 変更管理</w:t>
            </w:r>
          </w:p>
        </w:tc>
      </w:tr>
      <w:tr w:rsidR="00445076" w:rsidRPr="00B07D73" w14:paraId="4589162F" w14:textId="77777777">
        <w:trPr>
          <w:trHeight w:val="289"/>
        </w:trPr>
        <w:tc>
          <w:tcPr>
            <w:tcW w:w="4952" w:type="dxa"/>
            <w:tcBorders>
              <w:top w:val="single" w:sz="8" w:space="0" w:color="000000"/>
              <w:left w:val="single" w:sz="8" w:space="0" w:color="000000"/>
              <w:bottom w:val="single" w:sz="8" w:space="0" w:color="000000"/>
              <w:right w:val="single" w:sz="8" w:space="0" w:color="000000"/>
            </w:tcBorders>
            <w:shd w:val="clear" w:color="auto" w:fill="9DC3E6"/>
            <w:tcMar>
              <w:top w:w="12" w:type="dxa"/>
              <w:left w:w="12" w:type="dxa"/>
              <w:bottom w:w="0" w:type="dxa"/>
              <w:right w:w="12" w:type="dxa"/>
            </w:tcMar>
            <w:vAlign w:val="bottom"/>
            <w:hideMark/>
          </w:tcPr>
          <w:p w14:paraId="78A96B65" w14:textId="77777777" w:rsidR="00445076" w:rsidRPr="00B07D73" w:rsidRDefault="00445076">
            <w:pPr>
              <w:pStyle w:val="afff6"/>
              <w:rPr>
                <w:rFonts w:ascii="Arial" w:eastAsia="ＭＳ Ｐゴシック" w:hAnsi="Arial"/>
                <w:kern w:val="0"/>
                <w:sz w:val="36"/>
                <w:szCs w:val="36"/>
              </w:rPr>
            </w:pPr>
            <w:r w:rsidRPr="00B07D73">
              <w:rPr>
                <w:rFonts w:hint="eastAsia"/>
              </w:rPr>
              <w:t>8.16 監視活動</w:t>
            </w:r>
          </w:p>
        </w:tc>
        <w:tc>
          <w:tcPr>
            <w:tcW w:w="5528" w:type="dxa"/>
            <w:tcBorders>
              <w:top w:val="single" w:sz="8" w:space="0" w:color="000000"/>
              <w:left w:val="single" w:sz="8" w:space="0" w:color="000000"/>
              <w:bottom w:val="single" w:sz="8" w:space="0" w:color="000000"/>
              <w:right w:val="single" w:sz="8" w:space="0" w:color="000000"/>
            </w:tcBorders>
            <w:shd w:val="clear" w:color="auto" w:fill="9DC3E6"/>
            <w:tcMar>
              <w:top w:w="12" w:type="dxa"/>
              <w:left w:w="12" w:type="dxa"/>
              <w:bottom w:w="0" w:type="dxa"/>
              <w:right w:w="12" w:type="dxa"/>
            </w:tcMar>
            <w:vAlign w:val="bottom"/>
            <w:hideMark/>
          </w:tcPr>
          <w:p w14:paraId="1689F502" w14:textId="77777777" w:rsidR="00445076" w:rsidRPr="00B07D73" w:rsidRDefault="00445076">
            <w:pPr>
              <w:pStyle w:val="afff6"/>
              <w:rPr>
                <w:rFonts w:ascii="Arial" w:eastAsia="ＭＳ Ｐゴシック" w:hAnsi="Arial"/>
                <w:kern w:val="0"/>
                <w:sz w:val="36"/>
                <w:szCs w:val="36"/>
              </w:rPr>
            </w:pPr>
            <w:r w:rsidRPr="00B07D73">
              <w:rPr>
                <w:rFonts w:hint="eastAsia"/>
              </w:rPr>
              <w:t>8.33 試験情報</w:t>
            </w:r>
          </w:p>
        </w:tc>
      </w:tr>
      <w:tr w:rsidR="00445076" w:rsidRPr="00B07D73" w14:paraId="441E9A64" w14:textId="77777777">
        <w:trPr>
          <w:trHeight w:val="289"/>
        </w:trPr>
        <w:tc>
          <w:tcPr>
            <w:tcW w:w="4952" w:type="dxa"/>
            <w:tcBorders>
              <w:top w:val="single" w:sz="8" w:space="0" w:color="000000"/>
              <w:left w:val="single" w:sz="8" w:space="0" w:color="000000"/>
              <w:bottom w:val="single" w:sz="8" w:space="0" w:color="000000"/>
              <w:right w:val="single" w:sz="8" w:space="0" w:color="000000"/>
            </w:tcBorders>
            <w:shd w:val="clear" w:color="auto" w:fill="9DC3E6"/>
            <w:tcMar>
              <w:top w:w="12" w:type="dxa"/>
              <w:left w:w="12" w:type="dxa"/>
              <w:bottom w:w="0" w:type="dxa"/>
              <w:right w:w="12" w:type="dxa"/>
            </w:tcMar>
            <w:vAlign w:val="bottom"/>
            <w:hideMark/>
          </w:tcPr>
          <w:p w14:paraId="3724D55A" w14:textId="77777777" w:rsidR="00445076" w:rsidRPr="00B07D73" w:rsidRDefault="00445076">
            <w:pPr>
              <w:pStyle w:val="afff6"/>
              <w:rPr>
                <w:rFonts w:ascii="Arial" w:eastAsia="ＭＳ Ｐゴシック" w:hAnsi="Arial"/>
                <w:kern w:val="0"/>
                <w:sz w:val="36"/>
                <w:szCs w:val="36"/>
              </w:rPr>
            </w:pPr>
            <w:r w:rsidRPr="00B07D73">
              <w:rPr>
                <w:rFonts w:hint="eastAsia"/>
              </w:rPr>
              <w:t>8.17 クロックの同期</w:t>
            </w:r>
          </w:p>
        </w:tc>
        <w:tc>
          <w:tcPr>
            <w:tcW w:w="5528" w:type="dxa"/>
            <w:tcBorders>
              <w:top w:val="single" w:sz="8" w:space="0" w:color="000000"/>
              <w:left w:val="single" w:sz="8" w:space="0" w:color="000000"/>
              <w:bottom w:val="single" w:sz="8" w:space="0" w:color="000000"/>
              <w:right w:val="single" w:sz="8" w:space="0" w:color="000000"/>
            </w:tcBorders>
            <w:shd w:val="clear" w:color="auto" w:fill="9DC3E6"/>
            <w:tcMar>
              <w:top w:w="12" w:type="dxa"/>
              <w:left w:w="12" w:type="dxa"/>
              <w:bottom w:w="0" w:type="dxa"/>
              <w:right w:w="12" w:type="dxa"/>
            </w:tcMar>
            <w:vAlign w:val="bottom"/>
            <w:hideMark/>
          </w:tcPr>
          <w:p w14:paraId="1B19B417" w14:textId="77777777" w:rsidR="00445076" w:rsidRPr="00B07D73" w:rsidRDefault="00445076">
            <w:pPr>
              <w:pStyle w:val="afff6"/>
              <w:rPr>
                <w:rFonts w:ascii="Arial" w:eastAsia="ＭＳ Ｐゴシック" w:hAnsi="Arial"/>
                <w:kern w:val="0"/>
                <w:sz w:val="36"/>
                <w:szCs w:val="36"/>
              </w:rPr>
            </w:pPr>
            <w:r w:rsidRPr="00B07D73">
              <w:rPr>
                <w:rFonts w:hint="eastAsia"/>
              </w:rPr>
              <w:t>8.34 監査試験中の情報システムの保護</w:t>
            </w:r>
          </w:p>
        </w:tc>
      </w:tr>
    </w:tbl>
    <w:p w14:paraId="6515C578" w14:textId="43FC15E1" w:rsidR="00445076" w:rsidRDefault="00B23A2E">
      <w:pPr>
        <w:ind w:firstLineChars="0" w:firstLine="0"/>
      </w:pPr>
      <w:r w:rsidRPr="009031F2">
        <w:rPr>
          <w:noProof/>
        </w:rPr>
        <mc:AlternateContent>
          <mc:Choice Requires="wps">
            <w:drawing>
              <wp:anchor distT="0" distB="0" distL="114300" distR="114300" simplePos="0" relativeHeight="251656393" behindDoc="0" locked="0" layoutInCell="1" allowOverlap="1" wp14:anchorId="3A3A871F" wp14:editId="0ECC6593">
                <wp:simplePos x="0" y="0"/>
                <wp:positionH relativeFrom="margin">
                  <wp:posOffset>25400</wp:posOffset>
                </wp:positionH>
                <wp:positionV relativeFrom="paragraph">
                  <wp:posOffset>52070</wp:posOffset>
                </wp:positionV>
                <wp:extent cx="6667500" cy="264160"/>
                <wp:effectExtent l="0" t="0" r="0" b="0"/>
                <wp:wrapSquare wrapText="bothSides"/>
                <wp:docPr id="2070423748" name="テキスト ボックス 6"/>
                <wp:cNvGraphicFramePr/>
                <a:graphic xmlns:a="http://schemas.openxmlformats.org/drawingml/2006/main">
                  <a:graphicData uri="http://schemas.microsoft.com/office/word/2010/wordprocessingShape">
                    <wps:wsp>
                      <wps:cNvSpPr txBox="1"/>
                      <wps:spPr>
                        <a:xfrm>
                          <a:off x="0" y="0"/>
                          <a:ext cx="6667500" cy="264160"/>
                        </a:xfrm>
                        <a:prstGeom prst="rect">
                          <a:avLst/>
                        </a:prstGeom>
                        <a:noFill/>
                      </wps:spPr>
                      <wps:txbx>
                        <w:txbxContent>
                          <w:p w14:paraId="08676C15" w14:textId="77777777" w:rsidR="00445076" w:rsidRDefault="00445076">
                            <w:pPr>
                              <w:pStyle w:val="aff2"/>
                            </w:pPr>
                            <w:r>
                              <w:rPr>
                                <w:rFonts w:hint="eastAsia"/>
                              </w:rPr>
                              <w:t>（出典）MSQA「ISO/IEC 27002:2022 対応　情報セキュリティ管理策実践ガイド」を基に作成</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A3A871F" id="_x0000_s1139" type="#_x0000_t202" style="position:absolute;left:0;text-align:left;margin-left:2pt;margin-top:4.1pt;width:525pt;height:20.8pt;z-index:2516563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" filled="f" stroked="f">
                <v:textbox>
                  <w:txbxContent>
                    <w:p w14:paraId="08676C15" w14:textId="77777777" w:rsidR="00445076" w:rsidRDefault="00445076">
                      <w:pPr>
                        <w:pStyle w:val="aff2"/>
                      </w:pPr>
                      <w:r>
                        <w:rPr>
                          <w:rFonts w:hint="eastAsia"/>
                        </w:rPr>
                        <w:t>（出典）MSQA「ISO/IEC 27002:2022 対応　情報セキュリティ管理策実践ガイド」を基に作成</w:t>
                      </w:r>
                    </w:p>
                  </w:txbxContent>
                </v:textbox>
                <w10:wrap type="square" anchorx="margin"/>
              </v:shape>
            </w:pict>
          </mc:Fallback>
        </mc:AlternateContent>
      </w:r>
    </w:p>
    <w:p w14:paraId="75E49192" w14:textId="77777777" w:rsidR="00445076" w:rsidRDefault="00445076">
      <w:pPr>
        <w:pStyle w:val="5"/>
      </w:pPr>
      <w:r w:rsidRPr="00324306">
        <w:t>ISMSの管理策における属性</w:t>
      </w:r>
    </w:p>
    <w:p w14:paraId="5CB17524" w14:textId="38FAAE43" w:rsidR="00445076" w:rsidRDefault="00445076">
      <w:r w:rsidRPr="00DC5489">
        <w:t>ISO/IEC 27002では、2022年の改訂より「属性」という考え方が新たに追加されました。この「属性」についての各管理策としては「予防（preventive）」、「検知（detective）」、「是正（corrective）」のいずれかに分類され、またその特性によって「</w:t>
      </w:r>
      <w:bookmarkStart w:id="967" w:name="■機密性13ー3ー2"/>
      <w:r w:rsidRPr="00DC5489">
        <w:t>機密性</w:t>
      </w:r>
      <w:bookmarkEnd w:id="967"/>
      <w:r w:rsidRPr="00DC5489">
        <w:t>」、「</w:t>
      </w:r>
      <w:bookmarkStart w:id="968" w:name="■完全性13ー3ー2"/>
      <w:r w:rsidR="005E1A84">
        <w:fldChar w:fldCharType="begin"/>
      </w:r>
      <w:r w:rsidR="005E1A84">
        <w:instrText>HYPERLINK  \l "■完全性"</w:instrText>
      </w:r>
      <w:r w:rsidR="005E1A84">
        <w:fldChar w:fldCharType="separate"/>
      </w:r>
      <w:r w:rsidRPr="005E1A84">
        <w:rPr>
          <w:rStyle w:val="a7"/>
        </w:rPr>
        <w:t>完全性</w:t>
      </w:r>
      <w:bookmarkEnd w:id="968"/>
      <w:r w:rsidR="005E1A84">
        <w:fldChar w:fldCharType="end"/>
      </w:r>
      <w:r w:rsidRPr="00DC5489">
        <w:t>」、「</w:t>
      </w:r>
      <w:bookmarkStart w:id="969" w:name="■可用性13ー3－2"/>
      <w:r w:rsidR="002F25A5">
        <w:fldChar w:fldCharType="begin"/>
      </w:r>
      <w:r w:rsidR="002F25A5">
        <w:instrText>HYPERLINK  \l "■可用性"</w:instrText>
      </w:r>
      <w:r w:rsidR="002F25A5">
        <w:fldChar w:fldCharType="separate"/>
      </w:r>
      <w:r w:rsidRPr="002F25A5">
        <w:rPr>
          <w:rStyle w:val="a7"/>
        </w:rPr>
        <w:t>可用性</w:t>
      </w:r>
      <w:bookmarkEnd w:id="969"/>
      <w:r w:rsidR="002F25A5">
        <w:fldChar w:fldCharType="end"/>
      </w:r>
      <w:r w:rsidRPr="00DC5489">
        <w:t>」のいずれかに関連付けられています。さらに、サイバーセキュリティ概念、運用機能、セキュリティドメインという3つの観点からも属性のグループ分けが行われています。「属性」という考え方が追加された結</w:t>
      </w:r>
      <w:r w:rsidRPr="00DC5489">
        <w:rPr>
          <w:rFonts w:hint="eastAsia"/>
        </w:rPr>
        <w:t>果、各管理策をより柔軟かつ</w:t>
      </w:r>
      <w:r>
        <w:rPr>
          <w:rFonts w:hint="eastAsia"/>
        </w:rPr>
        <w:t>さまざま</w:t>
      </w:r>
      <w:r w:rsidRPr="00DC5489">
        <w:rPr>
          <w:rFonts w:hint="eastAsia"/>
        </w:rPr>
        <w:t>な場面に採用できるようになりました。</w:t>
      </w:r>
    </w:p>
    <w:p w14:paraId="1EE7BD86" w14:textId="169DC1D8" w:rsidR="00445076" w:rsidRPr="00324306" w:rsidRDefault="00445076">
      <w:r w:rsidRPr="00DC5489">
        <w:t>この「属性」という考え方は、他の組織や団体が発行するガイドラインなどとの親和性を高める効果も期待できます。例えば、「サイバーセキュリティ概念」では「識別、防御、検知、対応、復旧」という5つの属性値が示されていますが、これは米国国立標準研究所（NIST）が発行している</w:t>
      </w:r>
      <w:hyperlink w:anchor="■NISTサイバーセキュリティフレームワーク（CSF）" w:history="1">
        <w:r w:rsidRPr="000901F9">
          <w:rPr>
            <w:rStyle w:val="a7"/>
          </w:rPr>
          <w:t>CSF（サイバーセキュリティフレームワーク）</w:t>
        </w:r>
      </w:hyperlink>
      <w:r w:rsidRPr="00DC5489">
        <w:t>でも採用されているものです。また、組織は自らの視点を作るために、独自の属性を作ることも可能です。</w:t>
      </w:r>
    </w:p>
    <w:p w14:paraId="3B5E702F" w14:textId="77777777" w:rsidR="00445076" w:rsidRDefault="00445076"/>
    <w:tbl>
      <w:tblPr>
        <w:tblStyle w:val="aa"/>
        <w:tblW w:w="0" w:type="auto"/>
        <w:tblLook w:val="04A0" w:firstRow="1" w:lastRow="0" w:firstColumn="1" w:lastColumn="0" w:noHBand="0" w:noVBand="1"/>
      </w:tblPr>
      <w:tblGrid>
        <w:gridCol w:w="10456"/>
      </w:tblGrid>
      <w:tr w:rsidR="00445076" w:rsidRPr="00DC5489" w14:paraId="47CA8CB4" w14:textId="77777777">
        <w:trPr>
          <w:trHeight w:val="444"/>
        </w:trPr>
        <w:tc>
          <w:tcPr>
            <w:tcW w:w="10456" w:type="dxa"/>
            <w:shd w:val="clear" w:color="auto" w:fill="2F5597"/>
            <w:hideMark/>
          </w:tcPr>
          <w:p w14:paraId="31027EE3" w14:textId="77777777" w:rsidR="00445076" w:rsidRPr="00DC5489" w:rsidRDefault="00445076">
            <w:pPr>
              <w:pStyle w:val="aff0"/>
            </w:pPr>
            <w:r w:rsidRPr="00DC5489">
              <w:rPr>
                <w:rFonts w:hint="eastAsia"/>
              </w:rPr>
              <w:t>管理策タイプ</w:t>
            </w:r>
          </w:p>
        </w:tc>
      </w:tr>
      <w:tr w:rsidR="00445076" w:rsidRPr="00DC5489" w14:paraId="12E2B141" w14:textId="77777777">
        <w:trPr>
          <w:trHeight w:val="560"/>
        </w:trPr>
        <w:tc>
          <w:tcPr>
            <w:tcW w:w="10456" w:type="dxa"/>
            <w:hideMark/>
          </w:tcPr>
          <w:p w14:paraId="40849EBF" w14:textId="77777777" w:rsidR="00445076" w:rsidRDefault="00445076">
            <w:pPr>
              <w:pStyle w:val="afff6"/>
            </w:pPr>
            <w:r w:rsidRPr="00DC5489">
              <w:rPr>
                <w:rFonts w:hint="eastAsia"/>
              </w:rPr>
              <w:t>情報セキュリティインシデントの発生との関係において、リスクをいつどのように修正するかという観点から管理策を見る属性</w:t>
            </w:r>
          </w:p>
          <w:p w14:paraId="3ACAD88F" w14:textId="77777777" w:rsidR="00445076" w:rsidRPr="00DC5489" w:rsidRDefault="00445076">
            <w:pPr>
              <w:pStyle w:val="afff6"/>
            </w:pPr>
            <w:r w:rsidRPr="00DC5489">
              <w:rPr>
                <w:rFonts w:hint="eastAsia"/>
              </w:rPr>
              <w:t>［属性値］予防、検知、是正</w:t>
            </w:r>
          </w:p>
        </w:tc>
      </w:tr>
      <w:tr w:rsidR="00445076" w:rsidRPr="00DC5489" w14:paraId="09CF05B1" w14:textId="77777777">
        <w:tc>
          <w:tcPr>
            <w:tcW w:w="10456" w:type="dxa"/>
            <w:shd w:val="clear" w:color="auto" w:fill="2F5597"/>
            <w:hideMark/>
          </w:tcPr>
          <w:p w14:paraId="1DB6D325" w14:textId="77777777" w:rsidR="00445076" w:rsidRPr="00DC5489" w:rsidRDefault="00445076">
            <w:pPr>
              <w:pStyle w:val="aff0"/>
            </w:pPr>
            <w:r w:rsidRPr="00DC5489">
              <w:rPr>
                <w:rFonts w:hint="eastAsia"/>
              </w:rPr>
              <w:t>情報セキュリティ特性</w:t>
            </w:r>
          </w:p>
        </w:tc>
      </w:tr>
      <w:tr w:rsidR="00445076" w:rsidRPr="00DC5489" w14:paraId="25ED272A" w14:textId="77777777">
        <w:trPr>
          <w:trHeight w:val="572"/>
        </w:trPr>
        <w:tc>
          <w:tcPr>
            <w:tcW w:w="10456" w:type="dxa"/>
            <w:hideMark/>
          </w:tcPr>
          <w:p w14:paraId="661A0335" w14:textId="77777777" w:rsidR="00445076" w:rsidRDefault="00445076">
            <w:pPr>
              <w:pStyle w:val="afff6"/>
            </w:pPr>
            <w:r w:rsidRPr="00DC5489">
              <w:rPr>
                <w:rFonts w:hint="eastAsia"/>
              </w:rPr>
              <w:t>情報のどの特性の維持に寄与するかという観点から管理策を見る属性</w:t>
            </w:r>
          </w:p>
          <w:p w14:paraId="0EF9F308" w14:textId="77777777" w:rsidR="00445076" w:rsidRPr="00DC5489" w:rsidRDefault="00445076">
            <w:pPr>
              <w:pStyle w:val="afff6"/>
              <w:rPr>
                <w:lang w:eastAsia="zh-TW"/>
              </w:rPr>
            </w:pPr>
            <w:r w:rsidRPr="00DC5489">
              <w:rPr>
                <w:rFonts w:hint="eastAsia"/>
                <w:lang w:eastAsia="zh-TW"/>
              </w:rPr>
              <w:t>［属性値］機密性、完全性、可用性</w:t>
            </w:r>
          </w:p>
        </w:tc>
      </w:tr>
      <w:tr w:rsidR="00445076" w:rsidRPr="00DC5489" w14:paraId="3CD833E5" w14:textId="77777777">
        <w:tc>
          <w:tcPr>
            <w:tcW w:w="10456" w:type="dxa"/>
            <w:shd w:val="clear" w:color="auto" w:fill="2F5597"/>
            <w:hideMark/>
          </w:tcPr>
          <w:p w14:paraId="16044503" w14:textId="77777777" w:rsidR="00445076" w:rsidRPr="00DC5489" w:rsidRDefault="00445076">
            <w:pPr>
              <w:pStyle w:val="aff0"/>
            </w:pPr>
            <w:r w:rsidRPr="000D6941">
              <w:rPr>
                <w:rFonts w:hint="eastAsia"/>
              </w:rPr>
              <w:t>サイバーセキュリティ概念</w:t>
            </w:r>
          </w:p>
        </w:tc>
      </w:tr>
      <w:tr w:rsidR="00445076" w:rsidRPr="00DC5489" w14:paraId="68B73F7F" w14:textId="77777777">
        <w:tc>
          <w:tcPr>
            <w:tcW w:w="10456" w:type="dxa"/>
            <w:hideMark/>
          </w:tcPr>
          <w:p w14:paraId="4D4BADAF" w14:textId="24ACA646" w:rsidR="00445076" w:rsidRDefault="00445076">
            <w:pPr>
              <w:pStyle w:val="afff6"/>
            </w:pPr>
            <w:r w:rsidRPr="00DC5489">
              <w:rPr>
                <w:rFonts w:hint="eastAsia"/>
              </w:rPr>
              <w:t>ISO/IEC TS 27119に記述されている</w:t>
            </w:r>
            <w:bookmarkStart w:id="970" w:name="■NISTサイバーセキュリティフレームワーク（CSF）13ー3ー2"/>
            <w:r w:rsidRPr="00DC5489">
              <w:rPr>
                <w:rFonts w:hint="eastAsia"/>
              </w:rPr>
              <w:t>サイバーセキュリティフレームワーク</w:t>
            </w:r>
            <w:bookmarkEnd w:id="970"/>
            <w:r w:rsidRPr="00DC5489">
              <w:rPr>
                <w:rFonts w:hint="eastAsia"/>
              </w:rPr>
              <w:t>で定義された、サイバーセキュリティ概念との関連付けの観点から管理策を見る属性</w:t>
            </w:r>
          </w:p>
          <w:p w14:paraId="6B52F614" w14:textId="77777777" w:rsidR="00445076" w:rsidRPr="00DC5489" w:rsidRDefault="00445076">
            <w:pPr>
              <w:pStyle w:val="afff6"/>
              <w:rPr>
                <w:lang w:eastAsia="zh-TW"/>
              </w:rPr>
            </w:pPr>
            <w:r w:rsidRPr="00DC5489">
              <w:rPr>
                <w:rFonts w:hint="eastAsia"/>
                <w:lang w:eastAsia="zh-TW"/>
              </w:rPr>
              <w:t>［属性値］識別、防御、検知、対応、復旧</w:t>
            </w:r>
          </w:p>
        </w:tc>
      </w:tr>
      <w:tr w:rsidR="00445076" w:rsidRPr="00DC5489" w14:paraId="3453F3B3" w14:textId="77777777">
        <w:tc>
          <w:tcPr>
            <w:tcW w:w="10456" w:type="dxa"/>
            <w:shd w:val="clear" w:color="auto" w:fill="2F5597"/>
            <w:hideMark/>
          </w:tcPr>
          <w:p w14:paraId="590BCA12" w14:textId="77777777" w:rsidR="00445076" w:rsidRPr="00DC5489" w:rsidRDefault="00445076">
            <w:pPr>
              <w:pStyle w:val="aff0"/>
            </w:pPr>
            <w:r w:rsidRPr="00DC5489">
              <w:rPr>
                <w:rFonts w:hint="eastAsia"/>
              </w:rPr>
              <w:t>運用機能</w:t>
            </w:r>
          </w:p>
        </w:tc>
      </w:tr>
      <w:tr w:rsidR="00445076" w:rsidRPr="00DC5489" w14:paraId="5E29E9E4" w14:textId="77777777">
        <w:trPr>
          <w:trHeight w:val="1946"/>
        </w:trPr>
        <w:tc>
          <w:tcPr>
            <w:tcW w:w="10456" w:type="dxa"/>
            <w:hideMark/>
          </w:tcPr>
          <w:p w14:paraId="13B8E7BB" w14:textId="77777777" w:rsidR="00445076" w:rsidRDefault="00445076">
            <w:pPr>
              <w:pStyle w:val="afff6"/>
            </w:pPr>
            <w:r w:rsidRPr="00DC5489">
              <w:rPr>
                <w:rFonts w:hint="eastAsia"/>
              </w:rPr>
              <w:t>実践者の情報セキュリティ機能の観点から管理策を見る属性</w:t>
            </w:r>
          </w:p>
          <w:p w14:paraId="379EB246" w14:textId="6ACFB5D4" w:rsidR="00445076" w:rsidRPr="00DC5489" w:rsidRDefault="00445076">
            <w:pPr>
              <w:pStyle w:val="afff6"/>
            </w:pPr>
            <w:r w:rsidRPr="00DC5489">
              <w:rPr>
                <w:rFonts w:hint="eastAsia"/>
              </w:rPr>
              <w:t>［属性値］ガバナンス、資産管理、情報保護、人的資源のセキュリティ、物理的セキュリティ、システムおよびネットワークセキュリティ、アプリケーションのセキュリティ、セキュリティを保った構成、識別情報およびアクセスの管理、脅威および脆弱性の管理、継続、</w:t>
            </w:r>
            <w:bookmarkStart w:id="971" w:name="■供給者13ー3ー2"/>
            <w:r w:rsidR="00140324">
              <w:fldChar w:fldCharType="begin"/>
            </w:r>
            <w:r w:rsidR="00140324">
              <w:rPr>
                <w:rFonts w:hint="eastAsia"/>
              </w:rPr>
              <w:instrText xml:space="preserve">HYPERLINK </w:instrText>
            </w:r>
            <w:r w:rsidR="00140324">
              <w:instrText xml:space="preserve"> \l "</w:instrText>
            </w:r>
            <w:r w:rsidR="00140324">
              <w:rPr>
                <w:rFonts w:hint="eastAsia"/>
              </w:rPr>
              <w:instrText>■供給者</w:instrText>
            </w:r>
            <w:r w:rsidR="00140324">
              <w:instrText>"</w:instrText>
            </w:r>
            <w:r w:rsidR="00140324">
              <w:fldChar w:fldCharType="separate"/>
            </w:r>
            <w:r w:rsidRPr="00140324">
              <w:rPr>
                <w:rStyle w:val="a7"/>
                <w:rFonts w:hint="eastAsia"/>
              </w:rPr>
              <w:t>供給者</w:t>
            </w:r>
            <w:bookmarkEnd w:id="971"/>
            <w:r w:rsidR="00140324">
              <w:fldChar w:fldCharType="end"/>
            </w:r>
            <w:r w:rsidRPr="00DC5489">
              <w:rPr>
                <w:rFonts w:hint="eastAsia"/>
              </w:rPr>
              <w:t>関係のセキュリティ、法および順守、情報セキュリティ事象管理、情報セキュリティ保証</w:t>
            </w:r>
          </w:p>
        </w:tc>
      </w:tr>
      <w:tr w:rsidR="00445076" w:rsidRPr="00DC5489" w14:paraId="2D696F2A" w14:textId="77777777">
        <w:tc>
          <w:tcPr>
            <w:tcW w:w="10456" w:type="dxa"/>
            <w:shd w:val="clear" w:color="auto" w:fill="2F5597"/>
            <w:hideMark/>
          </w:tcPr>
          <w:p w14:paraId="08FEAE17" w14:textId="77777777" w:rsidR="00445076" w:rsidRPr="00DC5489" w:rsidRDefault="00445076">
            <w:pPr>
              <w:pStyle w:val="aff0"/>
            </w:pPr>
            <w:r w:rsidRPr="00DC5489">
              <w:rPr>
                <w:rFonts w:hint="eastAsia"/>
              </w:rPr>
              <w:t>セキュリティドメイン</w:t>
            </w:r>
          </w:p>
        </w:tc>
      </w:tr>
      <w:tr w:rsidR="00445076" w:rsidRPr="00DC5489" w14:paraId="08724314" w14:textId="77777777">
        <w:trPr>
          <w:trHeight w:val="323"/>
        </w:trPr>
        <w:tc>
          <w:tcPr>
            <w:tcW w:w="10456" w:type="dxa"/>
            <w:hideMark/>
          </w:tcPr>
          <w:p w14:paraId="40DA6AAF" w14:textId="77777777" w:rsidR="00445076" w:rsidRDefault="00445076">
            <w:pPr>
              <w:pStyle w:val="afff6"/>
            </w:pPr>
            <w:r w:rsidRPr="00DC5489">
              <w:rPr>
                <w:rFonts w:hint="eastAsia"/>
              </w:rPr>
              <w:t>情報セキュリティドメインの観点から管理策を見る属性</w:t>
            </w:r>
          </w:p>
          <w:p w14:paraId="163B9FE8" w14:textId="77777777" w:rsidR="00445076" w:rsidRPr="00DC5489" w:rsidRDefault="00445076">
            <w:pPr>
              <w:pStyle w:val="afff6"/>
            </w:pPr>
            <w:r w:rsidRPr="00DC5489">
              <w:rPr>
                <w:rFonts w:hint="eastAsia"/>
              </w:rPr>
              <w:t>［属性値］ガバナンスおよびエコシステム、保護、防御、対応力</w:t>
            </w:r>
          </w:p>
        </w:tc>
      </w:tr>
    </w:tbl>
    <w:p w14:paraId="228407CC" w14:textId="77777777" w:rsidR="00445076" w:rsidRDefault="00445076">
      <w:pPr>
        <w:ind w:firstLineChars="0" w:firstLine="0"/>
      </w:pPr>
    </w:p>
    <w:p w14:paraId="3E2BD30F" w14:textId="77777777" w:rsidR="00445076" w:rsidRPr="00507C70" w:rsidRDefault="00445076" w:rsidP="00A82990">
      <w:pPr>
        <w:pStyle w:val="3"/>
      </w:pPr>
      <w:bookmarkStart w:id="972" w:name="_Toc173932340"/>
      <w:bookmarkStart w:id="973" w:name="_Toc185338917"/>
      <w:bookmarkStart w:id="974" w:name="_Toc188349018"/>
      <w:r w:rsidRPr="00B04943">
        <w:t>ISO/IEC27001の審査準備と審査内容</w:t>
      </w:r>
      <w:bookmarkEnd w:id="972"/>
      <w:bookmarkEnd w:id="973"/>
      <w:bookmarkEnd w:id="974"/>
    </w:p>
    <w:p w14:paraId="324CB7E6" w14:textId="77777777" w:rsidR="00445076" w:rsidRPr="007673E6" w:rsidRDefault="00445076" w:rsidP="003E0313">
      <w:pPr>
        <w:pStyle w:val="4"/>
      </w:pPr>
      <w:bookmarkStart w:id="975" w:name="_Toc173932341"/>
      <w:bookmarkStart w:id="976" w:name="_Toc185338918"/>
      <w:bookmarkStart w:id="977" w:name="_Toc188349019"/>
      <w:r w:rsidRPr="007673E6">
        <w:t>ISO/IEC27001の認証機関の選定と申し込み</w:t>
      </w:r>
      <w:bookmarkEnd w:id="975"/>
      <w:bookmarkEnd w:id="976"/>
      <w:bookmarkEnd w:id="977"/>
    </w:p>
    <w:p w14:paraId="4437B70A" w14:textId="77777777" w:rsidR="00445076" w:rsidRDefault="00445076">
      <w:pPr>
        <w:pStyle w:val="5"/>
      </w:pPr>
      <w:r w:rsidRPr="00287ECE">
        <w:rPr>
          <w:rFonts w:hint="eastAsia"/>
        </w:rPr>
        <w:t>認証取得の申請先</w:t>
      </w:r>
    </w:p>
    <w:p w14:paraId="2875D539" w14:textId="14551712" w:rsidR="00445076" w:rsidRDefault="00445076">
      <w:r>
        <w:rPr>
          <w:rFonts w:hint="eastAsia"/>
        </w:rPr>
        <w:t>組織がISO/IEC 27001の認証を取得するためには、</w:t>
      </w:r>
      <w:r w:rsidRPr="002439F1">
        <w:rPr>
          <w:rFonts w:hint="eastAsia"/>
        </w:rPr>
        <w:t>一般社団法人情報マネジメントシステム認定センター</w:t>
      </w:r>
      <w:r>
        <w:rPr>
          <w:rFonts w:hint="eastAsia"/>
        </w:rPr>
        <w:t>（</w:t>
      </w:r>
      <w:hyperlink w:anchor="■ISMS" w:history="1">
        <w:r w:rsidRPr="000816A1">
          <w:rPr>
            <w:rStyle w:val="a7"/>
            <w:rFonts w:hint="eastAsia"/>
          </w:rPr>
          <w:t>ISMS</w:t>
        </w:r>
      </w:hyperlink>
      <w:r>
        <w:rPr>
          <w:rFonts w:hint="eastAsia"/>
        </w:rPr>
        <w:t>-AC）から認定された</w:t>
      </w:r>
      <w:r w:rsidRPr="00342115">
        <w:rPr>
          <w:rFonts w:hint="eastAsia"/>
        </w:rPr>
        <w:t>認証機関</w:t>
      </w:r>
      <w:r>
        <w:rPr>
          <w:rFonts w:hint="eastAsia"/>
        </w:rPr>
        <w:t>からの</w:t>
      </w:r>
      <w:r w:rsidRPr="00342115">
        <w:rPr>
          <w:rFonts w:hint="eastAsia"/>
        </w:rPr>
        <w:t>審査を受け、認証基準に適合していると認められる</w:t>
      </w:r>
      <w:r>
        <w:rPr>
          <w:rFonts w:hint="eastAsia"/>
        </w:rPr>
        <w:t>必要があります。</w:t>
      </w:r>
    </w:p>
    <w:p w14:paraId="4B81B656" w14:textId="77777777" w:rsidR="00445076" w:rsidRDefault="00445076">
      <w:r w:rsidRPr="00097F89">
        <w:t>ISO/IEC27001（</w:t>
      </w:r>
      <w:bookmarkStart w:id="978" w:name="■ISMS13ー4ー1"/>
      <w:r w:rsidRPr="00097F89">
        <w:t>ISMS</w:t>
      </w:r>
      <w:bookmarkEnd w:id="978"/>
      <w:r w:rsidRPr="00097F89">
        <w:t>）における「認証」と「認定」は似た用語ですが、英語では”certification”と”accreditation”で異なる意味を持つ用語です。「認証」は組織の情報セキュリティマネジメントシステムがISO 27001の規格に適合していることを公的機関が証明することです。一方、「認定」は、審査機関が十分な審査能力をもち、かつ公平な審査が行われていることを証明する仕組みです。日本ではISMS-ACがISMSの認証機関を認定しています。</w:t>
      </w:r>
    </w:p>
    <w:p w14:paraId="4A3CD7C9" w14:textId="77777777" w:rsidR="00445076" w:rsidRDefault="00445076">
      <w:r>
        <w:rPr>
          <w:noProof/>
        </w:rPr>
        <mc:AlternateContent>
          <mc:Choice Requires="wps">
            <w:drawing>
              <wp:anchor distT="0" distB="0" distL="114300" distR="114300" simplePos="0" relativeHeight="251656405" behindDoc="0" locked="0" layoutInCell="1" allowOverlap="1" wp14:anchorId="2CF0DB22" wp14:editId="1924A8B2">
                <wp:simplePos x="0" y="0"/>
                <wp:positionH relativeFrom="margin">
                  <wp:posOffset>0</wp:posOffset>
                </wp:positionH>
                <wp:positionV relativeFrom="paragraph">
                  <wp:posOffset>1050290</wp:posOffset>
                </wp:positionV>
                <wp:extent cx="6685280" cy="389255"/>
                <wp:effectExtent l="0" t="0" r="0" b="0"/>
                <wp:wrapTopAndBottom/>
                <wp:docPr id="752494898" name="テキスト ボックス 92">
                  <a:extLst xmlns:a="http://schemas.openxmlformats.org/drawingml/2006/main">
                    <a:ext uri="{FF2B5EF4-FFF2-40B4-BE49-F238E27FC236}">
                      <a16:creationId xmlns:a16="http://schemas.microsoft.com/office/drawing/2014/main" id="{DC9891E6-C0B5-C42B-CB78-244B87FB5FBE}"/>
                    </a:ext>
                  </a:extLst>
                </wp:docPr>
                <wp:cNvGraphicFramePr/>
                <a:graphic xmlns:a="http://schemas.openxmlformats.org/drawingml/2006/main">
                  <a:graphicData uri="http://schemas.microsoft.com/office/word/2010/wordprocessingShape">
                    <wps:wsp>
                      <wps:cNvSpPr txBox="1"/>
                      <wps:spPr>
                        <a:xfrm>
                          <a:off x="0" y="0"/>
                          <a:ext cx="6685280" cy="389255"/>
                        </a:xfrm>
                        <a:prstGeom prst="rect">
                          <a:avLst/>
                        </a:prstGeom>
                        <a:noFill/>
                        <a:ln w="6350">
                          <a:noFill/>
                        </a:ln>
                      </wps:spPr>
                      <wps:txbx>
                        <w:txbxContent>
                          <w:p w14:paraId="54BB9EAA" w14:textId="06A0E2E4" w:rsidR="00445076" w:rsidRDefault="00445076">
                            <w:pPr>
                              <w:pStyle w:val="aff2"/>
                            </w:pPr>
                            <w:r>
                              <w:rPr>
                                <w:rFonts w:hint="eastAsia"/>
                              </w:rPr>
                              <w:t>図5</w:t>
                            </w:r>
                            <w:r w:rsidR="008D2CB5">
                              <w:rPr>
                                <w:rFonts w:hint="eastAsia"/>
                              </w:rPr>
                              <w:t>7</w:t>
                            </w:r>
                            <w:r>
                              <w:rPr>
                                <w:rFonts w:hint="eastAsia"/>
                              </w:rPr>
                              <w:t>. 認証取得の申請先</w:t>
                            </w:r>
                          </w:p>
                          <w:p w14:paraId="3CC2CF2E" w14:textId="77777777" w:rsidR="00445076" w:rsidRDefault="00445076">
                            <w:pPr>
                              <w:pStyle w:val="aff2"/>
                            </w:pPr>
                            <w:r>
                              <w:rPr>
                                <w:rFonts w:hint="eastAsia"/>
                              </w:rPr>
                              <w:t>（出典）JIPDEC「ISMS/ITSMS/BCMS/CSMS認証を取得するには」をもとに作成</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F0DB22" id="テキスト ボックス 92" o:spid="_x0000_s1140" type="#_x0000_t202" style="position:absolute;left:0;text-align:left;margin-left:0;margin-top:82.7pt;width:526.4pt;height:30.65pt;z-index:251656405;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" filled="f" stroked="f" strokeweight=".5pt">
                <v:textbox>
                  <w:txbxContent>
                    <w:p w14:paraId="54BB9EAA" w14:textId="06A0E2E4" w:rsidR="00445076" w:rsidRDefault="00445076">
                      <w:pPr>
                        <w:pStyle w:val="aff2"/>
                      </w:pPr>
                      <w:r>
                        <w:rPr>
                          <w:rFonts w:hint="eastAsia"/>
                        </w:rPr>
                        <w:t>図5</w:t>
                      </w:r>
                      <w:r w:rsidR="008D2CB5">
                        <w:rPr>
                          <w:rFonts w:hint="eastAsia"/>
                        </w:rPr>
                        <w:t>7</w:t>
                      </w:r>
                      <w:r>
                        <w:rPr>
                          <w:rFonts w:hint="eastAsia"/>
                        </w:rPr>
                        <w:t>. 認証取得の申請先</w:t>
                      </w:r>
                    </w:p>
                    <w:p w14:paraId="3CC2CF2E" w14:textId="77777777" w:rsidR="00445076" w:rsidRDefault="00445076">
                      <w:pPr>
                        <w:pStyle w:val="aff2"/>
                      </w:pPr>
                      <w:r>
                        <w:rPr>
                          <w:rFonts w:hint="eastAsia"/>
                        </w:rPr>
                        <w:t>（出典）JIPDEC「ISMS/ITSMS/BCMS/CSMS認証を取得するには」をもとに作成</w:t>
                      </w:r>
                    </w:p>
                  </w:txbxContent>
                </v:textbox>
                <w10:wrap type="topAndBottom" anchorx="margin"/>
              </v:shape>
            </w:pict>
          </mc:Fallback>
        </mc:AlternateContent>
      </w:r>
      <w:r>
        <w:rPr>
          <w:noProof/>
        </w:rPr>
        <w:drawing>
          <wp:anchor distT="0" distB="0" distL="114300" distR="114300" simplePos="0" relativeHeight="251656404" behindDoc="0" locked="0" layoutInCell="1" allowOverlap="1" wp14:anchorId="15F4B8A7" wp14:editId="3B612712">
            <wp:simplePos x="0" y="0"/>
            <wp:positionH relativeFrom="column">
              <wp:posOffset>114300</wp:posOffset>
            </wp:positionH>
            <wp:positionV relativeFrom="paragraph">
              <wp:posOffset>88265</wp:posOffset>
            </wp:positionV>
            <wp:extent cx="6456219" cy="952326"/>
            <wp:effectExtent l="0" t="0" r="1905" b="0"/>
            <wp:wrapTopAndBottom/>
            <wp:docPr id="16622216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21652" name="Picture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456219" cy="95232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2F0BFE" w14:textId="77777777" w:rsidR="00445076" w:rsidRPr="00D8428B" w:rsidRDefault="00445076">
      <w:pPr>
        <w:pStyle w:val="5"/>
      </w:pPr>
      <w:r w:rsidRPr="001A3351">
        <w:rPr>
          <w:rFonts w:hint="eastAsia"/>
        </w:rPr>
        <w:t>認証機関の選択</w:t>
      </w:r>
    </w:p>
    <w:p w14:paraId="76EBDE2B" w14:textId="77777777" w:rsidR="00445076" w:rsidRDefault="00445076">
      <w:r>
        <w:rPr>
          <w:rFonts w:hint="eastAsia"/>
        </w:rPr>
        <w:t>認証取得を希望する組織は認定された認証機関の中から選んで申請します。</w:t>
      </w:r>
    </w:p>
    <w:p w14:paraId="51B72216" w14:textId="77777777" w:rsidR="00445076" w:rsidRDefault="00445076">
      <w:r>
        <w:rPr>
          <w:rFonts w:hint="eastAsia"/>
        </w:rPr>
        <w:t>認定された認証機関は、</w:t>
      </w:r>
      <w:r>
        <w:t>ISMS-ACのWebページ</w:t>
      </w:r>
      <w:r>
        <w:rPr>
          <w:rFonts w:hint="eastAsia"/>
        </w:rPr>
        <w:t>に掲載されています。</w:t>
      </w:r>
    </w:p>
    <w:p w14:paraId="79A3999A" w14:textId="77777777" w:rsidR="00445076" w:rsidRPr="004F00A9" w:rsidRDefault="00445076">
      <w:pPr>
        <w:ind w:firstLineChars="0" w:firstLine="0"/>
        <w:rPr>
          <w:noProof/>
        </w:rPr>
      </w:pPr>
      <w:r>
        <w:rPr>
          <w:noProof/>
        </w:rPr>
        <mc:AlternateContent>
          <mc:Choice Requires="wps">
            <w:drawing>
              <wp:anchor distT="0" distB="0" distL="114300" distR="114300" simplePos="0" relativeHeight="251656407" behindDoc="0" locked="0" layoutInCell="1" allowOverlap="1" wp14:anchorId="46367AE2" wp14:editId="77811276">
                <wp:simplePos x="0" y="0"/>
                <wp:positionH relativeFrom="margin">
                  <wp:posOffset>0</wp:posOffset>
                </wp:positionH>
                <wp:positionV relativeFrom="paragraph">
                  <wp:posOffset>2606040</wp:posOffset>
                </wp:positionV>
                <wp:extent cx="6685280" cy="389255"/>
                <wp:effectExtent l="0" t="0" r="0" b="0"/>
                <wp:wrapTopAndBottom/>
                <wp:docPr id="1559897542" name="テキスト ボックス 92">
                  <a:extLst xmlns:a="http://schemas.openxmlformats.org/drawingml/2006/main">
                    <a:ext uri="{FF2B5EF4-FFF2-40B4-BE49-F238E27FC236}">
                      <a16:creationId xmlns:a16="http://schemas.microsoft.com/office/drawing/2014/main" id="{B7782BD2-A723-D6AC-643C-F06AC1D141A2}"/>
                    </a:ext>
                  </a:extLst>
                </wp:docPr>
                <wp:cNvGraphicFramePr/>
                <a:graphic xmlns:a="http://schemas.openxmlformats.org/drawingml/2006/main">
                  <a:graphicData uri="http://schemas.microsoft.com/office/word/2010/wordprocessingShape">
                    <wps:wsp>
                      <wps:cNvSpPr txBox="1"/>
                      <wps:spPr>
                        <a:xfrm>
                          <a:off x="0" y="0"/>
                          <a:ext cx="6685280" cy="389255"/>
                        </a:xfrm>
                        <a:prstGeom prst="rect">
                          <a:avLst/>
                        </a:prstGeom>
                        <a:noFill/>
                        <a:ln w="6350">
                          <a:noFill/>
                        </a:ln>
                      </wps:spPr>
                      <wps:txbx>
                        <w:txbxContent>
                          <w:p w14:paraId="568ED3CF" w14:textId="0BF07AF9" w:rsidR="00445076" w:rsidRPr="00BB3259" w:rsidRDefault="00445076">
                            <w:pPr>
                              <w:pStyle w:val="aff2"/>
                            </w:pPr>
                            <w:r w:rsidRPr="00BB3259">
                              <w:rPr>
                                <w:rFonts w:hint="eastAsia"/>
                              </w:rPr>
                              <w:t>図</w:t>
                            </w:r>
                            <w:r>
                              <w:rPr>
                                <w:rFonts w:hint="eastAsia"/>
                              </w:rPr>
                              <w:t>5</w:t>
                            </w:r>
                            <w:r w:rsidR="008D2CB5">
                              <w:rPr>
                                <w:rFonts w:hint="eastAsia"/>
                              </w:rPr>
                              <w:t>8</w:t>
                            </w:r>
                            <w:r w:rsidRPr="00BB3259">
                              <w:rPr>
                                <w:rFonts w:hint="eastAsia"/>
                              </w:rPr>
                              <w:t xml:space="preserve">. </w:t>
                            </w:r>
                            <w:r>
                              <w:rPr>
                                <w:rFonts w:hint="eastAsia"/>
                              </w:rPr>
                              <w:t>認証機関の選択</w:t>
                            </w:r>
                          </w:p>
                          <w:p w14:paraId="40609A6B" w14:textId="77777777" w:rsidR="00445076" w:rsidRDefault="00445076">
                            <w:pPr>
                              <w:pStyle w:val="aff2"/>
                            </w:pPr>
                            <w:r w:rsidRPr="00BB3259">
                              <w:rPr>
                                <w:rFonts w:hint="eastAsia"/>
                              </w:rPr>
                              <w:t>（出典）</w:t>
                            </w:r>
                            <w:r w:rsidRPr="00BB3259">
                              <w:t>JIPDEC「ISMS/ITSMS/BCMS/CSMS認証を取得するには」をもとに作成</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367AE2" id="_x0000_s1141" type="#_x0000_t202" style="position:absolute;left:0;text-align:left;margin-left:0;margin-top:205.2pt;width:526.4pt;height:30.65pt;z-index:251656407;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" filled="f" stroked="f" strokeweight=".5pt">
                <v:textbox>
                  <w:txbxContent>
                    <w:p w14:paraId="568ED3CF" w14:textId="0BF07AF9" w:rsidR="00445076" w:rsidRPr="00BB3259" w:rsidRDefault="00445076">
                      <w:pPr>
                        <w:pStyle w:val="aff2"/>
                      </w:pPr>
                      <w:r w:rsidRPr="00BB3259">
                        <w:rPr>
                          <w:rFonts w:hint="eastAsia"/>
                        </w:rPr>
                        <w:t>図</w:t>
                      </w:r>
                      <w:r>
                        <w:rPr>
                          <w:rFonts w:hint="eastAsia"/>
                        </w:rPr>
                        <w:t>5</w:t>
                      </w:r>
                      <w:r w:rsidR="008D2CB5">
                        <w:rPr>
                          <w:rFonts w:hint="eastAsia"/>
                        </w:rPr>
                        <w:t>8</w:t>
                      </w:r>
                      <w:r w:rsidRPr="00BB3259">
                        <w:rPr>
                          <w:rFonts w:hint="eastAsia"/>
                        </w:rPr>
                        <w:t xml:space="preserve">. </w:t>
                      </w:r>
                      <w:r>
                        <w:rPr>
                          <w:rFonts w:hint="eastAsia"/>
                        </w:rPr>
                        <w:t>認証機関の選択</w:t>
                      </w:r>
                    </w:p>
                    <w:p w14:paraId="40609A6B" w14:textId="77777777" w:rsidR="00445076" w:rsidRDefault="00445076">
                      <w:pPr>
                        <w:pStyle w:val="aff2"/>
                      </w:pPr>
                      <w:r w:rsidRPr="00BB3259">
                        <w:rPr>
                          <w:rFonts w:hint="eastAsia"/>
                        </w:rPr>
                        <w:t>（出典）</w:t>
                      </w:r>
                      <w:r w:rsidRPr="00BB3259">
                        <w:t>JIPDEC「ISMS/ITSMS/BCMS/CSMS認証を取得するには」をもとに作成</w:t>
                      </w:r>
                    </w:p>
                  </w:txbxContent>
                </v:textbox>
                <w10:wrap type="topAndBottom" anchorx="margin"/>
              </v:shape>
            </w:pict>
          </mc:Fallback>
        </mc:AlternateContent>
      </w:r>
      <w:r>
        <w:rPr>
          <w:noProof/>
        </w:rPr>
        <w:drawing>
          <wp:anchor distT="0" distB="0" distL="114300" distR="114300" simplePos="0" relativeHeight="251656406" behindDoc="0" locked="0" layoutInCell="1" allowOverlap="1" wp14:anchorId="4A9B23AB" wp14:editId="2E686F42">
            <wp:simplePos x="0" y="0"/>
            <wp:positionH relativeFrom="margin">
              <wp:posOffset>93980</wp:posOffset>
            </wp:positionH>
            <wp:positionV relativeFrom="paragraph">
              <wp:posOffset>174625</wp:posOffset>
            </wp:positionV>
            <wp:extent cx="6456045" cy="2359184"/>
            <wp:effectExtent l="0" t="0" r="1905" b="3175"/>
            <wp:wrapTopAndBottom/>
            <wp:docPr id="3480731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95709" name="Picture 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456045" cy="23591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48B391" w14:textId="77777777" w:rsidR="00445076" w:rsidRDefault="00445076">
      <w:r>
        <w:rPr>
          <w:rFonts w:hint="eastAsia"/>
        </w:rPr>
        <w:t>認定された認証機関は、業種による制限はありませんので、どの業種の組織でも審査することができます。しかし、審査において業種特有な専門的知識が必要な場合は、認証機関として審査を受付けない場合がありますので、事前に確認することが大切です。また、利害が絡む場合などでは審査を受付けられない場合があります。</w:t>
      </w:r>
    </w:p>
    <w:p w14:paraId="441D76A6" w14:textId="77777777" w:rsidR="00445076" w:rsidRDefault="00445076">
      <w:r>
        <w:rPr>
          <w:rFonts w:hint="eastAsia"/>
        </w:rPr>
        <w:t>認証機関を選択したら、認証審査・登録に関する条件について事前に確認し、合意されたら申請します。</w:t>
      </w:r>
    </w:p>
    <w:p w14:paraId="395DA841" w14:textId="77777777" w:rsidR="00445076" w:rsidRDefault="00445076">
      <w:r>
        <w:rPr>
          <w:rFonts w:hint="eastAsia"/>
        </w:rPr>
        <w:t>認証登録に関わる料金は、適用範囲や受審組織の規模などの他、認証機関によっても異なります。見積りをとることもできます。</w:t>
      </w:r>
    </w:p>
    <w:p w14:paraId="590C994F" w14:textId="77777777" w:rsidR="00445076" w:rsidRDefault="00445076">
      <w:r>
        <w:rPr>
          <w:rFonts w:hint="eastAsia"/>
        </w:rPr>
        <w:t>申請に必要な書類や様式などは、認証機関に確認します。</w:t>
      </w:r>
    </w:p>
    <w:tbl>
      <w:tblPr>
        <w:tblStyle w:val="aa"/>
        <w:tblpPr w:leftFromText="142" w:rightFromText="142" w:vertAnchor="text" w:tblpY="208"/>
        <w:tblW w:w="0" w:type="auto"/>
        <w:tblLook w:val="04A0" w:firstRow="1" w:lastRow="0" w:firstColumn="1" w:lastColumn="0" w:noHBand="0" w:noVBand="1"/>
      </w:tblPr>
      <w:tblGrid>
        <w:gridCol w:w="5228"/>
        <w:gridCol w:w="5228"/>
      </w:tblGrid>
      <w:tr w:rsidR="00892C90" w14:paraId="5330A45D" w14:textId="77777777" w:rsidTr="00892C90">
        <w:tc>
          <w:tcPr>
            <w:tcW w:w="5228" w:type="dxa"/>
          </w:tcPr>
          <w:p w14:paraId="0443760E" w14:textId="77777777" w:rsidR="00892C90" w:rsidRDefault="00892C90" w:rsidP="00601047">
            <w:pPr>
              <w:pStyle w:val="affe"/>
              <w:framePr w:hSpace="0" w:wrap="auto" w:vAnchor="margin" w:hAnchor="text" w:yAlign="inline"/>
            </w:pPr>
            <w:r w:rsidRPr="00781009">
              <w:rPr>
                <w:rFonts w:hint="eastAsia"/>
              </w:rPr>
              <w:t>詳細理解のため参考となる文献（参考文献）</w:t>
            </w:r>
          </w:p>
        </w:tc>
        <w:tc>
          <w:tcPr>
            <w:tcW w:w="5228" w:type="dxa"/>
          </w:tcPr>
          <w:p w14:paraId="2B14ACA9" w14:textId="77777777" w:rsidR="00892C90" w:rsidRDefault="00892C90" w:rsidP="00601047">
            <w:pPr>
              <w:pStyle w:val="affe"/>
              <w:framePr w:hSpace="0" w:wrap="auto" w:vAnchor="margin" w:hAnchor="text" w:yAlign="inline"/>
            </w:pPr>
          </w:p>
        </w:tc>
      </w:tr>
      <w:tr w:rsidR="00892C90" w14:paraId="706B0C97" w14:textId="77777777" w:rsidTr="00892C90">
        <w:tc>
          <w:tcPr>
            <w:tcW w:w="5228" w:type="dxa"/>
            <w:shd w:val="clear" w:color="auto" w:fill="F1A983" w:themeFill="accent2" w:themeFillTint="99"/>
          </w:tcPr>
          <w:p w14:paraId="0C1E5CE1" w14:textId="77777777" w:rsidR="00892C90" w:rsidRDefault="00892C90" w:rsidP="00601047">
            <w:pPr>
              <w:pStyle w:val="affe"/>
              <w:framePr w:hSpace="0" w:wrap="auto" w:vAnchor="margin" w:hAnchor="text" w:yAlign="inline"/>
              <w:rPr>
                <w:lang w:eastAsia="zh-TW"/>
              </w:rPr>
            </w:pPr>
            <w:r w:rsidRPr="0051778B">
              <w:rPr>
                <w:lang w:eastAsia="zh-TW"/>
              </w:rPr>
              <w:t>ISMS認証機関一覧</w:t>
            </w:r>
          </w:p>
        </w:tc>
        <w:tc>
          <w:tcPr>
            <w:tcW w:w="5228" w:type="dxa"/>
          </w:tcPr>
          <w:p w14:paraId="03DDD618" w14:textId="77777777" w:rsidR="00892C90" w:rsidRDefault="00892C90" w:rsidP="00601047">
            <w:pPr>
              <w:pStyle w:val="affe"/>
              <w:framePr w:hSpace="0" w:wrap="auto" w:vAnchor="margin" w:hAnchor="text" w:yAlign="inline"/>
              <w:rPr>
                <w:lang w:eastAsia="zh-TW"/>
              </w:rPr>
            </w:pPr>
            <w:r w:rsidRPr="00881216">
              <w:rPr>
                <w:lang w:eastAsia="zh-TW"/>
              </w:rPr>
              <w:t>https://isms.jp/lst/isr/index.html</w:t>
            </w:r>
          </w:p>
        </w:tc>
      </w:tr>
    </w:tbl>
    <w:p w14:paraId="5362416B" w14:textId="77777777" w:rsidR="00445076" w:rsidRDefault="00445076"/>
    <w:p w14:paraId="5058FFB1" w14:textId="77777777" w:rsidR="00445076" w:rsidRPr="008012B8" w:rsidRDefault="00445076">
      <w:pPr>
        <w:ind w:firstLineChars="0" w:firstLine="0"/>
      </w:pPr>
    </w:p>
    <w:p w14:paraId="01561726" w14:textId="77777777" w:rsidR="00445076" w:rsidRDefault="00445076" w:rsidP="003E0313">
      <w:pPr>
        <w:pStyle w:val="4"/>
      </w:pPr>
      <w:bookmarkStart w:id="979" w:name="_Toc173932342"/>
      <w:bookmarkStart w:id="980" w:name="_Toc185338919"/>
      <w:bookmarkStart w:id="981" w:name="_Toc188349020"/>
      <w:r>
        <w:t>ISO/IEC27001の審査事前準備</w:t>
      </w:r>
      <w:bookmarkEnd w:id="979"/>
      <w:bookmarkEnd w:id="980"/>
      <w:bookmarkEnd w:id="981"/>
    </w:p>
    <w:p w14:paraId="5EC2CB38" w14:textId="77777777" w:rsidR="00445076" w:rsidRDefault="00445076" w:rsidP="00F35845"/>
    <w:p w14:paraId="71FB08F2" w14:textId="77777777" w:rsidR="00445076" w:rsidRDefault="00445076">
      <w:pPr>
        <w:pStyle w:val="5"/>
      </w:pPr>
      <w:r w:rsidRPr="00FC1460">
        <w:t>ISMSの構築</w:t>
      </w:r>
    </w:p>
    <w:p w14:paraId="46931CE8" w14:textId="42E64694" w:rsidR="00445076" w:rsidRDefault="00445076">
      <w:r w:rsidRPr="00C8614E">
        <w:t>ISO/IEC 27001に準拠した</w:t>
      </w:r>
      <w:bookmarkStart w:id="982" w:name="■ISMS13ー4ー2"/>
      <w:r w:rsidR="00A04BF0">
        <w:fldChar w:fldCharType="begin"/>
      </w:r>
      <w:r w:rsidR="00A04BF0">
        <w:instrText>HYPERLINK  \l "■ISMS"</w:instrText>
      </w:r>
      <w:r w:rsidR="00A04BF0">
        <w:fldChar w:fldCharType="separate"/>
      </w:r>
      <w:r w:rsidRPr="00A04BF0">
        <w:rPr>
          <w:rStyle w:val="a7"/>
        </w:rPr>
        <w:t>ISMS</w:t>
      </w:r>
      <w:bookmarkEnd w:id="982"/>
      <w:r w:rsidR="00A04BF0">
        <w:fldChar w:fldCharType="end"/>
      </w:r>
      <w:r w:rsidRPr="00C8614E">
        <w:t>を実装するには、どのようなステップが必要なのか解説します。実装に際してはISO/IEC 27001の認証審査を受けることになります。そのため、審査対象となるISMSの構築を実施し、実際の運用状況</w:t>
      </w:r>
      <w:r>
        <w:rPr>
          <w:rFonts w:hint="eastAsia"/>
        </w:rPr>
        <w:t>について</w:t>
      </w:r>
      <w:r w:rsidRPr="00C8614E">
        <w:t>記録</w:t>
      </w:r>
      <w:r>
        <w:rPr>
          <w:rFonts w:hint="eastAsia"/>
        </w:rPr>
        <w:t>す</w:t>
      </w:r>
      <w:r w:rsidRPr="00C8614E">
        <w:t>ること</w:t>
      </w:r>
      <w:r>
        <w:rPr>
          <w:rFonts w:hint="eastAsia"/>
        </w:rPr>
        <w:t>に</w:t>
      </w:r>
      <w:r w:rsidRPr="00C8614E">
        <w:t>なります。</w:t>
      </w:r>
    </w:p>
    <w:p w14:paraId="14C8C6D4" w14:textId="77777777" w:rsidR="00445076" w:rsidRDefault="00445076"/>
    <w:tbl>
      <w:tblPr>
        <w:tblStyle w:val="aa"/>
        <w:tblW w:w="0" w:type="auto"/>
        <w:tblLook w:val="04A0" w:firstRow="1" w:lastRow="0" w:firstColumn="1" w:lastColumn="0" w:noHBand="0" w:noVBand="1"/>
      </w:tblPr>
      <w:tblGrid>
        <w:gridCol w:w="5228"/>
        <w:gridCol w:w="5228"/>
      </w:tblGrid>
      <w:tr w:rsidR="00445076" w14:paraId="58BAEF06" w14:textId="77777777">
        <w:tc>
          <w:tcPr>
            <w:tcW w:w="10456" w:type="dxa"/>
            <w:gridSpan w:val="2"/>
            <w:shd w:val="clear" w:color="auto" w:fill="215E99" w:themeFill="text2" w:themeFillTint="BF"/>
          </w:tcPr>
          <w:p w14:paraId="75805E9F" w14:textId="77777777" w:rsidR="00445076" w:rsidRDefault="00445076">
            <w:pPr>
              <w:pStyle w:val="aff0"/>
            </w:pPr>
            <w:r>
              <w:rPr>
                <w:rFonts w:hint="eastAsia"/>
              </w:rPr>
              <w:t>ISMSの構築</w:t>
            </w:r>
          </w:p>
        </w:tc>
      </w:tr>
      <w:tr w:rsidR="00445076" w14:paraId="4C72C1B6" w14:textId="77777777">
        <w:tc>
          <w:tcPr>
            <w:tcW w:w="5228" w:type="dxa"/>
            <w:shd w:val="clear" w:color="auto" w:fill="215E99" w:themeFill="text2" w:themeFillTint="BF"/>
          </w:tcPr>
          <w:p w14:paraId="16709D5D" w14:textId="77777777" w:rsidR="00445076" w:rsidRDefault="00445076">
            <w:pPr>
              <w:pStyle w:val="aff0"/>
            </w:pPr>
            <w:r>
              <w:rPr>
                <w:rFonts w:hint="eastAsia"/>
              </w:rPr>
              <w:t>ステップ</w:t>
            </w:r>
          </w:p>
        </w:tc>
        <w:tc>
          <w:tcPr>
            <w:tcW w:w="5228" w:type="dxa"/>
            <w:shd w:val="clear" w:color="auto" w:fill="215E99" w:themeFill="text2" w:themeFillTint="BF"/>
          </w:tcPr>
          <w:p w14:paraId="7951A6A3" w14:textId="77777777" w:rsidR="00445076" w:rsidRDefault="00445076">
            <w:pPr>
              <w:pStyle w:val="aff0"/>
            </w:pPr>
            <w:r>
              <w:rPr>
                <w:rFonts w:hint="eastAsia"/>
              </w:rPr>
              <w:t>概要</w:t>
            </w:r>
          </w:p>
        </w:tc>
      </w:tr>
      <w:tr w:rsidR="00445076" w14:paraId="7758379C" w14:textId="77777777">
        <w:tc>
          <w:tcPr>
            <w:tcW w:w="5228" w:type="dxa"/>
          </w:tcPr>
          <w:p w14:paraId="697E3EC1" w14:textId="77777777" w:rsidR="00445076" w:rsidRDefault="00445076">
            <w:pPr>
              <w:pStyle w:val="afff6"/>
            </w:pPr>
            <w:r w:rsidRPr="00304CAE">
              <w:rPr>
                <w:rFonts w:hint="eastAsia"/>
              </w:rPr>
              <w:t>適用範囲の決定</w:t>
            </w:r>
          </w:p>
        </w:tc>
        <w:tc>
          <w:tcPr>
            <w:tcW w:w="5228" w:type="dxa"/>
          </w:tcPr>
          <w:p w14:paraId="2B3A5193" w14:textId="77777777" w:rsidR="00445076" w:rsidRDefault="00445076">
            <w:pPr>
              <w:pStyle w:val="afff6"/>
            </w:pPr>
            <w:r w:rsidRPr="00D0691F">
              <w:rPr>
                <w:rFonts w:hint="eastAsia"/>
              </w:rPr>
              <w:t>会社全体だけでなく、特定の部署・拠点のみといったように</w:t>
            </w:r>
            <w:r w:rsidRPr="00D0691F">
              <w:t>ISMSの範囲を限定することも可能なため、まずは適用範囲を決定します。</w:t>
            </w:r>
          </w:p>
        </w:tc>
      </w:tr>
      <w:tr w:rsidR="00445076" w14:paraId="291A9594" w14:textId="77777777">
        <w:tc>
          <w:tcPr>
            <w:tcW w:w="5228" w:type="dxa"/>
          </w:tcPr>
          <w:p w14:paraId="0E5A5941" w14:textId="77777777" w:rsidR="00445076" w:rsidRPr="003B31DE" w:rsidRDefault="00445076">
            <w:pPr>
              <w:pStyle w:val="afff6"/>
            </w:pPr>
            <w:r w:rsidRPr="003B31DE">
              <w:rPr>
                <w:rFonts w:hint="eastAsia"/>
              </w:rPr>
              <w:t>情報セキュリティ方針の策定</w:t>
            </w:r>
          </w:p>
        </w:tc>
        <w:tc>
          <w:tcPr>
            <w:tcW w:w="5228" w:type="dxa"/>
          </w:tcPr>
          <w:p w14:paraId="3B1ED693" w14:textId="77777777" w:rsidR="00445076" w:rsidRDefault="00445076">
            <w:pPr>
              <w:pStyle w:val="afff6"/>
            </w:pPr>
            <w:r w:rsidRPr="00D0691F">
              <w:t>ISMSの基本的な指針として、会社の情報セキュリティ方針を策定します。</w:t>
            </w:r>
          </w:p>
        </w:tc>
      </w:tr>
      <w:tr w:rsidR="00445076" w14:paraId="6EC05DA7" w14:textId="77777777">
        <w:tc>
          <w:tcPr>
            <w:tcW w:w="5228" w:type="dxa"/>
          </w:tcPr>
          <w:p w14:paraId="7BE90FE0" w14:textId="77777777" w:rsidR="00445076" w:rsidRDefault="00445076">
            <w:pPr>
              <w:pStyle w:val="afff6"/>
            </w:pPr>
            <w:r w:rsidRPr="003B31DE">
              <w:rPr>
                <w:rFonts w:hint="eastAsia"/>
              </w:rPr>
              <w:t>体制の確立</w:t>
            </w:r>
          </w:p>
        </w:tc>
        <w:tc>
          <w:tcPr>
            <w:tcW w:w="5228" w:type="dxa"/>
          </w:tcPr>
          <w:p w14:paraId="3712FEA9" w14:textId="22724AEC" w:rsidR="00445076" w:rsidRDefault="00445076">
            <w:pPr>
              <w:pStyle w:val="afff6"/>
            </w:pPr>
            <w:r w:rsidRPr="00D0691F">
              <w:t>ISMS管理責任者、ISMS推進事務局、ISMS</w:t>
            </w:r>
            <w:bookmarkStart w:id="983" w:name="■内部監査13ー4ー2"/>
            <w:r w:rsidR="00D4689B">
              <w:fldChar w:fldCharType="begin"/>
            </w:r>
            <w:r w:rsidR="00D4689B">
              <w:instrText>HYPERLINK  \l "■内部監査"</w:instrText>
            </w:r>
            <w:r w:rsidR="00D4689B">
              <w:fldChar w:fldCharType="separate"/>
            </w:r>
            <w:r w:rsidRPr="00D4689B">
              <w:rPr>
                <w:rStyle w:val="a7"/>
              </w:rPr>
              <w:t>内部監査</w:t>
            </w:r>
            <w:bookmarkEnd w:id="983"/>
            <w:r w:rsidR="00D4689B">
              <w:fldChar w:fldCharType="end"/>
            </w:r>
            <w:r w:rsidRPr="00D0691F">
              <w:t>チームなど、ISMSの運用体制を決定します。</w:t>
            </w:r>
          </w:p>
        </w:tc>
      </w:tr>
      <w:tr w:rsidR="00445076" w14:paraId="6E95E11D" w14:textId="77777777">
        <w:tc>
          <w:tcPr>
            <w:tcW w:w="5228" w:type="dxa"/>
          </w:tcPr>
          <w:p w14:paraId="64D5BBB6" w14:textId="77777777" w:rsidR="00445076" w:rsidRDefault="00445076">
            <w:pPr>
              <w:pStyle w:val="afff6"/>
            </w:pPr>
            <w:r w:rsidRPr="003B31DE">
              <w:rPr>
                <w:rFonts w:hint="eastAsia"/>
              </w:rPr>
              <w:t>ISMS</w:t>
            </w:r>
            <w:r>
              <w:rPr>
                <w:rFonts w:hint="eastAsia"/>
              </w:rPr>
              <w:t>文書化</w:t>
            </w:r>
          </w:p>
        </w:tc>
        <w:tc>
          <w:tcPr>
            <w:tcW w:w="5228" w:type="dxa"/>
          </w:tcPr>
          <w:p w14:paraId="768F329E" w14:textId="77777777" w:rsidR="00445076" w:rsidRDefault="00445076">
            <w:pPr>
              <w:pStyle w:val="afff6"/>
            </w:pPr>
            <w:r w:rsidRPr="00D0691F">
              <w:t>ISMSを運用・維持するための手順やガイドラインを文書化します。従業員や関係者が理解しやすく、利用・実践しやすい形式</w:t>
            </w:r>
            <w:r>
              <w:rPr>
                <w:rFonts w:hint="eastAsia"/>
              </w:rPr>
              <w:t>により</w:t>
            </w:r>
            <w:r w:rsidRPr="00D0691F">
              <w:t>作成することが重要です。</w:t>
            </w:r>
          </w:p>
        </w:tc>
      </w:tr>
      <w:bookmarkStart w:id="984" w:name="■リスクアセスメント13ー4ー2"/>
      <w:tr w:rsidR="00445076" w14:paraId="7AE43F02" w14:textId="77777777">
        <w:tc>
          <w:tcPr>
            <w:tcW w:w="5228" w:type="dxa"/>
          </w:tcPr>
          <w:p w14:paraId="06EA1059" w14:textId="7087B9CE" w:rsidR="00445076" w:rsidRPr="003B31DE" w:rsidRDefault="00FC368C">
            <w:pPr>
              <w:pStyle w:val="afff6"/>
            </w:pPr>
            <w:r>
              <w:fldChar w:fldCharType="begin"/>
            </w:r>
            <w:r>
              <w:rPr>
                <w:rFonts w:hint="eastAsia"/>
              </w:rPr>
              <w:instrText xml:space="preserve">HYPERLINK </w:instrText>
            </w:r>
            <w:r>
              <w:instrText xml:space="preserve"> \l "</w:instrText>
            </w:r>
            <w:r>
              <w:rPr>
                <w:rFonts w:hint="eastAsia"/>
              </w:rPr>
              <w:instrText>■リスクアセスメント</w:instrText>
            </w:r>
            <w:r>
              <w:instrText>"</w:instrText>
            </w:r>
            <w:r>
              <w:fldChar w:fldCharType="separate"/>
            </w:r>
            <w:r w:rsidR="00445076" w:rsidRPr="00FC368C">
              <w:rPr>
                <w:rStyle w:val="a7"/>
                <w:rFonts w:hint="eastAsia"/>
              </w:rPr>
              <w:t>リスクアセスメント</w:t>
            </w:r>
            <w:bookmarkEnd w:id="984"/>
            <w:r>
              <w:fldChar w:fldCharType="end"/>
            </w:r>
            <w:r w:rsidR="00445076" w:rsidRPr="003B31DE">
              <w:rPr>
                <w:rFonts w:hint="eastAsia"/>
              </w:rPr>
              <w:t>の実施</w:t>
            </w:r>
          </w:p>
        </w:tc>
        <w:tc>
          <w:tcPr>
            <w:tcW w:w="5228" w:type="dxa"/>
          </w:tcPr>
          <w:p w14:paraId="5C81CEB8" w14:textId="7EE07D58" w:rsidR="00445076" w:rsidRDefault="00445076">
            <w:pPr>
              <w:pStyle w:val="afff6"/>
            </w:pPr>
            <w:r w:rsidRPr="00D0691F">
              <w:rPr>
                <w:rFonts w:hint="eastAsia"/>
              </w:rPr>
              <w:t>会社が持つ</w:t>
            </w:r>
            <w:bookmarkStart w:id="985" w:name="■情報資産13ー4－2"/>
            <w:r w:rsidR="00933CA1">
              <w:fldChar w:fldCharType="begin"/>
            </w:r>
            <w:r w:rsidR="00933CA1">
              <w:rPr>
                <w:rFonts w:hint="eastAsia"/>
              </w:rPr>
              <w:instrText xml:space="preserve">HYPERLINK </w:instrText>
            </w:r>
            <w:r w:rsidR="00933CA1">
              <w:instrText xml:space="preserve"> \l "</w:instrText>
            </w:r>
            <w:r w:rsidR="00933CA1">
              <w:rPr>
                <w:rFonts w:hint="eastAsia"/>
              </w:rPr>
              <w:instrText>■情報資産</w:instrText>
            </w:r>
            <w:r w:rsidR="00933CA1">
              <w:instrText>"</w:instrText>
            </w:r>
            <w:r w:rsidR="00933CA1">
              <w:fldChar w:fldCharType="separate"/>
            </w:r>
            <w:r w:rsidRPr="00933CA1">
              <w:rPr>
                <w:rStyle w:val="a7"/>
                <w:rFonts w:hint="eastAsia"/>
              </w:rPr>
              <w:t>情報資産</w:t>
            </w:r>
            <w:bookmarkEnd w:id="985"/>
            <w:r w:rsidR="00933CA1">
              <w:fldChar w:fldCharType="end"/>
            </w:r>
            <w:r w:rsidRPr="00D0691F">
              <w:rPr>
                <w:rFonts w:hint="eastAsia"/>
              </w:rPr>
              <w:t>を洗い出し、それらに想定しうるリスクと対策を決定します。リスクアセスメントの結果は記録を作成します。</w:t>
            </w:r>
          </w:p>
        </w:tc>
      </w:tr>
      <w:tr w:rsidR="00445076" w14:paraId="195FC6F5" w14:textId="77777777">
        <w:tc>
          <w:tcPr>
            <w:tcW w:w="5228" w:type="dxa"/>
          </w:tcPr>
          <w:p w14:paraId="21522B96" w14:textId="77777777" w:rsidR="00445076" w:rsidRPr="003B31DE" w:rsidRDefault="00445076">
            <w:pPr>
              <w:pStyle w:val="afff6"/>
            </w:pPr>
            <w:r w:rsidRPr="003B31DE">
              <w:rPr>
                <w:rFonts w:hint="eastAsia"/>
              </w:rPr>
              <w:t>従業員の教育</w:t>
            </w:r>
          </w:p>
        </w:tc>
        <w:tc>
          <w:tcPr>
            <w:tcW w:w="5228" w:type="dxa"/>
          </w:tcPr>
          <w:p w14:paraId="685ED6B5" w14:textId="77777777" w:rsidR="00445076" w:rsidRDefault="00445076">
            <w:pPr>
              <w:pStyle w:val="afff6"/>
            </w:pPr>
            <w:r w:rsidRPr="00A71D4C">
              <w:t>ISMSの概要や手順、会社の情報セキュリティ方針について従業員に理解してもらうため、セキュリティ教育を実施します。教育の結果は記録を作成します。</w:t>
            </w:r>
          </w:p>
        </w:tc>
      </w:tr>
      <w:tr w:rsidR="00445076" w14:paraId="32DECB23" w14:textId="77777777">
        <w:tc>
          <w:tcPr>
            <w:tcW w:w="5228" w:type="dxa"/>
          </w:tcPr>
          <w:p w14:paraId="0A605962" w14:textId="77777777" w:rsidR="00445076" w:rsidRPr="003B31DE" w:rsidRDefault="00445076">
            <w:pPr>
              <w:pStyle w:val="afff6"/>
            </w:pPr>
            <w:r>
              <w:rPr>
                <w:rFonts w:hint="eastAsia"/>
              </w:rPr>
              <w:t>内部監査</w:t>
            </w:r>
          </w:p>
        </w:tc>
        <w:tc>
          <w:tcPr>
            <w:tcW w:w="5228" w:type="dxa"/>
          </w:tcPr>
          <w:p w14:paraId="2D51B6CE" w14:textId="77777777" w:rsidR="00445076" w:rsidRDefault="00445076">
            <w:pPr>
              <w:pStyle w:val="afff6"/>
            </w:pPr>
            <w:r w:rsidRPr="00A71D4C">
              <w:t>ISMSの運用がはじまった後に、定めたルールが適切に運用されているかを確認します。運用が不十分な場合はリスクの指摘やルールの見直しを行い、改善につなげます。内部監査の結果は記録を作成します。</w:t>
            </w:r>
          </w:p>
        </w:tc>
      </w:tr>
      <w:tr w:rsidR="00445076" w14:paraId="7CED55C0" w14:textId="77777777">
        <w:tc>
          <w:tcPr>
            <w:tcW w:w="5228" w:type="dxa"/>
          </w:tcPr>
          <w:p w14:paraId="2823D070" w14:textId="77777777" w:rsidR="00445076" w:rsidRPr="003B31DE" w:rsidRDefault="00445076">
            <w:pPr>
              <w:pStyle w:val="afff6"/>
            </w:pPr>
            <w:r>
              <w:rPr>
                <w:rFonts w:hint="eastAsia"/>
              </w:rPr>
              <w:t>マネジメントレビュー</w:t>
            </w:r>
          </w:p>
        </w:tc>
        <w:tc>
          <w:tcPr>
            <w:tcW w:w="5228" w:type="dxa"/>
          </w:tcPr>
          <w:p w14:paraId="0100208C" w14:textId="77777777" w:rsidR="00445076" w:rsidRDefault="00445076">
            <w:pPr>
              <w:pStyle w:val="afff6"/>
            </w:pPr>
            <w:r w:rsidRPr="00A71D4C">
              <w:rPr>
                <w:rFonts w:hint="eastAsia"/>
              </w:rPr>
              <w:t>内部監査の結果をもとに、会社の</w:t>
            </w:r>
            <w:r w:rsidRPr="00A71D4C">
              <w:t>ISMSについての現状や課題、改善点などを経営陣に報告します。マネジメントレビューの結果は記録を作成します。</w:t>
            </w:r>
          </w:p>
        </w:tc>
      </w:tr>
    </w:tbl>
    <w:p w14:paraId="37FF9E1D" w14:textId="77777777" w:rsidR="00445076" w:rsidRPr="00BF170D" w:rsidRDefault="00445076">
      <w:pPr>
        <w:ind w:firstLineChars="0" w:firstLine="0"/>
      </w:pPr>
    </w:p>
    <w:p w14:paraId="510144CE" w14:textId="77777777" w:rsidR="00892C90" w:rsidRPr="00BF170D" w:rsidRDefault="00892C90">
      <w:pPr>
        <w:ind w:firstLineChars="0" w:firstLine="0"/>
      </w:pPr>
    </w:p>
    <w:p w14:paraId="64618B2F" w14:textId="77777777" w:rsidR="00445076" w:rsidRDefault="00445076" w:rsidP="003E0313">
      <w:pPr>
        <w:pStyle w:val="4"/>
      </w:pPr>
      <w:bookmarkStart w:id="986" w:name="_Toc173932343"/>
      <w:bookmarkStart w:id="987" w:name="_Toc185338920"/>
      <w:bookmarkStart w:id="988" w:name="_Toc188349021"/>
      <w:r>
        <w:t>ISO/IEC27001の審査（第一段・第二段）</w:t>
      </w:r>
      <w:bookmarkEnd w:id="986"/>
      <w:bookmarkEnd w:id="987"/>
      <w:bookmarkEnd w:id="988"/>
    </w:p>
    <w:p w14:paraId="0D258350" w14:textId="77777777" w:rsidR="00445076" w:rsidRDefault="00445076">
      <w:pPr>
        <w:pStyle w:val="afe"/>
      </w:pPr>
    </w:p>
    <w:p w14:paraId="732B437D" w14:textId="77777777" w:rsidR="00445076" w:rsidRDefault="00445076">
      <w:pPr>
        <w:pStyle w:val="5"/>
      </w:pPr>
      <w:r>
        <w:rPr>
          <w:rFonts w:hint="eastAsia"/>
        </w:rPr>
        <w:t>ISMS認証とISMS適合性評価制度</w:t>
      </w:r>
    </w:p>
    <w:p w14:paraId="5DC911C9" w14:textId="5C4CBD55" w:rsidR="00445076" w:rsidRDefault="00445076">
      <w:r w:rsidRPr="00D33127">
        <w:t>「</w:t>
      </w:r>
      <w:bookmarkStart w:id="989" w:name="■ISMS13ー4ー3"/>
      <w:r w:rsidRPr="00D33127">
        <w:t>ISMS</w:t>
      </w:r>
      <w:bookmarkEnd w:id="989"/>
      <w:r w:rsidRPr="00D33127">
        <w:t>認証」とは、組織の構築した</w:t>
      </w:r>
      <w:hyperlink w:anchor="■ISMS" w:history="1">
        <w:r w:rsidRPr="00A04BF0">
          <w:rPr>
            <w:rStyle w:val="a7"/>
          </w:rPr>
          <w:t>ISMS</w:t>
        </w:r>
      </w:hyperlink>
      <w:r w:rsidRPr="00D33127">
        <w:t>がISO/IEC 27001に基づいて適切に運用管理されているかを、第三者であるISMS認証機関が、利害関係のない公平な立場から審査し証明することです。この認証を公正に運用するために、国際的な枠組みが定められており、これを「ISMS適合性評価制度」と呼んでいます。この適合性評価制度は、以下の図</w:t>
      </w:r>
      <w:r>
        <w:rPr>
          <w:rFonts w:hint="eastAsia"/>
        </w:rPr>
        <w:t>に示した</w:t>
      </w:r>
      <w:r w:rsidRPr="00D33127">
        <w:t>ように「認証機関」「認定機関」「要員認証機関」から構成されています。</w:t>
      </w:r>
    </w:p>
    <w:p w14:paraId="05BC4422" w14:textId="28477620" w:rsidR="00445076" w:rsidRDefault="00445076">
      <w:r w:rsidRPr="00D33127">
        <w:t>ISO/IEC 27001は、ISMS適合性評価制度において、第三者である認証機関がISMS</w:t>
      </w:r>
      <w:r w:rsidRPr="00D33127">
        <w:rPr>
          <w:rFonts w:hint="eastAsia"/>
        </w:rPr>
        <w:t>認証を希望する組織の適合性を評価するための基準となります。認証審査においては、組織の</w:t>
      </w:r>
      <w:r w:rsidRPr="00D33127">
        <w:t>ISMSがISO/IEC27001の標準に適合しているかが評価されること</w:t>
      </w:r>
      <w:r>
        <w:rPr>
          <w:rFonts w:hint="eastAsia"/>
        </w:rPr>
        <w:t>に</w:t>
      </w:r>
      <w:r w:rsidRPr="00D33127">
        <w:t>なります。</w:t>
      </w:r>
    </w:p>
    <w:p w14:paraId="228E8659" w14:textId="77777777" w:rsidR="00445076" w:rsidRDefault="00445076">
      <w:pPr>
        <w:ind w:firstLineChars="0" w:firstLine="0"/>
      </w:pPr>
      <w:r w:rsidRPr="00FF1186">
        <w:rPr>
          <w:noProof/>
        </w:rPr>
        <mc:AlternateContent>
          <mc:Choice Requires="wps">
            <w:drawing>
              <wp:anchor distT="0" distB="0" distL="114300" distR="114300" simplePos="0" relativeHeight="251656409" behindDoc="0" locked="0" layoutInCell="1" allowOverlap="1" wp14:anchorId="6925CF42" wp14:editId="0E912792">
                <wp:simplePos x="0" y="0"/>
                <wp:positionH relativeFrom="page">
                  <wp:posOffset>438785</wp:posOffset>
                </wp:positionH>
                <wp:positionV relativeFrom="paragraph">
                  <wp:posOffset>3094990</wp:posOffset>
                </wp:positionV>
                <wp:extent cx="6553200" cy="276860"/>
                <wp:effectExtent l="0" t="0" r="0" b="0"/>
                <wp:wrapTopAndBottom/>
                <wp:docPr id="519069643" name="テキスト ボックス 13">
                  <a:extLst xmlns:a="http://schemas.openxmlformats.org/drawingml/2006/main">
                    <a:ext uri="{FF2B5EF4-FFF2-40B4-BE49-F238E27FC236}">
                      <a16:creationId xmlns:a16="http://schemas.microsoft.com/office/drawing/2014/main" id="{C6EA4DF0-E69D-AFF0-B20A-F8B73C1E3327}"/>
                    </a:ext>
                  </a:extLst>
                </wp:docPr>
                <wp:cNvGraphicFramePr/>
                <a:graphic xmlns:a="http://schemas.openxmlformats.org/drawingml/2006/main">
                  <a:graphicData uri="http://schemas.microsoft.com/office/word/2010/wordprocessingShape">
                    <wps:wsp>
                      <wps:cNvSpPr txBox="1"/>
                      <wps:spPr>
                        <a:xfrm>
                          <a:off x="0" y="0"/>
                          <a:ext cx="6553200" cy="276860"/>
                        </a:xfrm>
                        <a:prstGeom prst="rect">
                          <a:avLst/>
                        </a:prstGeom>
                        <a:noFill/>
                      </wps:spPr>
                      <wps:txbx>
                        <w:txbxContent>
                          <w:p w14:paraId="02D9AEFD" w14:textId="59E035C9" w:rsidR="00445076" w:rsidRDefault="00445076">
                            <w:pPr>
                              <w:pStyle w:val="aff2"/>
                              <w:rPr>
                                <w:lang w:eastAsia="zh-TW"/>
                              </w:rPr>
                            </w:pPr>
                            <w:r>
                              <w:rPr>
                                <w:rFonts w:hint="eastAsia"/>
                                <w:lang w:eastAsia="zh-TW"/>
                              </w:rPr>
                              <w:t>図5</w:t>
                            </w:r>
                            <w:r w:rsidR="008D2CB5">
                              <w:rPr>
                                <w:rFonts w:hint="eastAsia"/>
                                <w:lang w:eastAsia="zh-TW"/>
                              </w:rPr>
                              <w:t>9</w:t>
                            </w:r>
                            <w:r>
                              <w:rPr>
                                <w:rFonts w:hint="eastAsia"/>
                                <w:lang w:eastAsia="zh-TW"/>
                              </w:rPr>
                              <w:t>. ISMS適合性評価制度</w:t>
                            </w:r>
                          </w:p>
                          <w:p w14:paraId="741AE0F2" w14:textId="77777777" w:rsidR="00445076" w:rsidRDefault="00445076">
                            <w:pPr>
                              <w:pStyle w:val="aff2"/>
                            </w:pPr>
                            <w:r>
                              <w:rPr>
                                <w:rFonts w:hint="eastAsia"/>
                              </w:rPr>
                              <w:t>（出典）ISMS-AC「ISMS適合性評価制度」を基に作成</w:t>
                            </w:r>
                          </w:p>
                        </w:txbxContent>
                      </wps:txbx>
                      <wps:bodyPr wrap="square" rtlCol="0">
                        <a:spAutoFit/>
                      </wps:bodyPr>
                    </wps:wsp>
                  </a:graphicData>
                </a:graphic>
                <wp14:sizeRelH relativeFrom="margin">
                  <wp14:pctWidth>0</wp14:pctWidth>
                </wp14:sizeRelH>
              </wp:anchor>
            </w:drawing>
          </mc:Choice>
          <mc:Fallback>
            <w:pict>
              <v:shape w14:anchorId="6925CF42" id="_x0000_s1142" type="#_x0000_t202" style="position:absolute;left:0;text-align:left;margin-left:34.55pt;margin-top:243.7pt;width:516pt;height:21.8pt;z-index:251656409;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" filled="f" stroked="f">
                <v:textbox style="mso-fit-shape-to-text:t">
                  <w:txbxContent>
                    <w:p w14:paraId="02D9AEFD" w14:textId="59E035C9" w:rsidR="00445076" w:rsidRDefault="00445076">
                      <w:pPr>
                        <w:pStyle w:val="aff2"/>
                        <w:rPr>
                          <w:lang w:eastAsia="zh-TW"/>
                        </w:rPr>
                      </w:pPr>
                      <w:r>
                        <w:rPr>
                          <w:rFonts w:hint="eastAsia"/>
                          <w:lang w:eastAsia="zh-TW"/>
                        </w:rPr>
                        <w:t>図5</w:t>
                      </w:r>
                      <w:r w:rsidR="008D2CB5">
                        <w:rPr>
                          <w:rFonts w:hint="eastAsia"/>
                          <w:lang w:eastAsia="zh-TW"/>
                        </w:rPr>
                        <w:t>9</w:t>
                      </w:r>
                      <w:r>
                        <w:rPr>
                          <w:rFonts w:hint="eastAsia"/>
                          <w:lang w:eastAsia="zh-TW"/>
                        </w:rPr>
                        <w:t>. ISMS適合性評価制度</w:t>
                      </w:r>
                    </w:p>
                    <w:p w14:paraId="741AE0F2" w14:textId="77777777" w:rsidR="00445076" w:rsidRDefault="00445076">
                      <w:pPr>
                        <w:pStyle w:val="aff2"/>
                      </w:pPr>
                      <w:r>
                        <w:rPr>
                          <w:rFonts w:hint="eastAsia"/>
                        </w:rPr>
                        <w:t>（出典）ISMS-AC「ISMS適合性評価制度」を基に作成</w:t>
                      </w:r>
                    </w:p>
                  </w:txbxContent>
                </v:textbox>
                <w10:wrap type="topAndBottom" anchorx="page"/>
              </v:shape>
            </w:pict>
          </mc:Fallback>
        </mc:AlternateContent>
      </w:r>
      <w:r>
        <w:rPr>
          <w:noProof/>
        </w:rPr>
        <w:drawing>
          <wp:anchor distT="0" distB="0" distL="114300" distR="114300" simplePos="0" relativeHeight="251656408" behindDoc="0" locked="0" layoutInCell="1" allowOverlap="1" wp14:anchorId="41129925" wp14:editId="2DAE30C1">
            <wp:simplePos x="0" y="0"/>
            <wp:positionH relativeFrom="margin">
              <wp:align>center</wp:align>
            </wp:positionH>
            <wp:positionV relativeFrom="paragraph">
              <wp:posOffset>8865</wp:posOffset>
            </wp:positionV>
            <wp:extent cx="5621020" cy="3011805"/>
            <wp:effectExtent l="0" t="0" r="0" b="0"/>
            <wp:wrapTopAndBottom/>
            <wp:docPr id="119795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588" name="Picture 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621020" cy="3011805"/>
                    </a:xfrm>
                    <a:prstGeom prst="rect">
                      <a:avLst/>
                    </a:prstGeom>
                    <a:noFill/>
                    <a:ln>
                      <a:noFill/>
                    </a:ln>
                  </pic:spPr>
                </pic:pic>
              </a:graphicData>
            </a:graphic>
          </wp:anchor>
        </w:drawing>
      </w:r>
    </w:p>
    <w:p w14:paraId="50C4CE6F" w14:textId="77777777" w:rsidR="00445076" w:rsidRDefault="00445076">
      <w:pPr>
        <w:pStyle w:val="5"/>
      </w:pPr>
      <w:r w:rsidRPr="00F17AF1">
        <w:rPr>
          <w:noProof/>
        </w:rPr>
        <mc:AlternateContent>
          <mc:Choice Requires="wps">
            <w:drawing>
              <wp:anchor distT="0" distB="0" distL="114300" distR="114300" simplePos="0" relativeHeight="251656392" behindDoc="0" locked="0" layoutInCell="1" allowOverlap="1" wp14:anchorId="2211D356" wp14:editId="72ED25B4">
                <wp:simplePos x="0" y="0"/>
                <wp:positionH relativeFrom="margin">
                  <wp:posOffset>-21434</wp:posOffset>
                </wp:positionH>
                <wp:positionV relativeFrom="paragraph">
                  <wp:posOffset>3350080</wp:posOffset>
                </wp:positionV>
                <wp:extent cx="6641465" cy="307340"/>
                <wp:effectExtent l="0" t="0" r="0" b="0"/>
                <wp:wrapTopAndBottom/>
                <wp:docPr id="1524274616" name="テキスト ボックス 301"/>
                <wp:cNvGraphicFramePr/>
                <a:graphic xmlns:a="http://schemas.openxmlformats.org/drawingml/2006/main">
                  <a:graphicData uri="http://schemas.microsoft.com/office/word/2010/wordprocessingShape">
                    <wps:wsp>
                      <wps:cNvSpPr txBox="1"/>
                      <wps:spPr>
                        <a:xfrm>
                          <a:off x="0" y="0"/>
                          <a:ext cx="6641465" cy="307340"/>
                        </a:xfrm>
                        <a:prstGeom prst="rect">
                          <a:avLst/>
                        </a:prstGeom>
                        <a:noFill/>
                      </wps:spPr>
                      <wps:txbx>
                        <w:txbxContent>
                          <w:p w14:paraId="6A9A91D1" w14:textId="77777777" w:rsidR="00445076" w:rsidRDefault="00445076">
                            <w:pPr>
                              <w:pStyle w:val="aff2"/>
                            </w:pPr>
                            <w:r>
                              <w:rPr>
                                <w:rFonts w:hint="eastAsia"/>
                              </w:rPr>
                              <w:t xml:space="preserve">（出典）MSQA「ISMS推進マニュアル - 活用ガイドブック </w:t>
                            </w:r>
                            <w:r>
                              <w:rPr>
                                <w:rFonts w:hint="eastAsia"/>
                                <w:lang w:val="it-IT"/>
                              </w:rPr>
                              <w:t xml:space="preserve">ISO/IEC 27001:2022 </w:t>
                            </w:r>
                            <w:r>
                              <w:rPr>
                                <w:rFonts w:hint="eastAsia"/>
                              </w:rPr>
                              <w:t>対応</w:t>
                            </w:r>
                            <w:r>
                              <w:rPr>
                                <w:rFonts w:hint="eastAsia"/>
                                <w:lang w:val="it-IT"/>
                              </w:rPr>
                              <w:t>1.0</w:t>
                            </w:r>
                            <w:r>
                              <w:rPr>
                                <w:rFonts w:hint="eastAsia"/>
                              </w:rPr>
                              <w:t>版」を基に作成</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211D356" id="テキスト ボックス 301" o:spid="_x0000_s1143" type="#_x0000_t202" style="position:absolute;margin-left:-1.7pt;margin-top:263.8pt;width:522.95pt;height:24.2pt;z-index:251656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" filled="f" stroked="f">
                <v:textbox>
                  <w:txbxContent>
                    <w:p w14:paraId="6A9A91D1" w14:textId="77777777" w:rsidR="00445076" w:rsidRDefault="00445076">
                      <w:pPr>
                        <w:pStyle w:val="aff2"/>
                      </w:pPr>
                      <w:r>
                        <w:rPr>
                          <w:rFonts w:hint="eastAsia"/>
                        </w:rPr>
                        <w:t xml:space="preserve">（出典）MSQA「ISMS推進マニュアル - 活用ガイドブック </w:t>
                      </w:r>
                      <w:r>
                        <w:rPr>
                          <w:rFonts w:hint="eastAsia"/>
                          <w:lang w:val="it-IT"/>
                        </w:rPr>
                        <w:t xml:space="preserve">ISO/IEC 27001:2022 </w:t>
                      </w:r>
                      <w:r>
                        <w:rPr>
                          <w:rFonts w:hint="eastAsia"/>
                        </w:rPr>
                        <w:t>対応</w:t>
                      </w:r>
                      <w:r>
                        <w:rPr>
                          <w:rFonts w:hint="eastAsia"/>
                          <w:lang w:val="it-IT"/>
                        </w:rPr>
                        <w:t>1.0</w:t>
                      </w:r>
                      <w:r>
                        <w:rPr>
                          <w:rFonts w:hint="eastAsia"/>
                        </w:rPr>
                        <w:t>版」を基に作成</w:t>
                      </w:r>
                    </w:p>
                  </w:txbxContent>
                </v:textbox>
                <w10:wrap type="topAndBottom" anchorx="margin"/>
              </v:shape>
            </w:pict>
          </mc:Fallback>
        </mc:AlternateContent>
      </w:r>
      <w:r>
        <w:rPr>
          <w:rFonts w:hint="eastAsia"/>
        </w:rPr>
        <w:t>認定と認証</w:t>
      </w:r>
    </w:p>
    <w:tbl>
      <w:tblPr>
        <w:tblStyle w:val="aa"/>
        <w:tblW w:w="0" w:type="auto"/>
        <w:tblLook w:val="04A0" w:firstRow="1" w:lastRow="0" w:firstColumn="1" w:lastColumn="0" w:noHBand="0" w:noVBand="1"/>
      </w:tblPr>
      <w:tblGrid>
        <w:gridCol w:w="1413"/>
        <w:gridCol w:w="9043"/>
      </w:tblGrid>
      <w:tr w:rsidR="00445076" w14:paraId="314227E1" w14:textId="77777777">
        <w:tc>
          <w:tcPr>
            <w:tcW w:w="1413" w:type="dxa"/>
            <w:shd w:val="clear" w:color="auto" w:fill="2F5597"/>
          </w:tcPr>
          <w:p w14:paraId="29306AD1" w14:textId="77777777" w:rsidR="00445076" w:rsidRDefault="00445076">
            <w:pPr>
              <w:pStyle w:val="aff0"/>
            </w:pPr>
            <w:r>
              <w:rPr>
                <w:rFonts w:hint="eastAsia"/>
              </w:rPr>
              <w:t>認定</w:t>
            </w:r>
          </w:p>
        </w:tc>
        <w:tc>
          <w:tcPr>
            <w:tcW w:w="9043" w:type="dxa"/>
          </w:tcPr>
          <w:p w14:paraId="417E9C62" w14:textId="77777777" w:rsidR="00445076" w:rsidRDefault="00445076">
            <w:pPr>
              <w:pStyle w:val="afff6"/>
            </w:pPr>
            <w:r w:rsidRPr="00565A02">
              <w:rPr>
                <w:rFonts w:hint="eastAsia"/>
              </w:rPr>
              <w:t>認定機関が認証機関を審査し、認証を遂行する能力のあることを公式に承認する行為を認定と</w:t>
            </w:r>
            <w:r>
              <w:rPr>
                <w:rFonts w:hint="eastAsia"/>
              </w:rPr>
              <w:t>い</w:t>
            </w:r>
            <w:r w:rsidRPr="00565A02">
              <w:rPr>
                <w:rFonts w:hint="eastAsia"/>
              </w:rPr>
              <w:t>います。日本における</w:t>
            </w:r>
            <w:r w:rsidRPr="00565A02">
              <w:t>ISMS適合性評価制度の認定機関はISMS-ACです。ISMS-ACは、認証機関が適切に審査を実施できる体制・能力を持</w:t>
            </w:r>
            <w:r>
              <w:rPr>
                <w:rFonts w:hint="eastAsia"/>
              </w:rPr>
              <w:t>ち、かつ公正な審査を実施して</w:t>
            </w:r>
            <w:r w:rsidRPr="00565A02">
              <w:t>いるかを、国際規格に照らして審査し、適合していると認められる機関を認定して、「認定シンボル」の使用を許可しています。そのため、認定を受けたISMS認証機関は、適切なISMS認証審査を実施することのできる、信頼のおける認証機関であることを意味しま</w:t>
            </w:r>
            <w:r w:rsidRPr="00565A02">
              <w:rPr>
                <w:rFonts w:hint="eastAsia"/>
              </w:rPr>
              <w:t>す。</w:t>
            </w:r>
          </w:p>
        </w:tc>
      </w:tr>
      <w:tr w:rsidR="00445076" w14:paraId="49CA212A" w14:textId="77777777">
        <w:tc>
          <w:tcPr>
            <w:tcW w:w="1413" w:type="dxa"/>
            <w:shd w:val="clear" w:color="auto" w:fill="2F5597"/>
          </w:tcPr>
          <w:p w14:paraId="5200B921" w14:textId="77777777" w:rsidR="00445076" w:rsidRDefault="00445076">
            <w:pPr>
              <w:pStyle w:val="aff0"/>
            </w:pPr>
            <w:r>
              <w:rPr>
                <w:rFonts w:hint="eastAsia"/>
              </w:rPr>
              <w:t>認証</w:t>
            </w:r>
          </w:p>
        </w:tc>
        <w:tc>
          <w:tcPr>
            <w:tcW w:w="9043" w:type="dxa"/>
          </w:tcPr>
          <w:p w14:paraId="00CB1164" w14:textId="77777777" w:rsidR="00445076" w:rsidRDefault="00445076">
            <w:pPr>
              <w:pStyle w:val="afff6"/>
            </w:pPr>
            <w:r w:rsidRPr="00565A02">
              <w:rPr>
                <w:rFonts w:hint="eastAsia"/>
              </w:rPr>
              <w:t>第三者が文書で保証する手続きを認証と</w:t>
            </w:r>
            <w:r>
              <w:rPr>
                <w:rFonts w:hint="eastAsia"/>
              </w:rPr>
              <w:t>い</w:t>
            </w:r>
            <w:r w:rsidRPr="00565A02">
              <w:rPr>
                <w:rFonts w:hint="eastAsia"/>
              </w:rPr>
              <w:t>います。</w:t>
            </w:r>
          </w:p>
          <w:p w14:paraId="0966DA1C" w14:textId="77777777" w:rsidR="00445076" w:rsidRDefault="00445076">
            <w:pPr>
              <w:pStyle w:val="afff6"/>
            </w:pPr>
            <w:r w:rsidRPr="00565A02">
              <w:t>マネジメントシステム規格への適合性を保証する場合、認証の代わりに特に他と区別するため「審査登録」という用語を用いることがあります。この場合、認証の対象は、製品、サービスあるいはプロセスではなく、組織のマネジメントシステムそのものとなることに注意が必要です。</w:t>
            </w:r>
          </w:p>
        </w:tc>
      </w:tr>
    </w:tbl>
    <w:p w14:paraId="6A67280D" w14:textId="77777777" w:rsidR="00445076" w:rsidRDefault="00445076"/>
    <w:p w14:paraId="12787083" w14:textId="63ABDD2E" w:rsidR="00445076" w:rsidRDefault="00445076">
      <w:pPr>
        <w:pStyle w:val="5"/>
      </w:pPr>
      <w:r>
        <w:rPr>
          <w:rFonts w:hint="eastAsia"/>
        </w:rPr>
        <w:t>ISMS認証審査プロセス</w:t>
      </w:r>
    </w:p>
    <w:p w14:paraId="40C58B27" w14:textId="4077D562" w:rsidR="00445076" w:rsidRDefault="00445076">
      <w:pPr>
        <w:ind w:firstLineChars="0" w:firstLine="0"/>
      </w:pPr>
      <w:r w:rsidRPr="00B379B0">
        <w:t>ISMSの認証審査は、大まかに以下のようなステップで進みます。</w:t>
      </w:r>
    </w:p>
    <w:p w14:paraId="75783E0B" w14:textId="575FD5DB" w:rsidR="00445076" w:rsidRPr="00693FC7" w:rsidRDefault="00056612">
      <w:pPr>
        <w:ind w:firstLineChars="0" w:firstLine="0"/>
      </w:pPr>
      <w:r>
        <w:rPr>
          <w:noProof/>
        </w:rPr>
        <w:drawing>
          <wp:anchor distT="0" distB="0" distL="114300" distR="114300" simplePos="0" relativeHeight="251656400" behindDoc="0" locked="0" layoutInCell="1" allowOverlap="1" wp14:anchorId="164C8FB5" wp14:editId="5136F85A">
            <wp:simplePos x="0" y="0"/>
            <wp:positionH relativeFrom="margin">
              <wp:posOffset>561340</wp:posOffset>
            </wp:positionH>
            <wp:positionV relativeFrom="paragraph">
              <wp:posOffset>2540</wp:posOffset>
            </wp:positionV>
            <wp:extent cx="5409565" cy="914400"/>
            <wp:effectExtent l="0" t="0" r="0" b="0"/>
            <wp:wrapTopAndBottom/>
            <wp:docPr id="17526366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36625"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09565" cy="91440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aa"/>
        <w:tblW w:w="0" w:type="auto"/>
        <w:tblLook w:val="04A0" w:firstRow="1" w:lastRow="0" w:firstColumn="1" w:lastColumn="0" w:noHBand="0" w:noVBand="1"/>
      </w:tblPr>
      <w:tblGrid>
        <w:gridCol w:w="1271"/>
        <w:gridCol w:w="1837"/>
        <w:gridCol w:w="1837"/>
        <w:gridCol w:w="1837"/>
        <w:gridCol w:w="1837"/>
        <w:gridCol w:w="1837"/>
      </w:tblGrid>
      <w:tr w:rsidR="00445076" w14:paraId="6B935930" w14:textId="77777777">
        <w:tc>
          <w:tcPr>
            <w:tcW w:w="1271" w:type="dxa"/>
          </w:tcPr>
          <w:p w14:paraId="20F114E6" w14:textId="77777777" w:rsidR="00445076" w:rsidRDefault="00445076">
            <w:pPr>
              <w:pStyle w:val="afff8"/>
            </w:pPr>
            <w:r>
              <w:rPr>
                <w:rFonts w:hint="eastAsia"/>
              </w:rPr>
              <w:t>ステップ</w:t>
            </w:r>
          </w:p>
        </w:tc>
        <w:tc>
          <w:tcPr>
            <w:tcW w:w="1837" w:type="dxa"/>
            <w:shd w:val="clear" w:color="auto" w:fill="2F5597"/>
          </w:tcPr>
          <w:p w14:paraId="5BBB7A6B" w14:textId="77777777" w:rsidR="00445076" w:rsidRDefault="00445076">
            <w:pPr>
              <w:pStyle w:val="aff0"/>
            </w:pPr>
            <w:r>
              <w:rPr>
                <w:rFonts w:hint="eastAsia"/>
              </w:rPr>
              <w:t>申請</w:t>
            </w:r>
          </w:p>
        </w:tc>
        <w:tc>
          <w:tcPr>
            <w:tcW w:w="1837" w:type="dxa"/>
            <w:shd w:val="clear" w:color="auto" w:fill="2F5597"/>
          </w:tcPr>
          <w:p w14:paraId="425443EC" w14:textId="77777777" w:rsidR="00445076" w:rsidRDefault="00445076">
            <w:pPr>
              <w:pStyle w:val="aff0"/>
            </w:pPr>
            <w:r>
              <w:rPr>
                <w:rFonts w:hint="eastAsia"/>
              </w:rPr>
              <w:t>審査日程の確認</w:t>
            </w:r>
          </w:p>
        </w:tc>
        <w:tc>
          <w:tcPr>
            <w:tcW w:w="1837" w:type="dxa"/>
            <w:shd w:val="clear" w:color="auto" w:fill="2F5597"/>
          </w:tcPr>
          <w:p w14:paraId="35BE8189" w14:textId="77777777" w:rsidR="00445076" w:rsidRDefault="00445076">
            <w:pPr>
              <w:pStyle w:val="aff0"/>
            </w:pPr>
            <w:r>
              <w:rPr>
                <w:rFonts w:hint="eastAsia"/>
              </w:rPr>
              <w:t>初回認証審査</w:t>
            </w:r>
          </w:p>
        </w:tc>
        <w:tc>
          <w:tcPr>
            <w:tcW w:w="1837" w:type="dxa"/>
            <w:shd w:val="clear" w:color="auto" w:fill="2F5597"/>
          </w:tcPr>
          <w:p w14:paraId="687C4593" w14:textId="77777777" w:rsidR="00445076" w:rsidRDefault="00445076">
            <w:pPr>
              <w:pStyle w:val="aff0"/>
            </w:pPr>
            <w:r>
              <w:rPr>
                <w:rFonts w:hint="eastAsia"/>
              </w:rPr>
              <w:t>認証登録</w:t>
            </w:r>
          </w:p>
        </w:tc>
        <w:tc>
          <w:tcPr>
            <w:tcW w:w="1837" w:type="dxa"/>
            <w:shd w:val="clear" w:color="auto" w:fill="2F5597"/>
          </w:tcPr>
          <w:p w14:paraId="02860C52" w14:textId="77777777" w:rsidR="00445076" w:rsidRDefault="00445076">
            <w:pPr>
              <w:pStyle w:val="aff0"/>
            </w:pPr>
            <w:r>
              <w:rPr>
                <w:rFonts w:hint="eastAsia"/>
              </w:rPr>
              <w:t>報告・公開</w:t>
            </w:r>
          </w:p>
        </w:tc>
      </w:tr>
      <w:tr w:rsidR="00445076" w14:paraId="33250B57" w14:textId="77777777">
        <w:tc>
          <w:tcPr>
            <w:tcW w:w="1271" w:type="dxa"/>
          </w:tcPr>
          <w:p w14:paraId="0ED17783" w14:textId="77777777" w:rsidR="00445076" w:rsidRDefault="00445076">
            <w:pPr>
              <w:pStyle w:val="afff8"/>
            </w:pPr>
            <w:r>
              <w:rPr>
                <w:rFonts w:hint="eastAsia"/>
              </w:rPr>
              <w:t>概要</w:t>
            </w:r>
          </w:p>
        </w:tc>
        <w:tc>
          <w:tcPr>
            <w:tcW w:w="1837" w:type="dxa"/>
          </w:tcPr>
          <w:p w14:paraId="14E28461" w14:textId="77777777" w:rsidR="00445076" w:rsidRDefault="00445076">
            <w:pPr>
              <w:pStyle w:val="afff6"/>
            </w:pPr>
            <w:r w:rsidRPr="00E50E62">
              <w:rPr>
                <w:rFonts w:hint="eastAsia"/>
              </w:rPr>
              <w:t>新規取得する際、今までと異なる認証機関で</w:t>
            </w:r>
            <w:r>
              <w:rPr>
                <w:rFonts w:hint="eastAsia"/>
              </w:rPr>
              <w:t>受審</w:t>
            </w:r>
            <w:r w:rsidRPr="00E50E62">
              <w:rPr>
                <w:rFonts w:hint="eastAsia"/>
              </w:rPr>
              <w:t>する場合は、申請が必要です。</w:t>
            </w:r>
          </w:p>
        </w:tc>
        <w:tc>
          <w:tcPr>
            <w:tcW w:w="1837" w:type="dxa"/>
          </w:tcPr>
          <w:p w14:paraId="50FD4206" w14:textId="77777777" w:rsidR="00445076" w:rsidRDefault="00445076">
            <w:pPr>
              <w:pStyle w:val="afff6"/>
            </w:pPr>
            <w:r w:rsidRPr="00E50E62">
              <w:rPr>
                <w:rFonts w:hint="eastAsia"/>
              </w:rPr>
              <w:t>組織と認証機関との間で、審査日程の確認を行います</w:t>
            </w:r>
            <w:r>
              <w:rPr>
                <w:rFonts w:hint="eastAsia"/>
              </w:rPr>
              <w:t>。</w:t>
            </w:r>
          </w:p>
        </w:tc>
        <w:tc>
          <w:tcPr>
            <w:tcW w:w="1837" w:type="dxa"/>
          </w:tcPr>
          <w:p w14:paraId="1EDAB048" w14:textId="77777777" w:rsidR="00445076" w:rsidRDefault="00445076">
            <w:pPr>
              <w:pStyle w:val="afff6"/>
            </w:pPr>
            <w:r w:rsidRPr="00E50E62">
              <w:rPr>
                <w:rFonts w:hint="eastAsia"/>
              </w:rPr>
              <w:t>新規の場合は原則として</w:t>
            </w:r>
            <w:r w:rsidRPr="00E50E62">
              <w:t>1次審査と2次審査の2回で実施されます。</w:t>
            </w:r>
          </w:p>
        </w:tc>
        <w:tc>
          <w:tcPr>
            <w:tcW w:w="1837" w:type="dxa"/>
          </w:tcPr>
          <w:p w14:paraId="46A9744D" w14:textId="77777777" w:rsidR="00445076" w:rsidRDefault="00445076">
            <w:pPr>
              <w:pStyle w:val="afff6"/>
            </w:pPr>
            <w:r w:rsidRPr="00AF698C">
              <w:rPr>
                <w:rFonts w:hint="eastAsia"/>
              </w:rPr>
              <w:t>審査の結果、適合していることが確認されると認証書が発行され、登録完了となります。</w:t>
            </w:r>
          </w:p>
        </w:tc>
        <w:tc>
          <w:tcPr>
            <w:tcW w:w="1837" w:type="dxa"/>
          </w:tcPr>
          <w:p w14:paraId="6DDF8603" w14:textId="77777777" w:rsidR="00445076" w:rsidRDefault="00445076">
            <w:pPr>
              <w:pStyle w:val="afff6"/>
            </w:pPr>
            <w:r w:rsidRPr="00AF698C">
              <w:rPr>
                <w:rFonts w:hint="eastAsia"/>
              </w:rPr>
              <w:t>認証された旨が認証機関から</w:t>
            </w:r>
            <w:r w:rsidRPr="00AF698C">
              <w:t>ISMS-ACに報告され次第、ISMS-ACホームページ</w:t>
            </w:r>
            <w:r>
              <w:rPr>
                <w:rFonts w:hint="eastAsia"/>
              </w:rPr>
              <w:t>上</w:t>
            </w:r>
            <w:r w:rsidRPr="00AF698C">
              <w:t>で公開されます。</w:t>
            </w:r>
          </w:p>
        </w:tc>
      </w:tr>
    </w:tbl>
    <w:p w14:paraId="2F30D1F6" w14:textId="4359640B" w:rsidR="00445076" w:rsidRDefault="00445076">
      <w:pPr>
        <w:ind w:firstLineChars="0" w:firstLine="0"/>
      </w:pPr>
    </w:p>
    <w:p w14:paraId="7EF39D89" w14:textId="7F1731CC" w:rsidR="00445076" w:rsidRDefault="00445076">
      <w:r w:rsidRPr="002F2896">
        <w:rPr>
          <w:rFonts w:hint="eastAsia"/>
        </w:rPr>
        <w:t>なお、審査に要する期間や工数、申請方法、申請時の準備物、認証登録料金などは、認証機関によって異なります。</w:t>
      </w:r>
      <w:hyperlink w:anchor="■ISMS" w:history="1">
        <w:r w:rsidRPr="00A04BF0">
          <w:rPr>
            <w:rStyle w:val="a7"/>
          </w:rPr>
          <w:t>ISMS</w:t>
        </w:r>
      </w:hyperlink>
      <w:r w:rsidRPr="002F2896">
        <w:t>認証機関は、情報マネジメントシステム認定センター（ISMS-AC）のホームページで公開されているため、申請先選定の際は確認することが大切です。</w:t>
      </w:r>
    </w:p>
    <w:p w14:paraId="62EF826F" w14:textId="77777777" w:rsidR="00445076" w:rsidRPr="00BF170D" w:rsidRDefault="00445076">
      <w:pPr>
        <w:ind w:firstLineChars="0" w:firstLine="0"/>
      </w:pPr>
    </w:p>
    <w:p w14:paraId="3F53DA72" w14:textId="77777777" w:rsidR="00892C90" w:rsidRPr="00BF170D" w:rsidRDefault="00892C90">
      <w:pPr>
        <w:ind w:firstLineChars="0" w:firstLine="0"/>
      </w:pPr>
    </w:p>
    <w:p w14:paraId="196BCB4C" w14:textId="77777777" w:rsidR="00445076" w:rsidRDefault="00445076" w:rsidP="003E0313">
      <w:pPr>
        <w:pStyle w:val="4"/>
      </w:pPr>
      <w:bookmarkStart w:id="990" w:name="_Toc173932344"/>
      <w:bookmarkStart w:id="991" w:name="_Toc185338921"/>
      <w:bookmarkStart w:id="992" w:name="_Toc188349022"/>
      <w:r>
        <w:t>ISO/IEC27001の維持審査・再認証審査</w:t>
      </w:r>
      <w:bookmarkEnd w:id="990"/>
      <w:bookmarkEnd w:id="991"/>
      <w:bookmarkEnd w:id="992"/>
    </w:p>
    <w:p w14:paraId="5762D675" w14:textId="77777777" w:rsidR="00445076" w:rsidRDefault="00445076"/>
    <w:p w14:paraId="05CA3B05" w14:textId="77777777" w:rsidR="00445076" w:rsidRPr="002426D0" w:rsidRDefault="00445076">
      <w:pPr>
        <w:pStyle w:val="5"/>
      </w:pPr>
      <w:r w:rsidRPr="002426D0">
        <w:t>ISMS認証の維持および更新審査プロセス</w:t>
      </w:r>
    </w:p>
    <w:p w14:paraId="3A46F39A" w14:textId="32788637" w:rsidR="00445076" w:rsidRDefault="00445076">
      <w:bookmarkStart w:id="993" w:name="■ISMS13ー4ー4"/>
      <w:r>
        <w:rPr>
          <w:noProof/>
        </w:rPr>
        <w:drawing>
          <wp:anchor distT="0" distB="0" distL="114300" distR="114300" simplePos="0" relativeHeight="251656637" behindDoc="0" locked="0" layoutInCell="1" allowOverlap="1" wp14:anchorId="1E363D03" wp14:editId="5CF2426E">
            <wp:simplePos x="0" y="0"/>
            <wp:positionH relativeFrom="margin">
              <wp:posOffset>561340</wp:posOffset>
            </wp:positionH>
            <wp:positionV relativeFrom="paragraph">
              <wp:posOffset>1147460</wp:posOffset>
            </wp:positionV>
            <wp:extent cx="5523230" cy="1560830"/>
            <wp:effectExtent l="0" t="0" r="0" b="0"/>
            <wp:wrapTopAndBottom/>
            <wp:docPr id="5419024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02488"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23230" cy="1560830"/>
                    </a:xfrm>
                    <a:prstGeom prst="rect">
                      <a:avLst/>
                    </a:prstGeom>
                    <a:noFill/>
                    <a:ln>
                      <a:noFill/>
                    </a:ln>
                  </pic:spPr>
                </pic:pic>
              </a:graphicData>
            </a:graphic>
          </wp:anchor>
        </w:drawing>
      </w:r>
      <w:bookmarkEnd w:id="993"/>
      <w:r>
        <w:fldChar w:fldCharType="begin"/>
      </w:r>
      <w:r>
        <w:instrText>HYPERLINK \l "■ISMS"</w:instrText>
      </w:r>
      <w:r>
        <w:fldChar w:fldCharType="separate"/>
      </w:r>
      <w:r w:rsidRPr="00CD282D">
        <w:rPr>
          <w:rStyle w:val="a7"/>
        </w:rPr>
        <w:t>ISMS</w:t>
      </w:r>
      <w:r>
        <w:fldChar w:fldCharType="end"/>
      </w:r>
      <w:r w:rsidRPr="002426D0">
        <w:t>認証取得後も、維持・更新のための審査があります。年に1回以上の維持審査（サーベイランス審査）と、3年ごとに認証の有効期限を更新するための全面的な審査（再認証審査）です。どちらにおいても、組織のISMSが引き続き規格に適合し、有効に維持されているかが確認されます。</w:t>
      </w:r>
    </w:p>
    <w:p w14:paraId="4EFC2B0B" w14:textId="77777777" w:rsidR="00445076" w:rsidRPr="00C56BD2" w:rsidRDefault="00445076" w:rsidP="002A6987">
      <w:pPr>
        <w:pStyle w:val="afffe"/>
      </w:pPr>
      <w:bookmarkStart w:id="994" w:name="_Toc173932345"/>
      <w:bookmarkStart w:id="995" w:name="_Toc185338922"/>
      <w:bookmarkStart w:id="996" w:name="_Toc188349023"/>
      <w:r>
        <w:rPr>
          <w:rFonts w:hint="eastAsia"/>
        </w:rPr>
        <w:t>コラム</w:t>
      </w:r>
      <w:bookmarkEnd w:id="994"/>
      <w:bookmarkEnd w:id="995"/>
      <w:bookmarkEnd w:id="996"/>
    </w:p>
    <w:tbl>
      <w:tblPr>
        <w:tblStyle w:val="aa"/>
        <w:tblW w:w="0" w:type="auto"/>
        <w:tblLook w:val="04A0" w:firstRow="1" w:lastRow="0" w:firstColumn="1" w:lastColumn="0" w:noHBand="0" w:noVBand="1"/>
      </w:tblPr>
      <w:tblGrid>
        <w:gridCol w:w="10456"/>
      </w:tblGrid>
      <w:tr w:rsidR="00445076" w14:paraId="5C079DE7" w14:textId="77777777">
        <w:tc>
          <w:tcPr>
            <w:tcW w:w="10456" w:type="dxa"/>
            <w:shd w:val="clear" w:color="auto" w:fill="2F5597"/>
          </w:tcPr>
          <w:p w14:paraId="3B0C2581" w14:textId="77777777" w:rsidR="00445076" w:rsidRDefault="00445076">
            <w:pPr>
              <w:pStyle w:val="aff0"/>
            </w:pPr>
            <w:r w:rsidRPr="009E4815">
              <w:t>ISMSの導入：成功の鍵とよくある落とし穴</w:t>
            </w:r>
          </w:p>
        </w:tc>
      </w:tr>
      <w:tr w:rsidR="00445076" w14:paraId="2375E120" w14:textId="77777777">
        <w:tc>
          <w:tcPr>
            <w:tcW w:w="10456" w:type="dxa"/>
          </w:tcPr>
          <w:p w14:paraId="2B41912B" w14:textId="621421AA" w:rsidR="00445076" w:rsidRPr="009E4815" w:rsidRDefault="00445076">
            <w:pPr>
              <w:pStyle w:val="afff6"/>
            </w:pPr>
            <w:r w:rsidRPr="009E4815">
              <w:rPr>
                <w:rFonts w:hint="eastAsia"/>
              </w:rPr>
              <w:t>組織が顧客データや機密情報などの</w:t>
            </w:r>
            <w:bookmarkStart w:id="997" w:name="■情報資産第13章コラム"/>
            <w:r w:rsidR="00FA22F9">
              <w:fldChar w:fldCharType="begin"/>
            </w:r>
            <w:r w:rsidR="00FA22F9">
              <w:rPr>
                <w:rFonts w:hint="eastAsia"/>
              </w:rPr>
              <w:instrText xml:space="preserve">HYPERLINK </w:instrText>
            </w:r>
            <w:r w:rsidR="00FA22F9">
              <w:instrText xml:space="preserve"> \l "</w:instrText>
            </w:r>
            <w:r w:rsidR="00FA22F9">
              <w:rPr>
                <w:rFonts w:hint="eastAsia"/>
              </w:rPr>
              <w:instrText>■情報資産</w:instrText>
            </w:r>
            <w:r w:rsidR="00FA22F9">
              <w:instrText>"</w:instrText>
            </w:r>
            <w:r w:rsidR="00FA22F9">
              <w:fldChar w:fldCharType="separate"/>
            </w:r>
            <w:r w:rsidRPr="00FA22F9">
              <w:rPr>
                <w:rStyle w:val="a7"/>
                <w:rFonts w:hint="eastAsia"/>
              </w:rPr>
              <w:t>情報資産</w:t>
            </w:r>
            <w:bookmarkEnd w:id="997"/>
            <w:r w:rsidR="00FA22F9">
              <w:fldChar w:fldCharType="end"/>
            </w:r>
            <w:r w:rsidRPr="009E4815">
              <w:rPr>
                <w:rFonts w:hint="eastAsia"/>
              </w:rPr>
              <w:t>を守るためには、適切に情報セキュリティを確保する仕組みが必要となります。そのために、</w:t>
            </w:r>
            <w:r w:rsidRPr="009E4815">
              <w:t>ISMSの導入と運用は重要になります。そこで、ISMSを導入・運用していく際に成功の鍵となるポイントと、陥りやすい失敗例をいくつか紹介します。</w:t>
            </w:r>
          </w:p>
          <w:p w14:paraId="0D6AE7D4" w14:textId="77777777" w:rsidR="00445076" w:rsidRPr="009E4815" w:rsidRDefault="00445076">
            <w:pPr>
              <w:pStyle w:val="afff6"/>
            </w:pPr>
          </w:p>
          <w:p w14:paraId="594C7540" w14:textId="77777777" w:rsidR="00445076" w:rsidRPr="009E4815" w:rsidRDefault="00445076">
            <w:pPr>
              <w:pStyle w:val="afff8"/>
            </w:pPr>
            <w:r w:rsidRPr="009E4815">
              <w:rPr>
                <w:rFonts w:hint="eastAsia"/>
              </w:rPr>
              <w:t>成功の鍵となるポイント</w:t>
            </w:r>
          </w:p>
          <w:p w14:paraId="653AEBCB" w14:textId="77777777" w:rsidR="00445076" w:rsidRDefault="00445076" w:rsidP="00892C01">
            <w:pPr>
              <w:pStyle w:val="afff6"/>
              <w:numPr>
                <w:ilvl w:val="0"/>
                <w:numId w:val="126"/>
              </w:numPr>
              <w:tabs>
                <w:tab w:val="clear" w:pos="1830"/>
              </w:tabs>
            </w:pPr>
            <w:r w:rsidRPr="009E4815">
              <w:t>トップマネジメントのコミットメント</w:t>
            </w:r>
          </w:p>
          <w:p w14:paraId="2074B8E5" w14:textId="77777777" w:rsidR="00445076" w:rsidRDefault="00445076">
            <w:pPr>
              <w:pStyle w:val="afff6"/>
              <w:ind w:left="440"/>
            </w:pPr>
            <w:r w:rsidRPr="009E4815">
              <w:t>SMSの導入には経営陣からのコミットメントが不可欠です。経営層が情報セキュリティの重要性を理解し、リーダーシップを発揮すること</w:t>
            </w:r>
            <w:r>
              <w:rPr>
                <w:rFonts w:hint="eastAsia"/>
              </w:rPr>
              <w:t>により</w:t>
            </w:r>
            <w:r w:rsidRPr="009E4815">
              <w:t>、組織全体が情報セキュリティの確保に向けて協力的になります。</w:t>
            </w:r>
          </w:p>
          <w:p w14:paraId="38E5DD1E" w14:textId="77777777" w:rsidR="00445076" w:rsidRDefault="00445076" w:rsidP="00892C01">
            <w:pPr>
              <w:pStyle w:val="afff6"/>
              <w:numPr>
                <w:ilvl w:val="0"/>
                <w:numId w:val="126"/>
              </w:numPr>
              <w:tabs>
                <w:tab w:val="clear" w:pos="1830"/>
              </w:tabs>
            </w:pPr>
            <w:r w:rsidRPr="009E4815">
              <w:t>従業員の教育と意識向上</w:t>
            </w:r>
          </w:p>
          <w:p w14:paraId="65609D04" w14:textId="77777777" w:rsidR="00445076" w:rsidRPr="009E4815" w:rsidRDefault="00445076">
            <w:pPr>
              <w:pStyle w:val="afff6"/>
              <w:ind w:left="440"/>
            </w:pPr>
            <w:r w:rsidRPr="009E4815">
              <w:rPr>
                <w:rFonts w:hint="eastAsia"/>
              </w:rPr>
              <w:t>従業員への教育は、従業員に基本方針や対策基準などを理解させ、策定された実施手順を実践してもらうために重要です。定期的なトレーニングや教育プログラムを通じて、従業員が脅威に対処できるようにサポートしていくことが大切です。</w:t>
            </w:r>
          </w:p>
          <w:p w14:paraId="4674897B" w14:textId="2B331E0F" w:rsidR="00445076" w:rsidRDefault="00445076" w:rsidP="00892C01">
            <w:pPr>
              <w:pStyle w:val="afff6"/>
              <w:numPr>
                <w:ilvl w:val="0"/>
                <w:numId w:val="126"/>
              </w:numPr>
              <w:tabs>
                <w:tab w:val="clear" w:pos="1830"/>
              </w:tabs>
            </w:pPr>
            <w:bookmarkStart w:id="998" w:name="■リスク評価第13章コラム"/>
            <w:r w:rsidRPr="009E4815">
              <w:t>リスク評価</w:t>
            </w:r>
            <w:bookmarkEnd w:id="998"/>
            <w:r w:rsidRPr="009E4815">
              <w:t>と適切な対応策</w:t>
            </w:r>
          </w:p>
          <w:p w14:paraId="7FCB0427" w14:textId="4ADA74F8" w:rsidR="00445076" w:rsidRPr="009E4815" w:rsidRDefault="007E354B">
            <w:pPr>
              <w:pStyle w:val="afff6"/>
              <w:ind w:left="440"/>
            </w:pPr>
            <w:hyperlink w:anchor="■リスク評価" w:history="1">
              <w:r w:rsidR="00445076" w:rsidRPr="00196C5A">
                <w:rPr>
                  <w:rStyle w:val="a7"/>
                  <w:rFonts w:hint="eastAsia"/>
                </w:rPr>
                <w:t>リスク評価</w:t>
              </w:r>
            </w:hyperlink>
            <w:r w:rsidR="00445076" w:rsidRPr="009E4815">
              <w:rPr>
                <w:rFonts w:hint="eastAsia"/>
              </w:rPr>
              <w:t>を行い、特定のリスクに対して適切な対応策を策定すること</w:t>
            </w:r>
            <w:r w:rsidR="00445076">
              <w:rPr>
                <w:rFonts w:hint="eastAsia"/>
              </w:rPr>
              <w:t>により</w:t>
            </w:r>
            <w:r w:rsidR="00445076" w:rsidRPr="009E4815">
              <w:rPr>
                <w:rFonts w:hint="eastAsia"/>
              </w:rPr>
              <w:t>、情報資産の保護と事業の継続性を確保できます。</w:t>
            </w:r>
          </w:p>
          <w:p w14:paraId="2A6B4F85" w14:textId="77777777" w:rsidR="00445076" w:rsidRPr="009E4815" w:rsidRDefault="00445076">
            <w:pPr>
              <w:pStyle w:val="afff6"/>
            </w:pPr>
          </w:p>
          <w:p w14:paraId="71D664D3" w14:textId="77777777" w:rsidR="00445076" w:rsidRPr="009E4815" w:rsidRDefault="00445076">
            <w:pPr>
              <w:pStyle w:val="afff8"/>
            </w:pPr>
            <w:r w:rsidRPr="009E4815">
              <w:rPr>
                <w:rFonts w:hint="eastAsia"/>
              </w:rPr>
              <w:t>陥りやすい失敗例</w:t>
            </w:r>
          </w:p>
          <w:p w14:paraId="48E6E5BE" w14:textId="77777777" w:rsidR="00445076" w:rsidRDefault="00445076" w:rsidP="00892C01">
            <w:pPr>
              <w:pStyle w:val="afff6"/>
              <w:numPr>
                <w:ilvl w:val="0"/>
                <w:numId w:val="126"/>
              </w:numPr>
              <w:tabs>
                <w:tab w:val="clear" w:pos="1830"/>
              </w:tabs>
            </w:pPr>
            <w:r w:rsidRPr="009E4815">
              <w:t>実施手順の抽象性</w:t>
            </w:r>
          </w:p>
          <w:p w14:paraId="5D0883DC" w14:textId="77777777" w:rsidR="00445076" w:rsidRPr="009E4815" w:rsidRDefault="00445076">
            <w:pPr>
              <w:pStyle w:val="afff6"/>
              <w:ind w:left="440"/>
            </w:pPr>
            <w:r w:rsidRPr="009E4815">
              <w:rPr>
                <w:rFonts w:hint="eastAsia"/>
              </w:rPr>
              <w:t>実施手順が抽象的で理解しづらい場合、従業員は具体的に何を</w:t>
            </w:r>
            <w:r>
              <w:rPr>
                <w:rFonts w:hint="eastAsia"/>
              </w:rPr>
              <w:t>順守</w:t>
            </w:r>
            <w:r w:rsidRPr="009E4815">
              <w:rPr>
                <w:rFonts w:hint="eastAsia"/>
              </w:rPr>
              <w:t>して行動すればよいかわからず、セキュリティ対策が不十分になってしまいます。わかりやすい実施手順を策定し、従業員に浸透させることが重要です。</w:t>
            </w:r>
          </w:p>
          <w:p w14:paraId="2AB786F5" w14:textId="6314EA88" w:rsidR="00445076" w:rsidRDefault="00445076" w:rsidP="00892C01">
            <w:pPr>
              <w:pStyle w:val="afff6"/>
              <w:numPr>
                <w:ilvl w:val="0"/>
                <w:numId w:val="126"/>
              </w:numPr>
              <w:tabs>
                <w:tab w:val="clear" w:pos="1830"/>
              </w:tabs>
            </w:pPr>
            <w:r w:rsidRPr="009E4815">
              <w:t>不十分な監査と改善の実施</w:t>
            </w:r>
          </w:p>
          <w:p w14:paraId="5DC13E64" w14:textId="77777777" w:rsidR="00445076" w:rsidRPr="009E4815" w:rsidRDefault="00445076">
            <w:pPr>
              <w:pStyle w:val="afff6"/>
              <w:ind w:left="440"/>
            </w:pPr>
            <w:r w:rsidRPr="009E4815">
              <w:t>ISMSの運用において監査と改善を怠ってしまうと、新たな脅威に適応できず、セキュリティ体制が陳腐化してしまいます。定期的な監査と、その結果をもとにした改善活動を継続的に行うことが必要です。</w:t>
            </w:r>
          </w:p>
          <w:p w14:paraId="598376EA" w14:textId="77777777" w:rsidR="00445076" w:rsidRDefault="00445076">
            <w:pPr>
              <w:pStyle w:val="afff6"/>
            </w:pPr>
            <w:r w:rsidRPr="009E4815">
              <w:t>ISMSの導入を成功させるためには、経営層のリーダーシップ、従業員の教育、リスクマネジメントの適切な実施が欠かせません。常に変化するセキュリティ環境に適応する柔軟性や継続的な改善が、組織の情報セキュリティを確保することに</w:t>
            </w:r>
            <w:r>
              <w:rPr>
                <w:rFonts w:hint="eastAsia"/>
              </w:rPr>
              <w:t>つな</w:t>
            </w:r>
            <w:r w:rsidRPr="009E4815">
              <w:t>がります。</w:t>
            </w:r>
          </w:p>
        </w:tc>
      </w:tr>
    </w:tbl>
    <w:p w14:paraId="7C4A5499" w14:textId="77777777" w:rsidR="00445076" w:rsidRDefault="00445076" w:rsidP="009A3EC6">
      <w:pPr>
        <w:pStyle w:val="2"/>
      </w:pPr>
      <w:bookmarkStart w:id="999" w:name="_Toc173932346"/>
      <w:bookmarkStart w:id="1000" w:name="_Toc185338923"/>
      <w:bookmarkStart w:id="1001" w:name="_Toc188349024"/>
      <w:r w:rsidRPr="00426378">
        <w:t>ISMSの管理策</w:t>
      </w:r>
      <w:bookmarkEnd w:id="999"/>
      <w:bookmarkEnd w:id="1000"/>
      <w:bookmarkEnd w:id="1001"/>
    </w:p>
    <w:tbl>
      <w:tblPr>
        <w:tblStyle w:val="aa"/>
        <w:tblW w:w="0" w:type="auto"/>
        <w:tblLook w:val="04A0" w:firstRow="1" w:lastRow="0" w:firstColumn="1" w:lastColumn="0" w:noHBand="0" w:noVBand="1"/>
      </w:tblPr>
      <w:tblGrid>
        <w:gridCol w:w="10456"/>
      </w:tblGrid>
      <w:tr w:rsidR="00445076" w:rsidRPr="000D3498" w14:paraId="6FD4319B" w14:textId="77777777">
        <w:trPr>
          <w:trHeight w:val="449"/>
        </w:trPr>
        <w:tc>
          <w:tcPr>
            <w:tcW w:w="10456" w:type="dxa"/>
            <w:shd w:val="clear" w:color="auto" w:fill="215E99"/>
            <w:hideMark/>
          </w:tcPr>
          <w:p w14:paraId="4A9C78D4" w14:textId="77777777" w:rsidR="00445076" w:rsidRPr="000D3498" w:rsidRDefault="00445076">
            <w:pPr>
              <w:pStyle w:val="aff0"/>
            </w:pPr>
            <w:r w:rsidRPr="000D3498">
              <w:rPr>
                <w:rFonts w:hint="eastAsia"/>
              </w:rPr>
              <w:t>章の目的</w:t>
            </w:r>
          </w:p>
        </w:tc>
      </w:tr>
      <w:tr w:rsidR="00445076" w:rsidRPr="000D3498" w14:paraId="5D17597A" w14:textId="77777777">
        <w:trPr>
          <w:trHeight w:val="504"/>
        </w:trPr>
        <w:tc>
          <w:tcPr>
            <w:tcW w:w="10456" w:type="dxa"/>
            <w:hideMark/>
          </w:tcPr>
          <w:p w14:paraId="3A800A49" w14:textId="77777777" w:rsidR="00445076" w:rsidRPr="000D3498" w:rsidRDefault="00445076">
            <w:pPr>
              <w:pStyle w:val="afff6"/>
            </w:pPr>
            <w:r w:rsidRPr="000D3498">
              <w:rPr>
                <w:rFonts w:hint="eastAsia"/>
              </w:rPr>
              <w:t>第</w:t>
            </w:r>
            <w:r>
              <w:rPr>
                <w:rFonts w:hint="eastAsia"/>
              </w:rPr>
              <w:t>14</w:t>
            </w:r>
            <w:r w:rsidRPr="000D3498">
              <w:rPr>
                <w:rFonts w:hint="eastAsia"/>
              </w:rPr>
              <w:t>章では、ISO/IEC 27002における管理策の分類と構成について理解することを目的とします。</w:t>
            </w:r>
          </w:p>
        </w:tc>
      </w:tr>
      <w:tr w:rsidR="00445076" w:rsidRPr="000D3498" w14:paraId="4F8C50A9" w14:textId="77777777">
        <w:trPr>
          <w:trHeight w:val="449"/>
        </w:trPr>
        <w:tc>
          <w:tcPr>
            <w:tcW w:w="10456" w:type="dxa"/>
            <w:shd w:val="clear" w:color="auto" w:fill="215E99"/>
            <w:hideMark/>
          </w:tcPr>
          <w:p w14:paraId="63D077AF" w14:textId="77777777" w:rsidR="00445076" w:rsidRPr="000D3498" w:rsidRDefault="00445076">
            <w:pPr>
              <w:pStyle w:val="aff0"/>
            </w:pPr>
            <w:r w:rsidRPr="000D3498">
              <w:rPr>
                <w:rFonts w:hint="eastAsia"/>
              </w:rPr>
              <w:t>主な達成目標</w:t>
            </w:r>
          </w:p>
        </w:tc>
      </w:tr>
      <w:tr w:rsidR="00445076" w:rsidRPr="000D3498" w14:paraId="6038C8D2" w14:textId="77777777">
        <w:trPr>
          <w:trHeight w:val="56"/>
        </w:trPr>
        <w:tc>
          <w:tcPr>
            <w:tcW w:w="10456" w:type="dxa"/>
            <w:hideMark/>
          </w:tcPr>
          <w:p w14:paraId="54FF464D" w14:textId="77777777" w:rsidR="00445076" w:rsidRPr="000D3498" w:rsidRDefault="00445076" w:rsidP="00892C01">
            <w:pPr>
              <w:pStyle w:val="afff6"/>
              <w:numPr>
                <w:ilvl w:val="0"/>
                <w:numId w:val="101"/>
              </w:numPr>
              <w:tabs>
                <w:tab w:val="clear" w:pos="1830"/>
                <w:tab w:val="left" w:pos="455"/>
              </w:tabs>
            </w:pPr>
            <w:r w:rsidRPr="000D3498">
              <w:rPr>
                <w:rFonts w:hint="eastAsia"/>
              </w:rPr>
              <w:t>ISMSの管理策について、テーマと属性という観点を学んだ上で管理策の構成を理解すること</w:t>
            </w:r>
          </w:p>
        </w:tc>
      </w:tr>
    </w:tbl>
    <w:p w14:paraId="7D7CF9C0" w14:textId="77777777" w:rsidR="00445076" w:rsidRPr="000D3498" w:rsidRDefault="00445076"/>
    <w:p w14:paraId="3E86364F" w14:textId="77777777" w:rsidR="00445076" w:rsidRPr="006079DF" w:rsidRDefault="00445076" w:rsidP="002A6987">
      <w:pPr>
        <w:pStyle w:val="3"/>
      </w:pPr>
      <w:bookmarkStart w:id="1002" w:name="_Toc173932347"/>
      <w:bookmarkStart w:id="1003" w:name="_Toc185338924"/>
      <w:bookmarkStart w:id="1004" w:name="_Toc188349025"/>
      <w:r w:rsidRPr="00426378">
        <w:rPr>
          <w:rFonts w:hint="eastAsia"/>
        </w:rPr>
        <w:t>管理策の分類と構成</w:t>
      </w:r>
      <w:bookmarkEnd w:id="1002"/>
      <w:bookmarkEnd w:id="1003"/>
      <w:bookmarkEnd w:id="1004"/>
    </w:p>
    <w:p w14:paraId="3DDE3C68" w14:textId="77777777" w:rsidR="00445076" w:rsidRPr="00422EBE" w:rsidRDefault="00445076" w:rsidP="003E0313">
      <w:pPr>
        <w:pStyle w:val="4"/>
      </w:pPr>
      <w:bookmarkStart w:id="1005" w:name="_Toc173932348"/>
      <w:bookmarkStart w:id="1006" w:name="_Toc185338925"/>
      <w:bookmarkStart w:id="1007" w:name="_Toc188349026"/>
      <w:r w:rsidRPr="00426378">
        <w:rPr>
          <w:rFonts w:hint="eastAsia"/>
        </w:rPr>
        <w:t>管理策：</w:t>
      </w:r>
      <w:r w:rsidRPr="00426378">
        <w:t>ISO/IEC 27002</w:t>
      </w:r>
      <w:bookmarkEnd w:id="1005"/>
      <w:bookmarkEnd w:id="1006"/>
      <w:bookmarkEnd w:id="1007"/>
    </w:p>
    <w:p w14:paraId="11C0351B" w14:textId="5B8483F7" w:rsidR="00445076" w:rsidRPr="00BF0CE4" w:rsidRDefault="00445076">
      <w:pPr>
        <w:rPr>
          <w:bCs/>
        </w:rPr>
      </w:pPr>
      <w:r w:rsidRPr="00BF0CE4">
        <w:rPr>
          <w:bCs/>
        </w:rPr>
        <w:t>ISO/IEC 27001に記載されている要求事項をもとに、さらに具体的な</w:t>
      </w:r>
      <w:bookmarkStart w:id="1008" w:name="■ISMS14ー1ー1"/>
      <w:r w:rsidR="00A04BF0">
        <w:rPr>
          <w:bCs/>
        </w:rPr>
        <w:fldChar w:fldCharType="begin"/>
      </w:r>
      <w:r w:rsidR="00A04BF0">
        <w:rPr>
          <w:bCs/>
        </w:rPr>
        <w:instrText>HYPERLINK  \l "■ISMS"</w:instrText>
      </w:r>
      <w:r w:rsidR="00A04BF0">
        <w:rPr>
          <w:bCs/>
        </w:rPr>
      </w:r>
      <w:r w:rsidR="00A04BF0">
        <w:rPr>
          <w:bCs/>
        </w:rPr>
        <w:fldChar w:fldCharType="separate"/>
      </w:r>
      <w:r w:rsidRPr="00A04BF0">
        <w:rPr>
          <w:rStyle w:val="a7"/>
          <w:bCs/>
        </w:rPr>
        <w:t>ISMS</w:t>
      </w:r>
      <w:bookmarkEnd w:id="1008"/>
      <w:r w:rsidR="00A04BF0">
        <w:rPr>
          <w:bCs/>
        </w:rPr>
        <w:fldChar w:fldCharType="end"/>
      </w:r>
      <w:r w:rsidRPr="00BF0CE4">
        <w:rPr>
          <w:bCs/>
        </w:rPr>
        <w:t>の管理策を示した規格がISO/IEC 27002です。管理策とは、リスク対応策のことを指します。企業はISMSを導入する際、ISO/IEC 27002にある管理策から、自社に合ったものを選択し、対策基準として導入することになります。</w:t>
      </w:r>
    </w:p>
    <w:p w14:paraId="15C1FFB0" w14:textId="77777777" w:rsidR="00445076" w:rsidRPr="00BF0CE4" w:rsidRDefault="00445076">
      <w:pPr>
        <w:rPr>
          <w:bCs/>
        </w:rPr>
      </w:pPr>
      <w:r w:rsidRPr="00BF0CE4">
        <w:rPr>
          <w:bCs/>
        </w:rPr>
        <w:t>ISO/IEC 27002は、2022年に改訂がありました。その際の変更点としては、管理策の項目数と章立ての変更、テーマおよび属性の導入、全管理策</w:t>
      </w:r>
      <w:r>
        <w:rPr>
          <w:rFonts w:hint="eastAsia"/>
          <w:bCs/>
        </w:rPr>
        <w:t>に</w:t>
      </w:r>
      <w:r w:rsidRPr="00BF0CE4">
        <w:rPr>
          <w:bCs/>
        </w:rPr>
        <w:t>目的</w:t>
      </w:r>
      <w:r>
        <w:rPr>
          <w:rFonts w:hint="eastAsia"/>
          <w:bCs/>
        </w:rPr>
        <w:t>を</w:t>
      </w:r>
      <w:r w:rsidRPr="00BF0CE4">
        <w:rPr>
          <w:bCs/>
        </w:rPr>
        <w:t>追加などがあります。管理策の数は、2013年版では14分野114項目でしたが、2022年版ではいくつかが統合されて82項目になり、新しく11項目が追加され、合計で93項目となりました。</w:t>
      </w:r>
    </w:p>
    <w:p w14:paraId="4E7AC33A" w14:textId="4FCD20E6" w:rsidR="00445076" w:rsidRPr="00BF0CE4" w:rsidRDefault="00445076">
      <w:pPr>
        <w:rPr>
          <w:bCs/>
        </w:rPr>
      </w:pPr>
      <w:r w:rsidRPr="00BF0CE4">
        <w:rPr>
          <w:bCs/>
        </w:rPr>
        <w:t>2022年版では、この93の管理策が「組織的管理策」「人的管理策」「物理的管理策」「技術的管理策」の4カテゴリに分類されています（箇条5～8）。</w:t>
      </w:r>
    </w:p>
    <w:p w14:paraId="56A05C10" w14:textId="134631E5" w:rsidR="00445076" w:rsidRPr="00803A44" w:rsidRDefault="00445076">
      <w:pPr>
        <w:rPr>
          <w:bCs/>
        </w:rPr>
      </w:pPr>
      <w:r>
        <w:rPr>
          <w:bCs/>
          <w:noProof/>
        </w:rPr>
        <w:drawing>
          <wp:anchor distT="0" distB="0" distL="114300" distR="114300" simplePos="0" relativeHeight="251656419" behindDoc="0" locked="0" layoutInCell="1" allowOverlap="1" wp14:anchorId="2C2D2CC1" wp14:editId="5D04329B">
            <wp:simplePos x="0" y="0"/>
            <wp:positionH relativeFrom="column">
              <wp:posOffset>639445</wp:posOffset>
            </wp:positionH>
            <wp:positionV relativeFrom="paragraph">
              <wp:posOffset>1354455</wp:posOffset>
            </wp:positionV>
            <wp:extent cx="5507355" cy="4209415"/>
            <wp:effectExtent l="0" t="0" r="0" b="635"/>
            <wp:wrapTopAndBottom/>
            <wp:docPr id="1992866618"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07355" cy="4209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F0CE4">
        <w:rPr>
          <w:rFonts w:hint="eastAsia"/>
          <w:bCs/>
        </w:rPr>
        <w:t>また、</w:t>
      </w:r>
      <w:r w:rsidRPr="00BF0CE4">
        <w:rPr>
          <w:bCs/>
        </w:rPr>
        <w:t>2022年版では「属性（attribute）」という新しい概念が導入されました。各管理策には、属性値がハッシュタグ</w:t>
      </w:r>
      <w:r>
        <w:rPr>
          <w:rFonts w:hint="eastAsia"/>
          <w:bCs/>
        </w:rPr>
        <w:t>により</w:t>
      </w:r>
      <w:r w:rsidRPr="00BF0CE4">
        <w:rPr>
          <w:bCs/>
        </w:rPr>
        <w:t>表示されるようになっています。例えば、管理策のタイプには、予防・検知・是正の3つの属性値があります。この他、情報セキュリティ特性、サイバーセキュリティ概念、運用機能、セキュリティドメインの観点からも属性値が</w:t>
      </w:r>
      <w:r>
        <w:rPr>
          <w:rFonts w:hint="eastAsia"/>
          <w:bCs/>
        </w:rPr>
        <w:t>付け</w:t>
      </w:r>
      <w:r w:rsidRPr="00BF0CE4">
        <w:rPr>
          <w:bCs/>
        </w:rPr>
        <w:t>られています。これらの属性を参考にして、組織に必要な情報セキュリティ対策を選択することになります。</w:t>
      </w:r>
    </w:p>
    <w:p w14:paraId="60F8C367" w14:textId="77777777" w:rsidR="00445076" w:rsidRPr="00422EBE" w:rsidRDefault="00445076" w:rsidP="003E0313">
      <w:pPr>
        <w:pStyle w:val="4"/>
      </w:pPr>
      <w:bookmarkStart w:id="1009" w:name="_Toc173932349"/>
      <w:bookmarkStart w:id="1010" w:name="_Toc185338926"/>
      <w:bookmarkStart w:id="1011" w:name="_Toc188349027"/>
      <w:r w:rsidRPr="00BF0CE4">
        <w:rPr>
          <w:rFonts w:hint="eastAsia"/>
        </w:rPr>
        <w:t>管理策のテーマと属性</w:t>
      </w:r>
      <w:bookmarkEnd w:id="1009"/>
      <w:bookmarkEnd w:id="1010"/>
      <w:bookmarkEnd w:id="1011"/>
    </w:p>
    <w:p w14:paraId="426D2E58" w14:textId="77777777" w:rsidR="00445076" w:rsidRPr="00124E82" w:rsidRDefault="00445076">
      <w:pPr>
        <w:rPr>
          <w:bCs/>
        </w:rPr>
      </w:pPr>
      <w:r>
        <w:rPr>
          <w:noProof/>
        </w:rPr>
        <w:drawing>
          <wp:anchor distT="0" distB="0" distL="114300" distR="114300" simplePos="0" relativeHeight="251656423" behindDoc="0" locked="0" layoutInCell="1" allowOverlap="1" wp14:anchorId="0823DFAD" wp14:editId="72EC439D">
            <wp:simplePos x="0" y="0"/>
            <wp:positionH relativeFrom="margin">
              <wp:align>center</wp:align>
            </wp:positionH>
            <wp:positionV relativeFrom="paragraph">
              <wp:posOffset>1416050</wp:posOffset>
            </wp:positionV>
            <wp:extent cx="5073650" cy="2814848"/>
            <wp:effectExtent l="0" t="0" r="0" b="5080"/>
            <wp:wrapTopAndBottom/>
            <wp:docPr id="1691424247"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073650" cy="2814848"/>
                    </a:xfrm>
                    <a:prstGeom prst="rect">
                      <a:avLst/>
                    </a:prstGeom>
                    <a:noFill/>
                    <a:ln>
                      <a:noFill/>
                    </a:ln>
                  </pic:spPr>
                </pic:pic>
              </a:graphicData>
            </a:graphic>
          </wp:anchor>
        </w:drawing>
      </w:r>
      <w:r w:rsidRPr="00BF0CE4">
        <w:rPr>
          <w:rFonts w:hint="eastAsia"/>
          <w:bCs/>
        </w:rPr>
        <w:t>ISO/IEC 27002の箇条5～8に示される4種の管理策での分類（組織的・人的・物理的・技術的）を、テーマと呼びます。管理策の分類は</w:t>
      </w:r>
      <w:r>
        <w:rPr>
          <w:rFonts w:hint="eastAsia"/>
          <w:bCs/>
        </w:rPr>
        <w:t>さまざま</w:t>
      </w:r>
      <w:r w:rsidRPr="00BF0CE4">
        <w:rPr>
          <w:rFonts w:hint="eastAsia"/>
          <w:bCs/>
        </w:rPr>
        <w:t>な考え方がありますが、多くの組織に共通であると考えられる最低限の分類としてこの4つが採用されています。テーマとは別の視点で、より細かに管理策を見るのに際しては、属性という機能があります。各管理策に属性が付与されたことにより、検索性が向上し、管理策のフィルタリング、並び替え、提示がしやすくなりました。</w:t>
      </w:r>
    </w:p>
    <w:p w14:paraId="7197BD55" w14:textId="77777777" w:rsidR="00445076" w:rsidRDefault="00445076">
      <w:pPr>
        <w:ind w:firstLineChars="0" w:firstLine="0"/>
      </w:pPr>
    </w:p>
    <w:p w14:paraId="65475E23" w14:textId="7D60D53C" w:rsidR="00445076" w:rsidRDefault="00445076">
      <w:r w:rsidRPr="00A1682D">
        <w:rPr>
          <w:rFonts w:hint="eastAsia"/>
        </w:rPr>
        <w:t>管理策の属性には、他の組織や団体が発行するガイドラインなどにおける考え方を取り入れているものがあります。「サイバーセキュリティ概念」では、</w:t>
      </w:r>
      <w:bookmarkStart w:id="1012" w:name="■NISTサイバーセキュリティフレームワーク（CSF）14ー1ー2"/>
      <w:r w:rsidR="00532C4F">
        <w:fldChar w:fldCharType="begin"/>
      </w:r>
      <w:r w:rsidR="00532C4F">
        <w:rPr>
          <w:rFonts w:hint="eastAsia"/>
        </w:rPr>
        <w:instrText xml:space="preserve">HYPERLINK </w:instrText>
      </w:r>
      <w:r w:rsidR="00532C4F">
        <w:instrText xml:space="preserve"> \l "</w:instrText>
      </w:r>
      <w:r w:rsidR="00532C4F">
        <w:rPr>
          <w:rFonts w:hint="eastAsia"/>
        </w:rPr>
        <w:instrText>■</w:instrText>
      </w:r>
      <w:r w:rsidR="00532C4F">
        <w:instrText>NISTサイバーセキュリティフレームワーク（CSF）"</w:instrText>
      </w:r>
      <w:r w:rsidR="00532C4F">
        <w:fldChar w:fldCharType="separate"/>
      </w:r>
      <w:r w:rsidRPr="00532C4F">
        <w:rPr>
          <w:rStyle w:val="a7"/>
          <w:rFonts w:hint="eastAsia"/>
        </w:rPr>
        <w:t>サイバーセキュリティ</w:t>
      </w:r>
      <w:bookmarkStart w:id="1013" w:name="■フレームワーク14ー1ー2"/>
      <w:r w:rsidRPr="00532C4F">
        <w:rPr>
          <w:rStyle w:val="a7"/>
          <w:rFonts w:hint="eastAsia"/>
        </w:rPr>
        <w:t>フレームワーク</w:t>
      </w:r>
      <w:bookmarkEnd w:id="1012"/>
      <w:bookmarkEnd w:id="1013"/>
      <w:r w:rsidR="00532C4F">
        <w:fldChar w:fldCharType="end"/>
      </w:r>
      <w:r w:rsidRPr="00A1682D">
        <w:rPr>
          <w:rFonts w:hint="eastAsia"/>
        </w:rPr>
        <w:t>における、</w:t>
      </w:r>
      <w:hyperlink w:anchor="■フレームワーク" w:history="1">
        <w:r w:rsidRPr="00CC549C">
          <w:rPr>
            <w:rStyle w:val="a7"/>
            <w:rFonts w:hint="eastAsia"/>
          </w:rPr>
          <w:t>フレームワーク</w:t>
        </w:r>
      </w:hyperlink>
      <w:r w:rsidRPr="00A1682D">
        <w:rPr>
          <w:rFonts w:hint="eastAsia"/>
        </w:rPr>
        <w:t>コアの5つの機能分類がそのまま属性値となっています。また、「運用機能」の属性値は、2022年の改訂前におけるISO/IEC 27002</w:t>
      </w:r>
      <w:r>
        <w:rPr>
          <w:rFonts w:hint="eastAsia"/>
        </w:rPr>
        <w:t>で</w:t>
      </w:r>
      <w:r w:rsidRPr="00A1682D">
        <w:rPr>
          <w:rFonts w:hint="eastAsia"/>
        </w:rPr>
        <w:t>の管理策の分類がもとになっています。</w:t>
      </w:r>
    </w:p>
    <w:tbl>
      <w:tblPr>
        <w:tblW w:w="10480" w:type="dxa"/>
        <w:tblCellMar>
          <w:left w:w="0" w:type="dxa"/>
          <w:right w:w="0" w:type="dxa"/>
        </w:tblCellMar>
        <w:tblLook w:val="0420" w:firstRow="1" w:lastRow="0" w:firstColumn="0" w:lastColumn="0" w:noHBand="0" w:noVBand="1"/>
      </w:tblPr>
      <w:tblGrid>
        <w:gridCol w:w="2020"/>
        <w:gridCol w:w="5200"/>
        <w:gridCol w:w="3260"/>
      </w:tblGrid>
      <w:tr w:rsidR="00445076" w:rsidRPr="00A1682D" w14:paraId="13843C02" w14:textId="77777777">
        <w:tc>
          <w:tcPr>
            <w:tcW w:w="2020" w:type="dxa"/>
            <w:tcBorders>
              <w:top w:val="single" w:sz="8" w:space="0" w:color="000000"/>
              <w:left w:val="single" w:sz="8" w:space="0" w:color="000000"/>
              <w:bottom w:val="single" w:sz="8" w:space="0" w:color="000000"/>
              <w:right w:val="single" w:sz="8" w:space="0" w:color="000000"/>
            </w:tcBorders>
            <w:shd w:val="clear" w:color="auto" w:fill="2F5597"/>
            <w:tcMar>
              <w:top w:w="72" w:type="dxa"/>
              <w:left w:w="144" w:type="dxa"/>
              <w:bottom w:w="72" w:type="dxa"/>
              <w:right w:w="144" w:type="dxa"/>
            </w:tcMar>
            <w:vAlign w:val="center"/>
            <w:hideMark/>
          </w:tcPr>
          <w:p w14:paraId="7DF35315" w14:textId="77777777" w:rsidR="00445076" w:rsidRPr="00A1682D" w:rsidRDefault="00445076">
            <w:pPr>
              <w:pStyle w:val="aff0"/>
            </w:pPr>
            <w:r w:rsidRPr="00A1682D">
              <w:rPr>
                <w:rFonts w:hint="eastAsia"/>
              </w:rPr>
              <w:t>管理策の属性</w:t>
            </w:r>
          </w:p>
        </w:tc>
        <w:tc>
          <w:tcPr>
            <w:tcW w:w="5200" w:type="dxa"/>
            <w:tcBorders>
              <w:top w:val="single" w:sz="8" w:space="0" w:color="000000"/>
              <w:left w:val="single" w:sz="8" w:space="0" w:color="000000"/>
              <w:bottom w:val="single" w:sz="8" w:space="0" w:color="000000"/>
              <w:right w:val="single" w:sz="8" w:space="0" w:color="000000"/>
            </w:tcBorders>
            <w:shd w:val="clear" w:color="auto" w:fill="2F5597"/>
            <w:tcMar>
              <w:top w:w="72" w:type="dxa"/>
              <w:left w:w="144" w:type="dxa"/>
              <w:bottom w:w="72" w:type="dxa"/>
              <w:right w:w="144" w:type="dxa"/>
            </w:tcMar>
            <w:vAlign w:val="center"/>
            <w:hideMark/>
          </w:tcPr>
          <w:p w14:paraId="7AC73BD2" w14:textId="77777777" w:rsidR="00445076" w:rsidRPr="00A1682D" w:rsidRDefault="00445076">
            <w:pPr>
              <w:pStyle w:val="aff0"/>
            </w:pPr>
            <w:r w:rsidRPr="00A1682D">
              <w:rPr>
                <w:rFonts w:hint="eastAsia"/>
              </w:rPr>
              <w:t>属性値</w:t>
            </w:r>
          </w:p>
        </w:tc>
        <w:tc>
          <w:tcPr>
            <w:tcW w:w="3260" w:type="dxa"/>
            <w:tcBorders>
              <w:top w:val="single" w:sz="8" w:space="0" w:color="000000"/>
              <w:left w:val="single" w:sz="8" w:space="0" w:color="000000"/>
              <w:bottom w:val="single" w:sz="8" w:space="0" w:color="000000"/>
              <w:right w:val="single" w:sz="8" w:space="0" w:color="000000"/>
            </w:tcBorders>
            <w:shd w:val="clear" w:color="auto" w:fill="2F5597"/>
            <w:tcMar>
              <w:top w:w="72" w:type="dxa"/>
              <w:left w:w="144" w:type="dxa"/>
              <w:bottom w:w="72" w:type="dxa"/>
              <w:right w:w="144" w:type="dxa"/>
            </w:tcMar>
            <w:vAlign w:val="center"/>
            <w:hideMark/>
          </w:tcPr>
          <w:p w14:paraId="484ED668" w14:textId="77777777" w:rsidR="00445076" w:rsidRPr="00A1682D" w:rsidRDefault="00445076">
            <w:pPr>
              <w:pStyle w:val="aff0"/>
            </w:pPr>
            <w:r w:rsidRPr="00A1682D">
              <w:rPr>
                <w:rFonts w:hint="eastAsia"/>
              </w:rPr>
              <w:t>関連するガイドライン</w:t>
            </w:r>
            <w:r>
              <w:rPr>
                <w:rFonts w:hint="eastAsia"/>
              </w:rPr>
              <w:t>など</w:t>
            </w:r>
          </w:p>
        </w:tc>
      </w:tr>
      <w:tr w:rsidR="00445076" w:rsidRPr="00A1682D" w14:paraId="219A0D5B" w14:textId="77777777">
        <w:tc>
          <w:tcPr>
            <w:tcW w:w="202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52FEE59A" w14:textId="77777777" w:rsidR="00445076" w:rsidRPr="00A1682D" w:rsidRDefault="00445076">
            <w:pPr>
              <w:pStyle w:val="afff6"/>
            </w:pPr>
            <w:r w:rsidRPr="00A1682D">
              <w:rPr>
                <w:rFonts w:hint="eastAsia"/>
              </w:rPr>
              <w:t>管理策タイプ</w:t>
            </w:r>
          </w:p>
        </w:tc>
        <w:tc>
          <w:tcPr>
            <w:tcW w:w="520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17BB2CB9" w14:textId="77777777" w:rsidR="00445076" w:rsidRPr="00A1682D" w:rsidRDefault="00445076">
            <w:pPr>
              <w:pStyle w:val="afff6"/>
            </w:pPr>
            <w:r w:rsidRPr="00A1682D">
              <w:rPr>
                <w:rFonts w:hint="eastAsia"/>
              </w:rPr>
              <w:t>予防、検知、是正</w:t>
            </w:r>
          </w:p>
        </w:tc>
        <w:tc>
          <w:tcPr>
            <w:tcW w:w="32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02AF7EA4" w14:textId="77777777" w:rsidR="00445076" w:rsidRPr="00A1682D" w:rsidRDefault="00445076">
            <w:pPr>
              <w:pStyle w:val="afff6"/>
            </w:pPr>
            <w:r w:rsidRPr="00A1682D">
              <w:rPr>
                <w:rFonts w:hint="eastAsia"/>
              </w:rPr>
              <w:t>ー</w:t>
            </w:r>
          </w:p>
        </w:tc>
      </w:tr>
      <w:tr w:rsidR="00445076" w:rsidRPr="00A1682D" w14:paraId="5C0DF309" w14:textId="77777777">
        <w:tc>
          <w:tcPr>
            <w:tcW w:w="202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2DFF233F" w14:textId="77777777" w:rsidR="00445076" w:rsidRPr="00A1682D" w:rsidRDefault="00445076">
            <w:pPr>
              <w:pStyle w:val="afff6"/>
            </w:pPr>
            <w:r w:rsidRPr="00A1682D">
              <w:rPr>
                <w:rFonts w:hint="eastAsia"/>
              </w:rPr>
              <w:t>情報セキュリティ特性</w:t>
            </w:r>
          </w:p>
        </w:tc>
        <w:bookmarkStart w:id="1014" w:name="■機密性14ー1ー2"/>
        <w:tc>
          <w:tcPr>
            <w:tcW w:w="520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2FF7E16F" w14:textId="0CD69773" w:rsidR="00445076" w:rsidRPr="00A1682D" w:rsidRDefault="00127992">
            <w:pPr>
              <w:pStyle w:val="afff6"/>
              <w:rPr>
                <w:lang w:eastAsia="zh-TW"/>
              </w:rPr>
            </w:pPr>
            <w:r>
              <w:rPr>
                <w:lang w:eastAsia="zh-TW"/>
              </w:rPr>
              <w:fldChar w:fldCharType="begin"/>
            </w:r>
            <w:r>
              <w:rPr>
                <w:rFonts w:hint="eastAsia"/>
                <w:lang w:eastAsia="zh-TW"/>
              </w:rPr>
              <w:instrText xml:space="preserve">HYPERLINK </w:instrText>
            </w:r>
            <w:r>
              <w:rPr>
                <w:lang w:eastAsia="zh-TW"/>
              </w:rPr>
              <w:instrText xml:space="preserve"> \l "</w:instrText>
            </w:r>
            <w:r>
              <w:rPr>
                <w:rFonts w:hint="eastAsia"/>
                <w:lang w:eastAsia="zh-TW"/>
              </w:rPr>
              <w:instrText>■機密性</w:instrText>
            </w:r>
            <w:r>
              <w:rPr>
                <w:lang w:eastAsia="zh-TW"/>
              </w:rPr>
              <w:instrText>"</w:instrText>
            </w:r>
            <w:r>
              <w:rPr>
                <w:lang w:eastAsia="zh-TW"/>
              </w:rPr>
            </w:r>
            <w:r>
              <w:rPr>
                <w:lang w:eastAsia="zh-TW"/>
              </w:rPr>
              <w:fldChar w:fldCharType="separate"/>
            </w:r>
            <w:r w:rsidR="00445076" w:rsidRPr="00127992">
              <w:rPr>
                <w:rStyle w:val="a7"/>
                <w:rFonts w:hint="eastAsia"/>
                <w:lang w:eastAsia="zh-TW"/>
              </w:rPr>
              <w:t>機密性</w:t>
            </w:r>
            <w:bookmarkEnd w:id="1014"/>
            <w:r>
              <w:rPr>
                <w:lang w:eastAsia="zh-TW"/>
              </w:rPr>
              <w:fldChar w:fldCharType="end"/>
            </w:r>
            <w:r w:rsidR="00445076" w:rsidRPr="00A1682D">
              <w:rPr>
                <w:rFonts w:hint="eastAsia"/>
                <w:lang w:eastAsia="zh-TW"/>
              </w:rPr>
              <w:t>、</w:t>
            </w:r>
            <w:bookmarkStart w:id="1015" w:name="■完全性14ー1ー2"/>
            <w:r w:rsidR="005E1A84">
              <w:rPr>
                <w:lang w:eastAsia="zh-TW"/>
              </w:rPr>
              <w:fldChar w:fldCharType="begin"/>
            </w:r>
            <w:r w:rsidR="005E1A84">
              <w:rPr>
                <w:rFonts w:hint="eastAsia"/>
                <w:lang w:eastAsia="zh-TW"/>
              </w:rPr>
              <w:instrText xml:space="preserve">HYPERLINK </w:instrText>
            </w:r>
            <w:r w:rsidR="005E1A84">
              <w:rPr>
                <w:lang w:eastAsia="zh-TW"/>
              </w:rPr>
              <w:instrText xml:space="preserve"> \l "</w:instrText>
            </w:r>
            <w:r w:rsidR="005E1A84">
              <w:rPr>
                <w:rFonts w:hint="eastAsia"/>
                <w:lang w:eastAsia="zh-TW"/>
              </w:rPr>
              <w:instrText>■完全性</w:instrText>
            </w:r>
            <w:r w:rsidR="005E1A84">
              <w:rPr>
                <w:lang w:eastAsia="zh-TW"/>
              </w:rPr>
              <w:instrText>"</w:instrText>
            </w:r>
            <w:r w:rsidR="005E1A84">
              <w:rPr>
                <w:lang w:eastAsia="zh-TW"/>
              </w:rPr>
            </w:r>
            <w:r w:rsidR="005E1A84">
              <w:rPr>
                <w:lang w:eastAsia="zh-TW"/>
              </w:rPr>
              <w:fldChar w:fldCharType="separate"/>
            </w:r>
            <w:r w:rsidR="00445076" w:rsidRPr="005E1A84">
              <w:rPr>
                <w:rStyle w:val="a7"/>
                <w:rFonts w:hint="eastAsia"/>
                <w:lang w:eastAsia="zh-TW"/>
              </w:rPr>
              <w:t>完全性</w:t>
            </w:r>
            <w:bookmarkEnd w:id="1015"/>
            <w:r w:rsidR="005E1A84">
              <w:rPr>
                <w:lang w:eastAsia="zh-TW"/>
              </w:rPr>
              <w:fldChar w:fldCharType="end"/>
            </w:r>
            <w:r w:rsidR="00445076" w:rsidRPr="00A1682D">
              <w:rPr>
                <w:rFonts w:hint="eastAsia"/>
                <w:lang w:eastAsia="zh-TW"/>
              </w:rPr>
              <w:t>、</w:t>
            </w:r>
            <w:hyperlink w:anchor="■可用性" w:history="1">
              <w:r w:rsidR="00445076" w:rsidRPr="00C0003C">
                <w:rPr>
                  <w:rStyle w:val="a7"/>
                  <w:rFonts w:hint="eastAsia"/>
                  <w:lang w:eastAsia="zh-TW"/>
                </w:rPr>
                <w:t>可用性</w:t>
              </w:r>
            </w:hyperlink>
          </w:p>
        </w:tc>
        <w:tc>
          <w:tcPr>
            <w:tcW w:w="32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539025FB" w14:textId="77777777" w:rsidR="00445076" w:rsidRPr="00A1682D" w:rsidRDefault="00445076">
            <w:pPr>
              <w:pStyle w:val="afff6"/>
            </w:pPr>
            <w:r w:rsidRPr="00A1682D">
              <w:rPr>
                <w:rFonts w:hint="eastAsia"/>
              </w:rPr>
              <w:t>ISO/IEC 27001</w:t>
            </w:r>
            <w:r>
              <w:rPr>
                <w:rFonts w:hint="eastAsia"/>
              </w:rPr>
              <w:t>:2022</w:t>
            </w:r>
          </w:p>
        </w:tc>
      </w:tr>
      <w:tr w:rsidR="00445076" w:rsidRPr="00A1682D" w14:paraId="4224D0EA" w14:textId="77777777">
        <w:tc>
          <w:tcPr>
            <w:tcW w:w="202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1E318CD8" w14:textId="77777777" w:rsidR="00445076" w:rsidRPr="00A1682D" w:rsidRDefault="00445076">
            <w:pPr>
              <w:pStyle w:val="afff6"/>
            </w:pPr>
            <w:r w:rsidRPr="00A1682D">
              <w:rPr>
                <w:rFonts w:hint="eastAsia"/>
              </w:rPr>
              <w:t>サイバーセキュリティ概念</w:t>
            </w:r>
          </w:p>
        </w:tc>
        <w:tc>
          <w:tcPr>
            <w:tcW w:w="520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6DF4F583" w14:textId="77777777" w:rsidR="00445076" w:rsidRPr="00A1682D" w:rsidRDefault="00445076">
            <w:pPr>
              <w:pStyle w:val="afff6"/>
              <w:rPr>
                <w:lang w:eastAsia="zh-TW"/>
              </w:rPr>
            </w:pPr>
            <w:r w:rsidRPr="00A1682D">
              <w:rPr>
                <w:rFonts w:hint="eastAsia"/>
                <w:lang w:eastAsia="zh-TW"/>
              </w:rPr>
              <w:t>識別、防御、検知、対応、復旧</w:t>
            </w:r>
          </w:p>
        </w:tc>
        <w:tc>
          <w:tcPr>
            <w:tcW w:w="32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697B8186" w14:textId="77777777" w:rsidR="00445076" w:rsidRPr="00A1682D" w:rsidRDefault="00445076">
            <w:pPr>
              <w:pStyle w:val="afff6"/>
            </w:pPr>
            <w:r w:rsidRPr="00A1682D">
              <w:rPr>
                <w:rFonts w:hint="eastAsia"/>
              </w:rPr>
              <w:t>サイバーセキュリティフレームワーク</w:t>
            </w:r>
          </w:p>
        </w:tc>
      </w:tr>
      <w:tr w:rsidR="00445076" w:rsidRPr="00A1682D" w14:paraId="769D8BD8" w14:textId="77777777">
        <w:trPr>
          <w:trHeight w:val="680"/>
        </w:trPr>
        <w:tc>
          <w:tcPr>
            <w:tcW w:w="202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196F75AE" w14:textId="77777777" w:rsidR="00445076" w:rsidRPr="00A1682D" w:rsidRDefault="00445076">
            <w:pPr>
              <w:pStyle w:val="afff6"/>
            </w:pPr>
            <w:r w:rsidRPr="00A1682D">
              <w:rPr>
                <w:rFonts w:hint="eastAsia"/>
              </w:rPr>
              <w:t>運用機能</w:t>
            </w:r>
          </w:p>
        </w:tc>
        <w:tc>
          <w:tcPr>
            <w:tcW w:w="520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6402516D" w14:textId="1F45DA49" w:rsidR="00445076" w:rsidRPr="00A1682D" w:rsidRDefault="00445076">
            <w:pPr>
              <w:pStyle w:val="afff6"/>
            </w:pPr>
            <w:r w:rsidRPr="00A1682D">
              <w:rPr>
                <w:rFonts w:hint="eastAsia"/>
              </w:rPr>
              <w:t>ガバナンス、資産管理、情報保護、人的資源のセキュリティ、物理的セキュリティ、システムおよびネットワークセキュリティ、アプリケーションのセキュリティ、セキュリティを保った構成、識別情報およびアクセスの管理、脅威および</w:t>
            </w:r>
            <w:bookmarkStart w:id="1016" w:name="■脆弱性14ー1ー2"/>
            <w:r w:rsidR="004344AD">
              <w:fldChar w:fldCharType="begin"/>
            </w:r>
            <w:r w:rsidR="004344AD">
              <w:rPr>
                <w:rFonts w:hint="eastAsia"/>
              </w:rPr>
              <w:instrText xml:space="preserve">HYPERLINK </w:instrText>
            </w:r>
            <w:r w:rsidR="004344AD">
              <w:instrText xml:space="preserve"> \l "</w:instrText>
            </w:r>
            <w:r w:rsidR="004344AD">
              <w:rPr>
                <w:rFonts w:hint="eastAsia"/>
              </w:rPr>
              <w:instrText>■脆弱性</w:instrText>
            </w:r>
            <w:r w:rsidR="004344AD">
              <w:instrText>"</w:instrText>
            </w:r>
            <w:r w:rsidR="004344AD">
              <w:fldChar w:fldCharType="separate"/>
            </w:r>
            <w:r w:rsidRPr="004344AD">
              <w:rPr>
                <w:rStyle w:val="a7"/>
                <w:rFonts w:hint="eastAsia"/>
              </w:rPr>
              <w:t>脆弱性</w:t>
            </w:r>
            <w:bookmarkEnd w:id="1016"/>
            <w:r w:rsidR="004344AD">
              <w:fldChar w:fldCharType="end"/>
            </w:r>
            <w:r w:rsidRPr="00A1682D">
              <w:rPr>
                <w:rFonts w:hint="eastAsia"/>
              </w:rPr>
              <w:t>の管理、継続、</w:t>
            </w:r>
            <w:bookmarkStart w:id="1017" w:name="■供給者14ー1ー2"/>
            <w:r w:rsidR="00C0003C">
              <w:fldChar w:fldCharType="begin"/>
            </w:r>
            <w:r w:rsidR="00C0003C">
              <w:rPr>
                <w:rFonts w:hint="eastAsia"/>
              </w:rPr>
              <w:instrText xml:space="preserve">HYPERLINK </w:instrText>
            </w:r>
            <w:r w:rsidR="00C0003C">
              <w:instrText xml:space="preserve"> \l "</w:instrText>
            </w:r>
            <w:r w:rsidR="00C0003C">
              <w:rPr>
                <w:rFonts w:hint="eastAsia"/>
              </w:rPr>
              <w:instrText>■供給者</w:instrText>
            </w:r>
            <w:r w:rsidR="00C0003C">
              <w:instrText>"</w:instrText>
            </w:r>
            <w:r w:rsidR="00C0003C">
              <w:fldChar w:fldCharType="separate"/>
            </w:r>
            <w:r w:rsidRPr="00C0003C">
              <w:rPr>
                <w:rStyle w:val="a7"/>
                <w:rFonts w:hint="eastAsia"/>
              </w:rPr>
              <w:t>供給者</w:t>
            </w:r>
            <w:bookmarkEnd w:id="1017"/>
            <w:r w:rsidR="00C0003C">
              <w:fldChar w:fldCharType="end"/>
            </w:r>
            <w:r w:rsidRPr="00A1682D">
              <w:rPr>
                <w:rFonts w:hint="eastAsia"/>
              </w:rPr>
              <w:t>関係のセキュリティ、法および</w:t>
            </w:r>
            <w:r>
              <w:rPr>
                <w:rFonts w:hint="eastAsia"/>
              </w:rPr>
              <w:t>順守</w:t>
            </w:r>
            <w:r w:rsidRPr="00A1682D">
              <w:rPr>
                <w:rFonts w:hint="eastAsia"/>
              </w:rPr>
              <w:t>、</w:t>
            </w:r>
            <w:bookmarkStart w:id="1018" w:name="■情報セキュリティ事象14ー1ー2"/>
            <w:r w:rsidR="001E106B">
              <w:fldChar w:fldCharType="begin"/>
            </w:r>
            <w:r w:rsidR="001E106B">
              <w:rPr>
                <w:rFonts w:hint="eastAsia"/>
              </w:rPr>
              <w:instrText xml:space="preserve">HYPERLINK </w:instrText>
            </w:r>
            <w:r w:rsidR="001E106B">
              <w:instrText xml:space="preserve"> \l "</w:instrText>
            </w:r>
            <w:r w:rsidR="001E106B">
              <w:rPr>
                <w:rFonts w:hint="eastAsia"/>
              </w:rPr>
              <w:instrText>■情報セキュリティ事象</w:instrText>
            </w:r>
            <w:r w:rsidR="001E106B">
              <w:instrText>"</w:instrText>
            </w:r>
            <w:r w:rsidR="001E106B">
              <w:fldChar w:fldCharType="separate"/>
            </w:r>
            <w:r w:rsidRPr="001E106B">
              <w:rPr>
                <w:rStyle w:val="a7"/>
                <w:rFonts w:hint="eastAsia"/>
              </w:rPr>
              <w:t>情報セキュリティ事象</w:t>
            </w:r>
            <w:bookmarkEnd w:id="1018"/>
            <w:r w:rsidR="001E106B">
              <w:fldChar w:fldCharType="end"/>
            </w:r>
            <w:r w:rsidRPr="00A1682D">
              <w:rPr>
                <w:rFonts w:hint="eastAsia"/>
              </w:rPr>
              <w:t>管理、情報セキュリティ保証</w:t>
            </w:r>
          </w:p>
        </w:tc>
        <w:tc>
          <w:tcPr>
            <w:tcW w:w="32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47FAABCC" w14:textId="77777777" w:rsidR="00445076" w:rsidRPr="00A1682D" w:rsidRDefault="00445076">
            <w:pPr>
              <w:pStyle w:val="afff6"/>
            </w:pPr>
            <w:r w:rsidRPr="00A1682D">
              <w:rPr>
                <w:rFonts w:hint="eastAsia"/>
              </w:rPr>
              <w:t>ISO/IEC 27002:20</w:t>
            </w:r>
            <w:r>
              <w:rPr>
                <w:rFonts w:hint="eastAsia"/>
              </w:rPr>
              <w:t>22</w:t>
            </w:r>
          </w:p>
        </w:tc>
      </w:tr>
      <w:tr w:rsidR="00445076" w:rsidRPr="00A1682D" w14:paraId="25D1704C" w14:textId="77777777">
        <w:tc>
          <w:tcPr>
            <w:tcW w:w="202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150ADC66" w14:textId="77777777" w:rsidR="00445076" w:rsidRPr="00A1682D" w:rsidRDefault="00445076">
            <w:pPr>
              <w:pStyle w:val="afff6"/>
            </w:pPr>
            <w:r w:rsidRPr="00A1682D">
              <w:rPr>
                <w:rFonts w:hint="eastAsia"/>
              </w:rPr>
              <w:t>セキュリティドメイン</w:t>
            </w:r>
          </w:p>
        </w:tc>
        <w:tc>
          <w:tcPr>
            <w:tcW w:w="520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5CB60381" w14:textId="77777777" w:rsidR="00445076" w:rsidRPr="00A1682D" w:rsidRDefault="00445076">
            <w:pPr>
              <w:pStyle w:val="afff6"/>
            </w:pPr>
            <w:r w:rsidRPr="00A1682D">
              <w:rPr>
                <w:rFonts w:hint="eastAsia"/>
              </w:rPr>
              <w:t>ガバナンスおよびエコシステム、保護、防御、対応力</w:t>
            </w:r>
          </w:p>
        </w:tc>
        <w:tc>
          <w:tcPr>
            <w:tcW w:w="32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4DB14C85" w14:textId="77777777" w:rsidR="00445076" w:rsidRPr="00A1682D" w:rsidRDefault="00445076">
            <w:pPr>
              <w:pStyle w:val="afff6"/>
            </w:pPr>
            <w:r w:rsidRPr="00A1682D">
              <w:rPr>
                <w:rFonts w:hint="eastAsia"/>
              </w:rPr>
              <w:t>ー</w:t>
            </w:r>
          </w:p>
        </w:tc>
      </w:tr>
    </w:tbl>
    <w:p w14:paraId="6ECDCF40" w14:textId="77777777" w:rsidR="00445076" w:rsidRDefault="00445076"/>
    <w:p w14:paraId="6894BA91" w14:textId="77777777" w:rsidR="00445076" w:rsidRPr="00AF21CC" w:rsidRDefault="00445076">
      <w:pPr>
        <w:pStyle w:val="5"/>
      </w:pPr>
      <w:r w:rsidRPr="00AF21CC">
        <w:rPr>
          <w:rFonts w:hint="eastAsia"/>
        </w:rPr>
        <w:t>各テーマより管理策の例示（組織的/人的）</w:t>
      </w:r>
    </w:p>
    <w:p w14:paraId="2CC6314E" w14:textId="77777777" w:rsidR="00445076" w:rsidRPr="00AF21CC" w:rsidRDefault="00445076">
      <w:r w:rsidRPr="00AF21CC">
        <w:rPr>
          <w:rFonts w:hint="eastAsia"/>
        </w:rPr>
        <w:t>【組織的管理策】5.2 情報セキュリティの役割及び責任</w:t>
      </w:r>
    </w:p>
    <w:tbl>
      <w:tblPr>
        <w:tblW w:w="10480" w:type="dxa"/>
        <w:tblCellMar>
          <w:left w:w="0" w:type="dxa"/>
          <w:right w:w="0" w:type="dxa"/>
        </w:tblCellMar>
        <w:tblLook w:val="0420" w:firstRow="1" w:lastRow="0" w:firstColumn="0" w:lastColumn="0" w:noHBand="0" w:noVBand="1"/>
      </w:tblPr>
      <w:tblGrid>
        <w:gridCol w:w="1756"/>
        <w:gridCol w:w="1776"/>
        <w:gridCol w:w="1703"/>
        <w:gridCol w:w="1849"/>
        <w:gridCol w:w="3396"/>
      </w:tblGrid>
      <w:tr w:rsidR="00445076" w:rsidRPr="00AF21CC" w14:paraId="78B82160" w14:textId="77777777">
        <w:trPr>
          <w:trHeight w:val="484"/>
        </w:trPr>
        <w:tc>
          <w:tcPr>
            <w:tcW w:w="1756" w:type="dxa"/>
            <w:tcBorders>
              <w:top w:val="single" w:sz="8" w:space="0" w:color="000000"/>
              <w:left w:val="single" w:sz="8" w:space="0" w:color="000000"/>
              <w:bottom w:val="single" w:sz="8" w:space="0" w:color="000000"/>
              <w:right w:val="single" w:sz="8" w:space="0" w:color="000000"/>
            </w:tcBorders>
            <w:shd w:val="clear" w:color="auto" w:fill="2F5597"/>
            <w:tcMar>
              <w:top w:w="79" w:type="dxa"/>
              <w:left w:w="101" w:type="dxa"/>
              <w:bottom w:w="79" w:type="dxa"/>
              <w:right w:w="101" w:type="dxa"/>
            </w:tcMar>
            <w:hideMark/>
          </w:tcPr>
          <w:p w14:paraId="4A5E5500" w14:textId="77777777" w:rsidR="00445076" w:rsidRPr="00AF21CC" w:rsidRDefault="00445076">
            <w:pPr>
              <w:pStyle w:val="aff0"/>
            </w:pPr>
            <w:r w:rsidRPr="00AF21CC">
              <w:rPr>
                <w:rFonts w:hint="eastAsia"/>
              </w:rPr>
              <w:t>管理策タイプ</w:t>
            </w:r>
          </w:p>
        </w:tc>
        <w:tc>
          <w:tcPr>
            <w:tcW w:w="1776" w:type="dxa"/>
            <w:tcBorders>
              <w:top w:val="single" w:sz="8" w:space="0" w:color="000000"/>
              <w:left w:val="single" w:sz="8" w:space="0" w:color="000000"/>
              <w:bottom w:val="single" w:sz="8" w:space="0" w:color="000000"/>
              <w:right w:val="single" w:sz="8" w:space="0" w:color="000000"/>
            </w:tcBorders>
            <w:shd w:val="clear" w:color="auto" w:fill="2F5597"/>
            <w:tcMar>
              <w:top w:w="79" w:type="dxa"/>
              <w:left w:w="101" w:type="dxa"/>
              <w:bottom w:w="79" w:type="dxa"/>
              <w:right w:w="101" w:type="dxa"/>
            </w:tcMar>
            <w:hideMark/>
          </w:tcPr>
          <w:p w14:paraId="1FEFCEC6" w14:textId="77777777" w:rsidR="00445076" w:rsidRPr="00AF21CC" w:rsidRDefault="00445076">
            <w:pPr>
              <w:pStyle w:val="aff0"/>
            </w:pPr>
            <w:r w:rsidRPr="00AF21CC">
              <w:rPr>
                <w:rFonts w:hint="eastAsia"/>
              </w:rPr>
              <w:t>情報セキュリティ特性</w:t>
            </w:r>
          </w:p>
        </w:tc>
        <w:tc>
          <w:tcPr>
            <w:tcW w:w="1703" w:type="dxa"/>
            <w:tcBorders>
              <w:top w:val="single" w:sz="8" w:space="0" w:color="000000"/>
              <w:left w:val="single" w:sz="8" w:space="0" w:color="000000"/>
              <w:bottom w:val="single" w:sz="8" w:space="0" w:color="000000"/>
              <w:right w:val="single" w:sz="8" w:space="0" w:color="000000"/>
            </w:tcBorders>
            <w:shd w:val="clear" w:color="auto" w:fill="2F5597"/>
            <w:tcMar>
              <w:top w:w="79" w:type="dxa"/>
              <w:left w:w="101" w:type="dxa"/>
              <w:bottom w:w="79" w:type="dxa"/>
              <w:right w:w="101" w:type="dxa"/>
            </w:tcMar>
            <w:hideMark/>
          </w:tcPr>
          <w:p w14:paraId="4DDC3960" w14:textId="77777777" w:rsidR="00445076" w:rsidRPr="00AF21CC" w:rsidRDefault="00445076">
            <w:pPr>
              <w:pStyle w:val="aff0"/>
            </w:pPr>
            <w:r w:rsidRPr="00AF21CC">
              <w:rPr>
                <w:rFonts w:hint="eastAsia"/>
              </w:rPr>
              <w:t>サイバーセキュリティ概念</w:t>
            </w:r>
          </w:p>
        </w:tc>
        <w:tc>
          <w:tcPr>
            <w:tcW w:w="1849" w:type="dxa"/>
            <w:tcBorders>
              <w:top w:val="single" w:sz="8" w:space="0" w:color="000000"/>
              <w:left w:val="single" w:sz="8" w:space="0" w:color="000000"/>
              <w:bottom w:val="single" w:sz="8" w:space="0" w:color="000000"/>
              <w:right w:val="single" w:sz="8" w:space="0" w:color="000000"/>
            </w:tcBorders>
            <w:shd w:val="clear" w:color="auto" w:fill="2F5597"/>
            <w:tcMar>
              <w:top w:w="79" w:type="dxa"/>
              <w:left w:w="101" w:type="dxa"/>
              <w:bottom w:w="79" w:type="dxa"/>
              <w:right w:w="101" w:type="dxa"/>
            </w:tcMar>
            <w:hideMark/>
          </w:tcPr>
          <w:p w14:paraId="1492019A" w14:textId="77777777" w:rsidR="00445076" w:rsidRPr="00AF21CC" w:rsidRDefault="00445076">
            <w:pPr>
              <w:pStyle w:val="aff0"/>
            </w:pPr>
            <w:r w:rsidRPr="00AF21CC">
              <w:rPr>
                <w:rFonts w:hint="eastAsia"/>
              </w:rPr>
              <w:t>運用機能</w:t>
            </w:r>
          </w:p>
        </w:tc>
        <w:tc>
          <w:tcPr>
            <w:tcW w:w="3396" w:type="dxa"/>
            <w:tcBorders>
              <w:top w:val="single" w:sz="8" w:space="0" w:color="000000"/>
              <w:left w:val="single" w:sz="8" w:space="0" w:color="000000"/>
              <w:bottom w:val="single" w:sz="8" w:space="0" w:color="000000"/>
              <w:right w:val="single" w:sz="8" w:space="0" w:color="000000"/>
            </w:tcBorders>
            <w:shd w:val="clear" w:color="auto" w:fill="2F5597"/>
            <w:tcMar>
              <w:top w:w="79" w:type="dxa"/>
              <w:left w:w="101" w:type="dxa"/>
              <w:bottom w:w="79" w:type="dxa"/>
              <w:right w:w="101" w:type="dxa"/>
            </w:tcMar>
            <w:hideMark/>
          </w:tcPr>
          <w:p w14:paraId="40542FBC" w14:textId="77777777" w:rsidR="00445076" w:rsidRPr="00AF21CC" w:rsidRDefault="00445076">
            <w:pPr>
              <w:pStyle w:val="aff0"/>
            </w:pPr>
            <w:r w:rsidRPr="00AF21CC">
              <w:rPr>
                <w:rFonts w:hint="eastAsia"/>
              </w:rPr>
              <w:t>セキュリティドメイン</w:t>
            </w:r>
          </w:p>
        </w:tc>
      </w:tr>
      <w:tr w:rsidR="00445076" w:rsidRPr="00AF21CC" w14:paraId="11223F24" w14:textId="77777777">
        <w:trPr>
          <w:trHeight w:val="1017"/>
        </w:trPr>
        <w:tc>
          <w:tcPr>
            <w:tcW w:w="1756" w:type="dxa"/>
            <w:tcBorders>
              <w:top w:val="single" w:sz="8" w:space="0" w:color="000000"/>
              <w:left w:val="single" w:sz="8" w:space="0" w:color="000000"/>
              <w:bottom w:val="single" w:sz="8" w:space="0" w:color="000000"/>
              <w:right w:val="single" w:sz="8" w:space="0" w:color="000000"/>
            </w:tcBorders>
            <w:shd w:val="clear" w:color="auto" w:fill="FFFFFF"/>
            <w:tcMar>
              <w:top w:w="79" w:type="dxa"/>
              <w:left w:w="101" w:type="dxa"/>
              <w:bottom w:w="79" w:type="dxa"/>
              <w:right w:w="101" w:type="dxa"/>
            </w:tcMar>
            <w:hideMark/>
          </w:tcPr>
          <w:p w14:paraId="4AE55729" w14:textId="77777777" w:rsidR="00445076" w:rsidRPr="00AF21CC" w:rsidRDefault="00445076">
            <w:pPr>
              <w:pStyle w:val="afff6"/>
            </w:pPr>
            <w:r w:rsidRPr="00AF21CC">
              <w:rPr>
                <w:rFonts w:hint="eastAsia"/>
              </w:rPr>
              <w:t>#予防</w:t>
            </w:r>
          </w:p>
        </w:tc>
        <w:tc>
          <w:tcPr>
            <w:tcW w:w="1776" w:type="dxa"/>
            <w:tcBorders>
              <w:top w:val="single" w:sz="8" w:space="0" w:color="000000"/>
              <w:left w:val="single" w:sz="8" w:space="0" w:color="000000"/>
              <w:bottom w:val="single" w:sz="8" w:space="0" w:color="000000"/>
              <w:right w:val="single" w:sz="8" w:space="0" w:color="000000"/>
            </w:tcBorders>
            <w:shd w:val="clear" w:color="auto" w:fill="FFFFFF"/>
            <w:tcMar>
              <w:top w:w="79" w:type="dxa"/>
              <w:left w:w="101" w:type="dxa"/>
              <w:bottom w:w="79" w:type="dxa"/>
              <w:right w:w="101" w:type="dxa"/>
            </w:tcMar>
            <w:hideMark/>
          </w:tcPr>
          <w:p w14:paraId="5B4DA053" w14:textId="77777777" w:rsidR="00445076" w:rsidRDefault="00445076">
            <w:pPr>
              <w:pStyle w:val="afff6"/>
            </w:pPr>
            <w:r w:rsidRPr="00AF21CC">
              <w:rPr>
                <w:rFonts w:hint="eastAsia"/>
              </w:rPr>
              <w:t>#機密性</w:t>
            </w:r>
          </w:p>
          <w:p w14:paraId="4C0C8796" w14:textId="77777777" w:rsidR="00445076" w:rsidRDefault="00445076">
            <w:pPr>
              <w:pStyle w:val="afff6"/>
            </w:pPr>
            <w:r w:rsidRPr="00AF21CC">
              <w:rPr>
                <w:rFonts w:hint="eastAsia"/>
              </w:rPr>
              <w:t>#完全性</w:t>
            </w:r>
          </w:p>
          <w:p w14:paraId="17BA73DD" w14:textId="6C2F5ABF" w:rsidR="00445076" w:rsidRPr="00AF21CC" w:rsidRDefault="00445076">
            <w:pPr>
              <w:pStyle w:val="afff6"/>
            </w:pPr>
            <w:r w:rsidRPr="00AF21CC">
              <w:rPr>
                <w:rFonts w:hint="eastAsia"/>
              </w:rPr>
              <w:t>#</w:t>
            </w:r>
            <w:bookmarkStart w:id="1019" w:name="■可用性14ー1－2"/>
            <w:r w:rsidRPr="00AF21CC">
              <w:rPr>
                <w:rFonts w:hint="eastAsia"/>
              </w:rPr>
              <w:t>可用性</w:t>
            </w:r>
            <w:bookmarkEnd w:id="1019"/>
          </w:p>
        </w:tc>
        <w:tc>
          <w:tcPr>
            <w:tcW w:w="1703" w:type="dxa"/>
            <w:tcBorders>
              <w:top w:val="single" w:sz="8" w:space="0" w:color="000000"/>
              <w:left w:val="single" w:sz="8" w:space="0" w:color="000000"/>
              <w:bottom w:val="single" w:sz="8" w:space="0" w:color="000000"/>
              <w:right w:val="single" w:sz="8" w:space="0" w:color="000000"/>
            </w:tcBorders>
            <w:shd w:val="clear" w:color="auto" w:fill="FFFFFF"/>
            <w:tcMar>
              <w:top w:w="79" w:type="dxa"/>
              <w:left w:w="101" w:type="dxa"/>
              <w:bottom w:w="79" w:type="dxa"/>
              <w:right w:w="101" w:type="dxa"/>
            </w:tcMar>
            <w:hideMark/>
          </w:tcPr>
          <w:p w14:paraId="66FBAE1D" w14:textId="77777777" w:rsidR="00445076" w:rsidRPr="00AF21CC" w:rsidRDefault="00445076">
            <w:pPr>
              <w:pStyle w:val="afff6"/>
            </w:pPr>
            <w:r w:rsidRPr="00AF21CC">
              <w:rPr>
                <w:rFonts w:hint="eastAsia"/>
              </w:rPr>
              <w:t>#識別</w:t>
            </w:r>
          </w:p>
        </w:tc>
        <w:tc>
          <w:tcPr>
            <w:tcW w:w="1849" w:type="dxa"/>
            <w:tcBorders>
              <w:top w:val="single" w:sz="8" w:space="0" w:color="000000"/>
              <w:left w:val="single" w:sz="8" w:space="0" w:color="000000"/>
              <w:bottom w:val="single" w:sz="8" w:space="0" w:color="000000"/>
              <w:right w:val="single" w:sz="8" w:space="0" w:color="000000"/>
            </w:tcBorders>
            <w:shd w:val="clear" w:color="auto" w:fill="FFFFFF"/>
            <w:tcMar>
              <w:top w:w="79" w:type="dxa"/>
              <w:left w:w="101" w:type="dxa"/>
              <w:bottom w:w="79" w:type="dxa"/>
              <w:right w:w="101" w:type="dxa"/>
            </w:tcMar>
            <w:hideMark/>
          </w:tcPr>
          <w:p w14:paraId="60537DA7" w14:textId="77777777" w:rsidR="00445076" w:rsidRPr="00AF21CC" w:rsidRDefault="00445076">
            <w:pPr>
              <w:pStyle w:val="afff6"/>
            </w:pPr>
            <w:r w:rsidRPr="00AF21CC">
              <w:rPr>
                <w:rFonts w:hint="eastAsia"/>
              </w:rPr>
              <w:t>#ガバナンス</w:t>
            </w:r>
          </w:p>
        </w:tc>
        <w:tc>
          <w:tcPr>
            <w:tcW w:w="3396" w:type="dxa"/>
            <w:tcBorders>
              <w:top w:val="single" w:sz="8" w:space="0" w:color="000000"/>
              <w:left w:val="single" w:sz="8" w:space="0" w:color="000000"/>
              <w:bottom w:val="single" w:sz="8" w:space="0" w:color="000000"/>
              <w:right w:val="single" w:sz="8" w:space="0" w:color="000000"/>
            </w:tcBorders>
            <w:shd w:val="clear" w:color="auto" w:fill="FFFFFF"/>
            <w:tcMar>
              <w:top w:w="79" w:type="dxa"/>
              <w:left w:w="101" w:type="dxa"/>
              <w:bottom w:w="79" w:type="dxa"/>
              <w:right w:w="101" w:type="dxa"/>
            </w:tcMar>
            <w:hideMark/>
          </w:tcPr>
          <w:p w14:paraId="7E0857D1" w14:textId="77777777" w:rsidR="00445076" w:rsidRDefault="00445076">
            <w:pPr>
              <w:pStyle w:val="afff6"/>
            </w:pPr>
            <w:r w:rsidRPr="00AF21CC">
              <w:rPr>
                <w:rFonts w:hint="eastAsia"/>
              </w:rPr>
              <w:t>#ガバナンス及びエコシステム</w:t>
            </w:r>
          </w:p>
          <w:p w14:paraId="211DD933" w14:textId="77777777" w:rsidR="00445076" w:rsidRPr="00AF21CC" w:rsidRDefault="00445076">
            <w:pPr>
              <w:pStyle w:val="afff6"/>
            </w:pPr>
            <w:r w:rsidRPr="00AF21CC">
              <w:rPr>
                <w:rFonts w:hint="eastAsia"/>
              </w:rPr>
              <w:t>#対応力</w:t>
            </w:r>
          </w:p>
        </w:tc>
      </w:tr>
    </w:tbl>
    <w:p w14:paraId="69DCF1BC" w14:textId="77777777" w:rsidR="00445076" w:rsidRDefault="00445076">
      <w:pPr>
        <w:ind w:firstLineChars="0" w:firstLine="0"/>
      </w:pPr>
    </w:p>
    <w:tbl>
      <w:tblPr>
        <w:tblW w:w="10480" w:type="dxa"/>
        <w:tblCellMar>
          <w:left w:w="0" w:type="dxa"/>
          <w:right w:w="0" w:type="dxa"/>
        </w:tblCellMar>
        <w:tblLook w:val="0420" w:firstRow="1" w:lastRow="0" w:firstColumn="0" w:lastColumn="0" w:noHBand="0" w:noVBand="1"/>
      </w:tblPr>
      <w:tblGrid>
        <w:gridCol w:w="1000"/>
        <w:gridCol w:w="9480"/>
      </w:tblGrid>
      <w:tr w:rsidR="00445076" w:rsidRPr="00AF21CC" w14:paraId="5A020ACF" w14:textId="77777777">
        <w:trPr>
          <w:trHeight w:val="399"/>
        </w:trPr>
        <w:tc>
          <w:tcPr>
            <w:tcW w:w="1000" w:type="dxa"/>
            <w:tcBorders>
              <w:top w:val="single" w:sz="8" w:space="0" w:color="000000"/>
              <w:left w:val="single" w:sz="8" w:space="0" w:color="000000"/>
              <w:bottom w:val="single" w:sz="8" w:space="0" w:color="000000"/>
              <w:right w:val="single" w:sz="8" w:space="0" w:color="000000"/>
            </w:tcBorders>
            <w:shd w:val="clear" w:color="auto" w:fill="2F5597"/>
            <w:tcMar>
              <w:top w:w="79" w:type="dxa"/>
              <w:left w:w="101" w:type="dxa"/>
              <w:bottom w:w="79" w:type="dxa"/>
              <w:right w:w="101" w:type="dxa"/>
            </w:tcMar>
            <w:hideMark/>
          </w:tcPr>
          <w:p w14:paraId="5C32B933" w14:textId="77777777" w:rsidR="00445076" w:rsidRPr="00AF21CC" w:rsidRDefault="00445076">
            <w:pPr>
              <w:pStyle w:val="aff0"/>
            </w:pPr>
            <w:r w:rsidRPr="00AF21CC">
              <w:rPr>
                <w:rFonts w:hint="eastAsia"/>
              </w:rPr>
              <w:t>管理策</w:t>
            </w:r>
          </w:p>
        </w:tc>
        <w:tc>
          <w:tcPr>
            <w:tcW w:w="9480" w:type="dxa"/>
            <w:tcBorders>
              <w:top w:val="single" w:sz="8" w:space="0" w:color="000000"/>
              <w:left w:val="single" w:sz="8" w:space="0" w:color="000000"/>
              <w:bottom w:val="single" w:sz="8" w:space="0" w:color="000000"/>
              <w:right w:val="single" w:sz="8" w:space="0" w:color="000000"/>
            </w:tcBorders>
            <w:shd w:val="clear" w:color="auto" w:fill="FFFFFF"/>
            <w:tcMar>
              <w:top w:w="79" w:type="dxa"/>
              <w:left w:w="101" w:type="dxa"/>
              <w:bottom w:w="79" w:type="dxa"/>
              <w:right w:w="101" w:type="dxa"/>
            </w:tcMar>
            <w:hideMark/>
          </w:tcPr>
          <w:p w14:paraId="20F7B5B1" w14:textId="77777777" w:rsidR="00445076" w:rsidRPr="00AF21CC" w:rsidRDefault="00445076">
            <w:pPr>
              <w:pStyle w:val="afff6"/>
            </w:pPr>
            <w:r w:rsidRPr="00AF21CC">
              <w:rPr>
                <w:rFonts w:hint="eastAsia"/>
              </w:rPr>
              <w:t>情報セキュリティの役割及び責任を、組織の要求に従って定め、割り当てることが望ましい。</w:t>
            </w:r>
          </w:p>
        </w:tc>
      </w:tr>
      <w:tr w:rsidR="00445076" w:rsidRPr="00AF21CC" w14:paraId="6BF2A4E0" w14:textId="77777777">
        <w:tc>
          <w:tcPr>
            <w:tcW w:w="1000" w:type="dxa"/>
            <w:tcBorders>
              <w:top w:val="single" w:sz="8" w:space="0" w:color="000000"/>
              <w:left w:val="single" w:sz="8" w:space="0" w:color="000000"/>
              <w:bottom w:val="single" w:sz="8" w:space="0" w:color="000000"/>
              <w:right w:val="single" w:sz="8" w:space="0" w:color="000000"/>
            </w:tcBorders>
            <w:shd w:val="clear" w:color="auto" w:fill="2F5597"/>
            <w:tcMar>
              <w:top w:w="79" w:type="dxa"/>
              <w:left w:w="101" w:type="dxa"/>
              <w:bottom w:w="79" w:type="dxa"/>
              <w:right w:w="101" w:type="dxa"/>
            </w:tcMar>
            <w:hideMark/>
          </w:tcPr>
          <w:p w14:paraId="1B659A4B" w14:textId="77777777" w:rsidR="00445076" w:rsidRPr="00AF21CC" w:rsidRDefault="00445076">
            <w:pPr>
              <w:pStyle w:val="aff0"/>
            </w:pPr>
            <w:r w:rsidRPr="00AF21CC">
              <w:rPr>
                <w:rFonts w:hint="eastAsia"/>
              </w:rPr>
              <w:t>目的</w:t>
            </w:r>
          </w:p>
        </w:tc>
        <w:tc>
          <w:tcPr>
            <w:tcW w:w="9480" w:type="dxa"/>
            <w:tcBorders>
              <w:top w:val="single" w:sz="8" w:space="0" w:color="000000"/>
              <w:left w:val="single" w:sz="8" w:space="0" w:color="000000"/>
              <w:bottom w:val="single" w:sz="8" w:space="0" w:color="000000"/>
              <w:right w:val="single" w:sz="8" w:space="0" w:color="000000"/>
            </w:tcBorders>
            <w:shd w:val="clear" w:color="auto" w:fill="FFFFFF"/>
            <w:tcMar>
              <w:top w:w="79" w:type="dxa"/>
              <w:left w:w="101" w:type="dxa"/>
              <w:bottom w:w="79" w:type="dxa"/>
              <w:right w:w="101" w:type="dxa"/>
            </w:tcMar>
            <w:hideMark/>
          </w:tcPr>
          <w:p w14:paraId="23DCE2B9" w14:textId="77777777" w:rsidR="00445076" w:rsidRPr="00AF21CC" w:rsidRDefault="00445076">
            <w:pPr>
              <w:pStyle w:val="afff6"/>
            </w:pPr>
            <w:r w:rsidRPr="00AF21CC">
              <w:rPr>
                <w:rFonts w:hint="eastAsia"/>
              </w:rPr>
              <w:t>組織内における情報セキュリティの実施、運用及び管理のために、定義され、承認され、理解される構造を確立するため。</w:t>
            </w:r>
          </w:p>
        </w:tc>
      </w:tr>
    </w:tbl>
    <w:p w14:paraId="56AC2520" w14:textId="77777777" w:rsidR="00445076" w:rsidRPr="00AF21CC" w:rsidRDefault="00445076"/>
    <w:p w14:paraId="2519314A" w14:textId="77777777" w:rsidR="00445076" w:rsidRPr="00AF21CC" w:rsidRDefault="00445076">
      <w:r w:rsidRPr="00AF21CC">
        <w:rPr>
          <w:rFonts w:hint="eastAsia"/>
        </w:rPr>
        <w:t>【人的管理策】</w:t>
      </w:r>
      <w:r w:rsidRPr="00AF21CC">
        <w:t>6.8 情報セキュリティ事象の報告</w:t>
      </w:r>
    </w:p>
    <w:tbl>
      <w:tblPr>
        <w:tblW w:w="10480" w:type="dxa"/>
        <w:tblCellMar>
          <w:left w:w="0" w:type="dxa"/>
          <w:right w:w="0" w:type="dxa"/>
        </w:tblCellMar>
        <w:tblLook w:val="0420" w:firstRow="1" w:lastRow="0" w:firstColumn="0" w:lastColumn="0" w:noHBand="0" w:noVBand="1"/>
      </w:tblPr>
      <w:tblGrid>
        <w:gridCol w:w="1756"/>
        <w:gridCol w:w="1776"/>
        <w:gridCol w:w="1776"/>
        <w:gridCol w:w="2479"/>
        <w:gridCol w:w="2693"/>
      </w:tblGrid>
      <w:tr w:rsidR="00445076" w:rsidRPr="00AF21CC" w14:paraId="4C5EA129" w14:textId="77777777">
        <w:trPr>
          <w:trHeight w:val="484"/>
        </w:trPr>
        <w:tc>
          <w:tcPr>
            <w:tcW w:w="1756" w:type="dxa"/>
            <w:tcBorders>
              <w:top w:val="single" w:sz="8" w:space="0" w:color="000000"/>
              <w:left w:val="single" w:sz="8" w:space="0" w:color="000000"/>
              <w:bottom w:val="single" w:sz="8" w:space="0" w:color="000000"/>
              <w:right w:val="single" w:sz="8" w:space="0" w:color="000000"/>
            </w:tcBorders>
            <w:shd w:val="clear" w:color="auto" w:fill="2F5597"/>
            <w:tcMar>
              <w:top w:w="79" w:type="dxa"/>
              <w:left w:w="101" w:type="dxa"/>
              <w:bottom w:w="79" w:type="dxa"/>
              <w:right w:w="101" w:type="dxa"/>
            </w:tcMar>
            <w:hideMark/>
          </w:tcPr>
          <w:p w14:paraId="5284B69A" w14:textId="77777777" w:rsidR="00445076" w:rsidRPr="00AF21CC" w:rsidRDefault="00445076">
            <w:pPr>
              <w:pStyle w:val="aff0"/>
            </w:pPr>
            <w:r w:rsidRPr="00AF21CC">
              <w:rPr>
                <w:rFonts w:hint="eastAsia"/>
              </w:rPr>
              <w:t>管理策タイプ</w:t>
            </w:r>
          </w:p>
        </w:tc>
        <w:tc>
          <w:tcPr>
            <w:tcW w:w="1776" w:type="dxa"/>
            <w:tcBorders>
              <w:top w:val="single" w:sz="8" w:space="0" w:color="000000"/>
              <w:left w:val="single" w:sz="8" w:space="0" w:color="000000"/>
              <w:bottom w:val="single" w:sz="8" w:space="0" w:color="000000"/>
              <w:right w:val="single" w:sz="8" w:space="0" w:color="000000"/>
            </w:tcBorders>
            <w:shd w:val="clear" w:color="auto" w:fill="2F5597"/>
            <w:tcMar>
              <w:top w:w="79" w:type="dxa"/>
              <w:left w:w="101" w:type="dxa"/>
              <w:bottom w:w="79" w:type="dxa"/>
              <w:right w:w="101" w:type="dxa"/>
            </w:tcMar>
            <w:hideMark/>
          </w:tcPr>
          <w:p w14:paraId="485E202A" w14:textId="77777777" w:rsidR="00445076" w:rsidRPr="00AF21CC" w:rsidRDefault="00445076">
            <w:pPr>
              <w:pStyle w:val="aff0"/>
            </w:pPr>
            <w:r w:rsidRPr="00AF21CC">
              <w:rPr>
                <w:rFonts w:hint="eastAsia"/>
              </w:rPr>
              <w:t>情報セキュリティ特性</w:t>
            </w:r>
          </w:p>
        </w:tc>
        <w:tc>
          <w:tcPr>
            <w:tcW w:w="1776" w:type="dxa"/>
            <w:tcBorders>
              <w:top w:val="single" w:sz="8" w:space="0" w:color="000000"/>
              <w:left w:val="single" w:sz="8" w:space="0" w:color="000000"/>
              <w:bottom w:val="single" w:sz="8" w:space="0" w:color="000000"/>
              <w:right w:val="single" w:sz="8" w:space="0" w:color="000000"/>
            </w:tcBorders>
            <w:shd w:val="clear" w:color="auto" w:fill="2F5597"/>
            <w:tcMar>
              <w:top w:w="79" w:type="dxa"/>
              <w:left w:w="101" w:type="dxa"/>
              <w:bottom w:w="79" w:type="dxa"/>
              <w:right w:w="101" w:type="dxa"/>
            </w:tcMar>
            <w:hideMark/>
          </w:tcPr>
          <w:p w14:paraId="5E04CC83" w14:textId="77777777" w:rsidR="00445076" w:rsidRPr="00AF21CC" w:rsidRDefault="00445076">
            <w:pPr>
              <w:pStyle w:val="aff0"/>
            </w:pPr>
            <w:r w:rsidRPr="00AF21CC">
              <w:rPr>
                <w:rFonts w:hint="eastAsia"/>
              </w:rPr>
              <w:t>サイバーセキュリティ概念</w:t>
            </w:r>
          </w:p>
        </w:tc>
        <w:tc>
          <w:tcPr>
            <w:tcW w:w="2479" w:type="dxa"/>
            <w:tcBorders>
              <w:top w:val="single" w:sz="8" w:space="0" w:color="000000"/>
              <w:left w:val="single" w:sz="8" w:space="0" w:color="000000"/>
              <w:bottom w:val="single" w:sz="8" w:space="0" w:color="000000"/>
              <w:right w:val="single" w:sz="8" w:space="0" w:color="000000"/>
            </w:tcBorders>
            <w:shd w:val="clear" w:color="auto" w:fill="2F5597"/>
            <w:tcMar>
              <w:top w:w="79" w:type="dxa"/>
              <w:left w:w="101" w:type="dxa"/>
              <w:bottom w:w="79" w:type="dxa"/>
              <w:right w:w="101" w:type="dxa"/>
            </w:tcMar>
            <w:hideMark/>
          </w:tcPr>
          <w:p w14:paraId="7926B4F3" w14:textId="77777777" w:rsidR="00445076" w:rsidRPr="00AF21CC" w:rsidRDefault="00445076">
            <w:pPr>
              <w:pStyle w:val="aff0"/>
            </w:pPr>
            <w:r w:rsidRPr="00AF21CC">
              <w:rPr>
                <w:rFonts w:hint="eastAsia"/>
              </w:rPr>
              <w:t>運用機能</w:t>
            </w:r>
          </w:p>
        </w:tc>
        <w:tc>
          <w:tcPr>
            <w:tcW w:w="2693" w:type="dxa"/>
            <w:tcBorders>
              <w:top w:val="single" w:sz="8" w:space="0" w:color="000000"/>
              <w:left w:val="single" w:sz="8" w:space="0" w:color="000000"/>
              <w:bottom w:val="single" w:sz="8" w:space="0" w:color="000000"/>
              <w:right w:val="single" w:sz="8" w:space="0" w:color="000000"/>
            </w:tcBorders>
            <w:shd w:val="clear" w:color="auto" w:fill="2F5597"/>
            <w:tcMar>
              <w:top w:w="79" w:type="dxa"/>
              <w:left w:w="101" w:type="dxa"/>
              <w:bottom w:w="79" w:type="dxa"/>
              <w:right w:w="101" w:type="dxa"/>
            </w:tcMar>
            <w:hideMark/>
          </w:tcPr>
          <w:p w14:paraId="5CF8B5AD" w14:textId="77777777" w:rsidR="00445076" w:rsidRPr="00AF21CC" w:rsidRDefault="00445076">
            <w:pPr>
              <w:pStyle w:val="aff0"/>
            </w:pPr>
            <w:r w:rsidRPr="00AF21CC">
              <w:rPr>
                <w:rFonts w:hint="eastAsia"/>
              </w:rPr>
              <w:t>セキュリティドメイン</w:t>
            </w:r>
          </w:p>
        </w:tc>
      </w:tr>
      <w:tr w:rsidR="00445076" w:rsidRPr="00AF21CC" w14:paraId="0F8BCD60" w14:textId="77777777">
        <w:trPr>
          <w:trHeight w:val="928"/>
        </w:trPr>
        <w:tc>
          <w:tcPr>
            <w:tcW w:w="1756" w:type="dxa"/>
            <w:tcBorders>
              <w:top w:val="single" w:sz="8" w:space="0" w:color="000000"/>
              <w:left w:val="single" w:sz="8" w:space="0" w:color="000000"/>
              <w:bottom w:val="single" w:sz="8" w:space="0" w:color="000000"/>
              <w:right w:val="single" w:sz="8" w:space="0" w:color="000000"/>
            </w:tcBorders>
            <w:shd w:val="clear" w:color="auto" w:fill="FFFFFF"/>
            <w:tcMar>
              <w:top w:w="79" w:type="dxa"/>
              <w:left w:w="101" w:type="dxa"/>
              <w:bottom w:w="79" w:type="dxa"/>
              <w:right w:w="101" w:type="dxa"/>
            </w:tcMar>
            <w:hideMark/>
          </w:tcPr>
          <w:p w14:paraId="655990A3" w14:textId="77777777" w:rsidR="00445076" w:rsidRPr="00AF21CC" w:rsidRDefault="00445076">
            <w:pPr>
              <w:pStyle w:val="afff6"/>
            </w:pPr>
            <w:r w:rsidRPr="00AF21CC">
              <w:rPr>
                <w:rFonts w:hint="eastAsia"/>
              </w:rPr>
              <w:t>#検知</w:t>
            </w:r>
          </w:p>
        </w:tc>
        <w:tc>
          <w:tcPr>
            <w:tcW w:w="1776" w:type="dxa"/>
            <w:tcBorders>
              <w:top w:val="single" w:sz="8" w:space="0" w:color="000000"/>
              <w:left w:val="single" w:sz="8" w:space="0" w:color="000000"/>
              <w:bottom w:val="single" w:sz="8" w:space="0" w:color="000000"/>
              <w:right w:val="single" w:sz="8" w:space="0" w:color="000000"/>
            </w:tcBorders>
            <w:shd w:val="clear" w:color="auto" w:fill="FFFFFF"/>
            <w:tcMar>
              <w:top w:w="79" w:type="dxa"/>
              <w:left w:w="101" w:type="dxa"/>
              <w:bottom w:w="79" w:type="dxa"/>
              <w:right w:w="101" w:type="dxa"/>
            </w:tcMar>
            <w:hideMark/>
          </w:tcPr>
          <w:p w14:paraId="380EA8E3" w14:textId="77777777" w:rsidR="00445076" w:rsidRDefault="00445076">
            <w:pPr>
              <w:pStyle w:val="afff6"/>
            </w:pPr>
            <w:r w:rsidRPr="00AF21CC">
              <w:rPr>
                <w:rFonts w:hint="eastAsia"/>
              </w:rPr>
              <w:t>#機密性</w:t>
            </w:r>
          </w:p>
          <w:p w14:paraId="2571E6FB" w14:textId="77777777" w:rsidR="00445076" w:rsidRDefault="00445076">
            <w:pPr>
              <w:pStyle w:val="afff6"/>
            </w:pPr>
            <w:r w:rsidRPr="00AF21CC">
              <w:rPr>
                <w:rFonts w:hint="eastAsia"/>
              </w:rPr>
              <w:t>#完全性</w:t>
            </w:r>
          </w:p>
          <w:p w14:paraId="1DB6EED9" w14:textId="77777777" w:rsidR="00445076" w:rsidRPr="00AF21CC" w:rsidRDefault="00445076">
            <w:pPr>
              <w:pStyle w:val="afff6"/>
            </w:pPr>
            <w:r w:rsidRPr="00AF21CC">
              <w:rPr>
                <w:rFonts w:hint="eastAsia"/>
              </w:rPr>
              <w:t>#可用性</w:t>
            </w:r>
          </w:p>
        </w:tc>
        <w:tc>
          <w:tcPr>
            <w:tcW w:w="1776" w:type="dxa"/>
            <w:tcBorders>
              <w:top w:val="single" w:sz="8" w:space="0" w:color="000000"/>
              <w:left w:val="single" w:sz="8" w:space="0" w:color="000000"/>
              <w:bottom w:val="single" w:sz="8" w:space="0" w:color="000000"/>
              <w:right w:val="single" w:sz="8" w:space="0" w:color="000000"/>
            </w:tcBorders>
            <w:shd w:val="clear" w:color="auto" w:fill="FFFFFF"/>
            <w:tcMar>
              <w:top w:w="79" w:type="dxa"/>
              <w:left w:w="101" w:type="dxa"/>
              <w:bottom w:w="79" w:type="dxa"/>
              <w:right w:w="101" w:type="dxa"/>
            </w:tcMar>
            <w:hideMark/>
          </w:tcPr>
          <w:p w14:paraId="0DF5AF23" w14:textId="77777777" w:rsidR="00445076" w:rsidRPr="00AF21CC" w:rsidRDefault="00445076">
            <w:pPr>
              <w:pStyle w:val="afff6"/>
            </w:pPr>
            <w:r w:rsidRPr="00AF21CC">
              <w:rPr>
                <w:rFonts w:hint="eastAsia"/>
              </w:rPr>
              <w:t>#検知</w:t>
            </w:r>
          </w:p>
        </w:tc>
        <w:tc>
          <w:tcPr>
            <w:tcW w:w="2479" w:type="dxa"/>
            <w:tcBorders>
              <w:top w:val="single" w:sz="8" w:space="0" w:color="000000"/>
              <w:left w:val="single" w:sz="8" w:space="0" w:color="000000"/>
              <w:bottom w:val="single" w:sz="8" w:space="0" w:color="000000"/>
              <w:right w:val="single" w:sz="8" w:space="0" w:color="000000"/>
            </w:tcBorders>
            <w:shd w:val="clear" w:color="auto" w:fill="FFFFFF"/>
            <w:tcMar>
              <w:top w:w="79" w:type="dxa"/>
              <w:left w:w="101" w:type="dxa"/>
              <w:bottom w:w="79" w:type="dxa"/>
              <w:right w:w="101" w:type="dxa"/>
            </w:tcMar>
            <w:hideMark/>
          </w:tcPr>
          <w:p w14:paraId="254C7CF3" w14:textId="77777777" w:rsidR="00445076" w:rsidRPr="00AF21CC" w:rsidRDefault="00445076">
            <w:pPr>
              <w:pStyle w:val="afff6"/>
            </w:pPr>
            <w:r w:rsidRPr="00AF21CC">
              <w:rPr>
                <w:rFonts w:hint="eastAsia"/>
              </w:rPr>
              <w:t>#情報セキュリティ事象管理</w:t>
            </w:r>
          </w:p>
        </w:tc>
        <w:tc>
          <w:tcPr>
            <w:tcW w:w="2693" w:type="dxa"/>
            <w:tcBorders>
              <w:top w:val="single" w:sz="8" w:space="0" w:color="000000"/>
              <w:left w:val="single" w:sz="8" w:space="0" w:color="000000"/>
              <w:bottom w:val="single" w:sz="8" w:space="0" w:color="000000"/>
              <w:right w:val="single" w:sz="8" w:space="0" w:color="000000"/>
            </w:tcBorders>
            <w:shd w:val="clear" w:color="auto" w:fill="FFFFFF"/>
            <w:tcMar>
              <w:top w:w="79" w:type="dxa"/>
              <w:left w:w="101" w:type="dxa"/>
              <w:bottom w:w="79" w:type="dxa"/>
              <w:right w:w="101" w:type="dxa"/>
            </w:tcMar>
            <w:hideMark/>
          </w:tcPr>
          <w:p w14:paraId="026248B4" w14:textId="77777777" w:rsidR="00445076" w:rsidRPr="00AF21CC" w:rsidRDefault="00445076">
            <w:pPr>
              <w:pStyle w:val="afff6"/>
            </w:pPr>
            <w:r w:rsidRPr="00AF21CC">
              <w:rPr>
                <w:rFonts w:hint="eastAsia"/>
              </w:rPr>
              <w:t>#防御</w:t>
            </w:r>
          </w:p>
        </w:tc>
      </w:tr>
    </w:tbl>
    <w:p w14:paraId="0152A742" w14:textId="77777777" w:rsidR="00445076" w:rsidRPr="00AF21CC" w:rsidRDefault="00445076"/>
    <w:tbl>
      <w:tblPr>
        <w:tblW w:w="10480" w:type="dxa"/>
        <w:tblCellMar>
          <w:left w:w="0" w:type="dxa"/>
          <w:right w:w="0" w:type="dxa"/>
        </w:tblCellMar>
        <w:tblLook w:val="0420" w:firstRow="1" w:lastRow="0" w:firstColumn="0" w:lastColumn="0" w:noHBand="0" w:noVBand="1"/>
      </w:tblPr>
      <w:tblGrid>
        <w:gridCol w:w="1000"/>
        <w:gridCol w:w="9480"/>
      </w:tblGrid>
      <w:tr w:rsidR="00445076" w:rsidRPr="00AF21CC" w14:paraId="167F50F1" w14:textId="77777777">
        <w:trPr>
          <w:trHeight w:val="399"/>
        </w:trPr>
        <w:tc>
          <w:tcPr>
            <w:tcW w:w="1000" w:type="dxa"/>
            <w:tcBorders>
              <w:top w:val="single" w:sz="8" w:space="0" w:color="000000"/>
              <w:left w:val="single" w:sz="8" w:space="0" w:color="000000"/>
              <w:bottom w:val="single" w:sz="8" w:space="0" w:color="000000"/>
              <w:right w:val="single" w:sz="8" w:space="0" w:color="000000"/>
            </w:tcBorders>
            <w:shd w:val="clear" w:color="auto" w:fill="2F5597"/>
            <w:tcMar>
              <w:top w:w="79" w:type="dxa"/>
              <w:left w:w="101" w:type="dxa"/>
              <w:bottom w:w="79" w:type="dxa"/>
              <w:right w:w="101" w:type="dxa"/>
            </w:tcMar>
            <w:hideMark/>
          </w:tcPr>
          <w:p w14:paraId="5AE74F1D" w14:textId="77777777" w:rsidR="00445076" w:rsidRPr="00AF21CC" w:rsidRDefault="00445076">
            <w:pPr>
              <w:pStyle w:val="aff0"/>
            </w:pPr>
            <w:r w:rsidRPr="00AF21CC">
              <w:rPr>
                <w:rFonts w:hint="eastAsia"/>
              </w:rPr>
              <w:t>管理策</w:t>
            </w:r>
          </w:p>
        </w:tc>
        <w:tc>
          <w:tcPr>
            <w:tcW w:w="9480" w:type="dxa"/>
            <w:tcBorders>
              <w:top w:val="single" w:sz="8" w:space="0" w:color="000000"/>
              <w:left w:val="single" w:sz="8" w:space="0" w:color="000000"/>
              <w:bottom w:val="single" w:sz="8" w:space="0" w:color="000000"/>
              <w:right w:val="single" w:sz="8" w:space="0" w:color="000000"/>
            </w:tcBorders>
            <w:shd w:val="clear" w:color="auto" w:fill="FFFFFF"/>
            <w:tcMar>
              <w:top w:w="79" w:type="dxa"/>
              <w:left w:w="101" w:type="dxa"/>
              <w:bottom w:w="79" w:type="dxa"/>
              <w:right w:w="101" w:type="dxa"/>
            </w:tcMar>
            <w:hideMark/>
          </w:tcPr>
          <w:p w14:paraId="76D2F7F4" w14:textId="77777777" w:rsidR="00445076" w:rsidRPr="00AF21CC" w:rsidRDefault="00445076">
            <w:pPr>
              <w:pStyle w:val="afff6"/>
            </w:pPr>
            <w:r w:rsidRPr="00AF21CC">
              <w:rPr>
                <w:rFonts w:hint="eastAsia"/>
              </w:rPr>
              <w:t>組織は、要員が発見した又は疑いを持った情報セキュリティ事象を、適切な連絡経路を通して時機を失せずに報告するための仕組みを設けることが望ましい。</w:t>
            </w:r>
          </w:p>
        </w:tc>
      </w:tr>
      <w:tr w:rsidR="00445076" w:rsidRPr="00AF21CC" w14:paraId="2B7E2E80" w14:textId="77777777">
        <w:tc>
          <w:tcPr>
            <w:tcW w:w="1000" w:type="dxa"/>
            <w:tcBorders>
              <w:top w:val="single" w:sz="8" w:space="0" w:color="000000"/>
              <w:left w:val="single" w:sz="8" w:space="0" w:color="000000"/>
              <w:bottom w:val="single" w:sz="8" w:space="0" w:color="000000"/>
              <w:right w:val="single" w:sz="8" w:space="0" w:color="000000"/>
            </w:tcBorders>
            <w:shd w:val="clear" w:color="auto" w:fill="2F5597"/>
            <w:tcMar>
              <w:top w:w="79" w:type="dxa"/>
              <w:left w:w="101" w:type="dxa"/>
              <w:bottom w:w="79" w:type="dxa"/>
              <w:right w:w="101" w:type="dxa"/>
            </w:tcMar>
            <w:hideMark/>
          </w:tcPr>
          <w:p w14:paraId="2D50E66C" w14:textId="77777777" w:rsidR="00445076" w:rsidRPr="00AF21CC" w:rsidRDefault="00445076">
            <w:pPr>
              <w:pStyle w:val="aff0"/>
            </w:pPr>
            <w:r w:rsidRPr="00AF21CC">
              <w:rPr>
                <w:rFonts w:hint="eastAsia"/>
              </w:rPr>
              <w:t>目的</w:t>
            </w:r>
          </w:p>
        </w:tc>
        <w:tc>
          <w:tcPr>
            <w:tcW w:w="9480" w:type="dxa"/>
            <w:tcBorders>
              <w:top w:val="single" w:sz="8" w:space="0" w:color="000000"/>
              <w:left w:val="single" w:sz="8" w:space="0" w:color="000000"/>
              <w:bottom w:val="single" w:sz="8" w:space="0" w:color="000000"/>
              <w:right w:val="single" w:sz="8" w:space="0" w:color="000000"/>
            </w:tcBorders>
            <w:shd w:val="clear" w:color="auto" w:fill="FFFFFF"/>
            <w:tcMar>
              <w:top w:w="79" w:type="dxa"/>
              <w:left w:w="101" w:type="dxa"/>
              <w:bottom w:w="79" w:type="dxa"/>
              <w:right w:w="101" w:type="dxa"/>
            </w:tcMar>
            <w:hideMark/>
          </w:tcPr>
          <w:p w14:paraId="13A491E8" w14:textId="77777777" w:rsidR="00445076" w:rsidRPr="00AF21CC" w:rsidRDefault="00445076">
            <w:pPr>
              <w:pStyle w:val="afff6"/>
            </w:pPr>
            <w:r w:rsidRPr="00AF21CC">
              <w:rPr>
                <w:rFonts w:hint="eastAsia"/>
              </w:rPr>
              <w:t>要員が、特定可能な情報セキュリティ事象を</w:t>
            </w:r>
            <w:r>
              <w:rPr>
                <w:rFonts w:hint="eastAsia"/>
              </w:rPr>
              <w:t>、</w:t>
            </w:r>
            <w:r w:rsidRPr="00AF21CC">
              <w:rPr>
                <w:rFonts w:hint="eastAsia"/>
              </w:rPr>
              <w:t>時機を失せず、一貫性をもって効果的に報告することを支援するため。</w:t>
            </w:r>
          </w:p>
        </w:tc>
      </w:tr>
    </w:tbl>
    <w:p w14:paraId="22CAA757" w14:textId="77777777" w:rsidR="00445076" w:rsidRDefault="00445076">
      <w:pPr>
        <w:ind w:firstLineChars="0" w:firstLine="0"/>
      </w:pPr>
      <w:r w:rsidRPr="00AF21CC">
        <w:rPr>
          <w:noProof/>
        </w:rPr>
        <mc:AlternateContent>
          <mc:Choice Requires="wps">
            <w:drawing>
              <wp:anchor distT="0" distB="0" distL="114300" distR="114300" simplePos="0" relativeHeight="251656390" behindDoc="0" locked="0" layoutInCell="1" allowOverlap="1" wp14:anchorId="751E93C7" wp14:editId="685F3951">
                <wp:simplePos x="0" y="0"/>
                <wp:positionH relativeFrom="margin">
                  <wp:posOffset>7620</wp:posOffset>
                </wp:positionH>
                <wp:positionV relativeFrom="paragraph">
                  <wp:posOffset>-8255</wp:posOffset>
                </wp:positionV>
                <wp:extent cx="6638306" cy="184666"/>
                <wp:effectExtent l="0" t="0" r="0" b="0"/>
                <wp:wrapNone/>
                <wp:docPr id="1007219205" name="テキスト ボックス 41">
                  <a:extLst xmlns:a="http://schemas.openxmlformats.org/drawingml/2006/main">
                    <a:ext uri="{FF2B5EF4-FFF2-40B4-BE49-F238E27FC236}">
                      <a16:creationId xmlns:a16="http://schemas.microsoft.com/office/drawing/2014/main" id="{5FC48E13-9EC0-9C4D-99D3-E9A0D4C08242}"/>
                    </a:ext>
                  </a:extLst>
                </wp:docPr>
                <wp:cNvGraphicFramePr/>
                <a:graphic xmlns:a="http://schemas.openxmlformats.org/drawingml/2006/main">
                  <a:graphicData uri="http://schemas.microsoft.com/office/word/2010/wordprocessingShape">
                    <wps:wsp>
                      <wps:cNvSpPr txBox="1"/>
                      <wps:spPr>
                        <a:xfrm>
                          <a:off x="0" y="0"/>
                          <a:ext cx="6638306" cy="184666"/>
                        </a:xfrm>
                        <a:prstGeom prst="rect">
                          <a:avLst/>
                        </a:prstGeom>
                        <a:noFill/>
                      </wps:spPr>
                      <wps:txbx>
                        <w:txbxContent>
                          <w:p w14:paraId="0950F9BF" w14:textId="77777777" w:rsidR="00445076" w:rsidRDefault="00445076">
                            <w:pPr>
                              <w:pStyle w:val="aff2"/>
                            </w:pPr>
                            <w:r>
                              <w:rPr>
                                <w:rFonts w:hint="eastAsia"/>
                              </w:rPr>
                              <w:t>（出典）MSQA「ISO/IEC 27002:2022 対応　情報セキュリティ管理策実践ガイド」を基に作成</w:t>
                            </w:r>
                          </w:p>
                        </w:txbxContent>
                      </wps:txbx>
                      <wps:bodyPr wrap="square" rtlCol="0">
                        <a:spAutoFit/>
                      </wps:bodyPr>
                    </wps:wsp>
                  </a:graphicData>
                </a:graphic>
                <wp14:sizeRelH relativeFrom="margin">
                  <wp14:pctWidth>0</wp14:pctWidth>
                </wp14:sizeRelH>
              </wp:anchor>
            </w:drawing>
          </mc:Choice>
          <mc:Fallback>
            <w:pict>
              <v:shape w14:anchorId="751E93C7" id="テキスト ボックス 41" o:spid="_x0000_s1144" type="#_x0000_t202" style="position:absolute;left:0;text-align:left;margin-left:.6pt;margin-top:-.65pt;width:522.7pt;height:14.55pt;z-index:25165639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" filled="f" stroked="f">
                <v:textbox style="mso-fit-shape-to-text:t">
                  <w:txbxContent>
                    <w:p w14:paraId="0950F9BF" w14:textId="77777777" w:rsidR="00445076" w:rsidRDefault="00445076">
                      <w:pPr>
                        <w:pStyle w:val="aff2"/>
                      </w:pPr>
                      <w:r>
                        <w:rPr>
                          <w:rFonts w:hint="eastAsia"/>
                        </w:rPr>
                        <w:t>（出典）MSQA「ISO/IEC 27002:2022 対応　情報セキュリティ管理策実践ガイド」を基に作成</w:t>
                      </w:r>
                    </w:p>
                  </w:txbxContent>
                </v:textbox>
                <w10:wrap anchorx="margin"/>
              </v:shape>
            </w:pict>
          </mc:Fallback>
        </mc:AlternateContent>
      </w:r>
    </w:p>
    <w:p w14:paraId="1DB1ED6E" w14:textId="77777777" w:rsidR="00106F84" w:rsidRDefault="00106F84" w:rsidP="00106F84"/>
    <w:p w14:paraId="538268FB" w14:textId="63CF2B03" w:rsidR="00445076" w:rsidRPr="00AF21CC" w:rsidRDefault="00445076">
      <w:pPr>
        <w:pStyle w:val="5"/>
      </w:pPr>
      <w:r w:rsidRPr="00AF21CC">
        <w:rPr>
          <w:rFonts w:hint="eastAsia"/>
        </w:rPr>
        <w:t>各テーマより管理策の例示（物理的/技術的）</w:t>
      </w:r>
    </w:p>
    <w:p w14:paraId="4D023DC0" w14:textId="77777777" w:rsidR="00445076" w:rsidRDefault="00445076">
      <w:r w:rsidRPr="00AF21CC">
        <w:rPr>
          <w:rFonts w:hint="eastAsia"/>
        </w:rPr>
        <w:t>【物理的管理策】</w:t>
      </w:r>
      <w:r w:rsidRPr="00AF21CC">
        <w:t>7.4 物理的セキュリティの監視</w:t>
      </w:r>
    </w:p>
    <w:tbl>
      <w:tblPr>
        <w:tblW w:w="10480" w:type="dxa"/>
        <w:tblCellMar>
          <w:left w:w="0" w:type="dxa"/>
          <w:right w:w="0" w:type="dxa"/>
        </w:tblCellMar>
        <w:tblLook w:val="0420" w:firstRow="1" w:lastRow="0" w:firstColumn="0" w:lastColumn="0" w:noHBand="0" w:noVBand="1"/>
      </w:tblPr>
      <w:tblGrid>
        <w:gridCol w:w="1756"/>
        <w:gridCol w:w="1796"/>
        <w:gridCol w:w="1776"/>
        <w:gridCol w:w="2317"/>
        <w:gridCol w:w="2835"/>
      </w:tblGrid>
      <w:tr w:rsidR="00445076" w:rsidRPr="00972379" w14:paraId="5DFD4D34" w14:textId="77777777">
        <w:trPr>
          <w:trHeight w:val="484"/>
        </w:trPr>
        <w:tc>
          <w:tcPr>
            <w:tcW w:w="1756" w:type="dxa"/>
            <w:tcBorders>
              <w:top w:val="single" w:sz="8" w:space="0" w:color="000000"/>
              <w:left w:val="single" w:sz="8" w:space="0" w:color="000000"/>
              <w:bottom w:val="single" w:sz="8" w:space="0" w:color="000000"/>
              <w:right w:val="single" w:sz="8" w:space="0" w:color="000000"/>
            </w:tcBorders>
            <w:shd w:val="clear" w:color="auto" w:fill="2F5597"/>
            <w:tcMar>
              <w:top w:w="79" w:type="dxa"/>
              <w:left w:w="101" w:type="dxa"/>
              <w:bottom w:w="79" w:type="dxa"/>
              <w:right w:w="101" w:type="dxa"/>
            </w:tcMar>
            <w:hideMark/>
          </w:tcPr>
          <w:p w14:paraId="6A07BD0C" w14:textId="77777777" w:rsidR="00445076" w:rsidRPr="00972379" w:rsidRDefault="00445076">
            <w:pPr>
              <w:pStyle w:val="aff0"/>
            </w:pPr>
            <w:r w:rsidRPr="00972379">
              <w:rPr>
                <w:rFonts w:hint="eastAsia"/>
              </w:rPr>
              <w:t>管理策タイプ</w:t>
            </w:r>
          </w:p>
        </w:tc>
        <w:tc>
          <w:tcPr>
            <w:tcW w:w="1796" w:type="dxa"/>
            <w:tcBorders>
              <w:top w:val="single" w:sz="8" w:space="0" w:color="000000"/>
              <w:left w:val="single" w:sz="8" w:space="0" w:color="000000"/>
              <w:bottom w:val="single" w:sz="8" w:space="0" w:color="000000"/>
              <w:right w:val="single" w:sz="8" w:space="0" w:color="000000"/>
            </w:tcBorders>
            <w:shd w:val="clear" w:color="auto" w:fill="2F5597"/>
            <w:tcMar>
              <w:top w:w="79" w:type="dxa"/>
              <w:left w:w="101" w:type="dxa"/>
              <w:bottom w:w="79" w:type="dxa"/>
              <w:right w:w="101" w:type="dxa"/>
            </w:tcMar>
            <w:hideMark/>
          </w:tcPr>
          <w:p w14:paraId="45EC6E72" w14:textId="77777777" w:rsidR="00445076" w:rsidRPr="00972379" w:rsidRDefault="00445076">
            <w:pPr>
              <w:pStyle w:val="aff0"/>
            </w:pPr>
            <w:r w:rsidRPr="00972379">
              <w:rPr>
                <w:rFonts w:hint="eastAsia"/>
              </w:rPr>
              <w:t>情報セキュリティ特性</w:t>
            </w:r>
          </w:p>
        </w:tc>
        <w:tc>
          <w:tcPr>
            <w:tcW w:w="1776" w:type="dxa"/>
            <w:tcBorders>
              <w:top w:val="single" w:sz="8" w:space="0" w:color="000000"/>
              <w:left w:val="single" w:sz="8" w:space="0" w:color="000000"/>
              <w:bottom w:val="single" w:sz="8" w:space="0" w:color="000000"/>
              <w:right w:val="single" w:sz="8" w:space="0" w:color="000000"/>
            </w:tcBorders>
            <w:shd w:val="clear" w:color="auto" w:fill="2F5597"/>
            <w:tcMar>
              <w:top w:w="79" w:type="dxa"/>
              <w:left w:w="101" w:type="dxa"/>
              <w:bottom w:w="79" w:type="dxa"/>
              <w:right w:w="101" w:type="dxa"/>
            </w:tcMar>
            <w:hideMark/>
          </w:tcPr>
          <w:p w14:paraId="1A55D346" w14:textId="77777777" w:rsidR="00445076" w:rsidRPr="00972379" w:rsidRDefault="00445076">
            <w:pPr>
              <w:pStyle w:val="aff0"/>
            </w:pPr>
            <w:r w:rsidRPr="00972379">
              <w:rPr>
                <w:rFonts w:hint="eastAsia"/>
              </w:rPr>
              <w:t>サイバーセキュリティ概念</w:t>
            </w:r>
          </w:p>
        </w:tc>
        <w:tc>
          <w:tcPr>
            <w:tcW w:w="2317" w:type="dxa"/>
            <w:tcBorders>
              <w:top w:val="single" w:sz="8" w:space="0" w:color="000000"/>
              <w:left w:val="single" w:sz="8" w:space="0" w:color="000000"/>
              <w:bottom w:val="single" w:sz="8" w:space="0" w:color="000000"/>
              <w:right w:val="single" w:sz="8" w:space="0" w:color="000000"/>
            </w:tcBorders>
            <w:shd w:val="clear" w:color="auto" w:fill="2F5597"/>
            <w:tcMar>
              <w:top w:w="79" w:type="dxa"/>
              <w:left w:w="101" w:type="dxa"/>
              <w:bottom w:w="79" w:type="dxa"/>
              <w:right w:w="101" w:type="dxa"/>
            </w:tcMar>
            <w:hideMark/>
          </w:tcPr>
          <w:p w14:paraId="6996DF52" w14:textId="77777777" w:rsidR="00445076" w:rsidRPr="00972379" w:rsidRDefault="00445076">
            <w:pPr>
              <w:pStyle w:val="aff0"/>
            </w:pPr>
            <w:r w:rsidRPr="00972379">
              <w:rPr>
                <w:rFonts w:hint="eastAsia"/>
              </w:rPr>
              <w:t>運用機能</w:t>
            </w:r>
          </w:p>
        </w:tc>
        <w:tc>
          <w:tcPr>
            <w:tcW w:w="2835" w:type="dxa"/>
            <w:tcBorders>
              <w:top w:val="single" w:sz="8" w:space="0" w:color="000000"/>
              <w:left w:val="single" w:sz="8" w:space="0" w:color="000000"/>
              <w:bottom w:val="single" w:sz="8" w:space="0" w:color="000000"/>
              <w:right w:val="single" w:sz="8" w:space="0" w:color="000000"/>
            </w:tcBorders>
            <w:shd w:val="clear" w:color="auto" w:fill="2F5597"/>
            <w:tcMar>
              <w:top w:w="79" w:type="dxa"/>
              <w:left w:w="101" w:type="dxa"/>
              <w:bottom w:w="79" w:type="dxa"/>
              <w:right w:w="101" w:type="dxa"/>
            </w:tcMar>
            <w:hideMark/>
          </w:tcPr>
          <w:p w14:paraId="5C024426" w14:textId="77777777" w:rsidR="00445076" w:rsidRPr="00972379" w:rsidRDefault="00445076">
            <w:pPr>
              <w:pStyle w:val="aff0"/>
            </w:pPr>
            <w:r w:rsidRPr="00972379">
              <w:rPr>
                <w:rFonts w:hint="eastAsia"/>
              </w:rPr>
              <w:t>セキュリティドメイン</w:t>
            </w:r>
          </w:p>
        </w:tc>
      </w:tr>
      <w:tr w:rsidR="00445076" w:rsidRPr="00972379" w14:paraId="3435B3C6" w14:textId="77777777">
        <w:trPr>
          <w:trHeight w:val="928"/>
        </w:trPr>
        <w:tc>
          <w:tcPr>
            <w:tcW w:w="1756" w:type="dxa"/>
            <w:tcBorders>
              <w:top w:val="single" w:sz="8" w:space="0" w:color="000000"/>
              <w:left w:val="single" w:sz="8" w:space="0" w:color="000000"/>
              <w:bottom w:val="single" w:sz="8" w:space="0" w:color="000000"/>
              <w:right w:val="single" w:sz="8" w:space="0" w:color="000000"/>
            </w:tcBorders>
            <w:shd w:val="clear" w:color="auto" w:fill="FFFFFF"/>
            <w:tcMar>
              <w:top w:w="79" w:type="dxa"/>
              <w:left w:w="101" w:type="dxa"/>
              <w:bottom w:w="79" w:type="dxa"/>
              <w:right w:w="101" w:type="dxa"/>
            </w:tcMar>
            <w:hideMark/>
          </w:tcPr>
          <w:p w14:paraId="5987B734" w14:textId="77777777" w:rsidR="00445076" w:rsidRDefault="00445076">
            <w:pPr>
              <w:pStyle w:val="afff6"/>
            </w:pPr>
            <w:r w:rsidRPr="00972379">
              <w:rPr>
                <w:rFonts w:hint="eastAsia"/>
              </w:rPr>
              <w:t>#予防</w:t>
            </w:r>
          </w:p>
          <w:p w14:paraId="468C34A2" w14:textId="77777777" w:rsidR="00445076" w:rsidRPr="00972379" w:rsidRDefault="00445076">
            <w:pPr>
              <w:pStyle w:val="afff6"/>
            </w:pPr>
            <w:r w:rsidRPr="00972379">
              <w:rPr>
                <w:rFonts w:hint="eastAsia"/>
              </w:rPr>
              <w:t>#検知</w:t>
            </w:r>
          </w:p>
        </w:tc>
        <w:tc>
          <w:tcPr>
            <w:tcW w:w="1796" w:type="dxa"/>
            <w:tcBorders>
              <w:top w:val="single" w:sz="8" w:space="0" w:color="000000"/>
              <w:left w:val="single" w:sz="8" w:space="0" w:color="000000"/>
              <w:bottom w:val="single" w:sz="8" w:space="0" w:color="000000"/>
              <w:right w:val="single" w:sz="8" w:space="0" w:color="000000"/>
            </w:tcBorders>
            <w:shd w:val="clear" w:color="auto" w:fill="FFFFFF"/>
            <w:tcMar>
              <w:top w:w="79" w:type="dxa"/>
              <w:left w:w="101" w:type="dxa"/>
              <w:bottom w:w="79" w:type="dxa"/>
              <w:right w:w="101" w:type="dxa"/>
            </w:tcMar>
            <w:hideMark/>
          </w:tcPr>
          <w:p w14:paraId="0BCC1687" w14:textId="77777777" w:rsidR="00445076" w:rsidRDefault="00445076">
            <w:pPr>
              <w:pStyle w:val="afff6"/>
            </w:pPr>
            <w:r w:rsidRPr="00972379">
              <w:rPr>
                <w:rFonts w:hint="eastAsia"/>
              </w:rPr>
              <w:t>#機密性</w:t>
            </w:r>
          </w:p>
          <w:p w14:paraId="2F88ED32" w14:textId="77777777" w:rsidR="00445076" w:rsidRDefault="00445076">
            <w:pPr>
              <w:pStyle w:val="afff6"/>
            </w:pPr>
            <w:r w:rsidRPr="00972379">
              <w:rPr>
                <w:rFonts w:hint="eastAsia"/>
              </w:rPr>
              <w:t>#完全性</w:t>
            </w:r>
          </w:p>
          <w:p w14:paraId="33005AD3" w14:textId="77777777" w:rsidR="00445076" w:rsidRPr="00972379" w:rsidRDefault="00445076">
            <w:pPr>
              <w:pStyle w:val="afff6"/>
            </w:pPr>
            <w:r w:rsidRPr="00972379">
              <w:rPr>
                <w:rFonts w:hint="eastAsia"/>
              </w:rPr>
              <w:t>#可用性</w:t>
            </w:r>
          </w:p>
        </w:tc>
        <w:tc>
          <w:tcPr>
            <w:tcW w:w="1776" w:type="dxa"/>
            <w:tcBorders>
              <w:top w:val="single" w:sz="8" w:space="0" w:color="000000"/>
              <w:left w:val="single" w:sz="8" w:space="0" w:color="000000"/>
              <w:bottom w:val="single" w:sz="8" w:space="0" w:color="000000"/>
              <w:right w:val="single" w:sz="8" w:space="0" w:color="000000"/>
            </w:tcBorders>
            <w:shd w:val="clear" w:color="auto" w:fill="FFFFFF"/>
            <w:tcMar>
              <w:top w:w="79" w:type="dxa"/>
              <w:left w:w="101" w:type="dxa"/>
              <w:bottom w:w="79" w:type="dxa"/>
              <w:right w:w="101" w:type="dxa"/>
            </w:tcMar>
            <w:hideMark/>
          </w:tcPr>
          <w:p w14:paraId="2FA92B51" w14:textId="77777777" w:rsidR="00445076" w:rsidRDefault="00445076">
            <w:pPr>
              <w:pStyle w:val="afff6"/>
            </w:pPr>
            <w:r w:rsidRPr="00972379">
              <w:rPr>
                <w:rFonts w:hint="eastAsia"/>
              </w:rPr>
              <w:t>#防御</w:t>
            </w:r>
          </w:p>
          <w:p w14:paraId="07EF9407" w14:textId="77777777" w:rsidR="00445076" w:rsidRPr="00972379" w:rsidRDefault="00445076">
            <w:pPr>
              <w:pStyle w:val="afff6"/>
            </w:pPr>
            <w:r w:rsidRPr="00972379">
              <w:rPr>
                <w:rFonts w:hint="eastAsia"/>
              </w:rPr>
              <w:t>#検知</w:t>
            </w:r>
          </w:p>
        </w:tc>
        <w:tc>
          <w:tcPr>
            <w:tcW w:w="2317" w:type="dxa"/>
            <w:tcBorders>
              <w:top w:val="single" w:sz="8" w:space="0" w:color="000000"/>
              <w:left w:val="single" w:sz="8" w:space="0" w:color="000000"/>
              <w:bottom w:val="single" w:sz="8" w:space="0" w:color="000000"/>
              <w:right w:val="single" w:sz="8" w:space="0" w:color="000000"/>
            </w:tcBorders>
            <w:shd w:val="clear" w:color="auto" w:fill="FFFFFF"/>
            <w:tcMar>
              <w:top w:w="79" w:type="dxa"/>
              <w:left w:w="101" w:type="dxa"/>
              <w:bottom w:w="79" w:type="dxa"/>
              <w:right w:w="101" w:type="dxa"/>
            </w:tcMar>
            <w:hideMark/>
          </w:tcPr>
          <w:p w14:paraId="0D0E7C9B" w14:textId="77777777" w:rsidR="00445076" w:rsidRPr="00972379" w:rsidRDefault="00445076">
            <w:pPr>
              <w:pStyle w:val="afff6"/>
            </w:pPr>
            <w:r w:rsidRPr="00972379">
              <w:rPr>
                <w:rFonts w:hint="eastAsia"/>
              </w:rPr>
              <w:t>#物理的セキュリティ</w:t>
            </w:r>
          </w:p>
        </w:tc>
        <w:tc>
          <w:tcPr>
            <w:tcW w:w="2835" w:type="dxa"/>
            <w:tcBorders>
              <w:top w:val="single" w:sz="8" w:space="0" w:color="000000"/>
              <w:left w:val="single" w:sz="8" w:space="0" w:color="000000"/>
              <w:bottom w:val="single" w:sz="8" w:space="0" w:color="000000"/>
              <w:right w:val="single" w:sz="8" w:space="0" w:color="000000"/>
            </w:tcBorders>
            <w:shd w:val="clear" w:color="auto" w:fill="FFFFFF"/>
            <w:tcMar>
              <w:top w:w="79" w:type="dxa"/>
              <w:left w:w="101" w:type="dxa"/>
              <w:bottom w:w="79" w:type="dxa"/>
              <w:right w:w="101" w:type="dxa"/>
            </w:tcMar>
            <w:hideMark/>
          </w:tcPr>
          <w:p w14:paraId="7FCEF24A" w14:textId="77777777" w:rsidR="00445076" w:rsidRDefault="00445076">
            <w:pPr>
              <w:pStyle w:val="afff6"/>
            </w:pPr>
            <w:r w:rsidRPr="00972379">
              <w:rPr>
                <w:rFonts w:hint="eastAsia"/>
              </w:rPr>
              <w:t>#保護</w:t>
            </w:r>
          </w:p>
          <w:p w14:paraId="4131F2A0" w14:textId="77777777" w:rsidR="00445076" w:rsidRPr="00972379" w:rsidRDefault="00445076">
            <w:pPr>
              <w:pStyle w:val="afff6"/>
            </w:pPr>
            <w:r w:rsidRPr="00972379">
              <w:rPr>
                <w:rFonts w:hint="eastAsia"/>
              </w:rPr>
              <w:t>#防御</w:t>
            </w:r>
          </w:p>
        </w:tc>
      </w:tr>
    </w:tbl>
    <w:p w14:paraId="0B3E8FFF" w14:textId="77777777" w:rsidR="00445076" w:rsidRPr="00972379" w:rsidRDefault="00445076"/>
    <w:tbl>
      <w:tblPr>
        <w:tblW w:w="10480" w:type="dxa"/>
        <w:tblCellMar>
          <w:left w:w="0" w:type="dxa"/>
          <w:right w:w="0" w:type="dxa"/>
        </w:tblCellMar>
        <w:tblLook w:val="0420" w:firstRow="1" w:lastRow="0" w:firstColumn="0" w:lastColumn="0" w:noHBand="0" w:noVBand="1"/>
      </w:tblPr>
      <w:tblGrid>
        <w:gridCol w:w="1000"/>
        <w:gridCol w:w="9480"/>
      </w:tblGrid>
      <w:tr w:rsidR="00445076" w:rsidRPr="00972379" w14:paraId="3C905C2B" w14:textId="77777777">
        <w:trPr>
          <w:trHeight w:val="399"/>
        </w:trPr>
        <w:tc>
          <w:tcPr>
            <w:tcW w:w="1000" w:type="dxa"/>
            <w:tcBorders>
              <w:top w:val="single" w:sz="8" w:space="0" w:color="000000"/>
              <w:left w:val="single" w:sz="8" w:space="0" w:color="000000"/>
              <w:bottom w:val="single" w:sz="8" w:space="0" w:color="000000"/>
              <w:right w:val="single" w:sz="8" w:space="0" w:color="000000"/>
            </w:tcBorders>
            <w:shd w:val="clear" w:color="auto" w:fill="2F5597"/>
            <w:tcMar>
              <w:top w:w="79" w:type="dxa"/>
              <w:left w:w="101" w:type="dxa"/>
              <w:bottom w:w="79" w:type="dxa"/>
              <w:right w:w="101" w:type="dxa"/>
            </w:tcMar>
            <w:hideMark/>
          </w:tcPr>
          <w:p w14:paraId="7A26CDAD" w14:textId="77777777" w:rsidR="00445076" w:rsidRPr="00972379" w:rsidRDefault="00445076">
            <w:pPr>
              <w:pStyle w:val="aff0"/>
            </w:pPr>
            <w:r w:rsidRPr="00972379">
              <w:rPr>
                <w:rFonts w:hint="eastAsia"/>
              </w:rPr>
              <w:t>管理策</w:t>
            </w:r>
          </w:p>
        </w:tc>
        <w:tc>
          <w:tcPr>
            <w:tcW w:w="9480" w:type="dxa"/>
            <w:tcBorders>
              <w:top w:val="single" w:sz="8" w:space="0" w:color="000000"/>
              <w:left w:val="single" w:sz="8" w:space="0" w:color="000000"/>
              <w:bottom w:val="single" w:sz="8" w:space="0" w:color="000000"/>
              <w:right w:val="single" w:sz="8" w:space="0" w:color="000000"/>
            </w:tcBorders>
            <w:shd w:val="clear" w:color="auto" w:fill="FFFFFF"/>
            <w:tcMar>
              <w:top w:w="79" w:type="dxa"/>
              <w:left w:w="101" w:type="dxa"/>
              <w:bottom w:w="79" w:type="dxa"/>
              <w:right w:w="101" w:type="dxa"/>
            </w:tcMar>
            <w:hideMark/>
          </w:tcPr>
          <w:p w14:paraId="3DAD4DD9" w14:textId="77777777" w:rsidR="00445076" w:rsidRPr="00972379" w:rsidRDefault="00445076">
            <w:pPr>
              <w:pStyle w:val="afff6"/>
            </w:pPr>
            <w:r w:rsidRPr="00972379">
              <w:rPr>
                <w:rFonts w:hint="eastAsia"/>
              </w:rPr>
              <w:t>施設は、認可されていない物理的アクセスについて継続的に監視することが望ましい。</w:t>
            </w:r>
          </w:p>
        </w:tc>
      </w:tr>
      <w:tr w:rsidR="00445076" w:rsidRPr="00972379" w14:paraId="62241E20" w14:textId="77777777">
        <w:tc>
          <w:tcPr>
            <w:tcW w:w="1000" w:type="dxa"/>
            <w:tcBorders>
              <w:top w:val="single" w:sz="8" w:space="0" w:color="000000"/>
              <w:left w:val="single" w:sz="8" w:space="0" w:color="000000"/>
              <w:bottom w:val="single" w:sz="8" w:space="0" w:color="000000"/>
              <w:right w:val="single" w:sz="8" w:space="0" w:color="000000"/>
            </w:tcBorders>
            <w:shd w:val="clear" w:color="auto" w:fill="2F5597"/>
            <w:tcMar>
              <w:top w:w="79" w:type="dxa"/>
              <w:left w:w="101" w:type="dxa"/>
              <w:bottom w:w="79" w:type="dxa"/>
              <w:right w:w="101" w:type="dxa"/>
            </w:tcMar>
            <w:hideMark/>
          </w:tcPr>
          <w:p w14:paraId="092CAB66" w14:textId="77777777" w:rsidR="00445076" w:rsidRPr="00972379" w:rsidRDefault="00445076">
            <w:pPr>
              <w:pStyle w:val="aff0"/>
            </w:pPr>
            <w:r w:rsidRPr="00972379">
              <w:rPr>
                <w:rFonts w:hint="eastAsia"/>
              </w:rPr>
              <w:t>目的</w:t>
            </w:r>
          </w:p>
        </w:tc>
        <w:tc>
          <w:tcPr>
            <w:tcW w:w="9480" w:type="dxa"/>
            <w:tcBorders>
              <w:top w:val="single" w:sz="8" w:space="0" w:color="000000"/>
              <w:left w:val="single" w:sz="8" w:space="0" w:color="000000"/>
              <w:bottom w:val="single" w:sz="8" w:space="0" w:color="000000"/>
              <w:right w:val="single" w:sz="8" w:space="0" w:color="000000"/>
            </w:tcBorders>
            <w:shd w:val="clear" w:color="auto" w:fill="FFFFFF"/>
            <w:tcMar>
              <w:top w:w="79" w:type="dxa"/>
              <w:left w:w="101" w:type="dxa"/>
              <w:bottom w:w="79" w:type="dxa"/>
              <w:right w:w="101" w:type="dxa"/>
            </w:tcMar>
            <w:hideMark/>
          </w:tcPr>
          <w:p w14:paraId="11B8305D" w14:textId="77777777" w:rsidR="00445076" w:rsidRPr="00972379" w:rsidRDefault="00445076">
            <w:pPr>
              <w:pStyle w:val="afff6"/>
            </w:pPr>
            <w:r w:rsidRPr="00972379">
              <w:rPr>
                <w:rFonts w:hint="eastAsia"/>
              </w:rPr>
              <w:t>認可されていない物理的アクセスを検知し、抑止するため。</w:t>
            </w:r>
          </w:p>
        </w:tc>
      </w:tr>
    </w:tbl>
    <w:p w14:paraId="1EA49043" w14:textId="77777777" w:rsidR="00445076" w:rsidRDefault="00445076"/>
    <w:p w14:paraId="2A3F1DA1" w14:textId="77777777" w:rsidR="00445076" w:rsidRPr="00972379" w:rsidRDefault="00445076">
      <w:pPr>
        <w:rPr>
          <w:lang w:eastAsia="zh-TW"/>
        </w:rPr>
      </w:pPr>
      <w:r w:rsidRPr="00972379">
        <w:rPr>
          <w:rFonts w:hint="eastAsia"/>
          <w:lang w:eastAsia="zh-TW"/>
        </w:rPr>
        <w:t>【技術的管理策】</w:t>
      </w:r>
      <w:r w:rsidRPr="00972379">
        <w:rPr>
          <w:lang w:eastAsia="zh-TW"/>
        </w:rPr>
        <w:t>8.16 監視活動</w:t>
      </w:r>
    </w:p>
    <w:tbl>
      <w:tblPr>
        <w:tblW w:w="10480" w:type="dxa"/>
        <w:tblCellMar>
          <w:left w:w="0" w:type="dxa"/>
          <w:right w:w="0" w:type="dxa"/>
        </w:tblCellMar>
        <w:tblLook w:val="0420" w:firstRow="1" w:lastRow="0" w:firstColumn="0" w:lastColumn="0" w:noHBand="0" w:noVBand="1"/>
      </w:tblPr>
      <w:tblGrid>
        <w:gridCol w:w="1756"/>
        <w:gridCol w:w="1796"/>
        <w:gridCol w:w="1967"/>
        <w:gridCol w:w="2268"/>
        <w:gridCol w:w="2693"/>
      </w:tblGrid>
      <w:tr w:rsidR="00445076" w:rsidRPr="00972379" w14:paraId="32E4923F" w14:textId="77777777">
        <w:trPr>
          <w:trHeight w:val="484"/>
        </w:trPr>
        <w:tc>
          <w:tcPr>
            <w:tcW w:w="1756" w:type="dxa"/>
            <w:tcBorders>
              <w:top w:val="single" w:sz="8" w:space="0" w:color="000000"/>
              <w:left w:val="single" w:sz="8" w:space="0" w:color="000000"/>
              <w:bottom w:val="single" w:sz="8" w:space="0" w:color="000000"/>
              <w:right w:val="single" w:sz="8" w:space="0" w:color="000000"/>
            </w:tcBorders>
            <w:shd w:val="clear" w:color="auto" w:fill="2F5597"/>
            <w:tcMar>
              <w:top w:w="79" w:type="dxa"/>
              <w:left w:w="101" w:type="dxa"/>
              <w:bottom w:w="79" w:type="dxa"/>
              <w:right w:w="101" w:type="dxa"/>
            </w:tcMar>
            <w:hideMark/>
          </w:tcPr>
          <w:p w14:paraId="5260614F" w14:textId="77777777" w:rsidR="00445076" w:rsidRPr="00972379" w:rsidRDefault="00445076">
            <w:pPr>
              <w:pStyle w:val="aff0"/>
            </w:pPr>
            <w:r w:rsidRPr="00972379">
              <w:rPr>
                <w:rFonts w:hint="eastAsia"/>
              </w:rPr>
              <w:t>管理策タイプ</w:t>
            </w:r>
          </w:p>
        </w:tc>
        <w:tc>
          <w:tcPr>
            <w:tcW w:w="1796" w:type="dxa"/>
            <w:tcBorders>
              <w:top w:val="single" w:sz="8" w:space="0" w:color="000000"/>
              <w:left w:val="single" w:sz="8" w:space="0" w:color="000000"/>
              <w:bottom w:val="single" w:sz="8" w:space="0" w:color="000000"/>
              <w:right w:val="single" w:sz="8" w:space="0" w:color="000000"/>
            </w:tcBorders>
            <w:shd w:val="clear" w:color="auto" w:fill="2F5597"/>
            <w:tcMar>
              <w:top w:w="79" w:type="dxa"/>
              <w:left w:w="101" w:type="dxa"/>
              <w:bottom w:w="79" w:type="dxa"/>
              <w:right w:w="101" w:type="dxa"/>
            </w:tcMar>
            <w:hideMark/>
          </w:tcPr>
          <w:p w14:paraId="5681F9E6" w14:textId="77777777" w:rsidR="00445076" w:rsidRPr="00972379" w:rsidRDefault="00445076">
            <w:pPr>
              <w:pStyle w:val="aff0"/>
            </w:pPr>
            <w:r w:rsidRPr="00972379">
              <w:rPr>
                <w:rFonts w:hint="eastAsia"/>
              </w:rPr>
              <w:t>情報セキュリティ特性</w:t>
            </w:r>
          </w:p>
        </w:tc>
        <w:tc>
          <w:tcPr>
            <w:tcW w:w="1967" w:type="dxa"/>
            <w:tcBorders>
              <w:top w:val="single" w:sz="8" w:space="0" w:color="000000"/>
              <w:left w:val="single" w:sz="8" w:space="0" w:color="000000"/>
              <w:bottom w:val="single" w:sz="8" w:space="0" w:color="000000"/>
              <w:right w:val="single" w:sz="8" w:space="0" w:color="000000"/>
            </w:tcBorders>
            <w:shd w:val="clear" w:color="auto" w:fill="2F5597"/>
            <w:tcMar>
              <w:top w:w="79" w:type="dxa"/>
              <w:left w:w="101" w:type="dxa"/>
              <w:bottom w:w="79" w:type="dxa"/>
              <w:right w:w="101" w:type="dxa"/>
            </w:tcMar>
            <w:hideMark/>
          </w:tcPr>
          <w:p w14:paraId="535CE377" w14:textId="77777777" w:rsidR="00445076" w:rsidRPr="00972379" w:rsidRDefault="00445076">
            <w:pPr>
              <w:pStyle w:val="aff0"/>
            </w:pPr>
            <w:r w:rsidRPr="00972379">
              <w:rPr>
                <w:rFonts w:hint="eastAsia"/>
              </w:rPr>
              <w:t>サイバーセキュリティ概念</w:t>
            </w:r>
          </w:p>
        </w:tc>
        <w:tc>
          <w:tcPr>
            <w:tcW w:w="2268" w:type="dxa"/>
            <w:tcBorders>
              <w:top w:val="single" w:sz="8" w:space="0" w:color="000000"/>
              <w:left w:val="single" w:sz="8" w:space="0" w:color="000000"/>
              <w:bottom w:val="single" w:sz="8" w:space="0" w:color="000000"/>
              <w:right w:val="single" w:sz="8" w:space="0" w:color="000000"/>
            </w:tcBorders>
            <w:shd w:val="clear" w:color="auto" w:fill="2F5597"/>
            <w:tcMar>
              <w:top w:w="79" w:type="dxa"/>
              <w:left w:w="101" w:type="dxa"/>
              <w:bottom w:w="79" w:type="dxa"/>
              <w:right w:w="101" w:type="dxa"/>
            </w:tcMar>
            <w:hideMark/>
          </w:tcPr>
          <w:p w14:paraId="2D8F3030" w14:textId="77777777" w:rsidR="00445076" w:rsidRPr="00972379" w:rsidRDefault="00445076">
            <w:pPr>
              <w:pStyle w:val="aff0"/>
            </w:pPr>
            <w:r w:rsidRPr="00972379">
              <w:rPr>
                <w:rFonts w:hint="eastAsia"/>
              </w:rPr>
              <w:t>運用機能</w:t>
            </w:r>
          </w:p>
        </w:tc>
        <w:tc>
          <w:tcPr>
            <w:tcW w:w="2693" w:type="dxa"/>
            <w:tcBorders>
              <w:top w:val="single" w:sz="8" w:space="0" w:color="000000"/>
              <w:left w:val="single" w:sz="8" w:space="0" w:color="000000"/>
              <w:bottom w:val="single" w:sz="8" w:space="0" w:color="000000"/>
              <w:right w:val="single" w:sz="8" w:space="0" w:color="000000"/>
            </w:tcBorders>
            <w:shd w:val="clear" w:color="auto" w:fill="2F5597"/>
            <w:tcMar>
              <w:top w:w="79" w:type="dxa"/>
              <w:left w:w="101" w:type="dxa"/>
              <w:bottom w:w="79" w:type="dxa"/>
              <w:right w:w="101" w:type="dxa"/>
            </w:tcMar>
            <w:hideMark/>
          </w:tcPr>
          <w:p w14:paraId="693860C0" w14:textId="77777777" w:rsidR="00445076" w:rsidRPr="00972379" w:rsidRDefault="00445076">
            <w:pPr>
              <w:pStyle w:val="aff0"/>
            </w:pPr>
            <w:r w:rsidRPr="00972379">
              <w:rPr>
                <w:rFonts w:hint="eastAsia"/>
              </w:rPr>
              <w:t>セキュリティドメイン</w:t>
            </w:r>
          </w:p>
        </w:tc>
      </w:tr>
      <w:tr w:rsidR="00445076" w:rsidRPr="00972379" w14:paraId="7BB25EAB" w14:textId="77777777">
        <w:trPr>
          <w:trHeight w:val="928"/>
        </w:trPr>
        <w:tc>
          <w:tcPr>
            <w:tcW w:w="1756" w:type="dxa"/>
            <w:tcBorders>
              <w:top w:val="single" w:sz="8" w:space="0" w:color="000000"/>
              <w:left w:val="single" w:sz="8" w:space="0" w:color="000000"/>
              <w:bottom w:val="single" w:sz="8" w:space="0" w:color="000000"/>
              <w:right w:val="single" w:sz="8" w:space="0" w:color="000000"/>
            </w:tcBorders>
            <w:shd w:val="clear" w:color="auto" w:fill="FFFFFF"/>
            <w:tcMar>
              <w:top w:w="79" w:type="dxa"/>
              <w:left w:w="101" w:type="dxa"/>
              <w:bottom w:w="79" w:type="dxa"/>
              <w:right w:w="101" w:type="dxa"/>
            </w:tcMar>
            <w:hideMark/>
          </w:tcPr>
          <w:p w14:paraId="05CB5554" w14:textId="77777777" w:rsidR="00445076" w:rsidRDefault="00445076">
            <w:pPr>
              <w:pStyle w:val="afff6"/>
            </w:pPr>
            <w:r w:rsidRPr="00972379">
              <w:rPr>
                <w:rFonts w:hint="eastAsia"/>
              </w:rPr>
              <w:t>#検知</w:t>
            </w:r>
          </w:p>
          <w:p w14:paraId="64953435" w14:textId="77777777" w:rsidR="00445076" w:rsidRPr="00972379" w:rsidRDefault="00445076">
            <w:pPr>
              <w:pStyle w:val="afff6"/>
            </w:pPr>
            <w:r w:rsidRPr="00972379">
              <w:rPr>
                <w:rFonts w:hint="eastAsia"/>
              </w:rPr>
              <w:t>#是正</w:t>
            </w:r>
          </w:p>
        </w:tc>
        <w:tc>
          <w:tcPr>
            <w:tcW w:w="1796" w:type="dxa"/>
            <w:tcBorders>
              <w:top w:val="single" w:sz="8" w:space="0" w:color="000000"/>
              <w:left w:val="single" w:sz="8" w:space="0" w:color="000000"/>
              <w:bottom w:val="single" w:sz="8" w:space="0" w:color="000000"/>
              <w:right w:val="single" w:sz="8" w:space="0" w:color="000000"/>
            </w:tcBorders>
            <w:shd w:val="clear" w:color="auto" w:fill="FFFFFF"/>
            <w:tcMar>
              <w:top w:w="79" w:type="dxa"/>
              <w:left w:w="101" w:type="dxa"/>
              <w:bottom w:w="79" w:type="dxa"/>
              <w:right w:w="101" w:type="dxa"/>
            </w:tcMar>
            <w:hideMark/>
          </w:tcPr>
          <w:p w14:paraId="4B00B40A" w14:textId="77777777" w:rsidR="00445076" w:rsidRDefault="00445076">
            <w:pPr>
              <w:pStyle w:val="afff6"/>
            </w:pPr>
            <w:r w:rsidRPr="00972379">
              <w:rPr>
                <w:rFonts w:hint="eastAsia"/>
              </w:rPr>
              <w:t>#機密性</w:t>
            </w:r>
          </w:p>
          <w:p w14:paraId="7507B4DA" w14:textId="77777777" w:rsidR="00445076" w:rsidRDefault="00445076">
            <w:pPr>
              <w:pStyle w:val="afff6"/>
            </w:pPr>
            <w:r w:rsidRPr="00972379">
              <w:rPr>
                <w:rFonts w:hint="eastAsia"/>
              </w:rPr>
              <w:t>#完全性</w:t>
            </w:r>
          </w:p>
          <w:p w14:paraId="43B20B80" w14:textId="77777777" w:rsidR="00445076" w:rsidRPr="00972379" w:rsidRDefault="00445076">
            <w:pPr>
              <w:pStyle w:val="afff6"/>
            </w:pPr>
            <w:r w:rsidRPr="00972379">
              <w:rPr>
                <w:rFonts w:hint="eastAsia"/>
              </w:rPr>
              <w:t>#可用性</w:t>
            </w:r>
          </w:p>
        </w:tc>
        <w:tc>
          <w:tcPr>
            <w:tcW w:w="1967" w:type="dxa"/>
            <w:tcBorders>
              <w:top w:val="single" w:sz="8" w:space="0" w:color="000000"/>
              <w:left w:val="single" w:sz="8" w:space="0" w:color="000000"/>
              <w:bottom w:val="single" w:sz="8" w:space="0" w:color="000000"/>
              <w:right w:val="single" w:sz="8" w:space="0" w:color="000000"/>
            </w:tcBorders>
            <w:shd w:val="clear" w:color="auto" w:fill="FFFFFF"/>
            <w:tcMar>
              <w:top w:w="79" w:type="dxa"/>
              <w:left w:w="101" w:type="dxa"/>
              <w:bottom w:w="79" w:type="dxa"/>
              <w:right w:w="101" w:type="dxa"/>
            </w:tcMar>
            <w:hideMark/>
          </w:tcPr>
          <w:p w14:paraId="20701487" w14:textId="77777777" w:rsidR="00445076" w:rsidRDefault="00445076">
            <w:pPr>
              <w:pStyle w:val="afff6"/>
            </w:pPr>
            <w:r w:rsidRPr="00972379">
              <w:rPr>
                <w:rFonts w:hint="eastAsia"/>
              </w:rPr>
              <w:t>#検知</w:t>
            </w:r>
          </w:p>
          <w:p w14:paraId="06D04F85" w14:textId="77777777" w:rsidR="00445076" w:rsidRPr="00972379" w:rsidRDefault="00445076">
            <w:pPr>
              <w:pStyle w:val="afff6"/>
            </w:pPr>
            <w:r w:rsidRPr="00972379">
              <w:rPr>
                <w:rFonts w:hint="eastAsia"/>
              </w:rPr>
              <w:t>#対応</w:t>
            </w:r>
          </w:p>
        </w:tc>
        <w:tc>
          <w:tcPr>
            <w:tcW w:w="2268" w:type="dxa"/>
            <w:tcBorders>
              <w:top w:val="single" w:sz="8" w:space="0" w:color="000000"/>
              <w:left w:val="single" w:sz="8" w:space="0" w:color="000000"/>
              <w:bottom w:val="single" w:sz="8" w:space="0" w:color="000000"/>
              <w:right w:val="single" w:sz="8" w:space="0" w:color="000000"/>
            </w:tcBorders>
            <w:shd w:val="clear" w:color="auto" w:fill="FFFFFF"/>
            <w:tcMar>
              <w:top w:w="79" w:type="dxa"/>
              <w:left w:w="101" w:type="dxa"/>
              <w:bottom w:w="79" w:type="dxa"/>
              <w:right w:w="101" w:type="dxa"/>
            </w:tcMar>
            <w:hideMark/>
          </w:tcPr>
          <w:p w14:paraId="008757F1" w14:textId="77777777" w:rsidR="00445076" w:rsidRPr="00972379" w:rsidRDefault="00445076">
            <w:pPr>
              <w:pStyle w:val="afff6"/>
            </w:pPr>
            <w:r w:rsidRPr="00972379">
              <w:rPr>
                <w:rFonts w:hint="eastAsia"/>
              </w:rPr>
              <w:t>#情報セキュリティ事象管理</w:t>
            </w:r>
          </w:p>
        </w:tc>
        <w:tc>
          <w:tcPr>
            <w:tcW w:w="2693" w:type="dxa"/>
            <w:tcBorders>
              <w:top w:val="single" w:sz="8" w:space="0" w:color="000000"/>
              <w:left w:val="single" w:sz="8" w:space="0" w:color="000000"/>
              <w:bottom w:val="single" w:sz="8" w:space="0" w:color="000000"/>
              <w:right w:val="single" w:sz="8" w:space="0" w:color="000000"/>
            </w:tcBorders>
            <w:shd w:val="clear" w:color="auto" w:fill="FFFFFF"/>
            <w:tcMar>
              <w:top w:w="79" w:type="dxa"/>
              <w:left w:w="101" w:type="dxa"/>
              <w:bottom w:w="79" w:type="dxa"/>
              <w:right w:w="101" w:type="dxa"/>
            </w:tcMar>
            <w:hideMark/>
          </w:tcPr>
          <w:p w14:paraId="63457BFC" w14:textId="77777777" w:rsidR="00445076" w:rsidRPr="00972379" w:rsidRDefault="00445076">
            <w:pPr>
              <w:pStyle w:val="afff6"/>
            </w:pPr>
            <w:r w:rsidRPr="00972379">
              <w:rPr>
                <w:rFonts w:hint="eastAsia"/>
              </w:rPr>
              <w:t>#防御</w:t>
            </w:r>
          </w:p>
        </w:tc>
      </w:tr>
    </w:tbl>
    <w:p w14:paraId="04E6AF8D" w14:textId="77777777" w:rsidR="00445076" w:rsidRDefault="00445076"/>
    <w:tbl>
      <w:tblPr>
        <w:tblW w:w="10480" w:type="dxa"/>
        <w:tblCellMar>
          <w:left w:w="0" w:type="dxa"/>
          <w:right w:w="0" w:type="dxa"/>
        </w:tblCellMar>
        <w:tblLook w:val="0420" w:firstRow="1" w:lastRow="0" w:firstColumn="0" w:lastColumn="0" w:noHBand="0" w:noVBand="1"/>
      </w:tblPr>
      <w:tblGrid>
        <w:gridCol w:w="1000"/>
        <w:gridCol w:w="9480"/>
      </w:tblGrid>
      <w:tr w:rsidR="00445076" w:rsidRPr="00972379" w14:paraId="17B01F79" w14:textId="77777777">
        <w:trPr>
          <w:trHeight w:val="399"/>
        </w:trPr>
        <w:tc>
          <w:tcPr>
            <w:tcW w:w="1000" w:type="dxa"/>
            <w:tcBorders>
              <w:top w:val="single" w:sz="8" w:space="0" w:color="000000"/>
              <w:left w:val="single" w:sz="8" w:space="0" w:color="000000"/>
              <w:bottom w:val="single" w:sz="8" w:space="0" w:color="000000"/>
              <w:right w:val="single" w:sz="8" w:space="0" w:color="000000"/>
            </w:tcBorders>
            <w:shd w:val="clear" w:color="auto" w:fill="2F5597"/>
            <w:tcMar>
              <w:top w:w="79" w:type="dxa"/>
              <w:left w:w="101" w:type="dxa"/>
              <w:bottom w:w="79" w:type="dxa"/>
              <w:right w:w="101" w:type="dxa"/>
            </w:tcMar>
            <w:hideMark/>
          </w:tcPr>
          <w:p w14:paraId="20E95737" w14:textId="77777777" w:rsidR="00445076" w:rsidRPr="00972379" w:rsidRDefault="00445076">
            <w:pPr>
              <w:pStyle w:val="aff0"/>
            </w:pPr>
            <w:r w:rsidRPr="00972379">
              <w:rPr>
                <w:rFonts w:hint="eastAsia"/>
              </w:rPr>
              <w:t>管理策</w:t>
            </w:r>
          </w:p>
        </w:tc>
        <w:tc>
          <w:tcPr>
            <w:tcW w:w="9480" w:type="dxa"/>
            <w:tcBorders>
              <w:top w:val="single" w:sz="8" w:space="0" w:color="000000"/>
              <w:left w:val="single" w:sz="8" w:space="0" w:color="000000"/>
              <w:bottom w:val="single" w:sz="8" w:space="0" w:color="000000"/>
              <w:right w:val="single" w:sz="8" w:space="0" w:color="000000"/>
            </w:tcBorders>
            <w:shd w:val="clear" w:color="auto" w:fill="FFFFFF"/>
            <w:tcMar>
              <w:top w:w="79" w:type="dxa"/>
              <w:left w:w="101" w:type="dxa"/>
              <w:bottom w:w="79" w:type="dxa"/>
              <w:right w:w="101" w:type="dxa"/>
            </w:tcMar>
            <w:hideMark/>
          </w:tcPr>
          <w:p w14:paraId="32C3AC27" w14:textId="6A15C7AD" w:rsidR="00445076" w:rsidRPr="00972379" w:rsidRDefault="00445076">
            <w:pPr>
              <w:pStyle w:val="afff6"/>
            </w:pPr>
            <w:r w:rsidRPr="00972379">
              <w:rPr>
                <w:rFonts w:hint="eastAsia"/>
              </w:rPr>
              <w:t>情報</w:t>
            </w:r>
            <w:bookmarkStart w:id="1020" w:name="■セキュリティインシデント14ー1－2"/>
            <w:r w:rsidR="007B6F3F">
              <w:fldChar w:fldCharType="begin"/>
            </w:r>
            <w:r w:rsidR="007B6F3F">
              <w:rPr>
                <w:rFonts w:hint="eastAsia"/>
              </w:rPr>
              <w:instrText xml:space="preserve">HYPERLINK </w:instrText>
            </w:r>
            <w:r w:rsidR="007B6F3F">
              <w:instrText xml:space="preserve"> \l "</w:instrText>
            </w:r>
            <w:r w:rsidR="007B6F3F">
              <w:rPr>
                <w:rFonts w:hint="eastAsia"/>
              </w:rPr>
              <w:instrText>■セキュリティインシデント</w:instrText>
            </w:r>
            <w:r w:rsidR="007B6F3F">
              <w:instrText>"</w:instrText>
            </w:r>
            <w:r w:rsidR="007B6F3F">
              <w:fldChar w:fldCharType="separate"/>
            </w:r>
            <w:r w:rsidRPr="007B6F3F">
              <w:rPr>
                <w:rStyle w:val="a7"/>
                <w:rFonts w:hint="eastAsia"/>
              </w:rPr>
              <w:t>セキュリティインシデント</w:t>
            </w:r>
            <w:bookmarkEnd w:id="1020"/>
            <w:r w:rsidR="007B6F3F">
              <w:fldChar w:fldCharType="end"/>
            </w:r>
            <w:r w:rsidRPr="00972379">
              <w:rPr>
                <w:rFonts w:hint="eastAsia"/>
              </w:rPr>
              <w:t>の可能性がある事象を評価するために、ネットワーク、システム及びアプリケーションについて異常な行動・動作がないか監視し、適切な処置を講じることが望ましい。</w:t>
            </w:r>
          </w:p>
        </w:tc>
      </w:tr>
      <w:tr w:rsidR="00445076" w:rsidRPr="00972379" w14:paraId="7460EA4D" w14:textId="77777777">
        <w:tc>
          <w:tcPr>
            <w:tcW w:w="1000" w:type="dxa"/>
            <w:tcBorders>
              <w:top w:val="single" w:sz="8" w:space="0" w:color="000000"/>
              <w:left w:val="single" w:sz="8" w:space="0" w:color="000000"/>
              <w:bottom w:val="single" w:sz="8" w:space="0" w:color="000000"/>
              <w:right w:val="single" w:sz="8" w:space="0" w:color="000000"/>
            </w:tcBorders>
            <w:shd w:val="clear" w:color="auto" w:fill="2F5597"/>
            <w:tcMar>
              <w:top w:w="79" w:type="dxa"/>
              <w:left w:w="101" w:type="dxa"/>
              <w:bottom w:w="79" w:type="dxa"/>
              <w:right w:w="101" w:type="dxa"/>
            </w:tcMar>
            <w:hideMark/>
          </w:tcPr>
          <w:p w14:paraId="5AB42D7C" w14:textId="77777777" w:rsidR="00445076" w:rsidRPr="00972379" w:rsidRDefault="00445076">
            <w:pPr>
              <w:pStyle w:val="aff0"/>
            </w:pPr>
            <w:r w:rsidRPr="00972379">
              <w:rPr>
                <w:rFonts w:hint="eastAsia"/>
              </w:rPr>
              <w:t>目的</w:t>
            </w:r>
          </w:p>
        </w:tc>
        <w:tc>
          <w:tcPr>
            <w:tcW w:w="9480" w:type="dxa"/>
            <w:tcBorders>
              <w:top w:val="single" w:sz="8" w:space="0" w:color="000000"/>
              <w:left w:val="single" w:sz="8" w:space="0" w:color="000000"/>
              <w:bottom w:val="single" w:sz="8" w:space="0" w:color="000000"/>
              <w:right w:val="single" w:sz="8" w:space="0" w:color="000000"/>
            </w:tcBorders>
            <w:shd w:val="clear" w:color="auto" w:fill="FFFFFF"/>
            <w:tcMar>
              <w:top w:w="79" w:type="dxa"/>
              <w:left w:w="101" w:type="dxa"/>
              <w:bottom w:w="79" w:type="dxa"/>
              <w:right w:w="101" w:type="dxa"/>
            </w:tcMar>
            <w:hideMark/>
          </w:tcPr>
          <w:p w14:paraId="4D41E7A8" w14:textId="7C14B362" w:rsidR="00445076" w:rsidRPr="00972379" w:rsidRDefault="00445076">
            <w:pPr>
              <w:pStyle w:val="afff6"/>
            </w:pPr>
            <w:r w:rsidRPr="00972379">
              <w:rPr>
                <w:rFonts w:hint="eastAsia"/>
              </w:rPr>
              <w:t>異常な行動・動作及び潜在する情報セキュリティインシデントを検出するため。</w:t>
            </w:r>
          </w:p>
        </w:tc>
      </w:tr>
    </w:tbl>
    <w:p w14:paraId="6CE788C5" w14:textId="4FCCE0A1" w:rsidR="00106F84" w:rsidRDefault="00106F84">
      <w:r w:rsidRPr="00972379">
        <w:rPr>
          <w:noProof/>
        </w:rPr>
        <mc:AlternateContent>
          <mc:Choice Requires="wps">
            <w:drawing>
              <wp:anchor distT="0" distB="0" distL="114300" distR="114300" simplePos="0" relativeHeight="251656391" behindDoc="0" locked="0" layoutInCell="1" allowOverlap="1" wp14:anchorId="083A7C22" wp14:editId="2826C8AC">
                <wp:simplePos x="0" y="0"/>
                <wp:positionH relativeFrom="column">
                  <wp:posOffset>6350</wp:posOffset>
                </wp:positionH>
                <wp:positionV relativeFrom="paragraph">
                  <wp:posOffset>10160</wp:posOffset>
                </wp:positionV>
                <wp:extent cx="6649720" cy="184150"/>
                <wp:effectExtent l="0" t="0" r="0" b="0"/>
                <wp:wrapNone/>
                <wp:docPr id="924021872" name="テキスト ボックス 13"/>
                <wp:cNvGraphicFramePr/>
                <a:graphic xmlns:a="http://schemas.openxmlformats.org/drawingml/2006/main">
                  <a:graphicData uri="http://schemas.microsoft.com/office/word/2010/wordprocessingShape">
                    <wps:wsp>
                      <wps:cNvSpPr txBox="1"/>
                      <wps:spPr>
                        <a:xfrm>
                          <a:off x="0" y="0"/>
                          <a:ext cx="6649720" cy="184150"/>
                        </a:xfrm>
                        <a:prstGeom prst="rect">
                          <a:avLst/>
                        </a:prstGeom>
                        <a:noFill/>
                      </wps:spPr>
                      <wps:txbx>
                        <w:txbxContent>
                          <w:p w14:paraId="7D2F3F26" w14:textId="77777777" w:rsidR="00445076" w:rsidRDefault="00445076">
                            <w:pPr>
                              <w:pStyle w:val="aff2"/>
                            </w:pPr>
                            <w:r>
                              <w:rPr>
                                <w:rFonts w:hint="eastAsia"/>
                              </w:rPr>
                              <w:t>（出典）MSQA「ISO/IEC 27002:2022 対応　情報セキュリティ管理策実践ガイド」を基に作成</w:t>
                            </w:r>
                          </w:p>
                        </w:txbxContent>
                      </wps:txbx>
                      <wps:bodyPr wrap="square" rtlCol="0">
                        <a:spAutoFit/>
                      </wps:bodyPr>
                    </wps:wsp>
                  </a:graphicData>
                </a:graphic>
                <wp14:sizeRelH relativeFrom="margin">
                  <wp14:pctWidth>0</wp14:pctWidth>
                </wp14:sizeRelH>
              </wp:anchor>
            </w:drawing>
          </mc:Choice>
          <mc:Fallback>
            <w:pict>
              <v:shape w14:anchorId="083A7C22" id="_x0000_s1145" type="#_x0000_t202" style="position:absolute;left:0;text-align:left;margin-left:.5pt;margin-top:.8pt;width:523.6pt;height:14.5pt;z-index:25165639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" filled="f" stroked="f">
                <v:textbox style="mso-fit-shape-to-text:t">
                  <w:txbxContent>
                    <w:p w14:paraId="7D2F3F26" w14:textId="77777777" w:rsidR="00445076" w:rsidRDefault="00445076">
                      <w:pPr>
                        <w:pStyle w:val="aff2"/>
                      </w:pPr>
                      <w:r>
                        <w:rPr>
                          <w:rFonts w:hint="eastAsia"/>
                        </w:rPr>
                        <w:t>（出典）MSQA「ISO/IEC 27002:2022 対応　情報セキュリティ管理策実践ガイド」を基に作成</w:t>
                      </w:r>
                    </w:p>
                  </w:txbxContent>
                </v:textbox>
              </v:shape>
            </w:pict>
          </mc:Fallback>
        </mc:AlternateContent>
      </w:r>
    </w:p>
    <w:p w14:paraId="450976BF" w14:textId="248CFCD9" w:rsidR="00445076" w:rsidRDefault="00445076"/>
    <w:p w14:paraId="171D5116" w14:textId="77777777" w:rsidR="00445076" w:rsidRDefault="00445076" w:rsidP="003E0313">
      <w:pPr>
        <w:pStyle w:val="4"/>
      </w:pPr>
      <w:bookmarkStart w:id="1021" w:name="_Toc173932350"/>
      <w:bookmarkStart w:id="1022" w:name="_Toc185338927"/>
      <w:bookmarkStart w:id="1023" w:name="_Toc188349028"/>
      <w:r w:rsidRPr="007673E6">
        <w:rPr>
          <w:rFonts w:hint="eastAsia"/>
        </w:rPr>
        <w:t>対策基準と実施手順の作成方法</w:t>
      </w:r>
      <w:bookmarkEnd w:id="1021"/>
      <w:bookmarkEnd w:id="1022"/>
      <w:bookmarkEnd w:id="1023"/>
    </w:p>
    <w:p w14:paraId="5ABC6858" w14:textId="77777777" w:rsidR="00445076" w:rsidRDefault="00445076">
      <w:r w:rsidRPr="002C7F17">
        <w:rPr>
          <w:rFonts w:hint="eastAsia"/>
        </w:rPr>
        <w:t>管理策から自社に必要な対策を適用宣言書として選択して対策基準を作成し、実施手順を作成できるようにする手順を</w:t>
      </w:r>
      <w:r>
        <w:rPr>
          <w:rFonts w:hint="eastAsia"/>
        </w:rPr>
        <w:t>説明します。</w:t>
      </w:r>
    </w:p>
    <w:p w14:paraId="44418F1B" w14:textId="0E5C2853" w:rsidR="00445076" w:rsidRDefault="00445076" w:rsidP="00892C01">
      <w:pPr>
        <w:pStyle w:val="ab"/>
        <w:numPr>
          <w:ilvl w:val="0"/>
          <w:numId w:val="103"/>
        </w:numPr>
        <w:ind w:leftChars="0" w:firstLineChars="0"/>
      </w:pPr>
      <w:r>
        <w:rPr>
          <w:rFonts w:hint="eastAsia"/>
        </w:rPr>
        <w:t>管理策の決定：</w:t>
      </w:r>
      <w:bookmarkStart w:id="1024" w:name="■リスクアセスメント14ー1ー3"/>
      <w:r w:rsidR="00F31605">
        <w:fldChar w:fldCharType="begin"/>
      </w:r>
      <w:r w:rsidR="00F31605">
        <w:rPr>
          <w:rFonts w:hint="eastAsia"/>
        </w:rPr>
        <w:instrText xml:space="preserve">HYPERLINK </w:instrText>
      </w:r>
      <w:r w:rsidR="00F31605">
        <w:instrText xml:space="preserve"> \l "</w:instrText>
      </w:r>
      <w:r w:rsidR="00F31605">
        <w:rPr>
          <w:rFonts w:hint="eastAsia"/>
        </w:rPr>
        <w:instrText>■リスクアセスメント</w:instrText>
      </w:r>
      <w:r w:rsidR="00F31605">
        <w:instrText>"</w:instrText>
      </w:r>
      <w:r w:rsidR="00F31605">
        <w:fldChar w:fldCharType="separate"/>
      </w:r>
      <w:r w:rsidRPr="00F31605">
        <w:rPr>
          <w:rStyle w:val="a7"/>
          <w:rFonts w:hint="eastAsia"/>
        </w:rPr>
        <w:t>リスクアセスメント</w:t>
      </w:r>
      <w:bookmarkEnd w:id="1024"/>
      <w:r w:rsidR="00F31605">
        <w:fldChar w:fldCharType="end"/>
      </w:r>
      <w:r>
        <w:rPr>
          <w:rFonts w:hint="eastAsia"/>
        </w:rPr>
        <w:t>の結果を考慮して、適切なリスク対応を選定します。選定したリスク対応の選択肢に基づいて、実施に必要なすべての管理策を決定します。管理策は、ISO/IEC 27001の附属書Aから選択できます。附属書Ａに適切な管理策がない場合は、独自に追加の管理策を選択できます。</w:t>
      </w:r>
    </w:p>
    <w:p w14:paraId="221BDECB" w14:textId="77777777" w:rsidR="00445076" w:rsidRDefault="00445076">
      <w:pPr>
        <w:pStyle w:val="ab"/>
        <w:ind w:leftChars="0" w:left="440" w:firstLineChars="0" w:firstLine="0"/>
      </w:pPr>
    </w:p>
    <w:p w14:paraId="223EDF60" w14:textId="77777777" w:rsidR="00445076" w:rsidRDefault="00445076" w:rsidP="00892C01">
      <w:pPr>
        <w:pStyle w:val="ab"/>
        <w:numPr>
          <w:ilvl w:val="0"/>
          <w:numId w:val="103"/>
        </w:numPr>
        <w:ind w:leftChars="0" w:firstLineChars="0"/>
      </w:pPr>
      <w:r>
        <w:rPr>
          <w:rFonts w:hint="eastAsia"/>
        </w:rPr>
        <w:t>管理策の検証：決定した管理策を、ISO/IEC 27001の付属書Ａに規定された管理策と比較し、自社にとって必要な管理策が見落とされていないか検証します。</w:t>
      </w:r>
    </w:p>
    <w:p w14:paraId="610C203E" w14:textId="77777777" w:rsidR="00445076" w:rsidRDefault="00445076">
      <w:pPr>
        <w:pStyle w:val="ab"/>
        <w:ind w:left="960"/>
      </w:pPr>
    </w:p>
    <w:p w14:paraId="293DD779" w14:textId="67C856DC" w:rsidR="00445076" w:rsidRDefault="00445076" w:rsidP="00892C01">
      <w:pPr>
        <w:pStyle w:val="ab"/>
        <w:numPr>
          <w:ilvl w:val="0"/>
          <w:numId w:val="103"/>
        </w:numPr>
        <w:ind w:leftChars="0" w:firstLineChars="0"/>
      </w:pPr>
      <w:r>
        <w:rPr>
          <w:rFonts w:hint="eastAsia"/>
        </w:rPr>
        <w:t>適用宣言書の作成：適用宣言書を作成します。</w:t>
      </w:r>
      <w:r w:rsidRPr="00FC7540">
        <w:rPr>
          <w:rFonts w:hint="eastAsia"/>
        </w:rPr>
        <w:t>適用宣言書とは、</w:t>
      </w:r>
      <w:bookmarkStart w:id="1025" w:name="■ISMS14ー1ー3"/>
      <w:r w:rsidR="00A04BF0">
        <w:fldChar w:fldCharType="begin"/>
      </w:r>
      <w:r w:rsidR="00A04BF0">
        <w:instrText>HYPERLINK  \l "■ISMS"</w:instrText>
      </w:r>
      <w:r w:rsidR="00A04BF0">
        <w:fldChar w:fldCharType="separate"/>
      </w:r>
      <w:r w:rsidRPr="00A04BF0">
        <w:rPr>
          <w:rStyle w:val="a7"/>
        </w:rPr>
        <w:t>ISMS</w:t>
      </w:r>
      <w:bookmarkEnd w:id="1025"/>
      <w:r w:rsidR="00A04BF0">
        <w:fldChar w:fldCharType="end"/>
      </w:r>
      <w:r w:rsidRPr="00FC7540">
        <w:t>に関連してその組織が適用する管理策を記述した、文書化された情報</w:t>
      </w:r>
      <w:r>
        <w:rPr>
          <w:rFonts w:hint="eastAsia"/>
        </w:rPr>
        <w:t>のことです。適用宣言書に含める事項は以下の通りです。</w:t>
      </w:r>
    </w:p>
    <w:p w14:paraId="447FF47B" w14:textId="77777777" w:rsidR="00445076" w:rsidRDefault="00445076" w:rsidP="00892C01">
      <w:pPr>
        <w:pStyle w:val="ab"/>
        <w:numPr>
          <w:ilvl w:val="0"/>
          <w:numId w:val="815"/>
        </w:numPr>
        <w:ind w:leftChars="0" w:firstLineChars="0" w:hanging="113"/>
      </w:pPr>
      <w:r>
        <w:rPr>
          <w:rFonts w:hint="eastAsia"/>
        </w:rPr>
        <w:t>必要な管理策</w:t>
      </w:r>
    </w:p>
    <w:p w14:paraId="7BD2DD02" w14:textId="77777777" w:rsidR="00445076" w:rsidRDefault="00445076" w:rsidP="00892C01">
      <w:pPr>
        <w:pStyle w:val="ab"/>
        <w:numPr>
          <w:ilvl w:val="0"/>
          <w:numId w:val="815"/>
        </w:numPr>
        <w:ind w:leftChars="0" w:firstLineChars="0" w:hanging="113"/>
      </w:pPr>
      <w:r>
        <w:rPr>
          <w:rFonts w:hint="eastAsia"/>
        </w:rPr>
        <w:t>それらの管理策を含めた理由</w:t>
      </w:r>
    </w:p>
    <w:p w14:paraId="63759D1F" w14:textId="77777777" w:rsidR="00445076" w:rsidRDefault="00445076" w:rsidP="00892C01">
      <w:pPr>
        <w:pStyle w:val="ab"/>
        <w:numPr>
          <w:ilvl w:val="0"/>
          <w:numId w:val="815"/>
        </w:numPr>
        <w:ind w:leftChars="0" w:firstLineChars="0" w:hanging="113"/>
      </w:pPr>
      <w:r>
        <w:rPr>
          <w:rFonts w:hint="eastAsia"/>
        </w:rPr>
        <w:t>それらの管理策を実施しているか否か</w:t>
      </w:r>
    </w:p>
    <w:p w14:paraId="321990CB" w14:textId="77777777" w:rsidR="00445076" w:rsidRDefault="00445076" w:rsidP="00892C01">
      <w:pPr>
        <w:pStyle w:val="ab"/>
        <w:numPr>
          <w:ilvl w:val="0"/>
          <w:numId w:val="815"/>
        </w:numPr>
        <w:ind w:leftChars="0" w:firstLineChars="0" w:hanging="113"/>
      </w:pPr>
      <w:r>
        <w:rPr>
          <w:rFonts w:hint="eastAsia"/>
        </w:rPr>
        <w:t>付属書Ａに規定する管理策を除外した理由</w:t>
      </w:r>
    </w:p>
    <w:p w14:paraId="19D4901E" w14:textId="77777777" w:rsidR="00445076" w:rsidRDefault="00445076"/>
    <w:p w14:paraId="0AA9969C" w14:textId="3EDC6E74" w:rsidR="00445076" w:rsidRDefault="00445076" w:rsidP="00892C01">
      <w:pPr>
        <w:pStyle w:val="ab"/>
        <w:numPr>
          <w:ilvl w:val="0"/>
          <w:numId w:val="129"/>
        </w:numPr>
        <w:ind w:leftChars="0" w:left="440" w:firstLineChars="0"/>
      </w:pPr>
      <w:r>
        <w:rPr>
          <w:rFonts w:hint="eastAsia"/>
        </w:rPr>
        <w:t>実施手順の作成：</w:t>
      </w:r>
      <w:r w:rsidRPr="005313ED">
        <w:rPr>
          <w:rFonts w:hint="eastAsia"/>
        </w:rPr>
        <w:t>管理策</w:t>
      </w:r>
      <w:r w:rsidR="009A5CE0">
        <w:rPr>
          <w:rFonts w:hint="eastAsia"/>
        </w:rPr>
        <w:t>（</w:t>
      </w:r>
      <w:r w:rsidRPr="005313ED">
        <w:rPr>
          <w:rFonts w:hint="eastAsia"/>
        </w:rPr>
        <w:t>対策基準）をもとに</w:t>
      </w:r>
      <w:r>
        <w:rPr>
          <w:rFonts w:hint="eastAsia"/>
        </w:rPr>
        <w:t>具体的な</w:t>
      </w:r>
      <w:r w:rsidRPr="005313ED">
        <w:rPr>
          <w:rFonts w:hint="eastAsia"/>
        </w:rPr>
        <w:t>実施手順</w:t>
      </w:r>
      <w:r>
        <w:rPr>
          <w:rFonts w:hint="eastAsia"/>
        </w:rPr>
        <w:t>を作成します。</w:t>
      </w:r>
      <w:r w:rsidRPr="005313ED">
        <w:rPr>
          <w:rFonts w:hint="eastAsia"/>
        </w:rPr>
        <w:t>実施手順は、組織の内部文書として作成します。従業員</w:t>
      </w:r>
      <w:r>
        <w:rPr>
          <w:rFonts w:hint="eastAsia"/>
        </w:rPr>
        <w:t>が</w:t>
      </w:r>
      <w:r w:rsidRPr="005313ED">
        <w:rPr>
          <w:rFonts w:hint="eastAsia"/>
        </w:rPr>
        <w:t>具体的に何を</w:t>
      </w:r>
      <w:r>
        <w:rPr>
          <w:rFonts w:hint="eastAsia"/>
        </w:rPr>
        <w:t>順守</w:t>
      </w:r>
      <w:r w:rsidRPr="005313ED">
        <w:rPr>
          <w:rFonts w:hint="eastAsia"/>
        </w:rPr>
        <w:t>して行動すればよい</w:t>
      </w:r>
      <w:r>
        <w:rPr>
          <w:rFonts w:hint="eastAsia"/>
        </w:rPr>
        <w:t>か理解できるよう、</w:t>
      </w:r>
      <w:r w:rsidRPr="005313ED">
        <w:rPr>
          <w:rFonts w:hint="eastAsia"/>
        </w:rPr>
        <w:t>わかりやす</w:t>
      </w:r>
      <w:r>
        <w:rPr>
          <w:rFonts w:hint="eastAsia"/>
        </w:rPr>
        <w:t>く</w:t>
      </w:r>
      <w:r w:rsidRPr="005313ED">
        <w:rPr>
          <w:rFonts w:hint="eastAsia"/>
        </w:rPr>
        <w:t>策定するよう心掛けることが大切です。</w:t>
      </w:r>
    </w:p>
    <w:p w14:paraId="27038BA1" w14:textId="77777777" w:rsidR="00445076" w:rsidRDefault="00445076">
      <w:pPr>
        <w:widowControl/>
        <w:spacing w:line="240" w:lineRule="auto"/>
        <w:ind w:firstLineChars="0" w:firstLine="0"/>
        <w:jc w:val="left"/>
      </w:pPr>
      <w:r>
        <w:br w:type="page"/>
      </w:r>
    </w:p>
    <w:p w14:paraId="4E1078BA" w14:textId="77777777" w:rsidR="00445076" w:rsidRPr="007673E6" w:rsidRDefault="00445076" w:rsidP="009A3EC6">
      <w:pPr>
        <w:pStyle w:val="2"/>
      </w:pPr>
      <w:bookmarkStart w:id="1026" w:name="_Toc173932351"/>
      <w:bookmarkStart w:id="1027" w:name="_Toc185338928"/>
      <w:bookmarkStart w:id="1028" w:name="_Toc188349029"/>
      <w:r w:rsidRPr="007673E6">
        <w:t>組織的対策</w:t>
      </w:r>
      <w:bookmarkEnd w:id="1026"/>
      <w:bookmarkEnd w:id="1027"/>
      <w:bookmarkEnd w:id="1028"/>
    </w:p>
    <w:tbl>
      <w:tblPr>
        <w:tblStyle w:val="aa"/>
        <w:tblW w:w="0" w:type="auto"/>
        <w:tblLook w:val="04A0" w:firstRow="1" w:lastRow="0" w:firstColumn="1" w:lastColumn="0" w:noHBand="0" w:noVBand="1"/>
      </w:tblPr>
      <w:tblGrid>
        <w:gridCol w:w="10456"/>
      </w:tblGrid>
      <w:tr w:rsidR="00445076" w14:paraId="01CF84B5" w14:textId="77777777">
        <w:tc>
          <w:tcPr>
            <w:tcW w:w="10456" w:type="dxa"/>
            <w:shd w:val="clear" w:color="auto" w:fill="2F5597"/>
          </w:tcPr>
          <w:p w14:paraId="68F45E38" w14:textId="77777777" w:rsidR="00445076" w:rsidRDefault="00445076">
            <w:pPr>
              <w:pStyle w:val="aff0"/>
            </w:pPr>
            <w:r w:rsidRPr="007E41B8">
              <w:rPr>
                <w:rFonts w:hint="eastAsia"/>
              </w:rPr>
              <w:t>章の目的</w:t>
            </w:r>
          </w:p>
        </w:tc>
      </w:tr>
      <w:tr w:rsidR="00445076" w14:paraId="7C116D53" w14:textId="77777777">
        <w:tc>
          <w:tcPr>
            <w:tcW w:w="10456" w:type="dxa"/>
          </w:tcPr>
          <w:p w14:paraId="1122B89F" w14:textId="77777777" w:rsidR="00445076" w:rsidRPr="00D209B7" w:rsidRDefault="00445076">
            <w:pPr>
              <w:pStyle w:val="afff6"/>
            </w:pPr>
            <w:r w:rsidRPr="00D209B7">
              <w:rPr>
                <w:rFonts w:hint="eastAsia"/>
              </w:rPr>
              <w:t>第15</w:t>
            </w:r>
            <w:r w:rsidRPr="00D209B7">
              <w:t>章では、情報セキュリティ方針に従ってセキュリティ対策を実施するための具体的な規則としての「対策基準」と、セキュリティ対策の実施手順や方法である「実施手順」について学ぶことを目的とします。</w:t>
            </w:r>
          </w:p>
        </w:tc>
      </w:tr>
      <w:tr w:rsidR="00445076" w14:paraId="51739896" w14:textId="77777777">
        <w:tc>
          <w:tcPr>
            <w:tcW w:w="10456" w:type="dxa"/>
            <w:shd w:val="clear" w:color="auto" w:fill="2F5597"/>
          </w:tcPr>
          <w:p w14:paraId="439BF786" w14:textId="77777777" w:rsidR="00445076" w:rsidRDefault="00445076">
            <w:pPr>
              <w:pStyle w:val="aff0"/>
            </w:pPr>
            <w:r w:rsidRPr="00D209B7">
              <w:rPr>
                <w:rFonts w:hint="eastAsia"/>
              </w:rPr>
              <w:t>主な達成目標</w:t>
            </w:r>
          </w:p>
        </w:tc>
      </w:tr>
      <w:tr w:rsidR="00445076" w14:paraId="551FA55F" w14:textId="77777777">
        <w:tc>
          <w:tcPr>
            <w:tcW w:w="10456" w:type="dxa"/>
          </w:tcPr>
          <w:p w14:paraId="5AB18237" w14:textId="59170601" w:rsidR="00445076" w:rsidRDefault="00445076" w:rsidP="00892C01">
            <w:pPr>
              <w:pStyle w:val="afff6"/>
              <w:numPr>
                <w:ilvl w:val="0"/>
                <w:numId w:val="104"/>
              </w:numPr>
              <w:tabs>
                <w:tab w:val="clear" w:pos="1830"/>
                <w:tab w:val="left" w:pos="455"/>
              </w:tabs>
            </w:pPr>
            <w:r w:rsidRPr="007E41B8">
              <w:rPr>
                <w:rFonts w:hint="eastAsia"/>
              </w:rPr>
              <w:t>組織的管理策をもとに、対策基準を策定する手順を理解すること</w:t>
            </w:r>
          </w:p>
          <w:p w14:paraId="66DD5C02" w14:textId="70D45E6B" w:rsidR="00445076" w:rsidRDefault="00445076" w:rsidP="00892C01">
            <w:pPr>
              <w:pStyle w:val="afff6"/>
              <w:numPr>
                <w:ilvl w:val="0"/>
                <w:numId w:val="104"/>
              </w:numPr>
              <w:tabs>
                <w:tab w:val="clear" w:pos="1830"/>
                <w:tab w:val="left" w:pos="455"/>
              </w:tabs>
            </w:pPr>
            <w:r w:rsidRPr="007E41B8">
              <w:rPr>
                <w:rFonts w:hint="eastAsia"/>
              </w:rPr>
              <w:t>策定した対策基準をもとに、具体的な実施手順を策定する方法を理解すること</w:t>
            </w:r>
          </w:p>
        </w:tc>
      </w:tr>
    </w:tbl>
    <w:p w14:paraId="3A1815E3" w14:textId="78F1074D" w:rsidR="00445076" w:rsidRPr="004C0692" w:rsidRDefault="00445076">
      <w:pPr>
        <w:widowControl/>
        <w:spacing w:line="240" w:lineRule="auto"/>
        <w:ind w:firstLineChars="0" w:firstLine="0"/>
        <w:jc w:val="left"/>
      </w:pPr>
    </w:p>
    <w:p w14:paraId="490C8047" w14:textId="77777777" w:rsidR="00445076" w:rsidRDefault="00445076" w:rsidP="002A6987">
      <w:pPr>
        <w:pStyle w:val="3"/>
      </w:pPr>
      <w:bookmarkStart w:id="1029" w:name="_Toc173932352"/>
      <w:bookmarkStart w:id="1030" w:name="_Toc185338929"/>
      <w:bookmarkStart w:id="1031" w:name="_Toc188349030"/>
      <w:r w:rsidRPr="00A47DF3">
        <w:t>作成する候補となる実施手順書類について</w:t>
      </w:r>
      <w:bookmarkEnd w:id="1029"/>
      <w:bookmarkEnd w:id="1030"/>
      <w:bookmarkEnd w:id="1031"/>
    </w:p>
    <w:p w14:paraId="7FA20353" w14:textId="61CA47C3" w:rsidR="00445076" w:rsidRDefault="00445076">
      <w:r w:rsidRPr="00702324">
        <w:t>ISO/IEC 27001:2022附属書A</w:t>
      </w:r>
      <w:r>
        <w:rPr>
          <w:rFonts w:hint="eastAsia"/>
        </w:rPr>
        <w:t>に記載された</w:t>
      </w:r>
      <w:r w:rsidRPr="00702324">
        <w:t>合計93項目の管理策を参考に、対策基準を策定します。</w:t>
      </w:r>
      <w:bookmarkStart w:id="1032" w:name="■リスクアセスメント15ー1"/>
      <w:r w:rsidR="0043766D">
        <w:fldChar w:fldCharType="begin"/>
      </w:r>
      <w:r w:rsidR="0043766D">
        <w:instrText>HYPERLINK  \l "■リスクアセスメント"</w:instrText>
      </w:r>
      <w:r w:rsidR="0043766D">
        <w:fldChar w:fldCharType="separate"/>
      </w:r>
      <w:r w:rsidRPr="0043766D">
        <w:rPr>
          <w:rStyle w:val="a7"/>
        </w:rPr>
        <w:t>リスクアセスメント</w:t>
      </w:r>
      <w:bookmarkEnd w:id="1032"/>
      <w:r w:rsidR="0043766D">
        <w:fldChar w:fldCharType="end"/>
      </w:r>
      <w:r w:rsidRPr="00702324">
        <w:t>の内容をもとに必要な管理策を選択し、決定した管理策を対策基準とします。</w:t>
      </w:r>
    </w:p>
    <w:p w14:paraId="056677B3" w14:textId="77777777" w:rsidR="00445076" w:rsidRDefault="00445076"/>
    <w:p w14:paraId="470ABAE9" w14:textId="194CDD7C" w:rsidR="00445076" w:rsidRDefault="00445076">
      <w:pPr>
        <w:pStyle w:val="aff4"/>
      </w:pPr>
      <w:r>
        <w:t>ISO/IEC27001:2022に基づき管理策を決定する</w:t>
      </w:r>
      <w:r w:rsidR="009A5CE0">
        <w:t>（</w:t>
      </w:r>
      <w:r>
        <w:t>例）</w:t>
      </w:r>
    </w:p>
    <w:p w14:paraId="01B14EEC" w14:textId="77777777" w:rsidR="00445076" w:rsidRDefault="00445076">
      <w:pPr>
        <w:pStyle w:val="aff4"/>
      </w:pPr>
      <w:r>
        <w:rPr>
          <w:rFonts w:hint="eastAsia"/>
        </w:rPr>
        <w:t>【凡例】採用：〇・不採用：</w:t>
      </w:r>
      <w:r>
        <w:t>✕</w:t>
      </w:r>
    </w:p>
    <w:tbl>
      <w:tblPr>
        <w:tblStyle w:val="aa"/>
        <w:tblW w:w="0" w:type="auto"/>
        <w:tblInd w:w="-5" w:type="dxa"/>
        <w:tblLook w:val="04A0" w:firstRow="1" w:lastRow="0" w:firstColumn="1" w:lastColumn="0" w:noHBand="0" w:noVBand="1"/>
      </w:tblPr>
      <w:tblGrid>
        <w:gridCol w:w="3539"/>
        <w:gridCol w:w="1672"/>
        <w:gridCol w:w="3556"/>
        <w:gridCol w:w="1672"/>
      </w:tblGrid>
      <w:tr w:rsidR="00F83140" w:rsidRPr="005C4A5D" w14:paraId="0EA3DF76" w14:textId="77777777">
        <w:tc>
          <w:tcPr>
            <w:tcW w:w="3539" w:type="dxa"/>
            <w:shd w:val="clear" w:color="auto" w:fill="FFCA21"/>
            <w:hideMark/>
          </w:tcPr>
          <w:p w14:paraId="0A2D51C9" w14:textId="77777777" w:rsidR="00445076" w:rsidRPr="005C4A5D" w:rsidRDefault="00445076">
            <w:pPr>
              <w:pStyle w:val="afff8"/>
            </w:pPr>
            <w:r w:rsidRPr="005C4A5D">
              <w:rPr>
                <w:rFonts w:hint="eastAsia"/>
              </w:rPr>
              <w:t>項目</w:t>
            </w:r>
          </w:p>
        </w:tc>
        <w:tc>
          <w:tcPr>
            <w:tcW w:w="1672" w:type="dxa"/>
            <w:shd w:val="clear" w:color="auto" w:fill="FFCA21"/>
            <w:hideMark/>
          </w:tcPr>
          <w:p w14:paraId="07A73948" w14:textId="77777777" w:rsidR="00445076" w:rsidRPr="005C4A5D" w:rsidRDefault="00445076">
            <w:pPr>
              <w:pStyle w:val="afff8"/>
            </w:pPr>
            <w:r w:rsidRPr="005C4A5D">
              <w:rPr>
                <w:rFonts w:hint="eastAsia"/>
              </w:rPr>
              <w:t>採用、不採用</w:t>
            </w:r>
          </w:p>
        </w:tc>
        <w:tc>
          <w:tcPr>
            <w:tcW w:w="3556" w:type="dxa"/>
            <w:shd w:val="clear" w:color="auto" w:fill="FFCA21"/>
            <w:hideMark/>
          </w:tcPr>
          <w:p w14:paraId="354D3E8A" w14:textId="77777777" w:rsidR="00445076" w:rsidRPr="005C4A5D" w:rsidRDefault="00445076">
            <w:pPr>
              <w:pStyle w:val="afff8"/>
            </w:pPr>
            <w:r w:rsidRPr="005C4A5D">
              <w:rPr>
                <w:rFonts w:hint="eastAsia"/>
              </w:rPr>
              <w:t>項目</w:t>
            </w:r>
          </w:p>
        </w:tc>
        <w:tc>
          <w:tcPr>
            <w:tcW w:w="1672" w:type="dxa"/>
            <w:shd w:val="clear" w:color="auto" w:fill="FFCA21"/>
            <w:hideMark/>
          </w:tcPr>
          <w:p w14:paraId="6F64F1F9" w14:textId="77777777" w:rsidR="00445076" w:rsidRPr="005C4A5D" w:rsidRDefault="00445076">
            <w:pPr>
              <w:pStyle w:val="afff8"/>
            </w:pPr>
            <w:r w:rsidRPr="005C4A5D">
              <w:rPr>
                <w:rFonts w:hint="eastAsia"/>
              </w:rPr>
              <w:t>採用、不採用</w:t>
            </w:r>
          </w:p>
        </w:tc>
      </w:tr>
      <w:tr w:rsidR="00F83140" w:rsidRPr="005C4A5D" w14:paraId="23ED6397" w14:textId="77777777">
        <w:trPr>
          <w:trHeight w:val="528"/>
        </w:trPr>
        <w:tc>
          <w:tcPr>
            <w:tcW w:w="3539" w:type="dxa"/>
            <w:shd w:val="clear" w:color="auto" w:fill="FFE699"/>
            <w:hideMark/>
          </w:tcPr>
          <w:p w14:paraId="3FC06B0A" w14:textId="77777777" w:rsidR="00445076" w:rsidRPr="005C4A5D" w:rsidRDefault="00445076">
            <w:pPr>
              <w:pStyle w:val="afff6"/>
            </w:pPr>
            <w:r w:rsidRPr="005C4A5D">
              <w:rPr>
                <w:rFonts w:hint="eastAsia"/>
              </w:rPr>
              <w:t>5.1 情報セキュリティのための方針群</w:t>
            </w:r>
          </w:p>
        </w:tc>
        <w:tc>
          <w:tcPr>
            <w:tcW w:w="1672" w:type="dxa"/>
            <w:shd w:val="clear" w:color="auto" w:fill="FFE699"/>
          </w:tcPr>
          <w:p w14:paraId="53D728D0" w14:textId="77777777" w:rsidR="00445076" w:rsidRPr="005C4A5D" w:rsidRDefault="00445076">
            <w:pPr>
              <w:pStyle w:val="afff6"/>
            </w:pPr>
          </w:p>
        </w:tc>
        <w:tc>
          <w:tcPr>
            <w:tcW w:w="3556" w:type="dxa"/>
            <w:shd w:val="clear" w:color="auto" w:fill="FFE699"/>
            <w:hideMark/>
          </w:tcPr>
          <w:p w14:paraId="004586AA" w14:textId="65470D5D" w:rsidR="00445076" w:rsidRPr="005C4A5D" w:rsidRDefault="00445076">
            <w:pPr>
              <w:pStyle w:val="afff6"/>
            </w:pPr>
            <w:r w:rsidRPr="005C4A5D">
              <w:rPr>
                <w:rFonts w:hint="eastAsia"/>
              </w:rPr>
              <w:t xml:space="preserve">5.20 </w:t>
            </w:r>
            <w:bookmarkStart w:id="1033" w:name="■供給者15ー1"/>
            <w:r w:rsidR="003F17A7">
              <w:fldChar w:fldCharType="begin"/>
            </w:r>
            <w:r w:rsidR="003F17A7">
              <w:rPr>
                <w:rFonts w:hint="eastAsia"/>
              </w:rPr>
              <w:instrText xml:space="preserve">HYPERLINK </w:instrText>
            </w:r>
            <w:r w:rsidR="003F17A7">
              <w:instrText xml:space="preserve"> \l "</w:instrText>
            </w:r>
            <w:r w:rsidR="003F17A7">
              <w:rPr>
                <w:rFonts w:hint="eastAsia"/>
              </w:rPr>
              <w:instrText>■供給者</w:instrText>
            </w:r>
            <w:r w:rsidR="003F17A7">
              <w:instrText>"</w:instrText>
            </w:r>
            <w:r w:rsidR="003F17A7">
              <w:fldChar w:fldCharType="separate"/>
            </w:r>
            <w:r w:rsidRPr="003F17A7">
              <w:rPr>
                <w:rStyle w:val="a7"/>
                <w:rFonts w:hint="eastAsia"/>
              </w:rPr>
              <w:t>供給者</w:t>
            </w:r>
            <w:bookmarkEnd w:id="1033"/>
            <w:r w:rsidR="003F17A7">
              <w:fldChar w:fldCharType="end"/>
            </w:r>
            <w:r w:rsidRPr="005C4A5D">
              <w:rPr>
                <w:rFonts w:hint="eastAsia"/>
              </w:rPr>
              <w:t>との合意におけるセキュリティの取扱い</w:t>
            </w:r>
          </w:p>
        </w:tc>
        <w:tc>
          <w:tcPr>
            <w:tcW w:w="1672" w:type="dxa"/>
            <w:shd w:val="clear" w:color="auto" w:fill="FFE699"/>
            <w:hideMark/>
          </w:tcPr>
          <w:p w14:paraId="064BC5BC" w14:textId="77777777" w:rsidR="00445076" w:rsidRPr="005C4A5D" w:rsidRDefault="00445076">
            <w:pPr>
              <w:pStyle w:val="afff6"/>
            </w:pPr>
          </w:p>
        </w:tc>
      </w:tr>
      <w:tr w:rsidR="00F83140" w:rsidRPr="005C4A5D" w14:paraId="6D502948" w14:textId="77777777">
        <w:trPr>
          <w:trHeight w:val="528"/>
        </w:trPr>
        <w:tc>
          <w:tcPr>
            <w:tcW w:w="3539" w:type="dxa"/>
            <w:shd w:val="clear" w:color="auto" w:fill="FFE699"/>
            <w:hideMark/>
          </w:tcPr>
          <w:p w14:paraId="651252BC" w14:textId="77777777" w:rsidR="00445076" w:rsidRPr="005C4A5D" w:rsidRDefault="00445076">
            <w:pPr>
              <w:pStyle w:val="afff6"/>
            </w:pPr>
            <w:r w:rsidRPr="005C4A5D">
              <w:rPr>
                <w:rFonts w:hint="eastAsia"/>
              </w:rPr>
              <w:t>5.2 情報セキュリティの役割及び責任</w:t>
            </w:r>
          </w:p>
        </w:tc>
        <w:tc>
          <w:tcPr>
            <w:tcW w:w="1672" w:type="dxa"/>
            <w:shd w:val="clear" w:color="auto" w:fill="FFE699"/>
          </w:tcPr>
          <w:p w14:paraId="0AFCD6C5" w14:textId="77777777" w:rsidR="00445076" w:rsidRPr="005C4A5D" w:rsidRDefault="00445076">
            <w:pPr>
              <w:pStyle w:val="afff6"/>
            </w:pPr>
          </w:p>
        </w:tc>
        <w:tc>
          <w:tcPr>
            <w:tcW w:w="3556" w:type="dxa"/>
            <w:shd w:val="clear" w:color="auto" w:fill="FFE699"/>
            <w:hideMark/>
          </w:tcPr>
          <w:p w14:paraId="20C804E8" w14:textId="49A45F0E" w:rsidR="00445076" w:rsidRPr="005C4A5D" w:rsidRDefault="00445076">
            <w:pPr>
              <w:pStyle w:val="afff6"/>
            </w:pPr>
            <w:r w:rsidRPr="005C4A5D">
              <w:rPr>
                <w:rFonts w:hint="eastAsia"/>
              </w:rPr>
              <w:t xml:space="preserve">5.21 </w:t>
            </w:r>
            <w:bookmarkStart w:id="1034" w:name="■ICT15ー1"/>
            <w:r w:rsidR="00F5677B">
              <w:fldChar w:fldCharType="begin"/>
            </w:r>
            <w:r w:rsidR="00F5677B">
              <w:rPr>
                <w:rFonts w:hint="eastAsia"/>
              </w:rPr>
              <w:instrText xml:space="preserve">HYPERLINK </w:instrText>
            </w:r>
            <w:r w:rsidR="00F5677B">
              <w:instrText xml:space="preserve"> \l "</w:instrText>
            </w:r>
            <w:r w:rsidR="00F5677B">
              <w:rPr>
                <w:rFonts w:hint="eastAsia"/>
              </w:rPr>
              <w:instrText>■</w:instrText>
            </w:r>
            <w:r w:rsidR="00F5677B">
              <w:instrText>ICT"</w:instrText>
            </w:r>
            <w:r w:rsidR="00F5677B">
              <w:fldChar w:fldCharType="separate"/>
            </w:r>
            <w:r w:rsidRPr="00F5677B">
              <w:rPr>
                <w:rStyle w:val="a7"/>
                <w:rFonts w:hint="eastAsia"/>
              </w:rPr>
              <w:t>ICT</w:t>
            </w:r>
            <w:bookmarkEnd w:id="1034"/>
            <w:r w:rsidR="00F5677B">
              <w:fldChar w:fldCharType="end"/>
            </w:r>
            <w:r w:rsidRPr="005C4A5D">
              <w:rPr>
                <w:rFonts w:hint="eastAsia"/>
              </w:rPr>
              <w:t>サプライチェーンにおける情報セキュリティの管理</w:t>
            </w:r>
          </w:p>
        </w:tc>
        <w:tc>
          <w:tcPr>
            <w:tcW w:w="1672" w:type="dxa"/>
            <w:shd w:val="clear" w:color="auto" w:fill="FFE699"/>
            <w:hideMark/>
          </w:tcPr>
          <w:p w14:paraId="3470FABE" w14:textId="77777777" w:rsidR="00445076" w:rsidRPr="005C4A5D" w:rsidRDefault="00445076">
            <w:pPr>
              <w:pStyle w:val="afff6"/>
            </w:pPr>
          </w:p>
        </w:tc>
      </w:tr>
      <w:tr w:rsidR="00F83140" w:rsidRPr="005C4A5D" w14:paraId="49B41D49" w14:textId="77777777">
        <w:trPr>
          <w:trHeight w:val="528"/>
        </w:trPr>
        <w:tc>
          <w:tcPr>
            <w:tcW w:w="3539" w:type="dxa"/>
            <w:shd w:val="clear" w:color="auto" w:fill="FFE699"/>
            <w:hideMark/>
          </w:tcPr>
          <w:p w14:paraId="374C9C54" w14:textId="77777777" w:rsidR="00445076" w:rsidRPr="005C4A5D" w:rsidRDefault="00445076">
            <w:pPr>
              <w:pStyle w:val="afff6"/>
            </w:pPr>
            <w:r w:rsidRPr="005C4A5D">
              <w:rPr>
                <w:rFonts w:hint="eastAsia"/>
              </w:rPr>
              <w:t>5.3 職務の分離</w:t>
            </w:r>
          </w:p>
        </w:tc>
        <w:tc>
          <w:tcPr>
            <w:tcW w:w="1672" w:type="dxa"/>
            <w:shd w:val="clear" w:color="auto" w:fill="FFE699"/>
            <w:hideMark/>
          </w:tcPr>
          <w:p w14:paraId="11160F05" w14:textId="77777777" w:rsidR="00445076" w:rsidRPr="005C4A5D" w:rsidRDefault="00445076">
            <w:pPr>
              <w:pStyle w:val="afff6"/>
            </w:pPr>
          </w:p>
        </w:tc>
        <w:tc>
          <w:tcPr>
            <w:tcW w:w="3556" w:type="dxa"/>
            <w:shd w:val="clear" w:color="auto" w:fill="FFE699"/>
            <w:hideMark/>
          </w:tcPr>
          <w:p w14:paraId="164AF7C1" w14:textId="77777777" w:rsidR="00445076" w:rsidRPr="005C4A5D" w:rsidRDefault="00445076">
            <w:pPr>
              <w:pStyle w:val="afff6"/>
            </w:pPr>
            <w:r w:rsidRPr="005C4A5D">
              <w:rPr>
                <w:rFonts w:hint="eastAsia"/>
              </w:rPr>
              <w:t>5.22 供給者のサービス提供の監視、レビュー及び変更管理</w:t>
            </w:r>
          </w:p>
        </w:tc>
        <w:tc>
          <w:tcPr>
            <w:tcW w:w="1672" w:type="dxa"/>
            <w:shd w:val="clear" w:color="auto" w:fill="FFE699"/>
            <w:hideMark/>
          </w:tcPr>
          <w:p w14:paraId="550F5EC9" w14:textId="77777777" w:rsidR="00445076" w:rsidRPr="005C4A5D" w:rsidRDefault="00445076">
            <w:pPr>
              <w:pStyle w:val="afff6"/>
            </w:pPr>
          </w:p>
        </w:tc>
      </w:tr>
      <w:tr w:rsidR="00F83140" w:rsidRPr="005C4A5D" w14:paraId="44ED7996" w14:textId="77777777">
        <w:trPr>
          <w:trHeight w:val="528"/>
        </w:trPr>
        <w:tc>
          <w:tcPr>
            <w:tcW w:w="3539" w:type="dxa"/>
            <w:shd w:val="clear" w:color="auto" w:fill="FFE699"/>
            <w:hideMark/>
          </w:tcPr>
          <w:p w14:paraId="1DD45250" w14:textId="77777777" w:rsidR="00445076" w:rsidRPr="005C4A5D" w:rsidRDefault="00445076">
            <w:pPr>
              <w:pStyle w:val="afff6"/>
            </w:pPr>
            <w:r w:rsidRPr="005C4A5D">
              <w:rPr>
                <w:rFonts w:hint="eastAsia"/>
              </w:rPr>
              <w:t>5.4 経営陣の責任</w:t>
            </w:r>
          </w:p>
        </w:tc>
        <w:tc>
          <w:tcPr>
            <w:tcW w:w="1672" w:type="dxa"/>
            <w:shd w:val="clear" w:color="auto" w:fill="FFE699"/>
            <w:hideMark/>
          </w:tcPr>
          <w:p w14:paraId="756683E7" w14:textId="77777777" w:rsidR="00445076" w:rsidRPr="005C4A5D" w:rsidRDefault="00445076">
            <w:pPr>
              <w:pStyle w:val="afff6"/>
            </w:pPr>
          </w:p>
        </w:tc>
        <w:tc>
          <w:tcPr>
            <w:tcW w:w="3556" w:type="dxa"/>
            <w:shd w:val="clear" w:color="auto" w:fill="FFE699"/>
            <w:hideMark/>
          </w:tcPr>
          <w:p w14:paraId="78DF21A3" w14:textId="77777777" w:rsidR="00445076" w:rsidRPr="005C4A5D" w:rsidRDefault="00445076">
            <w:pPr>
              <w:pStyle w:val="afff6"/>
            </w:pPr>
            <w:r w:rsidRPr="005C4A5D">
              <w:rPr>
                <w:rFonts w:hint="eastAsia"/>
              </w:rPr>
              <w:t>5.23 クラウドサービス利用における情報セキュリティ</w:t>
            </w:r>
          </w:p>
        </w:tc>
        <w:tc>
          <w:tcPr>
            <w:tcW w:w="1672" w:type="dxa"/>
            <w:shd w:val="clear" w:color="auto" w:fill="FFE699"/>
            <w:hideMark/>
          </w:tcPr>
          <w:p w14:paraId="231A59A3" w14:textId="77777777" w:rsidR="00445076" w:rsidRPr="005C4A5D" w:rsidRDefault="00445076">
            <w:pPr>
              <w:pStyle w:val="afff6"/>
            </w:pPr>
          </w:p>
        </w:tc>
      </w:tr>
      <w:tr w:rsidR="00F83140" w:rsidRPr="005C4A5D" w14:paraId="33B37D01" w14:textId="77777777">
        <w:trPr>
          <w:trHeight w:val="528"/>
        </w:trPr>
        <w:tc>
          <w:tcPr>
            <w:tcW w:w="3539" w:type="dxa"/>
            <w:shd w:val="clear" w:color="auto" w:fill="FFE699"/>
            <w:hideMark/>
          </w:tcPr>
          <w:p w14:paraId="655E523F" w14:textId="77777777" w:rsidR="00445076" w:rsidRPr="005C4A5D" w:rsidRDefault="00445076">
            <w:pPr>
              <w:pStyle w:val="afff6"/>
            </w:pPr>
            <w:r w:rsidRPr="005C4A5D">
              <w:rPr>
                <w:rFonts w:hint="eastAsia"/>
              </w:rPr>
              <w:t>5.5 関係当局との連絡</w:t>
            </w:r>
          </w:p>
        </w:tc>
        <w:tc>
          <w:tcPr>
            <w:tcW w:w="1672" w:type="dxa"/>
            <w:shd w:val="clear" w:color="auto" w:fill="FFE699"/>
            <w:hideMark/>
          </w:tcPr>
          <w:p w14:paraId="6E862429" w14:textId="77777777" w:rsidR="00445076" w:rsidRPr="005C4A5D" w:rsidRDefault="00445076">
            <w:pPr>
              <w:pStyle w:val="afff6"/>
            </w:pPr>
          </w:p>
        </w:tc>
        <w:tc>
          <w:tcPr>
            <w:tcW w:w="3556" w:type="dxa"/>
            <w:shd w:val="clear" w:color="auto" w:fill="FFE699"/>
            <w:hideMark/>
          </w:tcPr>
          <w:p w14:paraId="2B261A9A" w14:textId="631C2061" w:rsidR="00445076" w:rsidRPr="005C4A5D" w:rsidRDefault="00445076">
            <w:pPr>
              <w:pStyle w:val="afff6"/>
            </w:pPr>
            <w:r w:rsidRPr="005C4A5D">
              <w:rPr>
                <w:rFonts w:hint="eastAsia"/>
              </w:rPr>
              <w:t>5.24 情報</w:t>
            </w:r>
            <w:bookmarkStart w:id="1035" w:name="■セキュリティインシデント15ー1"/>
            <w:r w:rsidR="009868C9">
              <w:fldChar w:fldCharType="begin"/>
            </w:r>
            <w:r w:rsidR="009868C9">
              <w:rPr>
                <w:rFonts w:hint="eastAsia"/>
              </w:rPr>
              <w:instrText xml:space="preserve">HYPERLINK </w:instrText>
            </w:r>
            <w:r w:rsidR="009868C9">
              <w:instrText xml:space="preserve"> \l "</w:instrText>
            </w:r>
            <w:r w:rsidR="009868C9">
              <w:rPr>
                <w:rFonts w:hint="eastAsia"/>
              </w:rPr>
              <w:instrText>■セキュリティインシデント</w:instrText>
            </w:r>
            <w:r w:rsidR="009868C9">
              <w:instrText>"</w:instrText>
            </w:r>
            <w:r w:rsidR="009868C9">
              <w:fldChar w:fldCharType="separate"/>
            </w:r>
            <w:r w:rsidRPr="009868C9">
              <w:rPr>
                <w:rStyle w:val="a7"/>
                <w:rFonts w:hint="eastAsia"/>
              </w:rPr>
              <w:t>セキュリティインシデント</w:t>
            </w:r>
            <w:bookmarkEnd w:id="1035"/>
            <w:r w:rsidR="009868C9">
              <w:fldChar w:fldCharType="end"/>
            </w:r>
            <w:r w:rsidRPr="005C4A5D">
              <w:rPr>
                <w:rFonts w:hint="eastAsia"/>
              </w:rPr>
              <w:t>管理の計画策定及び準備</w:t>
            </w:r>
          </w:p>
        </w:tc>
        <w:tc>
          <w:tcPr>
            <w:tcW w:w="1672" w:type="dxa"/>
            <w:shd w:val="clear" w:color="auto" w:fill="FFE699"/>
            <w:hideMark/>
          </w:tcPr>
          <w:p w14:paraId="6FD75A63" w14:textId="77777777" w:rsidR="00445076" w:rsidRPr="005C4A5D" w:rsidRDefault="00445076">
            <w:pPr>
              <w:pStyle w:val="afff6"/>
            </w:pPr>
          </w:p>
        </w:tc>
      </w:tr>
      <w:tr w:rsidR="00F83140" w:rsidRPr="005C4A5D" w14:paraId="7487567D" w14:textId="77777777">
        <w:trPr>
          <w:trHeight w:val="528"/>
        </w:trPr>
        <w:tc>
          <w:tcPr>
            <w:tcW w:w="3539" w:type="dxa"/>
            <w:shd w:val="clear" w:color="auto" w:fill="FFE699"/>
            <w:hideMark/>
          </w:tcPr>
          <w:p w14:paraId="07CF5EB7" w14:textId="77777777" w:rsidR="00445076" w:rsidRPr="005C4A5D" w:rsidRDefault="00445076">
            <w:pPr>
              <w:pStyle w:val="afff6"/>
            </w:pPr>
            <w:r w:rsidRPr="005C4A5D">
              <w:rPr>
                <w:rFonts w:hint="eastAsia"/>
              </w:rPr>
              <w:t>5.6 専門組織との連絡</w:t>
            </w:r>
          </w:p>
        </w:tc>
        <w:tc>
          <w:tcPr>
            <w:tcW w:w="1672" w:type="dxa"/>
            <w:shd w:val="clear" w:color="auto" w:fill="FFE699"/>
            <w:hideMark/>
          </w:tcPr>
          <w:p w14:paraId="397153AB" w14:textId="77777777" w:rsidR="00445076" w:rsidRPr="005C4A5D" w:rsidRDefault="00445076">
            <w:pPr>
              <w:pStyle w:val="afff6"/>
            </w:pPr>
          </w:p>
        </w:tc>
        <w:tc>
          <w:tcPr>
            <w:tcW w:w="3556" w:type="dxa"/>
            <w:shd w:val="clear" w:color="auto" w:fill="FFE699"/>
            <w:hideMark/>
          </w:tcPr>
          <w:p w14:paraId="4BA3A202" w14:textId="58B390CD" w:rsidR="00445076" w:rsidRPr="005C4A5D" w:rsidRDefault="00445076">
            <w:pPr>
              <w:pStyle w:val="afff6"/>
            </w:pPr>
            <w:r w:rsidRPr="005C4A5D">
              <w:rPr>
                <w:rFonts w:hint="eastAsia"/>
              </w:rPr>
              <w:t xml:space="preserve">5.25 </w:t>
            </w:r>
            <w:bookmarkStart w:id="1036" w:name="■情報セキュリティ事象15ー1"/>
            <w:r w:rsidR="0087699A">
              <w:fldChar w:fldCharType="begin"/>
            </w:r>
            <w:r w:rsidR="0087699A">
              <w:rPr>
                <w:rFonts w:hint="eastAsia"/>
              </w:rPr>
              <w:instrText xml:space="preserve">HYPERLINK </w:instrText>
            </w:r>
            <w:r w:rsidR="0087699A">
              <w:instrText xml:space="preserve"> \l "</w:instrText>
            </w:r>
            <w:r w:rsidR="0087699A">
              <w:rPr>
                <w:rFonts w:hint="eastAsia"/>
              </w:rPr>
              <w:instrText>■情報セキュリティ事象</w:instrText>
            </w:r>
            <w:r w:rsidR="0087699A">
              <w:instrText>"</w:instrText>
            </w:r>
            <w:r w:rsidR="0087699A">
              <w:fldChar w:fldCharType="separate"/>
            </w:r>
            <w:r w:rsidRPr="0087699A">
              <w:rPr>
                <w:rStyle w:val="a7"/>
                <w:rFonts w:hint="eastAsia"/>
              </w:rPr>
              <w:t>情報セキュリティ事象</w:t>
            </w:r>
            <w:bookmarkEnd w:id="1036"/>
            <w:r w:rsidR="0087699A">
              <w:fldChar w:fldCharType="end"/>
            </w:r>
            <w:r w:rsidRPr="005C4A5D">
              <w:rPr>
                <w:rFonts w:hint="eastAsia"/>
              </w:rPr>
              <w:t>の評価及び決定</w:t>
            </w:r>
          </w:p>
        </w:tc>
        <w:tc>
          <w:tcPr>
            <w:tcW w:w="1672" w:type="dxa"/>
            <w:shd w:val="clear" w:color="auto" w:fill="FFE699"/>
            <w:hideMark/>
          </w:tcPr>
          <w:p w14:paraId="5F8B0D3A" w14:textId="77777777" w:rsidR="00445076" w:rsidRPr="005C4A5D" w:rsidRDefault="00445076">
            <w:pPr>
              <w:pStyle w:val="afff6"/>
            </w:pPr>
          </w:p>
        </w:tc>
      </w:tr>
      <w:tr w:rsidR="00F83140" w:rsidRPr="005C4A5D" w14:paraId="0F7C60EB" w14:textId="77777777">
        <w:trPr>
          <w:trHeight w:val="528"/>
        </w:trPr>
        <w:tc>
          <w:tcPr>
            <w:tcW w:w="3539" w:type="dxa"/>
            <w:shd w:val="clear" w:color="auto" w:fill="FFE699"/>
            <w:hideMark/>
          </w:tcPr>
          <w:p w14:paraId="070DF33F" w14:textId="4E9856AE" w:rsidR="00445076" w:rsidRPr="005C4A5D" w:rsidRDefault="00445076">
            <w:pPr>
              <w:pStyle w:val="afff6"/>
            </w:pPr>
            <w:r w:rsidRPr="005C4A5D">
              <w:rPr>
                <w:rFonts w:hint="eastAsia"/>
              </w:rPr>
              <w:t xml:space="preserve">5.7 </w:t>
            </w:r>
            <w:bookmarkStart w:id="1037" w:name="■脅威インテリジェンス15ー1"/>
            <w:r w:rsidR="0071481E">
              <w:fldChar w:fldCharType="begin"/>
            </w:r>
            <w:r w:rsidR="0071481E">
              <w:rPr>
                <w:rFonts w:hint="eastAsia"/>
              </w:rPr>
              <w:instrText xml:space="preserve">HYPERLINK </w:instrText>
            </w:r>
            <w:r w:rsidR="0071481E">
              <w:instrText xml:space="preserve"> \l "</w:instrText>
            </w:r>
            <w:r w:rsidR="0071481E">
              <w:rPr>
                <w:rFonts w:hint="eastAsia"/>
              </w:rPr>
              <w:instrText>■脅威インテリジェンス</w:instrText>
            </w:r>
            <w:r w:rsidR="0071481E">
              <w:instrText>"</w:instrText>
            </w:r>
            <w:r w:rsidR="0071481E">
              <w:fldChar w:fldCharType="separate"/>
            </w:r>
            <w:r w:rsidRPr="0071481E">
              <w:rPr>
                <w:rStyle w:val="a7"/>
                <w:rFonts w:hint="eastAsia"/>
              </w:rPr>
              <w:t>脅威インテリジェンス</w:t>
            </w:r>
            <w:bookmarkEnd w:id="1037"/>
            <w:r w:rsidR="0071481E">
              <w:fldChar w:fldCharType="end"/>
            </w:r>
          </w:p>
        </w:tc>
        <w:tc>
          <w:tcPr>
            <w:tcW w:w="1672" w:type="dxa"/>
            <w:shd w:val="clear" w:color="auto" w:fill="FFE699"/>
            <w:hideMark/>
          </w:tcPr>
          <w:p w14:paraId="3D3978DA" w14:textId="77777777" w:rsidR="00445076" w:rsidRPr="005C4A5D" w:rsidRDefault="00445076">
            <w:pPr>
              <w:pStyle w:val="afff6"/>
            </w:pPr>
          </w:p>
        </w:tc>
        <w:tc>
          <w:tcPr>
            <w:tcW w:w="3556" w:type="dxa"/>
            <w:shd w:val="clear" w:color="auto" w:fill="FFE699"/>
            <w:hideMark/>
          </w:tcPr>
          <w:p w14:paraId="60DE092D" w14:textId="77777777" w:rsidR="00445076" w:rsidRPr="005C4A5D" w:rsidRDefault="00445076">
            <w:pPr>
              <w:pStyle w:val="afff6"/>
            </w:pPr>
            <w:r w:rsidRPr="005C4A5D">
              <w:rPr>
                <w:rFonts w:hint="eastAsia"/>
              </w:rPr>
              <w:t>5.26 情報セキュリティインシデントへの対応</w:t>
            </w:r>
          </w:p>
        </w:tc>
        <w:tc>
          <w:tcPr>
            <w:tcW w:w="1672" w:type="dxa"/>
            <w:shd w:val="clear" w:color="auto" w:fill="FFE699"/>
            <w:hideMark/>
          </w:tcPr>
          <w:p w14:paraId="4112F637" w14:textId="77777777" w:rsidR="00445076" w:rsidRPr="005C4A5D" w:rsidRDefault="00445076">
            <w:pPr>
              <w:pStyle w:val="afff6"/>
            </w:pPr>
          </w:p>
        </w:tc>
      </w:tr>
      <w:tr w:rsidR="00F83140" w:rsidRPr="005C4A5D" w14:paraId="19645586" w14:textId="77777777">
        <w:trPr>
          <w:trHeight w:val="528"/>
        </w:trPr>
        <w:tc>
          <w:tcPr>
            <w:tcW w:w="3539" w:type="dxa"/>
            <w:shd w:val="clear" w:color="auto" w:fill="FFE699"/>
            <w:hideMark/>
          </w:tcPr>
          <w:p w14:paraId="319ECF0B" w14:textId="77777777" w:rsidR="00445076" w:rsidRPr="005C4A5D" w:rsidRDefault="00445076">
            <w:pPr>
              <w:pStyle w:val="afff6"/>
            </w:pPr>
            <w:r w:rsidRPr="005C4A5D">
              <w:rPr>
                <w:rFonts w:hint="eastAsia"/>
              </w:rPr>
              <w:t>5.8 プロジェクトマネジメントにおける情報セキュリティ</w:t>
            </w:r>
          </w:p>
        </w:tc>
        <w:tc>
          <w:tcPr>
            <w:tcW w:w="1672" w:type="dxa"/>
            <w:shd w:val="clear" w:color="auto" w:fill="FFE699"/>
            <w:hideMark/>
          </w:tcPr>
          <w:p w14:paraId="3479B143" w14:textId="77777777" w:rsidR="00445076" w:rsidRPr="005C4A5D" w:rsidRDefault="00445076">
            <w:pPr>
              <w:pStyle w:val="afff6"/>
            </w:pPr>
          </w:p>
        </w:tc>
        <w:tc>
          <w:tcPr>
            <w:tcW w:w="3556" w:type="dxa"/>
            <w:shd w:val="clear" w:color="auto" w:fill="FFE699"/>
            <w:hideMark/>
          </w:tcPr>
          <w:p w14:paraId="3B923021" w14:textId="77777777" w:rsidR="00445076" w:rsidRPr="005C4A5D" w:rsidRDefault="00445076">
            <w:pPr>
              <w:pStyle w:val="afff6"/>
            </w:pPr>
            <w:r w:rsidRPr="005C4A5D">
              <w:rPr>
                <w:rFonts w:hint="eastAsia"/>
              </w:rPr>
              <w:t>5.27 情報セキュリティインシデントからの学習</w:t>
            </w:r>
          </w:p>
        </w:tc>
        <w:tc>
          <w:tcPr>
            <w:tcW w:w="1672" w:type="dxa"/>
            <w:shd w:val="clear" w:color="auto" w:fill="FFE699"/>
            <w:hideMark/>
          </w:tcPr>
          <w:p w14:paraId="724D4531" w14:textId="77777777" w:rsidR="00445076" w:rsidRPr="005C4A5D" w:rsidRDefault="00445076">
            <w:pPr>
              <w:pStyle w:val="afff6"/>
            </w:pPr>
          </w:p>
        </w:tc>
      </w:tr>
      <w:tr w:rsidR="00F83140" w:rsidRPr="005C4A5D" w14:paraId="3AE0CAA0" w14:textId="77777777">
        <w:trPr>
          <w:trHeight w:val="528"/>
        </w:trPr>
        <w:tc>
          <w:tcPr>
            <w:tcW w:w="3539" w:type="dxa"/>
            <w:shd w:val="clear" w:color="auto" w:fill="FFE699"/>
            <w:hideMark/>
          </w:tcPr>
          <w:p w14:paraId="3931BEBC" w14:textId="77777777" w:rsidR="00445076" w:rsidRPr="005C4A5D" w:rsidRDefault="00445076">
            <w:pPr>
              <w:pStyle w:val="afff6"/>
            </w:pPr>
            <w:r w:rsidRPr="005C4A5D">
              <w:rPr>
                <w:rFonts w:hint="eastAsia"/>
              </w:rPr>
              <w:t>5.9 情報及びその他の関連資産の目録</w:t>
            </w:r>
          </w:p>
        </w:tc>
        <w:tc>
          <w:tcPr>
            <w:tcW w:w="1672" w:type="dxa"/>
            <w:shd w:val="clear" w:color="auto" w:fill="FFE699"/>
            <w:hideMark/>
          </w:tcPr>
          <w:p w14:paraId="446F0FF5" w14:textId="77777777" w:rsidR="00445076" w:rsidRPr="005C4A5D" w:rsidRDefault="00445076">
            <w:pPr>
              <w:pStyle w:val="afff6"/>
            </w:pPr>
          </w:p>
        </w:tc>
        <w:tc>
          <w:tcPr>
            <w:tcW w:w="3556" w:type="dxa"/>
            <w:shd w:val="clear" w:color="auto" w:fill="FFE699"/>
            <w:hideMark/>
          </w:tcPr>
          <w:p w14:paraId="73C405CA" w14:textId="77777777" w:rsidR="00445076" w:rsidRPr="005C4A5D" w:rsidRDefault="00445076">
            <w:pPr>
              <w:pStyle w:val="afff6"/>
            </w:pPr>
            <w:r w:rsidRPr="005C4A5D">
              <w:rPr>
                <w:rFonts w:hint="eastAsia"/>
              </w:rPr>
              <w:t>5.28 証拠の収集</w:t>
            </w:r>
          </w:p>
        </w:tc>
        <w:tc>
          <w:tcPr>
            <w:tcW w:w="1672" w:type="dxa"/>
            <w:shd w:val="clear" w:color="auto" w:fill="FFE699"/>
            <w:hideMark/>
          </w:tcPr>
          <w:p w14:paraId="421F03C7" w14:textId="77777777" w:rsidR="00445076" w:rsidRPr="005C4A5D" w:rsidRDefault="00445076">
            <w:pPr>
              <w:pStyle w:val="afff6"/>
            </w:pPr>
          </w:p>
        </w:tc>
      </w:tr>
      <w:tr w:rsidR="00F83140" w:rsidRPr="005C4A5D" w14:paraId="79CBB61F" w14:textId="77777777">
        <w:trPr>
          <w:trHeight w:val="528"/>
        </w:trPr>
        <w:tc>
          <w:tcPr>
            <w:tcW w:w="3539" w:type="dxa"/>
            <w:shd w:val="clear" w:color="auto" w:fill="FFE699"/>
            <w:hideMark/>
          </w:tcPr>
          <w:p w14:paraId="5CCA3417" w14:textId="77777777" w:rsidR="00445076" w:rsidRPr="005C4A5D" w:rsidRDefault="00445076">
            <w:pPr>
              <w:pStyle w:val="afff6"/>
            </w:pPr>
            <w:r w:rsidRPr="005C4A5D">
              <w:rPr>
                <w:rFonts w:hint="eastAsia"/>
              </w:rPr>
              <w:t>5.10 情報及びその他の関連資産の利用の許容範囲</w:t>
            </w:r>
          </w:p>
        </w:tc>
        <w:tc>
          <w:tcPr>
            <w:tcW w:w="1672" w:type="dxa"/>
            <w:shd w:val="clear" w:color="auto" w:fill="FFE699"/>
            <w:hideMark/>
          </w:tcPr>
          <w:p w14:paraId="543D39A2" w14:textId="77777777" w:rsidR="00445076" w:rsidRPr="005C4A5D" w:rsidRDefault="00445076">
            <w:pPr>
              <w:pStyle w:val="afff6"/>
            </w:pPr>
          </w:p>
        </w:tc>
        <w:tc>
          <w:tcPr>
            <w:tcW w:w="3556" w:type="dxa"/>
            <w:shd w:val="clear" w:color="auto" w:fill="FFE699"/>
            <w:hideMark/>
          </w:tcPr>
          <w:p w14:paraId="4BD8EF8A" w14:textId="77777777" w:rsidR="00445076" w:rsidRPr="005C4A5D" w:rsidRDefault="00445076">
            <w:pPr>
              <w:pStyle w:val="afff6"/>
            </w:pPr>
            <w:r w:rsidRPr="005C4A5D">
              <w:rPr>
                <w:rFonts w:hint="eastAsia"/>
              </w:rPr>
              <w:t>5.29 事業の中断・阻害時の情報セキュリティ</w:t>
            </w:r>
          </w:p>
        </w:tc>
        <w:tc>
          <w:tcPr>
            <w:tcW w:w="1672" w:type="dxa"/>
            <w:shd w:val="clear" w:color="auto" w:fill="FFE699"/>
            <w:hideMark/>
          </w:tcPr>
          <w:p w14:paraId="5C6A6C5B" w14:textId="77777777" w:rsidR="00445076" w:rsidRPr="005C4A5D" w:rsidRDefault="00445076">
            <w:pPr>
              <w:pStyle w:val="afff6"/>
            </w:pPr>
          </w:p>
        </w:tc>
      </w:tr>
      <w:tr w:rsidR="00F83140" w:rsidRPr="005C4A5D" w14:paraId="5997AE99" w14:textId="77777777">
        <w:trPr>
          <w:trHeight w:val="528"/>
        </w:trPr>
        <w:tc>
          <w:tcPr>
            <w:tcW w:w="3539" w:type="dxa"/>
            <w:shd w:val="clear" w:color="auto" w:fill="FFE699"/>
            <w:hideMark/>
          </w:tcPr>
          <w:p w14:paraId="1716C604" w14:textId="77777777" w:rsidR="00445076" w:rsidRPr="005C4A5D" w:rsidRDefault="00445076">
            <w:pPr>
              <w:pStyle w:val="afff6"/>
            </w:pPr>
            <w:r w:rsidRPr="005C4A5D">
              <w:rPr>
                <w:rFonts w:hint="eastAsia"/>
              </w:rPr>
              <w:t>5.11 資産の返却</w:t>
            </w:r>
          </w:p>
        </w:tc>
        <w:tc>
          <w:tcPr>
            <w:tcW w:w="1672" w:type="dxa"/>
            <w:shd w:val="clear" w:color="auto" w:fill="FFE699"/>
            <w:hideMark/>
          </w:tcPr>
          <w:p w14:paraId="5FB73994" w14:textId="77777777" w:rsidR="00445076" w:rsidRPr="005C4A5D" w:rsidRDefault="00445076">
            <w:pPr>
              <w:pStyle w:val="afff6"/>
            </w:pPr>
          </w:p>
        </w:tc>
        <w:tc>
          <w:tcPr>
            <w:tcW w:w="3556" w:type="dxa"/>
            <w:shd w:val="clear" w:color="auto" w:fill="FFE699"/>
            <w:hideMark/>
          </w:tcPr>
          <w:p w14:paraId="1328D077" w14:textId="77777777" w:rsidR="00445076" w:rsidRPr="005C4A5D" w:rsidRDefault="00445076">
            <w:pPr>
              <w:pStyle w:val="afff6"/>
            </w:pPr>
            <w:r w:rsidRPr="005C4A5D">
              <w:rPr>
                <w:rFonts w:hint="eastAsia"/>
              </w:rPr>
              <w:t>5.30 事業継続のためのICTの備え</w:t>
            </w:r>
          </w:p>
        </w:tc>
        <w:tc>
          <w:tcPr>
            <w:tcW w:w="1672" w:type="dxa"/>
            <w:shd w:val="clear" w:color="auto" w:fill="FFE699"/>
            <w:hideMark/>
          </w:tcPr>
          <w:p w14:paraId="1FD215B6" w14:textId="77777777" w:rsidR="00445076" w:rsidRPr="005C4A5D" w:rsidRDefault="00445076">
            <w:pPr>
              <w:pStyle w:val="afff6"/>
            </w:pPr>
          </w:p>
        </w:tc>
      </w:tr>
      <w:tr w:rsidR="00F83140" w:rsidRPr="005C4A5D" w14:paraId="52385B9E" w14:textId="77777777">
        <w:trPr>
          <w:trHeight w:val="528"/>
        </w:trPr>
        <w:tc>
          <w:tcPr>
            <w:tcW w:w="3539" w:type="dxa"/>
            <w:shd w:val="clear" w:color="auto" w:fill="FFE699"/>
            <w:hideMark/>
          </w:tcPr>
          <w:p w14:paraId="2B12085D" w14:textId="77777777" w:rsidR="00445076" w:rsidRPr="005C4A5D" w:rsidRDefault="00445076">
            <w:pPr>
              <w:pStyle w:val="afff6"/>
            </w:pPr>
            <w:r w:rsidRPr="005C4A5D">
              <w:rPr>
                <w:rFonts w:hint="eastAsia"/>
              </w:rPr>
              <w:t>5.12 情報の分類</w:t>
            </w:r>
          </w:p>
        </w:tc>
        <w:tc>
          <w:tcPr>
            <w:tcW w:w="1672" w:type="dxa"/>
            <w:shd w:val="clear" w:color="auto" w:fill="FFE699"/>
            <w:hideMark/>
          </w:tcPr>
          <w:p w14:paraId="6DD79706" w14:textId="77777777" w:rsidR="00445076" w:rsidRPr="005C4A5D" w:rsidRDefault="00445076">
            <w:pPr>
              <w:pStyle w:val="afff6"/>
            </w:pPr>
          </w:p>
        </w:tc>
        <w:tc>
          <w:tcPr>
            <w:tcW w:w="3556" w:type="dxa"/>
            <w:shd w:val="clear" w:color="auto" w:fill="FFE699"/>
            <w:hideMark/>
          </w:tcPr>
          <w:p w14:paraId="02C9A6B6" w14:textId="77777777" w:rsidR="00445076" w:rsidRPr="005C4A5D" w:rsidRDefault="00445076">
            <w:pPr>
              <w:pStyle w:val="afff6"/>
            </w:pPr>
            <w:r w:rsidRPr="005C4A5D">
              <w:rPr>
                <w:rFonts w:hint="eastAsia"/>
              </w:rPr>
              <w:t>5.31 法令、規制及び契約上の要求事項</w:t>
            </w:r>
          </w:p>
        </w:tc>
        <w:tc>
          <w:tcPr>
            <w:tcW w:w="1672" w:type="dxa"/>
            <w:shd w:val="clear" w:color="auto" w:fill="FFE699"/>
            <w:hideMark/>
          </w:tcPr>
          <w:p w14:paraId="0D0D4C64" w14:textId="77777777" w:rsidR="00445076" w:rsidRPr="005C4A5D" w:rsidRDefault="00445076">
            <w:pPr>
              <w:pStyle w:val="afff6"/>
            </w:pPr>
          </w:p>
        </w:tc>
      </w:tr>
      <w:tr w:rsidR="00F83140" w:rsidRPr="005C4A5D" w14:paraId="7449DD13" w14:textId="77777777">
        <w:trPr>
          <w:trHeight w:val="528"/>
        </w:trPr>
        <w:tc>
          <w:tcPr>
            <w:tcW w:w="3539" w:type="dxa"/>
            <w:shd w:val="clear" w:color="auto" w:fill="FFE699"/>
            <w:hideMark/>
          </w:tcPr>
          <w:p w14:paraId="571F8B36" w14:textId="77777777" w:rsidR="00445076" w:rsidRPr="005C4A5D" w:rsidRDefault="00445076">
            <w:pPr>
              <w:pStyle w:val="afff6"/>
            </w:pPr>
            <w:r w:rsidRPr="005C4A5D">
              <w:rPr>
                <w:rFonts w:hint="eastAsia"/>
              </w:rPr>
              <w:t>5.13 情報のラベル付け</w:t>
            </w:r>
          </w:p>
        </w:tc>
        <w:tc>
          <w:tcPr>
            <w:tcW w:w="1672" w:type="dxa"/>
            <w:shd w:val="clear" w:color="auto" w:fill="FFE699"/>
            <w:hideMark/>
          </w:tcPr>
          <w:p w14:paraId="702C8AD4" w14:textId="77777777" w:rsidR="00445076" w:rsidRPr="005C4A5D" w:rsidRDefault="00445076">
            <w:pPr>
              <w:pStyle w:val="afff6"/>
            </w:pPr>
          </w:p>
        </w:tc>
        <w:tc>
          <w:tcPr>
            <w:tcW w:w="3556" w:type="dxa"/>
            <w:shd w:val="clear" w:color="auto" w:fill="FFE699"/>
            <w:hideMark/>
          </w:tcPr>
          <w:p w14:paraId="77D6DCA6" w14:textId="77777777" w:rsidR="00445076" w:rsidRPr="005C4A5D" w:rsidRDefault="00445076">
            <w:pPr>
              <w:pStyle w:val="afff6"/>
            </w:pPr>
            <w:r w:rsidRPr="005C4A5D">
              <w:rPr>
                <w:rFonts w:hint="eastAsia"/>
              </w:rPr>
              <w:t>5.32 知的財産権</w:t>
            </w:r>
          </w:p>
        </w:tc>
        <w:tc>
          <w:tcPr>
            <w:tcW w:w="1672" w:type="dxa"/>
            <w:shd w:val="clear" w:color="auto" w:fill="FFE699"/>
            <w:hideMark/>
          </w:tcPr>
          <w:p w14:paraId="08DBD367" w14:textId="77777777" w:rsidR="00445076" w:rsidRPr="005C4A5D" w:rsidRDefault="00445076">
            <w:pPr>
              <w:pStyle w:val="afff6"/>
            </w:pPr>
          </w:p>
        </w:tc>
      </w:tr>
      <w:tr w:rsidR="00F83140" w:rsidRPr="005C4A5D" w14:paraId="01775235" w14:textId="77777777">
        <w:trPr>
          <w:trHeight w:val="528"/>
        </w:trPr>
        <w:tc>
          <w:tcPr>
            <w:tcW w:w="3539" w:type="dxa"/>
            <w:shd w:val="clear" w:color="auto" w:fill="FFE699"/>
            <w:hideMark/>
          </w:tcPr>
          <w:p w14:paraId="50B306C1" w14:textId="77777777" w:rsidR="00445076" w:rsidRPr="005C4A5D" w:rsidRDefault="00445076">
            <w:pPr>
              <w:pStyle w:val="afff6"/>
            </w:pPr>
            <w:r w:rsidRPr="005C4A5D">
              <w:rPr>
                <w:rFonts w:hint="eastAsia"/>
              </w:rPr>
              <w:t>5.14 情報転送</w:t>
            </w:r>
          </w:p>
        </w:tc>
        <w:tc>
          <w:tcPr>
            <w:tcW w:w="1672" w:type="dxa"/>
            <w:shd w:val="clear" w:color="auto" w:fill="FFE699"/>
            <w:hideMark/>
          </w:tcPr>
          <w:p w14:paraId="7F1706D5" w14:textId="77777777" w:rsidR="00445076" w:rsidRPr="005C4A5D" w:rsidRDefault="00445076">
            <w:pPr>
              <w:pStyle w:val="afff6"/>
            </w:pPr>
          </w:p>
        </w:tc>
        <w:tc>
          <w:tcPr>
            <w:tcW w:w="3556" w:type="dxa"/>
            <w:shd w:val="clear" w:color="auto" w:fill="FFE699"/>
            <w:hideMark/>
          </w:tcPr>
          <w:p w14:paraId="316E08B9" w14:textId="77777777" w:rsidR="00445076" w:rsidRPr="005C4A5D" w:rsidRDefault="00445076">
            <w:pPr>
              <w:pStyle w:val="afff6"/>
            </w:pPr>
            <w:r w:rsidRPr="005C4A5D">
              <w:rPr>
                <w:rFonts w:hint="eastAsia"/>
              </w:rPr>
              <w:t>5.33 記録の保護</w:t>
            </w:r>
          </w:p>
        </w:tc>
        <w:tc>
          <w:tcPr>
            <w:tcW w:w="1672" w:type="dxa"/>
            <w:shd w:val="clear" w:color="auto" w:fill="FFE699"/>
            <w:hideMark/>
          </w:tcPr>
          <w:p w14:paraId="6551780C" w14:textId="77777777" w:rsidR="00445076" w:rsidRPr="005C4A5D" w:rsidRDefault="00445076">
            <w:pPr>
              <w:pStyle w:val="afff6"/>
            </w:pPr>
          </w:p>
        </w:tc>
      </w:tr>
      <w:tr w:rsidR="00F83140" w:rsidRPr="005C4A5D" w14:paraId="6ED50F82" w14:textId="77777777">
        <w:trPr>
          <w:trHeight w:val="528"/>
        </w:trPr>
        <w:tc>
          <w:tcPr>
            <w:tcW w:w="3539" w:type="dxa"/>
            <w:shd w:val="clear" w:color="auto" w:fill="FFE699"/>
            <w:hideMark/>
          </w:tcPr>
          <w:p w14:paraId="599979AB" w14:textId="142890A2" w:rsidR="00445076" w:rsidRPr="005C4A5D" w:rsidRDefault="00445076">
            <w:pPr>
              <w:pStyle w:val="afff6"/>
            </w:pPr>
            <w:r w:rsidRPr="005C4A5D">
              <w:rPr>
                <w:rFonts w:hint="eastAsia"/>
              </w:rPr>
              <w:t xml:space="preserve">5.15 </w:t>
            </w:r>
            <w:bookmarkStart w:id="1038" w:name="■アクセス制御15ー1"/>
            <w:r w:rsidR="00450637">
              <w:fldChar w:fldCharType="begin"/>
            </w:r>
            <w:r w:rsidR="00450637">
              <w:rPr>
                <w:rFonts w:hint="eastAsia"/>
              </w:rPr>
              <w:instrText xml:space="preserve">HYPERLINK </w:instrText>
            </w:r>
            <w:r w:rsidR="00450637">
              <w:instrText xml:space="preserve"> \l "</w:instrText>
            </w:r>
            <w:r w:rsidR="00450637">
              <w:rPr>
                <w:rFonts w:hint="eastAsia"/>
              </w:rPr>
              <w:instrText>■アクセス制御</w:instrText>
            </w:r>
            <w:r w:rsidR="00450637">
              <w:instrText>"</w:instrText>
            </w:r>
            <w:r w:rsidR="00450637">
              <w:fldChar w:fldCharType="separate"/>
            </w:r>
            <w:r w:rsidRPr="00450637">
              <w:rPr>
                <w:rStyle w:val="a7"/>
                <w:rFonts w:hint="eastAsia"/>
              </w:rPr>
              <w:t>アクセス制御</w:t>
            </w:r>
            <w:bookmarkEnd w:id="1038"/>
            <w:r w:rsidR="00450637">
              <w:fldChar w:fldCharType="end"/>
            </w:r>
          </w:p>
        </w:tc>
        <w:tc>
          <w:tcPr>
            <w:tcW w:w="1672" w:type="dxa"/>
            <w:shd w:val="clear" w:color="auto" w:fill="FFE699"/>
            <w:hideMark/>
          </w:tcPr>
          <w:p w14:paraId="6FDD7AB9" w14:textId="77777777" w:rsidR="00445076" w:rsidRPr="005C4A5D" w:rsidRDefault="00445076">
            <w:pPr>
              <w:pStyle w:val="afff6"/>
            </w:pPr>
          </w:p>
        </w:tc>
        <w:tc>
          <w:tcPr>
            <w:tcW w:w="3556" w:type="dxa"/>
            <w:shd w:val="clear" w:color="auto" w:fill="FFE699"/>
            <w:hideMark/>
          </w:tcPr>
          <w:p w14:paraId="1EB9FC34" w14:textId="05C71E12" w:rsidR="00445076" w:rsidRPr="005C4A5D" w:rsidRDefault="00445076">
            <w:pPr>
              <w:pStyle w:val="afff6"/>
            </w:pPr>
            <w:r w:rsidRPr="005C4A5D">
              <w:rPr>
                <w:rFonts w:hint="eastAsia"/>
              </w:rPr>
              <w:t>5.34 プライバシー及び</w:t>
            </w:r>
            <w:bookmarkStart w:id="1039" w:name="■PII15ー1"/>
            <w:r w:rsidR="00800751">
              <w:fldChar w:fldCharType="begin"/>
            </w:r>
            <w:r w:rsidR="00800751">
              <w:rPr>
                <w:rFonts w:hint="eastAsia"/>
              </w:rPr>
              <w:instrText xml:space="preserve">HYPERLINK </w:instrText>
            </w:r>
            <w:r w:rsidR="00800751">
              <w:instrText xml:space="preserve"> \l "</w:instrText>
            </w:r>
            <w:r w:rsidR="00800751">
              <w:rPr>
                <w:rFonts w:hint="eastAsia"/>
              </w:rPr>
              <w:instrText>■</w:instrText>
            </w:r>
            <w:r w:rsidR="00800751">
              <w:instrText>PII"</w:instrText>
            </w:r>
            <w:r w:rsidR="00800751">
              <w:fldChar w:fldCharType="separate"/>
            </w:r>
            <w:r w:rsidRPr="00800751">
              <w:rPr>
                <w:rStyle w:val="a7"/>
                <w:rFonts w:hint="eastAsia"/>
              </w:rPr>
              <w:t>PII</w:t>
            </w:r>
            <w:bookmarkEnd w:id="1039"/>
            <w:r w:rsidR="00800751">
              <w:fldChar w:fldCharType="end"/>
            </w:r>
            <w:r w:rsidRPr="005C4A5D">
              <w:rPr>
                <w:rFonts w:hint="eastAsia"/>
              </w:rPr>
              <w:t>の保護</w:t>
            </w:r>
          </w:p>
        </w:tc>
        <w:tc>
          <w:tcPr>
            <w:tcW w:w="1672" w:type="dxa"/>
            <w:shd w:val="clear" w:color="auto" w:fill="FFE699"/>
            <w:hideMark/>
          </w:tcPr>
          <w:p w14:paraId="600D0711" w14:textId="77777777" w:rsidR="00445076" w:rsidRPr="005C4A5D" w:rsidRDefault="00445076">
            <w:pPr>
              <w:pStyle w:val="afff6"/>
            </w:pPr>
          </w:p>
        </w:tc>
      </w:tr>
      <w:tr w:rsidR="00F83140" w:rsidRPr="005C4A5D" w14:paraId="3A5D1EB9" w14:textId="77777777">
        <w:trPr>
          <w:trHeight w:val="528"/>
        </w:trPr>
        <w:tc>
          <w:tcPr>
            <w:tcW w:w="3539" w:type="dxa"/>
            <w:shd w:val="clear" w:color="auto" w:fill="FFE699"/>
            <w:hideMark/>
          </w:tcPr>
          <w:p w14:paraId="7EC0E37C" w14:textId="77777777" w:rsidR="00445076" w:rsidRPr="005C4A5D" w:rsidRDefault="00445076">
            <w:pPr>
              <w:pStyle w:val="afff6"/>
            </w:pPr>
            <w:r w:rsidRPr="005C4A5D">
              <w:rPr>
                <w:rFonts w:hint="eastAsia"/>
              </w:rPr>
              <w:t>5.16 識別情報の管理</w:t>
            </w:r>
          </w:p>
        </w:tc>
        <w:tc>
          <w:tcPr>
            <w:tcW w:w="1672" w:type="dxa"/>
            <w:shd w:val="clear" w:color="auto" w:fill="FFE699"/>
            <w:hideMark/>
          </w:tcPr>
          <w:p w14:paraId="48E41697" w14:textId="77777777" w:rsidR="00445076" w:rsidRPr="005C4A5D" w:rsidRDefault="00445076">
            <w:pPr>
              <w:pStyle w:val="afff6"/>
            </w:pPr>
          </w:p>
        </w:tc>
        <w:tc>
          <w:tcPr>
            <w:tcW w:w="3556" w:type="dxa"/>
            <w:shd w:val="clear" w:color="auto" w:fill="FFE699"/>
            <w:hideMark/>
          </w:tcPr>
          <w:p w14:paraId="71437326" w14:textId="77777777" w:rsidR="00445076" w:rsidRPr="005C4A5D" w:rsidRDefault="00445076">
            <w:pPr>
              <w:pStyle w:val="afff6"/>
            </w:pPr>
            <w:r w:rsidRPr="005C4A5D">
              <w:rPr>
                <w:rFonts w:hint="eastAsia"/>
              </w:rPr>
              <w:t>5.35 情報セキュリティの独立したレビュー</w:t>
            </w:r>
          </w:p>
        </w:tc>
        <w:tc>
          <w:tcPr>
            <w:tcW w:w="1672" w:type="dxa"/>
            <w:shd w:val="clear" w:color="auto" w:fill="FFE699"/>
            <w:hideMark/>
          </w:tcPr>
          <w:p w14:paraId="43A55FE8" w14:textId="77777777" w:rsidR="00445076" w:rsidRPr="005C4A5D" w:rsidRDefault="00445076">
            <w:pPr>
              <w:pStyle w:val="afff6"/>
            </w:pPr>
          </w:p>
        </w:tc>
      </w:tr>
      <w:tr w:rsidR="00F83140" w:rsidRPr="005C4A5D" w14:paraId="1F3005B3" w14:textId="77777777">
        <w:trPr>
          <w:trHeight w:val="528"/>
        </w:trPr>
        <w:tc>
          <w:tcPr>
            <w:tcW w:w="3539" w:type="dxa"/>
            <w:shd w:val="clear" w:color="auto" w:fill="FFE699"/>
            <w:hideMark/>
          </w:tcPr>
          <w:p w14:paraId="21707813" w14:textId="77777777" w:rsidR="00445076" w:rsidRPr="005C4A5D" w:rsidRDefault="00445076">
            <w:pPr>
              <w:pStyle w:val="afff6"/>
            </w:pPr>
            <w:r w:rsidRPr="005C4A5D">
              <w:rPr>
                <w:rFonts w:hint="eastAsia"/>
              </w:rPr>
              <w:t>5.17 認証情報</w:t>
            </w:r>
          </w:p>
        </w:tc>
        <w:tc>
          <w:tcPr>
            <w:tcW w:w="1672" w:type="dxa"/>
            <w:shd w:val="clear" w:color="auto" w:fill="FFE699"/>
            <w:hideMark/>
          </w:tcPr>
          <w:p w14:paraId="72BB34B6" w14:textId="77777777" w:rsidR="00445076" w:rsidRPr="005C4A5D" w:rsidRDefault="00445076">
            <w:pPr>
              <w:pStyle w:val="afff6"/>
            </w:pPr>
          </w:p>
        </w:tc>
        <w:tc>
          <w:tcPr>
            <w:tcW w:w="3556" w:type="dxa"/>
            <w:shd w:val="clear" w:color="auto" w:fill="FFE699"/>
            <w:hideMark/>
          </w:tcPr>
          <w:p w14:paraId="12E212B8" w14:textId="77777777" w:rsidR="00445076" w:rsidRPr="005C4A5D" w:rsidRDefault="00445076">
            <w:pPr>
              <w:pStyle w:val="afff6"/>
            </w:pPr>
            <w:r w:rsidRPr="005C4A5D">
              <w:rPr>
                <w:rFonts w:hint="eastAsia"/>
              </w:rPr>
              <w:t>5.36 情報セキュリティのための方針群、規則及び標準の順守</w:t>
            </w:r>
          </w:p>
        </w:tc>
        <w:tc>
          <w:tcPr>
            <w:tcW w:w="1672" w:type="dxa"/>
            <w:shd w:val="clear" w:color="auto" w:fill="FFE699"/>
            <w:hideMark/>
          </w:tcPr>
          <w:p w14:paraId="05F4E634" w14:textId="77777777" w:rsidR="00445076" w:rsidRPr="005C4A5D" w:rsidRDefault="00445076">
            <w:pPr>
              <w:pStyle w:val="afff6"/>
            </w:pPr>
          </w:p>
        </w:tc>
      </w:tr>
      <w:tr w:rsidR="00F83140" w:rsidRPr="005C4A5D" w14:paraId="20432D82" w14:textId="77777777">
        <w:trPr>
          <w:trHeight w:val="528"/>
        </w:trPr>
        <w:tc>
          <w:tcPr>
            <w:tcW w:w="3539" w:type="dxa"/>
            <w:shd w:val="clear" w:color="auto" w:fill="FFE699"/>
            <w:hideMark/>
          </w:tcPr>
          <w:p w14:paraId="10576F55" w14:textId="77777777" w:rsidR="00445076" w:rsidRPr="005C4A5D" w:rsidRDefault="00445076">
            <w:pPr>
              <w:pStyle w:val="afff6"/>
            </w:pPr>
            <w:r w:rsidRPr="005C4A5D">
              <w:rPr>
                <w:rFonts w:hint="eastAsia"/>
              </w:rPr>
              <w:t>5.18 アクセス権</w:t>
            </w:r>
          </w:p>
        </w:tc>
        <w:tc>
          <w:tcPr>
            <w:tcW w:w="1672" w:type="dxa"/>
            <w:shd w:val="clear" w:color="auto" w:fill="FFE699"/>
            <w:hideMark/>
          </w:tcPr>
          <w:p w14:paraId="0556D86A" w14:textId="77777777" w:rsidR="00445076" w:rsidRPr="005C4A5D" w:rsidRDefault="00445076">
            <w:pPr>
              <w:pStyle w:val="afff6"/>
            </w:pPr>
          </w:p>
        </w:tc>
        <w:tc>
          <w:tcPr>
            <w:tcW w:w="3556" w:type="dxa"/>
            <w:shd w:val="clear" w:color="auto" w:fill="FFE699"/>
            <w:hideMark/>
          </w:tcPr>
          <w:p w14:paraId="6FB90763" w14:textId="77777777" w:rsidR="00445076" w:rsidRPr="005C4A5D" w:rsidRDefault="00445076">
            <w:pPr>
              <w:pStyle w:val="afff6"/>
            </w:pPr>
            <w:r w:rsidRPr="005C4A5D">
              <w:rPr>
                <w:rFonts w:hint="eastAsia"/>
              </w:rPr>
              <w:t>5.37 操作手順書</w:t>
            </w:r>
          </w:p>
        </w:tc>
        <w:tc>
          <w:tcPr>
            <w:tcW w:w="1672" w:type="dxa"/>
            <w:shd w:val="clear" w:color="auto" w:fill="FFE699"/>
            <w:hideMark/>
          </w:tcPr>
          <w:p w14:paraId="285D599A" w14:textId="77777777" w:rsidR="00445076" w:rsidRPr="005C4A5D" w:rsidRDefault="00445076">
            <w:pPr>
              <w:pStyle w:val="afff6"/>
            </w:pPr>
          </w:p>
        </w:tc>
      </w:tr>
      <w:tr w:rsidR="00F83140" w:rsidRPr="005C4A5D" w14:paraId="3CD82BA8" w14:textId="77777777">
        <w:trPr>
          <w:trHeight w:val="528"/>
        </w:trPr>
        <w:tc>
          <w:tcPr>
            <w:tcW w:w="3539" w:type="dxa"/>
            <w:shd w:val="clear" w:color="auto" w:fill="FFE699"/>
            <w:hideMark/>
          </w:tcPr>
          <w:p w14:paraId="4C358F6B" w14:textId="77777777" w:rsidR="00445076" w:rsidRPr="005C4A5D" w:rsidRDefault="00445076">
            <w:pPr>
              <w:pStyle w:val="afff6"/>
            </w:pPr>
            <w:r w:rsidRPr="005C4A5D">
              <w:rPr>
                <w:rFonts w:hint="eastAsia"/>
              </w:rPr>
              <w:t>5.19 供給者関係における情報セキュリティ</w:t>
            </w:r>
          </w:p>
        </w:tc>
        <w:tc>
          <w:tcPr>
            <w:tcW w:w="1672" w:type="dxa"/>
            <w:shd w:val="clear" w:color="auto" w:fill="FFE699"/>
            <w:hideMark/>
          </w:tcPr>
          <w:p w14:paraId="3DCBE8BE" w14:textId="77777777" w:rsidR="00445076" w:rsidRPr="005C4A5D" w:rsidRDefault="00445076">
            <w:pPr>
              <w:pStyle w:val="afff6"/>
            </w:pPr>
          </w:p>
        </w:tc>
        <w:tc>
          <w:tcPr>
            <w:tcW w:w="3556" w:type="dxa"/>
            <w:shd w:val="clear" w:color="auto" w:fill="FFE699"/>
            <w:hideMark/>
          </w:tcPr>
          <w:p w14:paraId="52AC97F0" w14:textId="77777777" w:rsidR="00445076" w:rsidRPr="005C4A5D" w:rsidRDefault="00445076">
            <w:pPr>
              <w:pStyle w:val="afff6"/>
            </w:pPr>
          </w:p>
        </w:tc>
        <w:tc>
          <w:tcPr>
            <w:tcW w:w="1672" w:type="dxa"/>
            <w:shd w:val="clear" w:color="auto" w:fill="FFE699"/>
            <w:hideMark/>
          </w:tcPr>
          <w:p w14:paraId="424DC700" w14:textId="77777777" w:rsidR="00445076" w:rsidRPr="005C4A5D" w:rsidRDefault="00445076">
            <w:pPr>
              <w:pStyle w:val="afff6"/>
            </w:pPr>
          </w:p>
        </w:tc>
      </w:tr>
    </w:tbl>
    <w:p w14:paraId="4C0FB202" w14:textId="77777777" w:rsidR="00445076" w:rsidRDefault="00445076"/>
    <w:p w14:paraId="112CD8BC" w14:textId="0F93AE4D" w:rsidR="00445076" w:rsidRDefault="00445076">
      <w:r w:rsidRPr="004166D2">
        <w:rPr>
          <w:rFonts w:hint="eastAsia"/>
        </w:rPr>
        <w:t>対策基準の内容は、基本方針とともに公開可能なものとして作成します。</w:t>
      </w:r>
      <w:bookmarkStart w:id="1040" w:name="■ISMS15ー1"/>
      <w:r w:rsidR="00BB4518">
        <w:fldChar w:fldCharType="begin"/>
      </w:r>
      <w:r w:rsidR="00BB4518">
        <w:instrText>HYPERLINK  \l "■ISMS"</w:instrText>
      </w:r>
      <w:r w:rsidR="00BB4518">
        <w:fldChar w:fldCharType="separate"/>
      </w:r>
      <w:r w:rsidRPr="00BB4518">
        <w:rPr>
          <w:rStyle w:val="a7"/>
        </w:rPr>
        <w:t>ISMS</w:t>
      </w:r>
      <w:bookmarkEnd w:id="1040"/>
      <w:r w:rsidR="00BB4518">
        <w:fldChar w:fldCharType="end"/>
      </w:r>
      <w:r w:rsidRPr="004166D2">
        <w:t>に基づく管理策を用いて対策基準を策定する際は、ISO/IEC 27001:2022の文献を参照しながら作成してください。</w:t>
      </w:r>
    </w:p>
    <w:p w14:paraId="00836E41" w14:textId="77777777" w:rsidR="00445076" w:rsidRDefault="00445076"/>
    <w:tbl>
      <w:tblPr>
        <w:tblStyle w:val="aa"/>
        <w:tblW w:w="0" w:type="auto"/>
        <w:tblLook w:val="04A0" w:firstRow="1" w:lastRow="0" w:firstColumn="1" w:lastColumn="0" w:noHBand="0" w:noVBand="1"/>
      </w:tblPr>
      <w:tblGrid>
        <w:gridCol w:w="10456"/>
      </w:tblGrid>
      <w:tr w:rsidR="00445076" w14:paraId="49FFBC89" w14:textId="77777777">
        <w:tc>
          <w:tcPr>
            <w:tcW w:w="10456" w:type="dxa"/>
            <w:shd w:val="clear" w:color="auto" w:fill="2F5597"/>
          </w:tcPr>
          <w:p w14:paraId="4D2971CE" w14:textId="1937D8C9" w:rsidR="00445076" w:rsidRDefault="00445076">
            <w:pPr>
              <w:pStyle w:val="aff0"/>
            </w:pPr>
            <w:r>
              <w:rPr>
                <w:rFonts w:hint="eastAsia"/>
              </w:rPr>
              <w:t>対策基準</w:t>
            </w:r>
            <w:r w:rsidR="009A5CE0">
              <w:rPr>
                <w:rFonts w:hint="eastAsia"/>
              </w:rPr>
              <w:t>（</w:t>
            </w:r>
            <w:r>
              <w:rPr>
                <w:rFonts w:hint="eastAsia"/>
              </w:rPr>
              <w:t>例）</w:t>
            </w:r>
          </w:p>
        </w:tc>
      </w:tr>
      <w:tr w:rsidR="00445076" w14:paraId="35056F7D" w14:textId="77777777">
        <w:tc>
          <w:tcPr>
            <w:tcW w:w="10456" w:type="dxa"/>
          </w:tcPr>
          <w:p w14:paraId="72F0AAC2" w14:textId="77777777" w:rsidR="00445076" w:rsidRPr="006450E3" w:rsidRDefault="00445076">
            <w:pPr>
              <w:pStyle w:val="afff8"/>
            </w:pPr>
            <w:r w:rsidRPr="006450E3">
              <w:t>5.1 情報セキュリティのための方針群</w:t>
            </w:r>
          </w:p>
          <w:p w14:paraId="15D3D043" w14:textId="77777777" w:rsidR="00445076" w:rsidRPr="006450E3" w:rsidRDefault="00445076">
            <w:pPr>
              <w:pStyle w:val="afff6"/>
            </w:pPr>
            <w:r w:rsidRPr="006450E3">
              <w:rPr>
                <w:rFonts w:hint="eastAsia"/>
              </w:rPr>
              <w:t>情報セキュリティ方針およびトピック固有の個別方針は、これを定義し、経営陣によって承認され、発行し、関連する要員および関連する利害関係者へ伝達し認識され、計画した間隔でおよび重要な変化が発生した場合にレビューしなければならない。</w:t>
            </w:r>
          </w:p>
          <w:p w14:paraId="79E95083" w14:textId="77777777" w:rsidR="00445076" w:rsidRPr="006450E3" w:rsidRDefault="00445076">
            <w:pPr>
              <w:pStyle w:val="afff6"/>
            </w:pPr>
          </w:p>
          <w:p w14:paraId="06C297F2" w14:textId="77777777" w:rsidR="00445076" w:rsidRPr="006450E3" w:rsidRDefault="00445076">
            <w:pPr>
              <w:pStyle w:val="afff8"/>
            </w:pPr>
            <w:r w:rsidRPr="006450E3">
              <w:t>5.2 情報セキュリティの役割及び責任</w:t>
            </w:r>
          </w:p>
          <w:p w14:paraId="724BD72F" w14:textId="77777777" w:rsidR="00445076" w:rsidRPr="006450E3" w:rsidRDefault="00445076">
            <w:pPr>
              <w:pStyle w:val="afff6"/>
            </w:pPr>
            <w:r w:rsidRPr="006450E3">
              <w:rPr>
                <w:rFonts w:hint="eastAsia"/>
              </w:rPr>
              <w:t>情報セキュリティの役割および責任を、組織の要求に従って定め、割り当てなければならない。</w:t>
            </w:r>
          </w:p>
          <w:p w14:paraId="628B0FB9" w14:textId="77777777" w:rsidR="00445076" w:rsidRPr="006450E3" w:rsidRDefault="00445076">
            <w:pPr>
              <w:pStyle w:val="afff6"/>
            </w:pPr>
          </w:p>
          <w:p w14:paraId="0BE70A8C" w14:textId="77777777" w:rsidR="00445076" w:rsidRPr="006450E3" w:rsidRDefault="00445076">
            <w:pPr>
              <w:pStyle w:val="afff8"/>
            </w:pPr>
            <w:r w:rsidRPr="006450E3">
              <w:t>5.3 職務の分離</w:t>
            </w:r>
          </w:p>
          <w:p w14:paraId="398C4446" w14:textId="77777777" w:rsidR="00445076" w:rsidRPr="006450E3" w:rsidRDefault="00445076">
            <w:pPr>
              <w:pStyle w:val="afff6"/>
            </w:pPr>
            <w:r w:rsidRPr="006450E3">
              <w:rPr>
                <w:rFonts w:hint="eastAsia"/>
              </w:rPr>
              <w:t>相反する職務および責任範囲は、分離しなければならない。</w:t>
            </w:r>
          </w:p>
          <w:p w14:paraId="5523F9BC" w14:textId="77777777" w:rsidR="00445076" w:rsidRPr="006450E3" w:rsidRDefault="00445076">
            <w:pPr>
              <w:pStyle w:val="afff6"/>
            </w:pPr>
          </w:p>
          <w:p w14:paraId="60308600" w14:textId="77777777" w:rsidR="00445076" w:rsidRPr="006450E3" w:rsidRDefault="00445076">
            <w:pPr>
              <w:pStyle w:val="afff8"/>
            </w:pPr>
            <w:r w:rsidRPr="006450E3">
              <w:t>5.4 経営陣の責任</w:t>
            </w:r>
          </w:p>
          <w:p w14:paraId="40918CA2" w14:textId="77777777" w:rsidR="00445076" w:rsidRPr="006450E3" w:rsidRDefault="00445076">
            <w:pPr>
              <w:pStyle w:val="afff6"/>
            </w:pPr>
            <w:r w:rsidRPr="006450E3">
              <w:rPr>
                <w:rFonts w:hint="eastAsia"/>
              </w:rPr>
              <w:t>経営陣は、組織の確立された情報セキュリティ方針、トピック固有の個別方針および手順に従った情報セキュリティの適用を、すべての要員に要求しなければならない。</w:t>
            </w:r>
          </w:p>
          <w:p w14:paraId="2ACD0C81" w14:textId="77777777" w:rsidR="00445076" w:rsidRPr="006450E3" w:rsidRDefault="00445076">
            <w:pPr>
              <w:pStyle w:val="afff6"/>
            </w:pPr>
          </w:p>
          <w:p w14:paraId="176568B0" w14:textId="77777777" w:rsidR="00445076" w:rsidRPr="006450E3" w:rsidRDefault="00445076">
            <w:pPr>
              <w:pStyle w:val="afff8"/>
            </w:pPr>
            <w:r w:rsidRPr="006450E3">
              <w:t>5.5 関係当局との連絡</w:t>
            </w:r>
          </w:p>
          <w:p w14:paraId="286DE7C7" w14:textId="77777777" w:rsidR="00445076" w:rsidRPr="006450E3" w:rsidRDefault="00445076">
            <w:pPr>
              <w:pStyle w:val="afff6"/>
            </w:pPr>
            <w:r w:rsidRPr="006450E3">
              <w:rPr>
                <w:rFonts w:hint="eastAsia"/>
              </w:rPr>
              <w:t>組織は、関係当局との連絡体制を確立および維持しなければならない。</w:t>
            </w:r>
          </w:p>
          <w:p w14:paraId="1B618DD8" w14:textId="77777777" w:rsidR="00445076" w:rsidRPr="006450E3" w:rsidRDefault="00445076">
            <w:pPr>
              <w:pStyle w:val="afff6"/>
            </w:pPr>
          </w:p>
          <w:p w14:paraId="088B5510" w14:textId="77777777" w:rsidR="00445076" w:rsidRPr="006450E3" w:rsidRDefault="00445076">
            <w:pPr>
              <w:pStyle w:val="afff8"/>
            </w:pPr>
            <w:r w:rsidRPr="006450E3">
              <w:t>5.6 専門組織との連絡</w:t>
            </w:r>
          </w:p>
          <w:p w14:paraId="644B0620" w14:textId="77777777" w:rsidR="00445076" w:rsidRPr="006450E3" w:rsidRDefault="00445076">
            <w:pPr>
              <w:pStyle w:val="afff6"/>
            </w:pPr>
            <w:r w:rsidRPr="006450E3">
              <w:rPr>
                <w:rFonts w:hint="eastAsia"/>
              </w:rPr>
              <w:t>組織は、情報セキュリティに関する研究会または会議、および情報セキュリティの専門家</w:t>
            </w:r>
            <w:r>
              <w:rPr>
                <w:rFonts w:hint="eastAsia"/>
              </w:rPr>
              <w:t>からの</w:t>
            </w:r>
            <w:r w:rsidRPr="006450E3">
              <w:rPr>
                <w:rFonts w:hint="eastAsia"/>
              </w:rPr>
              <w:t>協会・団体との連絡体制を確立し維持しなければならない。</w:t>
            </w:r>
          </w:p>
          <w:p w14:paraId="2D36E61F" w14:textId="77777777" w:rsidR="00445076" w:rsidRPr="006450E3" w:rsidRDefault="00445076">
            <w:pPr>
              <w:pStyle w:val="afff6"/>
            </w:pPr>
          </w:p>
          <w:p w14:paraId="2E270DB4" w14:textId="77777777" w:rsidR="00445076" w:rsidRPr="006450E3" w:rsidRDefault="00445076">
            <w:pPr>
              <w:pStyle w:val="afff8"/>
            </w:pPr>
            <w:r w:rsidRPr="006450E3">
              <w:t>5.7 脅威インテリジェンス</w:t>
            </w:r>
          </w:p>
          <w:p w14:paraId="2B456F16" w14:textId="0E0D7452" w:rsidR="00445076" w:rsidRDefault="00445076">
            <w:pPr>
              <w:pStyle w:val="afff6"/>
            </w:pPr>
            <w:r w:rsidRPr="006450E3">
              <w:rPr>
                <w:rFonts w:hint="eastAsia"/>
              </w:rPr>
              <w:t>情報セキュリティの脅威に関連する情報を収集および分析し、</w:t>
            </w:r>
            <w:hyperlink w:anchor="■脅威インテリジェンス" w:history="1">
              <w:r w:rsidRPr="000578DA">
                <w:rPr>
                  <w:rStyle w:val="a7"/>
                  <w:rFonts w:hint="eastAsia"/>
                </w:rPr>
                <w:t>脅威インテリジェンス</w:t>
              </w:r>
            </w:hyperlink>
            <w:r w:rsidRPr="006450E3">
              <w:rPr>
                <w:rFonts w:hint="eastAsia"/>
              </w:rPr>
              <w:t>を構築しなければならない。</w:t>
            </w:r>
          </w:p>
          <w:p w14:paraId="21C3576A" w14:textId="77777777" w:rsidR="00445076" w:rsidRDefault="00445076">
            <w:pPr>
              <w:pStyle w:val="afff6"/>
            </w:pPr>
          </w:p>
          <w:p w14:paraId="5DFD4EBB" w14:textId="77777777" w:rsidR="00445076" w:rsidRPr="006222F3" w:rsidRDefault="00445076">
            <w:pPr>
              <w:pStyle w:val="afff8"/>
            </w:pPr>
            <w:r w:rsidRPr="006222F3">
              <w:t>5.8 プロジェクトマネジメントにおける情報セキュリティ</w:t>
            </w:r>
          </w:p>
          <w:p w14:paraId="59C231E0" w14:textId="77777777" w:rsidR="00445076" w:rsidRPr="006222F3" w:rsidRDefault="00445076">
            <w:pPr>
              <w:pStyle w:val="afff6"/>
            </w:pPr>
            <w:r w:rsidRPr="006222F3">
              <w:rPr>
                <w:rFonts w:hint="eastAsia"/>
              </w:rPr>
              <w:t>情報セキュリティをプロジェクトマネジメントに組み入れなければならない。</w:t>
            </w:r>
          </w:p>
          <w:p w14:paraId="0A004555" w14:textId="77777777" w:rsidR="00445076" w:rsidRPr="006222F3" w:rsidRDefault="00445076">
            <w:pPr>
              <w:pStyle w:val="afff6"/>
            </w:pPr>
          </w:p>
          <w:p w14:paraId="47707105" w14:textId="77777777" w:rsidR="00445076" w:rsidRPr="006222F3" w:rsidRDefault="00445076">
            <w:pPr>
              <w:pStyle w:val="afff8"/>
            </w:pPr>
            <w:r w:rsidRPr="006222F3">
              <w:t>5.9 情報及びその他の関連資産の目録</w:t>
            </w:r>
          </w:p>
          <w:p w14:paraId="3FACADEC" w14:textId="77777777" w:rsidR="00445076" w:rsidRPr="006222F3" w:rsidRDefault="00445076">
            <w:pPr>
              <w:pStyle w:val="afff6"/>
            </w:pPr>
            <w:r w:rsidRPr="006222F3">
              <w:rPr>
                <w:rFonts w:hint="eastAsia"/>
              </w:rPr>
              <w:t>管理責任者を含む情報およびその他の関連資産の目録を作成し、維持しなければならない。</w:t>
            </w:r>
          </w:p>
          <w:p w14:paraId="5E992028" w14:textId="77777777" w:rsidR="00445076" w:rsidRPr="006222F3" w:rsidRDefault="00445076">
            <w:pPr>
              <w:pStyle w:val="afff6"/>
            </w:pPr>
          </w:p>
          <w:p w14:paraId="33738E2D" w14:textId="77777777" w:rsidR="00445076" w:rsidRPr="006222F3" w:rsidRDefault="00445076">
            <w:pPr>
              <w:pStyle w:val="afff8"/>
            </w:pPr>
            <w:r w:rsidRPr="006222F3">
              <w:t>5.10 情報及びその他の関連資産の利用の許容範囲</w:t>
            </w:r>
          </w:p>
          <w:p w14:paraId="7322208C" w14:textId="77777777" w:rsidR="00445076" w:rsidRPr="006222F3" w:rsidRDefault="00445076">
            <w:pPr>
              <w:pStyle w:val="afff6"/>
            </w:pPr>
            <w:r w:rsidRPr="006222F3">
              <w:rPr>
                <w:rFonts w:hint="eastAsia"/>
              </w:rPr>
              <w:t>情報およびその他の関連資産の利用並びに取扱い手順の許容範囲に関する規則は、明確にし、文書化し、実施しなければならない。</w:t>
            </w:r>
          </w:p>
          <w:p w14:paraId="7F4790A5" w14:textId="77777777" w:rsidR="00445076" w:rsidRPr="006222F3" w:rsidRDefault="00445076">
            <w:pPr>
              <w:pStyle w:val="afff6"/>
            </w:pPr>
          </w:p>
          <w:p w14:paraId="7784F875" w14:textId="77777777" w:rsidR="00445076" w:rsidRPr="006222F3" w:rsidRDefault="00445076">
            <w:pPr>
              <w:pStyle w:val="afff8"/>
            </w:pPr>
            <w:r w:rsidRPr="006222F3">
              <w:t>5.11 資産の返却</w:t>
            </w:r>
          </w:p>
          <w:p w14:paraId="433C9DB6" w14:textId="77777777" w:rsidR="00445076" w:rsidRPr="006222F3" w:rsidRDefault="00445076">
            <w:pPr>
              <w:pStyle w:val="afff6"/>
            </w:pPr>
            <w:r w:rsidRPr="006222F3">
              <w:rPr>
                <w:rFonts w:hint="eastAsia"/>
              </w:rPr>
              <w:t>要員および必要に応じてその他の利害関係者は、雇用、契約または合意の変更または終了時に、自らが所持する組織の資産のすべてを返却しなければならない。</w:t>
            </w:r>
          </w:p>
          <w:p w14:paraId="077B16AD" w14:textId="77777777" w:rsidR="00445076" w:rsidRPr="006222F3" w:rsidRDefault="00445076">
            <w:pPr>
              <w:pStyle w:val="afff6"/>
            </w:pPr>
          </w:p>
          <w:p w14:paraId="1821B03C" w14:textId="77777777" w:rsidR="00445076" w:rsidRPr="006222F3" w:rsidRDefault="00445076">
            <w:pPr>
              <w:pStyle w:val="afff8"/>
            </w:pPr>
            <w:r w:rsidRPr="006222F3">
              <w:t>5.12 情報の分類</w:t>
            </w:r>
          </w:p>
          <w:p w14:paraId="5F72A8EA" w14:textId="6001E1C1" w:rsidR="00445076" w:rsidRPr="006222F3" w:rsidRDefault="00445076">
            <w:pPr>
              <w:pStyle w:val="afff6"/>
            </w:pPr>
            <w:r w:rsidRPr="006222F3">
              <w:rPr>
                <w:rFonts w:hint="eastAsia"/>
              </w:rPr>
              <w:t>情報は、</w:t>
            </w:r>
            <w:bookmarkStart w:id="1041" w:name="■機密性15ー1"/>
            <w:r w:rsidR="00280634">
              <w:fldChar w:fldCharType="begin"/>
            </w:r>
            <w:r w:rsidR="00280634">
              <w:rPr>
                <w:rFonts w:hint="eastAsia"/>
              </w:rPr>
              <w:instrText xml:space="preserve">HYPERLINK </w:instrText>
            </w:r>
            <w:r w:rsidR="00280634">
              <w:instrText xml:space="preserve"> \l "</w:instrText>
            </w:r>
            <w:r w:rsidR="00280634">
              <w:rPr>
                <w:rFonts w:hint="eastAsia"/>
              </w:rPr>
              <w:instrText>■機密性</w:instrText>
            </w:r>
            <w:r w:rsidR="00280634">
              <w:instrText>"</w:instrText>
            </w:r>
            <w:r w:rsidR="00280634">
              <w:fldChar w:fldCharType="separate"/>
            </w:r>
            <w:r w:rsidRPr="00280634">
              <w:rPr>
                <w:rStyle w:val="a7"/>
                <w:rFonts w:hint="eastAsia"/>
              </w:rPr>
              <w:t>機密性</w:t>
            </w:r>
            <w:bookmarkEnd w:id="1041"/>
            <w:r w:rsidR="00280634">
              <w:fldChar w:fldCharType="end"/>
            </w:r>
            <w:r w:rsidRPr="006222F3">
              <w:rPr>
                <w:rFonts w:hint="eastAsia"/>
              </w:rPr>
              <w:t>、</w:t>
            </w:r>
            <w:bookmarkStart w:id="1042" w:name="■完全性15ー1"/>
            <w:r w:rsidR="00D44DAA">
              <w:fldChar w:fldCharType="begin"/>
            </w:r>
            <w:r w:rsidR="00D44DAA">
              <w:rPr>
                <w:rFonts w:hint="eastAsia"/>
              </w:rPr>
              <w:instrText xml:space="preserve">HYPERLINK </w:instrText>
            </w:r>
            <w:r w:rsidR="00D44DAA">
              <w:instrText xml:space="preserve"> \l "</w:instrText>
            </w:r>
            <w:r w:rsidR="00D44DAA">
              <w:rPr>
                <w:rFonts w:hint="eastAsia"/>
              </w:rPr>
              <w:instrText>■完全性</w:instrText>
            </w:r>
            <w:r w:rsidR="00D44DAA">
              <w:instrText>"</w:instrText>
            </w:r>
            <w:r w:rsidR="00D44DAA">
              <w:fldChar w:fldCharType="separate"/>
            </w:r>
            <w:r w:rsidRPr="00D44DAA">
              <w:rPr>
                <w:rStyle w:val="a7"/>
                <w:rFonts w:hint="eastAsia"/>
              </w:rPr>
              <w:t>完全性</w:t>
            </w:r>
            <w:bookmarkEnd w:id="1042"/>
            <w:r w:rsidR="00D44DAA">
              <w:fldChar w:fldCharType="end"/>
            </w:r>
            <w:r w:rsidRPr="006222F3">
              <w:rPr>
                <w:rFonts w:hint="eastAsia"/>
              </w:rPr>
              <w:t>、</w:t>
            </w:r>
            <w:bookmarkStart w:id="1043" w:name="■可用性15ー1"/>
            <w:r w:rsidR="006A4ED4">
              <w:fldChar w:fldCharType="begin"/>
            </w:r>
            <w:r w:rsidR="006A4ED4">
              <w:rPr>
                <w:rFonts w:hint="eastAsia"/>
              </w:rPr>
              <w:instrText xml:space="preserve">HYPERLINK </w:instrText>
            </w:r>
            <w:r w:rsidR="006A4ED4">
              <w:instrText xml:space="preserve"> \l "</w:instrText>
            </w:r>
            <w:r w:rsidR="006A4ED4">
              <w:rPr>
                <w:rFonts w:hint="eastAsia"/>
              </w:rPr>
              <w:instrText>■可用性</w:instrText>
            </w:r>
            <w:r w:rsidR="006A4ED4">
              <w:instrText>"</w:instrText>
            </w:r>
            <w:r w:rsidR="006A4ED4">
              <w:fldChar w:fldCharType="separate"/>
            </w:r>
            <w:r w:rsidRPr="006A4ED4">
              <w:rPr>
                <w:rStyle w:val="a7"/>
                <w:rFonts w:hint="eastAsia"/>
              </w:rPr>
              <w:t>可用性</w:t>
            </w:r>
            <w:bookmarkEnd w:id="1043"/>
            <w:r w:rsidR="006A4ED4">
              <w:fldChar w:fldCharType="end"/>
            </w:r>
            <w:r w:rsidRPr="006222F3">
              <w:rPr>
                <w:rFonts w:hint="eastAsia"/>
              </w:rPr>
              <w:t>および関連する利害関係者の要求事項に基づく組織の情報セキュリティの要求に従って分類しなければならない。</w:t>
            </w:r>
          </w:p>
          <w:p w14:paraId="4CC6FEE9" w14:textId="77777777" w:rsidR="00445076" w:rsidRPr="006222F3" w:rsidRDefault="00445076">
            <w:pPr>
              <w:pStyle w:val="afff6"/>
            </w:pPr>
          </w:p>
          <w:p w14:paraId="092E0BB0" w14:textId="77777777" w:rsidR="00445076" w:rsidRPr="006222F3" w:rsidRDefault="00445076">
            <w:pPr>
              <w:pStyle w:val="afff8"/>
            </w:pPr>
            <w:r w:rsidRPr="006222F3">
              <w:t>5.13 情報のラベル付け</w:t>
            </w:r>
          </w:p>
          <w:p w14:paraId="468306A6" w14:textId="77777777" w:rsidR="00445076" w:rsidRPr="006222F3" w:rsidRDefault="00445076">
            <w:pPr>
              <w:pStyle w:val="afff6"/>
            </w:pPr>
            <w:r w:rsidRPr="006222F3">
              <w:rPr>
                <w:rFonts w:hint="eastAsia"/>
              </w:rPr>
              <w:t>情報のラベル付けに関する適切な一連の手順は、「</w:t>
            </w:r>
            <w:r w:rsidRPr="006222F3">
              <w:t>5.12 情報の分類」で確立した分類体系に従って策定し、実施しなければならない。</w:t>
            </w:r>
          </w:p>
          <w:p w14:paraId="2BA2F27C" w14:textId="77777777" w:rsidR="00445076" w:rsidRPr="006222F3" w:rsidRDefault="00445076">
            <w:pPr>
              <w:pStyle w:val="afff6"/>
            </w:pPr>
          </w:p>
          <w:p w14:paraId="253D5345" w14:textId="77777777" w:rsidR="00445076" w:rsidRPr="006222F3" w:rsidRDefault="00445076">
            <w:pPr>
              <w:pStyle w:val="afff8"/>
            </w:pPr>
            <w:r w:rsidRPr="006222F3">
              <w:t>5.14 情報転送</w:t>
            </w:r>
          </w:p>
          <w:p w14:paraId="3CB037D6" w14:textId="77777777" w:rsidR="00445076" w:rsidRPr="006222F3" w:rsidRDefault="00445076">
            <w:pPr>
              <w:pStyle w:val="afff6"/>
            </w:pPr>
            <w:r w:rsidRPr="006222F3">
              <w:rPr>
                <w:rFonts w:hint="eastAsia"/>
              </w:rPr>
              <w:t>情報転送の規則、手順または合意を、組織内および組織と他の関係者との間のすべての種類の転送設備に関して備えなければならない。</w:t>
            </w:r>
          </w:p>
          <w:p w14:paraId="4F5AE84E" w14:textId="77777777" w:rsidR="00445076" w:rsidRPr="006222F3" w:rsidRDefault="00445076">
            <w:pPr>
              <w:pStyle w:val="afff6"/>
            </w:pPr>
          </w:p>
          <w:p w14:paraId="6D8ED0D3" w14:textId="77777777" w:rsidR="00445076" w:rsidRPr="006222F3" w:rsidRDefault="00445076">
            <w:pPr>
              <w:pStyle w:val="afff8"/>
            </w:pPr>
            <w:r w:rsidRPr="006222F3">
              <w:t>5.15 アクセス制御</w:t>
            </w:r>
          </w:p>
          <w:p w14:paraId="1AEE1C5A" w14:textId="77777777" w:rsidR="00445076" w:rsidRPr="006222F3" w:rsidRDefault="00445076">
            <w:pPr>
              <w:pStyle w:val="afff6"/>
            </w:pPr>
            <w:r w:rsidRPr="006222F3">
              <w:rPr>
                <w:rFonts w:hint="eastAsia"/>
              </w:rPr>
              <w:t>情報およびその他の関連資産への物理的および論理的アクセスを制御するための規則を、業務および情報セキュリティの要求事項に基づいて確立し、実施しなければならない。</w:t>
            </w:r>
          </w:p>
          <w:p w14:paraId="3BC2592D" w14:textId="77777777" w:rsidR="00445076" w:rsidRPr="006222F3" w:rsidRDefault="00445076">
            <w:pPr>
              <w:pStyle w:val="afff6"/>
            </w:pPr>
          </w:p>
          <w:p w14:paraId="29E3DAD5" w14:textId="77777777" w:rsidR="00445076" w:rsidRPr="006222F3" w:rsidRDefault="00445076">
            <w:pPr>
              <w:pStyle w:val="afff8"/>
            </w:pPr>
            <w:r w:rsidRPr="006222F3">
              <w:t>5.16 識別情報の管理</w:t>
            </w:r>
          </w:p>
          <w:p w14:paraId="254EDBCC" w14:textId="77777777" w:rsidR="00445076" w:rsidRPr="006222F3" w:rsidRDefault="00445076">
            <w:pPr>
              <w:pStyle w:val="afff6"/>
            </w:pPr>
            <w:r w:rsidRPr="006222F3">
              <w:rPr>
                <w:rFonts w:hint="eastAsia"/>
              </w:rPr>
              <w:t>組織の情報およびその他の関連資産にアクセスする個人およびシステムを一意に特定できるようにし、アクセス権を適切に割り当てなければならない。</w:t>
            </w:r>
          </w:p>
          <w:p w14:paraId="5D52E059" w14:textId="77777777" w:rsidR="00445076" w:rsidRPr="006222F3" w:rsidRDefault="00445076">
            <w:pPr>
              <w:pStyle w:val="afff6"/>
            </w:pPr>
          </w:p>
          <w:p w14:paraId="4F759BDC" w14:textId="77777777" w:rsidR="00445076" w:rsidRPr="006222F3" w:rsidRDefault="00445076">
            <w:pPr>
              <w:pStyle w:val="afff8"/>
            </w:pPr>
            <w:r w:rsidRPr="006222F3">
              <w:t>5.17 認証情報</w:t>
            </w:r>
          </w:p>
          <w:p w14:paraId="6DE9257B" w14:textId="77777777" w:rsidR="00445076" w:rsidRPr="006222F3" w:rsidRDefault="00445076">
            <w:pPr>
              <w:pStyle w:val="afff6"/>
            </w:pPr>
            <w:r w:rsidRPr="006222F3">
              <w:rPr>
                <w:rFonts w:hint="eastAsia"/>
              </w:rPr>
              <w:t>認証情報の割り当ておよび管理は、認証情報の適切な取扱いについて要員に助言することを含む管理プロセスによって管理しなければならない。</w:t>
            </w:r>
          </w:p>
          <w:p w14:paraId="244FC25E" w14:textId="77777777" w:rsidR="00445076" w:rsidRPr="006222F3" w:rsidRDefault="00445076">
            <w:pPr>
              <w:pStyle w:val="afff6"/>
            </w:pPr>
          </w:p>
          <w:p w14:paraId="22E04C2B" w14:textId="77777777" w:rsidR="00445076" w:rsidRPr="006222F3" w:rsidRDefault="00445076">
            <w:pPr>
              <w:pStyle w:val="afff8"/>
            </w:pPr>
            <w:r w:rsidRPr="006222F3">
              <w:t>5.18 アクセス権</w:t>
            </w:r>
          </w:p>
          <w:p w14:paraId="11D6D40F" w14:textId="77777777" w:rsidR="00445076" w:rsidRDefault="00445076">
            <w:pPr>
              <w:pStyle w:val="afff6"/>
            </w:pPr>
            <w:r w:rsidRPr="006222F3">
              <w:rPr>
                <w:rFonts w:hint="eastAsia"/>
              </w:rPr>
              <w:t>情報およびその他の関連資産へのアクセス権は、アクセス制御に関する組織のトピック固有の個別方針および規則に従って、提供、レビュー、変更および削除しなければならない。</w:t>
            </w:r>
          </w:p>
          <w:p w14:paraId="7991ED08" w14:textId="77777777" w:rsidR="00445076" w:rsidRDefault="00445076">
            <w:pPr>
              <w:pStyle w:val="afff6"/>
            </w:pPr>
          </w:p>
          <w:p w14:paraId="6E3F44D7" w14:textId="77777777" w:rsidR="00445076" w:rsidRPr="00595B2F" w:rsidRDefault="00445076">
            <w:pPr>
              <w:pStyle w:val="afff8"/>
            </w:pPr>
            <w:r w:rsidRPr="00595B2F">
              <w:t>5.19 供給者関係における情報セキュリティ</w:t>
            </w:r>
          </w:p>
          <w:p w14:paraId="0C40CC8B" w14:textId="77777777" w:rsidR="00445076" w:rsidRPr="00595B2F" w:rsidRDefault="00445076">
            <w:pPr>
              <w:pStyle w:val="afff6"/>
            </w:pPr>
            <w:r w:rsidRPr="00595B2F">
              <w:rPr>
                <w:rFonts w:hint="eastAsia"/>
              </w:rPr>
              <w:t>供給者の製品またはサービスの使用に関連する情報セキュリティリスクを管理するためのプロセスおよび手順を定義し実施しなければならない。</w:t>
            </w:r>
          </w:p>
          <w:p w14:paraId="2CF39B48" w14:textId="77777777" w:rsidR="00445076" w:rsidRPr="00595B2F" w:rsidRDefault="00445076">
            <w:pPr>
              <w:pStyle w:val="afff6"/>
            </w:pPr>
          </w:p>
          <w:p w14:paraId="1898E822" w14:textId="77777777" w:rsidR="00445076" w:rsidRPr="00595B2F" w:rsidRDefault="00445076">
            <w:pPr>
              <w:pStyle w:val="afff8"/>
            </w:pPr>
            <w:r w:rsidRPr="00595B2F">
              <w:t>5.20 供給者との合意における情報セキュリティの取扱い</w:t>
            </w:r>
          </w:p>
          <w:p w14:paraId="3D0E2510" w14:textId="77777777" w:rsidR="00445076" w:rsidRPr="00595B2F" w:rsidRDefault="00445076">
            <w:pPr>
              <w:pStyle w:val="afff6"/>
            </w:pPr>
            <w:r w:rsidRPr="00595B2F">
              <w:rPr>
                <w:rFonts w:hint="eastAsia"/>
              </w:rPr>
              <w:t>供給者関係の種類に応じて、各供給者と、関連する情報セキュリティ要求事項を確立し合意をとらなければならない。</w:t>
            </w:r>
          </w:p>
          <w:p w14:paraId="62B09FF1" w14:textId="77777777" w:rsidR="00445076" w:rsidRPr="00595B2F" w:rsidRDefault="00445076">
            <w:pPr>
              <w:pStyle w:val="afff6"/>
            </w:pPr>
          </w:p>
          <w:p w14:paraId="2CF4C52E" w14:textId="77777777" w:rsidR="00445076" w:rsidRPr="00595B2F" w:rsidRDefault="00445076">
            <w:pPr>
              <w:pStyle w:val="afff8"/>
            </w:pPr>
            <w:r w:rsidRPr="00595B2F">
              <w:t>5.21 ICTサプライチェーンにおける情報セキュリティの管理</w:t>
            </w:r>
          </w:p>
          <w:p w14:paraId="453D4D61" w14:textId="34764F61" w:rsidR="00445076" w:rsidRPr="00595B2F" w:rsidRDefault="00445076">
            <w:pPr>
              <w:pStyle w:val="afff6"/>
            </w:pPr>
            <w:r w:rsidRPr="00595B2F">
              <w:t>ICT製品およびサービスのサプライチェーンに関連する情報セキュリティリスクを管理するためのプロセスおよび手順を定め、実施しなければならない。</w:t>
            </w:r>
          </w:p>
          <w:p w14:paraId="5BCE49A5" w14:textId="77777777" w:rsidR="00445076" w:rsidRPr="00595B2F" w:rsidRDefault="00445076">
            <w:pPr>
              <w:pStyle w:val="afff6"/>
            </w:pPr>
          </w:p>
          <w:p w14:paraId="13EC1CC1" w14:textId="77777777" w:rsidR="00445076" w:rsidRPr="00595B2F" w:rsidRDefault="00445076">
            <w:pPr>
              <w:pStyle w:val="afff8"/>
            </w:pPr>
            <w:r w:rsidRPr="00595B2F">
              <w:t>5.22 供給者のサービス提供の監視、レビュー及び変更管理</w:t>
            </w:r>
          </w:p>
          <w:p w14:paraId="6417DB79" w14:textId="77777777" w:rsidR="00445076" w:rsidRPr="00595B2F" w:rsidRDefault="00445076">
            <w:pPr>
              <w:pStyle w:val="afff6"/>
            </w:pPr>
            <w:r w:rsidRPr="00595B2F">
              <w:rPr>
                <w:rFonts w:hint="eastAsia"/>
              </w:rPr>
              <w:t>サービスの供給者の情報セキュリティの実践およびサービス提供の変更を定常的に監視し、レビューし、評価し、管理しなければならない。</w:t>
            </w:r>
          </w:p>
          <w:p w14:paraId="024B961D" w14:textId="77777777" w:rsidR="00445076" w:rsidRPr="00595B2F" w:rsidRDefault="00445076">
            <w:pPr>
              <w:pStyle w:val="afff6"/>
            </w:pPr>
          </w:p>
          <w:p w14:paraId="28CA9241" w14:textId="77777777" w:rsidR="00445076" w:rsidRPr="00595B2F" w:rsidRDefault="00445076">
            <w:pPr>
              <w:pStyle w:val="afff8"/>
            </w:pPr>
            <w:r w:rsidRPr="00595B2F">
              <w:t>5.23 クラウドサービスの利用における情報セキュリティ</w:t>
            </w:r>
          </w:p>
          <w:p w14:paraId="7E599889" w14:textId="77777777" w:rsidR="00445076" w:rsidRPr="00595B2F" w:rsidRDefault="00445076">
            <w:pPr>
              <w:pStyle w:val="afff6"/>
            </w:pPr>
            <w:r w:rsidRPr="00595B2F">
              <w:rPr>
                <w:rFonts w:hint="eastAsia"/>
              </w:rPr>
              <w:t>クラウドサービスの取得、利用、管理および終了のプロセスを、組織の情報セキュリティ要求事項に従って定めなければならない。</w:t>
            </w:r>
          </w:p>
          <w:p w14:paraId="4E3DB734" w14:textId="77777777" w:rsidR="00445076" w:rsidRPr="00595B2F" w:rsidRDefault="00445076">
            <w:pPr>
              <w:pStyle w:val="afff6"/>
            </w:pPr>
          </w:p>
          <w:p w14:paraId="30AA3469" w14:textId="77777777" w:rsidR="00445076" w:rsidRPr="00595B2F" w:rsidRDefault="00445076">
            <w:pPr>
              <w:pStyle w:val="afff8"/>
            </w:pPr>
            <w:r w:rsidRPr="00595B2F">
              <w:t>5.24 情報セキュリティインシデント管理の計画及び準備</w:t>
            </w:r>
          </w:p>
          <w:p w14:paraId="0CA976EA" w14:textId="77777777" w:rsidR="00445076" w:rsidRPr="00595B2F" w:rsidRDefault="00445076">
            <w:pPr>
              <w:pStyle w:val="afff6"/>
            </w:pPr>
            <w:r w:rsidRPr="00595B2F">
              <w:rPr>
                <w:rFonts w:hint="eastAsia"/>
              </w:rPr>
              <w:t>セキュリティインシデント管理のプロセス、役割および責任を定義、確立および伝達し、セキュリティインシデント管理の計画を定めなければならない。</w:t>
            </w:r>
          </w:p>
          <w:p w14:paraId="5C43AF85" w14:textId="77777777" w:rsidR="00445076" w:rsidRPr="00595B2F" w:rsidRDefault="00445076">
            <w:pPr>
              <w:pStyle w:val="afff6"/>
            </w:pPr>
          </w:p>
          <w:p w14:paraId="2BB16A38" w14:textId="77777777" w:rsidR="00445076" w:rsidRPr="00595B2F" w:rsidRDefault="00445076">
            <w:pPr>
              <w:pStyle w:val="afff8"/>
            </w:pPr>
            <w:r w:rsidRPr="00595B2F">
              <w:t>5.25 情報セキュリティ事象の評価及び決定</w:t>
            </w:r>
          </w:p>
          <w:p w14:paraId="5044A535" w14:textId="77777777" w:rsidR="00445076" w:rsidRPr="00595B2F" w:rsidRDefault="00445076">
            <w:pPr>
              <w:pStyle w:val="afff6"/>
            </w:pPr>
            <w:r w:rsidRPr="00595B2F">
              <w:rPr>
                <w:rFonts w:hint="eastAsia"/>
              </w:rPr>
              <w:t>情報セキュリティ事象に対して、セキュリティインシデントに分類するか否かを決定するための評価を実施しなければならない。</w:t>
            </w:r>
          </w:p>
          <w:p w14:paraId="7482CB4D" w14:textId="77777777" w:rsidR="00445076" w:rsidRPr="00595B2F" w:rsidRDefault="00445076">
            <w:pPr>
              <w:pStyle w:val="afff6"/>
            </w:pPr>
          </w:p>
          <w:p w14:paraId="58BE3C23" w14:textId="77777777" w:rsidR="00445076" w:rsidRPr="00595B2F" w:rsidRDefault="00445076">
            <w:pPr>
              <w:pStyle w:val="afff8"/>
            </w:pPr>
            <w:r w:rsidRPr="00595B2F">
              <w:t>5.26 情報セキュリティインシデントへの対応</w:t>
            </w:r>
          </w:p>
          <w:p w14:paraId="1515EB9A" w14:textId="77777777" w:rsidR="00445076" w:rsidRPr="00595B2F" w:rsidRDefault="00445076">
            <w:pPr>
              <w:pStyle w:val="afff6"/>
            </w:pPr>
            <w:r w:rsidRPr="00595B2F">
              <w:rPr>
                <w:rFonts w:hint="eastAsia"/>
              </w:rPr>
              <w:t>セキュリティインシデントに対し、文書化した手順に従って対応しなければならない。</w:t>
            </w:r>
          </w:p>
          <w:p w14:paraId="04FC211B" w14:textId="77777777" w:rsidR="00445076" w:rsidRPr="00595B2F" w:rsidRDefault="00445076">
            <w:pPr>
              <w:pStyle w:val="afff6"/>
            </w:pPr>
          </w:p>
          <w:p w14:paraId="578EB816" w14:textId="77777777" w:rsidR="00445076" w:rsidRPr="00595B2F" w:rsidRDefault="00445076">
            <w:pPr>
              <w:pStyle w:val="afff8"/>
            </w:pPr>
            <w:r w:rsidRPr="00595B2F">
              <w:t>5.27 情報セキュリティインシデントからの学習</w:t>
            </w:r>
          </w:p>
          <w:p w14:paraId="19391570" w14:textId="77777777" w:rsidR="00445076" w:rsidRPr="00595B2F" w:rsidRDefault="00445076">
            <w:pPr>
              <w:pStyle w:val="afff6"/>
            </w:pPr>
            <w:r w:rsidRPr="00595B2F">
              <w:rPr>
                <w:rFonts w:hint="eastAsia"/>
              </w:rPr>
              <w:t>セキュリティインシデントから得られた知識を、情報セキュリティ管理策を強化し、改善するために用いなければならない。</w:t>
            </w:r>
          </w:p>
          <w:p w14:paraId="3DF81D50" w14:textId="77777777" w:rsidR="00445076" w:rsidRPr="00595B2F" w:rsidRDefault="00445076">
            <w:pPr>
              <w:pStyle w:val="afff6"/>
            </w:pPr>
          </w:p>
          <w:p w14:paraId="728965AB" w14:textId="77777777" w:rsidR="00445076" w:rsidRPr="00595B2F" w:rsidRDefault="00445076">
            <w:pPr>
              <w:pStyle w:val="afff8"/>
            </w:pPr>
            <w:r w:rsidRPr="00595B2F">
              <w:t>5.28 証拠の収集</w:t>
            </w:r>
          </w:p>
          <w:p w14:paraId="1C0E48A2" w14:textId="77777777" w:rsidR="00445076" w:rsidRDefault="00445076">
            <w:pPr>
              <w:pStyle w:val="afff6"/>
            </w:pPr>
            <w:r w:rsidRPr="00595B2F">
              <w:rPr>
                <w:rFonts w:hint="eastAsia"/>
              </w:rPr>
              <w:t>情報セキュリティ事象に関連する証拠の特定、収集、取得および保存のための手順を定め、実施しなければならない。</w:t>
            </w:r>
          </w:p>
          <w:p w14:paraId="6B053DE6" w14:textId="77777777" w:rsidR="00445076" w:rsidRDefault="00445076">
            <w:pPr>
              <w:pStyle w:val="afff6"/>
            </w:pPr>
          </w:p>
          <w:p w14:paraId="43249298" w14:textId="77777777" w:rsidR="00445076" w:rsidRPr="00595B2F" w:rsidRDefault="00445076">
            <w:pPr>
              <w:pStyle w:val="afff8"/>
            </w:pPr>
            <w:r w:rsidRPr="00595B2F">
              <w:t>5.29 事業の中断・阻害時の情報セキュリティ</w:t>
            </w:r>
          </w:p>
          <w:p w14:paraId="6D18BCBD" w14:textId="77777777" w:rsidR="00445076" w:rsidRPr="00595B2F" w:rsidRDefault="00445076">
            <w:pPr>
              <w:pStyle w:val="afff6"/>
            </w:pPr>
            <w:r w:rsidRPr="00595B2F">
              <w:rPr>
                <w:rFonts w:hint="eastAsia"/>
              </w:rPr>
              <w:t>事業の中断・阻害時に情報セキュリティを適切なレベルに維持するための方法を定めなければならない。</w:t>
            </w:r>
          </w:p>
          <w:p w14:paraId="690D9199" w14:textId="77777777" w:rsidR="00445076" w:rsidRPr="00595B2F" w:rsidRDefault="00445076">
            <w:pPr>
              <w:pStyle w:val="afff6"/>
            </w:pPr>
          </w:p>
          <w:p w14:paraId="48978CFF" w14:textId="77777777" w:rsidR="00445076" w:rsidRPr="00595B2F" w:rsidRDefault="00445076">
            <w:pPr>
              <w:pStyle w:val="afff8"/>
            </w:pPr>
            <w:r w:rsidRPr="00595B2F">
              <w:t>5.30 事業継続のためのICTの備え</w:t>
            </w:r>
          </w:p>
          <w:p w14:paraId="7908FA7C" w14:textId="6F27BC03" w:rsidR="00445076" w:rsidRPr="00595B2F" w:rsidRDefault="00445076">
            <w:pPr>
              <w:pStyle w:val="afff6"/>
            </w:pPr>
            <w:r w:rsidRPr="00595B2F">
              <w:rPr>
                <w:rFonts w:hint="eastAsia"/>
              </w:rPr>
              <w:t>事業継続の目的および</w:t>
            </w:r>
            <w:r w:rsidRPr="00595B2F">
              <w:t>ICT継続の要求事項に基づいて、ICTの備えを計画、実施、維持および試験しなければならない。</w:t>
            </w:r>
          </w:p>
          <w:p w14:paraId="687E5DCE" w14:textId="77777777" w:rsidR="00445076" w:rsidRPr="00595B2F" w:rsidRDefault="00445076">
            <w:pPr>
              <w:pStyle w:val="afff6"/>
            </w:pPr>
          </w:p>
          <w:p w14:paraId="52E1A44A" w14:textId="77777777" w:rsidR="00445076" w:rsidRPr="00595B2F" w:rsidRDefault="00445076">
            <w:pPr>
              <w:pStyle w:val="afff8"/>
            </w:pPr>
            <w:r w:rsidRPr="00595B2F">
              <w:t>5.31 法令・規制及び契約上の要求事項</w:t>
            </w:r>
          </w:p>
          <w:p w14:paraId="35689FC6" w14:textId="77777777" w:rsidR="00445076" w:rsidRPr="00595B2F" w:rsidRDefault="00445076">
            <w:pPr>
              <w:pStyle w:val="afff6"/>
            </w:pPr>
            <w:r w:rsidRPr="00595B2F">
              <w:rPr>
                <w:rFonts w:hint="eastAsia"/>
              </w:rPr>
              <w:t>情報セキュリティに関する法令や契約事項を特定・文書化し、</w:t>
            </w:r>
            <w:r>
              <w:rPr>
                <w:rFonts w:hint="eastAsia"/>
              </w:rPr>
              <w:t>順守</w:t>
            </w:r>
            <w:r w:rsidRPr="00595B2F">
              <w:rPr>
                <w:rFonts w:hint="eastAsia"/>
              </w:rPr>
              <w:t>しなければならない。</w:t>
            </w:r>
          </w:p>
          <w:p w14:paraId="09C63032" w14:textId="77777777" w:rsidR="00445076" w:rsidRPr="00595B2F" w:rsidRDefault="00445076">
            <w:pPr>
              <w:pStyle w:val="afff6"/>
            </w:pPr>
          </w:p>
          <w:p w14:paraId="1333A9A9" w14:textId="77777777" w:rsidR="00445076" w:rsidRPr="00595B2F" w:rsidRDefault="00445076">
            <w:pPr>
              <w:pStyle w:val="afff8"/>
            </w:pPr>
            <w:r w:rsidRPr="00595B2F">
              <w:t>5.32 知的財産権</w:t>
            </w:r>
          </w:p>
          <w:p w14:paraId="4000746A" w14:textId="77777777" w:rsidR="00445076" w:rsidRPr="00595B2F" w:rsidRDefault="00445076">
            <w:pPr>
              <w:pStyle w:val="afff6"/>
            </w:pPr>
            <w:r w:rsidRPr="00595B2F">
              <w:rPr>
                <w:rFonts w:hint="eastAsia"/>
              </w:rPr>
              <w:t>知的財産権を保護するための適切な手順を実施しなければならない。</w:t>
            </w:r>
          </w:p>
          <w:p w14:paraId="6C7ECCF0" w14:textId="77777777" w:rsidR="00445076" w:rsidRPr="00595B2F" w:rsidRDefault="00445076">
            <w:pPr>
              <w:pStyle w:val="afff6"/>
            </w:pPr>
          </w:p>
          <w:p w14:paraId="57890980" w14:textId="77777777" w:rsidR="00445076" w:rsidRPr="00595B2F" w:rsidRDefault="00445076">
            <w:pPr>
              <w:pStyle w:val="afff8"/>
            </w:pPr>
            <w:r w:rsidRPr="00595B2F">
              <w:t>5.33 記録の保護</w:t>
            </w:r>
          </w:p>
          <w:p w14:paraId="3F3E4625" w14:textId="5AF21B72" w:rsidR="00445076" w:rsidRPr="00595B2F" w:rsidRDefault="00445076">
            <w:pPr>
              <w:pStyle w:val="afff6"/>
            </w:pPr>
            <w:r w:rsidRPr="00595B2F">
              <w:rPr>
                <w:rFonts w:hint="eastAsia"/>
              </w:rPr>
              <w:t>記録を、消失、破壊、</w:t>
            </w:r>
            <w:bookmarkStart w:id="1044" w:name="■改ざん15ー1"/>
            <w:r w:rsidR="00447AF5">
              <w:fldChar w:fldCharType="begin"/>
            </w:r>
            <w:r w:rsidR="00447AF5">
              <w:rPr>
                <w:rFonts w:hint="eastAsia"/>
              </w:rPr>
              <w:instrText xml:space="preserve">HYPERLINK </w:instrText>
            </w:r>
            <w:r w:rsidR="00447AF5">
              <w:instrText xml:space="preserve"> \l "</w:instrText>
            </w:r>
            <w:r w:rsidR="00447AF5">
              <w:rPr>
                <w:rFonts w:hint="eastAsia"/>
              </w:rPr>
              <w:instrText>■改ざん</w:instrText>
            </w:r>
            <w:r w:rsidR="00447AF5">
              <w:instrText>"</w:instrText>
            </w:r>
            <w:r w:rsidR="00447AF5">
              <w:fldChar w:fldCharType="separate"/>
            </w:r>
            <w:r w:rsidRPr="00447AF5">
              <w:rPr>
                <w:rStyle w:val="a7"/>
                <w:rFonts w:hint="eastAsia"/>
              </w:rPr>
              <w:t>改ざん</w:t>
            </w:r>
            <w:bookmarkEnd w:id="1044"/>
            <w:r w:rsidR="00447AF5">
              <w:fldChar w:fldCharType="end"/>
            </w:r>
            <w:r w:rsidRPr="00595B2F">
              <w:rPr>
                <w:rFonts w:hint="eastAsia"/>
              </w:rPr>
              <w:t>、認可されていないアクセスおよび不正な流出から保護しなければならない。</w:t>
            </w:r>
          </w:p>
          <w:p w14:paraId="5315E0B1" w14:textId="77777777" w:rsidR="00445076" w:rsidRPr="00595B2F" w:rsidRDefault="00445076">
            <w:pPr>
              <w:pStyle w:val="afff6"/>
            </w:pPr>
          </w:p>
          <w:p w14:paraId="0959CBAF" w14:textId="77777777" w:rsidR="00445076" w:rsidRPr="00595B2F" w:rsidRDefault="00445076">
            <w:pPr>
              <w:pStyle w:val="afff8"/>
            </w:pPr>
            <w:r w:rsidRPr="00595B2F">
              <w:t>5.34 プライバシー及びPIIの保護</w:t>
            </w:r>
          </w:p>
          <w:p w14:paraId="54E7A2D5" w14:textId="6264B0D4" w:rsidR="00445076" w:rsidRPr="00595B2F" w:rsidRDefault="00445076">
            <w:pPr>
              <w:pStyle w:val="afff6"/>
            </w:pPr>
            <w:r w:rsidRPr="00595B2F">
              <w:rPr>
                <w:rFonts w:hint="eastAsia"/>
              </w:rPr>
              <w:t>適用される法令、規制および契約上の要求事項に従って、プライバシーの維持および</w:t>
            </w:r>
            <w:r w:rsidRPr="00595B2F">
              <w:t>PIIの保護に関する要求事項を特定し、満たさなければならない。</w:t>
            </w:r>
          </w:p>
          <w:p w14:paraId="555EB04D" w14:textId="77777777" w:rsidR="00445076" w:rsidRPr="00595B2F" w:rsidRDefault="00445076">
            <w:pPr>
              <w:pStyle w:val="afff6"/>
            </w:pPr>
          </w:p>
          <w:p w14:paraId="2C9E5B88" w14:textId="77777777" w:rsidR="00445076" w:rsidRPr="00595B2F" w:rsidRDefault="00445076">
            <w:pPr>
              <w:pStyle w:val="afff8"/>
            </w:pPr>
            <w:r w:rsidRPr="00595B2F">
              <w:t>5.35 情報セキュリティの独立したレビュー</w:t>
            </w:r>
          </w:p>
          <w:p w14:paraId="522A36EA" w14:textId="77777777" w:rsidR="00445076" w:rsidRPr="00595B2F" w:rsidRDefault="00445076">
            <w:pPr>
              <w:pStyle w:val="afff6"/>
            </w:pPr>
            <w:r w:rsidRPr="00595B2F">
              <w:rPr>
                <w:rFonts w:hint="eastAsia"/>
              </w:rPr>
              <w:t>情報セキュリティおよびその実施の管理に対する組織の取組について、あらかじめ定めた間隔で、または重大な変化が生じた場合に、独立したレビューを実施しなければならない。</w:t>
            </w:r>
          </w:p>
          <w:p w14:paraId="388985ED" w14:textId="77777777" w:rsidR="00445076" w:rsidRPr="00595B2F" w:rsidRDefault="00445076">
            <w:pPr>
              <w:pStyle w:val="afff6"/>
            </w:pPr>
          </w:p>
          <w:p w14:paraId="0EE3A38D" w14:textId="77777777" w:rsidR="00445076" w:rsidRPr="00595B2F" w:rsidRDefault="00445076">
            <w:pPr>
              <w:pStyle w:val="afff8"/>
            </w:pPr>
            <w:r w:rsidRPr="00595B2F">
              <w:t>5.36 情報セキュリティのための方針群、規則及び標準の順守</w:t>
            </w:r>
          </w:p>
          <w:p w14:paraId="4E061284" w14:textId="77777777" w:rsidR="00445076" w:rsidRPr="00595B2F" w:rsidRDefault="00445076">
            <w:pPr>
              <w:pStyle w:val="afff6"/>
            </w:pPr>
            <w:r w:rsidRPr="00595B2F">
              <w:rPr>
                <w:rFonts w:hint="eastAsia"/>
              </w:rPr>
              <w:t>組織の情報セキュリティ方針、トピック固有の個別方針、規則および標準を</w:t>
            </w:r>
            <w:r>
              <w:rPr>
                <w:rFonts w:hint="eastAsia"/>
              </w:rPr>
              <w:t>順守</w:t>
            </w:r>
            <w:r w:rsidRPr="00595B2F">
              <w:rPr>
                <w:rFonts w:hint="eastAsia"/>
              </w:rPr>
              <w:t>していることを定期的にレビューしなければならない。</w:t>
            </w:r>
          </w:p>
          <w:p w14:paraId="5A0137EE" w14:textId="77777777" w:rsidR="00445076" w:rsidRPr="00595B2F" w:rsidRDefault="00445076">
            <w:pPr>
              <w:pStyle w:val="afff6"/>
            </w:pPr>
          </w:p>
          <w:p w14:paraId="7BCB8777" w14:textId="77777777" w:rsidR="00445076" w:rsidRPr="00595B2F" w:rsidRDefault="00445076">
            <w:pPr>
              <w:pStyle w:val="afff8"/>
            </w:pPr>
            <w:r w:rsidRPr="00595B2F">
              <w:t>5.37 操作手順書</w:t>
            </w:r>
          </w:p>
          <w:p w14:paraId="4A18D08C" w14:textId="77777777" w:rsidR="00445076" w:rsidRDefault="00445076">
            <w:pPr>
              <w:pStyle w:val="afff6"/>
            </w:pPr>
            <w:r w:rsidRPr="00595B2F">
              <w:rPr>
                <w:rFonts w:hint="eastAsia"/>
              </w:rPr>
              <w:t>情報処理設備の操作手順を文書化し、必要な要員に対して利用可能な状態としなければならない。</w:t>
            </w:r>
          </w:p>
        </w:tc>
      </w:tr>
    </w:tbl>
    <w:p w14:paraId="2C92E614" w14:textId="77777777" w:rsidR="00445076" w:rsidRDefault="00445076">
      <w:r w:rsidRPr="00A70453">
        <w:rPr>
          <w:rFonts w:hint="eastAsia"/>
        </w:rPr>
        <w:t>次ページ以降では、策定した対策基準をもとに作成する実施手順について説明します。</w:t>
      </w:r>
    </w:p>
    <w:p w14:paraId="1A9154AD" w14:textId="77777777" w:rsidR="00445076" w:rsidRDefault="00445076"/>
    <w:tbl>
      <w:tblPr>
        <w:tblStyle w:val="aa"/>
        <w:tblW w:w="0" w:type="auto"/>
        <w:tblLook w:val="04A0" w:firstRow="1" w:lastRow="0" w:firstColumn="1" w:lastColumn="0" w:noHBand="0" w:noVBand="1"/>
      </w:tblPr>
      <w:tblGrid>
        <w:gridCol w:w="10456"/>
      </w:tblGrid>
      <w:tr w:rsidR="00445076" w14:paraId="077D4540" w14:textId="77777777">
        <w:tc>
          <w:tcPr>
            <w:tcW w:w="10456" w:type="dxa"/>
          </w:tcPr>
          <w:p w14:paraId="546A284B" w14:textId="77777777" w:rsidR="00445076" w:rsidRPr="00DA2996" w:rsidRDefault="00445076">
            <w:pPr>
              <w:pStyle w:val="afff8"/>
            </w:pPr>
            <w:r>
              <w:rPr>
                <w:noProof/>
              </w:rPr>
              <w:drawing>
                <wp:anchor distT="0" distB="0" distL="114300" distR="114300" simplePos="0" relativeHeight="251656416" behindDoc="0" locked="1" layoutInCell="1" allowOverlap="1" wp14:anchorId="3C8A4E32" wp14:editId="266AECF8">
                  <wp:simplePos x="0" y="0"/>
                  <wp:positionH relativeFrom="column">
                    <wp:posOffset>-421005</wp:posOffset>
                  </wp:positionH>
                  <wp:positionV relativeFrom="paragraph">
                    <wp:posOffset>-235585</wp:posOffset>
                  </wp:positionV>
                  <wp:extent cx="824230" cy="518160"/>
                  <wp:effectExtent l="0" t="0" r="0" b="0"/>
                  <wp:wrapNone/>
                  <wp:docPr id="12244729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9525"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4230" cy="518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A2996">
              <w:rPr>
                <w:rFonts w:hint="eastAsia"/>
              </w:rPr>
              <w:t>対策基準を策定する際のポイント</w:t>
            </w:r>
          </w:p>
          <w:p w14:paraId="0798AEF9" w14:textId="77777777" w:rsidR="00445076" w:rsidRDefault="00445076">
            <w:pPr>
              <w:pStyle w:val="afff6"/>
            </w:pPr>
            <w:r w:rsidRPr="00DA2996">
              <w:t>ISO/IEC 27001:2022附属書Aの中には、中小企業にとっては負担が大きい管理策があります。ISO/IEC 27001:2022附属書Aに適切な管理策がない場合は、独自の管理策を追加することができます。組織の状況を考慮し、適切な対策基準を策定することが大切です。</w:t>
            </w:r>
          </w:p>
        </w:tc>
      </w:tr>
    </w:tbl>
    <w:p w14:paraId="6BD663F7" w14:textId="77777777" w:rsidR="00445076" w:rsidRDefault="00445076"/>
    <w:tbl>
      <w:tblPr>
        <w:tblStyle w:val="aa"/>
        <w:tblW w:w="0" w:type="auto"/>
        <w:tblLook w:val="04A0" w:firstRow="1" w:lastRow="0" w:firstColumn="1" w:lastColumn="0" w:noHBand="0" w:noVBand="1"/>
      </w:tblPr>
      <w:tblGrid>
        <w:gridCol w:w="5228"/>
        <w:gridCol w:w="5228"/>
      </w:tblGrid>
      <w:tr w:rsidR="00445076" w14:paraId="261ECC8A" w14:textId="77777777">
        <w:tc>
          <w:tcPr>
            <w:tcW w:w="5228" w:type="dxa"/>
          </w:tcPr>
          <w:p w14:paraId="1AC5F205" w14:textId="070A9AB4" w:rsidR="00445076" w:rsidRDefault="00445076" w:rsidP="00601047">
            <w:pPr>
              <w:pStyle w:val="affe"/>
              <w:framePr w:wrap="around"/>
            </w:pPr>
            <w:r w:rsidRPr="005B2E8F">
              <w:rPr>
                <w:rFonts w:hint="eastAsia"/>
              </w:rPr>
              <w:t>詳細理解のため参考となる文献</w:t>
            </w:r>
            <w:r w:rsidR="009A5CE0">
              <w:rPr>
                <w:rFonts w:hint="eastAsia"/>
              </w:rPr>
              <w:t>（</w:t>
            </w:r>
            <w:r w:rsidRPr="005B2E8F">
              <w:rPr>
                <w:rFonts w:hint="eastAsia"/>
              </w:rPr>
              <w:t>参考文献）</w:t>
            </w:r>
          </w:p>
        </w:tc>
        <w:tc>
          <w:tcPr>
            <w:tcW w:w="5228" w:type="dxa"/>
          </w:tcPr>
          <w:p w14:paraId="36E263E3" w14:textId="77777777" w:rsidR="00445076" w:rsidRDefault="00445076" w:rsidP="00601047">
            <w:pPr>
              <w:pStyle w:val="affe"/>
              <w:framePr w:wrap="around"/>
            </w:pPr>
          </w:p>
        </w:tc>
      </w:tr>
      <w:tr w:rsidR="00445076" w14:paraId="20D5AE67" w14:textId="77777777">
        <w:tc>
          <w:tcPr>
            <w:tcW w:w="5228" w:type="dxa"/>
            <w:shd w:val="clear" w:color="auto" w:fill="F1A983" w:themeFill="accent2" w:themeFillTint="99"/>
          </w:tcPr>
          <w:p w14:paraId="06999225" w14:textId="77777777" w:rsidR="00445076" w:rsidRDefault="00445076" w:rsidP="00601047">
            <w:pPr>
              <w:pStyle w:val="affe"/>
              <w:framePr w:wrap="around"/>
            </w:pPr>
            <w:r w:rsidRPr="00CE6BC4">
              <w:t>ISO/IEC 27001:2022</w:t>
            </w:r>
          </w:p>
        </w:tc>
        <w:tc>
          <w:tcPr>
            <w:tcW w:w="5228" w:type="dxa"/>
          </w:tcPr>
          <w:p w14:paraId="4C8837E8" w14:textId="77777777" w:rsidR="00445076" w:rsidRDefault="00445076" w:rsidP="00601047">
            <w:pPr>
              <w:pStyle w:val="affe"/>
              <w:framePr w:wrap="around"/>
            </w:pPr>
            <w:r w:rsidRPr="00111446">
              <w:t>https://www.iso.org/standard/27001</w:t>
            </w:r>
          </w:p>
        </w:tc>
      </w:tr>
    </w:tbl>
    <w:p w14:paraId="40906735" w14:textId="77777777" w:rsidR="00445076" w:rsidRDefault="00445076">
      <w:pPr>
        <w:widowControl/>
        <w:spacing w:line="240" w:lineRule="auto"/>
        <w:ind w:firstLineChars="0" w:firstLine="0"/>
        <w:jc w:val="left"/>
      </w:pPr>
      <w:r>
        <w:br w:type="page"/>
      </w:r>
    </w:p>
    <w:p w14:paraId="7ED42229" w14:textId="77777777" w:rsidR="00445076" w:rsidRDefault="00445076" w:rsidP="002A6987">
      <w:pPr>
        <w:pStyle w:val="3"/>
      </w:pPr>
      <w:bookmarkStart w:id="1045" w:name="_Toc173932353"/>
      <w:bookmarkStart w:id="1046" w:name="_Toc185338930"/>
      <w:bookmarkStart w:id="1047" w:name="_Toc188349031"/>
      <w:r w:rsidRPr="001B4821">
        <w:rPr>
          <w:rFonts w:hint="eastAsia"/>
        </w:rPr>
        <w:t>組織的対策として重要となる実施項目</w:t>
      </w:r>
      <w:bookmarkEnd w:id="1045"/>
      <w:bookmarkEnd w:id="1046"/>
      <w:bookmarkEnd w:id="1047"/>
    </w:p>
    <w:p w14:paraId="2B2F6ACB" w14:textId="1FF31BFE" w:rsidR="00445076" w:rsidRDefault="00445076">
      <w:r w:rsidRPr="00472F32">
        <w:rPr>
          <w:rFonts w:hint="eastAsia"/>
        </w:rPr>
        <w:t>管理策</w:t>
      </w:r>
      <w:r w:rsidR="009A5CE0">
        <w:rPr>
          <w:rFonts w:hint="eastAsia"/>
        </w:rPr>
        <w:t>（</w:t>
      </w:r>
      <w:r w:rsidRPr="00472F32">
        <w:rPr>
          <w:rFonts w:hint="eastAsia"/>
        </w:rPr>
        <w:t>対策基準）をもとに策定されたセキュリティ対策の実施手順例を、それぞれ紹介します。実施手順は、組織の内部文書として作成します。実施手順が抽象的で理解しづらい場合、従業員は具体的に何を</w:t>
      </w:r>
      <w:r>
        <w:rPr>
          <w:rFonts w:hint="eastAsia"/>
        </w:rPr>
        <w:t>順守</w:t>
      </w:r>
      <w:r w:rsidRPr="00472F32">
        <w:rPr>
          <w:rFonts w:hint="eastAsia"/>
        </w:rPr>
        <w:t>して行動すればよいかわからず、セキュリティ対策が不十分になってしまいます。従業員に対してわかりやすい実施手順を策定するよう心掛けることが大切です。</w:t>
      </w:r>
    </w:p>
    <w:p w14:paraId="5520B6CD" w14:textId="77777777" w:rsidR="00445076" w:rsidRDefault="00445076">
      <w:r w:rsidRPr="00472F32">
        <w:rPr>
          <w:rFonts w:hint="eastAsia"/>
        </w:rPr>
        <w:t>実施手順を策定する際は、</w:t>
      </w:r>
      <w:r w:rsidRPr="00472F32">
        <w:t>ISO/IEC 27002に記載されている各管理策の手引</w:t>
      </w:r>
      <w:r>
        <w:rPr>
          <w:rFonts w:hint="eastAsia"/>
        </w:rPr>
        <w:t>き</w:t>
      </w:r>
      <w:r w:rsidRPr="00472F32">
        <w:t>が参考になります。手引</w:t>
      </w:r>
      <w:r>
        <w:rPr>
          <w:rFonts w:hint="eastAsia"/>
        </w:rPr>
        <w:t>き</w:t>
      </w:r>
      <w:r w:rsidRPr="00472F32">
        <w:t>の内容をもとに、実施手順の例を紹介します。この例と、ISO/IEC 27002の内容を参考に、自社に適した実施手順を策定してください。</w:t>
      </w:r>
    </w:p>
    <w:p w14:paraId="6311B422" w14:textId="77777777" w:rsidR="00445076" w:rsidRDefault="00445076"/>
    <w:p w14:paraId="39385824" w14:textId="77777777" w:rsidR="00445076" w:rsidRDefault="00445076" w:rsidP="003E0313">
      <w:pPr>
        <w:pStyle w:val="4"/>
      </w:pPr>
      <w:bookmarkStart w:id="1048" w:name="_Toc173932354"/>
      <w:bookmarkStart w:id="1049" w:name="_Toc185338931"/>
      <w:bookmarkStart w:id="1050" w:name="_Toc188349032"/>
      <w:r>
        <w:t>情報化・サイバーセキュリティ・個人情報保護</w:t>
      </w:r>
      <w:bookmarkEnd w:id="1048"/>
      <w:bookmarkEnd w:id="1049"/>
      <w:bookmarkEnd w:id="1050"/>
    </w:p>
    <w:p w14:paraId="419A241C" w14:textId="77777777" w:rsidR="00445076" w:rsidRDefault="00445076">
      <w:r w:rsidRPr="005B13C2">
        <w:t>情報化・サイバーセキュリティ・個人情報保護</w:t>
      </w:r>
      <w:r>
        <w:rPr>
          <w:rFonts w:hint="eastAsia"/>
        </w:rPr>
        <w:t>に関連する実施手順の例を紹介します。</w:t>
      </w:r>
    </w:p>
    <w:p w14:paraId="51682781" w14:textId="77777777" w:rsidR="00445076" w:rsidRDefault="00445076"/>
    <w:p w14:paraId="23C057D5" w14:textId="77777777" w:rsidR="00445076" w:rsidRDefault="00445076">
      <w:pPr>
        <w:pStyle w:val="aff4"/>
      </w:pPr>
      <w:r>
        <w:rPr>
          <w:rFonts w:hint="eastAsia"/>
        </w:rPr>
        <w:t>【</w:t>
      </w:r>
      <w:r w:rsidRPr="002D6EC9">
        <w:rPr>
          <w:rFonts w:hint="eastAsia"/>
        </w:rPr>
        <w:t>5.1 情報セキュリティのための方針群</w:t>
      </w:r>
      <w:r>
        <w:rPr>
          <w:rFonts w:hint="eastAsia"/>
        </w:rPr>
        <w:t>】</w:t>
      </w:r>
    </w:p>
    <w:tbl>
      <w:tblPr>
        <w:tblStyle w:val="aa"/>
        <w:tblW w:w="0" w:type="auto"/>
        <w:tblLook w:val="04A0" w:firstRow="1" w:lastRow="0" w:firstColumn="1" w:lastColumn="0" w:noHBand="0" w:noVBand="1"/>
      </w:tblPr>
      <w:tblGrid>
        <w:gridCol w:w="10456"/>
      </w:tblGrid>
      <w:tr w:rsidR="00445076" w:rsidRPr="002D6EC9" w14:paraId="168087F0" w14:textId="77777777">
        <w:tc>
          <w:tcPr>
            <w:tcW w:w="10456" w:type="dxa"/>
            <w:shd w:val="clear" w:color="auto" w:fill="215E99" w:themeFill="text2" w:themeFillTint="BF"/>
            <w:hideMark/>
          </w:tcPr>
          <w:p w14:paraId="24F6434C" w14:textId="77777777" w:rsidR="00445076" w:rsidRPr="002D6EC9" w:rsidRDefault="00445076">
            <w:pPr>
              <w:pStyle w:val="aff0"/>
            </w:pPr>
            <w:r w:rsidRPr="002D6EC9">
              <w:rPr>
                <w:rFonts w:hint="eastAsia"/>
              </w:rPr>
              <w:t>実施手順（例）</w:t>
            </w:r>
          </w:p>
        </w:tc>
      </w:tr>
      <w:tr w:rsidR="00445076" w:rsidRPr="002D6EC9" w14:paraId="08EA5949" w14:textId="77777777">
        <w:tc>
          <w:tcPr>
            <w:tcW w:w="10456" w:type="dxa"/>
            <w:hideMark/>
          </w:tcPr>
          <w:p w14:paraId="5BEBC70C" w14:textId="77777777" w:rsidR="00445076" w:rsidRPr="002D6EC9" w:rsidRDefault="00445076">
            <w:pPr>
              <w:pStyle w:val="afff6"/>
            </w:pPr>
            <w:r w:rsidRPr="002D6EC9">
              <w:rPr>
                <w:rFonts w:hint="eastAsia"/>
              </w:rPr>
              <w:t>情報セキュリティ委員会は、「情報セキュリティ方針」などの情報セキュリティに関する方針を定義し、トップマネジメント（経営層）の承認を得る。また、情報セキュリティ委員会は、情報セキュリティに関する方針を適用範囲内の全従業者に公表する。また、「情報セキュリティ方針」は外部関係者にも公表する。</w:t>
            </w:r>
          </w:p>
          <w:p w14:paraId="7F3FEE6C" w14:textId="77777777" w:rsidR="00445076" w:rsidRPr="002D6EC9" w:rsidRDefault="00445076">
            <w:pPr>
              <w:pStyle w:val="afff6"/>
            </w:pPr>
            <w:r w:rsidRPr="002D6EC9">
              <w:rPr>
                <w:rFonts w:hint="eastAsia"/>
              </w:rPr>
              <w:t>情報セキュリティ委員会は、「情報セキュリティ方針」以外の情報セキュリティのための方針群を、本手順において定める。方針群には以下を含める。</w:t>
            </w:r>
          </w:p>
          <w:p w14:paraId="52AAA7FC" w14:textId="77777777" w:rsidR="00445076" w:rsidRPr="002D6EC9" w:rsidRDefault="00445076" w:rsidP="00892C01">
            <w:pPr>
              <w:pStyle w:val="afff6"/>
              <w:numPr>
                <w:ilvl w:val="0"/>
                <w:numId w:val="816"/>
              </w:numPr>
              <w:tabs>
                <w:tab w:val="clear" w:pos="1830"/>
                <w:tab w:val="left" w:pos="455"/>
              </w:tabs>
            </w:pPr>
            <w:r w:rsidRPr="002D6EC9">
              <w:rPr>
                <w:rFonts w:hint="eastAsia"/>
              </w:rPr>
              <w:t>モバイル機器の方針</w:t>
            </w:r>
          </w:p>
          <w:p w14:paraId="77FB4709" w14:textId="77777777" w:rsidR="00445076" w:rsidRPr="002D6EC9" w:rsidRDefault="00445076" w:rsidP="00892C01">
            <w:pPr>
              <w:pStyle w:val="afff6"/>
              <w:numPr>
                <w:ilvl w:val="0"/>
                <w:numId w:val="816"/>
              </w:numPr>
              <w:tabs>
                <w:tab w:val="clear" w:pos="1830"/>
                <w:tab w:val="left" w:pos="455"/>
              </w:tabs>
            </w:pPr>
            <w:r w:rsidRPr="002D6EC9">
              <w:rPr>
                <w:rFonts w:hint="eastAsia"/>
              </w:rPr>
              <w:t>テレワーキング</w:t>
            </w:r>
          </w:p>
          <w:bookmarkStart w:id="1051" w:name="■アクセス制御15ー2－1"/>
          <w:p w14:paraId="7DE111F6" w14:textId="30D92C8B" w:rsidR="00445076" w:rsidRPr="002D6EC9" w:rsidRDefault="00DC41D3" w:rsidP="00892C01">
            <w:pPr>
              <w:pStyle w:val="afff6"/>
              <w:numPr>
                <w:ilvl w:val="0"/>
                <w:numId w:val="816"/>
              </w:numPr>
              <w:tabs>
                <w:tab w:val="clear" w:pos="1830"/>
                <w:tab w:val="left" w:pos="455"/>
              </w:tabs>
            </w:pPr>
            <w:r>
              <w:fldChar w:fldCharType="begin"/>
            </w:r>
            <w:r>
              <w:rPr>
                <w:rFonts w:hint="eastAsia"/>
              </w:rPr>
              <w:instrText xml:space="preserve">HYPERLINK </w:instrText>
            </w:r>
            <w:r>
              <w:instrText xml:space="preserve"> \l "</w:instrText>
            </w:r>
            <w:r>
              <w:rPr>
                <w:rFonts w:hint="eastAsia"/>
              </w:rPr>
              <w:instrText>■アクセス制御</w:instrText>
            </w:r>
            <w:r>
              <w:instrText>"</w:instrText>
            </w:r>
            <w:r>
              <w:fldChar w:fldCharType="separate"/>
            </w:r>
            <w:r w:rsidR="00445076" w:rsidRPr="00DC41D3">
              <w:rPr>
                <w:rStyle w:val="a7"/>
                <w:rFonts w:hint="eastAsia"/>
              </w:rPr>
              <w:t>アクセス制御</w:t>
            </w:r>
            <w:bookmarkEnd w:id="1051"/>
            <w:r>
              <w:fldChar w:fldCharType="end"/>
            </w:r>
            <w:r w:rsidR="00445076" w:rsidRPr="002D6EC9">
              <w:rPr>
                <w:rFonts w:hint="eastAsia"/>
              </w:rPr>
              <w:t>方針</w:t>
            </w:r>
          </w:p>
          <w:p w14:paraId="3E7B0793" w14:textId="77777777" w:rsidR="00445076" w:rsidRPr="002D6EC9" w:rsidRDefault="00445076" w:rsidP="00892C01">
            <w:pPr>
              <w:pStyle w:val="afff6"/>
              <w:numPr>
                <w:ilvl w:val="0"/>
                <w:numId w:val="816"/>
              </w:numPr>
              <w:tabs>
                <w:tab w:val="clear" w:pos="1830"/>
                <w:tab w:val="left" w:pos="455"/>
              </w:tabs>
            </w:pPr>
            <w:r w:rsidRPr="002D6EC9">
              <w:rPr>
                <w:rFonts w:hint="eastAsia"/>
              </w:rPr>
              <w:t>暗号による管理策の利用方針</w:t>
            </w:r>
          </w:p>
          <w:p w14:paraId="10DE59F6" w14:textId="77777777" w:rsidR="00445076" w:rsidRPr="002D6EC9" w:rsidRDefault="00445076" w:rsidP="00892C01">
            <w:pPr>
              <w:pStyle w:val="afff6"/>
              <w:numPr>
                <w:ilvl w:val="0"/>
                <w:numId w:val="816"/>
              </w:numPr>
              <w:tabs>
                <w:tab w:val="clear" w:pos="1830"/>
                <w:tab w:val="left" w:pos="455"/>
              </w:tabs>
            </w:pPr>
            <w:r w:rsidRPr="002D6EC9">
              <w:rPr>
                <w:rFonts w:hint="eastAsia"/>
              </w:rPr>
              <w:t>クリアデスク・クリアスクリーン</w:t>
            </w:r>
          </w:p>
          <w:p w14:paraId="3D2DF7C0" w14:textId="77777777" w:rsidR="00445076" w:rsidRPr="002D6EC9" w:rsidRDefault="00445076" w:rsidP="00892C01">
            <w:pPr>
              <w:pStyle w:val="afff6"/>
              <w:numPr>
                <w:ilvl w:val="0"/>
                <w:numId w:val="816"/>
              </w:numPr>
              <w:tabs>
                <w:tab w:val="clear" w:pos="1830"/>
                <w:tab w:val="left" w:pos="455"/>
              </w:tabs>
            </w:pPr>
            <w:r w:rsidRPr="002D6EC9">
              <w:rPr>
                <w:rFonts w:hint="eastAsia"/>
              </w:rPr>
              <w:t>情報転送の方針（および手順）</w:t>
            </w:r>
          </w:p>
          <w:p w14:paraId="2786623C" w14:textId="77777777" w:rsidR="00445076" w:rsidRPr="002D6EC9" w:rsidRDefault="00445076" w:rsidP="00892C01">
            <w:pPr>
              <w:pStyle w:val="afff6"/>
              <w:numPr>
                <w:ilvl w:val="0"/>
                <w:numId w:val="816"/>
              </w:numPr>
              <w:tabs>
                <w:tab w:val="clear" w:pos="1830"/>
                <w:tab w:val="left" w:pos="455"/>
              </w:tabs>
            </w:pPr>
            <w:r w:rsidRPr="002D6EC9">
              <w:rPr>
                <w:rFonts w:hint="eastAsia"/>
              </w:rPr>
              <w:t>セキュリティに配慮した開発のための方針</w:t>
            </w:r>
          </w:p>
          <w:bookmarkStart w:id="1052" w:name="■供給者15ー2ー1"/>
          <w:p w14:paraId="69735755" w14:textId="6F23076D" w:rsidR="00445076" w:rsidRPr="002D6EC9" w:rsidRDefault="003F17A7" w:rsidP="00892C01">
            <w:pPr>
              <w:pStyle w:val="afff6"/>
              <w:numPr>
                <w:ilvl w:val="0"/>
                <w:numId w:val="816"/>
              </w:numPr>
              <w:tabs>
                <w:tab w:val="clear" w:pos="1830"/>
                <w:tab w:val="left" w:pos="455"/>
              </w:tabs>
            </w:pPr>
            <w:r>
              <w:fldChar w:fldCharType="begin"/>
            </w:r>
            <w:r>
              <w:rPr>
                <w:rFonts w:hint="eastAsia"/>
              </w:rPr>
              <w:instrText xml:space="preserve">HYPERLINK </w:instrText>
            </w:r>
            <w:r>
              <w:instrText xml:space="preserve"> \l "</w:instrText>
            </w:r>
            <w:r>
              <w:rPr>
                <w:rFonts w:hint="eastAsia"/>
              </w:rPr>
              <w:instrText>■供給者</w:instrText>
            </w:r>
            <w:r>
              <w:instrText>"</w:instrText>
            </w:r>
            <w:r>
              <w:fldChar w:fldCharType="separate"/>
            </w:r>
            <w:r w:rsidR="00445076" w:rsidRPr="003F17A7">
              <w:rPr>
                <w:rStyle w:val="a7"/>
                <w:rFonts w:hint="eastAsia"/>
              </w:rPr>
              <w:t>供給者</w:t>
            </w:r>
            <w:bookmarkEnd w:id="1052"/>
            <w:r>
              <w:fldChar w:fldCharType="end"/>
            </w:r>
            <w:r w:rsidR="00445076" w:rsidRPr="002D6EC9">
              <w:rPr>
                <w:rFonts w:hint="eastAsia"/>
              </w:rPr>
              <w:t>関係のための情報セキュリティの方針</w:t>
            </w:r>
          </w:p>
        </w:tc>
      </w:tr>
      <w:tr w:rsidR="00445076" w:rsidRPr="002D6EC9" w14:paraId="61A55F41" w14:textId="77777777">
        <w:tc>
          <w:tcPr>
            <w:tcW w:w="10456" w:type="dxa"/>
            <w:hideMark/>
          </w:tcPr>
          <w:p w14:paraId="216FED3C" w14:textId="77777777" w:rsidR="00445076" w:rsidRPr="002D6EC9" w:rsidRDefault="00445076">
            <w:pPr>
              <w:pStyle w:val="afff8"/>
            </w:pPr>
            <w:r w:rsidRPr="002D6EC9">
              <w:rPr>
                <w:rFonts w:hint="eastAsia"/>
              </w:rPr>
              <w:t>ワンポイントアドバイス</w:t>
            </w:r>
          </w:p>
          <w:p w14:paraId="5DECD49C" w14:textId="77777777" w:rsidR="00445076" w:rsidRPr="002D6EC9" w:rsidRDefault="00445076">
            <w:pPr>
              <w:pStyle w:val="afff6"/>
            </w:pPr>
            <w:r w:rsidRPr="002D6EC9">
              <w:rPr>
                <w:rFonts w:hint="eastAsia"/>
              </w:rPr>
              <w:t>情報セキュリティに関する方針は、関連する従業員および利害関係者に認識されることが大切です。</w:t>
            </w:r>
          </w:p>
        </w:tc>
      </w:tr>
    </w:tbl>
    <w:p w14:paraId="204420C0" w14:textId="77777777" w:rsidR="00445076" w:rsidRDefault="00445076">
      <w:pPr>
        <w:ind w:firstLineChars="0" w:firstLine="0"/>
      </w:pPr>
    </w:p>
    <w:p w14:paraId="70A91AF2" w14:textId="77777777" w:rsidR="00445076" w:rsidRDefault="00445076">
      <w:pPr>
        <w:ind w:firstLineChars="0" w:firstLine="0"/>
      </w:pPr>
    </w:p>
    <w:p w14:paraId="227BB4C5" w14:textId="77777777" w:rsidR="00445076" w:rsidRPr="002D6EC9" w:rsidRDefault="00445076">
      <w:pPr>
        <w:pStyle w:val="aff4"/>
      </w:pPr>
      <w:r>
        <w:rPr>
          <w:rFonts w:hint="eastAsia"/>
        </w:rPr>
        <w:t>【</w:t>
      </w:r>
      <w:r w:rsidRPr="006312F3">
        <w:rPr>
          <w:rFonts w:hint="eastAsia"/>
        </w:rPr>
        <w:t>5.2 情報セキュリティの役割及び責任</w:t>
      </w:r>
      <w:r>
        <w:rPr>
          <w:rFonts w:hint="eastAsia"/>
        </w:rPr>
        <w:t>】</w:t>
      </w:r>
    </w:p>
    <w:tbl>
      <w:tblPr>
        <w:tblStyle w:val="aa"/>
        <w:tblW w:w="0" w:type="auto"/>
        <w:tblLook w:val="04A0" w:firstRow="1" w:lastRow="0" w:firstColumn="1" w:lastColumn="0" w:noHBand="0" w:noVBand="1"/>
      </w:tblPr>
      <w:tblGrid>
        <w:gridCol w:w="10456"/>
      </w:tblGrid>
      <w:tr w:rsidR="00445076" w:rsidRPr="006312F3" w14:paraId="73DC1E44" w14:textId="77777777">
        <w:trPr>
          <w:trHeight w:val="322"/>
        </w:trPr>
        <w:tc>
          <w:tcPr>
            <w:tcW w:w="10456" w:type="dxa"/>
            <w:shd w:val="clear" w:color="auto" w:fill="215E99" w:themeFill="text2" w:themeFillTint="BF"/>
            <w:hideMark/>
          </w:tcPr>
          <w:p w14:paraId="7ED2B0F8" w14:textId="77777777" w:rsidR="00445076" w:rsidRPr="006312F3" w:rsidRDefault="00445076">
            <w:pPr>
              <w:pStyle w:val="aff0"/>
            </w:pPr>
            <w:r w:rsidRPr="006312F3">
              <w:rPr>
                <w:rFonts w:hint="eastAsia"/>
              </w:rPr>
              <w:t>実施手順（例）</w:t>
            </w:r>
          </w:p>
        </w:tc>
      </w:tr>
      <w:tr w:rsidR="00445076" w:rsidRPr="006312F3" w14:paraId="72845402" w14:textId="77777777">
        <w:trPr>
          <w:trHeight w:val="4428"/>
        </w:trPr>
        <w:tc>
          <w:tcPr>
            <w:tcW w:w="10456" w:type="dxa"/>
            <w:hideMark/>
          </w:tcPr>
          <w:p w14:paraId="5E82006D" w14:textId="4133BC85" w:rsidR="00445076" w:rsidRDefault="00445076">
            <w:pPr>
              <w:pStyle w:val="afff6"/>
            </w:pPr>
            <w:r w:rsidRPr="006312F3">
              <w:rPr>
                <w:rFonts w:hint="eastAsia"/>
              </w:rPr>
              <w:t>トップマネジメント（経営層）は、情報セキュリティに関連する役割を持つ情報セキュリティ委員会、</w:t>
            </w:r>
            <w:bookmarkStart w:id="1053" w:name="■内部監査15ー2ー1"/>
            <w:r w:rsidR="00CA1AF3">
              <w:fldChar w:fldCharType="begin"/>
            </w:r>
            <w:r w:rsidR="00CA1AF3">
              <w:rPr>
                <w:rFonts w:hint="eastAsia"/>
              </w:rPr>
              <w:instrText xml:space="preserve">HYPERLINK </w:instrText>
            </w:r>
            <w:r w:rsidR="00CA1AF3">
              <w:instrText xml:space="preserve"> \l "</w:instrText>
            </w:r>
            <w:r w:rsidR="00CA1AF3">
              <w:rPr>
                <w:rFonts w:hint="eastAsia"/>
              </w:rPr>
              <w:instrText>■内部監査</w:instrText>
            </w:r>
            <w:r w:rsidR="00CA1AF3">
              <w:instrText>"</w:instrText>
            </w:r>
            <w:r w:rsidR="00CA1AF3">
              <w:fldChar w:fldCharType="separate"/>
            </w:r>
            <w:r w:rsidRPr="00CA1AF3">
              <w:rPr>
                <w:rStyle w:val="a7"/>
                <w:rFonts w:hint="eastAsia"/>
              </w:rPr>
              <w:t>内部監査</w:t>
            </w:r>
            <w:bookmarkEnd w:id="1053"/>
            <w:r w:rsidR="00CA1AF3">
              <w:fldChar w:fldCharType="end"/>
            </w:r>
            <w:r w:rsidRPr="006312F3">
              <w:rPr>
                <w:rFonts w:hint="eastAsia"/>
              </w:rPr>
              <w:t>責任者に対して、以下の責任および権限を割り当てる。また、トップマネジメント（経営層）は、これらの役割、責任および権限を従業者に伝達する。情報セキュリティの運用に際し、トップマネジメント（経営層）は、情報セキュリティ委員会の設置および運営を実施する。</w:t>
            </w:r>
          </w:p>
          <w:p w14:paraId="3C573AD4" w14:textId="77777777" w:rsidR="00445076" w:rsidRPr="006312F3" w:rsidRDefault="00445076">
            <w:pPr>
              <w:pStyle w:val="afff6"/>
            </w:pPr>
          </w:p>
          <w:p w14:paraId="797899B3" w14:textId="77777777" w:rsidR="00445076" w:rsidRPr="006312F3" w:rsidRDefault="00445076">
            <w:pPr>
              <w:pStyle w:val="afff6"/>
            </w:pPr>
            <w:r w:rsidRPr="006312F3">
              <w:rPr>
                <w:rFonts w:hint="eastAsia"/>
              </w:rPr>
              <w:t>情報セキュリティ委員会の役割は以下の通り。</w:t>
            </w:r>
          </w:p>
          <w:p w14:paraId="22AD5B32" w14:textId="77777777" w:rsidR="00445076" w:rsidRPr="006312F3" w:rsidRDefault="00445076" w:rsidP="00892C01">
            <w:pPr>
              <w:pStyle w:val="afff6"/>
              <w:numPr>
                <w:ilvl w:val="0"/>
                <w:numId w:val="125"/>
              </w:numPr>
              <w:tabs>
                <w:tab w:val="clear" w:pos="1830"/>
                <w:tab w:val="left" w:pos="455"/>
              </w:tabs>
            </w:pPr>
            <w:r w:rsidRPr="006312F3">
              <w:rPr>
                <w:rFonts w:hint="eastAsia"/>
              </w:rPr>
              <w:t>リスク対応計画の策定</w:t>
            </w:r>
          </w:p>
          <w:p w14:paraId="6F9047AE" w14:textId="77777777" w:rsidR="00445076" w:rsidRPr="006312F3" w:rsidRDefault="00445076" w:rsidP="00892C01">
            <w:pPr>
              <w:pStyle w:val="afff6"/>
              <w:numPr>
                <w:ilvl w:val="0"/>
                <w:numId w:val="125"/>
              </w:numPr>
              <w:tabs>
                <w:tab w:val="clear" w:pos="1830"/>
                <w:tab w:val="left" w:pos="455"/>
              </w:tabs>
            </w:pPr>
            <w:r w:rsidRPr="006312F3">
              <w:rPr>
                <w:rFonts w:hint="eastAsia"/>
              </w:rPr>
              <w:t>情報セキュリティ実行体制の構築</w:t>
            </w:r>
          </w:p>
          <w:p w14:paraId="0D1AD919" w14:textId="77777777" w:rsidR="00445076" w:rsidRPr="006312F3" w:rsidRDefault="00445076" w:rsidP="00892C01">
            <w:pPr>
              <w:pStyle w:val="afff6"/>
              <w:numPr>
                <w:ilvl w:val="0"/>
                <w:numId w:val="125"/>
              </w:numPr>
              <w:tabs>
                <w:tab w:val="clear" w:pos="1830"/>
                <w:tab w:val="left" w:pos="455"/>
              </w:tabs>
            </w:pPr>
            <w:r w:rsidRPr="006312F3">
              <w:rPr>
                <w:rFonts w:hint="eastAsia"/>
              </w:rPr>
              <w:t>選択された管理策の実施</w:t>
            </w:r>
          </w:p>
          <w:p w14:paraId="5A07435C" w14:textId="77777777" w:rsidR="00445076" w:rsidRPr="006312F3" w:rsidRDefault="00445076" w:rsidP="00892C01">
            <w:pPr>
              <w:pStyle w:val="afff6"/>
              <w:numPr>
                <w:ilvl w:val="0"/>
                <w:numId w:val="125"/>
              </w:numPr>
              <w:tabs>
                <w:tab w:val="clear" w:pos="1830"/>
                <w:tab w:val="left" w:pos="455"/>
              </w:tabs>
            </w:pPr>
            <w:r w:rsidRPr="006312F3">
              <w:rPr>
                <w:rFonts w:hint="eastAsia"/>
              </w:rPr>
              <w:t>教育・訓練</w:t>
            </w:r>
          </w:p>
          <w:p w14:paraId="63B011DD" w14:textId="77777777" w:rsidR="00445076" w:rsidRPr="006312F3" w:rsidRDefault="00445076" w:rsidP="00892C01">
            <w:pPr>
              <w:pStyle w:val="afff6"/>
              <w:numPr>
                <w:ilvl w:val="0"/>
                <w:numId w:val="125"/>
              </w:numPr>
              <w:tabs>
                <w:tab w:val="clear" w:pos="1830"/>
                <w:tab w:val="left" w:pos="455"/>
              </w:tabs>
            </w:pPr>
            <w:r w:rsidRPr="006312F3">
              <w:rPr>
                <w:rFonts w:hint="eastAsia"/>
              </w:rPr>
              <w:t>運用の管理</w:t>
            </w:r>
          </w:p>
          <w:p w14:paraId="74AA2545" w14:textId="77777777" w:rsidR="00445076" w:rsidRPr="006312F3" w:rsidRDefault="00445076" w:rsidP="00892C01">
            <w:pPr>
              <w:pStyle w:val="afff6"/>
              <w:numPr>
                <w:ilvl w:val="0"/>
                <w:numId w:val="125"/>
              </w:numPr>
              <w:tabs>
                <w:tab w:val="clear" w:pos="1830"/>
                <w:tab w:val="left" w:pos="455"/>
              </w:tabs>
            </w:pPr>
            <w:r w:rsidRPr="006312F3">
              <w:rPr>
                <w:rFonts w:hint="eastAsia"/>
              </w:rPr>
              <w:t>経営資源の管理</w:t>
            </w:r>
          </w:p>
          <w:bookmarkStart w:id="1054" w:name="■情報セキュリティ事象15ー2ー1"/>
          <w:p w14:paraId="3E64CE0A" w14:textId="78756608" w:rsidR="00445076" w:rsidRPr="006312F3" w:rsidRDefault="00B920B8" w:rsidP="00892C01">
            <w:pPr>
              <w:pStyle w:val="afff6"/>
              <w:numPr>
                <w:ilvl w:val="0"/>
                <w:numId w:val="125"/>
              </w:numPr>
              <w:tabs>
                <w:tab w:val="clear" w:pos="1830"/>
                <w:tab w:val="left" w:pos="455"/>
              </w:tabs>
            </w:pPr>
            <w:r>
              <w:fldChar w:fldCharType="begin"/>
            </w:r>
            <w:r>
              <w:rPr>
                <w:rFonts w:hint="eastAsia"/>
              </w:rPr>
              <w:instrText xml:space="preserve">HYPERLINK </w:instrText>
            </w:r>
            <w:r>
              <w:instrText xml:space="preserve"> \l "</w:instrText>
            </w:r>
            <w:r>
              <w:rPr>
                <w:rFonts w:hint="eastAsia"/>
              </w:rPr>
              <w:instrText>■情報セキュリティ事象</w:instrText>
            </w:r>
            <w:r>
              <w:instrText>"</w:instrText>
            </w:r>
            <w:r>
              <w:fldChar w:fldCharType="separate"/>
            </w:r>
            <w:r w:rsidR="00445076" w:rsidRPr="00B920B8">
              <w:rPr>
                <w:rStyle w:val="a7"/>
                <w:rFonts w:hint="eastAsia"/>
              </w:rPr>
              <w:t>情報セキュリティ事象</w:t>
            </w:r>
            <w:bookmarkEnd w:id="1054"/>
            <w:r>
              <w:fldChar w:fldCharType="end"/>
            </w:r>
            <w:r w:rsidR="00445076" w:rsidRPr="006312F3">
              <w:rPr>
                <w:rFonts w:hint="eastAsia"/>
              </w:rPr>
              <w:t>・</w:t>
            </w:r>
            <w:bookmarkStart w:id="1055" w:name="■セキュリティインシデント15ー2ー1"/>
            <w:r w:rsidR="00C87E05">
              <w:fldChar w:fldCharType="begin"/>
            </w:r>
            <w:r w:rsidR="00C87E05">
              <w:rPr>
                <w:rFonts w:hint="eastAsia"/>
              </w:rPr>
              <w:instrText xml:space="preserve">HYPERLINK </w:instrText>
            </w:r>
            <w:r w:rsidR="00C87E05">
              <w:instrText xml:space="preserve"> \l "</w:instrText>
            </w:r>
            <w:r w:rsidR="00C87E05">
              <w:rPr>
                <w:rFonts w:hint="eastAsia"/>
              </w:rPr>
              <w:instrText>■セキュリティインシデント</w:instrText>
            </w:r>
            <w:r w:rsidR="00C87E05">
              <w:instrText>"</w:instrText>
            </w:r>
            <w:r w:rsidR="00C87E05">
              <w:fldChar w:fldCharType="separate"/>
            </w:r>
            <w:r w:rsidR="00445076" w:rsidRPr="00C87E05">
              <w:rPr>
                <w:rStyle w:val="a7"/>
                <w:rFonts w:hint="eastAsia"/>
              </w:rPr>
              <w:t>セキュリティインシデント</w:t>
            </w:r>
            <w:bookmarkEnd w:id="1055"/>
            <w:r w:rsidR="00C87E05">
              <w:fldChar w:fldCharType="end"/>
            </w:r>
            <w:r w:rsidR="00445076" w:rsidRPr="006312F3">
              <w:rPr>
                <w:rFonts w:hint="eastAsia"/>
              </w:rPr>
              <w:t>の管理</w:t>
            </w:r>
          </w:p>
          <w:p w14:paraId="3C4126C8" w14:textId="77777777" w:rsidR="00445076" w:rsidRPr="006312F3" w:rsidRDefault="00445076" w:rsidP="00892C01">
            <w:pPr>
              <w:pStyle w:val="afff6"/>
              <w:numPr>
                <w:ilvl w:val="0"/>
                <w:numId w:val="125"/>
              </w:numPr>
              <w:tabs>
                <w:tab w:val="clear" w:pos="1830"/>
                <w:tab w:val="left" w:pos="455"/>
              </w:tabs>
            </w:pPr>
            <w:r w:rsidRPr="006312F3">
              <w:rPr>
                <w:rFonts w:hint="eastAsia"/>
              </w:rPr>
              <w:t>関連当局との連絡（警察・審査機関・コンサル会社・取引先・委託先など）</w:t>
            </w:r>
          </w:p>
          <w:p w14:paraId="2A7995A2" w14:textId="77777777" w:rsidR="00445076" w:rsidRPr="006312F3" w:rsidRDefault="00445076">
            <w:pPr>
              <w:pStyle w:val="afff6"/>
              <w:ind w:left="680"/>
            </w:pPr>
          </w:p>
          <w:p w14:paraId="156E2C90" w14:textId="77777777" w:rsidR="00445076" w:rsidRDefault="00445076">
            <w:pPr>
              <w:pStyle w:val="afff6"/>
            </w:pPr>
            <w:r w:rsidRPr="006312F3">
              <w:rPr>
                <w:rFonts w:hint="eastAsia"/>
              </w:rPr>
              <w:t>情報セキュリティ委員会の</w:t>
            </w:r>
            <w:r>
              <w:rPr>
                <w:rFonts w:hint="eastAsia"/>
              </w:rPr>
              <w:t>役割と、</w:t>
            </w:r>
            <w:r w:rsidRPr="006312F3">
              <w:rPr>
                <w:rFonts w:hint="eastAsia"/>
              </w:rPr>
              <w:t>責任および権限は以下の通り。</w:t>
            </w:r>
          </w:p>
          <w:p w14:paraId="3EB05971" w14:textId="77777777" w:rsidR="00445076" w:rsidRDefault="00445076">
            <w:pPr>
              <w:pStyle w:val="afff6"/>
            </w:pPr>
          </w:p>
          <w:p w14:paraId="0E6428AF" w14:textId="77777777" w:rsidR="00445076" w:rsidRDefault="00445076" w:rsidP="00892C01">
            <w:pPr>
              <w:pStyle w:val="afff6"/>
              <w:numPr>
                <w:ilvl w:val="0"/>
                <w:numId w:val="132"/>
              </w:numPr>
              <w:tabs>
                <w:tab w:val="clear" w:pos="1830"/>
                <w:tab w:val="left" w:pos="3576"/>
              </w:tabs>
              <w:ind w:left="457" w:hanging="457"/>
            </w:pPr>
            <w:r w:rsidRPr="00256873">
              <w:rPr>
                <w:rStyle w:val="afff9"/>
                <w:rFonts w:hint="eastAsia"/>
              </w:rPr>
              <w:t>情報セキュリティ委員会責任者</w:t>
            </w:r>
            <w:r>
              <w:tab/>
            </w:r>
          </w:p>
          <w:p w14:paraId="337972E1" w14:textId="77777777" w:rsidR="00445076" w:rsidRDefault="00445076">
            <w:pPr>
              <w:pStyle w:val="afff6"/>
              <w:tabs>
                <w:tab w:val="left" w:pos="3576"/>
              </w:tabs>
              <w:ind w:left="457"/>
            </w:pPr>
            <w:r>
              <w:t>管理策の実施・運用について統括する。</w:t>
            </w:r>
            <w:r>
              <w:rPr>
                <w:rFonts w:hint="eastAsia"/>
              </w:rPr>
              <w:t>管理策の成果をトップマネジメント（経営層）に報告する。</w:t>
            </w:r>
          </w:p>
          <w:p w14:paraId="5538E925" w14:textId="77777777" w:rsidR="00445076" w:rsidRDefault="00445076" w:rsidP="00892C01">
            <w:pPr>
              <w:pStyle w:val="afff8"/>
              <w:numPr>
                <w:ilvl w:val="0"/>
                <w:numId w:val="133"/>
              </w:numPr>
              <w:tabs>
                <w:tab w:val="clear" w:pos="4820"/>
              </w:tabs>
            </w:pPr>
            <w:r>
              <w:rPr>
                <w:rFonts w:hint="eastAsia"/>
              </w:rPr>
              <w:t>教育責任者</w:t>
            </w:r>
            <w:r>
              <w:tab/>
            </w:r>
          </w:p>
          <w:p w14:paraId="03550E41" w14:textId="77777777" w:rsidR="00445076" w:rsidRDefault="00445076">
            <w:pPr>
              <w:pStyle w:val="afff6"/>
              <w:ind w:left="440"/>
            </w:pPr>
            <w:r>
              <w:t>管理策に関する教育計画の立案と実施を行う。</w:t>
            </w:r>
          </w:p>
          <w:p w14:paraId="711096F9" w14:textId="77777777" w:rsidR="00445076" w:rsidRDefault="00445076" w:rsidP="00892C01">
            <w:pPr>
              <w:pStyle w:val="afff8"/>
              <w:numPr>
                <w:ilvl w:val="0"/>
                <w:numId w:val="133"/>
              </w:numPr>
              <w:tabs>
                <w:tab w:val="clear" w:pos="4820"/>
              </w:tabs>
              <w:rPr>
                <w:lang w:eastAsia="zh-TW"/>
              </w:rPr>
            </w:pPr>
            <w:r>
              <w:rPr>
                <w:rFonts w:hint="eastAsia"/>
                <w:lang w:eastAsia="zh-TW"/>
              </w:rPr>
              <w:t>部門管理者（運用委員）</w:t>
            </w:r>
          </w:p>
          <w:p w14:paraId="247CB39D" w14:textId="77777777" w:rsidR="00445076" w:rsidRDefault="00445076">
            <w:pPr>
              <w:pStyle w:val="afff6"/>
              <w:ind w:left="440"/>
            </w:pPr>
            <w:r>
              <w:rPr>
                <w:lang w:eastAsia="zh-TW"/>
              </w:rPr>
              <w:tab/>
            </w:r>
            <w:r>
              <w:t>情報セキュリティの部門代表者として、部門を管理する。</w:t>
            </w:r>
          </w:p>
          <w:p w14:paraId="5F0360D4" w14:textId="77777777" w:rsidR="00445076" w:rsidRDefault="00445076" w:rsidP="00892C01">
            <w:pPr>
              <w:pStyle w:val="afff8"/>
              <w:numPr>
                <w:ilvl w:val="0"/>
                <w:numId w:val="133"/>
              </w:numPr>
              <w:tabs>
                <w:tab w:val="clear" w:pos="4820"/>
              </w:tabs>
            </w:pPr>
            <w:r>
              <w:rPr>
                <w:rFonts w:hint="eastAsia"/>
              </w:rPr>
              <w:t>情報システム管理者</w:t>
            </w:r>
          </w:p>
          <w:p w14:paraId="1FA69A35" w14:textId="77777777" w:rsidR="00445076" w:rsidRDefault="00445076">
            <w:pPr>
              <w:pStyle w:val="afff6"/>
              <w:ind w:left="440"/>
            </w:pPr>
            <w:r>
              <w:t>情報システム部門の管理者で、情報システム管理に関する規定・規則に従い、情報セキュリティを維持するための安全管理対策を実施する。</w:t>
            </w:r>
          </w:p>
          <w:p w14:paraId="55769A07" w14:textId="77777777" w:rsidR="00445076" w:rsidRDefault="00445076" w:rsidP="00892C01">
            <w:pPr>
              <w:pStyle w:val="afff8"/>
              <w:numPr>
                <w:ilvl w:val="0"/>
                <w:numId w:val="133"/>
              </w:numPr>
              <w:tabs>
                <w:tab w:val="clear" w:pos="4820"/>
              </w:tabs>
            </w:pPr>
            <w:r>
              <w:rPr>
                <w:rFonts w:hint="eastAsia"/>
              </w:rPr>
              <w:t>文書管理責任者</w:t>
            </w:r>
          </w:p>
          <w:p w14:paraId="41FFCFEA" w14:textId="77777777" w:rsidR="00445076" w:rsidRDefault="00445076">
            <w:pPr>
              <w:pStyle w:val="afff6"/>
              <w:ind w:left="440"/>
            </w:pPr>
            <w:r>
              <w:t>管理策に関する文書や記録などの維持・管理を行う。</w:t>
            </w:r>
          </w:p>
          <w:p w14:paraId="0DD827E4" w14:textId="77777777" w:rsidR="00445076" w:rsidRPr="00A65ABB" w:rsidRDefault="00445076">
            <w:pPr>
              <w:pStyle w:val="afff6"/>
            </w:pPr>
          </w:p>
          <w:p w14:paraId="387F0E2D" w14:textId="77777777" w:rsidR="00445076" w:rsidRDefault="00445076">
            <w:pPr>
              <w:pStyle w:val="afff6"/>
            </w:pPr>
            <w:r w:rsidRPr="006312F3">
              <w:rPr>
                <w:rFonts w:hint="eastAsia"/>
              </w:rPr>
              <w:t>内部監査責任者の責任および権限は以下の通り。</w:t>
            </w:r>
          </w:p>
          <w:p w14:paraId="7D4F9E99" w14:textId="77777777" w:rsidR="00445076" w:rsidRPr="006312F3" w:rsidRDefault="00445076">
            <w:pPr>
              <w:pStyle w:val="afff6"/>
            </w:pPr>
            <w:r w:rsidRPr="006312F3">
              <w:rPr>
                <w:rFonts w:hint="eastAsia"/>
              </w:rPr>
              <w:t>内部監査責任者は、管理策とその実施状況に関わる監査を統括する責任と権限を有する。</w:t>
            </w:r>
          </w:p>
        </w:tc>
      </w:tr>
      <w:tr w:rsidR="00445076" w:rsidRPr="006312F3" w14:paraId="55578AC9" w14:textId="77777777">
        <w:trPr>
          <w:trHeight w:val="213"/>
        </w:trPr>
        <w:tc>
          <w:tcPr>
            <w:tcW w:w="10456" w:type="dxa"/>
            <w:hideMark/>
          </w:tcPr>
          <w:p w14:paraId="5997B774" w14:textId="77777777" w:rsidR="00445076" w:rsidRPr="006312F3" w:rsidRDefault="00445076">
            <w:pPr>
              <w:pStyle w:val="afff8"/>
            </w:pPr>
            <w:r w:rsidRPr="006312F3">
              <w:rPr>
                <w:rFonts w:hint="eastAsia"/>
              </w:rPr>
              <w:t>ワンポイントアドバイス</w:t>
            </w:r>
          </w:p>
          <w:p w14:paraId="2C65B82E" w14:textId="77777777" w:rsidR="00445076" w:rsidRPr="006312F3" w:rsidRDefault="00445076">
            <w:pPr>
              <w:pStyle w:val="afff6"/>
            </w:pPr>
            <w:r w:rsidRPr="006312F3">
              <w:rPr>
                <w:rFonts w:hint="eastAsia"/>
              </w:rPr>
              <w:t>従業員が少ない場合は、文書管理責任者と教育責任者を同じ者にするなど、役割を兼任させて体制を構築することも有効です。</w:t>
            </w:r>
          </w:p>
        </w:tc>
      </w:tr>
    </w:tbl>
    <w:p w14:paraId="1A742534" w14:textId="77777777" w:rsidR="00445076" w:rsidRDefault="00445076">
      <w:pPr>
        <w:ind w:firstLineChars="0" w:firstLine="0"/>
      </w:pPr>
    </w:p>
    <w:tbl>
      <w:tblPr>
        <w:tblStyle w:val="aa"/>
        <w:tblpPr w:leftFromText="142" w:rightFromText="142" w:vertAnchor="text" w:horzAnchor="margin" w:tblpY="416"/>
        <w:tblW w:w="10485" w:type="dxa"/>
        <w:tblLook w:val="04A0" w:firstRow="1" w:lastRow="0" w:firstColumn="1" w:lastColumn="0" w:noHBand="0" w:noVBand="1"/>
      </w:tblPr>
      <w:tblGrid>
        <w:gridCol w:w="10485"/>
      </w:tblGrid>
      <w:tr w:rsidR="00445076" w:rsidRPr="00042DAC" w14:paraId="1AEB2486" w14:textId="77777777">
        <w:tc>
          <w:tcPr>
            <w:tcW w:w="10485" w:type="dxa"/>
            <w:shd w:val="clear" w:color="auto" w:fill="215E99" w:themeFill="text2" w:themeFillTint="BF"/>
            <w:hideMark/>
          </w:tcPr>
          <w:p w14:paraId="74C3E9BE" w14:textId="77777777" w:rsidR="00445076" w:rsidRPr="00042DAC" w:rsidRDefault="00445076">
            <w:pPr>
              <w:pStyle w:val="aff0"/>
            </w:pPr>
            <w:r w:rsidRPr="00042DAC">
              <w:rPr>
                <w:rFonts w:hint="eastAsia"/>
              </w:rPr>
              <w:t>実施手順（例）</w:t>
            </w:r>
          </w:p>
        </w:tc>
      </w:tr>
      <w:tr w:rsidR="00445076" w:rsidRPr="00042DAC" w14:paraId="3180DDA8" w14:textId="77777777">
        <w:tc>
          <w:tcPr>
            <w:tcW w:w="10485" w:type="dxa"/>
            <w:hideMark/>
          </w:tcPr>
          <w:p w14:paraId="49E4DDF4" w14:textId="77777777" w:rsidR="00445076" w:rsidRPr="00042DAC" w:rsidRDefault="00445076" w:rsidP="00892C01">
            <w:pPr>
              <w:pStyle w:val="afff6"/>
              <w:numPr>
                <w:ilvl w:val="0"/>
                <w:numId w:val="124"/>
              </w:numPr>
              <w:tabs>
                <w:tab w:val="clear" w:pos="1830"/>
                <w:tab w:val="left" w:pos="455"/>
              </w:tabs>
            </w:pPr>
            <w:r w:rsidRPr="00042DAC">
              <w:rPr>
                <w:rFonts w:hint="eastAsia"/>
              </w:rPr>
              <w:t>当組織は、申請者または作業者と、承認者を分離するように組織設計する。</w:t>
            </w:r>
          </w:p>
          <w:p w14:paraId="6C23B919" w14:textId="77777777" w:rsidR="00445076" w:rsidRPr="00042DAC" w:rsidRDefault="00445076" w:rsidP="00892C01">
            <w:pPr>
              <w:pStyle w:val="afff6"/>
              <w:numPr>
                <w:ilvl w:val="0"/>
                <w:numId w:val="124"/>
              </w:numPr>
              <w:tabs>
                <w:tab w:val="clear" w:pos="1830"/>
                <w:tab w:val="left" w:pos="455"/>
              </w:tabs>
            </w:pPr>
            <w:r w:rsidRPr="00042DAC">
              <w:rPr>
                <w:rFonts w:hint="eastAsia"/>
              </w:rPr>
              <w:t>従業員の制約により兼任せざるを得ない場合、別部門など</w:t>
            </w:r>
            <w:r>
              <w:rPr>
                <w:rFonts w:hint="eastAsia"/>
              </w:rPr>
              <w:t>から</w:t>
            </w:r>
            <w:r w:rsidRPr="00042DAC">
              <w:rPr>
                <w:rFonts w:hint="eastAsia"/>
              </w:rPr>
              <w:t>監視を</w:t>
            </w:r>
            <w:r>
              <w:rPr>
                <w:rFonts w:hint="eastAsia"/>
              </w:rPr>
              <w:t>受ける</w:t>
            </w:r>
            <w:r w:rsidRPr="00042DAC">
              <w:rPr>
                <w:rFonts w:hint="eastAsia"/>
              </w:rPr>
              <w:t>ことを条件に、兼任できる。</w:t>
            </w:r>
          </w:p>
        </w:tc>
      </w:tr>
      <w:tr w:rsidR="00445076" w:rsidRPr="00042DAC" w14:paraId="5AF5D5AE" w14:textId="77777777">
        <w:tc>
          <w:tcPr>
            <w:tcW w:w="10485" w:type="dxa"/>
            <w:hideMark/>
          </w:tcPr>
          <w:p w14:paraId="37C44D53" w14:textId="77777777" w:rsidR="00445076" w:rsidRPr="00042DAC" w:rsidRDefault="00445076">
            <w:pPr>
              <w:pStyle w:val="afff8"/>
            </w:pPr>
            <w:r w:rsidRPr="00042DAC">
              <w:rPr>
                <w:rFonts w:hint="eastAsia"/>
              </w:rPr>
              <w:t>ワンポイントアドバイス</w:t>
            </w:r>
          </w:p>
          <w:p w14:paraId="00D73416" w14:textId="77777777" w:rsidR="00445076" w:rsidRPr="00042DAC" w:rsidRDefault="00445076">
            <w:pPr>
              <w:pStyle w:val="afff6"/>
            </w:pPr>
            <w:r w:rsidRPr="00042DAC">
              <w:rPr>
                <w:rFonts w:hint="eastAsia"/>
              </w:rPr>
              <w:t>小さな組織で、職務の分離が困難である場合には、他の管理策（例：活動の監視、監査証跡、管理層</w:t>
            </w:r>
            <w:r>
              <w:rPr>
                <w:rFonts w:hint="eastAsia"/>
              </w:rPr>
              <w:t>からの</w:t>
            </w:r>
            <w:r w:rsidRPr="00042DAC">
              <w:rPr>
                <w:rFonts w:hint="eastAsia"/>
              </w:rPr>
              <w:t>監督）を考慮することが大切です。</w:t>
            </w:r>
          </w:p>
        </w:tc>
      </w:tr>
    </w:tbl>
    <w:p w14:paraId="24135C11" w14:textId="77777777" w:rsidR="00445076" w:rsidRDefault="00445076">
      <w:pPr>
        <w:pStyle w:val="aff4"/>
      </w:pPr>
      <w:r>
        <w:rPr>
          <w:rFonts w:hint="eastAsia"/>
        </w:rPr>
        <w:t>【</w:t>
      </w:r>
      <w:r w:rsidRPr="00042DAC">
        <w:rPr>
          <w:rFonts w:hint="eastAsia"/>
        </w:rPr>
        <w:t>5.3 職務の分離</w:t>
      </w:r>
      <w:r>
        <w:rPr>
          <w:rFonts w:hint="eastAsia"/>
        </w:rPr>
        <w:t>】</w:t>
      </w:r>
    </w:p>
    <w:p w14:paraId="15BFADAD" w14:textId="77777777" w:rsidR="00445076" w:rsidRDefault="00445076">
      <w:pPr>
        <w:ind w:firstLineChars="0" w:firstLine="0"/>
      </w:pPr>
    </w:p>
    <w:p w14:paraId="757693D8" w14:textId="77777777" w:rsidR="00445076" w:rsidRDefault="00445076">
      <w:pPr>
        <w:pStyle w:val="aff4"/>
      </w:pPr>
      <w:r>
        <w:rPr>
          <w:rFonts w:hint="eastAsia"/>
        </w:rPr>
        <w:t>【</w:t>
      </w:r>
      <w:r w:rsidRPr="00BE0422">
        <w:rPr>
          <w:rFonts w:hint="eastAsia"/>
        </w:rPr>
        <w:t>5.4 経営陣の責任</w:t>
      </w:r>
      <w:r>
        <w:rPr>
          <w:rFonts w:hint="eastAsia"/>
        </w:rPr>
        <w:t>】</w:t>
      </w:r>
    </w:p>
    <w:tbl>
      <w:tblPr>
        <w:tblStyle w:val="aa"/>
        <w:tblW w:w="0" w:type="auto"/>
        <w:tblLook w:val="04A0" w:firstRow="1" w:lastRow="0" w:firstColumn="1" w:lastColumn="0" w:noHBand="0" w:noVBand="1"/>
      </w:tblPr>
      <w:tblGrid>
        <w:gridCol w:w="10456"/>
      </w:tblGrid>
      <w:tr w:rsidR="00445076" w:rsidRPr="00BE0422" w14:paraId="28B78357" w14:textId="77777777">
        <w:tc>
          <w:tcPr>
            <w:tcW w:w="10456" w:type="dxa"/>
            <w:shd w:val="clear" w:color="auto" w:fill="215E99" w:themeFill="text2" w:themeFillTint="BF"/>
            <w:hideMark/>
          </w:tcPr>
          <w:p w14:paraId="6112C90B" w14:textId="77777777" w:rsidR="00445076" w:rsidRPr="00BE0422" w:rsidRDefault="00445076">
            <w:pPr>
              <w:pStyle w:val="aff0"/>
            </w:pPr>
            <w:r w:rsidRPr="00BE0422">
              <w:rPr>
                <w:rFonts w:hint="eastAsia"/>
              </w:rPr>
              <w:t>実施手順（例）</w:t>
            </w:r>
          </w:p>
        </w:tc>
      </w:tr>
      <w:tr w:rsidR="00445076" w:rsidRPr="00BE0422" w14:paraId="77279115" w14:textId="77777777">
        <w:tc>
          <w:tcPr>
            <w:tcW w:w="10456" w:type="dxa"/>
            <w:hideMark/>
          </w:tcPr>
          <w:p w14:paraId="23365A01" w14:textId="77777777" w:rsidR="00445076" w:rsidRPr="00BE0422" w:rsidRDefault="00445076">
            <w:pPr>
              <w:pStyle w:val="afff6"/>
            </w:pPr>
            <w:r w:rsidRPr="00BE0422">
              <w:rPr>
                <w:rFonts w:hint="eastAsia"/>
              </w:rPr>
              <w:t>トップマネジメント（経営層）はすべての従業者に対し、情報セキュリティ方針、各実施手順、並びにその他情報セキュリティに関する要求事項の</w:t>
            </w:r>
            <w:r>
              <w:rPr>
                <w:rFonts w:hint="eastAsia"/>
              </w:rPr>
              <w:t>順守</w:t>
            </w:r>
            <w:r w:rsidRPr="00BE0422">
              <w:rPr>
                <w:rFonts w:hint="eastAsia"/>
              </w:rPr>
              <w:t>を求める。</w:t>
            </w:r>
          </w:p>
        </w:tc>
      </w:tr>
      <w:tr w:rsidR="00445076" w:rsidRPr="00BE0422" w14:paraId="4C45DCFE" w14:textId="77777777">
        <w:trPr>
          <w:trHeight w:val="241"/>
        </w:trPr>
        <w:tc>
          <w:tcPr>
            <w:tcW w:w="10456" w:type="dxa"/>
            <w:hideMark/>
          </w:tcPr>
          <w:p w14:paraId="43F5BFB9" w14:textId="77777777" w:rsidR="00445076" w:rsidRPr="00BE0422" w:rsidRDefault="00445076">
            <w:pPr>
              <w:pStyle w:val="afff8"/>
            </w:pPr>
            <w:r w:rsidRPr="00BE0422">
              <w:rPr>
                <w:rFonts w:hint="eastAsia"/>
              </w:rPr>
              <w:t>ワンポイントアドバイス</w:t>
            </w:r>
          </w:p>
          <w:p w14:paraId="45C90807" w14:textId="77777777" w:rsidR="00445076" w:rsidRPr="00BE0422" w:rsidRDefault="00445076">
            <w:pPr>
              <w:pStyle w:val="afff6"/>
            </w:pPr>
            <w:r w:rsidRPr="00BE0422">
              <w:rPr>
                <w:rFonts w:hint="eastAsia"/>
              </w:rPr>
              <w:t>情報セキュリティ方針、各実施手順、その他情報セキュリティに関する要求事項が、すべての従業員に認識されることが大切です。</w:t>
            </w:r>
          </w:p>
        </w:tc>
      </w:tr>
    </w:tbl>
    <w:p w14:paraId="2F3BDE0E" w14:textId="77777777" w:rsidR="00445076" w:rsidRDefault="00445076">
      <w:pPr>
        <w:ind w:firstLineChars="0" w:firstLine="0"/>
      </w:pPr>
    </w:p>
    <w:p w14:paraId="26C29A80" w14:textId="77777777" w:rsidR="00445076" w:rsidRDefault="00445076">
      <w:pPr>
        <w:pStyle w:val="aff4"/>
      </w:pPr>
      <w:r>
        <w:rPr>
          <w:rFonts w:hint="eastAsia"/>
        </w:rPr>
        <w:t>【</w:t>
      </w:r>
      <w:r w:rsidRPr="00357950">
        <w:rPr>
          <w:rFonts w:hint="eastAsia"/>
        </w:rPr>
        <w:t>5.5 関係当局との連絡</w:t>
      </w:r>
      <w:r>
        <w:rPr>
          <w:rFonts w:hint="eastAsia"/>
        </w:rPr>
        <w:t>】</w:t>
      </w:r>
    </w:p>
    <w:tbl>
      <w:tblPr>
        <w:tblStyle w:val="aa"/>
        <w:tblW w:w="0" w:type="auto"/>
        <w:tblLook w:val="04A0" w:firstRow="1" w:lastRow="0" w:firstColumn="1" w:lastColumn="0" w:noHBand="0" w:noVBand="1"/>
      </w:tblPr>
      <w:tblGrid>
        <w:gridCol w:w="10456"/>
      </w:tblGrid>
      <w:tr w:rsidR="00445076" w:rsidRPr="00357950" w14:paraId="351F47A9" w14:textId="77777777">
        <w:trPr>
          <w:trHeight w:val="446"/>
        </w:trPr>
        <w:tc>
          <w:tcPr>
            <w:tcW w:w="10456" w:type="dxa"/>
            <w:shd w:val="clear" w:color="auto" w:fill="215E99" w:themeFill="text2" w:themeFillTint="BF"/>
            <w:hideMark/>
          </w:tcPr>
          <w:p w14:paraId="12ADEB0F" w14:textId="77777777" w:rsidR="00445076" w:rsidRPr="00357950" w:rsidRDefault="00445076">
            <w:pPr>
              <w:pStyle w:val="aff0"/>
            </w:pPr>
            <w:r w:rsidRPr="00357950">
              <w:rPr>
                <w:rFonts w:hint="eastAsia"/>
              </w:rPr>
              <w:t>実施手順（例）</w:t>
            </w:r>
          </w:p>
        </w:tc>
      </w:tr>
      <w:tr w:rsidR="00445076" w:rsidRPr="00357950" w14:paraId="364B1173" w14:textId="77777777">
        <w:trPr>
          <w:trHeight w:val="961"/>
        </w:trPr>
        <w:tc>
          <w:tcPr>
            <w:tcW w:w="10456" w:type="dxa"/>
            <w:hideMark/>
          </w:tcPr>
          <w:p w14:paraId="680C2DEF" w14:textId="292405C0" w:rsidR="00445076" w:rsidRPr="00357950" w:rsidRDefault="00445076" w:rsidP="00260462">
            <w:pPr>
              <w:pStyle w:val="afff6"/>
            </w:pPr>
            <w:r w:rsidRPr="00357950">
              <w:rPr>
                <w:rFonts w:hint="eastAsia"/>
              </w:rPr>
              <w:t>情報セキュリティ委員会は、関係当局およびその連絡先を「連絡先一覧表」に特定し、必要時に容易に連絡がとれる体制を確立・維持する。</w:t>
            </w:r>
          </w:p>
        </w:tc>
      </w:tr>
      <w:tr w:rsidR="00445076" w:rsidRPr="00357950" w14:paraId="5C78C34E" w14:textId="77777777">
        <w:trPr>
          <w:trHeight w:val="220"/>
        </w:trPr>
        <w:tc>
          <w:tcPr>
            <w:tcW w:w="10456" w:type="dxa"/>
            <w:hideMark/>
          </w:tcPr>
          <w:p w14:paraId="78E94AA1" w14:textId="77777777" w:rsidR="00445076" w:rsidRPr="00357950" w:rsidRDefault="00445076">
            <w:pPr>
              <w:pStyle w:val="afff8"/>
            </w:pPr>
            <w:r w:rsidRPr="00357950">
              <w:rPr>
                <w:rFonts w:hint="eastAsia"/>
              </w:rPr>
              <w:t>ワンポイントアドバイス</w:t>
            </w:r>
          </w:p>
          <w:p w14:paraId="28E10B3C" w14:textId="77777777" w:rsidR="00445076" w:rsidRPr="00357950" w:rsidRDefault="00445076">
            <w:pPr>
              <w:pStyle w:val="afff6"/>
            </w:pPr>
            <w:r w:rsidRPr="00357950">
              <w:rPr>
                <w:rFonts w:hint="eastAsia"/>
              </w:rPr>
              <w:t>セキュリティインシデントを</w:t>
            </w:r>
            <w:r>
              <w:rPr>
                <w:rFonts w:hint="eastAsia"/>
              </w:rPr>
              <w:t>、</w:t>
            </w:r>
            <w:r w:rsidRPr="00357950">
              <w:rPr>
                <w:rFonts w:hint="eastAsia"/>
              </w:rPr>
              <w:t>時機を失せずに報告するために、関係当局の連絡方法を明確にすることが大切です。</w:t>
            </w:r>
          </w:p>
        </w:tc>
      </w:tr>
    </w:tbl>
    <w:p w14:paraId="1FE95E41" w14:textId="77777777" w:rsidR="00445076" w:rsidRPr="00D22A71" w:rsidRDefault="00445076">
      <w:pPr>
        <w:pStyle w:val="aff4"/>
      </w:pPr>
      <w:r w:rsidRPr="00D22A71">
        <w:rPr>
          <w:rFonts w:hint="eastAsia"/>
        </w:rPr>
        <w:t>連絡先一覧表（例）</w:t>
      </w:r>
    </w:p>
    <w:tbl>
      <w:tblPr>
        <w:tblStyle w:val="aa"/>
        <w:tblW w:w="10485" w:type="dxa"/>
        <w:tblLook w:val="04A0" w:firstRow="1" w:lastRow="0" w:firstColumn="1" w:lastColumn="0" w:noHBand="0" w:noVBand="1"/>
      </w:tblPr>
      <w:tblGrid>
        <w:gridCol w:w="2405"/>
        <w:gridCol w:w="2552"/>
        <w:gridCol w:w="2693"/>
        <w:gridCol w:w="2835"/>
      </w:tblGrid>
      <w:tr w:rsidR="00445076" w14:paraId="3DC9C650" w14:textId="77777777">
        <w:tc>
          <w:tcPr>
            <w:tcW w:w="2405" w:type="dxa"/>
            <w:shd w:val="clear" w:color="auto" w:fill="auto"/>
          </w:tcPr>
          <w:p w14:paraId="56D1B210" w14:textId="77777777" w:rsidR="00445076" w:rsidRDefault="00445076">
            <w:pPr>
              <w:pStyle w:val="afff8"/>
            </w:pPr>
            <w:r>
              <w:rPr>
                <w:rFonts w:hint="eastAsia"/>
              </w:rPr>
              <w:t>関係当局</w:t>
            </w:r>
          </w:p>
        </w:tc>
        <w:tc>
          <w:tcPr>
            <w:tcW w:w="2552" w:type="dxa"/>
            <w:shd w:val="clear" w:color="auto" w:fill="auto"/>
          </w:tcPr>
          <w:p w14:paraId="45A8F078" w14:textId="77777777" w:rsidR="00445076" w:rsidRDefault="00445076">
            <w:pPr>
              <w:pStyle w:val="afff8"/>
            </w:pPr>
            <w:r>
              <w:rPr>
                <w:rFonts w:hint="eastAsia"/>
              </w:rPr>
              <w:t>連絡手段</w:t>
            </w:r>
          </w:p>
        </w:tc>
        <w:tc>
          <w:tcPr>
            <w:tcW w:w="2693" w:type="dxa"/>
            <w:shd w:val="clear" w:color="auto" w:fill="auto"/>
          </w:tcPr>
          <w:p w14:paraId="7D1E1191" w14:textId="77777777" w:rsidR="00445076" w:rsidRDefault="00445076">
            <w:pPr>
              <w:pStyle w:val="afff8"/>
            </w:pPr>
            <w:r>
              <w:rPr>
                <w:rFonts w:hint="eastAsia"/>
              </w:rPr>
              <w:t>URL</w:t>
            </w:r>
          </w:p>
        </w:tc>
        <w:tc>
          <w:tcPr>
            <w:tcW w:w="2835" w:type="dxa"/>
            <w:shd w:val="clear" w:color="auto" w:fill="auto"/>
          </w:tcPr>
          <w:p w14:paraId="0594F00D" w14:textId="77777777" w:rsidR="00445076" w:rsidRDefault="00445076">
            <w:pPr>
              <w:pStyle w:val="afff8"/>
            </w:pPr>
            <w:r>
              <w:rPr>
                <w:rFonts w:hint="eastAsia"/>
              </w:rPr>
              <w:t>主目的</w:t>
            </w:r>
          </w:p>
        </w:tc>
      </w:tr>
      <w:tr w:rsidR="00445076" w14:paraId="7CB02BAD" w14:textId="77777777">
        <w:tc>
          <w:tcPr>
            <w:tcW w:w="2405" w:type="dxa"/>
          </w:tcPr>
          <w:p w14:paraId="00C9CF9F" w14:textId="77777777" w:rsidR="00445076" w:rsidRDefault="00445076">
            <w:pPr>
              <w:pStyle w:val="afff6"/>
            </w:pPr>
            <w:r w:rsidRPr="00622B42">
              <w:rPr>
                <w:rFonts w:hint="eastAsia"/>
              </w:rPr>
              <w:t>【</w:t>
            </w:r>
            <w:r w:rsidRPr="00622B42">
              <w:t>IPA】コンピュータウイルス届出窓口、コンピュータ</w:t>
            </w:r>
            <w:bookmarkStart w:id="1056" w:name="■不正アクセス15ー2ー1"/>
            <w:r w:rsidRPr="00622B42">
              <w:t>不正アクセス</w:t>
            </w:r>
            <w:bookmarkEnd w:id="1056"/>
            <w:r w:rsidRPr="00622B42">
              <w:t>届出窓口</w:t>
            </w:r>
          </w:p>
        </w:tc>
        <w:tc>
          <w:tcPr>
            <w:tcW w:w="2552" w:type="dxa"/>
          </w:tcPr>
          <w:p w14:paraId="592EB118" w14:textId="77777777" w:rsidR="00445076" w:rsidRPr="0020055E" w:rsidRDefault="00445076">
            <w:pPr>
              <w:pStyle w:val="afff6"/>
              <w:wordWrap w:val="0"/>
            </w:pPr>
            <w:r w:rsidRPr="0020055E">
              <w:rPr>
                <w:rFonts w:hint="eastAsia"/>
              </w:rPr>
              <w:t>ウイルス発見・感染の届出</w:t>
            </w:r>
          </w:p>
          <w:p w14:paraId="6F4CD79C" w14:textId="77777777" w:rsidR="00445076" w:rsidRPr="0020055E" w:rsidRDefault="00445076">
            <w:pPr>
              <w:pStyle w:val="afff6"/>
              <w:wordWrap w:val="0"/>
            </w:pPr>
            <w:r w:rsidRPr="0020055E">
              <w:t>virus@ipa.go.jp</w:t>
            </w:r>
          </w:p>
          <w:p w14:paraId="71F86492" w14:textId="77777777" w:rsidR="00445076" w:rsidRPr="0020055E" w:rsidRDefault="00445076">
            <w:pPr>
              <w:pStyle w:val="afff6"/>
              <w:wordWrap w:val="0"/>
            </w:pPr>
          </w:p>
          <w:p w14:paraId="61371A44" w14:textId="77777777" w:rsidR="00445076" w:rsidRDefault="00445076">
            <w:pPr>
              <w:pStyle w:val="afff6"/>
              <w:wordWrap w:val="0"/>
            </w:pPr>
            <w:r w:rsidRPr="0020055E">
              <w:rPr>
                <w:rFonts w:hint="eastAsia"/>
              </w:rPr>
              <w:t>不正アクセスの届出</w:t>
            </w:r>
          </w:p>
          <w:p w14:paraId="19F78BD5" w14:textId="77777777" w:rsidR="00445076" w:rsidRDefault="00445076">
            <w:pPr>
              <w:pStyle w:val="afff6"/>
              <w:wordWrap w:val="0"/>
            </w:pPr>
            <w:r w:rsidRPr="0020055E">
              <w:t>crack@pa.go.jp</w:t>
            </w:r>
          </w:p>
        </w:tc>
        <w:tc>
          <w:tcPr>
            <w:tcW w:w="2693" w:type="dxa"/>
          </w:tcPr>
          <w:p w14:paraId="48BC17C9" w14:textId="77777777" w:rsidR="00445076" w:rsidRDefault="00445076">
            <w:pPr>
              <w:pStyle w:val="afff6"/>
              <w:wordWrap w:val="0"/>
            </w:pPr>
            <w:r w:rsidRPr="00B209F1">
              <w:t>https://www.ipa.go.jp/security/todokede/crack-virus/about.html</w:t>
            </w:r>
          </w:p>
        </w:tc>
        <w:tc>
          <w:tcPr>
            <w:tcW w:w="2835" w:type="dxa"/>
          </w:tcPr>
          <w:p w14:paraId="72E956B4" w14:textId="2120D7BD" w:rsidR="00445076" w:rsidRDefault="00445076">
            <w:pPr>
              <w:pStyle w:val="afff6"/>
            </w:pPr>
            <w:r w:rsidRPr="00D976AA">
              <w:rPr>
                <w:rFonts w:hint="eastAsia"/>
              </w:rPr>
              <w:t>ウイルス感染や、</w:t>
            </w:r>
            <w:hyperlink w:anchor="■不正アクセス" w:history="1">
              <w:r w:rsidRPr="00900A0B">
                <w:rPr>
                  <w:rStyle w:val="a7"/>
                  <w:rFonts w:hint="eastAsia"/>
                </w:rPr>
                <w:t>不正アクセス</w:t>
              </w:r>
            </w:hyperlink>
            <w:r w:rsidRPr="00D976AA">
              <w:rPr>
                <w:rFonts w:hint="eastAsia"/>
              </w:rPr>
              <w:t>による被害を報告するため。</w:t>
            </w:r>
          </w:p>
        </w:tc>
      </w:tr>
      <w:tr w:rsidR="00445076" w14:paraId="226BCECE" w14:textId="77777777">
        <w:tc>
          <w:tcPr>
            <w:tcW w:w="2405" w:type="dxa"/>
          </w:tcPr>
          <w:p w14:paraId="0D888875" w14:textId="77777777" w:rsidR="00445076" w:rsidRDefault="00445076">
            <w:pPr>
              <w:pStyle w:val="afff6"/>
            </w:pPr>
            <w:r w:rsidRPr="00622B42">
              <w:rPr>
                <w:rFonts w:hint="eastAsia"/>
              </w:rPr>
              <w:t>【</w:t>
            </w:r>
            <w:r w:rsidRPr="00622B42">
              <w:t>IPA】情報セキュリティ安心相談窓口</w:t>
            </w:r>
          </w:p>
        </w:tc>
        <w:tc>
          <w:tcPr>
            <w:tcW w:w="2552" w:type="dxa"/>
          </w:tcPr>
          <w:p w14:paraId="49E7A6AD" w14:textId="77777777" w:rsidR="00445076" w:rsidRDefault="00445076">
            <w:pPr>
              <w:pStyle w:val="afff6"/>
              <w:wordWrap w:val="0"/>
            </w:pPr>
            <w:r w:rsidRPr="00027F47">
              <w:t>TEL:03-5978-7509（受付時間10:00～12:00、13:30～17:00 土日祝日・年末年始は除く）anshin@ipa.go.jp</w:t>
            </w:r>
          </w:p>
        </w:tc>
        <w:tc>
          <w:tcPr>
            <w:tcW w:w="2693" w:type="dxa"/>
          </w:tcPr>
          <w:p w14:paraId="56F22133" w14:textId="77777777" w:rsidR="00445076" w:rsidRDefault="00445076">
            <w:pPr>
              <w:pStyle w:val="afff6"/>
              <w:wordWrap w:val="0"/>
            </w:pPr>
            <w:r w:rsidRPr="002C4A01">
              <w:t>https://www.ipa.go.jp/security/anshin/about.html</w:t>
            </w:r>
          </w:p>
        </w:tc>
        <w:tc>
          <w:tcPr>
            <w:tcW w:w="2835" w:type="dxa"/>
          </w:tcPr>
          <w:p w14:paraId="21F08004" w14:textId="77777777" w:rsidR="00445076" w:rsidRDefault="00445076">
            <w:pPr>
              <w:pStyle w:val="afff6"/>
            </w:pPr>
            <w:r w:rsidRPr="00D976AA">
              <w:rPr>
                <w:rFonts w:hint="eastAsia"/>
              </w:rPr>
              <w:t>ウイルス感染や不正アクセスに関する技術的な内容の相談に対して、アドバイスをもらうため。</w:t>
            </w:r>
          </w:p>
        </w:tc>
      </w:tr>
      <w:tr w:rsidR="00445076" w14:paraId="43882F59" w14:textId="77777777">
        <w:tc>
          <w:tcPr>
            <w:tcW w:w="2405" w:type="dxa"/>
          </w:tcPr>
          <w:p w14:paraId="1CE974E7" w14:textId="77777777" w:rsidR="00445076" w:rsidRDefault="00445076">
            <w:pPr>
              <w:pStyle w:val="afff6"/>
            </w:pPr>
            <w:r w:rsidRPr="0020055E">
              <w:rPr>
                <w:rFonts w:hint="eastAsia"/>
              </w:rPr>
              <w:t>【警視庁】サイバー犯罪相談窓口</w:t>
            </w:r>
          </w:p>
        </w:tc>
        <w:tc>
          <w:tcPr>
            <w:tcW w:w="2552" w:type="dxa"/>
          </w:tcPr>
          <w:p w14:paraId="43368102" w14:textId="77777777" w:rsidR="00445076" w:rsidRPr="00027F47" w:rsidRDefault="00445076">
            <w:pPr>
              <w:pStyle w:val="afff6"/>
              <w:wordWrap w:val="0"/>
            </w:pPr>
            <w:r w:rsidRPr="00027F47">
              <w:t>TEL:03-5805-1731</w:t>
            </w:r>
          </w:p>
          <w:p w14:paraId="1D000152" w14:textId="77777777" w:rsidR="00445076" w:rsidRDefault="00445076">
            <w:pPr>
              <w:pStyle w:val="afff6"/>
              <w:wordWrap w:val="0"/>
            </w:pPr>
            <w:r w:rsidRPr="00027F47">
              <w:rPr>
                <w:rFonts w:hint="eastAsia"/>
              </w:rPr>
              <w:t>受付時間：午前</w:t>
            </w:r>
            <w:r w:rsidRPr="00027F47">
              <w:t>8時30分から午後5時15分まで（平日のみ）</w:t>
            </w:r>
          </w:p>
        </w:tc>
        <w:tc>
          <w:tcPr>
            <w:tcW w:w="2693" w:type="dxa"/>
          </w:tcPr>
          <w:p w14:paraId="243F673B" w14:textId="77777777" w:rsidR="00445076" w:rsidRDefault="00445076">
            <w:pPr>
              <w:pStyle w:val="afff6"/>
              <w:wordWrap w:val="0"/>
            </w:pPr>
            <w:r w:rsidRPr="00A34101">
              <w:t>https://www.keishicho.metro.tokyo.lg.jp/sodan/madoguchi/sogo.html</w:t>
            </w:r>
          </w:p>
        </w:tc>
        <w:tc>
          <w:tcPr>
            <w:tcW w:w="2835" w:type="dxa"/>
          </w:tcPr>
          <w:p w14:paraId="2F67FE01" w14:textId="77777777" w:rsidR="00445076" w:rsidRDefault="00445076">
            <w:pPr>
              <w:pStyle w:val="afff6"/>
            </w:pPr>
            <w:r w:rsidRPr="00D976AA">
              <w:rPr>
                <w:rFonts w:hint="eastAsia"/>
              </w:rPr>
              <w:t>サイバー犯罪被害について相談するため。</w:t>
            </w:r>
          </w:p>
        </w:tc>
      </w:tr>
      <w:tr w:rsidR="00445076" w14:paraId="1F984CA1" w14:textId="77777777">
        <w:tc>
          <w:tcPr>
            <w:tcW w:w="2405" w:type="dxa"/>
          </w:tcPr>
          <w:p w14:paraId="5A8D5201" w14:textId="1A08351F" w:rsidR="00445076" w:rsidRDefault="00445076">
            <w:pPr>
              <w:pStyle w:val="afff6"/>
            </w:pPr>
            <w:r w:rsidRPr="0020055E">
              <w:rPr>
                <w:rFonts w:hint="eastAsia"/>
              </w:rPr>
              <w:t>【</w:t>
            </w:r>
            <w:bookmarkStart w:id="1057" w:name="■個人情報保護委員会15ー2ー1"/>
            <w:r w:rsidR="00367A6A">
              <w:fldChar w:fldCharType="begin"/>
            </w:r>
            <w:r w:rsidR="00367A6A">
              <w:rPr>
                <w:rFonts w:hint="eastAsia"/>
              </w:rPr>
              <w:instrText xml:space="preserve">HYPERLINK </w:instrText>
            </w:r>
            <w:r w:rsidR="00367A6A">
              <w:instrText xml:space="preserve"> \l "</w:instrText>
            </w:r>
            <w:r w:rsidR="00367A6A">
              <w:rPr>
                <w:rFonts w:hint="eastAsia"/>
              </w:rPr>
              <w:instrText>■個人情報保護委員会</w:instrText>
            </w:r>
            <w:r w:rsidR="00367A6A">
              <w:instrText>"</w:instrText>
            </w:r>
            <w:r w:rsidR="00367A6A">
              <w:fldChar w:fldCharType="separate"/>
            </w:r>
            <w:r w:rsidRPr="00367A6A">
              <w:rPr>
                <w:rStyle w:val="a7"/>
                <w:rFonts w:hint="eastAsia"/>
              </w:rPr>
              <w:t>個人情報保護委員会</w:t>
            </w:r>
            <w:bookmarkEnd w:id="1057"/>
            <w:r w:rsidR="00367A6A">
              <w:fldChar w:fldCharType="end"/>
            </w:r>
            <w:r w:rsidRPr="0020055E">
              <w:rPr>
                <w:rFonts w:hint="eastAsia"/>
              </w:rPr>
              <w:t>】個人情報・マイナンバーの漏えい報告</w:t>
            </w:r>
          </w:p>
        </w:tc>
        <w:tc>
          <w:tcPr>
            <w:tcW w:w="2552" w:type="dxa"/>
          </w:tcPr>
          <w:p w14:paraId="7A8FE70C" w14:textId="77777777" w:rsidR="00445076" w:rsidRDefault="00445076">
            <w:pPr>
              <w:pStyle w:val="afff6"/>
              <w:wordWrap w:val="0"/>
            </w:pPr>
            <w:r w:rsidRPr="00027F47">
              <w:t>Webフォームで報告</w:t>
            </w:r>
          </w:p>
        </w:tc>
        <w:tc>
          <w:tcPr>
            <w:tcW w:w="2693" w:type="dxa"/>
          </w:tcPr>
          <w:p w14:paraId="7D9FACC5" w14:textId="77777777" w:rsidR="00445076" w:rsidRDefault="00445076">
            <w:pPr>
              <w:pStyle w:val="afff6"/>
              <w:wordWrap w:val="0"/>
            </w:pPr>
            <w:r w:rsidRPr="00A34101">
              <w:t>https://www.ppc.go.jp/personalinfo/legal/leakAction/</w:t>
            </w:r>
          </w:p>
        </w:tc>
        <w:tc>
          <w:tcPr>
            <w:tcW w:w="2835" w:type="dxa"/>
          </w:tcPr>
          <w:p w14:paraId="71B3F3AE" w14:textId="77777777" w:rsidR="00445076" w:rsidRDefault="00445076">
            <w:pPr>
              <w:pStyle w:val="afff6"/>
            </w:pPr>
            <w:r w:rsidRPr="00D976AA">
              <w:rPr>
                <w:rFonts w:hint="eastAsia"/>
              </w:rPr>
              <w:t>個人情報、マイナンバーの漏えいに対処するため。</w:t>
            </w:r>
          </w:p>
        </w:tc>
      </w:tr>
      <w:tr w:rsidR="00445076" w14:paraId="4DB82315" w14:textId="77777777">
        <w:tc>
          <w:tcPr>
            <w:tcW w:w="2405" w:type="dxa"/>
          </w:tcPr>
          <w:p w14:paraId="30C07E0D" w14:textId="600C4C9E" w:rsidR="00445076" w:rsidRDefault="00445076">
            <w:pPr>
              <w:pStyle w:val="afff6"/>
            </w:pPr>
            <w:r w:rsidRPr="0020055E">
              <w:rPr>
                <w:rFonts w:hint="eastAsia"/>
              </w:rPr>
              <w:t>【</w:t>
            </w:r>
            <w:bookmarkStart w:id="1058" w:name="■JPCERT／CC15ー2ー1"/>
            <w:r w:rsidR="00072441">
              <w:fldChar w:fldCharType="begin"/>
            </w:r>
            <w:r w:rsidR="00072441">
              <w:instrText>HYPERLINK  \l "■JPCERT／CC"</w:instrText>
            </w:r>
            <w:r w:rsidR="00072441">
              <w:fldChar w:fldCharType="separate"/>
            </w:r>
            <w:r w:rsidRPr="00072441">
              <w:rPr>
                <w:rStyle w:val="a7"/>
              </w:rPr>
              <w:t>JPCERT/CC</w:t>
            </w:r>
            <w:bookmarkEnd w:id="1058"/>
            <w:r w:rsidR="00072441">
              <w:fldChar w:fldCharType="end"/>
            </w:r>
            <w:r w:rsidRPr="0020055E">
              <w:t>】インシデント対応依頼</w:t>
            </w:r>
          </w:p>
        </w:tc>
        <w:tc>
          <w:tcPr>
            <w:tcW w:w="2552" w:type="dxa"/>
          </w:tcPr>
          <w:p w14:paraId="63B09016" w14:textId="77777777" w:rsidR="00445076" w:rsidRPr="00027F47" w:rsidRDefault="00445076">
            <w:pPr>
              <w:pStyle w:val="afff6"/>
              <w:wordWrap w:val="0"/>
            </w:pPr>
            <w:r w:rsidRPr="00027F47">
              <w:t>Webフォームまたは、以下のメールアドレスに報告</w:t>
            </w:r>
          </w:p>
          <w:p w14:paraId="07949442" w14:textId="77777777" w:rsidR="00445076" w:rsidRDefault="00445076">
            <w:pPr>
              <w:pStyle w:val="afff6"/>
              <w:wordWrap w:val="0"/>
            </w:pPr>
            <w:r w:rsidRPr="00027F47">
              <w:t>info@jpcert.or.jp</w:t>
            </w:r>
          </w:p>
        </w:tc>
        <w:tc>
          <w:tcPr>
            <w:tcW w:w="2693" w:type="dxa"/>
          </w:tcPr>
          <w:p w14:paraId="6A08498B" w14:textId="77777777" w:rsidR="00445076" w:rsidRDefault="00445076">
            <w:pPr>
              <w:pStyle w:val="afff6"/>
              <w:wordWrap w:val="0"/>
            </w:pPr>
            <w:r w:rsidRPr="00003694">
              <w:t>https://www.jpcert.or.jp/form/</w:t>
            </w:r>
          </w:p>
        </w:tc>
        <w:tc>
          <w:tcPr>
            <w:tcW w:w="2835" w:type="dxa"/>
          </w:tcPr>
          <w:p w14:paraId="5AFA41B8" w14:textId="77777777" w:rsidR="00445076" w:rsidRDefault="00445076">
            <w:pPr>
              <w:pStyle w:val="afff6"/>
            </w:pPr>
            <w:r w:rsidRPr="00D976AA">
              <w:rPr>
                <w:rFonts w:hint="eastAsia"/>
              </w:rPr>
              <w:t>セキュリティインシデント対応を支援してもらうため。</w:t>
            </w:r>
          </w:p>
        </w:tc>
      </w:tr>
    </w:tbl>
    <w:p w14:paraId="2C26C468" w14:textId="77777777" w:rsidR="00445076" w:rsidRDefault="00445076">
      <w:pPr>
        <w:ind w:firstLineChars="0" w:firstLine="0"/>
      </w:pPr>
    </w:p>
    <w:p w14:paraId="66499335" w14:textId="77777777" w:rsidR="00445076" w:rsidRDefault="00445076">
      <w:pPr>
        <w:pStyle w:val="aff4"/>
      </w:pPr>
      <w:r>
        <w:rPr>
          <w:rFonts w:hint="eastAsia"/>
        </w:rPr>
        <w:t>【</w:t>
      </w:r>
      <w:r w:rsidRPr="00A12D20">
        <w:rPr>
          <w:rFonts w:hint="eastAsia"/>
        </w:rPr>
        <w:t>5.6 専門組織との連絡</w:t>
      </w:r>
      <w:r>
        <w:rPr>
          <w:rFonts w:hint="eastAsia"/>
        </w:rPr>
        <w:t>】</w:t>
      </w:r>
    </w:p>
    <w:tbl>
      <w:tblPr>
        <w:tblStyle w:val="aa"/>
        <w:tblW w:w="0" w:type="auto"/>
        <w:tblLook w:val="04A0" w:firstRow="1" w:lastRow="0" w:firstColumn="1" w:lastColumn="0" w:noHBand="0" w:noVBand="1"/>
      </w:tblPr>
      <w:tblGrid>
        <w:gridCol w:w="10456"/>
      </w:tblGrid>
      <w:tr w:rsidR="00445076" w:rsidRPr="00A12D20" w14:paraId="5BD6D1A8" w14:textId="77777777">
        <w:trPr>
          <w:trHeight w:val="382"/>
        </w:trPr>
        <w:tc>
          <w:tcPr>
            <w:tcW w:w="10456" w:type="dxa"/>
            <w:shd w:val="clear" w:color="auto" w:fill="215E99" w:themeFill="text2" w:themeFillTint="BF"/>
            <w:hideMark/>
          </w:tcPr>
          <w:p w14:paraId="2FA158C2" w14:textId="77777777" w:rsidR="00445076" w:rsidRPr="00A12D20" w:rsidRDefault="00445076">
            <w:pPr>
              <w:pStyle w:val="aff0"/>
            </w:pPr>
            <w:r w:rsidRPr="00A12D20">
              <w:rPr>
                <w:rFonts w:hint="eastAsia"/>
              </w:rPr>
              <w:t>実施手順（例）</w:t>
            </w:r>
          </w:p>
        </w:tc>
      </w:tr>
      <w:tr w:rsidR="00445076" w:rsidRPr="00A12D20" w14:paraId="4947F6B1" w14:textId="77777777">
        <w:trPr>
          <w:trHeight w:val="1033"/>
        </w:trPr>
        <w:tc>
          <w:tcPr>
            <w:tcW w:w="10456" w:type="dxa"/>
            <w:hideMark/>
          </w:tcPr>
          <w:p w14:paraId="5B36094C" w14:textId="77777777" w:rsidR="00445076" w:rsidRDefault="00445076">
            <w:pPr>
              <w:pStyle w:val="afff6"/>
            </w:pPr>
            <w:r w:rsidRPr="00A12D20">
              <w:rPr>
                <w:rFonts w:hint="eastAsia"/>
              </w:rPr>
              <w:t>情報セキュリティ委員会は、専門組織およびその連絡先を「連絡先一覧表」に特定し、必要時に容易に連絡がとれる体制を確立・維持する。</w:t>
            </w:r>
          </w:p>
          <w:p w14:paraId="430F9EB2" w14:textId="77777777" w:rsidR="00445076" w:rsidRPr="00A12D20" w:rsidRDefault="00445076">
            <w:pPr>
              <w:ind w:firstLineChars="0" w:firstLine="0"/>
            </w:pPr>
          </w:p>
        </w:tc>
      </w:tr>
      <w:tr w:rsidR="00445076" w:rsidRPr="00A12D20" w14:paraId="30373DB2" w14:textId="77777777">
        <w:tc>
          <w:tcPr>
            <w:tcW w:w="10456" w:type="dxa"/>
            <w:hideMark/>
          </w:tcPr>
          <w:p w14:paraId="68CFD0F2" w14:textId="77777777" w:rsidR="00445076" w:rsidRPr="00A12D20" w:rsidRDefault="00445076">
            <w:pPr>
              <w:pStyle w:val="afff8"/>
            </w:pPr>
            <w:r w:rsidRPr="00A12D20">
              <w:rPr>
                <w:rFonts w:hint="eastAsia"/>
              </w:rPr>
              <w:t>ワンポイントアドバイス</w:t>
            </w:r>
          </w:p>
          <w:bookmarkStart w:id="1059" w:name="■脆弱性15ー2ー1"/>
          <w:p w14:paraId="078FBC4B" w14:textId="440CB03D" w:rsidR="00445076" w:rsidRPr="00A12D20" w:rsidRDefault="004344AD">
            <w:pPr>
              <w:pStyle w:val="afff6"/>
            </w:pPr>
            <w:r>
              <w:fldChar w:fldCharType="begin"/>
            </w:r>
            <w:r>
              <w:rPr>
                <w:rFonts w:hint="eastAsia"/>
              </w:rPr>
              <w:instrText xml:space="preserve">HYPERLINK </w:instrText>
            </w:r>
            <w:r>
              <w:instrText xml:space="preserve"> \l "</w:instrText>
            </w:r>
            <w:r>
              <w:rPr>
                <w:rFonts w:hint="eastAsia"/>
              </w:rPr>
              <w:instrText>■脆弱性</w:instrText>
            </w:r>
            <w:r>
              <w:instrText>"</w:instrText>
            </w:r>
            <w:r>
              <w:fldChar w:fldCharType="separate"/>
            </w:r>
            <w:r w:rsidR="00445076" w:rsidRPr="004344AD">
              <w:rPr>
                <w:rStyle w:val="a7"/>
                <w:rFonts w:hint="eastAsia"/>
              </w:rPr>
              <w:t>脆弱性</w:t>
            </w:r>
            <w:bookmarkEnd w:id="1059"/>
            <w:r>
              <w:fldChar w:fldCharType="end"/>
            </w:r>
            <w:r w:rsidR="00445076" w:rsidRPr="00A12D20">
              <w:rPr>
                <w:rFonts w:hint="eastAsia"/>
              </w:rPr>
              <w:t>や攻撃など情報セキュリティに関する情報を適時入手するために、入手方法を明確にすることが大切です。</w:t>
            </w:r>
          </w:p>
        </w:tc>
      </w:tr>
    </w:tbl>
    <w:p w14:paraId="5246B532" w14:textId="77777777" w:rsidR="00445076" w:rsidRPr="00EF71DA" w:rsidRDefault="00445076">
      <w:pPr>
        <w:pStyle w:val="aff4"/>
      </w:pPr>
      <w:r w:rsidRPr="00EF71DA">
        <w:rPr>
          <w:rFonts w:hint="eastAsia"/>
        </w:rPr>
        <w:t>連絡先一覧表（例）</w:t>
      </w:r>
    </w:p>
    <w:tbl>
      <w:tblPr>
        <w:tblStyle w:val="aa"/>
        <w:tblW w:w="10485" w:type="dxa"/>
        <w:tblLook w:val="04A0" w:firstRow="1" w:lastRow="0" w:firstColumn="1" w:lastColumn="0" w:noHBand="0" w:noVBand="1"/>
      </w:tblPr>
      <w:tblGrid>
        <w:gridCol w:w="2405"/>
        <w:gridCol w:w="2552"/>
        <w:gridCol w:w="2693"/>
        <w:gridCol w:w="2835"/>
      </w:tblGrid>
      <w:tr w:rsidR="00445076" w:rsidRPr="002C4D6B" w14:paraId="68FF7235" w14:textId="77777777">
        <w:trPr>
          <w:trHeight w:val="283"/>
        </w:trPr>
        <w:tc>
          <w:tcPr>
            <w:tcW w:w="2405" w:type="dxa"/>
            <w:shd w:val="clear" w:color="auto" w:fill="auto"/>
            <w:hideMark/>
          </w:tcPr>
          <w:p w14:paraId="7DA22FB4" w14:textId="77777777" w:rsidR="00445076" w:rsidRPr="002C4D6B" w:rsidRDefault="00445076">
            <w:pPr>
              <w:pStyle w:val="afff8"/>
            </w:pPr>
            <w:r w:rsidRPr="002C4D6B">
              <w:rPr>
                <w:rFonts w:hint="eastAsia"/>
              </w:rPr>
              <w:t>専門組織</w:t>
            </w:r>
          </w:p>
        </w:tc>
        <w:tc>
          <w:tcPr>
            <w:tcW w:w="2552" w:type="dxa"/>
            <w:shd w:val="clear" w:color="auto" w:fill="auto"/>
            <w:hideMark/>
          </w:tcPr>
          <w:p w14:paraId="520D05D9" w14:textId="77777777" w:rsidR="00445076" w:rsidRPr="002C4D6B" w:rsidRDefault="00445076">
            <w:pPr>
              <w:pStyle w:val="afff8"/>
            </w:pPr>
            <w:r w:rsidRPr="002C4D6B">
              <w:rPr>
                <w:rFonts w:hint="eastAsia"/>
              </w:rPr>
              <w:t>情報の入手方法</w:t>
            </w:r>
          </w:p>
        </w:tc>
        <w:tc>
          <w:tcPr>
            <w:tcW w:w="2693" w:type="dxa"/>
            <w:shd w:val="clear" w:color="auto" w:fill="auto"/>
            <w:hideMark/>
          </w:tcPr>
          <w:p w14:paraId="58A6409B" w14:textId="77777777" w:rsidR="00445076" w:rsidRPr="002C4D6B" w:rsidRDefault="00445076">
            <w:pPr>
              <w:pStyle w:val="afff8"/>
            </w:pPr>
            <w:r w:rsidRPr="002C4D6B">
              <w:rPr>
                <w:rFonts w:hint="eastAsia"/>
              </w:rPr>
              <w:t>URL</w:t>
            </w:r>
          </w:p>
        </w:tc>
        <w:tc>
          <w:tcPr>
            <w:tcW w:w="2835" w:type="dxa"/>
            <w:shd w:val="clear" w:color="auto" w:fill="auto"/>
            <w:hideMark/>
          </w:tcPr>
          <w:p w14:paraId="7D094DED" w14:textId="77777777" w:rsidR="00445076" w:rsidRPr="002C4D6B" w:rsidRDefault="00445076">
            <w:pPr>
              <w:pStyle w:val="afff8"/>
            </w:pPr>
            <w:r w:rsidRPr="002C4D6B">
              <w:rPr>
                <w:rFonts w:hint="eastAsia"/>
              </w:rPr>
              <w:t>主目的</w:t>
            </w:r>
          </w:p>
        </w:tc>
      </w:tr>
      <w:tr w:rsidR="00445076" w:rsidRPr="002C4D6B" w14:paraId="14BFAA82" w14:textId="77777777">
        <w:trPr>
          <w:trHeight w:val="624"/>
        </w:trPr>
        <w:tc>
          <w:tcPr>
            <w:tcW w:w="2405" w:type="dxa"/>
            <w:hideMark/>
          </w:tcPr>
          <w:p w14:paraId="2ACD57DC" w14:textId="77777777" w:rsidR="00445076" w:rsidRPr="002C4D6B" w:rsidRDefault="00445076">
            <w:pPr>
              <w:pStyle w:val="afff6"/>
            </w:pPr>
            <w:r w:rsidRPr="002C4D6B">
              <w:rPr>
                <w:rFonts w:hint="eastAsia"/>
              </w:rPr>
              <w:t>【IPA】重要なセキュリティ情報</w:t>
            </w:r>
          </w:p>
        </w:tc>
        <w:tc>
          <w:tcPr>
            <w:tcW w:w="2552" w:type="dxa"/>
            <w:hideMark/>
          </w:tcPr>
          <w:p w14:paraId="22B06F63" w14:textId="77777777" w:rsidR="00445076" w:rsidRPr="002C4D6B" w:rsidRDefault="00445076">
            <w:pPr>
              <w:pStyle w:val="afff6"/>
            </w:pPr>
            <w:r w:rsidRPr="002C4D6B">
              <w:rPr>
                <w:rFonts w:hint="eastAsia"/>
              </w:rPr>
              <w:t>Webページを閲覧</w:t>
            </w:r>
          </w:p>
        </w:tc>
        <w:tc>
          <w:tcPr>
            <w:tcW w:w="2693" w:type="dxa"/>
            <w:hideMark/>
          </w:tcPr>
          <w:p w14:paraId="65ADE1FC" w14:textId="77777777" w:rsidR="00445076" w:rsidRPr="002C4D6B" w:rsidRDefault="00445076">
            <w:pPr>
              <w:pStyle w:val="afff6"/>
              <w:wordWrap w:val="0"/>
            </w:pPr>
            <w:r w:rsidRPr="0026367A">
              <w:rPr>
                <w:rFonts w:hint="eastAsia"/>
              </w:rPr>
              <w:t>https://www.ipa.go.jp/security/security-alert/2023/index.html</w:t>
            </w:r>
          </w:p>
        </w:tc>
        <w:tc>
          <w:tcPr>
            <w:tcW w:w="2835" w:type="dxa"/>
            <w:hideMark/>
          </w:tcPr>
          <w:p w14:paraId="5AC36327" w14:textId="77777777" w:rsidR="00445076" w:rsidRPr="002C4D6B" w:rsidRDefault="00445076">
            <w:pPr>
              <w:pStyle w:val="afff6"/>
            </w:pPr>
            <w:r w:rsidRPr="002C4D6B">
              <w:rPr>
                <w:rFonts w:hint="eastAsia"/>
              </w:rPr>
              <w:t>危険性が高いセキュリティ上の問題と対策に関する最新情報を収集するため。</w:t>
            </w:r>
          </w:p>
        </w:tc>
      </w:tr>
      <w:tr w:rsidR="00445076" w:rsidRPr="002C4D6B" w14:paraId="5C421DFC" w14:textId="77777777">
        <w:trPr>
          <w:trHeight w:val="624"/>
        </w:trPr>
        <w:tc>
          <w:tcPr>
            <w:tcW w:w="2405" w:type="dxa"/>
            <w:hideMark/>
          </w:tcPr>
          <w:p w14:paraId="17FD00D1" w14:textId="77777777" w:rsidR="00445076" w:rsidRPr="002C4D6B" w:rsidRDefault="00445076">
            <w:pPr>
              <w:pStyle w:val="afff6"/>
            </w:pPr>
            <w:r w:rsidRPr="002C4D6B">
              <w:rPr>
                <w:rFonts w:hint="eastAsia"/>
              </w:rPr>
              <w:t>【IPA】</w:t>
            </w:r>
            <w:bookmarkStart w:id="1060" w:name="■ランサムウェア15ー2ー1"/>
            <w:r w:rsidRPr="002C4D6B">
              <w:rPr>
                <w:rFonts w:hint="eastAsia"/>
              </w:rPr>
              <w:t>ランサムウェア</w:t>
            </w:r>
            <w:bookmarkEnd w:id="1060"/>
            <w:r w:rsidRPr="002C4D6B">
              <w:rPr>
                <w:rFonts w:hint="eastAsia"/>
              </w:rPr>
              <w:t>対策特設ページ</w:t>
            </w:r>
          </w:p>
        </w:tc>
        <w:tc>
          <w:tcPr>
            <w:tcW w:w="2552" w:type="dxa"/>
            <w:hideMark/>
          </w:tcPr>
          <w:p w14:paraId="6014FF41" w14:textId="77777777" w:rsidR="00445076" w:rsidRPr="002C4D6B" w:rsidRDefault="00445076">
            <w:pPr>
              <w:pStyle w:val="afff6"/>
            </w:pPr>
            <w:r w:rsidRPr="002C4D6B">
              <w:rPr>
                <w:rFonts w:hint="eastAsia"/>
              </w:rPr>
              <w:t>Webページを閲覧</w:t>
            </w:r>
          </w:p>
        </w:tc>
        <w:tc>
          <w:tcPr>
            <w:tcW w:w="2693" w:type="dxa"/>
            <w:hideMark/>
          </w:tcPr>
          <w:p w14:paraId="20915CB2" w14:textId="77777777" w:rsidR="00445076" w:rsidRPr="002C4D6B" w:rsidRDefault="00445076">
            <w:pPr>
              <w:pStyle w:val="afff6"/>
              <w:wordWrap w:val="0"/>
            </w:pPr>
            <w:r w:rsidRPr="0026367A">
              <w:rPr>
                <w:rFonts w:hint="eastAsia"/>
              </w:rPr>
              <w:t>https://www.ipa.go.jp/security/anshin/measures/ransom_tokusetsu.html</w:t>
            </w:r>
          </w:p>
        </w:tc>
        <w:tc>
          <w:tcPr>
            <w:tcW w:w="2835" w:type="dxa"/>
            <w:hideMark/>
          </w:tcPr>
          <w:p w14:paraId="039DEAB7" w14:textId="549399B9" w:rsidR="00445076" w:rsidRPr="002C4D6B" w:rsidRDefault="007E354B">
            <w:pPr>
              <w:pStyle w:val="afff6"/>
            </w:pPr>
            <w:hyperlink w:anchor="■ランサムウェア" w:history="1">
              <w:r w:rsidR="00445076" w:rsidRPr="008328E2">
                <w:rPr>
                  <w:rStyle w:val="a7"/>
                  <w:rFonts w:hint="eastAsia"/>
                </w:rPr>
                <w:t>ランサムウェア</w:t>
              </w:r>
            </w:hyperlink>
            <w:r w:rsidR="00445076" w:rsidRPr="002C4D6B">
              <w:rPr>
                <w:rFonts w:hint="eastAsia"/>
              </w:rPr>
              <w:t>対策に関する最新情報を収集するため。</w:t>
            </w:r>
          </w:p>
        </w:tc>
      </w:tr>
      <w:tr w:rsidR="00445076" w:rsidRPr="002C4D6B" w14:paraId="23DF76C8" w14:textId="77777777">
        <w:trPr>
          <w:trHeight w:val="624"/>
        </w:trPr>
        <w:tc>
          <w:tcPr>
            <w:tcW w:w="2405" w:type="dxa"/>
            <w:hideMark/>
          </w:tcPr>
          <w:p w14:paraId="6F852C87" w14:textId="77777777" w:rsidR="00445076" w:rsidRPr="002C4D6B" w:rsidRDefault="00445076">
            <w:pPr>
              <w:pStyle w:val="afff6"/>
              <w:rPr>
                <w:lang w:eastAsia="zh-TW"/>
              </w:rPr>
            </w:pPr>
            <w:r w:rsidRPr="002C4D6B">
              <w:rPr>
                <w:rFonts w:hint="eastAsia"/>
                <w:lang w:eastAsia="zh-TW"/>
              </w:rPr>
              <w:t>【個人情報保護委員会】注意情報一覧</w:t>
            </w:r>
          </w:p>
        </w:tc>
        <w:tc>
          <w:tcPr>
            <w:tcW w:w="2552" w:type="dxa"/>
            <w:hideMark/>
          </w:tcPr>
          <w:p w14:paraId="630A2B08" w14:textId="77777777" w:rsidR="00445076" w:rsidRPr="002C4D6B" w:rsidRDefault="00445076">
            <w:pPr>
              <w:pStyle w:val="afff6"/>
            </w:pPr>
            <w:r w:rsidRPr="002C4D6B">
              <w:rPr>
                <w:rFonts w:hint="eastAsia"/>
              </w:rPr>
              <w:t>Webページを閲覧</w:t>
            </w:r>
          </w:p>
        </w:tc>
        <w:tc>
          <w:tcPr>
            <w:tcW w:w="2693" w:type="dxa"/>
            <w:hideMark/>
          </w:tcPr>
          <w:p w14:paraId="1821B2A4" w14:textId="77777777" w:rsidR="00445076" w:rsidRPr="002C4D6B" w:rsidRDefault="00445076">
            <w:pPr>
              <w:pStyle w:val="afff6"/>
              <w:wordWrap w:val="0"/>
            </w:pPr>
            <w:r w:rsidRPr="0026367A">
              <w:rPr>
                <w:rFonts w:hint="eastAsia"/>
              </w:rPr>
              <w:t>https://www.ppc.go.jp/news/careful_information/?category=39</w:t>
            </w:r>
          </w:p>
        </w:tc>
        <w:tc>
          <w:tcPr>
            <w:tcW w:w="2835" w:type="dxa"/>
            <w:hideMark/>
          </w:tcPr>
          <w:p w14:paraId="5FCF0429" w14:textId="77777777" w:rsidR="00445076" w:rsidRPr="002C4D6B" w:rsidRDefault="00445076">
            <w:pPr>
              <w:pStyle w:val="afff6"/>
            </w:pPr>
            <w:r w:rsidRPr="002C4D6B">
              <w:rPr>
                <w:rFonts w:hint="eastAsia"/>
              </w:rPr>
              <w:t>セキュリティ・個人情報・マイナンバーに関する、注意事項を把握するため。</w:t>
            </w:r>
          </w:p>
        </w:tc>
      </w:tr>
      <w:tr w:rsidR="00445076" w:rsidRPr="002C4D6B" w14:paraId="28D56581" w14:textId="77777777">
        <w:trPr>
          <w:trHeight w:val="624"/>
        </w:trPr>
        <w:tc>
          <w:tcPr>
            <w:tcW w:w="2405" w:type="dxa"/>
            <w:hideMark/>
          </w:tcPr>
          <w:p w14:paraId="4EDCA0FC" w14:textId="77777777" w:rsidR="00445076" w:rsidRPr="002C4D6B" w:rsidRDefault="00445076">
            <w:pPr>
              <w:pStyle w:val="afff6"/>
            </w:pPr>
            <w:r w:rsidRPr="002C4D6B">
              <w:rPr>
                <w:rFonts w:hint="eastAsia"/>
              </w:rPr>
              <w:t>【JPCERT/CC】注意喚起</w:t>
            </w:r>
          </w:p>
        </w:tc>
        <w:tc>
          <w:tcPr>
            <w:tcW w:w="2552" w:type="dxa"/>
            <w:hideMark/>
          </w:tcPr>
          <w:p w14:paraId="0118C495" w14:textId="77777777" w:rsidR="00445076" w:rsidRPr="002C4D6B" w:rsidRDefault="00445076">
            <w:pPr>
              <w:pStyle w:val="afff6"/>
            </w:pPr>
            <w:r w:rsidRPr="002C4D6B">
              <w:rPr>
                <w:rFonts w:hint="eastAsia"/>
              </w:rPr>
              <w:t>Webページを閲覧</w:t>
            </w:r>
          </w:p>
        </w:tc>
        <w:tc>
          <w:tcPr>
            <w:tcW w:w="2693" w:type="dxa"/>
            <w:hideMark/>
          </w:tcPr>
          <w:p w14:paraId="2E3A4439" w14:textId="77777777" w:rsidR="00445076" w:rsidRPr="002C4D6B" w:rsidRDefault="00445076">
            <w:pPr>
              <w:pStyle w:val="afff6"/>
              <w:wordWrap w:val="0"/>
            </w:pPr>
            <w:r w:rsidRPr="0026367A">
              <w:rPr>
                <w:rFonts w:hint="eastAsia"/>
              </w:rPr>
              <w:t>https://www.jpcert.or.jp/at/2023.html</w:t>
            </w:r>
          </w:p>
        </w:tc>
        <w:tc>
          <w:tcPr>
            <w:tcW w:w="2835" w:type="dxa"/>
            <w:hideMark/>
          </w:tcPr>
          <w:p w14:paraId="0C580C1D" w14:textId="77777777" w:rsidR="00445076" w:rsidRPr="002C4D6B" w:rsidRDefault="00445076">
            <w:pPr>
              <w:pStyle w:val="afff6"/>
            </w:pPr>
            <w:r w:rsidRPr="002C4D6B">
              <w:rPr>
                <w:rFonts w:hint="eastAsia"/>
              </w:rPr>
              <w:t>脆弱性に関する最新情報を収集するため。</w:t>
            </w:r>
          </w:p>
        </w:tc>
      </w:tr>
    </w:tbl>
    <w:p w14:paraId="1DA3C119" w14:textId="77777777" w:rsidR="00445076" w:rsidRDefault="00445076">
      <w:pPr>
        <w:ind w:firstLineChars="0" w:firstLine="0"/>
      </w:pPr>
    </w:p>
    <w:p w14:paraId="2E3392E5" w14:textId="77777777" w:rsidR="00445076" w:rsidRDefault="00445076">
      <w:pPr>
        <w:pStyle w:val="aff4"/>
      </w:pPr>
      <w:r>
        <w:rPr>
          <w:rFonts w:hint="eastAsia"/>
        </w:rPr>
        <w:t>【</w:t>
      </w:r>
      <w:r w:rsidRPr="007139EC">
        <w:rPr>
          <w:rFonts w:hint="eastAsia"/>
        </w:rPr>
        <w:t>5.8 プロジェクトマネジメントにおける情報セキュリティ</w:t>
      </w:r>
      <w:r>
        <w:rPr>
          <w:rFonts w:hint="eastAsia"/>
        </w:rPr>
        <w:t>】</w:t>
      </w:r>
    </w:p>
    <w:tbl>
      <w:tblPr>
        <w:tblStyle w:val="aa"/>
        <w:tblW w:w="0" w:type="auto"/>
        <w:tblLook w:val="04A0" w:firstRow="1" w:lastRow="0" w:firstColumn="1" w:lastColumn="0" w:noHBand="0" w:noVBand="1"/>
      </w:tblPr>
      <w:tblGrid>
        <w:gridCol w:w="10456"/>
      </w:tblGrid>
      <w:tr w:rsidR="00445076" w:rsidRPr="007139EC" w14:paraId="3F3B3F49" w14:textId="77777777">
        <w:tc>
          <w:tcPr>
            <w:tcW w:w="10456" w:type="dxa"/>
            <w:shd w:val="clear" w:color="auto" w:fill="215E99" w:themeFill="text2" w:themeFillTint="BF"/>
            <w:hideMark/>
          </w:tcPr>
          <w:p w14:paraId="0B971CDF" w14:textId="77777777" w:rsidR="00445076" w:rsidRPr="007139EC" w:rsidRDefault="00445076">
            <w:pPr>
              <w:pStyle w:val="aff0"/>
            </w:pPr>
            <w:r w:rsidRPr="007139EC">
              <w:rPr>
                <w:rFonts w:hint="eastAsia"/>
              </w:rPr>
              <w:t>実施手順（例）</w:t>
            </w:r>
          </w:p>
        </w:tc>
      </w:tr>
      <w:tr w:rsidR="00445076" w:rsidRPr="007139EC" w14:paraId="630739DE" w14:textId="77777777">
        <w:tc>
          <w:tcPr>
            <w:tcW w:w="10456" w:type="dxa"/>
            <w:hideMark/>
          </w:tcPr>
          <w:p w14:paraId="5EF7B26A" w14:textId="77777777" w:rsidR="00445076" w:rsidRPr="007139EC" w:rsidRDefault="00445076" w:rsidP="00892C01">
            <w:pPr>
              <w:pStyle w:val="afff6"/>
              <w:numPr>
                <w:ilvl w:val="0"/>
                <w:numId w:val="120"/>
              </w:numPr>
              <w:tabs>
                <w:tab w:val="clear" w:pos="1830"/>
                <w:tab w:val="left" w:pos="455"/>
              </w:tabs>
            </w:pPr>
            <w:r w:rsidRPr="007139EC">
              <w:rPr>
                <w:rFonts w:hint="eastAsia"/>
              </w:rPr>
              <w:t>プロジェクト管理者は、プロジェクトにおける必要な管理策を特定する。</w:t>
            </w:r>
          </w:p>
          <w:p w14:paraId="5F847B66" w14:textId="77777777" w:rsidR="00445076" w:rsidRPr="007139EC" w:rsidRDefault="00445076" w:rsidP="00892C01">
            <w:pPr>
              <w:pStyle w:val="afff6"/>
              <w:numPr>
                <w:ilvl w:val="0"/>
                <w:numId w:val="120"/>
              </w:numPr>
              <w:tabs>
                <w:tab w:val="clear" w:pos="1830"/>
                <w:tab w:val="left" w:pos="455"/>
              </w:tabs>
            </w:pPr>
            <w:r w:rsidRPr="007139EC">
              <w:rPr>
                <w:rFonts w:hint="eastAsia"/>
              </w:rPr>
              <w:t>プロジェクトにおける必要な管理策は、プロジェクト終了後も考慮する。</w:t>
            </w:r>
          </w:p>
          <w:p w14:paraId="787EF1A9" w14:textId="77777777" w:rsidR="00445076" w:rsidRPr="007139EC" w:rsidRDefault="00445076" w:rsidP="00892C01">
            <w:pPr>
              <w:pStyle w:val="afff6"/>
              <w:numPr>
                <w:ilvl w:val="0"/>
                <w:numId w:val="120"/>
              </w:numPr>
              <w:tabs>
                <w:tab w:val="clear" w:pos="1830"/>
                <w:tab w:val="left" w:pos="455"/>
              </w:tabs>
            </w:pPr>
            <w:r w:rsidRPr="007139EC">
              <w:rPr>
                <w:rFonts w:hint="eastAsia"/>
              </w:rPr>
              <w:t>プロジェクト管理者は、情報セキュリティ責任者を任命する。</w:t>
            </w:r>
          </w:p>
          <w:p w14:paraId="3909D908" w14:textId="77777777" w:rsidR="00445076" w:rsidRDefault="00445076" w:rsidP="00892C01">
            <w:pPr>
              <w:pStyle w:val="afff6"/>
              <w:numPr>
                <w:ilvl w:val="0"/>
                <w:numId w:val="120"/>
              </w:numPr>
              <w:tabs>
                <w:tab w:val="clear" w:pos="1830"/>
                <w:tab w:val="left" w:pos="455"/>
              </w:tabs>
            </w:pPr>
            <w:r w:rsidRPr="007139EC">
              <w:rPr>
                <w:rFonts w:hint="eastAsia"/>
              </w:rPr>
              <w:t>情報システム管理者は、業務用情報システムの導入・改善にあたっては、必要に応じて情報セキュリティ上の要求事項を、要件定義書や提案依頼書などにより文書化する。</w:t>
            </w:r>
          </w:p>
          <w:p w14:paraId="49D7CC77" w14:textId="77777777" w:rsidR="00445076" w:rsidRDefault="00445076">
            <w:pPr>
              <w:pStyle w:val="afff6"/>
              <w:ind w:left="440"/>
            </w:pPr>
            <w:r w:rsidRPr="007139EC">
              <w:rPr>
                <w:rFonts w:hint="eastAsia"/>
              </w:rPr>
              <w:t>文書には下記から必要な事項を含める。</w:t>
            </w:r>
          </w:p>
          <w:p w14:paraId="76CBD2C9" w14:textId="7B8A8752" w:rsidR="00445076" w:rsidRDefault="00445076" w:rsidP="00892C01">
            <w:pPr>
              <w:pStyle w:val="afff6"/>
              <w:numPr>
                <w:ilvl w:val="0"/>
                <w:numId w:val="817"/>
              </w:numPr>
            </w:pPr>
            <w:r w:rsidRPr="007139EC">
              <w:rPr>
                <w:rFonts w:hint="eastAsia"/>
              </w:rPr>
              <w:t>情報システムの設置場所（環境・障害からの対策を含む）に関する事項</w:t>
            </w:r>
          </w:p>
          <w:bookmarkStart w:id="1061" w:name="■無停電電源装置15ー2ー1"/>
          <w:p w14:paraId="046255E5" w14:textId="0E66FCD1" w:rsidR="00445076" w:rsidRDefault="00D57387" w:rsidP="00892C01">
            <w:pPr>
              <w:pStyle w:val="afff6"/>
              <w:numPr>
                <w:ilvl w:val="0"/>
                <w:numId w:val="817"/>
              </w:numPr>
            </w:pPr>
            <w:r>
              <w:fldChar w:fldCharType="begin"/>
            </w:r>
            <w:r>
              <w:rPr>
                <w:rFonts w:hint="eastAsia"/>
              </w:rPr>
              <w:instrText xml:space="preserve">HYPERLINK </w:instrText>
            </w:r>
            <w:r>
              <w:instrText xml:space="preserve"> \l "</w:instrText>
            </w:r>
            <w:r>
              <w:rPr>
                <w:rFonts w:hint="eastAsia"/>
              </w:rPr>
              <w:instrText>■無停電電源装置</w:instrText>
            </w:r>
            <w:r>
              <w:instrText>"</w:instrText>
            </w:r>
            <w:r>
              <w:fldChar w:fldCharType="separate"/>
            </w:r>
            <w:r w:rsidR="00445076" w:rsidRPr="00D57387">
              <w:rPr>
                <w:rStyle w:val="a7"/>
                <w:rFonts w:hint="eastAsia"/>
              </w:rPr>
              <w:t>無停電電源装置</w:t>
            </w:r>
            <w:bookmarkEnd w:id="1061"/>
            <w:r>
              <w:fldChar w:fldCharType="end"/>
            </w:r>
            <w:r w:rsidR="00445076" w:rsidRPr="007139EC">
              <w:rPr>
                <w:rFonts w:hint="eastAsia"/>
              </w:rPr>
              <w:t>などの</w:t>
            </w:r>
            <w:bookmarkStart w:id="1062" w:name="■サポートユーティリティ15ー2ー1"/>
            <w:r w:rsidR="0062108E">
              <w:fldChar w:fldCharType="begin"/>
            </w:r>
            <w:r w:rsidR="0062108E">
              <w:rPr>
                <w:rFonts w:hint="eastAsia"/>
              </w:rPr>
              <w:instrText xml:space="preserve">HYPERLINK </w:instrText>
            </w:r>
            <w:r w:rsidR="0062108E">
              <w:instrText xml:space="preserve"> \l "</w:instrText>
            </w:r>
            <w:r w:rsidR="0062108E">
              <w:rPr>
                <w:rFonts w:hint="eastAsia"/>
              </w:rPr>
              <w:instrText>■サポートユーティリティ</w:instrText>
            </w:r>
            <w:r w:rsidR="0062108E">
              <w:instrText>"</w:instrText>
            </w:r>
            <w:r w:rsidR="0062108E">
              <w:fldChar w:fldCharType="separate"/>
            </w:r>
            <w:r w:rsidR="00445076" w:rsidRPr="0062108E">
              <w:rPr>
                <w:rStyle w:val="a7"/>
                <w:rFonts w:hint="eastAsia"/>
              </w:rPr>
              <w:t>サポートユーティリティ</w:t>
            </w:r>
            <w:bookmarkEnd w:id="1062"/>
            <w:r w:rsidR="0062108E">
              <w:fldChar w:fldCharType="end"/>
            </w:r>
            <w:r w:rsidR="00445076" w:rsidRPr="007139EC">
              <w:rPr>
                <w:rFonts w:hint="eastAsia"/>
              </w:rPr>
              <w:t>に関する事項</w:t>
            </w:r>
          </w:p>
          <w:p w14:paraId="4B85E2D2" w14:textId="3048F850" w:rsidR="00445076" w:rsidRDefault="00445076" w:rsidP="00892C01">
            <w:pPr>
              <w:pStyle w:val="afff6"/>
              <w:numPr>
                <w:ilvl w:val="0"/>
                <w:numId w:val="817"/>
              </w:numPr>
            </w:pPr>
            <w:r w:rsidRPr="007139EC">
              <w:rPr>
                <w:rFonts w:hint="eastAsia"/>
              </w:rPr>
              <w:t>保守契約に関する事項</w:t>
            </w:r>
          </w:p>
          <w:p w14:paraId="6A5B67B4" w14:textId="7A6ADF8A" w:rsidR="00445076" w:rsidRDefault="00445076" w:rsidP="00892C01">
            <w:pPr>
              <w:pStyle w:val="afff6"/>
              <w:numPr>
                <w:ilvl w:val="0"/>
                <w:numId w:val="817"/>
              </w:numPr>
            </w:pPr>
            <w:r w:rsidRPr="007139EC">
              <w:rPr>
                <w:rFonts w:hint="eastAsia"/>
              </w:rPr>
              <w:t>システムの冗長化に関する事項</w:t>
            </w:r>
          </w:p>
          <w:p w14:paraId="4FA6674A" w14:textId="710EA019" w:rsidR="00445076" w:rsidRDefault="00445076" w:rsidP="00892C01">
            <w:pPr>
              <w:pStyle w:val="afff6"/>
              <w:numPr>
                <w:ilvl w:val="0"/>
                <w:numId w:val="817"/>
              </w:numPr>
            </w:pPr>
            <w:r w:rsidRPr="007139EC">
              <w:rPr>
                <w:rFonts w:hint="eastAsia"/>
              </w:rPr>
              <w:t>通信、データの安全対策に関する事項</w:t>
            </w:r>
          </w:p>
          <w:p w14:paraId="3DD5683C" w14:textId="5920DFBC" w:rsidR="00445076" w:rsidRDefault="00445076" w:rsidP="00892C01">
            <w:pPr>
              <w:pStyle w:val="afff6"/>
              <w:numPr>
                <w:ilvl w:val="0"/>
                <w:numId w:val="817"/>
              </w:numPr>
            </w:pPr>
            <w:r w:rsidRPr="007139EC">
              <w:rPr>
                <w:rFonts w:hint="eastAsia"/>
              </w:rPr>
              <w:t>受け入れテストに関する事項</w:t>
            </w:r>
          </w:p>
          <w:p w14:paraId="3F0CA448" w14:textId="5D34047D" w:rsidR="00445076" w:rsidRPr="007139EC" w:rsidRDefault="00445076" w:rsidP="00892C01">
            <w:pPr>
              <w:pStyle w:val="afff6"/>
              <w:numPr>
                <w:ilvl w:val="0"/>
                <w:numId w:val="817"/>
              </w:numPr>
            </w:pPr>
            <w:r w:rsidRPr="007139EC">
              <w:rPr>
                <w:rFonts w:hint="eastAsia"/>
              </w:rPr>
              <w:t>アクセス権限に関する事項</w:t>
            </w:r>
          </w:p>
        </w:tc>
      </w:tr>
      <w:tr w:rsidR="00445076" w:rsidRPr="007139EC" w14:paraId="56B160A6" w14:textId="77777777">
        <w:tc>
          <w:tcPr>
            <w:tcW w:w="10456" w:type="dxa"/>
            <w:hideMark/>
          </w:tcPr>
          <w:p w14:paraId="2743E014" w14:textId="77777777" w:rsidR="00445076" w:rsidRPr="007139EC" w:rsidRDefault="00445076">
            <w:pPr>
              <w:pStyle w:val="afff8"/>
            </w:pPr>
            <w:r w:rsidRPr="007139EC">
              <w:rPr>
                <w:rFonts w:hint="eastAsia"/>
              </w:rPr>
              <w:t>ワンポイントアドバイス</w:t>
            </w:r>
          </w:p>
          <w:p w14:paraId="71F81E5A" w14:textId="77777777" w:rsidR="00445076" w:rsidRPr="007139EC" w:rsidRDefault="00445076">
            <w:pPr>
              <w:pStyle w:val="afff6"/>
            </w:pPr>
            <w:r w:rsidRPr="007139EC">
              <w:rPr>
                <w:rFonts w:hint="eastAsia"/>
              </w:rPr>
              <w:t>プロジェクトが提供する製品またはサービスの情報セキュリティ要求事項は、情報セキュリティ方針、トピック固有の個別方針および規制から</w:t>
            </w:r>
            <w:r>
              <w:rPr>
                <w:rFonts w:hint="eastAsia"/>
              </w:rPr>
              <w:t>順守</w:t>
            </w:r>
            <w:r w:rsidRPr="007139EC">
              <w:rPr>
                <w:rFonts w:hint="eastAsia"/>
              </w:rPr>
              <w:t>すべき要求事項を決定することが大切です。</w:t>
            </w:r>
          </w:p>
        </w:tc>
      </w:tr>
    </w:tbl>
    <w:p w14:paraId="6DD5A72E" w14:textId="77777777" w:rsidR="00445076" w:rsidRDefault="00445076">
      <w:pPr>
        <w:ind w:firstLineChars="0" w:firstLine="0"/>
      </w:pPr>
    </w:p>
    <w:p w14:paraId="4AD666D9" w14:textId="77777777" w:rsidR="000E6EF0" w:rsidRDefault="000E6EF0">
      <w:pPr>
        <w:ind w:firstLineChars="0" w:firstLine="0"/>
      </w:pPr>
    </w:p>
    <w:p w14:paraId="73CEDDE6" w14:textId="77777777" w:rsidR="00445076" w:rsidRDefault="00445076">
      <w:pPr>
        <w:pStyle w:val="aff4"/>
      </w:pPr>
      <w:r>
        <w:rPr>
          <w:rFonts w:hint="eastAsia"/>
        </w:rPr>
        <w:t>【</w:t>
      </w:r>
      <w:r w:rsidRPr="003D3051">
        <w:rPr>
          <w:rFonts w:hint="eastAsia"/>
        </w:rPr>
        <w:t>5.12 情報の分類</w:t>
      </w:r>
      <w:r>
        <w:rPr>
          <w:rFonts w:hint="eastAsia"/>
        </w:rPr>
        <w:t>】</w:t>
      </w:r>
    </w:p>
    <w:tbl>
      <w:tblPr>
        <w:tblStyle w:val="aa"/>
        <w:tblW w:w="0" w:type="auto"/>
        <w:tblLook w:val="04A0" w:firstRow="1" w:lastRow="0" w:firstColumn="1" w:lastColumn="0" w:noHBand="0" w:noVBand="1"/>
      </w:tblPr>
      <w:tblGrid>
        <w:gridCol w:w="10456"/>
      </w:tblGrid>
      <w:tr w:rsidR="00445076" w:rsidRPr="003D3051" w14:paraId="0D2E6C43" w14:textId="77777777">
        <w:trPr>
          <w:trHeight w:val="370"/>
        </w:trPr>
        <w:tc>
          <w:tcPr>
            <w:tcW w:w="10456" w:type="dxa"/>
            <w:shd w:val="clear" w:color="auto" w:fill="215E99" w:themeFill="text2" w:themeFillTint="BF"/>
            <w:hideMark/>
          </w:tcPr>
          <w:p w14:paraId="6223A99A" w14:textId="77777777" w:rsidR="00445076" w:rsidRPr="003D3051" w:rsidRDefault="00445076">
            <w:pPr>
              <w:pStyle w:val="aff0"/>
            </w:pPr>
            <w:r w:rsidRPr="003D3051">
              <w:rPr>
                <w:rFonts w:hint="eastAsia"/>
              </w:rPr>
              <w:t>実施手順（例）</w:t>
            </w:r>
          </w:p>
        </w:tc>
      </w:tr>
      <w:tr w:rsidR="00445076" w:rsidRPr="003D3051" w14:paraId="69B2CD40" w14:textId="77777777">
        <w:trPr>
          <w:trHeight w:val="949"/>
        </w:trPr>
        <w:tc>
          <w:tcPr>
            <w:tcW w:w="10456" w:type="dxa"/>
            <w:hideMark/>
          </w:tcPr>
          <w:p w14:paraId="48FC0EB8" w14:textId="77777777" w:rsidR="00445076" w:rsidRPr="003D3051" w:rsidRDefault="00445076">
            <w:pPr>
              <w:pStyle w:val="afff6"/>
            </w:pPr>
            <w:r w:rsidRPr="003D3051">
              <w:rPr>
                <w:rFonts w:hint="eastAsia"/>
              </w:rPr>
              <w:t>情報は一般・社外秘・関係者外秘で分類する。</w:t>
            </w:r>
          </w:p>
          <w:p w14:paraId="51C76677" w14:textId="4D868534" w:rsidR="00445076" w:rsidRPr="003D3051" w:rsidRDefault="00445076">
            <w:pPr>
              <w:pStyle w:val="afff6"/>
            </w:pPr>
            <w:r w:rsidRPr="003D3051">
              <w:rPr>
                <w:rFonts w:hint="eastAsia"/>
              </w:rPr>
              <w:t>情報セキュリティ委員会は、情報の分類を最低年1回見直す。</w:t>
            </w:r>
          </w:p>
        </w:tc>
      </w:tr>
      <w:tr w:rsidR="00445076" w:rsidRPr="003D3051" w14:paraId="009AA8C1" w14:textId="77777777">
        <w:tc>
          <w:tcPr>
            <w:tcW w:w="10456" w:type="dxa"/>
            <w:hideMark/>
          </w:tcPr>
          <w:p w14:paraId="0B791148" w14:textId="77777777" w:rsidR="00445076" w:rsidRPr="003D3051" w:rsidRDefault="00445076">
            <w:pPr>
              <w:pStyle w:val="afff8"/>
            </w:pPr>
            <w:r w:rsidRPr="003D3051">
              <w:rPr>
                <w:rFonts w:hint="eastAsia"/>
              </w:rPr>
              <w:t>ワンポイントアドバイス</w:t>
            </w:r>
          </w:p>
          <w:p w14:paraId="3E98A264" w14:textId="77777777" w:rsidR="00445076" w:rsidRPr="003D3051" w:rsidRDefault="00445076">
            <w:pPr>
              <w:pStyle w:val="afff6"/>
            </w:pPr>
            <w:r w:rsidRPr="003D3051">
              <w:rPr>
                <w:rFonts w:hint="eastAsia"/>
              </w:rPr>
              <w:t>分類は、情報の侵害が組織に与える影響のレベルによって決定できます。分類体系</w:t>
            </w:r>
            <w:r>
              <w:rPr>
                <w:rFonts w:hint="eastAsia"/>
              </w:rPr>
              <w:t>により</w:t>
            </w:r>
            <w:r w:rsidRPr="003D3051">
              <w:rPr>
                <w:rFonts w:hint="eastAsia"/>
              </w:rPr>
              <w:t>定義されたレベルには、分類体系の適用において意味をなすような名称を付けることが大切です。</w:t>
            </w:r>
          </w:p>
        </w:tc>
      </w:tr>
    </w:tbl>
    <w:p w14:paraId="4848A019" w14:textId="77777777" w:rsidR="00445076" w:rsidRPr="00EF71DA" w:rsidRDefault="00445076">
      <w:pPr>
        <w:pStyle w:val="aff4"/>
      </w:pPr>
      <w:r w:rsidRPr="00EF71DA">
        <w:t>情報の分類（例）</w:t>
      </w:r>
    </w:p>
    <w:tbl>
      <w:tblPr>
        <w:tblStyle w:val="aa"/>
        <w:tblW w:w="10485" w:type="dxa"/>
        <w:tblLook w:val="04A0" w:firstRow="1" w:lastRow="0" w:firstColumn="1" w:lastColumn="0" w:noHBand="0" w:noVBand="1"/>
      </w:tblPr>
      <w:tblGrid>
        <w:gridCol w:w="1867"/>
        <w:gridCol w:w="8618"/>
      </w:tblGrid>
      <w:tr w:rsidR="00445076" w14:paraId="6FE3F17C" w14:textId="77777777">
        <w:tc>
          <w:tcPr>
            <w:tcW w:w="1867" w:type="dxa"/>
            <w:shd w:val="clear" w:color="auto" w:fill="auto"/>
          </w:tcPr>
          <w:p w14:paraId="2532AA77" w14:textId="77777777" w:rsidR="00445076" w:rsidRDefault="00445076">
            <w:pPr>
              <w:pStyle w:val="afff8"/>
            </w:pPr>
            <w:r>
              <w:rPr>
                <w:rFonts w:hint="eastAsia"/>
              </w:rPr>
              <w:t>分類</w:t>
            </w:r>
          </w:p>
        </w:tc>
        <w:tc>
          <w:tcPr>
            <w:tcW w:w="8618" w:type="dxa"/>
            <w:shd w:val="clear" w:color="auto" w:fill="auto"/>
          </w:tcPr>
          <w:p w14:paraId="23C24BD5" w14:textId="77777777" w:rsidR="00445076" w:rsidRDefault="00445076">
            <w:pPr>
              <w:pStyle w:val="afff8"/>
            </w:pPr>
            <w:r>
              <w:rPr>
                <w:rFonts w:hint="eastAsia"/>
              </w:rPr>
              <w:t>内容</w:t>
            </w:r>
          </w:p>
        </w:tc>
      </w:tr>
      <w:tr w:rsidR="00445076" w14:paraId="0A8EBE02" w14:textId="77777777">
        <w:tc>
          <w:tcPr>
            <w:tcW w:w="1867" w:type="dxa"/>
          </w:tcPr>
          <w:p w14:paraId="16B40A5A" w14:textId="77777777" w:rsidR="00445076" w:rsidRDefault="00445076">
            <w:pPr>
              <w:pStyle w:val="afff6"/>
            </w:pPr>
            <w:r>
              <w:rPr>
                <w:rFonts w:hint="eastAsia"/>
              </w:rPr>
              <w:t>一般</w:t>
            </w:r>
          </w:p>
        </w:tc>
        <w:tc>
          <w:tcPr>
            <w:tcW w:w="8618" w:type="dxa"/>
          </w:tcPr>
          <w:p w14:paraId="13FDCC2E" w14:textId="77777777" w:rsidR="00445076" w:rsidRDefault="00445076">
            <w:pPr>
              <w:pStyle w:val="afff6"/>
            </w:pPr>
            <w:r>
              <w:rPr>
                <w:rFonts w:hint="eastAsia"/>
              </w:rPr>
              <w:t>下記以外</w:t>
            </w:r>
          </w:p>
        </w:tc>
      </w:tr>
      <w:tr w:rsidR="00445076" w14:paraId="7B594B19" w14:textId="77777777">
        <w:tc>
          <w:tcPr>
            <w:tcW w:w="1867" w:type="dxa"/>
          </w:tcPr>
          <w:p w14:paraId="211BF62B" w14:textId="77777777" w:rsidR="00445076" w:rsidRDefault="00445076">
            <w:pPr>
              <w:pStyle w:val="afff6"/>
            </w:pPr>
            <w:r>
              <w:rPr>
                <w:rFonts w:hint="eastAsia"/>
              </w:rPr>
              <w:t>社外秘</w:t>
            </w:r>
          </w:p>
        </w:tc>
        <w:tc>
          <w:tcPr>
            <w:tcW w:w="8618" w:type="dxa"/>
          </w:tcPr>
          <w:p w14:paraId="48BFA63D" w14:textId="77777777" w:rsidR="00445076" w:rsidRDefault="00445076">
            <w:pPr>
              <w:pStyle w:val="afff6"/>
            </w:pPr>
            <w:r w:rsidRPr="008A0347">
              <w:rPr>
                <w:rFonts w:hint="eastAsia"/>
              </w:rPr>
              <w:t>関係者外秘以外の機密事項であり、当組織の従業者に対してのみ開示が許されるもの。（取引先に開示する必要があるものは除く。）または情報セキュリティに関わる規定・手順書類。</w:t>
            </w:r>
          </w:p>
        </w:tc>
      </w:tr>
      <w:tr w:rsidR="00445076" w14:paraId="7EBDB4E8" w14:textId="77777777">
        <w:tc>
          <w:tcPr>
            <w:tcW w:w="1867" w:type="dxa"/>
          </w:tcPr>
          <w:p w14:paraId="2BA2EF3A" w14:textId="77777777" w:rsidR="00445076" w:rsidRDefault="00445076">
            <w:pPr>
              <w:pStyle w:val="afff6"/>
            </w:pPr>
            <w:r>
              <w:rPr>
                <w:rFonts w:hint="eastAsia"/>
              </w:rPr>
              <w:t>関係者外秘</w:t>
            </w:r>
          </w:p>
        </w:tc>
        <w:tc>
          <w:tcPr>
            <w:tcW w:w="8618" w:type="dxa"/>
          </w:tcPr>
          <w:p w14:paraId="24C04256" w14:textId="77777777" w:rsidR="00445076" w:rsidRDefault="00445076">
            <w:pPr>
              <w:pStyle w:val="afff6"/>
            </w:pPr>
            <w:r w:rsidRPr="008A0347">
              <w:rPr>
                <w:rFonts w:hint="eastAsia"/>
              </w:rPr>
              <w:t>情報が外に漏れることによって、当組織が重大な損失もしくは不利益を受けるような恐れのある機密事項であり、職務上の限られた関係者のみに開示を許すもの。関係者が明示的に定められていない場合、関係者とは、情報を直接配布された者を指す。</w:t>
            </w:r>
          </w:p>
        </w:tc>
      </w:tr>
    </w:tbl>
    <w:p w14:paraId="4ED2160D" w14:textId="77777777" w:rsidR="00445076" w:rsidRDefault="00445076">
      <w:pPr>
        <w:ind w:firstLineChars="0" w:firstLine="0"/>
      </w:pPr>
    </w:p>
    <w:p w14:paraId="6CA4CE9B" w14:textId="77777777" w:rsidR="00445076" w:rsidRDefault="00445076">
      <w:pPr>
        <w:pStyle w:val="aff4"/>
      </w:pPr>
      <w:r>
        <w:rPr>
          <w:rFonts w:hint="eastAsia"/>
        </w:rPr>
        <w:t>【</w:t>
      </w:r>
      <w:r w:rsidRPr="005C2253">
        <w:rPr>
          <w:rFonts w:hint="eastAsia"/>
        </w:rPr>
        <w:t>5.13 情報のラベル付け</w:t>
      </w:r>
      <w:r>
        <w:rPr>
          <w:rFonts w:hint="eastAsia"/>
        </w:rPr>
        <w:t>】</w:t>
      </w:r>
    </w:p>
    <w:tbl>
      <w:tblPr>
        <w:tblStyle w:val="aa"/>
        <w:tblW w:w="0" w:type="auto"/>
        <w:tblLook w:val="04A0" w:firstRow="1" w:lastRow="0" w:firstColumn="1" w:lastColumn="0" w:noHBand="0" w:noVBand="1"/>
      </w:tblPr>
      <w:tblGrid>
        <w:gridCol w:w="10456"/>
      </w:tblGrid>
      <w:tr w:rsidR="00445076" w:rsidRPr="005C2253" w14:paraId="010E3E09" w14:textId="77777777">
        <w:tc>
          <w:tcPr>
            <w:tcW w:w="10456" w:type="dxa"/>
            <w:shd w:val="clear" w:color="auto" w:fill="215E99" w:themeFill="text2" w:themeFillTint="BF"/>
            <w:hideMark/>
          </w:tcPr>
          <w:p w14:paraId="09970101" w14:textId="77777777" w:rsidR="00445076" w:rsidRPr="005C2253" w:rsidRDefault="00445076">
            <w:pPr>
              <w:pStyle w:val="aff0"/>
            </w:pPr>
            <w:r w:rsidRPr="005C2253">
              <w:rPr>
                <w:rFonts w:hint="eastAsia"/>
              </w:rPr>
              <w:t>実施手順（例）</w:t>
            </w:r>
          </w:p>
        </w:tc>
      </w:tr>
      <w:tr w:rsidR="00445076" w:rsidRPr="005C2253" w14:paraId="06868901" w14:textId="77777777">
        <w:tc>
          <w:tcPr>
            <w:tcW w:w="10456" w:type="dxa"/>
            <w:hideMark/>
          </w:tcPr>
          <w:p w14:paraId="1A6E9B5D" w14:textId="77777777" w:rsidR="00445076" w:rsidRPr="005C2253" w:rsidRDefault="00445076">
            <w:pPr>
              <w:pStyle w:val="afff6"/>
            </w:pPr>
            <w:r w:rsidRPr="005C2253">
              <w:rPr>
                <w:rFonts w:hint="eastAsia"/>
              </w:rPr>
              <w:t>従業員は、取扱う情報が一般・社外秘・関係者外秘の区分のうち、どれに該当するか認識できる必要がある。</w:t>
            </w:r>
          </w:p>
          <w:p w14:paraId="204B0C31" w14:textId="77777777" w:rsidR="00445076" w:rsidRPr="005C2253" w:rsidRDefault="00445076">
            <w:pPr>
              <w:pStyle w:val="afff6"/>
            </w:pPr>
            <w:r w:rsidRPr="005C2253">
              <w:rPr>
                <w:rFonts w:hint="eastAsia"/>
              </w:rPr>
              <w:t>書類の分類を容易に認識できない場合は、以下のいずれかの方法により適切なラベル付けを行う。</w:t>
            </w:r>
          </w:p>
          <w:p w14:paraId="7A1F64C3" w14:textId="77777777" w:rsidR="00445076" w:rsidRPr="005C2253" w:rsidRDefault="00445076" w:rsidP="00892C01">
            <w:pPr>
              <w:pStyle w:val="afff6"/>
              <w:numPr>
                <w:ilvl w:val="0"/>
                <w:numId w:val="121"/>
              </w:numPr>
              <w:tabs>
                <w:tab w:val="clear" w:pos="1830"/>
                <w:tab w:val="left" w:pos="1297"/>
              </w:tabs>
              <w:ind w:firstLine="432"/>
            </w:pPr>
            <w:r w:rsidRPr="005C2253">
              <w:rPr>
                <w:rFonts w:hint="eastAsia"/>
              </w:rPr>
              <w:t>分類をシールなどの色により識別する。</w:t>
            </w:r>
          </w:p>
          <w:p w14:paraId="216994CD" w14:textId="77777777" w:rsidR="00445076" w:rsidRPr="005C2253" w:rsidRDefault="00445076" w:rsidP="00892C01">
            <w:pPr>
              <w:pStyle w:val="afff6"/>
              <w:numPr>
                <w:ilvl w:val="0"/>
                <w:numId w:val="121"/>
              </w:numPr>
              <w:tabs>
                <w:tab w:val="clear" w:pos="1830"/>
                <w:tab w:val="left" w:pos="1297"/>
              </w:tabs>
              <w:ind w:firstLine="432"/>
            </w:pPr>
            <w:r w:rsidRPr="005C2253">
              <w:rPr>
                <w:rFonts w:hint="eastAsia"/>
              </w:rPr>
              <w:t>ファイルなどに分類を記入（またはスタンプ）することで識別する。</w:t>
            </w:r>
          </w:p>
          <w:p w14:paraId="6A7E3365" w14:textId="77777777" w:rsidR="00445076" w:rsidRPr="005C2253" w:rsidRDefault="00445076" w:rsidP="00892C01">
            <w:pPr>
              <w:pStyle w:val="afff6"/>
              <w:numPr>
                <w:ilvl w:val="0"/>
                <w:numId w:val="121"/>
              </w:numPr>
              <w:tabs>
                <w:tab w:val="clear" w:pos="1830"/>
                <w:tab w:val="left" w:pos="1297"/>
              </w:tabs>
              <w:ind w:firstLine="432"/>
            </w:pPr>
            <w:r w:rsidRPr="005C2253">
              <w:rPr>
                <w:rFonts w:hint="eastAsia"/>
              </w:rPr>
              <w:t>分類ごとに収納場所を分ける。</w:t>
            </w:r>
          </w:p>
        </w:tc>
      </w:tr>
      <w:tr w:rsidR="00445076" w:rsidRPr="005C2253" w14:paraId="476AEC35" w14:textId="77777777">
        <w:tc>
          <w:tcPr>
            <w:tcW w:w="10456" w:type="dxa"/>
            <w:hideMark/>
          </w:tcPr>
          <w:p w14:paraId="7242A0A2" w14:textId="77777777" w:rsidR="00445076" w:rsidRPr="005C2253" w:rsidRDefault="00445076">
            <w:pPr>
              <w:pStyle w:val="afff8"/>
            </w:pPr>
            <w:r w:rsidRPr="005C2253">
              <w:rPr>
                <w:rFonts w:hint="eastAsia"/>
              </w:rPr>
              <w:t>ワンポイントアドバイス</w:t>
            </w:r>
          </w:p>
          <w:p w14:paraId="01196CAD" w14:textId="77777777" w:rsidR="00445076" w:rsidRPr="005C2253" w:rsidRDefault="00445076">
            <w:pPr>
              <w:pStyle w:val="afff6"/>
            </w:pPr>
            <w:r w:rsidRPr="005C2253">
              <w:rPr>
                <w:rFonts w:hint="eastAsia"/>
              </w:rPr>
              <w:t>ラベル付けは、「5.12 情報の分類」で確立した分類体系を反映していることが大切です。</w:t>
            </w:r>
          </w:p>
        </w:tc>
      </w:tr>
    </w:tbl>
    <w:p w14:paraId="6BF49268" w14:textId="77777777" w:rsidR="00445076" w:rsidRDefault="00445076">
      <w:pPr>
        <w:ind w:firstLineChars="0" w:firstLine="0"/>
      </w:pPr>
    </w:p>
    <w:p w14:paraId="20A18D54" w14:textId="77777777" w:rsidR="00445076" w:rsidRDefault="00445076">
      <w:pPr>
        <w:pStyle w:val="aff4"/>
      </w:pPr>
      <w:r>
        <w:rPr>
          <w:rFonts w:hint="eastAsia"/>
        </w:rPr>
        <w:t>【</w:t>
      </w:r>
      <w:r w:rsidRPr="006C60C3">
        <w:rPr>
          <w:rFonts w:hint="eastAsia"/>
        </w:rPr>
        <w:t>5.14 情報転送</w:t>
      </w:r>
      <w:r>
        <w:rPr>
          <w:rFonts w:hint="eastAsia"/>
        </w:rPr>
        <w:t>】</w:t>
      </w:r>
    </w:p>
    <w:tbl>
      <w:tblPr>
        <w:tblStyle w:val="aa"/>
        <w:tblW w:w="0" w:type="auto"/>
        <w:tblLook w:val="04A0" w:firstRow="1" w:lastRow="0" w:firstColumn="1" w:lastColumn="0" w:noHBand="0" w:noVBand="1"/>
      </w:tblPr>
      <w:tblGrid>
        <w:gridCol w:w="10456"/>
      </w:tblGrid>
      <w:tr w:rsidR="00445076" w:rsidRPr="006C60C3" w14:paraId="4E64F6B3" w14:textId="77777777">
        <w:trPr>
          <w:trHeight w:val="370"/>
        </w:trPr>
        <w:tc>
          <w:tcPr>
            <w:tcW w:w="10456" w:type="dxa"/>
            <w:shd w:val="clear" w:color="auto" w:fill="215E99" w:themeFill="text2" w:themeFillTint="BF"/>
            <w:hideMark/>
          </w:tcPr>
          <w:p w14:paraId="70B79891" w14:textId="77777777" w:rsidR="00445076" w:rsidRPr="006C60C3" w:rsidRDefault="00445076">
            <w:pPr>
              <w:pStyle w:val="aff0"/>
            </w:pPr>
            <w:r w:rsidRPr="006C60C3">
              <w:rPr>
                <w:rFonts w:hint="eastAsia"/>
              </w:rPr>
              <w:t>実施手順（例）</w:t>
            </w:r>
          </w:p>
        </w:tc>
      </w:tr>
      <w:tr w:rsidR="00445076" w:rsidRPr="006C60C3" w14:paraId="084B7CE5" w14:textId="77777777">
        <w:trPr>
          <w:trHeight w:val="3268"/>
        </w:trPr>
        <w:tc>
          <w:tcPr>
            <w:tcW w:w="10456" w:type="dxa"/>
            <w:hideMark/>
          </w:tcPr>
          <w:p w14:paraId="12590CF8" w14:textId="77777777" w:rsidR="00445076" w:rsidRPr="006C60C3" w:rsidRDefault="00445076" w:rsidP="00892C01">
            <w:pPr>
              <w:pStyle w:val="afff6"/>
              <w:numPr>
                <w:ilvl w:val="0"/>
                <w:numId w:val="106"/>
              </w:numPr>
              <w:tabs>
                <w:tab w:val="clear" w:pos="1830"/>
                <w:tab w:val="left" w:pos="455"/>
              </w:tabs>
            </w:pPr>
            <w:r w:rsidRPr="006C60C3">
              <w:rPr>
                <w:rFonts w:hint="eastAsia"/>
              </w:rPr>
              <w:t>重要な情報を外部に送信する場合は、セキュアなファイル共有サービスを利用する。やむを得ずファイル共有サービスが利用できない場合は、受信者と合意した</w:t>
            </w:r>
            <w:r>
              <w:rPr>
                <w:rFonts w:hint="eastAsia"/>
              </w:rPr>
              <w:t>上</w:t>
            </w:r>
            <w:r w:rsidRPr="006C60C3">
              <w:rPr>
                <w:rFonts w:hint="eastAsia"/>
              </w:rPr>
              <w:t>で、メールに添付して送信する。</w:t>
            </w:r>
          </w:p>
          <w:p w14:paraId="7D5334B2" w14:textId="77777777" w:rsidR="00445076" w:rsidRPr="006C60C3" w:rsidRDefault="00445076" w:rsidP="00892C01">
            <w:pPr>
              <w:pStyle w:val="afff6"/>
              <w:numPr>
                <w:ilvl w:val="0"/>
                <w:numId w:val="106"/>
              </w:numPr>
              <w:tabs>
                <w:tab w:val="clear" w:pos="1830"/>
                <w:tab w:val="left" w:pos="455"/>
              </w:tabs>
            </w:pPr>
            <w:r w:rsidRPr="006C60C3">
              <w:rPr>
                <w:rFonts w:hint="eastAsia"/>
              </w:rPr>
              <w:t>重要な情報を外部にFAXにて送信する場合は、入力した番号と、名刺や送り状を照合し、間違えがないことを確認してからスタートボタンを押す。また頻繁に送信する送り先は短縮ダイヤルに登録する。</w:t>
            </w:r>
          </w:p>
          <w:p w14:paraId="7C19901D" w14:textId="77777777" w:rsidR="00445076" w:rsidRPr="006C60C3" w:rsidRDefault="00445076" w:rsidP="00892C01">
            <w:pPr>
              <w:pStyle w:val="afff6"/>
              <w:numPr>
                <w:ilvl w:val="0"/>
                <w:numId w:val="106"/>
              </w:numPr>
              <w:tabs>
                <w:tab w:val="clear" w:pos="1830"/>
                <w:tab w:val="left" w:pos="455"/>
              </w:tabs>
            </w:pPr>
            <w:r w:rsidRPr="006C60C3">
              <w:rPr>
                <w:rFonts w:hint="eastAsia"/>
              </w:rPr>
              <w:t>認可されていない者に聞かれる可能性がある場所で、重要な情報を口頭で伝えることは禁じる。</w:t>
            </w:r>
          </w:p>
          <w:p w14:paraId="7BBAA7AF" w14:textId="77777777" w:rsidR="00445076" w:rsidRPr="006C60C3" w:rsidRDefault="00445076" w:rsidP="00892C01">
            <w:pPr>
              <w:pStyle w:val="afff6"/>
              <w:numPr>
                <w:ilvl w:val="0"/>
                <w:numId w:val="106"/>
              </w:numPr>
              <w:tabs>
                <w:tab w:val="clear" w:pos="1830"/>
                <w:tab w:val="left" w:pos="455"/>
              </w:tabs>
            </w:pPr>
            <w:r w:rsidRPr="006C60C3">
              <w:rPr>
                <w:rFonts w:hint="eastAsia"/>
              </w:rPr>
              <w:t>重要な情報を外部に郵送する場合は、配達記録郵便や宅配便など配達記録が残る手段をとる。</w:t>
            </w:r>
          </w:p>
          <w:p w14:paraId="42BFEE38" w14:textId="77777777" w:rsidR="00445076" w:rsidRPr="006C60C3" w:rsidRDefault="00445076" w:rsidP="00892C01">
            <w:pPr>
              <w:pStyle w:val="afff6"/>
              <w:numPr>
                <w:ilvl w:val="0"/>
                <w:numId w:val="106"/>
              </w:numPr>
              <w:tabs>
                <w:tab w:val="clear" w:pos="1830"/>
                <w:tab w:val="left" w:pos="455"/>
              </w:tabs>
            </w:pPr>
            <w:r w:rsidRPr="006C60C3">
              <w:rPr>
                <w:rFonts w:hint="eastAsia"/>
              </w:rPr>
              <w:t>重要な情報を格納した媒体は、手渡しを原則とし、やむを得ず郵送する場合は、十分な梱包により媒体を保護する。</w:t>
            </w:r>
          </w:p>
          <w:p w14:paraId="5822A7BE" w14:textId="77777777" w:rsidR="00445076" w:rsidRDefault="00445076" w:rsidP="00892C01">
            <w:pPr>
              <w:pStyle w:val="afff6"/>
              <w:numPr>
                <w:ilvl w:val="0"/>
                <w:numId w:val="106"/>
              </w:numPr>
              <w:tabs>
                <w:tab w:val="clear" w:pos="1830"/>
                <w:tab w:val="left" w:pos="455"/>
              </w:tabs>
            </w:pPr>
            <w:r w:rsidRPr="006C60C3">
              <w:rPr>
                <w:rFonts w:hint="eastAsia"/>
              </w:rPr>
              <w:t>個人情報の授受記録</w:t>
            </w:r>
          </w:p>
          <w:p w14:paraId="448A1637" w14:textId="77777777" w:rsidR="00445076" w:rsidRDefault="00445076" w:rsidP="00892C01">
            <w:pPr>
              <w:pStyle w:val="afff6"/>
              <w:numPr>
                <w:ilvl w:val="0"/>
                <w:numId w:val="818"/>
              </w:numPr>
              <w:tabs>
                <w:tab w:val="clear" w:pos="1830"/>
                <w:tab w:val="left" w:pos="872"/>
              </w:tabs>
              <w:ind w:leftChars="190" w:left="886" w:hanging="430"/>
            </w:pPr>
            <w:r w:rsidRPr="006C60C3">
              <w:rPr>
                <w:rFonts w:hint="eastAsia"/>
              </w:rPr>
              <w:t>紙や記憶媒体による個人情報の受け渡しに際しては、送付票や受領証などで受け渡しの完了を確認する。</w:t>
            </w:r>
          </w:p>
          <w:p w14:paraId="00830EEE" w14:textId="77777777" w:rsidR="00445076" w:rsidRPr="006C60C3" w:rsidRDefault="00445076" w:rsidP="00892C01">
            <w:pPr>
              <w:pStyle w:val="afff6"/>
              <w:numPr>
                <w:ilvl w:val="0"/>
                <w:numId w:val="818"/>
              </w:numPr>
              <w:tabs>
                <w:tab w:val="clear" w:pos="1830"/>
                <w:tab w:val="left" w:pos="872"/>
              </w:tabs>
              <w:ind w:leftChars="190" w:left="886" w:hanging="430"/>
            </w:pPr>
            <w:r w:rsidRPr="006C60C3">
              <w:rPr>
                <w:rFonts w:hint="eastAsia"/>
              </w:rPr>
              <w:t>電子メールにより個人情報の受け渡しを行う際には、送信済みメールおよび、受領確認の返信メールのいずれかまたは両方を受け渡し記録とする。</w:t>
            </w:r>
          </w:p>
          <w:p w14:paraId="3EE076DC" w14:textId="77777777" w:rsidR="00445076" w:rsidRDefault="00445076" w:rsidP="00892C01">
            <w:pPr>
              <w:pStyle w:val="afff6"/>
              <w:numPr>
                <w:ilvl w:val="0"/>
                <w:numId w:val="106"/>
              </w:numPr>
              <w:tabs>
                <w:tab w:val="clear" w:pos="1830"/>
                <w:tab w:val="left" w:pos="455"/>
              </w:tabs>
            </w:pPr>
            <w:r w:rsidRPr="006C60C3">
              <w:rPr>
                <w:rFonts w:hint="eastAsia"/>
              </w:rPr>
              <w:t>電子メールの利用</w:t>
            </w:r>
          </w:p>
          <w:p w14:paraId="443CAAD1" w14:textId="77777777" w:rsidR="00445076" w:rsidRDefault="00445076" w:rsidP="00892C01">
            <w:pPr>
              <w:pStyle w:val="afff6"/>
              <w:numPr>
                <w:ilvl w:val="0"/>
                <w:numId w:val="819"/>
              </w:numPr>
              <w:tabs>
                <w:tab w:val="clear" w:pos="1830"/>
                <w:tab w:val="left" w:pos="872"/>
              </w:tabs>
              <w:ind w:firstLine="22"/>
            </w:pPr>
            <w:r w:rsidRPr="006C60C3">
              <w:rPr>
                <w:rFonts w:hint="eastAsia"/>
              </w:rPr>
              <w:t>電子メールは会社所定のソフトを使用し、その利用は業務上必要な場合に限定する。</w:t>
            </w:r>
          </w:p>
          <w:p w14:paraId="6671F182" w14:textId="77777777" w:rsidR="00445076" w:rsidRDefault="00445076" w:rsidP="00892C01">
            <w:pPr>
              <w:pStyle w:val="afff6"/>
              <w:numPr>
                <w:ilvl w:val="0"/>
                <w:numId w:val="819"/>
              </w:numPr>
              <w:tabs>
                <w:tab w:val="clear" w:pos="1830"/>
                <w:tab w:val="left" w:pos="872"/>
              </w:tabs>
              <w:ind w:firstLine="22"/>
            </w:pPr>
            <w:r w:rsidRPr="006C60C3">
              <w:rPr>
                <w:rFonts w:hint="eastAsia"/>
              </w:rPr>
              <w:t>社外メーリングリストへの参加は、原則禁止とする。</w:t>
            </w:r>
          </w:p>
          <w:p w14:paraId="3C4B0369" w14:textId="77777777" w:rsidR="00445076" w:rsidRPr="006C60C3" w:rsidRDefault="00445076" w:rsidP="00892C01">
            <w:pPr>
              <w:pStyle w:val="afff6"/>
              <w:numPr>
                <w:ilvl w:val="0"/>
                <w:numId w:val="819"/>
              </w:numPr>
              <w:tabs>
                <w:tab w:val="clear" w:pos="1830"/>
                <w:tab w:val="left" w:pos="872"/>
              </w:tabs>
              <w:ind w:firstLine="22"/>
            </w:pPr>
            <w:r w:rsidRPr="006C60C3">
              <w:rPr>
                <w:rFonts w:hint="eastAsia"/>
              </w:rPr>
              <w:t>重要な情報（社外秘以上）はメール本文に記載して送信せず、aに従う。</w:t>
            </w:r>
          </w:p>
          <w:p w14:paraId="24CE9E4D" w14:textId="77777777" w:rsidR="00445076" w:rsidRDefault="00445076" w:rsidP="00892C01">
            <w:pPr>
              <w:pStyle w:val="afff6"/>
              <w:numPr>
                <w:ilvl w:val="0"/>
                <w:numId w:val="106"/>
              </w:numPr>
              <w:tabs>
                <w:tab w:val="clear" w:pos="1830"/>
                <w:tab w:val="left" w:pos="455"/>
              </w:tabs>
            </w:pPr>
            <w:r w:rsidRPr="006C60C3">
              <w:rPr>
                <w:rFonts w:hint="eastAsia"/>
              </w:rPr>
              <w:t>情報転送に関する合意</w:t>
            </w:r>
          </w:p>
          <w:p w14:paraId="259BAA92" w14:textId="77777777" w:rsidR="00445076" w:rsidRDefault="00445076" w:rsidP="00892C01">
            <w:pPr>
              <w:pStyle w:val="afff6"/>
              <w:numPr>
                <w:ilvl w:val="0"/>
                <w:numId w:val="820"/>
              </w:numPr>
              <w:tabs>
                <w:tab w:val="clear" w:pos="1830"/>
                <w:tab w:val="left" w:pos="872"/>
              </w:tabs>
              <w:ind w:firstLine="22"/>
            </w:pPr>
            <w:r w:rsidRPr="006C60C3">
              <w:rPr>
                <w:rFonts w:hint="eastAsia"/>
              </w:rPr>
              <w:t>情報の転送先との間で、情報転送の手段について、あらかじめ合意を得る。</w:t>
            </w:r>
          </w:p>
          <w:p w14:paraId="5FEB5829" w14:textId="77777777" w:rsidR="00445076" w:rsidRDefault="00445076" w:rsidP="00892C01">
            <w:pPr>
              <w:pStyle w:val="afff6"/>
              <w:numPr>
                <w:ilvl w:val="0"/>
                <w:numId w:val="820"/>
              </w:numPr>
              <w:tabs>
                <w:tab w:val="clear" w:pos="1830"/>
                <w:tab w:val="left" w:pos="872"/>
              </w:tabs>
              <w:ind w:left="888" w:hanging="426"/>
            </w:pPr>
            <w:r w:rsidRPr="006C60C3">
              <w:rPr>
                <w:rFonts w:hint="eastAsia"/>
              </w:rPr>
              <w:t>重要な情報を外部にメール添付またはFAXにて送信する場合は、必要に応じて送信予告、到着確認の電話を掛ける。</w:t>
            </w:r>
          </w:p>
          <w:p w14:paraId="62A214C7" w14:textId="77777777" w:rsidR="00445076" w:rsidRPr="006C60C3" w:rsidRDefault="00445076" w:rsidP="00892C01">
            <w:pPr>
              <w:pStyle w:val="afff6"/>
              <w:numPr>
                <w:ilvl w:val="0"/>
                <w:numId w:val="820"/>
              </w:numPr>
              <w:tabs>
                <w:tab w:val="clear" w:pos="1830"/>
                <w:tab w:val="left" w:pos="872"/>
              </w:tabs>
              <w:ind w:firstLine="22"/>
            </w:pPr>
            <w:r w:rsidRPr="006C60C3">
              <w:rPr>
                <w:rFonts w:hint="eastAsia"/>
              </w:rPr>
              <w:t>宅配便業者を利用する場合は、会社が指定する業者を利用する。</w:t>
            </w:r>
          </w:p>
          <w:p w14:paraId="7F04081B" w14:textId="77777777" w:rsidR="00445076" w:rsidRDefault="00445076" w:rsidP="00892C01">
            <w:pPr>
              <w:pStyle w:val="afff6"/>
              <w:numPr>
                <w:ilvl w:val="0"/>
                <w:numId w:val="106"/>
              </w:numPr>
              <w:tabs>
                <w:tab w:val="clear" w:pos="1830"/>
                <w:tab w:val="left" w:pos="455"/>
              </w:tabs>
            </w:pPr>
            <w:r w:rsidRPr="006C60C3">
              <w:rPr>
                <w:rFonts w:hint="eastAsia"/>
              </w:rPr>
              <w:t>電子的メッセージ通信</w:t>
            </w:r>
          </w:p>
          <w:p w14:paraId="58B7F0A3" w14:textId="637D2EB5" w:rsidR="00445076" w:rsidRDefault="00445076" w:rsidP="00892C01">
            <w:pPr>
              <w:pStyle w:val="afff6"/>
              <w:numPr>
                <w:ilvl w:val="0"/>
                <w:numId w:val="821"/>
              </w:numPr>
              <w:tabs>
                <w:tab w:val="clear" w:pos="1830"/>
                <w:tab w:val="left" w:pos="455"/>
              </w:tabs>
              <w:ind w:firstLine="22"/>
            </w:pPr>
            <w:r w:rsidRPr="006C60C3">
              <w:rPr>
                <w:rFonts w:hint="eastAsia"/>
              </w:rPr>
              <w:t>当組織のWebサイトに入力する情報の通信は、</w:t>
            </w:r>
            <w:bookmarkStart w:id="1063" w:name="■SSL／TLS15ー2ー1"/>
            <w:r w:rsidR="005E1C27">
              <w:fldChar w:fldCharType="begin"/>
            </w:r>
            <w:r w:rsidR="005E1C27">
              <w:rPr>
                <w:rFonts w:hint="eastAsia"/>
              </w:rPr>
              <w:instrText xml:space="preserve">HYPERLINK </w:instrText>
            </w:r>
            <w:r w:rsidR="005E1C27">
              <w:instrText xml:space="preserve"> \l "</w:instrText>
            </w:r>
            <w:r w:rsidR="005E1C27">
              <w:rPr>
                <w:rFonts w:hint="eastAsia"/>
              </w:rPr>
              <w:instrText>■</w:instrText>
            </w:r>
            <w:r w:rsidR="005E1C27">
              <w:instrText>SSL／TLS"</w:instrText>
            </w:r>
            <w:r w:rsidR="005E1C27">
              <w:fldChar w:fldCharType="separate"/>
            </w:r>
            <w:r w:rsidRPr="005E1C27">
              <w:rPr>
                <w:rStyle w:val="a7"/>
                <w:rFonts w:hint="eastAsia"/>
              </w:rPr>
              <w:t>SSL/TLS</w:t>
            </w:r>
            <w:bookmarkEnd w:id="1063"/>
            <w:r w:rsidR="005E1C27">
              <w:fldChar w:fldCharType="end"/>
            </w:r>
            <w:r w:rsidRPr="006C60C3">
              <w:rPr>
                <w:rFonts w:hint="eastAsia"/>
              </w:rPr>
              <w:t>により行う。</w:t>
            </w:r>
          </w:p>
          <w:p w14:paraId="23978EBC" w14:textId="3E787E9E" w:rsidR="00445076" w:rsidRPr="006C60C3" w:rsidRDefault="00445076" w:rsidP="00892C01">
            <w:pPr>
              <w:pStyle w:val="afff6"/>
              <w:numPr>
                <w:ilvl w:val="0"/>
                <w:numId w:val="821"/>
              </w:numPr>
              <w:tabs>
                <w:tab w:val="clear" w:pos="1830"/>
                <w:tab w:val="left" w:pos="888"/>
              </w:tabs>
              <w:ind w:leftChars="192" w:left="886" w:hangingChars="177" w:hanging="425"/>
            </w:pPr>
            <w:r w:rsidRPr="006C60C3">
              <w:rPr>
                <w:rFonts w:hint="eastAsia"/>
              </w:rPr>
              <w:t>電子データによる個人情報をインターネット経由で送受信する際は、SSL/TLSなどの</w:t>
            </w:r>
            <w:bookmarkStart w:id="1064" w:name="■暗号化15ー2－1"/>
            <w:r w:rsidR="00DE53F2">
              <w:fldChar w:fldCharType="begin"/>
            </w:r>
            <w:r w:rsidR="00DE53F2">
              <w:rPr>
                <w:rFonts w:hint="eastAsia"/>
              </w:rPr>
              <w:instrText xml:space="preserve">HYPERLINK </w:instrText>
            </w:r>
            <w:r w:rsidR="00DE53F2">
              <w:instrText xml:space="preserve"> \l "</w:instrText>
            </w:r>
            <w:r w:rsidR="00DE53F2">
              <w:rPr>
                <w:rFonts w:hint="eastAsia"/>
              </w:rPr>
              <w:instrText>■暗号化</w:instrText>
            </w:r>
            <w:r w:rsidR="00DE53F2">
              <w:instrText>"</w:instrText>
            </w:r>
            <w:r w:rsidR="00DE53F2">
              <w:fldChar w:fldCharType="separate"/>
            </w:r>
            <w:r w:rsidRPr="00DE53F2">
              <w:rPr>
                <w:rStyle w:val="a7"/>
                <w:rFonts w:hint="eastAsia"/>
              </w:rPr>
              <w:t>暗号化</w:t>
            </w:r>
            <w:bookmarkEnd w:id="1064"/>
            <w:r w:rsidR="00DE53F2">
              <w:fldChar w:fldCharType="end"/>
            </w:r>
            <w:r w:rsidRPr="006C60C3">
              <w:rPr>
                <w:rFonts w:hint="eastAsia"/>
              </w:rPr>
              <w:t>対策やパスワード設定などの措置を講じる。</w:t>
            </w:r>
          </w:p>
        </w:tc>
      </w:tr>
      <w:tr w:rsidR="00445076" w:rsidRPr="006C60C3" w14:paraId="072CFBBC" w14:textId="77777777">
        <w:tc>
          <w:tcPr>
            <w:tcW w:w="10456" w:type="dxa"/>
            <w:hideMark/>
          </w:tcPr>
          <w:p w14:paraId="53031251" w14:textId="77777777" w:rsidR="00445076" w:rsidRPr="006C60C3" w:rsidRDefault="00445076">
            <w:pPr>
              <w:pStyle w:val="afff8"/>
            </w:pPr>
            <w:r w:rsidRPr="006C60C3">
              <w:rPr>
                <w:rFonts w:hint="eastAsia"/>
              </w:rPr>
              <w:t>ワンポイントアドバイス</w:t>
            </w:r>
          </w:p>
          <w:p w14:paraId="37E27EF3" w14:textId="77777777" w:rsidR="00445076" w:rsidRPr="006C60C3" w:rsidRDefault="00445076">
            <w:pPr>
              <w:pStyle w:val="afff6"/>
            </w:pPr>
            <w:r w:rsidRPr="006C60C3">
              <w:rPr>
                <w:rFonts w:hint="eastAsia"/>
              </w:rPr>
              <w:t>情報転送は、電子的な転送、物理的記憶媒体での送付および口頭での伝達によって行われる場合があります。情報転送の規則、手順を定めることが大切です。</w:t>
            </w:r>
          </w:p>
        </w:tc>
      </w:tr>
    </w:tbl>
    <w:p w14:paraId="263C396C" w14:textId="77777777" w:rsidR="00445076" w:rsidRDefault="00445076">
      <w:pPr>
        <w:ind w:firstLineChars="0" w:firstLine="0"/>
      </w:pPr>
    </w:p>
    <w:p w14:paraId="6F73B741" w14:textId="77777777" w:rsidR="00445076" w:rsidRDefault="00445076">
      <w:pPr>
        <w:pStyle w:val="aff4"/>
      </w:pPr>
      <w:r>
        <w:rPr>
          <w:rFonts w:hint="eastAsia"/>
        </w:rPr>
        <w:t>【</w:t>
      </w:r>
      <w:r w:rsidRPr="00407AE8">
        <w:rPr>
          <w:rFonts w:hint="eastAsia"/>
        </w:rPr>
        <w:t>5.15 アクセス制御</w:t>
      </w:r>
      <w:r>
        <w:rPr>
          <w:rFonts w:hint="eastAsia"/>
        </w:rPr>
        <w:t>】</w:t>
      </w:r>
    </w:p>
    <w:tbl>
      <w:tblPr>
        <w:tblStyle w:val="aa"/>
        <w:tblW w:w="0" w:type="auto"/>
        <w:tblLook w:val="04A0" w:firstRow="1" w:lastRow="0" w:firstColumn="1" w:lastColumn="0" w:noHBand="0" w:noVBand="1"/>
      </w:tblPr>
      <w:tblGrid>
        <w:gridCol w:w="10456"/>
      </w:tblGrid>
      <w:tr w:rsidR="00445076" w:rsidRPr="00407AE8" w14:paraId="472E2CD1" w14:textId="77777777">
        <w:trPr>
          <w:trHeight w:val="426"/>
        </w:trPr>
        <w:tc>
          <w:tcPr>
            <w:tcW w:w="10456" w:type="dxa"/>
            <w:shd w:val="clear" w:color="auto" w:fill="215E99" w:themeFill="text2" w:themeFillTint="BF"/>
            <w:hideMark/>
          </w:tcPr>
          <w:p w14:paraId="454A1C58" w14:textId="77777777" w:rsidR="00445076" w:rsidRPr="00407AE8" w:rsidRDefault="00445076">
            <w:pPr>
              <w:pStyle w:val="aff0"/>
            </w:pPr>
            <w:r w:rsidRPr="00407AE8">
              <w:rPr>
                <w:rFonts w:hint="eastAsia"/>
              </w:rPr>
              <w:t>実施手順（例）</w:t>
            </w:r>
          </w:p>
        </w:tc>
      </w:tr>
      <w:tr w:rsidR="00445076" w:rsidRPr="00407AE8" w14:paraId="09EC8BDF" w14:textId="77777777">
        <w:trPr>
          <w:trHeight w:val="1770"/>
        </w:trPr>
        <w:tc>
          <w:tcPr>
            <w:tcW w:w="10456" w:type="dxa"/>
            <w:hideMark/>
          </w:tcPr>
          <w:p w14:paraId="517A2764" w14:textId="77777777" w:rsidR="00445076" w:rsidRPr="00407AE8" w:rsidRDefault="00445076" w:rsidP="00892C01">
            <w:pPr>
              <w:pStyle w:val="afff6"/>
              <w:numPr>
                <w:ilvl w:val="0"/>
                <w:numId w:val="105"/>
              </w:numPr>
              <w:tabs>
                <w:tab w:val="clear" w:pos="1830"/>
                <w:tab w:val="left" w:pos="455"/>
              </w:tabs>
            </w:pPr>
            <w:r w:rsidRPr="00407AE8">
              <w:rPr>
                <w:rFonts w:hint="eastAsia"/>
              </w:rPr>
              <w:t>業務に必要な者のみが情報にアクセスできるようにし、アクセス権限および操作権限は、認められた場合以外は与えないようにする。</w:t>
            </w:r>
          </w:p>
          <w:p w14:paraId="5645FC85" w14:textId="77777777" w:rsidR="00445076" w:rsidRPr="00407AE8" w:rsidRDefault="00445076" w:rsidP="00892C01">
            <w:pPr>
              <w:pStyle w:val="afff6"/>
              <w:numPr>
                <w:ilvl w:val="0"/>
                <w:numId w:val="105"/>
              </w:numPr>
              <w:tabs>
                <w:tab w:val="clear" w:pos="1830"/>
                <w:tab w:val="left" w:pos="455"/>
              </w:tabs>
            </w:pPr>
            <w:r w:rsidRPr="00407AE8">
              <w:rPr>
                <w:rFonts w:hint="eastAsia"/>
              </w:rPr>
              <w:t>社内LANは、情報システム管理者の承認を得た従業員、装置に限り接続する。</w:t>
            </w:r>
          </w:p>
          <w:p w14:paraId="55F5684F" w14:textId="30E3686C" w:rsidR="00445076" w:rsidRPr="00407AE8" w:rsidRDefault="00445076" w:rsidP="00892C01">
            <w:pPr>
              <w:pStyle w:val="afff6"/>
              <w:numPr>
                <w:ilvl w:val="0"/>
                <w:numId w:val="105"/>
              </w:numPr>
              <w:tabs>
                <w:tab w:val="clear" w:pos="1830"/>
                <w:tab w:val="left" w:pos="455"/>
              </w:tabs>
            </w:pPr>
            <w:r w:rsidRPr="00407AE8">
              <w:rPr>
                <w:rFonts w:hint="eastAsia"/>
              </w:rPr>
              <w:t>社内の情報システムへの外部からのアクセスは、</w:t>
            </w:r>
            <w:bookmarkStart w:id="1065" w:name="■ファイアウォール15ー2ー1"/>
            <w:r w:rsidR="00686112">
              <w:fldChar w:fldCharType="begin"/>
            </w:r>
            <w:r w:rsidR="00686112">
              <w:rPr>
                <w:rFonts w:hint="eastAsia"/>
              </w:rPr>
              <w:instrText xml:space="preserve">HYPERLINK </w:instrText>
            </w:r>
            <w:r w:rsidR="00686112">
              <w:instrText xml:space="preserve"> \l "</w:instrText>
            </w:r>
            <w:r w:rsidR="00686112">
              <w:rPr>
                <w:rFonts w:hint="eastAsia"/>
              </w:rPr>
              <w:instrText>■ファイアウォール</w:instrText>
            </w:r>
            <w:r w:rsidR="00686112">
              <w:instrText>"</w:instrText>
            </w:r>
            <w:r w:rsidR="00686112">
              <w:fldChar w:fldCharType="separate"/>
            </w:r>
            <w:r w:rsidRPr="00686112">
              <w:rPr>
                <w:rStyle w:val="a7"/>
                <w:rFonts w:hint="eastAsia"/>
              </w:rPr>
              <w:t>ファイアウォール</w:t>
            </w:r>
            <w:bookmarkEnd w:id="1065"/>
            <w:r w:rsidR="00686112">
              <w:fldChar w:fldCharType="end"/>
            </w:r>
            <w:r w:rsidRPr="00407AE8">
              <w:rPr>
                <w:rFonts w:hint="eastAsia"/>
              </w:rPr>
              <w:t>などによって通信を制限する。</w:t>
            </w:r>
          </w:p>
          <w:p w14:paraId="42AF916A" w14:textId="0ABD2CF2" w:rsidR="00445076" w:rsidRPr="00407AE8" w:rsidRDefault="00445076" w:rsidP="00892C01">
            <w:pPr>
              <w:pStyle w:val="afff6"/>
              <w:numPr>
                <w:ilvl w:val="0"/>
                <w:numId w:val="105"/>
              </w:numPr>
              <w:tabs>
                <w:tab w:val="clear" w:pos="1830"/>
                <w:tab w:val="left" w:pos="455"/>
              </w:tabs>
            </w:pPr>
            <w:r w:rsidRPr="00407AE8">
              <w:rPr>
                <w:rFonts w:hint="eastAsia"/>
              </w:rPr>
              <w:t>外部から社内のサーバに接続する場合、</w:t>
            </w:r>
            <w:bookmarkStart w:id="1066" w:name="■VPN（VirtualPrivateNetwork）15ー2ー1"/>
            <w:r w:rsidR="00F07C7B">
              <w:fldChar w:fldCharType="begin"/>
            </w:r>
            <w:r w:rsidR="00F07C7B">
              <w:rPr>
                <w:rFonts w:hint="eastAsia"/>
              </w:rPr>
              <w:instrText xml:space="preserve">HYPERLINK </w:instrText>
            </w:r>
            <w:r w:rsidR="00F07C7B">
              <w:instrText xml:space="preserve"> \l "</w:instrText>
            </w:r>
            <w:r w:rsidR="00F07C7B">
              <w:rPr>
                <w:rFonts w:hint="eastAsia"/>
              </w:rPr>
              <w:instrText>■</w:instrText>
            </w:r>
            <w:r w:rsidR="00F07C7B">
              <w:instrText>VPN（VirtualPrivateNetwork）"</w:instrText>
            </w:r>
            <w:r w:rsidR="00F07C7B">
              <w:fldChar w:fldCharType="separate"/>
            </w:r>
            <w:r w:rsidRPr="00F07C7B">
              <w:rPr>
                <w:rStyle w:val="a7"/>
                <w:rFonts w:hint="eastAsia"/>
              </w:rPr>
              <w:t>VPN</w:t>
            </w:r>
            <w:bookmarkEnd w:id="1066"/>
            <w:r w:rsidR="00F07C7B">
              <w:fldChar w:fldCharType="end"/>
            </w:r>
            <w:r w:rsidRPr="00407AE8">
              <w:rPr>
                <w:rFonts w:hint="eastAsia"/>
              </w:rPr>
              <w:t>接続を使用する。</w:t>
            </w:r>
          </w:p>
          <w:bookmarkStart w:id="1067" w:name="■無線LAN15ー2ー1"/>
          <w:p w14:paraId="646A6CDE" w14:textId="47D5AD0B" w:rsidR="00445076" w:rsidRPr="00407AE8" w:rsidRDefault="00486644" w:rsidP="00892C01">
            <w:pPr>
              <w:pStyle w:val="afff6"/>
              <w:numPr>
                <w:ilvl w:val="0"/>
                <w:numId w:val="105"/>
              </w:numPr>
              <w:tabs>
                <w:tab w:val="clear" w:pos="1830"/>
                <w:tab w:val="left" w:pos="455"/>
              </w:tabs>
            </w:pPr>
            <w:r>
              <w:fldChar w:fldCharType="begin"/>
            </w:r>
            <w:r>
              <w:rPr>
                <w:rFonts w:hint="eastAsia"/>
              </w:rPr>
              <w:instrText xml:space="preserve">HYPERLINK </w:instrText>
            </w:r>
            <w:r>
              <w:instrText xml:space="preserve"> \l "</w:instrText>
            </w:r>
            <w:r>
              <w:rPr>
                <w:rFonts w:hint="eastAsia"/>
              </w:rPr>
              <w:instrText>■無線</w:instrText>
            </w:r>
            <w:r>
              <w:instrText>LAN"</w:instrText>
            </w:r>
            <w:r>
              <w:fldChar w:fldCharType="separate"/>
            </w:r>
            <w:r w:rsidR="00445076" w:rsidRPr="00486644">
              <w:rPr>
                <w:rStyle w:val="a7"/>
                <w:rFonts w:hint="eastAsia"/>
              </w:rPr>
              <w:t>無線LAN</w:t>
            </w:r>
            <w:bookmarkEnd w:id="1067"/>
            <w:r>
              <w:fldChar w:fldCharType="end"/>
            </w:r>
            <w:r w:rsidR="00445076" w:rsidRPr="00407AE8">
              <w:rPr>
                <w:rFonts w:hint="eastAsia"/>
              </w:rPr>
              <w:t>は物理的・論理的な認証、通信の暗号化などを施した</w:t>
            </w:r>
            <w:r w:rsidR="00445076">
              <w:rPr>
                <w:rFonts w:hint="eastAsia"/>
              </w:rPr>
              <w:t>上</w:t>
            </w:r>
            <w:r w:rsidR="00445076" w:rsidRPr="00407AE8">
              <w:rPr>
                <w:rFonts w:hint="eastAsia"/>
              </w:rPr>
              <w:t>で利用する。</w:t>
            </w:r>
          </w:p>
          <w:p w14:paraId="61DF66EC" w14:textId="77777777" w:rsidR="00445076" w:rsidRPr="00407AE8" w:rsidRDefault="00445076" w:rsidP="00892C01">
            <w:pPr>
              <w:pStyle w:val="afff6"/>
              <w:numPr>
                <w:ilvl w:val="0"/>
                <w:numId w:val="105"/>
              </w:numPr>
              <w:tabs>
                <w:tab w:val="clear" w:pos="1830"/>
                <w:tab w:val="left" w:pos="455"/>
              </w:tabs>
            </w:pPr>
            <w:r w:rsidRPr="00407AE8">
              <w:rPr>
                <w:rFonts w:hint="eastAsia"/>
              </w:rPr>
              <w:t>サーバ室へ入退を行う対象者に対して、入退資格を設け、資格のない者の立ち入りを禁じる。</w:t>
            </w:r>
          </w:p>
          <w:p w14:paraId="527C699D" w14:textId="77777777" w:rsidR="00445076" w:rsidRPr="00407AE8" w:rsidRDefault="00445076" w:rsidP="00892C01">
            <w:pPr>
              <w:pStyle w:val="afff6"/>
              <w:numPr>
                <w:ilvl w:val="0"/>
                <w:numId w:val="105"/>
              </w:numPr>
              <w:tabs>
                <w:tab w:val="clear" w:pos="1830"/>
                <w:tab w:val="left" w:pos="455"/>
              </w:tabs>
            </w:pPr>
            <w:r w:rsidRPr="00407AE8">
              <w:rPr>
                <w:rFonts w:hint="eastAsia"/>
              </w:rPr>
              <w:t>サーバ室は、常時施錠可能とし、入退資格のない者の立ち入りを禁じる。</w:t>
            </w:r>
          </w:p>
        </w:tc>
      </w:tr>
      <w:tr w:rsidR="00445076" w:rsidRPr="00407AE8" w14:paraId="2FDBE933" w14:textId="77777777">
        <w:tc>
          <w:tcPr>
            <w:tcW w:w="10456" w:type="dxa"/>
            <w:hideMark/>
          </w:tcPr>
          <w:p w14:paraId="52BEA9B3" w14:textId="77777777" w:rsidR="00445076" w:rsidRPr="00407AE8" w:rsidRDefault="00445076">
            <w:pPr>
              <w:pStyle w:val="afff8"/>
            </w:pPr>
            <w:r w:rsidRPr="00407AE8">
              <w:rPr>
                <w:rFonts w:hint="eastAsia"/>
              </w:rPr>
              <w:t>ワンポイントアドバイス</w:t>
            </w:r>
          </w:p>
          <w:p w14:paraId="77812100" w14:textId="77777777" w:rsidR="00445076" w:rsidRPr="00407AE8" w:rsidRDefault="00445076">
            <w:pPr>
              <w:pStyle w:val="afff6"/>
            </w:pPr>
            <w:r w:rsidRPr="00407AE8">
              <w:rPr>
                <w:rFonts w:hint="eastAsia"/>
              </w:rPr>
              <w:t>アクセス制御規則を定めるには、「明確に許可していないことは、原則的に禁止する」という最も特権の小さい前提に基づいた規則を設定するようにすることが大切です。</w:t>
            </w:r>
          </w:p>
        </w:tc>
      </w:tr>
    </w:tbl>
    <w:p w14:paraId="228E0818" w14:textId="77777777" w:rsidR="00445076" w:rsidRDefault="00445076">
      <w:pPr>
        <w:ind w:firstLineChars="0" w:firstLine="0"/>
      </w:pPr>
    </w:p>
    <w:p w14:paraId="3DD94DE5" w14:textId="77777777" w:rsidR="00445076" w:rsidRDefault="00445076">
      <w:pPr>
        <w:pStyle w:val="aff4"/>
      </w:pPr>
      <w:r>
        <w:rPr>
          <w:rFonts w:hint="eastAsia"/>
        </w:rPr>
        <w:t>【</w:t>
      </w:r>
      <w:r w:rsidRPr="005879CC">
        <w:rPr>
          <w:rFonts w:hint="eastAsia"/>
        </w:rPr>
        <w:t>5.16 識別情報の管理</w:t>
      </w:r>
      <w:r>
        <w:rPr>
          <w:rFonts w:hint="eastAsia"/>
        </w:rPr>
        <w:t>】</w:t>
      </w:r>
    </w:p>
    <w:tbl>
      <w:tblPr>
        <w:tblStyle w:val="aa"/>
        <w:tblW w:w="0" w:type="auto"/>
        <w:tblLook w:val="04A0" w:firstRow="1" w:lastRow="0" w:firstColumn="1" w:lastColumn="0" w:noHBand="0" w:noVBand="1"/>
      </w:tblPr>
      <w:tblGrid>
        <w:gridCol w:w="10456"/>
      </w:tblGrid>
      <w:tr w:rsidR="00445076" w:rsidRPr="005879CC" w14:paraId="6C8D52A0" w14:textId="77777777">
        <w:trPr>
          <w:trHeight w:val="256"/>
        </w:trPr>
        <w:tc>
          <w:tcPr>
            <w:tcW w:w="10456" w:type="dxa"/>
            <w:shd w:val="clear" w:color="auto" w:fill="215E99" w:themeFill="text2" w:themeFillTint="BF"/>
            <w:hideMark/>
          </w:tcPr>
          <w:p w14:paraId="548E277A" w14:textId="77777777" w:rsidR="00445076" w:rsidRPr="005879CC" w:rsidRDefault="00445076">
            <w:pPr>
              <w:pStyle w:val="aff0"/>
            </w:pPr>
            <w:r w:rsidRPr="005879CC">
              <w:rPr>
                <w:rFonts w:hint="eastAsia"/>
              </w:rPr>
              <w:t>実施手順（例）</w:t>
            </w:r>
          </w:p>
        </w:tc>
      </w:tr>
      <w:tr w:rsidR="00445076" w:rsidRPr="005879CC" w14:paraId="4EC88413" w14:textId="77777777">
        <w:trPr>
          <w:trHeight w:val="582"/>
        </w:trPr>
        <w:tc>
          <w:tcPr>
            <w:tcW w:w="10456" w:type="dxa"/>
            <w:hideMark/>
          </w:tcPr>
          <w:p w14:paraId="04A7C621" w14:textId="77777777" w:rsidR="00445076" w:rsidRPr="005879CC" w:rsidRDefault="00445076" w:rsidP="00892C01">
            <w:pPr>
              <w:pStyle w:val="afff6"/>
              <w:numPr>
                <w:ilvl w:val="0"/>
                <w:numId w:val="122"/>
              </w:numPr>
              <w:tabs>
                <w:tab w:val="clear" w:pos="1830"/>
                <w:tab w:val="left" w:pos="455"/>
              </w:tabs>
            </w:pPr>
            <w:r w:rsidRPr="005879CC">
              <w:rPr>
                <w:rFonts w:hint="eastAsia"/>
              </w:rPr>
              <w:t>情報システムの利用者登録および登録削除は、当該利用者の属する部門長が申請し、情報システム管理者の承認を得る。</w:t>
            </w:r>
          </w:p>
          <w:p w14:paraId="33689929" w14:textId="77777777" w:rsidR="00445076" w:rsidRPr="005879CC" w:rsidRDefault="00445076" w:rsidP="00892C01">
            <w:pPr>
              <w:pStyle w:val="afff6"/>
              <w:numPr>
                <w:ilvl w:val="0"/>
                <w:numId w:val="122"/>
              </w:numPr>
              <w:tabs>
                <w:tab w:val="clear" w:pos="1830"/>
                <w:tab w:val="left" w:pos="455"/>
              </w:tabs>
            </w:pPr>
            <w:r w:rsidRPr="005879CC">
              <w:rPr>
                <w:rFonts w:hint="eastAsia"/>
              </w:rPr>
              <w:t>利用者登録は業務上必要な範囲で従業者に付与する。</w:t>
            </w:r>
          </w:p>
        </w:tc>
      </w:tr>
      <w:tr w:rsidR="00445076" w:rsidRPr="005879CC" w14:paraId="762983E4" w14:textId="77777777">
        <w:trPr>
          <w:trHeight w:val="582"/>
        </w:trPr>
        <w:tc>
          <w:tcPr>
            <w:tcW w:w="10456" w:type="dxa"/>
            <w:hideMark/>
          </w:tcPr>
          <w:p w14:paraId="7D7F9FFF" w14:textId="77777777" w:rsidR="00445076" w:rsidRPr="005879CC" w:rsidRDefault="00445076">
            <w:pPr>
              <w:pStyle w:val="afff8"/>
            </w:pPr>
            <w:r w:rsidRPr="005879CC">
              <w:rPr>
                <w:rFonts w:hint="eastAsia"/>
              </w:rPr>
              <w:t>ワンポイントアドバイス</w:t>
            </w:r>
          </w:p>
          <w:p w14:paraId="2429E456" w14:textId="77777777" w:rsidR="00445076" w:rsidRPr="005879CC" w:rsidRDefault="00445076">
            <w:pPr>
              <w:pStyle w:val="afff6"/>
            </w:pPr>
            <w:r w:rsidRPr="005879CC">
              <w:rPr>
                <w:rFonts w:hint="eastAsia"/>
              </w:rPr>
              <w:t>識別情報が不要になった場合、識別情報は時機を失せずに無効化または削除することが大切です。</w:t>
            </w:r>
          </w:p>
        </w:tc>
      </w:tr>
    </w:tbl>
    <w:p w14:paraId="31B5BB10" w14:textId="77777777" w:rsidR="00445076" w:rsidRDefault="00445076">
      <w:pPr>
        <w:ind w:firstLineChars="0" w:firstLine="0"/>
      </w:pPr>
    </w:p>
    <w:p w14:paraId="23D62AC2" w14:textId="77777777" w:rsidR="00445076" w:rsidRDefault="00445076">
      <w:pPr>
        <w:pStyle w:val="aff4"/>
      </w:pPr>
      <w:r>
        <w:rPr>
          <w:rFonts w:hint="eastAsia"/>
        </w:rPr>
        <w:t>【</w:t>
      </w:r>
      <w:r w:rsidRPr="004B4C1B">
        <w:rPr>
          <w:rFonts w:hint="eastAsia"/>
        </w:rPr>
        <w:t>5.17 認証情報</w:t>
      </w:r>
      <w:r>
        <w:rPr>
          <w:rFonts w:hint="eastAsia"/>
        </w:rPr>
        <w:t>】</w:t>
      </w:r>
    </w:p>
    <w:tbl>
      <w:tblPr>
        <w:tblStyle w:val="aa"/>
        <w:tblW w:w="0" w:type="auto"/>
        <w:tblLook w:val="04A0" w:firstRow="1" w:lastRow="0" w:firstColumn="1" w:lastColumn="0" w:noHBand="0" w:noVBand="1"/>
      </w:tblPr>
      <w:tblGrid>
        <w:gridCol w:w="10456"/>
      </w:tblGrid>
      <w:tr w:rsidR="00445076" w:rsidRPr="004B4C1B" w14:paraId="44BBF6AE" w14:textId="77777777" w:rsidTr="0040461D">
        <w:trPr>
          <w:trHeight w:val="265"/>
        </w:trPr>
        <w:tc>
          <w:tcPr>
            <w:tcW w:w="10456" w:type="dxa"/>
            <w:shd w:val="clear" w:color="auto" w:fill="215E99" w:themeFill="text2" w:themeFillTint="BF"/>
            <w:hideMark/>
          </w:tcPr>
          <w:p w14:paraId="6A331510" w14:textId="77777777" w:rsidR="00445076" w:rsidRPr="004B4C1B" w:rsidRDefault="00445076" w:rsidP="0040461D">
            <w:pPr>
              <w:pStyle w:val="aff0"/>
            </w:pPr>
            <w:r w:rsidRPr="004B4C1B">
              <w:rPr>
                <w:rFonts w:hint="eastAsia"/>
              </w:rPr>
              <w:t>実施手順（例）</w:t>
            </w:r>
          </w:p>
        </w:tc>
      </w:tr>
      <w:tr w:rsidR="00445076" w:rsidRPr="004B4C1B" w14:paraId="7D01EBE7" w14:textId="77777777">
        <w:trPr>
          <w:trHeight w:val="2797"/>
        </w:trPr>
        <w:tc>
          <w:tcPr>
            <w:tcW w:w="10456" w:type="dxa"/>
            <w:hideMark/>
          </w:tcPr>
          <w:p w14:paraId="79F35251" w14:textId="77777777" w:rsidR="00445076" w:rsidRPr="004B4C1B" w:rsidRDefault="00445076" w:rsidP="00892C01">
            <w:pPr>
              <w:pStyle w:val="afff6"/>
              <w:numPr>
                <w:ilvl w:val="0"/>
                <w:numId w:val="123"/>
              </w:numPr>
              <w:tabs>
                <w:tab w:val="clear" w:pos="1830"/>
                <w:tab w:val="left" w:pos="455"/>
              </w:tabs>
            </w:pPr>
            <w:r w:rsidRPr="004B4C1B">
              <w:rPr>
                <w:rFonts w:hint="eastAsia"/>
              </w:rPr>
              <w:t>情報システム管理者は、利用者に仮パスワードを発行する場合、利用者本人のみが知ることができる方法で通知する必要がある。</w:t>
            </w:r>
          </w:p>
          <w:p w14:paraId="06A9D6DB" w14:textId="77777777" w:rsidR="00445076" w:rsidRPr="004B4C1B" w:rsidRDefault="00445076" w:rsidP="00892C01">
            <w:pPr>
              <w:pStyle w:val="afff6"/>
              <w:numPr>
                <w:ilvl w:val="0"/>
                <w:numId w:val="123"/>
              </w:numPr>
              <w:tabs>
                <w:tab w:val="clear" w:pos="1830"/>
                <w:tab w:val="left" w:pos="455"/>
              </w:tabs>
            </w:pPr>
            <w:r w:rsidRPr="004B4C1B">
              <w:rPr>
                <w:rFonts w:hint="eastAsia"/>
              </w:rPr>
              <w:t>情報システム管理者は、利用者に対し、仮パスワードを直ちに変更することを要求し、通知する。</w:t>
            </w:r>
          </w:p>
          <w:p w14:paraId="3CA4328D" w14:textId="77777777" w:rsidR="00445076" w:rsidRDefault="00445076" w:rsidP="00892C01">
            <w:pPr>
              <w:pStyle w:val="afff6"/>
              <w:numPr>
                <w:ilvl w:val="0"/>
                <w:numId w:val="123"/>
              </w:numPr>
              <w:tabs>
                <w:tab w:val="clear" w:pos="1830"/>
                <w:tab w:val="left" w:pos="455"/>
              </w:tabs>
            </w:pPr>
            <w:r w:rsidRPr="004B4C1B">
              <w:rPr>
                <w:rFonts w:hint="eastAsia"/>
              </w:rPr>
              <w:t>秘密認証情報の利用</w:t>
            </w:r>
          </w:p>
          <w:p w14:paraId="02341E66" w14:textId="77777777" w:rsidR="00445076" w:rsidRDefault="00445076" w:rsidP="00892C01">
            <w:pPr>
              <w:pStyle w:val="afff6"/>
              <w:numPr>
                <w:ilvl w:val="1"/>
                <w:numId w:val="123"/>
              </w:numPr>
              <w:tabs>
                <w:tab w:val="clear" w:pos="1830"/>
                <w:tab w:val="left" w:pos="455"/>
              </w:tabs>
            </w:pPr>
            <w:r w:rsidRPr="004B4C1B">
              <w:rPr>
                <w:rFonts w:hint="eastAsia"/>
              </w:rPr>
              <w:t>利用者は、英数字と記号を混在した10文字以上のパスワードを設定し、アルファベットには大小文字の両方を含める必要がある。利用者は、英数字と記号を混在した10文字以上のパスワードを設定し、</w:t>
            </w:r>
            <w:r w:rsidRPr="002B3C5B">
              <w:rPr>
                <w:rFonts w:hint="eastAsia"/>
              </w:rPr>
              <w:t>アルファベット</w:t>
            </w:r>
            <w:r w:rsidRPr="004B4C1B">
              <w:rPr>
                <w:rFonts w:hint="eastAsia"/>
              </w:rPr>
              <w:t>には大小文字の両方を含める必要がある。</w:t>
            </w:r>
          </w:p>
          <w:p w14:paraId="247ED3FF" w14:textId="77777777" w:rsidR="00445076" w:rsidRDefault="00445076" w:rsidP="00892C01">
            <w:pPr>
              <w:pStyle w:val="afff6"/>
              <w:numPr>
                <w:ilvl w:val="1"/>
                <w:numId w:val="123"/>
              </w:numPr>
              <w:tabs>
                <w:tab w:val="clear" w:pos="1830"/>
                <w:tab w:val="left" w:pos="455"/>
              </w:tabs>
            </w:pPr>
            <w:r w:rsidRPr="004B4C1B">
              <w:rPr>
                <w:rFonts w:hint="eastAsia"/>
              </w:rPr>
              <w:t>他人に容易に推測されるようなわかりやすいパスワードの使用を禁じる。</w:t>
            </w:r>
          </w:p>
          <w:p w14:paraId="3097A62C" w14:textId="77777777" w:rsidR="00445076" w:rsidRDefault="00445076" w:rsidP="00892C01">
            <w:pPr>
              <w:pStyle w:val="afff6"/>
              <w:numPr>
                <w:ilvl w:val="1"/>
                <w:numId w:val="123"/>
              </w:numPr>
              <w:tabs>
                <w:tab w:val="clear" w:pos="1830"/>
                <w:tab w:val="left" w:pos="455"/>
              </w:tabs>
            </w:pPr>
            <w:r w:rsidRPr="004B4C1B">
              <w:rPr>
                <w:rFonts w:hint="eastAsia"/>
              </w:rPr>
              <w:t>他のサービスと重複するパスワードの利用を禁じる。</w:t>
            </w:r>
          </w:p>
          <w:p w14:paraId="44CEA9DF" w14:textId="77777777" w:rsidR="00445076" w:rsidRDefault="00445076" w:rsidP="00892C01">
            <w:pPr>
              <w:pStyle w:val="afff6"/>
              <w:numPr>
                <w:ilvl w:val="1"/>
                <w:numId w:val="123"/>
              </w:numPr>
              <w:tabs>
                <w:tab w:val="clear" w:pos="1830"/>
                <w:tab w:val="left" w:pos="455"/>
              </w:tabs>
            </w:pPr>
            <w:r w:rsidRPr="004B4C1B">
              <w:rPr>
                <w:rFonts w:hint="eastAsia"/>
              </w:rPr>
              <w:t>各システムにおける管理者IDのパスワードは、情報システム管理者において厳重に管理する必要がある。</w:t>
            </w:r>
          </w:p>
          <w:p w14:paraId="47579937" w14:textId="77777777" w:rsidR="00445076" w:rsidRPr="004B4C1B" w:rsidRDefault="00445076" w:rsidP="00892C01">
            <w:pPr>
              <w:pStyle w:val="afff6"/>
              <w:numPr>
                <w:ilvl w:val="1"/>
                <w:numId w:val="123"/>
              </w:numPr>
              <w:tabs>
                <w:tab w:val="clear" w:pos="1830"/>
                <w:tab w:val="left" w:pos="455"/>
              </w:tabs>
            </w:pPr>
            <w:r w:rsidRPr="004B4C1B">
              <w:rPr>
                <w:rFonts w:hint="eastAsia"/>
              </w:rPr>
              <w:t>利用者および情報システム管理者は、パスワードの代替もしくは補完のために、指紋などの生体認証、ICカード認証などの機器による認証方式も採用できるものとする。</w:t>
            </w:r>
          </w:p>
          <w:p w14:paraId="069DBE95" w14:textId="77777777" w:rsidR="00445076" w:rsidRDefault="00445076" w:rsidP="00892C01">
            <w:pPr>
              <w:pStyle w:val="afff6"/>
              <w:numPr>
                <w:ilvl w:val="0"/>
                <w:numId w:val="123"/>
              </w:numPr>
              <w:tabs>
                <w:tab w:val="clear" w:pos="1830"/>
                <w:tab w:val="left" w:pos="455"/>
              </w:tabs>
            </w:pPr>
            <w:r w:rsidRPr="004B4C1B">
              <w:rPr>
                <w:rFonts w:hint="eastAsia"/>
              </w:rPr>
              <w:t>パスワード管理システム</w:t>
            </w:r>
          </w:p>
          <w:p w14:paraId="6CA5074F" w14:textId="77777777" w:rsidR="00445076" w:rsidRDefault="00445076" w:rsidP="00892C01">
            <w:pPr>
              <w:pStyle w:val="afff6"/>
              <w:numPr>
                <w:ilvl w:val="1"/>
                <w:numId w:val="123"/>
              </w:numPr>
              <w:tabs>
                <w:tab w:val="clear" w:pos="1830"/>
                <w:tab w:val="left" w:pos="455"/>
              </w:tabs>
            </w:pPr>
            <w:r w:rsidRPr="004B4C1B">
              <w:rPr>
                <w:rFonts w:hint="eastAsia"/>
              </w:rPr>
              <w:t>パスワードの入力は対話式とする。</w:t>
            </w:r>
          </w:p>
          <w:p w14:paraId="12164FD9" w14:textId="77777777" w:rsidR="00445076" w:rsidRPr="004B4C1B" w:rsidRDefault="00445076" w:rsidP="00892C01">
            <w:pPr>
              <w:pStyle w:val="afff6"/>
              <w:numPr>
                <w:ilvl w:val="1"/>
                <w:numId w:val="123"/>
              </w:numPr>
              <w:tabs>
                <w:tab w:val="clear" w:pos="1830"/>
                <w:tab w:val="left" w:pos="455"/>
              </w:tabs>
            </w:pPr>
            <w:r w:rsidRPr="004B4C1B">
              <w:rPr>
                <w:rFonts w:hint="eastAsia"/>
              </w:rPr>
              <w:t>パスワードをシステムに記憶させることは禁じる。</w:t>
            </w:r>
          </w:p>
        </w:tc>
      </w:tr>
      <w:tr w:rsidR="00445076" w:rsidRPr="004B4C1B" w14:paraId="0791CD83" w14:textId="77777777">
        <w:tc>
          <w:tcPr>
            <w:tcW w:w="10456" w:type="dxa"/>
            <w:hideMark/>
          </w:tcPr>
          <w:p w14:paraId="4DC40656" w14:textId="77777777" w:rsidR="00445076" w:rsidRPr="004B4C1B" w:rsidRDefault="00445076">
            <w:pPr>
              <w:pStyle w:val="afff8"/>
            </w:pPr>
            <w:r w:rsidRPr="004B4C1B">
              <w:rPr>
                <w:rFonts w:hint="eastAsia"/>
              </w:rPr>
              <w:t>ワンポイントアドバイス</w:t>
            </w:r>
          </w:p>
          <w:p w14:paraId="7433F02C" w14:textId="77777777" w:rsidR="00445076" w:rsidRPr="004B4C1B" w:rsidRDefault="00445076">
            <w:pPr>
              <w:pStyle w:val="afff6"/>
            </w:pPr>
            <w:r w:rsidRPr="004B4C1B">
              <w:rPr>
                <w:rFonts w:hint="eastAsia"/>
              </w:rPr>
              <w:t>パスワードを認証情報として使用する場合、IPAなどが推奨している強力なパスワードの作り方を参考にすることが大切です。</w:t>
            </w:r>
          </w:p>
        </w:tc>
      </w:tr>
    </w:tbl>
    <w:p w14:paraId="7F85C213" w14:textId="77777777" w:rsidR="00445076" w:rsidRDefault="00445076"/>
    <w:p w14:paraId="4973488A" w14:textId="77777777" w:rsidR="00445076" w:rsidRDefault="00445076">
      <w:pPr>
        <w:pStyle w:val="aff4"/>
      </w:pPr>
      <w:r>
        <w:rPr>
          <w:rFonts w:hint="eastAsia"/>
        </w:rPr>
        <w:t>【</w:t>
      </w:r>
      <w:r w:rsidRPr="008F798E">
        <w:rPr>
          <w:rFonts w:hint="eastAsia"/>
        </w:rPr>
        <w:t>5.18 アクセス権</w:t>
      </w:r>
      <w:r>
        <w:rPr>
          <w:rFonts w:hint="eastAsia"/>
        </w:rPr>
        <w:t>】</w:t>
      </w:r>
    </w:p>
    <w:tbl>
      <w:tblPr>
        <w:tblStyle w:val="aa"/>
        <w:tblW w:w="0" w:type="auto"/>
        <w:tblLook w:val="04A0" w:firstRow="1" w:lastRow="0" w:firstColumn="1" w:lastColumn="0" w:noHBand="0" w:noVBand="1"/>
      </w:tblPr>
      <w:tblGrid>
        <w:gridCol w:w="10456"/>
      </w:tblGrid>
      <w:tr w:rsidR="00445076" w:rsidRPr="008F798E" w14:paraId="711E293A" w14:textId="77777777">
        <w:tc>
          <w:tcPr>
            <w:tcW w:w="10456" w:type="dxa"/>
            <w:shd w:val="clear" w:color="auto" w:fill="215E99" w:themeFill="text2" w:themeFillTint="BF"/>
            <w:hideMark/>
          </w:tcPr>
          <w:p w14:paraId="66B2B6DD" w14:textId="77777777" w:rsidR="00445076" w:rsidRPr="008F798E" w:rsidRDefault="00445076">
            <w:pPr>
              <w:pStyle w:val="aff0"/>
            </w:pPr>
            <w:r w:rsidRPr="008F798E">
              <w:rPr>
                <w:rFonts w:hint="eastAsia"/>
              </w:rPr>
              <w:t>実施手順（例）</w:t>
            </w:r>
          </w:p>
        </w:tc>
      </w:tr>
      <w:tr w:rsidR="00445076" w:rsidRPr="008F798E" w14:paraId="795EE5F9" w14:textId="77777777">
        <w:trPr>
          <w:trHeight w:val="1103"/>
        </w:trPr>
        <w:tc>
          <w:tcPr>
            <w:tcW w:w="10456" w:type="dxa"/>
            <w:hideMark/>
          </w:tcPr>
          <w:p w14:paraId="2D209A52" w14:textId="77777777" w:rsidR="00445076" w:rsidRPr="008F798E" w:rsidRDefault="00445076" w:rsidP="00892C01">
            <w:pPr>
              <w:pStyle w:val="afff6"/>
              <w:numPr>
                <w:ilvl w:val="0"/>
                <w:numId w:val="119"/>
              </w:numPr>
              <w:tabs>
                <w:tab w:val="clear" w:pos="1830"/>
                <w:tab w:val="left" w:pos="455"/>
              </w:tabs>
            </w:pPr>
            <w:r w:rsidRPr="008F798E">
              <w:rPr>
                <w:rFonts w:hint="eastAsia"/>
              </w:rPr>
              <w:t>利用者のアクセス権は、重要情報に対しては必要最小限の者がアクセスするという原則のもとに、情報システム管理者が検討し、設定を行う。</w:t>
            </w:r>
          </w:p>
          <w:p w14:paraId="56CD0631" w14:textId="77777777" w:rsidR="00445076" w:rsidRPr="008F798E" w:rsidRDefault="00445076" w:rsidP="00892C01">
            <w:pPr>
              <w:pStyle w:val="afff6"/>
              <w:numPr>
                <w:ilvl w:val="0"/>
                <w:numId w:val="119"/>
              </w:numPr>
              <w:tabs>
                <w:tab w:val="clear" w:pos="1830"/>
                <w:tab w:val="left" w:pos="455"/>
              </w:tabs>
            </w:pPr>
            <w:r w:rsidRPr="008F798E">
              <w:rPr>
                <w:rFonts w:hint="eastAsia"/>
              </w:rPr>
              <w:t>情報システム管理者は、定期的（最低年1回）および必要時にアクセス権限の棚卸および見直しを行う。</w:t>
            </w:r>
          </w:p>
          <w:p w14:paraId="12736DCE" w14:textId="77777777" w:rsidR="00445076" w:rsidRPr="008F798E" w:rsidRDefault="00445076" w:rsidP="00892C01">
            <w:pPr>
              <w:pStyle w:val="afff6"/>
              <w:numPr>
                <w:ilvl w:val="0"/>
                <w:numId w:val="119"/>
              </w:numPr>
              <w:tabs>
                <w:tab w:val="clear" w:pos="1830"/>
                <w:tab w:val="left" w:pos="455"/>
              </w:tabs>
            </w:pPr>
            <w:r w:rsidRPr="008F798E">
              <w:rPr>
                <w:rFonts w:hint="eastAsia"/>
              </w:rPr>
              <w:t>退職者が発生した際は、業務に支障がないよう調整し、速やかに該当アカウントを削除する必要がある。申請は、当該従業員が最後に所属した部門の長がアクセス権限の削除を申請し、情報システム管理者、またはその指名する従業員が削除する。</w:t>
            </w:r>
          </w:p>
          <w:p w14:paraId="71482FCE" w14:textId="77777777" w:rsidR="00445076" w:rsidRPr="008F798E" w:rsidRDefault="00445076" w:rsidP="00892C01">
            <w:pPr>
              <w:pStyle w:val="afff6"/>
              <w:numPr>
                <w:ilvl w:val="0"/>
                <w:numId w:val="119"/>
              </w:numPr>
              <w:tabs>
                <w:tab w:val="clear" w:pos="1830"/>
                <w:tab w:val="left" w:pos="455"/>
              </w:tabs>
            </w:pPr>
            <w:r w:rsidRPr="008F798E">
              <w:rPr>
                <w:rFonts w:hint="eastAsia"/>
              </w:rPr>
              <w:t>他部署への移動が生じた際は、aの手順に従い削除する。また、新規のアクセス権限は移動先部門の長が申請し、同様の手順に従い登録する。</w:t>
            </w:r>
          </w:p>
        </w:tc>
      </w:tr>
      <w:tr w:rsidR="00445076" w:rsidRPr="008F798E" w14:paraId="21EF08CE" w14:textId="77777777">
        <w:tc>
          <w:tcPr>
            <w:tcW w:w="10456" w:type="dxa"/>
            <w:hideMark/>
          </w:tcPr>
          <w:p w14:paraId="48A97047" w14:textId="77777777" w:rsidR="00445076" w:rsidRPr="008F798E" w:rsidRDefault="00445076">
            <w:pPr>
              <w:pStyle w:val="afff8"/>
            </w:pPr>
            <w:r w:rsidRPr="008F798E">
              <w:rPr>
                <w:rFonts w:hint="eastAsia"/>
              </w:rPr>
              <w:t>ワンポイントアドバイス</w:t>
            </w:r>
          </w:p>
          <w:p w14:paraId="27452026" w14:textId="77777777" w:rsidR="00445076" w:rsidRPr="008F798E" w:rsidRDefault="00445076">
            <w:pPr>
              <w:pStyle w:val="afff6"/>
            </w:pPr>
            <w:r w:rsidRPr="008F798E">
              <w:rPr>
                <w:rFonts w:hint="eastAsia"/>
              </w:rPr>
              <w:t>物理的および論理的なアクセス権の定期的レビューでは、同じ組織内での異動、昇進、降格、退職後の利用者のアクセス権、および特権的アクセス権の認可について考慮することが大切です。</w:t>
            </w:r>
          </w:p>
        </w:tc>
      </w:tr>
    </w:tbl>
    <w:p w14:paraId="090B4B45" w14:textId="77777777" w:rsidR="00445076" w:rsidRPr="004B4C1B" w:rsidRDefault="00445076">
      <w:pPr>
        <w:ind w:firstLineChars="0" w:firstLine="0"/>
      </w:pPr>
    </w:p>
    <w:p w14:paraId="11534F8A" w14:textId="77777777" w:rsidR="00445076" w:rsidRDefault="00445076" w:rsidP="003E0313">
      <w:pPr>
        <w:pStyle w:val="4"/>
      </w:pPr>
      <w:bookmarkStart w:id="1068" w:name="_Toc173932355"/>
      <w:bookmarkStart w:id="1069" w:name="_Toc185338932"/>
      <w:bookmarkStart w:id="1070" w:name="_Toc188349033"/>
      <w:r>
        <w:t>脅威インテリジェンス</w:t>
      </w:r>
      <w:bookmarkEnd w:id="1068"/>
      <w:bookmarkEnd w:id="1069"/>
      <w:bookmarkEnd w:id="1070"/>
    </w:p>
    <w:bookmarkStart w:id="1071" w:name="■脅威インテリジェンス15ー2ー2"/>
    <w:p w14:paraId="441F20D2" w14:textId="25AE924E" w:rsidR="00445076" w:rsidRDefault="0071481E">
      <w:r>
        <w:fldChar w:fldCharType="begin"/>
      </w:r>
      <w:r>
        <w:rPr>
          <w:rFonts w:hint="eastAsia"/>
        </w:rPr>
        <w:instrText xml:space="preserve">HYPERLINK </w:instrText>
      </w:r>
      <w:r>
        <w:instrText xml:space="preserve"> \l "</w:instrText>
      </w:r>
      <w:r>
        <w:rPr>
          <w:rFonts w:hint="eastAsia"/>
        </w:rPr>
        <w:instrText>■脅威インテリジェンス</w:instrText>
      </w:r>
      <w:r>
        <w:instrText>"</w:instrText>
      </w:r>
      <w:r>
        <w:fldChar w:fldCharType="separate"/>
      </w:r>
      <w:r w:rsidR="00445076" w:rsidRPr="0071481E">
        <w:rPr>
          <w:rStyle w:val="a7"/>
          <w:rFonts w:hint="eastAsia"/>
        </w:rPr>
        <w:t>脅威インテリジェンス</w:t>
      </w:r>
      <w:bookmarkEnd w:id="1071"/>
      <w:r>
        <w:fldChar w:fldCharType="end"/>
      </w:r>
      <w:r w:rsidR="00445076" w:rsidRPr="00A8694C">
        <w:rPr>
          <w:rFonts w:hint="eastAsia"/>
        </w:rPr>
        <w:t>に関連する実施手順の例を紹介します。</w:t>
      </w:r>
    </w:p>
    <w:p w14:paraId="793B0143" w14:textId="77777777" w:rsidR="00445076" w:rsidRPr="00833697" w:rsidRDefault="00445076">
      <w:pPr>
        <w:pStyle w:val="aff4"/>
      </w:pPr>
      <w:r>
        <w:rPr>
          <w:rFonts w:hint="eastAsia"/>
        </w:rPr>
        <w:t>【</w:t>
      </w:r>
      <w:r w:rsidRPr="00376850">
        <w:t>5.7 脅威インテリジェンス</w:t>
      </w:r>
      <w:r>
        <w:rPr>
          <w:rFonts w:hint="eastAsia"/>
        </w:rPr>
        <w:t>】</w:t>
      </w:r>
    </w:p>
    <w:tbl>
      <w:tblPr>
        <w:tblStyle w:val="aa"/>
        <w:tblW w:w="0" w:type="auto"/>
        <w:tblLook w:val="04A0" w:firstRow="1" w:lastRow="0" w:firstColumn="1" w:lastColumn="0" w:noHBand="0" w:noVBand="1"/>
      </w:tblPr>
      <w:tblGrid>
        <w:gridCol w:w="10456"/>
      </w:tblGrid>
      <w:tr w:rsidR="00445076" w:rsidRPr="00A8694C" w14:paraId="590D93B2" w14:textId="77777777">
        <w:tc>
          <w:tcPr>
            <w:tcW w:w="10456" w:type="dxa"/>
            <w:shd w:val="clear" w:color="auto" w:fill="215E99" w:themeFill="text2" w:themeFillTint="BF"/>
            <w:hideMark/>
          </w:tcPr>
          <w:p w14:paraId="67AC5389" w14:textId="77777777" w:rsidR="00445076" w:rsidRPr="00A8694C" w:rsidRDefault="00445076">
            <w:pPr>
              <w:pStyle w:val="aff0"/>
            </w:pPr>
            <w:r w:rsidRPr="00A8694C">
              <w:rPr>
                <w:rFonts w:hint="eastAsia"/>
              </w:rPr>
              <w:t>実施手順（例）</w:t>
            </w:r>
          </w:p>
        </w:tc>
      </w:tr>
      <w:tr w:rsidR="00445076" w:rsidRPr="00A8694C" w14:paraId="7E9135DE" w14:textId="77777777">
        <w:tc>
          <w:tcPr>
            <w:tcW w:w="10456" w:type="dxa"/>
            <w:hideMark/>
          </w:tcPr>
          <w:p w14:paraId="78E80733" w14:textId="77777777" w:rsidR="00445076" w:rsidRDefault="00445076">
            <w:pPr>
              <w:pStyle w:val="afff6"/>
            </w:pPr>
            <w:r w:rsidRPr="00A8694C">
              <w:rPr>
                <w:rFonts w:hint="eastAsia"/>
              </w:rPr>
              <w:t>既存または新たな脅威に関する情報を、次に示す専門機関から収集する。</w:t>
            </w:r>
          </w:p>
          <w:p w14:paraId="7869332C" w14:textId="431BB8CF" w:rsidR="00445076" w:rsidRDefault="00445076" w:rsidP="00892C01">
            <w:pPr>
              <w:pStyle w:val="afff6"/>
              <w:numPr>
                <w:ilvl w:val="1"/>
                <w:numId w:val="822"/>
              </w:numPr>
            </w:pPr>
            <w:r w:rsidRPr="00A8694C">
              <w:rPr>
                <w:rFonts w:hint="eastAsia"/>
              </w:rPr>
              <w:t>IPA</w:t>
            </w:r>
          </w:p>
          <w:bookmarkStart w:id="1072" w:name="■JVN15ー2－2"/>
          <w:p w14:paraId="76DD24BA" w14:textId="198DB7DD" w:rsidR="00445076" w:rsidRDefault="0042518B" w:rsidP="00892C01">
            <w:pPr>
              <w:pStyle w:val="afff6"/>
              <w:numPr>
                <w:ilvl w:val="1"/>
                <w:numId w:val="822"/>
              </w:numPr>
            </w:pPr>
            <w:r>
              <w:fldChar w:fldCharType="begin"/>
            </w:r>
            <w:r>
              <w:rPr>
                <w:rFonts w:hint="eastAsia"/>
              </w:rPr>
              <w:instrText xml:space="preserve">HYPERLINK </w:instrText>
            </w:r>
            <w:r>
              <w:instrText xml:space="preserve"> \l "</w:instrText>
            </w:r>
            <w:r>
              <w:rPr>
                <w:rFonts w:hint="eastAsia"/>
              </w:rPr>
              <w:instrText>■</w:instrText>
            </w:r>
            <w:r>
              <w:instrText>JVN"</w:instrText>
            </w:r>
            <w:r>
              <w:fldChar w:fldCharType="separate"/>
            </w:r>
            <w:r w:rsidR="00445076" w:rsidRPr="0042518B">
              <w:rPr>
                <w:rStyle w:val="a7"/>
                <w:rFonts w:hint="eastAsia"/>
              </w:rPr>
              <w:t>JVN（Japan Vulnerability Notes</w:t>
            </w:r>
            <w:r w:rsidR="00EC001B" w:rsidRPr="0042518B">
              <w:rPr>
                <w:rStyle w:val="a7"/>
                <w:rFonts w:hint="eastAsia"/>
              </w:rPr>
              <w:t>）</w:t>
            </w:r>
            <w:bookmarkEnd w:id="1072"/>
            <w:r>
              <w:fldChar w:fldCharType="end"/>
            </w:r>
          </w:p>
          <w:bookmarkStart w:id="1073" w:name="■JPCERT／CC15ー2ー2"/>
          <w:p w14:paraId="1CD6FC9E" w14:textId="20CC73D8" w:rsidR="00445076" w:rsidRDefault="00A46DC1" w:rsidP="00892C01">
            <w:pPr>
              <w:pStyle w:val="afff6"/>
              <w:numPr>
                <w:ilvl w:val="1"/>
                <w:numId w:val="822"/>
              </w:numPr>
            </w:pPr>
            <w:r>
              <w:fldChar w:fldCharType="begin"/>
            </w:r>
            <w:r>
              <w:rPr>
                <w:rFonts w:hint="eastAsia"/>
              </w:rPr>
              <w:instrText xml:space="preserve">HYPERLINK </w:instrText>
            </w:r>
            <w:r>
              <w:instrText xml:space="preserve"> \l "</w:instrText>
            </w:r>
            <w:r>
              <w:rPr>
                <w:rFonts w:hint="eastAsia"/>
              </w:rPr>
              <w:instrText>■</w:instrText>
            </w:r>
            <w:r>
              <w:instrText>JPCERT／CC"</w:instrText>
            </w:r>
            <w:r>
              <w:fldChar w:fldCharType="separate"/>
            </w:r>
            <w:r w:rsidR="00445076" w:rsidRPr="00A46DC1">
              <w:rPr>
                <w:rStyle w:val="a7"/>
                <w:rFonts w:hint="eastAsia"/>
              </w:rPr>
              <w:t>JPCERT/CC</w:t>
            </w:r>
            <w:bookmarkEnd w:id="1073"/>
            <w:r>
              <w:fldChar w:fldCharType="end"/>
            </w:r>
          </w:p>
          <w:bookmarkStart w:id="1074" w:name="■ISAC15ー2－2"/>
          <w:p w14:paraId="7EA5F56A" w14:textId="272AA13C" w:rsidR="00445076" w:rsidRDefault="00445076" w:rsidP="00892C01">
            <w:pPr>
              <w:pStyle w:val="afff6"/>
              <w:numPr>
                <w:ilvl w:val="1"/>
                <w:numId w:val="822"/>
              </w:numPr>
            </w:pPr>
            <w:r>
              <w:fldChar w:fldCharType="begin"/>
            </w:r>
            <w:r>
              <w:instrText>HYPERLINK \l "_■ISAC"</w:instrText>
            </w:r>
            <w:r>
              <w:fldChar w:fldCharType="separate"/>
            </w:r>
            <w:r w:rsidRPr="004A2510">
              <w:rPr>
                <w:rStyle w:val="a7"/>
                <w:rFonts w:hint="eastAsia"/>
              </w:rPr>
              <w:t>ISAC</w:t>
            </w:r>
            <w:r>
              <w:fldChar w:fldCharType="end"/>
            </w:r>
            <w:bookmarkEnd w:id="1074"/>
            <w:r w:rsidR="00EC001B">
              <w:rPr>
                <w:rFonts w:hint="eastAsia"/>
              </w:rPr>
              <w:t>（</w:t>
            </w:r>
            <w:r w:rsidRPr="00A8694C">
              <w:rPr>
                <w:rFonts w:hint="eastAsia"/>
              </w:rPr>
              <w:t>Information Sharing and Analysis Center</w:t>
            </w:r>
            <w:r w:rsidR="00EC001B">
              <w:rPr>
                <w:rFonts w:hint="eastAsia"/>
              </w:rPr>
              <w:t>）</w:t>
            </w:r>
          </w:p>
          <w:bookmarkStart w:id="1075" w:name="■個人情報保護委員会15ー2ー2"/>
          <w:p w14:paraId="3FC4D04E" w14:textId="668D5DEE" w:rsidR="00445076" w:rsidRDefault="00367A6A" w:rsidP="00892C01">
            <w:pPr>
              <w:pStyle w:val="afff6"/>
              <w:numPr>
                <w:ilvl w:val="1"/>
                <w:numId w:val="822"/>
              </w:numPr>
            </w:pPr>
            <w:r>
              <w:fldChar w:fldCharType="begin"/>
            </w:r>
            <w:r>
              <w:rPr>
                <w:rFonts w:hint="eastAsia"/>
              </w:rPr>
              <w:instrText xml:space="preserve">HYPERLINK </w:instrText>
            </w:r>
            <w:r>
              <w:instrText xml:space="preserve"> \l "</w:instrText>
            </w:r>
            <w:r>
              <w:rPr>
                <w:rFonts w:hint="eastAsia"/>
              </w:rPr>
              <w:instrText>■個人情報保護委員会</w:instrText>
            </w:r>
            <w:r>
              <w:instrText>"</w:instrText>
            </w:r>
            <w:r>
              <w:fldChar w:fldCharType="separate"/>
            </w:r>
            <w:r w:rsidR="00445076" w:rsidRPr="00367A6A">
              <w:rPr>
                <w:rStyle w:val="a7"/>
                <w:rFonts w:hint="eastAsia"/>
              </w:rPr>
              <w:t>個人情報保護委員会</w:t>
            </w:r>
            <w:bookmarkEnd w:id="1075"/>
            <w:r>
              <w:fldChar w:fldCharType="end"/>
            </w:r>
          </w:p>
          <w:p w14:paraId="21FEBF03" w14:textId="77777777" w:rsidR="00C73113" w:rsidRDefault="00C73113" w:rsidP="00C73113">
            <w:pPr>
              <w:pStyle w:val="afff6"/>
              <w:ind w:left="440"/>
            </w:pPr>
          </w:p>
          <w:p w14:paraId="7C781048" w14:textId="066CECB7" w:rsidR="00445076" w:rsidRDefault="00445076">
            <w:pPr>
              <w:pStyle w:val="afff6"/>
            </w:pPr>
            <w:r w:rsidRPr="00A8694C">
              <w:rPr>
                <w:rFonts w:hint="eastAsia"/>
              </w:rPr>
              <w:t>収集する情報は、以下のようなものとする。</w:t>
            </w:r>
          </w:p>
          <w:p w14:paraId="25159318" w14:textId="0BF04D86" w:rsidR="00445076" w:rsidRDefault="00445076" w:rsidP="00892C01">
            <w:pPr>
              <w:pStyle w:val="afff6"/>
              <w:numPr>
                <w:ilvl w:val="1"/>
                <w:numId w:val="823"/>
              </w:numPr>
            </w:pPr>
            <w:r w:rsidRPr="00A8694C">
              <w:rPr>
                <w:rFonts w:hint="eastAsia"/>
              </w:rPr>
              <w:t>変化する脅威の状況に関する情報（例：攻撃者や攻撃の種類）</w:t>
            </w:r>
          </w:p>
          <w:p w14:paraId="47B8B9CA" w14:textId="1CDAC31B" w:rsidR="00445076" w:rsidRDefault="00445076" w:rsidP="00892C01">
            <w:pPr>
              <w:pStyle w:val="afff6"/>
              <w:numPr>
                <w:ilvl w:val="1"/>
                <w:numId w:val="823"/>
              </w:numPr>
            </w:pPr>
            <w:r w:rsidRPr="00A8694C">
              <w:rPr>
                <w:rFonts w:hint="eastAsia"/>
              </w:rPr>
              <w:t>攻撃の方法、使用されるツールや技術に関する情報</w:t>
            </w:r>
          </w:p>
          <w:p w14:paraId="14BC4B75" w14:textId="0F7BA9D8" w:rsidR="00445076" w:rsidRPr="00A8694C" w:rsidRDefault="00445076" w:rsidP="00892C01">
            <w:pPr>
              <w:pStyle w:val="afff6"/>
              <w:numPr>
                <w:ilvl w:val="1"/>
                <w:numId w:val="823"/>
              </w:numPr>
            </w:pPr>
            <w:r w:rsidRPr="00A8694C">
              <w:rPr>
                <w:rFonts w:hint="eastAsia"/>
              </w:rPr>
              <w:t>特定の攻撃に関する詳細な情報</w:t>
            </w:r>
          </w:p>
          <w:p w14:paraId="286BE7A6" w14:textId="77777777" w:rsidR="00C73113" w:rsidRPr="00A8694C" w:rsidRDefault="00C73113" w:rsidP="00C73113">
            <w:pPr>
              <w:pStyle w:val="afff6"/>
            </w:pPr>
          </w:p>
          <w:p w14:paraId="16A78F83" w14:textId="77777777" w:rsidR="00445076" w:rsidRDefault="00445076">
            <w:pPr>
              <w:pStyle w:val="afff6"/>
            </w:pPr>
            <w:r w:rsidRPr="00A8694C">
              <w:rPr>
                <w:rFonts w:hint="eastAsia"/>
              </w:rPr>
              <w:t>収集した情報を分析する。</w:t>
            </w:r>
          </w:p>
          <w:p w14:paraId="35395D6C" w14:textId="77777777" w:rsidR="00445076" w:rsidRPr="00A8694C" w:rsidRDefault="00445076">
            <w:pPr>
              <w:pStyle w:val="afff6"/>
            </w:pPr>
            <w:r w:rsidRPr="00A8694C">
              <w:rPr>
                <w:rFonts w:hint="eastAsia"/>
              </w:rPr>
              <w:t>脅威が、自組織にどのような影響を及ぼすか把握するために、収集した情報をもとに</w:t>
            </w:r>
            <w:bookmarkStart w:id="1076" w:name="■リスクアセスメント15ー2ー2"/>
            <w:r w:rsidRPr="00A8694C">
              <w:rPr>
                <w:rFonts w:hint="eastAsia"/>
              </w:rPr>
              <w:t>リスクアセスメント</w:t>
            </w:r>
            <w:bookmarkEnd w:id="1076"/>
            <w:r w:rsidRPr="00A8694C">
              <w:rPr>
                <w:rFonts w:hint="eastAsia"/>
              </w:rPr>
              <w:t>を実施する。</w:t>
            </w:r>
          </w:p>
          <w:p w14:paraId="74C1C0FD" w14:textId="77777777" w:rsidR="00445076" w:rsidRDefault="00445076">
            <w:pPr>
              <w:pStyle w:val="afff6"/>
            </w:pPr>
            <w:r w:rsidRPr="00A8694C">
              <w:rPr>
                <w:rFonts w:hint="eastAsia"/>
              </w:rPr>
              <w:t>リスク低減の処置を実施する。</w:t>
            </w:r>
          </w:p>
          <w:p w14:paraId="4815920F" w14:textId="31D9E9F3" w:rsidR="00445076" w:rsidRPr="00A8694C" w:rsidRDefault="007E354B">
            <w:pPr>
              <w:pStyle w:val="afff6"/>
            </w:pPr>
            <w:hyperlink w:anchor="■リスクアセスメント" w:history="1">
              <w:r w:rsidR="00445076" w:rsidRPr="00A36607">
                <w:rPr>
                  <w:rStyle w:val="a7"/>
                  <w:rFonts w:hint="eastAsia"/>
                </w:rPr>
                <w:t>リスクアセスメント</w:t>
              </w:r>
            </w:hyperlink>
            <w:r w:rsidR="00445076" w:rsidRPr="00A8694C">
              <w:rPr>
                <w:rFonts w:hint="eastAsia"/>
              </w:rPr>
              <w:t>の結果をもとに、</w:t>
            </w:r>
            <w:bookmarkStart w:id="1077" w:name="■ファイアウォール15ー2ー2"/>
            <w:r w:rsidR="00872726">
              <w:fldChar w:fldCharType="begin"/>
            </w:r>
            <w:r w:rsidR="00872726">
              <w:rPr>
                <w:rFonts w:hint="eastAsia"/>
              </w:rPr>
              <w:instrText xml:space="preserve">HYPERLINK </w:instrText>
            </w:r>
            <w:r w:rsidR="00872726">
              <w:instrText xml:space="preserve"> \l "</w:instrText>
            </w:r>
            <w:r w:rsidR="00872726">
              <w:rPr>
                <w:rFonts w:hint="eastAsia"/>
              </w:rPr>
              <w:instrText>■ファイアウォール</w:instrText>
            </w:r>
            <w:r w:rsidR="00872726">
              <w:instrText>"</w:instrText>
            </w:r>
            <w:r w:rsidR="00872726">
              <w:fldChar w:fldCharType="separate"/>
            </w:r>
            <w:r w:rsidR="00445076" w:rsidRPr="00872726">
              <w:rPr>
                <w:rStyle w:val="a7"/>
                <w:rFonts w:hint="eastAsia"/>
              </w:rPr>
              <w:t>ファイアウォール</w:t>
            </w:r>
            <w:bookmarkEnd w:id="1077"/>
            <w:r w:rsidR="00872726">
              <w:fldChar w:fldCharType="end"/>
            </w:r>
            <w:r w:rsidR="00445076" w:rsidRPr="00A8694C">
              <w:rPr>
                <w:rFonts w:hint="eastAsia"/>
              </w:rPr>
              <w:t>・侵入検知システム・</w:t>
            </w:r>
            <w:bookmarkStart w:id="1078" w:name="■マルウェア15ー2ー2"/>
            <w:r w:rsidR="00427347">
              <w:fldChar w:fldCharType="begin"/>
            </w:r>
            <w:r w:rsidR="00427347">
              <w:rPr>
                <w:rFonts w:hint="eastAsia"/>
              </w:rPr>
              <w:instrText xml:space="preserve">HYPERLINK </w:instrText>
            </w:r>
            <w:r w:rsidR="00427347">
              <w:instrText xml:space="preserve"> \l "</w:instrText>
            </w:r>
            <w:r w:rsidR="00427347">
              <w:rPr>
                <w:rFonts w:hint="eastAsia"/>
              </w:rPr>
              <w:instrText>■マルウェア</w:instrText>
            </w:r>
            <w:r w:rsidR="00427347">
              <w:instrText>"</w:instrText>
            </w:r>
            <w:r w:rsidR="00427347">
              <w:fldChar w:fldCharType="separate"/>
            </w:r>
            <w:r w:rsidR="00445076" w:rsidRPr="00427347">
              <w:rPr>
                <w:rStyle w:val="a7"/>
                <w:rFonts w:hint="eastAsia"/>
              </w:rPr>
              <w:t>マルウェア</w:t>
            </w:r>
            <w:bookmarkEnd w:id="1078"/>
            <w:r w:rsidR="00427347">
              <w:fldChar w:fldCharType="end"/>
            </w:r>
            <w:r w:rsidR="00445076" w:rsidRPr="00A8694C">
              <w:rPr>
                <w:rFonts w:hint="eastAsia"/>
              </w:rPr>
              <w:t>対策</w:t>
            </w:r>
            <w:bookmarkStart w:id="1079" w:name="■ソリューション15ー2ー2"/>
            <w:r w:rsidR="001F6773">
              <w:fldChar w:fldCharType="begin"/>
            </w:r>
            <w:r w:rsidR="001F6773">
              <w:rPr>
                <w:rFonts w:hint="eastAsia"/>
              </w:rPr>
              <w:instrText xml:space="preserve">HYPERLINK </w:instrText>
            </w:r>
            <w:r w:rsidR="001F6773">
              <w:instrText xml:space="preserve"> \l "</w:instrText>
            </w:r>
            <w:r w:rsidR="001F6773">
              <w:rPr>
                <w:rFonts w:hint="eastAsia"/>
              </w:rPr>
              <w:instrText>■ソリューション</w:instrText>
            </w:r>
            <w:r w:rsidR="001F6773">
              <w:instrText>"</w:instrText>
            </w:r>
            <w:r w:rsidR="001F6773">
              <w:fldChar w:fldCharType="separate"/>
            </w:r>
            <w:r w:rsidR="00445076" w:rsidRPr="001F6773">
              <w:rPr>
                <w:rStyle w:val="a7"/>
                <w:rFonts w:hint="eastAsia"/>
              </w:rPr>
              <w:t>ソリューション</w:t>
            </w:r>
            <w:bookmarkEnd w:id="1079"/>
            <w:r w:rsidR="001F6773">
              <w:fldChar w:fldCharType="end"/>
            </w:r>
            <w:r w:rsidR="00445076" w:rsidRPr="00A8694C">
              <w:rPr>
                <w:rFonts w:hint="eastAsia"/>
              </w:rPr>
              <w:t>など、技術的に予防、検知を行うための管理策を採用する。</w:t>
            </w:r>
          </w:p>
        </w:tc>
      </w:tr>
      <w:tr w:rsidR="00445076" w:rsidRPr="00A8694C" w14:paraId="72862E12" w14:textId="77777777">
        <w:tc>
          <w:tcPr>
            <w:tcW w:w="10456" w:type="dxa"/>
            <w:hideMark/>
          </w:tcPr>
          <w:p w14:paraId="23CC7F7C" w14:textId="77777777" w:rsidR="00445076" w:rsidRPr="00A8694C" w:rsidRDefault="00445076">
            <w:pPr>
              <w:pStyle w:val="afff8"/>
            </w:pPr>
            <w:r w:rsidRPr="00A8694C">
              <w:rPr>
                <w:rFonts w:hint="eastAsia"/>
              </w:rPr>
              <w:t>ワンポイントアドバイス</w:t>
            </w:r>
          </w:p>
          <w:p w14:paraId="77437902" w14:textId="77777777" w:rsidR="00445076" w:rsidRPr="00A8694C" w:rsidRDefault="00445076">
            <w:pPr>
              <w:pStyle w:val="afff6"/>
            </w:pPr>
            <w:r w:rsidRPr="00A8694C">
              <w:rPr>
                <w:rFonts w:hint="eastAsia"/>
              </w:rPr>
              <w:t>情報の収集から、リスク低減処置を実施するまでの手順を明確にすることが大切です。</w:t>
            </w:r>
          </w:p>
        </w:tc>
      </w:tr>
    </w:tbl>
    <w:p w14:paraId="20A25B8E" w14:textId="77777777" w:rsidR="00445076" w:rsidRPr="0048043F" w:rsidRDefault="00445076">
      <w:pPr>
        <w:ind w:firstLineChars="0" w:firstLine="0"/>
      </w:pPr>
    </w:p>
    <w:p w14:paraId="0F9F2989" w14:textId="77777777" w:rsidR="00445076" w:rsidRDefault="00445076" w:rsidP="003E0313">
      <w:pPr>
        <w:pStyle w:val="4"/>
      </w:pPr>
      <w:bookmarkStart w:id="1080" w:name="_Toc173932356"/>
      <w:bookmarkStart w:id="1081" w:name="_Toc185338933"/>
      <w:bookmarkStart w:id="1082" w:name="_Toc188349034"/>
      <w:r>
        <w:t>情報資産台帳作成・維持実施</w:t>
      </w:r>
      <w:bookmarkEnd w:id="1080"/>
      <w:bookmarkEnd w:id="1081"/>
      <w:bookmarkEnd w:id="1082"/>
    </w:p>
    <w:p w14:paraId="6809232A" w14:textId="77777777" w:rsidR="00445076" w:rsidRDefault="00445076">
      <w:bookmarkStart w:id="1083" w:name="■情報資産15ー2－3"/>
      <w:r w:rsidRPr="00C75719">
        <w:t>情報資産</w:t>
      </w:r>
      <w:bookmarkEnd w:id="1083"/>
      <w:r w:rsidRPr="00C75719">
        <w:t>台帳作成・維持実施</w:t>
      </w:r>
      <w:bookmarkStart w:id="1084" w:name="_Hlk171598375"/>
      <w:r w:rsidRPr="00C75719">
        <w:rPr>
          <w:rFonts w:hint="eastAsia"/>
        </w:rPr>
        <w:t>に関連する実施手順の例を紹介します。</w:t>
      </w:r>
    </w:p>
    <w:bookmarkEnd w:id="1084"/>
    <w:p w14:paraId="4196FD84" w14:textId="77777777" w:rsidR="00445076" w:rsidRDefault="00445076"/>
    <w:p w14:paraId="58888313" w14:textId="77777777" w:rsidR="00445076" w:rsidRDefault="00445076">
      <w:pPr>
        <w:pStyle w:val="aff4"/>
      </w:pPr>
      <w:r>
        <w:rPr>
          <w:rFonts w:hint="eastAsia"/>
        </w:rPr>
        <w:t>【</w:t>
      </w:r>
      <w:r w:rsidRPr="00533F4A">
        <w:rPr>
          <w:rFonts w:hint="eastAsia"/>
        </w:rPr>
        <w:t>5.9 情報及びその他の関連資産の目録</w:t>
      </w:r>
      <w:r>
        <w:rPr>
          <w:rFonts w:hint="eastAsia"/>
        </w:rPr>
        <w:t>】</w:t>
      </w:r>
    </w:p>
    <w:tbl>
      <w:tblPr>
        <w:tblStyle w:val="aa"/>
        <w:tblW w:w="0" w:type="auto"/>
        <w:tblLook w:val="04A0" w:firstRow="1" w:lastRow="0" w:firstColumn="1" w:lastColumn="0" w:noHBand="0" w:noVBand="1"/>
      </w:tblPr>
      <w:tblGrid>
        <w:gridCol w:w="10456"/>
      </w:tblGrid>
      <w:tr w:rsidR="00445076" w:rsidRPr="00533F4A" w14:paraId="4DA1CA86" w14:textId="77777777">
        <w:tc>
          <w:tcPr>
            <w:tcW w:w="10456" w:type="dxa"/>
            <w:shd w:val="clear" w:color="auto" w:fill="215E99" w:themeFill="text2" w:themeFillTint="BF"/>
            <w:hideMark/>
          </w:tcPr>
          <w:p w14:paraId="08194CBE" w14:textId="77777777" w:rsidR="00445076" w:rsidRPr="00533F4A" w:rsidRDefault="00445076">
            <w:pPr>
              <w:pStyle w:val="aff0"/>
            </w:pPr>
            <w:r w:rsidRPr="00533F4A">
              <w:rPr>
                <w:rFonts w:hint="eastAsia"/>
              </w:rPr>
              <w:t>実施手順（例）</w:t>
            </w:r>
          </w:p>
        </w:tc>
      </w:tr>
      <w:tr w:rsidR="00445076" w:rsidRPr="00533F4A" w14:paraId="59869B93" w14:textId="77777777">
        <w:tc>
          <w:tcPr>
            <w:tcW w:w="10456" w:type="dxa"/>
            <w:hideMark/>
          </w:tcPr>
          <w:p w14:paraId="52E344AE" w14:textId="77777777" w:rsidR="00445076" w:rsidRPr="00533F4A" w:rsidRDefault="00445076">
            <w:pPr>
              <w:pStyle w:val="afff6"/>
            </w:pPr>
            <w:r w:rsidRPr="00533F4A">
              <w:rPr>
                <w:rFonts w:hint="eastAsia"/>
              </w:rPr>
              <w:t>情報セキュリティ委員会は「資産目録」を作成し、当組織における重要な資産を識別する。また「資産目録」を「年間計画表」に従い、最低年1回見直す。</w:t>
            </w:r>
          </w:p>
          <w:p w14:paraId="73CEA46B" w14:textId="77777777" w:rsidR="00445076" w:rsidRPr="00533F4A" w:rsidRDefault="00445076">
            <w:pPr>
              <w:pStyle w:val="afff6"/>
            </w:pPr>
            <w:r w:rsidRPr="00533F4A">
              <w:rPr>
                <w:rFonts w:hint="eastAsia"/>
              </w:rPr>
              <w:t>情報セキュリティ委員会は「資産目録」において特定した資産に対し、同目録上に管理責任者（リスク所有者）を記載すること</w:t>
            </w:r>
            <w:r>
              <w:rPr>
                <w:rFonts w:hint="eastAsia"/>
              </w:rPr>
              <w:t>により</w:t>
            </w:r>
            <w:r w:rsidRPr="00533F4A">
              <w:rPr>
                <w:rFonts w:hint="eastAsia"/>
              </w:rPr>
              <w:t>管理責任を明確にする。</w:t>
            </w:r>
          </w:p>
        </w:tc>
      </w:tr>
      <w:tr w:rsidR="00445076" w:rsidRPr="00533F4A" w14:paraId="477E4ACE" w14:textId="77777777">
        <w:tc>
          <w:tcPr>
            <w:tcW w:w="10456" w:type="dxa"/>
            <w:hideMark/>
          </w:tcPr>
          <w:p w14:paraId="1C0B363D" w14:textId="77777777" w:rsidR="00445076" w:rsidRPr="00533F4A" w:rsidRDefault="00445076">
            <w:pPr>
              <w:pStyle w:val="afff8"/>
            </w:pPr>
            <w:r w:rsidRPr="00533F4A">
              <w:rPr>
                <w:rFonts w:hint="eastAsia"/>
              </w:rPr>
              <w:t>ワンポイントアドバイス</w:t>
            </w:r>
          </w:p>
          <w:p w14:paraId="752C81D9" w14:textId="77777777" w:rsidR="00445076" w:rsidRPr="00533F4A" w:rsidRDefault="00445076">
            <w:pPr>
              <w:pStyle w:val="afff6"/>
            </w:pPr>
            <w:r w:rsidRPr="00533F4A">
              <w:rPr>
                <w:rFonts w:hint="eastAsia"/>
              </w:rPr>
              <w:t>資産の管理責任を個人またはグループに割り当て、管理責任を明確にすることが大切です。</w:t>
            </w:r>
          </w:p>
        </w:tc>
      </w:tr>
    </w:tbl>
    <w:p w14:paraId="0EE5D0B5" w14:textId="77777777" w:rsidR="00445076" w:rsidRDefault="00445076" w:rsidP="002A3BC5">
      <w:pPr>
        <w:ind w:firstLineChars="0" w:firstLine="0"/>
      </w:pPr>
    </w:p>
    <w:p w14:paraId="218478D0" w14:textId="77777777" w:rsidR="00445076" w:rsidRPr="00533F4A" w:rsidRDefault="00445076">
      <w:pPr>
        <w:pStyle w:val="aff4"/>
      </w:pPr>
      <w:r>
        <w:rPr>
          <w:rFonts w:hint="eastAsia"/>
        </w:rPr>
        <w:t>【</w:t>
      </w:r>
      <w:r w:rsidRPr="00327A0F">
        <w:rPr>
          <w:rFonts w:hint="eastAsia"/>
        </w:rPr>
        <w:t>5.10 情報及びその他の関連資産の利用の許容範囲</w:t>
      </w:r>
      <w:r>
        <w:rPr>
          <w:rFonts w:hint="eastAsia"/>
        </w:rPr>
        <w:t>】</w:t>
      </w:r>
    </w:p>
    <w:tbl>
      <w:tblPr>
        <w:tblStyle w:val="aa"/>
        <w:tblW w:w="0" w:type="auto"/>
        <w:tblLayout w:type="fixed"/>
        <w:tblLook w:val="04A0" w:firstRow="1" w:lastRow="0" w:firstColumn="1" w:lastColumn="0" w:noHBand="0" w:noVBand="1"/>
      </w:tblPr>
      <w:tblGrid>
        <w:gridCol w:w="562"/>
        <w:gridCol w:w="2258"/>
        <w:gridCol w:w="33"/>
        <w:gridCol w:w="2526"/>
        <w:gridCol w:w="40"/>
        <w:gridCol w:w="2799"/>
        <w:gridCol w:w="47"/>
        <w:gridCol w:w="2191"/>
      </w:tblGrid>
      <w:tr w:rsidR="00445076" w:rsidRPr="00327A0F" w14:paraId="234525B6" w14:textId="77777777">
        <w:trPr>
          <w:trHeight w:val="407"/>
        </w:trPr>
        <w:tc>
          <w:tcPr>
            <w:tcW w:w="10456" w:type="dxa"/>
            <w:gridSpan w:val="8"/>
            <w:shd w:val="clear" w:color="auto" w:fill="215E99" w:themeFill="text2" w:themeFillTint="BF"/>
            <w:hideMark/>
          </w:tcPr>
          <w:p w14:paraId="721B7ADB" w14:textId="77777777" w:rsidR="00445076" w:rsidRPr="00327A0F" w:rsidRDefault="00445076">
            <w:pPr>
              <w:pStyle w:val="aff0"/>
            </w:pPr>
            <w:r w:rsidRPr="00327A0F">
              <w:rPr>
                <w:rFonts w:hint="eastAsia"/>
              </w:rPr>
              <w:t>実施手順（例）</w:t>
            </w:r>
          </w:p>
        </w:tc>
      </w:tr>
      <w:tr w:rsidR="00445076" w:rsidRPr="00327A0F" w14:paraId="6C36D592" w14:textId="77777777">
        <w:trPr>
          <w:trHeight w:val="1330"/>
        </w:trPr>
        <w:tc>
          <w:tcPr>
            <w:tcW w:w="10456" w:type="dxa"/>
            <w:gridSpan w:val="8"/>
          </w:tcPr>
          <w:p w14:paraId="2EC47E3A" w14:textId="77777777" w:rsidR="00445076" w:rsidRPr="001E2532" w:rsidRDefault="00445076">
            <w:pPr>
              <w:pStyle w:val="afff6"/>
            </w:pPr>
            <w:r w:rsidRPr="001E2532">
              <w:rPr>
                <w:rFonts w:hint="eastAsia"/>
              </w:rPr>
              <w:t>情報の区分ごとの取扱いルールを以下に示す。</w:t>
            </w:r>
          </w:p>
          <w:p w14:paraId="432B3902" w14:textId="77777777" w:rsidR="00445076" w:rsidRPr="00B7570A" w:rsidRDefault="00445076">
            <w:pPr>
              <w:pStyle w:val="afff6"/>
            </w:pPr>
            <w:r w:rsidRPr="001E2532">
              <w:rPr>
                <w:rFonts w:hint="eastAsia"/>
              </w:rPr>
              <w:t>情報の区分は「</w:t>
            </w:r>
            <w:r w:rsidRPr="001E2532">
              <w:t>5.12 情報の分類」で、ラベル表示については「5.13 情報のラベル付け」で定める。</w:t>
            </w:r>
          </w:p>
        </w:tc>
      </w:tr>
      <w:tr w:rsidR="00445076" w:rsidRPr="00327A0F" w14:paraId="613BBF91" w14:textId="77777777">
        <w:trPr>
          <w:cantSplit/>
          <w:trHeight w:val="471"/>
        </w:trPr>
        <w:tc>
          <w:tcPr>
            <w:tcW w:w="562" w:type="dxa"/>
            <w:vMerge w:val="restart"/>
            <w:shd w:val="clear" w:color="auto" w:fill="215E99" w:themeFill="text2" w:themeFillTint="BF"/>
          </w:tcPr>
          <w:p w14:paraId="0EAC25B2" w14:textId="77777777" w:rsidR="00445076" w:rsidRPr="000E08FD" w:rsidRDefault="00445076">
            <w:pPr>
              <w:pStyle w:val="aff0"/>
            </w:pPr>
            <w:r w:rsidRPr="000E08FD">
              <w:rPr>
                <w:rFonts w:hint="eastAsia"/>
              </w:rPr>
              <w:t>文書・メディアなどの場合</w:t>
            </w:r>
          </w:p>
        </w:tc>
        <w:tc>
          <w:tcPr>
            <w:tcW w:w="2291" w:type="dxa"/>
            <w:gridSpan w:val="2"/>
            <w:shd w:val="clear" w:color="auto" w:fill="215E99" w:themeFill="text2" w:themeFillTint="BF"/>
          </w:tcPr>
          <w:p w14:paraId="7D2EE79D" w14:textId="77777777" w:rsidR="00445076" w:rsidRPr="003E6EF0" w:rsidRDefault="00445076">
            <w:pPr>
              <w:pStyle w:val="aff0"/>
            </w:pPr>
            <w:r w:rsidRPr="00576E26">
              <w:rPr>
                <w:rFonts w:hint="eastAsia"/>
              </w:rPr>
              <w:t>管理区分</w:t>
            </w:r>
          </w:p>
        </w:tc>
        <w:tc>
          <w:tcPr>
            <w:tcW w:w="2566" w:type="dxa"/>
            <w:gridSpan w:val="2"/>
            <w:shd w:val="clear" w:color="auto" w:fill="215E99" w:themeFill="text2" w:themeFillTint="BF"/>
          </w:tcPr>
          <w:p w14:paraId="0B787CF5" w14:textId="77777777" w:rsidR="00445076" w:rsidRPr="001E2532" w:rsidRDefault="00445076">
            <w:pPr>
              <w:pStyle w:val="aff0"/>
            </w:pPr>
            <w:r w:rsidRPr="00576E26">
              <w:rPr>
                <w:rFonts w:hint="eastAsia"/>
              </w:rPr>
              <w:t>関係者外秘</w:t>
            </w:r>
          </w:p>
        </w:tc>
        <w:tc>
          <w:tcPr>
            <w:tcW w:w="2846" w:type="dxa"/>
            <w:gridSpan w:val="2"/>
            <w:shd w:val="clear" w:color="auto" w:fill="215E99" w:themeFill="text2" w:themeFillTint="BF"/>
          </w:tcPr>
          <w:p w14:paraId="285E6D7D" w14:textId="77777777" w:rsidR="00445076" w:rsidRPr="001E2532" w:rsidRDefault="00445076">
            <w:pPr>
              <w:pStyle w:val="aff0"/>
            </w:pPr>
            <w:r w:rsidRPr="00576E26">
              <w:rPr>
                <w:rFonts w:hint="eastAsia"/>
              </w:rPr>
              <w:t>社外秘</w:t>
            </w:r>
          </w:p>
        </w:tc>
        <w:tc>
          <w:tcPr>
            <w:tcW w:w="2191" w:type="dxa"/>
            <w:shd w:val="clear" w:color="auto" w:fill="215E99" w:themeFill="text2" w:themeFillTint="BF"/>
          </w:tcPr>
          <w:p w14:paraId="499B2DE0" w14:textId="77777777" w:rsidR="00445076" w:rsidRPr="001E2532" w:rsidRDefault="00445076">
            <w:pPr>
              <w:pStyle w:val="aff0"/>
            </w:pPr>
            <w:r w:rsidRPr="00576E26">
              <w:rPr>
                <w:rFonts w:hint="eastAsia"/>
              </w:rPr>
              <w:t>一般</w:t>
            </w:r>
          </w:p>
        </w:tc>
      </w:tr>
      <w:tr w:rsidR="00445076" w:rsidRPr="00327A0F" w14:paraId="2FA537EA" w14:textId="77777777">
        <w:trPr>
          <w:cantSplit/>
          <w:trHeight w:val="422"/>
        </w:trPr>
        <w:tc>
          <w:tcPr>
            <w:tcW w:w="562" w:type="dxa"/>
            <w:vMerge/>
            <w:shd w:val="clear" w:color="auto" w:fill="215E99" w:themeFill="text2" w:themeFillTint="BF"/>
            <w:textDirection w:val="tbRlV"/>
          </w:tcPr>
          <w:p w14:paraId="4C310BAC" w14:textId="77777777" w:rsidR="00445076" w:rsidRPr="001E2532" w:rsidRDefault="00445076">
            <w:pPr>
              <w:pStyle w:val="afff6"/>
              <w:ind w:left="113" w:right="113"/>
            </w:pPr>
          </w:p>
        </w:tc>
        <w:tc>
          <w:tcPr>
            <w:tcW w:w="2291" w:type="dxa"/>
            <w:gridSpan w:val="2"/>
          </w:tcPr>
          <w:p w14:paraId="109991D7" w14:textId="77777777" w:rsidR="00445076" w:rsidRDefault="00445076">
            <w:pPr>
              <w:pStyle w:val="afff6"/>
            </w:pPr>
            <w:r w:rsidRPr="008D78BD">
              <w:rPr>
                <w:rFonts w:hint="eastAsia"/>
              </w:rPr>
              <w:t>ラベル表示</w:t>
            </w:r>
          </w:p>
        </w:tc>
        <w:tc>
          <w:tcPr>
            <w:tcW w:w="2566" w:type="dxa"/>
            <w:gridSpan w:val="2"/>
          </w:tcPr>
          <w:p w14:paraId="6E7C9C1A" w14:textId="77777777" w:rsidR="00445076" w:rsidRDefault="00445076">
            <w:pPr>
              <w:pStyle w:val="afff6"/>
            </w:pPr>
            <w:r w:rsidRPr="008D78BD">
              <w:rPr>
                <w:rFonts w:hint="eastAsia"/>
              </w:rPr>
              <w:t>責任者に一任</w:t>
            </w:r>
          </w:p>
        </w:tc>
        <w:tc>
          <w:tcPr>
            <w:tcW w:w="2846" w:type="dxa"/>
            <w:gridSpan w:val="2"/>
          </w:tcPr>
          <w:p w14:paraId="3D7D77B9" w14:textId="77777777" w:rsidR="00445076" w:rsidRDefault="00445076">
            <w:pPr>
              <w:pStyle w:val="afff6"/>
            </w:pPr>
            <w:r w:rsidRPr="008D78BD">
              <w:rPr>
                <w:rFonts w:hint="eastAsia"/>
              </w:rPr>
              <w:t>責任者に一任</w:t>
            </w:r>
          </w:p>
        </w:tc>
        <w:tc>
          <w:tcPr>
            <w:tcW w:w="2191" w:type="dxa"/>
          </w:tcPr>
          <w:p w14:paraId="1166CBCD" w14:textId="77777777" w:rsidR="00445076" w:rsidRDefault="00445076">
            <w:pPr>
              <w:pStyle w:val="afff6"/>
            </w:pPr>
            <w:r w:rsidRPr="008D78BD">
              <w:rPr>
                <w:rFonts w:hint="eastAsia"/>
              </w:rPr>
              <w:t>不要</w:t>
            </w:r>
          </w:p>
        </w:tc>
      </w:tr>
      <w:tr w:rsidR="00445076" w:rsidRPr="00327A0F" w14:paraId="1BFD8EFF" w14:textId="77777777">
        <w:trPr>
          <w:cantSplit/>
          <w:trHeight w:val="422"/>
        </w:trPr>
        <w:tc>
          <w:tcPr>
            <w:tcW w:w="562" w:type="dxa"/>
            <w:vMerge/>
            <w:shd w:val="clear" w:color="auto" w:fill="215E99" w:themeFill="text2" w:themeFillTint="BF"/>
            <w:textDirection w:val="tbRlV"/>
          </w:tcPr>
          <w:p w14:paraId="705EC793" w14:textId="77777777" w:rsidR="00445076" w:rsidRPr="001E2532" w:rsidRDefault="00445076">
            <w:pPr>
              <w:pStyle w:val="afff6"/>
              <w:ind w:left="113" w:right="113"/>
            </w:pPr>
          </w:p>
        </w:tc>
        <w:tc>
          <w:tcPr>
            <w:tcW w:w="2291" w:type="dxa"/>
            <w:gridSpan w:val="2"/>
          </w:tcPr>
          <w:p w14:paraId="7F1B3BBF" w14:textId="77777777" w:rsidR="00445076" w:rsidRPr="003E6EF0" w:rsidRDefault="00445076">
            <w:pPr>
              <w:pStyle w:val="afff6"/>
            </w:pPr>
            <w:r w:rsidRPr="008D78BD">
              <w:rPr>
                <w:rFonts w:hint="eastAsia"/>
              </w:rPr>
              <w:t>利用者</w:t>
            </w:r>
          </w:p>
        </w:tc>
        <w:tc>
          <w:tcPr>
            <w:tcW w:w="2566" w:type="dxa"/>
            <w:gridSpan w:val="2"/>
          </w:tcPr>
          <w:p w14:paraId="52D01D93" w14:textId="77777777" w:rsidR="00445076" w:rsidRPr="003E6EF0" w:rsidRDefault="00445076">
            <w:pPr>
              <w:pStyle w:val="afff6"/>
            </w:pPr>
            <w:r w:rsidRPr="008D78BD">
              <w:rPr>
                <w:rFonts w:hint="eastAsia"/>
              </w:rPr>
              <w:t>関係する部署・プロジェクトに所属する従業者</w:t>
            </w:r>
          </w:p>
        </w:tc>
        <w:tc>
          <w:tcPr>
            <w:tcW w:w="2846" w:type="dxa"/>
            <w:gridSpan w:val="2"/>
          </w:tcPr>
          <w:p w14:paraId="150B6EBD" w14:textId="77777777" w:rsidR="00445076" w:rsidRPr="003E6EF0" w:rsidRDefault="00445076">
            <w:pPr>
              <w:pStyle w:val="afff6"/>
            </w:pPr>
            <w:r w:rsidRPr="008D78BD">
              <w:rPr>
                <w:rFonts w:hint="eastAsia"/>
              </w:rPr>
              <w:t>当組織の従業者</w:t>
            </w:r>
          </w:p>
        </w:tc>
        <w:tc>
          <w:tcPr>
            <w:tcW w:w="2191" w:type="dxa"/>
          </w:tcPr>
          <w:p w14:paraId="72A4166F" w14:textId="77777777" w:rsidR="00445076" w:rsidRDefault="00445076">
            <w:pPr>
              <w:pStyle w:val="afff6"/>
            </w:pPr>
            <w:r w:rsidRPr="008D78BD">
              <w:rPr>
                <w:rFonts w:hint="eastAsia"/>
              </w:rPr>
              <w:t>誰でも可</w:t>
            </w:r>
          </w:p>
        </w:tc>
      </w:tr>
      <w:tr w:rsidR="00445076" w:rsidRPr="00327A0F" w14:paraId="3B970445" w14:textId="77777777">
        <w:trPr>
          <w:cantSplit/>
          <w:trHeight w:val="362"/>
        </w:trPr>
        <w:tc>
          <w:tcPr>
            <w:tcW w:w="562" w:type="dxa"/>
            <w:vMerge/>
            <w:shd w:val="clear" w:color="auto" w:fill="215E99" w:themeFill="text2" w:themeFillTint="BF"/>
            <w:textDirection w:val="tbRlV"/>
          </w:tcPr>
          <w:p w14:paraId="69638B0D" w14:textId="77777777" w:rsidR="00445076" w:rsidRPr="001E2532" w:rsidRDefault="00445076">
            <w:pPr>
              <w:pStyle w:val="afff6"/>
              <w:ind w:left="113" w:right="113"/>
            </w:pPr>
          </w:p>
        </w:tc>
        <w:tc>
          <w:tcPr>
            <w:tcW w:w="2291" w:type="dxa"/>
            <w:gridSpan w:val="2"/>
          </w:tcPr>
          <w:p w14:paraId="2ADA5754" w14:textId="77777777" w:rsidR="00445076" w:rsidRDefault="00445076">
            <w:pPr>
              <w:pStyle w:val="afff6"/>
            </w:pPr>
            <w:r w:rsidRPr="002218A1">
              <w:rPr>
                <w:rFonts w:hint="eastAsia"/>
              </w:rPr>
              <w:t>再配布</w:t>
            </w:r>
          </w:p>
        </w:tc>
        <w:tc>
          <w:tcPr>
            <w:tcW w:w="2566" w:type="dxa"/>
            <w:gridSpan w:val="2"/>
          </w:tcPr>
          <w:p w14:paraId="1554F0AF" w14:textId="77777777" w:rsidR="00445076" w:rsidRPr="003E6EF0" w:rsidRDefault="00445076">
            <w:pPr>
              <w:pStyle w:val="afff6"/>
            </w:pPr>
            <w:r>
              <w:rPr>
                <w:rFonts w:hint="eastAsia"/>
              </w:rPr>
              <w:t>関係する部署・プロジェクト内に限る</w:t>
            </w:r>
          </w:p>
        </w:tc>
        <w:tc>
          <w:tcPr>
            <w:tcW w:w="2846" w:type="dxa"/>
            <w:gridSpan w:val="2"/>
          </w:tcPr>
          <w:p w14:paraId="76A221C4" w14:textId="77777777" w:rsidR="00445076" w:rsidRPr="003E6EF0" w:rsidRDefault="00445076">
            <w:pPr>
              <w:pStyle w:val="afff6"/>
            </w:pPr>
            <w:r>
              <w:rPr>
                <w:rFonts w:hint="eastAsia"/>
              </w:rPr>
              <w:t>社内に限る</w:t>
            </w:r>
          </w:p>
        </w:tc>
        <w:tc>
          <w:tcPr>
            <w:tcW w:w="2191" w:type="dxa"/>
            <w:vMerge w:val="restart"/>
          </w:tcPr>
          <w:p w14:paraId="44F6653F" w14:textId="77777777" w:rsidR="00445076" w:rsidRDefault="00445076">
            <w:pPr>
              <w:pStyle w:val="afff6"/>
            </w:pPr>
            <w:r>
              <w:rPr>
                <w:rFonts w:hint="eastAsia"/>
              </w:rPr>
              <w:t>特別な配慮不要</w:t>
            </w:r>
          </w:p>
        </w:tc>
      </w:tr>
      <w:tr w:rsidR="00445076" w:rsidRPr="00327A0F" w14:paraId="78F84F04" w14:textId="77777777">
        <w:trPr>
          <w:cantSplit/>
          <w:trHeight w:val="346"/>
        </w:trPr>
        <w:tc>
          <w:tcPr>
            <w:tcW w:w="562" w:type="dxa"/>
            <w:vMerge/>
            <w:shd w:val="clear" w:color="auto" w:fill="215E99" w:themeFill="text2" w:themeFillTint="BF"/>
            <w:textDirection w:val="tbRlV"/>
          </w:tcPr>
          <w:p w14:paraId="2B8B9180" w14:textId="77777777" w:rsidR="00445076" w:rsidRPr="001E2532" w:rsidRDefault="00445076">
            <w:pPr>
              <w:pStyle w:val="afff6"/>
              <w:ind w:left="113" w:right="113"/>
            </w:pPr>
          </w:p>
        </w:tc>
        <w:tc>
          <w:tcPr>
            <w:tcW w:w="2291" w:type="dxa"/>
            <w:gridSpan w:val="2"/>
          </w:tcPr>
          <w:p w14:paraId="2459AB73" w14:textId="77777777" w:rsidR="00445076" w:rsidRDefault="00445076">
            <w:pPr>
              <w:pStyle w:val="afff6"/>
            </w:pPr>
            <w:r w:rsidRPr="002218A1">
              <w:rPr>
                <w:rFonts w:hint="eastAsia"/>
              </w:rPr>
              <w:t>保管場所</w:t>
            </w:r>
          </w:p>
        </w:tc>
        <w:tc>
          <w:tcPr>
            <w:tcW w:w="2566" w:type="dxa"/>
            <w:gridSpan w:val="2"/>
          </w:tcPr>
          <w:p w14:paraId="1F132D5A" w14:textId="77777777" w:rsidR="00445076" w:rsidRPr="003E6EF0" w:rsidRDefault="00445076">
            <w:pPr>
              <w:pStyle w:val="afff6"/>
            </w:pPr>
            <w:r>
              <w:rPr>
                <w:rFonts w:hint="eastAsia"/>
              </w:rPr>
              <w:t>施錠された場所</w:t>
            </w:r>
          </w:p>
        </w:tc>
        <w:tc>
          <w:tcPr>
            <w:tcW w:w="2846" w:type="dxa"/>
            <w:gridSpan w:val="2"/>
          </w:tcPr>
          <w:p w14:paraId="3DBF8F9E" w14:textId="77777777" w:rsidR="00445076" w:rsidRPr="003E6EF0" w:rsidRDefault="00445076">
            <w:pPr>
              <w:pStyle w:val="afff6"/>
            </w:pPr>
            <w:r>
              <w:rPr>
                <w:rFonts w:hint="eastAsia"/>
              </w:rPr>
              <w:t>責任者に一任</w:t>
            </w:r>
          </w:p>
        </w:tc>
        <w:tc>
          <w:tcPr>
            <w:tcW w:w="2191" w:type="dxa"/>
            <w:vMerge/>
          </w:tcPr>
          <w:p w14:paraId="78F56388" w14:textId="77777777" w:rsidR="00445076" w:rsidRDefault="00445076">
            <w:pPr>
              <w:pStyle w:val="afff6"/>
            </w:pPr>
          </w:p>
        </w:tc>
      </w:tr>
      <w:tr w:rsidR="00445076" w:rsidRPr="00327A0F" w14:paraId="61C575FC" w14:textId="77777777">
        <w:trPr>
          <w:cantSplit/>
          <w:trHeight w:val="438"/>
        </w:trPr>
        <w:tc>
          <w:tcPr>
            <w:tcW w:w="562" w:type="dxa"/>
            <w:vMerge/>
            <w:shd w:val="clear" w:color="auto" w:fill="215E99" w:themeFill="text2" w:themeFillTint="BF"/>
            <w:textDirection w:val="tbRlV"/>
          </w:tcPr>
          <w:p w14:paraId="68FC3AF8" w14:textId="77777777" w:rsidR="00445076" w:rsidRPr="001E2532" w:rsidRDefault="00445076">
            <w:pPr>
              <w:pStyle w:val="afff6"/>
              <w:ind w:left="113" w:right="113"/>
            </w:pPr>
          </w:p>
        </w:tc>
        <w:tc>
          <w:tcPr>
            <w:tcW w:w="2291" w:type="dxa"/>
            <w:gridSpan w:val="2"/>
          </w:tcPr>
          <w:p w14:paraId="2F6F394D" w14:textId="77777777" w:rsidR="00445076" w:rsidRDefault="00445076">
            <w:pPr>
              <w:pStyle w:val="afff6"/>
            </w:pPr>
            <w:r w:rsidRPr="002218A1">
              <w:rPr>
                <w:rFonts w:hint="eastAsia"/>
              </w:rPr>
              <w:t>コピーの使用</w:t>
            </w:r>
          </w:p>
        </w:tc>
        <w:tc>
          <w:tcPr>
            <w:tcW w:w="2566" w:type="dxa"/>
            <w:gridSpan w:val="2"/>
          </w:tcPr>
          <w:p w14:paraId="58F60674" w14:textId="77777777" w:rsidR="00445076" w:rsidRPr="003E6EF0" w:rsidRDefault="00445076">
            <w:pPr>
              <w:pStyle w:val="afff6"/>
            </w:pPr>
            <w:r>
              <w:rPr>
                <w:rFonts w:hint="eastAsia"/>
              </w:rPr>
              <w:t>必要のある者に限定</w:t>
            </w:r>
          </w:p>
        </w:tc>
        <w:tc>
          <w:tcPr>
            <w:tcW w:w="2846" w:type="dxa"/>
            <w:gridSpan w:val="2"/>
          </w:tcPr>
          <w:p w14:paraId="716274EB" w14:textId="77777777" w:rsidR="00445076" w:rsidRPr="003E6EF0" w:rsidRDefault="00445076">
            <w:pPr>
              <w:pStyle w:val="afff6"/>
            </w:pPr>
            <w:r>
              <w:rPr>
                <w:rFonts w:hint="eastAsia"/>
              </w:rPr>
              <w:t>社内に限る</w:t>
            </w:r>
          </w:p>
        </w:tc>
        <w:tc>
          <w:tcPr>
            <w:tcW w:w="2191" w:type="dxa"/>
            <w:vMerge/>
          </w:tcPr>
          <w:p w14:paraId="692C40F9" w14:textId="77777777" w:rsidR="00445076" w:rsidRDefault="00445076">
            <w:pPr>
              <w:pStyle w:val="afff6"/>
            </w:pPr>
          </w:p>
        </w:tc>
      </w:tr>
      <w:tr w:rsidR="00445076" w:rsidRPr="00327A0F" w14:paraId="6BE5920A" w14:textId="77777777">
        <w:trPr>
          <w:cantSplit/>
          <w:trHeight w:val="407"/>
        </w:trPr>
        <w:tc>
          <w:tcPr>
            <w:tcW w:w="562" w:type="dxa"/>
            <w:vMerge/>
            <w:shd w:val="clear" w:color="auto" w:fill="215E99" w:themeFill="text2" w:themeFillTint="BF"/>
            <w:textDirection w:val="tbRlV"/>
          </w:tcPr>
          <w:p w14:paraId="6F4C231B" w14:textId="77777777" w:rsidR="00445076" w:rsidRPr="001E2532" w:rsidRDefault="00445076">
            <w:pPr>
              <w:pStyle w:val="afff6"/>
              <w:ind w:left="113" w:right="113"/>
            </w:pPr>
          </w:p>
        </w:tc>
        <w:tc>
          <w:tcPr>
            <w:tcW w:w="2291" w:type="dxa"/>
            <w:gridSpan w:val="2"/>
          </w:tcPr>
          <w:p w14:paraId="56EBA57D" w14:textId="77777777" w:rsidR="00445076" w:rsidRDefault="00445076">
            <w:pPr>
              <w:pStyle w:val="afff6"/>
            </w:pPr>
            <w:r>
              <w:rPr>
                <w:rFonts w:hint="eastAsia"/>
              </w:rPr>
              <w:t>FAX送信</w:t>
            </w:r>
          </w:p>
        </w:tc>
        <w:tc>
          <w:tcPr>
            <w:tcW w:w="2566" w:type="dxa"/>
            <w:gridSpan w:val="2"/>
          </w:tcPr>
          <w:p w14:paraId="29388ECB" w14:textId="77777777" w:rsidR="00445076" w:rsidRPr="003E6EF0" w:rsidRDefault="00445076">
            <w:pPr>
              <w:pStyle w:val="afff6"/>
            </w:pPr>
            <w:r>
              <w:rPr>
                <w:rFonts w:hint="eastAsia"/>
              </w:rPr>
              <w:t>関係する部署・プロジェクト内に限る</w:t>
            </w:r>
          </w:p>
        </w:tc>
        <w:tc>
          <w:tcPr>
            <w:tcW w:w="2846" w:type="dxa"/>
            <w:gridSpan w:val="2"/>
          </w:tcPr>
          <w:p w14:paraId="79CAC82D" w14:textId="77777777" w:rsidR="00445076" w:rsidRPr="003E6EF0" w:rsidRDefault="00445076">
            <w:pPr>
              <w:pStyle w:val="afff6"/>
            </w:pPr>
            <w:r>
              <w:rPr>
                <w:rFonts w:hint="eastAsia"/>
              </w:rPr>
              <w:t>社内に限る</w:t>
            </w:r>
          </w:p>
        </w:tc>
        <w:tc>
          <w:tcPr>
            <w:tcW w:w="2191" w:type="dxa"/>
            <w:vMerge/>
          </w:tcPr>
          <w:p w14:paraId="736E5CA8" w14:textId="77777777" w:rsidR="00445076" w:rsidRDefault="00445076">
            <w:pPr>
              <w:pStyle w:val="afff6"/>
            </w:pPr>
          </w:p>
        </w:tc>
      </w:tr>
      <w:tr w:rsidR="00445076" w:rsidRPr="00327A0F" w14:paraId="552ACA8D" w14:textId="77777777">
        <w:trPr>
          <w:cantSplit/>
          <w:trHeight w:val="377"/>
        </w:trPr>
        <w:tc>
          <w:tcPr>
            <w:tcW w:w="562" w:type="dxa"/>
            <w:vMerge/>
            <w:shd w:val="clear" w:color="auto" w:fill="215E99" w:themeFill="text2" w:themeFillTint="BF"/>
            <w:textDirection w:val="tbRlV"/>
          </w:tcPr>
          <w:p w14:paraId="612070F5" w14:textId="77777777" w:rsidR="00445076" w:rsidRPr="001E2532" w:rsidRDefault="00445076">
            <w:pPr>
              <w:pStyle w:val="afff6"/>
              <w:ind w:left="113" w:right="113"/>
            </w:pPr>
          </w:p>
        </w:tc>
        <w:tc>
          <w:tcPr>
            <w:tcW w:w="2291" w:type="dxa"/>
            <w:gridSpan w:val="2"/>
          </w:tcPr>
          <w:p w14:paraId="349A536D" w14:textId="77777777" w:rsidR="00445076" w:rsidRDefault="00445076">
            <w:pPr>
              <w:pStyle w:val="afff6"/>
            </w:pPr>
            <w:r>
              <w:rPr>
                <w:rFonts w:hint="eastAsia"/>
              </w:rPr>
              <w:t>裏紙使用※1</w:t>
            </w:r>
          </w:p>
        </w:tc>
        <w:tc>
          <w:tcPr>
            <w:tcW w:w="2566" w:type="dxa"/>
            <w:gridSpan w:val="2"/>
          </w:tcPr>
          <w:p w14:paraId="1F7F5012" w14:textId="77777777" w:rsidR="00445076" w:rsidRPr="003E6EF0" w:rsidRDefault="00445076">
            <w:pPr>
              <w:pStyle w:val="afff6"/>
            </w:pPr>
            <w:r>
              <w:rPr>
                <w:rFonts w:hint="eastAsia"/>
              </w:rPr>
              <w:t>禁止</w:t>
            </w:r>
          </w:p>
        </w:tc>
        <w:tc>
          <w:tcPr>
            <w:tcW w:w="2846" w:type="dxa"/>
            <w:gridSpan w:val="2"/>
          </w:tcPr>
          <w:p w14:paraId="722F8359" w14:textId="77777777" w:rsidR="00445076" w:rsidRPr="003E6EF0" w:rsidRDefault="00445076">
            <w:pPr>
              <w:pStyle w:val="afff6"/>
            </w:pPr>
            <w:r>
              <w:rPr>
                <w:rFonts w:hint="eastAsia"/>
              </w:rPr>
              <w:t>禁止</w:t>
            </w:r>
          </w:p>
        </w:tc>
        <w:tc>
          <w:tcPr>
            <w:tcW w:w="2191" w:type="dxa"/>
            <w:vMerge/>
          </w:tcPr>
          <w:p w14:paraId="23CEF21B" w14:textId="77777777" w:rsidR="00445076" w:rsidRDefault="00445076">
            <w:pPr>
              <w:pStyle w:val="afff6"/>
            </w:pPr>
          </w:p>
        </w:tc>
      </w:tr>
      <w:tr w:rsidR="00445076" w:rsidRPr="00327A0F" w14:paraId="3426541F" w14:textId="77777777">
        <w:trPr>
          <w:cantSplit/>
          <w:trHeight w:val="454"/>
        </w:trPr>
        <w:tc>
          <w:tcPr>
            <w:tcW w:w="562" w:type="dxa"/>
            <w:vMerge/>
            <w:shd w:val="clear" w:color="auto" w:fill="215E99" w:themeFill="text2" w:themeFillTint="BF"/>
            <w:textDirection w:val="tbRlV"/>
          </w:tcPr>
          <w:p w14:paraId="65A96DC5" w14:textId="77777777" w:rsidR="00445076" w:rsidRPr="001E2532" w:rsidRDefault="00445076">
            <w:pPr>
              <w:pStyle w:val="afff6"/>
              <w:ind w:left="113" w:right="113"/>
            </w:pPr>
          </w:p>
        </w:tc>
        <w:tc>
          <w:tcPr>
            <w:tcW w:w="2291" w:type="dxa"/>
            <w:gridSpan w:val="2"/>
          </w:tcPr>
          <w:p w14:paraId="2FE503A5" w14:textId="77777777" w:rsidR="00445076" w:rsidRDefault="00445076">
            <w:pPr>
              <w:pStyle w:val="afff6"/>
            </w:pPr>
            <w:r>
              <w:rPr>
                <w:rFonts w:hint="eastAsia"/>
              </w:rPr>
              <w:t>社外便</w:t>
            </w:r>
          </w:p>
        </w:tc>
        <w:tc>
          <w:tcPr>
            <w:tcW w:w="5412" w:type="dxa"/>
            <w:gridSpan w:val="4"/>
          </w:tcPr>
          <w:p w14:paraId="7FC9AC0D" w14:textId="77777777" w:rsidR="00445076" w:rsidRPr="003E6EF0" w:rsidRDefault="00445076">
            <w:pPr>
              <w:pStyle w:val="afff6"/>
            </w:pPr>
            <w:r>
              <w:rPr>
                <w:rFonts w:hint="eastAsia"/>
              </w:rPr>
              <w:t>透かして内容が見えないようにする。※2</w:t>
            </w:r>
          </w:p>
        </w:tc>
        <w:tc>
          <w:tcPr>
            <w:tcW w:w="2191" w:type="dxa"/>
            <w:vMerge/>
          </w:tcPr>
          <w:p w14:paraId="76DA6A20" w14:textId="77777777" w:rsidR="00445076" w:rsidRDefault="00445076">
            <w:pPr>
              <w:pStyle w:val="afff6"/>
            </w:pPr>
          </w:p>
        </w:tc>
      </w:tr>
      <w:tr w:rsidR="00445076" w:rsidRPr="00327A0F" w14:paraId="48435DA7" w14:textId="77777777">
        <w:trPr>
          <w:cantSplit/>
          <w:trHeight w:val="485"/>
        </w:trPr>
        <w:tc>
          <w:tcPr>
            <w:tcW w:w="562" w:type="dxa"/>
            <w:vMerge/>
            <w:shd w:val="clear" w:color="auto" w:fill="215E99" w:themeFill="text2" w:themeFillTint="BF"/>
            <w:textDirection w:val="tbRlV"/>
          </w:tcPr>
          <w:p w14:paraId="3D7604E6" w14:textId="77777777" w:rsidR="00445076" w:rsidRPr="001E2532" w:rsidRDefault="00445076">
            <w:pPr>
              <w:pStyle w:val="afff6"/>
              <w:ind w:left="113" w:right="113"/>
            </w:pPr>
          </w:p>
        </w:tc>
        <w:tc>
          <w:tcPr>
            <w:tcW w:w="2291" w:type="dxa"/>
            <w:gridSpan w:val="2"/>
          </w:tcPr>
          <w:p w14:paraId="73A6CB03" w14:textId="77777777" w:rsidR="00445076" w:rsidRDefault="00445076">
            <w:pPr>
              <w:pStyle w:val="afff6"/>
            </w:pPr>
            <w:r>
              <w:rPr>
                <w:rFonts w:hint="eastAsia"/>
              </w:rPr>
              <w:t>社外での携行</w:t>
            </w:r>
          </w:p>
        </w:tc>
        <w:tc>
          <w:tcPr>
            <w:tcW w:w="5412" w:type="dxa"/>
            <w:gridSpan w:val="4"/>
          </w:tcPr>
          <w:p w14:paraId="60C71BAA" w14:textId="77777777" w:rsidR="00445076" w:rsidRPr="003E6EF0" w:rsidRDefault="00445076">
            <w:pPr>
              <w:pStyle w:val="afff6"/>
            </w:pPr>
            <w:r>
              <w:rPr>
                <w:rFonts w:hint="eastAsia"/>
              </w:rPr>
              <w:t>責任者の許可を得た者のみ携行を許可する。※3</w:t>
            </w:r>
          </w:p>
        </w:tc>
        <w:tc>
          <w:tcPr>
            <w:tcW w:w="2191" w:type="dxa"/>
            <w:vMerge/>
          </w:tcPr>
          <w:p w14:paraId="517D200C" w14:textId="77777777" w:rsidR="00445076" w:rsidRDefault="00445076">
            <w:pPr>
              <w:pStyle w:val="afff6"/>
            </w:pPr>
          </w:p>
        </w:tc>
      </w:tr>
      <w:tr w:rsidR="00445076" w:rsidRPr="00327A0F" w14:paraId="6A92AD76" w14:textId="77777777">
        <w:trPr>
          <w:cantSplit/>
          <w:trHeight w:val="501"/>
        </w:trPr>
        <w:tc>
          <w:tcPr>
            <w:tcW w:w="562" w:type="dxa"/>
            <w:vMerge/>
            <w:shd w:val="clear" w:color="auto" w:fill="215E99" w:themeFill="text2" w:themeFillTint="BF"/>
            <w:textDirection w:val="tbRlV"/>
          </w:tcPr>
          <w:p w14:paraId="5B6C9BB8" w14:textId="77777777" w:rsidR="00445076" w:rsidRPr="001E2532" w:rsidRDefault="00445076">
            <w:pPr>
              <w:pStyle w:val="afff6"/>
              <w:ind w:left="113" w:right="113"/>
            </w:pPr>
          </w:p>
        </w:tc>
        <w:tc>
          <w:tcPr>
            <w:tcW w:w="2291" w:type="dxa"/>
            <w:gridSpan w:val="2"/>
          </w:tcPr>
          <w:p w14:paraId="709EC9B1" w14:textId="77777777" w:rsidR="00445076" w:rsidRDefault="00445076">
            <w:pPr>
              <w:pStyle w:val="afff6"/>
            </w:pPr>
            <w:r>
              <w:rPr>
                <w:rFonts w:hint="eastAsia"/>
              </w:rPr>
              <w:t>廃棄（文書）※4</w:t>
            </w:r>
          </w:p>
        </w:tc>
        <w:tc>
          <w:tcPr>
            <w:tcW w:w="2566" w:type="dxa"/>
            <w:gridSpan w:val="2"/>
          </w:tcPr>
          <w:p w14:paraId="16AC8211" w14:textId="77777777" w:rsidR="00445076" w:rsidRPr="003E6EF0" w:rsidRDefault="00445076">
            <w:pPr>
              <w:pStyle w:val="afff6"/>
            </w:pPr>
            <w:r>
              <w:rPr>
                <w:rFonts w:hint="eastAsia"/>
              </w:rPr>
              <w:t>シュレッダー・焼却・溶解のいずれか</w:t>
            </w:r>
          </w:p>
        </w:tc>
        <w:tc>
          <w:tcPr>
            <w:tcW w:w="2846" w:type="dxa"/>
            <w:gridSpan w:val="2"/>
          </w:tcPr>
          <w:p w14:paraId="730675E7" w14:textId="77777777" w:rsidR="00445076" w:rsidRPr="003E6EF0" w:rsidRDefault="00445076">
            <w:pPr>
              <w:pStyle w:val="afff6"/>
            </w:pPr>
            <w:r>
              <w:rPr>
                <w:rFonts w:hint="eastAsia"/>
              </w:rPr>
              <w:t>責任者に一任</w:t>
            </w:r>
          </w:p>
        </w:tc>
        <w:tc>
          <w:tcPr>
            <w:tcW w:w="2191" w:type="dxa"/>
            <w:vMerge/>
          </w:tcPr>
          <w:p w14:paraId="59E613CE" w14:textId="77777777" w:rsidR="00445076" w:rsidRDefault="00445076">
            <w:pPr>
              <w:pStyle w:val="afff6"/>
            </w:pPr>
          </w:p>
        </w:tc>
      </w:tr>
      <w:tr w:rsidR="00445076" w:rsidRPr="00327A0F" w14:paraId="3272EAF3" w14:textId="77777777">
        <w:trPr>
          <w:cantSplit/>
          <w:trHeight w:val="526"/>
        </w:trPr>
        <w:tc>
          <w:tcPr>
            <w:tcW w:w="562" w:type="dxa"/>
            <w:vMerge/>
            <w:shd w:val="clear" w:color="auto" w:fill="215E99" w:themeFill="text2" w:themeFillTint="BF"/>
            <w:textDirection w:val="tbRlV"/>
          </w:tcPr>
          <w:p w14:paraId="181569BA" w14:textId="77777777" w:rsidR="00445076" w:rsidRPr="001E2532" w:rsidRDefault="00445076">
            <w:pPr>
              <w:pStyle w:val="afff6"/>
              <w:ind w:left="113" w:right="113"/>
            </w:pPr>
          </w:p>
        </w:tc>
        <w:tc>
          <w:tcPr>
            <w:tcW w:w="2291" w:type="dxa"/>
            <w:gridSpan w:val="2"/>
          </w:tcPr>
          <w:p w14:paraId="0885C097" w14:textId="77777777" w:rsidR="00445076" w:rsidRDefault="00445076">
            <w:pPr>
              <w:pStyle w:val="afff6"/>
            </w:pPr>
            <w:r>
              <w:rPr>
                <w:rFonts w:hint="eastAsia"/>
              </w:rPr>
              <w:t>廃棄処（媒体）</w:t>
            </w:r>
          </w:p>
        </w:tc>
        <w:tc>
          <w:tcPr>
            <w:tcW w:w="5412" w:type="dxa"/>
            <w:gridSpan w:val="4"/>
          </w:tcPr>
          <w:p w14:paraId="0E3A274B" w14:textId="77777777" w:rsidR="00445076" w:rsidRPr="0052680E" w:rsidRDefault="00445076">
            <w:pPr>
              <w:pStyle w:val="afff6"/>
            </w:pPr>
            <w:r>
              <w:rPr>
                <w:rFonts w:hint="eastAsia"/>
              </w:rPr>
              <w:t>廃棄、再利用前の内容を消去する。</w:t>
            </w:r>
          </w:p>
        </w:tc>
        <w:tc>
          <w:tcPr>
            <w:tcW w:w="2191" w:type="dxa"/>
            <w:vMerge/>
          </w:tcPr>
          <w:p w14:paraId="680211D4" w14:textId="77777777" w:rsidR="00445076" w:rsidRDefault="00445076">
            <w:pPr>
              <w:pStyle w:val="afff6"/>
            </w:pPr>
          </w:p>
        </w:tc>
      </w:tr>
      <w:tr w:rsidR="00445076" w:rsidRPr="00327A0F" w14:paraId="521560BB" w14:textId="77777777">
        <w:trPr>
          <w:cantSplit/>
          <w:trHeight w:val="1459"/>
        </w:trPr>
        <w:tc>
          <w:tcPr>
            <w:tcW w:w="562" w:type="dxa"/>
            <w:vMerge/>
            <w:shd w:val="clear" w:color="auto" w:fill="215E99" w:themeFill="text2" w:themeFillTint="BF"/>
            <w:textDirection w:val="tbRlV"/>
          </w:tcPr>
          <w:p w14:paraId="7DAC4C8F" w14:textId="77777777" w:rsidR="00445076" w:rsidRPr="001E2532" w:rsidRDefault="00445076">
            <w:pPr>
              <w:pStyle w:val="afff6"/>
              <w:ind w:left="113" w:right="113"/>
            </w:pPr>
          </w:p>
        </w:tc>
        <w:tc>
          <w:tcPr>
            <w:tcW w:w="9894" w:type="dxa"/>
            <w:gridSpan w:val="7"/>
          </w:tcPr>
          <w:p w14:paraId="5601F372" w14:textId="77777777" w:rsidR="00445076" w:rsidRPr="00A8423E" w:rsidRDefault="00445076">
            <w:pPr>
              <w:pStyle w:val="afff6"/>
            </w:pPr>
            <w:r w:rsidRPr="00A8423E">
              <w:rPr>
                <w:rFonts w:hint="eastAsia"/>
              </w:rPr>
              <w:t>※</w:t>
            </w:r>
            <w:r w:rsidRPr="00A8423E">
              <w:t>1 個人情報の記された書類の再利用は禁じる。</w:t>
            </w:r>
          </w:p>
          <w:p w14:paraId="23E55307" w14:textId="77777777" w:rsidR="00445076" w:rsidRPr="00A8423E" w:rsidRDefault="00445076">
            <w:pPr>
              <w:pStyle w:val="afff6"/>
            </w:pPr>
            <w:r w:rsidRPr="00A8423E">
              <w:rPr>
                <w:rFonts w:hint="eastAsia"/>
              </w:rPr>
              <w:t>※</w:t>
            </w:r>
            <w:r w:rsidRPr="00A8423E">
              <w:t>2 紙や記憶媒体による個人情報を、郵便や宅配便などにより移送するときは、誤配、紛失などの危険を最小限にするため、ポストへの施錠、受け取り確認が可能な移送手段の選択などの措置を講じる。</w:t>
            </w:r>
          </w:p>
          <w:p w14:paraId="2FAEFBA0" w14:textId="77777777" w:rsidR="00445076" w:rsidRPr="00A8423E" w:rsidRDefault="00445076">
            <w:pPr>
              <w:pStyle w:val="afff6"/>
            </w:pPr>
            <w:r w:rsidRPr="00A8423E">
              <w:rPr>
                <w:rFonts w:hint="eastAsia"/>
              </w:rPr>
              <w:t>※</w:t>
            </w:r>
            <w:r w:rsidRPr="00A8423E">
              <w:t>3 個人情報を外部へ持ち出す際は、目的地以外へ立ち寄らず、手放さない、車中に放置しないよう徹底する。</w:t>
            </w:r>
          </w:p>
          <w:p w14:paraId="66F7F8EC" w14:textId="77777777" w:rsidR="00445076" w:rsidRDefault="00445076">
            <w:pPr>
              <w:pStyle w:val="afff6"/>
            </w:pPr>
            <w:r w:rsidRPr="00A8423E">
              <w:rPr>
                <w:rFonts w:hint="eastAsia"/>
              </w:rPr>
              <w:t>※</w:t>
            </w:r>
            <w:r w:rsidRPr="00A8423E">
              <w:t>4 紙に記された個人情報の廃棄は、シュレッダーによる裁断・焼却・溶解いずれかの方法</w:t>
            </w:r>
            <w:r>
              <w:rPr>
                <w:rFonts w:hint="eastAsia"/>
              </w:rPr>
              <w:t>により</w:t>
            </w:r>
            <w:r w:rsidRPr="00A8423E">
              <w:t>処分する。また、廃棄前の一時保管場所からの紛失・盗難防止のため、重要書類は即廃棄する。</w:t>
            </w:r>
          </w:p>
        </w:tc>
      </w:tr>
      <w:tr w:rsidR="00445076" w:rsidRPr="00327A0F" w14:paraId="157E20FA" w14:textId="77777777">
        <w:trPr>
          <w:trHeight w:val="360"/>
        </w:trPr>
        <w:tc>
          <w:tcPr>
            <w:tcW w:w="562" w:type="dxa"/>
            <w:vMerge w:val="restart"/>
            <w:shd w:val="clear" w:color="auto" w:fill="215E99" w:themeFill="text2" w:themeFillTint="BF"/>
          </w:tcPr>
          <w:p w14:paraId="192CCE76" w14:textId="77777777" w:rsidR="00445076" w:rsidRPr="001E2532" w:rsidRDefault="00445076">
            <w:pPr>
              <w:pStyle w:val="aff0"/>
              <w:ind w:leftChars="-4" w:left="-10"/>
            </w:pPr>
            <w:r w:rsidRPr="00930801">
              <w:rPr>
                <w:rFonts w:hint="eastAsia"/>
              </w:rPr>
              <w:t>システム内情報</w:t>
            </w:r>
          </w:p>
        </w:tc>
        <w:tc>
          <w:tcPr>
            <w:tcW w:w="2258" w:type="dxa"/>
            <w:shd w:val="clear" w:color="auto" w:fill="215E99" w:themeFill="text2" w:themeFillTint="BF"/>
          </w:tcPr>
          <w:p w14:paraId="66F94740" w14:textId="77777777" w:rsidR="00445076" w:rsidRPr="001E2532" w:rsidRDefault="00445076">
            <w:pPr>
              <w:pStyle w:val="aff0"/>
            </w:pPr>
            <w:r>
              <w:rPr>
                <w:rFonts w:hint="eastAsia"/>
              </w:rPr>
              <w:t>管理区分</w:t>
            </w:r>
          </w:p>
        </w:tc>
        <w:tc>
          <w:tcPr>
            <w:tcW w:w="2559" w:type="dxa"/>
            <w:gridSpan w:val="2"/>
            <w:shd w:val="clear" w:color="auto" w:fill="215E99" w:themeFill="text2" w:themeFillTint="BF"/>
          </w:tcPr>
          <w:p w14:paraId="042F5FE9" w14:textId="77777777" w:rsidR="00445076" w:rsidRPr="001E2532" w:rsidRDefault="00445076">
            <w:pPr>
              <w:pStyle w:val="aff0"/>
            </w:pPr>
            <w:r>
              <w:rPr>
                <w:rFonts w:hint="eastAsia"/>
              </w:rPr>
              <w:t>関係者外秘</w:t>
            </w:r>
          </w:p>
        </w:tc>
        <w:tc>
          <w:tcPr>
            <w:tcW w:w="2839" w:type="dxa"/>
            <w:gridSpan w:val="2"/>
            <w:shd w:val="clear" w:color="auto" w:fill="215E99" w:themeFill="text2" w:themeFillTint="BF"/>
          </w:tcPr>
          <w:p w14:paraId="287F1236" w14:textId="77777777" w:rsidR="00445076" w:rsidRPr="001E2532" w:rsidRDefault="00445076">
            <w:pPr>
              <w:pStyle w:val="aff0"/>
            </w:pPr>
            <w:r>
              <w:rPr>
                <w:rFonts w:hint="eastAsia"/>
              </w:rPr>
              <w:t>社外秘</w:t>
            </w:r>
          </w:p>
        </w:tc>
        <w:tc>
          <w:tcPr>
            <w:tcW w:w="2238" w:type="dxa"/>
            <w:gridSpan w:val="2"/>
            <w:shd w:val="clear" w:color="auto" w:fill="215E99" w:themeFill="text2" w:themeFillTint="BF"/>
          </w:tcPr>
          <w:p w14:paraId="2DEA6DAC" w14:textId="77777777" w:rsidR="00445076" w:rsidRPr="001E2532" w:rsidRDefault="00445076">
            <w:pPr>
              <w:pStyle w:val="aff0"/>
            </w:pPr>
            <w:r>
              <w:rPr>
                <w:rFonts w:hint="eastAsia"/>
              </w:rPr>
              <w:t>一般</w:t>
            </w:r>
          </w:p>
        </w:tc>
      </w:tr>
      <w:tr w:rsidR="00445076" w:rsidRPr="00327A0F" w14:paraId="7E811F26" w14:textId="77777777">
        <w:trPr>
          <w:trHeight w:val="152"/>
        </w:trPr>
        <w:tc>
          <w:tcPr>
            <w:tcW w:w="562" w:type="dxa"/>
            <w:vMerge/>
            <w:shd w:val="clear" w:color="auto" w:fill="215E99" w:themeFill="text2" w:themeFillTint="BF"/>
          </w:tcPr>
          <w:p w14:paraId="22C3C0DB" w14:textId="77777777" w:rsidR="00445076" w:rsidRDefault="00445076">
            <w:pPr>
              <w:pStyle w:val="afff6"/>
            </w:pPr>
          </w:p>
        </w:tc>
        <w:bookmarkStart w:id="1085" w:name="■アクセス制御15ー2－3"/>
        <w:tc>
          <w:tcPr>
            <w:tcW w:w="2258" w:type="dxa"/>
          </w:tcPr>
          <w:p w14:paraId="4ACA6793" w14:textId="14F95BD5" w:rsidR="00445076" w:rsidRPr="001E2532" w:rsidRDefault="00DC41D3">
            <w:pPr>
              <w:pStyle w:val="afff6"/>
            </w:pPr>
            <w:r>
              <w:fldChar w:fldCharType="begin"/>
            </w:r>
            <w:r>
              <w:rPr>
                <w:rFonts w:hint="eastAsia"/>
              </w:rPr>
              <w:instrText xml:space="preserve">HYPERLINK </w:instrText>
            </w:r>
            <w:r>
              <w:instrText xml:space="preserve"> \l "</w:instrText>
            </w:r>
            <w:r>
              <w:rPr>
                <w:rFonts w:hint="eastAsia"/>
              </w:rPr>
              <w:instrText>■アクセス制御</w:instrText>
            </w:r>
            <w:r>
              <w:instrText>"</w:instrText>
            </w:r>
            <w:r>
              <w:fldChar w:fldCharType="separate"/>
            </w:r>
            <w:r w:rsidR="00445076" w:rsidRPr="00DC41D3">
              <w:rPr>
                <w:rStyle w:val="a7"/>
                <w:rFonts w:hint="eastAsia"/>
              </w:rPr>
              <w:t>アクセス制御</w:t>
            </w:r>
            <w:bookmarkEnd w:id="1085"/>
            <w:r>
              <w:fldChar w:fldCharType="end"/>
            </w:r>
          </w:p>
        </w:tc>
        <w:tc>
          <w:tcPr>
            <w:tcW w:w="2559" w:type="dxa"/>
            <w:gridSpan w:val="2"/>
          </w:tcPr>
          <w:p w14:paraId="51F46052" w14:textId="77777777" w:rsidR="00445076" w:rsidRPr="001E2532" w:rsidRDefault="00445076">
            <w:pPr>
              <w:pStyle w:val="afff6"/>
            </w:pPr>
            <w:r>
              <w:rPr>
                <w:rFonts w:hint="eastAsia"/>
              </w:rPr>
              <w:t>個人またはグループでのアクセス制御</w:t>
            </w:r>
          </w:p>
        </w:tc>
        <w:tc>
          <w:tcPr>
            <w:tcW w:w="2839" w:type="dxa"/>
            <w:gridSpan w:val="2"/>
          </w:tcPr>
          <w:p w14:paraId="2720158A" w14:textId="77777777" w:rsidR="00445076" w:rsidRPr="001E2532" w:rsidRDefault="00445076">
            <w:pPr>
              <w:pStyle w:val="afff6"/>
            </w:pPr>
            <w:r>
              <w:rPr>
                <w:rFonts w:hint="eastAsia"/>
              </w:rPr>
              <w:t>責任者に一任</w:t>
            </w:r>
          </w:p>
        </w:tc>
        <w:tc>
          <w:tcPr>
            <w:tcW w:w="2238" w:type="dxa"/>
            <w:gridSpan w:val="2"/>
            <w:vMerge w:val="restart"/>
          </w:tcPr>
          <w:p w14:paraId="14E70A41" w14:textId="77777777" w:rsidR="00445076" w:rsidRPr="001E2532" w:rsidRDefault="00445076">
            <w:pPr>
              <w:pStyle w:val="afff6"/>
            </w:pPr>
            <w:r>
              <w:rPr>
                <w:rFonts w:hint="eastAsia"/>
              </w:rPr>
              <w:t>特別な配慮不要</w:t>
            </w:r>
          </w:p>
        </w:tc>
      </w:tr>
      <w:tr w:rsidR="00445076" w:rsidRPr="00327A0F" w14:paraId="701E1982" w14:textId="77777777">
        <w:trPr>
          <w:trHeight w:val="225"/>
        </w:trPr>
        <w:tc>
          <w:tcPr>
            <w:tcW w:w="562" w:type="dxa"/>
            <w:vMerge/>
            <w:shd w:val="clear" w:color="auto" w:fill="215E99" w:themeFill="text2" w:themeFillTint="BF"/>
          </w:tcPr>
          <w:p w14:paraId="3A94F635" w14:textId="77777777" w:rsidR="00445076" w:rsidRDefault="00445076">
            <w:pPr>
              <w:pStyle w:val="afff6"/>
            </w:pPr>
          </w:p>
        </w:tc>
        <w:tc>
          <w:tcPr>
            <w:tcW w:w="2258" w:type="dxa"/>
          </w:tcPr>
          <w:p w14:paraId="7FB61D67" w14:textId="77777777" w:rsidR="00445076" w:rsidRPr="001E2532" w:rsidRDefault="00445076">
            <w:pPr>
              <w:pStyle w:val="afff6"/>
            </w:pPr>
            <w:r>
              <w:rPr>
                <w:rFonts w:hint="eastAsia"/>
              </w:rPr>
              <w:t>個人PCへの保管</w:t>
            </w:r>
          </w:p>
        </w:tc>
        <w:tc>
          <w:tcPr>
            <w:tcW w:w="2559" w:type="dxa"/>
            <w:gridSpan w:val="2"/>
          </w:tcPr>
          <w:p w14:paraId="0892E392" w14:textId="77777777" w:rsidR="00445076" w:rsidRPr="001E2532" w:rsidRDefault="00445076">
            <w:pPr>
              <w:pStyle w:val="afff6"/>
            </w:pPr>
            <w:r>
              <w:rPr>
                <w:rFonts w:hint="eastAsia"/>
              </w:rPr>
              <w:t>責任者に一任</w:t>
            </w:r>
          </w:p>
        </w:tc>
        <w:tc>
          <w:tcPr>
            <w:tcW w:w="2839" w:type="dxa"/>
            <w:gridSpan w:val="2"/>
          </w:tcPr>
          <w:p w14:paraId="063101EE" w14:textId="77777777" w:rsidR="00445076" w:rsidRPr="001E2532" w:rsidRDefault="00445076">
            <w:pPr>
              <w:pStyle w:val="afff6"/>
            </w:pPr>
            <w:r>
              <w:rPr>
                <w:rFonts w:hint="eastAsia"/>
              </w:rPr>
              <w:t>責任者に一任</w:t>
            </w:r>
          </w:p>
        </w:tc>
        <w:tc>
          <w:tcPr>
            <w:tcW w:w="2238" w:type="dxa"/>
            <w:gridSpan w:val="2"/>
            <w:vMerge/>
          </w:tcPr>
          <w:p w14:paraId="2123A92E" w14:textId="77777777" w:rsidR="00445076" w:rsidRPr="001E2532" w:rsidRDefault="00445076">
            <w:pPr>
              <w:pStyle w:val="afff6"/>
            </w:pPr>
          </w:p>
        </w:tc>
      </w:tr>
      <w:tr w:rsidR="00445076" w:rsidRPr="00327A0F" w14:paraId="030B7C52" w14:textId="77777777">
        <w:trPr>
          <w:trHeight w:val="157"/>
        </w:trPr>
        <w:tc>
          <w:tcPr>
            <w:tcW w:w="562" w:type="dxa"/>
            <w:vMerge/>
            <w:shd w:val="clear" w:color="auto" w:fill="215E99" w:themeFill="text2" w:themeFillTint="BF"/>
          </w:tcPr>
          <w:p w14:paraId="4DC57B39" w14:textId="77777777" w:rsidR="00445076" w:rsidRDefault="00445076">
            <w:pPr>
              <w:pStyle w:val="afff6"/>
            </w:pPr>
          </w:p>
        </w:tc>
        <w:tc>
          <w:tcPr>
            <w:tcW w:w="2258" w:type="dxa"/>
          </w:tcPr>
          <w:p w14:paraId="2C15223C" w14:textId="77777777" w:rsidR="00445076" w:rsidRDefault="00445076">
            <w:pPr>
              <w:pStyle w:val="afff6"/>
            </w:pPr>
            <w:r>
              <w:rPr>
                <w:rFonts w:hint="eastAsia"/>
              </w:rPr>
              <w:t>サーバへの保管</w:t>
            </w:r>
          </w:p>
        </w:tc>
        <w:tc>
          <w:tcPr>
            <w:tcW w:w="2559" w:type="dxa"/>
            <w:gridSpan w:val="2"/>
          </w:tcPr>
          <w:p w14:paraId="41CF1A2F" w14:textId="77777777" w:rsidR="00445076" w:rsidRDefault="00445076">
            <w:pPr>
              <w:pStyle w:val="afff6"/>
            </w:pPr>
            <w:r>
              <w:rPr>
                <w:rFonts w:hint="eastAsia"/>
              </w:rPr>
              <w:t>アクセス制限</w:t>
            </w:r>
          </w:p>
        </w:tc>
        <w:tc>
          <w:tcPr>
            <w:tcW w:w="2839" w:type="dxa"/>
            <w:gridSpan w:val="2"/>
          </w:tcPr>
          <w:p w14:paraId="412C545E" w14:textId="77777777" w:rsidR="00445076" w:rsidRDefault="00445076">
            <w:pPr>
              <w:pStyle w:val="afff6"/>
            </w:pPr>
            <w:r>
              <w:rPr>
                <w:rFonts w:hint="eastAsia"/>
              </w:rPr>
              <w:t>責任者に一任</w:t>
            </w:r>
          </w:p>
        </w:tc>
        <w:tc>
          <w:tcPr>
            <w:tcW w:w="2238" w:type="dxa"/>
            <w:gridSpan w:val="2"/>
            <w:vMerge/>
          </w:tcPr>
          <w:p w14:paraId="5CAD6513" w14:textId="77777777" w:rsidR="00445076" w:rsidRDefault="00445076">
            <w:pPr>
              <w:pStyle w:val="afff6"/>
            </w:pPr>
          </w:p>
        </w:tc>
      </w:tr>
      <w:tr w:rsidR="00445076" w:rsidRPr="00327A0F" w14:paraId="19CA86B7" w14:textId="77777777">
        <w:trPr>
          <w:trHeight w:val="225"/>
        </w:trPr>
        <w:tc>
          <w:tcPr>
            <w:tcW w:w="562" w:type="dxa"/>
            <w:vMerge/>
            <w:shd w:val="clear" w:color="auto" w:fill="215E99" w:themeFill="text2" w:themeFillTint="BF"/>
          </w:tcPr>
          <w:p w14:paraId="6AAD1746" w14:textId="77777777" w:rsidR="00445076" w:rsidRDefault="00445076">
            <w:pPr>
              <w:pStyle w:val="afff6"/>
            </w:pPr>
          </w:p>
        </w:tc>
        <w:tc>
          <w:tcPr>
            <w:tcW w:w="2258" w:type="dxa"/>
          </w:tcPr>
          <w:p w14:paraId="0D62CF32" w14:textId="77777777" w:rsidR="00445076" w:rsidRDefault="00445076">
            <w:pPr>
              <w:pStyle w:val="afff6"/>
            </w:pPr>
            <w:r>
              <w:rPr>
                <w:rFonts w:hint="eastAsia"/>
              </w:rPr>
              <w:t>コピー（複製）※1</w:t>
            </w:r>
          </w:p>
        </w:tc>
        <w:tc>
          <w:tcPr>
            <w:tcW w:w="2559" w:type="dxa"/>
            <w:gridSpan w:val="2"/>
          </w:tcPr>
          <w:p w14:paraId="22B377D3" w14:textId="77777777" w:rsidR="00445076" w:rsidRDefault="00445076">
            <w:pPr>
              <w:pStyle w:val="afff6"/>
            </w:pPr>
            <w:r>
              <w:rPr>
                <w:rFonts w:hint="eastAsia"/>
              </w:rPr>
              <w:t>コピーの管理</w:t>
            </w:r>
          </w:p>
        </w:tc>
        <w:tc>
          <w:tcPr>
            <w:tcW w:w="2839" w:type="dxa"/>
            <w:gridSpan w:val="2"/>
          </w:tcPr>
          <w:p w14:paraId="5A089824" w14:textId="77777777" w:rsidR="00445076" w:rsidRDefault="00445076">
            <w:pPr>
              <w:pStyle w:val="afff6"/>
            </w:pPr>
            <w:r>
              <w:rPr>
                <w:rFonts w:hint="eastAsia"/>
              </w:rPr>
              <w:t>責任者に一任</w:t>
            </w:r>
          </w:p>
        </w:tc>
        <w:tc>
          <w:tcPr>
            <w:tcW w:w="2238" w:type="dxa"/>
            <w:gridSpan w:val="2"/>
            <w:vMerge/>
          </w:tcPr>
          <w:p w14:paraId="16C189A7" w14:textId="77777777" w:rsidR="00445076" w:rsidRDefault="00445076">
            <w:pPr>
              <w:pStyle w:val="afff6"/>
            </w:pPr>
          </w:p>
        </w:tc>
      </w:tr>
      <w:tr w:rsidR="00445076" w:rsidRPr="00327A0F" w14:paraId="53B13BCF" w14:textId="77777777">
        <w:trPr>
          <w:trHeight w:val="203"/>
        </w:trPr>
        <w:tc>
          <w:tcPr>
            <w:tcW w:w="562" w:type="dxa"/>
            <w:vMerge/>
            <w:shd w:val="clear" w:color="auto" w:fill="215E99" w:themeFill="text2" w:themeFillTint="BF"/>
          </w:tcPr>
          <w:p w14:paraId="099ED30E" w14:textId="77777777" w:rsidR="00445076" w:rsidRDefault="00445076">
            <w:pPr>
              <w:pStyle w:val="afff6"/>
            </w:pPr>
          </w:p>
        </w:tc>
        <w:tc>
          <w:tcPr>
            <w:tcW w:w="2258" w:type="dxa"/>
          </w:tcPr>
          <w:p w14:paraId="2D1378E2" w14:textId="77777777" w:rsidR="00445076" w:rsidRDefault="00445076">
            <w:pPr>
              <w:pStyle w:val="afff6"/>
            </w:pPr>
            <w:r>
              <w:rPr>
                <w:rFonts w:hint="eastAsia"/>
              </w:rPr>
              <w:t>メール</w:t>
            </w:r>
          </w:p>
        </w:tc>
        <w:tc>
          <w:tcPr>
            <w:tcW w:w="5398" w:type="dxa"/>
            <w:gridSpan w:val="4"/>
          </w:tcPr>
          <w:p w14:paraId="5F1143CD" w14:textId="77777777" w:rsidR="00445076" w:rsidRDefault="00445076">
            <w:pPr>
              <w:pStyle w:val="afff6"/>
            </w:pPr>
            <w:r>
              <w:rPr>
                <w:rFonts w:hint="eastAsia"/>
              </w:rPr>
              <w:t>添付ファイルにパスワード</w:t>
            </w:r>
          </w:p>
        </w:tc>
        <w:tc>
          <w:tcPr>
            <w:tcW w:w="2238" w:type="dxa"/>
            <w:gridSpan w:val="2"/>
            <w:vMerge/>
          </w:tcPr>
          <w:p w14:paraId="3462F72D" w14:textId="77777777" w:rsidR="00445076" w:rsidRDefault="00445076">
            <w:pPr>
              <w:pStyle w:val="afff6"/>
            </w:pPr>
          </w:p>
        </w:tc>
      </w:tr>
      <w:tr w:rsidR="00445076" w:rsidRPr="00327A0F" w14:paraId="368B0DC2" w14:textId="77777777">
        <w:trPr>
          <w:trHeight w:val="180"/>
        </w:trPr>
        <w:tc>
          <w:tcPr>
            <w:tcW w:w="562" w:type="dxa"/>
            <w:vMerge/>
            <w:shd w:val="clear" w:color="auto" w:fill="215E99" w:themeFill="text2" w:themeFillTint="BF"/>
          </w:tcPr>
          <w:p w14:paraId="51505275" w14:textId="77777777" w:rsidR="00445076" w:rsidRDefault="00445076">
            <w:pPr>
              <w:pStyle w:val="afff6"/>
            </w:pPr>
          </w:p>
        </w:tc>
        <w:tc>
          <w:tcPr>
            <w:tcW w:w="9894" w:type="dxa"/>
            <w:gridSpan w:val="7"/>
          </w:tcPr>
          <w:p w14:paraId="11783FAD" w14:textId="77777777" w:rsidR="00445076" w:rsidRPr="00B7570A" w:rsidRDefault="00445076">
            <w:pPr>
              <w:pStyle w:val="afff6"/>
            </w:pPr>
            <w:r w:rsidRPr="00B7570A">
              <w:rPr>
                <w:rFonts w:hint="eastAsia"/>
              </w:rPr>
              <w:t>※</w:t>
            </w:r>
            <w:r w:rsidRPr="00B7570A">
              <w:t>1コピーは、バックアップの必要上および業務上やむを得ない場合の必要最小限の範囲にとどめるものとする。</w:t>
            </w:r>
          </w:p>
          <w:p w14:paraId="4D2F9C46" w14:textId="77777777" w:rsidR="00445076" w:rsidRDefault="00445076">
            <w:pPr>
              <w:pStyle w:val="afff6"/>
            </w:pPr>
            <w:r w:rsidRPr="00B7570A">
              <w:rPr>
                <w:rFonts w:hint="eastAsia"/>
              </w:rPr>
              <w:t>※</w:t>
            </w:r>
            <w:r w:rsidRPr="00B7570A">
              <w:t>2取引先との合意がある場合は、その合意に従う。</w:t>
            </w:r>
          </w:p>
        </w:tc>
      </w:tr>
      <w:tr w:rsidR="00445076" w:rsidRPr="00327A0F" w14:paraId="3D0D1056" w14:textId="77777777">
        <w:trPr>
          <w:trHeight w:val="407"/>
        </w:trPr>
        <w:tc>
          <w:tcPr>
            <w:tcW w:w="10456" w:type="dxa"/>
            <w:gridSpan w:val="8"/>
          </w:tcPr>
          <w:p w14:paraId="0F9BADA3" w14:textId="77777777" w:rsidR="00445076" w:rsidRPr="00474160" w:rsidRDefault="00445076">
            <w:pPr>
              <w:pStyle w:val="afff8"/>
            </w:pPr>
            <w:r w:rsidRPr="00474160">
              <w:rPr>
                <w:rFonts w:hint="eastAsia"/>
              </w:rPr>
              <w:t>ワンポイントアドバイス</w:t>
            </w:r>
          </w:p>
          <w:p w14:paraId="6260F7BE" w14:textId="77777777" w:rsidR="00445076" w:rsidRPr="00474160" w:rsidRDefault="00445076">
            <w:pPr>
              <w:pStyle w:val="afff6"/>
            </w:pPr>
            <w:r w:rsidRPr="00474160">
              <w:rPr>
                <w:rFonts w:hint="eastAsia"/>
              </w:rPr>
              <w:t>許容できる行動、許容できない行動を明確に定めることが大切です。</w:t>
            </w:r>
          </w:p>
        </w:tc>
      </w:tr>
    </w:tbl>
    <w:p w14:paraId="393884B1" w14:textId="77777777" w:rsidR="00445076" w:rsidRDefault="00445076"/>
    <w:p w14:paraId="48473EC9" w14:textId="77777777" w:rsidR="00445076" w:rsidRDefault="00445076">
      <w:pPr>
        <w:pStyle w:val="aff4"/>
      </w:pPr>
      <w:r>
        <w:rPr>
          <w:rFonts w:hint="eastAsia"/>
        </w:rPr>
        <w:t>【</w:t>
      </w:r>
      <w:r w:rsidRPr="00554DAD">
        <w:rPr>
          <w:rFonts w:hint="eastAsia"/>
        </w:rPr>
        <w:t>5.11 資産の返却</w:t>
      </w:r>
      <w:r>
        <w:rPr>
          <w:rFonts w:hint="eastAsia"/>
        </w:rPr>
        <w:t>】</w:t>
      </w:r>
    </w:p>
    <w:tbl>
      <w:tblPr>
        <w:tblStyle w:val="aa"/>
        <w:tblW w:w="0" w:type="auto"/>
        <w:tblLook w:val="04A0" w:firstRow="1" w:lastRow="0" w:firstColumn="1" w:lastColumn="0" w:noHBand="0" w:noVBand="1"/>
      </w:tblPr>
      <w:tblGrid>
        <w:gridCol w:w="10456"/>
      </w:tblGrid>
      <w:tr w:rsidR="00445076" w:rsidRPr="00554DAD" w14:paraId="756C4E4C" w14:textId="77777777">
        <w:tc>
          <w:tcPr>
            <w:tcW w:w="10456" w:type="dxa"/>
            <w:shd w:val="clear" w:color="auto" w:fill="215E99" w:themeFill="text2" w:themeFillTint="BF"/>
            <w:hideMark/>
          </w:tcPr>
          <w:p w14:paraId="70407F9B" w14:textId="77777777" w:rsidR="00445076" w:rsidRPr="00554DAD" w:rsidRDefault="00445076">
            <w:pPr>
              <w:pStyle w:val="aff0"/>
            </w:pPr>
            <w:r w:rsidRPr="00554DAD">
              <w:rPr>
                <w:rFonts w:hint="eastAsia"/>
              </w:rPr>
              <w:t>実施手順（例）</w:t>
            </w:r>
          </w:p>
        </w:tc>
      </w:tr>
      <w:tr w:rsidR="00445076" w:rsidRPr="00554DAD" w14:paraId="139FBD39" w14:textId="77777777">
        <w:tc>
          <w:tcPr>
            <w:tcW w:w="10456" w:type="dxa"/>
            <w:hideMark/>
          </w:tcPr>
          <w:p w14:paraId="5704B684" w14:textId="77777777" w:rsidR="00445076" w:rsidRPr="00554DAD" w:rsidRDefault="00445076">
            <w:pPr>
              <w:pStyle w:val="afff6"/>
            </w:pPr>
            <w:r w:rsidRPr="00554DAD">
              <w:rPr>
                <w:rFonts w:hint="eastAsia"/>
              </w:rPr>
              <w:t>情報セキュリティ委員会は、退職者が発生した際に、以下の対応を部門長に要求し、実施されたことを確認する。</w:t>
            </w:r>
          </w:p>
          <w:p w14:paraId="6ADAB7FF" w14:textId="77777777" w:rsidR="00445076" w:rsidRPr="00554DAD" w:rsidRDefault="00445076">
            <w:pPr>
              <w:pStyle w:val="afff6"/>
            </w:pPr>
            <w:r w:rsidRPr="00554DAD">
              <w:rPr>
                <w:rFonts w:hint="eastAsia"/>
              </w:rPr>
              <w:t>名刺、社員証、IDカードなどの返却</w:t>
            </w:r>
          </w:p>
          <w:p w14:paraId="63D1ADDE" w14:textId="77777777" w:rsidR="00445076" w:rsidRPr="00554DAD" w:rsidRDefault="00445076">
            <w:pPr>
              <w:pStyle w:val="afff6"/>
            </w:pPr>
            <w:r w:rsidRPr="00554DAD">
              <w:rPr>
                <w:rFonts w:hint="eastAsia"/>
              </w:rPr>
              <w:t>会社が支給したノートPCや携帯電話などの返却</w:t>
            </w:r>
          </w:p>
          <w:p w14:paraId="7E07FDC7" w14:textId="77777777" w:rsidR="00445076" w:rsidRPr="00554DAD" w:rsidRDefault="00445076">
            <w:pPr>
              <w:pStyle w:val="afff6"/>
            </w:pPr>
            <w:r w:rsidRPr="00554DAD">
              <w:rPr>
                <w:rFonts w:hint="eastAsia"/>
              </w:rPr>
              <w:t>紙で保管する書類の返却、または廃棄</w:t>
            </w:r>
          </w:p>
        </w:tc>
      </w:tr>
      <w:tr w:rsidR="00445076" w:rsidRPr="00554DAD" w14:paraId="28DC25AD" w14:textId="77777777">
        <w:tc>
          <w:tcPr>
            <w:tcW w:w="10456" w:type="dxa"/>
            <w:hideMark/>
          </w:tcPr>
          <w:p w14:paraId="722AE5FB" w14:textId="77777777" w:rsidR="00445076" w:rsidRPr="00554DAD" w:rsidRDefault="00445076">
            <w:pPr>
              <w:pStyle w:val="afff8"/>
            </w:pPr>
            <w:r w:rsidRPr="00554DAD">
              <w:rPr>
                <w:rFonts w:hint="eastAsia"/>
              </w:rPr>
              <w:t>ワンポイントアドバイス</w:t>
            </w:r>
          </w:p>
          <w:p w14:paraId="72C5C9D0" w14:textId="77777777" w:rsidR="00445076" w:rsidRPr="00554DAD" w:rsidRDefault="00445076">
            <w:pPr>
              <w:pStyle w:val="afff6"/>
            </w:pPr>
            <w:r w:rsidRPr="00554DAD">
              <w:rPr>
                <w:rFonts w:hint="eastAsia"/>
              </w:rPr>
              <w:t>返却するすべての情報およびその他の関連資産を明確に特定し、文書化することが大切です。</w:t>
            </w:r>
          </w:p>
        </w:tc>
      </w:tr>
    </w:tbl>
    <w:p w14:paraId="209E3418" w14:textId="77777777" w:rsidR="00445076" w:rsidRPr="00C75719" w:rsidRDefault="00445076">
      <w:pPr>
        <w:ind w:firstLineChars="0" w:firstLine="0"/>
      </w:pPr>
    </w:p>
    <w:p w14:paraId="704132D0" w14:textId="77777777" w:rsidR="00445076" w:rsidRDefault="00445076" w:rsidP="003E0313">
      <w:pPr>
        <w:pStyle w:val="4"/>
      </w:pPr>
      <w:bookmarkStart w:id="1086" w:name="_Toc173932357"/>
      <w:bookmarkStart w:id="1087" w:name="_Toc185338934"/>
      <w:bookmarkStart w:id="1088" w:name="_Toc188349035"/>
      <w:r>
        <w:t>クラウドサービス利用</w:t>
      </w:r>
      <w:bookmarkEnd w:id="1086"/>
      <w:bookmarkEnd w:id="1087"/>
      <w:bookmarkEnd w:id="1088"/>
    </w:p>
    <w:p w14:paraId="10475B50" w14:textId="77777777" w:rsidR="00445076" w:rsidRDefault="00445076">
      <w:r w:rsidRPr="000B0438">
        <w:t>クラウドサービス利用</w:t>
      </w:r>
      <w:r w:rsidRPr="000B0438">
        <w:rPr>
          <w:rFonts w:hint="eastAsia"/>
        </w:rPr>
        <w:t>に関連する実施手順の例を紹介します。</w:t>
      </w:r>
    </w:p>
    <w:p w14:paraId="1C86C862" w14:textId="77777777" w:rsidR="00445076" w:rsidRDefault="00445076"/>
    <w:p w14:paraId="79C2138A" w14:textId="77777777" w:rsidR="00445076" w:rsidRPr="000B0438" w:rsidRDefault="00445076">
      <w:pPr>
        <w:pStyle w:val="aff4"/>
      </w:pPr>
      <w:r>
        <w:rPr>
          <w:rFonts w:hint="eastAsia"/>
        </w:rPr>
        <w:t>【</w:t>
      </w:r>
      <w:r w:rsidRPr="007F4B56">
        <w:rPr>
          <w:rFonts w:hint="eastAsia"/>
        </w:rPr>
        <w:t>5.23 クラウドサービスの利用における情報セキュリティ</w:t>
      </w:r>
      <w:r>
        <w:rPr>
          <w:rFonts w:hint="eastAsia"/>
        </w:rPr>
        <w:t>】</w:t>
      </w:r>
    </w:p>
    <w:tbl>
      <w:tblPr>
        <w:tblStyle w:val="aa"/>
        <w:tblW w:w="0" w:type="auto"/>
        <w:tblLook w:val="04A0" w:firstRow="1" w:lastRow="0" w:firstColumn="1" w:lastColumn="0" w:noHBand="0" w:noVBand="1"/>
      </w:tblPr>
      <w:tblGrid>
        <w:gridCol w:w="4844"/>
        <w:gridCol w:w="4223"/>
        <w:gridCol w:w="1389"/>
      </w:tblGrid>
      <w:tr w:rsidR="00445076" w:rsidRPr="007F4B56" w14:paraId="065DC14D" w14:textId="77777777">
        <w:trPr>
          <w:trHeight w:val="370"/>
        </w:trPr>
        <w:tc>
          <w:tcPr>
            <w:tcW w:w="10456" w:type="dxa"/>
            <w:gridSpan w:val="3"/>
            <w:shd w:val="clear" w:color="auto" w:fill="215E99" w:themeFill="text2" w:themeFillTint="BF"/>
            <w:hideMark/>
          </w:tcPr>
          <w:p w14:paraId="2574A153" w14:textId="77777777" w:rsidR="00445076" w:rsidRPr="007F4B56" w:rsidRDefault="00445076">
            <w:pPr>
              <w:pStyle w:val="aff0"/>
            </w:pPr>
            <w:r w:rsidRPr="007F4B56">
              <w:rPr>
                <w:rFonts w:hint="eastAsia"/>
              </w:rPr>
              <w:t>実施手順（例）</w:t>
            </w:r>
          </w:p>
        </w:tc>
      </w:tr>
      <w:tr w:rsidR="00445076" w:rsidRPr="007F4B56" w14:paraId="41F9E09D" w14:textId="77777777" w:rsidTr="000C1A32">
        <w:trPr>
          <w:trHeight w:val="659"/>
        </w:trPr>
        <w:tc>
          <w:tcPr>
            <w:tcW w:w="10456" w:type="dxa"/>
            <w:gridSpan w:val="3"/>
            <w:hideMark/>
          </w:tcPr>
          <w:p w14:paraId="55CD59C6" w14:textId="77777777" w:rsidR="00445076" w:rsidRPr="007F4B56" w:rsidRDefault="00445076">
            <w:pPr>
              <w:pStyle w:val="afff6"/>
            </w:pPr>
            <w:r w:rsidRPr="007F4B56">
              <w:rPr>
                <w:rFonts w:hint="eastAsia"/>
              </w:rPr>
              <w:t>クラウドサービスを導入する際、以下の評価表をもとにクラウドサービスを評価し、自社のセキュリティ要件事項を満たしているか確認する。</w:t>
            </w:r>
          </w:p>
        </w:tc>
      </w:tr>
      <w:tr w:rsidR="00445076" w:rsidRPr="007F4B56" w14:paraId="44F40605" w14:textId="77777777">
        <w:trPr>
          <w:trHeight w:val="420"/>
        </w:trPr>
        <w:tc>
          <w:tcPr>
            <w:tcW w:w="10456" w:type="dxa"/>
            <w:gridSpan w:val="3"/>
            <w:shd w:val="clear" w:color="auto" w:fill="215E99" w:themeFill="text2" w:themeFillTint="BF"/>
          </w:tcPr>
          <w:p w14:paraId="2A2ABF27" w14:textId="77777777" w:rsidR="00445076" w:rsidRPr="007F4B56" w:rsidRDefault="00445076">
            <w:pPr>
              <w:pStyle w:val="aff0"/>
            </w:pPr>
            <w:r>
              <w:rPr>
                <w:rFonts w:hint="eastAsia"/>
              </w:rPr>
              <w:t>評価表</w:t>
            </w:r>
          </w:p>
        </w:tc>
      </w:tr>
      <w:tr w:rsidR="00445076" w:rsidRPr="007F4B56" w14:paraId="34628C16" w14:textId="77777777">
        <w:trPr>
          <w:trHeight w:val="319"/>
        </w:trPr>
        <w:tc>
          <w:tcPr>
            <w:tcW w:w="4844" w:type="dxa"/>
          </w:tcPr>
          <w:p w14:paraId="6097D943" w14:textId="77777777" w:rsidR="00445076" w:rsidRPr="007F4B56" w:rsidRDefault="00445076">
            <w:pPr>
              <w:pStyle w:val="afff8"/>
            </w:pPr>
            <w:r>
              <w:rPr>
                <w:rFonts w:hint="eastAsia"/>
              </w:rPr>
              <w:t>クラウドサービス提供者名</w:t>
            </w:r>
          </w:p>
        </w:tc>
        <w:tc>
          <w:tcPr>
            <w:tcW w:w="5612" w:type="dxa"/>
            <w:gridSpan w:val="2"/>
          </w:tcPr>
          <w:p w14:paraId="3C76CB50" w14:textId="77777777" w:rsidR="00445076" w:rsidRPr="007F4B56" w:rsidRDefault="00445076">
            <w:pPr>
              <w:pStyle w:val="afff8"/>
            </w:pPr>
            <w:r>
              <w:rPr>
                <w:rFonts w:hint="eastAsia"/>
              </w:rPr>
              <w:t>サービス内容</w:t>
            </w:r>
          </w:p>
        </w:tc>
      </w:tr>
      <w:tr w:rsidR="00445076" w:rsidRPr="007F4B56" w14:paraId="128E968D" w14:textId="77777777">
        <w:trPr>
          <w:trHeight w:val="337"/>
        </w:trPr>
        <w:tc>
          <w:tcPr>
            <w:tcW w:w="4844" w:type="dxa"/>
          </w:tcPr>
          <w:p w14:paraId="43A50188" w14:textId="77777777" w:rsidR="00445076" w:rsidRDefault="00445076">
            <w:pPr>
              <w:pStyle w:val="afff6"/>
            </w:pPr>
          </w:p>
        </w:tc>
        <w:tc>
          <w:tcPr>
            <w:tcW w:w="5612" w:type="dxa"/>
            <w:gridSpan w:val="2"/>
          </w:tcPr>
          <w:p w14:paraId="2C389A92" w14:textId="77777777" w:rsidR="00445076" w:rsidRDefault="00445076">
            <w:pPr>
              <w:pStyle w:val="afff6"/>
            </w:pPr>
          </w:p>
        </w:tc>
      </w:tr>
      <w:tr w:rsidR="00445076" w:rsidRPr="007F4B56" w14:paraId="4064231E" w14:textId="77777777">
        <w:trPr>
          <w:trHeight w:val="327"/>
        </w:trPr>
        <w:tc>
          <w:tcPr>
            <w:tcW w:w="10456" w:type="dxa"/>
            <w:gridSpan w:val="3"/>
          </w:tcPr>
          <w:p w14:paraId="03326BF4" w14:textId="77777777" w:rsidR="00445076" w:rsidRDefault="00445076">
            <w:pPr>
              <w:pStyle w:val="afff8"/>
            </w:pPr>
            <w:r>
              <w:rPr>
                <w:rFonts w:hint="eastAsia"/>
              </w:rPr>
              <w:t>取得している認証</w:t>
            </w:r>
          </w:p>
        </w:tc>
      </w:tr>
      <w:tr w:rsidR="00445076" w:rsidRPr="007F4B56" w14:paraId="30BDD37C" w14:textId="77777777">
        <w:trPr>
          <w:trHeight w:val="450"/>
        </w:trPr>
        <w:tc>
          <w:tcPr>
            <w:tcW w:w="10456" w:type="dxa"/>
            <w:gridSpan w:val="3"/>
          </w:tcPr>
          <w:p w14:paraId="5CA40792" w14:textId="77777777" w:rsidR="00445076" w:rsidRDefault="00445076" w:rsidP="00892C01">
            <w:pPr>
              <w:pStyle w:val="afff6"/>
              <w:numPr>
                <w:ilvl w:val="0"/>
                <w:numId w:val="98"/>
              </w:numPr>
              <w:tabs>
                <w:tab w:val="clear" w:pos="1830"/>
                <w:tab w:val="left" w:pos="455"/>
              </w:tabs>
              <w:ind w:left="360"/>
            </w:pPr>
            <w:r>
              <w:rPr>
                <w:rFonts w:hint="eastAsia"/>
              </w:rPr>
              <w:t>ISO/IEC 27001</w:t>
            </w:r>
          </w:p>
          <w:p w14:paraId="1BC35C6F" w14:textId="77777777" w:rsidR="00445076" w:rsidRDefault="00445076" w:rsidP="00892C01">
            <w:pPr>
              <w:pStyle w:val="afff6"/>
              <w:numPr>
                <w:ilvl w:val="0"/>
                <w:numId w:val="98"/>
              </w:numPr>
              <w:tabs>
                <w:tab w:val="clear" w:pos="1830"/>
                <w:tab w:val="left" w:pos="455"/>
              </w:tabs>
              <w:ind w:left="360"/>
            </w:pPr>
            <w:r>
              <w:rPr>
                <w:rFonts w:hint="eastAsia"/>
              </w:rPr>
              <w:t>ISO/IEC 27017</w:t>
            </w:r>
          </w:p>
        </w:tc>
      </w:tr>
      <w:tr w:rsidR="00445076" w:rsidRPr="007F4B56" w14:paraId="6B9B1C88" w14:textId="77777777">
        <w:trPr>
          <w:trHeight w:val="350"/>
        </w:trPr>
        <w:tc>
          <w:tcPr>
            <w:tcW w:w="9067" w:type="dxa"/>
            <w:gridSpan w:val="2"/>
          </w:tcPr>
          <w:p w14:paraId="7D67089F" w14:textId="77777777" w:rsidR="00445076" w:rsidRDefault="00445076">
            <w:pPr>
              <w:pStyle w:val="afff8"/>
            </w:pPr>
            <w:r>
              <w:rPr>
                <w:rFonts w:hint="eastAsia"/>
              </w:rPr>
              <w:t>セキュリティ対策内容</w:t>
            </w:r>
          </w:p>
        </w:tc>
        <w:tc>
          <w:tcPr>
            <w:tcW w:w="1389" w:type="dxa"/>
          </w:tcPr>
          <w:p w14:paraId="74C2AE06" w14:textId="77777777" w:rsidR="00445076" w:rsidRDefault="00445076">
            <w:pPr>
              <w:pStyle w:val="afff8"/>
            </w:pPr>
            <w:r>
              <w:rPr>
                <w:rFonts w:hint="eastAsia"/>
              </w:rPr>
              <w:t>評価</w:t>
            </w:r>
          </w:p>
        </w:tc>
      </w:tr>
      <w:tr w:rsidR="00445076" w:rsidRPr="007F4B56" w14:paraId="100943AF" w14:textId="77777777">
        <w:trPr>
          <w:trHeight w:val="395"/>
        </w:trPr>
        <w:tc>
          <w:tcPr>
            <w:tcW w:w="9067" w:type="dxa"/>
            <w:gridSpan w:val="2"/>
          </w:tcPr>
          <w:p w14:paraId="38A26D17" w14:textId="4E857856" w:rsidR="00445076" w:rsidRDefault="00445076">
            <w:pPr>
              <w:pStyle w:val="afff6"/>
            </w:pPr>
            <w:r w:rsidRPr="005F2975">
              <w:rPr>
                <w:rFonts w:hint="eastAsia"/>
              </w:rPr>
              <w:t>クラウドサービスに対して、</w:t>
            </w:r>
            <w:bookmarkStart w:id="1089" w:name="■マルウェア15ー2ー4"/>
            <w:r w:rsidR="006E07BE">
              <w:fldChar w:fldCharType="begin"/>
            </w:r>
            <w:r w:rsidR="006E07BE">
              <w:rPr>
                <w:rFonts w:hint="eastAsia"/>
              </w:rPr>
              <w:instrText xml:space="preserve">HYPERLINK </w:instrText>
            </w:r>
            <w:r w:rsidR="006E07BE">
              <w:instrText xml:space="preserve"> \l "</w:instrText>
            </w:r>
            <w:r w:rsidR="006E07BE">
              <w:rPr>
                <w:rFonts w:hint="eastAsia"/>
              </w:rPr>
              <w:instrText>■マルウェア</w:instrText>
            </w:r>
            <w:r w:rsidR="006E07BE">
              <w:instrText>"</w:instrText>
            </w:r>
            <w:r w:rsidR="006E07BE">
              <w:fldChar w:fldCharType="separate"/>
            </w:r>
            <w:r w:rsidRPr="006E07BE">
              <w:rPr>
                <w:rStyle w:val="a7"/>
                <w:rFonts w:hint="eastAsia"/>
              </w:rPr>
              <w:t>マルウェア</w:t>
            </w:r>
            <w:bookmarkEnd w:id="1089"/>
            <w:r w:rsidR="006E07BE">
              <w:fldChar w:fldCharType="end"/>
            </w:r>
            <w:r w:rsidRPr="005F2975">
              <w:rPr>
                <w:rFonts w:hint="eastAsia"/>
              </w:rPr>
              <w:t>対策を行っているか。</w:t>
            </w:r>
          </w:p>
        </w:tc>
        <w:tc>
          <w:tcPr>
            <w:tcW w:w="1389" w:type="dxa"/>
          </w:tcPr>
          <w:p w14:paraId="4A3FE38C" w14:textId="77777777" w:rsidR="00445076" w:rsidRDefault="00445076">
            <w:pPr>
              <w:pStyle w:val="afff6"/>
            </w:pPr>
          </w:p>
        </w:tc>
      </w:tr>
      <w:tr w:rsidR="00445076" w:rsidRPr="007F4B56" w14:paraId="51230866" w14:textId="77777777">
        <w:trPr>
          <w:trHeight w:val="315"/>
        </w:trPr>
        <w:tc>
          <w:tcPr>
            <w:tcW w:w="9067" w:type="dxa"/>
            <w:gridSpan w:val="2"/>
          </w:tcPr>
          <w:p w14:paraId="4E765189" w14:textId="77777777" w:rsidR="00445076" w:rsidRDefault="00445076">
            <w:pPr>
              <w:pStyle w:val="afff6"/>
            </w:pPr>
            <w:r w:rsidRPr="005F2975">
              <w:rPr>
                <w:rFonts w:hint="eastAsia"/>
              </w:rPr>
              <w:t>クラウドサービスのバックアップを行っているか。</w:t>
            </w:r>
          </w:p>
        </w:tc>
        <w:tc>
          <w:tcPr>
            <w:tcW w:w="1389" w:type="dxa"/>
          </w:tcPr>
          <w:p w14:paraId="2C22E11E" w14:textId="77777777" w:rsidR="00445076" w:rsidRDefault="00445076">
            <w:pPr>
              <w:pStyle w:val="afff6"/>
            </w:pPr>
          </w:p>
        </w:tc>
      </w:tr>
      <w:tr w:rsidR="00445076" w:rsidRPr="007F4B56" w14:paraId="508F8C33" w14:textId="77777777">
        <w:trPr>
          <w:trHeight w:val="315"/>
        </w:trPr>
        <w:tc>
          <w:tcPr>
            <w:tcW w:w="9067" w:type="dxa"/>
            <w:gridSpan w:val="2"/>
          </w:tcPr>
          <w:p w14:paraId="48061C5A" w14:textId="77777777" w:rsidR="00445076" w:rsidRDefault="00445076">
            <w:pPr>
              <w:pStyle w:val="afff6"/>
            </w:pPr>
            <w:r w:rsidRPr="005F2975">
              <w:rPr>
                <w:rFonts w:hint="eastAsia"/>
              </w:rPr>
              <w:t>サービス解約時のデータの取扱い方法が明確になっているか。</w:t>
            </w:r>
          </w:p>
        </w:tc>
        <w:tc>
          <w:tcPr>
            <w:tcW w:w="1389" w:type="dxa"/>
          </w:tcPr>
          <w:p w14:paraId="2D7A86BB" w14:textId="77777777" w:rsidR="00445076" w:rsidRDefault="00445076">
            <w:pPr>
              <w:pStyle w:val="afff6"/>
            </w:pPr>
          </w:p>
        </w:tc>
      </w:tr>
      <w:tr w:rsidR="00445076" w:rsidRPr="007F4B56" w14:paraId="6CAD1C35" w14:textId="77777777">
        <w:trPr>
          <w:trHeight w:val="349"/>
        </w:trPr>
        <w:tc>
          <w:tcPr>
            <w:tcW w:w="9067" w:type="dxa"/>
            <w:gridSpan w:val="2"/>
          </w:tcPr>
          <w:p w14:paraId="2E025952" w14:textId="77777777" w:rsidR="00445076" w:rsidRDefault="00445076">
            <w:pPr>
              <w:pStyle w:val="afff6"/>
            </w:pPr>
            <w:r w:rsidRPr="005F2975">
              <w:rPr>
                <w:rFonts w:hint="eastAsia"/>
              </w:rPr>
              <w:t>サービス稼働率、障害発生頻度、障害発生時の復旧時間など、サービス品質は問題ないか。</w:t>
            </w:r>
          </w:p>
        </w:tc>
        <w:tc>
          <w:tcPr>
            <w:tcW w:w="1389" w:type="dxa"/>
          </w:tcPr>
          <w:p w14:paraId="2B295BA2" w14:textId="77777777" w:rsidR="00445076" w:rsidRDefault="00445076">
            <w:pPr>
              <w:pStyle w:val="afff6"/>
            </w:pPr>
          </w:p>
        </w:tc>
      </w:tr>
      <w:tr w:rsidR="00445076" w:rsidRPr="007F4B56" w14:paraId="0438BD15" w14:textId="77777777">
        <w:trPr>
          <w:trHeight w:val="428"/>
        </w:trPr>
        <w:tc>
          <w:tcPr>
            <w:tcW w:w="9067" w:type="dxa"/>
            <w:gridSpan w:val="2"/>
          </w:tcPr>
          <w:p w14:paraId="48200C99" w14:textId="77777777" w:rsidR="00445076" w:rsidRDefault="00445076">
            <w:pPr>
              <w:pStyle w:val="afff6"/>
            </w:pPr>
            <w:r w:rsidRPr="005F2975">
              <w:rPr>
                <w:rFonts w:hint="eastAsia"/>
              </w:rPr>
              <w:t>データがどの国や地域に配置されたサーバに保存されているか確認したか。</w:t>
            </w:r>
          </w:p>
        </w:tc>
        <w:tc>
          <w:tcPr>
            <w:tcW w:w="1389" w:type="dxa"/>
          </w:tcPr>
          <w:p w14:paraId="1090206D" w14:textId="77777777" w:rsidR="00445076" w:rsidRDefault="00445076">
            <w:pPr>
              <w:pStyle w:val="afff6"/>
            </w:pPr>
          </w:p>
        </w:tc>
      </w:tr>
      <w:tr w:rsidR="00445076" w:rsidRPr="007F4B56" w14:paraId="5EA0071C" w14:textId="77777777">
        <w:trPr>
          <w:trHeight w:val="382"/>
        </w:trPr>
        <w:tc>
          <w:tcPr>
            <w:tcW w:w="9067" w:type="dxa"/>
            <w:gridSpan w:val="2"/>
          </w:tcPr>
          <w:p w14:paraId="0FBA8D0C" w14:textId="77777777" w:rsidR="00445076" w:rsidRDefault="00445076">
            <w:pPr>
              <w:pStyle w:val="afff6"/>
            </w:pPr>
            <w:r w:rsidRPr="005F2975">
              <w:rPr>
                <w:rFonts w:hint="eastAsia"/>
              </w:rPr>
              <w:t>サービスの利用方法について問い合わせることができるか。</w:t>
            </w:r>
          </w:p>
        </w:tc>
        <w:tc>
          <w:tcPr>
            <w:tcW w:w="1389" w:type="dxa"/>
          </w:tcPr>
          <w:p w14:paraId="02C1C49A" w14:textId="77777777" w:rsidR="00445076" w:rsidRDefault="00445076">
            <w:pPr>
              <w:pStyle w:val="afff6"/>
            </w:pPr>
          </w:p>
        </w:tc>
      </w:tr>
      <w:tr w:rsidR="00445076" w:rsidRPr="007F4B56" w14:paraId="7BB0DCA2" w14:textId="77777777">
        <w:trPr>
          <w:trHeight w:val="247"/>
        </w:trPr>
        <w:tc>
          <w:tcPr>
            <w:tcW w:w="9067" w:type="dxa"/>
            <w:gridSpan w:val="2"/>
          </w:tcPr>
          <w:p w14:paraId="3C3D9BBC" w14:textId="77777777" w:rsidR="00445076" w:rsidRDefault="00445076">
            <w:pPr>
              <w:pStyle w:val="afff6"/>
            </w:pPr>
            <w:r w:rsidRPr="005F2975">
              <w:rPr>
                <w:rFonts w:hint="eastAsia"/>
              </w:rPr>
              <w:t>クラウドサービス提供者の責任範囲を確認したか。</w:t>
            </w:r>
          </w:p>
        </w:tc>
        <w:tc>
          <w:tcPr>
            <w:tcW w:w="1389" w:type="dxa"/>
          </w:tcPr>
          <w:p w14:paraId="228C4E9F" w14:textId="77777777" w:rsidR="00445076" w:rsidRDefault="00445076">
            <w:pPr>
              <w:pStyle w:val="afff6"/>
            </w:pPr>
          </w:p>
        </w:tc>
      </w:tr>
      <w:tr w:rsidR="00445076" w:rsidRPr="007F4B56" w14:paraId="086373EA" w14:textId="77777777">
        <w:trPr>
          <w:trHeight w:val="293"/>
        </w:trPr>
        <w:tc>
          <w:tcPr>
            <w:tcW w:w="9067" w:type="dxa"/>
            <w:gridSpan w:val="2"/>
          </w:tcPr>
          <w:p w14:paraId="4B0D3FDE" w14:textId="652E9DB2" w:rsidR="00445076" w:rsidRDefault="00445076">
            <w:pPr>
              <w:pStyle w:val="afff6"/>
            </w:pPr>
            <w:r w:rsidRPr="005F2975">
              <w:rPr>
                <w:rFonts w:hint="eastAsia"/>
              </w:rPr>
              <w:t>クラウドサービスの</w:t>
            </w:r>
            <w:bookmarkStart w:id="1090" w:name="■セキュリティインシデント15ー2ー4"/>
            <w:r w:rsidR="00AD1B41">
              <w:fldChar w:fldCharType="begin"/>
            </w:r>
            <w:r w:rsidR="00AD1B41">
              <w:rPr>
                <w:rFonts w:hint="eastAsia"/>
              </w:rPr>
              <w:instrText xml:space="preserve">HYPERLINK </w:instrText>
            </w:r>
            <w:r w:rsidR="00AD1B41">
              <w:instrText xml:space="preserve"> \l "</w:instrText>
            </w:r>
            <w:r w:rsidR="00AD1B41">
              <w:rPr>
                <w:rFonts w:hint="eastAsia"/>
              </w:rPr>
              <w:instrText>■セキュリティインシデント</w:instrText>
            </w:r>
            <w:r w:rsidR="00AD1B41">
              <w:instrText>"</w:instrText>
            </w:r>
            <w:r w:rsidR="00AD1B41">
              <w:fldChar w:fldCharType="separate"/>
            </w:r>
            <w:r w:rsidRPr="00AD1B41">
              <w:rPr>
                <w:rStyle w:val="a7"/>
                <w:rFonts w:hint="eastAsia"/>
              </w:rPr>
              <w:t>セキュリティインシデント</w:t>
            </w:r>
            <w:bookmarkEnd w:id="1090"/>
            <w:r w:rsidR="00AD1B41">
              <w:fldChar w:fldCharType="end"/>
            </w:r>
            <w:r w:rsidRPr="005F2975">
              <w:rPr>
                <w:rFonts w:hint="eastAsia"/>
              </w:rPr>
              <w:t>発生時に通知がくるかどうか確認したか。</w:t>
            </w:r>
          </w:p>
        </w:tc>
        <w:tc>
          <w:tcPr>
            <w:tcW w:w="1389" w:type="dxa"/>
          </w:tcPr>
          <w:p w14:paraId="5657FBCB" w14:textId="77777777" w:rsidR="00445076" w:rsidRDefault="00445076">
            <w:pPr>
              <w:pStyle w:val="afff6"/>
            </w:pPr>
          </w:p>
        </w:tc>
      </w:tr>
      <w:tr w:rsidR="00445076" w:rsidRPr="007F4B56" w14:paraId="3526E0B5" w14:textId="77777777">
        <w:tc>
          <w:tcPr>
            <w:tcW w:w="10456" w:type="dxa"/>
            <w:gridSpan w:val="3"/>
            <w:hideMark/>
          </w:tcPr>
          <w:p w14:paraId="6A629153" w14:textId="77777777" w:rsidR="00445076" w:rsidRPr="007F4B56" w:rsidRDefault="00445076">
            <w:pPr>
              <w:pStyle w:val="afff8"/>
            </w:pPr>
            <w:r w:rsidRPr="007F4B56">
              <w:rPr>
                <w:rFonts w:hint="eastAsia"/>
              </w:rPr>
              <w:t>ワンポイントアドバイス</w:t>
            </w:r>
          </w:p>
          <w:p w14:paraId="626E1BA1" w14:textId="77777777" w:rsidR="00445076" w:rsidRPr="007F4B56" w:rsidRDefault="00445076">
            <w:pPr>
              <w:pStyle w:val="afff6"/>
            </w:pPr>
            <w:r w:rsidRPr="007F4B56">
              <w:rPr>
                <w:rFonts w:hint="eastAsia"/>
              </w:rPr>
              <w:t>クラウドサービスの利用は、クラウドサービス提供者とクラウドサービス利用組織との間の情報セキュリティに関する責任の共有および分担、共同作業を伴う可能性があります。クラウドサービス提供者と、クラウドサービス利用組織の両方の責任を適切に定義し、実践することが大切です。</w:t>
            </w:r>
          </w:p>
        </w:tc>
      </w:tr>
    </w:tbl>
    <w:p w14:paraId="2F8744D7" w14:textId="77777777" w:rsidR="00445076" w:rsidRPr="00554DAD" w:rsidRDefault="00445076">
      <w:pPr>
        <w:ind w:firstLineChars="0" w:firstLine="0"/>
      </w:pPr>
    </w:p>
    <w:p w14:paraId="7368B1B6" w14:textId="77777777" w:rsidR="00445076" w:rsidRDefault="00445076" w:rsidP="003E0313">
      <w:pPr>
        <w:pStyle w:val="4"/>
      </w:pPr>
      <w:bookmarkStart w:id="1091" w:name="_Toc173932358"/>
      <w:bookmarkStart w:id="1092" w:name="_Toc185338935"/>
      <w:bookmarkStart w:id="1093" w:name="_Toc188349036"/>
      <w:r>
        <w:t>情報セキュリティインシデント対応</w:t>
      </w:r>
      <w:bookmarkEnd w:id="1091"/>
      <w:bookmarkEnd w:id="1092"/>
      <w:bookmarkEnd w:id="1093"/>
    </w:p>
    <w:p w14:paraId="12768982" w14:textId="3F913A04" w:rsidR="00445076" w:rsidRDefault="00445076">
      <w:r w:rsidRPr="001D182E">
        <w:t>情報</w:t>
      </w:r>
      <w:bookmarkStart w:id="1094" w:name="■セキュリティインシデント15ー2ー5"/>
      <w:r w:rsidR="00AD1B41">
        <w:fldChar w:fldCharType="begin"/>
      </w:r>
      <w:r w:rsidR="00AD1B41">
        <w:instrText>HYPERLINK  \l "■セキュリティインシデント"</w:instrText>
      </w:r>
      <w:r w:rsidR="00AD1B41">
        <w:fldChar w:fldCharType="separate"/>
      </w:r>
      <w:r w:rsidRPr="00AD1B41">
        <w:rPr>
          <w:rStyle w:val="a7"/>
        </w:rPr>
        <w:t>セキュリティインシデント</w:t>
      </w:r>
      <w:bookmarkEnd w:id="1094"/>
      <w:r w:rsidR="00AD1B41">
        <w:fldChar w:fldCharType="end"/>
      </w:r>
      <w:r w:rsidRPr="001D182E">
        <w:t>対応</w:t>
      </w:r>
      <w:r w:rsidRPr="000B0438">
        <w:rPr>
          <w:rFonts w:hint="eastAsia"/>
        </w:rPr>
        <w:t>に関連する実施手順の例を紹介します。</w:t>
      </w:r>
    </w:p>
    <w:p w14:paraId="6885F367" w14:textId="77777777" w:rsidR="00445076" w:rsidRDefault="00445076"/>
    <w:p w14:paraId="75D79294" w14:textId="77777777" w:rsidR="00445076" w:rsidRDefault="00445076">
      <w:pPr>
        <w:pStyle w:val="aff4"/>
      </w:pPr>
      <w:r>
        <w:rPr>
          <w:rFonts w:hint="eastAsia"/>
        </w:rPr>
        <w:t>【</w:t>
      </w:r>
      <w:r w:rsidRPr="00751473">
        <w:rPr>
          <w:rFonts w:hint="eastAsia"/>
        </w:rPr>
        <w:t>5.24 情報セキュリティインシデント管理の計画策定及び準備</w:t>
      </w:r>
      <w:r>
        <w:rPr>
          <w:rFonts w:hint="eastAsia"/>
        </w:rPr>
        <w:t>】</w:t>
      </w:r>
    </w:p>
    <w:tbl>
      <w:tblPr>
        <w:tblStyle w:val="aa"/>
        <w:tblW w:w="0" w:type="auto"/>
        <w:tblLook w:val="04A0" w:firstRow="1" w:lastRow="0" w:firstColumn="1" w:lastColumn="0" w:noHBand="0" w:noVBand="1"/>
      </w:tblPr>
      <w:tblGrid>
        <w:gridCol w:w="10456"/>
      </w:tblGrid>
      <w:tr w:rsidR="00445076" w:rsidRPr="00751473" w14:paraId="475A5D61" w14:textId="77777777">
        <w:trPr>
          <w:trHeight w:val="370"/>
        </w:trPr>
        <w:tc>
          <w:tcPr>
            <w:tcW w:w="10456" w:type="dxa"/>
            <w:shd w:val="clear" w:color="auto" w:fill="215E99" w:themeFill="text2" w:themeFillTint="BF"/>
            <w:hideMark/>
          </w:tcPr>
          <w:p w14:paraId="6A1F21A3" w14:textId="77777777" w:rsidR="00445076" w:rsidRPr="00751473" w:rsidRDefault="00445076">
            <w:pPr>
              <w:pStyle w:val="aff0"/>
            </w:pPr>
            <w:r w:rsidRPr="00751473">
              <w:rPr>
                <w:rFonts w:hint="eastAsia"/>
              </w:rPr>
              <w:t>実施手順（例）</w:t>
            </w:r>
          </w:p>
        </w:tc>
      </w:tr>
      <w:tr w:rsidR="00445076" w:rsidRPr="00751473" w14:paraId="4B86BAB8" w14:textId="77777777">
        <w:trPr>
          <w:trHeight w:val="2812"/>
        </w:trPr>
        <w:tc>
          <w:tcPr>
            <w:tcW w:w="10456" w:type="dxa"/>
            <w:hideMark/>
          </w:tcPr>
          <w:p w14:paraId="70BD330B" w14:textId="77777777" w:rsidR="00445076" w:rsidRPr="00751473" w:rsidRDefault="00445076">
            <w:pPr>
              <w:pStyle w:val="afff6"/>
            </w:pPr>
            <w:r>
              <w:rPr>
                <w:noProof/>
              </w:rPr>
              <w:drawing>
                <wp:anchor distT="0" distB="0" distL="114300" distR="114300" simplePos="0" relativeHeight="251656399" behindDoc="0" locked="1" layoutInCell="1" allowOverlap="1" wp14:anchorId="4D2F8837" wp14:editId="0263FEEA">
                  <wp:simplePos x="0" y="0"/>
                  <wp:positionH relativeFrom="column">
                    <wp:posOffset>481965</wp:posOffset>
                  </wp:positionH>
                  <wp:positionV relativeFrom="paragraph">
                    <wp:posOffset>644525</wp:posOffset>
                  </wp:positionV>
                  <wp:extent cx="5536565" cy="2030095"/>
                  <wp:effectExtent l="0" t="0" r="0" b="8255"/>
                  <wp:wrapTopAndBottom/>
                  <wp:docPr id="168941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1279"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36565" cy="2030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51473">
              <w:rPr>
                <w:rFonts w:hint="eastAsia"/>
              </w:rPr>
              <w:t>セキュリティインシデントへの対応は、以下の手順で行う。</w:t>
            </w:r>
          </w:p>
          <w:p w14:paraId="255C20EA" w14:textId="77777777" w:rsidR="00445076" w:rsidRDefault="00445076">
            <w:pPr>
              <w:pStyle w:val="afff6"/>
            </w:pPr>
            <w:r w:rsidRPr="00751473">
              <w:rPr>
                <w:rFonts w:hint="eastAsia"/>
              </w:rPr>
              <w:t>管理層の責任のもと、以下の手順を関係者に伝達する。</w:t>
            </w:r>
          </w:p>
          <w:p w14:paraId="5A67647B" w14:textId="77777777" w:rsidR="00445076" w:rsidRPr="00751473" w:rsidRDefault="00445076"/>
        </w:tc>
      </w:tr>
      <w:tr w:rsidR="00445076" w:rsidRPr="00751473" w14:paraId="75AB3BEE" w14:textId="77777777">
        <w:tc>
          <w:tcPr>
            <w:tcW w:w="10456" w:type="dxa"/>
            <w:hideMark/>
          </w:tcPr>
          <w:p w14:paraId="0AB5FE3D" w14:textId="77777777" w:rsidR="00445076" w:rsidRPr="00751473" w:rsidRDefault="00445076">
            <w:pPr>
              <w:pStyle w:val="afff8"/>
            </w:pPr>
            <w:r w:rsidRPr="00751473">
              <w:rPr>
                <w:rFonts w:hint="eastAsia"/>
              </w:rPr>
              <w:t>ワンポイントアドバイス</w:t>
            </w:r>
          </w:p>
          <w:p w14:paraId="02E71207" w14:textId="77777777" w:rsidR="00445076" w:rsidRPr="00751473" w:rsidRDefault="00445076">
            <w:pPr>
              <w:pStyle w:val="afff6"/>
            </w:pPr>
            <w:r w:rsidRPr="00751473">
              <w:rPr>
                <w:rFonts w:hint="eastAsia"/>
              </w:rPr>
              <w:t>セキュリティインシデントへの対応を実行するために役割および責任を決定し、関連する関係者に効果的に伝達することが大切です。</w:t>
            </w:r>
          </w:p>
        </w:tc>
      </w:tr>
    </w:tbl>
    <w:p w14:paraId="45270BCE" w14:textId="77777777" w:rsidR="00445076" w:rsidRDefault="00445076"/>
    <w:p w14:paraId="05FCAF70" w14:textId="77777777" w:rsidR="00445076" w:rsidRPr="00751473" w:rsidRDefault="00445076">
      <w:pPr>
        <w:pStyle w:val="aff4"/>
      </w:pPr>
      <w:r>
        <w:rPr>
          <w:rFonts w:hint="eastAsia"/>
        </w:rPr>
        <w:t>【</w:t>
      </w:r>
      <w:r w:rsidRPr="004E11E5">
        <w:rPr>
          <w:rFonts w:hint="eastAsia"/>
        </w:rPr>
        <w:t xml:space="preserve">5.25 </w:t>
      </w:r>
      <w:bookmarkStart w:id="1095" w:name="■情報セキュリティ事象15ー2ー5"/>
      <w:r w:rsidRPr="004E11E5">
        <w:rPr>
          <w:rFonts w:hint="eastAsia"/>
        </w:rPr>
        <w:t>情報セキュリティ事象</w:t>
      </w:r>
      <w:bookmarkEnd w:id="1095"/>
      <w:r w:rsidRPr="004E11E5">
        <w:rPr>
          <w:rFonts w:hint="eastAsia"/>
        </w:rPr>
        <w:t>の評価及び決定</w:t>
      </w:r>
      <w:r>
        <w:rPr>
          <w:rFonts w:hint="eastAsia"/>
        </w:rPr>
        <w:t>】</w:t>
      </w:r>
    </w:p>
    <w:tbl>
      <w:tblPr>
        <w:tblStyle w:val="aa"/>
        <w:tblW w:w="0" w:type="auto"/>
        <w:tblLook w:val="04A0" w:firstRow="1" w:lastRow="0" w:firstColumn="1" w:lastColumn="0" w:noHBand="0" w:noVBand="1"/>
      </w:tblPr>
      <w:tblGrid>
        <w:gridCol w:w="10456"/>
      </w:tblGrid>
      <w:tr w:rsidR="00445076" w:rsidRPr="004E11E5" w14:paraId="25ACFCBC" w14:textId="77777777">
        <w:trPr>
          <w:trHeight w:val="370"/>
        </w:trPr>
        <w:tc>
          <w:tcPr>
            <w:tcW w:w="10456" w:type="dxa"/>
            <w:shd w:val="clear" w:color="auto" w:fill="215E99" w:themeFill="text2" w:themeFillTint="BF"/>
            <w:hideMark/>
          </w:tcPr>
          <w:p w14:paraId="49E307BF" w14:textId="77777777" w:rsidR="00445076" w:rsidRPr="004E11E5" w:rsidRDefault="00445076">
            <w:pPr>
              <w:pStyle w:val="aff0"/>
            </w:pPr>
            <w:r w:rsidRPr="004E11E5">
              <w:rPr>
                <w:rFonts w:hint="eastAsia"/>
              </w:rPr>
              <w:t>実施手順（例）</w:t>
            </w:r>
          </w:p>
        </w:tc>
      </w:tr>
      <w:tr w:rsidR="00445076" w:rsidRPr="004E11E5" w14:paraId="0D63BDF3" w14:textId="77777777">
        <w:trPr>
          <w:trHeight w:val="303"/>
        </w:trPr>
        <w:tc>
          <w:tcPr>
            <w:tcW w:w="10456" w:type="dxa"/>
            <w:hideMark/>
          </w:tcPr>
          <w:p w14:paraId="786883AC" w14:textId="77777777" w:rsidR="00445076" w:rsidRPr="004E11E5" w:rsidRDefault="00445076">
            <w:pPr>
              <w:pStyle w:val="afff6"/>
            </w:pPr>
            <w:r w:rsidRPr="004E11E5">
              <w:rPr>
                <w:rFonts w:hint="eastAsia"/>
              </w:rPr>
              <w:t>セキュリティの弱点、脅威に気付いた場合もしくは疑いを持った場合は、情報セキュリティ委員会に報告する。この際、自己で解決することよりも報告を優先させる。</w:t>
            </w:r>
          </w:p>
          <w:p w14:paraId="5C905358" w14:textId="0C0C90BB" w:rsidR="00445076" w:rsidRDefault="007E354B">
            <w:pPr>
              <w:pStyle w:val="afff6"/>
            </w:pPr>
            <w:hyperlink w:anchor="■情報セキュリティ事象" w:history="1">
              <w:r w:rsidR="00445076" w:rsidRPr="00F74609">
                <w:rPr>
                  <w:rStyle w:val="a7"/>
                  <w:rFonts w:hint="eastAsia"/>
                </w:rPr>
                <w:t>情報セキュリティ事象</w:t>
              </w:r>
            </w:hyperlink>
            <w:r w:rsidR="00445076" w:rsidRPr="004E11E5">
              <w:rPr>
                <w:rFonts w:hint="eastAsia"/>
              </w:rPr>
              <w:t>の評価は、以下の表に従い、部門管理者（情報セキュリティ委員会メンバー）が行う。</w:t>
            </w:r>
          </w:p>
          <w:p w14:paraId="27DA4C88" w14:textId="77777777" w:rsidR="00445076" w:rsidRDefault="00445076">
            <w:pPr>
              <w:pStyle w:val="afff6"/>
            </w:pPr>
            <w:r w:rsidRPr="004E11E5">
              <w:rPr>
                <w:rFonts w:hint="eastAsia"/>
              </w:rPr>
              <w:t>・大、中の項目に該当する情報セキュリティ事象は、セキュリティインシデントとして分類する。</w:t>
            </w:r>
          </w:p>
          <w:p w14:paraId="7CB6D704" w14:textId="77777777" w:rsidR="00445076" w:rsidRPr="004E11E5" w:rsidRDefault="00445076">
            <w:pPr>
              <w:pStyle w:val="afff6"/>
            </w:pPr>
            <w:r w:rsidRPr="004E11E5">
              <w:rPr>
                <w:rFonts w:hint="eastAsia"/>
              </w:rPr>
              <w:t>・項目の大、中、小の順に優先順位を付ける。</w:t>
            </w:r>
          </w:p>
        </w:tc>
      </w:tr>
      <w:tr w:rsidR="00445076" w:rsidRPr="004E11E5" w14:paraId="4BF845EA" w14:textId="77777777">
        <w:tc>
          <w:tcPr>
            <w:tcW w:w="10456" w:type="dxa"/>
            <w:hideMark/>
          </w:tcPr>
          <w:p w14:paraId="467AD2BE" w14:textId="77777777" w:rsidR="00445076" w:rsidRPr="004E11E5" w:rsidRDefault="00445076">
            <w:pPr>
              <w:pStyle w:val="afff8"/>
            </w:pPr>
            <w:r w:rsidRPr="004E11E5">
              <w:rPr>
                <w:rFonts w:hint="eastAsia"/>
              </w:rPr>
              <w:t>ワンポイントアドバイス</w:t>
            </w:r>
          </w:p>
          <w:p w14:paraId="70F39717" w14:textId="77777777" w:rsidR="00445076" w:rsidRPr="004E11E5" w:rsidRDefault="00445076">
            <w:pPr>
              <w:pStyle w:val="afff6"/>
            </w:pPr>
            <w:r w:rsidRPr="004E11E5">
              <w:rPr>
                <w:rFonts w:hint="eastAsia"/>
              </w:rPr>
              <w:t>情報セキュリティ事象をセキュリティインシデントに分類する基準を明確に定めることが大切</w:t>
            </w:r>
            <w:r>
              <w:rPr>
                <w:rFonts w:hint="eastAsia"/>
              </w:rPr>
              <w:t>です。</w:t>
            </w:r>
          </w:p>
        </w:tc>
      </w:tr>
    </w:tbl>
    <w:p w14:paraId="0E9F05E4" w14:textId="77777777" w:rsidR="00445076" w:rsidRDefault="00445076">
      <w:pPr>
        <w:pStyle w:val="aff4"/>
      </w:pPr>
      <w:r>
        <w:rPr>
          <w:rFonts w:hint="eastAsia"/>
        </w:rPr>
        <w:t>優先順位</w:t>
      </w:r>
    </w:p>
    <w:tbl>
      <w:tblPr>
        <w:tblStyle w:val="aa"/>
        <w:tblW w:w="10485" w:type="dxa"/>
        <w:tblLook w:val="04A0" w:firstRow="1" w:lastRow="0" w:firstColumn="1" w:lastColumn="0" w:noHBand="0" w:noVBand="1"/>
      </w:tblPr>
      <w:tblGrid>
        <w:gridCol w:w="1859"/>
        <w:gridCol w:w="2693"/>
        <w:gridCol w:w="1985"/>
        <w:gridCol w:w="3948"/>
      </w:tblGrid>
      <w:tr w:rsidR="00445076" w:rsidRPr="00EC613F" w14:paraId="53837E5D" w14:textId="77777777">
        <w:trPr>
          <w:trHeight w:val="252"/>
        </w:trPr>
        <w:tc>
          <w:tcPr>
            <w:tcW w:w="1859" w:type="dxa"/>
            <w:hideMark/>
          </w:tcPr>
          <w:p w14:paraId="05B1B42E" w14:textId="77777777" w:rsidR="00445076" w:rsidRPr="00EC613F" w:rsidRDefault="00445076">
            <w:pPr>
              <w:pStyle w:val="afff8"/>
            </w:pPr>
            <w:r w:rsidRPr="00EC613F">
              <w:rPr>
                <w:rFonts w:hint="eastAsia"/>
              </w:rPr>
              <w:t>項目</w:t>
            </w:r>
          </w:p>
        </w:tc>
        <w:tc>
          <w:tcPr>
            <w:tcW w:w="2693" w:type="dxa"/>
            <w:hideMark/>
          </w:tcPr>
          <w:p w14:paraId="0D59EC9B" w14:textId="77777777" w:rsidR="00445076" w:rsidRPr="00EC613F" w:rsidRDefault="00445076">
            <w:pPr>
              <w:pStyle w:val="afff8"/>
            </w:pPr>
            <w:r w:rsidRPr="00EC613F">
              <w:rPr>
                <w:rFonts w:hint="eastAsia"/>
              </w:rPr>
              <w:t>小</w:t>
            </w:r>
          </w:p>
        </w:tc>
        <w:tc>
          <w:tcPr>
            <w:tcW w:w="1985" w:type="dxa"/>
            <w:hideMark/>
          </w:tcPr>
          <w:p w14:paraId="4DD6AA02" w14:textId="77777777" w:rsidR="00445076" w:rsidRPr="00EC613F" w:rsidRDefault="00445076">
            <w:pPr>
              <w:pStyle w:val="afff8"/>
            </w:pPr>
            <w:r w:rsidRPr="00EC613F">
              <w:rPr>
                <w:rFonts w:hint="eastAsia"/>
              </w:rPr>
              <w:t>中</w:t>
            </w:r>
          </w:p>
        </w:tc>
        <w:tc>
          <w:tcPr>
            <w:tcW w:w="3948" w:type="dxa"/>
            <w:hideMark/>
          </w:tcPr>
          <w:p w14:paraId="3F44F54E" w14:textId="77777777" w:rsidR="00445076" w:rsidRPr="00EC613F" w:rsidRDefault="00445076">
            <w:pPr>
              <w:pStyle w:val="afff8"/>
            </w:pPr>
            <w:r w:rsidRPr="00EC613F">
              <w:rPr>
                <w:rFonts w:hint="eastAsia"/>
              </w:rPr>
              <w:t>大</w:t>
            </w:r>
          </w:p>
        </w:tc>
      </w:tr>
      <w:tr w:rsidR="00445076" w:rsidRPr="00EC613F" w14:paraId="4E2CFC72" w14:textId="77777777">
        <w:trPr>
          <w:trHeight w:val="252"/>
        </w:trPr>
        <w:tc>
          <w:tcPr>
            <w:tcW w:w="1859" w:type="dxa"/>
            <w:hideMark/>
          </w:tcPr>
          <w:p w14:paraId="76938522" w14:textId="77777777" w:rsidR="00445076" w:rsidRPr="00EC613F" w:rsidRDefault="00445076">
            <w:pPr>
              <w:pStyle w:val="afff6"/>
            </w:pPr>
            <w:r w:rsidRPr="00EC613F">
              <w:rPr>
                <w:rFonts w:hint="eastAsia"/>
              </w:rPr>
              <w:t>分類</w:t>
            </w:r>
          </w:p>
        </w:tc>
        <w:tc>
          <w:tcPr>
            <w:tcW w:w="2693" w:type="dxa"/>
            <w:hideMark/>
          </w:tcPr>
          <w:p w14:paraId="146750E8" w14:textId="77777777" w:rsidR="00445076" w:rsidRPr="00EC613F" w:rsidRDefault="00445076">
            <w:pPr>
              <w:pStyle w:val="afff6"/>
            </w:pPr>
            <w:r w:rsidRPr="00EC613F">
              <w:rPr>
                <w:rFonts w:hint="eastAsia"/>
              </w:rPr>
              <w:t>ヒヤリハット・事象</w:t>
            </w:r>
          </w:p>
        </w:tc>
        <w:tc>
          <w:tcPr>
            <w:tcW w:w="1985" w:type="dxa"/>
            <w:hideMark/>
          </w:tcPr>
          <w:p w14:paraId="5A9788F4" w14:textId="77777777" w:rsidR="00445076" w:rsidRPr="00EC613F" w:rsidRDefault="00445076">
            <w:pPr>
              <w:pStyle w:val="afff6"/>
            </w:pPr>
            <w:r w:rsidRPr="00EC613F">
              <w:rPr>
                <w:rFonts w:hint="eastAsia"/>
              </w:rPr>
              <w:t>インシデント</w:t>
            </w:r>
          </w:p>
        </w:tc>
        <w:tc>
          <w:tcPr>
            <w:tcW w:w="3948" w:type="dxa"/>
            <w:hideMark/>
          </w:tcPr>
          <w:p w14:paraId="026DED15" w14:textId="77777777" w:rsidR="00445076" w:rsidRPr="00EC613F" w:rsidRDefault="00445076">
            <w:pPr>
              <w:pStyle w:val="afff6"/>
            </w:pPr>
            <w:r w:rsidRPr="00EC613F">
              <w:rPr>
                <w:rFonts w:hint="eastAsia"/>
              </w:rPr>
              <w:t>インシデント</w:t>
            </w:r>
          </w:p>
        </w:tc>
      </w:tr>
      <w:tr w:rsidR="00445076" w:rsidRPr="00EC613F" w14:paraId="6CBEB4A0" w14:textId="77777777">
        <w:trPr>
          <w:trHeight w:val="829"/>
        </w:trPr>
        <w:tc>
          <w:tcPr>
            <w:tcW w:w="1859" w:type="dxa"/>
            <w:hideMark/>
          </w:tcPr>
          <w:p w14:paraId="2EDD75A3" w14:textId="77777777" w:rsidR="00445076" w:rsidRPr="00EC613F" w:rsidRDefault="00445076">
            <w:pPr>
              <w:pStyle w:val="afff6"/>
            </w:pPr>
            <w:r w:rsidRPr="00EC613F">
              <w:rPr>
                <w:rFonts w:hint="eastAsia"/>
              </w:rPr>
              <w:t>最終的に被害が及ぶ範囲</w:t>
            </w:r>
          </w:p>
        </w:tc>
        <w:tc>
          <w:tcPr>
            <w:tcW w:w="2693" w:type="dxa"/>
            <w:hideMark/>
          </w:tcPr>
          <w:p w14:paraId="00F6BEFE" w14:textId="77777777" w:rsidR="00445076" w:rsidRPr="00EC613F" w:rsidRDefault="00445076">
            <w:pPr>
              <w:pStyle w:val="afff6"/>
            </w:pPr>
            <w:r w:rsidRPr="00EC613F">
              <w:rPr>
                <w:rFonts w:hint="eastAsia"/>
              </w:rPr>
              <w:t>現状、事件・事故の発生には及ばない。</w:t>
            </w:r>
          </w:p>
          <w:p w14:paraId="1509C269" w14:textId="77777777" w:rsidR="00445076" w:rsidRPr="00EC613F" w:rsidRDefault="00445076">
            <w:pPr>
              <w:pStyle w:val="afff6"/>
            </w:pPr>
            <w:r w:rsidRPr="00EC613F">
              <w:rPr>
                <w:rFonts w:hint="eastAsia"/>
              </w:rPr>
              <w:t>（将来、被害が発生する可能性がある。）</w:t>
            </w:r>
          </w:p>
        </w:tc>
        <w:tc>
          <w:tcPr>
            <w:tcW w:w="1985" w:type="dxa"/>
            <w:hideMark/>
          </w:tcPr>
          <w:p w14:paraId="3273E919" w14:textId="77777777" w:rsidR="00445076" w:rsidRPr="00EC613F" w:rsidRDefault="00445076">
            <w:pPr>
              <w:pStyle w:val="afff6"/>
            </w:pPr>
            <w:r w:rsidRPr="00EC613F">
              <w:rPr>
                <w:rFonts w:hint="eastAsia"/>
              </w:rPr>
              <w:t>社員または社内</w:t>
            </w:r>
          </w:p>
        </w:tc>
        <w:tc>
          <w:tcPr>
            <w:tcW w:w="3948" w:type="dxa"/>
            <w:hideMark/>
          </w:tcPr>
          <w:p w14:paraId="23C236D8" w14:textId="77777777" w:rsidR="00445076" w:rsidRPr="00EC613F" w:rsidRDefault="00445076">
            <w:pPr>
              <w:pStyle w:val="afff6"/>
            </w:pPr>
            <w:r w:rsidRPr="00EC613F">
              <w:rPr>
                <w:rFonts w:hint="eastAsia"/>
              </w:rPr>
              <w:t>顧客・取引先</w:t>
            </w:r>
          </w:p>
        </w:tc>
      </w:tr>
      <w:tr w:rsidR="00445076" w:rsidRPr="00EC613F" w14:paraId="62BA8DF5" w14:textId="77777777">
        <w:trPr>
          <w:trHeight w:val="829"/>
        </w:trPr>
        <w:tc>
          <w:tcPr>
            <w:tcW w:w="1859" w:type="dxa"/>
            <w:hideMark/>
          </w:tcPr>
          <w:p w14:paraId="6B245080" w14:textId="77777777" w:rsidR="00445076" w:rsidRPr="00EC613F" w:rsidRDefault="00445076">
            <w:pPr>
              <w:pStyle w:val="afff6"/>
            </w:pPr>
            <w:r w:rsidRPr="00EC613F">
              <w:rPr>
                <w:rFonts w:hint="eastAsia"/>
              </w:rPr>
              <w:t>連絡先</w:t>
            </w:r>
          </w:p>
        </w:tc>
        <w:tc>
          <w:tcPr>
            <w:tcW w:w="2693" w:type="dxa"/>
            <w:hideMark/>
          </w:tcPr>
          <w:p w14:paraId="6B313628" w14:textId="77777777" w:rsidR="00445076" w:rsidRPr="00EC613F" w:rsidRDefault="00445076">
            <w:pPr>
              <w:pStyle w:val="afff6"/>
            </w:pPr>
            <w:r w:rsidRPr="00EC613F">
              <w:rPr>
                <w:rFonts w:hint="eastAsia"/>
              </w:rPr>
              <w:t>情報セキュリティ委員長</w:t>
            </w:r>
          </w:p>
        </w:tc>
        <w:tc>
          <w:tcPr>
            <w:tcW w:w="1985" w:type="dxa"/>
            <w:hideMark/>
          </w:tcPr>
          <w:p w14:paraId="59F79FE1" w14:textId="77777777" w:rsidR="00445076" w:rsidRPr="00EC613F" w:rsidRDefault="00445076">
            <w:pPr>
              <w:pStyle w:val="afff6"/>
            </w:pPr>
            <w:r w:rsidRPr="00EC613F">
              <w:rPr>
                <w:rFonts w:hint="eastAsia"/>
              </w:rPr>
              <w:t>情報セキュリティ委員長</w:t>
            </w:r>
          </w:p>
        </w:tc>
        <w:tc>
          <w:tcPr>
            <w:tcW w:w="3948" w:type="dxa"/>
            <w:hideMark/>
          </w:tcPr>
          <w:p w14:paraId="0BBD649E" w14:textId="77777777" w:rsidR="00445076" w:rsidRPr="00EC613F" w:rsidRDefault="00445076">
            <w:pPr>
              <w:pStyle w:val="afff6"/>
            </w:pPr>
            <w:r w:rsidRPr="00EC613F">
              <w:rPr>
                <w:rFonts w:hint="eastAsia"/>
              </w:rPr>
              <w:t>情報セキュリティ委員長</w:t>
            </w:r>
          </w:p>
          <w:p w14:paraId="7BC9A7C2" w14:textId="77777777" w:rsidR="00445076" w:rsidRPr="00EC613F" w:rsidRDefault="00445076">
            <w:pPr>
              <w:pStyle w:val="afff6"/>
            </w:pPr>
            <w:r w:rsidRPr="00EC613F">
              <w:rPr>
                <w:rFonts w:hint="eastAsia"/>
              </w:rPr>
              <w:t>トップマネジメント（経営層）</w:t>
            </w:r>
          </w:p>
          <w:p w14:paraId="0235BDAF" w14:textId="77777777" w:rsidR="00445076" w:rsidRPr="00EC613F" w:rsidRDefault="00445076">
            <w:pPr>
              <w:pStyle w:val="afff6"/>
            </w:pPr>
            <w:r w:rsidRPr="00EC613F">
              <w:rPr>
                <w:rFonts w:hint="eastAsia"/>
              </w:rPr>
              <w:t>外部関係者</w:t>
            </w:r>
          </w:p>
        </w:tc>
      </w:tr>
    </w:tbl>
    <w:p w14:paraId="29E4D05E" w14:textId="77777777" w:rsidR="00445076" w:rsidRDefault="00445076">
      <w:pPr>
        <w:ind w:firstLineChars="0" w:firstLine="0"/>
      </w:pPr>
    </w:p>
    <w:p w14:paraId="4A1A60E4" w14:textId="77777777" w:rsidR="00445076" w:rsidRDefault="00445076">
      <w:pPr>
        <w:pStyle w:val="aff4"/>
      </w:pPr>
      <w:r>
        <w:rPr>
          <w:rFonts w:hint="eastAsia"/>
        </w:rPr>
        <w:t>【</w:t>
      </w:r>
      <w:r w:rsidRPr="00826D2D">
        <w:rPr>
          <w:rFonts w:hint="eastAsia"/>
        </w:rPr>
        <w:t>5.26 情報セキュリティインシデントへの対応</w:t>
      </w:r>
      <w:r>
        <w:rPr>
          <w:rFonts w:hint="eastAsia"/>
        </w:rPr>
        <w:t>】</w:t>
      </w:r>
    </w:p>
    <w:tbl>
      <w:tblPr>
        <w:tblStyle w:val="aa"/>
        <w:tblW w:w="0" w:type="auto"/>
        <w:tblLook w:val="04A0" w:firstRow="1" w:lastRow="0" w:firstColumn="1" w:lastColumn="0" w:noHBand="0" w:noVBand="1"/>
      </w:tblPr>
      <w:tblGrid>
        <w:gridCol w:w="456"/>
        <w:gridCol w:w="2516"/>
        <w:gridCol w:w="3402"/>
        <w:gridCol w:w="4082"/>
      </w:tblGrid>
      <w:tr w:rsidR="00445076" w:rsidRPr="00826D2D" w14:paraId="3FBE2AE5" w14:textId="77777777">
        <w:trPr>
          <w:trHeight w:val="384"/>
        </w:trPr>
        <w:tc>
          <w:tcPr>
            <w:tcW w:w="10456" w:type="dxa"/>
            <w:gridSpan w:val="4"/>
            <w:shd w:val="clear" w:color="auto" w:fill="215E99" w:themeFill="text2" w:themeFillTint="BF"/>
            <w:hideMark/>
          </w:tcPr>
          <w:p w14:paraId="7103F440" w14:textId="77777777" w:rsidR="00445076" w:rsidRPr="00826D2D" w:rsidRDefault="00445076">
            <w:pPr>
              <w:pStyle w:val="aff0"/>
            </w:pPr>
            <w:r w:rsidRPr="00826D2D">
              <w:rPr>
                <w:rFonts w:hint="eastAsia"/>
              </w:rPr>
              <w:t>実施手順（例）</w:t>
            </w:r>
          </w:p>
        </w:tc>
      </w:tr>
      <w:tr w:rsidR="00445076" w:rsidRPr="00826D2D" w14:paraId="279E9BFD" w14:textId="77777777">
        <w:trPr>
          <w:trHeight w:val="558"/>
        </w:trPr>
        <w:tc>
          <w:tcPr>
            <w:tcW w:w="10456" w:type="dxa"/>
            <w:gridSpan w:val="4"/>
            <w:hideMark/>
          </w:tcPr>
          <w:p w14:paraId="7D805F8A" w14:textId="77777777" w:rsidR="00445076" w:rsidRDefault="00445076">
            <w:pPr>
              <w:pStyle w:val="afff6"/>
            </w:pPr>
            <w:r w:rsidRPr="00826D2D">
              <w:rPr>
                <w:rFonts w:hint="eastAsia"/>
              </w:rPr>
              <w:t>セキュリティインシデントへの対応手順は以下の表に従う。</w:t>
            </w:r>
          </w:p>
          <w:p w14:paraId="40DE34DB" w14:textId="77777777" w:rsidR="00445076" w:rsidRPr="00826D2D" w:rsidRDefault="00445076"/>
        </w:tc>
      </w:tr>
      <w:tr w:rsidR="00445076" w:rsidRPr="00826D2D" w14:paraId="5CE586B7" w14:textId="77777777">
        <w:trPr>
          <w:trHeight w:val="183"/>
        </w:trPr>
        <w:tc>
          <w:tcPr>
            <w:tcW w:w="456" w:type="dxa"/>
            <w:vMerge w:val="restart"/>
            <w:shd w:val="clear" w:color="auto" w:fill="215E99" w:themeFill="text2" w:themeFillTint="BF"/>
          </w:tcPr>
          <w:p w14:paraId="0AD2F801" w14:textId="77777777" w:rsidR="00445076" w:rsidRPr="00826D2D" w:rsidRDefault="00445076">
            <w:pPr>
              <w:pStyle w:val="aff0"/>
            </w:pPr>
            <w:r w:rsidRPr="00826D2D">
              <w:rPr>
                <w:rFonts w:hint="eastAsia"/>
              </w:rPr>
              <w:t>セキュリティインシデントへの対応手順</w:t>
            </w:r>
          </w:p>
        </w:tc>
        <w:tc>
          <w:tcPr>
            <w:tcW w:w="2516" w:type="dxa"/>
          </w:tcPr>
          <w:p w14:paraId="5A80EF97" w14:textId="77777777" w:rsidR="00445076" w:rsidRPr="00C111EF" w:rsidRDefault="00445076">
            <w:pPr>
              <w:pStyle w:val="afff8"/>
            </w:pPr>
            <w:r>
              <w:rPr>
                <w:rFonts w:hint="eastAsia"/>
              </w:rPr>
              <w:t>影響度</w:t>
            </w:r>
          </w:p>
        </w:tc>
        <w:tc>
          <w:tcPr>
            <w:tcW w:w="3402" w:type="dxa"/>
          </w:tcPr>
          <w:p w14:paraId="1F745AA9" w14:textId="77777777" w:rsidR="00445076" w:rsidRPr="00826D2D" w:rsidRDefault="00445076">
            <w:pPr>
              <w:pStyle w:val="afff8"/>
            </w:pPr>
            <w:r>
              <w:rPr>
                <w:rFonts w:hint="eastAsia"/>
              </w:rPr>
              <w:t>小</w:t>
            </w:r>
          </w:p>
        </w:tc>
        <w:tc>
          <w:tcPr>
            <w:tcW w:w="4082" w:type="dxa"/>
          </w:tcPr>
          <w:p w14:paraId="4DC6C0F6" w14:textId="77777777" w:rsidR="00445076" w:rsidRPr="00826D2D" w:rsidRDefault="00445076">
            <w:pPr>
              <w:pStyle w:val="afff8"/>
            </w:pPr>
            <w:r>
              <w:rPr>
                <w:rFonts w:hint="eastAsia"/>
              </w:rPr>
              <w:t>中・大</w:t>
            </w:r>
          </w:p>
        </w:tc>
      </w:tr>
      <w:tr w:rsidR="00445076" w:rsidRPr="00826D2D" w14:paraId="11B922D7" w14:textId="77777777">
        <w:trPr>
          <w:trHeight w:val="191"/>
        </w:trPr>
        <w:tc>
          <w:tcPr>
            <w:tcW w:w="456" w:type="dxa"/>
            <w:vMerge/>
            <w:shd w:val="clear" w:color="auto" w:fill="215E99" w:themeFill="text2" w:themeFillTint="BF"/>
          </w:tcPr>
          <w:p w14:paraId="6C6E0327" w14:textId="77777777" w:rsidR="00445076" w:rsidRPr="00826D2D" w:rsidRDefault="00445076"/>
        </w:tc>
        <w:tc>
          <w:tcPr>
            <w:tcW w:w="2516" w:type="dxa"/>
          </w:tcPr>
          <w:p w14:paraId="537BE5DB" w14:textId="77777777" w:rsidR="00445076" w:rsidRPr="00826D2D" w:rsidRDefault="00445076">
            <w:pPr>
              <w:pStyle w:val="afff6"/>
            </w:pPr>
            <w:r>
              <w:rPr>
                <w:rFonts w:hint="eastAsia"/>
              </w:rPr>
              <w:t>ウイルス感染時</w:t>
            </w:r>
          </w:p>
        </w:tc>
        <w:tc>
          <w:tcPr>
            <w:tcW w:w="3402" w:type="dxa"/>
          </w:tcPr>
          <w:p w14:paraId="532DD19B" w14:textId="77777777" w:rsidR="00445076" w:rsidRDefault="00445076" w:rsidP="00892C01">
            <w:pPr>
              <w:pStyle w:val="afff6"/>
              <w:numPr>
                <w:ilvl w:val="0"/>
                <w:numId w:val="824"/>
              </w:numPr>
              <w:tabs>
                <w:tab w:val="clear" w:pos="1830"/>
                <w:tab w:val="left" w:pos="455"/>
              </w:tabs>
            </w:pPr>
            <w:r w:rsidRPr="006019B3">
              <w:rPr>
                <w:rFonts w:hint="eastAsia"/>
              </w:rPr>
              <w:t>感染した</w:t>
            </w:r>
            <w:r w:rsidRPr="006019B3">
              <w:t>PCを、組織内のネットワークから切り離す。</w:t>
            </w:r>
          </w:p>
          <w:p w14:paraId="1FCF195A" w14:textId="77777777" w:rsidR="00445076" w:rsidRPr="00826D2D" w:rsidRDefault="00445076" w:rsidP="00892C01">
            <w:pPr>
              <w:pStyle w:val="afff6"/>
              <w:numPr>
                <w:ilvl w:val="0"/>
                <w:numId w:val="824"/>
              </w:numPr>
              <w:tabs>
                <w:tab w:val="clear" w:pos="1830"/>
                <w:tab w:val="left" w:pos="455"/>
              </w:tabs>
            </w:pPr>
            <w:r w:rsidRPr="006019B3">
              <w:rPr>
                <w:rFonts w:hint="eastAsia"/>
              </w:rPr>
              <w:t>発生する可能性がある被害をシステム担当者に報告する。</w:t>
            </w:r>
          </w:p>
        </w:tc>
        <w:tc>
          <w:tcPr>
            <w:tcW w:w="4082" w:type="dxa"/>
          </w:tcPr>
          <w:p w14:paraId="670C56B4" w14:textId="77777777" w:rsidR="00445076" w:rsidRDefault="00445076" w:rsidP="00892C01">
            <w:pPr>
              <w:pStyle w:val="afff6"/>
              <w:numPr>
                <w:ilvl w:val="0"/>
                <w:numId w:val="824"/>
              </w:numPr>
              <w:tabs>
                <w:tab w:val="clear" w:pos="1830"/>
                <w:tab w:val="left" w:pos="455"/>
              </w:tabs>
            </w:pPr>
            <w:r w:rsidRPr="00E94788">
              <w:rPr>
                <w:rFonts w:hint="eastAsia"/>
              </w:rPr>
              <w:t>感染した</w:t>
            </w:r>
            <w:r w:rsidRPr="00E94788">
              <w:t>PCを、組織内のネットワークから切り離す。</w:t>
            </w:r>
          </w:p>
          <w:p w14:paraId="5F671C64" w14:textId="77777777" w:rsidR="00445076" w:rsidRPr="00826D2D" w:rsidRDefault="00445076" w:rsidP="00892C01">
            <w:pPr>
              <w:pStyle w:val="afff6"/>
              <w:numPr>
                <w:ilvl w:val="0"/>
                <w:numId w:val="824"/>
              </w:numPr>
              <w:tabs>
                <w:tab w:val="clear" w:pos="1830"/>
                <w:tab w:val="left" w:pos="455"/>
              </w:tabs>
            </w:pPr>
            <w:r w:rsidRPr="00E94788">
              <w:rPr>
                <w:rFonts w:hint="eastAsia"/>
              </w:rPr>
              <w:t>発見した事実をできるだけ速やかに情報システム管理者に連絡する。</w:t>
            </w:r>
          </w:p>
        </w:tc>
      </w:tr>
      <w:tr w:rsidR="00445076" w:rsidRPr="00826D2D" w14:paraId="59C78507" w14:textId="77777777">
        <w:trPr>
          <w:trHeight w:val="164"/>
        </w:trPr>
        <w:tc>
          <w:tcPr>
            <w:tcW w:w="456" w:type="dxa"/>
            <w:vMerge/>
            <w:shd w:val="clear" w:color="auto" w:fill="215E99" w:themeFill="text2" w:themeFillTint="BF"/>
          </w:tcPr>
          <w:p w14:paraId="067A44E9" w14:textId="77777777" w:rsidR="00445076" w:rsidRPr="00826D2D" w:rsidRDefault="00445076"/>
        </w:tc>
        <w:bookmarkStart w:id="1096" w:name="■不正アクセス15ー2ー5"/>
        <w:tc>
          <w:tcPr>
            <w:tcW w:w="2516" w:type="dxa"/>
          </w:tcPr>
          <w:p w14:paraId="1BB257F8" w14:textId="20949389" w:rsidR="00445076" w:rsidRPr="00826D2D" w:rsidRDefault="0094147E">
            <w:pPr>
              <w:pStyle w:val="afff6"/>
            </w:pPr>
            <w:r>
              <w:fldChar w:fldCharType="begin"/>
            </w:r>
            <w:r>
              <w:rPr>
                <w:rFonts w:hint="eastAsia"/>
              </w:rPr>
              <w:instrText xml:space="preserve">HYPERLINK </w:instrText>
            </w:r>
            <w:r>
              <w:instrText xml:space="preserve"> \l "</w:instrText>
            </w:r>
            <w:r>
              <w:rPr>
                <w:rFonts w:hint="eastAsia"/>
              </w:rPr>
              <w:instrText>■不正アクセス</w:instrText>
            </w:r>
            <w:r>
              <w:instrText>"</w:instrText>
            </w:r>
            <w:r>
              <w:fldChar w:fldCharType="separate"/>
            </w:r>
            <w:r w:rsidR="00445076" w:rsidRPr="0094147E">
              <w:rPr>
                <w:rStyle w:val="a7"/>
                <w:rFonts w:hint="eastAsia"/>
              </w:rPr>
              <w:t>不正アクセス</w:t>
            </w:r>
            <w:bookmarkEnd w:id="1096"/>
            <w:r>
              <w:fldChar w:fldCharType="end"/>
            </w:r>
            <w:r w:rsidR="00445076">
              <w:rPr>
                <w:rFonts w:hint="eastAsia"/>
              </w:rPr>
              <w:t>発生時</w:t>
            </w:r>
          </w:p>
        </w:tc>
        <w:tc>
          <w:tcPr>
            <w:tcW w:w="3402" w:type="dxa"/>
          </w:tcPr>
          <w:p w14:paraId="23E576D9" w14:textId="77777777" w:rsidR="00445076" w:rsidRDefault="00445076" w:rsidP="00892C01">
            <w:pPr>
              <w:pStyle w:val="afff6"/>
              <w:numPr>
                <w:ilvl w:val="0"/>
                <w:numId w:val="824"/>
              </w:numPr>
              <w:tabs>
                <w:tab w:val="clear" w:pos="1830"/>
                <w:tab w:val="left" w:pos="455"/>
              </w:tabs>
            </w:pPr>
            <w:r w:rsidRPr="006019B3">
              <w:rPr>
                <w:rFonts w:hint="eastAsia"/>
              </w:rPr>
              <w:t>ネットワークを遮断する。</w:t>
            </w:r>
          </w:p>
          <w:p w14:paraId="350D2DB0" w14:textId="77777777" w:rsidR="00445076" w:rsidRDefault="00445076" w:rsidP="00892C01">
            <w:pPr>
              <w:pStyle w:val="afff6"/>
              <w:numPr>
                <w:ilvl w:val="0"/>
                <w:numId w:val="824"/>
              </w:numPr>
              <w:tabs>
                <w:tab w:val="clear" w:pos="1830"/>
                <w:tab w:val="left" w:pos="455"/>
              </w:tabs>
            </w:pPr>
            <w:r w:rsidRPr="006019B3">
              <w:rPr>
                <w:rFonts w:hint="eastAsia"/>
              </w:rPr>
              <w:t>重要なデータを隔離する。</w:t>
            </w:r>
          </w:p>
          <w:p w14:paraId="559E7E05" w14:textId="77777777" w:rsidR="00445076" w:rsidRDefault="00445076" w:rsidP="00892C01">
            <w:pPr>
              <w:pStyle w:val="afff6"/>
              <w:numPr>
                <w:ilvl w:val="0"/>
                <w:numId w:val="824"/>
              </w:numPr>
              <w:tabs>
                <w:tab w:val="clear" w:pos="1830"/>
                <w:tab w:val="left" w:pos="455"/>
              </w:tabs>
            </w:pPr>
            <w:r w:rsidRPr="006019B3">
              <w:rPr>
                <w:rFonts w:hint="eastAsia"/>
              </w:rPr>
              <w:t>ログインできる場合は、早急にパスワードを変更する。</w:t>
            </w:r>
          </w:p>
          <w:p w14:paraId="3C5571CA" w14:textId="77777777" w:rsidR="00445076" w:rsidRPr="00826D2D" w:rsidRDefault="00445076" w:rsidP="00892C01">
            <w:pPr>
              <w:pStyle w:val="afff6"/>
              <w:numPr>
                <w:ilvl w:val="0"/>
                <w:numId w:val="824"/>
              </w:numPr>
              <w:tabs>
                <w:tab w:val="clear" w:pos="1830"/>
                <w:tab w:val="left" w:pos="455"/>
              </w:tabs>
            </w:pPr>
            <w:r w:rsidRPr="006019B3">
              <w:rPr>
                <w:rFonts w:hint="eastAsia"/>
              </w:rPr>
              <w:t>発生する可能性がある被害をシステム担当者に報告する。</w:t>
            </w:r>
          </w:p>
        </w:tc>
        <w:tc>
          <w:tcPr>
            <w:tcW w:w="4082" w:type="dxa"/>
          </w:tcPr>
          <w:p w14:paraId="34FB2268" w14:textId="77777777" w:rsidR="00445076" w:rsidRDefault="00445076" w:rsidP="00892C01">
            <w:pPr>
              <w:pStyle w:val="afff6"/>
              <w:numPr>
                <w:ilvl w:val="0"/>
                <w:numId w:val="824"/>
              </w:numPr>
              <w:tabs>
                <w:tab w:val="clear" w:pos="1830"/>
                <w:tab w:val="left" w:pos="455"/>
              </w:tabs>
            </w:pPr>
            <w:r w:rsidRPr="00E94788">
              <w:rPr>
                <w:rFonts w:hint="eastAsia"/>
              </w:rPr>
              <w:t>ネットワークを遮断する。</w:t>
            </w:r>
          </w:p>
          <w:p w14:paraId="2163C953" w14:textId="77777777" w:rsidR="00445076" w:rsidRDefault="00445076" w:rsidP="00892C01">
            <w:pPr>
              <w:pStyle w:val="afff6"/>
              <w:numPr>
                <w:ilvl w:val="0"/>
                <w:numId w:val="824"/>
              </w:numPr>
              <w:tabs>
                <w:tab w:val="clear" w:pos="1830"/>
                <w:tab w:val="left" w:pos="455"/>
              </w:tabs>
            </w:pPr>
            <w:r w:rsidRPr="00E94788">
              <w:rPr>
                <w:rFonts w:hint="eastAsia"/>
              </w:rPr>
              <w:t>重要なデータを隔離する。</w:t>
            </w:r>
          </w:p>
          <w:p w14:paraId="0C2F2AF4" w14:textId="77777777" w:rsidR="00445076" w:rsidRDefault="00445076" w:rsidP="00892C01">
            <w:pPr>
              <w:pStyle w:val="afff6"/>
              <w:numPr>
                <w:ilvl w:val="0"/>
                <w:numId w:val="824"/>
              </w:numPr>
              <w:tabs>
                <w:tab w:val="clear" w:pos="1830"/>
                <w:tab w:val="left" w:pos="455"/>
              </w:tabs>
            </w:pPr>
            <w:r w:rsidRPr="00E94788">
              <w:rPr>
                <w:rFonts w:hint="eastAsia"/>
              </w:rPr>
              <w:t>ログインできる場合は、早急にパスワードを変更する。</w:t>
            </w:r>
          </w:p>
          <w:p w14:paraId="088F9628" w14:textId="77777777" w:rsidR="00445076" w:rsidRDefault="00445076" w:rsidP="00892C01">
            <w:pPr>
              <w:pStyle w:val="afff6"/>
              <w:numPr>
                <w:ilvl w:val="0"/>
                <w:numId w:val="824"/>
              </w:numPr>
              <w:tabs>
                <w:tab w:val="clear" w:pos="1830"/>
                <w:tab w:val="left" w:pos="455"/>
              </w:tabs>
            </w:pPr>
            <w:r w:rsidRPr="00E94788">
              <w:rPr>
                <w:rFonts w:hint="eastAsia"/>
              </w:rPr>
              <w:t>システムやアプリケーションを停止する。</w:t>
            </w:r>
          </w:p>
          <w:p w14:paraId="078022E6" w14:textId="77777777" w:rsidR="00445076" w:rsidRPr="00826D2D" w:rsidRDefault="00445076" w:rsidP="00892C01">
            <w:pPr>
              <w:pStyle w:val="afff6"/>
              <w:numPr>
                <w:ilvl w:val="0"/>
                <w:numId w:val="824"/>
              </w:numPr>
              <w:tabs>
                <w:tab w:val="clear" w:pos="1830"/>
                <w:tab w:val="left" w:pos="455"/>
              </w:tabs>
            </w:pPr>
            <w:r w:rsidRPr="00E94788">
              <w:rPr>
                <w:rFonts w:hint="eastAsia"/>
              </w:rPr>
              <w:t>発見した事実をできるだけ速やかに情報システム管理者に連絡する。</w:t>
            </w:r>
          </w:p>
        </w:tc>
      </w:tr>
      <w:tr w:rsidR="00445076" w:rsidRPr="00826D2D" w14:paraId="7433FD7C" w14:textId="77777777">
        <w:trPr>
          <w:trHeight w:val="191"/>
        </w:trPr>
        <w:tc>
          <w:tcPr>
            <w:tcW w:w="456" w:type="dxa"/>
            <w:vMerge/>
            <w:shd w:val="clear" w:color="auto" w:fill="215E99" w:themeFill="text2" w:themeFillTint="BF"/>
          </w:tcPr>
          <w:p w14:paraId="56475594" w14:textId="77777777" w:rsidR="00445076" w:rsidRPr="00826D2D" w:rsidRDefault="00445076"/>
        </w:tc>
        <w:tc>
          <w:tcPr>
            <w:tcW w:w="2516" w:type="dxa"/>
          </w:tcPr>
          <w:p w14:paraId="09AAE829" w14:textId="77777777" w:rsidR="00445076" w:rsidRPr="00826D2D" w:rsidRDefault="00445076">
            <w:pPr>
              <w:pStyle w:val="afff6"/>
            </w:pPr>
            <w:r>
              <w:rPr>
                <w:rFonts w:hint="eastAsia"/>
              </w:rPr>
              <w:t>情報破壊発生時</w:t>
            </w:r>
          </w:p>
        </w:tc>
        <w:tc>
          <w:tcPr>
            <w:tcW w:w="3402" w:type="dxa"/>
          </w:tcPr>
          <w:p w14:paraId="7C9914C1" w14:textId="77777777" w:rsidR="00445076" w:rsidRPr="00826D2D" w:rsidRDefault="00445076" w:rsidP="00892C01">
            <w:pPr>
              <w:pStyle w:val="afff6"/>
              <w:numPr>
                <w:ilvl w:val="0"/>
                <w:numId w:val="824"/>
              </w:numPr>
              <w:tabs>
                <w:tab w:val="clear" w:pos="1830"/>
                <w:tab w:val="left" w:pos="455"/>
              </w:tabs>
            </w:pPr>
            <w:r w:rsidRPr="006019B3">
              <w:rPr>
                <w:rFonts w:hint="eastAsia"/>
              </w:rPr>
              <w:t>発見次第、発生する可能性がある被害を部門長に報告する。</w:t>
            </w:r>
          </w:p>
        </w:tc>
        <w:tc>
          <w:tcPr>
            <w:tcW w:w="4082" w:type="dxa"/>
          </w:tcPr>
          <w:p w14:paraId="17BE223B" w14:textId="77777777" w:rsidR="00445076" w:rsidRPr="00826D2D" w:rsidRDefault="00445076" w:rsidP="00892C01">
            <w:pPr>
              <w:pStyle w:val="afff6"/>
              <w:numPr>
                <w:ilvl w:val="0"/>
                <w:numId w:val="824"/>
              </w:numPr>
            </w:pPr>
            <w:r w:rsidRPr="00E94788">
              <w:rPr>
                <w:rFonts w:hint="eastAsia"/>
              </w:rPr>
              <w:t>発見した事実をできるだけ速やかに部門長に連絡する。</w:t>
            </w:r>
          </w:p>
        </w:tc>
      </w:tr>
      <w:tr w:rsidR="00445076" w:rsidRPr="00826D2D" w14:paraId="167E5682" w14:textId="77777777">
        <w:trPr>
          <w:trHeight w:val="419"/>
        </w:trPr>
        <w:tc>
          <w:tcPr>
            <w:tcW w:w="456" w:type="dxa"/>
            <w:vMerge/>
            <w:shd w:val="clear" w:color="auto" w:fill="215E99" w:themeFill="text2" w:themeFillTint="BF"/>
          </w:tcPr>
          <w:p w14:paraId="099065E7" w14:textId="77777777" w:rsidR="00445076" w:rsidRDefault="00445076"/>
        </w:tc>
        <w:tc>
          <w:tcPr>
            <w:tcW w:w="2516" w:type="dxa"/>
          </w:tcPr>
          <w:p w14:paraId="03A1F91B" w14:textId="5C817D6B" w:rsidR="00445076" w:rsidRDefault="00445076">
            <w:pPr>
              <w:pStyle w:val="afff6"/>
            </w:pPr>
            <w:r>
              <w:rPr>
                <w:rFonts w:hint="eastAsia"/>
              </w:rPr>
              <w:t>情報</w:t>
            </w:r>
            <w:bookmarkStart w:id="1097" w:name="■改ざん15ー2ー5"/>
            <w:r w:rsidR="00447AF5">
              <w:fldChar w:fldCharType="begin"/>
            </w:r>
            <w:r w:rsidR="00447AF5">
              <w:rPr>
                <w:rFonts w:hint="eastAsia"/>
              </w:rPr>
              <w:instrText xml:space="preserve">HYPERLINK </w:instrText>
            </w:r>
            <w:r w:rsidR="00447AF5">
              <w:instrText xml:space="preserve"> \l "</w:instrText>
            </w:r>
            <w:r w:rsidR="00447AF5">
              <w:rPr>
                <w:rFonts w:hint="eastAsia"/>
              </w:rPr>
              <w:instrText>■改ざん</w:instrText>
            </w:r>
            <w:r w:rsidR="00447AF5">
              <w:instrText>"</w:instrText>
            </w:r>
            <w:r w:rsidR="00447AF5">
              <w:fldChar w:fldCharType="separate"/>
            </w:r>
            <w:r w:rsidRPr="00447AF5">
              <w:rPr>
                <w:rStyle w:val="a7"/>
                <w:rFonts w:hint="eastAsia"/>
              </w:rPr>
              <w:t>改ざん</w:t>
            </w:r>
            <w:bookmarkEnd w:id="1097"/>
            <w:r w:rsidR="00447AF5">
              <w:fldChar w:fldCharType="end"/>
            </w:r>
            <w:r>
              <w:rPr>
                <w:rFonts w:hint="eastAsia"/>
              </w:rPr>
              <w:t>発生時</w:t>
            </w:r>
          </w:p>
        </w:tc>
        <w:tc>
          <w:tcPr>
            <w:tcW w:w="3402" w:type="dxa"/>
          </w:tcPr>
          <w:p w14:paraId="77DE3E66" w14:textId="77777777" w:rsidR="00445076" w:rsidRDefault="00445076">
            <w:pPr>
              <w:pStyle w:val="afff6"/>
            </w:pPr>
            <w:r>
              <w:rPr>
                <w:rFonts w:hint="eastAsia"/>
              </w:rPr>
              <w:t>同上</w:t>
            </w:r>
          </w:p>
        </w:tc>
        <w:tc>
          <w:tcPr>
            <w:tcW w:w="4082" w:type="dxa"/>
          </w:tcPr>
          <w:p w14:paraId="240CB4BC" w14:textId="77777777" w:rsidR="00445076" w:rsidRDefault="00445076">
            <w:pPr>
              <w:pStyle w:val="afff6"/>
            </w:pPr>
            <w:r>
              <w:rPr>
                <w:rFonts w:hint="eastAsia"/>
              </w:rPr>
              <w:t>同上</w:t>
            </w:r>
          </w:p>
        </w:tc>
      </w:tr>
      <w:tr w:rsidR="00445076" w:rsidRPr="00826D2D" w14:paraId="747771EB" w14:textId="77777777">
        <w:trPr>
          <w:trHeight w:val="393"/>
        </w:trPr>
        <w:tc>
          <w:tcPr>
            <w:tcW w:w="456" w:type="dxa"/>
            <w:vMerge/>
            <w:shd w:val="clear" w:color="auto" w:fill="215E99" w:themeFill="text2" w:themeFillTint="BF"/>
          </w:tcPr>
          <w:p w14:paraId="07C97446" w14:textId="77777777" w:rsidR="00445076" w:rsidRDefault="00445076"/>
        </w:tc>
        <w:tc>
          <w:tcPr>
            <w:tcW w:w="2516" w:type="dxa"/>
          </w:tcPr>
          <w:p w14:paraId="567E5A00" w14:textId="77777777" w:rsidR="00445076" w:rsidRDefault="00445076">
            <w:pPr>
              <w:pStyle w:val="afff6"/>
            </w:pPr>
            <w:r>
              <w:rPr>
                <w:rFonts w:hint="eastAsia"/>
              </w:rPr>
              <w:t>情報漏えい発生時</w:t>
            </w:r>
          </w:p>
        </w:tc>
        <w:tc>
          <w:tcPr>
            <w:tcW w:w="3402" w:type="dxa"/>
          </w:tcPr>
          <w:p w14:paraId="484F9129" w14:textId="77777777" w:rsidR="00445076" w:rsidRDefault="00445076">
            <w:pPr>
              <w:pStyle w:val="afff6"/>
            </w:pPr>
            <w:r>
              <w:rPr>
                <w:rFonts w:hint="eastAsia"/>
              </w:rPr>
              <w:t>同上</w:t>
            </w:r>
          </w:p>
        </w:tc>
        <w:tc>
          <w:tcPr>
            <w:tcW w:w="4082" w:type="dxa"/>
          </w:tcPr>
          <w:p w14:paraId="2F809F99" w14:textId="77777777" w:rsidR="00445076" w:rsidRDefault="00445076">
            <w:pPr>
              <w:pStyle w:val="afff6"/>
            </w:pPr>
            <w:r>
              <w:rPr>
                <w:rFonts w:hint="eastAsia"/>
              </w:rPr>
              <w:t>同上</w:t>
            </w:r>
          </w:p>
        </w:tc>
      </w:tr>
      <w:tr w:rsidR="00445076" w:rsidRPr="00826D2D" w14:paraId="03C344DD" w14:textId="77777777">
        <w:trPr>
          <w:trHeight w:val="367"/>
        </w:trPr>
        <w:tc>
          <w:tcPr>
            <w:tcW w:w="456" w:type="dxa"/>
            <w:vMerge/>
            <w:shd w:val="clear" w:color="auto" w:fill="215E99" w:themeFill="text2" w:themeFillTint="BF"/>
          </w:tcPr>
          <w:p w14:paraId="255A2D33" w14:textId="77777777" w:rsidR="00445076" w:rsidRDefault="00445076"/>
        </w:tc>
        <w:tc>
          <w:tcPr>
            <w:tcW w:w="2516" w:type="dxa"/>
          </w:tcPr>
          <w:p w14:paraId="0F84B581" w14:textId="77777777" w:rsidR="00445076" w:rsidRPr="00FA100B" w:rsidRDefault="00445076">
            <w:pPr>
              <w:pStyle w:val="afff6"/>
            </w:pPr>
            <w:r>
              <w:rPr>
                <w:rFonts w:hint="eastAsia"/>
              </w:rPr>
              <w:t>サービス停止時・機器故障など</w:t>
            </w:r>
          </w:p>
        </w:tc>
        <w:tc>
          <w:tcPr>
            <w:tcW w:w="3402" w:type="dxa"/>
          </w:tcPr>
          <w:p w14:paraId="7133BD46" w14:textId="77777777" w:rsidR="00445076" w:rsidRDefault="00445076">
            <w:pPr>
              <w:pStyle w:val="afff6"/>
            </w:pPr>
            <w:r>
              <w:rPr>
                <w:rFonts w:hint="eastAsia"/>
              </w:rPr>
              <w:t>同上</w:t>
            </w:r>
          </w:p>
        </w:tc>
        <w:tc>
          <w:tcPr>
            <w:tcW w:w="4082" w:type="dxa"/>
          </w:tcPr>
          <w:p w14:paraId="68F11519" w14:textId="77777777" w:rsidR="00445076" w:rsidRDefault="00445076">
            <w:pPr>
              <w:pStyle w:val="afff6"/>
            </w:pPr>
            <w:r>
              <w:rPr>
                <w:rFonts w:hint="eastAsia"/>
              </w:rPr>
              <w:t>同上</w:t>
            </w:r>
          </w:p>
        </w:tc>
      </w:tr>
      <w:tr w:rsidR="00445076" w:rsidRPr="00826D2D" w14:paraId="1D477AE4" w14:textId="77777777">
        <w:trPr>
          <w:trHeight w:val="658"/>
        </w:trPr>
        <w:tc>
          <w:tcPr>
            <w:tcW w:w="10456" w:type="dxa"/>
            <w:gridSpan w:val="4"/>
            <w:hideMark/>
          </w:tcPr>
          <w:p w14:paraId="75359186" w14:textId="77777777" w:rsidR="00445076" w:rsidRPr="00826D2D" w:rsidRDefault="00445076">
            <w:pPr>
              <w:pStyle w:val="afff8"/>
            </w:pPr>
            <w:r w:rsidRPr="00826D2D">
              <w:rPr>
                <w:rFonts w:hint="eastAsia"/>
              </w:rPr>
              <w:t>ワンポイントアドバイス</w:t>
            </w:r>
          </w:p>
          <w:p w14:paraId="231CA736" w14:textId="77777777" w:rsidR="00445076" w:rsidRPr="00826D2D" w:rsidRDefault="00445076">
            <w:pPr>
              <w:pStyle w:val="afff6"/>
            </w:pPr>
            <w:r w:rsidRPr="00826D2D">
              <w:rPr>
                <w:rFonts w:hint="eastAsia"/>
              </w:rPr>
              <w:t>セキュリティインシデント対応に関する手順を確立し、すべての関連する利害関係者に伝達することが大切です。</w:t>
            </w:r>
          </w:p>
        </w:tc>
      </w:tr>
    </w:tbl>
    <w:p w14:paraId="5A42401D" w14:textId="77777777" w:rsidR="00445076" w:rsidRDefault="00445076"/>
    <w:p w14:paraId="3AA276B8" w14:textId="77777777" w:rsidR="00445076" w:rsidRPr="00826D2D" w:rsidRDefault="00445076">
      <w:pPr>
        <w:pStyle w:val="aff4"/>
      </w:pPr>
      <w:r>
        <w:rPr>
          <w:rFonts w:hint="eastAsia"/>
        </w:rPr>
        <w:t>【</w:t>
      </w:r>
      <w:r w:rsidRPr="0028614B">
        <w:rPr>
          <w:rFonts w:hint="eastAsia"/>
        </w:rPr>
        <w:t>5.27 情報セキュリティインシデントからの学習</w:t>
      </w:r>
      <w:r>
        <w:rPr>
          <w:rFonts w:hint="eastAsia"/>
        </w:rPr>
        <w:t>】</w:t>
      </w:r>
    </w:p>
    <w:tbl>
      <w:tblPr>
        <w:tblStyle w:val="aa"/>
        <w:tblW w:w="0" w:type="auto"/>
        <w:tblLook w:val="04A0" w:firstRow="1" w:lastRow="0" w:firstColumn="1" w:lastColumn="0" w:noHBand="0" w:noVBand="1"/>
      </w:tblPr>
      <w:tblGrid>
        <w:gridCol w:w="10456"/>
      </w:tblGrid>
      <w:tr w:rsidR="00445076" w:rsidRPr="0028614B" w14:paraId="7F6537E7" w14:textId="77777777">
        <w:tc>
          <w:tcPr>
            <w:tcW w:w="10456" w:type="dxa"/>
            <w:shd w:val="clear" w:color="auto" w:fill="215E99" w:themeFill="text2" w:themeFillTint="BF"/>
            <w:hideMark/>
          </w:tcPr>
          <w:p w14:paraId="05B1570D" w14:textId="77777777" w:rsidR="00445076" w:rsidRPr="0028614B" w:rsidRDefault="00445076">
            <w:pPr>
              <w:pStyle w:val="aff0"/>
            </w:pPr>
            <w:r w:rsidRPr="0028614B">
              <w:rPr>
                <w:rFonts w:hint="eastAsia"/>
              </w:rPr>
              <w:t>実施手順（例）</w:t>
            </w:r>
          </w:p>
        </w:tc>
      </w:tr>
      <w:tr w:rsidR="00445076" w:rsidRPr="0028614B" w14:paraId="762F4031" w14:textId="77777777">
        <w:trPr>
          <w:trHeight w:val="449"/>
        </w:trPr>
        <w:tc>
          <w:tcPr>
            <w:tcW w:w="10456" w:type="dxa"/>
            <w:hideMark/>
          </w:tcPr>
          <w:p w14:paraId="691EA33C" w14:textId="77777777" w:rsidR="00445076" w:rsidRPr="0028614B" w:rsidRDefault="00445076" w:rsidP="00892C01">
            <w:pPr>
              <w:pStyle w:val="afff6"/>
              <w:numPr>
                <w:ilvl w:val="0"/>
                <w:numId w:val="107"/>
              </w:numPr>
              <w:tabs>
                <w:tab w:val="clear" w:pos="1830"/>
                <w:tab w:val="left" w:pos="455"/>
              </w:tabs>
            </w:pPr>
            <w:r w:rsidRPr="0028614B">
              <w:rPr>
                <w:rFonts w:hint="eastAsia"/>
              </w:rPr>
              <w:t>情報セキュリティ委員会は、セキュリティインシデントを管理・分析し、問題があれば、計画を立ててトップマネジメント（経営層）へ提議する。計画には、解決に向けての処置方法・費用・実施予定日・責任者を明確にする。</w:t>
            </w:r>
          </w:p>
          <w:p w14:paraId="57691AA0" w14:textId="77777777" w:rsidR="00445076" w:rsidRPr="0028614B" w:rsidRDefault="00445076" w:rsidP="00892C01">
            <w:pPr>
              <w:pStyle w:val="afff6"/>
              <w:numPr>
                <w:ilvl w:val="0"/>
                <w:numId w:val="107"/>
              </w:numPr>
              <w:tabs>
                <w:tab w:val="clear" w:pos="1830"/>
                <w:tab w:val="left" w:pos="455"/>
              </w:tabs>
            </w:pPr>
            <w:r w:rsidRPr="0028614B">
              <w:rPr>
                <w:rFonts w:hint="eastAsia"/>
              </w:rPr>
              <w:t>将来のセキュリティインシデントの起こりやすさや影響を減らすため、情報セキュリティ委員会は、セキュリティインシデントから得られた知識を活かして「6.3 情報セキュリティの意識向上、教育及び訓練」を強化・改善する。</w:t>
            </w:r>
          </w:p>
        </w:tc>
      </w:tr>
      <w:tr w:rsidR="00445076" w:rsidRPr="0028614B" w14:paraId="546651AE" w14:textId="77777777">
        <w:trPr>
          <w:trHeight w:val="449"/>
        </w:trPr>
        <w:tc>
          <w:tcPr>
            <w:tcW w:w="10456" w:type="dxa"/>
            <w:hideMark/>
          </w:tcPr>
          <w:p w14:paraId="0DBE905D" w14:textId="77777777" w:rsidR="00445076" w:rsidRPr="0028614B" w:rsidRDefault="00445076">
            <w:pPr>
              <w:pStyle w:val="afff8"/>
            </w:pPr>
            <w:r w:rsidRPr="0028614B">
              <w:rPr>
                <w:rFonts w:hint="eastAsia"/>
              </w:rPr>
              <w:t>ワンポイントアドバイス</w:t>
            </w:r>
          </w:p>
          <w:p w14:paraId="62B4FD4D" w14:textId="77777777" w:rsidR="00445076" w:rsidRPr="0028614B" w:rsidRDefault="00445076">
            <w:pPr>
              <w:pStyle w:val="afff6"/>
            </w:pPr>
            <w:r w:rsidRPr="0028614B">
              <w:rPr>
                <w:rFonts w:hint="eastAsia"/>
              </w:rPr>
              <w:t>セキュリティインシデントの形態、規模および費用を定量化および監視するための手順を確立することが大切です。</w:t>
            </w:r>
          </w:p>
        </w:tc>
      </w:tr>
    </w:tbl>
    <w:p w14:paraId="745870D3" w14:textId="77777777" w:rsidR="00445076" w:rsidRDefault="00445076"/>
    <w:p w14:paraId="7FED4F13" w14:textId="77777777" w:rsidR="00445076" w:rsidRDefault="00445076">
      <w:pPr>
        <w:pStyle w:val="aff4"/>
      </w:pPr>
      <w:r>
        <w:rPr>
          <w:rFonts w:hint="eastAsia"/>
        </w:rPr>
        <w:t>【</w:t>
      </w:r>
      <w:r w:rsidRPr="0019572B">
        <w:rPr>
          <w:rFonts w:hint="eastAsia"/>
        </w:rPr>
        <w:t>5.28 証拠の収集</w:t>
      </w:r>
      <w:r>
        <w:rPr>
          <w:rFonts w:hint="eastAsia"/>
        </w:rPr>
        <w:t>】</w:t>
      </w:r>
    </w:p>
    <w:tbl>
      <w:tblPr>
        <w:tblStyle w:val="aa"/>
        <w:tblW w:w="0" w:type="auto"/>
        <w:tblLook w:val="04A0" w:firstRow="1" w:lastRow="0" w:firstColumn="1" w:lastColumn="0" w:noHBand="0" w:noVBand="1"/>
      </w:tblPr>
      <w:tblGrid>
        <w:gridCol w:w="10456"/>
      </w:tblGrid>
      <w:tr w:rsidR="00445076" w:rsidRPr="0019572B" w14:paraId="619D234F" w14:textId="77777777">
        <w:tc>
          <w:tcPr>
            <w:tcW w:w="10456" w:type="dxa"/>
            <w:shd w:val="clear" w:color="auto" w:fill="215E99" w:themeFill="text2" w:themeFillTint="BF"/>
            <w:hideMark/>
          </w:tcPr>
          <w:p w14:paraId="4DFF98FE" w14:textId="77777777" w:rsidR="00445076" w:rsidRPr="0019572B" w:rsidRDefault="00445076">
            <w:pPr>
              <w:pStyle w:val="aff0"/>
            </w:pPr>
            <w:r w:rsidRPr="0019572B">
              <w:rPr>
                <w:rFonts w:hint="eastAsia"/>
              </w:rPr>
              <w:t>実施手順（例）</w:t>
            </w:r>
          </w:p>
        </w:tc>
      </w:tr>
      <w:tr w:rsidR="00445076" w:rsidRPr="0019572B" w14:paraId="656D5CE4" w14:textId="77777777">
        <w:trPr>
          <w:trHeight w:val="449"/>
        </w:trPr>
        <w:tc>
          <w:tcPr>
            <w:tcW w:w="10456" w:type="dxa"/>
            <w:hideMark/>
          </w:tcPr>
          <w:p w14:paraId="64608223" w14:textId="77777777" w:rsidR="00445076" w:rsidRPr="0019572B" w:rsidRDefault="00445076">
            <w:pPr>
              <w:pStyle w:val="afff6"/>
            </w:pPr>
            <w:r w:rsidRPr="0019572B">
              <w:rPr>
                <w:rFonts w:hint="eastAsia"/>
              </w:rPr>
              <w:t>情報セキュリティ委員会は、情報システムの事故が特定の個人、または組織に起因するもので、事後処置が法的処置に及ぶ可能性のある場合には、必要な証拠の収集、保全に努める。</w:t>
            </w:r>
          </w:p>
        </w:tc>
      </w:tr>
      <w:tr w:rsidR="00445076" w:rsidRPr="0019572B" w14:paraId="33FC045B" w14:textId="77777777">
        <w:trPr>
          <w:trHeight w:val="449"/>
        </w:trPr>
        <w:tc>
          <w:tcPr>
            <w:tcW w:w="10456" w:type="dxa"/>
            <w:hideMark/>
          </w:tcPr>
          <w:p w14:paraId="2F91916A" w14:textId="77777777" w:rsidR="00445076" w:rsidRPr="0019572B" w:rsidRDefault="00445076">
            <w:pPr>
              <w:pStyle w:val="afff8"/>
            </w:pPr>
            <w:r w:rsidRPr="0019572B">
              <w:rPr>
                <w:rFonts w:hint="eastAsia"/>
              </w:rPr>
              <w:t>ワンポイントアドバイス</w:t>
            </w:r>
          </w:p>
          <w:p w14:paraId="7E844946" w14:textId="77777777" w:rsidR="00445076" w:rsidRPr="0019572B" w:rsidRDefault="00445076">
            <w:pPr>
              <w:pStyle w:val="afff6"/>
            </w:pPr>
            <w:r w:rsidRPr="0019572B">
              <w:rPr>
                <w:rFonts w:hint="eastAsia"/>
              </w:rPr>
              <w:t>懲戒処置および法的処置のために情報セキュリティ事象に関連する証拠を取扱う場合は、内部の手順を定めて従うことが大切です。</w:t>
            </w:r>
          </w:p>
        </w:tc>
      </w:tr>
    </w:tbl>
    <w:p w14:paraId="3DDB7B4C" w14:textId="77777777" w:rsidR="00445076" w:rsidRPr="0028614B" w:rsidRDefault="00445076" w:rsidP="00DD08EE">
      <w:pPr>
        <w:ind w:firstLineChars="0" w:firstLine="0"/>
      </w:pPr>
    </w:p>
    <w:p w14:paraId="2815E136" w14:textId="77777777" w:rsidR="00445076" w:rsidRDefault="00445076" w:rsidP="003E0313">
      <w:pPr>
        <w:pStyle w:val="4"/>
      </w:pPr>
      <w:bookmarkStart w:id="1098" w:name="_Toc173932359"/>
      <w:bookmarkStart w:id="1099" w:name="_Toc185338936"/>
      <w:bookmarkStart w:id="1100" w:name="_Toc188349037"/>
      <w:r>
        <w:t>事業継続計画策定</w:t>
      </w:r>
      <w:bookmarkEnd w:id="1098"/>
      <w:bookmarkEnd w:id="1099"/>
      <w:bookmarkEnd w:id="1100"/>
    </w:p>
    <w:p w14:paraId="6A6D9CD9" w14:textId="77777777" w:rsidR="00445076" w:rsidRDefault="00445076">
      <w:r w:rsidRPr="0019572B">
        <w:t>事業継続計画策定</w:t>
      </w:r>
      <w:r w:rsidRPr="000B0438">
        <w:rPr>
          <w:rFonts w:hint="eastAsia"/>
        </w:rPr>
        <w:t>に関連する実施手順の例を紹介します。</w:t>
      </w:r>
    </w:p>
    <w:p w14:paraId="0A270E92" w14:textId="77777777" w:rsidR="00445076" w:rsidRDefault="00445076"/>
    <w:p w14:paraId="1766B36F" w14:textId="77777777" w:rsidR="00445076" w:rsidRDefault="00445076">
      <w:pPr>
        <w:pStyle w:val="aff4"/>
      </w:pPr>
      <w:r>
        <w:rPr>
          <w:rFonts w:hint="eastAsia"/>
        </w:rPr>
        <w:t>【</w:t>
      </w:r>
      <w:r w:rsidRPr="005E3444">
        <w:rPr>
          <w:rFonts w:hint="eastAsia"/>
        </w:rPr>
        <w:t>5.29 事業の中断・阻害時の情報セキュリティ</w:t>
      </w:r>
      <w:r>
        <w:rPr>
          <w:rFonts w:hint="eastAsia"/>
        </w:rPr>
        <w:t>】</w:t>
      </w:r>
    </w:p>
    <w:tbl>
      <w:tblPr>
        <w:tblStyle w:val="aa"/>
        <w:tblW w:w="0" w:type="auto"/>
        <w:tblLook w:val="04A0" w:firstRow="1" w:lastRow="0" w:firstColumn="1" w:lastColumn="0" w:noHBand="0" w:noVBand="1"/>
      </w:tblPr>
      <w:tblGrid>
        <w:gridCol w:w="10456"/>
      </w:tblGrid>
      <w:tr w:rsidR="00445076" w:rsidRPr="005E3444" w14:paraId="108B1B82" w14:textId="77777777">
        <w:tc>
          <w:tcPr>
            <w:tcW w:w="10456" w:type="dxa"/>
            <w:shd w:val="clear" w:color="auto" w:fill="215E99" w:themeFill="text2" w:themeFillTint="BF"/>
            <w:hideMark/>
          </w:tcPr>
          <w:p w14:paraId="59FE6C3C" w14:textId="77777777" w:rsidR="00445076" w:rsidRPr="005E3444" w:rsidRDefault="00445076">
            <w:pPr>
              <w:pStyle w:val="aff0"/>
            </w:pPr>
            <w:r w:rsidRPr="005E3444">
              <w:rPr>
                <w:rFonts w:hint="eastAsia"/>
              </w:rPr>
              <w:t>実施手順（例）</w:t>
            </w:r>
          </w:p>
        </w:tc>
      </w:tr>
      <w:tr w:rsidR="00445076" w:rsidRPr="005E3444" w14:paraId="376DF2D1" w14:textId="77777777">
        <w:trPr>
          <w:trHeight w:val="449"/>
        </w:trPr>
        <w:tc>
          <w:tcPr>
            <w:tcW w:w="10456" w:type="dxa"/>
            <w:hideMark/>
          </w:tcPr>
          <w:p w14:paraId="43AAF84F" w14:textId="77777777" w:rsidR="00445076" w:rsidRDefault="00445076" w:rsidP="00892C01">
            <w:pPr>
              <w:pStyle w:val="afff6"/>
              <w:numPr>
                <w:ilvl w:val="0"/>
                <w:numId w:val="108"/>
              </w:numPr>
              <w:tabs>
                <w:tab w:val="clear" w:pos="1830"/>
                <w:tab w:val="left" w:pos="455"/>
              </w:tabs>
            </w:pPr>
            <w:r w:rsidRPr="005E3444">
              <w:rPr>
                <w:rFonts w:hint="eastAsia"/>
              </w:rPr>
              <w:t>資産のリスク分析</w:t>
            </w:r>
          </w:p>
          <w:p w14:paraId="1104BD61" w14:textId="273B7153" w:rsidR="00445076" w:rsidRDefault="00445076" w:rsidP="00892C01">
            <w:pPr>
              <w:pStyle w:val="afff6"/>
              <w:numPr>
                <w:ilvl w:val="0"/>
                <w:numId w:val="108"/>
              </w:numPr>
              <w:tabs>
                <w:tab w:val="clear" w:pos="1830"/>
                <w:tab w:val="left" w:pos="455"/>
              </w:tabs>
            </w:pPr>
            <w:r w:rsidRPr="005E3444">
              <w:rPr>
                <w:rFonts w:hint="eastAsia"/>
              </w:rPr>
              <w:t>「資産目録（</w:t>
            </w:r>
            <w:bookmarkStart w:id="1101" w:name="■情報資産15ー2－6"/>
            <w:r w:rsidRPr="005E3444">
              <w:rPr>
                <w:rFonts w:hint="eastAsia"/>
              </w:rPr>
              <w:t>情報資産</w:t>
            </w:r>
            <w:bookmarkEnd w:id="1101"/>
            <w:r w:rsidRPr="005E3444">
              <w:rPr>
                <w:rFonts w:hint="eastAsia"/>
              </w:rPr>
              <w:t>管理台帳）」で特定した</w:t>
            </w:r>
            <w:hyperlink w:anchor="■情報資産" w:history="1">
              <w:r w:rsidRPr="00FA22F9">
                <w:rPr>
                  <w:rStyle w:val="a7"/>
                  <w:rFonts w:hint="eastAsia"/>
                </w:rPr>
                <w:t>情報資産</w:t>
              </w:r>
            </w:hyperlink>
            <w:r w:rsidRPr="005E3444">
              <w:rPr>
                <w:rFonts w:hint="eastAsia"/>
              </w:rPr>
              <w:t>のうち、</w:t>
            </w:r>
            <w:bookmarkStart w:id="1102" w:name="■可用性15ー2－6"/>
            <w:r w:rsidR="00E22639">
              <w:fldChar w:fldCharType="begin"/>
            </w:r>
            <w:r w:rsidR="00E22639">
              <w:rPr>
                <w:rFonts w:hint="eastAsia"/>
              </w:rPr>
              <w:instrText xml:space="preserve">HYPERLINK </w:instrText>
            </w:r>
            <w:r w:rsidR="00E22639">
              <w:instrText xml:space="preserve"> \l "</w:instrText>
            </w:r>
            <w:r w:rsidR="00E22639">
              <w:rPr>
                <w:rFonts w:hint="eastAsia"/>
              </w:rPr>
              <w:instrText>■可用性</w:instrText>
            </w:r>
            <w:r w:rsidR="00E22639">
              <w:instrText>"</w:instrText>
            </w:r>
            <w:r w:rsidR="00E22639">
              <w:fldChar w:fldCharType="separate"/>
            </w:r>
            <w:r w:rsidRPr="00E22639">
              <w:rPr>
                <w:rStyle w:val="a7"/>
                <w:rFonts w:hint="eastAsia"/>
              </w:rPr>
              <w:t>可用性</w:t>
            </w:r>
            <w:bookmarkEnd w:id="1102"/>
            <w:r w:rsidR="00E22639">
              <w:fldChar w:fldCharType="end"/>
            </w:r>
            <w:r w:rsidRPr="005E3444">
              <w:rPr>
                <w:rFonts w:hint="eastAsia"/>
              </w:rPr>
              <w:t>の評価値が3の重要資産を情報セキュリティ継続のリスク分析対象とする。</w:t>
            </w:r>
          </w:p>
          <w:p w14:paraId="7DE1DB12" w14:textId="77777777" w:rsidR="00445076" w:rsidRPr="005E3444" w:rsidRDefault="00445076" w:rsidP="00892C01">
            <w:pPr>
              <w:pStyle w:val="afff6"/>
              <w:numPr>
                <w:ilvl w:val="1"/>
                <w:numId w:val="108"/>
              </w:numPr>
              <w:tabs>
                <w:tab w:val="clear" w:pos="1830"/>
                <w:tab w:val="left" w:pos="455"/>
              </w:tabs>
            </w:pPr>
            <w:r w:rsidRPr="005E3444">
              <w:rPr>
                <w:rFonts w:hint="eastAsia"/>
              </w:rPr>
              <w:t>可用性の評価値は、「1</w:t>
            </w:r>
            <w:r>
              <w:rPr>
                <w:rFonts w:hint="eastAsia"/>
              </w:rPr>
              <w:t>2</w:t>
            </w:r>
            <w:r w:rsidRPr="005E3444">
              <w:rPr>
                <w:rFonts w:hint="eastAsia"/>
              </w:rPr>
              <w:t>-2-2. リスク特定」で記載している方法</w:t>
            </w:r>
            <w:r>
              <w:rPr>
                <w:rFonts w:hint="eastAsia"/>
              </w:rPr>
              <w:t>により</w:t>
            </w:r>
            <w:r w:rsidRPr="005E3444">
              <w:rPr>
                <w:rFonts w:hint="eastAsia"/>
              </w:rPr>
              <w:t>算出する。</w:t>
            </w:r>
          </w:p>
          <w:p w14:paraId="5C9E4184" w14:textId="77777777" w:rsidR="00445076" w:rsidRDefault="00445076" w:rsidP="00892C01">
            <w:pPr>
              <w:pStyle w:val="afff6"/>
              <w:numPr>
                <w:ilvl w:val="0"/>
                <w:numId w:val="108"/>
              </w:numPr>
              <w:tabs>
                <w:tab w:val="clear" w:pos="1830"/>
                <w:tab w:val="left" w:pos="455"/>
              </w:tabs>
            </w:pPr>
            <w:r w:rsidRPr="005E3444">
              <w:rPr>
                <w:rFonts w:hint="eastAsia"/>
              </w:rPr>
              <w:t>aにおいて登録した資産に対して、以下のリスクについて考慮する。</w:t>
            </w:r>
          </w:p>
          <w:p w14:paraId="3E444815" w14:textId="07B75F80" w:rsidR="00445076" w:rsidRPr="00EF2680" w:rsidRDefault="00445076" w:rsidP="00892C01">
            <w:pPr>
              <w:pStyle w:val="afff6"/>
              <w:numPr>
                <w:ilvl w:val="0"/>
                <w:numId w:val="825"/>
              </w:numPr>
            </w:pPr>
            <w:r w:rsidRPr="00EF2680">
              <w:rPr>
                <w:rFonts w:hint="eastAsia"/>
              </w:rPr>
              <w:t>地震・火災・洪水などの自然災害</w:t>
            </w:r>
          </w:p>
          <w:p w14:paraId="5C8E3361" w14:textId="77777777" w:rsidR="00445076" w:rsidRPr="00EF2680" w:rsidRDefault="00445076" w:rsidP="00892C01">
            <w:pPr>
              <w:pStyle w:val="afff6"/>
              <w:numPr>
                <w:ilvl w:val="0"/>
                <w:numId w:val="825"/>
              </w:numPr>
            </w:pPr>
            <w:r w:rsidRPr="00EF2680">
              <w:rPr>
                <w:rFonts w:hint="eastAsia"/>
              </w:rPr>
              <w:t>人的なミス</w:t>
            </w:r>
          </w:p>
          <w:p w14:paraId="565603B4" w14:textId="77777777" w:rsidR="00445076" w:rsidRPr="00EF2680" w:rsidRDefault="00445076" w:rsidP="00892C01">
            <w:pPr>
              <w:pStyle w:val="afff6"/>
              <w:numPr>
                <w:ilvl w:val="0"/>
                <w:numId w:val="825"/>
              </w:numPr>
            </w:pPr>
            <w:r w:rsidRPr="00EF2680">
              <w:rPr>
                <w:rFonts w:hint="eastAsia"/>
              </w:rPr>
              <w:t>システム障害</w:t>
            </w:r>
          </w:p>
          <w:p w14:paraId="3CD8E6B5" w14:textId="77777777" w:rsidR="00445076" w:rsidRPr="00EF2680" w:rsidRDefault="00445076" w:rsidP="00892C01">
            <w:pPr>
              <w:pStyle w:val="afff6"/>
              <w:numPr>
                <w:ilvl w:val="0"/>
                <w:numId w:val="825"/>
              </w:numPr>
            </w:pPr>
            <w:r w:rsidRPr="00EF2680">
              <w:rPr>
                <w:rFonts w:hint="eastAsia"/>
              </w:rPr>
              <w:t>健康上の問題</w:t>
            </w:r>
          </w:p>
          <w:p w14:paraId="6817912E" w14:textId="77777777" w:rsidR="00445076" w:rsidRPr="005E3444" w:rsidRDefault="00445076" w:rsidP="00892C01">
            <w:pPr>
              <w:pStyle w:val="afff6"/>
              <w:numPr>
                <w:ilvl w:val="0"/>
                <w:numId w:val="108"/>
              </w:numPr>
              <w:tabs>
                <w:tab w:val="clear" w:pos="1830"/>
                <w:tab w:val="left" w:pos="455"/>
              </w:tabs>
            </w:pPr>
            <w:r w:rsidRPr="005E3444">
              <w:rPr>
                <w:rFonts w:hint="eastAsia"/>
              </w:rPr>
              <w:t>bのリスクが生じた際に影響を受ける業務プロセスを特定し、リスクが発生した場合のシナリオを作成する。</w:t>
            </w:r>
          </w:p>
          <w:p w14:paraId="6B299356" w14:textId="77777777" w:rsidR="00445076" w:rsidRPr="005E3444" w:rsidRDefault="00445076" w:rsidP="00892C01">
            <w:pPr>
              <w:pStyle w:val="afff6"/>
              <w:numPr>
                <w:ilvl w:val="0"/>
                <w:numId w:val="108"/>
              </w:numPr>
              <w:tabs>
                <w:tab w:val="clear" w:pos="1830"/>
                <w:tab w:val="left" w:pos="455"/>
              </w:tabs>
            </w:pPr>
            <w:r w:rsidRPr="005E3444">
              <w:rPr>
                <w:rFonts w:hint="eastAsia"/>
              </w:rPr>
              <w:t>リスクが生じた場合の影響度と、リスクが発生する可能性について検討し、検討結果に基づき優先順位を決定する。</w:t>
            </w:r>
          </w:p>
          <w:p w14:paraId="35062D39" w14:textId="77777777" w:rsidR="00445076" w:rsidRDefault="00445076" w:rsidP="00892C01">
            <w:pPr>
              <w:pStyle w:val="afff6"/>
              <w:numPr>
                <w:ilvl w:val="0"/>
                <w:numId w:val="108"/>
              </w:numPr>
              <w:tabs>
                <w:tab w:val="clear" w:pos="1830"/>
                <w:tab w:val="left" w:pos="455"/>
              </w:tabs>
            </w:pPr>
            <w:r w:rsidRPr="005E3444">
              <w:rPr>
                <w:rFonts w:hint="eastAsia"/>
              </w:rPr>
              <w:t>dにおいて、優先順位が高いと判断したものに対して「事業継続計画書」を作成し、トップマネジメント（経営層）の承認を得る。</w:t>
            </w:r>
          </w:p>
          <w:p w14:paraId="4901BB99" w14:textId="77777777" w:rsidR="00445076" w:rsidRDefault="00445076" w:rsidP="00892C01">
            <w:pPr>
              <w:pStyle w:val="afff6"/>
              <w:numPr>
                <w:ilvl w:val="0"/>
                <w:numId w:val="108"/>
              </w:numPr>
              <w:tabs>
                <w:tab w:val="clear" w:pos="1830"/>
                <w:tab w:val="left" w:pos="455"/>
              </w:tabs>
            </w:pPr>
            <w:r w:rsidRPr="005E3444">
              <w:rPr>
                <w:rFonts w:hint="eastAsia"/>
              </w:rPr>
              <w:t>「事業継続計画書」には以下の内容を含む。</w:t>
            </w:r>
          </w:p>
          <w:p w14:paraId="6286B8E4" w14:textId="77777777" w:rsidR="00445076" w:rsidRPr="00EF2680" w:rsidRDefault="00445076" w:rsidP="00892C01">
            <w:pPr>
              <w:pStyle w:val="afff6"/>
              <w:numPr>
                <w:ilvl w:val="0"/>
                <w:numId w:val="826"/>
              </w:numPr>
            </w:pPr>
            <w:r w:rsidRPr="00EF2680">
              <w:rPr>
                <w:rFonts w:hint="eastAsia"/>
              </w:rPr>
              <w:t>実行開始条件（リスクシナリオの発生）</w:t>
            </w:r>
          </w:p>
          <w:p w14:paraId="656FFAA3" w14:textId="77777777" w:rsidR="00445076" w:rsidRPr="00EF2680" w:rsidRDefault="00445076" w:rsidP="00892C01">
            <w:pPr>
              <w:pStyle w:val="afff6"/>
              <w:numPr>
                <w:ilvl w:val="0"/>
                <w:numId w:val="826"/>
              </w:numPr>
            </w:pPr>
            <w:r w:rsidRPr="00EF2680">
              <w:rPr>
                <w:rFonts w:hint="eastAsia"/>
              </w:rPr>
              <w:t>非常時手順（発生時の連絡手順）</w:t>
            </w:r>
          </w:p>
          <w:p w14:paraId="13EF2A11" w14:textId="77777777" w:rsidR="00445076" w:rsidRPr="00EF2680" w:rsidRDefault="00445076" w:rsidP="00892C01">
            <w:pPr>
              <w:pStyle w:val="afff6"/>
              <w:numPr>
                <w:ilvl w:val="0"/>
                <w:numId w:val="826"/>
              </w:numPr>
            </w:pPr>
            <w:r w:rsidRPr="00EF2680">
              <w:rPr>
                <w:rFonts w:hint="eastAsia"/>
              </w:rPr>
              <w:t>回復手順（復旧のための手順）</w:t>
            </w:r>
          </w:p>
          <w:p w14:paraId="592D8266" w14:textId="77777777" w:rsidR="00445076" w:rsidRPr="00EF2680" w:rsidRDefault="00445076" w:rsidP="00892C01">
            <w:pPr>
              <w:pStyle w:val="afff6"/>
              <w:numPr>
                <w:ilvl w:val="0"/>
                <w:numId w:val="826"/>
              </w:numPr>
            </w:pPr>
            <w:r w:rsidRPr="00EF2680">
              <w:rPr>
                <w:rFonts w:hint="eastAsia"/>
              </w:rPr>
              <w:t>回復目標（目標時間を必要に応じて決定）</w:t>
            </w:r>
          </w:p>
          <w:p w14:paraId="41F0740C" w14:textId="77777777" w:rsidR="00445076" w:rsidRPr="00EF2680" w:rsidRDefault="00445076" w:rsidP="00892C01">
            <w:pPr>
              <w:pStyle w:val="afff6"/>
              <w:numPr>
                <w:ilvl w:val="0"/>
                <w:numId w:val="826"/>
              </w:numPr>
            </w:pPr>
            <w:r w:rsidRPr="00EF2680">
              <w:rPr>
                <w:rFonts w:hint="eastAsia"/>
              </w:rPr>
              <w:t>再開手順（回復後のリハーサル手順）</w:t>
            </w:r>
          </w:p>
          <w:p w14:paraId="40A0C6E7" w14:textId="77777777" w:rsidR="00445076" w:rsidRPr="00EF2680" w:rsidRDefault="00445076" w:rsidP="00892C01">
            <w:pPr>
              <w:pStyle w:val="afff6"/>
              <w:numPr>
                <w:ilvl w:val="0"/>
                <w:numId w:val="826"/>
              </w:numPr>
            </w:pPr>
            <w:r w:rsidRPr="00EF2680">
              <w:rPr>
                <w:rFonts w:hint="eastAsia"/>
              </w:rPr>
              <w:t>試験のスケジュール</w:t>
            </w:r>
          </w:p>
          <w:p w14:paraId="72FB5DE3" w14:textId="77777777" w:rsidR="00445076" w:rsidRPr="00EF2680" w:rsidRDefault="00445076" w:rsidP="00892C01">
            <w:pPr>
              <w:pStyle w:val="afff6"/>
              <w:numPr>
                <w:ilvl w:val="0"/>
                <w:numId w:val="477"/>
              </w:numPr>
            </w:pPr>
            <w:r w:rsidRPr="00EF2680">
              <w:rPr>
                <w:rFonts w:hint="eastAsia"/>
              </w:rPr>
              <w:t>教育（教育が必要な場合はその計画）</w:t>
            </w:r>
          </w:p>
          <w:p w14:paraId="304DC2BB" w14:textId="77777777" w:rsidR="00445076" w:rsidRDefault="00445076" w:rsidP="00892C01">
            <w:pPr>
              <w:pStyle w:val="afff6"/>
              <w:numPr>
                <w:ilvl w:val="0"/>
                <w:numId w:val="108"/>
              </w:numPr>
              <w:tabs>
                <w:tab w:val="clear" w:pos="1830"/>
                <w:tab w:val="left" w:pos="455"/>
              </w:tabs>
            </w:pPr>
            <w:r w:rsidRPr="005E3444">
              <w:rPr>
                <w:rFonts w:hint="eastAsia"/>
              </w:rPr>
              <w:t>策定した計画および手続</w:t>
            </w:r>
            <w:r>
              <w:rPr>
                <w:rFonts w:hint="eastAsia"/>
              </w:rPr>
              <w:t>き</w:t>
            </w:r>
            <w:r w:rsidRPr="005E3444">
              <w:rPr>
                <w:rFonts w:hint="eastAsia"/>
              </w:rPr>
              <w:t>について試験を実施し、試験の結果、必要があると判断した場合は計画を更新する。試験は以下のいずれかの方法、またはその組み合わせにより行う。</w:t>
            </w:r>
          </w:p>
          <w:p w14:paraId="32343DC0" w14:textId="77777777" w:rsidR="00445076" w:rsidRPr="00EF2680" w:rsidRDefault="00445076" w:rsidP="00892C01">
            <w:pPr>
              <w:pStyle w:val="afff6"/>
              <w:numPr>
                <w:ilvl w:val="0"/>
                <w:numId w:val="827"/>
              </w:numPr>
            </w:pPr>
            <w:r w:rsidRPr="00EF2680">
              <w:rPr>
                <w:rFonts w:hint="eastAsia"/>
              </w:rPr>
              <w:t>机上試験</w:t>
            </w:r>
          </w:p>
          <w:p w14:paraId="1931C2F9" w14:textId="77777777" w:rsidR="00445076" w:rsidRPr="00EF2680" w:rsidRDefault="00445076" w:rsidP="00892C01">
            <w:pPr>
              <w:pStyle w:val="afff6"/>
              <w:numPr>
                <w:ilvl w:val="0"/>
                <w:numId w:val="827"/>
              </w:numPr>
            </w:pPr>
            <w:r w:rsidRPr="00EF2680">
              <w:rPr>
                <w:rFonts w:hint="eastAsia"/>
              </w:rPr>
              <w:t>模擬試験</w:t>
            </w:r>
          </w:p>
          <w:p w14:paraId="2511843B" w14:textId="77777777" w:rsidR="00445076" w:rsidRPr="00EF2680" w:rsidRDefault="00445076" w:rsidP="00892C01">
            <w:pPr>
              <w:pStyle w:val="afff6"/>
              <w:numPr>
                <w:ilvl w:val="0"/>
                <w:numId w:val="827"/>
              </w:numPr>
            </w:pPr>
            <w:r w:rsidRPr="00EF2680">
              <w:rPr>
                <w:rFonts w:hint="eastAsia"/>
              </w:rPr>
              <w:t>技術的回復試験</w:t>
            </w:r>
          </w:p>
          <w:p w14:paraId="2C0A80A2" w14:textId="77777777" w:rsidR="00445076" w:rsidRPr="00EF2680" w:rsidRDefault="00445076" w:rsidP="00892C01">
            <w:pPr>
              <w:pStyle w:val="afff6"/>
              <w:numPr>
                <w:ilvl w:val="0"/>
                <w:numId w:val="827"/>
              </w:numPr>
            </w:pPr>
            <w:r w:rsidRPr="00EF2680">
              <w:rPr>
                <w:rFonts w:hint="eastAsia"/>
              </w:rPr>
              <w:t>代替施設における回復試験</w:t>
            </w:r>
          </w:p>
          <w:bookmarkStart w:id="1103" w:name="■供給者15ー2ー6"/>
          <w:p w14:paraId="29F59F58" w14:textId="45F95774" w:rsidR="00445076" w:rsidRPr="00EF2680" w:rsidRDefault="003F17A7" w:rsidP="00892C01">
            <w:pPr>
              <w:pStyle w:val="afff6"/>
              <w:numPr>
                <w:ilvl w:val="0"/>
                <w:numId w:val="827"/>
              </w:numPr>
            </w:pPr>
            <w:r>
              <w:fldChar w:fldCharType="begin"/>
            </w:r>
            <w:r>
              <w:rPr>
                <w:rFonts w:hint="eastAsia"/>
              </w:rPr>
              <w:instrText xml:space="preserve">HYPERLINK </w:instrText>
            </w:r>
            <w:r>
              <w:instrText xml:space="preserve"> \l "</w:instrText>
            </w:r>
            <w:r>
              <w:rPr>
                <w:rFonts w:hint="eastAsia"/>
              </w:rPr>
              <w:instrText>■供給者</w:instrText>
            </w:r>
            <w:r>
              <w:instrText>"</w:instrText>
            </w:r>
            <w:r>
              <w:fldChar w:fldCharType="separate"/>
            </w:r>
            <w:r w:rsidR="00445076" w:rsidRPr="003F17A7">
              <w:rPr>
                <w:rStyle w:val="a7"/>
                <w:rFonts w:hint="eastAsia"/>
              </w:rPr>
              <w:t>供給者</w:t>
            </w:r>
            <w:bookmarkEnd w:id="1103"/>
            <w:r>
              <w:fldChar w:fldCharType="end"/>
            </w:r>
            <w:r w:rsidR="00445076" w:rsidRPr="00EF2680">
              <w:rPr>
                <w:rFonts w:hint="eastAsia"/>
              </w:rPr>
              <w:t>施設およびサービスの試験</w:t>
            </w:r>
          </w:p>
          <w:p w14:paraId="4EEEBA4D" w14:textId="77777777" w:rsidR="00445076" w:rsidRPr="005E3444" w:rsidRDefault="00445076" w:rsidP="00892C01">
            <w:pPr>
              <w:pStyle w:val="afff6"/>
              <w:numPr>
                <w:ilvl w:val="0"/>
                <w:numId w:val="108"/>
              </w:numPr>
              <w:tabs>
                <w:tab w:val="clear" w:pos="1830"/>
                <w:tab w:val="left" w:pos="455"/>
              </w:tabs>
            </w:pPr>
            <w:r w:rsidRPr="005E3444">
              <w:rPr>
                <w:rFonts w:hint="eastAsia"/>
              </w:rPr>
              <w:t>情報セキュリティ委員会は、事業継続に関する試験を最低年1回、継続的に実施する。</w:t>
            </w:r>
          </w:p>
        </w:tc>
      </w:tr>
      <w:tr w:rsidR="00445076" w:rsidRPr="005E3444" w14:paraId="29E1008E" w14:textId="77777777">
        <w:trPr>
          <w:trHeight w:val="449"/>
        </w:trPr>
        <w:tc>
          <w:tcPr>
            <w:tcW w:w="10456" w:type="dxa"/>
            <w:hideMark/>
          </w:tcPr>
          <w:p w14:paraId="10090369" w14:textId="77777777" w:rsidR="00445076" w:rsidRPr="005E3444" w:rsidRDefault="00445076">
            <w:pPr>
              <w:pStyle w:val="afff8"/>
            </w:pPr>
            <w:r w:rsidRPr="005E3444">
              <w:rPr>
                <w:rFonts w:hint="eastAsia"/>
              </w:rPr>
              <w:t>ワンポイントアドバイス</w:t>
            </w:r>
          </w:p>
          <w:p w14:paraId="44D4918F" w14:textId="77777777" w:rsidR="00445076" w:rsidRPr="005E3444" w:rsidRDefault="00445076">
            <w:pPr>
              <w:pStyle w:val="afff6"/>
            </w:pPr>
            <w:r w:rsidRPr="005E3444">
              <w:rPr>
                <w:rFonts w:hint="eastAsia"/>
              </w:rPr>
              <w:t>事業の中断または阻害時に、重要な事業プロセスの情報セキュリティを維持または復旧するために、計画を策定、実施、試験、レビューおよび評価することが大切です。</w:t>
            </w:r>
          </w:p>
        </w:tc>
      </w:tr>
    </w:tbl>
    <w:p w14:paraId="37DF06C0" w14:textId="77777777" w:rsidR="00445076" w:rsidRDefault="00445076">
      <w:pPr>
        <w:ind w:firstLineChars="0" w:firstLine="0"/>
      </w:pPr>
    </w:p>
    <w:p w14:paraId="0212D250" w14:textId="77777777" w:rsidR="00445076" w:rsidRDefault="00445076">
      <w:pPr>
        <w:pStyle w:val="aff4"/>
      </w:pPr>
      <w:r>
        <w:rPr>
          <w:rFonts w:hint="eastAsia"/>
        </w:rPr>
        <w:t>【</w:t>
      </w:r>
      <w:r w:rsidRPr="005E3444">
        <w:rPr>
          <w:rFonts w:hint="eastAsia"/>
        </w:rPr>
        <w:t>5.30 事業継続のための</w:t>
      </w:r>
      <w:bookmarkStart w:id="1104" w:name="■ICT15ー2ー6"/>
      <w:r w:rsidRPr="005E3444">
        <w:rPr>
          <w:rFonts w:hint="eastAsia"/>
        </w:rPr>
        <w:t>ICT</w:t>
      </w:r>
      <w:bookmarkEnd w:id="1104"/>
      <w:r w:rsidRPr="005E3444">
        <w:rPr>
          <w:rFonts w:hint="eastAsia"/>
        </w:rPr>
        <w:t>の備え</w:t>
      </w:r>
      <w:r>
        <w:rPr>
          <w:rFonts w:hint="eastAsia"/>
        </w:rPr>
        <w:t>】</w:t>
      </w:r>
    </w:p>
    <w:tbl>
      <w:tblPr>
        <w:tblStyle w:val="aa"/>
        <w:tblW w:w="0" w:type="auto"/>
        <w:tblLook w:val="04A0" w:firstRow="1" w:lastRow="0" w:firstColumn="1" w:lastColumn="0" w:noHBand="0" w:noVBand="1"/>
      </w:tblPr>
      <w:tblGrid>
        <w:gridCol w:w="10456"/>
      </w:tblGrid>
      <w:tr w:rsidR="00445076" w:rsidRPr="005E3444" w14:paraId="525D828C" w14:textId="77777777">
        <w:tc>
          <w:tcPr>
            <w:tcW w:w="10456" w:type="dxa"/>
            <w:shd w:val="clear" w:color="auto" w:fill="215E99" w:themeFill="text2" w:themeFillTint="BF"/>
            <w:hideMark/>
          </w:tcPr>
          <w:p w14:paraId="271B0362" w14:textId="77777777" w:rsidR="00445076" w:rsidRPr="005E3444" w:rsidRDefault="00445076">
            <w:pPr>
              <w:pStyle w:val="aff0"/>
            </w:pPr>
            <w:r w:rsidRPr="005E3444">
              <w:rPr>
                <w:rFonts w:hint="eastAsia"/>
              </w:rPr>
              <w:t>実施手順（例）</w:t>
            </w:r>
          </w:p>
        </w:tc>
      </w:tr>
      <w:bookmarkStart w:id="1105" w:name="■ビジネスインパクト分析15ー2ー6"/>
      <w:tr w:rsidR="00445076" w:rsidRPr="005E3444" w14:paraId="08C643FA" w14:textId="77777777">
        <w:trPr>
          <w:trHeight w:val="449"/>
        </w:trPr>
        <w:tc>
          <w:tcPr>
            <w:tcW w:w="10456" w:type="dxa"/>
            <w:hideMark/>
          </w:tcPr>
          <w:p w14:paraId="68660B53" w14:textId="44751A47" w:rsidR="00445076" w:rsidRPr="005E3444" w:rsidRDefault="00D73F49" w:rsidP="00892C01">
            <w:pPr>
              <w:pStyle w:val="afff6"/>
              <w:numPr>
                <w:ilvl w:val="0"/>
                <w:numId w:val="109"/>
              </w:numPr>
              <w:tabs>
                <w:tab w:val="clear" w:pos="1830"/>
                <w:tab w:val="left" w:pos="455"/>
              </w:tabs>
            </w:pPr>
            <w:r>
              <w:fldChar w:fldCharType="begin"/>
            </w:r>
            <w:r>
              <w:rPr>
                <w:rFonts w:hint="eastAsia"/>
              </w:rPr>
              <w:instrText xml:space="preserve">HYPERLINK </w:instrText>
            </w:r>
            <w:r>
              <w:instrText xml:space="preserve"> \l "</w:instrText>
            </w:r>
            <w:r>
              <w:rPr>
                <w:rFonts w:hint="eastAsia"/>
              </w:rPr>
              <w:instrText>■ビジネスインパクト分析</w:instrText>
            </w:r>
            <w:r>
              <w:instrText>"</w:instrText>
            </w:r>
            <w:r>
              <w:fldChar w:fldCharType="separate"/>
            </w:r>
            <w:r w:rsidR="00445076" w:rsidRPr="00D73F49">
              <w:rPr>
                <w:rStyle w:val="a7"/>
                <w:rFonts w:hint="eastAsia"/>
              </w:rPr>
              <w:t>ビジネスインパクト分析</w:t>
            </w:r>
            <w:r>
              <w:fldChar w:fldCharType="end"/>
            </w:r>
            <w:bookmarkEnd w:id="1105"/>
            <w:r w:rsidR="00445076" w:rsidRPr="005E3444">
              <w:rPr>
                <w:rFonts w:hint="eastAsia"/>
              </w:rPr>
              <w:t>（不測のインシデントによって業務やシステムが停止した場合、会社の事業にどのような影響があるかを分析すること）を行い、事業継続が困難な状況を特定する。</w:t>
            </w:r>
          </w:p>
          <w:p w14:paraId="2DCD6085" w14:textId="77777777" w:rsidR="00445076" w:rsidRPr="005E3444" w:rsidRDefault="00445076" w:rsidP="00892C01">
            <w:pPr>
              <w:pStyle w:val="afff6"/>
              <w:numPr>
                <w:ilvl w:val="0"/>
                <w:numId w:val="109"/>
              </w:numPr>
              <w:tabs>
                <w:tab w:val="clear" w:pos="1830"/>
                <w:tab w:val="left" w:pos="455"/>
              </w:tabs>
            </w:pPr>
            <w:r w:rsidRPr="005E3444">
              <w:rPr>
                <w:rFonts w:hint="eastAsia"/>
              </w:rPr>
              <w:t>事業が中断・停止になった際の対応手順を策定し、文書化する。</w:t>
            </w:r>
          </w:p>
          <w:p w14:paraId="3AFCA156" w14:textId="77777777" w:rsidR="00445076" w:rsidRPr="005E3444" w:rsidRDefault="00445076" w:rsidP="00892C01">
            <w:pPr>
              <w:pStyle w:val="afff6"/>
              <w:numPr>
                <w:ilvl w:val="0"/>
                <w:numId w:val="109"/>
              </w:numPr>
              <w:tabs>
                <w:tab w:val="clear" w:pos="1830"/>
                <w:tab w:val="left" w:pos="455"/>
              </w:tabs>
            </w:pPr>
            <w:r w:rsidRPr="005E3444">
              <w:rPr>
                <w:rFonts w:hint="eastAsia"/>
              </w:rPr>
              <w:t>策定した対応手順が有効であることを確実にするため、あらかじめ定めた間隔（年1回以上）で試験を実施し検証する。</w:t>
            </w:r>
          </w:p>
        </w:tc>
      </w:tr>
      <w:tr w:rsidR="00445076" w:rsidRPr="005E3444" w14:paraId="6E1520C6" w14:textId="77777777">
        <w:trPr>
          <w:trHeight w:val="449"/>
        </w:trPr>
        <w:tc>
          <w:tcPr>
            <w:tcW w:w="10456" w:type="dxa"/>
            <w:hideMark/>
          </w:tcPr>
          <w:p w14:paraId="392A783B" w14:textId="77777777" w:rsidR="00445076" w:rsidRPr="005E3444" w:rsidRDefault="00445076">
            <w:pPr>
              <w:pStyle w:val="afff8"/>
            </w:pPr>
            <w:r w:rsidRPr="005E3444">
              <w:rPr>
                <w:rFonts w:hint="eastAsia"/>
              </w:rPr>
              <w:t>ワンポイントアドバイス</w:t>
            </w:r>
          </w:p>
          <w:p w14:paraId="2D5341EE" w14:textId="3563BE8F" w:rsidR="00445076" w:rsidRPr="005E3444" w:rsidRDefault="00445076">
            <w:pPr>
              <w:pStyle w:val="afff6"/>
            </w:pPr>
            <w:r w:rsidRPr="005E3444">
              <w:rPr>
                <w:rFonts w:hint="eastAsia"/>
              </w:rPr>
              <w:t>組織が</w:t>
            </w:r>
            <w:hyperlink w:anchor="■ICT" w:history="1">
              <w:r w:rsidRPr="00F5677B">
                <w:rPr>
                  <w:rStyle w:val="a7"/>
                  <w:rFonts w:hint="eastAsia"/>
                </w:rPr>
                <w:t>ICT</w:t>
              </w:r>
            </w:hyperlink>
            <w:r w:rsidRPr="005E3444">
              <w:rPr>
                <w:rFonts w:hint="eastAsia"/>
              </w:rPr>
              <w:t>サービス事業の中断・阻害を管理する方法を詳述した対応および復旧手順を含むICT継続計画を、演習および試験を通じて定期的に評価、または経営陣が承認することが大切です。</w:t>
            </w:r>
          </w:p>
        </w:tc>
      </w:tr>
    </w:tbl>
    <w:p w14:paraId="3387A62C" w14:textId="77777777" w:rsidR="00445076" w:rsidRPr="00CC7732" w:rsidRDefault="00445076">
      <w:pPr>
        <w:ind w:firstLineChars="0" w:firstLine="0"/>
      </w:pPr>
    </w:p>
    <w:p w14:paraId="75FEB88D" w14:textId="77777777" w:rsidR="00445076" w:rsidRDefault="00445076" w:rsidP="003E0313">
      <w:pPr>
        <w:pStyle w:val="4"/>
      </w:pPr>
      <w:bookmarkStart w:id="1106" w:name="_Toc173932360"/>
      <w:bookmarkStart w:id="1107" w:name="_Toc185338937"/>
      <w:bookmarkStart w:id="1108" w:name="_Toc188349038"/>
      <w:r>
        <w:t>法的、規制および契約上の要件</w:t>
      </w:r>
      <w:bookmarkEnd w:id="1106"/>
      <w:bookmarkEnd w:id="1107"/>
      <w:bookmarkEnd w:id="1108"/>
    </w:p>
    <w:p w14:paraId="47FAFFDE" w14:textId="77777777" w:rsidR="00445076" w:rsidRDefault="00445076">
      <w:r w:rsidRPr="005E3444">
        <w:t>法的、規制および契約上の要件</w:t>
      </w:r>
      <w:r w:rsidRPr="000B0438">
        <w:rPr>
          <w:rFonts w:hint="eastAsia"/>
        </w:rPr>
        <w:t>に関連する実施手順の例を紹介します。</w:t>
      </w:r>
    </w:p>
    <w:p w14:paraId="0336D13A" w14:textId="77777777" w:rsidR="00445076" w:rsidRDefault="00445076"/>
    <w:p w14:paraId="69054EEC" w14:textId="77777777" w:rsidR="00445076" w:rsidRDefault="00445076">
      <w:pPr>
        <w:pStyle w:val="aff4"/>
      </w:pPr>
      <w:r>
        <w:rPr>
          <w:rFonts w:hint="eastAsia"/>
        </w:rPr>
        <w:t>【</w:t>
      </w:r>
      <w:r w:rsidRPr="003E1157">
        <w:rPr>
          <w:rFonts w:hint="eastAsia"/>
        </w:rPr>
        <w:t>5.19 供給者関係における情報セキュリティ</w:t>
      </w:r>
      <w:r>
        <w:rPr>
          <w:rFonts w:hint="eastAsia"/>
        </w:rPr>
        <w:t>】</w:t>
      </w:r>
    </w:p>
    <w:tbl>
      <w:tblPr>
        <w:tblStyle w:val="aa"/>
        <w:tblW w:w="0" w:type="auto"/>
        <w:tblLook w:val="04A0" w:firstRow="1" w:lastRow="0" w:firstColumn="1" w:lastColumn="0" w:noHBand="0" w:noVBand="1"/>
      </w:tblPr>
      <w:tblGrid>
        <w:gridCol w:w="10456"/>
      </w:tblGrid>
      <w:tr w:rsidR="00445076" w:rsidRPr="003E1157" w14:paraId="38098CA0" w14:textId="77777777">
        <w:trPr>
          <w:trHeight w:val="370"/>
        </w:trPr>
        <w:tc>
          <w:tcPr>
            <w:tcW w:w="10456" w:type="dxa"/>
            <w:shd w:val="clear" w:color="auto" w:fill="215E99" w:themeFill="text2" w:themeFillTint="BF"/>
            <w:hideMark/>
          </w:tcPr>
          <w:p w14:paraId="0BB19E10" w14:textId="77777777" w:rsidR="00445076" w:rsidRPr="003E1157" w:rsidRDefault="00445076">
            <w:pPr>
              <w:pStyle w:val="aff0"/>
            </w:pPr>
            <w:r w:rsidRPr="003E1157">
              <w:rPr>
                <w:rFonts w:hint="eastAsia"/>
              </w:rPr>
              <w:t>実施手順（例）</w:t>
            </w:r>
          </w:p>
        </w:tc>
      </w:tr>
      <w:tr w:rsidR="00445076" w:rsidRPr="003E1157" w14:paraId="63FDB8B7" w14:textId="77777777">
        <w:trPr>
          <w:trHeight w:val="1770"/>
        </w:trPr>
        <w:tc>
          <w:tcPr>
            <w:tcW w:w="10456" w:type="dxa"/>
            <w:hideMark/>
          </w:tcPr>
          <w:p w14:paraId="6164B488" w14:textId="77777777" w:rsidR="00445076" w:rsidRDefault="00445076" w:rsidP="00892C01">
            <w:pPr>
              <w:pStyle w:val="afff6"/>
              <w:numPr>
                <w:ilvl w:val="0"/>
                <w:numId w:val="110"/>
              </w:numPr>
              <w:tabs>
                <w:tab w:val="clear" w:pos="1830"/>
                <w:tab w:val="left" w:pos="455"/>
              </w:tabs>
            </w:pPr>
            <w:r w:rsidRPr="003E1157">
              <w:rPr>
                <w:rFonts w:hint="eastAsia"/>
              </w:rPr>
              <w:t>当組織における</w:t>
            </w:r>
            <w:bookmarkStart w:id="1109" w:name="■供給者15ー2ー7"/>
            <w:r w:rsidRPr="003E1157">
              <w:rPr>
                <w:rFonts w:hint="eastAsia"/>
              </w:rPr>
              <w:t>供給者</w:t>
            </w:r>
            <w:bookmarkEnd w:id="1109"/>
            <w:r w:rsidRPr="003E1157">
              <w:rPr>
                <w:rFonts w:hint="eastAsia"/>
              </w:rPr>
              <w:t>には、以下がある。</w:t>
            </w:r>
          </w:p>
          <w:bookmarkStart w:id="1110" w:name="■ISP15ー2－7"/>
          <w:p w14:paraId="6F6EC083" w14:textId="58E6876F" w:rsidR="00445076" w:rsidRDefault="00590EB1" w:rsidP="00892C01">
            <w:pPr>
              <w:pStyle w:val="afff6"/>
              <w:numPr>
                <w:ilvl w:val="1"/>
                <w:numId w:val="828"/>
              </w:numPr>
              <w:tabs>
                <w:tab w:val="clear" w:pos="1830"/>
                <w:tab w:val="left" w:pos="455"/>
              </w:tabs>
            </w:pPr>
            <w:r>
              <w:fldChar w:fldCharType="begin"/>
            </w:r>
            <w:r>
              <w:rPr>
                <w:rFonts w:hint="eastAsia"/>
              </w:rPr>
              <w:instrText xml:space="preserve">HYPERLINK </w:instrText>
            </w:r>
            <w:r>
              <w:instrText xml:space="preserve"> \l "</w:instrText>
            </w:r>
            <w:r>
              <w:rPr>
                <w:rFonts w:hint="eastAsia"/>
              </w:rPr>
              <w:instrText>■</w:instrText>
            </w:r>
            <w:r>
              <w:instrText>ISP"</w:instrText>
            </w:r>
            <w:r>
              <w:fldChar w:fldCharType="separate"/>
            </w:r>
            <w:r w:rsidR="00445076" w:rsidRPr="00590EB1">
              <w:rPr>
                <w:rStyle w:val="a7"/>
                <w:rFonts w:hint="eastAsia"/>
              </w:rPr>
              <w:t>ISP</w:t>
            </w:r>
            <w:bookmarkEnd w:id="1110"/>
            <w:r>
              <w:fldChar w:fldCharType="end"/>
            </w:r>
            <w:r w:rsidR="00445076" w:rsidRPr="003E1157">
              <w:rPr>
                <w:rFonts w:hint="eastAsia"/>
              </w:rPr>
              <w:t>、電話サービス、IT機器などのサービス提供者</w:t>
            </w:r>
          </w:p>
          <w:p w14:paraId="06DC4C24" w14:textId="77777777" w:rsidR="00445076" w:rsidRDefault="00445076" w:rsidP="00892C01">
            <w:pPr>
              <w:pStyle w:val="afff6"/>
              <w:numPr>
                <w:ilvl w:val="1"/>
                <w:numId w:val="828"/>
              </w:numPr>
              <w:tabs>
                <w:tab w:val="clear" w:pos="1830"/>
                <w:tab w:val="left" w:pos="455"/>
              </w:tabs>
            </w:pPr>
            <w:r w:rsidRPr="003E1157">
              <w:rPr>
                <w:rFonts w:hint="eastAsia"/>
              </w:rPr>
              <w:t>情報システムの開発・保守における外部委託先</w:t>
            </w:r>
          </w:p>
          <w:p w14:paraId="4C61BFF1" w14:textId="77777777" w:rsidR="00445076" w:rsidRDefault="00445076" w:rsidP="00892C01">
            <w:pPr>
              <w:pStyle w:val="afff6"/>
              <w:numPr>
                <w:ilvl w:val="1"/>
                <w:numId w:val="828"/>
              </w:numPr>
              <w:tabs>
                <w:tab w:val="clear" w:pos="1830"/>
                <w:tab w:val="left" w:pos="455"/>
              </w:tabs>
            </w:pPr>
            <w:r w:rsidRPr="003E1157">
              <w:rPr>
                <w:rFonts w:hint="eastAsia"/>
              </w:rPr>
              <w:t>会計、税務、法律などの専門サービス提供者</w:t>
            </w:r>
          </w:p>
          <w:p w14:paraId="5D0D6999" w14:textId="77777777" w:rsidR="00445076" w:rsidRDefault="00445076" w:rsidP="00892C01">
            <w:pPr>
              <w:pStyle w:val="afff6"/>
              <w:numPr>
                <w:ilvl w:val="1"/>
                <w:numId w:val="828"/>
              </w:numPr>
              <w:tabs>
                <w:tab w:val="clear" w:pos="1830"/>
                <w:tab w:val="left" w:pos="455"/>
              </w:tabs>
            </w:pPr>
            <w:r w:rsidRPr="003E1157">
              <w:rPr>
                <w:rFonts w:hint="eastAsia"/>
              </w:rPr>
              <w:t>清掃業者、廃棄業者</w:t>
            </w:r>
          </w:p>
          <w:p w14:paraId="669905BF" w14:textId="77777777" w:rsidR="00445076" w:rsidRPr="003E1157" w:rsidRDefault="00445076" w:rsidP="00892C01">
            <w:pPr>
              <w:pStyle w:val="afff6"/>
              <w:numPr>
                <w:ilvl w:val="1"/>
                <w:numId w:val="828"/>
              </w:numPr>
              <w:tabs>
                <w:tab w:val="clear" w:pos="1830"/>
                <w:tab w:val="left" w:pos="455"/>
              </w:tabs>
            </w:pPr>
            <w:r w:rsidRPr="003E1157">
              <w:rPr>
                <w:rFonts w:hint="eastAsia"/>
              </w:rPr>
              <w:t>クラウドサービス</w:t>
            </w:r>
          </w:p>
          <w:p w14:paraId="177E5132" w14:textId="77777777" w:rsidR="00445076" w:rsidRPr="003E1157" w:rsidRDefault="00445076" w:rsidP="00892C01">
            <w:pPr>
              <w:pStyle w:val="afff6"/>
              <w:numPr>
                <w:ilvl w:val="0"/>
                <w:numId w:val="110"/>
              </w:numPr>
              <w:tabs>
                <w:tab w:val="clear" w:pos="1830"/>
                <w:tab w:val="left" w:pos="455"/>
              </w:tabs>
            </w:pPr>
            <w:r w:rsidRPr="003E1157">
              <w:rPr>
                <w:rFonts w:hint="eastAsia"/>
              </w:rPr>
              <w:t>情報セキュリティ委員会は、部外者・外部組織</w:t>
            </w:r>
            <w:r>
              <w:rPr>
                <w:rFonts w:hint="eastAsia"/>
              </w:rPr>
              <w:t>からの</w:t>
            </w:r>
            <w:r w:rsidRPr="003E1157">
              <w:rPr>
                <w:rFonts w:hint="eastAsia"/>
              </w:rPr>
              <w:t>オフィスエリアや情報システムへのアクセスを許可する際に生じる可能性があるリスクを考慮し、情報セキュリティ上の要求事項を明確にする。</w:t>
            </w:r>
          </w:p>
        </w:tc>
      </w:tr>
      <w:tr w:rsidR="00445076" w:rsidRPr="003E1157" w14:paraId="5AFA7B5D" w14:textId="77777777">
        <w:tc>
          <w:tcPr>
            <w:tcW w:w="10456" w:type="dxa"/>
            <w:hideMark/>
          </w:tcPr>
          <w:p w14:paraId="17A41E3F" w14:textId="77777777" w:rsidR="00445076" w:rsidRPr="003E1157" w:rsidRDefault="00445076">
            <w:pPr>
              <w:pStyle w:val="afff8"/>
            </w:pPr>
            <w:r w:rsidRPr="003E1157">
              <w:rPr>
                <w:rFonts w:hint="eastAsia"/>
              </w:rPr>
              <w:t>ワンポイントアドバイス</w:t>
            </w:r>
          </w:p>
          <w:p w14:paraId="0E292198" w14:textId="383FBE99" w:rsidR="00445076" w:rsidRPr="003E1157" w:rsidRDefault="007E354B">
            <w:pPr>
              <w:pStyle w:val="afff6"/>
            </w:pPr>
            <w:hyperlink w:anchor="■供給者" w:history="1">
              <w:r w:rsidR="00445076" w:rsidRPr="003F17A7">
                <w:rPr>
                  <w:rStyle w:val="a7"/>
                  <w:rFonts w:hint="eastAsia"/>
                </w:rPr>
                <w:t>供給者</w:t>
              </w:r>
            </w:hyperlink>
            <w:r w:rsidR="00445076" w:rsidRPr="003E1157">
              <w:rPr>
                <w:rFonts w:hint="eastAsia"/>
              </w:rPr>
              <w:t>が提供する製品およびサービスの使用に関連するセキュリティリスクに対処するためのプロセスおよび手順を特定し、実施することが大切です。</w:t>
            </w:r>
          </w:p>
        </w:tc>
      </w:tr>
    </w:tbl>
    <w:p w14:paraId="565B92FF" w14:textId="77777777" w:rsidR="00445076" w:rsidRDefault="00445076"/>
    <w:p w14:paraId="12233647" w14:textId="77777777" w:rsidR="00445076" w:rsidRDefault="00445076">
      <w:pPr>
        <w:pStyle w:val="aff4"/>
      </w:pPr>
      <w:r>
        <w:rPr>
          <w:rFonts w:hint="eastAsia"/>
        </w:rPr>
        <w:t>【</w:t>
      </w:r>
      <w:r w:rsidRPr="00B04937">
        <w:rPr>
          <w:rFonts w:hint="eastAsia"/>
        </w:rPr>
        <w:t>5.20 供給者との合意における情報セキュリティの取扱い</w:t>
      </w:r>
      <w:r>
        <w:rPr>
          <w:rFonts w:hint="eastAsia"/>
        </w:rPr>
        <w:t>】</w:t>
      </w:r>
    </w:p>
    <w:tbl>
      <w:tblPr>
        <w:tblStyle w:val="aa"/>
        <w:tblW w:w="0" w:type="auto"/>
        <w:tblLook w:val="04A0" w:firstRow="1" w:lastRow="0" w:firstColumn="1" w:lastColumn="0" w:noHBand="0" w:noVBand="1"/>
      </w:tblPr>
      <w:tblGrid>
        <w:gridCol w:w="10456"/>
      </w:tblGrid>
      <w:tr w:rsidR="00445076" w:rsidRPr="00B04937" w14:paraId="7101DE19" w14:textId="77777777">
        <w:trPr>
          <w:trHeight w:val="370"/>
        </w:trPr>
        <w:tc>
          <w:tcPr>
            <w:tcW w:w="10456" w:type="dxa"/>
            <w:shd w:val="clear" w:color="auto" w:fill="215E99" w:themeFill="text2" w:themeFillTint="BF"/>
            <w:hideMark/>
          </w:tcPr>
          <w:p w14:paraId="6BE5FC03" w14:textId="77777777" w:rsidR="00445076" w:rsidRPr="00B04937" w:rsidRDefault="00445076">
            <w:pPr>
              <w:pStyle w:val="aff0"/>
            </w:pPr>
            <w:r w:rsidRPr="00B04937">
              <w:rPr>
                <w:rFonts w:hint="eastAsia"/>
              </w:rPr>
              <w:t>実施手順（例）</w:t>
            </w:r>
          </w:p>
        </w:tc>
      </w:tr>
      <w:tr w:rsidR="00445076" w:rsidRPr="00B04937" w14:paraId="5AE2BE99" w14:textId="77777777">
        <w:trPr>
          <w:trHeight w:val="586"/>
        </w:trPr>
        <w:tc>
          <w:tcPr>
            <w:tcW w:w="10456" w:type="dxa"/>
            <w:hideMark/>
          </w:tcPr>
          <w:p w14:paraId="6FB24B35" w14:textId="77777777" w:rsidR="00445076" w:rsidRDefault="00445076" w:rsidP="00892C01">
            <w:pPr>
              <w:pStyle w:val="afff6"/>
              <w:numPr>
                <w:ilvl w:val="0"/>
                <w:numId w:val="111"/>
              </w:numPr>
              <w:tabs>
                <w:tab w:val="clear" w:pos="1830"/>
                <w:tab w:val="left" w:pos="455"/>
              </w:tabs>
            </w:pPr>
            <w:r w:rsidRPr="00B04937">
              <w:rPr>
                <w:rFonts w:hint="eastAsia"/>
              </w:rPr>
              <w:t>提供されるサービスの利用は、次の手順に従い行う。</w:t>
            </w:r>
          </w:p>
          <w:p w14:paraId="25FC2046" w14:textId="77777777" w:rsidR="00445076" w:rsidRDefault="00445076" w:rsidP="00892C01">
            <w:pPr>
              <w:pStyle w:val="afff6"/>
              <w:numPr>
                <w:ilvl w:val="1"/>
                <w:numId w:val="111"/>
              </w:numPr>
              <w:tabs>
                <w:tab w:val="clear" w:pos="1830"/>
                <w:tab w:val="left" w:pos="455"/>
              </w:tabs>
            </w:pPr>
            <w:r w:rsidRPr="00B04937">
              <w:rPr>
                <w:rFonts w:hint="eastAsia"/>
              </w:rPr>
              <w:t>「委託先審査票」による評価・選定を行う。</w:t>
            </w:r>
          </w:p>
          <w:p w14:paraId="546EE62F" w14:textId="77777777" w:rsidR="00445076" w:rsidRDefault="00445076" w:rsidP="00892C01">
            <w:pPr>
              <w:pStyle w:val="afff6"/>
              <w:numPr>
                <w:ilvl w:val="1"/>
                <w:numId w:val="111"/>
              </w:numPr>
              <w:tabs>
                <w:tab w:val="clear" w:pos="1830"/>
                <w:tab w:val="left" w:pos="455"/>
              </w:tabs>
            </w:pPr>
            <w:r w:rsidRPr="00B04937">
              <w:rPr>
                <w:rFonts w:hint="eastAsia"/>
              </w:rPr>
              <w:t>情報セキュリティ要求事項を考慮し、次の事項を含む契約を締結する。</w:t>
            </w:r>
          </w:p>
          <w:p w14:paraId="3D81813A" w14:textId="77777777" w:rsidR="00445076" w:rsidRDefault="00445076" w:rsidP="00892C01">
            <w:pPr>
              <w:pStyle w:val="afff6"/>
              <w:numPr>
                <w:ilvl w:val="2"/>
                <w:numId w:val="111"/>
              </w:numPr>
              <w:tabs>
                <w:tab w:val="clear" w:pos="1830"/>
                <w:tab w:val="left" w:pos="455"/>
              </w:tabs>
            </w:pPr>
            <w:r w:rsidRPr="00B04937">
              <w:rPr>
                <w:rFonts w:hint="eastAsia"/>
              </w:rPr>
              <w:t>機密保持契約などの情報の取扱いに関する契約</w:t>
            </w:r>
          </w:p>
          <w:p w14:paraId="2C4753FB" w14:textId="77777777" w:rsidR="00445076" w:rsidRDefault="00445076" w:rsidP="00892C01">
            <w:pPr>
              <w:pStyle w:val="afff6"/>
              <w:numPr>
                <w:ilvl w:val="2"/>
                <w:numId w:val="111"/>
              </w:numPr>
              <w:tabs>
                <w:tab w:val="clear" w:pos="1830"/>
                <w:tab w:val="left" w:pos="455"/>
              </w:tabs>
            </w:pPr>
            <w:r w:rsidRPr="00B04937">
              <w:rPr>
                <w:rFonts w:hint="eastAsia"/>
              </w:rPr>
              <w:t>使用許諾に関する取り決め、コードの所有権および知的所有権（開発の場合）</w:t>
            </w:r>
          </w:p>
          <w:p w14:paraId="476D89B8" w14:textId="77777777" w:rsidR="00445076" w:rsidRDefault="00445076" w:rsidP="00892C01">
            <w:pPr>
              <w:pStyle w:val="afff6"/>
              <w:numPr>
                <w:ilvl w:val="2"/>
                <w:numId w:val="111"/>
              </w:numPr>
              <w:tabs>
                <w:tab w:val="clear" w:pos="1830"/>
                <w:tab w:val="left" w:pos="455"/>
              </w:tabs>
            </w:pPr>
            <w:r w:rsidRPr="00B04937">
              <w:rPr>
                <w:rFonts w:hint="eastAsia"/>
              </w:rPr>
              <w:t>実施される作業場所および入退室管理</w:t>
            </w:r>
          </w:p>
          <w:p w14:paraId="504920E6" w14:textId="77777777" w:rsidR="00445076" w:rsidRDefault="00445076" w:rsidP="00892C01">
            <w:pPr>
              <w:pStyle w:val="afff6"/>
              <w:numPr>
                <w:ilvl w:val="2"/>
                <w:numId w:val="111"/>
              </w:numPr>
              <w:tabs>
                <w:tab w:val="clear" w:pos="1830"/>
                <w:tab w:val="left" w:pos="455"/>
              </w:tabs>
            </w:pPr>
            <w:r w:rsidRPr="00B04937">
              <w:rPr>
                <w:rFonts w:hint="eastAsia"/>
              </w:rPr>
              <w:t>外部委託先が不履行となった場合の預託契約に関する取り決め</w:t>
            </w:r>
          </w:p>
          <w:p w14:paraId="207FF538" w14:textId="77777777" w:rsidR="00445076" w:rsidRPr="00B04937" w:rsidRDefault="00445076" w:rsidP="00892C01">
            <w:pPr>
              <w:pStyle w:val="afff6"/>
              <w:numPr>
                <w:ilvl w:val="1"/>
                <w:numId w:val="111"/>
              </w:numPr>
              <w:tabs>
                <w:tab w:val="clear" w:pos="1830"/>
                <w:tab w:val="left" w:pos="455"/>
              </w:tabs>
            </w:pPr>
            <w:r w:rsidRPr="00B04937">
              <w:rPr>
                <w:rFonts w:hint="eastAsia"/>
              </w:rPr>
              <w:t>情報セキュリティ委員会は、「5.19 供給者関係における情報セキュリティ」において検討したリスクを考慮し、必要に応じて第三者との間で契約を締結する。</w:t>
            </w:r>
          </w:p>
          <w:p w14:paraId="67EF1AC4" w14:textId="2A4EA668" w:rsidR="00445076" w:rsidRPr="00B04937" w:rsidRDefault="00445076" w:rsidP="00892C01">
            <w:pPr>
              <w:pStyle w:val="afff6"/>
              <w:numPr>
                <w:ilvl w:val="0"/>
                <w:numId w:val="111"/>
              </w:numPr>
              <w:tabs>
                <w:tab w:val="clear" w:pos="1830"/>
                <w:tab w:val="left" w:pos="455"/>
              </w:tabs>
            </w:pPr>
            <w:r w:rsidRPr="00B04937">
              <w:rPr>
                <w:rFonts w:hint="eastAsia"/>
              </w:rPr>
              <w:t>クラウドサービスを介して重要資産を取扱う際は、利用者は</w:t>
            </w:r>
            <w:bookmarkStart w:id="1111" w:name="■多要素認証15ー2ー7"/>
            <w:r w:rsidR="00D47D08">
              <w:fldChar w:fldCharType="begin"/>
            </w:r>
            <w:r w:rsidR="00D47D08">
              <w:rPr>
                <w:rFonts w:hint="eastAsia"/>
              </w:rPr>
              <w:instrText xml:space="preserve">HYPERLINK </w:instrText>
            </w:r>
            <w:r w:rsidR="00D47D08">
              <w:instrText xml:space="preserve"> \l "</w:instrText>
            </w:r>
            <w:r w:rsidR="00D47D08">
              <w:rPr>
                <w:rFonts w:hint="eastAsia"/>
              </w:rPr>
              <w:instrText>■多要素認証</w:instrText>
            </w:r>
            <w:r w:rsidR="00D47D08">
              <w:instrText>"</w:instrText>
            </w:r>
            <w:r w:rsidR="00D47D08">
              <w:fldChar w:fldCharType="separate"/>
            </w:r>
            <w:r w:rsidRPr="00D47D08">
              <w:rPr>
                <w:rStyle w:val="a7"/>
                <w:rFonts w:hint="eastAsia"/>
              </w:rPr>
              <w:t>多要素認証</w:t>
            </w:r>
            <w:bookmarkEnd w:id="1111"/>
            <w:r w:rsidR="00D47D08">
              <w:fldChar w:fldCharType="end"/>
            </w:r>
            <w:r w:rsidRPr="00B04937">
              <w:rPr>
                <w:rFonts w:hint="eastAsia"/>
              </w:rPr>
              <w:t>を有効にしてセキュリティを強化する必要がある。</w:t>
            </w:r>
          </w:p>
        </w:tc>
      </w:tr>
      <w:tr w:rsidR="00445076" w:rsidRPr="00B04937" w14:paraId="0D19EFBE" w14:textId="77777777">
        <w:tc>
          <w:tcPr>
            <w:tcW w:w="10456" w:type="dxa"/>
            <w:hideMark/>
          </w:tcPr>
          <w:p w14:paraId="47B6D4EA" w14:textId="77777777" w:rsidR="00445076" w:rsidRPr="00B04937" w:rsidRDefault="00445076">
            <w:pPr>
              <w:pStyle w:val="afff8"/>
            </w:pPr>
            <w:r w:rsidRPr="00B04937">
              <w:rPr>
                <w:rFonts w:hint="eastAsia"/>
              </w:rPr>
              <w:t>ワンポイントアドバイス</w:t>
            </w:r>
          </w:p>
          <w:p w14:paraId="4C12ECF9" w14:textId="77777777" w:rsidR="00445076" w:rsidRPr="00B04937" w:rsidRDefault="00445076">
            <w:pPr>
              <w:pStyle w:val="afff6"/>
            </w:pPr>
            <w:r w:rsidRPr="00B04937">
              <w:rPr>
                <w:rFonts w:hint="eastAsia"/>
              </w:rPr>
              <w:t>組織と供給者の間で情報セキュリティ要求事項を満たす義務に関し、当事者間で合意を確立し、文書化することが大切です。</w:t>
            </w:r>
          </w:p>
        </w:tc>
      </w:tr>
    </w:tbl>
    <w:p w14:paraId="53CD94A2" w14:textId="77777777" w:rsidR="00445076" w:rsidRDefault="00445076" w:rsidP="00035B65">
      <w:pPr>
        <w:ind w:firstLineChars="0" w:firstLine="0"/>
      </w:pPr>
    </w:p>
    <w:p w14:paraId="10CBE73E" w14:textId="77777777" w:rsidR="00445076" w:rsidRPr="00B04937" w:rsidRDefault="00445076">
      <w:pPr>
        <w:pStyle w:val="aff4"/>
      </w:pPr>
      <w:r>
        <w:rPr>
          <w:rFonts w:hint="eastAsia"/>
        </w:rPr>
        <w:t>【</w:t>
      </w:r>
      <w:r w:rsidRPr="00150A84">
        <w:rPr>
          <w:rFonts w:hint="eastAsia"/>
        </w:rPr>
        <w:t>5.21 ICTサプライチェーンにおける情報セキュリティの管理</w:t>
      </w:r>
      <w:r>
        <w:rPr>
          <w:rFonts w:hint="eastAsia"/>
        </w:rPr>
        <w:t>】</w:t>
      </w:r>
    </w:p>
    <w:tbl>
      <w:tblPr>
        <w:tblStyle w:val="aa"/>
        <w:tblW w:w="0" w:type="auto"/>
        <w:tblLook w:val="04A0" w:firstRow="1" w:lastRow="0" w:firstColumn="1" w:lastColumn="0" w:noHBand="0" w:noVBand="1"/>
      </w:tblPr>
      <w:tblGrid>
        <w:gridCol w:w="10456"/>
      </w:tblGrid>
      <w:tr w:rsidR="00445076" w:rsidRPr="00150A84" w14:paraId="482AD921" w14:textId="77777777">
        <w:trPr>
          <w:trHeight w:val="370"/>
        </w:trPr>
        <w:tc>
          <w:tcPr>
            <w:tcW w:w="10456" w:type="dxa"/>
            <w:shd w:val="clear" w:color="auto" w:fill="215E99" w:themeFill="text2" w:themeFillTint="BF"/>
            <w:hideMark/>
          </w:tcPr>
          <w:p w14:paraId="7972E793" w14:textId="77777777" w:rsidR="00445076" w:rsidRPr="00150A84" w:rsidRDefault="00445076">
            <w:pPr>
              <w:pStyle w:val="aff0"/>
            </w:pPr>
            <w:r w:rsidRPr="00150A84">
              <w:rPr>
                <w:rFonts w:hint="eastAsia"/>
              </w:rPr>
              <w:t>実施手順（例）</w:t>
            </w:r>
          </w:p>
        </w:tc>
      </w:tr>
      <w:bookmarkStart w:id="1112" w:name="■ICT15ー2ー7"/>
      <w:tr w:rsidR="00445076" w:rsidRPr="00150A84" w14:paraId="1A5199A5" w14:textId="77777777">
        <w:trPr>
          <w:trHeight w:val="1012"/>
        </w:trPr>
        <w:tc>
          <w:tcPr>
            <w:tcW w:w="10456" w:type="dxa"/>
            <w:hideMark/>
          </w:tcPr>
          <w:p w14:paraId="2ED8A207" w14:textId="7300198A" w:rsidR="00445076" w:rsidRPr="00150A84" w:rsidRDefault="005D7F6B" w:rsidP="00892C01">
            <w:pPr>
              <w:pStyle w:val="afff6"/>
              <w:numPr>
                <w:ilvl w:val="0"/>
                <w:numId w:val="112"/>
              </w:numPr>
              <w:tabs>
                <w:tab w:val="clear" w:pos="1830"/>
                <w:tab w:val="left" w:pos="455"/>
              </w:tabs>
            </w:pPr>
            <w:r>
              <w:fldChar w:fldCharType="begin"/>
            </w:r>
            <w:r>
              <w:rPr>
                <w:rFonts w:hint="eastAsia"/>
              </w:rPr>
              <w:instrText xml:space="preserve">HYPERLINK </w:instrText>
            </w:r>
            <w:r>
              <w:instrText xml:space="preserve"> \l "</w:instrText>
            </w:r>
            <w:r>
              <w:rPr>
                <w:rFonts w:hint="eastAsia"/>
              </w:rPr>
              <w:instrText>■</w:instrText>
            </w:r>
            <w:r>
              <w:instrText>ICT"</w:instrText>
            </w:r>
            <w:r>
              <w:fldChar w:fldCharType="separate"/>
            </w:r>
            <w:r w:rsidR="00445076" w:rsidRPr="005D7F6B">
              <w:rPr>
                <w:rStyle w:val="a7"/>
                <w:rFonts w:hint="eastAsia"/>
              </w:rPr>
              <w:t>ICT</w:t>
            </w:r>
            <w:bookmarkEnd w:id="1112"/>
            <w:r>
              <w:fldChar w:fldCharType="end"/>
            </w:r>
            <w:r w:rsidR="00445076" w:rsidRPr="00150A84">
              <w:rPr>
                <w:rFonts w:hint="eastAsia"/>
              </w:rPr>
              <w:t>製品・サービスの供給者との契約には、必要に応じて再委託に関する事項を盛り込む。</w:t>
            </w:r>
          </w:p>
          <w:p w14:paraId="47CCB49E" w14:textId="77777777" w:rsidR="00445076" w:rsidRDefault="00445076" w:rsidP="00892C01">
            <w:pPr>
              <w:pStyle w:val="afff6"/>
              <w:numPr>
                <w:ilvl w:val="0"/>
                <w:numId w:val="112"/>
              </w:numPr>
              <w:tabs>
                <w:tab w:val="clear" w:pos="1830"/>
                <w:tab w:val="left" w:pos="455"/>
              </w:tabs>
            </w:pPr>
            <w:r w:rsidRPr="00150A84">
              <w:rPr>
                <w:rFonts w:hint="eastAsia"/>
              </w:rPr>
              <w:t>クラウドサービスの利用にあたっては、クラウドサービス提供者の事業継続性、および以下のサービスに関する情報セキュリティ事項を考慮の</w:t>
            </w:r>
            <w:r>
              <w:rPr>
                <w:rFonts w:hint="eastAsia"/>
              </w:rPr>
              <w:t>上</w:t>
            </w:r>
            <w:r w:rsidRPr="00150A84">
              <w:rPr>
                <w:rFonts w:hint="eastAsia"/>
              </w:rPr>
              <w:t>、クラウドサービスを選定する。</w:t>
            </w:r>
          </w:p>
          <w:p w14:paraId="1339F595" w14:textId="0F77408C" w:rsidR="00445076" w:rsidRDefault="00445076" w:rsidP="00892C01">
            <w:pPr>
              <w:pStyle w:val="afff6"/>
              <w:numPr>
                <w:ilvl w:val="1"/>
                <w:numId w:val="112"/>
              </w:numPr>
              <w:tabs>
                <w:tab w:val="clear" w:pos="1830"/>
                <w:tab w:val="left" w:pos="455"/>
              </w:tabs>
            </w:pPr>
            <w:r w:rsidRPr="00150A84">
              <w:rPr>
                <w:rFonts w:hint="eastAsia"/>
              </w:rPr>
              <w:t>サービスの導入実績、</w:t>
            </w:r>
            <w:bookmarkStart w:id="1113" w:name="■信頼性15ー2ー7"/>
            <w:r w:rsidR="00C334EB">
              <w:fldChar w:fldCharType="begin"/>
            </w:r>
            <w:r w:rsidR="00C334EB">
              <w:rPr>
                <w:rFonts w:hint="eastAsia"/>
              </w:rPr>
              <w:instrText xml:space="preserve">HYPERLINK </w:instrText>
            </w:r>
            <w:r w:rsidR="00C334EB">
              <w:instrText xml:space="preserve"> \l "</w:instrText>
            </w:r>
            <w:r w:rsidR="00C334EB">
              <w:rPr>
                <w:rFonts w:hint="eastAsia"/>
              </w:rPr>
              <w:instrText>■信頼性</w:instrText>
            </w:r>
            <w:r w:rsidR="00C334EB">
              <w:instrText>"</w:instrText>
            </w:r>
            <w:r w:rsidR="00C334EB">
              <w:fldChar w:fldCharType="separate"/>
            </w:r>
            <w:r w:rsidRPr="00C334EB">
              <w:rPr>
                <w:rStyle w:val="a7"/>
                <w:rFonts w:hint="eastAsia"/>
              </w:rPr>
              <w:t>信頼性</w:t>
            </w:r>
            <w:bookmarkEnd w:id="1113"/>
            <w:r w:rsidR="00C334EB">
              <w:fldChar w:fldCharType="end"/>
            </w:r>
          </w:p>
          <w:p w14:paraId="318F02FC" w14:textId="77777777" w:rsidR="00445076" w:rsidRDefault="00445076" w:rsidP="00892C01">
            <w:pPr>
              <w:pStyle w:val="afff6"/>
              <w:numPr>
                <w:ilvl w:val="1"/>
                <w:numId w:val="112"/>
              </w:numPr>
              <w:tabs>
                <w:tab w:val="clear" w:pos="1830"/>
                <w:tab w:val="left" w:pos="455"/>
              </w:tabs>
            </w:pPr>
            <w:r w:rsidRPr="00150A84">
              <w:rPr>
                <w:rFonts w:hint="eastAsia"/>
              </w:rPr>
              <w:t>利用者サポート機能</w:t>
            </w:r>
          </w:p>
          <w:p w14:paraId="56725DAE" w14:textId="77777777" w:rsidR="00445076" w:rsidRDefault="00445076" w:rsidP="00892C01">
            <w:pPr>
              <w:pStyle w:val="afff6"/>
              <w:numPr>
                <w:ilvl w:val="1"/>
                <w:numId w:val="112"/>
              </w:numPr>
              <w:tabs>
                <w:tab w:val="clear" w:pos="1830"/>
                <w:tab w:val="left" w:pos="455"/>
              </w:tabs>
            </w:pPr>
            <w:r w:rsidRPr="00150A84">
              <w:rPr>
                <w:rFonts w:hint="eastAsia"/>
              </w:rPr>
              <w:t>利用終了後のデータの扱い</w:t>
            </w:r>
          </w:p>
          <w:p w14:paraId="7C80B7C5" w14:textId="573BE8F1" w:rsidR="00445076" w:rsidRDefault="00445076" w:rsidP="00892C01">
            <w:pPr>
              <w:pStyle w:val="afff6"/>
              <w:numPr>
                <w:ilvl w:val="1"/>
                <w:numId w:val="112"/>
              </w:numPr>
              <w:tabs>
                <w:tab w:val="clear" w:pos="1830"/>
                <w:tab w:val="left" w:pos="455"/>
              </w:tabs>
            </w:pPr>
            <w:r w:rsidRPr="00150A84">
              <w:rPr>
                <w:rFonts w:hint="eastAsia"/>
              </w:rPr>
              <w:t>サービスの</w:t>
            </w:r>
            <w:bookmarkStart w:id="1114" w:name="■可用性15ー2－7"/>
            <w:r w:rsidR="00E22639">
              <w:fldChar w:fldCharType="begin"/>
            </w:r>
            <w:r w:rsidR="00E22639">
              <w:rPr>
                <w:rFonts w:hint="eastAsia"/>
              </w:rPr>
              <w:instrText xml:space="preserve">HYPERLINK </w:instrText>
            </w:r>
            <w:r w:rsidR="00E22639">
              <w:instrText xml:space="preserve"> \l "</w:instrText>
            </w:r>
            <w:r w:rsidR="00E22639">
              <w:rPr>
                <w:rFonts w:hint="eastAsia"/>
              </w:rPr>
              <w:instrText>■可用性</w:instrText>
            </w:r>
            <w:r w:rsidR="00E22639">
              <w:instrText>"</w:instrText>
            </w:r>
            <w:r w:rsidR="00E22639">
              <w:fldChar w:fldCharType="separate"/>
            </w:r>
            <w:r w:rsidRPr="00E22639">
              <w:rPr>
                <w:rStyle w:val="a7"/>
                <w:rFonts w:hint="eastAsia"/>
              </w:rPr>
              <w:t>可用性</w:t>
            </w:r>
            <w:bookmarkEnd w:id="1114"/>
            <w:r w:rsidR="00E22639">
              <w:fldChar w:fldCharType="end"/>
            </w:r>
          </w:p>
          <w:bookmarkStart w:id="1115" w:name="■暗号化15ー2－7"/>
          <w:p w14:paraId="7116FF6B" w14:textId="635AEB52" w:rsidR="00445076" w:rsidRPr="00150A84" w:rsidRDefault="00DE53F2" w:rsidP="00892C01">
            <w:pPr>
              <w:pStyle w:val="afff6"/>
              <w:numPr>
                <w:ilvl w:val="0"/>
                <w:numId w:val="112"/>
              </w:numPr>
              <w:tabs>
                <w:tab w:val="clear" w:pos="1830"/>
                <w:tab w:val="left" w:pos="455"/>
              </w:tabs>
            </w:pPr>
            <w:r>
              <w:fldChar w:fldCharType="begin"/>
            </w:r>
            <w:r>
              <w:rPr>
                <w:rFonts w:hint="eastAsia"/>
              </w:rPr>
              <w:instrText xml:space="preserve">HYPERLINK </w:instrText>
            </w:r>
            <w:r>
              <w:instrText xml:space="preserve"> \l "</w:instrText>
            </w:r>
            <w:r>
              <w:rPr>
                <w:rFonts w:hint="eastAsia"/>
              </w:rPr>
              <w:instrText>■暗号化</w:instrText>
            </w:r>
            <w:r>
              <w:instrText>"</w:instrText>
            </w:r>
            <w:r>
              <w:fldChar w:fldCharType="separate"/>
            </w:r>
            <w:r w:rsidR="00445076" w:rsidRPr="00DE53F2">
              <w:rPr>
                <w:rStyle w:val="a7"/>
                <w:rFonts w:hint="eastAsia"/>
              </w:rPr>
              <w:t>暗号化</w:t>
            </w:r>
            <w:bookmarkEnd w:id="1115"/>
            <w:r>
              <w:fldChar w:fldCharType="end"/>
            </w:r>
            <w:r w:rsidR="00445076" w:rsidRPr="00150A84">
              <w:rPr>
                <w:rFonts w:hint="eastAsia"/>
              </w:rPr>
              <w:t>など、通信経路の安全対策</w:t>
            </w:r>
          </w:p>
        </w:tc>
      </w:tr>
      <w:tr w:rsidR="00445076" w:rsidRPr="00150A84" w14:paraId="22CEC7FC" w14:textId="77777777">
        <w:tc>
          <w:tcPr>
            <w:tcW w:w="10456" w:type="dxa"/>
            <w:hideMark/>
          </w:tcPr>
          <w:p w14:paraId="47800677" w14:textId="77777777" w:rsidR="00445076" w:rsidRPr="00150A84" w:rsidRDefault="00445076">
            <w:pPr>
              <w:pStyle w:val="afff8"/>
            </w:pPr>
            <w:r w:rsidRPr="00150A84">
              <w:rPr>
                <w:rFonts w:hint="eastAsia"/>
              </w:rPr>
              <w:t>ワンポイントアドバイス</w:t>
            </w:r>
          </w:p>
          <w:p w14:paraId="1584CD90" w14:textId="77777777" w:rsidR="00445076" w:rsidRPr="00150A84" w:rsidRDefault="00445076">
            <w:pPr>
              <w:pStyle w:val="afff6"/>
            </w:pPr>
            <w:r w:rsidRPr="00150A84">
              <w:rPr>
                <w:rFonts w:hint="eastAsia"/>
              </w:rPr>
              <w:t>信頼できる供給源からICTを取得する手順を明確にすることが大切です。</w:t>
            </w:r>
          </w:p>
        </w:tc>
      </w:tr>
    </w:tbl>
    <w:p w14:paraId="71DACAA3" w14:textId="77777777" w:rsidR="00445076" w:rsidRDefault="00445076">
      <w:pPr>
        <w:ind w:firstLineChars="0" w:firstLine="0"/>
      </w:pPr>
    </w:p>
    <w:p w14:paraId="719CC2FA" w14:textId="77777777" w:rsidR="00445076" w:rsidRDefault="00445076">
      <w:pPr>
        <w:pStyle w:val="aff4"/>
      </w:pPr>
      <w:r>
        <w:rPr>
          <w:rFonts w:hint="eastAsia"/>
        </w:rPr>
        <w:t>【</w:t>
      </w:r>
      <w:r w:rsidRPr="00D14FEB">
        <w:rPr>
          <w:rFonts w:hint="eastAsia"/>
        </w:rPr>
        <w:t>5.31 法令・規制及び契約上の要求事項</w:t>
      </w:r>
      <w:r>
        <w:rPr>
          <w:rFonts w:hint="eastAsia"/>
        </w:rPr>
        <w:t>】</w:t>
      </w:r>
    </w:p>
    <w:tbl>
      <w:tblPr>
        <w:tblStyle w:val="aa"/>
        <w:tblW w:w="0" w:type="auto"/>
        <w:tblLook w:val="04A0" w:firstRow="1" w:lastRow="0" w:firstColumn="1" w:lastColumn="0" w:noHBand="0" w:noVBand="1"/>
      </w:tblPr>
      <w:tblGrid>
        <w:gridCol w:w="10456"/>
      </w:tblGrid>
      <w:tr w:rsidR="00445076" w:rsidRPr="00D14FEB" w14:paraId="25449CFC" w14:textId="77777777">
        <w:trPr>
          <w:trHeight w:val="283"/>
        </w:trPr>
        <w:tc>
          <w:tcPr>
            <w:tcW w:w="10456" w:type="dxa"/>
            <w:shd w:val="clear" w:color="auto" w:fill="215E99" w:themeFill="text2" w:themeFillTint="BF"/>
            <w:hideMark/>
          </w:tcPr>
          <w:p w14:paraId="25F0E316" w14:textId="77777777" w:rsidR="00445076" w:rsidRPr="00D14FEB" w:rsidRDefault="00445076">
            <w:pPr>
              <w:pStyle w:val="aff0"/>
            </w:pPr>
            <w:r w:rsidRPr="00D14FEB">
              <w:rPr>
                <w:rFonts w:hint="eastAsia"/>
              </w:rPr>
              <w:t>実施手順（例）</w:t>
            </w:r>
          </w:p>
        </w:tc>
      </w:tr>
      <w:tr w:rsidR="00445076" w:rsidRPr="00D14FEB" w14:paraId="7FA01815" w14:textId="77777777">
        <w:trPr>
          <w:trHeight w:val="3563"/>
        </w:trPr>
        <w:tc>
          <w:tcPr>
            <w:tcW w:w="10456" w:type="dxa"/>
            <w:hideMark/>
          </w:tcPr>
          <w:p w14:paraId="544728CB" w14:textId="77777777" w:rsidR="00445076" w:rsidRPr="00D14FEB" w:rsidRDefault="00445076" w:rsidP="00892C01">
            <w:pPr>
              <w:pStyle w:val="afff6"/>
              <w:numPr>
                <w:ilvl w:val="0"/>
                <w:numId w:val="113"/>
              </w:numPr>
              <w:tabs>
                <w:tab w:val="clear" w:pos="1830"/>
                <w:tab w:val="left" w:pos="455"/>
              </w:tabs>
            </w:pPr>
            <w:r w:rsidRPr="00D14FEB">
              <w:rPr>
                <w:rFonts w:hint="eastAsia"/>
              </w:rPr>
              <w:t>情報セキュリティ委員会は、当組織が</w:t>
            </w:r>
            <w:r>
              <w:rPr>
                <w:rFonts w:hint="eastAsia"/>
              </w:rPr>
              <w:t>順守</w:t>
            </w:r>
            <w:r w:rsidRPr="00D14FEB">
              <w:rPr>
                <w:rFonts w:hint="eastAsia"/>
              </w:rPr>
              <w:t>すべき法令、規制、および契約上の要求事項を識別し、「情報セキュリティに関する法令規制一覧表」に記載する。「情報セキュリティに関する法令規制一覧表」は最低年1回見直す。</w:t>
            </w:r>
          </w:p>
          <w:p w14:paraId="48F4C4E5" w14:textId="77777777" w:rsidR="00445076" w:rsidRPr="00D14FEB" w:rsidRDefault="00445076" w:rsidP="00892C01">
            <w:pPr>
              <w:pStyle w:val="afff6"/>
              <w:numPr>
                <w:ilvl w:val="0"/>
                <w:numId w:val="113"/>
              </w:numPr>
              <w:tabs>
                <w:tab w:val="clear" w:pos="1830"/>
                <w:tab w:val="left" w:pos="455"/>
              </w:tabs>
            </w:pPr>
            <w:r w:rsidRPr="00D14FEB">
              <w:rPr>
                <w:rFonts w:hint="eastAsia"/>
              </w:rPr>
              <w:t>情報セキュリティ委員会は、当組織の従業者が「情報セキュリティに関する法令規制一覧表」を、必要に応じていつでも参照できる状態にする。</w:t>
            </w:r>
          </w:p>
          <w:p w14:paraId="7132542A" w14:textId="77777777" w:rsidR="00445076" w:rsidRPr="00D14FEB" w:rsidRDefault="00445076" w:rsidP="00892C01">
            <w:pPr>
              <w:pStyle w:val="afff6"/>
              <w:numPr>
                <w:ilvl w:val="0"/>
                <w:numId w:val="113"/>
              </w:numPr>
              <w:tabs>
                <w:tab w:val="clear" w:pos="1830"/>
                <w:tab w:val="left" w:pos="455"/>
              </w:tabs>
            </w:pPr>
            <w:r w:rsidRPr="00D14FEB">
              <w:rPr>
                <w:rFonts w:hint="eastAsia"/>
              </w:rPr>
              <w:t>特定した要求事項を満たすために、必要に応じて教育などのテーマとする。</w:t>
            </w:r>
          </w:p>
          <w:p w14:paraId="32D3BA55" w14:textId="77777777" w:rsidR="00445076" w:rsidRPr="00D14FEB" w:rsidRDefault="00445076" w:rsidP="00892C01">
            <w:pPr>
              <w:pStyle w:val="afff6"/>
              <w:numPr>
                <w:ilvl w:val="0"/>
                <w:numId w:val="113"/>
              </w:numPr>
              <w:tabs>
                <w:tab w:val="clear" w:pos="1830"/>
                <w:tab w:val="left" w:pos="455"/>
              </w:tabs>
            </w:pPr>
            <w:r w:rsidRPr="00D14FEB">
              <w:rPr>
                <w:rFonts w:hint="eastAsia"/>
              </w:rPr>
              <w:t>暗号化した装置を輸出する場合、または海外に持ち出す場合、該当する法規制について調査を行い、必要であれば対応を行う。</w:t>
            </w:r>
          </w:p>
        </w:tc>
      </w:tr>
      <w:tr w:rsidR="00445076" w:rsidRPr="00D14FEB" w14:paraId="47983A2E" w14:textId="77777777">
        <w:tc>
          <w:tcPr>
            <w:tcW w:w="10456" w:type="dxa"/>
            <w:hideMark/>
          </w:tcPr>
          <w:p w14:paraId="3BC8C93A" w14:textId="77777777" w:rsidR="00445076" w:rsidRPr="00D14FEB" w:rsidRDefault="00445076">
            <w:pPr>
              <w:pStyle w:val="afff8"/>
            </w:pPr>
            <w:r w:rsidRPr="00D14FEB">
              <w:rPr>
                <w:rFonts w:hint="eastAsia"/>
              </w:rPr>
              <w:t>ワンポイントアドバイス</w:t>
            </w:r>
          </w:p>
          <w:p w14:paraId="20DC899E" w14:textId="77777777" w:rsidR="00445076" w:rsidRPr="00D14FEB" w:rsidRDefault="00445076">
            <w:pPr>
              <w:pStyle w:val="afff6"/>
            </w:pPr>
            <w:r w:rsidRPr="00D14FEB">
              <w:rPr>
                <w:rFonts w:hint="eastAsia"/>
              </w:rPr>
              <w:t>総務省のWebサイト「国民のためのサイバーセキュリティサイト</w:t>
            </w:r>
            <w:r>
              <w:rPr>
                <w:rFonts w:hint="eastAsia"/>
              </w:rPr>
              <w:t xml:space="preserve"> </w:t>
            </w:r>
            <w:r w:rsidRPr="00D14FEB">
              <w:rPr>
                <w:rFonts w:hint="eastAsia"/>
              </w:rPr>
              <w:t>サイバーセキュリティ関連の法律・ガイドライン」で、サイバーセキュリティに関する代表的な法律が紹介されています。</w:t>
            </w:r>
          </w:p>
        </w:tc>
      </w:tr>
    </w:tbl>
    <w:p w14:paraId="35FCD100" w14:textId="77777777" w:rsidR="00445076" w:rsidRDefault="00445076">
      <w:pPr>
        <w:ind w:firstLineChars="0" w:firstLine="0"/>
      </w:pPr>
    </w:p>
    <w:tbl>
      <w:tblPr>
        <w:tblStyle w:val="aa"/>
        <w:tblW w:w="10485" w:type="dxa"/>
        <w:tblLook w:val="04A0" w:firstRow="1" w:lastRow="0" w:firstColumn="1" w:lastColumn="0" w:noHBand="0" w:noVBand="1"/>
      </w:tblPr>
      <w:tblGrid>
        <w:gridCol w:w="4673"/>
        <w:gridCol w:w="5812"/>
      </w:tblGrid>
      <w:tr w:rsidR="00445076" w14:paraId="7B0C5791" w14:textId="77777777">
        <w:tc>
          <w:tcPr>
            <w:tcW w:w="4673" w:type="dxa"/>
            <w:shd w:val="clear" w:color="auto" w:fill="auto"/>
          </w:tcPr>
          <w:p w14:paraId="3EEAC21E" w14:textId="77777777" w:rsidR="00445076" w:rsidRDefault="00445076">
            <w:pPr>
              <w:pStyle w:val="afff8"/>
            </w:pPr>
            <w:r w:rsidRPr="00273F50">
              <w:rPr>
                <w:rFonts w:hint="eastAsia"/>
              </w:rPr>
              <w:t>情報セキュリティに関連する法律（例）</w:t>
            </w:r>
          </w:p>
        </w:tc>
        <w:tc>
          <w:tcPr>
            <w:tcW w:w="5812" w:type="dxa"/>
            <w:shd w:val="clear" w:color="auto" w:fill="auto"/>
          </w:tcPr>
          <w:p w14:paraId="4F25DFED" w14:textId="77777777" w:rsidR="00445076" w:rsidRDefault="00445076">
            <w:pPr>
              <w:pStyle w:val="afff8"/>
            </w:pPr>
            <w:r w:rsidRPr="00273F50">
              <w:rPr>
                <w:rFonts w:hint="eastAsia"/>
              </w:rPr>
              <w:t>概要</w:t>
            </w:r>
          </w:p>
        </w:tc>
      </w:tr>
      <w:tr w:rsidR="00445076" w:rsidRPr="00810600" w14:paraId="72B656CF" w14:textId="77777777">
        <w:trPr>
          <w:trHeight w:val="477"/>
        </w:trPr>
        <w:tc>
          <w:tcPr>
            <w:tcW w:w="4673" w:type="dxa"/>
            <w:hideMark/>
          </w:tcPr>
          <w:p w14:paraId="23885907" w14:textId="77777777" w:rsidR="00445076" w:rsidRPr="00810600" w:rsidRDefault="00445076">
            <w:pPr>
              <w:pStyle w:val="afff6"/>
            </w:pPr>
            <w:r w:rsidRPr="00810600">
              <w:rPr>
                <w:rFonts w:hint="eastAsia"/>
              </w:rPr>
              <w:t>特定電子メールの送信の適正化等に関する法律</w:t>
            </w:r>
          </w:p>
        </w:tc>
        <w:tc>
          <w:tcPr>
            <w:tcW w:w="5812" w:type="dxa"/>
            <w:hideMark/>
          </w:tcPr>
          <w:p w14:paraId="40CC250E" w14:textId="77777777" w:rsidR="00445076" w:rsidRPr="00810600" w:rsidRDefault="00445076">
            <w:pPr>
              <w:pStyle w:val="afff6"/>
            </w:pPr>
            <w:r w:rsidRPr="00810600">
              <w:rPr>
                <w:rFonts w:hint="eastAsia"/>
              </w:rPr>
              <w:t>利用者の同意を得ずに広告、宣伝または勧誘などを目的とした電子メールの送信を禁止している。</w:t>
            </w:r>
          </w:p>
        </w:tc>
      </w:tr>
      <w:tr w:rsidR="00445076" w:rsidRPr="0066175D" w14:paraId="48FD639E" w14:textId="77777777">
        <w:trPr>
          <w:trHeight w:val="477"/>
        </w:trPr>
        <w:tc>
          <w:tcPr>
            <w:tcW w:w="4673" w:type="dxa"/>
            <w:hideMark/>
          </w:tcPr>
          <w:p w14:paraId="582D4366" w14:textId="77777777" w:rsidR="00445076" w:rsidRPr="0066175D" w:rsidRDefault="00445076">
            <w:pPr>
              <w:pStyle w:val="afff6"/>
            </w:pPr>
            <w:r w:rsidRPr="0066175D">
              <w:rPr>
                <w:rFonts w:hint="eastAsia"/>
              </w:rPr>
              <w:t>電子署名及び認証業務に関する法律</w:t>
            </w:r>
          </w:p>
        </w:tc>
        <w:tc>
          <w:tcPr>
            <w:tcW w:w="5812" w:type="dxa"/>
            <w:hideMark/>
          </w:tcPr>
          <w:p w14:paraId="5B7F982A" w14:textId="77777777" w:rsidR="00445076" w:rsidRPr="0066175D" w:rsidRDefault="00445076">
            <w:pPr>
              <w:pStyle w:val="afff6"/>
            </w:pPr>
            <w:r w:rsidRPr="0066175D">
              <w:rPr>
                <w:rFonts w:hint="eastAsia"/>
              </w:rPr>
              <w:t>「本人による一定の条件を満たす電子署名」がなされた文書は、本人の手書署名・押印がある文書と同様、真正に成立したものと推定されることが定められている。</w:t>
            </w:r>
          </w:p>
        </w:tc>
      </w:tr>
      <w:tr w:rsidR="00445076" w:rsidRPr="0066175D" w14:paraId="3A65D6BB" w14:textId="77777777">
        <w:trPr>
          <w:trHeight w:val="477"/>
        </w:trPr>
        <w:tc>
          <w:tcPr>
            <w:tcW w:w="4673" w:type="dxa"/>
            <w:hideMark/>
          </w:tcPr>
          <w:p w14:paraId="3BE36E81" w14:textId="77777777" w:rsidR="00445076" w:rsidRPr="0066175D" w:rsidRDefault="00445076">
            <w:pPr>
              <w:pStyle w:val="afff6"/>
            </w:pPr>
            <w:r w:rsidRPr="0066175D">
              <w:rPr>
                <w:rFonts w:hint="eastAsia"/>
              </w:rPr>
              <w:t>著作権法</w:t>
            </w:r>
          </w:p>
        </w:tc>
        <w:tc>
          <w:tcPr>
            <w:tcW w:w="5812" w:type="dxa"/>
            <w:hideMark/>
          </w:tcPr>
          <w:p w14:paraId="1F1316FE" w14:textId="77777777" w:rsidR="00445076" w:rsidRPr="0066175D" w:rsidRDefault="00445076">
            <w:pPr>
              <w:pStyle w:val="afff6"/>
            </w:pPr>
            <w:r w:rsidRPr="0066175D">
              <w:rPr>
                <w:rFonts w:hint="eastAsia"/>
              </w:rPr>
              <w:t>プログラムやマニュアル、ホームページなどは、著作権の対象であり、無断での複製は、著作権法の侵害になる。</w:t>
            </w:r>
          </w:p>
        </w:tc>
      </w:tr>
      <w:tr w:rsidR="00445076" w:rsidRPr="0066175D" w14:paraId="463FBD33" w14:textId="77777777">
        <w:trPr>
          <w:trHeight w:val="477"/>
        </w:trPr>
        <w:tc>
          <w:tcPr>
            <w:tcW w:w="4673" w:type="dxa"/>
            <w:hideMark/>
          </w:tcPr>
          <w:p w14:paraId="6FEB9035" w14:textId="77777777" w:rsidR="00445076" w:rsidRPr="0066175D" w:rsidRDefault="00445076">
            <w:pPr>
              <w:pStyle w:val="afff6"/>
            </w:pPr>
            <w:bookmarkStart w:id="1116" w:name="■不正アクセス15ー2ー7"/>
            <w:r w:rsidRPr="0066175D">
              <w:rPr>
                <w:rFonts w:hint="eastAsia"/>
              </w:rPr>
              <w:t>不正アクセス</w:t>
            </w:r>
            <w:bookmarkEnd w:id="1116"/>
            <w:r w:rsidRPr="0066175D">
              <w:rPr>
                <w:rFonts w:hint="eastAsia"/>
              </w:rPr>
              <w:t>禁止法</w:t>
            </w:r>
          </w:p>
        </w:tc>
        <w:tc>
          <w:tcPr>
            <w:tcW w:w="5812" w:type="dxa"/>
            <w:hideMark/>
          </w:tcPr>
          <w:p w14:paraId="3B083E03" w14:textId="265D3BF1" w:rsidR="00445076" w:rsidRPr="0066175D" w:rsidRDefault="007E354B">
            <w:pPr>
              <w:pStyle w:val="afff6"/>
            </w:pPr>
            <w:hyperlink w:anchor="■不正アクセス" w:history="1">
              <w:r w:rsidR="00445076" w:rsidRPr="00242EE2">
                <w:rPr>
                  <w:rStyle w:val="a7"/>
                  <w:rFonts w:hint="eastAsia"/>
                </w:rPr>
                <w:t>不正アクセス</w:t>
              </w:r>
            </w:hyperlink>
            <w:r w:rsidR="00445076" w:rsidRPr="0066175D">
              <w:rPr>
                <w:rFonts w:hint="eastAsia"/>
              </w:rPr>
              <w:t>行為や、不正アクセス行為につながる識別符号（ID、パスワード）の不正取得・保管行為、不正アクセス行為を助長する行為などを禁止している。</w:t>
            </w:r>
          </w:p>
        </w:tc>
      </w:tr>
      <w:tr w:rsidR="00445076" w:rsidRPr="0066175D" w14:paraId="57ED6F72" w14:textId="77777777">
        <w:trPr>
          <w:trHeight w:val="426"/>
        </w:trPr>
        <w:tc>
          <w:tcPr>
            <w:tcW w:w="4673" w:type="dxa"/>
            <w:hideMark/>
          </w:tcPr>
          <w:p w14:paraId="164A2BA4" w14:textId="77777777" w:rsidR="00445076" w:rsidRPr="0066175D" w:rsidRDefault="00445076">
            <w:pPr>
              <w:pStyle w:val="afff6"/>
            </w:pPr>
            <w:r w:rsidRPr="0066175D">
              <w:rPr>
                <w:rFonts w:hint="eastAsia"/>
              </w:rPr>
              <w:t>刑法</w:t>
            </w:r>
          </w:p>
        </w:tc>
        <w:tc>
          <w:tcPr>
            <w:tcW w:w="5812" w:type="dxa"/>
            <w:hideMark/>
          </w:tcPr>
          <w:p w14:paraId="3678EB73" w14:textId="46439802" w:rsidR="00445076" w:rsidRPr="0066175D" w:rsidRDefault="00445076">
            <w:pPr>
              <w:pStyle w:val="afff6"/>
            </w:pPr>
            <w:r w:rsidRPr="0066175D">
              <w:rPr>
                <w:rFonts w:hint="eastAsia"/>
              </w:rPr>
              <w:t>無断でデータを</w:t>
            </w:r>
            <w:bookmarkStart w:id="1117" w:name="■改ざん15ー2ー7"/>
            <w:r w:rsidR="00895964">
              <w:fldChar w:fldCharType="begin"/>
            </w:r>
            <w:r w:rsidR="00895964">
              <w:rPr>
                <w:rFonts w:hint="eastAsia"/>
              </w:rPr>
              <w:instrText xml:space="preserve">HYPERLINK </w:instrText>
            </w:r>
            <w:r w:rsidR="00895964">
              <w:instrText xml:space="preserve"> \l "</w:instrText>
            </w:r>
            <w:r w:rsidR="00895964">
              <w:rPr>
                <w:rFonts w:hint="eastAsia"/>
              </w:rPr>
              <w:instrText>■改ざん</w:instrText>
            </w:r>
            <w:r w:rsidR="00895964">
              <w:instrText>"</w:instrText>
            </w:r>
            <w:r w:rsidR="00895964">
              <w:fldChar w:fldCharType="separate"/>
            </w:r>
            <w:r w:rsidRPr="00895964">
              <w:rPr>
                <w:rStyle w:val="a7"/>
                <w:rFonts w:hint="eastAsia"/>
              </w:rPr>
              <w:t>改ざん</w:t>
            </w:r>
            <w:bookmarkEnd w:id="1117"/>
            <w:r w:rsidR="00895964">
              <w:fldChar w:fldCharType="end"/>
            </w:r>
            <w:r w:rsidRPr="0066175D">
              <w:rPr>
                <w:rFonts w:hint="eastAsia"/>
              </w:rPr>
              <w:t>・破壊する行為や、虚偽の金融機関を名乗ったサイトや電子メールを使い、金銭をだまし取るような行為などは、刑法に違反する。</w:t>
            </w:r>
          </w:p>
        </w:tc>
      </w:tr>
    </w:tbl>
    <w:p w14:paraId="4AD94BFE" w14:textId="77777777" w:rsidR="00445076" w:rsidRDefault="00445076">
      <w:pPr>
        <w:ind w:firstLineChars="0" w:firstLine="0"/>
      </w:pPr>
    </w:p>
    <w:tbl>
      <w:tblPr>
        <w:tblStyle w:val="aa"/>
        <w:tblpPr w:leftFromText="142" w:rightFromText="142" w:vertAnchor="text" w:horzAnchor="margin" w:tblpY="-135"/>
        <w:tblW w:w="0" w:type="auto"/>
        <w:tblLook w:val="04A0" w:firstRow="1" w:lastRow="0" w:firstColumn="1" w:lastColumn="0" w:noHBand="0" w:noVBand="1"/>
      </w:tblPr>
      <w:tblGrid>
        <w:gridCol w:w="3823"/>
        <w:gridCol w:w="6633"/>
      </w:tblGrid>
      <w:tr w:rsidR="00445076" w:rsidRPr="001B1BA9" w14:paraId="5C82093A" w14:textId="77777777">
        <w:tc>
          <w:tcPr>
            <w:tcW w:w="3823" w:type="dxa"/>
          </w:tcPr>
          <w:p w14:paraId="0D45387A" w14:textId="77777777" w:rsidR="00445076" w:rsidRPr="001B1BA9" w:rsidRDefault="00445076" w:rsidP="00601047">
            <w:pPr>
              <w:pStyle w:val="affe"/>
              <w:framePr w:hSpace="0" w:wrap="auto" w:vAnchor="margin" w:hAnchor="text" w:yAlign="inline"/>
            </w:pPr>
            <w:r w:rsidRPr="001B1BA9">
              <w:rPr>
                <w:rFonts w:hint="eastAsia"/>
              </w:rPr>
              <w:t>詳細理解のため参考となる文献（参考文献）</w:t>
            </w:r>
          </w:p>
        </w:tc>
        <w:tc>
          <w:tcPr>
            <w:tcW w:w="6633" w:type="dxa"/>
          </w:tcPr>
          <w:p w14:paraId="339454B2" w14:textId="77777777" w:rsidR="00445076" w:rsidRPr="001B1BA9" w:rsidRDefault="00445076" w:rsidP="00601047">
            <w:pPr>
              <w:pStyle w:val="affe"/>
              <w:framePr w:hSpace="0" w:wrap="auto" w:vAnchor="margin" w:hAnchor="text" w:yAlign="inline"/>
            </w:pPr>
          </w:p>
        </w:tc>
      </w:tr>
      <w:tr w:rsidR="00445076" w:rsidRPr="001B1BA9" w14:paraId="392DE4AC" w14:textId="77777777">
        <w:tc>
          <w:tcPr>
            <w:tcW w:w="3823" w:type="dxa"/>
            <w:shd w:val="clear" w:color="auto" w:fill="F1A983" w:themeFill="accent2" w:themeFillTint="99"/>
          </w:tcPr>
          <w:p w14:paraId="03A8EABD" w14:textId="77777777" w:rsidR="00445076" w:rsidRPr="001B1BA9" w:rsidRDefault="00445076" w:rsidP="00601047">
            <w:pPr>
              <w:pStyle w:val="affe"/>
              <w:framePr w:hSpace="0" w:wrap="auto" w:vAnchor="margin" w:hAnchor="text" w:yAlign="inline"/>
            </w:pPr>
            <w:r w:rsidRPr="001B1BA9">
              <w:rPr>
                <w:rFonts w:hint="eastAsia"/>
              </w:rPr>
              <w:t>サイバーセキュリティ関連の法律・ガイドライン</w:t>
            </w:r>
          </w:p>
        </w:tc>
        <w:tc>
          <w:tcPr>
            <w:tcW w:w="6633" w:type="dxa"/>
          </w:tcPr>
          <w:p w14:paraId="02420106" w14:textId="2022F8D2" w:rsidR="00445076" w:rsidRPr="001B1BA9" w:rsidRDefault="00445076" w:rsidP="00601047">
            <w:pPr>
              <w:pStyle w:val="affe"/>
              <w:framePr w:hSpace="0" w:wrap="auto" w:vAnchor="margin" w:hAnchor="text" w:yAlign="inline"/>
            </w:pPr>
            <w:r w:rsidRPr="001B1BA9">
              <w:t>https://www.soumu.go.jp/main_sosiki/cybersecurity/kokumin/basic/legal</w:t>
            </w:r>
          </w:p>
        </w:tc>
      </w:tr>
    </w:tbl>
    <w:p w14:paraId="30AA7BBF" w14:textId="77777777" w:rsidR="00445076" w:rsidRDefault="00445076" w:rsidP="003E0313">
      <w:pPr>
        <w:pStyle w:val="4"/>
      </w:pPr>
      <w:bookmarkStart w:id="1118" w:name="_Toc173932361"/>
      <w:bookmarkStart w:id="1119" w:name="_Toc185338938"/>
      <w:bookmarkStart w:id="1120" w:name="_Toc188349039"/>
      <w:r>
        <w:t>知的財産、データ、プライバシー</w:t>
      </w:r>
      <w:bookmarkEnd w:id="1118"/>
      <w:bookmarkEnd w:id="1119"/>
      <w:bookmarkEnd w:id="1120"/>
    </w:p>
    <w:p w14:paraId="175A1007" w14:textId="77777777" w:rsidR="00445076" w:rsidRDefault="00445076">
      <w:r w:rsidRPr="00E26C70">
        <w:t>知的財産、データ、プライバシー</w:t>
      </w:r>
      <w:r w:rsidRPr="000B0438">
        <w:rPr>
          <w:rFonts w:hint="eastAsia"/>
        </w:rPr>
        <w:t>に関連する実施手順の例を紹介します。</w:t>
      </w:r>
    </w:p>
    <w:p w14:paraId="75259483" w14:textId="77777777" w:rsidR="00445076" w:rsidRDefault="00445076"/>
    <w:p w14:paraId="3DBF59BB" w14:textId="77777777" w:rsidR="00445076" w:rsidRDefault="00445076">
      <w:pPr>
        <w:pStyle w:val="aff4"/>
      </w:pPr>
      <w:r>
        <w:rPr>
          <w:rFonts w:hint="eastAsia"/>
        </w:rPr>
        <w:t>【</w:t>
      </w:r>
      <w:r w:rsidRPr="00682FA4">
        <w:rPr>
          <w:rFonts w:hint="eastAsia"/>
        </w:rPr>
        <w:t>5.32 知的財産権</w:t>
      </w:r>
      <w:r>
        <w:rPr>
          <w:rFonts w:hint="eastAsia"/>
        </w:rPr>
        <w:t>】</w:t>
      </w:r>
    </w:p>
    <w:tbl>
      <w:tblPr>
        <w:tblStyle w:val="aa"/>
        <w:tblW w:w="0" w:type="auto"/>
        <w:tblLook w:val="04A0" w:firstRow="1" w:lastRow="0" w:firstColumn="1" w:lastColumn="0" w:noHBand="0" w:noVBand="1"/>
      </w:tblPr>
      <w:tblGrid>
        <w:gridCol w:w="10456"/>
      </w:tblGrid>
      <w:tr w:rsidR="00445076" w:rsidRPr="00682FA4" w14:paraId="2E747F9B" w14:textId="77777777">
        <w:tc>
          <w:tcPr>
            <w:tcW w:w="10456" w:type="dxa"/>
            <w:shd w:val="clear" w:color="auto" w:fill="215E99" w:themeFill="text2" w:themeFillTint="BF"/>
            <w:hideMark/>
          </w:tcPr>
          <w:p w14:paraId="70E22363" w14:textId="77777777" w:rsidR="00445076" w:rsidRPr="00682FA4" w:rsidRDefault="00445076">
            <w:pPr>
              <w:pStyle w:val="aff0"/>
            </w:pPr>
            <w:r w:rsidRPr="00682FA4">
              <w:rPr>
                <w:rFonts w:hint="eastAsia"/>
              </w:rPr>
              <w:t>実施手順（例）</w:t>
            </w:r>
          </w:p>
        </w:tc>
      </w:tr>
      <w:tr w:rsidR="00445076" w:rsidRPr="00682FA4" w14:paraId="0E5F6B4E" w14:textId="77777777">
        <w:trPr>
          <w:trHeight w:val="449"/>
        </w:trPr>
        <w:tc>
          <w:tcPr>
            <w:tcW w:w="10456" w:type="dxa"/>
            <w:hideMark/>
          </w:tcPr>
          <w:p w14:paraId="465033DA" w14:textId="77777777" w:rsidR="00445076" w:rsidRPr="00682FA4" w:rsidRDefault="00445076" w:rsidP="00892C01">
            <w:pPr>
              <w:pStyle w:val="afff6"/>
              <w:numPr>
                <w:ilvl w:val="0"/>
                <w:numId w:val="114"/>
              </w:numPr>
              <w:tabs>
                <w:tab w:val="clear" w:pos="1830"/>
                <w:tab w:val="left" w:pos="455"/>
              </w:tabs>
            </w:pPr>
            <w:r w:rsidRPr="00682FA4">
              <w:rPr>
                <w:rFonts w:hint="eastAsia"/>
              </w:rPr>
              <w:t>知的財産権を保護するためのルールを策定し、組織内で教育・啓発活動を行う。</w:t>
            </w:r>
          </w:p>
          <w:p w14:paraId="0DE2042C" w14:textId="77777777" w:rsidR="00445076" w:rsidRPr="00682FA4" w:rsidRDefault="00445076" w:rsidP="00892C01">
            <w:pPr>
              <w:pStyle w:val="afff6"/>
              <w:numPr>
                <w:ilvl w:val="0"/>
                <w:numId w:val="114"/>
              </w:numPr>
              <w:tabs>
                <w:tab w:val="clear" w:pos="1830"/>
                <w:tab w:val="left" w:pos="455"/>
              </w:tabs>
            </w:pPr>
            <w:r w:rsidRPr="00682FA4">
              <w:rPr>
                <w:rFonts w:hint="eastAsia"/>
              </w:rPr>
              <w:t>知的財産権を侵害する行為を禁止する。</w:t>
            </w:r>
          </w:p>
          <w:p w14:paraId="32C6B486" w14:textId="77777777" w:rsidR="00445076" w:rsidRPr="00682FA4" w:rsidRDefault="00445076" w:rsidP="00892C01">
            <w:pPr>
              <w:pStyle w:val="afff6"/>
              <w:numPr>
                <w:ilvl w:val="0"/>
                <w:numId w:val="114"/>
              </w:numPr>
              <w:tabs>
                <w:tab w:val="clear" w:pos="1830"/>
                <w:tab w:val="left" w:pos="455"/>
              </w:tabs>
            </w:pPr>
            <w:r w:rsidRPr="00682FA4">
              <w:rPr>
                <w:rFonts w:hint="eastAsia"/>
              </w:rPr>
              <w:t>知的財産権を侵害する行為が発生した場合には、速やかに是正措置を講じる。</w:t>
            </w:r>
          </w:p>
          <w:p w14:paraId="0C08366D" w14:textId="77777777" w:rsidR="00445076" w:rsidRPr="00682FA4" w:rsidRDefault="00445076" w:rsidP="00892C01">
            <w:pPr>
              <w:pStyle w:val="afff6"/>
              <w:numPr>
                <w:ilvl w:val="0"/>
                <w:numId w:val="114"/>
              </w:numPr>
              <w:tabs>
                <w:tab w:val="clear" w:pos="1830"/>
                <w:tab w:val="left" w:pos="455"/>
              </w:tabs>
            </w:pPr>
            <w:r w:rsidRPr="00682FA4">
              <w:rPr>
                <w:rFonts w:hint="eastAsia"/>
              </w:rPr>
              <w:t>ソフトウェアなどの使用許諾計画を</w:t>
            </w:r>
            <w:r>
              <w:rPr>
                <w:rFonts w:hint="eastAsia"/>
              </w:rPr>
              <w:t>順守</w:t>
            </w:r>
            <w:r w:rsidRPr="00682FA4">
              <w:rPr>
                <w:rFonts w:hint="eastAsia"/>
              </w:rPr>
              <w:t>する。</w:t>
            </w:r>
          </w:p>
          <w:p w14:paraId="321C9A7D" w14:textId="7E647606" w:rsidR="00445076" w:rsidRPr="00682FA4" w:rsidRDefault="00445076" w:rsidP="00892C01">
            <w:pPr>
              <w:pStyle w:val="afff6"/>
              <w:numPr>
                <w:ilvl w:val="0"/>
                <w:numId w:val="114"/>
              </w:numPr>
              <w:tabs>
                <w:tab w:val="clear" w:pos="1830"/>
                <w:tab w:val="left" w:pos="455"/>
              </w:tabs>
            </w:pPr>
            <w:r w:rsidRPr="00682FA4">
              <w:rPr>
                <w:rFonts w:hint="eastAsia"/>
              </w:rPr>
              <w:t>情報システム管理者は、パッケージソフト</w:t>
            </w:r>
            <w:r w:rsidR="006B190F">
              <w:rPr>
                <w:rFonts w:hint="eastAsia"/>
              </w:rPr>
              <w:t>ウェア</w:t>
            </w:r>
            <w:r w:rsidRPr="00682FA4">
              <w:rPr>
                <w:rFonts w:hint="eastAsia"/>
              </w:rPr>
              <w:t>のライセンス管理を適切に行う。</w:t>
            </w:r>
          </w:p>
        </w:tc>
      </w:tr>
      <w:tr w:rsidR="00445076" w:rsidRPr="00682FA4" w14:paraId="6B440437" w14:textId="77777777">
        <w:trPr>
          <w:trHeight w:val="449"/>
        </w:trPr>
        <w:tc>
          <w:tcPr>
            <w:tcW w:w="10456" w:type="dxa"/>
            <w:hideMark/>
          </w:tcPr>
          <w:p w14:paraId="7DA44428" w14:textId="77777777" w:rsidR="00445076" w:rsidRPr="00682FA4" w:rsidRDefault="00445076">
            <w:pPr>
              <w:pStyle w:val="afff8"/>
            </w:pPr>
            <w:r w:rsidRPr="00682FA4">
              <w:rPr>
                <w:rFonts w:hint="eastAsia"/>
              </w:rPr>
              <w:t>ワンポイントアドバイス</w:t>
            </w:r>
          </w:p>
          <w:p w14:paraId="21D7B4E9" w14:textId="77777777" w:rsidR="00445076" w:rsidRPr="00682FA4" w:rsidRDefault="00445076">
            <w:pPr>
              <w:pStyle w:val="afff6"/>
            </w:pPr>
            <w:r w:rsidRPr="00682FA4">
              <w:rPr>
                <w:rFonts w:hint="eastAsia"/>
              </w:rPr>
              <w:t>知的財産権には、ソフトウェアまたは文書の著作権、意匠権、商標権、特許権およびソースコード使用許諾権が含まれます。</w:t>
            </w:r>
          </w:p>
        </w:tc>
      </w:tr>
    </w:tbl>
    <w:p w14:paraId="2B62AD50" w14:textId="77777777" w:rsidR="00445076" w:rsidRDefault="00445076"/>
    <w:p w14:paraId="039FAF4E" w14:textId="77777777" w:rsidR="00445076" w:rsidRPr="00682FA4" w:rsidRDefault="00445076">
      <w:pPr>
        <w:pStyle w:val="aff4"/>
      </w:pPr>
      <w:r>
        <w:rPr>
          <w:rFonts w:hint="eastAsia"/>
        </w:rPr>
        <w:t>【</w:t>
      </w:r>
      <w:r w:rsidRPr="00682FA4">
        <w:rPr>
          <w:rFonts w:hint="eastAsia"/>
        </w:rPr>
        <w:t>5.33 記録の保護</w:t>
      </w:r>
      <w:r>
        <w:rPr>
          <w:rFonts w:hint="eastAsia"/>
        </w:rPr>
        <w:t>】</w:t>
      </w:r>
    </w:p>
    <w:tbl>
      <w:tblPr>
        <w:tblStyle w:val="aa"/>
        <w:tblW w:w="10485" w:type="dxa"/>
        <w:tblLook w:val="04A0" w:firstRow="1" w:lastRow="0" w:firstColumn="1" w:lastColumn="0" w:noHBand="0" w:noVBand="1"/>
      </w:tblPr>
      <w:tblGrid>
        <w:gridCol w:w="10485"/>
      </w:tblGrid>
      <w:tr w:rsidR="00445076" w:rsidRPr="00682FA4" w14:paraId="6138E51E" w14:textId="77777777">
        <w:trPr>
          <w:trHeight w:val="23"/>
        </w:trPr>
        <w:tc>
          <w:tcPr>
            <w:tcW w:w="10485" w:type="dxa"/>
            <w:shd w:val="clear" w:color="auto" w:fill="215E99" w:themeFill="text2" w:themeFillTint="BF"/>
            <w:hideMark/>
          </w:tcPr>
          <w:p w14:paraId="201503A0" w14:textId="77777777" w:rsidR="00445076" w:rsidRPr="00682FA4" w:rsidRDefault="00445076">
            <w:pPr>
              <w:pStyle w:val="aff0"/>
            </w:pPr>
            <w:r w:rsidRPr="00682FA4">
              <w:rPr>
                <w:rFonts w:hint="eastAsia"/>
              </w:rPr>
              <w:t>実施手順（例）</w:t>
            </w:r>
          </w:p>
        </w:tc>
      </w:tr>
      <w:tr w:rsidR="00445076" w:rsidRPr="00682FA4" w14:paraId="38D22056" w14:textId="77777777">
        <w:trPr>
          <w:trHeight w:val="450"/>
        </w:trPr>
        <w:tc>
          <w:tcPr>
            <w:tcW w:w="10485" w:type="dxa"/>
            <w:hideMark/>
          </w:tcPr>
          <w:p w14:paraId="5EBAA17D" w14:textId="4B765559" w:rsidR="00445076" w:rsidRPr="00682FA4" w:rsidRDefault="00445076">
            <w:pPr>
              <w:pStyle w:val="afff6"/>
            </w:pPr>
            <w:r w:rsidRPr="00682FA4">
              <w:rPr>
                <w:rFonts w:hint="eastAsia"/>
              </w:rPr>
              <w:t>当組織における記録は、関連する法令に基づき次表の保存期間にわたり、消失、破壊、</w:t>
            </w:r>
            <w:bookmarkStart w:id="1121" w:name="■改ざん15ー2ー8"/>
            <w:r w:rsidR="00895964">
              <w:fldChar w:fldCharType="begin"/>
            </w:r>
            <w:r w:rsidR="00895964">
              <w:rPr>
                <w:rFonts w:hint="eastAsia"/>
              </w:rPr>
              <w:instrText xml:space="preserve">HYPERLINK </w:instrText>
            </w:r>
            <w:r w:rsidR="00895964">
              <w:instrText xml:space="preserve"> \l "</w:instrText>
            </w:r>
            <w:r w:rsidR="00895964">
              <w:rPr>
                <w:rFonts w:hint="eastAsia"/>
              </w:rPr>
              <w:instrText>■改ざん</w:instrText>
            </w:r>
            <w:r w:rsidR="00895964">
              <w:instrText>"</w:instrText>
            </w:r>
            <w:r w:rsidR="00895964">
              <w:fldChar w:fldCharType="separate"/>
            </w:r>
            <w:r w:rsidRPr="00895964">
              <w:rPr>
                <w:rStyle w:val="a7"/>
                <w:rFonts w:hint="eastAsia"/>
              </w:rPr>
              <w:t>改ざん</w:t>
            </w:r>
            <w:bookmarkEnd w:id="1121"/>
            <w:r w:rsidR="00895964">
              <w:fldChar w:fldCharType="end"/>
            </w:r>
            <w:r w:rsidRPr="00682FA4">
              <w:rPr>
                <w:rFonts w:hint="eastAsia"/>
              </w:rPr>
              <w:t>、不正なアクセス、流失などがないように適切に保存する。</w:t>
            </w:r>
          </w:p>
        </w:tc>
      </w:tr>
      <w:tr w:rsidR="00445076" w:rsidRPr="00682FA4" w14:paraId="07547D0D" w14:textId="77777777">
        <w:trPr>
          <w:trHeight w:val="34"/>
        </w:trPr>
        <w:tc>
          <w:tcPr>
            <w:tcW w:w="10485" w:type="dxa"/>
            <w:hideMark/>
          </w:tcPr>
          <w:p w14:paraId="702F5A9B" w14:textId="77777777" w:rsidR="00445076" w:rsidRPr="00682FA4" w:rsidRDefault="00445076">
            <w:pPr>
              <w:pStyle w:val="afff8"/>
            </w:pPr>
            <w:r w:rsidRPr="00682FA4">
              <w:rPr>
                <w:rFonts w:hint="eastAsia"/>
              </w:rPr>
              <w:t>ワンポイントアドバイス</w:t>
            </w:r>
          </w:p>
          <w:p w14:paraId="63B3E491" w14:textId="77777777" w:rsidR="00445076" w:rsidRPr="00682FA4" w:rsidRDefault="00445076">
            <w:pPr>
              <w:pStyle w:val="afff6"/>
            </w:pPr>
            <w:r w:rsidRPr="00682FA4">
              <w:rPr>
                <w:rFonts w:hint="eastAsia"/>
              </w:rPr>
              <w:t>記録は、記録の種類（会計記録、商取引記録、人事記録、法的記録など）によって分類し、それぞれに保存期間の詳細と、物理的または電子的な保存が可能な保存媒体の種類を記載することが大切です。</w:t>
            </w:r>
          </w:p>
        </w:tc>
      </w:tr>
    </w:tbl>
    <w:p w14:paraId="4F4DFE30" w14:textId="77777777" w:rsidR="00445076" w:rsidRDefault="00445076">
      <w:pPr>
        <w:pStyle w:val="aff4"/>
      </w:pPr>
      <w:r>
        <w:rPr>
          <w:rFonts w:hint="eastAsia"/>
        </w:rPr>
        <w:t>記録の種類と保存期間</w:t>
      </w:r>
    </w:p>
    <w:tbl>
      <w:tblPr>
        <w:tblStyle w:val="aa"/>
        <w:tblW w:w="10485" w:type="dxa"/>
        <w:tblLook w:val="04A0" w:firstRow="1" w:lastRow="0" w:firstColumn="1" w:lastColumn="0" w:noHBand="0" w:noVBand="1"/>
      </w:tblPr>
      <w:tblGrid>
        <w:gridCol w:w="9209"/>
        <w:gridCol w:w="1276"/>
      </w:tblGrid>
      <w:tr w:rsidR="00445076" w14:paraId="5CF141B7" w14:textId="77777777">
        <w:tc>
          <w:tcPr>
            <w:tcW w:w="9209" w:type="dxa"/>
          </w:tcPr>
          <w:p w14:paraId="7E1D668D" w14:textId="77777777" w:rsidR="00445076" w:rsidRDefault="00445076">
            <w:pPr>
              <w:pStyle w:val="afff8"/>
            </w:pPr>
            <w:r>
              <w:rPr>
                <w:rFonts w:hint="eastAsia"/>
              </w:rPr>
              <w:t>記録の種類</w:t>
            </w:r>
          </w:p>
        </w:tc>
        <w:tc>
          <w:tcPr>
            <w:tcW w:w="1276" w:type="dxa"/>
          </w:tcPr>
          <w:p w14:paraId="48F43DBC" w14:textId="77777777" w:rsidR="00445076" w:rsidRDefault="00445076">
            <w:pPr>
              <w:pStyle w:val="afff8"/>
            </w:pPr>
            <w:r>
              <w:rPr>
                <w:rFonts w:hint="eastAsia"/>
              </w:rPr>
              <w:t>保存期間</w:t>
            </w:r>
          </w:p>
        </w:tc>
      </w:tr>
      <w:tr w:rsidR="00445076" w:rsidRPr="00EE49B7" w14:paraId="4AF45D35" w14:textId="77777777">
        <w:trPr>
          <w:trHeight w:val="1020"/>
        </w:trPr>
        <w:tc>
          <w:tcPr>
            <w:tcW w:w="9209" w:type="dxa"/>
            <w:hideMark/>
          </w:tcPr>
          <w:p w14:paraId="2E730351" w14:textId="77777777" w:rsidR="00445076" w:rsidRDefault="00445076">
            <w:pPr>
              <w:pStyle w:val="afff6"/>
              <w:rPr>
                <w:lang w:eastAsia="zh-TW"/>
              </w:rPr>
            </w:pPr>
            <w:r w:rsidRPr="00EE49B7">
              <w:rPr>
                <w:rFonts w:hint="eastAsia"/>
                <w:lang w:eastAsia="zh-TW"/>
              </w:rPr>
              <w:t>■定款</w:t>
            </w:r>
          </w:p>
          <w:p w14:paraId="0D52FB3E" w14:textId="1BC1EA1F" w:rsidR="00445076" w:rsidRDefault="00445076">
            <w:pPr>
              <w:pStyle w:val="afff6"/>
              <w:ind w:firstLineChars="100" w:firstLine="240"/>
              <w:rPr>
                <w:lang w:eastAsia="zh-TW"/>
              </w:rPr>
            </w:pPr>
            <w:r w:rsidRPr="00EE49B7">
              <w:rPr>
                <w:rFonts w:hint="eastAsia"/>
                <w:lang w:eastAsia="zh-TW"/>
              </w:rPr>
              <w:t>■登記関係書類</w:t>
            </w:r>
          </w:p>
          <w:p w14:paraId="437D3192" w14:textId="77777777" w:rsidR="00445076" w:rsidRDefault="00445076">
            <w:pPr>
              <w:pStyle w:val="afff6"/>
              <w:ind w:firstLineChars="100" w:firstLine="240"/>
              <w:rPr>
                <w:lang w:eastAsia="zh-TW"/>
              </w:rPr>
            </w:pPr>
            <w:r w:rsidRPr="00EE49B7">
              <w:rPr>
                <w:rFonts w:hint="eastAsia"/>
                <w:lang w:eastAsia="zh-TW"/>
              </w:rPr>
              <w:t>■訴訟関係書類</w:t>
            </w:r>
          </w:p>
          <w:p w14:paraId="34E382C9" w14:textId="77777777" w:rsidR="00445076" w:rsidRDefault="00445076">
            <w:pPr>
              <w:pStyle w:val="afff6"/>
              <w:ind w:firstLineChars="100" w:firstLine="240"/>
            </w:pPr>
            <w:r w:rsidRPr="00EE49B7">
              <w:rPr>
                <w:rFonts w:hint="eastAsia"/>
              </w:rPr>
              <w:t>■特許など知的所有権に関する書類</w:t>
            </w:r>
          </w:p>
          <w:p w14:paraId="171D1D35" w14:textId="77777777" w:rsidR="00445076" w:rsidRPr="00EE49B7" w:rsidRDefault="00445076">
            <w:pPr>
              <w:pStyle w:val="afff6"/>
              <w:ind w:firstLineChars="100" w:firstLine="240"/>
            </w:pPr>
            <w:r w:rsidRPr="00EE49B7">
              <w:rPr>
                <w:rFonts w:hint="eastAsia"/>
              </w:rPr>
              <w:t>■社則・社規</w:t>
            </w:r>
          </w:p>
        </w:tc>
        <w:tc>
          <w:tcPr>
            <w:tcW w:w="1276" w:type="dxa"/>
            <w:hideMark/>
          </w:tcPr>
          <w:p w14:paraId="52F638F8" w14:textId="77777777" w:rsidR="00445076" w:rsidRPr="00EE49B7" w:rsidRDefault="00445076">
            <w:pPr>
              <w:pStyle w:val="afff6"/>
            </w:pPr>
            <w:r w:rsidRPr="00EE49B7">
              <w:rPr>
                <w:rFonts w:hint="eastAsia"/>
              </w:rPr>
              <w:t>永久</w:t>
            </w:r>
          </w:p>
        </w:tc>
      </w:tr>
      <w:tr w:rsidR="00445076" w:rsidRPr="00B423DE" w14:paraId="6BEDF549" w14:textId="77777777">
        <w:trPr>
          <w:trHeight w:val="1020"/>
        </w:trPr>
        <w:tc>
          <w:tcPr>
            <w:tcW w:w="9209" w:type="dxa"/>
            <w:hideMark/>
          </w:tcPr>
          <w:p w14:paraId="1BA88F4D" w14:textId="77777777" w:rsidR="00445076" w:rsidRDefault="00445076">
            <w:pPr>
              <w:pStyle w:val="afff6"/>
              <w:rPr>
                <w:lang w:eastAsia="zh-TW"/>
              </w:rPr>
            </w:pPr>
            <w:r w:rsidRPr="00B423DE">
              <w:rPr>
                <w:rFonts w:hint="eastAsia"/>
                <w:lang w:eastAsia="zh-TW"/>
              </w:rPr>
              <w:t>■「商業帳簿」</w:t>
            </w:r>
          </w:p>
          <w:p w14:paraId="2C8E36AB" w14:textId="77777777" w:rsidR="00445076" w:rsidRDefault="00445076">
            <w:pPr>
              <w:pStyle w:val="afff6"/>
              <w:rPr>
                <w:lang w:eastAsia="zh-TW"/>
              </w:rPr>
            </w:pPr>
            <w:r w:rsidRPr="00B423DE">
              <w:rPr>
                <w:rFonts w:hint="eastAsia"/>
                <w:lang w:eastAsia="zh-TW"/>
              </w:rPr>
              <w:t>会計帳簿（日記帳、仕訳帳、総勘定元帳）、貸借対照表、損益計算書、附属明細書</w:t>
            </w:r>
          </w:p>
          <w:p w14:paraId="66D412B7" w14:textId="77777777" w:rsidR="00445076" w:rsidRDefault="00445076">
            <w:pPr>
              <w:pStyle w:val="afff6"/>
              <w:ind w:firstLineChars="100" w:firstLine="240"/>
            </w:pPr>
            <w:r w:rsidRPr="00B423DE">
              <w:rPr>
                <w:rFonts w:hint="eastAsia"/>
              </w:rPr>
              <w:t>■「営業に関する重要な書類」</w:t>
            </w:r>
          </w:p>
          <w:p w14:paraId="70DED317" w14:textId="793F5F3B" w:rsidR="00445076" w:rsidRPr="00B423DE" w:rsidRDefault="00445076">
            <w:pPr>
              <w:pStyle w:val="afff6"/>
              <w:ind w:firstLineChars="100" w:firstLine="240"/>
            </w:pPr>
            <w:r w:rsidRPr="00B423DE">
              <w:rPr>
                <w:rFonts w:hint="eastAsia"/>
              </w:rPr>
              <w:t>株主名簿、社債原簿、株主総会議事録、取締役会議事録、営業報告書、利益処分案（損失処理案）、このほか紛争が生じた場合に重要な証拠となり得る書類（例：契約書）</w:t>
            </w:r>
          </w:p>
        </w:tc>
        <w:tc>
          <w:tcPr>
            <w:tcW w:w="1276" w:type="dxa"/>
            <w:hideMark/>
          </w:tcPr>
          <w:p w14:paraId="2F5506AD" w14:textId="77777777" w:rsidR="00445076" w:rsidRPr="00B423DE" w:rsidRDefault="00445076">
            <w:pPr>
              <w:pStyle w:val="afff6"/>
            </w:pPr>
            <w:r w:rsidRPr="00B423DE">
              <w:rPr>
                <w:rFonts w:hint="eastAsia"/>
              </w:rPr>
              <w:t>10年</w:t>
            </w:r>
          </w:p>
        </w:tc>
      </w:tr>
      <w:tr w:rsidR="00445076" w14:paraId="51C37399" w14:textId="77777777">
        <w:tc>
          <w:tcPr>
            <w:tcW w:w="9209" w:type="dxa"/>
          </w:tcPr>
          <w:p w14:paraId="22E7D494" w14:textId="77777777" w:rsidR="00445076" w:rsidRDefault="00445076">
            <w:pPr>
              <w:pStyle w:val="afff6"/>
              <w:rPr>
                <w:lang w:eastAsia="zh-TW"/>
              </w:rPr>
            </w:pPr>
            <w:r w:rsidRPr="00B423DE">
              <w:rPr>
                <w:rFonts w:hint="eastAsia"/>
                <w:lang w:eastAsia="zh-TW"/>
              </w:rPr>
              <w:t>■仕訳帳、総勘定元帳、現金出納帳、固定資産台帳、売掛帳、買掛帳、経費帳</w:t>
            </w:r>
          </w:p>
          <w:p w14:paraId="32D2EA56" w14:textId="77777777" w:rsidR="00445076" w:rsidRDefault="00445076">
            <w:pPr>
              <w:pStyle w:val="afff6"/>
              <w:ind w:firstLineChars="100" w:firstLine="240"/>
            </w:pPr>
            <w:r w:rsidRPr="00B423DE">
              <w:t>■棚卸表、貸借対照表、損益計算書、決算に関して作成された書類</w:t>
            </w:r>
          </w:p>
          <w:p w14:paraId="6074C466" w14:textId="77777777" w:rsidR="00445076" w:rsidRDefault="00445076">
            <w:pPr>
              <w:pStyle w:val="afff6"/>
              <w:ind w:firstLineChars="100" w:firstLine="240"/>
            </w:pPr>
            <w:r w:rsidRPr="00B423DE">
              <w:t>■注文書、契約書、送り状、領収書、見積書、その他これらに準ずる書類（例：請求書）</w:t>
            </w:r>
          </w:p>
        </w:tc>
        <w:tc>
          <w:tcPr>
            <w:tcW w:w="1276" w:type="dxa"/>
            <w:vMerge w:val="restart"/>
          </w:tcPr>
          <w:p w14:paraId="7A9F711E" w14:textId="77777777" w:rsidR="00445076" w:rsidRDefault="00445076">
            <w:pPr>
              <w:pStyle w:val="afff6"/>
            </w:pPr>
            <w:r>
              <w:rPr>
                <w:rFonts w:hint="eastAsia"/>
              </w:rPr>
              <w:t>7年</w:t>
            </w:r>
          </w:p>
        </w:tc>
      </w:tr>
      <w:tr w:rsidR="00445076" w14:paraId="03544AAC" w14:textId="77777777">
        <w:tc>
          <w:tcPr>
            <w:tcW w:w="9209" w:type="dxa"/>
          </w:tcPr>
          <w:p w14:paraId="52369D68" w14:textId="77777777" w:rsidR="00445076" w:rsidRDefault="00445076">
            <w:pPr>
              <w:pStyle w:val="afff6"/>
            </w:pPr>
            <w:r w:rsidRPr="00B423DE">
              <w:rPr>
                <w:rFonts w:hint="eastAsia"/>
              </w:rPr>
              <w:t>■給与所得者の扶養控除など（異動）申告書</w:t>
            </w:r>
          </w:p>
          <w:p w14:paraId="14417D0B" w14:textId="77777777" w:rsidR="00445076" w:rsidRDefault="00445076">
            <w:pPr>
              <w:pStyle w:val="afff6"/>
              <w:ind w:firstLineChars="100" w:firstLine="240"/>
            </w:pPr>
            <w:r w:rsidRPr="00B423DE">
              <w:t>■給与所得者の保険料控除申告書兼給与所得者の配偶者特別控除申告書</w:t>
            </w:r>
          </w:p>
          <w:p w14:paraId="2F66D5CE" w14:textId="77777777" w:rsidR="00445076" w:rsidRDefault="00445076">
            <w:pPr>
              <w:pStyle w:val="afff6"/>
              <w:ind w:firstLineChars="100" w:firstLine="240"/>
            </w:pPr>
            <w:r w:rsidRPr="00B423DE">
              <w:t>■源泉徴収簿</w:t>
            </w:r>
          </w:p>
        </w:tc>
        <w:tc>
          <w:tcPr>
            <w:tcW w:w="1276" w:type="dxa"/>
            <w:vMerge/>
          </w:tcPr>
          <w:p w14:paraId="17250C44" w14:textId="77777777" w:rsidR="00445076" w:rsidRDefault="00445076">
            <w:pPr>
              <w:pStyle w:val="afff6"/>
            </w:pPr>
          </w:p>
        </w:tc>
      </w:tr>
      <w:tr w:rsidR="00445076" w14:paraId="149C5FE4" w14:textId="77777777">
        <w:tc>
          <w:tcPr>
            <w:tcW w:w="9209" w:type="dxa"/>
          </w:tcPr>
          <w:p w14:paraId="53C16447" w14:textId="77777777" w:rsidR="00445076" w:rsidRDefault="00445076">
            <w:pPr>
              <w:pStyle w:val="afff6"/>
            </w:pPr>
            <w:r w:rsidRPr="00B423DE">
              <w:rPr>
                <w:rFonts w:hint="eastAsia"/>
              </w:rPr>
              <w:t>■財産形成非課税貯蓄申込書・移動申請書</w:t>
            </w:r>
          </w:p>
        </w:tc>
        <w:tc>
          <w:tcPr>
            <w:tcW w:w="1276" w:type="dxa"/>
          </w:tcPr>
          <w:p w14:paraId="3D30CFB0" w14:textId="77777777" w:rsidR="00445076" w:rsidRDefault="00445076">
            <w:pPr>
              <w:pStyle w:val="afff6"/>
            </w:pPr>
            <w:r>
              <w:rPr>
                <w:rFonts w:hint="eastAsia"/>
              </w:rPr>
              <w:t>5年</w:t>
            </w:r>
          </w:p>
        </w:tc>
      </w:tr>
      <w:tr w:rsidR="00445076" w14:paraId="36F5F09D" w14:textId="77777777">
        <w:tc>
          <w:tcPr>
            <w:tcW w:w="9209" w:type="dxa"/>
          </w:tcPr>
          <w:p w14:paraId="4E177635" w14:textId="77777777" w:rsidR="00445076" w:rsidRDefault="00445076">
            <w:pPr>
              <w:pStyle w:val="afff6"/>
            </w:pPr>
            <w:r w:rsidRPr="00960DC5">
              <w:rPr>
                <w:rFonts w:hint="eastAsia"/>
              </w:rPr>
              <w:t>■雇用保険被保険者に関する書類</w:t>
            </w:r>
          </w:p>
        </w:tc>
        <w:tc>
          <w:tcPr>
            <w:tcW w:w="1276" w:type="dxa"/>
          </w:tcPr>
          <w:p w14:paraId="751EBAEC" w14:textId="77777777" w:rsidR="00445076" w:rsidRDefault="00445076">
            <w:pPr>
              <w:pStyle w:val="afff6"/>
            </w:pPr>
            <w:r>
              <w:rPr>
                <w:rFonts w:hint="eastAsia"/>
              </w:rPr>
              <w:t>4年</w:t>
            </w:r>
          </w:p>
        </w:tc>
      </w:tr>
      <w:tr w:rsidR="00445076" w14:paraId="6BF7B059" w14:textId="77777777">
        <w:tc>
          <w:tcPr>
            <w:tcW w:w="9209" w:type="dxa"/>
          </w:tcPr>
          <w:p w14:paraId="141C7AB3" w14:textId="77777777" w:rsidR="00445076" w:rsidRDefault="00445076">
            <w:pPr>
              <w:pStyle w:val="afff6"/>
              <w:rPr>
                <w:lang w:eastAsia="zh-TW"/>
              </w:rPr>
            </w:pPr>
            <w:r w:rsidRPr="00960DC5">
              <w:rPr>
                <w:rFonts w:hint="eastAsia"/>
                <w:lang w:eastAsia="zh-TW"/>
              </w:rPr>
              <w:t>■労働者名簿</w:t>
            </w:r>
          </w:p>
          <w:p w14:paraId="239BD954" w14:textId="77777777" w:rsidR="00445076" w:rsidRDefault="00445076">
            <w:pPr>
              <w:pStyle w:val="afff6"/>
              <w:ind w:firstLineChars="100" w:firstLine="240"/>
              <w:rPr>
                <w:lang w:eastAsia="zh-TW"/>
              </w:rPr>
            </w:pPr>
            <w:r w:rsidRPr="00960DC5">
              <w:rPr>
                <w:lang w:eastAsia="zh-TW"/>
              </w:rPr>
              <w:t>■賃金台帳</w:t>
            </w:r>
          </w:p>
          <w:p w14:paraId="2CED3D1D" w14:textId="77777777" w:rsidR="00445076" w:rsidRDefault="00445076">
            <w:pPr>
              <w:pStyle w:val="afff6"/>
              <w:ind w:firstLineChars="100" w:firstLine="240"/>
            </w:pPr>
            <w:r w:rsidRPr="00960DC5">
              <w:t>■雇入・解雇・災害補償・賃金その他労働関係に関する重要な書類</w:t>
            </w:r>
          </w:p>
        </w:tc>
        <w:tc>
          <w:tcPr>
            <w:tcW w:w="1276" w:type="dxa"/>
            <w:vMerge w:val="restart"/>
          </w:tcPr>
          <w:p w14:paraId="244E53F5" w14:textId="77777777" w:rsidR="00445076" w:rsidRDefault="00445076">
            <w:pPr>
              <w:pStyle w:val="afff6"/>
            </w:pPr>
            <w:r>
              <w:rPr>
                <w:rFonts w:hint="eastAsia"/>
              </w:rPr>
              <w:t>3年</w:t>
            </w:r>
          </w:p>
        </w:tc>
      </w:tr>
      <w:tr w:rsidR="00445076" w14:paraId="56E2FE48" w14:textId="77777777">
        <w:tc>
          <w:tcPr>
            <w:tcW w:w="9209" w:type="dxa"/>
          </w:tcPr>
          <w:p w14:paraId="18353813" w14:textId="77777777" w:rsidR="00445076" w:rsidRDefault="00445076">
            <w:pPr>
              <w:pStyle w:val="afff6"/>
            </w:pPr>
            <w:r w:rsidRPr="00960DC5">
              <w:rPr>
                <w:rFonts w:hint="eastAsia"/>
              </w:rPr>
              <w:t>■労働保険料の徴収に関する書類</w:t>
            </w:r>
          </w:p>
        </w:tc>
        <w:tc>
          <w:tcPr>
            <w:tcW w:w="1276" w:type="dxa"/>
            <w:vMerge/>
          </w:tcPr>
          <w:p w14:paraId="4CB5008D" w14:textId="77777777" w:rsidR="00445076" w:rsidRDefault="00445076">
            <w:pPr>
              <w:pStyle w:val="afff6"/>
            </w:pPr>
          </w:p>
        </w:tc>
      </w:tr>
      <w:tr w:rsidR="00445076" w14:paraId="18C21BA2" w14:textId="77777777">
        <w:tc>
          <w:tcPr>
            <w:tcW w:w="9209" w:type="dxa"/>
          </w:tcPr>
          <w:p w14:paraId="5D4200EC" w14:textId="77777777" w:rsidR="00445076" w:rsidRDefault="00445076">
            <w:pPr>
              <w:pStyle w:val="afff6"/>
            </w:pPr>
            <w:r w:rsidRPr="00960DC5">
              <w:rPr>
                <w:rFonts w:hint="eastAsia"/>
              </w:rPr>
              <w:t>■労災保険に関する書類</w:t>
            </w:r>
          </w:p>
        </w:tc>
        <w:tc>
          <w:tcPr>
            <w:tcW w:w="1276" w:type="dxa"/>
            <w:vMerge/>
          </w:tcPr>
          <w:p w14:paraId="482A45BC" w14:textId="77777777" w:rsidR="00445076" w:rsidRDefault="00445076">
            <w:pPr>
              <w:pStyle w:val="afff6"/>
            </w:pPr>
          </w:p>
        </w:tc>
      </w:tr>
      <w:tr w:rsidR="00445076" w14:paraId="66CAC2DE" w14:textId="77777777">
        <w:tc>
          <w:tcPr>
            <w:tcW w:w="9209" w:type="dxa"/>
          </w:tcPr>
          <w:p w14:paraId="69AAE3A0" w14:textId="77777777" w:rsidR="00445076" w:rsidRDefault="00445076">
            <w:pPr>
              <w:pStyle w:val="afff6"/>
              <w:rPr>
                <w:lang w:eastAsia="zh-TW"/>
              </w:rPr>
            </w:pPr>
            <w:r w:rsidRPr="00916E1F">
              <w:rPr>
                <w:rFonts w:hint="eastAsia"/>
                <w:lang w:eastAsia="zh-TW"/>
              </w:rPr>
              <w:t>■安全委員会議事録</w:t>
            </w:r>
          </w:p>
          <w:p w14:paraId="5BEB5FCB" w14:textId="77777777" w:rsidR="00445076" w:rsidRDefault="00445076">
            <w:pPr>
              <w:pStyle w:val="afff6"/>
              <w:ind w:firstLineChars="100" w:firstLine="240"/>
              <w:rPr>
                <w:lang w:eastAsia="zh-TW"/>
              </w:rPr>
            </w:pPr>
            <w:r w:rsidRPr="00916E1F">
              <w:rPr>
                <w:lang w:eastAsia="zh-TW"/>
              </w:rPr>
              <w:t>■衛生委員会議事録</w:t>
            </w:r>
          </w:p>
          <w:p w14:paraId="6FC6D372" w14:textId="77777777" w:rsidR="00445076" w:rsidRDefault="00445076">
            <w:pPr>
              <w:pStyle w:val="afff6"/>
              <w:ind w:firstLineChars="100" w:firstLine="240"/>
              <w:rPr>
                <w:lang w:eastAsia="zh-TW"/>
              </w:rPr>
            </w:pPr>
            <w:r w:rsidRPr="00916E1F">
              <w:rPr>
                <w:lang w:eastAsia="zh-TW"/>
              </w:rPr>
              <w:t>■安全衛生委員会議事録</w:t>
            </w:r>
          </w:p>
        </w:tc>
        <w:tc>
          <w:tcPr>
            <w:tcW w:w="1276" w:type="dxa"/>
            <w:vMerge/>
          </w:tcPr>
          <w:p w14:paraId="39AAC16A" w14:textId="77777777" w:rsidR="00445076" w:rsidRDefault="00445076">
            <w:pPr>
              <w:pStyle w:val="afff6"/>
              <w:rPr>
                <w:lang w:eastAsia="zh-TW"/>
              </w:rPr>
            </w:pPr>
          </w:p>
        </w:tc>
      </w:tr>
      <w:tr w:rsidR="00445076" w14:paraId="44DE0582" w14:textId="77777777">
        <w:tc>
          <w:tcPr>
            <w:tcW w:w="9209" w:type="dxa"/>
          </w:tcPr>
          <w:p w14:paraId="0BA2A3CE" w14:textId="77777777" w:rsidR="00445076" w:rsidRDefault="00445076">
            <w:pPr>
              <w:pStyle w:val="afff6"/>
            </w:pPr>
            <w:r w:rsidRPr="00916E1F">
              <w:rPr>
                <w:rFonts w:hint="eastAsia"/>
              </w:rPr>
              <w:t>■健康保険に関する書類</w:t>
            </w:r>
          </w:p>
        </w:tc>
        <w:tc>
          <w:tcPr>
            <w:tcW w:w="1276" w:type="dxa"/>
            <w:vMerge w:val="restart"/>
          </w:tcPr>
          <w:p w14:paraId="7972D18D" w14:textId="77777777" w:rsidR="00445076" w:rsidRDefault="00445076">
            <w:pPr>
              <w:pStyle w:val="afff6"/>
            </w:pPr>
            <w:r>
              <w:rPr>
                <w:rFonts w:hint="eastAsia"/>
              </w:rPr>
              <w:t>2年</w:t>
            </w:r>
          </w:p>
        </w:tc>
      </w:tr>
      <w:tr w:rsidR="00445076" w14:paraId="2126639A" w14:textId="77777777">
        <w:tc>
          <w:tcPr>
            <w:tcW w:w="9209" w:type="dxa"/>
          </w:tcPr>
          <w:p w14:paraId="14862CAA" w14:textId="77777777" w:rsidR="00445076" w:rsidRDefault="00445076">
            <w:pPr>
              <w:pStyle w:val="afff6"/>
            </w:pPr>
            <w:r w:rsidRPr="00916E1F">
              <w:rPr>
                <w:rFonts w:hint="eastAsia"/>
              </w:rPr>
              <w:t>■厚生年金保険に関する書類</w:t>
            </w:r>
          </w:p>
        </w:tc>
        <w:tc>
          <w:tcPr>
            <w:tcW w:w="1276" w:type="dxa"/>
            <w:vMerge/>
          </w:tcPr>
          <w:p w14:paraId="7A6C2077" w14:textId="77777777" w:rsidR="00445076" w:rsidRDefault="00445076">
            <w:pPr>
              <w:pStyle w:val="afff6"/>
            </w:pPr>
          </w:p>
        </w:tc>
      </w:tr>
      <w:tr w:rsidR="00445076" w14:paraId="637D1866" w14:textId="77777777">
        <w:tc>
          <w:tcPr>
            <w:tcW w:w="9209" w:type="dxa"/>
          </w:tcPr>
          <w:p w14:paraId="58C7D3D9" w14:textId="77777777" w:rsidR="00445076" w:rsidRDefault="00445076">
            <w:pPr>
              <w:pStyle w:val="afff6"/>
            </w:pPr>
            <w:r w:rsidRPr="00916E1F">
              <w:rPr>
                <w:rFonts w:hint="eastAsia"/>
              </w:rPr>
              <w:t>■雇用保険に関する書類</w:t>
            </w:r>
          </w:p>
        </w:tc>
        <w:tc>
          <w:tcPr>
            <w:tcW w:w="1276" w:type="dxa"/>
            <w:vMerge/>
          </w:tcPr>
          <w:p w14:paraId="051721EC" w14:textId="77777777" w:rsidR="00445076" w:rsidRDefault="00445076">
            <w:pPr>
              <w:pStyle w:val="afff6"/>
            </w:pPr>
          </w:p>
        </w:tc>
      </w:tr>
    </w:tbl>
    <w:p w14:paraId="511DEDB3" w14:textId="77777777" w:rsidR="00445076" w:rsidRDefault="00445076">
      <w:pPr>
        <w:ind w:firstLineChars="0" w:firstLine="0"/>
      </w:pPr>
    </w:p>
    <w:p w14:paraId="0434D468" w14:textId="77777777" w:rsidR="00445076" w:rsidRPr="00682FA4" w:rsidRDefault="00445076">
      <w:pPr>
        <w:pStyle w:val="aff4"/>
      </w:pPr>
      <w:r>
        <w:rPr>
          <w:rFonts w:hint="eastAsia"/>
        </w:rPr>
        <w:t>【</w:t>
      </w:r>
      <w:r w:rsidRPr="000C3435">
        <w:rPr>
          <w:rFonts w:hint="eastAsia"/>
        </w:rPr>
        <w:t>5.34 プライバシー及びPIIの保護</w:t>
      </w:r>
      <w:r>
        <w:rPr>
          <w:rFonts w:hint="eastAsia"/>
        </w:rPr>
        <w:t>】</w:t>
      </w:r>
    </w:p>
    <w:tbl>
      <w:tblPr>
        <w:tblStyle w:val="aa"/>
        <w:tblW w:w="0" w:type="auto"/>
        <w:tblLook w:val="04A0" w:firstRow="1" w:lastRow="0" w:firstColumn="1" w:lastColumn="0" w:noHBand="0" w:noVBand="1"/>
      </w:tblPr>
      <w:tblGrid>
        <w:gridCol w:w="10456"/>
      </w:tblGrid>
      <w:tr w:rsidR="00445076" w:rsidRPr="000C3435" w14:paraId="21570CF8" w14:textId="77777777">
        <w:tc>
          <w:tcPr>
            <w:tcW w:w="10456" w:type="dxa"/>
            <w:shd w:val="clear" w:color="auto" w:fill="215E99" w:themeFill="text2" w:themeFillTint="BF"/>
            <w:hideMark/>
          </w:tcPr>
          <w:p w14:paraId="79C54E3A" w14:textId="77777777" w:rsidR="00445076" w:rsidRPr="000C3435" w:rsidRDefault="00445076">
            <w:pPr>
              <w:pStyle w:val="aff0"/>
            </w:pPr>
            <w:r w:rsidRPr="000C3435">
              <w:rPr>
                <w:rFonts w:hint="eastAsia"/>
              </w:rPr>
              <w:t>実施手順（例）</w:t>
            </w:r>
          </w:p>
        </w:tc>
      </w:tr>
      <w:tr w:rsidR="00445076" w:rsidRPr="000C3435" w14:paraId="4BAC4065" w14:textId="77777777">
        <w:tc>
          <w:tcPr>
            <w:tcW w:w="10456" w:type="dxa"/>
            <w:hideMark/>
          </w:tcPr>
          <w:p w14:paraId="2399505A" w14:textId="77777777" w:rsidR="00445076" w:rsidRPr="000C3435" w:rsidRDefault="00445076">
            <w:pPr>
              <w:pStyle w:val="afff6"/>
            </w:pPr>
            <w:r w:rsidRPr="000C3435">
              <w:rPr>
                <w:rFonts w:hint="eastAsia"/>
              </w:rPr>
              <w:t>個人情報は、「5.10 情報およびその他の関連資産の利用の許容範囲」の取扱いルールに従い、厳重に取扱う。</w:t>
            </w:r>
          </w:p>
        </w:tc>
      </w:tr>
      <w:tr w:rsidR="00445076" w:rsidRPr="000C3435" w14:paraId="60D5CD11" w14:textId="77777777">
        <w:tc>
          <w:tcPr>
            <w:tcW w:w="10456" w:type="dxa"/>
            <w:hideMark/>
          </w:tcPr>
          <w:p w14:paraId="2A2F4945" w14:textId="77777777" w:rsidR="00445076" w:rsidRPr="000C3435" w:rsidRDefault="00445076">
            <w:pPr>
              <w:pStyle w:val="afff8"/>
            </w:pPr>
            <w:r w:rsidRPr="000C3435">
              <w:rPr>
                <w:rFonts w:hint="eastAsia"/>
              </w:rPr>
              <w:t>ワンポイントアドバイス</w:t>
            </w:r>
          </w:p>
          <w:p w14:paraId="731AA917" w14:textId="1D6A3F49" w:rsidR="00445076" w:rsidRPr="000C3435" w:rsidRDefault="00445076">
            <w:pPr>
              <w:pStyle w:val="afff6"/>
            </w:pPr>
            <w:r w:rsidRPr="000C3435">
              <w:rPr>
                <w:rFonts w:hint="eastAsia"/>
              </w:rPr>
              <w:t>プライバシーの保持および</w:t>
            </w:r>
            <w:bookmarkStart w:id="1122" w:name="■PII15ー2ー8"/>
            <w:r w:rsidR="00800751">
              <w:fldChar w:fldCharType="begin"/>
            </w:r>
            <w:r w:rsidR="00800751">
              <w:rPr>
                <w:rFonts w:hint="eastAsia"/>
              </w:rPr>
              <w:instrText xml:space="preserve">HYPERLINK </w:instrText>
            </w:r>
            <w:r w:rsidR="00800751">
              <w:instrText xml:space="preserve"> \l "</w:instrText>
            </w:r>
            <w:r w:rsidR="00800751">
              <w:rPr>
                <w:rFonts w:hint="eastAsia"/>
              </w:rPr>
              <w:instrText>■</w:instrText>
            </w:r>
            <w:r w:rsidR="00800751">
              <w:instrText>PII"</w:instrText>
            </w:r>
            <w:r w:rsidR="00800751">
              <w:fldChar w:fldCharType="separate"/>
            </w:r>
            <w:r w:rsidRPr="00800751">
              <w:rPr>
                <w:rStyle w:val="a7"/>
                <w:rFonts w:hint="eastAsia"/>
              </w:rPr>
              <w:t>PII</w:t>
            </w:r>
            <w:bookmarkEnd w:id="1122"/>
            <w:r w:rsidR="00800751">
              <w:fldChar w:fldCharType="end"/>
            </w:r>
            <w:r w:rsidRPr="000C3435">
              <w:rPr>
                <w:rFonts w:hint="eastAsia"/>
              </w:rPr>
              <w:t>保護のための手順を策定および実施することが大切です。</w:t>
            </w:r>
          </w:p>
        </w:tc>
      </w:tr>
    </w:tbl>
    <w:p w14:paraId="0528ECCE" w14:textId="77777777" w:rsidR="00445076" w:rsidRPr="000B0438" w:rsidRDefault="00445076">
      <w:pPr>
        <w:ind w:firstLineChars="0" w:firstLine="0"/>
      </w:pPr>
    </w:p>
    <w:p w14:paraId="0E115655" w14:textId="77777777" w:rsidR="00445076" w:rsidRDefault="00445076" w:rsidP="003E0313">
      <w:pPr>
        <w:pStyle w:val="4"/>
      </w:pPr>
      <w:bookmarkStart w:id="1123" w:name="_Toc173932362"/>
      <w:bookmarkStart w:id="1124" w:name="_Toc185338939"/>
      <w:bookmarkStart w:id="1125" w:name="_Toc188349040"/>
      <w:r>
        <w:t>セキュリティ対策状況の点検・監査・評価・認証</w:t>
      </w:r>
      <w:bookmarkEnd w:id="1123"/>
      <w:bookmarkEnd w:id="1124"/>
      <w:bookmarkEnd w:id="1125"/>
    </w:p>
    <w:p w14:paraId="4A29B6E5" w14:textId="77777777" w:rsidR="00445076" w:rsidRDefault="00445076">
      <w:r w:rsidRPr="00B211D0">
        <w:t>セキュリティ対策状況の点検・監査・評価・認証</w:t>
      </w:r>
      <w:r w:rsidRPr="000B0438">
        <w:rPr>
          <w:rFonts w:hint="eastAsia"/>
        </w:rPr>
        <w:t>に関連する実施手順の例を紹介します。</w:t>
      </w:r>
    </w:p>
    <w:p w14:paraId="3D5A5BFD" w14:textId="77777777" w:rsidR="00445076" w:rsidRDefault="00445076"/>
    <w:p w14:paraId="4E87C8DC" w14:textId="77777777" w:rsidR="00445076" w:rsidRDefault="00445076">
      <w:pPr>
        <w:pStyle w:val="aff4"/>
      </w:pPr>
      <w:r>
        <w:rPr>
          <w:rFonts w:hint="eastAsia"/>
        </w:rPr>
        <w:t>【</w:t>
      </w:r>
      <w:r w:rsidRPr="00533673">
        <w:rPr>
          <w:rFonts w:hint="eastAsia"/>
        </w:rPr>
        <w:t>5.22 供給者のサービス提供の監視、レビュー及び変更管理</w:t>
      </w:r>
      <w:r>
        <w:rPr>
          <w:rFonts w:hint="eastAsia"/>
        </w:rPr>
        <w:t>】</w:t>
      </w:r>
    </w:p>
    <w:tbl>
      <w:tblPr>
        <w:tblStyle w:val="aa"/>
        <w:tblW w:w="0" w:type="auto"/>
        <w:tblLook w:val="04A0" w:firstRow="1" w:lastRow="0" w:firstColumn="1" w:lastColumn="0" w:noHBand="0" w:noVBand="1"/>
      </w:tblPr>
      <w:tblGrid>
        <w:gridCol w:w="10456"/>
      </w:tblGrid>
      <w:tr w:rsidR="00445076" w:rsidRPr="00533673" w14:paraId="66022C0E" w14:textId="77777777">
        <w:tc>
          <w:tcPr>
            <w:tcW w:w="10456" w:type="dxa"/>
            <w:shd w:val="clear" w:color="auto" w:fill="215E99" w:themeFill="text2" w:themeFillTint="BF"/>
            <w:hideMark/>
          </w:tcPr>
          <w:p w14:paraId="4A31727E" w14:textId="77777777" w:rsidR="00445076" w:rsidRPr="00BD5E71" w:rsidRDefault="00445076">
            <w:pPr>
              <w:pStyle w:val="aff0"/>
            </w:pPr>
            <w:r w:rsidRPr="00533673">
              <w:rPr>
                <w:rFonts w:hint="eastAsia"/>
              </w:rPr>
              <w:t>実施手順（例）</w:t>
            </w:r>
          </w:p>
        </w:tc>
      </w:tr>
      <w:tr w:rsidR="00445076" w:rsidRPr="00533673" w14:paraId="79A4912D" w14:textId="77777777">
        <w:trPr>
          <w:trHeight w:val="1233"/>
        </w:trPr>
        <w:tc>
          <w:tcPr>
            <w:tcW w:w="10456" w:type="dxa"/>
            <w:hideMark/>
          </w:tcPr>
          <w:p w14:paraId="7C60FE95" w14:textId="0009E997" w:rsidR="00445076" w:rsidRPr="00533673" w:rsidRDefault="00445076" w:rsidP="00892C01">
            <w:pPr>
              <w:pStyle w:val="afff6"/>
              <w:numPr>
                <w:ilvl w:val="0"/>
                <w:numId w:val="115"/>
              </w:numPr>
              <w:tabs>
                <w:tab w:val="clear" w:pos="1830"/>
                <w:tab w:val="left" w:pos="455"/>
              </w:tabs>
            </w:pPr>
            <w:r w:rsidRPr="00533673">
              <w:rPr>
                <w:rFonts w:hint="eastAsia"/>
              </w:rPr>
              <w:t>情報セキュリティ委員会は、サービスの</w:t>
            </w:r>
            <w:bookmarkStart w:id="1126" w:name="■供給者15ー2ー9"/>
            <w:r w:rsidR="00BC42A3">
              <w:fldChar w:fldCharType="begin"/>
            </w:r>
            <w:r w:rsidR="00BC42A3">
              <w:rPr>
                <w:rFonts w:hint="eastAsia"/>
              </w:rPr>
              <w:instrText xml:space="preserve">HYPERLINK </w:instrText>
            </w:r>
            <w:r w:rsidR="00BC42A3">
              <w:instrText xml:space="preserve"> \l "</w:instrText>
            </w:r>
            <w:r w:rsidR="00BC42A3">
              <w:rPr>
                <w:rFonts w:hint="eastAsia"/>
              </w:rPr>
              <w:instrText>■供給者</w:instrText>
            </w:r>
            <w:r w:rsidR="00BC42A3">
              <w:instrText>"</w:instrText>
            </w:r>
            <w:r w:rsidR="00BC42A3">
              <w:fldChar w:fldCharType="separate"/>
            </w:r>
            <w:r w:rsidRPr="00BC42A3">
              <w:rPr>
                <w:rStyle w:val="a7"/>
                <w:rFonts w:hint="eastAsia"/>
              </w:rPr>
              <w:t>供給者</w:t>
            </w:r>
            <w:bookmarkEnd w:id="1126"/>
            <w:r w:rsidR="00BC42A3">
              <w:fldChar w:fldCharType="end"/>
            </w:r>
            <w:r w:rsidRPr="00533673">
              <w:rPr>
                <w:rFonts w:hint="eastAsia"/>
              </w:rPr>
              <w:t>に対して、あらかじめ定められた頻度（最低年1回）において契約の履行状況ならびに「委託先審査票」による</w:t>
            </w:r>
            <w:r>
              <w:rPr>
                <w:rFonts w:hint="eastAsia"/>
              </w:rPr>
              <w:t>順守</w:t>
            </w:r>
            <w:r w:rsidRPr="00533673">
              <w:rPr>
                <w:rFonts w:hint="eastAsia"/>
              </w:rPr>
              <w:t>状況の確認を行う。</w:t>
            </w:r>
          </w:p>
          <w:p w14:paraId="301390BE" w14:textId="77777777" w:rsidR="00445076" w:rsidRPr="00533673" w:rsidRDefault="00445076" w:rsidP="00892C01">
            <w:pPr>
              <w:pStyle w:val="afff6"/>
              <w:numPr>
                <w:ilvl w:val="0"/>
                <w:numId w:val="115"/>
              </w:numPr>
              <w:tabs>
                <w:tab w:val="clear" w:pos="1830"/>
                <w:tab w:val="left" w:pos="455"/>
              </w:tabs>
            </w:pPr>
            <w:r w:rsidRPr="00533673">
              <w:rPr>
                <w:rFonts w:hint="eastAsia"/>
              </w:rPr>
              <w:t>サービスの供給者との間で契約内容やサービスレベルに変更があった場合、変更点を受け入れることができるか否かを検証し、契約内容の見直しを実施する。</w:t>
            </w:r>
          </w:p>
        </w:tc>
      </w:tr>
      <w:tr w:rsidR="00445076" w:rsidRPr="00533673" w14:paraId="6373E1CE" w14:textId="77777777">
        <w:tc>
          <w:tcPr>
            <w:tcW w:w="10456" w:type="dxa"/>
            <w:hideMark/>
          </w:tcPr>
          <w:p w14:paraId="3962687B" w14:textId="77777777" w:rsidR="00445076" w:rsidRPr="00533673" w:rsidRDefault="00445076">
            <w:pPr>
              <w:pStyle w:val="afff8"/>
            </w:pPr>
            <w:r w:rsidRPr="00533673">
              <w:rPr>
                <w:rFonts w:hint="eastAsia"/>
              </w:rPr>
              <w:t>ワンポイントアドバイス</w:t>
            </w:r>
          </w:p>
          <w:p w14:paraId="0F4EF75A" w14:textId="77777777" w:rsidR="00445076" w:rsidRPr="00533673" w:rsidRDefault="00445076">
            <w:pPr>
              <w:pStyle w:val="afff6"/>
            </w:pPr>
            <w:r w:rsidRPr="00533673">
              <w:rPr>
                <w:rFonts w:hint="eastAsia"/>
              </w:rPr>
              <w:t>サービスの提供において不完全な点があった場合は、適切な処置をとることが大切です。</w:t>
            </w:r>
          </w:p>
        </w:tc>
      </w:tr>
    </w:tbl>
    <w:p w14:paraId="6FAA78D2" w14:textId="77777777" w:rsidR="00445076" w:rsidRDefault="00445076"/>
    <w:p w14:paraId="79E9FA16" w14:textId="77777777" w:rsidR="00445076" w:rsidRDefault="00445076">
      <w:pPr>
        <w:pStyle w:val="aff4"/>
      </w:pPr>
      <w:r>
        <w:rPr>
          <w:rFonts w:hint="eastAsia"/>
        </w:rPr>
        <w:t>【</w:t>
      </w:r>
      <w:r w:rsidRPr="00533673">
        <w:rPr>
          <w:rFonts w:hint="eastAsia"/>
        </w:rPr>
        <w:t>5.35 情報セキュリティの独立したレビュー</w:t>
      </w:r>
      <w:r>
        <w:rPr>
          <w:rFonts w:hint="eastAsia"/>
        </w:rPr>
        <w:t>】</w:t>
      </w:r>
    </w:p>
    <w:tbl>
      <w:tblPr>
        <w:tblStyle w:val="aa"/>
        <w:tblW w:w="0" w:type="auto"/>
        <w:tblLook w:val="04A0" w:firstRow="1" w:lastRow="0" w:firstColumn="1" w:lastColumn="0" w:noHBand="0" w:noVBand="1"/>
      </w:tblPr>
      <w:tblGrid>
        <w:gridCol w:w="10456"/>
      </w:tblGrid>
      <w:tr w:rsidR="00445076" w:rsidRPr="00533673" w14:paraId="548CD892" w14:textId="77777777">
        <w:tc>
          <w:tcPr>
            <w:tcW w:w="10456" w:type="dxa"/>
            <w:shd w:val="clear" w:color="auto" w:fill="215E99" w:themeFill="text2" w:themeFillTint="BF"/>
            <w:hideMark/>
          </w:tcPr>
          <w:p w14:paraId="202C0A1E" w14:textId="77777777" w:rsidR="00445076" w:rsidRPr="00533673" w:rsidRDefault="00445076">
            <w:pPr>
              <w:pStyle w:val="aff0"/>
            </w:pPr>
            <w:r w:rsidRPr="00533673">
              <w:rPr>
                <w:rFonts w:hint="eastAsia"/>
              </w:rPr>
              <w:t>実施手順（例）</w:t>
            </w:r>
          </w:p>
        </w:tc>
      </w:tr>
      <w:tr w:rsidR="00445076" w:rsidRPr="00533673" w14:paraId="3A7ACCB7" w14:textId="77777777">
        <w:trPr>
          <w:trHeight w:val="449"/>
        </w:trPr>
        <w:tc>
          <w:tcPr>
            <w:tcW w:w="10456" w:type="dxa"/>
            <w:hideMark/>
          </w:tcPr>
          <w:p w14:paraId="3A5D314E" w14:textId="2F32641C" w:rsidR="00445076" w:rsidRPr="00533673" w:rsidRDefault="00445076" w:rsidP="00892C01">
            <w:pPr>
              <w:pStyle w:val="afff6"/>
              <w:numPr>
                <w:ilvl w:val="0"/>
                <w:numId w:val="116"/>
              </w:numPr>
              <w:tabs>
                <w:tab w:val="clear" w:pos="1830"/>
                <w:tab w:val="left" w:pos="455"/>
              </w:tabs>
            </w:pPr>
            <w:r w:rsidRPr="00533673">
              <w:rPr>
                <w:rFonts w:hint="eastAsia"/>
              </w:rPr>
              <w:t>年に1度、</w:t>
            </w:r>
            <w:bookmarkStart w:id="1127" w:name="■内部監査15ー2ー9"/>
            <w:r w:rsidR="00CA1AF3">
              <w:fldChar w:fldCharType="begin"/>
            </w:r>
            <w:r w:rsidR="00CA1AF3">
              <w:rPr>
                <w:rFonts w:hint="eastAsia"/>
              </w:rPr>
              <w:instrText xml:space="preserve">HYPERLINK </w:instrText>
            </w:r>
            <w:r w:rsidR="00CA1AF3">
              <w:instrText xml:space="preserve"> \l "</w:instrText>
            </w:r>
            <w:r w:rsidR="00CA1AF3">
              <w:rPr>
                <w:rFonts w:hint="eastAsia"/>
              </w:rPr>
              <w:instrText>■内部監査</w:instrText>
            </w:r>
            <w:r w:rsidR="00CA1AF3">
              <w:instrText>"</w:instrText>
            </w:r>
            <w:r w:rsidR="00CA1AF3">
              <w:fldChar w:fldCharType="separate"/>
            </w:r>
            <w:r w:rsidRPr="00CA1AF3">
              <w:rPr>
                <w:rStyle w:val="a7"/>
                <w:rFonts w:hint="eastAsia"/>
              </w:rPr>
              <w:t>内部監査</w:t>
            </w:r>
            <w:bookmarkEnd w:id="1127"/>
            <w:r w:rsidR="00CA1AF3">
              <w:fldChar w:fldCharType="end"/>
            </w:r>
            <w:r w:rsidRPr="00533673">
              <w:rPr>
                <w:rFonts w:hint="eastAsia"/>
              </w:rPr>
              <w:t>により独立したレビューを行う。</w:t>
            </w:r>
          </w:p>
          <w:p w14:paraId="24395621" w14:textId="77777777" w:rsidR="00445076" w:rsidRDefault="00445076" w:rsidP="00892C01">
            <w:pPr>
              <w:pStyle w:val="afff6"/>
              <w:numPr>
                <w:ilvl w:val="0"/>
                <w:numId w:val="116"/>
              </w:numPr>
              <w:tabs>
                <w:tab w:val="clear" w:pos="1830"/>
                <w:tab w:val="left" w:pos="455"/>
              </w:tabs>
            </w:pPr>
            <w:r w:rsidRPr="00533673">
              <w:rPr>
                <w:rFonts w:hint="eastAsia"/>
              </w:rPr>
              <w:t>以下に例示する、情報セキュリティに影響のある変化が生じた場合も、内部監査により独立したレビューを行う。</w:t>
            </w:r>
          </w:p>
          <w:p w14:paraId="46A9ECD4" w14:textId="77777777" w:rsidR="00445076" w:rsidRDefault="00445076" w:rsidP="00892C01">
            <w:pPr>
              <w:pStyle w:val="afff6"/>
              <w:numPr>
                <w:ilvl w:val="1"/>
                <w:numId w:val="116"/>
              </w:numPr>
              <w:tabs>
                <w:tab w:val="clear" w:pos="1830"/>
                <w:tab w:val="left" w:pos="455"/>
              </w:tabs>
            </w:pPr>
            <w:r w:rsidRPr="00533673">
              <w:rPr>
                <w:rFonts w:hint="eastAsia"/>
              </w:rPr>
              <w:t>事業の追加/変更、業務手順の大幅な変更</w:t>
            </w:r>
          </w:p>
          <w:p w14:paraId="7FEF6DBC" w14:textId="77777777" w:rsidR="00445076" w:rsidRDefault="00445076" w:rsidP="00892C01">
            <w:pPr>
              <w:pStyle w:val="afff6"/>
              <w:numPr>
                <w:ilvl w:val="1"/>
                <w:numId w:val="116"/>
              </w:numPr>
              <w:tabs>
                <w:tab w:val="clear" w:pos="1830"/>
                <w:tab w:val="left" w:pos="455"/>
              </w:tabs>
            </w:pPr>
            <w:r w:rsidRPr="00533673">
              <w:rPr>
                <w:rFonts w:hint="eastAsia"/>
              </w:rPr>
              <w:t>住所変更、拠点の新設</w:t>
            </w:r>
          </w:p>
          <w:p w14:paraId="1F51B4A5" w14:textId="77777777" w:rsidR="00445076" w:rsidRDefault="00445076" w:rsidP="00892C01">
            <w:pPr>
              <w:pStyle w:val="afff6"/>
              <w:numPr>
                <w:ilvl w:val="1"/>
                <w:numId w:val="116"/>
              </w:numPr>
              <w:tabs>
                <w:tab w:val="clear" w:pos="1830"/>
                <w:tab w:val="left" w:pos="455"/>
              </w:tabs>
            </w:pPr>
            <w:r w:rsidRPr="00533673">
              <w:rPr>
                <w:rFonts w:hint="eastAsia"/>
              </w:rPr>
              <w:t>情報セキュリティに関する主たる担当者の変更</w:t>
            </w:r>
          </w:p>
          <w:p w14:paraId="1C8BCE6C" w14:textId="60FA3856" w:rsidR="00445076" w:rsidRPr="00533673" w:rsidRDefault="00445076">
            <w:pPr>
              <w:pStyle w:val="afff6"/>
              <w:numPr>
                <w:ilvl w:val="1"/>
                <w:numId w:val="116"/>
              </w:numPr>
              <w:tabs>
                <w:tab w:val="clear" w:pos="1830"/>
                <w:tab w:val="left" w:pos="455"/>
              </w:tabs>
            </w:pPr>
            <w:r w:rsidRPr="00533673">
              <w:rPr>
                <w:rFonts w:hint="eastAsia"/>
              </w:rPr>
              <w:t>関係する法令・規制、または契約の大幅な変更</w:t>
            </w:r>
          </w:p>
        </w:tc>
      </w:tr>
      <w:tr w:rsidR="00445076" w:rsidRPr="00533673" w14:paraId="117AAD4C" w14:textId="77777777">
        <w:trPr>
          <w:trHeight w:val="449"/>
        </w:trPr>
        <w:tc>
          <w:tcPr>
            <w:tcW w:w="10456" w:type="dxa"/>
            <w:hideMark/>
          </w:tcPr>
          <w:p w14:paraId="140C6D43" w14:textId="77777777" w:rsidR="00445076" w:rsidRPr="00533673" w:rsidRDefault="00445076">
            <w:pPr>
              <w:pStyle w:val="afff8"/>
            </w:pPr>
            <w:r w:rsidRPr="00533673">
              <w:rPr>
                <w:rFonts w:hint="eastAsia"/>
              </w:rPr>
              <w:t>ワンポイントアドバイス</w:t>
            </w:r>
          </w:p>
          <w:p w14:paraId="3BC86294" w14:textId="77777777" w:rsidR="00445076" w:rsidRPr="00533673" w:rsidRDefault="00445076">
            <w:pPr>
              <w:pStyle w:val="afff6"/>
            </w:pPr>
            <w:r w:rsidRPr="00533673">
              <w:rPr>
                <w:rFonts w:hint="eastAsia"/>
              </w:rPr>
              <w:t>独立したレビューにおいて、情報セキュリティに関して取組が不十分であると明確になった場合には、経営陣は是正処理を発議することが大切です。</w:t>
            </w:r>
          </w:p>
        </w:tc>
      </w:tr>
    </w:tbl>
    <w:p w14:paraId="2A56F4CF" w14:textId="77777777" w:rsidR="00445076" w:rsidRDefault="00445076">
      <w:pPr>
        <w:ind w:firstLineChars="0" w:firstLine="0"/>
      </w:pPr>
    </w:p>
    <w:p w14:paraId="64FA6584" w14:textId="77777777" w:rsidR="00445076" w:rsidRDefault="00445076">
      <w:pPr>
        <w:pStyle w:val="aff4"/>
      </w:pPr>
      <w:r>
        <w:rPr>
          <w:rFonts w:hint="eastAsia"/>
        </w:rPr>
        <w:t>【</w:t>
      </w:r>
      <w:r w:rsidRPr="00B700F4">
        <w:rPr>
          <w:rFonts w:hint="eastAsia"/>
        </w:rPr>
        <w:t>5.36 情報セキュリティのための方針群、規則及び標準の順守</w:t>
      </w:r>
      <w:r>
        <w:rPr>
          <w:rFonts w:hint="eastAsia"/>
        </w:rPr>
        <w:t>】</w:t>
      </w:r>
    </w:p>
    <w:tbl>
      <w:tblPr>
        <w:tblStyle w:val="aa"/>
        <w:tblW w:w="0" w:type="auto"/>
        <w:tblLook w:val="04A0" w:firstRow="1" w:lastRow="0" w:firstColumn="1" w:lastColumn="0" w:noHBand="0" w:noVBand="1"/>
      </w:tblPr>
      <w:tblGrid>
        <w:gridCol w:w="10456"/>
      </w:tblGrid>
      <w:tr w:rsidR="00445076" w:rsidRPr="00B700F4" w14:paraId="4F5AD8CE" w14:textId="77777777">
        <w:tc>
          <w:tcPr>
            <w:tcW w:w="10456" w:type="dxa"/>
            <w:shd w:val="clear" w:color="auto" w:fill="215E99" w:themeFill="text2" w:themeFillTint="BF"/>
            <w:hideMark/>
          </w:tcPr>
          <w:p w14:paraId="75155B42" w14:textId="77777777" w:rsidR="00445076" w:rsidRPr="00B700F4" w:rsidRDefault="00445076">
            <w:pPr>
              <w:pStyle w:val="aff0"/>
            </w:pPr>
            <w:r w:rsidRPr="00B700F4">
              <w:rPr>
                <w:rFonts w:hint="eastAsia"/>
              </w:rPr>
              <w:t>実施手順（例）</w:t>
            </w:r>
          </w:p>
        </w:tc>
      </w:tr>
      <w:tr w:rsidR="00445076" w:rsidRPr="00B700F4" w14:paraId="34564763" w14:textId="77777777">
        <w:trPr>
          <w:trHeight w:val="449"/>
        </w:trPr>
        <w:tc>
          <w:tcPr>
            <w:tcW w:w="10456" w:type="dxa"/>
            <w:hideMark/>
          </w:tcPr>
          <w:p w14:paraId="6B3C2AFA" w14:textId="77777777" w:rsidR="00445076" w:rsidRPr="00B700F4" w:rsidRDefault="00445076" w:rsidP="00892C01">
            <w:pPr>
              <w:pStyle w:val="afff6"/>
              <w:numPr>
                <w:ilvl w:val="0"/>
                <w:numId w:val="117"/>
              </w:numPr>
              <w:tabs>
                <w:tab w:val="clear" w:pos="1830"/>
                <w:tab w:val="left" w:pos="455"/>
              </w:tabs>
            </w:pPr>
            <w:r w:rsidRPr="00B700F4">
              <w:rPr>
                <w:rFonts w:hint="eastAsia"/>
              </w:rPr>
              <w:t>情報セキュリティ委員会は、セキュリティに関する手順や実施標準が正しく実施されていることを確実にするため、「運用チェックリスト」にて、定期的（3ヶ月ごと）に点検を行う。</w:t>
            </w:r>
          </w:p>
          <w:p w14:paraId="7E49B858" w14:textId="77777777" w:rsidR="00445076" w:rsidRPr="00B700F4" w:rsidRDefault="00445076" w:rsidP="00892C01">
            <w:pPr>
              <w:pStyle w:val="afff6"/>
              <w:numPr>
                <w:ilvl w:val="0"/>
                <w:numId w:val="117"/>
              </w:numPr>
              <w:tabs>
                <w:tab w:val="clear" w:pos="1830"/>
                <w:tab w:val="left" w:pos="455"/>
              </w:tabs>
            </w:pPr>
            <w:r w:rsidRPr="00B700F4">
              <w:rPr>
                <w:rFonts w:hint="eastAsia"/>
              </w:rPr>
              <w:t>情報セキュリティ委員会（入退管理責任者）は、入退記録が適切にとられているか</w:t>
            </w:r>
            <w:r>
              <w:rPr>
                <w:rFonts w:hint="eastAsia"/>
              </w:rPr>
              <w:t>否か</w:t>
            </w:r>
            <w:r w:rsidRPr="00B700F4">
              <w:rPr>
                <w:rFonts w:hint="eastAsia"/>
              </w:rPr>
              <w:t>を月に1度確認する。また、入退管理が有効かつ適切に実施されていることを定期的に確認し、不備が発見された場合は速やかに是正の処置をとる必要がある。</w:t>
            </w:r>
          </w:p>
          <w:p w14:paraId="6D320E2A" w14:textId="77777777" w:rsidR="00445076" w:rsidRPr="00B700F4" w:rsidRDefault="00445076" w:rsidP="00892C01">
            <w:pPr>
              <w:pStyle w:val="afff6"/>
              <w:numPr>
                <w:ilvl w:val="0"/>
                <w:numId w:val="117"/>
              </w:numPr>
              <w:tabs>
                <w:tab w:val="clear" w:pos="1830"/>
                <w:tab w:val="left" w:pos="455"/>
              </w:tabs>
            </w:pPr>
            <w:r w:rsidRPr="00B700F4">
              <w:rPr>
                <w:rFonts w:hint="eastAsia"/>
              </w:rPr>
              <w:t>情報システム管理者は、技術的な</w:t>
            </w:r>
            <w:r>
              <w:rPr>
                <w:rFonts w:hint="eastAsia"/>
              </w:rPr>
              <w:t>順守</w:t>
            </w:r>
            <w:r w:rsidRPr="00B700F4">
              <w:rPr>
                <w:rFonts w:hint="eastAsia"/>
              </w:rPr>
              <w:t>事項が正しく実施されていることを確実</w:t>
            </w:r>
            <w:r>
              <w:rPr>
                <w:rFonts w:hint="eastAsia"/>
              </w:rPr>
              <w:t>と</w:t>
            </w:r>
            <w:r w:rsidRPr="00B700F4">
              <w:rPr>
                <w:rFonts w:hint="eastAsia"/>
              </w:rPr>
              <w:t>するため、上記のa、bに従い点検する。</w:t>
            </w:r>
          </w:p>
        </w:tc>
      </w:tr>
      <w:tr w:rsidR="00445076" w:rsidRPr="00B700F4" w14:paraId="26CCB662" w14:textId="77777777">
        <w:trPr>
          <w:trHeight w:val="449"/>
        </w:trPr>
        <w:tc>
          <w:tcPr>
            <w:tcW w:w="10456" w:type="dxa"/>
            <w:hideMark/>
          </w:tcPr>
          <w:p w14:paraId="6CFD6A9E" w14:textId="77777777" w:rsidR="00445076" w:rsidRPr="00B700F4" w:rsidRDefault="00445076">
            <w:pPr>
              <w:pStyle w:val="afff8"/>
            </w:pPr>
            <w:r w:rsidRPr="00B700F4">
              <w:rPr>
                <w:rFonts w:hint="eastAsia"/>
              </w:rPr>
              <w:t>ワンポイントアドバイス</w:t>
            </w:r>
          </w:p>
          <w:p w14:paraId="50F01E71" w14:textId="77777777" w:rsidR="00445076" w:rsidRPr="00B700F4" w:rsidRDefault="00445076">
            <w:pPr>
              <w:pStyle w:val="afff6"/>
            </w:pPr>
            <w:r w:rsidRPr="00B700F4">
              <w:rPr>
                <w:rFonts w:hint="eastAsia"/>
              </w:rPr>
              <w:t>是正処置が完了しない場合は、確認時に進捗状況を報告することが大切です。</w:t>
            </w:r>
          </w:p>
        </w:tc>
      </w:tr>
    </w:tbl>
    <w:p w14:paraId="167DA592" w14:textId="77777777" w:rsidR="00445076" w:rsidRDefault="00445076"/>
    <w:p w14:paraId="6D458EF4" w14:textId="77777777" w:rsidR="00445076" w:rsidRDefault="00445076">
      <w:pPr>
        <w:pStyle w:val="aff4"/>
      </w:pPr>
      <w:r>
        <w:rPr>
          <w:rFonts w:hint="eastAsia"/>
        </w:rPr>
        <w:t>【</w:t>
      </w:r>
      <w:r w:rsidRPr="00B700F4">
        <w:rPr>
          <w:rFonts w:hint="eastAsia"/>
        </w:rPr>
        <w:t>5.37 操作手順書</w:t>
      </w:r>
      <w:r>
        <w:rPr>
          <w:rFonts w:hint="eastAsia"/>
        </w:rPr>
        <w:t>】</w:t>
      </w:r>
    </w:p>
    <w:tbl>
      <w:tblPr>
        <w:tblStyle w:val="aa"/>
        <w:tblW w:w="0" w:type="auto"/>
        <w:tblLook w:val="04A0" w:firstRow="1" w:lastRow="0" w:firstColumn="1" w:lastColumn="0" w:noHBand="0" w:noVBand="1"/>
      </w:tblPr>
      <w:tblGrid>
        <w:gridCol w:w="10456"/>
      </w:tblGrid>
      <w:tr w:rsidR="00445076" w:rsidRPr="00B700F4" w14:paraId="6D20F3BC" w14:textId="77777777">
        <w:tc>
          <w:tcPr>
            <w:tcW w:w="10456" w:type="dxa"/>
            <w:shd w:val="clear" w:color="auto" w:fill="215E99" w:themeFill="text2" w:themeFillTint="BF"/>
            <w:hideMark/>
          </w:tcPr>
          <w:p w14:paraId="208A1A55" w14:textId="77777777" w:rsidR="00445076" w:rsidRPr="00B700F4" w:rsidRDefault="00445076">
            <w:pPr>
              <w:pStyle w:val="aff0"/>
            </w:pPr>
            <w:r w:rsidRPr="00B700F4">
              <w:rPr>
                <w:rFonts w:hint="eastAsia"/>
              </w:rPr>
              <w:t>実施手順（例）</w:t>
            </w:r>
          </w:p>
        </w:tc>
      </w:tr>
      <w:tr w:rsidR="00445076" w:rsidRPr="00B700F4" w14:paraId="394479BC" w14:textId="77777777">
        <w:trPr>
          <w:trHeight w:val="449"/>
        </w:trPr>
        <w:tc>
          <w:tcPr>
            <w:tcW w:w="10456" w:type="dxa"/>
            <w:hideMark/>
          </w:tcPr>
          <w:p w14:paraId="243370BB" w14:textId="77777777" w:rsidR="00445076" w:rsidRPr="00B700F4" w:rsidRDefault="00445076">
            <w:pPr>
              <w:pStyle w:val="afff6"/>
            </w:pPr>
            <w:r w:rsidRPr="00B700F4">
              <w:rPr>
                <w:rFonts w:hint="eastAsia"/>
              </w:rPr>
              <w:t>情報処理設備の正確、かつ、セキュリティを保った運用を確実</w:t>
            </w:r>
            <w:r>
              <w:rPr>
                <w:rFonts w:hint="eastAsia"/>
              </w:rPr>
              <w:t>と</w:t>
            </w:r>
            <w:r w:rsidRPr="00B700F4">
              <w:rPr>
                <w:rFonts w:hint="eastAsia"/>
              </w:rPr>
              <w:t>するために、次の事項を明記した手順書を文書化し、必要に応じて利用者が参照できるようにする。</w:t>
            </w:r>
          </w:p>
          <w:p w14:paraId="64786C1B" w14:textId="77777777" w:rsidR="00445076" w:rsidRPr="00B700F4" w:rsidRDefault="00445076">
            <w:pPr>
              <w:pStyle w:val="afff6"/>
            </w:pPr>
            <w:r w:rsidRPr="00B700F4">
              <w:rPr>
                <w:rFonts w:hint="eastAsia"/>
              </w:rPr>
              <w:t>システムが故障した場合の再起動および回復の手順</w:t>
            </w:r>
          </w:p>
          <w:p w14:paraId="7AD82E28" w14:textId="77777777" w:rsidR="00445076" w:rsidRPr="00B700F4" w:rsidRDefault="00445076" w:rsidP="00892C01">
            <w:pPr>
              <w:pStyle w:val="afff6"/>
              <w:numPr>
                <w:ilvl w:val="0"/>
                <w:numId w:val="118"/>
              </w:numPr>
              <w:tabs>
                <w:tab w:val="clear" w:pos="1830"/>
                <w:tab w:val="left" w:pos="455"/>
              </w:tabs>
            </w:pPr>
            <w:r w:rsidRPr="00B700F4">
              <w:rPr>
                <w:rFonts w:hint="eastAsia"/>
              </w:rPr>
              <w:t>記憶媒体の取扱い手順</w:t>
            </w:r>
          </w:p>
          <w:p w14:paraId="526FB961" w14:textId="77777777" w:rsidR="00445076" w:rsidRPr="00B700F4" w:rsidRDefault="00445076" w:rsidP="00892C01">
            <w:pPr>
              <w:pStyle w:val="afff6"/>
              <w:numPr>
                <w:ilvl w:val="0"/>
                <w:numId w:val="118"/>
              </w:numPr>
              <w:tabs>
                <w:tab w:val="clear" w:pos="1830"/>
                <w:tab w:val="left" w:pos="455"/>
              </w:tabs>
            </w:pPr>
            <w:r w:rsidRPr="00B700F4">
              <w:rPr>
                <w:rFonts w:hint="eastAsia"/>
              </w:rPr>
              <w:t>バックアップの取得手順</w:t>
            </w:r>
          </w:p>
          <w:p w14:paraId="23279A07" w14:textId="77777777" w:rsidR="00445076" w:rsidRPr="00B700F4" w:rsidRDefault="00445076" w:rsidP="00892C01">
            <w:pPr>
              <w:pStyle w:val="afff6"/>
              <w:numPr>
                <w:ilvl w:val="0"/>
                <w:numId w:val="118"/>
              </w:numPr>
              <w:tabs>
                <w:tab w:val="clear" w:pos="1830"/>
                <w:tab w:val="left" w:pos="455"/>
              </w:tabs>
            </w:pPr>
            <w:r w:rsidRPr="00B700F4">
              <w:rPr>
                <w:rFonts w:hint="eastAsia"/>
              </w:rPr>
              <w:t>保守手順</w:t>
            </w:r>
          </w:p>
          <w:p w14:paraId="414CC593" w14:textId="77777777" w:rsidR="00445076" w:rsidRPr="00B700F4" w:rsidRDefault="00445076" w:rsidP="00892C01">
            <w:pPr>
              <w:pStyle w:val="afff6"/>
              <w:numPr>
                <w:ilvl w:val="0"/>
                <w:numId w:val="118"/>
              </w:numPr>
              <w:tabs>
                <w:tab w:val="clear" w:pos="1830"/>
                <w:tab w:val="left" w:pos="455"/>
              </w:tabs>
            </w:pPr>
            <w:r w:rsidRPr="00B700F4">
              <w:rPr>
                <w:rFonts w:hint="eastAsia"/>
              </w:rPr>
              <w:t>容量、能力、パフォーマンスおよびセキュリティなどの監視手順</w:t>
            </w:r>
          </w:p>
        </w:tc>
      </w:tr>
      <w:tr w:rsidR="00445076" w:rsidRPr="00B700F4" w14:paraId="48AD3B16" w14:textId="77777777">
        <w:trPr>
          <w:trHeight w:val="449"/>
        </w:trPr>
        <w:tc>
          <w:tcPr>
            <w:tcW w:w="10456" w:type="dxa"/>
            <w:hideMark/>
          </w:tcPr>
          <w:p w14:paraId="12FEF944" w14:textId="77777777" w:rsidR="00445076" w:rsidRPr="00B700F4" w:rsidRDefault="00445076">
            <w:pPr>
              <w:pStyle w:val="afff8"/>
            </w:pPr>
            <w:r w:rsidRPr="00B700F4">
              <w:rPr>
                <w:rFonts w:hint="eastAsia"/>
              </w:rPr>
              <w:t>ワンポイントアドバイス</w:t>
            </w:r>
          </w:p>
          <w:p w14:paraId="5AAD629E" w14:textId="77777777" w:rsidR="00445076" w:rsidRPr="00B700F4" w:rsidRDefault="00445076">
            <w:pPr>
              <w:pStyle w:val="afff6"/>
            </w:pPr>
            <w:r w:rsidRPr="00B700F4">
              <w:rPr>
                <w:rFonts w:hint="eastAsia"/>
              </w:rPr>
              <w:t>操作手順書は必要に応じてレビューし、更新することが大切です。</w:t>
            </w:r>
          </w:p>
        </w:tc>
      </w:tr>
    </w:tbl>
    <w:p w14:paraId="38C0A637" w14:textId="77777777" w:rsidR="00445076" w:rsidRDefault="00445076">
      <w:pPr>
        <w:widowControl/>
        <w:spacing w:line="240" w:lineRule="auto"/>
        <w:ind w:firstLineChars="0" w:firstLine="0"/>
        <w:jc w:val="left"/>
      </w:pPr>
    </w:p>
    <w:tbl>
      <w:tblPr>
        <w:tblStyle w:val="aa"/>
        <w:tblW w:w="0" w:type="auto"/>
        <w:tblLook w:val="04A0" w:firstRow="1" w:lastRow="0" w:firstColumn="1" w:lastColumn="0" w:noHBand="0" w:noVBand="1"/>
      </w:tblPr>
      <w:tblGrid>
        <w:gridCol w:w="5228"/>
        <w:gridCol w:w="5228"/>
      </w:tblGrid>
      <w:tr w:rsidR="00445076" w14:paraId="0AEE3ACE" w14:textId="77777777">
        <w:tc>
          <w:tcPr>
            <w:tcW w:w="5228" w:type="dxa"/>
          </w:tcPr>
          <w:p w14:paraId="51B5630C" w14:textId="77777777" w:rsidR="00445076" w:rsidRDefault="00445076" w:rsidP="00601047">
            <w:pPr>
              <w:pStyle w:val="affe"/>
              <w:framePr w:wrap="around"/>
            </w:pPr>
            <w:r w:rsidRPr="00C51D6C">
              <w:rPr>
                <w:rFonts w:hint="eastAsia"/>
              </w:rPr>
              <w:t>詳細理解のため参考となる文献（参考文献）</w:t>
            </w:r>
          </w:p>
        </w:tc>
        <w:tc>
          <w:tcPr>
            <w:tcW w:w="5228" w:type="dxa"/>
          </w:tcPr>
          <w:p w14:paraId="36A59FBF" w14:textId="77777777" w:rsidR="00445076" w:rsidRDefault="00445076" w:rsidP="00601047">
            <w:pPr>
              <w:pStyle w:val="affe"/>
              <w:framePr w:wrap="around"/>
            </w:pPr>
          </w:p>
        </w:tc>
      </w:tr>
      <w:tr w:rsidR="00445076" w14:paraId="4905C508" w14:textId="77777777">
        <w:tc>
          <w:tcPr>
            <w:tcW w:w="5228" w:type="dxa"/>
            <w:shd w:val="clear" w:color="auto" w:fill="F1A983" w:themeFill="accent2" w:themeFillTint="99"/>
          </w:tcPr>
          <w:p w14:paraId="7052B132" w14:textId="77777777" w:rsidR="00445076" w:rsidRDefault="00445076" w:rsidP="00601047">
            <w:pPr>
              <w:pStyle w:val="affe"/>
              <w:framePr w:wrap="around"/>
            </w:pPr>
            <w:r w:rsidRPr="00207CF6">
              <w:t>ISO/IEC 27002:2022</w:t>
            </w:r>
          </w:p>
        </w:tc>
        <w:tc>
          <w:tcPr>
            <w:tcW w:w="5228" w:type="dxa"/>
          </w:tcPr>
          <w:p w14:paraId="2F64CC7E" w14:textId="77777777" w:rsidR="00445076" w:rsidRDefault="00445076" w:rsidP="00601047">
            <w:pPr>
              <w:pStyle w:val="affe"/>
              <w:framePr w:wrap="around"/>
            </w:pPr>
            <w:r w:rsidRPr="00207CF6">
              <w:t>https://www.iso.org/standard/75652.html</w:t>
            </w:r>
          </w:p>
        </w:tc>
      </w:tr>
    </w:tbl>
    <w:p w14:paraId="14544DD1" w14:textId="77777777" w:rsidR="00445076" w:rsidRDefault="00445076" w:rsidP="00184510">
      <w:pPr>
        <w:widowControl/>
        <w:spacing w:line="240" w:lineRule="auto"/>
        <w:ind w:firstLineChars="0" w:firstLine="0"/>
        <w:jc w:val="left"/>
      </w:pPr>
      <w:r>
        <w:br w:type="page"/>
      </w:r>
    </w:p>
    <w:p w14:paraId="529E8F98" w14:textId="77777777" w:rsidR="00C6390A" w:rsidRPr="008E56CB" w:rsidRDefault="00C6390A" w:rsidP="009A3EC6">
      <w:pPr>
        <w:pStyle w:val="2"/>
      </w:pPr>
      <w:bookmarkStart w:id="1128" w:name="_Toc175062905"/>
      <w:bookmarkStart w:id="1129" w:name="_Toc185338941"/>
      <w:bookmarkStart w:id="1130" w:name="_Toc188349041"/>
      <w:r w:rsidRPr="00F42483">
        <w:rPr>
          <w:rFonts w:hint="eastAsia"/>
        </w:rPr>
        <w:t>人的対策</w:t>
      </w:r>
      <w:bookmarkEnd w:id="1128"/>
      <w:bookmarkEnd w:id="1129"/>
      <w:bookmarkEnd w:id="1130"/>
    </w:p>
    <w:tbl>
      <w:tblPr>
        <w:tblStyle w:val="aa"/>
        <w:tblW w:w="0" w:type="auto"/>
        <w:tblLook w:val="04A0" w:firstRow="1" w:lastRow="0" w:firstColumn="1" w:lastColumn="0" w:noHBand="0" w:noVBand="1"/>
      </w:tblPr>
      <w:tblGrid>
        <w:gridCol w:w="10456"/>
      </w:tblGrid>
      <w:tr w:rsidR="00C6390A" w14:paraId="616D844F" w14:textId="77777777" w:rsidTr="00EB3094">
        <w:tc>
          <w:tcPr>
            <w:tcW w:w="10456" w:type="dxa"/>
            <w:shd w:val="clear" w:color="auto" w:fill="215E99"/>
          </w:tcPr>
          <w:p w14:paraId="27F79DCD" w14:textId="77777777" w:rsidR="00C6390A" w:rsidRDefault="00C6390A" w:rsidP="00170BAF">
            <w:pPr>
              <w:pStyle w:val="aff0"/>
              <w:rPr>
                <w:szCs w:val="24"/>
              </w:rPr>
            </w:pPr>
            <w:r w:rsidRPr="00204298">
              <w:rPr>
                <w:rFonts w:hint="eastAsia"/>
              </w:rPr>
              <w:t>章の目的</w:t>
            </w:r>
          </w:p>
        </w:tc>
      </w:tr>
      <w:tr w:rsidR="00C6390A" w14:paraId="72CC9240" w14:textId="77777777" w:rsidTr="00F42483">
        <w:trPr>
          <w:trHeight w:val="1734"/>
        </w:trPr>
        <w:tc>
          <w:tcPr>
            <w:tcW w:w="10456" w:type="dxa"/>
          </w:tcPr>
          <w:p w14:paraId="4179A570" w14:textId="77777777" w:rsidR="00C6390A" w:rsidRPr="00F42483" w:rsidRDefault="00C6390A" w:rsidP="003B38C9">
            <w:pPr>
              <w:pStyle w:val="afff6"/>
            </w:pPr>
            <w:r w:rsidRPr="00F42483">
              <w:rPr>
                <w:rFonts w:hint="eastAsia"/>
              </w:rPr>
              <w:t>第16</w:t>
            </w:r>
            <w:r w:rsidRPr="00F42483">
              <w:t>章</w:t>
            </w:r>
            <w:r w:rsidRPr="00F42483">
              <w:rPr>
                <w:rFonts w:hint="eastAsia"/>
              </w:rPr>
              <w:t>では、情報セキュリティ方針に従ってセキュリティ対策を実施するための具体的な規則としての「対策基準」と、セキュリティ対策の実施手順や方法である「実施手順」について学ぶことを目的とします。</w:t>
            </w:r>
          </w:p>
        </w:tc>
      </w:tr>
      <w:tr w:rsidR="00C6390A" w14:paraId="636B04CD" w14:textId="77777777" w:rsidTr="00EB3094">
        <w:tc>
          <w:tcPr>
            <w:tcW w:w="10456" w:type="dxa"/>
            <w:shd w:val="clear" w:color="auto" w:fill="215E99"/>
          </w:tcPr>
          <w:p w14:paraId="2D1395EA" w14:textId="77777777" w:rsidR="00C6390A" w:rsidRDefault="00C6390A" w:rsidP="00170BAF">
            <w:pPr>
              <w:pStyle w:val="aff0"/>
              <w:rPr>
                <w:szCs w:val="24"/>
              </w:rPr>
            </w:pPr>
            <w:r w:rsidRPr="00055D20">
              <w:rPr>
                <w:rFonts w:hint="eastAsia"/>
              </w:rPr>
              <w:t>主な達成目標</w:t>
            </w:r>
          </w:p>
        </w:tc>
      </w:tr>
      <w:tr w:rsidR="00C6390A" w14:paraId="225B8BC8" w14:textId="77777777" w:rsidTr="00F42483">
        <w:trPr>
          <w:trHeight w:val="1707"/>
        </w:trPr>
        <w:tc>
          <w:tcPr>
            <w:tcW w:w="10456" w:type="dxa"/>
          </w:tcPr>
          <w:p w14:paraId="1BA421AA" w14:textId="138A40B0" w:rsidR="00C6390A" w:rsidRDefault="00C6390A" w:rsidP="00892C01">
            <w:pPr>
              <w:pStyle w:val="afff6"/>
              <w:numPr>
                <w:ilvl w:val="0"/>
                <w:numId w:val="199"/>
              </w:numPr>
            </w:pPr>
            <w:r w:rsidRPr="000A0180">
              <w:rPr>
                <w:rFonts w:hint="eastAsia"/>
              </w:rPr>
              <w:t>人的管理策をもとに、対策基準を策定する手順を理解すること</w:t>
            </w:r>
          </w:p>
          <w:p w14:paraId="02AC2D89" w14:textId="3223A6FB" w:rsidR="00C6390A" w:rsidRPr="000A0180" w:rsidRDefault="00C6390A" w:rsidP="00892C01">
            <w:pPr>
              <w:pStyle w:val="afff6"/>
              <w:numPr>
                <w:ilvl w:val="0"/>
                <w:numId w:val="199"/>
              </w:numPr>
            </w:pPr>
            <w:r w:rsidRPr="000A0180">
              <w:rPr>
                <w:rFonts w:hint="eastAsia"/>
              </w:rPr>
              <w:t>策定した対策基準をもとに、具体的な実施手順を策定する方法を理解すること</w:t>
            </w:r>
          </w:p>
        </w:tc>
      </w:tr>
    </w:tbl>
    <w:p w14:paraId="151ACEB3" w14:textId="77777777" w:rsidR="00C6390A" w:rsidRPr="00CB21B8" w:rsidRDefault="00C6390A" w:rsidP="002A6987">
      <w:pPr>
        <w:pStyle w:val="3"/>
      </w:pPr>
      <w:bookmarkStart w:id="1131" w:name="_Toc175062906"/>
      <w:bookmarkStart w:id="1132" w:name="_Toc185338942"/>
      <w:bookmarkStart w:id="1133" w:name="_Toc188349042"/>
      <w:r w:rsidRPr="000455B4">
        <w:t>作成する候補となる実施手順書類について</w:t>
      </w:r>
      <w:bookmarkEnd w:id="1131"/>
      <w:bookmarkEnd w:id="1132"/>
      <w:bookmarkEnd w:id="1133"/>
    </w:p>
    <w:p w14:paraId="40786A37" w14:textId="17A5F7B6" w:rsidR="00C6390A" w:rsidRDefault="00C6390A" w:rsidP="00417B0E">
      <w:pPr>
        <w:jc w:val="left"/>
      </w:pPr>
      <w:r w:rsidRPr="00F42483">
        <w:rPr>
          <w:rFonts w:hint="eastAsia"/>
        </w:rPr>
        <w:t>ISO/IEC 27001:2022附属書A</w:t>
      </w:r>
      <w:r>
        <w:rPr>
          <w:rFonts w:hint="eastAsia"/>
        </w:rPr>
        <w:t>に掲載された</w:t>
      </w:r>
      <w:r w:rsidRPr="00F42483">
        <w:rPr>
          <w:rFonts w:hint="eastAsia"/>
        </w:rPr>
        <w:t>合計93項目の管理策を参考に、対策基準を策定します。</w:t>
      </w:r>
      <w:bookmarkStart w:id="1134" w:name="■リスクアセスメント16ー1"/>
      <w:r w:rsidR="004051FC">
        <w:fldChar w:fldCharType="begin"/>
      </w:r>
      <w:r w:rsidR="004051FC">
        <w:rPr>
          <w:rFonts w:hint="eastAsia"/>
        </w:rPr>
        <w:instrText xml:space="preserve">HYPERLINK </w:instrText>
      </w:r>
      <w:r w:rsidR="004051FC">
        <w:instrText xml:space="preserve"> \l "</w:instrText>
      </w:r>
      <w:r w:rsidR="004051FC">
        <w:rPr>
          <w:rFonts w:hint="eastAsia"/>
        </w:rPr>
        <w:instrText>■リスクアセスメント</w:instrText>
      </w:r>
      <w:r w:rsidR="004051FC">
        <w:instrText>"</w:instrText>
      </w:r>
      <w:r w:rsidR="004051FC">
        <w:fldChar w:fldCharType="separate"/>
      </w:r>
      <w:r w:rsidRPr="004051FC">
        <w:rPr>
          <w:rStyle w:val="a7"/>
          <w:rFonts w:hint="eastAsia"/>
        </w:rPr>
        <w:t>リスクアセスメント</w:t>
      </w:r>
      <w:bookmarkEnd w:id="1134"/>
      <w:r w:rsidR="004051FC">
        <w:fldChar w:fldCharType="end"/>
      </w:r>
      <w:r w:rsidRPr="00F42483">
        <w:rPr>
          <w:rFonts w:hint="eastAsia"/>
        </w:rPr>
        <w:t>の内容をもとに必要な管理策を選択し、決定した管理策を対策基準とします。</w:t>
      </w:r>
    </w:p>
    <w:p w14:paraId="668F9ADE" w14:textId="77777777" w:rsidR="00C6390A" w:rsidRDefault="00C6390A" w:rsidP="00417B0E">
      <w:pPr>
        <w:jc w:val="left"/>
      </w:pPr>
    </w:p>
    <w:p w14:paraId="2E351D27" w14:textId="77777777" w:rsidR="00C6390A" w:rsidRDefault="00C6390A" w:rsidP="00780837">
      <w:pPr>
        <w:pStyle w:val="aff4"/>
      </w:pPr>
      <w:r w:rsidRPr="00122089">
        <w:rPr>
          <w:rFonts w:hint="eastAsia"/>
        </w:rPr>
        <w:t>ISO/IEC27001:2022に基づき管理策を決定する（例）</w:t>
      </w:r>
    </w:p>
    <w:p w14:paraId="46AC273A" w14:textId="77777777" w:rsidR="00C6390A" w:rsidRPr="00122089" w:rsidRDefault="00C6390A" w:rsidP="00780837">
      <w:pPr>
        <w:pStyle w:val="aff4"/>
      </w:pPr>
      <w:r w:rsidRPr="00122089">
        <w:rPr>
          <w:rFonts w:hint="eastAsia"/>
        </w:rPr>
        <w:t>【凡例】採用：〇・不採用：✕</w:t>
      </w:r>
    </w:p>
    <w:tbl>
      <w:tblPr>
        <w:tblW w:w="10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3109"/>
        <w:gridCol w:w="1843"/>
        <w:gridCol w:w="3685"/>
        <w:gridCol w:w="1843"/>
      </w:tblGrid>
      <w:tr w:rsidR="00C6390A" w:rsidRPr="00F42483" w14:paraId="3A0B0E8E" w14:textId="77777777" w:rsidTr="00EB2C5E">
        <w:trPr>
          <w:trHeight w:val="283"/>
        </w:trPr>
        <w:tc>
          <w:tcPr>
            <w:tcW w:w="3109" w:type="dxa"/>
            <w:shd w:val="clear" w:color="auto" w:fill="548235"/>
            <w:tcMar>
              <w:top w:w="72" w:type="dxa"/>
              <w:left w:w="144" w:type="dxa"/>
              <w:bottom w:w="72" w:type="dxa"/>
              <w:right w:w="144" w:type="dxa"/>
            </w:tcMar>
            <w:vAlign w:val="center"/>
            <w:hideMark/>
          </w:tcPr>
          <w:p w14:paraId="5569AF8A" w14:textId="77777777" w:rsidR="00C6390A" w:rsidRPr="00F42483" w:rsidRDefault="00C6390A" w:rsidP="00170BAF">
            <w:pPr>
              <w:pStyle w:val="aff0"/>
            </w:pPr>
            <w:r w:rsidRPr="00F42483">
              <w:rPr>
                <w:rFonts w:hint="eastAsia"/>
              </w:rPr>
              <w:t>項目</w:t>
            </w:r>
          </w:p>
        </w:tc>
        <w:tc>
          <w:tcPr>
            <w:tcW w:w="1843" w:type="dxa"/>
            <w:shd w:val="clear" w:color="auto" w:fill="548235"/>
            <w:tcMar>
              <w:top w:w="72" w:type="dxa"/>
              <w:left w:w="144" w:type="dxa"/>
              <w:bottom w:w="72" w:type="dxa"/>
              <w:right w:w="144" w:type="dxa"/>
            </w:tcMar>
            <w:vAlign w:val="center"/>
            <w:hideMark/>
          </w:tcPr>
          <w:p w14:paraId="5280284F" w14:textId="77777777" w:rsidR="00C6390A" w:rsidRPr="00F42483" w:rsidRDefault="00C6390A" w:rsidP="00170BAF">
            <w:pPr>
              <w:pStyle w:val="aff0"/>
            </w:pPr>
            <w:r w:rsidRPr="00F42483">
              <w:rPr>
                <w:rFonts w:hint="eastAsia"/>
              </w:rPr>
              <w:t>採用、不採用</w:t>
            </w:r>
          </w:p>
        </w:tc>
        <w:tc>
          <w:tcPr>
            <w:tcW w:w="3685" w:type="dxa"/>
            <w:shd w:val="clear" w:color="auto" w:fill="548235"/>
            <w:tcMar>
              <w:top w:w="72" w:type="dxa"/>
              <w:left w:w="144" w:type="dxa"/>
              <w:bottom w:w="72" w:type="dxa"/>
              <w:right w:w="144" w:type="dxa"/>
            </w:tcMar>
            <w:vAlign w:val="center"/>
            <w:hideMark/>
          </w:tcPr>
          <w:p w14:paraId="19973D1D" w14:textId="77777777" w:rsidR="00C6390A" w:rsidRPr="00F42483" w:rsidRDefault="00C6390A" w:rsidP="00170BAF">
            <w:pPr>
              <w:pStyle w:val="aff0"/>
            </w:pPr>
            <w:r w:rsidRPr="00F42483">
              <w:rPr>
                <w:rFonts w:hint="eastAsia"/>
              </w:rPr>
              <w:t>項目</w:t>
            </w:r>
          </w:p>
        </w:tc>
        <w:tc>
          <w:tcPr>
            <w:tcW w:w="1843" w:type="dxa"/>
            <w:shd w:val="clear" w:color="auto" w:fill="548235"/>
            <w:tcMar>
              <w:top w:w="72" w:type="dxa"/>
              <w:left w:w="144" w:type="dxa"/>
              <w:bottom w:w="72" w:type="dxa"/>
              <w:right w:w="144" w:type="dxa"/>
            </w:tcMar>
            <w:vAlign w:val="center"/>
            <w:hideMark/>
          </w:tcPr>
          <w:p w14:paraId="5A102FEA" w14:textId="77777777" w:rsidR="00C6390A" w:rsidRPr="00F42483" w:rsidRDefault="00C6390A" w:rsidP="00170BAF">
            <w:pPr>
              <w:pStyle w:val="aff0"/>
            </w:pPr>
            <w:r w:rsidRPr="00F42483">
              <w:rPr>
                <w:rFonts w:hint="eastAsia"/>
              </w:rPr>
              <w:t>採用、不採用</w:t>
            </w:r>
          </w:p>
        </w:tc>
      </w:tr>
      <w:tr w:rsidR="00C6390A" w:rsidRPr="00F42483" w14:paraId="5F869B09" w14:textId="77777777" w:rsidTr="00EB2C5E">
        <w:trPr>
          <w:trHeight w:val="528"/>
        </w:trPr>
        <w:tc>
          <w:tcPr>
            <w:tcW w:w="3109" w:type="dxa"/>
            <w:shd w:val="clear" w:color="auto" w:fill="C5E0B4"/>
            <w:tcMar>
              <w:top w:w="72" w:type="dxa"/>
              <w:left w:w="144" w:type="dxa"/>
              <w:bottom w:w="72" w:type="dxa"/>
              <w:right w:w="144" w:type="dxa"/>
            </w:tcMar>
            <w:vAlign w:val="center"/>
            <w:hideMark/>
          </w:tcPr>
          <w:p w14:paraId="553A42AA" w14:textId="77777777" w:rsidR="00C6390A" w:rsidRPr="00F42483" w:rsidRDefault="00C6390A" w:rsidP="003B38C9">
            <w:pPr>
              <w:pStyle w:val="afff6"/>
            </w:pPr>
            <w:r w:rsidRPr="00F42483">
              <w:rPr>
                <w:rFonts w:hint="eastAsia"/>
              </w:rPr>
              <w:t>6.1 選考</w:t>
            </w:r>
          </w:p>
        </w:tc>
        <w:tc>
          <w:tcPr>
            <w:tcW w:w="1843" w:type="dxa"/>
            <w:shd w:val="clear" w:color="auto" w:fill="C5E0B4"/>
            <w:tcMar>
              <w:top w:w="72" w:type="dxa"/>
              <w:left w:w="144" w:type="dxa"/>
              <w:bottom w:w="72" w:type="dxa"/>
              <w:right w:w="144" w:type="dxa"/>
            </w:tcMar>
            <w:vAlign w:val="center"/>
            <w:hideMark/>
          </w:tcPr>
          <w:p w14:paraId="371C4EDF" w14:textId="77777777" w:rsidR="00C6390A" w:rsidRPr="00F42483" w:rsidRDefault="00C6390A" w:rsidP="003B38C9">
            <w:pPr>
              <w:pStyle w:val="afff6"/>
            </w:pPr>
          </w:p>
        </w:tc>
        <w:tc>
          <w:tcPr>
            <w:tcW w:w="3685" w:type="dxa"/>
            <w:shd w:val="clear" w:color="auto" w:fill="C5E0B4"/>
            <w:tcMar>
              <w:top w:w="72" w:type="dxa"/>
              <w:left w:w="144" w:type="dxa"/>
              <w:bottom w:w="72" w:type="dxa"/>
              <w:right w:w="144" w:type="dxa"/>
            </w:tcMar>
            <w:vAlign w:val="center"/>
            <w:hideMark/>
          </w:tcPr>
          <w:p w14:paraId="540A960E" w14:textId="77777777" w:rsidR="00C6390A" w:rsidRPr="00F42483" w:rsidRDefault="00C6390A" w:rsidP="003B38C9">
            <w:pPr>
              <w:pStyle w:val="afff6"/>
            </w:pPr>
            <w:r w:rsidRPr="00F42483">
              <w:rPr>
                <w:rFonts w:hint="eastAsia"/>
              </w:rPr>
              <w:t>6.5 雇用の終了又は変更後の責任</w:t>
            </w:r>
          </w:p>
        </w:tc>
        <w:tc>
          <w:tcPr>
            <w:tcW w:w="1843" w:type="dxa"/>
            <w:shd w:val="clear" w:color="auto" w:fill="C5E0B4"/>
            <w:tcMar>
              <w:top w:w="72" w:type="dxa"/>
              <w:left w:w="144" w:type="dxa"/>
              <w:bottom w:w="72" w:type="dxa"/>
              <w:right w:w="144" w:type="dxa"/>
            </w:tcMar>
            <w:vAlign w:val="center"/>
            <w:hideMark/>
          </w:tcPr>
          <w:p w14:paraId="352B7725" w14:textId="77777777" w:rsidR="00C6390A" w:rsidRPr="00F42483" w:rsidRDefault="00C6390A" w:rsidP="003B38C9">
            <w:pPr>
              <w:pStyle w:val="afff6"/>
            </w:pPr>
          </w:p>
        </w:tc>
      </w:tr>
      <w:tr w:rsidR="00C6390A" w:rsidRPr="00F42483" w14:paraId="17ACEC4A" w14:textId="77777777" w:rsidTr="00EB2C5E">
        <w:trPr>
          <w:trHeight w:val="528"/>
        </w:trPr>
        <w:tc>
          <w:tcPr>
            <w:tcW w:w="3109" w:type="dxa"/>
            <w:shd w:val="clear" w:color="auto" w:fill="C5E0B4"/>
            <w:tcMar>
              <w:top w:w="72" w:type="dxa"/>
              <w:left w:w="144" w:type="dxa"/>
              <w:bottom w:w="72" w:type="dxa"/>
              <w:right w:w="144" w:type="dxa"/>
            </w:tcMar>
            <w:vAlign w:val="center"/>
            <w:hideMark/>
          </w:tcPr>
          <w:p w14:paraId="49F684E1" w14:textId="77777777" w:rsidR="00C6390A" w:rsidRPr="00F42483" w:rsidRDefault="00C6390A" w:rsidP="003B38C9">
            <w:pPr>
              <w:pStyle w:val="afff6"/>
            </w:pPr>
            <w:r w:rsidRPr="00F42483">
              <w:rPr>
                <w:rFonts w:hint="eastAsia"/>
              </w:rPr>
              <w:t>6.2 雇用条件</w:t>
            </w:r>
          </w:p>
        </w:tc>
        <w:tc>
          <w:tcPr>
            <w:tcW w:w="1843" w:type="dxa"/>
            <w:shd w:val="clear" w:color="auto" w:fill="C5E0B4"/>
            <w:tcMar>
              <w:top w:w="72" w:type="dxa"/>
              <w:left w:w="144" w:type="dxa"/>
              <w:bottom w:w="72" w:type="dxa"/>
              <w:right w:w="144" w:type="dxa"/>
            </w:tcMar>
            <w:vAlign w:val="center"/>
            <w:hideMark/>
          </w:tcPr>
          <w:p w14:paraId="11549910" w14:textId="77777777" w:rsidR="00C6390A" w:rsidRPr="00F42483" w:rsidRDefault="00C6390A" w:rsidP="003B38C9">
            <w:pPr>
              <w:pStyle w:val="afff6"/>
            </w:pPr>
          </w:p>
        </w:tc>
        <w:tc>
          <w:tcPr>
            <w:tcW w:w="3685" w:type="dxa"/>
            <w:shd w:val="clear" w:color="auto" w:fill="C5E0B4"/>
            <w:tcMar>
              <w:top w:w="72" w:type="dxa"/>
              <w:left w:w="144" w:type="dxa"/>
              <w:bottom w:w="72" w:type="dxa"/>
              <w:right w:w="144" w:type="dxa"/>
            </w:tcMar>
            <w:vAlign w:val="center"/>
            <w:hideMark/>
          </w:tcPr>
          <w:p w14:paraId="7580AECF" w14:textId="77777777" w:rsidR="00C6390A" w:rsidRPr="00F42483" w:rsidRDefault="00C6390A" w:rsidP="003B38C9">
            <w:pPr>
              <w:pStyle w:val="afff6"/>
            </w:pPr>
            <w:r w:rsidRPr="00F42483">
              <w:rPr>
                <w:rFonts w:hint="eastAsia"/>
              </w:rPr>
              <w:t>6.6 秘密保持契約又は守秘義務契約</w:t>
            </w:r>
          </w:p>
        </w:tc>
        <w:tc>
          <w:tcPr>
            <w:tcW w:w="1843" w:type="dxa"/>
            <w:shd w:val="clear" w:color="auto" w:fill="C5E0B4"/>
            <w:tcMar>
              <w:top w:w="72" w:type="dxa"/>
              <w:left w:w="144" w:type="dxa"/>
              <w:bottom w:w="72" w:type="dxa"/>
              <w:right w:w="144" w:type="dxa"/>
            </w:tcMar>
            <w:vAlign w:val="center"/>
            <w:hideMark/>
          </w:tcPr>
          <w:p w14:paraId="64BF3DA6" w14:textId="77777777" w:rsidR="00C6390A" w:rsidRPr="00F42483" w:rsidRDefault="00C6390A" w:rsidP="003B38C9">
            <w:pPr>
              <w:pStyle w:val="afff6"/>
            </w:pPr>
          </w:p>
        </w:tc>
      </w:tr>
      <w:tr w:rsidR="00C6390A" w:rsidRPr="00F42483" w14:paraId="081B4CD9" w14:textId="77777777" w:rsidTr="00EB2C5E">
        <w:trPr>
          <w:trHeight w:val="528"/>
        </w:trPr>
        <w:tc>
          <w:tcPr>
            <w:tcW w:w="3109" w:type="dxa"/>
            <w:shd w:val="clear" w:color="auto" w:fill="C5E0B4"/>
            <w:tcMar>
              <w:top w:w="72" w:type="dxa"/>
              <w:left w:w="144" w:type="dxa"/>
              <w:bottom w:w="72" w:type="dxa"/>
              <w:right w:w="144" w:type="dxa"/>
            </w:tcMar>
            <w:vAlign w:val="center"/>
            <w:hideMark/>
          </w:tcPr>
          <w:p w14:paraId="5FF18455" w14:textId="77777777" w:rsidR="00C6390A" w:rsidRPr="00F42483" w:rsidRDefault="00C6390A" w:rsidP="003B38C9">
            <w:pPr>
              <w:pStyle w:val="afff6"/>
            </w:pPr>
            <w:r w:rsidRPr="00F42483">
              <w:rPr>
                <w:rFonts w:hint="eastAsia"/>
              </w:rPr>
              <w:t>6.3 情報セキュリティの意識向上、教育及び訓練</w:t>
            </w:r>
          </w:p>
        </w:tc>
        <w:tc>
          <w:tcPr>
            <w:tcW w:w="1843" w:type="dxa"/>
            <w:shd w:val="clear" w:color="auto" w:fill="C5E0B4"/>
            <w:tcMar>
              <w:top w:w="72" w:type="dxa"/>
              <w:left w:w="144" w:type="dxa"/>
              <w:bottom w:w="72" w:type="dxa"/>
              <w:right w:w="144" w:type="dxa"/>
            </w:tcMar>
            <w:vAlign w:val="center"/>
            <w:hideMark/>
          </w:tcPr>
          <w:p w14:paraId="4F6EAC96" w14:textId="77777777" w:rsidR="00C6390A" w:rsidRPr="00F42483" w:rsidRDefault="00C6390A" w:rsidP="003B38C9">
            <w:pPr>
              <w:pStyle w:val="afff6"/>
            </w:pPr>
          </w:p>
        </w:tc>
        <w:tc>
          <w:tcPr>
            <w:tcW w:w="3685" w:type="dxa"/>
            <w:shd w:val="clear" w:color="auto" w:fill="C5E0B4"/>
            <w:tcMar>
              <w:top w:w="72" w:type="dxa"/>
              <w:left w:w="144" w:type="dxa"/>
              <w:bottom w:w="72" w:type="dxa"/>
              <w:right w:w="144" w:type="dxa"/>
            </w:tcMar>
            <w:vAlign w:val="center"/>
            <w:hideMark/>
          </w:tcPr>
          <w:p w14:paraId="63DFCC0F" w14:textId="77777777" w:rsidR="00C6390A" w:rsidRPr="00F42483" w:rsidRDefault="00C6390A" w:rsidP="003B38C9">
            <w:pPr>
              <w:pStyle w:val="afff6"/>
            </w:pPr>
            <w:r w:rsidRPr="00F42483">
              <w:rPr>
                <w:rFonts w:hint="eastAsia"/>
              </w:rPr>
              <w:t>6.7 リモートワーク</w:t>
            </w:r>
          </w:p>
        </w:tc>
        <w:tc>
          <w:tcPr>
            <w:tcW w:w="1843" w:type="dxa"/>
            <w:shd w:val="clear" w:color="auto" w:fill="C5E0B4"/>
            <w:tcMar>
              <w:top w:w="72" w:type="dxa"/>
              <w:left w:w="144" w:type="dxa"/>
              <w:bottom w:w="72" w:type="dxa"/>
              <w:right w:w="144" w:type="dxa"/>
            </w:tcMar>
            <w:vAlign w:val="center"/>
            <w:hideMark/>
          </w:tcPr>
          <w:p w14:paraId="1BA445ED" w14:textId="77777777" w:rsidR="00C6390A" w:rsidRPr="00F42483" w:rsidRDefault="00C6390A" w:rsidP="003B38C9">
            <w:pPr>
              <w:pStyle w:val="afff6"/>
            </w:pPr>
          </w:p>
        </w:tc>
      </w:tr>
      <w:tr w:rsidR="00C6390A" w:rsidRPr="00F42483" w14:paraId="2D98FEC3" w14:textId="77777777" w:rsidTr="00EB2C5E">
        <w:trPr>
          <w:trHeight w:val="528"/>
        </w:trPr>
        <w:tc>
          <w:tcPr>
            <w:tcW w:w="3109" w:type="dxa"/>
            <w:shd w:val="clear" w:color="auto" w:fill="C5E0B4"/>
            <w:tcMar>
              <w:top w:w="72" w:type="dxa"/>
              <w:left w:w="144" w:type="dxa"/>
              <w:bottom w:w="72" w:type="dxa"/>
              <w:right w:w="144" w:type="dxa"/>
            </w:tcMar>
            <w:vAlign w:val="center"/>
            <w:hideMark/>
          </w:tcPr>
          <w:p w14:paraId="1A5FD9B5" w14:textId="77777777" w:rsidR="00C6390A" w:rsidRPr="00F42483" w:rsidRDefault="00C6390A" w:rsidP="003B38C9">
            <w:pPr>
              <w:pStyle w:val="afff6"/>
            </w:pPr>
            <w:r w:rsidRPr="00F42483">
              <w:rPr>
                <w:rFonts w:hint="eastAsia"/>
              </w:rPr>
              <w:t>6.4 懲戒手続</w:t>
            </w:r>
          </w:p>
        </w:tc>
        <w:tc>
          <w:tcPr>
            <w:tcW w:w="1843" w:type="dxa"/>
            <w:shd w:val="clear" w:color="auto" w:fill="C5E0B4"/>
            <w:tcMar>
              <w:top w:w="72" w:type="dxa"/>
              <w:left w:w="144" w:type="dxa"/>
              <w:bottom w:w="72" w:type="dxa"/>
              <w:right w:w="144" w:type="dxa"/>
            </w:tcMar>
            <w:vAlign w:val="center"/>
            <w:hideMark/>
          </w:tcPr>
          <w:p w14:paraId="6A2FA30F" w14:textId="77777777" w:rsidR="00C6390A" w:rsidRPr="00F42483" w:rsidRDefault="00C6390A" w:rsidP="003B38C9">
            <w:pPr>
              <w:pStyle w:val="afff6"/>
            </w:pPr>
          </w:p>
        </w:tc>
        <w:tc>
          <w:tcPr>
            <w:tcW w:w="3685" w:type="dxa"/>
            <w:shd w:val="clear" w:color="auto" w:fill="C5E0B4"/>
            <w:tcMar>
              <w:top w:w="72" w:type="dxa"/>
              <w:left w:w="144" w:type="dxa"/>
              <w:bottom w:w="72" w:type="dxa"/>
              <w:right w:w="144" w:type="dxa"/>
            </w:tcMar>
            <w:vAlign w:val="center"/>
            <w:hideMark/>
          </w:tcPr>
          <w:p w14:paraId="408F5A07" w14:textId="59A4A60F" w:rsidR="00C6390A" w:rsidRPr="00F42483" w:rsidRDefault="00C6390A" w:rsidP="003B38C9">
            <w:pPr>
              <w:pStyle w:val="afff6"/>
            </w:pPr>
            <w:r w:rsidRPr="00F42483">
              <w:rPr>
                <w:rFonts w:hint="eastAsia"/>
              </w:rPr>
              <w:t xml:space="preserve">6.8 </w:t>
            </w:r>
            <w:bookmarkStart w:id="1135" w:name="■情報セキュリティ事象16ー1"/>
            <w:r w:rsidR="00F74609">
              <w:fldChar w:fldCharType="begin"/>
            </w:r>
            <w:r w:rsidR="00F74609">
              <w:rPr>
                <w:rFonts w:hint="eastAsia"/>
              </w:rPr>
              <w:instrText xml:space="preserve">HYPERLINK </w:instrText>
            </w:r>
            <w:r w:rsidR="00F74609">
              <w:instrText xml:space="preserve"> \l "</w:instrText>
            </w:r>
            <w:r w:rsidR="00F74609">
              <w:rPr>
                <w:rFonts w:hint="eastAsia"/>
              </w:rPr>
              <w:instrText>■情報セキュリティ事象</w:instrText>
            </w:r>
            <w:r w:rsidR="00F74609">
              <w:instrText>"</w:instrText>
            </w:r>
            <w:r w:rsidR="00F74609">
              <w:fldChar w:fldCharType="separate"/>
            </w:r>
            <w:r w:rsidRPr="00F74609">
              <w:rPr>
                <w:rStyle w:val="a7"/>
                <w:rFonts w:hint="eastAsia"/>
              </w:rPr>
              <w:t>情報セキュリティ事象</w:t>
            </w:r>
            <w:bookmarkEnd w:id="1135"/>
            <w:r w:rsidR="00F74609">
              <w:fldChar w:fldCharType="end"/>
            </w:r>
            <w:r w:rsidRPr="00F42483">
              <w:rPr>
                <w:rFonts w:hint="eastAsia"/>
              </w:rPr>
              <w:t>の報告</w:t>
            </w:r>
          </w:p>
        </w:tc>
        <w:tc>
          <w:tcPr>
            <w:tcW w:w="1843" w:type="dxa"/>
            <w:shd w:val="clear" w:color="auto" w:fill="C5E0B4"/>
            <w:tcMar>
              <w:top w:w="72" w:type="dxa"/>
              <w:left w:w="144" w:type="dxa"/>
              <w:bottom w:w="72" w:type="dxa"/>
              <w:right w:w="144" w:type="dxa"/>
            </w:tcMar>
            <w:vAlign w:val="center"/>
            <w:hideMark/>
          </w:tcPr>
          <w:p w14:paraId="567DA7BE" w14:textId="77777777" w:rsidR="00C6390A" w:rsidRPr="00F42483" w:rsidRDefault="00C6390A" w:rsidP="003B38C9">
            <w:pPr>
              <w:pStyle w:val="afff6"/>
            </w:pPr>
          </w:p>
        </w:tc>
      </w:tr>
    </w:tbl>
    <w:p w14:paraId="61725767" w14:textId="77777777" w:rsidR="00C6390A" w:rsidRDefault="00C6390A" w:rsidP="00417B0E"/>
    <w:p w14:paraId="7A8FFF14" w14:textId="506613E7" w:rsidR="00C6390A" w:rsidRDefault="00C6390A" w:rsidP="00417B0E">
      <w:r w:rsidRPr="00F42483">
        <w:rPr>
          <w:rFonts w:hint="eastAsia"/>
        </w:rPr>
        <w:t>対策基準の内容は、基本方針とともに公開可能なものとして作成します。</w:t>
      </w:r>
      <w:bookmarkStart w:id="1136" w:name="■ISMS16ー1"/>
      <w:r w:rsidR="00BB4518">
        <w:fldChar w:fldCharType="begin"/>
      </w:r>
      <w:r w:rsidR="00BB4518">
        <w:rPr>
          <w:rFonts w:hint="eastAsia"/>
        </w:rPr>
        <w:instrText xml:space="preserve">HYPERLINK </w:instrText>
      </w:r>
      <w:r w:rsidR="00BB4518">
        <w:instrText xml:space="preserve"> \l "</w:instrText>
      </w:r>
      <w:r w:rsidR="00BB4518">
        <w:rPr>
          <w:rFonts w:hint="eastAsia"/>
        </w:rPr>
        <w:instrText>■</w:instrText>
      </w:r>
      <w:r w:rsidR="00BB4518">
        <w:instrText>ISMS"</w:instrText>
      </w:r>
      <w:r w:rsidR="00BB4518">
        <w:fldChar w:fldCharType="separate"/>
      </w:r>
      <w:r w:rsidRPr="00BB4518">
        <w:rPr>
          <w:rStyle w:val="a7"/>
          <w:rFonts w:hint="eastAsia"/>
        </w:rPr>
        <w:t>ISMS</w:t>
      </w:r>
      <w:bookmarkEnd w:id="1136"/>
      <w:r w:rsidR="00BB4518">
        <w:fldChar w:fldCharType="end"/>
      </w:r>
      <w:r w:rsidRPr="00F42483">
        <w:rPr>
          <w:rFonts w:hint="eastAsia"/>
        </w:rPr>
        <w:t>に基づく管理策を用いて対策基準を策定する際は、ISO/IEC 27001:2022の文献を参照しながら作成してください。</w:t>
      </w:r>
    </w:p>
    <w:p w14:paraId="01399B5B" w14:textId="77777777" w:rsidR="00C6390A" w:rsidRPr="00F42483" w:rsidRDefault="00C6390A" w:rsidP="00417B0E"/>
    <w:tbl>
      <w:tblPr>
        <w:tblW w:w="10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0480"/>
      </w:tblGrid>
      <w:tr w:rsidR="00C6390A" w:rsidRPr="00F42483" w14:paraId="7C6E697A" w14:textId="77777777" w:rsidTr="00EB2C5E">
        <w:tc>
          <w:tcPr>
            <w:tcW w:w="10480" w:type="dxa"/>
            <w:shd w:val="clear" w:color="auto" w:fill="2F5597"/>
            <w:tcMar>
              <w:top w:w="72" w:type="dxa"/>
              <w:left w:w="144" w:type="dxa"/>
              <w:bottom w:w="72" w:type="dxa"/>
              <w:right w:w="144" w:type="dxa"/>
            </w:tcMar>
            <w:hideMark/>
          </w:tcPr>
          <w:p w14:paraId="1A09938E" w14:textId="77777777" w:rsidR="00C6390A" w:rsidRPr="00F42483" w:rsidRDefault="00C6390A" w:rsidP="00170BAF">
            <w:pPr>
              <w:pStyle w:val="aff0"/>
            </w:pPr>
            <w:r w:rsidRPr="00F42483">
              <w:rPr>
                <w:rFonts w:hint="eastAsia"/>
              </w:rPr>
              <w:t>対策基準（例）</w:t>
            </w:r>
          </w:p>
        </w:tc>
      </w:tr>
      <w:tr w:rsidR="00C6390A" w:rsidRPr="00F42483" w14:paraId="5F03F527" w14:textId="77777777" w:rsidTr="00EB2C5E">
        <w:tc>
          <w:tcPr>
            <w:tcW w:w="10480" w:type="dxa"/>
            <w:shd w:val="clear" w:color="auto" w:fill="FFFFFF"/>
            <w:tcMar>
              <w:top w:w="72" w:type="dxa"/>
              <w:left w:w="144" w:type="dxa"/>
              <w:bottom w:w="72" w:type="dxa"/>
              <w:right w:w="144" w:type="dxa"/>
            </w:tcMar>
            <w:hideMark/>
          </w:tcPr>
          <w:p w14:paraId="32D1702F" w14:textId="77777777" w:rsidR="00C6390A" w:rsidRPr="00F42483" w:rsidRDefault="00C6390A" w:rsidP="00E534F9">
            <w:pPr>
              <w:pStyle w:val="afff8"/>
            </w:pPr>
            <w:r w:rsidRPr="00F42483">
              <w:rPr>
                <w:rFonts w:hint="eastAsia"/>
              </w:rPr>
              <w:t>6.1 選考</w:t>
            </w:r>
          </w:p>
          <w:p w14:paraId="27C98AE0" w14:textId="77777777" w:rsidR="00C6390A" w:rsidRDefault="00C6390A" w:rsidP="003B38C9">
            <w:pPr>
              <w:pStyle w:val="afff6"/>
            </w:pPr>
            <w:r w:rsidRPr="00F42483">
              <w:rPr>
                <w:rFonts w:hint="eastAsia"/>
              </w:rPr>
              <w:t>従業員や契約相手を選定する際、個人情報の保護や雇用に関する法令を考慮して経歴などを確認しなければならない</w:t>
            </w:r>
            <w:r>
              <w:rPr>
                <w:rFonts w:hint="eastAsia"/>
              </w:rPr>
              <w:t>。</w:t>
            </w:r>
          </w:p>
          <w:p w14:paraId="79E17802" w14:textId="77777777" w:rsidR="00C6390A" w:rsidRPr="00F42483" w:rsidRDefault="00C6390A" w:rsidP="003B38C9">
            <w:pPr>
              <w:pStyle w:val="afff6"/>
            </w:pPr>
          </w:p>
          <w:p w14:paraId="59C5CD40" w14:textId="77777777" w:rsidR="00C6390A" w:rsidRPr="00F42483" w:rsidRDefault="00C6390A" w:rsidP="00E534F9">
            <w:pPr>
              <w:pStyle w:val="afff8"/>
            </w:pPr>
            <w:r w:rsidRPr="00F42483">
              <w:rPr>
                <w:rFonts w:hint="eastAsia"/>
              </w:rPr>
              <w:t>6.2 雇用条件</w:t>
            </w:r>
          </w:p>
          <w:p w14:paraId="145FF914" w14:textId="77777777" w:rsidR="00C6390A" w:rsidRDefault="00C6390A" w:rsidP="003B38C9">
            <w:pPr>
              <w:pStyle w:val="afff6"/>
            </w:pPr>
            <w:r w:rsidRPr="00F42483">
              <w:rPr>
                <w:rFonts w:hint="eastAsia"/>
              </w:rPr>
              <w:t>雇用契約書には、情報セキュリティに関する要員および組織の責任を記載しなければならない</w:t>
            </w:r>
            <w:r>
              <w:rPr>
                <w:rFonts w:hint="eastAsia"/>
              </w:rPr>
              <w:t>。</w:t>
            </w:r>
          </w:p>
          <w:p w14:paraId="40E32C2A" w14:textId="77777777" w:rsidR="00C6390A" w:rsidRPr="00F42483" w:rsidRDefault="00C6390A" w:rsidP="003B38C9">
            <w:pPr>
              <w:pStyle w:val="afff6"/>
            </w:pPr>
          </w:p>
          <w:p w14:paraId="66220E10" w14:textId="77777777" w:rsidR="00C6390A" w:rsidRPr="00F42483" w:rsidRDefault="00C6390A" w:rsidP="00E534F9">
            <w:pPr>
              <w:pStyle w:val="afff8"/>
            </w:pPr>
            <w:r w:rsidRPr="00F42483">
              <w:rPr>
                <w:rFonts w:hint="eastAsia"/>
              </w:rPr>
              <w:t>6.3 情報セキュリティの意識向上、教育及び訓練</w:t>
            </w:r>
          </w:p>
          <w:p w14:paraId="43826E9A" w14:textId="77777777" w:rsidR="00C6390A" w:rsidRDefault="00C6390A" w:rsidP="003B38C9">
            <w:pPr>
              <w:pStyle w:val="afff6"/>
            </w:pPr>
            <w:r w:rsidRPr="00F42483">
              <w:rPr>
                <w:rFonts w:hint="eastAsia"/>
              </w:rPr>
              <w:t>従業員に対し、情報セキュリティに関する教育および訓練を実施しなければならない</w:t>
            </w:r>
            <w:r>
              <w:rPr>
                <w:rFonts w:hint="eastAsia"/>
              </w:rPr>
              <w:t>。</w:t>
            </w:r>
          </w:p>
          <w:p w14:paraId="7DD9EE45" w14:textId="77777777" w:rsidR="00C6390A" w:rsidRPr="00F42483" w:rsidRDefault="00C6390A" w:rsidP="003B38C9">
            <w:pPr>
              <w:pStyle w:val="afff6"/>
            </w:pPr>
          </w:p>
          <w:p w14:paraId="2C96D596" w14:textId="77777777" w:rsidR="00C6390A" w:rsidRPr="00F42483" w:rsidRDefault="00C6390A" w:rsidP="00E534F9">
            <w:pPr>
              <w:pStyle w:val="afff8"/>
            </w:pPr>
            <w:r w:rsidRPr="00F42483">
              <w:rPr>
                <w:rFonts w:hint="eastAsia"/>
              </w:rPr>
              <w:t>6.4 懲戒手続</w:t>
            </w:r>
          </w:p>
          <w:p w14:paraId="318CB389" w14:textId="77777777" w:rsidR="00C6390A" w:rsidRDefault="00C6390A" w:rsidP="003B38C9">
            <w:pPr>
              <w:pStyle w:val="afff6"/>
            </w:pPr>
            <w:r w:rsidRPr="00F42483">
              <w:rPr>
                <w:rFonts w:hint="eastAsia"/>
              </w:rPr>
              <w:t>情報セキュリティ方針に違反した場合の懲戒手続を、正式に定めなければならない</w:t>
            </w:r>
            <w:r>
              <w:rPr>
                <w:rFonts w:hint="eastAsia"/>
              </w:rPr>
              <w:t>。</w:t>
            </w:r>
          </w:p>
          <w:p w14:paraId="7DD052A7" w14:textId="77777777" w:rsidR="00C6390A" w:rsidRPr="00F42483" w:rsidRDefault="00C6390A" w:rsidP="003B38C9">
            <w:pPr>
              <w:pStyle w:val="afff6"/>
            </w:pPr>
          </w:p>
          <w:p w14:paraId="3BFFC03D" w14:textId="77777777" w:rsidR="00C6390A" w:rsidRPr="00F42483" w:rsidRDefault="00C6390A" w:rsidP="00E534F9">
            <w:pPr>
              <w:pStyle w:val="afff8"/>
            </w:pPr>
            <w:r w:rsidRPr="00F42483">
              <w:rPr>
                <w:rFonts w:hint="eastAsia"/>
              </w:rPr>
              <w:t>6.5 雇用の終了又は変更後の責任</w:t>
            </w:r>
          </w:p>
          <w:p w14:paraId="5D7EA978" w14:textId="77777777" w:rsidR="00C6390A" w:rsidRDefault="00C6390A" w:rsidP="003B38C9">
            <w:pPr>
              <w:pStyle w:val="afff6"/>
            </w:pPr>
            <w:r w:rsidRPr="00F42483">
              <w:rPr>
                <w:rFonts w:hint="eastAsia"/>
              </w:rPr>
              <w:t>雇用の終了または変更の後も引き続き有効な情報セキュリティの責任や義務を、明確にしなければならない</w:t>
            </w:r>
            <w:r>
              <w:rPr>
                <w:rFonts w:hint="eastAsia"/>
              </w:rPr>
              <w:t>。</w:t>
            </w:r>
          </w:p>
          <w:p w14:paraId="5F383B1B" w14:textId="77777777" w:rsidR="00C6390A" w:rsidRPr="00F42483" w:rsidRDefault="00C6390A" w:rsidP="003B38C9">
            <w:pPr>
              <w:pStyle w:val="afff6"/>
            </w:pPr>
          </w:p>
          <w:p w14:paraId="0B4064D6" w14:textId="77777777" w:rsidR="00C6390A" w:rsidRPr="00F42483" w:rsidRDefault="00C6390A" w:rsidP="00E534F9">
            <w:pPr>
              <w:pStyle w:val="afff8"/>
            </w:pPr>
            <w:r w:rsidRPr="00F42483">
              <w:rPr>
                <w:rFonts w:hint="eastAsia"/>
              </w:rPr>
              <w:t>6.6 秘密保持契約又は守秘義務契約</w:t>
            </w:r>
          </w:p>
          <w:p w14:paraId="40691A0B" w14:textId="77777777" w:rsidR="00C6390A" w:rsidRDefault="00C6390A" w:rsidP="003B38C9">
            <w:pPr>
              <w:pStyle w:val="afff6"/>
            </w:pPr>
            <w:r w:rsidRPr="00F42483">
              <w:rPr>
                <w:rFonts w:hint="eastAsia"/>
              </w:rPr>
              <w:t>組織の要求事項を反映した秘密保持契約または守秘義務契約を従業員や外部の関係者と締結しなければならない</w:t>
            </w:r>
            <w:r>
              <w:rPr>
                <w:rFonts w:hint="eastAsia"/>
              </w:rPr>
              <w:t>。</w:t>
            </w:r>
          </w:p>
          <w:p w14:paraId="1B18E998" w14:textId="77777777" w:rsidR="00C6390A" w:rsidRPr="00F42483" w:rsidRDefault="00C6390A" w:rsidP="003B38C9">
            <w:pPr>
              <w:pStyle w:val="afff6"/>
            </w:pPr>
          </w:p>
          <w:p w14:paraId="25C63EA4" w14:textId="77777777" w:rsidR="00C6390A" w:rsidRPr="00F42483" w:rsidRDefault="00C6390A" w:rsidP="00E534F9">
            <w:pPr>
              <w:pStyle w:val="afff8"/>
            </w:pPr>
            <w:r w:rsidRPr="00F42483">
              <w:rPr>
                <w:rFonts w:hint="eastAsia"/>
              </w:rPr>
              <w:t>6.7 リモートワーク</w:t>
            </w:r>
          </w:p>
          <w:p w14:paraId="415DEBED" w14:textId="77777777" w:rsidR="00C6390A" w:rsidRDefault="00C6390A" w:rsidP="003B38C9">
            <w:pPr>
              <w:pStyle w:val="afff6"/>
            </w:pPr>
            <w:r w:rsidRPr="00F42483">
              <w:rPr>
                <w:rFonts w:hint="eastAsia"/>
              </w:rPr>
              <w:t>要員が遠隔で作業する場合は、セキュリティ対策を実施しなければならない</w:t>
            </w:r>
            <w:r>
              <w:rPr>
                <w:rFonts w:hint="eastAsia"/>
              </w:rPr>
              <w:t>。</w:t>
            </w:r>
          </w:p>
          <w:p w14:paraId="4B30AE7A" w14:textId="77777777" w:rsidR="00C6390A" w:rsidRPr="00F42483" w:rsidRDefault="00C6390A" w:rsidP="003B38C9">
            <w:pPr>
              <w:pStyle w:val="afff6"/>
            </w:pPr>
          </w:p>
          <w:p w14:paraId="25A24DD2" w14:textId="77777777" w:rsidR="00C6390A" w:rsidRPr="00F42483" w:rsidRDefault="00C6390A" w:rsidP="00E534F9">
            <w:pPr>
              <w:pStyle w:val="afff8"/>
            </w:pPr>
            <w:r w:rsidRPr="00F42483">
              <w:rPr>
                <w:rFonts w:hint="eastAsia"/>
              </w:rPr>
              <w:t>6.8 情報セキュリティ事象の報告</w:t>
            </w:r>
          </w:p>
          <w:p w14:paraId="5E904069" w14:textId="77777777" w:rsidR="00C6390A" w:rsidRPr="00F42483" w:rsidRDefault="00C6390A" w:rsidP="003B38C9">
            <w:pPr>
              <w:pStyle w:val="afff6"/>
            </w:pPr>
            <w:r w:rsidRPr="00F42483">
              <w:rPr>
                <w:rFonts w:hint="eastAsia"/>
              </w:rPr>
              <w:t>情報セキュリティ事象を、適切な連絡経路を通して時機を失せずに報告できる仕組みを設けなければならない</w:t>
            </w:r>
            <w:r>
              <w:rPr>
                <w:rFonts w:hint="eastAsia"/>
              </w:rPr>
              <w:t>。</w:t>
            </w:r>
          </w:p>
        </w:tc>
      </w:tr>
    </w:tbl>
    <w:tbl>
      <w:tblPr>
        <w:tblStyle w:val="aa"/>
        <w:tblpPr w:leftFromText="142" w:rightFromText="142" w:vertAnchor="text" w:horzAnchor="margin" w:tblpY="198"/>
        <w:tblW w:w="0" w:type="auto"/>
        <w:tblLook w:val="04A0" w:firstRow="1" w:lastRow="0" w:firstColumn="1" w:lastColumn="0" w:noHBand="0" w:noVBand="1"/>
      </w:tblPr>
      <w:tblGrid>
        <w:gridCol w:w="5228"/>
        <w:gridCol w:w="5228"/>
      </w:tblGrid>
      <w:tr w:rsidR="00C6390A" w14:paraId="0A42AE41" w14:textId="77777777" w:rsidTr="00F223BC">
        <w:tc>
          <w:tcPr>
            <w:tcW w:w="10456" w:type="dxa"/>
            <w:gridSpan w:val="2"/>
          </w:tcPr>
          <w:p w14:paraId="35E0C06C" w14:textId="77777777" w:rsidR="00C6390A" w:rsidRDefault="00C6390A" w:rsidP="00601047">
            <w:pPr>
              <w:pStyle w:val="affe"/>
              <w:framePr w:hSpace="0" w:wrap="auto" w:vAnchor="margin" w:hAnchor="text" w:yAlign="inline"/>
            </w:pPr>
            <w:r w:rsidRPr="000A23A7">
              <w:rPr>
                <w:rFonts w:hint="eastAsia"/>
              </w:rPr>
              <w:t>詳細理解のため参考となる文献（参考文献）</w:t>
            </w:r>
          </w:p>
        </w:tc>
      </w:tr>
      <w:tr w:rsidR="00C6390A" w14:paraId="3882D862" w14:textId="77777777" w:rsidTr="00F223BC">
        <w:tc>
          <w:tcPr>
            <w:tcW w:w="5228" w:type="dxa"/>
            <w:shd w:val="clear" w:color="auto" w:fill="F1A983" w:themeFill="accent2" w:themeFillTint="99"/>
          </w:tcPr>
          <w:p w14:paraId="3B239DE0" w14:textId="77777777" w:rsidR="00C6390A" w:rsidRDefault="00C6390A" w:rsidP="00601047">
            <w:pPr>
              <w:pStyle w:val="affe"/>
              <w:framePr w:hSpace="0" w:wrap="auto" w:vAnchor="margin" w:hAnchor="text" w:yAlign="inline"/>
            </w:pPr>
            <w:r w:rsidRPr="000A23A7">
              <w:t>ISO/IEC 27001:2022</w:t>
            </w:r>
          </w:p>
        </w:tc>
        <w:tc>
          <w:tcPr>
            <w:tcW w:w="5228" w:type="dxa"/>
          </w:tcPr>
          <w:p w14:paraId="606C5EEF" w14:textId="77777777" w:rsidR="00C6390A" w:rsidRPr="000A23A7" w:rsidRDefault="007E354B" w:rsidP="00601047">
            <w:pPr>
              <w:pStyle w:val="affe"/>
              <w:framePr w:hSpace="0" w:wrap="auto" w:vAnchor="margin" w:hAnchor="text" w:yAlign="inline"/>
            </w:pPr>
            <w:hyperlink r:id="rId155" w:history="1">
              <w:r w:rsidR="00C6390A" w:rsidRPr="000A23A7">
                <w:t>https://www.iso.org/standard/27001</w:t>
              </w:r>
            </w:hyperlink>
          </w:p>
        </w:tc>
      </w:tr>
    </w:tbl>
    <w:p w14:paraId="0EB3EE1D" w14:textId="77777777" w:rsidR="00C6390A" w:rsidRDefault="00C6390A" w:rsidP="002A6987">
      <w:pPr>
        <w:pStyle w:val="3"/>
      </w:pPr>
      <w:bookmarkStart w:id="1137" w:name="_Toc175062907"/>
      <w:bookmarkStart w:id="1138" w:name="_Toc185338943"/>
      <w:bookmarkStart w:id="1139" w:name="_Toc188349043"/>
      <w:r w:rsidRPr="00A7778B">
        <w:rPr>
          <w:rFonts w:hint="eastAsia"/>
        </w:rPr>
        <w:t>人的対策として重要となる実施項目</w:t>
      </w:r>
      <w:bookmarkEnd w:id="1137"/>
      <w:bookmarkEnd w:id="1138"/>
      <w:bookmarkEnd w:id="1139"/>
    </w:p>
    <w:p w14:paraId="27C27F17" w14:textId="77777777" w:rsidR="00C6390A" w:rsidRDefault="00C6390A" w:rsidP="002A25D0">
      <w:r w:rsidRPr="00417B0E">
        <w:rPr>
          <w:rFonts w:hint="eastAsia"/>
        </w:rPr>
        <w:t>管理策（対策基準）をもとに策定されたセキュリティ対策の実施手順例を、それぞれ紹介します。紹介する例と、ISO/IEC 27002に記載されている各管理策の手引</w:t>
      </w:r>
      <w:r>
        <w:rPr>
          <w:rFonts w:hint="eastAsia"/>
        </w:rPr>
        <w:t>き</w:t>
      </w:r>
      <w:r w:rsidRPr="00417B0E">
        <w:rPr>
          <w:rFonts w:hint="eastAsia"/>
        </w:rPr>
        <w:t>を参考に、自社に適した実施手順を策定してください。</w:t>
      </w:r>
    </w:p>
    <w:p w14:paraId="6B9263CE" w14:textId="77777777" w:rsidR="00C6390A" w:rsidRPr="002A25D0" w:rsidRDefault="00C6390A" w:rsidP="002A25D0"/>
    <w:p w14:paraId="6A0BB67E" w14:textId="77777777" w:rsidR="00C6390A" w:rsidRDefault="00C6390A" w:rsidP="003E0313">
      <w:pPr>
        <w:pStyle w:val="4"/>
      </w:pPr>
      <w:bookmarkStart w:id="1140" w:name="_Toc175062908"/>
      <w:bookmarkStart w:id="1141" w:name="_Toc185338944"/>
      <w:bookmarkStart w:id="1142" w:name="_Toc188349044"/>
      <w:r w:rsidRPr="00A7778B">
        <w:rPr>
          <w:rFonts w:hint="eastAsia"/>
        </w:rPr>
        <w:t>スクリーニング</w:t>
      </w:r>
      <w:bookmarkEnd w:id="1140"/>
      <w:bookmarkEnd w:id="1141"/>
      <w:bookmarkEnd w:id="1142"/>
    </w:p>
    <w:p w14:paraId="5E64E5E6" w14:textId="77777777" w:rsidR="00C6390A" w:rsidRPr="00417B0E" w:rsidRDefault="00C6390A" w:rsidP="00780837">
      <w:pPr>
        <w:pStyle w:val="aff4"/>
      </w:pPr>
      <w:r>
        <w:rPr>
          <w:rFonts w:hint="eastAsia"/>
        </w:rPr>
        <w:t>【</w:t>
      </w:r>
      <w:r w:rsidRPr="00417B0E">
        <w:rPr>
          <w:rFonts w:hint="eastAsia"/>
        </w:rPr>
        <w:t>6.1 選考</w:t>
      </w:r>
      <w:r>
        <w:rPr>
          <w:rFonts w:hint="eastAsia"/>
        </w:rPr>
        <w:t>】</w:t>
      </w:r>
    </w:p>
    <w:tbl>
      <w:tblPr>
        <w:tblStyle w:val="aa"/>
        <w:tblW w:w="0" w:type="auto"/>
        <w:tblLook w:val="04A0" w:firstRow="1" w:lastRow="0" w:firstColumn="1" w:lastColumn="0" w:noHBand="0" w:noVBand="1"/>
      </w:tblPr>
      <w:tblGrid>
        <w:gridCol w:w="10456"/>
      </w:tblGrid>
      <w:tr w:rsidR="00C6390A" w14:paraId="79EB2835" w14:textId="77777777" w:rsidTr="0050393E">
        <w:tc>
          <w:tcPr>
            <w:tcW w:w="10456" w:type="dxa"/>
            <w:shd w:val="clear" w:color="auto" w:fill="215E99"/>
          </w:tcPr>
          <w:p w14:paraId="5FD4987F" w14:textId="77777777" w:rsidR="00C6390A" w:rsidRPr="00C967FB" w:rsidRDefault="00C6390A" w:rsidP="0050393E">
            <w:pPr>
              <w:pStyle w:val="aff0"/>
              <w:rPr>
                <w:szCs w:val="21"/>
              </w:rPr>
            </w:pPr>
            <w:r w:rsidRPr="00417B0E">
              <w:rPr>
                <w:rFonts w:hint="eastAsia"/>
              </w:rPr>
              <w:t>実施手順（例）</w:t>
            </w:r>
          </w:p>
        </w:tc>
      </w:tr>
      <w:tr w:rsidR="00C6390A" w14:paraId="40E841C0" w14:textId="77777777" w:rsidTr="0050393E">
        <w:trPr>
          <w:trHeight w:val="2490"/>
        </w:trPr>
        <w:tc>
          <w:tcPr>
            <w:tcW w:w="10456" w:type="dxa"/>
          </w:tcPr>
          <w:p w14:paraId="4D7284EB" w14:textId="77777777" w:rsidR="00C6390A" w:rsidRPr="00417B0E" w:rsidRDefault="00C6390A" w:rsidP="0072687F">
            <w:pPr>
              <w:pStyle w:val="afff6"/>
            </w:pPr>
            <w:r w:rsidRPr="00417B0E">
              <w:rPr>
                <w:rFonts w:hint="eastAsia"/>
              </w:rPr>
              <w:t>従業者の募集・採用プロセスは以下の点を考慮のうえ行う。</w:t>
            </w:r>
          </w:p>
          <w:p w14:paraId="3D621B64" w14:textId="77777777" w:rsidR="00C6390A" w:rsidRPr="00417B0E" w:rsidRDefault="00C6390A" w:rsidP="00892C01">
            <w:pPr>
              <w:pStyle w:val="afff6"/>
              <w:numPr>
                <w:ilvl w:val="0"/>
                <w:numId w:val="134"/>
              </w:numPr>
            </w:pPr>
            <w:r w:rsidRPr="00417B0E">
              <w:rPr>
                <w:rFonts w:hint="eastAsia"/>
              </w:rPr>
              <w:t>取得した履歴書、スキルシートなどから業務上の要求事項</w:t>
            </w:r>
            <w:r>
              <w:rPr>
                <w:rFonts w:hint="eastAsia"/>
              </w:rPr>
              <w:t>に対する</w:t>
            </w:r>
            <w:r w:rsidRPr="00417B0E">
              <w:rPr>
                <w:rFonts w:hint="eastAsia"/>
              </w:rPr>
              <w:t>適合を判断し、選考を行う。</w:t>
            </w:r>
          </w:p>
          <w:p w14:paraId="77C19401" w14:textId="77777777" w:rsidR="00C6390A" w:rsidRPr="00417B0E" w:rsidRDefault="00C6390A" w:rsidP="00892C01">
            <w:pPr>
              <w:pStyle w:val="afff6"/>
              <w:numPr>
                <w:ilvl w:val="0"/>
                <w:numId w:val="134"/>
              </w:numPr>
            </w:pPr>
            <w:r w:rsidRPr="00417B0E">
              <w:rPr>
                <w:rFonts w:hint="eastAsia"/>
              </w:rPr>
              <w:t>採用時の面接などにおける態度や言葉遣いなどから倫理観を判断し、選考を行う。</w:t>
            </w:r>
          </w:p>
          <w:p w14:paraId="5857F1E8" w14:textId="77777777" w:rsidR="00C6390A" w:rsidRPr="00E77BDF" w:rsidRDefault="00C6390A" w:rsidP="00892C01">
            <w:pPr>
              <w:pStyle w:val="afff6"/>
              <w:numPr>
                <w:ilvl w:val="0"/>
                <w:numId w:val="134"/>
              </w:numPr>
            </w:pPr>
            <w:r w:rsidRPr="00417B0E">
              <w:rPr>
                <w:rFonts w:hint="eastAsia"/>
              </w:rPr>
              <w:t>役員や管理職の採用に関しては、過去の信用情報など、より詳細な調査を行う場合があるが、この際は本人の同意を得たうえで行う。</w:t>
            </w:r>
          </w:p>
        </w:tc>
      </w:tr>
      <w:tr w:rsidR="00C6390A" w14:paraId="5EF9E871" w14:textId="77777777" w:rsidTr="0050393E">
        <w:trPr>
          <w:trHeight w:val="1110"/>
        </w:trPr>
        <w:tc>
          <w:tcPr>
            <w:tcW w:w="10456" w:type="dxa"/>
          </w:tcPr>
          <w:p w14:paraId="292F2EE1" w14:textId="77777777" w:rsidR="00C6390A" w:rsidRPr="00417B0E" w:rsidRDefault="00C6390A" w:rsidP="00E534F9">
            <w:pPr>
              <w:pStyle w:val="afff8"/>
            </w:pPr>
            <w:r w:rsidRPr="00417B0E">
              <w:rPr>
                <w:rFonts w:hint="eastAsia"/>
              </w:rPr>
              <w:t>ワンポイントアドバイス</w:t>
            </w:r>
          </w:p>
          <w:p w14:paraId="12263632" w14:textId="77777777" w:rsidR="00C6390A" w:rsidRPr="00417B0E" w:rsidRDefault="00C6390A" w:rsidP="0050393E">
            <w:pPr>
              <w:pStyle w:val="afff6"/>
            </w:pPr>
            <w:r w:rsidRPr="00417B0E">
              <w:rPr>
                <w:rFonts w:hint="eastAsia"/>
              </w:rPr>
              <w:t>選考プロセスはフルタイム、パートタイム、臨時スタッフを含むすべての従業員に対して実行することが大切です。</w:t>
            </w:r>
          </w:p>
        </w:tc>
      </w:tr>
    </w:tbl>
    <w:p w14:paraId="34570D72" w14:textId="77777777" w:rsidR="00C6390A" w:rsidRDefault="00C6390A">
      <w:pPr>
        <w:widowControl/>
        <w:spacing w:line="240" w:lineRule="auto"/>
        <w:ind w:firstLineChars="0" w:firstLine="0"/>
        <w:jc w:val="left"/>
      </w:pPr>
    </w:p>
    <w:p w14:paraId="0AAB9274" w14:textId="77777777" w:rsidR="00C6390A" w:rsidRDefault="00C6390A" w:rsidP="003E0313">
      <w:pPr>
        <w:pStyle w:val="4"/>
      </w:pPr>
      <w:bookmarkStart w:id="1143" w:name="_Toc175062909"/>
      <w:bookmarkStart w:id="1144" w:name="_Toc185338945"/>
      <w:bookmarkStart w:id="1145" w:name="_Toc188349045"/>
      <w:r w:rsidRPr="00736727">
        <w:rPr>
          <w:rFonts w:hint="eastAsia"/>
        </w:rPr>
        <w:t>雇用契約書</w:t>
      </w:r>
      <w:bookmarkEnd w:id="1143"/>
      <w:bookmarkEnd w:id="1144"/>
      <w:bookmarkEnd w:id="1145"/>
    </w:p>
    <w:p w14:paraId="731E1CEB" w14:textId="77777777" w:rsidR="00C6390A" w:rsidRPr="00417B0E" w:rsidRDefault="00C6390A" w:rsidP="00780837">
      <w:pPr>
        <w:pStyle w:val="aff4"/>
      </w:pPr>
      <w:r>
        <w:rPr>
          <w:rFonts w:hint="eastAsia"/>
        </w:rPr>
        <w:t>【</w:t>
      </w:r>
      <w:r w:rsidRPr="00417B0E">
        <w:rPr>
          <w:rFonts w:hint="eastAsia"/>
        </w:rPr>
        <w:t>6.2 雇用条件</w:t>
      </w:r>
      <w:r>
        <w:rPr>
          <w:rFonts w:hint="eastAsia"/>
        </w:rPr>
        <w:t>】</w:t>
      </w:r>
    </w:p>
    <w:tbl>
      <w:tblPr>
        <w:tblStyle w:val="aa"/>
        <w:tblW w:w="0" w:type="auto"/>
        <w:tblLook w:val="04A0" w:firstRow="1" w:lastRow="0" w:firstColumn="1" w:lastColumn="0" w:noHBand="0" w:noVBand="1"/>
      </w:tblPr>
      <w:tblGrid>
        <w:gridCol w:w="10456"/>
      </w:tblGrid>
      <w:tr w:rsidR="00C6390A" w14:paraId="20CE2204" w14:textId="77777777" w:rsidTr="0050393E">
        <w:tc>
          <w:tcPr>
            <w:tcW w:w="10456" w:type="dxa"/>
            <w:shd w:val="clear" w:color="auto" w:fill="215E99"/>
          </w:tcPr>
          <w:p w14:paraId="654846B9" w14:textId="77777777" w:rsidR="00C6390A" w:rsidRPr="00C967FB" w:rsidRDefault="00C6390A" w:rsidP="0050393E">
            <w:pPr>
              <w:pStyle w:val="aff0"/>
              <w:rPr>
                <w:szCs w:val="21"/>
              </w:rPr>
            </w:pPr>
            <w:r w:rsidRPr="00417B0E">
              <w:rPr>
                <w:rFonts w:hint="eastAsia"/>
              </w:rPr>
              <w:t>実施手順（例）</w:t>
            </w:r>
          </w:p>
        </w:tc>
      </w:tr>
      <w:tr w:rsidR="00C6390A" w14:paraId="3B533B30" w14:textId="77777777" w:rsidTr="0050393E">
        <w:trPr>
          <w:trHeight w:val="1335"/>
        </w:trPr>
        <w:tc>
          <w:tcPr>
            <w:tcW w:w="10456" w:type="dxa"/>
          </w:tcPr>
          <w:p w14:paraId="1EFBC221" w14:textId="77777777" w:rsidR="00C6390A" w:rsidRPr="00E77BDF" w:rsidRDefault="00C6390A" w:rsidP="0050393E">
            <w:pPr>
              <w:pStyle w:val="afff6"/>
            </w:pPr>
            <w:r w:rsidRPr="00417B0E">
              <w:rPr>
                <w:rFonts w:hint="eastAsia"/>
              </w:rPr>
              <w:t>情報セキュリティに関する責任を理解し、情報セキュリティ方針を守ることを従業員に誓約させるため、雇用契約書に、情報セキュリティに関する事項を盛り込み、誓約書に署名を求める。</w:t>
            </w:r>
          </w:p>
        </w:tc>
      </w:tr>
      <w:tr w:rsidR="00C6390A" w14:paraId="36C2BBF3" w14:textId="77777777" w:rsidTr="005262A6">
        <w:trPr>
          <w:trHeight w:val="795"/>
        </w:trPr>
        <w:tc>
          <w:tcPr>
            <w:tcW w:w="10456" w:type="dxa"/>
          </w:tcPr>
          <w:p w14:paraId="03127A0E" w14:textId="77777777" w:rsidR="00C6390A" w:rsidRPr="00417B0E" w:rsidRDefault="00C6390A" w:rsidP="00E534F9">
            <w:pPr>
              <w:pStyle w:val="afff8"/>
            </w:pPr>
            <w:r w:rsidRPr="00417B0E">
              <w:rPr>
                <w:rFonts w:hint="eastAsia"/>
              </w:rPr>
              <w:t>ワンポイントアドバイス</w:t>
            </w:r>
          </w:p>
          <w:p w14:paraId="76E127DA" w14:textId="77777777" w:rsidR="00C6390A" w:rsidRPr="00417B0E" w:rsidRDefault="00C6390A" w:rsidP="0050393E">
            <w:pPr>
              <w:pStyle w:val="afff6"/>
            </w:pPr>
            <w:r w:rsidRPr="00417B0E">
              <w:rPr>
                <w:rFonts w:hint="eastAsia"/>
              </w:rPr>
              <w:t>従業員に、情報セキュリティに関する雇用条件を同意させることが大切です。</w:t>
            </w:r>
          </w:p>
        </w:tc>
      </w:tr>
    </w:tbl>
    <w:p w14:paraId="67B13D74" w14:textId="77777777" w:rsidR="00C6390A" w:rsidRDefault="00C6390A" w:rsidP="00736727">
      <w:pPr>
        <w:ind w:firstLineChars="0" w:firstLine="0"/>
        <w:rPr>
          <w:rFonts w:asciiTheme="majorHAnsi" w:hAnsiTheme="majorHAnsi" w:cstheme="majorBidi"/>
          <w:b/>
        </w:rPr>
      </w:pPr>
    </w:p>
    <w:p w14:paraId="158F85BA" w14:textId="77777777" w:rsidR="00C6390A" w:rsidRDefault="00C6390A" w:rsidP="003E0313">
      <w:pPr>
        <w:pStyle w:val="4"/>
      </w:pPr>
      <w:bookmarkStart w:id="1146" w:name="_Toc175062910"/>
      <w:bookmarkStart w:id="1147" w:name="_Toc185338946"/>
      <w:bookmarkStart w:id="1148" w:name="_Toc188349046"/>
      <w:r w:rsidRPr="0049597E">
        <w:rPr>
          <w:rFonts w:hint="eastAsia"/>
        </w:rPr>
        <w:t>懲戒手続き</w:t>
      </w:r>
      <w:bookmarkEnd w:id="1146"/>
      <w:bookmarkEnd w:id="1147"/>
      <w:bookmarkEnd w:id="1148"/>
    </w:p>
    <w:p w14:paraId="3E09EA57" w14:textId="77777777" w:rsidR="00C6390A" w:rsidRPr="00417B0E" w:rsidRDefault="00C6390A" w:rsidP="00780837">
      <w:pPr>
        <w:pStyle w:val="aff4"/>
      </w:pPr>
      <w:r>
        <w:rPr>
          <w:rFonts w:hint="eastAsia"/>
        </w:rPr>
        <w:t>【</w:t>
      </w:r>
      <w:r w:rsidRPr="00417B0E">
        <w:rPr>
          <w:rFonts w:hint="eastAsia"/>
        </w:rPr>
        <w:t>6.4 懲戒手続</w:t>
      </w:r>
      <w:r>
        <w:rPr>
          <w:rFonts w:hint="eastAsia"/>
        </w:rPr>
        <w:t>】</w:t>
      </w:r>
    </w:p>
    <w:tbl>
      <w:tblPr>
        <w:tblStyle w:val="aa"/>
        <w:tblW w:w="0" w:type="auto"/>
        <w:tblLook w:val="04A0" w:firstRow="1" w:lastRow="0" w:firstColumn="1" w:lastColumn="0" w:noHBand="0" w:noVBand="1"/>
      </w:tblPr>
      <w:tblGrid>
        <w:gridCol w:w="10456"/>
      </w:tblGrid>
      <w:tr w:rsidR="00C6390A" w14:paraId="6904351C" w14:textId="77777777" w:rsidTr="0050393E">
        <w:tc>
          <w:tcPr>
            <w:tcW w:w="10456" w:type="dxa"/>
            <w:shd w:val="clear" w:color="auto" w:fill="215E99"/>
          </w:tcPr>
          <w:p w14:paraId="1D6FE72C" w14:textId="77777777" w:rsidR="00C6390A" w:rsidRPr="00C967FB" w:rsidRDefault="00C6390A" w:rsidP="0050393E">
            <w:pPr>
              <w:pStyle w:val="aff0"/>
              <w:rPr>
                <w:szCs w:val="21"/>
              </w:rPr>
            </w:pPr>
            <w:r w:rsidRPr="00417B0E">
              <w:rPr>
                <w:rFonts w:hint="eastAsia"/>
              </w:rPr>
              <w:t>実施手順（例）</w:t>
            </w:r>
          </w:p>
        </w:tc>
      </w:tr>
      <w:tr w:rsidR="00C6390A" w14:paraId="156EFB7E" w14:textId="77777777" w:rsidTr="0050393E">
        <w:trPr>
          <w:trHeight w:val="852"/>
        </w:trPr>
        <w:tc>
          <w:tcPr>
            <w:tcW w:w="10456" w:type="dxa"/>
          </w:tcPr>
          <w:p w14:paraId="617660DD" w14:textId="77777777" w:rsidR="00C6390A" w:rsidRPr="00166227" w:rsidRDefault="00C6390A" w:rsidP="0050393E">
            <w:pPr>
              <w:pStyle w:val="afff6"/>
            </w:pPr>
            <w:r w:rsidRPr="00166227">
              <w:rPr>
                <w:rFonts w:hint="eastAsia"/>
              </w:rPr>
              <w:t>従業者が故意または過失により情報を漏えいした場合、または情報セキュリティ上の遵守事項に違反した場合は、罰則の対象とする。</w:t>
            </w:r>
          </w:p>
        </w:tc>
      </w:tr>
      <w:tr w:rsidR="00C6390A" w14:paraId="114453EF" w14:textId="77777777" w:rsidTr="0050393E">
        <w:trPr>
          <w:trHeight w:val="317"/>
        </w:trPr>
        <w:tc>
          <w:tcPr>
            <w:tcW w:w="10456" w:type="dxa"/>
          </w:tcPr>
          <w:p w14:paraId="5DB2D841" w14:textId="77777777" w:rsidR="00C6390A" w:rsidRPr="00417B0E" w:rsidRDefault="00C6390A" w:rsidP="00E534F9">
            <w:pPr>
              <w:pStyle w:val="afff8"/>
            </w:pPr>
            <w:r w:rsidRPr="00417B0E">
              <w:rPr>
                <w:rFonts w:hint="eastAsia"/>
              </w:rPr>
              <w:t>ワンポイントアドバイス</w:t>
            </w:r>
          </w:p>
          <w:p w14:paraId="311F1A65" w14:textId="77777777" w:rsidR="00C6390A" w:rsidRPr="00166227" w:rsidRDefault="00C6390A" w:rsidP="0050393E">
            <w:pPr>
              <w:pStyle w:val="afff6"/>
            </w:pPr>
            <w:r w:rsidRPr="00166227">
              <w:rPr>
                <w:rFonts w:hint="eastAsia"/>
              </w:rPr>
              <w:t>懲戒手続は、関連する法令、規制、契約および事業上の要求事項を考慮に入れることが大切です。</w:t>
            </w:r>
          </w:p>
        </w:tc>
      </w:tr>
    </w:tbl>
    <w:p w14:paraId="0554B6FE" w14:textId="77777777" w:rsidR="00C6390A" w:rsidRDefault="00C6390A" w:rsidP="005262A6"/>
    <w:p w14:paraId="1DFCE679" w14:textId="77777777" w:rsidR="00C6390A" w:rsidRDefault="00C6390A" w:rsidP="003E0313">
      <w:pPr>
        <w:pStyle w:val="4"/>
      </w:pPr>
      <w:bookmarkStart w:id="1149" w:name="_Toc175062911"/>
      <w:bookmarkStart w:id="1150" w:name="_Toc185338947"/>
      <w:bookmarkStart w:id="1151" w:name="_Toc188349047"/>
      <w:r w:rsidRPr="00AE1911">
        <w:rPr>
          <w:rFonts w:hint="eastAsia"/>
        </w:rPr>
        <w:t>雇用の終了または変更後の責任</w:t>
      </w:r>
      <w:bookmarkEnd w:id="1149"/>
      <w:bookmarkEnd w:id="1150"/>
      <w:bookmarkEnd w:id="1151"/>
    </w:p>
    <w:p w14:paraId="0A226C47" w14:textId="77777777" w:rsidR="00C6390A" w:rsidRDefault="00C6390A" w:rsidP="00780837">
      <w:pPr>
        <w:pStyle w:val="aff4"/>
      </w:pPr>
      <w:r>
        <w:rPr>
          <w:rFonts w:hint="eastAsia"/>
        </w:rPr>
        <w:t>【</w:t>
      </w:r>
      <w:r w:rsidRPr="00166227">
        <w:t>6.5 雇用の終了又は変更後の責任</w:t>
      </w:r>
      <w:r>
        <w:rPr>
          <w:rFonts w:hint="eastAsia"/>
        </w:rPr>
        <w:t>】</w:t>
      </w:r>
    </w:p>
    <w:tbl>
      <w:tblPr>
        <w:tblStyle w:val="aa"/>
        <w:tblW w:w="0" w:type="auto"/>
        <w:tblLook w:val="04A0" w:firstRow="1" w:lastRow="0" w:firstColumn="1" w:lastColumn="0" w:noHBand="0" w:noVBand="1"/>
      </w:tblPr>
      <w:tblGrid>
        <w:gridCol w:w="10456"/>
      </w:tblGrid>
      <w:tr w:rsidR="00C6390A" w14:paraId="5D83611F" w14:textId="77777777" w:rsidTr="0050393E">
        <w:tc>
          <w:tcPr>
            <w:tcW w:w="10456" w:type="dxa"/>
            <w:shd w:val="clear" w:color="auto" w:fill="215E99"/>
          </w:tcPr>
          <w:p w14:paraId="65A09BBC" w14:textId="77777777" w:rsidR="00C6390A" w:rsidRPr="00C967FB" w:rsidRDefault="00C6390A" w:rsidP="0050393E">
            <w:pPr>
              <w:pStyle w:val="aff0"/>
              <w:rPr>
                <w:szCs w:val="21"/>
              </w:rPr>
            </w:pPr>
            <w:r w:rsidRPr="00417B0E">
              <w:rPr>
                <w:rFonts w:hint="eastAsia"/>
              </w:rPr>
              <w:t>実施手順（例）</w:t>
            </w:r>
          </w:p>
        </w:tc>
      </w:tr>
      <w:tr w:rsidR="00C6390A" w14:paraId="57EC6ADC" w14:textId="77777777" w:rsidTr="0050393E">
        <w:trPr>
          <w:trHeight w:val="852"/>
        </w:trPr>
        <w:tc>
          <w:tcPr>
            <w:tcW w:w="10456" w:type="dxa"/>
          </w:tcPr>
          <w:p w14:paraId="1431DCB3" w14:textId="77777777" w:rsidR="00C6390A" w:rsidRPr="00166227" w:rsidRDefault="00C6390A" w:rsidP="0050393E">
            <w:pPr>
              <w:pStyle w:val="afff6"/>
            </w:pPr>
            <w:r w:rsidRPr="00166227">
              <w:rPr>
                <w:rFonts w:hint="eastAsia"/>
              </w:rPr>
              <w:t>情報セキュリティの観点から、雇用の終了または変更後も従業員が守るべき義務や責任（</w:t>
            </w:r>
            <w:r>
              <w:rPr>
                <w:rFonts w:hint="eastAsia"/>
              </w:rPr>
              <w:t>例えば</w:t>
            </w:r>
            <w:r w:rsidRPr="00166227">
              <w:rPr>
                <w:rFonts w:hint="eastAsia"/>
              </w:rPr>
              <w:t>守秘義務）について定め、雇用時の誓約書に盛り込むと同時に、雇用の終了または変更時に再確認する。</w:t>
            </w:r>
          </w:p>
        </w:tc>
      </w:tr>
      <w:tr w:rsidR="00C6390A" w14:paraId="632B4B70" w14:textId="77777777" w:rsidTr="0050393E">
        <w:trPr>
          <w:trHeight w:val="317"/>
        </w:trPr>
        <w:tc>
          <w:tcPr>
            <w:tcW w:w="10456" w:type="dxa"/>
          </w:tcPr>
          <w:p w14:paraId="23CC5DBA" w14:textId="77777777" w:rsidR="00C6390A" w:rsidRPr="00417B0E" w:rsidRDefault="00C6390A" w:rsidP="00E534F9">
            <w:pPr>
              <w:pStyle w:val="afff8"/>
            </w:pPr>
            <w:r w:rsidRPr="00417B0E">
              <w:rPr>
                <w:rFonts w:hint="eastAsia"/>
              </w:rPr>
              <w:t>ワンポイントアドバイス</w:t>
            </w:r>
          </w:p>
          <w:p w14:paraId="7234804F" w14:textId="77777777" w:rsidR="00C6390A" w:rsidRPr="00166227" w:rsidRDefault="00C6390A" w:rsidP="0050393E">
            <w:pPr>
              <w:pStyle w:val="afff6"/>
            </w:pPr>
            <w:r w:rsidRPr="00166227">
              <w:rPr>
                <w:rFonts w:hint="eastAsia"/>
              </w:rPr>
              <w:t>雇用の終了または変更を管理する手続では、終了または変更後にどの情報セキュリティの責任および義務を引き続き有効とすることが望ましいかを定義することが大切です。</w:t>
            </w:r>
          </w:p>
        </w:tc>
      </w:tr>
    </w:tbl>
    <w:p w14:paraId="0EF9E188" w14:textId="77777777" w:rsidR="00C6390A" w:rsidRDefault="00C6390A">
      <w:pPr>
        <w:widowControl/>
        <w:spacing w:line="240" w:lineRule="auto"/>
        <w:ind w:firstLineChars="0" w:firstLine="0"/>
        <w:jc w:val="left"/>
      </w:pPr>
    </w:p>
    <w:p w14:paraId="234DC9B8" w14:textId="77777777" w:rsidR="00C6390A" w:rsidRDefault="00C6390A" w:rsidP="003E0313">
      <w:pPr>
        <w:pStyle w:val="4"/>
      </w:pPr>
      <w:bookmarkStart w:id="1152" w:name="_Toc175062912"/>
      <w:bookmarkStart w:id="1153" w:name="_Toc185338948"/>
      <w:bookmarkStart w:id="1154" w:name="_Toc188349048"/>
      <w:r w:rsidRPr="004930D7">
        <w:rPr>
          <w:rFonts w:hint="eastAsia"/>
        </w:rPr>
        <w:t>守秘義務または秘密保持契約</w:t>
      </w:r>
      <w:bookmarkEnd w:id="1152"/>
      <w:bookmarkEnd w:id="1153"/>
      <w:bookmarkEnd w:id="1154"/>
    </w:p>
    <w:p w14:paraId="7A404ADE" w14:textId="77777777" w:rsidR="00C6390A" w:rsidRPr="00166227" w:rsidRDefault="00C6390A" w:rsidP="00780837">
      <w:pPr>
        <w:pStyle w:val="aff4"/>
      </w:pPr>
      <w:r>
        <w:rPr>
          <w:rFonts w:hint="eastAsia"/>
        </w:rPr>
        <w:t>【</w:t>
      </w:r>
      <w:r w:rsidRPr="00166227">
        <w:rPr>
          <w:rFonts w:hint="eastAsia"/>
        </w:rPr>
        <w:t>6.6 秘密保持契約又は守秘義務契約</w:t>
      </w:r>
      <w:r>
        <w:rPr>
          <w:rFonts w:hint="eastAsia"/>
        </w:rPr>
        <w:t>】</w:t>
      </w:r>
    </w:p>
    <w:tbl>
      <w:tblPr>
        <w:tblStyle w:val="aa"/>
        <w:tblW w:w="0" w:type="auto"/>
        <w:tblLook w:val="04A0" w:firstRow="1" w:lastRow="0" w:firstColumn="1" w:lastColumn="0" w:noHBand="0" w:noVBand="1"/>
      </w:tblPr>
      <w:tblGrid>
        <w:gridCol w:w="10456"/>
      </w:tblGrid>
      <w:tr w:rsidR="00C6390A" w14:paraId="0072BEEB" w14:textId="77777777" w:rsidTr="0050393E">
        <w:tc>
          <w:tcPr>
            <w:tcW w:w="10456" w:type="dxa"/>
            <w:shd w:val="clear" w:color="auto" w:fill="215E99"/>
          </w:tcPr>
          <w:p w14:paraId="0F851B3D" w14:textId="77777777" w:rsidR="00C6390A" w:rsidRPr="00C967FB" w:rsidRDefault="00C6390A" w:rsidP="0050393E">
            <w:pPr>
              <w:pStyle w:val="aff0"/>
              <w:rPr>
                <w:szCs w:val="21"/>
              </w:rPr>
            </w:pPr>
            <w:r w:rsidRPr="00417B0E">
              <w:rPr>
                <w:rFonts w:hint="eastAsia"/>
              </w:rPr>
              <w:t>実施手順（例）</w:t>
            </w:r>
          </w:p>
        </w:tc>
      </w:tr>
      <w:tr w:rsidR="00C6390A" w14:paraId="72224E89" w14:textId="77777777" w:rsidTr="0050393E">
        <w:trPr>
          <w:trHeight w:val="852"/>
        </w:trPr>
        <w:tc>
          <w:tcPr>
            <w:tcW w:w="10456" w:type="dxa"/>
          </w:tcPr>
          <w:p w14:paraId="4D12E2FC" w14:textId="77777777" w:rsidR="00C6390A" w:rsidRPr="00166227" w:rsidRDefault="00C6390A" w:rsidP="00892C01">
            <w:pPr>
              <w:pStyle w:val="afff6"/>
              <w:numPr>
                <w:ilvl w:val="0"/>
                <w:numId w:val="136"/>
              </w:numPr>
            </w:pPr>
            <w:r w:rsidRPr="00166227">
              <w:rPr>
                <w:rFonts w:hint="eastAsia"/>
              </w:rPr>
              <w:t>当組織の従業者は、当組織との間で機密情報に関する秘密保持の契約を締結する。なお、同契約には原契約の終了後も一定期間、秘密保持の義務が課せられる旨の条項を含める。</w:t>
            </w:r>
          </w:p>
          <w:p w14:paraId="689ABE6E" w14:textId="77777777" w:rsidR="00C6390A" w:rsidRPr="00166227" w:rsidRDefault="00C6390A" w:rsidP="00892C01">
            <w:pPr>
              <w:pStyle w:val="afff6"/>
              <w:numPr>
                <w:ilvl w:val="0"/>
                <w:numId w:val="136"/>
              </w:numPr>
            </w:pPr>
            <w:r w:rsidRPr="00166227">
              <w:rPr>
                <w:rFonts w:hint="eastAsia"/>
              </w:rPr>
              <w:t>当組織との委託先との間で、必要に応じて秘密保持の契約を締結する。</w:t>
            </w:r>
          </w:p>
          <w:p w14:paraId="138861F2" w14:textId="77777777" w:rsidR="00C6390A" w:rsidRPr="00166227" w:rsidRDefault="00C6390A" w:rsidP="00892C01">
            <w:pPr>
              <w:pStyle w:val="afff6"/>
              <w:numPr>
                <w:ilvl w:val="0"/>
                <w:numId w:val="136"/>
              </w:numPr>
            </w:pPr>
            <w:r w:rsidRPr="00166227">
              <w:rPr>
                <w:rFonts w:hint="eastAsia"/>
              </w:rPr>
              <w:t>情報セキュリティ委員会は、年に一度、情報セキュリティ要求事項に照らして、秘密保持契約書の妥当性を検証する。</w:t>
            </w:r>
          </w:p>
        </w:tc>
      </w:tr>
      <w:tr w:rsidR="00C6390A" w14:paraId="273E9831" w14:textId="77777777" w:rsidTr="0050393E">
        <w:trPr>
          <w:trHeight w:val="317"/>
        </w:trPr>
        <w:tc>
          <w:tcPr>
            <w:tcW w:w="10456" w:type="dxa"/>
          </w:tcPr>
          <w:p w14:paraId="292BE4DE" w14:textId="77777777" w:rsidR="00C6390A" w:rsidRPr="00417B0E" w:rsidRDefault="00C6390A" w:rsidP="00E534F9">
            <w:pPr>
              <w:pStyle w:val="afff8"/>
            </w:pPr>
            <w:r w:rsidRPr="00417B0E">
              <w:rPr>
                <w:rFonts w:hint="eastAsia"/>
              </w:rPr>
              <w:t>ワンポイントアドバイス</w:t>
            </w:r>
          </w:p>
          <w:p w14:paraId="13F7DF4F" w14:textId="77777777" w:rsidR="00C6390A" w:rsidRPr="00166227" w:rsidRDefault="00C6390A" w:rsidP="0050393E">
            <w:pPr>
              <w:pStyle w:val="afff6"/>
            </w:pPr>
            <w:r w:rsidRPr="00166227">
              <w:rPr>
                <w:rFonts w:hint="eastAsia"/>
              </w:rPr>
              <w:t>秘密保持契約または守秘義務契約に関する要求事項は、定期的または要求に影響する変化が発生した場合に、レビューすることが大切です。</w:t>
            </w:r>
          </w:p>
        </w:tc>
      </w:tr>
    </w:tbl>
    <w:p w14:paraId="27615603" w14:textId="77777777" w:rsidR="00C6390A" w:rsidRDefault="00C6390A" w:rsidP="00932777">
      <w:pPr>
        <w:pStyle w:val="aff4"/>
      </w:pPr>
    </w:p>
    <w:p w14:paraId="5C2D6C22" w14:textId="77777777" w:rsidR="00C6390A" w:rsidRPr="00574112" w:rsidRDefault="00C6390A" w:rsidP="00932777">
      <w:pPr>
        <w:pStyle w:val="aff4"/>
      </w:pPr>
      <w:r>
        <w:rPr>
          <w:rFonts w:hint="eastAsia"/>
        </w:rPr>
        <w:t>【</w:t>
      </w:r>
      <w:r w:rsidRPr="00417B0E">
        <w:rPr>
          <w:rFonts w:hint="eastAsia"/>
        </w:rPr>
        <w:t>6.3 情報セキュリティの意識向上、教育及び訓練</w:t>
      </w:r>
      <w:r>
        <w:rPr>
          <w:rFonts w:hint="eastAsia"/>
        </w:rPr>
        <w:t>】</w:t>
      </w:r>
    </w:p>
    <w:tbl>
      <w:tblPr>
        <w:tblStyle w:val="aa"/>
        <w:tblW w:w="0" w:type="auto"/>
        <w:tblLook w:val="04A0" w:firstRow="1" w:lastRow="0" w:firstColumn="1" w:lastColumn="0" w:noHBand="0" w:noVBand="1"/>
      </w:tblPr>
      <w:tblGrid>
        <w:gridCol w:w="10456"/>
      </w:tblGrid>
      <w:tr w:rsidR="00C6390A" w:rsidRPr="00C967FB" w14:paraId="17AE56AE" w14:textId="77777777" w:rsidTr="0050393E">
        <w:tc>
          <w:tcPr>
            <w:tcW w:w="10456" w:type="dxa"/>
            <w:shd w:val="clear" w:color="auto" w:fill="215E99"/>
          </w:tcPr>
          <w:p w14:paraId="559A3349" w14:textId="77777777" w:rsidR="00C6390A" w:rsidRPr="00C967FB" w:rsidRDefault="00C6390A" w:rsidP="0050393E">
            <w:pPr>
              <w:pStyle w:val="aff0"/>
              <w:rPr>
                <w:szCs w:val="21"/>
              </w:rPr>
            </w:pPr>
            <w:r w:rsidRPr="00417B0E">
              <w:rPr>
                <w:rFonts w:hint="eastAsia"/>
              </w:rPr>
              <w:t>実施手順（例）</w:t>
            </w:r>
          </w:p>
        </w:tc>
      </w:tr>
      <w:tr w:rsidR="00C6390A" w:rsidRPr="00166227" w14:paraId="0BB8A9FC" w14:textId="77777777" w:rsidTr="0050393E">
        <w:trPr>
          <w:trHeight w:val="1335"/>
        </w:trPr>
        <w:tc>
          <w:tcPr>
            <w:tcW w:w="10456" w:type="dxa"/>
          </w:tcPr>
          <w:p w14:paraId="16401EEA" w14:textId="77777777" w:rsidR="00C6390A" w:rsidRPr="00166227" w:rsidRDefault="00C6390A" w:rsidP="00892C01">
            <w:pPr>
              <w:pStyle w:val="afff6"/>
              <w:numPr>
                <w:ilvl w:val="0"/>
                <w:numId w:val="135"/>
              </w:numPr>
              <w:tabs>
                <w:tab w:val="clear" w:pos="1830"/>
                <w:tab w:val="left" w:pos="448"/>
              </w:tabs>
              <w:ind w:left="446" w:hangingChars="186" w:hanging="446"/>
            </w:pPr>
            <w:r w:rsidRPr="00166227">
              <w:rPr>
                <w:rFonts w:hint="eastAsia"/>
              </w:rPr>
              <w:t>すべての従業者は、職務に関連する方針および手順についての適切な、意識向上のための教育および訓練を受ける必要がある。</w:t>
            </w:r>
          </w:p>
          <w:p w14:paraId="34EEB859" w14:textId="77777777" w:rsidR="00C6390A" w:rsidRDefault="00C6390A" w:rsidP="00892C01">
            <w:pPr>
              <w:pStyle w:val="afff6"/>
              <w:numPr>
                <w:ilvl w:val="0"/>
                <w:numId w:val="135"/>
              </w:numPr>
              <w:tabs>
                <w:tab w:val="clear" w:pos="1830"/>
                <w:tab w:val="left" w:pos="448"/>
              </w:tabs>
              <w:ind w:left="446" w:hangingChars="186" w:hanging="446"/>
            </w:pPr>
            <w:r w:rsidRPr="00166227">
              <w:rPr>
                <w:rFonts w:hint="eastAsia"/>
              </w:rPr>
              <w:t>当組織では従業者が次の事項に関して認識を持てるよう教育・訓練を実施する。</w:t>
            </w:r>
          </w:p>
          <w:p w14:paraId="4522F0CB" w14:textId="77777777" w:rsidR="00C6390A" w:rsidRDefault="00C6390A" w:rsidP="00892C01">
            <w:pPr>
              <w:pStyle w:val="afff6"/>
              <w:numPr>
                <w:ilvl w:val="0"/>
                <w:numId w:val="203"/>
              </w:numPr>
              <w:tabs>
                <w:tab w:val="clear" w:pos="1830"/>
                <w:tab w:val="left" w:pos="874"/>
              </w:tabs>
              <w:ind w:left="448" w:firstLine="0"/>
            </w:pPr>
            <w:r w:rsidRPr="00166227">
              <w:rPr>
                <w:rFonts w:hint="eastAsia"/>
              </w:rPr>
              <w:t>情報セキュリティ方針</w:t>
            </w:r>
          </w:p>
          <w:p w14:paraId="687C7A01" w14:textId="77777777" w:rsidR="00C6390A" w:rsidRDefault="00C6390A" w:rsidP="00892C01">
            <w:pPr>
              <w:pStyle w:val="afff6"/>
              <w:numPr>
                <w:ilvl w:val="1"/>
                <w:numId w:val="135"/>
              </w:numPr>
              <w:tabs>
                <w:tab w:val="clear" w:pos="1830"/>
                <w:tab w:val="left" w:pos="874"/>
                <w:tab w:val="left" w:pos="1582"/>
              </w:tabs>
              <w:ind w:left="874" w:hanging="428"/>
            </w:pPr>
            <w:r w:rsidRPr="00166227">
              <w:rPr>
                <w:rFonts w:hint="eastAsia"/>
              </w:rPr>
              <w:t>情報セキュリティパフォーマンスの向上によって得られる便益を含む、情報セキュリティに対する自らの貢献</w:t>
            </w:r>
          </w:p>
          <w:p w14:paraId="0A61658A" w14:textId="77777777" w:rsidR="00C6390A" w:rsidRPr="00166227" w:rsidRDefault="00C6390A" w:rsidP="00892C01">
            <w:pPr>
              <w:pStyle w:val="afff6"/>
              <w:numPr>
                <w:ilvl w:val="1"/>
                <w:numId w:val="135"/>
              </w:numPr>
              <w:tabs>
                <w:tab w:val="left" w:pos="874"/>
              </w:tabs>
              <w:ind w:left="448" w:firstLine="0"/>
            </w:pPr>
            <w:r w:rsidRPr="00166227">
              <w:rPr>
                <w:rFonts w:hint="eastAsia"/>
              </w:rPr>
              <w:t>ISO/IEC 27001の要求事項に適合しないことの意味</w:t>
            </w:r>
          </w:p>
          <w:p w14:paraId="55810532" w14:textId="77777777" w:rsidR="00C6390A" w:rsidRDefault="00C6390A" w:rsidP="00892C01">
            <w:pPr>
              <w:pStyle w:val="afff6"/>
              <w:numPr>
                <w:ilvl w:val="0"/>
                <w:numId w:val="135"/>
              </w:numPr>
              <w:tabs>
                <w:tab w:val="clear" w:pos="1830"/>
                <w:tab w:val="left" w:pos="448"/>
              </w:tabs>
              <w:ind w:leftChars="10" w:left="449" w:rightChars="-57" w:right="-137" w:hangingChars="177" w:hanging="425"/>
            </w:pPr>
            <w:r w:rsidRPr="00166227">
              <w:rPr>
                <w:rFonts w:hint="eastAsia"/>
              </w:rPr>
              <w:t>教育計画は情報セキュリティ委員会が作成し、トップマネジメント（経営層）が承認する。</w:t>
            </w:r>
          </w:p>
          <w:p w14:paraId="51B1337E" w14:textId="77777777" w:rsidR="00C6390A" w:rsidRDefault="00C6390A" w:rsidP="00892C01">
            <w:pPr>
              <w:pStyle w:val="afff6"/>
              <w:numPr>
                <w:ilvl w:val="0"/>
                <w:numId w:val="135"/>
              </w:numPr>
              <w:tabs>
                <w:tab w:val="clear" w:pos="1830"/>
                <w:tab w:val="left" w:pos="448"/>
              </w:tabs>
              <w:ind w:leftChars="10" w:left="449" w:hangingChars="177" w:hanging="425"/>
            </w:pPr>
            <w:r w:rsidRPr="00166227">
              <w:rPr>
                <w:rFonts w:hint="eastAsia"/>
              </w:rPr>
              <w:t>当組織の主な教育を以下に示す。（以下の教育は「教育実施記録」に残す。）</w:t>
            </w:r>
          </w:p>
          <w:p w14:paraId="16114AEF" w14:textId="77777777" w:rsidR="00C6390A" w:rsidRDefault="00C6390A" w:rsidP="00892C01">
            <w:pPr>
              <w:pStyle w:val="afff6"/>
              <w:numPr>
                <w:ilvl w:val="0"/>
                <w:numId w:val="202"/>
              </w:numPr>
              <w:tabs>
                <w:tab w:val="clear" w:pos="1830"/>
                <w:tab w:val="left" w:pos="661"/>
                <w:tab w:val="left" w:pos="874"/>
                <w:tab w:val="left" w:pos="1015"/>
              </w:tabs>
              <w:ind w:leftChars="186" w:left="1015" w:hangingChars="237" w:hanging="569"/>
              <w:rPr>
                <w:lang w:eastAsia="zh-TW"/>
              </w:rPr>
            </w:pPr>
            <w:r w:rsidRPr="00166227">
              <w:rPr>
                <w:rFonts w:hint="eastAsia"/>
                <w:lang w:eastAsia="zh-TW"/>
              </w:rPr>
              <w:t>新任部門管理者（運用委員）</w:t>
            </w:r>
          </w:p>
          <w:p w14:paraId="3074645A" w14:textId="77777777" w:rsidR="00C6390A" w:rsidRDefault="00C6390A" w:rsidP="00ED2A0C">
            <w:pPr>
              <w:pStyle w:val="afff6"/>
              <w:tabs>
                <w:tab w:val="clear" w:pos="1830"/>
                <w:tab w:val="left" w:pos="661"/>
                <w:tab w:val="left" w:pos="874"/>
                <w:tab w:val="left" w:pos="1015"/>
              </w:tabs>
              <w:ind w:leftChars="364" w:left="1013" w:hangingChars="58" w:hanging="139"/>
            </w:pPr>
            <w:r w:rsidRPr="00166227">
              <w:rPr>
                <w:rFonts w:hint="eastAsia"/>
              </w:rPr>
              <w:t>新任の情報セキュリティ委員会メンバーに実施する</w:t>
            </w:r>
            <w:r>
              <w:rPr>
                <w:rFonts w:hint="eastAsia"/>
              </w:rPr>
              <w:t>。</w:t>
            </w:r>
          </w:p>
          <w:p w14:paraId="7C3AAD01" w14:textId="77777777" w:rsidR="00C6390A" w:rsidRDefault="00C6390A" w:rsidP="00892C01">
            <w:pPr>
              <w:pStyle w:val="afff6"/>
              <w:numPr>
                <w:ilvl w:val="1"/>
                <w:numId w:val="202"/>
              </w:numPr>
              <w:tabs>
                <w:tab w:val="left" w:pos="661"/>
                <w:tab w:val="left" w:pos="874"/>
                <w:tab w:val="left" w:pos="1015"/>
              </w:tabs>
              <w:ind w:leftChars="186" w:left="1015" w:hangingChars="237" w:hanging="569"/>
            </w:pPr>
            <w:r w:rsidRPr="00166227">
              <w:rPr>
                <w:rFonts w:hint="eastAsia"/>
              </w:rPr>
              <w:t>入社時・社内異動者の教育（適時）</w:t>
            </w:r>
          </w:p>
          <w:p w14:paraId="720BF72C" w14:textId="77777777" w:rsidR="00C6390A" w:rsidRDefault="00C6390A" w:rsidP="00ED2A0C">
            <w:pPr>
              <w:pStyle w:val="afff6"/>
              <w:tabs>
                <w:tab w:val="left" w:pos="661"/>
                <w:tab w:val="left" w:pos="874"/>
                <w:tab w:val="left" w:pos="1015"/>
              </w:tabs>
              <w:ind w:leftChars="364" w:left="1013" w:hangingChars="58" w:hanging="139"/>
            </w:pPr>
            <w:r w:rsidRPr="00166227">
              <w:rPr>
                <w:rFonts w:hint="eastAsia"/>
              </w:rPr>
              <w:t>新入社員、中間採用者に対して、入社時にセキュリティ教育を実施する。</w:t>
            </w:r>
          </w:p>
          <w:p w14:paraId="50163DE8" w14:textId="77777777" w:rsidR="00C6390A" w:rsidRDefault="00C6390A" w:rsidP="00892C01">
            <w:pPr>
              <w:pStyle w:val="afff6"/>
              <w:numPr>
                <w:ilvl w:val="1"/>
                <w:numId w:val="202"/>
              </w:numPr>
              <w:tabs>
                <w:tab w:val="left" w:pos="661"/>
                <w:tab w:val="left" w:pos="874"/>
                <w:tab w:val="left" w:pos="1015"/>
              </w:tabs>
              <w:ind w:leftChars="186" w:left="1015" w:hangingChars="237" w:hanging="569"/>
            </w:pPr>
            <w:r w:rsidRPr="00166227">
              <w:rPr>
                <w:rFonts w:hint="eastAsia"/>
              </w:rPr>
              <w:t>定期教育（「年間計画表」に基づく）</w:t>
            </w:r>
          </w:p>
          <w:p w14:paraId="0051CEEB" w14:textId="77777777" w:rsidR="00C6390A" w:rsidRDefault="00C6390A" w:rsidP="00ED2A0C">
            <w:pPr>
              <w:pStyle w:val="afff6"/>
              <w:tabs>
                <w:tab w:val="left" w:pos="661"/>
                <w:tab w:val="left" w:pos="1724"/>
              </w:tabs>
              <w:ind w:leftChars="363" w:left="871" w:firstLine="2"/>
            </w:pPr>
            <w:r w:rsidRPr="00166227">
              <w:rPr>
                <w:rFonts w:hint="eastAsia"/>
              </w:rPr>
              <w:t>年に最低1回、適用範囲内の従業者に対して、情報セキュリティの理解、再確認と改善、向上のための教育を実施する。</w:t>
            </w:r>
          </w:p>
          <w:p w14:paraId="5D7BB47B" w14:textId="77777777" w:rsidR="00C6390A" w:rsidRDefault="00C6390A" w:rsidP="00892C01">
            <w:pPr>
              <w:pStyle w:val="afff6"/>
              <w:numPr>
                <w:ilvl w:val="1"/>
                <w:numId w:val="202"/>
              </w:numPr>
              <w:tabs>
                <w:tab w:val="left" w:pos="661"/>
                <w:tab w:val="left" w:pos="874"/>
                <w:tab w:val="left" w:pos="1015"/>
              </w:tabs>
              <w:ind w:leftChars="186" w:left="1015" w:hangingChars="237" w:hanging="569"/>
            </w:pPr>
            <w:r w:rsidRPr="00166227">
              <w:rPr>
                <w:rFonts w:hint="eastAsia"/>
              </w:rPr>
              <w:t>再教育</w:t>
            </w:r>
          </w:p>
          <w:p w14:paraId="6DC7CBD7" w14:textId="77777777" w:rsidR="00C6390A" w:rsidRDefault="00C6390A" w:rsidP="00ED2A0C">
            <w:pPr>
              <w:pStyle w:val="afff6"/>
              <w:tabs>
                <w:tab w:val="clear" w:pos="1830"/>
                <w:tab w:val="left" w:pos="874"/>
                <w:tab w:val="left" w:pos="2716"/>
              </w:tabs>
              <w:ind w:leftChars="363" w:left="871"/>
            </w:pPr>
            <w:r w:rsidRPr="00166227">
              <w:rPr>
                <w:rFonts w:hint="eastAsia"/>
              </w:rPr>
              <w:t>セキュリティ違反者および情報セキュリティに関する低理解度の従業者に対して、再教育を実施し、違反の再発防止に努める。</w:t>
            </w:r>
          </w:p>
          <w:p w14:paraId="24E3FAAE" w14:textId="77777777" w:rsidR="00C6390A" w:rsidRDefault="00C6390A" w:rsidP="00892C01">
            <w:pPr>
              <w:pStyle w:val="afff6"/>
              <w:numPr>
                <w:ilvl w:val="1"/>
                <w:numId w:val="202"/>
              </w:numPr>
              <w:tabs>
                <w:tab w:val="left" w:pos="661"/>
                <w:tab w:val="left" w:pos="874"/>
                <w:tab w:val="left" w:pos="1015"/>
              </w:tabs>
              <w:ind w:leftChars="186" w:left="1015" w:hangingChars="237" w:hanging="569"/>
            </w:pPr>
            <w:r w:rsidRPr="00166227">
              <w:rPr>
                <w:rFonts w:hint="eastAsia"/>
              </w:rPr>
              <w:t>実施した教育の有効性評価</w:t>
            </w:r>
          </w:p>
          <w:p w14:paraId="5914BD8D" w14:textId="77777777" w:rsidR="00C6390A" w:rsidRPr="00166227" w:rsidRDefault="00C6390A" w:rsidP="006A59DB">
            <w:pPr>
              <w:pStyle w:val="afff6"/>
              <w:tabs>
                <w:tab w:val="left" w:pos="732"/>
                <w:tab w:val="left" w:pos="874"/>
              </w:tabs>
              <w:ind w:leftChars="186" w:left="732" w:hangingChars="119" w:hanging="286"/>
            </w:pPr>
            <w:r w:rsidRPr="00166227">
              <w:rPr>
                <w:rFonts w:hint="eastAsia"/>
              </w:rPr>
              <w:t>上記の教育実施後理解度調査などを実施し、実施した教育の有効性</w:t>
            </w:r>
            <w:r>
              <w:rPr>
                <w:rFonts w:hint="eastAsia"/>
              </w:rPr>
              <w:t>について</w:t>
            </w:r>
            <w:r w:rsidRPr="00166227">
              <w:rPr>
                <w:rFonts w:hint="eastAsia"/>
              </w:rPr>
              <w:t>評価を行う。</w:t>
            </w:r>
          </w:p>
        </w:tc>
      </w:tr>
      <w:tr w:rsidR="00C6390A" w:rsidRPr="00417B0E" w14:paraId="4EB1AFEE" w14:textId="77777777" w:rsidTr="0050393E">
        <w:trPr>
          <w:trHeight w:val="1110"/>
        </w:trPr>
        <w:tc>
          <w:tcPr>
            <w:tcW w:w="10456" w:type="dxa"/>
          </w:tcPr>
          <w:p w14:paraId="465DE144" w14:textId="77777777" w:rsidR="00C6390A" w:rsidRPr="00417B0E" w:rsidRDefault="00C6390A" w:rsidP="00E534F9">
            <w:pPr>
              <w:pStyle w:val="afff8"/>
            </w:pPr>
            <w:r w:rsidRPr="00417B0E">
              <w:rPr>
                <w:rFonts w:hint="eastAsia"/>
              </w:rPr>
              <w:t>ワンポイントアドバイス</w:t>
            </w:r>
          </w:p>
          <w:p w14:paraId="1A97DACD" w14:textId="77777777" w:rsidR="00C6390A" w:rsidRPr="00417B0E" w:rsidRDefault="00C6390A" w:rsidP="0050393E">
            <w:pPr>
              <w:pStyle w:val="afff6"/>
            </w:pPr>
            <w:r w:rsidRPr="00417B0E">
              <w:rPr>
                <w:rFonts w:hint="eastAsia"/>
              </w:rPr>
              <w:t>知識が伝わったこと、並びに意識向上、教育および訓練プログラムの有効性を確認するため、意識向上、教育および訓練の活動終了時に、従業員理解の評価を行うことが大切です。</w:t>
            </w:r>
          </w:p>
        </w:tc>
      </w:tr>
    </w:tbl>
    <w:p w14:paraId="11B725EA" w14:textId="77777777" w:rsidR="00C6390A" w:rsidRDefault="00C6390A">
      <w:pPr>
        <w:widowControl/>
        <w:spacing w:line="240" w:lineRule="auto"/>
        <w:ind w:firstLineChars="0" w:firstLine="0"/>
        <w:jc w:val="left"/>
      </w:pPr>
    </w:p>
    <w:p w14:paraId="3A363D6D" w14:textId="77777777" w:rsidR="00C6390A" w:rsidRDefault="00C6390A" w:rsidP="003E0313">
      <w:pPr>
        <w:pStyle w:val="4"/>
      </w:pPr>
      <w:bookmarkStart w:id="1155" w:name="_Toc175062913"/>
      <w:bookmarkStart w:id="1156" w:name="_Toc185338949"/>
      <w:bookmarkStart w:id="1157" w:name="_Toc188349049"/>
      <w:r w:rsidRPr="002A25D0">
        <w:rPr>
          <w:rFonts w:hint="eastAsia"/>
        </w:rPr>
        <w:t>リモートワーク実施手順</w:t>
      </w:r>
      <w:bookmarkEnd w:id="1155"/>
      <w:bookmarkEnd w:id="1156"/>
      <w:bookmarkEnd w:id="1157"/>
    </w:p>
    <w:p w14:paraId="4DDF5A02" w14:textId="77777777" w:rsidR="00C6390A" w:rsidRPr="00166227" w:rsidRDefault="00C6390A" w:rsidP="00780837">
      <w:pPr>
        <w:pStyle w:val="aff4"/>
      </w:pPr>
      <w:r>
        <w:rPr>
          <w:rFonts w:hint="eastAsia"/>
        </w:rPr>
        <w:t>【</w:t>
      </w:r>
      <w:r w:rsidRPr="00166227">
        <w:rPr>
          <w:rFonts w:hint="eastAsia"/>
        </w:rPr>
        <w:t>6.7 リモートワーク</w:t>
      </w:r>
      <w:r>
        <w:rPr>
          <w:rFonts w:hint="eastAsia"/>
        </w:rPr>
        <w:t>】</w:t>
      </w:r>
    </w:p>
    <w:tbl>
      <w:tblPr>
        <w:tblStyle w:val="aa"/>
        <w:tblW w:w="0" w:type="auto"/>
        <w:tblLook w:val="04A0" w:firstRow="1" w:lastRow="0" w:firstColumn="1" w:lastColumn="0" w:noHBand="0" w:noVBand="1"/>
      </w:tblPr>
      <w:tblGrid>
        <w:gridCol w:w="10456"/>
      </w:tblGrid>
      <w:tr w:rsidR="00C6390A" w14:paraId="15D25C85" w14:textId="77777777" w:rsidTr="0050393E">
        <w:tc>
          <w:tcPr>
            <w:tcW w:w="10456" w:type="dxa"/>
            <w:shd w:val="clear" w:color="auto" w:fill="215E99"/>
          </w:tcPr>
          <w:p w14:paraId="0C8CEFA6" w14:textId="77777777" w:rsidR="00C6390A" w:rsidRPr="00C967FB" w:rsidRDefault="00C6390A" w:rsidP="0050393E">
            <w:pPr>
              <w:pStyle w:val="aff0"/>
              <w:rPr>
                <w:szCs w:val="21"/>
              </w:rPr>
            </w:pPr>
            <w:r w:rsidRPr="00417B0E">
              <w:rPr>
                <w:rFonts w:hint="eastAsia"/>
              </w:rPr>
              <w:t>実施手順（例）</w:t>
            </w:r>
          </w:p>
        </w:tc>
      </w:tr>
      <w:tr w:rsidR="00C6390A" w14:paraId="28B47C5C" w14:textId="77777777" w:rsidTr="0050393E">
        <w:trPr>
          <w:trHeight w:val="852"/>
        </w:trPr>
        <w:tc>
          <w:tcPr>
            <w:tcW w:w="10456" w:type="dxa"/>
          </w:tcPr>
          <w:p w14:paraId="42340A0C" w14:textId="77777777" w:rsidR="00C6390A" w:rsidRPr="00166227" w:rsidRDefault="00C6390A" w:rsidP="00892C01">
            <w:pPr>
              <w:pStyle w:val="afff6"/>
              <w:numPr>
                <w:ilvl w:val="0"/>
                <w:numId w:val="137"/>
              </w:numPr>
            </w:pPr>
            <w:r w:rsidRPr="00166227">
              <w:rPr>
                <w:rFonts w:hint="eastAsia"/>
              </w:rPr>
              <w:t>リモートワークは、情報セキュリティ委員長の承認を得たものに限って行える。</w:t>
            </w:r>
          </w:p>
          <w:p w14:paraId="61723CE2" w14:textId="77777777" w:rsidR="00C6390A" w:rsidRPr="00166227" w:rsidRDefault="00C6390A" w:rsidP="00892C01">
            <w:pPr>
              <w:pStyle w:val="afff6"/>
              <w:numPr>
                <w:ilvl w:val="0"/>
                <w:numId w:val="137"/>
              </w:numPr>
            </w:pPr>
            <w:r w:rsidRPr="00166227">
              <w:rPr>
                <w:rFonts w:hint="eastAsia"/>
              </w:rPr>
              <w:t>リモートワークにて使用するPCは、会社から貸与したPCとし、家族などの同居人と共有することは禁じる。</w:t>
            </w:r>
          </w:p>
          <w:p w14:paraId="769691B9" w14:textId="382FD17B" w:rsidR="00C6390A" w:rsidRPr="00166227" w:rsidRDefault="00C6390A" w:rsidP="00892C01">
            <w:pPr>
              <w:pStyle w:val="afff6"/>
              <w:numPr>
                <w:ilvl w:val="0"/>
                <w:numId w:val="137"/>
              </w:numPr>
            </w:pPr>
            <w:r w:rsidRPr="00166227">
              <w:rPr>
                <w:rFonts w:hint="eastAsia"/>
              </w:rPr>
              <w:t xml:space="preserve">リモートワークにて使用するPCは、アンチウイルスソフトを導入し、「8.7 </w:t>
            </w:r>
            <w:bookmarkStart w:id="1158" w:name="■マルウェア16ー2ー6"/>
            <w:r w:rsidR="00F7787F">
              <w:fldChar w:fldCharType="begin"/>
            </w:r>
            <w:r w:rsidR="00F7787F">
              <w:rPr>
                <w:rFonts w:hint="eastAsia"/>
              </w:rPr>
              <w:instrText xml:space="preserve">HYPERLINK </w:instrText>
            </w:r>
            <w:r w:rsidR="00F7787F">
              <w:instrText xml:space="preserve"> \l "</w:instrText>
            </w:r>
            <w:r w:rsidR="00F7787F">
              <w:rPr>
                <w:rFonts w:hint="eastAsia"/>
              </w:rPr>
              <w:instrText>■マルウェア</w:instrText>
            </w:r>
            <w:r w:rsidR="00F7787F">
              <w:instrText>"</w:instrText>
            </w:r>
            <w:r w:rsidR="00F7787F">
              <w:fldChar w:fldCharType="separate"/>
            </w:r>
            <w:r w:rsidRPr="00F7787F">
              <w:rPr>
                <w:rStyle w:val="a7"/>
                <w:rFonts w:hint="eastAsia"/>
              </w:rPr>
              <w:t>マルウェア</w:t>
            </w:r>
            <w:bookmarkEnd w:id="1158"/>
            <w:r w:rsidR="00F7787F">
              <w:fldChar w:fldCharType="end"/>
            </w:r>
            <w:r w:rsidRPr="00166227">
              <w:rPr>
                <w:rFonts w:hint="eastAsia"/>
              </w:rPr>
              <w:t>に対する保護」に準じた設定を行う。</w:t>
            </w:r>
          </w:p>
          <w:p w14:paraId="09616E6E" w14:textId="77777777" w:rsidR="00C6390A" w:rsidRPr="00166227" w:rsidRDefault="00C6390A" w:rsidP="00892C01">
            <w:pPr>
              <w:pStyle w:val="afff6"/>
              <w:numPr>
                <w:ilvl w:val="0"/>
                <w:numId w:val="137"/>
              </w:numPr>
            </w:pPr>
            <w:r w:rsidRPr="00166227">
              <w:rPr>
                <w:rFonts w:hint="eastAsia"/>
              </w:rPr>
              <w:t>リモートワークにて使用するPCに、ファイル交換ソフトなどの不正なソフトウェアをインストールすることは禁じる。</w:t>
            </w:r>
          </w:p>
          <w:p w14:paraId="79D62E20" w14:textId="51AFF146" w:rsidR="00C6390A" w:rsidRPr="00166227" w:rsidRDefault="00C6390A" w:rsidP="00892C01">
            <w:pPr>
              <w:pStyle w:val="afff6"/>
              <w:numPr>
                <w:ilvl w:val="0"/>
                <w:numId w:val="137"/>
              </w:numPr>
            </w:pPr>
            <w:r w:rsidRPr="00166227">
              <w:rPr>
                <w:rFonts w:hint="eastAsia"/>
              </w:rPr>
              <w:t>社内ネットワークへは</w:t>
            </w:r>
            <w:bookmarkStart w:id="1159" w:name="■VPN（VirtualPrivateNetwork）16ー2ー6"/>
            <w:r w:rsidR="006B3948">
              <w:fldChar w:fldCharType="begin"/>
            </w:r>
            <w:r w:rsidR="006B3948">
              <w:rPr>
                <w:rFonts w:hint="eastAsia"/>
              </w:rPr>
              <w:instrText xml:space="preserve">HYPERLINK </w:instrText>
            </w:r>
            <w:r w:rsidR="006B3948">
              <w:instrText xml:space="preserve"> \l "</w:instrText>
            </w:r>
            <w:r w:rsidR="006B3948">
              <w:rPr>
                <w:rFonts w:hint="eastAsia"/>
              </w:rPr>
              <w:instrText>■</w:instrText>
            </w:r>
            <w:r w:rsidR="006B3948">
              <w:instrText>VPN（VirtualPrivateNetwork）"</w:instrText>
            </w:r>
            <w:r w:rsidR="006B3948">
              <w:fldChar w:fldCharType="separate"/>
            </w:r>
            <w:r w:rsidRPr="006B3948">
              <w:rPr>
                <w:rStyle w:val="a7"/>
                <w:rFonts w:hint="eastAsia"/>
              </w:rPr>
              <w:t>VPN</w:t>
            </w:r>
            <w:bookmarkEnd w:id="1159"/>
            <w:r w:rsidR="006B3948">
              <w:fldChar w:fldCharType="end"/>
            </w:r>
            <w:r w:rsidRPr="00166227">
              <w:rPr>
                <w:rFonts w:hint="eastAsia"/>
              </w:rPr>
              <w:t>にて接続する。</w:t>
            </w:r>
          </w:p>
        </w:tc>
      </w:tr>
      <w:tr w:rsidR="00C6390A" w14:paraId="04A759B9" w14:textId="77777777" w:rsidTr="0050393E">
        <w:trPr>
          <w:trHeight w:val="317"/>
        </w:trPr>
        <w:tc>
          <w:tcPr>
            <w:tcW w:w="10456" w:type="dxa"/>
          </w:tcPr>
          <w:p w14:paraId="2F139D48" w14:textId="77777777" w:rsidR="00C6390A" w:rsidRPr="00417B0E" w:rsidRDefault="00C6390A" w:rsidP="00E534F9">
            <w:pPr>
              <w:pStyle w:val="afff8"/>
            </w:pPr>
            <w:r w:rsidRPr="00417B0E">
              <w:rPr>
                <w:rFonts w:hint="eastAsia"/>
              </w:rPr>
              <w:t>ワンポイントアドバイス</w:t>
            </w:r>
          </w:p>
          <w:p w14:paraId="1E858E0D" w14:textId="77777777" w:rsidR="00C6390A" w:rsidRPr="00166227" w:rsidRDefault="00C6390A" w:rsidP="0050393E">
            <w:pPr>
              <w:pStyle w:val="afff6"/>
            </w:pPr>
            <w:r w:rsidRPr="00166227">
              <w:rPr>
                <w:rFonts w:hint="eastAsia"/>
              </w:rPr>
              <w:t>リモートワークで個人所有のPCを使用する場合は、管理方法や接続方法について実施手順を記載することが大切です。</w:t>
            </w:r>
          </w:p>
        </w:tc>
      </w:tr>
    </w:tbl>
    <w:p w14:paraId="2329CF3F" w14:textId="77777777" w:rsidR="00C6390A" w:rsidRDefault="00C6390A" w:rsidP="003E0313">
      <w:pPr>
        <w:pStyle w:val="4"/>
      </w:pPr>
      <w:bookmarkStart w:id="1160" w:name="_Toc175062914"/>
      <w:bookmarkStart w:id="1161" w:name="_Toc185338950"/>
      <w:bookmarkStart w:id="1162" w:name="_Toc188349050"/>
      <w:r w:rsidRPr="002A25D0">
        <w:rPr>
          <w:rFonts w:hint="eastAsia"/>
        </w:rPr>
        <w:t>情報セキュリティ</w:t>
      </w:r>
      <w:r w:rsidRPr="002A25D0">
        <w:t>イベントの報告</w:t>
      </w:r>
      <w:bookmarkEnd w:id="1160"/>
      <w:bookmarkEnd w:id="1161"/>
      <w:bookmarkEnd w:id="1162"/>
    </w:p>
    <w:p w14:paraId="160070D7" w14:textId="77777777" w:rsidR="00C6390A" w:rsidRPr="00166227" w:rsidRDefault="00C6390A" w:rsidP="00E5091D">
      <w:pPr>
        <w:pStyle w:val="aff4"/>
      </w:pPr>
      <w:r>
        <w:rPr>
          <w:rFonts w:hint="eastAsia"/>
        </w:rPr>
        <w:t>【</w:t>
      </w:r>
      <w:r w:rsidRPr="00166227">
        <w:rPr>
          <w:rFonts w:hint="eastAsia"/>
        </w:rPr>
        <w:t>6.8 情報セキュリティ事象の報告</w:t>
      </w:r>
      <w:r>
        <w:rPr>
          <w:rFonts w:hint="eastAsia"/>
        </w:rPr>
        <w:t>】</w:t>
      </w:r>
    </w:p>
    <w:tbl>
      <w:tblPr>
        <w:tblStyle w:val="aa"/>
        <w:tblW w:w="0" w:type="auto"/>
        <w:tblLook w:val="04A0" w:firstRow="1" w:lastRow="0" w:firstColumn="1" w:lastColumn="0" w:noHBand="0" w:noVBand="1"/>
      </w:tblPr>
      <w:tblGrid>
        <w:gridCol w:w="10456"/>
      </w:tblGrid>
      <w:tr w:rsidR="00C6390A" w14:paraId="518070B8" w14:textId="77777777" w:rsidTr="0050393E">
        <w:tc>
          <w:tcPr>
            <w:tcW w:w="10456" w:type="dxa"/>
            <w:shd w:val="clear" w:color="auto" w:fill="215E99"/>
          </w:tcPr>
          <w:p w14:paraId="29F5B07D" w14:textId="77777777" w:rsidR="00C6390A" w:rsidRPr="00C967FB" w:rsidRDefault="00C6390A" w:rsidP="0050393E">
            <w:pPr>
              <w:pStyle w:val="aff0"/>
              <w:rPr>
                <w:szCs w:val="21"/>
              </w:rPr>
            </w:pPr>
            <w:r w:rsidRPr="00417B0E">
              <w:rPr>
                <w:rFonts w:hint="eastAsia"/>
              </w:rPr>
              <w:t>実施手順（例）</w:t>
            </w:r>
          </w:p>
        </w:tc>
      </w:tr>
      <w:bookmarkStart w:id="1163" w:name="■情報セキュリティ事象16ー2ー7"/>
      <w:tr w:rsidR="00C6390A" w14:paraId="59801615" w14:textId="77777777" w:rsidTr="0050393E">
        <w:trPr>
          <w:trHeight w:val="852"/>
        </w:trPr>
        <w:tc>
          <w:tcPr>
            <w:tcW w:w="10456" w:type="dxa"/>
          </w:tcPr>
          <w:p w14:paraId="47711D5B" w14:textId="09276CC8" w:rsidR="00C6390A" w:rsidRPr="00166227" w:rsidRDefault="00301791" w:rsidP="0050393E">
            <w:pPr>
              <w:pStyle w:val="afff6"/>
            </w:pPr>
            <w:r>
              <w:fldChar w:fldCharType="begin"/>
            </w:r>
            <w:r>
              <w:rPr>
                <w:rFonts w:hint="eastAsia"/>
              </w:rPr>
              <w:instrText xml:space="preserve">HYPERLINK </w:instrText>
            </w:r>
            <w:r>
              <w:instrText xml:space="preserve"> \l "</w:instrText>
            </w:r>
            <w:r>
              <w:rPr>
                <w:rFonts w:hint="eastAsia"/>
              </w:rPr>
              <w:instrText>■情報セキュリティ事象</w:instrText>
            </w:r>
            <w:r>
              <w:instrText>"</w:instrText>
            </w:r>
            <w:r>
              <w:fldChar w:fldCharType="separate"/>
            </w:r>
            <w:r w:rsidR="00C6390A" w:rsidRPr="00301791">
              <w:rPr>
                <w:rStyle w:val="a7"/>
                <w:rFonts w:hint="eastAsia"/>
              </w:rPr>
              <w:t>情報セキュリティ事象</w:t>
            </w:r>
            <w:bookmarkEnd w:id="1163"/>
            <w:r>
              <w:fldChar w:fldCharType="end"/>
            </w:r>
            <w:r w:rsidR="00C6390A" w:rsidRPr="00166227">
              <w:rPr>
                <w:rFonts w:hint="eastAsia"/>
              </w:rPr>
              <w:t>は、「5.25 情報セキュリティ事象の評価及び決定」に従って報告し、評価を行う。</w:t>
            </w:r>
          </w:p>
        </w:tc>
      </w:tr>
      <w:tr w:rsidR="00C6390A" w14:paraId="073EB4E5" w14:textId="77777777" w:rsidTr="0050393E">
        <w:trPr>
          <w:trHeight w:val="317"/>
        </w:trPr>
        <w:tc>
          <w:tcPr>
            <w:tcW w:w="10456" w:type="dxa"/>
          </w:tcPr>
          <w:p w14:paraId="21DBFE4B" w14:textId="77777777" w:rsidR="00C6390A" w:rsidRPr="00417B0E" w:rsidRDefault="00C6390A" w:rsidP="00E534F9">
            <w:pPr>
              <w:pStyle w:val="afff8"/>
            </w:pPr>
            <w:r w:rsidRPr="00417B0E">
              <w:rPr>
                <w:rFonts w:hint="eastAsia"/>
              </w:rPr>
              <w:t>ワンポイントアドバイス</w:t>
            </w:r>
          </w:p>
          <w:p w14:paraId="0FB754D9" w14:textId="77777777" w:rsidR="00C6390A" w:rsidRPr="00166227" w:rsidRDefault="00C6390A" w:rsidP="0050393E">
            <w:pPr>
              <w:pStyle w:val="afff6"/>
            </w:pPr>
            <w:r w:rsidRPr="00166227">
              <w:rPr>
                <w:rFonts w:hint="eastAsia"/>
              </w:rPr>
              <w:t>すべての</w:t>
            </w:r>
            <w:r>
              <w:rPr>
                <w:rFonts w:hint="eastAsia"/>
              </w:rPr>
              <w:t>従業員</w:t>
            </w:r>
            <w:r w:rsidRPr="00166227">
              <w:rPr>
                <w:rFonts w:hint="eastAsia"/>
              </w:rPr>
              <w:t>が情報セキュリティ事象を報告する連絡先を認識し、報告の仕組みはできるだけ簡単で使いやすく、いつでも利用できるようにすることが大切です。</w:t>
            </w:r>
          </w:p>
        </w:tc>
      </w:tr>
    </w:tbl>
    <w:p w14:paraId="0BAE612E" w14:textId="77777777" w:rsidR="00C6390A" w:rsidRDefault="00C6390A">
      <w:pPr>
        <w:widowControl/>
        <w:spacing w:line="240" w:lineRule="auto"/>
        <w:ind w:firstLineChars="0" w:firstLine="0"/>
        <w:jc w:val="left"/>
      </w:pPr>
    </w:p>
    <w:tbl>
      <w:tblPr>
        <w:tblStyle w:val="aa"/>
        <w:tblW w:w="0" w:type="auto"/>
        <w:tblLook w:val="04A0" w:firstRow="1" w:lastRow="0" w:firstColumn="1" w:lastColumn="0" w:noHBand="0" w:noVBand="1"/>
      </w:tblPr>
      <w:tblGrid>
        <w:gridCol w:w="5228"/>
        <w:gridCol w:w="5228"/>
      </w:tblGrid>
      <w:tr w:rsidR="00C6390A" w:rsidRPr="00267C0E" w14:paraId="201E9D12" w14:textId="77777777" w:rsidTr="0050393E">
        <w:tc>
          <w:tcPr>
            <w:tcW w:w="10456" w:type="dxa"/>
            <w:gridSpan w:val="2"/>
          </w:tcPr>
          <w:p w14:paraId="3BD2C6BA" w14:textId="77777777" w:rsidR="00C6390A" w:rsidRPr="00267C0E" w:rsidRDefault="00C6390A" w:rsidP="00601047">
            <w:pPr>
              <w:pStyle w:val="affe"/>
              <w:framePr w:wrap="around"/>
            </w:pPr>
            <w:r w:rsidRPr="00267C0E">
              <w:rPr>
                <w:rFonts w:hint="eastAsia"/>
              </w:rPr>
              <w:t>詳細理解のため参考となる文献（参考文献）</w:t>
            </w:r>
          </w:p>
        </w:tc>
      </w:tr>
      <w:tr w:rsidR="00C6390A" w:rsidRPr="00267C0E" w14:paraId="09F84CAC" w14:textId="77777777" w:rsidTr="0050393E">
        <w:tc>
          <w:tcPr>
            <w:tcW w:w="5228" w:type="dxa"/>
            <w:shd w:val="clear" w:color="auto" w:fill="F1A983" w:themeFill="accent2" w:themeFillTint="99"/>
          </w:tcPr>
          <w:p w14:paraId="517C8AAA" w14:textId="77777777" w:rsidR="00C6390A" w:rsidRPr="00267C0E" w:rsidRDefault="00C6390A" w:rsidP="00601047">
            <w:pPr>
              <w:pStyle w:val="affe"/>
              <w:framePr w:wrap="around"/>
            </w:pPr>
            <w:r w:rsidRPr="00267C0E">
              <w:t>ISO/IEC 2700</w:t>
            </w:r>
            <w:r w:rsidRPr="00267C0E">
              <w:rPr>
                <w:rFonts w:hint="eastAsia"/>
              </w:rPr>
              <w:t>2</w:t>
            </w:r>
            <w:r w:rsidRPr="00267C0E">
              <w:t>:2022</w:t>
            </w:r>
          </w:p>
        </w:tc>
        <w:tc>
          <w:tcPr>
            <w:tcW w:w="5228" w:type="dxa"/>
          </w:tcPr>
          <w:p w14:paraId="31E06E68" w14:textId="77777777" w:rsidR="00C6390A" w:rsidRPr="00267C0E" w:rsidRDefault="00C6390A" w:rsidP="00601047">
            <w:pPr>
              <w:pStyle w:val="affe"/>
              <w:framePr w:wrap="around"/>
            </w:pPr>
            <w:r w:rsidRPr="00267C0E">
              <w:t>https://www.iso.org/standard/75652.html</w:t>
            </w:r>
          </w:p>
        </w:tc>
      </w:tr>
    </w:tbl>
    <w:p w14:paraId="15A22181" w14:textId="77777777" w:rsidR="00C6390A" w:rsidRDefault="00C6390A">
      <w:pPr>
        <w:widowControl/>
        <w:spacing w:line="240" w:lineRule="auto"/>
        <w:ind w:firstLineChars="0" w:firstLine="0"/>
        <w:jc w:val="left"/>
        <w:rPr>
          <w:b/>
          <w:bCs/>
        </w:rPr>
      </w:pPr>
      <w:r>
        <w:rPr>
          <w:b/>
          <w:bCs/>
        </w:rPr>
        <w:br w:type="page"/>
      </w:r>
    </w:p>
    <w:p w14:paraId="07EBFC20" w14:textId="77777777" w:rsidR="00C6390A" w:rsidRPr="00B95B92" w:rsidRDefault="00C6390A" w:rsidP="009A3EC6">
      <w:pPr>
        <w:pStyle w:val="2"/>
      </w:pPr>
      <w:bookmarkStart w:id="1164" w:name="_Toc175062915"/>
      <w:bookmarkStart w:id="1165" w:name="_Toc185338951"/>
      <w:bookmarkStart w:id="1166" w:name="_Toc188349051"/>
      <w:r w:rsidRPr="00B95B92">
        <w:rPr>
          <w:rFonts w:hint="eastAsia"/>
        </w:rPr>
        <w:t>物理的対策</w:t>
      </w:r>
      <w:bookmarkEnd w:id="1164"/>
      <w:bookmarkEnd w:id="1165"/>
      <w:bookmarkEnd w:id="1166"/>
    </w:p>
    <w:tbl>
      <w:tblPr>
        <w:tblStyle w:val="aa"/>
        <w:tblpPr w:leftFromText="142" w:rightFromText="142" w:vertAnchor="text" w:horzAnchor="margin" w:tblpY="279"/>
        <w:tblW w:w="0" w:type="auto"/>
        <w:tblLook w:val="04A0" w:firstRow="1" w:lastRow="0" w:firstColumn="1" w:lastColumn="0" w:noHBand="0" w:noVBand="1"/>
      </w:tblPr>
      <w:tblGrid>
        <w:gridCol w:w="10456"/>
      </w:tblGrid>
      <w:tr w:rsidR="00C6390A" w14:paraId="012A18A3" w14:textId="77777777" w:rsidTr="00B95B92">
        <w:tc>
          <w:tcPr>
            <w:tcW w:w="10456" w:type="dxa"/>
            <w:shd w:val="clear" w:color="auto" w:fill="215E99"/>
          </w:tcPr>
          <w:p w14:paraId="03341C30" w14:textId="77777777" w:rsidR="00C6390A" w:rsidRDefault="00C6390A" w:rsidP="00170BAF">
            <w:pPr>
              <w:pStyle w:val="aff0"/>
              <w:rPr>
                <w:szCs w:val="24"/>
              </w:rPr>
            </w:pPr>
            <w:r w:rsidRPr="00204298">
              <w:rPr>
                <w:rFonts w:hint="eastAsia"/>
              </w:rPr>
              <w:t>章の目的</w:t>
            </w:r>
          </w:p>
        </w:tc>
      </w:tr>
      <w:tr w:rsidR="00C6390A" w14:paraId="5D434856" w14:textId="77777777" w:rsidTr="00B95B92">
        <w:trPr>
          <w:trHeight w:val="1734"/>
        </w:trPr>
        <w:tc>
          <w:tcPr>
            <w:tcW w:w="10456" w:type="dxa"/>
          </w:tcPr>
          <w:p w14:paraId="46FFC55C" w14:textId="77777777" w:rsidR="00C6390A" w:rsidRPr="004541AA" w:rsidRDefault="00C6390A" w:rsidP="004541AA">
            <w:pPr>
              <w:pStyle w:val="afff6"/>
            </w:pPr>
            <w:r w:rsidRPr="004541AA">
              <w:rPr>
                <w:rFonts w:hint="eastAsia"/>
              </w:rPr>
              <w:t>第1</w:t>
            </w:r>
            <w:r>
              <w:rPr>
                <w:rFonts w:hint="eastAsia"/>
              </w:rPr>
              <w:t>7</w:t>
            </w:r>
            <w:r w:rsidRPr="004541AA">
              <w:rPr>
                <w:rFonts w:hint="eastAsia"/>
              </w:rPr>
              <w:t>章では、情報セキュリティ方針に従ってセキュリティ対策を実施するための具体的な規則としての「対策基準」と、セキュリティ対策の実施手順や方法である「実施手順」について学ぶことを目的とします。</w:t>
            </w:r>
          </w:p>
        </w:tc>
      </w:tr>
      <w:tr w:rsidR="00C6390A" w14:paraId="63452A5E" w14:textId="77777777" w:rsidTr="00B95B92">
        <w:tc>
          <w:tcPr>
            <w:tcW w:w="10456" w:type="dxa"/>
            <w:shd w:val="clear" w:color="auto" w:fill="215E99"/>
          </w:tcPr>
          <w:p w14:paraId="793AE3E1" w14:textId="77777777" w:rsidR="00C6390A" w:rsidRDefault="00C6390A" w:rsidP="00170BAF">
            <w:pPr>
              <w:pStyle w:val="aff0"/>
              <w:rPr>
                <w:szCs w:val="24"/>
              </w:rPr>
            </w:pPr>
            <w:r w:rsidRPr="00055D20">
              <w:rPr>
                <w:rFonts w:hint="eastAsia"/>
              </w:rPr>
              <w:t>主な達成目標</w:t>
            </w:r>
          </w:p>
        </w:tc>
      </w:tr>
      <w:tr w:rsidR="00C6390A" w14:paraId="633425DE" w14:textId="77777777" w:rsidTr="00B95B92">
        <w:trPr>
          <w:trHeight w:val="1707"/>
        </w:trPr>
        <w:tc>
          <w:tcPr>
            <w:tcW w:w="10456" w:type="dxa"/>
          </w:tcPr>
          <w:p w14:paraId="6F774D42" w14:textId="7DB3D763" w:rsidR="00C6390A" w:rsidRPr="00634C9A" w:rsidRDefault="00C6390A" w:rsidP="00892C01">
            <w:pPr>
              <w:pStyle w:val="afff6"/>
              <w:numPr>
                <w:ilvl w:val="0"/>
                <w:numId w:val="200"/>
              </w:numPr>
            </w:pPr>
            <w:r w:rsidRPr="00634C9A">
              <w:rPr>
                <w:rFonts w:hint="eastAsia"/>
              </w:rPr>
              <w:t>物理的管理策をもとに、対策基準を策定する手順を理解すること</w:t>
            </w:r>
          </w:p>
          <w:p w14:paraId="4EDBD982" w14:textId="34E8B3C6" w:rsidR="00C6390A" w:rsidRPr="00055D20" w:rsidRDefault="00C6390A" w:rsidP="00892C01">
            <w:pPr>
              <w:pStyle w:val="afff6"/>
              <w:numPr>
                <w:ilvl w:val="0"/>
                <w:numId w:val="200"/>
              </w:numPr>
            </w:pPr>
            <w:r w:rsidRPr="00634C9A">
              <w:rPr>
                <w:rFonts w:hint="eastAsia"/>
              </w:rPr>
              <w:t>策定した対策基準をもとに、具体的な実施手順を策定する方法を理解すること</w:t>
            </w:r>
          </w:p>
        </w:tc>
      </w:tr>
    </w:tbl>
    <w:p w14:paraId="629DA717" w14:textId="77777777" w:rsidR="00C6390A" w:rsidRDefault="00C6390A" w:rsidP="00892C01">
      <w:pPr>
        <w:pStyle w:val="3"/>
        <w:numPr>
          <w:ilvl w:val="1"/>
          <w:numId w:val="195"/>
        </w:numPr>
        <w:ind w:left="0"/>
      </w:pPr>
      <w:bookmarkStart w:id="1167" w:name="_Toc175062916"/>
      <w:bookmarkStart w:id="1168" w:name="_Toc185338952"/>
      <w:bookmarkStart w:id="1169" w:name="_Toc188349052"/>
      <w:r w:rsidRPr="00183F22">
        <w:t>作成する候補となる実施手順書類について</w:t>
      </w:r>
      <w:bookmarkEnd w:id="1167"/>
      <w:bookmarkEnd w:id="1168"/>
      <w:bookmarkEnd w:id="1169"/>
    </w:p>
    <w:p w14:paraId="551FF758" w14:textId="12DF8C6D" w:rsidR="00C6390A" w:rsidRDefault="00C6390A" w:rsidP="00526641">
      <w:r w:rsidRPr="00526641">
        <w:rPr>
          <w:rFonts w:hint="eastAsia"/>
        </w:rPr>
        <w:t>ISO/IEC 27001:2022附属書A</w:t>
      </w:r>
      <w:r>
        <w:rPr>
          <w:rFonts w:hint="eastAsia"/>
        </w:rPr>
        <w:t>に掲載された</w:t>
      </w:r>
      <w:r w:rsidRPr="00526641">
        <w:rPr>
          <w:rFonts w:hint="eastAsia"/>
        </w:rPr>
        <w:t>合計93項目の管理策を参考に、対策基準を策定します。</w:t>
      </w:r>
      <w:bookmarkStart w:id="1170" w:name="■リスクアセスメント17ー1"/>
      <w:r w:rsidR="000D5FCA">
        <w:fldChar w:fldCharType="begin"/>
      </w:r>
      <w:r w:rsidR="000D5FCA">
        <w:rPr>
          <w:rFonts w:hint="eastAsia"/>
        </w:rPr>
        <w:instrText xml:space="preserve">HYPERLINK </w:instrText>
      </w:r>
      <w:r w:rsidR="000D5FCA">
        <w:instrText xml:space="preserve"> \l "</w:instrText>
      </w:r>
      <w:r w:rsidR="000D5FCA">
        <w:rPr>
          <w:rFonts w:hint="eastAsia"/>
        </w:rPr>
        <w:instrText>■リスクアセスメント</w:instrText>
      </w:r>
      <w:r w:rsidR="000D5FCA">
        <w:instrText>"</w:instrText>
      </w:r>
      <w:r w:rsidR="000D5FCA">
        <w:fldChar w:fldCharType="separate"/>
      </w:r>
      <w:r w:rsidRPr="000D5FCA">
        <w:rPr>
          <w:rStyle w:val="a7"/>
          <w:rFonts w:hint="eastAsia"/>
        </w:rPr>
        <w:t>リスクアセスメント</w:t>
      </w:r>
      <w:bookmarkEnd w:id="1170"/>
      <w:r w:rsidR="000D5FCA">
        <w:fldChar w:fldCharType="end"/>
      </w:r>
      <w:r w:rsidRPr="00526641">
        <w:rPr>
          <w:rFonts w:hint="eastAsia"/>
        </w:rPr>
        <w:t>の内容をもとに必要な管理策を選択し、決定した管理策を対策基準とします。</w:t>
      </w:r>
    </w:p>
    <w:p w14:paraId="4660CA94" w14:textId="77777777" w:rsidR="00C6390A" w:rsidRDefault="00C6390A" w:rsidP="00526641"/>
    <w:p w14:paraId="0A4860EB" w14:textId="77777777" w:rsidR="00C6390A" w:rsidRPr="00C03B3D" w:rsidRDefault="00C6390A" w:rsidP="00780837">
      <w:pPr>
        <w:pStyle w:val="aff4"/>
        <w:rPr>
          <w:rStyle w:val="aff5"/>
          <w:b/>
          <w:bCs/>
        </w:rPr>
      </w:pPr>
      <w:r w:rsidRPr="00C03B3D">
        <w:rPr>
          <w:rStyle w:val="aff5"/>
          <w:rFonts w:hint="eastAsia"/>
          <w:b/>
          <w:bCs/>
        </w:rPr>
        <w:t>ISO/IEC27001:2022に基づき管理策を決定する（例）</w:t>
      </w:r>
    </w:p>
    <w:p w14:paraId="15BABFFC" w14:textId="77777777" w:rsidR="00C6390A" w:rsidRPr="00C03B3D" w:rsidRDefault="00C6390A" w:rsidP="00780837">
      <w:pPr>
        <w:pStyle w:val="aff4"/>
      </w:pPr>
      <w:r w:rsidRPr="00C03B3D">
        <w:rPr>
          <w:rStyle w:val="aff5"/>
          <w:rFonts w:hint="eastAsia"/>
          <w:b/>
          <w:bCs/>
        </w:rPr>
        <w:t>【凡例】採用：〇・不採用：✕</w:t>
      </w:r>
    </w:p>
    <w:tbl>
      <w:tblPr>
        <w:tblW w:w="10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3534"/>
        <w:gridCol w:w="1843"/>
        <w:gridCol w:w="3260"/>
        <w:gridCol w:w="1843"/>
      </w:tblGrid>
      <w:tr w:rsidR="00C6390A" w:rsidRPr="00526641" w14:paraId="1ED61657" w14:textId="77777777" w:rsidTr="00EB2C5E">
        <w:trPr>
          <w:trHeight w:val="334"/>
        </w:trPr>
        <w:tc>
          <w:tcPr>
            <w:tcW w:w="3534" w:type="dxa"/>
            <w:shd w:val="clear" w:color="auto" w:fill="7C7C7C"/>
            <w:tcMar>
              <w:top w:w="72" w:type="dxa"/>
              <w:left w:w="144" w:type="dxa"/>
              <w:bottom w:w="72" w:type="dxa"/>
              <w:right w:w="144" w:type="dxa"/>
            </w:tcMar>
            <w:vAlign w:val="center"/>
            <w:hideMark/>
          </w:tcPr>
          <w:p w14:paraId="3863EB42" w14:textId="77777777" w:rsidR="00C6390A" w:rsidRPr="00526641" w:rsidRDefault="00C6390A" w:rsidP="00170BAF">
            <w:pPr>
              <w:pStyle w:val="aff0"/>
            </w:pPr>
            <w:r w:rsidRPr="00526641">
              <w:rPr>
                <w:rFonts w:hint="eastAsia"/>
              </w:rPr>
              <w:t>項目</w:t>
            </w:r>
          </w:p>
        </w:tc>
        <w:tc>
          <w:tcPr>
            <w:tcW w:w="1843" w:type="dxa"/>
            <w:shd w:val="clear" w:color="auto" w:fill="7C7C7C"/>
            <w:tcMar>
              <w:top w:w="72" w:type="dxa"/>
              <w:left w:w="144" w:type="dxa"/>
              <w:bottom w:w="72" w:type="dxa"/>
              <w:right w:w="144" w:type="dxa"/>
            </w:tcMar>
            <w:vAlign w:val="center"/>
            <w:hideMark/>
          </w:tcPr>
          <w:p w14:paraId="6C450C1B" w14:textId="77777777" w:rsidR="00C6390A" w:rsidRPr="00526641" w:rsidRDefault="00C6390A" w:rsidP="00170BAF">
            <w:pPr>
              <w:pStyle w:val="aff0"/>
            </w:pPr>
            <w:r w:rsidRPr="00526641">
              <w:rPr>
                <w:rFonts w:hint="eastAsia"/>
              </w:rPr>
              <w:t>採用、不採用</w:t>
            </w:r>
          </w:p>
        </w:tc>
        <w:tc>
          <w:tcPr>
            <w:tcW w:w="3260" w:type="dxa"/>
            <w:shd w:val="clear" w:color="auto" w:fill="7C7C7C"/>
            <w:tcMar>
              <w:top w:w="72" w:type="dxa"/>
              <w:left w:w="144" w:type="dxa"/>
              <w:bottom w:w="72" w:type="dxa"/>
              <w:right w:w="144" w:type="dxa"/>
            </w:tcMar>
            <w:vAlign w:val="center"/>
            <w:hideMark/>
          </w:tcPr>
          <w:p w14:paraId="2FEE4C70" w14:textId="77777777" w:rsidR="00C6390A" w:rsidRPr="00526641" w:rsidRDefault="00C6390A" w:rsidP="00170BAF">
            <w:pPr>
              <w:pStyle w:val="aff0"/>
            </w:pPr>
            <w:r w:rsidRPr="00526641">
              <w:rPr>
                <w:rFonts w:hint="eastAsia"/>
              </w:rPr>
              <w:t>項目</w:t>
            </w:r>
          </w:p>
        </w:tc>
        <w:tc>
          <w:tcPr>
            <w:tcW w:w="1843" w:type="dxa"/>
            <w:shd w:val="clear" w:color="auto" w:fill="7C7C7C"/>
            <w:tcMar>
              <w:top w:w="72" w:type="dxa"/>
              <w:left w:w="144" w:type="dxa"/>
              <w:bottom w:w="72" w:type="dxa"/>
              <w:right w:w="144" w:type="dxa"/>
            </w:tcMar>
            <w:vAlign w:val="center"/>
            <w:hideMark/>
          </w:tcPr>
          <w:p w14:paraId="63F73C6D" w14:textId="77777777" w:rsidR="00C6390A" w:rsidRPr="00526641" w:rsidRDefault="00C6390A" w:rsidP="00170BAF">
            <w:pPr>
              <w:pStyle w:val="aff0"/>
            </w:pPr>
            <w:r w:rsidRPr="00526641">
              <w:rPr>
                <w:rFonts w:hint="eastAsia"/>
              </w:rPr>
              <w:t>採用、不採用</w:t>
            </w:r>
          </w:p>
        </w:tc>
      </w:tr>
      <w:tr w:rsidR="00C6390A" w:rsidRPr="00526641" w14:paraId="6BA6AEF9" w14:textId="77777777" w:rsidTr="00EB2C5E">
        <w:trPr>
          <w:trHeight w:val="528"/>
        </w:trPr>
        <w:tc>
          <w:tcPr>
            <w:tcW w:w="3534" w:type="dxa"/>
            <w:shd w:val="clear" w:color="auto" w:fill="DBDBDB"/>
            <w:tcMar>
              <w:top w:w="72" w:type="dxa"/>
              <w:left w:w="144" w:type="dxa"/>
              <w:bottom w:w="72" w:type="dxa"/>
              <w:right w:w="144" w:type="dxa"/>
            </w:tcMar>
            <w:vAlign w:val="center"/>
            <w:hideMark/>
          </w:tcPr>
          <w:p w14:paraId="1623BAEF" w14:textId="77777777" w:rsidR="00C6390A" w:rsidRPr="00526641" w:rsidRDefault="00C6390A" w:rsidP="003B38C9">
            <w:pPr>
              <w:pStyle w:val="afff6"/>
            </w:pPr>
            <w:r w:rsidRPr="00526641">
              <w:rPr>
                <w:rFonts w:hint="eastAsia"/>
              </w:rPr>
              <w:t>7.1 物理的セキュリティ境界</w:t>
            </w:r>
          </w:p>
        </w:tc>
        <w:tc>
          <w:tcPr>
            <w:tcW w:w="1843" w:type="dxa"/>
            <w:shd w:val="clear" w:color="auto" w:fill="DBDBDB"/>
            <w:tcMar>
              <w:top w:w="72" w:type="dxa"/>
              <w:left w:w="144" w:type="dxa"/>
              <w:bottom w:w="72" w:type="dxa"/>
              <w:right w:w="144" w:type="dxa"/>
            </w:tcMar>
            <w:vAlign w:val="center"/>
            <w:hideMark/>
          </w:tcPr>
          <w:p w14:paraId="73C7268E" w14:textId="77777777" w:rsidR="00C6390A" w:rsidRPr="00526641" w:rsidRDefault="00C6390A" w:rsidP="003B38C9">
            <w:pPr>
              <w:pStyle w:val="afff6"/>
            </w:pPr>
          </w:p>
        </w:tc>
        <w:tc>
          <w:tcPr>
            <w:tcW w:w="3260" w:type="dxa"/>
            <w:shd w:val="clear" w:color="auto" w:fill="DBDBDB"/>
            <w:tcMar>
              <w:top w:w="72" w:type="dxa"/>
              <w:left w:w="144" w:type="dxa"/>
              <w:bottom w:w="72" w:type="dxa"/>
              <w:right w:w="144" w:type="dxa"/>
            </w:tcMar>
            <w:vAlign w:val="center"/>
            <w:hideMark/>
          </w:tcPr>
          <w:p w14:paraId="3A1F1D95" w14:textId="77777777" w:rsidR="00C6390A" w:rsidRPr="00526641" w:rsidRDefault="00C6390A" w:rsidP="003B38C9">
            <w:pPr>
              <w:pStyle w:val="afff6"/>
            </w:pPr>
            <w:r w:rsidRPr="00526641">
              <w:rPr>
                <w:rFonts w:hint="eastAsia"/>
              </w:rPr>
              <w:t>7.8 装置の設置及び保護</w:t>
            </w:r>
          </w:p>
        </w:tc>
        <w:tc>
          <w:tcPr>
            <w:tcW w:w="1843" w:type="dxa"/>
            <w:shd w:val="clear" w:color="auto" w:fill="DBDBDB"/>
            <w:tcMar>
              <w:top w:w="72" w:type="dxa"/>
              <w:left w:w="144" w:type="dxa"/>
              <w:bottom w:w="72" w:type="dxa"/>
              <w:right w:w="144" w:type="dxa"/>
            </w:tcMar>
            <w:vAlign w:val="center"/>
            <w:hideMark/>
          </w:tcPr>
          <w:p w14:paraId="56BEAAAE" w14:textId="77777777" w:rsidR="00C6390A" w:rsidRPr="00526641" w:rsidRDefault="00C6390A" w:rsidP="003B38C9">
            <w:pPr>
              <w:pStyle w:val="afff6"/>
            </w:pPr>
          </w:p>
        </w:tc>
      </w:tr>
      <w:tr w:rsidR="00C6390A" w:rsidRPr="00526641" w14:paraId="603C073A" w14:textId="77777777" w:rsidTr="00EB2C5E">
        <w:trPr>
          <w:trHeight w:val="528"/>
        </w:trPr>
        <w:tc>
          <w:tcPr>
            <w:tcW w:w="3534" w:type="dxa"/>
            <w:shd w:val="clear" w:color="auto" w:fill="DBDBDB"/>
            <w:tcMar>
              <w:top w:w="72" w:type="dxa"/>
              <w:left w:w="144" w:type="dxa"/>
              <w:bottom w:w="72" w:type="dxa"/>
              <w:right w:w="144" w:type="dxa"/>
            </w:tcMar>
            <w:vAlign w:val="center"/>
            <w:hideMark/>
          </w:tcPr>
          <w:p w14:paraId="74937785" w14:textId="77777777" w:rsidR="00C6390A" w:rsidRPr="00526641" w:rsidRDefault="00C6390A" w:rsidP="003B38C9">
            <w:pPr>
              <w:pStyle w:val="afff6"/>
            </w:pPr>
            <w:r w:rsidRPr="00526641">
              <w:rPr>
                <w:rFonts w:hint="eastAsia"/>
              </w:rPr>
              <w:t>7.2 物理的入退</w:t>
            </w:r>
          </w:p>
        </w:tc>
        <w:tc>
          <w:tcPr>
            <w:tcW w:w="1843" w:type="dxa"/>
            <w:shd w:val="clear" w:color="auto" w:fill="DBDBDB"/>
            <w:tcMar>
              <w:top w:w="72" w:type="dxa"/>
              <w:left w:w="144" w:type="dxa"/>
              <w:bottom w:w="72" w:type="dxa"/>
              <w:right w:w="144" w:type="dxa"/>
            </w:tcMar>
            <w:vAlign w:val="center"/>
            <w:hideMark/>
          </w:tcPr>
          <w:p w14:paraId="585D2D44" w14:textId="77777777" w:rsidR="00C6390A" w:rsidRPr="00526641" w:rsidRDefault="00C6390A" w:rsidP="003B38C9">
            <w:pPr>
              <w:pStyle w:val="afff6"/>
            </w:pPr>
          </w:p>
        </w:tc>
        <w:tc>
          <w:tcPr>
            <w:tcW w:w="3260" w:type="dxa"/>
            <w:shd w:val="clear" w:color="auto" w:fill="DBDBDB"/>
            <w:tcMar>
              <w:top w:w="72" w:type="dxa"/>
              <w:left w:w="144" w:type="dxa"/>
              <w:bottom w:w="72" w:type="dxa"/>
              <w:right w:w="144" w:type="dxa"/>
            </w:tcMar>
            <w:vAlign w:val="center"/>
            <w:hideMark/>
          </w:tcPr>
          <w:p w14:paraId="099E5E9A" w14:textId="77777777" w:rsidR="00C6390A" w:rsidRPr="00526641" w:rsidRDefault="00C6390A" w:rsidP="003B38C9">
            <w:pPr>
              <w:pStyle w:val="afff6"/>
            </w:pPr>
            <w:r w:rsidRPr="00526641">
              <w:rPr>
                <w:rFonts w:hint="eastAsia"/>
              </w:rPr>
              <w:t>7.9 構外にある資産のセキュリティ</w:t>
            </w:r>
          </w:p>
        </w:tc>
        <w:tc>
          <w:tcPr>
            <w:tcW w:w="1843" w:type="dxa"/>
            <w:shd w:val="clear" w:color="auto" w:fill="DBDBDB"/>
            <w:tcMar>
              <w:top w:w="72" w:type="dxa"/>
              <w:left w:w="144" w:type="dxa"/>
              <w:bottom w:w="72" w:type="dxa"/>
              <w:right w:w="144" w:type="dxa"/>
            </w:tcMar>
            <w:vAlign w:val="center"/>
            <w:hideMark/>
          </w:tcPr>
          <w:p w14:paraId="1B9FE5B5" w14:textId="77777777" w:rsidR="00C6390A" w:rsidRPr="00526641" w:rsidRDefault="00C6390A" w:rsidP="003B38C9">
            <w:pPr>
              <w:pStyle w:val="afff6"/>
            </w:pPr>
          </w:p>
        </w:tc>
      </w:tr>
      <w:tr w:rsidR="00C6390A" w:rsidRPr="00526641" w14:paraId="216211C7" w14:textId="77777777" w:rsidTr="00EB2C5E">
        <w:trPr>
          <w:trHeight w:val="528"/>
        </w:trPr>
        <w:tc>
          <w:tcPr>
            <w:tcW w:w="3534" w:type="dxa"/>
            <w:shd w:val="clear" w:color="auto" w:fill="DBDBDB"/>
            <w:tcMar>
              <w:top w:w="72" w:type="dxa"/>
              <w:left w:w="144" w:type="dxa"/>
              <w:bottom w:w="72" w:type="dxa"/>
              <w:right w:w="144" w:type="dxa"/>
            </w:tcMar>
            <w:vAlign w:val="center"/>
            <w:hideMark/>
          </w:tcPr>
          <w:p w14:paraId="79EE17EE" w14:textId="77777777" w:rsidR="00C6390A" w:rsidRPr="00526641" w:rsidRDefault="00C6390A" w:rsidP="003B38C9">
            <w:pPr>
              <w:pStyle w:val="afff6"/>
            </w:pPr>
            <w:r w:rsidRPr="00526641">
              <w:rPr>
                <w:rFonts w:hint="eastAsia"/>
              </w:rPr>
              <w:t>7.3 オフィス、部屋及び施設のセキュリティ</w:t>
            </w:r>
          </w:p>
        </w:tc>
        <w:tc>
          <w:tcPr>
            <w:tcW w:w="1843" w:type="dxa"/>
            <w:shd w:val="clear" w:color="auto" w:fill="DBDBDB"/>
            <w:tcMar>
              <w:top w:w="72" w:type="dxa"/>
              <w:left w:w="144" w:type="dxa"/>
              <w:bottom w:w="72" w:type="dxa"/>
              <w:right w:w="144" w:type="dxa"/>
            </w:tcMar>
            <w:vAlign w:val="center"/>
            <w:hideMark/>
          </w:tcPr>
          <w:p w14:paraId="3E18F9D3" w14:textId="77777777" w:rsidR="00C6390A" w:rsidRPr="00526641" w:rsidRDefault="00C6390A" w:rsidP="003B38C9">
            <w:pPr>
              <w:pStyle w:val="afff6"/>
            </w:pPr>
          </w:p>
        </w:tc>
        <w:tc>
          <w:tcPr>
            <w:tcW w:w="3260" w:type="dxa"/>
            <w:shd w:val="clear" w:color="auto" w:fill="DBDBDB"/>
            <w:tcMar>
              <w:top w:w="72" w:type="dxa"/>
              <w:left w:w="144" w:type="dxa"/>
              <w:bottom w:w="72" w:type="dxa"/>
              <w:right w:w="144" w:type="dxa"/>
            </w:tcMar>
            <w:vAlign w:val="center"/>
            <w:hideMark/>
          </w:tcPr>
          <w:p w14:paraId="5F34F0F0" w14:textId="77777777" w:rsidR="00C6390A" w:rsidRPr="00526641" w:rsidRDefault="00C6390A" w:rsidP="003B38C9">
            <w:pPr>
              <w:pStyle w:val="afff6"/>
            </w:pPr>
            <w:r w:rsidRPr="00526641">
              <w:rPr>
                <w:rFonts w:hint="eastAsia"/>
              </w:rPr>
              <w:t>7.10 記憶媒体</w:t>
            </w:r>
          </w:p>
        </w:tc>
        <w:tc>
          <w:tcPr>
            <w:tcW w:w="1843" w:type="dxa"/>
            <w:shd w:val="clear" w:color="auto" w:fill="DBDBDB"/>
            <w:tcMar>
              <w:top w:w="72" w:type="dxa"/>
              <w:left w:w="144" w:type="dxa"/>
              <w:bottom w:w="72" w:type="dxa"/>
              <w:right w:w="144" w:type="dxa"/>
            </w:tcMar>
            <w:vAlign w:val="center"/>
            <w:hideMark/>
          </w:tcPr>
          <w:p w14:paraId="0D0C0680" w14:textId="77777777" w:rsidR="00C6390A" w:rsidRPr="00526641" w:rsidRDefault="00C6390A" w:rsidP="003B38C9">
            <w:pPr>
              <w:pStyle w:val="afff6"/>
            </w:pPr>
          </w:p>
        </w:tc>
      </w:tr>
      <w:tr w:rsidR="00C6390A" w:rsidRPr="00526641" w14:paraId="68629D34" w14:textId="77777777" w:rsidTr="00EB2C5E">
        <w:trPr>
          <w:trHeight w:val="528"/>
        </w:trPr>
        <w:tc>
          <w:tcPr>
            <w:tcW w:w="3534" w:type="dxa"/>
            <w:shd w:val="clear" w:color="auto" w:fill="DBDBDB"/>
            <w:tcMar>
              <w:top w:w="72" w:type="dxa"/>
              <w:left w:w="144" w:type="dxa"/>
              <w:bottom w:w="72" w:type="dxa"/>
              <w:right w:w="144" w:type="dxa"/>
            </w:tcMar>
            <w:vAlign w:val="center"/>
            <w:hideMark/>
          </w:tcPr>
          <w:p w14:paraId="4A50B863" w14:textId="77777777" w:rsidR="00C6390A" w:rsidRPr="00526641" w:rsidRDefault="00C6390A" w:rsidP="003B38C9">
            <w:pPr>
              <w:pStyle w:val="afff6"/>
            </w:pPr>
            <w:r w:rsidRPr="00526641">
              <w:rPr>
                <w:rFonts w:hint="eastAsia"/>
              </w:rPr>
              <w:t>7.4 物理的セキュリティの監視</w:t>
            </w:r>
          </w:p>
        </w:tc>
        <w:tc>
          <w:tcPr>
            <w:tcW w:w="1843" w:type="dxa"/>
            <w:shd w:val="clear" w:color="auto" w:fill="DBDBDB"/>
            <w:tcMar>
              <w:top w:w="72" w:type="dxa"/>
              <w:left w:w="144" w:type="dxa"/>
              <w:bottom w:w="72" w:type="dxa"/>
              <w:right w:w="144" w:type="dxa"/>
            </w:tcMar>
            <w:vAlign w:val="center"/>
            <w:hideMark/>
          </w:tcPr>
          <w:p w14:paraId="15BE978B" w14:textId="77777777" w:rsidR="00C6390A" w:rsidRPr="00526641" w:rsidRDefault="00C6390A" w:rsidP="003B38C9">
            <w:pPr>
              <w:pStyle w:val="afff6"/>
            </w:pPr>
          </w:p>
        </w:tc>
        <w:tc>
          <w:tcPr>
            <w:tcW w:w="3260" w:type="dxa"/>
            <w:shd w:val="clear" w:color="auto" w:fill="DBDBDB"/>
            <w:tcMar>
              <w:top w:w="72" w:type="dxa"/>
              <w:left w:w="144" w:type="dxa"/>
              <w:bottom w:w="72" w:type="dxa"/>
              <w:right w:w="144" w:type="dxa"/>
            </w:tcMar>
            <w:vAlign w:val="center"/>
            <w:hideMark/>
          </w:tcPr>
          <w:p w14:paraId="4BC86059" w14:textId="27D95A45" w:rsidR="00C6390A" w:rsidRPr="00526641" w:rsidRDefault="00C6390A" w:rsidP="003B38C9">
            <w:pPr>
              <w:pStyle w:val="afff6"/>
            </w:pPr>
            <w:r w:rsidRPr="00526641">
              <w:rPr>
                <w:rFonts w:hint="eastAsia"/>
              </w:rPr>
              <w:t xml:space="preserve">7.11 </w:t>
            </w:r>
            <w:bookmarkStart w:id="1171" w:name="■サポートユーティリティ17ー1"/>
            <w:r w:rsidR="006E5FA5">
              <w:fldChar w:fldCharType="begin"/>
            </w:r>
            <w:r w:rsidR="006E5FA5">
              <w:rPr>
                <w:rFonts w:hint="eastAsia"/>
              </w:rPr>
              <w:instrText xml:space="preserve">HYPERLINK </w:instrText>
            </w:r>
            <w:r w:rsidR="006E5FA5">
              <w:instrText xml:space="preserve"> \l "</w:instrText>
            </w:r>
            <w:r w:rsidR="006E5FA5">
              <w:rPr>
                <w:rFonts w:hint="eastAsia"/>
              </w:rPr>
              <w:instrText>■サポートユーティリティ</w:instrText>
            </w:r>
            <w:r w:rsidR="006E5FA5">
              <w:instrText>"</w:instrText>
            </w:r>
            <w:r w:rsidR="006E5FA5">
              <w:fldChar w:fldCharType="separate"/>
            </w:r>
            <w:r w:rsidRPr="006E5FA5">
              <w:rPr>
                <w:rStyle w:val="a7"/>
                <w:rFonts w:hint="eastAsia"/>
              </w:rPr>
              <w:t>サポートユーティリティ</w:t>
            </w:r>
            <w:bookmarkEnd w:id="1171"/>
            <w:r w:rsidR="006E5FA5">
              <w:fldChar w:fldCharType="end"/>
            </w:r>
          </w:p>
        </w:tc>
        <w:tc>
          <w:tcPr>
            <w:tcW w:w="1843" w:type="dxa"/>
            <w:shd w:val="clear" w:color="auto" w:fill="DBDBDB"/>
            <w:tcMar>
              <w:top w:w="72" w:type="dxa"/>
              <w:left w:w="144" w:type="dxa"/>
              <w:bottom w:w="72" w:type="dxa"/>
              <w:right w:w="144" w:type="dxa"/>
            </w:tcMar>
            <w:vAlign w:val="center"/>
            <w:hideMark/>
          </w:tcPr>
          <w:p w14:paraId="612520A7" w14:textId="77777777" w:rsidR="00C6390A" w:rsidRPr="00526641" w:rsidRDefault="00C6390A" w:rsidP="003B38C9">
            <w:pPr>
              <w:pStyle w:val="afff6"/>
            </w:pPr>
          </w:p>
        </w:tc>
      </w:tr>
      <w:tr w:rsidR="00C6390A" w:rsidRPr="00526641" w14:paraId="02467E87" w14:textId="77777777" w:rsidTr="00EB2C5E">
        <w:trPr>
          <w:trHeight w:val="528"/>
        </w:trPr>
        <w:tc>
          <w:tcPr>
            <w:tcW w:w="3534" w:type="dxa"/>
            <w:shd w:val="clear" w:color="auto" w:fill="DBDBDB"/>
            <w:tcMar>
              <w:top w:w="72" w:type="dxa"/>
              <w:left w:w="144" w:type="dxa"/>
              <w:bottom w:w="72" w:type="dxa"/>
              <w:right w:w="144" w:type="dxa"/>
            </w:tcMar>
            <w:vAlign w:val="center"/>
            <w:hideMark/>
          </w:tcPr>
          <w:p w14:paraId="2A35BB5E" w14:textId="77777777" w:rsidR="00C6390A" w:rsidRPr="00526641" w:rsidRDefault="00C6390A" w:rsidP="003B38C9">
            <w:pPr>
              <w:pStyle w:val="afff6"/>
            </w:pPr>
            <w:r w:rsidRPr="00526641">
              <w:rPr>
                <w:rFonts w:hint="eastAsia"/>
              </w:rPr>
              <w:t>7.5 物理的及び環境的脅威からの保護</w:t>
            </w:r>
          </w:p>
        </w:tc>
        <w:tc>
          <w:tcPr>
            <w:tcW w:w="1843" w:type="dxa"/>
            <w:shd w:val="clear" w:color="auto" w:fill="DBDBDB"/>
            <w:tcMar>
              <w:top w:w="72" w:type="dxa"/>
              <w:left w:w="144" w:type="dxa"/>
              <w:bottom w:w="72" w:type="dxa"/>
              <w:right w:w="144" w:type="dxa"/>
            </w:tcMar>
            <w:vAlign w:val="center"/>
            <w:hideMark/>
          </w:tcPr>
          <w:p w14:paraId="6A61D911" w14:textId="77777777" w:rsidR="00C6390A" w:rsidRPr="00526641" w:rsidRDefault="00C6390A" w:rsidP="003B38C9">
            <w:pPr>
              <w:pStyle w:val="afff6"/>
            </w:pPr>
          </w:p>
        </w:tc>
        <w:tc>
          <w:tcPr>
            <w:tcW w:w="3260" w:type="dxa"/>
            <w:shd w:val="clear" w:color="auto" w:fill="DBDBDB"/>
            <w:tcMar>
              <w:top w:w="72" w:type="dxa"/>
              <w:left w:w="144" w:type="dxa"/>
              <w:bottom w:w="72" w:type="dxa"/>
              <w:right w:w="144" w:type="dxa"/>
            </w:tcMar>
            <w:vAlign w:val="center"/>
            <w:hideMark/>
          </w:tcPr>
          <w:p w14:paraId="46D14BCC" w14:textId="77777777" w:rsidR="00C6390A" w:rsidRPr="00526641" w:rsidRDefault="00C6390A" w:rsidP="003B38C9">
            <w:pPr>
              <w:pStyle w:val="afff6"/>
            </w:pPr>
            <w:r w:rsidRPr="00526641">
              <w:rPr>
                <w:rFonts w:hint="eastAsia"/>
              </w:rPr>
              <w:t>7.12 ケーブル配線のセキュリティ</w:t>
            </w:r>
          </w:p>
        </w:tc>
        <w:tc>
          <w:tcPr>
            <w:tcW w:w="1843" w:type="dxa"/>
            <w:shd w:val="clear" w:color="auto" w:fill="DBDBDB"/>
            <w:tcMar>
              <w:top w:w="72" w:type="dxa"/>
              <w:left w:w="144" w:type="dxa"/>
              <w:bottom w:w="72" w:type="dxa"/>
              <w:right w:w="144" w:type="dxa"/>
            </w:tcMar>
            <w:vAlign w:val="center"/>
            <w:hideMark/>
          </w:tcPr>
          <w:p w14:paraId="6655BD27" w14:textId="77777777" w:rsidR="00C6390A" w:rsidRPr="00526641" w:rsidRDefault="00C6390A" w:rsidP="003B38C9">
            <w:pPr>
              <w:pStyle w:val="afff6"/>
            </w:pPr>
          </w:p>
        </w:tc>
      </w:tr>
      <w:tr w:rsidR="00C6390A" w:rsidRPr="00526641" w14:paraId="4C788BF1" w14:textId="77777777" w:rsidTr="00EB2C5E">
        <w:trPr>
          <w:trHeight w:val="528"/>
        </w:trPr>
        <w:tc>
          <w:tcPr>
            <w:tcW w:w="3534" w:type="dxa"/>
            <w:shd w:val="clear" w:color="auto" w:fill="DBDBDB"/>
            <w:tcMar>
              <w:top w:w="72" w:type="dxa"/>
              <w:left w:w="144" w:type="dxa"/>
              <w:bottom w:w="72" w:type="dxa"/>
              <w:right w:w="144" w:type="dxa"/>
            </w:tcMar>
            <w:vAlign w:val="center"/>
            <w:hideMark/>
          </w:tcPr>
          <w:p w14:paraId="6570B019" w14:textId="77777777" w:rsidR="00C6390A" w:rsidRPr="00526641" w:rsidRDefault="00C6390A" w:rsidP="003B38C9">
            <w:pPr>
              <w:pStyle w:val="afff6"/>
            </w:pPr>
            <w:r w:rsidRPr="00526641">
              <w:rPr>
                <w:rFonts w:hint="eastAsia"/>
              </w:rPr>
              <w:t>7.6 セキュリティを保つべき領域での作業</w:t>
            </w:r>
          </w:p>
        </w:tc>
        <w:tc>
          <w:tcPr>
            <w:tcW w:w="1843" w:type="dxa"/>
            <w:shd w:val="clear" w:color="auto" w:fill="DBDBDB"/>
            <w:tcMar>
              <w:top w:w="72" w:type="dxa"/>
              <w:left w:w="144" w:type="dxa"/>
              <w:bottom w:w="72" w:type="dxa"/>
              <w:right w:w="144" w:type="dxa"/>
            </w:tcMar>
            <w:vAlign w:val="center"/>
            <w:hideMark/>
          </w:tcPr>
          <w:p w14:paraId="2F208B9F" w14:textId="77777777" w:rsidR="00C6390A" w:rsidRPr="00526641" w:rsidRDefault="00C6390A" w:rsidP="003B38C9">
            <w:pPr>
              <w:pStyle w:val="afff6"/>
            </w:pPr>
          </w:p>
        </w:tc>
        <w:tc>
          <w:tcPr>
            <w:tcW w:w="3260" w:type="dxa"/>
            <w:shd w:val="clear" w:color="auto" w:fill="DBDBDB"/>
            <w:tcMar>
              <w:top w:w="72" w:type="dxa"/>
              <w:left w:w="144" w:type="dxa"/>
              <w:bottom w:w="72" w:type="dxa"/>
              <w:right w:w="144" w:type="dxa"/>
            </w:tcMar>
            <w:vAlign w:val="center"/>
            <w:hideMark/>
          </w:tcPr>
          <w:p w14:paraId="0E9929C2" w14:textId="77777777" w:rsidR="00C6390A" w:rsidRPr="00526641" w:rsidRDefault="00C6390A" w:rsidP="003B38C9">
            <w:pPr>
              <w:pStyle w:val="afff6"/>
            </w:pPr>
            <w:r w:rsidRPr="00526641">
              <w:rPr>
                <w:rFonts w:hint="eastAsia"/>
              </w:rPr>
              <w:t>7.13 装置の保守</w:t>
            </w:r>
          </w:p>
        </w:tc>
        <w:tc>
          <w:tcPr>
            <w:tcW w:w="1843" w:type="dxa"/>
            <w:shd w:val="clear" w:color="auto" w:fill="DBDBDB"/>
            <w:tcMar>
              <w:top w:w="72" w:type="dxa"/>
              <w:left w:w="144" w:type="dxa"/>
              <w:bottom w:w="72" w:type="dxa"/>
              <w:right w:w="144" w:type="dxa"/>
            </w:tcMar>
            <w:vAlign w:val="center"/>
            <w:hideMark/>
          </w:tcPr>
          <w:p w14:paraId="24E3A689" w14:textId="77777777" w:rsidR="00C6390A" w:rsidRPr="00526641" w:rsidRDefault="00C6390A" w:rsidP="003B38C9">
            <w:pPr>
              <w:pStyle w:val="afff6"/>
            </w:pPr>
          </w:p>
        </w:tc>
      </w:tr>
      <w:tr w:rsidR="00C6390A" w:rsidRPr="00526641" w14:paraId="23F0BC77" w14:textId="77777777" w:rsidTr="00EB2C5E">
        <w:trPr>
          <w:trHeight w:val="528"/>
        </w:trPr>
        <w:tc>
          <w:tcPr>
            <w:tcW w:w="3534" w:type="dxa"/>
            <w:shd w:val="clear" w:color="auto" w:fill="DBDBDB"/>
            <w:tcMar>
              <w:top w:w="72" w:type="dxa"/>
              <w:left w:w="144" w:type="dxa"/>
              <w:bottom w:w="72" w:type="dxa"/>
              <w:right w:w="144" w:type="dxa"/>
            </w:tcMar>
            <w:vAlign w:val="center"/>
            <w:hideMark/>
          </w:tcPr>
          <w:p w14:paraId="479D82E7" w14:textId="77777777" w:rsidR="00C6390A" w:rsidRPr="00526641" w:rsidRDefault="00C6390A" w:rsidP="003B38C9">
            <w:pPr>
              <w:pStyle w:val="afff6"/>
            </w:pPr>
            <w:r w:rsidRPr="00526641">
              <w:rPr>
                <w:rFonts w:hint="eastAsia"/>
              </w:rPr>
              <w:t>7.7 クリアデスク・クリアスクリーン</w:t>
            </w:r>
          </w:p>
        </w:tc>
        <w:tc>
          <w:tcPr>
            <w:tcW w:w="1843" w:type="dxa"/>
            <w:shd w:val="clear" w:color="auto" w:fill="DBDBDB"/>
            <w:tcMar>
              <w:top w:w="72" w:type="dxa"/>
              <w:left w:w="144" w:type="dxa"/>
              <w:bottom w:w="72" w:type="dxa"/>
              <w:right w:w="144" w:type="dxa"/>
            </w:tcMar>
            <w:vAlign w:val="center"/>
            <w:hideMark/>
          </w:tcPr>
          <w:p w14:paraId="00B3B668" w14:textId="77777777" w:rsidR="00C6390A" w:rsidRPr="00526641" w:rsidRDefault="00C6390A" w:rsidP="003B38C9">
            <w:pPr>
              <w:pStyle w:val="afff6"/>
            </w:pPr>
          </w:p>
        </w:tc>
        <w:tc>
          <w:tcPr>
            <w:tcW w:w="3260" w:type="dxa"/>
            <w:shd w:val="clear" w:color="auto" w:fill="DBDBDB"/>
            <w:tcMar>
              <w:top w:w="72" w:type="dxa"/>
              <w:left w:w="144" w:type="dxa"/>
              <w:bottom w:w="72" w:type="dxa"/>
              <w:right w:w="144" w:type="dxa"/>
            </w:tcMar>
            <w:vAlign w:val="center"/>
            <w:hideMark/>
          </w:tcPr>
          <w:p w14:paraId="09696922" w14:textId="77777777" w:rsidR="00C6390A" w:rsidRPr="00526641" w:rsidRDefault="00C6390A" w:rsidP="003B38C9">
            <w:pPr>
              <w:pStyle w:val="afff6"/>
            </w:pPr>
            <w:r w:rsidRPr="00526641">
              <w:rPr>
                <w:rFonts w:hint="eastAsia"/>
              </w:rPr>
              <w:t>7.14 装置のセキュリティを保った処分又は再利用</w:t>
            </w:r>
          </w:p>
        </w:tc>
        <w:tc>
          <w:tcPr>
            <w:tcW w:w="1843" w:type="dxa"/>
            <w:shd w:val="clear" w:color="auto" w:fill="DBDBDB"/>
            <w:tcMar>
              <w:top w:w="72" w:type="dxa"/>
              <w:left w:w="144" w:type="dxa"/>
              <w:bottom w:w="72" w:type="dxa"/>
              <w:right w:w="144" w:type="dxa"/>
            </w:tcMar>
            <w:vAlign w:val="center"/>
            <w:hideMark/>
          </w:tcPr>
          <w:p w14:paraId="2BF2FD6B" w14:textId="77777777" w:rsidR="00C6390A" w:rsidRPr="00526641" w:rsidRDefault="00C6390A" w:rsidP="003B38C9">
            <w:pPr>
              <w:pStyle w:val="afff6"/>
            </w:pPr>
          </w:p>
        </w:tc>
      </w:tr>
    </w:tbl>
    <w:p w14:paraId="657AE11B" w14:textId="77777777" w:rsidR="00C6390A" w:rsidRDefault="00C6390A" w:rsidP="00526641">
      <w:pPr>
        <w:ind w:firstLineChars="0" w:firstLine="0"/>
      </w:pPr>
    </w:p>
    <w:p w14:paraId="361AB006" w14:textId="7791C9CC" w:rsidR="00C6390A" w:rsidRPr="00526641" w:rsidRDefault="00C6390A" w:rsidP="006C7824">
      <w:r w:rsidRPr="00526641">
        <w:rPr>
          <w:rFonts w:hint="eastAsia"/>
        </w:rPr>
        <w:t>対策基準の内容は、基本方針とともに公開可能なものとして作成します。</w:t>
      </w:r>
      <w:bookmarkStart w:id="1172" w:name="■ISMS17ー1"/>
      <w:r w:rsidR="00BB4518">
        <w:fldChar w:fldCharType="begin"/>
      </w:r>
      <w:r w:rsidR="00BB4518">
        <w:rPr>
          <w:rFonts w:hint="eastAsia"/>
        </w:rPr>
        <w:instrText xml:space="preserve">HYPERLINK </w:instrText>
      </w:r>
      <w:r w:rsidR="00BB4518">
        <w:instrText xml:space="preserve"> \l "</w:instrText>
      </w:r>
      <w:r w:rsidR="00BB4518">
        <w:rPr>
          <w:rFonts w:hint="eastAsia"/>
        </w:rPr>
        <w:instrText>■</w:instrText>
      </w:r>
      <w:r w:rsidR="00BB4518">
        <w:instrText>ISMS"</w:instrText>
      </w:r>
      <w:r w:rsidR="00BB4518">
        <w:fldChar w:fldCharType="separate"/>
      </w:r>
      <w:r w:rsidRPr="00BB4518">
        <w:rPr>
          <w:rStyle w:val="a7"/>
          <w:rFonts w:hint="eastAsia"/>
        </w:rPr>
        <w:t>ISMS</w:t>
      </w:r>
      <w:bookmarkEnd w:id="1172"/>
      <w:r w:rsidR="00BB4518">
        <w:fldChar w:fldCharType="end"/>
      </w:r>
      <w:r w:rsidRPr="00526641">
        <w:rPr>
          <w:rFonts w:hint="eastAsia"/>
        </w:rPr>
        <w:t>に基づく管理策を用いて対策基準を策定する際は、ISO/IEC 27001:2022の文献を参照しながら作成してください。</w:t>
      </w:r>
    </w:p>
    <w:tbl>
      <w:tblPr>
        <w:tblW w:w="10480" w:type="dxa"/>
        <w:tblCellMar>
          <w:left w:w="0" w:type="dxa"/>
          <w:right w:w="0" w:type="dxa"/>
        </w:tblCellMar>
        <w:tblLook w:val="0420" w:firstRow="1" w:lastRow="0" w:firstColumn="0" w:lastColumn="0" w:noHBand="0" w:noVBand="1"/>
      </w:tblPr>
      <w:tblGrid>
        <w:gridCol w:w="10480"/>
      </w:tblGrid>
      <w:tr w:rsidR="00C6390A" w:rsidRPr="00526641" w14:paraId="76C434C1" w14:textId="77777777" w:rsidTr="00526641">
        <w:tc>
          <w:tcPr>
            <w:tcW w:w="10480" w:type="dxa"/>
            <w:tcBorders>
              <w:top w:val="single" w:sz="8" w:space="0" w:color="000000"/>
              <w:left w:val="single" w:sz="8" w:space="0" w:color="000000"/>
              <w:bottom w:val="single" w:sz="8" w:space="0" w:color="000000"/>
              <w:right w:val="single" w:sz="8" w:space="0" w:color="000000"/>
            </w:tcBorders>
            <w:shd w:val="clear" w:color="auto" w:fill="2F5597"/>
            <w:tcMar>
              <w:top w:w="72" w:type="dxa"/>
              <w:left w:w="144" w:type="dxa"/>
              <w:bottom w:w="72" w:type="dxa"/>
              <w:right w:w="144" w:type="dxa"/>
            </w:tcMar>
            <w:hideMark/>
          </w:tcPr>
          <w:p w14:paraId="38DFA4DB" w14:textId="77777777" w:rsidR="00C6390A" w:rsidRPr="00526641" w:rsidRDefault="00C6390A" w:rsidP="00170BAF">
            <w:pPr>
              <w:pStyle w:val="aff0"/>
            </w:pPr>
            <w:r w:rsidRPr="00526641">
              <w:rPr>
                <w:rFonts w:hint="eastAsia"/>
              </w:rPr>
              <w:t>対策基準（例）</w:t>
            </w:r>
          </w:p>
        </w:tc>
      </w:tr>
      <w:tr w:rsidR="00C6390A" w:rsidRPr="00526641" w14:paraId="7EB0000A" w14:textId="77777777" w:rsidTr="00526641">
        <w:tc>
          <w:tcPr>
            <w:tcW w:w="1048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6028D017" w14:textId="77777777" w:rsidR="00C6390A" w:rsidRPr="00526641" w:rsidRDefault="00C6390A" w:rsidP="00E534F9">
            <w:pPr>
              <w:pStyle w:val="afff8"/>
            </w:pPr>
            <w:r w:rsidRPr="00526641">
              <w:rPr>
                <w:rFonts w:hint="eastAsia"/>
              </w:rPr>
              <w:t>7.1 物理的セキュリティ境界</w:t>
            </w:r>
          </w:p>
          <w:p w14:paraId="18C3E57D" w14:textId="77777777" w:rsidR="00C6390A" w:rsidRDefault="00C6390A" w:rsidP="003B38C9">
            <w:pPr>
              <w:pStyle w:val="afff6"/>
            </w:pPr>
            <w:r w:rsidRPr="00526641">
              <w:rPr>
                <w:rFonts w:hint="eastAsia"/>
              </w:rPr>
              <w:t>情報およびその他の関連資産のある領域を保護するために、物理的セキュリティ境界を定め、かつ、用いなければならない。</w:t>
            </w:r>
          </w:p>
          <w:p w14:paraId="2E47ABCD" w14:textId="77777777" w:rsidR="00C6390A" w:rsidRPr="00526641" w:rsidRDefault="00C6390A" w:rsidP="00E534F9">
            <w:pPr>
              <w:pStyle w:val="afff8"/>
            </w:pPr>
            <w:r w:rsidRPr="00526641">
              <w:rPr>
                <w:rFonts w:hint="eastAsia"/>
              </w:rPr>
              <w:t>7.2 物理的入退</w:t>
            </w:r>
          </w:p>
          <w:p w14:paraId="0E96A494" w14:textId="77777777" w:rsidR="00C6390A" w:rsidRDefault="00C6390A" w:rsidP="003B38C9">
            <w:pPr>
              <w:pStyle w:val="afff6"/>
            </w:pPr>
            <w:r w:rsidRPr="00526641">
              <w:rPr>
                <w:rFonts w:hint="eastAsia"/>
              </w:rPr>
              <w:t>セキュリティを保つべき領域は、適切な入退管理策および立寄り場所によって保護しなければならない。</w:t>
            </w:r>
          </w:p>
          <w:p w14:paraId="443471B8" w14:textId="77777777" w:rsidR="00C6390A" w:rsidRPr="00526641" w:rsidRDefault="00C6390A" w:rsidP="003B38C9">
            <w:pPr>
              <w:pStyle w:val="afff6"/>
            </w:pPr>
          </w:p>
          <w:p w14:paraId="2AFB8346" w14:textId="77777777" w:rsidR="00C6390A" w:rsidRPr="00526641" w:rsidRDefault="00C6390A" w:rsidP="00E534F9">
            <w:pPr>
              <w:pStyle w:val="afff8"/>
            </w:pPr>
            <w:r w:rsidRPr="00526641">
              <w:rPr>
                <w:rFonts w:hint="eastAsia"/>
              </w:rPr>
              <w:t>7.3 オフィス、部屋及び施設のセキュリティ</w:t>
            </w:r>
          </w:p>
          <w:p w14:paraId="0DE7EFB2" w14:textId="77777777" w:rsidR="00C6390A" w:rsidRDefault="00C6390A" w:rsidP="003B38C9">
            <w:pPr>
              <w:pStyle w:val="afff6"/>
            </w:pPr>
            <w:r w:rsidRPr="00526641">
              <w:rPr>
                <w:rFonts w:hint="eastAsia"/>
              </w:rPr>
              <w:t>オフィス、部屋および施設に対する物理的セキュリティを設計し、実装しなければならない。</w:t>
            </w:r>
          </w:p>
          <w:p w14:paraId="15E33C49" w14:textId="77777777" w:rsidR="00C6390A" w:rsidRPr="00526641" w:rsidRDefault="00C6390A" w:rsidP="003B38C9">
            <w:pPr>
              <w:pStyle w:val="afff6"/>
            </w:pPr>
          </w:p>
          <w:p w14:paraId="498C6DF9" w14:textId="77777777" w:rsidR="00C6390A" w:rsidRPr="00526641" w:rsidRDefault="00C6390A" w:rsidP="00E534F9">
            <w:pPr>
              <w:pStyle w:val="afff8"/>
            </w:pPr>
            <w:r w:rsidRPr="00526641">
              <w:rPr>
                <w:rFonts w:hint="eastAsia"/>
              </w:rPr>
              <w:t>7.4 物理的セキュリティの監視</w:t>
            </w:r>
          </w:p>
          <w:p w14:paraId="2B63BECD" w14:textId="77777777" w:rsidR="00C6390A" w:rsidRDefault="00C6390A" w:rsidP="003B38C9">
            <w:pPr>
              <w:pStyle w:val="afff6"/>
            </w:pPr>
            <w:r w:rsidRPr="00526641">
              <w:rPr>
                <w:rFonts w:hint="eastAsia"/>
              </w:rPr>
              <w:t>施設は、認可されていない物理的アクセスについて継続的に監視しなければならない。</w:t>
            </w:r>
          </w:p>
          <w:p w14:paraId="2C9B940B" w14:textId="77777777" w:rsidR="00C6390A" w:rsidRPr="00526641" w:rsidRDefault="00C6390A" w:rsidP="003B38C9">
            <w:pPr>
              <w:pStyle w:val="afff6"/>
            </w:pPr>
          </w:p>
          <w:p w14:paraId="678B2E1B" w14:textId="77777777" w:rsidR="00C6390A" w:rsidRPr="00526641" w:rsidRDefault="00C6390A" w:rsidP="00E534F9">
            <w:pPr>
              <w:pStyle w:val="afff8"/>
            </w:pPr>
            <w:r w:rsidRPr="00526641">
              <w:rPr>
                <w:rFonts w:hint="eastAsia"/>
              </w:rPr>
              <w:t>7.5 物理的及び環境的脅威からの保護</w:t>
            </w:r>
          </w:p>
          <w:p w14:paraId="61749FEB" w14:textId="77777777" w:rsidR="00C6390A" w:rsidRDefault="00C6390A" w:rsidP="003B38C9">
            <w:pPr>
              <w:pStyle w:val="afff6"/>
            </w:pPr>
            <w:r w:rsidRPr="00526641">
              <w:rPr>
                <w:rFonts w:hint="eastAsia"/>
              </w:rPr>
              <w:t>自然災害およびその他の意図的または意図的でない、インフラストラクチャーに対する物理的脅威などの物理的および環境的脅威に対する保護を設計し、実装しなければならない。</w:t>
            </w:r>
          </w:p>
          <w:p w14:paraId="5227D99B" w14:textId="77777777" w:rsidR="00C6390A" w:rsidRPr="00526641" w:rsidRDefault="00C6390A" w:rsidP="003B38C9">
            <w:pPr>
              <w:pStyle w:val="afff6"/>
            </w:pPr>
          </w:p>
          <w:p w14:paraId="5DD3E3FA" w14:textId="77777777" w:rsidR="00C6390A" w:rsidRPr="00526641" w:rsidRDefault="00C6390A" w:rsidP="00E534F9">
            <w:pPr>
              <w:pStyle w:val="afff8"/>
            </w:pPr>
            <w:r w:rsidRPr="00526641">
              <w:rPr>
                <w:rFonts w:hint="eastAsia"/>
              </w:rPr>
              <w:t>7.6 セキュリティを保つべき領域での作業</w:t>
            </w:r>
          </w:p>
          <w:p w14:paraId="24DDD167" w14:textId="77777777" w:rsidR="00C6390A" w:rsidRDefault="00C6390A" w:rsidP="003B38C9">
            <w:pPr>
              <w:pStyle w:val="afff6"/>
            </w:pPr>
            <w:r w:rsidRPr="00526641">
              <w:rPr>
                <w:rFonts w:hint="eastAsia"/>
              </w:rPr>
              <w:t>セキュリティを保つべき領域での作業に関するセキュリティ対策を設計し、実施しなければならない。</w:t>
            </w:r>
          </w:p>
          <w:p w14:paraId="6CB71F40" w14:textId="77777777" w:rsidR="00C6390A" w:rsidRPr="00526641" w:rsidRDefault="00C6390A" w:rsidP="003B38C9">
            <w:pPr>
              <w:pStyle w:val="afff6"/>
            </w:pPr>
          </w:p>
          <w:p w14:paraId="4836DB5A" w14:textId="77777777" w:rsidR="00C6390A" w:rsidRPr="00C964AD" w:rsidRDefault="00C6390A" w:rsidP="00E534F9">
            <w:pPr>
              <w:pStyle w:val="afff8"/>
            </w:pPr>
            <w:r w:rsidRPr="00C964AD">
              <w:rPr>
                <w:rFonts w:hint="eastAsia"/>
              </w:rPr>
              <w:t>7.7 クリアデスク・クリアスクリーン</w:t>
            </w:r>
          </w:p>
          <w:p w14:paraId="7B89E455" w14:textId="77777777" w:rsidR="00C6390A" w:rsidRDefault="00C6390A" w:rsidP="003B38C9">
            <w:pPr>
              <w:pStyle w:val="afff6"/>
            </w:pPr>
            <w:r w:rsidRPr="00526641">
              <w:rPr>
                <w:rFonts w:hint="eastAsia"/>
              </w:rPr>
              <w:t>書類および取外し可能な記憶媒体に対するクリアデスクの規則、並びに情報処理設備に対するクリアスクリーンの規則を定め、適切に実施しなければならない。</w:t>
            </w:r>
          </w:p>
          <w:p w14:paraId="74098C82" w14:textId="77777777" w:rsidR="00C6390A" w:rsidRDefault="00C6390A" w:rsidP="003B38C9">
            <w:pPr>
              <w:pStyle w:val="afff6"/>
            </w:pPr>
          </w:p>
          <w:p w14:paraId="2D604C57" w14:textId="77777777" w:rsidR="00C6390A" w:rsidRPr="00526641" w:rsidRDefault="00C6390A" w:rsidP="00E534F9">
            <w:pPr>
              <w:pStyle w:val="afff8"/>
            </w:pPr>
            <w:r w:rsidRPr="00526641">
              <w:rPr>
                <w:rFonts w:hint="eastAsia"/>
              </w:rPr>
              <w:t>7.8 装置の設置及び保護</w:t>
            </w:r>
          </w:p>
          <w:p w14:paraId="625D7BD9" w14:textId="77777777" w:rsidR="00C6390A" w:rsidRDefault="00C6390A" w:rsidP="003B38C9">
            <w:pPr>
              <w:pStyle w:val="afff6"/>
            </w:pPr>
            <w:r w:rsidRPr="00526641">
              <w:rPr>
                <w:rFonts w:hint="eastAsia"/>
              </w:rPr>
              <w:t>装置は、セキュリティを保って設置し、保護しなければならない。</w:t>
            </w:r>
          </w:p>
          <w:p w14:paraId="3765104B" w14:textId="77777777" w:rsidR="00C6390A" w:rsidRPr="00526641" w:rsidRDefault="00C6390A" w:rsidP="003B38C9">
            <w:pPr>
              <w:pStyle w:val="afff6"/>
            </w:pPr>
          </w:p>
          <w:p w14:paraId="3B2EECA1" w14:textId="77777777" w:rsidR="00C6390A" w:rsidRPr="00526641" w:rsidRDefault="00C6390A" w:rsidP="00E534F9">
            <w:pPr>
              <w:pStyle w:val="afff8"/>
            </w:pPr>
            <w:r w:rsidRPr="00526641">
              <w:rPr>
                <w:rFonts w:hint="eastAsia"/>
              </w:rPr>
              <w:t>7.9 構外にある資産のセキュリティ</w:t>
            </w:r>
          </w:p>
          <w:p w14:paraId="1238BF19" w14:textId="77777777" w:rsidR="00C6390A" w:rsidRDefault="00C6390A" w:rsidP="003B38C9">
            <w:pPr>
              <w:pStyle w:val="afff6"/>
            </w:pPr>
            <w:r w:rsidRPr="00526641">
              <w:rPr>
                <w:rFonts w:hint="eastAsia"/>
              </w:rPr>
              <w:t>構外にある資産を保護しなければならない。</w:t>
            </w:r>
          </w:p>
          <w:p w14:paraId="2607D70F" w14:textId="77777777" w:rsidR="00C6390A" w:rsidRPr="00526641" w:rsidRDefault="00C6390A" w:rsidP="003B38C9">
            <w:pPr>
              <w:pStyle w:val="afff6"/>
            </w:pPr>
          </w:p>
          <w:p w14:paraId="15D21E0A" w14:textId="77777777" w:rsidR="00C6390A" w:rsidRPr="00526641" w:rsidRDefault="00C6390A" w:rsidP="00E534F9">
            <w:pPr>
              <w:pStyle w:val="afff8"/>
            </w:pPr>
            <w:r w:rsidRPr="00526641">
              <w:rPr>
                <w:rFonts w:hint="eastAsia"/>
              </w:rPr>
              <w:t>7.10 記憶媒体</w:t>
            </w:r>
          </w:p>
          <w:p w14:paraId="38D712F7" w14:textId="77777777" w:rsidR="00C6390A" w:rsidRDefault="00C6390A" w:rsidP="003B38C9">
            <w:pPr>
              <w:pStyle w:val="afff6"/>
            </w:pPr>
            <w:r w:rsidRPr="00526641">
              <w:rPr>
                <w:rFonts w:hint="eastAsia"/>
              </w:rPr>
              <w:t>記憶媒体は、組織における分類体系および取扱いの要求事項に従って、取得、使用、移送および廃棄のライフサイクルを通して管理しなければならない。</w:t>
            </w:r>
          </w:p>
          <w:p w14:paraId="2DFF6373" w14:textId="77777777" w:rsidR="00C6390A" w:rsidRPr="00526641" w:rsidRDefault="00C6390A" w:rsidP="003B38C9">
            <w:pPr>
              <w:pStyle w:val="afff6"/>
            </w:pPr>
          </w:p>
          <w:p w14:paraId="399704D3" w14:textId="77777777" w:rsidR="00C6390A" w:rsidRPr="00526641" w:rsidRDefault="00C6390A" w:rsidP="00E534F9">
            <w:pPr>
              <w:pStyle w:val="afff8"/>
            </w:pPr>
            <w:r w:rsidRPr="00526641">
              <w:rPr>
                <w:rFonts w:hint="eastAsia"/>
              </w:rPr>
              <w:t>7.11 サポートユーティリティ</w:t>
            </w:r>
          </w:p>
          <w:p w14:paraId="71A0E884" w14:textId="77777777" w:rsidR="00C6390A" w:rsidRDefault="00C6390A" w:rsidP="003B38C9">
            <w:pPr>
              <w:pStyle w:val="afff6"/>
            </w:pPr>
            <w:r w:rsidRPr="00526641">
              <w:rPr>
                <w:rFonts w:hint="eastAsia"/>
              </w:rPr>
              <w:t>情報処理施設・設備は、サポートユーティリティの不具合による、停電、その他の中断から保護しなければならない。</w:t>
            </w:r>
          </w:p>
          <w:p w14:paraId="4505164D" w14:textId="77777777" w:rsidR="00C6390A" w:rsidRPr="00526641" w:rsidRDefault="00C6390A" w:rsidP="003B38C9">
            <w:pPr>
              <w:pStyle w:val="afff6"/>
            </w:pPr>
          </w:p>
          <w:p w14:paraId="6F3555AC" w14:textId="77777777" w:rsidR="00C6390A" w:rsidRPr="00526641" w:rsidRDefault="00C6390A" w:rsidP="00E534F9">
            <w:pPr>
              <w:pStyle w:val="afff8"/>
            </w:pPr>
            <w:r w:rsidRPr="00526641">
              <w:rPr>
                <w:rFonts w:hint="eastAsia"/>
              </w:rPr>
              <w:t>7.12 ケーブル配線のセキュリティ</w:t>
            </w:r>
          </w:p>
          <w:p w14:paraId="6C248F2F" w14:textId="77777777" w:rsidR="00C6390A" w:rsidRDefault="00C6390A" w:rsidP="003B38C9">
            <w:pPr>
              <w:pStyle w:val="afff6"/>
            </w:pPr>
            <w:r w:rsidRPr="00526641">
              <w:rPr>
                <w:rFonts w:hint="eastAsia"/>
              </w:rPr>
              <w:t>電源ケーブル、データ伝送ケーブルまたは情報サービスを支援するケーブルの配線は、傍受、妨害または損傷から保護しなければならない。</w:t>
            </w:r>
          </w:p>
          <w:p w14:paraId="5195E6E6" w14:textId="77777777" w:rsidR="00C6390A" w:rsidRPr="00526641" w:rsidRDefault="00C6390A" w:rsidP="003B38C9">
            <w:pPr>
              <w:pStyle w:val="afff6"/>
            </w:pPr>
          </w:p>
          <w:p w14:paraId="7EC7E3E3" w14:textId="77777777" w:rsidR="00C6390A" w:rsidRPr="00526641" w:rsidRDefault="00C6390A" w:rsidP="00E534F9">
            <w:pPr>
              <w:pStyle w:val="afff8"/>
            </w:pPr>
            <w:r w:rsidRPr="00526641">
              <w:rPr>
                <w:rFonts w:hint="eastAsia"/>
              </w:rPr>
              <w:t>7.13 装置の保守</w:t>
            </w:r>
          </w:p>
          <w:p w14:paraId="557E6F9A" w14:textId="759E40A9" w:rsidR="00C6390A" w:rsidRDefault="00C6390A" w:rsidP="003B38C9">
            <w:pPr>
              <w:pStyle w:val="afff6"/>
            </w:pPr>
            <w:r w:rsidRPr="00526641">
              <w:rPr>
                <w:rFonts w:hint="eastAsia"/>
              </w:rPr>
              <w:t>装置は、情報の</w:t>
            </w:r>
            <w:bookmarkStart w:id="1173" w:name="■可用性17ー1"/>
            <w:r w:rsidR="00E22639">
              <w:fldChar w:fldCharType="begin"/>
            </w:r>
            <w:r w:rsidR="00E22639">
              <w:rPr>
                <w:rFonts w:hint="eastAsia"/>
              </w:rPr>
              <w:instrText xml:space="preserve">HYPERLINK </w:instrText>
            </w:r>
            <w:r w:rsidR="00E22639">
              <w:instrText xml:space="preserve"> \l "</w:instrText>
            </w:r>
            <w:r w:rsidR="00E22639">
              <w:rPr>
                <w:rFonts w:hint="eastAsia"/>
              </w:rPr>
              <w:instrText>■可用性</w:instrText>
            </w:r>
            <w:r w:rsidR="00E22639">
              <w:instrText>"</w:instrText>
            </w:r>
            <w:r w:rsidR="00E22639">
              <w:fldChar w:fldCharType="separate"/>
            </w:r>
            <w:r w:rsidRPr="00E22639">
              <w:rPr>
                <w:rStyle w:val="a7"/>
                <w:rFonts w:hint="eastAsia"/>
              </w:rPr>
              <w:t>可用性</w:t>
            </w:r>
            <w:bookmarkEnd w:id="1173"/>
            <w:r w:rsidR="00E22639">
              <w:fldChar w:fldCharType="end"/>
            </w:r>
            <w:r w:rsidRPr="00526641">
              <w:rPr>
                <w:rFonts w:hint="eastAsia"/>
              </w:rPr>
              <w:t>、</w:t>
            </w:r>
            <w:bookmarkStart w:id="1174" w:name="■完全性17ー1"/>
            <w:r w:rsidR="00D44DAA">
              <w:fldChar w:fldCharType="begin"/>
            </w:r>
            <w:r w:rsidR="00D44DAA">
              <w:rPr>
                <w:rFonts w:hint="eastAsia"/>
              </w:rPr>
              <w:instrText xml:space="preserve">HYPERLINK </w:instrText>
            </w:r>
            <w:r w:rsidR="00D44DAA">
              <w:instrText xml:space="preserve"> \l "</w:instrText>
            </w:r>
            <w:r w:rsidR="00D44DAA">
              <w:rPr>
                <w:rFonts w:hint="eastAsia"/>
              </w:rPr>
              <w:instrText>■完全性</w:instrText>
            </w:r>
            <w:r w:rsidR="00D44DAA">
              <w:instrText>"</w:instrText>
            </w:r>
            <w:r w:rsidR="00D44DAA">
              <w:fldChar w:fldCharType="separate"/>
            </w:r>
            <w:r w:rsidRPr="00D44DAA">
              <w:rPr>
                <w:rStyle w:val="a7"/>
                <w:rFonts w:hint="eastAsia"/>
              </w:rPr>
              <w:t>完全性</w:t>
            </w:r>
            <w:bookmarkEnd w:id="1174"/>
            <w:r w:rsidR="00D44DAA">
              <w:fldChar w:fldCharType="end"/>
            </w:r>
            <w:r w:rsidRPr="00526641">
              <w:rPr>
                <w:rFonts w:hint="eastAsia"/>
              </w:rPr>
              <w:t>、</w:t>
            </w:r>
            <w:bookmarkStart w:id="1175" w:name="■機密性17ー1"/>
            <w:r w:rsidR="00280634">
              <w:fldChar w:fldCharType="begin"/>
            </w:r>
            <w:r w:rsidR="00280634">
              <w:rPr>
                <w:rFonts w:hint="eastAsia"/>
              </w:rPr>
              <w:instrText xml:space="preserve">HYPERLINK </w:instrText>
            </w:r>
            <w:r w:rsidR="00280634">
              <w:instrText xml:space="preserve"> \l "</w:instrText>
            </w:r>
            <w:r w:rsidR="00280634">
              <w:rPr>
                <w:rFonts w:hint="eastAsia"/>
              </w:rPr>
              <w:instrText>■機密性</w:instrText>
            </w:r>
            <w:r w:rsidR="00280634">
              <w:instrText>"</w:instrText>
            </w:r>
            <w:r w:rsidR="00280634">
              <w:fldChar w:fldCharType="separate"/>
            </w:r>
            <w:r w:rsidRPr="00280634">
              <w:rPr>
                <w:rStyle w:val="a7"/>
                <w:rFonts w:hint="eastAsia"/>
              </w:rPr>
              <w:t>機密性</w:t>
            </w:r>
            <w:bookmarkEnd w:id="1175"/>
            <w:r w:rsidR="00280634">
              <w:fldChar w:fldCharType="end"/>
            </w:r>
            <w:r w:rsidRPr="00526641">
              <w:rPr>
                <w:rFonts w:hint="eastAsia"/>
              </w:rPr>
              <w:t>を維持することを確実にするために、正しく保守しなければならない。</w:t>
            </w:r>
          </w:p>
          <w:p w14:paraId="6E8C55C3" w14:textId="77777777" w:rsidR="00C6390A" w:rsidRPr="00526641" w:rsidRDefault="00C6390A" w:rsidP="003B38C9">
            <w:pPr>
              <w:pStyle w:val="afff6"/>
            </w:pPr>
          </w:p>
          <w:p w14:paraId="18C30C7C" w14:textId="77777777" w:rsidR="00C6390A" w:rsidRPr="00526641" w:rsidRDefault="00C6390A" w:rsidP="00E534F9">
            <w:pPr>
              <w:pStyle w:val="afff8"/>
            </w:pPr>
            <w:r w:rsidRPr="00526641">
              <w:rPr>
                <w:rFonts w:hint="eastAsia"/>
              </w:rPr>
              <w:t>7.14 装置のセキュリティを保った処分又は再利用</w:t>
            </w:r>
          </w:p>
          <w:p w14:paraId="0DC2A13B" w14:textId="77777777" w:rsidR="00C6390A" w:rsidRPr="00526641" w:rsidRDefault="00C6390A" w:rsidP="003B38C9">
            <w:pPr>
              <w:pStyle w:val="afff6"/>
            </w:pPr>
            <w:r w:rsidRPr="00526641">
              <w:rPr>
                <w:rFonts w:hint="eastAsia"/>
              </w:rPr>
              <w:t>記憶媒体を内蔵した装置は、処分または再利用する前に、すべての取扱いに慎重を要するデータおよびライセンス供与されたソフトウェアを消去していること、またはセキュリティを保てるよう上書きしていることを確実にするために、検証しなければならない。</w:t>
            </w:r>
          </w:p>
        </w:tc>
      </w:tr>
    </w:tbl>
    <w:p w14:paraId="40FE74E5" w14:textId="77777777" w:rsidR="00C6390A" w:rsidRDefault="00C6390A" w:rsidP="00526641">
      <w:pPr>
        <w:ind w:firstLineChars="0" w:firstLine="0"/>
      </w:pPr>
    </w:p>
    <w:tbl>
      <w:tblPr>
        <w:tblStyle w:val="aa"/>
        <w:tblW w:w="0" w:type="auto"/>
        <w:tblLook w:val="04A0" w:firstRow="1" w:lastRow="0" w:firstColumn="1" w:lastColumn="0" w:noHBand="0" w:noVBand="1"/>
      </w:tblPr>
      <w:tblGrid>
        <w:gridCol w:w="5228"/>
        <w:gridCol w:w="5228"/>
      </w:tblGrid>
      <w:tr w:rsidR="00C6390A" w:rsidRPr="00267C0E" w14:paraId="6C8C65BB" w14:textId="77777777" w:rsidTr="005A43DB">
        <w:tc>
          <w:tcPr>
            <w:tcW w:w="10456" w:type="dxa"/>
            <w:gridSpan w:val="2"/>
          </w:tcPr>
          <w:p w14:paraId="7CD7595E" w14:textId="77777777" w:rsidR="00C6390A" w:rsidRPr="00267C0E" w:rsidRDefault="00C6390A" w:rsidP="00601047">
            <w:pPr>
              <w:pStyle w:val="affe"/>
              <w:framePr w:wrap="around"/>
            </w:pPr>
            <w:r w:rsidRPr="00267C0E">
              <w:rPr>
                <w:rFonts w:hint="eastAsia"/>
              </w:rPr>
              <w:t>詳細理解のため参考となる文献（参考文献）</w:t>
            </w:r>
          </w:p>
        </w:tc>
      </w:tr>
      <w:tr w:rsidR="00C6390A" w:rsidRPr="00267C0E" w14:paraId="649F0505" w14:textId="77777777" w:rsidTr="005A43DB">
        <w:tc>
          <w:tcPr>
            <w:tcW w:w="5228" w:type="dxa"/>
            <w:shd w:val="clear" w:color="auto" w:fill="F1A983" w:themeFill="accent2" w:themeFillTint="99"/>
          </w:tcPr>
          <w:p w14:paraId="61279711" w14:textId="77777777" w:rsidR="00C6390A" w:rsidRPr="00267C0E" w:rsidRDefault="00C6390A" w:rsidP="00601047">
            <w:pPr>
              <w:pStyle w:val="affe"/>
              <w:framePr w:wrap="around"/>
            </w:pPr>
            <w:r w:rsidRPr="00267C0E">
              <w:rPr>
                <w:rFonts w:hint="eastAsia"/>
              </w:rPr>
              <w:t>ISO/IEC 27001:2022</w:t>
            </w:r>
          </w:p>
        </w:tc>
        <w:tc>
          <w:tcPr>
            <w:tcW w:w="5228" w:type="dxa"/>
          </w:tcPr>
          <w:p w14:paraId="46DB42D0" w14:textId="77777777" w:rsidR="00C6390A" w:rsidRPr="00267C0E" w:rsidRDefault="007E354B" w:rsidP="00601047">
            <w:pPr>
              <w:pStyle w:val="affe"/>
              <w:framePr w:wrap="around"/>
            </w:pPr>
            <w:hyperlink r:id="rId156" w:history="1">
              <w:r w:rsidR="00C6390A" w:rsidRPr="00267C0E">
                <w:rPr>
                  <w:rStyle w:val="a7"/>
                  <w:rFonts w:hint="eastAsia"/>
                  <w:color w:val="auto"/>
                  <w:u w:val="none"/>
                </w:rPr>
                <w:t>https://www.iso.org/standard/27001</w:t>
              </w:r>
            </w:hyperlink>
          </w:p>
        </w:tc>
      </w:tr>
    </w:tbl>
    <w:p w14:paraId="43907A64" w14:textId="77777777" w:rsidR="00C6390A" w:rsidRDefault="00C6390A" w:rsidP="002A6987">
      <w:pPr>
        <w:pStyle w:val="3"/>
      </w:pPr>
      <w:bookmarkStart w:id="1176" w:name="_Toc175062917"/>
      <w:bookmarkStart w:id="1177" w:name="_Toc185338953"/>
      <w:bookmarkStart w:id="1178" w:name="_Toc188349053"/>
      <w:r w:rsidRPr="00EC6EE2">
        <w:rPr>
          <w:rFonts w:hint="eastAsia"/>
        </w:rPr>
        <w:t>物理的対策として重要となる実施項目</w:t>
      </w:r>
      <w:bookmarkEnd w:id="1176"/>
      <w:bookmarkEnd w:id="1177"/>
      <w:bookmarkEnd w:id="1178"/>
    </w:p>
    <w:p w14:paraId="18B4258C" w14:textId="77777777" w:rsidR="00C6390A" w:rsidRDefault="00C6390A" w:rsidP="00C5388E">
      <w:r w:rsidRPr="00526641">
        <w:rPr>
          <w:rFonts w:hint="eastAsia"/>
        </w:rPr>
        <w:t>管理策（対策基準）をもとに策定されたセキュリティ対策の実施手順例を紹介します。紹介する例と、</w:t>
      </w:r>
      <w:r w:rsidRPr="00526641">
        <w:t>ISO/IEC 27002に記載されている各管理策の手引</w:t>
      </w:r>
      <w:r>
        <w:rPr>
          <w:rFonts w:hint="eastAsia"/>
        </w:rPr>
        <w:t>き</w:t>
      </w:r>
      <w:r w:rsidRPr="00526641">
        <w:t>を参考に、自社に適した実施手順を策定してください。</w:t>
      </w:r>
    </w:p>
    <w:p w14:paraId="52112FD2" w14:textId="77777777" w:rsidR="00C6390A" w:rsidRPr="00D17D7D" w:rsidRDefault="00C6390A" w:rsidP="00D17D7D"/>
    <w:p w14:paraId="78645B76" w14:textId="77777777" w:rsidR="00C6390A" w:rsidRPr="00D505DB" w:rsidRDefault="00C6390A" w:rsidP="003E0313">
      <w:pPr>
        <w:pStyle w:val="4"/>
      </w:pPr>
      <w:bookmarkStart w:id="1179" w:name="_Toc175062918"/>
      <w:bookmarkStart w:id="1180" w:name="_Toc185338954"/>
      <w:bookmarkStart w:id="1181" w:name="_Toc188349054"/>
      <w:r w:rsidRPr="00EC3DD7">
        <w:rPr>
          <w:rFonts w:hint="eastAsia"/>
        </w:rPr>
        <w:t>物理的なセキュリティ境界</w:t>
      </w:r>
      <w:bookmarkEnd w:id="1179"/>
      <w:bookmarkEnd w:id="1180"/>
      <w:bookmarkEnd w:id="1181"/>
    </w:p>
    <w:p w14:paraId="3D15A558" w14:textId="77777777" w:rsidR="00C6390A" w:rsidRPr="00526641" w:rsidRDefault="00C6390A" w:rsidP="00780837">
      <w:pPr>
        <w:pStyle w:val="aff4"/>
      </w:pPr>
      <w:r>
        <w:rPr>
          <w:rFonts w:hint="eastAsia"/>
        </w:rPr>
        <w:t>【</w:t>
      </w:r>
      <w:r w:rsidRPr="00526641">
        <w:rPr>
          <w:rFonts w:hint="eastAsia"/>
        </w:rPr>
        <w:t>7.1 物理的セキュリティ境界</w:t>
      </w:r>
      <w:r>
        <w:rPr>
          <w:rFonts w:hint="eastAsia"/>
        </w:rPr>
        <w:t>】</w:t>
      </w:r>
    </w:p>
    <w:tbl>
      <w:tblPr>
        <w:tblW w:w="10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0480"/>
      </w:tblGrid>
      <w:tr w:rsidR="00C6390A" w:rsidRPr="003A417C" w14:paraId="5BE672F5" w14:textId="77777777" w:rsidTr="00CE1180">
        <w:tc>
          <w:tcPr>
            <w:tcW w:w="10480" w:type="dxa"/>
            <w:shd w:val="clear" w:color="auto" w:fill="2F5597"/>
            <w:tcMar>
              <w:top w:w="72" w:type="dxa"/>
              <w:left w:w="144" w:type="dxa"/>
              <w:bottom w:w="72" w:type="dxa"/>
              <w:right w:w="144" w:type="dxa"/>
            </w:tcMar>
            <w:vAlign w:val="center"/>
            <w:hideMark/>
          </w:tcPr>
          <w:p w14:paraId="0274F4F8" w14:textId="77777777" w:rsidR="00C6390A" w:rsidRPr="003A417C" w:rsidRDefault="00C6390A" w:rsidP="0050393E">
            <w:pPr>
              <w:pStyle w:val="aff0"/>
            </w:pPr>
            <w:r w:rsidRPr="003A417C">
              <w:rPr>
                <w:rFonts w:hint="eastAsia"/>
              </w:rPr>
              <w:t>実施手順（例）</w:t>
            </w:r>
          </w:p>
        </w:tc>
      </w:tr>
      <w:tr w:rsidR="00C6390A" w:rsidRPr="003A417C" w14:paraId="42D2C45F" w14:textId="77777777" w:rsidTr="00CE1180">
        <w:tc>
          <w:tcPr>
            <w:tcW w:w="10480" w:type="dxa"/>
            <w:shd w:val="clear" w:color="auto" w:fill="auto"/>
            <w:tcMar>
              <w:top w:w="72" w:type="dxa"/>
              <w:left w:w="144" w:type="dxa"/>
              <w:bottom w:w="72" w:type="dxa"/>
              <w:right w:w="144" w:type="dxa"/>
            </w:tcMar>
            <w:hideMark/>
          </w:tcPr>
          <w:p w14:paraId="32D508EF" w14:textId="77777777" w:rsidR="00C6390A" w:rsidRDefault="00C6390A" w:rsidP="00892C01">
            <w:pPr>
              <w:pStyle w:val="afff6"/>
              <w:numPr>
                <w:ilvl w:val="0"/>
                <w:numId w:val="138"/>
              </w:numPr>
            </w:pPr>
            <w:r w:rsidRPr="003A417C">
              <w:rPr>
                <w:rFonts w:hint="eastAsia"/>
              </w:rPr>
              <w:t>当組織は、「レイアウト図」により、セキュリティ境界を定義する。</w:t>
            </w:r>
          </w:p>
          <w:p w14:paraId="31C480D5" w14:textId="681425A9" w:rsidR="00C6390A" w:rsidRPr="003A417C" w:rsidRDefault="00C6390A" w:rsidP="00562B2C">
            <w:pPr>
              <w:pStyle w:val="afff6"/>
              <w:ind w:left="440"/>
            </w:pPr>
            <w:r w:rsidRPr="003A417C">
              <w:rPr>
                <w:rFonts w:hint="eastAsia"/>
              </w:rPr>
              <w:t>※レイアウト図は、</w:t>
            </w:r>
            <w:r>
              <w:rPr>
                <w:rFonts w:hint="eastAsia"/>
              </w:rPr>
              <w:t>「</w:t>
            </w:r>
            <w:r w:rsidRPr="003A417C">
              <w:rPr>
                <w:rFonts w:hint="eastAsia"/>
              </w:rPr>
              <w:t>13</w:t>
            </w:r>
            <w:r>
              <w:rPr>
                <w:rFonts w:hint="eastAsia"/>
              </w:rPr>
              <w:t xml:space="preserve">-2-2. </w:t>
            </w:r>
            <w:bookmarkStart w:id="1182" w:name="■ISMS17ー2ー1"/>
            <w:r w:rsidR="00565B5F">
              <w:fldChar w:fldCharType="begin"/>
            </w:r>
            <w:r w:rsidR="00565B5F">
              <w:rPr>
                <w:rFonts w:hint="eastAsia"/>
              </w:rPr>
              <w:instrText xml:space="preserve">HYPERLINK </w:instrText>
            </w:r>
            <w:r w:rsidR="00565B5F">
              <w:instrText xml:space="preserve"> \l "</w:instrText>
            </w:r>
            <w:r w:rsidR="00565B5F">
              <w:rPr>
                <w:rFonts w:hint="eastAsia"/>
              </w:rPr>
              <w:instrText>■</w:instrText>
            </w:r>
            <w:r w:rsidR="00565B5F">
              <w:instrText>ISMS"</w:instrText>
            </w:r>
            <w:r w:rsidR="00565B5F">
              <w:fldChar w:fldCharType="separate"/>
            </w:r>
            <w:r w:rsidRPr="00565B5F">
              <w:rPr>
                <w:rStyle w:val="a7"/>
                <w:rFonts w:hint="eastAsia"/>
              </w:rPr>
              <w:t>ISMS</w:t>
            </w:r>
            <w:bookmarkEnd w:id="1182"/>
            <w:r w:rsidR="00565B5F">
              <w:fldChar w:fldCharType="end"/>
            </w:r>
            <w:r>
              <w:rPr>
                <w:rFonts w:hint="eastAsia"/>
              </w:rPr>
              <w:t>:</w:t>
            </w:r>
            <w:r w:rsidRPr="003A417C">
              <w:rPr>
                <w:rFonts w:hint="eastAsia"/>
              </w:rPr>
              <w:t>4.</w:t>
            </w:r>
            <w:r>
              <w:rPr>
                <w:rFonts w:hint="eastAsia"/>
              </w:rPr>
              <w:t xml:space="preserve"> 組織の状況」の「4-3.</w:t>
            </w:r>
            <w:r w:rsidRPr="003A417C">
              <w:rPr>
                <w:rFonts w:hint="eastAsia"/>
              </w:rPr>
              <w:t>情報セキュリティマネジメントシステムの適用範囲の決定</w:t>
            </w:r>
            <w:r>
              <w:rPr>
                <w:rFonts w:hint="eastAsia"/>
              </w:rPr>
              <w:t>」内の「</w:t>
            </w:r>
            <w:r w:rsidRPr="003A417C">
              <w:rPr>
                <w:rFonts w:hint="eastAsia"/>
              </w:rPr>
              <w:t>物理的境界 レイアウト図（例）</w:t>
            </w:r>
            <w:r>
              <w:rPr>
                <w:rFonts w:hint="eastAsia"/>
              </w:rPr>
              <w:t>」</w:t>
            </w:r>
            <w:r w:rsidRPr="003A417C">
              <w:rPr>
                <w:rFonts w:hint="eastAsia"/>
              </w:rPr>
              <w:t>を参照</w:t>
            </w:r>
          </w:p>
          <w:p w14:paraId="5A8F3435" w14:textId="4AE09E8D" w:rsidR="00C6390A" w:rsidRPr="003A417C" w:rsidRDefault="00C6390A" w:rsidP="00892C01">
            <w:pPr>
              <w:pStyle w:val="afff6"/>
              <w:numPr>
                <w:ilvl w:val="0"/>
                <w:numId w:val="138"/>
              </w:numPr>
            </w:pPr>
            <w:r w:rsidRPr="003A417C">
              <w:rPr>
                <w:rFonts w:hint="eastAsia"/>
              </w:rPr>
              <w:t>重要な</w:t>
            </w:r>
            <w:bookmarkStart w:id="1183" w:name="■情報資産17ー2－1"/>
            <w:r w:rsidR="00FA22F9">
              <w:fldChar w:fldCharType="begin"/>
            </w:r>
            <w:r w:rsidR="00FA22F9">
              <w:rPr>
                <w:rFonts w:hint="eastAsia"/>
              </w:rPr>
              <w:instrText xml:space="preserve">HYPERLINK </w:instrText>
            </w:r>
            <w:r w:rsidR="00FA22F9">
              <w:instrText xml:space="preserve"> \l "</w:instrText>
            </w:r>
            <w:r w:rsidR="00FA22F9">
              <w:rPr>
                <w:rFonts w:hint="eastAsia"/>
              </w:rPr>
              <w:instrText>■情報資産</w:instrText>
            </w:r>
            <w:r w:rsidR="00FA22F9">
              <w:instrText>"</w:instrText>
            </w:r>
            <w:r w:rsidR="00FA22F9">
              <w:fldChar w:fldCharType="separate"/>
            </w:r>
            <w:r w:rsidRPr="00FA22F9">
              <w:rPr>
                <w:rStyle w:val="a7"/>
                <w:rFonts w:hint="eastAsia"/>
              </w:rPr>
              <w:t>情報資産</w:t>
            </w:r>
            <w:bookmarkEnd w:id="1183"/>
            <w:r w:rsidR="00FA22F9">
              <w:fldChar w:fldCharType="end"/>
            </w:r>
            <w:r>
              <w:rPr>
                <w:rFonts w:hint="eastAsia"/>
              </w:rPr>
              <w:t>が</w:t>
            </w:r>
            <w:r w:rsidRPr="003A417C">
              <w:rPr>
                <w:rFonts w:hint="eastAsia"/>
              </w:rPr>
              <w:t>ある領域の入退を制限し、入退資格を有さない者の立ち入りを制限する。</w:t>
            </w:r>
          </w:p>
        </w:tc>
      </w:tr>
      <w:tr w:rsidR="00C6390A" w:rsidRPr="003A417C" w14:paraId="5EBFE7A7" w14:textId="77777777" w:rsidTr="00CE1180">
        <w:trPr>
          <w:trHeight w:val="1456"/>
        </w:trPr>
        <w:tc>
          <w:tcPr>
            <w:tcW w:w="10480" w:type="dxa"/>
            <w:shd w:val="clear" w:color="auto" w:fill="auto"/>
            <w:tcMar>
              <w:top w:w="72" w:type="dxa"/>
              <w:left w:w="144" w:type="dxa"/>
              <w:bottom w:w="72" w:type="dxa"/>
              <w:right w:w="144" w:type="dxa"/>
            </w:tcMar>
            <w:hideMark/>
          </w:tcPr>
          <w:p w14:paraId="2AC458AA" w14:textId="77777777" w:rsidR="00C6390A" w:rsidRPr="003A417C" w:rsidRDefault="00C6390A" w:rsidP="00E534F9">
            <w:pPr>
              <w:pStyle w:val="afff8"/>
            </w:pPr>
            <w:r w:rsidRPr="003A417C">
              <w:rPr>
                <w:rFonts w:hint="eastAsia"/>
              </w:rPr>
              <w:t>ワンポイントアドバイス</w:t>
            </w:r>
          </w:p>
          <w:p w14:paraId="498A37AA" w14:textId="77777777" w:rsidR="00C6390A" w:rsidRDefault="00C6390A" w:rsidP="0050393E">
            <w:pPr>
              <w:pStyle w:val="afff6"/>
            </w:pPr>
            <w:r>
              <w:rPr>
                <w:noProof/>
              </w:rPr>
              <w:drawing>
                <wp:anchor distT="0" distB="0" distL="114300" distR="114300" simplePos="0" relativeHeight="251656437" behindDoc="0" locked="0" layoutInCell="1" allowOverlap="1" wp14:anchorId="2C57B975" wp14:editId="4DEE8F2E">
                  <wp:simplePos x="0" y="0"/>
                  <wp:positionH relativeFrom="column">
                    <wp:posOffset>4845685</wp:posOffset>
                  </wp:positionH>
                  <wp:positionV relativeFrom="paragraph">
                    <wp:posOffset>332740</wp:posOffset>
                  </wp:positionV>
                  <wp:extent cx="1542415" cy="389890"/>
                  <wp:effectExtent l="0" t="0" r="635" b="0"/>
                  <wp:wrapSquare wrapText="bothSides"/>
                  <wp:docPr id="2097248506" name="図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542415" cy="389890"/>
                          </a:xfrm>
                          <a:prstGeom prst="rect">
                            <a:avLst/>
                          </a:prstGeom>
                          <a:noFill/>
                          <a:ln>
                            <a:noFill/>
                          </a:ln>
                        </pic:spPr>
                      </pic:pic>
                    </a:graphicData>
                  </a:graphic>
                </wp:anchor>
              </w:drawing>
            </w:r>
            <w:r w:rsidRPr="003A417C">
              <w:rPr>
                <w:rFonts w:hint="eastAsia"/>
              </w:rPr>
              <w:t>許可されていない者の物理アクセスを防ぐために、入口に「関係者以外立入禁止」の表示や、入退制限の標識をつけるなどの工夫は効果的です。</w:t>
            </w:r>
          </w:p>
          <w:p w14:paraId="568660A7" w14:textId="77777777" w:rsidR="00C6390A" w:rsidRDefault="00C6390A" w:rsidP="0050393E">
            <w:pPr>
              <w:pStyle w:val="afff6"/>
            </w:pPr>
          </w:p>
          <w:p w14:paraId="7C36D615" w14:textId="77777777" w:rsidR="00C6390A" w:rsidRPr="003A417C" w:rsidRDefault="00C6390A" w:rsidP="0050393E">
            <w:pPr>
              <w:pStyle w:val="afff6"/>
            </w:pPr>
          </w:p>
        </w:tc>
      </w:tr>
    </w:tbl>
    <w:p w14:paraId="0326CD9C" w14:textId="77777777" w:rsidR="00C6390A" w:rsidRDefault="00C6390A" w:rsidP="00B00198">
      <w:pPr>
        <w:widowControl/>
        <w:spacing w:line="240" w:lineRule="auto"/>
        <w:ind w:firstLineChars="0" w:firstLine="0"/>
        <w:jc w:val="left"/>
        <w:rPr>
          <w:b/>
          <w:bCs/>
        </w:rPr>
      </w:pPr>
    </w:p>
    <w:p w14:paraId="02AA8848" w14:textId="77777777" w:rsidR="00C6390A" w:rsidRPr="00D505DB" w:rsidRDefault="00C6390A" w:rsidP="003E0313">
      <w:pPr>
        <w:pStyle w:val="4"/>
      </w:pPr>
      <w:bookmarkStart w:id="1184" w:name="_Toc175062919"/>
      <w:bookmarkStart w:id="1185" w:name="_Toc185338955"/>
      <w:bookmarkStart w:id="1186" w:name="_Toc188349055"/>
      <w:r w:rsidRPr="00EC3DD7">
        <w:rPr>
          <w:rFonts w:hint="eastAsia"/>
        </w:rPr>
        <w:t>入退室認証システム</w:t>
      </w:r>
      <w:bookmarkEnd w:id="1184"/>
      <w:bookmarkEnd w:id="1185"/>
      <w:bookmarkEnd w:id="1186"/>
    </w:p>
    <w:p w14:paraId="633AE4E2" w14:textId="77777777" w:rsidR="00C6390A" w:rsidRDefault="00C6390A" w:rsidP="00780837">
      <w:pPr>
        <w:pStyle w:val="aff4"/>
      </w:pPr>
      <w:r>
        <w:rPr>
          <w:rFonts w:hint="eastAsia"/>
        </w:rPr>
        <w:t>【</w:t>
      </w:r>
      <w:r w:rsidRPr="003A417C">
        <w:rPr>
          <w:rFonts w:hint="eastAsia"/>
        </w:rPr>
        <w:t>7.2 物理的入退</w:t>
      </w:r>
      <w:r>
        <w:rPr>
          <w:rFonts w:hint="eastAsia"/>
        </w:rPr>
        <w:t>】</w:t>
      </w:r>
    </w:p>
    <w:tbl>
      <w:tblPr>
        <w:tblW w:w="10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0480"/>
      </w:tblGrid>
      <w:tr w:rsidR="00C6390A" w:rsidRPr="003A417C" w14:paraId="6D2B9A73" w14:textId="77777777" w:rsidTr="00CE1180">
        <w:tc>
          <w:tcPr>
            <w:tcW w:w="10480" w:type="dxa"/>
            <w:shd w:val="clear" w:color="auto" w:fill="2F5597"/>
            <w:tcMar>
              <w:top w:w="72" w:type="dxa"/>
              <w:left w:w="144" w:type="dxa"/>
              <w:bottom w:w="72" w:type="dxa"/>
              <w:right w:w="144" w:type="dxa"/>
            </w:tcMar>
            <w:vAlign w:val="center"/>
            <w:hideMark/>
          </w:tcPr>
          <w:p w14:paraId="656BA1D0" w14:textId="77777777" w:rsidR="00C6390A" w:rsidRPr="003A417C" w:rsidRDefault="00C6390A" w:rsidP="0050393E">
            <w:pPr>
              <w:pStyle w:val="aff0"/>
            </w:pPr>
            <w:r w:rsidRPr="003A417C">
              <w:rPr>
                <w:rFonts w:hint="eastAsia"/>
              </w:rPr>
              <w:t>実施手順（例）</w:t>
            </w:r>
          </w:p>
        </w:tc>
      </w:tr>
      <w:tr w:rsidR="00C6390A" w:rsidRPr="003A417C" w14:paraId="28A5AD21" w14:textId="77777777" w:rsidTr="00CE1180">
        <w:tc>
          <w:tcPr>
            <w:tcW w:w="10480" w:type="dxa"/>
            <w:shd w:val="clear" w:color="auto" w:fill="auto"/>
            <w:tcMar>
              <w:top w:w="72" w:type="dxa"/>
              <w:left w:w="144" w:type="dxa"/>
              <w:bottom w:w="72" w:type="dxa"/>
              <w:right w:w="144" w:type="dxa"/>
            </w:tcMar>
            <w:hideMark/>
          </w:tcPr>
          <w:p w14:paraId="3CD13194" w14:textId="77777777" w:rsidR="00C6390A" w:rsidRPr="003A417C" w:rsidRDefault="00C6390A" w:rsidP="00892C01">
            <w:pPr>
              <w:pStyle w:val="afff6"/>
              <w:numPr>
                <w:ilvl w:val="0"/>
                <w:numId w:val="139"/>
              </w:numPr>
            </w:pPr>
            <w:r w:rsidRPr="003A417C">
              <w:rPr>
                <w:rFonts w:hint="eastAsia"/>
              </w:rPr>
              <w:t>入退を行う対象者に対して、入退資格を設け、資格</w:t>
            </w:r>
            <w:r>
              <w:rPr>
                <w:rFonts w:hint="eastAsia"/>
              </w:rPr>
              <w:t>を持たない</w:t>
            </w:r>
            <w:r w:rsidRPr="003A417C">
              <w:rPr>
                <w:rFonts w:hint="eastAsia"/>
              </w:rPr>
              <w:t>者の立ち入りを禁じる。入退資格は、従業者証またはセキュリティカードを交付することにより付与し、他人への貸借は禁じる。</w:t>
            </w:r>
          </w:p>
          <w:p w14:paraId="4067C1B9" w14:textId="77777777" w:rsidR="00C6390A" w:rsidRPr="003A417C" w:rsidRDefault="00C6390A" w:rsidP="00892C01">
            <w:pPr>
              <w:pStyle w:val="afff6"/>
              <w:numPr>
                <w:ilvl w:val="0"/>
                <w:numId w:val="139"/>
              </w:numPr>
            </w:pPr>
            <w:r w:rsidRPr="003A417C">
              <w:rPr>
                <w:rFonts w:hint="eastAsia"/>
              </w:rPr>
              <w:t>外来者の訪問は、原則として、｢入退受付票｣に氏名、身元、入退時刻を記録し、面談者が面会確認の押印または署名を行い、退出するまでエスコートする。</w:t>
            </w:r>
          </w:p>
          <w:p w14:paraId="677FB092" w14:textId="77777777" w:rsidR="00C6390A" w:rsidRPr="003A417C" w:rsidRDefault="00C6390A" w:rsidP="00892C01">
            <w:pPr>
              <w:pStyle w:val="afff6"/>
              <w:numPr>
                <w:ilvl w:val="0"/>
                <w:numId w:val="139"/>
              </w:numPr>
            </w:pPr>
            <w:r w:rsidRPr="003A417C">
              <w:rPr>
                <w:rFonts w:hint="eastAsia"/>
              </w:rPr>
              <w:t>宅配便などの荷物</w:t>
            </w:r>
            <w:r>
              <w:rPr>
                <w:rFonts w:hint="eastAsia"/>
              </w:rPr>
              <w:t>を</w:t>
            </w:r>
            <w:r w:rsidRPr="003A417C">
              <w:rPr>
                <w:rFonts w:hint="eastAsia"/>
              </w:rPr>
              <w:t>受け取</w:t>
            </w:r>
            <w:r>
              <w:rPr>
                <w:rFonts w:hint="eastAsia"/>
              </w:rPr>
              <w:t>る場合</w:t>
            </w:r>
            <w:r w:rsidRPr="003A417C">
              <w:rPr>
                <w:rFonts w:hint="eastAsia"/>
              </w:rPr>
              <w:t>は、各オフィスの入口より外で行うことを原則とし、例外的にオフィス内への入室を認める場合は、必ず応対者がエスコートする。</w:t>
            </w:r>
          </w:p>
        </w:tc>
      </w:tr>
      <w:tr w:rsidR="00C6390A" w:rsidRPr="003A417C" w14:paraId="554DC027" w14:textId="77777777" w:rsidTr="00CE1180">
        <w:tc>
          <w:tcPr>
            <w:tcW w:w="10480" w:type="dxa"/>
            <w:shd w:val="clear" w:color="auto" w:fill="auto"/>
            <w:tcMar>
              <w:top w:w="72" w:type="dxa"/>
              <w:left w:w="144" w:type="dxa"/>
              <w:bottom w:w="72" w:type="dxa"/>
              <w:right w:w="144" w:type="dxa"/>
            </w:tcMar>
            <w:hideMark/>
          </w:tcPr>
          <w:p w14:paraId="76EF8787" w14:textId="77777777" w:rsidR="00C6390A" w:rsidRPr="003A417C" w:rsidRDefault="00C6390A" w:rsidP="00E534F9">
            <w:pPr>
              <w:pStyle w:val="afff8"/>
            </w:pPr>
            <w:r w:rsidRPr="003A417C">
              <w:rPr>
                <w:rFonts w:hint="eastAsia"/>
              </w:rPr>
              <w:t>ワンポイントアドバイス</w:t>
            </w:r>
          </w:p>
          <w:p w14:paraId="5E2F3D41" w14:textId="77777777" w:rsidR="00C6390A" w:rsidRPr="003A417C" w:rsidRDefault="00C6390A" w:rsidP="0050393E">
            <w:pPr>
              <w:pStyle w:val="afff6"/>
            </w:pPr>
            <w:r w:rsidRPr="003A417C">
              <w:rPr>
                <w:rFonts w:hint="eastAsia"/>
              </w:rPr>
              <w:t>荷物の受け取り場所は、重要な情報処理設備から離れた場所に設定することが大切です。</w:t>
            </w:r>
          </w:p>
        </w:tc>
      </w:tr>
    </w:tbl>
    <w:p w14:paraId="22D17455" w14:textId="77777777" w:rsidR="00C6390A" w:rsidRDefault="00C6390A" w:rsidP="00307FC8">
      <w:pPr>
        <w:pStyle w:val="aff4"/>
      </w:pPr>
    </w:p>
    <w:p w14:paraId="5868A463" w14:textId="77777777" w:rsidR="00C6390A" w:rsidRPr="00307FC8" w:rsidRDefault="00C6390A" w:rsidP="00307FC8">
      <w:pPr>
        <w:pStyle w:val="aff4"/>
      </w:pPr>
      <w:r>
        <w:rPr>
          <w:rFonts w:hint="eastAsia"/>
        </w:rPr>
        <w:t>【</w:t>
      </w:r>
      <w:r w:rsidRPr="00307FC8">
        <w:rPr>
          <w:rFonts w:hint="eastAsia"/>
        </w:rPr>
        <w:t>7.3 オフィス、部屋及び施設のセキュリティ</w:t>
      </w:r>
      <w:r>
        <w:rPr>
          <w:rFonts w:hint="eastAsia"/>
        </w:rPr>
        <w:t>】</w:t>
      </w:r>
    </w:p>
    <w:tbl>
      <w:tblPr>
        <w:tblW w:w="10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0480"/>
      </w:tblGrid>
      <w:tr w:rsidR="00C6390A" w:rsidRPr="003A417C" w14:paraId="1B39BBED" w14:textId="77777777" w:rsidTr="00CE1180">
        <w:tc>
          <w:tcPr>
            <w:tcW w:w="10480" w:type="dxa"/>
            <w:shd w:val="clear" w:color="auto" w:fill="2F5597"/>
            <w:tcMar>
              <w:top w:w="72" w:type="dxa"/>
              <w:left w:w="144" w:type="dxa"/>
              <w:bottom w:w="72" w:type="dxa"/>
              <w:right w:w="144" w:type="dxa"/>
            </w:tcMar>
            <w:vAlign w:val="center"/>
            <w:hideMark/>
          </w:tcPr>
          <w:p w14:paraId="41775D0E" w14:textId="77777777" w:rsidR="00C6390A" w:rsidRPr="003A417C" w:rsidRDefault="00C6390A" w:rsidP="0050393E">
            <w:pPr>
              <w:pStyle w:val="aff0"/>
            </w:pPr>
            <w:r w:rsidRPr="003A417C">
              <w:rPr>
                <w:rFonts w:hint="eastAsia"/>
              </w:rPr>
              <w:t>実施手順（例）</w:t>
            </w:r>
          </w:p>
        </w:tc>
      </w:tr>
      <w:tr w:rsidR="00C6390A" w:rsidRPr="003A417C" w14:paraId="5FE6FB7D" w14:textId="77777777" w:rsidTr="00CE1180">
        <w:tc>
          <w:tcPr>
            <w:tcW w:w="10480" w:type="dxa"/>
            <w:shd w:val="clear" w:color="auto" w:fill="auto"/>
            <w:tcMar>
              <w:top w:w="72" w:type="dxa"/>
              <w:left w:w="144" w:type="dxa"/>
              <w:bottom w:w="72" w:type="dxa"/>
              <w:right w:w="144" w:type="dxa"/>
            </w:tcMar>
            <w:hideMark/>
          </w:tcPr>
          <w:p w14:paraId="10EB44C6" w14:textId="77777777" w:rsidR="00C6390A" w:rsidRPr="003A417C" w:rsidRDefault="00C6390A" w:rsidP="00892C01">
            <w:pPr>
              <w:pStyle w:val="afff6"/>
              <w:numPr>
                <w:ilvl w:val="0"/>
                <w:numId w:val="140"/>
              </w:numPr>
            </w:pPr>
            <w:r w:rsidRPr="003A417C">
              <w:rPr>
                <w:rFonts w:hint="eastAsia"/>
              </w:rPr>
              <w:t>各事業場は常時施錠可能とし、入退資格</w:t>
            </w:r>
            <w:r>
              <w:rPr>
                <w:rFonts w:hint="eastAsia"/>
              </w:rPr>
              <w:t>を持た</w:t>
            </w:r>
            <w:r w:rsidRPr="003A417C">
              <w:rPr>
                <w:rFonts w:hint="eastAsia"/>
              </w:rPr>
              <w:t>ない者の立ち入りを禁じる。やむを得ず施錠可能でない事業場においては、重要な情報はキャビネットに収納し施錠するなど、厳重な管理を行う。</w:t>
            </w:r>
          </w:p>
          <w:p w14:paraId="2CBA12F5" w14:textId="77777777" w:rsidR="00C6390A" w:rsidRPr="003A417C" w:rsidRDefault="00C6390A" w:rsidP="00892C01">
            <w:pPr>
              <w:pStyle w:val="afff6"/>
              <w:numPr>
                <w:ilvl w:val="0"/>
                <w:numId w:val="140"/>
              </w:numPr>
            </w:pPr>
            <w:r w:rsidRPr="003A417C">
              <w:rPr>
                <w:rFonts w:hint="eastAsia"/>
              </w:rPr>
              <w:t>施錠、開錠は、原則として従業者が行う。</w:t>
            </w:r>
          </w:p>
          <w:p w14:paraId="79760F3A" w14:textId="77777777" w:rsidR="00C6390A" w:rsidRPr="003A417C" w:rsidRDefault="00C6390A" w:rsidP="00892C01">
            <w:pPr>
              <w:pStyle w:val="afff6"/>
              <w:numPr>
                <w:ilvl w:val="0"/>
                <w:numId w:val="140"/>
              </w:numPr>
            </w:pPr>
            <w:r w:rsidRPr="003A417C">
              <w:rPr>
                <w:rFonts w:hint="eastAsia"/>
              </w:rPr>
              <w:t>入退を許可された外来者に対しては、原則として従業者が随行し、立ち入り場所を制限する。</w:t>
            </w:r>
          </w:p>
          <w:p w14:paraId="41331630" w14:textId="77777777" w:rsidR="00C6390A" w:rsidRPr="003A417C" w:rsidRDefault="00C6390A" w:rsidP="00892C01">
            <w:pPr>
              <w:pStyle w:val="afff6"/>
              <w:numPr>
                <w:ilvl w:val="0"/>
                <w:numId w:val="140"/>
              </w:numPr>
            </w:pPr>
            <w:r w:rsidRPr="003A417C">
              <w:rPr>
                <w:rFonts w:hint="eastAsia"/>
              </w:rPr>
              <w:t>秘密の情報または活動が外部から見えないよう、ブラインドやパーティションを設置する。</w:t>
            </w:r>
          </w:p>
        </w:tc>
      </w:tr>
      <w:tr w:rsidR="00C6390A" w:rsidRPr="003A417C" w14:paraId="4F9B3CAD" w14:textId="77777777" w:rsidTr="00CE1180">
        <w:tc>
          <w:tcPr>
            <w:tcW w:w="10480" w:type="dxa"/>
            <w:shd w:val="clear" w:color="auto" w:fill="auto"/>
            <w:tcMar>
              <w:top w:w="72" w:type="dxa"/>
              <w:left w:w="144" w:type="dxa"/>
              <w:bottom w:w="72" w:type="dxa"/>
              <w:right w:w="144" w:type="dxa"/>
            </w:tcMar>
            <w:hideMark/>
          </w:tcPr>
          <w:p w14:paraId="3B4AD243" w14:textId="77777777" w:rsidR="00C6390A" w:rsidRPr="003A417C" w:rsidRDefault="00C6390A" w:rsidP="00E534F9">
            <w:pPr>
              <w:pStyle w:val="afff8"/>
            </w:pPr>
            <w:r w:rsidRPr="003A417C">
              <w:rPr>
                <w:rFonts w:hint="eastAsia"/>
              </w:rPr>
              <w:t>ワンポイントアドバイス</w:t>
            </w:r>
          </w:p>
          <w:p w14:paraId="407124BD" w14:textId="77777777" w:rsidR="00C6390A" w:rsidRPr="003A417C" w:rsidRDefault="00C6390A" w:rsidP="0050393E">
            <w:pPr>
              <w:pStyle w:val="afff6"/>
            </w:pPr>
            <w:r w:rsidRPr="003A417C">
              <w:rPr>
                <w:rFonts w:hint="eastAsia"/>
              </w:rPr>
              <w:t>活動内容やPCのモニタなどが外部から見えたり、聞こえたりすることがないよう、外部来場者の動線ルートを事前に決めておくことが大切です。</w:t>
            </w:r>
          </w:p>
        </w:tc>
      </w:tr>
    </w:tbl>
    <w:p w14:paraId="1173A6C5" w14:textId="77777777" w:rsidR="00C6390A" w:rsidRDefault="00C6390A" w:rsidP="00B00198">
      <w:pPr>
        <w:widowControl/>
        <w:spacing w:line="240" w:lineRule="auto"/>
        <w:ind w:firstLineChars="0" w:firstLine="0"/>
        <w:jc w:val="left"/>
        <w:rPr>
          <w:b/>
          <w:bCs/>
        </w:rPr>
      </w:pPr>
    </w:p>
    <w:p w14:paraId="1CD198F4" w14:textId="77777777" w:rsidR="00C6390A" w:rsidRPr="00D505DB" w:rsidRDefault="00C6390A" w:rsidP="003E0313">
      <w:pPr>
        <w:pStyle w:val="4"/>
      </w:pPr>
      <w:bookmarkStart w:id="1187" w:name="_Toc175062920"/>
      <w:bookmarkStart w:id="1188" w:name="_Toc185338956"/>
      <w:bookmarkStart w:id="1189" w:name="_Toc188349056"/>
      <w:r w:rsidRPr="00703146">
        <w:rPr>
          <w:rFonts w:hint="eastAsia"/>
        </w:rPr>
        <w:t>物理的セキュリティの監視</w:t>
      </w:r>
      <w:bookmarkEnd w:id="1187"/>
      <w:bookmarkEnd w:id="1188"/>
      <w:bookmarkEnd w:id="1189"/>
    </w:p>
    <w:p w14:paraId="2FE583C3" w14:textId="77777777" w:rsidR="00C6390A" w:rsidRPr="003A417C" w:rsidRDefault="00C6390A" w:rsidP="00780837">
      <w:pPr>
        <w:pStyle w:val="aff4"/>
      </w:pPr>
      <w:r>
        <w:rPr>
          <w:rFonts w:hint="eastAsia"/>
        </w:rPr>
        <w:t>【</w:t>
      </w:r>
      <w:r w:rsidRPr="003A417C">
        <w:rPr>
          <w:rFonts w:hint="eastAsia"/>
        </w:rPr>
        <w:t>7.4 物理的セキュリティの監視</w:t>
      </w:r>
      <w:r>
        <w:rPr>
          <w:rFonts w:hint="eastAsia"/>
        </w:rPr>
        <w:t>】</w:t>
      </w:r>
    </w:p>
    <w:tbl>
      <w:tblPr>
        <w:tblW w:w="10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0480"/>
      </w:tblGrid>
      <w:tr w:rsidR="00C6390A" w:rsidRPr="003A417C" w14:paraId="7E155746" w14:textId="77777777" w:rsidTr="00CE1180">
        <w:tc>
          <w:tcPr>
            <w:tcW w:w="10480" w:type="dxa"/>
            <w:shd w:val="clear" w:color="auto" w:fill="2F5597"/>
            <w:tcMar>
              <w:top w:w="72" w:type="dxa"/>
              <w:left w:w="144" w:type="dxa"/>
              <w:bottom w:w="72" w:type="dxa"/>
              <w:right w:w="144" w:type="dxa"/>
            </w:tcMar>
            <w:vAlign w:val="center"/>
            <w:hideMark/>
          </w:tcPr>
          <w:p w14:paraId="12FC8F62" w14:textId="77777777" w:rsidR="00C6390A" w:rsidRPr="003A417C" w:rsidRDefault="00C6390A" w:rsidP="0050393E">
            <w:pPr>
              <w:pStyle w:val="aff0"/>
            </w:pPr>
            <w:r w:rsidRPr="003A417C">
              <w:rPr>
                <w:rFonts w:hint="eastAsia"/>
              </w:rPr>
              <w:t>実施手順（例）</w:t>
            </w:r>
          </w:p>
        </w:tc>
      </w:tr>
      <w:tr w:rsidR="00C6390A" w:rsidRPr="003A417C" w14:paraId="0F1E4CFB" w14:textId="77777777" w:rsidTr="00CE1180">
        <w:tc>
          <w:tcPr>
            <w:tcW w:w="10480" w:type="dxa"/>
            <w:shd w:val="clear" w:color="auto" w:fill="auto"/>
            <w:tcMar>
              <w:top w:w="72" w:type="dxa"/>
              <w:left w:w="144" w:type="dxa"/>
              <w:bottom w:w="72" w:type="dxa"/>
              <w:right w:w="144" w:type="dxa"/>
            </w:tcMar>
            <w:hideMark/>
          </w:tcPr>
          <w:p w14:paraId="13C20CDF" w14:textId="77777777" w:rsidR="00C6390A" w:rsidRPr="003A417C" w:rsidRDefault="00C6390A" w:rsidP="00892C01">
            <w:pPr>
              <w:pStyle w:val="afff6"/>
              <w:numPr>
                <w:ilvl w:val="0"/>
                <w:numId w:val="141"/>
              </w:numPr>
            </w:pPr>
            <w:r w:rsidRPr="003A417C">
              <w:rPr>
                <w:rFonts w:hint="eastAsia"/>
              </w:rPr>
              <w:t>組織の施設は、監視カメラ、侵入者警報を設置し、認可されていないアクセスや、疑わしい行動を検知する。無人の領域には、必ず監視カメラおよび侵入者警報を設置する。</w:t>
            </w:r>
          </w:p>
          <w:p w14:paraId="167484FB" w14:textId="77777777" w:rsidR="00C6390A" w:rsidRPr="003A417C" w:rsidRDefault="00C6390A" w:rsidP="00892C01">
            <w:pPr>
              <w:pStyle w:val="afff6"/>
              <w:numPr>
                <w:ilvl w:val="0"/>
                <w:numId w:val="141"/>
              </w:numPr>
            </w:pPr>
            <w:r w:rsidRPr="003A417C">
              <w:rPr>
                <w:rFonts w:hint="eastAsia"/>
              </w:rPr>
              <w:t>監視カメラ、侵入者警報の動作確認をするため、3か月に1回点検を実施する。</w:t>
            </w:r>
          </w:p>
        </w:tc>
      </w:tr>
      <w:tr w:rsidR="00C6390A" w:rsidRPr="003A417C" w14:paraId="38CA6169" w14:textId="77777777" w:rsidTr="00CE1180">
        <w:tc>
          <w:tcPr>
            <w:tcW w:w="10480" w:type="dxa"/>
            <w:shd w:val="clear" w:color="auto" w:fill="auto"/>
            <w:tcMar>
              <w:top w:w="72" w:type="dxa"/>
              <w:left w:w="144" w:type="dxa"/>
              <w:bottom w:w="72" w:type="dxa"/>
              <w:right w:w="144" w:type="dxa"/>
            </w:tcMar>
            <w:hideMark/>
          </w:tcPr>
          <w:p w14:paraId="187BEAB7" w14:textId="77777777" w:rsidR="00C6390A" w:rsidRPr="003A417C" w:rsidRDefault="00C6390A" w:rsidP="00E534F9">
            <w:pPr>
              <w:pStyle w:val="afff8"/>
            </w:pPr>
            <w:r w:rsidRPr="003A417C">
              <w:rPr>
                <w:rFonts w:hint="eastAsia"/>
              </w:rPr>
              <w:t>ワンポイントアドバイス</w:t>
            </w:r>
          </w:p>
          <w:p w14:paraId="64E8246D" w14:textId="77777777" w:rsidR="00C6390A" w:rsidRPr="003A417C" w:rsidRDefault="00C6390A" w:rsidP="0050393E">
            <w:pPr>
              <w:pStyle w:val="afff6"/>
            </w:pPr>
            <w:r w:rsidRPr="003A417C">
              <w:rPr>
                <w:rFonts w:hint="eastAsia"/>
              </w:rPr>
              <w:t>無人の領域は、警報器を設置することが大切です。</w:t>
            </w:r>
          </w:p>
        </w:tc>
      </w:tr>
    </w:tbl>
    <w:p w14:paraId="4707BDA1" w14:textId="77777777" w:rsidR="00C6390A" w:rsidRDefault="00C6390A" w:rsidP="00B00198">
      <w:pPr>
        <w:widowControl/>
        <w:spacing w:line="240" w:lineRule="auto"/>
        <w:ind w:firstLineChars="0" w:firstLine="0"/>
        <w:jc w:val="left"/>
        <w:rPr>
          <w:b/>
          <w:bCs/>
        </w:rPr>
      </w:pPr>
    </w:p>
    <w:p w14:paraId="0F02A414" w14:textId="77777777" w:rsidR="00C6390A" w:rsidRPr="00D505DB" w:rsidRDefault="00C6390A" w:rsidP="003E0313">
      <w:pPr>
        <w:pStyle w:val="4"/>
      </w:pPr>
      <w:bookmarkStart w:id="1190" w:name="_Toc175062921"/>
      <w:bookmarkStart w:id="1191" w:name="_Toc185338957"/>
      <w:bookmarkStart w:id="1192" w:name="_Toc188349057"/>
      <w:r w:rsidRPr="00703146">
        <w:rPr>
          <w:rFonts w:hint="eastAsia"/>
        </w:rPr>
        <w:t>物理的および環境的脅威からの保護</w:t>
      </w:r>
      <w:bookmarkEnd w:id="1190"/>
      <w:bookmarkEnd w:id="1191"/>
      <w:bookmarkEnd w:id="1192"/>
    </w:p>
    <w:p w14:paraId="735D5DE4" w14:textId="77777777" w:rsidR="00C6390A" w:rsidRPr="003A417C" w:rsidRDefault="00C6390A" w:rsidP="00780837">
      <w:pPr>
        <w:pStyle w:val="aff4"/>
      </w:pPr>
      <w:r>
        <w:rPr>
          <w:rFonts w:hint="eastAsia"/>
        </w:rPr>
        <w:t>【</w:t>
      </w:r>
      <w:r w:rsidRPr="003A417C">
        <w:rPr>
          <w:rFonts w:hint="eastAsia"/>
        </w:rPr>
        <w:t>7.5 物理的及び環境的脅威からの保護</w:t>
      </w:r>
      <w:r>
        <w:rPr>
          <w:rFonts w:hint="eastAsia"/>
        </w:rPr>
        <w:t>】</w:t>
      </w:r>
    </w:p>
    <w:tbl>
      <w:tblPr>
        <w:tblW w:w="10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0480"/>
      </w:tblGrid>
      <w:tr w:rsidR="00C6390A" w:rsidRPr="003A417C" w14:paraId="600B2E57" w14:textId="77777777" w:rsidTr="00CE1180">
        <w:tc>
          <w:tcPr>
            <w:tcW w:w="10480" w:type="dxa"/>
            <w:shd w:val="clear" w:color="auto" w:fill="2F5597"/>
            <w:tcMar>
              <w:top w:w="72" w:type="dxa"/>
              <w:left w:w="144" w:type="dxa"/>
              <w:bottom w:w="72" w:type="dxa"/>
              <w:right w:w="144" w:type="dxa"/>
            </w:tcMar>
            <w:vAlign w:val="center"/>
            <w:hideMark/>
          </w:tcPr>
          <w:p w14:paraId="5FE7F0BB" w14:textId="77777777" w:rsidR="00C6390A" w:rsidRPr="003A417C" w:rsidRDefault="00C6390A" w:rsidP="0050393E">
            <w:pPr>
              <w:pStyle w:val="aff0"/>
            </w:pPr>
            <w:r w:rsidRPr="003A417C">
              <w:rPr>
                <w:rFonts w:hint="eastAsia"/>
              </w:rPr>
              <w:t>実施手順（例）</w:t>
            </w:r>
          </w:p>
        </w:tc>
      </w:tr>
      <w:tr w:rsidR="00C6390A" w:rsidRPr="003A417C" w14:paraId="78CC17E5" w14:textId="77777777" w:rsidTr="00CE1180">
        <w:tc>
          <w:tcPr>
            <w:tcW w:w="10480" w:type="dxa"/>
            <w:shd w:val="clear" w:color="auto" w:fill="auto"/>
            <w:tcMar>
              <w:top w:w="72" w:type="dxa"/>
              <w:left w:w="144" w:type="dxa"/>
              <w:bottom w:w="72" w:type="dxa"/>
              <w:right w:w="144" w:type="dxa"/>
            </w:tcMar>
            <w:hideMark/>
          </w:tcPr>
          <w:p w14:paraId="27FDBBD7" w14:textId="77777777" w:rsidR="00C6390A" w:rsidRPr="003A417C" w:rsidRDefault="00C6390A" w:rsidP="00892C01">
            <w:pPr>
              <w:pStyle w:val="afff6"/>
              <w:numPr>
                <w:ilvl w:val="0"/>
                <w:numId w:val="142"/>
              </w:numPr>
            </w:pPr>
            <w:r w:rsidRPr="003A417C">
              <w:rPr>
                <w:rFonts w:hint="eastAsia"/>
              </w:rPr>
              <w:t>各フロアには、火災報知器、消火器を設置する。</w:t>
            </w:r>
          </w:p>
          <w:p w14:paraId="4C1BE0BA" w14:textId="77777777" w:rsidR="00C6390A" w:rsidRPr="003A417C" w:rsidRDefault="00C6390A" w:rsidP="00892C01">
            <w:pPr>
              <w:pStyle w:val="afff6"/>
              <w:numPr>
                <w:ilvl w:val="0"/>
                <w:numId w:val="142"/>
              </w:numPr>
            </w:pPr>
            <w:r w:rsidRPr="003A417C">
              <w:rPr>
                <w:rFonts w:hint="eastAsia"/>
              </w:rPr>
              <w:t>サーバ付近に段ボールなどの燃えやすいものを置くことを禁じる。</w:t>
            </w:r>
          </w:p>
          <w:p w14:paraId="64890D32" w14:textId="77777777" w:rsidR="00C6390A" w:rsidRPr="003A417C" w:rsidRDefault="00C6390A" w:rsidP="00892C01">
            <w:pPr>
              <w:pStyle w:val="afff6"/>
              <w:numPr>
                <w:ilvl w:val="0"/>
                <w:numId w:val="142"/>
              </w:numPr>
            </w:pPr>
            <w:r w:rsidRPr="003A417C">
              <w:rPr>
                <w:rFonts w:hint="eastAsia"/>
              </w:rPr>
              <w:t>サーバの転倒対策として設置位置を工夫する。必要に応じて、転倒防止器具を利用するなどの対策を行う。</w:t>
            </w:r>
          </w:p>
        </w:tc>
      </w:tr>
      <w:tr w:rsidR="00C6390A" w:rsidRPr="003A417C" w14:paraId="5EB7EB04" w14:textId="77777777" w:rsidTr="00CE1180">
        <w:tc>
          <w:tcPr>
            <w:tcW w:w="10480" w:type="dxa"/>
            <w:shd w:val="clear" w:color="auto" w:fill="auto"/>
            <w:tcMar>
              <w:top w:w="72" w:type="dxa"/>
              <w:left w:w="144" w:type="dxa"/>
              <w:bottom w:w="72" w:type="dxa"/>
              <w:right w:w="144" w:type="dxa"/>
            </w:tcMar>
            <w:hideMark/>
          </w:tcPr>
          <w:p w14:paraId="48BD9923" w14:textId="77777777" w:rsidR="00C6390A" w:rsidRPr="003A417C" w:rsidRDefault="00C6390A" w:rsidP="00E534F9">
            <w:pPr>
              <w:pStyle w:val="afff8"/>
            </w:pPr>
            <w:r w:rsidRPr="003A417C">
              <w:rPr>
                <w:rFonts w:hint="eastAsia"/>
              </w:rPr>
              <w:t>ワンポイントアドバイス</w:t>
            </w:r>
          </w:p>
          <w:p w14:paraId="2CA8B1C0" w14:textId="77777777" w:rsidR="00C6390A" w:rsidRPr="003A417C" w:rsidRDefault="00C6390A" w:rsidP="0050393E">
            <w:pPr>
              <w:pStyle w:val="afff6"/>
            </w:pPr>
            <w:r w:rsidRPr="003A417C">
              <w:rPr>
                <w:rFonts w:hint="eastAsia"/>
              </w:rPr>
              <w:t>ハザードマップなど</w:t>
            </w:r>
            <w:r>
              <w:rPr>
                <w:rFonts w:hint="eastAsia"/>
              </w:rPr>
              <w:t>により</w:t>
            </w:r>
            <w:r w:rsidRPr="003A417C">
              <w:rPr>
                <w:rFonts w:hint="eastAsia"/>
              </w:rPr>
              <w:t>自社の地理的な脅威を把握し、災害時における具体的対策を講じておくことが重要です。</w:t>
            </w:r>
          </w:p>
        </w:tc>
      </w:tr>
    </w:tbl>
    <w:p w14:paraId="50BFD13E" w14:textId="77777777" w:rsidR="00C6390A" w:rsidRDefault="00C6390A" w:rsidP="00780837">
      <w:pPr>
        <w:pStyle w:val="aff4"/>
      </w:pPr>
    </w:p>
    <w:p w14:paraId="69CB1ABA" w14:textId="77777777" w:rsidR="00C6390A" w:rsidRPr="003A417C" w:rsidRDefault="00C6390A" w:rsidP="00780837">
      <w:pPr>
        <w:pStyle w:val="aff4"/>
      </w:pPr>
      <w:r>
        <w:rPr>
          <w:rFonts w:hint="eastAsia"/>
        </w:rPr>
        <w:t>【</w:t>
      </w:r>
      <w:r w:rsidRPr="003A417C">
        <w:rPr>
          <w:rFonts w:hint="eastAsia"/>
        </w:rPr>
        <w:t>7.6 セキュリティを保つべき領域での作業</w:t>
      </w:r>
      <w:r>
        <w:rPr>
          <w:rFonts w:hint="eastAsia"/>
        </w:rPr>
        <w:t>】</w:t>
      </w:r>
    </w:p>
    <w:tbl>
      <w:tblPr>
        <w:tblW w:w="10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0480"/>
      </w:tblGrid>
      <w:tr w:rsidR="00C6390A" w:rsidRPr="003A417C" w14:paraId="6FDB8C39" w14:textId="77777777" w:rsidTr="00CE1180">
        <w:tc>
          <w:tcPr>
            <w:tcW w:w="10480" w:type="dxa"/>
            <w:shd w:val="clear" w:color="auto" w:fill="2F5597"/>
            <w:tcMar>
              <w:top w:w="72" w:type="dxa"/>
              <w:left w:w="144" w:type="dxa"/>
              <w:bottom w:w="72" w:type="dxa"/>
              <w:right w:w="144" w:type="dxa"/>
            </w:tcMar>
            <w:vAlign w:val="center"/>
            <w:hideMark/>
          </w:tcPr>
          <w:p w14:paraId="2FCD3E4B" w14:textId="77777777" w:rsidR="00C6390A" w:rsidRPr="003A417C" w:rsidRDefault="00C6390A" w:rsidP="0050393E">
            <w:pPr>
              <w:pStyle w:val="aff0"/>
            </w:pPr>
            <w:r w:rsidRPr="003A417C">
              <w:rPr>
                <w:rFonts w:hint="eastAsia"/>
              </w:rPr>
              <w:t>実施手順（例）</w:t>
            </w:r>
          </w:p>
        </w:tc>
      </w:tr>
      <w:tr w:rsidR="00C6390A" w:rsidRPr="003A417C" w14:paraId="3342DF47" w14:textId="77777777" w:rsidTr="00CE1180">
        <w:tc>
          <w:tcPr>
            <w:tcW w:w="10480" w:type="dxa"/>
            <w:shd w:val="clear" w:color="auto" w:fill="auto"/>
            <w:tcMar>
              <w:top w:w="72" w:type="dxa"/>
              <w:left w:w="144" w:type="dxa"/>
              <w:bottom w:w="72" w:type="dxa"/>
              <w:right w:w="144" w:type="dxa"/>
            </w:tcMar>
            <w:hideMark/>
          </w:tcPr>
          <w:p w14:paraId="549F63C3" w14:textId="77777777" w:rsidR="00C6390A" w:rsidRPr="003A417C" w:rsidRDefault="00C6390A" w:rsidP="00892C01">
            <w:pPr>
              <w:pStyle w:val="afff6"/>
              <w:numPr>
                <w:ilvl w:val="0"/>
                <w:numId w:val="143"/>
              </w:numPr>
            </w:pPr>
            <w:r w:rsidRPr="003A417C">
              <w:rPr>
                <w:rFonts w:hint="eastAsia"/>
              </w:rPr>
              <w:t>サーバ室には、スマートフォンやボイスレコーダー、カメラなど撮影や録音ができるものや、USBメモリなどサーバの情報をダウンロードできる機器の持ち込みは禁じる。</w:t>
            </w:r>
          </w:p>
          <w:p w14:paraId="01C30FD4" w14:textId="77777777" w:rsidR="00C6390A" w:rsidRPr="003A417C" w:rsidRDefault="00C6390A" w:rsidP="00892C01">
            <w:pPr>
              <w:pStyle w:val="afff6"/>
              <w:numPr>
                <w:ilvl w:val="0"/>
                <w:numId w:val="143"/>
              </w:numPr>
            </w:pPr>
            <w:r w:rsidRPr="003A417C">
              <w:rPr>
                <w:rFonts w:hint="eastAsia"/>
              </w:rPr>
              <w:t>セキュリティを保つべき領域は常時施錠し、入退資格</w:t>
            </w:r>
            <w:r>
              <w:rPr>
                <w:rFonts w:hint="eastAsia"/>
              </w:rPr>
              <w:t>を持た</w:t>
            </w:r>
            <w:r w:rsidRPr="003A417C">
              <w:rPr>
                <w:rFonts w:hint="eastAsia"/>
              </w:rPr>
              <w:t>ない者の立ち入りを禁じる。</w:t>
            </w:r>
          </w:p>
        </w:tc>
      </w:tr>
      <w:tr w:rsidR="00C6390A" w:rsidRPr="003A417C" w14:paraId="092BAC50" w14:textId="77777777" w:rsidTr="00CE1180">
        <w:trPr>
          <w:trHeight w:val="1018"/>
        </w:trPr>
        <w:tc>
          <w:tcPr>
            <w:tcW w:w="10480" w:type="dxa"/>
            <w:shd w:val="clear" w:color="auto" w:fill="auto"/>
            <w:tcMar>
              <w:top w:w="72" w:type="dxa"/>
              <w:left w:w="144" w:type="dxa"/>
              <w:bottom w:w="72" w:type="dxa"/>
              <w:right w:w="144" w:type="dxa"/>
            </w:tcMar>
            <w:hideMark/>
          </w:tcPr>
          <w:p w14:paraId="277C8788" w14:textId="77777777" w:rsidR="00C6390A" w:rsidRPr="003A417C" w:rsidRDefault="00C6390A" w:rsidP="00E534F9">
            <w:pPr>
              <w:pStyle w:val="afff8"/>
            </w:pPr>
            <w:r w:rsidRPr="003A417C">
              <w:rPr>
                <w:rFonts w:hint="eastAsia"/>
              </w:rPr>
              <w:t>ワンポイントアドバイス</w:t>
            </w:r>
          </w:p>
          <w:p w14:paraId="6F6823A0" w14:textId="77777777" w:rsidR="00C6390A" w:rsidRPr="003A417C" w:rsidRDefault="00C6390A" w:rsidP="0050393E">
            <w:pPr>
              <w:pStyle w:val="afff6"/>
            </w:pPr>
            <w:r w:rsidRPr="003A417C">
              <w:rPr>
                <w:rFonts w:hint="eastAsia"/>
              </w:rPr>
              <w:t>セキュリティを保つべき領域での作業ルールが適切に守られているか確認することが大切です。</w:t>
            </w:r>
          </w:p>
        </w:tc>
      </w:tr>
    </w:tbl>
    <w:p w14:paraId="6B7E1DDA" w14:textId="77777777" w:rsidR="00C6390A" w:rsidRDefault="00C6390A" w:rsidP="00780837">
      <w:pPr>
        <w:pStyle w:val="aff4"/>
      </w:pPr>
    </w:p>
    <w:p w14:paraId="604C1527" w14:textId="77777777" w:rsidR="00C6390A" w:rsidRPr="00DA22C6" w:rsidRDefault="00C6390A" w:rsidP="00780837">
      <w:pPr>
        <w:pStyle w:val="aff4"/>
      </w:pPr>
      <w:r>
        <w:rPr>
          <w:rFonts w:hint="eastAsia"/>
        </w:rPr>
        <w:t>【</w:t>
      </w:r>
      <w:r w:rsidRPr="00DA22C6">
        <w:rPr>
          <w:rFonts w:hint="eastAsia"/>
        </w:rPr>
        <w:t>7.7 クリアデスク・クリアスクリーン</w:t>
      </w:r>
      <w:r>
        <w:rPr>
          <w:rFonts w:hint="eastAsia"/>
        </w:rPr>
        <w:t>】</w:t>
      </w:r>
    </w:p>
    <w:tbl>
      <w:tblPr>
        <w:tblW w:w="10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0480"/>
      </w:tblGrid>
      <w:tr w:rsidR="00C6390A" w:rsidRPr="00DA22C6" w14:paraId="29C6424C" w14:textId="77777777" w:rsidTr="00CE1180">
        <w:tc>
          <w:tcPr>
            <w:tcW w:w="10480" w:type="dxa"/>
            <w:shd w:val="clear" w:color="auto" w:fill="2F5597"/>
            <w:tcMar>
              <w:top w:w="72" w:type="dxa"/>
              <w:left w:w="144" w:type="dxa"/>
              <w:bottom w:w="72" w:type="dxa"/>
              <w:right w:w="144" w:type="dxa"/>
            </w:tcMar>
            <w:vAlign w:val="center"/>
            <w:hideMark/>
          </w:tcPr>
          <w:p w14:paraId="61D454CE" w14:textId="77777777" w:rsidR="00C6390A" w:rsidRPr="00DA22C6" w:rsidRDefault="00C6390A" w:rsidP="0050393E">
            <w:pPr>
              <w:pStyle w:val="aff0"/>
            </w:pPr>
            <w:r w:rsidRPr="00DA22C6">
              <w:rPr>
                <w:rFonts w:hint="eastAsia"/>
              </w:rPr>
              <w:t>実施手順（例）</w:t>
            </w:r>
          </w:p>
        </w:tc>
      </w:tr>
      <w:tr w:rsidR="00C6390A" w:rsidRPr="00DA22C6" w14:paraId="2BE8EF4E" w14:textId="77777777" w:rsidTr="00CE1180">
        <w:tc>
          <w:tcPr>
            <w:tcW w:w="10480" w:type="dxa"/>
            <w:shd w:val="clear" w:color="auto" w:fill="auto"/>
            <w:tcMar>
              <w:top w:w="72" w:type="dxa"/>
              <w:left w:w="144" w:type="dxa"/>
              <w:bottom w:w="72" w:type="dxa"/>
              <w:right w:w="144" w:type="dxa"/>
            </w:tcMar>
            <w:hideMark/>
          </w:tcPr>
          <w:p w14:paraId="35EA20D2" w14:textId="77777777" w:rsidR="00C6390A" w:rsidRDefault="00C6390A" w:rsidP="00892C01">
            <w:pPr>
              <w:pStyle w:val="afff6"/>
              <w:numPr>
                <w:ilvl w:val="0"/>
                <w:numId w:val="144"/>
              </w:numPr>
            </w:pPr>
            <w:r w:rsidRPr="00DA22C6">
              <w:rPr>
                <w:rFonts w:hint="eastAsia"/>
              </w:rPr>
              <w:t>クリアデスク</w:t>
            </w:r>
          </w:p>
          <w:p w14:paraId="71F9EF81" w14:textId="77777777" w:rsidR="00C6390A" w:rsidRDefault="00C6390A" w:rsidP="00892C01">
            <w:pPr>
              <w:pStyle w:val="afff6"/>
              <w:numPr>
                <w:ilvl w:val="1"/>
                <w:numId w:val="202"/>
              </w:numPr>
            </w:pPr>
            <w:r w:rsidRPr="00DA22C6">
              <w:rPr>
                <w:rFonts w:hint="eastAsia"/>
              </w:rPr>
              <w:t>離席時や帰宅時には、重要情報や個人情報を含む書類や記憶媒体を机上やその周辺に放置しない。</w:t>
            </w:r>
          </w:p>
          <w:p w14:paraId="1C661230" w14:textId="77777777" w:rsidR="00C6390A" w:rsidRDefault="00C6390A" w:rsidP="00892C01">
            <w:pPr>
              <w:pStyle w:val="afff6"/>
              <w:numPr>
                <w:ilvl w:val="1"/>
                <w:numId w:val="202"/>
              </w:numPr>
            </w:pPr>
            <w:r w:rsidRPr="00DA22C6">
              <w:rPr>
                <w:rFonts w:hint="eastAsia"/>
              </w:rPr>
              <w:t>書類やデータは、重要なものとそうでないものを区別して整理する。</w:t>
            </w:r>
          </w:p>
          <w:p w14:paraId="12D48BB0" w14:textId="77777777" w:rsidR="00C6390A" w:rsidRPr="00DA22C6" w:rsidRDefault="00C6390A" w:rsidP="00892C01">
            <w:pPr>
              <w:pStyle w:val="afff6"/>
              <w:numPr>
                <w:ilvl w:val="1"/>
                <w:numId w:val="202"/>
              </w:numPr>
            </w:pPr>
            <w:r w:rsidRPr="00DA22C6">
              <w:rPr>
                <w:rFonts w:hint="eastAsia"/>
              </w:rPr>
              <w:t>プリンタ、コピーに出力した印刷分は放置せず速やかに取り出す。</w:t>
            </w:r>
          </w:p>
          <w:p w14:paraId="7EFFA704" w14:textId="77777777" w:rsidR="00C6390A" w:rsidRDefault="00C6390A" w:rsidP="00892C01">
            <w:pPr>
              <w:pStyle w:val="afff6"/>
              <w:numPr>
                <w:ilvl w:val="0"/>
                <w:numId w:val="144"/>
              </w:numPr>
            </w:pPr>
            <w:r w:rsidRPr="00DA22C6">
              <w:rPr>
                <w:rFonts w:hint="eastAsia"/>
              </w:rPr>
              <w:t>クリアスクリーン</w:t>
            </w:r>
          </w:p>
          <w:p w14:paraId="30B73A9E" w14:textId="3E546948" w:rsidR="00C6390A" w:rsidRDefault="00C6390A" w:rsidP="00892C01">
            <w:pPr>
              <w:pStyle w:val="afff6"/>
              <w:numPr>
                <w:ilvl w:val="0"/>
                <w:numId w:val="204"/>
              </w:numPr>
            </w:pPr>
            <w:r w:rsidRPr="00DA22C6">
              <w:rPr>
                <w:rFonts w:hint="eastAsia"/>
              </w:rPr>
              <w:t>利用者は、食事やトイレ、会議など</w:t>
            </w:r>
            <w:r>
              <w:rPr>
                <w:rFonts w:hint="eastAsia"/>
              </w:rPr>
              <w:t>により</w:t>
            </w:r>
            <w:r w:rsidRPr="00DA22C6">
              <w:rPr>
                <w:rFonts w:hint="eastAsia"/>
              </w:rPr>
              <w:t>自席を離れる場合には、コンピュータのログアウト（ログオフ）や</w:t>
            </w:r>
            <w:bookmarkStart w:id="1193" w:name="■スクリーンロック１７－２－４"/>
            <w:r w:rsidR="00694044">
              <w:fldChar w:fldCharType="begin"/>
            </w:r>
            <w:r w:rsidR="00694044">
              <w:rPr>
                <w:rFonts w:hint="eastAsia"/>
              </w:rPr>
              <w:instrText xml:space="preserve">HYPERLINK </w:instrText>
            </w:r>
            <w:r w:rsidR="00694044">
              <w:instrText xml:space="preserve"> \l "</w:instrText>
            </w:r>
            <w:r w:rsidR="00694044">
              <w:rPr>
                <w:rFonts w:hint="eastAsia"/>
              </w:rPr>
              <w:instrText>■スクリーンロック</w:instrText>
            </w:r>
            <w:r w:rsidR="00694044">
              <w:instrText>"</w:instrText>
            </w:r>
            <w:r w:rsidR="00694044">
              <w:fldChar w:fldCharType="separate"/>
            </w:r>
            <w:r w:rsidRPr="00694044">
              <w:rPr>
                <w:rStyle w:val="a7"/>
                <w:rFonts w:hint="eastAsia"/>
              </w:rPr>
              <w:t>スクリーンロック</w:t>
            </w:r>
            <w:bookmarkEnd w:id="1193"/>
            <w:r w:rsidR="00694044">
              <w:fldChar w:fldCharType="end"/>
            </w:r>
            <w:r w:rsidRPr="00DA22C6">
              <w:rPr>
                <w:rFonts w:hint="eastAsia"/>
              </w:rPr>
              <w:t>を行い、第三者がコンピュータを操作したり、画面を盗み見たりできないようにする。</w:t>
            </w:r>
          </w:p>
          <w:p w14:paraId="0050841D" w14:textId="77777777" w:rsidR="00C6390A" w:rsidRPr="00DA22C6" w:rsidRDefault="00C6390A" w:rsidP="00892C01">
            <w:pPr>
              <w:pStyle w:val="afff6"/>
              <w:numPr>
                <w:ilvl w:val="0"/>
                <w:numId w:val="204"/>
              </w:numPr>
            </w:pPr>
            <w:r w:rsidRPr="00DA22C6">
              <w:rPr>
                <w:rFonts w:hint="eastAsia"/>
              </w:rPr>
              <w:t>ログインID、パスワードを机上に貼付することは禁じる。</w:t>
            </w:r>
          </w:p>
        </w:tc>
      </w:tr>
      <w:tr w:rsidR="00C6390A" w:rsidRPr="00DA22C6" w14:paraId="02E39D9E" w14:textId="77777777" w:rsidTr="00CE1180">
        <w:tc>
          <w:tcPr>
            <w:tcW w:w="10480" w:type="dxa"/>
            <w:shd w:val="clear" w:color="auto" w:fill="auto"/>
            <w:tcMar>
              <w:top w:w="72" w:type="dxa"/>
              <w:left w:w="144" w:type="dxa"/>
              <w:bottom w:w="72" w:type="dxa"/>
              <w:right w:w="144" w:type="dxa"/>
            </w:tcMar>
            <w:hideMark/>
          </w:tcPr>
          <w:p w14:paraId="2231419B" w14:textId="77777777" w:rsidR="00C6390A" w:rsidRPr="00DA22C6" w:rsidRDefault="00C6390A" w:rsidP="00E534F9">
            <w:pPr>
              <w:pStyle w:val="afff8"/>
            </w:pPr>
            <w:r w:rsidRPr="00DA22C6">
              <w:rPr>
                <w:rFonts w:hint="eastAsia"/>
              </w:rPr>
              <w:t>ワンポイントアドバイス</w:t>
            </w:r>
          </w:p>
          <w:p w14:paraId="56AE96FF" w14:textId="77777777" w:rsidR="00C6390A" w:rsidRPr="00DA22C6" w:rsidRDefault="00C6390A" w:rsidP="0050393E">
            <w:pPr>
              <w:pStyle w:val="afff6"/>
            </w:pPr>
            <w:r w:rsidRPr="00DA22C6">
              <w:rPr>
                <w:rFonts w:hint="eastAsia"/>
              </w:rPr>
              <w:t>クリアデスク、クリアスクリーンについてのルールが適切に守られているか、チェックシートなど</w:t>
            </w:r>
            <w:r>
              <w:rPr>
                <w:rFonts w:hint="eastAsia"/>
              </w:rPr>
              <w:t>により</w:t>
            </w:r>
            <w:r w:rsidRPr="00DA22C6">
              <w:rPr>
                <w:rFonts w:hint="eastAsia"/>
              </w:rPr>
              <w:t>徹底することも効果的です。</w:t>
            </w:r>
          </w:p>
        </w:tc>
      </w:tr>
    </w:tbl>
    <w:p w14:paraId="712255DE" w14:textId="77777777" w:rsidR="00C6390A" w:rsidRDefault="00C6390A" w:rsidP="00780837">
      <w:pPr>
        <w:pStyle w:val="aff4"/>
      </w:pPr>
    </w:p>
    <w:p w14:paraId="4D450A94" w14:textId="77777777" w:rsidR="00C6390A" w:rsidRPr="00DA22C6" w:rsidRDefault="00C6390A" w:rsidP="00780837">
      <w:pPr>
        <w:pStyle w:val="aff4"/>
      </w:pPr>
      <w:r>
        <w:rPr>
          <w:rFonts w:hint="eastAsia"/>
        </w:rPr>
        <w:t>【</w:t>
      </w:r>
      <w:r w:rsidRPr="00DA22C6">
        <w:rPr>
          <w:rFonts w:hint="eastAsia"/>
        </w:rPr>
        <w:t>7.8 装置の設置及び保護</w:t>
      </w:r>
      <w:r>
        <w:rPr>
          <w:rFonts w:hint="eastAsia"/>
        </w:rPr>
        <w:t>】</w:t>
      </w:r>
    </w:p>
    <w:tbl>
      <w:tblPr>
        <w:tblW w:w="10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0480"/>
      </w:tblGrid>
      <w:tr w:rsidR="00C6390A" w:rsidRPr="00DA22C6" w14:paraId="450B1F22" w14:textId="77777777" w:rsidTr="00CE1180">
        <w:tc>
          <w:tcPr>
            <w:tcW w:w="10480" w:type="dxa"/>
            <w:shd w:val="clear" w:color="auto" w:fill="2F5597"/>
            <w:tcMar>
              <w:top w:w="72" w:type="dxa"/>
              <w:left w:w="144" w:type="dxa"/>
              <w:bottom w:w="72" w:type="dxa"/>
              <w:right w:w="144" w:type="dxa"/>
            </w:tcMar>
            <w:vAlign w:val="center"/>
            <w:hideMark/>
          </w:tcPr>
          <w:p w14:paraId="6CB3B3F1" w14:textId="77777777" w:rsidR="00C6390A" w:rsidRPr="00DA22C6" w:rsidRDefault="00C6390A" w:rsidP="0050393E">
            <w:pPr>
              <w:pStyle w:val="aff0"/>
            </w:pPr>
            <w:r w:rsidRPr="00DA22C6">
              <w:rPr>
                <w:rFonts w:hint="eastAsia"/>
              </w:rPr>
              <w:t>実施手順（例）</w:t>
            </w:r>
          </w:p>
        </w:tc>
      </w:tr>
      <w:tr w:rsidR="00C6390A" w:rsidRPr="00DA22C6" w14:paraId="3DE31DB3" w14:textId="77777777" w:rsidTr="00CE1180">
        <w:tc>
          <w:tcPr>
            <w:tcW w:w="10480" w:type="dxa"/>
            <w:shd w:val="clear" w:color="auto" w:fill="auto"/>
            <w:tcMar>
              <w:top w:w="72" w:type="dxa"/>
              <w:left w:w="144" w:type="dxa"/>
              <w:bottom w:w="72" w:type="dxa"/>
              <w:right w:w="144" w:type="dxa"/>
            </w:tcMar>
            <w:hideMark/>
          </w:tcPr>
          <w:p w14:paraId="56B63B7C" w14:textId="58957422" w:rsidR="00C6390A" w:rsidRPr="00DA22C6" w:rsidRDefault="00C6390A" w:rsidP="00892C01">
            <w:pPr>
              <w:pStyle w:val="afff6"/>
              <w:numPr>
                <w:ilvl w:val="0"/>
                <w:numId w:val="147"/>
              </w:numPr>
            </w:pPr>
            <w:r w:rsidRPr="00DA22C6">
              <w:rPr>
                <w:rFonts w:hint="eastAsia"/>
              </w:rPr>
              <w:t>スイッチ、</w:t>
            </w:r>
            <w:bookmarkStart w:id="1194" w:name="■無線LAN17ー2ー4"/>
            <w:r w:rsidR="00486644">
              <w:fldChar w:fldCharType="begin"/>
            </w:r>
            <w:r w:rsidR="00486644">
              <w:rPr>
                <w:rFonts w:hint="eastAsia"/>
              </w:rPr>
              <w:instrText xml:space="preserve">HYPERLINK </w:instrText>
            </w:r>
            <w:r w:rsidR="00486644">
              <w:instrText xml:space="preserve"> \l "</w:instrText>
            </w:r>
            <w:r w:rsidR="00486644">
              <w:rPr>
                <w:rFonts w:hint="eastAsia"/>
              </w:rPr>
              <w:instrText>■無線</w:instrText>
            </w:r>
            <w:r w:rsidR="00486644">
              <w:instrText>LAN"</w:instrText>
            </w:r>
            <w:r w:rsidR="00486644">
              <w:fldChar w:fldCharType="separate"/>
            </w:r>
            <w:r w:rsidRPr="00486644">
              <w:rPr>
                <w:rStyle w:val="a7"/>
                <w:rFonts w:hint="eastAsia"/>
              </w:rPr>
              <w:t>無線LAN</w:t>
            </w:r>
            <w:bookmarkEnd w:id="1194"/>
            <w:r w:rsidR="00486644">
              <w:fldChar w:fldCharType="end"/>
            </w:r>
            <w:r w:rsidRPr="00DA22C6">
              <w:rPr>
                <w:rFonts w:hint="eastAsia"/>
              </w:rPr>
              <w:t>アクセスポイントなどは、人目につくところや通行量の多い場所を避けて設置する。</w:t>
            </w:r>
          </w:p>
          <w:p w14:paraId="2814DF9C" w14:textId="77777777" w:rsidR="00C6390A" w:rsidRPr="00DA22C6" w:rsidRDefault="00C6390A" w:rsidP="00892C01">
            <w:pPr>
              <w:pStyle w:val="afff6"/>
              <w:numPr>
                <w:ilvl w:val="0"/>
                <w:numId w:val="147"/>
              </w:numPr>
            </w:pPr>
            <w:r w:rsidRPr="00DA22C6">
              <w:rPr>
                <w:rFonts w:hint="eastAsia"/>
              </w:rPr>
              <w:t>サーバは、サーバ室など隔離されたエリアに設置する。隔離されていないエリアに設置する場合は、ラックなどへ収容する。</w:t>
            </w:r>
          </w:p>
          <w:p w14:paraId="43D33C2A" w14:textId="77777777" w:rsidR="00C6390A" w:rsidRPr="00DA22C6" w:rsidRDefault="00C6390A" w:rsidP="00892C01">
            <w:pPr>
              <w:pStyle w:val="afff6"/>
              <w:numPr>
                <w:ilvl w:val="0"/>
                <w:numId w:val="147"/>
              </w:numPr>
            </w:pPr>
            <w:r w:rsidRPr="00DA22C6">
              <w:rPr>
                <w:rFonts w:hint="eastAsia"/>
              </w:rPr>
              <w:t>サーバが設置されたエリアでの飲食、喫煙は禁じる。</w:t>
            </w:r>
          </w:p>
          <w:p w14:paraId="19B7DE98" w14:textId="77777777" w:rsidR="00C6390A" w:rsidRPr="00DA22C6" w:rsidRDefault="00C6390A" w:rsidP="00892C01">
            <w:pPr>
              <w:pStyle w:val="afff6"/>
              <w:numPr>
                <w:ilvl w:val="0"/>
                <w:numId w:val="147"/>
              </w:numPr>
            </w:pPr>
            <w:r w:rsidRPr="00DA22C6">
              <w:rPr>
                <w:rFonts w:hint="eastAsia"/>
              </w:rPr>
              <w:t>サーバが設置されたエリアの温度、湿度を監視し、サーバに悪影響を与えない状態を維持する。</w:t>
            </w:r>
          </w:p>
        </w:tc>
      </w:tr>
      <w:tr w:rsidR="00C6390A" w:rsidRPr="00DA22C6" w14:paraId="43F166F7" w14:textId="77777777" w:rsidTr="00CE1180">
        <w:tc>
          <w:tcPr>
            <w:tcW w:w="10480" w:type="dxa"/>
            <w:shd w:val="clear" w:color="auto" w:fill="auto"/>
            <w:tcMar>
              <w:top w:w="72" w:type="dxa"/>
              <w:left w:w="144" w:type="dxa"/>
              <w:bottom w:w="72" w:type="dxa"/>
              <w:right w:w="144" w:type="dxa"/>
            </w:tcMar>
            <w:hideMark/>
          </w:tcPr>
          <w:p w14:paraId="4CF72382" w14:textId="77777777" w:rsidR="00C6390A" w:rsidRPr="00DA22C6" w:rsidRDefault="00C6390A" w:rsidP="00E534F9">
            <w:pPr>
              <w:pStyle w:val="afff8"/>
            </w:pPr>
            <w:r w:rsidRPr="00DA22C6">
              <w:rPr>
                <w:rFonts w:hint="eastAsia"/>
              </w:rPr>
              <w:t>ワンポイントアドバイス</w:t>
            </w:r>
          </w:p>
          <w:p w14:paraId="401A1701" w14:textId="77777777" w:rsidR="00C6390A" w:rsidRPr="00DA22C6" w:rsidRDefault="00C6390A" w:rsidP="0050393E">
            <w:pPr>
              <w:pStyle w:val="afff6"/>
            </w:pPr>
            <w:r w:rsidRPr="00DA22C6">
              <w:rPr>
                <w:rFonts w:hint="eastAsia"/>
              </w:rPr>
              <w:t>サーバ周辺に水などの配管などが通っていないか、確認することが大切です。</w:t>
            </w:r>
          </w:p>
        </w:tc>
      </w:tr>
    </w:tbl>
    <w:p w14:paraId="1F07F743" w14:textId="77777777" w:rsidR="00C6390A" w:rsidRDefault="00C6390A" w:rsidP="00B00198">
      <w:pPr>
        <w:widowControl/>
        <w:spacing w:line="240" w:lineRule="auto"/>
        <w:ind w:firstLineChars="0" w:firstLine="0"/>
        <w:jc w:val="left"/>
        <w:rPr>
          <w:b/>
          <w:bCs/>
        </w:rPr>
      </w:pPr>
    </w:p>
    <w:p w14:paraId="0FA57D8A" w14:textId="77777777" w:rsidR="00C6390A" w:rsidRPr="00D505DB" w:rsidRDefault="00C6390A" w:rsidP="003E0313">
      <w:pPr>
        <w:pStyle w:val="4"/>
      </w:pPr>
      <w:bookmarkStart w:id="1195" w:name="_Toc175062922"/>
      <w:bookmarkStart w:id="1196" w:name="_Toc185338958"/>
      <w:bookmarkStart w:id="1197" w:name="_Toc188349058"/>
      <w:r w:rsidRPr="009B0CDF">
        <w:rPr>
          <w:rFonts w:hint="eastAsia"/>
        </w:rPr>
        <w:t>オフプレミスの資産のセキュリティ</w:t>
      </w:r>
      <w:bookmarkEnd w:id="1195"/>
      <w:bookmarkEnd w:id="1196"/>
      <w:bookmarkEnd w:id="1197"/>
    </w:p>
    <w:p w14:paraId="5ACDD373" w14:textId="77777777" w:rsidR="00C6390A" w:rsidRPr="00DA22C6" w:rsidRDefault="00C6390A" w:rsidP="00780837">
      <w:pPr>
        <w:pStyle w:val="aff4"/>
      </w:pPr>
      <w:r>
        <w:rPr>
          <w:rFonts w:hint="eastAsia"/>
        </w:rPr>
        <w:t>【</w:t>
      </w:r>
      <w:r w:rsidRPr="00DA22C6">
        <w:rPr>
          <w:rFonts w:hint="eastAsia"/>
        </w:rPr>
        <w:t>7.9 構外にある資産のセキュリティ</w:t>
      </w:r>
      <w:r>
        <w:rPr>
          <w:rFonts w:hint="eastAsia"/>
        </w:rPr>
        <w:t>】</w:t>
      </w:r>
    </w:p>
    <w:tbl>
      <w:tblPr>
        <w:tblW w:w="10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0480"/>
      </w:tblGrid>
      <w:tr w:rsidR="00C6390A" w:rsidRPr="00DA22C6" w14:paraId="1AD69C76" w14:textId="77777777" w:rsidTr="00CE1180">
        <w:tc>
          <w:tcPr>
            <w:tcW w:w="10480" w:type="dxa"/>
            <w:shd w:val="clear" w:color="auto" w:fill="2F5597"/>
            <w:tcMar>
              <w:top w:w="72" w:type="dxa"/>
              <w:left w:w="144" w:type="dxa"/>
              <w:bottom w:w="72" w:type="dxa"/>
              <w:right w:w="144" w:type="dxa"/>
            </w:tcMar>
            <w:vAlign w:val="center"/>
            <w:hideMark/>
          </w:tcPr>
          <w:p w14:paraId="2535C516" w14:textId="77777777" w:rsidR="00C6390A" w:rsidRPr="00DA22C6" w:rsidRDefault="00C6390A" w:rsidP="0050393E">
            <w:pPr>
              <w:pStyle w:val="aff0"/>
            </w:pPr>
            <w:r w:rsidRPr="00DA22C6">
              <w:rPr>
                <w:rFonts w:hint="eastAsia"/>
              </w:rPr>
              <w:t>実施手順（例）</w:t>
            </w:r>
          </w:p>
        </w:tc>
      </w:tr>
      <w:tr w:rsidR="00C6390A" w:rsidRPr="00DA22C6" w14:paraId="54A87F8B" w14:textId="77777777" w:rsidTr="00CE1180">
        <w:tc>
          <w:tcPr>
            <w:tcW w:w="10480" w:type="dxa"/>
            <w:shd w:val="clear" w:color="auto" w:fill="auto"/>
            <w:tcMar>
              <w:top w:w="72" w:type="dxa"/>
              <w:left w:w="144" w:type="dxa"/>
              <w:bottom w:w="72" w:type="dxa"/>
              <w:right w:w="144" w:type="dxa"/>
            </w:tcMar>
            <w:hideMark/>
          </w:tcPr>
          <w:p w14:paraId="363D0893" w14:textId="77777777" w:rsidR="00C6390A" w:rsidRDefault="00C6390A" w:rsidP="00892C01">
            <w:pPr>
              <w:pStyle w:val="afff6"/>
              <w:numPr>
                <w:ilvl w:val="0"/>
                <w:numId w:val="145"/>
              </w:numPr>
              <w:tabs>
                <w:tab w:val="clear" w:pos="1830"/>
                <w:tab w:val="left" w:pos="1691"/>
              </w:tabs>
              <w:ind w:left="415" w:hanging="415"/>
            </w:pPr>
            <w:r w:rsidRPr="00DA22C6">
              <w:rPr>
                <w:rFonts w:hint="eastAsia"/>
              </w:rPr>
              <w:t>社外にノートPC</w:t>
            </w:r>
            <w:r>
              <w:rPr>
                <w:rFonts w:hint="eastAsia"/>
              </w:rPr>
              <w:t>などを</w:t>
            </w:r>
            <w:r w:rsidRPr="00DA22C6">
              <w:rPr>
                <w:rFonts w:hint="eastAsia"/>
              </w:rPr>
              <w:t>持ち出す場合は、</w:t>
            </w:r>
          </w:p>
          <w:p w14:paraId="5E7EC199" w14:textId="77777777" w:rsidR="00C6390A" w:rsidRDefault="00C6390A" w:rsidP="00892C01">
            <w:pPr>
              <w:pStyle w:val="afff6"/>
              <w:numPr>
                <w:ilvl w:val="0"/>
                <w:numId w:val="205"/>
              </w:numPr>
              <w:tabs>
                <w:tab w:val="clear" w:pos="1830"/>
                <w:tab w:val="left" w:pos="1691"/>
              </w:tabs>
            </w:pPr>
            <w:r w:rsidRPr="00DA22C6">
              <w:rPr>
                <w:rFonts w:hint="eastAsia"/>
              </w:rPr>
              <w:t>ログインパスワードを設定する。</w:t>
            </w:r>
          </w:p>
          <w:p w14:paraId="3FD5EE63" w14:textId="77777777" w:rsidR="00C6390A" w:rsidRDefault="00C6390A" w:rsidP="00892C01">
            <w:pPr>
              <w:pStyle w:val="afff6"/>
              <w:numPr>
                <w:ilvl w:val="0"/>
                <w:numId w:val="205"/>
              </w:numPr>
              <w:tabs>
                <w:tab w:val="clear" w:pos="1830"/>
                <w:tab w:val="left" w:pos="1691"/>
              </w:tabs>
            </w:pPr>
            <w:r w:rsidRPr="00DA22C6">
              <w:rPr>
                <w:rFonts w:hint="eastAsia"/>
              </w:rPr>
              <w:t>必要のない機密情報、個人情報を格納しない。</w:t>
            </w:r>
          </w:p>
          <w:p w14:paraId="0D2723B6" w14:textId="29E5D3AF" w:rsidR="00C6390A" w:rsidRDefault="00C6390A" w:rsidP="00892C01">
            <w:pPr>
              <w:pStyle w:val="afff6"/>
              <w:numPr>
                <w:ilvl w:val="0"/>
                <w:numId w:val="205"/>
              </w:numPr>
              <w:tabs>
                <w:tab w:val="clear" w:pos="1830"/>
                <w:tab w:val="left" w:pos="1691"/>
              </w:tabs>
            </w:pPr>
            <w:r w:rsidRPr="00DA22C6">
              <w:rPr>
                <w:rFonts w:hint="eastAsia"/>
              </w:rPr>
              <w:t>格納するファイルは</w:t>
            </w:r>
            <w:bookmarkStart w:id="1198" w:name="■暗号化17ー2－5"/>
            <w:r w:rsidR="00F63CFF">
              <w:fldChar w:fldCharType="begin"/>
            </w:r>
            <w:r w:rsidR="00F63CFF">
              <w:rPr>
                <w:rFonts w:hint="eastAsia"/>
              </w:rPr>
              <w:instrText xml:space="preserve">HYPERLINK </w:instrText>
            </w:r>
            <w:r w:rsidR="00F63CFF">
              <w:instrText xml:space="preserve"> \l "</w:instrText>
            </w:r>
            <w:r w:rsidR="00F63CFF">
              <w:rPr>
                <w:rFonts w:hint="eastAsia"/>
              </w:rPr>
              <w:instrText>■暗号化</w:instrText>
            </w:r>
            <w:r w:rsidR="00F63CFF">
              <w:instrText>"</w:instrText>
            </w:r>
            <w:r w:rsidR="00F63CFF">
              <w:fldChar w:fldCharType="separate"/>
            </w:r>
            <w:r w:rsidRPr="00F63CFF">
              <w:rPr>
                <w:rStyle w:val="a7"/>
                <w:rFonts w:hint="eastAsia"/>
              </w:rPr>
              <w:t>暗号化</w:t>
            </w:r>
            <w:bookmarkEnd w:id="1198"/>
            <w:r w:rsidR="00F63CFF">
              <w:fldChar w:fldCharType="end"/>
            </w:r>
            <w:r w:rsidRPr="00DA22C6">
              <w:rPr>
                <w:rFonts w:hint="eastAsia"/>
              </w:rPr>
              <w:t>する（パスワードをつける）。</w:t>
            </w:r>
          </w:p>
          <w:p w14:paraId="3191A521" w14:textId="77777777" w:rsidR="00C6390A" w:rsidRDefault="00C6390A" w:rsidP="00892C01">
            <w:pPr>
              <w:pStyle w:val="afff6"/>
              <w:numPr>
                <w:ilvl w:val="0"/>
                <w:numId w:val="205"/>
              </w:numPr>
              <w:tabs>
                <w:tab w:val="clear" w:pos="1830"/>
                <w:tab w:val="left" w:pos="1691"/>
              </w:tabs>
            </w:pPr>
            <w:r w:rsidRPr="00DA22C6">
              <w:rPr>
                <w:rFonts w:hint="eastAsia"/>
              </w:rPr>
              <w:t>OS・ソフトウェアが最新バージョンになっており、セキュリティソフトが入っていることを確認する。</w:t>
            </w:r>
          </w:p>
          <w:p w14:paraId="3B78BCAE" w14:textId="77777777" w:rsidR="00C6390A" w:rsidRPr="00DA22C6" w:rsidRDefault="00C6390A" w:rsidP="00892C01">
            <w:pPr>
              <w:pStyle w:val="afff6"/>
              <w:numPr>
                <w:ilvl w:val="0"/>
                <w:numId w:val="205"/>
              </w:numPr>
              <w:tabs>
                <w:tab w:val="clear" w:pos="1830"/>
                <w:tab w:val="left" w:pos="1691"/>
              </w:tabs>
            </w:pPr>
            <w:r w:rsidRPr="00DA22C6">
              <w:rPr>
                <w:rFonts w:hint="eastAsia"/>
              </w:rPr>
              <w:t>ノートPCなどが入ったカバンなどを交通機関の網棚などには置かず、常時携帯する。</w:t>
            </w:r>
          </w:p>
          <w:p w14:paraId="21EB22F3" w14:textId="77777777" w:rsidR="00C6390A" w:rsidRPr="00DA22C6" w:rsidRDefault="00C6390A" w:rsidP="00892C01">
            <w:pPr>
              <w:pStyle w:val="afff6"/>
              <w:numPr>
                <w:ilvl w:val="0"/>
                <w:numId w:val="145"/>
              </w:numPr>
            </w:pPr>
            <w:r w:rsidRPr="00DA22C6">
              <w:rPr>
                <w:rFonts w:hint="eastAsia"/>
              </w:rPr>
              <w:t>公共交通機関を利用する際に、顧客情報や個人情報など、重要な情報をノートPCや社用携帯で閲覧することは禁じる。</w:t>
            </w:r>
          </w:p>
        </w:tc>
      </w:tr>
      <w:tr w:rsidR="00C6390A" w:rsidRPr="00DA22C6" w14:paraId="3219EF75" w14:textId="77777777" w:rsidTr="00CE1180">
        <w:tc>
          <w:tcPr>
            <w:tcW w:w="10480" w:type="dxa"/>
            <w:shd w:val="clear" w:color="auto" w:fill="auto"/>
            <w:tcMar>
              <w:top w:w="72" w:type="dxa"/>
              <w:left w:w="144" w:type="dxa"/>
              <w:bottom w:w="72" w:type="dxa"/>
              <w:right w:w="144" w:type="dxa"/>
            </w:tcMar>
            <w:hideMark/>
          </w:tcPr>
          <w:p w14:paraId="5F31EB55" w14:textId="77777777" w:rsidR="00C6390A" w:rsidRPr="00DA22C6" w:rsidRDefault="00C6390A" w:rsidP="00E534F9">
            <w:pPr>
              <w:pStyle w:val="afff8"/>
            </w:pPr>
            <w:r w:rsidRPr="00DA22C6">
              <w:rPr>
                <w:rFonts w:hint="eastAsia"/>
              </w:rPr>
              <w:t>ワンポイントアドバイス</w:t>
            </w:r>
          </w:p>
          <w:p w14:paraId="191E150A" w14:textId="77777777" w:rsidR="00C6390A" w:rsidRPr="00DA22C6" w:rsidRDefault="00C6390A" w:rsidP="0050393E">
            <w:pPr>
              <w:pStyle w:val="afff6"/>
            </w:pPr>
            <w:r w:rsidRPr="00DA22C6">
              <w:rPr>
                <w:rFonts w:hint="eastAsia"/>
              </w:rPr>
              <w:t>公共交通機関を利用する際に、装置（例：スマートフォン、ノートPCなど）上の情報をのぞき見られるリスクから保護することが大切です。</w:t>
            </w:r>
          </w:p>
        </w:tc>
      </w:tr>
    </w:tbl>
    <w:p w14:paraId="280438A4" w14:textId="77777777" w:rsidR="00C6390A" w:rsidRDefault="00C6390A" w:rsidP="00B00198">
      <w:pPr>
        <w:widowControl/>
        <w:spacing w:line="240" w:lineRule="auto"/>
        <w:ind w:firstLineChars="0" w:firstLine="0"/>
        <w:jc w:val="left"/>
        <w:rPr>
          <w:b/>
          <w:bCs/>
        </w:rPr>
      </w:pPr>
    </w:p>
    <w:p w14:paraId="44FDBCF3" w14:textId="77777777" w:rsidR="00C6390A" w:rsidRPr="00D505DB" w:rsidRDefault="00C6390A" w:rsidP="003E0313">
      <w:pPr>
        <w:pStyle w:val="4"/>
      </w:pPr>
      <w:bookmarkStart w:id="1199" w:name="_Toc175062923"/>
      <w:bookmarkStart w:id="1200" w:name="_Toc185338959"/>
      <w:bookmarkStart w:id="1201" w:name="_Toc188349059"/>
      <w:r w:rsidRPr="009B0CDF">
        <w:rPr>
          <w:rFonts w:hint="eastAsia"/>
        </w:rPr>
        <w:t>機器のメンテナンス</w:t>
      </w:r>
      <w:bookmarkEnd w:id="1199"/>
      <w:bookmarkEnd w:id="1200"/>
      <w:bookmarkEnd w:id="1201"/>
    </w:p>
    <w:p w14:paraId="55469A28" w14:textId="77777777" w:rsidR="00C6390A" w:rsidRPr="00DA22C6" w:rsidRDefault="00C6390A" w:rsidP="00780837">
      <w:pPr>
        <w:pStyle w:val="aff4"/>
      </w:pPr>
      <w:r>
        <w:rPr>
          <w:rFonts w:hint="eastAsia"/>
        </w:rPr>
        <w:t>【</w:t>
      </w:r>
      <w:r w:rsidRPr="00DA22C6">
        <w:rPr>
          <w:rFonts w:hint="eastAsia"/>
        </w:rPr>
        <w:t>7.10 記憶媒体</w:t>
      </w:r>
      <w:r>
        <w:rPr>
          <w:rFonts w:hint="eastAsia"/>
        </w:rPr>
        <w:t>】</w:t>
      </w:r>
    </w:p>
    <w:tbl>
      <w:tblPr>
        <w:tblW w:w="10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0480"/>
      </w:tblGrid>
      <w:tr w:rsidR="00C6390A" w:rsidRPr="00DA22C6" w14:paraId="37DF47C7" w14:textId="77777777" w:rsidTr="00CE1180">
        <w:tc>
          <w:tcPr>
            <w:tcW w:w="10480" w:type="dxa"/>
            <w:shd w:val="clear" w:color="auto" w:fill="2F5597"/>
            <w:tcMar>
              <w:top w:w="72" w:type="dxa"/>
              <w:left w:w="144" w:type="dxa"/>
              <w:bottom w:w="72" w:type="dxa"/>
              <w:right w:w="144" w:type="dxa"/>
            </w:tcMar>
            <w:vAlign w:val="center"/>
            <w:hideMark/>
          </w:tcPr>
          <w:p w14:paraId="1094CF3E" w14:textId="77777777" w:rsidR="00C6390A" w:rsidRPr="00DA22C6" w:rsidRDefault="00C6390A" w:rsidP="0050393E">
            <w:pPr>
              <w:pStyle w:val="aff0"/>
            </w:pPr>
            <w:r w:rsidRPr="00DA22C6">
              <w:rPr>
                <w:rFonts w:hint="eastAsia"/>
              </w:rPr>
              <w:t>実施手順（例）</w:t>
            </w:r>
          </w:p>
        </w:tc>
      </w:tr>
      <w:tr w:rsidR="00C6390A" w:rsidRPr="00DA22C6" w14:paraId="24B5352A" w14:textId="77777777" w:rsidTr="00CE1180">
        <w:tc>
          <w:tcPr>
            <w:tcW w:w="10480" w:type="dxa"/>
            <w:shd w:val="clear" w:color="auto" w:fill="auto"/>
            <w:tcMar>
              <w:top w:w="72" w:type="dxa"/>
              <w:left w:w="144" w:type="dxa"/>
              <w:bottom w:w="72" w:type="dxa"/>
              <w:right w:w="144" w:type="dxa"/>
            </w:tcMar>
            <w:hideMark/>
          </w:tcPr>
          <w:p w14:paraId="0BD1775C" w14:textId="77777777" w:rsidR="00C6390A" w:rsidRPr="00DA22C6" w:rsidRDefault="00C6390A" w:rsidP="00892C01">
            <w:pPr>
              <w:pStyle w:val="afff6"/>
              <w:numPr>
                <w:ilvl w:val="0"/>
                <w:numId w:val="146"/>
              </w:numPr>
            </w:pPr>
            <w:r w:rsidRPr="00DA22C6">
              <w:rPr>
                <w:rFonts w:hint="eastAsia"/>
              </w:rPr>
              <w:t>外づけの記録媒体</w:t>
            </w:r>
            <w:r>
              <w:rPr>
                <w:rFonts w:hint="eastAsia"/>
              </w:rPr>
              <w:t>を</w:t>
            </w:r>
            <w:r w:rsidRPr="00DA22C6">
              <w:rPr>
                <w:rFonts w:hint="eastAsia"/>
              </w:rPr>
              <w:t>持ち出し・持ち込み</w:t>
            </w:r>
            <w:r>
              <w:rPr>
                <w:rFonts w:hint="eastAsia"/>
              </w:rPr>
              <w:t>する場合</w:t>
            </w:r>
            <w:r w:rsidRPr="00DA22C6">
              <w:rPr>
                <w:rFonts w:hint="eastAsia"/>
              </w:rPr>
              <w:t>は、事前に許可を得た上で行う。また、不使用時は、キャビネットに施錠保管を行う。</w:t>
            </w:r>
          </w:p>
          <w:p w14:paraId="7DDCC4A2" w14:textId="77777777" w:rsidR="00C6390A" w:rsidRPr="00DA22C6" w:rsidRDefault="00C6390A" w:rsidP="00892C01">
            <w:pPr>
              <w:pStyle w:val="afff6"/>
              <w:numPr>
                <w:ilvl w:val="0"/>
                <w:numId w:val="146"/>
              </w:numPr>
            </w:pPr>
            <w:r w:rsidRPr="00DA22C6">
              <w:rPr>
                <w:rFonts w:hint="eastAsia"/>
              </w:rPr>
              <w:t>記憶媒体に収納する情報は必要最小限なものとし、必要のない機密情報や個人情報、会社の重要情報は保存しない。</w:t>
            </w:r>
          </w:p>
          <w:p w14:paraId="19706E3E" w14:textId="308D9589" w:rsidR="00C6390A" w:rsidRPr="00DA22C6" w:rsidRDefault="00C6390A" w:rsidP="00892C01">
            <w:pPr>
              <w:pStyle w:val="afff6"/>
              <w:numPr>
                <w:ilvl w:val="0"/>
                <w:numId w:val="146"/>
              </w:numPr>
            </w:pPr>
            <w:r w:rsidRPr="00DA22C6">
              <w:rPr>
                <w:rFonts w:hint="eastAsia"/>
              </w:rPr>
              <w:t>格納するファイルは</w:t>
            </w:r>
            <w:bookmarkStart w:id="1202" w:name="■暗号化17ー2－6"/>
            <w:r w:rsidR="00703D6E">
              <w:fldChar w:fldCharType="begin"/>
            </w:r>
            <w:r w:rsidR="00703D6E">
              <w:rPr>
                <w:rFonts w:hint="eastAsia"/>
              </w:rPr>
              <w:instrText xml:space="preserve">HYPERLINK </w:instrText>
            </w:r>
            <w:r w:rsidR="00703D6E">
              <w:instrText xml:space="preserve"> \l "</w:instrText>
            </w:r>
            <w:r w:rsidR="00703D6E">
              <w:rPr>
                <w:rFonts w:hint="eastAsia"/>
              </w:rPr>
              <w:instrText>■暗号化</w:instrText>
            </w:r>
            <w:r w:rsidR="00703D6E">
              <w:instrText>"</w:instrText>
            </w:r>
            <w:r w:rsidR="00703D6E">
              <w:fldChar w:fldCharType="separate"/>
            </w:r>
            <w:r w:rsidRPr="00703D6E">
              <w:rPr>
                <w:rStyle w:val="a7"/>
                <w:rFonts w:hint="eastAsia"/>
              </w:rPr>
              <w:t>暗号化</w:t>
            </w:r>
            <w:bookmarkEnd w:id="1202"/>
            <w:r w:rsidR="00703D6E">
              <w:fldChar w:fldCharType="end"/>
            </w:r>
            <w:r w:rsidRPr="00DA22C6">
              <w:rPr>
                <w:rFonts w:hint="eastAsia"/>
              </w:rPr>
              <w:t>して（パスワードをつけて）保存する。</w:t>
            </w:r>
          </w:p>
          <w:p w14:paraId="09420FE0" w14:textId="77777777" w:rsidR="00C6390A" w:rsidRPr="00DA22C6" w:rsidRDefault="00C6390A" w:rsidP="00892C01">
            <w:pPr>
              <w:pStyle w:val="afff6"/>
              <w:numPr>
                <w:ilvl w:val="0"/>
                <w:numId w:val="146"/>
              </w:numPr>
            </w:pPr>
            <w:r w:rsidRPr="00DA22C6">
              <w:rPr>
                <w:rFonts w:hint="eastAsia"/>
              </w:rPr>
              <w:t>外部記憶媒体や、重要な情報が記された文書を机上や、棚上などに放置することは禁じる。</w:t>
            </w:r>
          </w:p>
          <w:p w14:paraId="4667C590" w14:textId="77777777" w:rsidR="00C6390A" w:rsidRPr="00DA22C6" w:rsidRDefault="00C6390A" w:rsidP="00892C01">
            <w:pPr>
              <w:pStyle w:val="afff6"/>
              <w:numPr>
                <w:ilvl w:val="0"/>
                <w:numId w:val="146"/>
              </w:numPr>
            </w:pPr>
            <w:r w:rsidRPr="00DA22C6">
              <w:rPr>
                <w:rFonts w:hint="eastAsia"/>
              </w:rPr>
              <w:t>私有の外部記憶媒体を持ち込む場合、社有の外部記憶媒体を持ち出す場合は、該当部門の責任者および情報システム管理者の許可を得る。</w:t>
            </w:r>
          </w:p>
          <w:p w14:paraId="16130034" w14:textId="77777777" w:rsidR="00C6390A" w:rsidRPr="00DA22C6" w:rsidRDefault="00C6390A" w:rsidP="00892C01">
            <w:pPr>
              <w:pStyle w:val="afff6"/>
              <w:numPr>
                <w:ilvl w:val="0"/>
                <w:numId w:val="146"/>
              </w:numPr>
            </w:pPr>
            <w:r w:rsidRPr="00DA22C6">
              <w:rPr>
                <w:rFonts w:hint="eastAsia"/>
              </w:rPr>
              <w:t>外部記憶媒体</w:t>
            </w:r>
            <w:r>
              <w:rPr>
                <w:rFonts w:hint="eastAsia"/>
              </w:rPr>
              <w:t>による</w:t>
            </w:r>
            <w:r w:rsidRPr="00DA22C6">
              <w:rPr>
                <w:rFonts w:hint="eastAsia"/>
              </w:rPr>
              <w:t>データを受け渡</w:t>
            </w:r>
            <w:r>
              <w:rPr>
                <w:rFonts w:hint="eastAsia"/>
              </w:rPr>
              <w:t>し</w:t>
            </w:r>
            <w:r w:rsidRPr="00DA22C6">
              <w:rPr>
                <w:rFonts w:hint="eastAsia"/>
              </w:rPr>
              <w:t>は、データの内容に応じてセキュリティを確保できるような受け渡し方法をとる。</w:t>
            </w:r>
          </w:p>
          <w:p w14:paraId="71FB8B07" w14:textId="77777777" w:rsidR="00C6390A" w:rsidRPr="00DA22C6" w:rsidRDefault="00C6390A" w:rsidP="00892C01">
            <w:pPr>
              <w:pStyle w:val="afff6"/>
              <w:numPr>
                <w:ilvl w:val="0"/>
                <w:numId w:val="146"/>
              </w:numPr>
            </w:pPr>
            <w:r w:rsidRPr="00DA22C6">
              <w:rPr>
                <w:rFonts w:hint="eastAsia"/>
              </w:rPr>
              <w:t>お客様のUSBメモリなどの記憶媒体を預かった場合は、使用する前に必ずアンチウイルスソフトによりスキャンを行う。</w:t>
            </w:r>
          </w:p>
          <w:p w14:paraId="5A1177F7" w14:textId="77777777" w:rsidR="00C6390A" w:rsidRPr="00DA22C6" w:rsidRDefault="00C6390A" w:rsidP="00892C01">
            <w:pPr>
              <w:pStyle w:val="afff6"/>
              <w:numPr>
                <w:ilvl w:val="0"/>
                <w:numId w:val="146"/>
              </w:numPr>
            </w:pPr>
            <w:r w:rsidRPr="00DA22C6">
              <w:rPr>
                <w:rFonts w:hint="eastAsia"/>
              </w:rPr>
              <w:t>不要な媒体を処分する場合は、「5.10 情報及びその他の関連資産の利用の許容範囲」のルールに従う。</w:t>
            </w:r>
          </w:p>
          <w:p w14:paraId="6B341246" w14:textId="77777777" w:rsidR="00C6390A" w:rsidRPr="00DA22C6" w:rsidRDefault="00C6390A" w:rsidP="00892C01">
            <w:pPr>
              <w:pStyle w:val="afff6"/>
              <w:numPr>
                <w:ilvl w:val="0"/>
                <w:numId w:val="146"/>
              </w:numPr>
            </w:pPr>
            <w:r w:rsidRPr="00DA22C6">
              <w:rPr>
                <w:rFonts w:hint="eastAsia"/>
              </w:rPr>
              <w:t>媒体を輸送する場合は、必要に応じて梱包などにより保護するとともに、「5.10 情報及びその他の関連資産の利用の許容範囲」のルールに従う。</w:t>
            </w:r>
          </w:p>
          <w:p w14:paraId="47ADF593" w14:textId="77777777" w:rsidR="00C6390A" w:rsidRPr="00DA22C6" w:rsidRDefault="00C6390A" w:rsidP="00892C01">
            <w:pPr>
              <w:pStyle w:val="afff6"/>
              <w:numPr>
                <w:ilvl w:val="0"/>
                <w:numId w:val="146"/>
              </w:numPr>
            </w:pPr>
            <w:r w:rsidRPr="00DA22C6">
              <w:rPr>
                <w:rFonts w:hint="eastAsia"/>
              </w:rPr>
              <w:t>サーバ、ネットワーク機器（スイッチ、ルータなど）の設置場所を、情報システム管理者の許可なく移動することは禁じる。</w:t>
            </w:r>
          </w:p>
          <w:p w14:paraId="77B2E2D6" w14:textId="77777777" w:rsidR="00C6390A" w:rsidRPr="00DA22C6" w:rsidRDefault="00C6390A" w:rsidP="00892C01">
            <w:pPr>
              <w:pStyle w:val="afff6"/>
              <w:numPr>
                <w:ilvl w:val="0"/>
                <w:numId w:val="146"/>
              </w:numPr>
            </w:pPr>
            <w:r w:rsidRPr="00DA22C6">
              <w:rPr>
                <w:rFonts w:hint="eastAsia"/>
              </w:rPr>
              <w:t>当組織の資産および顧客から預かった資産を、情報セキュリティ委員長の許可なく無断で持ち出すことは禁じる。</w:t>
            </w:r>
          </w:p>
        </w:tc>
      </w:tr>
      <w:tr w:rsidR="00C6390A" w:rsidRPr="00DA22C6" w14:paraId="1AB9840D" w14:textId="77777777" w:rsidTr="00CE1180">
        <w:tc>
          <w:tcPr>
            <w:tcW w:w="10480" w:type="dxa"/>
            <w:shd w:val="clear" w:color="auto" w:fill="auto"/>
            <w:tcMar>
              <w:top w:w="72" w:type="dxa"/>
              <w:left w:w="144" w:type="dxa"/>
              <w:bottom w:w="72" w:type="dxa"/>
              <w:right w:w="144" w:type="dxa"/>
            </w:tcMar>
            <w:hideMark/>
          </w:tcPr>
          <w:p w14:paraId="56C544D4" w14:textId="77777777" w:rsidR="00C6390A" w:rsidRPr="00DA22C6" w:rsidRDefault="00C6390A" w:rsidP="00E534F9">
            <w:pPr>
              <w:pStyle w:val="afff8"/>
            </w:pPr>
            <w:r w:rsidRPr="00DA22C6">
              <w:rPr>
                <w:rFonts w:hint="eastAsia"/>
              </w:rPr>
              <w:t>ワンポイントアドバイス</w:t>
            </w:r>
          </w:p>
          <w:p w14:paraId="68EE582C" w14:textId="77777777" w:rsidR="00C6390A" w:rsidRPr="00DA22C6" w:rsidRDefault="00C6390A" w:rsidP="0050393E">
            <w:pPr>
              <w:pStyle w:val="afff6"/>
            </w:pPr>
            <w:r w:rsidRPr="00DA22C6">
              <w:rPr>
                <w:rFonts w:hint="eastAsia"/>
              </w:rPr>
              <w:t>USBメモリやハードディスクなどの記憶媒体</w:t>
            </w:r>
            <w:r>
              <w:rPr>
                <w:rFonts w:hint="eastAsia"/>
              </w:rPr>
              <w:t>に加えて</w:t>
            </w:r>
            <w:r w:rsidRPr="00DA22C6">
              <w:rPr>
                <w:rFonts w:hint="eastAsia"/>
              </w:rPr>
              <w:t>、紙の文書に対しても</w:t>
            </w:r>
            <w:r>
              <w:rPr>
                <w:rFonts w:hint="eastAsia"/>
              </w:rPr>
              <w:t>セキュリティ</w:t>
            </w:r>
            <w:r w:rsidRPr="00DA22C6">
              <w:rPr>
                <w:rFonts w:hint="eastAsia"/>
              </w:rPr>
              <w:t>対策を行うことが大切です。</w:t>
            </w:r>
          </w:p>
        </w:tc>
      </w:tr>
    </w:tbl>
    <w:p w14:paraId="5A0BA80F" w14:textId="77777777" w:rsidR="00C6390A" w:rsidRPr="00DA22C6" w:rsidRDefault="00C6390A" w:rsidP="00780837">
      <w:pPr>
        <w:pStyle w:val="aff4"/>
      </w:pPr>
    </w:p>
    <w:p w14:paraId="0C3B3047" w14:textId="5BFF2EB7" w:rsidR="00C6390A" w:rsidRPr="00DA22C6" w:rsidRDefault="00C6390A" w:rsidP="00780837">
      <w:pPr>
        <w:pStyle w:val="aff4"/>
      </w:pPr>
      <w:r>
        <w:rPr>
          <w:rFonts w:hint="eastAsia"/>
        </w:rPr>
        <w:t>【</w:t>
      </w:r>
      <w:r w:rsidRPr="00DA22C6">
        <w:rPr>
          <w:rFonts w:hint="eastAsia"/>
        </w:rPr>
        <w:t xml:space="preserve">7.11 </w:t>
      </w:r>
      <w:bookmarkStart w:id="1203" w:name="■サポートユーティリティ17ー2ー6"/>
      <w:r w:rsidR="006E5FA5">
        <w:fldChar w:fldCharType="begin"/>
      </w:r>
      <w:r w:rsidR="006E5FA5">
        <w:rPr>
          <w:rFonts w:hint="eastAsia"/>
        </w:rPr>
        <w:instrText xml:space="preserve">HYPERLINK </w:instrText>
      </w:r>
      <w:r w:rsidR="006E5FA5">
        <w:instrText xml:space="preserve"> \l "</w:instrText>
      </w:r>
      <w:r w:rsidR="006E5FA5">
        <w:rPr>
          <w:rFonts w:hint="eastAsia"/>
        </w:rPr>
        <w:instrText>■サポートユーティリティ</w:instrText>
      </w:r>
      <w:r w:rsidR="006E5FA5">
        <w:instrText>"</w:instrText>
      </w:r>
      <w:r w:rsidR="006E5FA5">
        <w:fldChar w:fldCharType="separate"/>
      </w:r>
      <w:r w:rsidRPr="006E5FA5">
        <w:rPr>
          <w:rStyle w:val="a7"/>
          <w:rFonts w:hint="eastAsia"/>
        </w:rPr>
        <w:t>サポートユーティリティ</w:t>
      </w:r>
      <w:bookmarkEnd w:id="1203"/>
      <w:r w:rsidR="006E5FA5">
        <w:fldChar w:fldCharType="end"/>
      </w:r>
      <w:r>
        <w:rPr>
          <w:rFonts w:hint="eastAsia"/>
        </w:rPr>
        <w:t>】</w:t>
      </w:r>
    </w:p>
    <w:tbl>
      <w:tblPr>
        <w:tblW w:w="10480" w:type="dxa"/>
        <w:tblCellMar>
          <w:left w:w="0" w:type="dxa"/>
          <w:right w:w="0" w:type="dxa"/>
        </w:tblCellMar>
        <w:tblLook w:val="0420" w:firstRow="1" w:lastRow="0" w:firstColumn="0" w:lastColumn="0" w:noHBand="0" w:noVBand="1"/>
      </w:tblPr>
      <w:tblGrid>
        <w:gridCol w:w="10480"/>
      </w:tblGrid>
      <w:tr w:rsidR="00C6390A" w:rsidRPr="00DA22C6" w14:paraId="070E0C1D" w14:textId="77777777" w:rsidTr="00CE1180">
        <w:tc>
          <w:tcPr>
            <w:tcW w:w="10480" w:type="dxa"/>
            <w:tcBorders>
              <w:top w:val="single" w:sz="4" w:space="0" w:color="auto"/>
              <w:left w:val="single" w:sz="4" w:space="0" w:color="auto"/>
              <w:bottom w:val="single" w:sz="4" w:space="0" w:color="auto"/>
              <w:right w:val="single" w:sz="4" w:space="0" w:color="auto"/>
            </w:tcBorders>
            <w:shd w:val="clear" w:color="auto" w:fill="2F5597"/>
            <w:tcMar>
              <w:top w:w="72" w:type="dxa"/>
              <w:left w:w="144" w:type="dxa"/>
              <w:bottom w:w="72" w:type="dxa"/>
              <w:right w:w="144" w:type="dxa"/>
            </w:tcMar>
            <w:vAlign w:val="center"/>
            <w:hideMark/>
          </w:tcPr>
          <w:p w14:paraId="55B7CBB0" w14:textId="77777777" w:rsidR="00C6390A" w:rsidRPr="00DA22C6" w:rsidRDefault="00C6390A" w:rsidP="0050393E">
            <w:pPr>
              <w:pStyle w:val="aff0"/>
            </w:pPr>
            <w:r w:rsidRPr="00DA22C6">
              <w:rPr>
                <w:rFonts w:hint="eastAsia"/>
              </w:rPr>
              <w:t>実施手順（例）</w:t>
            </w:r>
          </w:p>
        </w:tc>
      </w:tr>
      <w:tr w:rsidR="00C6390A" w:rsidRPr="00DA22C6" w14:paraId="16BC63CE" w14:textId="77777777" w:rsidTr="00CE1180">
        <w:tc>
          <w:tcPr>
            <w:tcW w:w="10480" w:type="dxa"/>
            <w:tcBorders>
              <w:top w:val="single" w:sz="4" w:space="0" w:color="auto"/>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F35A99" w14:textId="5AD4948E" w:rsidR="00C6390A" w:rsidRPr="00DA22C6" w:rsidRDefault="00C6390A" w:rsidP="00892C01">
            <w:pPr>
              <w:pStyle w:val="afff6"/>
              <w:numPr>
                <w:ilvl w:val="0"/>
                <w:numId w:val="148"/>
              </w:numPr>
            </w:pPr>
            <w:r w:rsidRPr="00DA22C6">
              <w:rPr>
                <w:rFonts w:hint="eastAsia"/>
              </w:rPr>
              <w:t>情報システム管理者は、必要に応じて</w:t>
            </w:r>
            <w:bookmarkStart w:id="1204" w:name="■無停電電源装置17ー2ー6"/>
            <w:r w:rsidR="003F5F1D">
              <w:fldChar w:fldCharType="begin"/>
            </w:r>
            <w:r w:rsidR="003F5F1D">
              <w:rPr>
                <w:rFonts w:hint="eastAsia"/>
              </w:rPr>
              <w:instrText xml:space="preserve">HYPERLINK </w:instrText>
            </w:r>
            <w:r w:rsidR="003F5F1D">
              <w:instrText xml:space="preserve"> \l "</w:instrText>
            </w:r>
            <w:r w:rsidR="003F5F1D">
              <w:rPr>
                <w:rFonts w:hint="eastAsia"/>
              </w:rPr>
              <w:instrText>■無停電電源装置</w:instrText>
            </w:r>
            <w:r w:rsidR="003F5F1D">
              <w:instrText>"</w:instrText>
            </w:r>
            <w:r w:rsidR="003F5F1D">
              <w:fldChar w:fldCharType="separate"/>
            </w:r>
            <w:r w:rsidRPr="003F5F1D">
              <w:rPr>
                <w:rStyle w:val="a7"/>
                <w:rFonts w:hint="eastAsia"/>
              </w:rPr>
              <w:t>無停電電源装置</w:t>
            </w:r>
            <w:bookmarkEnd w:id="1204"/>
            <w:r w:rsidR="003F5F1D">
              <w:fldChar w:fldCharType="end"/>
            </w:r>
            <w:r w:rsidRPr="00DA22C6">
              <w:rPr>
                <w:rFonts w:hint="eastAsia"/>
              </w:rPr>
              <w:t>を設置する。無停電電源装置は、ランプの確認などにより、バッテリーの寿命が尽きていないことや、緊急時の切り替えが問題なく行えるかを定期的に確認する。</w:t>
            </w:r>
          </w:p>
          <w:p w14:paraId="52E783E9" w14:textId="77777777" w:rsidR="00C6390A" w:rsidRPr="00DA22C6" w:rsidRDefault="00C6390A" w:rsidP="00892C01">
            <w:pPr>
              <w:pStyle w:val="afff6"/>
              <w:numPr>
                <w:ilvl w:val="0"/>
                <w:numId w:val="148"/>
              </w:numPr>
            </w:pPr>
            <w:r w:rsidRPr="00DA22C6">
              <w:rPr>
                <w:rFonts w:hint="eastAsia"/>
              </w:rPr>
              <w:t>情報システム管理者は、フロア（装置の設置場所）が適切な温度に保たれていることを適時確認する。</w:t>
            </w:r>
          </w:p>
        </w:tc>
      </w:tr>
      <w:tr w:rsidR="00C6390A" w:rsidRPr="00DA22C6" w14:paraId="149EAB88" w14:textId="77777777" w:rsidTr="0050393E">
        <w:tc>
          <w:tcPr>
            <w:tcW w:w="10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44D875D" w14:textId="77777777" w:rsidR="00C6390A" w:rsidRPr="00DA22C6" w:rsidRDefault="00C6390A" w:rsidP="00E534F9">
            <w:pPr>
              <w:pStyle w:val="afff8"/>
            </w:pPr>
            <w:r w:rsidRPr="00DA22C6">
              <w:rPr>
                <w:rFonts w:hint="eastAsia"/>
              </w:rPr>
              <w:t>ワンポイントアドバイス</w:t>
            </w:r>
          </w:p>
          <w:p w14:paraId="3D4ED719" w14:textId="77777777" w:rsidR="00C6390A" w:rsidRPr="00DA22C6" w:rsidRDefault="00C6390A" w:rsidP="0050393E">
            <w:pPr>
              <w:pStyle w:val="afff6"/>
            </w:pPr>
            <w:r w:rsidRPr="00DA22C6">
              <w:rPr>
                <w:rFonts w:hint="eastAsia"/>
              </w:rPr>
              <w:t>停電対策として無停電電源装置</w:t>
            </w:r>
            <w:r>
              <w:rPr>
                <w:rFonts w:hint="eastAsia"/>
              </w:rPr>
              <w:t>に加えて</w:t>
            </w:r>
            <w:r w:rsidRPr="00DA22C6">
              <w:rPr>
                <w:rFonts w:hint="eastAsia"/>
              </w:rPr>
              <w:t>、補助発電装備を利用することも有効です。</w:t>
            </w:r>
          </w:p>
        </w:tc>
      </w:tr>
    </w:tbl>
    <w:p w14:paraId="262744E5" w14:textId="77777777" w:rsidR="00C6390A" w:rsidRDefault="00C6390A" w:rsidP="004A4318">
      <w:pPr>
        <w:pStyle w:val="aff4"/>
      </w:pPr>
    </w:p>
    <w:p w14:paraId="4B8AB96B" w14:textId="77777777" w:rsidR="00C6390A" w:rsidRPr="00BB29E0" w:rsidRDefault="00C6390A" w:rsidP="004A4318">
      <w:pPr>
        <w:pStyle w:val="aff4"/>
      </w:pPr>
      <w:r>
        <w:rPr>
          <w:rFonts w:hint="eastAsia"/>
        </w:rPr>
        <w:t>【</w:t>
      </w:r>
      <w:r w:rsidRPr="00BB29E0">
        <w:rPr>
          <w:rFonts w:hint="eastAsia"/>
        </w:rPr>
        <w:t>7.12 ケーブル配線のセキュリティ</w:t>
      </w:r>
      <w:r>
        <w:rPr>
          <w:rFonts w:hint="eastAsia"/>
        </w:rPr>
        <w:t>】</w:t>
      </w:r>
    </w:p>
    <w:tbl>
      <w:tblPr>
        <w:tblW w:w="10480" w:type="dxa"/>
        <w:tblCellMar>
          <w:left w:w="0" w:type="dxa"/>
          <w:right w:w="0" w:type="dxa"/>
        </w:tblCellMar>
        <w:tblLook w:val="0420" w:firstRow="1" w:lastRow="0" w:firstColumn="0" w:lastColumn="0" w:noHBand="0" w:noVBand="1"/>
      </w:tblPr>
      <w:tblGrid>
        <w:gridCol w:w="10480"/>
      </w:tblGrid>
      <w:tr w:rsidR="00C6390A" w:rsidRPr="00BB29E0" w14:paraId="7D6AED0A" w14:textId="77777777" w:rsidTr="00CE1180">
        <w:tc>
          <w:tcPr>
            <w:tcW w:w="10480" w:type="dxa"/>
            <w:tcBorders>
              <w:top w:val="single" w:sz="4" w:space="0" w:color="auto"/>
              <w:left w:val="single" w:sz="4" w:space="0" w:color="auto"/>
              <w:bottom w:val="single" w:sz="4" w:space="0" w:color="auto"/>
              <w:right w:val="single" w:sz="4" w:space="0" w:color="auto"/>
            </w:tcBorders>
            <w:shd w:val="clear" w:color="auto" w:fill="2F5597"/>
            <w:tcMar>
              <w:top w:w="72" w:type="dxa"/>
              <w:left w:w="144" w:type="dxa"/>
              <w:bottom w:w="72" w:type="dxa"/>
              <w:right w:w="144" w:type="dxa"/>
            </w:tcMar>
            <w:vAlign w:val="center"/>
            <w:hideMark/>
          </w:tcPr>
          <w:p w14:paraId="23F80880" w14:textId="77777777" w:rsidR="00C6390A" w:rsidRPr="00BB29E0" w:rsidRDefault="00C6390A" w:rsidP="0050393E">
            <w:pPr>
              <w:pStyle w:val="aff0"/>
            </w:pPr>
            <w:r w:rsidRPr="00BB29E0">
              <w:rPr>
                <w:rFonts w:hint="eastAsia"/>
              </w:rPr>
              <w:t>実施手順（例）</w:t>
            </w:r>
          </w:p>
        </w:tc>
      </w:tr>
      <w:tr w:rsidR="00C6390A" w:rsidRPr="00BB29E0" w14:paraId="09037A26" w14:textId="77777777" w:rsidTr="00CE1180">
        <w:tc>
          <w:tcPr>
            <w:tcW w:w="10480" w:type="dxa"/>
            <w:tcBorders>
              <w:top w:val="single" w:sz="4" w:space="0" w:color="auto"/>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A1490F9" w14:textId="77777777" w:rsidR="00C6390A" w:rsidRPr="00BB29E0" w:rsidRDefault="00C6390A" w:rsidP="00892C01">
            <w:pPr>
              <w:pStyle w:val="afff6"/>
              <w:numPr>
                <w:ilvl w:val="0"/>
                <w:numId w:val="149"/>
              </w:numPr>
            </w:pPr>
            <w:r w:rsidRPr="00BB29E0">
              <w:rPr>
                <w:rFonts w:hint="eastAsia"/>
              </w:rPr>
              <w:t>人が通る箇所のケーブル配線は、できるだけ床下か天井に配線する。床上に配線する場合には、モール、ケーブルカバーによる保護を行う。</w:t>
            </w:r>
          </w:p>
          <w:p w14:paraId="520A4924" w14:textId="77777777" w:rsidR="00C6390A" w:rsidRPr="00BB29E0" w:rsidRDefault="00C6390A" w:rsidP="00892C01">
            <w:pPr>
              <w:pStyle w:val="afff6"/>
              <w:numPr>
                <w:ilvl w:val="0"/>
                <w:numId w:val="149"/>
              </w:numPr>
            </w:pPr>
            <w:r w:rsidRPr="00BB29E0">
              <w:rPr>
                <w:rFonts w:hint="eastAsia"/>
              </w:rPr>
              <w:t>配線ケーブルに異常がないか、3か月に1回点検を行う。</w:t>
            </w:r>
          </w:p>
          <w:p w14:paraId="6FA4DC1E" w14:textId="77777777" w:rsidR="00C6390A" w:rsidRPr="00BB29E0" w:rsidRDefault="00C6390A" w:rsidP="00892C01">
            <w:pPr>
              <w:pStyle w:val="afff6"/>
              <w:numPr>
                <w:ilvl w:val="0"/>
                <w:numId w:val="149"/>
              </w:numPr>
            </w:pPr>
            <w:r w:rsidRPr="00BB29E0">
              <w:rPr>
                <w:rFonts w:hint="eastAsia"/>
              </w:rPr>
              <w:t>誤接続を防止するために、ケーブルにラベルをつける、役割ごとに色の異なるケーブルを使う。</w:t>
            </w:r>
          </w:p>
          <w:p w14:paraId="229D5646" w14:textId="77777777" w:rsidR="00C6390A" w:rsidRPr="00BB29E0" w:rsidRDefault="00C6390A" w:rsidP="00892C01">
            <w:pPr>
              <w:pStyle w:val="afff6"/>
              <w:numPr>
                <w:ilvl w:val="0"/>
                <w:numId w:val="149"/>
              </w:numPr>
            </w:pPr>
            <w:r w:rsidRPr="00BB29E0">
              <w:rPr>
                <w:rFonts w:hint="eastAsia"/>
              </w:rPr>
              <w:t>ケーブル配線図を作成するとともに、機器の増設や移設</w:t>
            </w:r>
            <w:r>
              <w:rPr>
                <w:rFonts w:hint="eastAsia"/>
              </w:rPr>
              <w:t>により</w:t>
            </w:r>
            <w:r w:rsidRPr="00BB29E0">
              <w:rPr>
                <w:rFonts w:hint="eastAsia"/>
              </w:rPr>
              <w:t>配線が変更になった場合には配線図を更新する。</w:t>
            </w:r>
          </w:p>
        </w:tc>
      </w:tr>
      <w:tr w:rsidR="00C6390A" w:rsidRPr="00BB29E0" w14:paraId="69D2A48B" w14:textId="77777777" w:rsidTr="0050393E">
        <w:tc>
          <w:tcPr>
            <w:tcW w:w="10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71B88D" w14:textId="77777777" w:rsidR="00C6390A" w:rsidRPr="00BB29E0" w:rsidRDefault="00C6390A" w:rsidP="00E534F9">
            <w:pPr>
              <w:pStyle w:val="afff8"/>
            </w:pPr>
            <w:r w:rsidRPr="00BB29E0">
              <w:rPr>
                <w:rFonts w:hint="eastAsia"/>
              </w:rPr>
              <w:t>ワンポイントアドバイス</w:t>
            </w:r>
          </w:p>
          <w:p w14:paraId="56C1F4A1" w14:textId="77777777" w:rsidR="00C6390A" w:rsidRPr="00BB29E0" w:rsidRDefault="00C6390A" w:rsidP="0050393E">
            <w:pPr>
              <w:pStyle w:val="afff6"/>
            </w:pPr>
            <w:r w:rsidRPr="00BB29E0">
              <w:rPr>
                <w:rFonts w:hint="eastAsia"/>
              </w:rPr>
              <w:t>周辺機器の増設や移設に際して、ケーブル類の適正化を確認することが大切です。</w:t>
            </w:r>
          </w:p>
        </w:tc>
      </w:tr>
    </w:tbl>
    <w:p w14:paraId="50FF6374" w14:textId="77777777" w:rsidR="00C6390A" w:rsidRDefault="00C6390A" w:rsidP="00780837">
      <w:pPr>
        <w:pStyle w:val="aff4"/>
      </w:pPr>
    </w:p>
    <w:p w14:paraId="709735C0" w14:textId="77777777" w:rsidR="00C6390A" w:rsidRPr="004A4318" w:rsidRDefault="00C6390A" w:rsidP="004A4318">
      <w:pPr>
        <w:pStyle w:val="aff4"/>
      </w:pPr>
      <w:r>
        <w:rPr>
          <w:rFonts w:hint="eastAsia"/>
        </w:rPr>
        <w:t>【</w:t>
      </w:r>
      <w:r w:rsidRPr="004A4318">
        <w:rPr>
          <w:rFonts w:hint="eastAsia"/>
        </w:rPr>
        <w:t>7.13 装置の保守</w:t>
      </w:r>
      <w:r>
        <w:rPr>
          <w:rFonts w:hint="eastAsia"/>
        </w:rPr>
        <w:t>】</w:t>
      </w:r>
    </w:p>
    <w:tbl>
      <w:tblPr>
        <w:tblW w:w="10490" w:type="dxa"/>
        <w:tblInd w:w="-10" w:type="dxa"/>
        <w:tblCellMar>
          <w:left w:w="0" w:type="dxa"/>
          <w:right w:w="0" w:type="dxa"/>
        </w:tblCellMar>
        <w:tblLook w:val="0420" w:firstRow="1" w:lastRow="0" w:firstColumn="0" w:lastColumn="0" w:noHBand="0" w:noVBand="1"/>
      </w:tblPr>
      <w:tblGrid>
        <w:gridCol w:w="10490"/>
      </w:tblGrid>
      <w:tr w:rsidR="00C6390A" w:rsidRPr="00BB29E0" w14:paraId="3DA130FA" w14:textId="77777777" w:rsidTr="00CE1180">
        <w:tc>
          <w:tcPr>
            <w:tcW w:w="10490" w:type="dxa"/>
            <w:tcBorders>
              <w:top w:val="single" w:sz="4" w:space="0" w:color="auto"/>
              <w:left w:val="single" w:sz="4" w:space="0" w:color="auto"/>
              <w:bottom w:val="single" w:sz="4" w:space="0" w:color="auto"/>
              <w:right w:val="single" w:sz="4" w:space="0" w:color="auto"/>
            </w:tcBorders>
            <w:shd w:val="clear" w:color="auto" w:fill="2F5597"/>
            <w:tcMar>
              <w:top w:w="72" w:type="dxa"/>
              <w:left w:w="144" w:type="dxa"/>
              <w:bottom w:w="72" w:type="dxa"/>
              <w:right w:w="144" w:type="dxa"/>
            </w:tcMar>
            <w:vAlign w:val="center"/>
            <w:hideMark/>
          </w:tcPr>
          <w:p w14:paraId="73F5F411" w14:textId="77777777" w:rsidR="00C6390A" w:rsidRPr="00BB29E0" w:rsidRDefault="00C6390A" w:rsidP="0050393E">
            <w:pPr>
              <w:pStyle w:val="aff0"/>
            </w:pPr>
            <w:r w:rsidRPr="00BB29E0">
              <w:rPr>
                <w:rFonts w:hint="eastAsia"/>
              </w:rPr>
              <w:t>実施手順（例）</w:t>
            </w:r>
          </w:p>
        </w:tc>
      </w:tr>
      <w:tr w:rsidR="00C6390A" w:rsidRPr="00BB29E0" w14:paraId="29B05508" w14:textId="77777777" w:rsidTr="00CE1180">
        <w:tc>
          <w:tcPr>
            <w:tcW w:w="10490" w:type="dxa"/>
            <w:tcBorders>
              <w:top w:val="single" w:sz="4" w:space="0" w:color="auto"/>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BE0C9F3" w14:textId="77777777" w:rsidR="00C6390A" w:rsidRPr="00BB29E0" w:rsidRDefault="00C6390A" w:rsidP="0050393E">
            <w:pPr>
              <w:pStyle w:val="afff6"/>
            </w:pPr>
            <w:r w:rsidRPr="00BB29E0">
              <w:rPr>
                <w:rFonts w:hint="eastAsia"/>
              </w:rPr>
              <w:t>サーバ、ネットワーク機器など主要な装置は、製造元から提供されたマニュアルを参照し、製造元が推奨する頻度にて点検、保守を行い、記録する。</w:t>
            </w:r>
          </w:p>
        </w:tc>
      </w:tr>
      <w:tr w:rsidR="00C6390A" w:rsidRPr="00BB29E0" w14:paraId="746ABD5B" w14:textId="77777777" w:rsidTr="0050393E">
        <w:tc>
          <w:tcPr>
            <w:tcW w:w="104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CBAE128" w14:textId="77777777" w:rsidR="00C6390A" w:rsidRPr="00BB29E0" w:rsidRDefault="00C6390A" w:rsidP="00E534F9">
            <w:pPr>
              <w:pStyle w:val="afff8"/>
            </w:pPr>
            <w:r w:rsidRPr="00BB29E0">
              <w:rPr>
                <w:rFonts w:hint="eastAsia"/>
              </w:rPr>
              <w:t>ワンポイントアドバイス</w:t>
            </w:r>
          </w:p>
          <w:p w14:paraId="585C9FC9" w14:textId="77777777" w:rsidR="00C6390A" w:rsidRPr="00BB29E0" w:rsidRDefault="00C6390A" w:rsidP="0050393E">
            <w:pPr>
              <w:pStyle w:val="afff6"/>
            </w:pPr>
            <w:r w:rsidRPr="00BB29E0">
              <w:rPr>
                <w:rFonts w:hint="eastAsia"/>
              </w:rPr>
              <w:t>装置の点検・保守が定期的に実施され、記録されているか確認することが大切です。</w:t>
            </w:r>
          </w:p>
        </w:tc>
      </w:tr>
    </w:tbl>
    <w:p w14:paraId="3DEF3602" w14:textId="77777777" w:rsidR="00C6390A" w:rsidRDefault="00C6390A" w:rsidP="00780837">
      <w:pPr>
        <w:pStyle w:val="aff4"/>
      </w:pPr>
    </w:p>
    <w:p w14:paraId="1CF7BE93" w14:textId="77777777" w:rsidR="00C6390A" w:rsidRPr="00BB29E0" w:rsidRDefault="00C6390A" w:rsidP="004A4318">
      <w:pPr>
        <w:pStyle w:val="aff4"/>
      </w:pPr>
      <w:r>
        <w:rPr>
          <w:rFonts w:hint="eastAsia"/>
        </w:rPr>
        <w:t>【</w:t>
      </w:r>
      <w:r w:rsidRPr="00BB29E0">
        <w:rPr>
          <w:rFonts w:hint="eastAsia"/>
        </w:rPr>
        <w:t>7.14 装置のセキュリティを保った処分又は再利用</w:t>
      </w:r>
      <w:r>
        <w:rPr>
          <w:rFonts w:hint="eastAsia"/>
        </w:rPr>
        <w:t>】</w:t>
      </w:r>
    </w:p>
    <w:tbl>
      <w:tblPr>
        <w:tblW w:w="10480" w:type="dxa"/>
        <w:tblCellMar>
          <w:left w:w="0" w:type="dxa"/>
          <w:right w:w="0" w:type="dxa"/>
        </w:tblCellMar>
        <w:tblLook w:val="0420" w:firstRow="1" w:lastRow="0" w:firstColumn="0" w:lastColumn="0" w:noHBand="0" w:noVBand="1"/>
      </w:tblPr>
      <w:tblGrid>
        <w:gridCol w:w="10480"/>
      </w:tblGrid>
      <w:tr w:rsidR="00C6390A" w:rsidRPr="00BB29E0" w14:paraId="07AAD879" w14:textId="77777777" w:rsidTr="00CE1180">
        <w:tc>
          <w:tcPr>
            <w:tcW w:w="10480" w:type="dxa"/>
            <w:tcBorders>
              <w:top w:val="single" w:sz="4" w:space="0" w:color="auto"/>
              <w:left w:val="single" w:sz="4" w:space="0" w:color="auto"/>
              <w:bottom w:val="single" w:sz="4" w:space="0" w:color="auto"/>
              <w:right w:val="single" w:sz="4" w:space="0" w:color="auto"/>
            </w:tcBorders>
            <w:shd w:val="clear" w:color="auto" w:fill="2F5597"/>
            <w:tcMar>
              <w:top w:w="72" w:type="dxa"/>
              <w:left w:w="144" w:type="dxa"/>
              <w:bottom w:w="72" w:type="dxa"/>
              <w:right w:w="144" w:type="dxa"/>
            </w:tcMar>
            <w:vAlign w:val="center"/>
            <w:hideMark/>
          </w:tcPr>
          <w:p w14:paraId="6756CAB1" w14:textId="77777777" w:rsidR="00C6390A" w:rsidRPr="00BB29E0" w:rsidRDefault="00C6390A" w:rsidP="0050393E">
            <w:pPr>
              <w:pStyle w:val="afff6"/>
            </w:pPr>
            <w:r w:rsidRPr="00B00198">
              <w:rPr>
                <w:rStyle w:val="aff1"/>
                <w:rFonts w:hint="eastAsia"/>
              </w:rPr>
              <w:t>実施手順（例）</w:t>
            </w:r>
          </w:p>
        </w:tc>
      </w:tr>
      <w:tr w:rsidR="00C6390A" w:rsidRPr="00BB29E0" w14:paraId="0493FE0E" w14:textId="77777777" w:rsidTr="00CE1180">
        <w:tc>
          <w:tcPr>
            <w:tcW w:w="10480" w:type="dxa"/>
            <w:tcBorders>
              <w:top w:val="single" w:sz="4" w:space="0" w:color="auto"/>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3F4A36" w14:textId="77777777" w:rsidR="00C6390A" w:rsidRPr="00BB29E0" w:rsidRDefault="00C6390A" w:rsidP="00892C01">
            <w:pPr>
              <w:pStyle w:val="afff6"/>
              <w:numPr>
                <w:ilvl w:val="0"/>
                <w:numId w:val="150"/>
              </w:numPr>
            </w:pPr>
            <w:r w:rsidRPr="00BB29E0">
              <w:rPr>
                <w:rFonts w:hint="eastAsia"/>
              </w:rPr>
              <w:t>PCを処分する場合は、従業員が各自で処理せず、情報システム管理者に処理を依頼する。情報システム管理者は、ハードディスクなどの記憶媒体については、物理的破壊もしくは、完全消去により処分する。</w:t>
            </w:r>
          </w:p>
          <w:p w14:paraId="570ED28E" w14:textId="77777777" w:rsidR="00C6390A" w:rsidRPr="00BB29E0" w:rsidRDefault="00C6390A" w:rsidP="00892C01">
            <w:pPr>
              <w:pStyle w:val="afff6"/>
              <w:numPr>
                <w:ilvl w:val="0"/>
                <w:numId w:val="150"/>
              </w:numPr>
            </w:pPr>
            <w:r w:rsidRPr="00BB29E0">
              <w:rPr>
                <w:rFonts w:hint="eastAsia"/>
              </w:rPr>
              <w:t>上記以外の方法により、処分する必要があると認められる場合、事前に情報セキュリティ委員長の承認を得ることを要するものとする。</w:t>
            </w:r>
          </w:p>
          <w:p w14:paraId="6EB082BA" w14:textId="77777777" w:rsidR="00C6390A" w:rsidRPr="00BB29E0" w:rsidRDefault="00C6390A" w:rsidP="00892C01">
            <w:pPr>
              <w:pStyle w:val="afff6"/>
              <w:numPr>
                <w:ilvl w:val="0"/>
                <w:numId w:val="150"/>
              </w:numPr>
            </w:pPr>
            <w:r w:rsidRPr="00BB29E0">
              <w:rPr>
                <w:rFonts w:hint="eastAsia"/>
              </w:rPr>
              <w:t>情報システム管理者は、装置を再利用する場合、不要な情報を完全に消去し、またライセンス供与されたソフトウェアが消去されたことを確認の上、再利用する。</w:t>
            </w:r>
          </w:p>
        </w:tc>
      </w:tr>
      <w:tr w:rsidR="00C6390A" w:rsidRPr="00BB29E0" w14:paraId="5160EB55" w14:textId="77777777" w:rsidTr="0050393E">
        <w:tc>
          <w:tcPr>
            <w:tcW w:w="10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C860287" w14:textId="77777777" w:rsidR="00C6390A" w:rsidRPr="00BB29E0" w:rsidRDefault="00C6390A" w:rsidP="00E534F9">
            <w:pPr>
              <w:pStyle w:val="afff8"/>
            </w:pPr>
            <w:r w:rsidRPr="00BB29E0">
              <w:rPr>
                <w:rFonts w:hint="eastAsia"/>
              </w:rPr>
              <w:t>ワンポイントアドバイス</w:t>
            </w:r>
          </w:p>
          <w:p w14:paraId="7C1BCBA8" w14:textId="77777777" w:rsidR="00C6390A" w:rsidRPr="00BB29E0" w:rsidRDefault="00C6390A" w:rsidP="0050393E">
            <w:pPr>
              <w:pStyle w:val="afff6"/>
            </w:pPr>
            <w:r w:rsidRPr="00BB29E0">
              <w:rPr>
                <w:rFonts w:hint="eastAsia"/>
              </w:rPr>
              <w:t>廃棄・再利用する際、情報を消去する責任者と手順を定めることが大切です。</w:t>
            </w:r>
          </w:p>
        </w:tc>
      </w:tr>
    </w:tbl>
    <w:p w14:paraId="0E310D19" w14:textId="77777777" w:rsidR="00C6390A" w:rsidRDefault="00C6390A" w:rsidP="0016350C">
      <w:pPr>
        <w:pStyle w:val="aff4"/>
      </w:pPr>
    </w:p>
    <w:tbl>
      <w:tblPr>
        <w:tblStyle w:val="aa"/>
        <w:tblpPr w:leftFromText="142" w:rightFromText="142" w:vertAnchor="text" w:horzAnchor="margin" w:tblpY="-18"/>
        <w:tblW w:w="0" w:type="auto"/>
        <w:tblLook w:val="04A0" w:firstRow="1" w:lastRow="0" w:firstColumn="1" w:lastColumn="0" w:noHBand="0" w:noVBand="1"/>
      </w:tblPr>
      <w:tblGrid>
        <w:gridCol w:w="5228"/>
        <w:gridCol w:w="5228"/>
      </w:tblGrid>
      <w:tr w:rsidR="00C6390A" w14:paraId="71C7603A" w14:textId="77777777" w:rsidTr="007D024F">
        <w:tc>
          <w:tcPr>
            <w:tcW w:w="10456" w:type="dxa"/>
            <w:gridSpan w:val="2"/>
          </w:tcPr>
          <w:p w14:paraId="0AD03D2B" w14:textId="77777777" w:rsidR="00C6390A" w:rsidRDefault="00C6390A" w:rsidP="00601047">
            <w:pPr>
              <w:pStyle w:val="affe"/>
              <w:framePr w:hSpace="0" w:wrap="auto" w:vAnchor="margin" w:hAnchor="text" w:yAlign="inline"/>
            </w:pPr>
            <w:r w:rsidRPr="000A23A7">
              <w:rPr>
                <w:rFonts w:hint="eastAsia"/>
              </w:rPr>
              <w:t>詳細理解のため参考となる文献（参考文献）</w:t>
            </w:r>
          </w:p>
        </w:tc>
      </w:tr>
      <w:tr w:rsidR="00C6390A" w:rsidRPr="000A23A7" w14:paraId="6CD41B28" w14:textId="77777777" w:rsidTr="007D024F">
        <w:tc>
          <w:tcPr>
            <w:tcW w:w="5228" w:type="dxa"/>
            <w:shd w:val="clear" w:color="auto" w:fill="F1A983" w:themeFill="accent2" w:themeFillTint="99"/>
          </w:tcPr>
          <w:p w14:paraId="08C38776" w14:textId="77777777" w:rsidR="00C6390A" w:rsidRDefault="00C6390A" w:rsidP="00601047">
            <w:pPr>
              <w:pStyle w:val="affe"/>
              <w:framePr w:hSpace="0" w:wrap="auto" w:vAnchor="margin" w:hAnchor="text" w:yAlign="inline"/>
            </w:pPr>
            <w:r w:rsidRPr="000A23A7">
              <w:t>ISO/IEC 2700</w:t>
            </w:r>
            <w:r>
              <w:rPr>
                <w:rFonts w:hint="eastAsia"/>
              </w:rPr>
              <w:t>2</w:t>
            </w:r>
            <w:r w:rsidRPr="000A23A7">
              <w:t>:2022</w:t>
            </w:r>
          </w:p>
        </w:tc>
        <w:tc>
          <w:tcPr>
            <w:tcW w:w="5228" w:type="dxa"/>
          </w:tcPr>
          <w:p w14:paraId="50306D0B" w14:textId="77777777" w:rsidR="00C6390A" w:rsidRPr="000A23A7" w:rsidRDefault="00C6390A" w:rsidP="00601047">
            <w:pPr>
              <w:pStyle w:val="affe"/>
              <w:framePr w:hSpace="0" w:wrap="auto" w:vAnchor="margin" w:hAnchor="text" w:yAlign="inline"/>
            </w:pPr>
            <w:r w:rsidRPr="000A23A7">
              <w:t>https://www.iso.org/standard/75652.html</w:t>
            </w:r>
          </w:p>
        </w:tc>
      </w:tr>
    </w:tbl>
    <w:p w14:paraId="2022B768" w14:textId="77777777" w:rsidR="00C6390A" w:rsidRDefault="00C6390A" w:rsidP="002A6987">
      <w:pPr>
        <w:pStyle w:val="3"/>
      </w:pPr>
      <w:bookmarkStart w:id="1205" w:name="_Toc175062924"/>
      <w:bookmarkStart w:id="1206" w:name="_Toc185338960"/>
      <w:bookmarkStart w:id="1207" w:name="_Toc188349060"/>
      <w:r w:rsidRPr="00F712D6">
        <w:t>BYOD、MDM</w:t>
      </w:r>
      <w:bookmarkEnd w:id="1205"/>
      <w:bookmarkEnd w:id="1206"/>
      <w:bookmarkEnd w:id="1207"/>
    </w:p>
    <w:p w14:paraId="6EE2DD95" w14:textId="77777777" w:rsidR="00C6390A" w:rsidRPr="00D505DB" w:rsidRDefault="00C6390A" w:rsidP="003E0313">
      <w:pPr>
        <w:pStyle w:val="4"/>
      </w:pPr>
      <w:bookmarkStart w:id="1208" w:name="_Toc175062925"/>
      <w:bookmarkStart w:id="1209" w:name="_Toc185338961"/>
      <w:bookmarkStart w:id="1210" w:name="_Toc188349061"/>
      <w:r w:rsidRPr="00B00198">
        <w:rPr>
          <w:rFonts w:hint="eastAsia"/>
        </w:rPr>
        <w:t>BYOD（Bring Your Own Device）</w:t>
      </w:r>
      <w:r>
        <w:rPr>
          <w:rFonts w:hint="eastAsia"/>
        </w:rPr>
        <w:t>導入に向けて</w:t>
      </w:r>
      <w:bookmarkEnd w:id="1208"/>
      <w:bookmarkEnd w:id="1209"/>
      <w:bookmarkEnd w:id="1210"/>
    </w:p>
    <w:p w14:paraId="105B7DF1" w14:textId="77777777" w:rsidR="00C6390A" w:rsidRDefault="00C6390A" w:rsidP="0058240B">
      <w:pPr>
        <w:ind w:firstLineChars="0" w:firstLine="0"/>
      </w:pPr>
    </w:p>
    <w:tbl>
      <w:tblPr>
        <w:tblStyle w:val="aa"/>
        <w:tblW w:w="0" w:type="auto"/>
        <w:tblBorders>
          <w:insideH w:val="none" w:sz="0" w:space="0" w:color="auto"/>
          <w:insideV w:val="none" w:sz="0" w:space="0" w:color="auto"/>
        </w:tblBorders>
        <w:tblLook w:val="04A0" w:firstRow="1" w:lastRow="0" w:firstColumn="1" w:lastColumn="0" w:noHBand="0" w:noVBand="1"/>
      </w:tblPr>
      <w:tblGrid>
        <w:gridCol w:w="10456"/>
      </w:tblGrid>
      <w:tr w:rsidR="00C6390A" w14:paraId="5F16856C" w14:textId="77777777" w:rsidTr="0058240B">
        <w:tc>
          <w:tcPr>
            <w:tcW w:w="10456" w:type="dxa"/>
          </w:tcPr>
          <w:p w14:paraId="20FB2DBE" w14:textId="77777777" w:rsidR="00C6390A" w:rsidRDefault="00C6390A" w:rsidP="00E534F9">
            <w:pPr>
              <w:pStyle w:val="afff8"/>
            </w:pPr>
            <w:r w:rsidRPr="0058240B">
              <w:rPr>
                <w:rFonts w:hint="eastAsia"/>
              </w:rPr>
              <w:t>関連する主な管理策</w:t>
            </w:r>
          </w:p>
        </w:tc>
      </w:tr>
      <w:tr w:rsidR="00C6390A" w14:paraId="4B4C747C" w14:textId="77777777" w:rsidTr="0058240B">
        <w:tc>
          <w:tcPr>
            <w:tcW w:w="10456" w:type="dxa"/>
          </w:tcPr>
          <w:p w14:paraId="7E09714C" w14:textId="77777777" w:rsidR="00C6390A" w:rsidRDefault="00C6390A" w:rsidP="003B38C9">
            <w:pPr>
              <w:pStyle w:val="afff6"/>
            </w:pPr>
            <w:r w:rsidRPr="0058240B">
              <w:rPr>
                <w:rFonts w:hint="eastAsia"/>
              </w:rPr>
              <w:t>6.3、6.7、7.9、8.1、8.7</w:t>
            </w:r>
          </w:p>
        </w:tc>
      </w:tr>
    </w:tbl>
    <w:p w14:paraId="4F1D86E6" w14:textId="77777777" w:rsidR="00C6390A" w:rsidRDefault="00C6390A" w:rsidP="0058240B">
      <w:pPr>
        <w:ind w:firstLineChars="0" w:firstLine="0"/>
      </w:pPr>
    </w:p>
    <w:p w14:paraId="3ACCF4D4" w14:textId="77777777" w:rsidR="00C6390A" w:rsidRDefault="00C6390A" w:rsidP="00CA3873">
      <w:r w:rsidRPr="0058240B">
        <w:rPr>
          <w:rFonts w:hint="eastAsia"/>
        </w:rPr>
        <w:t>BYODの概念や、導入に向けたポイント、運用手順を説明します。</w:t>
      </w:r>
    </w:p>
    <w:tbl>
      <w:tblPr>
        <w:tblW w:w="10480" w:type="dxa"/>
        <w:tblCellMar>
          <w:left w:w="0" w:type="dxa"/>
          <w:right w:w="0" w:type="dxa"/>
        </w:tblCellMar>
        <w:tblLook w:val="0420" w:firstRow="1" w:lastRow="0" w:firstColumn="0" w:lastColumn="0" w:noHBand="0" w:noVBand="1"/>
      </w:tblPr>
      <w:tblGrid>
        <w:gridCol w:w="10480"/>
      </w:tblGrid>
      <w:tr w:rsidR="00C6390A" w:rsidRPr="0058240B" w14:paraId="21E95198" w14:textId="77777777" w:rsidTr="00CE1180">
        <w:tc>
          <w:tcPr>
            <w:tcW w:w="10480" w:type="dxa"/>
            <w:tcBorders>
              <w:top w:val="single" w:sz="4" w:space="0" w:color="auto"/>
              <w:left w:val="single" w:sz="4" w:space="0" w:color="auto"/>
              <w:bottom w:val="single" w:sz="4" w:space="0" w:color="auto"/>
              <w:right w:val="single" w:sz="4" w:space="0" w:color="auto"/>
            </w:tcBorders>
            <w:shd w:val="clear" w:color="auto" w:fill="2F5597"/>
            <w:tcMar>
              <w:top w:w="72" w:type="dxa"/>
              <w:left w:w="144" w:type="dxa"/>
              <w:bottom w:w="72" w:type="dxa"/>
              <w:right w:w="144" w:type="dxa"/>
            </w:tcMar>
            <w:hideMark/>
          </w:tcPr>
          <w:p w14:paraId="63D94999" w14:textId="77777777" w:rsidR="00C6390A" w:rsidRPr="0058240B" w:rsidRDefault="00C6390A" w:rsidP="00170BAF">
            <w:pPr>
              <w:pStyle w:val="aff0"/>
            </w:pPr>
            <w:r w:rsidRPr="0058240B">
              <w:rPr>
                <w:rFonts w:hint="eastAsia"/>
              </w:rPr>
              <w:t>BYOD（Bring Your Own Device）</w:t>
            </w:r>
          </w:p>
        </w:tc>
      </w:tr>
      <w:tr w:rsidR="00C6390A" w:rsidRPr="0058240B" w14:paraId="0CFBD421" w14:textId="77777777" w:rsidTr="00CE1180">
        <w:tc>
          <w:tcPr>
            <w:tcW w:w="10480" w:type="dxa"/>
            <w:tcBorders>
              <w:top w:val="single" w:sz="4" w:space="0" w:color="auto"/>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0EEBF3FC" w14:textId="77777777" w:rsidR="00C6390A" w:rsidRPr="0058240B" w:rsidRDefault="00C6390A" w:rsidP="003B38C9">
            <w:pPr>
              <w:pStyle w:val="afff6"/>
            </w:pPr>
            <w:r w:rsidRPr="0058240B">
              <w:rPr>
                <w:rFonts w:hint="eastAsia"/>
              </w:rPr>
              <w:t>BYODとは、個人が私物として所有している端末（PCやスマートフォンなど）を業務に使う利用形態のことです。従来は、業務で使用する端末は企業が購入し、従業員に貸与することが一般的でした。しかし、使い慣れた端末を利用できる</w:t>
            </w:r>
            <w:r w:rsidRPr="00535239">
              <w:rPr>
                <w:rFonts w:hint="eastAsia"/>
              </w:rPr>
              <w:t>ことによる働きやすさの実現や、端末購入コストの削減などの観点から、従業員が持つ私物のデバイスを業務に利用するBYODが導入されるようになりました。</w:t>
            </w:r>
          </w:p>
        </w:tc>
      </w:tr>
    </w:tbl>
    <w:p w14:paraId="3405B7B4" w14:textId="77777777" w:rsidR="00C6390A" w:rsidRDefault="00C6390A" w:rsidP="0058240B">
      <w:pPr>
        <w:ind w:firstLineChars="0" w:firstLine="0"/>
      </w:pPr>
    </w:p>
    <w:p w14:paraId="5A653354" w14:textId="77777777" w:rsidR="00C6390A" w:rsidRPr="0058240B" w:rsidRDefault="00C6390A" w:rsidP="00780837">
      <w:pPr>
        <w:pStyle w:val="aff4"/>
      </w:pPr>
      <w:r w:rsidRPr="0058240B">
        <w:rPr>
          <w:rFonts w:hint="eastAsia"/>
        </w:rPr>
        <w:t>BYODの主なメリット・デメリット</w:t>
      </w:r>
    </w:p>
    <w:tbl>
      <w:tblPr>
        <w:tblStyle w:val="aa"/>
        <w:tblW w:w="0" w:type="auto"/>
        <w:tblLook w:val="04A0" w:firstRow="1" w:lastRow="0" w:firstColumn="1" w:lastColumn="0" w:noHBand="0" w:noVBand="1"/>
      </w:tblPr>
      <w:tblGrid>
        <w:gridCol w:w="5228"/>
        <w:gridCol w:w="5228"/>
      </w:tblGrid>
      <w:tr w:rsidR="00C6390A" w14:paraId="5DE2621C" w14:textId="77777777" w:rsidTr="0058240B">
        <w:tc>
          <w:tcPr>
            <w:tcW w:w="5228" w:type="dxa"/>
          </w:tcPr>
          <w:p w14:paraId="776F0D88" w14:textId="77777777" w:rsidR="00C6390A" w:rsidRDefault="00C6390A" w:rsidP="00E534F9">
            <w:pPr>
              <w:pStyle w:val="afff8"/>
            </w:pPr>
            <w:r w:rsidRPr="0058240B">
              <w:rPr>
                <w:rFonts w:hint="eastAsia"/>
              </w:rPr>
              <w:t>メリット</w:t>
            </w:r>
          </w:p>
        </w:tc>
        <w:tc>
          <w:tcPr>
            <w:tcW w:w="5228" w:type="dxa"/>
          </w:tcPr>
          <w:p w14:paraId="7A670972" w14:textId="77777777" w:rsidR="00C6390A" w:rsidRDefault="00C6390A" w:rsidP="00E534F9">
            <w:pPr>
              <w:pStyle w:val="afff8"/>
            </w:pPr>
            <w:r w:rsidRPr="0058240B">
              <w:rPr>
                <w:rFonts w:hint="eastAsia"/>
              </w:rPr>
              <w:t>デメリット</w:t>
            </w:r>
          </w:p>
        </w:tc>
      </w:tr>
      <w:tr w:rsidR="00C6390A" w14:paraId="42B420F8" w14:textId="77777777" w:rsidTr="0058240B">
        <w:tc>
          <w:tcPr>
            <w:tcW w:w="5228" w:type="dxa"/>
          </w:tcPr>
          <w:p w14:paraId="50DAA436" w14:textId="77777777" w:rsidR="00C6390A" w:rsidRDefault="00C6390A" w:rsidP="00892C01">
            <w:pPr>
              <w:pStyle w:val="afff6"/>
              <w:numPr>
                <w:ilvl w:val="0"/>
                <w:numId w:val="829"/>
              </w:numPr>
            </w:pPr>
            <w:r w:rsidRPr="0058240B">
              <w:rPr>
                <w:rFonts w:hint="eastAsia"/>
              </w:rPr>
              <w:t>コスト削減</w:t>
            </w:r>
          </w:p>
          <w:p w14:paraId="6EDA95DD" w14:textId="77777777" w:rsidR="00C6390A" w:rsidRDefault="00C6390A" w:rsidP="006A59DB">
            <w:pPr>
              <w:pStyle w:val="afff6"/>
              <w:ind w:left="440"/>
            </w:pPr>
            <w:r w:rsidRPr="0058240B">
              <w:rPr>
                <w:rFonts w:hint="eastAsia"/>
              </w:rPr>
              <w:t>企業は、端末の調達や管理にコストがかかりません。故障した際の修理費用や老朽化した端末の入替も基本的には個人負担となります。</w:t>
            </w:r>
          </w:p>
          <w:p w14:paraId="52B42EDA" w14:textId="77777777" w:rsidR="00C6390A" w:rsidRPr="0058240B" w:rsidRDefault="00C6390A" w:rsidP="003B38C9">
            <w:pPr>
              <w:pStyle w:val="afff6"/>
            </w:pPr>
          </w:p>
          <w:p w14:paraId="65764CDE" w14:textId="77777777" w:rsidR="00C6390A" w:rsidRDefault="00C6390A" w:rsidP="00892C01">
            <w:pPr>
              <w:pStyle w:val="afff6"/>
              <w:numPr>
                <w:ilvl w:val="0"/>
                <w:numId w:val="829"/>
              </w:numPr>
            </w:pPr>
            <w:r w:rsidRPr="0058240B">
              <w:rPr>
                <w:rFonts w:hint="eastAsia"/>
              </w:rPr>
              <w:t>使い慣れた端末の業務利用</w:t>
            </w:r>
          </w:p>
          <w:p w14:paraId="066FBB2A" w14:textId="77777777" w:rsidR="00C6390A" w:rsidRPr="0058240B" w:rsidRDefault="00C6390A" w:rsidP="006A59DB">
            <w:pPr>
              <w:pStyle w:val="afff6"/>
              <w:ind w:left="440"/>
            </w:pPr>
            <w:r w:rsidRPr="0058240B">
              <w:rPr>
                <w:rFonts w:hint="eastAsia"/>
              </w:rPr>
              <w:t>従業員は、自分の使い慣れた端末を使用でき、操作方法や設定などを新たに覚える必要がないため作業効率があがります。また、仕事用とプライベート用に分けて端末を複数台持つ必要がなくなります。</w:t>
            </w:r>
          </w:p>
        </w:tc>
        <w:bookmarkStart w:id="1211" w:name="■シャドーIT17ー3ー1"/>
        <w:tc>
          <w:tcPr>
            <w:tcW w:w="5228" w:type="dxa"/>
          </w:tcPr>
          <w:p w14:paraId="076BFDEC" w14:textId="0F5641C6" w:rsidR="00C6390A" w:rsidRDefault="00F711A7" w:rsidP="00892C01">
            <w:pPr>
              <w:pStyle w:val="afff6"/>
              <w:numPr>
                <w:ilvl w:val="0"/>
                <w:numId w:val="829"/>
              </w:numPr>
            </w:pPr>
            <w:r>
              <w:fldChar w:fldCharType="begin"/>
            </w:r>
            <w:r>
              <w:rPr>
                <w:rFonts w:hint="eastAsia"/>
              </w:rPr>
              <w:instrText xml:space="preserve">HYPERLINK </w:instrText>
            </w:r>
            <w:r>
              <w:instrText xml:space="preserve"> \l "</w:instrText>
            </w:r>
            <w:r>
              <w:rPr>
                <w:rFonts w:hint="eastAsia"/>
              </w:rPr>
              <w:instrText>■シャドー</w:instrText>
            </w:r>
            <w:r>
              <w:instrText>IT"</w:instrText>
            </w:r>
            <w:r>
              <w:fldChar w:fldCharType="separate"/>
            </w:r>
            <w:r w:rsidR="00C6390A" w:rsidRPr="00F711A7">
              <w:rPr>
                <w:rStyle w:val="a7"/>
                <w:rFonts w:hint="eastAsia"/>
              </w:rPr>
              <w:t>シャドーIT</w:t>
            </w:r>
            <w:r>
              <w:fldChar w:fldCharType="end"/>
            </w:r>
          </w:p>
          <w:bookmarkEnd w:id="1211"/>
          <w:p w14:paraId="54F8FB09" w14:textId="77777777" w:rsidR="00C6390A" w:rsidRDefault="00C6390A" w:rsidP="006A59DB">
            <w:pPr>
              <w:pStyle w:val="afff6"/>
              <w:ind w:left="440"/>
            </w:pPr>
            <w:r w:rsidRPr="0058240B">
              <w:rPr>
                <w:rFonts w:hint="eastAsia"/>
              </w:rPr>
              <w:t>ルールの整備や技術的な対策を講じないと、シャドーITが増加してしまう恐れがあります。</w:t>
            </w:r>
          </w:p>
          <w:p w14:paraId="6EC359DD" w14:textId="77777777" w:rsidR="00C6390A" w:rsidRPr="0058240B" w:rsidRDefault="00C6390A" w:rsidP="003B38C9">
            <w:pPr>
              <w:pStyle w:val="afff6"/>
            </w:pPr>
          </w:p>
          <w:p w14:paraId="575B6C12" w14:textId="77777777" w:rsidR="00C6390A" w:rsidRDefault="00C6390A" w:rsidP="00892C01">
            <w:pPr>
              <w:pStyle w:val="afff6"/>
              <w:numPr>
                <w:ilvl w:val="0"/>
                <w:numId w:val="829"/>
              </w:numPr>
            </w:pPr>
            <w:r w:rsidRPr="0058240B">
              <w:rPr>
                <w:rFonts w:hint="eastAsia"/>
              </w:rPr>
              <w:t>セキュリティリスク</w:t>
            </w:r>
          </w:p>
          <w:p w14:paraId="694DC0E2" w14:textId="243E3FC6" w:rsidR="00C6390A" w:rsidRPr="0058240B" w:rsidRDefault="00C6390A" w:rsidP="006A59DB">
            <w:pPr>
              <w:pStyle w:val="afff6"/>
              <w:ind w:left="440"/>
            </w:pPr>
            <w:r w:rsidRPr="0058240B">
              <w:rPr>
                <w:rFonts w:hint="eastAsia"/>
              </w:rPr>
              <w:t>個人の端末では、さまざまなWebサイトやアプリケーションを利用することがあるため、ウイルス感染や</w:t>
            </w:r>
            <w:bookmarkStart w:id="1212" w:name="■不正アクセス17ー3ー1"/>
            <w:r w:rsidR="00242EE2">
              <w:fldChar w:fldCharType="begin"/>
            </w:r>
            <w:r w:rsidR="00242EE2">
              <w:rPr>
                <w:rFonts w:hint="eastAsia"/>
              </w:rPr>
              <w:instrText xml:space="preserve">HYPERLINK </w:instrText>
            </w:r>
            <w:r w:rsidR="00242EE2">
              <w:instrText xml:space="preserve"> \l "</w:instrText>
            </w:r>
            <w:r w:rsidR="00242EE2">
              <w:rPr>
                <w:rFonts w:hint="eastAsia"/>
              </w:rPr>
              <w:instrText>■不正アクセス</w:instrText>
            </w:r>
            <w:r w:rsidR="00242EE2">
              <w:instrText>"</w:instrText>
            </w:r>
            <w:r w:rsidR="00242EE2">
              <w:fldChar w:fldCharType="separate"/>
            </w:r>
            <w:r w:rsidRPr="00242EE2">
              <w:rPr>
                <w:rStyle w:val="a7"/>
                <w:rFonts w:hint="eastAsia"/>
              </w:rPr>
              <w:t>不正アクセス</w:t>
            </w:r>
            <w:bookmarkEnd w:id="1212"/>
            <w:r w:rsidR="00242EE2">
              <w:fldChar w:fldCharType="end"/>
            </w:r>
            <w:r w:rsidRPr="0058240B">
              <w:rPr>
                <w:rFonts w:hint="eastAsia"/>
              </w:rPr>
              <w:t>といった被害にあう可能性が高くなります。</w:t>
            </w:r>
          </w:p>
          <w:p w14:paraId="66ED8FD7" w14:textId="77777777" w:rsidR="00C6390A" w:rsidRPr="0058240B" w:rsidRDefault="00C6390A" w:rsidP="003B38C9">
            <w:pPr>
              <w:pStyle w:val="afff6"/>
            </w:pPr>
          </w:p>
        </w:tc>
      </w:tr>
    </w:tbl>
    <w:p w14:paraId="13619939" w14:textId="77777777" w:rsidR="00C6390A" w:rsidRDefault="00C6390A" w:rsidP="0058240B">
      <w:pPr>
        <w:ind w:firstLineChars="0" w:firstLine="0"/>
      </w:pPr>
    </w:p>
    <w:p w14:paraId="223FCBFE" w14:textId="77777777" w:rsidR="00C6390A" w:rsidRPr="0058240B" w:rsidRDefault="00C6390A" w:rsidP="00780837">
      <w:pPr>
        <w:pStyle w:val="aff4"/>
      </w:pPr>
      <w:r w:rsidRPr="0058240B">
        <w:rPr>
          <w:rFonts w:hint="eastAsia"/>
        </w:rPr>
        <w:t>BYODを運用する際のポイント</w:t>
      </w:r>
    </w:p>
    <w:p w14:paraId="0481902A" w14:textId="77777777" w:rsidR="00C6390A" w:rsidRDefault="00C6390A" w:rsidP="006C7824">
      <w:r w:rsidRPr="0058240B">
        <w:rPr>
          <w:rFonts w:hint="eastAsia"/>
        </w:rPr>
        <w:t>BYODを運用する際は、適切なルールを策定し、周知することが重要です。また、ルール</w:t>
      </w:r>
      <w:r>
        <w:rPr>
          <w:rFonts w:hint="eastAsia"/>
        </w:rPr>
        <w:t>に加えて</w:t>
      </w:r>
      <w:r w:rsidRPr="0058240B">
        <w:rPr>
          <w:rFonts w:hint="eastAsia"/>
        </w:rPr>
        <w:t>、技術的な対策を講じることも重要です。</w:t>
      </w:r>
    </w:p>
    <w:p w14:paraId="79845A45" w14:textId="77777777" w:rsidR="00C6390A" w:rsidRPr="0058240B" w:rsidRDefault="00C6390A" w:rsidP="0058240B">
      <w:pPr>
        <w:ind w:firstLineChars="0" w:firstLine="0"/>
      </w:pPr>
    </w:p>
    <w:tbl>
      <w:tblPr>
        <w:tblW w:w="10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0480"/>
      </w:tblGrid>
      <w:tr w:rsidR="00C6390A" w:rsidRPr="0058240B" w14:paraId="2D76DDA6" w14:textId="77777777" w:rsidTr="007D024F">
        <w:tc>
          <w:tcPr>
            <w:tcW w:w="10480" w:type="dxa"/>
            <w:shd w:val="clear" w:color="auto" w:fill="2F5597"/>
            <w:tcMar>
              <w:top w:w="72" w:type="dxa"/>
              <w:left w:w="144" w:type="dxa"/>
              <w:bottom w:w="72" w:type="dxa"/>
              <w:right w:w="144" w:type="dxa"/>
            </w:tcMar>
            <w:vAlign w:val="center"/>
            <w:hideMark/>
          </w:tcPr>
          <w:p w14:paraId="6588000D" w14:textId="77777777" w:rsidR="00C6390A" w:rsidRPr="0058240B" w:rsidRDefault="00C6390A" w:rsidP="00170BAF">
            <w:pPr>
              <w:pStyle w:val="aff0"/>
            </w:pPr>
            <w:r w:rsidRPr="0058240B">
              <w:rPr>
                <w:rFonts w:hint="eastAsia"/>
              </w:rPr>
              <w:t>運用手順（例）</w:t>
            </w:r>
          </w:p>
        </w:tc>
      </w:tr>
      <w:tr w:rsidR="00C6390A" w:rsidRPr="0058240B" w14:paraId="2087D376" w14:textId="77777777" w:rsidTr="007D024F">
        <w:tc>
          <w:tcPr>
            <w:tcW w:w="10480" w:type="dxa"/>
            <w:shd w:val="clear" w:color="auto" w:fill="auto"/>
            <w:tcMar>
              <w:top w:w="72" w:type="dxa"/>
              <w:left w:w="144" w:type="dxa"/>
              <w:bottom w:w="72" w:type="dxa"/>
              <w:right w:w="144" w:type="dxa"/>
            </w:tcMar>
            <w:hideMark/>
          </w:tcPr>
          <w:p w14:paraId="4421E480" w14:textId="77777777" w:rsidR="00C6390A" w:rsidRPr="0058240B" w:rsidRDefault="00C6390A" w:rsidP="00892C01">
            <w:pPr>
              <w:pStyle w:val="afff6"/>
              <w:numPr>
                <w:ilvl w:val="0"/>
                <w:numId w:val="151"/>
              </w:numPr>
            </w:pPr>
            <w:r w:rsidRPr="0058240B">
              <w:rPr>
                <w:rFonts w:hint="eastAsia"/>
              </w:rPr>
              <w:t>BYODに関する使用ルールや禁止事項を決めて周知する。</w:t>
            </w:r>
          </w:p>
          <w:p w14:paraId="6347C901" w14:textId="77777777" w:rsidR="00C6390A" w:rsidRPr="0058240B" w:rsidRDefault="00C6390A" w:rsidP="00892C01">
            <w:pPr>
              <w:pStyle w:val="afff6"/>
              <w:numPr>
                <w:ilvl w:val="0"/>
                <w:numId w:val="151"/>
              </w:numPr>
            </w:pPr>
            <w:r w:rsidRPr="0058240B">
              <w:rPr>
                <w:rFonts w:hint="eastAsia"/>
              </w:rPr>
              <w:t>BYODで使用する機器については管理者に申請し、許可を得る。</w:t>
            </w:r>
          </w:p>
          <w:p w14:paraId="53F728A4" w14:textId="77777777" w:rsidR="00C6390A" w:rsidRPr="0058240B" w:rsidRDefault="00C6390A" w:rsidP="00892C01">
            <w:pPr>
              <w:pStyle w:val="afff6"/>
              <w:numPr>
                <w:ilvl w:val="0"/>
                <w:numId w:val="151"/>
              </w:numPr>
            </w:pPr>
            <w:r w:rsidRPr="0058240B">
              <w:rPr>
                <w:rFonts w:hint="eastAsia"/>
              </w:rPr>
              <w:t>BYODで使用する機器が紛失した場合の対応フローを策定し、周知する。</w:t>
            </w:r>
          </w:p>
          <w:p w14:paraId="4BDF1064" w14:textId="77777777" w:rsidR="00C6390A" w:rsidRPr="0058240B" w:rsidRDefault="00C6390A" w:rsidP="00892C01">
            <w:pPr>
              <w:pStyle w:val="afff6"/>
              <w:numPr>
                <w:ilvl w:val="0"/>
                <w:numId w:val="151"/>
              </w:numPr>
            </w:pPr>
            <w:r w:rsidRPr="0058240B">
              <w:rPr>
                <w:rFonts w:hint="eastAsia"/>
              </w:rPr>
              <w:t>BYODで行える業務範囲やリモートアクセスの権限を設定する。</w:t>
            </w:r>
          </w:p>
          <w:p w14:paraId="4784ACFC" w14:textId="1E219087" w:rsidR="00C6390A" w:rsidRPr="0058240B" w:rsidRDefault="00C6390A" w:rsidP="00892C01">
            <w:pPr>
              <w:pStyle w:val="afff6"/>
              <w:numPr>
                <w:ilvl w:val="0"/>
                <w:numId w:val="151"/>
              </w:numPr>
            </w:pPr>
            <w:r w:rsidRPr="0058240B">
              <w:rPr>
                <w:rFonts w:hint="eastAsia"/>
              </w:rPr>
              <w:t>社内ネットワークへは、</w:t>
            </w:r>
            <w:bookmarkStart w:id="1213" w:name="■VPN（VirtualPrivateNetwork）17ー3ー1"/>
            <w:r w:rsidR="001B1EBD">
              <w:fldChar w:fldCharType="begin"/>
            </w:r>
            <w:r w:rsidR="001B1EBD">
              <w:rPr>
                <w:rFonts w:hint="eastAsia"/>
              </w:rPr>
              <w:instrText xml:space="preserve">HYPERLINK </w:instrText>
            </w:r>
            <w:r w:rsidR="001B1EBD">
              <w:instrText xml:space="preserve"> \l "</w:instrText>
            </w:r>
            <w:r w:rsidR="001B1EBD">
              <w:rPr>
                <w:rFonts w:hint="eastAsia"/>
              </w:rPr>
              <w:instrText>■</w:instrText>
            </w:r>
            <w:r w:rsidR="001B1EBD">
              <w:instrText>VPN（VirtualPrivateNetwork）"</w:instrText>
            </w:r>
            <w:r w:rsidR="001B1EBD">
              <w:fldChar w:fldCharType="separate"/>
            </w:r>
            <w:r w:rsidRPr="001B1EBD">
              <w:rPr>
                <w:rStyle w:val="a7"/>
                <w:rFonts w:hint="eastAsia"/>
              </w:rPr>
              <w:t>VPN</w:t>
            </w:r>
            <w:bookmarkEnd w:id="1213"/>
            <w:r w:rsidR="001B1EBD">
              <w:fldChar w:fldCharType="end"/>
            </w:r>
            <w:r w:rsidRPr="0058240B">
              <w:rPr>
                <w:rFonts w:hint="eastAsia"/>
              </w:rPr>
              <w:t>を利用する場合のみ接続できるようにする。</w:t>
            </w:r>
          </w:p>
          <w:p w14:paraId="47ED2586" w14:textId="77777777" w:rsidR="00C6390A" w:rsidRPr="0058240B" w:rsidRDefault="00C6390A" w:rsidP="00892C01">
            <w:pPr>
              <w:pStyle w:val="afff6"/>
              <w:numPr>
                <w:ilvl w:val="0"/>
                <w:numId w:val="151"/>
              </w:numPr>
            </w:pPr>
            <w:r w:rsidRPr="0058240B">
              <w:rPr>
                <w:rFonts w:hint="eastAsia"/>
              </w:rPr>
              <w:t>必要以上に業務データを蓄積させない。（保存可能なデータに関するルールを決める。）</w:t>
            </w:r>
          </w:p>
          <w:p w14:paraId="6FC567AF" w14:textId="2EE55737" w:rsidR="00C6390A" w:rsidRPr="0058240B" w:rsidRDefault="00C6390A" w:rsidP="00892C01">
            <w:pPr>
              <w:pStyle w:val="afff6"/>
              <w:numPr>
                <w:ilvl w:val="0"/>
                <w:numId w:val="151"/>
              </w:numPr>
            </w:pPr>
            <w:r w:rsidRPr="0058240B">
              <w:rPr>
                <w:rFonts w:hint="eastAsia"/>
              </w:rPr>
              <w:t>業務で使用するPCは、</w:t>
            </w:r>
            <w:bookmarkStart w:id="1214" w:name="■EDR17ー3－1"/>
            <w:r w:rsidR="00147EBD">
              <w:fldChar w:fldCharType="begin"/>
            </w:r>
            <w:r w:rsidR="00147EBD">
              <w:rPr>
                <w:rFonts w:hint="eastAsia"/>
              </w:rPr>
              <w:instrText xml:space="preserve">HYPERLINK </w:instrText>
            </w:r>
            <w:r w:rsidR="00147EBD">
              <w:instrText xml:space="preserve"> \l "</w:instrText>
            </w:r>
            <w:r w:rsidR="00147EBD">
              <w:rPr>
                <w:rFonts w:hint="eastAsia"/>
              </w:rPr>
              <w:instrText>■</w:instrText>
            </w:r>
            <w:r w:rsidR="00147EBD">
              <w:instrText>EDR"</w:instrText>
            </w:r>
            <w:r w:rsidR="00147EBD">
              <w:fldChar w:fldCharType="separate"/>
            </w:r>
            <w:r w:rsidRPr="00147EBD">
              <w:rPr>
                <w:rStyle w:val="a7"/>
                <w:rFonts w:hint="eastAsia"/>
              </w:rPr>
              <w:t>EDR</w:t>
            </w:r>
            <w:bookmarkEnd w:id="1214"/>
            <w:r w:rsidR="00147EBD">
              <w:fldChar w:fldCharType="end"/>
            </w:r>
            <w:r w:rsidRPr="0058240B">
              <w:rPr>
                <w:rFonts w:hint="eastAsia"/>
              </w:rPr>
              <w:t xml:space="preserve">を導入し、「8.7 </w:t>
            </w:r>
            <w:bookmarkStart w:id="1215" w:name="■マルウェア17ー3ー1"/>
            <w:r w:rsidR="00F7787F">
              <w:fldChar w:fldCharType="begin"/>
            </w:r>
            <w:r w:rsidR="00F7787F">
              <w:rPr>
                <w:rFonts w:hint="eastAsia"/>
              </w:rPr>
              <w:instrText xml:space="preserve">HYPERLINK </w:instrText>
            </w:r>
            <w:r w:rsidR="00F7787F">
              <w:instrText xml:space="preserve"> \l "</w:instrText>
            </w:r>
            <w:r w:rsidR="00F7787F">
              <w:rPr>
                <w:rFonts w:hint="eastAsia"/>
              </w:rPr>
              <w:instrText>■マルウェア</w:instrText>
            </w:r>
            <w:r w:rsidR="00F7787F">
              <w:instrText>"</w:instrText>
            </w:r>
            <w:r w:rsidR="00F7787F">
              <w:fldChar w:fldCharType="separate"/>
            </w:r>
            <w:r w:rsidRPr="00F7787F">
              <w:rPr>
                <w:rStyle w:val="a7"/>
                <w:rFonts w:hint="eastAsia"/>
              </w:rPr>
              <w:t>マルウェア</w:t>
            </w:r>
            <w:bookmarkEnd w:id="1215"/>
            <w:r w:rsidR="00F7787F">
              <w:fldChar w:fldCharType="end"/>
            </w:r>
            <w:r w:rsidRPr="0058240B">
              <w:rPr>
                <w:rFonts w:hint="eastAsia"/>
              </w:rPr>
              <w:t>に対する保護」に準じた設定を行う。</w:t>
            </w:r>
          </w:p>
          <w:p w14:paraId="032794E5" w14:textId="3CF982F7" w:rsidR="00C6390A" w:rsidRPr="0058240B" w:rsidRDefault="00C6390A" w:rsidP="00892C01">
            <w:pPr>
              <w:pStyle w:val="afff6"/>
              <w:numPr>
                <w:ilvl w:val="0"/>
                <w:numId w:val="151"/>
              </w:numPr>
            </w:pPr>
            <w:r w:rsidRPr="0058240B">
              <w:rPr>
                <w:rFonts w:hint="eastAsia"/>
              </w:rPr>
              <w:t>業務で使用するPCに、</w:t>
            </w:r>
            <w:bookmarkStart w:id="1216" w:name="■ファイル共有ソフト17ー3ー1"/>
            <w:r w:rsidR="00C36512">
              <w:fldChar w:fldCharType="begin"/>
            </w:r>
            <w:r w:rsidR="00C36512">
              <w:rPr>
                <w:rFonts w:hint="eastAsia"/>
              </w:rPr>
              <w:instrText xml:space="preserve">HYPERLINK </w:instrText>
            </w:r>
            <w:r w:rsidR="00C36512">
              <w:instrText xml:space="preserve"> \l "</w:instrText>
            </w:r>
            <w:r w:rsidR="00C36512">
              <w:rPr>
                <w:rFonts w:hint="eastAsia"/>
              </w:rPr>
              <w:instrText>■ファイル共有ソフト</w:instrText>
            </w:r>
            <w:r w:rsidR="00C36512">
              <w:instrText>"</w:instrText>
            </w:r>
            <w:r w:rsidR="00C36512">
              <w:fldChar w:fldCharType="separate"/>
            </w:r>
            <w:r w:rsidRPr="00C36512">
              <w:rPr>
                <w:rStyle w:val="a7"/>
                <w:rFonts w:hint="eastAsia"/>
              </w:rPr>
              <w:t>ファイル共有ソフト</w:t>
            </w:r>
            <w:bookmarkEnd w:id="1216"/>
            <w:r w:rsidR="00C36512">
              <w:fldChar w:fldCharType="end"/>
            </w:r>
            <w:r w:rsidRPr="0058240B">
              <w:rPr>
                <w:rFonts w:hint="eastAsia"/>
              </w:rPr>
              <w:t>などの不正なソフトウェアをインストールすることは禁じる。</w:t>
            </w:r>
          </w:p>
        </w:tc>
      </w:tr>
    </w:tbl>
    <w:p w14:paraId="15C8072D" w14:textId="77777777" w:rsidR="00C6390A" w:rsidRDefault="00C6390A" w:rsidP="0058240B">
      <w:pPr>
        <w:widowControl/>
        <w:spacing w:line="240" w:lineRule="auto"/>
        <w:ind w:firstLineChars="0" w:firstLine="0"/>
        <w:jc w:val="left"/>
      </w:pPr>
    </w:p>
    <w:p w14:paraId="35C80165" w14:textId="77777777" w:rsidR="00C6390A" w:rsidRPr="0058240B" w:rsidRDefault="00C6390A" w:rsidP="003E0313">
      <w:pPr>
        <w:pStyle w:val="4"/>
      </w:pPr>
      <w:bookmarkStart w:id="1217" w:name="_Toc175062926"/>
      <w:bookmarkStart w:id="1218" w:name="_Toc185338962"/>
      <w:bookmarkStart w:id="1219" w:name="_Toc188349062"/>
      <w:r w:rsidRPr="0058240B">
        <w:rPr>
          <w:rFonts w:hint="eastAsia"/>
          <w:lang w:val="fr-FR"/>
        </w:rPr>
        <w:t>MDM</w:t>
      </w:r>
      <w:r w:rsidRPr="0058240B">
        <w:rPr>
          <w:rFonts w:hint="eastAsia"/>
        </w:rPr>
        <w:t>（</w:t>
      </w:r>
      <w:r w:rsidRPr="0058240B">
        <w:rPr>
          <w:rFonts w:hint="eastAsia"/>
          <w:lang w:val="fr-FR"/>
        </w:rPr>
        <w:t>Mobile Device Management</w:t>
      </w:r>
      <w:r w:rsidRPr="0058240B">
        <w:rPr>
          <w:rFonts w:hint="eastAsia"/>
        </w:rPr>
        <w:t>）</w:t>
      </w:r>
      <w:r>
        <w:rPr>
          <w:rFonts w:hint="eastAsia"/>
        </w:rPr>
        <w:t>導入のポイント</w:t>
      </w:r>
      <w:bookmarkEnd w:id="1217"/>
      <w:bookmarkEnd w:id="1218"/>
      <w:bookmarkEnd w:id="1219"/>
    </w:p>
    <w:p w14:paraId="54EA546F" w14:textId="77777777" w:rsidR="00C6390A" w:rsidRDefault="00C6390A" w:rsidP="0058240B">
      <w:pPr>
        <w:ind w:firstLineChars="0" w:firstLine="0"/>
      </w:pPr>
    </w:p>
    <w:tbl>
      <w:tblPr>
        <w:tblStyle w:val="aa"/>
        <w:tblW w:w="0" w:type="auto"/>
        <w:tblBorders>
          <w:insideH w:val="none" w:sz="0" w:space="0" w:color="auto"/>
          <w:insideV w:val="none" w:sz="0" w:space="0" w:color="auto"/>
        </w:tblBorders>
        <w:tblLook w:val="04A0" w:firstRow="1" w:lastRow="0" w:firstColumn="1" w:lastColumn="0" w:noHBand="0" w:noVBand="1"/>
      </w:tblPr>
      <w:tblGrid>
        <w:gridCol w:w="10456"/>
      </w:tblGrid>
      <w:tr w:rsidR="00C6390A" w14:paraId="2FB22017" w14:textId="77777777" w:rsidTr="0050393E">
        <w:tc>
          <w:tcPr>
            <w:tcW w:w="10456" w:type="dxa"/>
          </w:tcPr>
          <w:p w14:paraId="3CB610DF" w14:textId="77777777" w:rsidR="00C6390A" w:rsidRDefault="00C6390A" w:rsidP="00E534F9">
            <w:pPr>
              <w:pStyle w:val="afff8"/>
            </w:pPr>
            <w:r w:rsidRPr="0058240B">
              <w:rPr>
                <w:rFonts w:hint="eastAsia"/>
              </w:rPr>
              <w:t>関連する主な管理策</w:t>
            </w:r>
          </w:p>
        </w:tc>
      </w:tr>
      <w:tr w:rsidR="00C6390A" w14:paraId="2FF3E9A3" w14:textId="77777777" w:rsidTr="0050393E">
        <w:tc>
          <w:tcPr>
            <w:tcW w:w="10456" w:type="dxa"/>
          </w:tcPr>
          <w:p w14:paraId="5F85ED77" w14:textId="77777777" w:rsidR="00C6390A" w:rsidRDefault="00C6390A" w:rsidP="003B38C9">
            <w:pPr>
              <w:pStyle w:val="afff6"/>
            </w:pPr>
            <w:r w:rsidRPr="0058240B">
              <w:rPr>
                <w:rFonts w:hint="eastAsia"/>
              </w:rPr>
              <w:t>6.7、7.9、8.1</w:t>
            </w:r>
          </w:p>
        </w:tc>
      </w:tr>
    </w:tbl>
    <w:p w14:paraId="3B56F246" w14:textId="77777777" w:rsidR="00C6390A" w:rsidRDefault="00C6390A" w:rsidP="0058240B">
      <w:pPr>
        <w:ind w:firstLineChars="0" w:firstLine="0"/>
      </w:pPr>
    </w:p>
    <w:p w14:paraId="11993C07" w14:textId="77777777" w:rsidR="00C6390A" w:rsidRPr="0058240B" w:rsidRDefault="00C6390A" w:rsidP="006C7824">
      <w:r w:rsidRPr="0058240B">
        <w:rPr>
          <w:rFonts w:hint="eastAsia"/>
        </w:rPr>
        <w:t>MDMの概念や、導入に向けたポイント、運用手順について説明します。</w:t>
      </w:r>
    </w:p>
    <w:tbl>
      <w:tblPr>
        <w:tblW w:w="10480" w:type="dxa"/>
        <w:tblCellMar>
          <w:left w:w="0" w:type="dxa"/>
          <w:right w:w="0" w:type="dxa"/>
        </w:tblCellMar>
        <w:tblLook w:val="0420" w:firstRow="1" w:lastRow="0" w:firstColumn="0" w:lastColumn="0" w:noHBand="0" w:noVBand="1"/>
      </w:tblPr>
      <w:tblGrid>
        <w:gridCol w:w="10480"/>
      </w:tblGrid>
      <w:tr w:rsidR="00C6390A" w:rsidRPr="0058240B" w14:paraId="3092C8B4" w14:textId="77777777" w:rsidTr="001F3F82">
        <w:tc>
          <w:tcPr>
            <w:tcW w:w="10480" w:type="dxa"/>
            <w:tcBorders>
              <w:top w:val="single" w:sz="4" w:space="0" w:color="auto"/>
              <w:left w:val="single" w:sz="4" w:space="0" w:color="auto"/>
              <w:bottom w:val="single" w:sz="4" w:space="0" w:color="auto"/>
              <w:right w:val="single" w:sz="4" w:space="0" w:color="auto"/>
            </w:tcBorders>
            <w:shd w:val="clear" w:color="auto" w:fill="2F5597"/>
            <w:tcMar>
              <w:top w:w="72" w:type="dxa"/>
              <w:left w:w="144" w:type="dxa"/>
              <w:bottom w:w="72" w:type="dxa"/>
              <w:right w:w="144" w:type="dxa"/>
            </w:tcMar>
            <w:hideMark/>
          </w:tcPr>
          <w:p w14:paraId="3EA08ECB" w14:textId="77777777" w:rsidR="00C6390A" w:rsidRPr="0058240B" w:rsidRDefault="00C6390A" w:rsidP="00170BAF">
            <w:pPr>
              <w:pStyle w:val="aff0"/>
            </w:pPr>
            <w:r w:rsidRPr="0058240B">
              <w:rPr>
                <w:rFonts w:hint="eastAsia"/>
                <w:lang w:val="fr-FR"/>
              </w:rPr>
              <w:t>MDM</w:t>
            </w:r>
            <w:r w:rsidRPr="0058240B">
              <w:rPr>
                <w:rFonts w:hint="eastAsia"/>
              </w:rPr>
              <w:t>（</w:t>
            </w:r>
            <w:r w:rsidRPr="0058240B">
              <w:rPr>
                <w:rFonts w:hint="eastAsia"/>
                <w:lang w:val="fr-FR"/>
              </w:rPr>
              <w:t>Mobile Device Management</w:t>
            </w:r>
            <w:r w:rsidRPr="0058240B">
              <w:rPr>
                <w:rFonts w:hint="eastAsia"/>
              </w:rPr>
              <w:t>）</w:t>
            </w:r>
          </w:p>
        </w:tc>
      </w:tr>
      <w:tr w:rsidR="00C6390A" w:rsidRPr="0058240B" w14:paraId="1ADA7734" w14:textId="77777777" w:rsidTr="001F3F82">
        <w:trPr>
          <w:trHeight w:val="657"/>
        </w:trPr>
        <w:tc>
          <w:tcPr>
            <w:tcW w:w="10480" w:type="dxa"/>
            <w:tcBorders>
              <w:top w:val="single" w:sz="4" w:space="0" w:color="auto"/>
              <w:left w:val="single" w:sz="4" w:space="0" w:color="auto"/>
              <w:bottom w:val="single" w:sz="4" w:space="0" w:color="auto"/>
              <w:right w:val="single" w:sz="4" w:space="0" w:color="auto"/>
            </w:tcBorders>
            <w:shd w:val="clear" w:color="auto" w:fill="FFFFFF"/>
            <w:tcMar>
              <w:top w:w="72" w:type="dxa"/>
              <w:left w:w="144" w:type="dxa"/>
              <w:bottom w:w="72" w:type="dxa"/>
              <w:right w:w="144" w:type="dxa"/>
            </w:tcMar>
            <w:hideMark/>
          </w:tcPr>
          <w:p w14:paraId="0A2A7BC2" w14:textId="0303A535" w:rsidR="00C6390A" w:rsidRPr="0058240B" w:rsidRDefault="00C6390A" w:rsidP="003B38C9">
            <w:pPr>
              <w:pStyle w:val="afff6"/>
            </w:pPr>
            <w:r w:rsidRPr="0058240B">
              <w:rPr>
                <w:rFonts w:hint="eastAsia"/>
              </w:rPr>
              <w:t>MDMとは、企業</w:t>
            </w:r>
            <w:r>
              <w:rPr>
                <w:rFonts w:hint="eastAsia"/>
              </w:rPr>
              <w:t>が</w:t>
            </w:r>
            <w:r w:rsidRPr="0058240B">
              <w:rPr>
                <w:rFonts w:hint="eastAsia"/>
              </w:rPr>
              <w:t>保有しているモバイル端末</w:t>
            </w:r>
            <w:r w:rsidR="00EC001B">
              <w:rPr>
                <w:rFonts w:hint="eastAsia"/>
              </w:rPr>
              <w:t>（</w:t>
            </w:r>
            <w:r w:rsidRPr="0058240B">
              <w:rPr>
                <w:rFonts w:hint="eastAsia"/>
              </w:rPr>
              <w:t>スマートフォンやタブレットなど</w:t>
            </w:r>
            <w:r w:rsidR="00EC001B">
              <w:rPr>
                <w:rFonts w:hint="eastAsia"/>
              </w:rPr>
              <w:t>）</w:t>
            </w:r>
            <w:r w:rsidRPr="0058240B">
              <w:rPr>
                <w:rFonts w:hint="eastAsia"/>
              </w:rPr>
              <w:t>を一元管理できるシステムのことです。オフィスの外にあるデバイスも管理できます。ポリシー（パスワードの長さやロック画面の解除方法、インストールできるアプリケーションの制限など）を従業員のモバイル端末に適用し、違反した場合に警告を行ったり管理者に通知したりできます。また、万が一紛失や盗難があった際には、位置情報の確認や遠隔でモバイル端末の画面をロックしたり、リモートワイプ（端末に保存されているデータを遠隔で初期化する機能）したりすることができ、機密情報を守れます。</w:t>
            </w:r>
          </w:p>
        </w:tc>
      </w:tr>
    </w:tbl>
    <w:p w14:paraId="4A1BC26F" w14:textId="77777777" w:rsidR="00C6390A" w:rsidRDefault="00C6390A" w:rsidP="0058240B">
      <w:pPr>
        <w:ind w:firstLineChars="0" w:firstLine="0"/>
      </w:pPr>
    </w:p>
    <w:tbl>
      <w:tblPr>
        <w:tblStyle w:val="aa"/>
        <w:tblW w:w="0" w:type="auto"/>
        <w:tblLook w:val="04A0" w:firstRow="1" w:lastRow="0" w:firstColumn="1" w:lastColumn="0" w:noHBand="0" w:noVBand="1"/>
      </w:tblPr>
      <w:tblGrid>
        <w:gridCol w:w="3681"/>
        <w:gridCol w:w="6775"/>
      </w:tblGrid>
      <w:tr w:rsidR="00C6390A" w:rsidRPr="00F712D6" w14:paraId="3FDD8A73" w14:textId="77777777" w:rsidTr="00773C2C">
        <w:tc>
          <w:tcPr>
            <w:tcW w:w="10456" w:type="dxa"/>
            <w:gridSpan w:val="2"/>
            <w:tcBorders>
              <w:top w:val="single" w:sz="4" w:space="0" w:color="auto"/>
              <w:bottom w:val="single" w:sz="4" w:space="0" w:color="auto"/>
              <w:right w:val="single" w:sz="4" w:space="0" w:color="auto"/>
            </w:tcBorders>
            <w:shd w:val="clear" w:color="auto" w:fill="2F5597"/>
          </w:tcPr>
          <w:p w14:paraId="25FEED2C" w14:textId="77777777" w:rsidR="00C6390A" w:rsidRPr="00F712D6" w:rsidRDefault="00C6390A" w:rsidP="00D711E4">
            <w:pPr>
              <w:pStyle w:val="aff0"/>
            </w:pPr>
            <w:r w:rsidRPr="00F712D6">
              <w:rPr>
                <w:rFonts w:hint="eastAsia"/>
              </w:rPr>
              <w:t>MDMを導入する際のポイント</w:t>
            </w:r>
          </w:p>
        </w:tc>
      </w:tr>
      <w:tr w:rsidR="00C6390A" w:rsidRPr="00F712D6" w14:paraId="696138B5" w14:textId="77777777" w:rsidTr="00F712D6">
        <w:tc>
          <w:tcPr>
            <w:tcW w:w="3681" w:type="dxa"/>
            <w:tcBorders>
              <w:top w:val="single" w:sz="4" w:space="0" w:color="auto"/>
            </w:tcBorders>
          </w:tcPr>
          <w:p w14:paraId="311532F9" w14:textId="77777777" w:rsidR="00C6390A" w:rsidRPr="00F712D6" w:rsidRDefault="00C6390A" w:rsidP="003B38C9">
            <w:pPr>
              <w:pStyle w:val="afff6"/>
            </w:pPr>
            <w:r w:rsidRPr="00F712D6">
              <w:rPr>
                <w:rFonts w:hint="eastAsia"/>
              </w:rPr>
              <w:t>コスト・費用</w:t>
            </w:r>
          </w:p>
        </w:tc>
        <w:tc>
          <w:tcPr>
            <w:tcW w:w="6775" w:type="dxa"/>
            <w:tcBorders>
              <w:top w:val="single" w:sz="4" w:space="0" w:color="auto"/>
            </w:tcBorders>
          </w:tcPr>
          <w:p w14:paraId="15514217" w14:textId="77777777" w:rsidR="00C6390A" w:rsidRPr="00F712D6" w:rsidRDefault="00C6390A" w:rsidP="003B38C9">
            <w:pPr>
              <w:pStyle w:val="afff6"/>
            </w:pPr>
            <w:r w:rsidRPr="00F712D6">
              <w:rPr>
                <w:rFonts w:hint="eastAsia"/>
              </w:rPr>
              <w:t>MDMは導入して終わりではなく、維持費がかかります。自社の予算に合わせた確認をすることが大切です。</w:t>
            </w:r>
          </w:p>
        </w:tc>
      </w:tr>
      <w:tr w:rsidR="00C6390A" w:rsidRPr="00F712D6" w14:paraId="45784614" w14:textId="77777777" w:rsidTr="00F712D6">
        <w:tc>
          <w:tcPr>
            <w:tcW w:w="3681" w:type="dxa"/>
          </w:tcPr>
          <w:p w14:paraId="51C9551D" w14:textId="77777777" w:rsidR="00C6390A" w:rsidRPr="00F712D6" w:rsidRDefault="00C6390A" w:rsidP="003B38C9">
            <w:pPr>
              <w:pStyle w:val="afff6"/>
            </w:pPr>
            <w:r w:rsidRPr="00F712D6">
              <w:rPr>
                <w:rFonts w:hint="eastAsia"/>
              </w:rPr>
              <w:t>対応しているOSの確認</w:t>
            </w:r>
          </w:p>
        </w:tc>
        <w:tc>
          <w:tcPr>
            <w:tcW w:w="6775" w:type="dxa"/>
          </w:tcPr>
          <w:p w14:paraId="33D31FD0" w14:textId="77777777" w:rsidR="00C6390A" w:rsidRPr="00F712D6" w:rsidRDefault="00C6390A" w:rsidP="003B38C9">
            <w:pPr>
              <w:pStyle w:val="afff6"/>
            </w:pPr>
            <w:r w:rsidRPr="00F712D6">
              <w:rPr>
                <w:rFonts w:hint="eastAsia"/>
              </w:rPr>
              <w:t>すべてのOSに対応しているMDMもあれば、一部のみに対応しているMDMもあります。導入するMDMが、自社で使用している端末のOSに対応しているか確認することが大切です。</w:t>
            </w:r>
          </w:p>
        </w:tc>
      </w:tr>
      <w:tr w:rsidR="00C6390A" w:rsidRPr="00F712D6" w14:paraId="44BE6753" w14:textId="77777777" w:rsidTr="00F712D6">
        <w:tc>
          <w:tcPr>
            <w:tcW w:w="3681" w:type="dxa"/>
          </w:tcPr>
          <w:p w14:paraId="32254D1A" w14:textId="77777777" w:rsidR="00C6390A" w:rsidRPr="00F712D6" w:rsidRDefault="00C6390A" w:rsidP="003B38C9">
            <w:pPr>
              <w:pStyle w:val="afff6"/>
            </w:pPr>
            <w:r w:rsidRPr="00F712D6">
              <w:rPr>
                <w:rFonts w:hint="eastAsia"/>
              </w:rPr>
              <w:t>サポート体制</w:t>
            </w:r>
          </w:p>
        </w:tc>
        <w:tc>
          <w:tcPr>
            <w:tcW w:w="6775" w:type="dxa"/>
          </w:tcPr>
          <w:p w14:paraId="5C0B9E22" w14:textId="77777777" w:rsidR="00C6390A" w:rsidRPr="00F712D6" w:rsidRDefault="00C6390A" w:rsidP="003B38C9">
            <w:pPr>
              <w:pStyle w:val="afff6"/>
            </w:pPr>
            <w:r w:rsidRPr="00F712D6">
              <w:rPr>
                <w:rFonts w:hint="eastAsia"/>
              </w:rPr>
              <w:t>MDMの導入時や導入後の運用サポートなどが受けられるか確認することが大切です。</w:t>
            </w:r>
          </w:p>
        </w:tc>
      </w:tr>
      <w:tr w:rsidR="00C6390A" w:rsidRPr="00F712D6" w14:paraId="79658583" w14:textId="77777777" w:rsidTr="00F712D6">
        <w:tc>
          <w:tcPr>
            <w:tcW w:w="3681" w:type="dxa"/>
          </w:tcPr>
          <w:p w14:paraId="578EC759" w14:textId="77777777" w:rsidR="00C6390A" w:rsidRPr="00F712D6" w:rsidRDefault="00C6390A" w:rsidP="003B38C9">
            <w:pPr>
              <w:pStyle w:val="afff6"/>
            </w:pPr>
            <w:r w:rsidRPr="00F712D6">
              <w:rPr>
                <w:rFonts w:hint="eastAsia"/>
              </w:rPr>
              <w:t>利用者の意見を反映した社内ルールの策定、およびMDMの選定</w:t>
            </w:r>
          </w:p>
        </w:tc>
        <w:tc>
          <w:tcPr>
            <w:tcW w:w="6775" w:type="dxa"/>
          </w:tcPr>
          <w:p w14:paraId="1B828643" w14:textId="77777777" w:rsidR="00C6390A" w:rsidRPr="00F712D6" w:rsidRDefault="00C6390A" w:rsidP="003B38C9">
            <w:pPr>
              <w:pStyle w:val="afff6"/>
            </w:pPr>
            <w:r w:rsidRPr="00F712D6">
              <w:rPr>
                <w:rFonts w:hint="eastAsia"/>
              </w:rPr>
              <w:t>MDMは情報セキュリティの向上や業務効率化に役立ちますが、いくつか注意点があります。</w:t>
            </w:r>
            <w:r>
              <w:rPr>
                <w:rFonts w:hint="eastAsia"/>
              </w:rPr>
              <w:t>例えば</w:t>
            </w:r>
            <w:r w:rsidRPr="00F712D6">
              <w:rPr>
                <w:rFonts w:hint="eastAsia"/>
              </w:rPr>
              <w:t>、紛失・盗難されたデバイスがネットワークに接続されていない場合には、初期化などのリモート制御ができません。また、MDMによる制限が厳しくなりすぎると、使い勝手が悪くなり利用者から不満がでる可能性があります。利用者の意見を聞きながら、社内ルールの策定やMDMの選定を進めることが重要です。</w:t>
            </w:r>
          </w:p>
        </w:tc>
      </w:tr>
    </w:tbl>
    <w:p w14:paraId="46BFF63D" w14:textId="77777777" w:rsidR="00C6390A" w:rsidRDefault="00C6390A" w:rsidP="0058240B">
      <w:pPr>
        <w:ind w:firstLineChars="0" w:firstLine="0"/>
      </w:pPr>
    </w:p>
    <w:p w14:paraId="4D56618B" w14:textId="77777777" w:rsidR="00C6390A" w:rsidRPr="00F712D6" w:rsidRDefault="00C6390A" w:rsidP="00F712D6">
      <w:r w:rsidRPr="00F712D6">
        <w:rPr>
          <w:rFonts w:hint="eastAsia"/>
        </w:rPr>
        <w:t>MDMの運用手順について説明します。</w:t>
      </w:r>
    </w:p>
    <w:tbl>
      <w:tblPr>
        <w:tblW w:w="10480" w:type="dxa"/>
        <w:tblCellMar>
          <w:left w:w="0" w:type="dxa"/>
          <w:right w:w="0" w:type="dxa"/>
        </w:tblCellMar>
        <w:tblLook w:val="0420" w:firstRow="1" w:lastRow="0" w:firstColumn="0" w:lastColumn="0" w:noHBand="0" w:noVBand="1"/>
      </w:tblPr>
      <w:tblGrid>
        <w:gridCol w:w="10480"/>
      </w:tblGrid>
      <w:tr w:rsidR="00C6390A" w:rsidRPr="00F712D6" w14:paraId="54E964C8" w14:textId="77777777" w:rsidTr="00CE1180">
        <w:tc>
          <w:tcPr>
            <w:tcW w:w="10480" w:type="dxa"/>
            <w:tcBorders>
              <w:top w:val="single" w:sz="4" w:space="0" w:color="auto"/>
              <w:left w:val="single" w:sz="4" w:space="0" w:color="auto"/>
              <w:bottom w:val="single" w:sz="4" w:space="0" w:color="auto"/>
              <w:right w:val="single" w:sz="4" w:space="0" w:color="auto"/>
            </w:tcBorders>
            <w:shd w:val="clear" w:color="auto" w:fill="2F5597"/>
            <w:tcMar>
              <w:top w:w="72" w:type="dxa"/>
              <w:left w:w="144" w:type="dxa"/>
              <w:bottom w:w="72" w:type="dxa"/>
              <w:right w:w="144" w:type="dxa"/>
            </w:tcMar>
            <w:vAlign w:val="center"/>
            <w:hideMark/>
          </w:tcPr>
          <w:p w14:paraId="05E8F41B" w14:textId="77777777" w:rsidR="00C6390A" w:rsidRPr="00F712D6" w:rsidRDefault="00C6390A" w:rsidP="00170BAF">
            <w:pPr>
              <w:pStyle w:val="aff0"/>
            </w:pPr>
            <w:r w:rsidRPr="00F712D6">
              <w:rPr>
                <w:rFonts w:hint="eastAsia"/>
              </w:rPr>
              <w:t>運用手順（例）</w:t>
            </w:r>
          </w:p>
        </w:tc>
      </w:tr>
      <w:tr w:rsidR="00C6390A" w:rsidRPr="00F712D6" w14:paraId="75D50D76" w14:textId="77777777" w:rsidTr="00CE1180">
        <w:tc>
          <w:tcPr>
            <w:tcW w:w="10480" w:type="dxa"/>
            <w:tcBorders>
              <w:top w:val="single" w:sz="4" w:space="0" w:color="auto"/>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CC369C" w14:textId="77777777" w:rsidR="00C6390A" w:rsidRDefault="00C6390A" w:rsidP="00892C01">
            <w:pPr>
              <w:pStyle w:val="afff6"/>
              <w:numPr>
                <w:ilvl w:val="0"/>
                <w:numId w:val="152"/>
              </w:numPr>
            </w:pPr>
            <w:r w:rsidRPr="00F712D6">
              <w:rPr>
                <w:rFonts w:hint="eastAsia"/>
              </w:rPr>
              <w:t>モバイル端末の紛失・盗難時の対応</w:t>
            </w:r>
          </w:p>
          <w:p w14:paraId="6D57AC00" w14:textId="77777777" w:rsidR="00C6390A" w:rsidRDefault="00C6390A" w:rsidP="00892C01">
            <w:pPr>
              <w:pStyle w:val="afff6"/>
              <w:numPr>
                <w:ilvl w:val="0"/>
                <w:numId w:val="206"/>
              </w:numPr>
            </w:pPr>
            <w:r w:rsidRPr="00F712D6">
              <w:rPr>
                <w:rFonts w:hint="eastAsia"/>
              </w:rPr>
              <w:t>従業員は、モバイル端末を紛失・盗難にあった場合は、速やかに情報セキュリティ管理者に報告する。</w:t>
            </w:r>
          </w:p>
          <w:p w14:paraId="576E7815" w14:textId="77777777" w:rsidR="00C6390A" w:rsidRDefault="00C6390A" w:rsidP="00892C01">
            <w:pPr>
              <w:pStyle w:val="afff6"/>
              <w:numPr>
                <w:ilvl w:val="0"/>
                <w:numId w:val="206"/>
              </w:numPr>
            </w:pPr>
            <w:r w:rsidRPr="00F712D6">
              <w:rPr>
                <w:rFonts w:hint="eastAsia"/>
              </w:rPr>
              <w:t>情報セキュリティ管理者は、従業員からモバイル端末の紛失・盗難の報告を受けた場合、速やかにリモートでモバイル端末の画面をロックし、位置情報を確認する。</w:t>
            </w:r>
          </w:p>
          <w:p w14:paraId="44018FAD" w14:textId="77777777" w:rsidR="00C6390A" w:rsidRPr="00F712D6" w:rsidRDefault="00C6390A" w:rsidP="00892C01">
            <w:pPr>
              <w:pStyle w:val="afff6"/>
              <w:numPr>
                <w:ilvl w:val="0"/>
                <w:numId w:val="206"/>
              </w:numPr>
            </w:pPr>
            <w:r w:rsidRPr="00F712D6">
              <w:rPr>
                <w:rFonts w:hint="eastAsia"/>
              </w:rPr>
              <w:t>情報セキュリティ管理者は、モバイル端末の位置情報が確認できず、発見が困難であると想定される場合、リモートワイプを実施し、モバイル端末内のデータを削除する。</w:t>
            </w:r>
          </w:p>
          <w:p w14:paraId="0AF1B5B8" w14:textId="77777777" w:rsidR="00C6390A" w:rsidRPr="00F712D6" w:rsidRDefault="00C6390A" w:rsidP="00892C01">
            <w:pPr>
              <w:pStyle w:val="afff6"/>
              <w:numPr>
                <w:ilvl w:val="0"/>
                <w:numId w:val="152"/>
              </w:numPr>
            </w:pPr>
            <w:r w:rsidRPr="00F712D6">
              <w:rPr>
                <w:rFonts w:hint="eastAsia"/>
              </w:rPr>
              <w:t>業務で新たにアプリケーションが必要になった場合、情報セキュリティ管理者に連絡し、インストールの許可をもらう。</w:t>
            </w:r>
          </w:p>
        </w:tc>
      </w:tr>
    </w:tbl>
    <w:p w14:paraId="09725BDC" w14:textId="77777777" w:rsidR="00C6390A" w:rsidRDefault="00C6390A" w:rsidP="00A6445C">
      <w:pPr>
        <w:tabs>
          <w:tab w:val="left" w:pos="2340"/>
        </w:tabs>
        <w:ind w:firstLineChars="0" w:firstLine="0"/>
      </w:pPr>
      <w:r>
        <w:br w:type="page"/>
      </w:r>
    </w:p>
    <w:tbl>
      <w:tblPr>
        <w:tblStyle w:val="aa"/>
        <w:tblpPr w:leftFromText="142" w:rightFromText="142" w:vertAnchor="text" w:horzAnchor="margin" w:tblpY="938"/>
        <w:tblW w:w="0" w:type="auto"/>
        <w:tblLook w:val="04A0" w:firstRow="1" w:lastRow="0" w:firstColumn="1" w:lastColumn="0" w:noHBand="0" w:noVBand="1"/>
      </w:tblPr>
      <w:tblGrid>
        <w:gridCol w:w="10456"/>
      </w:tblGrid>
      <w:tr w:rsidR="00C6390A" w14:paraId="001620D5" w14:textId="77777777" w:rsidTr="00505087">
        <w:tc>
          <w:tcPr>
            <w:tcW w:w="10456" w:type="dxa"/>
            <w:shd w:val="clear" w:color="auto" w:fill="2F5597"/>
          </w:tcPr>
          <w:p w14:paraId="033AC14C" w14:textId="77777777" w:rsidR="00C6390A" w:rsidRDefault="00C6390A" w:rsidP="00505087">
            <w:pPr>
              <w:pStyle w:val="aff0"/>
            </w:pPr>
            <w:r w:rsidRPr="00055D20">
              <w:rPr>
                <w:rFonts w:hint="eastAsia"/>
              </w:rPr>
              <w:t>章の目的</w:t>
            </w:r>
          </w:p>
        </w:tc>
      </w:tr>
      <w:tr w:rsidR="00C6390A" w:rsidRPr="000B2FDF" w14:paraId="6171793E" w14:textId="77777777" w:rsidTr="00505087">
        <w:tc>
          <w:tcPr>
            <w:tcW w:w="10456" w:type="dxa"/>
          </w:tcPr>
          <w:p w14:paraId="6BF642E7" w14:textId="77777777" w:rsidR="00C6390A" w:rsidRPr="000B2FDF" w:rsidRDefault="00C6390A" w:rsidP="00505087">
            <w:pPr>
              <w:pStyle w:val="afff6"/>
            </w:pPr>
            <w:r w:rsidRPr="008E5626">
              <w:rPr>
                <w:rFonts w:hint="eastAsia"/>
              </w:rPr>
              <w:t>第</w:t>
            </w:r>
            <w:r>
              <w:rPr>
                <w:rFonts w:hint="eastAsia"/>
              </w:rPr>
              <w:t>18</w:t>
            </w:r>
            <w:r w:rsidRPr="001C4578">
              <w:rPr>
                <w:rFonts w:hint="eastAsia"/>
              </w:rPr>
              <w:t>章では、情報セキュリティ方針に従ってセキュリティ対策を実施するための具体的な規則としての「対策基準」と、セキュリティ対策の実施手順や方法である「実施手順」について学ぶことを目的とします。また、技術的管理策に関して、テーマごとの対策について学ぶことも目的とします。</w:t>
            </w:r>
          </w:p>
        </w:tc>
      </w:tr>
      <w:tr w:rsidR="00C6390A" w14:paraId="4DDBF493" w14:textId="77777777" w:rsidTr="00243192">
        <w:tc>
          <w:tcPr>
            <w:tcW w:w="10456" w:type="dxa"/>
            <w:tcBorders>
              <w:bottom w:val="single" w:sz="4" w:space="0" w:color="auto"/>
            </w:tcBorders>
            <w:shd w:val="clear" w:color="auto" w:fill="2F5597"/>
          </w:tcPr>
          <w:p w14:paraId="59452CFE" w14:textId="77777777" w:rsidR="00C6390A" w:rsidRDefault="00C6390A" w:rsidP="00505087">
            <w:pPr>
              <w:pStyle w:val="aff0"/>
            </w:pPr>
            <w:r w:rsidRPr="00055D20">
              <w:rPr>
                <w:rFonts w:hint="eastAsia"/>
              </w:rPr>
              <w:t>主な達成目標</w:t>
            </w:r>
          </w:p>
        </w:tc>
      </w:tr>
      <w:tr w:rsidR="00C6390A" w:rsidRPr="00055D20" w14:paraId="33D33597" w14:textId="77777777" w:rsidTr="00505087">
        <w:trPr>
          <w:trHeight w:val="1030"/>
        </w:trPr>
        <w:tc>
          <w:tcPr>
            <w:tcW w:w="10456" w:type="dxa"/>
          </w:tcPr>
          <w:p w14:paraId="0A427F40" w14:textId="393C6AF1" w:rsidR="00C6390A" w:rsidRPr="001C4578" w:rsidRDefault="00C6390A" w:rsidP="00892C01">
            <w:pPr>
              <w:pStyle w:val="afff6"/>
              <w:numPr>
                <w:ilvl w:val="0"/>
                <w:numId w:val="89"/>
              </w:numPr>
            </w:pPr>
            <w:r w:rsidRPr="001C4578">
              <w:rPr>
                <w:rFonts w:hint="eastAsia"/>
              </w:rPr>
              <w:t>技術的管理策をもとに、対策基準を策定する手順を理解すること</w:t>
            </w:r>
          </w:p>
          <w:p w14:paraId="3418778B" w14:textId="07B31FC5" w:rsidR="00C6390A" w:rsidRPr="001C4578" w:rsidRDefault="00C6390A" w:rsidP="00892C01">
            <w:pPr>
              <w:pStyle w:val="afff6"/>
              <w:numPr>
                <w:ilvl w:val="0"/>
                <w:numId w:val="89"/>
              </w:numPr>
            </w:pPr>
            <w:r w:rsidRPr="001C4578">
              <w:rPr>
                <w:rFonts w:hint="eastAsia"/>
              </w:rPr>
              <w:t>策定した対策基準をもとに、具体的な実施手順を策定する方法を理解すること</w:t>
            </w:r>
          </w:p>
          <w:p w14:paraId="29AED94D" w14:textId="78475AE1" w:rsidR="0052502E" w:rsidRPr="00AC573F" w:rsidRDefault="00C6390A" w:rsidP="0052502E">
            <w:pPr>
              <w:pStyle w:val="afff6"/>
              <w:numPr>
                <w:ilvl w:val="0"/>
                <w:numId w:val="89"/>
              </w:numPr>
            </w:pPr>
            <w:r w:rsidRPr="001C4578">
              <w:rPr>
                <w:rFonts w:hint="eastAsia"/>
              </w:rPr>
              <w:t>Security by Design、</w:t>
            </w:r>
            <w:bookmarkStart w:id="1220" w:name="■ゼロトラスト１７－３－２"/>
            <w:r w:rsidR="003212C1">
              <w:fldChar w:fldCharType="begin"/>
            </w:r>
            <w:r w:rsidR="003212C1">
              <w:rPr>
                <w:rFonts w:hint="eastAsia"/>
              </w:rPr>
              <w:instrText xml:space="preserve">HYPERLINK </w:instrText>
            </w:r>
            <w:r w:rsidR="003212C1">
              <w:instrText xml:space="preserve"> \l "</w:instrText>
            </w:r>
            <w:r w:rsidR="003212C1">
              <w:rPr>
                <w:rFonts w:hint="eastAsia"/>
              </w:rPr>
              <w:instrText>■ゼロトラスト</w:instrText>
            </w:r>
            <w:r w:rsidR="003212C1">
              <w:instrText>"</w:instrText>
            </w:r>
            <w:r w:rsidR="003212C1">
              <w:fldChar w:fldCharType="separate"/>
            </w:r>
            <w:r w:rsidRPr="003212C1">
              <w:rPr>
                <w:rStyle w:val="a7"/>
                <w:rFonts w:hint="eastAsia"/>
              </w:rPr>
              <w:t>ゼロトラスト</w:t>
            </w:r>
            <w:bookmarkEnd w:id="1220"/>
            <w:r w:rsidR="003212C1">
              <w:fldChar w:fldCharType="end"/>
            </w:r>
            <w:r w:rsidRPr="001C4578">
              <w:rPr>
                <w:rFonts w:hint="eastAsia"/>
              </w:rPr>
              <w:t>・境界防御モデル、ネットワーク制御、セキュリティ統制、インシデント対応について理解すること</w:t>
            </w:r>
          </w:p>
        </w:tc>
      </w:tr>
    </w:tbl>
    <w:p w14:paraId="48BBBACC" w14:textId="77777777" w:rsidR="00C6390A" w:rsidRDefault="00C6390A" w:rsidP="009A3EC6">
      <w:pPr>
        <w:pStyle w:val="2"/>
      </w:pPr>
      <w:bookmarkStart w:id="1221" w:name="_Toc175062927"/>
      <w:bookmarkStart w:id="1222" w:name="_Toc185338963"/>
      <w:bookmarkStart w:id="1223" w:name="_Toc188349063"/>
      <w:r>
        <w:rPr>
          <w:rFonts w:hint="eastAsia"/>
        </w:rPr>
        <w:t>技術的</w:t>
      </w:r>
      <w:r w:rsidRPr="00F42483">
        <w:rPr>
          <w:rFonts w:hint="eastAsia"/>
        </w:rPr>
        <w:t>対策</w:t>
      </w:r>
      <w:bookmarkEnd w:id="1221"/>
      <w:bookmarkEnd w:id="1222"/>
      <w:bookmarkEnd w:id="1223"/>
    </w:p>
    <w:p w14:paraId="64F9EEE3" w14:textId="77777777" w:rsidR="00C6390A" w:rsidRPr="001C4578" w:rsidRDefault="00C6390A" w:rsidP="00892C01">
      <w:pPr>
        <w:pStyle w:val="3"/>
        <w:numPr>
          <w:ilvl w:val="1"/>
          <w:numId w:val="196"/>
        </w:numPr>
        <w:ind w:left="0"/>
      </w:pPr>
      <w:bookmarkStart w:id="1224" w:name="_Toc175062928"/>
      <w:bookmarkStart w:id="1225" w:name="_Toc185338964"/>
      <w:bookmarkStart w:id="1226" w:name="_Toc188349064"/>
      <w:r w:rsidRPr="00505087">
        <w:rPr>
          <w:rFonts w:hint="eastAsia"/>
        </w:rPr>
        <w:t>作成する候補となる実施手順書類について</w:t>
      </w:r>
      <w:bookmarkEnd w:id="1224"/>
      <w:bookmarkEnd w:id="1225"/>
      <w:bookmarkEnd w:id="1226"/>
    </w:p>
    <w:p w14:paraId="634E5EF1" w14:textId="36ECA326" w:rsidR="00C6390A" w:rsidRDefault="00C6390A" w:rsidP="001C4578">
      <w:r w:rsidRPr="001C4578">
        <w:t>ISO/IEC 27001:2022附属書A</w:t>
      </w:r>
      <w:r>
        <w:rPr>
          <w:rFonts w:hint="eastAsia"/>
        </w:rPr>
        <w:t>に掲載された</w:t>
      </w:r>
      <w:r w:rsidRPr="001C4578">
        <w:t>合計93項目の管理策を参考に、対策基準を策定します。</w:t>
      </w:r>
      <w:bookmarkStart w:id="1227" w:name="■リスクアセスメント18ー1"/>
      <w:r w:rsidR="00246F10">
        <w:fldChar w:fldCharType="begin"/>
      </w:r>
      <w:r w:rsidR="00246F10">
        <w:instrText>HYPERLINK  \l "■リスクアセスメント"</w:instrText>
      </w:r>
      <w:r w:rsidR="00246F10">
        <w:fldChar w:fldCharType="separate"/>
      </w:r>
      <w:r w:rsidRPr="00246F10">
        <w:rPr>
          <w:rStyle w:val="a7"/>
        </w:rPr>
        <w:t>リスクアセスメント</w:t>
      </w:r>
      <w:bookmarkEnd w:id="1227"/>
      <w:r w:rsidR="00246F10">
        <w:fldChar w:fldCharType="end"/>
      </w:r>
      <w:r w:rsidRPr="001C4578">
        <w:t>の内容をもとに必要な管理策を選択し、決定した管理策を対策基準とします。</w:t>
      </w:r>
    </w:p>
    <w:p w14:paraId="509D33A5" w14:textId="77777777" w:rsidR="00C6390A" w:rsidRDefault="00C6390A" w:rsidP="001C4578"/>
    <w:p w14:paraId="39D31097" w14:textId="77777777" w:rsidR="00C6390A" w:rsidRDefault="00C6390A" w:rsidP="00780837">
      <w:pPr>
        <w:pStyle w:val="aff4"/>
      </w:pPr>
      <w:r w:rsidRPr="001C4578">
        <w:rPr>
          <w:rFonts w:hint="eastAsia"/>
        </w:rPr>
        <w:t>ISO/IEC27001:2022に基づき管理策を決定する（例）</w:t>
      </w:r>
    </w:p>
    <w:p w14:paraId="71304DEA" w14:textId="77777777" w:rsidR="00C6390A" w:rsidRPr="001C4578" w:rsidRDefault="00C6390A" w:rsidP="00780837">
      <w:pPr>
        <w:pStyle w:val="aff4"/>
      </w:pPr>
      <w:r w:rsidRPr="001C4578">
        <w:rPr>
          <w:rFonts w:hint="eastAsia"/>
        </w:rPr>
        <w:t>【凡例】採用：〇・不採用：✕</w:t>
      </w:r>
    </w:p>
    <w:tbl>
      <w:tblPr>
        <w:tblW w:w="10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3676"/>
        <w:gridCol w:w="1134"/>
        <w:gridCol w:w="4536"/>
        <w:gridCol w:w="1134"/>
      </w:tblGrid>
      <w:tr w:rsidR="00C6390A" w:rsidRPr="001C4578" w14:paraId="416160F9" w14:textId="77777777" w:rsidTr="006D72FF">
        <w:trPr>
          <w:trHeight w:val="334"/>
        </w:trPr>
        <w:tc>
          <w:tcPr>
            <w:tcW w:w="3676" w:type="dxa"/>
            <w:shd w:val="clear" w:color="auto" w:fill="2E75B6"/>
            <w:tcMar>
              <w:top w:w="72" w:type="dxa"/>
              <w:left w:w="144" w:type="dxa"/>
              <w:bottom w:w="72" w:type="dxa"/>
              <w:right w:w="144" w:type="dxa"/>
            </w:tcMar>
            <w:vAlign w:val="center"/>
            <w:hideMark/>
          </w:tcPr>
          <w:p w14:paraId="6529FAC6" w14:textId="77777777" w:rsidR="00C6390A" w:rsidRPr="001C4578" w:rsidRDefault="00C6390A" w:rsidP="00170BAF">
            <w:pPr>
              <w:pStyle w:val="aff0"/>
            </w:pPr>
            <w:r w:rsidRPr="001C4578">
              <w:rPr>
                <w:rFonts w:hint="eastAsia"/>
              </w:rPr>
              <w:t>項目</w:t>
            </w:r>
          </w:p>
        </w:tc>
        <w:tc>
          <w:tcPr>
            <w:tcW w:w="1134" w:type="dxa"/>
            <w:shd w:val="clear" w:color="auto" w:fill="2E75B6"/>
            <w:tcMar>
              <w:top w:w="72" w:type="dxa"/>
              <w:left w:w="144" w:type="dxa"/>
              <w:bottom w:w="72" w:type="dxa"/>
              <w:right w:w="144" w:type="dxa"/>
            </w:tcMar>
            <w:vAlign w:val="center"/>
            <w:hideMark/>
          </w:tcPr>
          <w:p w14:paraId="16866602" w14:textId="77777777" w:rsidR="00C6390A" w:rsidRPr="001C4578" w:rsidRDefault="00C6390A" w:rsidP="00170BAF">
            <w:pPr>
              <w:pStyle w:val="aff0"/>
            </w:pPr>
            <w:r w:rsidRPr="001C4578">
              <w:rPr>
                <w:rFonts w:hint="eastAsia"/>
              </w:rPr>
              <w:t>採用、不採用</w:t>
            </w:r>
          </w:p>
        </w:tc>
        <w:tc>
          <w:tcPr>
            <w:tcW w:w="4536" w:type="dxa"/>
            <w:shd w:val="clear" w:color="auto" w:fill="2E75B6"/>
            <w:tcMar>
              <w:top w:w="72" w:type="dxa"/>
              <w:left w:w="144" w:type="dxa"/>
              <w:bottom w:w="72" w:type="dxa"/>
              <w:right w:w="144" w:type="dxa"/>
            </w:tcMar>
            <w:vAlign w:val="center"/>
            <w:hideMark/>
          </w:tcPr>
          <w:p w14:paraId="3D0419AB" w14:textId="77777777" w:rsidR="00C6390A" w:rsidRPr="001C4578" w:rsidRDefault="00C6390A" w:rsidP="00170BAF">
            <w:pPr>
              <w:pStyle w:val="aff0"/>
            </w:pPr>
            <w:r w:rsidRPr="001C4578">
              <w:rPr>
                <w:rFonts w:hint="eastAsia"/>
              </w:rPr>
              <w:t>項目</w:t>
            </w:r>
          </w:p>
        </w:tc>
        <w:tc>
          <w:tcPr>
            <w:tcW w:w="1134" w:type="dxa"/>
            <w:shd w:val="clear" w:color="auto" w:fill="2E75B6"/>
            <w:tcMar>
              <w:top w:w="72" w:type="dxa"/>
              <w:left w:w="144" w:type="dxa"/>
              <w:bottom w:w="72" w:type="dxa"/>
              <w:right w:w="144" w:type="dxa"/>
            </w:tcMar>
            <w:vAlign w:val="center"/>
            <w:hideMark/>
          </w:tcPr>
          <w:p w14:paraId="61597EC6" w14:textId="77777777" w:rsidR="00C6390A" w:rsidRPr="001C4578" w:rsidRDefault="00C6390A" w:rsidP="00170BAF">
            <w:pPr>
              <w:pStyle w:val="aff0"/>
            </w:pPr>
            <w:r w:rsidRPr="001C4578">
              <w:rPr>
                <w:rFonts w:hint="eastAsia"/>
              </w:rPr>
              <w:t>採用、不採用</w:t>
            </w:r>
          </w:p>
        </w:tc>
      </w:tr>
      <w:tr w:rsidR="00C6390A" w:rsidRPr="001C4578" w14:paraId="6605BD0E" w14:textId="77777777" w:rsidTr="006D72FF">
        <w:trPr>
          <w:trHeight w:val="528"/>
        </w:trPr>
        <w:tc>
          <w:tcPr>
            <w:tcW w:w="3676" w:type="dxa"/>
            <w:shd w:val="clear" w:color="auto" w:fill="BDD7EE"/>
            <w:tcMar>
              <w:top w:w="72" w:type="dxa"/>
              <w:left w:w="144" w:type="dxa"/>
              <w:bottom w:w="72" w:type="dxa"/>
              <w:right w:w="144" w:type="dxa"/>
            </w:tcMar>
            <w:vAlign w:val="center"/>
            <w:hideMark/>
          </w:tcPr>
          <w:p w14:paraId="4FD211A3" w14:textId="77777777" w:rsidR="00C6390A" w:rsidRPr="001C4578" w:rsidRDefault="00C6390A" w:rsidP="003B38C9">
            <w:pPr>
              <w:pStyle w:val="afff6"/>
            </w:pPr>
            <w:r w:rsidRPr="001C4578">
              <w:rPr>
                <w:rFonts w:hint="eastAsia"/>
              </w:rPr>
              <w:t>8.1 利用者エンドポイント機器</w:t>
            </w:r>
          </w:p>
        </w:tc>
        <w:tc>
          <w:tcPr>
            <w:tcW w:w="1134" w:type="dxa"/>
            <w:shd w:val="clear" w:color="auto" w:fill="BDD7EE"/>
            <w:tcMar>
              <w:top w:w="72" w:type="dxa"/>
              <w:left w:w="144" w:type="dxa"/>
              <w:bottom w:w="72" w:type="dxa"/>
              <w:right w:w="144" w:type="dxa"/>
            </w:tcMar>
            <w:vAlign w:val="center"/>
            <w:hideMark/>
          </w:tcPr>
          <w:p w14:paraId="48FB8A9B" w14:textId="77777777" w:rsidR="00C6390A" w:rsidRPr="001C4578" w:rsidRDefault="00C6390A" w:rsidP="003B38C9">
            <w:pPr>
              <w:pStyle w:val="afff6"/>
            </w:pPr>
          </w:p>
        </w:tc>
        <w:tc>
          <w:tcPr>
            <w:tcW w:w="4536" w:type="dxa"/>
            <w:shd w:val="clear" w:color="auto" w:fill="BDD7EE"/>
            <w:tcMar>
              <w:top w:w="72" w:type="dxa"/>
              <w:left w:w="144" w:type="dxa"/>
              <w:bottom w:w="72" w:type="dxa"/>
              <w:right w:w="144" w:type="dxa"/>
            </w:tcMar>
            <w:vAlign w:val="center"/>
            <w:hideMark/>
          </w:tcPr>
          <w:p w14:paraId="750147D4" w14:textId="049731CB" w:rsidR="00C6390A" w:rsidRPr="001C4578" w:rsidRDefault="00C6390A" w:rsidP="003B38C9">
            <w:pPr>
              <w:pStyle w:val="afff6"/>
            </w:pPr>
            <w:r w:rsidRPr="001C4578">
              <w:rPr>
                <w:rFonts w:hint="eastAsia"/>
              </w:rPr>
              <w:t>8.18 特権的な</w:t>
            </w:r>
            <w:bookmarkStart w:id="1228" w:name="■ユーティリティプログラム18ー1"/>
            <w:r w:rsidR="002017BE">
              <w:fldChar w:fldCharType="begin"/>
            </w:r>
            <w:r w:rsidR="002017BE">
              <w:rPr>
                <w:rFonts w:hint="eastAsia"/>
              </w:rPr>
              <w:instrText xml:space="preserve">HYPERLINK </w:instrText>
            </w:r>
            <w:r w:rsidR="002017BE">
              <w:instrText xml:space="preserve"> \l "</w:instrText>
            </w:r>
            <w:r w:rsidR="002017BE">
              <w:rPr>
                <w:rFonts w:hint="eastAsia"/>
              </w:rPr>
              <w:instrText>■ユーティリティプログラム</w:instrText>
            </w:r>
            <w:r w:rsidR="002017BE">
              <w:instrText>"</w:instrText>
            </w:r>
            <w:r w:rsidR="002017BE">
              <w:fldChar w:fldCharType="separate"/>
            </w:r>
            <w:r w:rsidRPr="002017BE">
              <w:rPr>
                <w:rStyle w:val="a7"/>
                <w:rFonts w:hint="eastAsia"/>
              </w:rPr>
              <w:t>ユーティリティプログラム</w:t>
            </w:r>
            <w:bookmarkEnd w:id="1228"/>
            <w:r w:rsidR="002017BE">
              <w:fldChar w:fldCharType="end"/>
            </w:r>
            <w:r w:rsidRPr="001C4578">
              <w:rPr>
                <w:rFonts w:hint="eastAsia"/>
              </w:rPr>
              <w:t>の使用</w:t>
            </w:r>
          </w:p>
        </w:tc>
        <w:tc>
          <w:tcPr>
            <w:tcW w:w="1134" w:type="dxa"/>
            <w:shd w:val="clear" w:color="auto" w:fill="BDD7EE"/>
            <w:tcMar>
              <w:top w:w="72" w:type="dxa"/>
              <w:left w:w="144" w:type="dxa"/>
              <w:bottom w:w="72" w:type="dxa"/>
              <w:right w:w="144" w:type="dxa"/>
            </w:tcMar>
            <w:vAlign w:val="center"/>
            <w:hideMark/>
          </w:tcPr>
          <w:p w14:paraId="4D2D82F5" w14:textId="77777777" w:rsidR="00C6390A" w:rsidRPr="001C4578" w:rsidRDefault="00C6390A" w:rsidP="003B38C9">
            <w:pPr>
              <w:pStyle w:val="afff6"/>
            </w:pPr>
          </w:p>
        </w:tc>
      </w:tr>
      <w:tr w:rsidR="00C6390A" w:rsidRPr="001C4578" w14:paraId="3EFF4830" w14:textId="77777777" w:rsidTr="006D72FF">
        <w:trPr>
          <w:trHeight w:val="528"/>
        </w:trPr>
        <w:tc>
          <w:tcPr>
            <w:tcW w:w="3676" w:type="dxa"/>
            <w:shd w:val="clear" w:color="auto" w:fill="BDD7EE"/>
            <w:tcMar>
              <w:top w:w="72" w:type="dxa"/>
              <w:left w:w="144" w:type="dxa"/>
              <w:bottom w:w="72" w:type="dxa"/>
              <w:right w:w="144" w:type="dxa"/>
            </w:tcMar>
            <w:vAlign w:val="center"/>
            <w:hideMark/>
          </w:tcPr>
          <w:p w14:paraId="0532A9F1" w14:textId="77777777" w:rsidR="00C6390A" w:rsidRPr="001C4578" w:rsidRDefault="00C6390A" w:rsidP="003B38C9">
            <w:pPr>
              <w:pStyle w:val="afff6"/>
            </w:pPr>
            <w:r w:rsidRPr="001C4578">
              <w:rPr>
                <w:rFonts w:hint="eastAsia"/>
              </w:rPr>
              <w:t>8.2 特権的アクセス権</w:t>
            </w:r>
          </w:p>
        </w:tc>
        <w:tc>
          <w:tcPr>
            <w:tcW w:w="1134" w:type="dxa"/>
            <w:shd w:val="clear" w:color="auto" w:fill="BDD7EE"/>
            <w:tcMar>
              <w:top w:w="72" w:type="dxa"/>
              <w:left w:w="144" w:type="dxa"/>
              <w:bottom w:w="72" w:type="dxa"/>
              <w:right w:w="144" w:type="dxa"/>
            </w:tcMar>
            <w:vAlign w:val="center"/>
            <w:hideMark/>
          </w:tcPr>
          <w:p w14:paraId="03AE2C97" w14:textId="77777777" w:rsidR="00C6390A" w:rsidRPr="001C4578" w:rsidRDefault="00C6390A" w:rsidP="003B38C9">
            <w:pPr>
              <w:pStyle w:val="afff6"/>
            </w:pPr>
          </w:p>
        </w:tc>
        <w:tc>
          <w:tcPr>
            <w:tcW w:w="4536" w:type="dxa"/>
            <w:shd w:val="clear" w:color="auto" w:fill="BDD7EE"/>
            <w:tcMar>
              <w:top w:w="72" w:type="dxa"/>
              <w:left w:w="144" w:type="dxa"/>
              <w:bottom w:w="72" w:type="dxa"/>
              <w:right w:w="144" w:type="dxa"/>
            </w:tcMar>
            <w:vAlign w:val="center"/>
            <w:hideMark/>
          </w:tcPr>
          <w:p w14:paraId="4BF14C82" w14:textId="77777777" w:rsidR="00C6390A" w:rsidRPr="001C4578" w:rsidRDefault="00C6390A" w:rsidP="003B38C9">
            <w:pPr>
              <w:pStyle w:val="afff6"/>
            </w:pPr>
            <w:r w:rsidRPr="001C4578">
              <w:rPr>
                <w:rFonts w:hint="eastAsia"/>
              </w:rPr>
              <w:t>8.19 運用システムに関わるソフトウェアの導入</w:t>
            </w:r>
          </w:p>
        </w:tc>
        <w:tc>
          <w:tcPr>
            <w:tcW w:w="1134" w:type="dxa"/>
            <w:shd w:val="clear" w:color="auto" w:fill="BDD7EE"/>
            <w:tcMar>
              <w:top w:w="72" w:type="dxa"/>
              <w:left w:w="144" w:type="dxa"/>
              <w:bottom w:w="72" w:type="dxa"/>
              <w:right w:w="144" w:type="dxa"/>
            </w:tcMar>
            <w:vAlign w:val="center"/>
            <w:hideMark/>
          </w:tcPr>
          <w:p w14:paraId="03110527" w14:textId="77777777" w:rsidR="00C6390A" w:rsidRPr="001C4578" w:rsidRDefault="00C6390A" w:rsidP="003B38C9">
            <w:pPr>
              <w:pStyle w:val="afff6"/>
            </w:pPr>
          </w:p>
        </w:tc>
      </w:tr>
      <w:tr w:rsidR="00C6390A" w:rsidRPr="001C4578" w14:paraId="546ABA8C" w14:textId="77777777" w:rsidTr="006D72FF">
        <w:trPr>
          <w:trHeight w:val="528"/>
        </w:trPr>
        <w:tc>
          <w:tcPr>
            <w:tcW w:w="3676" w:type="dxa"/>
            <w:shd w:val="clear" w:color="auto" w:fill="BDD7EE"/>
            <w:tcMar>
              <w:top w:w="72" w:type="dxa"/>
              <w:left w:w="144" w:type="dxa"/>
              <w:bottom w:w="72" w:type="dxa"/>
              <w:right w:w="144" w:type="dxa"/>
            </w:tcMar>
            <w:vAlign w:val="center"/>
            <w:hideMark/>
          </w:tcPr>
          <w:p w14:paraId="62813AEB" w14:textId="77777777" w:rsidR="00C6390A" w:rsidRPr="001C4578" w:rsidRDefault="00C6390A" w:rsidP="003B38C9">
            <w:pPr>
              <w:pStyle w:val="afff6"/>
            </w:pPr>
            <w:r w:rsidRPr="001C4578">
              <w:rPr>
                <w:rFonts w:hint="eastAsia"/>
              </w:rPr>
              <w:t>8.3 情報へのアクセス制限</w:t>
            </w:r>
          </w:p>
        </w:tc>
        <w:tc>
          <w:tcPr>
            <w:tcW w:w="1134" w:type="dxa"/>
            <w:shd w:val="clear" w:color="auto" w:fill="BDD7EE"/>
            <w:tcMar>
              <w:top w:w="72" w:type="dxa"/>
              <w:left w:w="144" w:type="dxa"/>
              <w:bottom w:w="72" w:type="dxa"/>
              <w:right w:w="144" w:type="dxa"/>
            </w:tcMar>
            <w:vAlign w:val="center"/>
            <w:hideMark/>
          </w:tcPr>
          <w:p w14:paraId="12BE4648" w14:textId="77777777" w:rsidR="00C6390A" w:rsidRPr="001C4578" w:rsidRDefault="00C6390A" w:rsidP="003B38C9">
            <w:pPr>
              <w:pStyle w:val="afff6"/>
            </w:pPr>
          </w:p>
        </w:tc>
        <w:tc>
          <w:tcPr>
            <w:tcW w:w="4536" w:type="dxa"/>
            <w:shd w:val="clear" w:color="auto" w:fill="BDD7EE"/>
            <w:tcMar>
              <w:top w:w="72" w:type="dxa"/>
              <w:left w:w="144" w:type="dxa"/>
              <w:bottom w:w="72" w:type="dxa"/>
              <w:right w:w="144" w:type="dxa"/>
            </w:tcMar>
            <w:vAlign w:val="center"/>
            <w:hideMark/>
          </w:tcPr>
          <w:p w14:paraId="289AE3C4" w14:textId="77777777" w:rsidR="00C6390A" w:rsidRPr="001C4578" w:rsidRDefault="00C6390A" w:rsidP="003B38C9">
            <w:pPr>
              <w:pStyle w:val="afff6"/>
            </w:pPr>
            <w:r w:rsidRPr="001C4578">
              <w:rPr>
                <w:rFonts w:hint="eastAsia"/>
              </w:rPr>
              <w:t>8.20 ネットワークのセキュリティ</w:t>
            </w:r>
          </w:p>
        </w:tc>
        <w:tc>
          <w:tcPr>
            <w:tcW w:w="1134" w:type="dxa"/>
            <w:shd w:val="clear" w:color="auto" w:fill="BDD7EE"/>
            <w:tcMar>
              <w:top w:w="72" w:type="dxa"/>
              <w:left w:w="144" w:type="dxa"/>
              <w:bottom w:w="72" w:type="dxa"/>
              <w:right w:w="144" w:type="dxa"/>
            </w:tcMar>
            <w:vAlign w:val="center"/>
            <w:hideMark/>
          </w:tcPr>
          <w:p w14:paraId="5920A51A" w14:textId="77777777" w:rsidR="00C6390A" w:rsidRPr="001C4578" w:rsidRDefault="00C6390A" w:rsidP="003B38C9">
            <w:pPr>
              <w:pStyle w:val="afff6"/>
            </w:pPr>
          </w:p>
        </w:tc>
      </w:tr>
      <w:tr w:rsidR="00C6390A" w:rsidRPr="001C4578" w14:paraId="76EE92C4" w14:textId="77777777" w:rsidTr="00D170A1">
        <w:trPr>
          <w:trHeight w:val="528"/>
        </w:trPr>
        <w:tc>
          <w:tcPr>
            <w:tcW w:w="3676" w:type="dxa"/>
            <w:tcBorders>
              <w:bottom w:val="single" w:sz="4" w:space="0" w:color="auto"/>
            </w:tcBorders>
            <w:shd w:val="clear" w:color="auto" w:fill="BDD7EE"/>
            <w:tcMar>
              <w:top w:w="72" w:type="dxa"/>
              <w:left w:w="144" w:type="dxa"/>
              <w:bottom w:w="72" w:type="dxa"/>
              <w:right w:w="144" w:type="dxa"/>
            </w:tcMar>
            <w:vAlign w:val="center"/>
            <w:hideMark/>
          </w:tcPr>
          <w:p w14:paraId="1D83807A" w14:textId="77777777" w:rsidR="00C6390A" w:rsidRPr="001C4578" w:rsidRDefault="00C6390A" w:rsidP="003B38C9">
            <w:pPr>
              <w:pStyle w:val="afff6"/>
            </w:pPr>
            <w:r w:rsidRPr="001C4578">
              <w:rPr>
                <w:rFonts w:hint="eastAsia"/>
              </w:rPr>
              <w:t>8.4 ソースコードへのアクセス</w:t>
            </w:r>
          </w:p>
        </w:tc>
        <w:tc>
          <w:tcPr>
            <w:tcW w:w="1134" w:type="dxa"/>
            <w:tcBorders>
              <w:bottom w:val="single" w:sz="4" w:space="0" w:color="auto"/>
            </w:tcBorders>
            <w:shd w:val="clear" w:color="auto" w:fill="BDD7EE"/>
            <w:tcMar>
              <w:top w:w="72" w:type="dxa"/>
              <w:left w:w="144" w:type="dxa"/>
              <w:bottom w:w="72" w:type="dxa"/>
              <w:right w:w="144" w:type="dxa"/>
            </w:tcMar>
            <w:vAlign w:val="center"/>
            <w:hideMark/>
          </w:tcPr>
          <w:p w14:paraId="58E48636" w14:textId="77777777" w:rsidR="00C6390A" w:rsidRPr="001C4578" w:rsidRDefault="00C6390A" w:rsidP="003B38C9">
            <w:pPr>
              <w:pStyle w:val="afff6"/>
            </w:pPr>
          </w:p>
        </w:tc>
        <w:tc>
          <w:tcPr>
            <w:tcW w:w="4536" w:type="dxa"/>
            <w:tcBorders>
              <w:bottom w:val="single" w:sz="4" w:space="0" w:color="auto"/>
            </w:tcBorders>
            <w:shd w:val="clear" w:color="auto" w:fill="BDD7EE"/>
            <w:tcMar>
              <w:top w:w="72" w:type="dxa"/>
              <w:left w:w="144" w:type="dxa"/>
              <w:bottom w:w="72" w:type="dxa"/>
              <w:right w:w="144" w:type="dxa"/>
            </w:tcMar>
            <w:vAlign w:val="center"/>
            <w:hideMark/>
          </w:tcPr>
          <w:p w14:paraId="51FDA0CE" w14:textId="77777777" w:rsidR="00C6390A" w:rsidRPr="001C4578" w:rsidRDefault="00C6390A" w:rsidP="003B38C9">
            <w:pPr>
              <w:pStyle w:val="afff6"/>
            </w:pPr>
            <w:r w:rsidRPr="001C4578">
              <w:rPr>
                <w:rFonts w:hint="eastAsia"/>
              </w:rPr>
              <w:t>8.21 ネットワークサービスのセキュリティ</w:t>
            </w:r>
          </w:p>
        </w:tc>
        <w:tc>
          <w:tcPr>
            <w:tcW w:w="1134" w:type="dxa"/>
            <w:tcBorders>
              <w:bottom w:val="single" w:sz="4" w:space="0" w:color="auto"/>
            </w:tcBorders>
            <w:shd w:val="clear" w:color="auto" w:fill="BDD7EE"/>
            <w:tcMar>
              <w:top w:w="72" w:type="dxa"/>
              <w:left w:w="144" w:type="dxa"/>
              <w:bottom w:w="72" w:type="dxa"/>
              <w:right w:w="144" w:type="dxa"/>
            </w:tcMar>
            <w:vAlign w:val="center"/>
            <w:hideMark/>
          </w:tcPr>
          <w:p w14:paraId="0A0EDADA" w14:textId="77777777" w:rsidR="00C6390A" w:rsidRPr="001C4578" w:rsidRDefault="00C6390A" w:rsidP="003B38C9">
            <w:pPr>
              <w:pStyle w:val="afff6"/>
            </w:pPr>
          </w:p>
        </w:tc>
      </w:tr>
      <w:tr w:rsidR="00C6390A" w:rsidRPr="001C4578" w14:paraId="1D262607" w14:textId="77777777" w:rsidTr="00D170A1">
        <w:trPr>
          <w:trHeight w:val="528"/>
        </w:trPr>
        <w:tc>
          <w:tcPr>
            <w:tcW w:w="3676" w:type="dxa"/>
            <w:tcBorders>
              <w:top w:val="single" w:sz="4" w:space="0" w:color="auto"/>
              <w:left w:val="single" w:sz="4" w:space="0" w:color="auto"/>
              <w:bottom w:val="single" w:sz="4" w:space="0" w:color="auto"/>
              <w:right w:val="single" w:sz="4" w:space="0" w:color="auto"/>
            </w:tcBorders>
            <w:shd w:val="clear" w:color="auto" w:fill="BDD7EE"/>
            <w:tcMar>
              <w:top w:w="72" w:type="dxa"/>
              <w:left w:w="144" w:type="dxa"/>
              <w:bottom w:w="72" w:type="dxa"/>
              <w:right w:w="144" w:type="dxa"/>
            </w:tcMar>
            <w:vAlign w:val="center"/>
            <w:hideMark/>
          </w:tcPr>
          <w:p w14:paraId="39816489" w14:textId="77777777" w:rsidR="00C6390A" w:rsidRPr="001C4578" w:rsidRDefault="00C6390A" w:rsidP="003B38C9">
            <w:pPr>
              <w:pStyle w:val="afff6"/>
            </w:pPr>
            <w:r w:rsidRPr="001C4578">
              <w:rPr>
                <w:rFonts w:hint="eastAsia"/>
              </w:rPr>
              <w:t>8.5 セキュリティを保った認証</w:t>
            </w:r>
          </w:p>
        </w:tc>
        <w:tc>
          <w:tcPr>
            <w:tcW w:w="1134" w:type="dxa"/>
            <w:tcBorders>
              <w:top w:val="single" w:sz="4" w:space="0" w:color="auto"/>
              <w:left w:val="single" w:sz="4" w:space="0" w:color="auto"/>
              <w:bottom w:val="single" w:sz="4" w:space="0" w:color="auto"/>
              <w:right w:val="single" w:sz="4" w:space="0" w:color="auto"/>
            </w:tcBorders>
            <w:shd w:val="clear" w:color="auto" w:fill="BDD7EE"/>
            <w:tcMar>
              <w:top w:w="72" w:type="dxa"/>
              <w:left w:w="144" w:type="dxa"/>
              <w:bottom w:w="72" w:type="dxa"/>
              <w:right w:w="144" w:type="dxa"/>
            </w:tcMar>
            <w:vAlign w:val="center"/>
            <w:hideMark/>
          </w:tcPr>
          <w:p w14:paraId="33FAB503" w14:textId="77777777" w:rsidR="00C6390A" w:rsidRPr="001C4578" w:rsidRDefault="00C6390A" w:rsidP="003B38C9">
            <w:pPr>
              <w:pStyle w:val="afff6"/>
            </w:pPr>
          </w:p>
        </w:tc>
        <w:tc>
          <w:tcPr>
            <w:tcW w:w="4536" w:type="dxa"/>
            <w:tcBorders>
              <w:top w:val="single" w:sz="4" w:space="0" w:color="auto"/>
              <w:left w:val="single" w:sz="4" w:space="0" w:color="auto"/>
              <w:bottom w:val="single" w:sz="4" w:space="0" w:color="auto"/>
              <w:right w:val="single" w:sz="4" w:space="0" w:color="auto"/>
            </w:tcBorders>
            <w:shd w:val="clear" w:color="auto" w:fill="BDD7EE"/>
            <w:tcMar>
              <w:top w:w="72" w:type="dxa"/>
              <w:left w:w="144" w:type="dxa"/>
              <w:bottom w:w="72" w:type="dxa"/>
              <w:right w:w="144" w:type="dxa"/>
            </w:tcMar>
            <w:vAlign w:val="center"/>
            <w:hideMark/>
          </w:tcPr>
          <w:p w14:paraId="33FEF461" w14:textId="77777777" w:rsidR="00C6390A" w:rsidRPr="001C4578" w:rsidRDefault="00C6390A" w:rsidP="003B38C9">
            <w:pPr>
              <w:pStyle w:val="afff6"/>
            </w:pPr>
            <w:r w:rsidRPr="001C4578">
              <w:rPr>
                <w:rFonts w:hint="eastAsia"/>
              </w:rPr>
              <w:t>8.22 ネットワークの分離</w:t>
            </w:r>
          </w:p>
        </w:tc>
        <w:tc>
          <w:tcPr>
            <w:tcW w:w="1134" w:type="dxa"/>
            <w:tcBorders>
              <w:top w:val="single" w:sz="4" w:space="0" w:color="auto"/>
              <w:left w:val="single" w:sz="4" w:space="0" w:color="auto"/>
              <w:bottom w:val="single" w:sz="4" w:space="0" w:color="auto"/>
              <w:right w:val="single" w:sz="4" w:space="0" w:color="auto"/>
            </w:tcBorders>
            <w:shd w:val="clear" w:color="auto" w:fill="BDD7EE"/>
            <w:tcMar>
              <w:top w:w="72" w:type="dxa"/>
              <w:left w:w="144" w:type="dxa"/>
              <w:bottom w:w="72" w:type="dxa"/>
              <w:right w:w="144" w:type="dxa"/>
            </w:tcMar>
            <w:vAlign w:val="center"/>
            <w:hideMark/>
          </w:tcPr>
          <w:p w14:paraId="56F2013B" w14:textId="77777777" w:rsidR="00C6390A" w:rsidRPr="001C4578" w:rsidRDefault="00C6390A" w:rsidP="003B38C9">
            <w:pPr>
              <w:pStyle w:val="afff6"/>
            </w:pPr>
          </w:p>
        </w:tc>
      </w:tr>
      <w:tr w:rsidR="00C6390A" w:rsidRPr="001C4578" w14:paraId="6C476D26" w14:textId="77777777" w:rsidTr="00D170A1">
        <w:trPr>
          <w:trHeight w:val="528"/>
        </w:trPr>
        <w:tc>
          <w:tcPr>
            <w:tcW w:w="3676" w:type="dxa"/>
            <w:tcBorders>
              <w:top w:val="single" w:sz="4" w:space="0" w:color="auto"/>
            </w:tcBorders>
            <w:shd w:val="clear" w:color="auto" w:fill="BDD7EE"/>
            <w:tcMar>
              <w:top w:w="72" w:type="dxa"/>
              <w:left w:w="144" w:type="dxa"/>
              <w:bottom w:w="72" w:type="dxa"/>
              <w:right w:w="144" w:type="dxa"/>
            </w:tcMar>
            <w:vAlign w:val="center"/>
            <w:hideMark/>
          </w:tcPr>
          <w:p w14:paraId="5B8D9C1B" w14:textId="77777777" w:rsidR="00C6390A" w:rsidRPr="001C4578" w:rsidRDefault="00C6390A" w:rsidP="003B38C9">
            <w:pPr>
              <w:pStyle w:val="afff6"/>
            </w:pPr>
            <w:r w:rsidRPr="001C4578">
              <w:rPr>
                <w:rFonts w:hint="eastAsia"/>
              </w:rPr>
              <w:t>8.6 容量・能力の管理</w:t>
            </w:r>
          </w:p>
        </w:tc>
        <w:tc>
          <w:tcPr>
            <w:tcW w:w="1134" w:type="dxa"/>
            <w:tcBorders>
              <w:top w:val="single" w:sz="4" w:space="0" w:color="auto"/>
            </w:tcBorders>
            <w:shd w:val="clear" w:color="auto" w:fill="BDD7EE"/>
            <w:tcMar>
              <w:top w:w="72" w:type="dxa"/>
              <w:left w:w="144" w:type="dxa"/>
              <w:bottom w:w="72" w:type="dxa"/>
              <w:right w:w="144" w:type="dxa"/>
            </w:tcMar>
            <w:vAlign w:val="center"/>
            <w:hideMark/>
          </w:tcPr>
          <w:p w14:paraId="62AA8F2C" w14:textId="77777777" w:rsidR="00C6390A" w:rsidRPr="001C4578" w:rsidRDefault="00C6390A" w:rsidP="003B38C9">
            <w:pPr>
              <w:pStyle w:val="afff6"/>
            </w:pPr>
          </w:p>
        </w:tc>
        <w:tc>
          <w:tcPr>
            <w:tcW w:w="4536" w:type="dxa"/>
            <w:tcBorders>
              <w:top w:val="single" w:sz="4" w:space="0" w:color="auto"/>
            </w:tcBorders>
            <w:shd w:val="clear" w:color="auto" w:fill="BDD7EE"/>
            <w:tcMar>
              <w:top w:w="72" w:type="dxa"/>
              <w:left w:w="144" w:type="dxa"/>
              <w:bottom w:w="72" w:type="dxa"/>
              <w:right w:w="144" w:type="dxa"/>
            </w:tcMar>
            <w:vAlign w:val="center"/>
            <w:hideMark/>
          </w:tcPr>
          <w:p w14:paraId="4443833F" w14:textId="77777777" w:rsidR="00C6390A" w:rsidRPr="001C4578" w:rsidRDefault="00C6390A" w:rsidP="003B38C9">
            <w:pPr>
              <w:pStyle w:val="afff6"/>
            </w:pPr>
            <w:r w:rsidRPr="001C4578">
              <w:rPr>
                <w:rFonts w:hint="eastAsia"/>
              </w:rPr>
              <w:t>8.23 ウェブ・フィルタリング</w:t>
            </w:r>
          </w:p>
        </w:tc>
        <w:tc>
          <w:tcPr>
            <w:tcW w:w="1134" w:type="dxa"/>
            <w:tcBorders>
              <w:top w:val="single" w:sz="4" w:space="0" w:color="auto"/>
            </w:tcBorders>
            <w:shd w:val="clear" w:color="auto" w:fill="BDD7EE"/>
            <w:tcMar>
              <w:top w:w="72" w:type="dxa"/>
              <w:left w:w="144" w:type="dxa"/>
              <w:bottom w:w="72" w:type="dxa"/>
              <w:right w:w="144" w:type="dxa"/>
            </w:tcMar>
            <w:vAlign w:val="center"/>
            <w:hideMark/>
          </w:tcPr>
          <w:p w14:paraId="6D0ECFD1" w14:textId="77777777" w:rsidR="00C6390A" w:rsidRPr="001C4578" w:rsidRDefault="00C6390A" w:rsidP="003B38C9">
            <w:pPr>
              <w:pStyle w:val="afff6"/>
            </w:pPr>
          </w:p>
        </w:tc>
      </w:tr>
      <w:tr w:rsidR="00C6390A" w:rsidRPr="001C4578" w14:paraId="08DDF612" w14:textId="77777777" w:rsidTr="006D72FF">
        <w:trPr>
          <w:trHeight w:val="528"/>
        </w:trPr>
        <w:tc>
          <w:tcPr>
            <w:tcW w:w="3676" w:type="dxa"/>
            <w:shd w:val="clear" w:color="auto" w:fill="BDD7EE"/>
            <w:tcMar>
              <w:top w:w="72" w:type="dxa"/>
              <w:left w:w="144" w:type="dxa"/>
              <w:bottom w:w="72" w:type="dxa"/>
              <w:right w:w="144" w:type="dxa"/>
            </w:tcMar>
            <w:vAlign w:val="center"/>
            <w:hideMark/>
          </w:tcPr>
          <w:p w14:paraId="0B333E1F" w14:textId="5DB8CFA5" w:rsidR="00C6390A" w:rsidRPr="001C4578" w:rsidRDefault="00C6390A" w:rsidP="003B38C9">
            <w:pPr>
              <w:pStyle w:val="afff6"/>
            </w:pPr>
            <w:r w:rsidRPr="001C4578">
              <w:rPr>
                <w:rFonts w:hint="eastAsia"/>
              </w:rPr>
              <w:t xml:space="preserve">8.7 </w:t>
            </w:r>
            <w:bookmarkStart w:id="1229" w:name="■マルウェア18ー1"/>
            <w:r w:rsidR="00376142">
              <w:fldChar w:fldCharType="begin"/>
            </w:r>
            <w:r w:rsidR="00376142">
              <w:rPr>
                <w:rFonts w:hint="eastAsia"/>
              </w:rPr>
              <w:instrText xml:space="preserve">HYPERLINK </w:instrText>
            </w:r>
            <w:r w:rsidR="00376142">
              <w:instrText xml:space="preserve"> \l "</w:instrText>
            </w:r>
            <w:r w:rsidR="00376142">
              <w:rPr>
                <w:rFonts w:hint="eastAsia"/>
              </w:rPr>
              <w:instrText>■マルウェア</w:instrText>
            </w:r>
            <w:r w:rsidR="00376142">
              <w:instrText>"</w:instrText>
            </w:r>
            <w:r w:rsidR="00376142">
              <w:fldChar w:fldCharType="separate"/>
            </w:r>
            <w:r w:rsidRPr="00376142">
              <w:rPr>
                <w:rStyle w:val="a7"/>
                <w:rFonts w:hint="eastAsia"/>
              </w:rPr>
              <w:t>マルウェア</w:t>
            </w:r>
            <w:bookmarkEnd w:id="1229"/>
            <w:r w:rsidR="00376142">
              <w:fldChar w:fldCharType="end"/>
            </w:r>
            <w:r w:rsidRPr="001C4578">
              <w:rPr>
                <w:rFonts w:hint="eastAsia"/>
              </w:rPr>
              <w:t>に対する保護</w:t>
            </w:r>
          </w:p>
        </w:tc>
        <w:tc>
          <w:tcPr>
            <w:tcW w:w="1134" w:type="dxa"/>
            <w:shd w:val="clear" w:color="auto" w:fill="BDD7EE"/>
            <w:tcMar>
              <w:top w:w="72" w:type="dxa"/>
              <w:left w:w="144" w:type="dxa"/>
              <w:bottom w:w="72" w:type="dxa"/>
              <w:right w:w="144" w:type="dxa"/>
            </w:tcMar>
            <w:vAlign w:val="center"/>
            <w:hideMark/>
          </w:tcPr>
          <w:p w14:paraId="47E2F3B8" w14:textId="77777777" w:rsidR="00C6390A" w:rsidRPr="001C4578" w:rsidRDefault="00C6390A" w:rsidP="003B38C9">
            <w:pPr>
              <w:pStyle w:val="afff6"/>
            </w:pPr>
          </w:p>
        </w:tc>
        <w:tc>
          <w:tcPr>
            <w:tcW w:w="4536" w:type="dxa"/>
            <w:shd w:val="clear" w:color="auto" w:fill="BDD7EE"/>
            <w:tcMar>
              <w:top w:w="72" w:type="dxa"/>
              <w:left w:w="144" w:type="dxa"/>
              <w:bottom w:w="72" w:type="dxa"/>
              <w:right w:w="144" w:type="dxa"/>
            </w:tcMar>
            <w:vAlign w:val="center"/>
            <w:hideMark/>
          </w:tcPr>
          <w:p w14:paraId="68ACA61E" w14:textId="77777777" w:rsidR="00C6390A" w:rsidRPr="001C4578" w:rsidRDefault="00C6390A" w:rsidP="003B38C9">
            <w:pPr>
              <w:pStyle w:val="afff6"/>
            </w:pPr>
            <w:r w:rsidRPr="001C4578">
              <w:rPr>
                <w:rFonts w:hint="eastAsia"/>
              </w:rPr>
              <w:t>8.24 暗号の使用</w:t>
            </w:r>
          </w:p>
        </w:tc>
        <w:tc>
          <w:tcPr>
            <w:tcW w:w="1134" w:type="dxa"/>
            <w:shd w:val="clear" w:color="auto" w:fill="BDD7EE"/>
            <w:tcMar>
              <w:top w:w="72" w:type="dxa"/>
              <w:left w:w="144" w:type="dxa"/>
              <w:bottom w:w="72" w:type="dxa"/>
              <w:right w:w="144" w:type="dxa"/>
            </w:tcMar>
            <w:vAlign w:val="center"/>
            <w:hideMark/>
          </w:tcPr>
          <w:p w14:paraId="426DC9A7" w14:textId="77777777" w:rsidR="00C6390A" w:rsidRPr="001C4578" w:rsidRDefault="00C6390A" w:rsidP="003B38C9">
            <w:pPr>
              <w:pStyle w:val="afff6"/>
            </w:pPr>
          </w:p>
        </w:tc>
      </w:tr>
      <w:tr w:rsidR="00C6390A" w:rsidRPr="001C4578" w14:paraId="07F8A8AF" w14:textId="77777777" w:rsidTr="006D72FF">
        <w:trPr>
          <w:trHeight w:val="528"/>
        </w:trPr>
        <w:tc>
          <w:tcPr>
            <w:tcW w:w="3676" w:type="dxa"/>
            <w:shd w:val="clear" w:color="auto" w:fill="BDD7EE"/>
            <w:tcMar>
              <w:top w:w="72" w:type="dxa"/>
              <w:left w:w="144" w:type="dxa"/>
              <w:bottom w:w="72" w:type="dxa"/>
              <w:right w:w="144" w:type="dxa"/>
            </w:tcMar>
            <w:vAlign w:val="center"/>
            <w:hideMark/>
          </w:tcPr>
          <w:p w14:paraId="4635C151" w14:textId="77777777" w:rsidR="00C6390A" w:rsidRPr="001C4578" w:rsidRDefault="00C6390A" w:rsidP="003B38C9">
            <w:pPr>
              <w:pStyle w:val="afff6"/>
            </w:pPr>
            <w:r w:rsidRPr="001C4578">
              <w:rPr>
                <w:rFonts w:hint="eastAsia"/>
              </w:rPr>
              <w:t>8.8 技術的ぜい弱性の管理</w:t>
            </w:r>
          </w:p>
        </w:tc>
        <w:tc>
          <w:tcPr>
            <w:tcW w:w="1134" w:type="dxa"/>
            <w:shd w:val="clear" w:color="auto" w:fill="BDD7EE"/>
            <w:tcMar>
              <w:top w:w="72" w:type="dxa"/>
              <w:left w:w="144" w:type="dxa"/>
              <w:bottom w:w="72" w:type="dxa"/>
              <w:right w:w="144" w:type="dxa"/>
            </w:tcMar>
            <w:vAlign w:val="center"/>
            <w:hideMark/>
          </w:tcPr>
          <w:p w14:paraId="174623C9" w14:textId="77777777" w:rsidR="00C6390A" w:rsidRPr="001C4578" w:rsidRDefault="00C6390A" w:rsidP="003B38C9">
            <w:pPr>
              <w:pStyle w:val="afff6"/>
            </w:pPr>
          </w:p>
        </w:tc>
        <w:tc>
          <w:tcPr>
            <w:tcW w:w="4536" w:type="dxa"/>
            <w:shd w:val="clear" w:color="auto" w:fill="BDD7EE"/>
            <w:tcMar>
              <w:top w:w="72" w:type="dxa"/>
              <w:left w:w="144" w:type="dxa"/>
              <w:bottom w:w="72" w:type="dxa"/>
              <w:right w:w="144" w:type="dxa"/>
            </w:tcMar>
            <w:vAlign w:val="center"/>
            <w:hideMark/>
          </w:tcPr>
          <w:p w14:paraId="78D783F3" w14:textId="77777777" w:rsidR="00C6390A" w:rsidRPr="001C4578" w:rsidRDefault="00C6390A" w:rsidP="003B38C9">
            <w:pPr>
              <w:pStyle w:val="afff6"/>
            </w:pPr>
            <w:r w:rsidRPr="001C4578">
              <w:rPr>
                <w:rFonts w:hint="eastAsia"/>
              </w:rPr>
              <w:t>8.25 セキュリティに配慮した開発のライフサイクル</w:t>
            </w:r>
          </w:p>
        </w:tc>
        <w:tc>
          <w:tcPr>
            <w:tcW w:w="1134" w:type="dxa"/>
            <w:shd w:val="clear" w:color="auto" w:fill="BDD7EE"/>
            <w:tcMar>
              <w:top w:w="72" w:type="dxa"/>
              <w:left w:w="144" w:type="dxa"/>
              <w:bottom w:w="72" w:type="dxa"/>
              <w:right w:w="144" w:type="dxa"/>
            </w:tcMar>
            <w:vAlign w:val="center"/>
            <w:hideMark/>
          </w:tcPr>
          <w:p w14:paraId="7EEDE860" w14:textId="77777777" w:rsidR="00C6390A" w:rsidRPr="001C4578" w:rsidRDefault="00C6390A" w:rsidP="003B38C9">
            <w:pPr>
              <w:pStyle w:val="afff6"/>
            </w:pPr>
          </w:p>
        </w:tc>
      </w:tr>
      <w:tr w:rsidR="00C6390A" w:rsidRPr="001C4578" w14:paraId="31A860C1" w14:textId="77777777" w:rsidTr="006D72FF">
        <w:trPr>
          <w:trHeight w:val="528"/>
        </w:trPr>
        <w:tc>
          <w:tcPr>
            <w:tcW w:w="3676" w:type="dxa"/>
            <w:shd w:val="clear" w:color="auto" w:fill="BDD7EE"/>
            <w:tcMar>
              <w:top w:w="72" w:type="dxa"/>
              <w:left w:w="144" w:type="dxa"/>
              <w:bottom w:w="72" w:type="dxa"/>
              <w:right w:w="144" w:type="dxa"/>
            </w:tcMar>
            <w:vAlign w:val="center"/>
            <w:hideMark/>
          </w:tcPr>
          <w:p w14:paraId="696BF426" w14:textId="77777777" w:rsidR="00C6390A" w:rsidRPr="001C4578" w:rsidRDefault="00C6390A" w:rsidP="003B38C9">
            <w:pPr>
              <w:pStyle w:val="afff6"/>
            </w:pPr>
            <w:r w:rsidRPr="001C4578">
              <w:rPr>
                <w:rFonts w:hint="eastAsia"/>
              </w:rPr>
              <w:t>8.9 構成管理</w:t>
            </w:r>
          </w:p>
        </w:tc>
        <w:tc>
          <w:tcPr>
            <w:tcW w:w="1134" w:type="dxa"/>
            <w:shd w:val="clear" w:color="auto" w:fill="BDD7EE"/>
            <w:tcMar>
              <w:top w:w="72" w:type="dxa"/>
              <w:left w:w="144" w:type="dxa"/>
              <w:bottom w:w="72" w:type="dxa"/>
              <w:right w:w="144" w:type="dxa"/>
            </w:tcMar>
            <w:vAlign w:val="center"/>
            <w:hideMark/>
          </w:tcPr>
          <w:p w14:paraId="6D8246F2" w14:textId="77777777" w:rsidR="00C6390A" w:rsidRPr="001C4578" w:rsidRDefault="00C6390A" w:rsidP="003B38C9">
            <w:pPr>
              <w:pStyle w:val="afff6"/>
            </w:pPr>
          </w:p>
        </w:tc>
        <w:tc>
          <w:tcPr>
            <w:tcW w:w="4536" w:type="dxa"/>
            <w:shd w:val="clear" w:color="auto" w:fill="BDD7EE"/>
            <w:tcMar>
              <w:top w:w="72" w:type="dxa"/>
              <w:left w:w="144" w:type="dxa"/>
              <w:bottom w:w="72" w:type="dxa"/>
              <w:right w:w="144" w:type="dxa"/>
            </w:tcMar>
            <w:vAlign w:val="center"/>
            <w:hideMark/>
          </w:tcPr>
          <w:p w14:paraId="39E89665" w14:textId="77777777" w:rsidR="00C6390A" w:rsidRPr="001C4578" w:rsidRDefault="00C6390A" w:rsidP="003B38C9">
            <w:pPr>
              <w:pStyle w:val="afff6"/>
            </w:pPr>
            <w:r w:rsidRPr="001C4578">
              <w:rPr>
                <w:rFonts w:hint="eastAsia"/>
              </w:rPr>
              <w:t>8.26 アプリケーションのセキュリティの要求事項</w:t>
            </w:r>
          </w:p>
        </w:tc>
        <w:tc>
          <w:tcPr>
            <w:tcW w:w="1134" w:type="dxa"/>
            <w:shd w:val="clear" w:color="auto" w:fill="BDD7EE"/>
            <w:tcMar>
              <w:top w:w="72" w:type="dxa"/>
              <w:left w:w="144" w:type="dxa"/>
              <w:bottom w:w="72" w:type="dxa"/>
              <w:right w:w="144" w:type="dxa"/>
            </w:tcMar>
            <w:vAlign w:val="center"/>
            <w:hideMark/>
          </w:tcPr>
          <w:p w14:paraId="2ADE6A7F" w14:textId="77777777" w:rsidR="00C6390A" w:rsidRPr="001C4578" w:rsidRDefault="00C6390A" w:rsidP="003B38C9">
            <w:pPr>
              <w:pStyle w:val="afff6"/>
            </w:pPr>
          </w:p>
        </w:tc>
      </w:tr>
      <w:tr w:rsidR="00C6390A" w:rsidRPr="001C4578" w14:paraId="446ADE79" w14:textId="77777777" w:rsidTr="006D72FF">
        <w:trPr>
          <w:trHeight w:val="528"/>
        </w:trPr>
        <w:tc>
          <w:tcPr>
            <w:tcW w:w="3676" w:type="dxa"/>
            <w:shd w:val="clear" w:color="auto" w:fill="BDD7EE"/>
            <w:tcMar>
              <w:top w:w="72" w:type="dxa"/>
              <w:left w:w="144" w:type="dxa"/>
              <w:bottom w:w="72" w:type="dxa"/>
              <w:right w:w="144" w:type="dxa"/>
            </w:tcMar>
            <w:vAlign w:val="center"/>
            <w:hideMark/>
          </w:tcPr>
          <w:p w14:paraId="2394A50E" w14:textId="77777777" w:rsidR="00C6390A" w:rsidRPr="001C4578" w:rsidRDefault="00C6390A" w:rsidP="003B38C9">
            <w:pPr>
              <w:pStyle w:val="afff6"/>
            </w:pPr>
            <w:r w:rsidRPr="001C4578">
              <w:rPr>
                <w:rFonts w:hint="eastAsia"/>
              </w:rPr>
              <w:t>8.10 情報の削除</w:t>
            </w:r>
          </w:p>
        </w:tc>
        <w:tc>
          <w:tcPr>
            <w:tcW w:w="1134" w:type="dxa"/>
            <w:shd w:val="clear" w:color="auto" w:fill="BDD7EE"/>
            <w:tcMar>
              <w:top w:w="72" w:type="dxa"/>
              <w:left w:w="144" w:type="dxa"/>
              <w:bottom w:w="72" w:type="dxa"/>
              <w:right w:w="144" w:type="dxa"/>
            </w:tcMar>
            <w:vAlign w:val="center"/>
            <w:hideMark/>
          </w:tcPr>
          <w:p w14:paraId="188CD4DE" w14:textId="77777777" w:rsidR="00C6390A" w:rsidRPr="001C4578" w:rsidRDefault="00C6390A" w:rsidP="003B38C9">
            <w:pPr>
              <w:pStyle w:val="afff6"/>
            </w:pPr>
          </w:p>
        </w:tc>
        <w:tc>
          <w:tcPr>
            <w:tcW w:w="4536" w:type="dxa"/>
            <w:shd w:val="clear" w:color="auto" w:fill="BDD7EE"/>
            <w:tcMar>
              <w:top w:w="72" w:type="dxa"/>
              <w:left w:w="144" w:type="dxa"/>
              <w:bottom w:w="72" w:type="dxa"/>
              <w:right w:w="144" w:type="dxa"/>
            </w:tcMar>
            <w:vAlign w:val="center"/>
            <w:hideMark/>
          </w:tcPr>
          <w:p w14:paraId="6DCF06C3" w14:textId="77777777" w:rsidR="00C6390A" w:rsidRPr="001C4578" w:rsidRDefault="00C6390A" w:rsidP="003B38C9">
            <w:pPr>
              <w:pStyle w:val="afff6"/>
            </w:pPr>
            <w:r w:rsidRPr="001C4578">
              <w:rPr>
                <w:rFonts w:hint="eastAsia"/>
              </w:rPr>
              <w:t>8.27 セキュリティに配慮したシステムアーキテクチャ及びシステム構築の原則</w:t>
            </w:r>
          </w:p>
        </w:tc>
        <w:tc>
          <w:tcPr>
            <w:tcW w:w="1134" w:type="dxa"/>
            <w:shd w:val="clear" w:color="auto" w:fill="BDD7EE"/>
            <w:tcMar>
              <w:top w:w="72" w:type="dxa"/>
              <w:left w:w="144" w:type="dxa"/>
              <w:bottom w:w="72" w:type="dxa"/>
              <w:right w:w="144" w:type="dxa"/>
            </w:tcMar>
            <w:vAlign w:val="center"/>
            <w:hideMark/>
          </w:tcPr>
          <w:p w14:paraId="3A4356EF" w14:textId="77777777" w:rsidR="00C6390A" w:rsidRPr="001C4578" w:rsidRDefault="00C6390A" w:rsidP="003B38C9">
            <w:pPr>
              <w:pStyle w:val="afff6"/>
            </w:pPr>
          </w:p>
        </w:tc>
      </w:tr>
      <w:tr w:rsidR="00C6390A" w:rsidRPr="001C4578" w14:paraId="0E6AA71D" w14:textId="77777777" w:rsidTr="006D72FF">
        <w:trPr>
          <w:trHeight w:val="528"/>
        </w:trPr>
        <w:tc>
          <w:tcPr>
            <w:tcW w:w="3676" w:type="dxa"/>
            <w:shd w:val="clear" w:color="auto" w:fill="BDD7EE"/>
            <w:tcMar>
              <w:top w:w="72" w:type="dxa"/>
              <w:left w:w="144" w:type="dxa"/>
              <w:bottom w:w="72" w:type="dxa"/>
              <w:right w:w="144" w:type="dxa"/>
            </w:tcMar>
            <w:vAlign w:val="center"/>
            <w:hideMark/>
          </w:tcPr>
          <w:p w14:paraId="52E5A504" w14:textId="630B14A7" w:rsidR="00C6390A" w:rsidRPr="001C4578" w:rsidRDefault="00C6390A" w:rsidP="003B38C9">
            <w:pPr>
              <w:pStyle w:val="afff6"/>
            </w:pPr>
            <w:r w:rsidRPr="001C4578">
              <w:rPr>
                <w:rFonts w:hint="eastAsia"/>
              </w:rPr>
              <w:t xml:space="preserve">8.11 </w:t>
            </w:r>
            <w:bookmarkStart w:id="1230" w:name="■データマスキング18ー1"/>
            <w:r w:rsidR="0078778E">
              <w:fldChar w:fldCharType="begin"/>
            </w:r>
            <w:r w:rsidR="0078778E">
              <w:rPr>
                <w:rFonts w:hint="eastAsia"/>
              </w:rPr>
              <w:instrText xml:space="preserve">HYPERLINK </w:instrText>
            </w:r>
            <w:r w:rsidR="0078778E">
              <w:instrText xml:space="preserve"> \l "</w:instrText>
            </w:r>
            <w:r w:rsidR="0078778E">
              <w:rPr>
                <w:rFonts w:hint="eastAsia"/>
              </w:rPr>
              <w:instrText>■データマスキング</w:instrText>
            </w:r>
            <w:r w:rsidR="0078778E">
              <w:instrText>"</w:instrText>
            </w:r>
            <w:r w:rsidR="0078778E">
              <w:fldChar w:fldCharType="separate"/>
            </w:r>
            <w:r w:rsidRPr="0078778E">
              <w:rPr>
                <w:rStyle w:val="a7"/>
                <w:rFonts w:hint="eastAsia"/>
              </w:rPr>
              <w:t>データマスキング</w:t>
            </w:r>
            <w:bookmarkEnd w:id="1230"/>
            <w:r w:rsidR="0078778E">
              <w:fldChar w:fldCharType="end"/>
            </w:r>
          </w:p>
        </w:tc>
        <w:tc>
          <w:tcPr>
            <w:tcW w:w="1134" w:type="dxa"/>
            <w:shd w:val="clear" w:color="auto" w:fill="BDD7EE"/>
            <w:tcMar>
              <w:top w:w="72" w:type="dxa"/>
              <w:left w:w="144" w:type="dxa"/>
              <w:bottom w:w="72" w:type="dxa"/>
              <w:right w:w="144" w:type="dxa"/>
            </w:tcMar>
            <w:vAlign w:val="center"/>
            <w:hideMark/>
          </w:tcPr>
          <w:p w14:paraId="4EF87B38" w14:textId="77777777" w:rsidR="00C6390A" w:rsidRPr="001C4578" w:rsidRDefault="00C6390A" w:rsidP="003B38C9">
            <w:pPr>
              <w:pStyle w:val="afff6"/>
            </w:pPr>
          </w:p>
        </w:tc>
        <w:tc>
          <w:tcPr>
            <w:tcW w:w="4536" w:type="dxa"/>
            <w:shd w:val="clear" w:color="auto" w:fill="BDD7EE"/>
            <w:tcMar>
              <w:top w:w="72" w:type="dxa"/>
              <w:left w:w="144" w:type="dxa"/>
              <w:bottom w:w="72" w:type="dxa"/>
              <w:right w:w="144" w:type="dxa"/>
            </w:tcMar>
            <w:vAlign w:val="center"/>
            <w:hideMark/>
          </w:tcPr>
          <w:p w14:paraId="2D9BFB58" w14:textId="118F3DC3" w:rsidR="00C6390A" w:rsidRPr="001C4578" w:rsidRDefault="00C6390A" w:rsidP="003B38C9">
            <w:pPr>
              <w:pStyle w:val="afff6"/>
            </w:pPr>
            <w:r w:rsidRPr="001C4578">
              <w:rPr>
                <w:rFonts w:hint="eastAsia"/>
              </w:rPr>
              <w:t>8.28 セキュリティに配慮した</w:t>
            </w:r>
            <w:bookmarkStart w:id="1231" w:name="コーディング18ー1"/>
            <w:r w:rsidR="00367A6A">
              <w:fldChar w:fldCharType="begin"/>
            </w:r>
            <w:r w:rsidR="00367A6A">
              <w:rPr>
                <w:rFonts w:hint="eastAsia"/>
              </w:rPr>
              <w:instrText xml:space="preserve">HYPERLINK </w:instrText>
            </w:r>
            <w:r w:rsidR="00367A6A">
              <w:instrText xml:space="preserve"> \l "</w:instrText>
            </w:r>
            <w:r w:rsidR="00367A6A">
              <w:rPr>
                <w:rFonts w:hint="eastAsia"/>
              </w:rPr>
              <w:instrText>コーディング</w:instrText>
            </w:r>
            <w:r w:rsidR="00367A6A">
              <w:instrText>"</w:instrText>
            </w:r>
            <w:r w:rsidR="00367A6A">
              <w:fldChar w:fldCharType="separate"/>
            </w:r>
            <w:r w:rsidRPr="00367A6A">
              <w:rPr>
                <w:rStyle w:val="a7"/>
                <w:rFonts w:hint="eastAsia"/>
              </w:rPr>
              <w:t>コーディング</w:t>
            </w:r>
            <w:bookmarkEnd w:id="1231"/>
            <w:r w:rsidR="00367A6A">
              <w:fldChar w:fldCharType="end"/>
            </w:r>
          </w:p>
        </w:tc>
        <w:tc>
          <w:tcPr>
            <w:tcW w:w="1134" w:type="dxa"/>
            <w:shd w:val="clear" w:color="auto" w:fill="BDD7EE"/>
            <w:tcMar>
              <w:top w:w="72" w:type="dxa"/>
              <w:left w:w="144" w:type="dxa"/>
              <w:bottom w:w="72" w:type="dxa"/>
              <w:right w:w="144" w:type="dxa"/>
            </w:tcMar>
            <w:vAlign w:val="center"/>
            <w:hideMark/>
          </w:tcPr>
          <w:p w14:paraId="54063D4D" w14:textId="77777777" w:rsidR="00C6390A" w:rsidRPr="001C4578" w:rsidRDefault="00C6390A" w:rsidP="003B38C9">
            <w:pPr>
              <w:pStyle w:val="afff6"/>
            </w:pPr>
          </w:p>
        </w:tc>
      </w:tr>
      <w:tr w:rsidR="00C6390A" w:rsidRPr="001C4578" w14:paraId="3EFECDBA" w14:textId="77777777" w:rsidTr="006D72FF">
        <w:trPr>
          <w:trHeight w:val="528"/>
        </w:trPr>
        <w:tc>
          <w:tcPr>
            <w:tcW w:w="3676" w:type="dxa"/>
            <w:shd w:val="clear" w:color="auto" w:fill="BDD7EE"/>
            <w:tcMar>
              <w:top w:w="72" w:type="dxa"/>
              <w:left w:w="144" w:type="dxa"/>
              <w:bottom w:w="72" w:type="dxa"/>
              <w:right w:w="144" w:type="dxa"/>
            </w:tcMar>
            <w:vAlign w:val="center"/>
            <w:hideMark/>
          </w:tcPr>
          <w:p w14:paraId="2C99CBD8" w14:textId="77777777" w:rsidR="00C6390A" w:rsidRPr="001C4578" w:rsidRDefault="00C6390A" w:rsidP="003B38C9">
            <w:pPr>
              <w:pStyle w:val="afff6"/>
            </w:pPr>
            <w:r w:rsidRPr="001C4578">
              <w:rPr>
                <w:rFonts w:hint="eastAsia"/>
              </w:rPr>
              <w:t>8.12 データ漏えいの防止</w:t>
            </w:r>
          </w:p>
        </w:tc>
        <w:tc>
          <w:tcPr>
            <w:tcW w:w="1134" w:type="dxa"/>
            <w:shd w:val="clear" w:color="auto" w:fill="BDD7EE"/>
            <w:tcMar>
              <w:top w:w="72" w:type="dxa"/>
              <w:left w:w="144" w:type="dxa"/>
              <w:bottom w:w="72" w:type="dxa"/>
              <w:right w:w="144" w:type="dxa"/>
            </w:tcMar>
            <w:vAlign w:val="center"/>
            <w:hideMark/>
          </w:tcPr>
          <w:p w14:paraId="232DDBD0" w14:textId="77777777" w:rsidR="00C6390A" w:rsidRPr="001C4578" w:rsidRDefault="00C6390A" w:rsidP="003B38C9">
            <w:pPr>
              <w:pStyle w:val="afff6"/>
            </w:pPr>
          </w:p>
        </w:tc>
        <w:tc>
          <w:tcPr>
            <w:tcW w:w="4536" w:type="dxa"/>
            <w:shd w:val="clear" w:color="auto" w:fill="BDD7EE"/>
            <w:tcMar>
              <w:top w:w="72" w:type="dxa"/>
              <w:left w:w="144" w:type="dxa"/>
              <w:bottom w:w="72" w:type="dxa"/>
              <w:right w:w="144" w:type="dxa"/>
            </w:tcMar>
            <w:vAlign w:val="center"/>
            <w:hideMark/>
          </w:tcPr>
          <w:p w14:paraId="315672D6" w14:textId="77777777" w:rsidR="00C6390A" w:rsidRPr="001C4578" w:rsidRDefault="00C6390A" w:rsidP="003B38C9">
            <w:pPr>
              <w:pStyle w:val="afff6"/>
            </w:pPr>
            <w:r w:rsidRPr="001C4578">
              <w:rPr>
                <w:rFonts w:hint="eastAsia"/>
              </w:rPr>
              <w:t>8.29 開発及び受入れにおけるセキュリティ試験</w:t>
            </w:r>
          </w:p>
        </w:tc>
        <w:tc>
          <w:tcPr>
            <w:tcW w:w="1134" w:type="dxa"/>
            <w:shd w:val="clear" w:color="auto" w:fill="BDD7EE"/>
            <w:tcMar>
              <w:top w:w="72" w:type="dxa"/>
              <w:left w:w="144" w:type="dxa"/>
              <w:bottom w:w="72" w:type="dxa"/>
              <w:right w:w="144" w:type="dxa"/>
            </w:tcMar>
            <w:vAlign w:val="center"/>
            <w:hideMark/>
          </w:tcPr>
          <w:p w14:paraId="5C803F07" w14:textId="77777777" w:rsidR="00C6390A" w:rsidRPr="001C4578" w:rsidRDefault="00C6390A" w:rsidP="003B38C9">
            <w:pPr>
              <w:pStyle w:val="afff6"/>
            </w:pPr>
          </w:p>
        </w:tc>
      </w:tr>
      <w:tr w:rsidR="00C6390A" w:rsidRPr="001C4578" w14:paraId="74E78560" w14:textId="77777777" w:rsidTr="006D72FF">
        <w:trPr>
          <w:trHeight w:val="528"/>
        </w:trPr>
        <w:tc>
          <w:tcPr>
            <w:tcW w:w="3676" w:type="dxa"/>
            <w:shd w:val="clear" w:color="auto" w:fill="BDD7EE"/>
            <w:tcMar>
              <w:top w:w="72" w:type="dxa"/>
              <w:left w:w="144" w:type="dxa"/>
              <w:bottom w:w="72" w:type="dxa"/>
              <w:right w:w="144" w:type="dxa"/>
            </w:tcMar>
            <w:vAlign w:val="center"/>
            <w:hideMark/>
          </w:tcPr>
          <w:p w14:paraId="50273EC6" w14:textId="77777777" w:rsidR="00C6390A" w:rsidRPr="001C4578" w:rsidRDefault="00C6390A" w:rsidP="003B38C9">
            <w:pPr>
              <w:pStyle w:val="afff6"/>
            </w:pPr>
            <w:r w:rsidRPr="001C4578">
              <w:rPr>
                <w:rFonts w:hint="eastAsia"/>
              </w:rPr>
              <w:t>8.13 情報のバックアップ</w:t>
            </w:r>
          </w:p>
        </w:tc>
        <w:tc>
          <w:tcPr>
            <w:tcW w:w="1134" w:type="dxa"/>
            <w:shd w:val="clear" w:color="auto" w:fill="BDD7EE"/>
            <w:tcMar>
              <w:top w:w="72" w:type="dxa"/>
              <w:left w:w="144" w:type="dxa"/>
              <w:bottom w:w="72" w:type="dxa"/>
              <w:right w:w="144" w:type="dxa"/>
            </w:tcMar>
            <w:vAlign w:val="center"/>
            <w:hideMark/>
          </w:tcPr>
          <w:p w14:paraId="0CA0027B" w14:textId="77777777" w:rsidR="00C6390A" w:rsidRPr="001C4578" w:rsidRDefault="00C6390A" w:rsidP="003B38C9">
            <w:pPr>
              <w:pStyle w:val="afff6"/>
            </w:pPr>
          </w:p>
        </w:tc>
        <w:tc>
          <w:tcPr>
            <w:tcW w:w="4536" w:type="dxa"/>
            <w:shd w:val="clear" w:color="auto" w:fill="BDD7EE"/>
            <w:tcMar>
              <w:top w:w="72" w:type="dxa"/>
              <w:left w:w="144" w:type="dxa"/>
              <w:bottom w:w="72" w:type="dxa"/>
              <w:right w:w="144" w:type="dxa"/>
            </w:tcMar>
            <w:vAlign w:val="center"/>
            <w:hideMark/>
          </w:tcPr>
          <w:p w14:paraId="718BE646" w14:textId="77777777" w:rsidR="00C6390A" w:rsidRPr="001C4578" w:rsidRDefault="00C6390A" w:rsidP="003B38C9">
            <w:pPr>
              <w:pStyle w:val="afff6"/>
            </w:pPr>
            <w:r w:rsidRPr="001C4578">
              <w:rPr>
                <w:rFonts w:hint="eastAsia"/>
              </w:rPr>
              <w:t>8.30 外部委託による開発</w:t>
            </w:r>
          </w:p>
        </w:tc>
        <w:tc>
          <w:tcPr>
            <w:tcW w:w="1134" w:type="dxa"/>
            <w:shd w:val="clear" w:color="auto" w:fill="BDD7EE"/>
            <w:tcMar>
              <w:top w:w="72" w:type="dxa"/>
              <w:left w:w="144" w:type="dxa"/>
              <w:bottom w:w="72" w:type="dxa"/>
              <w:right w:w="144" w:type="dxa"/>
            </w:tcMar>
            <w:vAlign w:val="center"/>
            <w:hideMark/>
          </w:tcPr>
          <w:p w14:paraId="1F0DF11C" w14:textId="77777777" w:rsidR="00C6390A" w:rsidRPr="001C4578" w:rsidRDefault="00C6390A" w:rsidP="003B38C9">
            <w:pPr>
              <w:pStyle w:val="afff6"/>
            </w:pPr>
          </w:p>
        </w:tc>
      </w:tr>
      <w:tr w:rsidR="00C6390A" w:rsidRPr="001C4578" w14:paraId="44CDA121" w14:textId="77777777" w:rsidTr="006D72FF">
        <w:trPr>
          <w:trHeight w:val="528"/>
        </w:trPr>
        <w:tc>
          <w:tcPr>
            <w:tcW w:w="3676" w:type="dxa"/>
            <w:shd w:val="clear" w:color="auto" w:fill="BDD7EE"/>
            <w:tcMar>
              <w:top w:w="72" w:type="dxa"/>
              <w:left w:w="144" w:type="dxa"/>
              <w:bottom w:w="72" w:type="dxa"/>
              <w:right w:w="144" w:type="dxa"/>
            </w:tcMar>
            <w:vAlign w:val="center"/>
            <w:hideMark/>
          </w:tcPr>
          <w:p w14:paraId="70F4BBA4" w14:textId="77777777" w:rsidR="00C6390A" w:rsidRPr="001C4578" w:rsidRDefault="00C6390A" w:rsidP="003B38C9">
            <w:pPr>
              <w:pStyle w:val="afff6"/>
            </w:pPr>
            <w:r w:rsidRPr="001C4578">
              <w:rPr>
                <w:rFonts w:hint="eastAsia"/>
              </w:rPr>
              <w:t>8.14 情報処理施設の冗長性</w:t>
            </w:r>
          </w:p>
        </w:tc>
        <w:tc>
          <w:tcPr>
            <w:tcW w:w="1134" w:type="dxa"/>
            <w:shd w:val="clear" w:color="auto" w:fill="BDD7EE"/>
            <w:tcMar>
              <w:top w:w="72" w:type="dxa"/>
              <w:left w:w="144" w:type="dxa"/>
              <w:bottom w:w="72" w:type="dxa"/>
              <w:right w:w="144" w:type="dxa"/>
            </w:tcMar>
            <w:vAlign w:val="center"/>
            <w:hideMark/>
          </w:tcPr>
          <w:p w14:paraId="77CF87DF" w14:textId="77777777" w:rsidR="00C6390A" w:rsidRPr="001C4578" w:rsidRDefault="00C6390A" w:rsidP="003B38C9">
            <w:pPr>
              <w:pStyle w:val="afff6"/>
            </w:pPr>
          </w:p>
        </w:tc>
        <w:tc>
          <w:tcPr>
            <w:tcW w:w="4536" w:type="dxa"/>
            <w:shd w:val="clear" w:color="auto" w:fill="BDD7EE"/>
            <w:tcMar>
              <w:top w:w="72" w:type="dxa"/>
              <w:left w:w="144" w:type="dxa"/>
              <w:bottom w:w="72" w:type="dxa"/>
              <w:right w:w="144" w:type="dxa"/>
            </w:tcMar>
            <w:vAlign w:val="center"/>
            <w:hideMark/>
          </w:tcPr>
          <w:p w14:paraId="6F9C7B9B" w14:textId="77777777" w:rsidR="00C6390A" w:rsidRPr="001C4578" w:rsidRDefault="00C6390A" w:rsidP="003B38C9">
            <w:pPr>
              <w:pStyle w:val="afff6"/>
            </w:pPr>
            <w:r w:rsidRPr="001C4578">
              <w:rPr>
                <w:rFonts w:hint="eastAsia"/>
              </w:rPr>
              <w:t>8.31 開発環境、試験環境及び運用環境の分離</w:t>
            </w:r>
          </w:p>
        </w:tc>
        <w:tc>
          <w:tcPr>
            <w:tcW w:w="1134" w:type="dxa"/>
            <w:shd w:val="clear" w:color="auto" w:fill="BDD7EE"/>
            <w:tcMar>
              <w:top w:w="72" w:type="dxa"/>
              <w:left w:w="144" w:type="dxa"/>
              <w:bottom w:w="72" w:type="dxa"/>
              <w:right w:w="144" w:type="dxa"/>
            </w:tcMar>
            <w:vAlign w:val="center"/>
            <w:hideMark/>
          </w:tcPr>
          <w:p w14:paraId="613EE46A" w14:textId="77777777" w:rsidR="00C6390A" w:rsidRPr="001C4578" w:rsidRDefault="00C6390A" w:rsidP="003B38C9">
            <w:pPr>
              <w:pStyle w:val="afff6"/>
            </w:pPr>
          </w:p>
        </w:tc>
      </w:tr>
      <w:tr w:rsidR="00C6390A" w:rsidRPr="001C4578" w14:paraId="14A47E72" w14:textId="77777777" w:rsidTr="006D72FF">
        <w:trPr>
          <w:trHeight w:val="528"/>
        </w:trPr>
        <w:tc>
          <w:tcPr>
            <w:tcW w:w="3676" w:type="dxa"/>
            <w:shd w:val="clear" w:color="auto" w:fill="BDD7EE"/>
            <w:tcMar>
              <w:top w:w="72" w:type="dxa"/>
              <w:left w:w="144" w:type="dxa"/>
              <w:bottom w:w="72" w:type="dxa"/>
              <w:right w:w="144" w:type="dxa"/>
            </w:tcMar>
            <w:vAlign w:val="center"/>
            <w:hideMark/>
          </w:tcPr>
          <w:p w14:paraId="1FAB5B0A" w14:textId="77777777" w:rsidR="00C6390A" w:rsidRPr="001C4578" w:rsidRDefault="00C6390A" w:rsidP="003B38C9">
            <w:pPr>
              <w:pStyle w:val="afff6"/>
            </w:pPr>
            <w:r w:rsidRPr="001C4578">
              <w:rPr>
                <w:rFonts w:hint="eastAsia"/>
              </w:rPr>
              <w:t>8.15 ログ取得</w:t>
            </w:r>
          </w:p>
        </w:tc>
        <w:tc>
          <w:tcPr>
            <w:tcW w:w="1134" w:type="dxa"/>
            <w:shd w:val="clear" w:color="auto" w:fill="BDD7EE"/>
            <w:tcMar>
              <w:top w:w="72" w:type="dxa"/>
              <w:left w:w="144" w:type="dxa"/>
              <w:bottom w:w="72" w:type="dxa"/>
              <w:right w:w="144" w:type="dxa"/>
            </w:tcMar>
            <w:vAlign w:val="center"/>
            <w:hideMark/>
          </w:tcPr>
          <w:p w14:paraId="0BD03F44" w14:textId="77777777" w:rsidR="00C6390A" w:rsidRPr="001C4578" w:rsidRDefault="00C6390A" w:rsidP="003B38C9">
            <w:pPr>
              <w:pStyle w:val="afff6"/>
            </w:pPr>
          </w:p>
        </w:tc>
        <w:tc>
          <w:tcPr>
            <w:tcW w:w="4536" w:type="dxa"/>
            <w:shd w:val="clear" w:color="auto" w:fill="BDD7EE"/>
            <w:tcMar>
              <w:top w:w="72" w:type="dxa"/>
              <w:left w:w="144" w:type="dxa"/>
              <w:bottom w:w="72" w:type="dxa"/>
              <w:right w:w="144" w:type="dxa"/>
            </w:tcMar>
            <w:vAlign w:val="center"/>
            <w:hideMark/>
          </w:tcPr>
          <w:p w14:paraId="4F17C2C2" w14:textId="77777777" w:rsidR="00C6390A" w:rsidRPr="001C4578" w:rsidRDefault="00C6390A" w:rsidP="003B38C9">
            <w:pPr>
              <w:pStyle w:val="afff6"/>
            </w:pPr>
            <w:r w:rsidRPr="001C4578">
              <w:rPr>
                <w:rFonts w:hint="eastAsia"/>
              </w:rPr>
              <w:t>8.32 変更管理</w:t>
            </w:r>
          </w:p>
        </w:tc>
        <w:tc>
          <w:tcPr>
            <w:tcW w:w="1134" w:type="dxa"/>
            <w:shd w:val="clear" w:color="auto" w:fill="BDD7EE"/>
            <w:tcMar>
              <w:top w:w="72" w:type="dxa"/>
              <w:left w:w="144" w:type="dxa"/>
              <w:bottom w:w="72" w:type="dxa"/>
              <w:right w:w="144" w:type="dxa"/>
            </w:tcMar>
            <w:vAlign w:val="center"/>
            <w:hideMark/>
          </w:tcPr>
          <w:p w14:paraId="5D976903" w14:textId="77777777" w:rsidR="00C6390A" w:rsidRPr="001C4578" w:rsidRDefault="00C6390A" w:rsidP="003B38C9">
            <w:pPr>
              <w:pStyle w:val="afff6"/>
            </w:pPr>
          </w:p>
        </w:tc>
      </w:tr>
      <w:tr w:rsidR="00C6390A" w:rsidRPr="001C4578" w14:paraId="55BDDBDD" w14:textId="77777777" w:rsidTr="006D72FF">
        <w:trPr>
          <w:trHeight w:val="528"/>
        </w:trPr>
        <w:tc>
          <w:tcPr>
            <w:tcW w:w="3676" w:type="dxa"/>
            <w:shd w:val="clear" w:color="auto" w:fill="BDD7EE"/>
            <w:tcMar>
              <w:top w:w="72" w:type="dxa"/>
              <w:left w:w="144" w:type="dxa"/>
              <w:bottom w:w="72" w:type="dxa"/>
              <w:right w:w="144" w:type="dxa"/>
            </w:tcMar>
            <w:vAlign w:val="center"/>
            <w:hideMark/>
          </w:tcPr>
          <w:p w14:paraId="0593938A" w14:textId="77777777" w:rsidR="00C6390A" w:rsidRPr="001C4578" w:rsidRDefault="00C6390A" w:rsidP="003B38C9">
            <w:pPr>
              <w:pStyle w:val="afff6"/>
            </w:pPr>
            <w:r w:rsidRPr="001C4578">
              <w:rPr>
                <w:rFonts w:hint="eastAsia"/>
              </w:rPr>
              <w:t>8.16 監視活動</w:t>
            </w:r>
          </w:p>
        </w:tc>
        <w:tc>
          <w:tcPr>
            <w:tcW w:w="1134" w:type="dxa"/>
            <w:shd w:val="clear" w:color="auto" w:fill="BDD7EE"/>
            <w:tcMar>
              <w:top w:w="72" w:type="dxa"/>
              <w:left w:w="144" w:type="dxa"/>
              <w:bottom w:w="72" w:type="dxa"/>
              <w:right w:w="144" w:type="dxa"/>
            </w:tcMar>
            <w:vAlign w:val="center"/>
            <w:hideMark/>
          </w:tcPr>
          <w:p w14:paraId="098FCA7C" w14:textId="77777777" w:rsidR="00C6390A" w:rsidRPr="001C4578" w:rsidRDefault="00C6390A" w:rsidP="003B38C9">
            <w:pPr>
              <w:pStyle w:val="afff6"/>
            </w:pPr>
          </w:p>
        </w:tc>
        <w:tc>
          <w:tcPr>
            <w:tcW w:w="4536" w:type="dxa"/>
            <w:shd w:val="clear" w:color="auto" w:fill="BDD7EE"/>
            <w:tcMar>
              <w:top w:w="72" w:type="dxa"/>
              <w:left w:w="144" w:type="dxa"/>
              <w:bottom w:w="72" w:type="dxa"/>
              <w:right w:w="144" w:type="dxa"/>
            </w:tcMar>
            <w:vAlign w:val="center"/>
            <w:hideMark/>
          </w:tcPr>
          <w:p w14:paraId="6C57B71C" w14:textId="77777777" w:rsidR="00C6390A" w:rsidRPr="001C4578" w:rsidRDefault="00C6390A" w:rsidP="003B38C9">
            <w:pPr>
              <w:pStyle w:val="afff6"/>
            </w:pPr>
            <w:r w:rsidRPr="001C4578">
              <w:rPr>
                <w:rFonts w:hint="eastAsia"/>
              </w:rPr>
              <w:t>8.33 試験情報</w:t>
            </w:r>
          </w:p>
        </w:tc>
        <w:tc>
          <w:tcPr>
            <w:tcW w:w="1134" w:type="dxa"/>
            <w:shd w:val="clear" w:color="auto" w:fill="BDD7EE"/>
            <w:tcMar>
              <w:top w:w="72" w:type="dxa"/>
              <w:left w:w="144" w:type="dxa"/>
              <w:bottom w:w="72" w:type="dxa"/>
              <w:right w:w="144" w:type="dxa"/>
            </w:tcMar>
            <w:vAlign w:val="center"/>
            <w:hideMark/>
          </w:tcPr>
          <w:p w14:paraId="7C18929F" w14:textId="77777777" w:rsidR="00C6390A" w:rsidRPr="001C4578" w:rsidRDefault="00C6390A" w:rsidP="003B38C9">
            <w:pPr>
              <w:pStyle w:val="afff6"/>
            </w:pPr>
          </w:p>
        </w:tc>
      </w:tr>
      <w:tr w:rsidR="00C6390A" w:rsidRPr="001C4578" w14:paraId="3A043098" w14:textId="77777777" w:rsidTr="006D72FF">
        <w:trPr>
          <w:trHeight w:val="528"/>
        </w:trPr>
        <w:tc>
          <w:tcPr>
            <w:tcW w:w="3676" w:type="dxa"/>
            <w:shd w:val="clear" w:color="auto" w:fill="BDD7EE"/>
            <w:tcMar>
              <w:top w:w="72" w:type="dxa"/>
              <w:left w:w="144" w:type="dxa"/>
              <w:bottom w:w="72" w:type="dxa"/>
              <w:right w:w="144" w:type="dxa"/>
            </w:tcMar>
            <w:vAlign w:val="center"/>
            <w:hideMark/>
          </w:tcPr>
          <w:p w14:paraId="6FA8A219" w14:textId="77777777" w:rsidR="00C6390A" w:rsidRPr="001C4578" w:rsidRDefault="00C6390A" w:rsidP="003B38C9">
            <w:pPr>
              <w:pStyle w:val="afff6"/>
            </w:pPr>
            <w:r w:rsidRPr="001C4578">
              <w:rPr>
                <w:rFonts w:hint="eastAsia"/>
              </w:rPr>
              <w:t>8.17 クロックの同期</w:t>
            </w:r>
          </w:p>
        </w:tc>
        <w:tc>
          <w:tcPr>
            <w:tcW w:w="1134" w:type="dxa"/>
            <w:shd w:val="clear" w:color="auto" w:fill="BDD7EE"/>
            <w:tcMar>
              <w:top w:w="72" w:type="dxa"/>
              <w:left w:w="144" w:type="dxa"/>
              <w:bottom w:w="72" w:type="dxa"/>
              <w:right w:w="144" w:type="dxa"/>
            </w:tcMar>
            <w:vAlign w:val="center"/>
            <w:hideMark/>
          </w:tcPr>
          <w:p w14:paraId="335F79BE" w14:textId="77777777" w:rsidR="00C6390A" w:rsidRPr="001C4578" w:rsidRDefault="00C6390A" w:rsidP="003B38C9">
            <w:pPr>
              <w:pStyle w:val="afff6"/>
            </w:pPr>
          </w:p>
        </w:tc>
        <w:tc>
          <w:tcPr>
            <w:tcW w:w="4536" w:type="dxa"/>
            <w:shd w:val="clear" w:color="auto" w:fill="BDD7EE"/>
            <w:tcMar>
              <w:top w:w="72" w:type="dxa"/>
              <w:left w:w="144" w:type="dxa"/>
              <w:bottom w:w="72" w:type="dxa"/>
              <w:right w:w="144" w:type="dxa"/>
            </w:tcMar>
            <w:vAlign w:val="center"/>
            <w:hideMark/>
          </w:tcPr>
          <w:p w14:paraId="70CE2DC9" w14:textId="77777777" w:rsidR="00C6390A" w:rsidRPr="001C4578" w:rsidRDefault="00C6390A" w:rsidP="003B38C9">
            <w:pPr>
              <w:pStyle w:val="afff6"/>
            </w:pPr>
            <w:r w:rsidRPr="001C4578">
              <w:rPr>
                <w:rFonts w:hint="eastAsia"/>
              </w:rPr>
              <w:t>8.34 監査試験中の情報システムの保護</w:t>
            </w:r>
          </w:p>
        </w:tc>
        <w:tc>
          <w:tcPr>
            <w:tcW w:w="1134" w:type="dxa"/>
            <w:shd w:val="clear" w:color="auto" w:fill="BDD7EE"/>
            <w:tcMar>
              <w:top w:w="72" w:type="dxa"/>
              <w:left w:w="144" w:type="dxa"/>
              <w:bottom w:w="72" w:type="dxa"/>
              <w:right w:w="144" w:type="dxa"/>
            </w:tcMar>
            <w:vAlign w:val="center"/>
            <w:hideMark/>
          </w:tcPr>
          <w:p w14:paraId="30BF67F7" w14:textId="77777777" w:rsidR="00C6390A" w:rsidRPr="001C4578" w:rsidRDefault="00C6390A" w:rsidP="003B38C9">
            <w:pPr>
              <w:pStyle w:val="afff6"/>
            </w:pPr>
          </w:p>
        </w:tc>
      </w:tr>
    </w:tbl>
    <w:p w14:paraId="4DC90418" w14:textId="77777777" w:rsidR="00C6390A" w:rsidRDefault="00C6390A" w:rsidP="00BC17C5"/>
    <w:p w14:paraId="33AEF47F" w14:textId="631F7F69" w:rsidR="00C6390A" w:rsidRDefault="00C6390A" w:rsidP="00BC17C5">
      <w:r w:rsidRPr="001C4578">
        <w:rPr>
          <w:rFonts w:hint="eastAsia"/>
        </w:rPr>
        <w:t>対策基準の内容は、基本方針とともに公開可能なものとして作成します。</w:t>
      </w:r>
      <w:bookmarkStart w:id="1232" w:name="■ISMS18ー1"/>
      <w:r w:rsidR="00565B5F">
        <w:fldChar w:fldCharType="begin"/>
      </w:r>
      <w:r w:rsidR="00565B5F">
        <w:rPr>
          <w:rFonts w:hint="eastAsia"/>
        </w:rPr>
        <w:instrText xml:space="preserve">HYPERLINK </w:instrText>
      </w:r>
      <w:r w:rsidR="00565B5F">
        <w:instrText xml:space="preserve"> \l "</w:instrText>
      </w:r>
      <w:r w:rsidR="00565B5F">
        <w:rPr>
          <w:rFonts w:hint="eastAsia"/>
        </w:rPr>
        <w:instrText>■</w:instrText>
      </w:r>
      <w:r w:rsidR="00565B5F">
        <w:instrText>ISMS"</w:instrText>
      </w:r>
      <w:r w:rsidR="00565B5F">
        <w:fldChar w:fldCharType="separate"/>
      </w:r>
      <w:r w:rsidRPr="00565B5F">
        <w:rPr>
          <w:rStyle w:val="a7"/>
          <w:rFonts w:hint="eastAsia"/>
        </w:rPr>
        <w:t>ISMS</w:t>
      </w:r>
      <w:bookmarkEnd w:id="1232"/>
      <w:r w:rsidR="00565B5F">
        <w:fldChar w:fldCharType="end"/>
      </w:r>
      <w:r w:rsidRPr="001C4578">
        <w:rPr>
          <w:rFonts w:hint="eastAsia"/>
        </w:rPr>
        <w:t>に基づく管理策を用いて対策基準を策定する際は、ISO/IEC 27001:2022の文献を参照しながら作成してください。</w:t>
      </w:r>
    </w:p>
    <w:tbl>
      <w:tblPr>
        <w:tblW w:w="10480" w:type="dxa"/>
        <w:tblCellMar>
          <w:left w:w="0" w:type="dxa"/>
          <w:right w:w="0" w:type="dxa"/>
        </w:tblCellMar>
        <w:tblLook w:val="0420" w:firstRow="1" w:lastRow="0" w:firstColumn="0" w:lastColumn="0" w:noHBand="0" w:noVBand="1"/>
      </w:tblPr>
      <w:tblGrid>
        <w:gridCol w:w="10480"/>
      </w:tblGrid>
      <w:tr w:rsidR="00C6390A" w:rsidRPr="001C4578" w14:paraId="793915D0" w14:textId="77777777" w:rsidTr="00D170A1">
        <w:tc>
          <w:tcPr>
            <w:tcW w:w="10480" w:type="dxa"/>
            <w:tcBorders>
              <w:top w:val="single" w:sz="4" w:space="0" w:color="auto"/>
              <w:left w:val="single" w:sz="4" w:space="0" w:color="auto"/>
              <w:bottom w:val="single" w:sz="4" w:space="0" w:color="auto"/>
              <w:right w:val="single" w:sz="4" w:space="0" w:color="auto"/>
            </w:tcBorders>
            <w:shd w:val="clear" w:color="auto" w:fill="2F5597"/>
            <w:tcMar>
              <w:top w:w="72" w:type="dxa"/>
              <w:left w:w="144" w:type="dxa"/>
              <w:bottom w:w="72" w:type="dxa"/>
              <w:right w:w="144" w:type="dxa"/>
            </w:tcMar>
            <w:hideMark/>
          </w:tcPr>
          <w:p w14:paraId="59E67591" w14:textId="77777777" w:rsidR="00C6390A" w:rsidRPr="001C4578" w:rsidRDefault="00C6390A" w:rsidP="00170BAF">
            <w:pPr>
              <w:pStyle w:val="aff0"/>
            </w:pPr>
            <w:r w:rsidRPr="001C4578">
              <w:rPr>
                <w:rFonts w:hint="eastAsia"/>
              </w:rPr>
              <w:t>対策基準（例）</w:t>
            </w:r>
          </w:p>
        </w:tc>
      </w:tr>
      <w:tr w:rsidR="00C6390A" w:rsidRPr="001C4578" w14:paraId="6707EC48" w14:textId="77777777" w:rsidTr="00D170A1">
        <w:tc>
          <w:tcPr>
            <w:tcW w:w="10480" w:type="dxa"/>
            <w:tcBorders>
              <w:top w:val="single" w:sz="4" w:space="0" w:color="auto"/>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1E06BA1C" w14:textId="3DE58B77" w:rsidR="00C6390A" w:rsidRPr="001C4578" w:rsidRDefault="00C6390A" w:rsidP="00E534F9">
            <w:pPr>
              <w:pStyle w:val="afff8"/>
            </w:pPr>
            <w:r w:rsidRPr="001C4578">
              <w:rPr>
                <w:rFonts w:hint="eastAsia"/>
              </w:rPr>
              <w:t>8.1 利用者</w:t>
            </w:r>
            <w:r w:rsidRPr="00E534F9">
              <w:rPr>
                <w:rFonts w:hint="eastAsia"/>
              </w:rPr>
              <w:t>エンドポイント</w:t>
            </w:r>
            <w:r w:rsidRPr="001C4578">
              <w:rPr>
                <w:rFonts w:hint="eastAsia"/>
              </w:rPr>
              <w:t>機器</w:t>
            </w:r>
          </w:p>
          <w:p w14:paraId="031E8D3B" w14:textId="6D1896F1" w:rsidR="00C6390A" w:rsidRDefault="00C6390A" w:rsidP="003B38C9">
            <w:pPr>
              <w:pStyle w:val="afff6"/>
            </w:pPr>
            <w:r w:rsidRPr="001C4578">
              <w:rPr>
                <w:rFonts w:hint="eastAsia"/>
              </w:rPr>
              <w:t>利用者</w:t>
            </w:r>
            <w:bookmarkStart w:id="1233" w:name="■エンドポイントデバイス18ー1"/>
            <w:r w:rsidR="00D4137A">
              <w:fldChar w:fldCharType="begin"/>
            </w:r>
            <w:r w:rsidR="00D4137A">
              <w:rPr>
                <w:rFonts w:hint="eastAsia"/>
              </w:rPr>
              <w:instrText xml:space="preserve">HYPERLINK </w:instrText>
            </w:r>
            <w:r w:rsidR="00D4137A">
              <w:instrText xml:space="preserve"> \l "</w:instrText>
            </w:r>
            <w:r w:rsidR="00D4137A">
              <w:rPr>
                <w:rFonts w:hint="eastAsia"/>
              </w:rPr>
              <w:instrText>■エンドポイントデバイス</w:instrText>
            </w:r>
            <w:r w:rsidR="00D4137A">
              <w:instrText>"</w:instrText>
            </w:r>
            <w:r w:rsidR="00D4137A">
              <w:fldChar w:fldCharType="separate"/>
            </w:r>
            <w:r w:rsidRPr="00D4137A">
              <w:rPr>
                <w:rStyle w:val="a7"/>
                <w:rFonts w:hint="eastAsia"/>
              </w:rPr>
              <w:t>エンドポイントデバイス</w:t>
            </w:r>
            <w:bookmarkEnd w:id="1233"/>
            <w:r w:rsidR="00D4137A">
              <w:fldChar w:fldCharType="end"/>
            </w:r>
            <w:r w:rsidRPr="001C4578">
              <w:rPr>
                <w:rFonts w:hint="eastAsia"/>
              </w:rPr>
              <w:t>に保存されている情報、処理される情報、または利用者エンドポイントデバイスを介してアクセス可能な情報を保護しなければならない。</w:t>
            </w:r>
          </w:p>
          <w:p w14:paraId="461CC7BB" w14:textId="77777777" w:rsidR="00C6390A" w:rsidRPr="001C4578" w:rsidRDefault="00C6390A" w:rsidP="003B38C9">
            <w:pPr>
              <w:pStyle w:val="afff6"/>
            </w:pPr>
          </w:p>
          <w:p w14:paraId="59272CB9" w14:textId="2A242A54" w:rsidR="00C6390A" w:rsidRPr="001C4578" w:rsidRDefault="00C6390A" w:rsidP="00E534F9">
            <w:pPr>
              <w:pStyle w:val="afff8"/>
            </w:pPr>
            <w:r w:rsidRPr="001C4578">
              <w:rPr>
                <w:rFonts w:hint="eastAsia"/>
              </w:rPr>
              <w:t>8.2 特権的アクセス権</w:t>
            </w:r>
          </w:p>
          <w:p w14:paraId="4EEB933E" w14:textId="77777777" w:rsidR="00C6390A" w:rsidRDefault="00C6390A" w:rsidP="003B38C9">
            <w:pPr>
              <w:pStyle w:val="afff6"/>
            </w:pPr>
            <w:r w:rsidRPr="001C4578">
              <w:rPr>
                <w:rFonts w:hint="eastAsia"/>
              </w:rPr>
              <w:t>特権的アクセス権の割り当ておよび利用は、制限し、管理しなければならない。</w:t>
            </w:r>
          </w:p>
          <w:p w14:paraId="3E7C89CA" w14:textId="77777777" w:rsidR="00C6390A" w:rsidRPr="001C4578" w:rsidRDefault="00C6390A" w:rsidP="003B38C9">
            <w:pPr>
              <w:pStyle w:val="afff6"/>
            </w:pPr>
          </w:p>
          <w:p w14:paraId="4ABEE32C" w14:textId="487897AE" w:rsidR="00C6390A" w:rsidRPr="001C4578" w:rsidRDefault="00C6390A" w:rsidP="00E534F9">
            <w:pPr>
              <w:pStyle w:val="afff8"/>
            </w:pPr>
            <w:r w:rsidRPr="001C4578">
              <w:rPr>
                <w:rFonts w:hint="eastAsia"/>
              </w:rPr>
              <w:t>8.3 情報へのアクセス制限</w:t>
            </w:r>
          </w:p>
          <w:p w14:paraId="181DF231" w14:textId="39B8C6FB" w:rsidR="00C6390A" w:rsidRDefault="00C6390A" w:rsidP="003B38C9">
            <w:pPr>
              <w:pStyle w:val="afff6"/>
            </w:pPr>
            <w:r w:rsidRPr="001C4578">
              <w:rPr>
                <w:rFonts w:hint="eastAsia"/>
              </w:rPr>
              <w:t>情報およびその他の関連資産へのアクセスは、確立された</w:t>
            </w:r>
            <w:bookmarkStart w:id="1234" w:name="■アクセス制御18ー1"/>
            <w:r w:rsidR="000A0EE2">
              <w:fldChar w:fldCharType="begin"/>
            </w:r>
            <w:r w:rsidR="000A0EE2">
              <w:rPr>
                <w:rFonts w:hint="eastAsia"/>
              </w:rPr>
              <w:instrText xml:space="preserve">HYPERLINK </w:instrText>
            </w:r>
            <w:r w:rsidR="000A0EE2">
              <w:instrText xml:space="preserve"> \l "</w:instrText>
            </w:r>
            <w:r w:rsidR="000A0EE2">
              <w:rPr>
                <w:rFonts w:hint="eastAsia"/>
              </w:rPr>
              <w:instrText>■アクセス制御</w:instrText>
            </w:r>
            <w:r w:rsidR="000A0EE2">
              <w:instrText>"</w:instrText>
            </w:r>
            <w:r w:rsidR="000A0EE2">
              <w:fldChar w:fldCharType="separate"/>
            </w:r>
            <w:r w:rsidRPr="000A0EE2">
              <w:rPr>
                <w:rStyle w:val="a7"/>
                <w:rFonts w:hint="eastAsia"/>
              </w:rPr>
              <w:t>アクセス制御</w:t>
            </w:r>
            <w:bookmarkEnd w:id="1234"/>
            <w:r w:rsidR="000A0EE2">
              <w:fldChar w:fldCharType="end"/>
            </w:r>
            <w:r w:rsidRPr="001C4578">
              <w:rPr>
                <w:rFonts w:hint="eastAsia"/>
              </w:rPr>
              <w:t>に関するトピック固有の方針に従って、制限しなければならない。</w:t>
            </w:r>
          </w:p>
          <w:p w14:paraId="4FE10828" w14:textId="77777777" w:rsidR="00C6390A" w:rsidRPr="001C4578" w:rsidRDefault="00C6390A" w:rsidP="003B38C9">
            <w:pPr>
              <w:pStyle w:val="afff6"/>
            </w:pPr>
          </w:p>
          <w:p w14:paraId="0702D5E1" w14:textId="77777777" w:rsidR="00C6390A" w:rsidRPr="001C4578" w:rsidRDefault="00C6390A" w:rsidP="00E534F9">
            <w:pPr>
              <w:pStyle w:val="afff8"/>
            </w:pPr>
            <w:r w:rsidRPr="001C4578">
              <w:rPr>
                <w:rFonts w:hint="eastAsia"/>
              </w:rPr>
              <w:t>8.4 ソースコードへのアクセス</w:t>
            </w:r>
          </w:p>
          <w:p w14:paraId="12D3C912" w14:textId="70A906A2" w:rsidR="00C6390A" w:rsidRDefault="00C6390A" w:rsidP="003B38C9">
            <w:pPr>
              <w:pStyle w:val="afff6"/>
            </w:pPr>
            <w:r w:rsidRPr="001C4578">
              <w:rPr>
                <w:rFonts w:hint="eastAsia"/>
              </w:rPr>
              <w:t>ソースコード、開発ツール、</w:t>
            </w:r>
            <w:bookmarkStart w:id="1235" w:name="■ソフトウェアライブラリ１８－１"/>
            <w:r w:rsidR="00596FD8">
              <w:fldChar w:fldCharType="begin"/>
            </w:r>
            <w:r w:rsidR="00596FD8">
              <w:rPr>
                <w:rFonts w:hint="eastAsia"/>
              </w:rPr>
              <w:instrText xml:space="preserve">HYPERLINK </w:instrText>
            </w:r>
            <w:r w:rsidR="00596FD8">
              <w:instrText xml:space="preserve"> \l "</w:instrText>
            </w:r>
            <w:r w:rsidR="00596FD8">
              <w:rPr>
                <w:rFonts w:hint="eastAsia"/>
              </w:rPr>
              <w:instrText>■ソフトウェアライブラリ</w:instrText>
            </w:r>
            <w:r w:rsidR="00596FD8">
              <w:instrText>"</w:instrText>
            </w:r>
            <w:r w:rsidR="00596FD8">
              <w:fldChar w:fldCharType="separate"/>
            </w:r>
            <w:r w:rsidRPr="00596FD8">
              <w:rPr>
                <w:rStyle w:val="a7"/>
                <w:rFonts w:hint="eastAsia"/>
              </w:rPr>
              <w:t>ソフトウェアライブラリ</w:t>
            </w:r>
            <w:bookmarkEnd w:id="1235"/>
            <w:r w:rsidR="00596FD8">
              <w:fldChar w:fldCharType="end"/>
            </w:r>
            <w:r w:rsidRPr="001C4578">
              <w:rPr>
                <w:rFonts w:hint="eastAsia"/>
              </w:rPr>
              <w:t>への読取りおよび書込みアクセスを、適切に管理しなければならない。</w:t>
            </w:r>
          </w:p>
          <w:p w14:paraId="61D57115" w14:textId="77777777" w:rsidR="00C6390A" w:rsidRPr="001C4578" w:rsidRDefault="00C6390A" w:rsidP="003B38C9">
            <w:pPr>
              <w:pStyle w:val="afff6"/>
            </w:pPr>
          </w:p>
          <w:p w14:paraId="54601FA6" w14:textId="555FCCC5" w:rsidR="00C6390A" w:rsidRPr="001C4578" w:rsidRDefault="00C6390A" w:rsidP="00E534F9">
            <w:pPr>
              <w:pStyle w:val="afff8"/>
            </w:pPr>
            <w:r w:rsidRPr="001C4578">
              <w:rPr>
                <w:rFonts w:hint="eastAsia"/>
              </w:rPr>
              <w:t>8.5 セキュリティを保った認証</w:t>
            </w:r>
          </w:p>
          <w:p w14:paraId="06AB0829" w14:textId="77777777" w:rsidR="00C6390A" w:rsidRDefault="00C6390A" w:rsidP="003B38C9">
            <w:pPr>
              <w:pStyle w:val="afff6"/>
            </w:pPr>
            <w:r w:rsidRPr="001C4578">
              <w:rPr>
                <w:rFonts w:hint="eastAsia"/>
              </w:rPr>
              <w:t>セキュリティを保った認証技術および手順を、情報へのアクセス制限およびアクセス制御に関するトピック固有の方針に基づいて備えなければならない。</w:t>
            </w:r>
          </w:p>
          <w:p w14:paraId="6A64D31A" w14:textId="77777777" w:rsidR="00C6390A" w:rsidRPr="001C4578" w:rsidRDefault="00C6390A" w:rsidP="003B38C9">
            <w:pPr>
              <w:pStyle w:val="afff6"/>
            </w:pPr>
          </w:p>
          <w:p w14:paraId="39036DDA" w14:textId="573F843F" w:rsidR="00C6390A" w:rsidRPr="001C4578" w:rsidRDefault="00C6390A" w:rsidP="00E534F9">
            <w:pPr>
              <w:pStyle w:val="afff8"/>
            </w:pPr>
            <w:r w:rsidRPr="001C4578">
              <w:rPr>
                <w:rFonts w:hint="eastAsia"/>
              </w:rPr>
              <w:t>8.6 容量・能力の管理</w:t>
            </w:r>
          </w:p>
          <w:p w14:paraId="539A2321" w14:textId="77777777" w:rsidR="00C6390A" w:rsidRDefault="00C6390A" w:rsidP="003B38C9">
            <w:pPr>
              <w:pStyle w:val="afff6"/>
            </w:pPr>
            <w:r w:rsidRPr="001C4578">
              <w:rPr>
                <w:rFonts w:hint="eastAsia"/>
              </w:rPr>
              <w:t>現在および予測される容量・能力の要求事項に合わせて、資源の利用を監視し、調整しなければならない。</w:t>
            </w:r>
          </w:p>
          <w:p w14:paraId="5B428825" w14:textId="77777777" w:rsidR="00C6390A" w:rsidRPr="001C4578" w:rsidRDefault="00C6390A" w:rsidP="003B38C9">
            <w:pPr>
              <w:pStyle w:val="afff6"/>
            </w:pPr>
          </w:p>
          <w:p w14:paraId="226DE782" w14:textId="3AC14731" w:rsidR="00C6390A" w:rsidRPr="001C4578" w:rsidRDefault="00C6390A" w:rsidP="00E534F9">
            <w:pPr>
              <w:pStyle w:val="afff8"/>
            </w:pPr>
            <w:r w:rsidRPr="001C4578">
              <w:rPr>
                <w:rFonts w:hint="eastAsia"/>
              </w:rPr>
              <w:t>8.7 マルウェアに対する保護</w:t>
            </w:r>
          </w:p>
          <w:p w14:paraId="6D572790" w14:textId="77777777" w:rsidR="00C6390A" w:rsidRDefault="00C6390A" w:rsidP="003B38C9">
            <w:pPr>
              <w:pStyle w:val="afff6"/>
            </w:pPr>
            <w:r w:rsidRPr="001C4578">
              <w:rPr>
                <w:rFonts w:hint="eastAsia"/>
              </w:rPr>
              <w:t>マルウェアに対する保護を実施し、利用者の適切な認識によって支援しなければならない。</w:t>
            </w:r>
          </w:p>
          <w:p w14:paraId="4395A823" w14:textId="77777777" w:rsidR="00C6390A" w:rsidRPr="001C4578" w:rsidRDefault="00C6390A" w:rsidP="003B38C9">
            <w:pPr>
              <w:pStyle w:val="afff6"/>
            </w:pPr>
          </w:p>
          <w:p w14:paraId="5F60250C" w14:textId="77777777" w:rsidR="00C6390A" w:rsidRPr="001C4578" w:rsidRDefault="00C6390A" w:rsidP="00E534F9">
            <w:pPr>
              <w:pStyle w:val="afff8"/>
            </w:pPr>
            <w:r w:rsidRPr="001C4578">
              <w:rPr>
                <w:rFonts w:hint="eastAsia"/>
              </w:rPr>
              <w:t>8.8 技術的</w:t>
            </w:r>
            <w:bookmarkStart w:id="1236" w:name="■脆弱性18ー1"/>
            <w:r w:rsidRPr="001C4578">
              <w:rPr>
                <w:rFonts w:hint="eastAsia"/>
              </w:rPr>
              <w:t>脆弱性</w:t>
            </w:r>
            <w:bookmarkEnd w:id="1236"/>
            <w:r w:rsidRPr="001C4578">
              <w:rPr>
                <w:rFonts w:hint="eastAsia"/>
              </w:rPr>
              <w:t>の管理</w:t>
            </w:r>
          </w:p>
          <w:p w14:paraId="067A3181" w14:textId="4A080B08" w:rsidR="00C6390A" w:rsidRDefault="00C6390A" w:rsidP="003B38C9">
            <w:pPr>
              <w:pStyle w:val="afff6"/>
            </w:pPr>
            <w:r w:rsidRPr="001C4578">
              <w:rPr>
                <w:rFonts w:hint="eastAsia"/>
              </w:rPr>
              <w:t>利用中の情報システムの技術的脆弱性に関する情報を獲得しなければならない。また、そのような</w:t>
            </w:r>
            <w:hyperlink w:anchor="■脆弱性" w:history="1">
              <w:r w:rsidRPr="00DA379F">
                <w:rPr>
                  <w:rStyle w:val="a7"/>
                  <w:rFonts w:hint="eastAsia"/>
                </w:rPr>
                <w:t>脆弱性</w:t>
              </w:r>
            </w:hyperlink>
            <w:r w:rsidRPr="001C4578">
              <w:rPr>
                <w:rFonts w:hint="eastAsia"/>
              </w:rPr>
              <w:t>に組織がさらされている状況を評価し、適切な手段をとらなければならない。</w:t>
            </w:r>
          </w:p>
          <w:p w14:paraId="18C9C3CF" w14:textId="77777777" w:rsidR="00C6390A" w:rsidRPr="001C4578" w:rsidRDefault="00C6390A" w:rsidP="003B38C9">
            <w:pPr>
              <w:pStyle w:val="afff6"/>
            </w:pPr>
          </w:p>
          <w:p w14:paraId="0F699A8B" w14:textId="77777777" w:rsidR="00C6390A" w:rsidRPr="001C4578" w:rsidRDefault="00C6390A" w:rsidP="00E534F9">
            <w:pPr>
              <w:pStyle w:val="afff8"/>
            </w:pPr>
            <w:r w:rsidRPr="001C4578">
              <w:rPr>
                <w:rFonts w:hint="eastAsia"/>
              </w:rPr>
              <w:t>8.9 構成管理</w:t>
            </w:r>
          </w:p>
          <w:p w14:paraId="615A7EC4" w14:textId="77777777" w:rsidR="00C6390A" w:rsidRDefault="00C6390A" w:rsidP="003B38C9">
            <w:pPr>
              <w:pStyle w:val="afff6"/>
            </w:pPr>
            <w:r w:rsidRPr="001C4578">
              <w:rPr>
                <w:rFonts w:hint="eastAsia"/>
              </w:rPr>
              <w:t>ハードウェア、ソフトウェア、サービスおよびネットワークのセキュリティ構成を含む構成を確立、文書化、実装、監視し、レビューしなければならない。</w:t>
            </w:r>
          </w:p>
          <w:p w14:paraId="67BE0EDA" w14:textId="77777777" w:rsidR="00C6390A" w:rsidRDefault="00C6390A" w:rsidP="003B38C9">
            <w:pPr>
              <w:pStyle w:val="afff6"/>
            </w:pPr>
          </w:p>
          <w:p w14:paraId="014C9F62" w14:textId="77777777" w:rsidR="00C6390A" w:rsidRPr="00BC17C5" w:rsidRDefault="00C6390A" w:rsidP="00E534F9">
            <w:pPr>
              <w:pStyle w:val="afff8"/>
            </w:pPr>
            <w:r w:rsidRPr="00BC17C5">
              <w:rPr>
                <w:rFonts w:hint="eastAsia"/>
              </w:rPr>
              <w:t>8.10 情報の削除</w:t>
            </w:r>
          </w:p>
          <w:p w14:paraId="738B3270" w14:textId="77777777" w:rsidR="00C6390A" w:rsidRDefault="00C6390A" w:rsidP="003B38C9">
            <w:pPr>
              <w:pStyle w:val="afff6"/>
            </w:pPr>
            <w:r w:rsidRPr="00BC17C5">
              <w:rPr>
                <w:rFonts w:hint="eastAsia"/>
              </w:rPr>
              <w:t>情報システム、装置またはその他の記憶媒体に保存している情報は、必要でなくなった時点で削除しなければならない。</w:t>
            </w:r>
          </w:p>
          <w:p w14:paraId="3E1AE99A" w14:textId="77777777" w:rsidR="00C6390A" w:rsidRPr="00BC17C5" w:rsidRDefault="00C6390A" w:rsidP="003B38C9">
            <w:pPr>
              <w:pStyle w:val="afff6"/>
            </w:pPr>
          </w:p>
          <w:p w14:paraId="29808227" w14:textId="23D508A1" w:rsidR="00C6390A" w:rsidRPr="00BC17C5" w:rsidRDefault="00C6390A" w:rsidP="00E534F9">
            <w:pPr>
              <w:pStyle w:val="afff8"/>
            </w:pPr>
            <w:r w:rsidRPr="00BC17C5">
              <w:rPr>
                <w:rFonts w:hint="eastAsia"/>
              </w:rPr>
              <w:t>8.11 データマスキング</w:t>
            </w:r>
          </w:p>
          <w:p w14:paraId="420DD767" w14:textId="77777777" w:rsidR="00C6390A" w:rsidRDefault="00C6390A" w:rsidP="003B38C9">
            <w:pPr>
              <w:pStyle w:val="afff6"/>
            </w:pPr>
            <w:r w:rsidRPr="00BC17C5">
              <w:rPr>
                <w:rFonts w:hint="eastAsia"/>
              </w:rPr>
              <w:t>データマスキングは、適用される法令を考慮して、組織のアクセス制御に関するトピック固有の方針およびその他の関連するトピック固有の方針、並びに事業上の要求事項に従って利用しなければならない。</w:t>
            </w:r>
          </w:p>
          <w:p w14:paraId="280D5DF7" w14:textId="77777777" w:rsidR="00C6390A" w:rsidRPr="00BC17C5" w:rsidRDefault="00C6390A" w:rsidP="003B38C9">
            <w:pPr>
              <w:pStyle w:val="afff6"/>
            </w:pPr>
          </w:p>
          <w:p w14:paraId="23DA9484" w14:textId="77777777" w:rsidR="00C6390A" w:rsidRPr="00BC17C5" w:rsidRDefault="00C6390A" w:rsidP="00E534F9">
            <w:pPr>
              <w:pStyle w:val="afff8"/>
            </w:pPr>
            <w:r w:rsidRPr="00BC17C5">
              <w:rPr>
                <w:rFonts w:hint="eastAsia"/>
              </w:rPr>
              <w:t>8.12 データ漏えいの防止</w:t>
            </w:r>
          </w:p>
          <w:p w14:paraId="13803FE2" w14:textId="77777777" w:rsidR="00C6390A" w:rsidRDefault="00C6390A" w:rsidP="003B38C9">
            <w:pPr>
              <w:pStyle w:val="afff6"/>
            </w:pPr>
            <w:r w:rsidRPr="00BC17C5">
              <w:rPr>
                <w:rFonts w:hint="eastAsia"/>
              </w:rPr>
              <w:t>データ漏えい防止対策を、取扱いに慎重を要する情報を処理、保存、送信するシステム、ネットワークおよびその他の装置に適用しなければならない。</w:t>
            </w:r>
          </w:p>
          <w:p w14:paraId="3A1F6FDC" w14:textId="77777777" w:rsidR="00C6390A" w:rsidRPr="00BC17C5" w:rsidRDefault="00C6390A" w:rsidP="003B38C9">
            <w:pPr>
              <w:pStyle w:val="afff6"/>
            </w:pPr>
          </w:p>
          <w:p w14:paraId="63130B95" w14:textId="3EB8DC8F" w:rsidR="00C6390A" w:rsidRPr="00BC17C5" w:rsidRDefault="00C6390A" w:rsidP="00E534F9">
            <w:pPr>
              <w:pStyle w:val="afff8"/>
            </w:pPr>
            <w:r w:rsidRPr="00BC17C5">
              <w:rPr>
                <w:rFonts w:hint="eastAsia"/>
              </w:rPr>
              <w:t>8.13 情報のバックアップ</w:t>
            </w:r>
          </w:p>
          <w:p w14:paraId="6CB049F6" w14:textId="77777777" w:rsidR="00C6390A" w:rsidRDefault="00C6390A" w:rsidP="003B38C9">
            <w:pPr>
              <w:pStyle w:val="afff6"/>
            </w:pPr>
            <w:r w:rsidRPr="00BC17C5">
              <w:rPr>
                <w:rFonts w:hint="eastAsia"/>
              </w:rPr>
              <w:t>合意されたバックアップに関するトピック固有の方針に従って、情報、ソフトウェアおよびシステムのバックアップを維持し、定期的に検査しなければならない。</w:t>
            </w:r>
          </w:p>
          <w:p w14:paraId="421265B7" w14:textId="77777777" w:rsidR="00C6390A" w:rsidRPr="00BC17C5" w:rsidRDefault="00C6390A" w:rsidP="003B38C9">
            <w:pPr>
              <w:pStyle w:val="afff6"/>
            </w:pPr>
          </w:p>
          <w:p w14:paraId="56D5075A" w14:textId="77777777" w:rsidR="00C6390A" w:rsidRPr="00BC17C5" w:rsidRDefault="00C6390A" w:rsidP="00E534F9">
            <w:pPr>
              <w:pStyle w:val="afff8"/>
            </w:pPr>
            <w:r w:rsidRPr="00BC17C5">
              <w:rPr>
                <w:rFonts w:hint="eastAsia"/>
              </w:rPr>
              <w:t>8.14 情報処理施設の冗長性</w:t>
            </w:r>
          </w:p>
          <w:p w14:paraId="4587FAC9" w14:textId="23FBA2A2" w:rsidR="00C6390A" w:rsidRDefault="00C6390A" w:rsidP="003B38C9">
            <w:pPr>
              <w:pStyle w:val="afff6"/>
            </w:pPr>
            <w:r w:rsidRPr="00BC17C5">
              <w:rPr>
                <w:rFonts w:hint="eastAsia"/>
              </w:rPr>
              <w:t>情報処理施設・設備は、</w:t>
            </w:r>
            <w:bookmarkStart w:id="1237" w:name="■可用性18ー1"/>
            <w:r w:rsidR="00746D93">
              <w:fldChar w:fldCharType="begin"/>
            </w:r>
            <w:r w:rsidR="00746D93">
              <w:rPr>
                <w:rFonts w:hint="eastAsia"/>
              </w:rPr>
              <w:instrText xml:space="preserve">HYPERLINK </w:instrText>
            </w:r>
            <w:r w:rsidR="00746D93">
              <w:instrText xml:space="preserve"> \l "</w:instrText>
            </w:r>
            <w:r w:rsidR="00746D93">
              <w:rPr>
                <w:rFonts w:hint="eastAsia"/>
              </w:rPr>
              <w:instrText>■可用性</w:instrText>
            </w:r>
            <w:r w:rsidR="00746D93">
              <w:instrText>"</w:instrText>
            </w:r>
            <w:r w:rsidR="00746D93">
              <w:fldChar w:fldCharType="separate"/>
            </w:r>
            <w:r w:rsidRPr="00746D93">
              <w:rPr>
                <w:rStyle w:val="a7"/>
                <w:rFonts w:hint="eastAsia"/>
              </w:rPr>
              <w:t>可用性</w:t>
            </w:r>
            <w:bookmarkEnd w:id="1237"/>
            <w:r w:rsidR="00746D93">
              <w:fldChar w:fldCharType="end"/>
            </w:r>
            <w:r w:rsidRPr="00BC17C5">
              <w:rPr>
                <w:rFonts w:hint="eastAsia"/>
              </w:rPr>
              <w:t>の要求事項を満たす</w:t>
            </w:r>
            <w:r>
              <w:rPr>
                <w:rFonts w:hint="eastAsia"/>
              </w:rPr>
              <w:t>のに</w:t>
            </w:r>
            <w:r w:rsidRPr="00BC17C5">
              <w:rPr>
                <w:rFonts w:hint="eastAsia"/>
              </w:rPr>
              <w:t>十分な冗長性を持って、導入しなければならない。</w:t>
            </w:r>
          </w:p>
          <w:p w14:paraId="0CACCADD" w14:textId="77777777" w:rsidR="00C6390A" w:rsidRPr="00BC17C5" w:rsidRDefault="00C6390A" w:rsidP="003B38C9">
            <w:pPr>
              <w:pStyle w:val="afff6"/>
            </w:pPr>
          </w:p>
          <w:p w14:paraId="5BEF2B98" w14:textId="77777777" w:rsidR="00C6390A" w:rsidRPr="00BC17C5" w:rsidRDefault="00C6390A" w:rsidP="00E534F9">
            <w:pPr>
              <w:pStyle w:val="afff8"/>
            </w:pPr>
            <w:r w:rsidRPr="00BC17C5">
              <w:rPr>
                <w:rFonts w:hint="eastAsia"/>
              </w:rPr>
              <w:t>8.15 ログ取得</w:t>
            </w:r>
          </w:p>
          <w:p w14:paraId="01683F9D" w14:textId="77777777" w:rsidR="00C6390A" w:rsidRDefault="00C6390A" w:rsidP="003B38C9">
            <w:pPr>
              <w:pStyle w:val="afff6"/>
            </w:pPr>
            <w:r w:rsidRPr="00BC17C5">
              <w:rPr>
                <w:rFonts w:hint="eastAsia"/>
              </w:rPr>
              <w:t>活動、例外処理、過失、その他の関連する事象を記録したログを取得、保存、保護し、分析しなければならない。</w:t>
            </w:r>
          </w:p>
          <w:p w14:paraId="175D11E6" w14:textId="77777777" w:rsidR="00C6390A" w:rsidRPr="00BC17C5" w:rsidRDefault="00C6390A" w:rsidP="003B38C9">
            <w:pPr>
              <w:pStyle w:val="afff6"/>
            </w:pPr>
          </w:p>
          <w:p w14:paraId="6884704E" w14:textId="54F22C25" w:rsidR="00C6390A" w:rsidRPr="00BC17C5" w:rsidRDefault="00C6390A" w:rsidP="00E534F9">
            <w:pPr>
              <w:pStyle w:val="afff8"/>
            </w:pPr>
            <w:r w:rsidRPr="00BC17C5">
              <w:rPr>
                <w:rFonts w:hint="eastAsia"/>
              </w:rPr>
              <w:t>8.16 監視活動</w:t>
            </w:r>
          </w:p>
          <w:bookmarkStart w:id="1238" w:name="■セキュリティインシデント18ー1"/>
          <w:p w14:paraId="3BD55E2E" w14:textId="62BF4BE1" w:rsidR="00C6390A" w:rsidRDefault="00AD1B41" w:rsidP="003B38C9">
            <w:pPr>
              <w:pStyle w:val="afff6"/>
            </w:pPr>
            <w:r>
              <w:fldChar w:fldCharType="begin"/>
            </w:r>
            <w:r>
              <w:rPr>
                <w:rFonts w:hint="eastAsia"/>
              </w:rPr>
              <w:instrText xml:space="preserve">HYPERLINK </w:instrText>
            </w:r>
            <w:r>
              <w:instrText xml:space="preserve"> \l "</w:instrText>
            </w:r>
            <w:r>
              <w:rPr>
                <w:rFonts w:hint="eastAsia"/>
              </w:rPr>
              <w:instrText>■セキュリティインシデント</w:instrText>
            </w:r>
            <w:r>
              <w:instrText>"</w:instrText>
            </w:r>
            <w:r>
              <w:fldChar w:fldCharType="separate"/>
            </w:r>
            <w:r w:rsidR="00C6390A" w:rsidRPr="00AD1B41">
              <w:rPr>
                <w:rStyle w:val="a7"/>
                <w:rFonts w:hint="eastAsia"/>
              </w:rPr>
              <w:t>セキュリティインシデント</w:t>
            </w:r>
            <w:bookmarkEnd w:id="1238"/>
            <w:r>
              <w:fldChar w:fldCharType="end"/>
            </w:r>
            <w:r w:rsidR="00C6390A" w:rsidRPr="00BC17C5">
              <w:rPr>
                <w:rFonts w:hint="eastAsia"/>
              </w:rPr>
              <w:t>の可能性を評価するために、ネットワーク、システムおよびアプリケーションについて異常な挙動がないか監視し、適切な処置を講じなければならない。</w:t>
            </w:r>
          </w:p>
          <w:p w14:paraId="038AD3D8" w14:textId="77777777" w:rsidR="00C6390A" w:rsidRPr="00BC17C5" w:rsidRDefault="00C6390A" w:rsidP="003B38C9">
            <w:pPr>
              <w:pStyle w:val="afff6"/>
            </w:pPr>
          </w:p>
          <w:p w14:paraId="7FEDC3BB" w14:textId="77777777" w:rsidR="00C6390A" w:rsidRPr="00BC17C5" w:rsidRDefault="00C6390A" w:rsidP="00E534F9">
            <w:pPr>
              <w:pStyle w:val="afff8"/>
            </w:pPr>
            <w:r w:rsidRPr="00BC17C5">
              <w:rPr>
                <w:rFonts w:hint="eastAsia"/>
              </w:rPr>
              <w:t>8.17 クロックの同期</w:t>
            </w:r>
          </w:p>
          <w:p w14:paraId="5F7ADAF6" w14:textId="77777777" w:rsidR="00C6390A" w:rsidRDefault="00C6390A" w:rsidP="003B38C9">
            <w:pPr>
              <w:pStyle w:val="afff6"/>
            </w:pPr>
            <w:r w:rsidRPr="00BC17C5">
              <w:rPr>
                <w:rFonts w:hint="eastAsia"/>
              </w:rPr>
              <w:t>組織が使用する情報処理システムのクロックは、国の原子時計から配信される時刻に基づくクロックと同期させなければならない。</w:t>
            </w:r>
          </w:p>
          <w:p w14:paraId="072EFD4A" w14:textId="77777777" w:rsidR="00C6390A" w:rsidRPr="00BC17C5" w:rsidRDefault="00C6390A" w:rsidP="003B38C9">
            <w:pPr>
              <w:pStyle w:val="afff6"/>
            </w:pPr>
          </w:p>
          <w:p w14:paraId="30B7C545" w14:textId="77777777" w:rsidR="00C6390A" w:rsidRPr="00BC17C5" w:rsidRDefault="00C6390A" w:rsidP="00E534F9">
            <w:pPr>
              <w:pStyle w:val="afff8"/>
            </w:pPr>
            <w:r w:rsidRPr="00BC17C5">
              <w:rPr>
                <w:rFonts w:hint="eastAsia"/>
              </w:rPr>
              <w:t>8.18 特権的なユーティリティプログラムの使用</w:t>
            </w:r>
          </w:p>
          <w:p w14:paraId="1517A330" w14:textId="77777777" w:rsidR="00C6390A" w:rsidRDefault="00C6390A" w:rsidP="003B38C9">
            <w:pPr>
              <w:pStyle w:val="afff6"/>
            </w:pPr>
            <w:r w:rsidRPr="00BC17C5">
              <w:rPr>
                <w:rFonts w:hint="eastAsia"/>
              </w:rPr>
              <w:t>システムおよびアプリケーションによる制御を無効にすることのできるユーティリティプログラムの使用は、制限し、厳しく管理しなければならない。</w:t>
            </w:r>
          </w:p>
          <w:p w14:paraId="46DC27FA" w14:textId="77777777" w:rsidR="00C6390A" w:rsidRDefault="00C6390A" w:rsidP="003B38C9">
            <w:pPr>
              <w:pStyle w:val="afff6"/>
            </w:pPr>
          </w:p>
          <w:p w14:paraId="06F67CDD" w14:textId="77777777" w:rsidR="00C6390A" w:rsidRPr="00BC17C5" w:rsidRDefault="00C6390A" w:rsidP="00E534F9">
            <w:pPr>
              <w:pStyle w:val="afff8"/>
            </w:pPr>
            <w:r w:rsidRPr="00BC17C5">
              <w:rPr>
                <w:rFonts w:hint="eastAsia"/>
              </w:rPr>
              <w:t>8.19 運用システムに関わるソフトウェアの導入</w:t>
            </w:r>
          </w:p>
          <w:p w14:paraId="3920D1FF" w14:textId="77777777" w:rsidR="00C6390A" w:rsidRDefault="00C6390A" w:rsidP="003B38C9">
            <w:pPr>
              <w:pStyle w:val="afff6"/>
            </w:pPr>
            <w:r w:rsidRPr="00BC17C5">
              <w:rPr>
                <w:rFonts w:hint="eastAsia"/>
              </w:rPr>
              <w:t>運用システムへのソフトウェアの導入をセキュリティを保って管理するための手順および対策を実施しなければならない。</w:t>
            </w:r>
          </w:p>
          <w:p w14:paraId="3B2507D1" w14:textId="77777777" w:rsidR="00C6390A" w:rsidRPr="00BC17C5" w:rsidRDefault="00C6390A" w:rsidP="003B38C9">
            <w:pPr>
              <w:pStyle w:val="afff6"/>
            </w:pPr>
          </w:p>
          <w:p w14:paraId="16A9B126" w14:textId="69946B3E" w:rsidR="00C6390A" w:rsidRPr="00BC17C5" w:rsidRDefault="00C6390A" w:rsidP="00E534F9">
            <w:pPr>
              <w:pStyle w:val="afff8"/>
            </w:pPr>
            <w:r w:rsidRPr="00BC17C5">
              <w:rPr>
                <w:rFonts w:hint="eastAsia"/>
              </w:rPr>
              <w:t>8.20 ネットワークのセキュリティ</w:t>
            </w:r>
          </w:p>
          <w:p w14:paraId="06FDB894" w14:textId="77777777" w:rsidR="00C6390A" w:rsidRDefault="00C6390A" w:rsidP="003B38C9">
            <w:pPr>
              <w:pStyle w:val="afff6"/>
            </w:pPr>
            <w:r w:rsidRPr="00BC17C5">
              <w:rPr>
                <w:rFonts w:hint="eastAsia"/>
              </w:rPr>
              <w:t>システムおよびアプリケーション内の情報を保護するために、ネットワークおよびネットワーク装置のセキュリティを保ち、管理し、制御しなければならない。</w:t>
            </w:r>
          </w:p>
          <w:p w14:paraId="4E9EBAF7" w14:textId="77777777" w:rsidR="00C6390A" w:rsidRPr="00BC17C5" w:rsidRDefault="00C6390A" w:rsidP="003B38C9">
            <w:pPr>
              <w:pStyle w:val="afff6"/>
            </w:pPr>
          </w:p>
          <w:p w14:paraId="3A776E39" w14:textId="77777777" w:rsidR="00C6390A" w:rsidRPr="00BC17C5" w:rsidRDefault="00C6390A" w:rsidP="00E534F9">
            <w:pPr>
              <w:pStyle w:val="afff8"/>
            </w:pPr>
            <w:r w:rsidRPr="00BC17C5">
              <w:rPr>
                <w:rFonts w:hint="eastAsia"/>
              </w:rPr>
              <w:t>8.21 ネットワークサービスのセキュリティ</w:t>
            </w:r>
          </w:p>
          <w:p w14:paraId="12CC480B" w14:textId="77777777" w:rsidR="00C6390A" w:rsidRDefault="00C6390A" w:rsidP="003B38C9">
            <w:pPr>
              <w:pStyle w:val="afff6"/>
            </w:pPr>
            <w:r w:rsidRPr="00BC17C5">
              <w:rPr>
                <w:rFonts w:hint="eastAsia"/>
              </w:rPr>
              <w:t>ネットワークサービスのセキュリティ機能、サービスレベルおよびサービスの要求事項を特定し、実装し、監視しなければならない。</w:t>
            </w:r>
          </w:p>
          <w:p w14:paraId="41F47E7A" w14:textId="77777777" w:rsidR="00C6390A" w:rsidRPr="00BC17C5" w:rsidRDefault="00C6390A" w:rsidP="003B38C9">
            <w:pPr>
              <w:pStyle w:val="afff6"/>
            </w:pPr>
          </w:p>
          <w:p w14:paraId="5BA4D5CD" w14:textId="77777777" w:rsidR="00C6390A" w:rsidRPr="00BC17C5" w:rsidRDefault="00C6390A" w:rsidP="00E534F9">
            <w:pPr>
              <w:pStyle w:val="afff8"/>
            </w:pPr>
            <w:r w:rsidRPr="00BC17C5">
              <w:rPr>
                <w:rFonts w:hint="eastAsia"/>
              </w:rPr>
              <w:t>8.22 ネットワークの分離</w:t>
            </w:r>
          </w:p>
          <w:p w14:paraId="5DAAFE40" w14:textId="77777777" w:rsidR="00C6390A" w:rsidRDefault="00C6390A" w:rsidP="003B38C9">
            <w:pPr>
              <w:pStyle w:val="afff6"/>
            </w:pPr>
            <w:r w:rsidRPr="00BC17C5">
              <w:rPr>
                <w:rFonts w:hint="eastAsia"/>
              </w:rPr>
              <w:t>情報サービス、利用者および情報システムは、組織のネットワーク上でグループごとに分離しなければならない。</w:t>
            </w:r>
          </w:p>
          <w:p w14:paraId="03E8C2DB" w14:textId="77777777" w:rsidR="00C6390A" w:rsidRPr="00BC17C5" w:rsidRDefault="00C6390A" w:rsidP="003B38C9">
            <w:pPr>
              <w:pStyle w:val="afff6"/>
            </w:pPr>
          </w:p>
          <w:p w14:paraId="13880ABA" w14:textId="77777777" w:rsidR="00C6390A" w:rsidRPr="00BC17C5" w:rsidRDefault="00C6390A" w:rsidP="00E534F9">
            <w:pPr>
              <w:pStyle w:val="afff8"/>
            </w:pPr>
            <w:r w:rsidRPr="00BC17C5">
              <w:rPr>
                <w:rFonts w:hint="eastAsia"/>
              </w:rPr>
              <w:t>8.23 ウェブ・フィルタリング</w:t>
            </w:r>
          </w:p>
          <w:p w14:paraId="651039C4" w14:textId="77777777" w:rsidR="00C6390A" w:rsidRDefault="00C6390A" w:rsidP="003B38C9">
            <w:pPr>
              <w:pStyle w:val="afff6"/>
            </w:pPr>
            <w:r w:rsidRPr="00BC17C5">
              <w:rPr>
                <w:rFonts w:hint="eastAsia"/>
              </w:rPr>
              <w:t>悪意のあるコンテンツにさらされることを減らすために、外部Webサイトへのアクセスを管理しなければならない。</w:t>
            </w:r>
          </w:p>
          <w:p w14:paraId="3A84F6E2" w14:textId="77777777" w:rsidR="00C6390A" w:rsidRPr="00BC17C5" w:rsidRDefault="00C6390A" w:rsidP="003B38C9">
            <w:pPr>
              <w:pStyle w:val="afff6"/>
            </w:pPr>
          </w:p>
          <w:p w14:paraId="1A001E69" w14:textId="77777777" w:rsidR="00C6390A" w:rsidRPr="00BC17C5" w:rsidRDefault="00C6390A" w:rsidP="00E534F9">
            <w:pPr>
              <w:pStyle w:val="afff8"/>
            </w:pPr>
            <w:r w:rsidRPr="00BC17C5">
              <w:rPr>
                <w:rFonts w:hint="eastAsia"/>
              </w:rPr>
              <w:t>8.24 暗号の使用</w:t>
            </w:r>
          </w:p>
          <w:p w14:paraId="119B619D" w14:textId="77777777" w:rsidR="00C6390A" w:rsidRDefault="00C6390A" w:rsidP="003B38C9">
            <w:pPr>
              <w:pStyle w:val="afff6"/>
            </w:pPr>
            <w:r w:rsidRPr="00BC17C5">
              <w:rPr>
                <w:rFonts w:hint="eastAsia"/>
              </w:rPr>
              <w:t>暗号鍵の管理を含む、暗号の効果的な利用のための規則を定め、実施しなければならない。</w:t>
            </w:r>
          </w:p>
          <w:p w14:paraId="10FC71BF" w14:textId="77777777" w:rsidR="00C6390A" w:rsidRPr="00BC17C5" w:rsidRDefault="00C6390A" w:rsidP="003B38C9">
            <w:pPr>
              <w:pStyle w:val="afff6"/>
            </w:pPr>
          </w:p>
          <w:p w14:paraId="3FA45838" w14:textId="77777777" w:rsidR="00C6390A" w:rsidRPr="00BC17C5" w:rsidRDefault="00C6390A" w:rsidP="00E534F9">
            <w:pPr>
              <w:pStyle w:val="afff8"/>
            </w:pPr>
            <w:r w:rsidRPr="00BC17C5">
              <w:rPr>
                <w:rFonts w:hint="eastAsia"/>
              </w:rPr>
              <w:t>8.25 セキュリティに配慮した開発のライフサイクル</w:t>
            </w:r>
          </w:p>
          <w:p w14:paraId="1ED94027" w14:textId="77777777" w:rsidR="00C6390A" w:rsidRDefault="00C6390A" w:rsidP="003B38C9">
            <w:pPr>
              <w:pStyle w:val="afff6"/>
            </w:pPr>
            <w:r w:rsidRPr="00BC17C5">
              <w:rPr>
                <w:rFonts w:hint="eastAsia"/>
              </w:rPr>
              <w:t>ソフトウェアおよびシステムのセキュリティに配慮した開発のための規則を確立し、適用しなければならない。</w:t>
            </w:r>
          </w:p>
          <w:p w14:paraId="0F7EC98D" w14:textId="77777777" w:rsidR="00C6390A" w:rsidRPr="00BC17C5" w:rsidRDefault="00C6390A" w:rsidP="003B38C9">
            <w:pPr>
              <w:pStyle w:val="afff6"/>
            </w:pPr>
          </w:p>
          <w:p w14:paraId="0E06CE3D" w14:textId="77777777" w:rsidR="00C6390A" w:rsidRPr="00BC17C5" w:rsidRDefault="00C6390A" w:rsidP="00E534F9">
            <w:pPr>
              <w:pStyle w:val="afff8"/>
            </w:pPr>
            <w:r w:rsidRPr="00BC17C5">
              <w:rPr>
                <w:rFonts w:hint="eastAsia"/>
              </w:rPr>
              <w:t>8.26 アプリケーションのセキュリティの要求事項</w:t>
            </w:r>
          </w:p>
          <w:p w14:paraId="3622AD7D" w14:textId="77777777" w:rsidR="00C6390A" w:rsidRDefault="00C6390A" w:rsidP="003B38C9">
            <w:pPr>
              <w:pStyle w:val="afff6"/>
            </w:pPr>
            <w:r w:rsidRPr="00BC17C5">
              <w:rPr>
                <w:rFonts w:hint="eastAsia"/>
              </w:rPr>
              <w:t>アプリケーションを開発または取得する場合、情報セキュリティ要求事項を特定し、規定し、承認しなければならない。</w:t>
            </w:r>
          </w:p>
          <w:p w14:paraId="6B665825" w14:textId="77777777" w:rsidR="00C6390A" w:rsidRPr="00BC17C5" w:rsidRDefault="00C6390A" w:rsidP="003B38C9">
            <w:pPr>
              <w:pStyle w:val="afff6"/>
            </w:pPr>
          </w:p>
          <w:p w14:paraId="50506513" w14:textId="77777777" w:rsidR="00C6390A" w:rsidRPr="00BC17C5" w:rsidRDefault="00C6390A" w:rsidP="00E534F9">
            <w:pPr>
              <w:pStyle w:val="afff8"/>
            </w:pPr>
            <w:r w:rsidRPr="00BC17C5">
              <w:rPr>
                <w:rFonts w:hint="eastAsia"/>
              </w:rPr>
              <w:t>8.27 セキュリティに配慮したシステムアーキテクチャ及びシステム構築の原則</w:t>
            </w:r>
          </w:p>
          <w:p w14:paraId="37425774" w14:textId="77777777" w:rsidR="00C6390A" w:rsidRDefault="00C6390A" w:rsidP="003B38C9">
            <w:pPr>
              <w:pStyle w:val="afff6"/>
            </w:pPr>
            <w:r w:rsidRPr="00BC17C5">
              <w:rPr>
                <w:rFonts w:hint="eastAsia"/>
              </w:rPr>
              <w:t>セキュリティに配慮したシステムを構築するための原則を確立、文書化、維持し、すべての情報システムの開発活動に対して適用しなければならない。</w:t>
            </w:r>
          </w:p>
          <w:p w14:paraId="0721D6E9" w14:textId="77777777" w:rsidR="00C6390A" w:rsidRPr="00BC17C5" w:rsidRDefault="00C6390A" w:rsidP="003B38C9">
            <w:pPr>
              <w:pStyle w:val="afff6"/>
            </w:pPr>
          </w:p>
          <w:p w14:paraId="383E4CFC" w14:textId="77777777" w:rsidR="00C6390A" w:rsidRPr="00BC17C5" w:rsidRDefault="00C6390A" w:rsidP="00E534F9">
            <w:pPr>
              <w:pStyle w:val="afff8"/>
            </w:pPr>
            <w:r w:rsidRPr="00BC17C5">
              <w:rPr>
                <w:rFonts w:hint="eastAsia"/>
              </w:rPr>
              <w:t>8.28 セキュリティに配慮したコーディング</w:t>
            </w:r>
          </w:p>
          <w:p w14:paraId="491C3D0F" w14:textId="77777777" w:rsidR="00C6390A" w:rsidRDefault="00C6390A" w:rsidP="003B38C9">
            <w:pPr>
              <w:pStyle w:val="afff6"/>
            </w:pPr>
            <w:r w:rsidRPr="00BC17C5">
              <w:rPr>
                <w:rFonts w:hint="eastAsia"/>
              </w:rPr>
              <w:t>セキュリティに配慮したコーディングの原則を、ソフトウェア開発に適用しなければならない。</w:t>
            </w:r>
          </w:p>
          <w:p w14:paraId="5B5F364C" w14:textId="77777777" w:rsidR="00C6390A" w:rsidRPr="00BC17C5" w:rsidRDefault="00C6390A" w:rsidP="003B38C9">
            <w:pPr>
              <w:pStyle w:val="afff6"/>
            </w:pPr>
          </w:p>
          <w:p w14:paraId="6EB2F73F" w14:textId="77777777" w:rsidR="00C6390A" w:rsidRPr="00BC17C5" w:rsidRDefault="00C6390A" w:rsidP="00E534F9">
            <w:pPr>
              <w:pStyle w:val="afff8"/>
            </w:pPr>
            <w:r w:rsidRPr="00BC17C5">
              <w:rPr>
                <w:rFonts w:hint="eastAsia"/>
              </w:rPr>
              <w:t>8.29 開発及び受入れにおけるセキュリティ試験</w:t>
            </w:r>
          </w:p>
          <w:p w14:paraId="62C40C78" w14:textId="77777777" w:rsidR="00C6390A" w:rsidRDefault="00C6390A" w:rsidP="003B38C9">
            <w:pPr>
              <w:pStyle w:val="afff6"/>
            </w:pPr>
            <w:r w:rsidRPr="00BC17C5">
              <w:rPr>
                <w:rFonts w:hint="eastAsia"/>
              </w:rPr>
              <w:t>セキュリティテストのプロセスを開発のライフサイクルにおいて定め、実施しなければならない。</w:t>
            </w:r>
          </w:p>
          <w:p w14:paraId="161F36AE" w14:textId="77777777" w:rsidR="00C6390A" w:rsidRPr="00BC17C5" w:rsidRDefault="00C6390A" w:rsidP="003B38C9">
            <w:pPr>
              <w:pStyle w:val="afff6"/>
            </w:pPr>
          </w:p>
          <w:p w14:paraId="468177F1" w14:textId="77777777" w:rsidR="00C6390A" w:rsidRPr="00BC17C5" w:rsidRDefault="00C6390A" w:rsidP="00E534F9">
            <w:pPr>
              <w:pStyle w:val="afff8"/>
            </w:pPr>
            <w:r w:rsidRPr="00BC17C5">
              <w:rPr>
                <w:rFonts w:hint="eastAsia"/>
              </w:rPr>
              <w:t>8.30 外部委託による開発</w:t>
            </w:r>
          </w:p>
          <w:p w14:paraId="6FE3445F" w14:textId="77777777" w:rsidR="00C6390A" w:rsidRDefault="00C6390A" w:rsidP="003B38C9">
            <w:pPr>
              <w:pStyle w:val="afff6"/>
            </w:pPr>
            <w:r w:rsidRPr="00BC17C5">
              <w:rPr>
                <w:rFonts w:hint="eastAsia"/>
              </w:rPr>
              <w:t>組織は、外部委託したシステム開発に関する活動を指揮、監視し、レビューしなければならない。</w:t>
            </w:r>
          </w:p>
          <w:p w14:paraId="7CC2D8F5" w14:textId="77777777" w:rsidR="00C6390A" w:rsidRPr="00BC17C5" w:rsidRDefault="00C6390A" w:rsidP="003B38C9">
            <w:pPr>
              <w:pStyle w:val="afff6"/>
            </w:pPr>
          </w:p>
          <w:p w14:paraId="5A0A374C" w14:textId="77777777" w:rsidR="00C6390A" w:rsidRPr="00BC17C5" w:rsidRDefault="00C6390A" w:rsidP="00E534F9">
            <w:pPr>
              <w:pStyle w:val="afff8"/>
            </w:pPr>
            <w:r w:rsidRPr="00BC17C5">
              <w:rPr>
                <w:rFonts w:hint="eastAsia"/>
              </w:rPr>
              <w:t>8.31 開発環境、試験環境及び運用環境の分離</w:t>
            </w:r>
          </w:p>
          <w:p w14:paraId="54F84808" w14:textId="77777777" w:rsidR="00C6390A" w:rsidRDefault="00C6390A" w:rsidP="003B38C9">
            <w:pPr>
              <w:pStyle w:val="afff6"/>
            </w:pPr>
            <w:r w:rsidRPr="00BC17C5">
              <w:rPr>
                <w:rFonts w:hint="eastAsia"/>
              </w:rPr>
              <w:t>開発環境、テスト環境および本番環境は、分離してセキュリティを保たなければならない。</w:t>
            </w:r>
          </w:p>
          <w:p w14:paraId="53F04A8C" w14:textId="77777777" w:rsidR="00C6390A" w:rsidRPr="00BC17C5" w:rsidRDefault="00C6390A" w:rsidP="003B38C9">
            <w:pPr>
              <w:pStyle w:val="afff6"/>
            </w:pPr>
          </w:p>
          <w:p w14:paraId="4468CF6D" w14:textId="7DE327A0" w:rsidR="00C6390A" w:rsidRPr="00BC17C5" w:rsidRDefault="00C6390A" w:rsidP="00E534F9">
            <w:pPr>
              <w:pStyle w:val="afff8"/>
            </w:pPr>
            <w:r w:rsidRPr="00BC17C5">
              <w:rPr>
                <w:rFonts w:hint="eastAsia"/>
              </w:rPr>
              <w:t>8.32 変更管理</w:t>
            </w:r>
          </w:p>
          <w:p w14:paraId="03EA5807" w14:textId="77777777" w:rsidR="00C6390A" w:rsidRDefault="00C6390A" w:rsidP="003B38C9">
            <w:pPr>
              <w:pStyle w:val="afff6"/>
            </w:pPr>
            <w:r w:rsidRPr="00BC17C5">
              <w:rPr>
                <w:rFonts w:hint="eastAsia"/>
              </w:rPr>
              <w:t>情報処理設備および情報システムの変更は、変更管理手順に従わなければならない。</w:t>
            </w:r>
          </w:p>
          <w:p w14:paraId="503FA656" w14:textId="77777777" w:rsidR="00C6390A" w:rsidRPr="00BC17C5" w:rsidRDefault="00C6390A" w:rsidP="003B38C9">
            <w:pPr>
              <w:pStyle w:val="afff6"/>
            </w:pPr>
          </w:p>
          <w:p w14:paraId="34DD0803" w14:textId="77777777" w:rsidR="00C6390A" w:rsidRPr="00BC17C5" w:rsidRDefault="00C6390A" w:rsidP="00E534F9">
            <w:pPr>
              <w:pStyle w:val="afff8"/>
            </w:pPr>
            <w:r w:rsidRPr="00BC17C5">
              <w:rPr>
                <w:rFonts w:hint="eastAsia"/>
              </w:rPr>
              <w:t>8.33 試験情報</w:t>
            </w:r>
          </w:p>
          <w:p w14:paraId="1E891B9B" w14:textId="77777777" w:rsidR="00C6390A" w:rsidRDefault="00C6390A" w:rsidP="003B38C9">
            <w:pPr>
              <w:pStyle w:val="afff6"/>
            </w:pPr>
            <w:r w:rsidRPr="00BC17C5">
              <w:rPr>
                <w:rFonts w:hint="eastAsia"/>
              </w:rPr>
              <w:t>テスト用情報は、適切に選定、保護、管理しなければならない。</w:t>
            </w:r>
          </w:p>
          <w:p w14:paraId="0CF4CBD9" w14:textId="77777777" w:rsidR="00C6390A" w:rsidRPr="00BC17C5" w:rsidRDefault="00C6390A" w:rsidP="003B38C9">
            <w:pPr>
              <w:pStyle w:val="afff6"/>
            </w:pPr>
          </w:p>
          <w:p w14:paraId="263D02B3" w14:textId="77777777" w:rsidR="00C6390A" w:rsidRPr="00BC17C5" w:rsidRDefault="00C6390A" w:rsidP="00E534F9">
            <w:pPr>
              <w:pStyle w:val="afff8"/>
            </w:pPr>
            <w:r w:rsidRPr="00BC17C5">
              <w:rPr>
                <w:rFonts w:hint="eastAsia"/>
              </w:rPr>
              <w:t>8.34 監査試験中の情報システムの保護</w:t>
            </w:r>
          </w:p>
          <w:p w14:paraId="0D9D4FB8" w14:textId="69CB6B6B" w:rsidR="00C6390A" w:rsidRPr="00BC17C5" w:rsidRDefault="00C6390A" w:rsidP="003B38C9">
            <w:pPr>
              <w:pStyle w:val="afff6"/>
            </w:pPr>
            <w:r w:rsidRPr="00BC17C5">
              <w:rPr>
                <w:rFonts w:hint="eastAsia"/>
              </w:rPr>
              <w:t>運用システムの</w:t>
            </w:r>
            <w:bookmarkStart w:id="1239" w:name="■アセスメント18ー1"/>
            <w:r w:rsidR="003940F1">
              <w:fldChar w:fldCharType="begin"/>
            </w:r>
            <w:r w:rsidR="003940F1">
              <w:rPr>
                <w:rFonts w:hint="eastAsia"/>
              </w:rPr>
              <w:instrText xml:space="preserve">HYPERLINK </w:instrText>
            </w:r>
            <w:r w:rsidR="003940F1">
              <w:instrText xml:space="preserve"> \l "</w:instrText>
            </w:r>
            <w:r w:rsidR="003940F1">
              <w:rPr>
                <w:rFonts w:hint="eastAsia"/>
              </w:rPr>
              <w:instrText>■アセスメント</w:instrText>
            </w:r>
            <w:r w:rsidR="003940F1">
              <w:instrText>"</w:instrText>
            </w:r>
            <w:r w:rsidR="003940F1">
              <w:fldChar w:fldCharType="separate"/>
            </w:r>
            <w:r w:rsidRPr="003940F1">
              <w:rPr>
                <w:rStyle w:val="a7"/>
                <w:rFonts w:hint="eastAsia"/>
              </w:rPr>
              <w:t>アセスメント</w:t>
            </w:r>
            <w:bookmarkEnd w:id="1239"/>
            <w:r w:rsidR="003940F1">
              <w:fldChar w:fldCharType="end"/>
            </w:r>
            <w:r w:rsidRPr="00BC17C5">
              <w:rPr>
                <w:rFonts w:hint="eastAsia"/>
              </w:rPr>
              <w:t>を伴う監査におけるテストおよびその他の保証活動を計画し、テスト実施者と適切な管理層との間で合意しなければならない。</w:t>
            </w:r>
          </w:p>
        </w:tc>
      </w:tr>
    </w:tbl>
    <w:p w14:paraId="360066F7" w14:textId="77777777" w:rsidR="00C6390A" w:rsidRDefault="00C6390A" w:rsidP="001C4578">
      <w:pPr>
        <w:ind w:firstLineChars="0" w:firstLine="0"/>
      </w:pPr>
    </w:p>
    <w:tbl>
      <w:tblPr>
        <w:tblStyle w:val="aa"/>
        <w:tblW w:w="0" w:type="auto"/>
        <w:tblLook w:val="04A0" w:firstRow="1" w:lastRow="0" w:firstColumn="1" w:lastColumn="0" w:noHBand="0" w:noVBand="1"/>
      </w:tblPr>
      <w:tblGrid>
        <w:gridCol w:w="5228"/>
        <w:gridCol w:w="5228"/>
      </w:tblGrid>
      <w:tr w:rsidR="00C6390A" w:rsidRPr="00267C0E" w14:paraId="2CD4A6EC" w14:textId="77777777" w:rsidTr="0050393E">
        <w:tc>
          <w:tcPr>
            <w:tcW w:w="10456" w:type="dxa"/>
            <w:gridSpan w:val="2"/>
          </w:tcPr>
          <w:p w14:paraId="487ADF48" w14:textId="77777777" w:rsidR="00C6390A" w:rsidRPr="00267C0E" w:rsidRDefault="00C6390A" w:rsidP="00601047">
            <w:pPr>
              <w:pStyle w:val="affe"/>
              <w:framePr w:wrap="around"/>
            </w:pPr>
            <w:r w:rsidRPr="00267C0E">
              <w:rPr>
                <w:rFonts w:hint="eastAsia"/>
              </w:rPr>
              <w:t>詳細理解のため参考となる文献（参考文献）</w:t>
            </w:r>
          </w:p>
        </w:tc>
      </w:tr>
      <w:tr w:rsidR="00C6390A" w:rsidRPr="00267C0E" w14:paraId="6DAC6660" w14:textId="77777777" w:rsidTr="0050393E">
        <w:tc>
          <w:tcPr>
            <w:tcW w:w="5228" w:type="dxa"/>
            <w:shd w:val="clear" w:color="auto" w:fill="F1A983" w:themeFill="accent2" w:themeFillTint="99"/>
          </w:tcPr>
          <w:p w14:paraId="7514766F" w14:textId="77777777" w:rsidR="00C6390A" w:rsidRPr="00267C0E" w:rsidRDefault="00C6390A" w:rsidP="00601047">
            <w:pPr>
              <w:pStyle w:val="affe"/>
              <w:framePr w:wrap="around"/>
            </w:pPr>
            <w:r w:rsidRPr="00267C0E">
              <w:rPr>
                <w:rFonts w:hint="eastAsia"/>
              </w:rPr>
              <w:t>ISO/IEC 27001:2022</w:t>
            </w:r>
          </w:p>
        </w:tc>
        <w:tc>
          <w:tcPr>
            <w:tcW w:w="5228" w:type="dxa"/>
          </w:tcPr>
          <w:p w14:paraId="2D108433" w14:textId="77777777" w:rsidR="00C6390A" w:rsidRPr="00267C0E" w:rsidRDefault="007E354B" w:rsidP="00601047">
            <w:pPr>
              <w:pStyle w:val="affe"/>
              <w:framePr w:wrap="around"/>
            </w:pPr>
            <w:hyperlink r:id="rId158" w:history="1">
              <w:r w:rsidR="00C6390A" w:rsidRPr="00267C0E">
                <w:rPr>
                  <w:rStyle w:val="a7"/>
                  <w:rFonts w:hint="eastAsia"/>
                  <w:color w:val="auto"/>
                  <w:u w:val="none"/>
                </w:rPr>
                <w:t>https://www.iso.org/standard/27001</w:t>
              </w:r>
            </w:hyperlink>
          </w:p>
        </w:tc>
      </w:tr>
    </w:tbl>
    <w:p w14:paraId="09E06684" w14:textId="77777777" w:rsidR="00C6390A" w:rsidRDefault="00C6390A" w:rsidP="002A6987">
      <w:pPr>
        <w:pStyle w:val="3"/>
      </w:pPr>
      <w:bookmarkStart w:id="1240" w:name="_Toc175062929"/>
      <w:bookmarkStart w:id="1241" w:name="_Toc185338965"/>
      <w:bookmarkStart w:id="1242" w:name="_Toc188349065"/>
      <w:r>
        <w:rPr>
          <w:rFonts w:hint="eastAsia"/>
        </w:rPr>
        <w:t>技術</w:t>
      </w:r>
      <w:r w:rsidRPr="00C940ED">
        <w:rPr>
          <w:rFonts w:hint="eastAsia"/>
        </w:rPr>
        <w:t>的対策として重要となる実施項目</w:t>
      </w:r>
      <w:bookmarkEnd w:id="1240"/>
      <w:bookmarkEnd w:id="1241"/>
      <w:bookmarkEnd w:id="1242"/>
    </w:p>
    <w:p w14:paraId="00C99054" w14:textId="77777777" w:rsidR="00C6390A" w:rsidRDefault="00C6390A" w:rsidP="0005778F">
      <w:r w:rsidRPr="00BC17C5">
        <w:rPr>
          <w:rFonts w:hint="eastAsia"/>
        </w:rPr>
        <w:t>管理策（対策基準）をもとに策定されたセキュリティ対策の実施手順の例を、それぞれ紹介します。紹介する例と、ISO/IEC 27002に記載されている各管理策の手引の内容を参考に、自社に適した実施手順を策定してください。</w:t>
      </w:r>
    </w:p>
    <w:p w14:paraId="4FB286BC" w14:textId="77777777" w:rsidR="00C6390A" w:rsidRPr="0005778F" w:rsidRDefault="00C6390A" w:rsidP="0005778F"/>
    <w:p w14:paraId="0EE7B830" w14:textId="77777777" w:rsidR="00C6390A" w:rsidRDefault="00C6390A" w:rsidP="003E0313">
      <w:pPr>
        <w:pStyle w:val="4"/>
      </w:pPr>
      <w:bookmarkStart w:id="1243" w:name="_Toc175062930"/>
      <w:bookmarkStart w:id="1244" w:name="_Toc185338966"/>
      <w:bookmarkStart w:id="1245" w:name="_Toc188349066"/>
      <w:r w:rsidRPr="00C940ED">
        <w:rPr>
          <w:rFonts w:hint="eastAsia"/>
        </w:rPr>
        <w:t>エンドポイントデバイス</w:t>
      </w:r>
      <w:bookmarkEnd w:id="1243"/>
      <w:bookmarkEnd w:id="1244"/>
      <w:bookmarkEnd w:id="1245"/>
    </w:p>
    <w:p w14:paraId="6A91B8DD" w14:textId="77777777" w:rsidR="00C6390A" w:rsidRPr="00BC17C5" w:rsidRDefault="00C6390A" w:rsidP="004A4318">
      <w:pPr>
        <w:pStyle w:val="aff4"/>
      </w:pPr>
      <w:r>
        <w:rPr>
          <w:rFonts w:hint="eastAsia"/>
        </w:rPr>
        <w:t>【</w:t>
      </w:r>
      <w:r w:rsidRPr="00BC17C5">
        <w:rPr>
          <w:rFonts w:hint="eastAsia"/>
        </w:rPr>
        <w:t>8.1 利用者エンドポイント機器</w:t>
      </w:r>
      <w:r>
        <w:rPr>
          <w:rFonts w:hint="eastAsia"/>
        </w:rPr>
        <w:t>】</w:t>
      </w:r>
    </w:p>
    <w:tbl>
      <w:tblPr>
        <w:tblW w:w="10480" w:type="dxa"/>
        <w:tblCellMar>
          <w:left w:w="0" w:type="dxa"/>
          <w:right w:w="0" w:type="dxa"/>
        </w:tblCellMar>
        <w:tblLook w:val="0420" w:firstRow="1" w:lastRow="0" w:firstColumn="0" w:lastColumn="0" w:noHBand="0" w:noVBand="1"/>
      </w:tblPr>
      <w:tblGrid>
        <w:gridCol w:w="10480"/>
      </w:tblGrid>
      <w:tr w:rsidR="00C6390A" w:rsidRPr="00BC17C5" w14:paraId="5C764C81" w14:textId="77777777" w:rsidTr="006C7AE6">
        <w:tc>
          <w:tcPr>
            <w:tcW w:w="10480" w:type="dxa"/>
            <w:tcBorders>
              <w:top w:val="single" w:sz="4" w:space="0" w:color="auto"/>
              <w:left w:val="single" w:sz="4" w:space="0" w:color="auto"/>
              <w:bottom w:val="single" w:sz="4" w:space="0" w:color="auto"/>
              <w:right w:val="single" w:sz="4" w:space="0" w:color="auto"/>
            </w:tcBorders>
            <w:shd w:val="clear" w:color="auto" w:fill="2F5597"/>
            <w:tcMar>
              <w:top w:w="72" w:type="dxa"/>
              <w:left w:w="144" w:type="dxa"/>
              <w:bottom w:w="72" w:type="dxa"/>
              <w:right w:w="144" w:type="dxa"/>
            </w:tcMar>
            <w:vAlign w:val="center"/>
            <w:hideMark/>
          </w:tcPr>
          <w:p w14:paraId="736DF5A9" w14:textId="77777777" w:rsidR="00C6390A" w:rsidRPr="00BC17C5" w:rsidRDefault="00C6390A" w:rsidP="0050393E">
            <w:pPr>
              <w:pStyle w:val="aff0"/>
            </w:pPr>
            <w:r w:rsidRPr="00BC17C5">
              <w:rPr>
                <w:rFonts w:hint="eastAsia"/>
              </w:rPr>
              <w:t>実施手順（例）</w:t>
            </w:r>
          </w:p>
        </w:tc>
      </w:tr>
      <w:tr w:rsidR="00C6390A" w:rsidRPr="00BC17C5" w14:paraId="2D4F2F4A" w14:textId="77777777" w:rsidTr="006C7AE6">
        <w:tc>
          <w:tcPr>
            <w:tcW w:w="10480"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4161D14C" w14:textId="77777777" w:rsidR="00C6390A" w:rsidRPr="00BC17C5" w:rsidRDefault="00C6390A" w:rsidP="00892C01">
            <w:pPr>
              <w:pStyle w:val="afff6"/>
              <w:numPr>
                <w:ilvl w:val="0"/>
                <w:numId w:val="153"/>
              </w:numPr>
            </w:pPr>
            <w:r w:rsidRPr="00BC17C5">
              <w:rPr>
                <w:rFonts w:hint="eastAsia"/>
              </w:rPr>
              <w:t>モバイル機器を社外に持ち出す場合、ログインパスワードを設定する。</w:t>
            </w:r>
          </w:p>
          <w:p w14:paraId="60A721AE" w14:textId="77777777" w:rsidR="00C6390A" w:rsidRDefault="00C6390A" w:rsidP="00892C01">
            <w:pPr>
              <w:pStyle w:val="afff6"/>
              <w:numPr>
                <w:ilvl w:val="0"/>
                <w:numId w:val="153"/>
              </w:numPr>
            </w:pPr>
            <w:r w:rsidRPr="00BC17C5">
              <w:rPr>
                <w:rFonts w:hint="eastAsia"/>
              </w:rPr>
              <w:t>必要のない機密情報、個人情報などは、モバイル機器に格納しない。</w:t>
            </w:r>
          </w:p>
          <w:p w14:paraId="06C3FE96" w14:textId="4B7F3F23" w:rsidR="00C6390A" w:rsidRPr="00BC17C5" w:rsidRDefault="00C6390A" w:rsidP="0027032E">
            <w:pPr>
              <w:pStyle w:val="afff6"/>
              <w:ind w:left="440"/>
            </w:pPr>
            <w:r w:rsidRPr="00BC17C5">
              <w:rPr>
                <w:rFonts w:hint="eastAsia"/>
              </w:rPr>
              <w:t>業務上必要のある機密情報や個人情報をモバイル機器に格納する場合は、</w:t>
            </w:r>
            <w:bookmarkStart w:id="1246" w:name="■暗号化18ー2－1"/>
            <w:r w:rsidR="00D522BD">
              <w:fldChar w:fldCharType="begin"/>
            </w:r>
            <w:r w:rsidR="00D522BD">
              <w:rPr>
                <w:rFonts w:hint="eastAsia"/>
              </w:rPr>
              <w:instrText xml:space="preserve">HYPERLINK </w:instrText>
            </w:r>
            <w:r w:rsidR="00D522BD">
              <w:instrText xml:space="preserve"> \l "</w:instrText>
            </w:r>
            <w:r w:rsidR="00D522BD">
              <w:rPr>
                <w:rFonts w:hint="eastAsia"/>
              </w:rPr>
              <w:instrText>■暗号化</w:instrText>
            </w:r>
            <w:r w:rsidR="00D522BD">
              <w:instrText>"</w:instrText>
            </w:r>
            <w:r w:rsidR="00D522BD">
              <w:fldChar w:fldCharType="separate"/>
            </w:r>
            <w:r w:rsidRPr="00D522BD">
              <w:rPr>
                <w:rStyle w:val="a7"/>
                <w:rFonts w:hint="eastAsia"/>
              </w:rPr>
              <w:t>暗号化</w:t>
            </w:r>
            <w:bookmarkEnd w:id="1246"/>
            <w:r w:rsidR="00D522BD">
              <w:fldChar w:fldCharType="end"/>
            </w:r>
            <w:r w:rsidRPr="00BC17C5">
              <w:rPr>
                <w:rFonts w:hint="eastAsia"/>
              </w:rPr>
              <w:t>する。（パスワードをつける。）</w:t>
            </w:r>
          </w:p>
          <w:p w14:paraId="280A62F6" w14:textId="78DAE175" w:rsidR="00C6390A" w:rsidRPr="00BC17C5" w:rsidRDefault="00C6390A" w:rsidP="00892C01">
            <w:pPr>
              <w:pStyle w:val="afff6"/>
              <w:numPr>
                <w:ilvl w:val="0"/>
                <w:numId w:val="153"/>
              </w:numPr>
            </w:pPr>
            <w:r w:rsidRPr="7765F05E">
              <w:t>モバイル機器を利用者が限定されない無償のWiFiスポットなどへ接続することは禁じる。</w:t>
            </w:r>
          </w:p>
          <w:p w14:paraId="31834020" w14:textId="77777777" w:rsidR="00C6390A" w:rsidRDefault="00C6390A" w:rsidP="00892C01">
            <w:pPr>
              <w:pStyle w:val="afff6"/>
              <w:numPr>
                <w:ilvl w:val="0"/>
                <w:numId w:val="207"/>
              </w:numPr>
              <w:ind w:left="841"/>
            </w:pPr>
            <w:r w:rsidRPr="00BC17C5">
              <w:rPr>
                <w:rFonts w:hint="eastAsia"/>
              </w:rPr>
              <w:t>携帯電話・スマートフォンの管理</w:t>
            </w:r>
          </w:p>
          <w:p w14:paraId="133FCD6A" w14:textId="77777777" w:rsidR="00C6390A" w:rsidRDefault="00C6390A" w:rsidP="006A59DB">
            <w:pPr>
              <w:pStyle w:val="afff6"/>
              <w:ind w:left="841"/>
            </w:pPr>
            <w:r w:rsidRPr="00BC17C5">
              <w:rPr>
                <w:rFonts w:hint="eastAsia"/>
              </w:rPr>
              <w:t>社有の携帯電話・スマートフォン（以下「社有携帯電話など」という）を使用する者は、紛失、破損しないよう丁寧かつ慎重に扱う。</w:t>
            </w:r>
          </w:p>
          <w:p w14:paraId="11B8216B" w14:textId="77777777" w:rsidR="00C6390A" w:rsidRDefault="00C6390A" w:rsidP="00892C01">
            <w:pPr>
              <w:pStyle w:val="afff6"/>
              <w:numPr>
                <w:ilvl w:val="0"/>
                <w:numId w:val="207"/>
              </w:numPr>
              <w:ind w:left="841"/>
            </w:pPr>
            <w:r w:rsidRPr="00BC17C5">
              <w:rPr>
                <w:rFonts w:hint="eastAsia"/>
              </w:rPr>
              <w:t>社有携帯電話などを使用する者は、使用者本人以外が操作できないよう、パスワードを設定して保護する。</w:t>
            </w:r>
          </w:p>
          <w:p w14:paraId="5FE6CB67" w14:textId="77777777" w:rsidR="00C6390A" w:rsidRDefault="00C6390A" w:rsidP="00892C01">
            <w:pPr>
              <w:pStyle w:val="afff6"/>
              <w:numPr>
                <w:ilvl w:val="0"/>
                <w:numId w:val="207"/>
              </w:numPr>
              <w:ind w:left="841"/>
            </w:pPr>
            <w:r w:rsidRPr="00BC17C5">
              <w:rPr>
                <w:rFonts w:hint="eastAsia"/>
              </w:rPr>
              <w:t>持ち歩く際は、ストラップをつけるなどの紛失・盗難防止策を必要に応じて講じる。</w:t>
            </w:r>
          </w:p>
          <w:p w14:paraId="34161DD6" w14:textId="77777777" w:rsidR="00C6390A" w:rsidRDefault="00C6390A" w:rsidP="00892C01">
            <w:pPr>
              <w:pStyle w:val="afff6"/>
              <w:numPr>
                <w:ilvl w:val="0"/>
                <w:numId w:val="207"/>
              </w:numPr>
              <w:ind w:left="841"/>
            </w:pPr>
            <w:r w:rsidRPr="00BC17C5">
              <w:rPr>
                <w:rFonts w:hint="eastAsia"/>
              </w:rPr>
              <w:t>電車やバスの中、その他公共の場所における使用は控え、個人情報やその他機密情報を他者に聞かれないよう十分配慮する。</w:t>
            </w:r>
          </w:p>
          <w:p w14:paraId="4F837867" w14:textId="77777777" w:rsidR="00C6390A" w:rsidRPr="00BC17C5" w:rsidRDefault="00C6390A" w:rsidP="00892C01">
            <w:pPr>
              <w:pStyle w:val="afff6"/>
              <w:numPr>
                <w:ilvl w:val="0"/>
                <w:numId w:val="207"/>
              </w:numPr>
              <w:ind w:left="841"/>
            </w:pPr>
            <w:r w:rsidRPr="00BC17C5">
              <w:rPr>
                <w:rFonts w:hint="eastAsia"/>
              </w:rPr>
              <w:t>私有の携帯電話・スマートフォンを業務で使用する場合は、情報システム管理者の承認を要する。また、社有携帯電話などと同様の安全対策を実施する。</w:t>
            </w:r>
          </w:p>
          <w:p w14:paraId="01AEE336" w14:textId="7AD700A9" w:rsidR="00C6390A" w:rsidRPr="00BC17C5" w:rsidRDefault="00C6390A" w:rsidP="00892C01">
            <w:pPr>
              <w:pStyle w:val="afff6"/>
              <w:numPr>
                <w:ilvl w:val="0"/>
                <w:numId w:val="153"/>
              </w:numPr>
            </w:pPr>
            <w:r w:rsidRPr="00BC17C5">
              <w:rPr>
                <w:rFonts w:hint="eastAsia"/>
              </w:rPr>
              <w:t>利用者はノートPCに対して、パスワードつきの</w:t>
            </w:r>
            <w:bookmarkStart w:id="1247" w:name="■スクリーンセーバ１８－２－１"/>
            <w:r w:rsidRPr="00BC17C5">
              <w:rPr>
                <w:rFonts w:hint="eastAsia"/>
              </w:rPr>
              <w:t>スクリーンセーバ</w:t>
            </w:r>
            <w:bookmarkEnd w:id="1247"/>
            <w:r w:rsidRPr="00BC17C5">
              <w:rPr>
                <w:rFonts w:hint="eastAsia"/>
              </w:rPr>
              <w:t>を設定し、のぞき見を防止する。</w:t>
            </w:r>
            <w:hyperlink w:anchor="■スクリーンセーバ" w:history="1">
              <w:r w:rsidRPr="00BD036C">
                <w:rPr>
                  <w:rStyle w:val="a7"/>
                  <w:rFonts w:hint="eastAsia"/>
                </w:rPr>
                <w:t>スクリーンセーバ</w:t>
              </w:r>
            </w:hyperlink>
            <w:r w:rsidRPr="00BC17C5">
              <w:rPr>
                <w:rFonts w:hint="eastAsia"/>
              </w:rPr>
              <w:t>の設定時間は10分以内とする。</w:t>
            </w:r>
          </w:p>
        </w:tc>
      </w:tr>
      <w:tr w:rsidR="00C6390A" w:rsidRPr="00BC17C5" w14:paraId="05C41B7A" w14:textId="77777777" w:rsidTr="7765F05E">
        <w:tc>
          <w:tcPr>
            <w:tcW w:w="104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51D5E4DA" w14:textId="77777777" w:rsidR="00C6390A" w:rsidRPr="00BC17C5" w:rsidRDefault="00C6390A" w:rsidP="00E534F9">
            <w:pPr>
              <w:pStyle w:val="afff8"/>
            </w:pPr>
            <w:r w:rsidRPr="00BC17C5">
              <w:rPr>
                <w:rFonts w:hint="eastAsia"/>
              </w:rPr>
              <w:t>ワンポイントアドバイス</w:t>
            </w:r>
          </w:p>
          <w:p w14:paraId="15B96E2B" w14:textId="77777777" w:rsidR="00C6390A" w:rsidRPr="00BC17C5" w:rsidRDefault="00C6390A" w:rsidP="0050393E">
            <w:pPr>
              <w:pStyle w:val="afff6"/>
            </w:pPr>
            <w:r w:rsidRPr="00BC17C5">
              <w:rPr>
                <w:rFonts w:hint="eastAsia"/>
              </w:rPr>
              <w:t>利用者終端装置（携帯、スマートフォン、ノートPCなど、ユーザ</w:t>
            </w:r>
            <w:r>
              <w:rPr>
                <w:rFonts w:hint="eastAsia"/>
              </w:rPr>
              <w:t>ー</w:t>
            </w:r>
            <w:r w:rsidRPr="00BC17C5">
              <w:rPr>
                <w:rFonts w:hint="eastAsia"/>
              </w:rPr>
              <w:t>が情報処理サービスにアクセスするために使用するさまざまなデバイス）の取扱いに関する規則を定めることが大切です。</w:t>
            </w:r>
          </w:p>
        </w:tc>
      </w:tr>
    </w:tbl>
    <w:p w14:paraId="4F5EBF1B" w14:textId="77777777" w:rsidR="00C6390A" w:rsidRDefault="00C6390A" w:rsidP="003A76B6">
      <w:pPr>
        <w:ind w:firstLineChars="0" w:firstLine="0"/>
      </w:pPr>
    </w:p>
    <w:p w14:paraId="00D659F6" w14:textId="77777777" w:rsidR="00C6390A" w:rsidRDefault="00C6390A" w:rsidP="003A76B6">
      <w:pPr>
        <w:ind w:firstLineChars="0" w:firstLine="0"/>
      </w:pPr>
    </w:p>
    <w:p w14:paraId="3A45DC1A" w14:textId="77777777" w:rsidR="00C6390A" w:rsidRDefault="00C6390A" w:rsidP="003E0313">
      <w:pPr>
        <w:pStyle w:val="4"/>
      </w:pPr>
      <w:bookmarkStart w:id="1248" w:name="_Toc175062931"/>
      <w:bookmarkStart w:id="1249" w:name="_Toc185338967"/>
      <w:bookmarkStart w:id="1250" w:name="_Toc188349067"/>
      <w:r w:rsidRPr="006961D8">
        <w:rPr>
          <w:rFonts w:hint="eastAsia"/>
        </w:rPr>
        <w:t>特権アクセス権</w:t>
      </w:r>
      <w:bookmarkEnd w:id="1248"/>
      <w:bookmarkEnd w:id="1249"/>
      <w:bookmarkEnd w:id="1250"/>
    </w:p>
    <w:p w14:paraId="2519B1F5" w14:textId="77777777" w:rsidR="00C6390A" w:rsidRPr="00BC17C5" w:rsidRDefault="00C6390A" w:rsidP="00DD71A3">
      <w:pPr>
        <w:pStyle w:val="aff4"/>
      </w:pPr>
      <w:r>
        <w:rPr>
          <w:rFonts w:hint="eastAsia"/>
        </w:rPr>
        <w:t>【</w:t>
      </w:r>
      <w:r w:rsidRPr="00BC17C5">
        <w:rPr>
          <w:rFonts w:hint="eastAsia"/>
        </w:rPr>
        <w:t>8.2 特権的アクセス権</w:t>
      </w:r>
      <w:r>
        <w:rPr>
          <w:rFonts w:hint="eastAsia"/>
        </w:rPr>
        <w:t>】</w:t>
      </w:r>
    </w:p>
    <w:tbl>
      <w:tblPr>
        <w:tblW w:w="10480" w:type="dxa"/>
        <w:tblCellMar>
          <w:left w:w="0" w:type="dxa"/>
          <w:right w:w="0" w:type="dxa"/>
        </w:tblCellMar>
        <w:tblLook w:val="0420" w:firstRow="1" w:lastRow="0" w:firstColumn="0" w:lastColumn="0" w:noHBand="0" w:noVBand="1"/>
      </w:tblPr>
      <w:tblGrid>
        <w:gridCol w:w="10480"/>
      </w:tblGrid>
      <w:tr w:rsidR="00C6390A" w:rsidRPr="00BC17C5" w14:paraId="7B1A8AAB" w14:textId="77777777" w:rsidTr="006C7AE6">
        <w:tc>
          <w:tcPr>
            <w:tcW w:w="10480" w:type="dxa"/>
            <w:tcBorders>
              <w:top w:val="single" w:sz="4" w:space="0" w:color="auto"/>
              <w:left w:val="single" w:sz="4" w:space="0" w:color="auto"/>
              <w:bottom w:val="single" w:sz="4" w:space="0" w:color="auto"/>
              <w:right w:val="single" w:sz="4" w:space="0" w:color="auto"/>
            </w:tcBorders>
            <w:shd w:val="clear" w:color="auto" w:fill="2F5597"/>
            <w:tcMar>
              <w:top w:w="72" w:type="dxa"/>
              <w:left w:w="144" w:type="dxa"/>
              <w:bottom w:w="72" w:type="dxa"/>
              <w:right w:w="144" w:type="dxa"/>
            </w:tcMar>
            <w:vAlign w:val="center"/>
            <w:hideMark/>
          </w:tcPr>
          <w:p w14:paraId="65CCC125" w14:textId="77777777" w:rsidR="00C6390A" w:rsidRPr="00BC17C5" w:rsidRDefault="00C6390A" w:rsidP="0050393E">
            <w:pPr>
              <w:pStyle w:val="aff0"/>
            </w:pPr>
            <w:r w:rsidRPr="00BC17C5">
              <w:rPr>
                <w:rFonts w:hint="eastAsia"/>
              </w:rPr>
              <w:t>実施手順（例）</w:t>
            </w:r>
          </w:p>
        </w:tc>
      </w:tr>
      <w:tr w:rsidR="00C6390A" w:rsidRPr="00BC17C5" w14:paraId="263ADD76" w14:textId="77777777" w:rsidTr="006C7AE6">
        <w:tc>
          <w:tcPr>
            <w:tcW w:w="10480" w:type="dxa"/>
            <w:tcBorders>
              <w:top w:val="single" w:sz="4" w:space="0" w:color="auto"/>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446C758" w14:textId="77777777" w:rsidR="00C6390A" w:rsidRPr="00BC17C5" w:rsidRDefault="00C6390A" w:rsidP="00892C01">
            <w:pPr>
              <w:pStyle w:val="afff6"/>
              <w:numPr>
                <w:ilvl w:val="0"/>
                <w:numId w:val="154"/>
              </w:numPr>
            </w:pPr>
            <w:r w:rsidRPr="00BC17C5">
              <w:rPr>
                <w:rFonts w:hint="eastAsia"/>
              </w:rPr>
              <w:t>特権的アクセス権は特定の者に付与し、管理対象システムとその保有者を明確にする。</w:t>
            </w:r>
          </w:p>
          <w:p w14:paraId="6A5A534F" w14:textId="77777777" w:rsidR="00C6390A" w:rsidRPr="00BC17C5" w:rsidRDefault="00C6390A" w:rsidP="00892C01">
            <w:pPr>
              <w:pStyle w:val="afff6"/>
              <w:numPr>
                <w:ilvl w:val="0"/>
                <w:numId w:val="154"/>
              </w:numPr>
            </w:pPr>
            <w:r w:rsidRPr="00BC17C5">
              <w:rPr>
                <w:rFonts w:hint="eastAsia"/>
              </w:rPr>
              <w:t>半年に1回、または組織に何か変更があった際、特権的アクセス権を用いて作業する利用者をレビューし、特権的アクセス権を用いた作業に関して、その利用者が職務、役割、責任、力量の点で今も適格であるか</w:t>
            </w:r>
            <w:r>
              <w:rPr>
                <w:rFonts w:hint="eastAsia"/>
              </w:rPr>
              <w:t>否か</w:t>
            </w:r>
            <w:r w:rsidRPr="00BC17C5">
              <w:rPr>
                <w:rFonts w:hint="eastAsia"/>
              </w:rPr>
              <w:t>を検証する。</w:t>
            </w:r>
          </w:p>
        </w:tc>
      </w:tr>
      <w:tr w:rsidR="00C6390A" w:rsidRPr="00BC17C5" w14:paraId="31020151" w14:textId="77777777" w:rsidTr="0050393E">
        <w:tc>
          <w:tcPr>
            <w:tcW w:w="10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B4EB097" w14:textId="77777777" w:rsidR="00C6390A" w:rsidRPr="00BC17C5" w:rsidRDefault="00C6390A" w:rsidP="00E534F9">
            <w:pPr>
              <w:pStyle w:val="afff8"/>
            </w:pPr>
            <w:r w:rsidRPr="00BC17C5">
              <w:rPr>
                <w:rFonts w:hint="eastAsia"/>
              </w:rPr>
              <w:t>ワンポイントアドバイス</w:t>
            </w:r>
          </w:p>
          <w:p w14:paraId="54D95796" w14:textId="77777777" w:rsidR="00C6390A" w:rsidRPr="00BC17C5" w:rsidRDefault="00C6390A" w:rsidP="0050393E">
            <w:pPr>
              <w:pStyle w:val="afff6"/>
            </w:pPr>
            <w:r w:rsidRPr="00BC17C5">
              <w:rPr>
                <w:rFonts w:hint="eastAsia"/>
              </w:rPr>
              <w:t>特権的アクセス権は一般の利用者よりも多くの権限が付与されているため、悪用されると影響が大きいです。ID付与に際しては、厳格かつ安全な管理のもとに運用されることが大切です。</w:t>
            </w:r>
          </w:p>
        </w:tc>
      </w:tr>
    </w:tbl>
    <w:p w14:paraId="34F94283" w14:textId="77777777" w:rsidR="00C6390A" w:rsidRPr="006961D8" w:rsidRDefault="00C6390A" w:rsidP="00951CAD">
      <w:pPr>
        <w:ind w:firstLineChars="0" w:firstLine="0"/>
      </w:pPr>
    </w:p>
    <w:p w14:paraId="59797D5F" w14:textId="77777777" w:rsidR="00C6390A" w:rsidRDefault="00C6390A" w:rsidP="003E0313">
      <w:pPr>
        <w:pStyle w:val="4"/>
      </w:pPr>
      <w:bookmarkStart w:id="1251" w:name="_Toc175062932"/>
      <w:bookmarkStart w:id="1252" w:name="_Toc185338968"/>
      <w:bookmarkStart w:id="1253" w:name="_Toc188349068"/>
      <w:r w:rsidRPr="0057720C">
        <w:rPr>
          <w:rFonts w:hint="eastAsia"/>
        </w:rPr>
        <w:t>アクセス制限</w:t>
      </w:r>
      <w:bookmarkEnd w:id="1251"/>
      <w:bookmarkEnd w:id="1252"/>
      <w:bookmarkEnd w:id="1253"/>
    </w:p>
    <w:p w14:paraId="24CB80ED" w14:textId="77777777" w:rsidR="00C6390A" w:rsidRPr="00BC17C5" w:rsidRDefault="00C6390A" w:rsidP="00DD71A3">
      <w:pPr>
        <w:pStyle w:val="aff4"/>
      </w:pPr>
      <w:r>
        <w:rPr>
          <w:rFonts w:hint="eastAsia"/>
        </w:rPr>
        <w:t>【</w:t>
      </w:r>
      <w:r w:rsidRPr="00BC17C5">
        <w:rPr>
          <w:rFonts w:hint="eastAsia"/>
        </w:rPr>
        <w:t>8.3 情報へのアクセス制限</w:t>
      </w:r>
      <w:r>
        <w:rPr>
          <w:rFonts w:hint="eastAsia"/>
        </w:rPr>
        <w:t>】</w:t>
      </w:r>
    </w:p>
    <w:tbl>
      <w:tblPr>
        <w:tblW w:w="10480" w:type="dxa"/>
        <w:tblCellMar>
          <w:left w:w="0" w:type="dxa"/>
          <w:right w:w="0" w:type="dxa"/>
        </w:tblCellMar>
        <w:tblLook w:val="0420" w:firstRow="1" w:lastRow="0" w:firstColumn="0" w:lastColumn="0" w:noHBand="0" w:noVBand="1"/>
      </w:tblPr>
      <w:tblGrid>
        <w:gridCol w:w="10480"/>
      </w:tblGrid>
      <w:tr w:rsidR="00C6390A" w:rsidRPr="00BC17C5" w14:paraId="488DAC3E" w14:textId="77777777" w:rsidTr="006C7AE6">
        <w:tc>
          <w:tcPr>
            <w:tcW w:w="10480" w:type="dxa"/>
            <w:tcBorders>
              <w:top w:val="single" w:sz="4" w:space="0" w:color="auto"/>
              <w:left w:val="single" w:sz="4" w:space="0" w:color="auto"/>
              <w:bottom w:val="single" w:sz="4" w:space="0" w:color="auto"/>
              <w:right w:val="single" w:sz="4" w:space="0" w:color="auto"/>
            </w:tcBorders>
            <w:shd w:val="clear" w:color="auto" w:fill="2F5597"/>
            <w:tcMar>
              <w:top w:w="72" w:type="dxa"/>
              <w:left w:w="144" w:type="dxa"/>
              <w:bottom w:w="72" w:type="dxa"/>
              <w:right w:w="144" w:type="dxa"/>
            </w:tcMar>
            <w:vAlign w:val="center"/>
            <w:hideMark/>
          </w:tcPr>
          <w:p w14:paraId="2E1DCEA7" w14:textId="77777777" w:rsidR="00C6390A" w:rsidRPr="00BC17C5" w:rsidRDefault="00C6390A" w:rsidP="0050393E">
            <w:pPr>
              <w:pStyle w:val="aff0"/>
            </w:pPr>
            <w:r w:rsidRPr="00BC17C5">
              <w:rPr>
                <w:rFonts w:hint="eastAsia"/>
              </w:rPr>
              <w:t>実施手順（例）</w:t>
            </w:r>
          </w:p>
        </w:tc>
      </w:tr>
      <w:tr w:rsidR="00C6390A" w:rsidRPr="00BC17C5" w14:paraId="38D6705C" w14:textId="77777777" w:rsidTr="006C7AE6">
        <w:tc>
          <w:tcPr>
            <w:tcW w:w="10480" w:type="dxa"/>
            <w:tcBorders>
              <w:top w:val="single" w:sz="4" w:space="0" w:color="auto"/>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E159C9D" w14:textId="77777777" w:rsidR="00C6390A" w:rsidRPr="00BC17C5" w:rsidRDefault="00C6390A" w:rsidP="00892C01">
            <w:pPr>
              <w:pStyle w:val="afff6"/>
              <w:numPr>
                <w:ilvl w:val="0"/>
                <w:numId w:val="155"/>
              </w:numPr>
            </w:pPr>
            <w:r w:rsidRPr="00BC17C5">
              <w:rPr>
                <w:rFonts w:hint="eastAsia"/>
              </w:rPr>
              <w:t>情報システム管理者は、取扱いに慎重を要する情報へのアクセス権限を、必要な者のみに割り当てる。</w:t>
            </w:r>
          </w:p>
          <w:p w14:paraId="1E2627ED" w14:textId="77777777" w:rsidR="00C6390A" w:rsidRPr="00BC17C5" w:rsidRDefault="00C6390A" w:rsidP="00892C01">
            <w:pPr>
              <w:pStyle w:val="afff6"/>
              <w:numPr>
                <w:ilvl w:val="0"/>
                <w:numId w:val="155"/>
              </w:numPr>
            </w:pPr>
            <w:r w:rsidRPr="00BC17C5">
              <w:rPr>
                <w:rFonts w:hint="eastAsia"/>
              </w:rPr>
              <w:t>未知の利用者識別情報または匿名の者による、取扱いに慎重を要する情報へのアクセスを許可しない。</w:t>
            </w:r>
          </w:p>
        </w:tc>
      </w:tr>
      <w:tr w:rsidR="00C6390A" w:rsidRPr="00BC17C5" w14:paraId="7162A5C7" w14:textId="77777777" w:rsidTr="0050393E">
        <w:tc>
          <w:tcPr>
            <w:tcW w:w="10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A15B48" w14:textId="77777777" w:rsidR="00C6390A" w:rsidRPr="00BC17C5" w:rsidRDefault="00C6390A" w:rsidP="00E534F9">
            <w:pPr>
              <w:pStyle w:val="afff8"/>
            </w:pPr>
            <w:r w:rsidRPr="00BC17C5">
              <w:rPr>
                <w:rFonts w:hint="eastAsia"/>
              </w:rPr>
              <w:t>ワンポイントアドバイス</w:t>
            </w:r>
          </w:p>
          <w:p w14:paraId="6A37952C" w14:textId="77777777" w:rsidR="00C6390A" w:rsidRPr="00BC17C5" w:rsidRDefault="00C6390A" w:rsidP="0050393E">
            <w:pPr>
              <w:pStyle w:val="afff6"/>
            </w:pPr>
            <w:r w:rsidRPr="00BC17C5">
              <w:rPr>
                <w:rFonts w:hint="eastAsia"/>
              </w:rPr>
              <w:t>情報およびその他の関連資産への認可されたアクセスだけを確実にし、認可されていないアクセスを防止することが大切です。</w:t>
            </w:r>
          </w:p>
        </w:tc>
      </w:tr>
    </w:tbl>
    <w:p w14:paraId="707EB99A" w14:textId="77777777" w:rsidR="00C6390A" w:rsidRDefault="00C6390A" w:rsidP="00951CAD">
      <w:pPr>
        <w:ind w:firstLineChars="0" w:firstLine="0"/>
      </w:pPr>
    </w:p>
    <w:p w14:paraId="48A341F4" w14:textId="77777777" w:rsidR="00C6390A" w:rsidRPr="00BC17C5" w:rsidRDefault="00C6390A" w:rsidP="00DD71A3">
      <w:r>
        <w:rPr>
          <w:rFonts w:hint="eastAsia"/>
          <w:b/>
          <w:bCs/>
        </w:rPr>
        <w:t>【</w:t>
      </w:r>
      <w:r w:rsidRPr="00BC17C5">
        <w:rPr>
          <w:rFonts w:hint="eastAsia"/>
          <w:b/>
          <w:bCs/>
        </w:rPr>
        <w:t>8.4 ソースコードへのアクセス</w:t>
      </w:r>
      <w:r>
        <w:rPr>
          <w:rFonts w:hint="eastAsia"/>
          <w:b/>
          <w:bCs/>
        </w:rPr>
        <w:t>】</w:t>
      </w:r>
    </w:p>
    <w:tbl>
      <w:tblPr>
        <w:tblW w:w="10480" w:type="dxa"/>
        <w:tblCellMar>
          <w:left w:w="0" w:type="dxa"/>
          <w:right w:w="0" w:type="dxa"/>
        </w:tblCellMar>
        <w:tblLook w:val="0420" w:firstRow="1" w:lastRow="0" w:firstColumn="0" w:lastColumn="0" w:noHBand="0" w:noVBand="1"/>
      </w:tblPr>
      <w:tblGrid>
        <w:gridCol w:w="10480"/>
      </w:tblGrid>
      <w:tr w:rsidR="00C6390A" w:rsidRPr="00BC17C5" w14:paraId="61FF3413" w14:textId="77777777" w:rsidTr="006C7AE6">
        <w:tc>
          <w:tcPr>
            <w:tcW w:w="10480" w:type="dxa"/>
            <w:tcBorders>
              <w:top w:val="single" w:sz="4" w:space="0" w:color="auto"/>
              <w:left w:val="single" w:sz="4" w:space="0" w:color="auto"/>
              <w:bottom w:val="single" w:sz="4" w:space="0" w:color="auto"/>
              <w:right w:val="single" w:sz="4" w:space="0" w:color="auto"/>
            </w:tcBorders>
            <w:shd w:val="clear" w:color="auto" w:fill="2F5597"/>
            <w:tcMar>
              <w:top w:w="72" w:type="dxa"/>
              <w:left w:w="144" w:type="dxa"/>
              <w:bottom w:w="72" w:type="dxa"/>
              <w:right w:w="144" w:type="dxa"/>
            </w:tcMar>
            <w:vAlign w:val="center"/>
            <w:hideMark/>
          </w:tcPr>
          <w:p w14:paraId="3A2614F8" w14:textId="77777777" w:rsidR="00C6390A" w:rsidRPr="00BC17C5" w:rsidRDefault="00C6390A" w:rsidP="0050393E">
            <w:pPr>
              <w:pStyle w:val="aff0"/>
            </w:pPr>
            <w:r w:rsidRPr="00BC17C5">
              <w:rPr>
                <w:rFonts w:hint="eastAsia"/>
              </w:rPr>
              <w:t>実施手順（例）</w:t>
            </w:r>
          </w:p>
        </w:tc>
      </w:tr>
      <w:tr w:rsidR="00C6390A" w:rsidRPr="00BC17C5" w14:paraId="6ECCDD7F" w14:textId="77777777" w:rsidTr="006C7AE6">
        <w:tc>
          <w:tcPr>
            <w:tcW w:w="10480" w:type="dxa"/>
            <w:tcBorders>
              <w:top w:val="single" w:sz="4" w:space="0" w:color="auto"/>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67DAFC5" w14:textId="77777777" w:rsidR="00C6390A" w:rsidRPr="00BC17C5" w:rsidRDefault="00C6390A" w:rsidP="0050393E">
            <w:pPr>
              <w:pStyle w:val="afff6"/>
            </w:pPr>
            <w:r w:rsidRPr="00BC17C5">
              <w:rPr>
                <w:rFonts w:hint="eastAsia"/>
              </w:rPr>
              <w:t>ソースコードや設計書、仕様書などの関連書類は、アクセス権で管理されたフォルダに厳重に保管する。</w:t>
            </w:r>
          </w:p>
        </w:tc>
      </w:tr>
      <w:tr w:rsidR="00C6390A" w:rsidRPr="00BC17C5" w14:paraId="311EAEEE" w14:textId="77777777" w:rsidTr="0050393E">
        <w:tc>
          <w:tcPr>
            <w:tcW w:w="10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45A5589" w14:textId="77777777" w:rsidR="00C6390A" w:rsidRPr="00BC17C5" w:rsidRDefault="00C6390A" w:rsidP="00E534F9">
            <w:pPr>
              <w:pStyle w:val="afff8"/>
            </w:pPr>
            <w:r w:rsidRPr="00BC17C5">
              <w:rPr>
                <w:rFonts w:hint="eastAsia"/>
              </w:rPr>
              <w:t>ワンポイントアドバイス</w:t>
            </w:r>
          </w:p>
          <w:p w14:paraId="5890411C" w14:textId="77777777" w:rsidR="00C6390A" w:rsidRPr="00BC17C5" w:rsidRDefault="00C6390A" w:rsidP="0050393E">
            <w:pPr>
              <w:pStyle w:val="afff6"/>
            </w:pPr>
            <w:r w:rsidRPr="00BC17C5">
              <w:rPr>
                <w:rFonts w:hint="eastAsia"/>
              </w:rPr>
              <w:t>ソースコードが変更される、または開発環境の一部のデータが認可されていない人物によって取り出される可能性をなくすため、ソースコードへのアクセスを適切に制御することが大切です。</w:t>
            </w:r>
          </w:p>
        </w:tc>
      </w:tr>
    </w:tbl>
    <w:p w14:paraId="0129BF8D" w14:textId="77777777" w:rsidR="00C6390A" w:rsidRDefault="00C6390A" w:rsidP="00951CAD">
      <w:pPr>
        <w:ind w:firstLineChars="0" w:firstLine="0"/>
      </w:pPr>
    </w:p>
    <w:p w14:paraId="39A62498" w14:textId="77777777" w:rsidR="00C6390A" w:rsidRDefault="00C6390A" w:rsidP="003E0313">
      <w:pPr>
        <w:pStyle w:val="4"/>
      </w:pPr>
      <w:bookmarkStart w:id="1254" w:name="_Toc175062933"/>
      <w:bookmarkStart w:id="1255" w:name="_Toc185338969"/>
      <w:bookmarkStart w:id="1256" w:name="_Toc188349069"/>
      <w:r w:rsidRPr="00AB3E6B">
        <w:rPr>
          <w:rFonts w:hint="eastAsia"/>
        </w:rPr>
        <w:t>安全な認証</w:t>
      </w:r>
      <w:bookmarkEnd w:id="1254"/>
      <w:bookmarkEnd w:id="1255"/>
      <w:bookmarkEnd w:id="1256"/>
    </w:p>
    <w:p w14:paraId="35D6A0AE" w14:textId="77777777" w:rsidR="00C6390A" w:rsidRDefault="00C6390A" w:rsidP="00DD71A3">
      <w:pPr>
        <w:pStyle w:val="aff4"/>
      </w:pPr>
      <w:r>
        <w:rPr>
          <w:rFonts w:hint="eastAsia"/>
        </w:rPr>
        <w:t>【</w:t>
      </w:r>
      <w:r w:rsidRPr="00E53C8D">
        <w:rPr>
          <w:rFonts w:hint="eastAsia"/>
        </w:rPr>
        <w:t>8.5 セキュリティを保った認証</w:t>
      </w:r>
      <w:r>
        <w:rPr>
          <w:rFonts w:hint="eastAsia"/>
        </w:rPr>
        <w:t>】</w:t>
      </w:r>
    </w:p>
    <w:tbl>
      <w:tblPr>
        <w:tblpPr w:leftFromText="142" w:rightFromText="142" w:vertAnchor="text" w:horzAnchor="margin" w:tblpY="22"/>
        <w:tblW w:w="10480" w:type="dxa"/>
        <w:tblCellMar>
          <w:left w:w="0" w:type="dxa"/>
          <w:right w:w="0" w:type="dxa"/>
        </w:tblCellMar>
        <w:tblLook w:val="0420" w:firstRow="1" w:lastRow="0" w:firstColumn="0" w:lastColumn="0" w:noHBand="0" w:noVBand="1"/>
      </w:tblPr>
      <w:tblGrid>
        <w:gridCol w:w="10480"/>
      </w:tblGrid>
      <w:tr w:rsidR="00C6390A" w:rsidRPr="00E53C8D" w14:paraId="572D129A" w14:textId="77777777" w:rsidTr="006C7AE6">
        <w:tc>
          <w:tcPr>
            <w:tcW w:w="10480" w:type="dxa"/>
            <w:tcBorders>
              <w:top w:val="single" w:sz="4" w:space="0" w:color="auto"/>
              <w:left w:val="single" w:sz="4" w:space="0" w:color="auto"/>
              <w:bottom w:val="single" w:sz="4" w:space="0" w:color="auto"/>
              <w:right w:val="single" w:sz="4" w:space="0" w:color="auto"/>
            </w:tcBorders>
            <w:shd w:val="clear" w:color="auto" w:fill="2F5597"/>
            <w:tcMar>
              <w:top w:w="72" w:type="dxa"/>
              <w:left w:w="144" w:type="dxa"/>
              <w:bottom w:w="72" w:type="dxa"/>
              <w:right w:w="144" w:type="dxa"/>
            </w:tcMar>
            <w:vAlign w:val="center"/>
            <w:hideMark/>
          </w:tcPr>
          <w:p w14:paraId="05DF00C4" w14:textId="77777777" w:rsidR="00C6390A" w:rsidRPr="00E53C8D" w:rsidRDefault="00C6390A" w:rsidP="00575709">
            <w:pPr>
              <w:pStyle w:val="aff0"/>
            </w:pPr>
            <w:r w:rsidRPr="00E53C8D">
              <w:rPr>
                <w:rFonts w:hint="eastAsia"/>
              </w:rPr>
              <w:t>実施手順（例）</w:t>
            </w:r>
          </w:p>
        </w:tc>
      </w:tr>
      <w:tr w:rsidR="00C6390A" w:rsidRPr="00E53C8D" w14:paraId="768E4399" w14:textId="77777777" w:rsidTr="006C7AE6">
        <w:tc>
          <w:tcPr>
            <w:tcW w:w="10480" w:type="dxa"/>
            <w:tcBorders>
              <w:top w:val="single" w:sz="4" w:space="0" w:color="auto"/>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2F8F02" w14:textId="456358F5" w:rsidR="00C6390A" w:rsidRPr="00E53C8D" w:rsidRDefault="00C6390A" w:rsidP="00575709">
            <w:pPr>
              <w:pStyle w:val="afff6"/>
            </w:pPr>
            <w:r w:rsidRPr="00E53C8D">
              <w:rPr>
                <w:rFonts w:hint="eastAsia"/>
              </w:rPr>
              <w:t>重要な情報システムにアクセスする際は、パスワード</w:t>
            </w:r>
            <w:r>
              <w:rPr>
                <w:rFonts w:hint="eastAsia"/>
              </w:rPr>
              <w:t>に加えて</w:t>
            </w:r>
            <w:r w:rsidRPr="00E53C8D">
              <w:rPr>
                <w:rFonts w:hint="eastAsia"/>
              </w:rPr>
              <w:t>、</w:t>
            </w:r>
            <w:bookmarkStart w:id="1257" w:name="■多要素認証18ー2ー4"/>
            <w:r w:rsidR="00D47D08">
              <w:fldChar w:fldCharType="begin"/>
            </w:r>
            <w:r w:rsidR="00D47D08">
              <w:rPr>
                <w:rFonts w:hint="eastAsia"/>
              </w:rPr>
              <w:instrText xml:space="preserve">HYPERLINK </w:instrText>
            </w:r>
            <w:r w:rsidR="00D47D08">
              <w:instrText xml:space="preserve"> \l "</w:instrText>
            </w:r>
            <w:r w:rsidR="00D47D08">
              <w:rPr>
                <w:rFonts w:hint="eastAsia"/>
              </w:rPr>
              <w:instrText>■多要素認証</w:instrText>
            </w:r>
            <w:r w:rsidR="00D47D08">
              <w:instrText>"</w:instrText>
            </w:r>
            <w:r w:rsidR="00D47D08">
              <w:fldChar w:fldCharType="separate"/>
            </w:r>
            <w:r w:rsidRPr="00D47D08">
              <w:rPr>
                <w:rStyle w:val="a7"/>
                <w:rFonts w:hint="eastAsia"/>
              </w:rPr>
              <w:t>多要素認証</w:t>
            </w:r>
            <w:bookmarkEnd w:id="1257"/>
            <w:r w:rsidR="00D47D08">
              <w:fldChar w:fldCharType="end"/>
            </w:r>
            <w:r w:rsidRPr="00E53C8D">
              <w:rPr>
                <w:rFonts w:hint="eastAsia"/>
              </w:rPr>
              <w:t>を使用し、</w:t>
            </w:r>
            <w:bookmarkStart w:id="1258" w:name="■不正アクセス18ー2ー4"/>
            <w:r w:rsidR="00FC2E2A">
              <w:fldChar w:fldCharType="begin"/>
            </w:r>
            <w:r w:rsidR="00FC2E2A">
              <w:rPr>
                <w:rFonts w:hint="eastAsia"/>
              </w:rPr>
              <w:instrText xml:space="preserve">HYPERLINK </w:instrText>
            </w:r>
            <w:r w:rsidR="00FC2E2A">
              <w:instrText xml:space="preserve"> \l "</w:instrText>
            </w:r>
            <w:r w:rsidR="00FC2E2A">
              <w:rPr>
                <w:rFonts w:hint="eastAsia"/>
              </w:rPr>
              <w:instrText>■不正アクセス</w:instrText>
            </w:r>
            <w:r w:rsidR="00FC2E2A">
              <w:instrText>"</w:instrText>
            </w:r>
            <w:r w:rsidR="00FC2E2A">
              <w:fldChar w:fldCharType="separate"/>
            </w:r>
            <w:r w:rsidRPr="00FC2E2A">
              <w:rPr>
                <w:rStyle w:val="a7"/>
                <w:rFonts w:hint="eastAsia"/>
              </w:rPr>
              <w:t>不正アクセス</w:t>
            </w:r>
            <w:bookmarkEnd w:id="1258"/>
            <w:r w:rsidR="00FC2E2A">
              <w:fldChar w:fldCharType="end"/>
            </w:r>
            <w:r w:rsidRPr="00E53C8D">
              <w:rPr>
                <w:rFonts w:hint="eastAsia"/>
              </w:rPr>
              <w:t>の可能性を減らす。</w:t>
            </w:r>
          </w:p>
        </w:tc>
      </w:tr>
      <w:tr w:rsidR="00C6390A" w:rsidRPr="00E53C8D" w14:paraId="43AEA50E" w14:textId="77777777" w:rsidTr="00575709">
        <w:tc>
          <w:tcPr>
            <w:tcW w:w="10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C438CC" w14:textId="77777777" w:rsidR="00C6390A" w:rsidRPr="00E53C8D" w:rsidRDefault="00C6390A" w:rsidP="00E534F9">
            <w:pPr>
              <w:pStyle w:val="afff8"/>
            </w:pPr>
            <w:r w:rsidRPr="00E53C8D">
              <w:rPr>
                <w:rFonts w:hint="eastAsia"/>
              </w:rPr>
              <w:t>ワンポイントアドバイス</w:t>
            </w:r>
          </w:p>
          <w:p w14:paraId="64C3B975" w14:textId="77777777" w:rsidR="00C6390A" w:rsidRPr="00E53C8D" w:rsidRDefault="00C6390A" w:rsidP="00575709">
            <w:pPr>
              <w:pStyle w:val="afff6"/>
            </w:pPr>
            <w:r w:rsidRPr="00E53C8D">
              <w:rPr>
                <w:rFonts w:hint="eastAsia"/>
              </w:rPr>
              <w:t>多要素認証では、知識（パスワード、秘密の質問など）、所持物（スマートフォン、ICカードなど）、生体情報（指紋、声紋など）のうち、2つ以上を組み合わせて認証することで、認可されていないアクセスの可能性を減らします。</w:t>
            </w:r>
          </w:p>
        </w:tc>
      </w:tr>
    </w:tbl>
    <w:p w14:paraId="1DFEE4FA" w14:textId="77777777" w:rsidR="00C6390A" w:rsidRPr="00E53C8D" w:rsidRDefault="00C6390A" w:rsidP="00780837">
      <w:pPr>
        <w:pStyle w:val="aff4"/>
      </w:pPr>
    </w:p>
    <w:p w14:paraId="56A30AF5" w14:textId="77777777" w:rsidR="00C6390A" w:rsidRDefault="00C6390A" w:rsidP="003E0313">
      <w:pPr>
        <w:pStyle w:val="4"/>
      </w:pPr>
      <w:bookmarkStart w:id="1259" w:name="_Toc175062934"/>
      <w:bookmarkStart w:id="1260" w:name="_Toc185338970"/>
      <w:bookmarkStart w:id="1261" w:name="_Toc188349070"/>
      <w:r w:rsidRPr="0046069F">
        <w:rPr>
          <w:rFonts w:hint="eastAsia"/>
        </w:rPr>
        <w:t>キャパシティ管理</w:t>
      </w:r>
      <w:bookmarkEnd w:id="1259"/>
      <w:bookmarkEnd w:id="1260"/>
      <w:bookmarkEnd w:id="1261"/>
    </w:p>
    <w:p w14:paraId="47E8456D" w14:textId="77777777" w:rsidR="00C6390A" w:rsidRPr="00E53C8D" w:rsidRDefault="00C6390A" w:rsidP="00DD71A3">
      <w:pPr>
        <w:pStyle w:val="aff4"/>
      </w:pPr>
      <w:r>
        <w:rPr>
          <w:rFonts w:hint="eastAsia"/>
        </w:rPr>
        <w:t>【</w:t>
      </w:r>
      <w:r w:rsidRPr="00E53C8D">
        <w:rPr>
          <w:rFonts w:hint="eastAsia"/>
        </w:rPr>
        <w:t>8.6 容量・能力の管理</w:t>
      </w:r>
      <w:r>
        <w:rPr>
          <w:rFonts w:hint="eastAsia"/>
        </w:rPr>
        <w:t>】</w:t>
      </w:r>
    </w:p>
    <w:tbl>
      <w:tblPr>
        <w:tblW w:w="10480" w:type="dxa"/>
        <w:tblCellMar>
          <w:left w:w="0" w:type="dxa"/>
          <w:right w:w="0" w:type="dxa"/>
        </w:tblCellMar>
        <w:tblLook w:val="0420" w:firstRow="1" w:lastRow="0" w:firstColumn="0" w:lastColumn="0" w:noHBand="0" w:noVBand="1"/>
      </w:tblPr>
      <w:tblGrid>
        <w:gridCol w:w="10480"/>
      </w:tblGrid>
      <w:tr w:rsidR="00C6390A" w:rsidRPr="00E53C8D" w14:paraId="340C855A" w14:textId="77777777" w:rsidTr="006C7AE6">
        <w:tc>
          <w:tcPr>
            <w:tcW w:w="10480" w:type="dxa"/>
            <w:tcBorders>
              <w:top w:val="single" w:sz="4" w:space="0" w:color="auto"/>
              <w:left w:val="single" w:sz="4" w:space="0" w:color="auto"/>
              <w:bottom w:val="single" w:sz="4" w:space="0" w:color="auto"/>
              <w:right w:val="single" w:sz="4" w:space="0" w:color="auto"/>
            </w:tcBorders>
            <w:shd w:val="clear" w:color="auto" w:fill="2F5597"/>
            <w:tcMar>
              <w:top w:w="72" w:type="dxa"/>
              <w:left w:w="144" w:type="dxa"/>
              <w:bottom w:w="72" w:type="dxa"/>
              <w:right w:w="144" w:type="dxa"/>
            </w:tcMar>
            <w:vAlign w:val="center"/>
            <w:hideMark/>
          </w:tcPr>
          <w:p w14:paraId="34BC3A12" w14:textId="77777777" w:rsidR="00C6390A" w:rsidRPr="00E53C8D" w:rsidRDefault="00C6390A" w:rsidP="0050393E">
            <w:pPr>
              <w:pStyle w:val="aff0"/>
            </w:pPr>
            <w:r w:rsidRPr="00E53C8D">
              <w:rPr>
                <w:rFonts w:hint="eastAsia"/>
              </w:rPr>
              <w:t>実施手順（例）</w:t>
            </w:r>
          </w:p>
        </w:tc>
      </w:tr>
      <w:tr w:rsidR="00C6390A" w:rsidRPr="00E53C8D" w14:paraId="01127C01" w14:textId="77777777" w:rsidTr="006C7AE6">
        <w:tc>
          <w:tcPr>
            <w:tcW w:w="10480" w:type="dxa"/>
            <w:tcBorders>
              <w:top w:val="single" w:sz="4" w:space="0" w:color="auto"/>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64AC1A" w14:textId="77777777" w:rsidR="00C6390A" w:rsidRPr="00E53C8D" w:rsidRDefault="00C6390A" w:rsidP="00892C01">
            <w:pPr>
              <w:pStyle w:val="afff6"/>
              <w:numPr>
                <w:ilvl w:val="0"/>
                <w:numId w:val="156"/>
              </w:numPr>
            </w:pPr>
            <w:r w:rsidRPr="00E53C8D">
              <w:rPr>
                <w:rFonts w:hint="eastAsia"/>
              </w:rPr>
              <w:t>情報システム管理者は、コンピュータやネットワークの応答時間など、その負荷状況について、業務を通じて問題がないか</w:t>
            </w:r>
            <w:r>
              <w:rPr>
                <w:rFonts w:hint="eastAsia"/>
              </w:rPr>
              <w:t>否か</w:t>
            </w:r>
            <w:r w:rsidRPr="00E53C8D">
              <w:rPr>
                <w:rFonts w:hint="eastAsia"/>
              </w:rPr>
              <w:t>を確認する。CPUやメモリ、ハードディスクなどの外部記憶装置の使用率など、リソースの使用状況を定期的に監視する。</w:t>
            </w:r>
          </w:p>
          <w:p w14:paraId="342B5C8E" w14:textId="77777777" w:rsidR="00C6390A" w:rsidRPr="00E53C8D" w:rsidRDefault="00C6390A" w:rsidP="00892C01">
            <w:pPr>
              <w:pStyle w:val="afff6"/>
              <w:numPr>
                <w:ilvl w:val="0"/>
                <w:numId w:val="156"/>
              </w:numPr>
            </w:pPr>
            <w:r w:rsidRPr="00E53C8D">
              <w:rPr>
                <w:rFonts w:hint="eastAsia"/>
              </w:rPr>
              <w:t>リソースの使用状況に応じてリソースの割り当てを調整すると同時に、将来必要となる容量や能力を予測し、システムのパフォーマンスを維持するため、必要なリソースを事前に確保する。</w:t>
            </w:r>
          </w:p>
          <w:p w14:paraId="7E8A77C4" w14:textId="77777777" w:rsidR="00C6390A" w:rsidRPr="00E53C8D" w:rsidRDefault="00C6390A" w:rsidP="00892C01">
            <w:pPr>
              <w:pStyle w:val="afff6"/>
              <w:numPr>
                <w:ilvl w:val="0"/>
                <w:numId w:val="156"/>
              </w:numPr>
            </w:pPr>
            <w:r w:rsidRPr="00E53C8D">
              <w:rPr>
                <w:rFonts w:hint="eastAsia"/>
              </w:rPr>
              <w:t>情報システム管理者は、問題が発見された場合、速やかに原因の究明を行い、情報セキュリティ委員会に報告する。</w:t>
            </w:r>
          </w:p>
          <w:p w14:paraId="2121A5A6" w14:textId="77777777" w:rsidR="00C6390A" w:rsidRPr="00E53C8D" w:rsidRDefault="00C6390A" w:rsidP="00892C01">
            <w:pPr>
              <w:pStyle w:val="afff6"/>
              <w:numPr>
                <w:ilvl w:val="0"/>
                <w:numId w:val="156"/>
              </w:numPr>
            </w:pPr>
            <w:r w:rsidRPr="00E53C8D">
              <w:rPr>
                <w:rFonts w:hint="eastAsia"/>
              </w:rPr>
              <w:t>情報セキュリティ委員会は、情報システム管理者に対策を指示し、必要に応じて経営陣に報告する。</w:t>
            </w:r>
          </w:p>
          <w:p w14:paraId="22DC8622" w14:textId="77777777" w:rsidR="00C6390A" w:rsidRPr="00E53C8D" w:rsidRDefault="00C6390A" w:rsidP="00892C01">
            <w:pPr>
              <w:pStyle w:val="afff6"/>
              <w:numPr>
                <w:ilvl w:val="0"/>
                <w:numId w:val="156"/>
              </w:numPr>
            </w:pPr>
            <w:r w:rsidRPr="00E53C8D">
              <w:rPr>
                <w:rFonts w:hint="eastAsia"/>
              </w:rPr>
              <w:t>情報システム管理者は、中長期的な業務量の増減を考慮し、将来的にシステムに必要な容量を予測し、必要であればトップマネジメントに報告する。</w:t>
            </w:r>
          </w:p>
        </w:tc>
      </w:tr>
      <w:tr w:rsidR="00C6390A" w:rsidRPr="00E53C8D" w14:paraId="04185E17" w14:textId="77777777" w:rsidTr="0050393E">
        <w:tc>
          <w:tcPr>
            <w:tcW w:w="10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D2BE7F0" w14:textId="77777777" w:rsidR="00C6390A" w:rsidRPr="00E53C8D" w:rsidRDefault="00C6390A" w:rsidP="00E534F9">
            <w:pPr>
              <w:pStyle w:val="afff8"/>
            </w:pPr>
            <w:r w:rsidRPr="00E53C8D">
              <w:rPr>
                <w:rFonts w:hint="eastAsia"/>
              </w:rPr>
              <w:t>ワンポイントアドバイス</w:t>
            </w:r>
          </w:p>
          <w:p w14:paraId="586DB728" w14:textId="77777777" w:rsidR="00C6390A" w:rsidRPr="00E53C8D" w:rsidRDefault="00C6390A" w:rsidP="0050393E">
            <w:pPr>
              <w:pStyle w:val="afff6"/>
            </w:pPr>
            <w:r w:rsidRPr="00E53C8D">
              <w:rPr>
                <w:rFonts w:hint="eastAsia"/>
              </w:rPr>
              <w:t>クラウドサービスを利用することで、特定のアプリケーションおよびサービスで利用できる資源を、要求に応じて迅速に拡張・削減することができます。</w:t>
            </w:r>
          </w:p>
        </w:tc>
      </w:tr>
    </w:tbl>
    <w:p w14:paraId="6EB6E173" w14:textId="77777777" w:rsidR="00C6390A" w:rsidRDefault="00C6390A" w:rsidP="00951CAD">
      <w:pPr>
        <w:ind w:firstLineChars="0" w:firstLine="0"/>
      </w:pPr>
    </w:p>
    <w:p w14:paraId="78F3E605" w14:textId="77777777" w:rsidR="00C6390A" w:rsidRDefault="00C6390A" w:rsidP="003E0313">
      <w:pPr>
        <w:pStyle w:val="4"/>
      </w:pPr>
      <w:bookmarkStart w:id="1262" w:name="_Toc175062935"/>
      <w:bookmarkStart w:id="1263" w:name="_Toc185338971"/>
      <w:bookmarkStart w:id="1264" w:name="_Toc188349071"/>
      <w:r w:rsidRPr="006865E6">
        <w:rPr>
          <w:rFonts w:hint="eastAsia"/>
        </w:rPr>
        <w:t>マルウェアに対する保護</w:t>
      </w:r>
      <w:bookmarkEnd w:id="1262"/>
      <w:bookmarkEnd w:id="1263"/>
      <w:bookmarkEnd w:id="1264"/>
    </w:p>
    <w:p w14:paraId="3FCC47BA" w14:textId="37933105" w:rsidR="00C6390A" w:rsidRPr="00E53C8D" w:rsidRDefault="00C6390A" w:rsidP="00DD71A3">
      <w:pPr>
        <w:pStyle w:val="aff4"/>
      </w:pPr>
      <w:r>
        <w:rPr>
          <w:rFonts w:hint="eastAsia"/>
        </w:rPr>
        <w:t>【</w:t>
      </w:r>
      <w:r w:rsidRPr="00E53C8D">
        <w:rPr>
          <w:rFonts w:hint="eastAsia"/>
        </w:rPr>
        <w:t xml:space="preserve">8.7 </w:t>
      </w:r>
      <w:bookmarkStart w:id="1265" w:name="■マルウェア18ー2ー6"/>
      <w:r w:rsidR="00C910D2">
        <w:fldChar w:fldCharType="begin"/>
      </w:r>
      <w:r w:rsidR="00C910D2">
        <w:rPr>
          <w:rFonts w:hint="eastAsia"/>
        </w:rPr>
        <w:instrText xml:space="preserve">HYPERLINK </w:instrText>
      </w:r>
      <w:r w:rsidR="00C910D2">
        <w:instrText xml:space="preserve"> \l "</w:instrText>
      </w:r>
      <w:r w:rsidR="00C910D2">
        <w:rPr>
          <w:rFonts w:hint="eastAsia"/>
        </w:rPr>
        <w:instrText>■マルウェア</w:instrText>
      </w:r>
      <w:r w:rsidR="00C910D2">
        <w:instrText>"</w:instrText>
      </w:r>
      <w:r w:rsidR="00C910D2">
        <w:fldChar w:fldCharType="separate"/>
      </w:r>
      <w:r w:rsidRPr="00C910D2">
        <w:rPr>
          <w:rStyle w:val="a7"/>
          <w:rFonts w:hint="eastAsia"/>
        </w:rPr>
        <w:t>マルウェア</w:t>
      </w:r>
      <w:r w:rsidR="00C910D2">
        <w:fldChar w:fldCharType="end"/>
      </w:r>
      <w:bookmarkEnd w:id="1265"/>
      <w:r w:rsidRPr="00E53C8D">
        <w:rPr>
          <w:rFonts w:hint="eastAsia"/>
        </w:rPr>
        <w:t>に対する保護</w:t>
      </w:r>
      <w:r>
        <w:rPr>
          <w:rFonts w:hint="eastAsia"/>
        </w:rPr>
        <w:t>】</w:t>
      </w:r>
    </w:p>
    <w:tbl>
      <w:tblPr>
        <w:tblW w:w="10480" w:type="dxa"/>
        <w:tblCellMar>
          <w:left w:w="0" w:type="dxa"/>
          <w:right w:w="0" w:type="dxa"/>
        </w:tblCellMar>
        <w:tblLook w:val="0420" w:firstRow="1" w:lastRow="0" w:firstColumn="0" w:lastColumn="0" w:noHBand="0" w:noVBand="1"/>
      </w:tblPr>
      <w:tblGrid>
        <w:gridCol w:w="10480"/>
      </w:tblGrid>
      <w:tr w:rsidR="00C6390A" w:rsidRPr="00E53C8D" w14:paraId="627AA0DA" w14:textId="77777777" w:rsidTr="006C7AE6">
        <w:tc>
          <w:tcPr>
            <w:tcW w:w="10480" w:type="dxa"/>
            <w:tcBorders>
              <w:top w:val="single" w:sz="4" w:space="0" w:color="auto"/>
              <w:left w:val="single" w:sz="4" w:space="0" w:color="auto"/>
              <w:bottom w:val="single" w:sz="4" w:space="0" w:color="auto"/>
              <w:right w:val="single" w:sz="4" w:space="0" w:color="auto"/>
            </w:tcBorders>
            <w:shd w:val="clear" w:color="auto" w:fill="2F5597"/>
            <w:tcMar>
              <w:top w:w="72" w:type="dxa"/>
              <w:left w:w="144" w:type="dxa"/>
              <w:bottom w:w="72" w:type="dxa"/>
              <w:right w:w="144" w:type="dxa"/>
            </w:tcMar>
            <w:vAlign w:val="center"/>
            <w:hideMark/>
          </w:tcPr>
          <w:p w14:paraId="1AE8726E" w14:textId="77777777" w:rsidR="00C6390A" w:rsidRPr="00E53C8D" w:rsidRDefault="00C6390A" w:rsidP="0050393E">
            <w:pPr>
              <w:pStyle w:val="aff0"/>
            </w:pPr>
            <w:r w:rsidRPr="00E53C8D">
              <w:rPr>
                <w:rFonts w:hint="eastAsia"/>
              </w:rPr>
              <w:t>実施手順（例）</w:t>
            </w:r>
          </w:p>
        </w:tc>
      </w:tr>
      <w:tr w:rsidR="00C6390A" w:rsidRPr="00E53C8D" w14:paraId="514C1669" w14:textId="77777777" w:rsidTr="006C7AE6">
        <w:tc>
          <w:tcPr>
            <w:tcW w:w="10480"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1579C28F" w14:textId="77777777" w:rsidR="00C6390A" w:rsidRPr="00E53C8D" w:rsidRDefault="00C6390A" w:rsidP="00892C01">
            <w:pPr>
              <w:pStyle w:val="afff6"/>
              <w:numPr>
                <w:ilvl w:val="0"/>
                <w:numId w:val="157"/>
              </w:numPr>
            </w:pPr>
            <w:r w:rsidRPr="00E53C8D">
              <w:rPr>
                <w:rFonts w:hint="eastAsia"/>
              </w:rPr>
              <w:t>ネットワークに接続するすべてのパソコン、サーバ上に情報システム管理者が指定したアンチウイルスソフトを導入する。</w:t>
            </w:r>
          </w:p>
          <w:p w14:paraId="7B29A8FC" w14:textId="77777777" w:rsidR="00C6390A" w:rsidRPr="00E53C8D" w:rsidRDefault="00C6390A" w:rsidP="00892C01">
            <w:pPr>
              <w:pStyle w:val="afff6"/>
              <w:numPr>
                <w:ilvl w:val="0"/>
                <w:numId w:val="157"/>
              </w:numPr>
            </w:pPr>
            <w:r w:rsidRPr="00E53C8D">
              <w:rPr>
                <w:rFonts w:hint="eastAsia"/>
              </w:rPr>
              <w:t>アンチウイルスソフトを常時設定にし、ファイルへのアクセスおよび電子メールの受信時に常時スキャンできる設定を行う。</w:t>
            </w:r>
          </w:p>
          <w:p w14:paraId="0844BEDE" w14:textId="77777777" w:rsidR="00C6390A" w:rsidRPr="00E53C8D" w:rsidRDefault="00C6390A" w:rsidP="00892C01">
            <w:pPr>
              <w:pStyle w:val="afff6"/>
              <w:numPr>
                <w:ilvl w:val="0"/>
                <w:numId w:val="157"/>
              </w:numPr>
            </w:pPr>
            <w:r w:rsidRPr="00E53C8D">
              <w:rPr>
                <w:rFonts w:hint="eastAsia"/>
              </w:rPr>
              <w:t>常時スキャン</w:t>
            </w:r>
            <w:r>
              <w:rPr>
                <w:rFonts w:hint="eastAsia"/>
              </w:rPr>
              <w:t>に加えて</w:t>
            </w:r>
            <w:r w:rsidRPr="00E53C8D">
              <w:rPr>
                <w:rFonts w:hint="eastAsia"/>
              </w:rPr>
              <w:t>情報システム管理者が指定した期間に一度、ファイル全体に対するスキャンを行う。</w:t>
            </w:r>
          </w:p>
          <w:p w14:paraId="505AECBD" w14:textId="77777777" w:rsidR="00C6390A" w:rsidRPr="00E53C8D" w:rsidRDefault="00C6390A" w:rsidP="00892C01">
            <w:pPr>
              <w:pStyle w:val="afff6"/>
              <w:numPr>
                <w:ilvl w:val="0"/>
                <w:numId w:val="157"/>
              </w:numPr>
            </w:pPr>
            <w:r w:rsidRPr="00E53C8D">
              <w:rPr>
                <w:rFonts w:hint="eastAsia"/>
              </w:rPr>
              <w:t>自動でウイルス定義ファイルの更新が行われるように設定する。</w:t>
            </w:r>
          </w:p>
          <w:p w14:paraId="4B39014D" w14:textId="77777777" w:rsidR="00C6390A" w:rsidRDefault="00C6390A" w:rsidP="00892C01">
            <w:pPr>
              <w:pStyle w:val="afff6"/>
              <w:numPr>
                <w:ilvl w:val="0"/>
                <w:numId w:val="157"/>
              </w:numPr>
            </w:pPr>
            <w:r w:rsidRPr="00E53C8D">
              <w:rPr>
                <w:rFonts w:hint="eastAsia"/>
              </w:rPr>
              <w:t>標的型メール対応</w:t>
            </w:r>
          </w:p>
          <w:p w14:paraId="64F3BD5D" w14:textId="77777777" w:rsidR="00C6390A" w:rsidRDefault="00C6390A" w:rsidP="00892C01">
            <w:pPr>
              <w:pStyle w:val="afff6"/>
              <w:numPr>
                <w:ilvl w:val="0"/>
                <w:numId w:val="208"/>
              </w:numPr>
            </w:pPr>
            <w:r w:rsidRPr="00E53C8D">
              <w:rPr>
                <w:rFonts w:hint="eastAsia"/>
              </w:rPr>
              <w:t>メールの添付書類やメール中のリンクは、原則として（送信者に確認するなどの方法で）安全が確認できるまで開かない。</w:t>
            </w:r>
          </w:p>
          <w:p w14:paraId="75B4832E" w14:textId="77777777" w:rsidR="00C6390A" w:rsidRDefault="00C6390A" w:rsidP="00892C01">
            <w:pPr>
              <w:pStyle w:val="afff6"/>
              <w:numPr>
                <w:ilvl w:val="0"/>
                <w:numId w:val="208"/>
              </w:numPr>
            </w:pPr>
            <w:r w:rsidRPr="7765F05E">
              <w:t>ファイルの拡張子を表示させる設定とし、添付ファイルの拡張子が、通常使用しない内容の場合、ファイルの参照を禁じる。</w:t>
            </w:r>
          </w:p>
          <w:p w14:paraId="29197938" w14:textId="1F63B72F" w:rsidR="00C6390A" w:rsidRPr="00E53C8D" w:rsidRDefault="00C6390A" w:rsidP="00AA38E0">
            <w:pPr>
              <w:pStyle w:val="afff6"/>
              <w:ind w:left="880"/>
            </w:pPr>
            <w:r w:rsidRPr="7765F05E">
              <w:t>通常使用しないファイルの拡張子の例：.exe、.pif、.scr</w:t>
            </w:r>
          </w:p>
        </w:tc>
      </w:tr>
      <w:tr w:rsidR="00C6390A" w:rsidRPr="00E53C8D" w14:paraId="65EBA5BB" w14:textId="77777777" w:rsidTr="7765F05E">
        <w:tc>
          <w:tcPr>
            <w:tcW w:w="104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6F049568" w14:textId="77777777" w:rsidR="00C6390A" w:rsidRPr="00E53C8D" w:rsidRDefault="00C6390A" w:rsidP="00E534F9">
            <w:pPr>
              <w:pStyle w:val="afff8"/>
            </w:pPr>
            <w:r w:rsidRPr="00E53C8D">
              <w:rPr>
                <w:rFonts w:hint="eastAsia"/>
              </w:rPr>
              <w:t>ワンポイントアドバイス</w:t>
            </w:r>
          </w:p>
          <w:p w14:paraId="1DE499C4" w14:textId="77777777" w:rsidR="00C6390A" w:rsidRPr="00E53C8D" w:rsidRDefault="00C6390A" w:rsidP="0050393E">
            <w:pPr>
              <w:pStyle w:val="afff6"/>
            </w:pPr>
            <w:r w:rsidRPr="00E53C8D">
              <w:rPr>
                <w:rFonts w:hint="eastAsia"/>
              </w:rPr>
              <w:t>基本的な対策として、社内パソコンのウイルス定義ファイルが常に最新版に更新されているかの確認を徹底することが重要です。</w:t>
            </w:r>
          </w:p>
        </w:tc>
      </w:tr>
    </w:tbl>
    <w:p w14:paraId="1C41D33F" w14:textId="77777777" w:rsidR="00C6390A" w:rsidRPr="00E53C8D" w:rsidRDefault="00C6390A" w:rsidP="006865E6">
      <w:pPr>
        <w:ind w:firstLineChars="0" w:firstLine="0"/>
      </w:pPr>
    </w:p>
    <w:p w14:paraId="2451E956" w14:textId="77777777" w:rsidR="00C6390A" w:rsidRDefault="00C6390A" w:rsidP="003E0313">
      <w:pPr>
        <w:pStyle w:val="4"/>
      </w:pPr>
      <w:bookmarkStart w:id="1266" w:name="_Toc175062936"/>
      <w:bookmarkStart w:id="1267" w:name="_Toc185338972"/>
      <w:bookmarkStart w:id="1268" w:name="_Toc188349072"/>
      <w:r w:rsidRPr="00013A45">
        <w:t>技術的</w:t>
      </w:r>
      <w:bookmarkStart w:id="1269" w:name="■脆弱性18ー2ー7"/>
      <w:r w:rsidRPr="00013A45">
        <w:t>脆弱性</w:t>
      </w:r>
      <w:bookmarkEnd w:id="1269"/>
      <w:r w:rsidRPr="00013A45">
        <w:t>の管理</w:t>
      </w:r>
      <w:bookmarkEnd w:id="1266"/>
      <w:bookmarkEnd w:id="1267"/>
      <w:bookmarkEnd w:id="1268"/>
    </w:p>
    <w:p w14:paraId="75714CB9" w14:textId="77777777" w:rsidR="00C6390A" w:rsidRPr="00E53C8D" w:rsidRDefault="00C6390A" w:rsidP="00DD71A3">
      <w:pPr>
        <w:pStyle w:val="aff4"/>
      </w:pPr>
      <w:r>
        <w:rPr>
          <w:rFonts w:hint="eastAsia"/>
        </w:rPr>
        <w:t>【</w:t>
      </w:r>
      <w:r w:rsidRPr="00E53C8D">
        <w:rPr>
          <w:rFonts w:hint="eastAsia"/>
        </w:rPr>
        <w:t>8.8 技術的脆弱性の管理</w:t>
      </w:r>
      <w:r>
        <w:rPr>
          <w:rFonts w:hint="eastAsia"/>
        </w:rPr>
        <w:t>】</w:t>
      </w:r>
    </w:p>
    <w:tbl>
      <w:tblPr>
        <w:tblW w:w="10480" w:type="dxa"/>
        <w:tblCellMar>
          <w:left w:w="0" w:type="dxa"/>
          <w:right w:w="0" w:type="dxa"/>
        </w:tblCellMar>
        <w:tblLook w:val="0420" w:firstRow="1" w:lastRow="0" w:firstColumn="0" w:lastColumn="0" w:noHBand="0" w:noVBand="1"/>
      </w:tblPr>
      <w:tblGrid>
        <w:gridCol w:w="10480"/>
      </w:tblGrid>
      <w:tr w:rsidR="00C6390A" w:rsidRPr="00E53C8D" w14:paraId="138B2D9A" w14:textId="77777777" w:rsidTr="006C7AE6">
        <w:tc>
          <w:tcPr>
            <w:tcW w:w="10480" w:type="dxa"/>
            <w:tcBorders>
              <w:top w:val="single" w:sz="4" w:space="0" w:color="auto"/>
              <w:left w:val="single" w:sz="4" w:space="0" w:color="auto"/>
              <w:bottom w:val="single" w:sz="4" w:space="0" w:color="auto"/>
              <w:right w:val="single" w:sz="4" w:space="0" w:color="auto"/>
            </w:tcBorders>
            <w:shd w:val="clear" w:color="auto" w:fill="2F5597"/>
            <w:tcMar>
              <w:top w:w="72" w:type="dxa"/>
              <w:left w:w="144" w:type="dxa"/>
              <w:bottom w:w="72" w:type="dxa"/>
              <w:right w:w="144" w:type="dxa"/>
            </w:tcMar>
            <w:vAlign w:val="center"/>
            <w:hideMark/>
          </w:tcPr>
          <w:p w14:paraId="16995629" w14:textId="77777777" w:rsidR="00C6390A" w:rsidRPr="00E53C8D" w:rsidRDefault="00C6390A" w:rsidP="0050393E">
            <w:pPr>
              <w:pStyle w:val="aff0"/>
            </w:pPr>
            <w:r w:rsidRPr="00E53C8D">
              <w:rPr>
                <w:rFonts w:hint="eastAsia"/>
              </w:rPr>
              <w:t>実施手順（例）</w:t>
            </w:r>
          </w:p>
        </w:tc>
      </w:tr>
      <w:tr w:rsidR="00C6390A" w:rsidRPr="00E53C8D" w14:paraId="44150250" w14:textId="77777777" w:rsidTr="006C7AE6">
        <w:tc>
          <w:tcPr>
            <w:tcW w:w="10480" w:type="dxa"/>
            <w:tcBorders>
              <w:top w:val="single" w:sz="4" w:space="0" w:color="auto"/>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D612417" w14:textId="26B2F586" w:rsidR="00C6390A" w:rsidRPr="00E53C8D" w:rsidRDefault="00C6390A" w:rsidP="00892C01">
            <w:pPr>
              <w:pStyle w:val="afff6"/>
              <w:numPr>
                <w:ilvl w:val="0"/>
                <w:numId w:val="158"/>
              </w:numPr>
            </w:pPr>
            <w:r w:rsidRPr="00E53C8D">
              <w:rPr>
                <w:rFonts w:hint="eastAsia"/>
              </w:rPr>
              <w:t>情報セキュリティ委員会および情報システム管理者は、技術的な</w:t>
            </w:r>
            <w:hyperlink w:anchor="■脆弱性" w:history="1">
              <w:r w:rsidRPr="005548D7">
                <w:rPr>
                  <w:rStyle w:val="a7"/>
                  <w:rFonts w:hint="eastAsia"/>
                </w:rPr>
                <w:t>脆弱性</w:t>
              </w:r>
            </w:hyperlink>
            <w:r w:rsidRPr="00E53C8D">
              <w:rPr>
                <w:rFonts w:hint="eastAsia"/>
              </w:rPr>
              <w:t>のニュースを常に意識し、時期を失せず効果的に外部の攻撃を防御する。</w:t>
            </w:r>
          </w:p>
          <w:p w14:paraId="72B27A91" w14:textId="77777777" w:rsidR="00C6390A" w:rsidRPr="00E53C8D" w:rsidRDefault="00C6390A" w:rsidP="00892C01">
            <w:pPr>
              <w:pStyle w:val="afff6"/>
              <w:numPr>
                <w:ilvl w:val="0"/>
                <w:numId w:val="158"/>
              </w:numPr>
            </w:pPr>
            <w:r w:rsidRPr="00E53C8D">
              <w:rPr>
                <w:rFonts w:hint="eastAsia"/>
              </w:rPr>
              <w:t>OSやアプリケーションには常に最新のセキュリティパッチを適用する。ただし、検証の結果、業務上支障があると認められる場合には、他の方法</w:t>
            </w:r>
            <w:r>
              <w:rPr>
                <w:rFonts w:hint="eastAsia"/>
              </w:rPr>
              <w:t>により</w:t>
            </w:r>
            <w:r w:rsidRPr="00E53C8D">
              <w:rPr>
                <w:rFonts w:hint="eastAsia"/>
              </w:rPr>
              <w:t>脆弱性に対処する。</w:t>
            </w:r>
          </w:p>
        </w:tc>
      </w:tr>
      <w:tr w:rsidR="00C6390A" w:rsidRPr="00E53C8D" w14:paraId="519DEB56" w14:textId="77777777" w:rsidTr="0050393E">
        <w:tc>
          <w:tcPr>
            <w:tcW w:w="10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50697CB" w14:textId="77777777" w:rsidR="00C6390A" w:rsidRPr="00E53C8D" w:rsidRDefault="00C6390A" w:rsidP="00E534F9">
            <w:pPr>
              <w:pStyle w:val="afff8"/>
            </w:pPr>
            <w:r w:rsidRPr="00E53C8D">
              <w:rPr>
                <w:rFonts w:hint="eastAsia"/>
              </w:rPr>
              <w:t>ワンポイントアドバイス</w:t>
            </w:r>
          </w:p>
          <w:p w14:paraId="18FA33B2" w14:textId="77777777" w:rsidR="00C6390A" w:rsidRPr="00E53C8D" w:rsidRDefault="00C6390A" w:rsidP="0050393E">
            <w:pPr>
              <w:pStyle w:val="afff6"/>
            </w:pPr>
            <w:r w:rsidRPr="00E53C8D">
              <w:rPr>
                <w:rFonts w:hint="eastAsia"/>
              </w:rPr>
              <w:t>セキュリティパッチは、正当な供給元から取得したもののみを使用することが大切です。</w:t>
            </w:r>
          </w:p>
        </w:tc>
      </w:tr>
    </w:tbl>
    <w:p w14:paraId="45B7C604" w14:textId="77777777" w:rsidR="00C6390A" w:rsidRDefault="00C6390A" w:rsidP="00951CAD">
      <w:pPr>
        <w:ind w:firstLineChars="0" w:firstLine="0"/>
      </w:pPr>
    </w:p>
    <w:p w14:paraId="36346AA9" w14:textId="77777777" w:rsidR="00C6390A" w:rsidRDefault="00C6390A" w:rsidP="003E0313">
      <w:pPr>
        <w:pStyle w:val="4"/>
      </w:pPr>
      <w:bookmarkStart w:id="1270" w:name="_Toc175062937"/>
      <w:bookmarkStart w:id="1271" w:name="_Toc185338973"/>
      <w:bookmarkStart w:id="1272" w:name="_Toc188349073"/>
      <w:r w:rsidRPr="006053FD">
        <w:rPr>
          <w:rFonts w:hint="eastAsia"/>
        </w:rPr>
        <w:t>構成管理</w:t>
      </w:r>
      <w:bookmarkEnd w:id="1270"/>
      <w:bookmarkEnd w:id="1271"/>
      <w:bookmarkEnd w:id="1272"/>
    </w:p>
    <w:p w14:paraId="13EC9BC1" w14:textId="77777777" w:rsidR="00C6390A" w:rsidRPr="00E53C8D" w:rsidRDefault="00C6390A" w:rsidP="00DD71A3">
      <w:pPr>
        <w:pStyle w:val="aff4"/>
      </w:pPr>
      <w:r>
        <w:rPr>
          <w:rFonts w:hint="eastAsia"/>
        </w:rPr>
        <w:t>【</w:t>
      </w:r>
      <w:r w:rsidRPr="00E53C8D">
        <w:rPr>
          <w:rFonts w:hint="eastAsia"/>
        </w:rPr>
        <w:t>8.9 構成管理</w:t>
      </w:r>
      <w:r>
        <w:rPr>
          <w:rFonts w:hint="eastAsia"/>
        </w:rPr>
        <w:t>】</w:t>
      </w:r>
    </w:p>
    <w:tbl>
      <w:tblPr>
        <w:tblW w:w="10480" w:type="dxa"/>
        <w:tblCellMar>
          <w:left w:w="0" w:type="dxa"/>
          <w:right w:w="0" w:type="dxa"/>
        </w:tblCellMar>
        <w:tblLook w:val="0420" w:firstRow="1" w:lastRow="0" w:firstColumn="0" w:lastColumn="0" w:noHBand="0" w:noVBand="1"/>
      </w:tblPr>
      <w:tblGrid>
        <w:gridCol w:w="10480"/>
      </w:tblGrid>
      <w:tr w:rsidR="00C6390A" w:rsidRPr="00E53C8D" w14:paraId="2249E36A" w14:textId="77777777" w:rsidTr="006C7AE6">
        <w:tc>
          <w:tcPr>
            <w:tcW w:w="10480" w:type="dxa"/>
            <w:tcBorders>
              <w:top w:val="single" w:sz="4" w:space="0" w:color="auto"/>
              <w:left w:val="single" w:sz="4" w:space="0" w:color="auto"/>
              <w:bottom w:val="single" w:sz="4" w:space="0" w:color="auto"/>
              <w:right w:val="single" w:sz="4" w:space="0" w:color="auto"/>
            </w:tcBorders>
            <w:shd w:val="clear" w:color="auto" w:fill="2F5597"/>
            <w:tcMar>
              <w:top w:w="72" w:type="dxa"/>
              <w:left w:w="144" w:type="dxa"/>
              <w:bottom w:w="72" w:type="dxa"/>
              <w:right w:w="144" w:type="dxa"/>
            </w:tcMar>
            <w:vAlign w:val="center"/>
            <w:hideMark/>
          </w:tcPr>
          <w:p w14:paraId="77200417" w14:textId="77777777" w:rsidR="00C6390A" w:rsidRPr="00E53C8D" w:rsidRDefault="00C6390A" w:rsidP="0050393E">
            <w:pPr>
              <w:pStyle w:val="aff0"/>
            </w:pPr>
            <w:r w:rsidRPr="00E53C8D">
              <w:rPr>
                <w:rFonts w:hint="eastAsia"/>
              </w:rPr>
              <w:t>実施手順（例）</w:t>
            </w:r>
          </w:p>
        </w:tc>
      </w:tr>
      <w:tr w:rsidR="00C6390A" w:rsidRPr="00E53C8D" w14:paraId="0938A69E" w14:textId="77777777" w:rsidTr="006C7AE6">
        <w:tc>
          <w:tcPr>
            <w:tcW w:w="10480" w:type="dxa"/>
            <w:tcBorders>
              <w:top w:val="single" w:sz="4" w:space="0" w:color="auto"/>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7A61322" w14:textId="77777777" w:rsidR="00C6390A" w:rsidRPr="00E53C8D" w:rsidRDefault="00C6390A" w:rsidP="0050393E">
            <w:pPr>
              <w:pStyle w:val="afff6"/>
            </w:pPr>
            <w:r w:rsidRPr="00E53C8D">
              <w:rPr>
                <w:rFonts w:hint="eastAsia"/>
              </w:rPr>
              <w:t>システムの構成要素とその相互関係を理解し管理するため、台帳や構成管理ツールを用いて、ハードウェア、ソフトウェア、ネットワーク機器、設定ファイルなど、システムを構成するすべての要素の情報を把握する。</w:t>
            </w:r>
          </w:p>
        </w:tc>
      </w:tr>
      <w:tr w:rsidR="00C6390A" w:rsidRPr="00E53C8D" w14:paraId="0B2348B2" w14:textId="77777777" w:rsidTr="0050393E">
        <w:tc>
          <w:tcPr>
            <w:tcW w:w="10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D5CB5C4" w14:textId="77777777" w:rsidR="00C6390A" w:rsidRPr="00E53C8D" w:rsidRDefault="00C6390A" w:rsidP="00E534F9">
            <w:pPr>
              <w:pStyle w:val="afff8"/>
            </w:pPr>
            <w:r w:rsidRPr="00E53C8D">
              <w:rPr>
                <w:rFonts w:hint="eastAsia"/>
              </w:rPr>
              <w:t>ワンポイントアドバイス</w:t>
            </w:r>
          </w:p>
          <w:p w14:paraId="48B60D26" w14:textId="77777777" w:rsidR="00C6390A" w:rsidRPr="00E53C8D" w:rsidRDefault="00C6390A" w:rsidP="0050393E">
            <w:pPr>
              <w:pStyle w:val="afff6"/>
            </w:pPr>
            <w:r w:rsidRPr="00E53C8D">
              <w:rPr>
                <w:rFonts w:hint="eastAsia"/>
              </w:rPr>
              <w:t>ハードウェア・ソフトウェア・サービス・ネットワークが、必要とされるセキュリティ設定</w:t>
            </w:r>
            <w:r>
              <w:rPr>
                <w:rFonts w:hint="eastAsia"/>
              </w:rPr>
              <w:t>により正</w:t>
            </w:r>
            <w:r w:rsidRPr="00E53C8D">
              <w:rPr>
                <w:rFonts w:hint="eastAsia"/>
              </w:rPr>
              <w:t>しく機能し、認可されていない変更や誤った変更によって構成が変えられないようにすることが大切です。</w:t>
            </w:r>
          </w:p>
        </w:tc>
      </w:tr>
    </w:tbl>
    <w:p w14:paraId="63A878A1" w14:textId="77777777" w:rsidR="00C6390A" w:rsidRDefault="00C6390A" w:rsidP="00951CAD">
      <w:pPr>
        <w:ind w:firstLineChars="0" w:firstLine="0"/>
      </w:pPr>
    </w:p>
    <w:p w14:paraId="51289985" w14:textId="77777777" w:rsidR="00C6390A" w:rsidRDefault="00C6390A" w:rsidP="003E0313">
      <w:pPr>
        <w:pStyle w:val="4"/>
      </w:pPr>
      <w:bookmarkStart w:id="1273" w:name="_Toc175062938"/>
      <w:bookmarkStart w:id="1274" w:name="_Toc185338974"/>
      <w:bookmarkStart w:id="1275" w:name="_Toc188349074"/>
      <w:r w:rsidRPr="000928DF">
        <w:rPr>
          <w:rFonts w:hint="eastAsia"/>
        </w:rPr>
        <w:t>情報の削除</w:t>
      </w:r>
      <w:bookmarkEnd w:id="1273"/>
      <w:bookmarkEnd w:id="1274"/>
      <w:bookmarkEnd w:id="1275"/>
    </w:p>
    <w:p w14:paraId="1D9665C6" w14:textId="77777777" w:rsidR="00C6390A" w:rsidRDefault="00C6390A" w:rsidP="00DD71A3">
      <w:pPr>
        <w:pStyle w:val="aff4"/>
      </w:pPr>
      <w:r>
        <w:rPr>
          <w:rFonts w:hint="eastAsia"/>
        </w:rPr>
        <w:t>【</w:t>
      </w:r>
      <w:r w:rsidRPr="00E53C8D">
        <w:rPr>
          <w:rFonts w:hint="eastAsia"/>
        </w:rPr>
        <w:t>8.10 情報の削除</w:t>
      </w:r>
      <w:r>
        <w:rPr>
          <w:rFonts w:hint="eastAsia"/>
        </w:rPr>
        <w:t>】</w:t>
      </w:r>
    </w:p>
    <w:tbl>
      <w:tblPr>
        <w:tblpPr w:leftFromText="142" w:rightFromText="142" w:vertAnchor="text" w:horzAnchor="margin" w:tblpY="55"/>
        <w:tblW w:w="10480" w:type="dxa"/>
        <w:tblCellMar>
          <w:left w:w="0" w:type="dxa"/>
          <w:right w:w="0" w:type="dxa"/>
        </w:tblCellMar>
        <w:tblLook w:val="0420" w:firstRow="1" w:lastRow="0" w:firstColumn="0" w:lastColumn="0" w:noHBand="0" w:noVBand="1"/>
      </w:tblPr>
      <w:tblGrid>
        <w:gridCol w:w="10480"/>
      </w:tblGrid>
      <w:tr w:rsidR="00C6390A" w:rsidRPr="00E53C8D" w14:paraId="6623CAB4" w14:textId="77777777" w:rsidTr="006C7AE6">
        <w:tc>
          <w:tcPr>
            <w:tcW w:w="10480" w:type="dxa"/>
            <w:tcBorders>
              <w:top w:val="single" w:sz="4" w:space="0" w:color="auto"/>
              <w:left w:val="single" w:sz="4" w:space="0" w:color="auto"/>
              <w:bottom w:val="single" w:sz="4" w:space="0" w:color="auto"/>
              <w:right w:val="single" w:sz="4" w:space="0" w:color="auto"/>
            </w:tcBorders>
            <w:shd w:val="clear" w:color="auto" w:fill="2F5597"/>
            <w:tcMar>
              <w:top w:w="72" w:type="dxa"/>
              <w:left w:w="144" w:type="dxa"/>
              <w:bottom w:w="72" w:type="dxa"/>
              <w:right w:w="144" w:type="dxa"/>
            </w:tcMar>
            <w:vAlign w:val="center"/>
            <w:hideMark/>
          </w:tcPr>
          <w:p w14:paraId="2DCB2A55" w14:textId="77777777" w:rsidR="00C6390A" w:rsidRPr="00E53C8D" w:rsidRDefault="00C6390A" w:rsidP="00C35A42">
            <w:pPr>
              <w:pStyle w:val="aff0"/>
            </w:pPr>
            <w:r w:rsidRPr="00E53C8D">
              <w:rPr>
                <w:rFonts w:hint="eastAsia"/>
              </w:rPr>
              <w:t>実施手順（例）</w:t>
            </w:r>
          </w:p>
        </w:tc>
      </w:tr>
      <w:tr w:rsidR="00C6390A" w:rsidRPr="00E53C8D" w14:paraId="4B4CF2EA" w14:textId="77777777" w:rsidTr="006C7AE6">
        <w:tc>
          <w:tcPr>
            <w:tcW w:w="10480" w:type="dxa"/>
            <w:tcBorders>
              <w:top w:val="single" w:sz="4" w:space="0" w:color="auto"/>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62454B4" w14:textId="77777777" w:rsidR="00C6390A" w:rsidRPr="00E53C8D" w:rsidRDefault="00C6390A" w:rsidP="00892C01">
            <w:pPr>
              <w:pStyle w:val="afff6"/>
              <w:numPr>
                <w:ilvl w:val="0"/>
                <w:numId w:val="159"/>
              </w:numPr>
            </w:pPr>
            <w:r w:rsidRPr="00E53C8D">
              <w:rPr>
                <w:rFonts w:hint="eastAsia"/>
              </w:rPr>
              <w:t>業務上必要がなくなったデータは速やかに削除する。</w:t>
            </w:r>
          </w:p>
          <w:p w14:paraId="3AD233CA" w14:textId="77777777" w:rsidR="00C6390A" w:rsidRPr="00E53C8D" w:rsidRDefault="00C6390A" w:rsidP="00892C01">
            <w:pPr>
              <w:pStyle w:val="afff6"/>
              <w:numPr>
                <w:ilvl w:val="0"/>
                <w:numId w:val="159"/>
              </w:numPr>
            </w:pPr>
            <w:r w:rsidRPr="00E53C8D">
              <w:rPr>
                <w:rFonts w:hint="eastAsia"/>
              </w:rPr>
              <w:t>記憶媒体上のデータを削除する際は、データ消去ソフトを使用し、復元できないよう、完全に削除する。</w:t>
            </w:r>
          </w:p>
          <w:p w14:paraId="2D19A147" w14:textId="729672EA" w:rsidR="00C6390A" w:rsidRPr="00E53C8D" w:rsidRDefault="00C6390A" w:rsidP="00892C01">
            <w:pPr>
              <w:pStyle w:val="afff6"/>
              <w:numPr>
                <w:ilvl w:val="0"/>
                <w:numId w:val="159"/>
              </w:numPr>
            </w:pPr>
            <w:r w:rsidRPr="00E53C8D">
              <w:rPr>
                <w:rFonts w:hint="eastAsia"/>
              </w:rPr>
              <w:t>ハードディスクを廃棄する際は、</w:t>
            </w:r>
            <w:bookmarkStart w:id="1276" w:name="■磁気データ消去装置18ー2ー9"/>
            <w:r w:rsidR="001172D0">
              <w:fldChar w:fldCharType="begin"/>
            </w:r>
            <w:r w:rsidR="001172D0">
              <w:rPr>
                <w:rFonts w:hint="eastAsia"/>
              </w:rPr>
              <w:instrText xml:space="preserve">HYPERLINK </w:instrText>
            </w:r>
            <w:r w:rsidR="001172D0">
              <w:instrText xml:space="preserve"> \l "</w:instrText>
            </w:r>
            <w:r w:rsidR="001172D0">
              <w:rPr>
                <w:rFonts w:hint="eastAsia"/>
              </w:rPr>
              <w:instrText>■磁気データ消去装置</w:instrText>
            </w:r>
            <w:r w:rsidR="001172D0">
              <w:instrText>"</w:instrText>
            </w:r>
            <w:r w:rsidR="001172D0">
              <w:fldChar w:fldCharType="separate"/>
            </w:r>
            <w:r w:rsidRPr="001172D0">
              <w:rPr>
                <w:rStyle w:val="a7"/>
                <w:rFonts w:hint="eastAsia"/>
              </w:rPr>
              <w:t>磁気データ消去装置</w:t>
            </w:r>
            <w:r w:rsidR="001172D0">
              <w:fldChar w:fldCharType="end"/>
            </w:r>
            <w:bookmarkEnd w:id="1276"/>
            <w:r w:rsidRPr="00E53C8D">
              <w:rPr>
                <w:rFonts w:hint="eastAsia"/>
              </w:rPr>
              <w:t>を用いてハードディスクのデータを削除してから廃棄する。</w:t>
            </w:r>
          </w:p>
        </w:tc>
      </w:tr>
      <w:tr w:rsidR="00C6390A" w:rsidRPr="00E53C8D" w14:paraId="4A4E6BE1" w14:textId="77777777" w:rsidTr="0050558A">
        <w:trPr>
          <w:trHeight w:val="1438"/>
        </w:trPr>
        <w:tc>
          <w:tcPr>
            <w:tcW w:w="10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20FD7D8" w14:textId="77777777" w:rsidR="00C6390A" w:rsidRPr="00E53C8D" w:rsidRDefault="00C6390A" w:rsidP="00E534F9">
            <w:pPr>
              <w:pStyle w:val="afff8"/>
            </w:pPr>
            <w:r w:rsidRPr="00E53C8D">
              <w:rPr>
                <w:rFonts w:hint="eastAsia"/>
              </w:rPr>
              <w:t>ワンポイントアドバイス</w:t>
            </w:r>
          </w:p>
          <w:p w14:paraId="14D85555" w14:textId="77777777" w:rsidR="00C6390A" w:rsidRPr="00E53C8D" w:rsidRDefault="00C6390A" w:rsidP="00C35A42">
            <w:pPr>
              <w:pStyle w:val="afff6"/>
            </w:pPr>
            <w:r w:rsidRPr="00E53C8D">
              <w:rPr>
                <w:rFonts w:hint="eastAsia"/>
              </w:rPr>
              <w:t>取扱いに慎重を要する情報などの機密情報については、必要がなくなった時点で速やかに削除することが大切です。情報を保有していることがリスクなので、不要な情報は持ちつづけないことが重要です。</w:t>
            </w:r>
          </w:p>
        </w:tc>
      </w:tr>
    </w:tbl>
    <w:p w14:paraId="3D8D73F3" w14:textId="77777777" w:rsidR="00C6390A" w:rsidRPr="00E53C8D" w:rsidRDefault="00C6390A" w:rsidP="00780837">
      <w:pPr>
        <w:pStyle w:val="aff4"/>
      </w:pPr>
    </w:p>
    <w:p w14:paraId="76A6099D" w14:textId="77777777" w:rsidR="00C6390A" w:rsidRDefault="00C6390A" w:rsidP="003E0313">
      <w:pPr>
        <w:pStyle w:val="4"/>
      </w:pPr>
      <w:bookmarkStart w:id="1277" w:name="_Toc175062939"/>
      <w:bookmarkStart w:id="1278" w:name="_Toc185338975"/>
      <w:bookmarkStart w:id="1279" w:name="_Toc188349075"/>
      <w:r w:rsidRPr="006F72B2">
        <w:rPr>
          <w:rFonts w:hint="eastAsia"/>
        </w:rPr>
        <w:t>データ保護</w:t>
      </w:r>
      <w:bookmarkEnd w:id="1277"/>
      <w:bookmarkEnd w:id="1278"/>
      <w:bookmarkEnd w:id="1279"/>
    </w:p>
    <w:p w14:paraId="5ACBD228" w14:textId="77777777" w:rsidR="00C6390A" w:rsidRPr="003917CE" w:rsidRDefault="00C6390A" w:rsidP="00DD71A3">
      <w:pPr>
        <w:pStyle w:val="aff4"/>
      </w:pPr>
      <w:r>
        <w:rPr>
          <w:rFonts w:hint="eastAsia"/>
        </w:rPr>
        <w:t>【</w:t>
      </w:r>
      <w:r w:rsidRPr="003917CE">
        <w:rPr>
          <w:rFonts w:hint="eastAsia"/>
        </w:rPr>
        <w:t>8.11 データマスキング</w:t>
      </w:r>
      <w:r>
        <w:rPr>
          <w:rFonts w:hint="eastAsia"/>
        </w:rPr>
        <w:t>】</w:t>
      </w:r>
    </w:p>
    <w:tbl>
      <w:tblPr>
        <w:tblW w:w="10480" w:type="dxa"/>
        <w:tblCellMar>
          <w:left w:w="0" w:type="dxa"/>
          <w:right w:w="0" w:type="dxa"/>
        </w:tblCellMar>
        <w:tblLook w:val="0420" w:firstRow="1" w:lastRow="0" w:firstColumn="0" w:lastColumn="0" w:noHBand="0" w:noVBand="1"/>
      </w:tblPr>
      <w:tblGrid>
        <w:gridCol w:w="10480"/>
      </w:tblGrid>
      <w:tr w:rsidR="00C6390A" w:rsidRPr="003917CE" w14:paraId="2FE45EE0" w14:textId="77777777" w:rsidTr="006C7AE6">
        <w:tc>
          <w:tcPr>
            <w:tcW w:w="10480" w:type="dxa"/>
            <w:tcBorders>
              <w:top w:val="single" w:sz="4" w:space="0" w:color="auto"/>
              <w:left w:val="single" w:sz="4" w:space="0" w:color="auto"/>
              <w:bottom w:val="single" w:sz="4" w:space="0" w:color="auto"/>
              <w:right w:val="single" w:sz="4" w:space="0" w:color="auto"/>
            </w:tcBorders>
            <w:shd w:val="clear" w:color="auto" w:fill="2F5597"/>
            <w:tcMar>
              <w:top w:w="72" w:type="dxa"/>
              <w:left w:w="144" w:type="dxa"/>
              <w:bottom w:w="72" w:type="dxa"/>
              <w:right w:w="144" w:type="dxa"/>
            </w:tcMar>
            <w:vAlign w:val="center"/>
            <w:hideMark/>
          </w:tcPr>
          <w:p w14:paraId="584A27C4" w14:textId="77777777" w:rsidR="00C6390A" w:rsidRPr="003917CE" w:rsidRDefault="00C6390A" w:rsidP="0050393E">
            <w:pPr>
              <w:pStyle w:val="aff0"/>
            </w:pPr>
            <w:r w:rsidRPr="003917CE">
              <w:rPr>
                <w:rFonts w:hint="eastAsia"/>
              </w:rPr>
              <w:t>実施手順（例）</w:t>
            </w:r>
          </w:p>
        </w:tc>
      </w:tr>
      <w:tr w:rsidR="00C6390A" w:rsidRPr="003917CE" w14:paraId="303DAE0E" w14:textId="77777777" w:rsidTr="006C7AE6">
        <w:tc>
          <w:tcPr>
            <w:tcW w:w="10480" w:type="dxa"/>
            <w:tcBorders>
              <w:top w:val="single" w:sz="4" w:space="0" w:color="auto"/>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187497" w14:textId="77777777" w:rsidR="00C6390A" w:rsidRPr="003917CE" w:rsidRDefault="00C6390A" w:rsidP="0050393E">
            <w:pPr>
              <w:pStyle w:val="afff6"/>
            </w:pPr>
            <w:r w:rsidRPr="003917CE">
              <w:rPr>
                <w:rFonts w:hint="eastAsia"/>
              </w:rPr>
              <w:t>保有している情報をマーケティング分析などの目的で二次利用する場合には、個人情報や重要情報が推測できない形に加工した上で利用する。</w:t>
            </w:r>
          </w:p>
        </w:tc>
      </w:tr>
      <w:tr w:rsidR="00C6390A" w:rsidRPr="003917CE" w14:paraId="342E9EA5" w14:textId="77777777" w:rsidTr="0050393E">
        <w:tc>
          <w:tcPr>
            <w:tcW w:w="10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94B29D3" w14:textId="77777777" w:rsidR="00C6390A" w:rsidRPr="003917CE" w:rsidRDefault="00C6390A" w:rsidP="00E534F9">
            <w:pPr>
              <w:pStyle w:val="afff8"/>
            </w:pPr>
            <w:r w:rsidRPr="003917CE">
              <w:rPr>
                <w:rFonts w:hint="eastAsia"/>
              </w:rPr>
              <w:t>ワンポイントアドバイス</w:t>
            </w:r>
          </w:p>
          <w:p w14:paraId="63905C37" w14:textId="1FE10247" w:rsidR="00C6390A" w:rsidRPr="003917CE" w:rsidRDefault="00C6390A" w:rsidP="0050393E">
            <w:pPr>
              <w:pStyle w:val="afff6"/>
            </w:pPr>
            <w:r w:rsidRPr="003917CE">
              <w:rPr>
                <w:rFonts w:hint="eastAsia"/>
              </w:rPr>
              <w:t>取扱いに慎重を要するデータ（個人情報や重要情報）の保護が必要である場合、</w:t>
            </w:r>
            <w:bookmarkStart w:id="1280" w:name="■データマスキング18ー2ー10"/>
            <w:r w:rsidR="00FD10DC">
              <w:fldChar w:fldCharType="begin"/>
            </w:r>
            <w:r w:rsidR="00FD10DC">
              <w:rPr>
                <w:rFonts w:hint="eastAsia"/>
              </w:rPr>
              <w:instrText xml:space="preserve">HYPERLINK </w:instrText>
            </w:r>
            <w:r w:rsidR="00FD10DC">
              <w:instrText xml:space="preserve"> \l "</w:instrText>
            </w:r>
            <w:r w:rsidR="00FD10DC">
              <w:rPr>
                <w:rFonts w:hint="eastAsia"/>
              </w:rPr>
              <w:instrText>■データマスキング</w:instrText>
            </w:r>
            <w:r w:rsidR="00FD10DC">
              <w:instrText>"</w:instrText>
            </w:r>
            <w:r w:rsidR="00FD10DC">
              <w:fldChar w:fldCharType="separate"/>
            </w:r>
            <w:r w:rsidRPr="00FD10DC">
              <w:rPr>
                <w:rStyle w:val="a7"/>
                <w:rFonts w:hint="eastAsia"/>
              </w:rPr>
              <w:t>データマスキング</w:t>
            </w:r>
            <w:bookmarkEnd w:id="1280"/>
            <w:r w:rsidR="00FD10DC">
              <w:fldChar w:fldCharType="end"/>
            </w:r>
            <w:r w:rsidRPr="003917CE">
              <w:rPr>
                <w:rFonts w:hint="eastAsia"/>
              </w:rPr>
              <w:t>・仮名化・匿名化などの手法を使用して保護することが大切です。これにより、データが万が一漏えいしても、その内容を第三者に理解されることを防げます。</w:t>
            </w:r>
          </w:p>
        </w:tc>
      </w:tr>
    </w:tbl>
    <w:p w14:paraId="7B88F2A9" w14:textId="77777777" w:rsidR="00C6390A" w:rsidRDefault="00C6390A" w:rsidP="00780837">
      <w:pPr>
        <w:pStyle w:val="aff4"/>
      </w:pPr>
    </w:p>
    <w:p w14:paraId="4FD22B9D" w14:textId="77777777" w:rsidR="00C6390A" w:rsidRPr="003917CE" w:rsidRDefault="00C6390A" w:rsidP="00DD71A3">
      <w:pPr>
        <w:pStyle w:val="aff4"/>
      </w:pPr>
      <w:r>
        <w:rPr>
          <w:rFonts w:hint="eastAsia"/>
        </w:rPr>
        <w:t>【</w:t>
      </w:r>
      <w:r w:rsidRPr="003917CE">
        <w:rPr>
          <w:rFonts w:hint="eastAsia"/>
        </w:rPr>
        <w:t>8.12 データ漏えいの防止</w:t>
      </w:r>
      <w:r>
        <w:rPr>
          <w:rFonts w:hint="eastAsia"/>
        </w:rPr>
        <w:t>】</w:t>
      </w:r>
    </w:p>
    <w:tbl>
      <w:tblPr>
        <w:tblW w:w="10480" w:type="dxa"/>
        <w:tblCellMar>
          <w:left w:w="0" w:type="dxa"/>
          <w:right w:w="0" w:type="dxa"/>
        </w:tblCellMar>
        <w:tblLook w:val="0420" w:firstRow="1" w:lastRow="0" w:firstColumn="0" w:lastColumn="0" w:noHBand="0" w:noVBand="1"/>
      </w:tblPr>
      <w:tblGrid>
        <w:gridCol w:w="10480"/>
      </w:tblGrid>
      <w:tr w:rsidR="00C6390A" w:rsidRPr="003917CE" w14:paraId="4987791D" w14:textId="77777777" w:rsidTr="006308BB">
        <w:tc>
          <w:tcPr>
            <w:tcW w:w="10480" w:type="dxa"/>
            <w:tcBorders>
              <w:top w:val="single" w:sz="4" w:space="0" w:color="auto"/>
              <w:left w:val="single" w:sz="4" w:space="0" w:color="auto"/>
              <w:bottom w:val="single" w:sz="4" w:space="0" w:color="auto"/>
              <w:right w:val="single" w:sz="4" w:space="0" w:color="auto"/>
            </w:tcBorders>
            <w:shd w:val="clear" w:color="auto" w:fill="2F5597"/>
            <w:tcMar>
              <w:top w:w="72" w:type="dxa"/>
              <w:left w:w="144" w:type="dxa"/>
              <w:bottom w:w="72" w:type="dxa"/>
              <w:right w:w="144" w:type="dxa"/>
            </w:tcMar>
            <w:vAlign w:val="center"/>
            <w:hideMark/>
          </w:tcPr>
          <w:p w14:paraId="4CE0075E" w14:textId="77777777" w:rsidR="00C6390A" w:rsidRPr="003917CE" w:rsidRDefault="00C6390A" w:rsidP="0050393E">
            <w:pPr>
              <w:pStyle w:val="aff0"/>
            </w:pPr>
            <w:r w:rsidRPr="003917CE">
              <w:rPr>
                <w:rFonts w:hint="eastAsia"/>
              </w:rPr>
              <w:t>実施手順（例）</w:t>
            </w:r>
          </w:p>
        </w:tc>
      </w:tr>
      <w:tr w:rsidR="00C6390A" w:rsidRPr="003917CE" w14:paraId="5FF97415" w14:textId="77777777" w:rsidTr="006308BB">
        <w:tc>
          <w:tcPr>
            <w:tcW w:w="10480" w:type="dxa"/>
            <w:tcBorders>
              <w:top w:val="single" w:sz="4" w:space="0" w:color="auto"/>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3E30D0" w14:textId="77777777" w:rsidR="00C6390A" w:rsidRPr="003917CE" w:rsidRDefault="00C6390A" w:rsidP="00892C01">
            <w:pPr>
              <w:pStyle w:val="afff6"/>
              <w:numPr>
                <w:ilvl w:val="0"/>
                <w:numId w:val="160"/>
              </w:numPr>
            </w:pPr>
            <w:r w:rsidRPr="003917CE">
              <w:rPr>
                <w:rFonts w:hint="eastAsia"/>
              </w:rPr>
              <w:t>漏えいから保護する情報を特定し、分類する。</w:t>
            </w:r>
          </w:p>
          <w:bookmarkStart w:id="1281" w:name="■ファイル共有ソフト18ー2ー10"/>
          <w:p w14:paraId="05E38F41" w14:textId="21B97FD3" w:rsidR="00C6390A" w:rsidRPr="003917CE" w:rsidRDefault="00071837" w:rsidP="00892C01">
            <w:pPr>
              <w:pStyle w:val="afff6"/>
              <w:numPr>
                <w:ilvl w:val="0"/>
                <w:numId w:val="160"/>
              </w:numPr>
            </w:pPr>
            <w:r>
              <w:fldChar w:fldCharType="begin"/>
            </w:r>
            <w:r>
              <w:rPr>
                <w:rFonts w:hint="eastAsia"/>
              </w:rPr>
              <w:instrText xml:space="preserve">HYPERLINK </w:instrText>
            </w:r>
            <w:r>
              <w:instrText xml:space="preserve"> \l "</w:instrText>
            </w:r>
            <w:r>
              <w:rPr>
                <w:rFonts w:hint="eastAsia"/>
              </w:rPr>
              <w:instrText>■ファイル共有ソフト</w:instrText>
            </w:r>
            <w:r>
              <w:instrText>"</w:instrText>
            </w:r>
            <w:r>
              <w:fldChar w:fldCharType="separate"/>
            </w:r>
            <w:r w:rsidR="00C6390A" w:rsidRPr="00071837">
              <w:rPr>
                <w:rStyle w:val="a7"/>
                <w:rFonts w:hint="eastAsia"/>
              </w:rPr>
              <w:t>ファイル共有ソフト</w:t>
            </w:r>
            <w:bookmarkEnd w:id="1281"/>
            <w:r>
              <w:fldChar w:fldCharType="end"/>
            </w:r>
            <w:r w:rsidR="00C6390A" w:rsidRPr="003917CE">
              <w:rPr>
                <w:rFonts w:hint="eastAsia"/>
              </w:rPr>
              <w:t>の使用を禁じる。</w:t>
            </w:r>
          </w:p>
          <w:p w14:paraId="05FB757A" w14:textId="77777777" w:rsidR="00C6390A" w:rsidRPr="003917CE" w:rsidRDefault="00C6390A" w:rsidP="00892C01">
            <w:pPr>
              <w:pStyle w:val="afff6"/>
              <w:numPr>
                <w:ilvl w:val="0"/>
                <w:numId w:val="160"/>
              </w:numPr>
            </w:pPr>
            <w:r w:rsidRPr="003917CE">
              <w:rPr>
                <w:rFonts w:hint="eastAsia"/>
              </w:rPr>
              <w:t>重要な情報が画面に表示されている場合は、スクリーンショットや写真を撮ることを禁じる。</w:t>
            </w:r>
          </w:p>
          <w:bookmarkStart w:id="1282" w:name="■ファイアウォール18ー2ー10"/>
          <w:p w14:paraId="1AD67A07" w14:textId="6F5B56D0" w:rsidR="00C6390A" w:rsidRPr="003917CE" w:rsidRDefault="00AA333A" w:rsidP="00892C01">
            <w:pPr>
              <w:pStyle w:val="afff6"/>
              <w:numPr>
                <w:ilvl w:val="0"/>
                <w:numId w:val="160"/>
              </w:numPr>
            </w:pPr>
            <w:r>
              <w:fldChar w:fldCharType="begin"/>
            </w:r>
            <w:r>
              <w:rPr>
                <w:rFonts w:hint="eastAsia"/>
              </w:rPr>
              <w:instrText xml:space="preserve">HYPERLINK </w:instrText>
            </w:r>
            <w:r>
              <w:instrText xml:space="preserve"> \l "</w:instrText>
            </w:r>
            <w:r>
              <w:rPr>
                <w:rFonts w:hint="eastAsia"/>
              </w:rPr>
              <w:instrText>■ファイアウォール</w:instrText>
            </w:r>
            <w:r>
              <w:instrText>"</w:instrText>
            </w:r>
            <w:r>
              <w:fldChar w:fldCharType="separate"/>
            </w:r>
            <w:r w:rsidR="00C6390A" w:rsidRPr="00AA333A">
              <w:rPr>
                <w:rStyle w:val="a7"/>
                <w:rFonts w:hint="eastAsia"/>
              </w:rPr>
              <w:t>ファイアウォール</w:t>
            </w:r>
            <w:bookmarkEnd w:id="1282"/>
            <w:r>
              <w:fldChar w:fldCharType="end"/>
            </w:r>
            <w:r w:rsidR="00C6390A" w:rsidRPr="003917CE">
              <w:rPr>
                <w:rFonts w:hint="eastAsia"/>
              </w:rPr>
              <w:t>や</w:t>
            </w:r>
            <w:bookmarkStart w:id="1283" w:name="■IDS18ー2－10"/>
            <w:r w:rsidR="009F51A0">
              <w:fldChar w:fldCharType="begin"/>
            </w:r>
            <w:r w:rsidR="009F51A0">
              <w:rPr>
                <w:rFonts w:hint="eastAsia"/>
              </w:rPr>
              <w:instrText xml:space="preserve">HYPERLINK </w:instrText>
            </w:r>
            <w:r w:rsidR="009F51A0">
              <w:instrText xml:space="preserve"> \l "</w:instrText>
            </w:r>
            <w:r w:rsidR="009F51A0">
              <w:rPr>
                <w:rFonts w:hint="eastAsia"/>
              </w:rPr>
              <w:instrText>■</w:instrText>
            </w:r>
            <w:r w:rsidR="009F51A0">
              <w:instrText>IDS"</w:instrText>
            </w:r>
            <w:r w:rsidR="009F51A0">
              <w:fldChar w:fldCharType="separate"/>
            </w:r>
            <w:r w:rsidR="00C6390A" w:rsidRPr="009F51A0">
              <w:rPr>
                <w:rStyle w:val="a7"/>
                <w:rFonts w:hint="eastAsia"/>
              </w:rPr>
              <w:t>IDS</w:t>
            </w:r>
            <w:bookmarkEnd w:id="1283"/>
            <w:r w:rsidR="009F51A0">
              <w:fldChar w:fldCharType="end"/>
            </w:r>
            <w:r w:rsidR="00C6390A" w:rsidRPr="003917CE">
              <w:rPr>
                <w:rFonts w:hint="eastAsia"/>
              </w:rPr>
              <w:t>、</w:t>
            </w:r>
            <w:bookmarkStart w:id="1284" w:name="■IPS18ー2－10"/>
            <w:r w:rsidR="0028004B">
              <w:fldChar w:fldCharType="begin"/>
            </w:r>
            <w:r w:rsidR="0028004B">
              <w:rPr>
                <w:rFonts w:hint="eastAsia"/>
              </w:rPr>
              <w:instrText xml:space="preserve">HYPERLINK </w:instrText>
            </w:r>
            <w:r w:rsidR="0028004B">
              <w:instrText xml:space="preserve"> \l "</w:instrText>
            </w:r>
            <w:r w:rsidR="0028004B">
              <w:rPr>
                <w:rFonts w:hint="eastAsia"/>
              </w:rPr>
              <w:instrText>■</w:instrText>
            </w:r>
            <w:r w:rsidR="0028004B">
              <w:instrText>IPS"</w:instrText>
            </w:r>
            <w:r w:rsidR="0028004B">
              <w:fldChar w:fldCharType="separate"/>
            </w:r>
            <w:r w:rsidR="00C6390A" w:rsidRPr="0028004B">
              <w:rPr>
                <w:rStyle w:val="a7"/>
                <w:rFonts w:hint="eastAsia"/>
              </w:rPr>
              <w:t>IPS</w:t>
            </w:r>
            <w:bookmarkEnd w:id="1284"/>
            <w:r w:rsidR="0028004B">
              <w:fldChar w:fldCharType="end"/>
            </w:r>
            <w:r w:rsidR="00C6390A" w:rsidRPr="003917CE">
              <w:rPr>
                <w:rFonts w:hint="eastAsia"/>
              </w:rPr>
              <w:t>などによって</w:t>
            </w:r>
            <w:bookmarkStart w:id="1285" w:name="■不正アクセス18ー2ー10"/>
            <w:r w:rsidR="00C5134E">
              <w:fldChar w:fldCharType="begin"/>
            </w:r>
            <w:r w:rsidR="00C5134E">
              <w:rPr>
                <w:rFonts w:hint="eastAsia"/>
              </w:rPr>
              <w:instrText xml:space="preserve">HYPERLINK </w:instrText>
            </w:r>
            <w:r w:rsidR="00C5134E">
              <w:instrText xml:space="preserve"> \l "</w:instrText>
            </w:r>
            <w:r w:rsidR="00C5134E">
              <w:rPr>
                <w:rFonts w:hint="eastAsia"/>
              </w:rPr>
              <w:instrText>■不正アクセス</w:instrText>
            </w:r>
            <w:r w:rsidR="00C5134E">
              <w:instrText>"</w:instrText>
            </w:r>
            <w:r w:rsidR="00C5134E">
              <w:fldChar w:fldCharType="separate"/>
            </w:r>
            <w:r w:rsidR="00C6390A" w:rsidRPr="00C5134E">
              <w:rPr>
                <w:rStyle w:val="a7"/>
                <w:rFonts w:hint="eastAsia"/>
              </w:rPr>
              <w:t>不正アクセス</w:t>
            </w:r>
            <w:bookmarkEnd w:id="1285"/>
            <w:r w:rsidR="00C5134E">
              <w:fldChar w:fldCharType="end"/>
            </w:r>
            <w:r w:rsidR="00C6390A" w:rsidRPr="003917CE">
              <w:rPr>
                <w:rFonts w:hint="eastAsia"/>
              </w:rPr>
              <w:t>を防止する。「8.20 ネットワークのセキュリティ」に従う。</w:t>
            </w:r>
          </w:p>
          <w:p w14:paraId="31141491" w14:textId="77777777" w:rsidR="00C6390A" w:rsidRPr="003917CE" w:rsidRDefault="00C6390A" w:rsidP="00892C01">
            <w:pPr>
              <w:pStyle w:val="afff6"/>
              <w:numPr>
                <w:ilvl w:val="0"/>
                <w:numId w:val="160"/>
              </w:numPr>
            </w:pPr>
            <w:r w:rsidRPr="003917CE">
              <w:rPr>
                <w:rFonts w:hint="eastAsia"/>
              </w:rPr>
              <w:t>重要データについてアクセス制限を設ける。「8.3 情報へのアクセス制限」に従う。</w:t>
            </w:r>
          </w:p>
          <w:p w14:paraId="6A65D717" w14:textId="44B4E0C1" w:rsidR="00C6390A" w:rsidRPr="003917CE" w:rsidRDefault="00C6390A" w:rsidP="00892C01">
            <w:pPr>
              <w:pStyle w:val="afff6"/>
              <w:numPr>
                <w:ilvl w:val="0"/>
                <w:numId w:val="160"/>
              </w:numPr>
            </w:pPr>
            <w:r w:rsidRPr="003917CE">
              <w:rPr>
                <w:rFonts w:hint="eastAsia"/>
              </w:rPr>
              <w:t>重要データは</w:t>
            </w:r>
            <w:bookmarkStart w:id="1286" w:name="■暗号化18ー2－10"/>
            <w:r w:rsidR="00D522BD">
              <w:fldChar w:fldCharType="begin"/>
            </w:r>
            <w:r w:rsidR="00D522BD">
              <w:rPr>
                <w:rFonts w:hint="eastAsia"/>
              </w:rPr>
              <w:instrText xml:space="preserve">HYPERLINK </w:instrText>
            </w:r>
            <w:r w:rsidR="00D522BD">
              <w:instrText xml:space="preserve"> \l "</w:instrText>
            </w:r>
            <w:r w:rsidR="00D522BD">
              <w:rPr>
                <w:rFonts w:hint="eastAsia"/>
              </w:rPr>
              <w:instrText>■暗号化</w:instrText>
            </w:r>
            <w:r w:rsidR="00D522BD">
              <w:instrText>"</w:instrText>
            </w:r>
            <w:r w:rsidR="00D522BD">
              <w:fldChar w:fldCharType="separate"/>
            </w:r>
            <w:r w:rsidRPr="00D522BD">
              <w:rPr>
                <w:rStyle w:val="a7"/>
                <w:rFonts w:hint="eastAsia"/>
              </w:rPr>
              <w:t>暗号化</w:t>
            </w:r>
            <w:bookmarkEnd w:id="1286"/>
            <w:r w:rsidR="00D522BD">
              <w:fldChar w:fldCharType="end"/>
            </w:r>
            <w:r w:rsidRPr="003917CE">
              <w:rPr>
                <w:rFonts w:hint="eastAsia"/>
              </w:rPr>
              <w:t>して保管する。「8.24 暗号の使用」に従う。</w:t>
            </w:r>
          </w:p>
        </w:tc>
      </w:tr>
      <w:tr w:rsidR="00C6390A" w:rsidRPr="003917CE" w14:paraId="2C273287" w14:textId="77777777" w:rsidTr="0050393E">
        <w:tc>
          <w:tcPr>
            <w:tcW w:w="10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E72497" w14:textId="77777777" w:rsidR="00C6390A" w:rsidRPr="003917CE" w:rsidRDefault="00C6390A" w:rsidP="00E534F9">
            <w:pPr>
              <w:pStyle w:val="afff8"/>
            </w:pPr>
            <w:r w:rsidRPr="003917CE">
              <w:rPr>
                <w:rFonts w:hint="eastAsia"/>
              </w:rPr>
              <w:t>ワンポイントアドバイス</w:t>
            </w:r>
          </w:p>
          <w:p w14:paraId="6173A253" w14:textId="77777777" w:rsidR="00C6390A" w:rsidRPr="003917CE" w:rsidRDefault="00C6390A" w:rsidP="0050393E">
            <w:pPr>
              <w:pStyle w:val="afff6"/>
            </w:pPr>
            <w:r w:rsidRPr="003917CE">
              <w:rPr>
                <w:rFonts w:hint="eastAsia"/>
              </w:rPr>
              <w:t>個人やシステムによる情報の認可されていない開示・抽出を検出し、防止することが大切です。</w:t>
            </w:r>
          </w:p>
        </w:tc>
      </w:tr>
    </w:tbl>
    <w:p w14:paraId="76CA3FDA" w14:textId="77777777" w:rsidR="00C6390A" w:rsidRDefault="00C6390A" w:rsidP="006F72B2">
      <w:pPr>
        <w:ind w:firstLineChars="0" w:firstLine="0"/>
      </w:pPr>
    </w:p>
    <w:p w14:paraId="48009418" w14:textId="77777777" w:rsidR="00C6390A" w:rsidRDefault="00C6390A" w:rsidP="003E0313">
      <w:pPr>
        <w:pStyle w:val="4"/>
      </w:pPr>
      <w:bookmarkStart w:id="1287" w:name="_Toc175062940"/>
      <w:bookmarkStart w:id="1288" w:name="_Toc185338976"/>
      <w:bookmarkStart w:id="1289" w:name="_Toc188349076"/>
      <w:r w:rsidRPr="008C4413">
        <w:rPr>
          <w:rFonts w:hint="eastAsia"/>
        </w:rPr>
        <w:t>バックアップ</w:t>
      </w:r>
      <w:bookmarkEnd w:id="1287"/>
      <w:bookmarkEnd w:id="1288"/>
      <w:bookmarkEnd w:id="1289"/>
    </w:p>
    <w:p w14:paraId="593E26F9" w14:textId="77777777" w:rsidR="00C6390A" w:rsidRPr="001D77E0" w:rsidRDefault="00C6390A" w:rsidP="00F97494">
      <w:pPr>
        <w:pStyle w:val="aff4"/>
      </w:pPr>
      <w:r>
        <w:rPr>
          <w:rFonts w:hint="eastAsia"/>
        </w:rPr>
        <w:t>【</w:t>
      </w:r>
      <w:r w:rsidRPr="001D77E0">
        <w:rPr>
          <w:rFonts w:hint="eastAsia"/>
        </w:rPr>
        <w:t>8.13 情報のバックアップ</w:t>
      </w:r>
      <w:r>
        <w:rPr>
          <w:rFonts w:hint="eastAsia"/>
        </w:rPr>
        <w:t>】</w:t>
      </w:r>
    </w:p>
    <w:tbl>
      <w:tblPr>
        <w:tblW w:w="10480" w:type="dxa"/>
        <w:tblCellMar>
          <w:left w:w="0" w:type="dxa"/>
          <w:right w:w="0" w:type="dxa"/>
        </w:tblCellMar>
        <w:tblLook w:val="0420" w:firstRow="1" w:lastRow="0" w:firstColumn="0" w:lastColumn="0" w:noHBand="0" w:noVBand="1"/>
      </w:tblPr>
      <w:tblGrid>
        <w:gridCol w:w="10480"/>
      </w:tblGrid>
      <w:tr w:rsidR="00C6390A" w:rsidRPr="001D77E0" w14:paraId="3C6FECE5" w14:textId="77777777" w:rsidTr="006308BB">
        <w:tc>
          <w:tcPr>
            <w:tcW w:w="10480" w:type="dxa"/>
            <w:tcBorders>
              <w:top w:val="single" w:sz="4" w:space="0" w:color="auto"/>
              <w:left w:val="single" w:sz="4" w:space="0" w:color="auto"/>
              <w:bottom w:val="single" w:sz="4" w:space="0" w:color="auto"/>
              <w:right w:val="single" w:sz="4" w:space="0" w:color="auto"/>
            </w:tcBorders>
            <w:shd w:val="clear" w:color="auto" w:fill="2F5597"/>
            <w:tcMar>
              <w:top w:w="72" w:type="dxa"/>
              <w:left w:w="144" w:type="dxa"/>
              <w:bottom w:w="72" w:type="dxa"/>
              <w:right w:w="144" w:type="dxa"/>
            </w:tcMar>
            <w:vAlign w:val="center"/>
            <w:hideMark/>
          </w:tcPr>
          <w:p w14:paraId="4069F885" w14:textId="77777777" w:rsidR="00C6390A" w:rsidRPr="001D77E0" w:rsidRDefault="00C6390A" w:rsidP="0050393E">
            <w:pPr>
              <w:pStyle w:val="aff0"/>
            </w:pPr>
            <w:r w:rsidRPr="001D77E0">
              <w:rPr>
                <w:rFonts w:hint="eastAsia"/>
              </w:rPr>
              <w:t>実施手順（例）</w:t>
            </w:r>
          </w:p>
        </w:tc>
      </w:tr>
      <w:tr w:rsidR="00C6390A" w:rsidRPr="001D77E0" w14:paraId="3AA96C15" w14:textId="77777777" w:rsidTr="006308BB">
        <w:tc>
          <w:tcPr>
            <w:tcW w:w="10480" w:type="dxa"/>
            <w:tcBorders>
              <w:top w:val="single" w:sz="4" w:space="0" w:color="auto"/>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DFDA38" w14:textId="21C88AA1" w:rsidR="00C6390A" w:rsidRPr="001D77E0" w:rsidRDefault="00C6390A" w:rsidP="00892C01">
            <w:pPr>
              <w:pStyle w:val="afff6"/>
              <w:numPr>
                <w:ilvl w:val="0"/>
                <w:numId w:val="161"/>
              </w:numPr>
            </w:pPr>
            <w:r w:rsidRPr="001D77E0">
              <w:rPr>
                <w:rFonts w:hint="eastAsia"/>
              </w:rPr>
              <w:t>情報システム管理者は、サーバ内に保存された重要データを障害による破壊や、</w:t>
            </w:r>
            <w:bookmarkStart w:id="1290" w:name="■不正アクセス18ー2ー11"/>
            <w:r w:rsidR="00396D90">
              <w:fldChar w:fldCharType="begin"/>
            </w:r>
            <w:r w:rsidR="00396D90">
              <w:rPr>
                <w:rFonts w:hint="eastAsia"/>
              </w:rPr>
              <w:instrText xml:space="preserve">HYPERLINK </w:instrText>
            </w:r>
            <w:r w:rsidR="00396D90">
              <w:instrText xml:space="preserve"> \l "</w:instrText>
            </w:r>
            <w:r w:rsidR="00396D90">
              <w:rPr>
                <w:rFonts w:hint="eastAsia"/>
              </w:rPr>
              <w:instrText>■不正アクセス</w:instrText>
            </w:r>
            <w:r w:rsidR="00396D90">
              <w:instrText>"</w:instrText>
            </w:r>
            <w:r w:rsidR="00396D90">
              <w:fldChar w:fldCharType="separate"/>
            </w:r>
            <w:r w:rsidRPr="00396D90">
              <w:rPr>
                <w:rStyle w:val="a7"/>
                <w:rFonts w:hint="eastAsia"/>
              </w:rPr>
              <w:t>不正アクセス</w:t>
            </w:r>
            <w:bookmarkEnd w:id="1290"/>
            <w:r w:rsidR="00396D90">
              <w:fldChar w:fldCharType="end"/>
            </w:r>
            <w:r w:rsidRPr="001D77E0">
              <w:rPr>
                <w:rFonts w:hint="eastAsia"/>
              </w:rPr>
              <w:t>、</w:t>
            </w:r>
            <w:bookmarkStart w:id="1291" w:name="■改ざん15ー2ー11"/>
            <w:bookmarkStart w:id="1292" w:name="■改ざん18ー2ー11"/>
            <w:r w:rsidR="00ED195E">
              <w:fldChar w:fldCharType="begin"/>
            </w:r>
            <w:r w:rsidR="00ED195E">
              <w:rPr>
                <w:rFonts w:hint="eastAsia"/>
              </w:rPr>
              <w:instrText xml:space="preserve">HYPERLINK </w:instrText>
            </w:r>
            <w:r w:rsidR="00ED195E">
              <w:instrText xml:space="preserve"> \l "</w:instrText>
            </w:r>
            <w:r w:rsidR="00ED195E">
              <w:rPr>
                <w:rFonts w:hint="eastAsia"/>
              </w:rPr>
              <w:instrText>■改ざん</w:instrText>
            </w:r>
            <w:r w:rsidR="00ED195E">
              <w:instrText>"</w:instrText>
            </w:r>
            <w:r w:rsidR="00ED195E">
              <w:fldChar w:fldCharType="separate"/>
            </w:r>
            <w:r w:rsidRPr="00ED195E">
              <w:rPr>
                <w:rStyle w:val="a7"/>
                <w:rFonts w:hint="eastAsia"/>
              </w:rPr>
              <w:t>改ざん</w:t>
            </w:r>
            <w:bookmarkEnd w:id="1291"/>
            <w:bookmarkEnd w:id="1292"/>
            <w:r w:rsidR="00ED195E">
              <w:fldChar w:fldCharType="end"/>
            </w:r>
            <w:r w:rsidRPr="001D77E0">
              <w:rPr>
                <w:rFonts w:hint="eastAsia"/>
              </w:rPr>
              <w:t>などから守るために、必要に応じてシステムおよびデータのバックアップを行う。</w:t>
            </w:r>
          </w:p>
          <w:p w14:paraId="22C365B2" w14:textId="77777777" w:rsidR="00C6390A" w:rsidRPr="001D77E0" w:rsidRDefault="00C6390A" w:rsidP="00892C01">
            <w:pPr>
              <w:pStyle w:val="afff6"/>
              <w:numPr>
                <w:ilvl w:val="0"/>
                <w:numId w:val="161"/>
              </w:numPr>
            </w:pPr>
            <w:r w:rsidRPr="001D77E0">
              <w:rPr>
                <w:rFonts w:hint="eastAsia"/>
              </w:rPr>
              <w:t>バックアップ情報は、主事業所の災害による被害から免れるために、十分離れた安全でセキュリティを保った場所に保管する。</w:t>
            </w:r>
          </w:p>
          <w:p w14:paraId="3D211EDA" w14:textId="77777777" w:rsidR="00C6390A" w:rsidRPr="001D77E0" w:rsidRDefault="00C6390A" w:rsidP="00892C01">
            <w:pPr>
              <w:pStyle w:val="afff6"/>
              <w:numPr>
                <w:ilvl w:val="0"/>
                <w:numId w:val="161"/>
              </w:numPr>
            </w:pPr>
            <w:r w:rsidRPr="001D77E0">
              <w:rPr>
                <w:rFonts w:hint="eastAsia"/>
              </w:rPr>
              <w:t>情報システム管理者は、バックアップが確実に行われており、障害時に復元が可能か</w:t>
            </w:r>
            <w:r>
              <w:rPr>
                <w:rFonts w:hint="eastAsia"/>
              </w:rPr>
              <w:t>否か</w:t>
            </w:r>
            <w:r w:rsidRPr="001D77E0">
              <w:rPr>
                <w:rFonts w:hint="eastAsia"/>
              </w:rPr>
              <w:t>を月に1度チェックする。</w:t>
            </w:r>
          </w:p>
        </w:tc>
      </w:tr>
      <w:tr w:rsidR="00C6390A" w:rsidRPr="001D77E0" w14:paraId="29B2BD9E" w14:textId="77777777" w:rsidTr="0050393E">
        <w:tc>
          <w:tcPr>
            <w:tcW w:w="10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0A44822" w14:textId="77777777" w:rsidR="00C6390A" w:rsidRPr="001D77E0" w:rsidRDefault="00C6390A" w:rsidP="00E534F9">
            <w:pPr>
              <w:pStyle w:val="afff8"/>
            </w:pPr>
            <w:r w:rsidRPr="001D77E0">
              <w:rPr>
                <w:rFonts w:hint="eastAsia"/>
              </w:rPr>
              <w:t>ワンポイントアドバイス</w:t>
            </w:r>
          </w:p>
          <w:p w14:paraId="0970066A" w14:textId="2D845246" w:rsidR="00C6390A" w:rsidRPr="001D77E0" w:rsidRDefault="00C6390A" w:rsidP="0050393E">
            <w:pPr>
              <w:pStyle w:val="afff6"/>
            </w:pPr>
            <w:r w:rsidRPr="001D77E0">
              <w:rPr>
                <w:rFonts w:hint="eastAsia"/>
              </w:rPr>
              <w:t>クラウドサービスを利用している場合は、クラウド環境にあるデータのバックアップも作成しているか確認することが大切です。</w:t>
            </w:r>
            <w:bookmarkStart w:id="1293" w:name="■ランサムウェア18ー2ー11"/>
            <w:r w:rsidR="008328E2">
              <w:fldChar w:fldCharType="begin"/>
            </w:r>
            <w:r w:rsidR="008328E2">
              <w:rPr>
                <w:rFonts w:hint="eastAsia"/>
              </w:rPr>
              <w:instrText xml:space="preserve">HYPERLINK </w:instrText>
            </w:r>
            <w:r w:rsidR="008328E2">
              <w:instrText xml:space="preserve"> \l "</w:instrText>
            </w:r>
            <w:r w:rsidR="008328E2">
              <w:rPr>
                <w:rFonts w:hint="eastAsia"/>
              </w:rPr>
              <w:instrText>■ランサムウェア</w:instrText>
            </w:r>
            <w:r w:rsidR="008328E2">
              <w:instrText>"</w:instrText>
            </w:r>
            <w:r w:rsidR="008328E2">
              <w:fldChar w:fldCharType="separate"/>
            </w:r>
            <w:r w:rsidRPr="008328E2">
              <w:rPr>
                <w:rStyle w:val="a7"/>
                <w:rFonts w:hint="eastAsia"/>
              </w:rPr>
              <w:t>ランサムウェア</w:t>
            </w:r>
            <w:bookmarkEnd w:id="1293"/>
            <w:r w:rsidR="008328E2">
              <w:fldChar w:fldCharType="end"/>
            </w:r>
            <w:r w:rsidRPr="001D77E0">
              <w:rPr>
                <w:rFonts w:hint="eastAsia"/>
              </w:rPr>
              <w:t>対策として、バックアップは2つ作成し、1つはネットワークから隔離したオフサイトで保管することが大切です。</w:t>
            </w:r>
          </w:p>
        </w:tc>
      </w:tr>
    </w:tbl>
    <w:p w14:paraId="411D08C4" w14:textId="77777777" w:rsidR="0055249F" w:rsidRDefault="0055249F" w:rsidP="0055249F">
      <w:bookmarkStart w:id="1294" w:name="_Toc175062941"/>
      <w:bookmarkStart w:id="1295" w:name="_Toc185338977"/>
    </w:p>
    <w:p w14:paraId="49211736" w14:textId="1CBE06F1" w:rsidR="00C6390A" w:rsidRDefault="00C6390A" w:rsidP="003E0313">
      <w:pPr>
        <w:pStyle w:val="4"/>
      </w:pPr>
      <w:bookmarkStart w:id="1296" w:name="_Toc188349077"/>
      <w:r w:rsidRPr="00962C3C">
        <w:rPr>
          <w:rFonts w:hint="eastAsia"/>
        </w:rPr>
        <w:t>冗長化</w:t>
      </w:r>
      <w:bookmarkEnd w:id="1294"/>
      <w:bookmarkEnd w:id="1295"/>
      <w:bookmarkEnd w:id="1296"/>
    </w:p>
    <w:p w14:paraId="15845108" w14:textId="77777777" w:rsidR="00C6390A" w:rsidRPr="001D77E0" w:rsidRDefault="00C6390A" w:rsidP="00F97494">
      <w:pPr>
        <w:pStyle w:val="aff4"/>
      </w:pPr>
      <w:r>
        <w:rPr>
          <w:rFonts w:hint="eastAsia"/>
        </w:rPr>
        <w:t>【</w:t>
      </w:r>
      <w:r w:rsidRPr="001D77E0">
        <w:rPr>
          <w:rFonts w:hint="eastAsia"/>
        </w:rPr>
        <w:t>8.14 情報処理施設の冗長性</w:t>
      </w:r>
      <w:r>
        <w:rPr>
          <w:rFonts w:hint="eastAsia"/>
        </w:rPr>
        <w:t>】</w:t>
      </w:r>
    </w:p>
    <w:tbl>
      <w:tblPr>
        <w:tblW w:w="10480" w:type="dxa"/>
        <w:tblCellMar>
          <w:left w:w="0" w:type="dxa"/>
          <w:right w:w="0" w:type="dxa"/>
        </w:tblCellMar>
        <w:tblLook w:val="0420" w:firstRow="1" w:lastRow="0" w:firstColumn="0" w:lastColumn="0" w:noHBand="0" w:noVBand="1"/>
      </w:tblPr>
      <w:tblGrid>
        <w:gridCol w:w="10480"/>
      </w:tblGrid>
      <w:tr w:rsidR="00C6390A" w:rsidRPr="001D77E0" w14:paraId="02393112" w14:textId="77777777" w:rsidTr="006308BB">
        <w:tc>
          <w:tcPr>
            <w:tcW w:w="10480" w:type="dxa"/>
            <w:tcBorders>
              <w:top w:val="single" w:sz="4" w:space="0" w:color="auto"/>
              <w:left w:val="single" w:sz="4" w:space="0" w:color="auto"/>
              <w:bottom w:val="single" w:sz="4" w:space="0" w:color="auto"/>
              <w:right w:val="single" w:sz="4" w:space="0" w:color="auto"/>
            </w:tcBorders>
            <w:shd w:val="clear" w:color="auto" w:fill="2F5597"/>
            <w:tcMar>
              <w:top w:w="72" w:type="dxa"/>
              <w:left w:w="144" w:type="dxa"/>
              <w:bottom w:w="72" w:type="dxa"/>
              <w:right w:w="144" w:type="dxa"/>
            </w:tcMar>
            <w:vAlign w:val="center"/>
            <w:hideMark/>
          </w:tcPr>
          <w:p w14:paraId="10254E4A" w14:textId="77777777" w:rsidR="00C6390A" w:rsidRPr="001D77E0" w:rsidRDefault="00C6390A" w:rsidP="0050393E">
            <w:pPr>
              <w:pStyle w:val="aff0"/>
            </w:pPr>
            <w:r w:rsidRPr="001D77E0">
              <w:rPr>
                <w:rFonts w:hint="eastAsia"/>
              </w:rPr>
              <w:t>実施手順（例）</w:t>
            </w:r>
          </w:p>
        </w:tc>
      </w:tr>
      <w:tr w:rsidR="00C6390A" w:rsidRPr="001D77E0" w14:paraId="5DE0B19E" w14:textId="77777777" w:rsidTr="006308BB">
        <w:tc>
          <w:tcPr>
            <w:tcW w:w="10480" w:type="dxa"/>
            <w:tcBorders>
              <w:top w:val="single" w:sz="4" w:space="0" w:color="auto"/>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1C3E41" w14:textId="12D05266" w:rsidR="00C6390A" w:rsidRPr="001D77E0" w:rsidRDefault="00C6390A" w:rsidP="00892C01">
            <w:pPr>
              <w:pStyle w:val="afff6"/>
              <w:numPr>
                <w:ilvl w:val="0"/>
                <w:numId w:val="197"/>
              </w:numPr>
            </w:pPr>
            <w:r w:rsidRPr="001D77E0">
              <w:rPr>
                <w:rFonts w:hint="eastAsia"/>
              </w:rPr>
              <w:t>情報システムは、</w:t>
            </w:r>
            <w:bookmarkStart w:id="1297" w:name="■可用性18ー2ー12"/>
            <w:r w:rsidR="00746D93">
              <w:fldChar w:fldCharType="begin"/>
            </w:r>
            <w:r w:rsidR="00746D93">
              <w:rPr>
                <w:rFonts w:hint="eastAsia"/>
              </w:rPr>
              <w:instrText xml:space="preserve">HYPERLINK </w:instrText>
            </w:r>
            <w:r w:rsidR="00746D93">
              <w:instrText xml:space="preserve"> \l "</w:instrText>
            </w:r>
            <w:r w:rsidR="00746D93">
              <w:rPr>
                <w:rFonts w:hint="eastAsia"/>
              </w:rPr>
              <w:instrText>■可用性</w:instrText>
            </w:r>
            <w:r w:rsidR="00746D93">
              <w:instrText>"</w:instrText>
            </w:r>
            <w:r w:rsidR="00746D93">
              <w:fldChar w:fldCharType="separate"/>
            </w:r>
            <w:r w:rsidRPr="00746D93">
              <w:rPr>
                <w:rStyle w:val="a7"/>
                <w:rFonts w:hint="eastAsia"/>
              </w:rPr>
              <w:t>可用性</w:t>
            </w:r>
            <w:bookmarkEnd w:id="1297"/>
            <w:r w:rsidR="00746D93">
              <w:fldChar w:fldCharType="end"/>
            </w:r>
            <w:r w:rsidRPr="001D77E0">
              <w:rPr>
                <w:rFonts w:hint="eastAsia"/>
              </w:rPr>
              <w:t>に関する業務上の要求事項を明確にし、必要に応じて予備の機器を用意して二重化を行い、冗長性をもたせる。</w:t>
            </w:r>
          </w:p>
          <w:p w14:paraId="418D1EBB" w14:textId="77777777" w:rsidR="00C6390A" w:rsidRPr="001D77E0" w:rsidRDefault="00C6390A" w:rsidP="00892C01">
            <w:pPr>
              <w:pStyle w:val="afff6"/>
              <w:numPr>
                <w:ilvl w:val="0"/>
                <w:numId w:val="197"/>
              </w:numPr>
            </w:pPr>
            <w:r w:rsidRPr="001D77E0">
              <w:rPr>
                <w:rFonts w:hint="eastAsia"/>
              </w:rPr>
              <w:t>緊急の場合、速やかに予備の機器に切り替えられるよう、動作確認を月に1回行う。</w:t>
            </w:r>
          </w:p>
        </w:tc>
      </w:tr>
      <w:tr w:rsidR="00C6390A" w:rsidRPr="001D77E0" w14:paraId="191581ED" w14:textId="77777777" w:rsidTr="0050393E">
        <w:tc>
          <w:tcPr>
            <w:tcW w:w="10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00AD165" w14:textId="77777777" w:rsidR="00C6390A" w:rsidRPr="001D77E0" w:rsidRDefault="00C6390A" w:rsidP="00E534F9">
            <w:pPr>
              <w:pStyle w:val="afff8"/>
            </w:pPr>
            <w:r w:rsidRPr="001D77E0">
              <w:rPr>
                <w:rFonts w:hint="eastAsia"/>
              </w:rPr>
              <w:t>ワンポイントアドバイス</w:t>
            </w:r>
          </w:p>
          <w:p w14:paraId="0A0FBEC0" w14:textId="77777777" w:rsidR="00C6390A" w:rsidRPr="001D77E0" w:rsidRDefault="00C6390A" w:rsidP="0050393E">
            <w:pPr>
              <w:pStyle w:val="afff6"/>
            </w:pPr>
            <w:r w:rsidRPr="001D77E0">
              <w:rPr>
                <w:rFonts w:hint="eastAsia"/>
              </w:rPr>
              <w:t>冗長な構成要素および処理活動を常に作動させておくか、緊急の場合に自動または手動で作動させるかを確認します。常に作動させておく場合は、稼動状況を確認することが大切です。</w:t>
            </w:r>
          </w:p>
        </w:tc>
      </w:tr>
    </w:tbl>
    <w:p w14:paraId="69262116" w14:textId="77777777" w:rsidR="00C6390A" w:rsidRPr="00962C3C" w:rsidRDefault="00C6390A" w:rsidP="006F72B2">
      <w:pPr>
        <w:ind w:firstLineChars="0" w:firstLine="0"/>
      </w:pPr>
    </w:p>
    <w:p w14:paraId="76D02779" w14:textId="77777777" w:rsidR="00C6390A" w:rsidRDefault="00C6390A" w:rsidP="003E0313">
      <w:pPr>
        <w:pStyle w:val="4"/>
      </w:pPr>
      <w:bookmarkStart w:id="1298" w:name="_Toc175062942"/>
      <w:bookmarkStart w:id="1299" w:name="_Toc185338978"/>
      <w:bookmarkStart w:id="1300" w:name="_Toc188349078"/>
      <w:r w:rsidRPr="0063165C">
        <w:rPr>
          <w:rFonts w:hint="eastAsia"/>
        </w:rPr>
        <w:t>ロギング</w:t>
      </w:r>
      <w:bookmarkEnd w:id="1298"/>
      <w:bookmarkEnd w:id="1299"/>
      <w:bookmarkEnd w:id="1300"/>
    </w:p>
    <w:p w14:paraId="2A874F09" w14:textId="77777777" w:rsidR="00C6390A" w:rsidRPr="001D77E0" w:rsidRDefault="00C6390A" w:rsidP="00F97494">
      <w:pPr>
        <w:pStyle w:val="aff4"/>
      </w:pPr>
      <w:r>
        <w:rPr>
          <w:rFonts w:hint="eastAsia"/>
        </w:rPr>
        <w:t>【</w:t>
      </w:r>
      <w:r w:rsidRPr="001D77E0">
        <w:rPr>
          <w:rFonts w:hint="eastAsia"/>
        </w:rPr>
        <w:t>8.15 ログ取得</w:t>
      </w:r>
      <w:r>
        <w:rPr>
          <w:rFonts w:hint="eastAsia"/>
        </w:rPr>
        <w:t>】</w:t>
      </w:r>
    </w:p>
    <w:tbl>
      <w:tblPr>
        <w:tblW w:w="10480" w:type="dxa"/>
        <w:tblCellMar>
          <w:left w:w="0" w:type="dxa"/>
          <w:right w:w="0" w:type="dxa"/>
        </w:tblCellMar>
        <w:tblLook w:val="0420" w:firstRow="1" w:lastRow="0" w:firstColumn="0" w:lastColumn="0" w:noHBand="0" w:noVBand="1"/>
      </w:tblPr>
      <w:tblGrid>
        <w:gridCol w:w="10480"/>
      </w:tblGrid>
      <w:tr w:rsidR="00C6390A" w:rsidRPr="001D77E0" w14:paraId="417EBE55" w14:textId="77777777" w:rsidTr="006308BB">
        <w:tc>
          <w:tcPr>
            <w:tcW w:w="10480" w:type="dxa"/>
            <w:tcBorders>
              <w:top w:val="single" w:sz="4" w:space="0" w:color="auto"/>
              <w:left w:val="single" w:sz="4" w:space="0" w:color="auto"/>
              <w:bottom w:val="single" w:sz="4" w:space="0" w:color="auto"/>
              <w:right w:val="single" w:sz="4" w:space="0" w:color="auto"/>
            </w:tcBorders>
            <w:shd w:val="clear" w:color="auto" w:fill="2F5597"/>
            <w:tcMar>
              <w:top w:w="72" w:type="dxa"/>
              <w:left w:w="144" w:type="dxa"/>
              <w:bottom w:w="72" w:type="dxa"/>
              <w:right w:w="144" w:type="dxa"/>
            </w:tcMar>
            <w:vAlign w:val="center"/>
            <w:hideMark/>
          </w:tcPr>
          <w:p w14:paraId="23EFCC56" w14:textId="77777777" w:rsidR="00C6390A" w:rsidRPr="001D77E0" w:rsidRDefault="00C6390A" w:rsidP="0050393E">
            <w:pPr>
              <w:pStyle w:val="aff0"/>
            </w:pPr>
            <w:r w:rsidRPr="001D77E0">
              <w:rPr>
                <w:rFonts w:hint="eastAsia"/>
              </w:rPr>
              <w:t>実施手順（例）</w:t>
            </w:r>
          </w:p>
        </w:tc>
      </w:tr>
      <w:tr w:rsidR="00C6390A" w:rsidRPr="001D77E0" w14:paraId="11E11A39" w14:textId="77777777" w:rsidTr="006308BB">
        <w:tc>
          <w:tcPr>
            <w:tcW w:w="10480" w:type="dxa"/>
            <w:tcBorders>
              <w:top w:val="single" w:sz="4" w:space="0" w:color="auto"/>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6589A79" w14:textId="404303A1" w:rsidR="00C6390A" w:rsidRPr="001D77E0" w:rsidRDefault="00C6390A" w:rsidP="00892C01">
            <w:pPr>
              <w:pStyle w:val="afff6"/>
              <w:numPr>
                <w:ilvl w:val="0"/>
                <w:numId w:val="162"/>
              </w:numPr>
            </w:pPr>
            <w:r w:rsidRPr="001D77E0">
              <w:rPr>
                <w:rFonts w:hint="eastAsia"/>
              </w:rPr>
              <w:t>情報システム管理者は、サーバ内に保存された重要データを障害による破壊や、</w:t>
            </w:r>
            <w:bookmarkStart w:id="1301" w:name="■不正アクセス18ー2ー13"/>
            <w:r w:rsidR="00C511BD">
              <w:fldChar w:fldCharType="begin"/>
            </w:r>
            <w:r w:rsidR="00C511BD">
              <w:rPr>
                <w:rFonts w:hint="eastAsia"/>
              </w:rPr>
              <w:instrText xml:space="preserve">HYPERLINK </w:instrText>
            </w:r>
            <w:r w:rsidR="00C511BD">
              <w:instrText xml:space="preserve"> \l "</w:instrText>
            </w:r>
            <w:r w:rsidR="00C511BD">
              <w:rPr>
                <w:rFonts w:hint="eastAsia"/>
              </w:rPr>
              <w:instrText>■不正アクセス</w:instrText>
            </w:r>
            <w:r w:rsidR="00C511BD">
              <w:instrText>"</w:instrText>
            </w:r>
            <w:r w:rsidR="00C511BD">
              <w:fldChar w:fldCharType="separate"/>
            </w:r>
            <w:r w:rsidRPr="00C511BD">
              <w:rPr>
                <w:rStyle w:val="a7"/>
                <w:rFonts w:hint="eastAsia"/>
              </w:rPr>
              <w:t>不正アクセス</w:t>
            </w:r>
            <w:bookmarkEnd w:id="1301"/>
            <w:r w:rsidR="00C511BD">
              <w:fldChar w:fldCharType="end"/>
            </w:r>
            <w:r w:rsidRPr="001D77E0">
              <w:rPr>
                <w:rFonts w:hint="eastAsia"/>
              </w:rPr>
              <w:t>、</w:t>
            </w:r>
            <w:bookmarkStart w:id="1302" w:name="■改ざん15ー2ー13"/>
            <w:bookmarkStart w:id="1303" w:name="■改ざん18ー2ー13"/>
            <w:r w:rsidR="00ED195E">
              <w:fldChar w:fldCharType="begin"/>
            </w:r>
            <w:r w:rsidR="00ED195E">
              <w:rPr>
                <w:rFonts w:hint="eastAsia"/>
              </w:rPr>
              <w:instrText xml:space="preserve">HYPERLINK </w:instrText>
            </w:r>
            <w:r w:rsidR="00ED195E">
              <w:instrText xml:space="preserve"> \l "</w:instrText>
            </w:r>
            <w:r w:rsidR="00ED195E">
              <w:rPr>
                <w:rFonts w:hint="eastAsia"/>
              </w:rPr>
              <w:instrText>■改ざん</w:instrText>
            </w:r>
            <w:r w:rsidR="00ED195E">
              <w:instrText>"</w:instrText>
            </w:r>
            <w:r w:rsidR="00ED195E">
              <w:fldChar w:fldCharType="separate"/>
            </w:r>
            <w:r w:rsidRPr="00ED195E">
              <w:rPr>
                <w:rStyle w:val="a7"/>
                <w:rFonts w:hint="eastAsia"/>
              </w:rPr>
              <w:t>改ざん</w:t>
            </w:r>
            <w:bookmarkEnd w:id="1302"/>
            <w:bookmarkEnd w:id="1303"/>
            <w:r w:rsidR="00ED195E">
              <w:fldChar w:fldCharType="end"/>
            </w:r>
            <w:r w:rsidRPr="001D77E0">
              <w:rPr>
                <w:rFonts w:hint="eastAsia"/>
              </w:rPr>
              <w:t>などから守るために、必要に応じてログの取得を行う。</w:t>
            </w:r>
          </w:p>
          <w:p w14:paraId="002AD466" w14:textId="77777777" w:rsidR="00C6390A" w:rsidRPr="001D77E0" w:rsidRDefault="00C6390A" w:rsidP="00892C01">
            <w:pPr>
              <w:pStyle w:val="afff6"/>
              <w:numPr>
                <w:ilvl w:val="0"/>
                <w:numId w:val="162"/>
              </w:numPr>
            </w:pPr>
            <w:r w:rsidRPr="001D77E0">
              <w:rPr>
                <w:rFonts w:hint="eastAsia"/>
              </w:rPr>
              <w:t>情報システム管理者は、必要に応じてログの定期的なチェックを行う。</w:t>
            </w:r>
          </w:p>
          <w:p w14:paraId="062308A0" w14:textId="77777777" w:rsidR="00C6390A" w:rsidRPr="001D77E0" w:rsidRDefault="00C6390A" w:rsidP="00892C01">
            <w:pPr>
              <w:pStyle w:val="afff6"/>
              <w:numPr>
                <w:ilvl w:val="0"/>
                <w:numId w:val="162"/>
              </w:numPr>
            </w:pPr>
            <w:r w:rsidRPr="001D77E0">
              <w:rPr>
                <w:rFonts w:hint="eastAsia"/>
              </w:rPr>
              <w:t>ログは、情報システム管理者またはその指名する担当がアクセスできるようにする。</w:t>
            </w:r>
          </w:p>
          <w:p w14:paraId="090EA51E" w14:textId="77777777" w:rsidR="00C6390A" w:rsidRPr="001D77E0" w:rsidRDefault="00C6390A" w:rsidP="00892C01">
            <w:pPr>
              <w:pStyle w:val="afff6"/>
              <w:numPr>
                <w:ilvl w:val="0"/>
                <w:numId w:val="162"/>
              </w:numPr>
            </w:pPr>
            <w:r w:rsidRPr="001D77E0">
              <w:rPr>
                <w:rFonts w:hint="eastAsia"/>
              </w:rPr>
              <w:t>情報システム管理者は、運用担当者がサーバで行った作業を確認する。確認は、作業ログ、または日報・サーバ作業記録の閲覧により行う。</w:t>
            </w:r>
          </w:p>
        </w:tc>
      </w:tr>
      <w:tr w:rsidR="00C6390A" w:rsidRPr="001D77E0" w14:paraId="6974FE14" w14:textId="77777777" w:rsidTr="0050393E">
        <w:tc>
          <w:tcPr>
            <w:tcW w:w="10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3B7B159" w14:textId="77777777" w:rsidR="00C6390A" w:rsidRPr="001D77E0" w:rsidRDefault="00C6390A" w:rsidP="00E534F9">
            <w:pPr>
              <w:pStyle w:val="afff8"/>
            </w:pPr>
            <w:r w:rsidRPr="001D77E0">
              <w:rPr>
                <w:rFonts w:hint="eastAsia"/>
              </w:rPr>
              <w:t>ワンポイントアドバイス</w:t>
            </w:r>
          </w:p>
          <w:bookmarkStart w:id="1304" w:name="■セキュリティインシデント18ー2ー13"/>
          <w:p w14:paraId="391B5ABE" w14:textId="52DFDA12" w:rsidR="00C6390A" w:rsidRPr="001D77E0" w:rsidRDefault="00912800" w:rsidP="0050393E">
            <w:pPr>
              <w:pStyle w:val="afff6"/>
            </w:pPr>
            <w:r>
              <w:fldChar w:fldCharType="begin"/>
            </w:r>
            <w:r>
              <w:rPr>
                <w:rFonts w:hint="eastAsia"/>
              </w:rPr>
              <w:instrText xml:space="preserve">HYPERLINK </w:instrText>
            </w:r>
            <w:r>
              <w:instrText xml:space="preserve"> \l "</w:instrText>
            </w:r>
            <w:r>
              <w:rPr>
                <w:rFonts w:hint="eastAsia"/>
              </w:rPr>
              <w:instrText>■セキュリティインシデント</w:instrText>
            </w:r>
            <w:r>
              <w:instrText>"</w:instrText>
            </w:r>
            <w:r>
              <w:fldChar w:fldCharType="separate"/>
            </w:r>
            <w:r w:rsidR="00C6390A" w:rsidRPr="00912800">
              <w:rPr>
                <w:rStyle w:val="a7"/>
                <w:rFonts w:hint="eastAsia"/>
              </w:rPr>
              <w:t>セキュリティインシデント</w:t>
            </w:r>
            <w:bookmarkEnd w:id="1304"/>
            <w:r>
              <w:fldChar w:fldCharType="end"/>
            </w:r>
            <w:r w:rsidR="00C6390A" w:rsidRPr="001D77E0">
              <w:rPr>
                <w:rFonts w:hint="eastAsia"/>
              </w:rPr>
              <w:t>の分析、警告および調査のために、システム間のログを相関づけられるようにすべてのシステムが同期した時刻源（8.17 クロックの同期を参照）を持つことが重要です。</w:t>
            </w:r>
          </w:p>
        </w:tc>
      </w:tr>
    </w:tbl>
    <w:p w14:paraId="48443FB3" w14:textId="77777777" w:rsidR="00C6390A" w:rsidRDefault="00C6390A" w:rsidP="00001E82">
      <w:pPr>
        <w:tabs>
          <w:tab w:val="left" w:pos="1357"/>
        </w:tabs>
        <w:ind w:firstLineChars="0" w:firstLine="0"/>
      </w:pPr>
    </w:p>
    <w:p w14:paraId="7D4C8838" w14:textId="77777777" w:rsidR="00C6390A" w:rsidRDefault="00C6390A" w:rsidP="003E0313">
      <w:pPr>
        <w:pStyle w:val="4"/>
      </w:pPr>
      <w:bookmarkStart w:id="1305" w:name="_Toc175062943"/>
      <w:bookmarkStart w:id="1306" w:name="_Toc185338979"/>
      <w:bookmarkStart w:id="1307" w:name="_Toc188349079"/>
      <w:r w:rsidRPr="008601D9">
        <w:rPr>
          <w:rFonts w:hint="eastAsia"/>
        </w:rPr>
        <w:t>監視</w:t>
      </w:r>
      <w:bookmarkEnd w:id="1305"/>
      <w:bookmarkEnd w:id="1306"/>
      <w:bookmarkEnd w:id="1307"/>
    </w:p>
    <w:p w14:paraId="7C12D682" w14:textId="77777777" w:rsidR="00C6390A" w:rsidRPr="001D77E0" w:rsidRDefault="00C6390A" w:rsidP="00F97494">
      <w:pPr>
        <w:pStyle w:val="aff4"/>
      </w:pPr>
      <w:r>
        <w:rPr>
          <w:rFonts w:hint="eastAsia"/>
        </w:rPr>
        <w:t>【</w:t>
      </w:r>
      <w:r w:rsidRPr="001D77E0">
        <w:rPr>
          <w:rFonts w:hint="eastAsia"/>
        </w:rPr>
        <w:t>8.16 監視活動</w:t>
      </w:r>
      <w:r>
        <w:rPr>
          <w:rFonts w:hint="eastAsia"/>
        </w:rPr>
        <w:t>】</w:t>
      </w:r>
    </w:p>
    <w:tbl>
      <w:tblPr>
        <w:tblW w:w="10480" w:type="dxa"/>
        <w:tblCellMar>
          <w:left w:w="0" w:type="dxa"/>
          <w:right w:w="0" w:type="dxa"/>
        </w:tblCellMar>
        <w:tblLook w:val="0420" w:firstRow="1" w:lastRow="0" w:firstColumn="0" w:lastColumn="0" w:noHBand="0" w:noVBand="1"/>
      </w:tblPr>
      <w:tblGrid>
        <w:gridCol w:w="10480"/>
      </w:tblGrid>
      <w:tr w:rsidR="00C6390A" w:rsidRPr="001D77E0" w14:paraId="44A38654" w14:textId="77777777" w:rsidTr="006308BB">
        <w:tc>
          <w:tcPr>
            <w:tcW w:w="10480" w:type="dxa"/>
            <w:tcBorders>
              <w:top w:val="single" w:sz="4" w:space="0" w:color="auto"/>
              <w:left w:val="single" w:sz="4" w:space="0" w:color="auto"/>
              <w:bottom w:val="single" w:sz="4" w:space="0" w:color="auto"/>
              <w:right w:val="single" w:sz="4" w:space="0" w:color="auto"/>
            </w:tcBorders>
            <w:shd w:val="clear" w:color="auto" w:fill="2F5597"/>
            <w:tcMar>
              <w:top w:w="72" w:type="dxa"/>
              <w:left w:w="144" w:type="dxa"/>
              <w:bottom w:w="72" w:type="dxa"/>
              <w:right w:w="144" w:type="dxa"/>
            </w:tcMar>
            <w:vAlign w:val="center"/>
            <w:hideMark/>
          </w:tcPr>
          <w:p w14:paraId="79BC3754" w14:textId="77777777" w:rsidR="00C6390A" w:rsidRPr="001D77E0" w:rsidRDefault="00C6390A" w:rsidP="0050393E">
            <w:pPr>
              <w:pStyle w:val="aff0"/>
            </w:pPr>
            <w:r w:rsidRPr="001D77E0">
              <w:rPr>
                <w:rFonts w:hint="eastAsia"/>
              </w:rPr>
              <w:t>実施手順（例）</w:t>
            </w:r>
          </w:p>
        </w:tc>
      </w:tr>
      <w:bookmarkStart w:id="1308" w:name="■ファイアウォール18ー2ー14"/>
      <w:tr w:rsidR="00C6390A" w:rsidRPr="001D77E0" w14:paraId="5352CED5" w14:textId="77777777" w:rsidTr="006308BB">
        <w:tc>
          <w:tcPr>
            <w:tcW w:w="10480" w:type="dxa"/>
            <w:tcBorders>
              <w:top w:val="single" w:sz="4" w:space="0" w:color="auto"/>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65253F" w14:textId="65F9F114" w:rsidR="00C6390A" w:rsidRPr="001D77E0" w:rsidRDefault="007A52AC" w:rsidP="0050393E">
            <w:pPr>
              <w:pStyle w:val="afff6"/>
            </w:pPr>
            <w:r>
              <w:fldChar w:fldCharType="begin"/>
            </w:r>
            <w:r>
              <w:rPr>
                <w:rFonts w:hint="eastAsia"/>
              </w:rPr>
              <w:instrText xml:space="preserve">HYPERLINK </w:instrText>
            </w:r>
            <w:r>
              <w:instrText xml:space="preserve"> \l "</w:instrText>
            </w:r>
            <w:r>
              <w:rPr>
                <w:rFonts w:hint="eastAsia"/>
              </w:rPr>
              <w:instrText>■ファイアウォール</w:instrText>
            </w:r>
            <w:r>
              <w:instrText>"</w:instrText>
            </w:r>
            <w:r>
              <w:fldChar w:fldCharType="separate"/>
            </w:r>
            <w:r w:rsidR="00C6390A" w:rsidRPr="007A52AC">
              <w:rPr>
                <w:rStyle w:val="a7"/>
                <w:rFonts w:hint="eastAsia"/>
              </w:rPr>
              <w:t>ファイアウォール</w:t>
            </w:r>
            <w:bookmarkEnd w:id="1308"/>
            <w:r>
              <w:fldChar w:fldCharType="end"/>
            </w:r>
            <w:r w:rsidR="00C6390A" w:rsidRPr="001D77E0">
              <w:rPr>
                <w:rFonts w:hint="eastAsia"/>
              </w:rPr>
              <w:t>・</w:t>
            </w:r>
            <w:bookmarkStart w:id="1309" w:name="■IDS18ー2－14"/>
            <w:r w:rsidR="00F00E57">
              <w:fldChar w:fldCharType="begin"/>
            </w:r>
            <w:r w:rsidR="00F00E57">
              <w:rPr>
                <w:rFonts w:hint="eastAsia"/>
              </w:rPr>
              <w:instrText xml:space="preserve">HYPERLINK </w:instrText>
            </w:r>
            <w:r w:rsidR="00F00E57">
              <w:instrText xml:space="preserve"> \l "</w:instrText>
            </w:r>
            <w:r w:rsidR="00F00E57">
              <w:rPr>
                <w:rFonts w:hint="eastAsia"/>
              </w:rPr>
              <w:instrText>■</w:instrText>
            </w:r>
            <w:r w:rsidR="00F00E57">
              <w:instrText>IDS"</w:instrText>
            </w:r>
            <w:r w:rsidR="00F00E57">
              <w:fldChar w:fldCharType="separate"/>
            </w:r>
            <w:r w:rsidR="00C6390A" w:rsidRPr="00F00E57">
              <w:rPr>
                <w:rStyle w:val="a7"/>
                <w:rFonts w:hint="eastAsia"/>
              </w:rPr>
              <w:t>IDS</w:t>
            </w:r>
            <w:bookmarkEnd w:id="1309"/>
            <w:r w:rsidR="00F00E57">
              <w:fldChar w:fldCharType="end"/>
            </w:r>
            <w:r w:rsidR="00C6390A" w:rsidRPr="001D77E0">
              <w:rPr>
                <w:rFonts w:hint="eastAsia"/>
              </w:rPr>
              <w:t>・</w:t>
            </w:r>
            <w:bookmarkStart w:id="1310" w:name="■IPS18ー2－14"/>
            <w:r w:rsidR="0028004B">
              <w:fldChar w:fldCharType="begin"/>
            </w:r>
            <w:r w:rsidR="0028004B">
              <w:rPr>
                <w:rFonts w:hint="eastAsia"/>
              </w:rPr>
              <w:instrText xml:space="preserve">HYPERLINK </w:instrText>
            </w:r>
            <w:r w:rsidR="0028004B">
              <w:instrText xml:space="preserve"> \l "</w:instrText>
            </w:r>
            <w:r w:rsidR="0028004B">
              <w:rPr>
                <w:rFonts w:hint="eastAsia"/>
              </w:rPr>
              <w:instrText>■</w:instrText>
            </w:r>
            <w:r w:rsidR="0028004B">
              <w:instrText>IPS"</w:instrText>
            </w:r>
            <w:r w:rsidR="0028004B">
              <w:fldChar w:fldCharType="separate"/>
            </w:r>
            <w:r w:rsidR="00C6390A" w:rsidRPr="0028004B">
              <w:rPr>
                <w:rStyle w:val="a7"/>
                <w:rFonts w:hint="eastAsia"/>
              </w:rPr>
              <w:t>IPS</w:t>
            </w:r>
            <w:bookmarkEnd w:id="1310"/>
            <w:r w:rsidR="0028004B">
              <w:fldChar w:fldCharType="end"/>
            </w:r>
            <w:r w:rsidR="00C6390A" w:rsidRPr="001D77E0">
              <w:rPr>
                <w:rFonts w:hint="eastAsia"/>
              </w:rPr>
              <w:t>のログを常に監視し、異常な動作を検知した場合は速やかに対応する。</w:t>
            </w:r>
          </w:p>
        </w:tc>
      </w:tr>
      <w:tr w:rsidR="00C6390A" w:rsidRPr="001D77E0" w14:paraId="54C619F0" w14:textId="77777777" w:rsidTr="0050393E">
        <w:tc>
          <w:tcPr>
            <w:tcW w:w="10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AD59F44" w14:textId="77777777" w:rsidR="00C6390A" w:rsidRPr="001D77E0" w:rsidRDefault="00C6390A" w:rsidP="00E534F9">
            <w:pPr>
              <w:pStyle w:val="afff8"/>
            </w:pPr>
            <w:r w:rsidRPr="001D77E0">
              <w:rPr>
                <w:rFonts w:hint="eastAsia"/>
              </w:rPr>
              <w:t>ワンポイントアドバイス</w:t>
            </w:r>
          </w:p>
          <w:p w14:paraId="604BBE08" w14:textId="77777777" w:rsidR="00C6390A" w:rsidRPr="001D77E0" w:rsidRDefault="00C6390A" w:rsidP="0050393E">
            <w:pPr>
              <w:pStyle w:val="afff6"/>
            </w:pPr>
            <w:r w:rsidRPr="001D77E0">
              <w:rPr>
                <w:rFonts w:hint="eastAsia"/>
              </w:rPr>
              <w:t>通常時およびピーク時のシステム使用率や、各利用者または利用者グループ</w:t>
            </w:r>
            <w:r>
              <w:rPr>
                <w:rFonts w:hint="eastAsia"/>
              </w:rPr>
              <w:t>の</w:t>
            </w:r>
            <w:r w:rsidRPr="001D77E0">
              <w:rPr>
                <w:rFonts w:hint="eastAsia"/>
              </w:rPr>
              <w:t>通常のアクセス時間・アクセス場所・アクセス頻度を考慮して正常な行動・動作の基準を確立し、基準に照らして異常を監視することが大切です。</w:t>
            </w:r>
          </w:p>
        </w:tc>
      </w:tr>
    </w:tbl>
    <w:p w14:paraId="4EDDEEA5" w14:textId="77777777" w:rsidR="00C6390A" w:rsidRDefault="00C6390A" w:rsidP="006F72B2">
      <w:pPr>
        <w:ind w:firstLineChars="0" w:firstLine="0"/>
      </w:pPr>
    </w:p>
    <w:p w14:paraId="3318FD58" w14:textId="77777777" w:rsidR="00C6390A" w:rsidRDefault="00C6390A" w:rsidP="003E0313">
      <w:pPr>
        <w:pStyle w:val="4"/>
      </w:pPr>
      <w:bookmarkStart w:id="1311" w:name="■NTP18ー2ー15"/>
      <w:bookmarkStart w:id="1312" w:name="_Toc175062944"/>
      <w:bookmarkStart w:id="1313" w:name="_Toc185338980"/>
      <w:bookmarkStart w:id="1314" w:name="_Toc188349080"/>
      <w:bookmarkEnd w:id="1311"/>
      <w:r w:rsidRPr="007541FF">
        <w:rPr>
          <w:rFonts w:hint="eastAsia"/>
        </w:rPr>
        <w:t>クロック同期</w:t>
      </w:r>
      <w:bookmarkEnd w:id="1312"/>
      <w:bookmarkEnd w:id="1313"/>
      <w:bookmarkEnd w:id="1314"/>
    </w:p>
    <w:p w14:paraId="60BBE4CB" w14:textId="77777777" w:rsidR="00C6390A" w:rsidRPr="001D77E0" w:rsidRDefault="00C6390A" w:rsidP="00F97494">
      <w:pPr>
        <w:pStyle w:val="aff4"/>
      </w:pPr>
      <w:r>
        <w:rPr>
          <w:rFonts w:hint="eastAsia"/>
        </w:rPr>
        <w:t>【</w:t>
      </w:r>
      <w:r w:rsidRPr="001D77E0">
        <w:rPr>
          <w:rFonts w:hint="eastAsia"/>
        </w:rPr>
        <w:t>8.17 クロックの同期</w:t>
      </w:r>
      <w:r>
        <w:rPr>
          <w:rFonts w:hint="eastAsia"/>
        </w:rPr>
        <w:t>】</w:t>
      </w:r>
    </w:p>
    <w:tbl>
      <w:tblPr>
        <w:tblW w:w="10480" w:type="dxa"/>
        <w:tblCellMar>
          <w:left w:w="0" w:type="dxa"/>
          <w:right w:w="0" w:type="dxa"/>
        </w:tblCellMar>
        <w:tblLook w:val="0420" w:firstRow="1" w:lastRow="0" w:firstColumn="0" w:lastColumn="0" w:noHBand="0" w:noVBand="1"/>
      </w:tblPr>
      <w:tblGrid>
        <w:gridCol w:w="10480"/>
      </w:tblGrid>
      <w:tr w:rsidR="00C6390A" w:rsidRPr="001D77E0" w14:paraId="31AAAAD9" w14:textId="77777777" w:rsidTr="006308BB">
        <w:tc>
          <w:tcPr>
            <w:tcW w:w="10480" w:type="dxa"/>
            <w:tcBorders>
              <w:top w:val="single" w:sz="4" w:space="0" w:color="auto"/>
              <w:left w:val="single" w:sz="4" w:space="0" w:color="auto"/>
              <w:bottom w:val="single" w:sz="4" w:space="0" w:color="auto"/>
              <w:right w:val="single" w:sz="4" w:space="0" w:color="auto"/>
            </w:tcBorders>
            <w:shd w:val="clear" w:color="auto" w:fill="2F5597"/>
            <w:tcMar>
              <w:top w:w="72" w:type="dxa"/>
              <w:left w:w="144" w:type="dxa"/>
              <w:bottom w:w="72" w:type="dxa"/>
              <w:right w:w="144" w:type="dxa"/>
            </w:tcMar>
            <w:vAlign w:val="center"/>
            <w:hideMark/>
          </w:tcPr>
          <w:p w14:paraId="2345390F" w14:textId="77777777" w:rsidR="00C6390A" w:rsidRPr="001D77E0" w:rsidRDefault="00C6390A" w:rsidP="0050393E">
            <w:pPr>
              <w:pStyle w:val="aff0"/>
            </w:pPr>
            <w:r w:rsidRPr="001D77E0">
              <w:rPr>
                <w:rFonts w:hint="eastAsia"/>
              </w:rPr>
              <w:t>実施手順（例）</w:t>
            </w:r>
          </w:p>
        </w:tc>
      </w:tr>
      <w:tr w:rsidR="00C6390A" w:rsidRPr="001D77E0" w14:paraId="26AAE324" w14:textId="77777777" w:rsidTr="006308BB">
        <w:tc>
          <w:tcPr>
            <w:tcW w:w="10480" w:type="dxa"/>
            <w:tcBorders>
              <w:top w:val="single" w:sz="4" w:space="0" w:color="auto"/>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691BB9" w14:textId="77777777" w:rsidR="00C6390A" w:rsidRPr="001D77E0" w:rsidRDefault="00C6390A" w:rsidP="00892C01">
            <w:pPr>
              <w:pStyle w:val="afff6"/>
              <w:numPr>
                <w:ilvl w:val="0"/>
                <w:numId w:val="163"/>
              </w:numPr>
            </w:pPr>
            <w:r w:rsidRPr="001D77E0">
              <w:rPr>
                <w:rFonts w:hint="eastAsia"/>
              </w:rPr>
              <w:t>情報システム管理者は、クライアントPCやサーバなどすべての情報システム</w:t>
            </w:r>
            <w:r>
              <w:rPr>
                <w:rFonts w:hint="eastAsia"/>
              </w:rPr>
              <w:t>について</w:t>
            </w:r>
            <w:r w:rsidRPr="001D77E0">
              <w:rPr>
                <w:rFonts w:hint="eastAsia"/>
              </w:rPr>
              <w:t>クロックを同期させる。</w:t>
            </w:r>
          </w:p>
          <w:p w14:paraId="0A5980B2" w14:textId="79293351" w:rsidR="00C6390A" w:rsidRPr="001D77E0" w:rsidRDefault="00C6390A" w:rsidP="00892C01">
            <w:pPr>
              <w:pStyle w:val="afff6"/>
              <w:numPr>
                <w:ilvl w:val="0"/>
                <w:numId w:val="163"/>
              </w:numPr>
            </w:pPr>
            <w:r w:rsidRPr="001D77E0">
              <w:rPr>
                <w:rFonts w:hint="eastAsia"/>
              </w:rPr>
              <w:t>すべての情報システムのクロックを同期させるために、</w:t>
            </w:r>
            <w:hyperlink w:anchor="■NTP" w:history="1">
              <w:r w:rsidRPr="007220C9">
                <w:rPr>
                  <w:rStyle w:val="a7"/>
                  <w:rFonts w:hint="eastAsia"/>
                </w:rPr>
                <w:t>NTP</w:t>
              </w:r>
            </w:hyperlink>
            <w:r w:rsidRPr="001D77E0">
              <w:rPr>
                <w:rFonts w:hint="eastAsia"/>
              </w:rPr>
              <w:t>を使用する。</w:t>
            </w:r>
          </w:p>
        </w:tc>
      </w:tr>
      <w:tr w:rsidR="00C6390A" w:rsidRPr="001D77E0" w14:paraId="0838446B" w14:textId="77777777" w:rsidTr="0050393E">
        <w:tc>
          <w:tcPr>
            <w:tcW w:w="10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4D89195" w14:textId="77777777" w:rsidR="00C6390A" w:rsidRPr="001D77E0" w:rsidRDefault="00C6390A" w:rsidP="00E534F9">
            <w:pPr>
              <w:pStyle w:val="afff8"/>
            </w:pPr>
            <w:r w:rsidRPr="001D77E0">
              <w:rPr>
                <w:rFonts w:hint="eastAsia"/>
              </w:rPr>
              <w:t>ワンポイントアドバイス</w:t>
            </w:r>
          </w:p>
          <w:bookmarkStart w:id="1315" w:name="■イベントログ18ー2－15"/>
          <w:p w14:paraId="0355A8C5" w14:textId="71E8A997" w:rsidR="00C6390A" w:rsidRPr="001D77E0" w:rsidRDefault="00005DC8" w:rsidP="0050393E">
            <w:pPr>
              <w:pStyle w:val="afff6"/>
            </w:pPr>
            <w:r>
              <w:fldChar w:fldCharType="begin"/>
            </w:r>
            <w:r>
              <w:rPr>
                <w:rFonts w:hint="eastAsia"/>
              </w:rPr>
              <w:instrText xml:space="preserve">HYPERLINK </w:instrText>
            </w:r>
            <w:r>
              <w:instrText xml:space="preserve"> \l "</w:instrText>
            </w:r>
            <w:r>
              <w:rPr>
                <w:rFonts w:hint="eastAsia"/>
              </w:rPr>
              <w:instrText>■イベントログ</w:instrText>
            </w:r>
            <w:r>
              <w:instrText>"</w:instrText>
            </w:r>
            <w:r>
              <w:fldChar w:fldCharType="separate"/>
            </w:r>
            <w:r w:rsidR="00C6390A" w:rsidRPr="00005DC8">
              <w:rPr>
                <w:rStyle w:val="a7"/>
                <w:rFonts w:hint="eastAsia"/>
              </w:rPr>
              <w:t>イベントログ</w:t>
            </w:r>
            <w:bookmarkEnd w:id="1315"/>
            <w:r>
              <w:fldChar w:fldCharType="end"/>
            </w:r>
            <w:r w:rsidR="00C6390A" w:rsidRPr="001D77E0">
              <w:rPr>
                <w:rFonts w:hint="eastAsia"/>
              </w:rPr>
              <w:t>は、調査や法令や懲戒が関わる場合の証拠として必要となる可能性があり、不正確な監査ログは証拠の</w:t>
            </w:r>
            <w:bookmarkStart w:id="1316" w:name="■信頼性18ー2ー15"/>
            <w:r w:rsidR="002033EB">
              <w:fldChar w:fldCharType="begin"/>
            </w:r>
            <w:r w:rsidR="002033EB">
              <w:rPr>
                <w:rFonts w:hint="eastAsia"/>
              </w:rPr>
              <w:instrText xml:space="preserve">HYPERLINK </w:instrText>
            </w:r>
            <w:r w:rsidR="002033EB">
              <w:instrText xml:space="preserve"> \l "</w:instrText>
            </w:r>
            <w:r w:rsidR="002033EB">
              <w:rPr>
                <w:rFonts w:hint="eastAsia"/>
              </w:rPr>
              <w:instrText>■信頼性</w:instrText>
            </w:r>
            <w:r w:rsidR="002033EB">
              <w:instrText>"</w:instrText>
            </w:r>
            <w:r w:rsidR="002033EB">
              <w:fldChar w:fldCharType="separate"/>
            </w:r>
            <w:r w:rsidR="00C6390A" w:rsidRPr="002033EB">
              <w:rPr>
                <w:rStyle w:val="a7"/>
                <w:rFonts w:hint="eastAsia"/>
              </w:rPr>
              <w:t>信頼性</w:t>
            </w:r>
            <w:bookmarkEnd w:id="1316"/>
            <w:r w:rsidR="002033EB">
              <w:fldChar w:fldCharType="end"/>
            </w:r>
            <w:r w:rsidR="00C6390A" w:rsidRPr="001D77E0">
              <w:rPr>
                <w:rFonts w:hint="eastAsia"/>
              </w:rPr>
              <w:t>を損なう可能性があります。コンピュータ内のクロックを正しく設定し、イベントログの正確さを確実にすることが重要です。</w:t>
            </w:r>
          </w:p>
        </w:tc>
      </w:tr>
    </w:tbl>
    <w:p w14:paraId="71A56ED8" w14:textId="77777777" w:rsidR="00C6390A" w:rsidRDefault="00C6390A" w:rsidP="006F72B2">
      <w:pPr>
        <w:ind w:firstLineChars="0" w:firstLine="0"/>
      </w:pPr>
    </w:p>
    <w:p w14:paraId="729A5A96" w14:textId="77777777" w:rsidR="00C6390A" w:rsidRDefault="00C6390A" w:rsidP="003E0313">
      <w:pPr>
        <w:pStyle w:val="4"/>
      </w:pPr>
      <w:bookmarkStart w:id="1317" w:name="_Toc175062945"/>
      <w:bookmarkStart w:id="1318" w:name="_Toc185338981"/>
      <w:bookmarkStart w:id="1319" w:name="_Toc188349081"/>
      <w:r w:rsidRPr="001F2FF8">
        <w:rPr>
          <w:rFonts w:hint="eastAsia"/>
        </w:rPr>
        <w:t>特権ユーティリティの使用</w:t>
      </w:r>
      <w:bookmarkEnd w:id="1317"/>
      <w:bookmarkEnd w:id="1318"/>
      <w:bookmarkEnd w:id="1319"/>
    </w:p>
    <w:p w14:paraId="26923217" w14:textId="77777777" w:rsidR="00C6390A" w:rsidRPr="001D77E0" w:rsidRDefault="00C6390A" w:rsidP="00F97494">
      <w:pPr>
        <w:pStyle w:val="aff4"/>
      </w:pPr>
      <w:r>
        <w:rPr>
          <w:rFonts w:hint="eastAsia"/>
        </w:rPr>
        <w:t>【</w:t>
      </w:r>
      <w:r w:rsidRPr="001D77E0">
        <w:rPr>
          <w:rFonts w:hint="eastAsia"/>
        </w:rPr>
        <w:t>8.18 特権的な</w:t>
      </w:r>
      <w:bookmarkStart w:id="1320" w:name="■ユーティリティプログラム18ー2ー16"/>
      <w:r w:rsidRPr="001D77E0">
        <w:rPr>
          <w:rFonts w:hint="eastAsia"/>
        </w:rPr>
        <w:t>ユーティリティプログラム</w:t>
      </w:r>
      <w:bookmarkEnd w:id="1320"/>
      <w:r w:rsidRPr="001D77E0">
        <w:rPr>
          <w:rFonts w:hint="eastAsia"/>
        </w:rPr>
        <w:t>の使用</w:t>
      </w:r>
      <w:r>
        <w:rPr>
          <w:rFonts w:hint="eastAsia"/>
        </w:rPr>
        <w:t>】</w:t>
      </w:r>
    </w:p>
    <w:tbl>
      <w:tblPr>
        <w:tblW w:w="10480" w:type="dxa"/>
        <w:tblCellMar>
          <w:left w:w="0" w:type="dxa"/>
          <w:right w:w="0" w:type="dxa"/>
        </w:tblCellMar>
        <w:tblLook w:val="0420" w:firstRow="1" w:lastRow="0" w:firstColumn="0" w:lastColumn="0" w:noHBand="0" w:noVBand="1"/>
      </w:tblPr>
      <w:tblGrid>
        <w:gridCol w:w="10480"/>
      </w:tblGrid>
      <w:tr w:rsidR="00C6390A" w:rsidRPr="001D77E0" w14:paraId="6037B6A1" w14:textId="77777777" w:rsidTr="006308BB">
        <w:tc>
          <w:tcPr>
            <w:tcW w:w="10480" w:type="dxa"/>
            <w:tcBorders>
              <w:top w:val="single" w:sz="4" w:space="0" w:color="auto"/>
              <w:left w:val="single" w:sz="4" w:space="0" w:color="auto"/>
              <w:bottom w:val="single" w:sz="4" w:space="0" w:color="auto"/>
              <w:right w:val="single" w:sz="4" w:space="0" w:color="auto"/>
            </w:tcBorders>
            <w:shd w:val="clear" w:color="auto" w:fill="2F5597"/>
            <w:tcMar>
              <w:top w:w="72" w:type="dxa"/>
              <w:left w:w="144" w:type="dxa"/>
              <w:bottom w:w="72" w:type="dxa"/>
              <w:right w:w="144" w:type="dxa"/>
            </w:tcMar>
            <w:vAlign w:val="center"/>
            <w:hideMark/>
          </w:tcPr>
          <w:p w14:paraId="51987119" w14:textId="77777777" w:rsidR="00C6390A" w:rsidRPr="001D77E0" w:rsidRDefault="00C6390A" w:rsidP="0050393E">
            <w:pPr>
              <w:pStyle w:val="aff0"/>
            </w:pPr>
            <w:r w:rsidRPr="001D77E0">
              <w:rPr>
                <w:rFonts w:hint="eastAsia"/>
              </w:rPr>
              <w:t>実施手順（例）</w:t>
            </w:r>
          </w:p>
        </w:tc>
      </w:tr>
      <w:tr w:rsidR="00C6390A" w:rsidRPr="001D77E0" w14:paraId="61E1B66D" w14:textId="77777777" w:rsidTr="006308BB">
        <w:tc>
          <w:tcPr>
            <w:tcW w:w="10480" w:type="dxa"/>
            <w:tcBorders>
              <w:top w:val="single" w:sz="4" w:space="0" w:color="auto"/>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4662391" w14:textId="40FF1D17" w:rsidR="00C6390A" w:rsidRPr="001D77E0" w:rsidRDefault="007E354B" w:rsidP="00892C01">
            <w:pPr>
              <w:pStyle w:val="afff6"/>
              <w:numPr>
                <w:ilvl w:val="0"/>
                <w:numId w:val="164"/>
              </w:numPr>
            </w:pPr>
            <w:hyperlink w:anchor="■ユーティリティプログラム" w:history="1">
              <w:r w:rsidR="00C6390A" w:rsidRPr="00226FFD">
                <w:rPr>
                  <w:rStyle w:val="a7"/>
                  <w:rFonts w:hint="eastAsia"/>
                </w:rPr>
                <w:t>ユーティリティプログラム</w:t>
              </w:r>
            </w:hyperlink>
            <w:r w:rsidR="00C6390A" w:rsidRPr="001D77E0">
              <w:rPr>
                <w:rFonts w:hint="eastAsia"/>
              </w:rPr>
              <w:t>の使用は、原則としてOS標準機能のみ許可する。</w:t>
            </w:r>
          </w:p>
          <w:p w14:paraId="6D6F4CC9" w14:textId="77777777" w:rsidR="00C6390A" w:rsidRPr="001D77E0" w:rsidRDefault="00C6390A" w:rsidP="00892C01">
            <w:pPr>
              <w:pStyle w:val="afff6"/>
              <w:numPr>
                <w:ilvl w:val="0"/>
                <w:numId w:val="164"/>
              </w:numPr>
            </w:pPr>
            <w:r w:rsidRPr="001D77E0">
              <w:rPr>
                <w:rFonts w:hint="eastAsia"/>
              </w:rPr>
              <w:t>その他のユーティリティプログラムが必要となった場合は、情報システム管理者の承認を得た上で利用する。</w:t>
            </w:r>
          </w:p>
        </w:tc>
      </w:tr>
      <w:tr w:rsidR="00C6390A" w:rsidRPr="001D77E0" w14:paraId="3107C8A1" w14:textId="77777777" w:rsidTr="0050393E">
        <w:tc>
          <w:tcPr>
            <w:tcW w:w="10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2053BB" w14:textId="77777777" w:rsidR="00C6390A" w:rsidRPr="001D77E0" w:rsidRDefault="00C6390A" w:rsidP="00E534F9">
            <w:pPr>
              <w:pStyle w:val="afff8"/>
            </w:pPr>
            <w:r w:rsidRPr="001D77E0">
              <w:rPr>
                <w:rFonts w:hint="eastAsia"/>
              </w:rPr>
              <w:t>ワンポイントアドバイス</w:t>
            </w:r>
          </w:p>
          <w:p w14:paraId="12390880" w14:textId="77777777" w:rsidR="00C6390A" w:rsidRPr="001D77E0" w:rsidRDefault="00C6390A" w:rsidP="0050393E">
            <w:pPr>
              <w:pStyle w:val="afff6"/>
            </w:pPr>
            <w:r w:rsidRPr="001D77E0">
              <w:rPr>
                <w:rFonts w:hint="eastAsia"/>
              </w:rPr>
              <w:t>情報システムの大半には、パッチ適用・ウイルス対策・バックアップ・ネットワークツールなど、システムやアプリケーションによる制御を無効にできる1つ以上のユーティリティプログラムが組み込まれています。不要なユーティリティプログラムは、すべて除去・無効化することが大切です。また、特権的ユーティリティの</w:t>
            </w:r>
            <w:r>
              <w:rPr>
                <w:rFonts w:hint="eastAsia"/>
              </w:rPr>
              <w:t>中</w:t>
            </w:r>
            <w:r w:rsidRPr="001D77E0">
              <w:rPr>
                <w:rFonts w:hint="eastAsia"/>
              </w:rPr>
              <w:t>には、データベースの中身を、その整合性を気にすることなく強制的に書き換えることができる機能や、他の利用者の権限でデータを操作できる機能をもったものがあります。こうした特権的なユーティリティを野放しにすると組織の情報セキュリティが保てなくなるため、厳しく利用を管理する必要があります。</w:t>
            </w:r>
          </w:p>
        </w:tc>
      </w:tr>
    </w:tbl>
    <w:p w14:paraId="67A24221" w14:textId="77777777" w:rsidR="00C6390A" w:rsidRDefault="00C6390A" w:rsidP="00B2300D">
      <w:pPr>
        <w:ind w:firstLineChars="0" w:firstLine="0"/>
      </w:pPr>
    </w:p>
    <w:p w14:paraId="56CFD9D5" w14:textId="77777777" w:rsidR="00C6390A" w:rsidRDefault="00C6390A" w:rsidP="003E0313">
      <w:pPr>
        <w:pStyle w:val="4"/>
      </w:pPr>
      <w:bookmarkStart w:id="1321" w:name="_Toc175062946"/>
      <w:bookmarkStart w:id="1322" w:name="_Toc185338982"/>
      <w:bookmarkStart w:id="1323" w:name="_Toc188349082"/>
      <w:r w:rsidRPr="009C5674">
        <w:rPr>
          <w:rFonts w:hint="eastAsia"/>
        </w:rPr>
        <w:t>ソフトウェア管理</w:t>
      </w:r>
      <w:bookmarkEnd w:id="1321"/>
      <w:bookmarkEnd w:id="1322"/>
      <w:bookmarkEnd w:id="1323"/>
    </w:p>
    <w:p w14:paraId="7EE4A527" w14:textId="77777777" w:rsidR="00C6390A" w:rsidRPr="001D77E0" w:rsidRDefault="00C6390A" w:rsidP="00F97494">
      <w:pPr>
        <w:pStyle w:val="aff4"/>
      </w:pPr>
      <w:r>
        <w:rPr>
          <w:rFonts w:hint="eastAsia"/>
        </w:rPr>
        <w:t>【</w:t>
      </w:r>
      <w:r w:rsidRPr="001D77E0">
        <w:rPr>
          <w:rFonts w:hint="eastAsia"/>
        </w:rPr>
        <w:t>8.19 運用システムに関わるソフトウェアの導入</w:t>
      </w:r>
      <w:r>
        <w:rPr>
          <w:rFonts w:hint="eastAsia"/>
        </w:rPr>
        <w:t>】</w:t>
      </w:r>
    </w:p>
    <w:tbl>
      <w:tblPr>
        <w:tblW w:w="10480" w:type="dxa"/>
        <w:tblCellMar>
          <w:left w:w="0" w:type="dxa"/>
          <w:right w:w="0" w:type="dxa"/>
        </w:tblCellMar>
        <w:tblLook w:val="0420" w:firstRow="1" w:lastRow="0" w:firstColumn="0" w:lastColumn="0" w:noHBand="0" w:noVBand="1"/>
      </w:tblPr>
      <w:tblGrid>
        <w:gridCol w:w="10480"/>
      </w:tblGrid>
      <w:tr w:rsidR="00C6390A" w:rsidRPr="001D77E0" w14:paraId="491D5EE1" w14:textId="77777777" w:rsidTr="006308BB">
        <w:tc>
          <w:tcPr>
            <w:tcW w:w="10480" w:type="dxa"/>
            <w:tcBorders>
              <w:top w:val="single" w:sz="4" w:space="0" w:color="auto"/>
              <w:left w:val="single" w:sz="4" w:space="0" w:color="auto"/>
              <w:bottom w:val="single" w:sz="4" w:space="0" w:color="auto"/>
              <w:right w:val="single" w:sz="4" w:space="0" w:color="auto"/>
            </w:tcBorders>
            <w:shd w:val="clear" w:color="auto" w:fill="2F5597"/>
            <w:tcMar>
              <w:top w:w="72" w:type="dxa"/>
              <w:left w:w="144" w:type="dxa"/>
              <w:bottom w:w="72" w:type="dxa"/>
              <w:right w:w="144" w:type="dxa"/>
            </w:tcMar>
            <w:vAlign w:val="center"/>
            <w:hideMark/>
          </w:tcPr>
          <w:p w14:paraId="24A0D523" w14:textId="77777777" w:rsidR="00C6390A" w:rsidRPr="001D77E0" w:rsidRDefault="00C6390A" w:rsidP="0050393E">
            <w:pPr>
              <w:pStyle w:val="aff0"/>
            </w:pPr>
            <w:r w:rsidRPr="001D77E0">
              <w:rPr>
                <w:rFonts w:hint="eastAsia"/>
              </w:rPr>
              <w:t>実施手順（例）</w:t>
            </w:r>
          </w:p>
        </w:tc>
      </w:tr>
      <w:tr w:rsidR="00C6390A" w:rsidRPr="001D77E0" w14:paraId="68621020" w14:textId="77777777" w:rsidTr="006308BB">
        <w:tc>
          <w:tcPr>
            <w:tcW w:w="10480" w:type="dxa"/>
            <w:tcBorders>
              <w:top w:val="single" w:sz="4" w:space="0" w:color="auto"/>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6CDBC4D" w14:textId="77777777" w:rsidR="00C6390A" w:rsidRPr="001D77E0" w:rsidRDefault="00C6390A" w:rsidP="00892C01">
            <w:pPr>
              <w:pStyle w:val="afff6"/>
              <w:numPr>
                <w:ilvl w:val="0"/>
                <w:numId w:val="165"/>
              </w:numPr>
            </w:pPr>
            <w:r w:rsidRPr="001D77E0">
              <w:rPr>
                <w:rFonts w:hint="eastAsia"/>
              </w:rPr>
              <w:t>運用システムに、開発用のコードを導入しない。</w:t>
            </w:r>
          </w:p>
          <w:p w14:paraId="1DBD924B" w14:textId="77777777" w:rsidR="00C6390A" w:rsidRPr="001D77E0" w:rsidRDefault="00C6390A" w:rsidP="00892C01">
            <w:pPr>
              <w:pStyle w:val="afff6"/>
              <w:numPr>
                <w:ilvl w:val="0"/>
                <w:numId w:val="165"/>
              </w:numPr>
            </w:pPr>
            <w:r w:rsidRPr="001D77E0">
              <w:rPr>
                <w:rFonts w:hint="eastAsia"/>
              </w:rPr>
              <w:t>PCを含む社内の情報システムで使用するソフトウェアは、原則情報システム管理者によって指定されたもののみ使用し、それ以外のソフトウェアを使用する場合は、事前に許可を得るものとする。他社が開発したソフトウェアを利用する場合、その開発会社が要求している条件やスペックを満たす環境で運用する。</w:t>
            </w:r>
          </w:p>
          <w:p w14:paraId="0CA20331" w14:textId="77777777" w:rsidR="00C6390A" w:rsidRPr="001D77E0" w:rsidRDefault="00C6390A" w:rsidP="00892C01">
            <w:pPr>
              <w:pStyle w:val="afff6"/>
              <w:numPr>
                <w:ilvl w:val="0"/>
                <w:numId w:val="165"/>
              </w:numPr>
            </w:pPr>
            <w:r w:rsidRPr="001D77E0">
              <w:rPr>
                <w:rFonts w:hint="eastAsia"/>
              </w:rPr>
              <w:t>情報システム管理者は、利用者がインストール可能なソフトウェアを定期的に見直す。</w:t>
            </w:r>
          </w:p>
          <w:p w14:paraId="3E612E44" w14:textId="77777777" w:rsidR="00C6390A" w:rsidRPr="001D77E0" w:rsidRDefault="00C6390A" w:rsidP="00892C01">
            <w:pPr>
              <w:pStyle w:val="afff6"/>
              <w:numPr>
                <w:ilvl w:val="0"/>
                <w:numId w:val="165"/>
              </w:numPr>
            </w:pPr>
            <w:r w:rsidRPr="001D77E0">
              <w:rPr>
                <w:rFonts w:hint="eastAsia"/>
              </w:rPr>
              <w:t>利用者は認可されていないソフトウェアをインストールしてはならず、業務上、必要な場合は、情報システム管理者の承認を得た上でインストールする。</w:t>
            </w:r>
          </w:p>
          <w:bookmarkStart w:id="1324" w:name="■ファイル共有ソフト18ー2ー17"/>
          <w:p w14:paraId="3138BAC6" w14:textId="0EC3B0BD" w:rsidR="00C6390A" w:rsidRPr="001D77E0" w:rsidRDefault="00E40E8C" w:rsidP="00892C01">
            <w:pPr>
              <w:pStyle w:val="afff6"/>
              <w:numPr>
                <w:ilvl w:val="0"/>
                <w:numId w:val="165"/>
              </w:numPr>
            </w:pPr>
            <w:r>
              <w:fldChar w:fldCharType="begin"/>
            </w:r>
            <w:r>
              <w:rPr>
                <w:rFonts w:hint="eastAsia"/>
              </w:rPr>
              <w:instrText xml:space="preserve">HYPERLINK </w:instrText>
            </w:r>
            <w:r>
              <w:instrText xml:space="preserve"> \l "</w:instrText>
            </w:r>
            <w:r>
              <w:rPr>
                <w:rFonts w:hint="eastAsia"/>
              </w:rPr>
              <w:instrText>■ファイル共有ソフト</w:instrText>
            </w:r>
            <w:r>
              <w:instrText>"</w:instrText>
            </w:r>
            <w:r>
              <w:fldChar w:fldCharType="separate"/>
            </w:r>
            <w:r w:rsidR="00C6390A" w:rsidRPr="00E40E8C">
              <w:rPr>
                <w:rStyle w:val="a7"/>
                <w:rFonts w:hint="eastAsia"/>
              </w:rPr>
              <w:t>ファイル共有ソフト</w:t>
            </w:r>
            <w:bookmarkEnd w:id="1324"/>
            <w:r>
              <w:fldChar w:fldCharType="end"/>
            </w:r>
            <w:r w:rsidR="00C6390A" w:rsidRPr="001D77E0">
              <w:rPr>
                <w:rFonts w:hint="eastAsia"/>
              </w:rPr>
              <w:t>など、ウイルス感染や</w:t>
            </w:r>
            <w:bookmarkStart w:id="1325" w:name="■不正アクセス18ー2ー17"/>
            <w:r w:rsidR="00E83FB5">
              <w:fldChar w:fldCharType="begin"/>
            </w:r>
            <w:r w:rsidR="00E83FB5">
              <w:rPr>
                <w:rFonts w:hint="eastAsia"/>
              </w:rPr>
              <w:instrText xml:space="preserve">HYPERLINK </w:instrText>
            </w:r>
            <w:r w:rsidR="00E83FB5">
              <w:instrText xml:space="preserve"> \l "</w:instrText>
            </w:r>
            <w:r w:rsidR="00E83FB5">
              <w:rPr>
                <w:rFonts w:hint="eastAsia"/>
              </w:rPr>
              <w:instrText>■不正アクセス</w:instrText>
            </w:r>
            <w:r w:rsidR="00E83FB5">
              <w:instrText>"</w:instrText>
            </w:r>
            <w:r w:rsidR="00E83FB5">
              <w:fldChar w:fldCharType="separate"/>
            </w:r>
            <w:r w:rsidR="00C6390A" w:rsidRPr="00E83FB5">
              <w:rPr>
                <w:rStyle w:val="a7"/>
                <w:rFonts w:hint="eastAsia"/>
              </w:rPr>
              <w:t>不正アクセス</w:t>
            </w:r>
            <w:bookmarkEnd w:id="1325"/>
            <w:r w:rsidR="00E83FB5">
              <w:fldChar w:fldCharType="end"/>
            </w:r>
            <w:r w:rsidR="00C6390A" w:rsidRPr="001D77E0">
              <w:rPr>
                <w:rFonts w:hint="eastAsia"/>
              </w:rPr>
              <w:t>などの原因となりやすいソフトウェアのインストールを禁じる。</w:t>
            </w:r>
          </w:p>
        </w:tc>
      </w:tr>
      <w:tr w:rsidR="00C6390A" w:rsidRPr="001D77E0" w14:paraId="05A0A5C5" w14:textId="77777777" w:rsidTr="0050393E">
        <w:tc>
          <w:tcPr>
            <w:tcW w:w="10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117F6F" w14:textId="77777777" w:rsidR="00C6390A" w:rsidRPr="001D77E0" w:rsidRDefault="00C6390A" w:rsidP="00E534F9">
            <w:pPr>
              <w:pStyle w:val="afff8"/>
            </w:pPr>
            <w:r w:rsidRPr="001D77E0">
              <w:rPr>
                <w:rFonts w:hint="eastAsia"/>
              </w:rPr>
              <w:t>ワンポイントアドバイス</w:t>
            </w:r>
          </w:p>
          <w:p w14:paraId="5B5276B3" w14:textId="77777777" w:rsidR="00C6390A" w:rsidRPr="001D77E0" w:rsidRDefault="00C6390A" w:rsidP="0050393E">
            <w:pPr>
              <w:pStyle w:val="afff6"/>
            </w:pPr>
            <w:r w:rsidRPr="001D77E0">
              <w:rPr>
                <w:rFonts w:hint="eastAsia"/>
              </w:rPr>
              <w:t>組織は、利用者がインストールできるソフトウェアの種類について、厳密な規則を定めて施行することが大切です。</w:t>
            </w:r>
          </w:p>
        </w:tc>
      </w:tr>
    </w:tbl>
    <w:p w14:paraId="7F0429E4" w14:textId="77777777" w:rsidR="00C6390A" w:rsidRDefault="00C6390A" w:rsidP="006F72B2">
      <w:pPr>
        <w:ind w:firstLineChars="0" w:firstLine="0"/>
      </w:pPr>
    </w:p>
    <w:p w14:paraId="5DC7F9ED" w14:textId="77777777" w:rsidR="00C6390A" w:rsidRPr="00170BAF" w:rsidRDefault="00C6390A" w:rsidP="00F97494">
      <w:pPr>
        <w:pStyle w:val="aff4"/>
      </w:pPr>
      <w:r>
        <w:rPr>
          <w:rFonts w:hint="eastAsia"/>
        </w:rPr>
        <w:t>【</w:t>
      </w:r>
      <w:r w:rsidRPr="00170BAF">
        <w:rPr>
          <w:rFonts w:hint="eastAsia"/>
        </w:rPr>
        <w:t>8.25 セキュリティに配慮した開発のライフサイクル</w:t>
      </w:r>
      <w:r>
        <w:rPr>
          <w:rFonts w:hint="eastAsia"/>
        </w:rPr>
        <w:t>】</w:t>
      </w:r>
    </w:p>
    <w:tbl>
      <w:tblPr>
        <w:tblW w:w="10480" w:type="dxa"/>
        <w:tblCellMar>
          <w:left w:w="0" w:type="dxa"/>
          <w:right w:w="0" w:type="dxa"/>
        </w:tblCellMar>
        <w:tblLook w:val="0420" w:firstRow="1" w:lastRow="0" w:firstColumn="0" w:lastColumn="0" w:noHBand="0" w:noVBand="1"/>
      </w:tblPr>
      <w:tblGrid>
        <w:gridCol w:w="10480"/>
      </w:tblGrid>
      <w:tr w:rsidR="00C6390A" w:rsidRPr="00170BAF" w14:paraId="36930569" w14:textId="77777777" w:rsidTr="006308BB">
        <w:tc>
          <w:tcPr>
            <w:tcW w:w="10480" w:type="dxa"/>
            <w:tcBorders>
              <w:top w:val="single" w:sz="4" w:space="0" w:color="auto"/>
              <w:left w:val="single" w:sz="4" w:space="0" w:color="auto"/>
              <w:bottom w:val="single" w:sz="4" w:space="0" w:color="auto"/>
              <w:right w:val="single" w:sz="4" w:space="0" w:color="auto"/>
            </w:tcBorders>
            <w:shd w:val="clear" w:color="auto" w:fill="2F5597"/>
            <w:tcMar>
              <w:top w:w="72" w:type="dxa"/>
              <w:left w:w="144" w:type="dxa"/>
              <w:bottom w:w="72" w:type="dxa"/>
              <w:right w:w="144" w:type="dxa"/>
            </w:tcMar>
            <w:vAlign w:val="center"/>
            <w:hideMark/>
          </w:tcPr>
          <w:p w14:paraId="5BCBDABA" w14:textId="77777777" w:rsidR="00C6390A" w:rsidRPr="00170BAF" w:rsidRDefault="00C6390A" w:rsidP="0050393E">
            <w:pPr>
              <w:pStyle w:val="aff0"/>
            </w:pPr>
            <w:r w:rsidRPr="00170BAF">
              <w:rPr>
                <w:rFonts w:hint="eastAsia"/>
              </w:rPr>
              <w:t>実施手順（例）</w:t>
            </w:r>
          </w:p>
        </w:tc>
      </w:tr>
      <w:tr w:rsidR="00C6390A" w:rsidRPr="00170BAF" w14:paraId="4B7DE54E" w14:textId="77777777" w:rsidTr="006308BB">
        <w:tc>
          <w:tcPr>
            <w:tcW w:w="10480" w:type="dxa"/>
            <w:tcBorders>
              <w:top w:val="single" w:sz="4" w:space="0" w:color="auto"/>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1435FF1" w14:textId="77777777" w:rsidR="00C6390A" w:rsidRPr="00170BAF" w:rsidRDefault="00C6390A" w:rsidP="00B33389">
            <w:pPr>
              <w:pStyle w:val="afff6"/>
            </w:pPr>
            <w:r w:rsidRPr="00170BAF">
              <w:rPr>
                <w:rFonts w:hint="eastAsia"/>
              </w:rPr>
              <w:t>セキュリティに配慮した開発のための方針を以下に記す。</w:t>
            </w:r>
          </w:p>
          <w:p w14:paraId="50C46F60" w14:textId="77777777" w:rsidR="00C6390A" w:rsidRPr="00170BAF" w:rsidRDefault="00C6390A" w:rsidP="00892C01">
            <w:pPr>
              <w:pStyle w:val="afff6"/>
              <w:numPr>
                <w:ilvl w:val="0"/>
                <w:numId w:val="170"/>
              </w:numPr>
            </w:pPr>
            <w:r w:rsidRPr="00170BAF">
              <w:rPr>
                <w:rFonts w:hint="eastAsia"/>
              </w:rPr>
              <w:t>開発の初期段階でセキュリティ要件を明確化する。</w:t>
            </w:r>
          </w:p>
          <w:p w14:paraId="1AF19303" w14:textId="77777777" w:rsidR="00C6390A" w:rsidRPr="00170BAF" w:rsidRDefault="00C6390A" w:rsidP="00892C01">
            <w:pPr>
              <w:pStyle w:val="afff6"/>
              <w:numPr>
                <w:ilvl w:val="0"/>
                <w:numId w:val="170"/>
              </w:numPr>
            </w:pPr>
            <w:r w:rsidRPr="00170BAF">
              <w:rPr>
                <w:rFonts w:hint="eastAsia"/>
              </w:rPr>
              <w:t>開発環境は、「8.31 開発環境、試験環境及び運用環境の分離」の「b. セキュリティに配慮した開発環境」に従う。</w:t>
            </w:r>
          </w:p>
          <w:p w14:paraId="40A1AB76" w14:textId="77777777" w:rsidR="00C6390A" w:rsidRPr="00170BAF" w:rsidRDefault="00C6390A" w:rsidP="00892C01">
            <w:pPr>
              <w:pStyle w:val="afff6"/>
              <w:numPr>
                <w:ilvl w:val="0"/>
                <w:numId w:val="170"/>
              </w:numPr>
            </w:pPr>
            <w:r w:rsidRPr="00170BAF">
              <w:rPr>
                <w:rFonts w:hint="eastAsia"/>
              </w:rPr>
              <w:t>開発の各段階でセキュリティレビューを行い、セキュリティ要件が満たされているかを確認する。</w:t>
            </w:r>
          </w:p>
          <w:p w14:paraId="153BB1C0" w14:textId="4ECADD2A" w:rsidR="00C6390A" w:rsidRPr="00170BAF" w:rsidRDefault="00C6390A" w:rsidP="00892C01">
            <w:pPr>
              <w:pStyle w:val="afff6"/>
              <w:numPr>
                <w:ilvl w:val="0"/>
                <w:numId w:val="170"/>
              </w:numPr>
            </w:pPr>
            <w:r w:rsidRPr="00170BAF">
              <w:rPr>
                <w:rFonts w:hint="eastAsia"/>
              </w:rPr>
              <w:t>開発したシステムに</w:t>
            </w:r>
            <w:bookmarkStart w:id="1326" w:name="■脆弱性18ー2ー17"/>
            <w:r w:rsidR="005548D7">
              <w:fldChar w:fldCharType="begin"/>
            </w:r>
            <w:r w:rsidR="005548D7">
              <w:rPr>
                <w:rFonts w:hint="eastAsia"/>
              </w:rPr>
              <w:instrText xml:space="preserve">HYPERLINK </w:instrText>
            </w:r>
            <w:r w:rsidR="005548D7">
              <w:instrText xml:space="preserve"> \l "</w:instrText>
            </w:r>
            <w:r w:rsidR="005548D7">
              <w:rPr>
                <w:rFonts w:hint="eastAsia"/>
              </w:rPr>
              <w:instrText>■脆弱性</w:instrText>
            </w:r>
            <w:r w:rsidR="005548D7">
              <w:instrText>"</w:instrText>
            </w:r>
            <w:r w:rsidR="005548D7">
              <w:fldChar w:fldCharType="separate"/>
            </w:r>
            <w:r w:rsidRPr="005548D7">
              <w:rPr>
                <w:rStyle w:val="a7"/>
                <w:rFonts w:hint="eastAsia"/>
              </w:rPr>
              <w:t>脆弱性</w:t>
            </w:r>
            <w:bookmarkEnd w:id="1326"/>
            <w:r w:rsidR="005548D7">
              <w:fldChar w:fldCharType="end"/>
            </w:r>
            <w:r w:rsidRPr="00170BAF">
              <w:rPr>
                <w:rFonts w:hint="eastAsia"/>
              </w:rPr>
              <w:t>がないかテストする。</w:t>
            </w:r>
          </w:p>
          <w:p w14:paraId="2E1ECB19" w14:textId="77777777" w:rsidR="00C6390A" w:rsidRPr="00170BAF" w:rsidRDefault="00C6390A" w:rsidP="00892C01">
            <w:pPr>
              <w:pStyle w:val="afff6"/>
              <w:numPr>
                <w:ilvl w:val="0"/>
                <w:numId w:val="170"/>
              </w:numPr>
            </w:pPr>
            <w:r w:rsidRPr="00170BAF">
              <w:rPr>
                <w:rFonts w:hint="eastAsia"/>
              </w:rPr>
              <w:t>開発</w:t>
            </w:r>
            <w:r>
              <w:rPr>
                <w:rFonts w:hint="eastAsia"/>
              </w:rPr>
              <w:t>文書</w:t>
            </w:r>
            <w:r w:rsidRPr="00170BAF">
              <w:rPr>
                <w:rFonts w:hint="eastAsia"/>
              </w:rPr>
              <w:t>（仕様書、設計書、テスト仕様など）は、必要最低限の者だけがアクセスできるようにする。</w:t>
            </w:r>
          </w:p>
          <w:p w14:paraId="6E624855" w14:textId="77777777" w:rsidR="00C6390A" w:rsidRPr="00170BAF" w:rsidRDefault="00C6390A" w:rsidP="00892C01">
            <w:pPr>
              <w:pStyle w:val="afff6"/>
              <w:numPr>
                <w:ilvl w:val="0"/>
                <w:numId w:val="170"/>
              </w:numPr>
            </w:pPr>
            <w:r w:rsidRPr="00170BAF">
              <w:rPr>
                <w:rFonts w:hint="eastAsia"/>
              </w:rPr>
              <w:t>受託開発または客先への派遣による開発では、クライアントから提示のあったセキュリティの方針・ルールなどに従う。</w:t>
            </w:r>
          </w:p>
        </w:tc>
      </w:tr>
      <w:tr w:rsidR="00C6390A" w:rsidRPr="00170BAF" w14:paraId="5D5BE166" w14:textId="77777777" w:rsidTr="0050393E">
        <w:tc>
          <w:tcPr>
            <w:tcW w:w="10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D2C810" w14:textId="77777777" w:rsidR="00C6390A" w:rsidRPr="00170BAF" w:rsidRDefault="00C6390A" w:rsidP="00E534F9">
            <w:pPr>
              <w:pStyle w:val="afff8"/>
            </w:pPr>
            <w:r w:rsidRPr="00170BAF">
              <w:rPr>
                <w:rFonts w:hint="eastAsia"/>
              </w:rPr>
              <w:t>ワンポイントアドバイス</w:t>
            </w:r>
          </w:p>
          <w:p w14:paraId="2C51E8C7" w14:textId="77777777" w:rsidR="00C6390A" w:rsidRPr="00170BAF" w:rsidRDefault="00C6390A" w:rsidP="0050393E">
            <w:pPr>
              <w:pStyle w:val="afff6"/>
            </w:pPr>
            <w:r w:rsidRPr="00170BAF">
              <w:rPr>
                <w:rFonts w:hint="eastAsia"/>
              </w:rPr>
              <w:t>ソフトウェアやシステムのセキュリティに配慮した開発のための規則を定めることが大切です。</w:t>
            </w:r>
          </w:p>
        </w:tc>
      </w:tr>
    </w:tbl>
    <w:p w14:paraId="28E2EE5B" w14:textId="77777777" w:rsidR="00C6390A" w:rsidRDefault="00C6390A" w:rsidP="0031127D">
      <w:pPr>
        <w:tabs>
          <w:tab w:val="left" w:pos="1357"/>
        </w:tabs>
        <w:ind w:firstLineChars="0" w:firstLine="0"/>
      </w:pPr>
    </w:p>
    <w:p w14:paraId="24DEECE8" w14:textId="77777777" w:rsidR="00C6390A" w:rsidRPr="00170BAF" w:rsidRDefault="00C6390A" w:rsidP="008977A2">
      <w:pPr>
        <w:pStyle w:val="aff4"/>
      </w:pPr>
      <w:r>
        <w:rPr>
          <w:rFonts w:hint="eastAsia"/>
        </w:rPr>
        <w:t>【</w:t>
      </w:r>
      <w:r w:rsidRPr="00170BAF">
        <w:rPr>
          <w:rFonts w:hint="eastAsia"/>
        </w:rPr>
        <w:t>8.26 アプリケーションのセキュリティの要求事項</w:t>
      </w:r>
      <w:r>
        <w:rPr>
          <w:rFonts w:hint="eastAsia"/>
        </w:rPr>
        <w:t>】</w:t>
      </w:r>
    </w:p>
    <w:tbl>
      <w:tblPr>
        <w:tblW w:w="10480" w:type="dxa"/>
        <w:tblCellMar>
          <w:left w:w="0" w:type="dxa"/>
          <w:right w:w="0" w:type="dxa"/>
        </w:tblCellMar>
        <w:tblLook w:val="0420" w:firstRow="1" w:lastRow="0" w:firstColumn="0" w:lastColumn="0" w:noHBand="0" w:noVBand="1"/>
      </w:tblPr>
      <w:tblGrid>
        <w:gridCol w:w="10480"/>
      </w:tblGrid>
      <w:tr w:rsidR="00C6390A" w:rsidRPr="00170BAF" w14:paraId="23CDFA35" w14:textId="77777777" w:rsidTr="006308BB">
        <w:tc>
          <w:tcPr>
            <w:tcW w:w="10480" w:type="dxa"/>
            <w:tcBorders>
              <w:top w:val="single" w:sz="4" w:space="0" w:color="auto"/>
              <w:left w:val="single" w:sz="4" w:space="0" w:color="auto"/>
              <w:bottom w:val="single" w:sz="4" w:space="0" w:color="auto"/>
              <w:right w:val="single" w:sz="4" w:space="0" w:color="auto"/>
            </w:tcBorders>
            <w:shd w:val="clear" w:color="auto" w:fill="2F5597"/>
            <w:tcMar>
              <w:top w:w="72" w:type="dxa"/>
              <w:left w:w="144" w:type="dxa"/>
              <w:bottom w:w="72" w:type="dxa"/>
              <w:right w:w="144" w:type="dxa"/>
            </w:tcMar>
            <w:vAlign w:val="center"/>
            <w:hideMark/>
          </w:tcPr>
          <w:p w14:paraId="17333D93" w14:textId="77777777" w:rsidR="00C6390A" w:rsidRPr="00170BAF" w:rsidRDefault="00C6390A" w:rsidP="0050393E">
            <w:pPr>
              <w:pStyle w:val="aff0"/>
            </w:pPr>
            <w:r w:rsidRPr="00170BAF">
              <w:rPr>
                <w:rFonts w:hint="eastAsia"/>
              </w:rPr>
              <w:t>実施手順（例）</w:t>
            </w:r>
          </w:p>
        </w:tc>
      </w:tr>
      <w:tr w:rsidR="00C6390A" w:rsidRPr="00170BAF" w14:paraId="01490A6E" w14:textId="77777777" w:rsidTr="006308BB">
        <w:tc>
          <w:tcPr>
            <w:tcW w:w="10480" w:type="dxa"/>
            <w:tcBorders>
              <w:top w:val="single" w:sz="4" w:space="0" w:color="auto"/>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00499DF" w14:textId="3A88CEA9" w:rsidR="00C6390A" w:rsidRPr="00170BAF" w:rsidRDefault="00C6390A" w:rsidP="00892C01">
            <w:pPr>
              <w:pStyle w:val="afff6"/>
              <w:numPr>
                <w:ilvl w:val="0"/>
                <w:numId w:val="171"/>
              </w:numPr>
            </w:pPr>
            <w:r w:rsidRPr="00170BAF">
              <w:rPr>
                <w:rFonts w:hint="eastAsia"/>
              </w:rPr>
              <w:t>アプリケーションを取得する際、</w:t>
            </w:r>
            <w:bookmarkStart w:id="1327" w:name="■リスクアセスメント18ー2ー17"/>
            <w:r w:rsidR="00246F10">
              <w:fldChar w:fldCharType="begin"/>
            </w:r>
            <w:r w:rsidR="00246F10">
              <w:rPr>
                <w:rFonts w:hint="eastAsia"/>
              </w:rPr>
              <w:instrText xml:space="preserve">HYPERLINK </w:instrText>
            </w:r>
            <w:r w:rsidR="00246F10">
              <w:instrText xml:space="preserve"> \l "</w:instrText>
            </w:r>
            <w:r w:rsidR="00246F10">
              <w:rPr>
                <w:rFonts w:hint="eastAsia"/>
              </w:rPr>
              <w:instrText>■リスクアセスメント</w:instrText>
            </w:r>
            <w:r w:rsidR="00246F10">
              <w:instrText>"</w:instrText>
            </w:r>
            <w:r w:rsidR="00246F10">
              <w:fldChar w:fldCharType="separate"/>
            </w:r>
            <w:r w:rsidRPr="00246F10">
              <w:rPr>
                <w:rStyle w:val="a7"/>
                <w:rFonts w:hint="eastAsia"/>
              </w:rPr>
              <w:t>リスクアセスメント</w:t>
            </w:r>
            <w:bookmarkEnd w:id="1327"/>
            <w:r w:rsidR="00246F10">
              <w:fldChar w:fldCharType="end"/>
            </w:r>
            <w:r w:rsidRPr="00170BAF">
              <w:rPr>
                <w:rFonts w:hint="eastAsia"/>
              </w:rPr>
              <w:t>を通じてアプリケーションの情報セキュリティ要求事項を決定する。必要に応じて、情報セキュリティの専門家の支援を受け、情報セキュリティ要求事項を決定する。</w:t>
            </w:r>
          </w:p>
          <w:p w14:paraId="3B8FD8F4" w14:textId="77777777" w:rsidR="00C6390A" w:rsidRDefault="00C6390A" w:rsidP="00892C01">
            <w:pPr>
              <w:pStyle w:val="afff6"/>
              <w:numPr>
                <w:ilvl w:val="0"/>
                <w:numId w:val="171"/>
              </w:numPr>
            </w:pPr>
            <w:r w:rsidRPr="00170BAF">
              <w:rPr>
                <w:rFonts w:hint="eastAsia"/>
              </w:rPr>
              <w:t>セキュリティに配慮したシステムを構築するための原則は、以下の通りとする。</w:t>
            </w:r>
          </w:p>
          <w:bookmarkStart w:id="1328" w:name="■情報セキュリティ事象18ー2ー17"/>
          <w:p w14:paraId="1882D36C" w14:textId="1541F1A8" w:rsidR="00C6390A" w:rsidRDefault="001A3E7F" w:rsidP="00892C01">
            <w:pPr>
              <w:pStyle w:val="afff6"/>
              <w:numPr>
                <w:ilvl w:val="0"/>
                <w:numId w:val="209"/>
              </w:numPr>
              <w:ind w:rightChars="-1" w:right="-2"/>
            </w:pPr>
            <w:r>
              <w:fldChar w:fldCharType="begin"/>
            </w:r>
            <w:r>
              <w:rPr>
                <w:rFonts w:hint="eastAsia"/>
              </w:rPr>
              <w:instrText xml:space="preserve">HYPERLINK </w:instrText>
            </w:r>
            <w:r>
              <w:instrText xml:space="preserve"> \l "</w:instrText>
            </w:r>
            <w:r>
              <w:rPr>
                <w:rFonts w:hint="eastAsia"/>
              </w:rPr>
              <w:instrText>■情報セキュリティ事象</w:instrText>
            </w:r>
            <w:r>
              <w:instrText>"</w:instrText>
            </w:r>
            <w:r>
              <w:fldChar w:fldCharType="separate"/>
            </w:r>
            <w:r w:rsidR="00C6390A" w:rsidRPr="001A3E7F">
              <w:rPr>
                <w:rStyle w:val="a7"/>
                <w:rFonts w:hint="eastAsia"/>
              </w:rPr>
              <w:t>情報セキュリティ事象</w:t>
            </w:r>
            <w:bookmarkEnd w:id="1328"/>
            <w:r>
              <w:fldChar w:fldCharType="end"/>
            </w:r>
            <w:r w:rsidR="00C6390A" w:rsidRPr="00170BAF">
              <w:rPr>
                <w:rFonts w:hint="eastAsia"/>
              </w:rPr>
              <w:t>を防止・検知し、対応するために必要な管理策を分析すること</w:t>
            </w:r>
            <w:r w:rsidR="00F35F36">
              <w:rPr>
                <w:rFonts w:hint="eastAsia"/>
              </w:rPr>
              <w:t>。</w:t>
            </w:r>
          </w:p>
          <w:p w14:paraId="6DF59459" w14:textId="1C613C22" w:rsidR="00C6390A" w:rsidRPr="00170BAF" w:rsidRDefault="00C6390A" w:rsidP="00892C01">
            <w:pPr>
              <w:pStyle w:val="afff6"/>
              <w:numPr>
                <w:ilvl w:val="0"/>
                <w:numId w:val="209"/>
              </w:numPr>
              <w:ind w:rightChars="-1" w:right="-2"/>
            </w:pPr>
            <w:r w:rsidRPr="00170BAF">
              <w:rPr>
                <w:rFonts w:hint="eastAsia"/>
              </w:rPr>
              <w:t>情報セキュリティ要求事項を満たすための費用・時間・複雑さを考慮すること</w:t>
            </w:r>
            <w:r w:rsidR="00F35F36">
              <w:rPr>
                <w:rFonts w:hint="eastAsia"/>
              </w:rPr>
              <w:t>。</w:t>
            </w:r>
          </w:p>
        </w:tc>
      </w:tr>
      <w:tr w:rsidR="00C6390A" w:rsidRPr="00170BAF" w14:paraId="7F297824" w14:textId="77777777" w:rsidTr="0050393E">
        <w:tc>
          <w:tcPr>
            <w:tcW w:w="10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A21C73F" w14:textId="77777777" w:rsidR="00C6390A" w:rsidRPr="00170BAF" w:rsidRDefault="00C6390A" w:rsidP="00E534F9">
            <w:pPr>
              <w:pStyle w:val="afff8"/>
            </w:pPr>
            <w:r w:rsidRPr="00170BAF">
              <w:rPr>
                <w:rFonts w:hint="eastAsia"/>
              </w:rPr>
              <w:t>ワンポイントアドバイス</w:t>
            </w:r>
          </w:p>
          <w:p w14:paraId="2CE598F3" w14:textId="77777777" w:rsidR="00C6390A" w:rsidRPr="00170BAF" w:rsidRDefault="00C6390A" w:rsidP="0050393E">
            <w:pPr>
              <w:pStyle w:val="afff6"/>
            </w:pPr>
            <w:r w:rsidRPr="00170BAF">
              <w:rPr>
                <w:rFonts w:hint="eastAsia"/>
              </w:rPr>
              <w:t>ネットワークを介してアクセス可能なアプリケーションは、ネットワークに関連した脅威を受けやすいため、リスクアセスメントの実施や、管理策を決定することが大切です。</w:t>
            </w:r>
          </w:p>
        </w:tc>
      </w:tr>
    </w:tbl>
    <w:p w14:paraId="74F3036C" w14:textId="77777777" w:rsidR="00C6390A" w:rsidRDefault="00C6390A" w:rsidP="0031127D">
      <w:pPr>
        <w:tabs>
          <w:tab w:val="left" w:pos="1357"/>
        </w:tabs>
        <w:ind w:firstLineChars="0" w:firstLine="0"/>
      </w:pPr>
    </w:p>
    <w:p w14:paraId="29D73A4D" w14:textId="77777777" w:rsidR="00C6390A" w:rsidRPr="00170BAF" w:rsidRDefault="00C6390A" w:rsidP="008977A2">
      <w:pPr>
        <w:pStyle w:val="aff4"/>
      </w:pPr>
      <w:r>
        <w:rPr>
          <w:rFonts w:hint="eastAsia"/>
        </w:rPr>
        <w:t>【</w:t>
      </w:r>
      <w:r w:rsidRPr="00170BAF">
        <w:rPr>
          <w:rFonts w:hint="eastAsia"/>
        </w:rPr>
        <w:t>8.27 セキュリティに配慮したシステムアーキテクチャ及びシステム構築の原則</w:t>
      </w:r>
      <w:r>
        <w:rPr>
          <w:rFonts w:hint="eastAsia"/>
        </w:rPr>
        <w:t>】</w:t>
      </w:r>
    </w:p>
    <w:tbl>
      <w:tblPr>
        <w:tblW w:w="10480" w:type="dxa"/>
        <w:tblCellMar>
          <w:left w:w="0" w:type="dxa"/>
          <w:right w:w="0" w:type="dxa"/>
        </w:tblCellMar>
        <w:tblLook w:val="0420" w:firstRow="1" w:lastRow="0" w:firstColumn="0" w:lastColumn="0" w:noHBand="0" w:noVBand="1"/>
      </w:tblPr>
      <w:tblGrid>
        <w:gridCol w:w="10480"/>
      </w:tblGrid>
      <w:tr w:rsidR="00C6390A" w:rsidRPr="00170BAF" w14:paraId="13DF6866" w14:textId="77777777" w:rsidTr="006308BB">
        <w:tc>
          <w:tcPr>
            <w:tcW w:w="10480" w:type="dxa"/>
            <w:tcBorders>
              <w:top w:val="single" w:sz="4" w:space="0" w:color="auto"/>
              <w:left w:val="single" w:sz="4" w:space="0" w:color="auto"/>
              <w:bottom w:val="single" w:sz="4" w:space="0" w:color="auto"/>
              <w:right w:val="single" w:sz="4" w:space="0" w:color="auto"/>
            </w:tcBorders>
            <w:shd w:val="clear" w:color="auto" w:fill="2F5597"/>
            <w:tcMar>
              <w:top w:w="72" w:type="dxa"/>
              <w:left w:w="144" w:type="dxa"/>
              <w:bottom w:w="72" w:type="dxa"/>
              <w:right w:w="144" w:type="dxa"/>
            </w:tcMar>
            <w:vAlign w:val="center"/>
            <w:hideMark/>
          </w:tcPr>
          <w:p w14:paraId="40E45D63" w14:textId="77777777" w:rsidR="00C6390A" w:rsidRPr="00170BAF" w:rsidRDefault="00C6390A" w:rsidP="0050393E">
            <w:pPr>
              <w:pStyle w:val="aff0"/>
            </w:pPr>
            <w:r w:rsidRPr="00170BAF">
              <w:rPr>
                <w:rFonts w:hint="eastAsia"/>
              </w:rPr>
              <w:t>実施手順（例）</w:t>
            </w:r>
          </w:p>
        </w:tc>
      </w:tr>
      <w:tr w:rsidR="00C6390A" w:rsidRPr="00170BAF" w14:paraId="688E52CF" w14:textId="77777777" w:rsidTr="006308BB">
        <w:tc>
          <w:tcPr>
            <w:tcW w:w="10480" w:type="dxa"/>
            <w:tcBorders>
              <w:top w:val="single" w:sz="4" w:space="0" w:color="auto"/>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CB4C4D4" w14:textId="77777777" w:rsidR="00C6390A" w:rsidRPr="00170BAF" w:rsidRDefault="00C6390A" w:rsidP="00892C01">
            <w:pPr>
              <w:pStyle w:val="afff6"/>
              <w:numPr>
                <w:ilvl w:val="0"/>
                <w:numId w:val="172"/>
              </w:numPr>
            </w:pPr>
            <w:r w:rsidRPr="00170BAF">
              <w:rPr>
                <w:rFonts w:hint="eastAsia"/>
              </w:rPr>
              <w:t>社内使用の情報システムおよび外部向けに提供する情報システムの開発に際しては、情報セキュリティ事項を明確にし、要件定義として記録する。</w:t>
            </w:r>
          </w:p>
          <w:p w14:paraId="3DEFE690" w14:textId="77777777" w:rsidR="00C6390A" w:rsidRPr="00170BAF" w:rsidRDefault="00C6390A" w:rsidP="00892C01">
            <w:pPr>
              <w:pStyle w:val="afff6"/>
              <w:numPr>
                <w:ilvl w:val="0"/>
                <w:numId w:val="172"/>
              </w:numPr>
            </w:pPr>
            <w:r w:rsidRPr="00170BAF">
              <w:rPr>
                <w:rFonts w:hint="eastAsia"/>
              </w:rPr>
              <w:t>開発の各段階でセキュリティレビューを行い、セキュリティ要件が満たされているかを確認する。</w:t>
            </w:r>
          </w:p>
          <w:p w14:paraId="376CEB5E" w14:textId="77777777" w:rsidR="00C6390A" w:rsidRPr="00170BAF" w:rsidRDefault="00C6390A" w:rsidP="00892C01">
            <w:pPr>
              <w:pStyle w:val="afff6"/>
              <w:numPr>
                <w:ilvl w:val="0"/>
                <w:numId w:val="172"/>
              </w:numPr>
            </w:pPr>
            <w:r w:rsidRPr="00170BAF">
              <w:rPr>
                <w:rFonts w:hint="eastAsia"/>
              </w:rPr>
              <w:t>開発したシステムに脆弱性がないかテストする。</w:t>
            </w:r>
          </w:p>
        </w:tc>
      </w:tr>
      <w:tr w:rsidR="00C6390A" w:rsidRPr="00170BAF" w14:paraId="2D6568E2" w14:textId="77777777" w:rsidTr="0050393E">
        <w:tc>
          <w:tcPr>
            <w:tcW w:w="10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0BAAFD" w14:textId="77777777" w:rsidR="00C6390A" w:rsidRPr="00170BAF" w:rsidRDefault="00C6390A" w:rsidP="00E534F9">
            <w:pPr>
              <w:pStyle w:val="afff8"/>
            </w:pPr>
            <w:r w:rsidRPr="00170BAF">
              <w:rPr>
                <w:rFonts w:hint="eastAsia"/>
              </w:rPr>
              <w:t>ワンポイントアドバイス</w:t>
            </w:r>
          </w:p>
          <w:p w14:paraId="55AB72F1" w14:textId="77777777" w:rsidR="00C6390A" w:rsidRPr="00170BAF" w:rsidRDefault="00C6390A" w:rsidP="0050393E">
            <w:pPr>
              <w:pStyle w:val="afff6"/>
            </w:pPr>
            <w:r w:rsidRPr="00170BAF">
              <w:rPr>
                <w:rFonts w:hint="eastAsia"/>
              </w:rPr>
              <w:t>セキュリティに配慮したシステム構築の原則および確立した構築手順は、構築プロセスにおけるセキュリティレベルの向上に有効に寄与していることを確実にするため、定期的にレビューすることが大切です。</w:t>
            </w:r>
          </w:p>
        </w:tc>
      </w:tr>
    </w:tbl>
    <w:p w14:paraId="26757E12" w14:textId="77777777" w:rsidR="00C6390A" w:rsidRDefault="00C6390A" w:rsidP="0031127D">
      <w:pPr>
        <w:tabs>
          <w:tab w:val="left" w:pos="1357"/>
        </w:tabs>
        <w:ind w:firstLineChars="0" w:firstLine="0"/>
      </w:pPr>
    </w:p>
    <w:p w14:paraId="04723576" w14:textId="77777777" w:rsidR="00C6390A" w:rsidRDefault="00C6390A" w:rsidP="008977A2">
      <w:pPr>
        <w:pStyle w:val="aff4"/>
      </w:pPr>
      <w:r>
        <w:rPr>
          <w:rFonts w:hint="eastAsia"/>
        </w:rPr>
        <w:t>【</w:t>
      </w:r>
      <w:r w:rsidRPr="003640CA">
        <w:t>8.28 セキュリティに配慮した</w:t>
      </w:r>
      <w:bookmarkStart w:id="1329" w:name="コーディング18ー2ー17"/>
      <w:r w:rsidRPr="003640CA">
        <w:t>コーディング</w:t>
      </w:r>
      <w:bookmarkEnd w:id="1329"/>
      <w:r>
        <w:rPr>
          <w:rFonts w:hint="eastAsia"/>
        </w:rPr>
        <w:t>】</w:t>
      </w:r>
    </w:p>
    <w:tbl>
      <w:tblPr>
        <w:tblStyle w:val="aa"/>
        <w:tblW w:w="0" w:type="auto"/>
        <w:tblLook w:val="04A0" w:firstRow="1" w:lastRow="0" w:firstColumn="1" w:lastColumn="0" w:noHBand="0" w:noVBand="1"/>
      </w:tblPr>
      <w:tblGrid>
        <w:gridCol w:w="10456"/>
      </w:tblGrid>
      <w:tr w:rsidR="00C6390A" w14:paraId="4F9C2E3D" w14:textId="77777777" w:rsidTr="00E452EE">
        <w:tc>
          <w:tcPr>
            <w:tcW w:w="10456" w:type="dxa"/>
            <w:shd w:val="clear" w:color="auto" w:fill="2F5597"/>
          </w:tcPr>
          <w:p w14:paraId="2C7996D5" w14:textId="77777777" w:rsidR="00C6390A" w:rsidRDefault="00C6390A" w:rsidP="00E452EE">
            <w:pPr>
              <w:pStyle w:val="aff0"/>
            </w:pPr>
            <w:r>
              <w:rPr>
                <w:rFonts w:hint="eastAsia"/>
              </w:rPr>
              <w:t>実施手順（例）</w:t>
            </w:r>
          </w:p>
        </w:tc>
      </w:tr>
      <w:tr w:rsidR="00C6390A" w14:paraId="0A9A220C" w14:textId="77777777" w:rsidTr="00E452EE">
        <w:tc>
          <w:tcPr>
            <w:tcW w:w="10456" w:type="dxa"/>
          </w:tcPr>
          <w:p w14:paraId="35A6B13A" w14:textId="77777777" w:rsidR="00C6390A" w:rsidRDefault="00C6390A" w:rsidP="00892C01">
            <w:pPr>
              <w:pStyle w:val="ab"/>
              <w:numPr>
                <w:ilvl w:val="0"/>
                <w:numId w:val="201"/>
              </w:numPr>
              <w:ind w:leftChars="0" w:firstLineChars="0"/>
            </w:pPr>
            <w:r w:rsidRPr="00497C1C">
              <w:rPr>
                <w:rFonts w:hint="eastAsia"/>
              </w:rPr>
              <w:t>ユーザ</w:t>
            </w:r>
            <w:r>
              <w:rPr>
                <w:rFonts w:hint="eastAsia"/>
              </w:rPr>
              <w:t>ー</w:t>
            </w:r>
            <w:r w:rsidRPr="00497C1C">
              <w:rPr>
                <w:rFonts w:hint="eastAsia"/>
              </w:rPr>
              <w:t>が入力したデータを確認し、問題がある場合は読み込まないようにする。</w:t>
            </w:r>
          </w:p>
          <w:p w14:paraId="56E9DA75" w14:textId="77777777" w:rsidR="00C6390A" w:rsidRDefault="00C6390A" w:rsidP="00892C01">
            <w:pPr>
              <w:pStyle w:val="ab"/>
              <w:numPr>
                <w:ilvl w:val="0"/>
                <w:numId w:val="201"/>
              </w:numPr>
              <w:ind w:leftChars="0" w:firstLineChars="0"/>
            </w:pPr>
            <w:r w:rsidRPr="00497C1C">
              <w:rPr>
                <w:rFonts w:hint="eastAsia"/>
              </w:rPr>
              <w:t>セキュリティ上の問題を発見しやすくするため、設計は可能な限りシンプルにする。</w:t>
            </w:r>
          </w:p>
          <w:p w14:paraId="646E92EB" w14:textId="77777777" w:rsidR="00C6390A" w:rsidRDefault="00C6390A" w:rsidP="00892C01">
            <w:pPr>
              <w:pStyle w:val="ab"/>
              <w:numPr>
                <w:ilvl w:val="0"/>
                <w:numId w:val="201"/>
              </w:numPr>
              <w:ind w:leftChars="0" w:firstLineChars="0"/>
            </w:pPr>
            <w:r w:rsidRPr="00497C1C">
              <w:rPr>
                <w:rFonts w:hint="eastAsia"/>
              </w:rPr>
              <w:t>ユーザ</w:t>
            </w:r>
            <w:r>
              <w:rPr>
                <w:rFonts w:hint="eastAsia"/>
              </w:rPr>
              <w:t>ー</w:t>
            </w:r>
            <w:r w:rsidRPr="00497C1C">
              <w:rPr>
                <w:rFonts w:hint="eastAsia"/>
              </w:rPr>
              <w:t>には必要最小限の権限・機能を与える。</w:t>
            </w:r>
          </w:p>
          <w:p w14:paraId="0107281A" w14:textId="77777777" w:rsidR="00C6390A" w:rsidRDefault="00C6390A" w:rsidP="00892C01">
            <w:pPr>
              <w:pStyle w:val="ab"/>
              <w:numPr>
                <w:ilvl w:val="0"/>
                <w:numId w:val="201"/>
              </w:numPr>
              <w:ind w:leftChars="0" w:firstLineChars="0"/>
            </w:pPr>
            <w:r w:rsidRPr="00497C1C">
              <w:rPr>
                <w:rFonts w:hint="eastAsia"/>
              </w:rPr>
              <w:t>他のシステムに送信するデータは、サニタイズ（特殊文字を一般的な文字に変換すること）を行い、不正操作を防止する。</w:t>
            </w:r>
          </w:p>
        </w:tc>
      </w:tr>
      <w:tr w:rsidR="00C6390A" w14:paraId="5A9E2F5C" w14:textId="77777777" w:rsidTr="00E452EE">
        <w:tc>
          <w:tcPr>
            <w:tcW w:w="10456" w:type="dxa"/>
          </w:tcPr>
          <w:p w14:paraId="5618ED77" w14:textId="77777777" w:rsidR="00C6390A" w:rsidRDefault="00C6390A" w:rsidP="00497C1C">
            <w:pPr>
              <w:pStyle w:val="afff8"/>
            </w:pPr>
            <w:r>
              <w:rPr>
                <w:rFonts w:hint="eastAsia"/>
              </w:rPr>
              <w:t>ワンポイントアドバイス</w:t>
            </w:r>
          </w:p>
          <w:p w14:paraId="155AE209" w14:textId="7DF3642C" w:rsidR="00C6390A" w:rsidRPr="00497C1C" w:rsidRDefault="007E354B" w:rsidP="003E42E3">
            <w:pPr>
              <w:pStyle w:val="afff6"/>
            </w:pPr>
            <w:hyperlink w:anchor="コーディング" w:history="1">
              <w:r w:rsidR="00C6390A" w:rsidRPr="0067504A">
                <w:rPr>
                  <w:rStyle w:val="a7"/>
                  <w:rFonts w:hint="eastAsia"/>
                </w:rPr>
                <w:t>コーディング</w:t>
              </w:r>
            </w:hyperlink>
            <w:r w:rsidR="00C6390A" w:rsidRPr="003E42E3">
              <w:rPr>
                <w:rFonts w:hint="eastAsia"/>
              </w:rPr>
              <w:t>の原則が定められていない場合、コードの書き方が</w:t>
            </w:r>
            <w:r w:rsidR="00C6390A">
              <w:rPr>
                <w:rFonts w:hint="eastAsia"/>
              </w:rPr>
              <w:t>それぞれ異なってしまうことで</w:t>
            </w:r>
            <w:r w:rsidR="00C6390A" w:rsidRPr="003E42E3">
              <w:rPr>
                <w:rFonts w:hint="eastAsia"/>
              </w:rPr>
              <w:t>、コードが読みづらく、脆弱性が生まれる危険性があります。セキュリティに配慮したコーディングの規則を定め、コードの書き方を統一することが大切です。</w:t>
            </w:r>
          </w:p>
        </w:tc>
      </w:tr>
    </w:tbl>
    <w:p w14:paraId="018BD031" w14:textId="77777777" w:rsidR="00C6390A" w:rsidRDefault="00C6390A" w:rsidP="003E42E3">
      <w:pPr>
        <w:ind w:firstLineChars="0" w:firstLine="0"/>
      </w:pPr>
    </w:p>
    <w:p w14:paraId="6BBE8D43" w14:textId="77777777" w:rsidR="00C6390A" w:rsidRPr="00170BAF" w:rsidRDefault="00C6390A" w:rsidP="008977A2">
      <w:pPr>
        <w:pStyle w:val="aff4"/>
      </w:pPr>
      <w:r>
        <w:rPr>
          <w:rFonts w:hint="eastAsia"/>
        </w:rPr>
        <w:t>【</w:t>
      </w:r>
      <w:r w:rsidRPr="00170BAF">
        <w:rPr>
          <w:rFonts w:hint="eastAsia"/>
        </w:rPr>
        <w:t>8.29 開発及び受入れにおけるセキュリティ試験</w:t>
      </w:r>
      <w:r>
        <w:rPr>
          <w:rFonts w:hint="eastAsia"/>
        </w:rPr>
        <w:t>】</w:t>
      </w:r>
    </w:p>
    <w:tbl>
      <w:tblPr>
        <w:tblW w:w="10480" w:type="dxa"/>
        <w:tblCellMar>
          <w:left w:w="0" w:type="dxa"/>
          <w:right w:w="0" w:type="dxa"/>
        </w:tblCellMar>
        <w:tblLook w:val="0420" w:firstRow="1" w:lastRow="0" w:firstColumn="0" w:lastColumn="0" w:noHBand="0" w:noVBand="1"/>
      </w:tblPr>
      <w:tblGrid>
        <w:gridCol w:w="10480"/>
      </w:tblGrid>
      <w:tr w:rsidR="00C6390A" w:rsidRPr="00170BAF" w14:paraId="56A994AE" w14:textId="77777777" w:rsidTr="006308BB">
        <w:tc>
          <w:tcPr>
            <w:tcW w:w="10480" w:type="dxa"/>
            <w:tcBorders>
              <w:top w:val="single" w:sz="4" w:space="0" w:color="auto"/>
              <w:left w:val="single" w:sz="4" w:space="0" w:color="auto"/>
              <w:bottom w:val="single" w:sz="4" w:space="0" w:color="auto"/>
              <w:right w:val="single" w:sz="4" w:space="0" w:color="auto"/>
            </w:tcBorders>
            <w:shd w:val="clear" w:color="auto" w:fill="2F5597"/>
            <w:tcMar>
              <w:top w:w="72" w:type="dxa"/>
              <w:left w:w="144" w:type="dxa"/>
              <w:bottom w:w="72" w:type="dxa"/>
              <w:right w:w="144" w:type="dxa"/>
            </w:tcMar>
            <w:vAlign w:val="center"/>
            <w:hideMark/>
          </w:tcPr>
          <w:p w14:paraId="083E3CA7" w14:textId="77777777" w:rsidR="00C6390A" w:rsidRPr="00170BAF" w:rsidRDefault="00C6390A" w:rsidP="0050393E">
            <w:pPr>
              <w:pStyle w:val="aff0"/>
            </w:pPr>
            <w:r w:rsidRPr="00170BAF">
              <w:rPr>
                <w:rFonts w:hint="eastAsia"/>
              </w:rPr>
              <w:t>実施手順（例）</w:t>
            </w:r>
          </w:p>
        </w:tc>
      </w:tr>
      <w:tr w:rsidR="00C6390A" w:rsidRPr="00170BAF" w14:paraId="279EA486" w14:textId="77777777" w:rsidTr="006308BB">
        <w:tc>
          <w:tcPr>
            <w:tcW w:w="10480" w:type="dxa"/>
            <w:tcBorders>
              <w:top w:val="single" w:sz="4" w:space="0" w:color="auto"/>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B9B206" w14:textId="77777777" w:rsidR="00C6390A" w:rsidRPr="00170BAF" w:rsidRDefault="00C6390A" w:rsidP="00892C01">
            <w:pPr>
              <w:pStyle w:val="afff6"/>
              <w:numPr>
                <w:ilvl w:val="0"/>
                <w:numId w:val="173"/>
              </w:numPr>
            </w:pPr>
            <w:r w:rsidRPr="00170BAF">
              <w:rPr>
                <w:rFonts w:hint="eastAsia"/>
              </w:rPr>
              <w:t>情報システムのセキュリティテストは、運用に移行する前に行う。</w:t>
            </w:r>
          </w:p>
          <w:p w14:paraId="68EF6FB6" w14:textId="77777777" w:rsidR="00C6390A" w:rsidRDefault="00C6390A" w:rsidP="00892C01">
            <w:pPr>
              <w:pStyle w:val="afff6"/>
              <w:numPr>
                <w:ilvl w:val="0"/>
                <w:numId w:val="173"/>
              </w:numPr>
            </w:pPr>
            <w:r w:rsidRPr="00170BAF">
              <w:rPr>
                <w:rFonts w:hint="eastAsia"/>
              </w:rPr>
              <w:t>システムの受入れ試験</w:t>
            </w:r>
          </w:p>
          <w:p w14:paraId="449D89A9" w14:textId="77777777" w:rsidR="00C6390A" w:rsidRDefault="00C6390A" w:rsidP="00892C01">
            <w:pPr>
              <w:pStyle w:val="afff6"/>
              <w:numPr>
                <w:ilvl w:val="0"/>
                <w:numId w:val="210"/>
              </w:numPr>
            </w:pPr>
            <w:r w:rsidRPr="00170BAF">
              <w:rPr>
                <w:rFonts w:hint="eastAsia"/>
              </w:rPr>
              <w:t>情報システムの導入または改修の際は、受入れ時に動作確認を行う。</w:t>
            </w:r>
          </w:p>
          <w:p w14:paraId="6AB6EB7D" w14:textId="77777777" w:rsidR="00C6390A" w:rsidRDefault="00C6390A" w:rsidP="00892C01">
            <w:pPr>
              <w:pStyle w:val="afff6"/>
              <w:numPr>
                <w:ilvl w:val="0"/>
                <w:numId w:val="210"/>
              </w:numPr>
            </w:pPr>
            <w:r w:rsidRPr="00170BAF">
              <w:rPr>
                <w:rFonts w:hint="eastAsia"/>
              </w:rPr>
              <w:t>必要に応じて受入れテストの仕様書を作成し、確認を行う。</w:t>
            </w:r>
          </w:p>
          <w:p w14:paraId="0675051D" w14:textId="77777777" w:rsidR="00C6390A" w:rsidRDefault="00C6390A" w:rsidP="00892C01">
            <w:pPr>
              <w:pStyle w:val="afff6"/>
              <w:numPr>
                <w:ilvl w:val="0"/>
                <w:numId w:val="210"/>
              </w:numPr>
            </w:pPr>
            <w:r w:rsidRPr="00170BAF">
              <w:rPr>
                <w:rFonts w:hint="eastAsia"/>
              </w:rPr>
              <w:t>必要に応じて、コード分析ツールや脆弱性スキャナのような自動化ツールを利用し、セキュリティに関連する欠陥を修正する。</w:t>
            </w:r>
          </w:p>
          <w:p w14:paraId="5251CFD3" w14:textId="77777777" w:rsidR="00C6390A" w:rsidRPr="00170BAF" w:rsidRDefault="00C6390A" w:rsidP="00892C01">
            <w:pPr>
              <w:pStyle w:val="afff6"/>
              <w:numPr>
                <w:ilvl w:val="0"/>
                <w:numId w:val="210"/>
              </w:numPr>
            </w:pPr>
            <w:r w:rsidRPr="00170BAF">
              <w:rPr>
                <w:rFonts w:hint="eastAsia"/>
              </w:rPr>
              <w:t>受入れ試験の結果は、受入れ部門の管理者および情報システム管理者が承認する。</w:t>
            </w:r>
          </w:p>
        </w:tc>
      </w:tr>
      <w:tr w:rsidR="00C6390A" w:rsidRPr="00170BAF" w14:paraId="2061E235" w14:textId="77777777" w:rsidTr="0050393E">
        <w:tc>
          <w:tcPr>
            <w:tcW w:w="10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C1A7E7A" w14:textId="77777777" w:rsidR="00C6390A" w:rsidRPr="00170BAF" w:rsidRDefault="00C6390A" w:rsidP="00E534F9">
            <w:pPr>
              <w:pStyle w:val="afff8"/>
            </w:pPr>
            <w:r w:rsidRPr="00170BAF">
              <w:rPr>
                <w:rFonts w:hint="eastAsia"/>
              </w:rPr>
              <w:t>ワンポイントアドバイス</w:t>
            </w:r>
          </w:p>
          <w:p w14:paraId="6F72C0F8" w14:textId="77777777" w:rsidR="00C6390A" w:rsidRPr="00170BAF" w:rsidRDefault="00C6390A" w:rsidP="0050393E">
            <w:pPr>
              <w:pStyle w:val="afff6"/>
            </w:pPr>
            <w:r w:rsidRPr="00170BAF">
              <w:rPr>
                <w:rFonts w:hint="eastAsia"/>
              </w:rPr>
              <w:t>効果的な試験を確実にするために、試験環境、ツール、技術の試験および監視も考慮する必要があります。</w:t>
            </w:r>
          </w:p>
        </w:tc>
      </w:tr>
    </w:tbl>
    <w:p w14:paraId="662FC552" w14:textId="77777777" w:rsidR="00C6390A" w:rsidRDefault="00C6390A" w:rsidP="0031127D">
      <w:pPr>
        <w:tabs>
          <w:tab w:val="left" w:pos="1357"/>
        </w:tabs>
        <w:ind w:firstLineChars="0" w:firstLine="0"/>
      </w:pPr>
    </w:p>
    <w:p w14:paraId="51B1D239" w14:textId="77777777" w:rsidR="00C6390A" w:rsidRPr="00170BAF" w:rsidRDefault="00C6390A" w:rsidP="008977A2">
      <w:pPr>
        <w:pStyle w:val="aff4"/>
      </w:pPr>
      <w:r>
        <w:rPr>
          <w:rFonts w:hint="eastAsia"/>
        </w:rPr>
        <w:t>【</w:t>
      </w:r>
      <w:r w:rsidRPr="00170BAF">
        <w:rPr>
          <w:rFonts w:hint="eastAsia"/>
        </w:rPr>
        <w:t>8.30 外部委託による開発</w:t>
      </w:r>
      <w:r>
        <w:rPr>
          <w:rFonts w:hint="eastAsia"/>
        </w:rPr>
        <w:t>】</w:t>
      </w:r>
    </w:p>
    <w:tbl>
      <w:tblPr>
        <w:tblW w:w="10480" w:type="dxa"/>
        <w:tblCellMar>
          <w:left w:w="0" w:type="dxa"/>
          <w:right w:w="0" w:type="dxa"/>
        </w:tblCellMar>
        <w:tblLook w:val="0420" w:firstRow="1" w:lastRow="0" w:firstColumn="0" w:lastColumn="0" w:noHBand="0" w:noVBand="1"/>
      </w:tblPr>
      <w:tblGrid>
        <w:gridCol w:w="10480"/>
      </w:tblGrid>
      <w:tr w:rsidR="00C6390A" w:rsidRPr="00170BAF" w14:paraId="3C7A9F19" w14:textId="77777777" w:rsidTr="006308BB">
        <w:tc>
          <w:tcPr>
            <w:tcW w:w="10480" w:type="dxa"/>
            <w:tcBorders>
              <w:top w:val="single" w:sz="4" w:space="0" w:color="auto"/>
              <w:left w:val="single" w:sz="4" w:space="0" w:color="auto"/>
              <w:bottom w:val="single" w:sz="4" w:space="0" w:color="auto"/>
              <w:right w:val="single" w:sz="4" w:space="0" w:color="auto"/>
            </w:tcBorders>
            <w:shd w:val="clear" w:color="auto" w:fill="2F5597"/>
            <w:tcMar>
              <w:top w:w="72" w:type="dxa"/>
              <w:left w:w="144" w:type="dxa"/>
              <w:bottom w:w="72" w:type="dxa"/>
              <w:right w:w="144" w:type="dxa"/>
            </w:tcMar>
            <w:vAlign w:val="center"/>
            <w:hideMark/>
          </w:tcPr>
          <w:p w14:paraId="2DDAC314" w14:textId="77777777" w:rsidR="00C6390A" w:rsidRPr="00170BAF" w:rsidRDefault="00C6390A" w:rsidP="0050393E">
            <w:pPr>
              <w:pStyle w:val="aff0"/>
            </w:pPr>
            <w:r w:rsidRPr="00170BAF">
              <w:rPr>
                <w:rFonts w:hint="eastAsia"/>
              </w:rPr>
              <w:t>実施手順（例）</w:t>
            </w:r>
          </w:p>
        </w:tc>
      </w:tr>
      <w:tr w:rsidR="00C6390A" w:rsidRPr="00170BAF" w14:paraId="4EF17E3D" w14:textId="77777777" w:rsidTr="006308BB">
        <w:tc>
          <w:tcPr>
            <w:tcW w:w="10480" w:type="dxa"/>
            <w:tcBorders>
              <w:top w:val="single" w:sz="4" w:space="0" w:color="auto"/>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364AD6" w14:textId="77777777" w:rsidR="00C6390A" w:rsidRPr="00170BAF" w:rsidRDefault="00C6390A" w:rsidP="008B2107">
            <w:pPr>
              <w:pStyle w:val="afff6"/>
            </w:pPr>
            <w:r w:rsidRPr="00170BAF">
              <w:rPr>
                <w:rFonts w:hint="eastAsia"/>
              </w:rPr>
              <w:t>情報システムの開発を外部に委託する場合の手順は以下に従う。</w:t>
            </w:r>
          </w:p>
          <w:p w14:paraId="08E1DBE5" w14:textId="77777777" w:rsidR="00C6390A" w:rsidRPr="00170BAF" w:rsidRDefault="00C6390A" w:rsidP="00892C01">
            <w:pPr>
              <w:pStyle w:val="afff6"/>
              <w:numPr>
                <w:ilvl w:val="0"/>
                <w:numId w:val="174"/>
              </w:numPr>
            </w:pPr>
            <w:r w:rsidRPr="00170BAF">
              <w:rPr>
                <w:rFonts w:hint="eastAsia"/>
              </w:rPr>
              <w:t>「委託先審査票」によって委託先を評価、選定、およびあらかじめ定められた頻度（最低年1回）で再審査し、また、契約の履行状況を監視する。</w:t>
            </w:r>
          </w:p>
          <w:p w14:paraId="5BBDA619" w14:textId="77777777" w:rsidR="00C6390A" w:rsidRPr="00170BAF" w:rsidRDefault="00C6390A" w:rsidP="00892C01">
            <w:pPr>
              <w:pStyle w:val="afff6"/>
              <w:numPr>
                <w:ilvl w:val="0"/>
                <w:numId w:val="174"/>
              </w:numPr>
            </w:pPr>
            <w:r w:rsidRPr="00170BAF">
              <w:rPr>
                <w:rFonts w:hint="eastAsia"/>
              </w:rPr>
              <w:t>委託先との契約を締結する。（契約書には情報セキュリティ要求事項を含める。）</w:t>
            </w:r>
          </w:p>
          <w:p w14:paraId="1599F8FB" w14:textId="77777777" w:rsidR="00C6390A" w:rsidRPr="00170BAF" w:rsidRDefault="00C6390A" w:rsidP="00892C01">
            <w:pPr>
              <w:pStyle w:val="afff6"/>
              <w:numPr>
                <w:ilvl w:val="0"/>
                <w:numId w:val="174"/>
              </w:numPr>
            </w:pPr>
            <w:r w:rsidRPr="00170BAF">
              <w:rPr>
                <w:rFonts w:hint="eastAsia"/>
              </w:rPr>
              <w:t>成果物の品質および正確さを評価するため、「8.29 開発及び受入れにおけるセキュリティ試験」に定める「b. システムの受入れ試験」を実施する。</w:t>
            </w:r>
          </w:p>
        </w:tc>
      </w:tr>
      <w:tr w:rsidR="00C6390A" w:rsidRPr="00170BAF" w14:paraId="5FCD894C" w14:textId="77777777" w:rsidTr="0050393E">
        <w:tc>
          <w:tcPr>
            <w:tcW w:w="10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184C7D3" w14:textId="77777777" w:rsidR="00C6390A" w:rsidRPr="00170BAF" w:rsidRDefault="00C6390A" w:rsidP="00E534F9">
            <w:pPr>
              <w:pStyle w:val="afff8"/>
            </w:pPr>
            <w:r w:rsidRPr="00170BAF">
              <w:rPr>
                <w:rFonts w:hint="eastAsia"/>
              </w:rPr>
              <w:t>ワンポイントアドバイス</w:t>
            </w:r>
          </w:p>
          <w:p w14:paraId="7DF29F13" w14:textId="77777777" w:rsidR="00C6390A" w:rsidRPr="00170BAF" w:rsidRDefault="00C6390A" w:rsidP="0050393E">
            <w:pPr>
              <w:pStyle w:val="afff6"/>
            </w:pPr>
            <w:r w:rsidRPr="00170BAF">
              <w:rPr>
                <w:rFonts w:hint="eastAsia"/>
              </w:rPr>
              <w:t>外部委託したシステム開発に関する活動を随時、指導、監視およびレビューすることが大切です。</w:t>
            </w:r>
          </w:p>
        </w:tc>
      </w:tr>
    </w:tbl>
    <w:p w14:paraId="6B1909F0" w14:textId="77777777" w:rsidR="00C6390A" w:rsidRDefault="00C6390A" w:rsidP="0031127D">
      <w:pPr>
        <w:tabs>
          <w:tab w:val="left" w:pos="1357"/>
        </w:tabs>
        <w:ind w:firstLineChars="0" w:firstLine="0"/>
      </w:pPr>
    </w:p>
    <w:p w14:paraId="3A9F3A84" w14:textId="77777777" w:rsidR="00C6390A" w:rsidRPr="00170BAF" w:rsidRDefault="00C6390A" w:rsidP="008977A2">
      <w:pPr>
        <w:pStyle w:val="aff4"/>
      </w:pPr>
      <w:r>
        <w:rPr>
          <w:rFonts w:hint="eastAsia"/>
        </w:rPr>
        <w:t>【</w:t>
      </w:r>
      <w:r w:rsidRPr="00170BAF">
        <w:rPr>
          <w:rFonts w:hint="eastAsia"/>
        </w:rPr>
        <w:t>8.31 開発環境、試験環境及び運用環境の分離</w:t>
      </w:r>
      <w:r>
        <w:rPr>
          <w:rFonts w:hint="eastAsia"/>
        </w:rPr>
        <w:t>】</w:t>
      </w:r>
    </w:p>
    <w:tbl>
      <w:tblPr>
        <w:tblW w:w="10480" w:type="dxa"/>
        <w:tblCellMar>
          <w:left w:w="0" w:type="dxa"/>
          <w:right w:w="0" w:type="dxa"/>
        </w:tblCellMar>
        <w:tblLook w:val="0420" w:firstRow="1" w:lastRow="0" w:firstColumn="0" w:lastColumn="0" w:noHBand="0" w:noVBand="1"/>
      </w:tblPr>
      <w:tblGrid>
        <w:gridCol w:w="10480"/>
      </w:tblGrid>
      <w:tr w:rsidR="00C6390A" w:rsidRPr="00170BAF" w14:paraId="2A3233DE" w14:textId="77777777" w:rsidTr="006308BB">
        <w:tc>
          <w:tcPr>
            <w:tcW w:w="10480" w:type="dxa"/>
            <w:tcBorders>
              <w:top w:val="single" w:sz="4" w:space="0" w:color="auto"/>
              <w:left w:val="single" w:sz="4" w:space="0" w:color="auto"/>
              <w:bottom w:val="single" w:sz="4" w:space="0" w:color="auto"/>
              <w:right w:val="single" w:sz="4" w:space="0" w:color="auto"/>
            </w:tcBorders>
            <w:shd w:val="clear" w:color="auto" w:fill="2F5597"/>
            <w:tcMar>
              <w:top w:w="72" w:type="dxa"/>
              <w:left w:w="144" w:type="dxa"/>
              <w:bottom w:w="72" w:type="dxa"/>
              <w:right w:w="144" w:type="dxa"/>
            </w:tcMar>
            <w:vAlign w:val="center"/>
            <w:hideMark/>
          </w:tcPr>
          <w:p w14:paraId="0994BD63" w14:textId="77777777" w:rsidR="00C6390A" w:rsidRPr="00170BAF" w:rsidRDefault="00C6390A" w:rsidP="0050393E">
            <w:pPr>
              <w:pStyle w:val="aff0"/>
            </w:pPr>
            <w:r w:rsidRPr="00170BAF">
              <w:rPr>
                <w:rFonts w:hint="eastAsia"/>
              </w:rPr>
              <w:t>実施手順（例）</w:t>
            </w:r>
          </w:p>
        </w:tc>
      </w:tr>
      <w:tr w:rsidR="00C6390A" w:rsidRPr="00170BAF" w14:paraId="24449AFE" w14:textId="77777777" w:rsidTr="006308BB">
        <w:tc>
          <w:tcPr>
            <w:tcW w:w="10480" w:type="dxa"/>
            <w:tcBorders>
              <w:top w:val="single" w:sz="4" w:space="0" w:color="auto"/>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2FC8843" w14:textId="77777777" w:rsidR="00C6390A" w:rsidRPr="00170BAF" w:rsidRDefault="00C6390A" w:rsidP="00892C01">
            <w:pPr>
              <w:pStyle w:val="afff6"/>
              <w:numPr>
                <w:ilvl w:val="0"/>
                <w:numId w:val="175"/>
              </w:numPr>
            </w:pPr>
            <w:r w:rsidRPr="00170BAF">
              <w:rPr>
                <w:rFonts w:hint="eastAsia"/>
              </w:rPr>
              <w:t>情報システムの開発に際しては、開発・テスト環境と本番環境を、物理的・論理的に分割する。</w:t>
            </w:r>
          </w:p>
          <w:p w14:paraId="0D047086" w14:textId="77777777" w:rsidR="00C6390A" w:rsidRDefault="00C6390A" w:rsidP="00892C01">
            <w:pPr>
              <w:pStyle w:val="afff6"/>
              <w:numPr>
                <w:ilvl w:val="0"/>
                <w:numId w:val="211"/>
              </w:numPr>
            </w:pPr>
            <w:r w:rsidRPr="00170BAF">
              <w:rPr>
                <w:rFonts w:hint="eastAsia"/>
              </w:rPr>
              <w:t>セキュリティに配慮した開発環境</w:t>
            </w:r>
          </w:p>
          <w:p w14:paraId="7E5D73A8" w14:textId="77777777" w:rsidR="00C6390A" w:rsidRDefault="00C6390A" w:rsidP="008B7CEC">
            <w:pPr>
              <w:pStyle w:val="afff6"/>
              <w:ind w:left="880"/>
            </w:pPr>
            <w:r w:rsidRPr="00170BAF">
              <w:rPr>
                <w:rFonts w:hint="eastAsia"/>
              </w:rPr>
              <w:t>開発は、開発業務を行わない従業員から分離した場所およびシステムにて行う。また開発環境は、運用環境から分離する。</w:t>
            </w:r>
          </w:p>
          <w:p w14:paraId="622AEFF6" w14:textId="686BD145" w:rsidR="00C6390A" w:rsidRPr="00170BAF" w:rsidRDefault="00C6390A" w:rsidP="00892C01">
            <w:pPr>
              <w:pStyle w:val="afff6"/>
              <w:numPr>
                <w:ilvl w:val="1"/>
                <w:numId w:val="212"/>
              </w:numPr>
              <w:ind w:left="841"/>
            </w:pPr>
            <w:r w:rsidRPr="00170BAF">
              <w:rPr>
                <w:rFonts w:hint="eastAsia"/>
              </w:rPr>
              <w:t>ソースコードおよび設定ファイルは、不意の消去や</w:t>
            </w:r>
            <w:bookmarkStart w:id="1330" w:name="■改ざん15ー2ー17"/>
            <w:bookmarkStart w:id="1331" w:name="■改ざん18ー2ー17"/>
            <w:r w:rsidR="00381D7D">
              <w:fldChar w:fldCharType="begin"/>
            </w:r>
            <w:r w:rsidR="00381D7D">
              <w:rPr>
                <w:rFonts w:hint="eastAsia"/>
              </w:rPr>
              <w:instrText xml:space="preserve">HYPERLINK </w:instrText>
            </w:r>
            <w:r w:rsidR="00381D7D">
              <w:instrText xml:space="preserve"> \l "</w:instrText>
            </w:r>
            <w:r w:rsidR="00381D7D">
              <w:rPr>
                <w:rFonts w:hint="eastAsia"/>
              </w:rPr>
              <w:instrText>■改ざん</w:instrText>
            </w:r>
            <w:r w:rsidR="00381D7D">
              <w:instrText>"</w:instrText>
            </w:r>
            <w:r w:rsidR="00381D7D">
              <w:fldChar w:fldCharType="separate"/>
            </w:r>
            <w:r w:rsidRPr="00381D7D">
              <w:rPr>
                <w:rStyle w:val="a7"/>
                <w:rFonts w:hint="eastAsia"/>
              </w:rPr>
              <w:t>改ざん</w:t>
            </w:r>
            <w:bookmarkEnd w:id="1330"/>
            <w:bookmarkEnd w:id="1331"/>
            <w:r w:rsidR="00381D7D">
              <w:fldChar w:fldCharType="end"/>
            </w:r>
            <w:r w:rsidRPr="00170BAF">
              <w:rPr>
                <w:rFonts w:hint="eastAsia"/>
              </w:rPr>
              <w:t>から保護するため、必要最小限の者だけがアクセスできるようにする。</w:t>
            </w:r>
          </w:p>
        </w:tc>
      </w:tr>
      <w:tr w:rsidR="00C6390A" w:rsidRPr="00170BAF" w14:paraId="5FF28421" w14:textId="77777777" w:rsidTr="0050393E">
        <w:tc>
          <w:tcPr>
            <w:tcW w:w="10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6FAC7F4" w14:textId="77777777" w:rsidR="00C6390A" w:rsidRPr="00170BAF" w:rsidRDefault="00C6390A" w:rsidP="00E534F9">
            <w:pPr>
              <w:pStyle w:val="afff8"/>
            </w:pPr>
            <w:r w:rsidRPr="00170BAF">
              <w:rPr>
                <w:rFonts w:hint="eastAsia"/>
              </w:rPr>
              <w:t>ワンポイントアドバイス</w:t>
            </w:r>
          </w:p>
          <w:p w14:paraId="0DD5D900" w14:textId="77777777" w:rsidR="00C6390A" w:rsidRPr="00170BAF" w:rsidRDefault="00C6390A" w:rsidP="0050393E">
            <w:pPr>
              <w:pStyle w:val="afff6"/>
            </w:pPr>
            <w:r w:rsidRPr="00170BAF">
              <w:rPr>
                <w:rFonts w:hint="eastAsia"/>
              </w:rPr>
              <w:t>開発および運用環境に変更を加える際は、組織としての事前レビューおよび承認を徹底することが大切です。</w:t>
            </w:r>
          </w:p>
        </w:tc>
      </w:tr>
    </w:tbl>
    <w:p w14:paraId="75C3C97D" w14:textId="77777777" w:rsidR="00C6390A" w:rsidRDefault="00C6390A" w:rsidP="0031127D">
      <w:pPr>
        <w:tabs>
          <w:tab w:val="left" w:pos="1357"/>
        </w:tabs>
        <w:ind w:firstLineChars="0" w:firstLine="0"/>
      </w:pPr>
    </w:p>
    <w:p w14:paraId="7315C900" w14:textId="77777777" w:rsidR="00C6390A" w:rsidRPr="00170BAF" w:rsidRDefault="00C6390A" w:rsidP="00AE58BE">
      <w:pPr>
        <w:pStyle w:val="aff4"/>
      </w:pPr>
      <w:r>
        <w:rPr>
          <w:rFonts w:hint="eastAsia"/>
        </w:rPr>
        <w:t>【</w:t>
      </w:r>
      <w:r w:rsidRPr="00170BAF">
        <w:rPr>
          <w:rFonts w:hint="eastAsia"/>
        </w:rPr>
        <w:t>8.32 変更管理</w:t>
      </w:r>
      <w:r>
        <w:rPr>
          <w:rFonts w:hint="eastAsia"/>
        </w:rPr>
        <w:t>】</w:t>
      </w:r>
    </w:p>
    <w:tbl>
      <w:tblPr>
        <w:tblW w:w="10480" w:type="dxa"/>
        <w:tblCellMar>
          <w:left w:w="0" w:type="dxa"/>
          <w:right w:w="0" w:type="dxa"/>
        </w:tblCellMar>
        <w:tblLook w:val="0420" w:firstRow="1" w:lastRow="0" w:firstColumn="0" w:lastColumn="0" w:noHBand="0" w:noVBand="1"/>
      </w:tblPr>
      <w:tblGrid>
        <w:gridCol w:w="10480"/>
      </w:tblGrid>
      <w:tr w:rsidR="00C6390A" w:rsidRPr="00170BAF" w14:paraId="4610E4D8" w14:textId="77777777" w:rsidTr="006308BB">
        <w:tc>
          <w:tcPr>
            <w:tcW w:w="10480" w:type="dxa"/>
            <w:tcBorders>
              <w:top w:val="single" w:sz="4" w:space="0" w:color="auto"/>
              <w:left w:val="single" w:sz="4" w:space="0" w:color="auto"/>
              <w:bottom w:val="single" w:sz="4" w:space="0" w:color="auto"/>
              <w:right w:val="single" w:sz="4" w:space="0" w:color="auto"/>
            </w:tcBorders>
            <w:shd w:val="clear" w:color="auto" w:fill="2F5597"/>
            <w:tcMar>
              <w:top w:w="72" w:type="dxa"/>
              <w:left w:w="144" w:type="dxa"/>
              <w:bottom w:w="72" w:type="dxa"/>
              <w:right w:w="144" w:type="dxa"/>
            </w:tcMar>
            <w:vAlign w:val="center"/>
            <w:hideMark/>
          </w:tcPr>
          <w:p w14:paraId="25CD0A4D" w14:textId="77777777" w:rsidR="00C6390A" w:rsidRPr="00170BAF" w:rsidRDefault="00C6390A" w:rsidP="0050393E">
            <w:pPr>
              <w:pStyle w:val="aff0"/>
            </w:pPr>
            <w:r w:rsidRPr="00170BAF">
              <w:rPr>
                <w:rFonts w:hint="eastAsia"/>
              </w:rPr>
              <w:t>実施手順（例）</w:t>
            </w:r>
          </w:p>
        </w:tc>
      </w:tr>
      <w:tr w:rsidR="00C6390A" w:rsidRPr="00170BAF" w14:paraId="319CDCA1" w14:textId="77777777" w:rsidTr="006308BB">
        <w:tc>
          <w:tcPr>
            <w:tcW w:w="10480" w:type="dxa"/>
            <w:tcBorders>
              <w:top w:val="single" w:sz="4" w:space="0" w:color="auto"/>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1280724" w14:textId="77777777" w:rsidR="00C6390A" w:rsidRPr="00170BAF" w:rsidRDefault="00C6390A" w:rsidP="00892C01">
            <w:pPr>
              <w:pStyle w:val="afff6"/>
              <w:numPr>
                <w:ilvl w:val="0"/>
                <w:numId w:val="176"/>
              </w:numPr>
            </w:pPr>
            <w:r w:rsidRPr="00170BAF">
              <w:rPr>
                <w:rFonts w:hint="eastAsia"/>
              </w:rPr>
              <w:t>変更管理は以下のプロセスで行う。</w:t>
            </w:r>
          </w:p>
          <w:p w14:paraId="47A6AD4B" w14:textId="77777777" w:rsidR="00C6390A" w:rsidRDefault="00C6390A" w:rsidP="00892C01">
            <w:pPr>
              <w:pStyle w:val="afff6"/>
              <w:numPr>
                <w:ilvl w:val="1"/>
                <w:numId w:val="176"/>
              </w:numPr>
            </w:pPr>
            <w:r w:rsidRPr="00170BAF">
              <w:rPr>
                <w:rFonts w:hint="eastAsia"/>
              </w:rPr>
              <w:t>変更の承認</w:t>
            </w:r>
          </w:p>
          <w:p w14:paraId="6052FF72" w14:textId="77777777" w:rsidR="00C6390A" w:rsidRPr="00170BAF" w:rsidRDefault="00C6390A" w:rsidP="008B7CEC">
            <w:pPr>
              <w:pStyle w:val="afff6"/>
              <w:ind w:left="1040"/>
            </w:pPr>
            <w:r w:rsidRPr="00170BAF">
              <w:rPr>
                <w:rFonts w:hint="eastAsia"/>
              </w:rPr>
              <w:t>変更を行う前にその変更の必要性、変更が及ぼす影響、変更によるリスクの変動について評価し、情報システム管理者の承認を得る。</w:t>
            </w:r>
          </w:p>
          <w:p w14:paraId="6B1E9326" w14:textId="77777777" w:rsidR="00C6390A" w:rsidRDefault="00C6390A" w:rsidP="00892C01">
            <w:pPr>
              <w:pStyle w:val="afff6"/>
              <w:numPr>
                <w:ilvl w:val="1"/>
                <w:numId w:val="176"/>
              </w:numPr>
            </w:pPr>
            <w:r w:rsidRPr="00170BAF">
              <w:rPr>
                <w:rFonts w:hint="eastAsia"/>
              </w:rPr>
              <w:t>変更のテスト</w:t>
            </w:r>
          </w:p>
          <w:p w14:paraId="0F0017BD" w14:textId="77777777" w:rsidR="00C6390A" w:rsidRPr="00170BAF" w:rsidRDefault="00C6390A" w:rsidP="008E6CFC">
            <w:pPr>
              <w:pStyle w:val="afff6"/>
              <w:ind w:left="1040"/>
            </w:pPr>
            <w:r w:rsidRPr="00170BAF">
              <w:rPr>
                <w:rFonts w:hint="eastAsia"/>
              </w:rPr>
              <w:t>変更を適用する前に、情報システムへの影響を確認するためにテストを行う。</w:t>
            </w:r>
          </w:p>
          <w:p w14:paraId="119B55C0" w14:textId="77777777" w:rsidR="00C6390A" w:rsidRDefault="00C6390A" w:rsidP="00892C01">
            <w:pPr>
              <w:pStyle w:val="afff6"/>
              <w:numPr>
                <w:ilvl w:val="1"/>
                <w:numId w:val="176"/>
              </w:numPr>
            </w:pPr>
            <w:r w:rsidRPr="00170BAF">
              <w:rPr>
                <w:rFonts w:hint="eastAsia"/>
              </w:rPr>
              <w:t>変更の監査</w:t>
            </w:r>
          </w:p>
          <w:p w14:paraId="0F35610C" w14:textId="77777777" w:rsidR="00C6390A" w:rsidRPr="00170BAF" w:rsidRDefault="00C6390A" w:rsidP="008E6CFC">
            <w:pPr>
              <w:pStyle w:val="afff6"/>
              <w:ind w:left="1040"/>
            </w:pPr>
            <w:r w:rsidRPr="00170BAF">
              <w:rPr>
                <w:rFonts w:hint="eastAsia"/>
              </w:rPr>
              <w:t>変更後に変更が適切に行われたか</w:t>
            </w:r>
            <w:r>
              <w:rPr>
                <w:rFonts w:hint="eastAsia"/>
              </w:rPr>
              <w:t>否か</w:t>
            </w:r>
            <w:r w:rsidRPr="00170BAF">
              <w:rPr>
                <w:rFonts w:hint="eastAsia"/>
              </w:rPr>
              <w:t>を監査によって確認する。</w:t>
            </w:r>
          </w:p>
          <w:p w14:paraId="0DD8C8FA" w14:textId="77777777" w:rsidR="00C6390A" w:rsidRPr="00170BAF" w:rsidRDefault="00C6390A" w:rsidP="00892C01">
            <w:pPr>
              <w:pStyle w:val="afff6"/>
              <w:numPr>
                <w:ilvl w:val="0"/>
                <w:numId w:val="176"/>
              </w:numPr>
            </w:pPr>
            <w:r w:rsidRPr="00170BAF">
              <w:rPr>
                <w:rFonts w:hint="eastAsia"/>
              </w:rPr>
              <w:t>情報システム管理者は、サーバに周辺機器を接続する場合や、サービスパックを適用する場合、事前に情報収集し、問題の有無を確認する。万が一、適用後に問題が生じた場合は、再インストールすることで問題解決を即座に実施する。</w:t>
            </w:r>
          </w:p>
          <w:p w14:paraId="50A2DA76" w14:textId="4DEA79C4" w:rsidR="00C6390A" w:rsidRPr="00170BAF" w:rsidRDefault="00C6390A" w:rsidP="00892C01">
            <w:pPr>
              <w:pStyle w:val="afff6"/>
              <w:numPr>
                <w:ilvl w:val="0"/>
                <w:numId w:val="176"/>
              </w:numPr>
            </w:pPr>
            <w:r w:rsidRPr="00170BAF">
              <w:rPr>
                <w:rFonts w:hint="eastAsia"/>
              </w:rPr>
              <w:t>OSやパッケージソフト</w:t>
            </w:r>
            <w:r w:rsidR="00741B87">
              <w:rPr>
                <w:rFonts w:hint="eastAsia"/>
              </w:rPr>
              <w:t>ウェア</w:t>
            </w:r>
            <w:r w:rsidRPr="00170BAF">
              <w:rPr>
                <w:rFonts w:hint="eastAsia"/>
              </w:rPr>
              <w:t>を変更する際は、情報システム管理者はテスト機や予備機を用いて、現在の情報システムが変更後のOS上で問題なく動作するかを検証する。</w:t>
            </w:r>
          </w:p>
          <w:p w14:paraId="12A3D130" w14:textId="77777777" w:rsidR="00C6390A" w:rsidRPr="00170BAF" w:rsidRDefault="00C6390A" w:rsidP="00892C01">
            <w:pPr>
              <w:pStyle w:val="afff6"/>
              <w:numPr>
                <w:ilvl w:val="0"/>
                <w:numId w:val="176"/>
              </w:numPr>
            </w:pPr>
            <w:r w:rsidRPr="00170BAF">
              <w:rPr>
                <w:rFonts w:hint="eastAsia"/>
              </w:rPr>
              <w:t>パッケージソフトウェアのカスタマイズを原則として禁じる。万が一、修正を行う場合は、動作上の影響およびベンダーから将来的に受けるサポートへの影響を考慮し、情報システム管理者の許可を得る。</w:t>
            </w:r>
          </w:p>
        </w:tc>
      </w:tr>
      <w:tr w:rsidR="00C6390A" w:rsidRPr="00170BAF" w14:paraId="25BAF22B" w14:textId="77777777" w:rsidTr="0050393E">
        <w:tc>
          <w:tcPr>
            <w:tcW w:w="10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9C8DD2F" w14:textId="77777777" w:rsidR="00C6390A" w:rsidRPr="00170BAF" w:rsidRDefault="00C6390A" w:rsidP="00E534F9">
            <w:pPr>
              <w:pStyle w:val="afff8"/>
            </w:pPr>
            <w:r w:rsidRPr="00170BAF">
              <w:rPr>
                <w:rFonts w:hint="eastAsia"/>
              </w:rPr>
              <w:t>ワンポイントアドバイス</w:t>
            </w:r>
          </w:p>
          <w:p w14:paraId="59DA45F7" w14:textId="7AD269C4" w:rsidR="00C6390A" w:rsidRPr="00170BAF" w:rsidRDefault="00C6390A" w:rsidP="0050393E">
            <w:pPr>
              <w:pStyle w:val="afff6"/>
            </w:pPr>
            <w:r w:rsidRPr="00170BAF">
              <w:rPr>
                <w:rFonts w:hint="eastAsia"/>
              </w:rPr>
              <w:t>変更管理手順は、情報の</w:t>
            </w:r>
            <w:bookmarkStart w:id="1332" w:name="■機密性18ー2ー17"/>
            <w:r w:rsidR="00280634">
              <w:fldChar w:fldCharType="begin"/>
            </w:r>
            <w:r w:rsidR="00280634">
              <w:rPr>
                <w:rFonts w:hint="eastAsia"/>
              </w:rPr>
              <w:instrText xml:space="preserve">HYPERLINK </w:instrText>
            </w:r>
            <w:r w:rsidR="00280634">
              <w:instrText xml:space="preserve"> \l "</w:instrText>
            </w:r>
            <w:r w:rsidR="00280634">
              <w:rPr>
                <w:rFonts w:hint="eastAsia"/>
              </w:rPr>
              <w:instrText>■機密性</w:instrText>
            </w:r>
            <w:r w:rsidR="00280634">
              <w:instrText>"</w:instrText>
            </w:r>
            <w:r w:rsidR="00280634">
              <w:fldChar w:fldCharType="separate"/>
            </w:r>
            <w:r w:rsidRPr="00280634">
              <w:rPr>
                <w:rStyle w:val="a7"/>
                <w:rFonts w:hint="eastAsia"/>
              </w:rPr>
              <w:t>機密性</w:t>
            </w:r>
            <w:bookmarkEnd w:id="1332"/>
            <w:r w:rsidR="00280634">
              <w:fldChar w:fldCharType="end"/>
            </w:r>
            <w:r w:rsidRPr="00170BAF">
              <w:rPr>
                <w:rFonts w:hint="eastAsia"/>
              </w:rPr>
              <w:t>、</w:t>
            </w:r>
            <w:bookmarkStart w:id="1333" w:name="■完全性18ー2ー17"/>
            <w:r w:rsidR="00EF7C7D">
              <w:fldChar w:fldCharType="begin"/>
            </w:r>
            <w:r w:rsidR="00EF7C7D">
              <w:rPr>
                <w:rFonts w:hint="eastAsia"/>
              </w:rPr>
              <w:instrText xml:space="preserve">HYPERLINK </w:instrText>
            </w:r>
            <w:r w:rsidR="00EF7C7D">
              <w:instrText xml:space="preserve"> \l "</w:instrText>
            </w:r>
            <w:r w:rsidR="00EF7C7D">
              <w:rPr>
                <w:rFonts w:hint="eastAsia"/>
              </w:rPr>
              <w:instrText>■完全性</w:instrText>
            </w:r>
            <w:r w:rsidR="00EF7C7D">
              <w:instrText>"</w:instrText>
            </w:r>
            <w:r w:rsidR="00EF7C7D">
              <w:fldChar w:fldCharType="separate"/>
            </w:r>
            <w:r w:rsidRPr="00EF7C7D">
              <w:rPr>
                <w:rStyle w:val="a7"/>
                <w:rFonts w:hint="eastAsia"/>
              </w:rPr>
              <w:t>完全性</w:t>
            </w:r>
            <w:bookmarkEnd w:id="1333"/>
            <w:r w:rsidR="00EF7C7D">
              <w:fldChar w:fldCharType="end"/>
            </w:r>
            <w:r w:rsidRPr="00170BAF">
              <w:rPr>
                <w:rFonts w:hint="eastAsia"/>
              </w:rPr>
              <w:t>、</w:t>
            </w:r>
            <w:bookmarkStart w:id="1334" w:name="■可用性18ー2ー17"/>
            <w:r w:rsidR="007F3BAF">
              <w:fldChar w:fldCharType="begin"/>
            </w:r>
            <w:r w:rsidR="007F3BAF">
              <w:rPr>
                <w:rFonts w:hint="eastAsia"/>
              </w:rPr>
              <w:instrText xml:space="preserve">HYPERLINK </w:instrText>
            </w:r>
            <w:r w:rsidR="007F3BAF">
              <w:instrText xml:space="preserve"> \l "</w:instrText>
            </w:r>
            <w:r w:rsidR="007F3BAF">
              <w:rPr>
                <w:rFonts w:hint="eastAsia"/>
              </w:rPr>
              <w:instrText>■可用性</w:instrText>
            </w:r>
            <w:r w:rsidR="007F3BAF">
              <w:instrText>"</w:instrText>
            </w:r>
            <w:r w:rsidR="007F3BAF">
              <w:fldChar w:fldCharType="separate"/>
            </w:r>
            <w:r w:rsidRPr="007F3BAF">
              <w:rPr>
                <w:rStyle w:val="a7"/>
                <w:rFonts w:hint="eastAsia"/>
              </w:rPr>
              <w:t>可用性</w:t>
            </w:r>
            <w:bookmarkEnd w:id="1334"/>
            <w:r w:rsidR="007F3BAF">
              <w:fldChar w:fldCharType="end"/>
            </w:r>
            <w:r w:rsidRPr="00170BAF">
              <w:rPr>
                <w:rFonts w:hint="eastAsia"/>
              </w:rPr>
              <w:t>を確実にするために、設計の初期段階からその後のすべての保守作業までのシステム開発のライフサイクル全体にわたって文書化し、実装することが大切です。</w:t>
            </w:r>
          </w:p>
        </w:tc>
      </w:tr>
    </w:tbl>
    <w:p w14:paraId="0FE92282" w14:textId="77777777" w:rsidR="00C6390A" w:rsidRDefault="00C6390A" w:rsidP="0031127D">
      <w:pPr>
        <w:tabs>
          <w:tab w:val="left" w:pos="1357"/>
        </w:tabs>
        <w:ind w:firstLineChars="0" w:firstLine="0"/>
      </w:pPr>
    </w:p>
    <w:p w14:paraId="7DDD8241" w14:textId="77777777" w:rsidR="00C6390A" w:rsidRPr="00874DC6" w:rsidRDefault="00C6390A" w:rsidP="00AE58BE">
      <w:pPr>
        <w:pStyle w:val="aff4"/>
      </w:pPr>
      <w:r>
        <w:rPr>
          <w:rFonts w:hint="eastAsia"/>
        </w:rPr>
        <w:t>【</w:t>
      </w:r>
      <w:r w:rsidRPr="00874DC6">
        <w:rPr>
          <w:rFonts w:hint="eastAsia"/>
        </w:rPr>
        <w:t>8.33 試験情報</w:t>
      </w:r>
      <w:r>
        <w:rPr>
          <w:rFonts w:hint="eastAsia"/>
        </w:rPr>
        <w:t>】</w:t>
      </w:r>
    </w:p>
    <w:tbl>
      <w:tblPr>
        <w:tblW w:w="10480" w:type="dxa"/>
        <w:tblCellMar>
          <w:left w:w="0" w:type="dxa"/>
          <w:right w:w="0" w:type="dxa"/>
        </w:tblCellMar>
        <w:tblLook w:val="0420" w:firstRow="1" w:lastRow="0" w:firstColumn="0" w:lastColumn="0" w:noHBand="0" w:noVBand="1"/>
      </w:tblPr>
      <w:tblGrid>
        <w:gridCol w:w="10480"/>
      </w:tblGrid>
      <w:tr w:rsidR="00C6390A" w:rsidRPr="00874DC6" w14:paraId="2D56339B" w14:textId="77777777" w:rsidTr="006308BB">
        <w:tc>
          <w:tcPr>
            <w:tcW w:w="10480" w:type="dxa"/>
            <w:tcBorders>
              <w:top w:val="single" w:sz="4" w:space="0" w:color="auto"/>
              <w:left w:val="single" w:sz="4" w:space="0" w:color="auto"/>
              <w:bottom w:val="single" w:sz="4" w:space="0" w:color="auto"/>
              <w:right w:val="single" w:sz="4" w:space="0" w:color="auto"/>
            </w:tcBorders>
            <w:shd w:val="clear" w:color="auto" w:fill="2F5597"/>
            <w:tcMar>
              <w:top w:w="72" w:type="dxa"/>
              <w:left w:w="144" w:type="dxa"/>
              <w:bottom w:w="72" w:type="dxa"/>
              <w:right w:w="144" w:type="dxa"/>
            </w:tcMar>
            <w:vAlign w:val="center"/>
            <w:hideMark/>
          </w:tcPr>
          <w:p w14:paraId="35DAFE2F" w14:textId="77777777" w:rsidR="00C6390A" w:rsidRPr="00874DC6" w:rsidRDefault="00C6390A" w:rsidP="0050393E">
            <w:pPr>
              <w:pStyle w:val="aff0"/>
            </w:pPr>
            <w:r w:rsidRPr="00874DC6">
              <w:rPr>
                <w:rFonts w:hint="eastAsia"/>
              </w:rPr>
              <w:t>実施手順（例）</w:t>
            </w:r>
          </w:p>
        </w:tc>
      </w:tr>
      <w:tr w:rsidR="00C6390A" w:rsidRPr="00874DC6" w14:paraId="5FD539B1" w14:textId="77777777" w:rsidTr="006308BB">
        <w:tc>
          <w:tcPr>
            <w:tcW w:w="10480" w:type="dxa"/>
            <w:tcBorders>
              <w:top w:val="single" w:sz="4" w:space="0" w:color="auto"/>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0695AD" w14:textId="77777777" w:rsidR="00C6390A" w:rsidRPr="00874DC6" w:rsidRDefault="00C6390A" w:rsidP="00892C01">
            <w:pPr>
              <w:pStyle w:val="afff6"/>
              <w:numPr>
                <w:ilvl w:val="0"/>
                <w:numId w:val="177"/>
              </w:numPr>
            </w:pPr>
            <w:r w:rsidRPr="00874DC6">
              <w:rPr>
                <w:rFonts w:hint="eastAsia"/>
              </w:rPr>
              <w:t>テストデータとして個人情報を使用することを禁じる。</w:t>
            </w:r>
          </w:p>
          <w:p w14:paraId="1AA8FBEB" w14:textId="77777777" w:rsidR="00C6390A" w:rsidRPr="00874DC6" w:rsidRDefault="00C6390A" w:rsidP="00892C01">
            <w:pPr>
              <w:pStyle w:val="afff6"/>
              <w:numPr>
                <w:ilvl w:val="0"/>
                <w:numId w:val="177"/>
              </w:numPr>
            </w:pPr>
            <w:r w:rsidRPr="00874DC6">
              <w:rPr>
                <w:rFonts w:hint="eastAsia"/>
              </w:rPr>
              <w:t>実データをテストデータとして使用する場合は、情報システム管理者の承認を得てから使用する。テスト終了後は、実データを直ちに削除し、情報システム管理者に対して報告する。</w:t>
            </w:r>
          </w:p>
        </w:tc>
      </w:tr>
      <w:tr w:rsidR="00C6390A" w:rsidRPr="00874DC6" w14:paraId="25146B04" w14:textId="77777777" w:rsidTr="0050393E">
        <w:tc>
          <w:tcPr>
            <w:tcW w:w="10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213148B" w14:textId="77777777" w:rsidR="00C6390A" w:rsidRPr="00874DC6" w:rsidRDefault="00C6390A" w:rsidP="00E534F9">
            <w:pPr>
              <w:pStyle w:val="afff8"/>
            </w:pPr>
            <w:r w:rsidRPr="00874DC6">
              <w:rPr>
                <w:rFonts w:hint="eastAsia"/>
              </w:rPr>
              <w:t>ワンポイントアドバイス</w:t>
            </w:r>
          </w:p>
          <w:p w14:paraId="0107D8CA" w14:textId="77777777" w:rsidR="00C6390A" w:rsidRPr="00874DC6" w:rsidRDefault="00C6390A" w:rsidP="0050393E">
            <w:pPr>
              <w:pStyle w:val="afff6"/>
            </w:pPr>
            <w:r w:rsidRPr="00874DC6">
              <w:rPr>
                <w:rFonts w:hint="eastAsia"/>
              </w:rPr>
              <w:t>テストデータは、注意深く選定し、保護し、管理することが大切です。</w:t>
            </w:r>
          </w:p>
        </w:tc>
      </w:tr>
    </w:tbl>
    <w:p w14:paraId="1B5A43AF" w14:textId="77777777" w:rsidR="00C6390A" w:rsidRDefault="00C6390A" w:rsidP="0031127D">
      <w:pPr>
        <w:tabs>
          <w:tab w:val="left" w:pos="1357"/>
        </w:tabs>
        <w:ind w:firstLineChars="0" w:firstLine="0"/>
      </w:pPr>
    </w:p>
    <w:p w14:paraId="70E35DA3" w14:textId="77777777" w:rsidR="00C6390A" w:rsidRPr="00874DC6" w:rsidRDefault="00C6390A" w:rsidP="00AE58BE">
      <w:pPr>
        <w:pStyle w:val="aff4"/>
      </w:pPr>
      <w:r>
        <w:rPr>
          <w:rFonts w:hint="eastAsia"/>
        </w:rPr>
        <w:t>【</w:t>
      </w:r>
      <w:r w:rsidRPr="00874DC6">
        <w:rPr>
          <w:rFonts w:hint="eastAsia"/>
        </w:rPr>
        <w:t>8.34 監査試験中の情報システムの保護</w:t>
      </w:r>
      <w:r>
        <w:rPr>
          <w:rFonts w:hint="eastAsia"/>
        </w:rPr>
        <w:t>】</w:t>
      </w:r>
    </w:p>
    <w:tbl>
      <w:tblPr>
        <w:tblW w:w="10480" w:type="dxa"/>
        <w:tblCellMar>
          <w:left w:w="0" w:type="dxa"/>
          <w:right w:w="0" w:type="dxa"/>
        </w:tblCellMar>
        <w:tblLook w:val="0420" w:firstRow="1" w:lastRow="0" w:firstColumn="0" w:lastColumn="0" w:noHBand="0" w:noVBand="1"/>
      </w:tblPr>
      <w:tblGrid>
        <w:gridCol w:w="10480"/>
      </w:tblGrid>
      <w:tr w:rsidR="00C6390A" w:rsidRPr="00874DC6" w14:paraId="6323D5C7" w14:textId="77777777" w:rsidTr="006308BB">
        <w:tc>
          <w:tcPr>
            <w:tcW w:w="10480" w:type="dxa"/>
            <w:tcBorders>
              <w:top w:val="single" w:sz="4" w:space="0" w:color="auto"/>
              <w:left w:val="single" w:sz="4" w:space="0" w:color="auto"/>
              <w:bottom w:val="single" w:sz="4" w:space="0" w:color="auto"/>
              <w:right w:val="single" w:sz="4" w:space="0" w:color="auto"/>
            </w:tcBorders>
            <w:shd w:val="clear" w:color="auto" w:fill="2F5597"/>
            <w:tcMar>
              <w:top w:w="72" w:type="dxa"/>
              <w:left w:w="144" w:type="dxa"/>
              <w:bottom w:w="72" w:type="dxa"/>
              <w:right w:w="144" w:type="dxa"/>
            </w:tcMar>
            <w:vAlign w:val="center"/>
            <w:hideMark/>
          </w:tcPr>
          <w:p w14:paraId="5D8C1C3A" w14:textId="77777777" w:rsidR="00C6390A" w:rsidRPr="00874DC6" w:rsidRDefault="00C6390A" w:rsidP="0050393E">
            <w:pPr>
              <w:pStyle w:val="aff0"/>
            </w:pPr>
            <w:r w:rsidRPr="00874DC6">
              <w:rPr>
                <w:rFonts w:hint="eastAsia"/>
              </w:rPr>
              <w:t>実施手順（例）</w:t>
            </w:r>
          </w:p>
        </w:tc>
      </w:tr>
      <w:tr w:rsidR="00C6390A" w:rsidRPr="00874DC6" w14:paraId="29A1E9C4" w14:textId="77777777" w:rsidTr="006308BB">
        <w:tc>
          <w:tcPr>
            <w:tcW w:w="10480" w:type="dxa"/>
            <w:tcBorders>
              <w:top w:val="single" w:sz="4" w:space="0" w:color="auto"/>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0CD2508" w14:textId="77777777" w:rsidR="00C6390A" w:rsidRPr="00874DC6" w:rsidRDefault="00C6390A" w:rsidP="00892C01">
            <w:pPr>
              <w:pStyle w:val="afff6"/>
              <w:numPr>
                <w:ilvl w:val="0"/>
                <w:numId w:val="178"/>
              </w:numPr>
            </w:pPr>
            <w:r w:rsidRPr="00874DC6">
              <w:rPr>
                <w:rFonts w:hint="eastAsia"/>
              </w:rPr>
              <w:t>情報システムの監査は、システム停止のリスクを考慮し、営業時間外もしくは休日を利用して実施することを原則とする。</w:t>
            </w:r>
          </w:p>
          <w:p w14:paraId="091299C6" w14:textId="77777777" w:rsidR="00C6390A" w:rsidRPr="00874DC6" w:rsidRDefault="00C6390A" w:rsidP="00892C01">
            <w:pPr>
              <w:pStyle w:val="afff6"/>
              <w:numPr>
                <w:ilvl w:val="0"/>
                <w:numId w:val="178"/>
              </w:numPr>
            </w:pPr>
            <w:r w:rsidRPr="00874DC6">
              <w:rPr>
                <w:rFonts w:hint="eastAsia"/>
              </w:rPr>
              <w:t>情報システムのメンテナンスなどにより情報システムの稼動を停止する場合は、業務への影響を及ぼさない範囲または時間帯で行うように計画する。</w:t>
            </w:r>
          </w:p>
        </w:tc>
      </w:tr>
      <w:tr w:rsidR="00C6390A" w:rsidRPr="00874DC6" w14:paraId="2AABC4D7" w14:textId="77777777" w:rsidTr="0050393E">
        <w:tc>
          <w:tcPr>
            <w:tcW w:w="10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391DDD1" w14:textId="77777777" w:rsidR="00C6390A" w:rsidRPr="00874DC6" w:rsidRDefault="00C6390A" w:rsidP="00E534F9">
            <w:pPr>
              <w:pStyle w:val="afff8"/>
            </w:pPr>
            <w:r w:rsidRPr="00874DC6">
              <w:rPr>
                <w:rFonts w:hint="eastAsia"/>
              </w:rPr>
              <w:t>ワンポイントアドバイス</w:t>
            </w:r>
          </w:p>
          <w:p w14:paraId="4DF77E0E" w14:textId="77777777" w:rsidR="00C6390A" w:rsidRPr="00874DC6" w:rsidRDefault="00C6390A" w:rsidP="0050393E">
            <w:pPr>
              <w:pStyle w:val="afff6"/>
            </w:pPr>
            <w:r w:rsidRPr="00874DC6">
              <w:rPr>
                <w:rFonts w:hint="eastAsia"/>
              </w:rPr>
              <w:t>運用システムの</w:t>
            </w:r>
            <w:bookmarkStart w:id="1335" w:name="■アセスメント18ー2－17"/>
            <w:r w:rsidRPr="00874DC6">
              <w:rPr>
                <w:rFonts w:hint="eastAsia"/>
              </w:rPr>
              <w:t>アセスメント</w:t>
            </w:r>
            <w:bookmarkEnd w:id="1335"/>
            <w:r w:rsidRPr="00874DC6">
              <w:rPr>
                <w:rFonts w:hint="eastAsia"/>
              </w:rPr>
              <w:t>を伴う監査活動およびその他の保証活動を計画し、試験者と管理層の間で合意することが大切です。</w:t>
            </w:r>
          </w:p>
        </w:tc>
      </w:tr>
    </w:tbl>
    <w:p w14:paraId="1AAB3936" w14:textId="77777777" w:rsidR="00C6390A" w:rsidRPr="0031127D" w:rsidRDefault="00C6390A" w:rsidP="006F72B2">
      <w:pPr>
        <w:ind w:firstLineChars="0" w:firstLine="0"/>
      </w:pPr>
    </w:p>
    <w:p w14:paraId="35BE7C92" w14:textId="77777777" w:rsidR="00C6390A" w:rsidRDefault="00C6390A" w:rsidP="003E0313">
      <w:pPr>
        <w:pStyle w:val="4"/>
      </w:pPr>
      <w:bookmarkStart w:id="1336" w:name="_Toc175062947"/>
      <w:bookmarkStart w:id="1337" w:name="_Toc185338983"/>
      <w:bookmarkStart w:id="1338" w:name="_Toc188349083"/>
      <w:r w:rsidRPr="00854FDE">
        <w:rPr>
          <w:rFonts w:hint="eastAsia"/>
        </w:rPr>
        <w:t>ネットワークセキュリティ</w:t>
      </w:r>
      <w:bookmarkEnd w:id="1336"/>
      <w:bookmarkEnd w:id="1337"/>
      <w:bookmarkEnd w:id="1338"/>
    </w:p>
    <w:p w14:paraId="67BDD078" w14:textId="77777777" w:rsidR="00C6390A" w:rsidRPr="001D77E0" w:rsidRDefault="00C6390A" w:rsidP="00AE58BE">
      <w:pPr>
        <w:pStyle w:val="aff4"/>
      </w:pPr>
      <w:r>
        <w:rPr>
          <w:rFonts w:hint="eastAsia"/>
        </w:rPr>
        <w:t>【</w:t>
      </w:r>
      <w:r w:rsidRPr="001D77E0">
        <w:rPr>
          <w:rFonts w:hint="eastAsia"/>
        </w:rPr>
        <w:t>8.20 ネットワークのセキュリティ</w:t>
      </w:r>
      <w:r>
        <w:rPr>
          <w:rFonts w:hint="eastAsia"/>
        </w:rPr>
        <w:t>】</w:t>
      </w:r>
    </w:p>
    <w:tbl>
      <w:tblPr>
        <w:tblW w:w="10480" w:type="dxa"/>
        <w:tblCellMar>
          <w:left w:w="0" w:type="dxa"/>
          <w:right w:w="0" w:type="dxa"/>
        </w:tblCellMar>
        <w:tblLook w:val="0420" w:firstRow="1" w:lastRow="0" w:firstColumn="0" w:lastColumn="0" w:noHBand="0" w:noVBand="1"/>
      </w:tblPr>
      <w:tblGrid>
        <w:gridCol w:w="10480"/>
      </w:tblGrid>
      <w:tr w:rsidR="00C6390A" w:rsidRPr="001D77E0" w14:paraId="4FBDC28A" w14:textId="77777777" w:rsidTr="006308BB">
        <w:tc>
          <w:tcPr>
            <w:tcW w:w="10480" w:type="dxa"/>
            <w:tcBorders>
              <w:top w:val="single" w:sz="4" w:space="0" w:color="auto"/>
              <w:left w:val="single" w:sz="4" w:space="0" w:color="auto"/>
              <w:bottom w:val="single" w:sz="4" w:space="0" w:color="auto"/>
              <w:right w:val="single" w:sz="4" w:space="0" w:color="auto"/>
            </w:tcBorders>
            <w:shd w:val="clear" w:color="auto" w:fill="2F5597"/>
            <w:tcMar>
              <w:top w:w="72" w:type="dxa"/>
              <w:left w:w="144" w:type="dxa"/>
              <w:bottom w:w="72" w:type="dxa"/>
              <w:right w:w="144" w:type="dxa"/>
            </w:tcMar>
            <w:vAlign w:val="center"/>
            <w:hideMark/>
          </w:tcPr>
          <w:p w14:paraId="77F366DA" w14:textId="77777777" w:rsidR="00C6390A" w:rsidRPr="001D77E0" w:rsidRDefault="00C6390A" w:rsidP="0050393E">
            <w:pPr>
              <w:pStyle w:val="aff0"/>
            </w:pPr>
            <w:r w:rsidRPr="001D77E0">
              <w:rPr>
                <w:rFonts w:hint="eastAsia"/>
              </w:rPr>
              <w:t>実施手順（例）</w:t>
            </w:r>
          </w:p>
        </w:tc>
      </w:tr>
      <w:tr w:rsidR="00C6390A" w:rsidRPr="001D77E0" w14:paraId="79545EE5" w14:textId="77777777" w:rsidTr="006308BB">
        <w:tc>
          <w:tcPr>
            <w:tcW w:w="10480" w:type="dxa"/>
            <w:tcBorders>
              <w:top w:val="single" w:sz="4" w:space="0" w:color="auto"/>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DDD0006" w14:textId="77777777" w:rsidR="00C6390A" w:rsidRPr="001D77E0" w:rsidRDefault="00C6390A" w:rsidP="00892C01">
            <w:pPr>
              <w:pStyle w:val="afff6"/>
              <w:numPr>
                <w:ilvl w:val="0"/>
                <w:numId w:val="166"/>
              </w:numPr>
            </w:pPr>
            <w:r w:rsidRPr="001D77E0">
              <w:rPr>
                <w:rFonts w:hint="eastAsia"/>
              </w:rPr>
              <w:t>ネットワーク図および装置（例：ルータ、スイッチ）の構成ファイルを含む文書を最新に維持する。</w:t>
            </w:r>
          </w:p>
          <w:p w14:paraId="6256C27D" w14:textId="77777777" w:rsidR="00C6390A" w:rsidRPr="001D77E0" w:rsidRDefault="00C6390A" w:rsidP="00892C01">
            <w:pPr>
              <w:pStyle w:val="afff6"/>
              <w:numPr>
                <w:ilvl w:val="0"/>
                <w:numId w:val="166"/>
              </w:numPr>
            </w:pPr>
            <w:r w:rsidRPr="001D77E0">
              <w:rPr>
                <w:rFonts w:hint="eastAsia"/>
              </w:rPr>
              <w:t>社内ネットワークへ接続する際は、情報システム管理者の承認を受け、指示された手順に従う。</w:t>
            </w:r>
          </w:p>
          <w:p w14:paraId="35702D39" w14:textId="609F0168" w:rsidR="00C6390A" w:rsidRPr="001D77E0" w:rsidRDefault="00C6390A" w:rsidP="00892C01">
            <w:pPr>
              <w:pStyle w:val="afff6"/>
              <w:numPr>
                <w:ilvl w:val="0"/>
                <w:numId w:val="166"/>
              </w:numPr>
            </w:pPr>
            <w:r w:rsidRPr="001D77E0">
              <w:rPr>
                <w:rFonts w:hint="eastAsia"/>
              </w:rPr>
              <w:t>情報システム管理者は、ネットワークにおける社外との境界には</w:t>
            </w:r>
            <w:bookmarkStart w:id="1339" w:name="■ファイアウォール18ー2ー18"/>
            <w:r w:rsidR="00630D3A">
              <w:fldChar w:fldCharType="begin"/>
            </w:r>
            <w:r w:rsidR="00630D3A">
              <w:rPr>
                <w:rFonts w:hint="eastAsia"/>
              </w:rPr>
              <w:instrText xml:space="preserve">HYPERLINK </w:instrText>
            </w:r>
            <w:r w:rsidR="00630D3A">
              <w:instrText xml:space="preserve"> \l "</w:instrText>
            </w:r>
            <w:r w:rsidR="00630D3A">
              <w:rPr>
                <w:rFonts w:hint="eastAsia"/>
              </w:rPr>
              <w:instrText>■ファイアウォール</w:instrText>
            </w:r>
            <w:r w:rsidR="00630D3A">
              <w:instrText>"</w:instrText>
            </w:r>
            <w:r w:rsidR="00630D3A">
              <w:fldChar w:fldCharType="separate"/>
            </w:r>
            <w:r w:rsidRPr="00630D3A">
              <w:rPr>
                <w:rStyle w:val="a7"/>
                <w:rFonts w:hint="eastAsia"/>
              </w:rPr>
              <w:t>ファイアウォール</w:t>
            </w:r>
            <w:bookmarkEnd w:id="1339"/>
            <w:r w:rsidR="00630D3A">
              <w:fldChar w:fldCharType="end"/>
            </w:r>
            <w:r w:rsidRPr="001D77E0">
              <w:rPr>
                <w:rFonts w:hint="eastAsia"/>
              </w:rPr>
              <w:t>を設けるなど、不正侵入対策を施す。</w:t>
            </w:r>
          </w:p>
          <w:p w14:paraId="2B83A831" w14:textId="77777777" w:rsidR="00C6390A" w:rsidRPr="001D77E0" w:rsidRDefault="00C6390A" w:rsidP="00892C01">
            <w:pPr>
              <w:pStyle w:val="afff6"/>
              <w:numPr>
                <w:ilvl w:val="0"/>
                <w:numId w:val="166"/>
              </w:numPr>
            </w:pPr>
            <w:r w:rsidRPr="001D77E0">
              <w:rPr>
                <w:rFonts w:hint="eastAsia"/>
              </w:rPr>
              <w:t>ネットワーク装置のファームウェアの定期的なアップデートを行う。</w:t>
            </w:r>
          </w:p>
          <w:p w14:paraId="74D83A63" w14:textId="77777777" w:rsidR="00C6390A" w:rsidRPr="001D77E0" w:rsidRDefault="00C6390A" w:rsidP="00892C01">
            <w:pPr>
              <w:pStyle w:val="afff6"/>
              <w:numPr>
                <w:ilvl w:val="0"/>
                <w:numId w:val="166"/>
              </w:numPr>
            </w:pPr>
            <w:r w:rsidRPr="001D77E0">
              <w:rPr>
                <w:rFonts w:hint="eastAsia"/>
              </w:rPr>
              <w:t>他人のID、パスワードで、社内ネットワークに接続することを禁じる。</w:t>
            </w:r>
          </w:p>
          <w:p w14:paraId="2644D8F5" w14:textId="77777777" w:rsidR="00C6390A" w:rsidRPr="001D77E0" w:rsidRDefault="00C6390A" w:rsidP="00892C01">
            <w:pPr>
              <w:pStyle w:val="afff6"/>
              <w:numPr>
                <w:ilvl w:val="0"/>
                <w:numId w:val="166"/>
              </w:numPr>
            </w:pPr>
            <w:r w:rsidRPr="001D77E0">
              <w:rPr>
                <w:rFonts w:hint="eastAsia"/>
              </w:rPr>
              <w:t>一旦、社内ネットワークから切り離したパソコンなどは、ウイルスチェックなどの安全確認を行ってから再接続する。</w:t>
            </w:r>
          </w:p>
          <w:p w14:paraId="3A44058C" w14:textId="77777777" w:rsidR="00C6390A" w:rsidRPr="001D77E0" w:rsidRDefault="00C6390A" w:rsidP="00892C01">
            <w:pPr>
              <w:pStyle w:val="afff6"/>
              <w:numPr>
                <w:ilvl w:val="0"/>
                <w:numId w:val="166"/>
              </w:numPr>
            </w:pPr>
            <w:r w:rsidRPr="001D77E0">
              <w:rPr>
                <w:rFonts w:hint="eastAsia"/>
              </w:rPr>
              <w:t>持ち込みおよび私有PC利用の場合は、社内ネットワークに接続しない。やむを得ず接続する場合は、情報システム管理者が指定するソフトウェアによりウイルスチェックを行う。</w:t>
            </w:r>
          </w:p>
          <w:bookmarkStart w:id="1340" w:name="■無線LAN18ー2ー18"/>
          <w:p w14:paraId="5E959DD4" w14:textId="4A72D3B2" w:rsidR="00C6390A" w:rsidRPr="001D77E0" w:rsidRDefault="00D938F6" w:rsidP="00892C01">
            <w:pPr>
              <w:pStyle w:val="afff6"/>
              <w:numPr>
                <w:ilvl w:val="0"/>
                <w:numId w:val="166"/>
              </w:numPr>
            </w:pPr>
            <w:r>
              <w:fldChar w:fldCharType="begin"/>
            </w:r>
            <w:r>
              <w:rPr>
                <w:rFonts w:hint="eastAsia"/>
              </w:rPr>
              <w:instrText xml:space="preserve">HYPERLINK </w:instrText>
            </w:r>
            <w:r>
              <w:instrText xml:space="preserve"> \l "</w:instrText>
            </w:r>
            <w:r>
              <w:rPr>
                <w:rFonts w:hint="eastAsia"/>
              </w:rPr>
              <w:instrText>■無線</w:instrText>
            </w:r>
            <w:r>
              <w:instrText>LAN"</w:instrText>
            </w:r>
            <w:r>
              <w:fldChar w:fldCharType="separate"/>
            </w:r>
            <w:r w:rsidR="00C6390A" w:rsidRPr="00D938F6">
              <w:rPr>
                <w:rStyle w:val="a7"/>
                <w:rFonts w:hint="eastAsia"/>
              </w:rPr>
              <w:t>無線LAN</w:t>
            </w:r>
            <w:bookmarkEnd w:id="1340"/>
            <w:r>
              <w:fldChar w:fldCharType="end"/>
            </w:r>
            <w:r w:rsidR="00C6390A" w:rsidRPr="001D77E0">
              <w:rPr>
                <w:rFonts w:hint="eastAsia"/>
              </w:rPr>
              <w:t>を使用する場合は、情報システム管理者の承認を得て、</w:t>
            </w:r>
            <w:bookmarkStart w:id="1341" w:name="■暗号化18ー2－18"/>
            <w:r w:rsidR="00686544">
              <w:fldChar w:fldCharType="begin"/>
            </w:r>
            <w:r w:rsidR="00686544">
              <w:rPr>
                <w:rFonts w:hint="eastAsia"/>
              </w:rPr>
              <w:instrText xml:space="preserve">HYPERLINK </w:instrText>
            </w:r>
            <w:r w:rsidR="00686544">
              <w:instrText xml:space="preserve"> \l "</w:instrText>
            </w:r>
            <w:r w:rsidR="00686544">
              <w:rPr>
                <w:rFonts w:hint="eastAsia"/>
              </w:rPr>
              <w:instrText>■暗号化</w:instrText>
            </w:r>
            <w:r w:rsidR="00686544">
              <w:instrText>"</w:instrText>
            </w:r>
            <w:r w:rsidR="00686544">
              <w:fldChar w:fldCharType="separate"/>
            </w:r>
            <w:r w:rsidR="00C6390A" w:rsidRPr="00686544">
              <w:rPr>
                <w:rStyle w:val="a7"/>
                <w:rFonts w:hint="eastAsia"/>
              </w:rPr>
              <w:t>暗号化</w:t>
            </w:r>
            <w:bookmarkEnd w:id="1341"/>
            <w:r w:rsidR="00686544">
              <w:fldChar w:fldCharType="end"/>
            </w:r>
            <w:r w:rsidR="00C6390A" w:rsidRPr="001D77E0">
              <w:rPr>
                <w:rFonts w:hint="eastAsia"/>
              </w:rPr>
              <w:t>、接続パソコンの認証など、十分な安全対策を実施する。</w:t>
            </w:r>
          </w:p>
          <w:p w14:paraId="2CD4C348" w14:textId="576C9661" w:rsidR="00C6390A" w:rsidRPr="001D77E0" w:rsidRDefault="00C6390A" w:rsidP="00892C01">
            <w:pPr>
              <w:pStyle w:val="afff6"/>
              <w:numPr>
                <w:ilvl w:val="0"/>
                <w:numId w:val="166"/>
              </w:numPr>
            </w:pPr>
            <w:r w:rsidRPr="7765F05E">
              <w:t>不特定が利用できる公衆無線LANやWiFiスポットに接続することは禁じる。</w:t>
            </w:r>
          </w:p>
        </w:tc>
      </w:tr>
      <w:tr w:rsidR="00C6390A" w:rsidRPr="001D77E0" w14:paraId="34513E6A" w14:textId="77777777" w:rsidTr="7765F05E">
        <w:tc>
          <w:tcPr>
            <w:tcW w:w="104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34C96ACF" w14:textId="77777777" w:rsidR="00C6390A" w:rsidRPr="001D77E0" w:rsidRDefault="00C6390A" w:rsidP="00E534F9">
            <w:pPr>
              <w:pStyle w:val="afff8"/>
            </w:pPr>
            <w:r w:rsidRPr="001D77E0">
              <w:rPr>
                <w:rFonts w:hint="eastAsia"/>
              </w:rPr>
              <w:t>ワンポイントアドバイス</w:t>
            </w:r>
          </w:p>
          <w:p w14:paraId="2E13452B" w14:textId="77777777" w:rsidR="00C6390A" w:rsidRPr="001D77E0" w:rsidRDefault="00C6390A" w:rsidP="0050393E">
            <w:pPr>
              <w:pStyle w:val="afff6"/>
            </w:pPr>
            <w:r w:rsidRPr="001D77E0">
              <w:rPr>
                <w:rFonts w:hint="eastAsia"/>
              </w:rPr>
              <w:t>ネットワークや、ネットワークをサポートする情報処理施設における情報を、ネットワークを通じた危険から保護することが大切です。</w:t>
            </w:r>
          </w:p>
        </w:tc>
      </w:tr>
    </w:tbl>
    <w:p w14:paraId="2BD44066" w14:textId="77777777" w:rsidR="00C6390A" w:rsidRDefault="00C6390A" w:rsidP="00871A86">
      <w:pPr>
        <w:ind w:firstLineChars="0" w:firstLine="0"/>
      </w:pPr>
    </w:p>
    <w:p w14:paraId="08B7655F" w14:textId="77777777" w:rsidR="00C6390A" w:rsidRPr="001D77E0" w:rsidRDefault="00C6390A" w:rsidP="00AE58BE">
      <w:pPr>
        <w:pStyle w:val="aff4"/>
      </w:pPr>
      <w:r>
        <w:rPr>
          <w:rFonts w:hint="eastAsia"/>
        </w:rPr>
        <w:t>【</w:t>
      </w:r>
      <w:r w:rsidRPr="001D77E0">
        <w:rPr>
          <w:rFonts w:hint="eastAsia"/>
        </w:rPr>
        <w:t>8.21 ネットワークサービスのセキュリティ</w:t>
      </w:r>
      <w:r>
        <w:rPr>
          <w:rFonts w:hint="eastAsia"/>
        </w:rPr>
        <w:t>】</w:t>
      </w:r>
    </w:p>
    <w:tbl>
      <w:tblPr>
        <w:tblW w:w="10480" w:type="dxa"/>
        <w:tblCellMar>
          <w:left w:w="0" w:type="dxa"/>
          <w:right w:w="0" w:type="dxa"/>
        </w:tblCellMar>
        <w:tblLook w:val="0420" w:firstRow="1" w:lastRow="0" w:firstColumn="0" w:lastColumn="0" w:noHBand="0" w:noVBand="1"/>
      </w:tblPr>
      <w:tblGrid>
        <w:gridCol w:w="10480"/>
      </w:tblGrid>
      <w:tr w:rsidR="00C6390A" w:rsidRPr="001D77E0" w14:paraId="0AC2EA12" w14:textId="77777777" w:rsidTr="006308BB">
        <w:tc>
          <w:tcPr>
            <w:tcW w:w="10480" w:type="dxa"/>
            <w:tcBorders>
              <w:top w:val="single" w:sz="4" w:space="0" w:color="auto"/>
              <w:left w:val="single" w:sz="4" w:space="0" w:color="auto"/>
              <w:bottom w:val="single" w:sz="4" w:space="0" w:color="auto"/>
              <w:right w:val="single" w:sz="4" w:space="0" w:color="auto"/>
            </w:tcBorders>
            <w:shd w:val="clear" w:color="auto" w:fill="2F5597"/>
            <w:tcMar>
              <w:top w:w="72" w:type="dxa"/>
              <w:left w:w="144" w:type="dxa"/>
              <w:bottom w:w="72" w:type="dxa"/>
              <w:right w:w="144" w:type="dxa"/>
            </w:tcMar>
            <w:vAlign w:val="center"/>
            <w:hideMark/>
          </w:tcPr>
          <w:p w14:paraId="7EB89898" w14:textId="77777777" w:rsidR="00C6390A" w:rsidRPr="001D77E0" w:rsidRDefault="00C6390A" w:rsidP="0050393E">
            <w:pPr>
              <w:pStyle w:val="aff0"/>
            </w:pPr>
            <w:r w:rsidRPr="001D77E0">
              <w:rPr>
                <w:rFonts w:hint="eastAsia"/>
              </w:rPr>
              <w:t>実施手順（例）</w:t>
            </w:r>
          </w:p>
        </w:tc>
      </w:tr>
      <w:tr w:rsidR="00C6390A" w:rsidRPr="001D77E0" w14:paraId="2A2422DB" w14:textId="77777777" w:rsidTr="006308BB">
        <w:tc>
          <w:tcPr>
            <w:tcW w:w="10480" w:type="dxa"/>
            <w:tcBorders>
              <w:top w:val="single" w:sz="4" w:space="0" w:color="auto"/>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29A68E9" w14:textId="77777777" w:rsidR="00C6390A" w:rsidRPr="001D77E0" w:rsidRDefault="00C6390A" w:rsidP="00892C01">
            <w:pPr>
              <w:pStyle w:val="afff6"/>
              <w:numPr>
                <w:ilvl w:val="0"/>
                <w:numId w:val="167"/>
              </w:numPr>
            </w:pPr>
            <w:r w:rsidRPr="001D77E0">
              <w:rPr>
                <w:rFonts w:hint="eastAsia"/>
              </w:rPr>
              <w:t>利用しているネットワークサービスを特定する。</w:t>
            </w:r>
          </w:p>
          <w:p w14:paraId="28B7B193" w14:textId="440F1A3F" w:rsidR="00C6390A" w:rsidRPr="001D77E0" w:rsidRDefault="00C6390A" w:rsidP="00892C01">
            <w:pPr>
              <w:pStyle w:val="afff6"/>
              <w:numPr>
                <w:ilvl w:val="0"/>
                <w:numId w:val="167"/>
              </w:numPr>
            </w:pPr>
            <w:r w:rsidRPr="001D77E0">
              <w:rPr>
                <w:rFonts w:hint="eastAsia"/>
              </w:rPr>
              <w:t>情報システム管理者は、ネットワークサービスを利用する場合は、ネットワークサービス提供者と</w:t>
            </w:r>
            <w:bookmarkStart w:id="1342" w:name="■SLA18ー2－18"/>
            <w:r w:rsidR="00996033">
              <w:fldChar w:fldCharType="begin"/>
            </w:r>
            <w:r w:rsidR="00996033">
              <w:rPr>
                <w:rFonts w:hint="eastAsia"/>
              </w:rPr>
              <w:instrText xml:space="preserve">HYPERLINK </w:instrText>
            </w:r>
            <w:r w:rsidR="00996033">
              <w:instrText xml:space="preserve"> \l "</w:instrText>
            </w:r>
            <w:r w:rsidR="00996033">
              <w:rPr>
                <w:rFonts w:hint="eastAsia"/>
              </w:rPr>
              <w:instrText>■</w:instrText>
            </w:r>
            <w:r w:rsidR="00996033">
              <w:instrText>SLA"</w:instrText>
            </w:r>
            <w:r w:rsidR="00996033">
              <w:fldChar w:fldCharType="separate"/>
            </w:r>
            <w:r w:rsidRPr="00996033">
              <w:rPr>
                <w:rStyle w:val="a7"/>
                <w:rFonts w:hint="eastAsia"/>
              </w:rPr>
              <w:t>SLA</w:t>
            </w:r>
            <w:bookmarkEnd w:id="1342"/>
            <w:r w:rsidR="00996033">
              <w:fldChar w:fldCharType="end"/>
            </w:r>
            <w:r w:rsidRPr="001D77E0">
              <w:rPr>
                <w:rFonts w:hint="eastAsia"/>
              </w:rPr>
              <w:t>を締結する。</w:t>
            </w:r>
          </w:p>
        </w:tc>
      </w:tr>
      <w:tr w:rsidR="00C6390A" w:rsidRPr="001D77E0" w14:paraId="7CCCF3FD" w14:textId="77777777" w:rsidTr="0050393E">
        <w:tc>
          <w:tcPr>
            <w:tcW w:w="10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759E5DA" w14:textId="77777777" w:rsidR="00C6390A" w:rsidRPr="001D77E0" w:rsidRDefault="00C6390A" w:rsidP="00E534F9">
            <w:pPr>
              <w:pStyle w:val="afff8"/>
            </w:pPr>
            <w:r w:rsidRPr="001D77E0">
              <w:rPr>
                <w:rFonts w:hint="eastAsia"/>
              </w:rPr>
              <w:t>ワンポイントアドバイス</w:t>
            </w:r>
          </w:p>
          <w:p w14:paraId="5ED3C22C" w14:textId="73CDDD51" w:rsidR="00C6390A" w:rsidRPr="001D77E0" w:rsidRDefault="00C6390A" w:rsidP="0050393E">
            <w:pPr>
              <w:pStyle w:val="afff6"/>
            </w:pPr>
            <w:r w:rsidRPr="001D77E0">
              <w:rPr>
                <w:rFonts w:hint="eastAsia"/>
              </w:rPr>
              <w:t>ネットワークサービスには、接続・プライベートネットワークサービスおよびネットワークセキュリティ管理のための</w:t>
            </w:r>
            <w:bookmarkStart w:id="1343" w:name="■ソリューション18ー2ー18"/>
            <w:r w:rsidR="00C76D82">
              <w:fldChar w:fldCharType="begin"/>
            </w:r>
            <w:r w:rsidR="00C76D82">
              <w:rPr>
                <w:rFonts w:hint="eastAsia"/>
              </w:rPr>
              <w:instrText xml:space="preserve">HYPERLINK </w:instrText>
            </w:r>
            <w:r w:rsidR="00C76D82">
              <w:instrText xml:space="preserve"> \l "</w:instrText>
            </w:r>
            <w:r w:rsidR="00C76D82">
              <w:rPr>
                <w:rFonts w:hint="eastAsia"/>
              </w:rPr>
              <w:instrText>■ソリューション</w:instrText>
            </w:r>
            <w:r w:rsidR="00C76D82">
              <w:instrText>"</w:instrText>
            </w:r>
            <w:r w:rsidR="00C76D82">
              <w:fldChar w:fldCharType="separate"/>
            </w:r>
            <w:r w:rsidRPr="00C76D82">
              <w:rPr>
                <w:rStyle w:val="a7"/>
                <w:rFonts w:hint="eastAsia"/>
              </w:rPr>
              <w:t>ソリューション</w:t>
            </w:r>
            <w:bookmarkEnd w:id="1343"/>
            <w:r w:rsidR="00C76D82">
              <w:fldChar w:fldCharType="end"/>
            </w:r>
            <w:r w:rsidRPr="001D77E0">
              <w:rPr>
                <w:rFonts w:hint="eastAsia"/>
              </w:rPr>
              <w:t>（ファイアウォール、</w:t>
            </w:r>
            <w:bookmarkStart w:id="1344" w:name="■IDS18ー2－18"/>
            <w:r w:rsidR="00F00E57">
              <w:fldChar w:fldCharType="begin"/>
            </w:r>
            <w:r w:rsidR="00F00E57">
              <w:rPr>
                <w:rFonts w:hint="eastAsia"/>
              </w:rPr>
              <w:instrText xml:space="preserve">HYPERLINK </w:instrText>
            </w:r>
            <w:r w:rsidR="00F00E57">
              <w:instrText xml:space="preserve"> \l "</w:instrText>
            </w:r>
            <w:r w:rsidR="00F00E57">
              <w:rPr>
                <w:rFonts w:hint="eastAsia"/>
              </w:rPr>
              <w:instrText>■</w:instrText>
            </w:r>
            <w:r w:rsidR="00F00E57">
              <w:instrText>IDS"</w:instrText>
            </w:r>
            <w:r w:rsidR="00F00E57">
              <w:fldChar w:fldCharType="separate"/>
            </w:r>
            <w:r w:rsidRPr="00F00E57">
              <w:rPr>
                <w:rStyle w:val="a7"/>
                <w:rFonts w:hint="eastAsia"/>
              </w:rPr>
              <w:t>IDS</w:t>
            </w:r>
            <w:bookmarkEnd w:id="1344"/>
            <w:r w:rsidR="00F00E57">
              <w:fldChar w:fldCharType="end"/>
            </w:r>
            <w:r w:rsidRPr="001D77E0">
              <w:rPr>
                <w:rFonts w:hint="eastAsia"/>
              </w:rPr>
              <w:t>など）が含まれます。</w:t>
            </w:r>
          </w:p>
        </w:tc>
      </w:tr>
    </w:tbl>
    <w:p w14:paraId="5DB9213A" w14:textId="77777777" w:rsidR="00C6390A" w:rsidRDefault="00C6390A" w:rsidP="00871A86">
      <w:pPr>
        <w:ind w:firstLineChars="0" w:firstLine="0"/>
      </w:pPr>
    </w:p>
    <w:p w14:paraId="223C92B3" w14:textId="77777777" w:rsidR="00C6390A" w:rsidRDefault="00C6390A" w:rsidP="003E0313">
      <w:pPr>
        <w:pStyle w:val="4"/>
      </w:pPr>
      <w:bookmarkStart w:id="1345" w:name="_Toc175062948"/>
      <w:bookmarkStart w:id="1346" w:name="_Toc185338984"/>
      <w:bookmarkStart w:id="1347" w:name="_Toc188349084"/>
      <w:r w:rsidRPr="00A04BE3">
        <w:rPr>
          <w:rFonts w:hint="eastAsia"/>
        </w:rPr>
        <w:t>ネットワークの分離</w:t>
      </w:r>
      <w:bookmarkEnd w:id="1345"/>
      <w:bookmarkEnd w:id="1346"/>
      <w:bookmarkEnd w:id="1347"/>
    </w:p>
    <w:p w14:paraId="08D4B4B2" w14:textId="77777777" w:rsidR="00C6390A" w:rsidRPr="001D77E0" w:rsidRDefault="00C6390A" w:rsidP="00AE58BE">
      <w:pPr>
        <w:pStyle w:val="aff4"/>
      </w:pPr>
      <w:r>
        <w:rPr>
          <w:rFonts w:hint="eastAsia"/>
        </w:rPr>
        <w:t>【</w:t>
      </w:r>
      <w:r w:rsidRPr="001D77E0">
        <w:rPr>
          <w:rFonts w:hint="eastAsia"/>
        </w:rPr>
        <w:t>8.22 ネットワークの分離</w:t>
      </w:r>
      <w:r>
        <w:rPr>
          <w:rFonts w:hint="eastAsia"/>
        </w:rPr>
        <w:t>】</w:t>
      </w:r>
    </w:p>
    <w:tbl>
      <w:tblPr>
        <w:tblW w:w="10480" w:type="dxa"/>
        <w:tblCellMar>
          <w:left w:w="0" w:type="dxa"/>
          <w:right w:w="0" w:type="dxa"/>
        </w:tblCellMar>
        <w:tblLook w:val="0420" w:firstRow="1" w:lastRow="0" w:firstColumn="0" w:lastColumn="0" w:noHBand="0" w:noVBand="1"/>
      </w:tblPr>
      <w:tblGrid>
        <w:gridCol w:w="10480"/>
      </w:tblGrid>
      <w:tr w:rsidR="00C6390A" w:rsidRPr="001D77E0" w14:paraId="1782085A" w14:textId="77777777" w:rsidTr="006308BB">
        <w:tc>
          <w:tcPr>
            <w:tcW w:w="10480" w:type="dxa"/>
            <w:tcBorders>
              <w:top w:val="single" w:sz="4" w:space="0" w:color="auto"/>
              <w:left w:val="single" w:sz="4" w:space="0" w:color="auto"/>
              <w:bottom w:val="single" w:sz="4" w:space="0" w:color="auto"/>
              <w:right w:val="single" w:sz="4" w:space="0" w:color="auto"/>
            </w:tcBorders>
            <w:shd w:val="clear" w:color="auto" w:fill="2F5597"/>
            <w:tcMar>
              <w:top w:w="72" w:type="dxa"/>
              <w:left w:w="144" w:type="dxa"/>
              <w:bottom w:w="72" w:type="dxa"/>
              <w:right w:w="144" w:type="dxa"/>
            </w:tcMar>
            <w:vAlign w:val="center"/>
            <w:hideMark/>
          </w:tcPr>
          <w:p w14:paraId="6324D812" w14:textId="77777777" w:rsidR="00C6390A" w:rsidRPr="001D77E0" w:rsidRDefault="00C6390A" w:rsidP="0050393E">
            <w:pPr>
              <w:pStyle w:val="aff0"/>
            </w:pPr>
            <w:r w:rsidRPr="001D77E0">
              <w:rPr>
                <w:rFonts w:hint="eastAsia"/>
              </w:rPr>
              <w:t>実施手順（例）</w:t>
            </w:r>
          </w:p>
        </w:tc>
      </w:tr>
      <w:tr w:rsidR="00C6390A" w:rsidRPr="001D77E0" w14:paraId="552F3F30" w14:textId="77777777" w:rsidTr="006308BB">
        <w:tc>
          <w:tcPr>
            <w:tcW w:w="10480" w:type="dxa"/>
            <w:tcBorders>
              <w:top w:val="single" w:sz="4" w:space="0" w:color="auto"/>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287280E" w14:textId="40281193" w:rsidR="00C6390A" w:rsidRPr="001D77E0" w:rsidRDefault="00C6390A" w:rsidP="00892C01">
            <w:pPr>
              <w:pStyle w:val="afff6"/>
              <w:numPr>
                <w:ilvl w:val="0"/>
                <w:numId w:val="168"/>
              </w:numPr>
            </w:pPr>
            <w:r w:rsidRPr="001D77E0">
              <w:rPr>
                <w:rFonts w:hint="eastAsia"/>
              </w:rPr>
              <w:t>インターネットと社内LANとの境界に</w:t>
            </w:r>
            <w:bookmarkStart w:id="1348" w:name="■ファイアウォール18ー2ー19"/>
            <w:r w:rsidR="00630D3A">
              <w:fldChar w:fldCharType="begin"/>
            </w:r>
            <w:r w:rsidR="00630D3A">
              <w:rPr>
                <w:rFonts w:hint="eastAsia"/>
              </w:rPr>
              <w:instrText xml:space="preserve">HYPERLINK </w:instrText>
            </w:r>
            <w:r w:rsidR="00630D3A">
              <w:instrText xml:space="preserve"> \l "</w:instrText>
            </w:r>
            <w:r w:rsidR="00630D3A">
              <w:rPr>
                <w:rFonts w:hint="eastAsia"/>
              </w:rPr>
              <w:instrText>■ファイアウォール</w:instrText>
            </w:r>
            <w:r w:rsidR="00630D3A">
              <w:instrText>"</w:instrText>
            </w:r>
            <w:r w:rsidR="00630D3A">
              <w:fldChar w:fldCharType="separate"/>
            </w:r>
            <w:r w:rsidRPr="00630D3A">
              <w:rPr>
                <w:rStyle w:val="a7"/>
                <w:rFonts w:hint="eastAsia"/>
              </w:rPr>
              <w:t>ファイアウォール</w:t>
            </w:r>
            <w:bookmarkEnd w:id="1348"/>
            <w:r w:rsidR="00630D3A">
              <w:fldChar w:fldCharType="end"/>
            </w:r>
            <w:r w:rsidRPr="001D77E0">
              <w:rPr>
                <w:rFonts w:hint="eastAsia"/>
              </w:rPr>
              <w:t>を設置する。</w:t>
            </w:r>
          </w:p>
          <w:p w14:paraId="4618863D" w14:textId="77777777" w:rsidR="00C6390A" w:rsidRPr="001D77E0" w:rsidRDefault="00C6390A" w:rsidP="00892C01">
            <w:pPr>
              <w:pStyle w:val="afff6"/>
              <w:numPr>
                <w:ilvl w:val="0"/>
                <w:numId w:val="168"/>
              </w:numPr>
            </w:pPr>
            <w:r w:rsidRPr="001D77E0">
              <w:rPr>
                <w:rFonts w:hint="eastAsia"/>
              </w:rPr>
              <w:t>メール、Webサーバなどの公開サーバは、社内のネットワークと分離する。</w:t>
            </w:r>
          </w:p>
          <w:p w14:paraId="35E2B464" w14:textId="77777777" w:rsidR="00C6390A" w:rsidRPr="001D77E0" w:rsidRDefault="00C6390A" w:rsidP="00892C01">
            <w:pPr>
              <w:pStyle w:val="afff6"/>
              <w:numPr>
                <w:ilvl w:val="0"/>
                <w:numId w:val="168"/>
              </w:numPr>
            </w:pPr>
            <w:r w:rsidRPr="001D77E0">
              <w:rPr>
                <w:rFonts w:hint="eastAsia"/>
              </w:rPr>
              <w:t>ゲスト用の無線アクセスネットワークを、社内用の無線アクセスネットワークから分離する。</w:t>
            </w:r>
          </w:p>
        </w:tc>
      </w:tr>
      <w:tr w:rsidR="00C6390A" w:rsidRPr="001D77E0" w14:paraId="37F4F407" w14:textId="77777777" w:rsidTr="0050393E">
        <w:tc>
          <w:tcPr>
            <w:tcW w:w="10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097ECA2" w14:textId="77777777" w:rsidR="00C6390A" w:rsidRPr="001D77E0" w:rsidRDefault="00C6390A" w:rsidP="00E534F9">
            <w:pPr>
              <w:pStyle w:val="afff8"/>
            </w:pPr>
            <w:r w:rsidRPr="001D77E0">
              <w:rPr>
                <w:rFonts w:hint="eastAsia"/>
              </w:rPr>
              <w:t>ワンポイントアドバイス</w:t>
            </w:r>
          </w:p>
          <w:p w14:paraId="2F5DAE50" w14:textId="77777777" w:rsidR="00C6390A" w:rsidRPr="001D77E0" w:rsidRDefault="00C6390A" w:rsidP="0050393E">
            <w:pPr>
              <w:pStyle w:val="afff6"/>
            </w:pPr>
            <w:r w:rsidRPr="001D77E0">
              <w:rPr>
                <w:rFonts w:hint="eastAsia"/>
              </w:rPr>
              <w:t>各領域の境界は、明確に定めることが大切です。ネットワーク領域間のアクセスが認められる場合は、境界にファイアウォールなどを設けて制御することが大切です。</w:t>
            </w:r>
          </w:p>
        </w:tc>
      </w:tr>
    </w:tbl>
    <w:p w14:paraId="4B427687" w14:textId="77777777" w:rsidR="00C6390A" w:rsidRDefault="00C6390A" w:rsidP="006F72B2">
      <w:pPr>
        <w:ind w:firstLineChars="0" w:firstLine="0"/>
      </w:pPr>
    </w:p>
    <w:p w14:paraId="4FC9E58B" w14:textId="77777777" w:rsidR="00C6390A" w:rsidRDefault="00C6390A" w:rsidP="003E0313">
      <w:pPr>
        <w:pStyle w:val="4"/>
      </w:pPr>
      <w:bookmarkStart w:id="1349" w:name="_Toc175062949"/>
      <w:bookmarkStart w:id="1350" w:name="_Toc185338985"/>
      <w:bookmarkStart w:id="1351" w:name="_Toc188349085"/>
      <w:r w:rsidRPr="004370BD">
        <w:t>Webフィルタリング</w:t>
      </w:r>
      <w:bookmarkEnd w:id="1349"/>
      <w:bookmarkEnd w:id="1350"/>
      <w:bookmarkEnd w:id="1351"/>
    </w:p>
    <w:p w14:paraId="0F77F0CC" w14:textId="77777777" w:rsidR="00C6390A" w:rsidRPr="001D77E0" w:rsidRDefault="00C6390A" w:rsidP="00AE58BE">
      <w:pPr>
        <w:pStyle w:val="aff4"/>
      </w:pPr>
      <w:r>
        <w:rPr>
          <w:rFonts w:hint="eastAsia"/>
        </w:rPr>
        <w:t>【</w:t>
      </w:r>
      <w:r w:rsidRPr="001D77E0">
        <w:rPr>
          <w:rFonts w:hint="eastAsia"/>
        </w:rPr>
        <w:t>8.23 ウェブ・フィルタリング</w:t>
      </w:r>
      <w:r>
        <w:rPr>
          <w:rFonts w:hint="eastAsia"/>
        </w:rPr>
        <w:t>】</w:t>
      </w:r>
    </w:p>
    <w:tbl>
      <w:tblPr>
        <w:tblW w:w="10480" w:type="dxa"/>
        <w:tblCellMar>
          <w:left w:w="0" w:type="dxa"/>
          <w:right w:w="0" w:type="dxa"/>
        </w:tblCellMar>
        <w:tblLook w:val="0420" w:firstRow="1" w:lastRow="0" w:firstColumn="0" w:lastColumn="0" w:noHBand="0" w:noVBand="1"/>
      </w:tblPr>
      <w:tblGrid>
        <w:gridCol w:w="10480"/>
      </w:tblGrid>
      <w:tr w:rsidR="00C6390A" w:rsidRPr="001D77E0" w14:paraId="2815C5EC" w14:textId="77777777" w:rsidTr="006308BB">
        <w:tc>
          <w:tcPr>
            <w:tcW w:w="10480" w:type="dxa"/>
            <w:tcBorders>
              <w:top w:val="single" w:sz="4" w:space="0" w:color="auto"/>
              <w:left w:val="single" w:sz="4" w:space="0" w:color="auto"/>
              <w:bottom w:val="single" w:sz="4" w:space="0" w:color="auto"/>
              <w:right w:val="single" w:sz="4" w:space="0" w:color="auto"/>
            </w:tcBorders>
            <w:shd w:val="clear" w:color="auto" w:fill="2F5597"/>
            <w:tcMar>
              <w:top w:w="72" w:type="dxa"/>
              <w:left w:w="144" w:type="dxa"/>
              <w:bottom w:w="72" w:type="dxa"/>
              <w:right w:w="144" w:type="dxa"/>
            </w:tcMar>
            <w:vAlign w:val="center"/>
            <w:hideMark/>
          </w:tcPr>
          <w:p w14:paraId="075D79C9" w14:textId="77777777" w:rsidR="00C6390A" w:rsidRPr="001D77E0" w:rsidRDefault="00C6390A" w:rsidP="0050393E">
            <w:pPr>
              <w:pStyle w:val="aff0"/>
            </w:pPr>
            <w:r w:rsidRPr="001D77E0">
              <w:rPr>
                <w:rFonts w:hint="eastAsia"/>
              </w:rPr>
              <w:t>実施手順（例）</w:t>
            </w:r>
          </w:p>
        </w:tc>
      </w:tr>
      <w:tr w:rsidR="00C6390A" w:rsidRPr="001D77E0" w14:paraId="2A3142E3" w14:textId="77777777" w:rsidTr="006308BB">
        <w:tc>
          <w:tcPr>
            <w:tcW w:w="10480" w:type="dxa"/>
            <w:tcBorders>
              <w:top w:val="single" w:sz="4" w:space="0" w:color="auto"/>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656C786" w14:textId="77777777" w:rsidR="00C6390A" w:rsidRPr="001D77E0" w:rsidRDefault="00C6390A" w:rsidP="0050393E">
            <w:pPr>
              <w:pStyle w:val="afff6"/>
            </w:pPr>
            <w:r w:rsidRPr="001D77E0">
              <w:rPr>
                <w:rFonts w:hint="eastAsia"/>
              </w:rPr>
              <w:t>フィルタリングソフトを利用し、業務上不必要なWebサイト、危険性のあるWebサイトへアクセス</w:t>
            </w:r>
            <w:r>
              <w:rPr>
                <w:rFonts w:hint="eastAsia"/>
              </w:rPr>
              <w:t>すること</w:t>
            </w:r>
            <w:r w:rsidRPr="001D77E0">
              <w:rPr>
                <w:rFonts w:hint="eastAsia"/>
              </w:rPr>
              <w:t>を防ぐ。</w:t>
            </w:r>
          </w:p>
        </w:tc>
      </w:tr>
      <w:tr w:rsidR="00C6390A" w:rsidRPr="001D77E0" w14:paraId="5EF56C8B" w14:textId="77777777" w:rsidTr="0050393E">
        <w:tc>
          <w:tcPr>
            <w:tcW w:w="10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EDFC4D3" w14:textId="77777777" w:rsidR="00C6390A" w:rsidRPr="001D77E0" w:rsidRDefault="00C6390A" w:rsidP="00E534F9">
            <w:pPr>
              <w:pStyle w:val="afff8"/>
            </w:pPr>
            <w:r w:rsidRPr="001D77E0">
              <w:rPr>
                <w:rFonts w:hint="eastAsia"/>
              </w:rPr>
              <w:t>ワンポイントアドバイス</w:t>
            </w:r>
          </w:p>
          <w:p w14:paraId="298E9BA2" w14:textId="684D7A9C" w:rsidR="00C6390A" w:rsidRPr="001D77E0" w:rsidRDefault="00C6390A" w:rsidP="0050393E">
            <w:pPr>
              <w:pStyle w:val="afff6"/>
            </w:pPr>
            <w:r w:rsidRPr="001D77E0">
              <w:rPr>
                <w:rFonts w:hint="eastAsia"/>
              </w:rPr>
              <w:t>システムが</w:t>
            </w:r>
            <w:bookmarkStart w:id="1352" w:name="■マルウェア18ー2ー20"/>
            <w:r w:rsidR="0001375B">
              <w:fldChar w:fldCharType="begin"/>
            </w:r>
            <w:r w:rsidR="0001375B">
              <w:rPr>
                <w:rFonts w:hint="eastAsia"/>
              </w:rPr>
              <w:instrText xml:space="preserve">HYPERLINK </w:instrText>
            </w:r>
            <w:r w:rsidR="0001375B">
              <w:instrText xml:space="preserve"> \l "</w:instrText>
            </w:r>
            <w:r w:rsidR="0001375B">
              <w:rPr>
                <w:rFonts w:hint="eastAsia"/>
              </w:rPr>
              <w:instrText>■マルウェア</w:instrText>
            </w:r>
            <w:r w:rsidR="0001375B">
              <w:instrText>"</w:instrText>
            </w:r>
            <w:r w:rsidR="0001375B">
              <w:fldChar w:fldCharType="separate"/>
            </w:r>
            <w:r w:rsidRPr="0001375B">
              <w:rPr>
                <w:rStyle w:val="a7"/>
                <w:rFonts w:hint="eastAsia"/>
              </w:rPr>
              <w:t>マルウェア</w:t>
            </w:r>
            <w:bookmarkEnd w:id="1352"/>
            <w:r w:rsidR="0001375B">
              <w:fldChar w:fldCharType="end"/>
            </w:r>
            <w:r w:rsidRPr="001D77E0">
              <w:rPr>
                <w:rFonts w:hint="eastAsia"/>
              </w:rPr>
              <w:t>によって危険にさらされることを防ぐために、認可されていないウェブ資源へのアクセスを防止することが大切です。</w:t>
            </w:r>
          </w:p>
        </w:tc>
      </w:tr>
    </w:tbl>
    <w:p w14:paraId="0851F068" w14:textId="77777777" w:rsidR="00C6390A" w:rsidRDefault="00C6390A" w:rsidP="006F72B2">
      <w:pPr>
        <w:ind w:firstLineChars="0" w:firstLine="0"/>
      </w:pPr>
    </w:p>
    <w:p w14:paraId="4A808C70" w14:textId="77777777" w:rsidR="00C6390A" w:rsidRDefault="00C6390A" w:rsidP="003E0313">
      <w:pPr>
        <w:pStyle w:val="4"/>
      </w:pPr>
      <w:bookmarkStart w:id="1353" w:name="_Toc175062950"/>
      <w:bookmarkStart w:id="1354" w:name="_Toc185338986"/>
      <w:bookmarkStart w:id="1355" w:name="_Toc188349086"/>
      <w:r w:rsidRPr="006A44DF">
        <w:rPr>
          <w:rFonts w:hint="eastAsia"/>
        </w:rPr>
        <w:t>暗号の使用</w:t>
      </w:r>
      <w:bookmarkEnd w:id="1353"/>
      <w:bookmarkEnd w:id="1354"/>
      <w:bookmarkEnd w:id="1355"/>
    </w:p>
    <w:p w14:paraId="4098898B" w14:textId="77777777" w:rsidR="00C6390A" w:rsidRPr="001D77E0" w:rsidRDefault="00C6390A" w:rsidP="00AE58BE">
      <w:pPr>
        <w:pStyle w:val="aff4"/>
      </w:pPr>
      <w:r>
        <w:rPr>
          <w:rFonts w:hint="eastAsia"/>
        </w:rPr>
        <w:t>【</w:t>
      </w:r>
      <w:r w:rsidRPr="001D77E0">
        <w:rPr>
          <w:rFonts w:hint="eastAsia"/>
        </w:rPr>
        <w:t>8.24 暗号の使用</w:t>
      </w:r>
      <w:r>
        <w:rPr>
          <w:rFonts w:hint="eastAsia"/>
        </w:rPr>
        <w:t>】</w:t>
      </w:r>
    </w:p>
    <w:tbl>
      <w:tblPr>
        <w:tblW w:w="10480" w:type="dxa"/>
        <w:tblCellMar>
          <w:left w:w="0" w:type="dxa"/>
          <w:right w:w="0" w:type="dxa"/>
        </w:tblCellMar>
        <w:tblLook w:val="0420" w:firstRow="1" w:lastRow="0" w:firstColumn="0" w:lastColumn="0" w:noHBand="0" w:noVBand="1"/>
      </w:tblPr>
      <w:tblGrid>
        <w:gridCol w:w="10480"/>
      </w:tblGrid>
      <w:tr w:rsidR="00C6390A" w:rsidRPr="001D77E0" w14:paraId="7F215DCB" w14:textId="77777777" w:rsidTr="006308BB">
        <w:tc>
          <w:tcPr>
            <w:tcW w:w="10480" w:type="dxa"/>
            <w:tcBorders>
              <w:top w:val="single" w:sz="4" w:space="0" w:color="auto"/>
              <w:left w:val="single" w:sz="4" w:space="0" w:color="auto"/>
              <w:bottom w:val="single" w:sz="4" w:space="0" w:color="auto"/>
              <w:right w:val="single" w:sz="4" w:space="0" w:color="auto"/>
            </w:tcBorders>
            <w:shd w:val="clear" w:color="auto" w:fill="2F5597"/>
            <w:tcMar>
              <w:top w:w="72" w:type="dxa"/>
              <w:left w:w="144" w:type="dxa"/>
              <w:bottom w:w="72" w:type="dxa"/>
              <w:right w:w="144" w:type="dxa"/>
            </w:tcMar>
            <w:vAlign w:val="center"/>
            <w:hideMark/>
          </w:tcPr>
          <w:p w14:paraId="36E15FB4" w14:textId="77777777" w:rsidR="00C6390A" w:rsidRPr="001D77E0" w:rsidRDefault="00C6390A" w:rsidP="0050393E">
            <w:pPr>
              <w:pStyle w:val="aff0"/>
            </w:pPr>
            <w:r w:rsidRPr="001D77E0">
              <w:rPr>
                <w:rFonts w:hint="eastAsia"/>
              </w:rPr>
              <w:t>実施手順（例）</w:t>
            </w:r>
          </w:p>
        </w:tc>
      </w:tr>
      <w:tr w:rsidR="00C6390A" w:rsidRPr="001D77E0" w14:paraId="282CC721" w14:textId="77777777" w:rsidTr="006308BB">
        <w:tc>
          <w:tcPr>
            <w:tcW w:w="10480" w:type="dxa"/>
            <w:tcBorders>
              <w:top w:val="single" w:sz="4" w:space="0" w:color="auto"/>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E183A0B" w14:textId="77777777" w:rsidR="00C6390A" w:rsidRDefault="00C6390A" w:rsidP="00892C01">
            <w:pPr>
              <w:pStyle w:val="afff6"/>
              <w:numPr>
                <w:ilvl w:val="0"/>
                <w:numId w:val="169"/>
              </w:numPr>
            </w:pPr>
            <w:r w:rsidRPr="001D77E0">
              <w:rPr>
                <w:rFonts w:hint="eastAsia"/>
              </w:rPr>
              <w:t>暗号利用のための規則</w:t>
            </w:r>
          </w:p>
          <w:bookmarkStart w:id="1356" w:name="■SSL／TLS18ー2ー21"/>
          <w:p w14:paraId="4277973B" w14:textId="268E90E2" w:rsidR="00C6390A" w:rsidRDefault="00E01AE6" w:rsidP="00892C01">
            <w:pPr>
              <w:pStyle w:val="afff6"/>
              <w:numPr>
                <w:ilvl w:val="0"/>
                <w:numId w:val="215"/>
              </w:numPr>
            </w:pPr>
            <w:r>
              <w:fldChar w:fldCharType="begin"/>
            </w:r>
            <w:r>
              <w:rPr>
                <w:rFonts w:hint="eastAsia"/>
              </w:rPr>
              <w:instrText xml:space="preserve">HYPERLINK </w:instrText>
            </w:r>
            <w:r>
              <w:instrText xml:space="preserve"> \l "</w:instrText>
            </w:r>
            <w:r>
              <w:rPr>
                <w:rFonts w:hint="eastAsia"/>
              </w:rPr>
              <w:instrText>■</w:instrText>
            </w:r>
            <w:r>
              <w:instrText>SSL／TLS"</w:instrText>
            </w:r>
            <w:r>
              <w:fldChar w:fldCharType="separate"/>
            </w:r>
            <w:r w:rsidR="00C6390A" w:rsidRPr="00E01AE6">
              <w:rPr>
                <w:rStyle w:val="a7"/>
                <w:rFonts w:hint="eastAsia"/>
              </w:rPr>
              <w:t>SSL/TLS</w:t>
            </w:r>
            <w:bookmarkEnd w:id="1356"/>
            <w:r>
              <w:fldChar w:fldCharType="end"/>
            </w:r>
          </w:p>
          <w:p w14:paraId="00F1871B" w14:textId="77777777" w:rsidR="00C6390A" w:rsidRDefault="00C6390A" w:rsidP="002E1641">
            <w:pPr>
              <w:pStyle w:val="afff6"/>
              <w:ind w:left="880"/>
            </w:pPr>
            <w:r w:rsidRPr="001D77E0">
              <w:rPr>
                <w:rFonts w:hint="eastAsia"/>
              </w:rPr>
              <w:t>当組織のWebサイトの通信は、SSL/TLSを用いて</w:t>
            </w:r>
            <w:bookmarkStart w:id="1357" w:name="■暗号化18ー2－21"/>
            <w:r w:rsidRPr="001D77E0">
              <w:rPr>
                <w:rFonts w:hint="eastAsia"/>
              </w:rPr>
              <w:t>暗号化</w:t>
            </w:r>
            <w:bookmarkEnd w:id="1357"/>
            <w:r w:rsidRPr="001D77E0">
              <w:rPr>
                <w:rFonts w:hint="eastAsia"/>
              </w:rPr>
              <w:t>する。</w:t>
            </w:r>
          </w:p>
          <w:bookmarkStart w:id="1358" w:name="■無線LAN18ー2ー21"/>
          <w:p w14:paraId="4CD8D406" w14:textId="296B0CB1" w:rsidR="00C6390A" w:rsidRDefault="00D938F6" w:rsidP="00892C01">
            <w:pPr>
              <w:pStyle w:val="afff6"/>
              <w:numPr>
                <w:ilvl w:val="0"/>
                <w:numId w:val="215"/>
              </w:numPr>
            </w:pPr>
            <w:r>
              <w:fldChar w:fldCharType="begin"/>
            </w:r>
            <w:r>
              <w:rPr>
                <w:rFonts w:hint="eastAsia"/>
              </w:rPr>
              <w:instrText xml:space="preserve">HYPERLINK </w:instrText>
            </w:r>
            <w:r>
              <w:instrText xml:space="preserve"> \l "</w:instrText>
            </w:r>
            <w:r>
              <w:rPr>
                <w:rFonts w:hint="eastAsia"/>
              </w:rPr>
              <w:instrText>■無線</w:instrText>
            </w:r>
            <w:r>
              <w:instrText>LAN"</w:instrText>
            </w:r>
            <w:r>
              <w:fldChar w:fldCharType="separate"/>
            </w:r>
            <w:r w:rsidR="00C6390A" w:rsidRPr="00D938F6">
              <w:rPr>
                <w:rStyle w:val="a7"/>
                <w:rFonts w:hint="eastAsia"/>
              </w:rPr>
              <w:t>無線LAN</w:t>
            </w:r>
            <w:r>
              <w:fldChar w:fldCharType="end"/>
            </w:r>
          </w:p>
          <w:bookmarkEnd w:id="1358"/>
          <w:p w14:paraId="354AD362" w14:textId="06F56839" w:rsidR="00C6390A" w:rsidRPr="001D77E0" w:rsidRDefault="00C6390A" w:rsidP="002E1641">
            <w:pPr>
              <w:pStyle w:val="afff6"/>
              <w:ind w:left="880"/>
            </w:pPr>
            <w:r w:rsidRPr="001D77E0">
              <w:rPr>
                <w:rFonts w:hint="eastAsia"/>
              </w:rPr>
              <w:t>無線LANの通信は暗号化し、暗号化の規格は</w:t>
            </w:r>
            <w:bookmarkStart w:id="1359" w:name="■脆弱性18ー2ー21"/>
            <w:r w:rsidR="005548D7">
              <w:fldChar w:fldCharType="begin"/>
            </w:r>
            <w:r w:rsidR="005548D7">
              <w:rPr>
                <w:rFonts w:hint="eastAsia"/>
              </w:rPr>
              <w:instrText xml:space="preserve">HYPERLINK </w:instrText>
            </w:r>
            <w:r w:rsidR="005548D7">
              <w:instrText xml:space="preserve"> \l "</w:instrText>
            </w:r>
            <w:r w:rsidR="005548D7">
              <w:rPr>
                <w:rFonts w:hint="eastAsia"/>
              </w:rPr>
              <w:instrText>■脆弱性</w:instrText>
            </w:r>
            <w:r w:rsidR="005548D7">
              <w:instrText>"</w:instrText>
            </w:r>
            <w:r w:rsidR="005548D7">
              <w:fldChar w:fldCharType="separate"/>
            </w:r>
            <w:r w:rsidRPr="005548D7">
              <w:rPr>
                <w:rStyle w:val="a7"/>
                <w:rFonts w:hint="eastAsia"/>
              </w:rPr>
              <w:t>脆弱性</w:t>
            </w:r>
            <w:bookmarkEnd w:id="1359"/>
            <w:r w:rsidR="005548D7">
              <w:fldChar w:fldCharType="end"/>
            </w:r>
            <w:r w:rsidRPr="001D77E0">
              <w:rPr>
                <w:rFonts w:hint="eastAsia"/>
              </w:rPr>
              <w:t>の報告されていない安全な方法とする。</w:t>
            </w:r>
          </w:p>
          <w:p w14:paraId="129C1672" w14:textId="77777777" w:rsidR="00C6390A" w:rsidRDefault="00C6390A" w:rsidP="00892C01">
            <w:pPr>
              <w:pStyle w:val="afff6"/>
              <w:numPr>
                <w:ilvl w:val="0"/>
                <w:numId w:val="169"/>
              </w:numPr>
            </w:pPr>
            <w:r w:rsidRPr="001D77E0">
              <w:rPr>
                <w:rFonts w:hint="eastAsia"/>
              </w:rPr>
              <w:t>鍵の管理</w:t>
            </w:r>
          </w:p>
          <w:p w14:paraId="0915BD9A" w14:textId="77777777" w:rsidR="00C6390A" w:rsidRDefault="00C6390A" w:rsidP="00892C01">
            <w:pPr>
              <w:pStyle w:val="afff6"/>
              <w:numPr>
                <w:ilvl w:val="0"/>
                <w:numId w:val="215"/>
              </w:numPr>
            </w:pPr>
            <w:r w:rsidRPr="001D77E0">
              <w:rPr>
                <w:rFonts w:hint="eastAsia"/>
              </w:rPr>
              <w:t>SSL/TLS</w:t>
            </w:r>
          </w:p>
          <w:p w14:paraId="22177A8A" w14:textId="77777777" w:rsidR="00C6390A" w:rsidRDefault="00C6390A" w:rsidP="002E1641">
            <w:pPr>
              <w:pStyle w:val="afff6"/>
              <w:ind w:left="880"/>
            </w:pPr>
            <w:r w:rsidRPr="001D77E0">
              <w:rPr>
                <w:rFonts w:hint="eastAsia"/>
              </w:rPr>
              <w:t>情報システム管理者は、証明書に対する秘密鍵を適切に管理する。</w:t>
            </w:r>
          </w:p>
          <w:p w14:paraId="79C4BF72" w14:textId="77777777" w:rsidR="00C6390A" w:rsidRDefault="00C6390A" w:rsidP="00892C01">
            <w:pPr>
              <w:pStyle w:val="afff6"/>
              <w:numPr>
                <w:ilvl w:val="0"/>
                <w:numId w:val="215"/>
              </w:numPr>
            </w:pPr>
            <w:r w:rsidRPr="001D77E0">
              <w:rPr>
                <w:rFonts w:hint="eastAsia"/>
              </w:rPr>
              <w:t>無線LAN</w:t>
            </w:r>
          </w:p>
          <w:p w14:paraId="0BF164EA" w14:textId="77777777" w:rsidR="00C6390A" w:rsidRPr="001D77E0" w:rsidRDefault="00C6390A" w:rsidP="000A3B47">
            <w:pPr>
              <w:pStyle w:val="afff6"/>
              <w:ind w:left="880"/>
            </w:pPr>
            <w:r w:rsidRPr="001D77E0">
              <w:rPr>
                <w:rFonts w:hint="eastAsia"/>
              </w:rPr>
              <w:t>アクセスポイントの管理者画面は、情報システム管理者のみがアクセスでき、そのパスワードを厳重に管理する。</w:t>
            </w:r>
          </w:p>
          <w:p w14:paraId="46B91915" w14:textId="61854DF3" w:rsidR="00C6390A" w:rsidRDefault="00C6390A" w:rsidP="00892C01">
            <w:pPr>
              <w:pStyle w:val="afff6"/>
              <w:numPr>
                <w:ilvl w:val="0"/>
                <w:numId w:val="169"/>
              </w:numPr>
            </w:pPr>
            <w:r w:rsidRPr="001D77E0">
              <w:rPr>
                <w:rFonts w:hint="eastAsia"/>
              </w:rPr>
              <w:t>重要データの</w:t>
            </w:r>
            <w:hyperlink w:anchor="■暗号化" w:history="1">
              <w:r w:rsidRPr="00686544">
                <w:rPr>
                  <w:rStyle w:val="a7"/>
                  <w:rFonts w:hint="eastAsia"/>
                </w:rPr>
                <w:t>暗号化</w:t>
              </w:r>
            </w:hyperlink>
          </w:p>
          <w:p w14:paraId="46041DAF" w14:textId="77777777" w:rsidR="00C6390A" w:rsidRDefault="00C6390A" w:rsidP="00892C01">
            <w:pPr>
              <w:pStyle w:val="afff6"/>
              <w:numPr>
                <w:ilvl w:val="0"/>
                <w:numId w:val="216"/>
              </w:numPr>
            </w:pPr>
            <w:r w:rsidRPr="001D77E0">
              <w:rPr>
                <w:rFonts w:hint="eastAsia"/>
              </w:rPr>
              <w:t>暗号化の対象とするデータを選定する。</w:t>
            </w:r>
          </w:p>
          <w:p w14:paraId="26F3A15C" w14:textId="77777777" w:rsidR="00C6390A" w:rsidRDefault="00C6390A" w:rsidP="00892C01">
            <w:pPr>
              <w:pStyle w:val="afff6"/>
              <w:numPr>
                <w:ilvl w:val="0"/>
                <w:numId w:val="216"/>
              </w:numPr>
            </w:pPr>
            <w:r w:rsidRPr="001D77E0">
              <w:rPr>
                <w:rFonts w:hint="eastAsia"/>
              </w:rPr>
              <w:t>利用する暗号の種類を決める。</w:t>
            </w:r>
          </w:p>
          <w:p w14:paraId="6B8217A4" w14:textId="77777777" w:rsidR="00C6390A" w:rsidRDefault="00C6390A" w:rsidP="00892C01">
            <w:pPr>
              <w:pStyle w:val="afff6"/>
              <w:numPr>
                <w:ilvl w:val="0"/>
                <w:numId w:val="216"/>
              </w:numPr>
            </w:pPr>
            <w:r w:rsidRPr="001D77E0">
              <w:rPr>
                <w:rFonts w:hint="eastAsia"/>
              </w:rPr>
              <w:t>暗号鍵のライフサイクルに関する方針を策定する。</w:t>
            </w:r>
          </w:p>
          <w:p w14:paraId="78D1EAE2" w14:textId="77777777" w:rsidR="00C6390A" w:rsidRPr="001D77E0" w:rsidRDefault="00C6390A" w:rsidP="00892C01">
            <w:pPr>
              <w:pStyle w:val="afff6"/>
              <w:numPr>
                <w:ilvl w:val="0"/>
                <w:numId w:val="216"/>
              </w:numPr>
            </w:pPr>
            <w:r w:rsidRPr="001D77E0">
              <w:rPr>
                <w:rFonts w:hint="eastAsia"/>
              </w:rPr>
              <w:t>暗号の管理責任者を定める。</w:t>
            </w:r>
          </w:p>
        </w:tc>
      </w:tr>
      <w:tr w:rsidR="00C6390A" w:rsidRPr="001D77E0" w14:paraId="50B1B2E2" w14:textId="77777777" w:rsidTr="0050393E">
        <w:tc>
          <w:tcPr>
            <w:tcW w:w="10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8E00D89" w14:textId="77777777" w:rsidR="00C6390A" w:rsidRPr="001D77E0" w:rsidRDefault="00C6390A" w:rsidP="00E534F9">
            <w:pPr>
              <w:pStyle w:val="afff8"/>
            </w:pPr>
            <w:r w:rsidRPr="001D77E0">
              <w:rPr>
                <w:rFonts w:hint="eastAsia"/>
              </w:rPr>
              <w:t>ワンポイントアドバイス</w:t>
            </w:r>
          </w:p>
          <w:p w14:paraId="267424BA" w14:textId="160AB033" w:rsidR="00C6390A" w:rsidRPr="001D77E0" w:rsidRDefault="00C6390A" w:rsidP="0050393E">
            <w:pPr>
              <w:pStyle w:val="afff6"/>
            </w:pPr>
            <w:r w:rsidRPr="001D77E0">
              <w:rPr>
                <w:rFonts w:hint="eastAsia"/>
              </w:rPr>
              <w:t>業務や情報セキュリティ要求事項に従い、暗号に関連する法令・規制・契約上の要求事項を考慮し、情報の</w:t>
            </w:r>
            <w:bookmarkStart w:id="1360" w:name="■機密性18ー2ー21"/>
            <w:r w:rsidR="00280634">
              <w:fldChar w:fldCharType="begin"/>
            </w:r>
            <w:r w:rsidR="00280634">
              <w:rPr>
                <w:rFonts w:hint="eastAsia"/>
              </w:rPr>
              <w:instrText xml:space="preserve">HYPERLINK </w:instrText>
            </w:r>
            <w:r w:rsidR="00280634">
              <w:instrText xml:space="preserve"> \l "</w:instrText>
            </w:r>
            <w:r w:rsidR="00280634">
              <w:rPr>
                <w:rFonts w:hint="eastAsia"/>
              </w:rPr>
              <w:instrText>■機密性</w:instrText>
            </w:r>
            <w:r w:rsidR="00280634">
              <w:instrText>"</w:instrText>
            </w:r>
            <w:r w:rsidR="00280634">
              <w:fldChar w:fldCharType="separate"/>
            </w:r>
            <w:r w:rsidRPr="00280634">
              <w:rPr>
                <w:rStyle w:val="a7"/>
                <w:rFonts w:hint="eastAsia"/>
              </w:rPr>
              <w:t>機密性</w:t>
            </w:r>
            <w:bookmarkEnd w:id="1360"/>
            <w:r w:rsidR="00280634">
              <w:fldChar w:fldCharType="end"/>
            </w:r>
            <w:r w:rsidRPr="001D77E0">
              <w:rPr>
                <w:rFonts w:hint="eastAsia"/>
              </w:rPr>
              <w:t>・</w:t>
            </w:r>
            <w:bookmarkStart w:id="1361" w:name="■真正性１８－２－２１"/>
            <w:r w:rsidR="00684FDB">
              <w:fldChar w:fldCharType="begin"/>
            </w:r>
            <w:r w:rsidR="00684FDB">
              <w:rPr>
                <w:rFonts w:hint="eastAsia"/>
              </w:rPr>
              <w:instrText xml:space="preserve">HYPERLINK </w:instrText>
            </w:r>
            <w:r w:rsidR="00684FDB">
              <w:instrText xml:space="preserve"> \l "</w:instrText>
            </w:r>
            <w:r w:rsidR="00684FDB">
              <w:rPr>
                <w:rFonts w:hint="eastAsia"/>
              </w:rPr>
              <w:instrText>■真正性</w:instrText>
            </w:r>
            <w:r w:rsidR="00684FDB">
              <w:instrText>"</w:instrText>
            </w:r>
            <w:r w:rsidR="00684FDB">
              <w:fldChar w:fldCharType="separate"/>
            </w:r>
            <w:r w:rsidRPr="00684FDB">
              <w:rPr>
                <w:rStyle w:val="a7"/>
                <w:rFonts w:hint="eastAsia"/>
              </w:rPr>
              <w:t>真正性</w:t>
            </w:r>
            <w:bookmarkEnd w:id="1361"/>
            <w:r w:rsidR="00684FDB">
              <w:fldChar w:fldCharType="end"/>
            </w:r>
            <w:r w:rsidRPr="001D77E0">
              <w:rPr>
                <w:rFonts w:hint="eastAsia"/>
              </w:rPr>
              <w:t>・</w:t>
            </w:r>
            <w:bookmarkStart w:id="1362" w:name="■完全性18ー2ー21"/>
            <w:r w:rsidR="00417355">
              <w:fldChar w:fldCharType="begin"/>
            </w:r>
            <w:r w:rsidR="00417355">
              <w:rPr>
                <w:rFonts w:hint="eastAsia"/>
              </w:rPr>
              <w:instrText xml:space="preserve">HYPERLINK </w:instrText>
            </w:r>
            <w:r w:rsidR="00417355">
              <w:instrText xml:space="preserve"> \l "</w:instrText>
            </w:r>
            <w:r w:rsidR="00417355">
              <w:rPr>
                <w:rFonts w:hint="eastAsia"/>
              </w:rPr>
              <w:instrText>■完全性</w:instrText>
            </w:r>
            <w:r w:rsidR="00417355">
              <w:instrText>"</w:instrText>
            </w:r>
            <w:r w:rsidR="00417355">
              <w:fldChar w:fldCharType="separate"/>
            </w:r>
            <w:r w:rsidRPr="00417355">
              <w:rPr>
                <w:rStyle w:val="a7"/>
                <w:rFonts w:hint="eastAsia"/>
              </w:rPr>
              <w:t>完全性</w:t>
            </w:r>
            <w:bookmarkEnd w:id="1362"/>
            <w:r w:rsidR="00417355">
              <w:fldChar w:fldCharType="end"/>
            </w:r>
            <w:r w:rsidRPr="001D77E0">
              <w:rPr>
                <w:rFonts w:hint="eastAsia"/>
              </w:rPr>
              <w:t>を保護するための暗号の適切かつ効果的な使用を確実に履行することが大切です。</w:t>
            </w:r>
          </w:p>
        </w:tc>
      </w:tr>
    </w:tbl>
    <w:tbl>
      <w:tblPr>
        <w:tblStyle w:val="aa"/>
        <w:tblpPr w:leftFromText="142" w:rightFromText="142" w:vertAnchor="text" w:tblpY="240"/>
        <w:tblW w:w="0" w:type="auto"/>
        <w:tblLook w:val="04A0" w:firstRow="1" w:lastRow="0" w:firstColumn="1" w:lastColumn="0" w:noHBand="0" w:noVBand="1"/>
      </w:tblPr>
      <w:tblGrid>
        <w:gridCol w:w="5228"/>
        <w:gridCol w:w="5228"/>
      </w:tblGrid>
      <w:tr w:rsidR="00C6390A" w14:paraId="470DEC05" w14:textId="77777777" w:rsidTr="000967FD">
        <w:tc>
          <w:tcPr>
            <w:tcW w:w="10456" w:type="dxa"/>
            <w:gridSpan w:val="2"/>
          </w:tcPr>
          <w:p w14:paraId="4C287499" w14:textId="77777777" w:rsidR="00C6390A" w:rsidRDefault="00C6390A" w:rsidP="00601047">
            <w:pPr>
              <w:pStyle w:val="affe"/>
              <w:framePr w:hSpace="0" w:wrap="auto" w:vAnchor="margin" w:hAnchor="text" w:yAlign="inline"/>
            </w:pPr>
            <w:r w:rsidRPr="000A23A7">
              <w:rPr>
                <w:rFonts w:hint="eastAsia"/>
              </w:rPr>
              <w:t>詳細理解のため参考となる文献（参考文献）</w:t>
            </w:r>
          </w:p>
        </w:tc>
      </w:tr>
      <w:tr w:rsidR="00C6390A" w:rsidRPr="000A23A7" w14:paraId="4DC5B668" w14:textId="77777777" w:rsidTr="000967FD">
        <w:tc>
          <w:tcPr>
            <w:tcW w:w="5228" w:type="dxa"/>
            <w:shd w:val="clear" w:color="auto" w:fill="F1A983" w:themeFill="accent2" w:themeFillTint="99"/>
          </w:tcPr>
          <w:p w14:paraId="7C245EDE" w14:textId="77777777" w:rsidR="00C6390A" w:rsidRDefault="00C6390A" w:rsidP="00601047">
            <w:pPr>
              <w:pStyle w:val="affe"/>
              <w:framePr w:hSpace="0" w:wrap="auto" w:vAnchor="margin" w:hAnchor="text" w:yAlign="inline"/>
            </w:pPr>
            <w:r w:rsidRPr="000A23A7">
              <w:t>ISO/IEC 2700</w:t>
            </w:r>
            <w:r>
              <w:rPr>
                <w:rFonts w:hint="eastAsia"/>
              </w:rPr>
              <w:t>2</w:t>
            </w:r>
            <w:r w:rsidRPr="000A23A7">
              <w:t>:2022</w:t>
            </w:r>
          </w:p>
        </w:tc>
        <w:tc>
          <w:tcPr>
            <w:tcW w:w="5228" w:type="dxa"/>
          </w:tcPr>
          <w:p w14:paraId="1A586FCC" w14:textId="77777777" w:rsidR="00C6390A" w:rsidRPr="000A23A7" w:rsidRDefault="00C6390A" w:rsidP="00601047">
            <w:pPr>
              <w:pStyle w:val="affe"/>
              <w:framePr w:hSpace="0" w:wrap="auto" w:vAnchor="margin" w:hAnchor="text" w:yAlign="inline"/>
            </w:pPr>
            <w:r w:rsidRPr="000A23A7">
              <w:t>https://www.iso.org/standard/75652.html</w:t>
            </w:r>
          </w:p>
        </w:tc>
      </w:tr>
    </w:tbl>
    <w:p w14:paraId="34F390B1" w14:textId="77777777" w:rsidR="00C6390A" w:rsidRPr="0022499A" w:rsidRDefault="00C6390A" w:rsidP="002A6987">
      <w:pPr>
        <w:pStyle w:val="3"/>
      </w:pPr>
      <w:bookmarkStart w:id="1363" w:name="_Toc175062951"/>
      <w:bookmarkStart w:id="1364" w:name="_Toc185338987"/>
      <w:bookmarkStart w:id="1365" w:name="_Toc188349087"/>
      <w:r w:rsidRPr="004915D7">
        <w:rPr>
          <w:rFonts w:hint="eastAsia"/>
        </w:rPr>
        <w:t>実施手順を適用するセキュリティ概念</w:t>
      </w:r>
      <w:bookmarkEnd w:id="1363"/>
      <w:bookmarkEnd w:id="1364"/>
      <w:bookmarkEnd w:id="1365"/>
    </w:p>
    <w:p w14:paraId="7F02B921" w14:textId="77777777" w:rsidR="00C6390A" w:rsidRPr="00485521" w:rsidRDefault="00C6390A" w:rsidP="003E0313">
      <w:pPr>
        <w:pStyle w:val="4"/>
      </w:pPr>
      <w:bookmarkStart w:id="1366" w:name="_Toc175062952"/>
      <w:bookmarkStart w:id="1367" w:name="_Toc185338988"/>
      <w:bookmarkStart w:id="1368" w:name="_Toc188349088"/>
      <w:r w:rsidRPr="00485521">
        <w:rPr>
          <w:rFonts w:hint="eastAsia"/>
        </w:rPr>
        <w:t>Security by Design</w:t>
      </w:r>
      <w:bookmarkEnd w:id="1366"/>
      <w:bookmarkEnd w:id="1367"/>
      <w:bookmarkEnd w:id="1368"/>
    </w:p>
    <w:tbl>
      <w:tblPr>
        <w:tblStyle w:val="aa"/>
        <w:tblpPr w:leftFromText="142" w:rightFromText="142" w:vertAnchor="text" w:horzAnchor="margin" w:tblpY="158"/>
        <w:tblW w:w="0" w:type="auto"/>
        <w:tblBorders>
          <w:insideH w:val="none" w:sz="0" w:space="0" w:color="auto"/>
          <w:insideV w:val="none" w:sz="0" w:space="0" w:color="auto"/>
        </w:tblBorders>
        <w:tblLook w:val="04A0" w:firstRow="1" w:lastRow="0" w:firstColumn="1" w:lastColumn="0" w:noHBand="0" w:noVBand="1"/>
      </w:tblPr>
      <w:tblGrid>
        <w:gridCol w:w="10456"/>
      </w:tblGrid>
      <w:tr w:rsidR="00C6390A" w14:paraId="5AD9102B" w14:textId="77777777" w:rsidTr="00402285">
        <w:tc>
          <w:tcPr>
            <w:tcW w:w="10456" w:type="dxa"/>
          </w:tcPr>
          <w:p w14:paraId="2685173C" w14:textId="77777777" w:rsidR="00C6390A" w:rsidRDefault="00C6390A" w:rsidP="00E534F9">
            <w:pPr>
              <w:pStyle w:val="afff8"/>
            </w:pPr>
            <w:r w:rsidRPr="0058240B">
              <w:rPr>
                <w:rFonts w:hint="eastAsia"/>
              </w:rPr>
              <w:t>関連する主な管理策</w:t>
            </w:r>
          </w:p>
        </w:tc>
      </w:tr>
      <w:tr w:rsidR="00C6390A" w14:paraId="54D66026" w14:textId="77777777" w:rsidTr="00402285">
        <w:tc>
          <w:tcPr>
            <w:tcW w:w="10456" w:type="dxa"/>
          </w:tcPr>
          <w:p w14:paraId="544E2460" w14:textId="77777777" w:rsidR="00C6390A" w:rsidRPr="00402285" w:rsidRDefault="00C6390A" w:rsidP="003B38C9">
            <w:pPr>
              <w:pStyle w:val="afff6"/>
            </w:pPr>
            <w:r w:rsidRPr="00402285">
              <w:rPr>
                <w:rFonts w:hint="eastAsia"/>
              </w:rPr>
              <w:t>5.1、5.7、5.9、5.19、5.20、5.24、5.26~5.29、5.37、8.9、8.15、8.16、8.22、8.25~8.34</w:t>
            </w:r>
          </w:p>
        </w:tc>
      </w:tr>
    </w:tbl>
    <w:p w14:paraId="3F337383" w14:textId="635FEAB7" w:rsidR="00C6390A" w:rsidRDefault="00C6390A" w:rsidP="00402285">
      <w:r w:rsidRPr="00E75B44">
        <w:rPr>
          <w:noProof/>
        </w:rPr>
        <mc:AlternateContent>
          <mc:Choice Requires="wps">
            <w:drawing>
              <wp:anchor distT="0" distB="0" distL="114300" distR="114300" simplePos="0" relativeHeight="251656424" behindDoc="0" locked="0" layoutInCell="1" allowOverlap="1" wp14:anchorId="0FEEC1A2" wp14:editId="6CEAC463">
                <wp:simplePos x="0" y="0"/>
                <wp:positionH relativeFrom="margin">
                  <wp:posOffset>0</wp:posOffset>
                </wp:positionH>
                <wp:positionV relativeFrom="paragraph">
                  <wp:posOffset>7646035</wp:posOffset>
                </wp:positionV>
                <wp:extent cx="6589395" cy="184150"/>
                <wp:effectExtent l="0" t="0" r="0" b="0"/>
                <wp:wrapSquare wrapText="bothSides"/>
                <wp:docPr id="625237655" name="テキスト ボックス 6"/>
                <wp:cNvGraphicFramePr/>
                <a:graphic xmlns:a="http://schemas.openxmlformats.org/drawingml/2006/main">
                  <a:graphicData uri="http://schemas.microsoft.com/office/word/2010/wordprocessingShape">
                    <wps:wsp>
                      <wps:cNvSpPr txBox="1"/>
                      <wps:spPr>
                        <a:xfrm>
                          <a:off x="0" y="0"/>
                          <a:ext cx="6589395" cy="184150"/>
                        </a:xfrm>
                        <a:prstGeom prst="rect">
                          <a:avLst/>
                        </a:prstGeom>
                        <a:noFill/>
                      </wps:spPr>
                      <wps:txbx>
                        <w:txbxContent>
                          <w:p w14:paraId="06FC9F48" w14:textId="0878C184" w:rsidR="00C6390A" w:rsidRDefault="00C6390A" w:rsidP="001718B4">
                            <w:pPr>
                              <w:pStyle w:val="aff2"/>
                            </w:pPr>
                            <w:r w:rsidRPr="00A82AC7">
                              <w:rPr>
                                <w:rFonts w:hint="eastAsia"/>
                              </w:rPr>
                              <w:t>図</w:t>
                            </w:r>
                            <w:r w:rsidR="00ED3FA5">
                              <w:rPr>
                                <w:rFonts w:hint="eastAsia"/>
                              </w:rPr>
                              <w:t>60</w:t>
                            </w:r>
                            <w:r w:rsidRPr="00A82AC7">
                              <w:rPr>
                                <w:rFonts w:hint="eastAsia"/>
                              </w:rPr>
                              <w:t>. セキュリティ対策の実施タイミング</w:t>
                            </w:r>
                          </w:p>
                        </w:txbxContent>
                      </wps:txbx>
                      <wps:bodyPr wrap="square" rtlCol="0">
                        <a:spAutoFit/>
                      </wps:bodyPr>
                    </wps:wsp>
                  </a:graphicData>
                </a:graphic>
                <wp14:sizeRelH relativeFrom="margin">
                  <wp14:pctWidth>0</wp14:pctWidth>
                </wp14:sizeRelH>
              </wp:anchor>
            </w:drawing>
          </mc:Choice>
          <mc:Fallback>
            <w:pict>
              <v:shape w14:anchorId="0FEEC1A2" id="_x0000_s1146" type="#_x0000_t202" style="position:absolute;left:0;text-align:left;margin-left:0;margin-top:602.05pt;width:518.85pt;height:14.5pt;z-index:2516564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" filled="f" stroked="f">
                <v:textbox style="mso-fit-shape-to-text:t">
                  <w:txbxContent>
                    <w:p w14:paraId="06FC9F48" w14:textId="0878C184" w:rsidR="00C6390A" w:rsidRDefault="00C6390A" w:rsidP="001718B4">
                      <w:pPr>
                        <w:pStyle w:val="aff2"/>
                      </w:pPr>
                      <w:r w:rsidRPr="00A82AC7">
                        <w:rPr>
                          <w:rFonts w:hint="eastAsia"/>
                        </w:rPr>
                        <w:t>図</w:t>
                      </w:r>
                      <w:r w:rsidR="00ED3FA5">
                        <w:rPr>
                          <w:rFonts w:hint="eastAsia"/>
                        </w:rPr>
                        <w:t>60</w:t>
                      </w:r>
                      <w:r w:rsidRPr="00A82AC7">
                        <w:rPr>
                          <w:rFonts w:hint="eastAsia"/>
                        </w:rPr>
                        <w:t>. セキュリティ対策の実施タイミング</w:t>
                      </w:r>
                    </w:p>
                  </w:txbxContent>
                </v:textbox>
                <w10:wrap type="square" anchorx="margin"/>
              </v:shape>
            </w:pict>
          </mc:Fallback>
        </mc:AlternateContent>
      </w:r>
      <w:r>
        <w:rPr>
          <w:noProof/>
        </w:rPr>
        <w:drawing>
          <wp:anchor distT="0" distB="0" distL="114300" distR="114300" simplePos="0" relativeHeight="251656451" behindDoc="0" locked="0" layoutInCell="1" allowOverlap="1" wp14:anchorId="38ED5654" wp14:editId="4C754A60">
            <wp:simplePos x="0" y="0"/>
            <wp:positionH relativeFrom="margin">
              <wp:posOffset>121920</wp:posOffset>
            </wp:positionH>
            <wp:positionV relativeFrom="paragraph">
              <wp:posOffset>2513330</wp:posOffset>
            </wp:positionV>
            <wp:extent cx="6523990" cy="5045075"/>
            <wp:effectExtent l="0" t="0" r="0" b="3175"/>
            <wp:wrapTopAndBottom/>
            <wp:docPr id="6372052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05294"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523990" cy="5045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02285">
        <w:rPr>
          <w:rFonts w:hint="eastAsia"/>
        </w:rPr>
        <w:t>Security by Designとは「情報セキュリティを企画、設計段階から組み込むための方策」で、開発プロセスの</w:t>
      </w:r>
      <w:r w:rsidRPr="00A82AC7">
        <w:rPr>
          <w:rFonts w:hint="eastAsia"/>
        </w:rPr>
        <w:t>最初の段階からセキュリティを考慮することで、開発システムのセキュリティを確保するという考え方です。従来のように、後づけでセキュリティ機能を追加したり、システムの導入直前に</w:t>
      </w:r>
      <w:bookmarkStart w:id="1369" w:name="■脆弱性診断１８－３－１"/>
      <w:r w:rsidR="00D31F7A">
        <w:fldChar w:fldCharType="begin"/>
      </w:r>
      <w:r w:rsidR="00D31F7A">
        <w:rPr>
          <w:rFonts w:hint="eastAsia"/>
        </w:rPr>
        <w:instrText xml:space="preserve">HYPERLINK </w:instrText>
      </w:r>
      <w:r w:rsidR="00D31F7A">
        <w:instrText xml:space="preserve"> \l "</w:instrText>
      </w:r>
      <w:r w:rsidR="00D31F7A">
        <w:rPr>
          <w:rFonts w:hint="eastAsia"/>
        </w:rPr>
        <w:instrText>■脆弱性診断</w:instrText>
      </w:r>
      <w:r w:rsidR="00D31F7A">
        <w:instrText>"</w:instrText>
      </w:r>
      <w:r w:rsidR="00D31F7A">
        <w:fldChar w:fldCharType="separate"/>
      </w:r>
      <w:r w:rsidRPr="00D31F7A">
        <w:rPr>
          <w:rStyle w:val="a7"/>
          <w:rFonts w:hint="eastAsia"/>
        </w:rPr>
        <w:t>脆弱性診断</w:t>
      </w:r>
      <w:bookmarkEnd w:id="1369"/>
      <w:r w:rsidR="00D31F7A">
        <w:fldChar w:fldCharType="end"/>
      </w:r>
      <w:r w:rsidRPr="00A82AC7">
        <w:rPr>
          <w:rFonts w:hint="eastAsia"/>
        </w:rPr>
        <w:t>などを実行したりする方法の場合、手戻りが多発することがあり、結果的に開発コストが増大する可能性があります。企画・設計の段階からセ</w:t>
      </w:r>
      <w:r w:rsidRPr="00402285">
        <w:rPr>
          <w:rFonts w:hint="eastAsia"/>
        </w:rPr>
        <w:t>キュリティ対策を行うことで、手戻りが少なくなり、コストの削減につながり、保守性のよいシステム・ソフトウェアになります。</w:t>
      </w:r>
    </w:p>
    <w:p w14:paraId="33E33D09" w14:textId="77777777" w:rsidR="00C6390A" w:rsidRDefault="00C6390A" w:rsidP="00C151F9">
      <w:pPr>
        <w:pStyle w:val="aff4"/>
      </w:pPr>
      <w:r w:rsidRPr="00C151F9">
        <w:t>Security by Design導入のメリット</w:t>
      </w:r>
    </w:p>
    <w:p w14:paraId="2FA950F2" w14:textId="77777777" w:rsidR="00C6390A" w:rsidRDefault="00C6390A" w:rsidP="00892C01">
      <w:pPr>
        <w:pStyle w:val="ab"/>
        <w:numPr>
          <w:ilvl w:val="0"/>
          <w:numId w:val="830"/>
        </w:numPr>
        <w:ind w:leftChars="0" w:firstLineChars="0"/>
      </w:pPr>
      <w:r>
        <w:rPr>
          <w:rFonts w:hint="eastAsia"/>
        </w:rPr>
        <w:t>手戻りが少なくなり、納期を守れる</w:t>
      </w:r>
    </w:p>
    <w:p w14:paraId="0D93231E" w14:textId="77777777" w:rsidR="00C6390A" w:rsidRDefault="00C6390A" w:rsidP="00892C01">
      <w:pPr>
        <w:pStyle w:val="ab"/>
        <w:numPr>
          <w:ilvl w:val="0"/>
          <w:numId w:val="830"/>
        </w:numPr>
        <w:ind w:leftChars="0" w:firstLineChars="0"/>
      </w:pPr>
      <w:r>
        <w:rPr>
          <w:rFonts w:hint="eastAsia"/>
        </w:rPr>
        <w:t>コストを削減できる</w:t>
      </w:r>
    </w:p>
    <w:p w14:paraId="60B6E926" w14:textId="77777777" w:rsidR="00C6390A" w:rsidRDefault="00C6390A" w:rsidP="00892C01">
      <w:pPr>
        <w:pStyle w:val="ab"/>
        <w:numPr>
          <w:ilvl w:val="0"/>
          <w:numId w:val="830"/>
        </w:numPr>
        <w:ind w:leftChars="0" w:firstLineChars="0"/>
      </w:pPr>
      <w:r>
        <w:rPr>
          <w:rFonts w:hint="eastAsia"/>
        </w:rPr>
        <w:t>保守性の高いソフトウェアができる</w:t>
      </w:r>
    </w:p>
    <w:p w14:paraId="641B39EF" w14:textId="77777777" w:rsidR="00C6390A" w:rsidRDefault="00C6390A" w:rsidP="00B12332">
      <w:pPr>
        <w:ind w:firstLineChars="0" w:firstLine="0"/>
      </w:pPr>
    </w:p>
    <w:p w14:paraId="038A6B95" w14:textId="77777777" w:rsidR="00C6390A" w:rsidRDefault="00C6390A" w:rsidP="00E75B44">
      <w:r w:rsidRPr="00E75B44">
        <w:rPr>
          <w:rFonts w:hint="eastAsia"/>
        </w:rPr>
        <w:t>Security by Designの工程ごとに実施内容を紹介します。また、実施手順を策定する上で、選択すべき管理策の例を紹介します。</w:t>
      </w:r>
    </w:p>
    <w:tbl>
      <w:tblPr>
        <w:tblW w:w="10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6794"/>
        <w:gridCol w:w="3686"/>
      </w:tblGrid>
      <w:tr w:rsidR="00C6390A" w:rsidRPr="00E75B44" w14:paraId="6021BA29" w14:textId="77777777" w:rsidTr="006D72FF">
        <w:tc>
          <w:tcPr>
            <w:tcW w:w="6794" w:type="dxa"/>
            <w:shd w:val="clear" w:color="auto" w:fill="2F5597"/>
            <w:tcMar>
              <w:top w:w="72" w:type="dxa"/>
              <w:left w:w="144" w:type="dxa"/>
              <w:bottom w:w="72" w:type="dxa"/>
              <w:right w:w="144" w:type="dxa"/>
            </w:tcMar>
            <w:hideMark/>
          </w:tcPr>
          <w:p w14:paraId="704DD9DD" w14:textId="77777777" w:rsidR="00C6390A" w:rsidRPr="00E75B44" w:rsidRDefault="00C6390A" w:rsidP="00E75B44">
            <w:pPr>
              <w:pStyle w:val="aff0"/>
            </w:pPr>
            <w:r w:rsidRPr="00A82AC7">
              <w:rPr>
                <w:rFonts w:hint="eastAsia"/>
              </w:rPr>
              <w:t>実施手順（例）</w:t>
            </w:r>
          </w:p>
        </w:tc>
        <w:tc>
          <w:tcPr>
            <w:tcW w:w="3686" w:type="dxa"/>
            <w:shd w:val="clear" w:color="auto" w:fill="2F5597"/>
            <w:tcMar>
              <w:top w:w="72" w:type="dxa"/>
              <w:left w:w="144" w:type="dxa"/>
              <w:bottom w:w="72" w:type="dxa"/>
              <w:right w:w="144" w:type="dxa"/>
            </w:tcMar>
            <w:hideMark/>
          </w:tcPr>
          <w:p w14:paraId="75ABEFF6" w14:textId="77777777" w:rsidR="00C6390A" w:rsidRPr="00E75B44" w:rsidRDefault="00C6390A" w:rsidP="00E75B44">
            <w:pPr>
              <w:pStyle w:val="aff0"/>
            </w:pPr>
            <w:r w:rsidRPr="00E75B44">
              <w:rPr>
                <w:rFonts w:hint="eastAsia"/>
              </w:rPr>
              <w:t>選択すべき管理策（例）</w:t>
            </w:r>
          </w:p>
        </w:tc>
      </w:tr>
      <w:tr w:rsidR="00C6390A" w:rsidRPr="00E75B44" w14:paraId="5A7A934A" w14:textId="77777777" w:rsidTr="006D72FF">
        <w:trPr>
          <w:trHeight w:val="632"/>
        </w:trPr>
        <w:tc>
          <w:tcPr>
            <w:tcW w:w="6794" w:type="dxa"/>
            <w:shd w:val="clear" w:color="auto" w:fill="auto"/>
            <w:tcMar>
              <w:top w:w="72" w:type="dxa"/>
              <w:left w:w="144" w:type="dxa"/>
              <w:bottom w:w="72" w:type="dxa"/>
              <w:right w:w="144" w:type="dxa"/>
            </w:tcMar>
            <w:hideMark/>
          </w:tcPr>
          <w:p w14:paraId="08EF923C" w14:textId="77777777" w:rsidR="00C6390A" w:rsidRPr="00E75B44" w:rsidRDefault="00C6390A" w:rsidP="00E534F9">
            <w:pPr>
              <w:pStyle w:val="afff8"/>
            </w:pPr>
            <w:r w:rsidRPr="00E75B44">
              <w:rPr>
                <w:rFonts w:hint="eastAsia"/>
              </w:rPr>
              <w:t>セキュリティリスク分析</w:t>
            </w:r>
          </w:p>
          <w:p w14:paraId="69C9CB61" w14:textId="77777777" w:rsidR="00C6390A" w:rsidRPr="00A82AC7" w:rsidRDefault="00C6390A" w:rsidP="00892C01">
            <w:pPr>
              <w:pStyle w:val="ab"/>
              <w:numPr>
                <w:ilvl w:val="0"/>
                <w:numId w:val="831"/>
              </w:numPr>
              <w:ind w:leftChars="0" w:firstLineChars="0"/>
            </w:pPr>
            <w:r w:rsidRPr="00A82AC7">
              <w:rPr>
                <w:rFonts w:hint="eastAsia"/>
              </w:rPr>
              <w:t>システムで取扱う重要情報のフローやライフサイクルが</w:t>
            </w:r>
            <w:r>
              <w:rPr>
                <w:rFonts w:hint="eastAsia"/>
              </w:rPr>
              <w:t>わ</w:t>
            </w:r>
            <w:r w:rsidRPr="00A82AC7">
              <w:rPr>
                <w:rFonts w:hint="eastAsia"/>
              </w:rPr>
              <w:t>かる内容を記載したシステムプロファイルの作成（ステークホルダー、実施業務、他システムとの連携方法などが</w:t>
            </w:r>
            <w:r>
              <w:rPr>
                <w:rFonts w:hint="eastAsia"/>
              </w:rPr>
              <w:t>わ</w:t>
            </w:r>
            <w:r w:rsidRPr="00A82AC7">
              <w:rPr>
                <w:rFonts w:hint="eastAsia"/>
              </w:rPr>
              <w:t>かるように作成）</w:t>
            </w:r>
          </w:p>
          <w:p w14:paraId="7D8C424B" w14:textId="77777777" w:rsidR="00C6390A" w:rsidRDefault="00C6390A" w:rsidP="00892C01">
            <w:pPr>
              <w:pStyle w:val="afff6"/>
              <w:numPr>
                <w:ilvl w:val="0"/>
                <w:numId w:val="831"/>
              </w:numPr>
            </w:pPr>
            <w:r w:rsidRPr="00903955">
              <w:t>システムプロファイルに基づくセキュリティ脅威の特定</w:t>
            </w:r>
          </w:p>
          <w:p w14:paraId="08D83355" w14:textId="77777777" w:rsidR="00C6390A" w:rsidRDefault="00C6390A" w:rsidP="00892C01">
            <w:pPr>
              <w:pStyle w:val="afff6"/>
              <w:numPr>
                <w:ilvl w:val="0"/>
                <w:numId w:val="831"/>
              </w:numPr>
            </w:pPr>
            <w:r w:rsidRPr="00903955">
              <w:t>セキュリティ脅威の発生可能性、システムへの影響度を踏まえたリスク分析の実施</w:t>
            </w:r>
          </w:p>
          <w:p w14:paraId="6935EF8F" w14:textId="77777777" w:rsidR="00C6390A" w:rsidRPr="00E75B44" w:rsidRDefault="00C6390A" w:rsidP="00892C01">
            <w:pPr>
              <w:pStyle w:val="afff6"/>
              <w:numPr>
                <w:ilvl w:val="0"/>
                <w:numId w:val="831"/>
              </w:numPr>
            </w:pPr>
            <w:r w:rsidRPr="00903955">
              <w:t>リスク分析結果を踏まえたセキュリティ対応方針の決定（リスク対応優先度、遵守すべきセキュリティ標準、検証方法、対応リソース</w:t>
            </w:r>
            <w:r>
              <w:rPr>
                <w:rFonts w:hint="eastAsia"/>
              </w:rPr>
              <w:t>など</w:t>
            </w:r>
            <w:r w:rsidRPr="00903955">
              <w:t>）</w:t>
            </w:r>
          </w:p>
        </w:tc>
        <w:tc>
          <w:tcPr>
            <w:tcW w:w="3686" w:type="dxa"/>
            <w:shd w:val="clear" w:color="auto" w:fill="F2F2F2"/>
            <w:tcMar>
              <w:top w:w="72" w:type="dxa"/>
              <w:left w:w="144" w:type="dxa"/>
              <w:bottom w:w="72" w:type="dxa"/>
              <w:right w:w="144" w:type="dxa"/>
            </w:tcMar>
            <w:hideMark/>
          </w:tcPr>
          <w:p w14:paraId="55343D2E" w14:textId="77777777" w:rsidR="00C6390A" w:rsidRPr="00E75B44" w:rsidRDefault="00C6390A" w:rsidP="003B38C9">
            <w:pPr>
              <w:pStyle w:val="afff6"/>
            </w:pPr>
            <w:r w:rsidRPr="00E75B44">
              <w:rPr>
                <w:rFonts w:hint="eastAsia"/>
              </w:rPr>
              <w:t>5.1 情報セキュリティのための方針群</w:t>
            </w:r>
          </w:p>
          <w:p w14:paraId="501BEDB2" w14:textId="77777777" w:rsidR="00C6390A" w:rsidRPr="00E75B44" w:rsidRDefault="00C6390A" w:rsidP="003B38C9">
            <w:pPr>
              <w:pStyle w:val="afff6"/>
            </w:pPr>
            <w:r w:rsidRPr="00E75B44">
              <w:rPr>
                <w:rFonts w:hint="eastAsia"/>
              </w:rPr>
              <w:t>5.9 情報及びその他の関連資産の目録</w:t>
            </w:r>
          </w:p>
        </w:tc>
      </w:tr>
      <w:tr w:rsidR="00C6390A" w:rsidRPr="00E75B44" w14:paraId="64D44CDE" w14:textId="77777777" w:rsidTr="006D72FF">
        <w:trPr>
          <w:trHeight w:val="373"/>
        </w:trPr>
        <w:tc>
          <w:tcPr>
            <w:tcW w:w="6794" w:type="dxa"/>
            <w:shd w:val="clear" w:color="auto" w:fill="auto"/>
            <w:tcMar>
              <w:top w:w="72" w:type="dxa"/>
              <w:left w:w="144" w:type="dxa"/>
              <w:bottom w:w="72" w:type="dxa"/>
              <w:right w:w="144" w:type="dxa"/>
            </w:tcMar>
            <w:hideMark/>
          </w:tcPr>
          <w:p w14:paraId="2B715E9E" w14:textId="0E7419DE" w:rsidR="00C6390A" w:rsidRPr="00E75B44" w:rsidRDefault="00C6390A" w:rsidP="00E534F9">
            <w:pPr>
              <w:pStyle w:val="afff8"/>
            </w:pPr>
            <w:r w:rsidRPr="00E75B44">
              <w:rPr>
                <w:rFonts w:hint="eastAsia"/>
              </w:rPr>
              <w:t>セキュリティ要件定義</w:t>
            </w:r>
          </w:p>
          <w:p w14:paraId="374799FB" w14:textId="77777777" w:rsidR="00C6390A" w:rsidRPr="00E75B44" w:rsidRDefault="00C6390A" w:rsidP="00892C01">
            <w:pPr>
              <w:pStyle w:val="afff6"/>
              <w:numPr>
                <w:ilvl w:val="0"/>
                <w:numId w:val="179"/>
              </w:numPr>
            </w:pPr>
            <w:r w:rsidRPr="00CE1661">
              <w:rPr>
                <w:rFonts w:hint="eastAsia"/>
              </w:rPr>
              <w:t>遵守すべきセキュリティ標準（セキュリティベースライン）やリスク分析</w:t>
            </w:r>
            <w:r w:rsidRPr="00CE1661">
              <w:t>結果</w:t>
            </w:r>
            <w:r>
              <w:rPr>
                <w:rFonts w:hint="eastAsia"/>
              </w:rPr>
              <w:t>など</w:t>
            </w:r>
            <w:r w:rsidRPr="00CE1661">
              <w:t>に基づく、システムとして満たすべきセキュリティ要件の定義（機能、</w:t>
            </w:r>
            <w:r>
              <w:rPr>
                <w:rFonts w:hint="eastAsia"/>
              </w:rPr>
              <w:t>非</w:t>
            </w:r>
            <w:r w:rsidRPr="00CE1661">
              <w:t>機能面）</w:t>
            </w:r>
          </w:p>
        </w:tc>
        <w:tc>
          <w:tcPr>
            <w:tcW w:w="3686" w:type="dxa"/>
            <w:shd w:val="clear" w:color="auto" w:fill="F2F2F2"/>
            <w:tcMar>
              <w:top w:w="72" w:type="dxa"/>
              <w:left w:w="144" w:type="dxa"/>
              <w:bottom w:w="72" w:type="dxa"/>
              <w:right w:w="144" w:type="dxa"/>
            </w:tcMar>
            <w:hideMark/>
          </w:tcPr>
          <w:p w14:paraId="50EB1011" w14:textId="77777777" w:rsidR="00C6390A" w:rsidRPr="00E75B44" w:rsidRDefault="00C6390A" w:rsidP="003B38C9">
            <w:pPr>
              <w:pStyle w:val="afff6"/>
            </w:pPr>
            <w:r w:rsidRPr="00E75B44">
              <w:rPr>
                <w:rFonts w:hint="eastAsia"/>
              </w:rPr>
              <w:t>8.26 アプリケーションのセキュリティの要求事項</w:t>
            </w:r>
          </w:p>
        </w:tc>
      </w:tr>
      <w:tr w:rsidR="00C6390A" w:rsidRPr="00E75B44" w14:paraId="243FF48A" w14:textId="77777777" w:rsidTr="006D72FF">
        <w:trPr>
          <w:trHeight w:val="373"/>
        </w:trPr>
        <w:tc>
          <w:tcPr>
            <w:tcW w:w="6794" w:type="dxa"/>
            <w:shd w:val="clear" w:color="auto" w:fill="auto"/>
            <w:tcMar>
              <w:top w:w="72" w:type="dxa"/>
              <w:left w:w="144" w:type="dxa"/>
              <w:bottom w:w="72" w:type="dxa"/>
              <w:right w:w="144" w:type="dxa"/>
            </w:tcMar>
            <w:hideMark/>
          </w:tcPr>
          <w:p w14:paraId="3F95C1AE" w14:textId="77777777" w:rsidR="00C6390A" w:rsidRPr="00E75B44" w:rsidRDefault="00C6390A" w:rsidP="00E534F9">
            <w:pPr>
              <w:pStyle w:val="afff8"/>
            </w:pPr>
            <w:r w:rsidRPr="00E75B44">
              <w:rPr>
                <w:rFonts w:hint="eastAsia"/>
              </w:rPr>
              <w:t>セキュア調達</w:t>
            </w:r>
          </w:p>
          <w:p w14:paraId="6F3412AA" w14:textId="77777777" w:rsidR="00C6390A" w:rsidRDefault="00C6390A" w:rsidP="00892C01">
            <w:pPr>
              <w:pStyle w:val="afff6"/>
              <w:numPr>
                <w:ilvl w:val="0"/>
                <w:numId w:val="832"/>
              </w:numPr>
            </w:pPr>
            <w:r w:rsidRPr="0052451D">
              <w:t>セキュリティ要件に基づいて、調達仕様におけるセキュリティ仕様策定</w:t>
            </w:r>
          </w:p>
          <w:p w14:paraId="3BBCF786" w14:textId="77777777" w:rsidR="00C6390A" w:rsidRDefault="00C6390A" w:rsidP="00892C01">
            <w:pPr>
              <w:pStyle w:val="afff6"/>
              <w:numPr>
                <w:ilvl w:val="0"/>
                <w:numId w:val="832"/>
              </w:numPr>
            </w:pPr>
            <w:r w:rsidRPr="0052451D">
              <w:t>セキュリティ仕様に関する、委託先との責任範囲の明確化</w:t>
            </w:r>
          </w:p>
          <w:p w14:paraId="5B709B95" w14:textId="77777777" w:rsidR="00C6390A" w:rsidRDefault="00C6390A" w:rsidP="00892C01">
            <w:pPr>
              <w:pStyle w:val="afff6"/>
              <w:numPr>
                <w:ilvl w:val="0"/>
                <w:numId w:val="832"/>
              </w:numPr>
            </w:pPr>
            <w:r w:rsidRPr="0052451D">
              <w:t>委託先に求めるセキュリティ管理基準の策定</w:t>
            </w:r>
          </w:p>
          <w:p w14:paraId="0A0D7D0C" w14:textId="77777777" w:rsidR="00C6390A" w:rsidRDefault="00C6390A" w:rsidP="00892C01">
            <w:pPr>
              <w:pStyle w:val="afff6"/>
              <w:numPr>
                <w:ilvl w:val="0"/>
                <w:numId w:val="832"/>
              </w:numPr>
            </w:pPr>
            <w:r w:rsidRPr="0052451D">
              <w:t>セキュリティ仕様を満たす能力を有した安全な委託先の選定</w:t>
            </w:r>
          </w:p>
          <w:p w14:paraId="4282E7A3" w14:textId="77777777" w:rsidR="00C6390A" w:rsidRPr="00E75B44" w:rsidRDefault="00C6390A" w:rsidP="00892C01">
            <w:pPr>
              <w:pStyle w:val="afff6"/>
              <w:numPr>
                <w:ilvl w:val="0"/>
                <w:numId w:val="832"/>
              </w:numPr>
            </w:pPr>
            <w:r w:rsidRPr="0052451D">
              <w:t>不正侵入の経路となるバックドア</w:t>
            </w:r>
            <w:r>
              <w:t>など</w:t>
            </w:r>
            <w:r w:rsidRPr="0052451D">
              <w:t>が含まれていない、継続的なサポートを受けられる安全なプロダクトの選定</w:t>
            </w:r>
          </w:p>
        </w:tc>
        <w:tc>
          <w:tcPr>
            <w:tcW w:w="3686" w:type="dxa"/>
            <w:shd w:val="clear" w:color="auto" w:fill="F2F2F2"/>
            <w:tcMar>
              <w:top w:w="72" w:type="dxa"/>
              <w:left w:w="144" w:type="dxa"/>
              <w:bottom w:w="72" w:type="dxa"/>
              <w:right w:w="144" w:type="dxa"/>
            </w:tcMar>
            <w:hideMark/>
          </w:tcPr>
          <w:p w14:paraId="32FD2D7C" w14:textId="77777777" w:rsidR="00C6390A" w:rsidRPr="00E75B44" w:rsidRDefault="00C6390A" w:rsidP="003B38C9">
            <w:pPr>
              <w:pStyle w:val="afff6"/>
            </w:pPr>
            <w:r w:rsidRPr="00E75B44">
              <w:rPr>
                <w:rFonts w:hint="eastAsia"/>
              </w:rPr>
              <w:t>5.19 供給者関係における情報セキュリティ</w:t>
            </w:r>
          </w:p>
          <w:p w14:paraId="35C6BCA6" w14:textId="53D9AD1E" w:rsidR="00C6390A" w:rsidRPr="00E75B44" w:rsidRDefault="00C6390A" w:rsidP="003B38C9">
            <w:pPr>
              <w:pStyle w:val="afff6"/>
            </w:pPr>
            <w:r w:rsidRPr="00E75B44">
              <w:rPr>
                <w:rFonts w:hint="eastAsia"/>
              </w:rPr>
              <w:t xml:space="preserve">5.20 </w:t>
            </w:r>
            <w:bookmarkStart w:id="1370" w:name="■供給者18ー3ー1"/>
            <w:r w:rsidR="00E71DFE">
              <w:fldChar w:fldCharType="begin"/>
            </w:r>
            <w:r w:rsidR="00E71DFE">
              <w:rPr>
                <w:rFonts w:hint="eastAsia"/>
              </w:rPr>
              <w:instrText xml:space="preserve">HYPERLINK </w:instrText>
            </w:r>
            <w:r w:rsidR="00E71DFE">
              <w:instrText xml:space="preserve"> \l "</w:instrText>
            </w:r>
            <w:r w:rsidR="00E71DFE">
              <w:rPr>
                <w:rFonts w:hint="eastAsia"/>
              </w:rPr>
              <w:instrText>■供給者</w:instrText>
            </w:r>
            <w:r w:rsidR="00E71DFE">
              <w:instrText>"</w:instrText>
            </w:r>
            <w:r w:rsidR="00E71DFE">
              <w:fldChar w:fldCharType="separate"/>
            </w:r>
            <w:r w:rsidRPr="00E71DFE">
              <w:rPr>
                <w:rStyle w:val="a7"/>
                <w:rFonts w:hint="eastAsia"/>
              </w:rPr>
              <w:t>供給者</w:t>
            </w:r>
            <w:bookmarkEnd w:id="1370"/>
            <w:r w:rsidR="00E71DFE">
              <w:fldChar w:fldCharType="end"/>
            </w:r>
            <w:r w:rsidRPr="00E75B44">
              <w:rPr>
                <w:rFonts w:hint="eastAsia"/>
              </w:rPr>
              <w:t>との合意における情報セキュリティの取扱い</w:t>
            </w:r>
          </w:p>
        </w:tc>
      </w:tr>
      <w:tr w:rsidR="00C6390A" w:rsidRPr="00E75B44" w14:paraId="44701E00" w14:textId="77777777" w:rsidTr="006D72FF">
        <w:trPr>
          <w:trHeight w:val="567"/>
        </w:trPr>
        <w:tc>
          <w:tcPr>
            <w:tcW w:w="6794" w:type="dxa"/>
            <w:shd w:val="clear" w:color="auto" w:fill="auto"/>
            <w:tcMar>
              <w:top w:w="72" w:type="dxa"/>
              <w:left w:w="144" w:type="dxa"/>
              <w:bottom w:w="72" w:type="dxa"/>
              <w:right w:w="144" w:type="dxa"/>
            </w:tcMar>
            <w:hideMark/>
          </w:tcPr>
          <w:p w14:paraId="44950981" w14:textId="77777777" w:rsidR="00C6390A" w:rsidRPr="00E75B44" w:rsidRDefault="00C6390A" w:rsidP="00E534F9">
            <w:pPr>
              <w:pStyle w:val="afff8"/>
            </w:pPr>
            <w:r w:rsidRPr="00E75B44">
              <w:rPr>
                <w:rFonts w:hint="eastAsia"/>
              </w:rPr>
              <w:t>セキュリティ設計</w:t>
            </w:r>
          </w:p>
          <w:p w14:paraId="249A7C9F" w14:textId="77777777" w:rsidR="00C6390A" w:rsidRDefault="00C6390A" w:rsidP="00892C01">
            <w:pPr>
              <w:pStyle w:val="afff6"/>
              <w:numPr>
                <w:ilvl w:val="0"/>
                <w:numId w:val="225"/>
              </w:numPr>
            </w:pPr>
            <w:r w:rsidRPr="006268C7">
              <w:t>セキュリティ設計の実施</w:t>
            </w:r>
          </w:p>
          <w:p w14:paraId="55ABA2AC" w14:textId="77777777" w:rsidR="00C6390A" w:rsidRDefault="00C6390A" w:rsidP="00892C01">
            <w:pPr>
              <w:pStyle w:val="afff6"/>
              <w:numPr>
                <w:ilvl w:val="0"/>
                <w:numId w:val="226"/>
              </w:numPr>
            </w:pPr>
            <w:r w:rsidRPr="006268C7">
              <w:t>アプリケーションセキュリティ</w:t>
            </w:r>
          </w:p>
          <w:p w14:paraId="348C8231" w14:textId="77777777" w:rsidR="00C6390A" w:rsidRDefault="00C6390A" w:rsidP="00892C01">
            <w:pPr>
              <w:pStyle w:val="afff6"/>
              <w:numPr>
                <w:ilvl w:val="0"/>
                <w:numId w:val="226"/>
              </w:numPr>
            </w:pPr>
            <w:r w:rsidRPr="006268C7">
              <w:t>OSセキュリティ</w:t>
            </w:r>
          </w:p>
          <w:bookmarkStart w:id="1371" w:name="■ミドルウェア18ー3ー1"/>
          <w:p w14:paraId="0D6B6640" w14:textId="0C4DA085" w:rsidR="00C6390A" w:rsidRDefault="00944813" w:rsidP="00892C01">
            <w:pPr>
              <w:pStyle w:val="afff6"/>
              <w:numPr>
                <w:ilvl w:val="0"/>
                <w:numId w:val="226"/>
              </w:numPr>
            </w:pPr>
            <w:r>
              <w:fldChar w:fldCharType="begin"/>
            </w:r>
            <w:r>
              <w:instrText>HYPERLINK  \l "■ミドルウェア"</w:instrText>
            </w:r>
            <w:r>
              <w:fldChar w:fldCharType="separate"/>
            </w:r>
            <w:r w:rsidR="00C6390A" w:rsidRPr="00944813">
              <w:rPr>
                <w:rStyle w:val="a7"/>
              </w:rPr>
              <w:t>ミドルウェア</w:t>
            </w:r>
            <w:r>
              <w:fldChar w:fldCharType="end"/>
            </w:r>
            <w:bookmarkEnd w:id="1371"/>
            <w:r w:rsidR="00C6390A" w:rsidRPr="006268C7">
              <w:t>セキュリティ</w:t>
            </w:r>
          </w:p>
          <w:p w14:paraId="6C3E4D8F" w14:textId="77777777" w:rsidR="00C6390A" w:rsidRDefault="00C6390A" w:rsidP="00892C01">
            <w:pPr>
              <w:pStyle w:val="afff6"/>
              <w:numPr>
                <w:ilvl w:val="0"/>
                <w:numId w:val="226"/>
              </w:numPr>
            </w:pPr>
            <w:r w:rsidRPr="006268C7">
              <w:t>ネットワークセキュリティ</w:t>
            </w:r>
          </w:p>
          <w:p w14:paraId="2D325C83" w14:textId="77777777" w:rsidR="00C6390A" w:rsidRDefault="00C6390A" w:rsidP="00892C01">
            <w:pPr>
              <w:pStyle w:val="afff6"/>
              <w:numPr>
                <w:ilvl w:val="0"/>
                <w:numId w:val="226"/>
              </w:numPr>
            </w:pPr>
            <w:r w:rsidRPr="006268C7">
              <w:t>クラウドセキュリティ</w:t>
            </w:r>
          </w:p>
          <w:p w14:paraId="0013E749" w14:textId="77777777" w:rsidR="00C6390A" w:rsidRDefault="00C6390A" w:rsidP="00892C01">
            <w:pPr>
              <w:pStyle w:val="afff6"/>
              <w:numPr>
                <w:ilvl w:val="0"/>
                <w:numId w:val="226"/>
              </w:numPr>
            </w:pPr>
            <w:r w:rsidRPr="006268C7">
              <w:t>物理セキュリティ</w:t>
            </w:r>
          </w:p>
          <w:p w14:paraId="169C78E5" w14:textId="77777777" w:rsidR="00C6390A" w:rsidRPr="00E75B44" w:rsidRDefault="00C6390A" w:rsidP="00892C01">
            <w:pPr>
              <w:pStyle w:val="afff6"/>
              <w:numPr>
                <w:ilvl w:val="0"/>
                <w:numId w:val="226"/>
              </w:numPr>
            </w:pPr>
            <w:r w:rsidRPr="006268C7">
              <w:t>セキュリティ運用（平時、有事）</w:t>
            </w:r>
          </w:p>
        </w:tc>
        <w:tc>
          <w:tcPr>
            <w:tcW w:w="3686" w:type="dxa"/>
            <w:shd w:val="clear" w:color="auto" w:fill="F2F2F2"/>
            <w:tcMar>
              <w:top w:w="72" w:type="dxa"/>
              <w:left w:w="144" w:type="dxa"/>
              <w:bottom w:w="72" w:type="dxa"/>
              <w:right w:w="144" w:type="dxa"/>
            </w:tcMar>
            <w:hideMark/>
          </w:tcPr>
          <w:p w14:paraId="0BD6A477" w14:textId="77777777" w:rsidR="00C6390A" w:rsidRPr="00E75B44" w:rsidRDefault="00C6390A" w:rsidP="003B38C9">
            <w:pPr>
              <w:pStyle w:val="afff6"/>
            </w:pPr>
            <w:r w:rsidRPr="00E75B44">
              <w:rPr>
                <w:rFonts w:hint="eastAsia"/>
              </w:rPr>
              <w:t>8.27 セキュリティに配慮したシステムアーキテクチャ及びシステム構築の原則</w:t>
            </w:r>
          </w:p>
        </w:tc>
      </w:tr>
      <w:tr w:rsidR="00C6390A" w:rsidRPr="00E75B44" w14:paraId="40D6301D" w14:textId="77777777" w:rsidTr="006D72FF">
        <w:trPr>
          <w:trHeight w:val="4373"/>
        </w:trPr>
        <w:tc>
          <w:tcPr>
            <w:tcW w:w="6794" w:type="dxa"/>
            <w:shd w:val="clear" w:color="auto" w:fill="auto"/>
            <w:tcMar>
              <w:top w:w="72" w:type="dxa"/>
              <w:left w:w="144" w:type="dxa"/>
              <w:bottom w:w="72" w:type="dxa"/>
              <w:right w:w="144" w:type="dxa"/>
            </w:tcMar>
            <w:hideMark/>
          </w:tcPr>
          <w:p w14:paraId="1C3BB333" w14:textId="77777777" w:rsidR="00C6390A" w:rsidRPr="00E75B44" w:rsidRDefault="00C6390A" w:rsidP="00E534F9">
            <w:pPr>
              <w:pStyle w:val="afff8"/>
            </w:pPr>
            <w:r w:rsidRPr="00E75B44">
              <w:rPr>
                <w:rFonts w:hint="eastAsia"/>
              </w:rPr>
              <w:t>セキュリティ実装</w:t>
            </w:r>
          </w:p>
          <w:p w14:paraId="39565A95" w14:textId="77777777" w:rsidR="00C6390A" w:rsidRDefault="00C6390A" w:rsidP="00892C01">
            <w:pPr>
              <w:pStyle w:val="afff6"/>
              <w:numPr>
                <w:ilvl w:val="0"/>
                <w:numId w:val="225"/>
              </w:numPr>
            </w:pPr>
            <w:r w:rsidRPr="00DF212C">
              <w:rPr>
                <w:rFonts w:hint="eastAsia"/>
              </w:rPr>
              <w:t>設計に基づくシステムにおけるセキュリティ機能の実装</w:t>
            </w:r>
          </w:p>
          <w:p w14:paraId="40DDE2AA" w14:textId="3AB50F57" w:rsidR="00C6390A" w:rsidRDefault="00C6390A" w:rsidP="00892C01">
            <w:pPr>
              <w:pStyle w:val="afff6"/>
              <w:numPr>
                <w:ilvl w:val="0"/>
                <w:numId w:val="225"/>
              </w:numPr>
            </w:pPr>
            <w:r w:rsidRPr="00DF212C">
              <w:t>セキュリティ設計に基づくアプリケーションのセキュア</w:t>
            </w:r>
            <w:hyperlink w:anchor="コーディング" w:history="1">
              <w:r w:rsidRPr="0067504A">
                <w:rPr>
                  <w:rStyle w:val="a7"/>
                </w:rPr>
                <w:t>コーディング</w:t>
              </w:r>
            </w:hyperlink>
          </w:p>
          <w:p w14:paraId="1B4D7A1D" w14:textId="2FA2F142" w:rsidR="00C6390A" w:rsidRDefault="00C6390A" w:rsidP="00892C01">
            <w:pPr>
              <w:pStyle w:val="afff6"/>
              <w:numPr>
                <w:ilvl w:val="0"/>
                <w:numId w:val="225"/>
              </w:numPr>
            </w:pPr>
            <w:r w:rsidRPr="00DF212C">
              <w:t>セキュリティ設計に基づくプラットフォームのセキュリティ設定の実施</w:t>
            </w:r>
            <w:r w:rsidR="00EC001B">
              <w:t>（</w:t>
            </w:r>
            <w:r w:rsidRPr="00DF212C">
              <w:t>堅牢化、要塞化</w:t>
            </w:r>
            <w:r w:rsidR="00EC001B">
              <w:t>）</w:t>
            </w:r>
          </w:p>
          <w:p w14:paraId="065262A9" w14:textId="77777777" w:rsidR="00C6390A" w:rsidRDefault="00C6390A" w:rsidP="00892C01">
            <w:pPr>
              <w:pStyle w:val="afff6"/>
              <w:numPr>
                <w:ilvl w:val="0"/>
                <w:numId w:val="227"/>
              </w:numPr>
            </w:pPr>
            <w:r w:rsidRPr="00DF212C">
              <w:t>OSセキュリティ</w:t>
            </w:r>
          </w:p>
          <w:p w14:paraId="219FA2BF" w14:textId="77777777" w:rsidR="00C6390A" w:rsidRDefault="00C6390A" w:rsidP="00892C01">
            <w:pPr>
              <w:pStyle w:val="afff6"/>
              <w:numPr>
                <w:ilvl w:val="0"/>
                <w:numId w:val="227"/>
              </w:numPr>
            </w:pPr>
            <w:r w:rsidRPr="00DF212C">
              <w:t>ミドルウェアセキュリティ</w:t>
            </w:r>
          </w:p>
          <w:p w14:paraId="04333974" w14:textId="77777777" w:rsidR="00C6390A" w:rsidRDefault="00C6390A" w:rsidP="00892C01">
            <w:pPr>
              <w:pStyle w:val="afff6"/>
              <w:numPr>
                <w:ilvl w:val="0"/>
                <w:numId w:val="227"/>
              </w:numPr>
            </w:pPr>
            <w:r w:rsidRPr="00DF212C">
              <w:t>ネットワークセキュリティ</w:t>
            </w:r>
          </w:p>
          <w:p w14:paraId="3C2FD63B" w14:textId="77777777" w:rsidR="00C6390A" w:rsidRDefault="00C6390A" w:rsidP="00892C01">
            <w:pPr>
              <w:pStyle w:val="afff6"/>
              <w:numPr>
                <w:ilvl w:val="0"/>
                <w:numId w:val="227"/>
              </w:numPr>
            </w:pPr>
            <w:r w:rsidRPr="00DF212C">
              <w:t>クラウドセキュリティ</w:t>
            </w:r>
          </w:p>
          <w:p w14:paraId="123A6D07" w14:textId="77777777" w:rsidR="00C6390A" w:rsidRPr="00E75B44" w:rsidRDefault="00C6390A" w:rsidP="00892C01">
            <w:pPr>
              <w:pStyle w:val="afff6"/>
              <w:numPr>
                <w:ilvl w:val="0"/>
                <w:numId w:val="227"/>
              </w:numPr>
            </w:pPr>
            <w:r w:rsidRPr="00DF212C">
              <w:t>物理セキュリティ</w:t>
            </w:r>
          </w:p>
        </w:tc>
        <w:tc>
          <w:tcPr>
            <w:tcW w:w="3686" w:type="dxa"/>
            <w:shd w:val="clear" w:color="auto" w:fill="F2F2F2"/>
            <w:tcMar>
              <w:top w:w="72" w:type="dxa"/>
              <w:left w:w="144" w:type="dxa"/>
              <w:bottom w:w="72" w:type="dxa"/>
              <w:right w:w="144" w:type="dxa"/>
            </w:tcMar>
            <w:hideMark/>
          </w:tcPr>
          <w:p w14:paraId="667565FB" w14:textId="77777777" w:rsidR="00C6390A" w:rsidRPr="00E75B44" w:rsidRDefault="00C6390A" w:rsidP="003B38C9">
            <w:pPr>
              <w:pStyle w:val="afff6"/>
            </w:pPr>
            <w:r w:rsidRPr="00E75B44">
              <w:rPr>
                <w:rFonts w:hint="eastAsia"/>
              </w:rPr>
              <w:t>8.28 セキュリティに配慮した</w:t>
            </w:r>
            <w:bookmarkStart w:id="1372" w:name="コーディング18ー3ー1"/>
            <w:r w:rsidRPr="00E75B44">
              <w:rPr>
                <w:rFonts w:hint="eastAsia"/>
              </w:rPr>
              <w:t>コーディング</w:t>
            </w:r>
            <w:bookmarkEnd w:id="1372"/>
          </w:p>
        </w:tc>
      </w:tr>
      <w:tr w:rsidR="00C6390A" w:rsidRPr="00E75B44" w14:paraId="05D71B03" w14:textId="77777777" w:rsidTr="006D72FF">
        <w:trPr>
          <w:trHeight w:val="678"/>
        </w:trPr>
        <w:tc>
          <w:tcPr>
            <w:tcW w:w="6794" w:type="dxa"/>
            <w:shd w:val="clear" w:color="auto" w:fill="auto"/>
            <w:tcMar>
              <w:top w:w="72" w:type="dxa"/>
              <w:left w:w="144" w:type="dxa"/>
              <w:bottom w:w="72" w:type="dxa"/>
              <w:right w:w="144" w:type="dxa"/>
            </w:tcMar>
          </w:tcPr>
          <w:p w14:paraId="7400B1E2" w14:textId="17110D21" w:rsidR="00C6390A" w:rsidRPr="00E75B44" w:rsidRDefault="00C6390A" w:rsidP="00E534F9">
            <w:pPr>
              <w:pStyle w:val="afff8"/>
            </w:pPr>
            <w:r w:rsidRPr="00E75B44">
              <w:rPr>
                <w:rFonts w:hint="eastAsia"/>
              </w:rPr>
              <w:t>セキュリティテスト</w:t>
            </w:r>
          </w:p>
          <w:p w14:paraId="59B513C6" w14:textId="77777777" w:rsidR="00C6390A" w:rsidRDefault="00C6390A" w:rsidP="00892C01">
            <w:pPr>
              <w:pStyle w:val="afff6"/>
              <w:numPr>
                <w:ilvl w:val="0"/>
                <w:numId w:val="228"/>
              </w:numPr>
            </w:pPr>
            <w:r w:rsidRPr="004B6494">
              <w:rPr>
                <w:rFonts w:hint="eastAsia"/>
              </w:rPr>
              <w:t>セキュリティ機能テストの実施（単体テスト、結合テスト、システムテスト</w:t>
            </w:r>
            <w:r>
              <w:rPr>
                <w:rFonts w:hint="eastAsia"/>
              </w:rPr>
              <w:t>など</w:t>
            </w:r>
            <w:r w:rsidRPr="004B6494">
              <w:rPr>
                <w:rFonts w:hint="eastAsia"/>
              </w:rPr>
              <w:t>）</w:t>
            </w:r>
          </w:p>
          <w:p w14:paraId="12C489B2" w14:textId="77777777" w:rsidR="00C6390A" w:rsidRDefault="00C6390A" w:rsidP="00892C01">
            <w:pPr>
              <w:pStyle w:val="afff6"/>
              <w:numPr>
                <w:ilvl w:val="0"/>
                <w:numId w:val="228"/>
              </w:numPr>
            </w:pPr>
            <w:r w:rsidRPr="004B6494">
              <w:t>脆弱性診断の実施</w:t>
            </w:r>
          </w:p>
          <w:p w14:paraId="18E32152" w14:textId="77777777" w:rsidR="00C6390A" w:rsidRDefault="00C6390A" w:rsidP="00892C01">
            <w:pPr>
              <w:pStyle w:val="afff6"/>
              <w:numPr>
                <w:ilvl w:val="0"/>
                <w:numId w:val="229"/>
              </w:numPr>
            </w:pPr>
            <w:r w:rsidRPr="004B6494">
              <w:t>Webアプリケーション脆弱性診断</w:t>
            </w:r>
          </w:p>
          <w:p w14:paraId="5C820E58" w14:textId="77777777" w:rsidR="00C6390A" w:rsidRDefault="00C6390A" w:rsidP="00892C01">
            <w:pPr>
              <w:pStyle w:val="afff6"/>
              <w:numPr>
                <w:ilvl w:val="0"/>
                <w:numId w:val="229"/>
              </w:numPr>
            </w:pPr>
            <w:r w:rsidRPr="004B6494">
              <w:t>プラットフォーム脆弱性診断</w:t>
            </w:r>
          </w:p>
          <w:p w14:paraId="046D31B8" w14:textId="77777777" w:rsidR="00C6390A" w:rsidRDefault="00C6390A" w:rsidP="00892C01">
            <w:pPr>
              <w:pStyle w:val="afff6"/>
              <w:numPr>
                <w:ilvl w:val="0"/>
                <w:numId w:val="229"/>
              </w:numPr>
            </w:pPr>
            <w:r w:rsidRPr="004B6494">
              <w:t>スマートフォンアプリケーション診断</w:t>
            </w:r>
          </w:p>
          <w:p w14:paraId="6C191AF6" w14:textId="7F5F7A9F" w:rsidR="00C6390A" w:rsidRDefault="00C6390A" w:rsidP="00892C01">
            <w:pPr>
              <w:pStyle w:val="afff6"/>
              <w:numPr>
                <w:ilvl w:val="0"/>
                <w:numId w:val="229"/>
              </w:numPr>
            </w:pPr>
            <w:r w:rsidRPr="004B6494">
              <w:t>高度セキュリティ診断（</w:t>
            </w:r>
            <w:bookmarkStart w:id="1373" w:name="■ペネトレーションテスト18ー3"/>
            <w:r w:rsidR="008D44A5">
              <w:fldChar w:fldCharType="begin"/>
            </w:r>
            <w:r w:rsidR="008D44A5">
              <w:instrText>HYPERLINK  \l "■ペネトレーションテスト"</w:instrText>
            </w:r>
            <w:r w:rsidR="008D44A5">
              <w:fldChar w:fldCharType="separate"/>
            </w:r>
            <w:r w:rsidRPr="008D44A5">
              <w:rPr>
                <w:rStyle w:val="a7"/>
              </w:rPr>
              <w:t>ペネトレーションテスト</w:t>
            </w:r>
            <w:bookmarkEnd w:id="1373"/>
            <w:r w:rsidR="008D44A5">
              <w:fldChar w:fldCharType="end"/>
            </w:r>
            <w:r w:rsidRPr="004B6494">
              <w:t>、レッドチーム演習</w:t>
            </w:r>
            <w:r>
              <w:t>など</w:t>
            </w:r>
            <w:r w:rsidRPr="004B6494">
              <w:t>）</w:t>
            </w:r>
          </w:p>
          <w:p w14:paraId="1A2C3546" w14:textId="77777777" w:rsidR="00C6390A" w:rsidRDefault="00C6390A" w:rsidP="00892C01">
            <w:pPr>
              <w:pStyle w:val="afff6"/>
              <w:numPr>
                <w:ilvl w:val="0"/>
                <w:numId w:val="228"/>
              </w:numPr>
            </w:pPr>
            <w:r w:rsidRPr="004B6494">
              <w:t>機能テストで検出されたバグの是正対応</w:t>
            </w:r>
          </w:p>
          <w:p w14:paraId="2D04731B" w14:textId="25325304" w:rsidR="00C6390A" w:rsidRPr="00E75B44" w:rsidRDefault="00C6390A" w:rsidP="00892C01">
            <w:pPr>
              <w:pStyle w:val="afff6"/>
              <w:numPr>
                <w:ilvl w:val="0"/>
                <w:numId w:val="228"/>
              </w:numPr>
            </w:pPr>
            <w:r w:rsidRPr="004B6494">
              <w:t>脆弱性診断で検出された</w:t>
            </w:r>
            <w:bookmarkStart w:id="1374" w:name="■脆弱性18ー3ー1"/>
            <w:r w:rsidR="00082D40">
              <w:fldChar w:fldCharType="begin"/>
            </w:r>
            <w:r w:rsidR="00082D40">
              <w:instrText>HYPERLINK  \l "■脆弱性"</w:instrText>
            </w:r>
            <w:r w:rsidR="00082D40">
              <w:fldChar w:fldCharType="separate"/>
            </w:r>
            <w:r w:rsidRPr="00082D40">
              <w:rPr>
                <w:rStyle w:val="a7"/>
              </w:rPr>
              <w:t>脆弱性</w:t>
            </w:r>
            <w:bookmarkEnd w:id="1374"/>
            <w:r w:rsidR="00082D40">
              <w:fldChar w:fldCharType="end"/>
            </w:r>
            <w:r w:rsidRPr="004B6494">
              <w:t>に対する、リスクベースの是正対応</w:t>
            </w:r>
          </w:p>
        </w:tc>
        <w:tc>
          <w:tcPr>
            <w:tcW w:w="3686" w:type="dxa"/>
            <w:shd w:val="clear" w:color="auto" w:fill="F2F2F2"/>
            <w:tcMar>
              <w:top w:w="72" w:type="dxa"/>
              <w:left w:w="144" w:type="dxa"/>
              <w:bottom w:w="72" w:type="dxa"/>
              <w:right w:w="144" w:type="dxa"/>
            </w:tcMar>
          </w:tcPr>
          <w:p w14:paraId="1EC0A0E3" w14:textId="77777777" w:rsidR="00C6390A" w:rsidRPr="00E75B44" w:rsidRDefault="00C6390A" w:rsidP="003B38C9">
            <w:pPr>
              <w:pStyle w:val="afff6"/>
            </w:pPr>
            <w:r w:rsidRPr="00E75B44">
              <w:rPr>
                <w:rFonts w:hint="eastAsia"/>
              </w:rPr>
              <w:t>8.29 開発及び受入れにおけるセキュリティ試験</w:t>
            </w:r>
          </w:p>
          <w:p w14:paraId="5EE8E247" w14:textId="77777777" w:rsidR="00C6390A" w:rsidRPr="00E75B44" w:rsidRDefault="00C6390A" w:rsidP="003B38C9">
            <w:pPr>
              <w:pStyle w:val="afff6"/>
            </w:pPr>
            <w:r w:rsidRPr="00E75B44">
              <w:rPr>
                <w:rFonts w:hint="eastAsia"/>
              </w:rPr>
              <w:t>8.33 試験情報</w:t>
            </w:r>
          </w:p>
          <w:p w14:paraId="273DB861" w14:textId="77777777" w:rsidR="00C6390A" w:rsidRPr="00E75B44" w:rsidRDefault="00C6390A" w:rsidP="003B38C9">
            <w:pPr>
              <w:pStyle w:val="afff6"/>
            </w:pPr>
            <w:r w:rsidRPr="00E75B44">
              <w:rPr>
                <w:rFonts w:hint="eastAsia"/>
              </w:rPr>
              <w:t>8.34 監査試験中の情報システムの保護</w:t>
            </w:r>
          </w:p>
        </w:tc>
      </w:tr>
      <w:tr w:rsidR="00C6390A" w:rsidRPr="00E75B44" w14:paraId="754EB38B" w14:textId="77777777" w:rsidTr="006D72FF">
        <w:trPr>
          <w:trHeight w:val="405"/>
        </w:trPr>
        <w:tc>
          <w:tcPr>
            <w:tcW w:w="6794" w:type="dxa"/>
            <w:shd w:val="clear" w:color="auto" w:fill="auto"/>
            <w:tcMar>
              <w:top w:w="72" w:type="dxa"/>
              <w:left w:w="144" w:type="dxa"/>
              <w:bottom w:w="72" w:type="dxa"/>
              <w:right w:w="144" w:type="dxa"/>
            </w:tcMar>
          </w:tcPr>
          <w:p w14:paraId="2833F74A" w14:textId="77777777" w:rsidR="00C6390A" w:rsidRPr="00E75B44" w:rsidRDefault="00C6390A" w:rsidP="00E534F9">
            <w:pPr>
              <w:pStyle w:val="afff8"/>
            </w:pPr>
            <w:r w:rsidRPr="00E75B44">
              <w:rPr>
                <w:rFonts w:hint="eastAsia"/>
              </w:rPr>
              <w:t>セキュリティ運用準備</w:t>
            </w:r>
          </w:p>
          <w:p w14:paraId="6CA2AA5F" w14:textId="77777777" w:rsidR="00C6390A" w:rsidRDefault="00C6390A" w:rsidP="00892C01">
            <w:pPr>
              <w:pStyle w:val="afff6"/>
              <w:numPr>
                <w:ilvl w:val="0"/>
                <w:numId w:val="230"/>
              </w:numPr>
            </w:pPr>
            <w:r w:rsidRPr="00AF723F">
              <w:rPr>
                <w:rFonts w:hint="eastAsia"/>
              </w:rPr>
              <w:t>セキュリティ運用体制の確立</w:t>
            </w:r>
          </w:p>
          <w:p w14:paraId="376EEC35" w14:textId="77777777" w:rsidR="00C6390A" w:rsidRDefault="00C6390A" w:rsidP="00892C01">
            <w:pPr>
              <w:pStyle w:val="afff6"/>
              <w:numPr>
                <w:ilvl w:val="0"/>
                <w:numId w:val="230"/>
              </w:numPr>
            </w:pPr>
            <w:r w:rsidRPr="00AF723F">
              <w:t>下記項目に対応したセキュリティ運用手順の整備</w:t>
            </w:r>
          </w:p>
          <w:p w14:paraId="35688419" w14:textId="77777777" w:rsidR="00C6390A" w:rsidRDefault="00C6390A" w:rsidP="000A3C5D">
            <w:pPr>
              <w:pStyle w:val="afff6"/>
              <w:ind w:left="440"/>
            </w:pPr>
            <w:r w:rsidRPr="00AF723F">
              <w:t>平時の運用</w:t>
            </w:r>
          </w:p>
          <w:p w14:paraId="05A07A91" w14:textId="77777777" w:rsidR="00C6390A" w:rsidRDefault="00C6390A" w:rsidP="00892C01">
            <w:pPr>
              <w:pStyle w:val="afff6"/>
              <w:numPr>
                <w:ilvl w:val="0"/>
                <w:numId w:val="231"/>
              </w:numPr>
            </w:pPr>
            <w:r w:rsidRPr="00AF723F">
              <w:t>構成管理、変更管理</w:t>
            </w:r>
          </w:p>
          <w:p w14:paraId="788ACB17" w14:textId="77777777" w:rsidR="00C6390A" w:rsidRDefault="00C6390A" w:rsidP="00892C01">
            <w:pPr>
              <w:pStyle w:val="afff6"/>
              <w:numPr>
                <w:ilvl w:val="0"/>
                <w:numId w:val="231"/>
              </w:numPr>
            </w:pPr>
            <w:r w:rsidRPr="00AF723F">
              <w:t>セキュリティ製品のアラート、システムログ</w:t>
            </w:r>
            <w:r>
              <w:t>など</w:t>
            </w:r>
            <w:r w:rsidRPr="00AF723F">
              <w:t>を活用したセキュリティ監視、検知</w:t>
            </w:r>
          </w:p>
          <w:p w14:paraId="7F9E16F4" w14:textId="77777777" w:rsidR="00C6390A" w:rsidRDefault="00C6390A" w:rsidP="00892C01">
            <w:pPr>
              <w:pStyle w:val="afff6"/>
              <w:numPr>
                <w:ilvl w:val="0"/>
                <w:numId w:val="231"/>
              </w:numPr>
            </w:pPr>
            <w:r w:rsidRPr="00AF723F">
              <w:t>脅威情報収集、自システムへの影響分析</w:t>
            </w:r>
          </w:p>
          <w:bookmarkStart w:id="1375" w:name="■CVSS１8－3"/>
          <w:p w14:paraId="6EE39A87" w14:textId="19F49A65" w:rsidR="00C6390A" w:rsidRDefault="003D253E" w:rsidP="00892C01">
            <w:pPr>
              <w:pStyle w:val="afff6"/>
              <w:numPr>
                <w:ilvl w:val="0"/>
                <w:numId w:val="231"/>
              </w:numPr>
            </w:pPr>
            <w:r>
              <w:fldChar w:fldCharType="begin"/>
            </w:r>
            <w:r>
              <w:instrText>HYPERLINK  \l "■CVSS"</w:instrText>
            </w:r>
            <w:r>
              <w:fldChar w:fldCharType="separate"/>
            </w:r>
            <w:r w:rsidR="00C6390A" w:rsidRPr="003D253E">
              <w:rPr>
                <w:rStyle w:val="a7"/>
              </w:rPr>
              <w:t>CVSS</w:t>
            </w:r>
            <w:bookmarkEnd w:id="1375"/>
            <w:r>
              <w:fldChar w:fldCharType="end"/>
            </w:r>
            <w:r w:rsidR="00C6390A">
              <w:t>など</w:t>
            </w:r>
            <w:r w:rsidR="00C6390A" w:rsidRPr="00AF723F">
              <w:t>に基づく、リスクに応じた脆弱性対応</w:t>
            </w:r>
          </w:p>
          <w:p w14:paraId="2CAC320B" w14:textId="77777777" w:rsidR="00C6390A" w:rsidRDefault="00C6390A" w:rsidP="00892C01">
            <w:pPr>
              <w:pStyle w:val="afff6"/>
              <w:numPr>
                <w:ilvl w:val="0"/>
                <w:numId w:val="231"/>
              </w:numPr>
            </w:pPr>
            <w:r w:rsidRPr="00AF723F">
              <w:t>定期的な脆弱性診断の実施</w:t>
            </w:r>
          </w:p>
          <w:p w14:paraId="6508935B" w14:textId="77777777" w:rsidR="00C6390A" w:rsidRDefault="00C6390A" w:rsidP="000D42D0">
            <w:pPr>
              <w:pStyle w:val="afff6"/>
              <w:ind w:left="440"/>
            </w:pPr>
            <w:r w:rsidRPr="00AF723F">
              <w:t>有事の運用</w:t>
            </w:r>
          </w:p>
          <w:p w14:paraId="1509EF37" w14:textId="77777777" w:rsidR="00C6390A" w:rsidRDefault="00C6390A" w:rsidP="00892C01">
            <w:pPr>
              <w:pStyle w:val="afff6"/>
              <w:numPr>
                <w:ilvl w:val="1"/>
                <w:numId w:val="231"/>
              </w:numPr>
              <w:ind w:left="882"/>
            </w:pPr>
            <w:r w:rsidRPr="00AF723F">
              <w:t>インシデント対応</w:t>
            </w:r>
          </w:p>
          <w:p w14:paraId="392ACCB3" w14:textId="77777777" w:rsidR="00C6390A" w:rsidRDefault="00C6390A" w:rsidP="00892C01">
            <w:pPr>
              <w:pStyle w:val="afff6"/>
              <w:numPr>
                <w:ilvl w:val="0"/>
                <w:numId w:val="230"/>
              </w:numPr>
            </w:pPr>
            <w:r w:rsidRPr="00AF723F">
              <w:t>システム運用において人的ミスが発生する可能性のある箇所の洗い出し、是正</w:t>
            </w:r>
          </w:p>
          <w:p w14:paraId="39FBBFF3" w14:textId="77777777" w:rsidR="00C6390A" w:rsidRPr="00E75B44" w:rsidRDefault="00C6390A" w:rsidP="00892C01">
            <w:pPr>
              <w:pStyle w:val="afff6"/>
              <w:numPr>
                <w:ilvl w:val="0"/>
                <w:numId w:val="230"/>
              </w:numPr>
            </w:pPr>
            <w:r w:rsidRPr="00AF723F">
              <w:t>有事を想定したセキュリティ運用訓練の実施</w:t>
            </w:r>
          </w:p>
        </w:tc>
        <w:tc>
          <w:tcPr>
            <w:tcW w:w="3686" w:type="dxa"/>
            <w:shd w:val="clear" w:color="auto" w:fill="F2F2F2"/>
            <w:tcMar>
              <w:top w:w="72" w:type="dxa"/>
              <w:left w:w="144" w:type="dxa"/>
              <w:bottom w:w="72" w:type="dxa"/>
              <w:right w:w="144" w:type="dxa"/>
            </w:tcMar>
          </w:tcPr>
          <w:p w14:paraId="09FFADB7" w14:textId="179B33DD" w:rsidR="00C6390A" w:rsidRPr="003B38C9" w:rsidRDefault="00C6390A" w:rsidP="004271DD">
            <w:pPr>
              <w:pStyle w:val="afff6"/>
            </w:pPr>
            <w:r w:rsidRPr="003B38C9">
              <w:rPr>
                <w:rFonts w:hint="eastAsia"/>
              </w:rPr>
              <w:t>5.24 情報</w:t>
            </w:r>
            <w:bookmarkStart w:id="1376" w:name="■セキュリティインシデント18ー3ー1"/>
            <w:r w:rsidR="00912800">
              <w:fldChar w:fldCharType="begin"/>
            </w:r>
            <w:r w:rsidR="00912800">
              <w:rPr>
                <w:rFonts w:hint="eastAsia"/>
              </w:rPr>
              <w:instrText xml:space="preserve">HYPERLINK </w:instrText>
            </w:r>
            <w:r w:rsidR="00912800">
              <w:instrText xml:space="preserve"> \l "</w:instrText>
            </w:r>
            <w:r w:rsidR="00912800">
              <w:rPr>
                <w:rFonts w:hint="eastAsia"/>
              </w:rPr>
              <w:instrText>■セキュリティインシデント</w:instrText>
            </w:r>
            <w:r w:rsidR="00912800">
              <w:instrText>"</w:instrText>
            </w:r>
            <w:r w:rsidR="00912800">
              <w:fldChar w:fldCharType="separate"/>
            </w:r>
            <w:r w:rsidRPr="00912800">
              <w:rPr>
                <w:rStyle w:val="a7"/>
                <w:rFonts w:hint="eastAsia"/>
              </w:rPr>
              <w:t>セキュリティインシデント</w:t>
            </w:r>
            <w:bookmarkEnd w:id="1376"/>
            <w:r w:rsidR="00912800">
              <w:fldChar w:fldCharType="end"/>
            </w:r>
            <w:r w:rsidRPr="003B38C9">
              <w:rPr>
                <w:rFonts w:hint="eastAsia"/>
              </w:rPr>
              <w:t>管理の計画及び準備</w:t>
            </w:r>
          </w:p>
          <w:p w14:paraId="30B7F031" w14:textId="77777777" w:rsidR="00C6390A" w:rsidRPr="003B38C9" w:rsidRDefault="00C6390A" w:rsidP="004271DD">
            <w:pPr>
              <w:pStyle w:val="afff6"/>
            </w:pPr>
            <w:r w:rsidRPr="003B38C9">
              <w:rPr>
                <w:rFonts w:hint="eastAsia"/>
              </w:rPr>
              <w:t>5.29 事業の中断・阻害時の情報セキュリティ</w:t>
            </w:r>
          </w:p>
          <w:p w14:paraId="1B864FCF" w14:textId="77777777" w:rsidR="00C6390A" w:rsidRPr="003B38C9" w:rsidRDefault="00C6390A" w:rsidP="004271DD">
            <w:pPr>
              <w:pStyle w:val="afff6"/>
            </w:pPr>
            <w:r w:rsidRPr="003B38C9">
              <w:rPr>
                <w:rFonts w:hint="eastAsia"/>
              </w:rPr>
              <w:t>8.9 構成管理</w:t>
            </w:r>
          </w:p>
          <w:p w14:paraId="0AB08108" w14:textId="77777777" w:rsidR="00C6390A" w:rsidRPr="003B38C9" w:rsidRDefault="00C6390A" w:rsidP="004271DD">
            <w:pPr>
              <w:pStyle w:val="afff6"/>
            </w:pPr>
            <w:r w:rsidRPr="003B38C9">
              <w:rPr>
                <w:rFonts w:hint="eastAsia"/>
              </w:rPr>
              <w:t>8.32 変更管理</w:t>
            </w:r>
          </w:p>
          <w:p w14:paraId="3052D8AA" w14:textId="77777777" w:rsidR="00C6390A" w:rsidRPr="003B38C9" w:rsidRDefault="00C6390A" w:rsidP="004271DD">
            <w:pPr>
              <w:pStyle w:val="afff6"/>
            </w:pPr>
            <w:r w:rsidRPr="003B38C9">
              <w:rPr>
                <w:rFonts w:hint="eastAsia"/>
              </w:rPr>
              <w:t>8.19 運用システムに関わるソフトウェアの導入</w:t>
            </w:r>
          </w:p>
        </w:tc>
      </w:tr>
      <w:tr w:rsidR="00C6390A" w:rsidRPr="00E75B44" w14:paraId="6F2D7967" w14:textId="77777777" w:rsidTr="006D72FF">
        <w:trPr>
          <w:trHeight w:val="583"/>
        </w:trPr>
        <w:tc>
          <w:tcPr>
            <w:tcW w:w="6794" w:type="dxa"/>
            <w:shd w:val="clear" w:color="auto" w:fill="auto"/>
            <w:tcMar>
              <w:top w:w="72" w:type="dxa"/>
              <w:left w:w="144" w:type="dxa"/>
              <w:bottom w:w="72" w:type="dxa"/>
              <w:right w:w="144" w:type="dxa"/>
            </w:tcMar>
          </w:tcPr>
          <w:p w14:paraId="674AC7C4" w14:textId="77777777" w:rsidR="00C6390A" w:rsidRPr="004752CF" w:rsidRDefault="00C6390A" w:rsidP="00E534F9">
            <w:pPr>
              <w:pStyle w:val="afff8"/>
            </w:pPr>
            <w:r w:rsidRPr="004752CF">
              <w:rPr>
                <w:rFonts w:hint="eastAsia"/>
              </w:rPr>
              <w:t>セキュリティ運用</w:t>
            </w:r>
          </w:p>
          <w:p w14:paraId="3ADE962D" w14:textId="77777777" w:rsidR="00C6390A" w:rsidRDefault="00C6390A" w:rsidP="00892C01">
            <w:pPr>
              <w:pStyle w:val="afff6"/>
              <w:numPr>
                <w:ilvl w:val="0"/>
                <w:numId w:val="232"/>
              </w:numPr>
            </w:pPr>
            <w:r w:rsidRPr="000F4BE8">
              <w:t>セキュリティ運用を行う要員の教育/訓練の実施、重要な情報を取扱う要員のスクリーニング（要員のスキルや行動特性</w:t>
            </w:r>
            <w:r>
              <w:t>など</w:t>
            </w:r>
            <w:r w:rsidRPr="000F4BE8">
              <w:t>を考慮）</w:t>
            </w:r>
          </w:p>
          <w:p w14:paraId="08340C60" w14:textId="77777777" w:rsidR="00C6390A" w:rsidRDefault="00C6390A" w:rsidP="00892C01">
            <w:pPr>
              <w:pStyle w:val="afff6"/>
              <w:numPr>
                <w:ilvl w:val="0"/>
                <w:numId w:val="232"/>
              </w:numPr>
            </w:pPr>
            <w:r w:rsidRPr="000F4BE8">
              <w:t>セキュリティ運用の実施（下記）</w:t>
            </w:r>
          </w:p>
          <w:p w14:paraId="4FCB720D" w14:textId="77777777" w:rsidR="00C6390A" w:rsidRDefault="00C6390A" w:rsidP="00A43352">
            <w:pPr>
              <w:pStyle w:val="afff6"/>
              <w:ind w:left="440"/>
            </w:pPr>
            <w:r w:rsidRPr="000F4BE8">
              <w:t>平時の運用</w:t>
            </w:r>
          </w:p>
          <w:p w14:paraId="4AE338E2" w14:textId="77777777" w:rsidR="00C6390A" w:rsidRDefault="00C6390A" w:rsidP="00892C01">
            <w:pPr>
              <w:pStyle w:val="afff6"/>
              <w:numPr>
                <w:ilvl w:val="1"/>
                <w:numId w:val="231"/>
              </w:numPr>
              <w:ind w:left="882"/>
            </w:pPr>
            <w:r w:rsidRPr="000F4BE8">
              <w:t>構成管理、変更管理</w:t>
            </w:r>
          </w:p>
          <w:p w14:paraId="0A0A1FFB" w14:textId="77777777" w:rsidR="00C6390A" w:rsidRDefault="00C6390A" w:rsidP="00892C01">
            <w:pPr>
              <w:pStyle w:val="afff6"/>
              <w:numPr>
                <w:ilvl w:val="1"/>
                <w:numId w:val="231"/>
              </w:numPr>
              <w:ind w:left="882"/>
            </w:pPr>
            <w:r w:rsidRPr="000F4BE8">
              <w:t>セキュリティ製品のアラート、システムログ</w:t>
            </w:r>
            <w:r>
              <w:t>など</w:t>
            </w:r>
            <w:r w:rsidRPr="000F4BE8">
              <w:t>を活用したセキュリティ監視、検知</w:t>
            </w:r>
          </w:p>
          <w:p w14:paraId="4179868C" w14:textId="0431564D" w:rsidR="00C6390A" w:rsidRDefault="00C6390A" w:rsidP="00892C01">
            <w:pPr>
              <w:pStyle w:val="afff6"/>
              <w:numPr>
                <w:ilvl w:val="1"/>
                <w:numId w:val="231"/>
              </w:numPr>
              <w:ind w:left="882"/>
            </w:pPr>
            <w:r w:rsidRPr="000F4BE8">
              <w:t>脅威情報収集、自システムへの影響分析、是正対応</w:t>
            </w:r>
          </w:p>
          <w:p w14:paraId="6E2B82B2" w14:textId="77777777" w:rsidR="00C6390A" w:rsidRDefault="00C6390A" w:rsidP="00892C01">
            <w:pPr>
              <w:pStyle w:val="afff6"/>
              <w:numPr>
                <w:ilvl w:val="1"/>
                <w:numId w:val="231"/>
              </w:numPr>
              <w:ind w:left="882"/>
            </w:pPr>
            <w:r w:rsidRPr="000F4BE8">
              <w:t>CVSS</w:t>
            </w:r>
            <w:r>
              <w:t>など</w:t>
            </w:r>
            <w:r w:rsidRPr="000F4BE8">
              <w:t>に基づく、リスクに応じた脆弱性対応</w:t>
            </w:r>
          </w:p>
          <w:p w14:paraId="1641DEB4" w14:textId="77777777" w:rsidR="00C6390A" w:rsidRDefault="00C6390A" w:rsidP="00892C01">
            <w:pPr>
              <w:pStyle w:val="afff6"/>
              <w:numPr>
                <w:ilvl w:val="1"/>
                <w:numId w:val="231"/>
              </w:numPr>
              <w:ind w:left="882"/>
            </w:pPr>
            <w:r w:rsidRPr="000F4BE8">
              <w:t>定期的な脆弱性診断の実施</w:t>
            </w:r>
          </w:p>
          <w:p w14:paraId="78095290" w14:textId="77777777" w:rsidR="00C6390A" w:rsidRDefault="00C6390A" w:rsidP="00B86EC7">
            <w:pPr>
              <w:pStyle w:val="afff6"/>
              <w:ind w:left="440"/>
            </w:pPr>
            <w:r w:rsidRPr="000F4BE8">
              <w:t>有事の運用</w:t>
            </w:r>
          </w:p>
          <w:p w14:paraId="18B160D7" w14:textId="77777777" w:rsidR="00C6390A" w:rsidRPr="003B38C9" w:rsidRDefault="00C6390A" w:rsidP="00892C01">
            <w:pPr>
              <w:pStyle w:val="afff6"/>
              <w:numPr>
                <w:ilvl w:val="1"/>
                <w:numId w:val="231"/>
              </w:numPr>
              <w:ind w:left="882"/>
            </w:pPr>
            <w:r w:rsidRPr="000F4BE8">
              <w:t>インシデント対応</w:t>
            </w:r>
          </w:p>
        </w:tc>
        <w:tc>
          <w:tcPr>
            <w:tcW w:w="3686" w:type="dxa"/>
            <w:shd w:val="clear" w:color="auto" w:fill="F2F2F2"/>
            <w:tcMar>
              <w:top w:w="72" w:type="dxa"/>
              <w:left w:w="144" w:type="dxa"/>
              <w:bottom w:w="72" w:type="dxa"/>
              <w:right w:w="144" w:type="dxa"/>
            </w:tcMar>
          </w:tcPr>
          <w:p w14:paraId="67DCDBC3" w14:textId="19F18CB2" w:rsidR="00C6390A" w:rsidRPr="003B38C9" w:rsidRDefault="00C6390A" w:rsidP="004271DD">
            <w:pPr>
              <w:pStyle w:val="afff6"/>
            </w:pPr>
            <w:r w:rsidRPr="003B38C9">
              <w:rPr>
                <w:rFonts w:hint="eastAsia"/>
              </w:rPr>
              <w:t xml:space="preserve">5.7 </w:t>
            </w:r>
            <w:bookmarkStart w:id="1377" w:name="■脅威インテリジェンス18ー3ー1"/>
            <w:r w:rsidR="00ED063F">
              <w:fldChar w:fldCharType="begin"/>
            </w:r>
            <w:r w:rsidR="00ED063F">
              <w:rPr>
                <w:rFonts w:hint="eastAsia"/>
              </w:rPr>
              <w:instrText xml:space="preserve">HYPERLINK </w:instrText>
            </w:r>
            <w:r w:rsidR="00ED063F">
              <w:instrText xml:space="preserve"> \l "</w:instrText>
            </w:r>
            <w:r w:rsidR="00ED063F">
              <w:rPr>
                <w:rFonts w:hint="eastAsia"/>
              </w:rPr>
              <w:instrText>■脅威インテリジェンス</w:instrText>
            </w:r>
            <w:r w:rsidR="00ED063F">
              <w:instrText>"</w:instrText>
            </w:r>
            <w:r w:rsidR="00ED063F">
              <w:fldChar w:fldCharType="separate"/>
            </w:r>
            <w:r w:rsidRPr="00ED063F">
              <w:rPr>
                <w:rStyle w:val="a7"/>
                <w:rFonts w:hint="eastAsia"/>
              </w:rPr>
              <w:t>脅威インテリジェンス</w:t>
            </w:r>
            <w:bookmarkEnd w:id="1377"/>
            <w:r w:rsidR="00ED063F">
              <w:fldChar w:fldCharType="end"/>
            </w:r>
          </w:p>
          <w:p w14:paraId="1EE7C8DE" w14:textId="77777777" w:rsidR="00C6390A" w:rsidRPr="003B38C9" w:rsidRDefault="00C6390A" w:rsidP="004271DD">
            <w:pPr>
              <w:pStyle w:val="afff6"/>
            </w:pPr>
            <w:r w:rsidRPr="003B38C9">
              <w:rPr>
                <w:rFonts w:hint="eastAsia"/>
              </w:rPr>
              <w:t>5.26 情報セキュリティインシデントへの対応</w:t>
            </w:r>
          </w:p>
          <w:p w14:paraId="3D11BE3F" w14:textId="77777777" w:rsidR="00C6390A" w:rsidRPr="003B38C9" w:rsidRDefault="00C6390A" w:rsidP="004271DD">
            <w:pPr>
              <w:pStyle w:val="afff6"/>
            </w:pPr>
            <w:r w:rsidRPr="003B38C9">
              <w:rPr>
                <w:rFonts w:hint="eastAsia"/>
              </w:rPr>
              <w:t>5.29 事業の中断・阻害時の情報セキュリティ</w:t>
            </w:r>
          </w:p>
          <w:p w14:paraId="6CBC494E" w14:textId="77777777" w:rsidR="00C6390A" w:rsidRPr="003B38C9" w:rsidRDefault="00C6390A" w:rsidP="004271DD">
            <w:pPr>
              <w:pStyle w:val="afff6"/>
            </w:pPr>
            <w:r w:rsidRPr="003B38C9">
              <w:rPr>
                <w:rFonts w:hint="eastAsia"/>
              </w:rPr>
              <w:t>5.37 操作手順書</w:t>
            </w:r>
          </w:p>
          <w:p w14:paraId="0E552E0C" w14:textId="77777777" w:rsidR="00C6390A" w:rsidRPr="003B38C9" w:rsidRDefault="00C6390A" w:rsidP="004271DD">
            <w:pPr>
              <w:pStyle w:val="afff6"/>
            </w:pPr>
            <w:r w:rsidRPr="003B38C9">
              <w:rPr>
                <w:rFonts w:hint="eastAsia"/>
              </w:rPr>
              <w:t>8.9 構成管理</w:t>
            </w:r>
          </w:p>
          <w:p w14:paraId="74D44DCF" w14:textId="77777777" w:rsidR="00C6390A" w:rsidRPr="003B38C9" w:rsidRDefault="00C6390A" w:rsidP="004271DD">
            <w:pPr>
              <w:pStyle w:val="afff6"/>
            </w:pPr>
            <w:r w:rsidRPr="003B38C9">
              <w:rPr>
                <w:rFonts w:hint="eastAsia"/>
              </w:rPr>
              <w:t>8.15 ログ取得</w:t>
            </w:r>
          </w:p>
          <w:p w14:paraId="0FB9FB08" w14:textId="77777777" w:rsidR="00C6390A" w:rsidRPr="003B38C9" w:rsidRDefault="00C6390A" w:rsidP="004271DD">
            <w:pPr>
              <w:pStyle w:val="afff6"/>
            </w:pPr>
            <w:r w:rsidRPr="003B38C9">
              <w:rPr>
                <w:rFonts w:hint="eastAsia"/>
              </w:rPr>
              <w:t>8.16 監視活動</w:t>
            </w:r>
          </w:p>
          <w:p w14:paraId="6CE02D0F" w14:textId="77777777" w:rsidR="00C6390A" w:rsidRPr="00E75B44" w:rsidRDefault="00C6390A" w:rsidP="004271DD">
            <w:pPr>
              <w:pStyle w:val="afff6"/>
            </w:pPr>
            <w:r w:rsidRPr="003B38C9">
              <w:rPr>
                <w:rFonts w:hint="eastAsia"/>
              </w:rPr>
              <w:t>8.32 変更管理</w:t>
            </w:r>
          </w:p>
        </w:tc>
      </w:tr>
    </w:tbl>
    <w:p w14:paraId="3E97666B" w14:textId="77777777" w:rsidR="00C6390A" w:rsidRDefault="00C6390A" w:rsidP="00B12332">
      <w:pPr>
        <w:ind w:firstLineChars="0" w:firstLine="0"/>
      </w:pPr>
    </w:p>
    <w:p w14:paraId="5140F667" w14:textId="77777777" w:rsidR="00C6390A" w:rsidRPr="00A82AC7" w:rsidRDefault="00C6390A" w:rsidP="005A274D">
      <w:pPr>
        <w:pStyle w:val="aff4"/>
      </w:pPr>
      <w:r w:rsidRPr="00A82AC7">
        <w:t>Security by Design実施における留意事項</w:t>
      </w:r>
    </w:p>
    <w:p w14:paraId="4439BDF6" w14:textId="77777777" w:rsidR="00C6390A" w:rsidRPr="00A82AC7" w:rsidRDefault="00C6390A" w:rsidP="00892C01">
      <w:pPr>
        <w:pStyle w:val="ab"/>
        <w:numPr>
          <w:ilvl w:val="0"/>
          <w:numId w:val="833"/>
        </w:numPr>
        <w:ind w:leftChars="0" w:firstLineChars="0"/>
      </w:pPr>
      <w:r w:rsidRPr="00A82AC7">
        <w:rPr>
          <w:rFonts w:hint="eastAsia"/>
        </w:rPr>
        <w:t>工程間でセキュリティ対策の不整合が起きないように注意すること</w:t>
      </w:r>
    </w:p>
    <w:p w14:paraId="1129EE91" w14:textId="08F2576C" w:rsidR="00C6390A" w:rsidRDefault="00C6390A" w:rsidP="00892C01">
      <w:pPr>
        <w:pStyle w:val="ab"/>
        <w:numPr>
          <w:ilvl w:val="0"/>
          <w:numId w:val="833"/>
        </w:numPr>
        <w:ind w:leftChars="0" w:firstLineChars="0"/>
      </w:pPr>
      <w:r w:rsidRPr="00A82AC7">
        <w:rPr>
          <w:rFonts w:hint="eastAsia"/>
        </w:rPr>
        <w:t>組織として考慮すべきリスクや組織能力を踏まえて実現可能なレベルで実施し、</w:t>
      </w:r>
      <w:r w:rsidRPr="00A82AC7">
        <w:t>PDCAサイクルを回しながら成熟度を高めていくこと</w:t>
      </w:r>
    </w:p>
    <w:tbl>
      <w:tblPr>
        <w:tblStyle w:val="aa"/>
        <w:tblW w:w="0" w:type="auto"/>
        <w:tblInd w:w="-5" w:type="dxa"/>
        <w:tblLook w:val="04A0" w:firstRow="1" w:lastRow="0" w:firstColumn="1" w:lastColumn="0" w:noHBand="0" w:noVBand="1"/>
      </w:tblPr>
      <w:tblGrid>
        <w:gridCol w:w="4395"/>
        <w:gridCol w:w="6061"/>
      </w:tblGrid>
      <w:tr w:rsidR="00C6390A" w:rsidRPr="000769B9" w14:paraId="17505264" w14:textId="77777777" w:rsidTr="00372256">
        <w:tc>
          <w:tcPr>
            <w:tcW w:w="10456" w:type="dxa"/>
            <w:gridSpan w:val="2"/>
          </w:tcPr>
          <w:p w14:paraId="10B1FD55" w14:textId="77777777" w:rsidR="00C6390A" w:rsidRPr="000769B9" w:rsidRDefault="00C6390A" w:rsidP="00601047">
            <w:pPr>
              <w:pStyle w:val="affe"/>
              <w:framePr w:wrap="around"/>
            </w:pPr>
            <w:r w:rsidRPr="000769B9">
              <w:rPr>
                <w:rFonts w:hint="eastAsia"/>
              </w:rPr>
              <w:t>詳細理解のため参考となる文献（参考文献）</w:t>
            </w:r>
          </w:p>
        </w:tc>
      </w:tr>
      <w:tr w:rsidR="00C6390A" w:rsidRPr="000769B9" w14:paraId="47D5EF85" w14:textId="77777777" w:rsidTr="00C1483B">
        <w:trPr>
          <w:trHeight w:val="240"/>
        </w:trPr>
        <w:tc>
          <w:tcPr>
            <w:tcW w:w="4395" w:type="dxa"/>
            <w:shd w:val="clear" w:color="auto" w:fill="F1A983" w:themeFill="accent2" w:themeFillTint="99"/>
          </w:tcPr>
          <w:p w14:paraId="7F7575C1" w14:textId="77777777" w:rsidR="00C6390A" w:rsidRPr="000769B9" w:rsidRDefault="00C6390A" w:rsidP="00601047">
            <w:pPr>
              <w:pStyle w:val="affe"/>
              <w:framePr w:wrap="around"/>
            </w:pPr>
            <w:r w:rsidRPr="000769B9">
              <w:rPr>
                <w:rFonts w:hint="eastAsia"/>
              </w:rPr>
              <w:t>セキュリティ・バイ・デザイン導入指南書</w:t>
            </w:r>
          </w:p>
        </w:tc>
        <w:tc>
          <w:tcPr>
            <w:tcW w:w="6061" w:type="dxa"/>
          </w:tcPr>
          <w:p w14:paraId="58336C7D" w14:textId="77777777" w:rsidR="00C6390A" w:rsidRPr="000C4D7B" w:rsidRDefault="00C6390A" w:rsidP="00601047">
            <w:pPr>
              <w:pStyle w:val="affe"/>
              <w:framePr w:wrap="around"/>
            </w:pPr>
            <w:r w:rsidRPr="0047529F">
              <w:rPr>
                <w:rFonts w:hint="eastAsia"/>
              </w:rPr>
              <w:t>https://www.ipa.go.jp/jinzai/ics/core_human_resource/final_project/2022/ngi93u0000002kef-att/000100451.pdf</w:t>
            </w:r>
          </w:p>
        </w:tc>
      </w:tr>
      <w:tr w:rsidR="00C6390A" w:rsidRPr="000769B9" w14:paraId="7502E3D7" w14:textId="77777777" w:rsidTr="00C1483B">
        <w:trPr>
          <w:trHeight w:val="248"/>
        </w:trPr>
        <w:tc>
          <w:tcPr>
            <w:tcW w:w="4395" w:type="dxa"/>
            <w:shd w:val="clear" w:color="auto" w:fill="F1A983" w:themeFill="accent2" w:themeFillTint="99"/>
          </w:tcPr>
          <w:p w14:paraId="7552A1AC" w14:textId="508B6631" w:rsidR="00C6390A" w:rsidRPr="000769B9" w:rsidRDefault="00B3780D" w:rsidP="00601047">
            <w:pPr>
              <w:pStyle w:val="affe"/>
              <w:framePr w:wrap="around"/>
            </w:pPr>
            <w:r>
              <w:rPr>
                <w:rFonts w:hint="eastAsia"/>
              </w:rPr>
              <w:t>DS</w:t>
            </w:r>
            <w:r w:rsidR="00A1224A">
              <w:rPr>
                <w:rFonts w:hint="eastAsia"/>
              </w:rPr>
              <w:t>-</w:t>
            </w:r>
            <w:r>
              <w:rPr>
                <w:rFonts w:hint="eastAsia"/>
              </w:rPr>
              <w:t xml:space="preserve">200 </w:t>
            </w:r>
            <w:r w:rsidR="00C6390A" w:rsidRPr="000769B9">
              <w:rPr>
                <w:rFonts w:hint="eastAsia"/>
              </w:rPr>
              <w:t>政府情報システムにおけるセキュリティ・バイ・デザインガイドライン</w:t>
            </w:r>
          </w:p>
        </w:tc>
        <w:tc>
          <w:tcPr>
            <w:tcW w:w="6061" w:type="dxa"/>
          </w:tcPr>
          <w:p w14:paraId="7E1133F3" w14:textId="77777777" w:rsidR="00C6390A" w:rsidRPr="000C4D7B" w:rsidRDefault="00C6390A" w:rsidP="00601047">
            <w:pPr>
              <w:pStyle w:val="affe"/>
              <w:framePr w:wrap="around"/>
            </w:pPr>
            <w:r w:rsidRPr="00527E41">
              <w:t>https://www.digital.go.jp/assets/contents/node/basic_page/field_ref_resources/e2a06143-ed29-4f1d-9c31-0f06fca67afc/7e3e30b9/20240131_resources_standard_guidelines_guidelines_01.pdf</w:t>
            </w:r>
          </w:p>
        </w:tc>
      </w:tr>
    </w:tbl>
    <w:p w14:paraId="0AEBA4F9" w14:textId="77777777" w:rsidR="00C6390A" w:rsidRPr="006E4028" w:rsidRDefault="00C6390A" w:rsidP="00B12332">
      <w:pPr>
        <w:ind w:firstLineChars="0" w:firstLine="0"/>
      </w:pPr>
    </w:p>
    <w:p w14:paraId="0D248D4C" w14:textId="77777777" w:rsidR="00C6390A" w:rsidRDefault="00C6390A" w:rsidP="003E0313">
      <w:pPr>
        <w:pStyle w:val="4"/>
      </w:pPr>
      <w:bookmarkStart w:id="1378" w:name="■ゼロトラスト１８－３－２"/>
      <w:bookmarkStart w:id="1379" w:name="_Toc175062953"/>
      <w:bookmarkStart w:id="1380" w:name="_Toc185338989"/>
      <w:bookmarkStart w:id="1381" w:name="_Toc188349089"/>
      <w:r w:rsidRPr="00F73B3C">
        <w:rPr>
          <w:rFonts w:hint="eastAsia"/>
        </w:rPr>
        <w:t>ゼロトラスト</w:t>
      </w:r>
      <w:bookmarkEnd w:id="1378"/>
      <w:r>
        <w:rPr>
          <w:rFonts w:hint="eastAsia"/>
        </w:rPr>
        <w:t>、</w:t>
      </w:r>
      <w:r w:rsidRPr="00F73B3C">
        <w:rPr>
          <w:rFonts w:hint="eastAsia"/>
        </w:rPr>
        <w:t>境界防御モデル</w:t>
      </w:r>
      <w:bookmarkEnd w:id="1379"/>
      <w:bookmarkEnd w:id="1380"/>
      <w:bookmarkEnd w:id="1381"/>
    </w:p>
    <w:tbl>
      <w:tblPr>
        <w:tblStyle w:val="aa"/>
        <w:tblpPr w:leftFromText="142" w:rightFromText="142" w:vertAnchor="text" w:horzAnchor="margin" w:tblpY="188"/>
        <w:tblW w:w="0" w:type="auto"/>
        <w:tblBorders>
          <w:insideH w:val="none" w:sz="0" w:space="0" w:color="auto"/>
          <w:insideV w:val="none" w:sz="0" w:space="0" w:color="auto"/>
        </w:tblBorders>
        <w:tblLook w:val="04A0" w:firstRow="1" w:lastRow="0" w:firstColumn="1" w:lastColumn="0" w:noHBand="0" w:noVBand="1"/>
      </w:tblPr>
      <w:tblGrid>
        <w:gridCol w:w="10456"/>
      </w:tblGrid>
      <w:tr w:rsidR="00C6390A" w14:paraId="06FD8E0E" w14:textId="77777777" w:rsidTr="00F73B3C">
        <w:tc>
          <w:tcPr>
            <w:tcW w:w="10456" w:type="dxa"/>
          </w:tcPr>
          <w:p w14:paraId="4E4D4FDC" w14:textId="77777777" w:rsidR="00C6390A" w:rsidRDefault="00C6390A" w:rsidP="00E534F9">
            <w:pPr>
              <w:pStyle w:val="afff8"/>
            </w:pPr>
            <w:r w:rsidRPr="0058240B">
              <w:rPr>
                <w:rFonts w:hint="eastAsia"/>
              </w:rPr>
              <w:t>関連する主な管理策</w:t>
            </w:r>
          </w:p>
        </w:tc>
      </w:tr>
      <w:tr w:rsidR="00C6390A" w14:paraId="447E0B6C" w14:textId="77777777" w:rsidTr="00F73B3C">
        <w:tc>
          <w:tcPr>
            <w:tcW w:w="10456" w:type="dxa"/>
          </w:tcPr>
          <w:p w14:paraId="483F6E7A" w14:textId="77777777" w:rsidR="00C6390A" w:rsidRPr="00402285" w:rsidRDefault="00C6390A" w:rsidP="00F73B3C">
            <w:pPr>
              <w:pStyle w:val="afff6"/>
            </w:pPr>
            <w:r w:rsidRPr="00F73B3C">
              <w:rPr>
                <w:rFonts w:hint="eastAsia"/>
              </w:rPr>
              <w:t>5.9、5.15~5.23、5.29~5.30、8.1~8.3、8.15~8.16、8.21、8.32</w:t>
            </w:r>
          </w:p>
        </w:tc>
      </w:tr>
    </w:tbl>
    <w:tbl>
      <w:tblPr>
        <w:tblStyle w:val="aa"/>
        <w:tblpPr w:leftFromText="142" w:rightFromText="142" w:vertAnchor="text" w:horzAnchor="margin" w:tblpY="1096"/>
        <w:tblW w:w="0" w:type="auto"/>
        <w:tblLook w:val="04A0" w:firstRow="1" w:lastRow="0" w:firstColumn="1" w:lastColumn="0" w:noHBand="0" w:noVBand="1"/>
      </w:tblPr>
      <w:tblGrid>
        <w:gridCol w:w="10456"/>
      </w:tblGrid>
      <w:tr w:rsidR="00C6390A" w14:paraId="4D8078A7" w14:textId="77777777" w:rsidTr="00380A9B">
        <w:tc>
          <w:tcPr>
            <w:tcW w:w="10456" w:type="dxa"/>
            <w:tcBorders>
              <w:bottom w:val="single" w:sz="4" w:space="0" w:color="auto"/>
            </w:tcBorders>
            <w:shd w:val="clear" w:color="auto" w:fill="215E99" w:themeFill="text2" w:themeFillTint="BF"/>
          </w:tcPr>
          <w:p w14:paraId="3289048E" w14:textId="77777777" w:rsidR="00C6390A" w:rsidRDefault="00C6390A" w:rsidP="00372256">
            <w:pPr>
              <w:pStyle w:val="aff0"/>
            </w:pPr>
            <w:r w:rsidRPr="00F73B3C">
              <w:rPr>
                <w:rFonts w:hint="eastAsia"/>
              </w:rPr>
              <w:t>ゼロトラストの定義</w:t>
            </w:r>
          </w:p>
        </w:tc>
      </w:tr>
      <w:tr w:rsidR="00C6390A" w14:paraId="51CF8271" w14:textId="77777777" w:rsidTr="00372256">
        <w:tc>
          <w:tcPr>
            <w:tcW w:w="10456" w:type="dxa"/>
          </w:tcPr>
          <w:p w14:paraId="54A179EE" w14:textId="169D670F" w:rsidR="00C6390A" w:rsidRPr="00F73B3C" w:rsidRDefault="007E354B" w:rsidP="00372256">
            <w:pPr>
              <w:pStyle w:val="afff6"/>
            </w:pPr>
            <w:hyperlink w:anchor="■ゼロトラスト" w:history="1">
              <w:r w:rsidR="00C6390A" w:rsidRPr="000C0757">
                <w:rPr>
                  <w:rStyle w:val="a7"/>
                  <w:rFonts w:hint="eastAsia"/>
                </w:rPr>
                <w:t>ゼロトラスト</w:t>
              </w:r>
            </w:hyperlink>
            <w:r w:rsidR="00C6390A" w:rsidRPr="004F2BCA">
              <w:rPr>
                <w:rFonts w:hint="eastAsia"/>
              </w:rPr>
              <w:t>（</w:t>
            </w:r>
            <w:r w:rsidR="00C6390A" w:rsidRPr="004F2BCA">
              <w:t>ZT）は、従来の境界線によるセキュリティ対策とは異なり、ネットワーク内のすべてのデバイスやユーザーを信頼せず、あらゆるアクセスをゼロから検証するという考え方です。これにより、内部からの脅威や、一度内部に侵入された場合の被害を最小限に抑えることを目指します。具体的には、</w:t>
            </w:r>
            <w:bookmarkStart w:id="1382" w:name="■多要素認証18ー3ー2"/>
            <w:r w:rsidR="00E6034E">
              <w:fldChar w:fldCharType="begin"/>
            </w:r>
            <w:r w:rsidR="00E6034E">
              <w:instrText>HYPERLINK  \l "■多要素認証"</w:instrText>
            </w:r>
            <w:r w:rsidR="00E6034E">
              <w:fldChar w:fldCharType="separate"/>
            </w:r>
            <w:r w:rsidR="00C6390A" w:rsidRPr="00E6034E">
              <w:rPr>
                <w:rStyle w:val="a7"/>
              </w:rPr>
              <w:t>多要素認証</w:t>
            </w:r>
            <w:bookmarkEnd w:id="1382"/>
            <w:r w:rsidR="00E6034E">
              <w:fldChar w:fldCharType="end"/>
            </w:r>
            <w:r w:rsidR="00C6390A" w:rsidRPr="004F2BCA">
              <w:t>、最小権限の原則、継続的な監視など、複数のセキュリティ対策を組み合わせることで、</w:t>
            </w:r>
            <w:bookmarkStart w:id="1383" w:name="■アクセス制御18ー3－2"/>
            <w:r w:rsidR="00582E4C">
              <w:fldChar w:fldCharType="begin"/>
            </w:r>
            <w:r w:rsidR="00582E4C">
              <w:instrText>HYPERLINK  \l "■アクセス制御"</w:instrText>
            </w:r>
            <w:r w:rsidR="00582E4C">
              <w:fldChar w:fldCharType="separate"/>
            </w:r>
            <w:r w:rsidR="00C6390A" w:rsidRPr="00582E4C">
              <w:rPr>
                <w:rStyle w:val="a7"/>
              </w:rPr>
              <w:t>アクセス制御</w:t>
            </w:r>
            <w:bookmarkEnd w:id="1383"/>
            <w:r w:rsidR="00582E4C">
              <w:fldChar w:fldCharType="end"/>
            </w:r>
            <w:r w:rsidR="00C6390A" w:rsidRPr="004F2BCA">
              <w:t>を強化します。</w:t>
            </w:r>
          </w:p>
        </w:tc>
      </w:tr>
    </w:tbl>
    <w:p w14:paraId="20CC00DE" w14:textId="77777777" w:rsidR="00C6390A" w:rsidRPr="00F73B3C" w:rsidRDefault="00C6390A" w:rsidP="004A6619">
      <w:pPr>
        <w:pStyle w:val="aff4"/>
      </w:pPr>
      <w:r w:rsidRPr="00F73B3C">
        <w:rPr>
          <w:rFonts w:hint="eastAsia"/>
        </w:rPr>
        <w:t>境界防御モデルとゼロトラストの違い</w:t>
      </w:r>
    </w:p>
    <w:p w14:paraId="4D4A19FE" w14:textId="0FA5ED60" w:rsidR="00C6390A" w:rsidRPr="00F73B3C" w:rsidRDefault="00C6390A" w:rsidP="00F73B3C">
      <w:r w:rsidRPr="00F73B3C">
        <w:rPr>
          <w:rFonts w:hint="eastAsia"/>
        </w:rPr>
        <w:t>境界防御モデルは、信用する領域（社内）と信用しない領域（社外）に境界を設け、組織が守るべき</w:t>
      </w:r>
      <w:bookmarkStart w:id="1384" w:name="■情報資産18ー3－2"/>
      <w:r w:rsidR="00BA5C83">
        <w:fldChar w:fldCharType="begin"/>
      </w:r>
      <w:r w:rsidR="00BA5C83">
        <w:rPr>
          <w:rFonts w:hint="eastAsia"/>
        </w:rPr>
        <w:instrText xml:space="preserve">HYPERLINK </w:instrText>
      </w:r>
      <w:r w:rsidR="00BA5C83">
        <w:instrText xml:space="preserve"> \l "</w:instrText>
      </w:r>
      <w:r w:rsidR="00BA5C83">
        <w:rPr>
          <w:rFonts w:hint="eastAsia"/>
        </w:rPr>
        <w:instrText>■情報資産</w:instrText>
      </w:r>
      <w:r w:rsidR="00BA5C83">
        <w:instrText>"</w:instrText>
      </w:r>
      <w:r w:rsidR="00BA5C83">
        <w:fldChar w:fldCharType="separate"/>
      </w:r>
      <w:r w:rsidRPr="00BA5C83">
        <w:rPr>
          <w:rStyle w:val="a7"/>
          <w:rFonts w:hint="eastAsia"/>
        </w:rPr>
        <w:t>情報資産</w:t>
      </w:r>
      <w:bookmarkEnd w:id="1384"/>
      <w:r w:rsidR="00BA5C83">
        <w:fldChar w:fldCharType="end"/>
      </w:r>
      <w:r w:rsidRPr="00F73B3C">
        <w:rPr>
          <w:rFonts w:hint="eastAsia"/>
        </w:rPr>
        <w:t>は信用する境界内部に存在するという前提をもとに、境界線でセキュリティ対策を講じることで、境界外部からの脅威を防ぐという考え方です。</w:t>
      </w:r>
    </w:p>
    <w:p w14:paraId="2ED3FAD8" w14:textId="77777777" w:rsidR="00C6390A" w:rsidRPr="00F73B3C" w:rsidRDefault="00C6390A" w:rsidP="00F73B3C">
      <w:r w:rsidRPr="00F73B3C">
        <w:rPr>
          <w:noProof/>
        </w:rPr>
        <mc:AlternateContent>
          <mc:Choice Requires="wps">
            <w:drawing>
              <wp:anchor distT="0" distB="0" distL="114300" distR="114300" simplePos="0" relativeHeight="251656425" behindDoc="0" locked="0" layoutInCell="1" allowOverlap="1" wp14:anchorId="4E27F23B" wp14:editId="057CE89A">
                <wp:simplePos x="0" y="0"/>
                <wp:positionH relativeFrom="margin">
                  <wp:align>center</wp:align>
                </wp:positionH>
                <wp:positionV relativeFrom="paragraph">
                  <wp:posOffset>3370629</wp:posOffset>
                </wp:positionV>
                <wp:extent cx="5619115" cy="184150"/>
                <wp:effectExtent l="0" t="0" r="0" b="0"/>
                <wp:wrapTopAndBottom/>
                <wp:docPr id="261535149" name="テキスト ボックス 5"/>
                <wp:cNvGraphicFramePr/>
                <a:graphic xmlns:a="http://schemas.openxmlformats.org/drawingml/2006/main">
                  <a:graphicData uri="http://schemas.microsoft.com/office/word/2010/wordprocessingShape">
                    <wps:wsp>
                      <wps:cNvSpPr txBox="1"/>
                      <wps:spPr>
                        <a:xfrm>
                          <a:off x="0" y="0"/>
                          <a:ext cx="5619115" cy="184150"/>
                        </a:xfrm>
                        <a:prstGeom prst="rect">
                          <a:avLst/>
                        </a:prstGeom>
                        <a:noFill/>
                      </wps:spPr>
                      <wps:txbx>
                        <w:txbxContent>
                          <w:p w14:paraId="0FC623B5" w14:textId="13227507" w:rsidR="00C6390A" w:rsidRDefault="00C6390A" w:rsidP="00F73B3C">
                            <w:pPr>
                              <w:pStyle w:val="aff2"/>
                            </w:pPr>
                            <w:r>
                              <w:rPr>
                                <w:rFonts w:hint="eastAsia"/>
                              </w:rPr>
                              <w:t>図6</w:t>
                            </w:r>
                            <w:r w:rsidR="00ED3FA5">
                              <w:rPr>
                                <w:rFonts w:hint="eastAsia"/>
                              </w:rPr>
                              <w:t>1</w:t>
                            </w:r>
                            <w:r>
                              <w:rPr>
                                <w:rFonts w:hint="eastAsia"/>
                              </w:rPr>
                              <w:t>. 境界防御モデルとゼロトラストの概要図</w:t>
                            </w:r>
                          </w:p>
                        </w:txbxContent>
                      </wps:txbx>
                      <wps:bodyPr wrap="square" rtlCol="0">
                        <a:spAutoFit/>
                      </wps:bodyPr>
                    </wps:wsp>
                  </a:graphicData>
                </a:graphic>
              </wp:anchor>
            </w:drawing>
          </mc:Choice>
          <mc:Fallback>
            <w:pict>
              <v:shape w14:anchorId="4E27F23B" id="_x0000_s1147" type="#_x0000_t202" style="position:absolute;left:0;text-align:left;margin-left:0;margin-top:265.4pt;width:442.45pt;height:14.5pt;z-index:25165642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" filled="f" stroked="f">
                <v:textbox style="mso-fit-shape-to-text:t">
                  <w:txbxContent>
                    <w:p w14:paraId="0FC623B5" w14:textId="13227507" w:rsidR="00C6390A" w:rsidRDefault="00C6390A" w:rsidP="00F73B3C">
                      <w:pPr>
                        <w:pStyle w:val="aff2"/>
                      </w:pPr>
                      <w:r>
                        <w:rPr>
                          <w:rFonts w:hint="eastAsia"/>
                        </w:rPr>
                        <w:t>図6</w:t>
                      </w:r>
                      <w:r w:rsidR="00ED3FA5">
                        <w:rPr>
                          <w:rFonts w:hint="eastAsia"/>
                        </w:rPr>
                        <w:t>1</w:t>
                      </w:r>
                      <w:r>
                        <w:rPr>
                          <w:rFonts w:hint="eastAsia"/>
                        </w:rPr>
                        <w:t>. 境界防御モデルとゼロトラストの概要図</w:t>
                      </w:r>
                    </w:p>
                  </w:txbxContent>
                </v:textbox>
                <w10:wrap type="topAndBottom" anchorx="margin"/>
              </v:shape>
            </w:pict>
          </mc:Fallback>
        </mc:AlternateContent>
      </w:r>
      <w:r>
        <w:rPr>
          <w:noProof/>
        </w:rPr>
        <w:drawing>
          <wp:anchor distT="0" distB="0" distL="114300" distR="114300" simplePos="0" relativeHeight="251656440" behindDoc="0" locked="0" layoutInCell="1" allowOverlap="1" wp14:anchorId="14878F9F" wp14:editId="16E4F33B">
            <wp:simplePos x="0" y="0"/>
            <wp:positionH relativeFrom="margin">
              <wp:align>center</wp:align>
            </wp:positionH>
            <wp:positionV relativeFrom="paragraph">
              <wp:posOffset>567047</wp:posOffset>
            </wp:positionV>
            <wp:extent cx="5401310" cy="2761615"/>
            <wp:effectExtent l="0" t="0" r="8890" b="635"/>
            <wp:wrapTopAndBottom/>
            <wp:docPr id="1097021465"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01310" cy="2761615"/>
                    </a:xfrm>
                    <a:prstGeom prst="rect">
                      <a:avLst/>
                    </a:prstGeom>
                    <a:noFill/>
                    <a:ln>
                      <a:noFill/>
                    </a:ln>
                  </pic:spPr>
                </pic:pic>
              </a:graphicData>
            </a:graphic>
          </wp:anchor>
        </w:drawing>
      </w:r>
      <w:r w:rsidRPr="00F73B3C">
        <w:rPr>
          <w:rFonts w:hint="eastAsia"/>
        </w:rPr>
        <w:t>一方、ゼロトラストは、「境界」の概念をなくし、守るべき情報資産にアクセスするものはすべて確認し、認証・認可を行うことで脅威を防ぐという考え方です。</w:t>
      </w:r>
    </w:p>
    <w:p w14:paraId="154AF495" w14:textId="1A4C7720" w:rsidR="00C6390A" w:rsidRDefault="00C6390A" w:rsidP="00F73B3C">
      <w:r w:rsidRPr="00F73B3C">
        <w:rPr>
          <w:rFonts w:hint="eastAsia"/>
        </w:rPr>
        <w:t>現在、クラウドサービスの普及やモバイル端末の活用、テレワークによる働き方の多様化により、内部と外部を隔てる「境界」そのものが曖昧になりつつあります。その結果、従来の社内・社外の境界でセキュリティ対策を行う「境界防御モデル」では、</w:t>
      </w:r>
      <w:bookmarkStart w:id="1385" w:name="■サイバー攻撃18ー3ー2"/>
      <w:r w:rsidR="00927263">
        <w:fldChar w:fldCharType="begin"/>
      </w:r>
      <w:r w:rsidR="00927263">
        <w:rPr>
          <w:rFonts w:hint="eastAsia"/>
        </w:rPr>
        <w:instrText xml:space="preserve">HYPERLINK </w:instrText>
      </w:r>
      <w:r w:rsidR="00927263">
        <w:instrText xml:space="preserve"> \l "</w:instrText>
      </w:r>
      <w:r w:rsidR="00927263">
        <w:rPr>
          <w:rFonts w:hint="eastAsia"/>
        </w:rPr>
        <w:instrText>■サイバー攻撃</w:instrText>
      </w:r>
      <w:r w:rsidR="00927263">
        <w:instrText>"</w:instrText>
      </w:r>
      <w:r w:rsidR="00927263">
        <w:fldChar w:fldCharType="separate"/>
      </w:r>
      <w:r w:rsidRPr="00927263">
        <w:rPr>
          <w:rStyle w:val="a7"/>
          <w:rFonts w:hint="eastAsia"/>
        </w:rPr>
        <w:t>サイバー攻撃</w:t>
      </w:r>
      <w:bookmarkEnd w:id="1385"/>
      <w:r w:rsidR="00927263">
        <w:fldChar w:fldCharType="end"/>
      </w:r>
      <w:r w:rsidRPr="00F73B3C">
        <w:rPr>
          <w:rFonts w:hint="eastAsia"/>
        </w:rPr>
        <w:t>や</w:t>
      </w:r>
      <w:bookmarkStart w:id="1386" w:name="■マルウェア18ー3ー2"/>
      <w:r w:rsidR="003A77D6">
        <w:fldChar w:fldCharType="begin"/>
      </w:r>
      <w:r w:rsidR="003A77D6">
        <w:rPr>
          <w:rFonts w:hint="eastAsia"/>
        </w:rPr>
        <w:instrText xml:space="preserve">HYPERLINK </w:instrText>
      </w:r>
      <w:r w:rsidR="003A77D6">
        <w:instrText xml:space="preserve"> \l "</w:instrText>
      </w:r>
      <w:r w:rsidR="003A77D6">
        <w:rPr>
          <w:rFonts w:hint="eastAsia"/>
        </w:rPr>
        <w:instrText>■マルウェア</w:instrText>
      </w:r>
      <w:r w:rsidR="003A77D6">
        <w:instrText>"</w:instrText>
      </w:r>
      <w:r w:rsidR="003A77D6">
        <w:fldChar w:fldCharType="separate"/>
      </w:r>
      <w:r w:rsidRPr="003A77D6">
        <w:rPr>
          <w:rStyle w:val="a7"/>
          <w:rFonts w:hint="eastAsia"/>
        </w:rPr>
        <w:t>マルウェア</w:t>
      </w:r>
      <w:bookmarkEnd w:id="1386"/>
      <w:r w:rsidR="003A77D6">
        <w:fldChar w:fldCharType="end"/>
      </w:r>
      <w:r w:rsidRPr="00F73B3C">
        <w:rPr>
          <w:rFonts w:hint="eastAsia"/>
        </w:rPr>
        <w:t>感染などの脅威から情報資産を守ることが難しくなってきています。こうした問題を解決するものとして、「ゼロトラスト」という考え方が注目されています。</w:t>
      </w:r>
    </w:p>
    <w:p w14:paraId="7795AFDF" w14:textId="77777777" w:rsidR="00C6390A" w:rsidRDefault="00C6390A" w:rsidP="00B12332">
      <w:pPr>
        <w:ind w:firstLineChars="0" w:firstLine="0"/>
      </w:pPr>
    </w:p>
    <w:tbl>
      <w:tblPr>
        <w:tblStyle w:val="aa"/>
        <w:tblW w:w="0" w:type="auto"/>
        <w:tblLook w:val="04A0" w:firstRow="1" w:lastRow="0" w:firstColumn="1" w:lastColumn="0" w:noHBand="0" w:noVBand="1"/>
      </w:tblPr>
      <w:tblGrid>
        <w:gridCol w:w="10456"/>
      </w:tblGrid>
      <w:tr w:rsidR="00C6390A" w14:paraId="0AEC690F" w14:textId="77777777" w:rsidTr="00F975C3">
        <w:tc>
          <w:tcPr>
            <w:tcW w:w="10456" w:type="dxa"/>
          </w:tcPr>
          <w:p w14:paraId="4489039C" w14:textId="77777777" w:rsidR="00C6390A" w:rsidRPr="00F975C3" w:rsidRDefault="00C6390A" w:rsidP="00E534F9">
            <w:pPr>
              <w:pStyle w:val="afff8"/>
            </w:pPr>
            <w:r>
              <w:rPr>
                <w:noProof/>
              </w:rPr>
              <w:drawing>
                <wp:anchor distT="0" distB="0" distL="114300" distR="114300" simplePos="0" relativeHeight="251656426" behindDoc="0" locked="1" layoutInCell="1" allowOverlap="1" wp14:anchorId="472DCA6B" wp14:editId="23F41F4F">
                  <wp:simplePos x="0" y="0"/>
                  <wp:positionH relativeFrom="column">
                    <wp:posOffset>-298708</wp:posOffset>
                  </wp:positionH>
                  <wp:positionV relativeFrom="paragraph">
                    <wp:posOffset>-299416</wp:posOffset>
                  </wp:positionV>
                  <wp:extent cx="822769" cy="518040"/>
                  <wp:effectExtent l="0" t="0" r="0" b="0"/>
                  <wp:wrapNone/>
                  <wp:docPr id="1291727386" name="図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822769" cy="518040"/>
                          </a:xfrm>
                          <a:prstGeom prst="rect">
                            <a:avLst/>
                          </a:prstGeom>
                          <a:noFill/>
                          <a:ln>
                            <a:noFill/>
                          </a:ln>
                        </pic:spPr>
                      </pic:pic>
                    </a:graphicData>
                  </a:graphic>
                  <wp14:sizeRelV relativeFrom="margin">
                    <wp14:pctHeight>0</wp14:pctHeight>
                  </wp14:sizeRelV>
                </wp:anchor>
              </w:drawing>
            </w:r>
            <w:r w:rsidRPr="00F975C3">
              <w:rPr>
                <w:rFonts w:hint="eastAsia"/>
              </w:rPr>
              <w:t>ゼロトラストと境界防御の関係</w:t>
            </w:r>
          </w:p>
          <w:p w14:paraId="575C4C6A" w14:textId="77777777" w:rsidR="00C6390A" w:rsidRPr="00DD3B2F" w:rsidRDefault="00C6390A" w:rsidP="00DD3B2F">
            <w:pPr>
              <w:pStyle w:val="afff6"/>
            </w:pPr>
            <w:r w:rsidRPr="00DD3B2F">
              <w:rPr>
                <w:rFonts w:hint="eastAsia"/>
              </w:rPr>
              <w:t>ゼロトラストは、境界防御モデルで守ることが困難な脅威に対して適用する対策ではあるものの、「境界防御モデルを排除する考え」ではありません。強固なセキュリティを構築するにあたり、すでに用いられている境界防御モデルを活かすことが大切です。</w:t>
            </w:r>
          </w:p>
        </w:tc>
      </w:tr>
    </w:tbl>
    <w:p w14:paraId="2A87232A" w14:textId="77777777" w:rsidR="00C6390A" w:rsidRPr="00F73B3C" w:rsidRDefault="00C6390A" w:rsidP="00B12332">
      <w:pPr>
        <w:ind w:firstLineChars="0" w:firstLine="0"/>
      </w:pPr>
    </w:p>
    <w:p w14:paraId="1D5CDD60" w14:textId="77777777" w:rsidR="00C6390A" w:rsidRPr="00F975C3" w:rsidRDefault="00C6390A" w:rsidP="00F975C3">
      <w:pPr>
        <w:pStyle w:val="5"/>
      </w:pPr>
      <w:r w:rsidRPr="00F975C3">
        <w:rPr>
          <w:rFonts w:hint="eastAsia"/>
        </w:rPr>
        <w:t>ゼロトラスト導入に向けた進め方</w:t>
      </w:r>
    </w:p>
    <w:p w14:paraId="0EA55A8F" w14:textId="77777777" w:rsidR="00C6390A" w:rsidRPr="00F975C3" w:rsidRDefault="00C6390A" w:rsidP="00780837">
      <w:pPr>
        <w:pStyle w:val="aff4"/>
      </w:pPr>
      <w:r w:rsidRPr="00F975C3">
        <w:rPr>
          <w:rFonts w:hint="eastAsia"/>
        </w:rPr>
        <w:t>準備工程</w:t>
      </w:r>
    </w:p>
    <w:p w14:paraId="788FD9A4" w14:textId="49889BB4" w:rsidR="00C6390A" w:rsidRPr="00F975C3" w:rsidRDefault="00C6390A" w:rsidP="00FE03CC">
      <w:r w:rsidRPr="00F975C3">
        <w:rPr>
          <w:rFonts w:hint="eastAsia"/>
        </w:rPr>
        <w:t>ゼロトラストを導入する準備として、資産</w:t>
      </w:r>
      <w:r w:rsidR="00EC001B">
        <w:rPr>
          <w:rFonts w:hint="eastAsia"/>
        </w:rPr>
        <w:t>（</w:t>
      </w:r>
      <w:r w:rsidRPr="00F975C3">
        <w:rPr>
          <w:rFonts w:hint="eastAsia"/>
        </w:rPr>
        <w:t>デバイスやネットワークなど</w:t>
      </w:r>
      <w:r w:rsidR="00EC001B">
        <w:rPr>
          <w:rFonts w:hint="eastAsia"/>
        </w:rPr>
        <w:t>）</w:t>
      </w:r>
      <w:r w:rsidRPr="00F975C3">
        <w:rPr>
          <w:rFonts w:hint="eastAsia"/>
        </w:rPr>
        <w:t>、主体</w:t>
      </w:r>
      <w:r w:rsidR="00EC001B">
        <w:rPr>
          <w:rFonts w:hint="eastAsia"/>
        </w:rPr>
        <w:t>（</w:t>
      </w:r>
      <w:r w:rsidRPr="00F975C3">
        <w:rPr>
          <w:rFonts w:hint="eastAsia"/>
        </w:rPr>
        <w:t>ユーザ</w:t>
      </w:r>
      <w:r>
        <w:rPr>
          <w:rFonts w:hint="eastAsia"/>
        </w:rPr>
        <w:t>ー</w:t>
      </w:r>
      <w:r w:rsidRPr="00F975C3">
        <w:rPr>
          <w:rFonts w:hint="eastAsia"/>
        </w:rPr>
        <w:t>・権限など</w:t>
      </w:r>
      <w:r w:rsidR="00EC001B">
        <w:rPr>
          <w:rFonts w:hint="eastAsia"/>
        </w:rPr>
        <w:t>）</w:t>
      </w:r>
      <w:r w:rsidRPr="00F975C3">
        <w:rPr>
          <w:rFonts w:hint="eastAsia"/>
        </w:rPr>
        <w:t>、ビジネスプロセスについて詳細に理解する必要があります。ゼロトラストを導入する準備として、資産、主体、データフロー、ワークフローの調査を行います。</w:t>
      </w:r>
    </w:p>
    <w:p w14:paraId="419D6389" w14:textId="77777777" w:rsidR="00C6390A" w:rsidRDefault="00C6390A" w:rsidP="00780837">
      <w:pPr>
        <w:pStyle w:val="aff4"/>
      </w:pPr>
    </w:p>
    <w:p w14:paraId="4E005B75" w14:textId="77777777" w:rsidR="00C6390A" w:rsidRPr="00F975C3" w:rsidRDefault="00C6390A" w:rsidP="00780837">
      <w:pPr>
        <w:pStyle w:val="aff4"/>
      </w:pPr>
      <w:r w:rsidRPr="00F975C3">
        <w:rPr>
          <w:rFonts w:hint="eastAsia"/>
        </w:rPr>
        <w:t>ゼロトラスト導入プロセス</w:t>
      </w:r>
    </w:p>
    <w:p w14:paraId="7EC1656D" w14:textId="77777777" w:rsidR="00C6390A" w:rsidRDefault="00C6390A" w:rsidP="00E66EA8">
      <w:r w:rsidRPr="00F975C3">
        <w:rPr>
          <w:noProof/>
        </w:rPr>
        <mc:AlternateContent>
          <mc:Choice Requires="wps">
            <w:drawing>
              <wp:anchor distT="0" distB="0" distL="114300" distR="114300" simplePos="0" relativeHeight="251656427" behindDoc="0" locked="0" layoutInCell="1" allowOverlap="1" wp14:anchorId="261102BD" wp14:editId="6761D87D">
                <wp:simplePos x="0" y="0"/>
                <wp:positionH relativeFrom="margin">
                  <wp:posOffset>504702</wp:posOffset>
                </wp:positionH>
                <wp:positionV relativeFrom="paragraph">
                  <wp:posOffset>4007584</wp:posOffset>
                </wp:positionV>
                <wp:extent cx="5612130" cy="276860"/>
                <wp:effectExtent l="0" t="0" r="0" b="0"/>
                <wp:wrapTopAndBottom/>
                <wp:docPr id="1589922981" name="テキスト ボックス 17"/>
                <wp:cNvGraphicFramePr/>
                <a:graphic xmlns:a="http://schemas.openxmlformats.org/drawingml/2006/main">
                  <a:graphicData uri="http://schemas.microsoft.com/office/word/2010/wordprocessingShape">
                    <wps:wsp>
                      <wps:cNvSpPr txBox="1"/>
                      <wps:spPr>
                        <a:xfrm>
                          <a:off x="0" y="0"/>
                          <a:ext cx="5612130" cy="276860"/>
                        </a:xfrm>
                        <a:prstGeom prst="rect">
                          <a:avLst/>
                        </a:prstGeom>
                        <a:noFill/>
                      </wps:spPr>
                      <wps:txbx>
                        <w:txbxContent>
                          <w:p w14:paraId="27847F69" w14:textId="39AADD9F" w:rsidR="00C6390A" w:rsidRDefault="00C6390A" w:rsidP="00F975C3">
                            <w:pPr>
                              <w:pStyle w:val="aff2"/>
                            </w:pPr>
                            <w:r>
                              <w:rPr>
                                <w:rFonts w:hint="eastAsia"/>
                              </w:rPr>
                              <w:t>図6</w:t>
                            </w:r>
                            <w:r w:rsidR="00ED3FA5">
                              <w:rPr>
                                <w:rFonts w:hint="eastAsia"/>
                              </w:rPr>
                              <w:t>2</w:t>
                            </w:r>
                            <w:r>
                              <w:rPr>
                                <w:rFonts w:hint="eastAsia"/>
                              </w:rPr>
                              <w:t>. ゼロトラスト導入プロセス</w:t>
                            </w:r>
                          </w:p>
                          <w:p w14:paraId="2118B35E" w14:textId="77777777" w:rsidR="00C6390A" w:rsidRDefault="00C6390A" w:rsidP="00F975C3">
                            <w:pPr>
                              <w:pStyle w:val="aff2"/>
                            </w:pPr>
                            <w:r>
                              <w:rPr>
                                <w:rFonts w:hint="eastAsia"/>
                              </w:rPr>
                              <w:t>（出典）IPA「ゼロトラスト導入指南書 〜情報系・制御系システムへのゼロトラスト導入〜 」をもとに作成</w:t>
                            </w:r>
                          </w:p>
                        </w:txbxContent>
                      </wps:txbx>
                      <wps:bodyPr wrap="square" rtlCol="0">
                        <a:spAutoFit/>
                      </wps:bodyPr>
                    </wps:wsp>
                  </a:graphicData>
                </a:graphic>
              </wp:anchor>
            </w:drawing>
          </mc:Choice>
          <mc:Fallback>
            <w:pict>
              <v:shape w14:anchorId="261102BD" id="_x0000_s1148" type="#_x0000_t202" style="position:absolute;left:0;text-align:left;margin-left:39.75pt;margin-top:315.55pt;width:441.9pt;height:21.8pt;z-index:251656427;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" filled="f" stroked="f">
                <v:textbox style="mso-fit-shape-to-text:t">
                  <w:txbxContent>
                    <w:p w14:paraId="27847F69" w14:textId="39AADD9F" w:rsidR="00C6390A" w:rsidRDefault="00C6390A" w:rsidP="00F975C3">
                      <w:pPr>
                        <w:pStyle w:val="aff2"/>
                      </w:pPr>
                      <w:r>
                        <w:rPr>
                          <w:rFonts w:hint="eastAsia"/>
                        </w:rPr>
                        <w:t>図6</w:t>
                      </w:r>
                      <w:r w:rsidR="00ED3FA5">
                        <w:rPr>
                          <w:rFonts w:hint="eastAsia"/>
                        </w:rPr>
                        <w:t>2</w:t>
                      </w:r>
                      <w:r>
                        <w:rPr>
                          <w:rFonts w:hint="eastAsia"/>
                        </w:rPr>
                        <w:t>. ゼロトラスト導入プロセス</w:t>
                      </w:r>
                    </w:p>
                    <w:p w14:paraId="2118B35E" w14:textId="77777777" w:rsidR="00C6390A" w:rsidRDefault="00C6390A" w:rsidP="00F975C3">
                      <w:pPr>
                        <w:pStyle w:val="aff2"/>
                      </w:pPr>
                      <w:r>
                        <w:rPr>
                          <w:rFonts w:hint="eastAsia"/>
                        </w:rPr>
                        <w:t>（出典）IPA「ゼロトラスト導入指南書 〜情報系・制御系システムへのゼロトラスト導入〜 」をもとに作成</w:t>
                      </w:r>
                    </w:p>
                  </w:txbxContent>
                </v:textbox>
                <w10:wrap type="topAndBottom" anchorx="margin"/>
              </v:shape>
            </w:pict>
          </mc:Fallback>
        </mc:AlternateContent>
      </w:r>
      <w:r>
        <w:rPr>
          <w:noProof/>
        </w:rPr>
        <w:drawing>
          <wp:anchor distT="0" distB="0" distL="114300" distR="114300" simplePos="0" relativeHeight="251656441" behindDoc="0" locked="0" layoutInCell="1" allowOverlap="1" wp14:anchorId="0263B15A" wp14:editId="6853D2F5">
            <wp:simplePos x="0" y="0"/>
            <wp:positionH relativeFrom="margin">
              <wp:align>center</wp:align>
            </wp:positionH>
            <wp:positionV relativeFrom="paragraph">
              <wp:posOffset>380505</wp:posOffset>
            </wp:positionV>
            <wp:extent cx="5200650" cy="3663950"/>
            <wp:effectExtent l="0" t="0" r="0" b="0"/>
            <wp:wrapTopAndBottom/>
            <wp:docPr id="1283084300"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00650" cy="3663950"/>
                    </a:xfrm>
                    <a:prstGeom prst="rect">
                      <a:avLst/>
                    </a:prstGeom>
                    <a:noFill/>
                    <a:ln>
                      <a:noFill/>
                    </a:ln>
                  </pic:spPr>
                </pic:pic>
              </a:graphicData>
            </a:graphic>
          </wp:anchor>
        </w:drawing>
      </w:r>
      <w:r w:rsidRPr="00F975C3">
        <w:rPr>
          <w:rFonts w:hint="eastAsia"/>
        </w:rPr>
        <w:t>準備工程を実施した以降は、次のプロセスで進めます。</w:t>
      </w:r>
    </w:p>
    <w:p w14:paraId="5C5D0334" w14:textId="77777777" w:rsidR="00C6390A" w:rsidRPr="00444CCB" w:rsidRDefault="00C6390A" w:rsidP="00E66EA8"/>
    <w:p w14:paraId="7750BE6D" w14:textId="77777777" w:rsidR="00C6390A" w:rsidRDefault="00C6390A" w:rsidP="00F975C3">
      <w:pPr>
        <w:ind w:firstLineChars="0" w:firstLine="0"/>
      </w:pPr>
    </w:p>
    <w:tbl>
      <w:tblPr>
        <w:tblStyle w:val="aa"/>
        <w:tblpPr w:leftFromText="142" w:rightFromText="142" w:vertAnchor="text" w:horzAnchor="margin" w:tblpY="-18"/>
        <w:tblW w:w="0" w:type="auto"/>
        <w:tblLook w:val="04A0" w:firstRow="1" w:lastRow="0" w:firstColumn="1" w:lastColumn="0" w:noHBand="0" w:noVBand="1"/>
      </w:tblPr>
      <w:tblGrid>
        <w:gridCol w:w="5228"/>
        <w:gridCol w:w="5228"/>
      </w:tblGrid>
      <w:tr w:rsidR="00C6390A" w14:paraId="583CE5E9" w14:textId="77777777" w:rsidTr="0050393E">
        <w:tc>
          <w:tcPr>
            <w:tcW w:w="10456" w:type="dxa"/>
            <w:gridSpan w:val="2"/>
          </w:tcPr>
          <w:p w14:paraId="6FA641F2" w14:textId="77777777" w:rsidR="00C6390A" w:rsidRDefault="00C6390A" w:rsidP="00601047">
            <w:pPr>
              <w:pStyle w:val="affe"/>
              <w:framePr w:hSpace="0" w:wrap="auto" w:vAnchor="margin" w:hAnchor="text" w:yAlign="inline"/>
            </w:pPr>
            <w:r w:rsidRPr="000A23A7">
              <w:rPr>
                <w:rFonts w:hint="eastAsia"/>
              </w:rPr>
              <w:t>詳細理解のため参考となる文献（参考文献）</w:t>
            </w:r>
          </w:p>
        </w:tc>
      </w:tr>
      <w:tr w:rsidR="00C6390A" w:rsidRPr="000A23A7" w14:paraId="5451880E" w14:textId="77777777" w:rsidTr="0050393E">
        <w:tc>
          <w:tcPr>
            <w:tcW w:w="5228" w:type="dxa"/>
            <w:shd w:val="clear" w:color="auto" w:fill="F1A983" w:themeFill="accent2" w:themeFillTint="99"/>
          </w:tcPr>
          <w:p w14:paraId="334D055F" w14:textId="18CA303E" w:rsidR="00C6390A" w:rsidRDefault="00C6390A" w:rsidP="00601047">
            <w:pPr>
              <w:pStyle w:val="affe"/>
              <w:framePr w:hSpace="0" w:wrap="auto" w:vAnchor="margin" w:hAnchor="text" w:yAlign="inline"/>
            </w:pPr>
            <w:r w:rsidRPr="003F5349">
              <w:rPr>
                <w:rFonts w:hint="eastAsia"/>
              </w:rPr>
              <w:t>ゼロトラスト導入指南書〜情報系・制御系システムへのゼロトラスト導入〜</w:t>
            </w:r>
          </w:p>
        </w:tc>
        <w:tc>
          <w:tcPr>
            <w:tcW w:w="5228" w:type="dxa"/>
          </w:tcPr>
          <w:p w14:paraId="2CD3CC4E" w14:textId="77777777" w:rsidR="00C6390A" w:rsidRPr="000A23A7" w:rsidRDefault="007E354B" w:rsidP="00601047">
            <w:pPr>
              <w:pStyle w:val="affe"/>
              <w:framePr w:hSpace="0" w:wrap="auto" w:vAnchor="margin" w:hAnchor="text" w:yAlign="inline"/>
            </w:pPr>
            <w:hyperlink r:id="rId163" w:history="1">
              <w:r w:rsidR="00C6390A" w:rsidRPr="003F5349">
                <w:rPr>
                  <w:rStyle w:val="a7"/>
                  <w:rFonts w:hint="eastAsia"/>
                  <w:color w:val="auto"/>
                  <w:u w:val="none"/>
                </w:rPr>
                <w:t>https://www.ipa.go.jp/jinzai/ics/core_human_resource/final_project/2021/ngi93u0000002klo-att/000092243.pdf</w:t>
              </w:r>
            </w:hyperlink>
          </w:p>
        </w:tc>
      </w:tr>
    </w:tbl>
    <w:p w14:paraId="56DD5202" w14:textId="77777777" w:rsidR="00C6390A" w:rsidRDefault="00C6390A" w:rsidP="00F975C3">
      <w:pPr>
        <w:ind w:firstLineChars="0" w:firstLine="0"/>
      </w:pPr>
      <w:r w:rsidRPr="00F975C3">
        <w:rPr>
          <w:rFonts w:hint="eastAsia"/>
        </w:rPr>
        <w:t>ゼロトラスト導入の各プロセスで実施すべき内容を説明します。</w:t>
      </w:r>
    </w:p>
    <w:p w14:paraId="039FF72A" w14:textId="77777777" w:rsidR="00C6390A" w:rsidRPr="00F975C3" w:rsidRDefault="00C6390A" w:rsidP="00F975C3">
      <w:pPr>
        <w:ind w:firstLineChars="0" w:firstLine="0"/>
      </w:pPr>
    </w:p>
    <w:tbl>
      <w:tblPr>
        <w:tblW w:w="10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0480"/>
      </w:tblGrid>
      <w:tr w:rsidR="00C6390A" w:rsidRPr="00F975C3" w14:paraId="7C66E219" w14:textId="77777777" w:rsidTr="009B6DCB">
        <w:tc>
          <w:tcPr>
            <w:tcW w:w="10480" w:type="dxa"/>
            <w:shd w:val="clear" w:color="auto" w:fill="2F5597"/>
            <w:tcMar>
              <w:top w:w="72" w:type="dxa"/>
              <w:left w:w="144" w:type="dxa"/>
              <w:bottom w:w="72" w:type="dxa"/>
              <w:right w:w="144" w:type="dxa"/>
            </w:tcMar>
            <w:vAlign w:val="center"/>
            <w:hideMark/>
          </w:tcPr>
          <w:p w14:paraId="2AD9B0F8" w14:textId="1EDFD924" w:rsidR="00C6390A" w:rsidRPr="00F975C3" w:rsidRDefault="00C6390A" w:rsidP="00AC1CC8">
            <w:pPr>
              <w:pStyle w:val="aff0"/>
            </w:pPr>
            <w:r>
              <w:rPr>
                <w:rFonts w:hint="eastAsia"/>
              </w:rPr>
              <w:t>1.</w:t>
            </w:r>
            <w:r w:rsidRPr="00F975C3">
              <w:rPr>
                <w:rFonts w:hint="eastAsia"/>
              </w:rPr>
              <w:t>企業のアクターを特定</w:t>
            </w:r>
          </w:p>
        </w:tc>
      </w:tr>
      <w:tr w:rsidR="00C6390A" w:rsidRPr="00F975C3" w14:paraId="299C148D" w14:textId="77777777" w:rsidTr="009B6DCB">
        <w:tc>
          <w:tcPr>
            <w:tcW w:w="10480" w:type="dxa"/>
            <w:shd w:val="clear" w:color="auto" w:fill="auto"/>
            <w:tcMar>
              <w:top w:w="72" w:type="dxa"/>
              <w:left w:w="144" w:type="dxa"/>
              <w:bottom w:w="72" w:type="dxa"/>
              <w:right w:w="144" w:type="dxa"/>
            </w:tcMar>
            <w:hideMark/>
          </w:tcPr>
          <w:p w14:paraId="11FCC847" w14:textId="77777777" w:rsidR="00C6390A" w:rsidRPr="00F975C3" w:rsidRDefault="00C6390A" w:rsidP="00F975C3">
            <w:pPr>
              <w:pStyle w:val="afff6"/>
            </w:pPr>
            <w:r w:rsidRPr="00F975C3">
              <w:rPr>
                <w:rFonts w:hint="eastAsia"/>
              </w:rPr>
              <w:t>企業の主体には、ユーザ</w:t>
            </w:r>
            <w:r>
              <w:rPr>
                <w:rFonts w:hint="eastAsia"/>
              </w:rPr>
              <w:t>ー</w:t>
            </w:r>
            <w:r w:rsidRPr="00F975C3">
              <w:rPr>
                <w:rFonts w:hint="eastAsia"/>
              </w:rPr>
              <w:t>に紐づいたアカウントと、サービスに紐づいたアカウントの両方が含まれることがあります。どのユーザ</w:t>
            </w:r>
            <w:r>
              <w:rPr>
                <w:rFonts w:hint="eastAsia"/>
              </w:rPr>
              <w:t>ー</w:t>
            </w:r>
            <w:r w:rsidRPr="00F975C3">
              <w:rPr>
                <w:rFonts w:hint="eastAsia"/>
              </w:rPr>
              <w:t>にどのレベルの権限を与えるのかは精査が必要です。基本的には、必要な対象に必要な権限だけ与えるという最小権限の考え方で整理します。</w:t>
            </w:r>
          </w:p>
        </w:tc>
      </w:tr>
      <w:tr w:rsidR="00C6390A" w:rsidRPr="00F975C3" w14:paraId="505E63FF" w14:textId="77777777" w:rsidTr="009B6DCB">
        <w:tc>
          <w:tcPr>
            <w:tcW w:w="10480" w:type="dxa"/>
            <w:shd w:val="clear" w:color="auto" w:fill="2F5597"/>
            <w:tcMar>
              <w:top w:w="72" w:type="dxa"/>
              <w:left w:w="144" w:type="dxa"/>
              <w:bottom w:w="72" w:type="dxa"/>
              <w:right w:w="144" w:type="dxa"/>
            </w:tcMar>
            <w:hideMark/>
          </w:tcPr>
          <w:p w14:paraId="63CD2702" w14:textId="77777777" w:rsidR="00C6390A" w:rsidRPr="00F975C3" w:rsidRDefault="00C6390A" w:rsidP="00F975C3">
            <w:pPr>
              <w:pStyle w:val="aff0"/>
            </w:pPr>
            <w:r>
              <w:rPr>
                <w:rFonts w:hint="eastAsia"/>
              </w:rPr>
              <w:t>2.</w:t>
            </w:r>
            <w:r w:rsidRPr="00F975C3">
              <w:rPr>
                <w:rFonts w:hint="eastAsia"/>
              </w:rPr>
              <w:t>企業が所有する資産を特定</w:t>
            </w:r>
          </w:p>
        </w:tc>
      </w:tr>
      <w:tr w:rsidR="00C6390A" w:rsidRPr="00F975C3" w14:paraId="39F365D3" w14:textId="77777777" w:rsidTr="009B6DCB">
        <w:tc>
          <w:tcPr>
            <w:tcW w:w="10480" w:type="dxa"/>
            <w:shd w:val="clear" w:color="auto" w:fill="auto"/>
            <w:tcMar>
              <w:top w:w="72" w:type="dxa"/>
              <w:left w:w="144" w:type="dxa"/>
              <w:bottom w:w="72" w:type="dxa"/>
              <w:right w:w="144" w:type="dxa"/>
            </w:tcMar>
            <w:hideMark/>
          </w:tcPr>
          <w:p w14:paraId="502F1988" w14:textId="68D40AC7" w:rsidR="00C6390A" w:rsidRPr="00F975C3" w:rsidRDefault="00C6390A" w:rsidP="00F975C3">
            <w:pPr>
              <w:pStyle w:val="afff6"/>
            </w:pPr>
            <w:r w:rsidRPr="00F975C3">
              <w:rPr>
                <w:rFonts w:hint="eastAsia"/>
              </w:rPr>
              <w:t>ゼロトラスト・アーキテクチャ（ゼロトラストの概念を利用し、コンポーネントの関係、ワークフロー計画、アクセスポリシーなどを含むサイバーセキュリティ計画のこと）は、デバイスを識別して管理する機能が必要であり、企業内のデバイスはもちろん、企業所有ではないデバイスについても識別し、監視する機能が必要です。よって、企業の情報にアクセスするデバイスについては、「</w:t>
            </w:r>
            <w:bookmarkStart w:id="1387" w:name="■シャドーIT18ー3ー2"/>
            <w:r w:rsidR="001C7263">
              <w:fldChar w:fldCharType="begin"/>
            </w:r>
            <w:r w:rsidR="001C7263">
              <w:rPr>
                <w:rFonts w:hint="eastAsia"/>
              </w:rPr>
              <w:instrText xml:space="preserve">HYPERLINK </w:instrText>
            </w:r>
            <w:r w:rsidR="001C7263">
              <w:instrText xml:space="preserve"> \l "</w:instrText>
            </w:r>
            <w:r w:rsidR="001C7263">
              <w:rPr>
                <w:rFonts w:hint="eastAsia"/>
              </w:rPr>
              <w:instrText>■シャドー</w:instrText>
            </w:r>
            <w:r w:rsidR="001C7263">
              <w:instrText>IT"</w:instrText>
            </w:r>
            <w:r w:rsidR="001C7263">
              <w:fldChar w:fldCharType="separate"/>
            </w:r>
            <w:r w:rsidRPr="001C7263">
              <w:rPr>
                <w:rStyle w:val="a7"/>
                <w:rFonts w:hint="eastAsia"/>
              </w:rPr>
              <w:t>シャドーIT</w:t>
            </w:r>
            <w:bookmarkEnd w:id="1387"/>
            <w:r w:rsidR="001C7263">
              <w:fldChar w:fldCharType="end"/>
            </w:r>
            <w:r w:rsidRPr="00F975C3">
              <w:rPr>
                <w:rFonts w:hint="eastAsia"/>
              </w:rPr>
              <w:t>」も含めて可能な限り資産化する必要があります。なお、企業によって可視化されているもの</w:t>
            </w:r>
            <w:r w:rsidR="00EC001B">
              <w:rPr>
                <w:rFonts w:hint="eastAsia"/>
              </w:rPr>
              <w:t>（</w:t>
            </w:r>
            <w:r w:rsidRPr="00F975C3">
              <w:rPr>
                <w:rFonts w:hint="eastAsia"/>
              </w:rPr>
              <w:t>例：</w:t>
            </w:r>
            <w:bookmarkStart w:id="1388" w:name="■MACアドレス18ー3－2"/>
            <w:r w:rsidR="00E3446F">
              <w:fldChar w:fldCharType="begin"/>
            </w:r>
            <w:r w:rsidR="00E3446F">
              <w:rPr>
                <w:rFonts w:hint="eastAsia"/>
              </w:rPr>
              <w:instrText xml:space="preserve">HYPERLINK </w:instrText>
            </w:r>
            <w:r w:rsidR="00E3446F">
              <w:instrText xml:space="preserve"> \l "</w:instrText>
            </w:r>
            <w:r w:rsidR="00E3446F">
              <w:rPr>
                <w:rFonts w:hint="eastAsia"/>
              </w:rPr>
              <w:instrText>■</w:instrText>
            </w:r>
            <w:r w:rsidR="00E3446F">
              <w:instrText>MACアドレス"</w:instrText>
            </w:r>
            <w:r w:rsidR="00E3446F">
              <w:fldChar w:fldCharType="separate"/>
            </w:r>
            <w:r w:rsidRPr="00E3446F">
              <w:rPr>
                <w:rStyle w:val="a7"/>
                <w:rFonts w:hint="eastAsia"/>
              </w:rPr>
              <w:t>MACアドレス</w:t>
            </w:r>
            <w:bookmarkEnd w:id="1388"/>
            <w:r w:rsidR="00E3446F">
              <w:fldChar w:fldCharType="end"/>
            </w:r>
            <w:r w:rsidRPr="00F975C3">
              <w:rPr>
                <w:rFonts w:hint="eastAsia"/>
              </w:rPr>
              <w:t>、</w:t>
            </w:r>
            <w:bookmarkStart w:id="1389" w:name="■IPアドレス18ー3ー2"/>
            <w:r w:rsidR="00BC5858">
              <w:fldChar w:fldCharType="begin"/>
            </w:r>
            <w:r w:rsidR="00BC5858">
              <w:rPr>
                <w:rFonts w:hint="eastAsia"/>
              </w:rPr>
              <w:instrText xml:space="preserve">HYPERLINK </w:instrText>
            </w:r>
            <w:r w:rsidR="00BC5858">
              <w:instrText xml:space="preserve"> \l "</w:instrText>
            </w:r>
            <w:r w:rsidR="00BC5858">
              <w:rPr>
                <w:rFonts w:hint="eastAsia"/>
              </w:rPr>
              <w:instrText>■</w:instrText>
            </w:r>
            <w:r w:rsidR="00BC5858">
              <w:instrText>IPアドレス"</w:instrText>
            </w:r>
            <w:r w:rsidR="00BC5858">
              <w:fldChar w:fldCharType="separate"/>
            </w:r>
            <w:r w:rsidRPr="00BC5858">
              <w:rPr>
                <w:rStyle w:val="a7"/>
                <w:rFonts w:hint="eastAsia"/>
              </w:rPr>
              <w:t>IPアドレス</w:t>
            </w:r>
            <w:bookmarkEnd w:id="1389"/>
            <w:r w:rsidR="00BC5858">
              <w:fldChar w:fldCharType="end"/>
            </w:r>
            <w:r w:rsidR="00EC001B">
              <w:rPr>
                <w:rFonts w:hint="eastAsia"/>
              </w:rPr>
              <w:t>）</w:t>
            </w:r>
            <w:r w:rsidRPr="00F975C3">
              <w:rPr>
                <w:rFonts w:hint="eastAsia"/>
              </w:rPr>
              <w:t>と、管理者のデータ入力による追加分も含まれます。</w:t>
            </w:r>
          </w:p>
        </w:tc>
      </w:tr>
      <w:tr w:rsidR="00C6390A" w:rsidRPr="00F975C3" w14:paraId="215531DA" w14:textId="77777777" w:rsidTr="009B6DCB">
        <w:tc>
          <w:tcPr>
            <w:tcW w:w="10480" w:type="dxa"/>
            <w:shd w:val="clear" w:color="auto" w:fill="2F5597"/>
            <w:tcMar>
              <w:top w:w="72" w:type="dxa"/>
              <w:left w:w="144" w:type="dxa"/>
              <w:bottom w:w="72" w:type="dxa"/>
              <w:right w:w="144" w:type="dxa"/>
            </w:tcMar>
            <w:hideMark/>
          </w:tcPr>
          <w:p w14:paraId="49962D50" w14:textId="4AFEB362" w:rsidR="00C6390A" w:rsidRPr="00F975C3" w:rsidRDefault="00C6390A" w:rsidP="00F975C3">
            <w:pPr>
              <w:pStyle w:val="aff0"/>
            </w:pPr>
            <w:r>
              <w:rPr>
                <w:rFonts w:hint="eastAsia"/>
              </w:rPr>
              <w:t>3.</w:t>
            </w:r>
            <w:r w:rsidRPr="00F975C3">
              <w:rPr>
                <w:rFonts w:hint="eastAsia"/>
              </w:rPr>
              <w:t>キープロセスの特定とプロセス実行に伴うリスクの評価</w:t>
            </w:r>
          </w:p>
        </w:tc>
      </w:tr>
      <w:tr w:rsidR="00C6390A" w:rsidRPr="00F975C3" w14:paraId="59947567" w14:textId="77777777" w:rsidTr="009B6DCB">
        <w:tc>
          <w:tcPr>
            <w:tcW w:w="10480" w:type="dxa"/>
            <w:shd w:val="clear" w:color="auto" w:fill="auto"/>
            <w:tcMar>
              <w:top w:w="72" w:type="dxa"/>
              <w:left w:w="144" w:type="dxa"/>
              <w:bottom w:w="72" w:type="dxa"/>
              <w:right w:w="144" w:type="dxa"/>
            </w:tcMar>
            <w:hideMark/>
          </w:tcPr>
          <w:p w14:paraId="5C663F3A" w14:textId="28349E4E" w:rsidR="00C6390A" w:rsidRPr="00F975C3" w:rsidRDefault="00C6390A" w:rsidP="00F975C3">
            <w:pPr>
              <w:pStyle w:val="afff6"/>
            </w:pPr>
            <w:r w:rsidRPr="00F975C3">
              <w:rPr>
                <w:rFonts w:hint="eastAsia"/>
              </w:rPr>
              <w:t>業務プロセス、データフロー、および組織のミッションにおけるそれらの関係（プロセス）を特定します。次に信用度レベルをつけ、ゼロトラストへ移行するプロセスを決めます。認証・認可の判断を導入することによる失敗のリスクを考慮し、初めはビジネスインパクトの低いビジネスプロセスから開始するとよいでしょう。ある程度、認証・認可の挙動を掴んでから対象を広げていくことで、リスクを抑えることができます。</w:t>
            </w:r>
          </w:p>
        </w:tc>
      </w:tr>
      <w:tr w:rsidR="00C6390A" w:rsidRPr="00F975C3" w14:paraId="61DC3AE1" w14:textId="77777777" w:rsidTr="009B6DCB">
        <w:tc>
          <w:tcPr>
            <w:tcW w:w="10480" w:type="dxa"/>
            <w:shd w:val="clear" w:color="auto" w:fill="2F5597"/>
            <w:tcMar>
              <w:top w:w="72" w:type="dxa"/>
              <w:left w:w="144" w:type="dxa"/>
              <w:bottom w:w="72" w:type="dxa"/>
              <w:right w:w="144" w:type="dxa"/>
            </w:tcMar>
            <w:hideMark/>
          </w:tcPr>
          <w:p w14:paraId="2F68C863" w14:textId="05A9D8CD" w:rsidR="00C6390A" w:rsidRPr="00F975C3" w:rsidRDefault="00C6390A" w:rsidP="00F975C3">
            <w:pPr>
              <w:pStyle w:val="aff0"/>
            </w:pPr>
            <w:r>
              <w:rPr>
                <w:rFonts w:hint="eastAsia"/>
              </w:rPr>
              <w:t>4.</w:t>
            </w:r>
            <w:r w:rsidRPr="00F975C3">
              <w:rPr>
                <w:rFonts w:hint="eastAsia"/>
              </w:rPr>
              <w:t>ゼロトラスト導入候補の方針策定</w:t>
            </w:r>
          </w:p>
        </w:tc>
      </w:tr>
      <w:tr w:rsidR="00C6390A" w:rsidRPr="00F975C3" w14:paraId="1B2EE9D3" w14:textId="77777777" w:rsidTr="009B6DCB">
        <w:tc>
          <w:tcPr>
            <w:tcW w:w="10480" w:type="dxa"/>
            <w:shd w:val="clear" w:color="auto" w:fill="auto"/>
            <w:tcMar>
              <w:top w:w="72" w:type="dxa"/>
              <w:left w:w="144" w:type="dxa"/>
              <w:bottom w:w="72" w:type="dxa"/>
              <w:right w:w="144" w:type="dxa"/>
            </w:tcMar>
            <w:hideMark/>
          </w:tcPr>
          <w:p w14:paraId="58CBBD6D" w14:textId="0A0B212F" w:rsidR="00C6390A" w:rsidRPr="00F975C3" w:rsidRDefault="00C6390A" w:rsidP="00F975C3">
            <w:pPr>
              <w:pStyle w:val="afff6"/>
            </w:pPr>
            <w:r w:rsidRPr="00F975C3">
              <w:rPr>
                <w:rFonts w:hint="eastAsia"/>
              </w:rPr>
              <w:t>資産またはワークフローを特定したら、影響を受ける対象をすべて特定します。（上流リソース</w:t>
            </w:r>
            <w:r w:rsidR="00EC001B">
              <w:rPr>
                <w:rFonts w:hint="eastAsia"/>
              </w:rPr>
              <w:t>（</w:t>
            </w:r>
            <w:r w:rsidRPr="00F975C3">
              <w:rPr>
                <w:rFonts w:hint="eastAsia"/>
              </w:rPr>
              <w:t>例</w:t>
            </w:r>
            <w:r w:rsidR="00883F2E">
              <w:rPr>
                <w:rFonts w:hint="eastAsia"/>
              </w:rPr>
              <w:t>：</w:t>
            </w:r>
            <w:r w:rsidRPr="00F975C3">
              <w:rPr>
                <w:rFonts w:hint="eastAsia"/>
              </w:rPr>
              <w:t>ID管理システム</w:t>
            </w:r>
            <w:r w:rsidR="00EC001B">
              <w:rPr>
                <w:rFonts w:hint="eastAsia"/>
              </w:rPr>
              <w:t>）</w:t>
            </w:r>
            <w:r w:rsidRPr="00F975C3">
              <w:rPr>
                <w:rFonts w:hint="eastAsia"/>
              </w:rPr>
              <w:t>、下流リソース</w:t>
            </w:r>
            <w:r w:rsidR="00EC001B">
              <w:rPr>
                <w:rFonts w:hint="eastAsia"/>
              </w:rPr>
              <w:t>（</w:t>
            </w:r>
            <w:r w:rsidRPr="00F975C3">
              <w:rPr>
                <w:rFonts w:hint="eastAsia"/>
              </w:rPr>
              <w:t>例</w:t>
            </w:r>
            <w:r w:rsidR="00883F2E">
              <w:rPr>
                <w:rFonts w:hint="eastAsia"/>
              </w:rPr>
              <w:t>：</w:t>
            </w:r>
            <w:r w:rsidRPr="00F975C3">
              <w:rPr>
                <w:rFonts w:hint="eastAsia"/>
              </w:rPr>
              <w:t>セキュリティ監視</w:t>
            </w:r>
            <w:r w:rsidR="00EC001B">
              <w:rPr>
                <w:rFonts w:hint="eastAsia"/>
              </w:rPr>
              <w:t>）</w:t>
            </w:r>
            <w:r w:rsidRPr="00F975C3">
              <w:rPr>
                <w:rFonts w:hint="eastAsia"/>
              </w:rPr>
              <w:t>、</w:t>
            </w:r>
            <w:bookmarkStart w:id="1390" w:name="■エンティティ18ー3ー2"/>
            <w:r w:rsidR="00F119EE">
              <w:fldChar w:fldCharType="begin"/>
            </w:r>
            <w:r w:rsidR="00F119EE">
              <w:rPr>
                <w:rFonts w:hint="eastAsia"/>
              </w:rPr>
              <w:instrText xml:space="preserve">HYPERLINK </w:instrText>
            </w:r>
            <w:r w:rsidR="00F119EE">
              <w:instrText xml:space="preserve"> \l "</w:instrText>
            </w:r>
            <w:r w:rsidR="00F119EE">
              <w:rPr>
                <w:rFonts w:hint="eastAsia"/>
              </w:rPr>
              <w:instrText>■エンティティ</w:instrText>
            </w:r>
            <w:r w:rsidR="00F119EE">
              <w:instrText>"</w:instrText>
            </w:r>
            <w:r w:rsidR="00F119EE">
              <w:fldChar w:fldCharType="separate"/>
            </w:r>
            <w:r w:rsidRPr="00F119EE">
              <w:rPr>
                <w:rStyle w:val="a7"/>
                <w:rFonts w:hint="eastAsia"/>
              </w:rPr>
              <w:t>エンティティ</w:t>
            </w:r>
            <w:bookmarkEnd w:id="1390"/>
            <w:r w:rsidR="00F119EE">
              <w:fldChar w:fldCharType="end"/>
            </w:r>
            <w:r w:rsidR="00EC001B">
              <w:rPr>
                <w:rFonts w:hint="eastAsia"/>
              </w:rPr>
              <w:t>（</w:t>
            </w:r>
            <w:r w:rsidRPr="00F975C3">
              <w:rPr>
                <w:rFonts w:hint="eastAsia"/>
              </w:rPr>
              <w:t>例</w:t>
            </w:r>
            <w:r w:rsidR="00883F2E">
              <w:rPr>
                <w:rFonts w:hint="eastAsia"/>
              </w:rPr>
              <w:t>：</w:t>
            </w:r>
            <w:r w:rsidRPr="00F975C3">
              <w:rPr>
                <w:rFonts w:hint="eastAsia"/>
              </w:rPr>
              <w:t>主体ユーザ</w:t>
            </w:r>
            <w:r>
              <w:rPr>
                <w:rFonts w:hint="eastAsia"/>
              </w:rPr>
              <w:t>ー</w:t>
            </w:r>
            <w:r w:rsidR="00EC001B">
              <w:rPr>
                <w:rFonts w:hint="eastAsia"/>
              </w:rPr>
              <w:t>）</w:t>
            </w:r>
            <w:r w:rsidRPr="00F975C3">
              <w:rPr>
                <w:rFonts w:hint="eastAsia"/>
              </w:rPr>
              <w:t>。次に企業管理者は、候補となるビジネスプロセスで使用されるリソースの信用度レベルの重みを決定します。それらを踏まえて、何を対象に、どこへゼロトラストの機能を導入するのかを決定します。</w:t>
            </w:r>
          </w:p>
        </w:tc>
      </w:tr>
      <w:tr w:rsidR="00C6390A" w:rsidRPr="00F975C3" w14:paraId="5EC72372" w14:textId="77777777" w:rsidTr="009B6DCB">
        <w:tc>
          <w:tcPr>
            <w:tcW w:w="10480" w:type="dxa"/>
            <w:shd w:val="clear" w:color="auto" w:fill="2F5597"/>
            <w:tcMar>
              <w:top w:w="72" w:type="dxa"/>
              <w:left w:w="144" w:type="dxa"/>
              <w:bottom w:w="72" w:type="dxa"/>
              <w:right w:w="144" w:type="dxa"/>
            </w:tcMar>
            <w:hideMark/>
          </w:tcPr>
          <w:p w14:paraId="71CCF45A" w14:textId="77777777" w:rsidR="00C6390A" w:rsidRPr="00F975C3" w:rsidRDefault="00C6390A" w:rsidP="00F975C3">
            <w:pPr>
              <w:pStyle w:val="aff0"/>
            </w:pPr>
            <w:r>
              <w:rPr>
                <w:rFonts w:hint="eastAsia"/>
              </w:rPr>
              <w:t>5.</w:t>
            </w:r>
            <w:bookmarkStart w:id="1391" w:name="■ソリューション18ー3ー2"/>
            <w:r w:rsidRPr="00F975C3">
              <w:rPr>
                <w:rFonts w:hint="eastAsia"/>
              </w:rPr>
              <w:t>ソリューション</w:t>
            </w:r>
            <w:bookmarkEnd w:id="1391"/>
            <w:r w:rsidRPr="00F975C3">
              <w:rPr>
                <w:rFonts w:hint="eastAsia"/>
              </w:rPr>
              <w:t>候補を特定</w:t>
            </w:r>
          </w:p>
        </w:tc>
      </w:tr>
      <w:tr w:rsidR="00C6390A" w:rsidRPr="00F975C3" w14:paraId="726E1F9C" w14:textId="77777777" w:rsidTr="009B6DCB">
        <w:tc>
          <w:tcPr>
            <w:tcW w:w="10480" w:type="dxa"/>
            <w:shd w:val="clear" w:color="auto" w:fill="auto"/>
            <w:tcMar>
              <w:top w:w="72" w:type="dxa"/>
              <w:left w:w="144" w:type="dxa"/>
              <w:bottom w:w="72" w:type="dxa"/>
              <w:right w:w="144" w:type="dxa"/>
            </w:tcMar>
            <w:hideMark/>
          </w:tcPr>
          <w:p w14:paraId="18A7A4E8" w14:textId="57111E41" w:rsidR="00C6390A" w:rsidRPr="00F975C3" w:rsidRDefault="00C6390A" w:rsidP="00F975C3">
            <w:pPr>
              <w:pStyle w:val="afff6"/>
            </w:pPr>
            <w:r w:rsidRPr="00F975C3">
              <w:rPr>
                <w:rFonts w:hint="eastAsia"/>
              </w:rPr>
              <w:t>④で策定した内容をもとに、導入箇所に適する</w:t>
            </w:r>
            <w:hyperlink w:anchor="■ソリューション" w:history="1">
              <w:r w:rsidRPr="00D24F50">
                <w:rPr>
                  <w:rStyle w:val="a7"/>
                  <w:rFonts w:hint="eastAsia"/>
                </w:rPr>
                <w:t>ソリューション</w:t>
              </w:r>
            </w:hyperlink>
            <w:r w:rsidRPr="00F975C3">
              <w:rPr>
                <w:rFonts w:hint="eastAsia"/>
              </w:rPr>
              <w:t>、製品を検討します。製品、ソリューションについては後述します。</w:t>
            </w:r>
          </w:p>
        </w:tc>
      </w:tr>
      <w:tr w:rsidR="00C6390A" w:rsidRPr="00F975C3" w14:paraId="238B9F4C" w14:textId="77777777" w:rsidTr="009B6DCB">
        <w:tc>
          <w:tcPr>
            <w:tcW w:w="10480" w:type="dxa"/>
            <w:shd w:val="clear" w:color="auto" w:fill="2F5597"/>
            <w:tcMar>
              <w:top w:w="72" w:type="dxa"/>
              <w:left w:w="144" w:type="dxa"/>
              <w:bottom w:w="72" w:type="dxa"/>
              <w:right w:w="144" w:type="dxa"/>
            </w:tcMar>
            <w:hideMark/>
          </w:tcPr>
          <w:p w14:paraId="05BFA0E2" w14:textId="77777777" w:rsidR="00C6390A" w:rsidRPr="00F975C3" w:rsidRDefault="00C6390A" w:rsidP="00F975C3">
            <w:pPr>
              <w:pStyle w:val="aff0"/>
            </w:pPr>
            <w:r>
              <w:rPr>
                <w:rFonts w:hint="eastAsia"/>
              </w:rPr>
              <w:t>6.</w:t>
            </w:r>
            <w:r w:rsidRPr="00F975C3">
              <w:rPr>
                <w:rFonts w:hint="eastAsia"/>
              </w:rPr>
              <w:t>初期導入とモニタリング</w:t>
            </w:r>
          </w:p>
        </w:tc>
      </w:tr>
      <w:tr w:rsidR="00C6390A" w:rsidRPr="00F975C3" w14:paraId="26EC50C2" w14:textId="77777777" w:rsidTr="009B6DCB">
        <w:tc>
          <w:tcPr>
            <w:tcW w:w="10480" w:type="dxa"/>
            <w:shd w:val="clear" w:color="auto" w:fill="auto"/>
            <w:tcMar>
              <w:top w:w="72" w:type="dxa"/>
              <w:left w:w="144" w:type="dxa"/>
              <w:bottom w:w="72" w:type="dxa"/>
              <w:right w:w="144" w:type="dxa"/>
            </w:tcMar>
            <w:hideMark/>
          </w:tcPr>
          <w:p w14:paraId="3E6AEBFE" w14:textId="77777777" w:rsidR="00C6390A" w:rsidRPr="00F975C3" w:rsidRDefault="00C6390A" w:rsidP="00F975C3">
            <w:pPr>
              <w:pStyle w:val="afff6"/>
            </w:pPr>
            <w:r w:rsidRPr="00F975C3">
              <w:rPr>
                <w:rFonts w:hint="eastAsia"/>
              </w:rPr>
              <w:t>初期導入時には、適用したポリシーや初期動作の確認を含め、監視モードで運用することが推奨されます。初期導入後はしばらくシステムの動作を監視し、必要に応じて、システムの安全性を保ちつつ、業務効率を最大化するために調整を行います。</w:t>
            </w:r>
          </w:p>
        </w:tc>
      </w:tr>
      <w:tr w:rsidR="00C6390A" w:rsidRPr="00F975C3" w14:paraId="65058E7D" w14:textId="77777777" w:rsidTr="009B6DCB">
        <w:tc>
          <w:tcPr>
            <w:tcW w:w="10480" w:type="dxa"/>
            <w:shd w:val="clear" w:color="auto" w:fill="2F5597"/>
            <w:tcMar>
              <w:top w:w="72" w:type="dxa"/>
              <w:left w:w="144" w:type="dxa"/>
              <w:bottom w:w="72" w:type="dxa"/>
              <w:right w:w="144" w:type="dxa"/>
            </w:tcMar>
            <w:hideMark/>
          </w:tcPr>
          <w:p w14:paraId="52E2E204" w14:textId="77777777" w:rsidR="00C6390A" w:rsidRPr="00F975C3" w:rsidRDefault="00C6390A" w:rsidP="00F975C3">
            <w:pPr>
              <w:pStyle w:val="aff0"/>
            </w:pPr>
            <w:r>
              <w:rPr>
                <w:rFonts w:hint="eastAsia"/>
              </w:rPr>
              <w:t>7.</w:t>
            </w:r>
            <w:r w:rsidRPr="00F975C3">
              <w:rPr>
                <w:rFonts w:hint="eastAsia"/>
              </w:rPr>
              <w:t>ゼロトラストの適用箇所拡大</w:t>
            </w:r>
          </w:p>
        </w:tc>
      </w:tr>
      <w:tr w:rsidR="00C6390A" w:rsidRPr="00F975C3" w14:paraId="06DC7A04" w14:textId="77777777" w:rsidTr="009B6DCB">
        <w:tc>
          <w:tcPr>
            <w:tcW w:w="10480" w:type="dxa"/>
            <w:shd w:val="clear" w:color="auto" w:fill="auto"/>
            <w:tcMar>
              <w:top w:w="72" w:type="dxa"/>
              <w:left w:w="144" w:type="dxa"/>
              <w:bottom w:w="72" w:type="dxa"/>
              <w:right w:w="144" w:type="dxa"/>
            </w:tcMar>
            <w:hideMark/>
          </w:tcPr>
          <w:p w14:paraId="213845DA" w14:textId="554675AA" w:rsidR="00C6390A" w:rsidRPr="00F975C3" w:rsidRDefault="00C6390A" w:rsidP="00F975C3">
            <w:pPr>
              <w:pStyle w:val="afff6"/>
            </w:pPr>
            <w:r w:rsidRPr="00F975C3">
              <w:rPr>
                <w:rFonts w:hint="eastAsia"/>
              </w:rPr>
              <w:t>運用フェーズに入ったら、ネットワークや資産の監視は継続し、</w:t>
            </w:r>
            <w:bookmarkStart w:id="1392" w:name="■トラフィック18ー3ー2"/>
            <w:r w:rsidR="00A30BBF">
              <w:fldChar w:fldCharType="begin"/>
            </w:r>
            <w:r w:rsidR="00A30BBF">
              <w:rPr>
                <w:rFonts w:hint="eastAsia"/>
              </w:rPr>
              <w:instrText xml:space="preserve">HYPERLINK </w:instrText>
            </w:r>
            <w:r w:rsidR="00A30BBF">
              <w:instrText xml:space="preserve"> \l "</w:instrText>
            </w:r>
            <w:r w:rsidR="00A30BBF">
              <w:rPr>
                <w:rFonts w:hint="eastAsia"/>
              </w:rPr>
              <w:instrText>■トラフィック</w:instrText>
            </w:r>
            <w:r w:rsidR="00A30BBF">
              <w:instrText>"</w:instrText>
            </w:r>
            <w:r w:rsidR="00A30BBF">
              <w:fldChar w:fldCharType="separate"/>
            </w:r>
            <w:r w:rsidRPr="00A30BBF">
              <w:rPr>
                <w:rStyle w:val="a7"/>
                <w:rFonts w:hint="eastAsia"/>
              </w:rPr>
              <w:t>トラフィック</w:t>
            </w:r>
            <w:bookmarkEnd w:id="1392"/>
            <w:r w:rsidR="00A30BBF">
              <w:fldChar w:fldCharType="end"/>
            </w:r>
            <w:r w:rsidRPr="00F975C3">
              <w:rPr>
                <w:rFonts w:hint="eastAsia"/>
              </w:rPr>
              <w:t>の記録を行います。これらを実施していく</w:t>
            </w:r>
            <w:r>
              <w:rPr>
                <w:rFonts w:hint="eastAsia"/>
              </w:rPr>
              <w:t>中</w:t>
            </w:r>
            <w:r w:rsidRPr="00F975C3">
              <w:rPr>
                <w:rFonts w:hint="eastAsia"/>
              </w:rPr>
              <w:t>で、ポリシーの変更や適用箇所の拡大を適宜実施していきます。ポリシー変更などを実施する場合は、深刻な問題にならないように行います。</w:t>
            </w:r>
          </w:p>
        </w:tc>
      </w:tr>
    </w:tbl>
    <w:p w14:paraId="5341994F" w14:textId="77777777" w:rsidR="00C6390A" w:rsidRDefault="00C6390A" w:rsidP="00F975C3">
      <w:pPr>
        <w:ind w:firstLineChars="0" w:firstLine="0"/>
      </w:pPr>
    </w:p>
    <w:p w14:paraId="16A34BD6" w14:textId="77777777" w:rsidR="00C6390A" w:rsidRPr="00BC22CE" w:rsidRDefault="00C6390A" w:rsidP="002C5B6F">
      <w:pPr>
        <w:pStyle w:val="5"/>
        <w:rPr>
          <w:bCs w:val="0"/>
        </w:rPr>
      </w:pPr>
      <w:r>
        <w:rPr>
          <w:rFonts w:hint="eastAsia"/>
        </w:rPr>
        <w:t>ゼロ</w:t>
      </w:r>
      <w:r w:rsidRPr="00F975C3">
        <w:rPr>
          <w:rFonts w:hint="eastAsia"/>
        </w:rPr>
        <w:t>トラスト導入に向けた実施手順（例）</w:t>
      </w:r>
    </w:p>
    <w:p w14:paraId="11A105F2" w14:textId="77777777" w:rsidR="00C6390A" w:rsidRPr="00F975C3" w:rsidRDefault="00C6390A" w:rsidP="00E74283">
      <w:r w:rsidRPr="00F975C3">
        <w:rPr>
          <w:rFonts w:hint="eastAsia"/>
        </w:rPr>
        <w:t>「ゼロトラスト導入に向けた進め方」で説明したプロセスをもとに、ゼロトラストを導入するための実施手順を、例を用いて説明します。また、実施手順を策定する上で、選択すべき管理策の例を紹介します。</w:t>
      </w:r>
    </w:p>
    <w:tbl>
      <w:tblPr>
        <w:tblW w:w="10480" w:type="dxa"/>
        <w:tblCellMar>
          <w:left w:w="0" w:type="dxa"/>
          <w:right w:w="0" w:type="dxa"/>
        </w:tblCellMar>
        <w:tblLook w:val="0420" w:firstRow="1" w:lastRow="0" w:firstColumn="0" w:lastColumn="0" w:noHBand="0" w:noVBand="1"/>
      </w:tblPr>
      <w:tblGrid>
        <w:gridCol w:w="7078"/>
        <w:gridCol w:w="3402"/>
      </w:tblGrid>
      <w:tr w:rsidR="00C6390A" w:rsidRPr="00473290" w14:paraId="5FA1455B" w14:textId="77777777" w:rsidTr="00380A9B">
        <w:tc>
          <w:tcPr>
            <w:tcW w:w="7078" w:type="dxa"/>
            <w:tcBorders>
              <w:top w:val="single" w:sz="4" w:space="0" w:color="auto"/>
              <w:left w:val="single" w:sz="4" w:space="0" w:color="auto"/>
              <w:bottom w:val="single" w:sz="4" w:space="0" w:color="auto"/>
              <w:right w:val="single" w:sz="4" w:space="0" w:color="auto"/>
            </w:tcBorders>
            <w:shd w:val="clear" w:color="auto" w:fill="2F5597"/>
            <w:tcMar>
              <w:top w:w="72" w:type="dxa"/>
              <w:left w:w="144" w:type="dxa"/>
              <w:bottom w:w="72" w:type="dxa"/>
              <w:right w:w="144" w:type="dxa"/>
            </w:tcMar>
            <w:hideMark/>
          </w:tcPr>
          <w:p w14:paraId="696DC70A" w14:textId="77777777" w:rsidR="00C6390A" w:rsidRPr="00473290" w:rsidRDefault="00C6390A" w:rsidP="00473290">
            <w:pPr>
              <w:pStyle w:val="aff0"/>
            </w:pPr>
            <w:r w:rsidRPr="00473290">
              <w:rPr>
                <w:rFonts w:hint="eastAsia"/>
              </w:rPr>
              <w:t>実施手順（例）</w:t>
            </w:r>
          </w:p>
        </w:tc>
        <w:tc>
          <w:tcPr>
            <w:tcW w:w="3402" w:type="dxa"/>
            <w:tcBorders>
              <w:top w:val="single" w:sz="8" w:space="0" w:color="000000"/>
              <w:left w:val="single" w:sz="4" w:space="0" w:color="auto"/>
              <w:bottom w:val="single" w:sz="8" w:space="0" w:color="000000"/>
              <w:right w:val="single" w:sz="8" w:space="0" w:color="000000"/>
            </w:tcBorders>
            <w:shd w:val="clear" w:color="auto" w:fill="2F5597"/>
            <w:tcMar>
              <w:top w:w="72" w:type="dxa"/>
              <w:left w:w="144" w:type="dxa"/>
              <w:bottom w:w="72" w:type="dxa"/>
              <w:right w:w="144" w:type="dxa"/>
            </w:tcMar>
            <w:hideMark/>
          </w:tcPr>
          <w:p w14:paraId="3379B854" w14:textId="77777777" w:rsidR="00C6390A" w:rsidRPr="00473290" w:rsidRDefault="00C6390A" w:rsidP="00473290">
            <w:pPr>
              <w:pStyle w:val="aff0"/>
            </w:pPr>
            <w:r w:rsidRPr="00473290">
              <w:rPr>
                <w:rFonts w:hint="eastAsia"/>
              </w:rPr>
              <w:t>選択すべき管理策（例）</w:t>
            </w:r>
          </w:p>
        </w:tc>
      </w:tr>
      <w:tr w:rsidR="00C6390A" w:rsidRPr="00473290" w14:paraId="01EDE783" w14:textId="77777777" w:rsidTr="00380A9B">
        <w:trPr>
          <w:trHeight w:val="632"/>
        </w:trPr>
        <w:tc>
          <w:tcPr>
            <w:tcW w:w="7078" w:type="dxa"/>
            <w:tcBorders>
              <w:top w:val="single" w:sz="4" w:space="0" w:color="auto"/>
              <w:left w:val="single" w:sz="4" w:space="0" w:color="auto"/>
              <w:bottom w:val="single" w:sz="4" w:space="0" w:color="auto"/>
              <w:right w:val="single" w:sz="4" w:space="0" w:color="auto"/>
            </w:tcBorders>
            <w:shd w:val="clear" w:color="auto" w:fill="auto"/>
            <w:tcMar>
              <w:top w:w="72" w:type="dxa"/>
              <w:left w:w="144" w:type="dxa"/>
              <w:bottom w:w="72" w:type="dxa"/>
              <w:right w:w="144" w:type="dxa"/>
            </w:tcMar>
            <w:hideMark/>
          </w:tcPr>
          <w:p w14:paraId="48EEA1E7" w14:textId="77777777" w:rsidR="00C6390A" w:rsidRPr="00473290" w:rsidRDefault="00C6390A" w:rsidP="00E534F9">
            <w:pPr>
              <w:pStyle w:val="afff8"/>
            </w:pPr>
            <w:r w:rsidRPr="00473290">
              <w:rPr>
                <w:rFonts w:hint="eastAsia"/>
              </w:rPr>
              <w:t>準備工程</w:t>
            </w:r>
          </w:p>
          <w:p w14:paraId="05C5FFB3" w14:textId="77777777" w:rsidR="00C6390A" w:rsidRPr="00473290" w:rsidRDefault="00C6390A" w:rsidP="00473290">
            <w:pPr>
              <w:pStyle w:val="afff6"/>
            </w:pPr>
            <w:r w:rsidRPr="00473290">
              <w:rPr>
                <w:rFonts w:hint="eastAsia"/>
              </w:rPr>
              <w:t>新たに導入する必要のあるプロセスやシステムを判断することおよびアクセスの認証・認可を正しく行うため、現在の運用状況を把握する。</w:t>
            </w:r>
          </w:p>
          <w:p w14:paraId="17EF3545" w14:textId="77777777" w:rsidR="00C6390A" w:rsidRDefault="00C6390A" w:rsidP="00892C01">
            <w:pPr>
              <w:pStyle w:val="afff6"/>
              <w:numPr>
                <w:ilvl w:val="0"/>
                <w:numId w:val="180"/>
              </w:numPr>
            </w:pPr>
            <w:r w:rsidRPr="00473290">
              <w:rPr>
                <w:rFonts w:hint="eastAsia"/>
              </w:rPr>
              <w:t>情報システム管理者は、次の事項を調査し、詳細に理解する。</w:t>
            </w:r>
          </w:p>
          <w:p w14:paraId="4EDB573B" w14:textId="1D811E53" w:rsidR="00C6390A" w:rsidRDefault="00C6390A" w:rsidP="00892C01">
            <w:pPr>
              <w:pStyle w:val="afff6"/>
              <w:numPr>
                <w:ilvl w:val="0"/>
                <w:numId w:val="217"/>
              </w:numPr>
            </w:pPr>
            <w:r w:rsidRPr="00473290">
              <w:rPr>
                <w:rFonts w:hint="eastAsia"/>
              </w:rPr>
              <w:t>資産</w:t>
            </w:r>
            <w:r w:rsidR="00EC001B">
              <w:rPr>
                <w:rFonts w:hint="eastAsia"/>
              </w:rPr>
              <w:t>（</w:t>
            </w:r>
            <w:r w:rsidRPr="00473290">
              <w:rPr>
                <w:rFonts w:hint="eastAsia"/>
              </w:rPr>
              <w:t>デバイスやネットワークなど</w:t>
            </w:r>
            <w:r w:rsidR="00EC001B">
              <w:rPr>
                <w:rFonts w:hint="eastAsia"/>
              </w:rPr>
              <w:t>）</w:t>
            </w:r>
          </w:p>
          <w:p w14:paraId="4FAE50FE" w14:textId="7D750A60" w:rsidR="00C6390A" w:rsidRPr="00473290" w:rsidRDefault="00C6390A" w:rsidP="00892C01">
            <w:pPr>
              <w:pStyle w:val="afff6"/>
              <w:numPr>
                <w:ilvl w:val="0"/>
                <w:numId w:val="217"/>
              </w:numPr>
            </w:pPr>
            <w:r w:rsidRPr="00473290">
              <w:rPr>
                <w:rFonts w:hint="eastAsia"/>
              </w:rPr>
              <w:t>主体</w:t>
            </w:r>
            <w:r w:rsidR="00EC001B">
              <w:rPr>
                <w:rFonts w:hint="eastAsia"/>
              </w:rPr>
              <w:t>（</w:t>
            </w:r>
            <w:r w:rsidRPr="00473290">
              <w:rPr>
                <w:rFonts w:hint="eastAsia"/>
              </w:rPr>
              <w:t>ユーザ</w:t>
            </w:r>
            <w:r>
              <w:rPr>
                <w:rFonts w:hint="eastAsia"/>
              </w:rPr>
              <w:t>ー</w:t>
            </w:r>
            <w:r w:rsidRPr="00473290">
              <w:rPr>
                <w:rFonts w:hint="eastAsia"/>
              </w:rPr>
              <w:t>・権限など</w:t>
            </w:r>
            <w:r w:rsidR="00EC001B">
              <w:rPr>
                <w:rFonts w:hint="eastAsia"/>
              </w:rPr>
              <w:t>）</w:t>
            </w:r>
          </w:p>
          <w:p w14:paraId="6D6602F4" w14:textId="77777777" w:rsidR="00C6390A" w:rsidRDefault="00C6390A" w:rsidP="00892C01">
            <w:pPr>
              <w:pStyle w:val="afff6"/>
              <w:numPr>
                <w:ilvl w:val="0"/>
                <w:numId w:val="180"/>
              </w:numPr>
            </w:pPr>
            <w:r w:rsidRPr="00473290">
              <w:rPr>
                <w:rFonts w:hint="eastAsia"/>
              </w:rPr>
              <w:t>経営者は、次の事項を調査し、詳細に理解する。</w:t>
            </w:r>
          </w:p>
          <w:p w14:paraId="7D8C2CF1" w14:textId="77777777" w:rsidR="00C6390A" w:rsidRPr="00473290" w:rsidRDefault="00C6390A" w:rsidP="00892C01">
            <w:pPr>
              <w:pStyle w:val="afff6"/>
              <w:numPr>
                <w:ilvl w:val="0"/>
                <w:numId w:val="218"/>
              </w:numPr>
            </w:pPr>
            <w:r w:rsidRPr="00473290">
              <w:rPr>
                <w:rFonts w:hint="eastAsia"/>
              </w:rPr>
              <w:t>ビジネスプロセス</w:t>
            </w:r>
          </w:p>
        </w:tc>
        <w:tc>
          <w:tcPr>
            <w:tcW w:w="3402" w:type="dxa"/>
            <w:tcBorders>
              <w:top w:val="single" w:sz="8" w:space="0" w:color="000000"/>
              <w:left w:val="single" w:sz="4" w:space="0" w:color="auto"/>
              <w:bottom w:val="single" w:sz="8" w:space="0" w:color="000000"/>
              <w:right w:val="single" w:sz="8" w:space="0" w:color="000000"/>
            </w:tcBorders>
            <w:shd w:val="clear" w:color="auto" w:fill="F2F2F2"/>
            <w:tcMar>
              <w:top w:w="72" w:type="dxa"/>
              <w:left w:w="144" w:type="dxa"/>
              <w:bottom w:w="72" w:type="dxa"/>
              <w:right w:w="144" w:type="dxa"/>
            </w:tcMar>
            <w:hideMark/>
          </w:tcPr>
          <w:p w14:paraId="05A525BF" w14:textId="77777777" w:rsidR="00C6390A" w:rsidRPr="00473290" w:rsidRDefault="00C6390A" w:rsidP="00380665">
            <w:pPr>
              <w:pStyle w:val="afff6"/>
            </w:pPr>
            <w:r w:rsidRPr="00473290">
              <w:rPr>
                <w:rFonts w:hint="eastAsia"/>
              </w:rPr>
              <w:t>5.9 情報及びその他の関連資産の目録</w:t>
            </w:r>
          </w:p>
          <w:p w14:paraId="2BA5BE2B" w14:textId="77777777" w:rsidR="00C6390A" w:rsidRPr="00473290" w:rsidRDefault="00C6390A" w:rsidP="00380665">
            <w:pPr>
              <w:pStyle w:val="afff6"/>
            </w:pPr>
            <w:r w:rsidRPr="00473290">
              <w:rPr>
                <w:rFonts w:hint="eastAsia"/>
              </w:rPr>
              <w:t>5.16 識別情報の管理</w:t>
            </w:r>
          </w:p>
          <w:p w14:paraId="107D50CA" w14:textId="77777777" w:rsidR="00C6390A" w:rsidRPr="00473290" w:rsidRDefault="00C6390A" w:rsidP="00380665">
            <w:pPr>
              <w:pStyle w:val="afff6"/>
            </w:pPr>
            <w:r w:rsidRPr="00473290">
              <w:rPr>
                <w:rFonts w:hint="eastAsia"/>
              </w:rPr>
              <w:t>5.18 アクセス権</w:t>
            </w:r>
          </w:p>
          <w:p w14:paraId="32910EB4" w14:textId="0E1BF5DF" w:rsidR="00C6390A" w:rsidRPr="00473290" w:rsidRDefault="00C6390A" w:rsidP="00380665">
            <w:pPr>
              <w:pStyle w:val="afff6"/>
            </w:pPr>
            <w:r w:rsidRPr="00473290">
              <w:rPr>
                <w:rFonts w:hint="eastAsia"/>
              </w:rPr>
              <w:t>8.2 特権的アクセス権</w:t>
            </w:r>
          </w:p>
        </w:tc>
      </w:tr>
      <w:tr w:rsidR="00C6390A" w:rsidRPr="00473290" w14:paraId="6A389831" w14:textId="77777777" w:rsidTr="00380A9B">
        <w:trPr>
          <w:trHeight w:val="373"/>
        </w:trPr>
        <w:tc>
          <w:tcPr>
            <w:tcW w:w="7078" w:type="dxa"/>
            <w:tcBorders>
              <w:top w:val="single" w:sz="4" w:space="0" w:color="auto"/>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ED73115" w14:textId="61B41C30" w:rsidR="00C6390A" w:rsidRPr="00473290" w:rsidRDefault="00C6390A" w:rsidP="00E534F9">
            <w:pPr>
              <w:pStyle w:val="afff8"/>
            </w:pPr>
            <w:r w:rsidRPr="00473290">
              <w:rPr>
                <w:rFonts w:hint="eastAsia"/>
              </w:rPr>
              <w:t>① 企業のアクターを特定</w:t>
            </w:r>
          </w:p>
          <w:p w14:paraId="4082B7B7" w14:textId="77777777" w:rsidR="00C6390A" w:rsidRPr="00473290" w:rsidRDefault="00C6390A" w:rsidP="00892C01">
            <w:pPr>
              <w:pStyle w:val="afff6"/>
              <w:numPr>
                <w:ilvl w:val="0"/>
                <w:numId w:val="181"/>
              </w:numPr>
            </w:pPr>
            <w:r w:rsidRPr="00473290">
              <w:rPr>
                <w:rFonts w:hint="eastAsia"/>
              </w:rPr>
              <w:t>情報システム管理者は、業務に必要な者のみ情報へアクセスできる権限を与える。</w:t>
            </w:r>
          </w:p>
          <w:p w14:paraId="71CEC417" w14:textId="77777777" w:rsidR="00C6390A" w:rsidRPr="00473290" w:rsidRDefault="00C6390A" w:rsidP="00892C01">
            <w:pPr>
              <w:pStyle w:val="afff6"/>
              <w:numPr>
                <w:ilvl w:val="0"/>
                <w:numId w:val="181"/>
              </w:numPr>
            </w:pPr>
            <w:r w:rsidRPr="00473290">
              <w:rPr>
                <w:rFonts w:hint="eastAsia"/>
              </w:rPr>
              <w:t>アクセス権限および操作権限は、認められた場合以外は与えないようにする。</w:t>
            </w:r>
          </w:p>
        </w:tc>
        <w:tc>
          <w:tcPr>
            <w:tcW w:w="3402"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244593AE" w14:textId="77777777" w:rsidR="00C6390A" w:rsidRPr="00473290" w:rsidRDefault="00C6390A" w:rsidP="00380665">
            <w:pPr>
              <w:pStyle w:val="afff6"/>
            </w:pPr>
            <w:r w:rsidRPr="00473290">
              <w:rPr>
                <w:rFonts w:hint="eastAsia"/>
              </w:rPr>
              <w:t>5.15 アクセス制御</w:t>
            </w:r>
          </w:p>
          <w:p w14:paraId="1C3F2E4A" w14:textId="77777777" w:rsidR="00C6390A" w:rsidRPr="00473290" w:rsidRDefault="00C6390A" w:rsidP="00380665">
            <w:pPr>
              <w:pStyle w:val="afff6"/>
            </w:pPr>
            <w:r w:rsidRPr="00473290">
              <w:rPr>
                <w:rFonts w:hint="eastAsia"/>
              </w:rPr>
              <w:t>5.16 識別情報の管理</w:t>
            </w:r>
          </w:p>
          <w:p w14:paraId="3EDF8993" w14:textId="77777777" w:rsidR="00C6390A" w:rsidRPr="00473290" w:rsidRDefault="00C6390A" w:rsidP="00380665">
            <w:pPr>
              <w:pStyle w:val="afff6"/>
            </w:pPr>
            <w:r w:rsidRPr="00473290">
              <w:rPr>
                <w:rFonts w:hint="eastAsia"/>
              </w:rPr>
              <w:t>5.17 認証情報</w:t>
            </w:r>
          </w:p>
          <w:p w14:paraId="20ADAB30" w14:textId="77777777" w:rsidR="00C6390A" w:rsidRPr="00473290" w:rsidRDefault="00C6390A" w:rsidP="00380665">
            <w:pPr>
              <w:pStyle w:val="afff6"/>
            </w:pPr>
            <w:r w:rsidRPr="00473290">
              <w:rPr>
                <w:rFonts w:hint="eastAsia"/>
              </w:rPr>
              <w:t>5.18 アクセス権</w:t>
            </w:r>
          </w:p>
          <w:p w14:paraId="418D21A9" w14:textId="77777777" w:rsidR="00C6390A" w:rsidRPr="00473290" w:rsidRDefault="00C6390A" w:rsidP="00380665">
            <w:pPr>
              <w:pStyle w:val="afff6"/>
            </w:pPr>
            <w:r w:rsidRPr="00473290">
              <w:rPr>
                <w:rFonts w:hint="eastAsia"/>
              </w:rPr>
              <w:t>8.2 特権的アクセス権</w:t>
            </w:r>
          </w:p>
          <w:p w14:paraId="5E512656" w14:textId="77777777" w:rsidR="00C6390A" w:rsidRPr="00473290" w:rsidRDefault="00C6390A" w:rsidP="00380665">
            <w:pPr>
              <w:pStyle w:val="afff6"/>
            </w:pPr>
            <w:r w:rsidRPr="00473290">
              <w:rPr>
                <w:rFonts w:hint="eastAsia"/>
              </w:rPr>
              <w:t>8.3 情報へのアクセス制限</w:t>
            </w:r>
          </w:p>
        </w:tc>
      </w:tr>
      <w:tr w:rsidR="00C6390A" w:rsidRPr="00473290" w14:paraId="17431A75" w14:textId="77777777" w:rsidTr="00473290">
        <w:trPr>
          <w:trHeight w:val="373"/>
        </w:trPr>
        <w:tc>
          <w:tcPr>
            <w:tcW w:w="70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337FAC" w14:textId="77777777" w:rsidR="00C6390A" w:rsidRPr="00473290" w:rsidRDefault="00C6390A" w:rsidP="00E534F9">
            <w:pPr>
              <w:pStyle w:val="afff8"/>
            </w:pPr>
            <w:r w:rsidRPr="00473290">
              <w:rPr>
                <w:rFonts w:hint="eastAsia"/>
              </w:rPr>
              <w:t>② 企業が所有する資産を特定</w:t>
            </w:r>
          </w:p>
          <w:p w14:paraId="0AB5A43B" w14:textId="77777777" w:rsidR="00C6390A" w:rsidRPr="00473290" w:rsidRDefault="00C6390A" w:rsidP="00892C01">
            <w:pPr>
              <w:pStyle w:val="afff6"/>
              <w:numPr>
                <w:ilvl w:val="0"/>
                <w:numId w:val="182"/>
              </w:numPr>
            </w:pPr>
            <w:r w:rsidRPr="00473290">
              <w:rPr>
                <w:rFonts w:hint="eastAsia"/>
              </w:rPr>
              <w:t>デバイスを識別して管理する。</w:t>
            </w:r>
          </w:p>
          <w:p w14:paraId="756A2E7E" w14:textId="77777777" w:rsidR="00C6390A" w:rsidRPr="00473290" w:rsidRDefault="00C6390A" w:rsidP="00473290">
            <w:pPr>
              <w:pStyle w:val="afff6"/>
              <w:ind w:leftChars="171" w:left="410"/>
            </w:pPr>
            <w:r w:rsidRPr="00473290">
              <w:rPr>
                <w:rFonts w:hint="eastAsia"/>
              </w:rPr>
              <w:t>企業の情報にアクセスするデバイスは、シャドーITを含めて、すべて識別して管理する。</w:t>
            </w:r>
          </w:p>
          <w:p w14:paraId="0586876C" w14:textId="77777777" w:rsidR="00C6390A" w:rsidRPr="00473290" w:rsidRDefault="00C6390A" w:rsidP="00892C01">
            <w:pPr>
              <w:pStyle w:val="afff6"/>
              <w:numPr>
                <w:ilvl w:val="0"/>
                <w:numId w:val="182"/>
              </w:numPr>
            </w:pPr>
            <w:r w:rsidRPr="00473290">
              <w:rPr>
                <w:rFonts w:hint="eastAsia"/>
              </w:rPr>
              <w:t>シャドーITは可能な限り資産化する。</w:t>
            </w:r>
          </w:p>
        </w:tc>
        <w:tc>
          <w:tcPr>
            <w:tcW w:w="3402"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1505E03A" w14:textId="77777777" w:rsidR="00C6390A" w:rsidRPr="00473290" w:rsidRDefault="00C6390A" w:rsidP="00380665">
            <w:pPr>
              <w:pStyle w:val="afff6"/>
            </w:pPr>
            <w:r w:rsidRPr="00473290">
              <w:rPr>
                <w:rFonts w:hint="eastAsia"/>
              </w:rPr>
              <w:t>5.9 情報及びその他の関連資産の目録</w:t>
            </w:r>
          </w:p>
          <w:p w14:paraId="1D77C812" w14:textId="55AA55C5" w:rsidR="00C6390A" w:rsidRPr="00473290" w:rsidRDefault="00C6390A" w:rsidP="00380665">
            <w:pPr>
              <w:pStyle w:val="afff6"/>
            </w:pPr>
            <w:r w:rsidRPr="00473290">
              <w:rPr>
                <w:rFonts w:hint="eastAsia"/>
              </w:rPr>
              <w:t>8.1 利用者終端装置</w:t>
            </w:r>
          </w:p>
        </w:tc>
      </w:tr>
      <w:tr w:rsidR="00C6390A" w:rsidRPr="00473290" w14:paraId="4AAAF761" w14:textId="77777777" w:rsidTr="00473290">
        <w:trPr>
          <w:trHeight w:val="3856"/>
        </w:trPr>
        <w:tc>
          <w:tcPr>
            <w:tcW w:w="7078" w:type="dxa"/>
            <w:tcBorders>
              <w:top w:val="single" w:sz="8" w:space="0" w:color="000000"/>
              <w:left w:val="single" w:sz="8" w:space="0" w:color="000000"/>
              <w:bottom w:val="single" w:sz="4" w:space="0" w:color="auto"/>
              <w:right w:val="single" w:sz="8" w:space="0" w:color="000000"/>
            </w:tcBorders>
            <w:shd w:val="clear" w:color="auto" w:fill="auto"/>
            <w:tcMar>
              <w:top w:w="72" w:type="dxa"/>
              <w:left w:w="144" w:type="dxa"/>
              <w:bottom w:w="72" w:type="dxa"/>
              <w:right w:w="144" w:type="dxa"/>
            </w:tcMar>
            <w:hideMark/>
          </w:tcPr>
          <w:p w14:paraId="045AABA9" w14:textId="02A95BD5" w:rsidR="00C6390A" w:rsidRPr="00473290" w:rsidRDefault="00C6390A" w:rsidP="00E534F9">
            <w:pPr>
              <w:pStyle w:val="afff8"/>
            </w:pPr>
            <w:r w:rsidRPr="00473290">
              <w:rPr>
                <w:rFonts w:hint="eastAsia"/>
              </w:rPr>
              <w:t>③ キープロセスの特定とプロセス実行に伴うリスクの評価</w:t>
            </w:r>
          </w:p>
          <w:p w14:paraId="25782BDE" w14:textId="77777777" w:rsidR="00C6390A" w:rsidRPr="00473290" w:rsidRDefault="00C6390A" w:rsidP="00892C01">
            <w:pPr>
              <w:pStyle w:val="afff6"/>
              <w:numPr>
                <w:ilvl w:val="0"/>
                <w:numId w:val="183"/>
              </w:numPr>
            </w:pPr>
            <w:r w:rsidRPr="00473290">
              <w:rPr>
                <w:rFonts w:hint="eastAsia"/>
              </w:rPr>
              <w:t>業務プロセス、データフロー、組織のミッションにおける業務プロセスとデータフローの関係（プロセス）を特定する。</w:t>
            </w:r>
          </w:p>
          <w:p w14:paraId="0E37A357" w14:textId="77777777" w:rsidR="00C6390A" w:rsidRDefault="00C6390A" w:rsidP="00892C01">
            <w:pPr>
              <w:pStyle w:val="afff6"/>
              <w:numPr>
                <w:ilvl w:val="0"/>
                <w:numId w:val="183"/>
              </w:numPr>
            </w:pPr>
            <w:r w:rsidRPr="00473290">
              <w:rPr>
                <w:rFonts w:hint="eastAsia"/>
              </w:rPr>
              <w:t>特定したプロセスのうち、ゼロトラストに移行するプロセスを決定する。</w:t>
            </w:r>
          </w:p>
          <w:p w14:paraId="07820338" w14:textId="77777777" w:rsidR="00C6390A" w:rsidRDefault="00C6390A" w:rsidP="00CF3E38">
            <w:pPr>
              <w:pStyle w:val="afff6"/>
              <w:ind w:left="440"/>
            </w:pPr>
            <w:r w:rsidRPr="00473290">
              <w:rPr>
                <w:rFonts w:hint="eastAsia"/>
              </w:rPr>
              <w:t>認証・認可の判断を導入することによる失敗のリスクを考慮し、初めは組織の事業に与える影響が低いビジネスプロセスを選択し、徐々に対象を広げる。</w:t>
            </w:r>
          </w:p>
          <w:p w14:paraId="21C2412E" w14:textId="77777777" w:rsidR="00C6390A" w:rsidRPr="00473290" w:rsidRDefault="00C6390A" w:rsidP="00473290">
            <w:pPr>
              <w:pStyle w:val="afff6"/>
            </w:pPr>
          </w:p>
        </w:tc>
        <w:tc>
          <w:tcPr>
            <w:tcW w:w="3402" w:type="dxa"/>
            <w:tcBorders>
              <w:top w:val="single" w:sz="8" w:space="0" w:color="000000"/>
              <w:left w:val="single" w:sz="8" w:space="0" w:color="000000"/>
              <w:bottom w:val="single" w:sz="4" w:space="0" w:color="auto"/>
              <w:right w:val="single" w:sz="8" w:space="0" w:color="000000"/>
            </w:tcBorders>
            <w:shd w:val="clear" w:color="auto" w:fill="F2F2F2"/>
            <w:tcMar>
              <w:top w:w="72" w:type="dxa"/>
              <w:left w:w="144" w:type="dxa"/>
              <w:bottom w:w="72" w:type="dxa"/>
              <w:right w:w="144" w:type="dxa"/>
            </w:tcMar>
            <w:hideMark/>
          </w:tcPr>
          <w:p w14:paraId="344B4047" w14:textId="77777777" w:rsidR="00C6390A" w:rsidRPr="00473290" w:rsidRDefault="00C6390A" w:rsidP="00380665">
            <w:pPr>
              <w:pStyle w:val="afff6"/>
            </w:pPr>
            <w:r w:rsidRPr="00473290">
              <w:rPr>
                <w:rFonts w:hint="eastAsia"/>
              </w:rPr>
              <w:t>5.29 事業の中断・阻害時の情報セキュリティ</w:t>
            </w:r>
          </w:p>
          <w:p w14:paraId="45EDB0F8" w14:textId="27F414AD" w:rsidR="00C6390A" w:rsidRPr="00473290" w:rsidRDefault="00C6390A" w:rsidP="00380665">
            <w:pPr>
              <w:pStyle w:val="afff6"/>
            </w:pPr>
            <w:r w:rsidRPr="00473290">
              <w:rPr>
                <w:rFonts w:hint="eastAsia"/>
              </w:rPr>
              <w:t>5.30 事業継続のための</w:t>
            </w:r>
            <w:bookmarkStart w:id="1393" w:name="■ICT18ー3ー2"/>
            <w:r w:rsidR="005D7F6B">
              <w:fldChar w:fldCharType="begin"/>
            </w:r>
            <w:r w:rsidR="005D7F6B">
              <w:rPr>
                <w:rFonts w:hint="eastAsia"/>
              </w:rPr>
              <w:instrText xml:space="preserve">HYPERLINK </w:instrText>
            </w:r>
            <w:r w:rsidR="005D7F6B">
              <w:instrText xml:space="preserve"> \l "</w:instrText>
            </w:r>
            <w:r w:rsidR="005D7F6B">
              <w:rPr>
                <w:rFonts w:hint="eastAsia"/>
              </w:rPr>
              <w:instrText>■</w:instrText>
            </w:r>
            <w:r w:rsidR="005D7F6B">
              <w:instrText>ICT"</w:instrText>
            </w:r>
            <w:r w:rsidR="005D7F6B">
              <w:fldChar w:fldCharType="separate"/>
            </w:r>
            <w:r w:rsidRPr="005D7F6B">
              <w:rPr>
                <w:rStyle w:val="a7"/>
                <w:rFonts w:hint="eastAsia"/>
              </w:rPr>
              <w:t>ICT</w:t>
            </w:r>
            <w:bookmarkEnd w:id="1393"/>
            <w:r w:rsidR="005D7F6B">
              <w:fldChar w:fldCharType="end"/>
            </w:r>
            <w:r w:rsidRPr="00473290">
              <w:rPr>
                <w:rFonts w:hint="eastAsia"/>
              </w:rPr>
              <w:t>の備え</w:t>
            </w:r>
          </w:p>
        </w:tc>
      </w:tr>
      <w:tr w:rsidR="00C6390A" w:rsidRPr="00473290" w14:paraId="3B711652" w14:textId="77777777" w:rsidTr="00473290">
        <w:trPr>
          <w:trHeight w:val="1011"/>
        </w:trPr>
        <w:tc>
          <w:tcPr>
            <w:tcW w:w="7078" w:type="dxa"/>
            <w:tcBorders>
              <w:top w:val="single" w:sz="4" w:space="0" w:color="auto"/>
              <w:left w:val="single" w:sz="8" w:space="0" w:color="000000"/>
              <w:bottom w:val="single" w:sz="4" w:space="0" w:color="auto"/>
              <w:right w:val="single" w:sz="8" w:space="0" w:color="000000"/>
            </w:tcBorders>
            <w:shd w:val="clear" w:color="auto" w:fill="auto"/>
            <w:tcMar>
              <w:top w:w="72" w:type="dxa"/>
              <w:left w:w="144" w:type="dxa"/>
              <w:bottom w:w="72" w:type="dxa"/>
              <w:right w:w="144" w:type="dxa"/>
            </w:tcMar>
          </w:tcPr>
          <w:p w14:paraId="1BE1238D" w14:textId="77777777" w:rsidR="00C6390A" w:rsidRPr="00473290" w:rsidRDefault="00C6390A" w:rsidP="00E534F9">
            <w:pPr>
              <w:pStyle w:val="afff8"/>
            </w:pPr>
            <w:r w:rsidRPr="00473290">
              <w:rPr>
                <w:rFonts w:hint="eastAsia"/>
              </w:rPr>
              <w:t>④ ゼロトラスト導入候補の方針策定</w:t>
            </w:r>
          </w:p>
          <w:p w14:paraId="271D8D80" w14:textId="77777777" w:rsidR="00C6390A" w:rsidRDefault="00C6390A" w:rsidP="00892C01">
            <w:pPr>
              <w:pStyle w:val="afff6"/>
              <w:numPr>
                <w:ilvl w:val="0"/>
                <w:numId w:val="184"/>
              </w:numPr>
              <w:tabs>
                <w:tab w:val="clear" w:pos="720"/>
                <w:tab w:val="num" w:pos="412"/>
              </w:tabs>
              <w:ind w:left="412" w:hanging="412"/>
            </w:pPr>
            <w:r w:rsidRPr="00473290">
              <w:rPr>
                <w:rFonts w:hint="eastAsia"/>
              </w:rPr>
              <w:t>資産、プロセスの特定後、ゼロトラストの導入により影響を受ける対象をすべて特定する。</w:t>
            </w:r>
          </w:p>
          <w:p w14:paraId="33CA2099" w14:textId="752F50B9" w:rsidR="00C6390A" w:rsidRDefault="00C6390A" w:rsidP="00892C01">
            <w:pPr>
              <w:pStyle w:val="afff6"/>
              <w:numPr>
                <w:ilvl w:val="0"/>
                <w:numId w:val="219"/>
              </w:numPr>
            </w:pPr>
            <w:r w:rsidRPr="00473290">
              <w:rPr>
                <w:rFonts w:hint="eastAsia"/>
              </w:rPr>
              <w:t>上流リソース（例</w:t>
            </w:r>
            <w:r w:rsidR="00883F2E">
              <w:rPr>
                <w:rFonts w:hint="eastAsia"/>
              </w:rPr>
              <w:t>：</w:t>
            </w:r>
            <w:r w:rsidRPr="00473290">
              <w:rPr>
                <w:rFonts w:hint="eastAsia"/>
              </w:rPr>
              <w:t>ID管理システム）</w:t>
            </w:r>
          </w:p>
          <w:p w14:paraId="6C5150CA" w14:textId="209720BB" w:rsidR="00C6390A" w:rsidRDefault="00C6390A" w:rsidP="00892C01">
            <w:pPr>
              <w:pStyle w:val="afff6"/>
              <w:numPr>
                <w:ilvl w:val="0"/>
                <w:numId w:val="219"/>
              </w:numPr>
            </w:pPr>
            <w:r w:rsidRPr="00473290">
              <w:rPr>
                <w:rFonts w:hint="eastAsia"/>
              </w:rPr>
              <w:t>下流リソース（例</w:t>
            </w:r>
            <w:r w:rsidR="00883F2E">
              <w:rPr>
                <w:rFonts w:hint="eastAsia"/>
              </w:rPr>
              <w:t>：</w:t>
            </w:r>
            <w:r w:rsidRPr="00473290">
              <w:rPr>
                <w:rFonts w:hint="eastAsia"/>
              </w:rPr>
              <w:t>セキュリティ監視）</w:t>
            </w:r>
          </w:p>
          <w:p w14:paraId="069552F7" w14:textId="0E5AFAAC" w:rsidR="00C6390A" w:rsidRPr="00473290" w:rsidRDefault="00C6390A" w:rsidP="00892C01">
            <w:pPr>
              <w:pStyle w:val="afff6"/>
              <w:numPr>
                <w:ilvl w:val="0"/>
                <w:numId w:val="219"/>
              </w:numPr>
            </w:pPr>
            <w:r w:rsidRPr="00473290">
              <w:rPr>
                <w:rFonts w:hint="eastAsia"/>
              </w:rPr>
              <w:t>エンティティ（例</w:t>
            </w:r>
            <w:r w:rsidR="00883F2E">
              <w:rPr>
                <w:rFonts w:hint="eastAsia"/>
              </w:rPr>
              <w:t>：</w:t>
            </w:r>
            <w:r w:rsidRPr="00473290">
              <w:rPr>
                <w:rFonts w:hint="eastAsia"/>
              </w:rPr>
              <w:t>主体ユーザ</w:t>
            </w:r>
            <w:r>
              <w:rPr>
                <w:rFonts w:hint="eastAsia"/>
              </w:rPr>
              <w:t>ー</w:t>
            </w:r>
            <w:r w:rsidRPr="00473290">
              <w:rPr>
                <w:rFonts w:hint="eastAsia"/>
              </w:rPr>
              <w:t>）</w:t>
            </w:r>
          </w:p>
          <w:p w14:paraId="299C91B1" w14:textId="77777777" w:rsidR="00C6390A" w:rsidRPr="00473290" w:rsidRDefault="00C6390A" w:rsidP="00892C01">
            <w:pPr>
              <w:pStyle w:val="afff6"/>
              <w:numPr>
                <w:ilvl w:val="0"/>
                <w:numId w:val="184"/>
              </w:numPr>
              <w:tabs>
                <w:tab w:val="clear" w:pos="720"/>
                <w:tab w:val="num" w:pos="412"/>
              </w:tabs>
              <w:ind w:left="412" w:hanging="412"/>
            </w:pPr>
            <w:r w:rsidRPr="00473290">
              <w:rPr>
                <w:rFonts w:hint="eastAsia"/>
              </w:rPr>
              <w:t>ゼロトラスト導入候補となるビジネスプロセスで使用されるリソースの重要さを決定する。</w:t>
            </w:r>
          </w:p>
          <w:p w14:paraId="768E0379" w14:textId="77777777" w:rsidR="00C6390A" w:rsidRPr="00473290" w:rsidRDefault="00C6390A" w:rsidP="00892C01">
            <w:pPr>
              <w:pStyle w:val="afff6"/>
              <w:numPr>
                <w:ilvl w:val="0"/>
                <w:numId w:val="184"/>
              </w:numPr>
              <w:tabs>
                <w:tab w:val="clear" w:pos="720"/>
                <w:tab w:val="num" w:pos="412"/>
              </w:tabs>
              <w:ind w:left="412" w:hanging="412"/>
            </w:pPr>
            <w:r w:rsidRPr="00473290">
              <w:rPr>
                <w:rFonts w:hint="eastAsia"/>
              </w:rPr>
              <w:t>リソースの重要さを踏まえて、何を対象に、どこへゼロトラストの機能を導入するのかを決定する。</w:t>
            </w:r>
          </w:p>
        </w:tc>
        <w:tc>
          <w:tcPr>
            <w:tcW w:w="3402" w:type="dxa"/>
            <w:tcBorders>
              <w:top w:val="single" w:sz="4" w:space="0" w:color="auto"/>
              <w:left w:val="single" w:sz="8" w:space="0" w:color="000000"/>
              <w:bottom w:val="single" w:sz="4" w:space="0" w:color="auto"/>
              <w:right w:val="single" w:sz="8" w:space="0" w:color="000000"/>
            </w:tcBorders>
            <w:shd w:val="clear" w:color="auto" w:fill="F2F2F2"/>
            <w:tcMar>
              <w:top w:w="72" w:type="dxa"/>
              <w:left w:w="144" w:type="dxa"/>
              <w:bottom w:w="72" w:type="dxa"/>
              <w:right w:w="144" w:type="dxa"/>
            </w:tcMar>
          </w:tcPr>
          <w:p w14:paraId="4128206F" w14:textId="77777777" w:rsidR="00C6390A" w:rsidRPr="00473290" w:rsidRDefault="00C6390A" w:rsidP="00380665">
            <w:pPr>
              <w:pStyle w:val="afff6"/>
            </w:pPr>
            <w:r w:rsidRPr="00473290">
              <w:rPr>
                <w:rFonts w:hint="eastAsia"/>
              </w:rPr>
              <w:t>5.9 情報及びその他の関連資産の目録</w:t>
            </w:r>
          </w:p>
        </w:tc>
      </w:tr>
      <w:tr w:rsidR="00C6390A" w:rsidRPr="00473290" w14:paraId="1A7F5821" w14:textId="77777777" w:rsidTr="00473290">
        <w:trPr>
          <w:trHeight w:val="869"/>
        </w:trPr>
        <w:tc>
          <w:tcPr>
            <w:tcW w:w="7078" w:type="dxa"/>
            <w:tcBorders>
              <w:top w:val="single" w:sz="4" w:space="0" w:color="auto"/>
              <w:left w:val="single" w:sz="8" w:space="0" w:color="000000"/>
              <w:bottom w:val="single" w:sz="4" w:space="0" w:color="auto"/>
              <w:right w:val="single" w:sz="8" w:space="0" w:color="000000"/>
            </w:tcBorders>
            <w:shd w:val="clear" w:color="auto" w:fill="auto"/>
            <w:tcMar>
              <w:top w:w="72" w:type="dxa"/>
              <w:left w:w="144" w:type="dxa"/>
              <w:bottom w:w="72" w:type="dxa"/>
              <w:right w:w="144" w:type="dxa"/>
            </w:tcMar>
          </w:tcPr>
          <w:p w14:paraId="7C721304" w14:textId="77777777" w:rsidR="00C6390A" w:rsidRPr="00473290" w:rsidRDefault="00C6390A" w:rsidP="00E534F9">
            <w:pPr>
              <w:pStyle w:val="afff8"/>
            </w:pPr>
            <w:r w:rsidRPr="00473290">
              <w:rPr>
                <w:rFonts w:hint="eastAsia"/>
              </w:rPr>
              <w:t>⑤ ソリューション候補を特定</w:t>
            </w:r>
          </w:p>
          <w:p w14:paraId="3F506861" w14:textId="77777777" w:rsidR="00C6390A" w:rsidRPr="00473290" w:rsidRDefault="00C6390A" w:rsidP="00473290">
            <w:pPr>
              <w:pStyle w:val="afff6"/>
            </w:pPr>
            <w:r w:rsidRPr="00473290">
              <w:rPr>
                <w:rFonts w:hint="eastAsia"/>
              </w:rPr>
              <w:t>④で策定した内容をもとに、導入箇所に適するソリューションを検討する。</w:t>
            </w:r>
          </w:p>
        </w:tc>
        <w:tc>
          <w:tcPr>
            <w:tcW w:w="3402" w:type="dxa"/>
            <w:tcBorders>
              <w:top w:val="single" w:sz="4" w:space="0" w:color="auto"/>
              <w:left w:val="single" w:sz="8" w:space="0" w:color="000000"/>
              <w:bottom w:val="single" w:sz="4" w:space="0" w:color="auto"/>
              <w:right w:val="single" w:sz="8" w:space="0" w:color="000000"/>
            </w:tcBorders>
            <w:shd w:val="clear" w:color="auto" w:fill="F2F2F2"/>
            <w:tcMar>
              <w:top w:w="72" w:type="dxa"/>
              <w:left w:w="144" w:type="dxa"/>
              <w:bottom w:w="72" w:type="dxa"/>
              <w:right w:w="144" w:type="dxa"/>
            </w:tcMar>
          </w:tcPr>
          <w:p w14:paraId="0AC128AF" w14:textId="77777777" w:rsidR="00C6390A" w:rsidRPr="00473290" w:rsidRDefault="00C6390A" w:rsidP="004D3CC7">
            <w:pPr>
              <w:pStyle w:val="afff6"/>
            </w:pPr>
            <w:r w:rsidRPr="00473290">
              <w:rPr>
                <w:rFonts w:hint="eastAsia"/>
              </w:rPr>
              <w:t xml:space="preserve">5.19 </w:t>
            </w:r>
            <w:bookmarkStart w:id="1394" w:name="■供給者18ー3ー2"/>
            <w:r w:rsidRPr="00473290">
              <w:rPr>
                <w:rFonts w:hint="eastAsia"/>
              </w:rPr>
              <w:t>供給者</w:t>
            </w:r>
            <w:bookmarkEnd w:id="1394"/>
            <w:r w:rsidRPr="00473290">
              <w:rPr>
                <w:rFonts w:hint="eastAsia"/>
              </w:rPr>
              <w:t>関係における情報セキュリティ</w:t>
            </w:r>
          </w:p>
          <w:p w14:paraId="2F427414" w14:textId="3FD71CF5" w:rsidR="00C6390A" w:rsidRPr="00473290" w:rsidRDefault="00C6390A" w:rsidP="004D3CC7">
            <w:pPr>
              <w:pStyle w:val="afff6"/>
            </w:pPr>
            <w:r w:rsidRPr="00473290">
              <w:rPr>
                <w:rFonts w:hint="eastAsia"/>
              </w:rPr>
              <w:t xml:space="preserve">5.20 </w:t>
            </w:r>
            <w:hyperlink w:anchor="■供給者" w:history="1">
              <w:r w:rsidRPr="00E71DFE">
                <w:rPr>
                  <w:rStyle w:val="a7"/>
                  <w:rFonts w:hint="eastAsia"/>
                </w:rPr>
                <w:t>供給者</w:t>
              </w:r>
            </w:hyperlink>
            <w:r w:rsidRPr="00473290">
              <w:rPr>
                <w:rFonts w:hint="eastAsia"/>
              </w:rPr>
              <w:t>との合意における情報セキュリティの取扱い</w:t>
            </w:r>
          </w:p>
          <w:p w14:paraId="236BE714" w14:textId="77777777" w:rsidR="00C6390A" w:rsidRPr="00473290" w:rsidRDefault="00C6390A" w:rsidP="004D3CC7">
            <w:pPr>
              <w:pStyle w:val="afff6"/>
            </w:pPr>
            <w:r w:rsidRPr="00473290">
              <w:rPr>
                <w:rFonts w:hint="eastAsia"/>
              </w:rPr>
              <w:t>5.21 ICTサプライチェーンにおける情報セキュリティの管理</w:t>
            </w:r>
          </w:p>
          <w:p w14:paraId="7D8CAC80" w14:textId="77777777" w:rsidR="00C6390A" w:rsidRPr="00473290" w:rsidRDefault="00C6390A" w:rsidP="004D3CC7">
            <w:pPr>
              <w:pStyle w:val="afff6"/>
            </w:pPr>
            <w:r w:rsidRPr="00473290">
              <w:rPr>
                <w:rFonts w:hint="eastAsia"/>
              </w:rPr>
              <w:t>5.22 供給者のサービス提供の監視、レビュー及び変更管理</w:t>
            </w:r>
          </w:p>
          <w:p w14:paraId="18C29A39" w14:textId="77777777" w:rsidR="00C6390A" w:rsidRPr="00473290" w:rsidRDefault="00C6390A" w:rsidP="004D3CC7">
            <w:pPr>
              <w:pStyle w:val="afff6"/>
            </w:pPr>
            <w:r w:rsidRPr="00473290">
              <w:rPr>
                <w:rFonts w:hint="eastAsia"/>
              </w:rPr>
              <w:t>5.23 クラウドサービスの利用における情報セキュリティ</w:t>
            </w:r>
          </w:p>
          <w:p w14:paraId="7CA32996" w14:textId="77777777" w:rsidR="00C6390A" w:rsidRPr="00473290" w:rsidRDefault="00C6390A" w:rsidP="004D3CC7">
            <w:pPr>
              <w:pStyle w:val="afff6"/>
            </w:pPr>
            <w:r w:rsidRPr="00473290">
              <w:rPr>
                <w:rFonts w:hint="eastAsia"/>
              </w:rPr>
              <w:t>8.21 ネットワークサービスのセキュリティ</w:t>
            </w:r>
          </w:p>
        </w:tc>
      </w:tr>
      <w:tr w:rsidR="00C6390A" w:rsidRPr="00473290" w14:paraId="29738DFC" w14:textId="77777777" w:rsidTr="00473290">
        <w:trPr>
          <w:trHeight w:val="1249"/>
        </w:trPr>
        <w:tc>
          <w:tcPr>
            <w:tcW w:w="7078" w:type="dxa"/>
            <w:tcBorders>
              <w:top w:val="single" w:sz="4" w:space="0" w:color="auto"/>
              <w:left w:val="single" w:sz="8" w:space="0" w:color="000000"/>
              <w:bottom w:val="single" w:sz="4" w:space="0" w:color="auto"/>
              <w:right w:val="single" w:sz="8" w:space="0" w:color="000000"/>
            </w:tcBorders>
            <w:shd w:val="clear" w:color="auto" w:fill="auto"/>
            <w:tcMar>
              <w:top w:w="72" w:type="dxa"/>
              <w:left w:w="144" w:type="dxa"/>
              <w:bottom w:w="72" w:type="dxa"/>
              <w:right w:w="144" w:type="dxa"/>
            </w:tcMar>
          </w:tcPr>
          <w:p w14:paraId="2264AE8D" w14:textId="77777777" w:rsidR="00C6390A" w:rsidRPr="00473290" w:rsidRDefault="00C6390A" w:rsidP="00E534F9">
            <w:pPr>
              <w:pStyle w:val="afff8"/>
            </w:pPr>
            <w:r w:rsidRPr="00473290">
              <w:rPr>
                <w:rFonts w:hint="eastAsia"/>
              </w:rPr>
              <w:t>⑥ 初期導入とモニタリング</w:t>
            </w:r>
          </w:p>
          <w:p w14:paraId="0B89126B" w14:textId="77777777" w:rsidR="00C6390A" w:rsidRPr="00473290" w:rsidRDefault="00C6390A" w:rsidP="00892C01">
            <w:pPr>
              <w:pStyle w:val="afff6"/>
              <w:numPr>
                <w:ilvl w:val="0"/>
                <w:numId w:val="185"/>
              </w:numPr>
            </w:pPr>
            <w:r w:rsidRPr="00473290">
              <w:rPr>
                <w:rFonts w:hint="eastAsia"/>
              </w:rPr>
              <w:t>ソリューションの初期導入時は、実際に通信の遮断は行わず、適用したポリシーや初期動作の確認を行う。</w:t>
            </w:r>
          </w:p>
          <w:p w14:paraId="24945961" w14:textId="77777777" w:rsidR="00C6390A" w:rsidRPr="00473290" w:rsidRDefault="00C6390A" w:rsidP="00892C01">
            <w:pPr>
              <w:pStyle w:val="afff6"/>
              <w:numPr>
                <w:ilvl w:val="0"/>
                <w:numId w:val="185"/>
              </w:numPr>
            </w:pPr>
            <w:r w:rsidRPr="00473290">
              <w:rPr>
                <w:rFonts w:hint="eastAsia"/>
              </w:rPr>
              <w:t>動作に問題がないことを確認後、運用を開始する。</w:t>
            </w:r>
          </w:p>
        </w:tc>
        <w:tc>
          <w:tcPr>
            <w:tcW w:w="3402" w:type="dxa"/>
            <w:tcBorders>
              <w:top w:val="single" w:sz="4" w:space="0" w:color="auto"/>
              <w:left w:val="single" w:sz="8" w:space="0" w:color="000000"/>
              <w:bottom w:val="single" w:sz="4" w:space="0" w:color="auto"/>
              <w:right w:val="single" w:sz="8" w:space="0" w:color="000000"/>
            </w:tcBorders>
            <w:shd w:val="clear" w:color="auto" w:fill="F2F2F2"/>
            <w:tcMar>
              <w:top w:w="72" w:type="dxa"/>
              <w:left w:w="144" w:type="dxa"/>
              <w:bottom w:w="72" w:type="dxa"/>
              <w:right w:w="144" w:type="dxa"/>
            </w:tcMar>
          </w:tcPr>
          <w:p w14:paraId="6A35B527" w14:textId="77777777" w:rsidR="00C6390A" w:rsidRPr="00473290" w:rsidRDefault="00C6390A" w:rsidP="004D3CC7">
            <w:pPr>
              <w:pStyle w:val="afff6"/>
            </w:pPr>
            <w:r w:rsidRPr="00473290">
              <w:rPr>
                <w:rFonts w:hint="eastAsia"/>
              </w:rPr>
              <w:t>8.16 監視活動</w:t>
            </w:r>
          </w:p>
        </w:tc>
      </w:tr>
      <w:tr w:rsidR="00C6390A" w:rsidRPr="00473290" w14:paraId="0CE98FF9" w14:textId="77777777" w:rsidTr="00473290">
        <w:trPr>
          <w:trHeight w:val="1964"/>
        </w:trPr>
        <w:tc>
          <w:tcPr>
            <w:tcW w:w="7078" w:type="dxa"/>
            <w:tcBorders>
              <w:top w:val="single" w:sz="4" w:space="0" w:color="auto"/>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11AB6D7" w14:textId="77777777" w:rsidR="00C6390A" w:rsidRPr="00473290" w:rsidRDefault="00C6390A" w:rsidP="00E534F9">
            <w:pPr>
              <w:pStyle w:val="afff8"/>
            </w:pPr>
            <w:r w:rsidRPr="00473290">
              <w:rPr>
                <w:rFonts w:hint="eastAsia"/>
              </w:rPr>
              <w:t>⑦ ゼロトラストの適用箇所拡大</w:t>
            </w:r>
          </w:p>
          <w:p w14:paraId="08E53C16" w14:textId="77777777" w:rsidR="00C6390A" w:rsidRPr="00473290" w:rsidRDefault="00C6390A" w:rsidP="00892C01">
            <w:pPr>
              <w:pStyle w:val="afff6"/>
              <w:numPr>
                <w:ilvl w:val="0"/>
                <w:numId w:val="186"/>
              </w:numPr>
            </w:pPr>
            <w:r w:rsidRPr="00473290">
              <w:rPr>
                <w:rFonts w:hint="eastAsia"/>
              </w:rPr>
              <w:t>運用開始後は、ネットワークや資産の監視は継続しつつ、トラフィックの記録を行う。</w:t>
            </w:r>
          </w:p>
          <w:p w14:paraId="5D3ED3A2" w14:textId="77777777" w:rsidR="00C6390A" w:rsidRPr="00473290" w:rsidRDefault="00C6390A" w:rsidP="00892C01">
            <w:pPr>
              <w:pStyle w:val="afff6"/>
              <w:numPr>
                <w:ilvl w:val="0"/>
                <w:numId w:val="186"/>
              </w:numPr>
            </w:pPr>
            <w:r w:rsidRPr="00473290">
              <w:rPr>
                <w:rFonts w:hint="eastAsia"/>
              </w:rPr>
              <w:t>トラフィックを記録していく</w:t>
            </w:r>
            <w:r>
              <w:rPr>
                <w:rFonts w:hint="eastAsia"/>
              </w:rPr>
              <w:t>中</w:t>
            </w:r>
            <w:r w:rsidRPr="00473290">
              <w:rPr>
                <w:rFonts w:hint="eastAsia"/>
              </w:rPr>
              <w:t>で、ポリシーの変更や適用箇所の拡大を適宜実施する。</w:t>
            </w:r>
          </w:p>
          <w:p w14:paraId="4E49DE2B" w14:textId="63D21CF4" w:rsidR="00C6390A" w:rsidRDefault="00C6390A" w:rsidP="00892C01">
            <w:pPr>
              <w:pStyle w:val="afff6"/>
              <w:numPr>
                <w:ilvl w:val="0"/>
                <w:numId w:val="186"/>
              </w:numPr>
            </w:pPr>
            <w:r w:rsidRPr="00473290">
              <w:rPr>
                <w:rFonts w:hint="eastAsia"/>
              </w:rPr>
              <w:t>ポリシー変更を実施する場合は、影響が問題にならないように確認する。</w:t>
            </w:r>
          </w:p>
        </w:tc>
        <w:tc>
          <w:tcPr>
            <w:tcW w:w="3402" w:type="dxa"/>
            <w:tcBorders>
              <w:top w:val="single" w:sz="4" w:space="0" w:color="auto"/>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14:paraId="02DCFC2E" w14:textId="77777777" w:rsidR="00C6390A" w:rsidRPr="00473290" w:rsidRDefault="00C6390A" w:rsidP="004D3CC7">
            <w:pPr>
              <w:pStyle w:val="afff6"/>
            </w:pPr>
            <w:r w:rsidRPr="00473290">
              <w:rPr>
                <w:rFonts w:hint="eastAsia"/>
              </w:rPr>
              <w:t>8.15 ログ取得</w:t>
            </w:r>
          </w:p>
          <w:p w14:paraId="72C31B0B" w14:textId="77777777" w:rsidR="00C6390A" w:rsidRPr="00473290" w:rsidRDefault="00C6390A" w:rsidP="004D3CC7">
            <w:pPr>
              <w:pStyle w:val="afff6"/>
            </w:pPr>
            <w:r w:rsidRPr="00473290">
              <w:rPr>
                <w:rFonts w:hint="eastAsia"/>
              </w:rPr>
              <w:t>8.16 監視活動</w:t>
            </w:r>
          </w:p>
          <w:p w14:paraId="41F166E4" w14:textId="0EAD997B" w:rsidR="00C6390A" w:rsidRPr="00473290" w:rsidRDefault="00C6390A" w:rsidP="004D3CC7">
            <w:pPr>
              <w:pStyle w:val="afff6"/>
            </w:pPr>
            <w:r w:rsidRPr="00473290">
              <w:rPr>
                <w:rFonts w:hint="eastAsia"/>
              </w:rPr>
              <w:t>8.32 変更管理</w:t>
            </w:r>
          </w:p>
          <w:p w14:paraId="650506FA" w14:textId="77777777" w:rsidR="00C6390A" w:rsidRPr="00473290" w:rsidRDefault="00C6390A" w:rsidP="00473290">
            <w:pPr>
              <w:pStyle w:val="afff6"/>
              <w:ind w:left="440"/>
            </w:pPr>
          </w:p>
        </w:tc>
      </w:tr>
    </w:tbl>
    <w:p w14:paraId="7744ED30" w14:textId="77777777" w:rsidR="00C6390A" w:rsidRDefault="00C6390A" w:rsidP="00F975C3">
      <w:pPr>
        <w:ind w:firstLineChars="0" w:firstLine="0"/>
      </w:pPr>
    </w:p>
    <w:p w14:paraId="2A4C514F" w14:textId="77777777" w:rsidR="00C6390A" w:rsidRPr="00BB7983" w:rsidRDefault="00C6390A" w:rsidP="002C5B6F">
      <w:pPr>
        <w:pStyle w:val="5"/>
        <w:rPr>
          <w:bCs w:val="0"/>
        </w:rPr>
      </w:pPr>
      <w:r>
        <w:rPr>
          <w:rFonts w:hint="eastAsia"/>
        </w:rPr>
        <w:t>ゼ</w:t>
      </w:r>
      <w:r w:rsidRPr="00BB7983">
        <w:rPr>
          <w:rFonts w:hint="eastAsia"/>
        </w:rPr>
        <w:t>ロトラストを実装するための主な技術要素</w:t>
      </w:r>
    </w:p>
    <w:p w14:paraId="4CD81BBD" w14:textId="77777777" w:rsidR="00C6390A" w:rsidRDefault="00C6390A" w:rsidP="00BB7983">
      <w:r w:rsidRPr="00BB7983">
        <w:rPr>
          <w:rFonts w:hint="eastAsia"/>
        </w:rPr>
        <w:t>ゼロトラストを実装するために必要となる主な技術要素（製品、ソリューション）について説明します。</w:t>
      </w:r>
    </w:p>
    <w:p w14:paraId="19AD0BE9" w14:textId="77777777" w:rsidR="00C6390A" w:rsidRPr="00BB7983" w:rsidRDefault="00C6390A" w:rsidP="00BB7983"/>
    <w:tbl>
      <w:tblPr>
        <w:tblW w:w="10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0480"/>
      </w:tblGrid>
      <w:tr w:rsidR="00C6390A" w:rsidRPr="00BB7983" w14:paraId="2F101A6E" w14:textId="77777777" w:rsidTr="00380A9B">
        <w:tc>
          <w:tcPr>
            <w:tcW w:w="10480" w:type="dxa"/>
            <w:shd w:val="clear" w:color="auto" w:fill="2F5597"/>
            <w:tcMar>
              <w:top w:w="72" w:type="dxa"/>
              <w:left w:w="144" w:type="dxa"/>
              <w:bottom w:w="72" w:type="dxa"/>
              <w:right w:w="144" w:type="dxa"/>
            </w:tcMar>
            <w:vAlign w:val="center"/>
            <w:hideMark/>
          </w:tcPr>
          <w:p w14:paraId="1EAEB2DA" w14:textId="77777777" w:rsidR="00C6390A" w:rsidRPr="00BB7983" w:rsidRDefault="00C6390A" w:rsidP="00BB7983">
            <w:pPr>
              <w:pStyle w:val="aff0"/>
            </w:pPr>
            <w:r w:rsidRPr="00BB7983">
              <w:rPr>
                <w:rFonts w:hint="eastAsia"/>
              </w:rPr>
              <w:t>CASB（Cloud Access Security Broker）</w:t>
            </w:r>
          </w:p>
        </w:tc>
      </w:tr>
      <w:tr w:rsidR="00C6390A" w:rsidRPr="00BB7983" w14:paraId="471B83EA" w14:textId="77777777" w:rsidTr="00380A9B">
        <w:tc>
          <w:tcPr>
            <w:tcW w:w="10480" w:type="dxa"/>
            <w:shd w:val="clear" w:color="auto" w:fill="auto"/>
            <w:tcMar>
              <w:top w:w="72" w:type="dxa"/>
              <w:left w:w="144" w:type="dxa"/>
              <w:bottom w:w="72" w:type="dxa"/>
              <w:right w:w="144" w:type="dxa"/>
            </w:tcMar>
            <w:hideMark/>
          </w:tcPr>
          <w:p w14:paraId="17D2C182" w14:textId="77777777" w:rsidR="00C6390A" w:rsidRPr="00BB7983" w:rsidRDefault="00C6390A" w:rsidP="00BB7983">
            <w:pPr>
              <w:pStyle w:val="afff6"/>
            </w:pPr>
            <w:r w:rsidRPr="00BB7983">
              <w:rPr>
                <w:rFonts w:hint="eastAsia"/>
              </w:rPr>
              <w:t>CASBとは、クラウドサービスの利活用における情報セキュリティのコンセプトですが、それを実装した製品もCASBと呼ばれます。CASBは、以下の4機能を備えています。</w:t>
            </w:r>
          </w:p>
          <w:p w14:paraId="0B566003" w14:textId="77777777" w:rsidR="00C6390A" w:rsidRDefault="00C6390A" w:rsidP="00892C01">
            <w:pPr>
              <w:pStyle w:val="afff6"/>
              <w:numPr>
                <w:ilvl w:val="0"/>
                <w:numId w:val="834"/>
              </w:numPr>
            </w:pPr>
            <w:r w:rsidRPr="00BB7983">
              <w:rPr>
                <w:rFonts w:hint="eastAsia"/>
              </w:rPr>
              <w:t>可視化</w:t>
            </w:r>
          </w:p>
          <w:p w14:paraId="0BAE0705" w14:textId="77777777" w:rsidR="00C6390A" w:rsidRPr="00BB7983" w:rsidRDefault="00C6390A" w:rsidP="00892C01">
            <w:pPr>
              <w:pStyle w:val="afff6"/>
              <w:numPr>
                <w:ilvl w:val="1"/>
                <w:numId w:val="834"/>
              </w:numPr>
            </w:pPr>
            <w:r w:rsidRPr="00BB7983">
              <w:rPr>
                <w:rFonts w:hint="eastAsia"/>
              </w:rPr>
              <w:t>クラウドストレージへの不審なアップロードやダウンロードの監視や、シャドーITの検知を行います。</w:t>
            </w:r>
          </w:p>
          <w:p w14:paraId="2E4FF993" w14:textId="77777777" w:rsidR="00C6390A" w:rsidRDefault="00C6390A" w:rsidP="00892C01">
            <w:pPr>
              <w:pStyle w:val="afff6"/>
              <w:numPr>
                <w:ilvl w:val="0"/>
                <w:numId w:val="834"/>
              </w:numPr>
            </w:pPr>
            <w:r w:rsidRPr="00BB7983">
              <w:rPr>
                <w:rFonts w:hint="eastAsia"/>
              </w:rPr>
              <w:t>データセキュリティ</w:t>
            </w:r>
          </w:p>
          <w:p w14:paraId="4D263D11" w14:textId="77777777" w:rsidR="00C6390A" w:rsidRPr="00BB7983" w:rsidRDefault="00C6390A" w:rsidP="00892C01">
            <w:pPr>
              <w:pStyle w:val="afff6"/>
              <w:numPr>
                <w:ilvl w:val="1"/>
                <w:numId w:val="834"/>
              </w:numPr>
            </w:pPr>
            <w:r w:rsidRPr="00BB7983">
              <w:rPr>
                <w:rFonts w:hint="eastAsia"/>
              </w:rPr>
              <w:t>アクセス権限の逸脱や機密情報の持ち出しをチェックし、ブロックします。</w:t>
            </w:r>
          </w:p>
          <w:p w14:paraId="4F0185A6" w14:textId="77777777" w:rsidR="00C6390A" w:rsidRDefault="00C6390A" w:rsidP="00892C01">
            <w:pPr>
              <w:pStyle w:val="afff6"/>
              <w:numPr>
                <w:ilvl w:val="0"/>
                <w:numId w:val="834"/>
              </w:numPr>
            </w:pPr>
            <w:r w:rsidRPr="00BB7983">
              <w:rPr>
                <w:rFonts w:hint="eastAsia"/>
              </w:rPr>
              <w:t>コンプライアンス</w:t>
            </w:r>
          </w:p>
          <w:p w14:paraId="08710E4B" w14:textId="34E5B92F" w:rsidR="00C6390A" w:rsidRPr="00BB7983" w:rsidRDefault="00C6390A" w:rsidP="00892C01">
            <w:pPr>
              <w:pStyle w:val="afff6"/>
              <w:numPr>
                <w:ilvl w:val="1"/>
                <w:numId w:val="834"/>
              </w:numPr>
            </w:pPr>
            <w:r w:rsidRPr="00BB7983">
              <w:rPr>
                <w:rFonts w:hint="eastAsia"/>
              </w:rPr>
              <w:t>セキュリティに関する基準やポリシーを満たしていることを監査します。</w:t>
            </w:r>
          </w:p>
          <w:p w14:paraId="743E16AE" w14:textId="77777777" w:rsidR="00C6390A" w:rsidRDefault="00C6390A" w:rsidP="00892C01">
            <w:pPr>
              <w:pStyle w:val="afff6"/>
              <w:numPr>
                <w:ilvl w:val="0"/>
                <w:numId w:val="834"/>
              </w:numPr>
            </w:pPr>
            <w:r w:rsidRPr="00BB7983">
              <w:rPr>
                <w:rFonts w:hint="eastAsia"/>
              </w:rPr>
              <w:t>脅威防御</w:t>
            </w:r>
          </w:p>
          <w:p w14:paraId="0CF8FD56" w14:textId="77777777" w:rsidR="00C6390A" w:rsidRPr="00BB7983" w:rsidRDefault="00C6390A" w:rsidP="00892C01">
            <w:pPr>
              <w:pStyle w:val="afff6"/>
              <w:numPr>
                <w:ilvl w:val="0"/>
                <w:numId w:val="834"/>
              </w:numPr>
            </w:pPr>
            <w:r w:rsidRPr="00BB7983">
              <w:rPr>
                <w:rFonts w:hint="eastAsia"/>
              </w:rPr>
              <w:t>セキュリティ脅威の検出、分析や防御を行います。</w:t>
            </w:r>
          </w:p>
        </w:tc>
      </w:tr>
      <w:tr w:rsidR="00C6390A" w:rsidRPr="00BB7983" w14:paraId="7965D637" w14:textId="77777777" w:rsidTr="00380A9B">
        <w:tc>
          <w:tcPr>
            <w:tcW w:w="10480" w:type="dxa"/>
            <w:shd w:val="clear" w:color="auto" w:fill="2F5597"/>
            <w:tcMar>
              <w:top w:w="72" w:type="dxa"/>
              <w:left w:w="144" w:type="dxa"/>
              <w:bottom w:w="72" w:type="dxa"/>
              <w:right w:w="144" w:type="dxa"/>
            </w:tcMar>
            <w:hideMark/>
          </w:tcPr>
          <w:p w14:paraId="05A08047" w14:textId="6BFE0E12" w:rsidR="00C6390A" w:rsidRPr="00BB7983" w:rsidRDefault="00C6390A" w:rsidP="00BB7983">
            <w:pPr>
              <w:pStyle w:val="aff0"/>
            </w:pPr>
            <w:r w:rsidRPr="00BB7983">
              <w:rPr>
                <w:rFonts w:hint="eastAsia"/>
              </w:rPr>
              <w:t>SWG</w:t>
            </w:r>
            <w:r w:rsidR="00EC001B">
              <w:rPr>
                <w:rFonts w:hint="eastAsia"/>
              </w:rPr>
              <w:t>（</w:t>
            </w:r>
            <w:r w:rsidRPr="00BB7983">
              <w:rPr>
                <w:rFonts w:hint="eastAsia"/>
              </w:rPr>
              <w:t>Secure Web Gateway）</w:t>
            </w:r>
          </w:p>
        </w:tc>
      </w:tr>
      <w:bookmarkStart w:id="1395" w:name="■SWG18ー3－2"/>
      <w:tr w:rsidR="00C6390A" w:rsidRPr="00BB7983" w14:paraId="6B094331" w14:textId="77777777" w:rsidTr="00380A9B">
        <w:tc>
          <w:tcPr>
            <w:tcW w:w="10480" w:type="dxa"/>
            <w:shd w:val="clear" w:color="auto" w:fill="auto"/>
            <w:tcMar>
              <w:top w:w="72" w:type="dxa"/>
              <w:left w:w="144" w:type="dxa"/>
              <w:bottom w:w="72" w:type="dxa"/>
              <w:right w:w="144" w:type="dxa"/>
            </w:tcMar>
            <w:hideMark/>
          </w:tcPr>
          <w:p w14:paraId="52D8058C" w14:textId="6DB788C5" w:rsidR="00C6390A" w:rsidRPr="00BB7983" w:rsidRDefault="00E01AE6" w:rsidP="00BB7983">
            <w:pPr>
              <w:pStyle w:val="afff6"/>
            </w:pPr>
            <w:r>
              <w:fldChar w:fldCharType="begin"/>
            </w:r>
            <w:r>
              <w:rPr>
                <w:rFonts w:hint="eastAsia"/>
              </w:rPr>
              <w:instrText xml:space="preserve">HYPERLINK </w:instrText>
            </w:r>
            <w:r>
              <w:instrText xml:space="preserve"> \l "</w:instrText>
            </w:r>
            <w:r>
              <w:rPr>
                <w:rFonts w:hint="eastAsia"/>
              </w:rPr>
              <w:instrText>■</w:instrText>
            </w:r>
            <w:r>
              <w:instrText>SWG"</w:instrText>
            </w:r>
            <w:r>
              <w:fldChar w:fldCharType="separate"/>
            </w:r>
            <w:r w:rsidR="00C6390A" w:rsidRPr="00E01AE6">
              <w:rPr>
                <w:rStyle w:val="a7"/>
                <w:rFonts w:hint="eastAsia"/>
              </w:rPr>
              <w:t>SWG</w:t>
            </w:r>
            <w:bookmarkEnd w:id="1395"/>
            <w:r>
              <w:fldChar w:fldCharType="end"/>
            </w:r>
            <w:r w:rsidR="00C6390A" w:rsidRPr="00BB7983">
              <w:rPr>
                <w:rFonts w:hint="eastAsia"/>
              </w:rPr>
              <w:t>は、外部ネットワーク</w:t>
            </w:r>
            <w:r w:rsidR="00C6390A">
              <w:rPr>
                <w:rFonts w:hint="eastAsia"/>
              </w:rPr>
              <w:t>に対する</w:t>
            </w:r>
            <w:r w:rsidR="00C6390A" w:rsidRPr="00BB7983">
              <w:rPr>
                <w:rFonts w:hint="eastAsia"/>
              </w:rPr>
              <w:t>すべてのアクセスを中継することで、危険なコンテンツをブロック・フィルタリングするセキュリティ製品です。物理的なアプライアンスとして提供されるものもありますが、クラウド型のソリューションが一般的です。利用者</w:t>
            </w:r>
            <w:r w:rsidR="00C6390A">
              <w:rPr>
                <w:rFonts w:hint="eastAsia"/>
              </w:rPr>
              <w:t>による</w:t>
            </w:r>
            <w:r w:rsidR="00C6390A" w:rsidRPr="00BB7983">
              <w:rPr>
                <w:rFonts w:hint="eastAsia"/>
              </w:rPr>
              <w:t>リスクの高い行為や許可されていない操作をブロックして、</w:t>
            </w:r>
            <w:bookmarkStart w:id="1396" w:name="■エンドポイントデバイス18ー3ー2"/>
            <w:r w:rsidR="00D4137A">
              <w:fldChar w:fldCharType="begin"/>
            </w:r>
            <w:r w:rsidR="00D4137A">
              <w:rPr>
                <w:rFonts w:hint="eastAsia"/>
              </w:rPr>
              <w:instrText xml:space="preserve">HYPERLINK </w:instrText>
            </w:r>
            <w:r w:rsidR="00D4137A">
              <w:instrText xml:space="preserve"> \l "</w:instrText>
            </w:r>
            <w:r w:rsidR="00D4137A">
              <w:rPr>
                <w:rFonts w:hint="eastAsia"/>
              </w:rPr>
              <w:instrText>■エンドポイントデバイス</w:instrText>
            </w:r>
            <w:r w:rsidR="00D4137A">
              <w:instrText>"</w:instrText>
            </w:r>
            <w:r w:rsidR="00D4137A">
              <w:fldChar w:fldCharType="separate"/>
            </w:r>
            <w:r w:rsidR="00C6390A" w:rsidRPr="00D4137A">
              <w:rPr>
                <w:rStyle w:val="a7"/>
                <w:rFonts w:hint="eastAsia"/>
              </w:rPr>
              <w:t>エンドポイントデバイス</w:t>
            </w:r>
            <w:bookmarkEnd w:id="1396"/>
            <w:r w:rsidR="00D4137A">
              <w:fldChar w:fldCharType="end"/>
            </w:r>
            <w:r w:rsidR="00C6390A" w:rsidRPr="00BB7983">
              <w:rPr>
                <w:rFonts w:hint="eastAsia"/>
              </w:rPr>
              <w:t>と社内ネットワークの安全性を保ちます。SWGの主な機能は、次の通りです。</w:t>
            </w:r>
          </w:p>
          <w:p w14:paraId="4459B895" w14:textId="77777777" w:rsidR="00C6390A" w:rsidRPr="00BB7983" w:rsidRDefault="00C6390A" w:rsidP="00892C01">
            <w:pPr>
              <w:pStyle w:val="afff6"/>
              <w:numPr>
                <w:ilvl w:val="0"/>
                <w:numId w:val="835"/>
              </w:numPr>
            </w:pPr>
            <w:r w:rsidRPr="00BB7983">
              <w:rPr>
                <w:rFonts w:hint="eastAsia"/>
              </w:rPr>
              <w:t>リスクの高いURLやIPアドレスへのアクセスの遮断</w:t>
            </w:r>
          </w:p>
          <w:p w14:paraId="410AF51C" w14:textId="77777777" w:rsidR="00C6390A" w:rsidRPr="00BB7983" w:rsidRDefault="00C6390A" w:rsidP="00892C01">
            <w:pPr>
              <w:pStyle w:val="afff6"/>
              <w:numPr>
                <w:ilvl w:val="0"/>
                <w:numId w:val="835"/>
              </w:numPr>
            </w:pPr>
            <w:r w:rsidRPr="00BB7983">
              <w:rPr>
                <w:rFonts w:hint="eastAsia"/>
              </w:rPr>
              <w:t>マルウェアの検出とブロック</w:t>
            </w:r>
          </w:p>
          <w:p w14:paraId="5C6A09DD" w14:textId="77777777" w:rsidR="00C6390A" w:rsidRPr="00BB7983" w:rsidRDefault="00C6390A" w:rsidP="00892C01">
            <w:pPr>
              <w:pStyle w:val="afff6"/>
              <w:numPr>
                <w:ilvl w:val="0"/>
                <w:numId w:val="835"/>
              </w:numPr>
            </w:pPr>
            <w:r w:rsidRPr="00BB7983">
              <w:rPr>
                <w:rFonts w:hint="eastAsia"/>
              </w:rPr>
              <w:t>アプリケーション制御</w:t>
            </w:r>
          </w:p>
        </w:tc>
      </w:tr>
      <w:tr w:rsidR="00C6390A" w:rsidRPr="00BB7983" w14:paraId="515DAC37" w14:textId="77777777" w:rsidTr="00380A9B">
        <w:tc>
          <w:tcPr>
            <w:tcW w:w="10480" w:type="dxa"/>
            <w:shd w:val="clear" w:color="auto" w:fill="2F5597"/>
            <w:tcMar>
              <w:top w:w="72" w:type="dxa"/>
              <w:left w:w="144" w:type="dxa"/>
              <w:bottom w:w="72" w:type="dxa"/>
              <w:right w:w="144" w:type="dxa"/>
            </w:tcMar>
            <w:hideMark/>
          </w:tcPr>
          <w:p w14:paraId="5D639BD2" w14:textId="77777777" w:rsidR="00C6390A" w:rsidRPr="00BB7983" w:rsidRDefault="00C6390A" w:rsidP="00BB7983">
            <w:pPr>
              <w:pStyle w:val="aff0"/>
            </w:pPr>
            <w:r w:rsidRPr="00BB7983">
              <w:rPr>
                <w:rFonts w:hint="eastAsia"/>
              </w:rPr>
              <w:t>ZTNA（Zero Trust Network Access）</w:t>
            </w:r>
          </w:p>
        </w:tc>
      </w:tr>
      <w:tr w:rsidR="00C6390A" w:rsidRPr="00BB7983" w14:paraId="75A1A499" w14:textId="77777777" w:rsidTr="00380A9B">
        <w:tc>
          <w:tcPr>
            <w:tcW w:w="10480" w:type="dxa"/>
            <w:shd w:val="clear" w:color="auto" w:fill="auto"/>
            <w:tcMar>
              <w:top w:w="72" w:type="dxa"/>
              <w:left w:w="144" w:type="dxa"/>
              <w:bottom w:w="72" w:type="dxa"/>
              <w:right w:w="144" w:type="dxa"/>
            </w:tcMar>
            <w:hideMark/>
          </w:tcPr>
          <w:p w14:paraId="11A4AD86" w14:textId="6F51C267" w:rsidR="00C6390A" w:rsidRPr="00BB7983" w:rsidRDefault="00C6390A" w:rsidP="00BB7983">
            <w:pPr>
              <w:pStyle w:val="afff6"/>
            </w:pPr>
            <w:r w:rsidRPr="00BB7983">
              <w:rPr>
                <w:rFonts w:hint="eastAsia"/>
              </w:rPr>
              <w:t>ZTNAは、ユーザ</w:t>
            </w:r>
            <w:r>
              <w:rPr>
                <w:rFonts w:hint="eastAsia"/>
              </w:rPr>
              <w:t>ー</w:t>
            </w:r>
            <w:r w:rsidRPr="00BB7983">
              <w:rPr>
                <w:rFonts w:hint="eastAsia"/>
              </w:rPr>
              <w:t>認証によって、特定のサービスやアプリケーションへの安全なアクセスを提供する仕組みです。</w:t>
            </w:r>
            <w:bookmarkStart w:id="1397" w:name="■VPN（VirtualPrivateNetwork）18ー3ー2"/>
            <w:r w:rsidR="00121C31">
              <w:fldChar w:fldCharType="begin"/>
            </w:r>
            <w:r w:rsidR="00121C31">
              <w:rPr>
                <w:rFonts w:hint="eastAsia"/>
              </w:rPr>
              <w:instrText xml:space="preserve">HYPERLINK </w:instrText>
            </w:r>
            <w:r w:rsidR="00121C31">
              <w:instrText xml:space="preserve"> \l "</w:instrText>
            </w:r>
            <w:r w:rsidR="00121C31">
              <w:rPr>
                <w:rFonts w:hint="eastAsia"/>
              </w:rPr>
              <w:instrText>■</w:instrText>
            </w:r>
            <w:r w:rsidR="00121C31">
              <w:instrText>VPN（VirtualPrivateNetwork）"</w:instrText>
            </w:r>
            <w:r w:rsidR="00121C31">
              <w:fldChar w:fldCharType="separate"/>
            </w:r>
            <w:r w:rsidRPr="00121C31">
              <w:rPr>
                <w:rStyle w:val="a7"/>
                <w:rFonts w:hint="eastAsia"/>
              </w:rPr>
              <w:t>VPN</w:t>
            </w:r>
            <w:bookmarkEnd w:id="1397"/>
            <w:r w:rsidR="00121C31">
              <w:fldChar w:fldCharType="end"/>
            </w:r>
            <w:r w:rsidRPr="00BB7983">
              <w:rPr>
                <w:rFonts w:hint="eastAsia"/>
              </w:rPr>
              <w:t>と異なり、ネットワーク全体へのアクセスを許可するのではなく、特定のサービスやアプリケーションのみの利用を許可します（ユーザ</w:t>
            </w:r>
            <w:r>
              <w:rPr>
                <w:rFonts w:hint="eastAsia"/>
              </w:rPr>
              <w:t>ー</w:t>
            </w:r>
            <w:r w:rsidRPr="00BB7983">
              <w:rPr>
                <w:rFonts w:hint="eastAsia"/>
              </w:rPr>
              <w:t>が許可されていないサービスなどは表示されず、利用もできません）。必要最小限の権限を付与することで、セキュリティを向上することができます。</w:t>
            </w:r>
          </w:p>
        </w:tc>
      </w:tr>
      <w:tr w:rsidR="00C6390A" w:rsidRPr="00BB7983" w14:paraId="5B35A440" w14:textId="77777777" w:rsidTr="00380A9B">
        <w:tc>
          <w:tcPr>
            <w:tcW w:w="10480" w:type="dxa"/>
            <w:shd w:val="clear" w:color="auto" w:fill="2F5597"/>
            <w:tcMar>
              <w:top w:w="72" w:type="dxa"/>
              <w:left w:w="144" w:type="dxa"/>
              <w:bottom w:w="72" w:type="dxa"/>
              <w:right w:w="144" w:type="dxa"/>
            </w:tcMar>
            <w:hideMark/>
          </w:tcPr>
          <w:p w14:paraId="55348741" w14:textId="77777777" w:rsidR="00C6390A" w:rsidRPr="00BB7983" w:rsidRDefault="00C6390A" w:rsidP="00BB7983">
            <w:pPr>
              <w:pStyle w:val="aff0"/>
            </w:pPr>
            <w:r w:rsidRPr="00BB7983">
              <w:rPr>
                <w:rFonts w:hint="eastAsia"/>
              </w:rPr>
              <w:t>FWaaS（Firewall as a Service）</w:t>
            </w:r>
          </w:p>
        </w:tc>
      </w:tr>
      <w:tr w:rsidR="00C6390A" w:rsidRPr="00BB7983" w14:paraId="5B06AB54" w14:textId="77777777" w:rsidTr="00380A9B">
        <w:tc>
          <w:tcPr>
            <w:tcW w:w="10480" w:type="dxa"/>
            <w:shd w:val="clear" w:color="auto" w:fill="auto"/>
            <w:tcMar>
              <w:top w:w="72" w:type="dxa"/>
              <w:left w:w="144" w:type="dxa"/>
              <w:bottom w:w="72" w:type="dxa"/>
              <w:right w:w="144" w:type="dxa"/>
            </w:tcMar>
            <w:hideMark/>
          </w:tcPr>
          <w:p w14:paraId="33EB0AB6" w14:textId="6E8545A9" w:rsidR="00C6390A" w:rsidRPr="00BB7983" w:rsidRDefault="00C6390A" w:rsidP="00BB7983">
            <w:pPr>
              <w:pStyle w:val="afff6"/>
            </w:pPr>
            <w:r w:rsidRPr="00BB7983">
              <w:rPr>
                <w:rFonts w:hint="eastAsia"/>
              </w:rPr>
              <w:t>FWaaSとは、</w:t>
            </w:r>
            <w:bookmarkStart w:id="1398" w:name="■ファイアウォール18ー3ー2"/>
            <w:r w:rsidR="00630D3A">
              <w:fldChar w:fldCharType="begin"/>
            </w:r>
            <w:r w:rsidR="00630D3A">
              <w:rPr>
                <w:rFonts w:hint="eastAsia"/>
              </w:rPr>
              <w:instrText xml:space="preserve">HYPERLINK </w:instrText>
            </w:r>
            <w:r w:rsidR="00630D3A">
              <w:instrText xml:space="preserve"> \l "</w:instrText>
            </w:r>
            <w:r w:rsidR="00630D3A">
              <w:rPr>
                <w:rFonts w:hint="eastAsia"/>
              </w:rPr>
              <w:instrText>■ファイアウォール</w:instrText>
            </w:r>
            <w:r w:rsidR="00630D3A">
              <w:instrText>"</w:instrText>
            </w:r>
            <w:r w:rsidR="00630D3A">
              <w:fldChar w:fldCharType="separate"/>
            </w:r>
            <w:r w:rsidRPr="00630D3A">
              <w:rPr>
                <w:rStyle w:val="a7"/>
                <w:rFonts w:hint="eastAsia"/>
              </w:rPr>
              <w:t>ファイアウォール</w:t>
            </w:r>
            <w:bookmarkEnd w:id="1398"/>
            <w:r w:rsidR="00630D3A">
              <w:fldChar w:fldCharType="end"/>
            </w:r>
            <w:r w:rsidRPr="00BB7983">
              <w:rPr>
                <w:rFonts w:hint="eastAsia"/>
              </w:rPr>
              <w:t>やその他ネットワークセキュリティの機能をクラウドサービスで提供するソリューションです。URLフィルタリングや</w:t>
            </w:r>
            <w:bookmarkStart w:id="1399" w:name="■IPS18ー3－2"/>
            <w:r w:rsidR="00CE1E8F">
              <w:fldChar w:fldCharType="begin"/>
            </w:r>
            <w:r w:rsidR="00CE1E8F">
              <w:rPr>
                <w:rFonts w:hint="eastAsia"/>
              </w:rPr>
              <w:instrText xml:space="preserve">HYPERLINK </w:instrText>
            </w:r>
            <w:r w:rsidR="00CE1E8F">
              <w:instrText xml:space="preserve"> \l "</w:instrText>
            </w:r>
            <w:r w:rsidR="00CE1E8F">
              <w:rPr>
                <w:rFonts w:hint="eastAsia"/>
              </w:rPr>
              <w:instrText>■</w:instrText>
            </w:r>
            <w:r w:rsidR="00CE1E8F">
              <w:instrText>IPS"</w:instrText>
            </w:r>
            <w:r w:rsidR="00CE1E8F">
              <w:fldChar w:fldCharType="separate"/>
            </w:r>
            <w:r w:rsidRPr="00CE1E8F">
              <w:rPr>
                <w:rStyle w:val="a7"/>
                <w:rFonts w:hint="eastAsia"/>
              </w:rPr>
              <w:t>IPS</w:t>
            </w:r>
            <w:bookmarkEnd w:id="1399"/>
            <w:r w:rsidR="00CE1E8F">
              <w:fldChar w:fldCharType="end"/>
            </w:r>
            <w:r w:rsidRPr="00BB7983">
              <w:rPr>
                <w:rFonts w:hint="eastAsia"/>
              </w:rPr>
              <w:t>、アプリケーション制御の機能を持ち、セキュリティを高めます。FWaaSは、オンプレミス型のファイアウォールよりもネットワークの変更に柔軟に対応できます。</w:t>
            </w:r>
          </w:p>
        </w:tc>
      </w:tr>
      <w:tr w:rsidR="00C6390A" w:rsidRPr="00BB7983" w14:paraId="330ECC42" w14:textId="77777777" w:rsidTr="00380A9B">
        <w:tc>
          <w:tcPr>
            <w:tcW w:w="10480" w:type="dxa"/>
            <w:shd w:val="clear" w:color="auto" w:fill="2F5597"/>
            <w:tcMar>
              <w:top w:w="72" w:type="dxa"/>
              <w:left w:w="144" w:type="dxa"/>
              <w:bottom w:w="72" w:type="dxa"/>
              <w:right w:w="144" w:type="dxa"/>
            </w:tcMar>
            <w:hideMark/>
          </w:tcPr>
          <w:p w14:paraId="29E78CBC" w14:textId="0C6ECC1E" w:rsidR="00C6390A" w:rsidRPr="00BB7983" w:rsidRDefault="00C6390A" w:rsidP="00BB7983">
            <w:pPr>
              <w:pStyle w:val="aff0"/>
            </w:pPr>
            <w:r w:rsidRPr="00BB7983">
              <w:rPr>
                <w:rFonts w:hint="eastAsia"/>
              </w:rPr>
              <w:t>SDP</w:t>
            </w:r>
            <w:r w:rsidR="00EC001B">
              <w:rPr>
                <w:rFonts w:hint="eastAsia"/>
              </w:rPr>
              <w:t>（</w:t>
            </w:r>
            <w:r w:rsidRPr="00BB7983">
              <w:rPr>
                <w:rFonts w:hint="eastAsia"/>
              </w:rPr>
              <w:t>Software Defined Perimeter）</w:t>
            </w:r>
          </w:p>
        </w:tc>
      </w:tr>
      <w:bookmarkStart w:id="1400" w:name="■SDP18ー3－2"/>
      <w:tr w:rsidR="00C6390A" w:rsidRPr="00BB7983" w14:paraId="08442949" w14:textId="77777777" w:rsidTr="00380A9B">
        <w:tc>
          <w:tcPr>
            <w:tcW w:w="10480" w:type="dxa"/>
            <w:shd w:val="clear" w:color="auto" w:fill="auto"/>
            <w:tcMar>
              <w:top w:w="72" w:type="dxa"/>
              <w:left w:w="144" w:type="dxa"/>
              <w:bottom w:w="72" w:type="dxa"/>
              <w:right w:w="144" w:type="dxa"/>
            </w:tcMar>
            <w:hideMark/>
          </w:tcPr>
          <w:p w14:paraId="59BED026" w14:textId="62FE24CF" w:rsidR="00C6390A" w:rsidRPr="00BB7983" w:rsidRDefault="009E56EC" w:rsidP="00BB7983">
            <w:pPr>
              <w:pStyle w:val="afff6"/>
            </w:pPr>
            <w:r>
              <w:fldChar w:fldCharType="begin"/>
            </w:r>
            <w:r>
              <w:rPr>
                <w:rFonts w:hint="eastAsia"/>
              </w:rPr>
              <w:instrText xml:space="preserve">HYPERLINK </w:instrText>
            </w:r>
            <w:r>
              <w:instrText xml:space="preserve"> \l "</w:instrText>
            </w:r>
            <w:r>
              <w:rPr>
                <w:rFonts w:hint="eastAsia"/>
              </w:rPr>
              <w:instrText>■</w:instrText>
            </w:r>
            <w:r>
              <w:instrText>SDP"</w:instrText>
            </w:r>
            <w:r>
              <w:fldChar w:fldCharType="separate"/>
            </w:r>
            <w:r w:rsidR="00C6390A" w:rsidRPr="009E56EC">
              <w:rPr>
                <w:rStyle w:val="a7"/>
                <w:rFonts w:hint="eastAsia"/>
              </w:rPr>
              <w:t>SDP</w:t>
            </w:r>
            <w:bookmarkEnd w:id="1400"/>
            <w:r>
              <w:fldChar w:fldCharType="end"/>
            </w:r>
            <w:r w:rsidR="00C6390A" w:rsidRPr="00BB7983">
              <w:rPr>
                <w:rFonts w:hint="eastAsia"/>
              </w:rPr>
              <w:t>の機能はほぼZTNAと同じで、ユーザ</w:t>
            </w:r>
            <w:r w:rsidR="00C6390A">
              <w:rPr>
                <w:rFonts w:hint="eastAsia"/>
              </w:rPr>
              <w:t>ー</w:t>
            </w:r>
            <w:r w:rsidR="00C6390A" w:rsidRPr="00BB7983">
              <w:rPr>
                <w:rFonts w:hint="eastAsia"/>
              </w:rPr>
              <w:t>に特定のサービスやアプリケーションへの安全なリモートアクセスを提供します。SDPは、ネットワークの内部と外部の境界（Perimeter）をソフトウェア上で構築、集中的に制御し、アクセス制御に関わる設定を柔軟に動的に変更することにより安全にデータを転送する技術のことです。従来のファイアウォールの概念をソフトウェア上に持ち、利用者がどこにいても動的にアクセスを制御します。</w:t>
            </w:r>
          </w:p>
        </w:tc>
      </w:tr>
    </w:tbl>
    <w:p w14:paraId="39F08314" w14:textId="77777777" w:rsidR="00C6390A" w:rsidRDefault="00C6390A" w:rsidP="00F975C3">
      <w:pPr>
        <w:ind w:firstLineChars="0" w:firstLine="0"/>
      </w:pPr>
    </w:p>
    <w:p w14:paraId="5AE15A86" w14:textId="77777777" w:rsidR="00C6390A" w:rsidRDefault="00C6390A" w:rsidP="003E0313">
      <w:pPr>
        <w:pStyle w:val="4"/>
      </w:pPr>
      <w:bookmarkStart w:id="1401" w:name="_Toc175062954"/>
      <w:bookmarkStart w:id="1402" w:name="_Toc185338990"/>
      <w:bookmarkStart w:id="1403" w:name="_Toc188349090"/>
      <w:r>
        <w:rPr>
          <w:rFonts w:hint="eastAsia"/>
        </w:rPr>
        <w:t>SASE</w:t>
      </w:r>
      <w:bookmarkEnd w:id="1401"/>
      <w:bookmarkEnd w:id="1402"/>
      <w:bookmarkEnd w:id="1403"/>
    </w:p>
    <w:bookmarkStart w:id="1404" w:name="■SASE（サシー）18ー3－3"/>
    <w:p w14:paraId="125AB2BB" w14:textId="60BEB3C2" w:rsidR="00C6390A" w:rsidRDefault="009E56EC" w:rsidP="0070613F">
      <w:r>
        <w:fldChar w:fldCharType="begin"/>
      </w:r>
      <w:r>
        <w:instrText>HYPERLINK  \l "■SASE（サシー）"</w:instrText>
      </w:r>
      <w:r>
        <w:fldChar w:fldCharType="separate"/>
      </w:r>
      <w:r w:rsidR="00C6390A" w:rsidRPr="009E56EC">
        <w:rPr>
          <w:rStyle w:val="a7"/>
        </w:rPr>
        <w:t>SASE</w:t>
      </w:r>
      <w:bookmarkEnd w:id="1404"/>
      <w:r>
        <w:fldChar w:fldCharType="end"/>
      </w:r>
      <w:r w:rsidR="00EC001B">
        <w:t>（</w:t>
      </w:r>
      <w:r w:rsidR="00C6390A" w:rsidRPr="00B726B3">
        <w:t>Secure Access Service Edge</w:t>
      </w:r>
      <w:r w:rsidR="00EC001B">
        <w:t>）</w:t>
      </w:r>
      <w:r w:rsidR="00C6390A">
        <w:rPr>
          <w:rFonts w:hint="eastAsia"/>
        </w:rPr>
        <w:t>とは、「ネットワーク機能」と「セキュリティ機能」をまとめて提供する仕組みです。「ネットワーク機能」と、接続の安全性を確保する「セキュリティ機能」をまとめて</w:t>
      </w:r>
      <w:r w:rsidR="00C6390A">
        <w:t>1</w:t>
      </w:r>
      <w:r w:rsidR="00C6390A">
        <w:rPr>
          <w:rFonts w:hint="eastAsia"/>
        </w:rPr>
        <w:t>つの</w:t>
      </w:r>
      <w:r w:rsidR="00C6390A">
        <w:t>製品として提供します。</w:t>
      </w:r>
    </w:p>
    <w:p w14:paraId="3C876090" w14:textId="77777777" w:rsidR="00C6390A" w:rsidRDefault="00C6390A" w:rsidP="0070613F">
      <w:r>
        <w:t>SASEに含まれる主な機能に以下のものがあります。</w:t>
      </w:r>
    </w:p>
    <w:p w14:paraId="309049BB" w14:textId="77777777" w:rsidR="00C6390A" w:rsidRDefault="00C6390A" w:rsidP="00AC1CC8">
      <w:pPr>
        <w:ind w:firstLineChars="0" w:firstLine="0"/>
      </w:pPr>
    </w:p>
    <w:p w14:paraId="2A696779" w14:textId="77777777" w:rsidR="00C6390A" w:rsidRDefault="00C6390A" w:rsidP="008167A8">
      <w:pPr>
        <w:pStyle w:val="aff4"/>
      </w:pPr>
      <w:r>
        <w:rPr>
          <w:rFonts w:hint="eastAsia"/>
        </w:rPr>
        <w:t>ネットワーク機能</w:t>
      </w:r>
    </w:p>
    <w:p w14:paraId="28B34CF3" w14:textId="77777777" w:rsidR="00C6390A" w:rsidRDefault="00C6390A" w:rsidP="00892C01">
      <w:pPr>
        <w:pStyle w:val="ab"/>
        <w:numPr>
          <w:ilvl w:val="0"/>
          <w:numId w:val="213"/>
        </w:numPr>
        <w:ind w:leftChars="0" w:firstLineChars="0"/>
      </w:pPr>
      <w:r>
        <w:t>SD-WAN（Software Defined - Wide Area Network）</w:t>
      </w:r>
    </w:p>
    <w:p w14:paraId="019BBE67" w14:textId="77777777" w:rsidR="00C6390A" w:rsidRDefault="00C6390A" w:rsidP="0070613F">
      <w:r>
        <w:rPr>
          <w:rFonts w:hint="eastAsia"/>
        </w:rPr>
        <w:t>※</w:t>
      </w:r>
      <w:r>
        <w:t>SD-WANについては、「</w:t>
      </w:r>
      <w:r>
        <w:rPr>
          <w:rFonts w:hint="eastAsia"/>
        </w:rPr>
        <w:t>18</w:t>
      </w:r>
      <w:r>
        <w:t>-3</w:t>
      </w:r>
      <w:r>
        <w:rPr>
          <w:rFonts w:hint="eastAsia"/>
        </w:rPr>
        <w:t>-4</w:t>
      </w:r>
      <w:r>
        <w:t>. ネットワーク制御</w:t>
      </w:r>
      <w:r w:rsidRPr="007C0454">
        <w:rPr>
          <w:rFonts w:hint="eastAsia"/>
        </w:rPr>
        <w:t>（</w:t>
      </w:r>
      <w:r w:rsidRPr="007C0454">
        <w:t>Network as a Service）</w:t>
      </w:r>
      <w:r>
        <w:t>」で説明します。</w:t>
      </w:r>
    </w:p>
    <w:p w14:paraId="4EE42AC4" w14:textId="77777777" w:rsidR="00C6390A" w:rsidRDefault="00C6390A" w:rsidP="0070613F"/>
    <w:p w14:paraId="224987A2" w14:textId="77777777" w:rsidR="00C6390A" w:rsidRPr="00BB7983" w:rsidRDefault="00C6390A" w:rsidP="008167A8">
      <w:pPr>
        <w:pStyle w:val="aff4"/>
      </w:pPr>
      <w:r w:rsidRPr="00BB7983">
        <w:rPr>
          <w:rFonts w:hint="eastAsia"/>
        </w:rPr>
        <w:t>セキュリティ機能</w:t>
      </w:r>
    </w:p>
    <w:bookmarkStart w:id="1405" w:name="■SWG18ー3－3"/>
    <w:p w14:paraId="79E51C67" w14:textId="65DD0313" w:rsidR="00C6390A" w:rsidRPr="00BB7983" w:rsidRDefault="007F76B0" w:rsidP="00892C01">
      <w:pPr>
        <w:pStyle w:val="ab"/>
        <w:numPr>
          <w:ilvl w:val="0"/>
          <w:numId w:val="214"/>
        </w:numPr>
        <w:ind w:leftChars="0" w:firstLineChars="0"/>
      </w:pPr>
      <w:r>
        <w:fldChar w:fldCharType="begin"/>
      </w:r>
      <w:r>
        <w:rPr>
          <w:rFonts w:hint="eastAsia"/>
        </w:rPr>
        <w:instrText xml:space="preserve">HYPERLINK </w:instrText>
      </w:r>
      <w:r>
        <w:instrText xml:space="preserve"> \l "</w:instrText>
      </w:r>
      <w:r>
        <w:rPr>
          <w:rFonts w:hint="eastAsia"/>
        </w:rPr>
        <w:instrText>■</w:instrText>
      </w:r>
      <w:r>
        <w:instrText>SWG"</w:instrText>
      </w:r>
      <w:r>
        <w:fldChar w:fldCharType="separate"/>
      </w:r>
      <w:r w:rsidR="00C6390A" w:rsidRPr="007F76B0">
        <w:rPr>
          <w:rStyle w:val="a7"/>
          <w:rFonts w:hint="eastAsia"/>
        </w:rPr>
        <w:t>SWG</w:t>
      </w:r>
      <w:bookmarkEnd w:id="1405"/>
      <w:r>
        <w:fldChar w:fldCharType="end"/>
      </w:r>
      <w:r w:rsidR="00C6390A" w:rsidRPr="00BB7983">
        <w:rPr>
          <w:rFonts w:hint="eastAsia"/>
        </w:rPr>
        <w:t>（Secure Web Gateway）</w:t>
      </w:r>
    </w:p>
    <w:p w14:paraId="657F915A" w14:textId="77777777" w:rsidR="00C6390A" w:rsidRPr="00BB7983" w:rsidRDefault="00C6390A" w:rsidP="00892C01">
      <w:pPr>
        <w:pStyle w:val="ab"/>
        <w:numPr>
          <w:ilvl w:val="0"/>
          <w:numId w:val="214"/>
        </w:numPr>
        <w:ind w:leftChars="0" w:firstLineChars="0"/>
      </w:pPr>
      <w:r w:rsidRPr="00BB7983">
        <w:rPr>
          <w:rFonts w:hint="eastAsia"/>
        </w:rPr>
        <w:t>CASB（Cloud Access Security Broker）</w:t>
      </w:r>
    </w:p>
    <w:p w14:paraId="69F8264C" w14:textId="77777777" w:rsidR="00C6390A" w:rsidRPr="00BB7983" w:rsidRDefault="00C6390A" w:rsidP="00892C01">
      <w:pPr>
        <w:pStyle w:val="ab"/>
        <w:numPr>
          <w:ilvl w:val="0"/>
          <w:numId w:val="214"/>
        </w:numPr>
        <w:ind w:leftChars="0" w:firstLineChars="0"/>
      </w:pPr>
      <w:r w:rsidRPr="00BB7983">
        <w:rPr>
          <w:rFonts w:hint="eastAsia"/>
        </w:rPr>
        <w:t>FWaaS（Firewall as a Service）</w:t>
      </w:r>
    </w:p>
    <w:p w14:paraId="6FE2346E" w14:textId="77777777" w:rsidR="00C6390A" w:rsidRPr="00B454A9" w:rsidRDefault="00C6390A" w:rsidP="00892C01">
      <w:pPr>
        <w:pStyle w:val="ab"/>
        <w:numPr>
          <w:ilvl w:val="0"/>
          <w:numId w:val="214"/>
        </w:numPr>
        <w:ind w:leftChars="0" w:firstLineChars="0"/>
      </w:pPr>
      <w:r>
        <w:rPr>
          <w:noProof/>
        </w:rPr>
        <w:drawing>
          <wp:anchor distT="0" distB="0" distL="114300" distR="114300" simplePos="0" relativeHeight="251656442" behindDoc="0" locked="0" layoutInCell="1" allowOverlap="1" wp14:anchorId="60E044B1" wp14:editId="72D0E781">
            <wp:simplePos x="0" y="0"/>
            <wp:positionH relativeFrom="margin">
              <wp:posOffset>798830</wp:posOffset>
            </wp:positionH>
            <wp:positionV relativeFrom="paragraph">
              <wp:posOffset>360359</wp:posOffset>
            </wp:positionV>
            <wp:extent cx="5041900" cy="3535680"/>
            <wp:effectExtent l="0" t="0" r="6350" b="0"/>
            <wp:wrapTopAndBottom/>
            <wp:docPr id="1819198053"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041900" cy="3535680"/>
                    </a:xfrm>
                    <a:prstGeom prst="rect">
                      <a:avLst/>
                    </a:prstGeom>
                    <a:noFill/>
                    <a:ln>
                      <a:noFill/>
                    </a:ln>
                  </pic:spPr>
                </pic:pic>
              </a:graphicData>
            </a:graphic>
          </wp:anchor>
        </w:drawing>
      </w:r>
      <w:r w:rsidRPr="00BB7983">
        <w:rPr>
          <w:noProof/>
        </w:rPr>
        <mc:AlternateContent>
          <mc:Choice Requires="wps">
            <w:drawing>
              <wp:anchor distT="0" distB="0" distL="114300" distR="114300" simplePos="0" relativeHeight="251656438" behindDoc="0" locked="0" layoutInCell="1" allowOverlap="1" wp14:anchorId="2ED55BA8" wp14:editId="53F7BB98">
                <wp:simplePos x="0" y="0"/>
                <wp:positionH relativeFrom="margin">
                  <wp:align>center</wp:align>
                </wp:positionH>
                <wp:positionV relativeFrom="paragraph">
                  <wp:posOffset>3895800</wp:posOffset>
                </wp:positionV>
                <wp:extent cx="5612130" cy="184150"/>
                <wp:effectExtent l="0" t="0" r="0" b="0"/>
                <wp:wrapTopAndBottom/>
                <wp:docPr id="704892700" name="テキスト ボックス 18"/>
                <wp:cNvGraphicFramePr/>
                <a:graphic xmlns:a="http://schemas.openxmlformats.org/drawingml/2006/main">
                  <a:graphicData uri="http://schemas.microsoft.com/office/word/2010/wordprocessingShape">
                    <wps:wsp>
                      <wps:cNvSpPr txBox="1"/>
                      <wps:spPr>
                        <a:xfrm>
                          <a:off x="0" y="0"/>
                          <a:ext cx="5612130" cy="184150"/>
                        </a:xfrm>
                        <a:prstGeom prst="rect">
                          <a:avLst/>
                        </a:prstGeom>
                        <a:noFill/>
                      </wps:spPr>
                      <wps:txbx>
                        <w:txbxContent>
                          <w:p w14:paraId="3432D0EF" w14:textId="40B3FD92" w:rsidR="00C6390A" w:rsidRDefault="00C6390A" w:rsidP="00B726B3">
                            <w:pPr>
                              <w:pStyle w:val="aff2"/>
                            </w:pPr>
                            <w:r>
                              <w:rPr>
                                <w:rFonts w:hint="eastAsia"/>
                              </w:rPr>
                              <w:t>図6</w:t>
                            </w:r>
                            <w:r w:rsidR="00657868">
                              <w:rPr>
                                <w:rFonts w:hint="eastAsia"/>
                              </w:rPr>
                              <w:t>3</w:t>
                            </w:r>
                            <w:r>
                              <w:rPr>
                                <w:rFonts w:hint="eastAsia"/>
                              </w:rPr>
                              <w:t>. SASEのイメージ図</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2ED55BA8" id="_x0000_s1149" type="#_x0000_t202" style="position:absolute;left:0;text-align:left;margin-left:0;margin-top:306.75pt;width:441.9pt;height:14.5pt;z-index:25165643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" filled="f" stroked="f">
                <v:textbox style="mso-fit-shape-to-text:t">
                  <w:txbxContent>
                    <w:p w14:paraId="3432D0EF" w14:textId="40B3FD92" w:rsidR="00C6390A" w:rsidRDefault="00C6390A" w:rsidP="00B726B3">
                      <w:pPr>
                        <w:pStyle w:val="aff2"/>
                      </w:pPr>
                      <w:r>
                        <w:rPr>
                          <w:rFonts w:hint="eastAsia"/>
                        </w:rPr>
                        <w:t>図6</w:t>
                      </w:r>
                      <w:r w:rsidR="00657868">
                        <w:rPr>
                          <w:rFonts w:hint="eastAsia"/>
                        </w:rPr>
                        <w:t>3</w:t>
                      </w:r>
                      <w:r>
                        <w:rPr>
                          <w:rFonts w:hint="eastAsia"/>
                        </w:rPr>
                        <w:t>. SASEのイメージ図</w:t>
                      </w:r>
                    </w:p>
                  </w:txbxContent>
                </v:textbox>
                <w10:wrap type="topAndBottom" anchorx="margin"/>
              </v:shape>
            </w:pict>
          </mc:Fallback>
        </mc:AlternateContent>
      </w:r>
      <w:r w:rsidRPr="00BB7983">
        <w:rPr>
          <w:rFonts w:hint="eastAsia"/>
        </w:rPr>
        <w:t>ZTNA（Zero Trust Network Access）</w:t>
      </w:r>
    </w:p>
    <w:p w14:paraId="540265B5" w14:textId="77777777" w:rsidR="00C6390A" w:rsidRDefault="00C6390A" w:rsidP="004A5A5E"/>
    <w:p w14:paraId="7B04B36E" w14:textId="77777777" w:rsidR="00C6390A" w:rsidRDefault="00C6390A" w:rsidP="004A5A5E"/>
    <w:bookmarkStart w:id="1406" w:name="■ゼロトラスト１８－３－３"/>
    <w:p w14:paraId="7E648BA0" w14:textId="77777777" w:rsidR="00C6390A" w:rsidRDefault="00C6390A" w:rsidP="00BC22CE">
      <w:pPr>
        <w:pStyle w:val="5"/>
        <w:rPr>
          <w:bCs w:val="0"/>
        </w:rPr>
      </w:pPr>
      <w:r w:rsidRPr="0076049A">
        <w:rPr>
          <w:noProof/>
        </w:rPr>
        <mc:AlternateContent>
          <mc:Choice Requires="wps">
            <w:drawing>
              <wp:anchor distT="0" distB="0" distL="114300" distR="114300" simplePos="0" relativeHeight="251656428" behindDoc="0" locked="0" layoutInCell="1" allowOverlap="1" wp14:anchorId="4A178EE2" wp14:editId="2FBB157E">
                <wp:simplePos x="0" y="0"/>
                <wp:positionH relativeFrom="margin">
                  <wp:posOffset>106680</wp:posOffset>
                </wp:positionH>
                <wp:positionV relativeFrom="paragraph">
                  <wp:posOffset>5258089</wp:posOffset>
                </wp:positionV>
                <wp:extent cx="6521450" cy="184150"/>
                <wp:effectExtent l="0" t="0" r="0" b="0"/>
                <wp:wrapTopAndBottom/>
                <wp:docPr id="2100639590" name="テキスト ボックス 19"/>
                <wp:cNvGraphicFramePr/>
                <a:graphic xmlns:a="http://schemas.openxmlformats.org/drawingml/2006/main">
                  <a:graphicData uri="http://schemas.microsoft.com/office/word/2010/wordprocessingShape">
                    <wps:wsp>
                      <wps:cNvSpPr txBox="1"/>
                      <wps:spPr>
                        <a:xfrm>
                          <a:off x="0" y="0"/>
                          <a:ext cx="6521450" cy="184150"/>
                        </a:xfrm>
                        <a:prstGeom prst="rect">
                          <a:avLst/>
                        </a:prstGeom>
                        <a:noFill/>
                      </wps:spPr>
                      <wps:txbx>
                        <w:txbxContent>
                          <w:p w14:paraId="64519FC1" w14:textId="12D2E5C6" w:rsidR="00C6390A" w:rsidRDefault="00C6390A" w:rsidP="0076049A">
                            <w:pPr>
                              <w:pStyle w:val="aff2"/>
                            </w:pPr>
                            <w:r>
                              <w:rPr>
                                <w:rFonts w:hint="eastAsia"/>
                              </w:rPr>
                              <w:t>図6</w:t>
                            </w:r>
                            <w:r w:rsidR="00657868">
                              <w:rPr>
                                <w:rFonts w:hint="eastAsia"/>
                              </w:rPr>
                              <w:t>4</w:t>
                            </w:r>
                            <w:r>
                              <w:rPr>
                                <w:rFonts w:hint="eastAsia"/>
                              </w:rPr>
                              <w:t>. 事例のイメージ図</w:t>
                            </w:r>
                          </w:p>
                        </w:txbxContent>
                      </wps:txbx>
                      <wps:bodyPr wrap="square" rtlCol="0">
                        <a:spAutoFit/>
                      </wps:bodyPr>
                    </wps:wsp>
                  </a:graphicData>
                </a:graphic>
                <wp14:sizeRelH relativeFrom="margin">
                  <wp14:pctWidth>0</wp14:pctWidth>
                </wp14:sizeRelH>
              </wp:anchor>
            </w:drawing>
          </mc:Choice>
          <mc:Fallback>
            <w:pict>
              <v:shape w14:anchorId="4A178EE2" id="_x0000_s1150" type="#_x0000_t202" style="position:absolute;margin-left:8.4pt;margin-top:414pt;width:513.5pt;height:14.5pt;z-index:2516564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" filled="f" stroked="f">
                <v:textbox style="mso-fit-shape-to-text:t">
                  <w:txbxContent>
                    <w:p w14:paraId="64519FC1" w14:textId="12D2E5C6" w:rsidR="00C6390A" w:rsidRDefault="00C6390A" w:rsidP="0076049A">
                      <w:pPr>
                        <w:pStyle w:val="aff2"/>
                      </w:pPr>
                      <w:r>
                        <w:rPr>
                          <w:rFonts w:hint="eastAsia"/>
                        </w:rPr>
                        <w:t>図6</w:t>
                      </w:r>
                      <w:r w:rsidR="00657868">
                        <w:rPr>
                          <w:rFonts w:hint="eastAsia"/>
                        </w:rPr>
                        <w:t>4</w:t>
                      </w:r>
                      <w:r>
                        <w:rPr>
                          <w:rFonts w:hint="eastAsia"/>
                        </w:rPr>
                        <w:t>. 事例のイメージ図</w:t>
                      </w:r>
                    </w:p>
                  </w:txbxContent>
                </v:textbox>
                <w10:wrap type="topAndBottom" anchorx="margin"/>
              </v:shape>
            </w:pict>
          </mc:Fallback>
        </mc:AlternateContent>
      </w:r>
      <w:r>
        <w:rPr>
          <w:noProof/>
        </w:rPr>
        <w:drawing>
          <wp:anchor distT="0" distB="0" distL="114300" distR="114300" simplePos="0" relativeHeight="251656443" behindDoc="0" locked="0" layoutInCell="1" allowOverlap="1" wp14:anchorId="6E3D35FC" wp14:editId="534E2C49">
            <wp:simplePos x="0" y="0"/>
            <wp:positionH relativeFrom="margin">
              <wp:posOffset>745490</wp:posOffset>
            </wp:positionH>
            <wp:positionV relativeFrom="paragraph">
              <wp:posOffset>2480995</wp:posOffset>
            </wp:positionV>
            <wp:extent cx="5663565" cy="2621280"/>
            <wp:effectExtent l="0" t="0" r="0" b="0"/>
            <wp:wrapTopAndBottom/>
            <wp:docPr id="1625794594"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63565" cy="2621280"/>
                    </a:xfrm>
                    <a:prstGeom prst="rect">
                      <a:avLst/>
                    </a:prstGeom>
                    <a:noFill/>
                    <a:ln>
                      <a:noFill/>
                    </a:ln>
                  </pic:spPr>
                </pic:pic>
              </a:graphicData>
            </a:graphic>
          </wp:anchor>
        </w:drawing>
      </w:r>
      <w:r w:rsidRPr="00BB7983">
        <w:rPr>
          <w:rFonts w:hint="eastAsia"/>
        </w:rPr>
        <w:t>ゼロトラスト</w:t>
      </w:r>
      <w:bookmarkEnd w:id="1406"/>
      <w:r w:rsidRPr="0076049A">
        <w:rPr>
          <w:rFonts w:hint="eastAsia"/>
        </w:rPr>
        <w:t>導入事例</w:t>
      </w:r>
    </w:p>
    <w:tbl>
      <w:tblPr>
        <w:tblpPr w:leftFromText="142" w:rightFromText="142" w:vertAnchor="text" w:horzAnchor="margin" w:tblpY="119"/>
        <w:tblW w:w="10480" w:type="dxa"/>
        <w:tblCellMar>
          <w:left w:w="0" w:type="dxa"/>
          <w:right w:w="0" w:type="dxa"/>
        </w:tblCellMar>
        <w:tblLook w:val="0420" w:firstRow="1" w:lastRow="0" w:firstColumn="0" w:lastColumn="0" w:noHBand="0" w:noVBand="1"/>
      </w:tblPr>
      <w:tblGrid>
        <w:gridCol w:w="10480"/>
      </w:tblGrid>
      <w:tr w:rsidR="00C6390A" w:rsidRPr="0076049A" w14:paraId="23004893" w14:textId="77777777" w:rsidTr="00380A9B">
        <w:trPr>
          <w:trHeight w:val="246"/>
        </w:trPr>
        <w:tc>
          <w:tcPr>
            <w:tcW w:w="10480" w:type="dxa"/>
            <w:tcBorders>
              <w:top w:val="single" w:sz="4" w:space="0" w:color="auto"/>
              <w:left w:val="single" w:sz="4" w:space="0" w:color="auto"/>
              <w:bottom w:val="single" w:sz="4" w:space="0" w:color="auto"/>
              <w:right w:val="single" w:sz="4" w:space="0" w:color="auto"/>
            </w:tcBorders>
            <w:shd w:val="clear" w:color="auto" w:fill="2F5597"/>
            <w:tcMar>
              <w:top w:w="72" w:type="dxa"/>
              <w:left w:w="144" w:type="dxa"/>
              <w:bottom w:w="72" w:type="dxa"/>
              <w:right w:w="144" w:type="dxa"/>
            </w:tcMar>
            <w:vAlign w:val="center"/>
            <w:hideMark/>
          </w:tcPr>
          <w:p w14:paraId="724D8550" w14:textId="77777777" w:rsidR="00C6390A" w:rsidRPr="0076049A" w:rsidRDefault="00C6390A" w:rsidP="00BB469F">
            <w:pPr>
              <w:pStyle w:val="aff0"/>
            </w:pPr>
            <w:r w:rsidRPr="0076049A">
              <w:rPr>
                <w:rFonts w:hint="eastAsia"/>
              </w:rPr>
              <w:t>概要</w:t>
            </w:r>
          </w:p>
        </w:tc>
      </w:tr>
      <w:tr w:rsidR="00C6390A" w:rsidRPr="0076049A" w14:paraId="06B1A473" w14:textId="77777777" w:rsidTr="00380A9B">
        <w:tc>
          <w:tcPr>
            <w:tcW w:w="10480" w:type="dxa"/>
            <w:tcBorders>
              <w:top w:val="single" w:sz="4" w:space="0" w:color="auto"/>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ECE247" w14:textId="016BDFBE" w:rsidR="00C6390A" w:rsidRPr="0076049A" w:rsidRDefault="00C6390A" w:rsidP="00BB469F">
            <w:pPr>
              <w:pStyle w:val="afff6"/>
            </w:pPr>
            <w:r w:rsidRPr="0076049A">
              <w:rPr>
                <w:rFonts w:hint="eastAsia"/>
              </w:rPr>
              <w:t>地方銀行は、個人顧客向けサービス以外にも、法人顧客向けサービスの充実を図っています。法人向け営業力強化方策の1つとして、営業職員にモバイル端末を配布し、場所を問わずに行内システムにアクセスを可能にすることになりました。そこで、高いセキュリティが求められる金融機関のリモートアクセス環境として、</w:t>
            </w:r>
            <w:hyperlink w:anchor="■ゼロトラスト" w:history="1">
              <w:r w:rsidRPr="000C0757">
                <w:rPr>
                  <w:rStyle w:val="a7"/>
                  <w:rFonts w:hint="eastAsia"/>
                </w:rPr>
                <w:t>ゼロトラスト</w:t>
              </w:r>
            </w:hyperlink>
            <w:r w:rsidRPr="0076049A">
              <w:rPr>
                <w:rFonts w:hint="eastAsia"/>
              </w:rPr>
              <w:t>ネットワークアクセス機能を備えた「ZTNA」を導入しました。結果、安全で安定したリモートアクセスが可能となり、業務効率化と営業力強化を実現しました。</w:t>
            </w:r>
          </w:p>
        </w:tc>
      </w:tr>
    </w:tbl>
    <w:p w14:paraId="67FE7D68" w14:textId="77777777" w:rsidR="00C6390A" w:rsidRDefault="00C6390A" w:rsidP="00A31F28">
      <w:pPr>
        <w:ind w:firstLineChars="0" w:firstLine="0"/>
        <w:rPr>
          <w:noProof/>
        </w:rPr>
      </w:pPr>
    </w:p>
    <w:tbl>
      <w:tblPr>
        <w:tblW w:w="10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0480"/>
      </w:tblGrid>
      <w:tr w:rsidR="00C6390A" w:rsidRPr="0076049A" w14:paraId="7C9B546F" w14:textId="77777777" w:rsidTr="004C27AA">
        <w:tc>
          <w:tcPr>
            <w:tcW w:w="10480" w:type="dxa"/>
            <w:shd w:val="clear" w:color="auto" w:fill="2F5597"/>
            <w:tcMar>
              <w:top w:w="72" w:type="dxa"/>
              <w:left w:w="144" w:type="dxa"/>
              <w:bottom w:w="72" w:type="dxa"/>
              <w:right w:w="144" w:type="dxa"/>
            </w:tcMar>
            <w:hideMark/>
          </w:tcPr>
          <w:p w14:paraId="291DF060" w14:textId="77777777" w:rsidR="00C6390A" w:rsidRPr="0076049A" w:rsidRDefault="00C6390A" w:rsidP="0076049A">
            <w:pPr>
              <w:pStyle w:val="aff0"/>
            </w:pPr>
            <w:r w:rsidRPr="0076049A">
              <w:rPr>
                <w:rFonts w:hint="eastAsia"/>
              </w:rPr>
              <w:t>導入前の課題</w:t>
            </w:r>
          </w:p>
        </w:tc>
      </w:tr>
      <w:tr w:rsidR="00C6390A" w:rsidRPr="0076049A" w14:paraId="0BEA5B09" w14:textId="77777777" w:rsidTr="004C27AA">
        <w:tc>
          <w:tcPr>
            <w:tcW w:w="10480" w:type="dxa"/>
            <w:shd w:val="clear" w:color="auto" w:fill="auto"/>
            <w:tcMar>
              <w:top w:w="72" w:type="dxa"/>
              <w:left w:w="144" w:type="dxa"/>
              <w:bottom w:w="72" w:type="dxa"/>
              <w:right w:w="144" w:type="dxa"/>
            </w:tcMar>
            <w:hideMark/>
          </w:tcPr>
          <w:p w14:paraId="6E03240D" w14:textId="77777777" w:rsidR="00C6390A" w:rsidRPr="0076049A" w:rsidRDefault="00C6390A" w:rsidP="0076049A">
            <w:pPr>
              <w:pStyle w:val="afff6"/>
            </w:pPr>
            <w:r w:rsidRPr="0076049A">
              <w:rPr>
                <w:rFonts w:hint="eastAsia"/>
              </w:rPr>
              <w:t>営業力強化に向けてモバイル端末の必要性が高まり、次の課題があげられました。</w:t>
            </w:r>
          </w:p>
          <w:p w14:paraId="098AFF23" w14:textId="68600178" w:rsidR="00C6390A" w:rsidRPr="0076049A" w:rsidRDefault="00C6390A" w:rsidP="00892C01">
            <w:pPr>
              <w:pStyle w:val="afff6"/>
              <w:numPr>
                <w:ilvl w:val="0"/>
                <w:numId w:val="836"/>
              </w:numPr>
            </w:pPr>
            <w:r w:rsidRPr="0076049A">
              <w:rPr>
                <w:rFonts w:hint="eastAsia"/>
              </w:rPr>
              <w:t>行内だけの運用だったモバイル端末活用を、いつでもどこでも働ける環境に拡大すること</w:t>
            </w:r>
            <w:r w:rsidR="00F35F36">
              <w:rPr>
                <w:rFonts w:hint="eastAsia"/>
              </w:rPr>
              <w:t>。</w:t>
            </w:r>
          </w:p>
          <w:p w14:paraId="346A914C" w14:textId="46253C79" w:rsidR="00C6390A" w:rsidRPr="0076049A" w:rsidRDefault="00C6390A" w:rsidP="00892C01">
            <w:pPr>
              <w:pStyle w:val="afff6"/>
              <w:numPr>
                <w:ilvl w:val="0"/>
                <w:numId w:val="836"/>
              </w:numPr>
            </w:pPr>
            <w:r w:rsidRPr="0076049A">
              <w:rPr>
                <w:rFonts w:hint="eastAsia"/>
              </w:rPr>
              <w:t>渉外用タブレットは、外から行内システムやファイルサーバにアクセスできる必要があること</w:t>
            </w:r>
            <w:r w:rsidR="00F35F36">
              <w:rPr>
                <w:rFonts w:hint="eastAsia"/>
              </w:rPr>
              <w:t>。</w:t>
            </w:r>
          </w:p>
          <w:p w14:paraId="7754D132" w14:textId="43BCEAF0" w:rsidR="00C6390A" w:rsidRPr="0076049A" w:rsidRDefault="00C6390A" w:rsidP="00892C01">
            <w:pPr>
              <w:pStyle w:val="afff6"/>
              <w:numPr>
                <w:ilvl w:val="0"/>
                <w:numId w:val="836"/>
              </w:numPr>
            </w:pPr>
            <w:r w:rsidRPr="0076049A">
              <w:rPr>
                <w:rFonts w:hint="eastAsia"/>
              </w:rPr>
              <w:t>外部でモバイル端末を利用するためには、セキュリティや性能の担保が必要であること</w:t>
            </w:r>
            <w:r w:rsidR="00F35F36">
              <w:rPr>
                <w:rFonts w:hint="eastAsia"/>
              </w:rPr>
              <w:t>。</w:t>
            </w:r>
          </w:p>
        </w:tc>
      </w:tr>
      <w:tr w:rsidR="00C6390A" w:rsidRPr="0076049A" w14:paraId="4B55F362" w14:textId="77777777" w:rsidTr="004C27AA">
        <w:tc>
          <w:tcPr>
            <w:tcW w:w="10480" w:type="dxa"/>
            <w:shd w:val="clear" w:color="auto" w:fill="2F5597"/>
            <w:tcMar>
              <w:top w:w="72" w:type="dxa"/>
              <w:left w:w="144" w:type="dxa"/>
              <w:bottom w:w="72" w:type="dxa"/>
              <w:right w:w="144" w:type="dxa"/>
            </w:tcMar>
            <w:hideMark/>
          </w:tcPr>
          <w:p w14:paraId="38B32317" w14:textId="77777777" w:rsidR="00C6390A" w:rsidRPr="0076049A" w:rsidRDefault="00C6390A" w:rsidP="0076049A">
            <w:pPr>
              <w:pStyle w:val="aff0"/>
            </w:pPr>
            <w:r w:rsidRPr="0076049A">
              <w:rPr>
                <w:rFonts w:hint="eastAsia"/>
              </w:rPr>
              <w:t>選定の決め手</w:t>
            </w:r>
          </w:p>
        </w:tc>
      </w:tr>
      <w:tr w:rsidR="00C6390A" w:rsidRPr="0076049A" w14:paraId="758485BB" w14:textId="77777777" w:rsidTr="004C27AA">
        <w:tc>
          <w:tcPr>
            <w:tcW w:w="10480" w:type="dxa"/>
            <w:shd w:val="clear" w:color="auto" w:fill="auto"/>
            <w:tcMar>
              <w:top w:w="72" w:type="dxa"/>
              <w:left w:w="144" w:type="dxa"/>
              <w:bottom w:w="72" w:type="dxa"/>
              <w:right w:w="144" w:type="dxa"/>
            </w:tcMar>
            <w:hideMark/>
          </w:tcPr>
          <w:p w14:paraId="3B66E220" w14:textId="77777777" w:rsidR="00C6390A" w:rsidRPr="0076049A" w:rsidRDefault="00C6390A" w:rsidP="0076049A">
            <w:pPr>
              <w:pStyle w:val="afff6"/>
            </w:pPr>
            <w:r w:rsidRPr="0076049A">
              <w:rPr>
                <w:rFonts w:hint="eastAsia"/>
              </w:rPr>
              <w:t>次の事項が導入の決め手となりました。</w:t>
            </w:r>
          </w:p>
          <w:p w14:paraId="74FDB233" w14:textId="418DDFC4" w:rsidR="00C6390A" w:rsidRPr="0076049A" w:rsidRDefault="00C6390A" w:rsidP="00892C01">
            <w:pPr>
              <w:pStyle w:val="afff6"/>
              <w:numPr>
                <w:ilvl w:val="0"/>
                <w:numId w:val="837"/>
              </w:numPr>
            </w:pPr>
            <w:r w:rsidRPr="0076049A">
              <w:rPr>
                <w:rFonts w:hint="eastAsia"/>
              </w:rPr>
              <w:t>リモートアクセスとセキュリティのゼロトラスト機能が一体になっていること</w:t>
            </w:r>
            <w:r w:rsidR="00F35F36">
              <w:rPr>
                <w:rFonts w:hint="eastAsia"/>
              </w:rPr>
              <w:t>。</w:t>
            </w:r>
          </w:p>
          <w:p w14:paraId="43AA40CB" w14:textId="0DF90763" w:rsidR="00C6390A" w:rsidRPr="0076049A" w:rsidRDefault="00C6390A" w:rsidP="00892C01">
            <w:pPr>
              <w:pStyle w:val="afff6"/>
              <w:numPr>
                <w:ilvl w:val="0"/>
                <w:numId w:val="837"/>
              </w:numPr>
            </w:pPr>
            <w:r w:rsidRPr="0076049A">
              <w:rPr>
                <w:rFonts w:hint="eastAsia"/>
              </w:rPr>
              <w:t>動作検証でリモートアクセス時の速度・安定性が高いこと</w:t>
            </w:r>
            <w:r w:rsidR="00F35F36">
              <w:rPr>
                <w:rFonts w:hint="eastAsia"/>
              </w:rPr>
              <w:t>。</w:t>
            </w:r>
          </w:p>
        </w:tc>
      </w:tr>
      <w:tr w:rsidR="00C6390A" w:rsidRPr="0076049A" w14:paraId="66F8016D" w14:textId="77777777" w:rsidTr="004C27AA">
        <w:tc>
          <w:tcPr>
            <w:tcW w:w="10480" w:type="dxa"/>
            <w:shd w:val="clear" w:color="auto" w:fill="2F5597"/>
            <w:tcMar>
              <w:top w:w="72" w:type="dxa"/>
              <w:left w:w="144" w:type="dxa"/>
              <w:bottom w:w="72" w:type="dxa"/>
              <w:right w:w="144" w:type="dxa"/>
            </w:tcMar>
            <w:hideMark/>
          </w:tcPr>
          <w:p w14:paraId="780B5CE7" w14:textId="77777777" w:rsidR="00C6390A" w:rsidRPr="0076049A" w:rsidRDefault="00C6390A" w:rsidP="0076049A">
            <w:pPr>
              <w:pStyle w:val="aff0"/>
            </w:pPr>
            <w:r w:rsidRPr="0076049A">
              <w:rPr>
                <w:rFonts w:hint="eastAsia"/>
              </w:rPr>
              <w:t>導入後の効果</w:t>
            </w:r>
          </w:p>
        </w:tc>
      </w:tr>
      <w:tr w:rsidR="00C6390A" w:rsidRPr="0076049A" w14:paraId="50CB7DCC" w14:textId="77777777" w:rsidTr="004C27AA">
        <w:tc>
          <w:tcPr>
            <w:tcW w:w="10480" w:type="dxa"/>
            <w:shd w:val="clear" w:color="auto" w:fill="auto"/>
            <w:tcMar>
              <w:top w:w="72" w:type="dxa"/>
              <w:left w:w="144" w:type="dxa"/>
              <w:bottom w:w="72" w:type="dxa"/>
              <w:right w:w="144" w:type="dxa"/>
            </w:tcMar>
            <w:hideMark/>
          </w:tcPr>
          <w:p w14:paraId="535BA802" w14:textId="77777777" w:rsidR="00C6390A" w:rsidRPr="0076049A" w:rsidRDefault="00C6390A" w:rsidP="0076049A">
            <w:pPr>
              <w:pStyle w:val="afff6"/>
            </w:pPr>
            <w:r w:rsidRPr="0076049A">
              <w:rPr>
                <w:rFonts w:hint="eastAsia"/>
              </w:rPr>
              <w:t>導入後の効果は次の通りです。</w:t>
            </w:r>
          </w:p>
          <w:p w14:paraId="7E4946C4" w14:textId="6A7ABC0B" w:rsidR="00C6390A" w:rsidRPr="0076049A" w:rsidRDefault="00C6390A" w:rsidP="00892C01">
            <w:pPr>
              <w:pStyle w:val="afff6"/>
              <w:numPr>
                <w:ilvl w:val="0"/>
                <w:numId w:val="838"/>
              </w:numPr>
            </w:pPr>
            <w:r w:rsidRPr="0076049A">
              <w:rPr>
                <w:rFonts w:hint="eastAsia"/>
              </w:rPr>
              <w:t>営業職員が行内に戻らず業務を遂行できるようになり、業務が効率化したこと</w:t>
            </w:r>
            <w:r w:rsidR="00F35F36">
              <w:rPr>
                <w:rFonts w:hint="eastAsia"/>
              </w:rPr>
              <w:t>。</w:t>
            </w:r>
          </w:p>
          <w:p w14:paraId="5C2CB893" w14:textId="7ED3740D" w:rsidR="00C6390A" w:rsidRPr="0076049A" w:rsidRDefault="00C6390A" w:rsidP="00892C01">
            <w:pPr>
              <w:pStyle w:val="afff6"/>
              <w:numPr>
                <w:ilvl w:val="0"/>
                <w:numId w:val="838"/>
              </w:numPr>
            </w:pPr>
            <w:r w:rsidRPr="0076049A">
              <w:rPr>
                <w:rFonts w:hint="eastAsia"/>
              </w:rPr>
              <w:t>許容した内容や業務だけの通信に限定できるので、安心して使用できること</w:t>
            </w:r>
            <w:r w:rsidR="00F35F36">
              <w:rPr>
                <w:rFonts w:hint="eastAsia"/>
              </w:rPr>
              <w:t>。</w:t>
            </w:r>
          </w:p>
          <w:p w14:paraId="3AB1C47B" w14:textId="1B456DA1" w:rsidR="00C6390A" w:rsidRPr="0076049A" w:rsidRDefault="00C6390A" w:rsidP="00892C01">
            <w:pPr>
              <w:pStyle w:val="afff6"/>
              <w:numPr>
                <w:ilvl w:val="0"/>
                <w:numId w:val="838"/>
              </w:numPr>
            </w:pPr>
            <w:r w:rsidRPr="0076049A">
              <w:rPr>
                <w:rFonts w:hint="eastAsia"/>
              </w:rPr>
              <w:t>今後は渉外用タブレットを活用した業務改革の推進が見込まれること</w:t>
            </w:r>
            <w:r w:rsidR="00F35F36">
              <w:rPr>
                <w:rFonts w:hint="eastAsia"/>
              </w:rPr>
              <w:t>。</w:t>
            </w:r>
          </w:p>
        </w:tc>
      </w:tr>
    </w:tbl>
    <w:tbl>
      <w:tblPr>
        <w:tblStyle w:val="aa"/>
        <w:tblpPr w:leftFromText="142" w:rightFromText="142" w:vertAnchor="text" w:horzAnchor="margin" w:tblpY="395"/>
        <w:tblW w:w="0" w:type="auto"/>
        <w:tblLook w:val="04A0" w:firstRow="1" w:lastRow="0" w:firstColumn="1" w:lastColumn="0" w:noHBand="0" w:noVBand="1"/>
      </w:tblPr>
      <w:tblGrid>
        <w:gridCol w:w="3397"/>
        <w:gridCol w:w="7059"/>
      </w:tblGrid>
      <w:tr w:rsidR="00C6390A" w14:paraId="592F483A" w14:textId="77777777" w:rsidTr="00CB1D05">
        <w:tc>
          <w:tcPr>
            <w:tcW w:w="10456" w:type="dxa"/>
            <w:gridSpan w:val="2"/>
          </w:tcPr>
          <w:p w14:paraId="29A5D028" w14:textId="77777777" w:rsidR="00C6390A" w:rsidRDefault="00C6390A" w:rsidP="00601047">
            <w:pPr>
              <w:pStyle w:val="affe"/>
              <w:framePr w:hSpace="0" w:wrap="auto" w:vAnchor="margin" w:hAnchor="text" w:yAlign="inline"/>
            </w:pPr>
            <w:r w:rsidRPr="000A23A7">
              <w:rPr>
                <w:rFonts w:hint="eastAsia"/>
              </w:rPr>
              <w:t>詳細理解のため参考となる文献（参考文献）</w:t>
            </w:r>
          </w:p>
        </w:tc>
      </w:tr>
      <w:tr w:rsidR="00C6390A" w:rsidRPr="000A23A7" w14:paraId="110F1679" w14:textId="77777777" w:rsidTr="00AC1CC8">
        <w:tc>
          <w:tcPr>
            <w:tcW w:w="3397" w:type="dxa"/>
            <w:shd w:val="clear" w:color="auto" w:fill="F1A983" w:themeFill="accent2" w:themeFillTint="99"/>
          </w:tcPr>
          <w:p w14:paraId="05F2ADAB" w14:textId="77777777" w:rsidR="00C6390A" w:rsidRDefault="00C6390A" w:rsidP="00601047">
            <w:pPr>
              <w:pStyle w:val="affe"/>
              <w:framePr w:hSpace="0" w:wrap="auto" w:vAnchor="margin" w:hAnchor="text" w:yAlign="inline"/>
            </w:pPr>
            <w:r w:rsidRPr="000A23A7">
              <w:rPr>
                <w:rFonts w:hint="eastAsia"/>
              </w:rPr>
              <w:t>（参考資料</w:t>
            </w:r>
            <w:r w:rsidRPr="000A23A7">
              <w:t>1）民間企業におけるゼロトラスト導入事例</w:t>
            </w:r>
          </w:p>
        </w:tc>
        <w:tc>
          <w:tcPr>
            <w:tcW w:w="7059" w:type="dxa"/>
          </w:tcPr>
          <w:p w14:paraId="49FD2F5E" w14:textId="77777777" w:rsidR="00C6390A" w:rsidRPr="000A23A7" w:rsidRDefault="00C6390A" w:rsidP="00601047">
            <w:pPr>
              <w:pStyle w:val="affe"/>
              <w:framePr w:hSpace="0" w:wrap="auto" w:vAnchor="margin" w:hAnchor="text" w:yAlign="inline"/>
            </w:pPr>
            <w:r w:rsidRPr="000A23A7">
              <w:t>https://www.digital.go.jp/assets/contents/node/basic_page/field_ref_resources/5805a275-3e16-4296-8a94-6557b58c6a4c/dd52a824/20231124_meeting_network_casestudie_03.pdf</w:t>
            </w:r>
          </w:p>
        </w:tc>
      </w:tr>
    </w:tbl>
    <w:p w14:paraId="0ADDD3F6" w14:textId="77777777" w:rsidR="00C6390A" w:rsidRPr="008D2ADB" w:rsidRDefault="00C6390A" w:rsidP="00BC22CE">
      <w:pPr>
        <w:widowControl/>
        <w:spacing w:line="240" w:lineRule="auto"/>
        <w:ind w:firstLineChars="0" w:firstLine="0"/>
        <w:jc w:val="left"/>
      </w:pPr>
    </w:p>
    <w:p w14:paraId="7B193A16" w14:textId="77777777" w:rsidR="00C6390A" w:rsidRDefault="00C6390A" w:rsidP="003E0313">
      <w:pPr>
        <w:pStyle w:val="4"/>
      </w:pPr>
      <w:bookmarkStart w:id="1407" w:name="_Toc175062955"/>
      <w:bookmarkStart w:id="1408" w:name="_Toc185338991"/>
      <w:bookmarkStart w:id="1409" w:name="_Toc188349091"/>
      <w:r w:rsidRPr="00BC22CE">
        <w:rPr>
          <w:rFonts w:hint="eastAsia"/>
        </w:rPr>
        <w:t>ネットワーク制御</w:t>
      </w:r>
      <w:r w:rsidRPr="00DA29A3">
        <w:rPr>
          <w:rFonts w:hint="eastAsia"/>
        </w:rPr>
        <w:t>（</w:t>
      </w:r>
      <w:r w:rsidRPr="00DA29A3">
        <w:t>Network as a Service）</w:t>
      </w:r>
      <w:bookmarkEnd w:id="1407"/>
      <w:bookmarkEnd w:id="1408"/>
      <w:bookmarkEnd w:id="1409"/>
    </w:p>
    <w:tbl>
      <w:tblPr>
        <w:tblStyle w:val="aa"/>
        <w:tblpPr w:leftFromText="142" w:rightFromText="142" w:vertAnchor="text" w:horzAnchor="margin" w:tblpY="164"/>
        <w:tblW w:w="0" w:type="auto"/>
        <w:tblBorders>
          <w:insideH w:val="none" w:sz="0" w:space="0" w:color="auto"/>
          <w:insideV w:val="none" w:sz="0" w:space="0" w:color="auto"/>
        </w:tblBorders>
        <w:tblLook w:val="04A0" w:firstRow="1" w:lastRow="0" w:firstColumn="1" w:lastColumn="0" w:noHBand="0" w:noVBand="1"/>
      </w:tblPr>
      <w:tblGrid>
        <w:gridCol w:w="10456"/>
      </w:tblGrid>
      <w:tr w:rsidR="00C6390A" w14:paraId="6944462F" w14:textId="77777777" w:rsidTr="00BC22CE">
        <w:tc>
          <w:tcPr>
            <w:tcW w:w="10456" w:type="dxa"/>
          </w:tcPr>
          <w:p w14:paraId="11D66744" w14:textId="77777777" w:rsidR="00C6390A" w:rsidRDefault="00C6390A" w:rsidP="00E534F9">
            <w:pPr>
              <w:pStyle w:val="afff8"/>
            </w:pPr>
            <w:r w:rsidRPr="0058240B">
              <w:rPr>
                <w:rFonts w:hint="eastAsia"/>
              </w:rPr>
              <w:t>関連する主な管理策</w:t>
            </w:r>
          </w:p>
        </w:tc>
      </w:tr>
      <w:tr w:rsidR="00C6390A" w14:paraId="333C0B1D" w14:textId="77777777" w:rsidTr="00BC22CE">
        <w:tc>
          <w:tcPr>
            <w:tcW w:w="10456" w:type="dxa"/>
          </w:tcPr>
          <w:p w14:paraId="7B4578E6" w14:textId="77777777" w:rsidR="00C6390A" w:rsidRPr="00402285" w:rsidRDefault="00C6390A" w:rsidP="00BC22CE">
            <w:pPr>
              <w:pStyle w:val="afff6"/>
            </w:pPr>
            <w:r w:rsidRPr="00BC22CE">
              <w:rPr>
                <w:rFonts w:hint="eastAsia"/>
              </w:rPr>
              <w:t>5.23、6.7、8.20~8.24</w:t>
            </w:r>
          </w:p>
        </w:tc>
      </w:tr>
    </w:tbl>
    <w:p w14:paraId="21831F3E" w14:textId="77777777" w:rsidR="00C6390A" w:rsidRDefault="00C6390A" w:rsidP="00A37C62"/>
    <w:p w14:paraId="3E5260D8" w14:textId="77777777" w:rsidR="00C6390A" w:rsidRPr="00BC22CE" w:rsidRDefault="00C6390A" w:rsidP="00BC22CE">
      <w:r w:rsidRPr="00BC22CE">
        <w:rPr>
          <w:rFonts w:hint="eastAsia"/>
        </w:rPr>
        <w:t>ネットワーク制御を説明するにあたって、クラウドサービスについて説明します。</w:t>
      </w:r>
    </w:p>
    <w:p w14:paraId="795A17B5" w14:textId="1FF9E7B0" w:rsidR="00C6390A" w:rsidRDefault="00C6390A" w:rsidP="00CB1D05">
      <w:r w:rsidRPr="00BC22CE">
        <w:rPr>
          <w:noProof/>
        </w:rPr>
        <mc:AlternateContent>
          <mc:Choice Requires="wps">
            <w:drawing>
              <wp:anchor distT="0" distB="0" distL="114300" distR="114300" simplePos="0" relativeHeight="251656429" behindDoc="0" locked="0" layoutInCell="1" allowOverlap="1" wp14:anchorId="4DD3360C" wp14:editId="373453B2">
                <wp:simplePos x="0" y="0"/>
                <wp:positionH relativeFrom="margin">
                  <wp:align>center</wp:align>
                </wp:positionH>
                <wp:positionV relativeFrom="paragraph">
                  <wp:posOffset>3829050</wp:posOffset>
                </wp:positionV>
                <wp:extent cx="5612400" cy="184666"/>
                <wp:effectExtent l="0" t="0" r="0" b="0"/>
                <wp:wrapTopAndBottom/>
                <wp:docPr id="1053014218" name="テキスト ボックス 6"/>
                <wp:cNvGraphicFramePr/>
                <a:graphic xmlns:a="http://schemas.openxmlformats.org/drawingml/2006/main">
                  <a:graphicData uri="http://schemas.microsoft.com/office/word/2010/wordprocessingShape">
                    <wps:wsp>
                      <wps:cNvSpPr txBox="1"/>
                      <wps:spPr>
                        <a:xfrm>
                          <a:off x="0" y="0"/>
                          <a:ext cx="5612400" cy="184666"/>
                        </a:xfrm>
                        <a:prstGeom prst="rect">
                          <a:avLst/>
                        </a:prstGeom>
                        <a:noFill/>
                      </wps:spPr>
                      <wps:txbx>
                        <w:txbxContent>
                          <w:p w14:paraId="59618D45" w14:textId="1872C0C4" w:rsidR="00C6390A" w:rsidRDefault="00C6390A" w:rsidP="00BC22CE">
                            <w:pPr>
                              <w:pStyle w:val="aff2"/>
                            </w:pPr>
                            <w:r>
                              <w:rPr>
                                <w:rFonts w:hint="eastAsia"/>
                              </w:rPr>
                              <w:t>図6</w:t>
                            </w:r>
                            <w:r w:rsidR="00657868">
                              <w:rPr>
                                <w:rFonts w:hint="eastAsia"/>
                              </w:rPr>
                              <w:t>5</w:t>
                            </w:r>
                            <w:r>
                              <w:rPr>
                                <w:rFonts w:hint="eastAsia"/>
                              </w:rPr>
                              <w:t>. クラウドサービス利用形態の概要図</w:t>
                            </w:r>
                          </w:p>
                        </w:txbxContent>
                      </wps:txbx>
                      <wps:bodyPr wrap="square" rtlCol="0">
                        <a:spAutoFit/>
                      </wps:bodyPr>
                    </wps:wsp>
                  </a:graphicData>
                </a:graphic>
              </wp:anchor>
            </w:drawing>
          </mc:Choice>
          <mc:Fallback>
            <w:pict>
              <v:shape w14:anchorId="4DD3360C" id="_x0000_s1151" type="#_x0000_t202" style="position:absolute;left:0;text-align:left;margin-left:0;margin-top:301.5pt;width:441.9pt;height:14.55pt;z-index:251656429;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" filled="f" stroked="f">
                <v:textbox style="mso-fit-shape-to-text:t">
                  <w:txbxContent>
                    <w:p w14:paraId="59618D45" w14:textId="1872C0C4" w:rsidR="00C6390A" w:rsidRDefault="00C6390A" w:rsidP="00BC22CE">
                      <w:pPr>
                        <w:pStyle w:val="aff2"/>
                      </w:pPr>
                      <w:r>
                        <w:rPr>
                          <w:rFonts w:hint="eastAsia"/>
                        </w:rPr>
                        <w:t>図6</w:t>
                      </w:r>
                      <w:r w:rsidR="00657868">
                        <w:rPr>
                          <w:rFonts w:hint="eastAsia"/>
                        </w:rPr>
                        <w:t>5</w:t>
                      </w:r>
                      <w:r>
                        <w:rPr>
                          <w:rFonts w:hint="eastAsia"/>
                        </w:rPr>
                        <w:t>. クラウドサービス利用形態の概要図</w:t>
                      </w:r>
                    </w:p>
                  </w:txbxContent>
                </v:textbox>
                <w10:wrap type="topAndBottom" anchorx="margin"/>
              </v:shape>
            </w:pict>
          </mc:Fallback>
        </mc:AlternateContent>
      </w:r>
      <w:r>
        <w:rPr>
          <w:noProof/>
        </w:rPr>
        <w:drawing>
          <wp:anchor distT="0" distB="0" distL="114300" distR="114300" simplePos="0" relativeHeight="251656450" behindDoc="0" locked="0" layoutInCell="1" allowOverlap="1" wp14:anchorId="700BC6B4" wp14:editId="3A1ED8F0">
            <wp:simplePos x="0" y="0"/>
            <wp:positionH relativeFrom="margin">
              <wp:align>center</wp:align>
            </wp:positionH>
            <wp:positionV relativeFrom="paragraph">
              <wp:posOffset>1590675</wp:posOffset>
            </wp:positionV>
            <wp:extent cx="4798060" cy="2194560"/>
            <wp:effectExtent l="0" t="0" r="2540" b="0"/>
            <wp:wrapTopAndBottom/>
            <wp:docPr id="104564273"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798060" cy="2194560"/>
                    </a:xfrm>
                    <a:prstGeom prst="rect">
                      <a:avLst/>
                    </a:prstGeom>
                    <a:noFill/>
                    <a:ln>
                      <a:noFill/>
                    </a:ln>
                  </pic:spPr>
                </pic:pic>
              </a:graphicData>
            </a:graphic>
          </wp:anchor>
        </w:drawing>
      </w:r>
      <w:r w:rsidRPr="00BC22CE">
        <w:rPr>
          <w:rFonts w:hint="eastAsia"/>
        </w:rPr>
        <w:t>クラウドサービスとは、サービス事業者がハードウェアの機能（サーバ、ハードディスクなど）、プラットフォームの機能（データベースやプログラム実行環境など）、ソフトウェアなどを、ネットワーク経由で利用者に提供するサービスのことです。利用者は、どの端末からでもさまざまなサービスを利用することができます。クラウドサービスの利用形態には、主に「IaaS＝アイアース」、「PaaS＝パース」、「SaaS＝サーズ」があります。また、「NaaS＝ナース」と呼ばれるネットワークインフラを提供するサービスもあります。</w:t>
      </w:r>
    </w:p>
    <w:p w14:paraId="104C6169" w14:textId="77777777" w:rsidR="00C6390A" w:rsidRDefault="00C6390A" w:rsidP="00CB1D05"/>
    <w:tbl>
      <w:tblPr>
        <w:tblW w:w="10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0480"/>
      </w:tblGrid>
      <w:tr w:rsidR="00C6390A" w:rsidRPr="00BC22CE" w14:paraId="3AADAB43" w14:textId="77777777" w:rsidTr="00380A9B">
        <w:tc>
          <w:tcPr>
            <w:tcW w:w="10480" w:type="dxa"/>
            <w:shd w:val="clear" w:color="auto" w:fill="2F5597"/>
            <w:tcMar>
              <w:top w:w="72" w:type="dxa"/>
              <w:left w:w="144" w:type="dxa"/>
              <w:bottom w:w="72" w:type="dxa"/>
              <w:right w:w="144" w:type="dxa"/>
            </w:tcMar>
            <w:hideMark/>
          </w:tcPr>
          <w:p w14:paraId="5D41A6ED" w14:textId="77777777" w:rsidR="00C6390A" w:rsidRPr="00BC22CE" w:rsidRDefault="00C6390A" w:rsidP="00BC22CE">
            <w:pPr>
              <w:pStyle w:val="aff0"/>
            </w:pPr>
            <w:r w:rsidRPr="00BC22CE">
              <w:rPr>
                <w:rFonts w:hint="eastAsia"/>
              </w:rPr>
              <w:t>IaaS（Infrastructure as a Service）</w:t>
            </w:r>
          </w:p>
        </w:tc>
      </w:tr>
      <w:tr w:rsidR="00C6390A" w:rsidRPr="00BC22CE" w14:paraId="37B7034C" w14:textId="77777777" w:rsidTr="00380A9B">
        <w:tc>
          <w:tcPr>
            <w:tcW w:w="10480" w:type="dxa"/>
            <w:shd w:val="clear" w:color="auto" w:fill="auto"/>
            <w:tcMar>
              <w:top w:w="72" w:type="dxa"/>
              <w:left w:w="144" w:type="dxa"/>
              <w:bottom w:w="72" w:type="dxa"/>
              <w:right w:w="144" w:type="dxa"/>
            </w:tcMar>
            <w:hideMark/>
          </w:tcPr>
          <w:p w14:paraId="33900906" w14:textId="77777777" w:rsidR="00C6390A" w:rsidRPr="00BC22CE" w:rsidRDefault="00C6390A" w:rsidP="00BC22CE">
            <w:pPr>
              <w:pStyle w:val="afff6"/>
            </w:pPr>
            <w:r w:rsidRPr="00BC22CE">
              <w:rPr>
                <w:rFonts w:hint="eastAsia"/>
              </w:rPr>
              <w:t>IaaSとは、インターネット経由でネットワークやサーバ（CPU・メモリ・ストレージ）などのハードウェアやインフラ機能を提供するサービスのことです。IaaSを利用することで、従来は自社で購入、構築し、運用する必要があったハードウェアやインフラの機能を、必要なときに必要なだけ利用できます。</w:t>
            </w:r>
          </w:p>
        </w:tc>
      </w:tr>
      <w:tr w:rsidR="00C6390A" w:rsidRPr="00BC22CE" w14:paraId="22A3AB51" w14:textId="77777777" w:rsidTr="00380A9B">
        <w:tc>
          <w:tcPr>
            <w:tcW w:w="10480" w:type="dxa"/>
            <w:shd w:val="clear" w:color="auto" w:fill="2F5597"/>
            <w:tcMar>
              <w:top w:w="72" w:type="dxa"/>
              <w:left w:w="144" w:type="dxa"/>
              <w:bottom w:w="72" w:type="dxa"/>
              <w:right w:w="144" w:type="dxa"/>
            </w:tcMar>
            <w:hideMark/>
          </w:tcPr>
          <w:p w14:paraId="03064577" w14:textId="77777777" w:rsidR="00C6390A" w:rsidRPr="00BC22CE" w:rsidRDefault="00C6390A" w:rsidP="00BC22CE">
            <w:pPr>
              <w:pStyle w:val="aff0"/>
            </w:pPr>
            <w:r w:rsidRPr="00BC22CE">
              <w:rPr>
                <w:rFonts w:hint="eastAsia"/>
              </w:rPr>
              <w:t>PaaS（Platform as a Service）</w:t>
            </w:r>
          </w:p>
        </w:tc>
      </w:tr>
      <w:tr w:rsidR="00C6390A" w:rsidRPr="00BC22CE" w14:paraId="4271284C" w14:textId="77777777" w:rsidTr="00380A9B">
        <w:tc>
          <w:tcPr>
            <w:tcW w:w="10480" w:type="dxa"/>
            <w:shd w:val="clear" w:color="auto" w:fill="auto"/>
            <w:tcMar>
              <w:top w:w="72" w:type="dxa"/>
              <w:left w:w="144" w:type="dxa"/>
              <w:bottom w:w="72" w:type="dxa"/>
              <w:right w:w="144" w:type="dxa"/>
            </w:tcMar>
            <w:hideMark/>
          </w:tcPr>
          <w:p w14:paraId="7BF00808" w14:textId="41E304C3" w:rsidR="00C6390A" w:rsidRPr="00BC22CE" w:rsidRDefault="00C6390A" w:rsidP="00BC22CE">
            <w:pPr>
              <w:pStyle w:val="afff6"/>
            </w:pPr>
            <w:r w:rsidRPr="00BC22CE">
              <w:rPr>
                <w:rFonts w:hint="eastAsia"/>
              </w:rPr>
              <w:t>PaaSとは、インターネット経由でアプリケーションサーバやデータベースなどのアプリケーションを実行するためのプラットフォーム機能を提供するサービスのことです。PaaSを利用することで、アプリケーションの開発前段階で必要な開発環境の準備（サーバの設置やOSや</w:t>
            </w:r>
            <w:bookmarkStart w:id="1410" w:name="■ミドルウェア18ー3ー4"/>
            <w:r w:rsidR="00970825">
              <w:fldChar w:fldCharType="begin"/>
            </w:r>
            <w:r w:rsidR="00970825">
              <w:rPr>
                <w:rFonts w:hint="eastAsia"/>
              </w:rPr>
              <w:instrText xml:space="preserve">HYPERLINK </w:instrText>
            </w:r>
            <w:r w:rsidR="00970825">
              <w:instrText xml:space="preserve"> \l "</w:instrText>
            </w:r>
            <w:r w:rsidR="00970825">
              <w:rPr>
                <w:rFonts w:hint="eastAsia"/>
              </w:rPr>
              <w:instrText>■ミドルウェア</w:instrText>
            </w:r>
            <w:r w:rsidR="00970825">
              <w:instrText>"</w:instrText>
            </w:r>
            <w:r w:rsidR="00970825">
              <w:fldChar w:fldCharType="separate"/>
            </w:r>
            <w:r w:rsidRPr="00970825">
              <w:rPr>
                <w:rStyle w:val="a7"/>
                <w:rFonts w:hint="eastAsia"/>
              </w:rPr>
              <w:t>ミドルウェア</w:t>
            </w:r>
            <w:bookmarkEnd w:id="1410"/>
            <w:r w:rsidR="00970825">
              <w:fldChar w:fldCharType="end"/>
            </w:r>
            <w:r w:rsidRPr="00BC22CE">
              <w:rPr>
                <w:rFonts w:hint="eastAsia"/>
              </w:rPr>
              <w:t>のインストールと設定、ネットワークの設定など）を省略できます。</w:t>
            </w:r>
          </w:p>
        </w:tc>
      </w:tr>
      <w:tr w:rsidR="00C6390A" w:rsidRPr="00BC22CE" w14:paraId="17F62E7D" w14:textId="77777777" w:rsidTr="00380A9B">
        <w:tc>
          <w:tcPr>
            <w:tcW w:w="10480" w:type="dxa"/>
            <w:shd w:val="clear" w:color="auto" w:fill="2F5597"/>
            <w:tcMar>
              <w:top w:w="72" w:type="dxa"/>
              <w:left w:w="144" w:type="dxa"/>
              <w:bottom w:w="72" w:type="dxa"/>
              <w:right w:w="144" w:type="dxa"/>
            </w:tcMar>
            <w:hideMark/>
          </w:tcPr>
          <w:p w14:paraId="0A23BC29" w14:textId="77777777" w:rsidR="00C6390A" w:rsidRPr="00BC22CE" w:rsidRDefault="00C6390A" w:rsidP="00BC22CE">
            <w:pPr>
              <w:pStyle w:val="aff0"/>
            </w:pPr>
            <w:r w:rsidRPr="00BC22CE">
              <w:rPr>
                <w:rFonts w:hint="eastAsia"/>
              </w:rPr>
              <w:t>SaaS（Software as a Service）</w:t>
            </w:r>
          </w:p>
        </w:tc>
      </w:tr>
      <w:tr w:rsidR="00C6390A" w:rsidRPr="00BC22CE" w14:paraId="03F415B5" w14:textId="77777777" w:rsidTr="00380A9B">
        <w:tc>
          <w:tcPr>
            <w:tcW w:w="10480" w:type="dxa"/>
            <w:shd w:val="clear" w:color="auto" w:fill="auto"/>
            <w:tcMar>
              <w:top w:w="72" w:type="dxa"/>
              <w:left w:w="144" w:type="dxa"/>
              <w:bottom w:w="72" w:type="dxa"/>
              <w:right w:w="144" w:type="dxa"/>
            </w:tcMar>
            <w:hideMark/>
          </w:tcPr>
          <w:p w14:paraId="5A6230B9" w14:textId="77777777" w:rsidR="00C6390A" w:rsidRPr="00BC22CE" w:rsidRDefault="00C6390A" w:rsidP="00BC22CE">
            <w:pPr>
              <w:pStyle w:val="afff6"/>
            </w:pPr>
            <w:r w:rsidRPr="00BC22CE">
              <w:rPr>
                <w:rFonts w:hint="eastAsia"/>
              </w:rPr>
              <w:t>SaaSとは、インターネット経由で電子メール、顧客管理、財務会計などのアプリケーションソフトの機能を提供するサービスのことです。アカウントを持っていれば、インターネット経由でどこからでもアクセスすることができたり、チームでファイルやデータを共有できたりします。</w:t>
            </w:r>
          </w:p>
        </w:tc>
      </w:tr>
      <w:tr w:rsidR="00C6390A" w:rsidRPr="00BC22CE" w14:paraId="5B1BCC12" w14:textId="77777777" w:rsidTr="00380A9B">
        <w:tc>
          <w:tcPr>
            <w:tcW w:w="10480" w:type="dxa"/>
            <w:shd w:val="clear" w:color="auto" w:fill="2F5597"/>
            <w:tcMar>
              <w:top w:w="72" w:type="dxa"/>
              <w:left w:w="144" w:type="dxa"/>
              <w:bottom w:w="72" w:type="dxa"/>
              <w:right w:w="144" w:type="dxa"/>
            </w:tcMar>
            <w:hideMark/>
          </w:tcPr>
          <w:p w14:paraId="45F174D4" w14:textId="77777777" w:rsidR="00C6390A" w:rsidRPr="00BC22CE" w:rsidRDefault="00C6390A" w:rsidP="00BC22CE">
            <w:pPr>
              <w:pStyle w:val="aff0"/>
            </w:pPr>
            <w:r w:rsidRPr="00BC22CE">
              <w:rPr>
                <w:rFonts w:hint="eastAsia"/>
              </w:rPr>
              <w:t>NaaS（Network as a Service）</w:t>
            </w:r>
          </w:p>
        </w:tc>
      </w:tr>
      <w:tr w:rsidR="00C6390A" w:rsidRPr="00BC22CE" w14:paraId="421EAAD1" w14:textId="77777777" w:rsidTr="00380A9B">
        <w:tc>
          <w:tcPr>
            <w:tcW w:w="10480" w:type="dxa"/>
            <w:shd w:val="clear" w:color="auto" w:fill="auto"/>
            <w:tcMar>
              <w:top w:w="72" w:type="dxa"/>
              <w:left w:w="144" w:type="dxa"/>
              <w:bottom w:w="72" w:type="dxa"/>
              <w:right w:w="144" w:type="dxa"/>
            </w:tcMar>
            <w:hideMark/>
          </w:tcPr>
          <w:p w14:paraId="5470AD53" w14:textId="77777777" w:rsidR="00C6390A" w:rsidRPr="00BC22CE" w:rsidRDefault="00C6390A" w:rsidP="00BC22CE">
            <w:pPr>
              <w:pStyle w:val="afff6"/>
            </w:pPr>
            <w:r w:rsidRPr="00BC22CE">
              <w:rPr>
                <w:rFonts w:hint="eastAsia"/>
              </w:rPr>
              <w:t>NaaSとは、インターネット経由でネットワークインフラを提供するサービスのことです。</w:t>
            </w:r>
          </w:p>
          <w:p w14:paraId="01B61A61" w14:textId="77777777" w:rsidR="00C6390A" w:rsidRPr="00BC22CE" w:rsidRDefault="00C6390A" w:rsidP="00BC22CE">
            <w:pPr>
              <w:pStyle w:val="afff6"/>
            </w:pPr>
            <w:r w:rsidRPr="00BC22CE">
              <w:rPr>
                <w:rFonts w:hint="eastAsia"/>
              </w:rPr>
              <w:t>NaaSの導入により、ネットワーク環境の変更に柔軟に対応できるようになります。NaaSに含まれる主要な機能として、SDN、SD-WANなどがあります。</w:t>
            </w:r>
          </w:p>
        </w:tc>
      </w:tr>
    </w:tbl>
    <w:p w14:paraId="2D8BFAE2" w14:textId="77777777" w:rsidR="00C6390A" w:rsidRDefault="00C6390A" w:rsidP="00DD3B2F">
      <w:pPr>
        <w:ind w:firstLineChars="0" w:firstLine="0"/>
      </w:pPr>
    </w:p>
    <w:p w14:paraId="6E246A3E" w14:textId="77777777" w:rsidR="00C6390A" w:rsidRPr="00BC22CE" w:rsidRDefault="00C6390A" w:rsidP="006922EC">
      <w:pPr>
        <w:pStyle w:val="5"/>
      </w:pPr>
      <w:r w:rsidRPr="00BC22CE">
        <w:rPr>
          <w:rFonts w:hint="eastAsia"/>
        </w:rPr>
        <w:t>SDN・SD-WAN</w:t>
      </w:r>
    </w:p>
    <w:p w14:paraId="060CCAEE" w14:textId="77777777" w:rsidR="00C6390A" w:rsidRDefault="00C6390A" w:rsidP="002C5B6F">
      <w:r w:rsidRPr="002C5B6F">
        <w:rPr>
          <w:rFonts w:hint="eastAsia"/>
        </w:rPr>
        <w:t>クラウドサービスやWeb会議、リモートワークの普及に伴い、ネットワーク回線にアクセスが集中し、通信速度が低下したり、サービスへの接続ができなくなったりするなどの問題があります。その解決策としてSDNを応用したSD-WANがあります。SDN、SD-WANについて説明します。</w:t>
      </w:r>
    </w:p>
    <w:p w14:paraId="33D1D06C" w14:textId="77777777" w:rsidR="00C6390A" w:rsidRPr="002C5B6F" w:rsidRDefault="00C6390A" w:rsidP="002C5B6F"/>
    <w:p w14:paraId="13358F69" w14:textId="77777777" w:rsidR="00C6390A" w:rsidRPr="002C5B6F" w:rsidRDefault="00C6390A" w:rsidP="00780837">
      <w:pPr>
        <w:pStyle w:val="aff4"/>
      </w:pPr>
      <w:r w:rsidRPr="002C5B6F">
        <w:rPr>
          <w:rFonts w:hint="eastAsia"/>
        </w:rPr>
        <w:t>SDN（Software Defined Networking）</w:t>
      </w:r>
    </w:p>
    <w:p w14:paraId="08CB7043" w14:textId="77777777" w:rsidR="00C6390A" w:rsidRDefault="00C6390A" w:rsidP="00BB469F">
      <w:r w:rsidRPr="002C5B6F">
        <w:rPr>
          <w:rFonts w:hint="eastAsia"/>
        </w:rPr>
        <w:t>SDNとは、ソフトウェアを用いてネットワーク構成を動的に変更することです。ネットワークを構成している機器（ルータやサーバ、スイッチなど）を、ソフトウェアを介して一括制御することで、機器設定やネットワーク構成を柔軟に変更できます。SDNのメリットは、ネットワーク機器に対して一括で設定を行えることです。従来のルータ、スイッチといった物理的なネットワーク機器・製品は、1台ごとに個別に設定を行う必要があり、大規模なネットワーク構成を変更する際には、大きな作業負荷がかかりました。しかし、SDNを用いてネットワークを制御することで、管理が1か所で行えるようになるため、ネットワーク機器・製品ごとに個別設定が不要になり、作業負荷が大幅に軽減できます。</w:t>
      </w:r>
    </w:p>
    <w:p w14:paraId="7F9E67E5" w14:textId="77777777" w:rsidR="00C6390A" w:rsidRDefault="00C6390A" w:rsidP="00BB469F"/>
    <w:p w14:paraId="7B04A6D0" w14:textId="77777777" w:rsidR="00C6390A" w:rsidRDefault="00C6390A" w:rsidP="008342C1">
      <w:r w:rsidRPr="002C5B6F">
        <w:rPr>
          <w:noProof/>
        </w:rPr>
        <mc:AlternateContent>
          <mc:Choice Requires="wps">
            <w:drawing>
              <wp:anchor distT="0" distB="0" distL="114300" distR="114300" simplePos="0" relativeHeight="251656430" behindDoc="0" locked="0" layoutInCell="1" allowOverlap="1" wp14:anchorId="4C8CDE12" wp14:editId="6D7BB418">
                <wp:simplePos x="0" y="0"/>
                <wp:positionH relativeFrom="margin">
                  <wp:align>center</wp:align>
                </wp:positionH>
                <wp:positionV relativeFrom="paragraph">
                  <wp:posOffset>3942699</wp:posOffset>
                </wp:positionV>
                <wp:extent cx="5612400" cy="184666"/>
                <wp:effectExtent l="0" t="0" r="0" b="0"/>
                <wp:wrapTopAndBottom/>
                <wp:docPr id="705021332" name="テキスト ボックス 173">
                  <a:extLst xmlns:a="http://schemas.openxmlformats.org/drawingml/2006/main">
                    <a:ext uri="{FF2B5EF4-FFF2-40B4-BE49-F238E27FC236}">
                      <a16:creationId xmlns:a16="http://schemas.microsoft.com/office/drawing/2014/main" id="{5B18A991-5A59-66BC-BC37-92C16CFA924C}"/>
                    </a:ext>
                  </a:extLst>
                </wp:docPr>
                <wp:cNvGraphicFramePr/>
                <a:graphic xmlns:a="http://schemas.openxmlformats.org/drawingml/2006/main">
                  <a:graphicData uri="http://schemas.microsoft.com/office/word/2010/wordprocessingShape">
                    <wps:wsp>
                      <wps:cNvSpPr txBox="1"/>
                      <wps:spPr>
                        <a:xfrm>
                          <a:off x="0" y="0"/>
                          <a:ext cx="5612400" cy="184666"/>
                        </a:xfrm>
                        <a:prstGeom prst="rect">
                          <a:avLst/>
                        </a:prstGeom>
                        <a:noFill/>
                      </wps:spPr>
                      <wps:txbx>
                        <w:txbxContent>
                          <w:p w14:paraId="4B106812" w14:textId="661BBF08" w:rsidR="00C6390A" w:rsidRDefault="00C6390A" w:rsidP="002C5B6F">
                            <w:pPr>
                              <w:pStyle w:val="aff2"/>
                            </w:pPr>
                            <w:r>
                              <w:rPr>
                                <w:rFonts w:hint="eastAsia"/>
                              </w:rPr>
                              <w:t>図6</w:t>
                            </w:r>
                            <w:r w:rsidR="00657868">
                              <w:rPr>
                                <w:rFonts w:hint="eastAsia"/>
                              </w:rPr>
                              <w:t>6</w:t>
                            </w:r>
                            <w:r>
                              <w:rPr>
                                <w:rFonts w:hint="eastAsia"/>
                              </w:rPr>
                              <w:t>. 従来のネットワークとSDNによるネットワークの比較</w:t>
                            </w:r>
                          </w:p>
                        </w:txbxContent>
                      </wps:txbx>
                      <wps:bodyPr wrap="square" rtlCol="0">
                        <a:spAutoFit/>
                      </wps:bodyPr>
                    </wps:wsp>
                  </a:graphicData>
                </a:graphic>
              </wp:anchor>
            </w:drawing>
          </mc:Choice>
          <mc:Fallback>
            <w:pict>
              <v:shape w14:anchorId="4C8CDE12" id="テキスト ボックス 173" o:spid="_x0000_s1152" type="#_x0000_t202" style="position:absolute;left:0;text-align:left;margin-left:0;margin-top:310.45pt;width:441.9pt;height:14.55pt;z-index:25165643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" filled="f" stroked="f">
                <v:textbox style="mso-fit-shape-to-text:t">
                  <w:txbxContent>
                    <w:p w14:paraId="4B106812" w14:textId="661BBF08" w:rsidR="00C6390A" w:rsidRDefault="00C6390A" w:rsidP="002C5B6F">
                      <w:pPr>
                        <w:pStyle w:val="aff2"/>
                      </w:pPr>
                      <w:r>
                        <w:rPr>
                          <w:rFonts w:hint="eastAsia"/>
                        </w:rPr>
                        <w:t>図6</w:t>
                      </w:r>
                      <w:r w:rsidR="00657868">
                        <w:rPr>
                          <w:rFonts w:hint="eastAsia"/>
                        </w:rPr>
                        <w:t>6</w:t>
                      </w:r>
                      <w:r>
                        <w:rPr>
                          <w:rFonts w:hint="eastAsia"/>
                        </w:rPr>
                        <w:t>. 従来のネットワークとSDNによるネットワークの比較</w:t>
                      </w:r>
                    </w:p>
                  </w:txbxContent>
                </v:textbox>
                <w10:wrap type="topAndBottom" anchorx="margin"/>
              </v:shape>
            </w:pict>
          </mc:Fallback>
        </mc:AlternateContent>
      </w:r>
      <w:r>
        <w:rPr>
          <w:noProof/>
        </w:rPr>
        <w:drawing>
          <wp:anchor distT="0" distB="0" distL="114300" distR="114300" simplePos="0" relativeHeight="251656444" behindDoc="0" locked="0" layoutInCell="1" allowOverlap="1" wp14:anchorId="7BEC9AB1" wp14:editId="7905C010">
            <wp:simplePos x="0" y="0"/>
            <wp:positionH relativeFrom="margin">
              <wp:align>center</wp:align>
            </wp:positionH>
            <wp:positionV relativeFrom="paragraph">
              <wp:posOffset>544</wp:posOffset>
            </wp:positionV>
            <wp:extent cx="5316220" cy="3865245"/>
            <wp:effectExtent l="0" t="0" r="0" b="1905"/>
            <wp:wrapTopAndBottom/>
            <wp:docPr id="89671307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16220" cy="3865245"/>
                    </a:xfrm>
                    <a:prstGeom prst="rect">
                      <a:avLst/>
                    </a:prstGeom>
                    <a:noFill/>
                    <a:ln>
                      <a:noFill/>
                    </a:ln>
                  </pic:spPr>
                </pic:pic>
              </a:graphicData>
            </a:graphic>
          </wp:anchor>
        </w:drawing>
      </w:r>
    </w:p>
    <w:p w14:paraId="7C8065AE" w14:textId="77777777" w:rsidR="00C6390A" w:rsidRPr="002C5B6F" w:rsidRDefault="00C6390A" w:rsidP="0068696E">
      <w:pPr>
        <w:pStyle w:val="aff4"/>
      </w:pPr>
      <w:r w:rsidRPr="002C5B6F">
        <w:rPr>
          <w:rFonts w:hint="eastAsia"/>
        </w:rPr>
        <w:t>SD-WAN（Software Defined-Wide Area Network）</w:t>
      </w:r>
    </w:p>
    <w:p w14:paraId="64C9C89B" w14:textId="0ADBA937" w:rsidR="00C6390A" w:rsidRPr="002C5B6F" w:rsidRDefault="00C6390A" w:rsidP="002C5B6F">
      <w:r w:rsidRPr="002C5B6F">
        <w:rPr>
          <w:rFonts w:hint="eastAsia"/>
        </w:rPr>
        <w:t>SD-WANとは、ネットワークをソフトウェアで制御するSDNを、物理的なネットワーク機器で構築した</w:t>
      </w:r>
      <w:bookmarkStart w:id="1411" w:name="■WAN18ー3－4"/>
      <w:r w:rsidR="003C43B5">
        <w:fldChar w:fldCharType="begin"/>
      </w:r>
      <w:r w:rsidR="003C43B5">
        <w:rPr>
          <w:rFonts w:hint="eastAsia"/>
        </w:rPr>
        <w:instrText xml:space="preserve">HYPERLINK </w:instrText>
      </w:r>
      <w:r w:rsidR="003C43B5">
        <w:instrText xml:space="preserve"> \l "</w:instrText>
      </w:r>
      <w:r w:rsidR="003C43B5">
        <w:rPr>
          <w:rFonts w:hint="eastAsia"/>
        </w:rPr>
        <w:instrText>■</w:instrText>
      </w:r>
      <w:r w:rsidR="003C43B5">
        <w:instrText>WAN"</w:instrText>
      </w:r>
      <w:r w:rsidR="003C43B5">
        <w:fldChar w:fldCharType="separate"/>
      </w:r>
      <w:r w:rsidRPr="003C43B5">
        <w:rPr>
          <w:rStyle w:val="a7"/>
          <w:rFonts w:hint="eastAsia"/>
        </w:rPr>
        <w:t>WAN</w:t>
      </w:r>
      <w:bookmarkEnd w:id="1411"/>
      <w:r w:rsidR="003C43B5">
        <w:fldChar w:fldCharType="end"/>
      </w:r>
      <w:r w:rsidRPr="002C5B6F">
        <w:rPr>
          <w:rFonts w:hint="eastAsia"/>
        </w:rPr>
        <w:t>に適用する技術のことです。企業の拠点間接続や、クラウド接続などにおいて柔軟なネットワーク構成を実現したり、ネットワーク上で発生する通信を適切に制御したりすることができます。</w:t>
      </w:r>
    </w:p>
    <w:p w14:paraId="2C21E104" w14:textId="16A87BBC" w:rsidR="00C6390A" w:rsidRDefault="00C6390A" w:rsidP="002C5B6F">
      <w:r>
        <w:rPr>
          <w:rFonts w:hint="eastAsia"/>
        </w:rPr>
        <w:t>例えば</w:t>
      </w:r>
      <w:r w:rsidRPr="002C5B6F">
        <w:rPr>
          <w:rFonts w:hint="eastAsia"/>
        </w:rPr>
        <w:t>、拠点間の通信には閉域網（不特定多数のユーザ</w:t>
      </w:r>
      <w:r>
        <w:rPr>
          <w:rFonts w:hint="eastAsia"/>
        </w:rPr>
        <w:t>ー</w:t>
      </w:r>
      <w:r w:rsidRPr="002C5B6F">
        <w:rPr>
          <w:rFonts w:hint="eastAsia"/>
        </w:rPr>
        <w:t>が利用するインターネットとは異なり、関係者のみが接続できる通信回線）を使用し、信頼できるクラウドサービスには直接外部インターネットへ接続するように切り替えることで、</w:t>
      </w:r>
      <w:bookmarkStart w:id="1412" w:name="■トラフィック18ー3ー4"/>
      <w:r w:rsidR="001C3B17">
        <w:fldChar w:fldCharType="begin"/>
      </w:r>
      <w:r w:rsidR="001C3B17">
        <w:rPr>
          <w:rFonts w:hint="eastAsia"/>
        </w:rPr>
        <w:instrText xml:space="preserve">HYPERLINK </w:instrText>
      </w:r>
      <w:r w:rsidR="001C3B17">
        <w:instrText xml:space="preserve"> \l "</w:instrText>
      </w:r>
      <w:r w:rsidR="001C3B17">
        <w:rPr>
          <w:rFonts w:hint="eastAsia"/>
        </w:rPr>
        <w:instrText>■トラフィック</w:instrText>
      </w:r>
      <w:r w:rsidR="001C3B17">
        <w:instrText>"</w:instrText>
      </w:r>
      <w:r w:rsidR="001C3B17">
        <w:fldChar w:fldCharType="separate"/>
      </w:r>
      <w:r w:rsidRPr="001C3B17">
        <w:rPr>
          <w:rStyle w:val="a7"/>
          <w:rFonts w:hint="eastAsia"/>
        </w:rPr>
        <w:t>トラフィック</w:t>
      </w:r>
      <w:bookmarkEnd w:id="1412"/>
      <w:r w:rsidR="001C3B17">
        <w:fldChar w:fldCharType="end"/>
      </w:r>
      <w:r w:rsidRPr="002C5B6F">
        <w:rPr>
          <w:rFonts w:hint="eastAsia"/>
        </w:rPr>
        <w:t>の最適化が行えます。</w:t>
      </w:r>
    </w:p>
    <w:p w14:paraId="2AC20FDA" w14:textId="77777777" w:rsidR="00C6390A" w:rsidRDefault="00C6390A" w:rsidP="002C5B6F"/>
    <w:p w14:paraId="71E6D6EA" w14:textId="77777777" w:rsidR="00C6390A" w:rsidRPr="007039D5" w:rsidRDefault="00C6390A" w:rsidP="007039D5">
      <w:r w:rsidRPr="002C5B6F">
        <w:rPr>
          <w:noProof/>
        </w:rPr>
        <mc:AlternateContent>
          <mc:Choice Requires="wps">
            <w:drawing>
              <wp:anchor distT="0" distB="0" distL="114300" distR="114300" simplePos="0" relativeHeight="251656431" behindDoc="0" locked="0" layoutInCell="1" allowOverlap="1" wp14:anchorId="33F9BF84" wp14:editId="3DB8F428">
                <wp:simplePos x="0" y="0"/>
                <wp:positionH relativeFrom="margin">
                  <wp:align>center</wp:align>
                </wp:positionH>
                <wp:positionV relativeFrom="paragraph">
                  <wp:posOffset>3060881</wp:posOffset>
                </wp:positionV>
                <wp:extent cx="5612130" cy="184150"/>
                <wp:effectExtent l="0" t="0" r="0" b="0"/>
                <wp:wrapTopAndBottom/>
                <wp:docPr id="892974651" name="テキスト ボックス 74">
                  <a:extLst xmlns:a="http://schemas.openxmlformats.org/drawingml/2006/main">
                    <a:ext uri="{FF2B5EF4-FFF2-40B4-BE49-F238E27FC236}">
                      <a16:creationId xmlns:a16="http://schemas.microsoft.com/office/drawing/2014/main" id="{DA6567E8-DC7D-35BB-AE49-37F4D1CE4700}"/>
                    </a:ext>
                  </a:extLst>
                </wp:docPr>
                <wp:cNvGraphicFramePr/>
                <a:graphic xmlns:a="http://schemas.openxmlformats.org/drawingml/2006/main">
                  <a:graphicData uri="http://schemas.microsoft.com/office/word/2010/wordprocessingShape">
                    <wps:wsp>
                      <wps:cNvSpPr txBox="1"/>
                      <wps:spPr>
                        <a:xfrm>
                          <a:off x="0" y="0"/>
                          <a:ext cx="5612130" cy="184150"/>
                        </a:xfrm>
                        <a:prstGeom prst="rect">
                          <a:avLst/>
                        </a:prstGeom>
                        <a:noFill/>
                      </wps:spPr>
                      <wps:txbx>
                        <w:txbxContent>
                          <w:p w14:paraId="64F34ABC" w14:textId="5C8C6E5F" w:rsidR="00C6390A" w:rsidRDefault="00C6390A" w:rsidP="002C5B6F">
                            <w:pPr>
                              <w:pStyle w:val="aff2"/>
                            </w:pPr>
                            <w:r>
                              <w:rPr>
                                <w:rFonts w:hint="eastAsia"/>
                              </w:rPr>
                              <w:t>図6</w:t>
                            </w:r>
                            <w:r w:rsidR="00E36847">
                              <w:rPr>
                                <w:rFonts w:hint="eastAsia"/>
                              </w:rPr>
                              <w:t>7</w:t>
                            </w:r>
                            <w:r>
                              <w:rPr>
                                <w:rFonts w:hint="eastAsia"/>
                              </w:rPr>
                              <w:t>. SD-WANで実現できることの例</w:t>
                            </w:r>
                          </w:p>
                        </w:txbxContent>
                      </wps:txbx>
                      <wps:bodyPr wrap="square" rtlCol="0">
                        <a:spAutoFit/>
                      </wps:bodyPr>
                    </wps:wsp>
                  </a:graphicData>
                </a:graphic>
              </wp:anchor>
            </w:drawing>
          </mc:Choice>
          <mc:Fallback>
            <w:pict>
              <v:shape w14:anchorId="33F9BF84" id="_x0000_s1153" type="#_x0000_t202" style="position:absolute;left:0;text-align:left;margin-left:0;margin-top:241pt;width:441.9pt;height:14.5pt;z-index:251656431;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" filled="f" stroked="f">
                <v:textbox style="mso-fit-shape-to-text:t">
                  <w:txbxContent>
                    <w:p w14:paraId="64F34ABC" w14:textId="5C8C6E5F" w:rsidR="00C6390A" w:rsidRDefault="00C6390A" w:rsidP="002C5B6F">
                      <w:pPr>
                        <w:pStyle w:val="aff2"/>
                      </w:pPr>
                      <w:r>
                        <w:rPr>
                          <w:rFonts w:hint="eastAsia"/>
                        </w:rPr>
                        <w:t>図6</w:t>
                      </w:r>
                      <w:r w:rsidR="00E36847">
                        <w:rPr>
                          <w:rFonts w:hint="eastAsia"/>
                        </w:rPr>
                        <w:t>7</w:t>
                      </w:r>
                      <w:r>
                        <w:rPr>
                          <w:rFonts w:hint="eastAsia"/>
                        </w:rPr>
                        <w:t>. SD-WANで実現できることの例</w:t>
                      </w:r>
                    </w:p>
                  </w:txbxContent>
                </v:textbox>
                <w10:wrap type="topAndBottom" anchorx="margin"/>
              </v:shape>
            </w:pict>
          </mc:Fallback>
        </mc:AlternateContent>
      </w:r>
      <w:r>
        <w:rPr>
          <w:noProof/>
        </w:rPr>
        <w:drawing>
          <wp:anchor distT="0" distB="0" distL="114300" distR="114300" simplePos="0" relativeHeight="251656445" behindDoc="0" locked="1" layoutInCell="1" allowOverlap="1" wp14:anchorId="7C767A69" wp14:editId="6CA613F4">
            <wp:simplePos x="0" y="0"/>
            <wp:positionH relativeFrom="margin">
              <wp:align>center</wp:align>
            </wp:positionH>
            <wp:positionV relativeFrom="paragraph">
              <wp:posOffset>94615</wp:posOffset>
            </wp:positionV>
            <wp:extent cx="5010785" cy="2717165"/>
            <wp:effectExtent l="0" t="0" r="0" b="0"/>
            <wp:wrapTopAndBottom/>
            <wp:docPr id="626145865"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10785" cy="27171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CFBC1B" w14:textId="77777777" w:rsidR="00C6390A" w:rsidRPr="008F12E6" w:rsidRDefault="00C6390A" w:rsidP="002C5B6F">
      <w:pPr>
        <w:pStyle w:val="5"/>
      </w:pPr>
      <w:r>
        <w:rPr>
          <w:rFonts w:hint="eastAsia"/>
        </w:rPr>
        <w:t>VPN</w:t>
      </w:r>
    </w:p>
    <w:p w14:paraId="1F701D45" w14:textId="591CA02F" w:rsidR="00C6390A" w:rsidRDefault="00C6390A" w:rsidP="002C5B6F">
      <w:r w:rsidRPr="002C5B6F">
        <w:rPr>
          <w:rFonts w:hint="eastAsia"/>
        </w:rPr>
        <w:t>個人情報などの重要なデータをインターネット経由で扱う機会が増えたことや、</w:t>
      </w:r>
      <w:bookmarkStart w:id="1413" w:name="■サイバー攻撃18ー3ー4"/>
      <w:r w:rsidR="00927263">
        <w:fldChar w:fldCharType="begin"/>
      </w:r>
      <w:r w:rsidR="00927263">
        <w:rPr>
          <w:rFonts w:hint="eastAsia"/>
        </w:rPr>
        <w:instrText xml:space="preserve">HYPERLINK </w:instrText>
      </w:r>
      <w:r w:rsidR="00927263">
        <w:instrText xml:space="preserve"> \l "</w:instrText>
      </w:r>
      <w:r w:rsidR="00927263">
        <w:rPr>
          <w:rFonts w:hint="eastAsia"/>
        </w:rPr>
        <w:instrText>■サイバー攻撃</w:instrText>
      </w:r>
      <w:r w:rsidR="00927263">
        <w:instrText>"</w:instrText>
      </w:r>
      <w:r w:rsidR="00927263">
        <w:fldChar w:fldCharType="separate"/>
      </w:r>
      <w:r w:rsidRPr="00927263">
        <w:rPr>
          <w:rStyle w:val="a7"/>
          <w:rFonts w:hint="eastAsia"/>
        </w:rPr>
        <w:t>サイバー攻撃</w:t>
      </w:r>
      <w:bookmarkEnd w:id="1413"/>
      <w:r w:rsidR="00927263">
        <w:fldChar w:fldCharType="end"/>
      </w:r>
      <w:r w:rsidRPr="002C5B6F">
        <w:rPr>
          <w:rFonts w:hint="eastAsia"/>
        </w:rPr>
        <w:t>の手口が年々巧妙化しているなどの状況を背景に、</w:t>
      </w:r>
      <w:bookmarkStart w:id="1414" w:name="■VPN（VirtualPrivateNetwork）18ー3ー4"/>
      <w:r w:rsidR="00121C31">
        <w:fldChar w:fldCharType="begin"/>
      </w:r>
      <w:r w:rsidR="00121C31">
        <w:rPr>
          <w:rFonts w:hint="eastAsia"/>
        </w:rPr>
        <w:instrText xml:space="preserve">HYPERLINK </w:instrText>
      </w:r>
      <w:r w:rsidR="00121C31">
        <w:instrText xml:space="preserve"> \l "</w:instrText>
      </w:r>
      <w:r w:rsidR="00121C31">
        <w:rPr>
          <w:rFonts w:hint="eastAsia"/>
        </w:rPr>
        <w:instrText>■</w:instrText>
      </w:r>
      <w:r w:rsidR="00121C31">
        <w:instrText>VPN（VirtualPrivateNetwork）"</w:instrText>
      </w:r>
      <w:r w:rsidR="00121C31">
        <w:fldChar w:fldCharType="separate"/>
      </w:r>
      <w:r w:rsidRPr="00121C31">
        <w:rPr>
          <w:rStyle w:val="a7"/>
          <w:rFonts w:hint="eastAsia"/>
        </w:rPr>
        <w:t>VPN</w:t>
      </w:r>
      <w:bookmarkEnd w:id="1414"/>
      <w:r w:rsidR="00121C31">
        <w:fldChar w:fldCharType="end"/>
      </w:r>
      <w:r w:rsidRPr="002C5B6F">
        <w:rPr>
          <w:rFonts w:hint="eastAsia"/>
        </w:rPr>
        <w:t>が注目されています。</w:t>
      </w:r>
    </w:p>
    <w:p w14:paraId="2B1FA228" w14:textId="77777777" w:rsidR="00C6390A" w:rsidRPr="002C5B6F" w:rsidRDefault="00C6390A" w:rsidP="002C5B6F"/>
    <w:p w14:paraId="779C93F2" w14:textId="77777777" w:rsidR="00C6390A" w:rsidRPr="008E6D5B" w:rsidRDefault="00C6390A" w:rsidP="00780837">
      <w:pPr>
        <w:pStyle w:val="aff4"/>
      </w:pPr>
      <w:r w:rsidRPr="008E6D5B">
        <w:rPr>
          <w:rFonts w:hint="eastAsia"/>
        </w:rPr>
        <w:t>VPN（Virtual Private Network）</w:t>
      </w:r>
    </w:p>
    <w:p w14:paraId="4CE4ACB0" w14:textId="12BB2092" w:rsidR="00C6390A" w:rsidRDefault="00C6390A" w:rsidP="00006B48">
      <w:r>
        <w:rPr>
          <w:noProof/>
        </w:rPr>
        <w:drawing>
          <wp:anchor distT="0" distB="0" distL="114300" distR="114300" simplePos="0" relativeHeight="251656446" behindDoc="0" locked="0" layoutInCell="1" allowOverlap="1" wp14:anchorId="6FC69B49" wp14:editId="3A587871">
            <wp:simplePos x="0" y="0"/>
            <wp:positionH relativeFrom="margin">
              <wp:align>center</wp:align>
            </wp:positionH>
            <wp:positionV relativeFrom="paragraph">
              <wp:posOffset>860375</wp:posOffset>
            </wp:positionV>
            <wp:extent cx="5218430" cy="1225550"/>
            <wp:effectExtent l="0" t="0" r="1270" b="0"/>
            <wp:wrapTopAndBottom/>
            <wp:docPr id="866394502"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18430" cy="1225550"/>
                    </a:xfrm>
                    <a:prstGeom prst="rect">
                      <a:avLst/>
                    </a:prstGeom>
                    <a:noFill/>
                    <a:ln>
                      <a:noFill/>
                    </a:ln>
                  </pic:spPr>
                </pic:pic>
              </a:graphicData>
            </a:graphic>
          </wp:anchor>
        </w:drawing>
      </w:r>
      <w:r w:rsidRPr="002C5B6F">
        <w:rPr>
          <w:noProof/>
        </w:rPr>
        <mc:AlternateContent>
          <mc:Choice Requires="wps">
            <w:drawing>
              <wp:anchor distT="0" distB="0" distL="114300" distR="114300" simplePos="0" relativeHeight="251656432" behindDoc="0" locked="0" layoutInCell="1" allowOverlap="1" wp14:anchorId="074F9FC0" wp14:editId="7B7B6AAF">
                <wp:simplePos x="0" y="0"/>
                <wp:positionH relativeFrom="margin">
                  <wp:align>center</wp:align>
                </wp:positionH>
                <wp:positionV relativeFrom="paragraph">
                  <wp:posOffset>2113056</wp:posOffset>
                </wp:positionV>
                <wp:extent cx="5612400" cy="184666"/>
                <wp:effectExtent l="0" t="0" r="0" b="0"/>
                <wp:wrapTopAndBottom/>
                <wp:docPr id="82" name="テキスト ボックス 81">
                  <a:extLst xmlns:a="http://schemas.openxmlformats.org/drawingml/2006/main">
                    <a:ext uri="{FF2B5EF4-FFF2-40B4-BE49-F238E27FC236}">
                      <a16:creationId xmlns:a16="http://schemas.microsoft.com/office/drawing/2014/main" id="{65535E29-0034-F96E-A548-3D920F7E3555}"/>
                    </a:ext>
                  </a:extLst>
                </wp:docPr>
                <wp:cNvGraphicFramePr/>
                <a:graphic xmlns:a="http://schemas.openxmlformats.org/drawingml/2006/main">
                  <a:graphicData uri="http://schemas.microsoft.com/office/word/2010/wordprocessingShape">
                    <wps:wsp>
                      <wps:cNvSpPr txBox="1"/>
                      <wps:spPr>
                        <a:xfrm>
                          <a:off x="0" y="0"/>
                          <a:ext cx="5612400" cy="184666"/>
                        </a:xfrm>
                        <a:prstGeom prst="rect">
                          <a:avLst/>
                        </a:prstGeom>
                        <a:noFill/>
                      </wps:spPr>
                      <wps:txbx>
                        <w:txbxContent>
                          <w:p w14:paraId="27D78921" w14:textId="62A22AE2" w:rsidR="00C6390A" w:rsidRDefault="00C6390A" w:rsidP="002C5B6F">
                            <w:pPr>
                              <w:pStyle w:val="aff2"/>
                            </w:pPr>
                            <w:r>
                              <w:rPr>
                                <w:rFonts w:hint="eastAsia"/>
                              </w:rPr>
                              <w:t>図6</w:t>
                            </w:r>
                            <w:r w:rsidR="00E36847">
                              <w:rPr>
                                <w:rFonts w:hint="eastAsia"/>
                              </w:rPr>
                              <w:t>8</w:t>
                            </w:r>
                            <w:r>
                              <w:rPr>
                                <w:rFonts w:hint="eastAsia"/>
                              </w:rPr>
                              <w:t>. VPNの概要図</w:t>
                            </w:r>
                          </w:p>
                        </w:txbxContent>
                      </wps:txbx>
                      <wps:bodyPr wrap="square" rtlCol="0">
                        <a:spAutoFit/>
                      </wps:bodyPr>
                    </wps:wsp>
                  </a:graphicData>
                </a:graphic>
              </wp:anchor>
            </w:drawing>
          </mc:Choice>
          <mc:Fallback>
            <w:pict>
              <v:shape w14:anchorId="074F9FC0" id="テキスト ボックス 81" o:spid="_x0000_s1154" type="#_x0000_t202" style="position:absolute;left:0;text-align:left;margin-left:0;margin-top:166.4pt;width:441.9pt;height:14.55pt;z-index:2516564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" filled="f" stroked="f">
                <v:textbox style="mso-fit-shape-to-text:t">
                  <w:txbxContent>
                    <w:p w14:paraId="27D78921" w14:textId="62A22AE2" w:rsidR="00C6390A" w:rsidRDefault="00C6390A" w:rsidP="002C5B6F">
                      <w:pPr>
                        <w:pStyle w:val="aff2"/>
                      </w:pPr>
                      <w:r>
                        <w:rPr>
                          <w:rFonts w:hint="eastAsia"/>
                        </w:rPr>
                        <w:t>図6</w:t>
                      </w:r>
                      <w:r w:rsidR="00E36847">
                        <w:rPr>
                          <w:rFonts w:hint="eastAsia"/>
                        </w:rPr>
                        <w:t>8</w:t>
                      </w:r>
                      <w:r>
                        <w:rPr>
                          <w:rFonts w:hint="eastAsia"/>
                        </w:rPr>
                        <w:t>. VPNの概要図</w:t>
                      </w:r>
                    </w:p>
                  </w:txbxContent>
                </v:textbox>
                <w10:wrap type="topAndBottom" anchorx="margin"/>
              </v:shape>
            </w:pict>
          </mc:Fallback>
        </mc:AlternateContent>
      </w:r>
      <w:r w:rsidRPr="002C5B6F">
        <w:rPr>
          <w:rFonts w:hint="eastAsia"/>
        </w:rPr>
        <w:t>インターネット上で安全性の高い通信を実現するための手法です。通信データを</w:t>
      </w:r>
      <w:bookmarkStart w:id="1415" w:name="■暗号化18ー3－4"/>
      <w:r w:rsidR="003F2EC3">
        <w:fldChar w:fldCharType="begin"/>
      </w:r>
      <w:r w:rsidR="003F2EC3">
        <w:rPr>
          <w:rFonts w:hint="eastAsia"/>
        </w:rPr>
        <w:instrText xml:space="preserve">HYPERLINK </w:instrText>
      </w:r>
      <w:r w:rsidR="003F2EC3">
        <w:instrText xml:space="preserve"> \l "</w:instrText>
      </w:r>
      <w:r w:rsidR="003F2EC3">
        <w:rPr>
          <w:rFonts w:hint="eastAsia"/>
        </w:rPr>
        <w:instrText>■暗号化</w:instrText>
      </w:r>
      <w:r w:rsidR="003F2EC3">
        <w:instrText>"</w:instrText>
      </w:r>
      <w:r w:rsidR="003F2EC3">
        <w:fldChar w:fldCharType="separate"/>
      </w:r>
      <w:r w:rsidRPr="003F2EC3">
        <w:rPr>
          <w:rStyle w:val="a7"/>
          <w:rFonts w:hint="eastAsia"/>
        </w:rPr>
        <w:t>暗号化</w:t>
      </w:r>
      <w:bookmarkEnd w:id="1415"/>
      <w:r w:rsidR="003F2EC3">
        <w:fldChar w:fldCharType="end"/>
      </w:r>
      <w:r w:rsidRPr="002C5B6F">
        <w:rPr>
          <w:rFonts w:hint="eastAsia"/>
        </w:rPr>
        <w:t>し、送信元から送信先までの通信を保護することで、盗聴やデータの</w:t>
      </w:r>
      <w:bookmarkStart w:id="1416" w:name="■改ざん18ー3ー4"/>
      <w:r w:rsidR="00381D7D">
        <w:fldChar w:fldCharType="begin"/>
      </w:r>
      <w:r w:rsidR="00381D7D">
        <w:rPr>
          <w:rFonts w:hint="eastAsia"/>
        </w:rPr>
        <w:instrText xml:space="preserve">HYPERLINK </w:instrText>
      </w:r>
      <w:r w:rsidR="00381D7D">
        <w:instrText xml:space="preserve"> \l "</w:instrText>
      </w:r>
      <w:r w:rsidR="00381D7D">
        <w:rPr>
          <w:rFonts w:hint="eastAsia"/>
        </w:rPr>
        <w:instrText>■改ざん</w:instrText>
      </w:r>
      <w:r w:rsidR="00381D7D">
        <w:instrText>"</w:instrText>
      </w:r>
      <w:r w:rsidR="00381D7D">
        <w:fldChar w:fldCharType="separate"/>
      </w:r>
      <w:r w:rsidRPr="00381D7D">
        <w:rPr>
          <w:rStyle w:val="a7"/>
          <w:rFonts w:hint="eastAsia"/>
        </w:rPr>
        <w:t>改ざん</w:t>
      </w:r>
      <w:bookmarkEnd w:id="1416"/>
      <w:r w:rsidR="00381D7D">
        <w:fldChar w:fldCharType="end"/>
      </w:r>
      <w:r w:rsidRPr="002C5B6F">
        <w:rPr>
          <w:rFonts w:hint="eastAsia"/>
        </w:rPr>
        <w:t>を防ぎます。VPNを使用することで、ユーザ</w:t>
      </w:r>
      <w:r>
        <w:rPr>
          <w:rFonts w:hint="eastAsia"/>
        </w:rPr>
        <w:t>ー</w:t>
      </w:r>
      <w:r w:rsidRPr="002C5B6F">
        <w:rPr>
          <w:rFonts w:hint="eastAsia"/>
        </w:rPr>
        <w:t>は物理的な専用線で通信しているかのような安全な通信を行えます。</w:t>
      </w:r>
    </w:p>
    <w:p w14:paraId="7BC1CCDA" w14:textId="77777777" w:rsidR="00C6390A" w:rsidRPr="002C5B6F" w:rsidRDefault="00C6390A" w:rsidP="00006B48"/>
    <w:p w14:paraId="54DCBD22" w14:textId="77777777" w:rsidR="00C6390A" w:rsidRDefault="00C6390A" w:rsidP="003E0313">
      <w:pPr>
        <w:pStyle w:val="4"/>
      </w:pPr>
      <w:bookmarkStart w:id="1417" w:name="_Toc175062956"/>
      <w:bookmarkStart w:id="1418" w:name="_Toc185338992"/>
      <w:bookmarkStart w:id="1419" w:name="_Toc188349092"/>
      <w:r w:rsidRPr="001C01D1">
        <w:rPr>
          <w:rFonts w:hint="eastAsia"/>
        </w:rPr>
        <w:t>セキュリティ統制</w:t>
      </w:r>
      <w:r w:rsidRPr="00DA29A3">
        <w:rPr>
          <w:rFonts w:hint="eastAsia"/>
        </w:rPr>
        <w:t>（</w:t>
      </w:r>
      <w:r w:rsidRPr="00DA29A3">
        <w:t>Security as a Service）</w:t>
      </w:r>
      <w:bookmarkEnd w:id="1417"/>
      <w:bookmarkEnd w:id="1418"/>
      <w:bookmarkEnd w:id="1419"/>
    </w:p>
    <w:tbl>
      <w:tblPr>
        <w:tblStyle w:val="aa"/>
        <w:tblpPr w:leftFromText="142" w:rightFromText="142" w:vertAnchor="text" w:horzAnchor="margin" w:tblpY="141"/>
        <w:tblW w:w="0" w:type="auto"/>
        <w:tblBorders>
          <w:insideH w:val="none" w:sz="0" w:space="0" w:color="auto"/>
          <w:insideV w:val="none" w:sz="0" w:space="0" w:color="auto"/>
        </w:tblBorders>
        <w:tblLook w:val="04A0" w:firstRow="1" w:lastRow="0" w:firstColumn="1" w:lastColumn="0" w:noHBand="0" w:noVBand="1"/>
      </w:tblPr>
      <w:tblGrid>
        <w:gridCol w:w="10456"/>
      </w:tblGrid>
      <w:tr w:rsidR="00C6390A" w14:paraId="35D47EAE" w14:textId="77777777" w:rsidTr="002B6B84">
        <w:tc>
          <w:tcPr>
            <w:tcW w:w="10456" w:type="dxa"/>
          </w:tcPr>
          <w:p w14:paraId="33509798" w14:textId="77777777" w:rsidR="00C6390A" w:rsidRDefault="00C6390A" w:rsidP="00E534F9">
            <w:pPr>
              <w:pStyle w:val="afff8"/>
            </w:pPr>
            <w:r w:rsidRPr="0058240B">
              <w:rPr>
                <w:rFonts w:hint="eastAsia"/>
              </w:rPr>
              <w:t>関連する主な管理策</w:t>
            </w:r>
          </w:p>
        </w:tc>
      </w:tr>
      <w:tr w:rsidR="00C6390A" w14:paraId="671281D3" w14:textId="77777777" w:rsidTr="002B6B84">
        <w:tc>
          <w:tcPr>
            <w:tcW w:w="10456" w:type="dxa"/>
          </w:tcPr>
          <w:p w14:paraId="340CB899" w14:textId="77777777" w:rsidR="00C6390A" w:rsidRPr="00402285" w:rsidRDefault="00C6390A" w:rsidP="002B6B84">
            <w:pPr>
              <w:pStyle w:val="afff6"/>
            </w:pPr>
            <w:r w:rsidRPr="002B6B84">
              <w:rPr>
                <w:rFonts w:hint="eastAsia"/>
              </w:rPr>
              <w:t>5.1、5.9、5.15～5.18、5.23～5.28、8.1～8.5</w:t>
            </w:r>
          </w:p>
        </w:tc>
      </w:tr>
    </w:tbl>
    <w:p w14:paraId="4C0B56FD" w14:textId="01AFD4AC" w:rsidR="00C6390A" w:rsidRDefault="00C6390A" w:rsidP="002B6B84">
      <w:r w:rsidRPr="002B6B84">
        <w:rPr>
          <w:rFonts w:hint="eastAsia"/>
        </w:rPr>
        <w:t>セキュリティ統制とは、組織が</w:t>
      </w:r>
      <w:bookmarkStart w:id="1420" w:name="■情報資産18ー3－5"/>
      <w:r w:rsidR="00BA5C83">
        <w:fldChar w:fldCharType="begin"/>
      </w:r>
      <w:r w:rsidR="00BA5C83">
        <w:rPr>
          <w:rFonts w:hint="eastAsia"/>
        </w:rPr>
        <w:instrText xml:space="preserve">HYPERLINK </w:instrText>
      </w:r>
      <w:r w:rsidR="00BA5C83">
        <w:instrText xml:space="preserve"> \l "</w:instrText>
      </w:r>
      <w:r w:rsidR="00BA5C83">
        <w:rPr>
          <w:rFonts w:hint="eastAsia"/>
        </w:rPr>
        <w:instrText>■情報資産</w:instrText>
      </w:r>
      <w:r w:rsidR="00BA5C83">
        <w:instrText>"</w:instrText>
      </w:r>
      <w:r w:rsidR="00BA5C83">
        <w:fldChar w:fldCharType="separate"/>
      </w:r>
      <w:r w:rsidRPr="00BA5C83">
        <w:rPr>
          <w:rStyle w:val="a7"/>
          <w:rFonts w:hint="eastAsia"/>
        </w:rPr>
        <w:t>情報資産</w:t>
      </w:r>
      <w:bookmarkEnd w:id="1420"/>
      <w:r w:rsidR="00BA5C83">
        <w:fldChar w:fldCharType="end"/>
      </w:r>
      <w:r w:rsidRPr="002B6B84">
        <w:rPr>
          <w:rFonts w:hint="eastAsia"/>
        </w:rPr>
        <w:t>を守るために採用するセキュリティ対策や仕組みになります。</w:t>
      </w:r>
      <w:bookmarkStart w:id="1421" w:name="■機密性18ー3ー5"/>
      <w:r w:rsidR="00DA539B">
        <w:fldChar w:fldCharType="begin"/>
      </w:r>
      <w:r w:rsidR="00DA539B">
        <w:rPr>
          <w:rFonts w:hint="eastAsia"/>
        </w:rPr>
        <w:instrText xml:space="preserve">HYPERLINK </w:instrText>
      </w:r>
      <w:r w:rsidR="00DA539B">
        <w:instrText xml:space="preserve"> \l "</w:instrText>
      </w:r>
      <w:r w:rsidR="00DA539B">
        <w:rPr>
          <w:rFonts w:hint="eastAsia"/>
        </w:rPr>
        <w:instrText>■機密性</w:instrText>
      </w:r>
      <w:r w:rsidR="00DA539B">
        <w:instrText>"</w:instrText>
      </w:r>
      <w:r w:rsidR="00DA539B">
        <w:fldChar w:fldCharType="separate"/>
      </w:r>
      <w:r w:rsidRPr="00DA539B">
        <w:rPr>
          <w:rStyle w:val="a7"/>
          <w:rFonts w:hint="eastAsia"/>
        </w:rPr>
        <w:t>機密性</w:t>
      </w:r>
      <w:bookmarkEnd w:id="1421"/>
      <w:r w:rsidR="00DA539B">
        <w:fldChar w:fldCharType="end"/>
      </w:r>
      <w:r w:rsidRPr="002B6B84">
        <w:rPr>
          <w:rFonts w:hint="eastAsia"/>
        </w:rPr>
        <w:t>、</w:t>
      </w:r>
      <w:bookmarkStart w:id="1422" w:name="■完全性18ー3ー5"/>
      <w:r w:rsidR="00417355">
        <w:fldChar w:fldCharType="begin"/>
      </w:r>
      <w:r w:rsidR="00417355">
        <w:rPr>
          <w:rFonts w:hint="eastAsia"/>
        </w:rPr>
        <w:instrText xml:space="preserve">HYPERLINK </w:instrText>
      </w:r>
      <w:r w:rsidR="00417355">
        <w:instrText xml:space="preserve"> \l "</w:instrText>
      </w:r>
      <w:r w:rsidR="00417355">
        <w:rPr>
          <w:rFonts w:hint="eastAsia"/>
        </w:rPr>
        <w:instrText>■完全性</w:instrText>
      </w:r>
      <w:r w:rsidR="00417355">
        <w:instrText>"</w:instrText>
      </w:r>
      <w:r w:rsidR="00417355">
        <w:fldChar w:fldCharType="separate"/>
      </w:r>
      <w:r w:rsidRPr="00417355">
        <w:rPr>
          <w:rStyle w:val="a7"/>
          <w:rFonts w:hint="eastAsia"/>
        </w:rPr>
        <w:t>完全性</w:t>
      </w:r>
      <w:bookmarkEnd w:id="1422"/>
      <w:r w:rsidR="00417355">
        <w:fldChar w:fldCharType="end"/>
      </w:r>
      <w:r w:rsidRPr="002B6B84">
        <w:rPr>
          <w:rFonts w:hint="eastAsia"/>
        </w:rPr>
        <w:t>、</w:t>
      </w:r>
      <w:bookmarkStart w:id="1423" w:name="■可用性18ー3ー5"/>
      <w:r w:rsidR="007F3BAF">
        <w:fldChar w:fldCharType="begin"/>
      </w:r>
      <w:r w:rsidR="007F3BAF">
        <w:rPr>
          <w:rFonts w:hint="eastAsia"/>
        </w:rPr>
        <w:instrText xml:space="preserve">HYPERLINK </w:instrText>
      </w:r>
      <w:r w:rsidR="007F3BAF">
        <w:instrText xml:space="preserve"> \l "</w:instrText>
      </w:r>
      <w:r w:rsidR="007F3BAF">
        <w:rPr>
          <w:rFonts w:hint="eastAsia"/>
        </w:rPr>
        <w:instrText>■可用性</w:instrText>
      </w:r>
      <w:r w:rsidR="007F3BAF">
        <w:instrText>"</w:instrText>
      </w:r>
      <w:r w:rsidR="007F3BAF">
        <w:fldChar w:fldCharType="separate"/>
      </w:r>
      <w:r w:rsidRPr="007F3BAF">
        <w:rPr>
          <w:rStyle w:val="a7"/>
          <w:rFonts w:hint="eastAsia"/>
        </w:rPr>
        <w:t>可用性</w:t>
      </w:r>
      <w:bookmarkEnd w:id="1423"/>
      <w:r w:rsidR="007F3BAF">
        <w:fldChar w:fldCharType="end"/>
      </w:r>
      <w:r w:rsidRPr="002B6B84">
        <w:rPr>
          <w:rFonts w:hint="eastAsia"/>
        </w:rPr>
        <w:t>などの情報セキュリティの目標を達成するために監視、記録を行い</w:t>
      </w:r>
      <w:r w:rsidRPr="002B6B84">
        <w:rPr>
          <w:noProof/>
        </w:rPr>
        <mc:AlternateContent>
          <mc:Choice Requires="wps">
            <w:drawing>
              <wp:anchor distT="0" distB="0" distL="114300" distR="114300" simplePos="0" relativeHeight="251656433" behindDoc="0" locked="0" layoutInCell="1" allowOverlap="1" wp14:anchorId="4867EA37" wp14:editId="48B8B8B4">
                <wp:simplePos x="0" y="0"/>
                <wp:positionH relativeFrom="margin">
                  <wp:align>center</wp:align>
                </wp:positionH>
                <wp:positionV relativeFrom="paragraph">
                  <wp:posOffset>6306053</wp:posOffset>
                </wp:positionV>
                <wp:extent cx="5612130" cy="184150"/>
                <wp:effectExtent l="0" t="0" r="0" b="0"/>
                <wp:wrapTopAndBottom/>
                <wp:docPr id="101153546" name="テキスト ボックス 47">
                  <a:extLst xmlns:a="http://schemas.openxmlformats.org/drawingml/2006/main">
                    <a:ext uri="{FF2B5EF4-FFF2-40B4-BE49-F238E27FC236}">
                      <a16:creationId xmlns:a16="http://schemas.microsoft.com/office/drawing/2014/main" id="{3A9EFA8E-ECEF-68AD-6DF6-4FC9B6C2CCA0}"/>
                    </a:ext>
                  </a:extLst>
                </wp:docPr>
                <wp:cNvGraphicFramePr/>
                <a:graphic xmlns:a="http://schemas.openxmlformats.org/drawingml/2006/main">
                  <a:graphicData uri="http://schemas.microsoft.com/office/word/2010/wordprocessingShape">
                    <wps:wsp>
                      <wps:cNvSpPr txBox="1"/>
                      <wps:spPr>
                        <a:xfrm>
                          <a:off x="0" y="0"/>
                          <a:ext cx="5612130" cy="184150"/>
                        </a:xfrm>
                        <a:prstGeom prst="rect">
                          <a:avLst/>
                        </a:prstGeom>
                        <a:noFill/>
                      </wps:spPr>
                      <wps:txbx>
                        <w:txbxContent>
                          <w:p w14:paraId="30311436" w14:textId="6D0F888B" w:rsidR="00C6390A" w:rsidRDefault="00C6390A" w:rsidP="002B6B84">
                            <w:pPr>
                              <w:pStyle w:val="aff2"/>
                            </w:pPr>
                            <w:r>
                              <w:rPr>
                                <w:rFonts w:hint="eastAsia"/>
                              </w:rPr>
                              <w:t>図6</w:t>
                            </w:r>
                            <w:r w:rsidR="00E36847">
                              <w:rPr>
                                <w:rFonts w:hint="eastAsia"/>
                              </w:rPr>
                              <w:t>9</w:t>
                            </w:r>
                            <w:r>
                              <w:rPr>
                                <w:rFonts w:hint="eastAsia"/>
                              </w:rPr>
                              <w:t>. セキュリティ統制の概要図</w:t>
                            </w:r>
                          </w:p>
                        </w:txbxContent>
                      </wps:txbx>
                      <wps:bodyPr wrap="square" rtlCol="0">
                        <a:spAutoFit/>
                      </wps:bodyPr>
                    </wps:wsp>
                  </a:graphicData>
                </a:graphic>
              </wp:anchor>
            </w:drawing>
          </mc:Choice>
          <mc:Fallback>
            <w:pict>
              <v:shape w14:anchorId="4867EA37" id="テキスト ボックス 47" o:spid="_x0000_s1155" type="#_x0000_t202" style="position:absolute;left:0;text-align:left;margin-left:0;margin-top:496.55pt;width:441.9pt;height:14.5pt;z-index:251656433;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" filled="f" stroked="f">
                <v:textbox style="mso-fit-shape-to-text:t">
                  <w:txbxContent>
                    <w:p w14:paraId="30311436" w14:textId="6D0F888B" w:rsidR="00C6390A" w:rsidRDefault="00C6390A" w:rsidP="002B6B84">
                      <w:pPr>
                        <w:pStyle w:val="aff2"/>
                      </w:pPr>
                      <w:r>
                        <w:rPr>
                          <w:rFonts w:hint="eastAsia"/>
                        </w:rPr>
                        <w:t>図6</w:t>
                      </w:r>
                      <w:r w:rsidR="00E36847">
                        <w:rPr>
                          <w:rFonts w:hint="eastAsia"/>
                        </w:rPr>
                        <w:t>9</w:t>
                      </w:r>
                      <w:r>
                        <w:rPr>
                          <w:rFonts w:hint="eastAsia"/>
                        </w:rPr>
                        <w:t>. セキュリティ統制の概要図</w:t>
                      </w:r>
                    </w:p>
                  </w:txbxContent>
                </v:textbox>
                <w10:wrap type="topAndBottom" anchorx="margin"/>
              </v:shape>
            </w:pict>
          </mc:Fallback>
        </mc:AlternateContent>
      </w:r>
      <w:r>
        <w:rPr>
          <w:noProof/>
        </w:rPr>
        <w:drawing>
          <wp:anchor distT="0" distB="0" distL="114300" distR="114300" simplePos="0" relativeHeight="251656447" behindDoc="0" locked="0" layoutInCell="1" allowOverlap="1" wp14:anchorId="3BE8AFD5" wp14:editId="6F116A2E">
            <wp:simplePos x="0" y="0"/>
            <wp:positionH relativeFrom="margin">
              <wp:align>center</wp:align>
            </wp:positionH>
            <wp:positionV relativeFrom="paragraph">
              <wp:posOffset>427512</wp:posOffset>
            </wp:positionV>
            <wp:extent cx="5414010" cy="5779770"/>
            <wp:effectExtent l="0" t="0" r="0" b="0"/>
            <wp:wrapTopAndBottom/>
            <wp:docPr id="815522690"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14010" cy="5779770"/>
                    </a:xfrm>
                    <a:prstGeom prst="rect">
                      <a:avLst/>
                    </a:prstGeom>
                    <a:noFill/>
                    <a:ln>
                      <a:noFill/>
                    </a:ln>
                  </pic:spPr>
                </pic:pic>
              </a:graphicData>
            </a:graphic>
          </wp:anchor>
        </w:drawing>
      </w:r>
      <w:r w:rsidRPr="002B6B84">
        <w:rPr>
          <w:rFonts w:hint="eastAsia"/>
        </w:rPr>
        <w:t>統制します。</w:t>
      </w:r>
    </w:p>
    <w:p w14:paraId="6A1511DB" w14:textId="77777777" w:rsidR="00C6390A" w:rsidRPr="008F12E6" w:rsidRDefault="00C6390A" w:rsidP="00232189">
      <w:pPr>
        <w:ind w:firstLineChars="0" w:firstLine="0"/>
      </w:pPr>
    </w:p>
    <w:p w14:paraId="455AF89E" w14:textId="77777777" w:rsidR="00C6390A" w:rsidRDefault="00C6390A" w:rsidP="00A37C62">
      <w:r w:rsidRPr="002B6B84">
        <w:rPr>
          <w:rFonts w:hint="eastAsia"/>
        </w:rPr>
        <w:t>以下は、セキュリティ統制を確立するための実施例となります。</w:t>
      </w:r>
    </w:p>
    <w:tbl>
      <w:tblPr>
        <w:tblW w:w="10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6794"/>
        <w:gridCol w:w="3686"/>
      </w:tblGrid>
      <w:tr w:rsidR="00C6390A" w:rsidRPr="002B6B84" w14:paraId="5843DCC8" w14:textId="77777777" w:rsidTr="00380A9B">
        <w:tc>
          <w:tcPr>
            <w:tcW w:w="6794" w:type="dxa"/>
            <w:shd w:val="clear" w:color="auto" w:fill="2F5597"/>
            <w:tcMar>
              <w:top w:w="72" w:type="dxa"/>
              <w:left w:w="144" w:type="dxa"/>
              <w:bottom w:w="72" w:type="dxa"/>
              <w:right w:w="144" w:type="dxa"/>
            </w:tcMar>
            <w:hideMark/>
          </w:tcPr>
          <w:p w14:paraId="4E009B1E" w14:textId="77777777" w:rsidR="00C6390A" w:rsidRPr="002B6B84" w:rsidRDefault="00C6390A" w:rsidP="002B6B84">
            <w:pPr>
              <w:pStyle w:val="aff0"/>
            </w:pPr>
            <w:r w:rsidRPr="002B6B84">
              <w:rPr>
                <w:rFonts w:hint="eastAsia"/>
              </w:rPr>
              <w:t>実施内容（例）</w:t>
            </w:r>
          </w:p>
        </w:tc>
        <w:tc>
          <w:tcPr>
            <w:tcW w:w="3686" w:type="dxa"/>
            <w:shd w:val="clear" w:color="auto" w:fill="2F5597"/>
            <w:tcMar>
              <w:top w:w="72" w:type="dxa"/>
              <w:left w:w="144" w:type="dxa"/>
              <w:bottom w:w="72" w:type="dxa"/>
              <w:right w:w="144" w:type="dxa"/>
            </w:tcMar>
            <w:hideMark/>
          </w:tcPr>
          <w:p w14:paraId="084B9FF3" w14:textId="77777777" w:rsidR="00C6390A" w:rsidRPr="002B6B84" w:rsidRDefault="00C6390A" w:rsidP="002B6B84">
            <w:pPr>
              <w:pStyle w:val="aff0"/>
            </w:pPr>
            <w:r w:rsidRPr="002B6B84">
              <w:rPr>
                <w:rFonts w:hint="eastAsia"/>
              </w:rPr>
              <w:t>選択すべき管理策（例）</w:t>
            </w:r>
          </w:p>
        </w:tc>
      </w:tr>
      <w:bookmarkStart w:id="1424" w:name="■リスク評価18ー3ー5"/>
      <w:tr w:rsidR="00C6390A" w:rsidRPr="002B6B84" w14:paraId="3442E9A4" w14:textId="77777777" w:rsidTr="00380A9B">
        <w:trPr>
          <w:trHeight w:val="632"/>
        </w:trPr>
        <w:tc>
          <w:tcPr>
            <w:tcW w:w="6794" w:type="dxa"/>
            <w:shd w:val="clear" w:color="auto" w:fill="auto"/>
            <w:tcMar>
              <w:top w:w="72" w:type="dxa"/>
              <w:left w:w="144" w:type="dxa"/>
              <w:bottom w:w="72" w:type="dxa"/>
              <w:right w:w="144" w:type="dxa"/>
            </w:tcMar>
            <w:hideMark/>
          </w:tcPr>
          <w:p w14:paraId="3E79C4A4" w14:textId="15B0E3B4" w:rsidR="00C6390A" w:rsidRPr="002B6B84" w:rsidRDefault="00196C5A" w:rsidP="00E534F9">
            <w:pPr>
              <w:pStyle w:val="afff8"/>
            </w:pPr>
            <w:r>
              <w:fldChar w:fldCharType="begin"/>
            </w:r>
            <w:r>
              <w:rPr>
                <w:rFonts w:hint="eastAsia"/>
              </w:rPr>
              <w:instrText xml:space="preserve">HYPERLINK </w:instrText>
            </w:r>
            <w:r>
              <w:instrText xml:space="preserve"> \l "</w:instrText>
            </w:r>
            <w:r>
              <w:rPr>
                <w:rFonts w:hint="eastAsia"/>
              </w:rPr>
              <w:instrText>■リスク評価</w:instrText>
            </w:r>
            <w:r>
              <w:instrText>"</w:instrText>
            </w:r>
            <w:r>
              <w:fldChar w:fldCharType="separate"/>
            </w:r>
            <w:r w:rsidR="00C6390A" w:rsidRPr="00196C5A">
              <w:rPr>
                <w:rStyle w:val="a7"/>
                <w:rFonts w:hint="eastAsia"/>
              </w:rPr>
              <w:t>リスク評価</w:t>
            </w:r>
            <w:bookmarkEnd w:id="1424"/>
            <w:r>
              <w:fldChar w:fldCharType="end"/>
            </w:r>
            <w:r w:rsidR="00C6390A" w:rsidRPr="002B6B84">
              <w:rPr>
                <w:rFonts w:hint="eastAsia"/>
              </w:rPr>
              <w:t>と分析</w:t>
            </w:r>
          </w:p>
          <w:p w14:paraId="60799534" w14:textId="77777777" w:rsidR="00C6390A" w:rsidRPr="002B6B84" w:rsidRDefault="00C6390A" w:rsidP="00892C01">
            <w:pPr>
              <w:pStyle w:val="afff6"/>
              <w:numPr>
                <w:ilvl w:val="0"/>
                <w:numId w:val="840"/>
              </w:numPr>
            </w:pPr>
            <w:r w:rsidRPr="002B6B84">
              <w:rPr>
                <w:rFonts w:hint="eastAsia"/>
              </w:rPr>
              <w:t>組織内の情報資産やプロセスを評価し、セキュリティリスクを特定</w:t>
            </w:r>
          </w:p>
          <w:p w14:paraId="335DCCA0" w14:textId="77777777" w:rsidR="00C6390A" w:rsidRPr="002B6B84" w:rsidRDefault="00C6390A" w:rsidP="00892C01">
            <w:pPr>
              <w:pStyle w:val="afff6"/>
              <w:numPr>
                <w:ilvl w:val="0"/>
                <w:numId w:val="840"/>
              </w:numPr>
            </w:pPr>
            <w:r w:rsidRPr="002B6B84">
              <w:rPr>
                <w:rFonts w:hint="eastAsia"/>
              </w:rPr>
              <w:t>リスクの重要度や影響を評価し、優先順位づけ</w:t>
            </w:r>
          </w:p>
        </w:tc>
        <w:tc>
          <w:tcPr>
            <w:tcW w:w="3686" w:type="dxa"/>
            <w:shd w:val="clear" w:color="auto" w:fill="F2F2F2"/>
            <w:tcMar>
              <w:top w:w="72" w:type="dxa"/>
              <w:left w:w="144" w:type="dxa"/>
              <w:bottom w:w="72" w:type="dxa"/>
              <w:right w:w="144" w:type="dxa"/>
            </w:tcMar>
            <w:hideMark/>
          </w:tcPr>
          <w:p w14:paraId="307FDCB5" w14:textId="77777777" w:rsidR="00C6390A" w:rsidRPr="002B6B84" w:rsidRDefault="00C6390A" w:rsidP="00DE6C28">
            <w:pPr>
              <w:pStyle w:val="afff6"/>
            </w:pPr>
            <w:r w:rsidRPr="002B6B84">
              <w:rPr>
                <w:rFonts w:hint="eastAsia"/>
              </w:rPr>
              <w:t>5.9 情報及びその他の関連資産の目録</w:t>
            </w:r>
          </w:p>
        </w:tc>
      </w:tr>
      <w:tr w:rsidR="00C6390A" w:rsidRPr="002B6B84" w14:paraId="4AC83FAC" w14:textId="77777777" w:rsidTr="00380A9B">
        <w:trPr>
          <w:trHeight w:val="373"/>
        </w:trPr>
        <w:tc>
          <w:tcPr>
            <w:tcW w:w="6794" w:type="dxa"/>
            <w:shd w:val="clear" w:color="auto" w:fill="auto"/>
            <w:tcMar>
              <w:top w:w="72" w:type="dxa"/>
              <w:left w:w="144" w:type="dxa"/>
              <w:bottom w:w="72" w:type="dxa"/>
              <w:right w:w="144" w:type="dxa"/>
            </w:tcMar>
            <w:hideMark/>
          </w:tcPr>
          <w:p w14:paraId="060A02E9" w14:textId="77777777" w:rsidR="00C6390A" w:rsidRPr="002B6B84" w:rsidRDefault="00C6390A" w:rsidP="00E534F9">
            <w:pPr>
              <w:pStyle w:val="afff8"/>
            </w:pPr>
            <w:r w:rsidRPr="002B6B84">
              <w:rPr>
                <w:rFonts w:hint="eastAsia"/>
              </w:rPr>
              <w:t>ポリシーの策定</w:t>
            </w:r>
          </w:p>
          <w:bookmarkStart w:id="1425" w:name="■セキュリティポリシー１８－３－５"/>
          <w:p w14:paraId="491E5F50" w14:textId="4BD2E20A" w:rsidR="00C6390A" w:rsidRPr="002B6B84" w:rsidRDefault="00AE7953" w:rsidP="00892C01">
            <w:pPr>
              <w:pStyle w:val="afff6"/>
              <w:numPr>
                <w:ilvl w:val="0"/>
                <w:numId w:val="841"/>
              </w:numPr>
            </w:pPr>
            <w:r>
              <w:fldChar w:fldCharType="begin"/>
            </w:r>
            <w:r>
              <w:rPr>
                <w:rFonts w:hint="eastAsia"/>
              </w:rPr>
              <w:instrText xml:space="preserve">HYPERLINK </w:instrText>
            </w:r>
            <w:r>
              <w:instrText xml:space="preserve"> \l "</w:instrText>
            </w:r>
            <w:r>
              <w:rPr>
                <w:rFonts w:hint="eastAsia"/>
              </w:rPr>
              <w:instrText>■セキュリティポリシー</w:instrText>
            </w:r>
            <w:r>
              <w:instrText>"</w:instrText>
            </w:r>
            <w:r>
              <w:fldChar w:fldCharType="separate"/>
            </w:r>
            <w:r w:rsidR="00C6390A" w:rsidRPr="00AE7953">
              <w:rPr>
                <w:rStyle w:val="a7"/>
                <w:rFonts w:hint="eastAsia"/>
              </w:rPr>
              <w:t>セキュリティポリシー</w:t>
            </w:r>
            <w:bookmarkEnd w:id="1425"/>
            <w:r>
              <w:fldChar w:fldCharType="end"/>
            </w:r>
            <w:r w:rsidR="00C6390A" w:rsidRPr="002B6B84">
              <w:rPr>
                <w:rFonts w:hint="eastAsia"/>
              </w:rPr>
              <w:t>を作成し、組織内での適用範囲や要件を定義</w:t>
            </w:r>
          </w:p>
          <w:p w14:paraId="2D3B6285" w14:textId="77777777" w:rsidR="00C6390A" w:rsidRPr="002B6B84" w:rsidRDefault="00C6390A" w:rsidP="00892C01">
            <w:pPr>
              <w:pStyle w:val="afff6"/>
              <w:numPr>
                <w:ilvl w:val="0"/>
                <w:numId w:val="841"/>
              </w:numPr>
            </w:pPr>
            <w:r w:rsidRPr="002B6B84">
              <w:rPr>
                <w:rFonts w:hint="eastAsia"/>
              </w:rPr>
              <w:t>ポリシーは法規制や業界のガイドラインに準拠</w:t>
            </w:r>
          </w:p>
        </w:tc>
        <w:tc>
          <w:tcPr>
            <w:tcW w:w="3686" w:type="dxa"/>
            <w:shd w:val="clear" w:color="auto" w:fill="F2F2F2"/>
            <w:tcMar>
              <w:top w:w="72" w:type="dxa"/>
              <w:left w:w="144" w:type="dxa"/>
              <w:bottom w:w="72" w:type="dxa"/>
              <w:right w:w="144" w:type="dxa"/>
            </w:tcMar>
            <w:hideMark/>
          </w:tcPr>
          <w:p w14:paraId="5A3F55B7" w14:textId="77777777" w:rsidR="00C6390A" w:rsidRPr="002B6B84" w:rsidRDefault="00C6390A" w:rsidP="00DE6C28">
            <w:pPr>
              <w:pStyle w:val="afff6"/>
            </w:pPr>
            <w:r w:rsidRPr="002B6B84">
              <w:rPr>
                <w:rFonts w:hint="eastAsia"/>
              </w:rPr>
              <w:t>5.1 情報セキュリティのための方針群</w:t>
            </w:r>
          </w:p>
        </w:tc>
      </w:tr>
      <w:tr w:rsidR="00C6390A" w:rsidRPr="002B6B84" w14:paraId="4E7BEC75" w14:textId="77777777" w:rsidTr="00380A9B">
        <w:trPr>
          <w:trHeight w:val="567"/>
        </w:trPr>
        <w:tc>
          <w:tcPr>
            <w:tcW w:w="6794" w:type="dxa"/>
            <w:shd w:val="clear" w:color="auto" w:fill="auto"/>
            <w:tcMar>
              <w:top w:w="72" w:type="dxa"/>
              <w:left w:w="144" w:type="dxa"/>
              <w:bottom w:w="72" w:type="dxa"/>
              <w:right w:w="144" w:type="dxa"/>
            </w:tcMar>
            <w:hideMark/>
          </w:tcPr>
          <w:p w14:paraId="7F3F7C6D" w14:textId="77777777" w:rsidR="00C6390A" w:rsidRPr="002B6B84" w:rsidRDefault="00C6390A" w:rsidP="00E534F9">
            <w:pPr>
              <w:pStyle w:val="afff8"/>
            </w:pPr>
            <w:r w:rsidRPr="002B6B84">
              <w:rPr>
                <w:rFonts w:hint="eastAsia"/>
              </w:rPr>
              <w:t>技術的対策の実施</w:t>
            </w:r>
          </w:p>
          <w:p w14:paraId="419564B9" w14:textId="77777777" w:rsidR="00C6390A" w:rsidRPr="002B6B84" w:rsidRDefault="00C6390A" w:rsidP="00892C01">
            <w:pPr>
              <w:pStyle w:val="afff6"/>
              <w:numPr>
                <w:ilvl w:val="0"/>
                <w:numId w:val="187"/>
              </w:numPr>
            </w:pPr>
            <w:r w:rsidRPr="002B6B84">
              <w:rPr>
                <w:rFonts w:hint="eastAsia"/>
              </w:rPr>
              <w:t>資産に対してセキュリティ対策の実施</w:t>
            </w:r>
          </w:p>
          <w:p w14:paraId="1B45E241" w14:textId="77777777" w:rsidR="00C6390A" w:rsidRPr="002B6B84" w:rsidRDefault="00C6390A" w:rsidP="00892C01">
            <w:pPr>
              <w:pStyle w:val="afff6"/>
              <w:numPr>
                <w:ilvl w:val="0"/>
                <w:numId w:val="189"/>
              </w:numPr>
            </w:pPr>
            <w:r w:rsidRPr="002B6B84">
              <w:rPr>
                <w:rFonts w:hint="eastAsia"/>
              </w:rPr>
              <w:t>ワークロード</w:t>
            </w:r>
          </w:p>
          <w:p w14:paraId="6305914E" w14:textId="77777777" w:rsidR="00C6390A" w:rsidRPr="002B6B84" w:rsidRDefault="00C6390A" w:rsidP="00892C01">
            <w:pPr>
              <w:pStyle w:val="afff6"/>
              <w:numPr>
                <w:ilvl w:val="0"/>
                <w:numId w:val="189"/>
              </w:numPr>
            </w:pPr>
            <w:r w:rsidRPr="002B6B84">
              <w:rPr>
                <w:rFonts w:hint="eastAsia"/>
              </w:rPr>
              <w:t>データ</w:t>
            </w:r>
          </w:p>
          <w:p w14:paraId="67A4584B" w14:textId="77777777" w:rsidR="00C6390A" w:rsidRPr="002B6B84" w:rsidRDefault="00C6390A" w:rsidP="00892C01">
            <w:pPr>
              <w:pStyle w:val="afff6"/>
              <w:numPr>
                <w:ilvl w:val="0"/>
                <w:numId w:val="189"/>
              </w:numPr>
            </w:pPr>
            <w:r w:rsidRPr="002B6B84">
              <w:rPr>
                <w:rFonts w:hint="eastAsia"/>
              </w:rPr>
              <w:t>アイデンティティ</w:t>
            </w:r>
          </w:p>
          <w:p w14:paraId="26DC11DC" w14:textId="77777777" w:rsidR="00C6390A" w:rsidRPr="002B6B84" w:rsidRDefault="00C6390A" w:rsidP="00892C01">
            <w:pPr>
              <w:pStyle w:val="afff6"/>
              <w:numPr>
                <w:ilvl w:val="0"/>
                <w:numId w:val="189"/>
              </w:numPr>
            </w:pPr>
            <w:r w:rsidRPr="002B6B84">
              <w:rPr>
                <w:rFonts w:hint="eastAsia"/>
              </w:rPr>
              <w:t>ネットワーク</w:t>
            </w:r>
          </w:p>
          <w:p w14:paraId="63A5EBE1" w14:textId="77777777" w:rsidR="00C6390A" w:rsidRPr="002B6B84" w:rsidRDefault="00C6390A" w:rsidP="00892C01">
            <w:pPr>
              <w:pStyle w:val="afff6"/>
              <w:numPr>
                <w:ilvl w:val="0"/>
                <w:numId w:val="189"/>
              </w:numPr>
            </w:pPr>
            <w:r w:rsidRPr="002B6B84">
              <w:rPr>
                <w:rFonts w:hint="eastAsia"/>
              </w:rPr>
              <w:t>デバイスなど</w:t>
            </w:r>
          </w:p>
        </w:tc>
        <w:tc>
          <w:tcPr>
            <w:tcW w:w="3686" w:type="dxa"/>
            <w:shd w:val="clear" w:color="auto" w:fill="F2F2F2"/>
            <w:tcMar>
              <w:top w:w="72" w:type="dxa"/>
              <w:left w:w="144" w:type="dxa"/>
              <w:bottom w:w="72" w:type="dxa"/>
              <w:right w:w="144" w:type="dxa"/>
            </w:tcMar>
            <w:hideMark/>
          </w:tcPr>
          <w:p w14:paraId="6F56F119" w14:textId="5A57A999" w:rsidR="00C6390A" w:rsidRPr="002B6B84" w:rsidRDefault="00C6390A" w:rsidP="00DE6C28">
            <w:pPr>
              <w:pStyle w:val="afff6"/>
            </w:pPr>
            <w:r w:rsidRPr="002B6B84">
              <w:rPr>
                <w:rFonts w:hint="eastAsia"/>
              </w:rPr>
              <w:t xml:space="preserve">5.15 </w:t>
            </w:r>
            <w:bookmarkStart w:id="1426" w:name="■アクセス制御18ー3－5"/>
            <w:r w:rsidR="00582E4C">
              <w:fldChar w:fldCharType="begin"/>
            </w:r>
            <w:r w:rsidR="00582E4C">
              <w:rPr>
                <w:rFonts w:hint="eastAsia"/>
              </w:rPr>
              <w:instrText xml:space="preserve">HYPERLINK </w:instrText>
            </w:r>
            <w:r w:rsidR="00582E4C">
              <w:instrText xml:space="preserve"> \l "</w:instrText>
            </w:r>
            <w:r w:rsidR="00582E4C">
              <w:rPr>
                <w:rFonts w:hint="eastAsia"/>
              </w:rPr>
              <w:instrText>■アクセス制御</w:instrText>
            </w:r>
            <w:r w:rsidR="00582E4C">
              <w:instrText>"</w:instrText>
            </w:r>
            <w:r w:rsidR="00582E4C">
              <w:fldChar w:fldCharType="separate"/>
            </w:r>
            <w:r w:rsidRPr="00582E4C">
              <w:rPr>
                <w:rStyle w:val="a7"/>
                <w:rFonts w:hint="eastAsia"/>
              </w:rPr>
              <w:t>アクセス制御</w:t>
            </w:r>
            <w:bookmarkEnd w:id="1426"/>
            <w:r w:rsidR="00582E4C">
              <w:fldChar w:fldCharType="end"/>
            </w:r>
          </w:p>
          <w:p w14:paraId="756C4E87" w14:textId="77777777" w:rsidR="00C6390A" w:rsidRPr="002B6B84" w:rsidRDefault="00C6390A" w:rsidP="00DE6C28">
            <w:pPr>
              <w:pStyle w:val="afff6"/>
            </w:pPr>
            <w:r w:rsidRPr="002B6B84">
              <w:rPr>
                <w:rFonts w:hint="eastAsia"/>
              </w:rPr>
              <w:t>5.16 識別情報の管理</w:t>
            </w:r>
          </w:p>
          <w:p w14:paraId="570D9A63" w14:textId="77777777" w:rsidR="00C6390A" w:rsidRPr="002B6B84" w:rsidRDefault="00C6390A" w:rsidP="00DE6C28">
            <w:pPr>
              <w:pStyle w:val="afff6"/>
            </w:pPr>
            <w:r w:rsidRPr="002B6B84">
              <w:rPr>
                <w:rFonts w:hint="eastAsia"/>
              </w:rPr>
              <w:t>5.17 認証情報</w:t>
            </w:r>
          </w:p>
          <w:p w14:paraId="3FE89FDB" w14:textId="77777777" w:rsidR="00C6390A" w:rsidRPr="002B6B84" w:rsidRDefault="00C6390A" w:rsidP="00DE6C28">
            <w:pPr>
              <w:pStyle w:val="afff6"/>
            </w:pPr>
            <w:r w:rsidRPr="002B6B84">
              <w:rPr>
                <w:rFonts w:hint="eastAsia"/>
              </w:rPr>
              <w:t>5.18 アクセス権</w:t>
            </w:r>
          </w:p>
          <w:p w14:paraId="5A4970DE" w14:textId="77777777" w:rsidR="00C6390A" w:rsidRPr="002B6B84" w:rsidRDefault="00C6390A" w:rsidP="00DE6C28">
            <w:pPr>
              <w:pStyle w:val="afff6"/>
            </w:pPr>
            <w:r w:rsidRPr="002B6B84">
              <w:rPr>
                <w:rFonts w:hint="eastAsia"/>
              </w:rPr>
              <w:t>5.23 クラウドサービスの利用における情報セキュリティ</w:t>
            </w:r>
          </w:p>
        </w:tc>
      </w:tr>
      <w:tr w:rsidR="00C6390A" w:rsidRPr="002B6B84" w14:paraId="6F5D1A4D" w14:textId="77777777" w:rsidTr="00380A9B">
        <w:trPr>
          <w:trHeight w:val="596"/>
        </w:trPr>
        <w:tc>
          <w:tcPr>
            <w:tcW w:w="6794" w:type="dxa"/>
            <w:shd w:val="clear" w:color="auto" w:fill="auto"/>
            <w:tcMar>
              <w:top w:w="72" w:type="dxa"/>
              <w:left w:w="144" w:type="dxa"/>
              <w:bottom w:w="72" w:type="dxa"/>
              <w:right w:w="144" w:type="dxa"/>
            </w:tcMar>
            <w:hideMark/>
          </w:tcPr>
          <w:p w14:paraId="032B2F5B" w14:textId="77777777" w:rsidR="00C6390A" w:rsidRPr="002B6B84" w:rsidRDefault="00C6390A" w:rsidP="00E534F9">
            <w:pPr>
              <w:pStyle w:val="afff8"/>
            </w:pPr>
            <w:r w:rsidRPr="002B6B84">
              <w:rPr>
                <w:rFonts w:hint="eastAsia"/>
              </w:rPr>
              <w:t>監視と評価</w:t>
            </w:r>
          </w:p>
          <w:p w14:paraId="2AC46A49" w14:textId="122FB070" w:rsidR="00C6390A" w:rsidRPr="002B6B84" w:rsidRDefault="00C6390A" w:rsidP="00892C01">
            <w:pPr>
              <w:pStyle w:val="afff6"/>
              <w:numPr>
                <w:ilvl w:val="0"/>
                <w:numId w:val="842"/>
              </w:numPr>
            </w:pPr>
            <w:r w:rsidRPr="002B6B84">
              <w:rPr>
                <w:rFonts w:hint="eastAsia"/>
              </w:rPr>
              <w:t>セキュリティ対策の効果を監視し、定期的な評価の実施</w:t>
            </w:r>
          </w:p>
          <w:bookmarkStart w:id="1427" w:name="■セキュリティインシデント18ー3ー5"/>
          <w:p w14:paraId="4C2E3D26" w14:textId="7EE07F35" w:rsidR="00C6390A" w:rsidRPr="002B6B84" w:rsidRDefault="00A330E3" w:rsidP="00892C01">
            <w:pPr>
              <w:pStyle w:val="afff6"/>
              <w:numPr>
                <w:ilvl w:val="0"/>
                <w:numId w:val="842"/>
              </w:numPr>
            </w:pPr>
            <w:r>
              <w:fldChar w:fldCharType="begin"/>
            </w:r>
            <w:r>
              <w:rPr>
                <w:rFonts w:hint="eastAsia"/>
              </w:rPr>
              <w:instrText xml:space="preserve">HYPERLINK </w:instrText>
            </w:r>
            <w:r>
              <w:instrText xml:space="preserve"> \l "</w:instrText>
            </w:r>
            <w:r>
              <w:rPr>
                <w:rFonts w:hint="eastAsia"/>
              </w:rPr>
              <w:instrText>■セキュリティインシデント</w:instrText>
            </w:r>
            <w:r>
              <w:instrText>"</w:instrText>
            </w:r>
            <w:r>
              <w:fldChar w:fldCharType="separate"/>
            </w:r>
            <w:r w:rsidR="00C6390A" w:rsidRPr="00A330E3">
              <w:rPr>
                <w:rStyle w:val="a7"/>
                <w:rFonts w:hint="eastAsia"/>
              </w:rPr>
              <w:t>セキュリティインシデント</w:t>
            </w:r>
            <w:bookmarkEnd w:id="1427"/>
            <w:r>
              <w:fldChar w:fldCharType="end"/>
            </w:r>
            <w:r w:rsidR="00C6390A" w:rsidRPr="002B6B84">
              <w:rPr>
                <w:rFonts w:hint="eastAsia"/>
              </w:rPr>
              <w:t>が発生した場合は、原因を分析し、対策の改善</w:t>
            </w:r>
          </w:p>
        </w:tc>
        <w:tc>
          <w:tcPr>
            <w:tcW w:w="3686" w:type="dxa"/>
            <w:shd w:val="clear" w:color="auto" w:fill="F2F2F2"/>
            <w:tcMar>
              <w:top w:w="72" w:type="dxa"/>
              <w:left w:w="144" w:type="dxa"/>
              <w:bottom w:w="72" w:type="dxa"/>
              <w:right w:w="144" w:type="dxa"/>
            </w:tcMar>
            <w:hideMark/>
          </w:tcPr>
          <w:p w14:paraId="24ECC85A" w14:textId="2178EDEE" w:rsidR="00C6390A" w:rsidRPr="002B6B84" w:rsidRDefault="00C6390A" w:rsidP="00DE6C28">
            <w:pPr>
              <w:pStyle w:val="afff6"/>
            </w:pPr>
            <w:r w:rsidRPr="002B6B84">
              <w:rPr>
                <w:rFonts w:hint="eastAsia"/>
              </w:rPr>
              <w:t xml:space="preserve">5.25 </w:t>
            </w:r>
            <w:bookmarkStart w:id="1428" w:name="■情報セキュリティ事象18ー3ー5"/>
            <w:r w:rsidR="00B402FD">
              <w:fldChar w:fldCharType="begin"/>
            </w:r>
            <w:r w:rsidR="00B402FD">
              <w:rPr>
                <w:rFonts w:hint="eastAsia"/>
              </w:rPr>
              <w:instrText xml:space="preserve">HYPERLINK </w:instrText>
            </w:r>
            <w:r w:rsidR="00B402FD">
              <w:instrText xml:space="preserve"> \l "</w:instrText>
            </w:r>
            <w:r w:rsidR="00B402FD">
              <w:rPr>
                <w:rFonts w:hint="eastAsia"/>
              </w:rPr>
              <w:instrText>■情報セキュリティ事象</w:instrText>
            </w:r>
            <w:r w:rsidR="00B402FD">
              <w:instrText>"</w:instrText>
            </w:r>
            <w:r w:rsidR="00B402FD">
              <w:fldChar w:fldCharType="separate"/>
            </w:r>
            <w:r w:rsidRPr="00B402FD">
              <w:rPr>
                <w:rStyle w:val="a7"/>
                <w:rFonts w:hint="eastAsia"/>
              </w:rPr>
              <w:t>情報セキュリティ事象</w:t>
            </w:r>
            <w:bookmarkEnd w:id="1428"/>
            <w:r w:rsidR="00B402FD">
              <w:fldChar w:fldCharType="end"/>
            </w:r>
            <w:r w:rsidRPr="002B6B84">
              <w:rPr>
                <w:rFonts w:hint="eastAsia"/>
              </w:rPr>
              <w:t>の評価及び決定</w:t>
            </w:r>
          </w:p>
          <w:p w14:paraId="2ACEED9A" w14:textId="77777777" w:rsidR="00C6390A" w:rsidRPr="002B6B84" w:rsidRDefault="00C6390A" w:rsidP="00DE6C28">
            <w:pPr>
              <w:pStyle w:val="afff6"/>
            </w:pPr>
            <w:r w:rsidRPr="002B6B84">
              <w:rPr>
                <w:rFonts w:hint="eastAsia"/>
              </w:rPr>
              <w:t>5.27 情報セキュリティインシデントからの学習</w:t>
            </w:r>
          </w:p>
          <w:p w14:paraId="5F7DFCAB" w14:textId="77777777" w:rsidR="00C6390A" w:rsidRPr="002B6B84" w:rsidRDefault="00C6390A" w:rsidP="00DE6C28">
            <w:pPr>
              <w:pStyle w:val="afff6"/>
            </w:pPr>
            <w:r w:rsidRPr="002B6B84">
              <w:rPr>
                <w:rFonts w:hint="eastAsia"/>
              </w:rPr>
              <w:t>5.28 証拠の収集</w:t>
            </w:r>
          </w:p>
          <w:p w14:paraId="7F531026" w14:textId="77777777" w:rsidR="00C6390A" w:rsidRPr="002B6B84" w:rsidRDefault="00C6390A" w:rsidP="00DE6C28">
            <w:pPr>
              <w:pStyle w:val="afff6"/>
            </w:pPr>
            <w:r w:rsidRPr="002B6B84">
              <w:rPr>
                <w:rFonts w:hint="eastAsia"/>
              </w:rPr>
              <w:t>8.15 ログ取得</w:t>
            </w:r>
          </w:p>
          <w:p w14:paraId="309F6E74" w14:textId="77777777" w:rsidR="00C6390A" w:rsidRPr="002B6B84" w:rsidRDefault="00C6390A" w:rsidP="00DE6C28">
            <w:pPr>
              <w:pStyle w:val="afff6"/>
            </w:pPr>
            <w:r w:rsidRPr="002B6B84">
              <w:rPr>
                <w:rFonts w:hint="eastAsia"/>
              </w:rPr>
              <w:t>8.16 監視活動</w:t>
            </w:r>
          </w:p>
        </w:tc>
      </w:tr>
      <w:tr w:rsidR="00C6390A" w:rsidRPr="002B6B84" w14:paraId="7D6914CB" w14:textId="77777777" w:rsidTr="00380A9B">
        <w:trPr>
          <w:trHeight w:val="567"/>
        </w:trPr>
        <w:tc>
          <w:tcPr>
            <w:tcW w:w="6794" w:type="dxa"/>
            <w:shd w:val="clear" w:color="auto" w:fill="auto"/>
            <w:tcMar>
              <w:top w:w="72" w:type="dxa"/>
              <w:left w:w="144" w:type="dxa"/>
              <w:bottom w:w="72" w:type="dxa"/>
              <w:right w:w="144" w:type="dxa"/>
            </w:tcMar>
            <w:hideMark/>
          </w:tcPr>
          <w:p w14:paraId="61C6E4B8" w14:textId="77777777" w:rsidR="00C6390A" w:rsidRPr="002B6B84" w:rsidRDefault="00C6390A" w:rsidP="00E534F9">
            <w:pPr>
              <w:pStyle w:val="afff8"/>
            </w:pPr>
            <w:r w:rsidRPr="002B6B84">
              <w:rPr>
                <w:rFonts w:hint="eastAsia"/>
              </w:rPr>
              <w:t>変更管理</w:t>
            </w:r>
          </w:p>
          <w:p w14:paraId="264164A6" w14:textId="77777777" w:rsidR="00C6390A" w:rsidRPr="002B6B84" w:rsidRDefault="00C6390A" w:rsidP="00892C01">
            <w:pPr>
              <w:pStyle w:val="afff6"/>
              <w:numPr>
                <w:ilvl w:val="0"/>
                <w:numId w:val="188"/>
              </w:numPr>
            </w:pPr>
            <w:r w:rsidRPr="002B6B84">
              <w:rPr>
                <w:rFonts w:hint="eastAsia"/>
              </w:rPr>
              <w:t>システムやポリシーに変更があった場合、セキュリティに影響を与えないように変更管理プロセスを確立</w:t>
            </w:r>
          </w:p>
        </w:tc>
        <w:tc>
          <w:tcPr>
            <w:tcW w:w="3686" w:type="dxa"/>
            <w:shd w:val="clear" w:color="auto" w:fill="F2F2F2"/>
            <w:tcMar>
              <w:top w:w="72" w:type="dxa"/>
              <w:left w:w="144" w:type="dxa"/>
              <w:bottom w:w="72" w:type="dxa"/>
              <w:right w:w="144" w:type="dxa"/>
            </w:tcMar>
            <w:hideMark/>
          </w:tcPr>
          <w:p w14:paraId="35BF0D2C" w14:textId="77777777" w:rsidR="00C6390A" w:rsidRPr="002B6B84" w:rsidRDefault="00C6390A" w:rsidP="00DE6C28">
            <w:pPr>
              <w:pStyle w:val="afff6"/>
            </w:pPr>
            <w:r w:rsidRPr="002B6B84">
              <w:rPr>
                <w:rFonts w:hint="eastAsia"/>
              </w:rPr>
              <w:t>8.32 変更管理</w:t>
            </w:r>
          </w:p>
        </w:tc>
      </w:tr>
      <w:tr w:rsidR="00C6390A" w:rsidRPr="002B6B84" w14:paraId="3C24B7DA" w14:textId="77777777" w:rsidTr="00380A9B">
        <w:trPr>
          <w:trHeight w:val="567"/>
        </w:trPr>
        <w:tc>
          <w:tcPr>
            <w:tcW w:w="6794" w:type="dxa"/>
            <w:shd w:val="clear" w:color="auto" w:fill="auto"/>
            <w:tcMar>
              <w:top w:w="72" w:type="dxa"/>
              <w:left w:w="144" w:type="dxa"/>
              <w:bottom w:w="72" w:type="dxa"/>
              <w:right w:w="144" w:type="dxa"/>
            </w:tcMar>
            <w:hideMark/>
          </w:tcPr>
          <w:p w14:paraId="434F9859" w14:textId="77777777" w:rsidR="00C6390A" w:rsidRPr="002B6B84" w:rsidRDefault="00C6390A" w:rsidP="00E534F9">
            <w:pPr>
              <w:pStyle w:val="afff8"/>
            </w:pPr>
            <w:r w:rsidRPr="002B6B84">
              <w:rPr>
                <w:rFonts w:hint="eastAsia"/>
              </w:rPr>
              <w:t>対応計画の策定</w:t>
            </w:r>
          </w:p>
          <w:p w14:paraId="5F9457AF" w14:textId="77777777" w:rsidR="00C6390A" w:rsidRPr="002B6B84" w:rsidRDefault="00C6390A" w:rsidP="00892C01">
            <w:pPr>
              <w:pStyle w:val="afff6"/>
              <w:numPr>
                <w:ilvl w:val="0"/>
                <w:numId w:val="187"/>
              </w:numPr>
            </w:pPr>
            <w:r w:rsidRPr="002B6B84">
              <w:rPr>
                <w:rFonts w:hint="eastAsia"/>
              </w:rPr>
              <w:t>セキュリティインシデントが発生した場合の対応計画を策定し、迅速かつ効果的に対処</w:t>
            </w:r>
          </w:p>
        </w:tc>
        <w:tc>
          <w:tcPr>
            <w:tcW w:w="3686" w:type="dxa"/>
            <w:shd w:val="clear" w:color="auto" w:fill="F2F2F2"/>
            <w:tcMar>
              <w:top w:w="72" w:type="dxa"/>
              <w:left w:w="144" w:type="dxa"/>
              <w:bottom w:w="72" w:type="dxa"/>
              <w:right w:w="144" w:type="dxa"/>
            </w:tcMar>
            <w:hideMark/>
          </w:tcPr>
          <w:p w14:paraId="58F4CE1B" w14:textId="77777777" w:rsidR="00C6390A" w:rsidRPr="002B6B84" w:rsidRDefault="00C6390A" w:rsidP="00DE6C28">
            <w:pPr>
              <w:pStyle w:val="afff6"/>
            </w:pPr>
            <w:r w:rsidRPr="002B6B84">
              <w:rPr>
                <w:rFonts w:hint="eastAsia"/>
              </w:rPr>
              <w:t>5.24 情報セキュリティインシデント管理の計画及び準備</w:t>
            </w:r>
          </w:p>
          <w:p w14:paraId="4293D37A" w14:textId="77777777" w:rsidR="00C6390A" w:rsidRPr="002B6B84" w:rsidRDefault="00C6390A" w:rsidP="00DE6C28">
            <w:pPr>
              <w:pStyle w:val="afff6"/>
            </w:pPr>
            <w:r w:rsidRPr="002B6B84">
              <w:rPr>
                <w:rFonts w:hint="eastAsia"/>
              </w:rPr>
              <w:t>5.26 情報セキュリティインシデントへの対応</w:t>
            </w:r>
          </w:p>
        </w:tc>
      </w:tr>
    </w:tbl>
    <w:p w14:paraId="67ADF970" w14:textId="77777777" w:rsidR="00C6390A" w:rsidRDefault="00C6390A" w:rsidP="005745C1"/>
    <w:p w14:paraId="18473653" w14:textId="77777777" w:rsidR="00C6390A" w:rsidRPr="002B6B84" w:rsidRDefault="00C6390A" w:rsidP="006922EC">
      <w:pPr>
        <w:pStyle w:val="5"/>
      </w:pPr>
      <w:r w:rsidRPr="002B6B84">
        <w:rPr>
          <w:rFonts w:hint="eastAsia"/>
        </w:rPr>
        <w:t>SECaaS（Security as a Service）</w:t>
      </w:r>
    </w:p>
    <w:p w14:paraId="7EFBD28F" w14:textId="77777777" w:rsidR="00C6390A" w:rsidRDefault="00C6390A" w:rsidP="00A37C62">
      <w:r w:rsidRPr="002B6B84">
        <w:rPr>
          <w:rFonts w:hint="eastAsia"/>
        </w:rPr>
        <w:t>SECaaSはセキュリティをサービスとして提供します。組織がセキュリティに関する機能をクラウドベースのサービスプロバイダから提供される形態で利用します。従来では、オンプレミスで利用していたセキュリティ機能をクラウド</w:t>
      </w:r>
      <w:r>
        <w:rPr>
          <w:rFonts w:hint="eastAsia"/>
        </w:rPr>
        <w:t>上</w:t>
      </w:r>
      <w:r w:rsidRPr="002B6B84">
        <w:rPr>
          <w:rFonts w:hint="eastAsia"/>
        </w:rPr>
        <w:t>に移行し、サブスクリプションで利用することが可能になります。</w:t>
      </w:r>
    </w:p>
    <w:p w14:paraId="1DC9B1EF" w14:textId="77777777" w:rsidR="00C6390A" w:rsidRDefault="00C6390A" w:rsidP="00232189">
      <w:pPr>
        <w:ind w:firstLineChars="0" w:firstLine="0"/>
      </w:pPr>
    </w:p>
    <w:p w14:paraId="5DBBEC93" w14:textId="77777777" w:rsidR="00C6390A" w:rsidRDefault="00C6390A" w:rsidP="00931BE2">
      <w:pPr>
        <w:pStyle w:val="aff4"/>
      </w:pPr>
      <w:r w:rsidRPr="009D346A">
        <w:t>SECaaSのメリット</w:t>
      </w:r>
    </w:p>
    <w:p w14:paraId="0D6F9993" w14:textId="77777777" w:rsidR="00C6390A" w:rsidRDefault="00C6390A" w:rsidP="00892C01">
      <w:pPr>
        <w:pStyle w:val="ab"/>
        <w:numPr>
          <w:ilvl w:val="0"/>
          <w:numId w:val="839"/>
        </w:numPr>
        <w:ind w:leftChars="0" w:firstLineChars="0"/>
      </w:pPr>
      <w:r>
        <w:t>コスト最適化</w:t>
      </w:r>
    </w:p>
    <w:p w14:paraId="0D634B89" w14:textId="77777777" w:rsidR="00C6390A" w:rsidRDefault="00C6390A" w:rsidP="00892C01">
      <w:pPr>
        <w:pStyle w:val="ab"/>
        <w:numPr>
          <w:ilvl w:val="0"/>
          <w:numId w:val="839"/>
        </w:numPr>
        <w:ind w:leftChars="0" w:firstLineChars="0"/>
      </w:pPr>
      <w:r>
        <w:t>スケーラビリティ</w:t>
      </w:r>
    </w:p>
    <w:p w14:paraId="355583E9" w14:textId="77777777" w:rsidR="00C6390A" w:rsidRDefault="00C6390A" w:rsidP="00892C01">
      <w:pPr>
        <w:pStyle w:val="ab"/>
        <w:numPr>
          <w:ilvl w:val="0"/>
          <w:numId w:val="839"/>
        </w:numPr>
        <w:ind w:leftChars="0" w:firstLineChars="0"/>
      </w:pPr>
      <w:r>
        <w:t>変化への柔軟な対応</w:t>
      </w:r>
    </w:p>
    <w:p w14:paraId="2CB263E1" w14:textId="77777777" w:rsidR="00C6390A" w:rsidRDefault="00C6390A" w:rsidP="00892C01">
      <w:pPr>
        <w:pStyle w:val="ab"/>
        <w:numPr>
          <w:ilvl w:val="0"/>
          <w:numId w:val="839"/>
        </w:numPr>
        <w:ind w:leftChars="0" w:firstLineChars="0"/>
      </w:pPr>
      <w:r>
        <w:t>冗長性</w:t>
      </w:r>
    </w:p>
    <w:p w14:paraId="52AE673C" w14:textId="77777777" w:rsidR="00C6390A" w:rsidRDefault="00C6390A" w:rsidP="00892C01">
      <w:pPr>
        <w:pStyle w:val="ab"/>
        <w:numPr>
          <w:ilvl w:val="0"/>
          <w:numId w:val="839"/>
        </w:numPr>
        <w:ind w:leftChars="0" w:firstLineChars="0"/>
      </w:pPr>
      <w:r>
        <w:t>高い可用性</w:t>
      </w:r>
    </w:p>
    <w:p w14:paraId="07BB40FE" w14:textId="77777777" w:rsidR="00C6390A" w:rsidRDefault="00C6390A" w:rsidP="00892C01">
      <w:pPr>
        <w:pStyle w:val="ab"/>
        <w:numPr>
          <w:ilvl w:val="0"/>
          <w:numId w:val="839"/>
        </w:numPr>
        <w:ind w:leftChars="0" w:firstLineChars="0"/>
      </w:pPr>
      <w:r>
        <w:rPr>
          <w:rFonts w:hint="eastAsia"/>
        </w:rPr>
        <w:t>障害耐性</w:t>
      </w:r>
    </w:p>
    <w:p w14:paraId="35B8FBBC" w14:textId="77777777" w:rsidR="00C6390A" w:rsidRDefault="00C6390A" w:rsidP="00F02932">
      <w:pPr>
        <w:ind w:firstLineChars="0" w:firstLine="0"/>
      </w:pPr>
    </w:p>
    <w:p w14:paraId="149E1C43" w14:textId="77777777" w:rsidR="00C6390A" w:rsidRDefault="00C6390A" w:rsidP="008948C6">
      <w:pPr>
        <w:ind w:firstLineChars="0" w:firstLine="0"/>
      </w:pPr>
      <w:r w:rsidRPr="008948C6">
        <w:rPr>
          <w:rFonts w:hint="eastAsia"/>
        </w:rPr>
        <w:t>セキュリティ統制を確立するために実施することができる技術を紹介します。</w:t>
      </w:r>
    </w:p>
    <w:tbl>
      <w:tblPr>
        <w:tblW w:w="10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3676"/>
        <w:gridCol w:w="6804"/>
      </w:tblGrid>
      <w:tr w:rsidR="00C6390A" w:rsidRPr="008948C6" w14:paraId="2412C8A8" w14:textId="77777777" w:rsidTr="00EF5583">
        <w:tc>
          <w:tcPr>
            <w:tcW w:w="10480" w:type="dxa"/>
            <w:gridSpan w:val="2"/>
            <w:shd w:val="clear" w:color="auto" w:fill="2F5597"/>
            <w:tcMar>
              <w:top w:w="72" w:type="dxa"/>
              <w:left w:w="144" w:type="dxa"/>
              <w:bottom w:w="72" w:type="dxa"/>
              <w:right w:w="144" w:type="dxa"/>
            </w:tcMar>
            <w:vAlign w:val="center"/>
            <w:hideMark/>
          </w:tcPr>
          <w:p w14:paraId="10AEFC53" w14:textId="77777777" w:rsidR="00C6390A" w:rsidRPr="008948C6" w:rsidRDefault="00C6390A" w:rsidP="008948C6">
            <w:pPr>
              <w:pStyle w:val="aff0"/>
            </w:pPr>
            <w:r w:rsidRPr="008948C6">
              <w:rPr>
                <w:rFonts w:hint="eastAsia"/>
              </w:rPr>
              <w:t>ネットワークセキュリティ</w:t>
            </w:r>
          </w:p>
        </w:tc>
      </w:tr>
      <w:bookmarkStart w:id="1429" w:name="■SWG18ー3－5"/>
      <w:tr w:rsidR="00C6390A" w:rsidRPr="008948C6" w14:paraId="1ABB5542" w14:textId="77777777" w:rsidTr="00EF5583">
        <w:trPr>
          <w:trHeight w:val="720"/>
        </w:trPr>
        <w:tc>
          <w:tcPr>
            <w:tcW w:w="3676" w:type="dxa"/>
            <w:shd w:val="clear" w:color="auto" w:fill="F2F2F2"/>
            <w:tcMar>
              <w:top w:w="72" w:type="dxa"/>
              <w:left w:w="144" w:type="dxa"/>
              <w:bottom w:w="72" w:type="dxa"/>
              <w:right w:w="144" w:type="dxa"/>
            </w:tcMar>
            <w:vAlign w:val="center"/>
            <w:hideMark/>
          </w:tcPr>
          <w:p w14:paraId="7FA899F6" w14:textId="5DD5861B" w:rsidR="00C6390A" w:rsidRPr="008948C6" w:rsidRDefault="007F76B0" w:rsidP="008948C6">
            <w:pPr>
              <w:pStyle w:val="afff6"/>
            </w:pPr>
            <w:r>
              <w:fldChar w:fldCharType="begin"/>
            </w:r>
            <w:r>
              <w:rPr>
                <w:rFonts w:hint="eastAsia"/>
              </w:rPr>
              <w:instrText xml:space="preserve">HYPERLINK </w:instrText>
            </w:r>
            <w:r>
              <w:instrText xml:space="preserve"> \l "</w:instrText>
            </w:r>
            <w:r>
              <w:rPr>
                <w:rFonts w:hint="eastAsia"/>
              </w:rPr>
              <w:instrText>■</w:instrText>
            </w:r>
            <w:r>
              <w:instrText>SWG"</w:instrText>
            </w:r>
            <w:r>
              <w:fldChar w:fldCharType="separate"/>
            </w:r>
            <w:r w:rsidR="00C6390A" w:rsidRPr="007F76B0">
              <w:rPr>
                <w:rStyle w:val="a7"/>
                <w:rFonts w:hint="eastAsia"/>
              </w:rPr>
              <w:t>SWG</w:t>
            </w:r>
            <w:bookmarkEnd w:id="1429"/>
            <w:r>
              <w:fldChar w:fldCharType="end"/>
            </w:r>
          </w:p>
          <w:p w14:paraId="022776C5" w14:textId="77777777" w:rsidR="00C6390A" w:rsidRPr="008948C6" w:rsidRDefault="00C6390A" w:rsidP="008948C6">
            <w:pPr>
              <w:pStyle w:val="afff6"/>
            </w:pPr>
            <w:r w:rsidRPr="008948C6">
              <w:rPr>
                <w:rFonts w:hint="eastAsia"/>
              </w:rPr>
              <w:t>（Secure Web Gateway）</w:t>
            </w:r>
          </w:p>
        </w:tc>
        <w:tc>
          <w:tcPr>
            <w:tcW w:w="6804" w:type="dxa"/>
            <w:shd w:val="clear" w:color="auto" w:fill="FFFFFF"/>
            <w:tcMar>
              <w:top w:w="72" w:type="dxa"/>
              <w:left w:w="144" w:type="dxa"/>
              <w:bottom w:w="72" w:type="dxa"/>
              <w:right w:w="144" w:type="dxa"/>
            </w:tcMar>
            <w:vAlign w:val="center"/>
            <w:hideMark/>
          </w:tcPr>
          <w:p w14:paraId="3F04158B" w14:textId="68BE4DAA" w:rsidR="00C6390A" w:rsidRPr="008948C6" w:rsidRDefault="00C6390A" w:rsidP="008948C6">
            <w:pPr>
              <w:pStyle w:val="afff6"/>
            </w:pPr>
            <w:r w:rsidRPr="008948C6">
              <w:rPr>
                <w:rFonts w:hint="eastAsia"/>
              </w:rPr>
              <w:t>Webアクセスを中継する</w:t>
            </w:r>
            <w:bookmarkStart w:id="1430" w:name="■プロキシ18ー3ー5"/>
            <w:r w:rsidR="00DD34A3">
              <w:fldChar w:fldCharType="begin"/>
            </w:r>
            <w:r w:rsidR="00DD34A3">
              <w:rPr>
                <w:rFonts w:hint="eastAsia"/>
              </w:rPr>
              <w:instrText xml:space="preserve">HYPERLINK </w:instrText>
            </w:r>
            <w:r w:rsidR="00DD34A3">
              <w:instrText xml:space="preserve"> \l "</w:instrText>
            </w:r>
            <w:r w:rsidR="00DD34A3">
              <w:rPr>
                <w:rFonts w:hint="eastAsia"/>
              </w:rPr>
              <w:instrText>■プロキシ</w:instrText>
            </w:r>
            <w:r w:rsidR="00DD34A3">
              <w:instrText>"</w:instrText>
            </w:r>
            <w:r w:rsidR="00DD34A3">
              <w:fldChar w:fldCharType="separate"/>
            </w:r>
            <w:r w:rsidRPr="00DD34A3">
              <w:rPr>
                <w:rStyle w:val="a7"/>
                <w:rFonts w:hint="eastAsia"/>
              </w:rPr>
              <w:t>プロキシ</w:t>
            </w:r>
            <w:r w:rsidR="00DD34A3">
              <w:fldChar w:fldCharType="end"/>
            </w:r>
            <w:bookmarkEnd w:id="1430"/>
            <w:r w:rsidRPr="008948C6">
              <w:rPr>
                <w:rFonts w:hint="eastAsia"/>
              </w:rPr>
              <w:t>の一種で、危険なサイトやコンテンツへのアクセスを遮断するセキュリティ機能をクラウドサービスとして実施。</w:t>
            </w:r>
          </w:p>
        </w:tc>
      </w:tr>
      <w:bookmarkStart w:id="1431" w:name="■SDP18ー3－5"/>
      <w:tr w:rsidR="00C6390A" w:rsidRPr="008948C6" w14:paraId="7612524E" w14:textId="77777777" w:rsidTr="00EF5583">
        <w:trPr>
          <w:trHeight w:val="720"/>
        </w:trPr>
        <w:tc>
          <w:tcPr>
            <w:tcW w:w="3676" w:type="dxa"/>
            <w:shd w:val="clear" w:color="auto" w:fill="F2F2F2"/>
            <w:tcMar>
              <w:top w:w="72" w:type="dxa"/>
              <w:left w:w="144" w:type="dxa"/>
              <w:bottom w:w="72" w:type="dxa"/>
              <w:right w:w="144" w:type="dxa"/>
            </w:tcMar>
            <w:vAlign w:val="center"/>
            <w:hideMark/>
          </w:tcPr>
          <w:p w14:paraId="1FC294B4" w14:textId="4F39D6D7" w:rsidR="00C6390A" w:rsidRPr="008948C6" w:rsidRDefault="009E56EC" w:rsidP="008948C6">
            <w:pPr>
              <w:pStyle w:val="afff6"/>
            </w:pPr>
            <w:r>
              <w:fldChar w:fldCharType="begin"/>
            </w:r>
            <w:r>
              <w:rPr>
                <w:rFonts w:hint="eastAsia"/>
              </w:rPr>
              <w:instrText xml:space="preserve">HYPERLINK </w:instrText>
            </w:r>
            <w:r>
              <w:instrText xml:space="preserve"> \l "</w:instrText>
            </w:r>
            <w:r>
              <w:rPr>
                <w:rFonts w:hint="eastAsia"/>
              </w:rPr>
              <w:instrText>■</w:instrText>
            </w:r>
            <w:r>
              <w:instrText>SDP"</w:instrText>
            </w:r>
            <w:r>
              <w:fldChar w:fldCharType="separate"/>
            </w:r>
            <w:r w:rsidR="00C6390A" w:rsidRPr="009E56EC">
              <w:rPr>
                <w:rStyle w:val="a7"/>
                <w:rFonts w:hint="eastAsia"/>
              </w:rPr>
              <w:t>SDP</w:t>
            </w:r>
            <w:bookmarkEnd w:id="1431"/>
            <w:r>
              <w:fldChar w:fldCharType="end"/>
            </w:r>
          </w:p>
          <w:p w14:paraId="06CF7B0F" w14:textId="77777777" w:rsidR="00C6390A" w:rsidRPr="008948C6" w:rsidRDefault="00C6390A" w:rsidP="008948C6">
            <w:pPr>
              <w:pStyle w:val="afff6"/>
            </w:pPr>
            <w:r w:rsidRPr="008948C6">
              <w:rPr>
                <w:rFonts w:hint="eastAsia"/>
              </w:rPr>
              <w:t>（Software Defined Perimeter）</w:t>
            </w:r>
          </w:p>
        </w:tc>
        <w:tc>
          <w:tcPr>
            <w:tcW w:w="6804" w:type="dxa"/>
            <w:shd w:val="clear" w:color="auto" w:fill="FFFFFF"/>
            <w:tcMar>
              <w:top w:w="72" w:type="dxa"/>
              <w:left w:w="144" w:type="dxa"/>
              <w:bottom w:w="72" w:type="dxa"/>
              <w:right w:w="144" w:type="dxa"/>
            </w:tcMar>
            <w:vAlign w:val="center"/>
            <w:hideMark/>
          </w:tcPr>
          <w:p w14:paraId="60B0B4BB" w14:textId="77777777" w:rsidR="00C6390A" w:rsidRPr="008948C6" w:rsidRDefault="00C6390A" w:rsidP="008948C6">
            <w:pPr>
              <w:pStyle w:val="afff6"/>
            </w:pPr>
            <w:r w:rsidRPr="008948C6">
              <w:rPr>
                <w:rFonts w:hint="eastAsia"/>
              </w:rPr>
              <w:t>アクセス制御をソフトウェアで制御し、認証とアクセス制御を接続ごとに行うことで、動的なマイクロセグメンテーションおよびセキュアなリモートアクセスを実現。</w:t>
            </w:r>
          </w:p>
        </w:tc>
      </w:tr>
      <w:tr w:rsidR="00C6390A" w:rsidRPr="008948C6" w14:paraId="064B3021" w14:textId="77777777" w:rsidTr="00EF5583">
        <w:tc>
          <w:tcPr>
            <w:tcW w:w="10480" w:type="dxa"/>
            <w:gridSpan w:val="2"/>
            <w:shd w:val="clear" w:color="auto" w:fill="2F5597"/>
            <w:tcMar>
              <w:top w:w="72" w:type="dxa"/>
              <w:left w:w="144" w:type="dxa"/>
              <w:bottom w:w="72" w:type="dxa"/>
              <w:right w:w="144" w:type="dxa"/>
            </w:tcMar>
            <w:vAlign w:val="center"/>
            <w:hideMark/>
          </w:tcPr>
          <w:p w14:paraId="37EC7B83" w14:textId="77777777" w:rsidR="00C6390A" w:rsidRPr="008948C6" w:rsidRDefault="00C6390A" w:rsidP="008948C6">
            <w:pPr>
              <w:pStyle w:val="aff0"/>
            </w:pPr>
            <w:r w:rsidRPr="008948C6">
              <w:rPr>
                <w:rFonts w:hint="eastAsia"/>
              </w:rPr>
              <w:t>デバイスセキュリティ</w:t>
            </w:r>
          </w:p>
        </w:tc>
      </w:tr>
      <w:bookmarkStart w:id="1432" w:name="■EDR18ー3－5"/>
      <w:tr w:rsidR="00C6390A" w:rsidRPr="008948C6" w14:paraId="4E44248C" w14:textId="77777777" w:rsidTr="00EF5583">
        <w:trPr>
          <w:trHeight w:val="243"/>
        </w:trPr>
        <w:tc>
          <w:tcPr>
            <w:tcW w:w="3676" w:type="dxa"/>
            <w:shd w:val="clear" w:color="auto" w:fill="F2F2F2"/>
            <w:tcMar>
              <w:top w:w="72" w:type="dxa"/>
              <w:left w:w="144" w:type="dxa"/>
              <w:bottom w:w="72" w:type="dxa"/>
              <w:right w:w="144" w:type="dxa"/>
            </w:tcMar>
            <w:vAlign w:val="center"/>
            <w:hideMark/>
          </w:tcPr>
          <w:p w14:paraId="0D8205CF" w14:textId="14738859" w:rsidR="00C6390A" w:rsidRPr="008948C6" w:rsidRDefault="00147EBD" w:rsidP="008948C6">
            <w:pPr>
              <w:pStyle w:val="afff6"/>
            </w:pPr>
            <w:r>
              <w:fldChar w:fldCharType="begin"/>
            </w:r>
            <w:r>
              <w:rPr>
                <w:rFonts w:hint="eastAsia"/>
              </w:rPr>
              <w:instrText xml:space="preserve">HYPERLINK </w:instrText>
            </w:r>
            <w:r>
              <w:instrText xml:space="preserve"> \l "</w:instrText>
            </w:r>
            <w:r>
              <w:rPr>
                <w:rFonts w:hint="eastAsia"/>
              </w:rPr>
              <w:instrText>■</w:instrText>
            </w:r>
            <w:r>
              <w:instrText>EDR"</w:instrText>
            </w:r>
            <w:r>
              <w:fldChar w:fldCharType="separate"/>
            </w:r>
            <w:r w:rsidR="00C6390A" w:rsidRPr="00147EBD">
              <w:rPr>
                <w:rStyle w:val="a7"/>
                <w:rFonts w:hint="eastAsia"/>
              </w:rPr>
              <w:t>EDR</w:t>
            </w:r>
            <w:r>
              <w:fldChar w:fldCharType="end"/>
            </w:r>
          </w:p>
          <w:bookmarkEnd w:id="1432"/>
          <w:p w14:paraId="502582EE" w14:textId="77777777" w:rsidR="00C6390A" w:rsidRPr="008948C6" w:rsidRDefault="00C6390A" w:rsidP="008948C6">
            <w:pPr>
              <w:pStyle w:val="afff6"/>
            </w:pPr>
            <w:r w:rsidRPr="008948C6">
              <w:rPr>
                <w:rFonts w:hint="eastAsia"/>
              </w:rPr>
              <w:t>（Endpoint Detection and Response）</w:t>
            </w:r>
          </w:p>
        </w:tc>
        <w:tc>
          <w:tcPr>
            <w:tcW w:w="6804" w:type="dxa"/>
            <w:shd w:val="clear" w:color="auto" w:fill="FFFFFF"/>
            <w:tcMar>
              <w:top w:w="72" w:type="dxa"/>
              <w:left w:w="144" w:type="dxa"/>
              <w:bottom w:w="72" w:type="dxa"/>
              <w:right w:w="144" w:type="dxa"/>
            </w:tcMar>
            <w:vAlign w:val="center"/>
            <w:hideMark/>
          </w:tcPr>
          <w:p w14:paraId="4A1CCF29" w14:textId="4E13F80E" w:rsidR="00C6390A" w:rsidRPr="008948C6" w:rsidRDefault="00C6390A" w:rsidP="008948C6">
            <w:pPr>
              <w:pStyle w:val="afff6"/>
            </w:pPr>
            <w:r w:rsidRPr="008948C6">
              <w:rPr>
                <w:rFonts w:hint="eastAsia"/>
              </w:rPr>
              <w:t>パソコンやサーバ、スマートフォンなどの</w:t>
            </w:r>
            <w:bookmarkStart w:id="1433" w:name="■エンドポイントデバイス18ー3ー5"/>
            <w:r w:rsidR="001725A7">
              <w:fldChar w:fldCharType="begin"/>
            </w:r>
            <w:r w:rsidR="001725A7">
              <w:rPr>
                <w:rFonts w:hint="eastAsia"/>
              </w:rPr>
              <w:instrText xml:space="preserve">HYPERLINK </w:instrText>
            </w:r>
            <w:r w:rsidR="001725A7">
              <w:instrText xml:space="preserve"> \l "</w:instrText>
            </w:r>
            <w:r w:rsidR="001725A7">
              <w:rPr>
                <w:rFonts w:hint="eastAsia"/>
              </w:rPr>
              <w:instrText>■エンドポイントデバイス</w:instrText>
            </w:r>
            <w:r w:rsidR="001725A7">
              <w:instrText>"</w:instrText>
            </w:r>
            <w:r w:rsidR="001725A7">
              <w:fldChar w:fldCharType="separate"/>
            </w:r>
            <w:r w:rsidRPr="001725A7">
              <w:rPr>
                <w:rStyle w:val="a7"/>
                <w:rFonts w:hint="eastAsia"/>
              </w:rPr>
              <w:t>エンドポイントデバイス</w:t>
            </w:r>
            <w:bookmarkEnd w:id="1433"/>
            <w:r w:rsidR="001725A7">
              <w:fldChar w:fldCharType="end"/>
            </w:r>
            <w:r w:rsidRPr="008948C6">
              <w:rPr>
                <w:rFonts w:hint="eastAsia"/>
              </w:rPr>
              <w:t>に侵入した</w:t>
            </w:r>
            <w:bookmarkStart w:id="1434" w:name="■マルウェア18ー3ー5"/>
            <w:r w:rsidRPr="008948C6">
              <w:rPr>
                <w:rFonts w:hint="eastAsia"/>
              </w:rPr>
              <w:t>マルウェア</w:t>
            </w:r>
            <w:bookmarkEnd w:id="1434"/>
            <w:r w:rsidRPr="008948C6">
              <w:rPr>
                <w:rFonts w:hint="eastAsia"/>
              </w:rPr>
              <w:t>や</w:t>
            </w:r>
            <w:bookmarkStart w:id="1435" w:name="■ランサムウェア18ー3ー5"/>
            <w:r w:rsidR="0053301A">
              <w:fldChar w:fldCharType="begin"/>
            </w:r>
            <w:r w:rsidR="0053301A">
              <w:rPr>
                <w:rFonts w:hint="eastAsia"/>
              </w:rPr>
              <w:instrText xml:space="preserve">HYPERLINK </w:instrText>
            </w:r>
            <w:r w:rsidR="0053301A">
              <w:instrText xml:space="preserve"> \l "</w:instrText>
            </w:r>
            <w:r w:rsidR="0053301A">
              <w:rPr>
                <w:rFonts w:hint="eastAsia"/>
              </w:rPr>
              <w:instrText>■ランサムウェア</w:instrText>
            </w:r>
            <w:r w:rsidR="0053301A">
              <w:instrText>"</w:instrText>
            </w:r>
            <w:r w:rsidR="0053301A">
              <w:fldChar w:fldCharType="separate"/>
            </w:r>
            <w:r w:rsidRPr="0053301A">
              <w:rPr>
                <w:rStyle w:val="a7"/>
                <w:rFonts w:hint="eastAsia"/>
              </w:rPr>
              <w:t>ランサムウェア</w:t>
            </w:r>
            <w:bookmarkEnd w:id="1435"/>
            <w:r w:rsidR="0053301A">
              <w:fldChar w:fldCharType="end"/>
            </w:r>
            <w:r w:rsidRPr="008948C6">
              <w:rPr>
                <w:rFonts w:hint="eastAsia"/>
              </w:rPr>
              <w:t>などを検出し、通知するシステム。</w:t>
            </w:r>
            <w:hyperlink w:anchor="■マルウェア" w:history="1">
              <w:r w:rsidRPr="006F2231">
                <w:rPr>
                  <w:rStyle w:val="a7"/>
                  <w:rFonts w:hint="eastAsia"/>
                </w:rPr>
                <w:t>マルウェア</w:t>
              </w:r>
            </w:hyperlink>
            <w:r w:rsidRPr="008948C6">
              <w:rPr>
                <w:rFonts w:hint="eastAsia"/>
              </w:rPr>
              <w:t>感染後の被害拡大防止に有効。</w:t>
            </w:r>
          </w:p>
        </w:tc>
      </w:tr>
      <w:tr w:rsidR="00C6390A" w:rsidRPr="008948C6" w14:paraId="1CEF7C3E" w14:textId="77777777" w:rsidTr="00EF5583">
        <w:trPr>
          <w:trHeight w:val="243"/>
        </w:trPr>
        <w:tc>
          <w:tcPr>
            <w:tcW w:w="3676" w:type="dxa"/>
            <w:shd w:val="clear" w:color="auto" w:fill="F2F2F2"/>
            <w:tcMar>
              <w:top w:w="72" w:type="dxa"/>
              <w:left w:w="144" w:type="dxa"/>
              <w:bottom w:w="72" w:type="dxa"/>
              <w:right w:w="144" w:type="dxa"/>
            </w:tcMar>
            <w:vAlign w:val="center"/>
            <w:hideMark/>
          </w:tcPr>
          <w:p w14:paraId="273AE1BB" w14:textId="77777777" w:rsidR="00C6390A" w:rsidRPr="008948C6" w:rsidRDefault="00C6390A" w:rsidP="008948C6">
            <w:pPr>
              <w:pStyle w:val="afff6"/>
            </w:pPr>
            <w:r w:rsidRPr="008948C6">
              <w:rPr>
                <w:rFonts w:hint="eastAsia"/>
              </w:rPr>
              <w:t>EPP</w:t>
            </w:r>
          </w:p>
          <w:p w14:paraId="18F298BB" w14:textId="77777777" w:rsidR="00C6390A" w:rsidRPr="008948C6" w:rsidRDefault="00C6390A" w:rsidP="008948C6">
            <w:pPr>
              <w:pStyle w:val="afff6"/>
            </w:pPr>
            <w:r w:rsidRPr="008948C6">
              <w:rPr>
                <w:rFonts w:hint="eastAsia"/>
              </w:rPr>
              <w:t>（Endpoint Protection Platform）</w:t>
            </w:r>
          </w:p>
        </w:tc>
        <w:tc>
          <w:tcPr>
            <w:tcW w:w="6804" w:type="dxa"/>
            <w:shd w:val="clear" w:color="auto" w:fill="FFFFFF"/>
            <w:tcMar>
              <w:top w:w="72" w:type="dxa"/>
              <w:left w:w="144" w:type="dxa"/>
              <w:bottom w:w="72" w:type="dxa"/>
              <w:right w:w="144" w:type="dxa"/>
            </w:tcMar>
            <w:vAlign w:val="center"/>
            <w:hideMark/>
          </w:tcPr>
          <w:p w14:paraId="2DD9F096" w14:textId="38929DD6" w:rsidR="00C6390A" w:rsidRPr="008948C6" w:rsidRDefault="00C6390A" w:rsidP="008948C6">
            <w:pPr>
              <w:pStyle w:val="afff6"/>
            </w:pPr>
            <w:r w:rsidRPr="008948C6">
              <w:rPr>
                <w:rFonts w:hint="eastAsia"/>
              </w:rPr>
              <w:t>パソコンやサーバ、スマートフォンなどのエンドポイントデバイスへのマルウェアの侵入を防御する</w:t>
            </w:r>
            <w:bookmarkStart w:id="1436" w:name="■ソリューション18ー3ー5"/>
            <w:r w:rsidR="00D811A8">
              <w:fldChar w:fldCharType="begin"/>
            </w:r>
            <w:r w:rsidR="00D811A8">
              <w:rPr>
                <w:rFonts w:hint="eastAsia"/>
              </w:rPr>
              <w:instrText xml:space="preserve">HYPERLINK </w:instrText>
            </w:r>
            <w:r w:rsidR="00D811A8">
              <w:instrText xml:space="preserve"> \l "</w:instrText>
            </w:r>
            <w:r w:rsidR="00D811A8">
              <w:rPr>
                <w:rFonts w:hint="eastAsia"/>
              </w:rPr>
              <w:instrText>■ソリューション</w:instrText>
            </w:r>
            <w:r w:rsidR="00D811A8">
              <w:instrText>"</w:instrText>
            </w:r>
            <w:r w:rsidR="00D811A8">
              <w:fldChar w:fldCharType="separate"/>
            </w:r>
            <w:r w:rsidRPr="00D811A8">
              <w:rPr>
                <w:rStyle w:val="a7"/>
                <w:rFonts w:hint="eastAsia"/>
              </w:rPr>
              <w:t>ソリューション</w:t>
            </w:r>
            <w:bookmarkEnd w:id="1436"/>
            <w:r w:rsidR="00D811A8">
              <w:fldChar w:fldCharType="end"/>
            </w:r>
            <w:r w:rsidRPr="008948C6">
              <w:rPr>
                <w:rFonts w:hint="eastAsia"/>
              </w:rPr>
              <w:t>。未知のマルウェアの検知・駆除にも対応。</w:t>
            </w:r>
          </w:p>
        </w:tc>
      </w:tr>
      <w:tr w:rsidR="00C6390A" w:rsidRPr="008948C6" w14:paraId="414C886C" w14:textId="77777777" w:rsidTr="00EF5583">
        <w:tc>
          <w:tcPr>
            <w:tcW w:w="10480" w:type="dxa"/>
            <w:gridSpan w:val="2"/>
            <w:shd w:val="clear" w:color="auto" w:fill="2F5597"/>
            <w:tcMar>
              <w:top w:w="72" w:type="dxa"/>
              <w:left w:w="144" w:type="dxa"/>
              <w:bottom w:w="72" w:type="dxa"/>
              <w:right w:w="144" w:type="dxa"/>
            </w:tcMar>
            <w:vAlign w:val="center"/>
            <w:hideMark/>
          </w:tcPr>
          <w:p w14:paraId="2A7E1085" w14:textId="77777777" w:rsidR="00C6390A" w:rsidRPr="008948C6" w:rsidRDefault="00C6390A" w:rsidP="008948C6">
            <w:pPr>
              <w:pStyle w:val="aff0"/>
            </w:pPr>
            <w:r w:rsidRPr="008948C6">
              <w:rPr>
                <w:rFonts w:hint="eastAsia"/>
              </w:rPr>
              <w:t>アイデンティティセキュリティ</w:t>
            </w:r>
          </w:p>
        </w:tc>
      </w:tr>
      <w:tr w:rsidR="00C6390A" w:rsidRPr="008948C6" w14:paraId="2A23F404" w14:textId="77777777" w:rsidTr="00EF5583">
        <w:trPr>
          <w:trHeight w:val="720"/>
        </w:trPr>
        <w:tc>
          <w:tcPr>
            <w:tcW w:w="3676" w:type="dxa"/>
            <w:shd w:val="clear" w:color="auto" w:fill="F2F2F2"/>
            <w:tcMar>
              <w:top w:w="72" w:type="dxa"/>
              <w:left w:w="144" w:type="dxa"/>
              <w:bottom w:w="72" w:type="dxa"/>
              <w:right w:w="144" w:type="dxa"/>
            </w:tcMar>
            <w:vAlign w:val="center"/>
            <w:hideMark/>
          </w:tcPr>
          <w:p w14:paraId="301A635D" w14:textId="77777777" w:rsidR="00C6390A" w:rsidRPr="008948C6" w:rsidRDefault="00C6390A" w:rsidP="008948C6">
            <w:pPr>
              <w:pStyle w:val="afff6"/>
            </w:pPr>
            <w:r w:rsidRPr="008948C6">
              <w:rPr>
                <w:rFonts w:hint="eastAsia"/>
              </w:rPr>
              <w:t>IAM</w:t>
            </w:r>
          </w:p>
          <w:p w14:paraId="7F62AF3D" w14:textId="77777777" w:rsidR="00C6390A" w:rsidRPr="008948C6" w:rsidRDefault="00C6390A" w:rsidP="008948C6">
            <w:pPr>
              <w:pStyle w:val="afff6"/>
            </w:pPr>
            <w:r w:rsidRPr="008948C6">
              <w:rPr>
                <w:rFonts w:hint="eastAsia"/>
              </w:rPr>
              <w:t>（Identity and Access Management）</w:t>
            </w:r>
          </w:p>
        </w:tc>
        <w:tc>
          <w:tcPr>
            <w:tcW w:w="6804" w:type="dxa"/>
            <w:shd w:val="clear" w:color="auto" w:fill="FFFFFF"/>
            <w:tcMar>
              <w:top w:w="72" w:type="dxa"/>
              <w:left w:w="144" w:type="dxa"/>
              <w:bottom w:w="72" w:type="dxa"/>
              <w:right w:w="144" w:type="dxa"/>
            </w:tcMar>
            <w:vAlign w:val="center"/>
            <w:hideMark/>
          </w:tcPr>
          <w:p w14:paraId="07E9A9CE" w14:textId="77777777" w:rsidR="00C6390A" w:rsidRPr="008948C6" w:rsidRDefault="00C6390A" w:rsidP="008948C6">
            <w:pPr>
              <w:pStyle w:val="afff6"/>
            </w:pPr>
            <w:r w:rsidRPr="008948C6">
              <w:rPr>
                <w:rFonts w:hint="eastAsia"/>
              </w:rPr>
              <w:t>情報システムのユーザ</w:t>
            </w:r>
            <w:r>
              <w:rPr>
                <w:rFonts w:hint="eastAsia"/>
              </w:rPr>
              <w:t>ー</w:t>
            </w:r>
            <w:r w:rsidRPr="008948C6">
              <w:rPr>
                <w:rFonts w:hint="eastAsia"/>
              </w:rPr>
              <w:t>ID</w:t>
            </w:r>
            <w:r>
              <w:rPr>
                <w:rFonts w:hint="eastAsia"/>
              </w:rPr>
              <w:t>を</w:t>
            </w:r>
            <w:r w:rsidRPr="008948C6">
              <w:rPr>
                <w:rFonts w:hint="eastAsia"/>
              </w:rPr>
              <w:t>管理・認証・認可。</w:t>
            </w:r>
          </w:p>
        </w:tc>
      </w:tr>
      <w:tr w:rsidR="00C6390A" w:rsidRPr="008948C6" w14:paraId="6E8D62C6" w14:textId="77777777" w:rsidTr="00EF5583">
        <w:trPr>
          <w:trHeight w:val="363"/>
        </w:trPr>
        <w:tc>
          <w:tcPr>
            <w:tcW w:w="3676" w:type="dxa"/>
            <w:shd w:val="clear" w:color="auto" w:fill="F2F2F2"/>
            <w:tcMar>
              <w:top w:w="72" w:type="dxa"/>
              <w:left w:w="144" w:type="dxa"/>
              <w:bottom w:w="72" w:type="dxa"/>
              <w:right w:w="144" w:type="dxa"/>
            </w:tcMar>
            <w:vAlign w:val="center"/>
            <w:hideMark/>
          </w:tcPr>
          <w:p w14:paraId="40550F6D" w14:textId="77777777" w:rsidR="00C6390A" w:rsidRPr="008948C6" w:rsidRDefault="00C6390A" w:rsidP="008948C6">
            <w:pPr>
              <w:pStyle w:val="afff6"/>
            </w:pPr>
            <w:r w:rsidRPr="008948C6">
              <w:rPr>
                <w:rFonts w:hint="eastAsia"/>
              </w:rPr>
              <w:t>FIDO</w:t>
            </w:r>
          </w:p>
          <w:p w14:paraId="1A3D9780" w14:textId="77777777" w:rsidR="00C6390A" w:rsidRPr="008948C6" w:rsidRDefault="00C6390A" w:rsidP="008948C6">
            <w:pPr>
              <w:pStyle w:val="afff6"/>
            </w:pPr>
            <w:r w:rsidRPr="008948C6">
              <w:rPr>
                <w:rFonts w:hint="eastAsia"/>
              </w:rPr>
              <w:t>（Fast Identity Online）</w:t>
            </w:r>
          </w:p>
        </w:tc>
        <w:tc>
          <w:tcPr>
            <w:tcW w:w="6804" w:type="dxa"/>
            <w:shd w:val="clear" w:color="auto" w:fill="FFFFFF"/>
            <w:tcMar>
              <w:top w:w="72" w:type="dxa"/>
              <w:left w:w="144" w:type="dxa"/>
              <w:bottom w:w="72" w:type="dxa"/>
              <w:right w:w="144" w:type="dxa"/>
            </w:tcMar>
            <w:vAlign w:val="center"/>
            <w:hideMark/>
          </w:tcPr>
          <w:p w14:paraId="47E9C73E" w14:textId="77777777" w:rsidR="00C6390A" w:rsidRPr="008948C6" w:rsidRDefault="00C6390A" w:rsidP="008948C6">
            <w:pPr>
              <w:pStyle w:val="afff6"/>
            </w:pPr>
            <w:r w:rsidRPr="008948C6">
              <w:rPr>
                <w:rFonts w:hint="eastAsia"/>
              </w:rPr>
              <w:t>ID/パスワード方式に代わる認証技術。指紋や虹彩といった生体情報、公開鍵暗号、端末ID、ワンタイムパスワードなどを利用した認証方法がある。</w:t>
            </w:r>
          </w:p>
        </w:tc>
      </w:tr>
      <w:tr w:rsidR="00C6390A" w:rsidRPr="008948C6" w14:paraId="1746286A" w14:textId="77777777" w:rsidTr="00EF5583">
        <w:tc>
          <w:tcPr>
            <w:tcW w:w="10480" w:type="dxa"/>
            <w:gridSpan w:val="2"/>
            <w:shd w:val="clear" w:color="auto" w:fill="2F5597"/>
            <w:tcMar>
              <w:top w:w="72" w:type="dxa"/>
              <w:left w:w="144" w:type="dxa"/>
              <w:bottom w:w="72" w:type="dxa"/>
              <w:right w:w="144" w:type="dxa"/>
            </w:tcMar>
            <w:vAlign w:val="center"/>
            <w:hideMark/>
          </w:tcPr>
          <w:p w14:paraId="41132A2F" w14:textId="77777777" w:rsidR="00C6390A" w:rsidRPr="008948C6" w:rsidRDefault="00C6390A" w:rsidP="008948C6">
            <w:pPr>
              <w:pStyle w:val="aff0"/>
            </w:pPr>
            <w:r w:rsidRPr="008948C6">
              <w:rPr>
                <w:rFonts w:hint="eastAsia"/>
              </w:rPr>
              <w:t>ワークロードセキュリティ</w:t>
            </w:r>
          </w:p>
        </w:tc>
      </w:tr>
      <w:tr w:rsidR="00C6390A" w:rsidRPr="008948C6" w14:paraId="2115ECFD" w14:textId="77777777" w:rsidTr="00EF5583">
        <w:trPr>
          <w:trHeight w:val="243"/>
        </w:trPr>
        <w:tc>
          <w:tcPr>
            <w:tcW w:w="3676" w:type="dxa"/>
            <w:shd w:val="clear" w:color="auto" w:fill="F2F2F2"/>
            <w:tcMar>
              <w:top w:w="72" w:type="dxa"/>
              <w:left w:w="144" w:type="dxa"/>
              <w:bottom w:w="72" w:type="dxa"/>
              <w:right w:w="144" w:type="dxa"/>
            </w:tcMar>
            <w:vAlign w:val="center"/>
            <w:hideMark/>
          </w:tcPr>
          <w:p w14:paraId="79892E17" w14:textId="77777777" w:rsidR="00C6390A" w:rsidRPr="008948C6" w:rsidRDefault="00C6390A" w:rsidP="008948C6">
            <w:pPr>
              <w:pStyle w:val="afff6"/>
            </w:pPr>
            <w:r w:rsidRPr="008948C6">
              <w:rPr>
                <w:rFonts w:hint="eastAsia"/>
              </w:rPr>
              <w:t>CWPP</w:t>
            </w:r>
          </w:p>
          <w:p w14:paraId="1EBA226B" w14:textId="0790768B" w:rsidR="00C6390A" w:rsidRPr="008948C6" w:rsidRDefault="00EC001B" w:rsidP="008948C6">
            <w:pPr>
              <w:pStyle w:val="afff6"/>
            </w:pPr>
            <w:r>
              <w:rPr>
                <w:rFonts w:hint="eastAsia"/>
              </w:rPr>
              <w:t>（</w:t>
            </w:r>
            <w:r w:rsidR="00C6390A" w:rsidRPr="008948C6">
              <w:rPr>
                <w:rFonts w:hint="eastAsia"/>
              </w:rPr>
              <w:t>Cloud Workload Protection Platform</w:t>
            </w:r>
            <w:r>
              <w:rPr>
                <w:rFonts w:hint="eastAsia"/>
              </w:rPr>
              <w:t>）</w:t>
            </w:r>
          </w:p>
        </w:tc>
        <w:tc>
          <w:tcPr>
            <w:tcW w:w="6804" w:type="dxa"/>
            <w:shd w:val="clear" w:color="auto" w:fill="FFFFFF"/>
            <w:tcMar>
              <w:top w:w="72" w:type="dxa"/>
              <w:left w:w="144" w:type="dxa"/>
              <w:bottom w:w="72" w:type="dxa"/>
              <w:right w:w="144" w:type="dxa"/>
            </w:tcMar>
            <w:vAlign w:val="center"/>
            <w:hideMark/>
          </w:tcPr>
          <w:p w14:paraId="65C7124C" w14:textId="77777777" w:rsidR="00C6390A" w:rsidRPr="008948C6" w:rsidRDefault="00C6390A" w:rsidP="008948C6">
            <w:pPr>
              <w:pStyle w:val="afff6"/>
            </w:pPr>
            <w:r w:rsidRPr="008948C6">
              <w:rPr>
                <w:rFonts w:hint="eastAsia"/>
              </w:rPr>
              <w:t>クラウド上コンテナ（実行環境）や仮想マシンなどに導入し、クラウドワークロード（クラウド上で実行されるプログラムやアプリケーション）の監視と保護を行うソリューション。</w:t>
            </w:r>
          </w:p>
        </w:tc>
      </w:tr>
      <w:tr w:rsidR="00C6390A" w:rsidRPr="008948C6" w14:paraId="41C84864" w14:textId="77777777" w:rsidTr="00EF5583">
        <w:tc>
          <w:tcPr>
            <w:tcW w:w="10480" w:type="dxa"/>
            <w:gridSpan w:val="2"/>
            <w:shd w:val="clear" w:color="auto" w:fill="2F5597"/>
            <w:tcMar>
              <w:top w:w="72" w:type="dxa"/>
              <w:left w:w="144" w:type="dxa"/>
              <w:bottom w:w="72" w:type="dxa"/>
              <w:right w:w="144" w:type="dxa"/>
            </w:tcMar>
            <w:vAlign w:val="center"/>
            <w:hideMark/>
          </w:tcPr>
          <w:p w14:paraId="613177A8" w14:textId="77777777" w:rsidR="00C6390A" w:rsidRPr="008948C6" w:rsidRDefault="00C6390A" w:rsidP="008948C6">
            <w:pPr>
              <w:pStyle w:val="aff0"/>
            </w:pPr>
            <w:r w:rsidRPr="008948C6">
              <w:rPr>
                <w:rFonts w:hint="eastAsia"/>
              </w:rPr>
              <w:t>データセキュリティ</w:t>
            </w:r>
          </w:p>
        </w:tc>
      </w:tr>
      <w:tr w:rsidR="00C6390A" w:rsidRPr="008948C6" w14:paraId="3B5BFFDC" w14:textId="77777777" w:rsidTr="00EF5583">
        <w:trPr>
          <w:trHeight w:val="720"/>
        </w:trPr>
        <w:tc>
          <w:tcPr>
            <w:tcW w:w="3676" w:type="dxa"/>
            <w:shd w:val="clear" w:color="auto" w:fill="F2F2F2"/>
            <w:tcMar>
              <w:top w:w="72" w:type="dxa"/>
              <w:left w:w="144" w:type="dxa"/>
              <w:bottom w:w="72" w:type="dxa"/>
              <w:right w:w="144" w:type="dxa"/>
            </w:tcMar>
            <w:vAlign w:val="center"/>
            <w:hideMark/>
          </w:tcPr>
          <w:p w14:paraId="3B8DEE6F" w14:textId="77777777" w:rsidR="00C6390A" w:rsidRPr="008948C6" w:rsidRDefault="00C6390A" w:rsidP="008948C6">
            <w:pPr>
              <w:pStyle w:val="afff6"/>
            </w:pPr>
            <w:r w:rsidRPr="008948C6">
              <w:rPr>
                <w:rFonts w:hint="eastAsia"/>
              </w:rPr>
              <w:t>DLP</w:t>
            </w:r>
          </w:p>
          <w:p w14:paraId="4F00E473" w14:textId="77777777" w:rsidR="00C6390A" w:rsidRPr="008948C6" w:rsidRDefault="00C6390A" w:rsidP="008948C6">
            <w:pPr>
              <w:pStyle w:val="afff6"/>
            </w:pPr>
            <w:r w:rsidRPr="008948C6">
              <w:rPr>
                <w:rFonts w:hint="eastAsia"/>
              </w:rPr>
              <w:t>（Data Loss Prevention）</w:t>
            </w:r>
          </w:p>
        </w:tc>
        <w:tc>
          <w:tcPr>
            <w:tcW w:w="6804" w:type="dxa"/>
            <w:shd w:val="clear" w:color="auto" w:fill="FFFFFF"/>
            <w:tcMar>
              <w:top w:w="72" w:type="dxa"/>
              <w:left w:w="144" w:type="dxa"/>
              <w:bottom w:w="72" w:type="dxa"/>
              <w:right w:w="144" w:type="dxa"/>
            </w:tcMar>
            <w:vAlign w:val="center"/>
            <w:hideMark/>
          </w:tcPr>
          <w:p w14:paraId="7048FE98" w14:textId="77777777" w:rsidR="00C6390A" w:rsidRPr="008948C6" w:rsidRDefault="00C6390A" w:rsidP="008948C6">
            <w:pPr>
              <w:pStyle w:val="afff6"/>
            </w:pPr>
            <w:r w:rsidRPr="008948C6">
              <w:rPr>
                <w:rFonts w:hint="eastAsia"/>
              </w:rPr>
              <w:t>情報漏えい防止を目的とするセキュリティツール。従来のシステムと異なり、データそのものを監視して情報漏えいを防ぐため、高い効果が期待できる。</w:t>
            </w:r>
          </w:p>
        </w:tc>
      </w:tr>
      <w:tr w:rsidR="00C6390A" w:rsidRPr="008948C6" w14:paraId="0ED4B435" w14:textId="77777777" w:rsidTr="00EF5583">
        <w:tc>
          <w:tcPr>
            <w:tcW w:w="10480" w:type="dxa"/>
            <w:gridSpan w:val="2"/>
            <w:shd w:val="clear" w:color="auto" w:fill="2F5597"/>
            <w:tcMar>
              <w:top w:w="72" w:type="dxa"/>
              <w:left w:w="144" w:type="dxa"/>
              <w:bottom w:w="72" w:type="dxa"/>
              <w:right w:w="144" w:type="dxa"/>
            </w:tcMar>
            <w:vAlign w:val="center"/>
            <w:hideMark/>
          </w:tcPr>
          <w:p w14:paraId="53737177" w14:textId="77777777" w:rsidR="00C6390A" w:rsidRPr="008948C6" w:rsidRDefault="00C6390A" w:rsidP="008948C6">
            <w:pPr>
              <w:pStyle w:val="aff0"/>
            </w:pPr>
            <w:r w:rsidRPr="008948C6">
              <w:rPr>
                <w:rFonts w:hint="eastAsia"/>
              </w:rPr>
              <w:t>可視化と分析</w:t>
            </w:r>
          </w:p>
        </w:tc>
      </w:tr>
      <w:tr w:rsidR="00C6390A" w:rsidRPr="008948C6" w14:paraId="56F4C1B9" w14:textId="77777777" w:rsidTr="00EF5583">
        <w:trPr>
          <w:trHeight w:val="243"/>
        </w:trPr>
        <w:tc>
          <w:tcPr>
            <w:tcW w:w="3676" w:type="dxa"/>
            <w:shd w:val="clear" w:color="auto" w:fill="F2F2F2"/>
            <w:tcMar>
              <w:top w:w="72" w:type="dxa"/>
              <w:left w:w="144" w:type="dxa"/>
              <w:bottom w:w="72" w:type="dxa"/>
              <w:right w:w="144" w:type="dxa"/>
            </w:tcMar>
            <w:vAlign w:val="center"/>
            <w:hideMark/>
          </w:tcPr>
          <w:p w14:paraId="1111FDCB" w14:textId="77777777" w:rsidR="00C6390A" w:rsidRPr="008948C6" w:rsidRDefault="00C6390A" w:rsidP="008948C6">
            <w:pPr>
              <w:pStyle w:val="afff6"/>
            </w:pPr>
            <w:r w:rsidRPr="008948C6">
              <w:rPr>
                <w:rFonts w:hint="eastAsia"/>
              </w:rPr>
              <w:t>CASB</w:t>
            </w:r>
          </w:p>
          <w:p w14:paraId="7A42127C" w14:textId="77777777" w:rsidR="00C6390A" w:rsidRPr="008948C6" w:rsidRDefault="00C6390A" w:rsidP="008948C6">
            <w:pPr>
              <w:pStyle w:val="afff6"/>
            </w:pPr>
            <w:r w:rsidRPr="008948C6">
              <w:rPr>
                <w:rFonts w:hint="eastAsia"/>
              </w:rPr>
              <w:t>（Cloud Access Security Broker）</w:t>
            </w:r>
          </w:p>
        </w:tc>
        <w:tc>
          <w:tcPr>
            <w:tcW w:w="6804" w:type="dxa"/>
            <w:shd w:val="clear" w:color="auto" w:fill="FFFFFF"/>
            <w:tcMar>
              <w:top w:w="72" w:type="dxa"/>
              <w:left w:w="144" w:type="dxa"/>
              <w:bottom w:w="72" w:type="dxa"/>
              <w:right w:w="144" w:type="dxa"/>
            </w:tcMar>
            <w:vAlign w:val="center"/>
            <w:hideMark/>
          </w:tcPr>
          <w:p w14:paraId="53CC12A9" w14:textId="34BF800E" w:rsidR="00C6390A" w:rsidRPr="008948C6" w:rsidRDefault="00C6390A" w:rsidP="008948C6">
            <w:pPr>
              <w:pStyle w:val="afff6"/>
            </w:pPr>
            <w:r w:rsidRPr="008948C6">
              <w:rPr>
                <w:rFonts w:hint="eastAsia"/>
              </w:rPr>
              <w:t>クラウドサービスの</w:t>
            </w:r>
            <w:bookmarkStart w:id="1437" w:name="■脆弱性18ー3ー5"/>
            <w:r w:rsidRPr="008948C6">
              <w:rPr>
                <w:rFonts w:hint="eastAsia"/>
              </w:rPr>
              <w:t>脆弱性</w:t>
            </w:r>
            <w:bookmarkEnd w:id="1437"/>
            <w:r w:rsidRPr="008948C6">
              <w:rPr>
                <w:rFonts w:hint="eastAsia"/>
              </w:rPr>
              <w:t>対策ソリューション。クラウドサービスの利用状況を可視化すると同時にクラウド</w:t>
            </w:r>
            <w:r>
              <w:rPr>
                <w:rFonts w:hint="eastAsia"/>
              </w:rPr>
              <w:t>環境</w:t>
            </w:r>
            <w:r w:rsidRPr="008948C6">
              <w:rPr>
                <w:rFonts w:hint="eastAsia"/>
              </w:rPr>
              <w:t>への</w:t>
            </w:r>
            <w:bookmarkStart w:id="1438" w:name="■不正アクセス18ー3ー5"/>
            <w:r w:rsidR="00490AF1">
              <w:fldChar w:fldCharType="begin"/>
            </w:r>
            <w:r w:rsidR="00490AF1">
              <w:rPr>
                <w:rFonts w:hint="eastAsia"/>
              </w:rPr>
              <w:instrText xml:space="preserve">HYPERLINK </w:instrText>
            </w:r>
            <w:r w:rsidR="00490AF1">
              <w:instrText xml:space="preserve"> \l "</w:instrText>
            </w:r>
            <w:r w:rsidR="00490AF1">
              <w:rPr>
                <w:rFonts w:hint="eastAsia"/>
              </w:rPr>
              <w:instrText>■不正アクセス</w:instrText>
            </w:r>
            <w:r w:rsidR="00490AF1">
              <w:instrText>"</w:instrText>
            </w:r>
            <w:r w:rsidR="00490AF1">
              <w:fldChar w:fldCharType="separate"/>
            </w:r>
            <w:r w:rsidRPr="00490AF1">
              <w:rPr>
                <w:rStyle w:val="a7"/>
                <w:rFonts w:hint="eastAsia"/>
              </w:rPr>
              <w:t>不正アクセス</w:t>
            </w:r>
            <w:bookmarkEnd w:id="1438"/>
            <w:r w:rsidR="00490AF1">
              <w:fldChar w:fldCharType="end"/>
            </w:r>
            <w:r w:rsidRPr="008948C6">
              <w:rPr>
                <w:rFonts w:hint="eastAsia"/>
              </w:rPr>
              <w:t>検知と防御も可能。</w:t>
            </w:r>
          </w:p>
        </w:tc>
      </w:tr>
      <w:tr w:rsidR="00C6390A" w:rsidRPr="008948C6" w14:paraId="594CD257" w14:textId="77777777" w:rsidTr="00EF5583">
        <w:trPr>
          <w:trHeight w:val="243"/>
        </w:trPr>
        <w:tc>
          <w:tcPr>
            <w:tcW w:w="3676" w:type="dxa"/>
            <w:shd w:val="clear" w:color="auto" w:fill="F2F2F2"/>
            <w:tcMar>
              <w:top w:w="72" w:type="dxa"/>
              <w:left w:w="144" w:type="dxa"/>
              <w:bottom w:w="72" w:type="dxa"/>
              <w:right w:w="144" w:type="dxa"/>
            </w:tcMar>
            <w:vAlign w:val="center"/>
            <w:hideMark/>
          </w:tcPr>
          <w:p w14:paraId="06B8B85E" w14:textId="77777777" w:rsidR="00C6390A" w:rsidRPr="008948C6" w:rsidRDefault="00C6390A" w:rsidP="008948C6">
            <w:pPr>
              <w:pStyle w:val="afff6"/>
            </w:pPr>
            <w:r w:rsidRPr="008948C6">
              <w:rPr>
                <w:rFonts w:hint="eastAsia"/>
              </w:rPr>
              <w:t>SIEM</w:t>
            </w:r>
          </w:p>
          <w:p w14:paraId="77859FAC" w14:textId="77777777" w:rsidR="00C6390A" w:rsidRPr="008948C6" w:rsidRDefault="00C6390A" w:rsidP="008948C6">
            <w:pPr>
              <w:pStyle w:val="afff6"/>
            </w:pPr>
            <w:r w:rsidRPr="008948C6">
              <w:rPr>
                <w:rFonts w:hint="eastAsia"/>
              </w:rPr>
              <w:t>（Security Information and Event Management）</w:t>
            </w:r>
          </w:p>
        </w:tc>
        <w:bookmarkStart w:id="1439" w:name="■ファイアウォール18ー3ー5"/>
        <w:tc>
          <w:tcPr>
            <w:tcW w:w="6804" w:type="dxa"/>
            <w:shd w:val="clear" w:color="auto" w:fill="FFFFFF"/>
            <w:tcMar>
              <w:top w:w="72" w:type="dxa"/>
              <w:left w:w="144" w:type="dxa"/>
              <w:bottom w:w="72" w:type="dxa"/>
              <w:right w:w="144" w:type="dxa"/>
            </w:tcMar>
            <w:vAlign w:val="center"/>
            <w:hideMark/>
          </w:tcPr>
          <w:p w14:paraId="5C4B8C28" w14:textId="68BE0AE2" w:rsidR="00C6390A" w:rsidRPr="008948C6" w:rsidRDefault="00663EBA" w:rsidP="008948C6">
            <w:pPr>
              <w:pStyle w:val="afff6"/>
            </w:pPr>
            <w:r>
              <w:fldChar w:fldCharType="begin"/>
            </w:r>
            <w:r>
              <w:rPr>
                <w:rFonts w:hint="eastAsia"/>
              </w:rPr>
              <w:instrText xml:space="preserve">HYPERLINK </w:instrText>
            </w:r>
            <w:r>
              <w:instrText xml:space="preserve"> \l "</w:instrText>
            </w:r>
            <w:r>
              <w:rPr>
                <w:rFonts w:hint="eastAsia"/>
              </w:rPr>
              <w:instrText>■ファイアウォール</w:instrText>
            </w:r>
            <w:r>
              <w:instrText>"</w:instrText>
            </w:r>
            <w:r>
              <w:fldChar w:fldCharType="separate"/>
            </w:r>
            <w:r w:rsidR="00C6390A" w:rsidRPr="00663EBA">
              <w:rPr>
                <w:rStyle w:val="a7"/>
                <w:rFonts w:hint="eastAsia"/>
              </w:rPr>
              <w:t>ファイアウォール</w:t>
            </w:r>
            <w:bookmarkEnd w:id="1439"/>
            <w:r>
              <w:fldChar w:fldCharType="end"/>
            </w:r>
            <w:r w:rsidR="00C6390A" w:rsidRPr="008948C6">
              <w:rPr>
                <w:rFonts w:hint="eastAsia"/>
              </w:rPr>
              <w:t>や</w:t>
            </w:r>
            <w:bookmarkStart w:id="1440" w:name="■IDS18ー3－5"/>
            <w:r w:rsidR="00835EBC">
              <w:fldChar w:fldCharType="begin"/>
            </w:r>
            <w:r w:rsidR="00835EBC">
              <w:rPr>
                <w:rFonts w:hint="eastAsia"/>
              </w:rPr>
              <w:instrText xml:space="preserve">HYPERLINK </w:instrText>
            </w:r>
            <w:r w:rsidR="00835EBC">
              <w:instrText xml:space="preserve"> \l "</w:instrText>
            </w:r>
            <w:r w:rsidR="00835EBC">
              <w:rPr>
                <w:rFonts w:hint="eastAsia"/>
              </w:rPr>
              <w:instrText>■</w:instrText>
            </w:r>
            <w:r w:rsidR="00835EBC">
              <w:instrText>IDS"</w:instrText>
            </w:r>
            <w:r w:rsidR="00835EBC">
              <w:fldChar w:fldCharType="separate"/>
            </w:r>
            <w:r w:rsidR="00C6390A" w:rsidRPr="00835EBC">
              <w:rPr>
                <w:rStyle w:val="a7"/>
                <w:rFonts w:hint="eastAsia"/>
              </w:rPr>
              <w:t>IDS</w:t>
            </w:r>
            <w:bookmarkEnd w:id="1440"/>
            <w:r w:rsidR="00835EBC">
              <w:fldChar w:fldCharType="end"/>
            </w:r>
            <w:r w:rsidR="00C6390A" w:rsidRPr="008948C6">
              <w:rPr>
                <w:rFonts w:hint="eastAsia"/>
              </w:rPr>
              <w:t>/</w:t>
            </w:r>
            <w:bookmarkStart w:id="1441" w:name="■IPS18ー3－5"/>
            <w:r w:rsidR="00BC5858">
              <w:fldChar w:fldCharType="begin"/>
            </w:r>
            <w:r w:rsidR="00BC5858">
              <w:rPr>
                <w:rFonts w:hint="eastAsia"/>
              </w:rPr>
              <w:instrText xml:space="preserve">HYPERLINK </w:instrText>
            </w:r>
            <w:r w:rsidR="00BC5858">
              <w:instrText xml:space="preserve"> \l "</w:instrText>
            </w:r>
            <w:r w:rsidR="00BC5858">
              <w:rPr>
                <w:rFonts w:hint="eastAsia"/>
              </w:rPr>
              <w:instrText>■</w:instrText>
            </w:r>
            <w:r w:rsidR="00BC5858">
              <w:instrText>IPS"</w:instrText>
            </w:r>
            <w:r w:rsidR="00BC5858">
              <w:fldChar w:fldCharType="separate"/>
            </w:r>
            <w:r w:rsidR="00C6390A" w:rsidRPr="00BC5858">
              <w:rPr>
                <w:rStyle w:val="a7"/>
                <w:rFonts w:hint="eastAsia"/>
              </w:rPr>
              <w:t>IPS</w:t>
            </w:r>
            <w:bookmarkEnd w:id="1441"/>
            <w:r w:rsidR="00BC5858">
              <w:fldChar w:fldCharType="end"/>
            </w:r>
            <w:r w:rsidR="00C6390A" w:rsidRPr="008948C6">
              <w:rPr>
                <w:rFonts w:hint="eastAsia"/>
              </w:rPr>
              <w:t>などから出力されるログやデータを一元的に集約し、集約したデータを組み合わせて相関分析を行うことにより、</w:t>
            </w:r>
            <w:bookmarkStart w:id="1442" w:name="■サイバー攻撃18ー3ー5"/>
            <w:r w:rsidR="003934FC">
              <w:fldChar w:fldCharType="begin"/>
            </w:r>
            <w:r w:rsidR="003934FC">
              <w:rPr>
                <w:rFonts w:hint="eastAsia"/>
              </w:rPr>
              <w:instrText xml:space="preserve">HYPERLINK </w:instrText>
            </w:r>
            <w:r w:rsidR="003934FC">
              <w:instrText xml:space="preserve"> \l "</w:instrText>
            </w:r>
            <w:r w:rsidR="003934FC">
              <w:rPr>
                <w:rFonts w:hint="eastAsia"/>
              </w:rPr>
              <w:instrText>■サイバー攻撃</w:instrText>
            </w:r>
            <w:r w:rsidR="003934FC">
              <w:instrText>"</w:instrText>
            </w:r>
            <w:r w:rsidR="003934FC">
              <w:fldChar w:fldCharType="separate"/>
            </w:r>
            <w:r w:rsidR="00C6390A" w:rsidRPr="003934FC">
              <w:rPr>
                <w:rStyle w:val="a7"/>
                <w:rFonts w:hint="eastAsia"/>
              </w:rPr>
              <w:t>サイバー攻撃</w:t>
            </w:r>
            <w:bookmarkEnd w:id="1442"/>
            <w:r w:rsidR="003934FC">
              <w:fldChar w:fldCharType="end"/>
            </w:r>
            <w:r w:rsidR="00C6390A" w:rsidRPr="008948C6">
              <w:rPr>
                <w:rFonts w:hint="eastAsia"/>
              </w:rPr>
              <w:t>やマルウェア感染などのセキュリティインシデントをリアルタイムで検知。</w:t>
            </w:r>
          </w:p>
        </w:tc>
      </w:tr>
      <w:tr w:rsidR="00C6390A" w:rsidRPr="008948C6" w14:paraId="63392CB9" w14:textId="77777777" w:rsidTr="00380A9B">
        <w:trPr>
          <w:trHeight w:val="243"/>
        </w:trPr>
        <w:tc>
          <w:tcPr>
            <w:tcW w:w="3676" w:type="dxa"/>
            <w:tcBorders>
              <w:bottom w:val="single" w:sz="4" w:space="0" w:color="auto"/>
            </w:tcBorders>
            <w:shd w:val="clear" w:color="auto" w:fill="F2F2F2"/>
            <w:tcMar>
              <w:top w:w="72" w:type="dxa"/>
              <w:left w:w="144" w:type="dxa"/>
              <w:bottom w:w="72" w:type="dxa"/>
              <w:right w:w="144" w:type="dxa"/>
            </w:tcMar>
            <w:vAlign w:val="center"/>
            <w:hideMark/>
          </w:tcPr>
          <w:p w14:paraId="732E3E73" w14:textId="77777777" w:rsidR="00C6390A" w:rsidRPr="008948C6" w:rsidRDefault="00C6390A" w:rsidP="008948C6">
            <w:pPr>
              <w:pStyle w:val="afff6"/>
            </w:pPr>
            <w:r w:rsidRPr="008948C6">
              <w:rPr>
                <w:rFonts w:hint="eastAsia"/>
              </w:rPr>
              <w:t>CSPM</w:t>
            </w:r>
          </w:p>
          <w:p w14:paraId="501EC2BA" w14:textId="77777777" w:rsidR="00C6390A" w:rsidRPr="008948C6" w:rsidRDefault="00C6390A" w:rsidP="008948C6">
            <w:pPr>
              <w:pStyle w:val="afff6"/>
            </w:pPr>
            <w:r w:rsidRPr="008948C6">
              <w:rPr>
                <w:rFonts w:hint="eastAsia"/>
              </w:rPr>
              <w:t>（Cloud Security Posture Management）</w:t>
            </w:r>
          </w:p>
        </w:tc>
        <w:tc>
          <w:tcPr>
            <w:tcW w:w="6804" w:type="dxa"/>
            <w:tcBorders>
              <w:bottom w:val="single" w:sz="4" w:space="0" w:color="auto"/>
            </w:tcBorders>
            <w:shd w:val="clear" w:color="auto" w:fill="FFFFFF"/>
            <w:tcMar>
              <w:top w:w="72" w:type="dxa"/>
              <w:left w:w="144" w:type="dxa"/>
              <w:bottom w:w="72" w:type="dxa"/>
              <w:right w:w="144" w:type="dxa"/>
            </w:tcMar>
            <w:vAlign w:val="center"/>
            <w:hideMark/>
          </w:tcPr>
          <w:p w14:paraId="47214AA3" w14:textId="77747F09" w:rsidR="00C6390A" w:rsidRPr="008948C6" w:rsidRDefault="00C6390A" w:rsidP="008948C6">
            <w:pPr>
              <w:pStyle w:val="afff6"/>
            </w:pPr>
            <w:r w:rsidRPr="008948C6">
              <w:rPr>
                <w:rFonts w:hint="eastAsia"/>
              </w:rPr>
              <w:t>クラウド環境の設定状況を可視化し、あらかじめ設定したルールに基づいて、不適切な設定や</w:t>
            </w:r>
            <w:hyperlink w:anchor="■脆弱性" w:history="1">
              <w:r w:rsidRPr="00082D40">
                <w:rPr>
                  <w:rStyle w:val="a7"/>
                  <w:rFonts w:hint="eastAsia"/>
                </w:rPr>
                <w:t>脆弱性</w:t>
              </w:r>
            </w:hyperlink>
            <w:r w:rsidRPr="008948C6">
              <w:rPr>
                <w:rFonts w:hint="eastAsia"/>
              </w:rPr>
              <w:t>の有無を検知。</w:t>
            </w:r>
          </w:p>
        </w:tc>
      </w:tr>
      <w:tr w:rsidR="00C6390A" w:rsidRPr="008948C6" w14:paraId="73F16381" w14:textId="77777777" w:rsidTr="00EF5583">
        <w:tc>
          <w:tcPr>
            <w:tcW w:w="10480" w:type="dxa"/>
            <w:gridSpan w:val="2"/>
            <w:shd w:val="clear" w:color="auto" w:fill="2F5597"/>
            <w:tcMar>
              <w:top w:w="72" w:type="dxa"/>
              <w:left w:w="144" w:type="dxa"/>
              <w:bottom w:w="72" w:type="dxa"/>
              <w:right w:w="144" w:type="dxa"/>
            </w:tcMar>
            <w:vAlign w:val="center"/>
            <w:hideMark/>
          </w:tcPr>
          <w:p w14:paraId="2375A96C" w14:textId="77777777" w:rsidR="00C6390A" w:rsidRPr="008948C6" w:rsidRDefault="00C6390A" w:rsidP="008948C6">
            <w:pPr>
              <w:pStyle w:val="aff0"/>
            </w:pPr>
            <w:r w:rsidRPr="008948C6">
              <w:rPr>
                <w:rFonts w:hint="eastAsia"/>
              </w:rPr>
              <w:t>自動化</w:t>
            </w:r>
          </w:p>
        </w:tc>
      </w:tr>
      <w:tr w:rsidR="00C6390A" w:rsidRPr="008948C6" w14:paraId="47489C12" w14:textId="77777777" w:rsidTr="00EF5583">
        <w:trPr>
          <w:trHeight w:val="308"/>
        </w:trPr>
        <w:tc>
          <w:tcPr>
            <w:tcW w:w="3676" w:type="dxa"/>
            <w:shd w:val="clear" w:color="auto" w:fill="F2F2F2"/>
            <w:tcMar>
              <w:top w:w="72" w:type="dxa"/>
              <w:left w:w="144" w:type="dxa"/>
              <w:bottom w:w="72" w:type="dxa"/>
              <w:right w:w="144" w:type="dxa"/>
            </w:tcMar>
            <w:vAlign w:val="center"/>
            <w:hideMark/>
          </w:tcPr>
          <w:p w14:paraId="0E8352D0" w14:textId="77777777" w:rsidR="00C6390A" w:rsidRPr="008948C6" w:rsidRDefault="00C6390A" w:rsidP="008948C6">
            <w:pPr>
              <w:pStyle w:val="afff6"/>
            </w:pPr>
            <w:r w:rsidRPr="008948C6">
              <w:rPr>
                <w:rFonts w:hint="eastAsia"/>
              </w:rPr>
              <w:t>SOAR</w:t>
            </w:r>
          </w:p>
          <w:p w14:paraId="5F0CAE48" w14:textId="77777777" w:rsidR="00C6390A" w:rsidRPr="008948C6" w:rsidRDefault="00C6390A" w:rsidP="008948C6">
            <w:pPr>
              <w:pStyle w:val="afff6"/>
            </w:pPr>
            <w:r w:rsidRPr="008948C6">
              <w:rPr>
                <w:rFonts w:hint="eastAsia"/>
              </w:rPr>
              <w:t>（Security Orchestration Automation and Response）</w:t>
            </w:r>
          </w:p>
        </w:tc>
        <w:tc>
          <w:tcPr>
            <w:tcW w:w="6804" w:type="dxa"/>
            <w:shd w:val="clear" w:color="auto" w:fill="FFFFFF"/>
            <w:tcMar>
              <w:top w:w="72" w:type="dxa"/>
              <w:left w:w="144" w:type="dxa"/>
              <w:bottom w:w="72" w:type="dxa"/>
              <w:right w:w="144" w:type="dxa"/>
            </w:tcMar>
            <w:vAlign w:val="center"/>
            <w:hideMark/>
          </w:tcPr>
          <w:p w14:paraId="0486ED41" w14:textId="77777777" w:rsidR="00C6390A" w:rsidRPr="008948C6" w:rsidRDefault="00C6390A" w:rsidP="008948C6">
            <w:pPr>
              <w:pStyle w:val="afff6"/>
            </w:pPr>
            <w:r w:rsidRPr="008948C6">
              <w:rPr>
                <w:rFonts w:hint="eastAsia"/>
              </w:rPr>
              <w:t>セキュリティインシデントの監視、データの収集・分析、対応などのセキュリティ運用業務を自動化・効率化する技術。</w:t>
            </w:r>
          </w:p>
        </w:tc>
      </w:tr>
    </w:tbl>
    <w:p w14:paraId="479846FD" w14:textId="77777777" w:rsidR="00C6390A" w:rsidRDefault="00C6390A" w:rsidP="00E24144"/>
    <w:p w14:paraId="37E839B1" w14:textId="77777777" w:rsidR="00C6390A" w:rsidRPr="008948C6" w:rsidRDefault="00C6390A" w:rsidP="008948C6">
      <w:pPr>
        <w:pStyle w:val="5"/>
      </w:pPr>
      <w:r w:rsidRPr="008948C6">
        <w:rPr>
          <w:rFonts w:hint="eastAsia"/>
        </w:rPr>
        <w:t>FIDO（Fast Identity Online）</w:t>
      </w:r>
    </w:p>
    <w:p w14:paraId="62FA16B6" w14:textId="77777777" w:rsidR="00C6390A" w:rsidRDefault="00C6390A" w:rsidP="00193F34">
      <w:r w:rsidRPr="008948C6">
        <w:rPr>
          <w:rFonts w:hint="eastAsia"/>
        </w:rPr>
        <w:t>FIDOは、従来のパスワードによる認証方式に代わる、パスワードを使わない「パスワードレス認証」を実現する技術です。認証には、公開鍵暗号方式を利用したデジタル署名の仕組みが用いられます。</w:t>
      </w:r>
    </w:p>
    <w:p w14:paraId="2F463509" w14:textId="77777777" w:rsidR="00C6390A" w:rsidRPr="008948C6" w:rsidRDefault="00C6390A" w:rsidP="00193F34"/>
    <w:p w14:paraId="336D69D8" w14:textId="77777777" w:rsidR="00C6390A" w:rsidRPr="000106D0" w:rsidRDefault="00C6390A" w:rsidP="000106D0">
      <w:pPr>
        <w:pStyle w:val="aff4"/>
      </w:pPr>
      <w:r w:rsidRPr="000106D0">
        <w:rPr>
          <w:rFonts w:hint="eastAsia"/>
        </w:rPr>
        <w:t>デジタル署名による送信者確認の仕組み</w:t>
      </w:r>
    </w:p>
    <w:p w14:paraId="07825991" w14:textId="4A907F6B" w:rsidR="00C6390A" w:rsidRDefault="00C6390A" w:rsidP="00DD16B5">
      <w:r>
        <w:rPr>
          <w:noProof/>
        </w:rPr>
        <w:drawing>
          <wp:anchor distT="0" distB="0" distL="114300" distR="114300" simplePos="0" relativeHeight="251656448" behindDoc="0" locked="0" layoutInCell="1" allowOverlap="1" wp14:anchorId="0025746E" wp14:editId="0A234C78">
            <wp:simplePos x="0" y="0"/>
            <wp:positionH relativeFrom="margin">
              <wp:align>center</wp:align>
            </wp:positionH>
            <wp:positionV relativeFrom="paragraph">
              <wp:posOffset>1045779</wp:posOffset>
            </wp:positionV>
            <wp:extent cx="5370830" cy="1048385"/>
            <wp:effectExtent l="0" t="0" r="0" b="0"/>
            <wp:wrapTopAndBottom/>
            <wp:docPr id="179951919"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70830" cy="1048385"/>
                    </a:xfrm>
                    <a:prstGeom prst="rect">
                      <a:avLst/>
                    </a:prstGeom>
                    <a:noFill/>
                    <a:ln>
                      <a:noFill/>
                    </a:ln>
                  </pic:spPr>
                </pic:pic>
              </a:graphicData>
            </a:graphic>
          </wp:anchor>
        </w:drawing>
      </w:r>
      <w:r w:rsidRPr="00193F34">
        <w:rPr>
          <w:noProof/>
        </w:rPr>
        <mc:AlternateContent>
          <mc:Choice Requires="wps">
            <w:drawing>
              <wp:anchor distT="0" distB="0" distL="114300" distR="114300" simplePos="0" relativeHeight="251656434" behindDoc="0" locked="0" layoutInCell="1" allowOverlap="1" wp14:anchorId="191FA87A" wp14:editId="7192B86A">
                <wp:simplePos x="0" y="0"/>
                <wp:positionH relativeFrom="margin">
                  <wp:posOffset>529590</wp:posOffset>
                </wp:positionH>
                <wp:positionV relativeFrom="paragraph">
                  <wp:posOffset>2035660</wp:posOffset>
                </wp:positionV>
                <wp:extent cx="5586095" cy="184150"/>
                <wp:effectExtent l="0" t="0" r="0" b="0"/>
                <wp:wrapTopAndBottom/>
                <wp:docPr id="1979616504" name="テキスト ボックス 99">
                  <a:extLst xmlns:a="http://schemas.openxmlformats.org/drawingml/2006/main">
                    <a:ext uri="{FF2B5EF4-FFF2-40B4-BE49-F238E27FC236}">
                      <a16:creationId xmlns:a16="http://schemas.microsoft.com/office/drawing/2014/main" id="{B46B6608-26A8-351D-BE92-2CAC7946846D}"/>
                    </a:ext>
                  </a:extLst>
                </wp:docPr>
                <wp:cNvGraphicFramePr/>
                <a:graphic xmlns:a="http://schemas.openxmlformats.org/drawingml/2006/main">
                  <a:graphicData uri="http://schemas.microsoft.com/office/word/2010/wordprocessingShape">
                    <wps:wsp>
                      <wps:cNvSpPr txBox="1"/>
                      <wps:spPr>
                        <a:xfrm>
                          <a:off x="0" y="0"/>
                          <a:ext cx="5586095" cy="184150"/>
                        </a:xfrm>
                        <a:prstGeom prst="rect">
                          <a:avLst/>
                        </a:prstGeom>
                        <a:noFill/>
                      </wps:spPr>
                      <wps:txbx>
                        <w:txbxContent>
                          <w:p w14:paraId="0AA7685F" w14:textId="07623F89" w:rsidR="00C6390A" w:rsidRDefault="00C6390A" w:rsidP="00193F34">
                            <w:pPr>
                              <w:pStyle w:val="aff2"/>
                            </w:pPr>
                            <w:r>
                              <w:rPr>
                                <w:rFonts w:hint="eastAsia"/>
                              </w:rPr>
                              <w:t>図</w:t>
                            </w:r>
                            <w:r w:rsidR="00E36847">
                              <w:rPr>
                                <w:rFonts w:hint="eastAsia"/>
                              </w:rPr>
                              <w:t>70</w:t>
                            </w:r>
                            <w:r>
                              <w:rPr>
                                <w:rFonts w:hint="eastAsia"/>
                              </w:rPr>
                              <w:t>. デジタル署名による送信者確認の仕組み</w:t>
                            </w:r>
                          </w:p>
                        </w:txbxContent>
                      </wps:txbx>
                      <wps:bodyPr wrap="square" rtlCol="0">
                        <a:spAutoFit/>
                      </wps:bodyPr>
                    </wps:wsp>
                  </a:graphicData>
                </a:graphic>
              </wp:anchor>
            </w:drawing>
          </mc:Choice>
          <mc:Fallback>
            <w:pict>
              <v:shape w14:anchorId="191FA87A" id="テキスト ボックス 99" o:spid="_x0000_s1156" type="#_x0000_t202" style="position:absolute;left:0;text-align:left;margin-left:41.7pt;margin-top:160.3pt;width:439.85pt;height:14.5pt;z-index:25165643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" filled="f" stroked="f">
                <v:textbox style="mso-fit-shape-to-text:t">
                  <w:txbxContent>
                    <w:p w14:paraId="0AA7685F" w14:textId="07623F89" w:rsidR="00C6390A" w:rsidRDefault="00C6390A" w:rsidP="00193F34">
                      <w:pPr>
                        <w:pStyle w:val="aff2"/>
                      </w:pPr>
                      <w:r>
                        <w:rPr>
                          <w:rFonts w:hint="eastAsia"/>
                        </w:rPr>
                        <w:t>図</w:t>
                      </w:r>
                      <w:r w:rsidR="00E36847">
                        <w:rPr>
                          <w:rFonts w:hint="eastAsia"/>
                        </w:rPr>
                        <w:t>70</w:t>
                      </w:r>
                      <w:r>
                        <w:rPr>
                          <w:rFonts w:hint="eastAsia"/>
                        </w:rPr>
                        <w:t>. デジタル署名による送信者確認の仕組み</w:t>
                      </w:r>
                    </w:p>
                  </w:txbxContent>
                </v:textbox>
                <w10:wrap type="topAndBottom" anchorx="margin"/>
              </v:shape>
            </w:pict>
          </mc:Fallback>
        </mc:AlternateContent>
      </w:r>
      <w:r w:rsidRPr="00DD16B5">
        <w:rPr>
          <w:rFonts w:hint="eastAsia"/>
        </w:rPr>
        <w:t>デジタル署名では公開鍵と秘密鍵、</w:t>
      </w:r>
      <w:r w:rsidRPr="00DD16B5">
        <w:t>2つの鍵を使用します。公開鍵は公開される誰でも取得できる鍵で、秘密鍵は本人だけが保持している鍵です。秘密鍵で署名したデータは、対となる公開鍵で検証できます。この仕組みを利用し、受信者は送られてきたデータが間違いなく送信者本人から送られてきたか確認できます。</w:t>
      </w:r>
    </w:p>
    <w:p w14:paraId="2EB2B7D7" w14:textId="77777777" w:rsidR="00C6390A" w:rsidRDefault="00C6390A" w:rsidP="009F3ACB">
      <w:pPr>
        <w:pStyle w:val="aff4"/>
      </w:pPr>
    </w:p>
    <w:p w14:paraId="1943745F" w14:textId="77777777" w:rsidR="00C6390A" w:rsidRPr="00193F34" w:rsidRDefault="00C6390A" w:rsidP="00780837">
      <w:pPr>
        <w:pStyle w:val="aff4"/>
      </w:pPr>
      <w:r w:rsidRPr="00193F34">
        <w:rPr>
          <w:rFonts w:hint="eastAsia"/>
        </w:rPr>
        <w:t>FIDO2</w:t>
      </w:r>
    </w:p>
    <w:p w14:paraId="4BD41C01" w14:textId="77777777" w:rsidR="00C6390A" w:rsidRDefault="00C6390A" w:rsidP="003232FC">
      <w:r w:rsidRPr="00193F34">
        <w:t>FIDO2</w:t>
      </w:r>
      <w:r w:rsidRPr="00193F34">
        <w:rPr>
          <w:rFonts w:hint="eastAsia"/>
        </w:rPr>
        <w:t>とは、パスワードレス認証の技術仕様です。</w:t>
      </w:r>
      <w:r w:rsidRPr="00193F34">
        <w:t>FIDO2</w:t>
      </w:r>
      <w:r w:rsidRPr="00193F34">
        <w:rPr>
          <w:rFonts w:hint="eastAsia"/>
        </w:rPr>
        <w:t>では、端末で生体認証行い、利用者を認証します。サーバとは、デジタル署名による本人確認の仕組みを用いて認証します。サーバ側には公開鍵、端末側には秘密鍵が保管され、鍵同士がペアとなります。正式サイトを偽装したフィッシングサイトがログインを求めても、ペアとなる鍵がないためログインを防げます。</w:t>
      </w:r>
      <w:r w:rsidRPr="00193F34">
        <w:t>FIDO2</w:t>
      </w:r>
      <w:r w:rsidRPr="00193F34">
        <w:rPr>
          <w:rFonts w:hint="eastAsia"/>
        </w:rPr>
        <w:t>を利用したパスキーという仕組みでは、認証資格情報を複数の端末で同期できるため、機種変更や端末紛失などの場合に、一からの作成する必要はありません。</w:t>
      </w:r>
    </w:p>
    <w:p w14:paraId="234334BF" w14:textId="77777777" w:rsidR="00C6390A" w:rsidRDefault="00C6390A" w:rsidP="003232FC"/>
    <w:p w14:paraId="644B49D1" w14:textId="77777777" w:rsidR="00C6390A" w:rsidRDefault="00C6390A" w:rsidP="008A3705">
      <w:pPr>
        <w:pStyle w:val="aff4"/>
      </w:pPr>
      <w:r w:rsidRPr="008A3705">
        <w:rPr>
          <w:rFonts w:hint="eastAsia"/>
        </w:rPr>
        <w:t>メリット</w:t>
      </w:r>
    </w:p>
    <w:p w14:paraId="375BCD3D" w14:textId="77777777" w:rsidR="00C6390A" w:rsidRDefault="00C6390A" w:rsidP="00892C01">
      <w:pPr>
        <w:pStyle w:val="ab"/>
        <w:numPr>
          <w:ilvl w:val="0"/>
          <w:numId w:val="223"/>
        </w:numPr>
        <w:ind w:leftChars="0" w:firstLineChars="0"/>
      </w:pPr>
      <w:r>
        <w:t>認証に必要な秘密情報（秘密鍵）は、認証を行う端末側のみに保存され、</w:t>
      </w:r>
      <w:r w:rsidRPr="00A82AC7">
        <w:t>利用する際は</w:t>
      </w:r>
      <w:r w:rsidRPr="00A82AC7">
        <w:rPr>
          <w:rFonts w:hint="eastAsia"/>
        </w:rPr>
        <w:t>指紋認証や顔認証などによって本人確認を行うため</w:t>
      </w:r>
      <w:r w:rsidRPr="00A82AC7">
        <w:t>、</w:t>
      </w:r>
      <w:r>
        <w:t>パスワードを覚える必要がありません。</w:t>
      </w:r>
    </w:p>
    <w:p w14:paraId="57DD6FBB" w14:textId="77777777" w:rsidR="00C6390A" w:rsidRDefault="00C6390A" w:rsidP="00892C01">
      <w:pPr>
        <w:pStyle w:val="ab"/>
        <w:numPr>
          <w:ilvl w:val="0"/>
          <w:numId w:val="223"/>
        </w:numPr>
        <w:ind w:leftChars="0" w:firstLineChars="0"/>
      </w:pPr>
      <w:r w:rsidRPr="00193F34">
        <w:rPr>
          <w:noProof/>
        </w:rPr>
        <mc:AlternateContent>
          <mc:Choice Requires="wps">
            <w:drawing>
              <wp:anchor distT="0" distB="0" distL="114300" distR="114300" simplePos="0" relativeHeight="251656435" behindDoc="0" locked="0" layoutInCell="1" allowOverlap="1" wp14:anchorId="012108CF" wp14:editId="24B9B159">
                <wp:simplePos x="0" y="0"/>
                <wp:positionH relativeFrom="margin">
                  <wp:align>center</wp:align>
                </wp:positionH>
                <wp:positionV relativeFrom="paragraph">
                  <wp:posOffset>1926590</wp:posOffset>
                </wp:positionV>
                <wp:extent cx="5588000" cy="184150"/>
                <wp:effectExtent l="0" t="0" r="0" b="0"/>
                <wp:wrapTopAndBottom/>
                <wp:docPr id="454779075" name="テキスト ボックス 93">
                  <a:extLst xmlns:a="http://schemas.openxmlformats.org/drawingml/2006/main">
                    <a:ext uri="{FF2B5EF4-FFF2-40B4-BE49-F238E27FC236}">
                      <a16:creationId xmlns:a16="http://schemas.microsoft.com/office/drawing/2014/main" id="{A3ABB583-B4C4-1A70-8ECE-BCD587325E43}"/>
                    </a:ext>
                  </a:extLst>
                </wp:docPr>
                <wp:cNvGraphicFramePr/>
                <a:graphic xmlns:a="http://schemas.openxmlformats.org/drawingml/2006/main">
                  <a:graphicData uri="http://schemas.microsoft.com/office/word/2010/wordprocessingShape">
                    <wps:wsp>
                      <wps:cNvSpPr txBox="1"/>
                      <wps:spPr>
                        <a:xfrm>
                          <a:off x="0" y="0"/>
                          <a:ext cx="5588000" cy="184150"/>
                        </a:xfrm>
                        <a:prstGeom prst="rect">
                          <a:avLst/>
                        </a:prstGeom>
                        <a:noFill/>
                      </wps:spPr>
                      <wps:txbx>
                        <w:txbxContent>
                          <w:p w14:paraId="005DBA35" w14:textId="3871E100" w:rsidR="00C6390A" w:rsidRDefault="00C6390A" w:rsidP="00193F34">
                            <w:pPr>
                              <w:pStyle w:val="aff2"/>
                            </w:pPr>
                            <w:r>
                              <w:rPr>
                                <w:rFonts w:hint="eastAsia"/>
                              </w:rPr>
                              <w:t>図7</w:t>
                            </w:r>
                            <w:r w:rsidR="00E36847">
                              <w:rPr>
                                <w:rFonts w:hint="eastAsia"/>
                              </w:rPr>
                              <w:t>1</w:t>
                            </w:r>
                            <w:r>
                              <w:rPr>
                                <w:rFonts w:hint="eastAsia"/>
                              </w:rPr>
                              <w:t>. FIDO2の仕組み</w:t>
                            </w:r>
                          </w:p>
                        </w:txbxContent>
                      </wps:txbx>
                      <wps:bodyPr wrap="square" rtlCol="0">
                        <a:spAutoFit/>
                      </wps:bodyPr>
                    </wps:wsp>
                  </a:graphicData>
                </a:graphic>
              </wp:anchor>
            </w:drawing>
          </mc:Choice>
          <mc:Fallback>
            <w:pict>
              <v:shape w14:anchorId="012108CF" id="テキスト ボックス 93" o:spid="_x0000_s1157" type="#_x0000_t202" style="position:absolute;left:0;text-align:left;margin-left:0;margin-top:151.7pt;width:440pt;height:14.5pt;z-index:25165643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" filled="f" stroked="f">
                <v:textbox style="mso-fit-shape-to-text:t">
                  <w:txbxContent>
                    <w:p w14:paraId="005DBA35" w14:textId="3871E100" w:rsidR="00C6390A" w:rsidRDefault="00C6390A" w:rsidP="00193F34">
                      <w:pPr>
                        <w:pStyle w:val="aff2"/>
                      </w:pPr>
                      <w:r>
                        <w:rPr>
                          <w:rFonts w:hint="eastAsia"/>
                        </w:rPr>
                        <w:t>図7</w:t>
                      </w:r>
                      <w:r w:rsidR="00E36847">
                        <w:rPr>
                          <w:rFonts w:hint="eastAsia"/>
                        </w:rPr>
                        <w:t>1</w:t>
                      </w:r>
                      <w:r>
                        <w:rPr>
                          <w:rFonts w:hint="eastAsia"/>
                        </w:rPr>
                        <w:t>. FIDO2の仕組み</w:t>
                      </w:r>
                    </w:p>
                  </w:txbxContent>
                </v:textbox>
                <w10:wrap type="topAndBottom" anchorx="margin"/>
              </v:shape>
            </w:pict>
          </mc:Fallback>
        </mc:AlternateContent>
      </w:r>
      <w:r>
        <w:rPr>
          <w:noProof/>
        </w:rPr>
        <w:drawing>
          <wp:anchor distT="0" distB="0" distL="114300" distR="114300" simplePos="0" relativeHeight="251656449" behindDoc="0" locked="0" layoutInCell="1" allowOverlap="1" wp14:anchorId="35861AA4" wp14:editId="07393E7C">
            <wp:simplePos x="0" y="0"/>
            <wp:positionH relativeFrom="margin">
              <wp:align>center</wp:align>
            </wp:positionH>
            <wp:positionV relativeFrom="paragraph">
              <wp:posOffset>614045</wp:posOffset>
            </wp:positionV>
            <wp:extent cx="5450205" cy="1286510"/>
            <wp:effectExtent l="0" t="0" r="0" b="0"/>
            <wp:wrapTopAndBottom/>
            <wp:docPr id="38567965"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50205" cy="1286510"/>
                    </a:xfrm>
                    <a:prstGeom prst="rect">
                      <a:avLst/>
                    </a:prstGeom>
                    <a:noFill/>
                    <a:ln>
                      <a:noFill/>
                    </a:ln>
                  </pic:spPr>
                </pic:pic>
              </a:graphicData>
            </a:graphic>
          </wp:anchor>
        </w:drawing>
      </w:r>
      <w:r>
        <w:rPr>
          <w:rFonts w:hint="eastAsia"/>
        </w:rPr>
        <w:t>パスワードや認証に必要な機密情報がインターネットに流れず、サーバ側で保存されないため、漏えいのリスクが低減されます。</w:t>
      </w:r>
    </w:p>
    <w:p w14:paraId="65143937" w14:textId="77777777" w:rsidR="00C6390A" w:rsidRPr="00193F34" w:rsidRDefault="00C6390A" w:rsidP="00CF1D15">
      <w:pPr>
        <w:ind w:firstLineChars="0" w:firstLine="0"/>
      </w:pPr>
    </w:p>
    <w:p w14:paraId="53E3DC7B" w14:textId="77777777" w:rsidR="00C6390A" w:rsidRDefault="00C6390A" w:rsidP="00892C01">
      <w:pPr>
        <w:pStyle w:val="ab"/>
        <w:numPr>
          <w:ilvl w:val="0"/>
          <w:numId w:val="224"/>
        </w:numPr>
        <w:ind w:leftChars="0" w:firstLineChars="0"/>
        <w:rPr>
          <w:b/>
          <w:bCs/>
        </w:rPr>
      </w:pPr>
      <w:r w:rsidRPr="00266748">
        <w:rPr>
          <w:rStyle w:val="aff5"/>
          <w:rFonts w:hint="eastAsia"/>
        </w:rPr>
        <w:t>本人検証依頼</w:t>
      </w:r>
    </w:p>
    <w:p w14:paraId="678E2AEE" w14:textId="77777777" w:rsidR="00C6390A" w:rsidRDefault="00C6390A" w:rsidP="00266748">
      <w:pPr>
        <w:ind w:firstLineChars="0" w:firstLine="0"/>
      </w:pPr>
      <w:r w:rsidRPr="00266748">
        <w:rPr>
          <w:rFonts w:hint="eastAsia"/>
        </w:rPr>
        <w:t>サーバは、ユーザ</w:t>
      </w:r>
      <w:r>
        <w:rPr>
          <w:rFonts w:hint="eastAsia"/>
        </w:rPr>
        <w:t>ー</w:t>
      </w:r>
      <w:r w:rsidRPr="00266748">
        <w:rPr>
          <w:rFonts w:hint="eastAsia"/>
        </w:rPr>
        <w:t>の端末に向けてチャレンジコード（ランダムな文字列）を送信します。</w:t>
      </w:r>
    </w:p>
    <w:p w14:paraId="5411DAE8" w14:textId="77777777" w:rsidR="00C6390A" w:rsidRPr="00266748" w:rsidRDefault="00C6390A" w:rsidP="00266748">
      <w:pPr>
        <w:ind w:firstLineChars="0" w:firstLine="0"/>
      </w:pPr>
    </w:p>
    <w:p w14:paraId="4C07C614" w14:textId="77777777" w:rsidR="00C6390A" w:rsidRDefault="00C6390A" w:rsidP="00892C01">
      <w:pPr>
        <w:pStyle w:val="ab"/>
        <w:numPr>
          <w:ilvl w:val="0"/>
          <w:numId w:val="224"/>
        </w:numPr>
        <w:ind w:leftChars="0" w:firstLineChars="0"/>
      </w:pPr>
      <w:r w:rsidRPr="00266748">
        <w:rPr>
          <w:rStyle w:val="aff5"/>
          <w:rFonts w:hint="eastAsia"/>
        </w:rPr>
        <w:t>生体情報を入力</w:t>
      </w:r>
    </w:p>
    <w:p w14:paraId="6146D843" w14:textId="77777777" w:rsidR="00C6390A" w:rsidRPr="00266748" w:rsidRDefault="00C6390A" w:rsidP="00266748">
      <w:pPr>
        <w:ind w:firstLineChars="0" w:firstLine="0"/>
      </w:pPr>
      <w:r w:rsidRPr="00266748">
        <w:rPr>
          <w:rFonts w:hint="eastAsia"/>
        </w:rPr>
        <w:t>ユーザ</w:t>
      </w:r>
      <w:r>
        <w:rPr>
          <w:rFonts w:hint="eastAsia"/>
        </w:rPr>
        <w:t>ー</w:t>
      </w:r>
      <w:r w:rsidRPr="00266748">
        <w:rPr>
          <w:rFonts w:hint="eastAsia"/>
        </w:rPr>
        <w:t>は生体情報を入力し、端末はユーザ</w:t>
      </w:r>
      <w:r>
        <w:rPr>
          <w:rFonts w:hint="eastAsia"/>
        </w:rPr>
        <w:t>ー</w:t>
      </w:r>
      <w:r w:rsidRPr="00266748">
        <w:rPr>
          <w:rFonts w:hint="eastAsia"/>
        </w:rPr>
        <w:t>を認証します。</w:t>
      </w:r>
    </w:p>
    <w:p w14:paraId="75E36ADD" w14:textId="77777777" w:rsidR="00C6390A" w:rsidRPr="00266748" w:rsidRDefault="00C6390A" w:rsidP="00266748">
      <w:pPr>
        <w:ind w:firstLineChars="0" w:firstLine="0"/>
      </w:pPr>
    </w:p>
    <w:p w14:paraId="30878909" w14:textId="77777777" w:rsidR="00C6390A" w:rsidRDefault="00C6390A" w:rsidP="00892C01">
      <w:pPr>
        <w:pStyle w:val="ab"/>
        <w:numPr>
          <w:ilvl w:val="0"/>
          <w:numId w:val="224"/>
        </w:numPr>
        <w:ind w:leftChars="0" w:firstLineChars="0"/>
      </w:pPr>
      <w:r w:rsidRPr="00266748">
        <w:rPr>
          <w:rStyle w:val="aff5"/>
          <w:rFonts w:hint="eastAsia"/>
        </w:rPr>
        <w:t>検証結果を送信</w:t>
      </w:r>
    </w:p>
    <w:p w14:paraId="5AA0F5B6" w14:textId="77777777" w:rsidR="00C6390A" w:rsidRPr="00266748" w:rsidRDefault="00C6390A" w:rsidP="00266748">
      <w:pPr>
        <w:ind w:firstLineChars="0" w:firstLine="0"/>
      </w:pPr>
      <w:r w:rsidRPr="00266748">
        <w:rPr>
          <w:rFonts w:hint="eastAsia"/>
        </w:rPr>
        <w:t>ユーザ</w:t>
      </w:r>
      <w:r>
        <w:rPr>
          <w:rFonts w:hint="eastAsia"/>
        </w:rPr>
        <w:t>ー</w:t>
      </w:r>
      <w:r w:rsidRPr="00266748">
        <w:rPr>
          <w:rFonts w:hint="eastAsia"/>
        </w:rPr>
        <w:t>の認証に成功したら、端末はチャレンジコードをユーザ</w:t>
      </w:r>
      <w:r>
        <w:rPr>
          <w:rFonts w:hint="eastAsia"/>
        </w:rPr>
        <w:t>ー</w:t>
      </w:r>
      <w:r w:rsidRPr="00266748">
        <w:rPr>
          <w:rFonts w:hint="eastAsia"/>
        </w:rPr>
        <w:t>の秘密鍵で署名し、サーバへ送信します。</w:t>
      </w:r>
    </w:p>
    <w:p w14:paraId="6BFF1FFB" w14:textId="77777777" w:rsidR="00C6390A" w:rsidRPr="00266748" w:rsidRDefault="00C6390A" w:rsidP="00266748">
      <w:pPr>
        <w:ind w:firstLineChars="0" w:firstLine="0"/>
      </w:pPr>
    </w:p>
    <w:p w14:paraId="357ACA5C" w14:textId="77777777" w:rsidR="00C6390A" w:rsidRDefault="00C6390A" w:rsidP="00266748">
      <w:pPr>
        <w:ind w:firstLineChars="0" w:firstLine="0"/>
      </w:pPr>
      <w:r w:rsidRPr="00266748">
        <w:rPr>
          <w:rStyle w:val="aff5"/>
          <w:rFonts w:hint="eastAsia"/>
        </w:rPr>
        <w:t>④検証結果の確認</w:t>
      </w:r>
    </w:p>
    <w:p w14:paraId="42B1EDBC" w14:textId="77777777" w:rsidR="00C6390A" w:rsidRDefault="00C6390A" w:rsidP="005878C6">
      <w:pPr>
        <w:ind w:firstLineChars="0" w:firstLine="0"/>
      </w:pPr>
      <w:r w:rsidRPr="00266748">
        <w:rPr>
          <w:rFonts w:hint="eastAsia"/>
        </w:rPr>
        <w:t>サーバは、署名されたチャレンジコードを受け取ったら、ユーザ</w:t>
      </w:r>
      <w:r>
        <w:rPr>
          <w:rFonts w:hint="eastAsia"/>
        </w:rPr>
        <w:t>ー</w:t>
      </w:r>
      <w:r w:rsidRPr="00266748">
        <w:rPr>
          <w:rFonts w:hint="eastAsia"/>
        </w:rPr>
        <w:t>の公開鍵で検証します。検証に成功するとユーザ</w:t>
      </w:r>
      <w:r>
        <w:rPr>
          <w:rFonts w:hint="eastAsia"/>
        </w:rPr>
        <w:t>ー</w:t>
      </w:r>
      <w:r w:rsidRPr="00266748">
        <w:rPr>
          <w:rFonts w:hint="eastAsia"/>
        </w:rPr>
        <w:t>のログインを受入れ、認証完了となります。</w:t>
      </w:r>
    </w:p>
    <w:p w14:paraId="3EFA159F" w14:textId="77777777" w:rsidR="00C6390A" w:rsidRDefault="00C6390A" w:rsidP="002A6987">
      <w:pPr>
        <w:pStyle w:val="3"/>
      </w:pPr>
      <w:bookmarkStart w:id="1443" w:name="_Toc175062957"/>
      <w:bookmarkStart w:id="1444" w:name="_Toc185338993"/>
      <w:bookmarkStart w:id="1445" w:name="_Toc188349093"/>
      <w:r>
        <w:rPr>
          <w:rFonts w:hint="eastAsia"/>
        </w:rPr>
        <w:t>インシデント対応</w:t>
      </w:r>
      <w:bookmarkEnd w:id="1443"/>
      <w:bookmarkEnd w:id="1444"/>
      <w:bookmarkEnd w:id="1445"/>
    </w:p>
    <w:tbl>
      <w:tblPr>
        <w:tblStyle w:val="aa"/>
        <w:tblpPr w:leftFromText="142" w:rightFromText="142" w:vertAnchor="text" w:horzAnchor="margin" w:tblpY="28"/>
        <w:tblW w:w="0" w:type="auto"/>
        <w:tblBorders>
          <w:insideH w:val="none" w:sz="0" w:space="0" w:color="auto"/>
          <w:insideV w:val="none" w:sz="0" w:space="0" w:color="auto"/>
        </w:tblBorders>
        <w:tblLook w:val="04A0" w:firstRow="1" w:lastRow="0" w:firstColumn="1" w:lastColumn="0" w:noHBand="0" w:noVBand="1"/>
      </w:tblPr>
      <w:tblGrid>
        <w:gridCol w:w="10456"/>
      </w:tblGrid>
      <w:tr w:rsidR="00C6390A" w14:paraId="26624E3E" w14:textId="77777777" w:rsidTr="00BE545C">
        <w:tc>
          <w:tcPr>
            <w:tcW w:w="10456" w:type="dxa"/>
          </w:tcPr>
          <w:p w14:paraId="1B1C43D0" w14:textId="77777777" w:rsidR="00C6390A" w:rsidRDefault="00C6390A" w:rsidP="00BE545C">
            <w:pPr>
              <w:pStyle w:val="afff8"/>
            </w:pPr>
            <w:r w:rsidRPr="0058240B">
              <w:rPr>
                <w:rFonts w:hint="eastAsia"/>
              </w:rPr>
              <w:t>関連する主な管理策</w:t>
            </w:r>
          </w:p>
        </w:tc>
      </w:tr>
      <w:tr w:rsidR="00C6390A" w14:paraId="2123F769" w14:textId="77777777" w:rsidTr="00BE545C">
        <w:tc>
          <w:tcPr>
            <w:tcW w:w="10456" w:type="dxa"/>
          </w:tcPr>
          <w:p w14:paraId="24606589" w14:textId="77777777" w:rsidR="00C6390A" w:rsidRPr="00402285" w:rsidRDefault="00C6390A" w:rsidP="00BE545C">
            <w:pPr>
              <w:pStyle w:val="afff6"/>
            </w:pPr>
            <w:r w:rsidRPr="00266748">
              <w:rPr>
                <w:rFonts w:hint="eastAsia"/>
              </w:rPr>
              <w:t>5.5、5.6、5.24~5.28、6.8</w:t>
            </w:r>
          </w:p>
        </w:tc>
      </w:tr>
    </w:tbl>
    <w:p w14:paraId="7BD74B49" w14:textId="77777777" w:rsidR="00C6390A" w:rsidRDefault="00C6390A" w:rsidP="00BE545C">
      <w:pPr>
        <w:ind w:firstLineChars="0" w:firstLine="0"/>
      </w:pPr>
    </w:p>
    <w:p w14:paraId="0D702F0D" w14:textId="77777777" w:rsidR="00C6390A" w:rsidRPr="00266748" w:rsidRDefault="00C6390A" w:rsidP="00266748">
      <w:pPr>
        <w:pStyle w:val="5"/>
      </w:pPr>
      <w:r w:rsidRPr="00266748">
        <w:rPr>
          <w:rFonts w:hint="eastAsia"/>
        </w:rPr>
        <w:t>インシデント発生時の対応</w:t>
      </w:r>
    </w:p>
    <w:bookmarkStart w:id="1446" w:name="■セキュリティインシデント18ー4"/>
    <w:p w14:paraId="23C9BF32" w14:textId="6F4703B9" w:rsidR="00C6390A" w:rsidRDefault="00A330E3" w:rsidP="00266748">
      <w:r>
        <w:fldChar w:fldCharType="begin"/>
      </w:r>
      <w:r>
        <w:rPr>
          <w:rFonts w:hint="eastAsia"/>
        </w:rPr>
        <w:instrText xml:space="preserve">HYPERLINK </w:instrText>
      </w:r>
      <w:r>
        <w:instrText xml:space="preserve"> \l "</w:instrText>
      </w:r>
      <w:r>
        <w:rPr>
          <w:rFonts w:hint="eastAsia"/>
        </w:rPr>
        <w:instrText>■セキュリティインシデント</w:instrText>
      </w:r>
      <w:r>
        <w:instrText>"</w:instrText>
      </w:r>
      <w:r>
        <w:fldChar w:fldCharType="separate"/>
      </w:r>
      <w:r w:rsidR="00C6390A" w:rsidRPr="00A330E3">
        <w:rPr>
          <w:rStyle w:val="a7"/>
          <w:rFonts w:hint="eastAsia"/>
        </w:rPr>
        <w:t>セキュリティインシデント</w:t>
      </w:r>
      <w:bookmarkEnd w:id="1446"/>
      <w:r>
        <w:fldChar w:fldCharType="end"/>
      </w:r>
      <w:r w:rsidR="00C6390A" w:rsidRPr="00266748">
        <w:rPr>
          <w:rFonts w:hint="eastAsia"/>
        </w:rPr>
        <w:t>が発生した際の基本的な対応の流れは、「第</w:t>
      </w:r>
      <w:r w:rsidR="00C6390A">
        <w:rPr>
          <w:rFonts w:hint="eastAsia"/>
        </w:rPr>
        <w:t>５</w:t>
      </w:r>
      <w:r w:rsidR="00C6390A" w:rsidRPr="00266748">
        <w:rPr>
          <w:rFonts w:hint="eastAsia"/>
        </w:rPr>
        <w:t>章. 事例を知る：重大なインシデント発生から課題解決まで」で説明した「1. 検知・初動対応」、「2. 報告・公表」、「3. 復旧・再発防止」です。インシデント対応の実施手順について、ウイルス感染が起きた際の例を用いて説明します。</w:t>
      </w:r>
    </w:p>
    <w:p w14:paraId="0DB8A0DB" w14:textId="77777777" w:rsidR="00C6390A" w:rsidRDefault="00C6390A" w:rsidP="00266748"/>
    <w:tbl>
      <w:tblPr>
        <w:tblW w:w="10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608"/>
        <w:gridCol w:w="9872"/>
      </w:tblGrid>
      <w:tr w:rsidR="00C6390A" w:rsidRPr="00266748" w14:paraId="32AFC1D2" w14:textId="77777777" w:rsidTr="005878C6">
        <w:tc>
          <w:tcPr>
            <w:tcW w:w="10480" w:type="dxa"/>
            <w:gridSpan w:val="2"/>
            <w:shd w:val="clear" w:color="auto" w:fill="2F5597"/>
            <w:tcMar>
              <w:top w:w="79" w:type="dxa"/>
              <w:left w:w="101" w:type="dxa"/>
              <w:bottom w:w="79" w:type="dxa"/>
              <w:right w:w="101" w:type="dxa"/>
            </w:tcMar>
            <w:vAlign w:val="center"/>
            <w:hideMark/>
          </w:tcPr>
          <w:p w14:paraId="7EFFB42B" w14:textId="77777777" w:rsidR="00C6390A" w:rsidRPr="00266748" w:rsidRDefault="00C6390A" w:rsidP="00266748">
            <w:pPr>
              <w:pStyle w:val="aff0"/>
            </w:pPr>
            <w:r w:rsidRPr="00266748">
              <w:rPr>
                <w:rFonts w:hint="eastAsia"/>
              </w:rPr>
              <w:t>実施手順（例）</w:t>
            </w:r>
          </w:p>
        </w:tc>
      </w:tr>
      <w:tr w:rsidR="00C6390A" w:rsidRPr="00266748" w14:paraId="25819A1B" w14:textId="77777777" w:rsidTr="005878C6">
        <w:trPr>
          <w:trHeight w:val="760"/>
        </w:trPr>
        <w:tc>
          <w:tcPr>
            <w:tcW w:w="608" w:type="dxa"/>
            <w:shd w:val="clear" w:color="auto" w:fill="F2F2F2"/>
            <w:tcMar>
              <w:top w:w="79" w:type="dxa"/>
              <w:left w:w="101" w:type="dxa"/>
              <w:bottom w:w="79" w:type="dxa"/>
              <w:right w:w="101" w:type="dxa"/>
            </w:tcMar>
            <w:textDirection w:val="tbRlV"/>
            <w:vAlign w:val="center"/>
            <w:hideMark/>
          </w:tcPr>
          <w:p w14:paraId="1BAB53DB" w14:textId="77777777" w:rsidR="00C6390A" w:rsidRPr="00266748" w:rsidRDefault="00C6390A" w:rsidP="00E534F9">
            <w:pPr>
              <w:pStyle w:val="afff8"/>
            </w:pPr>
            <w:r w:rsidRPr="00266748">
              <w:rPr>
                <w:rFonts w:hint="eastAsia"/>
              </w:rPr>
              <w:t>① 検知・初動対応</w:t>
            </w:r>
          </w:p>
        </w:tc>
        <w:tc>
          <w:tcPr>
            <w:tcW w:w="9872" w:type="dxa"/>
            <w:shd w:val="clear" w:color="auto" w:fill="FFFFFF"/>
            <w:tcMar>
              <w:top w:w="79" w:type="dxa"/>
              <w:left w:w="101" w:type="dxa"/>
              <w:bottom w:w="79" w:type="dxa"/>
              <w:right w:w="101" w:type="dxa"/>
            </w:tcMar>
            <w:vAlign w:val="center"/>
            <w:hideMark/>
          </w:tcPr>
          <w:p w14:paraId="16BCC5BD" w14:textId="77777777" w:rsidR="00C6390A" w:rsidRPr="00266748" w:rsidRDefault="00C6390A" w:rsidP="00266748">
            <w:pPr>
              <w:pStyle w:val="afff6"/>
            </w:pPr>
            <w:r w:rsidRPr="00266748">
              <w:rPr>
                <w:rFonts w:hint="eastAsia"/>
              </w:rPr>
              <w:t>検知と連絡受付：</w:t>
            </w:r>
          </w:p>
          <w:p w14:paraId="62FA9A95" w14:textId="77777777" w:rsidR="00C6390A" w:rsidRPr="00266748" w:rsidRDefault="00C6390A" w:rsidP="00892C01">
            <w:pPr>
              <w:pStyle w:val="afff6"/>
              <w:numPr>
                <w:ilvl w:val="0"/>
                <w:numId w:val="843"/>
              </w:numPr>
            </w:pPr>
            <w:r w:rsidRPr="00266748">
              <w:rPr>
                <w:rFonts w:hint="eastAsia"/>
              </w:rPr>
              <w:t>パソコンの動作異常やウイルス対策ソフトの警告が表示された場合、ウイルス感染の可能性があるため、情報セキュリティ責任者に報告する。</w:t>
            </w:r>
          </w:p>
          <w:p w14:paraId="43092570" w14:textId="77777777" w:rsidR="00C6390A" w:rsidRPr="00266748" w:rsidRDefault="00C6390A" w:rsidP="00892C01">
            <w:pPr>
              <w:pStyle w:val="afff6"/>
              <w:numPr>
                <w:ilvl w:val="0"/>
                <w:numId w:val="843"/>
              </w:numPr>
            </w:pPr>
            <w:r w:rsidRPr="00266748">
              <w:rPr>
                <w:rFonts w:hint="eastAsia"/>
              </w:rPr>
              <w:t>ウイルスが添付されたメールを受け取った外部から通知を受けて発覚した場合も、情報セキュリティ責任者に報告する。</w:t>
            </w:r>
          </w:p>
          <w:p w14:paraId="50EE1553" w14:textId="77777777" w:rsidR="00C6390A" w:rsidRPr="00266748" w:rsidRDefault="00C6390A" w:rsidP="00892C01">
            <w:pPr>
              <w:pStyle w:val="afff6"/>
              <w:numPr>
                <w:ilvl w:val="0"/>
                <w:numId w:val="843"/>
              </w:numPr>
            </w:pPr>
            <w:r w:rsidRPr="00266748">
              <w:rPr>
                <w:rFonts w:hint="eastAsia"/>
              </w:rPr>
              <w:t>内部から外部への不正な通信、外部からの意図しない通信や、一時的な大量の通信、ウイルスに関係する特定サイトへのアクセスなどは、ウイルス感染を疑う。</w:t>
            </w:r>
          </w:p>
          <w:p w14:paraId="58B4F09C" w14:textId="247517B2" w:rsidR="00C6390A" w:rsidRPr="00266748" w:rsidRDefault="00C6390A" w:rsidP="00266748">
            <w:pPr>
              <w:pStyle w:val="afff6"/>
            </w:pPr>
            <w:r w:rsidRPr="00266748">
              <w:rPr>
                <w:rFonts w:hint="eastAsia"/>
              </w:rPr>
              <w:t>初動対応：</w:t>
            </w:r>
          </w:p>
          <w:p w14:paraId="307F7A3F" w14:textId="77777777" w:rsidR="00C6390A" w:rsidRPr="00266748" w:rsidRDefault="00C6390A" w:rsidP="00892C01">
            <w:pPr>
              <w:pStyle w:val="afff6"/>
              <w:numPr>
                <w:ilvl w:val="0"/>
                <w:numId w:val="190"/>
              </w:numPr>
            </w:pPr>
            <w:r w:rsidRPr="00266748">
              <w:rPr>
                <w:rFonts w:hint="eastAsia"/>
              </w:rPr>
              <w:t>感染したパソコンやサーバの利用を停止し、ネットワークから切り離す。</w:t>
            </w:r>
          </w:p>
        </w:tc>
      </w:tr>
      <w:tr w:rsidR="00C6390A" w:rsidRPr="00266748" w14:paraId="6A7D3B4C" w14:textId="77777777" w:rsidTr="005878C6">
        <w:trPr>
          <w:trHeight w:val="1560"/>
        </w:trPr>
        <w:tc>
          <w:tcPr>
            <w:tcW w:w="608" w:type="dxa"/>
            <w:shd w:val="clear" w:color="auto" w:fill="F2F2F2"/>
            <w:tcMar>
              <w:top w:w="79" w:type="dxa"/>
              <w:left w:w="101" w:type="dxa"/>
              <w:bottom w:w="79" w:type="dxa"/>
              <w:right w:w="101" w:type="dxa"/>
            </w:tcMar>
            <w:textDirection w:val="tbRlV"/>
            <w:vAlign w:val="center"/>
            <w:hideMark/>
          </w:tcPr>
          <w:p w14:paraId="7801C1C4" w14:textId="77777777" w:rsidR="00C6390A" w:rsidRPr="00266748" w:rsidRDefault="00C6390A" w:rsidP="00E534F9">
            <w:pPr>
              <w:pStyle w:val="afff8"/>
            </w:pPr>
            <w:r w:rsidRPr="00266748">
              <w:rPr>
                <w:rFonts w:hint="eastAsia"/>
              </w:rPr>
              <w:t>② 報告・公表</w:t>
            </w:r>
          </w:p>
        </w:tc>
        <w:tc>
          <w:tcPr>
            <w:tcW w:w="9872" w:type="dxa"/>
            <w:shd w:val="clear" w:color="auto" w:fill="FFFFFF"/>
            <w:tcMar>
              <w:top w:w="79" w:type="dxa"/>
              <w:left w:w="101" w:type="dxa"/>
              <w:bottom w:w="79" w:type="dxa"/>
              <w:right w:w="101" w:type="dxa"/>
            </w:tcMar>
            <w:vAlign w:val="center"/>
            <w:hideMark/>
          </w:tcPr>
          <w:p w14:paraId="767372BD" w14:textId="77777777" w:rsidR="00C6390A" w:rsidRPr="00266748" w:rsidRDefault="00C6390A" w:rsidP="00266748">
            <w:pPr>
              <w:pStyle w:val="afff6"/>
            </w:pPr>
            <w:r w:rsidRPr="00266748">
              <w:rPr>
                <w:rFonts w:hint="eastAsia"/>
              </w:rPr>
              <w:t>第二報以降・最終報：</w:t>
            </w:r>
          </w:p>
          <w:p w14:paraId="4605A449" w14:textId="77777777" w:rsidR="00C6390A" w:rsidRPr="00266748" w:rsidRDefault="00C6390A" w:rsidP="00892C01">
            <w:pPr>
              <w:pStyle w:val="afff6"/>
              <w:numPr>
                <w:ilvl w:val="0"/>
                <w:numId w:val="844"/>
              </w:numPr>
            </w:pPr>
            <w:r w:rsidRPr="00266748">
              <w:rPr>
                <w:rFonts w:hint="eastAsia"/>
              </w:rPr>
              <w:t>影響を及ぼした取引先や顧客に対して、セキュリティインシデントに関する報告を行う。</w:t>
            </w:r>
          </w:p>
          <w:p w14:paraId="617C6673" w14:textId="77777777" w:rsidR="00C6390A" w:rsidRPr="00266748" w:rsidRDefault="00C6390A" w:rsidP="00892C01">
            <w:pPr>
              <w:pStyle w:val="afff6"/>
              <w:numPr>
                <w:ilvl w:val="0"/>
                <w:numId w:val="844"/>
              </w:numPr>
            </w:pPr>
            <w:r w:rsidRPr="00266748">
              <w:rPr>
                <w:rFonts w:hint="eastAsia"/>
              </w:rPr>
              <w:t>ウイルス感染による影響によって、業法などで報告が求められる場合は所管の省庁へ報告する。</w:t>
            </w:r>
          </w:p>
          <w:p w14:paraId="7C733320" w14:textId="2E05FA50" w:rsidR="00C6390A" w:rsidRPr="00266748" w:rsidRDefault="00C6390A" w:rsidP="00892C01">
            <w:pPr>
              <w:pStyle w:val="afff6"/>
              <w:numPr>
                <w:ilvl w:val="0"/>
                <w:numId w:val="844"/>
              </w:numPr>
            </w:pPr>
            <w:r w:rsidRPr="00266748">
              <w:rPr>
                <w:rFonts w:hint="eastAsia"/>
              </w:rPr>
              <w:t>ウイルス感染や</w:t>
            </w:r>
            <w:bookmarkStart w:id="1447" w:name="■ランサムウェア18ー4"/>
            <w:r w:rsidR="0053301A">
              <w:fldChar w:fldCharType="begin"/>
            </w:r>
            <w:r w:rsidR="0053301A">
              <w:rPr>
                <w:rFonts w:hint="eastAsia"/>
              </w:rPr>
              <w:instrText xml:space="preserve">HYPERLINK </w:instrText>
            </w:r>
            <w:r w:rsidR="0053301A">
              <w:instrText xml:space="preserve"> \l "</w:instrText>
            </w:r>
            <w:r w:rsidR="0053301A">
              <w:rPr>
                <w:rFonts w:hint="eastAsia"/>
              </w:rPr>
              <w:instrText>■ランサムウェア</w:instrText>
            </w:r>
            <w:r w:rsidR="0053301A">
              <w:instrText>"</w:instrText>
            </w:r>
            <w:r w:rsidR="0053301A">
              <w:fldChar w:fldCharType="separate"/>
            </w:r>
            <w:r w:rsidRPr="0053301A">
              <w:rPr>
                <w:rStyle w:val="a7"/>
                <w:rFonts w:hint="eastAsia"/>
              </w:rPr>
              <w:t>ランサムウェア</w:t>
            </w:r>
            <w:bookmarkEnd w:id="1447"/>
            <w:r w:rsidR="0053301A">
              <w:fldChar w:fldCharType="end"/>
            </w:r>
            <w:r w:rsidRPr="00266748">
              <w:rPr>
                <w:rFonts w:hint="eastAsia"/>
              </w:rPr>
              <w:t>感染の場合は、IPAの届出窓口へ届け出る。</w:t>
            </w:r>
          </w:p>
        </w:tc>
      </w:tr>
      <w:tr w:rsidR="00C6390A" w:rsidRPr="00266748" w14:paraId="05908C29" w14:textId="77777777" w:rsidTr="005878C6">
        <w:trPr>
          <w:trHeight w:val="760"/>
        </w:trPr>
        <w:tc>
          <w:tcPr>
            <w:tcW w:w="608" w:type="dxa"/>
            <w:shd w:val="clear" w:color="auto" w:fill="F2F2F2"/>
            <w:tcMar>
              <w:top w:w="79" w:type="dxa"/>
              <w:left w:w="101" w:type="dxa"/>
              <w:bottom w:w="79" w:type="dxa"/>
              <w:right w:w="101" w:type="dxa"/>
            </w:tcMar>
            <w:textDirection w:val="tbRlV"/>
            <w:vAlign w:val="center"/>
            <w:hideMark/>
          </w:tcPr>
          <w:p w14:paraId="6158C95E" w14:textId="77777777" w:rsidR="00C6390A" w:rsidRPr="00266748" w:rsidRDefault="00C6390A" w:rsidP="00E534F9">
            <w:pPr>
              <w:pStyle w:val="afff8"/>
            </w:pPr>
            <w:r w:rsidRPr="00266748">
              <w:rPr>
                <w:rFonts w:hint="eastAsia"/>
              </w:rPr>
              <w:t>③ 復旧・再発防止</w:t>
            </w:r>
          </w:p>
        </w:tc>
        <w:tc>
          <w:tcPr>
            <w:tcW w:w="9872" w:type="dxa"/>
            <w:shd w:val="clear" w:color="auto" w:fill="FFFFFF"/>
            <w:tcMar>
              <w:top w:w="79" w:type="dxa"/>
              <w:left w:w="101" w:type="dxa"/>
              <w:bottom w:w="79" w:type="dxa"/>
              <w:right w:w="101" w:type="dxa"/>
            </w:tcMar>
            <w:vAlign w:val="center"/>
            <w:hideMark/>
          </w:tcPr>
          <w:p w14:paraId="26321788" w14:textId="77777777" w:rsidR="00C6390A" w:rsidRPr="00266748" w:rsidRDefault="00C6390A" w:rsidP="00266748">
            <w:pPr>
              <w:pStyle w:val="afff6"/>
            </w:pPr>
            <w:r w:rsidRPr="00266748">
              <w:rPr>
                <w:rFonts w:hint="eastAsia"/>
              </w:rPr>
              <w:t>調査・対応：</w:t>
            </w:r>
          </w:p>
          <w:p w14:paraId="6ABD83F6" w14:textId="77777777" w:rsidR="00C6390A" w:rsidRPr="00266748" w:rsidRDefault="00C6390A" w:rsidP="00892C01">
            <w:pPr>
              <w:pStyle w:val="afff6"/>
              <w:numPr>
                <w:ilvl w:val="0"/>
                <w:numId w:val="845"/>
              </w:numPr>
            </w:pPr>
            <w:r w:rsidRPr="00266748">
              <w:rPr>
                <w:rFonts w:hint="eastAsia"/>
              </w:rPr>
              <w:t>他のパソコンやサーバがウイルスに感染していないか、ウイルス対策ソフトの定義ファイルを最新にしてからチェックする。</w:t>
            </w:r>
          </w:p>
          <w:p w14:paraId="037C601E" w14:textId="77777777" w:rsidR="00C6390A" w:rsidRPr="00266748" w:rsidRDefault="00C6390A" w:rsidP="00892C01">
            <w:pPr>
              <w:pStyle w:val="afff6"/>
              <w:numPr>
                <w:ilvl w:val="0"/>
                <w:numId w:val="845"/>
              </w:numPr>
            </w:pPr>
            <w:r w:rsidRPr="00266748">
              <w:rPr>
                <w:rFonts w:hint="eastAsia"/>
              </w:rPr>
              <w:t>ウイルス対策ソフトに従ってウイルスを駆除する。</w:t>
            </w:r>
          </w:p>
          <w:p w14:paraId="55801A04" w14:textId="20CFF1A7" w:rsidR="00C6390A" w:rsidRPr="00266748" w:rsidRDefault="00C6390A" w:rsidP="00892C01">
            <w:pPr>
              <w:pStyle w:val="afff6"/>
              <w:numPr>
                <w:ilvl w:val="0"/>
                <w:numId w:val="845"/>
              </w:numPr>
            </w:pPr>
            <w:r w:rsidRPr="00266748">
              <w:rPr>
                <w:rFonts w:hint="eastAsia"/>
              </w:rPr>
              <w:t>ウイルス駆除ができない場合、OSの</w:t>
            </w:r>
            <w:bookmarkStart w:id="1448" w:name="クリーンインストール18ー4"/>
            <w:r w:rsidR="0072390A">
              <w:fldChar w:fldCharType="begin"/>
            </w:r>
            <w:r w:rsidR="0072390A">
              <w:rPr>
                <w:rFonts w:hint="eastAsia"/>
              </w:rPr>
              <w:instrText xml:space="preserve">HYPERLINK </w:instrText>
            </w:r>
            <w:r w:rsidR="0072390A">
              <w:instrText xml:space="preserve"> \l "</w:instrText>
            </w:r>
            <w:r w:rsidR="0072390A">
              <w:rPr>
                <w:rFonts w:hint="eastAsia"/>
              </w:rPr>
              <w:instrText>■クリーンインストール</w:instrText>
            </w:r>
            <w:r w:rsidR="0072390A">
              <w:instrText>"</w:instrText>
            </w:r>
            <w:r w:rsidR="0072390A">
              <w:fldChar w:fldCharType="separate"/>
            </w:r>
            <w:r w:rsidRPr="0072390A">
              <w:rPr>
                <w:rStyle w:val="a7"/>
                <w:rFonts w:hint="eastAsia"/>
              </w:rPr>
              <w:t>クリーンインストール</w:t>
            </w:r>
            <w:r w:rsidR="0072390A">
              <w:fldChar w:fldCharType="end"/>
            </w:r>
            <w:bookmarkEnd w:id="1448"/>
            <w:r w:rsidRPr="00266748">
              <w:rPr>
                <w:rFonts w:hint="eastAsia"/>
              </w:rPr>
              <w:t>を実施し、すべてのプログラムを入れ直す。</w:t>
            </w:r>
          </w:p>
          <w:p w14:paraId="2E72F15B" w14:textId="70E311A7" w:rsidR="00C6390A" w:rsidRPr="00266748" w:rsidRDefault="00C6390A" w:rsidP="00266748">
            <w:pPr>
              <w:pStyle w:val="afff6"/>
            </w:pPr>
            <w:r w:rsidRPr="00266748">
              <w:rPr>
                <w:rFonts w:hint="eastAsia"/>
              </w:rPr>
              <w:t>復旧：</w:t>
            </w:r>
          </w:p>
          <w:p w14:paraId="0AA20B1A" w14:textId="77777777" w:rsidR="00C6390A" w:rsidRPr="00266748" w:rsidRDefault="00C6390A" w:rsidP="00892C01">
            <w:pPr>
              <w:pStyle w:val="afff6"/>
              <w:numPr>
                <w:ilvl w:val="0"/>
                <w:numId w:val="191"/>
              </w:numPr>
            </w:pPr>
            <w:r w:rsidRPr="00266748">
              <w:rPr>
                <w:rFonts w:hint="eastAsia"/>
              </w:rPr>
              <w:t>ウイルスの駆除が確認できたら、対象のパソコンやサーバをネットワークに接続し、復旧する。</w:t>
            </w:r>
          </w:p>
        </w:tc>
      </w:tr>
    </w:tbl>
    <w:p w14:paraId="155DBEB7" w14:textId="77777777" w:rsidR="00C6390A" w:rsidRDefault="00C6390A" w:rsidP="00266748">
      <w:pPr>
        <w:ind w:firstLineChars="0" w:firstLine="0"/>
      </w:pPr>
      <w:r w:rsidRPr="00F975C3">
        <w:rPr>
          <w:noProof/>
        </w:rPr>
        <mc:AlternateContent>
          <mc:Choice Requires="wps">
            <w:drawing>
              <wp:anchor distT="0" distB="0" distL="114300" distR="114300" simplePos="0" relativeHeight="251656439" behindDoc="0" locked="0" layoutInCell="1" allowOverlap="1" wp14:anchorId="73C19925" wp14:editId="61E48591">
                <wp:simplePos x="0" y="0"/>
                <wp:positionH relativeFrom="column">
                  <wp:posOffset>-32385</wp:posOffset>
                </wp:positionH>
                <wp:positionV relativeFrom="paragraph">
                  <wp:posOffset>80907</wp:posOffset>
                </wp:positionV>
                <wp:extent cx="6630670" cy="276860"/>
                <wp:effectExtent l="0" t="0" r="0" b="0"/>
                <wp:wrapTopAndBottom/>
                <wp:docPr id="1756963356" name="テキスト ボックス 17"/>
                <wp:cNvGraphicFramePr/>
                <a:graphic xmlns:a="http://schemas.openxmlformats.org/drawingml/2006/main">
                  <a:graphicData uri="http://schemas.microsoft.com/office/word/2010/wordprocessingShape">
                    <wps:wsp>
                      <wps:cNvSpPr txBox="1"/>
                      <wps:spPr>
                        <a:xfrm>
                          <a:off x="0" y="0"/>
                          <a:ext cx="6630670" cy="276860"/>
                        </a:xfrm>
                        <a:prstGeom prst="rect">
                          <a:avLst/>
                        </a:prstGeom>
                        <a:noFill/>
                      </wps:spPr>
                      <wps:txbx>
                        <w:txbxContent>
                          <w:p w14:paraId="43E3B5DE" w14:textId="77777777" w:rsidR="00C6390A" w:rsidRDefault="00C6390A" w:rsidP="000125AA">
                            <w:pPr>
                              <w:pStyle w:val="aff2"/>
                            </w:pPr>
                            <w:r w:rsidRPr="00266748">
                              <w:rPr>
                                <w:rFonts w:hint="eastAsia"/>
                              </w:rPr>
                              <w:t>インシデント対応の実施手順について、ウイルス感染が起きた際の例</w:t>
                            </w:r>
                          </w:p>
                          <w:p w14:paraId="11C4CF4E" w14:textId="77777777" w:rsidR="00C6390A" w:rsidRDefault="00C6390A" w:rsidP="000125AA">
                            <w:pPr>
                              <w:pStyle w:val="aff2"/>
                            </w:pPr>
                            <w:r>
                              <w:rPr>
                                <w:rFonts w:hint="eastAsia"/>
                              </w:rPr>
                              <w:t>（出典）IPA「</w:t>
                            </w:r>
                            <w:r w:rsidRPr="003F5349">
                              <w:rPr>
                                <w:rFonts w:hint="eastAsia"/>
                              </w:rPr>
                              <w:t>中小企業のためのセキュリティインシデント対応の手引き</w:t>
                            </w:r>
                            <w:r>
                              <w:rPr>
                                <w:rFonts w:hint="eastAsia"/>
                              </w:rPr>
                              <w:t>」をもとに作成</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73C19925" id="_x0000_s1158" type="#_x0000_t202" style="position:absolute;left:0;text-align:left;margin-left:-2.55pt;margin-top:6.35pt;width:522.1pt;height:21.8pt;z-index:2516564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" filled="f" stroked="f">
                <v:textbox style="mso-fit-shape-to-text:t">
                  <w:txbxContent>
                    <w:p w14:paraId="43E3B5DE" w14:textId="77777777" w:rsidR="00C6390A" w:rsidRDefault="00C6390A" w:rsidP="000125AA">
                      <w:pPr>
                        <w:pStyle w:val="aff2"/>
                      </w:pPr>
                      <w:r w:rsidRPr="00266748">
                        <w:rPr>
                          <w:rFonts w:hint="eastAsia"/>
                        </w:rPr>
                        <w:t>インシデント対応の実施手順について、ウイルス感染が起きた際の例</w:t>
                      </w:r>
                    </w:p>
                    <w:p w14:paraId="11C4CF4E" w14:textId="77777777" w:rsidR="00C6390A" w:rsidRDefault="00C6390A" w:rsidP="000125AA">
                      <w:pPr>
                        <w:pStyle w:val="aff2"/>
                      </w:pPr>
                      <w:r>
                        <w:rPr>
                          <w:rFonts w:hint="eastAsia"/>
                        </w:rPr>
                        <w:t>（出典）IPA「</w:t>
                      </w:r>
                      <w:r w:rsidRPr="003F5349">
                        <w:rPr>
                          <w:rFonts w:hint="eastAsia"/>
                        </w:rPr>
                        <w:t>中小企業のためのセキュリティインシデント対応の手引き</w:t>
                      </w:r>
                      <w:r>
                        <w:rPr>
                          <w:rFonts w:hint="eastAsia"/>
                        </w:rPr>
                        <w:t>」をもとに作成</w:t>
                      </w:r>
                    </w:p>
                  </w:txbxContent>
                </v:textbox>
                <w10:wrap type="topAndBottom"/>
              </v:shape>
            </w:pict>
          </mc:Fallback>
        </mc:AlternateContent>
      </w:r>
    </w:p>
    <w:tbl>
      <w:tblPr>
        <w:tblStyle w:val="aa"/>
        <w:tblpPr w:leftFromText="142" w:rightFromText="142" w:vertAnchor="text" w:horzAnchor="margin" w:tblpY="68"/>
        <w:tblW w:w="0" w:type="auto"/>
        <w:tblLook w:val="04A0" w:firstRow="1" w:lastRow="0" w:firstColumn="1" w:lastColumn="0" w:noHBand="0" w:noVBand="1"/>
      </w:tblPr>
      <w:tblGrid>
        <w:gridCol w:w="4673"/>
        <w:gridCol w:w="5783"/>
      </w:tblGrid>
      <w:tr w:rsidR="00C6390A" w14:paraId="2A676360" w14:textId="77777777" w:rsidTr="000125AA">
        <w:tc>
          <w:tcPr>
            <w:tcW w:w="10456" w:type="dxa"/>
            <w:gridSpan w:val="2"/>
          </w:tcPr>
          <w:p w14:paraId="486A2056" w14:textId="77777777" w:rsidR="00C6390A" w:rsidRDefault="00C6390A" w:rsidP="00601047">
            <w:pPr>
              <w:pStyle w:val="affe"/>
              <w:framePr w:hSpace="0" w:wrap="auto" w:vAnchor="margin" w:hAnchor="text" w:yAlign="inline"/>
            </w:pPr>
            <w:r w:rsidRPr="000A23A7">
              <w:rPr>
                <w:rFonts w:hint="eastAsia"/>
              </w:rPr>
              <w:t>詳細理解のため参考となる文献（参考文献）</w:t>
            </w:r>
          </w:p>
        </w:tc>
      </w:tr>
      <w:tr w:rsidR="00C6390A" w:rsidRPr="000A23A7" w14:paraId="3443C60B" w14:textId="77777777">
        <w:tc>
          <w:tcPr>
            <w:tcW w:w="4673" w:type="dxa"/>
            <w:shd w:val="clear" w:color="auto" w:fill="F1A983" w:themeFill="accent2" w:themeFillTint="99"/>
          </w:tcPr>
          <w:p w14:paraId="5B5C3570" w14:textId="77777777" w:rsidR="00C6390A" w:rsidRDefault="00C6390A" w:rsidP="00601047">
            <w:pPr>
              <w:pStyle w:val="affe"/>
              <w:framePr w:hSpace="0" w:wrap="auto" w:vAnchor="margin" w:hAnchor="text" w:yAlign="inline"/>
            </w:pPr>
            <w:r w:rsidRPr="003F5349">
              <w:rPr>
                <w:rFonts w:hint="eastAsia"/>
              </w:rPr>
              <w:t>中小企業のためのセキュリティインシデント対応の手引き</w:t>
            </w:r>
          </w:p>
        </w:tc>
        <w:tc>
          <w:tcPr>
            <w:tcW w:w="5783" w:type="dxa"/>
          </w:tcPr>
          <w:p w14:paraId="7B7AE22D" w14:textId="77777777" w:rsidR="00C6390A" w:rsidRPr="006319FE" w:rsidRDefault="00C6390A" w:rsidP="00601047">
            <w:pPr>
              <w:pStyle w:val="affe"/>
              <w:framePr w:hSpace="0" w:wrap="auto" w:vAnchor="margin" w:hAnchor="text" w:yAlign="inline"/>
            </w:pPr>
            <w:r w:rsidRPr="006319FE">
              <w:t>https://www.ipa.go.jp/security/sme/ps6vr7000001buco-att/ps6vr7000001bucx.pdf</w:t>
            </w:r>
          </w:p>
        </w:tc>
      </w:tr>
    </w:tbl>
    <w:p w14:paraId="27116AD7" w14:textId="77777777" w:rsidR="00C6390A" w:rsidRPr="000125AA" w:rsidRDefault="00C6390A" w:rsidP="00266748">
      <w:pPr>
        <w:ind w:firstLineChars="0" w:firstLine="0"/>
      </w:pPr>
    </w:p>
    <w:p w14:paraId="623C8196" w14:textId="77777777" w:rsidR="00C6390A" w:rsidRPr="00266748" w:rsidRDefault="00C6390A" w:rsidP="00266748">
      <w:pPr>
        <w:pStyle w:val="5"/>
      </w:pPr>
      <w:r w:rsidRPr="00266748">
        <w:rPr>
          <w:rFonts w:hint="eastAsia"/>
        </w:rPr>
        <w:t>フォレンジック</w:t>
      </w:r>
    </w:p>
    <w:p w14:paraId="46443C45" w14:textId="77777777" w:rsidR="00C6390A" w:rsidRPr="00266748" w:rsidRDefault="00C6390A" w:rsidP="00266748">
      <w:pPr>
        <w:ind w:firstLineChars="0" w:firstLine="0"/>
      </w:pPr>
      <w:r w:rsidRPr="00266748">
        <w:rPr>
          <w:rFonts w:hint="eastAsia"/>
        </w:rPr>
        <w:t>インシデント対応の「復旧・再発防止」のステップでは、訴訟対応などを見越して事実関係を裏づける情報や証拠を保全し、必要に応じて</w:t>
      </w:r>
      <w:bookmarkStart w:id="1449" w:name="■フォレンジック18ー4"/>
      <w:r w:rsidRPr="00266748">
        <w:rPr>
          <w:rFonts w:hint="eastAsia"/>
        </w:rPr>
        <w:t>フォレンジック</w:t>
      </w:r>
      <w:bookmarkEnd w:id="1449"/>
      <w:r w:rsidRPr="00266748">
        <w:rPr>
          <w:rFonts w:hint="eastAsia"/>
        </w:rPr>
        <w:t>を行います。</w:t>
      </w:r>
    </w:p>
    <w:tbl>
      <w:tblPr>
        <w:tblW w:w="10338" w:type="dxa"/>
        <w:tblCellMar>
          <w:left w:w="0" w:type="dxa"/>
          <w:right w:w="0" w:type="dxa"/>
        </w:tblCellMar>
        <w:tblLook w:val="0420" w:firstRow="1" w:lastRow="0" w:firstColumn="0" w:lastColumn="0" w:noHBand="0" w:noVBand="1"/>
      </w:tblPr>
      <w:tblGrid>
        <w:gridCol w:w="10338"/>
      </w:tblGrid>
      <w:tr w:rsidR="00C6390A" w:rsidRPr="00266748" w14:paraId="355E6DA6" w14:textId="77777777" w:rsidTr="00380A9B">
        <w:trPr>
          <w:trHeight w:val="330"/>
        </w:trPr>
        <w:tc>
          <w:tcPr>
            <w:tcW w:w="10338" w:type="dxa"/>
            <w:tcBorders>
              <w:top w:val="single" w:sz="4" w:space="0" w:color="auto"/>
              <w:left w:val="single" w:sz="4" w:space="0" w:color="auto"/>
              <w:bottom w:val="single" w:sz="4" w:space="0" w:color="auto"/>
              <w:right w:val="single" w:sz="4" w:space="0" w:color="auto"/>
            </w:tcBorders>
            <w:shd w:val="clear" w:color="auto" w:fill="2F5597"/>
            <w:tcMar>
              <w:top w:w="72" w:type="dxa"/>
              <w:left w:w="144" w:type="dxa"/>
              <w:bottom w:w="72" w:type="dxa"/>
              <w:right w:w="144" w:type="dxa"/>
            </w:tcMar>
            <w:hideMark/>
          </w:tcPr>
          <w:p w14:paraId="42C908AB" w14:textId="77777777" w:rsidR="00C6390A" w:rsidRPr="00266748" w:rsidRDefault="00C6390A" w:rsidP="00266748">
            <w:pPr>
              <w:pStyle w:val="aff0"/>
            </w:pPr>
            <w:r w:rsidRPr="00266748">
              <w:rPr>
                <w:rFonts w:hint="eastAsia"/>
              </w:rPr>
              <w:t>フォレンジックとは</w:t>
            </w:r>
          </w:p>
        </w:tc>
      </w:tr>
      <w:tr w:rsidR="00C6390A" w:rsidRPr="00266748" w14:paraId="02B49BF8" w14:textId="77777777" w:rsidTr="00380A9B">
        <w:tc>
          <w:tcPr>
            <w:tcW w:w="10338" w:type="dxa"/>
            <w:tcBorders>
              <w:top w:val="single" w:sz="4" w:space="0" w:color="auto"/>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A157DE" w14:textId="4656A13E" w:rsidR="00C6390A" w:rsidRPr="00D64509" w:rsidRDefault="007E354B" w:rsidP="00D64509">
            <w:pPr>
              <w:pStyle w:val="afff6"/>
            </w:pPr>
            <w:hyperlink w:anchor="■フォレンジック" w:history="1">
              <w:r w:rsidR="00C6390A" w:rsidRPr="00E40E8C">
                <w:rPr>
                  <w:rStyle w:val="a7"/>
                  <w:rFonts w:hint="eastAsia"/>
                </w:rPr>
                <w:t>フォレンジック</w:t>
              </w:r>
            </w:hyperlink>
            <w:r w:rsidR="00C6390A" w:rsidRPr="00D64509">
              <w:rPr>
                <w:rFonts w:hint="eastAsia"/>
              </w:rPr>
              <w:t>とは、セキュリティインシデントが起きた際に、コンピュータやネットワーク内の情報を収集し、被害状況の解明や犯罪捜査に必要な法的証拠を調査・解析する技術・手法・手続きを指します。</w:t>
            </w:r>
          </w:p>
        </w:tc>
      </w:tr>
    </w:tbl>
    <w:p w14:paraId="65D03509" w14:textId="77777777" w:rsidR="00C6390A" w:rsidRPr="00266748" w:rsidRDefault="00C6390A" w:rsidP="00266748"/>
    <w:p w14:paraId="7F8F9718" w14:textId="77777777" w:rsidR="00C6390A" w:rsidRPr="00E8453A" w:rsidRDefault="00C6390A" w:rsidP="00E8453A">
      <w:pPr>
        <w:pStyle w:val="aff4"/>
      </w:pPr>
      <w:r w:rsidRPr="00E8453A">
        <w:rPr>
          <w:rFonts w:hint="eastAsia"/>
        </w:rPr>
        <w:t>フォレンジックを行う際の注意点</w:t>
      </w:r>
    </w:p>
    <w:p w14:paraId="42A45D71" w14:textId="77777777" w:rsidR="00C6390A" w:rsidRDefault="00C6390A" w:rsidP="00E8453A">
      <w:r w:rsidRPr="00E8453A">
        <w:rPr>
          <w:rFonts w:hint="eastAsia"/>
        </w:rPr>
        <w:t>フォレンジックを行う必要がある際は、専門の調査会社に依頼する選択肢も考慮することが大切です。なぜなら、フォレンジックには専門知識が必要であり、自社で対応しようとすると、証拠となるデータの収集・保全が困難になる可能性があるためです。例えば、データのコピーが客観的証拠として認められない可能性や、誤操作によるデータの破損などがあります。事前に相談する専門の調査会社を決めておくことが大切です。</w:t>
      </w:r>
    </w:p>
    <w:p w14:paraId="36A19D48" w14:textId="77777777" w:rsidR="00C6390A" w:rsidRPr="00266748" w:rsidRDefault="00C6390A" w:rsidP="00E8453A"/>
    <w:p w14:paraId="711B95D7" w14:textId="77777777" w:rsidR="00C6390A" w:rsidRPr="00266748" w:rsidRDefault="00C6390A" w:rsidP="00780837">
      <w:pPr>
        <w:pStyle w:val="aff4"/>
      </w:pPr>
      <w:r w:rsidRPr="00266748">
        <w:rPr>
          <w:rFonts w:hint="eastAsia"/>
        </w:rPr>
        <w:t>セキュリティインシデント発生直後の対応についての実施手順策定</w:t>
      </w:r>
    </w:p>
    <w:p w14:paraId="4A504C45" w14:textId="77777777" w:rsidR="00C6390A" w:rsidRPr="00266748" w:rsidRDefault="00C6390A" w:rsidP="00266748">
      <w:r w:rsidRPr="00266748">
        <w:rPr>
          <w:rFonts w:hint="eastAsia"/>
        </w:rPr>
        <w:t>フォレンジックに関して、「証拠保全ガイドライン」が参考になります。想定読者として、「フォレンジックに関する専門知識を習得しているとは限らないが、専門事業者または捜査機関に引き継ぐために証拠保全手続きを行う可能性のある担当者」が含まれています。</w:t>
      </w:r>
    </w:p>
    <w:p w14:paraId="058AD3F4" w14:textId="77777777" w:rsidR="00C6390A" w:rsidRDefault="00C6390A" w:rsidP="00266748">
      <w:r w:rsidRPr="00266748">
        <w:rPr>
          <w:rFonts w:hint="eastAsia"/>
        </w:rPr>
        <w:t>セキュリティインシデント発生直後の初動対応についての実施手順を、例を用いて説明します。セキュリティインシデントが検知された、または発生していたことが明らかになった直後は、証拠保全を適切かつ円滑に実施するため、次の事項を実施することが大切です。</w:t>
      </w:r>
    </w:p>
    <w:p w14:paraId="39F1E5CC" w14:textId="77777777" w:rsidR="00C6390A" w:rsidRDefault="00C6390A" w:rsidP="00266748">
      <w:r w:rsidRPr="00D347B7">
        <w:rPr>
          <w:noProof/>
        </w:rPr>
        <mc:AlternateContent>
          <mc:Choice Requires="wps">
            <w:drawing>
              <wp:anchor distT="0" distB="0" distL="114300" distR="114300" simplePos="0" relativeHeight="251656436" behindDoc="0" locked="0" layoutInCell="1" allowOverlap="1" wp14:anchorId="25A8D7A9" wp14:editId="02D55A1C">
                <wp:simplePos x="0" y="0"/>
                <wp:positionH relativeFrom="margin">
                  <wp:align>center</wp:align>
                </wp:positionH>
                <wp:positionV relativeFrom="paragraph">
                  <wp:posOffset>1108634</wp:posOffset>
                </wp:positionV>
                <wp:extent cx="5612400" cy="184666"/>
                <wp:effectExtent l="0" t="0" r="0" b="0"/>
                <wp:wrapTopAndBottom/>
                <wp:docPr id="1072502422" name="テキスト ボックス 23"/>
                <wp:cNvGraphicFramePr/>
                <a:graphic xmlns:a="http://schemas.openxmlformats.org/drawingml/2006/main">
                  <a:graphicData uri="http://schemas.microsoft.com/office/word/2010/wordprocessingShape">
                    <wps:wsp>
                      <wps:cNvSpPr txBox="1"/>
                      <wps:spPr>
                        <a:xfrm>
                          <a:off x="0" y="0"/>
                          <a:ext cx="5612400" cy="184666"/>
                        </a:xfrm>
                        <a:prstGeom prst="rect">
                          <a:avLst/>
                        </a:prstGeom>
                        <a:noFill/>
                      </wps:spPr>
                      <wps:txbx>
                        <w:txbxContent>
                          <w:p w14:paraId="4640F6A3" w14:textId="1C40D483" w:rsidR="00C6390A" w:rsidRDefault="00C6390A" w:rsidP="00D347B7">
                            <w:pPr>
                              <w:pStyle w:val="aff2"/>
                            </w:pPr>
                            <w:r>
                              <w:rPr>
                                <w:rFonts w:hint="eastAsia"/>
                              </w:rPr>
                              <w:t>図7</w:t>
                            </w:r>
                            <w:r w:rsidR="00E36847">
                              <w:rPr>
                                <w:rFonts w:hint="eastAsia"/>
                              </w:rPr>
                              <w:t>2</w:t>
                            </w:r>
                            <w:r>
                              <w:rPr>
                                <w:rFonts w:hint="eastAsia"/>
                              </w:rPr>
                              <w:t>. インシデント発生直後の対応の流れ</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25A8D7A9" id="テキスト ボックス 23" o:spid="_x0000_s1159" type="#_x0000_t202" style="position:absolute;left:0;text-align:left;margin-left:0;margin-top:87.3pt;width:441.9pt;height:14.55pt;z-index:2516564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" filled="f" stroked="f">
                <v:textbox style="mso-fit-shape-to-text:t">
                  <w:txbxContent>
                    <w:p w14:paraId="4640F6A3" w14:textId="1C40D483" w:rsidR="00C6390A" w:rsidRDefault="00C6390A" w:rsidP="00D347B7">
                      <w:pPr>
                        <w:pStyle w:val="aff2"/>
                      </w:pPr>
                      <w:r>
                        <w:rPr>
                          <w:rFonts w:hint="eastAsia"/>
                        </w:rPr>
                        <w:t>図7</w:t>
                      </w:r>
                      <w:r w:rsidR="00E36847">
                        <w:rPr>
                          <w:rFonts w:hint="eastAsia"/>
                        </w:rPr>
                        <w:t>2</w:t>
                      </w:r>
                      <w:r>
                        <w:rPr>
                          <w:rFonts w:hint="eastAsia"/>
                        </w:rPr>
                        <w:t>. インシデント発生直後の対応の流れ</w:t>
                      </w:r>
                    </w:p>
                  </w:txbxContent>
                </v:textbox>
                <w10:wrap type="topAndBottom" anchorx="margin"/>
              </v:shape>
            </w:pict>
          </mc:Fallback>
        </mc:AlternateContent>
      </w:r>
      <w:r>
        <w:rPr>
          <w:noProof/>
        </w:rPr>
        <w:drawing>
          <wp:anchor distT="0" distB="0" distL="114300" distR="114300" simplePos="0" relativeHeight="251656452" behindDoc="0" locked="0" layoutInCell="1" allowOverlap="1" wp14:anchorId="422AABC6" wp14:editId="4AB320E3">
            <wp:simplePos x="0" y="0"/>
            <wp:positionH relativeFrom="margin">
              <wp:align>right</wp:align>
            </wp:positionH>
            <wp:positionV relativeFrom="paragraph">
              <wp:posOffset>185445</wp:posOffset>
            </wp:positionV>
            <wp:extent cx="6565900" cy="921385"/>
            <wp:effectExtent l="0" t="0" r="0" b="0"/>
            <wp:wrapTopAndBottom/>
            <wp:docPr id="205513163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3">
                      <a:extLst>
                        <a:ext uri="{28A0092B-C50C-407E-A947-70E740481C1C}">
                          <a14:useLocalDpi xmlns:a14="http://schemas.microsoft.com/office/drawing/2010/main" val="0"/>
                        </a:ext>
                      </a:extLst>
                    </a:blip>
                    <a:srcRect t="36777" b="37329"/>
                    <a:stretch/>
                  </pic:blipFill>
                  <pic:spPr bwMode="auto">
                    <a:xfrm>
                      <a:off x="0" y="0"/>
                      <a:ext cx="6565900" cy="921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0998C1" w14:textId="77777777" w:rsidR="00C6390A" w:rsidRPr="00266748" w:rsidRDefault="00C6390A" w:rsidP="00D8643B">
      <w:pPr>
        <w:ind w:firstLineChars="0" w:firstLine="0"/>
      </w:pPr>
    </w:p>
    <w:tbl>
      <w:tblPr>
        <w:tblStyle w:val="aa"/>
        <w:tblpPr w:leftFromText="142" w:rightFromText="142" w:vertAnchor="text" w:horzAnchor="margin" w:tblpY="-130"/>
        <w:tblW w:w="0" w:type="auto"/>
        <w:tblLook w:val="04A0" w:firstRow="1" w:lastRow="0" w:firstColumn="1" w:lastColumn="0" w:noHBand="0" w:noVBand="1"/>
      </w:tblPr>
      <w:tblGrid>
        <w:gridCol w:w="4814"/>
        <w:gridCol w:w="5642"/>
      </w:tblGrid>
      <w:tr w:rsidR="00C6390A" w14:paraId="3F2604CA" w14:textId="77777777" w:rsidTr="002C5D03">
        <w:tc>
          <w:tcPr>
            <w:tcW w:w="10456" w:type="dxa"/>
            <w:gridSpan w:val="2"/>
          </w:tcPr>
          <w:p w14:paraId="5B35EF31" w14:textId="77777777" w:rsidR="00C6390A" w:rsidRDefault="00C6390A" w:rsidP="00601047">
            <w:pPr>
              <w:pStyle w:val="affe"/>
              <w:framePr w:hSpace="0" w:wrap="auto" w:vAnchor="margin" w:hAnchor="text" w:yAlign="inline"/>
            </w:pPr>
            <w:r w:rsidRPr="000A23A7">
              <w:rPr>
                <w:rFonts w:hint="eastAsia"/>
              </w:rPr>
              <w:t>詳細理解のため参考となる文献（参考文献）</w:t>
            </w:r>
          </w:p>
        </w:tc>
      </w:tr>
      <w:tr w:rsidR="00C6390A" w:rsidRPr="000A23A7" w14:paraId="4F501335" w14:textId="77777777" w:rsidTr="002C5D03">
        <w:tc>
          <w:tcPr>
            <w:tcW w:w="4814" w:type="dxa"/>
            <w:shd w:val="clear" w:color="auto" w:fill="F1A983" w:themeFill="accent2" w:themeFillTint="99"/>
          </w:tcPr>
          <w:p w14:paraId="309298FE" w14:textId="77777777" w:rsidR="00C6390A" w:rsidRDefault="00C6390A" w:rsidP="00601047">
            <w:pPr>
              <w:pStyle w:val="affe"/>
              <w:framePr w:hSpace="0" w:wrap="auto" w:vAnchor="margin" w:hAnchor="text" w:yAlign="inline"/>
            </w:pPr>
            <w:r w:rsidRPr="00995786">
              <w:rPr>
                <w:rFonts w:hint="eastAsia"/>
              </w:rPr>
              <w:t>証拠保全ガイドライン 第9版</w:t>
            </w:r>
          </w:p>
        </w:tc>
        <w:tc>
          <w:tcPr>
            <w:tcW w:w="5642" w:type="dxa"/>
            <w:vAlign w:val="center"/>
          </w:tcPr>
          <w:p w14:paraId="0304196D" w14:textId="77777777" w:rsidR="00C6390A" w:rsidRPr="000A23A7" w:rsidRDefault="007E354B" w:rsidP="00601047">
            <w:pPr>
              <w:pStyle w:val="affe"/>
              <w:framePr w:hSpace="0" w:wrap="auto" w:vAnchor="margin" w:hAnchor="text" w:yAlign="inline"/>
            </w:pPr>
            <w:hyperlink r:id="rId174" w:history="1">
              <w:r w:rsidR="00C6390A" w:rsidRPr="00995786">
                <w:rPr>
                  <w:rStyle w:val="a7"/>
                  <w:rFonts w:hint="eastAsia"/>
                  <w:color w:val="auto"/>
                  <w:u w:val="none"/>
                </w:rPr>
                <w:t>https://digitalforensic.jp/wp-content/uploads/2023/02/shokohoznGL9.pdf</w:t>
              </w:r>
            </w:hyperlink>
          </w:p>
        </w:tc>
      </w:tr>
    </w:tbl>
    <w:tbl>
      <w:tblPr>
        <w:tblW w:w="10480" w:type="dxa"/>
        <w:tblCellMar>
          <w:left w:w="0" w:type="dxa"/>
          <w:right w:w="0" w:type="dxa"/>
        </w:tblCellMar>
        <w:tblLook w:val="0420" w:firstRow="1" w:lastRow="0" w:firstColumn="0" w:lastColumn="0" w:noHBand="0" w:noVBand="1"/>
      </w:tblPr>
      <w:tblGrid>
        <w:gridCol w:w="10480"/>
      </w:tblGrid>
      <w:tr w:rsidR="00C6390A" w:rsidRPr="00D347B7" w14:paraId="1B3B4DA7" w14:textId="77777777" w:rsidTr="00380A9B">
        <w:tc>
          <w:tcPr>
            <w:tcW w:w="10480" w:type="dxa"/>
            <w:tcBorders>
              <w:top w:val="single" w:sz="4" w:space="0" w:color="auto"/>
              <w:left w:val="single" w:sz="4" w:space="0" w:color="auto"/>
              <w:bottom w:val="single" w:sz="4" w:space="0" w:color="auto"/>
              <w:right w:val="single" w:sz="4" w:space="0" w:color="auto"/>
            </w:tcBorders>
            <w:shd w:val="clear" w:color="auto" w:fill="2F5597"/>
            <w:tcMar>
              <w:top w:w="72" w:type="dxa"/>
              <w:left w:w="144" w:type="dxa"/>
              <w:bottom w:w="72" w:type="dxa"/>
              <w:right w:w="144" w:type="dxa"/>
            </w:tcMar>
            <w:vAlign w:val="center"/>
            <w:hideMark/>
          </w:tcPr>
          <w:p w14:paraId="4DFDC354" w14:textId="77777777" w:rsidR="00C6390A" w:rsidRPr="00D347B7" w:rsidRDefault="00C6390A" w:rsidP="00D02F3B">
            <w:pPr>
              <w:pStyle w:val="aff0"/>
            </w:pPr>
            <w:r w:rsidRPr="00D347B7">
              <w:rPr>
                <w:rFonts w:hint="eastAsia"/>
              </w:rPr>
              <w:t>実施手順（例）</w:t>
            </w:r>
          </w:p>
        </w:tc>
      </w:tr>
      <w:tr w:rsidR="00C6390A" w:rsidRPr="00D347B7" w14:paraId="2E0D8124" w14:textId="77777777" w:rsidTr="00380A9B">
        <w:tc>
          <w:tcPr>
            <w:tcW w:w="10480" w:type="dxa"/>
            <w:tcBorders>
              <w:top w:val="single" w:sz="4" w:space="0" w:color="auto"/>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vAlign w:val="center"/>
            <w:hideMark/>
          </w:tcPr>
          <w:p w14:paraId="4D1EB4DE" w14:textId="77777777" w:rsidR="00C6390A" w:rsidRPr="00D347B7" w:rsidRDefault="00C6390A" w:rsidP="00E534F9">
            <w:pPr>
              <w:pStyle w:val="afff8"/>
            </w:pPr>
            <w:r w:rsidRPr="00D347B7">
              <w:rPr>
                <w:rFonts w:hint="eastAsia"/>
              </w:rPr>
              <w:t>1. 発生したインシデントの内容把握</w:t>
            </w:r>
          </w:p>
        </w:tc>
      </w:tr>
      <w:tr w:rsidR="00C6390A" w:rsidRPr="00D347B7" w14:paraId="5BFC557B" w14:textId="77777777" w:rsidTr="003A725B">
        <w:trPr>
          <w:trHeight w:val="930"/>
        </w:trPr>
        <w:tc>
          <w:tcPr>
            <w:tcW w:w="10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7200969" w14:textId="77777777" w:rsidR="00C6390A" w:rsidRPr="00D347B7" w:rsidRDefault="00C6390A" w:rsidP="00D347B7">
            <w:pPr>
              <w:pStyle w:val="afff6"/>
            </w:pPr>
            <w:r w:rsidRPr="00D347B7">
              <w:rPr>
                <w:rFonts w:hint="eastAsia"/>
              </w:rPr>
              <w:t>発生したインシデントを把握します。</w:t>
            </w:r>
          </w:p>
          <w:p w14:paraId="0315D7FE" w14:textId="77777777" w:rsidR="00C6390A" w:rsidRPr="00D347B7" w:rsidRDefault="00C6390A" w:rsidP="00E534F9">
            <w:pPr>
              <w:pStyle w:val="afff8"/>
            </w:pPr>
            <w:r w:rsidRPr="00D347B7">
              <w:rPr>
                <w:rFonts w:hint="eastAsia"/>
              </w:rPr>
              <w:t>インシデントの種類</w:t>
            </w:r>
          </w:p>
          <w:p w14:paraId="780BCC63" w14:textId="77777777" w:rsidR="00C6390A" w:rsidRPr="00D347B7" w:rsidRDefault="00C6390A" w:rsidP="00892C01">
            <w:pPr>
              <w:pStyle w:val="afff6"/>
              <w:numPr>
                <w:ilvl w:val="0"/>
                <w:numId w:val="846"/>
              </w:numPr>
            </w:pPr>
            <w:r w:rsidRPr="00D347B7">
              <w:rPr>
                <w:rFonts w:hint="eastAsia"/>
              </w:rPr>
              <w:t>情報流出・データ破壊</w:t>
            </w:r>
          </w:p>
          <w:bookmarkStart w:id="1450" w:name="■不正アクセス18ー4"/>
          <w:p w14:paraId="77ACFD1B" w14:textId="1752D261" w:rsidR="00C6390A" w:rsidRPr="00D347B7" w:rsidRDefault="00BA7AA3" w:rsidP="00892C01">
            <w:pPr>
              <w:pStyle w:val="afff6"/>
              <w:numPr>
                <w:ilvl w:val="0"/>
                <w:numId w:val="846"/>
              </w:numPr>
            </w:pPr>
            <w:r>
              <w:fldChar w:fldCharType="begin"/>
            </w:r>
            <w:r>
              <w:rPr>
                <w:rFonts w:hint="eastAsia"/>
              </w:rPr>
              <w:instrText xml:space="preserve">HYPERLINK </w:instrText>
            </w:r>
            <w:r>
              <w:instrText xml:space="preserve"> \l "</w:instrText>
            </w:r>
            <w:r>
              <w:rPr>
                <w:rFonts w:hint="eastAsia"/>
              </w:rPr>
              <w:instrText>■不正アクセス</w:instrText>
            </w:r>
            <w:r>
              <w:instrText>"</w:instrText>
            </w:r>
            <w:r>
              <w:fldChar w:fldCharType="separate"/>
            </w:r>
            <w:r w:rsidR="00C6390A" w:rsidRPr="00BA7AA3">
              <w:rPr>
                <w:rStyle w:val="a7"/>
                <w:rFonts w:hint="eastAsia"/>
              </w:rPr>
              <w:t>不正アクセス</w:t>
            </w:r>
            <w:bookmarkEnd w:id="1450"/>
            <w:r>
              <w:fldChar w:fldCharType="end"/>
            </w:r>
            <w:r w:rsidR="00C6390A" w:rsidRPr="00D347B7">
              <w:rPr>
                <w:rFonts w:hint="eastAsia"/>
              </w:rPr>
              <w:t>、不正プログラムの実行</w:t>
            </w:r>
          </w:p>
          <w:p w14:paraId="4276F16A" w14:textId="77777777" w:rsidR="00C6390A" w:rsidRDefault="00C6390A" w:rsidP="00892C01">
            <w:pPr>
              <w:pStyle w:val="afff6"/>
              <w:numPr>
                <w:ilvl w:val="0"/>
                <w:numId w:val="846"/>
              </w:numPr>
            </w:pPr>
            <w:r w:rsidRPr="00D347B7">
              <w:rPr>
                <w:rFonts w:hint="eastAsia"/>
              </w:rPr>
              <w:t>操作・設定ミスなど</w:t>
            </w:r>
          </w:p>
          <w:p w14:paraId="68184C0B" w14:textId="77777777" w:rsidR="00C6390A" w:rsidRPr="00D347B7" w:rsidRDefault="00C6390A" w:rsidP="00D347B7">
            <w:pPr>
              <w:pStyle w:val="afff6"/>
              <w:ind w:left="440"/>
            </w:pPr>
          </w:p>
          <w:p w14:paraId="072A285A" w14:textId="77777777" w:rsidR="00C6390A" w:rsidRPr="00D347B7" w:rsidRDefault="00C6390A" w:rsidP="00E534F9">
            <w:pPr>
              <w:pStyle w:val="afff8"/>
            </w:pPr>
            <w:r w:rsidRPr="00D347B7">
              <w:rPr>
                <w:rFonts w:hint="eastAsia"/>
              </w:rPr>
              <w:t>検知・発覚のきっかけ</w:t>
            </w:r>
          </w:p>
          <w:p w14:paraId="775ABCD0" w14:textId="77777777" w:rsidR="00C6390A" w:rsidRPr="00D347B7" w:rsidRDefault="00C6390A" w:rsidP="00892C01">
            <w:pPr>
              <w:pStyle w:val="afff6"/>
              <w:numPr>
                <w:ilvl w:val="0"/>
                <w:numId w:val="847"/>
              </w:numPr>
            </w:pPr>
            <w:r w:rsidRPr="00D347B7">
              <w:rPr>
                <w:rFonts w:hint="eastAsia"/>
              </w:rPr>
              <w:t>ログのレビュー・監視</w:t>
            </w:r>
          </w:p>
          <w:p w14:paraId="6F0A79A3" w14:textId="77777777" w:rsidR="00C6390A" w:rsidRPr="00D347B7" w:rsidRDefault="00C6390A" w:rsidP="00892C01">
            <w:pPr>
              <w:pStyle w:val="afff6"/>
              <w:numPr>
                <w:ilvl w:val="0"/>
                <w:numId w:val="847"/>
              </w:numPr>
            </w:pPr>
            <w:r w:rsidRPr="00D347B7">
              <w:rPr>
                <w:rFonts w:hint="eastAsia"/>
              </w:rPr>
              <w:t>内部通報</w:t>
            </w:r>
          </w:p>
          <w:p w14:paraId="7FE948A3" w14:textId="77777777" w:rsidR="00C6390A" w:rsidRDefault="00C6390A" w:rsidP="00892C01">
            <w:pPr>
              <w:pStyle w:val="afff6"/>
              <w:numPr>
                <w:ilvl w:val="0"/>
                <w:numId w:val="847"/>
              </w:numPr>
            </w:pPr>
            <w:r w:rsidRPr="00D347B7">
              <w:rPr>
                <w:rFonts w:hint="eastAsia"/>
              </w:rPr>
              <w:t>不正検知システムなど</w:t>
            </w:r>
          </w:p>
          <w:p w14:paraId="3394A11B" w14:textId="77777777" w:rsidR="00C6390A" w:rsidRPr="00D347B7" w:rsidRDefault="00C6390A" w:rsidP="00D347B7">
            <w:pPr>
              <w:pStyle w:val="afff6"/>
              <w:ind w:left="440"/>
            </w:pPr>
          </w:p>
          <w:p w14:paraId="67F56771" w14:textId="77777777" w:rsidR="00C6390A" w:rsidRPr="00D347B7" w:rsidRDefault="00C6390A" w:rsidP="00E534F9">
            <w:pPr>
              <w:pStyle w:val="afff8"/>
            </w:pPr>
            <w:r w:rsidRPr="00D347B7">
              <w:rPr>
                <w:rFonts w:hint="eastAsia"/>
              </w:rPr>
              <w:t>発生時刻</w:t>
            </w:r>
          </w:p>
          <w:p w14:paraId="4C8E43B3" w14:textId="77777777" w:rsidR="00C6390A" w:rsidRDefault="00C6390A" w:rsidP="00892C01">
            <w:pPr>
              <w:pStyle w:val="afff6"/>
              <w:numPr>
                <w:ilvl w:val="0"/>
                <w:numId w:val="192"/>
              </w:numPr>
            </w:pPr>
            <w:r w:rsidRPr="00D347B7">
              <w:rPr>
                <w:rFonts w:hint="eastAsia"/>
              </w:rPr>
              <w:t>システム時計の正確性</w:t>
            </w:r>
            <w:r>
              <w:rPr>
                <w:rFonts w:hint="eastAsia"/>
              </w:rPr>
              <w:t>について</w:t>
            </w:r>
            <w:r w:rsidRPr="00D347B7">
              <w:rPr>
                <w:rFonts w:hint="eastAsia"/>
              </w:rPr>
              <w:t>確認</w:t>
            </w:r>
          </w:p>
          <w:p w14:paraId="08C80837" w14:textId="77777777" w:rsidR="00C6390A" w:rsidRPr="00D347B7" w:rsidRDefault="00C6390A" w:rsidP="00245F9D">
            <w:pPr>
              <w:pStyle w:val="afff6"/>
            </w:pPr>
          </w:p>
          <w:p w14:paraId="7CEFE5D1" w14:textId="77777777" w:rsidR="00C6390A" w:rsidRPr="00D347B7" w:rsidRDefault="00C6390A" w:rsidP="00E534F9">
            <w:pPr>
              <w:pStyle w:val="afff8"/>
            </w:pPr>
            <w:r w:rsidRPr="00D347B7">
              <w:rPr>
                <w:rFonts w:hint="eastAsia"/>
              </w:rPr>
              <w:t>初動対処の開始までの記録</w:t>
            </w:r>
          </w:p>
          <w:p w14:paraId="1A5079D7" w14:textId="77777777" w:rsidR="00C6390A" w:rsidRPr="00D347B7" w:rsidRDefault="00C6390A" w:rsidP="00D347B7">
            <w:pPr>
              <w:pStyle w:val="afff6"/>
            </w:pPr>
            <w:r w:rsidRPr="00D347B7">
              <w:rPr>
                <w:rFonts w:hint="eastAsia"/>
              </w:rPr>
              <w:t>発生したインシデントの検知・発覚から、報告または対処依頼連絡までの時間およびその間のインシデントに対する対処の有無について記録をとります。</w:t>
            </w:r>
          </w:p>
          <w:p w14:paraId="1C5EEAC6" w14:textId="77777777" w:rsidR="00C6390A" w:rsidRPr="00D347B7" w:rsidRDefault="00C6390A" w:rsidP="00892C01">
            <w:pPr>
              <w:pStyle w:val="afff6"/>
              <w:numPr>
                <w:ilvl w:val="0"/>
                <w:numId w:val="192"/>
              </w:numPr>
            </w:pPr>
            <w:r w:rsidRPr="00D347B7">
              <w:rPr>
                <w:rFonts w:hint="eastAsia"/>
              </w:rPr>
              <w:t>発生したインシデントを知る人物および人数</w:t>
            </w:r>
          </w:p>
          <w:p w14:paraId="00617437" w14:textId="77777777" w:rsidR="00C6390A" w:rsidRDefault="00C6390A" w:rsidP="00892C01">
            <w:pPr>
              <w:pStyle w:val="afff6"/>
              <w:numPr>
                <w:ilvl w:val="0"/>
                <w:numId w:val="192"/>
              </w:numPr>
            </w:pPr>
            <w:r w:rsidRPr="00D347B7">
              <w:rPr>
                <w:rFonts w:hint="eastAsia"/>
              </w:rPr>
              <w:t>インシデント対象物の確保の有無</w:t>
            </w:r>
          </w:p>
          <w:p w14:paraId="35B423FE" w14:textId="77777777" w:rsidR="00C6390A" w:rsidRDefault="00C6390A" w:rsidP="00610529">
            <w:pPr>
              <w:pStyle w:val="afff6"/>
              <w:ind w:left="440"/>
            </w:pPr>
          </w:p>
          <w:p w14:paraId="5AD5A216" w14:textId="77777777" w:rsidR="00C6390A" w:rsidRDefault="00C6390A" w:rsidP="00610529">
            <w:pPr>
              <w:pStyle w:val="afff6"/>
              <w:ind w:left="440"/>
            </w:pPr>
            <w:r w:rsidRPr="00D347B7">
              <w:rPr>
                <w:rFonts w:hint="eastAsia"/>
              </w:rPr>
              <w:t>インシデントの対象物を確保していた場合</w:t>
            </w:r>
          </w:p>
          <w:p w14:paraId="50B813E9" w14:textId="77777777" w:rsidR="00C6390A" w:rsidRDefault="00C6390A" w:rsidP="00610529">
            <w:pPr>
              <w:pStyle w:val="afff6"/>
              <w:ind w:left="440"/>
            </w:pPr>
            <w:r w:rsidRPr="00D347B7">
              <w:rPr>
                <w:rFonts w:hint="eastAsia"/>
              </w:rPr>
              <w:t>対象物を確保した日時、人物（役職）、場所、確保時の対象物（および周辺）に対する行為、確保後の対象物に対する対処（の有無）とその内容を記録します。</w:t>
            </w:r>
          </w:p>
          <w:p w14:paraId="40E0BD64" w14:textId="77777777" w:rsidR="00C6390A" w:rsidRDefault="00C6390A" w:rsidP="00610529">
            <w:pPr>
              <w:pStyle w:val="afff6"/>
              <w:ind w:left="440"/>
            </w:pPr>
          </w:p>
          <w:p w14:paraId="08CE86D0" w14:textId="77777777" w:rsidR="00C6390A" w:rsidRDefault="00C6390A" w:rsidP="00610529">
            <w:pPr>
              <w:pStyle w:val="afff6"/>
              <w:ind w:left="440"/>
            </w:pPr>
            <w:r w:rsidRPr="00D347B7">
              <w:rPr>
                <w:rFonts w:hint="eastAsia"/>
              </w:rPr>
              <w:t>インシデントの対象物を確保していない場合</w:t>
            </w:r>
          </w:p>
          <w:p w14:paraId="76169919" w14:textId="77777777" w:rsidR="00C6390A" w:rsidRPr="00D347B7" w:rsidRDefault="00C6390A" w:rsidP="00610529">
            <w:pPr>
              <w:pStyle w:val="afff6"/>
              <w:ind w:left="440"/>
            </w:pPr>
            <w:r w:rsidRPr="00D347B7">
              <w:rPr>
                <w:rFonts w:hint="eastAsia"/>
              </w:rPr>
              <w:t>対象物を確保する（予定の）日時と場所、確保時の対象物（およびその周辺）の状態を詳細に記録します。</w:t>
            </w:r>
          </w:p>
        </w:tc>
      </w:tr>
      <w:tr w:rsidR="00C6390A" w:rsidRPr="00D347B7" w14:paraId="0D0D1D51" w14:textId="77777777" w:rsidTr="00D347B7">
        <w:tc>
          <w:tcPr>
            <w:tcW w:w="10480"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vAlign w:val="center"/>
            <w:hideMark/>
          </w:tcPr>
          <w:p w14:paraId="7A684432" w14:textId="77777777" w:rsidR="00C6390A" w:rsidRPr="00D347B7" w:rsidRDefault="00C6390A" w:rsidP="00E534F9">
            <w:pPr>
              <w:pStyle w:val="afff8"/>
            </w:pPr>
            <w:r w:rsidRPr="00D347B7">
              <w:rPr>
                <w:rFonts w:hint="eastAsia"/>
              </w:rPr>
              <w:t>2. 発生したインシデントに関する対象物の決定</w:t>
            </w:r>
          </w:p>
        </w:tc>
      </w:tr>
      <w:tr w:rsidR="00C6390A" w:rsidRPr="00D347B7" w14:paraId="6632BF7E" w14:textId="77777777" w:rsidTr="00D347B7">
        <w:trPr>
          <w:trHeight w:val="895"/>
        </w:trPr>
        <w:tc>
          <w:tcPr>
            <w:tcW w:w="10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B2A564F" w14:textId="77777777" w:rsidR="00C6390A" w:rsidRPr="00D347B7" w:rsidRDefault="00C6390A" w:rsidP="00E534F9">
            <w:pPr>
              <w:pStyle w:val="afff8"/>
            </w:pPr>
            <w:r w:rsidRPr="00D347B7">
              <w:rPr>
                <w:rFonts w:hint="eastAsia"/>
              </w:rPr>
              <w:t>対象物に対する情報収集および対象物の絞り込み</w:t>
            </w:r>
          </w:p>
          <w:p w14:paraId="323E0325" w14:textId="77777777" w:rsidR="00C6390A" w:rsidRDefault="00C6390A" w:rsidP="00892C01">
            <w:pPr>
              <w:pStyle w:val="afff6"/>
              <w:numPr>
                <w:ilvl w:val="0"/>
                <w:numId w:val="193"/>
              </w:numPr>
            </w:pPr>
            <w:r w:rsidRPr="00D347B7">
              <w:rPr>
                <w:rFonts w:hint="eastAsia"/>
              </w:rPr>
              <w:t>発生したインシデントに関する対象物の種類および個数を確認します。</w:t>
            </w:r>
          </w:p>
          <w:p w14:paraId="100B723E" w14:textId="77777777" w:rsidR="00C6390A" w:rsidRDefault="00C6390A" w:rsidP="00892C01">
            <w:pPr>
              <w:pStyle w:val="afff6"/>
              <w:numPr>
                <w:ilvl w:val="0"/>
                <w:numId w:val="220"/>
              </w:numPr>
            </w:pPr>
            <w:r w:rsidRPr="00D347B7">
              <w:rPr>
                <w:rFonts w:hint="eastAsia"/>
              </w:rPr>
              <w:t>コンピュータ（タブレット型、ノート型、デスクトップ型、サーバ型）</w:t>
            </w:r>
          </w:p>
          <w:p w14:paraId="222A7929" w14:textId="20F324FD" w:rsidR="00C6390A" w:rsidRDefault="00C6390A" w:rsidP="00892C01">
            <w:pPr>
              <w:pStyle w:val="afff6"/>
              <w:numPr>
                <w:ilvl w:val="0"/>
                <w:numId w:val="220"/>
              </w:numPr>
            </w:pPr>
            <w:r w:rsidRPr="00D347B7">
              <w:rPr>
                <w:rFonts w:hint="eastAsia"/>
              </w:rPr>
              <w:t>ネットワーク機器（ルータ、</w:t>
            </w:r>
            <w:bookmarkStart w:id="1451" w:name="■ファイアウォール18ー4"/>
            <w:r w:rsidR="00663EBA">
              <w:fldChar w:fldCharType="begin"/>
            </w:r>
            <w:r w:rsidR="00663EBA">
              <w:rPr>
                <w:rFonts w:hint="eastAsia"/>
              </w:rPr>
              <w:instrText xml:space="preserve">HYPERLINK </w:instrText>
            </w:r>
            <w:r w:rsidR="00663EBA">
              <w:instrText xml:space="preserve"> \l "</w:instrText>
            </w:r>
            <w:r w:rsidR="00663EBA">
              <w:rPr>
                <w:rFonts w:hint="eastAsia"/>
              </w:rPr>
              <w:instrText>■ファイアウォール</w:instrText>
            </w:r>
            <w:r w:rsidR="00663EBA">
              <w:instrText>"</w:instrText>
            </w:r>
            <w:r w:rsidR="00663EBA">
              <w:fldChar w:fldCharType="separate"/>
            </w:r>
            <w:r w:rsidRPr="00663EBA">
              <w:rPr>
                <w:rStyle w:val="a7"/>
                <w:rFonts w:hint="eastAsia"/>
              </w:rPr>
              <w:t>ファイアウォール</w:t>
            </w:r>
            <w:bookmarkEnd w:id="1451"/>
            <w:r w:rsidR="00663EBA">
              <w:fldChar w:fldCharType="end"/>
            </w:r>
            <w:r w:rsidRPr="00D347B7">
              <w:rPr>
                <w:rFonts w:hint="eastAsia"/>
              </w:rPr>
              <w:t>、</w:t>
            </w:r>
            <w:bookmarkStart w:id="1452" w:name="■IDS18ー4"/>
            <w:r w:rsidR="00803467">
              <w:fldChar w:fldCharType="begin"/>
            </w:r>
            <w:r w:rsidR="00803467">
              <w:rPr>
                <w:rFonts w:hint="eastAsia"/>
              </w:rPr>
              <w:instrText xml:space="preserve">HYPERLINK </w:instrText>
            </w:r>
            <w:r w:rsidR="00803467">
              <w:instrText xml:space="preserve"> \l "</w:instrText>
            </w:r>
            <w:r w:rsidR="00803467">
              <w:rPr>
                <w:rFonts w:hint="eastAsia"/>
              </w:rPr>
              <w:instrText>■</w:instrText>
            </w:r>
            <w:r w:rsidR="00803467">
              <w:instrText>IDS"</w:instrText>
            </w:r>
            <w:r w:rsidR="00803467">
              <w:fldChar w:fldCharType="separate"/>
            </w:r>
            <w:r w:rsidRPr="00803467">
              <w:rPr>
                <w:rStyle w:val="a7"/>
                <w:rFonts w:hint="eastAsia"/>
              </w:rPr>
              <w:t>IDS</w:t>
            </w:r>
            <w:bookmarkEnd w:id="1452"/>
            <w:r w:rsidR="00803467">
              <w:fldChar w:fldCharType="end"/>
            </w:r>
            <w:r w:rsidRPr="00D347B7">
              <w:rPr>
                <w:rFonts w:hint="eastAsia"/>
              </w:rPr>
              <w:t>、</w:t>
            </w:r>
            <w:bookmarkStart w:id="1453" w:name="■IPS18ー4"/>
            <w:r w:rsidR="00BC5858">
              <w:fldChar w:fldCharType="begin"/>
            </w:r>
            <w:r w:rsidR="00BC5858">
              <w:rPr>
                <w:rFonts w:hint="eastAsia"/>
              </w:rPr>
              <w:instrText xml:space="preserve">HYPERLINK </w:instrText>
            </w:r>
            <w:r w:rsidR="00BC5858">
              <w:instrText xml:space="preserve"> \l "</w:instrText>
            </w:r>
            <w:r w:rsidR="00BC5858">
              <w:rPr>
                <w:rFonts w:hint="eastAsia"/>
              </w:rPr>
              <w:instrText>■</w:instrText>
            </w:r>
            <w:r w:rsidR="00BC5858">
              <w:instrText>IPS"</w:instrText>
            </w:r>
            <w:r w:rsidR="00BC5858">
              <w:fldChar w:fldCharType="separate"/>
            </w:r>
            <w:r w:rsidRPr="00BC5858">
              <w:rPr>
                <w:rStyle w:val="a7"/>
                <w:rFonts w:hint="eastAsia"/>
              </w:rPr>
              <w:t>IPS</w:t>
            </w:r>
            <w:bookmarkEnd w:id="1453"/>
            <w:r w:rsidR="00BC5858">
              <w:fldChar w:fldCharType="end"/>
            </w:r>
            <w:r w:rsidRPr="00D347B7">
              <w:rPr>
                <w:rFonts w:hint="eastAsia"/>
              </w:rPr>
              <w:t>）</w:t>
            </w:r>
          </w:p>
          <w:p w14:paraId="5276DC0E" w14:textId="77777777" w:rsidR="00C6390A" w:rsidRPr="00D347B7" w:rsidRDefault="00C6390A" w:rsidP="00892C01">
            <w:pPr>
              <w:pStyle w:val="afff6"/>
              <w:numPr>
                <w:ilvl w:val="0"/>
                <w:numId w:val="220"/>
              </w:numPr>
            </w:pPr>
            <w:r w:rsidRPr="00D347B7">
              <w:rPr>
                <w:rFonts w:hint="eastAsia"/>
              </w:rPr>
              <w:t>HDD、SSDなど</w:t>
            </w:r>
          </w:p>
          <w:p w14:paraId="34E4EDD6" w14:textId="77777777" w:rsidR="00C6390A" w:rsidRPr="00D347B7" w:rsidRDefault="00C6390A" w:rsidP="00892C01">
            <w:pPr>
              <w:pStyle w:val="afff6"/>
              <w:numPr>
                <w:ilvl w:val="0"/>
                <w:numId w:val="193"/>
              </w:numPr>
            </w:pPr>
            <w:r w:rsidRPr="00D347B7">
              <w:rPr>
                <w:rFonts w:hint="eastAsia"/>
              </w:rPr>
              <w:t>発生したインシデントに関する対象物の状態（いつどこに存在していたかなど）を確認します。</w:t>
            </w:r>
          </w:p>
          <w:p w14:paraId="4D850208" w14:textId="77777777" w:rsidR="00C6390A" w:rsidRPr="00D347B7" w:rsidRDefault="00C6390A" w:rsidP="00892C01">
            <w:pPr>
              <w:pStyle w:val="afff6"/>
              <w:numPr>
                <w:ilvl w:val="0"/>
                <w:numId w:val="193"/>
              </w:numPr>
            </w:pPr>
            <w:r w:rsidRPr="00D347B7">
              <w:rPr>
                <w:rFonts w:hint="eastAsia"/>
              </w:rPr>
              <w:t>発生したインシデントに関する対象物の使い始めと終わり、および使用頻度を確認します。</w:t>
            </w:r>
          </w:p>
          <w:p w14:paraId="02ABDE34" w14:textId="77777777" w:rsidR="00C6390A" w:rsidRPr="00D347B7" w:rsidRDefault="00C6390A" w:rsidP="00892C01">
            <w:pPr>
              <w:pStyle w:val="afff6"/>
              <w:numPr>
                <w:ilvl w:val="0"/>
                <w:numId w:val="193"/>
              </w:numPr>
            </w:pPr>
            <w:r w:rsidRPr="00D347B7">
              <w:rPr>
                <w:rFonts w:hint="eastAsia"/>
              </w:rPr>
              <w:t>発生したインシデントに関する対象物の使用者、および管理者を確認します。</w:t>
            </w:r>
          </w:p>
          <w:p w14:paraId="16781695" w14:textId="77777777" w:rsidR="00C6390A" w:rsidRDefault="00C6390A" w:rsidP="00892C01">
            <w:pPr>
              <w:pStyle w:val="afff6"/>
              <w:numPr>
                <w:ilvl w:val="0"/>
                <w:numId w:val="193"/>
              </w:numPr>
            </w:pPr>
            <w:r w:rsidRPr="00D347B7">
              <w:rPr>
                <w:rFonts w:hint="eastAsia"/>
              </w:rPr>
              <w:t>発生したインシデントに関する対象物を円滑に証拠保全するための周辺機器、および</w:t>
            </w:r>
            <w:r>
              <w:rPr>
                <w:rFonts w:hint="eastAsia"/>
              </w:rPr>
              <w:t>文書</w:t>
            </w:r>
            <w:r w:rsidRPr="00D347B7">
              <w:rPr>
                <w:rFonts w:hint="eastAsia"/>
              </w:rPr>
              <w:t>の有無を確認します。</w:t>
            </w:r>
          </w:p>
          <w:p w14:paraId="1807139F" w14:textId="77777777" w:rsidR="00C6390A" w:rsidRPr="00D347B7" w:rsidRDefault="00C6390A" w:rsidP="00D347B7">
            <w:pPr>
              <w:pStyle w:val="afff6"/>
              <w:ind w:left="440"/>
            </w:pPr>
          </w:p>
          <w:p w14:paraId="62887BCC" w14:textId="77777777" w:rsidR="00C6390A" w:rsidRPr="00D347B7" w:rsidRDefault="00C6390A" w:rsidP="00E534F9">
            <w:pPr>
              <w:pStyle w:val="afff8"/>
            </w:pPr>
            <w:r w:rsidRPr="00D347B7">
              <w:rPr>
                <w:rFonts w:hint="eastAsia"/>
              </w:rPr>
              <w:t>対象物の選定と優先順位づけ</w:t>
            </w:r>
          </w:p>
          <w:p w14:paraId="2902346D" w14:textId="77777777" w:rsidR="00C6390A" w:rsidRPr="00D347B7" w:rsidRDefault="00C6390A" w:rsidP="00892C01">
            <w:pPr>
              <w:pStyle w:val="afff6"/>
              <w:numPr>
                <w:ilvl w:val="0"/>
                <w:numId w:val="848"/>
              </w:numPr>
            </w:pPr>
            <w:r w:rsidRPr="00D347B7">
              <w:rPr>
                <w:rFonts w:hint="eastAsia"/>
              </w:rPr>
              <w:t>保全を行う前の対象物（デバイス）を選定し、その理由を明確にします。</w:t>
            </w:r>
          </w:p>
          <w:p w14:paraId="54A201FA" w14:textId="77777777" w:rsidR="00C6390A" w:rsidRPr="00D347B7" w:rsidRDefault="00C6390A" w:rsidP="00892C01">
            <w:pPr>
              <w:pStyle w:val="afff6"/>
              <w:numPr>
                <w:ilvl w:val="0"/>
                <w:numId w:val="848"/>
              </w:numPr>
            </w:pPr>
            <w:r w:rsidRPr="00D347B7">
              <w:rPr>
                <w:rFonts w:hint="eastAsia"/>
              </w:rPr>
              <w:t>（対象物が複数ある場合）取扱う対象物の優先順位をつけ、その理由を明確にします。</w:t>
            </w:r>
          </w:p>
        </w:tc>
      </w:tr>
      <w:tr w:rsidR="00C6390A" w:rsidRPr="00D347B7" w14:paraId="61621D8B" w14:textId="77777777" w:rsidTr="00D347B7">
        <w:tc>
          <w:tcPr>
            <w:tcW w:w="10480"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hideMark/>
          </w:tcPr>
          <w:p w14:paraId="43E91F49" w14:textId="77777777" w:rsidR="00C6390A" w:rsidRPr="00D347B7" w:rsidRDefault="00C6390A" w:rsidP="00E534F9">
            <w:pPr>
              <w:pStyle w:val="afff8"/>
            </w:pPr>
            <w:r w:rsidRPr="00D347B7">
              <w:rPr>
                <w:rFonts w:hint="eastAsia"/>
              </w:rPr>
              <w:t>3. 証拠保全を行う上で必要な情報の収集</w:t>
            </w:r>
          </w:p>
        </w:tc>
      </w:tr>
      <w:tr w:rsidR="00C6390A" w:rsidRPr="00D347B7" w14:paraId="041A828A" w14:textId="77777777" w:rsidTr="00D347B7">
        <w:tc>
          <w:tcPr>
            <w:tcW w:w="10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C14382A" w14:textId="77777777" w:rsidR="00C6390A" w:rsidRPr="00D347B7" w:rsidRDefault="00C6390A" w:rsidP="00E534F9">
            <w:pPr>
              <w:pStyle w:val="afff8"/>
            </w:pPr>
            <w:r w:rsidRPr="00D347B7">
              <w:rPr>
                <w:rFonts w:hint="eastAsia"/>
              </w:rPr>
              <w:t>対象物の情報</w:t>
            </w:r>
          </w:p>
          <w:p w14:paraId="7EBB4E7D" w14:textId="77777777" w:rsidR="00C6390A" w:rsidRDefault="00C6390A" w:rsidP="00892C01">
            <w:pPr>
              <w:pStyle w:val="afff6"/>
              <w:numPr>
                <w:ilvl w:val="0"/>
                <w:numId w:val="194"/>
              </w:numPr>
            </w:pPr>
            <w:r w:rsidRPr="00D347B7">
              <w:rPr>
                <w:rFonts w:hint="eastAsia"/>
              </w:rPr>
              <w:t>対象物の形状、個数、物理的な状態を確認します。</w:t>
            </w:r>
          </w:p>
          <w:p w14:paraId="72BF0A31" w14:textId="77777777" w:rsidR="00C6390A" w:rsidRDefault="00C6390A" w:rsidP="00892C01">
            <w:pPr>
              <w:pStyle w:val="afff6"/>
              <w:numPr>
                <w:ilvl w:val="0"/>
                <w:numId w:val="221"/>
              </w:numPr>
            </w:pPr>
            <w:r w:rsidRPr="00D347B7">
              <w:rPr>
                <w:rFonts w:hint="eastAsia"/>
              </w:rPr>
              <w:t>対象物のラベル情報（メーカー、型番、モデル名、記憶容量など）</w:t>
            </w:r>
          </w:p>
          <w:p w14:paraId="25F6F283" w14:textId="77777777" w:rsidR="00C6390A" w:rsidRDefault="00C6390A" w:rsidP="00892C01">
            <w:pPr>
              <w:pStyle w:val="afff6"/>
              <w:numPr>
                <w:ilvl w:val="0"/>
                <w:numId w:val="221"/>
              </w:numPr>
            </w:pPr>
            <w:r w:rsidRPr="00D347B7">
              <w:rPr>
                <w:rFonts w:hint="eastAsia"/>
              </w:rPr>
              <w:t>ケーブルの接続状況</w:t>
            </w:r>
          </w:p>
          <w:p w14:paraId="0DC2570C" w14:textId="77777777" w:rsidR="00C6390A" w:rsidRPr="00D347B7" w:rsidRDefault="00C6390A" w:rsidP="00892C01">
            <w:pPr>
              <w:pStyle w:val="afff6"/>
              <w:numPr>
                <w:ilvl w:val="0"/>
                <w:numId w:val="221"/>
              </w:numPr>
            </w:pPr>
            <w:r w:rsidRPr="00D347B7">
              <w:rPr>
                <w:rFonts w:hint="eastAsia"/>
              </w:rPr>
              <w:t>通常環境下で視認可能な物理的破損、損傷の有無など</w:t>
            </w:r>
          </w:p>
          <w:p w14:paraId="73921776" w14:textId="77777777" w:rsidR="00C6390A" w:rsidRPr="00D347B7" w:rsidRDefault="00C6390A" w:rsidP="00892C01">
            <w:pPr>
              <w:pStyle w:val="afff6"/>
              <w:numPr>
                <w:ilvl w:val="0"/>
                <w:numId w:val="194"/>
              </w:numPr>
            </w:pPr>
            <w:r w:rsidRPr="00D347B7">
              <w:rPr>
                <w:rFonts w:hint="eastAsia"/>
              </w:rPr>
              <w:t>HDD、SSD、ストレージメディアの記憶容量、インタフェースの状況を確認します。</w:t>
            </w:r>
          </w:p>
          <w:p w14:paraId="469AFB3C" w14:textId="77777777" w:rsidR="00C6390A" w:rsidRDefault="00C6390A" w:rsidP="00892C01">
            <w:pPr>
              <w:pStyle w:val="afff6"/>
              <w:numPr>
                <w:ilvl w:val="0"/>
                <w:numId w:val="194"/>
              </w:numPr>
            </w:pPr>
            <w:r w:rsidRPr="00D347B7">
              <w:rPr>
                <w:rFonts w:hint="eastAsia"/>
              </w:rPr>
              <w:t>セキュリティ設定の有無を確認します。</w:t>
            </w:r>
          </w:p>
          <w:p w14:paraId="42A4FFE4" w14:textId="77777777" w:rsidR="00C6390A" w:rsidRDefault="00C6390A" w:rsidP="00892C01">
            <w:pPr>
              <w:pStyle w:val="afff6"/>
              <w:numPr>
                <w:ilvl w:val="0"/>
                <w:numId w:val="222"/>
              </w:numPr>
            </w:pPr>
            <w:r w:rsidRPr="00D347B7">
              <w:rPr>
                <w:rFonts w:hint="eastAsia"/>
              </w:rPr>
              <w:t>HDD、SSDのパスワードロック</w:t>
            </w:r>
          </w:p>
          <w:p w14:paraId="4EF9B887" w14:textId="7C82B04B" w:rsidR="00C6390A" w:rsidRDefault="00C6390A" w:rsidP="00892C01">
            <w:pPr>
              <w:pStyle w:val="afff6"/>
              <w:numPr>
                <w:ilvl w:val="0"/>
                <w:numId w:val="222"/>
              </w:numPr>
            </w:pPr>
            <w:r w:rsidRPr="00D347B7">
              <w:rPr>
                <w:rFonts w:hint="eastAsia"/>
              </w:rPr>
              <w:t>HDD、SSD全体</w:t>
            </w:r>
            <w:bookmarkStart w:id="1454" w:name="■暗号化18－4"/>
            <w:r w:rsidR="003F2EC3">
              <w:fldChar w:fldCharType="begin"/>
            </w:r>
            <w:r w:rsidR="003F2EC3">
              <w:rPr>
                <w:rFonts w:hint="eastAsia"/>
              </w:rPr>
              <w:instrText xml:space="preserve">HYPERLINK </w:instrText>
            </w:r>
            <w:r w:rsidR="003F2EC3">
              <w:instrText xml:space="preserve"> \l "</w:instrText>
            </w:r>
            <w:r w:rsidR="003F2EC3">
              <w:rPr>
                <w:rFonts w:hint="eastAsia"/>
              </w:rPr>
              <w:instrText>■暗号化</w:instrText>
            </w:r>
            <w:r w:rsidR="003F2EC3">
              <w:instrText>"</w:instrText>
            </w:r>
            <w:r w:rsidR="003F2EC3">
              <w:fldChar w:fldCharType="separate"/>
            </w:r>
            <w:r w:rsidRPr="003F2EC3">
              <w:rPr>
                <w:rStyle w:val="a7"/>
                <w:rFonts w:hint="eastAsia"/>
              </w:rPr>
              <w:t>暗号化</w:t>
            </w:r>
            <w:bookmarkEnd w:id="1454"/>
            <w:r w:rsidR="003F2EC3">
              <w:fldChar w:fldCharType="end"/>
            </w:r>
            <w:r w:rsidRPr="00D347B7">
              <w:rPr>
                <w:rFonts w:hint="eastAsia"/>
              </w:rPr>
              <w:t>または一部のファイル・フォルダの暗号化</w:t>
            </w:r>
          </w:p>
          <w:p w14:paraId="5D28DFB1" w14:textId="77777777" w:rsidR="00C6390A" w:rsidRPr="00D347B7" w:rsidRDefault="00C6390A" w:rsidP="00892C01">
            <w:pPr>
              <w:pStyle w:val="afff6"/>
              <w:numPr>
                <w:ilvl w:val="0"/>
                <w:numId w:val="222"/>
              </w:numPr>
            </w:pPr>
            <w:r w:rsidRPr="00D347B7">
              <w:rPr>
                <w:rFonts w:hint="eastAsia"/>
              </w:rPr>
              <w:t>PC周辺のワイヤストッパー、ロッカーなど</w:t>
            </w:r>
          </w:p>
        </w:tc>
      </w:tr>
    </w:tbl>
    <w:p w14:paraId="32D94854" w14:textId="77777777" w:rsidR="00C6390A" w:rsidRDefault="00C6390A" w:rsidP="009A3EC6">
      <w:pPr>
        <w:pStyle w:val="2"/>
      </w:pPr>
      <w:bookmarkStart w:id="1455" w:name="_Toc175062958"/>
      <w:bookmarkStart w:id="1456" w:name="_Toc185338994"/>
      <w:bookmarkStart w:id="1457" w:name="_Toc188349094"/>
      <w:r w:rsidRPr="00D347B7">
        <w:rPr>
          <w:rFonts w:hint="eastAsia"/>
        </w:rPr>
        <w:t>セキュリティ対策状況の有効性評価</w:t>
      </w:r>
      <w:bookmarkEnd w:id="1455"/>
      <w:bookmarkEnd w:id="1456"/>
      <w:bookmarkEnd w:id="1457"/>
    </w:p>
    <w:tbl>
      <w:tblPr>
        <w:tblStyle w:val="aa"/>
        <w:tblpPr w:leftFromText="142" w:rightFromText="142" w:vertAnchor="text" w:horzAnchor="margin" w:tblpY="6"/>
        <w:tblW w:w="0" w:type="auto"/>
        <w:tblLook w:val="04A0" w:firstRow="1" w:lastRow="0" w:firstColumn="1" w:lastColumn="0" w:noHBand="0" w:noVBand="1"/>
      </w:tblPr>
      <w:tblGrid>
        <w:gridCol w:w="10456"/>
      </w:tblGrid>
      <w:tr w:rsidR="00C6390A" w14:paraId="47833AB3" w14:textId="77777777" w:rsidTr="00FC3447">
        <w:tc>
          <w:tcPr>
            <w:tcW w:w="10456" w:type="dxa"/>
            <w:shd w:val="clear" w:color="auto" w:fill="2F5597"/>
          </w:tcPr>
          <w:p w14:paraId="54B89043" w14:textId="77777777" w:rsidR="00C6390A" w:rsidRDefault="00C6390A" w:rsidP="00FC3447">
            <w:pPr>
              <w:pStyle w:val="aff0"/>
            </w:pPr>
            <w:r w:rsidRPr="00055D20">
              <w:rPr>
                <w:rFonts w:hint="eastAsia"/>
              </w:rPr>
              <w:t>章の目的</w:t>
            </w:r>
          </w:p>
        </w:tc>
      </w:tr>
      <w:tr w:rsidR="00C6390A" w:rsidRPr="000B2FDF" w14:paraId="279E777B" w14:textId="77777777" w:rsidTr="00FC3447">
        <w:trPr>
          <w:trHeight w:val="1834"/>
        </w:trPr>
        <w:tc>
          <w:tcPr>
            <w:tcW w:w="10456" w:type="dxa"/>
          </w:tcPr>
          <w:p w14:paraId="106FAF22" w14:textId="77777777" w:rsidR="00C6390A" w:rsidRPr="000B2FDF" w:rsidRDefault="00C6390A" w:rsidP="00FC3447">
            <w:pPr>
              <w:pStyle w:val="afff6"/>
            </w:pPr>
            <w:r w:rsidRPr="00D347B7">
              <w:rPr>
                <w:rFonts w:hint="eastAsia"/>
              </w:rPr>
              <w:t>第1</w:t>
            </w:r>
            <w:r>
              <w:rPr>
                <w:rFonts w:hint="eastAsia"/>
              </w:rPr>
              <w:t>9</w:t>
            </w:r>
            <w:r w:rsidRPr="00D347B7">
              <w:rPr>
                <w:rFonts w:hint="eastAsia"/>
              </w:rPr>
              <w:t>章では、セキュリティ対策をした結果、効果があったのか、目標に近づいているかを判断するための取組として、監査について理解することを目的とします。</w:t>
            </w:r>
          </w:p>
        </w:tc>
      </w:tr>
      <w:tr w:rsidR="00C6390A" w14:paraId="79D99B5A" w14:textId="77777777" w:rsidTr="00FC3447">
        <w:tc>
          <w:tcPr>
            <w:tcW w:w="10456" w:type="dxa"/>
            <w:shd w:val="clear" w:color="auto" w:fill="2F5597"/>
          </w:tcPr>
          <w:p w14:paraId="055A7225" w14:textId="77777777" w:rsidR="00C6390A" w:rsidRDefault="00C6390A" w:rsidP="00FC3447">
            <w:pPr>
              <w:pStyle w:val="aff0"/>
            </w:pPr>
            <w:r w:rsidRPr="00055D20">
              <w:rPr>
                <w:rFonts w:hint="eastAsia"/>
              </w:rPr>
              <w:t>主な達成目標</w:t>
            </w:r>
          </w:p>
        </w:tc>
      </w:tr>
      <w:tr w:rsidR="00C6390A" w:rsidRPr="00055D20" w14:paraId="59FBCE40" w14:textId="77777777" w:rsidTr="00FC3447">
        <w:trPr>
          <w:trHeight w:val="1724"/>
        </w:trPr>
        <w:tc>
          <w:tcPr>
            <w:tcW w:w="10456" w:type="dxa"/>
          </w:tcPr>
          <w:p w14:paraId="2C29C874" w14:textId="1C2D7418" w:rsidR="00C6390A" w:rsidRPr="00D347B7" w:rsidRDefault="00C6390A" w:rsidP="00892C01">
            <w:pPr>
              <w:pStyle w:val="afff6"/>
              <w:numPr>
                <w:ilvl w:val="0"/>
                <w:numId w:val="89"/>
              </w:numPr>
            </w:pPr>
            <w:r w:rsidRPr="00D347B7">
              <w:rPr>
                <w:rFonts w:hint="eastAsia"/>
              </w:rPr>
              <w:t>内部監査および外部監査の重要性について理解すること</w:t>
            </w:r>
          </w:p>
        </w:tc>
      </w:tr>
    </w:tbl>
    <w:p w14:paraId="2C244B5D" w14:textId="77777777" w:rsidR="00C6390A" w:rsidRDefault="00C6390A" w:rsidP="002A6987">
      <w:pPr>
        <w:pStyle w:val="3"/>
      </w:pPr>
      <w:bookmarkStart w:id="1458" w:name="_Toc175062959"/>
      <w:bookmarkStart w:id="1459" w:name="_Toc185338995"/>
      <w:bookmarkStart w:id="1460" w:name="_Toc188349095"/>
      <w:r w:rsidRPr="00B14E2A">
        <w:rPr>
          <w:rFonts w:hint="eastAsia"/>
        </w:rPr>
        <w:t>内部監査</w:t>
      </w:r>
      <w:bookmarkEnd w:id="1458"/>
      <w:bookmarkEnd w:id="1459"/>
      <w:bookmarkEnd w:id="1460"/>
    </w:p>
    <w:bookmarkStart w:id="1461" w:name="■内部監査19ー1"/>
    <w:p w14:paraId="076BE7A9" w14:textId="097435DB" w:rsidR="00C6390A" w:rsidRDefault="00CA1AF3" w:rsidP="00B14E2A">
      <w:r>
        <w:fldChar w:fldCharType="begin"/>
      </w:r>
      <w:r>
        <w:rPr>
          <w:rFonts w:hint="eastAsia"/>
        </w:rPr>
        <w:instrText xml:space="preserve">HYPERLINK </w:instrText>
      </w:r>
      <w:r>
        <w:instrText xml:space="preserve"> \l "</w:instrText>
      </w:r>
      <w:r>
        <w:rPr>
          <w:rFonts w:hint="eastAsia"/>
        </w:rPr>
        <w:instrText>■内部監査</w:instrText>
      </w:r>
      <w:r>
        <w:instrText>"</w:instrText>
      </w:r>
      <w:r>
        <w:fldChar w:fldCharType="separate"/>
      </w:r>
      <w:r w:rsidR="00C6390A" w:rsidRPr="00CA1AF3">
        <w:rPr>
          <w:rStyle w:val="a7"/>
          <w:rFonts w:hint="eastAsia"/>
        </w:rPr>
        <w:t>内部監査</w:t>
      </w:r>
      <w:bookmarkEnd w:id="1461"/>
      <w:r>
        <w:fldChar w:fldCharType="end"/>
      </w:r>
      <w:r w:rsidR="00C6390A" w:rsidRPr="00B14E2A">
        <w:rPr>
          <w:rFonts w:hint="eastAsia"/>
        </w:rPr>
        <w:t>とは、セキュリティのルールや扱っている文書などが、自社で規定した要求事項を満たしており、決められたルールに沿って業務が実施されているかをチェックすることです。セキュリティのルールを整備して日が浅いうちは、関係者がルールを理解し、遵守しながら仕事ができているかを重視して判断します。運用に慣れてきたら、設けられた社内のルールや使っている文書の内容が適切か、その有効性を判断していきます。内部監査の視点を適合性から有効性へと移していくことで、</w:t>
      </w:r>
      <w:r w:rsidR="00C6390A" w:rsidRPr="00B14E2A">
        <w:rPr>
          <w:rStyle w:val="aff5"/>
          <w:rFonts w:hint="eastAsia"/>
        </w:rPr>
        <w:t>ルールが形骸化し、目的が見失われている状態になることを防げる</w:t>
      </w:r>
      <w:r w:rsidR="00C6390A" w:rsidRPr="00B14E2A">
        <w:rPr>
          <w:rFonts w:hint="eastAsia"/>
        </w:rPr>
        <w:t>でしょう。</w:t>
      </w:r>
    </w:p>
    <w:p w14:paraId="51A2ECB3" w14:textId="77777777" w:rsidR="00C6390A" w:rsidRDefault="00C6390A" w:rsidP="003D1DE3"/>
    <w:p w14:paraId="725F729B" w14:textId="52D3F87D" w:rsidR="00C6390A" w:rsidRDefault="00C6390A" w:rsidP="00FC2295">
      <w:r>
        <w:rPr>
          <w:rFonts w:hint="eastAsia"/>
        </w:rPr>
        <w:t>内部監査の進め方は、「</w:t>
      </w:r>
      <w:r w:rsidRPr="003772C0">
        <w:t xml:space="preserve">13-2-7. </w:t>
      </w:r>
      <w:bookmarkStart w:id="1462" w:name="■ISMS19ー1"/>
      <w:r w:rsidR="00565B5F">
        <w:fldChar w:fldCharType="begin"/>
      </w:r>
      <w:r w:rsidR="00565B5F">
        <w:instrText>HYPERLINK  \l "■ISMS"</w:instrText>
      </w:r>
      <w:r w:rsidR="00565B5F">
        <w:fldChar w:fldCharType="separate"/>
      </w:r>
      <w:r w:rsidRPr="00565B5F">
        <w:rPr>
          <w:rStyle w:val="a7"/>
        </w:rPr>
        <w:t>ISMS</w:t>
      </w:r>
      <w:bookmarkEnd w:id="1462"/>
      <w:r w:rsidR="00565B5F">
        <w:fldChar w:fldCharType="end"/>
      </w:r>
      <w:r w:rsidRPr="003772C0">
        <w:t>：9. パフォーマンス評価</w:t>
      </w:r>
      <w:r>
        <w:rPr>
          <w:rFonts w:hint="eastAsia"/>
        </w:rPr>
        <w:t>」を参照してください。</w:t>
      </w:r>
    </w:p>
    <w:p w14:paraId="52BC8D82" w14:textId="77777777" w:rsidR="00C6390A" w:rsidRDefault="00C6390A" w:rsidP="002A6987">
      <w:pPr>
        <w:pStyle w:val="3"/>
      </w:pPr>
      <w:bookmarkStart w:id="1463" w:name="_Toc175062960"/>
      <w:bookmarkStart w:id="1464" w:name="_Toc185338996"/>
      <w:bookmarkStart w:id="1465" w:name="_Toc188349096"/>
      <w:r>
        <w:rPr>
          <w:rFonts w:hint="eastAsia"/>
        </w:rPr>
        <w:t>外</w:t>
      </w:r>
      <w:r w:rsidRPr="00B14E2A">
        <w:rPr>
          <w:rFonts w:hint="eastAsia"/>
        </w:rPr>
        <w:t>部監査</w:t>
      </w:r>
      <w:bookmarkEnd w:id="1463"/>
      <w:bookmarkEnd w:id="1464"/>
      <w:bookmarkEnd w:id="1465"/>
    </w:p>
    <w:p w14:paraId="268D8EF7" w14:textId="24FC89F0" w:rsidR="00C6390A" w:rsidRPr="00C471B6" w:rsidRDefault="00C6390A" w:rsidP="00C471B6">
      <w:r w:rsidRPr="00C471B6">
        <w:rPr>
          <w:rFonts w:hint="eastAsia"/>
        </w:rPr>
        <w:t>外部監査とは、組織に所属しない外部の監査人が行う監査を指します。セキュリティの外部監査では、企業が保有する</w:t>
      </w:r>
      <w:bookmarkStart w:id="1466" w:name="■情報資産19ー2"/>
      <w:r w:rsidR="00926CBA">
        <w:fldChar w:fldCharType="begin"/>
      </w:r>
      <w:r w:rsidR="00926CBA">
        <w:rPr>
          <w:rFonts w:hint="eastAsia"/>
        </w:rPr>
        <w:instrText xml:space="preserve">HYPERLINK </w:instrText>
      </w:r>
      <w:r w:rsidR="00926CBA">
        <w:instrText xml:space="preserve"> \l "</w:instrText>
      </w:r>
      <w:r w:rsidR="00926CBA">
        <w:rPr>
          <w:rFonts w:hint="eastAsia"/>
        </w:rPr>
        <w:instrText>■情報資産</w:instrText>
      </w:r>
      <w:r w:rsidR="00926CBA">
        <w:instrText>"</w:instrText>
      </w:r>
      <w:r w:rsidR="00926CBA">
        <w:fldChar w:fldCharType="separate"/>
      </w:r>
      <w:r w:rsidRPr="00926CBA">
        <w:rPr>
          <w:rStyle w:val="a7"/>
          <w:rFonts w:hint="eastAsia"/>
        </w:rPr>
        <w:t>情報資産</w:t>
      </w:r>
      <w:bookmarkEnd w:id="1466"/>
      <w:r w:rsidR="00926CBA">
        <w:fldChar w:fldCharType="end"/>
      </w:r>
      <w:r w:rsidRPr="00C471B6">
        <w:rPr>
          <w:rFonts w:hint="eastAsia"/>
        </w:rPr>
        <w:t>を守るための体制や環境が整っているかを第三者がチェックすることになります。情報漏えいや</w:t>
      </w:r>
      <w:bookmarkStart w:id="1467" w:name="■サイバー攻撃19ー2"/>
      <w:r w:rsidR="003934FC">
        <w:fldChar w:fldCharType="begin"/>
      </w:r>
      <w:r w:rsidR="003934FC">
        <w:rPr>
          <w:rFonts w:hint="eastAsia"/>
        </w:rPr>
        <w:instrText xml:space="preserve">HYPERLINK </w:instrText>
      </w:r>
      <w:r w:rsidR="003934FC">
        <w:instrText xml:space="preserve"> \l "</w:instrText>
      </w:r>
      <w:r w:rsidR="003934FC">
        <w:rPr>
          <w:rFonts w:hint="eastAsia"/>
        </w:rPr>
        <w:instrText>■サイバー攻撃</w:instrText>
      </w:r>
      <w:r w:rsidR="003934FC">
        <w:instrText>"</w:instrText>
      </w:r>
      <w:r w:rsidR="003934FC">
        <w:fldChar w:fldCharType="separate"/>
      </w:r>
      <w:r w:rsidRPr="003934FC">
        <w:rPr>
          <w:rStyle w:val="a7"/>
          <w:rFonts w:hint="eastAsia"/>
        </w:rPr>
        <w:t>サイバー攻撃</w:t>
      </w:r>
      <w:bookmarkEnd w:id="1467"/>
      <w:r w:rsidR="003934FC">
        <w:fldChar w:fldCharType="end"/>
      </w:r>
      <w:r w:rsidRPr="00C471B6">
        <w:rPr>
          <w:rFonts w:hint="eastAsia"/>
        </w:rPr>
        <w:t>などのリスクに対して、外部監査を受けることはセキュリティ対策として有効な手段の1つです。近年では取引先企業を乗っ取り、そこを</w:t>
      </w:r>
      <w:bookmarkStart w:id="1468" w:name="■踏み台19ー2"/>
      <w:r w:rsidR="00BE59B7">
        <w:fldChar w:fldCharType="begin"/>
      </w:r>
      <w:r w:rsidR="00BE59B7">
        <w:rPr>
          <w:rFonts w:hint="eastAsia"/>
        </w:rPr>
        <w:instrText xml:space="preserve">HYPERLINK </w:instrText>
      </w:r>
      <w:r w:rsidR="00BE59B7">
        <w:instrText xml:space="preserve"> \l "</w:instrText>
      </w:r>
      <w:r w:rsidR="00BE59B7">
        <w:rPr>
          <w:rFonts w:hint="eastAsia"/>
        </w:rPr>
        <w:instrText>■踏み台</w:instrText>
      </w:r>
      <w:r w:rsidR="00BE59B7">
        <w:instrText>"</w:instrText>
      </w:r>
      <w:r w:rsidR="00BE59B7">
        <w:fldChar w:fldCharType="separate"/>
      </w:r>
      <w:r w:rsidRPr="00BE59B7">
        <w:rPr>
          <w:rStyle w:val="a7"/>
          <w:rFonts w:hint="eastAsia"/>
        </w:rPr>
        <w:t>踏み台</w:t>
      </w:r>
      <w:bookmarkEnd w:id="1468"/>
      <w:r w:rsidR="00BE59B7">
        <w:fldChar w:fldCharType="end"/>
      </w:r>
      <w:r w:rsidRPr="00C471B6">
        <w:rPr>
          <w:rFonts w:hint="eastAsia"/>
        </w:rPr>
        <w:t>にしてメインターゲットとなる企業にサイバー攻撃を仕掛ける「サプライチェーン攻撃」が頻繫に起こっており、中小企業が大企業</w:t>
      </w:r>
      <w:r>
        <w:rPr>
          <w:rFonts w:hint="eastAsia"/>
        </w:rPr>
        <w:t>に対する</w:t>
      </w:r>
      <w:r w:rsidRPr="00C471B6">
        <w:rPr>
          <w:rFonts w:hint="eastAsia"/>
        </w:rPr>
        <w:t>攻撃の踏み台として狙われる可能性が高まっています。</w:t>
      </w:r>
    </w:p>
    <w:p w14:paraId="1FB2724C" w14:textId="77777777" w:rsidR="00C6390A" w:rsidRPr="00C471B6" w:rsidRDefault="00C6390A" w:rsidP="00C471B6">
      <w:r w:rsidRPr="00C471B6">
        <w:rPr>
          <w:rFonts w:hint="eastAsia"/>
        </w:rPr>
        <w:t>情報セキュリティ監査を受ければ、</w:t>
      </w:r>
      <w:r w:rsidRPr="0060194C">
        <w:rPr>
          <w:rStyle w:val="aff5"/>
          <w:rFonts w:hint="eastAsia"/>
        </w:rPr>
        <w:t>自社のセキュリティ対策が正しく行われているか</w:t>
      </w:r>
      <w:r>
        <w:rPr>
          <w:rStyle w:val="aff5"/>
          <w:rFonts w:hint="eastAsia"/>
        </w:rPr>
        <w:t>否か</w:t>
      </w:r>
      <w:r w:rsidRPr="0060194C">
        <w:rPr>
          <w:rStyle w:val="aff5"/>
          <w:rFonts w:hint="eastAsia"/>
        </w:rPr>
        <w:t>確認でき、不十分な点を洗い出して迅速に対処することが可能になります</w:t>
      </w:r>
      <w:r w:rsidRPr="00374482">
        <w:rPr>
          <w:rStyle w:val="aff5"/>
          <w:rFonts w:hint="eastAsia"/>
        </w:rPr>
        <w:t>。</w:t>
      </w:r>
      <w:r w:rsidRPr="00C471B6">
        <w:rPr>
          <w:rFonts w:hint="eastAsia"/>
        </w:rPr>
        <w:t>顧客や取引先に、セキュリティ対策を適切に行っていることがアピールできるので、会社や事業の規模も考慮しつつ、監査を受けることは重要です。経済産業省は、情報セキュリティの管理・監査について、2つの基準を発表しています。</w:t>
      </w:r>
    </w:p>
    <w:p w14:paraId="1BD79BE9" w14:textId="77777777" w:rsidR="00C6390A" w:rsidRPr="0050491B" w:rsidRDefault="00C6390A" w:rsidP="0050491B">
      <w:pPr>
        <w:ind w:firstLineChars="0" w:firstLine="0"/>
      </w:pPr>
    </w:p>
    <w:p w14:paraId="39850C5E" w14:textId="77777777" w:rsidR="00C6390A" w:rsidRPr="0050491B" w:rsidRDefault="00C6390A" w:rsidP="006E578A">
      <w:pPr>
        <w:pStyle w:val="5"/>
      </w:pPr>
      <w:r>
        <w:rPr>
          <w:rFonts w:hint="eastAsia"/>
        </w:rPr>
        <w:t>管理基準・監査基準</w:t>
      </w:r>
    </w:p>
    <w:tbl>
      <w:tblPr>
        <w:tblStyle w:val="aa"/>
        <w:tblW w:w="0" w:type="auto"/>
        <w:tblLook w:val="04A0" w:firstRow="1" w:lastRow="0" w:firstColumn="1" w:lastColumn="0" w:noHBand="0" w:noVBand="1"/>
      </w:tblPr>
      <w:tblGrid>
        <w:gridCol w:w="10456"/>
      </w:tblGrid>
      <w:tr w:rsidR="00C6390A" w14:paraId="4816199F" w14:textId="77777777" w:rsidTr="002F7B51">
        <w:trPr>
          <w:trHeight w:val="454"/>
        </w:trPr>
        <w:tc>
          <w:tcPr>
            <w:tcW w:w="10456" w:type="dxa"/>
            <w:shd w:val="clear" w:color="auto" w:fill="215E99" w:themeFill="text2" w:themeFillTint="BF"/>
          </w:tcPr>
          <w:p w14:paraId="40383A01" w14:textId="77777777" w:rsidR="00C6390A" w:rsidRPr="00C471B6" w:rsidRDefault="00C6390A" w:rsidP="00170BAF">
            <w:pPr>
              <w:pStyle w:val="aff0"/>
            </w:pPr>
            <w:r w:rsidRPr="00C471B6">
              <w:rPr>
                <w:rFonts w:hint="eastAsia"/>
              </w:rPr>
              <w:t>情報セキュリティ管理基準</w:t>
            </w:r>
          </w:p>
        </w:tc>
      </w:tr>
      <w:tr w:rsidR="00C6390A" w14:paraId="75E9CC7A" w14:textId="77777777" w:rsidTr="008660E0">
        <w:tc>
          <w:tcPr>
            <w:tcW w:w="10456" w:type="dxa"/>
          </w:tcPr>
          <w:p w14:paraId="12E1B9C3" w14:textId="77777777" w:rsidR="00C6390A" w:rsidRDefault="00C6390A" w:rsidP="00C471B6">
            <w:pPr>
              <w:pStyle w:val="afff6"/>
            </w:pPr>
            <w:r w:rsidRPr="00C471B6">
              <w:rPr>
                <w:rFonts w:hint="eastAsia"/>
              </w:rPr>
              <w:t>組織における情報セキュリティマネジメントの円滑で効果的な確立を目指し、マネジメントサイクルの構築から具体的な管理策まで、包括的な適用範囲を定めたものです。この管理基準は「マネジメント基準」と「管理策基準」の2項目から構成されています。</w:t>
            </w:r>
          </w:p>
          <w:p w14:paraId="78A02EE0" w14:textId="77777777" w:rsidR="00C6390A" w:rsidRPr="00C471B6" w:rsidRDefault="00C6390A" w:rsidP="00C471B6">
            <w:pPr>
              <w:pStyle w:val="afff6"/>
            </w:pPr>
          </w:p>
          <w:p w14:paraId="34333AB1" w14:textId="77777777" w:rsidR="00C6390A" w:rsidRDefault="00C6390A" w:rsidP="00032071">
            <w:pPr>
              <w:pStyle w:val="afff8"/>
            </w:pPr>
            <w:r w:rsidRPr="00C471B6">
              <w:rPr>
                <w:rFonts w:hint="eastAsia"/>
              </w:rPr>
              <w:t>マネジメント基準</w:t>
            </w:r>
          </w:p>
          <w:p w14:paraId="2C5F60C2" w14:textId="77777777" w:rsidR="00C6390A" w:rsidRPr="00C471B6" w:rsidRDefault="00C6390A" w:rsidP="00032071">
            <w:pPr>
              <w:pStyle w:val="afff6"/>
            </w:pPr>
            <w:r w:rsidRPr="00C471B6">
              <w:rPr>
                <w:rFonts w:hint="eastAsia"/>
              </w:rPr>
              <w:t>情報セキュリティマネジメントの計画・実行・点検・処置に必要な実施すべき事項が提示されています。</w:t>
            </w:r>
          </w:p>
          <w:p w14:paraId="620FBEC0" w14:textId="77777777" w:rsidR="00C6390A" w:rsidRPr="00C471B6" w:rsidRDefault="00C6390A" w:rsidP="00032071">
            <w:pPr>
              <w:pStyle w:val="afff6"/>
            </w:pPr>
          </w:p>
          <w:p w14:paraId="1115C882" w14:textId="77777777" w:rsidR="00C6390A" w:rsidRDefault="00C6390A" w:rsidP="00032071">
            <w:pPr>
              <w:pStyle w:val="afff8"/>
            </w:pPr>
            <w:r w:rsidRPr="00C471B6">
              <w:rPr>
                <w:rFonts w:hint="eastAsia"/>
              </w:rPr>
              <w:t>管理策基準</w:t>
            </w:r>
          </w:p>
          <w:p w14:paraId="0BB9E744" w14:textId="77777777" w:rsidR="00C6390A" w:rsidRPr="00C471B6" w:rsidRDefault="00C6390A" w:rsidP="003B38C9">
            <w:pPr>
              <w:pStyle w:val="afff6"/>
            </w:pPr>
            <w:r w:rsidRPr="00C471B6">
              <w:rPr>
                <w:rFonts w:hint="eastAsia"/>
              </w:rPr>
              <w:t>リスク対応方針に従って管理策を選択する際の選択肢が提示されています。</w:t>
            </w:r>
          </w:p>
        </w:tc>
      </w:tr>
      <w:tr w:rsidR="00C6390A" w14:paraId="7FC84A13" w14:textId="77777777" w:rsidTr="002F7B51">
        <w:tc>
          <w:tcPr>
            <w:tcW w:w="10456" w:type="dxa"/>
            <w:shd w:val="clear" w:color="auto" w:fill="215E99" w:themeFill="text2" w:themeFillTint="BF"/>
          </w:tcPr>
          <w:p w14:paraId="25566E0A" w14:textId="77777777" w:rsidR="00C6390A" w:rsidRPr="00C471B6" w:rsidRDefault="00C6390A" w:rsidP="00170BAF">
            <w:pPr>
              <w:pStyle w:val="aff0"/>
            </w:pPr>
            <w:r w:rsidRPr="00C471B6">
              <w:rPr>
                <w:rFonts w:hint="eastAsia"/>
              </w:rPr>
              <w:t>情報セキュリティ監査基準</w:t>
            </w:r>
          </w:p>
        </w:tc>
      </w:tr>
      <w:tr w:rsidR="00C6390A" w14:paraId="71E57505" w14:textId="77777777" w:rsidTr="008660E0">
        <w:tc>
          <w:tcPr>
            <w:tcW w:w="10456" w:type="dxa"/>
          </w:tcPr>
          <w:p w14:paraId="41CEAFF1" w14:textId="77777777" w:rsidR="00C6390A" w:rsidRPr="00C471B6" w:rsidRDefault="00C6390A" w:rsidP="00C471B6">
            <w:pPr>
              <w:pStyle w:val="afff6"/>
            </w:pPr>
            <w:r w:rsidRPr="00C471B6">
              <w:rPr>
                <w:rFonts w:hint="eastAsia"/>
              </w:rPr>
              <w:t>情報セキュリティ監査業務の品質を確保し、有効かつ効率的に監査を実施することを目的とした監査人の行為規範です。監査の品質を一定の水準に保ち、有効かつ効率的に実施できるように「一般基準」「実施基準」「報告基準」の3項目を提示しています。</w:t>
            </w:r>
          </w:p>
          <w:p w14:paraId="31407FE7" w14:textId="77777777" w:rsidR="00C6390A" w:rsidRPr="00032071" w:rsidRDefault="00C6390A" w:rsidP="00032071">
            <w:pPr>
              <w:pStyle w:val="afff6"/>
            </w:pPr>
          </w:p>
          <w:p w14:paraId="1277821C" w14:textId="77777777" w:rsidR="00C6390A" w:rsidRDefault="00C6390A" w:rsidP="00032071">
            <w:pPr>
              <w:pStyle w:val="afff8"/>
            </w:pPr>
            <w:r w:rsidRPr="00C471B6">
              <w:rPr>
                <w:rFonts w:hint="eastAsia"/>
              </w:rPr>
              <w:t>一般基準</w:t>
            </w:r>
          </w:p>
          <w:p w14:paraId="0DC720B3" w14:textId="77777777" w:rsidR="00C6390A" w:rsidRPr="00C471B6" w:rsidRDefault="00C6390A" w:rsidP="00C471B6">
            <w:pPr>
              <w:pStyle w:val="afff6"/>
            </w:pPr>
            <w:r w:rsidRPr="00C471B6">
              <w:rPr>
                <w:rFonts w:hint="eastAsia"/>
              </w:rPr>
              <w:t>監査人としての適格性および監査業務上の遵守事項を定めています。</w:t>
            </w:r>
          </w:p>
          <w:p w14:paraId="2B3E332B" w14:textId="77777777" w:rsidR="00C6390A" w:rsidRDefault="00C6390A" w:rsidP="00032071">
            <w:pPr>
              <w:pStyle w:val="afff6"/>
            </w:pPr>
          </w:p>
          <w:p w14:paraId="0C3DBEAF" w14:textId="77777777" w:rsidR="00C6390A" w:rsidRDefault="00C6390A" w:rsidP="00032071">
            <w:pPr>
              <w:pStyle w:val="afff8"/>
            </w:pPr>
            <w:r w:rsidRPr="00C471B6">
              <w:rPr>
                <w:rFonts w:hint="eastAsia"/>
              </w:rPr>
              <w:t>実施基準</w:t>
            </w:r>
          </w:p>
          <w:p w14:paraId="37C8ECAF" w14:textId="77777777" w:rsidR="00C6390A" w:rsidRPr="00C471B6" w:rsidRDefault="00C6390A" w:rsidP="00032071">
            <w:pPr>
              <w:pStyle w:val="afff6"/>
            </w:pPr>
            <w:r w:rsidRPr="00C471B6">
              <w:rPr>
                <w:rFonts w:hint="eastAsia"/>
              </w:rPr>
              <w:t>監査計画の立案および監査手続きの適用方法を中心に、監査実施上の枠組みを定めています。</w:t>
            </w:r>
          </w:p>
          <w:p w14:paraId="322CB663" w14:textId="77777777" w:rsidR="00C6390A" w:rsidRDefault="00C6390A" w:rsidP="00032071">
            <w:pPr>
              <w:pStyle w:val="afff6"/>
            </w:pPr>
          </w:p>
          <w:p w14:paraId="785DD25F" w14:textId="77777777" w:rsidR="00C6390A" w:rsidRDefault="00C6390A" w:rsidP="00032071">
            <w:pPr>
              <w:pStyle w:val="afff8"/>
            </w:pPr>
            <w:r w:rsidRPr="00032071">
              <w:rPr>
                <w:rFonts w:hint="eastAsia"/>
              </w:rPr>
              <w:t>報告基準</w:t>
            </w:r>
          </w:p>
          <w:p w14:paraId="425C819E" w14:textId="77777777" w:rsidR="00C6390A" w:rsidRPr="00C471B6" w:rsidRDefault="00C6390A" w:rsidP="003B38C9">
            <w:pPr>
              <w:pStyle w:val="afff6"/>
            </w:pPr>
            <w:r w:rsidRPr="00032071">
              <w:rPr>
                <w:rFonts w:hint="eastAsia"/>
              </w:rPr>
              <w:t>監査報告にかかる留意事項と、監査報告書の記載方式を定めています。</w:t>
            </w:r>
          </w:p>
        </w:tc>
      </w:tr>
    </w:tbl>
    <w:p w14:paraId="0AC72CDE" w14:textId="7DA825AD" w:rsidR="00C6390A" w:rsidRDefault="00C6390A" w:rsidP="00F045CC">
      <w:r w:rsidRPr="00C471B6">
        <w:rPr>
          <w:rFonts w:hint="eastAsia"/>
        </w:rPr>
        <w:t>情報セキュリティ管理基準は、JIS Q 27001をもとに策定されています。そのため、</w:t>
      </w:r>
      <w:r w:rsidR="00ED614A">
        <w:rPr>
          <w:rFonts w:hint="eastAsia"/>
        </w:rPr>
        <w:t>Lv.3</w:t>
      </w:r>
      <w:r w:rsidRPr="00C471B6">
        <w:rPr>
          <w:rFonts w:hint="eastAsia"/>
        </w:rPr>
        <w:t>網羅的アプローチを実施することで、外部監査に対応することも可能となります。</w:t>
      </w:r>
    </w:p>
    <w:p w14:paraId="1610F16E" w14:textId="77777777" w:rsidR="00C6390A" w:rsidRPr="00C56BD2" w:rsidRDefault="00C6390A" w:rsidP="002A6987">
      <w:pPr>
        <w:pStyle w:val="afffe"/>
      </w:pPr>
      <w:bookmarkStart w:id="1469" w:name="_Toc175062961"/>
      <w:bookmarkStart w:id="1470" w:name="_Toc185338997"/>
      <w:bookmarkStart w:id="1471" w:name="_Toc188349097"/>
      <w:r>
        <w:rPr>
          <w:rFonts w:hint="eastAsia"/>
        </w:rPr>
        <w:t>コラム</w:t>
      </w:r>
      <w:bookmarkEnd w:id="1469"/>
      <w:bookmarkEnd w:id="1470"/>
      <w:bookmarkEnd w:id="1471"/>
    </w:p>
    <w:tbl>
      <w:tblPr>
        <w:tblStyle w:val="aa"/>
        <w:tblW w:w="0" w:type="auto"/>
        <w:tblLook w:val="04A0" w:firstRow="1" w:lastRow="0" w:firstColumn="1" w:lastColumn="0" w:noHBand="0" w:noVBand="1"/>
      </w:tblPr>
      <w:tblGrid>
        <w:gridCol w:w="10456"/>
      </w:tblGrid>
      <w:tr w:rsidR="00C6390A" w14:paraId="6F58F5EF" w14:textId="77777777" w:rsidTr="00E974FC">
        <w:tc>
          <w:tcPr>
            <w:tcW w:w="10456" w:type="dxa"/>
            <w:shd w:val="clear" w:color="auto" w:fill="215E99" w:themeFill="text2" w:themeFillTint="BF"/>
          </w:tcPr>
          <w:p w14:paraId="230AC5F4" w14:textId="77777777" w:rsidR="00C6390A" w:rsidRDefault="00C6390A" w:rsidP="00E974FC">
            <w:pPr>
              <w:pStyle w:val="aff0"/>
            </w:pPr>
            <w:r w:rsidRPr="00E974FC">
              <w:rPr>
                <w:rFonts w:hint="eastAsia"/>
              </w:rPr>
              <w:t>実施手順の文書化に関するポイント</w:t>
            </w:r>
          </w:p>
        </w:tc>
      </w:tr>
      <w:tr w:rsidR="00C6390A" w14:paraId="6BBCCAB2" w14:textId="77777777" w:rsidTr="00E974FC">
        <w:tc>
          <w:tcPr>
            <w:tcW w:w="10456" w:type="dxa"/>
          </w:tcPr>
          <w:p w14:paraId="42DFB8ED" w14:textId="77777777" w:rsidR="00C6390A" w:rsidRDefault="00C6390A" w:rsidP="00E974FC">
            <w:pPr>
              <w:pStyle w:val="afff6"/>
            </w:pPr>
            <w:r>
              <w:rPr>
                <w:rFonts w:hint="eastAsia"/>
              </w:rPr>
              <w:t>実施手順を文書化する際のポイントをいくつか紹介します。</w:t>
            </w:r>
          </w:p>
          <w:p w14:paraId="1BC6338B" w14:textId="77777777" w:rsidR="00C6390A" w:rsidRDefault="00C6390A" w:rsidP="00E974FC">
            <w:pPr>
              <w:pStyle w:val="afff6"/>
            </w:pPr>
          </w:p>
          <w:p w14:paraId="1DB40E00" w14:textId="77777777" w:rsidR="00C6390A" w:rsidRDefault="00C6390A" w:rsidP="00892C01">
            <w:pPr>
              <w:pStyle w:val="afff6"/>
              <w:numPr>
                <w:ilvl w:val="0"/>
                <w:numId w:val="198"/>
              </w:numPr>
            </w:pPr>
            <w:r>
              <w:t>明確な手順と責任の割り当て</w:t>
            </w:r>
          </w:p>
          <w:p w14:paraId="0675C2CE" w14:textId="778D4C66" w:rsidR="00C6390A" w:rsidRDefault="00C6390A" w:rsidP="003D66BC">
            <w:pPr>
              <w:pStyle w:val="afff6"/>
              <w:ind w:left="440"/>
            </w:pPr>
            <w:r>
              <w:rPr>
                <w:rFonts w:hint="eastAsia"/>
              </w:rPr>
              <w:t>実施手順を文書化する際、手順が、誰が、いつ、どのように実施するのかを明確にすることが重要です。実施手順が適切に実施されるようにするためには、文書の各手順に関連する責任者を明記することが有効です。</w:t>
            </w:r>
          </w:p>
          <w:p w14:paraId="6EBEFBD3" w14:textId="77777777" w:rsidR="00C6390A" w:rsidRDefault="00C6390A" w:rsidP="00892C01">
            <w:pPr>
              <w:pStyle w:val="afff6"/>
              <w:numPr>
                <w:ilvl w:val="0"/>
                <w:numId w:val="198"/>
              </w:numPr>
            </w:pPr>
            <w:r>
              <w:t>フローチャートや図の活用</w:t>
            </w:r>
          </w:p>
          <w:p w14:paraId="511947E4" w14:textId="7A14756A" w:rsidR="00C6390A" w:rsidRDefault="00C6390A" w:rsidP="009B5157">
            <w:pPr>
              <w:pStyle w:val="afff6"/>
              <w:ind w:left="440"/>
            </w:pPr>
            <w:r>
              <w:rPr>
                <w:rFonts w:hint="eastAsia"/>
              </w:rPr>
              <w:t>文字に加えて</w:t>
            </w:r>
            <w:r>
              <w:t>、フローチャートや図などを用いて手順を視覚的に示すことにより、手順の流れや関係性を理解しやすくできます。また、複雑なプロセスをわかりやすく表現できるため、実施者が迷わずに手順を進められるようになります。</w:t>
            </w:r>
          </w:p>
          <w:p w14:paraId="51E7CC4B" w14:textId="77777777" w:rsidR="00C6390A" w:rsidRDefault="00C6390A" w:rsidP="00892C01">
            <w:pPr>
              <w:pStyle w:val="afff6"/>
              <w:numPr>
                <w:ilvl w:val="0"/>
                <w:numId w:val="198"/>
              </w:numPr>
            </w:pPr>
            <w:r>
              <w:t>定期的なレビューと更新</w:t>
            </w:r>
          </w:p>
          <w:p w14:paraId="44954A9D" w14:textId="77777777" w:rsidR="00C6390A" w:rsidRDefault="00C6390A" w:rsidP="00E974FC">
            <w:pPr>
              <w:pStyle w:val="afff6"/>
              <w:ind w:left="440"/>
            </w:pPr>
            <w:r>
              <w:rPr>
                <w:rFonts w:hint="eastAsia"/>
              </w:rPr>
              <w:t>実施手順は、絶えず変化する環境に適応させる必要があります。新たな脅威や法規制などへ対応させていくために、定期的なレビューや更新を行い、実施手順が常に効果的なものである状態を維持していくことが大切です。</w:t>
            </w:r>
          </w:p>
          <w:p w14:paraId="2E5C3C0F" w14:textId="77777777" w:rsidR="00C6390A" w:rsidRDefault="00C6390A" w:rsidP="00E974FC">
            <w:pPr>
              <w:pStyle w:val="afff6"/>
            </w:pPr>
          </w:p>
          <w:p w14:paraId="2378C8D1" w14:textId="77777777" w:rsidR="00C6390A" w:rsidRDefault="00C6390A" w:rsidP="00E974FC">
            <w:pPr>
              <w:pStyle w:val="afff6"/>
            </w:pPr>
            <w:r>
              <w:rPr>
                <w:rFonts w:hint="eastAsia"/>
              </w:rPr>
              <w:t>実施手順の文書化は、組織がセキュリティ対策を行っていく上で必要です。実施手順を組織全体に浸透させ、形骸化させず有効な状態を維持するためには、責任者を明記したり、視覚的な表現を組み合わせてわかりやすい</w:t>
            </w:r>
            <w:r>
              <w:t>手順を記載したり、定期的にレビューしたりすることが大切です。</w:t>
            </w:r>
          </w:p>
        </w:tc>
      </w:tr>
    </w:tbl>
    <w:p w14:paraId="09627913" w14:textId="7CA8C3D0" w:rsidR="00C6390A" w:rsidRDefault="00C6390A" w:rsidP="00BE6AB8">
      <w:pPr>
        <w:pStyle w:val="afffff6"/>
      </w:pPr>
      <w:bookmarkStart w:id="1472" w:name="_Toc175062962"/>
      <w:bookmarkStart w:id="1473" w:name="_Toc185338998"/>
      <w:bookmarkStart w:id="1474" w:name="_Toc188349098"/>
      <w:r>
        <w:rPr>
          <w:rFonts w:hint="eastAsia"/>
        </w:rPr>
        <w:t>編集後記</w:t>
      </w:r>
      <w:bookmarkEnd w:id="1472"/>
      <w:bookmarkEnd w:id="1473"/>
      <w:bookmarkEnd w:id="1474"/>
    </w:p>
    <w:p w14:paraId="21CB75C4" w14:textId="77777777" w:rsidR="00C6390A" w:rsidRDefault="00C6390A" w:rsidP="00E03F19">
      <w:r>
        <w:rPr>
          <w:rFonts w:hint="eastAsia"/>
        </w:rPr>
        <w:t>第</w:t>
      </w:r>
      <w:r>
        <w:t>7編では、ISMSの管理策を参考に、対策基準・実施手順を策定する手順について解説しました。</w:t>
      </w:r>
      <w:r>
        <w:rPr>
          <w:rFonts w:hint="eastAsia"/>
        </w:rPr>
        <w:t>紹介した対策基準・実施手順の例は、そのまま組織に適用できるものではないため、紹介した例と</w:t>
      </w:r>
      <w:r>
        <w:t>ISO/IEC 27002の内容を参考に、自社にあった対策基準・実施手順を策定していただければと思います。</w:t>
      </w:r>
      <w:r>
        <w:rPr>
          <w:rFonts w:hint="eastAsia"/>
        </w:rPr>
        <w:t>文書化・更新は重要ですが、本来の目標は文書化ではなく、効果的なセキュリティ対策の計画と実行にあることを忘れないようにしてください。</w:t>
      </w:r>
    </w:p>
    <w:p w14:paraId="2BF8FB11" w14:textId="7AE947DC" w:rsidR="00C6390A" w:rsidRPr="00162E35" w:rsidRDefault="00C6390A" w:rsidP="00162E35">
      <w:r>
        <w:rPr>
          <w:rFonts w:hint="eastAsia"/>
        </w:rPr>
        <w:t>第8編では、具体的な構築・運用の実践について説明します。</w:t>
      </w:r>
    </w:p>
    <w:p w14:paraId="245895A8" w14:textId="2D053298" w:rsidR="008716B1" w:rsidRDefault="008716B1">
      <w:pPr>
        <w:widowControl/>
        <w:spacing w:line="240" w:lineRule="auto"/>
        <w:ind w:firstLineChars="0" w:firstLine="0"/>
        <w:jc w:val="left"/>
      </w:pPr>
    </w:p>
    <w:p w14:paraId="270F4A26" w14:textId="4D79B8D1" w:rsidR="00433929" w:rsidRDefault="00433929" w:rsidP="00AD25EC">
      <w:pPr>
        <w:pStyle w:val="10"/>
      </w:pPr>
      <w:bookmarkStart w:id="1475" w:name="_Toc176166797"/>
      <w:bookmarkStart w:id="1476" w:name="_Toc185338999"/>
      <w:bookmarkStart w:id="1477" w:name="_Toc188349099"/>
      <w:r w:rsidRPr="00C3033E">
        <w:t>具体的な構築・運用の実践【レベル３】</w:t>
      </w:r>
      <w:bookmarkEnd w:id="1475"/>
      <w:bookmarkEnd w:id="1476"/>
      <w:bookmarkEnd w:id="1477"/>
    </w:p>
    <w:p w14:paraId="109C5DC3" w14:textId="77777777" w:rsidR="00433929" w:rsidRPr="008E56CB" w:rsidRDefault="00433929" w:rsidP="009A3EC6">
      <w:pPr>
        <w:pStyle w:val="2"/>
      </w:pPr>
      <w:bookmarkStart w:id="1478" w:name="_Toc176166798"/>
      <w:bookmarkStart w:id="1479" w:name="_Toc185339000"/>
      <w:bookmarkStart w:id="1480" w:name="_Toc188349100"/>
      <w:r w:rsidRPr="00E16B88">
        <w:rPr>
          <w:rFonts w:hint="eastAsia"/>
        </w:rPr>
        <w:t>セキュリティ機能の実装と運用（</w:t>
      </w:r>
      <w:r w:rsidRPr="00E16B88">
        <w:t>IT環境構築・運用実施手順）</w:t>
      </w:r>
      <w:bookmarkEnd w:id="1478"/>
      <w:bookmarkEnd w:id="1479"/>
      <w:bookmarkEnd w:id="1480"/>
    </w:p>
    <w:tbl>
      <w:tblPr>
        <w:tblStyle w:val="aa"/>
        <w:tblW w:w="0" w:type="auto"/>
        <w:tblLook w:val="04A0" w:firstRow="1" w:lastRow="0" w:firstColumn="1" w:lastColumn="0" w:noHBand="0" w:noVBand="1"/>
      </w:tblPr>
      <w:tblGrid>
        <w:gridCol w:w="10456"/>
      </w:tblGrid>
      <w:tr w:rsidR="00433929" w14:paraId="1264C39B" w14:textId="77777777" w:rsidTr="00EB3094">
        <w:tc>
          <w:tcPr>
            <w:tcW w:w="10456" w:type="dxa"/>
            <w:shd w:val="clear" w:color="auto" w:fill="215E99"/>
          </w:tcPr>
          <w:p w14:paraId="59C5C007" w14:textId="77777777" w:rsidR="00433929" w:rsidRDefault="00433929" w:rsidP="00170BAF">
            <w:pPr>
              <w:pStyle w:val="aff0"/>
              <w:rPr>
                <w:szCs w:val="24"/>
              </w:rPr>
            </w:pPr>
            <w:r w:rsidRPr="00204298">
              <w:rPr>
                <w:rFonts w:hint="eastAsia"/>
              </w:rPr>
              <w:t>章の目的</w:t>
            </w:r>
          </w:p>
        </w:tc>
      </w:tr>
      <w:tr w:rsidR="00433929" w14:paraId="2214DB2E" w14:textId="77777777" w:rsidTr="00F42483">
        <w:trPr>
          <w:trHeight w:val="1734"/>
        </w:trPr>
        <w:tc>
          <w:tcPr>
            <w:tcW w:w="10456" w:type="dxa"/>
          </w:tcPr>
          <w:p w14:paraId="3EB0DCD6" w14:textId="77777777" w:rsidR="00433929" w:rsidRPr="00F42483" w:rsidRDefault="00433929" w:rsidP="003B38C9">
            <w:pPr>
              <w:pStyle w:val="afff6"/>
            </w:pPr>
            <w:r w:rsidRPr="007A51F8">
              <w:rPr>
                <w:rFonts w:hint="eastAsia"/>
              </w:rPr>
              <w:t>第</w:t>
            </w:r>
            <w:r>
              <w:rPr>
                <w:rFonts w:hint="eastAsia"/>
              </w:rPr>
              <w:t>20</w:t>
            </w:r>
            <w:r w:rsidRPr="007A51F8">
              <w:rPr>
                <w:rFonts w:hint="eastAsia"/>
              </w:rPr>
              <w:t>章では、「デジタル・ガバメント推進標準ガイドライン」などが示すサービスシステム構築と運用の工程を参考に、中小企業においても適用することが有効な工程と</w:t>
            </w:r>
            <w:r>
              <w:rPr>
                <w:rFonts w:hint="eastAsia"/>
              </w:rPr>
              <w:t>、</w:t>
            </w:r>
            <w:r w:rsidRPr="007A51F8">
              <w:rPr>
                <w:rFonts w:hint="eastAsia"/>
              </w:rPr>
              <w:t>実践に当たっての留意点を</w:t>
            </w:r>
            <w:r>
              <w:rPr>
                <w:rFonts w:hint="eastAsia"/>
              </w:rPr>
              <w:t>理解することを目的とします。</w:t>
            </w:r>
          </w:p>
        </w:tc>
      </w:tr>
      <w:tr w:rsidR="00433929" w14:paraId="69B9AC9D" w14:textId="77777777" w:rsidTr="00EB3094">
        <w:tc>
          <w:tcPr>
            <w:tcW w:w="10456" w:type="dxa"/>
            <w:shd w:val="clear" w:color="auto" w:fill="215E99"/>
          </w:tcPr>
          <w:p w14:paraId="15293A99" w14:textId="77777777" w:rsidR="00433929" w:rsidRDefault="00433929" w:rsidP="00170BAF">
            <w:pPr>
              <w:pStyle w:val="aff0"/>
              <w:rPr>
                <w:szCs w:val="24"/>
              </w:rPr>
            </w:pPr>
            <w:r w:rsidRPr="00055D20">
              <w:rPr>
                <w:rFonts w:hint="eastAsia"/>
              </w:rPr>
              <w:t>主な達成目標</w:t>
            </w:r>
          </w:p>
        </w:tc>
      </w:tr>
      <w:tr w:rsidR="00433929" w14:paraId="3F522D36" w14:textId="77777777" w:rsidTr="00F42483">
        <w:trPr>
          <w:trHeight w:val="1707"/>
        </w:trPr>
        <w:tc>
          <w:tcPr>
            <w:tcW w:w="10456" w:type="dxa"/>
          </w:tcPr>
          <w:p w14:paraId="131FE33F" w14:textId="77777777" w:rsidR="00433929" w:rsidRDefault="00433929" w:rsidP="00892C01">
            <w:pPr>
              <w:pStyle w:val="afff6"/>
              <w:numPr>
                <w:ilvl w:val="0"/>
                <w:numId w:val="199"/>
              </w:numPr>
            </w:pPr>
            <w:r>
              <w:rPr>
                <w:rFonts w:hint="eastAsia"/>
              </w:rPr>
              <w:t>中小企業においても有効なシステム導入工程と、実践に当たっての留意点を理解すること</w:t>
            </w:r>
          </w:p>
          <w:p w14:paraId="495DA40E" w14:textId="77777777" w:rsidR="00433929" w:rsidRDefault="00433929" w:rsidP="00892C01">
            <w:pPr>
              <w:pStyle w:val="afff6"/>
              <w:numPr>
                <w:ilvl w:val="0"/>
                <w:numId w:val="199"/>
              </w:numPr>
            </w:pPr>
            <w:r>
              <w:rPr>
                <w:rFonts w:hint="eastAsia"/>
              </w:rPr>
              <w:t>システム導入工程に沿って、セキュリティ機能を実装・運用するためポイントを理解すること</w:t>
            </w:r>
          </w:p>
          <w:p w14:paraId="286B8175" w14:textId="77777777" w:rsidR="00433929" w:rsidRPr="000A0180" w:rsidRDefault="00433929" w:rsidP="00892C01">
            <w:pPr>
              <w:pStyle w:val="afff6"/>
              <w:numPr>
                <w:ilvl w:val="0"/>
                <w:numId w:val="199"/>
              </w:numPr>
            </w:pPr>
            <w:r>
              <w:rPr>
                <w:rFonts w:hint="eastAsia"/>
              </w:rPr>
              <w:t>アジャイル開発の概要と実践ポイントを理解すること</w:t>
            </w:r>
          </w:p>
        </w:tc>
      </w:tr>
    </w:tbl>
    <w:p w14:paraId="4E9D43F0" w14:textId="77777777" w:rsidR="00433929" w:rsidRDefault="00433929" w:rsidP="002A6987">
      <w:pPr>
        <w:pStyle w:val="3"/>
      </w:pPr>
      <w:bookmarkStart w:id="1481" w:name="_Toc176166799"/>
      <w:bookmarkStart w:id="1482" w:name="_Toc185339001"/>
      <w:bookmarkStart w:id="1483" w:name="_Toc188349101"/>
      <w:r w:rsidRPr="00C47FB0">
        <w:t>セキュリティ機能の実装と運用</w:t>
      </w:r>
      <w:bookmarkEnd w:id="1481"/>
      <w:bookmarkEnd w:id="1482"/>
      <w:bookmarkEnd w:id="1483"/>
    </w:p>
    <w:p w14:paraId="0244276E" w14:textId="77777777" w:rsidR="00433929" w:rsidRDefault="00433929" w:rsidP="003E0313">
      <w:pPr>
        <w:pStyle w:val="4"/>
      </w:pPr>
      <w:bookmarkStart w:id="1484" w:name="_Toc176166800"/>
      <w:bookmarkStart w:id="1485" w:name="_Toc185339002"/>
      <w:bookmarkStart w:id="1486" w:name="_Toc188349102"/>
      <w:r w:rsidRPr="00D7137B">
        <w:t>デジタル・ガバメント</w:t>
      </w:r>
      <w:r>
        <w:rPr>
          <w:rFonts w:hint="eastAsia"/>
        </w:rPr>
        <w:t>推進</w:t>
      </w:r>
      <w:r w:rsidRPr="00D7137B">
        <w:t>標準ガイドラインの概要</w:t>
      </w:r>
      <w:bookmarkEnd w:id="1484"/>
      <w:bookmarkEnd w:id="1485"/>
      <w:bookmarkEnd w:id="1486"/>
    </w:p>
    <w:p w14:paraId="0BA96741" w14:textId="77777777" w:rsidR="00433929" w:rsidRDefault="00433929">
      <w:r>
        <w:rPr>
          <w:rFonts w:hint="eastAsia"/>
        </w:rPr>
        <w:t>「</w:t>
      </w:r>
      <w:r w:rsidRPr="00134E1E">
        <w:rPr>
          <w:rFonts w:hint="eastAsia"/>
        </w:rPr>
        <w:t>デジタル社会推進標準ガイドライン群</w:t>
      </w:r>
      <w:r>
        <w:rPr>
          <w:rFonts w:hint="eastAsia"/>
        </w:rPr>
        <w:t>」は、政府向けに作成されており、政府情報システムの整備や管理に際して守るべき共通ルールが記載されています。しかし、システム導入の流れ自体は、政府だけでなく一般企業であっても参考にできます。ガイドラインを通して</w:t>
      </w:r>
      <w:r w:rsidRPr="00A37430">
        <w:rPr>
          <w:rFonts w:hint="eastAsia"/>
        </w:rPr>
        <w:t>システム</w:t>
      </w:r>
      <w:r>
        <w:rPr>
          <w:rFonts w:hint="eastAsia"/>
        </w:rPr>
        <w:t>導入の全体像</w:t>
      </w:r>
      <w:r w:rsidRPr="00467CB9">
        <w:t>を認識</w:t>
      </w:r>
      <w:r>
        <w:rPr>
          <w:rFonts w:hint="eastAsia"/>
        </w:rPr>
        <w:t>し</w:t>
      </w:r>
      <w:r w:rsidRPr="00467CB9">
        <w:t>、</w:t>
      </w:r>
      <w:r>
        <w:rPr>
          <w:rFonts w:hint="eastAsia"/>
        </w:rPr>
        <w:t>実践する際は</w:t>
      </w:r>
      <w:r w:rsidRPr="00467CB9">
        <w:t>必要に応じて取捨選択する形で留意点を把握することが効果的</w:t>
      </w:r>
      <w:r>
        <w:rPr>
          <w:rFonts w:hint="eastAsia"/>
        </w:rPr>
        <w:t>です。</w:t>
      </w:r>
    </w:p>
    <w:p w14:paraId="7CEAD63E" w14:textId="77777777" w:rsidR="00433929" w:rsidRDefault="00433929">
      <w:r>
        <w:rPr>
          <w:rFonts w:hint="eastAsia"/>
        </w:rPr>
        <w:t>本テキストでは、「</w:t>
      </w:r>
      <w:r w:rsidRPr="00134E1E">
        <w:rPr>
          <w:rFonts w:hint="eastAsia"/>
        </w:rPr>
        <w:t>デジタル社会推進標準ガイドライン群</w:t>
      </w:r>
      <w:r>
        <w:rPr>
          <w:rFonts w:hint="eastAsia"/>
        </w:rPr>
        <w:t>」におけるシステム導入工程の全体像を網羅的に記載しています。詳細については、ガイドライン本文を参照してください。</w:t>
      </w:r>
    </w:p>
    <w:p w14:paraId="582A111B" w14:textId="77777777" w:rsidR="00433929" w:rsidRDefault="00433929">
      <w:pPr>
        <w:ind w:firstLineChars="0" w:firstLine="0"/>
      </w:pPr>
    </w:p>
    <w:p w14:paraId="60DF2ED2" w14:textId="77777777" w:rsidR="00433929" w:rsidRDefault="00433929" w:rsidP="00D11C18">
      <w:pPr>
        <w:pStyle w:val="5"/>
      </w:pPr>
      <w:r>
        <w:rPr>
          <w:rFonts w:hint="eastAsia"/>
        </w:rPr>
        <w:t>「</w:t>
      </w:r>
      <w:r w:rsidRPr="00134E1E">
        <w:rPr>
          <w:rFonts w:hint="eastAsia"/>
        </w:rPr>
        <w:t>デジタル社会推進標準ガイドライン群」の体系</w:t>
      </w:r>
    </w:p>
    <w:p w14:paraId="6D140B59" w14:textId="77777777" w:rsidR="00433929" w:rsidRDefault="00433929" w:rsidP="00E84903">
      <w:r>
        <w:rPr>
          <w:rFonts w:hint="eastAsia"/>
        </w:rPr>
        <w:t>デジタル社会推進標準ガイドライン群は、サービス・業務改革並びにこれらに伴う政府情報システムの整備および管理についての手続き・手順や、各種技術標準などに関する共通ルールや参考ドキュメントをまとめたものです。</w:t>
      </w:r>
    </w:p>
    <w:p w14:paraId="3504461A" w14:textId="77777777" w:rsidR="00433929" w:rsidRPr="00E84903" w:rsidRDefault="00433929" w:rsidP="00E84903"/>
    <w:p w14:paraId="00021529" w14:textId="77777777" w:rsidR="00433929" w:rsidRPr="00A26F83" w:rsidRDefault="00433929" w:rsidP="00A26F83">
      <w:r>
        <w:rPr>
          <w:rFonts w:hint="eastAsia"/>
        </w:rPr>
        <w:t>各ドキュメントの位置づけには、次の</w:t>
      </w:r>
      <w:r>
        <w:t>2種類が存在します。</w:t>
      </w:r>
    </w:p>
    <w:p w14:paraId="6AF284D5" w14:textId="77777777" w:rsidR="00433929" w:rsidRDefault="00433929" w:rsidP="00892C01">
      <w:pPr>
        <w:pStyle w:val="ab"/>
        <w:numPr>
          <w:ilvl w:val="0"/>
          <w:numId w:val="243"/>
        </w:numPr>
        <w:ind w:leftChars="0" w:firstLineChars="0"/>
      </w:pPr>
      <w:r>
        <w:t>Normative</w:t>
      </w:r>
      <w:r>
        <w:rPr>
          <w:rFonts w:hint="eastAsia"/>
        </w:rPr>
        <w:t>（標準ガイドライン</w:t>
      </w:r>
      <w:r>
        <w:t>）：政府情報システムの整備および管理に関するルールとして順守する内容を定めたドキュメント</w:t>
      </w:r>
    </w:p>
    <w:p w14:paraId="74DECF65" w14:textId="77777777" w:rsidR="00433929" w:rsidRDefault="00433929" w:rsidP="00892C01">
      <w:pPr>
        <w:pStyle w:val="ab"/>
        <w:numPr>
          <w:ilvl w:val="0"/>
          <w:numId w:val="243"/>
        </w:numPr>
        <w:ind w:leftChars="0" w:firstLineChars="0"/>
      </w:pPr>
      <w:r>
        <w:t>Informative</w:t>
      </w:r>
      <w:r>
        <w:rPr>
          <w:rFonts w:hint="eastAsia"/>
        </w:rPr>
        <w:t>（実践ガイドブック</w:t>
      </w:r>
      <w:r>
        <w:t>）：参考とするドキュメント</w:t>
      </w:r>
    </w:p>
    <w:p w14:paraId="22C75299" w14:textId="77777777" w:rsidR="00433929" w:rsidRDefault="00433929" w:rsidP="009E3D0E">
      <w:pPr>
        <w:ind w:firstLineChars="0"/>
      </w:pPr>
    </w:p>
    <w:p w14:paraId="53B889A1" w14:textId="2E575875" w:rsidR="00433929" w:rsidRDefault="00433929" w:rsidP="00F9016C">
      <w:pPr>
        <w:ind w:firstLineChars="0"/>
      </w:pPr>
      <w:r>
        <w:rPr>
          <w:rFonts w:hint="eastAsia"/>
        </w:rPr>
        <w:t>これまでは、「デジタル・ガバメント推進標準ガイドライン群」という名称で各種ガイドラインが策定されていました。しかし、デジタル庁として政府内部に加えて社会全体の</w:t>
      </w:r>
      <w:bookmarkStart w:id="1487" w:name="■デジタル化20ー1ー1"/>
      <w:r w:rsidR="00C65755">
        <w:fldChar w:fldCharType="begin"/>
      </w:r>
      <w:r w:rsidR="00C65755">
        <w:rPr>
          <w:rFonts w:hint="eastAsia"/>
        </w:rPr>
        <w:instrText xml:space="preserve">HYPERLINK </w:instrText>
      </w:r>
      <w:r w:rsidR="00C65755">
        <w:instrText xml:space="preserve"> \l "</w:instrText>
      </w:r>
      <w:r w:rsidR="00C65755">
        <w:rPr>
          <w:rFonts w:hint="eastAsia"/>
        </w:rPr>
        <w:instrText>■デジタル化</w:instrText>
      </w:r>
      <w:r w:rsidR="00C65755">
        <w:instrText>"</w:instrText>
      </w:r>
      <w:r w:rsidR="00C65755">
        <w:fldChar w:fldCharType="separate"/>
      </w:r>
      <w:r w:rsidRPr="00C65755">
        <w:rPr>
          <w:rStyle w:val="a7"/>
          <w:rFonts w:hint="eastAsia"/>
        </w:rPr>
        <w:t>デジタル化</w:t>
      </w:r>
      <w:bookmarkEnd w:id="1487"/>
      <w:r w:rsidR="00C65755">
        <w:fldChar w:fldCharType="end"/>
      </w:r>
      <w:r>
        <w:rPr>
          <w:rFonts w:hint="eastAsia"/>
        </w:rPr>
        <w:t>を推進するという観点から、これらのドキュメント体系の名称を「デジタル社会推進標準ガイドライン群」と変更しました。</w:t>
      </w:r>
    </w:p>
    <w:p w14:paraId="6984BB5B" w14:textId="77777777" w:rsidR="00433929" w:rsidRDefault="00433929" w:rsidP="00E84903">
      <w:pPr>
        <w:ind w:firstLineChars="0"/>
      </w:pPr>
      <w:r>
        <w:rPr>
          <w:rFonts w:hint="eastAsia"/>
        </w:rPr>
        <w:t>主として政府内部の手続き・手順を定めたドキュメントについては、従来と同様に「デジタル・ガバメント」という名称を継続しています。</w:t>
      </w:r>
    </w:p>
    <w:p w14:paraId="2414720B" w14:textId="77777777" w:rsidR="00433929" w:rsidRDefault="00433929" w:rsidP="00946ABB">
      <w:pPr>
        <w:ind w:firstLineChars="0"/>
      </w:pPr>
    </w:p>
    <w:tbl>
      <w:tblPr>
        <w:tblStyle w:val="aa"/>
        <w:tblW w:w="0" w:type="auto"/>
        <w:tblLook w:val="04A0" w:firstRow="1" w:lastRow="0" w:firstColumn="1" w:lastColumn="0" w:noHBand="0" w:noVBand="1"/>
      </w:tblPr>
      <w:tblGrid>
        <w:gridCol w:w="10456"/>
      </w:tblGrid>
      <w:tr w:rsidR="00433929" w14:paraId="0EADFD7F" w14:textId="77777777" w:rsidTr="00567683">
        <w:tc>
          <w:tcPr>
            <w:tcW w:w="10456" w:type="dxa"/>
            <w:shd w:val="clear" w:color="auto" w:fill="215E99" w:themeFill="text2" w:themeFillTint="BF"/>
          </w:tcPr>
          <w:p w14:paraId="3F67DD9F" w14:textId="77777777" w:rsidR="00433929" w:rsidRDefault="00433929" w:rsidP="00567683">
            <w:pPr>
              <w:pStyle w:val="aff0"/>
            </w:pPr>
            <w:r w:rsidRPr="00124478">
              <w:rPr>
                <w:rFonts w:hint="eastAsia"/>
              </w:rPr>
              <w:t>政府情報システム全般に関するドキュメント</w:t>
            </w:r>
          </w:p>
        </w:tc>
      </w:tr>
      <w:tr w:rsidR="00433929" w:rsidRPr="005E10F2" w14:paraId="62165AF5" w14:textId="77777777" w:rsidTr="00FB7BF8">
        <w:tc>
          <w:tcPr>
            <w:tcW w:w="10456" w:type="dxa"/>
          </w:tcPr>
          <w:p w14:paraId="43E2B7B8" w14:textId="77777777" w:rsidR="00433929" w:rsidRDefault="00433929" w:rsidP="00924BBB">
            <w:pPr>
              <w:pStyle w:val="afff8"/>
            </w:pPr>
            <w:r w:rsidRPr="0044121C">
              <w:t>DS-100 デジタル・ガバメント推進標準ガイドライン</w:t>
            </w:r>
          </w:p>
          <w:p w14:paraId="6BAEEBBA" w14:textId="77777777" w:rsidR="00433929" w:rsidRPr="00824F95" w:rsidRDefault="00433929" w:rsidP="0041017B">
            <w:pPr>
              <w:pStyle w:val="afff6"/>
              <w:ind w:leftChars="9" w:left="730" w:hangingChars="295" w:hanging="708"/>
            </w:pPr>
            <w:r w:rsidRPr="00824F95">
              <w:t>ドキュメントの位置づけ：Normative</w:t>
            </w:r>
          </w:p>
          <w:p w14:paraId="30962F44" w14:textId="77777777" w:rsidR="00433929" w:rsidRPr="00557AA1" w:rsidRDefault="00433929" w:rsidP="000B3665">
            <w:pPr>
              <w:pStyle w:val="afff6"/>
            </w:pPr>
            <w:r w:rsidRPr="0044121C">
              <w:t>概要：</w:t>
            </w:r>
            <w:r>
              <w:rPr>
                <w:rFonts w:hint="eastAsia"/>
              </w:rPr>
              <w:t>サービス・業務改革とそれに伴って利用する政府情報システムの整備および管理についての政府の共通ルールです。手続き・手順についての基本的な方針や政府の各組織における役割などが定められています。</w:t>
            </w:r>
          </w:p>
          <w:p w14:paraId="0C9FFE60" w14:textId="77777777" w:rsidR="00433929" w:rsidRDefault="00433929" w:rsidP="00E84903">
            <w:pPr>
              <w:ind w:firstLineChars="0" w:firstLine="0"/>
            </w:pPr>
          </w:p>
          <w:p w14:paraId="70EE64F7" w14:textId="77777777" w:rsidR="00433929" w:rsidRDefault="00433929" w:rsidP="00924BBB">
            <w:pPr>
              <w:pStyle w:val="afff8"/>
            </w:pPr>
            <w:r w:rsidRPr="00ED1FC8">
              <w:t>DS-110 デジタル・ガバメント推進標準ガイドライン解説書</w:t>
            </w:r>
          </w:p>
          <w:p w14:paraId="04A44B80" w14:textId="77777777" w:rsidR="00433929" w:rsidRDefault="00433929" w:rsidP="0041017B">
            <w:pPr>
              <w:pStyle w:val="afff6"/>
              <w:ind w:left="730" w:hangingChars="304" w:hanging="730"/>
            </w:pPr>
            <w:r>
              <w:rPr>
                <w:rFonts w:hint="eastAsia"/>
              </w:rPr>
              <w:t>ドキュメントの位置づけ：</w:t>
            </w:r>
            <w:r>
              <w:t>Informative</w:t>
            </w:r>
          </w:p>
          <w:p w14:paraId="2DF1130A" w14:textId="77777777" w:rsidR="00433929" w:rsidRPr="00050D33" w:rsidRDefault="00433929" w:rsidP="000B3665">
            <w:pPr>
              <w:pStyle w:val="afff6"/>
            </w:pPr>
            <w:r>
              <w:rPr>
                <w:rFonts w:hint="eastAsia"/>
              </w:rPr>
              <w:t>概要：政府の基本ルールである標準ガイドラインについて解説などを記載した参考文書です。標準ガイドラインの記載内容に関して、趣旨や目的などを読者が理解しやすくするために利用されます。</w:t>
            </w:r>
          </w:p>
          <w:p w14:paraId="1474408D" w14:textId="77777777" w:rsidR="00433929" w:rsidRDefault="00433929" w:rsidP="000B3665">
            <w:pPr>
              <w:ind w:firstLineChars="0" w:firstLine="0"/>
            </w:pPr>
          </w:p>
          <w:p w14:paraId="4ADD1380" w14:textId="77777777" w:rsidR="00433929" w:rsidRDefault="00433929" w:rsidP="00924BBB">
            <w:pPr>
              <w:pStyle w:val="afff8"/>
            </w:pPr>
            <w:r w:rsidRPr="006B7538">
              <w:t>DS-120 デジタル・ガバメント推進標準ガイドライン実践ガイドブック</w:t>
            </w:r>
          </w:p>
          <w:p w14:paraId="1E41EAC5" w14:textId="77777777" w:rsidR="00433929" w:rsidRDefault="00433929" w:rsidP="0041017B">
            <w:pPr>
              <w:pStyle w:val="afff6"/>
              <w:ind w:left="730" w:hangingChars="304" w:hanging="730"/>
            </w:pPr>
            <w:r>
              <w:rPr>
                <w:rFonts w:hint="eastAsia"/>
              </w:rPr>
              <w:t>ドキュメントの位置づけ：</w:t>
            </w:r>
            <w:r>
              <w:t>Informative</w:t>
            </w:r>
          </w:p>
          <w:p w14:paraId="61D8562A" w14:textId="77777777" w:rsidR="00433929" w:rsidRPr="00050D33" w:rsidRDefault="00433929" w:rsidP="000B3665">
            <w:pPr>
              <w:pStyle w:val="afff6"/>
            </w:pPr>
            <w:r>
              <w:rPr>
                <w:rFonts w:hint="eastAsia"/>
              </w:rPr>
              <w:t>概要：標準ガイドライン、標準ガイドライン附属文書、標準ガイドライン解説書に記載された内容に対して知識や教訓などを盛り込んだ、より実践的な参考書です。</w:t>
            </w:r>
          </w:p>
          <w:p w14:paraId="436E77DA" w14:textId="77777777" w:rsidR="00433929" w:rsidRDefault="00433929" w:rsidP="00356508">
            <w:pPr>
              <w:ind w:firstLineChars="0" w:firstLine="0"/>
            </w:pPr>
          </w:p>
          <w:p w14:paraId="7FF8C3ED" w14:textId="77777777" w:rsidR="00433929" w:rsidRDefault="00433929" w:rsidP="00924BBB">
            <w:pPr>
              <w:pStyle w:val="afff8"/>
            </w:pPr>
            <w:r w:rsidRPr="006B7538">
              <w:t>DS-121 アジャイル開発実践ガイドブック</w:t>
            </w:r>
          </w:p>
          <w:p w14:paraId="05816438" w14:textId="77777777" w:rsidR="00433929" w:rsidRDefault="00433929" w:rsidP="0041017B">
            <w:pPr>
              <w:pStyle w:val="afff6"/>
            </w:pPr>
            <w:r>
              <w:rPr>
                <w:rFonts w:hint="eastAsia"/>
              </w:rPr>
              <w:t>ドキュメントの位置づけ：</w:t>
            </w:r>
            <w:r>
              <w:t>Informative</w:t>
            </w:r>
          </w:p>
          <w:p w14:paraId="4FEE7B67" w14:textId="77777777" w:rsidR="00433929" w:rsidRDefault="00433929" w:rsidP="00356508">
            <w:pPr>
              <w:pStyle w:val="afff6"/>
            </w:pPr>
            <w:r>
              <w:rPr>
                <w:rFonts w:hint="eastAsia"/>
              </w:rPr>
              <w:t>概要：アジャイル開発がどのようなものかを理解するために必要な、基本的な知識をまとめた文書です。従来の開発スタイルとは別の選択肢としてアジャイル開発を設けるにあたって作成されました。</w:t>
            </w:r>
          </w:p>
          <w:p w14:paraId="0B010E11" w14:textId="77777777" w:rsidR="00433929" w:rsidRDefault="00433929" w:rsidP="00356508">
            <w:pPr>
              <w:ind w:firstLineChars="0" w:firstLine="0"/>
            </w:pPr>
          </w:p>
          <w:p w14:paraId="42854804" w14:textId="77777777" w:rsidR="00433929" w:rsidRDefault="00433929" w:rsidP="00924BBB">
            <w:pPr>
              <w:pStyle w:val="afff8"/>
            </w:pPr>
            <w:r w:rsidRPr="00E57C49">
              <w:t>DS-130 標準ガイドライン群用語集</w:t>
            </w:r>
          </w:p>
          <w:p w14:paraId="0E2890E1" w14:textId="77777777" w:rsidR="00433929" w:rsidRDefault="00433929" w:rsidP="0041017B">
            <w:pPr>
              <w:pStyle w:val="afff6"/>
            </w:pPr>
            <w:r>
              <w:rPr>
                <w:rFonts w:hint="eastAsia"/>
              </w:rPr>
              <w:t>ドキュメントの位置づけ：</w:t>
            </w:r>
            <w:r>
              <w:t>Informative</w:t>
            </w:r>
          </w:p>
          <w:p w14:paraId="454ACFE5" w14:textId="77777777" w:rsidR="00433929" w:rsidRDefault="00433929" w:rsidP="0041017B">
            <w:pPr>
              <w:pStyle w:val="afff6"/>
            </w:pPr>
            <w:r>
              <w:rPr>
                <w:rFonts w:hint="eastAsia"/>
              </w:rPr>
              <w:t>概要：標準ガイドラインの用語集です。</w:t>
            </w:r>
          </w:p>
        </w:tc>
      </w:tr>
      <w:tr w:rsidR="00433929" w14:paraId="038153A4" w14:textId="77777777" w:rsidTr="00567683">
        <w:tc>
          <w:tcPr>
            <w:tcW w:w="10456" w:type="dxa"/>
            <w:shd w:val="clear" w:color="auto" w:fill="215E99" w:themeFill="text2" w:themeFillTint="BF"/>
          </w:tcPr>
          <w:p w14:paraId="0EAC4FE2" w14:textId="77777777" w:rsidR="00433929" w:rsidRDefault="00433929" w:rsidP="00567683">
            <w:pPr>
              <w:pStyle w:val="aff0"/>
            </w:pPr>
            <w:r w:rsidRPr="007B1C41">
              <w:rPr>
                <w:rFonts w:hint="eastAsia"/>
              </w:rPr>
              <w:t>セキュリティに関するドキュメント</w:t>
            </w:r>
          </w:p>
        </w:tc>
      </w:tr>
      <w:tr w:rsidR="00433929" w14:paraId="55BDECA5" w14:textId="77777777" w:rsidTr="00FB7BF8">
        <w:tc>
          <w:tcPr>
            <w:tcW w:w="10456" w:type="dxa"/>
          </w:tcPr>
          <w:p w14:paraId="13727972" w14:textId="77777777" w:rsidR="00433929" w:rsidRDefault="00433929" w:rsidP="00924BBB">
            <w:pPr>
              <w:pStyle w:val="afff8"/>
            </w:pPr>
            <w:r w:rsidRPr="00400192">
              <w:t>DS-200 政府情報システムにおけるセキュリティ・バイ・デザインガイドライン</w:t>
            </w:r>
          </w:p>
          <w:p w14:paraId="29A9CD1A" w14:textId="77777777" w:rsidR="00433929" w:rsidRDefault="00433929" w:rsidP="0041017B">
            <w:pPr>
              <w:pStyle w:val="afff6"/>
              <w:ind w:left="730" w:hangingChars="304" w:hanging="730"/>
            </w:pPr>
            <w:r>
              <w:rPr>
                <w:rFonts w:hint="eastAsia"/>
              </w:rPr>
              <w:t>ドキュメントの位置づけ：</w:t>
            </w:r>
            <w:r>
              <w:t>Informative</w:t>
            </w:r>
          </w:p>
          <w:p w14:paraId="722E2B3E" w14:textId="77777777" w:rsidR="00433929" w:rsidRDefault="00433929" w:rsidP="0041017B">
            <w:pPr>
              <w:pStyle w:val="afff6"/>
              <w:ind w:left="730" w:hangingChars="304" w:hanging="730"/>
            </w:pPr>
            <w:r>
              <w:rPr>
                <w:rFonts w:hint="eastAsia"/>
              </w:rPr>
              <w:t>概要：</w:t>
            </w:r>
            <w:r w:rsidRPr="00732B46">
              <w:rPr>
                <w:rFonts w:hint="eastAsia"/>
              </w:rPr>
              <w:t>システムライフサイクルの各工程でのセキュリティ</w:t>
            </w:r>
            <w:r>
              <w:rPr>
                <w:rFonts w:hint="eastAsia"/>
              </w:rPr>
              <w:t>実施内容</w:t>
            </w:r>
            <w:r w:rsidRPr="00732B46">
              <w:rPr>
                <w:rFonts w:hint="eastAsia"/>
              </w:rPr>
              <w:t>や要求事項を示し、関係者の役割を定義しています。</w:t>
            </w:r>
          </w:p>
          <w:p w14:paraId="703DF0B1" w14:textId="77777777" w:rsidR="00433929" w:rsidRPr="00BE25A3" w:rsidRDefault="00433929" w:rsidP="00400192">
            <w:pPr>
              <w:ind w:left="744" w:hangingChars="310" w:hanging="744"/>
            </w:pPr>
          </w:p>
          <w:p w14:paraId="1347AA38" w14:textId="77777777" w:rsidR="00433929" w:rsidRDefault="00433929" w:rsidP="00924BBB">
            <w:pPr>
              <w:pStyle w:val="afff8"/>
            </w:pPr>
            <w:r w:rsidRPr="000655DC">
              <w:t>DS-201 政府情報システムにおけるセキュリティリスク分析ガイドライン～ベースラインと事業被害の組み合わせアプローチ～</w:t>
            </w:r>
          </w:p>
          <w:p w14:paraId="3F59D9D2" w14:textId="77777777" w:rsidR="00433929" w:rsidRDefault="00433929" w:rsidP="0041017B">
            <w:pPr>
              <w:pStyle w:val="afff6"/>
              <w:ind w:left="730" w:hangingChars="304" w:hanging="730"/>
            </w:pPr>
            <w:r>
              <w:rPr>
                <w:rFonts w:hint="eastAsia"/>
              </w:rPr>
              <w:t>ドキュメントの位置づけ：</w:t>
            </w:r>
            <w:r>
              <w:t>Informative</w:t>
            </w:r>
          </w:p>
          <w:p w14:paraId="75061EF5" w14:textId="77777777" w:rsidR="00433929" w:rsidRPr="00CD241E" w:rsidRDefault="00433929" w:rsidP="0041017B">
            <w:pPr>
              <w:pStyle w:val="afff6"/>
              <w:ind w:left="730" w:hangingChars="304" w:hanging="730"/>
            </w:pPr>
            <w:r>
              <w:rPr>
                <w:rFonts w:hint="eastAsia"/>
              </w:rPr>
              <w:t>概要：</w:t>
            </w:r>
            <w:r w:rsidRPr="00A5329A">
              <w:t>DS-200「政府情報システムにおけるセキュリティ・バイ・デザインガイドライン」のセキュリティリスク分析手順の事例として具体的に示し</w:t>
            </w:r>
            <w:r>
              <w:rPr>
                <w:rFonts w:hint="eastAsia"/>
              </w:rPr>
              <w:t>たものです。</w:t>
            </w:r>
          </w:p>
          <w:p w14:paraId="06DE9CC3" w14:textId="77777777" w:rsidR="00433929" w:rsidRDefault="00433929" w:rsidP="000655DC">
            <w:pPr>
              <w:ind w:left="744" w:hangingChars="310" w:hanging="744"/>
            </w:pPr>
          </w:p>
          <w:p w14:paraId="25308CC7" w14:textId="77777777" w:rsidR="00433929" w:rsidRDefault="00433929" w:rsidP="00924BBB">
            <w:pPr>
              <w:pStyle w:val="afff8"/>
            </w:pPr>
            <w:r w:rsidRPr="005C184C">
              <w:t>DS-202 CI／CDパイプラインにおけるセキュリティの留意点に関する技術レポート</w:t>
            </w:r>
          </w:p>
          <w:p w14:paraId="52958103" w14:textId="77777777" w:rsidR="00433929" w:rsidRDefault="00433929" w:rsidP="0041017B">
            <w:pPr>
              <w:pStyle w:val="afff6"/>
              <w:ind w:left="730" w:hangingChars="304" w:hanging="730"/>
            </w:pPr>
            <w:r>
              <w:rPr>
                <w:rFonts w:hint="eastAsia"/>
              </w:rPr>
              <w:t>ドキュメントの位置づけ：</w:t>
            </w:r>
            <w:r>
              <w:t>Informative</w:t>
            </w:r>
          </w:p>
          <w:p w14:paraId="4C833E4F" w14:textId="77777777" w:rsidR="00433929" w:rsidRPr="00A3747C" w:rsidRDefault="00433929" w:rsidP="00D70DA3">
            <w:pPr>
              <w:pStyle w:val="afff6"/>
              <w:ind w:left="744" w:hangingChars="310" w:hanging="744"/>
            </w:pPr>
            <w:r>
              <w:rPr>
                <w:rFonts w:hint="eastAsia"/>
              </w:rPr>
              <w:t>概要：</w:t>
            </w:r>
            <w:r>
              <w:t>CI／CD</w:t>
            </w:r>
            <w:r w:rsidRPr="00A1374B">
              <w:rPr>
                <w:rFonts w:hint="eastAsia"/>
              </w:rPr>
              <w:t>（継続的インテグレーション</w:t>
            </w:r>
            <w:r w:rsidRPr="00A1374B">
              <w:t>/継続的デリバリ）</w:t>
            </w:r>
            <w:r>
              <w:t>パイプラインをセキュリティ観点から解説し、保護策を検討する際のポイントについて</w:t>
            </w:r>
            <w:r>
              <w:rPr>
                <w:rFonts w:hint="eastAsia"/>
              </w:rPr>
              <w:t>説明しています。</w:t>
            </w:r>
          </w:p>
          <w:p w14:paraId="61FA3DF4" w14:textId="77777777" w:rsidR="00433929" w:rsidRDefault="00433929" w:rsidP="00B73AE6">
            <w:pPr>
              <w:ind w:firstLineChars="0" w:firstLine="0"/>
            </w:pPr>
          </w:p>
          <w:p w14:paraId="5827B100" w14:textId="77777777" w:rsidR="00433929" w:rsidRDefault="00433929" w:rsidP="00924BBB">
            <w:pPr>
              <w:pStyle w:val="afff8"/>
            </w:pPr>
            <w:r w:rsidRPr="008937B5">
              <w:t xml:space="preserve">DS-210 </w:t>
            </w:r>
            <w:bookmarkStart w:id="1488" w:name="■ゼロトラスト２０－１－１"/>
            <w:r w:rsidRPr="008937B5">
              <w:t>ゼロトラスト</w:t>
            </w:r>
            <w:bookmarkEnd w:id="1488"/>
            <w:r w:rsidRPr="008937B5">
              <w:t>アーキテクチャ適用方針</w:t>
            </w:r>
          </w:p>
          <w:p w14:paraId="05BE3468" w14:textId="77777777" w:rsidR="00433929" w:rsidRDefault="00433929" w:rsidP="0041017B">
            <w:pPr>
              <w:pStyle w:val="afff6"/>
              <w:ind w:left="730" w:hangingChars="304" w:hanging="730"/>
            </w:pPr>
            <w:r>
              <w:rPr>
                <w:rFonts w:hint="eastAsia"/>
              </w:rPr>
              <w:t>ドキュメントの位置づけ：</w:t>
            </w:r>
            <w:r>
              <w:t>Informative</w:t>
            </w:r>
          </w:p>
          <w:p w14:paraId="6CED205E" w14:textId="5565F22A" w:rsidR="00433929" w:rsidRDefault="00433929" w:rsidP="0041017B">
            <w:pPr>
              <w:pStyle w:val="afff6"/>
              <w:ind w:left="730" w:hangingChars="304" w:hanging="730"/>
            </w:pPr>
            <w:r>
              <w:rPr>
                <w:rFonts w:hint="eastAsia"/>
              </w:rPr>
              <w:t>概要：</w:t>
            </w:r>
            <w:hyperlink w:anchor="■ゼロトラスト" w:history="1">
              <w:r w:rsidRPr="00057CF4">
                <w:rPr>
                  <w:rStyle w:val="a7"/>
                  <w:rFonts w:hint="eastAsia"/>
                </w:rPr>
                <w:t>ゼロトラスト</w:t>
              </w:r>
            </w:hyperlink>
            <w:r w:rsidRPr="00D70DA3">
              <w:rPr>
                <w:rFonts w:hint="eastAsia"/>
              </w:rPr>
              <w:t>アーキテクチャを適用するための基本方針と導入時の留意点について記載しています。</w:t>
            </w:r>
          </w:p>
          <w:p w14:paraId="5FFFA4E4" w14:textId="77777777" w:rsidR="00433929" w:rsidRDefault="00433929" w:rsidP="008937B5">
            <w:pPr>
              <w:ind w:left="744" w:hangingChars="310" w:hanging="744"/>
            </w:pPr>
          </w:p>
          <w:p w14:paraId="6D65AAA6" w14:textId="77777777" w:rsidR="00433929" w:rsidRDefault="00433929" w:rsidP="00924BBB">
            <w:pPr>
              <w:pStyle w:val="afff8"/>
            </w:pPr>
            <w:r w:rsidRPr="007302CD">
              <w:t>DS-211 常時リスク診断・対処（CRSA）のエンタープライズアーキテクチャ（EA）</w:t>
            </w:r>
          </w:p>
          <w:p w14:paraId="70508AC1" w14:textId="77777777" w:rsidR="00433929" w:rsidRDefault="00433929" w:rsidP="0041017B">
            <w:pPr>
              <w:pStyle w:val="afff6"/>
              <w:ind w:left="730" w:hangingChars="304" w:hanging="730"/>
            </w:pPr>
            <w:r>
              <w:rPr>
                <w:rFonts w:hint="eastAsia"/>
              </w:rPr>
              <w:t>ドキュメントの位置づけ：</w:t>
            </w:r>
            <w:r>
              <w:t>Informative</w:t>
            </w:r>
          </w:p>
          <w:p w14:paraId="5CE7F00B" w14:textId="77777777" w:rsidR="00433929" w:rsidRDefault="00433929" w:rsidP="007302CD">
            <w:pPr>
              <w:ind w:left="744" w:hangingChars="310" w:hanging="744"/>
            </w:pPr>
            <w:r>
              <w:rPr>
                <w:rFonts w:hint="eastAsia"/>
              </w:rPr>
              <w:t>概要：</w:t>
            </w:r>
            <w:r w:rsidRPr="00EF78DC">
              <w:rPr>
                <w:rFonts w:hint="eastAsia"/>
              </w:rPr>
              <w:t>ゼロトラスト</w:t>
            </w:r>
            <w:r>
              <w:rPr>
                <w:rFonts w:hint="eastAsia"/>
              </w:rPr>
              <w:t>の環境</w:t>
            </w:r>
            <w:r w:rsidRPr="00EF78DC">
              <w:rPr>
                <w:rFonts w:hint="eastAsia"/>
              </w:rPr>
              <w:t>下で政府全体のサイバーリスクを把握・低減する</w:t>
            </w:r>
            <w:r w:rsidRPr="00EF78DC">
              <w:t>CRSAシステム</w:t>
            </w:r>
            <w:r>
              <w:rPr>
                <w:rFonts w:hint="eastAsia"/>
              </w:rPr>
              <w:t>について</w:t>
            </w:r>
            <w:r w:rsidRPr="00EF78DC">
              <w:t>解説</w:t>
            </w:r>
            <w:r>
              <w:rPr>
                <w:rFonts w:hint="eastAsia"/>
              </w:rPr>
              <w:t>しています。</w:t>
            </w:r>
          </w:p>
          <w:p w14:paraId="48F0BF6C" w14:textId="77777777" w:rsidR="00433929" w:rsidRDefault="00433929" w:rsidP="007302CD">
            <w:pPr>
              <w:ind w:left="744" w:hangingChars="310" w:hanging="744"/>
            </w:pPr>
          </w:p>
          <w:p w14:paraId="56EC5B83" w14:textId="77777777" w:rsidR="00433929" w:rsidRDefault="00433929" w:rsidP="00924BBB">
            <w:pPr>
              <w:pStyle w:val="afff8"/>
            </w:pPr>
            <w:r w:rsidRPr="009A5349">
              <w:t>DS-212 ゼロトラストアーキテクチャ適用方針における属性ベースアクセス制御に関する技術レポート</w:t>
            </w:r>
          </w:p>
          <w:p w14:paraId="447FA328" w14:textId="77777777" w:rsidR="00433929" w:rsidRDefault="00433929" w:rsidP="0041017B">
            <w:pPr>
              <w:pStyle w:val="afff6"/>
              <w:ind w:left="730" w:hangingChars="304" w:hanging="730"/>
            </w:pPr>
            <w:r>
              <w:rPr>
                <w:rFonts w:hint="eastAsia"/>
              </w:rPr>
              <w:t>ドキュメントの位置づけ：</w:t>
            </w:r>
            <w:r>
              <w:t>Informative</w:t>
            </w:r>
          </w:p>
          <w:p w14:paraId="6FA304F4" w14:textId="7A3FD5A7" w:rsidR="00433929" w:rsidRDefault="00433929" w:rsidP="0041017B">
            <w:pPr>
              <w:pStyle w:val="afff6"/>
              <w:ind w:left="730" w:hangingChars="304" w:hanging="730"/>
            </w:pPr>
            <w:r>
              <w:rPr>
                <w:rFonts w:hint="eastAsia"/>
              </w:rPr>
              <w:t>概要：</w:t>
            </w:r>
            <w:bookmarkStart w:id="1489" w:name="■アクセス制御20ー1－1"/>
            <w:r w:rsidR="004B2314">
              <w:fldChar w:fldCharType="begin"/>
            </w:r>
            <w:r w:rsidR="004B2314">
              <w:rPr>
                <w:rFonts w:hint="eastAsia"/>
              </w:rPr>
              <w:instrText xml:space="preserve">HYPERLINK </w:instrText>
            </w:r>
            <w:r w:rsidR="004B2314">
              <w:instrText xml:space="preserve"> \l "</w:instrText>
            </w:r>
            <w:r w:rsidR="004B2314">
              <w:rPr>
                <w:rFonts w:hint="eastAsia"/>
              </w:rPr>
              <w:instrText>■アクセス制御</w:instrText>
            </w:r>
            <w:r w:rsidR="004B2314">
              <w:instrText>"</w:instrText>
            </w:r>
            <w:r w:rsidR="004B2314">
              <w:fldChar w:fldCharType="separate"/>
            </w:r>
            <w:r w:rsidRPr="004B2314">
              <w:rPr>
                <w:rStyle w:val="a7"/>
                <w:rFonts w:hint="eastAsia"/>
              </w:rPr>
              <w:t>アクセス制御</w:t>
            </w:r>
            <w:bookmarkEnd w:id="1489"/>
            <w:r w:rsidR="004B2314">
              <w:fldChar w:fldCharType="end"/>
            </w:r>
            <w:r w:rsidRPr="008639A6">
              <w:rPr>
                <w:rFonts w:hint="eastAsia"/>
              </w:rPr>
              <w:t>モデルの</w:t>
            </w:r>
            <w:r w:rsidRPr="008639A6">
              <w:t>1つであり、リソースに付与された属性や環境の情報</w:t>
            </w:r>
            <w:r>
              <w:rPr>
                <w:rFonts w:hint="eastAsia"/>
              </w:rPr>
              <w:t>など</w:t>
            </w:r>
            <w:r w:rsidRPr="008639A6">
              <w:t>を活用した属性ベースアクセス制御に関する俯瞰的な技術的内容を記載</w:t>
            </w:r>
            <w:r>
              <w:rPr>
                <w:rFonts w:hint="eastAsia"/>
              </w:rPr>
              <w:t>しています。</w:t>
            </w:r>
          </w:p>
          <w:p w14:paraId="5C01F329" w14:textId="77777777" w:rsidR="00433929" w:rsidRDefault="00433929" w:rsidP="00534500">
            <w:pPr>
              <w:ind w:left="744" w:hangingChars="310" w:hanging="744"/>
            </w:pPr>
          </w:p>
          <w:p w14:paraId="51DA42BC" w14:textId="2A79847D" w:rsidR="00433929" w:rsidRDefault="00433929" w:rsidP="00924BBB">
            <w:pPr>
              <w:pStyle w:val="afff8"/>
            </w:pPr>
            <w:r w:rsidRPr="00534500">
              <w:t>DS-220 政府情報システムにおけるサイバーセキュリティ</w:t>
            </w:r>
            <w:hyperlink w:anchor="■フレームワーク" w:history="1">
              <w:r w:rsidRPr="00522047">
                <w:rPr>
                  <w:rStyle w:val="a7"/>
                </w:rPr>
                <w:t>フレームワーク</w:t>
              </w:r>
            </w:hyperlink>
            <w:r w:rsidRPr="00534500">
              <w:t>導入に関する技術レポート</w:t>
            </w:r>
          </w:p>
          <w:p w14:paraId="3D3F1424" w14:textId="77777777" w:rsidR="00433929" w:rsidRDefault="00433929" w:rsidP="0041017B">
            <w:pPr>
              <w:pStyle w:val="afff6"/>
              <w:ind w:left="730" w:hangingChars="304" w:hanging="730"/>
            </w:pPr>
            <w:r>
              <w:rPr>
                <w:rFonts w:hint="eastAsia"/>
              </w:rPr>
              <w:t>ドキュメントの位置づけ：</w:t>
            </w:r>
            <w:r>
              <w:t>Informative</w:t>
            </w:r>
          </w:p>
          <w:p w14:paraId="37F48DDC" w14:textId="41B5228B" w:rsidR="00433929" w:rsidRDefault="00433929" w:rsidP="0041017B">
            <w:pPr>
              <w:pStyle w:val="afff6"/>
              <w:ind w:left="730" w:hangingChars="304" w:hanging="730"/>
            </w:pPr>
            <w:r>
              <w:rPr>
                <w:rFonts w:hint="eastAsia"/>
              </w:rPr>
              <w:t>概要：</w:t>
            </w:r>
            <w:r>
              <w:t xml:space="preserve"> </w:t>
            </w:r>
            <w:bookmarkStart w:id="1490" w:name="■NISTサイバーセキュリティフレームワーク（CSF）20ー1ー1"/>
            <w:r w:rsidR="00532C4F">
              <w:fldChar w:fldCharType="begin"/>
            </w:r>
            <w:r w:rsidR="00532C4F">
              <w:instrText>HYPERLINK  \l "■NISTサイバーセキュリティフレームワーク（CSF）"</w:instrText>
            </w:r>
            <w:r w:rsidR="00532C4F">
              <w:fldChar w:fldCharType="separate"/>
            </w:r>
            <w:r w:rsidRPr="00532C4F">
              <w:rPr>
                <w:rStyle w:val="a7"/>
              </w:rPr>
              <w:t>NIST</w:t>
            </w:r>
            <w:r w:rsidRPr="00532C4F">
              <w:rPr>
                <w:rStyle w:val="a7"/>
                <w:rFonts w:hint="eastAsia"/>
              </w:rPr>
              <w:t>サイバーセキュリティ</w:t>
            </w:r>
            <w:bookmarkStart w:id="1491" w:name="■フレームワーク20ー1ー1"/>
            <w:r w:rsidRPr="00532C4F">
              <w:rPr>
                <w:rStyle w:val="a7"/>
                <w:rFonts w:hint="eastAsia"/>
              </w:rPr>
              <w:t>フレームワーク</w:t>
            </w:r>
            <w:bookmarkEnd w:id="1490"/>
            <w:bookmarkEnd w:id="1491"/>
            <w:r w:rsidR="00532C4F">
              <w:fldChar w:fldCharType="end"/>
            </w:r>
            <w:r>
              <w:rPr>
                <w:rFonts w:hint="eastAsia"/>
              </w:rPr>
              <w:t>について解説し、政府情報システムに導入する上での要点を示しています。</w:t>
            </w:r>
          </w:p>
          <w:p w14:paraId="3BF2F029" w14:textId="77777777" w:rsidR="00433929" w:rsidRPr="004C3D31" w:rsidRDefault="00433929" w:rsidP="005C0A34">
            <w:pPr>
              <w:ind w:left="744" w:hangingChars="310" w:hanging="744"/>
            </w:pPr>
          </w:p>
          <w:p w14:paraId="71F43A6B" w14:textId="3AD36D87" w:rsidR="00433929" w:rsidRDefault="00433929" w:rsidP="00924BBB">
            <w:pPr>
              <w:pStyle w:val="afff8"/>
            </w:pPr>
            <w:r w:rsidRPr="005C0A34">
              <w:t>DS-221 政府情報システムにおける</w:t>
            </w:r>
            <w:hyperlink w:anchor="■脆弱性" w:history="1">
              <w:r w:rsidRPr="00456087">
                <w:rPr>
                  <w:rStyle w:val="a7"/>
                </w:rPr>
                <w:t>脆弱性</w:t>
              </w:r>
            </w:hyperlink>
            <w:r w:rsidRPr="005C0A34">
              <w:t>診断導入ガイドライン</w:t>
            </w:r>
          </w:p>
          <w:p w14:paraId="41721FCB" w14:textId="77777777" w:rsidR="00433929" w:rsidRDefault="00433929" w:rsidP="0041017B">
            <w:pPr>
              <w:pStyle w:val="afff6"/>
              <w:ind w:left="730" w:hangingChars="304" w:hanging="730"/>
            </w:pPr>
            <w:r>
              <w:rPr>
                <w:rFonts w:hint="eastAsia"/>
              </w:rPr>
              <w:t>ドキュメントの位置づけ：</w:t>
            </w:r>
            <w:r>
              <w:t>Informative</w:t>
            </w:r>
          </w:p>
          <w:p w14:paraId="523A9193" w14:textId="1BF2AC77" w:rsidR="00433929" w:rsidRDefault="00433929" w:rsidP="0041017B">
            <w:pPr>
              <w:pStyle w:val="afff6"/>
              <w:ind w:left="730" w:hangingChars="304" w:hanging="730"/>
            </w:pPr>
            <w:r>
              <w:rPr>
                <w:rFonts w:hint="eastAsia"/>
              </w:rPr>
              <w:t>概要：</w:t>
            </w:r>
            <w:bookmarkStart w:id="1492" w:name="■脆弱性20ー1－1"/>
            <w:bookmarkStart w:id="1493" w:name="■脆弱性診断２０－１－１"/>
            <w:r w:rsidR="00543BDF">
              <w:fldChar w:fldCharType="begin"/>
            </w:r>
            <w:r w:rsidR="00543BDF">
              <w:rPr>
                <w:rFonts w:hint="eastAsia"/>
              </w:rPr>
              <w:instrText xml:space="preserve">HYPERLINK </w:instrText>
            </w:r>
            <w:r w:rsidR="00543BDF">
              <w:instrText xml:space="preserve"> \l "</w:instrText>
            </w:r>
            <w:r w:rsidR="00543BDF">
              <w:rPr>
                <w:rFonts w:hint="eastAsia"/>
              </w:rPr>
              <w:instrText>■脆弱性診断</w:instrText>
            </w:r>
            <w:r w:rsidR="00543BDF">
              <w:instrText>"</w:instrText>
            </w:r>
            <w:r w:rsidR="00543BDF">
              <w:fldChar w:fldCharType="separate"/>
            </w:r>
            <w:r w:rsidRPr="00543BDF">
              <w:rPr>
                <w:rStyle w:val="a7"/>
                <w:rFonts w:hint="eastAsia"/>
              </w:rPr>
              <w:t>脆弱性</w:t>
            </w:r>
            <w:bookmarkEnd w:id="1492"/>
            <w:r w:rsidRPr="00543BDF">
              <w:rPr>
                <w:rStyle w:val="a7"/>
                <w:rFonts w:hint="eastAsia"/>
              </w:rPr>
              <w:t>診断</w:t>
            </w:r>
            <w:bookmarkEnd w:id="1493"/>
            <w:r w:rsidR="00543BDF">
              <w:fldChar w:fldCharType="end"/>
            </w:r>
            <w:r w:rsidRPr="001019A3">
              <w:rPr>
                <w:rFonts w:hint="eastAsia"/>
              </w:rPr>
              <w:t>を効果的に導入するための基準</w:t>
            </w:r>
            <w:r>
              <w:rPr>
                <w:rFonts w:hint="eastAsia"/>
              </w:rPr>
              <w:t>および</w:t>
            </w:r>
            <w:r w:rsidRPr="001019A3">
              <w:rPr>
                <w:rFonts w:hint="eastAsia"/>
              </w:rPr>
              <w:t>ガイダンスを</w:t>
            </w:r>
            <w:r>
              <w:rPr>
                <w:rFonts w:hint="eastAsia"/>
              </w:rPr>
              <w:t>記載しています。</w:t>
            </w:r>
          </w:p>
          <w:p w14:paraId="2BEFA4A5" w14:textId="77777777" w:rsidR="00433929" w:rsidRDefault="00433929" w:rsidP="00E07DF8">
            <w:pPr>
              <w:ind w:left="744" w:hangingChars="310" w:hanging="744"/>
            </w:pPr>
          </w:p>
          <w:p w14:paraId="238C2B87" w14:textId="77777777" w:rsidR="00433929" w:rsidRDefault="00433929" w:rsidP="00924BBB">
            <w:pPr>
              <w:pStyle w:val="afff8"/>
            </w:pPr>
            <w:r w:rsidRPr="00E07DF8">
              <w:t>DS-231 セキュリティ統制のカタログ化に関する技術レポート</w:t>
            </w:r>
          </w:p>
          <w:p w14:paraId="536EAEDC" w14:textId="77777777" w:rsidR="00433929" w:rsidRDefault="00433929" w:rsidP="0041017B">
            <w:pPr>
              <w:pStyle w:val="afff6"/>
              <w:ind w:left="730" w:hangingChars="304" w:hanging="730"/>
            </w:pPr>
            <w:r>
              <w:rPr>
                <w:rFonts w:hint="eastAsia"/>
              </w:rPr>
              <w:t>ドキュメントの位置づけ：</w:t>
            </w:r>
            <w:r>
              <w:t>Informative</w:t>
            </w:r>
          </w:p>
          <w:p w14:paraId="58371F70" w14:textId="77777777" w:rsidR="00433929" w:rsidRDefault="00433929" w:rsidP="0041017B">
            <w:pPr>
              <w:pStyle w:val="afff6"/>
              <w:ind w:left="730" w:hangingChars="304" w:hanging="730"/>
            </w:pPr>
            <w:r>
              <w:rPr>
                <w:rFonts w:hint="eastAsia"/>
              </w:rPr>
              <w:t>概要：</w:t>
            </w:r>
            <w:r w:rsidRPr="00A45EF0">
              <w:rPr>
                <w:rFonts w:hint="eastAsia"/>
              </w:rPr>
              <w:t>セキュリティ統制のカタログ化</w:t>
            </w:r>
            <w:r>
              <w:rPr>
                <w:rFonts w:hint="eastAsia"/>
              </w:rPr>
              <w:t>（</w:t>
            </w:r>
            <w:r w:rsidRPr="00A45EF0">
              <w:rPr>
                <w:rFonts w:hint="eastAsia"/>
              </w:rPr>
              <w:t>独立したセキュリティ管理策に対し一意な識別子を付与し、機械可読形式で分類すること</w:t>
            </w:r>
            <w:r>
              <w:rPr>
                <w:rFonts w:hint="eastAsia"/>
              </w:rPr>
              <w:t>）</w:t>
            </w:r>
            <w:r w:rsidRPr="00A45EF0">
              <w:rPr>
                <w:rFonts w:hint="eastAsia"/>
              </w:rPr>
              <w:t>に関する概要について説明します。</w:t>
            </w:r>
          </w:p>
        </w:tc>
      </w:tr>
      <w:tr w:rsidR="00433929" w14:paraId="293CBA7C" w14:textId="77777777" w:rsidTr="00567683">
        <w:tc>
          <w:tcPr>
            <w:tcW w:w="10456" w:type="dxa"/>
            <w:shd w:val="clear" w:color="auto" w:fill="215E99" w:themeFill="text2" w:themeFillTint="BF"/>
          </w:tcPr>
          <w:p w14:paraId="722C516D" w14:textId="77777777" w:rsidR="00433929" w:rsidRDefault="00433929" w:rsidP="00567683">
            <w:pPr>
              <w:pStyle w:val="aff0"/>
            </w:pPr>
            <w:r w:rsidRPr="00E021FE">
              <w:rPr>
                <w:rFonts w:hint="eastAsia"/>
              </w:rPr>
              <w:t>クラウド</w:t>
            </w:r>
            <w:r>
              <w:rPr>
                <w:rFonts w:hint="eastAsia"/>
              </w:rPr>
              <w:t>サービス</w:t>
            </w:r>
            <w:r w:rsidRPr="00E021FE">
              <w:rPr>
                <w:rFonts w:hint="eastAsia"/>
              </w:rPr>
              <w:t>に関するドキュメント</w:t>
            </w:r>
          </w:p>
        </w:tc>
      </w:tr>
      <w:tr w:rsidR="00433929" w14:paraId="55B2711A" w14:textId="77777777" w:rsidTr="00FB7BF8">
        <w:tc>
          <w:tcPr>
            <w:tcW w:w="10456" w:type="dxa"/>
          </w:tcPr>
          <w:p w14:paraId="19CAF281" w14:textId="77777777" w:rsidR="00433929" w:rsidRDefault="00433929" w:rsidP="00924BBB">
            <w:pPr>
              <w:pStyle w:val="afff8"/>
            </w:pPr>
            <w:r w:rsidRPr="00E07DF8">
              <w:t>DS-310 政府情報システムにおけるクラウドサービスの適切な利用に係る基本方針</w:t>
            </w:r>
          </w:p>
          <w:p w14:paraId="19C5EEF8" w14:textId="77777777" w:rsidR="00433929" w:rsidRDefault="00433929" w:rsidP="0041017B">
            <w:pPr>
              <w:pStyle w:val="afff6"/>
              <w:ind w:left="730" w:hangingChars="304" w:hanging="730"/>
            </w:pPr>
            <w:r>
              <w:rPr>
                <w:rFonts w:hint="eastAsia"/>
              </w:rPr>
              <w:t>ドキュメントの位置づけ：</w:t>
            </w:r>
            <w:r>
              <w:t>Normative</w:t>
            </w:r>
          </w:p>
          <w:p w14:paraId="596D6B19" w14:textId="77777777" w:rsidR="00433929" w:rsidRPr="00E021FE" w:rsidRDefault="00433929">
            <w:pPr>
              <w:pStyle w:val="afff6"/>
              <w:ind w:left="730" w:hangingChars="304" w:hanging="730"/>
            </w:pPr>
            <w:r>
              <w:rPr>
                <w:rFonts w:hint="eastAsia"/>
              </w:rPr>
              <w:t>概要：政府情報システムのシステム方式について、クラウドサービスの採用を第一候補とし、適切に利用するための考え方などを示しています。</w:t>
            </w:r>
          </w:p>
        </w:tc>
      </w:tr>
      <w:tr w:rsidR="00433929" w14:paraId="438A4D1F" w14:textId="77777777" w:rsidTr="00567683">
        <w:tc>
          <w:tcPr>
            <w:tcW w:w="10456" w:type="dxa"/>
            <w:shd w:val="clear" w:color="auto" w:fill="215E99" w:themeFill="text2" w:themeFillTint="BF"/>
          </w:tcPr>
          <w:p w14:paraId="39A9D62D" w14:textId="77777777" w:rsidR="00433929" w:rsidRPr="00E021FE" w:rsidRDefault="00433929" w:rsidP="00567683">
            <w:pPr>
              <w:pStyle w:val="aff0"/>
            </w:pPr>
            <w:r w:rsidRPr="00451606">
              <w:rPr>
                <w:rFonts w:hint="eastAsia"/>
              </w:rPr>
              <w:t>データ連携に関するドキュメント</w:t>
            </w:r>
          </w:p>
        </w:tc>
      </w:tr>
      <w:tr w:rsidR="00433929" w14:paraId="28EC303D" w14:textId="77777777" w:rsidTr="00FB7BF8">
        <w:tc>
          <w:tcPr>
            <w:tcW w:w="10456" w:type="dxa"/>
          </w:tcPr>
          <w:p w14:paraId="2BBD70C2" w14:textId="77777777" w:rsidR="00433929" w:rsidRDefault="00433929" w:rsidP="00924BBB">
            <w:pPr>
              <w:pStyle w:val="afff8"/>
            </w:pPr>
            <w:r w:rsidRPr="00451606">
              <w:t>DS-400 政府相互運用性フレームワーク（GIF）</w:t>
            </w:r>
          </w:p>
          <w:p w14:paraId="1D9B9BCB" w14:textId="77777777" w:rsidR="00433929" w:rsidRDefault="00433929" w:rsidP="00E263F1">
            <w:pPr>
              <w:pStyle w:val="afff6"/>
              <w:ind w:left="730" w:hangingChars="304" w:hanging="730"/>
            </w:pPr>
            <w:r w:rsidRPr="00043ADD">
              <w:rPr>
                <w:rFonts w:hint="eastAsia"/>
              </w:rPr>
              <w:t>ドキュメントの位置づけ：</w:t>
            </w:r>
            <w:r w:rsidRPr="00043ADD">
              <w:t>Informative</w:t>
            </w:r>
          </w:p>
          <w:p w14:paraId="75B48200" w14:textId="77777777" w:rsidR="00433929" w:rsidRPr="00E021FE" w:rsidRDefault="00433929" w:rsidP="00E263F1">
            <w:pPr>
              <w:pStyle w:val="afff6"/>
              <w:ind w:left="730" w:hangingChars="304" w:hanging="730"/>
            </w:pPr>
            <w:r w:rsidRPr="00043ADD">
              <w:rPr>
                <w:rFonts w:hint="eastAsia"/>
              </w:rPr>
              <w:t>概要：</w:t>
            </w:r>
            <w:r w:rsidRPr="00200169">
              <w:t>GIF</w:t>
            </w:r>
            <w:r>
              <w:rPr>
                <w:rFonts w:hint="eastAsia"/>
              </w:rPr>
              <w:t>（</w:t>
            </w:r>
            <w:r w:rsidRPr="00200169">
              <w:t>Government Interoperability Framework</w:t>
            </w:r>
            <w:r>
              <w:rPr>
                <w:rFonts w:hint="eastAsia"/>
              </w:rPr>
              <w:t>）</w:t>
            </w:r>
            <w:r w:rsidRPr="00200169">
              <w:t>は</w:t>
            </w:r>
            <w:r>
              <w:rPr>
                <w:rFonts w:hint="eastAsia"/>
              </w:rPr>
              <w:t>、</w:t>
            </w:r>
            <w:r w:rsidRPr="00200169">
              <w:t>デジタル庁が公開するデータの連携・交換のためのデータ参照モデルです。</w:t>
            </w:r>
          </w:p>
        </w:tc>
      </w:tr>
      <w:tr w:rsidR="00433929" w14:paraId="04835FFD" w14:textId="77777777" w:rsidTr="00567683">
        <w:tc>
          <w:tcPr>
            <w:tcW w:w="10456" w:type="dxa"/>
            <w:shd w:val="clear" w:color="auto" w:fill="215E99" w:themeFill="text2" w:themeFillTint="BF"/>
          </w:tcPr>
          <w:p w14:paraId="08035FEB" w14:textId="77777777" w:rsidR="00433929" w:rsidRPr="00451606" w:rsidRDefault="00433929" w:rsidP="00567683">
            <w:pPr>
              <w:pStyle w:val="aff0"/>
            </w:pPr>
            <w:r w:rsidRPr="00A81DDF">
              <w:rPr>
                <w:rFonts w:hint="eastAsia"/>
              </w:rPr>
              <w:t>トラストに関するドキュメント</w:t>
            </w:r>
          </w:p>
        </w:tc>
      </w:tr>
      <w:tr w:rsidR="00433929" w14:paraId="0C49902B" w14:textId="77777777" w:rsidTr="00FB7BF8">
        <w:tc>
          <w:tcPr>
            <w:tcW w:w="10456" w:type="dxa"/>
          </w:tcPr>
          <w:p w14:paraId="3F06276E" w14:textId="77777777" w:rsidR="00433929" w:rsidRDefault="00433929" w:rsidP="00924BBB">
            <w:pPr>
              <w:pStyle w:val="afff8"/>
            </w:pPr>
            <w:r w:rsidRPr="00A81DDF">
              <w:t>DS-500 行政手続におけるオンラインによる本人確認の手法に関するガイドライン</w:t>
            </w:r>
          </w:p>
          <w:p w14:paraId="6A237B7A" w14:textId="77777777" w:rsidR="00433929" w:rsidRDefault="00433929" w:rsidP="00E263F1">
            <w:pPr>
              <w:pStyle w:val="afff6"/>
              <w:ind w:left="730" w:hangingChars="304" w:hanging="730"/>
            </w:pPr>
            <w:r>
              <w:rPr>
                <w:rFonts w:hint="eastAsia"/>
              </w:rPr>
              <w:t>ドキュメントの位置づけ：</w:t>
            </w:r>
            <w:r>
              <w:t>Normative</w:t>
            </w:r>
          </w:p>
          <w:p w14:paraId="6E44F353" w14:textId="77777777" w:rsidR="00433929" w:rsidRDefault="00433929" w:rsidP="00E263F1">
            <w:pPr>
              <w:pStyle w:val="afff6"/>
              <w:ind w:left="730" w:hangingChars="304" w:hanging="730"/>
            </w:pPr>
            <w:r>
              <w:rPr>
                <w:rFonts w:hint="eastAsia"/>
              </w:rPr>
              <w:t>概要：各種行政手続きをデジタル化する際に必要となる、オンラインによる本人確認の手法を示しています。</w:t>
            </w:r>
          </w:p>
          <w:p w14:paraId="6637A897" w14:textId="77777777" w:rsidR="00433929" w:rsidRDefault="00433929" w:rsidP="00A81DDF">
            <w:pPr>
              <w:ind w:leftChars="15" w:left="744" w:hangingChars="295" w:hanging="708"/>
            </w:pPr>
          </w:p>
          <w:p w14:paraId="004BA95D" w14:textId="77777777" w:rsidR="00433929" w:rsidRDefault="00433929" w:rsidP="00924BBB">
            <w:pPr>
              <w:pStyle w:val="afff8"/>
            </w:pPr>
            <w:r w:rsidRPr="00C123C8">
              <w:t>DS-531 処分通知等のデジタル化に係る基本的な考え方</w:t>
            </w:r>
          </w:p>
          <w:p w14:paraId="71ACF59A" w14:textId="77777777" w:rsidR="00433929" w:rsidRDefault="00433929" w:rsidP="00E263F1">
            <w:pPr>
              <w:pStyle w:val="afff6"/>
              <w:ind w:left="730" w:hangingChars="304" w:hanging="730"/>
            </w:pPr>
            <w:r>
              <w:rPr>
                <w:rFonts w:hint="eastAsia"/>
              </w:rPr>
              <w:t>ドキュメントの位置づけ：</w:t>
            </w:r>
            <w:r>
              <w:t>Informative</w:t>
            </w:r>
          </w:p>
          <w:p w14:paraId="13570438" w14:textId="77777777" w:rsidR="00433929" w:rsidRPr="00451606" w:rsidRDefault="00433929" w:rsidP="00E263F1">
            <w:pPr>
              <w:pStyle w:val="afff6"/>
              <w:ind w:left="730" w:hangingChars="304" w:hanging="730"/>
            </w:pPr>
            <w:r>
              <w:rPr>
                <w:rFonts w:hint="eastAsia"/>
              </w:rPr>
              <w:t>概要：処分通知などのデジタル化を短期的に推進するため、実務で参考にできるよう共通的な考え方や課題への対応方法などを提供します。</w:t>
            </w:r>
          </w:p>
        </w:tc>
      </w:tr>
      <w:tr w:rsidR="00433929" w14:paraId="2F6F5C6B" w14:textId="77777777" w:rsidTr="00567683">
        <w:tc>
          <w:tcPr>
            <w:tcW w:w="10456" w:type="dxa"/>
            <w:shd w:val="clear" w:color="auto" w:fill="215E99" w:themeFill="text2" w:themeFillTint="BF"/>
          </w:tcPr>
          <w:p w14:paraId="7D2C8175" w14:textId="77777777" w:rsidR="00433929" w:rsidRPr="00451606" w:rsidRDefault="00433929" w:rsidP="00567683">
            <w:pPr>
              <w:pStyle w:val="aff0"/>
            </w:pPr>
            <w:r w:rsidRPr="007C5254">
              <w:rPr>
                <w:rFonts w:hint="eastAsia"/>
              </w:rPr>
              <w:t>その他ドキュメント</w:t>
            </w:r>
          </w:p>
        </w:tc>
      </w:tr>
      <w:tr w:rsidR="00433929" w14:paraId="02B628EB" w14:textId="77777777" w:rsidTr="00FB7BF8">
        <w:tc>
          <w:tcPr>
            <w:tcW w:w="10456" w:type="dxa"/>
          </w:tcPr>
          <w:p w14:paraId="5E393289" w14:textId="77777777" w:rsidR="00433929" w:rsidRDefault="00433929" w:rsidP="00924BBB">
            <w:pPr>
              <w:pStyle w:val="afff8"/>
            </w:pPr>
            <w:r w:rsidRPr="00EC25C9">
              <w:t>DS-910 安全保障等の機微な情報等に係る政府情報システムの取扱い</w:t>
            </w:r>
          </w:p>
          <w:p w14:paraId="53549E6A" w14:textId="77777777" w:rsidR="00433929" w:rsidRDefault="00433929" w:rsidP="00E263F1">
            <w:pPr>
              <w:pStyle w:val="afff6"/>
              <w:ind w:left="730" w:hangingChars="304" w:hanging="730"/>
            </w:pPr>
            <w:r>
              <w:rPr>
                <w:rFonts w:hint="eastAsia"/>
              </w:rPr>
              <w:t>ドキュメントの位置づけ：</w:t>
            </w:r>
            <w:r>
              <w:t>Normative</w:t>
            </w:r>
          </w:p>
          <w:p w14:paraId="704E30E1" w14:textId="77777777" w:rsidR="00433929" w:rsidRPr="00451606" w:rsidRDefault="00433929" w:rsidP="00E263F1">
            <w:pPr>
              <w:pStyle w:val="afff6"/>
              <w:ind w:left="730" w:hangingChars="304" w:hanging="730"/>
            </w:pPr>
            <w:r>
              <w:rPr>
                <w:rFonts w:hint="eastAsia"/>
              </w:rPr>
              <w:t>概要：安全保障などの機微な情報などを扱う情報システムについて、注意が必要とされる</w:t>
            </w:r>
            <w:r>
              <w:t>リスクとその対応策、クラウド</w:t>
            </w:r>
            <w:r>
              <w:rPr>
                <w:rFonts w:hint="eastAsia"/>
              </w:rPr>
              <w:t>サービス化の</w:t>
            </w:r>
            <w:r>
              <w:t>検討、データ連携における留意点</w:t>
            </w:r>
            <w:r>
              <w:rPr>
                <w:rFonts w:hint="eastAsia"/>
              </w:rPr>
              <w:t>など、</w:t>
            </w:r>
            <w:r>
              <w:t>利用者が検討すべき観点をまとめ</w:t>
            </w:r>
            <w:r>
              <w:rPr>
                <w:rFonts w:hint="eastAsia"/>
              </w:rPr>
              <w:t>ています。</w:t>
            </w:r>
          </w:p>
        </w:tc>
      </w:tr>
    </w:tbl>
    <w:p w14:paraId="214C788B" w14:textId="77777777" w:rsidR="00433929" w:rsidRDefault="00433929" w:rsidP="00E84903">
      <w:pPr>
        <w:ind w:firstLineChars="0"/>
      </w:pPr>
    </w:p>
    <w:tbl>
      <w:tblPr>
        <w:tblStyle w:val="aa"/>
        <w:tblpPr w:leftFromText="142" w:rightFromText="142" w:vertAnchor="text" w:horzAnchor="margin" w:tblpY="198"/>
        <w:tblW w:w="0" w:type="auto"/>
        <w:tblLook w:val="04A0" w:firstRow="1" w:lastRow="0" w:firstColumn="1" w:lastColumn="0" w:noHBand="0" w:noVBand="1"/>
      </w:tblPr>
      <w:tblGrid>
        <w:gridCol w:w="3681"/>
        <w:gridCol w:w="6775"/>
      </w:tblGrid>
      <w:tr w:rsidR="00433929" w14:paraId="157374F3" w14:textId="77777777" w:rsidTr="00F74D96">
        <w:tc>
          <w:tcPr>
            <w:tcW w:w="10456" w:type="dxa"/>
            <w:gridSpan w:val="2"/>
          </w:tcPr>
          <w:p w14:paraId="0DB936AE" w14:textId="77777777" w:rsidR="00433929" w:rsidRDefault="00433929" w:rsidP="00601047">
            <w:pPr>
              <w:pStyle w:val="affe"/>
              <w:framePr w:hSpace="0" w:wrap="auto" w:vAnchor="margin" w:hAnchor="text" w:yAlign="inline"/>
            </w:pPr>
            <w:r w:rsidRPr="000A23A7">
              <w:rPr>
                <w:rFonts w:hint="eastAsia"/>
              </w:rPr>
              <w:t>詳細理解のため参考となる文献（参考文献）</w:t>
            </w:r>
          </w:p>
        </w:tc>
      </w:tr>
      <w:tr w:rsidR="00433929" w:rsidRPr="000A23A7" w14:paraId="70D7AF09" w14:textId="77777777" w:rsidTr="00F74D96">
        <w:tc>
          <w:tcPr>
            <w:tcW w:w="3681" w:type="dxa"/>
            <w:shd w:val="clear" w:color="auto" w:fill="F1A983" w:themeFill="accent2" w:themeFillTint="99"/>
          </w:tcPr>
          <w:p w14:paraId="095A498D" w14:textId="77777777" w:rsidR="00433929" w:rsidRDefault="00433929" w:rsidP="00601047">
            <w:pPr>
              <w:pStyle w:val="affe"/>
              <w:framePr w:hSpace="0" w:wrap="auto" w:vAnchor="margin" w:hAnchor="text" w:yAlign="inline"/>
            </w:pPr>
            <w:r w:rsidRPr="002C304C">
              <w:t>DS-100 デジタル・ガバメント推進標準ガイドライン</w:t>
            </w:r>
          </w:p>
        </w:tc>
        <w:tc>
          <w:tcPr>
            <w:tcW w:w="6775" w:type="dxa"/>
          </w:tcPr>
          <w:p w14:paraId="67C44D55" w14:textId="77777777" w:rsidR="00433929" w:rsidRPr="000A23A7" w:rsidRDefault="00433929" w:rsidP="00601047">
            <w:pPr>
              <w:pStyle w:val="affe"/>
              <w:framePr w:hSpace="0" w:wrap="auto" w:vAnchor="margin" w:hAnchor="text" w:yAlign="inline"/>
            </w:pPr>
            <w:r w:rsidRPr="00AE507D">
              <w:t>https://www.digital.go.jp/assets/contents/node/basic_page/field_ref_resources/e2a06143-ed29-4f1d-9c31-0f06fca67afc/1fc6722a/20240605_resources_standard_guidelines_guideline_01.pdf</w:t>
            </w:r>
          </w:p>
        </w:tc>
      </w:tr>
      <w:tr w:rsidR="00433929" w:rsidRPr="000A23A7" w14:paraId="69EDBEF3" w14:textId="77777777" w:rsidTr="00F74D96">
        <w:tc>
          <w:tcPr>
            <w:tcW w:w="3681" w:type="dxa"/>
            <w:shd w:val="clear" w:color="auto" w:fill="F1A983" w:themeFill="accent2" w:themeFillTint="99"/>
          </w:tcPr>
          <w:p w14:paraId="1D62E176" w14:textId="77777777" w:rsidR="00433929" w:rsidRPr="000A23A7" w:rsidRDefault="00433929" w:rsidP="00601047">
            <w:pPr>
              <w:pStyle w:val="affe"/>
              <w:framePr w:hSpace="0" w:wrap="auto" w:vAnchor="margin" w:hAnchor="text" w:yAlign="inline"/>
            </w:pPr>
            <w:r w:rsidRPr="002C304C">
              <w:t>DS-</w:t>
            </w:r>
            <w:r w:rsidRPr="00BA78AE">
              <w:t>110</w:t>
            </w:r>
            <w:r w:rsidRPr="002C304C">
              <w:t xml:space="preserve"> デジタル・ガバメント推進標準ガイドライン</w:t>
            </w:r>
            <w:r w:rsidRPr="00BA78AE">
              <w:t>解説書</w:t>
            </w:r>
          </w:p>
        </w:tc>
        <w:tc>
          <w:tcPr>
            <w:tcW w:w="6775" w:type="dxa"/>
          </w:tcPr>
          <w:p w14:paraId="757022A3" w14:textId="77777777" w:rsidR="00433929" w:rsidRDefault="00433929" w:rsidP="00601047">
            <w:pPr>
              <w:pStyle w:val="affe"/>
              <w:framePr w:hSpace="0" w:wrap="auto" w:vAnchor="margin" w:hAnchor="text" w:yAlign="inline"/>
            </w:pPr>
            <w:r w:rsidRPr="00925C95">
              <w:t>https://www.digital.go.jp/assets/contents/node/basic_page/field_ref_resources/e2a06143-ed29-4f1d-9c31-0f06fca67afc/</w:t>
            </w:r>
            <w:r w:rsidRPr="007B557F">
              <w:t>9462b2d8</w:t>
            </w:r>
            <w:r w:rsidRPr="00925C95">
              <w:t>/20240605_resources_standard_guidelines_guideline_</w:t>
            </w:r>
            <w:r w:rsidRPr="007B557F">
              <w:t>03</w:t>
            </w:r>
            <w:r w:rsidRPr="00925C95">
              <w:t>.pdf</w:t>
            </w:r>
          </w:p>
        </w:tc>
      </w:tr>
      <w:tr w:rsidR="00433929" w:rsidRPr="000A23A7" w14:paraId="74AC258E" w14:textId="77777777">
        <w:trPr>
          <w:trHeight w:val="101"/>
        </w:trPr>
        <w:tc>
          <w:tcPr>
            <w:tcW w:w="3681" w:type="dxa"/>
            <w:shd w:val="clear" w:color="auto" w:fill="F1A983" w:themeFill="accent2" w:themeFillTint="99"/>
          </w:tcPr>
          <w:p w14:paraId="60C3544E" w14:textId="77777777" w:rsidR="00433929" w:rsidRPr="00AE507D" w:rsidRDefault="00433929" w:rsidP="00601047">
            <w:pPr>
              <w:pStyle w:val="affe"/>
              <w:framePr w:hSpace="0" w:wrap="auto" w:vAnchor="margin" w:hAnchor="text" w:yAlign="inline"/>
            </w:pPr>
            <w:r w:rsidRPr="00A90542">
              <w:t>DS-120 デジタル・ガバメント推進標準ガイドライン実践ガイドブッ</w:t>
            </w:r>
            <w:r>
              <w:rPr>
                <w:rFonts w:hint="eastAsia"/>
              </w:rPr>
              <w:t>ク</w:t>
            </w:r>
          </w:p>
        </w:tc>
        <w:tc>
          <w:tcPr>
            <w:tcW w:w="6775" w:type="dxa"/>
          </w:tcPr>
          <w:p w14:paraId="408620FB" w14:textId="77777777" w:rsidR="00433929" w:rsidRPr="00925C95" w:rsidRDefault="00433929" w:rsidP="00601047">
            <w:pPr>
              <w:pStyle w:val="affe"/>
              <w:framePr w:hSpace="0" w:wrap="auto" w:vAnchor="margin" w:hAnchor="text" w:yAlign="inline"/>
            </w:pPr>
            <w:r w:rsidRPr="007E5D03">
              <w:t>https://www.digital.go.jp/assets/contents/node/basic_page/field_ref_resources/e2a06143-ed29-4f1d-9c31-0f06fca67afc/d85eeb55/20240605_resources_standard_guidelines_guideline_05.pdf</w:t>
            </w:r>
          </w:p>
        </w:tc>
      </w:tr>
      <w:tr w:rsidR="00433929" w:rsidRPr="000A23A7" w14:paraId="514D260E" w14:textId="77777777" w:rsidTr="00F74D96">
        <w:tc>
          <w:tcPr>
            <w:tcW w:w="3681" w:type="dxa"/>
            <w:shd w:val="clear" w:color="auto" w:fill="F1A983" w:themeFill="accent2" w:themeFillTint="99"/>
          </w:tcPr>
          <w:p w14:paraId="0B29B9C4" w14:textId="77777777" w:rsidR="00433929" w:rsidRPr="00AE507D" w:rsidRDefault="00433929" w:rsidP="00601047">
            <w:pPr>
              <w:pStyle w:val="affe"/>
              <w:framePr w:hSpace="0" w:wrap="auto" w:vAnchor="margin" w:hAnchor="text" w:yAlign="inline"/>
            </w:pPr>
            <w:r w:rsidRPr="003245B7">
              <w:t>DS-121 アジャイル開発実践ガイドブック</w:t>
            </w:r>
          </w:p>
        </w:tc>
        <w:tc>
          <w:tcPr>
            <w:tcW w:w="6775" w:type="dxa"/>
          </w:tcPr>
          <w:p w14:paraId="5AC84D5F" w14:textId="77777777" w:rsidR="00433929" w:rsidRPr="00925C95" w:rsidRDefault="00433929" w:rsidP="00601047">
            <w:pPr>
              <w:pStyle w:val="affe"/>
              <w:framePr w:hSpace="0" w:wrap="auto" w:vAnchor="margin" w:hAnchor="text" w:yAlign="inline"/>
            </w:pPr>
            <w:r w:rsidRPr="003245B7">
              <w:t>https://www.digital.go.jp/assets/contents/node/basic_page/field_ref_resources/e2a06143-ed29-4f1d-9c31-0f06fca67afc/9fc931f7/20220422_resources_standard_guidelines_guidebook_01.pdf</w:t>
            </w:r>
          </w:p>
        </w:tc>
      </w:tr>
      <w:tr w:rsidR="00433929" w:rsidRPr="000A23A7" w14:paraId="672DC5CB" w14:textId="77777777" w:rsidTr="00F74D96">
        <w:tc>
          <w:tcPr>
            <w:tcW w:w="3681" w:type="dxa"/>
            <w:shd w:val="clear" w:color="auto" w:fill="F1A983" w:themeFill="accent2" w:themeFillTint="99"/>
          </w:tcPr>
          <w:p w14:paraId="17B9BA2F" w14:textId="77777777" w:rsidR="00433929" w:rsidRPr="00AE507D" w:rsidRDefault="00433929" w:rsidP="00601047">
            <w:pPr>
              <w:pStyle w:val="affe"/>
              <w:framePr w:hSpace="0" w:wrap="auto" w:vAnchor="margin" w:hAnchor="text" w:yAlign="inline"/>
            </w:pPr>
            <w:r w:rsidRPr="003245B7">
              <w:t>DS-130 標準ガイドライン群用語集</w:t>
            </w:r>
          </w:p>
        </w:tc>
        <w:tc>
          <w:tcPr>
            <w:tcW w:w="6775" w:type="dxa"/>
          </w:tcPr>
          <w:p w14:paraId="4B286169" w14:textId="77777777" w:rsidR="00433929" w:rsidRPr="00925C95" w:rsidRDefault="00433929" w:rsidP="00601047">
            <w:pPr>
              <w:pStyle w:val="affe"/>
              <w:framePr w:hSpace="0" w:wrap="auto" w:vAnchor="margin" w:hAnchor="text" w:yAlign="inline"/>
            </w:pPr>
            <w:r w:rsidRPr="005D2B53">
              <w:t>https://www.digital.go.jp/assets/contents/node/basic_page/field_ref_resources/e2a06143-ed29-4f1d-9c31-0f06fca67afc/83a1ac09/20230331_resources_standard_guidelines_glossary_03.pdf</w:t>
            </w:r>
          </w:p>
        </w:tc>
      </w:tr>
      <w:tr w:rsidR="00433929" w:rsidRPr="000A23A7" w14:paraId="182416D6" w14:textId="77777777" w:rsidTr="00F74D96">
        <w:tc>
          <w:tcPr>
            <w:tcW w:w="3681" w:type="dxa"/>
            <w:shd w:val="clear" w:color="auto" w:fill="F1A983" w:themeFill="accent2" w:themeFillTint="99"/>
          </w:tcPr>
          <w:p w14:paraId="6209F5FA" w14:textId="77777777" w:rsidR="00433929" w:rsidRPr="00AE507D" w:rsidRDefault="00433929" w:rsidP="00601047">
            <w:pPr>
              <w:pStyle w:val="affe"/>
              <w:framePr w:hSpace="0" w:wrap="auto" w:vAnchor="margin" w:hAnchor="text" w:yAlign="inline"/>
            </w:pPr>
            <w:r w:rsidRPr="000B3D24">
              <w:t>DS-200 政府情報システムにおけるセキュリティ・バイ・デザインガイドライン</w:t>
            </w:r>
          </w:p>
        </w:tc>
        <w:tc>
          <w:tcPr>
            <w:tcW w:w="6775" w:type="dxa"/>
          </w:tcPr>
          <w:p w14:paraId="332E73FA" w14:textId="77777777" w:rsidR="00433929" w:rsidRPr="00925C95" w:rsidRDefault="00433929" w:rsidP="00601047">
            <w:pPr>
              <w:pStyle w:val="affe"/>
              <w:framePr w:hSpace="0" w:wrap="auto" w:vAnchor="margin" w:hAnchor="text" w:yAlign="inline"/>
            </w:pPr>
            <w:r w:rsidRPr="00904528">
              <w:t>https://www.digital.go.jp/assets/contents/node/basic_page/field_ref_resources/e2a06143-ed29-4f1d-9c31-0f06fca67afc/7e3e30b9/20240131_resources_standard_guidelines_guidelines_01.pdf</w:t>
            </w:r>
          </w:p>
        </w:tc>
      </w:tr>
      <w:tr w:rsidR="00433929" w:rsidRPr="000A23A7" w14:paraId="496147AC" w14:textId="77777777" w:rsidTr="00F74D96">
        <w:tc>
          <w:tcPr>
            <w:tcW w:w="3681" w:type="dxa"/>
            <w:shd w:val="clear" w:color="auto" w:fill="F1A983" w:themeFill="accent2" w:themeFillTint="99"/>
          </w:tcPr>
          <w:p w14:paraId="3B8CE17D" w14:textId="77777777" w:rsidR="00433929" w:rsidRPr="00AE507D" w:rsidRDefault="00433929" w:rsidP="00601047">
            <w:pPr>
              <w:pStyle w:val="affe"/>
              <w:framePr w:hSpace="0" w:wrap="auto" w:vAnchor="margin" w:hAnchor="text" w:yAlign="inline"/>
            </w:pPr>
            <w:r w:rsidRPr="005A66CE">
              <w:t>DS-201 政府情報システムにおけるセキュリティリスク分析ガイドライン ～ベースラインと事業被害の組み合わせアプローチ～</w:t>
            </w:r>
          </w:p>
        </w:tc>
        <w:tc>
          <w:tcPr>
            <w:tcW w:w="6775" w:type="dxa"/>
          </w:tcPr>
          <w:p w14:paraId="26B358C5" w14:textId="77777777" w:rsidR="00433929" w:rsidRPr="00925C95" w:rsidRDefault="00433929" w:rsidP="00601047">
            <w:pPr>
              <w:pStyle w:val="affe"/>
              <w:framePr w:hSpace="0" w:wrap="auto" w:vAnchor="margin" w:hAnchor="text" w:yAlign="inline"/>
            </w:pPr>
            <w:r w:rsidRPr="005A66CE">
              <w:t>https://www.digital.go.jp/assets/contents/node/basic_page/field_ref_resources/e2a06143-ed29-4f1d-9c31-0f06fca67afc/1b65a1dc/20230411_resources_standard_guidelines_guideline_01.pdf</w:t>
            </w:r>
          </w:p>
        </w:tc>
      </w:tr>
      <w:tr w:rsidR="00433929" w:rsidRPr="000A23A7" w14:paraId="077B660E" w14:textId="77777777" w:rsidTr="00F74D96">
        <w:tc>
          <w:tcPr>
            <w:tcW w:w="3681" w:type="dxa"/>
            <w:shd w:val="clear" w:color="auto" w:fill="F1A983" w:themeFill="accent2" w:themeFillTint="99"/>
          </w:tcPr>
          <w:p w14:paraId="34075D9D" w14:textId="77777777" w:rsidR="00433929" w:rsidRPr="00AE507D" w:rsidRDefault="00433929" w:rsidP="00601047">
            <w:pPr>
              <w:pStyle w:val="affe"/>
              <w:framePr w:hSpace="0" w:wrap="auto" w:vAnchor="margin" w:hAnchor="text" w:yAlign="inline"/>
            </w:pPr>
            <w:r w:rsidRPr="005A66CE">
              <w:t>DS-202 CI／CDパイプラインにおけるセキュリティの留意点に関する技術レポート</w:t>
            </w:r>
          </w:p>
        </w:tc>
        <w:tc>
          <w:tcPr>
            <w:tcW w:w="6775" w:type="dxa"/>
          </w:tcPr>
          <w:p w14:paraId="199F187E" w14:textId="77777777" w:rsidR="00433929" w:rsidRPr="00925C95" w:rsidRDefault="00433929" w:rsidP="00601047">
            <w:pPr>
              <w:pStyle w:val="affe"/>
              <w:framePr w:hSpace="0" w:wrap="auto" w:vAnchor="margin" w:hAnchor="text" w:yAlign="inline"/>
            </w:pPr>
            <w:r w:rsidRPr="002A55E0">
              <w:t>https://www.digital.go.jp/assets/contents/node/basic_page/field_ref_resources/e2a06143-ed29-4f1d-9c31-0f06fca67afc/33f31336/20240329_resources_standard_guidelines_guideline_01.pdf</w:t>
            </w:r>
          </w:p>
        </w:tc>
      </w:tr>
      <w:tr w:rsidR="00433929" w:rsidRPr="000A23A7" w14:paraId="3F5B70F7" w14:textId="77777777" w:rsidTr="00F74D96">
        <w:tc>
          <w:tcPr>
            <w:tcW w:w="3681" w:type="dxa"/>
            <w:shd w:val="clear" w:color="auto" w:fill="F1A983" w:themeFill="accent2" w:themeFillTint="99"/>
          </w:tcPr>
          <w:p w14:paraId="2406D71E" w14:textId="77777777" w:rsidR="00433929" w:rsidRPr="00AE507D" w:rsidRDefault="00433929" w:rsidP="00601047">
            <w:pPr>
              <w:pStyle w:val="affe"/>
              <w:framePr w:hSpace="0" w:wrap="auto" w:vAnchor="margin" w:hAnchor="text" w:yAlign="inline"/>
            </w:pPr>
            <w:r w:rsidRPr="0098349B">
              <w:t>DS-210 ゼロトラストアーキテクチャ適用方針</w:t>
            </w:r>
          </w:p>
        </w:tc>
        <w:tc>
          <w:tcPr>
            <w:tcW w:w="6775" w:type="dxa"/>
          </w:tcPr>
          <w:p w14:paraId="35775DEF" w14:textId="77777777" w:rsidR="00433929" w:rsidRPr="00925C95" w:rsidRDefault="00433929" w:rsidP="00601047">
            <w:pPr>
              <w:pStyle w:val="affe"/>
              <w:framePr w:hSpace="0" w:wrap="auto" w:vAnchor="margin" w:hAnchor="text" w:yAlign="inline"/>
            </w:pPr>
            <w:r w:rsidRPr="00860315">
              <w:t>https://www.digital.go.jp/assets/contents/node/basic_page/field_ref_resources/e2a06143-ed29-4f1d-9c31-0f06fca67afc/5efa5c3b/20220630_resources_standard_guidelines_guidelines_04.pdf</w:t>
            </w:r>
          </w:p>
        </w:tc>
      </w:tr>
      <w:tr w:rsidR="00433929" w:rsidRPr="000A23A7" w14:paraId="5BB6069F" w14:textId="77777777" w:rsidTr="00F74D96">
        <w:tc>
          <w:tcPr>
            <w:tcW w:w="3681" w:type="dxa"/>
            <w:shd w:val="clear" w:color="auto" w:fill="F1A983" w:themeFill="accent2" w:themeFillTint="99"/>
          </w:tcPr>
          <w:p w14:paraId="32099716" w14:textId="77777777" w:rsidR="00433929" w:rsidRPr="00AE507D" w:rsidRDefault="00433929" w:rsidP="00601047">
            <w:pPr>
              <w:pStyle w:val="affe"/>
              <w:framePr w:hSpace="0" w:wrap="auto" w:vAnchor="margin" w:hAnchor="text" w:yAlign="inline"/>
            </w:pPr>
            <w:r w:rsidRPr="00860315">
              <w:t>DS-211 常時リスク診断・対処（CRSA）のエンタープライズアーキテクチャ（EA）</w:t>
            </w:r>
          </w:p>
        </w:tc>
        <w:tc>
          <w:tcPr>
            <w:tcW w:w="6775" w:type="dxa"/>
          </w:tcPr>
          <w:p w14:paraId="34F5FB4A" w14:textId="77777777" w:rsidR="00433929" w:rsidRPr="00925C95" w:rsidRDefault="00433929" w:rsidP="00601047">
            <w:pPr>
              <w:pStyle w:val="affe"/>
              <w:framePr w:hSpace="0" w:wrap="auto" w:vAnchor="margin" w:hAnchor="text" w:yAlign="inline"/>
            </w:pPr>
            <w:r w:rsidRPr="00860315">
              <w:t>https://www.digital.go.jp/assets/contents/node/basic_page/field_ref_resources/e2a06143-ed29-4f1d-9c31-0f06fca67afc/ef841b43/20240131_resources_standard_guidelines_guidelines_03.pdf</w:t>
            </w:r>
          </w:p>
        </w:tc>
      </w:tr>
      <w:tr w:rsidR="00433929" w:rsidRPr="000A23A7" w14:paraId="6A226E6F" w14:textId="77777777" w:rsidTr="000A37B1">
        <w:tc>
          <w:tcPr>
            <w:tcW w:w="3681" w:type="dxa"/>
            <w:shd w:val="clear" w:color="auto" w:fill="F1A983" w:themeFill="accent2" w:themeFillTint="99"/>
          </w:tcPr>
          <w:p w14:paraId="7128D933" w14:textId="77777777" w:rsidR="00433929" w:rsidRPr="00860315" w:rsidRDefault="00433929" w:rsidP="00601047">
            <w:pPr>
              <w:pStyle w:val="affe"/>
              <w:framePr w:hSpace="0" w:wrap="auto" w:vAnchor="margin" w:hAnchor="text" w:yAlign="inline"/>
            </w:pPr>
            <w:r w:rsidRPr="002D0A5B">
              <w:t>DS-212 ゼロトラストアーキテクチャ適用方針における属性ベースアクセス制御に関する技術レポート</w:t>
            </w:r>
          </w:p>
        </w:tc>
        <w:tc>
          <w:tcPr>
            <w:tcW w:w="6775" w:type="dxa"/>
          </w:tcPr>
          <w:p w14:paraId="472178C1" w14:textId="77777777" w:rsidR="00433929" w:rsidRPr="00860315" w:rsidRDefault="00433929" w:rsidP="00601047">
            <w:pPr>
              <w:pStyle w:val="affe"/>
              <w:framePr w:hSpace="0" w:wrap="auto" w:vAnchor="margin" w:hAnchor="text" w:yAlign="inline"/>
            </w:pPr>
            <w:r w:rsidRPr="002D0A5B">
              <w:t>https://www.digital.go.jp/assets/contents/node/basic_page/field_ref_resources/e2a06143-ed29-4f1d-9c31-0f06fca67afc/e5b49450/20230411_resources_standard_guidelines_guideline_03.pdf</w:t>
            </w:r>
          </w:p>
        </w:tc>
      </w:tr>
      <w:tr w:rsidR="00433929" w:rsidRPr="000A23A7" w14:paraId="77F09DF9" w14:textId="77777777" w:rsidTr="000A37B1">
        <w:tc>
          <w:tcPr>
            <w:tcW w:w="3681" w:type="dxa"/>
            <w:shd w:val="clear" w:color="auto" w:fill="F1A983" w:themeFill="accent2" w:themeFillTint="99"/>
          </w:tcPr>
          <w:p w14:paraId="45F38EDC" w14:textId="77777777" w:rsidR="00433929" w:rsidRPr="00860315" w:rsidRDefault="00433929" w:rsidP="00601047">
            <w:pPr>
              <w:pStyle w:val="affe"/>
              <w:framePr w:hSpace="0" w:wrap="auto" w:vAnchor="margin" w:hAnchor="text" w:yAlign="inline"/>
            </w:pPr>
            <w:r w:rsidRPr="00360F5C">
              <w:t>DS-220 政府情報システムにおけるサイバーセキュリティフレームワーク導入に関する技術レポート</w:t>
            </w:r>
          </w:p>
        </w:tc>
        <w:tc>
          <w:tcPr>
            <w:tcW w:w="6775" w:type="dxa"/>
          </w:tcPr>
          <w:p w14:paraId="2BBC7566" w14:textId="77777777" w:rsidR="00433929" w:rsidRPr="00860315" w:rsidRDefault="00433929" w:rsidP="00601047">
            <w:pPr>
              <w:pStyle w:val="affe"/>
              <w:framePr w:hSpace="0" w:wrap="auto" w:vAnchor="margin" w:hAnchor="text" w:yAlign="inline"/>
            </w:pPr>
            <w:r w:rsidRPr="00360F5C">
              <w:t>https://www.digital.go.jp/assets/contents/node/basic_page/field_ref_resources/e2a06143-ed29-4f1d-9c31-0f06fca67afc/a84dbb17/20230411_resources_standard_guidelines_guideline_05.pdf</w:t>
            </w:r>
          </w:p>
        </w:tc>
      </w:tr>
      <w:tr w:rsidR="00433929" w:rsidRPr="000A23A7" w14:paraId="7B2076EC" w14:textId="77777777" w:rsidTr="000A37B1">
        <w:tc>
          <w:tcPr>
            <w:tcW w:w="3681" w:type="dxa"/>
            <w:shd w:val="clear" w:color="auto" w:fill="F1A983" w:themeFill="accent2" w:themeFillTint="99"/>
          </w:tcPr>
          <w:p w14:paraId="64E94414" w14:textId="77777777" w:rsidR="00433929" w:rsidRPr="00860315" w:rsidRDefault="00433929" w:rsidP="00601047">
            <w:pPr>
              <w:pStyle w:val="affe"/>
              <w:framePr w:hSpace="0" w:wrap="auto" w:vAnchor="margin" w:hAnchor="text" w:yAlign="inline"/>
            </w:pPr>
            <w:r w:rsidRPr="00360F5C">
              <w:t>DS-221 政府情報システムにおける脆弱性診断導入ガイドライン</w:t>
            </w:r>
          </w:p>
        </w:tc>
        <w:tc>
          <w:tcPr>
            <w:tcW w:w="6775" w:type="dxa"/>
          </w:tcPr>
          <w:p w14:paraId="63E59F63" w14:textId="77777777" w:rsidR="00433929" w:rsidRPr="00860315" w:rsidRDefault="00433929" w:rsidP="00601047">
            <w:pPr>
              <w:pStyle w:val="affe"/>
              <w:framePr w:hSpace="0" w:wrap="auto" w:vAnchor="margin" w:hAnchor="text" w:yAlign="inline"/>
            </w:pPr>
            <w:r w:rsidRPr="00360F5C">
              <w:t>https://www.digital.go.jp/assets/contents/node/basic_page/field_ref_resources/e2a06143-ed29-4f1d-9c31-0f06fca67afc/7fefc9ee/20240206_resources_standard_guidelines_guidelines_01.pdf</w:t>
            </w:r>
          </w:p>
        </w:tc>
      </w:tr>
      <w:tr w:rsidR="00433929" w:rsidRPr="000A23A7" w14:paraId="14B284A6" w14:textId="77777777" w:rsidTr="000A37B1">
        <w:tc>
          <w:tcPr>
            <w:tcW w:w="3681" w:type="dxa"/>
            <w:shd w:val="clear" w:color="auto" w:fill="F1A983" w:themeFill="accent2" w:themeFillTint="99"/>
          </w:tcPr>
          <w:p w14:paraId="277F3366" w14:textId="77777777" w:rsidR="00433929" w:rsidRPr="00860315" w:rsidRDefault="00433929" w:rsidP="00601047">
            <w:pPr>
              <w:pStyle w:val="affe"/>
              <w:framePr w:hSpace="0" w:wrap="auto" w:vAnchor="margin" w:hAnchor="text" w:yAlign="inline"/>
            </w:pPr>
            <w:r w:rsidRPr="00286FA8">
              <w:t>DS-231 セキュリティ統制のカタログ化に関する技術レポート</w:t>
            </w:r>
          </w:p>
        </w:tc>
        <w:tc>
          <w:tcPr>
            <w:tcW w:w="6775" w:type="dxa"/>
          </w:tcPr>
          <w:p w14:paraId="55E386AD" w14:textId="77777777" w:rsidR="00433929" w:rsidRPr="00860315" w:rsidRDefault="00433929" w:rsidP="00601047">
            <w:pPr>
              <w:pStyle w:val="affe"/>
              <w:framePr w:hSpace="0" w:wrap="auto" w:vAnchor="margin" w:hAnchor="text" w:yAlign="inline"/>
            </w:pPr>
            <w:r w:rsidRPr="00307E12">
              <w:t>https://www.digital.go.jp/assets/contents/node/basic_page/field_ref_resources/e2a06143-ed29-4f1d-9c31-0f06fca67afc/9f746654/20230411_resources_standard_guidelines_guideline_07.pdf</w:t>
            </w:r>
          </w:p>
        </w:tc>
      </w:tr>
      <w:tr w:rsidR="00433929" w:rsidRPr="000A23A7" w14:paraId="5461BE3A" w14:textId="77777777" w:rsidTr="000A37B1">
        <w:tc>
          <w:tcPr>
            <w:tcW w:w="3681" w:type="dxa"/>
            <w:shd w:val="clear" w:color="auto" w:fill="F1A983" w:themeFill="accent2" w:themeFillTint="99"/>
          </w:tcPr>
          <w:p w14:paraId="1F979A11" w14:textId="77777777" w:rsidR="00433929" w:rsidRPr="00860315" w:rsidRDefault="00433929" w:rsidP="00601047">
            <w:pPr>
              <w:pStyle w:val="affe"/>
              <w:framePr w:hSpace="0" w:wrap="auto" w:vAnchor="margin" w:hAnchor="text" w:yAlign="inline"/>
            </w:pPr>
            <w:r w:rsidRPr="00307E12">
              <w:t>DS-310 政府情報システムにおけるクラウドサービスの適切な利用に係る基本方針</w:t>
            </w:r>
          </w:p>
        </w:tc>
        <w:tc>
          <w:tcPr>
            <w:tcW w:w="6775" w:type="dxa"/>
          </w:tcPr>
          <w:p w14:paraId="15FE35C7" w14:textId="77777777" w:rsidR="00433929" w:rsidRPr="00860315" w:rsidRDefault="00433929" w:rsidP="00601047">
            <w:pPr>
              <w:pStyle w:val="affe"/>
              <w:framePr w:hSpace="0" w:wrap="auto" w:vAnchor="margin" w:hAnchor="text" w:yAlign="inline"/>
            </w:pPr>
            <w:r w:rsidRPr="00307E12">
              <w:t>https://www.digital.go.jp/assets/contents/node/basic_page/field_ref_resources/e2a06143-ed29-4f1d-9c31-0f06fca67afc/5167e265/20230929_resources_standard_guidelines_guideline_01.pdf</w:t>
            </w:r>
          </w:p>
        </w:tc>
      </w:tr>
      <w:tr w:rsidR="00433929" w:rsidRPr="000A23A7" w14:paraId="77C34E54" w14:textId="77777777" w:rsidTr="000A37B1">
        <w:tc>
          <w:tcPr>
            <w:tcW w:w="3681" w:type="dxa"/>
            <w:shd w:val="clear" w:color="auto" w:fill="F1A983" w:themeFill="accent2" w:themeFillTint="99"/>
          </w:tcPr>
          <w:p w14:paraId="44CB93FB" w14:textId="77777777" w:rsidR="00433929" w:rsidRPr="00860315" w:rsidRDefault="00433929" w:rsidP="00601047">
            <w:pPr>
              <w:pStyle w:val="affe"/>
              <w:framePr w:hSpace="0" w:wrap="auto" w:vAnchor="margin" w:hAnchor="text" w:yAlign="inline"/>
            </w:pPr>
            <w:r w:rsidRPr="003E4C32">
              <w:t>DS-400 政府相互運用性フレームワーク（GIF）</w:t>
            </w:r>
          </w:p>
        </w:tc>
        <w:tc>
          <w:tcPr>
            <w:tcW w:w="6775" w:type="dxa"/>
          </w:tcPr>
          <w:p w14:paraId="50F8E703" w14:textId="77777777" w:rsidR="00433929" w:rsidRPr="00860315" w:rsidRDefault="00433929" w:rsidP="00601047">
            <w:pPr>
              <w:pStyle w:val="affe"/>
              <w:framePr w:hSpace="0" w:wrap="auto" w:vAnchor="margin" w:hAnchor="text" w:yAlign="inline"/>
            </w:pPr>
            <w:r w:rsidRPr="003E4C32">
              <w:t>https://github.com/JDA-DM/GIF</w:t>
            </w:r>
          </w:p>
        </w:tc>
      </w:tr>
      <w:tr w:rsidR="00433929" w:rsidRPr="000A23A7" w14:paraId="4BFDCFBF" w14:textId="77777777" w:rsidTr="00627A04">
        <w:tc>
          <w:tcPr>
            <w:tcW w:w="3681" w:type="dxa"/>
            <w:shd w:val="clear" w:color="auto" w:fill="F1A983" w:themeFill="accent2" w:themeFillTint="99"/>
          </w:tcPr>
          <w:p w14:paraId="1AA0F078" w14:textId="77777777" w:rsidR="00433929" w:rsidRPr="003E4C32" w:rsidRDefault="00433929" w:rsidP="00601047">
            <w:pPr>
              <w:pStyle w:val="affe"/>
              <w:framePr w:hSpace="0" w:wrap="auto" w:vAnchor="margin" w:hAnchor="text" w:yAlign="inline"/>
            </w:pPr>
            <w:r w:rsidRPr="00621623">
              <w:t>DS-500 行政手続におけるオンラインによる本人確認の手法に関するガイドライン</w:t>
            </w:r>
          </w:p>
        </w:tc>
        <w:tc>
          <w:tcPr>
            <w:tcW w:w="6775" w:type="dxa"/>
          </w:tcPr>
          <w:p w14:paraId="2B35DA20" w14:textId="77777777" w:rsidR="00433929" w:rsidRPr="003E4C32" w:rsidRDefault="00433929" w:rsidP="00601047">
            <w:pPr>
              <w:pStyle w:val="affe"/>
              <w:framePr w:hSpace="0" w:wrap="auto" w:vAnchor="margin" w:hAnchor="text" w:yAlign="inline"/>
            </w:pPr>
            <w:r w:rsidRPr="00621623">
              <w:t>https://www.digital.go.jp/assets/contents/node/basic_page/field_ref_resources/e2a06143-ed29-4f1d-9c31-0f06fca67afc/f1be078e/20220422_resources_standard_guidelines_guideline_07.pdf</w:t>
            </w:r>
          </w:p>
        </w:tc>
      </w:tr>
      <w:tr w:rsidR="00433929" w:rsidRPr="000A23A7" w14:paraId="79D82409" w14:textId="77777777" w:rsidTr="00627A04">
        <w:tc>
          <w:tcPr>
            <w:tcW w:w="3681" w:type="dxa"/>
            <w:shd w:val="clear" w:color="auto" w:fill="F1A983" w:themeFill="accent2" w:themeFillTint="99"/>
          </w:tcPr>
          <w:p w14:paraId="6317AF39" w14:textId="77777777" w:rsidR="00433929" w:rsidRPr="003E4C32" w:rsidRDefault="00433929" w:rsidP="00601047">
            <w:pPr>
              <w:pStyle w:val="affe"/>
              <w:framePr w:hSpace="0" w:wrap="auto" w:vAnchor="margin" w:hAnchor="text" w:yAlign="inline"/>
            </w:pPr>
            <w:r w:rsidRPr="001972C4">
              <w:t>DS-531 処分通知等のデジタル化に係る基本的な考え方</w:t>
            </w:r>
          </w:p>
        </w:tc>
        <w:tc>
          <w:tcPr>
            <w:tcW w:w="6775" w:type="dxa"/>
          </w:tcPr>
          <w:p w14:paraId="1EA9F992" w14:textId="77777777" w:rsidR="00433929" w:rsidRPr="003E4C32" w:rsidRDefault="00433929" w:rsidP="00601047">
            <w:pPr>
              <w:pStyle w:val="affe"/>
              <w:framePr w:hSpace="0" w:wrap="auto" w:vAnchor="margin" w:hAnchor="text" w:yAlign="inline"/>
            </w:pPr>
            <w:r w:rsidRPr="001972C4">
              <w:t>https://www.digital.go.jp/assets/contents/node/basic_page/field_ref_resources/e2a06143-ed29-4f1d-9c31-0f06fca67afc/d92a1cf2/20230411_resources_standard_guidelines_guideline_09.pdf</w:t>
            </w:r>
          </w:p>
        </w:tc>
      </w:tr>
      <w:tr w:rsidR="00433929" w:rsidRPr="000A23A7" w14:paraId="16277309" w14:textId="77777777" w:rsidTr="00627A04">
        <w:tc>
          <w:tcPr>
            <w:tcW w:w="3681" w:type="dxa"/>
            <w:shd w:val="clear" w:color="auto" w:fill="F1A983" w:themeFill="accent2" w:themeFillTint="99"/>
          </w:tcPr>
          <w:p w14:paraId="73EB70D7" w14:textId="77777777" w:rsidR="00433929" w:rsidRPr="003E4C32" w:rsidRDefault="00433929" w:rsidP="00601047">
            <w:pPr>
              <w:pStyle w:val="affe"/>
              <w:framePr w:hSpace="0" w:wrap="auto" w:vAnchor="margin" w:hAnchor="text" w:yAlign="inline"/>
            </w:pPr>
            <w:r w:rsidRPr="001972C4">
              <w:t>DS-910 安全保障等の機微な情報等に係る政府情報システムの取扱い</w:t>
            </w:r>
          </w:p>
        </w:tc>
        <w:tc>
          <w:tcPr>
            <w:tcW w:w="6775" w:type="dxa"/>
          </w:tcPr>
          <w:p w14:paraId="2A54E6D0" w14:textId="77777777" w:rsidR="00433929" w:rsidRPr="003E4C32" w:rsidRDefault="00433929" w:rsidP="00601047">
            <w:pPr>
              <w:pStyle w:val="affe"/>
              <w:framePr w:hSpace="0" w:wrap="auto" w:vAnchor="margin" w:hAnchor="text" w:yAlign="inline"/>
            </w:pPr>
            <w:r w:rsidRPr="00567683">
              <w:t>https://www.digital.go.jp/assets/contents/node/basic_page/field_ref_resources/e2a06143-ed29-4f1d-9c31-0f06fca67afc/4d3bf58a/20230719_resources_standard_guidelines_guideline_01.pdf</w:t>
            </w:r>
          </w:p>
        </w:tc>
      </w:tr>
    </w:tbl>
    <w:p w14:paraId="0274DFF6" w14:textId="77777777" w:rsidR="00433929" w:rsidRDefault="00433929" w:rsidP="004B0BF1">
      <w:pPr>
        <w:ind w:firstLineChars="0" w:firstLine="0"/>
      </w:pPr>
    </w:p>
    <w:p w14:paraId="58C0A2FA" w14:textId="77777777" w:rsidR="00433929" w:rsidRDefault="00433929" w:rsidP="009C1BF7">
      <w:pPr>
        <w:pStyle w:val="5"/>
      </w:pPr>
      <w:r w:rsidRPr="00AD467E">
        <w:rPr>
          <w:rFonts w:hint="eastAsia"/>
        </w:rPr>
        <w:t>デジタル・ガバメント推進標準ガイドライン</w:t>
      </w:r>
    </w:p>
    <w:p w14:paraId="71393D04" w14:textId="77777777" w:rsidR="00433929" w:rsidRPr="00630666" w:rsidRDefault="00433929" w:rsidP="00630666">
      <w:r>
        <w:rPr>
          <w:rFonts w:hint="eastAsia"/>
        </w:rPr>
        <w:t>「</w:t>
      </w:r>
      <w:r w:rsidRPr="00630666">
        <w:rPr>
          <w:rFonts w:hint="eastAsia"/>
        </w:rPr>
        <w:t>デジタル・ガバメント推進標準ガイドライン</w:t>
      </w:r>
      <w:r>
        <w:rPr>
          <w:rFonts w:hint="eastAsia"/>
        </w:rPr>
        <w:t>」は、「</w:t>
      </w:r>
      <w:r w:rsidRPr="00630666">
        <w:rPr>
          <w:rFonts w:hint="eastAsia"/>
        </w:rPr>
        <w:t>デジタル社会推進標準ガイドライン群」</w:t>
      </w:r>
      <w:r>
        <w:rPr>
          <w:rFonts w:hint="eastAsia"/>
        </w:rPr>
        <w:t>における、「</w:t>
      </w:r>
      <w:r w:rsidRPr="005645FE">
        <w:rPr>
          <w:rFonts w:hint="eastAsia"/>
        </w:rPr>
        <w:t>政府情報システム全般に関するドキュメント</w:t>
      </w:r>
      <w:r>
        <w:rPr>
          <w:rFonts w:hint="eastAsia"/>
        </w:rPr>
        <w:t>」の標準ガイドラインとして位置づけられています。</w:t>
      </w:r>
    </w:p>
    <w:p w14:paraId="3BE6BE63" w14:textId="77777777" w:rsidR="00433929" w:rsidRDefault="00433929">
      <w:r>
        <w:rPr>
          <w:rFonts w:hint="eastAsia"/>
        </w:rPr>
        <w:t>「デジタル・ガバメント推進標準ガイドライン」におけるシステム導入工程の全体像は以下の通りです。</w:t>
      </w:r>
    </w:p>
    <w:tbl>
      <w:tblPr>
        <w:tblStyle w:val="aa"/>
        <w:tblW w:w="0" w:type="auto"/>
        <w:tblLook w:val="04A0" w:firstRow="1" w:lastRow="0" w:firstColumn="1" w:lastColumn="0" w:noHBand="0" w:noVBand="1"/>
      </w:tblPr>
      <w:tblGrid>
        <w:gridCol w:w="10456"/>
      </w:tblGrid>
      <w:tr w:rsidR="00433929" w14:paraId="316996C1" w14:textId="77777777" w:rsidTr="00AD3607">
        <w:tc>
          <w:tcPr>
            <w:tcW w:w="10456" w:type="dxa"/>
            <w:shd w:val="clear" w:color="auto" w:fill="215E99" w:themeFill="text2" w:themeFillTint="BF"/>
          </w:tcPr>
          <w:p w14:paraId="1E22A03A" w14:textId="77777777" w:rsidR="00433929" w:rsidRPr="00D55522" w:rsidRDefault="00433929" w:rsidP="00AD3607">
            <w:pPr>
              <w:pStyle w:val="aff0"/>
            </w:pPr>
            <w:r w:rsidRPr="00632DE3">
              <w:rPr>
                <w:rFonts w:hint="eastAsia"/>
              </w:rPr>
              <w:t>プロジェクトの管理</w:t>
            </w:r>
          </w:p>
        </w:tc>
      </w:tr>
      <w:tr w:rsidR="00433929" w14:paraId="7C411F72" w14:textId="77777777" w:rsidTr="00D55522">
        <w:tc>
          <w:tcPr>
            <w:tcW w:w="10456" w:type="dxa"/>
          </w:tcPr>
          <w:p w14:paraId="3AC9411B" w14:textId="590093D8" w:rsidR="00433929" w:rsidRDefault="00433929" w:rsidP="00944164">
            <w:pPr>
              <w:pStyle w:val="afff6"/>
            </w:pPr>
            <w:r>
              <w:rPr>
                <w:rFonts w:hint="eastAsia"/>
              </w:rPr>
              <w:t>利用者が実感できる効果を目標に設定し、達成に向けて機能するプロジェクト体制を作ります。また、</w:t>
            </w:r>
            <w:r w:rsidRPr="00BF501B">
              <w:rPr>
                <w:rFonts w:hint="eastAsia"/>
              </w:rPr>
              <w:t>プロジェクト管理を行うチームや担当者</w:t>
            </w:r>
            <w:r w:rsidRPr="00A93723">
              <w:rPr>
                <w:rFonts w:hint="eastAsia"/>
              </w:rPr>
              <w:t>（</w:t>
            </w:r>
            <w:bookmarkStart w:id="1494" w:name="■PJMO20ー1－1"/>
            <w:r w:rsidR="007F1C9D">
              <w:fldChar w:fldCharType="begin"/>
            </w:r>
            <w:r w:rsidR="007F1C9D">
              <w:instrText>HYPERLINK  \l "■PJMO"</w:instrText>
            </w:r>
            <w:r w:rsidR="007F1C9D">
              <w:fldChar w:fldCharType="separate"/>
            </w:r>
            <w:r w:rsidRPr="007F1C9D">
              <w:rPr>
                <w:rStyle w:val="a7"/>
              </w:rPr>
              <w:t>PJMO</w:t>
            </w:r>
            <w:bookmarkEnd w:id="1494"/>
            <w:r w:rsidR="007F1C9D">
              <w:fldChar w:fldCharType="end"/>
            </w:r>
            <w:r w:rsidRPr="00A93723">
              <w:t>）</w:t>
            </w:r>
            <w:r>
              <w:rPr>
                <w:rFonts w:hint="eastAsia"/>
              </w:rPr>
              <w:t>自身のモニタリングの結果により、抜本的改善のプロセスに入る場合もあります。</w:t>
            </w:r>
          </w:p>
          <w:p w14:paraId="55D37E3A" w14:textId="77777777" w:rsidR="00433929" w:rsidRDefault="00433929" w:rsidP="00892C01">
            <w:pPr>
              <w:pStyle w:val="afff6"/>
              <w:numPr>
                <w:ilvl w:val="0"/>
                <w:numId w:val="234"/>
              </w:numPr>
            </w:pPr>
            <w:r>
              <w:t>プロジェクトの立</w:t>
            </w:r>
            <w:r>
              <w:rPr>
                <w:rFonts w:hint="eastAsia"/>
              </w:rPr>
              <w:t>ち</w:t>
            </w:r>
            <w:r>
              <w:t>上げ、初動</w:t>
            </w:r>
          </w:p>
          <w:p w14:paraId="2D9E539C" w14:textId="77777777" w:rsidR="00433929" w:rsidRDefault="00433929" w:rsidP="00892C01">
            <w:pPr>
              <w:pStyle w:val="afff6"/>
              <w:numPr>
                <w:ilvl w:val="0"/>
                <w:numId w:val="234"/>
              </w:numPr>
            </w:pPr>
            <w:r>
              <w:t>プロジェクト計画書</w:t>
            </w:r>
            <w:r>
              <w:rPr>
                <w:rFonts w:hint="eastAsia"/>
              </w:rPr>
              <w:t>など</w:t>
            </w:r>
            <w:r>
              <w:t>の作成</w:t>
            </w:r>
          </w:p>
          <w:p w14:paraId="2DFA47A9" w14:textId="77777777" w:rsidR="00433929" w:rsidRDefault="00433929" w:rsidP="00892C01">
            <w:pPr>
              <w:pStyle w:val="afff6"/>
              <w:numPr>
                <w:ilvl w:val="0"/>
                <w:numId w:val="234"/>
              </w:numPr>
            </w:pPr>
            <w:r>
              <w:t>プロジェクトのモニタリング</w:t>
            </w:r>
          </w:p>
          <w:p w14:paraId="759BFCE0" w14:textId="77777777" w:rsidR="00433929" w:rsidRDefault="00433929" w:rsidP="00892C01">
            <w:pPr>
              <w:pStyle w:val="afff6"/>
              <w:numPr>
                <w:ilvl w:val="0"/>
                <w:numId w:val="234"/>
              </w:numPr>
            </w:pPr>
            <w:r>
              <w:t>プロジェクトの終結</w:t>
            </w:r>
          </w:p>
        </w:tc>
      </w:tr>
      <w:tr w:rsidR="00433929" w14:paraId="3217616B" w14:textId="77777777" w:rsidTr="00632DE3">
        <w:tc>
          <w:tcPr>
            <w:tcW w:w="10456" w:type="dxa"/>
            <w:shd w:val="clear" w:color="auto" w:fill="215E99" w:themeFill="text2" w:themeFillTint="BF"/>
          </w:tcPr>
          <w:p w14:paraId="69606534" w14:textId="77777777" w:rsidR="00433929" w:rsidRDefault="00433929" w:rsidP="00632DE3">
            <w:pPr>
              <w:pStyle w:val="aff0"/>
            </w:pPr>
            <w:r w:rsidRPr="00F533A8">
              <w:rPr>
                <w:rFonts w:hint="eastAsia"/>
              </w:rPr>
              <w:t>予算</w:t>
            </w:r>
            <w:r>
              <w:rPr>
                <w:rFonts w:hint="eastAsia"/>
              </w:rPr>
              <w:t>およ</w:t>
            </w:r>
            <w:r w:rsidRPr="00F533A8">
              <w:rPr>
                <w:rFonts w:hint="eastAsia"/>
              </w:rPr>
              <w:t>び執行</w:t>
            </w:r>
          </w:p>
        </w:tc>
      </w:tr>
      <w:tr w:rsidR="00433929" w14:paraId="6DF8CFB1" w14:textId="77777777" w:rsidTr="00D55522">
        <w:tc>
          <w:tcPr>
            <w:tcW w:w="10456" w:type="dxa"/>
          </w:tcPr>
          <w:p w14:paraId="4601246E" w14:textId="77777777" w:rsidR="00433929" w:rsidRDefault="00433929" w:rsidP="00926437">
            <w:pPr>
              <w:pStyle w:val="afff6"/>
            </w:pPr>
            <w:r>
              <w:rPr>
                <w:rFonts w:hint="eastAsia"/>
              </w:rPr>
              <w:t>予算のための稟議に必要となる主要資料（年間スケジュールなど）を関係者に示し、わかりやすい構成となるように「全体から詳細につながる」資料作成をします。また、コスト削減、見積りの精査を行い適切に執行します。</w:t>
            </w:r>
          </w:p>
          <w:p w14:paraId="34DF72A4" w14:textId="77777777" w:rsidR="00433929" w:rsidRDefault="00433929" w:rsidP="00892C01">
            <w:pPr>
              <w:pStyle w:val="afff6"/>
              <w:numPr>
                <w:ilvl w:val="0"/>
                <w:numId w:val="235"/>
              </w:numPr>
            </w:pPr>
            <w:r>
              <w:rPr>
                <w:rFonts w:hint="eastAsia"/>
              </w:rPr>
              <w:t>予算のための稟議の事前準備</w:t>
            </w:r>
          </w:p>
          <w:p w14:paraId="7B3DDFE1" w14:textId="77777777" w:rsidR="00433929" w:rsidRDefault="00433929" w:rsidP="00892C01">
            <w:pPr>
              <w:pStyle w:val="afff6"/>
              <w:numPr>
                <w:ilvl w:val="0"/>
                <w:numId w:val="235"/>
              </w:numPr>
            </w:pPr>
            <w:r>
              <w:t>予算のための稟議に必要な資料の準備</w:t>
            </w:r>
          </w:p>
          <w:p w14:paraId="0FC2C6EF" w14:textId="77777777" w:rsidR="00433929" w:rsidRDefault="00433929" w:rsidP="00892C01">
            <w:pPr>
              <w:pStyle w:val="afff6"/>
              <w:numPr>
                <w:ilvl w:val="0"/>
                <w:numId w:val="235"/>
              </w:numPr>
            </w:pPr>
            <w:r>
              <w:t>見積り依頼</w:t>
            </w:r>
          </w:p>
          <w:p w14:paraId="3E566C9B" w14:textId="77777777" w:rsidR="00433929" w:rsidRDefault="00433929" w:rsidP="00892C01">
            <w:pPr>
              <w:pStyle w:val="afff6"/>
              <w:numPr>
                <w:ilvl w:val="0"/>
                <w:numId w:val="235"/>
              </w:numPr>
            </w:pPr>
            <w:r>
              <w:t>見積りの精査</w:t>
            </w:r>
          </w:p>
          <w:p w14:paraId="14914F7A" w14:textId="77777777" w:rsidR="00433929" w:rsidRDefault="00433929" w:rsidP="00892C01">
            <w:pPr>
              <w:pStyle w:val="afff6"/>
              <w:numPr>
                <w:ilvl w:val="0"/>
                <w:numId w:val="235"/>
              </w:numPr>
            </w:pPr>
            <w:r>
              <w:t>予算を要求する</w:t>
            </w:r>
          </w:p>
          <w:p w14:paraId="25A2B4A4" w14:textId="77777777" w:rsidR="00433929" w:rsidRDefault="00433929" w:rsidP="00892C01">
            <w:pPr>
              <w:pStyle w:val="afff6"/>
              <w:numPr>
                <w:ilvl w:val="0"/>
                <w:numId w:val="235"/>
              </w:numPr>
            </w:pPr>
            <w:r>
              <w:t>予算のための稟議後の対応</w:t>
            </w:r>
          </w:p>
        </w:tc>
      </w:tr>
      <w:tr w:rsidR="00433929" w14:paraId="4E4E757A" w14:textId="77777777" w:rsidTr="00632DE3">
        <w:tc>
          <w:tcPr>
            <w:tcW w:w="10456" w:type="dxa"/>
            <w:shd w:val="clear" w:color="auto" w:fill="215E99" w:themeFill="text2" w:themeFillTint="BF"/>
          </w:tcPr>
          <w:p w14:paraId="7D44AA84" w14:textId="77777777" w:rsidR="00433929" w:rsidRDefault="00433929" w:rsidP="00632DE3">
            <w:pPr>
              <w:pStyle w:val="aff0"/>
            </w:pPr>
            <w:r w:rsidRPr="00F533A8">
              <w:rPr>
                <w:rFonts w:hint="eastAsia"/>
              </w:rPr>
              <w:t>サービス・業務企画</w:t>
            </w:r>
          </w:p>
        </w:tc>
      </w:tr>
      <w:tr w:rsidR="00433929" w14:paraId="5D978DC5" w14:textId="77777777" w:rsidTr="00D55522">
        <w:tc>
          <w:tcPr>
            <w:tcW w:w="10456" w:type="dxa"/>
          </w:tcPr>
          <w:p w14:paraId="32FD95F9" w14:textId="39FA05EB" w:rsidR="00433929" w:rsidRDefault="00433929" w:rsidP="00527E67">
            <w:pPr>
              <w:pStyle w:val="afff6"/>
            </w:pPr>
            <w:r>
              <w:rPr>
                <w:rFonts w:hint="eastAsia"/>
              </w:rPr>
              <w:t>サービス設計12</w:t>
            </w:r>
            <w:r w:rsidRPr="00915CFE">
              <w:rPr>
                <w:rFonts w:hint="eastAsia"/>
              </w:rPr>
              <w:t>箇条</w:t>
            </w:r>
            <w:r>
              <w:rPr>
                <w:rFonts w:hint="eastAsia"/>
              </w:rPr>
              <w:t>の内容に基づいて、</w:t>
            </w:r>
            <w:bookmarkStart w:id="1495" w:name="■ペルソナ分析20ー1ー1"/>
            <w:r w:rsidR="00E635BE">
              <w:fldChar w:fldCharType="begin"/>
            </w:r>
            <w:r w:rsidR="00E635BE">
              <w:rPr>
                <w:rFonts w:hint="eastAsia"/>
              </w:rPr>
              <w:instrText xml:space="preserve">HYPERLINK </w:instrText>
            </w:r>
            <w:r w:rsidR="00E635BE">
              <w:instrText xml:space="preserve"> \l "</w:instrText>
            </w:r>
            <w:r w:rsidR="00E635BE">
              <w:rPr>
                <w:rFonts w:hint="eastAsia"/>
              </w:rPr>
              <w:instrText>■ペルソナ分析</w:instrText>
            </w:r>
            <w:r w:rsidR="00E635BE">
              <w:instrText>"</w:instrText>
            </w:r>
            <w:r w:rsidR="00E635BE">
              <w:fldChar w:fldCharType="separate"/>
            </w:r>
            <w:r w:rsidRPr="00E635BE">
              <w:rPr>
                <w:rStyle w:val="a7"/>
                <w:rFonts w:hint="eastAsia"/>
              </w:rPr>
              <w:t>ペルソナ分析</w:t>
            </w:r>
            <w:bookmarkEnd w:id="1495"/>
            <w:r w:rsidR="00E635BE">
              <w:fldChar w:fldCharType="end"/>
            </w:r>
            <w:r>
              <w:rPr>
                <w:rFonts w:hint="eastAsia"/>
              </w:rPr>
              <w:t>や</w:t>
            </w:r>
            <w:bookmarkStart w:id="1496" w:name="■ジャーニーマップ20ー1ー1"/>
            <w:r w:rsidR="00B159B5">
              <w:fldChar w:fldCharType="begin"/>
            </w:r>
            <w:r w:rsidR="00B159B5">
              <w:rPr>
                <w:rFonts w:hint="eastAsia"/>
              </w:rPr>
              <w:instrText xml:space="preserve">HYPERLINK </w:instrText>
            </w:r>
            <w:r w:rsidR="00B159B5">
              <w:instrText xml:space="preserve"> \l "</w:instrText>
            </w:r>
            <w:r w:rsidR="00B159B5">
              <w:rPr>
                <w:rFonts w:hint="eastAsia"/>
              </w:rPr>
              <w:instrText>■ジャーニーマップ</w:instrText>
            </w:r>
            <w:r w:rsidR="00B159B5">
              <w:instrText>"</w:instrText>
            </w:r>
            <w:r w:rsidR="00B159B5">
              <w:fldChar w:fldCharType="separate"/>
            </w:r>
            <w:r w:rsidRPr="00B159B5">
              <w:rPr>
                <w:rStyle w:val="a7"/>
                <w:rFonts w:hint="eastAsia"/>
              </w:rPr>
              <w:t>ジャーニーマップ</w:t>
            </w:r>
            <w:r w:rsidR="00B159B5">
              <w:fldChar w:fldCharType="end"/>
            </w:r>
            <w:bookmarkEnd w:id="1496"/>
            <w:r>
              <w:rPr>
                <w:rFonts w:hint="eastAsia"/>
              </w:rPr>
              <w:t>といった手法により利用者の立場からサービス・業務の分析を行います。</w:t>
            </w:r>
            <w:r w:rsidRPr="00852674">
              <w:rPr>
                <w:rFonts w:hint="eastAsia"/>
              </w:rPr>
              <w:t>（サービス設計</w:t>
            </w:r>
            <w:r w:rsidRPr="00852674">
              <w:t>12箇条、ペルソナ分析、ジャーニーマップ</w:t>
            </w:r>
            <w:r>
              <w:rPr>
                <w:rFonts w:hint="eastAsia"/>
              </w:rPr>
              <w:t>など</w:t>
            </w:r>
            <w:r w:rsidRPr="00852674">
              <w:t>については「サービスデザイン実践ガイドブック」を参照してください）</w:t>
            </w:r>
          </w:p>
          <w:p w14:paraId="456F4454" w14:textId="77777777" w:rsidR="00433929" w:rsidRDefault="00433929" w:rsidP="00527E67">
            <w:pPr>
              <w:pStyle w:val="afff6"/>
            </w:pPr>
          </w:p>
          <w:p w14:paraId="589D204F" w14:textId="77777777" w:rsidR="00433929" w:rsidRDefault="00433929" w:rsidP="00527E67">
            <w:pPr>
              <w:pStyle w:val="afff6"/>
            </w:pPr>
            <w:r>
              <w:rPr>
                <w:rFonts w:hint="eastAsia"/>
              </w:rPr>
              <w:t>参考：サービス設計12</w:t>
            </w:r>
            <w:r w:rsidRPr="00915CFE">
              <w:rPr>
                <w:rFonts w:hint="eastAsia"/>
              </w:rPr>
              <w:t>箇条</w:t>
            </w:r>
          </w:p>
          <w:p w14:paraId="1EED4FB7" w14:textId="77777777" w:rsidR="00433929" w:rsidRDefault="00433929">
            <w:pPr>
              <w:pStyle w:val="afff6"/>
            </w:pPr>
            <w:r>
              <w:t>[1]利用者のニーズから出発する</w:t>
            </w:r>
          </w:p>
          <w:p w14:paraId="1117F13B" w14:textId="77777777" w:rsidR="00433929" w:rsidRDefault="00433929">
            <w:pPr>
              <w:pStyle w:val="afff6"/>
            </w:pPr>
            <w:r>
              <w:t>[2]事実を詳細に把握する</w:t>
            </w:r>
          </w:p>
          <w:p w14:paraId="5E8E1E6D" w14:textId="77777777" w:rsidR="00433929" w:rsidRDefault="00433929">
            <w:pPr>
              <w:pStyle w:val="afff6"/>
            </w:pPr>
            <w:r>
              <w:t>[3]エンドツーエンドで考える</w:t>
            </w:r>
          </w:p>
          <w:p w14:paraId="0D322C12" w14:textId="77777777" w:rsidR="00433929" w:rsidRDefault="00433929">
            <w:pPr>
              <w:pStyle w:val="afff6"/>
            </w:pPr>
            <w:r>
              <w:t>[4]</w:t>
            </w:r>
            <w:r>
              <w:rPr>
                <w:rFonts w:hint="eastAsia"/>
              </w:rPr>
              <w:t>すべ</w:t>
            </w:r>
            <w:r>
              <w:t>ての関係者に気を配る</w:t>
            </w:r>
          </w:p>
          <w:p w14:paraId="58D1544D" w14:textId="77777777" w:rsidR="00433929" w:rsidRDefault="00433929">
            <w:pPr>
              <w:pStyle w:val="afff6"/>
            </w:pPr>
            <w:r>
              <w:t>[5]サービスはシンプルにする</w:t>
            </w:r>
          </w:p>
          <w:p w14:paraId="719BFCCA" w14:textId="77777777" w:rsidR="00433929" w:rsidRDefault="00433929">
            <w:pPr>
              <w:pStyle w:val="afff6"/>
            </w:pPr>
            <w:r>
              <w:t>[6]デジタル技術を徹底的に活用する</w:t>
            </w:r>
          </w:p>
          <w:p w14:paraId="083DC407" w14:textId="77777777" w:rsidR="00433929" w:rsidRDefault="00433929">
            <w:pPr>
              <w:pStyle w:val="afff6"/>
            </w:pPr>
            <w:r>
              <w:t>[7]利用者の日常体験に溶け込む</w:t>
            </w:r>
          </w:p>
          <w:p w14:paraId="4495F0B9" w14:textId="77777777" w:rsidR="00433929" w:rsidRDefault="00433929">
            <w:pPr>
              <w:pStyle w:val="afff6"/>
            </w:pPr>
            <w:r>
              <w:t>[8]自分で作りすぎない</w:t>
            </w:r>
          </w:p>
          <w:p w14:paraId="4740BB2E" w14:textId="77777777" w:rsidR="00433929" w:rsidRDefault="00433929">
            <w:pPr>
              <w:pStyle w:val="afff6"/>
            </w:pPr>
            <w:r>
              <w:t>[9]オープンにサービスを作る</w:t>
            </w:r>
          </w:p>
          <w:p w14:paraId="1959A29D" w14:textId="77777777" w:rsidR="00433929" w:rsidRDefault="00433929">
            <w:pPr>
              <w:pStyle w:val="afff6"/>
            </w:pPr>
            <w:r>
              <w:t>[10]何度も繰り返す</w:t>
            </w:r>
          </w:p>
          <w:p w14:paraId="1EC01EC7" w14:textId="77777777" w:rsidR="00433929" w:rsidRDefault="00433929">
            <w:pPr>
              <w:pStyle w:val="afff6"/>
            </w:pPr>
            <w:r>
              <w:t>[11]一遍にやらず、一貫してやる</w:t>
            </w:r>
          </w:p>
          <w:p w14:paraId="4B69858B" w14:textId="77777777" w:rsidR="00433929" w:rsidRDefault="00433929">
            <w:pPr>
              <w:pStyle w:val="afff6"/>
            </w:pPr>
            <w:r>
              <w:t>[12]情報システムではなくサービスを作る</w:t>
            </w:r>
          </w:p>
          <w:p w14:paraId="2A3509C0" w14:textId="77777777" w:rsidR="00433929" w:rsidRDefault="00433929" w:rsidP="00527E67">
            <w:pPr>
              <w:pStyle w:val="afff6"/>
            </w:pPr>
          </w:p>
          <w:p w14:paraId="4FC3E5F0" w14:textId="77777777" w:rsidR="00433929" w:rsidRDefault="00433929" w:rsidP="00892C01">
            <w:pPr>
              <w:pStyle w:val="afff6"/>
              <w:numPr>
                <w:ilvl w:val="0"/>
                <w:numId w:val="236"/>
              </w:numPr>
            </w:pPr>
            <w:r>
              <w:rPr>
                <w:rFonts w:hint="eastAsia"/>
              </w:rPr>
              <w:t>サービス・業務企画の開始準備</w:t>
            </w:r>
          </w:p>
          <w:p w14:paraId="29590433" w14:textId="77777777" w:rsidR="00433929" w:rsidRDefault="00433929" w:rsidP="00892C01">
            <w:pPr>
              <w:pStyle w:val="afff6"/>
              <w:numPr>
                <w:ilvl w:val="0"/>
                <w:numId w:val="236"/>
              </w:numPr>
            </w:pPr>
            <w:r>
              <w:t>利用者視点でのニーズ把握</w:t>
            </w:r>
          </w:p>
          <w:p w14:paraId="5702F477" w14:textId="77777777" w:rsidR="00433929" w:rsidRDefault="00433929" w:rsidP="00892C01">
            <w:pPr>
              <w:pStyle w:val="afff6"/>
              <w:numPr>
                <w:ilvl w:val="0"/>
                <w:numId w:val="236"/>
              </w:numPr>
            </w:pPr>
            <w:r>
              <w:t>業務の現状把握</w:t>
            </w:r>
          </w:p>
          <w:p w14:paraId="27694E33" w14:textId="77777777" w:rsidR="00433929" w:rsidRDefault="00433929" w:rsidP="00892C01">
            <w:pPr>
              <w:pStyle w:val="afff6"/>
              <w:numPr>
                <w:ilvl w:val="0"/>
                <w:numId w:val="236"/>
              </w:numPr>
            </w:pPr>
            <w:r>
              <w:t>サービス・業務企画内容の検討</w:t>
            </w:r>
          </w:p>
          <w:p w14:paraId="0DE9D39F" w14:textId="77777777" w:rsidR="00433929" w:rsidRDefault="00433929" w:rsidP="00892C01">
            <w:pPr>
              <w:pStyle w:val="afff6"/>
              <w:numPr>
                <w:ilvl w:val="0"/>
                <w:numId w:val="236"/>
              </w:numPr>
            </w:pPr>
            <w:r>
              <w:t>軌道修正</w:t>
            </w:r>
          </w:p>
          <w:p w14:paraId="5E682D1D" w14:textId="77777777" w:rsidR="00433929" w:rsidRDefault="00433929" w:rsidP="00892C01">
            <w:pPr>
              <w:pStyle w:val="afff6"/>
              <w:numPr>
                <w:ilvl w:val="0"/>
                <w:numId w:val="236"/>
              </w:numPr>
            </w:pPr>
            <w:r>
              <w:t>新しい業務要件の定義</w:t>
            </w:r>
          </w:p>
        </w:tc>
      </w:tr>
      <w:tr w:rsidR="00433929" w14:paraId="592417C0" w14:textId="77777777" w:rsidTr="00632DE3">
        <w:tc>
          <w:tcPr>
            <w:tcW w:w="10456" w:type="dxa"/>
            <w:shd w:val="clear" w:color="auto" w:fill="215E99" w:themeFill="text2" w:themeFillTint="BF"/>
          </w:tcPr>
          <w:p w14:paraId="1A26AF69" w14:textId="77777777" w:rsidR="00433929" w:rsidRDefault="00433929" w:rsidP="00632DE3">
            <w:pPr>
              <w:pStyle w:val="aff0"/>
            </w:pPr>
            <w:r>
              <w:rPr>
                <w:rFonts w:hint="eastAsia"/>
              </w:rPr>
              <w:t>要件定義</w:t>
            </w:r>
          </w:p>
        </w:tc>
      </w:tr>
      <w:bookmarkStart w:id="1497" w:name="■RFI20ー1－1"/>
      <w:tr w:rsidR="00433929" w14:paraId="7110B459" w14:textId="77777777" w:rsidTr="00D55522">
        <w:tc>
          <w:tcPr>
            <w:tcW w:w="10456" w:type="dxa"/>
          </w:tcPr>
          <w:p w14:paraId="58AFFAF6" w14:textId="54A95BFD" w:rsidR="00433929" w:rsidRDefault="006A6ED0" w:rsidP="00FA3438">
            <w:pPr>
              <w:pStyle w:val="afff6"/>
            </w:pPr>
            <w:r>
              <w:fldChar w:fldCharType="begin"/>
            </w:r>
            <w:r>
              <w:rPr>
                <w:rFonts w:hint="eastAsia"/>
              </w:rPr>
              <w:instrText xml:space="preserve">HYPERLINK </w:instrText>
            </w:r>
            <w:r>
              <w:instrText xml:space="preserve"> \l "</w:instrText>
            </w:r>
            <w:r>
              <w:rPr>
                <w:rFonts w:hint="eastAsia"/>
              </w:rPr>
              <w:instrText>■</w:instrText>
            </w:r>
            <w:r>
              <w:instrText>RFI"</w:instrText>
            </w:r>
            <w:r>
              <w:fldChar w:fldCharType="separate"/>
            </w:r>
            <w:r w:rsidR="00433929" w:rsidRPr="006A6ED0">
              <w:rPr>
                <w:rStyle w:val="a7"/>
                <w:rFonts w:hint="eastAsia"/>
              </w:rPr>
              <w:t>RFI</w:t>
            </w:r>
            <w:bookmarkEnd w:id="1497"/>
            <w:r>
              <w:fldChar w:fldCharType="end"/>
            </w:r>
            <w:r w:rsidR="00433929">
              <w:rPr>
                <w:rFonts w:hint="eastAsia"/>
              </w:rPr>
              <w:t>（</w:t>
            </w:r>
            <w:r w:rsidR="00433929" w:rsidRPr="00A03BEF">
              <w:t>Request For Information</w:t>
            </w:r>
            <w:r w:rsidR="00433929">
              <w:t>）</w:t>
            </w:r>
            <w:r w:rsidR="00433929">
              <w:rPr>
                <w:rFonts w:hint="eastAsia"/>
              </w:rPr>
              <w:t>や事業者からの情報収集を通して、市場にあるサービス、海外や国内の類似事例、新たな技術の動向や製品のライフサイクル、概算の予算規模、スケジュールなどについて把握を行った上で、機能要件と非機能要件を明確にします。</w:t>
            </w:r>
          </w:p>
          <w:p w14:paraId="723BA3E1" w14:textId="77777777" w:rsidR="00433929" w:rsidRDefault="00433929" w:rsidP="00892C01">
            <w:pPr>
              <w:pStyle w:val="afff6"/>
              <w:numPr>
                <w:ilvl w:val="0"/>
                <w:numId w:val="237"/>
              </w:numPr>
            </w:pPr>
            <w:r>
              <w:rPr>
                <w:rFonts w:hint="eastAsia"/>
              </w:rPr>
              <w:t>要件定義の事前準備</w:t>
            </w:r>
          </w:p>
          <w:p w14:paraId="750AD9E2" w14:textId="77777777" w:rsidR="00433929" w:rsidRDefault="00433929" w:rsidP="00892C01">
            <w:pPr>
              <w:pStyle w:val="afff6"/>
              <w:numPr>
                <w:ilvl w:val="0"/>
                <w:numId w:val="237"/>
              </w:numPr>
            </w:pPr>
            <w:r>
              <w:rPr>
                <w:rFonts w:hint="eastAsia"/>
              </w:rPr>
              <w:t>RFI</w:t>
            </w:r>
            <w:r>
              <w:t>の実施</w:t>
            </w:r>
          </w:p>
          <w:p w14:paraId="3C55A9B7" w14:textId="77777777" w:rsidR="00433929" w:rsidRDefault="00433929" w:rsidP="00892C01">
            <w:pPr>
              <w:pStyle w:val="afff6"/>
              <w:numPr>
                <w:ilvl w:val="0"/>
                <w:numId w:val="237"/>
              </w:numPr>
            </w:pPr>
            <w:r>
              <w:t>要件定義の全体像</w:t>
            </w:r>
          </w:p>
          <w:p w14:paraId="3D5C99A3" w14:textId="77777777" w:rsidR="00433929" w:rsidRDefault="00433929" w:rsidP="00892C01">
            <w:pPr>
              <w:pStyle w:val="afff6"/>
              <w:numPr>
                <w:ilvl w:val="0"/>
                <w:numId w:val="237"/>
              </w:numPr>
            </w:pPr>
            <w:r>
              <w:t>機能要件の定義</w:t>
            </w:r>
          </w:p>
          <w:p w14:paraId="247ED8FC" w14:textId="77777777" w:rsidR="00433929" w:rsidRDefault="00433929" w:rsidP="00892C01">
            <w:pPr>
              <w:pStyle w:val="afff6"/>
              <w:numPr>
                <w:ilvl w:val="0"/>
                <w:numId w:val="237"/>
              </w:numPr>
            </w:pPr>
            <w:r>
              <w:t>非機能要件の定義</w:t>
            </w:r>
          </w:p>
          <w:p w14:paraId="3156FC10" w14:textId="77777777" w:rsidR="00433929" w:rsidRDefault="00433929" w:rsidP="00892C01">
            <w:pPr>
              <w:pStyle w:val="afff6"/>
              <w:numPr>
                <w:ilvl w:val="0"/>
                <w:numId w:val="237"/>
              </w:numPr>
            </w:pPr>
            <w:r>
              <w:t>要件定義終了後の対応</w:t>
            </w:r>
          </w:p>
        </w:tc>
      </w:tr>
      <w:tr w:rsidR="00433929" w14:paraId="3F6D1A13" w14:textId="77777777" w:rsidTr="00632DE3">
        <w:tc>
          <w:tcPr>
            <w:tcW w:w="10456" w:type="dxa"/>
            <w:shd w:val="clear" w:color="auto" w:fill="215E99" w:themeFill="text2" w:themeFillTint="BF"/>
          </w:tcPr>
          <w:p w14:paraId="28E39F90" w14:textId="77777777" w:rsidR="00433929" w:rsidRDefault="00433929" w:rsidP="00632DE3">
            <w:pPr>
              <w:pStyle w:val="aff0"/>
            </w:pPr>
            <w:r>
              <w:rPr>
                <w:rFonts w:hint="eastAsia"/>
              </w:rPr>
              <w:t>調達</w:t>
            </w:r>
          </w:p>
        </w:tc>
      </w:tr>
      <w:tr w:rsidR="00433929" w14:paraId="02252EBA" w14:textId="77777777" w:rsidTr="00D55522">
        <w:tc>
          <w:tcPr>
            <w:tcW w:w="10456" w:type="dxa"/>
          </w:tcPr>
          <w:p w14:paraId="578E1EAC" w14:textId="77777777" w:rsidR="00433929" w:rsidRDefault="00433929" w:rsidP="00EA6812">
            <w:pPr>
              <w:pStyle w:val="afff6"/>
            </w:pPr>
            <w:r>
              <w:rPr>
                <w:rFonts w:hint="eastAsia"/>
              </w:rPr>
              <w:t>全体機能実現のために、どのような単位に分けて調達するかを調達仕様書の作成を通じて明確化します。調達仕様書には、調達目的、作業内容と納品物、実施体制や発注者としての役割について考え方や注意点を記載します。また、総合評価落札方式では評価点の配分、留意点、事業者からWBSとして示される作業内容の精査ポイントを明確化し、事業者の提案を評価します。</w:t>
            </w:r>
          </w:p>
          <w:p w14:paraId="023B892D" w14:textId="77777777" w:rsidR="00433929" w:rsidRDefault="00433929" w:rsidP="00892C01">
            <w:pPr>
              <w:pStyle w:val="afff6"/>
              <w:numPr>
                <w:ilvl w:val="0"/>
                <w:numId w:val="238"/>
              </w:numPr>
            </w:pPr>
            <w:r>
              <w:rPr>
                <w:rFonts w:hint="eastAsia"/>
              </w:rPr>
              <w:t>調達の事前準備</w:t>
            </w:r>
          </w:p>
          <w:p w14:paraId="410A2AE9" w14:textId="77777777" w:rsidR="00433929" w:rsidRDefault="00433929" w:rsidP="00892C01">
            <w:pPr>
              <w:pStyle w:val="afff6"/>
              <w:numPr>
                <w:ilvl w:val="0"/>
                <w:numId w:val="238"/>
              </w:numPr>
            </w:pPr>
            <w:r>
              <w:t>調達仕様書の作成</w:t>
            </w:r>
          </w:p>
          <w:p w14:paraId="3E1D02E4" w14:textId="77777777" w:rsidR="00433929" w:rsidRDefault="00433929" w:rsidP="00892C01">
            <w:pPr>
              <w:pStyle w:val="afff6"/>
              <w:numPr>
                <w:ilvl w:val="0"/>
                <w:numId w:val="238"/>
              </w:numPr>
            </w:pPr>
            <w:r>
              <w:t>調達仕様書以外のドキュメント作成</w:t>
            </w:r>
          </w:p>
          <w:p w14:paraId="7A04B1ED" w14:textId="77777777" w:rsidR="00433929" w:rsidRDefault="00433929" w:rsidP="00892C01">
            <w:pPr>
              <w:pStyle w:val="afff6"/>
              <w:numPr>
                <w:ilvl w:val="0"/>
                <w:numId w:val="238"/>
              </w:numPr>
            </w:pPr>
            <w:r>
              <w:t>調達手続</w:t>
            </w:r>
            <w:r>
              <w:rPr>
                <w:rFonts w:hint="eastAsia"/>
              </w:rPr>
              <w:t>き</w:t>
            </w:r>
            <w:r>
              <w:t>とプロジェクト管理</w:t>
            </w:r>
          </w:p>
          <w:p w14:paraId="212ACDC8" w14:textId="77777777" w:rsidR="00433929" w:rsidRDefault="00433929" w:rsidP="00892C01">
            <w:pPr>
              <w:pStyle w:val="afff6"/>
              <w:numPr>
                <w:ilvl w:val="0"/>
                <w:numId w:val="238"/>
              </w:numPr>
            </w:pPr>
            <w:r>
              <w:t>検収</w:t>
            </w:r>
          </w:p>
        </w:tc>
      </w:tr>
      <w:tr w:rsidR="00433929" w14:paraId="72FBC093" w14:textId="77777777" w:rsidTr="00632DE3">
        <w:tc>
          <w:tcPr>
            <w:tcW w:w="10456" w:type="dxa"/>
            <w:shd w:val="clear" w:color="auto" w:fill="215E99" w:themeFill="text2" w:themeFillTint="BF"/>
          </w:tcPr>
          <w:p w14:paraId="677E4A78" w14:textId="77777777" w:rsidR="00433929" w:rsidRDefault="00433929" w:rsidP="00632DE3">
            <w:pPr>
              <w:pStyle w:val="aff0"/>
            </w:pPr>
            <w:r w:rsidRPr="0041547D">
              <w:rPr>
                <w:rFonts w:hint="eastAsia"/>
              </w:rPr>
              <w:t>設計・開発</w:t>
            </w:r>
          </w:p>
        </w:tc>
      </w:tr>
      <w:tr w:rsidR="00433929" w14:paraId="0AB8FF59" w14:textId="77777777" w:rsidTr="00D55522">
        <w:tc>
          <w:tcPr>
            <w:tcW w:w="10456" w:type="dxa"/>
          </w:tcPr>
          <w:p w14:paraId="3F17B639" w14:textId="77777777" w:rsidR="00433929" w:rsidRDefault="00433929" w:rsidP="00E277BD">
            <w:pPr>
              <w:pStyle w:val="afff6"/>
            </w:pPr>
            <w:r>
              <w:rPr>
                <w:rFonts w:hint="eastAsia"/>
              </w:rPr>
              <w:t>良い情報システムを作るために、発注者自身が要件を事業者に正しく伝え、関係者間の調整を行い、進捗状況を正しく把握し、情報システムの出来具合をテストする必要があります。設計・開発において発注者自信が実施する業務内容と移行、リハーサル、運用・保守の準備、マニュアルなど、について計画の立て方、ドキュメントの作成方法、注意点について理解し実施します。</w:t>
            </w:r>
          </w:p>
          <w:p w14:paraId="0BB67510" w14:textId="77777777" w:rsidR="00433929" w:rsidRDefault="00433929" w:rsidP="00892C01">
            <w:pPr>
              <w:pStyle w:val="afff6"/>
              <w:numPr>
                <w:ilvl w:val="0"/>
                <w:numId w:val="239"/>
              </w:numPr>
            </w:pPr>
            <w:r>
              <w:rPr>
                <w:rFonts w:hint="eastAsia"/>
              </w:rPr>
              <w:t>設計・開発を開始するための事前準備</w:t>
            </w:r>
          </w:p>
          <w:p w14:paraId="71B59DCF" w14:textId="77777777" w:rsidR="00433929" w:rsidRDefault="00433929" w:rsidP="00892C01">
            <w:pPr>
              <w:pStyle w:val="afff6"/>
              <w:numPr>
                <w:ilvl w:val="0"/>
                <w:numId w:val="239"/>
              </w:numPr>
            </w:pPr>
            <w:r>
              <w:t>設計・開発の計画</w:t>
            </w:r>
          </w:p>
          <w:p w14:paraId="5F73F47A" w14:textId="77777777" w:rsidR="00433929" w:rsidRDefault="00433929" w:rsidP="00892C01">
            <w:pPr>
              <w:pStyle w:val="afff6"/>
              <w:numPr>
                <w:ilvl w:val="0"/>
                <w:numId w:val="239"/>
              </w:numPr>
            </w:pPr>
            <w:r>
              <w:t>設計・開発・テストの管理</w:t>
            </w:r>
          </w:p>
          <w:p w14:paraId="7E76C3E8" w14:textId="77777777" w:rsidR="00433929" w:rsidRDefault="00433929" w:rsidP="00892C01">
            <w:pPr>
              <w:pStyle w:val="afff6"/>
              <w:numPr>
                <w:ilvl w:val="0"/>
                <w:numId w:val="239"/>
              </w:numPr>
            </w:pPr>
            <w:r>
              <w:t>見落としがちな活動に注意</w:t>
            </w:r>
          </w:p>
          <w:p w14:paraId="2D46A873" w14:textId="77777777" w:rsidR="00433929" w:rsidRDefault="00433929" w:rsidP="00892C01">
            <w:pPr>
              <w:pStyle w:val="afff6"/>
              <w:numPr>
                <w:ilvl w:val="0"/>
                <w:numId w:val="239"/>
              </w:numPr>
            </w:pPr>
            <w:r>
              <w:t>新業務の運営を円滑に行うための準備</w:t>
            </w:r>
          </w:p>
        </w:tc>
      </w:tr>
      <w:tr w:rsidR="00433929" w14:paraId="13CD581B" w14:textId="77777777" w:rsidTr="00632DE3">
        <w:tc>
          <w:tcPr>
            <w:tcW w:w="10456" w:type="dxa"/>
            <w:shd w:val="clear" w:color="auto" w:fill="215E99" w:themeFill="text2" w:themeFillTint="BF"/>
          </w:tcPr>
          <w:p w14:paraId="7628BC51" w14:textId="77777777" w:rsidR="00433929" w:rsidRDefault="00433929" w:rsidP="00632DE3">
            <w:pPr>
              <w:pStyle w:val="aff0"/>
            </w:pPr>
            <w:r w:rsidRPr="0041547D">
              <w:rPr>
                <w:rFonts w:hint="eastAsia"/>
              </w:rPr>
              <w:t>サービス・業務の運営と改善</w:t>
            </w:r>
          </w:p>
        </w:tc>
      </w:tr>
      <w:tr w:rsidR="00433929" w14:paraId="0A274FCE" w14:textId="77777777" w:rsidTr="00D55522">
        <w:tc>
          <w:tcPr>
            <w:tcW w:w="10456" w:type="dxa"/>
          </w:tcPr>
          <w:p w14:paraId="47B9ADD8" w14:textId="77777777" w:rsidR="00433929" w:rsidRDefault="00433929" w:rsidP="00C25835">
            <w:pPr>
              <w:pStyle w:val="afff6"/>
            </w:pPr>
            <w:r>
              <w:rPr>
                <w:rFonts w:hint="eastAsia"/>
              </w:rPr>
              <w:t>外部委託を活用する際の役割分担のコツを理解した上で、サービス・業務の運営を行います。また、蓄積されたさまざまな情報の分析を通してサービスや業務を改善します。</w:t>
            </w:r>
          </w:p>
          <w:p w14:paraId="394F0D7D" w14:textId="77777777" w:rsidR="00433929" w:rsidRDefault="00433929" w:rsidP="00892C01">
            <w:pPr>
              <w:pStyle w:val="afff6"/>
              <w:numPr>
                <w:ilvl w:val="0"/>
                <w:numId w:val="240"/>
              </w:numPr>
            </w:pPr>
            <w:r>
              <w:rPr>
                <w:rFonts w:hint="eastAsia"/>
              </w:rPr>
              <w:t>新しいサービス・業務の事前準備</w:t>
            </w:r>
          </w:p>
          <w:p w14:paraId="28C53BF8" w14:textId="77777777" w:rsidR="00433929" w:rsidRDefault="00433929" w:rsidP="00892C01">
            <w:pPr>
              <w:pStyle w:val="afff6"/>
              <w:numPr>
                <w:ilvl w:val="0"/>
                <w:numId w:val="240"/>
              </w:numPr>
            </w:pPr>
            <w:r>
              <w:t>業務の定着と次の備え</w:t>
            </w:r>
          </w:p>
          <w:p w14:paraId="319A5E7B" w14:textId="77777777" w:rsidR="00433929" w:rsidRPr="0041547D" w:rsidRDefault="00433929" w:rsidP="00892C01">
            <w:pPr>
              <w:pStyle w:val="afff6"/>
              <w:numPr>
                <w:ilvl w:val="0"/>
                <w:numId w:val="240"/>
              </w:numPr>
            </w:pPr>
            <w:r>
              <w:t>業務の改善</w:t>
            </w:r>
          </w:p>
        </w:tc>
      </w:tr>
      <w:tr w:rsidR="00433929" w14:paraId="6297AAE9" w14:textId="77777777" w:rsidTr="00632DE3">
        <w:tc>
          <w:tcPr>
            <w:tcW w:w="10456" w:type="dxa"/>
            <w:shd w:val="clear" w:color="auto" w:fill="215E99" w:themeFill="text2" w:themeFillTint="BF"/>
          </w:tcPr>
          <w:p w14:paraId="212D5161" w14:textId="77777777" w:rsidR="00433929" w:rsidRPr="0041547D" w:rsidRDefault="00433929" w:rsidP="00632DE3">
            <w:pPr>
              <w:pStyle w:val="aff0"/>
            </w:pPr>
            <w:r w:rsidRPr="0041547D">
              <w:rPr>
                <w:rFonts w:hint="eastAsia"/>
              </w:rPr>
              <w:t>運用</w:t>
            </w:r>
            <w:r>
              <w:rPr>
                <w:rFonts w:hint="eastAsia"/>
              </w:rPr>
              <w:t>およ</w:t>
            </w:r>
            <w:r w:rsidRPr="0041547D">
              <w:rPr>
                <w:rFonts w:hint="eastAsia"/>
              </w:rPr>
              <w:t>び保守</w:t>
            </w:r>
          </w:p>
        </w:tc>
      </w:tr>
      <w:tr w:rsidR="00433929" w14:paraId="3B329DCB" w14:textId="77777777" w:rsidTr="00D55522">
        <w:tc>
          <w:tcPr>
            <w:tcW w:w="10456" w:type="dxa"/>
          </w:tcPr>
          <w:p w14:paraId="6F84A115" w14:textId="77777777" w:rsidR="00433929" w:rsidRDefault="00433929" w:rsidP="00BB0901">
            <w:pPr>
              <w:pStyle w:val="afff6"/>
            </w:pPr>
            <w:r w:rsidRPr="009C2439">
              <w:t>情報システムの安定的な稼</w:t>
            </w:r>
            <w:r>
              <w:rPr>
                <w:rFonts w:hint="eastAsia"/>
              </w:rPr>
              <w:t>動</w:t>
            </w:r>
            <w:r w:rsidRPr="009C2439">
              <w:t>を維持すること</w:t>
            </w:r>
            <w:r>
              <w:rPr>
                <w:rFonts w:hint="eastAsia"/>
              </w:rPr>
              <w:t>に加え</w:t>
            </w:r>
            <w:r w:rsidRPr="009C2439">
              <w:t>、利用者へのサービスを継続的に改善</w:t>
            </w:r>
            <w:r>
              <w:rPr>
                <w:rFonts w:hint="eastAsia"/>
              </w:rPr>
              <w:t>し、</w:t>
            </w:r>
            <w:r w:rsidRPr="009C2439">
              <w:t>運用コストを低減していく</w:t>
            </w:r>
            <w:r>
              <w:rPr>
                <w:rFonts w:hint="eastAsia"/>
              </w:rPr>
              <w:t>ために、運用および保守で実施する代表的な作業項目、会議体の種類と目的、定例会議での報告内容に対する注意点、</w:t>
            </w:r>
            <w:r w:rsidRPr="00017D18">
              <w:t>変更管理、ログ</w:t>
            </w:r>
            <w:r>
              <w:rPr>
                <w:rFonts w:hint="eastAsia"/>
              </w:rPr>
              <w:t>など</w:t>
            </w:r>
            <w:r w:rsidRPr="00017D18">
              <w:t>の蓄積、指標管理、運用業務の改善方法</w:t>
            </w:r>
            <w:r>
              <w:rPr>
                <w:rFonts w:hint="eastAsia"/>
              </w:rPr>
              <w:t>など</w:t>
            </w:r>
            <w:r w:rsidRPr="00017D18">
              <w:t>、</w:t>
            </w:r>
            <w:r>
              <w:rPr>
                <w:rFonts w:hint="eastAsia"/>
              </w:rPr>
              <w:t>従業員</w:t>
            </w:r>
            <w:r w:rsidRPr="00017D18">
              <w:t>が主体的に運用・保守業務を管理するための具体的な知識や</w:t>
            </w:r>
            <w:r>
              <w:rPr>
                <w:rFonts w:hint="eastAsia"/>
              </w:rPr>
              <w:t>技術</w:t>
            </w:r>
            <w:r w:rsidRPr="00017D18">
              <w:t>を</w:t>
            </w:r>
            <w:r>
              <w:rPr>
                <w:rFonts w:hint="eastAsia"/>
              </w:rPr>
              <w:t>確認します。</w:t>
            </w:r>
          </w:p>
          <w:p w14:paraId="4E2486CF" w14:textId="77777777" w:rsidR="00433929" w:rsidRDefault="00433929" w:rsidP="00892C01">
            <w:pPr>
              <w:pStyle w:val="afff6"/>
              <w:numPr>
                <w:ilvl w:val="0"/>
                <w:numId w:val="241"/>
              </w:numPr>
            </w:pPr>
            <w:r>
              <w:rPr>
                <w:rFonts w:hint="eastAsia"/>
              </w:rPr>
              <w:t>運用・保守を開始するための事前準備</w:t>
            </w:r>
          </w:p>
          <w:p w14:paraId="6A54877E" w14:textId="77777777" w:rsidR="00433929" w:rsidRDefault="00433929" w:rsidP="00892C01">
            <w:pPr>
              <w:pStyle w:val="afff6"/>
              <w:numPr>
                <w:ilvl w:val="0"/>
                <w:numId w:val="241"/>
              </w:numPr>
            </w:pPr>
            <w:r>
              <w:t>運用・保守の計画</w:t>
            </w:r>
          </w:p>
          <w:p w14:paraId="47DED3E0" w14:textId="77777777" w:rsidR="00433929" w:rsidRDefault="00433929" w:rsidP="00892C01">
            <w:pPr>
              <w:pStyle w:val="afff6"/>
              <w:numPr>
                <w:ilvl w:val="0"/>
                <w:numId w:val="241"/>
              </w:numPr>
            </w:pPr>
            <w:r>
              <w:t>運用・保守の定着と次への備え</w:t>
            </w:r>
          </w:p>
          <w:p w14:paraId="4A730FD1" w14:textId="77777777" w:rsidR="00433929" w:rsidRPr="0041547D" w:rsidRDefault="00433929" w:rsidP="00892C01">
            <w:pPr>
              <w:pStyle w:val="afff6"/>
              <w:numPr>
                <w:ilvl w:val="0"/>
                <w:numId w:val="241"/>
              </w:numPr>
            </w:pPr>
            <w:r>
              <w:t>運用・保守の改善と業務の引継ぎ</w:t>
            </w:r>
          </w:p>
        </w:tc>
      </w:tr>
      <w:tr w:rsidR="00433929" w14:paraId="5E72882F" w14:textId="77777777" w:rsidTr="00632DE3">
        <w:tc>
          <w:tcPr>
            <w:tcW w:w="10456" w:type="dxa"/>
            <w:shd w:val="clear" w:color="auto" w:fill="215E99" w:themeFill="text2" w:themeFillTint="BF"/>
          </w:tcPr>
          <w:p w14:paraId="1FDC388F" w14:textId="77777777" w:rsidR="00433929" w:rsidRPr="0041547D" w:rsidRDefault="00433929" w:rsidP="00632DE3">
            <w:pPr>
              <w:pStyle w:val="aff0"/>
            </w:pPr>
            <w:r w:rsidRPr="0077509D">
              <w:rPr>
                <w:rFonts w:hint="eastAsia"/>
              </w:rPr>
              <w:t>システム監査</w:t>
            </w:r>
          </w:p>
        </w:tc>
      </w:tr>
      <w:tr w:rsidR="00433929" w14:paraId="16DAF2BA" w14:textId="77777777" w:rsidTr="00D55522">
        <w:tc>
          <w:tcPr>
            <w:tcW w:w="10456" w:type="dxa"/>
          </w:tcPr>
          <w:p w14:paraId="6ADF62CA" w14:textId="77777777" w:rsidR="00433929" w:rsidRDefault="00433929" w:rsidP="00653CBA">
            <w:pPr>
              <w:pStyle w:val="afff6"/>
            </w:pPr>
            <w:r w:rsidRPr="000E07C9">
              <w:t>各プロジェクトの取組がその目標達成に正しく向かっているのか、プロジェクトの各フェーズでの実施プロセスは適切かといった観点から、現状を調査し、改善すべき点がないかを第三者の視点で客観的に点検・評価</w:t>
            </w:r>
            <w:r>
              <w:rPr>
                <w:rFonts w:hint="eastAsia"/>
              </w:rPr>
              <w:t>します</w:t>
            </w:r>
            <w:r w:rsidRPr="000E07C9">
              <w:t>。</w:t>
            </w:r>
          </w:p>
          <w:p w14:paraId="16DDD8EB" w14:textId="77777777" w:rsidR="00433929" w:rsidRDefault="00433929" w:rsidP="00892C01">
            <w:pPr>
              <w:pStyle w:val="afff6"/>
              <w:numPr>
                <w:ilvl w:val="0"/>
                <w:numId w:val="242"/>
              </w:numPr>
            </w:pPr>
            <w:r>
              <w:rPr>
                <w:rFonts w:hint="eastAsia"/>
              </w:rPr>
              <w:t>システム監査の理解</w:t>
            </w:r>
          </w:p>
          <w:p w14:paraId="57D77AD3" w14:textId="77777777" w:rsidR="00433929" w:rsidRDefault="00433929" w:rsidP="00892C01">
            <w:pPr>
              <w:pStyle w:val="afff6"/>
              <w:numPr>
                <w:ilvl w:val="0"/>
                <w:numId w:val="242"/>
              </w:numPr>
            </w:pPr>
            <w:r>
              <w:t>システム監査計画と監査実施計画</w:t>
            </w:r>
          </w:p>
          <w:p w14:paraId="008FC720" w14:textId="77777777" w:rsidR="00433929" w:rsidRDefault="00433929" w:rsidP="00892C01">
            <w:pPr>
              <w:pStyle w:val="afff6"/>
              <w:numPr>
                <w:ilvl w:val="0"/>
                <w:numId w:val="242"/>
              </w:numPr>
            </w:pPr>
            <w:r>
              <w:t>システム監査の実施</w:t>
            </w:r>
          </w:p>
          <w:p w14:paraId="26D6BB44" w14:textId="77777777" w:rsidR="00433929" w:rsidRPr="0077509D" w:rsidRDefault="00433929" w:rsidP="00892C01">
            <w:pPr>
              <w:pStyle w:val="afff6"/>
              <w:numPr>
                <w:ilvl w:val="0"/>
                <w:numId w:val="242"/>
              </w:numPr>
            </w:pPr>
            <w:r>
              <w:t>指摘事項を踏まえた改善</w:t>
            </w:r>
          </w:p>
        </w:tc>
      </w:tr>
    </w:tbl>
    <w:p w14:paraId="689E9270" w14:textId="77777777" w:rsidR="00433929" w:rsidRPr="009729A8" w:rsidRDefault="00433929" w:rsidP="00D268B1">
      <w:pPr>
        <w:ind w:firstLineChars="0" w:firstLine="0"/>
      </w:pPr>
    </w:p>
    <w:p w14:paraId="2664B21C" w14:textId="77777777" w:rsidR="00433929" w:rsidRPr="00D268B1" w:rsidRDefault="00433929" w:rsidP="00D268B1">
      <w:r>
        <w:rPr>
          <w:rFonts w:hint="eastAsia"/>
        </w:rPr>
        <w:t>「デジタル・ガバメント推進標準ガイドライン」は、さまざまなプロジェクトで発生する多様な状況に対して正確に実施すべき内容を伝えるという性格を持つ文書のため、正確さを優先して記載されています。一方「デジタル・ガバメント推進標準ガイドライン</w:t>
      </w:r>
      <w:r>
        <w:t>実践ガイドブック」は、読みやすさや実用性を重視しています。</w:t>
      </w:r>
    </w:p>
    <w:tbl>
      <w:tblPr>
        <w:tblStyle w:val="aa"/>
        <w:tblpPr w:leftFromText="142" w:rightFromText="142" w:vertAnchor="text" w:horzAnchor="margin" w:tblpY="198"/>
        <w:tblW w:w="0" w:type="auto"/>
        <w:tblLook w:val="04A0" w:firstRow="1" w:lastRow="0" w:firstColumn="1" w:lastColumn="0" w:noHBand="0" w:noVBand="1"/>
      </w:tblPr>
      <w:tblGrid>
        <w:gridCol w:w="3681"/>
        <w:gridCol w:w="6775"/>
      </w:tblGrid>
      <w:tr w:rsidR="00433929" w14:paraId="41750ECA" w14:textId="77777777" w:rsidTr="00402EE3">
        <w:tc>
          <w:tcPr>
            <w:tcW w:w="10456" w:type="dxa"/>
            <w:gridSpan w:val="2"/>
          </w:tcPr>
          <w:p w14:paraId="0011AF0C" w14:textId="77777777" w:rsidR="00433929" w:rsidRDefault="00433929" w:rsidP="00601047">
            <w:pPr>
              <w:pStyle w:val="affe"/>
              <w:framePr w:hSpace="0" w:wrap="auto" w:vAnchor="margin" w:hAnchor="text" w:yAlign="inline"/>
            </w:pPr>
            <w:r w:rsidRPr="000A23A7">
              <w:rPr>
                <w:rFonts w:hint="eastAsia"/>
              </w:rPr>
              <w:t>詳細理解のため参考となる文献（参考文献）</w:t>
            </w:r>
          </w:p>
        </w:tc>
      </w:tr>
      <w:tr w:rsidR="00433929" w:rsidRPr="000A23A7" w14:paraId="7282074A" w14:textId="77777777" w:rsidTr="004257A4">
        <w:tc>
          <w:tcPr>
            <w:tcW w:w="3681" w:type="dxa"/>
            <w:shd w:val="clear" w:color="auto" w:fill="F1A983" w:themeFill="accent2" w:themeFillTint="99"/>
          </w:tcPr>
          <w:p w14:paraId="42C53466" w14:textId="77777777" w:rsidR="00433929" w:rsidRDefault="00433929" w:rsidP="00601047">
            <w:pPr>
              <w:pStyle w:val="affe"/>
              <w:framePr w:hSpace="0" w:wrap="auto" w:vAnchor="margin" w:hAnchor="text" w:yAlign="inline"/>
            </w:pPr>
            <w:r w:rsidRPr="00511580">
              <w:rPr>
                <w:rFonts w:hint="eastAsia"/>
              </w:rPr>
              <w:t>デジタル・ガバメント推進標準ガイドライン</w:t>
            </w:r>
          </w:p>
        </w:tc>
        <w:tc>
          <w:tcPr>
            <w:tcW w:w="6775" w:type="dxa"/>
          </w:tcPr>
          <w:p w14:paraId="22780C71" w14:textId="77777777" w:rsidR="00433929" w:rsidRPr="000A23A7" w:rsidRDefault="00433929" w:rsidP="00601047">
            <w:pPr>
              <w:pStyle w:val="affe"/>
              <w:framePr w:hSpace="0" w:wrap="auto" w:vAnchor="margin" w:hAnchor="text" w:yAlign="inline"/>
            </w:pPr>
            <w:r w:rsidRPr="00AE507D">
              <w:t>https://www.digital.go.jp/assets/contents/node/basic_page/field_ref_resources/e2a06143-ed29-4f1d-9c31-0f06fca67afc/1fc6722a/20240605_resources_standard_guidelines_guideline_01.pdf</w:t>
            </w:r>
          </w:p>
        </w:tc>
      </w:tr>
      <w:tr w:rsidR="00433929" w:rsidRPr="000A23A7" w14:paraId="40B933D5" w14:textId="77777777" w:rsidTr="004257A4">
        <w:tc>
          <w:tcPr>
            <w:tcW w:w="3681" w:type="dxa"/>
            <w:shd w:val="clear" w:color="auto" w:fill="F1A983" w:themeFill="accent2" w:themeFillTint="99"/>
          </w:tcPr>
          <w:p w14:paraId="015EA396" w14:textId="77777777" w:rsidR="00433929" w:rsidRPr="000A23A7" w:rsidRDefault="00433929" w:rsidP="00601047">
            <w:pPr>
              <w:pStyle w:val="affe"/>
              <w:framePr w:hSpace="0" w:wrap="auto" w:vAnchor="margin" w:hAnchor="text" w:yAlign="inline"/>
            </w:pPr>
            <w:r w:rsidRPr="00AE507D">
              <w:rPr>
                <w:rFonts w:hint="eastAsia"/>
              </w:rPr>
              <w:t>デジタル・ガバメント推進標準ガイドライン実践ガイドブック</w:t>
            </w:r>
          </w:p>
        </w:tc>
        <w:tc>
          <w:tcPr>
            <w:tcW w:w="6775" w:type="dxa"/>
          </w:tcPr>
          <w:p w14:paraId="26B67528" w14:textId="77777777" w:rsidR="00433929" w:rsidRDefault="00433929" w:rsidP="00601047">
            <w:pPr>
              <w:pStyle w:val="affe"/>
              <w:framePr w:hSpace="0" w:wrap="auto" w:vAnchor="margin" w:hAnchor="text" w:yAlign="inline"/>
            </w:pPr>
            <w:r w:rsidRPr="00925C95">
              <w:t>https://www.digital.go.jp/assets/contents/node/basic_page/field_ref_resources/e2a06143-ed29-4f1d-9c31-0f06fca67afc/d85eeb55/20240605_resources_standard_guidelines_guideline_05.pdf</w:t>
            </w:r>
          </w:p>
        </w:tc>
      </w:tr>
    </w:tbl>
    <w:p w14:paraId="1C064F7B" w14:textId="77777777" w:rsidR="00433929" w:rsidRDefault="00433929" w:rsidP="00AD3607">
      <w:pPr>
        <w:ind w:firstLineChars="0" w:firstLine="0"/>
      </w:pPr>
    </w:p>
    <w:p w14:paraId="3923DC6E" w14:textId="77777777" w:rsidR="00433929" w:rsidRDefault="00433929" w:rsidP="003E0313">
      <w:pPr>
        <w:pStyle w:val="4"/>
      </w:pPr>
      <w:bookmarkStart w:id="1498" w:name="_Toc176166801"/>
      <w:bookmarkStart w:id="1499" w:name="_Toc185339003"/>
      <w:bookmarkStart w:id="1500" w:name="_Toc188349103"/>
      <w:r w:rsidRPr="00E47E56">
        <w:t>プロジェクトの管理</w:t>
      </w:r>
      <w:bookmarkEnd w:id="1498"/>
      <w:bookmarkEnd w:id="1499"/>
      <w:bookmarkEnd w:id="1500"/>
    </w:p>
    <w:p w14:paraId="2FCC2B06" w14:textId="77777777" w:rsidR="00433929" w:rsidRDefault="00433929" w:rsidP="00E47E56"/>
    <w:p w14:paraId="469B4E76" w14:textId="77777777" w:rsidR="00433929" w:rsidRDefault="00433929" w:rsidP="001B3F8A">
      <w:r w:rsidRPr="00895D72">
        <w:rPr>
          <w:rFonts w:hint="eastAsia"/>
        </w:rPr>
        <w:t>プロジェクト管理活動全体の流れ</w:t>
      </w:r>
      <w:r>
        <w:rPr>
          <w:rFonts w:hint="eastAsia"/>
        </w:rPr>
        <w:t>は以下の通りです。</w:t>
      </w:r>
    </w:p>
    <w:tbl>
      <w:tblPr>
        <w:tblStyle w:val="aa"/>
        <w:tblW w:w="0" w:type="auto"/>
        <w:tblLook w:val="04A0" w:firstRow="1" w:lastRow="0" w:firstColumn="1" w:lastColumn="0" w:noHBand="0" w:noVBand="1"/>
      </w:tblPr>
      <w:tblGrid>
        <w:gridCol w:w="10456"/>
      </w:tblGrid>
      <w:tr w:rsidR="00433929" w14:paraId="45EA6EF7" w14:textId="77777777" w:rsidTr="002D307E">
        <w:tc>
          <w:tcPr>
            <w:tcW w:w="10456" w:type="dxa"/>
            <w:shd w:val="clear" w:color="auto" w:fill="215E99" w:themeFill="text2" w:themeFillTint="BF"/>
          </w:tcPr>
          <w:p w14:paraId="4F1DD112" w14:textId="77777777" w:rsidR="00433929" w:rsidRPr="00027DAA" w:rsidRDefault="00433929" w:rsidP="002D307E">
            <w:pPr>
              <w:pStyle w:val="aff0"/>
            </w:pPr>
            <w:r w:rsidRPr="00895D72">
              <w:rPr>
                <w:rFonts w:hint="eastAsia"/>
              </w:rPr>
              <w:t>プロジェクト管理活動</w:t>
            </w:r>
            <w:r>
              <w:rPr>
                <w:rFonts w:hint="eastAsia"/>
              </w:rPr>
              <w:t>の</w:t>
            </w:r>
            <w:r w:rsidRPr="00895D72">
              <w:rPr>
                <w:rFonts w:hint="eastAsia"/>
              </w:rPr>
              <w:t>全体の流れ</w:t>
            </w:r>
          </w:p>
        </w:tc>
      </w:tr>
      <w:tr w:rsidR="00433929" w14:paraId="6AADF83B" w14:textId="77777777" w:rsidTr="00027DAA">
        <w:tc>
          <w:tcPr>
            <w:tcW w:w="10456" w:type="dxa"/>
          </w:tcPr>
          <w:p w14:paraId="4DAFC1E3" w14:textId="77777777" w:rsidR="00433929" w:rsidRDefault="00433929" w:rsidP="00924BBB">
            <w:pPr>
              <w:pStyle w:val="afff8"/>
            </w:pPr>
            <w:r w:rsidRPr="00027DAA">
              <w:rPr>
                <w:rFonts w:hint="eastAsia"/>
              </w:rPr>
              <w:t>プロジェクトの立</w:t>
            </w:r>
            <w:r>
              <w:rPr>
                <w:rFonts w:hint="eastAsia"/>
              </w:rPr>
              <w:t>ち</w:t>
            </w:r>
            <w:r w:rsidRPr="00027DAA">
              <w:rPr>
                <w:rFonts w:hint="eastAsia"/>
              </w:rPr>
              <w:t>上げ、初動</w:t>
            </w:r>
          </w:p>
        </w:tc>
      </w:tr>
      <w:tr w:rsidR="00433929" w14:paraId="2F5AE5A8" w14:textId="77777777" w:rsidTr="00027DAA">
        <w:tc>
          <w:tcPr>
            <w:tcW w:w="10456" w:type="dxa"/>
          </w:tcPr>
          <w:p w14:paraId="2F18D650" w14:textId="77777777" w:rsidR="00433929" w:rsidRDefault="00433929" w:rsidP="00FE772E">
            <w:pPr>
              <w:pStyle w:val="afff6"/>
            </w:pPr>
            <w:r>
              <w:rPr>
                <w:rFonts w:hint="eastAsia"/>
              </w:rPr>
              <w:t>プロジェクトの初動とは、プロジェクトが生み出され、スタートを切ろうとしている際のタイミングです。出だしでいくつかの内容を理解し、行動しておくことで、プロジェクトの手戻りを大きく減らせます。</w:t>
            </w:r>
          </w:p>
          <w:p w14:paraId="66E27D99" w14:textId="77777777" w:rsidR="00433929" w:rsidRDefault="00433929" w:rsidP="00FE772E">
            <w:pPr>
              <w:pStyle w:val="afff6"/>
            </w:pPr>
          </w:p>
          <w:p w14:paraId="19F93BD0" w14:textId="77777777" w:rsidR="00433929" w:rsidRDefault="00433929" w:rsidP="00892C01">
            <w:pPr>
              <w:pStyle w:val="afff6"/>
              <w:numPr>
                <w:ilvl w:val="0"/>
                <w:numId w:val="269"/>
              </w:numPr>
            </w:pPr>
            <w:r>
              <w:rPr>
                <w:rFonts w:hint="eastAsia"/>
              </w:rPr>
              <w:t>目標とする成果を見定める</w:t>
            </w:r>
          </w:p>
          <w:p w14:paraId="09785D41" w14:textId="77777777" w:rsidR="00433929" w:rsidRDefault="00433929" w:rsidP="00892C01">
            <w:pPr>
              <w:pStyle w:val="ab"/>
              <w:numPr>
                <w:ilvl w:val="0"/>
                <w:numId w:val="374"/>
              </w:numPr>
              <w:ind w:leftChars="0" w:firstLineChars="0"/>
            </w:pPr>
            <w:r>
              <w:rPr>
                <w:rFonts w:hint="eastAsia"/>
              </w:rPr>
              <w:t>現場で発生している事実をつかんだ上で今後の目標を定める</w:t>
            </w:r>
          </w:p>
          <w:p w14:paraId="699E2D0D" w14:textId="77777777" w:rsidR="00433929" w:rsidRDefault="00433929" w:rsidP="00892C01">
            <w:pPr>
              <w:pStyle w:val="ab"/>
              <w:numPr>
                <w:ilvl w:val="0"/>
                <w:numId w:val="374"/>
              </w:numPr>
              <w:ind w:leftChars="0" w:firstLineChars="0"/>
            </w:pPr>
            <w:r>
              <w:rPr>
                <w:rFonts w:hint="eastAsia"/>
              </w:rPr>
              <w:t>上位計画の目標をブレークダウンし、プロジェクト目標と紐づける</w:t>
            </w:r>
          </w:p>
          <w:p w14:paraId="74332C87" w14:textId="77777777" w:rsidR="00433929" w:rsidRDefault="00433929">
            <w:pPr>
              <w:pStyle w:val="afff6"/>
            </w:pPr>
            <w:r w:rsidRPr="00FF37AF">
              <w:rPr>
                <w:rFonts w:hint="eastAsia"/>
              </w:rPr>
              <w:t>現場で発生している事実をつかんだ上で今後の目標を定める</w:t>
            </w:r>
            <w:r>
              <w:rPr>
                <w:rFonts w:hint="eastAsia"/>
              </w:rPr>
              <w:t>ことが重要です。</w:t>
            </w:r>
          </w:p>
          <w:p w14:paraId="6A402AF4" w14:textId="77777777" w:rsidR="00433929" w:rsidRDefault="00433929">
            <w:pPr>
              <w:pStyle w:val="afff6"/>
              <w:ind w:left="440"/>
            </w:pPr>
          </w:p>
          <w:p w14:paraId="3ABCD2D8" w14:textId="77777777" w:rsidR="00433929" w:rsidRDefault="00433929" w:rsidP="00892C01">
            <w:pPr>
              <w:pStyle w:val="afff6"/>
              <w:numPr>
                <w:ilvl w:val="0"/>
                <w:numId w:val="269"/>
              </w:numPr>
            </w:pPr>
            <w:r>
              <w:rPr>
                <w:rFonts w:hint="eastAsia"/>
              </w:rPr>
              <w:t>手段の妥当性を確認する</w:t>
            </w:r>
          </w:p>
          <w:p w14:paraId="78F17A23" w14:textId="77777777" w:rsidR="00433929" w:rsidRDefault="00433929">
            <w:pPr>
              <w:pStyle w:val="afff6"/>
              <w:ind w:left="440"/>
            </w:pPr>
            <w:r>
              <w:rPr>
                <w:rFonts w:hint="eastAsia"/>
              </w:rPr>
              <w:t>プロジェクトの立ち上げに当たり、プロジェクトの目標とする成果を定め、その成果を得るための手段が妥当であることを確認します。</w:t>
            </w:r>
          </w:p>
          <w:p w14:paraId="62E79077" w14:textId="77777777" w:rsidR="00433929" w:rsidRDefault="00433929">
            <w:pPr>
              <w:pStyle w:val="afff6"/>
            </w:pPr>
          </w:p>
          <w:p w14:paraId="689E19E4" w14:textId="77777777" w:rsidR="00433929" w:rsidRDefault="00433929" w:rsidP="00892C01">
            <w:pPr>
              <w:pStyle w:val="afff6"/>
              <w:numPr>
                <w:ilvl w:val="0"/>
                <w:numId w:val="269"/>
              </w:numPr>
            </w:pPr>
            <w:r>
              <w:rPr>
                <w:rFonts w:hint="eastAsia"/>
              </w:rPr>
              <w:t>プロジェクトの投資対効果を算出する</w:t>
            </w:r>
          </w:p>
          <w:p w14:paraId="145438EA" w14:textId="77777777" w:rsidR="00433929" w:rsidRDefault="00433929">
            <w:pPr>
              <w:pStyle w:val="afff6"/>
              <w:ind w:left="440"/>
            </w:pPr>
            <w:r>
              <w:rPr>
                <w:rFonts w:hint="eastAsia"/>
              </w:rPr>
              <w:t>情報システム整備は、利用者の利便性向上・負担軽減などの効果を得ることを目的としているため、投資対効果をしっかりと精査・評価することが重要です。</w:t>
            </w:r>
          </w:p>
          <w:p w14:paraId="7E1830DC" w14:textId="77777777" w:rsidR="00433929" w:rsidRDefault="00433929">
            <w:pPr>
              <w:pStyle w:val="afff6"/>
            </w:pPr>
          </w:p>
          <w:p w14:paraId="01176F8C" w14:textId="77777777" w:rsidR="00433929" w:rsidRDefault="00433929" w:rsidP="00892C01">
            <w:pPr>
              <w:pStyle w:val="afff6"/>
              <w:numPr>
                <w:ilvl w:val="0"/>
                <w:numId w:val="269"/>
              </w:numPr>
            </w:pPr>
            <w:r>
              <w:rPr>
                <w:rFonts w:hint="eastAsia"/>
              </w:rPr>
              <w:t>プロジェクトへの投資判断を行う</w:t>
            </w:r>
          </w:p>
          <w:p w14:paraId="7B1EF8A4" w14:textId="77777777" w:rsidR="00433929" w:rsidRDefault="00433929">
            <w:pPr>
              <w:pStyle w:val="afff6"/>
              <w:ind w:left="440"/>
            </w:pPr>
            <w:r>
              <w:rPr>
                <w:rFonts w:hint="eastAsia"/>
              </w:rPr>
              <w:t>プロジェクトへの投資判断は、プロジェクトの目標とする成果を明確にした上で、その成果を得るために必要となる経費や人的資源などを見積り、その費用対効果を踏まえた上でプロジェクトを開始することを責任者が意思決定することです。</w:t>
            </w:r>
          </w:p>
          <w:p w14:paraId="6E35A0EA" w14:textId="77777777" w:rsidR="00433929" w:rsidRDefault="00433929">
            <w:pPr>
              <w:pStyle w:val="afff6"/>
              <w:ind w:left="440"/>
            </w:pPr>
          </w:p>
          <w:p w14:paraId="1A6B279F" w14:textId="77777777" w:rsidR="00433929" w:rsidRDefault="00433929" w:rsidP="00892C01">
            <w:pPr>
              <w:pStyle w:val="afff6"/>
              <w:numPr>
                <w:ilvl w:val="0"/>
                <w:numId w:val="269"/>
              </w:numPr>
            </w:pPr>
            <w:r>
              <w:rPr>
                <w:rFonts w:hint="eastAsia"/>
              </w:rPr>
              <w:t>機能する体制を作る</w:t>
            </w:r>
          </w:p>
          <w:p w14:paraId="1BDBC6EC" w14:textId="4E349EB3" w:rsidR="00433929" w:rsidRDefault="00433929" w:rsidP="00892C01">
            <w:pPr>
              <w:pStyle w:val="ab"/>
              <w:numPr>
                <w:ilvl w:val="0"/>
                <w:numId w:val="375"/>
              </w:numPr>
              <w:ind w:leftChars="0" w:firstLineChars="0"/>
            </w:pPr>
            <w:r>
              <w:t>制度所管部門、業務実施部門などを含めた</w:t>
            </w:r>
            <w:bookmarkStart w:id="1501" w:name="■PJMO20ー1－2"/>
            <w:r w:rsidR="00717BCB">
              <w:fldChar w:fldCharType="begin"/>
            </w:r>
            <w:r w:rsidR="00717BCB">
              <w:rPr>
                <w:rFonts w:hint="eastAsia"/>
              </w:rPr>
              <w:instrText xml:space="preserve">HYPERLINK </w:instrText>
            </w:r>
            <w:r w:rsidR="00717BCB">
              <w:instrText xml:space="preserve"> \l "</w:instrText>
            </w:r>
            <w:r w:rsidR="00717BCB">
              <w:rPr>
                <w:rFonts w:hint="eastAsia"/>
              </w:rPr>
              <w:instrText>■</w:instrText>
            </w:r>
            <w:r w:rsidR="00717BCB">
              <w:instrText>PJMO"</w:instrText>
            </w:r>
            <w:r w:rsidR="00717BCB">
              <w:fldChar w:fldCharType="separate"/>
            </w:r>
            <w:r w:rsidRPr="00717BCB">
              <w:rPr>
                <w:rStyle w:val="a7"/>
                <w:rFonts w:hint="eastAsia"/>
              </w:rPr>
              <w:t>PJMO</w:t>
            </w:r>
            <w:bookmarkEnd w:id="1501"/>
            <w:r w:rsidR="00717BCB">
              <w:fldChar w:fldCharType="end"/>
            </w:r>
            <w:r>
              <w:t>体制とする</w:t>
            </w:r>
          </w:p>
          <w:p w14:paraId="596AFC23" w14:textId="77777777" w:rsidR="00433929" w:rsidRDefault="00433929" w:rsidP="00892C01">
            <w:pPr>
              <w:pStyle w:val="ab"/>
              <w:numPr>
                <w:ilvl w:val="0"/>
                <w:numId w:val="375"/>
              </w:numPr>
              <w:ind w:leftChars="0" w:firstLineChars="0"/>
            </w:pPr>
            <w:r>
              <w:t>プロジェクトの規模に見合った体制を組む</w:t>
            </w:r>
          </w:p>
          <w:p w14:paraId="7857B197" w14:textId="77777777" w:rsidR="00433929" w:rsidRDefault="00433929" w:rsidP="00892C01">
            <w:pPr>
              <w:pStyle w:val="ab"/>
              <w:numPr>
                <w:ilvl w:val="0"/>
                <w:numId w:val="375"/>
              </w:numPr>
              <w:ind w:leftChars="0" w:firstLineChars="0"/>
            </w:pPr>
            <w:r>
              <w:t>他組織と連携できる体制を作る</w:t>
            </w:r>
          </w:p>
          <w:p w14:paraId="5744D6C1" w14:textId="77777777" w:rsidR="00433929" w:rsidRDefault="00433929" w:rsidP="00892C01">
            <w:pPr>
              <w:pStyle w:val="ab"/>
              <w:numPr>
                <w:ilvl w:val="0"/>
                <w:numId w:val="375"/>
              </w:numPr>
              <w:ind w:leftChars="0" w:firstLineChars="0"/>
            </w:pPr>
            <w:r>
              <w:t>先行経験を持つ人の</w:t>
            </w:r>
            <w:r>
              <w:rPr>
                <w:rFonts w:hint="eastAsia"/>
              </w:rPr>
              <w:t>技術や知識</w:t>
            </w:r>
            <w:r>
              <w:t>を活用する</w:t>
            </w:r>
          </w:p>
          <w:p w14:paraId="06EF8F58" w14:textId="77777777" w:rsidR="00433929" w:rsidRDefault="00433929">
            <w:pPr>
              <w:pStyle w:val="afff6"/>
              <w:ind w:left="440"/>
            </w:pPr>
            <w:r>
              <w:rPr>
                <w:rFonts w:hint="eastAsia"/>
              </w:rPr>
              <w:t>プロジェクトの円滑な運営を行うためには、プロジェクトの初期に十分な体制を構築することが重要です。</w:t>
            </w:r>
          </w:p>
        </w:tc>
      </w:tr>
      <w:tr w:rsidR="00433929" w14:paraId="3F5D0E30" w14:textId="77777777" w:rsidTr="00027DAA">
        <w:tc>
          <w:tcPr>
            <w:tcW w:w="10456" w:type="dxa"/>
          </w:tcPr>
          <w:p w14:paraId="4D292AD5" w14:textId="77777777" w:rsidR="00433929" w:rsidRDefault="00433929" w:rsidP="00924BBB">
            <w:pPr>
              <w:pStyle w:val="afff8"/>
            </w:pPr>
            <w:r w:rsidRPr="00027DAA">
              <w:rPr>
                <w:rFonts w:hint="eastAsia"/>
              </w:rPr>
              <w:t>プロジェクト計画書</w:t>
            </w:r>
            <w:r>
              <w:rPr>
                <w:rFonts w:hint="eastAsia"/>
              </w:rPr>
              <w:t>など</w:t>
            </w:r>
            <w:r w:rsidRPr="00027DAA">
              <w:rPr>
                <w:rFonts w:hint="eastAsia"/>
              </w:rPr>
              <w:t>の作成</w:t>
            </w:r>
          </w:p>
        </w:tc>
      </w:tr>
      <w:tr w:rsidR="00433929" w14:paraId="2A7BFFB8" w14:textId="77777777" w:rsidTr="00027DAA">
        <w:tc>
          <w:tcPr>
            <w:tcW w:w="10456" w:type="dxa"/>
          </w:tcPr>
          <w:p w14:paraId="6FF614FC" w14:textId="77777777" w:rsidR="00433929" w:rsidRDefault="00433929" w:rsidP="00514A48">
            <w:pPr>
              <w:pStyle w:val="afff6"/>
            </w:pPr>
            <w:r w:rsidRPr="00514A48">
              <w:rPr>
                <w:rFonts w:hint="eastAsia"/>
              </w:rPr>
              <w:t>プロジェクトには必ず定めるべき事項が存在します。プロジェクトスタート時点で決められるもの、プロジェクトが進むにつれて具体化されるもの、状況に応じて内容を見直すもの</w:t>
            </w:r>
            <w:r>
              <w:rPr>
                <w:rFonts w:hint="eastAsia"/>
              </w:rPr>
              <w:t>など</w:t>
            </w:r>
            <w:r w:rsidRPr="00514A48">
              <w:rPr>
                <w:rFonts w:hint="eastAsia"/>
              </w:rPr>
              <w:t>、</w:t>
            </w:r>
            <w:r>
              <w:rPr>
                <w:rFonts w:hint="eastAsia"/>
              </w:rPr>
              <w:t>さまざま</w:t>
            </w:r>
            <w:r w:rsidRPr="00514A48">
              <w:rPr>
                <w:rFonts w:hint="eastAsia"/>
              </w:rPr>
              <w:t>な情報で成り立ちますが、</w:t>
            </w:r>
            <w:r>
              <w:rPr>
                <w:rFonts w:hint="eastAsia"/>
              </w:rPr>
              <w:t>すべて</w:t>
            </w:r>
            <w:r w:rsidRPr="00514A48">
              <w:rPr>
                <w:rFonts w:hint="eastAsia"/>
              </w:rPr>
              <w:t>はプロジェクト計画書に記載され、関係者にて共有される必要があります。</w:t>
            </w:r>
          </w:p>
          <w:p w14:paraId="4E9007AC" w14:textId="77777777" w:rsidR="00433929" w:rsidRDefault="00433929" w:rsidP="00514A48">
            <w:pPr>
              <w:pStyle w:val="afff6"/>
            </w:pPr>
          </w:p>
          <w:p w14:paraId="068342B4" w14:textId="77777777" w:rsidR="00433929" w:rsidRDefault="00433929" w:rsidP="00892C01">
            <w:pPr>
              <w:pStyle w:val="afff6"/>
              <w:numPr>
                <w:ilvl w:val="0"/>
                <w:numId w:val="376"/>
              </w:numPr>
            </w:pPr>
            <w:r w:rsidRPr="00C17CDC">
              <w:t>プロジェクト計画書を作成する</w:t>
            </w:r>
          </w:p>
          <w:p w14:paraId="74A2B879" w14:textId="77777777" w:rsidR="00433929" w:rsidRDefault="00433929" w:rsidP="00892C01">
            <w:pPr>
              <w:pStyle w:val="ab"/>
              <w:numPr>
                <w:ilvl w:val="0"/>
                <w:numId w:val="274"/>
              </w:numPr>
              <w:ind w:leftChars="0" w:firstLineChars="0"/>
            </w:pPr>
            <w:r w:rsidRPr="00FF2434">
              <w:t>プロジェクト計画書は段階的に詳細化する</w:t>
            </w:r>
          </w:p>
          <w:p w14:paraId="218BE5EE" w14:textId="77777777" w:rsidR="00433929" w:rsidRDefault="00433929" w:rsidP="00892C01">
            <w:pPr>
              <w:pStyle w:val="ab"/>
              <w:numPr>
                <w:ilvl w:val="0"/>
                <w:numId w:val="274"/>
              </w:numPr>
              <w:ind w:leftChars="0" w:firstLineChars="0"/>
            </w:pPr>
            <w:r w:rsidRPr="009F28D4">
              <w:t>抜け漏れのない実施計画を作成する</w:t>
            </w:r>
          </w:p>
          <w:p w14:paraId="0F00AB90" w14:textId="77777777" w:rsidR="00433929" w:rsidRDefault="00433929">
            <w:pPr>
              <w:pStyle w:val="afff6"/>
            </w:pPr>
            <w:r w:rsidRPr="00161026">
              <w:t>プロジェクト計画書は、最初から</w:t>
            </w:r>
            <w:r>
              <w:rPr>
                <w:rFonts w:hint="eastAsia"/>
              </w:rPr>
              <w:t>すべて</w:t>
            </w:r>
            <w:r w:rsidRPr="00161026">
              <w:t>の計画の詳細を記載するものでは</w:t>
            </w:r>
            <w:r>
              <w:rPr>
                <w:rFonts w:hint="eastAsia"/>
              </w:rPr>
              <w:t>ありません。</w:t>
            </w:r>
            <w:r w:rsidRPr="00455FF6">
              <w:t>初期の段階のプロジェクト計画書は、各項目についての概要を記載した上で、各項目の詳細化を行うタイミングを計画します</w:t>
            </w:r>
            <w:r>
              <w:rPr>
                <w:rFonts w:hint="eastAsia"/>
              </w:rPr>
              <w:t>。</w:t>
            </w:r>
            <w:r w:rsidRPr="003B2B60">
              <w:t>実施計画を作成する際には、</w:t>
            </w:r>
            <w:r>
              <w:rPr>
                <w:rFonts w:hint="eastAsia"/>
              </w:rPr>
              <w:t>PJMO</w:t>
            </w:r>
            <w:r w:rsidRPr="003B2B60">
              <w:t>が責任範囲を持つ部分のみで計画を立てがちですが、影響を受ける側（業務担当</w:t>
            </w:r>
            <w:r>
              <w:t>従業員</w:t>
            </w:r>
            <w:r w:rsidRPr="003B2B60">
              <w:t>、連携先システム、移行元の既存システム</w:t>
            </w:r>
            <w:r>
              <w:t>など</w:t>
            </w:r>
            <w:r w:rsidRPr="003B2B60">
              <w:t>）も含めた全体的な計画が必要です。</w:t>
            </w:r>
          </w:p>
          <w:p w14:paraId="27C26D75" w14:textId="77777777" w:rsidR="00433929" w:rsidRDefault="00433929">
            <w:pPr>
              <w:ind w:firstLineChars="0"/>
            </w:pPr>
          </w:p>
          <w:p w14:paraId="68EDF98B" w14:textId="77777777" w:rsidR="00433929" w:rsidRDefault="00433929" w:rsidP="00892C01">
            <w:pPr>
              <w:pStyle w:val="afff6"/>
              <w:numPr>
                <w:ilvl w:val="0"/>
                <w:numId w:val="376"/>
              </w:numPr>
            </w:pPr>
            <w:r w:rsidRPr="00ED422F">
              <w:t>プロジェクト管理要領を作成する</w:t>
            </w:r>
          </w:p>
          <w:p w14:paraId="0C8B33BF" w14:textId="77777777" w:rsidR="00433929" w:rsidRDefault="00433929" w:rsidP="00892C01">
            <w:pPr>
              <w:pStyle w:val="ab"/>
              <w:numPr>
                <w:ilvl w:val="0"/>
                <w:numId w:val="275"/>
              </w:numPr>
              <w:ind w:leftChars="0" w:firstLineChars="0"/>
            </w:pPr>
            <w:r>
              <w:t>問題に対処できる会議体を構成する</w:t>
            </w:r>
          </w:p>
          <w:p w14:paraId="534CEF97" w14:textId="77777777" w:rsidR="00433929" w:rsidRDefault="00433929" w:rsidP="00892C01">
            <w:pPr>
              <w:pStyle w:val="ab"/>
              <w:numPr>
                <w:ilvl w:val="0"/>
                <w:numId w:val="275"/>
              </w:numPr>
              <w:ind w:leftChars="0" w:firstLineChars="0"/>
            </w:pPr>
            <w:r>
              <w:t>本質的なリスクを事前に予見して、対応を準備する</w:t>
            </w:r>
          </w:p>
          <w:p w14:paraId="49905F74" w14:textId="77777777" w:rsidR="00433929" w:rsidRDefault="00433929" w:rsidP="00892C01">
            <w:pPr>
              <w:pStyle w:val="ab"/>
              <w:numPr>
                <w:ilvl w:val="0"/>
                <w:numId w:val="275"/>
              </w:numPr>
              <w:ind w:leftChars="0" w:firstLineChars="0"/>
            </w:pPr>
            <w:r>
              <w:t>品質管理を事業者任せにしない</w:t>
            </w:r>
          </w:p>
          <w:p w14:paraId="42AAB8B0" w14:textId="77777777" w:rsidR="00433929" w:rsidRDefault="00433929">
            <w:pPr>
              <w:pStyle w:val="afff6"/>
            </w:pPr>
            <w:r>
              <w:t>プロジェクト管理要</w:t>
            </w:r>
            <w:r w:rsidRPr="002F3114">
              <w:rPr>
                <w:rStyle w:val="afff7"/>
              </w:rPr>
              <w:t>領はその「実施に係るルール」を定義するものです。問題が発生した</w:t>
            </w:r>
            <w:r>
              <w:rPr>
                <w:rStyle w:val="afff7"/>
                <w:rFonts w:hint="eastAsia"/>
              </w:rPr>
              <w:t>とき</w:t>
            </w:r>
            <w:r w:rsidRPr="002F3114">
              <w:rPr>
                <w:rStyle w:val="afff7"/>
              </w:rPr>
              <w:t>だけ相談する形では情報共有が不十分になりがちなので、常日頃からプロジェクトの計画内容、進捗状況、重要課題を</w:t>
            </w:r>
            <w:r w:rsidRPr="002F3114">
              <w:t>関係</w:t>
            </w:r>
            <w:r>
              <w:rPr>
                <w:rFonts w:hint="eastAsia"/>
              </w:rPr>
              <w:t>者</w:t>
            </w:r>
            <w:r w:rsidRPr="002F3114">
              <w:t>が把握できるように進めていく必要があります。</w:t>
            </w:r>
          </w:p>
        </w:tc>
      </w:tr>
      <w:tr w:rsidR="00433929" w14:paraId="208DBD79" w14:textId="77777777" w:rsidTr="00027DAA">
        <w:tc>
          <w:tcPr>
            <w:tcW w:w="10456" w:type="dxa"/>
          </w:tcPr>
          <w:p w14:paraId="720E1021" w14:textId="77777777" w:rsidR="00433929" w:rsidRDefault="00433929" w:rsidP="00924BBB">
            <w:pPr>
              <w:pStyle w:val="afff8"/>
            </w:pPr>
            <w:r w:rsidRPr="002D307E">
              <w:rPr>
                <w:rFonts w:hint="eastAsia"/>
              </w:rPr>
              <w:t>プロジェクトのモニタリング</w:t>
            </w:r>
          </w:p>
        </w:tc>
      </w:tr>
      <w:tr w:rsidR="00433929" w14:paraId="070435CB" w14:textId="77777777" w:rsidTr="00027DAA">
        <w:tc>
          <w:tcPr>
            <w:tcW w:w="10456" w:type="dxa"/>
          </w:tcPr>
          <w:p w14:paraId="78AA8B9E" w14:textId="77777777" w:rsidR="00433929" w:rsidRDefault="00433929">
            <w:pPr>
              <w:pStyle w:val="afff6"/>
            </w:pPr>
            <w:r w:rsidRPr="00253C47">
              <w:t>プロジェクト全体が意図した方向に進んでいるか、包括的な視点で確認</w:t>
            </w:r>
            <w:r>
              <w:rPr>
                <w:rFonts w:hint="eastAsia"/>
              </w:rPr>
              <w:t>するためにPJMO</w:t>
            </w:r>
            <w:r w:rsidRPr="009C5CF1">
              <w:t>自身によって定期的に</w:t>
            </w:r>
            <w:r>
              <w:rPr>
                <w:rFonts w:hint="eastAsia"/>
              </w:rPr>
              <w:t>モニタリングを行います。</w:t>
            </w:r>
          </w:p>
          <w:p w14:paraId="41BB233C" w14:textId="77777777" w:rsidR="00433929" w:rsidRDefault="00433929">
            <w:pPr>
              <w:pStyle w:val="afff6"/>
            </w:pPr>
          </w:p>
          <w:p w14:paraId="434391EF" w14:textId="77777777" w:rsidR="00433929" w:rsidRDefault="00433929" w:rsidP="00892C01">
            <w:pPr>
              <w:pStyle w:val="afff6"/>
              <w:numPr>
                <w:ilvl w:val="0"/>
                <w:numId w:val="270"/>
              </w:numPr>
            </w:pPr>
            <w:r>
              <w:rPr>
                <w:rFonts w:hint="eastAsia"/>
              </w:rPr>
              <w:t>プロジェクトをモニタリングし、検証する</w:t>
            </w:r>
          </w:p>
          <w:p w14:paraId="12424F33" w14:textId="77777777" w:rsidR="00433929" w:rsidRDefault="00433929" w:rsidP="00892C01">
            <w:pPr>
              <w:pStyle w:val="ab"/>
              <w:numPr>
                <w:ilvl w:val="0"/>
                <w:numId w:val="273"/>
              </w:numPr>
              <w:ind w:leftChars="0" w:firstLineChars="0"/>
            </w:pPr>
            <w:r>
              <w:rPr>
                <w:rFonts w:hint="eastAsia"/>
              </w:rPr>
              <w:t>目標、経費、進捗、品質などを中心にモニタリングする</w:t>
            </w:r>
          </w:p>
          <w:p w14:paraId="14E5150C" w14:textId="77777777" w:rsidR="00433929" w:rsidRDefault="00433929" w:rsidP="00892C01">
            <w:pPr>
              <w:pStyle w:val="ab"/>
              <w:numPr>
                <w:ilvl w:val="0"/>
                <w:numId w:val="273"/>
              </w:numPr>
              <w:ind w:leftChars="0" w:firstLineChars="0"/>
            </w:pPr>
            <w:r>
              <w:rPr>
                <w:rFonts w:hint="eastAsia"/>
              </w:rPr>
              <w:t>モニタリングは適時に実施する</w:t>
            </w:r>
          </w:p>
          <w:p w14:paraId="336525B5" w14:textId="77777777" w:rsidR="00433929" w:rsidRDefault="00433929" w:rsidP="00892C01">
            <w:pPr>
              <w:pStyle w:val="ab"/>
              <w:numPr>
                <w:ilvl w:val="0"/>
                <w:numId w:val="273"/>
              </w:numPr>
              <w:ind w:leftChars="0" w:firstLineChars="0"/>
            </w:pPr>
            <w:r>
              <w:rPr>
                <w:rFonts w:hint="eastAsia"/>
              </w:rPr>
              <w:t>モニタリングと監査をうまく組み合わせる</w:t>
            </w:r>
          </w:p>
          <w:p w14:paraId="4A645B02" w14:textId="77777777" w:rsidR="00433929" w:rsidRDefault="00433929" w:rsidP="00892C01">
            <w:pPr>
              <w:pStyle w:val="ab"/>
              <w:numPr>
                <w:ilvl w:val="0"/>
                <w:numId w:val="273"/>
              </w:numPr>
              <w:ind w:leftChars="0" w:firstLineChars="0"/>
            </w:pPr>
            <w:r>
              <w:rPr>
                <w:rFonts w:hint="eastAsia"/>
              </w:rPr>
              <w:t>プロジェクトは状況に応じて停止・改善する</w:t>
            </w:r>
          </w:p>
        </w:tc>
      </w:tr>
      <w:tr w:rsidR="00433929" w14:paraId="0AB0E666" w14:textId="77777777" w:rsidTr="00027DAA">
        <w:tc>
          <w:tcPr>
            <w:tcW w:w="10456" w:type="dxa"/>
          </w:tcPr>
          <w:p w14:paraId="47906CF6" w14:textId="77777777" w:rsidR="00433929" w:rsidRDefault="00433929" w:rsidP="00924BBB">
            <w:pPr>
              <w:pStyle w:val="afff8"/>
            </w:pPr>
            <w:r w:rsidRPr="002D307E">
              <w:rPr>
                <w:rFonts w:hint="eastAsia"/>
              </w:rPr>
              <w:t>プロジェクトの終結</w:t>
            </w:r>
          </w:p>
        </w:tc>
      </w:tr>
      <w:tr w:rsidR="00433929" w14:paraId="4988F9E7" w14:textId="77777777" w:rsidTr="00027DAA">
        <w:tc>
          <w:tcPr>
            <w:tcW w:w="10456" w:type="dxa"/>
          </w:tcPr>
          <w:p w14:paraId="3F83800A" w14:textId="77777777" w:rsidR="00433929" w:rsidRDefault="00433929" w:rsidP="00B27F0A">
            <w:pPr>
              <w:pStyle w:val="afff6"/>
            </w:pPr>
            <w:r w:rsidRPr="00B27F0A">
              <w:rPr>
                <w:rFonts w:hint="eastAsia"/>
              </w:rPr>
              <w:t>プロジェクトの実施期間が</w:t>
            </w:r>
            <w:r w:rsidRPr="00B27F0A">
              <w:t>10</w:t>
            </w:r>
            <w:r w:rsidRPr="00B27F0A">
              <w:rPr>
                <w:rFonts w:hint="eastAsia"/>
              </w:rPr>
              <w:t>年を超えるものも珍しくありませんが、期間の長短に</w:t>
            </w:r>
            <w:r>
              <w:rPr>
                <w:rFonts w:hint="eastAsia"/>
              </w:rPr>
              <w:t>関わらず</w:t>
            </w:r>
            <w:r w:rsidRPr="00B27F0A">
              <w:rPr>
                <w:rFonts w:hint="eastAsia"/>
              </w:rPr>
              <w:t>スタートしたプロジェクトはいずれ終わりを迎えます。</w:t>
            </w:r>
            <w:r w:rsidRPr="00A66080">
              <w:t>プロジェクトの終結は、これまでの活動を振り返り、活動の評価を行うことにより、新たなプロジェクトへの糧となる重要なプロセスです。</w:t>
            </w:r>
          </w:p>
          <w:p w14:paraId="32D3E72F" w14:textId="77777777" w:rsidR="00433929" w:rsidRDefault="00433929" w:rsidP="00B27F0A">
            <w:pPr>
              <w:pStyle w:val="afff6"/>
            </w:pPr>
          </w:p>
          <w:p w14:paraId="0658D0F7" w14:textId="77777777" w:rsidR="00433929" w:rsidRDefault="00433929" w:rsidP="00892C01">
            <w:pPr>
              <w:pStyle w:val="afff6"/>
              <w:numPr>
                <w:ilvl w:val="0"/>
                <w:numId w:val="271"/>
              </w:numPr>
            </w:pPr>
            <w:r>
              <w:rPr>
                <w:rFonts w:hint="eastAsia"/>
              </w:rPr>
              <w:t>プロジェクトの終結を処理する</w:t>
            </w:r>
          </w:p>
          <w:p w14:paraId="185553DF" w14:textId="77777777" w:rsidR="00433929" w:rsidRDefault="00433929" w:rsidP="00892C01">
            <w:pPr>
              <w:pStyle w:val="ab"/>
              <w:numPr>
                <w:ilvl w:val="0"/>
                <w:numId w:val="272"/>
              </w:numPr>
              <w:ind w:leftChars="0" w:firstLineChars="0"/>
            </w:pPr>
            <w:r>
              <w:rPr>
                <w:rFonts w:hint="eastAsia"/>
              </w:rPr>
              <w:t>プロジェクトを完了する</w:t>
            </w:r>
          </w:p>
          <w:p w14:paraId="1C7F5812" w14:textId="77777777" w:rsidR="00433929" w:rsidRDefault="00433929" w:rsidP="00892C01">
            <w:pPr>
              <w:pStyle w:val="ab"/>
              <w:numPr>
                <w:ilvl w:val="0"/>
                <w:numId w:val="272"/>
              </w:numPr>
              <w:ind w:leftChars="0" w:firstLineChars="0"/>
            </w:pPr>
            <w:r>
              <w:rPr>
                <w:rFonts w:hint="eastAsia"/>
              </w:rPr>
              <w:t>プロジェクトを終了する</w:t>
            </w:r>
          </w:p>
          <w:p w14:paraId="5C627E02" w14:textId="77777777" w:rsidR="00433929" w:rsidRPr="002D307E" w:rsidRDefault="00433929" w:rsidP="00892C01">
            <w:pPr>
              <w:pStyle w:val="ab"/>
              <w:numPr>
                <w:ilvl w:val="0"/>
                <w:numId w:val="272"/>
              </w:numPr>
              <w:ind w:leftChars="0" w:firstLineChars="0"/>
            </w:pPr>
            <w:r>
              <w:rPr>
                <w:rFonts w:hint="eastAsia"/>
              </w:rPr>
              <w:t>後続プロジェクトを策定する</w:t>
            </w:r>
          </w:p>
        </w:tc>
      </w:tr>
    </w:tbl>
    <w:p w14:paraId="26E7F154" w14:textId="77777777" w:rsidR="00433929" w:rsidRPr="00557E62" w:rsidRDefault="00433929" w:rsidP="00E47E56"/>
    <w:p w14:paraId="2B21F843" w14:textId="77777777" w:rsidR="00433929" w:rsidRDefault="00433929" w:rsidP="00481446">
      <w:r>
        <w:rPr>
          <w:rFonts w:hint="eastAsia"/>
        </w:rPr>
        <w:t>中小企業においても適用することが有効な工程を例にとり、概要と実践に当たっての留意点を説明します。</w:t>
      </w:r>
    </w:p>
    <w:p w14:paraId="513DE686" w14:textId="77777777" w:rsidR="00433929" w:rsidRDefault="00433929" w:rsidP="00481446"/>
    <w:p w14:paraId="4EC187C2" w14:textId="77777777" w:rsidR="00433929" w:rsidRDefault="00433929" w:rsidP="00924BBB">
      <w:pPr>
        <w:pStyle w:val="aff4"/>
      </w:pPr>
      <w:r>
        <w:rPr>
          <w:rFonts w:hint="eastAsia"/>
        </w:rPr>
        <w:t>「</w:t>
      </w:r>
      <w:r w:rsidRPr="00027DAA">
        <w:rPr>
          <w:rFonts w:hint="eastAsia"/>
        </w:rPr>
        <w:t>プロジェクトの立ち上げ、初動</w:t>
      </w:r>
      <w:r>
        <w:rPr>
          <w:rFonts w:hint="eastAsia"/>
        </w:rPr>
        <w:t>」における、プロジェクトの目標設定</w:t>
      </w:r>
    </w:p>
    <w:p w14:paraId="7181F896" w14:textId="77777777" w:rsidR="00433929" w:rsidRDefault="00433929" w:rsidP="00371932">
      <w:r w:rsidRPr="00476AA8">
        <w:rPr>
          <w:rFonts w:hint="eastAsia"/>
        </w:rPr>
        <w:t>新しいプロジェクトを開始する際には、</w:t>
      </w:r>
      <w:r w:rsidRPr="009036D7">
        <w:rPr>
          <w:rFonts w:hint="eastAsia"/>
        </w:rPr>
        <w:t>現場における業務の実態と課題を網羅的に把握した上で</w:t>
      </w:r>
      <w:r w:rsidRPr="00FE7CB3">
        <w:rPr>
          <w:rFonts w:hint="eastAsia"/>
        </w:rPr>
        <w:t>今後の目標を定める</w:t>
      </w:r>
      <w:r>
        <w:rPr>
          <w:rFonts w:hint="eastAsia"/>
        </w:rPr>
        <w:t>ことが大切です。プロジェクトには投資が伴います。投資を行ってまで得たい成果が何なのか。それを具体的な形で明確にすることが重要です。</w:t>
      </w:r>
    </w:p>
    <w:p w14:paraId="222A8DE7" w14:textId="77777777" w:rsidR="00433929" w:rsidRDefault="00433929" w:rsidP="00EE07CB">
      <w:pPr>
        <w:ind w:firstLineChars="0" w:firstLine="0"/>
      </w:pPr>
    </w:p>
    <w:p w14:paraId="559290B0" w14:textId="77777777" w:rsidR="00433929" w:rsidRDefault="00433929">
      <w:r>
        <w:rPr>
          <w:rFonts w:hint="eastAsia"/>
        </w:rPr>
        <w:t>（例）FAXと電話で受けていた注文業務を、ITを用いてサービス改善するためのプロジェクトにおける目標設定</w:t>
      </w:r>
    </w:p>
    <w:p w14:paraId="72C58B7F" w14:textId="77777777" w:rsidR="00433929" w:rsidRDefault="00433929"/>
    <w:p w14:paraId="1F8585FE" w14:textId="77777777" w:rsidR="00433929" w:rsidRDefault="00433929">
      <w:r>
        <w:rPr>
          <w:rFonts w:hint="eastAsia"/>
        </w:rPr>
        <w:t>プロジェクト目標が安易に設定された例（悪い例）</w:t>
      </w:r>
    </w:p>
    <w:tbl>
      <w:tblPr>
        <w:tblStyle w:val="aa"/>
        <w:tblW w:w="0" w:type="auto"/>
        <w:tblLook w:val="04A0" w:firstRow="1" w:lastRow="0" w:firstColumn="1" w:lastColumn="0" w:noHBand="0" w:noVBand="1"/>
      </w:tblPr>
      <w:tblGrid>
        <w:gridCol w:w="2547"/>
        <w:gridCol w:w="7909"/>
      </w:tblGrid>
      <w:tr w:rsidR="00433929" w14:paraId="6028F949" w14:textId="77777777">
        <w:tc>
          <w:tcPr>
            <w:tcW w:w="2547" w:type="dxa"/>
            <w:shd w:val="clear" w:color="auto" w:fill="215E99" w:themeFill="text2" w:themeFillTint="BF"/>
          </w:tcPr>
          <w:p w14:paraId="607228AE" w14:textId="77777777" w:rsidR="00433929" w:rsidRDefault="00433929">
            <w:pPr>
              <w:pStyle w:val="aff0"/>
            </w:pPr>
            <w:r w:rsidRPr="00F41155">
              <w:rPr>
                <w:rFonts w:hint="eastAsia"/>
              </w:rPr>
              <w:t>電子</w:t>
            </w:r>
            <w:r>
              <w:rPr>
                <w:rFonts w:hint="eastAsia"/>
              </w:rPr>
              <w:t>注文</w:t>
            </w:r>
            <w:r w:rsidRPr="00F41155">
              <w:rPr>
                <w:rFonts w:hint="eastAsia"/>
              </w:rPr>
              <w:t>の実現</w:t>
            </w:r>
          </w:p>
        </w:tc>
        <w:tc>
          <w:tcPr>
            <w:tcW w:w="7909" w:type="dxa"/>
          </w:tcPr>
          <w:p w14:paraId="168F7906" w14:textId="77777777" w:rsidR="00433929" w:rsidRDefault="00433929">
            <w:pPr>
              <w:pStyle w:val="afff6"/>
            </w:pPr>
            <w:r>
              <w:rPr>
                <w:rFonts w:hint="eastAsia"/>
              </w:rPr>
              <w:t>課題：顧客</w:t>
            </w:r>
            <w:r>
              <w:t>が</w:t>
            </w:r>
            <w:r>
              <w:rPr>
                <w:rFonts w:hint="eastAsia"/>
              </w:rPr>
              <w:t>FAXまたは電話で注文する</w:t>
            </w:r>
            <w:r>
              <w:t>必要がある</w:t>
            </w:r>
          </w:p>
          <w:p w14:paraId="19229E8B" w14:textId="77777777" w:rsidR="00433929" w:rsidRDefault="00433929">
            <w:pPr>
              <w:pStyle w:val="afff6"/>
            </w:pPr>
            <w:r>
              <w:rPr>
                <w:rFonts w:hint="eastAsia"/>
              </w:rPr>
              <w:t>目標：</w:t>
            </w:r>
            <w:r>
              <w:t>電子</w:t>
            </w:r>
            <w:r>
              <w:rPr>
                <w:rFonts w:hint="eastAsia"/>
              </w:rPr>
              <w:t>注文</w:t>
            </w:r>
            <w:r>
              <w:t>を実現し、</w:t>
            </w:r>
            <w:r>
              <w:rPr>
                <w:rFonts w:hint="eastAsia"/>
              </w:rPr>
              <w:t>FAXまたは電話での連絡</w:t>
            </w:r>
            <w:r>
              <w:t>を不要とする</w:t>
            </w:r>
          </w:p>
        </w:tc>
      </w:tr>
      <w:tr w:rsidR="00433929" w14:paraId="7322B814" w14:textId="77777777">
        <w:tc>
          <w:tcPr>
            <w:tcW w:w="2547" w:type="dxa"/>
            <w:shd w:val="clear" w:color="auto" w:fill="215E99" w:themeFill="text2" w:themeFillTint="BF"/>
          </w:tcPr>
          <w:p w14:paraId="1EF0479A" w14:textId="298DDB75" w:rsidR="00433929" w:rsidRDefault="00433929">
            <w:pPr>
              <w:pStyle w:val="aff0"/>
            </w:pPr>
            <w:r w:rsidRPr="00402F45">
              <w:rPr>
                <w:rFonts w:hint="eastAsia"/>
              </w:rPr>
              <w:t>KPI</w:t>
            </w:r>
          </w:p>
        </w:tc>
        <w:tc>
          <w:tcPr>
            <w:tcW w:w="7909" w:type="dxa"/>
          </w:tcPr>
          <w:p w14:paraId="02F7AFDF" w14:textId="77777777" w:rsidR="00433929" w:rsidRDefault="00433929">
            <w:pPr>
              <w:pStyle w:val="afff6"/>
              <w:rPr>
                <w:lang w:eastAsia="zh-TW"/>
              </w:rPr>
            </w:pPr>
            <w:r w:rsidRPr="0074501B">
              <w:rPr>
                <w:rFonts w:hint="eastAsia"/>
                <w:lang w:eastAsia="zh-TW"/>
              </w:rPr>
              <w:t>指標：</w:t>
            </w:r>
            <w:r w:rsidRPr="0074501B">
              <w:rPr>
                <w:lang w:eastAsia="zh-TW"/>
              </w:rPr>
              <w:t>電子</w:t>
            </w:r>
            <w:r>
              <w:rPr>
                <w:rFonts w:hint="eastAsia"/>
                <w:lang w:eastAsia="zh-TW"/>
              </w:rPr>
              <w:t>注文</w:t>
            </w:r>
            <w:r w:rsidRPr="0074501B">
              <w:rPr>
                <w:lang w:eastAsia="zh-TW"/>
              </w:rPr>
              <w:t>利用率</w:t>
            </w:r>
            <w:r>
              <w:rPr>
                <w:rFonts w:hint="eastAsia"/>
                <w:lang w:eastAsia="zh-TW"/>
              </w:rPr>
              <w:t>6</w:t>
            </w:r>
            <w:r w:rsidRPr="0074501B">
              <w:rPr>
                <w:lang w:eastAsia="zh-TW"/>
              </w:rPr>
              <w:t>0%（</w:t>
            </w:r>
            <w:r>
              <w:rPr>
                <w:rFonts w:hint="eastAsia"/>
                <w:lang w:eastAsia="zh-TW"/>
              </w:rPr>
              <w:t>XX</w:t>
            </w:r>
            <w:r w:rsidRPr="0074501B">
              <w:rPr>
                <w:lang w:eastAsia="zh-TW"/>
              </w:rPr>
              <w:t>年度）</w:t>
            </w:r>
          </w:p>
        </w:tc>
      </w:tr>
    </w:tbl>
    <w:p w14:paraId="15FCCEB5" w14:textId="77777777" w:rsidR="00433929" w:rsidRPr="00827528" w:rsidRDefault="00433929">
      <w:pPr>
        <w:rPr>
          <w:lang w:eastAsia="zh-TW"/>
        </w:rPr>
      </w:pPr>
    </w:p>
    <w:p w14:paraId="1E92AE7A" w14:textId="77777777" w:rsidR="00433929" w:rsidRDefault="00433929">
      <w:r>
        <w:rPr>
          <w:rFonts w:hint="eastAsia"/>
        </w:rPr>
        <w:t>プロジェクトの目標設定例（良い例）</w:t>
      </w:r>
    </w:p>
    <w:tbl>
      <w:tblPr>
        <w:tblStyle w:val="aa"/>
        <w:tblW w:w="0" w:type="auto"/>
        <w:tblLook w:val="04A0" w:firstRow="1" w:lastRow="0" w:firstColumn="1" w:lastColumn="0" w:noHBand="0" w:noVBand="1"/>
      </w:tblPr>
      <w:tblGrid>
        <w:gridCol w:w="2547"/>
        <w:gridCol w:w="7909"/>
      </w:tblGrid>
      <w:tr w:rsidR="00433929" w14:paraId="3504F891" w14:textId="77777777">
        <w:tc>
          <w:tcPr>
            <w:tcW w:w="2547" w:type="dxa"/>
            <w:shd w:val="clear" w:color="auto" w:fill="215E99" w:themeFill="text2" w:themeFillTint="BF"/>
          </w:tcPr>
          <w:p w14:paraId="7C3C450D" w14:textId="77777777" w:rsidR="00433929" w:rsidRDefault="00433929">
            <w:pPr>
              <w:pStyle w:val="aff0"/>
            </w:pPr>
            <w:r>
              <w:rPr>
                <w:rFonts w:hint="eastAsia"/>
              </w:rPr>
              <w:t>受領連絡までの時間</w:t>
            </w:r>
            <w:r w:rsidRPr="008865E0">
              <w:rPr>
                <w:rFonts w:hint="eastAsia"/>
              </w:rPr>
              <w:t>短縮</w:t>
            </w:r>
          </w:p>
        </w:tc>
        <w:tc>
          <w:tcPr>
            <w:tcW w:w="7909" w:type="dxa"/>
          </w:tcPr>
          <w:p w14:paraId="2F31EF8C" w14:textId="77777777" w:rsidR="00433929" w:rsidRDefault="00433929">
            <w:pPr>
              <w:pStyle w:val="afff6"/>
            </w:pPr>
            <w:r>
              <w:rPr>
                <w:rFonts w:hint="eastAsia"/>
              </w:rPr>
              <w:t>課題：週末の注文受領連絡が週明けになる</w:t>
            </w:r>
          </w:p>
          <w:p w14:paraId="29BF9006" w14:textId="77777777" w:rsidR="00433929" w:rsidRDefault="00433929">
            <w:pPr>
              <w:pStyle w:val="afff6"/>
            </w:pPr>
            <w:r>
              <w:rPr>
                <w:rFonts w:hint="eastAsia"/>
              </w:rPr>
              <w:t>目標：（</w:t>
            </w:r>
            <w:r>
              <w:t>例外を除き）</w:t>
            </w:r>
            <w:r>
              <w:rPr>
                <w:rFonts w:hint="eastAsia"/>
              </w:rPr>
              <w:t>受領連絡を12時間以内に行う</w:t>
            </w:r>
          </w:p>
        </w:tc>
      </w:tr>
      <w:tr w:rsidR="00433929" w14:paraId="4E3087CA" w14:textId="77777777">
        <w:tc>
          <w:tcPr>
            <w:tcW w:w="2547" w:type="dxa"/>
            <w:shd w:val="clear" w:color="auto" w:fill="215E99" w:themeFill="text2" w:themeFillTint="BF"/>
          </w:tcPr>
          <w:p w14:paraId="1AC0A9F8" w14:textId="77777777" w:rsidR="00433929" w:rsidRDefault="00433929">
            <w:pPr>
              <w:pStyle w:val="aff0"/>
            </w:pPr>
            <w:r w:rsidRPr="000F747B">
              <w:rPr>
                <w:rFonts w:hint="eastAsia"/>
              </w:rPr>
              <w:t>大量</w:t>
            </w:r>
            <w:r>
              <w:rPr>
                <w:rFonts w:hint="eastAsia"/>
              </w:rPr>
              <w:t>注文</w:t>
            </w:r>
            <w:r w:rsidRPr="000F747B">
              <w:rPr>
                <w:rFonts w:hint="eastAsia"/>
              </w:rPr>
              <w:t>への対応</w:t>
            </w:r>
          </w:p>
        </w:tc>
        <w:tc>
          <w:tcPr>
            <w:tcW w:w="7909" w:type="dxa"/>
          </w:tcPr>
          <w:p w14:paraId="6C455A05" w14:textId="77777777" w:rsidR="00433929" w:rsidRDefault="00433929">
            <w:pPr>
              <w:pStyle w:val="afff6"/>
            </w:pPr>
            <w:r>
              <w:rPr>
                <w:rFonts w:hint="eastAsia"/>
              </w:rPr>
              <w:t>課題：FAXは記入内容が多く、電話では話す内容が多い</w:t>
            </w:r>
          </w:p>
          <w:p w14:paraId="3B9B643C" w14:textId="77777777" w:rsidR="00433929" w:rsidRDefault="00433929">
            <w:pPr>
              <w:pStyle w:val="afff6"/>
            </w:pPr>
            <w:r>
              <w:rPr>
                <w:rFonts w:hint="eastAsia"/>
              </w:rPr>
              <w:t>目標：注文書の簡易化</w:t>
            </w:r>
          </w:p>
          <w:p w14:paraId="5361135C" w14:textId="77777777" w:rsidR="00433929" w:rsidRDefault="00433929">
            <w:pPr>
              <w:pStyle w:val="afff6"/>
            </w:pPr>
            <w:r>
              <w:rPr>
                <w:rFonts w:hint="eastAsia"/>
              </w:rPr>
              <w:t>大量注文向けのデータ一括申請を導入</w:t>
            </w:r>
          </w:p>
        </w:tc>
      </w:tr>
      <w:tr w:rsidR="00433929" w14:paraId="54BA6138" w14:textId="77777777">
        <w:tc>
          <w:tcPr>
            <w:tcW w:w="2547" w:type="dxa"/>
            <w:shd w:val="clear" w:color="auto" w:fill="215E99" w:themeFill="text2" w:themeFillTint="BF"/>
          </w:tcPr>
          <w:p w14:paraId="36D62248" w14:textId="77777777" w:rsidR="00433929" w:rsidRDefault="00433929">
            <w:pPr>
              <w:pStyle w:val="aff0"/>
            </w:pPr>
            <w:r>
              <w:rPr>
                <w:rFonts w:hint="eastAsia"/>
              </w:rPr>
              <w:t>顧客確認</w:t>
            </w:r>
            <w:r w:rsidRPr="007A1372">
              <w:rPr>
                <w:rFonts w:hint="eastAsia"/>
              </w:rPr>
              <w:t>の不要化</w:t>
            </w:r>
          </w:p>
        </w:tc>
        <w:tc>
          <w:tcPr>
            <w:tcW w:w="7909" w:type="dxa"/>
          </w:tcPr>
          <w:p w14:paraId="4FEDEC16" w14:textId="77777777" w:rsidR="00433929" w:rsidRDefault="00433929">
            <w:pPr>
              <w:pStyle w:val="afff6"/>
            </w:pPr>
            <w:r>
              <w:rPr>
                <w:rFonts w:hint="eastAsia"/>
              </w:rPr>
              <w:t>課題：注文受領時に顧客台帳から顧客確認が必要なため、注文時に電話番号などによる確認が必要</w:t>
            </w:r>
          </w:p>
          <w:p w14:paraId="7586F037" w14:textId="77777777" w:rsidR="00433929" w:rsidRDefault="00433929">
            <w:pPr>
              <w:pStyle w:val="afff6"/>
            </w:pPr>
            <w:r>
              <w:rPr>
                <w:rFonts w:hint="eastAsia"/>
              </w:rPr>
              <w:t>目標：</w:t>
            </w:r>
            <w:r>
              <w:t>システム連携により、</w:t>
            </w:r>
            <w:r>
              <w:rPr>
                <w:rFonts w:hint="eastAsia"/>
              </w:rPr>
              <w:t>顧客確認が不要</w:t>
            </w:r>
          </w:p>
        </w:tc>
      </w:tr>
      <w:tr w:rsidR="00433929" w14:paraId="29F6F271" w14:textId="77777777">
        <w:tc>
          <w:tcPr>
            <w:tcW w:w="2547" w:type="dxa"/>
            <w:shd w:val="clear" w:color="auto" w:fill="215E99" w:themeFill="text2" w:themeFillTint="BF"/>
          </w:tcPr>
          <w:p w14:paraId="0D308946" w14:textId="77777777" w:rsidR="00433929" w:rsidRDefault="00433929">
            <w:pPr>
              <w:pStyle w:val="aff0"/>
            </w:pPr>
            <w:r w:rsidRPr="00BB3F12">
              <w:t>KPI</w:t>
            </w:r>
          </w:p>
        </w:tc>
        <w:tc>
          <w:tcPr>
            <w:tcW w:w="7909" w:type="dxa"/>
          </w:tcPr>
          <w:p w14:paraId="1A0EF36F" w14:textId="77777777" w:rsidR="00433929" w:rsidRDefault="00433929">
            <w:pPr>
              <w:pStyle w:val="afff6"/>
            </w:pPr>
            <w:r>
              <w:rPr>
                <w:rFonts w:hint="eastAsia"/>
              </w:rPr>
              <w:t>受領連絡発信を含む注文完了を12時間以内順守率</w:t>
            </w:r>
          </w:p>
          <w:p w14:paraId="4A9DBB38" w14:textId="77777777" w:rsidR="00433929" w:rsidRDefault="00433929">
            <w:pPr>
              <w:pStyle w:val="afff6"/>
            </w:pPr>
            <w:r>
              <w:t>80%（</w:t>
            </w:r>
            <w:r>
              <w:rPr>
                <w:rFonts w:hint="eastAsia"/>
              </w:rPr>
              <w:t>XX</w:t>
            </w:r>
            <w:r>
              <w:t>年度）</w:t>
            </w:r>
          </w:p>
          <w:p w14:paraId="202441A4" w14:textId="77777777" w:rsidR="00433929" w:rsidRDefault="00433929">
            <w:pPr>
              <w:pStyle w:val="afff6"/>
            </w:pPr>
            <w:r>
              <w:t>100%（</w:t>
            </w:r>
            <w:r>
              <w:rPr>
                <w:rFonts w:hint="eastAsia"/>
              </w:rPr>
              <w:t>XX</w:t>
            </w:r>
            <w:r>
              <w:t>+2年度）</w:t>
            </w:r>
          </w:p>
        </w:tc>
      </w:tr>
    </w:tbl>
    <w:p w14:paraId="01BFA5EE" w14:textId="77777777" w:rsidR="00433929" w:rsidRPr="00827528" w:rsidRDefault="00433929"/>
    <w:p w14:paraId="304D5CE0" w14:textId="77777777" w:rsidR="00433929" w:rsidRDefault="00433929">
      <w:pPr>
        <w:ind w:firstLineChars="0" w:firstLine="0"/>
      </w:pPr>
      <w:r>
        <w:rPr>
          <w:rFonts w:hint="eastAsia"/>
        </w:rPr>
        <w:t>＜目標設定のポイント＞</w:t>
      </w:r>
    </w:p>
    <w:p w14:paraId="22F0C6CF" w14:textId="77777777" w:rsidR="00433929" w:rsidRDefault="00433929" w:rsidP="00892C01">
      <w:pPr>
        <w:pStyle w:val="ab"/>
        <w:numPr>
          <w:ilvl w:val="0"/>
          <w:numId w:val="249"/>
        </w:numPr>
        <w:ind w:leftChars="0" w:firstLineChars="0"/>
      </w:pPr>
      <w:r>
        <w:rPr>
          <w:rFonts w:hint="eastAsia"/>
        </w:rPr>
        <w:t>顧客が困っていること（受領連絡までの時間）への対応を優先</w:t>
      </w:r>
    </w:p>
    <w:p w14:paraId="0A07BDFB" w14:textId="77777777" w:rsidR="00433929" w:rsidRDefault="00433929" w:rsidP="00892C01">
      <w:pPr>
        <w:pStyle w:val="ab"/>
        <w:numPr>
          <w:ilvl w:val="0"/>
          <w:numId w:val="249"/>
        </w:numPr>
        <w:ind w:leftChars="0" w:firstLineChars="0"/>
      </w:pPr>
      <w:r>
        <w:rPr>
          <w:rFonts w:hint="eastAsia"/>
        </w:rPr>
        <w:t>顧客や注文内容の異なりを捉え、個々のニーズへ対応（大量注文）</w:t>
      </w:r>
    </w:p>
    <w:p w14:paraId="6610044C" w14:textId="77777777" w:rsidR="00433929" w:rsidRDefault="00433929" w:rsidP="00892C01">
      <w:pPr>
        <w:pStyle w:val="ab"/>
        <w:numPr>
          <w:ilvl w:val="0"/>
          <w:numId w:val="249"/>
        </w:numPr>
        <w:ind w:leftChars="0" w:firstLineChars="0"/>
      </w:pPr>
      <w:r>
        <w:rPr>
          <w:rFonts w:hint="eastAsia"/>
        </w:rPr>
        <w:t>顧客目線で事前、事後の作業も改善（顧客確認）</w:t>
      </w:r>
    </w:p>
    <w:p w14:paraId="0F81C7B5" w14:textId="2E685186" w:rsidR="00433929" w:rsidRDefault="00433929" w:rsidP="00892C01">
      <w:pPr>
        <w:pStyle w:val="ab"/>
        <w:numPr>
          <w:ilvl w:val="0"/>
          <w:numId w:val="249"/>
        </w:numPr>
        <w:ind w:leftChars="0" w:firstLineChars="0"/>
      </w:pPr>
      <w:r>
        <w:rPr>
          <w:rFonts w:hint="eastAsia"/>
        </w:rPr>
        <w:t>小さく始める。そして、軌道修正しながら最終目標へ到達する（段階的な</w:t>
      </w:r>
      <w:bookmarkStart w:id="1502" w:name="■KPI20ー1－2"/>
      <w:r w:rsidR="00E3446F">
        <w:fldChar w:fldCharType="begin"/>
      </w:r>
      <w:r w:rsidR="00E3446F">
        <w:instrText>HYPERLINK  \l "■KPI"</w:instrText>
      </w:r>
      <w:r w:rsidR="00E3446F">
        <w:fldChar w:fldCharType="separate"/>
      </w:r>
      <w:r w:rsidRPr="00E3446F">
        <w:rPr>
          <w:rStyle w:val="a7"/>
        </w:rPr>
        <w:t>KPI</w:t>
      </w:r>
      <w:bookmarkEnd w:id="1502"/>
      <w:r w:rsidR="00E3446F">
        <w:fldChar w:fldCharType="end"/>
      </w:r>
      <w:r>
        <w:t>）</w:t>
      </w:r>
    </w:p>
    <w:p w14:paraId="00D7140B" w14:textId="77777777" w:rsidR="00433929" w:rsidRDefault="00433929">
      <w:pPr>
        <w:ind w:firstLineChars="0" w:firstLine="0"/>
      </w:pPr>
    </w:p>
    <w:p w14:paraId="5628A0B1" w14:textId="77777777" w:rsidR="00433929" w:rsidRDefault="00433929">
      <w:pPr>
        <w:ind w:firstLineChars="0" w:firstLine="0"/>
      </w:pPr>
      <w:r>
        <w:rPr>
          <w:rFonts w:hint="eastAsia"/>
        </w:rPr>
        <w:t>悪い例では、目標設定に当たって抜け落ちている観点があります。</w:t>
      </w:r>
    </w:p>
    <w:tbl>
      <w:tblPr>
        <w:tblStyle w:val="aa"/>
        <w:tblW w:w="0" w:type="auto"/>
        <w:tblLook w:val="04A0" w:firstRow="1" w:lastRow="0" w:firstColumn="1" w:lastColumn="0" w:noHBand="0" w:noVBand="1"/>
      </w:tblPr>
      <w:tblGrid>
        <w:gridCol w:w="10456"/>
      </w:tblGrid>
      <w:tr w:rsidR="00433929" w14:paraId="58155AA4" w14:textId="77777777">
        <w:tc>
          <w:tcPr>
            <w:tcW w:w="10456" w:type="dxa"/>
            <w:shd w:val="clear" w:color="auto" w:fill="215E99" w:themeFill="text2" w:themeFillTint="BF"/>
          </w:tcPr>
          <w:p w14:paraId="6FA99711" w14:textId="77777777" w:rsidR="00433929" w:rsidRDefault="00433929">
            <w:pPr>
              <w:pStyle w:val="aff0"/>
            </w:pPr>
            <w:r w:rsidRPr="006D21E0">
              <w:rPr>
                <w:rFonts w:hint="eastAsia"/>
              </w:rPr>
              <w:t>誰が何に困っているのか</w:t>
            </w:r>
          </w:p>
        </w:tc>
      </w:tr>
      <w:tr w:rsidR="00433929" w14:paraId="2CD39DA0" w14:textId="77777777">
        <w:tc>
          <w:tcPr>
            <w:tcW w:w="10456" w:type="dxa"/>
          </w:tcPr>
          <w:p w14:paraId="46431BF8" w14:textId="77777777" w:rsidR="00433929" w:rsidRDefault="00433929">
            <w:pPr>
              <w:pStyle w:val="afff6"/>
            </w:pPr>
            <w:r>
              <w:rPr>
                <w:rFonts w:hint="eastAsia"/>
              </w:rPr>
              <w:t>原点に立ち返り、現場で発生していることをよく見ることが大切です。</w:t>
            </w:r>
          </w:p>
          <w:p w14:paraId="1794E37F" w14:textId="77777777" w:rsidR="00433929" w:rsidRDefault="00433929">
            <w:pPr>
              <w:pStyle w:val="afff6"/>
            </w:pPr>
            <w:r>
              <w:rPr>
                <w:rFonts w:hint="eastAsia"/>
              </w:rPr>
              <w:t>顧客は本当に困っているのか、困っている場合は具体的に何に困っているのか確認することが重要です。現場に行き、実際の現場で発生していることを調べると、例えば以下の状況に気づけます。</w:t>
            </w:r>
          </w:p>
          <w:p w14:paraId="45E82FEA" w14:textId="77777777" w:rsidR="00433929" w:rsidRPr="003C2563" w:rsidRDefault="00433929">
            <w:pPr>
              <w:pStyle w:val="afff6"/>
            </w:pPr>
          </w:p>
          <w:p w14:paraId="7783075C" w14:textId="77777777" w:rsidR="00433929" w:rsidRDefault="00433929" w:rsidP="00892C01">
            <w:pPr>
              <w:pStyle w:val="afff6"/>
              <w:numPr>
                <w:ilvl w:val="0"/>
                <w:numId w:val="244"/>
              </w:numPr>
            </w:pPr>
            <w:r>
              <w:rPr>
                <w:rFonts w:hint="eastAsia"/>
              </w:rPr>
              <w:t>注文受領連絡が遅い</w:t>
            </w:r>
          </w:p>
          <w:p w14:paraId="78BE4F14" w14:textId="77777777" w:rsidR="00433929" w:rsidRDefault="00433929" w:rsidP="00892C01">
            <w:pPr>
              <w:pStyle w:val="afff6"/>
              <w:numPr>
                <w:ilvl w:val="0"/>
                <w:numId w:val="244"/>
              </w:numPr>
            </w:pPr>
            <w:r>
              <w:rPr>
                <w:rFonts w:hint="eastAsia"/>
              </w:rPr>
              <w:t>大量注文時の作業が煩雑</w:t>
            </w:r>
          </w:p>
          <w:p w14:paraId="37EC9971" w14:textId="77777777" w:rsidR="00433929" w:rsidRDefault="00433929" w:rsidP="00892C01">
            <w:pPr>
              <w:pStyle w:val="afff6"/>
              <w:numPr>
                <w:ilvl w:val="0"/>
                <w:numId w:val="244"/>
              </w:numPr>
            </w:pPr>
            <w:r>
              <w:rPr>
                <w:rFonts w:hint="eastAsia"/>
              </w:rPr>
              <w:t>注文のたびに起こる顧客確認</w:t>
            </w:r>
          </w:p>
          <w:p w14:paraId="0AC7628A" w14:textId="77777777" w:rsidR="00433929" w:rsidRDefault="00433929">
            <w:pPr>
              <w:pStyle w:val="afff6"/>
            </w:pPr>
          </w:p>
          <w:p w14:paraId="1E1BFD7C" w14:textId="77777777" w:rsidR="00433929" w:rsidRDefault="00433929">
            <w:pPr>
              <w:pStyle w:val="afff6"/>
            </w:pPr>
            <w:r>
              <w:rPr>
                <w:rFonts w:hint="eastAsia"/>
              </w:rPr>
              <w:t>FAXや電話をかけなければならないことよりも、さらに深刻に困っていることがわかります。電子注文を進めることに加えて、他にも対策を打つべきことがあると考えられます。</w:t>
            </w:r>
          </w:p>
          <w:p w14:paraId="32D83E1D" w14:textId="77777777" w:rsidR="00433929" w:rsidRDefault="00433929">
            <w:pPr>
              <w:pStyle w:val="afff6"/>
            </w:pPr>
            <w:r>
              <w:rPr>
                <w:rFonts w:hint="eastAsia"/>
              </w:rPr>
              <w:t>「顧客はFAXや電話をする手間に困っている」というストーリーは、推測に基づくものでした。現場を知らない人による推測のみで目標を設定するのではなく、現場の流れ、顧客の状況を調べて、本当の「困っていること」を把握することが最初の第一歩です。</w:t>
            </w:r>
          </w:p>
        </w:tc>
      </w:tr>
      <w:tr w:rsidR="00433929" w14:paraId="7E9D8547" w14:textId="77777777">
        <w:tc>
          <w:tcPr>
            <w:tcW w:w="10456" w:type="dxa"/>
            <w:shd w:val="clear" w:color="auto" w:fill="215E99" w:themeFill="text2" w:themeFillTint="BF"/>
          </w:tcPr>
          <w:p w14:paraId="4D52DAB7" w14:textId="77777777" w:rsidR="00433929" w:rsidRDefault="00433929">
            <w:pPr>
              <w:pStyle w:val="aff0"/>
            </w:pPr>
            <w:r>
              <w:rPr>
                <w:rFonts w:hint="eastAsia"/>
              </w:rPr>
              <w:t>顧客の</w:t>
            </w:r>
            <w:r w:rsidRPr="00E309DB">
              <w:rPr>
                <w:rFonts w:hint="eastAsia"/>
              </w:rPr>
              <w:t>種類</w:t>
            </w:r>
          </w:p>
        </w:tc>
      </w:tr>
      <w:tr w:rsidR="00433929" w14:paraId="0659ACF5" w14:textId="77777777">
        <w:tc>
          <w:tcPr>
            <w:tcW w:w="10456" w:type="dxa"/>
          </w:tcPr>
          <w:p w14:paraId="7C0EFD16" w14:textId="77777777" w:rsidR="00433929" w:rsidRDefault="00433929">
            <w:pPr>
              <w:pStyle w:val="afff6"/>
            </w:pPr>
            <w:r>
              <w:rPr>
                <w:rFonts w:hint="eastAsia"/>
              </w:rPr>
              <w:t>顧客とは誰なのか把握することが重要です。例では、「顧客」という1つの言葉で表現していましたが、顧客の中にもさまざまな種類の顧客がいる可能性があります。</w:t>
            </w:r>
          </w:p>
          <w:p w14:paraId="66101E6A" w14:textId="77777777" w:rsidR="00433929" w:rsidRDefault="00433929">
            <w:pPr>
              <w:pStyle w:val="afff6"/>
            </w:pPr>
          </w:p>
          <w:p w14:paraId="136BB83B" w14:textId="77777777" w:rsidR="00433929" w:rsidRDefault="00433929" w:rsidP="00892C01">
            <w:pPr>
              <w:pStyle w:val="afff6"/>
              <w:numPr>
                <w:ilvl w:val="0"/>
                <w:numId w:val="245"/>
              </w:numPr>
            </w:pPr>
            <w:r>
              <w:rPr>
                <w:rFonts w:hint="eastAsia"/>
              </w:rPr>
              <w:t>既存顧客か新規顧客か</w:t>
            </w:r>
          </w:p>
          <w:p w14:paraId="31EA81D4" w14:textId="633B3633" w:rsidR="00433929" w:rsidRDefault="00433929">
            <w:pPr>
              <w:pStyle w:val="afff6"/>
            </w:pPr>
            <w:r>
              <w:rPr>
                <w:rFonts w:hint="eastAsia"/>
              </w:rPr>
              <w:t>注文するのは取引実績のある既存顧客か、初めて取引する新規顧客かを把握することが大切です。新規顧客の場合は、支払い方法・配送先の確認や契約手続きなど、必要書類や事務手続きが異なる可能性があります。</w:t>
            </w:r>
          </w:p>
          <w:p w14:paraId="0C836A8D" w14:textId="77777777" w:rsidR="00433929" w:rsidRDefault="00433929" w:rsidP="00892C01">
            <w:pPr>
              <w:pStyle w:val="afff6"/>
              <w:numPr>
                <w:ilvl w:val="0"/>
                <w:numId w:val="245"/>
              </w:numPr>
            </w:pPr>
            <w:r>
              <w:rPr>
                <w:rFonts w:hint="eastAsia"/>
              </w:rPr>
              <w:t>配送先が一つ</w:t>
            </w:r>
            <w:r>
              <w:t>か</w:t>
            </w:r>
            <w:r>
              <w:rPr>
                <w:rFonts w:hint="eastAsia"/>
              </w:rPr>
              <w:t>複数</w:t>
            </w:r>
            <w:r>
              <w:t>か</w:t>
            </w:r>
          </w:p>
          <w:p w14:paraId="289B501B" w14:textId="77777777" w:rsidR="00433929" w:rsidRDefault="00433929">
            <w:pPr>
              <w:pStyle w:val="afff6"/>
            </w:pPr>
            <w:r>
              <w:rPr>
                <w:rFonts w:hint="eastAsia"/>
              </w:rPr>
              <w:t>企業などの法人が注文を行っている場合は、店舗ごとに注文するのではなく、ある程度まとめて一括で注文を行っているかもしれません。</w:t>
            </w:r>
          </w:p>
          <w:p w14:paraId="695CEE14" w14:textId="77777777" w:rsidR="00433929" w:rsidRDefault="00433929">
            <w:pPr>
              <w:pStyle w:val="afff6"/>
            </w:pPr>
            <w:r>
              <w:rPr>
                <w:rFonts w:hint="eastAsia"/>
              </w:rPr>
              <w:t>大量の注文を行っている企業は、店舗ごとにFAX用の注文書を自動出力できるように独自の情報システムを整備済みかもしれません。この場合、拙速に電子注文を進めても、FAXでの注文の方が便利であるため、電子注文が使われない可能性があります。</w:t>
            </w:r>
          </w:p>
          <w:p w14:paraId="2D26600A" w14:textId="77777777" w:rsidR="00433929" w:rsidRDefault="00433929">
            <w:pPr>
              <w:pStyle w:val="afff6"/>
            </w:pPr>
          </w:p>
          <w:p w14:paraId="343F3341" w14:textId="77777777" w:rsidR="00433929" w:rsidRDefault="00433929">
            <w:pPr>
              <w:pStyle w:val="afff6"/>
            </w:pPr>
            <w:r>
              <w:rPr>
                <w:rFonts w:hint="eastAsia"/>
              </w:rPr>
              <w:t>重要なことは、「困っていること」が異なるグループがあれば、個々のグループについて、それぞれの困りごとを把握することです。また、独自の情報システムを整備済みの企業の例のように、「困っていない」グループを把握することも重要です。</w:t>
            </w:r>
          </w:p>
          <w:p w14:paraId="779E135C" w14:textId="77777777" w:rsidR="00433929" w:rsidRPr="006C1AD9" w:rsidRDefault="00433929">
            <w:pPr>
              <w:pStyle w:val="afff6"/>
            </w:pPr>
            <w:r>
              <w:rPr>
                <w:rFonts w:hint="eastAsia"/>
              </w:rPr>
              <w:t>例における「顧客」のような、複数のグループを包括する名詞には注意が必要です。ひとまとめに顧客像を捉えてしまうと、特定のグループが困っていることを見落としてしまうおそれがあります。</w:t>
            </w:r>
          </w:p>
        </w:tc>
      </w:tr>
      <w:tr w:rsidR="00433929" w14:paraId="5591D599" w14:textId="77777777">
        <w:tc>
          <w:tcPr>
            <w:tcW w:w="10456" w:type="dxa"/>
            <w:shd w:val="clear" w:color="auto" w:fill="215E99" w:themeFill="text2" w:themeFillTint="BF"/>
          </w:tcPr>
          <w:p w14:paraId="394CE249" w14:textId="77777777" w:rsidR="00433929" w:rsidRDefault="00433929">
            <w:pPr>
              <w:pStyle w:val="aff0"/>
            </w:pPr>
            <w:r>
              <w:rPr>
                <w:rFonts w:hint="eastAsia"/>
              </w:rPr>
              <w:t>注文内容の種類</w:t>
            </w:r>
          </w:p>
        </w:tc>
      </w:tr>
      <w:tr w:rsidR="00433929" w14:paraId="14D73669" w14:textId="77777777">
        <w:tc>
          <w:tcPr>
            <w:tcW w:w="10456" w:type="dxa"/>
          </w:tcPr>
          <w:p w14:paraId="56BC2892" w14:textId="77777777" w:rsidR="00433929" w:rsidRDefault="00433929">
            <w:pPr>
              <w:pStyle w:val="afff6"/>
            </w:pPr>
            <w:r>
              <w:rPr>
                <w:rFonts w:hint="eastAsia"/>
              </w:rPr>
              <w:t>注文内容にもさまざまな種類があります。例えば注文の種類ごとに、確認の内容や必要時間を調べていくと以下のことがわかります。</w:t>
            </w:r>
          </w:p>
          <w:p w14:paraId="0B6D48A7" w14:textId="77777777" w:rsidR="00433929" w:rsidRDefault="00433929">
            <w:pPr>
              <w:pStyle w:val="afff6"/>
            </w:pPr>
          </w:p>
          <w:p w14:paraId="7A88D973" w14:textId="77777777" w:rsidR="00433929" w:rsidRDefault="00433929" w:rsidP="00892C01">
            <w:pPr>
              <w:pStyle w:val="afff6"/>
              <w:numPr>
                <w:ilvl w:val="0"/>
                <w:numId w:val="245"/>
              </w:numPr>
            </w:pPr>
            <w:r>
              <w:rPr>
                <w:rFonts w:hint="eastAsia"/>
              </w:rPr>
              <w:t>形式的な内容確認のみを行うもの</w:t>
            </w:r>
            <w:r>
              <w:t>（大部分の</w:t>
            </w:r>
            <w:r>
              <w:rPr>
                <w:rFonts w:hint="eastAsia"/>
              </w:rPr>
              <w:t>注文</w:t>
            </w:r>
            <w:r>
              <w:t>）</w:t>
            </w:r>
          </w:p>
          <w:p w14:paraId="14F671C3" w14:textId="56C9C7C8" w:rsidR="00433929" w:rsidRDefault="00433929">
            <w:pPr>
              <w:pStyle w:val="afff6"/>
            </w:pPr>
            <w:r>
              <w:rPr>
                <w:rFonts w:hint="eastAsia"/>
              </w:rPr>
              <w:t>「いつもの商品をいつもの数」注文される場合です。必須記載事項が正しく記載されているかなど形式的な確認のみを行うものが、注文件数の大部分を占めていました。さらに実態を調べていくと、実質的な確認に要する時間は僅かであり、各部門を流れていく際の待ち時間が長いことがわかりました。また、注文を受領した際の確認が十分でなく顧客へ再問い合わせを行うなど、再確認作業にも相当の手間が発生していることがわかりました。</w:t>
            </w:r>
          </w:p>
          <w:p w14:paraId="4D76F69E" w14:textId="77777777" w:rsidR="00433929" w:rsidRDefault="00433929" w:rsidP="00892C01">
            <w:pPr>
              <w:pStyle w:val="afff6"/>
              <w:numPr>
                <w:ilvl w:val="0"/>
                <w:numId w:val="245"/>
              </w:numPr>
            </w:pPr>
            <w:r>
              <w:rPr>
                <w:rFonts w:hint="eastAsia"/>
              </w:rPr>
              <w:t>受付け担当者が詳細な確認作業を行うもの</w:t>
            </w:r>
            <w:r>
              <w:t>（一部の</w:t>
            </w:r>
            <w:r>
              <w:rPr>
                <w:rFonts w:hint="eastAsia"/>
              </w:rPr>
              <w:t>注文</w:t>
            </w:r>
            <w:r>
              <w:t>）</w:t>
            </w:r>
          </w:p>
          <w:p w14:paraId="67DFEEC0" w14:textId="77777777" w:rsidR="00433929" w:rsidRDefault="00433929">
            <w:pPr>
              <w:pStyle w:val="afff6"/>
            </w:pPr>
            <w:r>
              <w:rPr>
                <w:rFonts w:hint="eastAsia"/>
              </w:rPr>
              <w:t>一部の注文については、受付け担当者が詳細な確認作業を行っています。例えば、新規顧客の場合は「支払い方法」「配送先」などを含む初回購入手続きが必要です。他にも、いつもとは違う商品やいつもとは異なる数量の注文と思われる場合には、担当者が確認作業を行ってきました。しかし、上述の形式的な内容確認も同一の担当者が実施しているため、確認に十分な時間が割けない場合があることもわかりました。</w:t>
            </w:r>
          </w:p>
        </w:tc>
      </w:tr>
      <w:tr w:rsidR="00433929" w14:paraId="38C7278B" w14:textId="77777777">
        <w:tc>
          <w:tcPr>
            <w:tcW w:w="10456" w:type="dxa"/>
            <w:shd w:val="clear" w:color="auto" w:fill="215E99" w:themeFill="text2" w:themeFillTint="BF"/>
          </w:tcPr>
          <w:p w14:paraId="1F4F1AE3" w14:textId="77777777" w:rsidR="00433929" w:rsidRDefault="00433929">
            <w:pPr>
              <w:pStyle w:val="aff0"/>
            </w:pPr>
            <w:r w:rsidRPr="00A70E2E">
              <w:rPr>
                <w:rFonts w:hint="eastAsia"/>
              </w:rPr>
              <w:t>エンドツーエンドの視野で、</w:t>
            </w:r>
            <w:r>
              <w:rPr>
                <w:rFonts w:hint="eastAsia"/>
              </w:rPr>
              <w:t>他に</w:t>
            </w:r>
            <w:r w:rsidRPr="00A70E2E">
              <w:rPr>
                <w:rFonts w:hint="eastAsia"/>
              </w:rPr>
              <w:t>問題はないか</w:t>
            </w:r>
          </w:p>
        </w:tc>
      </w:tr>
      <w:tr w:rsidR="00433929" w14:paraId="1E8A0F61" w14:textId="77777777">
        <w:tc>
          <w:tcPr>
            <w:tcW w:w="10456" w:type="dxa"/>
          </w:tcPr>
          <w:p w14:paraId="4B44D85C" w14:textId="77777777" w:rsidR="00433929" w:rsidRDefault="00433929">
            <w:pPr>
              <w:pStyle w:val="afff6"/>
            </w:pPr>
            <w:r>
              <w:rPr>
                <w:rFonts w:hint="eastAsia"/>
              </w:rPr>
              <w:t>業務実施部門の視点で見ると、窓口で申請を受付け、審査を行うという業務は所管業務の重要な一要素です。一方、顧客が注文の事前、事後で作業を行っていることについては、業務実施部門の「担当外」として意識されないことがあります。</w:t>
            </w:r>
          </w:p>
          <w:p w14:paraId="2B2D2B99" w14:textId="77777777" w:rsidR="00433929" w:rsidRDefault="00433929">
            <w:pPr>
              <w:pStyle w:val="afff6"/>
            </w:pPr>
            <w:r>
              <w:rPr>
                <w:rFonts w:hint="eastAsia"/>
              </w:rPr>
              <w:t>しかし、顧客の視点で見ると、事前、事後に必要となる作業も同様に重要なプロセスです。そこに、困りごとは発生していないか確認することが大切です。</w:t>
            </w:r>
          </w:p>
          <w:p w14:paraId="7EEE4ED1" w14:textId="77777777" w:rsidR="00433929" w:rsidRDefault="00433929">
            <w:pPr>
              <w:pStyle w:val="afff6"/>
            </w:pPr>
          </w:p>
          <w:p w14:paraId="175297A6" w14:textId="77777777" w:rsidR="00433929" w:rsidRDefault="00433929" w:rsidP="00892C01">
            <w:pPr>
              <w:pStyle w:val="afff6"/>
              <w:numPr>
                <w:ilvl w:val="0"/>
                <w:numId w:val="245"/>
              </w:numPr>
            </w:pPr>
            <w:r>
              <w:rPr>
                <w:rFonts w:hint="eastAsia"/>
              </w:rPr>
              <w:t>顧客</w:t>
            </w:r>
            <w:r>
              <w:t>が</w:t>
            </w:r>
            <w:r>
              <w:rPr>
                <w:rFonts w:hint="eastAsia"/>
              </w:rPr>
              <w:t>注文</w:t>
            </w:r>
            <w:r>
              <w:t>を行う前に必要となる作業</w:t>
            </w:r>
          </w:p>
          <w:p w14:paraId="7CF9CBB5" w14:textId="2F3DB05B" w:rsidR="00433929" w:rsidRDefault="00433929">
            <w:pPr>
              <w:pStyle w:val="afff6"/>
            </w:pPr>
            <w:r>
              <w:rPr>
                <w:rFonts w:hint="eastAsia"/>
              </w:rPr>
              <w:t>必要物品（購入品目・数量）の取りまとめ、取扱い商品の確認、希望配送日時の確認など</w:t>
            </w:r>
          </w:p>
          <w:p w14:paraId="1608C988" w14:textId="77777777" w:rsidR="00433929" w:rsidRDefault="00433929" w:rsidP="00892C01">
            <w:pPr>
              <w:pStyle w:val="afff6"/>
              <w:numPr>
                <w:ilvl w:val="0"/>
                <w:numId w:val="245"/>
              </w:numPr>
            </w:pPr>
            <w:r>
              <w:rPr>
                <w:rFonts w:hint="eastAsia"/>
              </w:rPr>
              <w:t>顧客が注文受領連絡</w:t>
            </w:r>
            <w:r>
              <w:t>を受</w:t>
            </w:r>
            <w:r>
              <w:rPr>
                <w:rFonts w:hint="eastAsia"/>
              </w:rPr>
              <w:t>けた</w:t>
            </w:r>
            <w:r>
              <w:t>後に必要となる作業</w:t>
            </w:r>
          </w:p>
          <w:p w14:paraId="6A2813BC" w14:textId="77777777" w:rsidR="00433929" w:rsidRPr="00DF5909" w:rsidRDefault="00433929">
            <w:pPr>
              <w:pStyle w:val="afff6"/>
            </w:pPr>
            <w:r>
              <w:rPr>
                <w:rFonts w:hint="eastAsia"/>
              </w:rPr>
              <w:t>配送日時の確認、必要に応じて各店舗への連絡、代金の入金など</w:t>
            </w:r>
          </w:p>
        </w:tc>
      </w:tr>
    </w:tbl>
    <w:p w14:paraId="317CCE49" w14:textId="77777777" w:rsidR="00433929" w:rsidRPr="00A8629F" w:rsidRDefault="00433929"/>
    <w:p w14:paraId="1C029C64" w14:textId="77777777" w:rsidR="00433929" w:rsidRDefault="00433929">
      <w:r>
        <w:rPr>
          <w:rFonts w:hint="eastAsia"/>
        </w:rPr>
        <w:t>顧客視点を重視して現場で発生していることを調べていくと、解決すべき課題にさまざまな種類があることがわかります。</w:t>
      </w:r>
    </w:p>
    <w:p w14:paraId="2B3661F3" w14:textId="77777777" w:rsidR="00433929" w:rsidRDefault="00433929" w:rsidP="00D664FE">
      <w:pPr>
        <w:ind w:firstLineChars="0" w:firstLine="0"/>
      </w:pPr>
    </w:p>
    <w:tbl>
      <w:tblPr>
        <w:tblStyle w:val="aa"/>
        <w:tblW w:w="0" w:type="auto"/>
        <w:tblLook w:val="04A0" w:firstRow="1" w:lastRow="0" w:firstColumn="1" w:lastColumn="0" w:noHBand="0" w:noVBand="1"/>
      </w:tblPr>
      <w:tblGrid>
        <w:gridCol w:w="10456"/>
      </w:tblGrid>
      <w:tr w:rsidR="00433929" w:rsidRPr="00FA4B5F" w14:paraId="66728A98" w14:textId="77777777">
        <w:tc>
          <w:tcPr>
            <w:tcW w:w="10456" w:type="dxa"/>
          </w:tcPr>
          <w:p w14:paraId="605874E7" w14:textId="77777777" w:rsidR="00433929" w:rsidRDefault="00433929" w:rsidP="00924BBB">
            <w:pPr>
              <w:pStyle w:val="afff8"/>
            </w:pPr>
            <w:r>
              <w:rPr>
                <w:noProof/>
              </w:rPr>
              <w:drawing>
                <wp:anchor distT="0" distB="0" distL="114300" distR="114300" simplePos="0" relativeHeight="251656455" behindDoc="0" locked="1" layoutInCell="1" allowOverlap="1" wp14:anchorId="23DEA196" wp14:editId="0025E30F">
                  <wp:simplePos x="0" y="0"/>
                  <wp:positionH relativeFrom="column">
                    <wp:posOffset>-463550</wp:posOffset>
                  </wp:positionH>
                  <wp:positionV relativeFrom="paragraph">
                    <wp:posOffset>-238125</wp:posOffset>
                  </wp:positionV>
                  <wp:extent cx="824230" cy="518160"/>
                  <wp:effectExtent l="0" t="0" r="0" b="0"/>
                  <wp:wrapNone/>
                  <wp:docPr id="21420326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9525"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4230" cy="518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A4B5F">
              <w:rPr>
                <w:rFonts w:hint="eastAsia"/>
              </w:rPr>
              <w:t>「</w:t>
            </w:r>
            <w:r>
              <w:rPr>
                <w:rFonts w:hint="eastAsia"/>
              </w:rPr>
              <w:t>KGI</w:t>
            </w:r>
            <w:r w:rsidRPr="00FA4B5F">
              <w:rPr>
                <w:rFonts w:hint="eastAsia"/>
              </w:rPr>
              <w:t>」「</w:t>
            </w:r>
            <w:r>
              <w:rPr>
                <w:rFonts w:hint="eastAsia"/>
              </w:rPr>
              <w:t>CSF</w:t>
            </w:r>
            <w:r w:rsidRPr="00FA4B5F">
              <w:rPr>
                <w:rFonts w:hint="eastAsia"/>
              </w:rPr>
              <w:t>」「</w:t>
            </w:r>
            <w:r>
              <w:rPr>
                <w:rFonts w:hint="eastAsia"/>
              </w:rPr>
              <w:t>KPI</w:t>
            </w:r>
            <w:r w:rsidRPr="00FA4B5F">
              <w:rPr>
                <w:rFonts w:hint="eastAsia"/>
              </w:rPr>
              <w:t>」の定義と関係</w:t>
            </w:r>
          </w:p>
          <w:p w14:paraId="3C89A2A7" w14:textId="77777777" w:rsidR="00433929" w:rsidRDefault="00433929" w:rsidP="00892C01">
            <w:pPr>
              <w:pStyle w:val="afff6"/>
              <w:numPr>
                <w:ilvl w:val="0"/>
                <w:numId w:val="245"/>
              </w:numPr>
            </w:pPr>
            <w:r>
              <w:rPr>
                <w:rFonts w:hint="eastAsia"/>
              </w:rPr>
              <w:t>重要目標達成指標（KGI：</w:t>
            </w:r>
            <w:r>
              <w:t>Key Goal Indicator）</w:t>
            </w:r>
          </w:p>
          <w:p w14:paraId="16EA2023" w14:textId="17931F0B" w:rsidR="00433929" w:rsidRDefault="00433929">
            <w:pPr>
              <w:pStyle w:val="afff6"/>
              <w:ind w:left="440"/>
            </w:pPr>
            <w:r>
              <w:rPr>
                <w:rFonts w:hint="eastAsia"/>
              </w:rPr>
              <w:t>政策目標など、プロジェクトの最終目標を達成するために管理すべき指標</w:t>
            </w:r>
          </w:p>
          <w:p w14:paraId="2EDFA90C" w14:textId="77777777" w:rsidR="00433929" w:rsidRDefault="00433929" w:rsidP="00892C01">
            <w:pPr>
              <w:pStyle w:val="afff6"/>
              <w:numPr>
                <w:ilvl w:val="0"/>
                <w:numId w:val="245"/>
              </w:numPr>
            </w:pPr>
            <w:r>
              <w:t>重要成功要因（</w:t>
            </w:r>
            <w:r>
              <w:rPr>
                <w:rFonts w:hint="eastAsia"/>
              </w:rPr>
              <w:t>CSF</w:t>
            </w:r>
            <w:r>
              <w:t>：Critical Success Factor）</w:t>
            </w:r>
          </w:p>
          <w:p w14:paraId="1BBFAB00" w14:textId="7E5A11CD" w:rsidR="00433929" w:rsidRDefault="00433929">
            <w:pPr>
              <w:pStyle w:val="afff6"/>
              <w:ind w:left="440"/>
            </w:pPr>
            <w:r>
              <w:rPr>
                <w:rFonts w:hint="eastAsia"/>
              </w:rPr>
              <w:t>KGIを達成する（成功させる）上で重要となる要因</w:t>
            </w:r>
          </w:p>
          <w:p w14:paraId="230FEC67" w14:textId="77777777" w:rsidR="00433929" w:rsidRDefault="00433929" w:rsidP="00892C01">
            <w:pPr>
              <w:pStyle w:val="afff6"/>
              <w:numPr>
                <w:ilvl w:val="0"/>
                <w:numId w:val="245"/>
              </w:numPr>
            </w:pPr>
            <w:r>
              <w:t>重要成果指標（</w:t>
            </w:r>
            <w:r>
              <w:rPr>
                <w:rFonts w:hint="eastAsia"/>
              </w:rPr>
              <w:t>KPI</w:t>
            </w:r>
            <w:r>
              <w:t>：Key Performance Indicator）</w:t>
            </w:r>
          </w:p>
          <w:p w14:paraId="34ECF73F" w14:textId="77777777" w:rsidR="00433929" w:rsidRDefault="00433929" w:rsidP="00092D7D">
            <w:pPr>
              <w:pStyle w:val="afff6"/>
              <w:ind w:left="440"/>
            </w:pPr>
            <w:r>
              <w:rPr>
                <w:rFonts w:hint="eastAsia"/>
              </w:rPr>
              <w:t>プロジェクトを推進し、新しいサービス・業務を実現することで重要目標達成指標を達成するために管理すべき指標</w:t>
            </w:r>
          </w:p>
          <w:p w14:paraId="01D5FED6" w14:textId="77777777" w:rsidR="00433929" w:rsidRDefault="00433929" w:rsidP="00092D7D">
            <w:pPr>
              <w:pStyle w:val="afff6"/>
              <w:ind w:left="440"/>
            </w:pPr>
          </w:p>
          <w:p w14:paraId="099E0E25" w14:textId="77777777" w:rsidR="00433929" w:rsidRDefault="00433929">
            <w:pPr>
              <w:pStyle w:val="afff6"/>
            </w:pPr>
            <w:r>
              <w:rPr>
                <w:rFonts w:hint="eastAsia"/>
              </w:rPr>
              <w:t>例：資格試験の合格</w:t>
            </w:r>
          </w:p>
          <w:p w14:paraId="0F914FFA" w14:textId="77777777" w:rsidR="00433929" w:rsidRDefault="00433929">
            <w:pPr>
              <w:pStyle w:val="afff6"/>
            </w:pPr>
            <w:r>
              <w:rPr>
                <w:rFonts w:hint="eastAsia"/>
              </w:rPr>
              <w:t>資格試験に合格するために勉強するという場面を想定して、具体例を紹介します。</w:t>
            </w:r>
          </w:p>
          <w:p w14:paraId="54B5EC92" w14:textId="77777777" w:rsidR="00433929" w:rsidRDefault="00433929">
            <w:pPr>
              <w:pStyle w:val="afff6"/>
            </w:pPr>
            <w:r>
              <w:rPr>
                <w:rFonts w:hint="eastAsia"/>
              </w:rPr>
              <w:t>資格試験の合格（例：試験で</w:t>
            </w:r>
            <w:r>
              <w:t>70点以上取得</w:t>
            </w:r>
            <w:r>
              <w:rPr>
                <w:rFonts w:hint="eastAsia"/>
              </w:rPr>
              <w:t>）</w:t>
            </w:r>
            <w:r>
              <w:t>が</w:t>
            </w:r>
            <w:r>
              <w:rPr>
                <w:rFonts w:hint="eastAsia"/>
              </w:rPr>
              <w:t>KGI</w:t>
            </w:r>
            <w:r>
              <w:t>となります。</w:t>
            </w:r>
          </w:p>
          <w:p w14:paraId="624187EC" w14:textId="77777777" w:rsidR="00433929" w:rsidRDefault="00433929">
            <w:pPr>
              <w:pStyle w:val="afff6"/>
            </w:pPr>
            <w:r>
              <w:rPr>
                <w:rFonts w:hint="eastAsia"/>
              </w:rPr>
              <w:t>このKGIを達成するためのCSFは、「十分な勉強時間を確保すること」（リソースの確保）や、自分の周りでこの資格をすでに取得している人や、この資格の分野に詳しい人を見つけて質問できるようにしておき、「わからないことがあっても解決できるようにすること」（協力体制の確立）、「周りから邪魔されずに集中して勉強できる環境を確保すること」（阻害要因の排除）などが挙げられます。CSFは、これらが揃えば確かに成功（目標を達成）しそうだと思える要因であることが大切です。</w:t>
            </w:r>
          </w:p>
          <w:p w14:paraId="07085A08" w14:textId="77777777" w:rsidR="00433929" w:rsidRPr="004A583B" w:rsidRDefault="00433929">
            <w:pPr>
              <w:pStyle w:val="afff6"/>
            </w:pPr>
            <w:r>
              <w:rPr>
                <w:rFonts w:hint="eastAsia"/>
              </w:rPr>
              <w:t>KPIは、「</w:t>
            </w:r>
            <w:r>
              <w:t>1週間</w:t>
            </w:r>
            <w:r>
              <w:rPr>
                <w:rFonts w:hint="eastAsia"/>
              </w:rPr>
              <w:t>当たり</w:t>
            </w:r>
            <w:r>
              <w:t>の勉強時間：10時間以上」、仕事が忙しくて勉強</w:t>
            </w:r>
            <w:r>
              <w:rPr>
                <w:rFonts w:hint="eastAsia"/>
              </w:rPr>
              <w:t>できないということがないように「</w:t>
            </w:r>
            <w:r>
              <w:t>1週間</w:t>
            </w:r>
            <w:r>
              <w:rPr>
                <w:rFonts w:hint="eastAsia"/>
              </w:rPr>
              <w:t>当たり</w:t>
            </w:r>
            <w:r>
              <w:t>の残業時間：5時間未満」などといった指</w:t>
            </w:r>
            <w:r>
              <w:rPr>
                <w:rFonts w:hint="eastAsia"/>
              </w:rPr>
              <w:t>標を設定します。KPIは、これらが達成されればCSF（ここでは「十分な勉強時間を確保すること」）が実現できたといえるような指標を設定します。</w:t>
            </w:r>
          </w:p>
        </w:tc>
      </w:tr>
    </w:tbl>
    <w:p w14:paraId="533BD112" w14:textId="77777777" w:rsidR="00433929" w:rsidRDefault="00433929">
      <w:pPr>
        <w:ind w:firstLineChars="0" w:firstLine="0"/>
      </w:pPr>
    </w:p>
    <w:p w14:paraId="38D06FF0" w14:textId="77777777" w:rsidR="00433929" w:rsidRPr="00B07A26" w:rsidRDefault="00433929">
      <w:pPr>
        <w:ind w:firstLineChars="0" w:firstLine="0"/>
      </w:pPr>
      <w:r>
        <w:rPr>
          <w:rFonts w:hint="eastAsia"/>
        </w:rPr>
        <w:t>「プロジェクト管理」において、中小企業でも意識すべき重要な観点の</w:t>
      </w:r>
      <w:r w:rsidRPr="00525B85">
        <w:rPr>
          <w:rFonts w:hint="eastAsia"/>
        </w:rPr>
        <w:t>詳細は</w:t>
      </w:r>
      <w:r>
        <w:rPr>
          <w:rFonts w:hint="eastAsia"/>
        </w:rPr>
        <w:t>、「</w:t>
      </w:r>
      <w:r w:rsidRPr="00407D0B">
        <w:t>DS-120デジタル・ガバメント推進標準ガイドライン実践ガイドブック</w:t>
      </w:r>
      <w:r>
        <w:rPr>
          <w:rFonts w:hint="eastAsia"/>
        </w:rPr>
        <w:t>」の以下の箇所を参照してください。</w:t>
      </w:r>
    </w:p>
    <w:tbl>
      <w:tblPr>
        <w:tblStyle w:val="aa"/>
        <w:tblW w:w="0" w:type="auto"/>
        <w:tblLook w:val="04A0" w:firstRow="1" w:lastRow="0" w:firstColumn="1" w:lastColumn="0" w:noHBand="0" w:noVBand="1"/>
      </w:tblPr>
      <w:tblGrid>
        <w:gridCol w:w="10456"/>
      </w:tblGrid>
      <w:tr w:rsidR="00433929" w14:paraId="08D758D0" w14:textId="77777777">
        <w:tc>
          <w:tcPr>
            <w:tcW w:w="10456" w:type="dxa"/>
            <w:shd w:val="clear" w:color="auto" w:fill="215E99" w:themeFill="text2" w:themeFillTint="BF"/>
          </w:tcPr>
          <w:p w14:paraId="2F632035" w14:textId="77777777" w:rsidR="00433929" w:rsidRPr="00A56F74" w:rsidRDefault="00433929">
            <w:pPr>
              <w:pStyle w:val="aff0"/>
            </w:pPr>
            <w:r>
              <w:rPr>
                <w:rFonts w:hint="eastAsia"/>
              </w:rPr>
              <w:t>中小企業が意識すべき観点</w:t>
            </w:r>
          </w:p>
        </w:tc>
      </w:tr>
      <w:tr w:rsidR="00433929" w14:paraId="14D36D66" w14:textId="77777777">
        <w:tc>
          <w:tcPr>
            <w:tcW w:w="10456" w:type="dxa"/>
          </w:tcPr>
          <w:p w14:paraId="4876E8F2" w14:textId="77777777" w:rsidR="00433929" w:rsidRDefault="00433929">
            <w:pPr>
              <w:pStyle w:val="afff6"/>
            </w:pPr>
            <w:r w:rsidRPr="00A56F74">
              <w:rPr>
                <w:rFonts w:hint="eastAsia"/>
              </w:rPr>
              <w:t>第</w:t>
            </w:r>
            <w:r w:rsidRPr="00A56F74">
              <w:t>3編 第2章 プロジェクトの管理</w:t>
            </w:r>
            <w:r>
              <w:rPr>
                <w:rFonts w:hint="eastAsia"/>
              </w:rPr>
              <w:t xml:space="preserve"> Step2 プロジェクトの立ち上げ、初動</w:t>
            </w:r>
          </w:p>
        </w:tc>
      </w:tr>
    </w:tbl>
    <w:p w14:paraId="0E18A199" w14:textId="77777777" w:rsidR="00433929" w:rsidRDefault="00433929">
      <w:pPr>
        <w:ind w:firstLineChars="0" w:firstLine="0"/>
      </w:pPr>
    </w:p>
    <w:p w14:paraId="1B131E34" w14:textId="77777777" w:rsidR="00D44FAC" w:rsidRPr="00C6244C" w:rsidRDefault="00D44FAC">
      <w:pPr>
        <w:ind w:firstLineChars="0" w:firstLine="0"/>
      </w:pPr>
    </w:p>
    <w:p w14:paraId="61FC1F41" w14:textId="77777777" w:rsidR="00433929" w:rsidRDefault="00433929" w:rsidP="005373DC">
      <w:pPr>
        <w:pStyle w:val="5"/>
      </w:pPr>
      <w:r>
        <w:rPr>
          <w:rFonts w:hint="eastAsia"/>
        </w:rPr>
        <w:t>セキュリティ機能を実装・運用するためポイント</w:t>
      </w:r>
    </w:p>
    <w:p w14:paraId="2047F50E" w14:textId="77777777" w:rsidR="00433929" w:rsidRPr="00250DC5" w:rsidRDefault="00433929">
      <w:r w:rsidRPr="0005345A">
        <w:rPr>
          <w:rFonts w:hint="eastAsia"/>
        </w:rPr>
        <w:t>プロジェクトを進める中で発生しやすいリスクとその対応方法について、例を示します。</w:t>
      </w:r>
    </w:p>
    <w:tbl>
      <w:tblPr>
        <w:tblStyle w:val="aa"/>
        <w:tblW w:w="0" w:type="auto"/>
        <w:tblLook w:val="04A0" w:firstRow="1" w:lastRow="0" w:firstColumn="1" w:lastColumn="0" w:noHBand="0" w:noVBand="1"/>
      </w:tblPr>
      <w:tblGrid>
        <w:gridCol w:w="10456"/>
      </w:tblGrid>
      <w:tr w:rsidR="00433929" w14:paraId="66B78D23" w14:textId="77777777" w:rsidTr="00095E1D">
        <w:tc>
          <w:tcPr>
            <w:tcW w:w="10456" w:type="dxa"/>
            <w:shd w:val="clear" w:color="auto" w:fill="215E99" w:themeFill="text2" w:themeFillTint="BF"/>
          </w:tcPr>
          <w:p w14:paraId="0390D7E8" w14:textId="77777777" w:rsidR="00433929" w:rsidRPr="001014F2" w:rsidRDefault="00433929" w:rsidP="00095E1D">
            <w:pPr>
              <w:pStyle w:val="aff0"/>
            </w:pPr>
            <w:r>
              <w:rPr>
                <w:rFonts w:hint="eastAsia"/>
              </w:rPr>
              <w:t>多数の事業者間をまたいだシステム障害が発生するリスクへの対応</w:t>
            </w:r>
          </w:p>
        </w:tc>
      </w:tr>
      <w:tr w:rsidR="00433929" w14:paraId="5060147B" w14:textId="77777777" w:rsidTr="005B42B7">
        <w:tc>
          <w:tcPr>
            <w:tcW w:w="10456" w:type="dxa"/>
            <w:shd w:val="clear" w:color="auto" w:fill="auto"/>
          </w:tcPr>
          <w:p w14:paraId="2AAE57D9" w14:textId="77777777" w:rsidR="00433929" w:rsidRDefault="00433929" w:rsidP="005B42B7">
            <w:pPr>
              <w:pStyle w:val="afff6"/>
            </w:pPr>
            <w:r>
              <w:rPr>
                <w:rFonts w:hint="eastAsia"/>
              </w:rPr>
              <w:t>多数の事業者が参画する体制（マルチベンダー体制）においてシステム障害が発生した際に、各事業者が自身の責任範囲ではないことを主張し、問題を主体的に解決する主体が存在しないことによって、原因究明や対応実施が長期化するというリスク</w:t>
            </w:r>
          </w:p>
          <w:p w14:paraId="7D6CFB64" w14:textId="77777777" w:rsidR="00433929" w:rsidRDefault="00433929" w:rsidP="005B42B7">
            <w:pPr>
              <w:pStyle w:val="afff6"/>
            </w:pPr>
          </w:p>
          <w:p w14:paraId="58F52A2E" w14:textId="77777777" w:rsidR="00433929" w:rsidRDefault="00433929" w:rsidP="005B42B7">
            <w:pPr>
              <w:pStyle w:val="afff6"/>
            </w:pPr>
            <w:r>
              <w:rPr>
                <w:rFonts w:hint="eastAsia"/>
              </w:rPr>
              <w:t>→リスクを軽減するためには、プロジェクト全体を統括する品質管理チームを</w:t>
            </w:r>
            <w:r>
              <w:t>プロジェクト管理を行うチームや担当</w:t>
            </w:r>
            <w:r>
              <w:rPr>
                <w:rFonts w:hint="eastAsia"/>
              </w:rPr>
              <w:t>従業員</w:t>
            </w:r>
            <w:r>
              <w:t>と特定事業者によって構成するなどの対応が考えられます。プロジェクト内でシステム障害などの問題が発生した際には、この品質管理チームが問題解決を統括し、複数事業者をまたがる問題についても問題の切り分けと問題対応者（事業者）の決定を行います。また、各事業者が品質管理チームの指示にしたがって必要な対応を行うことをプロジェクトのルールとしても明示します。</w:t>
            </w:r>
          </w:p>
        </w:tc>
      </w:tr>
      <w:tr w:rsidR="00433929" w14:paraId="10FA1B80" w14:textId="77777777" w:rsidTr="00095E1D">
        <w:tc>
          <w:tcPr>
            <w:tcW w:w="10456" w:type="dxa"/>
            <w:shd w:val="clear" w:color="auto" w:fill="215E99" w:themeFill="text2" w:themeFillTint="BF"/>
          </w:tcPr>
          <w:p w14:paraId="10FE907F" w14:textId="77777777" w:rsidR="00433929" w:rsidRPr="001014F2" w:rsidRDefault="00433929" w:rsidP="00095E1D">
            <w:pPr>
              <w:pStyle w:val="aff0"/>
            </w:pPr>
            <w:r w:rsidRPr="009206A8">
              <w:rPr>
                <w:rFonts w:hint="eastAsia"/>
              </w:rPr>
              <w:t>個人情報</w:t>
            </w:r>
            <w:r>
              <w:rPr>
                <w:rFonts w:hint="eastAsia"/>
              </w:rPr>
              <w:t>など</w:t>
            </w:r>
            <w:r w:rsidRPr="009206A8">
              <w:rPr>
                <w:rFonts w:hint="eastAsia"/>
              </w:rPr>
              <w:t>の重要情報が漏えいするリスク</w:t>
            </w:r>
          </w:p>
        </w:tc>
      </w:tr>
      <w:tr w:rsidR="00433929" w14:paraId="6BC56984" w14:textId="77777777">
        <w:trPr>
          <w:trHeight w:val="4810"/>
        </w:trPr>
        <w:tc>
          <w:tcPr>
            <w:tcW w:w="10456" w:type="dxa"/>
          </w:tcPr>
          <w:p w14:paraId="65FDBC4A" w14:textId="77777777" w:rsidR="00433929" w:rsidRDefault="00433929" w:rsidP="00E166CF">
            <w:pPr>
              <w:pStyle w:val="afff6"/>
            </w:pPr>
            <w:r>
              <w:rPr>
                <w:rFonts w:hint="eastAsia"/>
              </w:rPr>
              <w:t>個人情報などの重要情報について、本来は参照権限がない利用者が参照してしまったり、外部へ流出してしまったりといった漏えいが発生するリスク</w:t>
            </w:r>
          </w:p>
          <w:p w14:paraId="522D44F7" w14:textId="77777777" w:rsidR="00433929" w:rsidRDefault="00433929" w:rsidP="00E166CF">
            <w:pPr>
              <w:pStyle w:val="afff6"/>
            </w:pPr>
          </w:p>
          <w:p w14:paraId="2DBB88A8" w14:textId="77777777" w:rsidR="00433929" w:rsidRDefault="00433929" w:rsidP="003B2B9F">
            <w:pPr>
              <w:pStyle w:val="afff6"/>
            </w:pPr>
            <w:r>
              <w:rPr>
                <w:rFonts w:hint="eastAsia"/>
              </w:rPr>
              <w:t>→本番稼動前の段階においてリスクを軽減するためには、情報セキュリティの専門経験を持つ要員がセキュリティ設計を行い、要件定義で定めた情報セキュリティ対策要件の充足性を確認します。また、実作業の中でも本番データを扱うテストにおいて、氏名などの重要情報をマスキング（匿名化）した形で実施するなど、万一の情報流出時にも影響範囲を限定化する対応を行います。</w:t>
            </w:r>
          </w:p>
          <w:p w14:paraId="0E764F1B" w14:textId="77777777" w:rsidR="00433929" w:rsidRDefault="00433929" w:rsidP="00E166CF">
            <w:pPr>
              <w:pStyle w:val="afff6"/>
            </w:pPr>
            <w:r>
              <w:rPr>
                <w:rFonts w:hint="eastAsia"/>
              </w:rPr>
              <w:t>→本番稼動後の段階においてリスクを軽減するためには、運用計画や運用実施要領などの中で重要情報を扱う際の手順を明確に示した上で、実際の実施状況について定期的に確認することや、セキュリティ監査の実施計画を立てて監査の実施とフォローアップを行うなどの対応を行います。</w:t>
            </w:r>
          </w:p>
        </w:tc>
      </w:tr>
    </w:tbl>
    <w:p w14:paraId="0F6DDB53" w14:textId="77777777" w:rsidR="00433929" w:rsidRDefault="00433929" w:rsidP="003B2B9F">
      <w:pPr>
        <w:ind w:firstLineChars="0" w:firstLine="0"/>
      </w:pPr>
    </w:p>
    <w:p w14:paraId="0483C810" w14:textId="77777777" w:rsidR="00433929" w:rsidRDefault="00433929" w:rsidP="003E0313">
      <w:pPr>
        <w:pStyle w:val="4"/>
      </w:pPr>
      <w:bookmarkStart w:id="1503" w:name="_Toc176166802"/>
      <w:bookmarkStart w:id="1504" w:name="_Toc185339004"/>
      <w:bookmarkStart w:id="1505" w:name="_Toc188349104"/>
      <w:r w:rsidRPr="00E47E56">
        <w:rPr>
          <w:rFonts w:hint="eastAsia"/>
        </w:rPr>
        <w:t>予算</w:t>
      </w:r>
      <w:r>
        <w:rPr>
          <w:rFonts w:hint="eastAsia"/>
        </w:rPr>
        <w:t>およ</w:t>
      </w:r>
      <w:r w:rsidRPr="00E47E56">
        <w:rPr>
          <w:rFonts w:hint="eastAsia"/>
        </w:rPr>
        <w:t>び執行</w:t>
      </w:r>
      <w:bookmarkEnd w:id="1503"/>
      <w:bookmarkEnd w:id="1504"/>
      <w:bookmarkEnd w:id="1505"/>
    </w:p>
    <w:p w14:paraId="4E9EB72C" w14:textId="77777777" w:rsidR="00433929" w:rsidRDefault="00433929" w:rsidP="00E47E56"/>
    <w:p w14:paraId="39E5F704" w14:textId="77777777" w:rsidR="00433929" w:rsidRPr="004521D2" w:rsidRDefault="00433929" w:rsidP="003A5F71">
      <w:r w:rsidRPr="004521D2">
        <w:rPr>
          <w:rFonts w:hint="eastAsia"/>
        </w:rPr>
        <w:t>政府機関における予算活動全体の流れは以下の通りです。</w:t>
      </w:r>
    </w:p>
    <w:tbl>
      <w:tblPr>
        <w:tblStyle w:val="aa"/>
        <w:tblW w:w="0" w:type="auto"/>
        <w:tblLook w:val="04A0" w:firstRow="1" w:lastRow="0" w:firstColumn="1" w:lastColumn="0" w:noHBand="0" w:noVBand="1"/>
      </w:tblPr>
      <w:tblGrid>
        <w:gridCol w:w="10456"/>
      </w:tblGrid>
      <w:tr w:rsidR="00433929" w:rsidRPr="004521D2" w14:paraId="710886AB" w14:textId="77777777" w:rsidTr="00402EE3">
        <w:tc>
          <w:tcPr>
            <w:tcW w:w="10456" w:type="dxa"/>
            <w:shd w:val="clear" w:color="auto" w:fill="215E99" w:themeFill="text2" w:themeFillTint="BF"/>
          </w:tcPr>
          <w:p w14:paraId="46421ABC" w14:textId="77777777" w:rsidR="00433929" w:rsidRPr="004521D2" w:rsidRDefault="00433929" w:rsidP="00402EE3">
            <w:pPr>
              <w:pStyle w:val="aff0"/>
            </w:pPr>
            <w:r w:rsidRPr="004521D2">
              <w:rPr>
                <w:rFonts w:hint="eastAsia"/>
              </w:rPr>
              <w:t>予算活動の全体の流れ</w:t>
            </w:r>
          </w:p>
        </w:tc>
      </w:tr>
      <w:tr w:rsidR="00433929" w14:paraId="38A5F625" w14:textId="77777777" w:rsidTr="00402EE3">
        <w:tc>
          <w:tcPr>
            <w:tcW w:w="10456" w:type="dxa"/>
          </w:tcPr>
          <w:p w14:paraId="6F234F4B" w14:textId="77777777" w:rsidR="00433929" w:rsidRPr="004521D2" w:rsidRDefault="00433929" w:rsidP="00924BBB">
            <w:pPr>
              <w:pStyle w:val="afff8"/>
            </w:pPr>
            <w:r w:rsidRPr="004521D2">
              <w:rPr>
                <w:rFonts w:hint="eastAsia"/>
              </w:rPr>
              <w:t>予算のための稟議（予算要求）の事前準備</w:t>
            </w:r>
          </w:p>
        </w:tc>
      </w:tr>
      <w:tr w:rsidR="00433929" w:rsidRPr="00043A49" w14:paraId="4EC4FBB1" w14:textId="77777777" w:rsidTr="00402EE3">
        <w:tc>
          <w:tcPr>
            <w:tcW w:w="10456" w:type="dxa"/>
          </w:tcPr>
          <w:p w14:paraId="51E0B3B2" w14:textId="77777777" w:rsidR="00433929" w:rsidRPr="004521D2" w:rsidRDefault="00433929" w:rsidP="00043A49">
            <w:pPr>
              <w:pStyle w:val="afff6"/>
            </w:pPr>
            <w:r w:rsidRPr="004521D2">
              <w:rPr>
                <w:rFonts w:hint="eastAsia"/>
              </w:rPr>
              <w:t>稟議の直前に作業が集中したり、手戻り作業が発生したりしないように準備を行います。</w:t>
            </w:r>
          </w:p>
          <w:p w14:paraId="345A8DBB" w14:textId="77777777" w:rsidR="00433929" w:rsidRPr="004521D2" w:rsidRDefault="00433929" w:rsidP="00043A49">
            <w:pPr>
              <w:pStyle w:val="afff6"/>
            </w:pPr>
          </w:p>
          <w:p w14:paraId="10FBFF26" w14:textId="77777777" w:rsidR="00433929" w:rsidRPr="004521D2" w:rsidRDefault="00433929" w:rsidP="00892C01">
            <w:pPr>
              <w:pStyle w:val="afff6"/>
              <w:numPr>
                <w:ilvl w:val="0"/>
                <w:numId w:val="276"/>
              </w:numPr>
            </w:pPr>
            <w:r w:rsidRPr="004521D2">
              <w:rPr>
                <w:rFonts w:hint="eastAsia"/>
              </w:rPr>
              <w:t>予算のための稟議を計画的に実施する</w:t>
            </w:r>
          </w:p>
          <w:p w14:paraId="2E7821D5" w14:textId="77777777" w:rsidR="00433929" w:rsidRPr="004521D2" w:rsidRDefault="00433929" w:rsidP="00892C01">
            <w:pPr>
              <w:pStyle w:val="ab"/>
              <w:numPr>
                <w:ilvl w:val="0"/>
                <w:numId w:val="277"/>
              </w:numPr>
              <w:ind w:leftChars="0" w:firstLineChars="0"/>
            </w:pPr>
            <w:r w:rsidRPr="004521D2">
              <w:rPr>
                <w:rFonts w:hint="eastAsia"/>
              </w:rPr>
              <w:t>予算のための稟議の年間スケジュールを把握する</w:t>
            </w:r>
          </w:p>
          <w:p w14:paraId="51B6B7BA" w14:textId="77777777" w:rsidR="00433929" w:rsidRPr="004521D2" w:rsidRDefault="00433929" w:rsidP="00892C01">
            <w:pPr>
              <w:pStyle w:val="ab"/>
              <w:numPr>
                <w:ilvl w:val="0"/>
                <w:numId w:val="277"/>
              </w:numPr>
              <w:ind w:leftChars="0" w:firstLineChars="0"/>
            </w:pPr>
            <w:r w:rsidRPr="004521D2">
              <w:rPr>
                <w:rFonts w:hint="eastAsia"/>
              </w:rPr>
              <w:t>予算のための稟議に向けた作業のポイント</w:t>
            </w:r>
          </w:p>
          <w:p w14:paraId="69B3421E" w14:textId="77777777" w:rsidR="00433929" w:rsidRPr="004521D2" w:rsidRDefault="00433929">
            <w:pPr>
              <w:pStyle w:val="afff6"/>
            </w:pPr>
            <w:r w:rsidRPr="004521D2">
              <w:t>予算のための稟議・編成作業は、各段階において作業の締切り日が厳格に定められてい</w:t>
            </w:r>
            <w:r w:rsidRPr="004521D2">
              <w:rPr>
                <w:rFonts w:hint="eastAsia"/>
              </w:rPr>
              <w:t>るので、</w:t>
            </w:r>
            <w:r w:rsidRPr="004521D2">
              <w:t>いつ頃どの作業を行うかを意識し、計画を立てて、十分な時間と期間を確保して進め</w:t>
            </w:r>
            <w:r w:rsidRPr="004521D2">
              <w:rPr>
                <w:rFonts w:hint="eastAsia"/>
              </w:rPr>
              <w:t>ます。</w:t>
            </w:r>
          </w:p>
          <w:p w14:paraId="1CFC7A27" w14:textId="77777777" w:rsidR="00433929" w:rsidRPr="004521D2" w:rsidRDefault="00433929">
            <w:pPr>
              <w:ind w:firstLineChars="0" w:firstLine="0"/>
            </w:pPr>
          </w:p>
          <w:p w14:paraId="1CE6EA4F" w14:textId="77777777" w:rsidR="00433929" w:rsidRPr="004521D2" w:rsidRDefault="00433929" w:rsidP="00892C01">
            <w:pPr>
              <w:pStyle w:val="afff6"/>
              <w:numPr>
                <w:ilvl w:val="0"/>
                <w:numId w:val="276"/>
              </w:numPr>
            </w:pPr>
            <w:r w:rsidRPr="004521D2">
              <w:rPr>
                <w:rFonts w:hint="eastAsia"/>
              </w:rPr>
              <w:t>予算のための稟議の対象範囲を早期に決める</w:t>
            </w:r>
          </w:p>
          <w:p w14:paraId="61B79EC1" w14:textId="77777777" w:rsidR="00433929" w:rsidRPr="004521D2" w:rsidRDefault="00433929" w:rsidP="00892C01">
            <w:pPr>
              <w:pStyle w:val="ab"/>
              <w:numPr>
                <w:ilvl w:val="0"/>
                <w:numId w:val="278"/>
              </w:numPr>
              <w:ind w:leftChars="0" w:firstLineChars="0"/>
            </w:pPr>
            <w:r w:rsidRPr="004521D2">
              <w:rPr>
                <w:rFonts w:hint="eastAsia"/>
              </w:rPr>
              <w:t>プロジェクト計画書を再確認する</w:t>
            </w:r>
          </w:p>
          <w:p w14:paraId="5C524BF2" w14:textId="77777777" w:rsidR="00433929" w:rsidRPr="004521D2" w:rsidRDefault="00433929" w:rsidP="00892C01">
            <w:pPr>
              <w:pStyle w:val="ab"/>
              <w:numPr>
                <w:ilvl w:val="0"/>
                <w:numId w:val="278"/>
              </w:numPr>
              <w:ind w:leftChars="0" w:firstLineChars="0"/>
            </w:pPr>
            <w:r w:rsidRPr="004521D2">
              <w:rPr>
                <w:rFonts w:hint="eastAsia"/>
              </w:rPr>
              <w:t>予算のための稟議から漏れがちな項目を理解する</w:t>
            </w:r>
          </w:p>
          <w:p w14:paraId="5C386A17" w14:textId="77777777" w:rsidR="00433929" w:rsidRPr="004521D2" w:rsidRDefault="00433929" w:rsidP="00892C01">
            <w:pPr>
              <w:pStyle w:val="ab"/>
              <w:numPr>
                <w:ilvl w:val="0"/>
                <w:numId w:val="278"/>
              </w:numPr>
              <w:ind w:leftChars="0" w:firstLineChars="0"/>
            </w:pPr>
            <w:r w:rsidRPr="004521D2">
              <w:rPr>
                <w:rFonts w:hint="eastAsia"/>
              </w:rPr>
              <w:t>関係者と役割分担は早期に確認</w:t>
            </w:r>
          </w:p>
          <w:p w14:paraId="7B4AD2C3" w14:textId="77777777" w:rsidR="00433929" w:rsidRPr="004521D2" w:rsidRDefault="00433929">
            <w:pPr>
              <w:pStyle w:val="afff6"/>
            </w:pPr>
            <w:r w:rsidRPr="004521D2">
              <w:t>プロジェクト計画書には、予算のための稟議の対象となる活動が、プロジェクト全体でどう位置づけられ、何を達成し、何の条件を守らないといけないかが書</w:t>
            </w:r>
            <w:r w:rsidRPr="004521D2">
              <w:rPr>
                <w:rFonts w:hint="eastAsia"/>
              </w:rPr>
              <w:t>かれています。プロジェクト計画書の内容を</w:t>
            </w:r>
            <w:r w:rsidRPr="004521D2">
              <w:t>理解し</w:t>
            </w:r>
            <w:r w:rsidRPr="004521D2">
              <w:rPr>
                <w:rFonts w:hint="eastAsia"/>
              </w:rPr>
              <w:t>た上で</w:t>
            </w:r>
            <w:r w:rsidRPr="004521D2">
              <w:t>作業を進めることで、予算のための稟議の内容が具体的になり、第三者にも理解しやすいものとなります。</w:t>
            </w:r>
          </w:p>
          <w:p w14:paraId="00847DF4" w14:textId="77777777" w:rsidR="00433929" w:rsidRPr="004521D2" w:rsidRDefault="00433929">
            <w:pPr>
              <w:pStyle w:val="afff6"/>
            </w:pPr>
          </w:p>
          <w:p w14:paraId="75E09789" w14:textId="77777777" w:rsidR="00433929" w:rsidRPr="004521D2" w:rsidRDefault="00433929" w:rsidP="00892C01">
            <w:pPr>
              <w:pStyle w:val="afff6"/>
              <w:numPr>
                <w:ilvl w:val="0"/>
                <w:numId w:val="276"/>
              </w:numPr>
            </w:pPr>
            <w:r w:rsidRPr="004521D2">
              <w:rPr>
                <w:rFonts w:hint="eastAsia"/>
              </w:rPr>
              <w:t>コスト削減の検討</w:t>
            </w:r>
          </w:p>
          <w:p w14:paraId="44224ED1" w14:textId="77777777" w:rsidR="00433929" w:rsidRPr="004521D2" w:rsidRDefault="00433929" w:rsidP="00892C01">
            <w:pPr>
              <w:pStyle w:val="ab"/>
              <w:numPr>
                <w:ilvl w:val="0"/>
                <w:numId w:val="279"/>
              </w:numPr>
              <w:ind w:leftChars="0" w:firstLineChars="0"/>
            </w:pPr>
            <w:r w:rsidRPr="004521D2">
              <w:rPr>
                <w:rFonts w:hint="eastAsia"/>
              </w:rPr>
              <w:t>ハードウェア・ソフトウェアのコスト削減観点</w:t>
            </w:r>
          </w:p>
          <w:p w14:paraId="73368A74" w14:textId="77777777" w:rsidR="00433929" w:rsidRPr="004521D2" w:rsidRDefault="00433929" w:rsidP="00892C01">
            <w:pPr>
              <w:pStyle w:val="ab"/>
              <w:numPr>
                <w:ilvl w:val="0"/>
                <w:numId w:val="279"/>
              </w:numPr>
              <w:ind w:leftChars="0" w:firstLineChars="0"/>
            </w:pPr>
            <w:r w:rsidRPr="004521D2">
              <w:rPr>
                <w:rFonts w:hint="eastAsia"/>
              </w:rPr>
              <w:t>アプリケーションのコスト削減観点</w:t>
            </w:r>
          </w:p>
          <w:p w14:paraId="0E6A7EE0" w14:textId="77777777" w:rsidR="00433929" w:rsidRPr="004521D2" w:rsidRDefault="00433929" w:rsidP="00892C01">
            <w:pPr>
              <w:pStyle w:val="ab"/>
              <w:numPr>
                <w:ilvl w:val="0"/>
                <w:numId w:val="279"/>
              </w:numPr>
              <w:ind w:leftChars="0" w:firstLineChars="0"/>
            </w:pPr>
            <w:r w:rsidRPr="004521D2">
              <w:rPr>
                <w:rFonts w:hint="eastAsia"/>
              </w:rPr>
              <w:t>運用業務のコスト削減観点</w:t>
            </w:r>
          </w:p>
          <w:p w14:paraId="26921F3C" w14:textId="77777777" w:rsidR="00433929" w:rsidRPr="004521D2" w:rsidRDefault="00433929" w:rsidP="00892C01">
            <w:pPr>
              <w:pStyle w:val="ab"/>
              <w:numPr>
                <w:ilvl w:val="0"/>
                <w:numId w:val="279"/>
              </w:numPr>
              <w:ind w:leftChars="0" w:firstLineChars="0"/>
            </w:pPr>
            <w:r w:rsidRPr="004521D2">
              <w:rPr>
                <w:rFonts w:hint="eastAsia"/>
              </w:rPr>
              <w:t>そのほかのコスト削減観点</w:t>
            </w:r>
          </w:p>
        </w:tc>
      </w:tr>
      <w:tr w:rsidR="00433929" w:rsidRPr="00043A49" w14:paraId="5A44F902" w14:textId="77777777" w:rsidTr="00402EE3">
        <w:tc>
          <w:tcPr>
            <w:tcW w:w="10456" w:type="dxa"/>
          </w:tcPr>
          <w:p w14:paraId="75F8864C" w14:textId="77777777" w:rsidR="00433929" w:rsidRPr="004521D2" w:rsidRDefault="00433929">
            <w:pPr>
              <w:pStyle w:val="afff8"/>
            </w:pPr>
            <w:r w:rsidRPr="004521D2">
              <w:rPr>
                <w:rFonts w:hint="eastAsia"/>
              </w:rPr>
              <w:t>見積り依頼</w:t>
            </w:r>
          </w:p>
        </w:tc>
      </w:tr>
      <w:tr w:rsidR="00433929" w:rsidRPr="00043A49" w14:paraId="289C9D51" w14:textId="77777777" w:rsidTr="00402EE3">
        <w:tc>
          <w:tcPr>
            <w:tcW w:w="10456" w:type="dxa"/>
          </w:tcPr>
          <w:p w14:paraId="2311B50B" w14:textId="77777777" w:rsidR="00433929" w:rsidRPr="004521D2" w:rsidRDefault="00433929">
            <w:pPr>
              <w:pStyle w:val="afff6"/>
            </w:pPr>
            <w:r w:rsidRPr="004521D2">
              <w:rPr>
                <w:rFonts w:hint="eastAsia"/>
              </w:rPr>
              <w:t>情報システムの見積りには、専門的で見慣れない表現や内容が含まれることがあります。情報システムの見積りの特性を理解した上で、どのように見積り依頼を行えばよい情報を入手できるか理解することが重要です。</w:t>
            </w:r>
          </w:p>
          <w:p w14:paraId="795B2F60" w14:textId="77777777" w:rsidR="00433929" w:rsidRPr="004521D2" w:rsidRDefault="00433929">
            <w:pPr>
              <w:pStyle w:val="afff6"/>
            </w:pPr>
          </w:p>
          <w:p w14:paraId="3A35618C" w14:textId="77777777" w:rsidR="00433929" w:rsidRPr="004521D2" w:rsidRDefault="00433929" w:rsidP="00892C01">
            <w:pPr>
              <w:pStyle w:val="afff6"/>
              <w:numPr>
                <w:ilvl w:val="0"/>
                <w:numId w:val="377"/>
              </w:numPr>
            </w:pPr>
            <w:r w:rsidRPr="004521D2">
              <w:rPr>
                <w:rFonts w:hint="eastAsia"/>
              </w:rPr>
              <w:t>見積り依頼書の作成</w:t>
            </w:r>
          </w:p>
          <w:p w14:paraId="2CEC1273" w14:textId="77777777" w:rsidR="00433929" w:rsidRPr="004521D2" w:rsidRDefault="00433929" w:rsidP="00892C01">
            <w:pPr>
              <w:pStyle w:val="ab"/>
              <w:numPr>
                <w:ilvl w:val="0"/>
                <w:numId w:val="280"/>
              </w:numPr>
              <w:ind w:leftChars="0" w:firstLineChars="0"/>
            </w:pPr>
            <w:r w:rsidRPr="004521D2">
              <w:rPr>
                <w:rFonts w:hint="eastAsia"/>
              </w:rPr>
              <w:t>要件が未確定な部分を明確にする</w:t>
            </w:r>
          </w:p>
          <w:p w14:paraId="778C9067" w14:textId="77777777" w:rsidR="00433929" w:rsidRPr="004521D2" w:rsidRDefault="00433929" w:rsidP="00892C01">
            <w:pPr>
              <w:pStyle w:val="ab"/>
              <w:numPr>
                <w:ilvl w:val="0"/>
                <w:numId w:val="280"/>
              </w:numPr>
              <w:ind w:leftChars="0" w:firstLineChars="0"/>
            </w:pPr>
            <w:r w:rsidRPr="004521D2">
              <w:rPr>
                <w:rFonts w:hint="eastAsia"/>
              </w:rPr>
              <w:t>プロジェクトの状況によって内訳粒度を変える</w:t>
            </w:r>
          </w:p>
          <w:p w14:paraId="668CBC52" w14:textId="77777777" w:rsidR="00433929" w:rsidRPr="004521D2" w:rsidRDefault="00433929" w:rsidP="00892C01">
            <w:pPr>
              <w:pStyle w:val="ab"/>
              <w:numPr>
                <w:ilvl w:val="0"/>
                <w:numId w:val="280"/>
              </w:numPr>
              <w:ind w:leftChars="0" w:firstLineChars="0"/>
            </w:pPr>
            <w:r w:rsidRPr="004521D2">
              <w:rPr>
                <w:rFonts w:hint="eastAsia"/>
              </w:rPr>
              <w:t>見積りフォーマットを指定する</w:t>
            </w:r>
          </w:p>
          <w:p w14:paraId="40218E33" w14:textId="77777777" w:rsidR="00433929" w:rsidRPr="004521D2" w:rsidRDefault="00433929" w:rsidP="00892C01">
            <w:pPr>
              <w:pStyle w:val="ab"/>
              <w:numPr>
                <w:ilvl w:val="0"/>
                <w:numId w:val="280"/>
              </w:numPr>
              <w:ind w:leftChars="0" w:firstLineChars="0"/>
            </w:pPr>
            <w:r w:rsidRPr="004521D2">
              <w:rPr>
                <w:rFonts w:hint="eastAsia"/>
              </w:rPr>
              <w:t>工程の名称の違いをなくす</w:t>
            </w:r>
          </w:p>
          <w:p w14:paraId="62591065" w14:textId="77777777" w:rsidR="00433929" w:rsidRPr="004521D2" w:rsidRDefault="00433929" w:rsidP="00892C01">
            <w:pPr>
              <w:pStyle w:val="ab"/>
              <w:numPr>
                <w:ilvl w:val="0"/>
                <w:numId w:val="280"/>
              </w:numPr>
              <w:ind w:leftChars="0" w:firstLineChars="0"/>
            </w:pPr>
            <w:r w:rsidRPr="004521D2">
              <w:rPr>
                <w:rFonts w:hint="eastAsia"/>
              </w:rPr>
              <w:t>見積り手法に注意する</w:t>
            </w:r>
          </w:p>
          <w:p w14:paraId="0DD6D2AE" w14:textId="77777777" w:rsidR="00433929" w:rsidRPr="004521D2" w:rsidRDefault="00433929" w:rsidP="00892C01">
            <w:pPr>
              <w:pStyle w:val="ab"/>
              <w:numPr>
                <w:ilvl w:val="0"/>
                <w:numId w:val="280"/>
              </w:numPr>
              <w:ind w:leftChars="0" w:firstLineChars="0"/>
            </w:pPr>
            <w:r w:rsidRPr="004521D2">
              <w:rPr>
                <w:rFonts w:hint="eastAsia"/>
              </w:rPr>
              <w:t>できるだけ詳細な要件を書く</w:t>
            </w:r>
          </w:p>
          <w:p w14:paraId="055D047A" w14:textId="77777777" w:rsidR="00433929" w:rsidRPr="004521D2" w:rsidRDefault="00433929">
            <w:pPr>
              <w:pStyle w:val="ab"/>
              <w:ind w:leftChars="0" w:left="1280" w:firstLineChars="0" w:firstLine="0"/>
            </w:pPr>
          </w:p>
          <w:p w14:paraId="5C8176B0" w14:textId="77777777" w:rsidR="00433929" w:rsidRPr="004521D2" w:rsidRDefault="00433929" w:rsidP="00892C01">
            <w:pPr>
              <w:pStyle w:val="afff6"/>
              <w:numPr>
                <w:ilvl w:val="0"/>
                <w:numId w:val="377"/>
              </w:numPr>
            </w:pPr>
            <w:r w:rsidRPr="004521D2">
              <w:rPr>
                <w:rFonts w:hint="eastAsia"/>
              </w:rPr>
              <w:t>事業者への見積り依頼</w:t>
            </w:r>
          </w:p>
          <w:p w14:paraId="6DB32AE1" w14:textId="77777777" w:rsidR="00433929" w:rsidRPr="004521D2" w:rsidRDefault="00433929" w:rsidP="00892C01">
            <w:pPr>
              <w:pStyle w:val="ab"/>
              <w:numPr>
                <w:ilvl w:val="0"/>
                <w:numId w:val="281"/>
              </w:numPr>
              <w:ind w:leftChars="0" w:firstLineChars="0"/>
            </w:pPr>
            <w:r w:rsidRPr="004521D2">
              <w:rPr>
                <w:rFonts w:hint="eastAsia"/>
              </w:rPr>
              <w:t>見積りしてくれる事業者を探す</w:t>
            </w:r>
          </w:p>
          <w:p w14:paraId="0D80FDFD" w14:textId="77777777" w:rsidR="00433929" w:rsidRPr="004521D2" w:rsidRDefault="00433929" w:rsidP="00892C01">
            <w:pPr>
              <w:pStyle w:val="ab"/>
              <w:numPr>
                <w:ilvl w:val="0"/>
                <w:numId w:val="281"/>
              </w:numPr>
              <w:ind w:leftChars="0" w:firstLineChars="0"/>
            </w:pPr>
            <w:r w:rsidRPr="004521D2">
              <w:rPr>
                <w:rFonts w:hint="eastAsia"/>
              </w:rPr>
              <w:t>見積り事業者と対話して、発注者の意図を正しく伝える</w:t>
            </w:r>
          </w:p>
        </w:tc>
      </w:tr>
      <w:tr w:rsidR="00433929" w:rsidRPr="004521D2" w14:paraId="4AF8BA26" w14:textId="77777777" w:rsidTr="00402EE3">
        <w:tc>
          <w:tcPr>
            <w:tcW w:w="10456" w:type="dxa"/>
          </w:tcPr>
          <w:p w14:paraId="1B4BEE11" w14:textId="77777777" w:rsidR="00433929" w:rsidRPr="004521D2" w:rsidRDefault="00433929">
            <w:pPr>
              <w:pStyle w:val="afff8"/>
            </w:pPr>
            <w:r w:rsidRPr="004521D2">
              <w:rPr>
                <w:rFonts w:hint="eastAsia"/>
              </w:rPr>
              <w:t>見積りの精査</w:t>
            </w:r>
          </w:p>
        </w:tc>
      </w:tr>
      <w:tr w:rsidR="00433929" w:rsidRPr="004521D2" w14:paraId="0E36BA48" w14:textId="77777777" w:rsidTr="00402EE3">
        <w:tc>
          <w:tcPr>
            <w:tcW w:w="10456" w:type="dxa"/>
          </w:tcPr>
          <w:p w14:paraId="430A1195" w14:textId="77777777" w:rsidR="00433929" w:rsidRPr="004521D2" w:rsidRDefault="00433929">
            <w:pPr>
              <w:pStyle w:val="afff6"/>
            </w:pPr>
            <w:r w:rsidRPr="004521D2">
              <w:rPr>
                <w:rFonts w:hint="eastAsia"/>
              </w:rPr>
              <w:t>見積り金額は、過少でも過大でも問題です。必要十分な金額水準とするために、事業者から受け取った見積りに対して内容の過不足を見つけ、より精度を高めるための作業を実施します。</w:t>
            </w:r>
          </w:p>
          <w:p w14:paraId="7451496F" w14:textId="77777777" w:rsidR="00433929" w:rsidRPr="004521D2" w:rsidRDefault="00433929">
            <w:pPr>
              <w:pStyle w:val="afff6"/>
            </w:pPr>
          </w:p>
          <w:p w14:paraId="6D7B0C07" w14:textId="77777777" w:rsidR="00433929" w:rsidRPr="004521D2" w:rsidRDefault="00433929" w:rsidP="00892C01">
            <w:pPr>
              <w:pStyle w:val="afff6"/>
              <w:numPr>
                <w:ilvl w:val="0"/>
                <w:numId w:val="378"/>
              </w:numPr>
            </w:pPr>
            <w:r w:rsidRPr="004521D2">
              <w:rPr>
                <w:rFonts w:hint="eastAsia"/>
              </w:rPr>
              <w:t>人件費の見積り精査</w:t>
            </w:r>
          </w:p>
          <w:p w14:paraId="2489472E" w14:textId="77777777" w:rsidR="00433929" w:rsidRPr="004521D2" w:rsidRDefault="00433929" w:rsidP="00892C01">
            <w:pPr>
              <w:pStyle w:val="ab"/>
              <w:numPr>
                <w:ilvl w:val="0"/>
                <w:numId w:val="282"/>
              </w:numPr>
              <w:ind w:leftChars="0" w:firstLineChars="0"/>
            </w:pPr>
            <w:r w:rsidRPr="004521D2">
              <w:rPr>
                <w:rFonts w:hint="eastAsia"/>
              </w:rPr>
              <w:t>安易な掛け算の精査</w:t>
            </w:r>
          </w:p>
          <w:p w14:paraId="417C7312" w14:textId="77777777" w:rsidR="00433929" w:rsidRPr="004521D2" w:rsidRDefault="00433929" w:rsidP="00892C01">
            <w:pPr>
              <w:pStyle w:val="ab"/>
              <w:numPr>
                <w:ilvl w:val="0"/>
                <w:numId w:val="282"/>
              </w:numPr>
              <w:ind w:leftChars="0" w:firstLineChars="0"/>
            </w:pPr>
            <w:r w:rsidRPr="004521D2">
              <w:rPr>
                <w:rFonts w:hint="eastAsia"/>
              </w:rPr>
              <w:t>作業重複の精査</w:t>
            </w:r>
          </w:p>
          <w:p w14:paraId="5E575EB1" w14:textId="77777777" w:rsidR="00433929" w:rsidRPr="004521D2" w:rsidRDefault="00433929" w:rsidP="00892C01">
            <w:pPr>
              <w:pStyle w:val="ab"/>
              <w:numPr>
                <w:ilvl w:val="0"/>
                <w:numId w:val="282"/>
              </w:numPr>
              <w:ind w:leftChars="0" w:firstLineChars="0"/>
            </w:pPr>
            <w:r w:rsidRPr="004521D2">
              <w:rPr>
                <w:rFonts w:hint="eastAsia"/>
              </w:rPr>
              <w:t>主要成果物との比較</w:t>
            </w:r>
          </w:p>
          <w:p w14:paraId="58D88E61" w14:textId="77777777" w:rsidR="00433929" w:rsidRPr="004521D2" w:rsidRDefault="00433929" w:rsidP="00892C01">
            <w:pPr>
              <w:pStyle w:val="ab"/>
              <w:numPr>
                <w:ilvl w:val="0"/>
                <w:numId w:val="282"/>
              </w:numPr>
              <w:ind w:leftChars="0" w:firstLineChars="0"/>
            </w:pPr>
            <w:r w:rsidRPr="004521D2">
              <w:rPr>
                <w:rFonts w:hint="eastAsia"/>
              </w:rPr>
              <w:t>開発生産性の精査</w:t>
            </w:r>
          </w:p>
          <w:p w14:paraId="06DB1687" w14:textId="77777777" w:rsidR="00433929" w:rsidRPr="004521D2" w:rsidRDefault="00433929">
            <w:pPr>
              <w:pStyle w:val="ab"/>
              <w:ind w:leftChars="0" w:left="1640" w:firstLineChars="0" w:firstLine="0"/>
            </w:pPr>
          </w:p>
          <w:p w14:paraId="1DFBF31D" w14:textId="77777777" w:rsidR="00433929" w:rsidRPr="004521D2" w:rsidRDefault="00433929" w:rsidP="00892C01">
            <w:pPr>
              <w:pStyle w:val="afff6"/>
              <w:numPr>
                <w:ilvl w:val="0"/>
                <w:numId w:val="378"/>
              </w:numPr>
            </w:pPr>
            <w:r w:rsidRPr="004521D2">
              <w:rPr>
                <w:rFonts w:hint="eastAsia"/>
              </w:rPr>
              <w:t>ハードウェアなどの見積り精査</w:t>
            </w:r>
          </w:p>
          <w:p w14:paraId="65AA709B" w14:textId="77777777" w:rsidR="00433929" w:rsidRPr="004521D2" w:rsidRDefault="00433929" w:rsidP="00892C01">
            <w:pPr>
              <w:pStyle w:val="ab"/>
              <w:numPr>
                <w:ilvl w:val="0"/>
                <w:numId w:val="283"/>
              </w:numPr>
              <w:ind w:leftChars="0" w:firstLineChars="0"/>
            </w:pPr>
            <w:r w:rsidRPr="004521D2">
              <w:rPr>
                <w:rFonts w:hint="eastAsia"/>
              </w:rPr>
              <w:t>製品単価を精査する</w:t>
            </w:r>
          </w:p>
          <w:p w14:paraId="56AED8AD" w14:textId="77777777" w:rsidR="00433929" w:rsidRPr="004521D2" w:rsidRDefault="00433929" w:rsidP="00892C01">
            <w:pPr>
              <w:pStyle w:val="ab"/>
              <w:numPr>
                <w:ilvl w:val="0"/>
                <w:numId w:val="283"/>
              </w:numPr>
              <w:ind w:leftChars="0" w:firstLineChars="0"/>
            </w:pPr>
            <w:r w:rsidRPr="004521D2">
              <w:rPr>
                <w:rFonts w:hint="eastAsia"/>
              </w:rPr>
              <w:t>高額な製品を中心に、必要性を精査し他製品と比較する</w:t>
            </w:r>
          </w:p>
          <w:p w14:paraId="0CBB540B" w14:textId="77777777" w:rsidR="00433929" w:rsidRPr="004521D2" w:rsidRDefault="00433929" w:rsidP="00892C01">
            <w:pPr>
              <w:pStyle w:val="ab"/>
              <w:numPr>
                <w:ilvl w:val="0"/>
                <w:numId w:val="283"/>
              </w:numPr>
              <w:ind w:leftChars="0" w:firstLineChars="0"/>
            </w:pPr>
            <w:r w:rsidRPr="004521D2">
              <w:rPr>
                <w:rFonts w:hint="eastAsia"/>
              </w:rPr>
              <w:t>ソフトウェアライセンスを精査する</w:t>
            </w:r>
          </w:p>
          <w:p w14:paraId="0993F2C1" w14:textId="77777777" w:rsidR="00433929" w:rsidRPr="004521D2" w:rsidRDefault="00433929" w:rsidP="00892C01">
            <w:pPr>
              <w:pStyle w:val="ab"/>
              <w:numPr>
                <w:ilvl w:val="0"/>
                <w:numId w:val="283"/>
              </w:numPr>
              <w:ind w:leftChars="0" w:firstLineChars="0"/>
            </w:pPr>
            <w:r w:rsidRPr="004521D2">
              <w:rPr>
                <w:rFonts w:hint="eastAsia"/>
              </w:rPr>
              <w:t>保守量を精査する</w:t>
            </w:r>
          </w:p>
          <w:p w14:paraId="0BD497E7" w14:textId="77777777" w:rsidR="00433929" w:rsidRPr="004521D2" w:rsidRDefault="00433929">
            <w:pPr>
              <w:pStyle w:val="afff6"/>
            </w:pPr>
            <w:r w:rsidRPr="004521D2">
              <w:t>ハードウェア、ソフトウェアの借料や保守経費は、経費全体の中で大きな比率を占めます。まずは、大前提として製品単位での価格内訳を入手</w:t>
            </w:r>
            <w:r w:rsidRPr="004521D2">
              <w:rPr>
                <w:rFonts w:hint="eastAsia"/>
              </w:rPr>
              <w:t>することが大切です。</w:t>
            </w:r>
          </w:p>
          <w:p w14:paraId="75D43ED3" w14:textId="77777777" w:rsidR="00433929" w:rsidRPr="004521D2" w:rsidRDefault="00433929">
            <w:pPr>
              <w:pStyle w:val="afff6"/>
            </w:pPr>
          </w:p>
          <w:p w14:paraId="6A7B108C" w14:textId="77777777" w:rsidR="00433929" w:rsidRPr="004521D2" w:rsidRDefault="00433929" w:rsidP="00892C01">
            <w:pPr>
              <w:pStyle w:val="afff6"/>
              <w:numPr>
                <w:ilvl w:val="0"/>
                <w:numId w:val="378"/>
              </w:numPr>
            </w:pPr>
            <w:r w:rsidRPr="004521D2">
              <w:rPr>
                <w:rFonts w:hint="eastAsia"/>
              </w:rPr>
              <w:t>複数事業者の見積りの比較</w:t>
            </w:r>
          </w:p>
        </w:tc>
      </w:tr>
      <w:tr w:rsidR="00433929" w:rsidRPr="004521D2" w14:paraId="461824EE" w14:textId="77777777" w:rsidTr="00402EE3">
        <w:tc>
          <w:tcPr>
            <w:tcW w:w="10456" w:type="dxa"/>
          </w:tcPr>
          <w:p w14:paraId="64951374" w14:textId="77777777" w:rsidR="00433929" w:rsidRPr="004521D2" w:rsidRDefault="00433929" w:rsidP="00924BBB">
            <w:pPr>
              <w:pStyle w:val="afff8"/>
            </w:pPr>
            <w:r w:rsidRPr="004521D2">
              <w:rPr>
                <w:rFonts w:hint="eastAsia"/>
              </w:rPr>
              <w:t>予算のための稟議（予算要求）に必要な資料の準備</w:t>
            </w:r>
          </w:p>
        </w:tc>
      </w:tr>
      <w:tr w:rsidR="00433929" w:rsidRPr="004521D2" w14:paraId="6BBB3339" w14:textId="77777777" w:rsidTr="00402EE3">
        <w:tc>
          <w:tcPr>
            <w:tcW w:w="10456" w:type="dxa"/>
          </w:tcPr>
          <w:p w14:paraId="274D857F" w14:textId="77777777" w:rsidR="00433929" w:rsidRPr="004521D2" w:rsidRDefault="00433929" w:rsidP="00C10EAD">
            <w:pPr>
              <w:pStyle w:val="afff6"/>
            </w:pPr>
            <w:r w:rsidRPr="004521D2">
              <w:rPr>
                <w:rFonts w:hint="eastAsia"/>
              </w:rPr>
              <w:t>必要な経費を正確に把握するために事業者に見積りを依頼します。自社のやりたいこと・見積ってほしいことをまとめて伝えるために、見積り依頼資料を提示します。</w:t>
            </w:r>
          </w:p>
          <w:p w14:paraId="6407141A" w14:textId="77777777" w:rsidR="00433929" w:rsidRPr="004521D2" w:rsidRDefault="00433929" w:rsidP="00C10EAD">
            <w:pPr>
              <w:pStyle w:val="afff6"/>
            </w:pPr>
          </w:p>
          <w:p w14:paraId="7E9B27C5" w14:textId="77777777" w:rsidR="00433929" w:rsidRPr="004521D2" w:rsidRDefault="00433929" w:rsidP="00892C01">
            <w:pPr>
              <w:pStyle w:val="afff6"/>
              <w:numPr>
                <w:ilvl w:val="0"/>
                <w:numId w:val="284"/>
              </w:numPr>
            </w:pPr>
            <w:r w:rsidRPr="004521D2">
              <w:rPr>
                <w:rFonts w:hint="eastAsia"/>
              </w:rPr>
              <w:t>全体像と要点の明確化</w:t>
            </w:r>
          </w:p>
          <w:p w14:paraId="2151BA36" w14:textId="77777777" w:rsidR="00433929" w:rsidRPr="004521D2" w:rsidRDefault="00433929">
            <w:pPr>
              <w:pStyle w:val="afff6"/>
              <w:ind w:left="440"/>
            </w:pPr>
          </w:p>
          <w:p w14:paraId="57617704" w14:textId="77777777" w:rsidR="00433929" w:rsidRPr="004521D2" w:rsidRDefault="00433929" w:rsidP="00892C01">
            <w:pPr>
              <w:pStyle w:val="afff6"/>
              <w:numPr>
                <w:ilvl w:val="0"/>
                <w:numId w:val="284"/>
              </w:numPr>
            </w:pPr>
            <w:r w:rsidRPr="004521D2">
              <w:rPr>
                <w:rFonts w:hint="eastAsia"/>
              </w:rPr>
              <w:t>予算のための稟議の資料の作成上の注意点</w:t>
            </w:r>
          </w:p>
          <w:p w14:paraId="511FC6A5" w14:textId="77777777" w:rsidR="00433929" w:rsidRPr="004521D2" w:rsidRDefault="00433929" w:rsidP="00892C01">
            <w:pPr>
              <w:pStyle w:val="ab"/>
              <w:numPr>
                <w:ilvl w:val="0"/>
                <w:numId w:val="285"/>
              </w:numPr>
              <w:ind w:leftChars="0" w:firstLineChars="0"/>
            </w:pPr>
            <w:r w:rsidRPr="004521D2">
              <w:rPr>
                <w:rFonts w:hint="eastAsia"/>
              </w:rPr>
              <w:t>「予算のための稟議の概要」の作成ポイント</w:t>
            </w:r>
          </w:p>
          <w:p w14:paraId="4B147AE3" w14:textId="77777777" w:rsidR="00433929" w:rsidRPr="004521D2" w:rsidRDefault="00433929" w:rsidP="00892C01">
            <w:pPr>
              <w:pStyle w:val="ab"/>
              <w:numPr>
                <w:ilvl w:val="0"/>
                <w:numId w:val="285"/>
              </w:numPr>
              <w:ind w:leftChars="0" w:firstLineChars="0"/>
            </w:pPr>
            <w:r w:rsidRPr="004521D2">
              <w:rPr>
                <w:rFonts w:hint="eastAsia"/>
              </w:rPr>
              <w:t>「サービス・業務の説明資料」の作成ポイント</w:t>
            </w:r>
          </w:p>
        </w:tc>
      </w:tr>
      <w:tr w:rsidR="00433929" w:rsidRPr="004521D2" w14:paraId="7B6331EC" w14:textId="77777777" w:rsidTr="00402EE3">
        <w:tc>
          <w:tcPr>
            <w:tcW w:w="10456" w:type="dxa"/>
          </w:tcPr>
          <w:p w14:paraId="07A90CF8" w14:textId="77777777" w:rsidR="00433929" w:rsidRPr="004521D2" w:rsidRDefault="00433929" w:rsidP="00924BBB">
            <w:pPr>
              <w:pStyle w:val="afff8"/>
            </w:pPr>
            <w:r w:rsidRPr="004521D2">
              <w:rPr>
                <w:rFonts w:hint="eastAsia"/>
              </w:rPr>
              <w:t>概算要求に向けた調整</w:t>
            </w:r>
          </w:p>
        </w:tc>
      </w:tr>
      <w:tr w:rsidR="00433929" w:rsidRPr="004521D2" w14:paraId="50FCD0B6" w14:textId="77777777" w:rsidTr="00402EE3">
        <w:tc>
          <w:tcPr>
            <w:tcW w:w="10456" w:type="dxa"/>
          </w:tcPr>
          <w:p w14:paraId="277F34E7" w14:textId="77777777" w:rsidR="00433929" w:rsidRPr="004521D2" w:rsidRDefault="00433929" w:rsidP="00CD28E1">
            <w:pPr>
              <w:pStyle w:val="afff6"/>
            </w:pPr>
            <w:r w:rsidRPr="004521D2">
              <w:rPr>
                <w:rFonts w:hint="eastAsia"/>
              </w:rPr>
              <w:t>組織内外の予算のための稟議の関係者に対して、予算の内容、必要性、金額妥当性などの説明を行うことが不可欠です。</w:t>
            </w:r>
          </w:p>
          <w:p w14:paraId="561D59A8" w14:textId="77777777" w:rsidR="00433929" w:rsidRPr="004521D2" w:rsidRDefault="00433929" w:rsidP="00CD28E1">
            <w:pPr>
              <w:pStyle w:val="afff6"/>
            </w:pPr>
          </w:p>
          <w:bookmarkStart w:id="1506" w:name="■PMO20ー1ー3"/>
          <w:p w14:paraId="3F0576C5" w14:textId="12380E65" w:rsidR="00433929" w:rsidRPr="004521D2" w:rsidRDefault="00BF353D" w:rsidP="00892C01">
            <w:pPr>
              <w:pStyle w:val="ab"/>
              <w:numPr>
                <w:ilvl w:val="0"/>
                <w:numId w:val="286"/>
              </w:numPr>
              <w:ind w:leftChars="0" w:firstLineChars="0"/>
            </w:pPr>
            <w:r>
              <w:fldChar w:fldCharType="begin"/>
            </w:r>
            <w:r>
              <w:rPr>
                <w:rFonts w:hint="eastAsia"/>
              </w:rPr>
              <w:instrText xml:space="preserve">HYPERLINK </w:instrText>
            </w:r>
            <w:r>
              <w:instrText xml:space="preserve"> \l "</w:instrText>
            </w:r>
            <w:r>
              <w:rPr>
                <w:rFonts w:hint="eastAsia"/>
              </w:rPr>
              <w:instrText>■</w:instrText>
            </w:r>
            <w:r>
              <w:instrText>PMO"</w:instrText>
            </w:r>
            <w:r>
              <w:fldChar w:fldCharType="separate"/>
            </w:r>
            <w:r w:rsidR="00433929" w:rsidRPr="00BF353D">
              <w:rPr>
                <w:rStyle w:val="a7"/>
                <w:rFonts w:hint="eastAsia"/>
              </w:rPr>
              <w:t>PMO</w:t>
            </w:r>
            <w:bookmarkEnd w:id="1506"/>
            <w:r>
              <w:fldChar w:fldCharType="end"/>
            </w:r>
            <w:r w:rsidR="00433929" w:rsidRPr="004521D2">
              <w:rPr>
                <w:rFonts w:hint="eastAsia"/>
              </w:rPr>
              <w:t>による調整</w:t>
            </w:r>
          </w:p>
          <w:p w14:paraId="4FAA3D41" w14:textId="77777777" w:rsidR="00433929" w:rsidRPr="004521D2" w:rsidRDefault="00433929" w:rsidP="00892C01">
            <w:pPr>
              <w:pStyle w:val="ab"/>
              <w:numPr>
                <w:ilvl w:val="0"/>
                <w:numId w:val="286"/>
              </w:numPr>
              <w:ind w:leftChars="0" w:firstLineChars="0"/>
            </w:pPr>
            <w:r w:rsidRPr="004521D2">
              <w:rPr>
                <w:rFonts w:hint="eastAsia"/>
              </w:rPr>
              <w:t>デジタル庁による調整</w:t>
            </w:r>
          </w:p>
        </w:tc>
      </w:tr>
      <w:tr w:rsidR="00433929" w:rsidRPr="004521D2" w14:paraId="5A990E39" w14:textId="77777777" w:rsidTr="00402EE3">
        <w:tc>
          <w:tcPr>
            <w:tcW w:w="10456" w:type="dxa"/>
          </w:tcPr>
          <w:p w14:paraId="0DDFB7C1" w14:textId="77777777" w:rsidR="00433929" w:rsidRPr="004521D2" w:rsidRDefault="00433929" w:rsidP="00924BBB">
            <w:pPr>
              <w:pStyle w:val="afff8"/>
            </w:pPr>
            <w:r w:rsidRPr="004521D2">
              <w:rPr>
                <w:rFonts w:hint="eastAsia"/>
              </w:rPr>
              <w:t>予算執行について</w:t>
            </w:r>
          </w:p>
        </w:tc>
      </w:tr>
      <w:tr w:rsidR="00433929" w:rsidRPr="004521D2" w14:paraId="1058C9C8" w14:textId="77777777" w:rsidTr="00402EE3">
        <w:tc>
          <w:tcPr>
            <w:tcW w:w="10456" w:type="dxa"/>
          </w:tcPr>
          <w:p w14:paraId="3CC399DE" w14:textId="77777777" w:rsidR="00433929" w:rsidRPr="004521D2" w:rsidRDefault="00433929" w:rsidP="009A6E3C">
            <w:pPr>
              <w:pStyle w:val="afff6"/>
            </w:pPr>
            <w:r w:rsidRPr="004521D2">
              <w:rPr>
                <w:rFonts w:hint="eastAsia"/>
              </w:rPr>
              <w:t>予算のための稟議が通ってからがプロジェクトの実質的な始まりです。プロジェクトの実務を計画的に進めるための準備作業を早めから実施します。</w:t>
            </w:r>
          </w:p>
          <w:p w14:paraId="36F2A879" w14:textId="77777777" w:rsidR="00433929" w:rsidRPr="004521D2" w:rsidRDefault="00433929" w:rsidP="009A6E3C">
            <w:pPr>
              <w:pStyle w:val="afff6"/>
            </w:pPr>
          </w:p>
          <w:p w14:paraId="16360719" w14:textId="77777777" w:rsidR="00433929" w:rsidRPr="004521D2" w:rsidRDefault="00433929" w:rsidP="00892C01">
            <w:pPr>
              <w:pStyle w:val="afff6"/>
              <w:numPr>
                <w:ilvl w:val="0"/>
                <w:numId w:val="287"/>
              </w:numPr>
            </w:pPr>
            <w:r w:rsidRPr="004521D2">
              <w:rPr>
                <w:rFonts w:hint="eastAsia"/>
              </w:rPr>
              <w:t>執行計画案の作成</w:t>
            </w:r>
          </w:p>
          <w:p w14:paraId="31BAF518" w14:textId="516ECD8A" w:rsidR="00433929" w:rsidRPr="004521D2" w:rsidRDefault="00433929">
            <w:pPr>
              <w:pStyle w:val="afff6"/>
            </w:pPr>
            <w:r w:rsidRPr="004521D2">
              <w:rPr>
                <w:rFonts w:hint="eastAsia"/>
              </w:rPr>
              <w:t>予算が決定された後、</w:t>
            </w:r>
            <w:bookmarkStart w:id="1507" w:name="■PJMO20ー1－3"/>
            <w:r w:rsidR="00717BCB">
              <w:fldChar w:fldCharType="begin"/>
            </w:r>
            <w:r w:rsidR="00717BCB">
              <w:rPr>
                <w:rFonts w:hint="eastAsia"/>
              </w:rPr>
              <w:instrText xml:space="preserve">HYPERLINK </w:instrText>
            </w:r>
            <w:r w:rsidR="00717BCB">
              <w:instrText xml:space="preserve"> \l "</w:instrText>
            </w:r>
            <w:r w:rsidR="00717BCB">
              <w:rPr>
                <w:rFonts w:hint="eastAsia"/>
              </w:rPr>
              <w:instrText>■</w:instrText>
            </w:r>
            <w:r w:rsidR="00717BCB">
              <w:instrText>PJMO"</w:instrText>
            </w:r>
            <w:r w:rsidR="00717BCB">
              <w:fldChar w:fldCharType="separate"/>
            </w:r>
            <w:r w:rsidRPr="00717BCB">
              <w:rPr>
                <w:rStyle w:val="a7"/>
                <w:rFonts w:hint="eastAsia"/>
              </w:rPr>
              <w:t>PJMO</w:t>
            </w:r>
            <w:bookmarkEnd w:id="1507"/>
            <w:r w:rsidR="00717BCB">
              <w:fldChar w:fldCharType="end"/>
            </w:r>
            <w:r w:rsidRPr="004521D2">
              <w:rPr>
                <w:rFonts w:hint="eastAsia"/>
              </w:rPr>
              <w:t>は</w:t>
            </w:r>
            <w:r w:rsidRPr="004521D2">
              <w:t>「いつの時期」に「何の調達案件」を「いくら使う」のかについて、記載した</w:t>
            </w:r>
            <w:r w:rsidRPr="004521D2">
              <w:rPr>
                <w:rFonts w:hint="eastAsia"/>
              </w:rPr>
              <w:t>1</w:t>
            </w:r>
            <w:r w:rsidRPr="004521D2">
              <w:t>年間の執行計画案を作成します。</w:t>
            </w:r>
          </w:p>
          <w:p w14:paraId="6C59573C" w14:textId="77777777" w:rsidR="00433929" w:rsidRPr="004521D2" w:rsidRDefault="00433929">
            <w:pPr>
              <w:pStyle w:val="afff6"/>
            </w:pPr>
          </w:p>
          <w:p w14:paraId="3A747782" w14:textId="77777777" w:rsidR="00433929" w:rsidRPr="004521D2" w:rsidRDefault="00433929" w:rsidP="00892C01">
            <w:pPr>
              <w:pStyle w:val="afff6"/>
              <w:numPr>
                <w:ilvl w:val="0"/>
                <w:numId w:val="287"/>
              </w:numPr>
            </w:pPr>
            <w:r w:rsidRPr="004521D2">
              <w:rPr>
                <w:rFonts w:hint="eastAsia"/>
              </w:rPr>
              <w:t>執行計画案の調整</w:t>
            </w:r>
          </w:p>
          <w:p w14:paraId="2119807C" w14:textId="77777777" w:rsidR="00433929" w:rsidRPr="004521D2" w:rsidRDefault="00433929">
            <w:pPr>
              <w:pStyle w:val="afff6"/>
            </w:pPr>
            <w:r w:rsidRPr="004521D2">
              <w:t>予算決定以後に生じた事情により、執行計画の内容を変更せざるを得ない</w:t>
            </w:r>
            <w:r w:rsidRPr="004521D2">
              <w:rPr>
                <w:rFonts w:hint="eastAsia"/>
              </w:rPr>
              <w:t>場合は、PMOはPJMOから</w:t>
            </w:r>
            <w:r w:rsidRPr="004521D2">
              <w:t>内容を聴取し、必要に応じて資料を徴求するなどして、変更内容が妥当か否か確認し、変更の是非を判断します。また、変更により予算を超過せざるを得ない場合には、プロジェクト間での調整を行うことになります。</w:t>
            </w:r>
          </w:p>
          <w:p w14:paraId="6A62C8BF" w14:textId="77777777" w:rsidR="00433929" w:rsidRPr="004521D2" w:rsidRDefault="00433929">
            <w:pPr>
              <w:pStyle w:val="afff6"/>
            </w:pPr>
          </w:p>
          <w:p w14:paraId="6ABC2DF6" w14:textId="77777777" w:rsidR="00433929" w:rsidRPr="004521D2" w:rsidRDefault="00433929" w:rsidP="00892C01">
            <w:pPr>
              <w:pStyle w:val="afff6"/>
              <w:numPr>
                <w:ilvl w:val="0"/>
                <w:numId w:val="287"/>
              </w:numPr>
            </w:pPr>
            <w:r w:rsidRPr="004521D2">
              <w:rPr>
                <w:rFonts w:hint="eastAsia"/>
              </w:rPr>
              <w:t>予算の移替え・予算執行管理</w:t>
            </w:r>
          </w:p>
          <w:p w14:paraId="503C29C2" w14:textId="77777777" w:rsidR="00433929" w:rsidRPr="004521D2" w:rsidRDefault="00433929" w:rsidP="00892C01">
            <w:pPr>
              <w:pStyle w:val="ab"/>
              <w:numPr>
                <w:ilvl w:val="0"/>
                <w:numId w:val="288"/>
              </w:numPr>
              <w:ind w:leftChars="0" w:firstLineChars="0"/>
            </w:pPr>
            <w:r w:rsidRPr="004521D2">
              <w:rPr>
                <w:rFonts w:hint="eastAsia"/>
              </w:rPr>
              <w:t>予算の移替え</w:t>
            </w:r>
          </w:p>
          <w:p w14:paraId="2F1AC6D4" w14:textId="77777777" w:rsidR="00433929" w:rsidRPr="004521D2" w:rsidRDefault="00433929" w:rsidP="00892C01">
            <w:pPr>
              <w:pStyle w:val="ab"/>
              <w:numPr>
                <w:ilvl w:val="0"/>
                <w:numId w:val="288"/>
              </w:numPr>
              <w:ind w:leftChars="0" w:firstLineChars="0"/>
            </w:pPr>
            <w:r w:rsidRPr="004521D2">
              <w:rPr>
                <w:rFonts w:hint="eastAsia"/>
              </w:rPr>
              <w:t>予算執行管理</w:t>
            </w:r>
          </w:p>
          <w:p w14:paraId="314A7434" w14:textId="77777777" w:rsidR="00433929" w:rsidRPr="004521D2" w:rsidRDefault="00433929">
            <w:pPr>
              <w:ind w:firstLineChars="0" w:firstLine="0"/>
            </w:pPr>
            <w:r w:rsidRPr="004521D2">
              <w:t>年度途中に事情変更により追加の移替えが必要となる場合には、</w:t>
            </w:r>
            <w:r w:rsidRPr="004521D2">
              <w:rPr>
                <w:rFonts w:hint="eastAsia"/>
              </w:rPr>
              <w:t>PMOはデジタル庁に</w:t>
            </w:r>
            <w:r w:rsidRPr="004521D2">
              <w:t>執行計画の変更を行った上で、追加された予算の移替えを受け</w:t>
            </w:r>
            <w:r w:rsidRPr="004521D2">
              <w:rPr>
                <w:rFonts w:hint="eastAsia"/>
              </w:rPr>
              <w:t>ることになり</w:t>
            </w:r>
            <w:r w:rsidRPr="004521D2">
              <w:t>ます。</w:t>
            </w:r>
            <w:r w:rsidRPr="004521D2">
              <w:rPr>
                <w:rFonts w:hint="eastAsia"/>
              </w:rPr>
              <w:t>PMOは</w:t>
            </w:r>
            <w:r w:rsidRPr="004521D2">
              <w:t>移替えられた予算の範囲内で、各</w:t>
            </w:r>
            <w:r w:rsidRPr="004521D2">
              <w:rPr>
                <w:rFonts w:hint="eastAsia"/>
              </w:rPr>
              <w:t>PJMO</w:t>
            </w:r>
            <w:r w:rsidRPr="004521D2">
              <w:t>が適切に執行しているかについて、予算執行管理を行います。</w:t>
            </w:r>
          </w:p>
        </w:tc>
      </w:tr>
    </w:tbl>
    <w:p w14:paraId="3941BDCC" w14:textId="77777777" w:rsidR="00433929" w:rsidRPr="004521D2" w:rsidRDefault="00433929">
      <w:pPr>
        <w:ind w:firstLineChars="0" w:firstLine="0"/>
      </w:pPr>
    </w:p>
    <w:p w14:paraId="2A1B012B" w14:textId="77777777" w:rsidR="00433929" w:rsidRPr="004521D2" w:rsidRDefault="00433929" w:rsidP="005D0F4D">
      <w:r w:rsidRPr="004521D2">
        <w:rPr>
          <w:rFonts w:hint="eastAsia"/>
        </w:rPr>
        <w:t>中小企業においても適用することが有効な工程を例にとり、概要と実践に当たっての留意点を説明します。</w:t>
      </w:r>
    </w:p>
    <w:p w14:paraId="6908A217" w14:textId="77777777" w:rsidR="00433929" w:rsidRPr="004521D2" w:rsidRDefault="00433929" w:rsidP="005D0F4D"/>
    <w:p w14:paraId="0B3F3389" w14:textId="77777777" w:rsidR="00433929" w:rsidRPr="004521D2" w:rsidRDefault="00433929">
      <w:pPr>
        <w:pStyle w:val="aff4"/>
      </w:pPr>
      <w:r w:rsidRPr="004521D2">
        <w:rPr>
          <w:rFonts w:hint="eastAsia"/>
        </w:rPr>
        <w:t>予算のための稟議に必要な資料の準備</w:t>
      </w:r>
    </w:p>
    <w:p w14:paraId="12A8C6D2" w14:textId="77777777" w:rsidR="00433929" w:rsidRPr="004521D2" w:rsidRDefault="00433929">
      <w:r w:rsidRPr="004521D2">
        <w:t>予算</w:t>
      </w:r>
      <w:r w:rsidRPr="004521D2">
        <w:rPr>
          <w:rFonts w:hint="eastAsia"/>
        </w:rPr>
        <w:t>のための稟議</w:t>
      </w:r>
      <w:r w:rsidRPr="004521D2">
        <w:t>の過程では</w:t>
      </w:r>
      <w:r w:rsidRPr="004521D2">
        <w:rPr>
          <w:rFonts w:hint="eastAsia"/>
        </w:rPr>
        <w:t>、</w:t>
      </w:r>
      <w:r w:rsidRPr="004521D2">
        <w:t>短期間で多くの関係者に対してプロジェクトの目標や予算の必要性</w:t>
      </w:r>
      <w:r w:rsidRPr="004521D2">
        <w:rPr>
          <w:rFonts w:hint="eastAsia"/>
        </w:rPr>
        <w:t>など</w:t>
      </w:r>
      <w:r w:rsidRPr="004521D2">
        <w:t>を理解してもらう必要があるため、要点をわかりやすく表現することが求められます。わかりやすい資料を作成することで、事業者からも有意義な提案を受けて的確な見積りを取得</w:t>
      </w:r>
      <w:r w:rsidRPr="004521D2">
        <w:rPr>
          <w:rFonts w:hint="eastAsia"/>
        </w:rPr>
        <w:t>できます。</w:t>
      </w:r>
    </w:p>
    <w:p w14:paraId="6FE014AB" w14:textId="77777777" w:rsidR="00433929" w:rsidRPr="004521D2" w:rsidRDefault="00433929"/>
    <w:p w14:paraId="0285CEAC" w14:textId="77777777" w:rsidR="00433929" w:rsidRPr="004521D2" w:rsidRDefault="00433929">
      <w:r w:rsidRPr="004521D2">
        <w:rPr>
          <w:rFonts w:hint="eastAsia"/>
        </w:rPr>
        <w:t>【全体像と要点の明確化】</w:t>
      </w:r>
    </w:p>
    <w:p w14:paraId="62565B59" w14:textId="77777777" w:rsidR="00433929" w:rsidRPr="004521D2" w:rsidRDefault="00433929">
      <w:r w:rsidRPr="004521D2">
        <w:t>プロジェクトの内容を第三者に正確に伝えるため</w:t>
      </w:r>
      <w:r w:rsidRPr="004521D2">
        <w:rPr>
          <w:rFonts w:hint="eastAsia"/>
        </w:rPr>
        <w:t>に</w:t>
      </w:r>
      <w:r w:rsidRPr="004521D2">
        <w:t>は、「全体」から「詳細」につながる構成で説明すること</w:t>
      </w:r>
      <w:r w:rsidRPr="004521D2">
        <w:rPr>
          <w:rFonts w:hint="eastAsia"/>
        </w:rPr>
        <w:t>が重要</w:t>
      </w:r>
      <w:r w:rsidRPr="004521D2">
        <w:t>です。</w:t>
      </w:r>
      <w:r w:rsidRPr="004521D2">
        <w:rPr>
          <w:rFonts w:hint="eastAsia"/>
        </w:rPr>
        <w:t>始めに</w:t>
      </w:r>
      <w:r w:rsidRPr="004521D2">
        <w:t>、サービスや業務の全体を俯瞰した視点を示し、目標を明らかにし</w:t>
      </w:r>
      <w:r w:rsidRPr="004521D2">
        <w:rPr>
          <w:rFonts w:hint="eastAsia"/>
        </w:rPr>
        <w:t>ます。その</w:t>
      </w:r>
      <w:r w:rsidRPr="004521D2">
        <w:t>上で、その中で今回のプロジェクトがどの範囲なのか</w:t>
      </w:r>
      <w:r w:rsidRPr="004521D2">
        <w:rPr>
          <w:rFonts w:hint="eastAsia"/>
        </w:rPr>
        <w:t>、今回の予算のための稟議の対象がどの範囲なのかと順</w:t>
      </w:r>
      <w:r w:rsidRPr="004521D2">
        <w:t>を追ってクローズアップしていく構成にすることで、資料の読み手に対して正確にプロジェクトの姿と予算の必要性を伝え</w:t>
      </w:r>
      <w:r w:rsidRPr="004521D2">
        <w:rPr>
          <w:rFonts w:hint="eastAsia"/>
        </w:rPr>
        <w:t>られます。</w:t>
      </w:r>
    </w:p>
    <w:p w14:paraId="25FB4E63" w14:textId="77777777" w:rsidR="00433929" w:rsidRPr="004521D2" w:rsidRDefault="00433929">
      <w:r w:rsidRPr="004521D2">
        <w:t>資料の読み手は、</w:t>
      </w:r>
      <w:r w:rsidRPr="004521D2">
        <w:rPr>
          <w:rFonts w:hint="eastAsia"/>
        </w:rPr>
        <w:t>予算提案の内容を確認する</w:t>
      </w:r>
      <w:r w:rsidRPr="004521D2">
        <w:t>担当者</w:t>
      </w:r>
      <w:r w:rsidRPr="004521D2">
        <w:rPr>
          <w:rFonts w:hint="eastAsia"/>
        </w:rPr>
        <w:t>（PMO、デジタル庁、財務省主計局）</w:t>
      </w:r>
      <w:r w:rsidRPr="004521D2">
        <w:t>だけではありません。</w:t>
      </w:r>
      <w:r w:rsidRPr="004521D2">
        <w:rPr>
          <w:rFonts w:hint="eastAsia"/>
        </w:rPr>
        <w:t>PJMO</w:t>
      </w:r>
      <w:r w:rsidRPr="004521D2">
        <w:t>内部の</w:t>
      </w:r>
      <w:r w:rsidRPr="004521D2">
        <w:rPr>
          <w:rFonts w:hint="eastAsia"/>
        </w:rPr>
        <w:t>従業員</w:t>
      </w:r>
      <w:r w:rsidRPr="004521D2">
        <w:t>、利用者や関係者</w:t>
      </w:r>
      <w:r w:rsidRPr="004521D2">
        <w:rPr>
          <w:rFonts w:hint="eastAsia"/>
        </w:rPr>
        <w:t>など</w:t>
      </w:r>
      <w:r w:rsidRPr="004521D2">
        <w:t>のステークホルダー、見積り依頼先の事業者</w:t>
      </w:r>
      <w:r w:rsidRPr="004521D2">
        <w:rPr>
          <w:rFonts w:hint="eastAsia"/>
        </w:rPr>
        <w:t>など</w:t>
      </w:r>
      <w:r w:rsidRPr="004521D2">
        <w:t>も重要な読み手です。読み手によって</w:t>
      </w:r>
      <w:r w:rsidRPr="004521D2">
        <w:rPr>
          <w:rFonts w:hint="eastAsia"/>
        </w:rPr>
        <w:t>は</w:t>
      </w:r>
      <w:r w:rsidRPr="004521D2">
        <w:t>、関心のポイントが異なる部分もあります</w:t>
      </w:r>
      <w:r w:rsidRPr="004521D2">
        <w:rPr>
          <w:rFonts w:hint="eastAsia"/>
        </w:rPr>
        <w:t>。しかし</w:t>
      </w:r>
      <w:r w:rsidRPr="004521D2">
        <w:t>、どの読み手も共通して知りたい</w:t>
      </w:r>
      <w:r w:rsidRPr="004521D2">
        <w:rPr>
          <w:rFonts w:hint="eastAsia"/>
        </w:rPr>
        <w:t>ことは、</w:t>
      </w:r>
      <w:r w:rsidRPr="004521D2">
        <w:t>サービスや業務の全体像です。プロジェクトの前提を間違えて捉えると、的確な判断ができないからです。</w:t>
      </w:r>
    </w:p>
    <w:p w14:paraId="34FAE968" w14:textId="77777777" w:rsidR="00433929" w:rsidRPr="004521D2" w:rsidRDefault="00433929" w:rsidP="00E47E56">
      <w:r w:rsidRPr="004521D2">
        <w:rPr>
          <w:rFonts w:hint="eastAsia"/>
        </w:rPr>
        <w:t>サービスや業務</w:t>
      </w:r>
      <w:r w:rsidRPr="004521D2">
        <w:t>の全体像がわかる資料をわかりやすく整理するとともに、プロジェクトの進捗や変化に応じて資料内容をバージョンアップする活動を日常的に行うことで、予算</w:t>
      </w:r>
      <w:r w:rsidRPr="004521D2">
        <w:rPr>
          <w:rFonts w:hint="eastAsia"/>
        </w:rPr>
        <w:t>提案</w:t>
      </w:r>
      <w:r w:rsidRPr="004521D2">
        <w:t>に限らず、</w:t>
      </w:r>
      <w:r w:rsidRPr="004521D2">
        <w:rPr>
          <w:rFonts w:hint="eastAsia"/>
        </w:rPr>
        <w:t>さまざま</w:t>
      </w:r>
      <w:r w:rsidRPr="004521D2">
        <w:t>な状況でプロジェクトの状況説明を円滑かつ効率的に行えるようになります。</w:t>
      </w:r>
    </w:p>
    <w:p w14:paraId="18D91286" w14:textId="77777777" w:rsidR="00433929" w:rsidRPr="004521D2" w:rsidRDefault="00433929" w:rsidP="00E47E56"/>
    <w:p w14:paraId="5AA86D0E" w14:textId="77777777" w:rsidR="00433929" w:rsidRPr="004521D2" w:rsidRDefault="00433929">
      <w:pPr>
        <w:pStyle w:val="aff4"/>
      </w:pPr>
      <w:r w:rsidRPr="004521D2">
        <w:rPr>
          <w:rFonts w:hint="eastAsia"/>
        </w:rPr>
        <w:t>「予算のための稟議」に関する概要作成ポイント</w:t>
      </w:r>
    </w:p>
    <w:p w14:paraId="0A6C8BC7" w14:textId="77777777" w:rsidR="00433929" w:rsidRPr="004521D2" w:rsidRDefault="00433929" w:rsidP="00E47E56">
      <w:r w:rsidRPr="004521D2">
        <w:t>予算</w:t>
      </w:r>
      <w:r w:rsidRPr="004521D2">
        <w:rPr>
          <w:rFonts w:hint="eastAsia"/>
        </w:rPr>
        <w:t>のための稟議に関する</w:t>
      </w:r>
      <w:r w:rsidRPr="004521D2">
        <w:t>概要は、プロジェクト計画書の内容を前提に、予算</w:t>
      </w:r>
      <w:r w:rsidRPr="004521D2">
        <w:rPr>
          <w:rFonts w:hint="eastAsia"/>
        </w:rPr>
        <w:t>提案</w:t>
      </w:r>
      <w:r w:rsidRPr="004521D2">
        <w:t>を行う範囲についての目標、内容、スケジュール、体制</w:t>
      </w:r>
      <w:r w:rsidRPr="004521D2">
        <w:rPr>
          <w:rFonts w:hint="eastAsia"/>
        </w:rPr>
        <w:t>など</w:t>
      </w:r>
      <w:r w:rsidRPr="004521D2">
        <w:t>を要約した資料です。この資料は、予算のための稟議の過程の中で、</w:t>
      </w:r>
      <w:r w:rsidRPr="004521D2">
        <w:rPr>
          <w:rFonts w:hint="eastAsia"/>
        </w:rPr>
        <w:t>さまざま</w:t>
      </w:r>
      <w:r w:rsidRPr="004521D2">
        <w:t>な関係者が真っ先に確認する資料となります。</w:t>
      </w:r>
    </w:p>
    <w:p w14:paraId="013B1508" w14:textId="77777777" w:rsidR="00433929" w:rsidRPr="004521D2" w:rsidRDefault="00433929">
      <w:pPr>
        <w:ind w:firstLineChars="0" w:firstLine="0"/>
      </w:pPr>
    </w:p>
    <w:tbl>
      <w:tblPr>
        <w:tblStyle w:val="aa"/>
        <w:tblW w:w="0" w:type="auto"/>
        <w:tblLook w:val="04A0" w:firstRow="1" w:lastRow="0" w:firstColumn="1" w:lastColumn="0" w:noHBand="0" w:noVBand="1"/>
      </w:tblPr>
      <w:tblGrid>
        <w:gridCol w:w="2689"/>
        <w:gridCol w:w="7767"/>
      </w:tblGrid>
      <w:tr w:rsidR="00433929" w:rsidRPr="004521D2" w14:paraId="415B7ED3" w14:textId="77777777">
        <w:tc>
          <w:tcPr>
            <w:tcW w:w="10456" w:type="dxa"/>
            <w:gridSpan w:val="2"/>
            <w:shd w:val="clear" w:color="auto" w:fill="215E99" w:themeFill="text2" w:themeFillTint="BF"/>
          </w:tcPr>
          <w:p w14:paraId="52A28F2C" w14:textId="77777777" w:rsidR="00433929" w:rsidRPr="004521D2" w:rsidRDefault="00433929">
            <w:pPr>
              <w:pStyle w:val="aff0"/>
            </w:pPr>
            <w:r w:rsidRPr="004521D2">
              <w:rPr>
                <w:rFonts w:hint="eastAsia"/>
              </w:rPr>
              <w:t>作成時に気をつける点</w:t>
            </w:r>
          </w:p>
        </w:tc>
      </w:tr>
      <w:tr w:rsidR="00433929" w:rsidRPr="004521D2" w14:paraId="622A0B6D" w14:textId="77777777">
        <w:tc>
          <w:tcPr>
            <w:tcW w:w="2689" w:type="dxa"/>
          </w:tcPr>
          <w:p w14:paraId="6E1D42E9" w14:textId="77777777" w:rsidR="00433929" w:rsidRPr="004521D2" w:rsidRDefault="00433929">
            <w:pPr>
              <w:pStyle w:val="afff6"/>
            </w:pPr>
            <w:r w:rsidRPr="004521D2">
              <w:t>全体像と目標の明確化</w:t>
            </w:r>
          </w:p>
        </w:tc>
        <w:tc>
          <w:tcPr>
            <w:tcW w:w="7767" w:type="dxa"/>
          </w:tcPr>
          <w:p w14:paraId="739CD1D0" w14:textId="77777777" w:rsidR="00433929" w:rsidRPr="004521D2" w:rsidRDefault="00433929">
            <w:pPr>
              <w:pStyle w:val="afff6"/>
            </w:pPr>
            <w:r w:rsidRPr="004521D2">
              <w:t>サービス・業務観点からの全体像と現時点の問題発生状況を明らかにした上で、プロジェクトの目的・目標を示し、サービス・業務の改善後の実現像を示す。</w:t>
            </w:r>
          </w:p>
        </w:tc>
      </w:tr>
      <w:tr w:rsidR="00433929" w:rsidRPr="004521D2" w14:paraId="611B7D3A" w14:textId="77777777">
        <w:tc>
          <w:tcPr>
            <w:tcW w:w="2689" w:type="dxa"/>
          </w:tcPr>
          <w:p w14:paraId="02053FF9" w14:textId="77777777" w:rsidR="00433929" w:rsidRPr="004521D2" w:rsidRDefault="00433929">
            <w:pPr>
              <w:pStyle w:val="afff6"/>
            </w:pPr>
            <w:r w:rsidRPr="004521D2">
              <w:t>具体的な改善内容の明確化</w:t>
            </w:r>
          </w:p>
        </w:tc>
        <w:tc>
          <w:tcPr>
            <w:tcW w:w="7767" w:type="dxa"/>
          </w:tcPr>
          <w:p w14:paraId="1E73F219" w14:textId="77777777" w:rsidR="00433929" w:rsidRPr="004521D2" w:rsidRDefault="00433929">
            <w:pPr>
              <w:pStyle w:val="afff6"/>
            </w:pPr>
            <w:r w:rsidRPr="004521D2">
              <w:t>サービス・業務の改善内容、制度や業務ルールの改善内容、情報システムの改善内容を明確にする。</w:t>
            </w:r>
            <w:r w:rsidRPr="004521D2">
              <w:rPr>
                <w:rFonts w:hint="eastAsia"/>
              </w:rPr>
              <w:t>（情報システムの改善だけの目線にならないように留意する）</w:t>
            </w:r>
          </w:p>
        </w:tc>
      </w:tr>
      <w:tr w:rsidR="00433929" w:rsidRPr="004521D2" w14:paraId="764C573B" w14:textId="77777777">
        <w:tc>
          <w:tcPr>
            <w:tcW w:w="2689" w:type="dxa"/>
          </w:tcPr>
          <w:p w14:paraId="76A00A3C" w14:textId="77777777" w:rsidR="00433929" w:rsidRPr="004521D2" w:rsidRDefault="00433929">
            <w:pPr>
              <w:pStyle w:val="afff6"/>
            </w:pPr>
            <w:r w:rsidRPr="004521D2">
              <w:t>主要なスケジュールの明確化</w:t>
            </w:r>
          </w:p>
        </w:tc>
        <w:tc>
          <w:tcPr>
            <w:tcW w:w="7767" w:type="dxa"/>
          </w:tcPr>
          <w:p w14:paraId="74B59CC6" w14:textId="77777777" w:rsidR="00433929" w:rsidRPr="004521D2" w:rsidRDefault="00433929">
            <w:pPr>
              <w:pStyle w:val="afff6"/>
            </w:pPr>
            <w:r w:rsidRPr="004521D2">
              <w:t>全体スケジュールを作成し、新しいサービス・業務の開始時期を明示するとともに、情報システムの主要な整備スケジュール（要件定義、調達、設計、開発、テスト</w:t>
            </w:r>
            <w:r w:rsidRPr="004521D2">
              <w:rPr>
                <w:rFonts w:hint="eastAsia"/>
              </w:rPr>
              <w:t>など</w:t>
            </w:r>
            <w:r w:rsidRPr="004521D2">
              <w:t>）、関連する制度変更のスケジュール、サービス・業務の変更のための手続き</w:t>
            </w:r>
            <w:r w:rsidRPr="004521D2">
              <w:rPr>
                <w:rFonts w:hint="eastAsia"/>
              </w:rPr>
              <w:t>など</w:t>
            </w:r>
            <w:r w:rsidRPr="004521D2">
              <w:t>を明確にする。</w:t>
            </w:r>
          </w:p>
        </w:tc>
      </w:tr>
      <w:tr w:rsidR="00433929" w:rsidRPr="004521D2" w14:paraId="4D410B98" w14:textId="77777777">
        <w:tc>
          <w:tcPr>
            <w:tcW w:w="2689" w:type="dxa"/>
          </w:tcPr>
          <w:p w14:paraId="69BB63A6" w14:textId="77777777" w:rsidR="00433929" w:rsidRPr="004521D2" w:rsidRDefault="00433929">
            <w:pPr>
              <w:pStyle w:val="afff6"/>
            </w:pPr>
            <w:r w:rsidRPr="004521D2">
              <w:t>体制とステークホルダーの明確化</w:t>
            </w:r>
          </w:p>
        </w:tc>
        <w:tc>
          <w:tcPr>
            <w:tcW w:w="7767" w:type="dxa"/>
          </w:tcPr>
          <w:p w14:paraId="54EAC2D3" w14:textId="77777777" w:rsidR="00433929" w:rsidRPr="004521D2" w:rsidRDefault="00433929">
            <w:pPr>
              <w:pStyle w:val="afff6"/>
            </w:pPr>
            <w:r w:rsidRPr="004521D2">
              <w:t>プロジェクトの体制や、主要なステークホルダーへの影響有無を記述する。また、難易度の高い調整が発生する場合に、今後の調整方法（各ステークホルダーへの調査やヒアリングを通して詳細な分析を行う、ステークホルダーの責任者を集めた会議体を設置する</w:t>
            </w:r>
            <w:r w:rsidRPr="004521D2">
              <w:rPr>
                <w:rFonts w:hint="eastAsia"/>
              </w:rPr>
              <w:t>など</w:t>
            </w:r>
            <w:r w:rsidRPr="004521D2">
              <w:t>）を明らかにする。</w:t>
            </w:r>
          </w:p>
        </w:tc>
      </w:tr>
      <w:tr w:rsidR="00433929" w:rsidRPr="004521D2" w14:paraId="2C9B5BFD" w14:textId="77777777">
        <w:tc>
          <w:tcPr>
            <w:tcW w:w="2689" w:type="dxa"/>
          </w:tcPr>
          <w:p w14:paraId="5366921F" w14:textId="77777777" w:rsidR="00433929" w:rsidRPr="004521D2" w:rsidRDefault="00433929">
            <w:pPr>
              <w:pStyle w:val="afff6"/>
            </w:pPr>
            <w:r w:rsidRPr="004521D2">
              <w:t>前提条件や制約の明確化</w:t>
            </w:r>
          </w:p>
        </w:tc>
        <w:tc>
          <w:tcPr>
            <w:tcW w:w="7767" w:type="dxa"/>
          </w:tcPr>
          <w:p w14:paraId="2100892E" w14:textId="77777777" w:rsidR="00433929" w:rsidRPr="004521D2" w:rsidRDefault="00433929">
            <w:pPr>
              <w:pStyle w:val="afff6"/>
            </w:pPr>
            <w:r w:rsidRPr="004521D2">
              <w:t>プロジェクトを推進する上での前提条件や制約がある場合は、その主要なものについて記述する。また、前提条件や方針</w:t>
            </w:r>
            <w:r w:rsidRPr="004521D2">
              <w:rPr>
                <w:rFonts w:hint="eastAsia"/>
              </w:rPr>
              <w:t>など</w:t>
            </w:r>
            <w:r w:rsidRPr="004521D2">
              <w:t>に不明確な箇所がある場合は、この資料にまとめて記述する（業務の説明資料、情報システムの説明資料</w:t>
            </w:r>
            <w:r w:rsidRPr="004521D2">
              <w:rPr>
                <w:rFonts w:hint="eastAsia"/>
              </w:rPr>
              <w:t>など</w:t>
            </w:r>
            <w:r w:rsidRPr="004521D2">
              <w:t>の個々の資料にも記載した上で、この資料にまとめる）。</w:t>
            </w:r>
          </w:p>
        </w:tc>
      </w:tr>
      <w:tr w:rsidR="00433929" w:rsidRPr="004521D2" w14:paraId="6FCE8A4A" w14:textId="77777777">
        <w:tc>
          <w:tcPr>
            <w:tcW w:w="2689" w:type="dxa"/>
          </w:tcPr>
          <w:p w14:paraId="5F24CE2D" w14:textId="77777777" w:rsidR="00433929" w:rsidRPr="004521D2" w:rsidRDefault="00433929">
            <w:pPr>
              <w:pStyle w:val="afff6"/>
            </w:pPr>
            <w:r w:rsidRPr="004521D2">
              <w:t>費用対効果の考え方の明確化</w:t>
            </w:r>
          </w:p>
        </w:tc>
        <w:tc>
          <w:tcPr>
            <w:tcW w:w="7767" w:type="dxa"/>
          </w:tcPr>
          <w:p w14:paraId="22068950" w14:textId="77777777" w:rsidR="00433929" w:rsidRPr="004521D2" w:rsidRDefault="00433929">
            <w:pPr>
              <w:pStyle w:val="afff6"/>
            </w:pPr>
            <w:r w:rsidRPr="004521D2">
              <w:t>情報システムの整備により得られる効果を明確にする。「効果」については、恩恵を受ける対象ごとに適切に設定されている必要がある。また、このような効果はいつまでにどのように把握するのか明確になっていることが重要である。さらに、累積効果がプロジェクト期間全体の投資額（予算のための稟議</w:t>
            </w:r>
            <w:r w:rsidRPr="004521D2">
              <w:rPr>
                <w:rFonts w:hint="eastAsia"/>
              </w:rPr>
              <w:t>の</w:t>
            </w:r>
            <w:r w:rsidRPr="004521D2">
              <w:t>経費の総額）を上回るまでの回収期間について明確にする。</w:t>
            </w:r>
          </w:p>
        </w:tc>
      </w:tr>
    </w:tbl>
    <w:p w14:paraId="619C3CFB" w14:textId="77777777" w:rsidR="00433929" w:rsidRPr="004521D2" w:rsidRDefault="00433929">
      <w:pPr>
        <w:pStyle w:val="aff4"/>
      </w:pPr>
    </w:p>
    <w:p w14:paraId="41DC4C04" w14:textId="77777777" w:rsidR="00433929" w:rsidRPr="004521D2" w:rsidRDefault="00433929">
      <w:pPr>
        <w:pStyle w:val="aff4"/>
      </w:pPr>
      <w:r w:rsidRPr="004521D2">
        <w:t>「サービス・業務の説明資料」の作成ポイント</w:t>
      </w:r>
    </w:p>
    <w:p w14:paraId="3B5CFF55" w14:textId="77777777" w:rsidR="00433929" w:rsidRPr="004521D2" w:rsidRDefault="00433929" w:rsidP="00E47E56">
      <w:r w:rsidRPr="004521D2">
        <w:rPr>
          <w:rFonts w:hint="eastAsia"/>
        </w:rPr>
        <w:t>サービス・業務の説明資料は、</w:t>
      </w:r>
      <w:r w:rsidRPr="004521D2">
        <w:t>プロジェクトが前提としているサービス・業務の概要を説明する資料です。サービス・業務企画での詳細な検討成果を、予算査定に係る</w:t>
      </w:r>
      <w:r w:rsidRPr="004521D2">
        <w:rPr>
          <w:rFonts w:hint="eastAsia"/>
        </w:rPr>
        <w:t>さまざま</w:t>
      </w:r>
      <w:r w:rsidRPr="004521D2">
        <w:t>な関係者にわかりやすく伝えるため、業務自体の概要、業務全体を示す業務フロー（概略）を</w:t>
      </w:r>
      <w:r w:rsidRPr="004521D2">
        <w:rPr>
          <w:rFonts w:hint="eastAsia"/>
        </w:rPr>
        <w:t>1</w:t>
      </w:r>
      <w:r w:rsidRPr="004521D2">
        <w:t>枚から数枚程度で簡潔に説明した</w:t>
      </w:r>
      <w:r w:rsidRPr="004521D2">
        <w:rPr>
          <w:rFonts w:hint="eastAsia"/>
        </w:rPr>
        <w:t>資料を</w:t>
      </w:r>
      <w:r w:rsidRPr="004521D2">
        <w:t>作成</w:t>
      </w:r>
      <w:r w:rsidRPr="004521D2">
        <w:rPr>
          <w:rFonts w:hint="eastAsia"/>
        </w:rPr>
        <w:t>します</w:t>
      </w:r>
      <w:r w:rsidRPr="004521D2">
        <w:t>。</w:t>
      </w:r>
    </w:p>
    <w:p w14:paraId="79BC3D76" w14:textId="77777777" w:rsidR="00433929" w:rsidRPr="004521D2" w:rsidRDefault="00433929"/>
    <w:tbl>
      <w:tblPr>
        <w:tblStyle w:val="aa"/>
        <w:tblW w:w="0" w:type="auto"/>
        <w:tblLook w:val="04A0" w:firstRow="1" w:lastRow="0" w:firstColumn="1" w:lastColumn="0" w:noHBand="0" w:noVBand="1"/>
      </w:tblPr>
      <w:tblGrid>
        <w:gridCol w:w="10456"/>
      </w:tblGrid>
      <w:tr w:rsidR="00433929" w:rsidRPr="004521D2" w14:paraId="134364E1" w14:textId="77777777">
        <w:tc>
          <w:tcPr>
            <w:tcW w:w="10456" w:type="dxa"/>
            <w:shd w:val="clear" w:color="auto" w:fill="215E99" w:themeFill="text2" w:themeFillTint="BF"/>
          </w:tcPr>
          <w:p w14:paraId="458ED30D" w14:textId="77777777" w:rsidR="00433929" w:rsidRPr="004521D2" w:rsidRDefault="00433929">
            <w:pPr>
              <w:pStyle w:val="aff0"/>
            </w:pPr>
            <w:r w:rsidRPr="004521D2">
              <w:rPr>
                <w:rFonts w:hint="eastAsia"/>
              </w:rPr>
              <w:t>作成時に気をつける点</w:t>
            </w:r>
          </w:p>
        </w:tc>
      </w:tr>
      <w:tr w:rsidR="00433929" w14:paraId="694077A7" w14:textId="77777777">
        <w:tc>
          <w:tcPr>
            <w:tcW w:w="10456" w:type="dxa"/>
          </w:tcPr>
          <w:p w14:paraId="1B81C656" w14:textId="77777777" w:rsidR="00433929" w:rsidRPr="004521D2" w:rsidRDefault="00433929" w:rsidP="00892C01">
            <w:pPr>
              <w:pStyle w:val="afff6"/>
              <w:numPr>
                <w:ilvl w:val="0"/>
                <w:numId w:val="245"/>
              </w:numPr>
            </w:pPr>
            <w:r w:rsidRPr="004521D2">
              <w:t>業務（情報のやり</w:t>
            </w:r>
            <w:r w:rsidRPr="004521D2">
              <w:rPr>
                <w:rFonts w:hint="eastAsia"/>
              </w:rPr>
              <w:t>取り</w:t>
            </w:r>
            <w:r w:rsidRPr="004521D2">
              <w:t>）が発生する主体を明確化し、矢印</w:t>
            </w:r>
            <w:r w:rsidRPr="004521D2">
              <w:rPr>
                <w:rFonts w:hint="eastAsia"/>
              </w:rPr>
              <w:t>など</w:t>
            </w:r>
            <w:r w:rsidRPr="004521D2">
              <w:t>を使ってやり</w:t>
            </w:r>
            <w:r w:rsidRPr="004521D2">
              <w:rPr>
                <w:rFonts w:hint="eastAsia"/>
              </w:rPr>
              <w:t>取り</w:t>
            </w:r>
            <w:r w:rsidRPr="004521D2">
              <w:t>する内容を明確にする</w:t>
            </w:r>
          </w:p>
          <w:p w14:paraId="5CA2865D" w14:textId="77777777" w:rsidR="00433929" w:rsidRPr="004521D2" w:rsidRDefault="00433929" w:rsidP="00892C01">
            <w:pPr>
              <w:pStyle w:val="afff6"/>
              <w:numPr>
                <w:ilvl w:val="0"/>
                <w:numId w:val="245"/>
              </w:numPr>
            </w:pPr>
            <w:r w:rsidRPr="004521D2">
              <w:t>管理指標と現在の達成状況について、定量的に記述する</w:t>
            </w:r>
          </w:p>
          <w:p w14:paraId="620995AB" w14:textId="77777777" w:rsidR="00433929" w:rsidRPr="004521D2" w:rsidRDefault="00433929" w:rsidP="00892C01">
            <w:pPr>
              <w:pStyle w:val="afff6"/>
              <w:numPr>
                <w:ilvl w:val="0"/>
                <w:numId w:val="245"/>
              </w:numPr>
            </w:pPr>
            <w:r w:rsidRPr="004521D2">
              <w:t>顕在化している課題を記述する</w:t>
            </w:r>
          </w:p>
          <w:p w14:paraId="24BFB2F0" w14:textId="77777777" w:rsidR="00433929" w:rsidRPr="004521D2" w:rsidRDefault="00433929" w:rsidP="00892C01">
            <w:pPr>
              <w:pStyle w:val="afff6"/>
              <w:numPr>
                <w:ilvl w:val="0"/>
                <w:numId w:val="245"/>
              </w:numPr>
            </w:pPr>
            <w:r w:rsidRPr="004521D2">
              <w:t>異なる主体であっても業務や取り扱う情報などに共通点がある場合には、一括して記述するなど、図が難解にならないようにする</w:t>
            </w:r>
          </w:p>
        </w:tc>
      </w:tr>
    </w:tbl>
    <w:p w14:paraId="693B3308" w14:textId="77777777" w:rsidR="00433929" w:rsidRDefault="00433929">
      <w:pPr>
        <w:ind w:firstLineChars="0" w:firstLine="0"/>
      </w:pPr>
    </w:p>
    <w:p w14:paraId="1F21B34B" w14:textId="77777777" w:rsidR="00433929" w:rsidRDefault="00433929">
      <w:pPr>
        <w:ind w:firstLineChars="0" w:firstLine="0"/>
      </w:pPr>
      <w:r>
        <w:rPr>
          <w:rFonts w:hint="eastAsia"/>
        </w:rPr>
        <w:t>例として、</w:t>
      </w:r>
      <w:r w:rsidRPr="00D404AC">
        <w:t>ECサイトを運営している中小企業を対象とした業務フロー図</w:t>
      </w:r>
      <w:r>
        <w:rPr>
          <w:rFonts w:hint="eastAsia"/>
        </w:rPr>
        <w:t>を紹介します。</w:t>
      </w:r>
      <w:r>
        <w:rPr>
          <w:noProof/>
        </w:rPr>
        <w:drawing>
          <wp:anchor distT="0" distB="0" distL="114300" distR="114300" simplePos="0" relativeHeight="251656473" behindDoc="0" locked="0" layoutInCell="1" allowOverlap="1" wp14:anchorId="56B24DDC" wp14:editId="4BB04BFE">
            <wp:simplePos x="0" y="0"/>
            <wp:positionH relativeFrom="margin">
              <wp:align>center</wp:align>
            </wp:positionH>
            <wp:positionV relativeFrom="paragraph">
              <wp:posOffset>445135</wp:posOffset>
            </wp:positionV>
            <wp:extent cx="4658995" cy="3412490"/>
            <wp:effectExtent l="0" t="0" r="8255" b="0"/>
            <wp:wrapTopAndBottom/>
            <wp:docPr id="1696341908"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658995" cy="3412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E5113">
        <w:rPr>
          <w:noProof/>
        </w:rPr>
        <mc:AlternateContent>
          <mc:Choice Requires="wps">
            <w:drawing>
              <wp:anchor distT="0" distB="0" distL="114300" distR="114300" simplePos="0" relativeHeight="251656474" behindDoc="0" locked="0" layoutInCell="1" allowOverlap="1" wp14:anchorId="6E61DB62" wp14:editId="45603E3E">
                <wp:simplePos x="0" y="0"/>
                <wp:positionH relativeFrom="margin">
                  <wp:align>center</wp:align>
                </wp:positionH>
                <wp:positionV relativeFrom="paragraph">
                  <wp:posOffset>3844925</wp:posOffset>
                </wp:positionV>
                <wp:extent cx="4198620" cy="240665"/>
                <wp:effectExtent l="0" t="0" r="0" b="6985"/>
                <wp:wrapTopAndBottom/>
                <wp:docPr id="1770057068" name="テキスト ボックス 11"/>
                <wp:cNvGraphicFramePr/>
                <a:graphic xmlns:a="http://schemas.openxmlformats.org/drawingml/2006/main">
                  <a:graphicData uri="http://schemas.microsoft.com/office/word/2010/wordprocessingShape">
                    <wps:wsp>
                      <wps:cNvSpPr txBox="1"/>
                      <wps:spPr>
                        <a:xfrm>
                          <a:off x="0" y="0"/>
                          <a:ext cx="4198620" cy="240665"/>
                        </a:xfrm>
                        <a:prstGeom prst="rect">
                          <a:avLst/>
                        </a:prstGeom>
                        <a:noFill/>
                        <a:ln w="6350">
                          <a:noFill/>
                        </a:ln>
                      </wps:spPr>
                      <wps:txbx>
                        <w:txbxContent>
                          <w:p w14:paraId="793BBBC7" w14:textId="3CE7875B" w:rsidR="00433929" w:rsidRDefault="00433929">
                            <w:pPr>
                              <w:pStyle w:val="aff2"/>
                            </w:pPr>
                            <w:r>
                              <w:rPr>
                                <w:rFonts w:hint="eastAsia"/>
                              </w:rPr>
                              <w:t>図7</w:t>
                            </w:r>
                            <w:r w:rsidR="00FC4C17">
                              <w:rPr>
                                <w:rFonts w:hint="eastAsia"/>
                              </w:rPr>
                              <w:t>3</w:t>
                            </w:r>
                            <w:r>
                              <w:rPr>
                                <w:rFonts w:hint="eastAsia"/>
                              </w:rPr>
                              <w:t xml:space="preserve">. </w:t>
                            </w:r>
                            <w:r w:rsidRPr="00FA0148">
                              <w:rPr>
                                <w:rFonts w:hint="eastAsia"/>
                              </w:rPr>
                              <w:t>業務概要図</w:t>
                            </w:r>
                            <w:r>
                              <w:rPr>
                                <w:rFonts w:hint="eastAsia"/>
                              </w:rPr>
                              <w:t>の例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1DB62" id="テキスト ボックス 11" o:spid="_x0000_s1160" type="#_x0000_t202" style="position:absolute;left:0;text-align:left;margin-left:0;margin-top:302.75pt;width:330.6pt;height:18.95pt;z-index:25165647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" filled="f" stroked="f" strokeweight=".5pt">
                <v:textbox>
                  <w:txbxContent>
                    <w:p w14:paraId="793BBBC7" w14:textId="3CE7875B" w:rsidR="00433929" w:rsidRDefault="00433929">
                      <w:pPr>
                        <w:pStyle w:val="aff2"/>
                      </w:pPr>
                      <w:r>
                        <w:rPr>
                          <w:rFonts w:hint="eastAsia"/>
                        </w:rPr>
                        <w:t>図7</w:t>
                      </w:r>
                      <w:r w:rsidR="00FC4C17">
                        <w:rPr>
                          <w:rFonts w:hint="eastAsia"/>
                        </w:rPr>
                        <w:t>3</w:t>
                      </w:r>
                      <w:r>
                        <w:rPr>
                          <w:rFonts w:hint="eastAsia"/>
                        </w:rPr>
                        <w:t xml:space="preserve">. </w:t>
                      </w:r>
                      <w:r w:rsidRPr="00FA0148">
                        <w:rPr>
                          <w:rFonts w:hint="eastAsia"/>
                        </w:rPr>
                        <w:t>業務概要図</w:t>
                      </w:r>
                      <w:r>
                        <w:rPr>
                          <w:rFonts w:hint="eastAsia"/>
                        </w:rPr>
                        <w:t>の例</w:t>
                      </w:r>
                    </w:p>
                  </w:txbxContent>
                </v:textbox>
                <w10:wrap type="topAndBottom" anchorx="margin"/>
              </v:shape>
            </w:pict>
          </mc:Fallback>
        </mc:AlternateContent>
      </w:r>
    </w:p>
    <w:p w14:paraId="6AE8019C" w14:textId="77777777" w:rsidR="00433929" w:rsidRPr="004521D2" w:rsidRDefault="00433929" w:rsidP="00924BBB">
      <w:pPr>
        <w:pStyle w:val="aff4"/>
      </w:pPr>
      <w:r w:rsidRPr="004521D2">
        <w:rPr>
          <w:rFonts w:hint="eastAsia"/>
        </w:rPr>
        <w:t>見積りの精査</w:t>
      </w:r>
    </w:p>
    <w:p w14:paraId="6192B4CE" w14:textId="77777777" w:rsidR="00433929" w:rsidRPr="004521D2" w:rsidRDefault="00433929" w:rsidP="00E3033F">
      <w:r w:rsidRPr="004521D2">
        <w:rPr>
          <w:rFonts w:hint="eastAsia"/>
        </w:rPr>
        <w:t>情報システムの開発や運用などを委託する事業者は、情報システムを運営していくためのパートナーなため、良好な関係を維持することは重要です。良好な関係とは、業務の一切を事業者任せにする状態ではありません。適切な役割分担の下で、緊張感を持って協働することが良好な関係です。</w:t>
      </w:r>
    </w:p>
    <w:p w14:paraId="542F3BD8" w14:textId="77777777" w:rsidR="00433929" w:rsidRPr="004521D2" w:rsidRDefault="00433929" w:rsidP="004D7886">
      <w:r w:rsidRPr="004521D2">
        <w:rPr>
          <w:rFonts w:hint="eastAsia"/>
        </w:rPr>
        <w:t>このことは、事業者が提示する見積りの精査についても当てはまります。発注者側である従業員が見積り内容を十分に理解し、前提条件や取り得る選択肢を理解した上で、実現機能と価格のバランスをとることが求められます。見積り金額を減らせば良いというものでもありません。必要不可欠な項目が抜け落ちてしまうと、システム開発や運用の段階で大きな問題になります。</w:t>
      </w:r>
    </w:p>
    <w:p w14:paraId="3317B4B9" w14:textId="77777777" w:rsidR="00433929" w:rsidRPr="004521D2" w:rsidRDefault="00433929" w:rsidP="002146D9">
      <w:r w:rsidRPr="004521D2">
        <w:rPr>
          <w:rFonts w:hint="eastAsia"/>
        </w:rPr>
        <w:t>見積りの精査は、実際には簡単ではありません。ハードウェア、ソフトウェアの見積りには専門的知識がないとわからない横文字が列挙されています。人件費の工数積み上げについても、どのような観点で確認すべきか難しいです。</w:t>
      </w:r>
    </w:p>
    <w:p w14:paraId="2F7CDC39" w14:textId="77777777" w:rsidR="00433929" w:rsidRDefault="00433929" w:rsidP="002146D9">
      <w:r w:rsidRPr="004521D2">
        <w:rPr>
          <w:rFonts w:hint="eastAsia"/>
        </w:rPr>
        <w:t>見積り金額を適切な範囲に収めるとともに、発注者側・事業者側の双方がこの先の工程で円滑に活動ができるために、見積りを精査することが重要です。</w:t>
      </w:r>
    </w:p>
    <w:p w14:paraId="64194754" w14:textId="77777777" w:rsidR="00433929" w:rsidRDefault="00433929" w:rsidP="002146D9"/>
    <w:tbl>
      <w:tblPr>
        <w:tblStyle w:val="aa"/>
        <w:tblW w:w="0" w:type="auto"/>
        <w:tblLook w:val="04A0" w:firstRow="1" w:lastRow="0" w:firstColumn="1" w:lastColumn="0" w:noHBand="0" w:noVBand="1"/>
      </w:tblPr>
      <w:tblGrid>
        <w:gridCol w:w="10456"/>
      </w:tblGrid>
      <w:tr w:rsidR="00433929" w14:paraId="192FF83C" w14:textId="77777777">
        <w:tc>
          <w:tcPr>
            <w:tcW w:w="10456" w:type="dxa"/>
          </w:tcPr>
          <w:p w14:paraId="38D24C70" w14:textId="77777777" w:rsidR="00433929" w:rsidRDefault="00433929">
            <w:pPr>
              <w:pStyle w:val="afff8"/>
            </w:pPr>
            <w:r>
              <w:rPr>
                <w:noProof/>
              </w:rPr>
              <w:drawing>
                <wp:anchor distT="0" distB="0" distL="114300" distR="114300" simplePos="0" relativeHeight="251656468" behindDoc="0" locked="1" layoutInCell="1" allowOverlap="1" wp14:anchorId="5AEF823D" wp14:editId="3381E3D2">
                  <wp:simplePos x="0" y="0"/>
                  <wp:positionH relativeFrom="column">
                    <wp:posOffset>-504190</wp:posOffset>
                  </wp:positionH>
                  <wp:positionV relativeFrom="paragraph">
                    <wp:posOffset>-222885</wp:posOffset>
                  </wp:positionV>
                  <wp:extent cx="824230" cy="518160"/>
                  <wp:effectExtent l="0" t="0" r="0" b="0"/>
                  <wp:wrapNone/>
                  <wp:docPr id="16620105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9525"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4230" cy="518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生成</w:t>
            </w:r>
            <w:bookmarkStart w:id="1508" w:name="■AI20ー1ー3"/>
            <w:r>
              <w:rPr>
                <w:rFonts w:hint="eastAsia"/>
              </w:rPr>
              <w:t>AI</w:t>
            </w:r>
            <w:bookmarkEnd w:id="1508"/>
            <w:r>
              <w:rPr>
                <w:rFonts w:hint="eastAsia"/>
              </w:rPr>
              <w:t>活用による工数削減について</w:t>
            </w:r>
          </w:p>
          <w:p w14:paraId="76CB463E" w14:textId="1E45D067" w:rsidR="00433929" w:rsidRDefault="00433929">
            <w:pPr>
              <w:pStyle w:val="afff6"/>
            </w:pPr>
            <w:r>
              <w:rPr>
                <w:rFonts w:hint="eastAsia"/>
              </w:rPr>
              <w:t>昨今</w:t>
            </w:r>
            <w:r w:rsidRPr="008A3328">
              <w:rPr>
                <w:rFonts w:hint="eastAsia"/>
              </w:rPr>
              <w:t>、情報システム開発に生成</w:t>
            </w:r>
            <w:hyperlink w:anchor="■AI" w:history="1">
              <w:r w:rsidRPr="00A31CC8">
                <w:rPr>
                  <w:rStyle w:val="a7"/>
                </w:rPr>
                <w:t>AI</w:t>
              </w:r>
            </w:hyperlink>
            <w:r w:rsidRPr="008A3328">
              <w:t>を活用する事例が増えています。生成AIの利用</w:t>
            </w:r>
            <w:r>
              <w:rPr>
                <w:rFonts w:hint="eastAsia"/>
              </w:rPr>
              <w:t>で、</w:t>
            </w:r>
            <w:r w:rsidRPr="008A3328">
              <w:t>従来より</w:t>
            </w:r>
            <w:r>
              <w:rPr>
                <w:rFonts w:hint="eastAsia"/>
              </w:rPr>
              <w:t>も</w:t>
            </w:r>
            <w:r w:rsidRPr="008A3328">
              <w:t>工数</w:t>
            </w:r>
            <w:r>
              <w:rPr>
                <w:rFonts w:hint="eastAsia"/>
              </w:rPr>
              <w:t>を</w:t>
            </w:r>
            <w:r w:rsidRPr="008A3328">
              <w:t>削減できる可能性</w:t>
            </w:r>
            <w:r>
              <w:rPr>
                <w:rFonts w:hint="eastAsia"/>
              </w:rPr>
              <w:t>があります。</w:t>
            </w:r>
          </w:p>
          <w:p w14:paraId="6F52A564" w14:textId="77777777" w:rsidR="00433929" w:rsidRDefault="00433929">
            <w:pPr>
              <w:pStyle w:val="afff6"/>
            </w:pPr>
          </w:p>
          <w:p w14:paraId="509FEAAF" w14:textId="77777777" w:rsidR="00433929" w:rsidRDefault="00433929" w:rsidP="00892C01">
            <w:pPr>
              <w:pStyle w:val="afff6"/>
              <w:numPr>
                <w:ilvl w:val="0"/>
                <w:numId w:val="261"/>
              </w:numPr>
            </w:pPr>
            <w:r>
              <w:rPr>
                <w:rFonts w:hint="eastAsia"/>
              </w:rPr>
              <w:t>コードの自動生成と補完</w:t>
            </w:r>
          </w:p>
          <w:p w14:paraId="37CA9CAE" w14:textId="03E9B816" w:rsidR="00433929" w:rsidRDefault="00433929" w:rsidP="00185AC0">
            <w:pPr>
              <w:pStyle w:val="afff6"/>
              <w:ind w:left="440"/>
            </w:pPr>
            <w:r>
              <w:t>開発者が自然言語で指示を出すだけで生成AIがコードを自動生成するため、手動で書く手間を減らせます。また、未完成のコードをAIが補完してくれるため、</w:t>
            </w:r>
            <w:bookmarkStart w:id="1509" w:name="コーディング20ー1ー3"/>
            <w:r w:rsidR="00F94F19">
              <w:fldChar w:fldCharType="begin"/>
            </w:r>
            <w:r w:rsidR="00F94F19">
              <w:instrText>HYPERLINK  \l "コーディング"</w:instrText>
            </w:r>
            <w:r w:rsidR="00F94F19">
              <w:fldChar w:fldCharType="separate"/>
            </w:r>
            <w:r w:rsidRPr="00F94F19">
              <w:rPr>
                <w:rStyle w:val="a7"/>
              </w:rPr>
              <w:t>コーディング</w:t>
            </w:r>
            <w:bookmarkEnd w:id="1509"/>
            <w:r w:rsidR="00F94F19">
              <w:fldChar w:fldCharType="end"/>
            </w:r>
            <w:r>
              <w:t>の時間を短縮できます。</w:t>
            </w:r>
          </w:p>
          <w:p w14:paraId="72E9A170" w14:textId="77777777" w:rsidR="00433929" w:rsidRDefault="00433929" w:rsidP="00892C01">
            <w:pPr>
              <w:pStyle w:val="afff6"/>
              <w:numPr>
                <w:ilvl w:val="0"/>
                <w:numId w:val="261"/>
              </w:numPr>
            </w:pPr>
            <w:r>
              <w:rPr>
                <w:rFonts w:hint="eastAsia"/>
              </w:rPr>
              <w:t>バグ検出と修正</w:t>
            </w:r>
          </w:p>
          <w:p w14:paraId="35BDA4FC" w14:textId="2634FA70" w:rsidR="00433929" w:rsidRDefault="00433929" w:rsidP="00185AC0">
            <w:pPr>
              <w:pStyle w:val="afff6"/>
              <w:ind w:left="440"/>
            </w:pPr>
            <w:r>
              <w:t>AIはソースコードを自動的にレビューし、潜在的なバグを検出し、修正案を提示します。これにより、開発者はバグ探しや修正作業にかかる時間を</w:t>
            </w:r>
            <w:r>
              <w:rPr>
                <w:rFonts w:hint="eastAsia"/>
              </w:rPr>
              <w:t>短縮</w:t>
            </w:r>
            <w:r>
              <w:t>できます。</w:t>
            </w:r>
          </w:p>
          <w:p w14:paraId="476F374E" w14:textId="77777777" w:rsidR="00433929" w:rsidRDefault="00433929" w:rsidP="00892C01">
            <w:pPr>
              <w:pStyle w:val="afff6"/>
              <w:numPr>
                <w:ilvl w:val="0"/>
                <w:numId w:val="261"/>
              </w:numPr>
            </w:pPr>
            <w:r>
              <w:rPr>
                <w:rFonts w:hint="eastAsia"/>
              </w:rPr>
              <w:t>テストの自動化</w:t>
            </w:r>
          </w:p>
          <w:p w14:paraId="533017F7" w14:textId="1028B727" w:rsidR="00433929" w:rsidRDefault="00433929" w:rsidP="00185AC0">
            <w:pPr>
              <w:pStyle w:val="afff6"/>
              <w:ind w:left="440"/>
            </w:pPr>
            <w:r>
              <w:t>テストコードの生成やテストの自動実行もAIによってサポートされるため、手動でのテスト作業に費やす時間を短縮できます。</w:t>
            </w:r>
          </w:p>
          <w:p w14:paraId="77144A8D" w14:textId="77777777" w:rsidR="00433929" w:rsidRDefault="00433929" w:rsidP="00892C01">
            <w:pPr>
              <w:pStyle w:val="afff6"/>
              <w:numPr>
                <w:ilvl w:val="0"/>
                <w:numId w:val="261"/>
              </w:numPr>
            </w:pPr>
            <w:r>
              <w:rPr>
                <w:rFonts w:hint="eastAsia"/>
              </w:rPr>
              <w:t>ドキュメント生成</w:t>
            </w:r>
          </w:p>
          <w:p w14:paraId="607CEBAC" w14:textId="77777777" w:rsidR="00433929" w:rsidRDefault="00433929">
            <w:pPr>
              <w:pStyle w:val="afff6"/>
              <w:ind w:left="440"/>
            </w:pPr>
            <w:r>
              <w:t>ソースコードから自動的にドキュメントを生成する機能により、開発者がドキュメント作成に割く時間を</w:t>
            </w:r>
            <w:r>
              <w:rPr>
                <w:rFonts w:hint="eastAsia"/>
              </w:rPr>
              <w:t>短縮</w:t>
            </w:r>
            <w:r>
              <w:t>できます。</w:t>
            </w:r>
          </w:p>
          <w:p w14:paraId="336A076B" w14:textId="77777777" w:rsidR="00433929" w:rsidRDefault="00433929">
            <w:pPr>
              <w:pStyle w:val="afff6"/>
            </w:pPr>
          </w:p>
          <w:p w14:paraId="05AB56DC" w14:textId="77777777" w:rsidR="00433929" w:rsidRDefault="00433929">
            <w:pPr>
              <w:pStyle w:val="afff6"/>
            </w:pPr>
            <w:r>
              <w:rPr>
                <w:rFonts w:hint="eastAsia"/>
              </w:rPr>
              <w:t>注意点として、</w:t>
            </w:r>
            <w:r w:rsidRPr="008A3328">
              <w:t>生成AIの利用によって脆弱なコードが混入する可能性が増加するという指摘</w:t>
            </w:r>
            <w:r>
              <w:rPr>
                <w:rFonts w:hint="eastAsia"/>
              </w:rPr>
              <w:t>もあります。そのため、</w:t>
            </w:r>
            <w:r w:rsidRPr="008A3328">
              <w:t>生成されたコードは</w:t>
            </w:r>
            <w:r>
              <w:rPr>
                <w:rFonts w:hint="eastAsia"/>
              </w:rPr>
              <w:t>しっかりと</w:t>
            </w:r>
            <w:r w:rsidRPr="008A3328">
              <w:t>レビューする必要</w:t>
            </w:r>
            <w:r>
              <w:rPr>
                <w:rFonts w:hint="eastAsia"/>
              </w:rPr>
              <w:t>があります。</w:t>
            </w:r>
          </w:p>
        </w:tc>
      </w:tr>
    </w:tbl>
    <w:p w14:paraId="6052E61E" w14:textId="77777777" w:rsidR="00433929" w:rsidRDefault="00433929">
      <w:pPr>
        <w:pStyle w:val="aff4"/>
        <w:ind w:firstLineChars="0" w:firstLine="0"/>
      </w:pPr>
    </w:p>
    <w:p w14:paraId="6753024F" w14:textId="77777777" w:rsidR="00433929" w:rsidRDefault="00433929" w:rsidP="00924BBB">
      <w:pPr>
        <w:pStyle w:val="aff4"/>
      </w:pPr>
      <w:r>
        <w:rPr>
          <w:rFonts w:hint="eastAsia"/>
        </w:rPr>
        <w:t>人件費の見積り精査</w:t>
      </w:r>
    </w:p>
    <w:p w14:paraId="768C82BD" w14:textId="77777777" w:rsidR="00433929" w:rsidRPr="004521D2" w:rsidRDefault="00433929" w:rsidP="000C0D4A">
      <w:r w:rsidRPr="004521D2">
        <w:rPr>
          <w:rFonts w:hint="eastAsia"/>
        </w:rPr>
        <w:t>人件費は、工数（「人月」や「人日」）と単価の掛け算で算出できます。</w:t>
      </w:r>
    </w:p>
    <w:p w14:paraId="07807809" w14:textId="77777777" w:rsidR="00433929" w:rsidRPr="004521D2" w:rsidRDefault="00433929" w:rsidP="00C845AD">
      <w:r w:rsidRPr="004521D2">
        <w:rPr>
          <w:rFonts w:hint="eastAsia"/>
        </w:rPr>
        <w:t>例：</w:t>
      </w:r>
      <w:r w:rsidRPr="004521D2">
        <w:t>4人体制で15日間の作業=60人日（3人月）。</w:t>
      </w:r>
    </w:p>
    <w:p w14:paraId="6689AFFC" w14:textId="77777777" w:rsidR="00433929" w:rsidRPr="004521D2" w:rsidRDefault="00433929" w:rsidP="00F75438">
      <w:r w:rsidRPr="004521D2">
        <w:rPr>
          <w:rFonts w:hint="eastAsia"/>
        </w:rPr>
        <w:t>人日と人月の換算は、営業日ベースで計算するため、</w:t>
      </w:r>
      <w:r w:rsidRPr="004521D2">
        <w:t>20人日を</w:t>
      </w:r>
      <w:r w:rsidRPr="004521D2">
        <w:rPr>
          <w:rFonts w:hint="eastAsia"/>
        </w:rPr>
        <w:t>1</w:t>
      </w:r>
      <w:r w:rsidRPr="004521D2">
        <w:t>人月とすることが標準的です。</w:t>
      </w:r>
    </w:p>
    <w:p w14:paraId="4B3131A9" w14:textId="77777777" w:rsidR="00433929" w:rsidRPr="004521D2" w:rsidRDefault="00433929" w:rsidP="00924BBB">
      <w:pPr>
        <w:pStyle w:val="aff4"/>
      </w:pPr>
    </w:p>
    <w:p w14:paraId="394AF570" w14:textId="77777777" w:rsidR="00433929" w:rsidRPr="004521D2" w:rsidRDefault="00433929" w:rsidP="00924BBB">
      <w:r w:rsidRPr="004521D2">
        <w:rPr>
          <w:rFonts w:hint="eastAsia"/>
        </w:rPr>
        <w:t>【留意点】</w:t>
      </w:r>
    </w:p>
    <w:p w14:paraId="0BB6A9C0" w14:textId="77777777" w:rsidR="00433929" w:rsidRPr="004521D2" w:rsidRDefault="00433929" w:rsidP="00892C01">
      <w:pPr>
        <w:pStyle w:val="ab"/>
        <w:numPr>
          <w:ilvl w:val="0"/>
          <w:numId w:val="246"/>
        </w:numPr>
        <w:ind w:leftChars="0" w:firstLineChars="0"/>
      </w:pPr>
      <w:r w:rsidRPr="004521D2">
        <w:rPr>
          <w:rFonts w:hint="eastAsia"/>
        </w:rPr>
        <w:t>工数内訳を詳細に確認することが大切です。</w:t>
      </w:r>
    </w:p>
    <w:p w14:paraId="4482F1CC" w14:textId="543E0035" w:rsidR="00433929" w:rsidRPr="004521D2" w:rsidRDefault="00433929" w:rsidP="001F1918">
      <w:pPr>
        <w:pStyle w:val="ab"/>
        <w:ind w:leftChars="0" w:left="440" w:firstLineChars="0" w:firstLine="0"/>
      </w:pPr>
      <w:r w:rsidRPr="004521D2">
        <w:rPr>
          <w:rFonts w:hint="eastAsia"/>
        </w:rPr>
        <w:t>見積りの中で、数十人月といった大きな単位で一式としての工数が示される場合、その中にはさまざまな作業が混在して合算されているため、個々の作業工数の妥当性を判断することができません。</w:t>
      </w:r>
    </w:p>
    <w:p w14:paraId="6E82E610" w14:textId="77777777" w:rsidR="00433929" w:rsidRPr="004521D2" w:rsidRDefault="00433929" w:rsidP="00892C01">
      <w:pPr>
        <w:pStyle w:val="ab"/>
        <w:numPr>
          <w:ilvl w:val="0"/>
          <w:numId w:val="246"/>
        </w:numPr>
        <w:ind w:leftChars="0" w:firstLineChars="0"/>
      </w:pPr>
      <w:r w:rsidRPr="004521D2">
        <w:rPr>
          <w:rFonts w:hint="eastAsia"/>
        </w:rPr>
        <w:t>工数の内訳は、機能や作業単位で分けることが非常に重要です。</w:t>
      </w:r>
    </w:p>
    <w:p w14:paraId="3B722E5F" w14:textId="4B9A0048" w:rsidR="00433929" w:rsidRPr="004521D2" w:rsidRDefault="00433929" w:rsidP="00924BBB">
      <w:pPr>
        <w:pStyle w:val="ab"/>
        <w:ind w:leftChars="0" w:left="440" w:firstLineChars="0" w:firstLine="0"/>
      </w:pPr>
      <w:r w:rsidRPr="004521D2">
        <w:rPr>
          <w:rFonts w:hint="eastAsia"/>
        </w:rPr>
        <w:t>数十人月といった大規模作業を、工程単位（設計、開発、試験など）、期間単位（月ごとの工数など）、要員種別単位（プロジェクトマネージャ（PM）、システムエンジニア（SE）、プログラマ（PG））で分けて、一見すると詳細な内訳として提示されることがあります。しかし、このような分け方ではこれ以上精査することが困難です。</w:t>
      </w:r>
    </w:p>
    <w:p w14:paraId="2669BCFE" w14:textId="77777777" w:rsidR="00433929" w:rsidRPr="004521D2" w:rsidRDefault="00433929" w:rsidP="00892C01">
      <w:pPr>
        <w:pStyle w:val="ab"/>
        <w:numPr>
          <w:ilvl w:val="0"/>
          <w:numId w:val="246"/>
        </w:numPr>
        <w:ind w:leftChars="0" w:firstLineChars="0"/>
      </w:pPr>
      <w:r w:rsidRPr="004521D2">
        <w:rPr>
          <w:rFonts w:hint="eastAsia"/>
        </w:rPr>
        <w:t>個々の経費項目について必要性や生産性水準について精査できるようにするためには、実現する機能単位、実際に発生する作業単位での詳細工数が明記された見積りが不可欠です。</w:t>
      </w:r>
    </w:p>
    <w:p w14:paraId="418424E1" w14:textId="77777777" w:rsidR="00433929" w:rsidRPr="004521D2" w:rsidRDefault="00433929" w:rsidP="00924BBB">
      <w:pPr>
        <w:pStyle w:val="ab"/>
        <w:ind w:leftChars="0" w:left="440" w:firstLineChars="0" w:firstLine="0"/>
      </w:pPr>
      <w:r w:rsidRPr="004521D2">
        <w:rPr>
          <w:rFonts w:hint="eastAsia"/>
        </w:rPr>
        <w:t>このような見積りが提示されていない場合は、事業者に対して見積り精査上の必要性を伝えた上で、必要な粒度での工数見積りを取得しましょう。</w:t>
      </w:r>
    </w:p>
    <w:p w14:paraId="0587A5F5" w14:textId="77777777" w:rsidR="00433929" w:rsidRPr="004521D2" w:rsidRDefault="00433929" w:rsidP="00E546EC"/>
    <w:p w14:paraId="3FF64FCB" w14:textId="77777777" w:rsidR="00433929" w:rsidRPr="004521D2" w:rsidRDefault="00433929" w:rsidP="00924BBB">
      <w:pPr>
        <w:pStyle w:val="aff4"/>
      </w:pPr>
      <w:r w:rsidRPr="004521D2">
        <w:rPr>
          <w:rFonts w:hint="eastAsia"/>
        </w:rPr>
        <w:t>ハードウェアなどの見積り精査</w:t>
      </w:r>
    </w:p>
    <w:p w14:paraId="675FE387" w14:textId="77777777" w:rsidR="00433929" w:rsidRPr="004521D2" w:rsidRDefault="00433929" w:rsidP="006E486D">
      <w:r w:rsidRPr="004521D2">
        <w:rPr>
          <w:rFonts w:hint="eastAsia"/>
        </w:rPr>
        <w:t>ハードウェア、ソフトウェアの借料や保守経費は、経費全体の中で大きな比率を占めます。</w:t>
      </w:r>
    </w:p>
    <w:p w14:paraId="64A8A881" w14:textId="77777777" w:rsidR="00433929" w:rsidRPr="004521D2" w:rsidRDefault="00433929" w:rsidP="006E486D"/>
    <w:p w14:paraId="35553D5F" w14:textId="77777777" w:rsidR="00433929" w:rsidRPr="004521D2" w:rsidRDefault="00433929" w:rsidP="006E486D">
      <w:r w:rsidRPr="004521D2">
        <w:rPr>
          <w:rFonts w:hint="eastAsia"/>
        </w:rPr>
        <w:t>【留意点】</w:t>
      </w:r>
    </w:p>
    <w:p w14:paraId="22203D8E" w14:textId="77777777" w:rsidR="00433929" w:rsidRPr="004521D2" w:rsidRDefault="00433929" w:rsidP="00892C01">
      <w:pPr>
        <w:pStyle w:val="ab"/>
        <w:numPr>
          <w:ilvl w:val="0"/>
          <w:numId w:val="246"/>
        </w:numPr>
        <w:ind w:leftChars="0" w:firstLineChars="0"/>
      </w:pPr>
      <w:r w:rsidRPr="004521D2">
        <w:rPr>
          <w:rFonts w:hint="eastAsia"/>
        </w:rPr>
        <w:t>大前提として製品単位での価格内訳を入手することが大切です。</w:t>
      </w:r>
    </w:p>
    <w:p w14:paraId="49E63478" w14:textId="77777777" w:rsidR="00433929" w:rsidRPr="004521D2" w:rsidRDefault="00433929" w:rsidP="003E6C1F">
      <w:pPr>
        <w:pStyle w:val="ab"/>
        <w:ind w:leftChars="0" w:left="440" w:firstLineChars="0" w:firstLine="0"/>
      </w:pPr>
      <w:r w:rsidRPr="004521D2">
        <w:rPr>
          <w:rFonts w:hint="eastAsia"/>
        </w:rPr>
        <w:t>予算のための稟議の段階では、「一式」などの形で大括りの見積りが事業者から提示されることがあります。しかし一式の状態では、それ以上に金額の精査が行えません。新規に整備する情報システムであっても、想定する製品に基づいて金額を積算しているはずなので、内容を確かめるべきです。また、既存情報システムに対する改修や更改などの案件であれば、なおさら詳細な積算内訳を求めることが重要です。</w:t>
      </w:r>
    </w:p>
    <w:p w14:paraId="1F77CF2A" w14:textId="77777777" w:rsidR="00433929" w:rsidRPr="004521D2" w:rsidRDefault="00433929" w:rsidP="007E10D6">
      <w:pPr>
        <w:pStyle w:val="aff4"/>
        <w:ind w:firstLineChars="0" w:firstLine="0"/>
      </w:pPr>
    </w:p>
    <w:p w14:paraId="5253437E" w14:textId="77777777" w:rsidR="00433929" w:rsidRPr="004521D2" w:rsidRDefault="00433929" w:rsidP="00924BBB">
      <w:pPr>
        <w:pStyle w:val="aff4"/>
      </w:pPr>
      <w:r w:rsidRPr="004521D2">
        <w:rPr>
          <w:rFonts w:hint="eastAsia"/>
        </w:rPr>
        <w:t>複数事業者の見積りの比較</w:t>
      </w:r>
    </w:p>
    <w:p w14:paraId="5F510C51" w14:textId="77777777" w:rsidR="00433929" w:rsidRPr="004521D2" w:rsidRDefault="00433929" w:rsidP="00FF71F4">
      <w:r w:rsidRPr="004521D2">
        <w:rPr>
          <w:rFonts w:hint="eastAsia"/>
        </w:rPr>
        <w:t>複数事業者から見積りを取得した場合は、その内容について比較を行います。</w:t>
      </w:r>
    </w:p>
    <w:p w14:paraId="43526D92" w14:textId="77777777" w:rsidR="00433929" w:rsidRPr="004521D2" w:rsidRDefault="00433929" w:rsidP="00FF71F4"/>
    <w:p w14:paraId="4C425454" w14:textId="77777777" w:rsidR="00433929" w:rsidRPr="004521D2" w:rsidRDefault="00433929" w:rsidP="00FF71F4">
      <w:r w:rsidRPr="004521D2">
        <w:rPr>
          <w:rFonts w:hint="eastAsia"/>
        </w:rPr>
        <w:t>【留意点】</w:t>
      </w:r>
    </w:p>
    <w:p w14:paraId="27A9EFA3" w14:textId="77777777" w:rsidR="00433929" w:rsidRPr="004521D2" w:rsidRDefault="00433929" w:rsidP="00892C01">
      <w:pPr>
        <w:pStyle w:val="ab"/>
        <w:numPr>
          <w:ilvl w:val="0"/>
          <w:numId w:val="246"/>
        </w:numPr>
        <w:ind w:leftChars="0" w:firstLineChars="0"/>
      </w:pPr>
      <w:r w:rsidRPr="004521D2">
        <w:rPr>
          <w:rFonts w:hint="eastAsia"/>
        </w:rPr>
        <w:t>比較に際しては、合計金額だけで比較するのではなく、主要な経費項目の単位で比較を行うことで事業者の得意分野、不得意分野などを把握することができます。</w:t>
      </w:r>
    </w:p>
    <w:p w14:paraId="3D5B00E1" w14:textId="77777777" w:rsidR="00433929" w:rsidRPr="004521D2" w:rsidRDefault="00433929" w:rsidP="00F94D8E">
      <w:pPr>
        <w:ind w:firstLineChars="0"/>
      </w:pPr>
    </w:p>
    <w:tbl>
      <w:tblPr>
        <w:tblStyle w:val="aa"/>
        <w:tblW w:w="0" w:type="auto"/>
        <w:tblLook w:val="04A0" w:firstRow="1" w:lastRow="0" w:firstColumn="1" w:lastColumn="0" w:noHBand="0" w:noVBand="1"/>
      </w:tblPr>
      <w:tblGrid>
        <w:gridCol w:w="10456"/>
      </w:tblGrid>
      <w:tr w:rsidR="00433929" w14:paraId="02B069C0" w14:textId="77777777" w:rsidTr="00F94D8E">
        <w:tc>
          <w:tcPr>
            <w:tcW w:w="10456" w:type="dxa"/>
          </w:tcPr>
          <w:p w14:paraId="673D8836" w14:textId="77777777" w:rsidR="00433929" w:rsidRPr="004521D2" w:rsidRDefault="00433929" w:rsidP="00F96295">
            <w:pPr>
              <w:pStyle w:val="afff8"/>
            </w:pPr>
            <w:r w:rsidRPr="004521D2">
              <w:rPr>
                <w:noProof/>
              </w:rPr>
              <w:drawing>
                <wp:anchor distT="0" distB="0" distL="114300" distR="114300" simplePos="0" relativeHeight="251656456" behindDoc="0" locked="1" layoutInCell="1" allowOverlap="1" wp14:anchorId="6FF2A512" wp14:editId="488468CD">
                  <wp:simplePos x="0" y="0"/>
                  <wp:positionH relativeFrom="column">
                    <wp:posOffset>-477520</wp:posOffset>
                  </wp:positionH>
                  <wp:positionV relativeFrom="paragraph">
                    <wp:posOffset>-228600</wp:posOffset>
                  </wp:positionV>
                  <wp:extent cx="824230" cy="518160"/>
                  <wp:effectExtent l="0" t="0" r="0" b="0"/>
                  <wp:wrapNone/>
                  <wp:docPr id="884978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9525"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4230" cy="518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521D2">
              <w:rPr>
                <w:rFonts w:hint="eastAsia"/>
              </w:rPr>
              <w:t>三点見積りによる適正予算の算出</w:t>
            </w:r>
          </w:p>
          <w:p w14:paraId="3E9F5C9B" w14:textId="77777777" w:rsidR="00433929" w:rsidRDefault="00433929" w:rsidP="00F96295">
            <w:pPr>
              <w:pStyle w:val="afff6"/>
            </w:pPr>
            <w:r w:rsidRPr="004521D2">
              <w:rPr>
                <w:rFonts w:hint="eastAsia"/>
              </w:rPr>
              <w:t>三点見積りとは、例えば５つの事業者から見積りを取得した際に、最高額と最低額を除外した3者で平均して算出した額を指します。見積り経費項目ごとに三点見積りを行い、総合計したものを適正予算額とします。三点見積りは、金額だけではなく工数や期間の算出にも適用できます。</w:t>
            </w:r>
          </w:p>
        </w:tc>
      </w:tr>
    </w:tbl>
    <w:p w14:paraId="44D58A25" w14:textId="77777777" w:rsidR="00433929" w:rsidRDefault="00433929">
      <w:pPr>
        <w:ind w:firstLineChars="0" w:firstLine="0"/>
      </w:pPr>
    </w:p>
    <w:p w14:paraId="4F218B67" w14:textId="77777777" w:rsidR="00433929" w:rsidRPr="00B07A26" w:rsidRDefault="00433929">
      <w:pPr>
        <w:ind w:firstLineChars="0" w:firstLine="0"/>
      </w:pPr>
      <w:r>
        <w:rPr>
          <w:rFonts w:hint="eastAsia"/>
        </w:rPr>
        <w:t>「予算および執行」において、中小企業でも意識すべき重要な観点の</w:t>
      </w:r>
      <w:r w:rsidRPr="00525B85">
        <w:rPr>
          <w:rFonts w:hint="eastAsia"/>
        </w:rPr>
        <w:t>詳細は</w:t>
      </w:r>
      <w:r>
        <w:rPr>
          <w:rFonts w:hint="eastAsia"/>
        </w:rPr>
        <w:t>、「</w:t>
      </w:r>
      <w:r w:rsidRPr="00407D0B">
        <w:t>DS-120デジタル・ガバメント推進標準ガイドライン実践ガイドブック</w:t>
      </w:r>
      <w:r>
        <w:rPr>
          <w:rFonts w:hint="eastAsia"/>
        </w:rPr>
        <w:t>」の以下の箇所を参照してください。</w:t>
      </w:r>
    </w:p>
    <w:tbl>
      <w:tblPr>
        <w:tblStyle w:val="aa"/>
        <w:tblW w:w="0" w:type="auto"/>
        <w:tblLook w:val="04A0" w:firstRow="1" w:lastRow="0" w:firstColumn="1" w:lastColumn="0" w:noHBand="0" w:noVBand="1"/>
      </w:tblPr>
      <w:tblGrid>
        <w:gridCol w:w="10456"/>
      </w:tblGrid>
      <w:tr w:rsidR="00433929" w:rsidRPr="00A56F74" w14:paraId="435324B0" w14:textId="77777777">
        <w:tc>
          <w:tcPr>
            <w:tcW w:w="10456" w:type="dxa"/>
            <w:shd w:val="clear" w:color="auto" w:fill="215E99" w:themeFill="text2" w:themeFillTint="BF"/>
          </w:tcPr>
          <w:p w14:paraId="54EDD6B8" w14:textId="77777777" w:rsidR="00433929" w:rsidRPr="00A56F74" w:rsidRDefault="00433929">
            <w:pPr>
              <w:pStyle w:val="aff0"/>
            </w:pPr>
            <w:r>
              <w:rPr>
                <w:rFonts w:hint="eastAsia"/>
              </w:rPr>
              <w:t>中小企業が意識すべき観点</w:t>
            </w:r>
          </w:p>
        </w:tc>
      </w:tr>
      <w:tr w:rsidR="00433929" w14:paraId="66342C05" w14:textId="77777777">
        <w:tc>
          <w:tcPr>
            <w:tcW w:w="10456" w:type="dxa"/>
          </w:tcPr>
          <w:p w14:paraId="67B35797" w14:textId="29D46A8F" w:rsidR="00433929" w:rsidRDefault="00433929">
            <w:pPr>
              <w:pStyle w:val="afff6"/>
            </w:pPr>
            <w:r w:rsidRPr="00A56F74">
              <w:rPr>
                <w:rFonts w:hint="eastAsia"/>
              </w:rPr>
              <w:t>第</w:t>
            </w:r>
            <w:r w:rsidRPr="00A56F74">
              <w:t>3編 第</w:t>
            </w:r>
            <w:r>
              <w:rPr>
                <w:rFonts w:hint="eastAsia"/>
              </w:rPr>
              <w:t>3</w:t>
            </w:r>
            <w:r w:rsidRPr="00A56F74">
              <w:t xml:space="preserve">章 </w:t>
            </w:r>
            <w:r>
              <w:rPr>
                <w:rFonts w:hint="eastAsia"/>
              </w:rPr>
              <w:t>予算</w:t>
            </w:r>
            <w:r w:rsidR="00B724CC">
              <w:rPr>
                <w:rFonts w:hint="eastAsia"/>
              </w:rPr>
              <w:t>およ</w:t>
            </w:r>
            <w:r>
              <w:rPr>
                <w:rFonts w:hint="eastAsia"/>
              </w:rPr>
              <w:t xml:space="preserve">び執行 </w:t>
            </w:r>
            <w:r w:rsidRPr="006541FE">
              <w:t>Step.5</w:t>
            </w:r>
            <w:r w:rsidRPr="005342BA">
              <w:rPr>
                <w:rFonts w:hint="eastAsia"/>
              </w:rPr>
              <w:t>予算要求に必要な資料の準備</w:t>
            </w:r>
          </w:p>
        </w:tc>
      </w:tr>
    </w:tbl>
    <w:p w14:paraId="7A89B8CB" w14:textId="77777777" w:rsidR="00433929" w:rsidRDefault="00433929" w:rsidP="00F96295">
      <w:pPr>
        <w:pStyle w:val="aff4"/>
        <w:ind w:firstLineChars="0" w:firstLine="0"/>
      </w:pPr>
    </w:p>
    <w:p w14:paraId="1083430D" w14:textId="77777777" w:rsidR="00433929" w:rsidRPr="00E8086C" w:rsidRDefault="00433929" w:rsidP="00B2784A">
      <w:pPr>
        <w:pStyle w:val="5"/>
      </w:pPr>
      <w:r w:rsidRPr="00E8086C">
        <w:rPr>
          <w:rFonts w:hint="eastAsia"/>
        </w:rPr>
        <w:t>セキュリティ機能を実装・運用するためポイント</w:t>
      </w:r>
    </w:p>
    <w:p w14:paraId="16B01494" w14:textId="77777777" w:rsidR="00433929" w:rsidRPr="006228EC" w:rsidRDefault="00433929" w:rsidP="006228EC"/>
    <w:tbl>
      <w:tblPr>
        <w:tblStyle w:val="aa"/>
        <w:tblW w:w="0" w:type="auto"/>
        <w:tblLook w:val="04A0" w:firstRow="1" w:lastRow="0" w:firstColumn="1" w:lastColumn="0" w:noHBand="0" w:noVBand="1"/>
      </w:tblPr>
      <w:tblGrid>
        <w:gridCol w:w="10456"/>
      </w:tblGrid>
      <w:tr w:rsidR="00433929" w14:paraId="61CF0ECD" w14:textId="77777777" w:rsidTr="00E4271E">
        <w:tc>
          <w:tcPr>
            <w:tcW w:w="10456" w:type="dxa"/>
            <w:shd w:val="clear" w:color="auto" w:fill="215E99" w:themeFill="text2" w:themeFillTint="BF"/>
          </w:tcPr>
          <w:p w14:paraId="7C1236D9" w14:textId="77777777" w:rsidR="00433929" w:rsidRDefault="00433929" w:rsidP="00E4271E">
            <w:pPr>
              <w:pStyle w:val="aff0"/>
            </w:pPr>
            <w:r w:rsidRPr="00E8086C">
              <w:rPr>
                <w:rFonts w:hint="eastAsia"/>
              </w:rPr>
              <w:t>情報システムを構成する製品のサポート終了に付随する経費の考慮</w:t>
            </w:r>
          </w:p>
        </w:tc>
      </w:tr>
      <w:tr w:rsidR="00433929" w:rsidRPr="004521D2" w14:paraId="52CCC5EB" w14:textId="77777777" w:rsidTr="00FA75F8">
        <w:tc>
          <w:tcPr>
            <w:tcW w:w="10456" w:type="dxa"/>
          </w:tcPr>
          <w:p w14:paraId="5F77C4EF" w14:textId="77777777" w:rsidR="00433929" w:rsidRPr="004521D2" w:rsidRDefault="00433929" w:rsidP="00E6143E">
            <w:pPr>
              <w:pStyle w:val="afff6"/>
            </w:pPr>
            <w:r w:rsidRPr="004521D2">
              <w:rPr>
                <w:rFonts w:hint="eastAsia"/>
              </w:rPr>
              <w:t>情報システムを構築する際に、主要な作業経費（設計・開発経費やハードウェア関連経費など）が漏れることはまずありません。しかし、付随する作業経費については予算のための稟議の時点で漏れる可能性があります。</w:t>
            </w:r>
          </w:p>
          <w:p w14:paraId="10CAE556" w14:textId="1A9F2920" w:rsidR="00433929" w:rsidRPr="004521D2" w:rsidRDefault="00433929" w:rsidP="00AC66C2">
            <w:pPr>
              <w:pStyle w:val="afff6"/>
            </w:pPr>
            <w:r w:rsidRPr="004521D2">
              <w:rPr>
                <w:rFonts w:hint="eastAsia"/>
              </w:rPr>
              <w:t>情報システムを構成するハードウェア、ソフトウェアなどの製品には、製品供給元からのサポートサービスの提供期限が定められていることが一般的です。特に、各種ソフトウェア（OS、ブラウザ、アプリケーションサーバ用の</w:t>
            </w:r>
            <w:bookmarkStart w:id="1510" w:name="■ミドルウェア20ー1ー3"/>
            <w:r w:rsidRPr="004521D2">
              <w:rPr>
                <w:rFonts w:hint="eastAsia"/>
              </w:rPr>
              <w:t>ミドルウェア</w:t>
            </w:r>
            <w:bookmarkEnd w:id="1510"/>
            <w:r w:rsidRPr="004521D2">
              <w:rPr>
                <w:rFonts w:hint="eastAsia"/>
              </w:rPr>
              <w:t>、データベースサーバ用の</w:t>
            </w:r>
            <w:hyperlink w:anchor="■ミドルウェア" w:history="1">
              <w:r w:rsidRPr="00DF1155">
                <w:rPr>
                  <w:rStyle w:val="a7"/>
                  <w:rFonts w:hint="eastAsia"/>
                </w:rPr>
                <w:t>ミドルウェア</w:t>
              </w:r>
            </w:hyperlink>
            <w:r w:rsidRPr="004521D2">
              <w:rPr>
                <w:rFonts w:hint="eastAsia"/>
              </w:rPr>
              <w:t>など）については、バージョン別に細かくサポートポリシーが設定されており、注意が必要です。サポートが切れた製品の利用を継続すると、当該製品に対するセキュリティ</w:t>
            </w:r>
            <w:bookmarkStart w:id="1511" w:name="■脆弱性20ー1－3"/>
            <w:r w:rsidR="004562A8">
              <w:fldChar w:fldCharType="begin"/>
            </w:r>
            <w:r w:rsidR="004562A8">
              <w:rPr>
                <w:rFonts w:hint="eastAsia"/>
              </w:rPr>
              <w:instrText xml:space="preserve">HYPERLINK </w:instrText>
            </w:r>
            <w:r w:rsidR="004562A8">
              <w:instrText xml:space="preserve"> \l "</w:instrText>
            </w:r>
            <w:r w:rsidR="004562A8">
              <w:rPr>
                <w:rFonts w:hint="eastAsia"/>
              </w:rPr>
              <w:instrText>■脆弱性</w:instrText>
            </w:r>
            <w:r w:rsidR="004562A8">
              <w:instrText>"</w:instrText>
            </w:r>
            <w:r w:rsidR="004562A8">
              <w:fldChar w:fldCharType="separate"/>
            </w:r>
            <w:r w:rsidRPr="004562A8">
              <w:rPr>
                <w:rStyle w:val="a7"/>
                <w:rFonts w:hint="eastAsia"/>
              </w:rPr>
              <w:t>脆弱性</w:t>
            </w:r>
            <w:bookmarkEnd w:id="1511"/>
            <w:r w:rsidR="004562A8">
              <w:fldChar w:fldCharType="end"/>
            </w:r>
            <w:r w:rsidRPr="004521D2">
              <w:rPr>
                <w:rFonts w:hint="eastAsia"/>
              </w:rPr>
              <w:t>などの問題が発生した際に製品供給元からの対応が行われない可能性があります。そのため、原則として、サポートが終了するまでに後継製品を導入するなどの対応をとることが重要です。</w:t>
            </w:r>
          </w:p>
        </w:tc>
      </w:tr>
      <w:tr w:rsidR="00433929" w:rsidRPr="004521D2" w14:paraId="4BBE46F7" w14:textId="77777777" w:rsidTr="00E8086C">
        <w:tc>
          <w:tcPr>
            <w:tcW w:w="10456" w:type="dxa"/>
            <w:shd w:val="clear" w:color="auto" w:fill="215E99" w:themeFill="text2" w:themeFillTint="BF"/>
          </w:tcPr>
          <w:p w14:paraId="14D1B29F" w14:textId="71005197" w:rsidR="00433929" w:rsidRPr="004521D2" w:rsidRDefault="00861012" w:rsidP="00E8086C">
            <w:pPr>
              <w:pStyle w:val="aff0"/>
            </w:pPr>
            <w:r w:rsidRPr="00861012">
              <w:rPr>
                <w:rFonts w:hint="eastAsia"/>
              </w:rPr>
              <w:t>人事異動時の引継ぎ不足を防ぐこと</w:t>
            </w:r>
          </w:p>
        </w:tc>
      </w:tr>
      <w:tr w:rsidR="00433929" w:rsidRPr="004521D2" w14:paraId="11CA3310" w14:textId="77777777" w:rsidTr="00FA75F8">
        <w:tc>
          <w:tcPr>
            <w:tcW w:w="10456" w:type="dxa"/>
          </w:tcPr>
          <w:p w14:paraId="5DB55D53" w14:textId="77777777" w:rsidR="00433929" w:rsidRPr="004521D2" w:rsidRDefault="00433929" w:rsidP="00DA72FB">
            <w:pPr>
              <w:pStyle w:val="afff6"/>
            </w:pPr>
            <w:r w:rsidRPr="004521D2">
              <w:rPr>
                <w:rFonts w:hint="eastAsia"/>
              </w:rPr>
              <w:t>プロジェクト推進責任者など、プロジェクトの中心となる従業員が人事異動で離れる際、後任者がプロジェクトを円滑に引継げないことで問題になることがあります。これを防ぐために、予算のための稟議などの作業は複数人のグループで行い、常に情報共有することが大切です。異動する従業員は、まず後任の従業員ではなくグループのメンバーへ引継ぐことにより、引継ぐ情報量が少なくて済み、円滑に引継ぎができます。</w:t>
            </w:r>
            <w:r w:rsidRPr="004521D2">
              <w:t>1名でプロジェクトを担当する場合は、後任者のために資料をしっかり作成し、引継ぎを行うことが重要です。</w:t>
            </w:r>
          </w:p>
        </w:tc>
      </w:tr>
    </w:tbl>
    <w:p w14:paraId="1515B499" w14:textId="77777777" w:rsidR="00433929" w:rsidRPr="004521D2" w:rsidRDefault="00433929" w:rsidP="00240AEF">
      <w:pPr>
        <w:ind w:firstLineChars="0" w:firstLine="0"/>
      </w:pPr>
    </w:p>
    <w:tbl>
      <w:tblPr>
        <w:tblStyle w:val="aa"/>
        <w:tblW w:w="0" w:type="auto"/>
        <w:tblLook w:val="04A0" w:firstRow="1" w:lastRow="0" w:firstColumn="1" w:lastColumn="0" w:noHBand="0" w:noVBand="1"/>
      </w:tblPr>
      <w:tblGrid>
        <w:gridCol w:w="10456"/>
      </w:tblGrid>
      <w:tr w:rsidR="00433929" w14:paraId="2CFDEE1C" w14:textId="77777777" w:rsidTr="00B428EF">
        <w:tc>
          <w:tcPr>
            <w:tcW w:w="10456" w:type="dxa"/>
          </w:tcPr>
          <w:p w14:paraId="7CBE0581" w14:textId="77777777" w:rsidR="00433929" w:rsidRPr="004521D2" w:rsidRDefault="00433929" w:rsidP="00924BBB">
            <w:pPr>
              <w:pStyle w:val="afff8"/>
            </w:pPr>
            <w:r w:rsidRPr="004521D2">
              <w:rPr>
                <w:noProof/>
              </w:rPr>
              <w:drawing>
                <wp:anchor distT="0" distB="0" distL="114300" distR="114300" simplePos="0" relativeHeight="251656454" behindDoc="0" locked="1" layoutInCell="1" allowOverlap="1" wp14:anchorId="663EFCFB" wp14:editId="35A7C463">
                  <wp:simplePos x="0" y="0"/>
                  <wp:positionH relativeFrom="column">
                    <wp:posOffset>-490855</wp:posOffset>
                  </wp:positionH>
                  <wp:positionV relativeFrom="paragraph">
                    <wp:posOffset>-214630</wp:posOffset>
                  </wp:positionV>
                  <wp:extent cx="824230" cy="518160"/>
                  <wp:effectExtent l="0" t="0" r="0" b="0"/>
                  <wp:wrapNone/>
                  <wp:docPr id="4409859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9525"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4230" cy="518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521D2">
              <w:rPr>
                <w:rFonts w:hint="eastAsia"/>
              </w:rPr>
              <w:t>事例：引継ぎ不足により、後日問題が顕在化した</w:t>
            </w:r>
          </w:p>
          <w:p w14:paraId="20E62159" w14:textId="77777777" w:rsidR="00433929" w:rsidRPr="004521D2" w:rsidRDefault="00433929" w:rsidP="00252E2D">
            <w:pPr>
              <w:pStyle w:val="afff6"/>
            </w:pPr>
            <w:r w:rsidRPr="004521D2">
              <w:rPr>
                <w:rFonts w:hint="eastAsia"/>
              </w:rPr>
              <w:t>監査を実施した結果、新たに機器・ソフトウェアなどを購入しなければ情報セキュリティ対策ができないことが判明しました。その結果が判明した後、担当者が人事異動で交替しましたが、新たな情報セキュリティ対策用の予算を確保しなければならないことについて、引継ぎが十分に行われていませんでした。</w:t>
            </w:r>
          </w:p>
          <w:p w14:paraId="379A13FF" w14:textId="77777777" w:rsidR="00433929" w:rsidRDefault="00433929" w:rsidP="00252E2D">
            <w:pPr>
              <w:pStyle w:val="afff6"/>
            </w:pPr>
            <w:r w:rsidRPr="004521D2">
              <w:rPr>
                <w:rFonts w:hint="eastAsia"/>
              </w:rPr>
              <w:t>1年後、情報漏えい事案が発生し、原因究明や報道対応を含めたさまざまな対応業務が大量に必要となりました。このとき、監査結果を反映した情報セキュリティ対策が講じられていれば、情報漏えい事案が発生しなかった可能性が高いことが判明しました。しかし、予算担当、会計課、PMOにおいても監査結果から新たな情報セキュリティ対策が必要なこと、そして予算のための稟議が必要だったことを誰も知りませんでした。</w:t>
            </w:r>
          </w:p>
        </w:tc>
      </w:tr>
    </w:tbl>
    <w:p w14:paraId="24A48529" w14:textId="77777777" w:rsidR="00433929" w:rsidRDefault="00433929" w:rsidP="003A053B">
      <w:pPr>
        <w:ind w:firstLineChars="0" w:firstLine="0"/>
      </w:pPr>
    </w:p>
    <w:p w14:paraId="56953954" w14:textId="77777777" w:rsidR="00433929" w:rsidRDefault="00433929" w:rsidP="003E0313">
      <w:pPr>
        <w:pStyle w:val="4"/>
      </w:pPr>
      <w:bookmarkStart w:id="1512" w:name="_Toc176166803"/>
      <w:bookmarkStart w:id="1513" w:name="_Toc185339005"/>
      <w:bookmarkStart w:id="1514" w:name="_Toc188349105"/>
      <w:r w:rsidRPr="001A330C">
        <w:rPr>
          <w:rFonts w:hint="eastAsia"/>
        </w:rPr>
        <w:t>サービス・業務企画</w:t>
      </w:r>
      <w:bookmarkEnd w:id="1512"/>
      <w:bookmarkEnd w:id="1513"/>
      <w:bookmarkEnd w:id="1514"/>
    </w:p>
    <w:p w14:paraId="35C537A3" w14:textId="77777777" w:rsidR="00433929" w:rsidRDefault="00433929" w:rsidP="002F5F23"/>
    <w:p w14:paraId="69F4462C" w14:textId="77777777" w:rsidR="00433929" w:rsidRDefault="00433929" w:rsidP="002F5F23">
      <w:r w:rsidRPr="00596E49">
        <w:rPr>
          <w:rFonts w:hint="eastAsia"/>
        </w:rPr>
        <w:t>サービス・業務企画</w:t>
      </w:r>
      <w:r w:rsidRPr="00895D72">
        <w:rPr>
          <w:rFonts w:hint="eastAsia"/>
        </w:rPr>
        <w:t>活動全体の流れ</w:t>
      </w:r>
      <w:r>
        <w:rPr>
          <w:rFonts w:hint="eastAsia"/>
        </w:rPr>
        <w:t>は以下の通りです。</w:t>
      </w:r>
    </w:p>
    <w:tbl>
      <w:tblPr>
        <w:tblStyle w:val="aa"/>
        <w:tblW w:w="0" w:type="auto"/>
        <w:tblLook w:val="04A0" w:firstRow="1" w:lastRow="0" w:firstColumn="1" w:lastColumn="0" w:noHBand="0" w:noVBand="1"/>
      </w:tblPr>
      <w:tblGrid>
        <w:gridCol w:w="10456"/>
      </w:tblGrid>
      <w:tr w:rsidR="00433929" w14:paraId="1AF37FDB" w14:textId="77777777" w:rsidTr="00402EE3">
        <w:tc>
          <w:tcPr>
            <w:tcW w:w="10456" w:type="dxa"/>
            <w:shd w:val="clear" w:color="auto" w:fill="215E99" w:themeFill="text2" w:themeFillTint="BF"/>
          </w:tcPr>
          <w:p w14:paraId="5B34FDA5" w14:textId="77777777" w:rsidR="00433929" w:rsidRPr="00027DAA" w:rsidRDefault="00433929" w:rsidP="00402EE3">
            <w:pPr>
              <w:pStyle w:val="aff0"/>
            </w:pPr>
            <w:r w:rsidRPr="003E1859">
              <w:rPr>
                <w:rFonts w:hint="eastAsia"/>
              </w:rPr>
              <w:t>サービス・業務企画</w:t>
            </w:r>
            <w:r>
              <w:rPr>
                <w:rFonts w:hint="eastAsia"/>
              </w:rPr>
              <w:t>の</w:t>
            </w:r>
            <w:r w:rsidRPr="00895D72">
              <w:rPr>
                <w:rFonts w:hint="eastAsia"/>
              </w:rPr>
              <w:t>全体の流れ</w:t>
            </w:r>
          </w:p>
        </w:tc>
      </w:tr>
      <w:tr w:rsidR="00433929" w14:paraId="6CA0236B" w14:textId="77777777" w:rsidTr="00402EE3">
        <w:tc>
          <w:tcPr>
            <w:tcW w:w="10456" w:type="dxa"/>
          </w:tcPr>
          <w:p w14:paraId="0A7CB108" w14:textId="77777777" w:rsidR="00433929" w:rsidRDefault="00433929" w:rsidP="00924BBB">
            <w:pPr>
              <w:pStyle w:val="afff8"/>
            </w:pPr>
            <w:r w:rsidRPr="003E1859">
              <w:rPr>
                <w:rFonts w:hint="eastAsia"/>
              </w:rPr>
              <w:t>サービス・業務企画の開始準備</w:t>
            </w:r>
          </w:p>
        </w:tc>
      </w:tr>
      <w:tr w:rsidR="00433929" w14:paraId="283A23DD" w14:textId="77777777" w:rsidTr="00402EE3">
        <w:tc>
          <w:tcPr>
            <w:tcW w:w="10456" w:type="dxa"/>
          </w:tcPr>
          <w:p w14:paraId="567BC3D2" w14:textId="77777777" w:rsidR="00433929" w:rsidRDefault="00433929" w:rsidP="007E3B2A">
            <w:pPr>
              <w:pStyle w:val="afff6"/>
            </w:pPr>
            <w:r w:rsidRPr="00C02A7B">
              <w:rPr>
                <w:rFonts w:hint="eastAsia"/>
              </w:rPr>
              <w:t>サービス・業務企画を開始する前に</w:t>
            </w:r>
            <w:r>
              <w:rPr>
                <w:rFonts w:hint="eastAsia"/>
              </w:rPr>
              <w:t>、</w:t>
            </w:r>
            <w:r w:rsidRPr="007E3B2A">
              <w:rPr>
                <w:rFonts w:hint="eastAsia"/>
              </w:rPr>
              <w:t>今のサービスや業務の現状をよく調べます。</w:t>
            </w:r>
            <w:r>
              <w:rPr>
                <w:rFonts w:hint="eastAsia"/>
              </w:rPr>
              <w:t>誰が何に困っているのか、背景にどのような事象が発生しているのか、事実を正確に把握します。</w:t>
            </w:r>
          </w:p>
          <w:p w14:paraId="6514242E" w14:textId="77777777" w:rsidR="00433929" w:rsidRDefault="00433929" w:rsidP="007E3B2A">
            <w:pPr>
              <w:pStyle w:val="afff6"/>
            </w:pPr>
          </w:p>
          <w:p w14:paraId="50BCF132" w14:textId="77777777" w:rsidR="00433929" w:rsidRDefault="00433929" w:rsidP="00892C01">
            <w:pPr>
              <w:pStyle w:val="afff6"/>
              <w:numPr>
                <w:ilvl w:val="0"/>
                <w:numId w:val="289"/>
              </w:numPr>
            </w:pPr>
            <w:r>
              <w:rPr>
                <w:rFonts w:hint="eastAsia"/>
              </w:rPr>
              <w:t>サービスデザイン思考を理解する</w:t>
            </w:r>
          </w:p>
          <w:p w14:paraId="7B7DE7FF" w14:textId="77777777" w:rsidR="00433929" w:rsidRDefault="00433929" w:rsidP="00892C01">
            <w:pPr>
              <w:pStyle w:val="ab"/>
              <w:numPr>
                <w:ilvl w:val="0"/>
                <w:numId w:val="290"/>
              </w:numPr>
              <w:ind w:leftChars="0" w:firstLineChars="0"/>
            </w:pPr>
            <w:r>
              <w:rPr>
                <w:rFonts w:hint="eastAsia"/>
              </w:rPr>
              <w:t>心構えと視点（サービス設計12箇条）を理解する</w:t>
            </w:r>
          </w:p>
        </w:tc>
      </w:tr>
      <w:tr w:rsidR="00433929" w14:paraId="6A50C478" w14:textId="77777777" w:rsidTr="00402EE3">
        <w:tc>
          <w:tcPr>
            <w:tcW w:w="10456" w:type="dxa"/>
          </w:tcPr>
          <w:p w14:paraId="597EA36F" w14:textId="77777777" w:rsidR="00433929" w:rsidRDefault="00433929" w:rsidP="00924BBB">
            <w:pPr>
              <w:pStyle w:val="afff8"/>
            </w:pPr>
            <w:r w:rsidRPr="00A03B5B">
              <w:rPr>
                <w:rFonts w:hint="eastAsia"/>
              </w:rPr>
              <w:t>利用者視点でのニーズ把握</w:t>
            </w:r>
          </w:p>
        </w:tc>
      </w:tr>
      <w:tr w:rsidR="00433929" w14:paraId="0CEB5498" w14:textId="77777777" w:rsidTr="00402EE3">
        <w:tc>
          <w:tcPr>
            <w:tcW w:w="10456" w:type="dxa"/>
          </w:tcPr>
          <w:p w14:paraId="378E260E" w14:textId="77777777" w:rsidR="00433929" w:rsidRDefault="00433929" w:rsidP="00163596">
            <w:pPr>
              <w:pStyle w:val="afff6"/>
            </w:pPr>
            <w:r>
              <w:rPr>
                <w:rFonts w:hint="eastAsia"/>
              </w:rPr>
              <w:t>利用者視点でのニーズを把握するためには、まずどのような利用者が存在するかを把握した上で、利用者の立場に立ってサービスの現状を考えることが重要です。</w:t>
            </w:r>
          </w:p>
          <w:p w14:paraId="6356C797" w14:textId="77777777" w:rsidR="00433929" w:rsidRDefault="00433929" w:rsidP="00163596">
            <w:pPr>
              <w:pStyle w:val="afff6"/>
            </w:pPr>
          </w:p>
          <w:p w14:paraId="1333EA43" w14:textId="77777777" w:rsidR="00433929" w:rsidRDefault="00433929" w:rsidP="00892C01">
            <w:pPr>
              <w:pStyle w:val="afff6"/>
              <w:numPr>
                <w:ilvl w:val="0"/>
                <w:numId w:val="291"/>
              </w:numPr>
            </w:pPr>
            <w:r>
              <w:rPr>
                <w:rFonts w:hint="eastAsia"/>
              </w:rPr>
              <w:t>利用者のことを知る</w:t>
            </w:r>
          </w:p>
          <w:p w14:paraId="49AED03A" w14:textId="77777777" w:rsidR="00433929" w:rsidRDefault="00433929" w:rsidP="00892C01">
            <w:pPr>
              <w:pStyle w:val="ab"/>
              <w:numPr>
                <w:ilvl w:val="0"/>
                <w:numId w:val="292"/>
              </w:numPr>
              <w:ind w:leftChars="0" w:firstLineChars="0"/>
            </w:pPr>
            <w:r>
              <w:rPr>
                <w:rFonts w:hint="eastAsia"/>
              </w:rPr>
              <w:t>どんな利用者がいるかを調べる</w:t>
            </w:r>
          </w:p>
          <w:p w14:paraId="52770A46" w14:textId="77777777" w:rsidR="00433929" w:rsidRDefault="00433929" w:rsidP="00892C01">
            <w:pPr>
              <w:pStyle w:val="ab"/>
              <w:numPr>
                <w:ilvl w:val="0"/>
                <w:numId w:val="292"/>
              </w:numPr>
              <w:ind w:leftChars="0" w:firstLineChars="0"/>
            </w:pPr>
            <w:r>
              <w:rPr>
                <w:rFonts w:hint="eastAsia"/>
              </w:rPr>
              <w:t>利用者の人数を把握する</w:t>
            </w:r>
          </w:p>
          <w:p w14:paraId="3BD20B07" w14:textId="77777777" w:rsidR="00433929" w:rsidRDefault="00433929">
            <w:pPr>
              <w:pStyle w:val="afff6"/>
            </w:pPr>
            <w:r w:rsidRPr="002A0084">
              <w:rPr>
                <w:rStyle w:val="afff7"/>
              </w:rPr>
              <w:t>「どのような利用者が」「どこに」「どれくらい」いるのか、その利用者は「何のために」「どのように行動し」「何を求めて」いるのかを事実に基づいて把握し、情報を整理していきます</w:t>
            </w:r>
            <w:r w:rsidRPr="00E10C40">
              <w:t>。</w:t>
            </w:r>
          </w:p>
          <w:p w14:paraId="03FDDF18" w14:textId="77777777" w:rsidR="00433929" w:rsidRPr="00FF7DFA" w:rsidRDefault="00433929">
            <w:pPr>
              <w:ind w:firstLineChars="0" w:firstLine="0"/>
            </w:pPr>
          </w:p>
          <w:p w14:paraId="3D643D23" w14:textId="77777777" w:rsidR="00433929" w:rsidRDefault="00433929" w:rsidP="00892C01">
            <w:pPr>
              <w:pStyle w:val="afff6"/>
              <w:numPr>
                <w:ilvl w:val="0"/>
                <w:numId w:val="291"/>
              </w:numPr>
            </w:pPr>
            <w:r>
              <w:rPr>
                <w:rFonts w:hint="eastAsia"/>
              </w:rPr>
              <w:t>利用者のニーズを理解する</w:t>
            </w:r>
          </w:p>
          <w:p w14:paraId="498A4201" w14:textId="77777777" w:rsidR="00433929" w:rsidRDefault="00433929" w:rsidP="00892C01">
            <w:pPr>
              <w:pStyle w:val="ab"/>
              <w:numPr>
                <w:ilvl w:val="0"/>
                <w:numId w:val="293"/>
              </w:numPr>
              <w:ind w:leftChars="0" w:firstLineChars="0"/>
            </w:pPr>
            <w:r>
              <w:rPr>
                <w:rFonts w:hint="eastAsia"/>
              </w:rPr>
              <w:t>利用者のニーズから出発する</w:t>
            </w:r>
          </w:p>
          <w:p w14:paraId="5812F57B" w14:textId="77777777" w:rsidR="00433929" w:rsidRDefault="00433929" w:rsidP="00892C01">
            <w:pPr>
              <w:pStyle w:val="ab"/>
              <w:numPr>
                <w:ilvl w:val="0"/>
                <w:numId w:val="293"/>
              </w:numPr>
              <w:ind w:leftChars="0" w:firstLineChars="0"/>
            </w:pPr>
            <w:r>
              <w:rPr>
                <w:rFonts w:hint="eastAsia"/>
              </w:rPr>
              <w:t>エンドツーエンドで考える</w:t>
            </w:r>
          </w:p>
          <w:p w14:paraId="6A6056B5" w14:textId="77777777" w:rsidR="00433929" w:rsidRDefault="00433929">
            <w:pPr>
              <w:pStyle w:val="afff6"/>
            </w:pPr>
            <w:r w:rsidRPr="00093DD9">
              <w:t>現場を知らない人の推測のみで目標を設定するのではなく、現場の流れ、利用者の状況を調べて、利用者の本当のニーズを把握</w:t>
            </w:r>
            <w:r>
              <w:rPr>
                <w:rFonts w:hint="eastAsia"/>
              </w:rPr>
              <w:t>します。</w:t>
            </w:r>
          </w:p>
        </w:tc>
      </w:tr>
      <w:tr w:rsidR="00433929" w14:paraId="49687EE7" w14:textId="77777777" w:rsidTr="00402EE3">
        <w:tc>
          <w:tcPr>
            <w:tcW w:w="10456" w:type="dxa"/>
          </w:tcPr>
          <w:p w14:paraId="3B1901D8" w14:textId="77777777" w:rsidR="00433929" w:rsidRDefault="00433929" w:rsidP="00924BBB">
            <w:pPr>
              <w:pStyle w:val="afff8"/>
            </w:pPr>
            <w:r w:rsidRPr="00187A93">
              <w:rPr>
                <w:rFonts w:hint="eastAsia"/>
              </w:rPr>
              <w:t>業務の現状把握</w:t>
            </w:r>
          </w:p>
        </w:tc>
      </w:tr>
      <w:tr w:rsidR="00433929" w14:paraId="4970FD06" w14:textId="77777777" w:rsidTr="00402EE3">
        <w:tc>
          <w:tcPr>
            <w:tcW w:w="10456" w:type="dxa"/>
          </w:tcPr>
          <w:p w14:paraId="48D9500A" w14:textId="77777777" w:rsidR="00433929" w:rsidRDefault="00433929" w:rsidP="003B1FD2">
            <w:pPr>
              <w:pStyle w:val="afff6"/>
            </w:pPr>
            <w:r>
              <w:rPr>
                <w:rFonts w:hint="eastAsia"/>
              </w:rPr>
              <w:t>何かを変えようとするときには、まず今がどうなっているかを正確に把握することから始めることが重要です。しかし、むやみに情報をかき集めても、整理しきれず、重要な情報の抜け漏れを招くおそれがあります。</w:t>
            </w:r>
            <w:r w:rsidRPr="00822173">
              <w:rPr>
                <w:rFonts w:hint="eastAsia"/>
              </w:rPr>
              <w:t>現状のサービス内容や業務内容を調査する</w:t>
            </w:r>
            <w:r>
              <w:rPr>
                <w:rFonts w:hint="eastAsia"/>
              </w:rPr>
              <w:t>方法を理解することが重要です。</w:t>
            </w:r>
          </w:p>
          <w:p w14:paraId="53E06D98" w14:textId="77777777" w:rsidR="00433929" w:rsidRDefault="00433929" w:rsidP="003B1FD2">
            <w:pPr>
              <w:pStyle w:val="afff6"/>
            </w:pPr>
          </w:p>
          <w:p w14:paraId="63D93184" w14:textId="77777777" w:rsidR="00433929" w:rsidRDefault="00433929" w:rsidP="00892C01">
            <w:pPr>
              <w:pStyle w:val="afff6"/>
              <w:numPr>
                <w:ilvl w:val="0"/>
                <w:numId w:val="294"/>
              </w:numPr>
            </w:pPr>
            <w:r>
              <w:rPr>
                <w:rFonts w:hint="eastAsia"/>
              </w:rPr>
              <w:t>業務を観察する</w:t>
            </w:r>
          </w:p>
          <w:p w14:paraId="1E4D71DE" w14:textId="77777777" w:rsidR="00433929" w:rsidRDefault="00433929" w:rsidP="00892C01">
            <w:pPr>
              <w:pStyle w:val="ab"/>
              <w:numPr>
                <w:ilvl w:val="0"/>
                <w:numId w:val="295"/>
              </w:numPr>
              <w:ind w:leftChars="0" w:firstLineChars="0"/>
            </w:pPr>
            <w:r>
              <w:rPr>
                <w:rFonts w:hint="eastAsia"/>
              </w:rPr>
              <w:t>事実を詳細に把握する</w:t>
            </w:r>
          </w:p>
          <w:p w14:paraId="1C160E1E" w14:textId="77777777" w:rsidR="00433929" w:rsidRDefault="00433929" w:rsidP="00892C01">
            <w:pPr>
              <w:pStyle w:val="ab"/>
              <w:numPr>
                <w:ilvl w:val="0"/>
                <w:numId w:val="295"/>
              </w:numPr>
              <w:ind w:leftChars="0" w:firstLineChars="0"/>
            </w:pPr>
            <w:r>
              <w:rPr>
                <w:rFonts w:hint="eastAsia"/>
              </w:rPr>
              <w:t>推測ではなく、現場で発生している事実をみる</w:t>
            </w:r>
          </w:p>
          <w:p w14:paraId="15285EC8" w14:textId="77777777" w:rsidR="00433929" w:rsidRDefault="00433929" w:rsidP="00892C01">
            <w:pPr>
              <w:pStyle w:val="ab"/>
              <w:numPr>
                <w:ilvl w:val="0"/>
                <w:numId w:val="295"/>
              </w:numPr>
              <w:ind w:leftChars="0" w:firstLineChars="0"/>
            </w:pPr>
            <w:r>
              <w:rPr>
                <w:rFonts w:hint="eastAsia"/>
              </w:rPr>
              <w:t>1カ所だけの現場分析結果を全体に拡張しない</w:t>
            </w:r>
          </w:p>
          <w:p w14:paraId="48C8D5E1" w14:textId="77777777" w:rsidR="00433929" w:rsidRDefault="00433929" w:rsidP="00892C01">
            <w:pPr>
              <w:pStyle w:val="ab"/>
              <w:numPr>
                <w:ilvl w:val="0"/>
                <w:numId w:val="295"/>
              </w:numPr>
              <w:ind w:leftChars="0" w:firstLineChars="0"/>
            </w:pPr>
            <w:r>
              <w:rPr>
                <w:rFonts w:hint="eastAsia"/>
              </w:rPr>
              <w:t>日常的に業務の課題を収集し、分析に利用する</w:t>
            </w:r>
          </w:p>
          <w:p w14:paraId="5BC1ED8E" w14:textId="77777777" w:rsidR="00433929" w:rsidRDefault="00433929">
            <w:pPr>
              <w:pStyle w:val="afff6"/>
            </w:pPr>
            <w:r>
              <w:rPr>
                <w:rFonts w:hint="eastAsia"/>
              </w:rPr>
              <w:t>業務を観察する際には、</w:t>
            </w:r>
            <w:r w:rsidRPr="00AA1F60">
              <w:t>先入観を持たずに観察</w:t>
            </w:r>
            <w:r>
              <w:rPr>
                <w:rFonts w:hint="eastAsia"/>
              </w:rPr>
              <w:t>することが大切です。</w:t>
            </w:r>
            <w:r w:rsidRPr="009A1E55">
              <w:t>細かな粒度で１つ１つの事実を徹底的に把握していく</w:t>
            </w:r>
            <w:r>
              <w:rPr>
                <w:rFonts w:hint="eastAsia"/>
              </w:rPr>
              <w:t>ことで、</w:t>
            </w:r>
            <w:r w:rsidRPr="009A1E55">
              <w:t>今までに気づいていなかった</w:t>
            </w:r>
            <w:r>
              <w:rPr>
                <w:rFonts w:hint="eastAsia"/>
              </w:rPr>
              <w:t>もの</w:t>
            </w:r>
            <w:r w:rsidRPr="009A1E55">
              <w:t>が見えてきます。実際に発生している事実に基づいて問題が可視化</w:t>
            </w:r>
            <w:r>
              <w:rPr>
                <w:rFonts w:hint="eastAsia"/>
              </w:rPr>
              <w:t>し、</w:t>
            </w:r>
            <w:r w:rsidRPr="009A1E55">
              <w:t>その問題に対して因果関係の整理を行った上で具体的な改善策を打つことができます。</w:t>
            </w:r>
          </w:p>
          <w:p w14:paraId="39C3521A" w14:textId="77777777" w:rsidR="00433929" w:rsidRDefault="00433929">
            <w:pPr>
              <w:ind w:firstLineChars="0"/>
            </w:pPr>
          </w:p>
          <w:p w14:paraId="15319068" w14:textId="77777777" w:rsidR="00433929" w:rsidRDefault="00433929" w:rsidP="00892C01">
            <w:pPr>
              <w:pStyle w:val="afff6"/>
              <w:numPr>
                <w:ilvl w:val="0"/>
                <w:numId w:val="294"/>
              </w:numPr>
            </w:pPr>
            <w:r>
              <w:rPr>
                <w:rFonts w:hint="eastAsia"/>
              </w:rPr>
              <w:t>実績データを分析する</w:t>
            </w:r>
          </w:p>
          <w:p w14:paraId="297D9AE8" w14:textId="77777777" w:rsidR="00433929" w:rsidRDefault="00433929" w:rsidP="00892C01">
            <w:pPr>
              <w:pStyle w:val="ab"/>
              <w:numPr>
                <w:ilvl w:val="0"/>
                <w:numId w:val="296"/>
              </w:numPr>
              <w:ind w:leftChars="0" w:firstLineChars="0"/>
            </w:pPr>
            <w:r>
              <w:rPr>
                <w:rFonts w:hint="eastAsia"/>
              </w:rPr>
              <w:t>平均、合計ではなく、ばらつきを見る</w:t>
            </w:r>
          </w:p>
          <w:p w14:paraId="52AC87CD" w14:textId="77777777" w:rsidR="00433929" w:rsidRDefault="00433929" w:rsidP="00892C01">
            <w:pPr>
              <w:pStyle w:val="ab"/>
              <w:numPr>
                <w:ilvl w:val="0"/>
                <w:numId w:val="296"/>
              </w:numPr>
              <w:ind w:leftChars="0" w:firstLineChars="0"/>
            </w:pPr>
            <w:r>
              <w:rPr>
                <w:rFonts w:hint="eastAsia"/>
              </w:rPr>
              <w:t>時間と期間を区別して滞留状況をつかむ</w:t>
            </w:r>
          </w:p>
          <w:p w14:paraId="3FE2B54A" w14:textId="77777777" w:rsidR="00433929" w:rsidRDefault="00433929" w:rsidP="00892C01">
            <w:pPr>
              <w:pStyle w:val="ab"/>
              <w:numPr>
                <w:ilvl w:val="0"/>
                <w:numId w:val="296"/>
              </w:numPr>
              <w:ind w:leftChars="0" w:firstLineChars="0"/>
            </w:pPr>
            <w:r>
              <w:rPr>
                <w:rFonts w:hint="eastAsia"/>
              </w:rPr>
              <w:t>業務量のピークを捉え、ピークの発生原因を把握する</w:t>
            </w:r>
          </w:p>
          <w:p w14:paraId="7751AE59" w14:textId="77777777" w:rsidR="00433929" w:rsidRDefault="00433929" w:rsidP="00892C01">
            <w:pPr>
              <w:pStyle w:val="ab"/>
              <w:numPr>
                <w:ilvl w:val="0"/>
                <w:numId w:val="296"/>
              </w:numPr>
              <w:ind w:leftChars="0" w:firstLineChars="0"/>
            </w:pPr>
            <w:r>
              <w:rPr>
                <w:rFonts w:hint="eastAsia"/>
              </w:rPr>
              <w:t>問い合わせや要望は、根本原因が同じになる粒度まで分類する</w:t>
            </w:r>
          </w:p>
          <w:p w14:paraId="139A7DB4" w14:textId="77777777" w:rsidR="00433929" w:rsidRDefault="00433929">
            <w:pPr>
              <w:pStyle w:val="afff6"/>
            </w:pPr>
            <w:r w:rsidRPr="00E94E9C">
              <w:t>ばらつきを見</w:t>
            </w:r>
            <w:r>
              <w:rPr>
                <w:rFonts w:hint="eastAsia"/>
              </w:rPr>
              <w:t>ると、</w:t>
            </w:r>
            <w:r w:rsidRPr="00C97CC7">
              <w:t>時間帯や曜日によって利用方法にピーク特性が</w:t>
            </w:r>
            <w:r>
              <w:rPr>
                <w:rFonts w:hint="eastAsia"/>
              </w:rPr>
              <w:t>あるなど</w:t>
            </w:r>
            <w:r w:rsidRPr="00CA31B5">
              <w:rPr>
                <w:rStyle w:val="afff7"/>
                <w:rFonts w:hint="eastAsia"/>
              </w:rPr>
              <w:t>の</w:t>
            </w:r>
            <w:r w:rsidRPr="00CA31B5">
              <w:rPr>
                <w:rStyle w:val="afff7"/>
              </w:rPr>
              <w:t>実情が見えてきます。また、業務の滞留箇所を探ること</w:t>
            </w:r>
            <w:r w:rsidRPr="00CA31B5">
              <w:rPr>
                <w:rStyle w:val="afff7"/>
                <w:rFonts w:hint="eastAsia"/>
              </w:rPr>
              <w:t>で</w:t>
            </w:r>
            <w:r w:rsidRPr="00CA31B5">
              <w:rPr>
                <w:rStyle w:val="afff7"/>
              </w:rPr>
              <w:t>業務処理の中のボトルネックを可視化できます。さらに、実際に発生している事象を確認し、ピーク</w:t>
            </w:r>
            <w:r>
              <w:rPr>
                <w:rStyle w:val="afff7"/>
                <w:rFonts w:hint="eastAsia"/>
              </w:rPr>
              <w:t>の</w:t>
            </w:r>
            <w:r w:rsidRPr="00CA31B5">
              <w:rPr>
                <w:rStyle w:val="afff7"/>
              </w:rPr>
              <w:t>発生</w:t>
            </w:r>
            <w:r>
              <w:rPr>
                <w:rStyle w:val="afff7"/>
                <w:rFonts w:hint="eastAsia"/>
              </w:rPr>
              <w:t>原因</w:t>
            </w:r>
            <w:r w:rsidRPr="00CA31B5">
              <w:rPr>
                <w:rStyle w:val="afff7"/>
              </w:rPr>
              <w:t>を理解することで、業務量のピークを抑えることが可能です。</w:t>
            </w:r>
            <w:r w:rsidRPr="00CA31B5">
              <w:rPr>
                <w:rStyle w:val="afff7"/>
                <w:rFonts w:hint="eastAsia"/>
              </w:rPr>
              <w:t>問</w:t>
            </w:r>
            <w:r>
              <w:rPr>
                <w:rStyle w:val="afff7"/>
                <w:rFonts w:hint="eastAsia"/>
              </w:rPr>
              <w:t>い</w:t>
            </w:r>
            <w:r w:rsidRPr="00CA31B5">
              <w:rPr>
                <w:rStyle w:val="afff7"/>
                <w:rFonts w:hint="eastAsia"/>
              </w:rPr>
              <w:t>合</w:t>
            </w:r>
            <w:r>
              <w:rPr>
                <w:rStyle w:val="afff7"/>
                <w:rFonts w:hint="eastAsia"/>
              </w:rPr>
              <w:t>わ</w:t>
            </w:r>
            <w:r w:rsidRPr="00CA31B5">
              <w:rPr>
                <w:rStyle w:val="afff7"/>
                <w:rFonts w:hint="eastAsia"/>
              </w:rPr>
              <w:t>せ・要望についても詳細な分類をすることで</w:t>
            </w:r>
            <w:r w:rsidRPr="00CA31B5">
              <w:rPr>
                <w:rStyle w:val="afff7"/>
              </w:rPr>
              <w:t>、問</w:t>
            </w:r>
            <w:r>
              <w:rPr>
                <w:rStyle w:val="afff7"/>
                <w:rFonts w:hint="eastAsia"/>
              </w:rPr>
              <w:t>い</w:t>
            </w:r>
            <w:r w:rsidRPr="00CA31B5">
              <w:rPr>
                <w:rStyle w:val="afff7"/>
              </w:rPr>
              <w:t>合</w:t>
            </w:r>
            <w:r>
              <w:rPr>
                <w:rStyle w:val="afff7"/>
                <w:rFonts w:hint="eastAsia"/>
              </w:rPr>
              <w:t>わ</w:t>
            </w:r>
            <w:r w:rsidRPr="00CA31B5">
              <w:rPr>
                <w:rStyle w:val="afff7"/>
              </w:rPr>
              <w:t>せ発生数を時系列で把握できるという点で、業務・サービス改革のために有効な分析が行えます。</w:t>
            </w:r>
          </w:p>
          <w:p w14:paraId="28D50F20" w14:textId="77777777" w:rsidR="00433929" w:rsidRDefault="00433929">
            <w:pPr>
              <w:ind w:firstLineChars="0"/>
            </w:pPr>
          </w:p>
          <w:p w14:paraId="10B202F6" w14:textId="77777777" w:rsidR="00433929" w:rsidRDefault="00433929" w:rsidP="00892C01">
            <w:pPr>
              <w:pStyle w:val="afff6"/>
              <w:numPr>
                <w:ilvl w:val="0"/>
                <w:numId w:val="294"/>
              </w:numPr>
            </w:pPr>
            <w:r>
              <w:rPr>
                <w:rFonts w:hint="eastAsia"/>
              </w:rPr>
              <w:t>業務を可視化する</w:t>
            </w:r>
          </w:p>
          <w:p w14:paraId="18286406" w14:textId="77777777" w:rsidR="00433929" w:rsidRDefault="00433929" w:rsidP="00892C01">
            <w:pPr>
              <w:pStyle w:val="ab"/>
              <w:numPr>
                <w:ilvl w:val="0"/>
                <w:numId w:val="297"/>
              </w:numPr>
              <w:ind w:leftChars="0" w:firstLineChars="0"/>
            </w:pPr>
            <w:r>
              <w:rPr>
                <w:rFonts w:hint="eastAsia"/>
              </w:rPr>
              <w:t>さまざまな立場の人が理解できる業務フローを作成する</w:t>
            </w:r>
          </w:p>
          <w:p w14:paraId="6091E6AF" w14:textId="77777777" w:rsidR="00433929" w:rsidRDefault="00433929" w:rsidP="00892C01">
            <w:pPr>
              <w:pStyle w:val="ab"/>
              <w:numPr>
                <w:ilvl w:val="0"/>
                <w:numId w:val="297"/>
              </w:numPr>
              <w:ind w:leftChars="0" w:firstLineChars="0"/>
            </w:pPr>
            <w:r>
              <w:rPr>
                <w:rFonts w:hint="eastAsia"/>
              </w:rPr>
              <w:t>業務ルールや業務実施方法をまとめる</w:t>
            </w:r>
          </w:p>
          <w:p w14:paraId="584BC3BB" w14:textId="77777777" w:rsidR="00433929" w:rsidRDefault="00433929" w:rsidP="00892C01">
            <w:pPr>
              <w:pStyle w:val="ab"/>
              <w:numPr>
                <w:ilvl w:val="0"/>
                <w:numId w:val="297"/>
              </w:numPr>
              <w:ind w:leftChars="0" w:firstLineChars="0"/>
            </w:pPr>
            <w:r>
              <w:rPr>
                <w:rFonts w:hint="eastAsia"/>
              </w:rPr>
              <w:t>入出力情報や管理対象情報をまとめる</w:t>
            </w:r>
          </w:p>
          <w:p w14:paraId="6DA0B5F2" w14:textId="77777777" w:rsidR="00433929" w:rsidRDefault="00433929" w:rsidP="003B1FD2">
            <w:pPr>
              <w:pStyle w:val="afff6"/>
            </w:pPr>
            <w:r>
              <w:rPr>
                <w:rFonts w:hint="eastAsia"/>
              </w:rPr>
              <w:t>業務の分析結果は多くのドキュメントになることがあり、分析した人は内容を理解していても、初めて読む人にとってはポイントを把握するのが難しいです。プロジェクト内部や外部の関係者など多くの人が業務の分析結果を確認する必要があるため、業務フローなどを使って誰にでもわかりやすく可視化した資料を作成することが重要です。</w:t>
            </w:r>
          </w:p>
        </w:tc>
      </w:tr>
      <w:tr w:rsidR="00433929" w14:paraId="5208EB1B" w14:textId="77777777" w:rsidTr="00402EE3">
        <w:tc>
          <w:tcPr>
            <w:tcW w:w="10456" w:type="dxa"/>
          </w:tcPr>
          <w:p w14:paraId="0EA7AF9E" w14:textId="77777777" w:rsidR="00433929" w:rsidRDefault="00433929" w:rsidP="00924BBB">
            <w:pPr>
              <w:pStyle w:val="afff8"/>
            </w:pPr>
            <w:r w:rsidRPr="00187A93">
              <w:rPr>
                <w:rFonts w:hint="eastAsia"/>
              </w:rPr>
              <w:t>サービス・業務企画内容の検討</w:t>
            </w:r>
          </w:p>
        </w:tc>
      </w:tr>
      <w:tr w:rsidR="00433929" w14:paraId="7FC594B2" w14:textId="77777777" w:rsidTr="00402EE3">
        <w:tc>
          <w:tcPr>
            <w:tcW w:w="10456" w:type="dxa"/>
          </w:tcPr>
          <w:p w14:paraId="3B30592E" w14:textId="77777777" w:rsidR="00433929" w:rsidRDefault="00433929" w:rsidP="00402EE3">
            <w:pPr>
              <w:pStyle w:val="afff6"/>
            </w:pPr>
            <w:r w:rsidRPr="006674EE">
              <w:rPr>
                <w:rFonts w:hint="eastAsia"/>
              </w:rPr>
              <w:t>現状の業務・システムを調査した結果を</w:t>
            </w:r>
            <w:r>
              <w:rPr>
                <w:rFonts w:hint="eastAsia"/>
              </w:rPr>
              <w:t>もと</w:t>
            </w:r>
            <w:r w:rsidRPr="006674EE">
              <w:rPr>
                <w:rFonts w:hint="eastAsia"/>
              </w:rPr>
              <w:t>に、課題を把握し分析</w:t>
            </w:r>
            <w:r>
              <w:rPr>
                <w:rFonts w:hint="eastAsia"/>
              </w:rPr>
              <w:t>します。</w:t>
            </w:r>
          </w:p>
          <w:p w14:paraId="48DA028B" w14:textId="77777777" w:rsidR="00433929" w:rsidRDefault="00433929" w:rsidP="00402EE3">
            <w:pPr>
              <w:pStyle w:val="afff6"/>
            </w:pPr>
          </w:p>
          <w:p w14:paraId="6EA05740" w14:textId="77777777" w:rsidR="00433929" w:rsidRDefault="00433929" w:rsidP="00892C01">
            <w:pPr>
              <w:pStyle w:val="afff6"/>
              <w:numPr>
                <w:ilvl w:val="0"/>
                <w:numId w:val="379"/>
              </w:numPr>
            </w:pPr>
            <w:r>
              <w:rPr>
                <w:rFonts w:hint="eastAsia"/>
              </w:rPr>
              <w:t>課題を整理し、分析する</w:t>
            </w:r>
          </w:p>
          <w:p w14:paraId="18401A67" w14:textId="77777777" w:rsidR="00433929" w:rsidRDefault="00433929" w:rsidP="00892C01">
            <w:pPr>
              <w:pStyle w:val="ab"/>
              <w:numPr>
                <w:ilvl w:val="0"/>
                <w:numId w:val="299"/>
              </w:numPr>
              <w:ind w:leftChars="0" w:firstLineChars="0"/>
            </w:pPr>
            <w:r>
              <w:rPr>
                <w:rFonts w:hint="eastAsia"/>
              </w:rPr>
              <w:t>優先順位・影響度・費用対効果による分析</w:t>
            </w:r>
          </w:p>
          <w:p w14:paraId="6E41A779" w14:textId="77777777" w:rsidR="00433929" w:rsidRDefault="00433929">
            <w:pPr>
              <w:pStyle w:val="afff6"/>
            </w:pPr>
            <w:r w:rsidRPr="009910D5">
              <w:t>課題を原因ごとにグルーピングした後は、それらの課題を利用者への影響度や費用対効果を</w:t>
            </w:r>
            <w:r>
              <w:rPr>
                <w:rFonts w:hint="eastAsia"/>
              </w:rPr>
              <w:t>もと</w:t>
            </w:r>
            <w:r w:rsidRPr="009910D5">
              <w:t>に優先順位</w:t>
            </w:r>
            <w:r>
              <w:rPr>
                <w:rFonts w:hint="eastAsia"/>
              </w:rPr>
              <w:t>づ</w:t>
            </w:r>
            <w:r w:rsidRPr="009910D5">
              <w:t>けし、主要課題を抽出していきます。</w:t>
            </w:r>
          </w:p>
          <w:p w14:paraId="67C2C6CA" w14:textId="77777777" w:rsidR="00433929" w:rsidRDefault="00433929">
            <w:pPr>
              <w:pStyle w:val="afff6"/>
            </w:pPr>
          </w:p>
          <w:p w14:paraId="36511AB6" w14:textId="77777777" w:rsidR="00433929" w:rsidRDefault="00433929" w:rsidP="00892C01">
            <w:pPr>
              <w:pStyle w:val="afff6"/>
              <w:numPr>
                <w:ilvl w:val="0"/>
                <w:numId w:val="379"/>
              </w:numPr>
            </w:pPr>
            <w:r>
              <w:rPr>
                <w:rFonts w:hint="eastAsia"/>
              </w:rPr>
              <w:t>企画案を作成する</w:t>
            </w:r>
          </w:p>
          <w:p w14:paraId="607A7E19" w14:textId="77777777" w:rsidR="00433929" w:rsidRDefault="00433929" w:rsidP="00892C01">
            <w:pPr>
              <w:pStyle w:val="ab"/>
              <w:numPr>
                <w:ilvl w:val="0"/>
                <w:numId w:val="298"/>
              </w:numPr>
              <w:ind w:leftChars="0" w:firstLineChars="0"/>
            </w:pPr>
            <w:r>
              <w:rPr>
                <w:rFonts w:hint="eastAsia"/>
              </w:rPr>
              <w:t>すべての関係者に気を配る</w:t>
            </w:r>
          </w:p>
          <w:p w14:paraId="564477F2" w14:textId="77777777" w:rsidR="00433929" w:rsidRDefault="00433929" w:rsidP="00892C01">
            <w:pPr>
              <w:pStyle w:val="ab"/>
              <w:numPr>
                <w:ilvl w:val="0"/>
                <w:numId w:val="298"/>
              </w:numPr>
              <w:ind w:leftChars="0" w:firstLineChars="0"/>
            </w:pPr>
            <w:r>
              <w:rPr>
                <w:rFonts w:hint="eastAsia"/>
              </w:rPr>
              <w:t>利用者の日常体験に溶け込む</w:t>
            </w:r>
          </w:p>
          <w:p w14:paraId="1BBA6A37" w14:textId="77777777" w:rsidR="00433929" w:rsidRDefault="00433929" w:rsidP="00892C01">
            <w:pPr>
              <w:pStyle w:val="ab"/>
              <w:numPr>
                <w:ilvl w:val="0"/>
                <w:numId w:val="298"/>
              </w:numPr>
              <w:ind w:leftChars="0" w:firstLineChars="0"/>
            </w:pPr>
            <w:r>
              <w:rPr>
                <w:rFonts w:hint="eastAsia"/>
              </w:rPr>
              <w:t>縦割り組織にやわらかく横串を刺す</w:t>
            </w:r>
          </w:p>
          <w:p w14:paraId="598977A7" w14:textId="77777777" w:rsidR="00433929" w:rsidRDefault="00433929" w:rsidP="00892C01">
            <w:pPr>
              <w:pStyle w:val="ab"/>
              <w:numPr>
                <w:ilvl w:val="0"/>
                <w:numId w:val="298"/>
              </w:numPr>
              <w:ind w:leftChars="0" w:firstLineChars="0"/>
            </w:pPr>
            <w:r>
              <w:rPr>
                <w:rFonts w:hint="eastAsia"/>
              </w:rPr>
              <w:t>必要に応じて制度自体を見直す</w:t>
            </w:r>
          </w:p>
          <w:p w14:paraId="09C019F0" w14:textId="77777777" w:rsidR="00433929" w:rsidRDefault="00433929" w:rsidP="00892C01">
            <w:pPr>
              <w:pStyle w:val="ab"/>
              <w:numPr>
                <w:ilvl w:val="0"/>
                <w:numId w:val="298"/>
              </w:numPr>
              <w:ind w:leftChars="0" w:firstLineChars="0"/>
            </w:pPr>
            <w:r>
              <w:rPr>
                <w:rFonts w:hint="eastAsia"/>
              </w:rPr>
              <w:t>システムを作る前に、業務を標準化する</w:t>
            </w:r>
          </w:p>
          <w:p w14:paraId="29AFBE9E" w14:textId="77777777" w:rsidR="00433929" w:rsidRDefault="00433929" w:rsidP="00892C01">
            <w:pPr>
              <w:pStyle w:val="ab"/>
              <w:numPr>
                <w:ilvl w:val="0"/>
                <w:numId w:val="298"/>
              </w:numPr>
              <w:ind w:leftChars="0" w:firstLineChars="0"/>
            </w:pPr>
            <w:r>
              <w:rPr>
                <w:rFonts w:hint="eastAsia"/>
              </w:rPr>
              <w:t>将来の業務フローには、効果を紐づける</w:t>
            </w:r>
          </w:p>
          <w:p w14:paraId="5630703D" w14:textId="77777777" w:rsidR="00433929" w:rsidRDefault="00433929" w:rsidP="00892C01">
            <w:pPr>
              <w:pStyle w:val="ab"/>
              <w:numPr>
                <w:ilvl w:val="0"/>
                <w:numId w:val="298"/>
              </w:numPr>
              <w:ind w:leftChars="0" w:firstLineChars="0"/>
            </w:pPr>
            <w:r>
              <w:rPr>
                <w:rFonts w:hint="eastAsia"/>
              </w:rPr>
              <w:t>精緻に効果を積算し、主要な効果を実感可能なものとする</w:t>
            </w:r>
          </w:p>
          <w:p w14:paraId="1B4EC0E2" w14:textId="77777777" w:rsidR="00433929" w:rsidRDefault="00433929" w:rsidP="00892C01">
            <w:pPr>
              <w:pStyle w:val="ab"/>
              <w:numPr>
                <w:ilvl w:val="0"/>
                <w:numId w:val="298"/>
              </w:numPr>
              <w:ind w:leftChars="0" w:firstLineChars="0"/>
            </w:pPr>
            <w:r>
              <w:rPr>
                <w:rFonts w:hint="eastAsia"/>
              </w:rPr>
              <w:t>オープンにサービスを作る</w:t>
            </w:r>
          </w:p>
          <w:p w14:paraId="374A6715" w14:textId="77777777" w:rsidR="00433929" w:rsidRDefault="00433929" w:rsidP="00892C01">
            <w:pPr>
              <w:pStyle w:val="ab"/>
              <w:numPr>
                <w:ilvl w:val="0"/>
                <w:numId w:val="298"/>
              </w:numPr>
              <w:ind w:leftChars="0" w:firstLineChars="0"/>
            </w:pPr>
            <w:r>
              <w:rPr>
                <w:rFonts w:hint="eastAsia"/>
              </w:rPr>
              <w:t>企画案を客観的に見直してみる</w:t>
            </w:r>
          </w:p>
          <w:p w14:paraId="3C616752" w14:textId="77777777" w:rsidR="00433929" w:rsidRPr="002D307E" w:rsidRDefault="00433929" w:rsidP="00402EE3">
            <w:pPr>
              <w:pStyle w:val="afff6"/>
            </w:pPr>
            <w:r w:rsidRPr="009B70AF">
              <w:t>サービスは</w:t>
            </w:r>
            <w:r>
              <w:rPr>
                <w:rFonts w:hint="eastAsia"/>
              </w:rPr>
              <w:t>さまざま</w:t>
            </w:r>
            <w:r w:rsidRPr="009B70AF">
              <w:t>な関係者によって成り立っています。利用者だけでなく、</w:t>
            </w:r>
            <w:r>
              <w:rPr>
                <w:rFonts w:hint="eastAsia"/>
              </w:rPr>
              <w:t>すべて</w:t>
            </w:r>
            <w:r w:rsidRPr="009B70AF">
              <w:t>の関係者についてどのような影響が発生するかを分析し</w:t>
            </w:r>
            <w:r>
              <w:rPr>
                <w:rFonts w:hint="eastAsia"/>
              </w:rPr>
              <w:t>、</w:t>
            </w:r>
            <w:r w:rsidRPr="00A05784">
              <w:t>企画案を作成する際には既存の活動の中で完結できる方策を検討</w:t>
            </w:r>
            <w:r>
              <w:rPr>
                <w:rFonts w:hint="eastAsia"/>
              </w:rPr>
              <w:t>します。企画に関わる各所とは時間をかけて調整を進めることで、円滑に進められるよう配慮することが必要です。システムを作る前には業務を標準化し、また、システムの効果について業務フローに紐づけることで目指す姿をわかりやすくできます。</w:t>
            </w:r>
          </w:p>
        </w:tc>
      </w:tr>
      <w:tr w:rsidR="00433929" w14:paraId="75A4E780" w14:textId="77777777" w:rsidTr="00402EE3">
        <w:tc>
          <w:tcPr>
            <w:tcW w:w="10456" w:type="dxa"/>
          </w:tcPr>
          <w:p w14:paraId="59E65DAF" w14:textId="77777777" w:rsidR="00433929" w:rsidRPr="002D307E" w:rsidRDefault="00433929" w:rsidP="00924BBB">
            <w:pPr>
              <w:pStyle w:val="afff8"/>
            </w:pPr>
            <w:r w:rsidRPr="00187A93">
              <w:rPr>
                <w:rFonts w:hint="eastAsia"/>
              </w:rPr>
              <w:t>軌道修正</w:t>
            </w:r>
          </w:p>
        </w:tc>
      </w:tr>
      <w:tr w:rsidR="00433929" w14:paraId="3C091C84" w14:textId="77777777" w:rsidTr="00402EE3">
        <w:tc>
          <w:tcPr>
            <w:tcW w:w="10456" w:type="dxa"/>
          </w:tcPr>
          <w:p w14:paraId="52520D0A" w14:textId="77777777" w:rsidR="00433929" w:rsidRDefault="00433929" w:rsidP="00402EE3">
            <w:pPr>
              <w:pStyle w:val="afff6"/>
            </w:pPr>
            <w:r w:rsidRPr="006674EE">
              <w:rPr>
                <w:rFonts w:hint="eastAsia"/>
              </w:rPr>
              <w:t>プロジェクトの方針は、把握した情報に応じてより良いものに見直されるべきものです</w:t>
            </w:r>
            <w:r>
              <w:rPr>
                <w:rFonts w:hint="eastAsia"/>
              </w:rPr>
              <w:t>。</w:t>
            </w:r>
          </w:p>
          <w:p w14:paraId="30CB1612" w14:textId="77777777" w:rsidR="00433929" w:rsidRDefault="00433929" w:rsidP="00402EE3">
            <w:pPr>
              <w:pStyle w:val="afff6"/>
            </w:pPr>
          </w:p>
          <w:p w14:paraId="7A1A776B" w14:textId="77777777" w:rsidR="00433929" w:rsidRDefault="00433929" w:rsidP="00892C01">
            <w:pPr>
              <w:pStyle w:val="afff6"/>
              <w:numPr>
                <w:ilvl w:val="0"/>
                <w:numId w:val="300"/>
              </w:numPr>
            </w:pPr>
            <w:r>
              <w:rPr>
                <w:rFonts w:hint="eastAsia"/>
              </w:rPr>
              <w:t>軌道修正しやすい進め方にする</w:t>
            </w:r>
          </w:p>
          <w:p w14:paraId="64643DA1" w14:textId="77777777" w:rsidR="00433929" w:rsidRDefault="00433929" w:rsidP="00892C01">
            <w:pPr>
              <w:pStyle w:val="ab"/>
              <w:numPr>
                <w:ilvl w:val="0"/>
                <w:numId w:val="301"/>
              </w:numPr>
              <w:ind w:leftChars="0" w:firstLineChars="0"/>
            </w:pPr>
            <w:r>
              <w:rPr>
                <w:rFonts w:hint="eastAsia"/>
              </w:rPr>
              <w:t>一遍にやらず、一貫してやる</w:t>
            </w:r>
          </w:p>
          <w:p w14:paraId="749D29C5" w14:textId="77777777" w:rsidR="00433929" w:rsidRDefault="00433929">
            <w:pPr>
              <w:pStyle w:val="afff6"/>
            </w:pPr>
            <w:r w:rsidRPr="00ED7470">
              <w:t>開発段階でプロトタイプを作って利用者によるテストを行ったり、本番運用も一度に行うのではなく一部の利用者を対象に実証実験を行ってから本格的に展開</w:t>
            </w:r>
            <w:r>
              <w:rPr>
                <w:rFonts w:hint="eastAsia"/>
              </w:rPr>
              <w:t>したり</w:t>
            </w:r>
            <w:r w:rsidRPr="00ED7470">
              <w:t>するなど段階的に整備することによって、利用者の声を取り入れながら軌道修正を積み重ねることができます</w:t>
            </w:r>
            <w:r>
              <w:rPr>
                <w:rFonts w:hint="eastAsia"/>
              </w:rPr>
              <w:t>。</w:t>
            </w:r>
          </w:p>
          <w:p w14:paraId="4C585411" w14:textId="77777777" w:rsidR="00433929" w:rsidRDefault="00433929">
            <w:pPr>
              <w:ind w:firstLineChars="0" w:firstLine="0"/>
            </w:pPr>
          </w:p>
          <w:p w14:paraId="739DE06C" w14:textId="77777777" w:rsidR="00433929" w:rsidRDefault="00433929" w:rsidP="00892C01">
            <w:pPr>
              <w:pStyle w:val="afff6"/>
              <w:numPr>
                <w:ilvl w:val="0"/>
                <w:numId w:val="300"/>
              </w:numPr>
            </w:pPr>
            <w:r>
              <w:rPr>
                <w:rFonts w:hint="eastAsia"/>
              </w:rPr>
              <w:t>柔軟に軌道修正する</w:t>
            </w:r>
          </w:p>
          <w:p w14:paraId="0AB77DAF" w14:textId="77777777" w:rsidR="00433929" w:rsidRDefault="00433929" w:rsidP="00892C01">
            <w:pPr>
              <w:pStyle w:val="ab"/>
              <w:numPr>
                <w:ilvl w:val="0"/>
                <w:numId w:val="302"/>
              </w:numPr>
              <w:ind w:leftChars="0" w:firstLineChars="0"/>
            </w:pPr>
            <w:r>
              <w:rPr>
                <w:rFonts w:hint="eastAsia"/>
              </w:rPr>
              <w:t>何度も繰り返す</w:t>
            </w:r>
          </w:p>
          <w:p w14:paraId="3C5D4C29" w14:textId="77777777" w:rsidR="00433929" w:rsidRDefault="00433929" w:rsidP="00892C01">
            <w:pPr>
              <w:pStyle w:val="ab"/>
              <w:numPr>
                <w:ilvl w:val="0"/>
                <w:numId w:val="302"/>
              </w:numPr>
              <w:ind w:leftChars="0" w:firstLineChars="0"/>
            </w:pPr>
            <w:r>
              <w:rPr>
                <w:rFonts w:hint="eastAsia"/>
              </w:rPr>
              <w:t>無理に継続しない</w:t>
            </w:r>
          </w:p>
          <w:p w14:paraId="623F9377" w14:textId="77777777" w:rsidR="00433929" w:rsidRPr="002D307E" w:rsidRDefault="00433929" w:rsidP="00402EE3">
            <w:pPr>
              <w:pStyle w:val="afff6"/>
            </w:pPr>
            <w:r w:rsidRPr="007C2020">
              <w:t>プロジェクト初期に想定したサービス・業務企画の前提となる課題や仮説が、現状調査の結果と異なってい</w:t>
            </w:r>
            <w:r>
              <w:rPr>
                <w:rFonts w:hint="eastAsia"/>
              </w:rPr>
              <w:t>ると</w:t>
            </w:r>
            <w:r w:rsidRPr="007C2020">
              <w:t>判明した</w:t>
            </w:r>
            <w:r>
              <w:rPr>
                <w:rFonts w:hint="eastAsia"/>
              </w:rPr>
              <w:t>場合</w:t>
            </w:r>
            <w:r w:rsidRPr="007C2020">
              <w:t>は、プロジェクト計画全体の軌道修正</w:t>
            </w:r>
            <w:r>
              <w:rPr>
                <w:rFonts w:hint="eastAsia"/>
              </w:rPr>
              <w:t>の</w:t>
            </w:r>
            <w:r w:rsidRPr="007C2020">
              <w:t>検討</w:t>
            </w:r>
            <w:r>
              <w:rPr>
                <w:rFonts w:hint="eastAsia"/>
              </w:rPr>
              <w:t>が必要です</w:t>
            </w:r>
            <w:r w:rsidRPr="007C2020">
              <w:t>。試行的にサービスの提供や業務を実施し、利用者や関係者からのフィードバックを踏まえてサービスの見直しを行うなど、何度も確認と改善のプロセスを繰り返しながら品質を向上させ</w:t>
            </w:r>
            <w:r>
              <w:rPr>
                <w:rFonts w:hint="eastAsia"/>
              </w:rPr>
              <w:t>ます。また、</w:t>
            </w:r>
            <w:r w:rsidRPr="0000110C">
              <w:t>費用対効果に乏しいと判明したプロジェクト</w:t>
            </w:r>
            <w:r>
              <w:rPr>
                <w:rFonts w:hint="eastAsia"/>
              </w:rPr>
              <w:t>については無理に継続せず、中止を含めた検討をすることが大切です。</w:t>
            </w:r>
          </w:p>
        </w:tc>
      </w:tr>
      <w:tr w:rsidR="00433929" w14:paraId="0B57BD9B" w14:textId="77777777" w:rsidTr="00402EE3">
        <w:tc>
          <w:tcPr>
            <w:tcW w:w="10456" w:type="dxa"/>
          </w:tcPr>
          <w:p w14:paraId="4497B717" w14:textId="77777777" w:rsidR="00433929" w:rsidRPr="002D307E" w:rsidRDefault="00433929" w:rsidP="00924BBB">
            <w:pPr>
              <w:pStyle w:val="afff8"/>
            </w:pPr>
            <w:r w:rsidRPr="00794208">
              <w:rPr>
                <w:rFonts w:hint="eastAsia"/>
              </w:rPr>
              <w:t>新しい業務要件の定義</w:t>
            </w:r>
          </w:p>
        </w:tc>
      </w:tr>
      <w:tr w:rsidR="00433929" w14:paraId="12F75D4A" w14:textId="77777777" w:rsidTr="00402EE3">
        <w:tc>
          <w:tcPr>
            <w:tcW w:w="10456" w:type="dxa"/>
          </w:tcPr>
          <w:p w14:paraId="4011AB64" w14:textId="77777777" w:rsidR="00433929" w:rsidRDefault="00433929" w:rsidP="0017285F">
            <w:pPr>
              <w:pStyle w:val="afff6"/>
            </w:pPr>
            <w:r>
              <w:rPr>
                <w:rFonts w:hint="eastAsia"/>
              </w:rPr>
              <w:t>「利用者視点でのニーズ把握」「業務の現状把握」で</w:t>
            </w:r>
            <w:r>
              <w:t>把握した現状をベースに、</w:t>
            </w:r>
            <w:r>
              <w:rPr>
                <w:rFonts w:hint="eastAsia"/>
              </w:rPr>
              <w:t>「サービス・業務企画内容の見当」「軌道修正」</w:t>
            </w:r>
            <w:r>
              <w:t>で検討した次の業務・システムの方向性</w:t>
            </w:r>
            <w:r>
              <w:rPr>
                <w:rFonts w:hint="eastAsia"/>
              </w:rPr>
              <w:t>に則り、次の新しい業務に関する要件を定めていきます。</w:t>
            </w:r>
          </w:p>
          <w:p w14:paraId="00E8EB22" w14:textId="77777777" w:rsidR="00433929" w:rsidRDefault="00433929" w:rsidP="00892C01">
            <w:pPr>
              <w:pStyle w:val="afff6"/>
              <w:numPr>
                <w:ilvl w:val="0"/>
                <w:numId w:val="303"/>
              </w:numPr>
            </w:pPr>
            <w:r>
              <w:rPr>
                <w:rFonts w:hint="eastAsia"/>
              </w:rPr>
              <w:t>業務要件をまとめる</w:t>
            </w:r>
          </w:p>
          <w:p w14:paraId="029115A0" w14:textId="77777777" w:rsidR="00433929" w:rsidRPr="002D307E" w:rsidRDefault="00433929" w:rsidP="00892C01">
            <w:pPr>
              <w:pStyle w:val="afff6"/>
              <w:numPr>
                <w:ilvl w:val="0"/>
                <w:numId w:val="303"/>
              </w:numPr>
            </w:pPr>
            <w:r>
              <w:rPr>
                <w:rFonts w:hint="eastAsia"/>
              </w:rPr>
              <w:t>定義内容を関係者に共有する</w:t>
            </w:r>
          </w:p>
        </w:tc>
      </w:tr>
    </w:tbl>
    <w:p w14:paraId="65912D80" w14:textId="77777777" w:rsidR="00433929" w:rsidRDefault="00433929" w:rsidP="002F5F23">
      <w:r>
        <w:rPr>
          <w:rFonts w:hint="eastAsia"/>
        </w:rPr>
        <w:t>中小企業においても適用することが有効な工程を例にとり、概要と実践に当たっての留意点を説明します。</w:t>
      </w:r>
    </w:p>
    <w:p w14:paraId="0D8B823C" w14:textId="77777777" w:rsidR="00433929" w:rsidRDefault="00433929" w:rsidP="002F5F23"/>
    <w:p w14:paraId="3C0FFF81" w14:textId="77777777" w:rsidR="00433929" w:rsidRDefault="00433929" w:rsidP="00924BBB">
      <w:pPr>
        <w:pStyle w:val="aff4"/>
      </w:pPr>
      <w:r>
        <w:rPr>
          <w:rFonts w:hint="eastAsia"/>
        </w:rPr>
        <w:t>例：業務の現状把握</w:t>
      </w:r>
    </w:p>
    <w:p w14:paraId="4CC9CB2F" w14:textId="77777777" w:rsidR="00433929" w:rsidRDefault="00433929" w:rsidP="00957D95">
      <w:r>
        <w:rPr>
          <w:rFonts w:hint="eastAsia"/>
        </w:rPr>
        <w:t>実際に発生しているさまざまな事象をしっかり観察し、把握することが重要です。現状を正しく把握せずにサービス・業務企画を行うと、見た目としては新しいサービスが実現できたように見えても、実際にはサービスが使われなかったり、業務上大きな問題が発生したりするなど、さまざまなトラブルが発生する危険性があります。</w:t>
      </w:r>
    </w:p>
    <w:p w14:paraId="7484A350" w14:textId="77777777" w:rsidR="00433929" w:rsidRDefault="00433929" w:rsidP="00957D95">
      <w:r>
        <w:rPr>
          <w:rFonts w:hint="eastAsia"/>
        </w:rPr>
        <w:t>事実を詳細に把握するということは、サービス・企画のプロセス全般を通じて根底となる重要な姿勢です。</w:t>
      </w:r>
    </w:p>
    <w:p w14:paraId="1F7A1AB7" w14:textId="77777777" w:rsidR="00433929" w:rsidRDefault="00433929" w:rsidP="00A147EF">
      <w:pPr>
        <w:pStyle w:val="aff4"/>
        <w:ind w:firstLineChars="0" w:firstLine="0"/>
      </w:pPr>
    </w:p>
    <w:p w14:paraId="2A5FB2A0" w14:textId="77777777" w:rsidR="00433929" w:rsidRDefault="00433929" w:rsidP="00A147EF">
      <w:r>
        <w:rPr>
          <w:rFonts w:hint="eastAsia"/>
        </w:rPr>
        <w:t>【事実把握時の留意点】</w:t>
      </w:r>
    </w:p>
    <w:p w14:paraId="28575F91" w14:textId="09884841" w:rsidR="00433929" w:rsidRDefault="00433929" w:rsidP="00892C01">
      <w:pPr>
        <w:pStyle w:val="ab"/>
        <w:numPr>
          <w:ilvl w:val="0"/>
          <w:numId w:val="246"/>
        </w:numPr>
        <w:ind w:leftChars="0" w:firstLineChars="0"/>
      </w:pPr>
      <w:r w:rsidRPr="00D907DE">
        <w:rPr>
          <w:rFonts w:hint="eastAsia"/>
        </w:rPr>
        <w:t>事実把握には「平均や合計ではなく、ばらつきを見る」「推測ではなく、現場の事実を確認する」といった考え方があ</w:t>
      </w:r>
      <w:r>
        <w:rPr>
          <w:rFonts w:hint="eastAsia"/>
        </w:rPr>
        <w:t>ります。</w:t>
      </w:r>
      <w:r w:rsidRPr="00536C9A">
        <w:rPr>
          <w:rFonts w:hint="eastAsia"/>
        </w:rPr>
        <w:t>あまりにも当然のことですが、今までに数多くのプロジェクトでトラブルが発生したり、失敗に終わってしまったりした原因を辿ると、最初の企画時点で事実を詳細に把握できていなかったことに帰結する例が本当に多いです。</w:t>
      </w:r>
    </w:p>
    <w:p w14:paraId="2722D79A" w14:textId="5331051D" w:rsidR="00433929" w:rsidRDefault="00433929" w:rsidP="00892C01">
      <w:pPr>
        <w:pStyle w:val="ab"/>
        <w:numPr>
          <w:ilvl w:val="0"/>
          <w:numId w:val="246"/>
        </w:numPr>
        <w:ind w:leftChars="0" w:firstLineChars="0"/>
      </w:pPr>
      <w:r w:rsidRPr="000A59E6">
        <w:rPr>
          <w:rFonts w:hint="eastAsia"/>
        </w:rPr>
        <w:t>細かな粒度で事実を徹底的に把握することで、今まで気づいていなかった問題が見えて</w:t>
      </w:r>
      <w:r>
        <w:rPr>
          <w:rFonts w:hint="eastAsia"/>
        </w:rPr>
        <w:t>きます。</w:t>
      </w:r>
      <w:r w:rsidRPr="00787CAB">
        <w:rPr>
          <w:rFonts w:hint="eastAsia"/>
        </w:rPr>
        <w:t>実際に発生している事実に基づいて問題が可視化されれば、因果関係を整理し、具体的な改善策が導き出せ</w:t>
      </w:r>
      <w:r>
        <w:rPr>
          <w:rFonts w:hint="eastAsia"/>
        </w:rPr>
        <w:t>ます。</w:t>
      </w:r>
      <w:r w:rsidRPr="00B80AEC">
        <w:rPr>
          <w:rFonts w:hint="eastAsia"/>
        </w:rPr>
        <w:t>問題が可視化されない</w:t>
      </w:r>
      <w:r>
        <w:rPr>
          <w:rFonts w:hint="eastAsia"/>
        </w:rPr>
        <w:t>と</w:t>
      </w:r>
      <w:r w:rsidRPr="00B80AEC">
        <w:rPr>
          <w:rFonts w:hint="eastAsia"/>
        </w:rPr>
        <w:t>、思い込みや仮説に基づいた業務設計となり、問題を解決でき</w:t>
      </w:r>
      <w:r>
        <w:rPr>
          <w:rFonts w:hint="eastAsia"/>
        </w:rPr>
        <w:t>ません。</w:t>
      </w:r>
    </w:p>
    <w:p w14:paraId="39A68895" w14:textId="70E92F0E" w:rsidR="005C23E1" w:rsidRDefault="005C23E1" w:rsidP="00892C01">
      <w:pPr>
        <w:pStyle w:val="ab"/>
        <w:numPr>
          <w:ilvl w:val="0"/>
          <w:numId w:val="246"/>
        </w:numPr>
        <w:ind w:leftChars="0" w:firstLineChars="0"/>
      </w:pPr>
      <w:r>
        <w:rPr>
          <w:rFonts w:hint="eastAsia"/>
        </w:rPr>
        <w:t>験豊富な人ほど、先入観で事実を見過ごしてしまうことがあります。現場を観察し、</w:t>
      </w:r>
      <w:r w:rsidRPr="00761589">
        <w:rPr>
          <w:rFonts w:hint="eastAsia"/>
        </w:rPr>
        <w:t>業務で発生する実データを確認しながら、何が起きているかを先入観なく調べることが大切です。</w:t>
      </w:r>
    </w:p>
    <w:p w14:paraId="6004440D" w14:textId="46DDA30E" w:rsidR="00433929" w:rsidRDefault="00275AE7">
      <w:pPr>
        <w:ind w:firstLineChars="0" w:firstLine="0"/>
      </w:pPr>
      <w:r>
        <w:rPr>
          <w:noProof/>
        </w:rPr>
        <mc:AlternateContent>
          <mc:Choice Requires="wps">
            <w:drawing>
              <wp:anchor distT="0" distB="0" distL="114300" distR="114300" simplePos="0" relativeHeight="251656457" behindDoc="0" locked="0" layoutInCell="1" allowOverlap="1" wp14:anchorId="494FC387" wp14:editId="1AB55CB7">
                <wp:simplePos x="0" y="0"/>
                <wp:positionH relativeFrom="margin">
                  <wp:posOffset>1223645</wp:posOffset>
                </wp:positionH>
                <wp:positionV relativeFrom="paragraph">
                  <wp:posOffset>4577452</wp:posOffset>
                </wp:positionV>
                <wp:extent cx="4198620" cy="431165"/>
                <wp:effectExtent l="0" t="0" r="0" b="6985"/>
                <wp:wrapTopAndBottom/>
                <wp:docPr id="648637452" name="テキスト ボックス 8"/>
                <wp:cNvGraphicFramePr/>
                <a:graphic xmlns:a="http://schemas.openxmlformats.org/drawingml/2006/main">
                  <a:graphicData uri="http://schemas.microsoft.com/office/word/2010/wordprocessingShape">
                    <wps:wsp>
                      <wps:cNvSpPr txBox="1"/>
                      <wps:spPr>
                        <a:xfrm>
                          <a:off x="0" y="0"/>
                          <a:ext cx="4198620" cy="431165"/>
                        </a:xfrm>
                        <a:prstGeom prst="rect">
                          <a:avLst/>
                        </a:prstGeom>
                        <a:noFill/>
                        <a:ln w="6350">
                          <a:noFill/>
                        </a:ln>
                      </wps:spPr>
                      <wps:txbx>
                        <w:txbxContent>
                          <w:p w14:paraId="2441C621" w14:textId="29CABF1C" w:rsidR="00433929" w:rsidRDefault="00433929" w:rsidP="000F75DB">
                            <w:pPr>
                              <w:pStyle w:val="aff2"/>
                            </w:pPr>
                            <w:r>
                              <w:rPr>
                                <w:rFonts w:hint="eastAsia"/>
                              </w:rPr>
                              <w:t>図7</w:t>
                            </w:r>
                            <w:r w:rsidR="00282561">
                              <w:rPr>
                                <w:rFonts w:hint="eastAsia"/>
                              </w:rPr>
                              <w:t>4</w:t>
                            </w:r>
                            <w:r>
                              <w:rPr>
                                <w:rFonts w:hint="eastAsia"/>
                              </w:rPr>
                              <w:t xml:space="preserve">. </w:t>
                            </w:r>
                            <w:r w:rsidRPr="000F75DB">
                              <w:rPr>
                                <w:rFonts w:hint="eastAsia"/>
                              </w:rPr>
                              <w:t>事実を詳細に把握</w:t>
                            </w:r>
                            <w:r>
                              <w:rPr>
                                <w:rFonts w:hint="eastAsia"/>
                              </w:rPr>
                              <w:t>するイメージ図</w:t>
                            </w:r>
                          </w:p>
                          <w:p w14:paraId="0A5A987D" w14:textId="77777777" w:rsidR="00433929" w:rsidRDefault="00433929" w:rsidP="002A07F3">
                            <w:pPr>
                              <w:pStyle w:val="aff2"/>
                            </w:pPr>
                            <w:r w:rsidRPr="00BC3EBB">
                              <w:rPr>
                                <w:rFonts w:hint="eastAsia"/>
                              </w:rPr>
                              <w:t>（出典）「</w:t>
                            </w:r>
                            <w:r w:rsidRPr="002757C0">
                              <w:rPr>
                                <w:rFonts w:hint="eastAsia"/>
                              </w:rPr>
                              <w:t>デジタル・ガバメント推進標準ガイドライン</w:t>
                            </w:r>
                            <w:r w:rsidRPr="002757C0">
                              <w:t xml:space="preserve"> 実践ガイドブック</w:t>
                            </w:r>
                            <w:r w:rsidRPr="00BC3EBB">
                              <w:t>」をもとに作成</w:t>
                            </w:r>
                          </w:p>
                          <w:p w14:paraId="5098A53D" w14:textId="77777777" w:rsidR="00433929" w:rsidRDefault="00433929" w:rsidP="000F75DB">
                            <w:pPr>
                              <w:pStyle w:val="af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FC387" id="_x0000_s1161" type="#_x0000_t202" style="position:absolute;left:0;text-align:left;margin-left:96.35pt;margin-top:360.45pt;width:330.6pt;height:33.95pt;z-index:2516564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" filled="f" stroked="f" strokeweight=".5pt">
                <v:textbox>
                  <w:txbxContent>
                    <w:p w14:paraId="2441C621" w14:textId="29CABF1C" w:rsidR="00433929" w:rsidRDefault="00433929" w:rsidP="000F75DB">
                      <w:pPr>
                        <w:pStyle w:val="aff2"/>
                      </w:pPr>
                      <w:r>
                        <w:rPr>
                          <w:rFonts w:hint="eastAsia"/>
                        </w:rPr>
                        <w:t>図7</w:t>
                      </w:r>
                      <w:r w:rsidR="00282561">
                        <w:rPr>
                          <w:rFonts w:hint="eastAsia"/>
                        </w:rPr>
                        <w:t>4</w:t>
                      </w:r>
                      <w:r>
                        <w:rPr>
                          <w:rFonts w:hint="eastAsia"/>
                        </w:rPr>
                        <w:t xml:space="preserve">. </w:t>
                      </w:r>
                      <w:r w:rsidRPr="000F75DB">
                        <w:rPr>
                          <w:rFonts w:hint="eastAsia"/>
                        </w:rPr>
                        <w:t>事実を詳細に把握</w:t>
                      </w:r>
                      <w:r>
                        <w:rPr>
                          <w:rFonts w:hint="eastAsia"/>
                        </w:rPr>
                        <w:t>するイメージ図</w:t>
                      </w:r>
                    </w:p>
                    <w:p w14:paraId="0A5A987D" w14:textId="77777777" w:rsidR="00433929" w:rsidRDefault="00433929" w:rsidP="002A07F3">
                      <w:pPr>
                        <w:pStyle w:val="aff2"/>
                      </w:pPr>
                      <w:r w:rsidRPr="00BC3EBB">
                        <w:rPr>
                          <w:rFonts w:hint="eastAsia"/>
                        </w:rPr>
                        <w:t>（出典）「</w:t>
                      </w:r>
                      <w:r w:rsidRPr="002757C0">
                        <w:rPr>
                          <w:rFonts w:hint="eastAsia"/>
                        </w:rPr>
                        <w:t>デジタル・ガバメント推進標準ガイドライン</w:t>
                      </w:r>
                      <w:r w:rsidRPr="002757C0">
                        <w:t xml:space="preserve"> 実践ガイドブック</w:t>
                      </w:r>
                      <w:r w:rsidRPr="00BC3EBB">
                        <w:t>」をもとに作成</w:t>
                      </w:r>
                    </w:p>
                    <w:p w14:paraId="5098A53D" w14:textId="77777777" w:rsidR="00433929" w:rsidRDefault="00433929" w:rsidP="000F75DB">
                      <w:pPr>
                        <w:pStyle w:val="aff2"/>
                      </w:pPr>
                    </w:p>
                  </w:txbxContent>
                </v:textbox>
                <w10:wrap type="topAndBottom" anchorx="margin"/>
              </v:shape>
            </w:pict>
          </mc:Fallback>
        </mc:AlternateContent>
      </w:r>
      <w:r w:rsidR="005C23E1">
        <w:rPr>
          <w:noProof/>
        </w:rPr>
        <w:drawing>
          <wp:anchor distT="0" distB="0" distL="114300" distR="114300" simplePos="0" relativeHeight="251656464" behindDoc="0" locked="0" layoutInCell="1" allowOverlap="1" wp14:anchorId="4EC4EEA5" wp14:editId="2B35013D">
            <wp:simplePos x="0" y="0"/>
            <wp:positionH relativeFrom="margin">
              <wp:posOffset>748216</wp:posOffset>
            </wp:positionH>
            <wp:positionV relativeFrom="paragraph">
              <wp:posOffset>433</wp:posOffset>
            </wp:positionV>
            <wp:extent cx="5236845" cy="4310380"/>
            <wp:effectExtent l="0" t="0" r="0" b="0"/>
            <wp:wrapTopAndBottom/>
            <wp:docPr id="14562598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59801" name="Picture 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36845" cy="4310380"/>
                    </a:xfrm>
                    <a:prstGeom prst="rect">
                      <a:avLst/>
                    </a:prstGeom>
                    <a:noFill/>
                    <a:ln>
                      <a:noFill/>
                    </a:ln>
                  </pic:spPr>
                </pic:pic>
              </a:graphicData>
            </a:graphic>
          </wp:anchor>
        </w:drawing>
      </w:r>
    </w:p>
    <w:p w14:paraId="1EB3873C" w14:textId="2FC359ED" w:rsidR="00433929" w:rsidRDefault="00433929">
      <w:pPr>
        <w:ind w:firstLineChars="0" w:firstLine="0"/>
      </w:pPr>
    </w:p>
    <w:p w14:paraId="6857BA79" w14:textId="5DB86D40" w:rsidR="00433929" w:rsidRPr="00EC22FB" w:rsidRDefault="00433929">
      <w:pPr>
        <w:ind w:firstLineChars="0" w:firstLine="0"/>
      </w:pPr>
      <w:r>
        <w:rPr>
          <w:rFonts w:hint="eastAsia"/>
        </w:rPr>
        <w:t>「サービス・業務企画」において、中小企業でも意識すべき重要な観点の</w:t>
      </w:r>
      <w:r w:rsidRPr="00525B85">
        <w:rPr>
          <w:rFonts w:hint="eastAsia"/>
        </w:rPr>
        <w:t>詳細は</w:t>
      </w:r>
      <w:r>
        <w:rPr>
          <w:rFonts w:hint="eastAsia"/>
        </w:rPr>
        <w:t>、「</w:t>
      </w:r>
      <w:r w:rsidRPr="00407D0B">
        <w:t>DS-120デジタル・ガバメント推進標準ガイドライン実践ガイドブック</w:t>
      </w:r>
      <w:r>
        <w:rPr>
          <w:rFonts w:hint="eastAsia"/>
        </w:rPr>
        <w:t>」の以下の箇所を参照してください。</w:t>
      </w:r>
    </w:p>
    <w:tbl>
      <w:tblPr>
        <w:tblStyle w:val="aa"/>
        <w:tblW w:w="0" w:type="auto"/>
        <w:tblLook w:val="04A0" w:firstRow="1" w:lastRow="0" w:firstColumn="1" w:lastColumn="0" w:noHBand="0" w:noVBand="1"/>
      </w:tblPr>
      <w:tblGrid>
        <w:gridCol w:w="10456"/>
      </w:tblGrid>
      <w:tr w:rsidR="00433929" w:rsidRPr="00A56F74" w14:paraId="08572076" w14:textId="77777777">
        <w:tc>
          <w:tcPr>
            <w:tcW w:w="10456" w:type="dxa"/>
            <w:shd w:val="clear" w:color="auto" w:fill="215E99" w:themeFill="text2" w:themeFillTint="BF"/>
          </w:tcPr>
          <w:p w14:paraId="08999E36" w14:textId="77777777" w:rsidR="00433929" w:rsidRPr="00A56F74" w:rsidRDefault="00433929">
            <w:pPr>
              <w:pStyle w:val="aff0"/>
            </w:pPr>
            <w:r>
              <w:rPr>
                <w:rFonts w:hint="eastAsia"/>
              </w:rPr>
              <w:t>中小企業が意識すべき観点</w:t>
            </w:r>
          </w:p>
        </w:tc>
      </w:tr>
      <w:tr w:rsidR="00433929" w14:paraId="33C94760" w14:textId="77777777">
        <w:tc>
          <w:tcPr>
            <w:tcW w:w="10456" w:type="dxa"/>
          </w:tcPr>
          <w:p w14:paraId="1185141B" w14:textId="77777777" w:rsidR="00433929" w:rsidRDefault="00433929">
            <w:pPr>
              <w:pStyle w:val="afff6"/>
            </w:pPr>
            <w:r w:rsidRPr="009503F6">
              <w:rPr>
                <w:rFonts w:hint="eastAsia"/>
              </w:rPr>
              <w:t>第</w:t>
            </w:r>
            <w:r>
              <w:rPr>
                <w:rFonts w:hint="eastAsia"/>
              </w:rPr>
              <w:t>3</w:t>
            </w:r>
            <w:r w:rsidRPr="009503F6">
              <w:t>編 第</w:t>
            </w:r>
            <w:r>
              <w:rPr>
                <w:rFonts w:hint="eastAsia"/>
              </w:rPr>
              <w:t>4</w:t>
            </w:r>
            <w:r w:rsidRPr="009503F6">
              <w:t xml:space="preserve">章 </w:t>
            </w:r>
            <w:r w:rsidRPr="001D1EF6">
              <w:rPr>
                <w:rFonts w:hint="eastAsia"/>
              </w:rPr>
              <w:t>サービス・業務企画</w:t>
            </w:r>
            <w:r w:rsidRPr="009503F6">
              <w:t xml:space="preserve"> Step</w:t>
            </w:r>
            <w:r>
              <w:rPr>
                <w:rFonts w:hint="eastAsia"/>
              </w:rPr>
              <w:t>3</w:t>
            </w:r>
            <w:r w:rsidRPr="009503F6">
              <w:t xml:space="preserve"> </w:t>
            </w:r>
            <w:r w:rsidRPr="00F13B5A">
              <w:rPr>
                <w:rFonts w:hint="eastAsia"/>
              </w:rPr>
              <w:t>利用者視点でのニーズ把握</w:t>
            </w:r>
          </w:p>
          <w:p w14:paraId="3960FCFE" w14:textId="77777777" w:rsidR="00433929" w:rsidRDefault="00433929">
            <w:pPr>
              <w:pStyle w:val="afff6"/>
            </w:pPr>
            <w:r w:rsidRPr="004222E3">
              <w:rPr>
                <w:rFonts w:hint="eastAsia"/>
              </w:rPr>
              <w:t>第</w:t>
            </w:r>
            <w:r w:rsidRPr="004222E3">
              <w:t>3編 第</w:t>
            </w:r>
            <w:r>
              <w:rPr>
                <w:rFonts w:hint="eastAsia"/>
              </w:rPr>
              <w:t>4</w:t>
            </w:r>
            <w:r w:rsidRPr="004222E3">
              <w:t xml:space="preserve">章 </w:t>
            </w:r>
            <w:r w:rsidRPr="001D1EF6">
              <w:rPr>
                <w:rFonts w:hint="eastAsia"/>
              </w:rPr>
              <w:t>サービス・業務企画</w:t>
            </w:r>
            <w:r w:rsidRPr="004222E3">
              <w:t xml:space="preserve"> Step</w:t>
            </w:r>
            <w:r>
              <w:rPr>
                <w:rFonts w:hint="eastAsia"/>
              </w:rPr>
              <w:t xml:space="preserve">4 </w:t>
            </w:r>
            <w:r w:rsidRPr="00586AC5">
              <w:rPr>
                <w:rFonts w:hint="eastAsia"/>
              </w:rPr>
              <w:t>業務の現状把握</w:t>
            </w:r>
          </w:p>
          <w:p w14:paraId="58D6640E" w14:textId="77777777" w:rsidR="00433929" w:rsidRDefault="00433929">
            <w:pPr>
              <w:pStyle w:val="afff6"/>
            </w:pPr>
            <w:r w:rsidRPr="004222E3">
              <w:rPr>
                <w:rFonts w:hint="eastAsia"/>
              </w:rPr>
              <w:t>第</w:t>
            </w:r>
            <w:r w:rsidRPr="004222E3">
              <w:t>3編 第</w:t>
            </w:r>
            <w:r>
              <w:rPr>
                <w:rFonts w:hint="eastAsia"/>
              </w:rPr>
              <w:t>4</w:t>
            </w:r>
            <w:r w:rsidRPr="004222E3">
              <w:t xml:space="preserve">章 </w:t>
            </w:r>
            <w:r w:rsidRPr="001D1EF6">
              <w:rPr>
                <w:rFonts w:hint="eastAsia"/>
              </w:rPr>
              <w:t>サービス・業務企画</w:t>
            </w:r>
            <w:r w:rsidRPr="004222E3">
              <w:t xml:space="preserve"> Step</w:t>
            </w:r>
            <w:r>
              <w:rPr>
                <w:rFonts w:hint="eastAsia"/>
              </w:rPr>
              <w:t xml:space="preserve">5 </w:t>
            </w:r>
            <w:r w:rsidRPr="0071767F">
              <w:rPr>
                <w:rFonts w:hint="eastAsia"/>
              </w:rPr>
              <w:t>サービス・業務企画内容の検討</w:t>
            </w:r>
          </w:p>
        </w:tc>
      </w:tr>
    </w:tbl>
    <w:p w14:paraId="4BC402FE" w14:textId="77777777" w:rsidR="00433929" w:rsidRDefault="00433929">
      <w:pPr>
        <w:ind w:firstLineChars="0" w:firstLine="0"/>
      </w:pPr>
    </w:p>
    <w:p w14:paraId="3DA5A772" w14:textId="6A8776CF" w:rsidR="00433929" w:rsidRDefault="00433929" w:rsidP="00275AE7">
      <w:pPr>
        <w:pStyle w:val="5"/>
      </w:pPr>
      <w:r w:rsidRPr="00E76C6F">
        <w:rPr>
          <w:rFonts w:hint="eastAsia"/>
        </w:rPr>
        <w:t>セキュリティ機能を実装・運用するためポイント</w:t>
      </w:r>
    </w:p>
    <w:tbl>
      <w:tblPr>
        <w:tblStyle w:val="aa"/>
        <w:tblW w:w="0" w:type="auto"/>
        <w:tblLook w:val="04A0" w:firstRow="1" w:lastRow="0" w:firstColumn="1" w:lastColumn="0" w:noHBand="0" w:noVBand="1"/>
      </w:tblPr>
      <w:tblGrid>
        <w:gridCol w:w="10456"/>
      </w:tblGrid>
      <w:tr w:rsidR="00433929" w14:paraId="33443BDB" w14:textId="77777777" w:rsidTr="00E4271E">
        <w:tc>
          <w:tcPr>
            <w:tcW w:w="10456" w:type="dxa"/>
            <w:shd w:val="clear" w:color="auto" w:fill="215E99" w:themeFill="text2" w:themeFillTint="BF"/>
          </w:tcPr>
          <w:p w14:paraId="17159D67" w14:textId="77777777" w:rsidR="00433929" w:rsidRDefault="00433929" w:rsidP="00E4271E">
            <w:pPr>
              <w:pStyle w:val="aff0"/>
            </w:pPr>
            <w:r w:rsidRPr="00E76C6F">
              <w:rPr>
                <w:rFonts w:hint="eastAsia"/>
              </w:rPr>
              <w:t>デジタル技術を徹底的に活用する</w:t>
            </w:r>
          </w:p>
        </w:tc>
      </w:tr>
      <w:tr w:rsidR="00433929" w14:paraId="64342F62" w14:textId="77777777" w:rsidTr="008D5F17">
        <w:tc>
          <w:tcPr>
            <w:tcW w:w="10456" w:type="dxa"/>
          </w:tcPr>
          <w:p w14:paraId="5BB90651" w14:textId="77777777" w:rsidR="00433929" w:rsidRDefault="00433929" w:rsidP="008D5F17">
            <w:pPr>
              <w:pStyle w:val="afff6"/>
            </w:pPr>
            <w:r>
              <w:rPr>
                <w:rFonts w:hint="eastAsia"/>
              </w:rPr>
              <w:t>デジタル技術は日々進化しています。今までは手間をかけなければできなかったことが、デジタル技術を活用することで効率的に実施できる可能性があります。情報セキュリティとプライバシーを確保する観点からも、</w:t>
            </w:r>
            <w:r>
              <w:t>ITマネジメント全体を通し</w:t>
            </w:r>
            <w:r>
              <w:rPr>
                <w:rFonts w:hint="eastAsia"/>
              </w:rPr>
              <w:t>てリスク管理を適切に行い、情報セキュリティ対策を確実に行うデジタル技術の活用が重要です。</w:t>
            </w:r>
          </w:p>
        </w:tc>
      </w:tr>
    </w:tbl>
    <w:p w14:paraId="410ABA43" w14:textId="77777777" w:rsidR="00433929" w:rsidRPr="009754E2" w:rsidRDefault="00433929" w:rsidP="001A330C"/>
    <w:p w14:paraId="53987940" w14:textId="77777777" w:rsidR="00433929" w:rsidRDefault="00433929" w:rsidP="003E0313">
      <w:pPr>
        <w:pStyle w:val="4"/>
      </w:pPr>
      <w:bookmarkStart w:id="1515" w:name="_Toc176166804"/>
      <w:bookmarkStart w:id="1516" w:name="_Toc185339006"/>
      <w:bookmarkStart w:id="1517" w:name="_Toc188349106"/>
      <w:r w:rsidRPr="001A330C">
        <w:rPr>
          <w:rFonts w:hint="eastAsia"/>
        </w:rPr>
        <w:t>要件定義</w:t>
      </w:r>
      <w:bookmarkEnd w:id="1515"/>
      <w:bookmarkEnd w:id="1516"/>
      <w:bookmarkEnd w:id="1517"/>
    </w:p>
    <w:p w14:paraId="1B706F15" w14:textId="77777777" w:rsidR="00433929" w:rsidRDefault="00433929" w:rsidP="002F5F23"/>
    <w:p w14:paraId="43624282" w14:textId="77777777" w:rsidR="00433929" w:rsidRDefault="00433929" w:rsidP="002F5F23">
      <w:r w:rsidRPr="003A0884">
        <w:rPr>
          <w:rFonts w:hint="eastAsia"/>
        </w:rPr>
        <w:t>要件定義の</w:t>
      </w:r>
      <w:r w:rsidRPr="00895D72">
        <w:rPr>
          <w:rFonts w:hint="eastAsia"/>
        </w:rPr>
        <w:t>活動全体の流れ</w:t>
      </w:r>
      <w:r>
        <w:rPr>
          <w:rFonts w:hint="eastAsia"/>
        </w:rPr>
        <w:t>は以下の通りです。</w:t>
      </w:r>
    </w:p>
    <w:tbl>
      <w:tblPr>
        <w:tblStyle w:val="aa"/>
        <w:tblW w:w="0" w:type="auto"/>
        <w:tblLook w:val="04A0" w:firstRow="1" w:lastRow="0" w:firstColumn="1" w:lastColumn="0" w:noHBand="0" w:noVBand="1"/>
      </w:tblPr>
      <w:tblGrid>
        <w:gridCol w:w="10456"/>
      </w:tblGrid>
      <w:tr w:rsidR="00433929" w14:paraId="73DBCA61" w14:textId="77777777" w:rsidTr="00402EE3">
        <w:tc>
          <w:tcPr>
            <w:tcW w:w="10456" w:type="dxa"/>
            <w:shd w:val="clear" w:color="auto" w:fill="215E99" w:themeFill="text2" w:themeFillTint="BF"/>
          </w:tcPr>
          <w:p w14:paraId="2B9E52D0" w14:textId="77777777" w:rsidR="00433929" w:rsidRPr="00027DAA" w:rsidRDefault="00433929" w:rsidP="00402EE3">
            <w:pPr>
              <w:pStyle w:val="aff0"/>
            </w:pPr>
            <w:r w:rsidRPr="003A0884">
              <w:rPr>
                <w:rFonts w:hint="eastAsia"/>
              </w:rPr>
              <w:t>要件定義</w:t>
            </w:r>
            <w:r>
              <w:rPr>
                <w:rFonts w:hint="eastAsia"/>
              </w:rPr>
              <w:t>の</w:t>
            </w:r>
            <w:r w:rsidRPr="00895D72">
              <w:rPr>
                <w:rFonts w:hint="eastAsia"/>
              </w:rPr>
              <w:t>全体の流れ</w:t>
            </w:r>
          </w:p>
        </w:tc>
      </w:tr>
      <w:tr w:rsidR="00433929" w14:paraId="79F4B924" w14:textId="77777777" w:rsidTr="00402EE3">
        <w:tc>
          <w:tcPr>
            <w:tcW w:w="10456" w:type="dxa"/>
          </w:tcPr>
          <w:p w14:paraId="51EFDCC1" w14:textId="77777777" w:rsidR="00433929" w:rsidRPr="003A0884" w:rsidRDefault="00433929" w:rsidP="00924BBB">
            <w:pPr>
              <w:pStyle w:val="afff8"/>
            </w:pPr>
            <w:r w:rsidRPr="00F56A3A">
              <w:rPr>
                <w:rFonts w:hint="eastAsia"/>
              </w:rPr>
              <w:t>要件定義の事前準備</w:t>
            </w:r>
          </w:p>
        </w:tc>
      </w:tr>
      <w:tr w:rsidR="00433929" w14:paraId="19E83BEE" w14:textId="77777777" w:rsidTr="00402EE3">
        <w:tc>
          <w:tcPr>
            <w:tcW w:w="10456" w:type="dxa"/>
          </w:tcPr>
          <w:p w14:paraId="3C6FA2E6" w14:textId="77777777" w:rsidR="00433929" w:rsidRDefault="00433929" w:rsidP="00E125CE">
            <w:pPr>
              <w:pStyle w:val="afff6"/>
            </w:pPr>
            <w:r>
              <w:rPr>
                <w:rFonts w:hint="eastAsia"/>
              </w:rPr>
              <w:t>要件定義を開始するに当たって、まずは、目標、対象範囲、サービス・業務企画の方向性など、実施計画などを把握し、プロジェクトとして達成すべきゴールを把握します。</w:t>
            </w:r>
          </w:p>
          <w:p w14:paraId="21C91F1C" w14:textId="77777777" w:rsidR="00433929" w:rsidRDefault="00433929" w:rsidP="00E125CE">
            <w:pPr>
              <w:pStyle w:val="afff6"/>
            </w:pPr>
          </w:p>
          <w:p w14:paraId="3BBB2893" w14:textId="77777777" w:rsidR="00433929" w:rsidRDefault="00433929" w:rsidP="00892C01">
            <w:pPr>
              <w:pStyle w:val="afff6"/>
              <w:numPr>
                <w:ilvl w:val="0"/>
                <w:numId w:val="304"/>
              </w:numPr>
            </w:pPr>
            <w:r>
              <w:rPr>
                <w:rFonts w:hint="eastAsia"/>
              </w:rPr>
              <w:t>要件定義で従業員が得た知識は貴重な財産</w:t>
            </w:r>
          </w:p>
          <w:p w14:paraId="16105A1C" w14:textId="77777777" w:rsidR="00433929" w:rsidRDefault="00433929">
            <w:pPr>
              <w:pStyle w:val="afff6"/>
            </w:pPr>
            <w:r>
              <w:rPr>
                <w:rFonts w:hint="eastAsia"/>
              </w:rPr>
              <w:t>要件定義を行うことで、</w:t>
            </w:r>
            <w:r w:rsidRPr="00BB4713">
              <w:t>サービス・業務の企画内容、情報システムの要件に係る背景、決定経緯、理由</w:t>
            </w:r>
            <w:r>
              <w:rPr>
                <w:rFonts w:hint="eastAsia"/>
              </w:rPr>
              <w:t>、従業員の</w:t>
            </w:r>
            <w:r w:rsidRPr="00BB4713">
              <w:t>長年の経験や勘に基づく知識</w:t>
            </w:r>
            <w:r>
              <w:rPr>
                <w:rFonts w:hint="eastAsia"/>
              </w:rPr>
              <w:t>が収集されます。これはプロジェクトを進める上で貴重な財産となります。担当者が異動する場合は、これらの知識がなくならないように十分な引継ぎが必要です。</w:t>
            </w:r>
          </w:p>
          <w:p w14:paraId="0C5D9B53" w14:textId="77777777" w:rsidR="00433929" w:rsidRDefault="00433929">
            <w:pPr>
              <w:pStyle w:val="afff6"/>
            </w:pPr>
          </w:p>
          <w:p w14:paraId="7E1C66A3" w14:textId="77777777" w:rsidR="00433929" w:rsidRDefault="00433929" w:rsidP="00892C01">
            <w:pPr>
              <w:pStyle w:val="afff6"/>
              <w:numPr>
                <w:ilvl w:val="0"/>
                <w:numId w:val="304"/>
              </w:numPr>
            </w:pPr>
            <w:r>
              <w:rPr>
                <w:rFonts w:hint="eastAsia"/>
              </w:rPr>
              <w:t>プロジェクト計画や業務要件を把握する</w:t>
            </w:r>
          </w:p>
          <w:p w14:paraId="229A70DB" w14:textId="77777777" w:rsidR="00433929" w:rsidRDefault="00433929" w:rsidP="00E125CE">
            <w:pPr>
              <w:pStyle w:val="afff6"/>
            </w:pPr>
            <w:r w:rsidRPr="00AC510B">
              <w:t>要件定義を開始するに当たって</w:t>
            </w:r>
            <w:r>
              <w:rPr>
                <w:rFonts w:hint="eastAsia"/>
              </w:rPr>
              <w:t>は、</w:t>
            </w:r>
            <w:r w:rsidRPr="00AC510B">
              <w:t>目的、目標、対象範囲、サービス・業務企画の方向性</w:t>
            </w:r>
            <w:r>
              <w:t>など</w:t>
            </w:r>
            <w:r w:rsidRPr="00AC510B">
              <w:t>、実施計画</w:t>
            </w:r>
            <w:r>
              <w:t>など</w:t>
            </w:r>
            <w:r>
              <w:rPr>
                <w:rFonts w:hint="eastAsia"/>
              </w:rPr>
              <w:t>から</w:t>
            </w:r>
            <w:r w:rsidRPr="00AC510B">
              <w:t>プロジェクトとして達成すべきゴールを</w:t>
            </w:r>
            <w:r>
              <w:rPr>
                <w:rFonts w:hint="eastAsia"/>
              </w:rPr>
              <w:t>確認し、</w:t>
            </w:r>
            <w:r w:rsidRPr="00EC2787">
              <w:t>サービス・業務から見た情報システムに対する要求を理解</w:t>
            </w:r>
            <w:r>
              <w:rPr>
                <w:rFonts w:hint="eastAsia"/>
              </w:rPr>
              <w:t>する必要があります。</w:t>
            </w:r>
          </w:p>
        </w:tc>
      </w:tr>
      <w:tr w:rsidR="00433929" w14:paraId="7C52E3E1" w14:textId="77777777" w:rsidTr="00402EE3">
        <w:tc>
          <w:tcPr>
            <w:tcW w:w="10456" w:type="dxa"/>
          </w:tcPr>
          <w:p w14:paraId="7D4FE00A" w14:textId="77777777" w:rsidR="00433929" w:rsidRDefault="00433929" w:rsidP="00924BBB">
            <w:pPr>
              <w:pStyle w:val="afff8"/>
            </w:pPr>
            <w:r>
              <w:rPr>
                <w:rFonts w:hint="eastAsia"/>
              </w:rPr>
              <w:t>RFI</w:t>
            </w:r>
            <w:r w:rsidRPr="00F56A3A">
              <w:rPr>
                <w:rFonts w:hint="eastAsia"/>
              </w:rPr>
              <w:t>の実施</w:t>
            </w:r>
          </w:p>
        </w:tc>
      </w:tr>
      <w:bookmarkStart w:id="1518" w:name="■RFI20ー1－5"/>
      <w:tr w:rsidR="00433929" w14:paraId="16A038A6" w14:textId="77777777" w:rsidTr="00402EE3">
        <w:tc>
          <w:tcPr>
            <w:tcW w:w="10456" w:type="dxa"/>
          </w:tcPr>
          <w:p w14:paraId="12FD1F82" w14:textId="07E07DA7" w:rsidR="00433929" w:rsidRDefault="007E391E" w:rsidP="00E04F55">
            <w:pPr>
              <w:pStyle w:val="afff6"/>
            </w:pPr>
            <w:r>
              <w:fldChar w:fldCharType="begin"/>
            </w:r>
            <w:r>
              <w:rPr>
                <w:rFonts w:hint="eastAsia"/>
              </w:rPr>
              <w:instrText xml:space="preserve">HYPERLINK </w:instrText>
            </w:r>
            <w:r>
              <w:instrText xml:space="preserve"> \l "</w:instrText>
            </w:r>
            <w:r>
              <w:rPr>
                <w:rFonts w:hint="eastAsia"/>
              </w:rPr>
              <w:instrText>■</w:instrText>
            </w:r>
            <w:r>
              <w:instrText>RFI"</w:instrText>
            </w:r>
            <w:r>
              <w:fldChar w:fldCharType="separate"/>
            </w:r>
            <w:r w:rsidR="00433929" w:rsidRPr="007E391E">
              <w:rPr>
                <w:rStyle w:val="a7"/>
                <w:rFonts w:hint="eastAsia"/>
              </w:rPr>
              <w:t>RFI</w:t>
            </w:r>
            <w:bookmarkEnd w:id="1518"/>
            <w:r>
              <w:fldChar w:fldCharType="end"/>
            </w:r>
            <w:r w:rsidR="00433929">
              <w:rPr>
                <w:rFonts w:hint="eastAsia"/>
              </w:rPr>
              <w:t>（</w:t>
            </w:r>
            <w:r w:rsidR="00433929">
              <w:t>Request For Information）は、情報システムに関する</w:t>
            </w:r>
            <w:r w:rsidR="00433929">
              <w:rPr>
                <w:rFonts w:hint="eastAsia"/>
              </w:rPr>
              <w:t>さまざま</w:t>
            </w:r>
            <w:r w:rsidR="00433929">
              <w:t>な情報を収集するために事</w:t>
            </w:r>
            <w:r w:rsidR="00433929">
              <w:rPr>
                <w:rFonts w:hint="eastAsia"/>
              </w:rPr>
              <w:t>業者などに対して、構築しようと考えている情報システムに関わる、技術的な情報や動向、参考事例の提供を依頼する活動です。</w:t>
            </w:r>
          </w:p>
          <w:p w14:paraId="13AE7FF1" w14:textId="77777777" w:rsidR="00433929" w:rsidRDefault="00433929" w:rsidP="00E04F55">
            <w:pPr>
              <w:pStyle w:val="afff6"/>
            </w:pPr>
            <w:r>
              <w:rPr>
                <w:rFonts w:hint="eastAsia"/>
              </w:rPr>
              <w:t>要件定義では、RFIなどの情報収集を行うことにより、さまざまな情報を複数の事業者から収集し、情報システム構築の方向性や実現性、適用可能な技術などの情報を把握できます。</w:t>
            </w:r>
          </w:p>
          <w:p w14:paraId="286EFF7E" w14:textId="77777777" w:rsidR="00433929" w:rsidRDefault="00433929" w:rsidP="00E04F55">
            <w:pPr>
              <w:pStyle w:val="afff6"/>
            </w:pPr>
          </w:p>
          <w:p w14:paraId="454C4E6E" w14:textId="77777777" w:rsidR="00433929" w:rsidRDefault="00433929" w:rsidP="00892C01">
            <w:pPr>
              <w:pStyle w:val="afff6"/>
              <w:numPr>
                <w:ilvl w:val="0"/>
                <w:numId w:val="305"/>
              </w:numPr>
            </w:pPr>
            <w:r>
              <w:rPr>
                <w:rFonts w:hint="eastAsia"/>
              </w:rPr>
              <w:t>RFIを理解し、必要な資料を準備する</w:t>
            </w:r>
          </w:p>
          <w:p w14:paraId="1B699AA5" w14:textId="77777777" w:rsidR="00433929" w:rsidRDefault="00433929" w:rsidP="00892C01">
            <w:pPr>
              <w:pStyle w:val="ab"/>
              <w:numPr>
                <w:ilvl w:val="0"/>
                <w:numId w:val="306"/>
              </w:numPr>
              <w:ind w:leftChars="0" w:firstLineChars="0"/>
            </w:pPr>
            <w:r>
              <w:rPr>
                <w:rFonts w:hint="eastAsia"/>
              </w:rPr>
              <w:t>RFIの意義と用途を理解する</w:t>
            </w:r>
          </w:p>
          <w:p w14:paraId="3D5E66C3" w14:textId="77777777" w:rsidR="00433929" w:rsidRDefault="00433929" w:rsidP="00892C01">
            <w:pPr>
              <w:pStyle w:val="ab"/>
              <w:numPr>
                <w:ilvl w:val="0"/>
                <w:numId w:val="306"/>
              </w:numPr>
              <w:ind w:leftChars="0" w:firstLineChars="0"/>
            </w:pPr>
            <w:r>
              <w:rPr>
                <w:rFonts w:hint="eastAsia"/>
              </w:rPr>
              <w:t>RFIに必要な資料を準備する</w:t>
            </w:r>
          </w:p>
          <w:p w14:paraId="699910DE" w14:textId="77777777" w:rsidR="00433929" w:rsidRDefault="00433929">
            <w:pPr>
              <w:pStyle w:val="ab"/>
              <w:ind w:leftChars="0" w:left="1640" w:firstLineChars="0" w:firstLine="0"/>
            </w:pPr>
          </w:p>
          <w:p w14:paraId="3029002C" w14:textId="77777777" w:rsidR="00433929" w:rsidRDefault="00433929" w:rsidP="00892C01">
            <w:pPr>
              <w:pStyle w:val="afff6"/>
              <w:numPr>
                <w:ilvl w:val="0"/>
                <w:numId w:val="305"/>
              </w:numPr>
            </w:pPr>
            <w:r>
              <w:rPr>
                <w:rFonts w:hint="eastAsia"/>
              </w:rPr>
              <w:t>公平性を確保したヒアリングを行う</w:t>
            </w:r>
          </w:p>
          <w:p w14:paraId="2FF86490" w14:textId="77777777" w:rsidR="00433929" w:rsidRDefault="00433929">
            <w:pPr>
              <w:pStyle w:val="afff6"/>
              <w:ind w:left="440"/>
            </w:pPr>
          </w:p>
          <w:p w14:paraId="6736B436" w14:textId="77777777" w:rsidR="00433929" w:rsidRDefault="00433929" w:rsidP="00892C01">
            <w:pPr>
              <w:pStyle w:val="afff6"/>
              <w:numPr>
                <w:ilvl w:val="0"/>
                <w:numId w:val="305"/>
              </w:numPr>
            </w:pPr>
            <w:r>
              <w:rPr>
                <w:rFonts w:hint="eastAsia"/>
              </w:rPr>
              <w:t>収集した情報をもとに資料を更新する</w:t>
            </w:r>
          </w:p>
          <w:p w14:paraId="38AC7BE5" w14:textId="77777777" w:rsidR="00433929" w:rsidRDefault="00433929" w:rsidP="00892C01">
            <w:pPr>
              <w:pStyle w:val="ab"/>
              <w:numPr>
                <w:ilvl w:val="0"/>
                <w:numId w:val="307"/>
              </w:numPr>
              <w:ind w:leftChars="0" w:firstLineChars="0"/>
            </w:pPr>
            <w:r>
              <w:rPr>
                <w:rFonts w:hint="eastAsia"/>
              </w:rPr>
              <w:t>RFIや発注前ヒアリングの結果を整理する</w:t>
            </w:r>
          </w:p>
          <w:p w14:paraId="4C19D8D5" w14:textId="77777777" w:rsidR="00433929" w:rsidRDefault="00433929" w:rsidP="00892C01">
            <w:pPr>
              <w:pStyle w:val="ab"/>
              <w:numPr>
                <w:ilvl w:val="0"/>
                <w:numId w:val="307"/>
              </w:numPr>
              <w:ind w:leftChars="0" w:firstLineChars="0"/>
            </w:pPr>
            <w:r>
              <w:rPr>
                <w:rFonts w:hint="eastAsia"/>
              </w:rPr>
              <w:t>既存の資料を最新化する</w:t>
            </w:r>
          </w:p>
        </w:tc>
      </w:tr>
      <w:tr w:rsidR="00433929" w14:paraId="64D7BA83" w14:textId="77777777" w:rsidTr="00402EE3">
        <w:tc>
          <w:tcPr>
            <w:tcW w:w="10456" w:type="dxa"/>
          </w:tcPr>
          <w:p w14:paraId="1BAA06E8" w14:textId="77777777" w:rsidR="00433929" w:rsidRDefault="00433929" w:rsidP="00924BBB">
            <w:pPr>
              <w:pStyle w:val="afff8"/>
            </w:pPr>
            <w:r w:rsidRPr="00F56A3A">
              <w:rPr>
                <w:rFonts w:hint="eastAsia"/>
              </w:rPr>
              <w:t>要件定義の全体像</w:t>
            </w:r>
          </w:p>
        </w:tc>
      </w:tr>
      <w:tr w:rsidR="00433929" w14:paraId="75F63E32" w14:textId="77777777" w:rsidTr="00402EE3">
        <w:tc>
          <w:tcPr>
            <w:tcW w:w="10456" w:type="dxa"/>
          </w:tcPr>
          <w:p w14:paraId="431B1153" w14:textId="77777777" w:rsidR="00433929" w:rsidRDefault="00433929" w:rsidP="00E04F55">
            <w:pPr>
              <w:pStyle w:val="afff6"/>
            </w:pPr>
            <w:r w:rsidRPr="00AA154F">
              <w:rPr>
                <w:rFonts w:hint="eastAsia"/>
              </w:rPr>
              <w:t>要件定義では、業務要件、機能要件、非機能要件で定めた各項目の内容を定義します。</w:t>
            </w:r>
          </w:p>
          <w:p w14:paraId="00747FE9" w14:textId="77777777" w:rsidR="00433929" w:rsidRDefault="00433929" w:rsidP="00E04F55">
            <w:pPr>
              <w:pStyle w:val="afff6"/>
            </w:pPr>
          </w:p>
          <w:p w14:paraId="105BD08F" w14:textId="77777777" w:rsidR="00433929" w:rsidRDefault="00433929" w:rsidP="00892C01">
            <w:pPr>
              <w:pStyle w:val="afff6"/>
              <w:numPr>
                <w:ilvl w:val="0"/>
                <w:numId w:val="308"/>
              </w:numPr>
            </w:pPr>
            <w:r>
              <w:rPr>
                <w:rFonts w:hint="eastAsia"/>
              </w:rPr>
              <w:t>構成要素を把握し要件を定義する</w:t>
            </w:r>
          </w:p>
          <w:p w14:paraId="2D5CB94C" w14:textId="77777777" w:rsidR="00433929" w:rsidRDefault="00433929" w:rsidP="00892C01">
            <w:pPr>
              <w:pStyle w:val="afff6"/>
              <w:numPr>
                <w:ilvl w:val="0"/>
                <w:numId w:val="308"/>
              </w:numPr>
            </w:pPr>
            <w:r>
              <w:rPr>
                <w:rFonts w:hint="eastAsia"/>
              </w:rPr>
              <w:t>機能の優先順位は改善後の業務で判断する</w:t>
            </w:r>
          </w:p>
          <w:p w14:paraId="593D5231" w14:textId="77777777" w:rsidR="00433929" w:rsidRDefault="00433929" w:rsidP="00892C01">
            <w:pPr>
              <w:pStyle w:val="afff6"/>
              <w:numPr>
                <w:ilvl w:val="0"/>
                <w:numId w:val="308"/>
              </w:numPr>
            </w:pPr>
            <w:r>
              <w:rPr>
                <w:rFonts w:hint="eastAsia"/>
              </w:rPr>
              <w:t>一貫性を持った論理的な記載とする</w:t>
            </w:r>
          </w:p>
          <w:p w14:paraId="2086FF20" w14:textId="77777777" w:rsidR="00433929" w:rsidRDefault="00433929" w:rsidP="00892C01">
            <w:pPr>
              <w:pStyle w:val="afff6"/>
              <w:numPr>
                <w:ilvl w:val="0"/>
                <w:numId w:val="308"/>
              </w:numPr>
            </w:pPr>
            <w:r>
              <w:rPr>
                <w:rFonts w:hint="eastAsia"/>
              </w:rPr>
              <w:t>要件定義書は継続的にメンテナンスする</w:t>
            </w:r>
          </w:p>
        </w:tc>
      </w:tr>
      <w:tr w:rsidR="00433929" w14:paraId="27CDA25D" w14:textId="77777777" w:rsidTr="00402EE3">
        <w:tc>
          <w:tcPr>
            <w:tcW w:w="10456" w:type="dxa"/>
          </w:tcPr>
          <w:p w14:paraId="02BD00A0" w14:textId="77777777" w:rsidR="00433929" w:rsidRDefault="00433929" w:rsidP="00924BBB">
            <w:pPr>
              <w:pStyle w:val="afff8"/>
            </w:pPr>
            <w:r w:rsidRPr="00F56A3A">
              <w:t>機能要件の定義</w:t>
            </w:r>
          </w:p>
        </w:tc>
      </w:tr>
      <w:tr w:rsidR="00433929" w14:paraId="22819918" w14:textId="77777777" w:rsidTr="00402EE3">
        <w:tc>
          <w:tcPr>
            <w:tcW w:w="10456" w:type="dxa"/>
          </w:tcPr>
          <w:p w14:paraId="16DA9205" w14:textId="77777777" w:rsidR="00433929" w:rsidRDefault="00433929" w:rsidP="00E04F55">
            <w:pPr>
              <w:pStyle w:val="afff6"/>
            </w:pPr>
            <w:r w:rsidRPr="00EB6FB5">
              <w:rPr>
                <w:rFonts w:hint="eastAsia"/>
              </w:rPr>
              <w:t>機能要件を具体的に検討し、ドキュメント化</w:t>
            </w:r>
            <w:r>
              <w:rPr>
                <w:rFonts w:hint="eastAsia"/>
              </w:rPr>
              <w:t>します。</w:t>
            </w:r>
          </w:p>
          <w:p w14:paraId="5A209831" w14:textId="77777777" w:rsidR="00433929" w:rsidRDefault="00433929" w:rsidP="00E04F55">
            <w:pPr>
              <w:pStyle w:val="afff6"/>
            </w:pPr>
          </w:p>
          <w:p w14:paraId="2F7B697E" w14:textId="77777777" w:rsidR="00433929" w:rsidRDefault="00433929" w:rsidP="00892C01">
            <w:pPr>
              <w:pStyle w:val="afff6"/>
              <w:numPr>
                <w:ilvl w:val="0"/>
                <w:numId w:val="309"/>
              </w:numPr>
            </w:pPr>
            <w:r>
              <w:rPr>
                <w:rFonts w:hint="eastAsia"/>
              </w:rPr>
              <w:t>個々の領域について要件を定める</w:t>
            </w:r>
          </w:p>
          <w:p w14:paraId="2C8ACA83" w14:textId="77777777" w:rsidR="00433929" w:rsidRDefault="00433929" w:rsidP="00892C01">
            <w:pPr>
              <w:pStyle w:val="ab"/>
              <w:numPr>
                <w:ilvl w:val="0"/>
                <w:numId w:val="310"/>
              </w:numPr>
              <w:ind w:leftChars="0" w:firstLineChars="0"/>
            </w:pPr>
            <w:r>
              <w:rPr>
                <w:rFonts w:hint="eastAsia"/>
              </w:rPr>
              <w:t>機能に関する事項</w:t>
            </w:r>
          </w:p>
          <w:p w14:paraId="6387BEDB" w14:textId="77777777" w:rsidR="00433929" w:rsidRDefault="00433929" w:rsidP="00892C01">
            <w:pPr>
              <w:pStyle w:val="ab"/>
              <w:numPr>
                <w:ilvl w:val="0"/>
                <w:numId w:val="310"/>
              </w:numPr>
              <w:ind w:leftChars="0" w:firstLineChars="0"/>
            </w:pPr>
            <w:r>
              <w:rPr>
                <w:rFonts w:hint="eastAsia"/>
              </w:rPr>
              <w:t>画面に関する事項</w:t>
            </w:r>
          </w:p>
          <w:p w14:paraId="69B1CB65" w14:textId="77777777" w:rsidR="00433929" w:rsidRDefault="00433929" w:rsidP="00892C01">
            <w:pPr>
              <w:pStyle w:val="ab"/>
              <w:numPr>
                <w:ilvl w:val="0"/>
                <w:numId w:val="310"/>
              </w:numPr>
              <w:ind w:leftChars="0" w:firstLineChars="0"/>
            </w:pPr>
            <w:r>
              <w:rPr>
                <w:rFonts w:hint="eastAsia"/>
              </w:rPr>
              <w:t>帳票に関する事項</w:t>
            </w:r>
          </w:p>
          <w:p w14:paraId="64D4DAD9" w14:textId="77777777" w:rsidR="00433929" w:rsidRDefault="00433929" w:rsidP="00892C01">
            <w:pPr>
              <w:pStyle w:val="ab"/>
              <w:numPr>
                <w:ilvl w:val="0"/>
                <w:numId w:val="310"/>
              </w:numPr>
              <w:ind w:leftChars="0" w:firstLineChars="0"/>
            </w:pPr>
            <w:r>
              <w:rPr>
                <w:rFonts w:hint="eastAsia"/>
              </w:rPr>
              <w:t>データに関する事項</w:t>
            </w:r>
          </w:p>
          <w:p w14:paraId="54DCAC05" w14:textId="77777777" w:rsidR="00433929" w:rsidRDefault="00433929" w:rsidP="00892C01">
            <w:pPr>
              <w:pStyle w:val="ab"/>
              <w:numPr>
                <w:ilvl w:val="0"/>
                <w:numId w:val="310"/>
              </w:numPr>
              <w:ind w:leftChars="0" w:firstLineChars="0"/>
            </w:pPr>
            <w:r>
              <w:rPr>
                <w:rFonts w:hint="eastAsia"/>
              </w:rPr>
              <w:t>外部インターフェースに関する事項</w:t>
            </w:r>
          </w:p>
          <w:p w14:paraId="30C018F4" w14:textId="77777777" w:rsidR="00433929" w:rsidRDefault="00433929">
            <w:pPr>
              <w:pStyle w:val="ab"/>
              <w:ind w:leftChars="0" w:left="1640" w:firstLineChars="0" w:firstLine="0"/>
            </w:pPr>
          </w:p>
          <w:p w14:paraId="548A1A03" w14:textId="77777777" w:rsidR="00433929" w:rsidRDefault="00433929" w:rsidP="00892C01">
            <w:pPr>
              <w:pStyle w:val="afff6"/>
              <w:numPr>
                <w:ilvl w:val="0"/>
                <w:numId w:val="309"/>
              </w:numPr>
            </w:pPr>
            <w:r>
              <w:rPr>
                <w:rFonts w:hint="eastAsia"/>
              </w:rPr>
              <w:t>必要な機能を漏れなく抽出し検討する</w:t>
            </w:r>
          </w:p>
          <w:p w14:paraId="5114C8F8" w14:textId="77777777" w:rsidR="00433929" w:rsidRDefault="00433929">
            <w:pPr>
              <w:pStyle w:val="afff6"/>
              <w:ind w:left="440"/>
            </w:pPr>
          </w:p>
          <w:p w14:paraId="256EB0CE" w14:textId="77777777" w:rsidR="00433929" w:rsidRPr="002D307E" w:rsidRDefault="00433929" w:rsidP="00892C01">
            <w:pPr>
              <w:pStyle w:val="afff6"/>
              <w:numPr>
                <w:ilvl w:val="0"/>
                <w:numId w:val="309"/>
              </w:numPr>
            </w:pPr>
            <w:r>
              <w:rPr>
                <w:rFonts w:hint="eastAsia"/>
              </w:rPr>
              <w:t>実現手段ではなく、求める結果を記載する</w:t>
            </w:r>
          </w:p>
        </w:tc>
      </w:tr>
      <w:tr w:rsidR="00433929" w14:paraId="4806AC73" w14:textId="77777777" w:rsidTr="00402EE3">
        <w:tc>
          <w:tcPr>
            <w:tcW w:w="10456" w:type="dxa"/>
          </w:tcPr>
          <w:p w14:paraId="60DAE16B" w14:textId="77777777" w:rsidR="00433929" w:rsidRPr="002D307E" w:rsidRDefault="00433929" w:rsidP="00924BBB">
            <w:pPr>
              <w:pStyle w:val="afff8"/>
            </w:pPr>
            <w:r w:rsidRPr="00F56A3A">
              <w:rPr>
                <w:rFonts w:hint="eastAsia"/>
              </w:rPr>
              <w:t>新しい非機能要件の定義</w:t>
            </w:r>
          </w:p>
        </w:tc>
      </w:tr>
      <w:tr w:rsidR="00433929" w14:paraId="0816EFAD" w14:textId="77777777" w:rsidTr="00402EE3">
        <w:tc>
          <w:tcPr>
            <w:tcW w:w="10456" w:type="dxa"/>
          </w:tcPr>
          <w:p w14:paraId="431284CE" w14:textId="77777777" w:rsidR="00433929" w:rsidRDefault="00433929" w:rsidP="00EA6EE2">
            <w:pPr>
              <w:pStyle w:val="afff6"/>
            </w:pPr>
            <w:r>
              <w:rPr>
                <w:rFonts w:hint="eastAsia"/>
              </w:rPr>
              <w:t>すでに定められた業務要件に基づき、業務要件を満たすために情報システムの非機能に求められる要件を定義していきます。</w:t>
            </w:r>
          </w:p>
          <w:p w14:paraId="387DA230" w14:textId="77777777" w:rsidR="00433929" w:rsidRDefault="00433929" w:rsidP="00EA6EE2">
            <w:pPr>
              <w:pStyle w:val="afff6"/>
            </w:pPr>
          </w:p>
          <w:p w14:paraId="46C3CCA0" w14:textId="77777777" w:rsidR="00433929" w:rsidRDefault="00433929" w:rsidP="00892C01">
            <w:pPr>
              <w:pStyle w:val="afff6"/>
              <w:numPr>
                <w:ilvl w:val="0"/>
                <w:numId w:val="311"/>
              </w:numPr>
            </w:pPr>
            <w:r>
              <w:rPr>
                <w:rFonts w:hint="eastAsia"/>
              </w:rPr>
              <w:t>個々の領域について要件を定める</w:t>
            </w:r>
          </w:p>
          <w:p w14:paraId="608DF103" w14:textId="77777777" w:rsidR="00433929" w:rsidRDefault="00433929" w:rsidP="00892C01">
            <w:pPr>
              <w:pStyle w:val="ab"/>
              <w:numPr>
                <w:ilvl w:val="0"/>
                <w:numId w:val="312"/>
              </w:numPr>
              <w:ind w:leftChars="0" w:firstLineChars="0"/>
            </w:pPr>
            <w:r>
              <w:rPr>
                <w:rFonts w:hint="eastAsia"/>
              </w:rPr>
              <w:t>ユーザビリティおよびアクセシビリティに関する事項</w:t>
            </w:r>
          </w:p>
          <w:p w14:paraId="4063E698" w14:textId="77777777" w:rsidR="00433929" w:rsidRDefault="00433929" w:rsidP="00892C01">
            <w:pPr>
              <w:pStyle w:val="ab"/>
              <w:numPr>
                <w:ilvl w:val="0"/>
                <w:numId w:val="312"/>
              </w:numPr>
              <w:ind w:leftChars="0" w:firstLineChars="0"/>
            </w:pPr>
            <w:r>
              <w:rPr>
                <w:rFonts w:hint="eastAsia"/>
              </w:rPr>
              <w:t>システム方式に関する事項</w:t>
            </w:r>
          </w:p>
          <w:p w14:paraId="53921B47" w14:textId="77777777" w:rsidR="00433929" w:rsidRDefault="00433929" w:rsidP="00892C01">
            <w:pPr>
              <w:pStyle w:val="ab"/>
              <w:numPr>
                <w:ilvl w:val="0"/>
                <w:numId w:val="312"/>
              </w:numPr>
              <w:ind w:leftChars="0" w:firstLineChars="0"/>
            </w:pPr>
            <w:r>
              <w:rPr>
                <w:rFonts w:hint="eastAsia"/>
              </w:rPr>
              <w:t>規模に関する事項</w:t>
            </w:r>
          </w:p>
          <w:p w14:paraId="272D4644" w14:textId="77777777" w:rsidR="00433929" w:rsidRDefault="00433929" w:rsidP="00892C01">
            <w:pPr>
              <w:pStyle w:val="ab"/>
              <w:numPr>
                <w:ilvl w:val="0"/>
                <w:numId w:val="312"/>
              </w:numPr>
              <w:ind w:leftChars="0" w:firstLineChars="0"/>
            </w:pPr>
            <w:r>
              <w:rPr>
                <w:rFonts w:hint="eastAsia"/>
              </w:rPr>
              <w:t>性能に関する事項</w:t>
            </w:r>
          </w:p>
          <w:bookmarkStart w:id="1519" w:name="■信頼性20ー1ー5"/>
          <w:p w14:paraId="0EED5F85" w14:textId="3F1B245A" w:rsidR="00433929" w:rsidRDefault="002033EB" w:rsidP="00892C01">
            <w:pPr>
              <w:pStyle w:val="ab"/>
              <w:numPr>
                <w:ilvl w:val="0"/>
                <w:numId w:val="312"/>
              </w:numPr>
              <w:ind w:leftChars="0" w:firstLineChars="0"/>
            </w:pPr>
            <w:r>
              <w:fldChar w:fldCharType="begin"/>
            </w:r>
            <w:r>
              <w:rPr>
                <w:rFonts w:hint="eastAsia"/>
              </w:rPr>
              <w:instrText xml:space="preserve">HYPERLINK </w:instrText>
            </w:r>
            <w:r>
              <w:instrText xml:space="preserve"> \l "</w:instrText>
            </w:r>
            <w:r>
              <w:rPr>
                <w:rFonts w:hint="eastAsia"/>
              </w:rPr>
              <w:instrText>■信頼性</w:instrText>
            </w:r>
            <w:r>
              <w:instrText>"</w:instrText>
            </w:r>
            <w:r>
              <w:fldChar w:fldCharType="separate"/>
            </w:r>
            <w:r w:rsidR="00433929" w:rsidRPr="002033EB">
              <w:rPr>
                <w:rStyle w:val="a7"/>
                <w:rFonts w:hint="eastAsia"/>
              </w:rPr>
              <w:t>信頼性</w:t>
            </w:r>
            <w:bookmarkEnd w:id="1519"/>
            <w:r>
              <w:fldChar w:fldCharType="end"/>
            </w:r>
            <w:r w:rsidR="00433929">
              <w:rPr>
                <w:rFonts w:hint="eastAsia"/>
              </w:rPr>
              <w:t>に関する事項</w:t>
            </w:r>
          </w:p>
          <w:p w14:paraId="4376295D" w14:textId="77777777" w:rsidR="00433929" w:rsidRDefault="00433929" w:rsidP="00892C01">
            <w:pPr>
              <w:pStyle w:val="ab"/>
              <w:numPr>
                <w:ilvl w:val="0"/>
                <w:numId w:val="312"/>
              </w:numPr>
              <w:ind w:leftChars="0" w:firstLineChars="0"/>
            </w:pPr>
            <w:r>
              <w:rPr>
                <w:rFonts w:hint="eastAsia"/>
              </w:rPr>
              <w:t>拡張性に関する事項</w:t>
            </w:r>
          </w:p>
          <w:p w14:paraId="271DA988" w14:textId="77777777" w:rsidR="00433929" w:rsidRDefault="00433929" w:rsidP="00892C01">
            <w:pPr>
              <w:pStyle w:val="ab"/>
              <w:numPr>
                <w:ilvl w:val="0"/>
                <w:numId w:val="312"/>
              </w:numPr>
              <w:ind w:leftChars="0" w:firstLineChars="0"/>
            </w:pPr>
            <w:r>
              <w:rPr>
                <w:rFonts w:hint="eastAsia"/>
              </w:rPr>
              <w:t>上位互換性に関する事項</w:t>
            </w:r>
          </w:p>
          <w:p w14:paraId="37FD8A98" w14:textId="77777777" w:rsidR="00433929" w:rsidRDefault="00433929" w:rsidP="00892C01">
            <w:pPr>
              <w:pStyle w:val="ab"/>
              <w:numPr>
                <w:ilvl w:val="0"/>
                <w:numId w:val="312"/>
              </w:numPr>
              <w:ind w:leftChars="0" w:firstLineChars="0"/>
            </w:pPr>
            <w:r>
              <w:rPr>
                <w:rFonts w:hint="eastAsia"/>
              </w:rPr>
              <w:t>中立性に関する事項</w:t>
            </w:r>
          </w:p>
          <w:p w14:paraId="14BAA7F0" w14:textId="77777777" w:rsidR="00433929" w:rsidRDefault="00433929" w:rsidP="00892C01">
            <w:pPr>
              <w:pStyle w:val="ab"/>
              <w:numPr>
                <w:ilvl w:val="0"/>
                <w:numId w:val="312"/>
              </w:numPr>
              <w:ind w:leftChars="0" w:firstLineChars="0"/>
            </w:pPr>
            <w:r>
              <w:rPr>
                <w:rFonts w:hint="eastAsia"/>
              </w:rPr>
              <w:t>継続性に関する事項</w:t>
            </w:r>
          </w:p>
          <w:p w14:paraId="57C956F0" w14:textId="77777777" w:rsidR="00433929" w:rsidRDefault="00433929" w:rsidP="00892C01">
            <w:pPr>
              <w:pStyle w:val="ab"/>
              <w:numPr>
                <w:ilvl w:val="0"/>
                <w:numId w:val="312"/>
              </w:numPr>
              <w:ind w:leftChars="0" w:firstLineChars="0"/>
            </w:pPr>
            <w:r>
              <w:rPr>
                <w:rFonts w:hint="eastAsia"/>
              </w:rPr>
              <w:t>情報セキュリティに関する事項</w:t>
            </w:r>
          </w:p>
          <w:p w14:paraId="62190A3B" w14:textId="77777777" w:rsidR="00433929" w:rsidRDefault="00433929" w:rsidP="00892C01">
            <w:pPr>
              <w:pStyle w:val="ab"/>
              <w:numPr>
                <w:ilvl w:val="0"/>
                <w:numId w:val="312"/>
              </w:numPr>
              <w:ind w:leftChars="0" w:firstLineChars="0"/>
            </w:pPr>
            <w:r>
              <w:rPr>
                <w:rFonts w:hint="eastAsia"/>
              </w:rPr>
              <w:t>情報システム稼動環境に関する事項</w:t>
            </w:r>
          </w:p>
          <w:p w14:paraId="75AA597D" w14:textId="77777777" w:rsidR="00433929" w:rsidRDefault="00433929" w:rsidP="00892C01">
            <w:pPr>
              <w:pStyle w:val="ab"/>
              <w:numPr>
                <w:ilvl w:val="0"/>
                <w:numId w:val="312"/>
              </w:numPr>
              <w:ind w:leftChars="0" w:firstLineChars="0"/>
            </w:pPr>
            <w:r>
              <w:rPr>
                <w:rFonts w:hint="eastAsia"/>
              </w:rPr>
              <w:t>テストに関する事項</w:t>
            </w:r>
          </w:p>
          <w:p w14:paraId="23380B5F" w14:textId="77777777" w:rsidR="00433929" w:rsidRDefault="00433929" w:rsidP="00892C01">
            <w:pPr>
              <w:pStyle w:val="ab"/>
              <w:numPr>
                <w:ilvl w:val="0"/>
                <w:numId w:val="312"/>
              </w:numPr>
              <w:ind w:leftChars="0" w:firstLineChars="0"/>
            </w:pPr>
            <w:r>
              <w:rPr>
                <w:rFonts w:hint="eastAsia"/>
              </w:rPr>
              <w:t>移行に関する事項</w:t>
            </w:r>
          </w:p>
          <w:p w14:paraId="3818F1D6" w14:textId="77777777" w:rsidR="00433929" w:rsidRDefault="00433929" w:rsidP="00892C01">
            <w:pPr>
              <w:pStyle w:val="ab"/>
              <w:numPr>
                <w:ilvl w:val="0"/>
                <w:numId w:val="312"/>
              </w:numPr>
              <w:ind w:leftChars="0" w:firstLineChars="0"/>
            </w:pPr>
            <w:r>
              <w:rPr>
                <w:rFonts w:hint="eastAsia"/>
              </w:rPr>
              <w:t>引継ぎに関する事項</w:t>
            </w:r>
          </w:p>
          <w:p w14:paraId="30026CAB" w14:textId="77777777" w:rsidR="00433929" w:rsidRDefault="00433929" w:rsidP="00892C01">
            <w:pPr>
              <w:pStyle w:val="ab"/>
              <w:numPr>
                <w:ilvl w:val="0"/>
                <w:numId w:val="312"/>
              </w:numPr>
              <w:ind w:leftChars="0" w:firstLineChars="0"/>
            </w:pPr>
            <w:r>
              <w:rPr>
                <w:rFonts w:hint="eastAsia"/>
              </w:rPr>
              <w:t>教育に関する事項</w:t>
            </w:r>
          </w:p>
          <w:p w14:paraId="680FB25D" w14:textId="77777777" w:rsidR="00433929" w:rsidRDefault="00433929" w:rsidP="00892C01">
            <w:pPr>
              <w:pStyle w:val="ab"/>
              <w:numPr>
                <w:ilvl w:val="0"/>
                <w:numId w:val="312"/>
              </w:numPr>
              <w:ind w:leftChars="0" w:firstLineChars="0"/>
            </w:pPr>
            <w:r>
              <w:rPr>
                <w:rFonts w:hint="eastAsia"/>
              </w:rPr>
              <w:t>運用に関する事項</w:t>
            </w:r>
          </w:p>
          <w:p w14:paraId="3D3A763F" w14:textId="77777777" w:rsidR="00433929" w:rsidRDefault="00433929" w:rsidP="00892C01">
            <w:pPr>
              <w:pStyle w:val="ab"/>
              <w:numPr>
                <w:ilvl w:val="0"/>
                <w:numId w:val="312"/>
              </w:numPr>
              <w:ind w:leftChars="0" w:firstLineChars="0"/>
            </w:pPr>
            <w:r>
              <w:rPr>
                <w:rFonts w:hint="eastAsia"/>
              </w:rPr>
              <w:t>保守に関する事項</w:t>
            </w:r>
          </w:p>
          <w:p w14:paraId="06D72E46" w14:textId="77777777" w:rsidR="00433929" w:rsidRPr="002D307E" w:rsidRDefault="00433929" w:rsidP="00892C01">
            <w:pPr>
              <w:pStyle w:val="afff6"/>
              <w:numPr>
                <w:ilvl w:val="0"/>
                <w:numId w:val="311"/>
              </w:numPr>
            </w:pPr>
            <w:r>
              <w:rPr>
                <w:rFonts w:hint="eastAsia"/>
              </w:rPr>
              <w:t>システム方式を決定する</w:t>
            </w:r>
          </w:p>
        </w:tc>
      </w:tr>
      <w:tr w:rsidR="00433929" w14:paraId="4D8F863D" w14:textId="77777777" w:rsidTr="00402EE3">
        <w:tc>
          <w:tcPr>
            <w:tcW w:w="10456" w:type="dxa"/>
          </w:tcPr>
          <w:p w14:paraId="72F574D2" w14:textId="77777777" w:rsidR="00433929" w:rsidRPr="002D307E" w:rsidRDefault="00433929" w:rsidP="00924BBB">
            <w:pPr>
              <w:pStyle w:val="afff8"/>
            </w:pPr>
            <w:r w:rsidRPr="00F56A3A">
              <w:t>要件定義終了後の対応</w:t>
            </w:r>
          </w:p>
        </w:tc>
      </w:tr>
      <w:tr w:rsidR="00433929" w:rsidRPr="00185FC8" w14:paraId="0C7E6D2E" w14:textId="77777777" w:rsidTr="00402EE3">
        <w:tc>
          <w:tcPr>
            <w:tcW w:w="10456" w:type="dxa"/>
          </w:tcPr>
          <w:p w14:paraId="161DA602" w14:textId="77777777" w:rsidR="00433929" w:rsidRDefault="00433929" w:rsidP="00E04F55">
            <w:pPr>
              <w:pStyle w:val="afff6"/>
            </w:pPr>
            <w:r w:rsidRPr="00185FC8">
              <w:t>関係者へ要件定義内容の共有</w:t>
            </w:r>
            <w:r>
              <w:rPr>
                <w:rFonts w:hint="eastAsia"/>
              </w:rPr>
              <w:t>などを実施します。</w:t>
            </w:r>
          </w:p>
          <w:p w14:paraId="0A765806" w14:textId="77777777" w:rsidR="00433929" w:rsidRDefault="00433929" w:rsidP="00E04F55">
            <w:pPr>
              <w:pStyle w:val="afff6"/>
            </w:pPr>
          </w:p>
          <w:p w14:paraId="791B819E" w14:textId="77777777" w:rsidR="00433929" w:rsidRDefault="00433929" w:rsidP="00892C01">
            <w:pPr>
              <w:pStyle w:val="afff6"/>
              <w:numPr>
                <w:ilvl w:val="0"/>
                <w:numId w:val="313"/>
              </w:numPr>
            </w:pPr>
            <w:r>
              <w:rPr>
                <w:rFonts w:hint="eastAsia"/>
              </w:rPr>
              <w:t>定義内容を関係者に共有する</w:t>
            </w:r>
          </w:p>
          <w:p w14:paraId="2F488761" w14:textId="77777777" w:rsidR="00433929" w:rsidRPr="002D307E" w:rsidRDefault="00433929" w:rsidP="00892C01">
            <w:pPr>
              <w:pStyle w:val="afff6"/>
              <w:numPr>
                <w:ilvl w:val="0"/>
                <w:numId w:val="313"/>
              </w:numPr>
            </w:pPr>
            <w:r>
              <w:rPr>
                <w:rFonts w:hint="eastAsia"/>
              </w:rPr>
              <w:t>プロジェクト計画書に反映して最新化する</w:t>
            </w:r>
          </w:p>
        </w:tc>
      </w:tr>
    </w:tbl>
    <w:p w14:paraId="692F487D" w14:textId="77777777" w:rsidR="00433929" w:rsidRDefault="00433929" w:rsidP="002F5F23"/>
    <w:p w14:paraId="55FCC7E3" w14:textId="77777777" w:rsidR="00433929" w:rsidRDefault="00433929" w:rsidP="001C02BA">
      <w:pPr>
        <w:pStyle w:val="aff4"/>
      </w:pPr>
      <w:r>
        <w:rPr>
          <w:rFonts w:hint="eastAsia"/>
        </w:rPr>
        <w:t>要件定義の全体像</w:t>
      </w:r>
    </w:p>
    <w:p w14:paraId="5D8D3F8E" w14:textId="77777777" w:rsidR="00433929" w:rsidRDefault="00433929" w:rsidP="00124D05">
      <w:r>
        <w:rPr>
          <w:rFonts w:hint="eastAsia"/>
        </w:rPr>
        <w:t>要件定義は、業務要件、機能要件、非機能要件で構成されています。各要件には多数の項目が定義されており、それぞれの内容は項目間で影響し合っています。</w:t>
      </w:r>
    </w:p>
    <w:p w14:paraId="0ECC209A" w14:textId="77777777" w:rsidR="00433929" w:rsidRDefault="00433929" w:rsidP="007121DB">
      <w:r>
        <w:rPr>
          <w:rFonts w:hint="eastAsia"/>
        </w:rPr>
        <w:t>要件定義の内容は定義する項目が多数あるため、詳細を検討していく中で、どこかで同じ内容を検討していないか、本当に漏れがないか、と不安になることがあります。まずは、要件定義の構造と定義する項目を俯瞰し、要件の上位に当たる、政策目的・実現する目標、達成すべきプロジェクト目標に沿って、何をどこで定義するのか、それぞれの項目がどのように関連しているかを理解することが大切です。要件定義は、各項目の整合性を逐次とりながら定義することで、無駄なく、漏れなく、効率的に検討していくことができます。</w:t>
      </w:r>
    </w:p>
    <w:p w14:paraId="79070658" w14:textId="2566842C" w:rsidR="00433929" w:rsidRPr="006E7D07" w:rsidRDefault="00433929" w:rsidP="00124D05">
      <w:r>
        <w:rPr>
          <w:noProof/>
        </w:rPr>
        <w:drawing>
          <wp:anchor distT="0" distB="0" distL="114300" distR="114300" simplePos="0" relativeHeight="251656638" behindDoc="0" locked="0" layoutInCell="1" allowOverlap="1" wp14:anchorId="5948B737" wp14:editId="54EB5139">
            <wp:simplePos x="0" y="0"/>
            <wp:positionH relativeFrom="margin">
              <wp:posOffset>588010</wp:posOffset>
            </wp:positionH>
            <wp:positionV relativeFrom="paragraph">
              <wp:posOffset>224418</wp:posOffset>
            </wp:positionV>
            <wp:extent cx="5469890" cy="3514090"/>
            <wp:effectExtent l="0" t="0" r="0" b="0"/>
            <wp:wrapTopAndBottom/>
            <wp:docPr id="16154162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16243" name="Picture 2"/>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469890" cy="35140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6460" behindDoc="0" locked="0" layoutInCell="1" allowOverlap="1" wp14:anchorId="68917002" wp14:editId="588FF0A8">
                <wp:simplePos x="0" y="0"/>
                <wp:positionH relativeFrom="margin">
                  <wp:posOffset>1223645</wp:posOffset>
                </wp:positionH>
                <wp:positionV relativeFrom="paragraph">
                  <wp:posOffset>3728720</wp:posOffset>
                </wp:positionV>
                <wp:extent cx="4198620" cy="431165"/>
                <wp:effectExtent l="0" t="0" r="0" b="6985"/>
                <wp:wrapTopAndBottom/>
                <wp:docPr id="228599218" name="テキスト ボックス 11"/>
                <wp:cNvGraphicFramePr/>
                <a:graphic xmlns:a="http://schemas.openxmlformats.org/drawingml/2006/main">
                  <a:graphicData uri="http://schemas.microsoft.com/office/word/2010/wordprocessingShape">
                    <wps:wsp>
                      <wps:cNvSpPr txBox="1"/>
                      <wps:spPr>
                        <a:xfrm>
                          <a:off x="0" y="0"/>
                          <a:ext cx="4198620" cy="431165"/>
                        </a:xfrm>
                        <a:prstGeom prst="rect">
                          <a:avLst/>
                        </a:prstGeom>
                        <a:noFill/>
                        <a:ln w="6350">
                          <a:noFill/>
                        </a:ln>
                      </wps:spPr>
                      <wps:txbx>
                        <w:txbxContent>
                          <w:p w14:paraId="49351282" w14:textId="40F03507" w:rsidR="00433929" w:rsidRDefault="00433929" w:rsidP="007C0B7A">
                            <w:pPr>
                              <w:pStyle w:val="aff2"/>
                            </w:pPr>
                            <w:r>
                              <w:rPr>
                                <w:rFonts w:hint="eastAsia"/>
                              </w:rPr>
                              <w:t>図7</w:t>
                            </w:r>
                            <w:r w:rsidR="006D0D19">
                              <w:rPr>
                                <w:rFonts w:hint="eastAsia"/>
                              </w:rPr>
                              <w:t>5</w:t>
                            </w:r>
                            <w:r>
                              <w:rPr>
                                <w:rFonts w:hint="eastAsia"/>
                              </w:rPr>
                              <w:t xml:space="preserve">. </w:t>
                            </w:r>
                            <w:r w:rsidRPr="007C0B7A">
                              <w:rPr>
                                <w:rFonts w:hint="eastAsia"/>
                              </w:rPr>
                              <w:t>要件定義の構成要素とポイント</w:t>
                            </w:r>
                          </w:p>
                          <w:p w14:paraId="1413F193" w14:textId="77777777" w:rsidR="00433929" w:rsidRDefault="00433929" w:rsidP="007C0B7A">
                            <w:pPr>
                              <w:pStyle w:val="aff2"/>
                            </w:pPr>
                            <w:r w:rsidRPr="00BC3EBB">
                              <w:rPr>
                                <w:rFonts w:hint="eastAsia"/>
                              </w:rPr>
                              <w:t>（出典）「</w:t>
                            </w:r>
                            <w:r w:rsidRPr="002757C0">
                              <w:rPr>
                                <w:rFonts w:hint="eastAsia"/>
                              </w:rPr>
                              <w:t>デジタル・ガバメント推進標準ガイドライン</w:t>
                            </w:r>
                            <w:r w:rsidRPr="002757C0">
                              <w:t xml:space="preserve"> 実践ガイドブック</w:t>
                            </w:r>
                            <w:r w:rsidRPr="00BC3EBB">
                              <w:t>」をもとに作成</w:t>
                            </w:r>
                          </w:p>
                          <w:p w14:paraId="5C2760E7" w14:textId="77777777" w:rsidR="00433929" w:rsidRPr="002A07F3" w:rsidRDefault="00433929" w:rsidP="007C0B7A">
                            <w:pPr>
                              <w:pStyle w:val="af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17002" id="_x0000_s1162" type="#_x0000_t202" style="position:absolute;left:0;text-align:left;margin-left:96.35pt;margin-top:293.6pt;width:330.6pt;height:33.95pt;z-index:2516564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" filled="f" stroked="f" strokeweight=".5pt">
                <v:textbox>
                  <w:txbxContent>
                    <w:p w14:paraId="49351282" w14:textId="40F03507" w:rsidR="00433929" w:rsidRDefault="00433929" w:rsidP="007C0B7A">
                      <w:pPr>
                        <w:pStyle w:val="aff2"/>
                      </w:pPr>
                      <w:r>
                        <w:rPr>
                          <w:rFonts w:hint="eastAsia"/>
                        </w:rPr>
                        <w:t>図7</w:t>
                      </w:r>
                      <w:r w:rsidR="006D0D19">
                        <w:rPr>
                          <w:rFonts w:hint="eastAsia"/>
                        </w:rPr>
                        <w:t>5</w:t>
                      </w:r>
                      <w:r>
                        <w:rPr>
                          <w:rFonts w:hint="eastAsia"/>
                        </w:rPr>
                        <w:t xml:space="preserve">. </w:t>
                      </w:r>
                      <w:r w:rsidRPr="007C0B7A">
                        <w:rPr>
                          <w:rFonts w:hint="eastAsia"/>
                        </w:rPr>
                        <w:t>要件定義の構成要素とポイント</w:t>
                      </w:r>
                    </w:p>
                    <w:p w14:paraId="1413F193" w14:textId="77777777" w:rsidR="00433929" w:rsidRDefault="00433929" w:rsidP="007C0B7A">
                      <w:pPr>
                        <w:pStyle w:val="aff2"/>
                      </w:pPr>
                      <w:r w:rsidRPr="00BC3EBB">
                        <w:rPr>
                          <w:rFonts w:hint="eastAsia"/>
                        </w:rPr>
                        <w:t>（出典）「</w:t>
                      </w:r>
                      <w:r w:rsidRPr="002757C0">
                        <w:rPr>
                          <w:rFonts w:hint="eastAsia"/>
                        </w:rPr>
                        <w:t>デジタル・ガバメント推進標準ガイドライン</w:t>
                      </w:r>
                      <w:r w:rsidRPr="002757C0">
                        <w:t xml:space="preserve"> 実践ガイドブック</w:t>
                      </w:r>
                      <w:r w:rsidRPr="00BC3EBB">
                        <w:t>」をもとに作成</w:t>
                      </w:r>
                    </w:p>
                    <w:p w14:paraId="5C2760E7" w14:textId="77777777" w:rsidR="00433929" w:rsidRPr="002A07F3" w:rsidRDefault="00433929" w:rsidP="007C0B7A">
                      <w:pPr>
                        <w:pStyle w:val="aff2"/>
                      </w:pPr>
                    </w:p>
                  </w:txbxContent>
                </v:textbox>
                <w10:wrap type="topAndBottom" anchorx="margin"/>
              </v:shape>
            </w:pict>
          </mc:Fallback>
        </mc:AlternateContent>
      </w:r>
    </w:p>
    <w:p w14:paraId="1D8B45F9" w14:textId="77777777" w:rsidR="00433929" w:rsidRDefault="00433929" w:rsidP="00594557">
      <w:r>
        <w:rPr>
          <w:rFonts w:hint="eastAsia"/>
        </w:rPr>
        <w:t>要件定義を作成する時点では、すべての項目をしっかりと定義することが難しい場合があります。未確定の項目は、後の工程で定義されることになります。このときに関連する項目に変更がある場合があるため、関連する項目の変更漏れがないように、未確定項目の関係性がわかるようにしておくことが大切です。</w:t>
      </w:r>
    </w:p>
    <w:p w14:paraId="0308196F" w14:textId="77777777" w:rsidR="00433929" w:rsidRDefault="00433929">
      <w:pPr>
        <w:ind w:firstLineChars="0" w:firstLine="0"/>
      </w:pPr>
    </w:p>
    <w:p w14:paraId="68C45EBC" w14:textId="77777777" w:rsidR="00433929" w:rsidRDefault="00433929" w:rsidP="006C6E87">
      <w:r>
        <w:rPr>
          <w:rFonts w:hint="eastAsia"/>
        </w:rPr>
        <w:t>定義書が一通り作成された後、以下の観点による最終確認を行うことで、定義漏れを防ぐことができます。</w:t>
      </w:r>
    </w:p>
    <w:tbl>
      <w:tblPr>
        <w:tblStyle w:val="aa"/>
        <w:tblW w:w="0" w:type="auto"/>
        <w:tblLook w:val="04A0" w:firstRow="1" w:lastRow="0" w:firstColumn="1" w:lastColumn="0" w:noHBand="0" w:noVBand="1"/>
      </w:tblPr>
      <w:tblGrid>
        <w:gridCol w:w="3539"/>
        <w:gridCol w:w="6917"/>
      </w:tblGrid>
      <w:tr w:rsidR="00433929" w14:paraId="68DE8141" w14:textId="77777777" w:rsidTr="004D5BEC">
        <w:tc>
          <w:tcPr>
            <w:tcW w:w="3539" w:type="dxa"/>
            <w:shd w:val="clear" w:color="auto" w:fill="215E99" w:themeFill="text2" w:themeFillTint="BF"/>
          </w:tcPr>
          <w:p w14:paraId="507340F8" w14:textId="77777777" w:rsidR="00433929" w:rsidRDefault="00433929" w:rsidP="004D5BEC">
            <w:pPr>
              <w:pStyle w:val="aff0"/>
            </w:pPr>
            <w:r w:rsidRPr="0042217F">
              <w:rPr>
                <w:rFonts w:hint="eastAsia"/>
              </w:rPr>
              <w:t>要件定義内容を確認する観点</w:t>
            </w:r>
          </w:p>
        </w:tc>
        <w:tc>
          <w:tcPr>
            <w:tcW w:w="6917" w:type="dxa"/>
            <w:shd w:val="clear" w:color="auto" w:fill="215E99" w:themeFill="text2" w:themeFillTint="BF"/>
          </w:tcPr>
          <w:p w14:paraId="70903F6F" w14:textId="77777777" w:rsidR="00433929" w:rsidRDefault="00433929" w:rsidP="004D5BEC">
            <w:pPr>
              <w:pStyle w:val="aff0"/>
            </w:pPr>
            <w:r>
              <w:rPr>
                <w:rFonts w:hint="eastAsia"/>
              </w:rPr>
              <w:t>解説</w:t>
            </w:r>
          </w:p>
        </w:tc>
      </w:tr>
      <w:tr w:rsidR="00433929" w14:paraId="3DAB4776" w14:textId="77777777" w:rsidTr="0042217F">
        <w:tc>
          <w:tcPr>
            <w:tcW w:w="3539" w:type="dxa"/>
          </w:tcPr>
          <w:p w14:paraId="3B11853D" w14:textId="77777777" w:rsidR="00433929" w:rsidRDefault="00433929" w:rsidP="004D5BEC">
            <w:pPr>
              <w:pStyle w:val="afff8"/>
            </w:pPr>
            <w:r>
              <w:rPr>
                <w:rFonts w:hint="eastAsia"/>
              </w:rPr>
              <w:t>必要性</w:t>
            </w:r>
          </w:p>
        </w:tc>
        <w:tc>
          <w:tcPr>
            <w:tcW w:w="6917" w:type="dxa"/>
          </w:tcPr>
          <w:p w14:paraId="2A313AD8" w14:textId="0ACC714E" w:rsidR="00433929" w:rsidRDefault="00433929" w:rsidP="0076310E">
            <w:pPr>
              <w:pStyle w:val="afff6"/>
            </w:pPr>
            <w:r>
              <w:rPr>
                <w:rFonts w:hint="eastAsia"/>
              </w:rPr>
              <w:t>政策目的・目標の実現やプロジェクト目標達成への貢献といった有効性の観点および費用対効果の観点を踏まえ、実現すべき機能要件および非機能要件のみが定義されていること</w:t>
            </w:r>
            <w:r w:rsidR="00F35F36">
              <w:rPr>
                <w:rFonts w:hint="eastAsia"/>
              </w:rPr>
              <w:t>。</w:t>
            </w:r>
          </w:p>
        </w:tc>
      </w:tr>
      <w:tr w:rsidR="00433929" w14:paraId="525C7F83" w14:textId="77777777" w:rsidTr="0042217F">
        <w:tc>
          <w:tcPr>
            <w:tcW w:w="3539" w:type="dxa"/>
          </w:tcPr>
          <w:p w14:paraId="6EE14F48" w14:textId="77777777" w:rsidR="00433929" w:rsidRDefault="00433929" w:rsidP="004D5BEC">
            <w:pPr>
              <w:pStyle w:val="afff8"/>
            </w:pPr>
            <w:r>
              <w:rPr>
                <w:rFonts w:hint="eastAsia"/>
              </w:rPr>
              <w:t>網羅性</w:t>
            </w:r>
          </w:p>
        </w:tc>
        <w:tc>
          <w:tcPr>
            <w:tcW w:w="6917" w:type="dxa"/>
          </w:tcPr>
          <w:p w14:paraId="54AB800E" w14:textId="54449EAE" w:rsidR="00433929" w:rsidRDefault="00433929" w:rsidP="00E40343">
            <w:pPr>
              <w:pStyle w:val="afff6"/>
            </w:pPr>
            <w:r>
              <w:rPr>
                <w:rFonts w:hint="eastAsia"/>
              </w:rPr>
              <w:t>業務要件が漏れなく定義され、その実現のために備えるべき機能要件および非機能要件が漏れなく定義されていること</w:t>
            </w:r>
            <w:r w:rsidR="00F35F36">
              <w:rPr>
                <w:rFonts w:hint="eastAsia"/>
              </w:rPr>
              <w:t>。</w:t>
            </w:r>
          </w:p>
        </w:tc>
      </w:tr>
      <w:tr w:rsidR="00433929" w14:paraId="2B30444C" w14:textId="77777777" w:rsidTr="0042217F">
        <w:tc>
          <w:tcPr>
            <w:tcW w:w="3539" w:type="dxa"/>
          </w:tcPr>
          <w:p w14:paraId="4194AA0B" w14:textId="77777777" w:rsidR="00433929" w:rsidRDefault="00433929" w:rsidP="004D5BEC">
            <w:pPr>
              <w:pStyle w:val="afff8"/>
            </w:pPr>
            <w:r>
              <w:rPr>
                <w:rFonts w:hint="eastAsia"/>
              </w:rPr>
              <w:t>具体性</w:t>
            </w:r>
          </w:p>
        </w:tc>
        <w:tc>
          <w:tcPr>
            <w:tcW w:w="6917" w:type="dxa"/>
          </w:tcPr>
          <w:p w14:paraId="7F4C3F95" w14:textId="30465674" w:rsidR="00433929" w:rsidRDefault="00433929" w:rsidP="00767C4E">
            <w:pPr>
              <w:pStyle w:val="afff6"/>
            </w:pPr>
            <w:r>
              <w:rPr>
                <w:rFonts w:hint="eastAsia"/>
              </w:rPr>
              <w:t>機能要件および非機能要件を実現する複雑さ、難易度、調達コストに影響する不確定要素が可能な限り排除されていること</w:t>
            </w:r>
            <w:r w:rsidR="00F35F36">
              <w:rPr>
                <w:rFonts w:hint="eastAsia"/>
              </w:rPr>
              <w:t>。</w:t>
            </w:r>
          </w:p>
        </w:tc>
      </w:tr>
      <w:tr w:rsidR="00433929" w14:paraId="2AF9EB7E" w14:textId="77777777" w:rsidTr="0042217F">
        <w:tc>
          <w:tcPr>
            <w:tcW w:w="3539" w:type="dxa"/>
          </w:tcPr>
          <w:p w14:paraId="75B8D32D" w14:textId="77777777" w:rsidR="00433929" w:rsidRDefault="00433929" w:rsidP="004D5BEC">
            <w:pPr>
              <w:pStyle w:val="afff8"/>
            </w:pPr>
            <w:r>
              <w:rPr>
                <w:rFonts w:hint="eastAsia"/>
              </w:rPr>
              <w:t>定量性</w:t>
            </w:r>
          </w:p>
        </w:tc>
        <w:tc>
          <w:tcPr>
            <w:tcW w:w="6917" w:type="dxa"/>
          </w:tcPr>
          <w:p w14:paraId="4E8A4EB2" w14:textId="2EC46DC4" w:rsidR="00433929" w:rsidRDefault="00433929" w:rsidP="00CF2535">
            <w:pPr>
              <w:pStyle w:val="afff6"/>
            </w:pPr>
            <w:r>
              <w:rPr>
                <w:rFonts w:hint="eastAsia"/>
              </w:rPr>
              <w:t>業務および情報システムの規模などが定量的に示され、性能などに関する計測可能な指標と具体的な目標値が設定されていること</w:t>
            </w:r>
            <w:r w:rsidR="00F35F36">
              <w:rPr>
                <w:rFonts w:hint="eastAsia"/>
              </w:rPr>
              <w:t>。</w:t>
            </w:r>
          </w:p>
        </w:tc>
      </w:tr>
      <w:tr w:rsidR="00433929" w14:paraId="3F44FAAC" w14:textId="77777777" w:rsidTr="0042217F">
        <w:tc>
          <w:tcPr>
            <w:tcW w:w="3539" w:type="dxa"/>
          </w:tcPr>
          <w:p w14:paraId="50CBF8AB" w14:textId="77777777" w:rsidR="00433929" w:rsidRDefault="00433929" w:rsidP="004D5BEC">
            <w:pPr>
              <w:pStyle w:val="afff8"/>
            </w:pPr>
            <w:r>
              <w:rPr>
                <w:rFonts w:hint="eastAsia"/>
              </w:rPr>
              <w:t>整合性</w:t>
            </w:r>
          </w:p>
        </w:tc>
        <w:tc>
          <w:tcPr>
            <w:tcW w:w="6917" w:type="dxa"/>
          </w:tcPr>
          <w:p w14:paraId="3C0FA54B" w14:textId="3953C778" w:rsidR="00433929" w:rsidRDefault="00433929" w:rsidP="00115143">
            <w:pPr>
              <w:pStyle w:val="afff6"/>
            </w:pPr>
            <w:r>
              <w:rPr>
                <w:rFonts w:hint="eastAsia"/>
              </w:rPr>
              <w:t>業務要件、機能要件、非機能要件の内容に矛盾がないこと。また、関連する他のプロジェクトの要件定義内容と整合的であること</w:t>
            </w:r>
            <w:r w:rsidR="00F35F36">
              <w:rPr>
                <w:rFonts w:hint="eastAsia"/>
              </w:rPr>
              <w:t>。</w:t>
            </w:r>
          </w:p>
        </w:tc>
      </w:tr>
      <w:tr w:rsidR="00433929" w14:paraId="649D7FBC" w14:textId="77777777" w:rsidTr="0042217F">
        <w:tc>
          <w:tcPr>
            <w:tcW w:w="3539" w:type="dxa"/>
          </w:tcPr>
          <w:p w14:paraId="54517CD0" w14:textId="77777777" w:rsidR="00433929" w:rsidRDefault="00433929" w:rsidP="004D5BEC">
            <w:pPr>
              <w:pStyle w:val="afff8"/>
            </w:pPr>
            <w:r>
              <w:rPr>
                <w:rFonts w:hint="eastAsia"/>
              </w:rPr>
              <w:t>中立性</w:t>
            </w:r>
          </w:p>
        </w:tc>
        <w:tc>
          <w:tcPr>
            <w:tcW w:w="6917" w:type="dxa"/>
          </w:tcPr>
          <w:p w14:paraId="552E19B8" w14:textId="498B26D0" w:rsidR="00433929" w:rsidRDefault="00433929" w:rsidP="00150A8A">
            <w:pPr>
              <w:pStyle w:val="afff6"/>
            </w:pPr>
            <w:r>
              <w:rPr>
                <w:rFonts w:hint="eastAsia"/>
              </w:rPr>
              <w:t>調達コストの削減、透明性向上などを図るため、要件定義内容が特定事業者に不必要に依存したものでないこと</w:t>
            </w:r>
            <w:r w:rsidR="00F35F36">
              <w:rPr>
                <w:rFonts w:hint="eastAsia"/>
              </w:rPr>
              <w:t>。</w:t>
            </w:r>
          </w:p>
        </w:tc>
      </w:tr>
      <w:tr w:rsidR="00433929" w14:paraId="1C0E56C0" w14:textId="77777777" w:rsidTr="0042217F">
        <w:tc>
          <w:tcPr>
            <w:tcW w:w="3539" w:type="dxa"/>
          </w:tcPr>
          <w:p w14:paraId="093A2B9D" w14:textId="77777777" w:rsidR="00433929" w:rsidRDefault="00433929" w:rsidP="004D5BEC">
            <w:pPr>
              <w:pStyle w:val="afff8"/>
            </w:pPr>
            <w:r>
              <w:rPr>
                <w:rFonts w:hint="eastAsia"/>
              </w:rPr>
              <w:t>役割分担の明確性</w:t>
            </w:r>
          </w:p>
        </w:tc>
        <w:tc>
          <w:tcPr>
            <w:tcW w:w="6917" w:type="dxa"/>
          </w:tcPr>
          <w:p w14:paraId="17A7D11F" w14:textId="0886BDD4" w:rsidR="00433929" w:rsidRDefault="00433929" w:rsidP="00C51671">
            <w:pPr>
              <w:pStyle w:val="afff6"/>
            </w:pPr>
            <w:r>
              <w:rPr>
                <w:rFonts w:hint="eastAsia"/>
              </w:rPr>
              <w:t>業務の実施体制が明確であること。また、情報システムのテスト、移行、引継ぎ、運用、保守に関して、関係各所なども含め、自組織と事業者との役割分担が明確であること</w:t>
            </w:r>
            <w:r w:rsidR="00F35F36">
              <w:rPr>
                <w:rFonts w:hint="eastAsia"/>
              </w:rPr>
              <w:t>。</w:t>
            </w:r>
          </w:p>
        </w:tc>
      </w:tr>
      <w:tr w:rsidR="00433929" w14:paraId="4C625E52" w14:textId="77777777" w:rsidTr="0042217F">
        <w:tc>
          <w:tcPr>
            <w:tcW w:w="3539" w:type="dxa"/>
          </w:tcPr>
          <w:p w14:paraId="6D22B7F9" w14:textId="77777777" w:rsidR="00433929" w:rsidRDefault="00433929" w:rsidP="004D5BEC">
            <w:pPr>
              <w:pStyle w:val="afff8"/>
            </w:pPr>
            <w:r>
              <w:rPr>
                <w:rFonts w:hint="eastAsia"/>
              </w:rPr>
              <w:t>情報セキュリティ</w:t>
            </w:r>
          </w:p>
        </w:tc>
        <w:tc>
          <w:tcPr>
            <w:tcW w:w="6917" w:type="dxa"/>
          </w:tcPr>
          <w:p w14:paraId="67F8BC72" w14:textId="4CA3131C" w:rsidR="00433929" w:rsidRDefault="00433929" w:rsidP="004D5BEC">
            <w:pPr>
              <w:pStyle w:val="afff6"/>
            </w:pPr>
            <w:r>
              <w:rPr>
                <w:rFonts w:hint="eastAsia"/>
              </w:rPr>
              <w:t>自組織の情報</w:t>
            </w:r>
            <w:bookmarkStart w:id="1520" w:name="■セキュリティポリシー２０－１－５"/>
            <w:r w:rsidR="00B64B43">
              <w:fldChar w:fldCharType="begin"/>
            </w:r>
            <w:r w:rsidR="00B64B43">
              <w:rPr>
                <w:rFonts w:hint="eastAsia"/>
              </w:rPr>
              <w:instrText xml:space="preserve">HYPERLINK </w:instrText>
            </w:r>
            <w:r w:rsidR="00B64B43">
              <w:instrText xml:space="preserve"> \l "</w:instrText>
            </w:r>
            <w:r w:rsidR="00B64B43">
              <w:rPr>
                <w:rFonts w:hint="eastAsia"/>
              </w:rPr>
              <w:instrText>■セキュリティポリシー</w:instrText>
            </w:r>
            <w:r w:rsidR="00B64B43">
              <w:instrText>"</w:instrText>
            </w:r>
            <w:r w:rsidR="00B64B43">
              <w:fldChar w:fldCharType="separate"/>
            </w:r>
            <w:r w:rsidRPr="00B64B43">
              <w:rPr>
                <w:rStyle w:val="a7"/>
                <w:rFonts w:hint="eastAsia"/>
              </w:rPr>
              <w:t>セキュリティポリシー</w:t>
            </w:r>
            <w:bookmarkEnd w:id="1520"/>
            <w:r w:rsidR="00B64B43">
              <w:fldChar w:fldCharType="end"/>
            </w:r>
            <w:r>
              <w:rPr>
                <w:rFonts w:hint="eastAsia"/>
              </w:rPr>
              <w:t>を順守するために必要な対策が漏れなく定義されていること</w:t>
            </w:r>
            <w:r w:rsidR="00F35F36">
              <w:rPr>
                <w:rFonts w:hint="eastAsia"/>
              </w:rPr>
              <w:t>。</w:t>
            </w:r>
          </w:p>
        </w:tc>
      </w:tr>
    </w:tbl>
    <w:p w14:paraId="74C941C2" w14:textId="77777777" w:rsidR="00433929" w:rsidRDefault="00433929">
      <w:pPr>
        <w:ind w:firstLineChars="0" w:firstLine="0"/>
      </w:pPr>
    </w:p>
    <w:p w14:paraId="67ECA4BD" w14:textId="77777777" w:rsidR="00433929" w:rsidRPr="00C43072" w:rsidRDefault="00433929">
      <w:r>
        <w:rPr>
          <w:rFonts w:hint="eastAsia"/>
        </w:rPr>
        <w:t>中小企業においても適用することが有効な工程を例にとり、概要と実践に当たっての留意点を説明します。</w:t>
      </w:r>
    </w:p>
    <w:p w14:paraId="7C78CAD6" w14:textId="77777777" w:rsidR="00433929" w:rsidRDefault="00433929" w:rsidP="00B421E7">
      <w:pPr>
        <w:ind w:firstLineChars="0" w:firstLine="0"/>
      </w:pPr>
    </w:p>
    <w:p w14:paraId="410A6E53" w14:textId="77777777" w:rsidR="00433929" w:rsidRDefault="00433929">
      <w:pPr>
        <w:pStyle w:val="aff4"/>
      </w:pPr>
      <w:r w:rsidRPr="007541F1">
        <w:rPr>
          <w:rFonts w:hint="eastAsia"/>
        </w:rPr>
        <w:t>要件定義プロセスにおける</w:t>
      </w:r>
      <w:r w:rsidRPr="007541F1">
        <w:t>Fit&amp;Gap分析</w:t>
      </w:r>
    </w:p>
    <w:p w14:paraId="48374649" w14:textId="31AC4067" w:rsidR="00433929" w:rsidRDefault="00433929">
      <w:r w:rsidRPr="00492ADD">
        <w:rPr>
          <w:rFonts w:hint="eastAsia"/>
        </w:rPr>
        <w:t>情報システム構築</w:t>
      </w:r>
      <w:r>
        <w:rPr>
          <w:rFonts w:hint="eastAsia"/>
        </w:rPr>
        <w:t>において</w:t>
      </w:r>
      <w:r w:rsidRPr="00AE3082">
        <w:rPr>
          <w:rFonts w:hint="eastAsia"/>
        </w:rPr>
        <w:t>パッケージソフト</w:t>
      </w:r>
      <w:r w:rsidR="00412106">
        <w:rPr>
          <w:rFonts w:hint="eastAsia"/>
        </w:rPr>
        <w:t>ウェア</w:t>
      </w:r>
      <w:r w:rsidRPr="00AE3082">
        <w:rPr>
          <w:rFonts w:hint="eastAsia"/>
        </w:rPr>
        <w:t>や</w:t>
      </w:r>
      <w:r w:rsidRPr="00AE3082">
        <w:t>SaaS</w:t>
      </w:r>
      <w:r>
        <w:rPr>
          <w:rFonts w:hint="eastAsia"/>
        </w:rPr>
        <w:t>を</w:t>
      </w:r>
      <w:r w:rsidRPr="00AE3082">
        <w:t>利用</w:t>
      </w:r>
      <w:r>
        <w:rPr>
          <w:rFonts w:hint="eastAsia"/>
        </w:rPr>
        <w:t>する</w:t>
      </w:r>
      <w:r w:rsidRPr="00AE3082">
        <w:t>場合は、Fit&amp;Gap分析が必要になります。</w:t>
      </w:r>
      <w:r>
        <w:t>Fit&amp;Gap分析</w:t>
      </w:r>
      <w:r>
        <w:rPr>
          <w:rFonts w:hint="eastAsia"/>
        </w:rPr>
        <w:t>と</w:t>
      </w:r>
      <w:r>
        <w:t>は、導入</w:t>
      </w:r>
      <w:r>
        <w:rPr>
          <w:rFonts w:hint="eastAsia"/>
        </w:rPr>
        <w:t>する</w:t>
      </w:r>
      <w:r w:rsidRPr="00AE3082">
        <w:rPr>
          <w:rFonts w:hint="eastAsia"/>
        </w:rPr>
        <w:t>パッケージソフト</w:t>
      </w:r>
      <w:r w:rsidR="00412106">
        <w:rPr>
          <w:rFonts w:hint="eastAsia"/>
        </w:rPr>
        <w:t>ウェア</w:t>
      </w:r>
      <w:r w:rsidRPr="00AE3082">
        <w:rPr>
          <w:rFonts w:hint="eastAsia"/>
        </w:rPr>
        <w:t>や</w:t>
      </w:r>
      <w:r w:rsidRPr="00AE3082">
        <w:t>SaaS</w:t>
      </w:r>
      <w:r>
        <w:rPr>
          <w:rFonts w:hint="eastAsia"/>
        </w:rPr>
        <w:t>などの</w:t>
      </w:r>
      <w:r>
        <w:t>システム</w:t>
      </w:r>
      <w:r>
        <w:rPr>
          <w:rFonts w:hint="eastAsia"/>
        </w:rPr>
        <w:t>と、</w:t>
      </w:r>
      <w:r>
        <w:t>自社の業務要件との適合性を評価する</w:t>
      </w:r>
      <w:r>
        <w:rPr>
          <w:rFonts w:hint="eastAsia"/>
        </w:rPr>
        <w:t>手法です。</w:t>
      </w:r>
      <w:r>
        <w:t>導入</w:t>
      </w:r>
      <w:r>
        <w:rPr>
          <w:rFonts w:hint="eastAsia"/>
        </w:rPr>
        <w:t>する</w:t>
      </w:r>
      <w:r w:rsidRPr="00AE3082">
        <w:rPr>
          <w:rFonts w:hint="eastAsia"/>
        </w:rPr>
        <w:t>パッケージソフト</w:t>
      </w:r>
      <w:r w:rsidR="00412106">
        <w:rPr>
          <w:rFonts w:hint="eastAsia"/>
        </w:rPr>
        <w:t>ウェア</w:t>
      </w:r>
      <w:r w:rsidRPr="00AE3082">
        <w:rPr>
          <w:rFonts w:hint="eastAsia"/>
        </w:rPr>
        <w:t>や</w:t>
      </w:r>
      <w:r w:rsidRPr="00AE3082">
        <w:t>SaaS</w:t>
      </w:r>
      <w:r>
        <w:rPr>
          <w:rFonts w:hint="eastAsia"/>
        </w:rPr>
        <w:t>などの</w:t>
      </w:r>
      <w:r>
        <w:t>システム</w:t>
      </w:r>
      <w:r>
        <w:rPr>
          <w:rFonts w:hint="eastAsia"/>
        </w:rPr>
        <w:t>が、</w:t>
      </w:r>
      <w:r>
        <w:t>どの程度</w:t>
      </w:r>
      <w:r>
        <w:rPr>
          <w:rFonts w:hint="eastAsia"/>
        </w:rPr>
        <w:t>自社</w:t>
      </w:r>
      <w:r>
        <w:t>の業務要件が満た</w:t>
      </w:r>
      <w:r>
        <w:rPr>
          <w:rFonts w:hint="eastAsia"/>
        </w:rPr>
        <w:t>すか</w:t>
      </w:r>
      <w:r>
        <w:t>（Fit）、満たされない部分</w:t>
      </w:r>
      <w:r>
        <w:rPr>
          <w:rFonts w:hint="eastAsia"/>
        </w:rPr>
        <w:t>は</w:t>
      </w:r>
      <w:r>
        <w:t>ど</w:t>
      </w:r>
      <w:r>
        <w:rPr>
          <w:rFonts w:hint="eastAsia"/>
        </w:rPr>
        <w:t>の程度あるか</w:t>
      </w:r>
      <w:r>
        <w:t>（Gap）を明確にします。</w:t>
      </w:r>
    </w:p>
    <w:p w14:paraId="0B903A16" w14:textId="77777777" w:rsidR="00433929" w:rsidRPr="00412106" w:rsidRDefault="00433929"/>
    <w:p w14:paraId="3711101F" w14:textId="77777777" w:rsidR="00433929" w:rsidRDefault="00433929">
      <w:r w:rsidRPr="00B40863">
        <w:t>Fit&amp;Gap分析が重要な理由</w:t>
      </w:r>
    </w:p>
    <w:p w14:paraId="4BB56A0F" w14:textId="0FA4EAF2" w:rsidR="00433929" w:rsidRDefault="00433929" w:rsidP="00A2628C">
      <w:r w:rsidRPr="1FCC7CB6">
        <w:t>パッケージソフト</w:t>
      </w:r>
      <w:r w:rsidR="00412106">
        <w:rPr>
          <w:rFonts w:hint="eastAsia"/>
        </w:rPr>
        <w:t>ウェア</w:t>
      </w:r>
      <w:r w:rsidRPr="1FCC7CB6">
        <w:t>やSaaSは、特定の業務ニーズに対応するために設計された汎用的な</w:t>
      </w:r>
      <w:bookmarkStart w:id="1521" w:name="■ソリューション20ー1ー5"/>
      <w:r w:rsidRPr="1FCC7CB6">
        <w:t>ソリューション</w:t>
      </w:r>
      <w:bookmarkEnd w:id="1521"/>
      <w:r w:rsidRPr="1FCC7CB6">
        <w:t>です。これらの</w:t>
      </w:r>
      <w:hyperlink w:anchor="■ソリューション" w:history="1">
        <w:r w:rsidRPr="00D811A8">
          <w:rPr>
            <w:rStyle w:val="a7"/>
          </w:rPr>
          <w:t>ソリューション</w:t>
        </w:r>
      </w:hyperlink>
      <w:r w:rsidRPr="1FCC7CB6">
        <w:t>が、自社の業務要件に完全に適合することは稀であるためです。パッケージソフト</w:t>
      </w:r>
      <w:r w:rsidR="00412106">
        <w:rPr>
          <w:rFonts w:hint="eastAsia"/>
        </w:rPr>
        <w:t>ウェア</w:t>
      </w:r>
      <w:r w:rsidRPr="1FCC7CB6">
        <w:t>やSaaSには標準的な機能が備わっているものの、自社が求めるすべての機能が含まれているわけではありません。Fit&amp;Gap分析を通じて、自社の業務要件に適合している部分（Fit）と、適合していない部分（Gap）を明確にすることが必要です。ギャップがある場合は、対応方針を検討します。</w:t>
      </w:r>
      <w:r>
        <w:rPr>
          <w:rFonts w:hint="eastAsia"/>
        </w:rPr>
        <w:t>（</w:t>
      </w:r>
      <w:r w:rsidRPr="1FCC7CB6">
        <w:t>例えば、パッケージソフト</w:t>
      </w:r>
      <w:r w:rsidR="00412106">
        <w:rPr>
          <w:rFonts w:hint="eastAsia"/>
        </w:rPr>
        <w:t>ウェア</w:t>
      </w:r>
      <w:r w:rsidRPr="1FCC7CB6">
        <w:t>やSaaSをカスタマイズする、別のソリューションを検討するなど</w:t>
      </w:r>
      <w:r>
        <w:rPr>
          <w:rFonts w:hint="eastAsia"/>
        </w:rPr>
        <w:t>）</w:t>
      </w:r>
      <w:r w:rsidRPr="1FCC7CB6">
        <w:t>それにより、自社に最適なパッケージ製品の選定や、必要なカスタマイズの範囲が明確になります。Fit&amp;Gap分析を適切に行うことで、システム導入後のリスクやコストを最小化できます。</w:t>
      </w:r>
    </w:p>
    <w:p w14:paraId="09B2AF4C" w14:textId="77777777" w:rsidR="00433929" w:rsidRDefault="00433929">
      <w:r>
        <w:t>Fit&amp;Gap分析の具体的な手順</w:t>
      </w:r>
      <w:r>
        <w:rPr>
          <w:rFonts w:hint="eastAsia"/>
        </w:rPr>
        <w:t>例</w:t>
      </w:r>
      <w:r>
        <w:t>：</w:t>
      </w:r>
    </w:p>
    <w:p w14:paraId="26FBB507" w14:textId="77777777" w:rsidR="00433929" w:rsidRDefault="00433929" w:rsidP="00892C01">
      <w:pPr>
        <w:pStyle w:val="ab"/>
        <w:numPr>
          <w:ilvl w:val="0"/>
          <w:numId w:val="262"/>
        </w:numPr>
        <w:ind w:leftChars="0" w:firstLineChars="0"/>
      </w:pPr>
      <w:r>
        <w:rPr>
          <w:rFonts w:hint="eastAsia"/>
        </w:rPr>
        <w:t>業務要件の整理</w:t>
      </w:r>
    </w:p>
    <w:p w14:paraId="215C8CC9" w14:textId="77777777" w:rsidR="00433929" w:rsidRDefault="00433929">
      <w:pPr>
        <w:pStyle w:val="ab"/>
        <w:ind w:leftChars="0" w:left="680" w:firstLineChars="0" w:firstLine="0"/>
      </w:pPr>
      <w:r>
        <w:t>まず、自社の業務要件を整理し、どのような機能やプロセスが必要かをリストアップします。これには、現在の業務プロセスや将来的なニーズも含まれます。</w:t>
      </w:r>
    </w:p>
    <w:p w14:paraId="7691BA2E" w14:textId="77777777" w:rsidR="00433929" w:rsidRDefault="00433929">
      <w:pPr>
        <w:pStyle w:val="ab"/>
        <w:ind w:leftChars="0" w:left="680" w:firstLineChars="0" w:firstLine="0"/>
      </w:pPr>
    </w:p>
    <w:p w14:paraId="4FA07BA2" w14:textId="2DE2D552" w:rsidR="00433929" w:rsidRDefault="00433929" w:rsidP="00892C01">
      <w:pPr>
        <w:pStyle w:val="ab"/>
        <w:numPr>
          <w:ilvl w:val="0"/>
          <w:numId w:val="262"/>
        </w:numPr>
        <w:ind w:leftChars="0" w:firstLineChars="0"/>
      </w:pPr>
      <w:r>
        <w:rPr>
          <w:rFonts w:hint="eastAsia"/>
        </w:rPr>
        <w:t>パッケージソフト</w:t>
      </w:r>
      <w:r w:rsidR="003A3C31">
        <w:rPr>
          <w:rFonts w:hint="eastAsia"/>
        </w:rPr>
        <w:t>ウェア</w:t>
      </w:r>
      <w:r>
        <w:rPr>
          <w:rFonts w:hint="eastAsia"/>
        </w:rPr>
        <w:t>や</w:t>
      </w:r>
      <w:r>
        <w:t>SaaSの機能確認</w:t>
      </w:r>
    </w:p>
    <w:p w14:paraId="5AB3D8AE" w14:textId="77777777" w:rsidR="00433929" w:rsidRDefault="00433929">
      <w:pPr>
        <w:pStyle w:val="ab"/>
        <w:ind w:leftChars="0" w:left="680" w:firstLineChars="0" w:firstLine="0"/>
      </w:pPr>
      <w:r>
        <w:t>導入予定のソフトウェアが提供する標準機能を確認します。製品のドキュメントやデモを通じて、どの機能が自社の要件に対応しているかを評価します。</w:t>
      </w:r>
    </w:p>
    <w:p w14:paraId="408C7B74" w14:textId="77777777" w:rsidR="00433929" w:rsidRDefault="00433929">
      <w:pPr>
        <w:pStyle w:val="ab"/>
        <w:ind w:leftChars="0" w:left="680" w:firstLineChars="0" w:firstLine="0"/>
      </w:pPr>
    </w:p>
    <w:p w14:paraId="6868EEB9" w14:textId="77777777" w:rsidR="00433929" w:rsidRDefault="00433929" w:rsidP="00892C01">
      <w:pPr>
        <w:pStyle w:val="ab"/>
        <w:numPr>
          <w:ilvl w:val="0"/>
          <w:numId w:val="262"/>
        </w:numPr>
        <w:ind w:leftChars="0" w:firstLineChars="0"/>
      </w:pPr>
      <w:r>
        <w:rPr>
          <w:rFonts w:hint="eastAsia"/>
        </w:rPr>
        <w:t>フィット部分の特定（</w:t>
      </w:r>
      <w:r>
        <w:t>Fit）</w:t>
      </w:r>
    </w:p>
    <w:p w14:paraId="1C9B2A64" w14:textId="77777777" w:rsidR="00433929" w:rsidRDefault="00433929">
      <w:pPr>
        <w:pStyle w:val="ab"/>
        <w:ind w:leftChars="0" w:left="680" w:firstLineChars="0" w:firstLine="0"/>
      </w:pPr>
      <w:r>
        <w:t>ソフトウェアが業務要件をそのまま満たしている部分を確認します。この部分はカスタマイズなしでそのまま導入可能で、導入コストやリスクが低いです。</w:t>
      </w:r>
    </w:p>
    <w:p w14:paraId="07B6097C" w14:textId="77777777" w:rsidR="00433929" w:rsidRDefault="00433929">
      <w:pPr>
        <w:pStyle w:val="ab"/>
        <w:ind w:leftChars="0" w:left="680" w:firstLineChars="0" w:firstLine="0"/>
      </w:pPr>
    </w:p>
    <w:p w14:paraId="6D9694A3" w14:textId="77777777" w:rsidR="00433929" w:rsidRDefault="00433929" w:rsidP="00892C01">
      <w:pPr>
        <w:pStyle w:val="ab"/>
        <w:numPr>
          <w:ilvl w:val="0"/>
          <w:numId w:val="262"/>
        </w:numPr>
        <w:ind w:leftChars="0" w:firstLineChars="0"/>
      </w:pPr>
      <w:r>
        <w:rPr>
          <w:rFonts w:hint="eastAsia"/>
        </w:rPr>
        <w:t>ギャップ部分の特定（</w:t>
      </w:r>
      <w:r>
        <w:t>Gap）</w:t>
      </w:r>
    </w:p>
    <w:p w14:paraId="44D13311" w14:textId="77777777" w:rsidR="00433929" w:rsidRDefault="00433929">
      <w:pPr>
        <w:pStyle w:val="ab"/>
        <w:ind w:leftChars="0" w:left="680" w:firstLineChars="0" w:firstLine="0"/>
      </w:pPr>
      <w:r>
        <w:t>ソフトウェアが業務要件を満たしていない部分</w:t>
      </w:r>
      <w:r>
        <w:rPr>
          <w:rFonts w:hint="eastAsia"/>
        </w:rPr>
        <w:t>（</w:t>
      </w:r>
      <w:r>
        <w:t>ギャップ</w:t>
      </w:r>
      <w:r>
        <w:rPr>
          <w:rFonts w:hint="eastAsia"/>
        </w:rPr>
        <w:t>）</w:t>
      </w:r>
      <w:r>
        <w:t>を特定します。これらのギャップが大きい場合、以下の</w:t>
      </w:r>
      <w:r>
        <w:rPr>
          <w:rFonts w:hint="eastAsia"/>
        </w:rPr>
        <w:t>ような</w:t>
      </w:r>
      <w:r>
        <w:t>対応が必要です：</w:t>
      </w:r>
    </w:p>
    <w:p w14:paraId="28A0E4C6" w14:textId="2566BF6D" w:rsidR="00433929" w:rsidRDefault="00433929" w:rsidP="00892C01">
      <w:pPr>
        <w:pStyle w:val="ab"/>
        <w:numPr>
          <w:ilvl w:val="1"/>
          <w:numId w:val="261"/>
        </w:numPr>
        <w:ind w:leftChars="0" w:firstLineChars="0"/>
      </w:pPr>
      <w:r>
        <w:rPr>
          <w:rFonts w:hint="eastAsia"/>
        </w:rPr>
        <w:t>カスタマイズ</w:t>
      </w:r>
      <w:r w:rsidR="00883F2E">
        <w:t>：</w:t>
      </w:r>
      <w:r>
        <w:t>ソフトウェアを自社要件に合わせてカスタマイズする。</w:t>
      </w:r>
    </w:p>
    <w:p w14:paraId="3F75525A" w14:textId="02834E52" w:rsidR="00433929" w:rsidRDefault="00433929" w:rsidP="00892C01">
      <w:pPr>
        <w:pStyle w:val="ab"/>
        <w:numPr>
          <w:ilvl w:val="1"/>
          <w:numId w:val="261"/>
        </w:numPr>
        <w:ind w:leftChars="0" w:firstLineChars="0"/>
      </w:pPr>
      <w:r>
        <w:rPr>
          <w:rFonts w:hint="eastAsia"/>
        </w:rPr>
        <w:t>プロセス変更</w:t>
      </w:r>
      <w:r w:rsidR="00883F2E">
        <w:t>：</w:t>
      </w:r>
      <w:r>
        <w:t>業務プロセスをソフトウェアに合わせて変更する。</w:t>
      </w:r>
    </w:p>
    <w:p w14:paraId="12E5190B" w14:textId="45E8580C" w:rsidR="00433929" w:rsidRDefault="00433929" w:rsidP="00892C01">
      <w:pPr>
        <w:pStyle w:val="ab"/>
        <w:numPr>
          <w:ilvl w:val="1"/>
          <w:numId w:val="261"/>
        </w:numPr>
        <w:ind w:leftChars="0" w:firstLineChars="0"/>
      </w:pPr>
      <w:r>
        <w:rPr>
          <w:rFonts w:hint="eastAsia"/>
        </w:rPr>
        <w:t>追加ツールの導入</w:t>
      </w:r>
      <w:r w:rsidR="00883F2E">
        <w:t>：</w:t>
      </w:r>
      <w:r>
        <w:t>足りない機能を補うため</w:t>
      </w:r>
      <w:r>
        <w:rPr>
          <w:rFonts w:hint="eastAsia"/>
        </w:rPr>
        <w:t>に</w:t>
      </w:r>
      <w:r>
        <w:t>別のツールやシステムを導入する。</w:t>
      </w:r>
    </w:p>
    <w:p w14:paraId="79FE865F" w14:textId="77777777" w:rsidR="00433929" w:rsidRDefault="00433929"/>
    <w:p w14:paraId="3475E060" w14:textId="77777777" w:rsidR="00433929" w:rsidRDefault="00433929" w:rsidP="00892C01">
      <w:pPr>
        <w:pStyle w:val="ab"/>
        <w:numPr>
          <w:ilvl w:val="0"/>
          <w:numId w:val="262"/>
        </w:numPr>
        <w:ind w:leftChars="0" w:firstLineChars="0"/>
      </w:pPr>
      <w:r>
        <w:rPr>
          <w:rFonts w:hint="eastAsia"/>
        </w:rPr>
        <w:t>コストとリスクの評価</w:t>
      </w:r>
    </w:p>
    <w:p w14:paraId="292D9213" w14:textId="77777777" w:rsidR="00433929" w:rsidRDefault="00433929">
      <w:pPr>
        <w:pStyle w:val="ab"/>
        <w:ind w:leftChars="0" w:left="680" w:firstLineChars="0" w:firstLine="0"/>
      </w:pPr>
      <w:r>
        <w:t>ギャップ部分の解決にかかるコストやリスクを評価します。カスタマイズやプロセス変更には時間や費用がかかるため、その影響を検討します。</w:t>
      </w:r>
    </w:p>
    <w:p w14:paraId="5449BC84" w14:textId="77777777" w:rsidR="00433929" w:rsidRDefault="00433929"/>
    <w:p w14:paraId="2BD1F716" w14:textId="77777777" w:rsidR="00433929" w:rsidRDefault="00433929">
      <w:r>
        <w:t>Fit&amp;Gap分析における考慮事項：</w:t>
      </w:r>
    </w:p>
    <w:p w14:paraId="3100C662" w14:textId="77777777" w:rsidR="00433929" w:rsidRDefault="00433929" w:rsidP="00892C01">
      <w:pPr>
        <w:pStyle w:val="ab"/>
        <w:numPr>
          <w:ilvl w:val="0"/>
          <w:numId w:val="261"/>
        </w:numPr>
        <w:ind w:leftChars="0" w:firstLineChars="0"/>
      </w:pPr>
      <w:r>
        <w:rPr>
          <w:rFonts w:hint="eastAsia"/>
        </w:rPr>
        <w:t>標準機能の活用</w:t>
      </w:r>
    </w:p>
    <w:p w14:paraId="4E5551B5" w14:textId="15712438" w:rsidR="00433929" w:rsidRDefault="00433929">
      <w:pPr>
        <w:pStyle w:val="ab"/>
        <w:ind w:leftChars="0" w:left="440" w:firstLineChars="0" w:firstLine="0"/>
      </w:pPr>
      <w:r>
        <w:t>可能であれば、カスタマイズを避け、標準機能を最大限活用することで、コストや運用の複雑さを抑えることが推奨されます。</w:t>
      </w:r>
      <w:r>
        <w:rPr>
          <w:rFonts w:hint="eastAsia"/>
        </w:rPr>
        <w:t>また、</w:t>
      </w:r>
      <w:r w:rsidRPr="006D6F10">
        <w:t>製品やサービス</w:t>
      </w:r>
      <w:r>
        <w:rPr>
          <w:rFonts w:hint="eastAsia"/>
        </w:rPr>
        <w:t>における</w:t>
      </w:r>
      <w:r w:rsidRPr="006D6F10">
        <w:t>バージョンアップの観点から（セキュリティの観点からも）安易なカスタマイズを避け、できる</w:t>
      </w:r>
      <w:r>
        <w:rPr>
          <w:rFonts w:hint="eastAsia"/>
        </w:rPr>
        <w:t>限り</w:t>
      </w:r>
      <w:r w:rsidRPr="006D6F10">
        <w:t>業務プロセスをパッケージソフト</w:t>
      </w:r>
      <w:r w:rsidR="00202D18">
        <w:rPr>
          <w:rFonts w:hint="eastAsia"/>
        </w:rPr>
        <w:t>ウェア</w:t>
      </w:r>
      <w:r w:rsidRPr="006D6F10">
        <w:t>やSaaSに合わせ</w:t>
      </w:r>
      <w:r>
        <w:rPr>
          <w:rFonts w:hint="eastAsia"/>
        </w:rPr>
        <w:t>ることが推奨されます。</w:t>
      </w:r>
    </w:p>
    <w:p w14:paraId="3A2C702F" w14:textId="77777777" w:rsidR="00433929" w:rsidRDefault="00433929" w:rsidP="00892C01">
      <w:pPr>
        <w:pStyle w:val="ab"/>
        <w:numPr>
          <w:ilvl w:val="0"/>
          <w:numId w:val="261"/>
        </w:numPr>
        <w:ind w:leftChars="0" w:firstLineChars="0"/>
      </w:pPr>
      <w:r>
        <w:rPr>
          <w:rFonts w:hint="eastAsia"/>
        </w:rPr>
        <w:t>長期的視点での検討</w:t>
      </w:r>
    </w:p>
    <w:p w14:paraId="710C4438" w14:textId="41C31BC1" w:rsidR="00433929" w:rsidRPr="00092EEC" w:rsidRDefault="00433929">
      <w:pPr>
        <w:pStyle w:val="ab"/>
        <w:ind w:leftChars="0" w:left="440" w:firstLineChars="0" w:firstLine="0"/>
      </w:pPr>
      <w:r w:rsidRPr="1FCC7CB6">
        <w:t>将来的なバージョンアップや運用コストも含め、長期的な視点でFit&amp;Gap分析を行うことが重要です。</w:t>
      </w:r>
    </w:p>
    <w:p w14:paraId="7EA21685" w14:textId="77777777" w:rsidR="00433929" w:rsidRDefault="00433929" w:rsidP="00892C01">
      <w:pPr>
        <w:pStyle w:val="ab"/>
        <w:numPr>
          <w:ilvl w:val="0"/>
          <w:numId w:val="261"/>
        </w:numPr>
        <w:ind w:leftChars="0" w:firstLineChars="0"/>
      </w:pPr>
      <w:r>
        <w:rPr>
          <w:rFonts w:hint="eastAsia"/>
        </w:rPr>
        <w:t>業務プロセスの柔軟性</w:t>
      </w:r>
    </w:p>
    <w:p w14:paraId="2B46E806" w14:textId="77777777" w:rsidR="00433929" w:rsidRDefault="00433929">
      <w:pPr>
        <w:pStyle w:val="ab"/>
        <w:ind w:leftChars="0" w:left="440" w:firstLineChars="0" w:firstLine="0"/>
      </w:pPr>
      <w:r>
        <w:t>ソフトウェアに合わせた業務プロセスの見直しが可能か</w:t>
      </w:r>
      <w:r>
        <w:rPr>
          <w:rFonts w:hint="eastAsia"/>
        </w:rPr>
        <w:t>否か</w:t>
      </w:r>
      <w:r>
        <w:t>を検討し、システムの標準機能で対応できる部分が増えるようにすることも一つの方法です。</w:t>
      </w:r>
    </w:p>
    <w:p w14:paraId="5A4003D2" w14:textId="77777777" w:rsidR="00433929" w:rsidRDefault="00433929"/>
    <w:p w14:paraId="64DF80BB" w14:textId="77777777" w:rsidR="00433929" w:rsidRDefault="00433929">
      <w:r>
        <w:t>Fit&amp;Gap分析の結果に基づく決定</w:t>
      </w:r>
    </w:p>
    <w:tbl>
      <w:tblPr>
        <w:tblStyle w:val="aa"/>
        <w:tblW w:w="0" w:type="auto"/>
        <w:tblLook w:val="04A0" w:firstRow="1" w:lastRow="0" w:firstColumn="1" w:lastColumn="0" w:noHBand="0" w:noVBand="1"/>
      </w:tblPr>
      <w:tblGrid>
        <w:gridCol w:w="4248"/>
        <w:gridCol w:w="6208"/>
      </w:tblGrid>
      <w:tr w:rsidR="00433929" w14:paraId="19C5C11E" w14:textId="77777777">
        <w:tc>
          <w:tcPr>
            <w:tcW w:w="4248" w:type="dxa"/>
            <w:shd w:val="clear" w:color="auto" w:fill="215E99" w:themeFill="text2" w:themeFillTint="BF"/>
          </w:tcPr>
          <w:p w14:paraId="6D5A5FEC" w14:textId="77777777" w:rsidR="00433929" w:rsidRDefault="00433929">
            <w:pPr>
              <w:pStyle w:val="aff0"/>
            </w:pPr>
            <w:r>
              <w:rPr>
                <w:rFonts w:hint="eastAsia"/>
              </w:rPr>
              <w:t>そのまま導入</w:t>
            </w:r>
          </w:p>
        </w:tc>
        <w:tc>
          <w:tcPr>
            <w:tcW w:w="6208" w:type="dxa"/>
          </w:tcPr>
          <w:p w14:paraId="3F1EC058" w14:textId="77777777" w:rsidR="00433929" w:rsidRPr="0087323C" w:rsidRDefault="00433929" w:rsidP="00F159F5">
            <w:pPr>
              <w:pStyle w:val="afff6"/>
            </w:pPr>
            <w:r>
              <w:t>フィット部分が大きく、カスタマイズなしで導入可能な場合。</w:t>
            </w:r>
          </w:p>
        </w:tc>
      </w:tr>
      <w:tr w:rsidR="00433929" w14:paraId="67BC8D1F" w14:textId="77777777">
        <w:tc>
          <w:tcPr>
            <w:tcW w:w="4248" w:type="dxa"/>
            <w:shd w:val="clear" w:color="auto" w:fill="215E99" w:themeFill="text2" w:themeFillTint="BF"/>
          </w:tcPr>
          <w:p w14:paraId="528E6ADF" w14:textId="77777777" w:rsidR="00433929" w:rsidRDefault="00433929">
            <w:pPr>
              <w:pStyle w:val="aff0"/>
            </w:pPr>
            <w:r>
              <w:rPr>
                <w:rFonts w:hint="eastAsia"/>
              </w:rPr>
              <w:t>部分的にカスタマイズして導入</w:t>
            </w:r>
          </w:p>
        </w:tc>
        <w:tc>
          <w:tcPr>
            <w:tcW w:w="6208" w:type="dxa"/>
          </w:tcPr>
          <w:p w14:paraId="3CA6D816" w14:textId="77777777" w:rsidR="00433929" w:rsidRDefault="00433929" w:rsidP="00F159F5">
            <w:pPr>
              <w:pStyle w:val="afff6"/>
            </w:pPr>
            <w:r>
              <w:t>小規模なギャップがあり、一部カスタマイズやプロセス変更で対応可能な場合。</w:t>
            </w:r>
          </w:p>
        </w:tc>
      </w:tr>
      <w:tr w:rsidR="00433929" w14:paraId="6B3FDB8B" w14:textId="77777777">
        <w:tc>
          <w:tcPr>
            <w:tcW w:w="4248" w:type="dxa"/>
            <w:shd w:val="clear" w:color="auto" w:fill="215E99" w:themeFill="text2" w:themeFillTint="BF"/>
          </w:tcPr>
          <w:p w14:paraId="477EC2E4" w14:textId="77777777" w:rsidR="00433929" w:rsidRDefault="00433929">
            <w:pPr>
              <w:pStyle w:val="aff0"/>
            </w:pPr>
            <w:r>
              <w:rPr>
                <w:rFonts w:hint="eastAsia"/>
              </w:rPr>
              <w:t>大幅なカスタマイズまたは導入中止</w:t>
            </w:r>
          </w:p>
        </w:tc>
        <w:tc>
          <w:tcPr>
            <w:tcW w:w="6208" w:type="dxa"/>
          </w:tcPr>
          <w:p w14:paraId="65077C7E" w14:textId="77777777" w:rsidR="00433929" w:rsidRDefault="00433929" w:rsidP="00F159F5">
            <w:pPr>
              <w:pStyle w:val="afff6"/>
            </w:pPr>
            <w:r>
              <w:t>ギャップが大きく、コストやリスクが許容範囲を超える場合、導入自体を見直す必要があります。</w:t>
            </w:r>
          </w:p>
        </w:tc>
      </w:tr>
    </w:tbl>
    <w:p w14:paraId="0BD6414F" w14:textId="77777777" w:rsidR="00433929" w:rsidRDefault="00433929"/>
    <w:p w14:paraId="35943710" w14:textId="782ED224" w:rsidR="00433929" w:rsidRDefault="00433929">
      <w:r>
        <w:rPr>
          <w:rFonts w:hint="eastAsia"/>
        </w:rPr>
        <w:t>パッケージソフト</w:t>
      </w:r>
      <w:r w:rsidR="002C6F17">
        <w:rPr>
          <w:rFonts w:hint="eastAsia"/>
        </w:rPr>
        <w:t>ウェア</w:t>
      </w:r>
      <w:r>
        <w:rPr>
          <w:rFonts w:hint="eastAsia"/>
        </w:rPr>
        <w:t>や</w:t>
      </w:r>
      <w:r>
        <w:t>SaaS導入の成否は、このFit&amp;Gap分析の精度に大きく依存します。適切な分析を行い、導入計画を立てることが</w:t>
      </w:r>
      <w:r>
        <w:rPr>
          <w:rFonts w:hint="eastAsia"/>
        </w:rPr>
        <w:t>大切です。</w:t>
      </w:r>
    </w:p>
    <w:p w14:paraId="12111F9B" w14:textId="77777777" w:rsidR="00433929" w:rsidRDefault="00433929" w:rsidP="00B421E7">
      <w:pPr>
        <w:ind w:firstLineChars="0" w:firstLine="0"/>
      </w:pPr>
    </w:p>
    <w:p w14:paraId="35F63907" w14:textId="77777777" w:rsidR="00433929" w:rsidRPr="002B6565" w:rsidRDefault="00433929" w:rsidP="00B421E7">
      <w:pPr>
        <w:ind w:firstLineChars="0" w:firstLine="0"/>
      </w:pPr>
      <w:r>
        <w:rPr>
          <w:rFonts w:hint="eastAsia"/>
        </w:rPr>
        <w:t>「要件定義」において、中小企業でも意識すべき重要な観点の</w:t>
      </w:r>
      <w:r w:rsidRPr="00525B85">
        <w:rPr>
          <w:rFonts w:hint="eastAsia"/>
        </w:rPr>
        <w:t>詳細は</w:t>
      </w:r>
      <w:r>
        <w:rPr>
          <w:rFonts w:hint="eastAsia"/>
        </w:rPr>
        <w:t>、「</w:t>
      </w:r>
      <w:r w:rsidRPr="00407D0B">
        <w:t>DS-120デジタル・ガバメント推進標準ガイドライン実践ガイドブック</w:t>
      </w:r>
      <w:r>
        <w:rPr>
          <w:rFonts w:hint="eastAsia"/>
        </w:rPr>
        <w:t>」の以下の箇所を参照してください。</w:t>
      </w:r>
    </w:p>
    <w:tbl>
      <w:tblPr>
        <w:tblStyle w:val="aa"/>
        <w:tblW w:w="0" w:type="auto"/>
        <w:tblLook w:val="04A0" w:firstRow="1" w:lastRow="0" w:firstColumn="1" w:lastColumn="0" w:noHBand="0" w:noVBand="1"/>
      </w:tblPr>
      <w:tblGrid>
        <w:gridCol w:w="10456"/>
      </w:tblGrid>
      <w:tr w:rsidR="00433929" w14:paraId="2B5DBFAA" w14:textId="77777777">
        <w:tc>
          <w:tcPr>
            <w:tcW w:w="10456" w:type="dxa"/>
            <w:shd w:val="clear" w:color="auto" w:fill="215E99" w:themeFill="text2" w:themeFillTint="BF"/>
          </w:tcPr>
          <w:p w14:paraId="41F69277" w14:textId="77777777" w:rsidR="00433929" w:rsidRPr="00A56F74" w:rsidRDefault="00433929">
            <w:pPr>
              <w:pStyle w:val="aff0"/>
            </w:pPr>
            <w:r>
              <w:rPr>
                <w:rFonts w:hint="eastAsia"/>
              </w:rPr>
              <w:t>中小企業が意識すべき観点</w:t>
            </w:r>
          </w:p>
        </w:tc>
      </w:tr>
      <w:tr w:rsidR="00433929" w14:paraId="6BA97ACB" w14:textId="77777777">
        <w:tc>
          <w:tcPr>
            <w:tcW w:w="10456" w:type="dxa"/>
          </w:tcPr>
          <w:p w14:paraId="468EADD5" w14:textId="77777777" w:rsidR="00433929" w:rsidRDefault="00433929">
            <w:pPr>
              <w:pStyle w:val="afff6"/>
            </w:pPr>
            <w:r w:rsidRPr="009503F6">
              <w:rPr>
                <w:rFonts w:hint="eastAsia"/>
              </w:rPr>
              <w:t>第</w:t>
            </w:r>
            <w:r>
              <w:rPr>
                <w:rFonts w:hint="eastAsia"/>
              </w:rPr>
              <w:t>3</w:t>
            </w:r>
            <w:r w:rsidRPr="009503F6">
              <w:t>編 第</w:t>
            </w:r>
            <w:r>
              <w:rPr>
                <w:rFonts w:hint="eastAsia"/>
              </w:rPr>
              <w:t>5</w:t>
            </w:r>
            <w:r w:rsidRPr="009503F6">
              <w:t xml:space="preserve">章 </w:t>
            </w:r>
            <w:r>
              <w:rPr>
                <w:rFonts w:hint="eastAsia"/>
              </w:rPr>
              <w:t>要件定義</w:t>
            </w:r>
            <w:r w:rsidRPr="009503F6">
              <w:t xml:space="preserve"> Step</w:t>
            </w:r>
            <w:r>
              <w:rPr>
                <w:rFonts w:hint="eastAsia"/>
              </w:rPr>
              <w:t>5</w:t>
            </w:r>
            <w:r w:rsidRPr="009503F6">
              <w:t xml:space="preserve"> </w:t>
            </w:r>
            <w:r w:rsidRPr="001C561E">
              <w:rPr>
                <w:rFonts w:hint="eastAsia"/>
              </w:rPr>
              <w:t>機能要件の定義</w:t>
            </w:r>
          </w:p>
          <w:p w14:paraId="6AAF8C62" w14:textId="77777777" w:rsidR="00433929" w:rsidRDefault="00433929">
            <w:pPr>
              <w:pStyle w:val="afff6"/>
            </w:pPr>
            <w:r w:rsidRPr="004222E3">
              <w:rPr>
                <w:rFonts w:hint="eastAsia"/>
              </w:rPr>
              <w:t>第</w:t>
            </w:r>
            <w:r w:rsidRPr="004222E3">
              <w:t>3編 第</w:t>
            </w:r>
            <w:r>
              <w:rPr>
                <w:rFonts w:hint="eastAsia"/>
              </w:rPr>
              <w:t>5</w:t>
            </w:r>
            <w:r w:rsidRPr="004222E3">
              <w:t xml:space="preserve">章 </w:t>
            </w:r>
            <w:r>
              <w:rPr>
                <w:rFonts w:hint="eastAsia"/>
              </w:rPr>
              <w:t>要件定義</w:t>
            </w:r>
            <w:r w:rsidRPr="004222E3">
              <w:t xml:space="preserve"> Step</w:t>
            </w:r>
            <w:r>
              <w:rPr>
                <w:rFonts w:hint="eastAsia"/>
              </w:rPr>
              <w:t xml:space="preserve">6 </w:t>
            </w:r>
            <w:r w:rsidRPr="00A731F2">
              <w:rPr>
                <w:rFonts w:hint="eastAsia"/>
              </w:rPr>
              <w:t>非機能要件の定義</w:t>
            </w:r>
          </w:p>
        </w:tc>
      </w:tr>
    </w:tbl>
    <w:p w14:paraId="5FD8ACDD" w14:textId="77777777" w:rsidR="00433929" w:rsidRDefault="00433929" w:rsidP="00B421E7">
      <w:pPr>
        <w:ind w:firstLineChars="0" w:firstLine="0"/>
      </w:pPr>
    </w:p>
    <w:p w14:paraId="166C8283" w14:textId="77777777" w:rsidR="00433929" w:rsidRDefault="00433929" w:rsidP="00E76C6F">
      <w:pPr>
        <w:pStyle w:val="5"/>
      </w:pPr>
      <w:r>
        <w:rPr>
          <w:rFonts w:hint="eastAsia"/>
        </w:rPr>
        <w:t>セキュリティ機能を実装・運用するためポイント</w:t>
      </w:r>
    </w:p>
    <w:p w14:paraId="5BD7A877" w14:textId="77777777" w:rsidR="00433929" w:rsidRPr="00E76C6F" w:rsidRDefault="00433929">
      <w:pPr>
        <w:pStyle w:val="aff4"/>
      </w:pPr>
      <w:r w:rsidRPr="001005DA">
        <w:rPr>
          <w:rFonts w:hint="eastAsia"/>
        </w:rPr>
        <w:t>非機能要件</w:t>
      </w:r>
      <w:r>
        <w:rPr>
          <w:rFonts w:hint="eastAsia"/>
        </w:rPr>
        <w:t>における、</w:t>
      </w:r>
      <w:r w:rsidRPr="001005DA">
        <w:rPr>
          <w:rFonts w:hint="eastAsia"/>
        </w:rPr>
        <w:t>情報セキュリティに関する事項について</w:t>
      </w:r>
    </w:p>
    <w:p w14:paraId="7B66C501" w14:textId="77777777" w:rsidR="00433929" w:rsidRDefault="00433929">
      <w:r w:rsidRPr="00EC789B">
        <w:rPr>
          <w:rFonts w:hint="eastAsia"/>
        </w:rPr>
        <w:t>自組織において定められた情報セキュリティポリシーを</w:t>
      </w:r>
      <w:r>
        <w:rPr>
          <w:rFonts w:hint="eastAsia"/>
        </w:rPr>
        <w:t>順守</w:t>
      </w:r>
      <w:r w:rsidRPr="00EC789B">
        <w:rPr>
          <w:rFonts w:hint="eastAsia"/>
        </w:rPr>
        <w:t>するために必要な情報セキュリティ対策の内容について、具体的に記載</w:t>
      </w:r>
      <w:r>
        <w:rPr>
          <w:rFonts w:hint="eastAsia"/>
        </w:rPr>
        <w:t>します。</w:t>
      </w:r>
    </w:p>
    <w:p w14:paraId="30A0A728" w14:textId="77777777" w:rsidR="00433929" w:rsidRDefault="00433929">
      <w:r>
        <w:rPr>
          <w:rFonts w:hint="eastAsia"/>
        </w:rPr>
        <w:t>例えば、当該情報システムに実装する機能や画面に対して、利用者の権限に応じた管理レベルを記載します。</w:t>
      </w:r>
    </w:p>
    <w:tbl>
      <w:tblPr>
        <w:tblStyle w:val="aa"/>
        <w:tblW w:w="0" w:type="auto"/>
        <w:tblLook w:val="04A0" w:firstRow="1" w:lastRow="0" w:firstColumn="1" w:lastColumn="0" w:noHBand="0" w:noVBand="1"/>
      </w:tblPr>
      <w:tblGrid>
        <w:gridCol w:w="648"/>
        <w:gridCol w:w="1757"/>
        <w:gridCol w:w="1701"/>
        <w:gridCol w:w="5532"/>
        <w:gridCol w:w="818"/>
      </w:tblGrid>
      <w:tr w:rsidR="00433929" w14:paraId="203F6395" w14:textId="77777777">
        <w:tc>
          <w:tcPr>
            <w:tcW w:w="648" w:type="dxa"/>
            <w:shd w:val="clear" w:color="auto" w:fill="215E99" w:themeFill="text2" w:themeFillTint="BF"/>
          </w:tcPr>
          <w:p w14:paraId="1E3983AC" w14:textId="77777777" w:rsidR="00433929" w:rsidRDefault="00433929">
            <w:pPr>
              <w:pStyle w:val="aff0"/>
            </w:pPr>
            <w:r>
              <w:rPr>
                <w:rFonts w:hint="eastAsia"/>
              </w:rPr>
              <w:t>No.</w:t>
            </w:r>
          </w:p>
        </w:tc>
        <w:tc>
          <w:tcPr>
            <w:tcW w:w="1757" w:type="dxa"/>
            <w:shd w:val="clear" w:color="auto" w:fill="215E99" w:themeFill="text2" w:themeFillTint="BF"/>
          </w:tcPr>
          <w:p w14:paraId="1F7D24AB" w14:textId="77777777" w:rsidR="00433929" w:rsidRDefault="00433929">
            <w:pPr>
              <w:pStyle w:val="aff0"/>
            </w:pPr>
            <w:r>
              <w:rPr>
                <w:rFonts w:hint="eastAsia"/>
              </w:rPr>
              <w:t>機能</w:t>
            </w:r>
          </w:p>
        </w:tc>
        <w:tc>
          <w:tcPr>
            <w:tcW w:w="1701" w:type="dxa"/>
            <w:shd w:val="clear" w:color="auto" w:fill="215E99" w:themeFill="text2" w:themeFillTint="BF"/>
          </w:tcPr>
          <w:p w14:paraId="1EF47D07" w14:textId="77777777" w:rsidR="00433929" w:rsidRDefault="00433929">
            <w:pPr>
              <w:pStyle w:val="aff0"/>
            </w:pPr>
            <w:r>
              <w:rPr>
                <w:rFonts w:hint="eastAsia"/>
              </w:rPr>
              <w:t>利用者区分</w:t>
            </w:r>
          </w:p>
        </w:tc>
        <w:tc>
          <w:tcPr>
            <w:tcW w:w="5532" w:type="dxa"/>
            <w:shd w:val="clear" w:color="auto" w:fill="215E99" w:themeFill="text2" w:themeFillTint="BF"/>
          </w:tcPr>
          <w:p w14:paraId="246D4545" w14:textId="77777777" w:rsidR="00433929" w:rsidRDefault="00433929">
            <w:pPr>
              <w:pStyle w:val="aff0"/>
            </w:pPr>
            <w:r>
              <w:rPr>
                <w:rFonts w:hint="eastAsia"/>
              </w:rPr>
              <w:t>アクセス権限</w:t>
            </w:r>
          </w:p>
        </w:tc>
        <w:tc>
          <w:tcPr>
            <w:tcW w:w="818" w:type="dxa"/>
            <w:shd w:val="clear" w:color="auto" w:fill="215E99" w:themeFill="text2" w:themeFillTint="BF"/>
          </w:tcPr>
          <w:p w14:paraId="0F0725BC" w14:textId="77777777" w:rsidR="00433929" w:rsidRDefault="00433929">
            <w:pPr>
              <w:pStyle w:val="aff0"/>
            </w:pPr>
            <w:r>
              <w:rPr>
                <w:rFonts w:hint="eastAsia"/>
              </w:rPr>
              <w:t>補足</w:t>
            </w:r>
          </w:p>
        </w:tc>
      </w:tr>
      <w:tr w:rsidR="00433929" w14:paraId="2FD9326D" w14:textId="77777777">
        <w:tc>
          <w:tcPr>
            <w:tcW w:w="648" w:type="dxa"/>
          </w:tcPr>
          <w:p w14:paraId="3ADC0D24" w14:textId="77777777" w:rsidR="00433929" w:rsidRDefault="00433929">
            <w:pPr>
              <w:pStyle w:val="afff6"/>
            </w:pPr>
            <w:r>
              <w:rPr>
                <w:rFonts w:hint="eastAsia"/>
              </w:rPr>
              <w:t>1</w:t>
            </w:r>
          </w:p>
        </w:tc>
        <w:tc>
          <w:tcPr>
            <w:tcW w:w="1757" w:type="dxa"/>
          </w:tcPr>
          <w:p w14:paraId="26F0F8E5" w14:textId="77777777" w:rsidR="00433929" w:rsidRDefault="00433929">
            <w:pPr>
              <w:pStyle w:val="afff6"/>
            </w:pPr>
            <w:r>
              <w:rPr>
                <w:rFonts w:hint="eastAsia"/>
              </w:rPr>
              <w:t>○○申請処理</w:t>
            </w:r>
          </w:p>
        </w:tc>
        <w:tc>
          <w:tcPr>
            <w:tcW w:w="1701" w:type="dxa"/>
          </w:tcPr>
          <w:p w14:paraId="0589225E" w14:textId="77777777" w:rsidR="00433929" w:rsidRDefault="00433929">
            <w:pPr>
              <w:pStyle w:val="afff6"/>
            </w:pPr>
            <w:r>
              <w:rPr>
                <w:rFonts w:hint="eastAsia"/>
              </w:rPr>
              <w:t>一般ユーザー</w:t>
            </w:r>
          </w:p>
        </w:tc>
        <w:tc>
          <w:tcPr>
            <w:tcW w:w="5532" w:type="dxa"/>
          </w:tcPr>
          <w:p w14:paraId="78F813F6" w14:textId="77777777" w:rsidR="00433929" w:rsidRDefault="00433929">
            <w:pPr>
              <w:pStyle w:val="afff6"/>
            </w:pPr>
            <w:r>
              <w:rPr>
                <w:rFonts w:hint="eastAsia"/>
              </w:rPr>
              <w:t>自申請情報のみ登録・参照・変更・削除可能</w:t>
            </w:r>
          </w:p>
        </w:tc>
        <w:tc>
          <w:tcPr>
            <w:tcW w:w="818" w:type="dxa"/>
          </w:tcPr>
          <w:p w14:paraId="6022BDD3" w14:textId="77777777" w:rsidR="00433929" w:rsidRDefault="00433929">
            <w:pPr>
              <w:pStyle w:val="afff6"/>
            </w:pPr>
          </w:p>
        </w:tc>
      </w:tr>
      <w:tr w:rsidR="00433929" w14:paraId="3D77C8C1" w14:textId="77777777">
        <w:tc>
          <w:tcPr>
            <w:tcW w:w="648" w:type="dxa"/>
          </w:tcPr>
          <w:p w14:paraId="3A705338" w14:textId="77777777" w:rsidR="00433929" w:rsidRDefault="00433929">
            <w:pPr>
              <w:pStyle w:val="afff6"/>
            </w:pPr>
            <w:r>
              <w:rPr>
                <w:rFonts w:hint="eastAsia"/>
              </w:rPr>
              <w:t>2</w:t>
            </w:r>
          </w:p>
        </w:tc>
        <w:tc>
          <w:tcPr>
            <w:tcW w:w="1757" w:type="dxa"/>
          </w:tcPr>
          <w:p w14:paraId="02355A19" w14:textId="77777777" w:rsidR="00433929" w:rsidRDefault="00433929">
            <w:pPr>
              <w:pStyle w:val="afff6"/>
            </w:pPr>
            <w:r>
              <w:rPr>
                <w:rFonts w:hint="eastAsia"/>
              </w:rPr>
              <w:t>○○申請処理</w:t>
            </w:r>
          </w:p>
        </w:tc>
        <w:tc>
          <w:tcPr>
            <w:tcW w:w="1701" w:type="dxa"/>
          </w:tcPr>
          <w:p w14:paraId="53CE20E3" w14:textId="77777777" w:rsidR="00433929" w:rsidRDefault="00433929">
            <w:pPr>
              <w:pStyle w:val="afff6"/>
            </w:pPr>
            <w:r>
              <w:rPr>
                <w:rFonts w:hint="eastAsia"/>
              </w:rPr>
              <w:t>一般従業員</w:t>
            </w:r>
          </w:p>
        </w:tc>
        <w:tc>
          <w:tcPr>
            <w:tcW w:w="5532" w:type="dxa"/>
          </w:tcPr>
          <w:p w14:paraId="25D079F6" w14:textId="77777777" w:rsidR="00433929" w:rsidRDefault="00433929">
            <w:pPr>
              <w:pStyle w:val="afff6"/>
            </w:pPr>
            <w:r>
              <w:rPr>
                <w:rFonts w:hint="eastAsia"/>
              </w:rPr>
              <w:t>自組織が担当する申請者の情報は登録・参照・変更・削除可能。他組織担当の申請者情報は参照のみ</w:t>
            </w:r>
          </w:p>
        </w:tc>
        <w:tc>
          <w:tcPr>
            <w:tcW w:w="818" w:type="dxa"/>
          </w:tcPr>
          <w:p w14:paraId="49E3A683" w14:textId="77777777" w:rsidR="00433929" w:rsidRDefault="00433929">
            <w:pPr>
              <w:pStyle w:val="afff6"/>
            </w:pPr>
          </w:p>
        </w:tc>
      </w:tr>
    </w:tbl>
    <w:p w14:paraId="375D73CC" w14:textId="77777777" w:rsidR="00433929" w:rsidRDefault="00433929"/>
    <w:p w14:paraId="1730313A" w14:textId="77777777" w:rsidR="00433929" w:rsidRDefault="00433929">
      <w:r>
        <w:rPr>
          <w:rFonts w:hint="eastAsia"/>
        </w:rPr>
        <w:t>また、</w:t>
      </w:r>
      <w:r w:rsidRPr="00A906ED">
        <w:rPr>
          <w:rFonts w:hint="eastAsia"/>
        </w:rPr>
        <w:t>想定されるリスクの概要と対策について記載します。</w:t>
      </w:r>
    </w:p>
    <w:tbl>
      <w:tblPr>
        <w:tblStyle w:val="aa"/>
        <w:tblW w:w="0" w:type="auto"/>
        <w:tblLook w:val="04A0" w:firstRow="1" w:lastRow="0" w:firstColumn="1" w:lastColumn="0" w:noHBand="0" w:noVBand="1"/>
      </w:tblPr>
      <w:tblGrid>
        <w:gridCol w:w="648"/>
        <w:gridCol w:w="1781"/>
        <w:gridCol w:w="7205"/>
        <w:gridCol w:w="822"/>
      </w:tblGrid>
      <w:tr w:rsidR="00433929" w14:paraId="0D6270FF" w14:textId="77777777">
        <w:tc>
          <w:tcPr>
            <w:tcW w:w="648" w:type="dxa"/>
            <w:shd w:val="clear" w:color="auto" w:fill="215E99" w:themeFill="text2" w:themeFillTint="BF"/>
          </w:tcPr>
          <w:p w14:paraId="2EDD48ED" w14:textId="77777777" w:rsidR="00433929" w:rsidRDefault="00433929">
            <w:pPr>
              <w:pStyle w:val="aff0"/>
            </w:pPr>
            <w:r>
              <w:rPr>
                <w:rFonts w:hint="eastAsia"/>
              </w:rPr>
              <w:t>No.</w:t>
            </w:r>
          </w:p>
        </w:tc>
        <w:tc>
          <w:tcPr>
            <w:tcW w:w="1781" w:type="dxa"/>
            <w:shd w:val="clear" w:color="auto" w:fill="215E99" w:themeFill="text2" w:themeFillTint="BF"/>
          </w:tcPr>
          <w:p w14:paraId="7A43712E" w14:textId="77777777" w:rsidR="00433929" w:rsidRDefault="00433929">
            <w:pPr>
              <w:pStyle w:val="aff0"/>
            </w:pPr>
            <w:r>
              <w:rPr>
                <w:rFonts w:hint="eastAsia"/>
              </w:rPr>
              <w:t>リスクの区分</w:t>
            </w:r>
          </w:p>
        </w:tc>
        <w:tc>
          <w:tcPr>
            <w:tcW w:w="7205" w:type="dxa"/>
            <w:shd w:val="clear" w:color="auto" w:fill="215E99" w:themeFill="text2" w:themeFillTint="BF"/>
          </w:tcPr>
          <w:p w14:paraId="0859DDB0" w14:textId="77777777" w:rsidR="00433929" w:rsidRDefault="00433929">
            <w:pPr>
              <w:pStyle w:val="aff0"/>
            </w:pPr>
            <w:r>
              <w:rPr>
                <w:rFonts w:hint="eastAsia"/>
              </w:rPr>
              <w:t>リスクの概要と対策</w:t>
            </w:r>
          </w:p>
        </w:tc>
        <w:tc>
          <w:tcPr>
            <w:tcW w:w="822" w:type="dxa"/>
            <w:shd w:val="clear" w:color="auto" w:fill="215E99" w:themeFill="text2" w:themeFillTint="BF"/>
          </w:tcPr>
          <w:p w14:paraId="7A9A52AB" w14:textId="77777777" w:rsidR="00433929" w:rsidRDefault="00433929">
            <w:pPr>
              <w:pStyle w:val="aff0"/>
            </w:pPr>
            <w:r>
              <w:rPr>
                <w:rFonts w:hint="eastAsia"/>
              </w:rPr>
              <w:t>補足</w:t>
            </w:r>
          </w:p>
        </w:tc>
      </w:tr>
      <w:tr w:rsidR="00433929" w14:paraId="0A849A85" w14:textId="77777777">
        <w:tc>
          <w:tcPr>
            <w:tcW w:w="648" w:type="dxa"/>
          </w:tcPr>
          <w:p w14:paraId="14959851" w14:textId="77777777" w:rsidR="00433929" w:rsidRDefault="00433929">
            <w:pPr>
              <w:ind w:firstLineChars="0" w:firstLine="0"/>
            </w:pPr>
            <w:r>
              <w:rPr>
                <w:rFonts w:hint="eastAsia"/>
              </w:rPr>
              <w:t>1</w:t>
            </w:r>
          </w:p>
        </w:tc>
        <w:tc>
          <w:tcPr>
            <w:tcW w:w="1781" w:type="dxa"/>
          </w:tcPr>
          <w:p w14:paraId="4A011F4F" w14:textId="77777777" w:rsidR="00433929" w:rsidRDefault="00433929">
            <w:pPr>
              <w:ind w:firstLineChars="0" w:firstLine="0"/>
            </w:pPr>
            <w:r>
              <w:t>…</w:t>
            </w:r>
          </w:p>
        </w:tc>
        <w:tc>
          <w:tcPr>
            <w:tcW w:w="7205" w:type="dxa"/>
          </w:tcPr>
          <w:p w14:paraId="281B0945" w14:textId="5958DDC5" w:rsidR="00433929" w:rsidRDefault="00433929">
            <w:pPr>
              <w:ind w:firstLineChars="0" w:firstLine="0"/>
            </w:pPr>
            <w:r>
              <w:rPr>
                <w:rFonts w:hint="eastAsia"/>
              </w:rPr>
              <w:t>インターネットからの</w:t>
            </w:r>
            <w:bookmarkStart w:id="1522" w:name="■不正アクセス20ー1ー5"/>
            <w:r w:rsidR="00D55C6A">
              <w:fldChar w:fldCharType="begin"/>
            </w:r>
            <w:r w:rsidR="00D55C6A">
              <w:rPr>
                <w:rFonts w:hint="eastAsia"/>
              </w:rPr>
              <w:instrText xml:space="preserve">HYPERLINK </w:instrText>
            </w:r>
            <w:r w:rsidR="00D55C6A">
              <w:instrText xml:space="preserve"> \l "</w:instrText>
            </w:r>
            <w:r w:rsidR="00D55C6A">
              <w:rPr>
                <w:rFonts w:hint="eastAsia"/>
              </w:rPr>
              <w:instrText>■不正アクセス</w:instrText>
            </w:r>
            <w:r w:rsidR="00D55C6A">
              <w:instrText>"</w:instrText>
            </w:r>
            <w:r w:rsidR="00D55C6A">
              <w:fldChar w:fldCharType="separate"/>
            </w:r>
            <w:r w:rsidRPr="00D55C6A">
              <w:rPr>
                <w:rStyle w:val="a7"/>
                <w:rFonts w:hint="eastAsia"/>
              </w:rPr>
              <w:t>不正アクセス</w:t>
            </w:r>
            <w:bookmarkEnd w:id="1522"/>
            <w:r w:rsidR="00D55C6A">
              <w:fldChar w:fldCharType="end"/>
            </w:r>
            <w:r>
              <w:rPr>
                <w:rFonts w:hint="eastAsia"/>
              </w:rPr>
              <w:t>など、外部からの攻撃を受ける可能性がある。必要な対策を講じ、不正アクセスなどの悪意ある攻撃を防ぐ。</w:t>
            </w:r>
          </w:p>
        </w:tc>
        <w:tc>
          <w:tcPr>
            <w:tcW w:w="822" w:type="dxa"/>
          </w:tcPr>
          <w:p w14:paraId="303F614D" w14:textId="77777777" w:rsidR="00433929" w:rsidRDefault="00433929">
            <w:pPr>
              <w:ind w:firstLineChars="0" w:firstLine="0"/>
            </w:pPr>
          </w:p>
        </w:tc>
      </w:tr>
      <w:tr w:rsidR="00433929" w14:paraId="5C0FA16D" w14:textId="77777777">
        <w:tc>
          <w:tcPr>
            <w:tcW w:w="648" w:type="dxa"/>
          </w:tcPr>
          <w:p w14:paraId="1C28A81A" w14:textId="77777777" w:rsidR="00433929" w:rsidRDefault="00433929">
            <w:pPr>
              <w:ind w:firstLineChars="0" w:firstLine="0"/>
            </w:pPr>
            <w:r>
              <w:rPr>
                <w:rFonts w:hint="eastAsia"/>
              </w:rPr>
              <w:t>2</w:t>
            </w:r>
          </w:p>
        </w:tc>
        <w:tc>
          <w:tcPr>
            <w:tcW w:w="1781" w:type="dxa"/>
          </w:tcPr>
          <w:p w14:paraId="5EC5A15E" w14:textId="77777777" w:rsidR="00433929" w:rsidRDefault="00433929">
            <w:pPr>
              <w:ind w:firstLineChars="0" w:firstLine="0"/>
            </w:pPr>
            <w:r>
              <w:t>…</w:t>
            </w:r>
          </w:p>
        </w:tc>
        <w:tc>
          <w:tcPr>
            <w:tcW w:w="7205" w:type="dxa"/>
          </w:tcPr>
          <w:p w14:paraId="5ECC8EA1" w14:textId="624A1128" w:rsidR="00433929" w:rsidRDefault="00433929">
            <w:pPr>
              <w:ind w:firstLineChars="0" w:firstLine="0"/>
            </w:pPr>
            <w:r>
              <w:rPr>
                <w:rFonts w:hint="eastAsia"/>
              </w:rPr>
              <w:t>来訪者エリアと従業員エリアで、同じネットワークを利用するため、来訪者エリアからの進入などの被害につながる可能性がある。ネットワークの論理分割、セグメント分割、</w:t>
            </w:r>
            <w:bookmarkStart w:id="1523" w:name="■ファイアウォール20ー1ー5"/>
            <w:r w:rsidR="009E539D">
              <w:fldChar w:fldCharType="begin"/>
            </w:r>
            <w:r w:rsidR="009E539D">
              <w:rPr>
                <w:rFonts w:hint="eastAsia"/>
              </w:rPr>
              <w:instrText xml:space="preserve">HYPERLINK </w:instrText>
            </w:r>
            <w:r w:rsidR="009E539D">
              <w:instrText xml:space="preserve"> \l "</w:instrText>
            </w:r>
            <w:r w:rsidR="009E539D">
              <w:rPr>
                <w:rFonts w:hint="eastAsia"/>
              </w:rPr>
              <w:instrText>■ファイアウォール</w:instrText>
            </w:r>
            <w:r w:rsidR="009E539D">
              <w:instrText>"</w:instrText>
            </w:r>
            <w:r w:rsidR="009E539D">
              <w:fldChar w:fldCharType="separate"/>
            </w:r>
            <w:r w:rsidRPr="009E539D">
              <w:rPr>
                <w:rStyle w:val="a7"/>
                <w:rFonts w:hint="eastAsia"/>
              </w:rPr>
              <w:t>ファイアウォール</w:t>
            </w:r>
            <w:bookmarkEnd w:id="1523"/>
            <w:r w:rsidR="009E539D">
              <w:fldChar w:fldCharType="end"/>
            </w:r>
            <w:r>
              <w:rPr>
                <w:rFonts w:hint="eastAsia"/>
              </w:rPr>
              <w:t>やＤＮＺなどの設置により、進入を防ぐ。</w:t>
            </w:r>
          </w:p>
        </w:tc>
        <w:tc>
          <w:tcPr>
            <w:tcW w:w="822" w:type="dxa"/>
          </w:tcPr>
          <w:p w14:paraId="68889D83" w14:textId="77777777" w:rsidR="00433929" w:rsidRDefault="00433929">
            <w:pPr>
              <w:ind w:firstLineChars="0" w:firstLine="0"/>
            </w:pPr>
          </w:p>
        </w:tc>
      </w:tr>
      <w:tr w:rsidR="00433929" w14:paraId="60557BA2" w14:textId="77777777">
        <w:tc>
          <w:tcPr>
            <w:tcW w:w="648" w:type="dxa"/>
          </w:tcPr>
          <w:p w14:paraId="5EB0AF95" w14:textId="77777777" w:rsidR="00433929" w:rsidRDefault="00433929">
            <w:pPr>
              <w:ind w:firstLineChars="0" w:firstLine="0"/>
            </w:pPr>
            <w:r>
              <w:rPr>
                <w:rFonts w:hint="eastAsia"/>
              </w:rPr>
              <w:t>3</w:t>
            </w:r>
          </w:p>
        </w:tc>
        <w:tc>
          <w:tcPr>
            <w:tcW w:w="1781" w:type="dxa"/>
          </w:tcPr>
          <w:p w14:paraId="3B4CD0EE" w14:textId="77777777" w:rsidR="00433929" w:rsidRDefault="00433929">
            <w:pPr>
              <w:ind w:firstLineChars="0" w:firstLine="0"/>
            </w:pPr>
            <w:r>
              <w:t>…</w:t>
            </w:r>
          </w:p>
        </w:tc>
        <w:tc>
          <w:tcPr>
            <w:tcW w:w="7205" w:type="dxa"/>
          </w:tcPr>
          <w:p w14:paraId="0CF80039" w14:textId="77777777" w:rsidR="00433929" w:rsidRDefault="00433929">
            <w:pPr>
              <w:ind w:firstLineChars="0" w:firstLine="0"/>
            </w:pPr>
            <w:r>
              <w:rPr>
                <w:rFonts w:hint="eastAsia"/>
              </w:rPr>
              <w:t>利用者が担当業務に関係のない情報を閲覧し、情報漏えいにつながる可能性がある。必要十分な権限制御を行い、利用者に業務に不必要な情報を閲覧させない。</w:t>
            </w:r>
          </w:p>
        </w:tc>
        <w:tc>
          <w:tcPr>
            <w:tcW w:w="822" w:type="dxa"/>
          </w:tcPr>
          <w:p w14:paraId="212D424E" w14:textId="77777777" w:rsidR="00433929" w:rsidRDefault="00433929">
            <w:pPr>
              <w:ind w:firstLineChars="0" w:firstLine="0"/>
            </w:pPr>
          </w:p>
        </w:tc>
      </w:tr>
    </w:tbl>
    <w:p w14:paraId="4A74D2C3" w14:textId="77777777" w:rsidR="00433929" w:rsidRPr="00E76C6F" w:rsidRDefault="00433929">
      <w:pPr>
        <w:ind w:firstLineChars="0" w:firstLine="0"/>
      </w:pPr>
    </w:p>
    <w:tbl>
      <w:tblPr>
        <w:tblStyle w:val="aa"/>
        <w:tblW w:w="0" w:type="auto"/>
        <w:tblLook w:val="04A0" w:firstRow="1" w:lastRow="0" w:firstColumn="1" w:lastColumn="0" w:noHBand="0" w:noVBand="1"/>
      </w:tblPr>
      <w:tblGrid>
        <w:gridCol w:w="10456"/>
      </w:tblGrid>
      <w:tr w:rsidR="00433929" w14:paraId="1C37415E" w14:textId="77777777" w:rsidTr="00E4271E">
        <w:tc>
          <w:tcPr>
            <w:tcW w:w="10456" w:type="dxa"/>
            <w:shd w:val="clear" w:color="auto" w:fill="215E99" w:themeFill="text2" w:themeFillTint="BF"/>
          </w:tcPr>
          <w:p w14:paraId="7EC665AB" w14:textId="77777777" w:rsidR="00433929" w:rsidRPr="000D662F" w:rsidRDefault="00433929" w:rsidP="00E4271E">
            <w:pPr>
              <w:pStyle w:val="aff0"/>
            </w:pPr>
            <w:r w:rsidRPr="00706158">
              <w:rPr>
                <w:rFonts w:hint="eastAsia"/>
              </w:rPr>
              <w:t>最低限記述すべき</w:t>
            </w:r>
            <w:r w:rsidRPr="00E76C6F">
              <w:rPr>
                <w:rFonts w:hint="eastAsia"/>
              </w:rPr>
              <w:t>情報セキュリティ</w:t>
            </w:r>
            <w:r w:rsidRPr="00706158">
              <w:rPr>
                <w:rFonts w:hint="eastAsia"/>
              </w:rPr>
              <w:t>対策</w:t>
            </w:r>
            <w:r w:rsidRPr="00E76C6F">
              <w:rPr>
                <w:rFonts w:hint="eastAsia"/>
              </w:rPr>
              <w:t>要件</w:t>
            </w:r>
          </w:p>
        </w:tc>
      </w:tr>
      <w:tr w:rsidR="00433929" w14:paraId="143E92DB" w14:textId="77777777" w:rsidTr="00DC077C">
        <w:tc>
          <w:tcPr>
            <w:tcW w:w="10456" w:type="dxa"/>
          </w:tcPr>
          <w:p w14:paraId="0ED36A86" w14:textId="77777777" w:rsidR="00433929" w:rsidRDefault="00433929" w:rsidP="002E6743">
            <w:pPr>
              <w:pStyle w:val="afff6"/>
            </w:pPr>
            <w:r>
              <w:rPr>
                <w:rFonts w:hint="eastAsia"/>
              </w:rPr>
              <w:t>（</w:t>
            </w:r>
            <w:r>
              <w:t>1</w:t>
            </w:r>
            <w:r>
              <w:rPr>
                <w:rFonts w:hint="eastAsia"/>
              </w:rPr>
              <w:t>）</w:t>
            </w:r>
            <w:r>
              <w:t>セキュリティ機能の装備</w:t>
            </w:r>
          </w:p>
          <w:p w14:paraId="5FAA5312" w14:textId="77777777" w:rsidR="00433929" w:rsidRDefault="00433929" w:rsidP="002E6743">
            <w:pPr>
              <w:pStyle w:val="afff6"/>
            </w:pPr>
            <w:r>
              <w:rPr>
                <w:rFonts w:hint="eastAsia"/>
              </w:rPr>
              <w:t>【情報システムの構築などを行う場合の記載例】</w:t>
            </w:r>
          </w:p>
          <w:p w14:paraId="2441C2D1" w14:textId="6763F26C" w:rsidR="00433929" w:rsidRDefault="00433929" w:rsidP="002E6743">
            <w:pPr>
              <w:pStyle w:val="afff6"/>
            </w:pPr>
            <w:r>
              <w:rPr>
                <w:rFonts w:hint="eastAsia"/>
              </w:rPr>
              <w:t>以下のセキュリティ機能を具体化し、実装すること</w:t>
            </w:r>
            <w:r w:rsidR="00F35F36">
              <w:rPr>
                <w:rFonts w:hint="eastAsia"/>
              </w:rPr>
              <w:t>。</w:t>
            </w:r>
          </w:p>
          <w:p w14:paraId="09DB8746" w14:textId="77777777" w:rsidR="00433929" w:rsidRDefault="00433929" w:rsidP="00892C01">
            <w:pPr>
              <w:pStyle w:val="afff6"/>
              <w:numPr>
                <w:ilvl w:val="0"/>
                <w:numId w:val="255"/>
              </w:numPr>
            </w:pPr>
            <w:r>
              <w:rPr>
                <w:rFonts w:hint="eastAsia"/>
              </w:rPr>
              <w:t>本プロジェクトで導入する</w:t>
            </w:r>
            <w:r>
              <w:t>情報システムへのアクセスを業務上必要な者に限るための機能</w:t>
            </w:r>
          </w:p>
          <w:p w14:paraId="45E13683" w14:textId="77777777" w:rsidR="00433929" w:rsidRDefault="00433929" w:rsidP="00892C01">
            <w:pPr>
              <w:pStyle w:val="afff6"/>
              <w:numPr>
                <w:ilvl w:val="0"/>
                <w:numId w:val="255"/>
              </w:numPr>
            </w:pPr>
            <w:r>
              <w:rPr>
                <w:rFonts w:hint="eastAsia"/>
              </w:rPr>
              <w:t>本プロジェクトで導入する</w:t>
            </w:r>
            <w:r>
              <w:t>情報システムに対する不正アクセス、ウイルス・不正プログラム感染</w:t>
            </w:r>
            <w:r>
              <w:rPr>
                <w:rFonts w:hint="eastAsia"/>
              </w:rPr>
              <w:t>など、インターネットを経由する攻撃、不正などへの対策機能</w:t>
            </w:r>
          </w:p>
          <w:p w14:paraId="6BF50E43" w14:textId="00580296" w:rsidR="00433929" w:rsidRDefault="00433929" w:rsidP="00892C01">
            <w:pPr>
              <w:pStyle w:val="afff6"/>
              <w:numPr>
                <w:ilvl w:val="0"/>
                <w:numId w:val="255"/>
              </w:numPr>
            </w:pPr>
            <w:r>
              <w:rPr>
                <w:rFonts w:hint="eastAsia"/>
              </w:rPr>
              <w:t>本プロジェクトで導入する</w:t>
            </w:r>
            <w:r>
              <w:t>情報システムにおける事故</w:t>
            </w:r>
            <w:r>
              <w:rPr>
                <w:rFonts w:hint="eastAsia"/>
              </w:rPr>
              <w:t>および</w:t>
            </w:r>
            <w:r>
              <w:t>不正の原因を事後に追跡するた</w:t>
            </w:r>
            <w:r>
              <w:rPr>
                <w:rFonts w:hint="eastAsia"/>
              </w:rPr>
              <w:t>めの機能（</w:t>
            </w:r>
            <w:r>
              <w:t>情報システムに含まれる構成要素</w:t>
            </w:r>
            <w:r>
              <w:rPr>
                <w:rFonts w:hint="eastAsia"/>
              </w:rPr>
              <w:t>（</w:t>
            </w:r>
            <w:r>
              <w:t>サーバ装置・端末</w:t>
            </w:r>
            <w:r>
              <w:rPr>
                <w:rFonts w:hint="eastAsia"/>
              </w:rPr>
              <w:t>など）</w:t>
            </w:r>
            <w:r>
              <w:t>のうち、時刻</w:t>
            </w:r>
            <w:r>
              <w:rPr>
                <w:rFonts w:hint="eastAsia"/>
              </w:rPr>
              <w:t>設定が可能なものについては、情報システムにおいて基準となる時刻に、当該構成要素の時刻を同期させ、ログに時刻情報も記録されるよう、設定すること</w:t>
            </w:r>
            <w:r w:rsidR="00F35F36">
              <w:rPr>
                <w:rFonts w:hint="eastAsia"/>
              </w:rPr>
              <w:t>。</w:t>
            </w:r>
            <w:r>
              <w:rPr>
                <w:rFonts w:hint="eastAsia"/>
              </w:rPr>
              <w:t>）</w:t>
            </w:r>
          </w:p>
          <w:p w14:paraId="333115E7" w14:textId="77777777" w:rsidR="00433929" w:rsidRDefault="00433929" w:rsidP="00BC6CBD">
            <w:pPr>
              <w:ind w:firstLineChars="0" w:firstLine="0"/>
            </w:pPr>
          </w:p>
          <w:p w14:paraId="7D22189B" w14:textId="772E92D1" w:rsidR="00433929" w:rsidRDefault="00433929" w:rsidP="002E6743">
            <w:pPr>
              <w:pStyle w:val="afff6"/>
            </w:pPr>
            <w:r>
              <w:rPr>
                <w:rFonts w:hint="eastAsia"/>
              </w:rPr>
              <w:t>（2）</w:t>
            </w:r>
            <w:bookmarkStart w:id="1524" w:name="■脆弱性20ー1－5"/>
            <w:r w:rsidR="00D91525">
              <w:fldChar w:fldCharType="begin"/>
            </w:r>
            <w:r w:rsidR="00D91525">
              <w:instrText>HYPERLINK  \l "■脆弱性"</w:instrText>
            </w:r>
            <w:r w:rsidR="00D91525">
              <w:fldChar w:fldCharType="separate"/>
            </w:r>
            <w:r w:rsidRPr="00D91525">
              <w:rPr>
                <w:rStyle w:val="a7"/>
              </w:rPr>
              <w:t>脆弱性</w:t>
            </w:r>
            <w:bookmarkEnd w:id="1524"/>
            <w:r w:rsidR="00D91525">
              <w:fldChar w:fldCharType="end"/>
            </w:r>
            <w:r>
              <w:t>対策の実施</w:t>
            </w:r>
          </w:p>
          <w:p w14:paraId="2016DC69" w14:textId="77777777" w:rsidR="00433929" w:rsidRDefault="00433929" w:rsidP="002E6743">
            <w:pPr>
              <w:pStyle w:val="afff6"/>
            </w:pPr>
            <w:r>
              <w:rPr>
                <w:rFonts w:hint="eastAsia"/>
              </w:rPr>
              <w:t>【情報システムの構築などを行う場合の記載例】</w:t>
            </w:r>
          </w:p>
          <w:p w14:paraId="2812636A" w14:textId="3AE89CE3" w:rsidR="00433929" w:rsidRDefault="00433929" w:rsidP="002E6743">
            <w:pPr>
              <w:pStyle w:val="afff6"/>
            </w:pPr>
            <w:r>
              <w:rPr>
                <w:rFonts w:hint="eastAsia"/>
              </w:rPr>
              <w:t>以下の脆弱性対策を実施すること</w:t>
            </w:r>
            <w:r w:rsidR="00F35F36">
              <w:rPr>
                <w:rFonts w:hint="eastAsia"/>
              </w:rPr>
              <w:t>。</w:t>
            </w:r>
          </w:p>
          <w:p w14:paraId="647CA6FB" w14:textId="77777777" w:rsidR="00433929" w:rsidRDefault="00433929" w:rsidP="002E6743">
            <w:pPr>
              <w:pStyle w:val="afff6"/>
            </w:pPr>
          </w:p>
          <w:p w14:paraId="1D1EE458" w14:textId="77777777" w:rsidR="00433929" w:rsidRDefault="00433929" w:rsidP="002E6743">
            <w:pPr>
              <w:pStyle w:val="afff6"/>
            </w:pPr>
            <w:r>
              <w:t>（第三者による脆弱性検査を必要とする場合）</w:t>
            </w:r>
          </w:p>
          <w:p w14:paraId="16E592E3" w14:textId="5B3D7CC0" w:rsidR="00433929" w:rsidRDefault="00433929" w:rsidP="00892C01">
            <w:pPr>
              <w:pStyle w:val="afff6"/>
              <w:numPr>
                <w:ilvl w:val="0"/>
                <w:numId w:val="256"/>
              </w:numPr>
            </w:pPr>
            <w:r>
              <w:rPr>
                <w:rFonts w:hint="eastAsia"/>
              </w:rPr>
              <w:t>本プロジェクトに基づく</w:t>
            </w:r>
            <w:r>
              <w:t>改修</w:t>
            </w:r>
            <w:r>
              <w:rPr>
                <w:rFonts w:hint="eastAsia"/>
              </w:rPr>
              <w:t>（</w:t>
            </w:r>
            <w:r>
              <w:t>新規構築/更改</w:t>
            </w:r>
            <w:r>
              <w:rPr>
                <w:rFonts w:hint="eastAsia"/>
              </w:rPr>
              <w:t>）</w:t>
            </w:r>
            <w:r>
              <w:t>が影響する範囲について、第三者による</w:t>
            </w:r>
            <w:r>
              <w:rPr>
                <w:rFonts w:hint="eastAsia"/>
              </w:rPr>
              <w:t>脆弱性検査を実施し、その結果を関係各所に書面にて報告すること</w:t>
            </w:r>
            <w:r w:rsidR="00F35F36">
              <w:rPr>
                <w:rFonts w:hint="eastAsia"/>
              </w:rPr>
              <w:t>。</w:t>
            </w:r>
          </w:p>
          <w:p w14:paraId="0040B97A" w14:textId="77777777" w:rsidR="00433929" w:rsidRDefault="00433929" w:rsidP="002E6743">
            <w:pPr>
              <w:pStyle w:val="afff6"/>
            </w:pPr>
            <w:r>
              <w:t>（第三者による脆弱性検査を必要としない場合）</w:t>
            </w:r>
          </w:p>
          <w:p w14:paraId="4E183AD6" w14:textId="77777777" w:rsidR="00433929" w:rsidRDefault="00433929" w:rsidP="00892C01">
            <w:pPr>
              <w:pStyle w:val="afff6"/>
              <w:numPr>
                <w:ilvl w:val="0"/>
                <w:numId w:val="256"/>
              </w:numPr>
            </w:pPr>
            <w:r>
              <w:rPr>
                <w:rFonts w:hint="eastAsia"/>
              </w:rPr>
              <w:t>本プロジェクトに基づく</w:t>
            </w:r>
            <w:r>
              <w:t>改修</w:t>
            </w:r>
            <w:r>
              <w:rPr>
                <w:rFonts w:hint="eastAsia"/>
              </w:rPr>
              <w:t>（</w:t>
            </w:r>
            <w:r>
              <w:t>新規構築/更改</w:t>
            </w:r>
            <w:r>
              <w:rPr>
                <w:rFonts w:hint="eastAsia"/>
              </w:rPr>
              <w:t>）</w:t>
            </w:r>
            <w:r>
              <w:t>が影響する範囲において、第三者による</w:t>
            </w:r>
            <w:r>
              <w:rPr>
                <w:rFonts w:hint="eastAsia"/>
              </w:rPr>
              <w:t>脆弱性検査を実施し、その結果を関係各所に書面にて報告すること。なお、脆弱性検査ツールを用いるなどにより客観的なテストが可能であれば、受注者で実施することも可とする。</w:t>
            </w:r>
          </w:p>
          <w:p w14:paraId="12960275" w14:textId="6ACB73ED" w:rsidR="00433929" w:rsidRDefault="00433929" w:rsidP="00892C01">
            <w:pPr>
              <w:pStyle w:val="afff6"/>
              <w:numPr>
                <w:ilvl w:val="0"/>
                <w:numId w:val="256"/>
              </w:numPr>
            </w:pPr>
            <w:r>
              <w:t>構築する情報システムを構成する機器</w:t>
            </w:r>
            <w:r>
              <w:rPr>
                <w:rFonts w:hint="eastAsia"/>
              </w:rPr>
              <w:t>およ</w:t>
            </w:r>
            <w:r>
              <w:t>びソフトウェアの中で、脆弱性対策を実</w:t>
            </w:r>
            <w:r>
              <w:rPr>
                <w:rFonts w:hint="eastAsia"/>
              </w:rPr>
              <w:t>施するものを適切に決定すること</w:t>
            </w:r>
            <w:r w:rsidR="00E6090D">
              <w:rPr>
                <w:rFonts w:hint="eastAsia"/>
              </w:rPr>
              <w:t>。</w:t>
            </w:r>
          </w:p>
          <w:p w14:paraId="1FE8F4C8" w14:textId="3E2151D2" w:rsidR="00433929" w:rsidRDefault="00433929" w:rsidP="00892C01">
            <w:pPr>
              <w:pStyle w:val="afff6"/>
              <w:numPr>
                <w:ilvl w:val="0"/>
                <w:numId w:val="256"/>
              </w:numPr>
            </w:pPr>
            <w:r>
              <w:t>脆弱性対策を行うとした機器</w:t>
            </w:r>
            <w:r>
              <w:rPr>
                <w:rFonts w:hint="eastAsia"/>
              </w:rPr>
              <w:t>およ</w:t>
            </w:r>
            <w:r>
              <w:t>びソフトウェアについて、公表されている脆弱性</w:t>
            </w:r>
            <w:r>
              <w:rPr>
                <w:rFonts w:hint="eastAsia"/>
              </w:rPr>
              <w:t>情報および公表される脆弱性情報を把握すること</w:t>
            </w:r>
            <w:r w:rsidR="00E6090D">
              <w:rPr>
                <w:rFonts w:hint="eastAsia"/>
              </w:rPr>
              <w:t>。</w:t>
            </w:r>
          </w:p>
          <w:p w14:paraId="470371ED" w14:textId="5E3A6108" w:rsidR="00433929" w:rsidRDefault="00433929" w:rsidP="00892C01">
            <w:pPr>
              <w:pStyle w:val="afff6"/>
              <w:numPr>
                <w:ilvl w:val="0"/>
                <w:numId w:val="256"/>
              </w:numPr>
            </w:pPr>
            <w:r>
              <w:t>把握した脆弱性情報について、対処の要否、可否を判断すること。対処したもの</w:t>
            </w:r>
            <w:r>
              <w:rPr>
                <w:rFonts w:hint="eastAsia"/>
              </w:rPr>
              <w:t>に関して対処方法、対処しなかったものに関してその理由、代替措置および影響を納品時に関係各所に書面にて報告すること</w:t>
            </w:r>
            <w:r w:rsidR="00E6090D">
              <w:rPr>
                <w:rFonts w:hint="eastAsia"/>
              </w:rPr>
              <w:t>。</w:t>
            </w:r>
          </w:p>
          <w:p w14:paraId="6A365FB2" w14:textId="77777777" w:rsidR="00433929" w:rsidRPr="00FD70F5" w:rsidRDefault="00433929" w:rsidP="009B3A4D">
            <w:pPr>
              <w:ind w:firstLineChars="0" w:firstLine="0"/>
            </w:pPr>
          </w:p>
          <w:p w14:paraId="43021E42" w14:textId="77777777" w:rsidR="00433929" w:rsidRDefault="00433929" w:rsidP="002E6743">
            <w:pPr>
              <w:pStyle w:val="afff6"/>
            </w:pPr>
            <w:r>
              <w:rPr>
                <w:rFonts w:hint="eastAsia"/>
              </w:rPr>
              <w:t>【情報システムの運用・保守・点検を行う場合の記載例】</w:t>
            </w:r>
          </w:p>
          <w:p w14:paraId="434FA7B6" w14:textId="5013DDF2" w:rsidR="00433929" w:rsidRDefault="00433929" w:rsidP="002E6743">
            <w:pPr>
              <w:pStyle w:val="afff6"/>
            </w:pPr>
            <w:r>
              <w:rPr>
                <w:rFonts w:hint="eastAsia"/>
              </w:rPr>
              <w:t>以下の脆弱性対策を実施すること</w:t>
            </w:r>
            <w:r w:rsidR="00E6090D">
              <w:rPr>
                <w:rFonts w:hint="eastAsia"/>
              </w:rPr>
              <w:t>。</w:t>
            </w:r>
          </w:p>
          <w:p w14:paraId="61E1D3DF" w14:textId="5D5FCA86" w:rsidR="00433929" w:rsidRDefault="00433929" w:rsidP="00892C01">
            <w:pPr>
              <w:pStyle w:val="afff6"/>
              <w:numPr>
                <w:ilvl w:val="0"/>
                <w:numId w:val="257"/>
              </w:numPr>
            </w:pPr>
            <w:r>
              <w:t>機器</w:t>
            </w:r>
            <w:r>
              <w:rPr>
                <w:rFonts w:hint="eastAsia"/>
              </w:rPr>
              <w:t>およ</w:t>
            </w:r>
            <w:r>
              <w:t>びソフトウェアについて、公表される脆弱性情報を常時把握すること</w:t>
            </w:r>
            <w:r w:rsidR="00E6090D">
              <w:rPr>
                <w:rFonts w:hint="eastAsia"/>
              </w:rPr>
              <w:t>。</w:t>
            </w:r>
          </w:p>
          <w:p w14:paraId="2F89FB4A" w14:textId="2BF8C1ED" w:rsidR="00433929" w:rsidRDefault="00433929" w:rsidP="00892C01">
            <w:pPr>
              <w:pStyle w:val="afff6"/>
              <w:numPr>
                <w:ilvl w:val="0"/>
                <w:numId w:val="257"/>
              </w:numPr>
            </w:pPr>
            <w:r>
              <w:t>把握した脆弱性情報について、対処の要否、可否につき関係</w:t>
            </w:r>
            <w:r>
              <w:rPr>
                <w:rFonts w:hint="eastAsia"/>
              </w:rPr>
              <w:t>各所と</w:t>
            </w:r>
            <w:r>
              <w:t>協議し、決</w:t>
            </w:r>
            <w:r>
              <w:rPr>
                <w:rFonts w:hint="eastAsia"/>
              </w:rPr>
              <w:t>定すること</w:t>
            </w:r>
            <w:r w:rsidR="00E6090D">
              <w:rPr>
                <w:rFonts w:hint="eastAsia"/>
              </w:rPr>
              <w:t>。</w:t>
            </w:r>
          </w:p>
          <w:p w14:paraId="5B7A013A" w14:textId="247DEB76" w:rsidR="00433929" w:rsidRDefault="00433929" w:rsidP="00892C01">
            <w:pPr>
              <w:pStyle w:val="afff6"/>
              <w:numPr>
                <w:ilvl w:val="0"/>
                <w:numId w:val="257"/>
              </w:numPr>
            </w:pPr>
            <w:r>
              <w:t>決定した対処</w:t>
            </w:r>
            <w:r>
              <w:rPr>
                <w:rFonts w:hint="eastAsia"/>
              </w:rPr>
              <w:t>また</w:t>
            </w:r>
            <w:r>
              <w:t>は代替措置を実施すること</w:t>
            </w:r>
            <w:r w:rsidR="00E6090D">
              <w:rPr>
                <w:rFonts w:hint="eastAsia"/>
              </w:rPr>
              <w:t>。</w:t>
            </w:r>
          </w:p>
          <w:p w14:paraId="728DE283" w14:textId="77777777" w:rsidR="00433929" w:rsidRDefault="00433929" w:rsidP="00A83853">
            <w:pPr>
              <w:pStyle w:val="afff6"/>
            </w:pPr>
          </w:p>
          <w:p w14:paraId="4837B0A1" w14:textId="77777777" w:rsidR="00433929" w:rsidRDefault="00433929" w:rsidP="00A83853">
            <w:pPr>
              <w:pStyle w:val="afff6"/>
            </w:pPr>
            <w:r>
              <w:rPr>
                <w:rFonts w:hint="eastAsia"/>
              </w:rPr>
              <w:t>（</w:t>
            </w:r>
            <w:r>
              <w:t>3</w:t>
            </w:r>
            <w:r>
              <w:rPr>
                <w:rFonts w:hint="eastAsia"/>
              </w:rPr>
              <w:t>）</w:t>
            </w:r>
            <w:r>
              <w:t>情報セキュリティが侵害された場合の対処</w:t>
            </w:r>
          </w:p>
          <w:p w14:paraId="1B7FDFD7" w14:textId="77777777" w:rsidR="00433929" w:rsidRDefault="00433929" w:rsidP="00A83853">
            <w:pPr>
              <w:pStyle w:val="afff6"/>
            </w:pPr>
            <w:r>
              <w:rPr>
                <w:rFonts w:hint="eastAsia"/>
              </w:rPr>
              <w:t>本プロジェクトにおける業務の遂行において情報セキュリティが侵害され、またはそのおそれがある場合には、速やかに関係各所に報告すること。これに該当する場合には、以下の事象を含む。</w:t>
            </w:r>
          </w:p>
          <w:p w14:paraId="13BAFC4C" w14:textId="77777777" w:rsidR="00433929" w:rsidRDefault="00433929" w:rsidP="00892C01">
            <w:pPr>
              <w:pStyle w:val="afff6"/>
              <w:numPr>
                <w:ilvl w:val="0"/>
                <w:numId w:val="258"/>
              </w:numPr>
            </w:pPr>
            <w:r>
              <w:t>受注者に提供し、</w:t>
            </w:r>
            <w:r>
              <w:rPr>
                <w:rFonts w:hint="eastAsia"/>
              </w:rPr>
              <w:t>また</w:t>
            </w:r>
            <w:r>
              <w:t>は受注者</w:t>
            </w:r>
            <w:r>
              <w:rPr>
                <w:rFonts w:hint="eastAsia"/>
              </w:rPr>
              <w:t>からの</w:t>
            </w:r>
            <w:r>
              <w:t>アクセスを認める関係</w:t>
            </w:r>
            <w:r>
              <w:rPr>
                <w:rFonts w:hint="eastAsia"/>
              </w:rPr>
              <w:t>各所</w:t>
            </w:r>
            <w:r>
              <w:t>の情報</w:t>
            </w:r>
            <w:r>
              <w:rPr>
                <w:rFonts w:hint="eastAsia"/>
              </w:rPr>
              <w:t>を</w:t>
            </w:r>
            <w:r>
              <w:t>外部へ</w:t>
            </w:r>
            <w:r>
              <w:rPr>
                <w:rFonts w:hint="eastAsia"/>
              </w:rPr>
              <w:t>漏えいおよび目的外利用</w:t>
            </w:r>
          </w:p>
          <w:p w14:paraId="076DA423" w14:textId="77777777" w:rsidR="00433929" w:rsidRDefault="00433929" w:rsidP="00892C01">
            <w:pPr>
              <w:pStyle w:val="afff6"/>
              <w:numPr>
                <w:ilvl w:val="0"/>
                <w:numId w:val="258"/>
              </w:numPr>
            </w:pPr>
            <w:r>
              <w:t>受注者</w:t>
            </w:r>
            <w:r>
              <w:rPr>
                <w:rFonts w:hint="eastAsia"/>
              </w:rPr>
              <w:t>から</w:t>
            </w:r>
            <w:r>
              <w:t>関係</w:t>
            </w:r>
            <w:r>
              <w:rPr>
                <w:rFonts w:hint="eastAsia"/>
              </w:rPr>
              <w:t>各所</w:t>
            </w:r>
            <w:r>
              <w:t>のその他の情報へのアクセス</w:t>
            </w:r>
          </w:p>
        </w:tc>
      </w:tr>
    </w:tbl>
    <w:p w14:paraId="3F94A19E" w14:textId="77777777" w:rsidR="00433929" w:rsidRPr="002F5F23" w:rsidRDefault="00433929" w:rsidP="00684478">
      <w:pPr>
        <w:ind w:firstLineChars="0" w:firstLine="0"/>
      </w:pPr>
    </w:p>
    <w:p w14:paraId="4408FDDE" w14:textId="77777777" w:rsidR="00433929" w:rsidRDefault="00433929" w:rsidP="003E0313">
      <w:pPr>
        <w:pStyle w:val="4"/>
      </w:pPr>
      <w:bookmarkStart w:id="1525" w:name="_Toc176166805"/>
      <w:bookmarkStart w:id="1526" w:name="_Toc185339007"/>
      <w:bookmarkStart w:id="1527" w:name="_Toc188349107"/>
      <w:r>
        <w:rPr>
          <w:rFonts w:hint="eastAsia"/>
        </w:rPr>
        <w:t>調達</w:t>
      </w:r>
      <w:bookmarkEnd w:id="1525"/>
      <w:bookmarkEnd w:id="1526"/>
      <w:bookmarkEnd w:id="1527"/>
    </w:p>
    <w:p w14:paraId="280014D4" w14:textId="77777777" w:rsidR="00433929" w:rsidRDefault="00433929" w:rsidP="002F5F23"/>
    <w:p w14:paraId="262BC110" w14:textId="77777777" w:rsidR="00433929" w:rsidRDefault="00433929" w:rsidP="002F5F23">
      <w:r w:rsidRPr="003701FB">
        <w:t>調達の</w:t>
      </w:r>
      <w:r w:rsidRPr="00895D72">
        <w:rPr>
          <w:rFonts w:hint="eastAsia"/>
        </w:rPr>
        <w:t>活動全体の流れ</w:t>
      </w:r>
      <w:r>
        <w:rPr>
          <w:rFonts w:hint="eastAsia"/>
        </w:rPr>
        <w:t>は以下の通りです。</w:t>
      </w:r>
    </w:p>
    <w:tbl>
      <w:tblPr>
        <w:tblStyle w:val="aa"/>
        <w:tblW w:w="0" w:type="auto"/>
        <w:tblLook w:val="04A0" w:firstRow="1" w:lastRow="0" w:firstColumn="1" w:lastColumn="0" w:noHBand="0" w:noVBand="1"/>
      </w:tblPr>
      <w:tblGrid>
        <w:gridCol w:w="10456"/>
      </w:tblGrid>
      <w:tr w:rsidR="00433929" w14:paraId="771DCD22" w14:textId="77777777" w:rsidTr="00402EE3">
        <w:tc>
          <w:tcPr>
            <w:tcW w:w="10456" w:type="dxa"/>
            <w:shd w:val="clear" w:color="auto" w:fill="215E99" w:themeFill="text2" w:themeFillTint="BF"/>
          </w:tcPr>
          <w:p w14:paraId="779A578E" w14:textId="77777777" w:rsidR="00433929" w:rsidRPr="00027DAA" w:rsidRDefault="00433929" w:rsidP="00402EE3">
            <w:pPr>
              <w:pStyle w:val="aff0"/>
            </w:pPr>
            <w:r w:rsidRPr="003701FB">
              <w:rPr>
                <w:rFonts w:hint="eastAsia"/>
              </w:rPr>
              <w:t>調達</w:t>
            </w:r>
            <w:r>
              <w:rPr>
                <w:rFonts w:hint="eastAsia"/>
              </w:rPr>
              <w:t>の</w:t>
            </w:r>
            <w:r w:rsidRPr="00895D72">
              <w:rPr>
                <w:rFonts w:hint="eastAsia"/>
              </w:rPr>
              <w:t>全体の流れ</w:t>
            </w:r>
          </w:p>
        </w:tc>
      </w:tr>
      <w:tr w:rsidR="00433929" w14:paraId="15F8F4E5" w14:textId="77777777" w:rsidTr="00402EE3">
        <w:tc>
          <w:tcPr>
            <w:tcW w:w="10456" w:type="dxa"/>
          </w:tcPr>
          <w:p w14:paraId="4D537694" w14:textId="77777777" w:rsidR="00433929" w:rsidRDefault="00433929" w:rsidP="00924BBB">
            <w:pPr>
              <w:pStyle w:val="afff8"/>
            </w:pPr>
            <w:r w:rsidRPr="003701FB">
              <w:rPr>
                <w:rFonts w:hint="eastAsia"/>
              </w:rPr>
              <w:t>調達の事前準備</w:t>
            </w:r>
          </w:p>
        </w:tc>
      </w:tr>
      <w:tr w:rsidR="00433929" w14:paraId="4931FA10" w14:textId="77777777" w:rsidTr="00402EE3">
        <w:tc>
          <w:tcPr>
            <w:tcW w:w="10456" w:type="dxa"/>
          </w:tcPr>
          <w:p w14:paraId="0AD7A29A" w14:textId="77777777" w:rsidR="00433929" w:rsidRDefault="00433929" w:rsidP="005F3735">
            <w:pPr>
              <w:pStyle w:val="afff6"/>
            </w:pPr>
            <w:r w:rsidRPr="00A22D15">
              <w:t>適切な外部事業者や製品を</w:t>
            </w:r>
            <w:r>
              <w:rPr>
                <w:rFonts w:hint="eastAsia"/>
              </w:rPr>
              <w:t>選定したり、調達時に不十分な内容に起因する手戻りなどの無駄な手間をかけず、効率的に調達作業を行ったりするためには、事前準備をすることが重要です。</w:t>
            </w:r>
          </w:p>
          <w:p w14:paraId="0D85A446" w14:textId="77777777" w:rsidR="00433929" w:rsidRDefault="00433929" w:rsidP="005F3735">
            <w:pPr>
              <w:pStyle w:val="afff6"/>
            </w:pPr>
          </w:p>
          <w:p w14:paraId="5AFBB8FE" w14:textId="77777777" w:rsidR="00433929" w:rsidRDefault="00433929" w:rsidP="00892C01">
            <w:pPr>
              <w:pStyle w:val="afff6"/>
              <w:numPr>
                <w:ilvl w:val="0"/>
                <w:numId w:val="314"/>
              </w:numPr>
            </w:pPr>
            <w:r>
              <w:rPr>
                <w:rFonts w:hint="eastAsia"/>
              </w:rPr>
              <w:t>調達の単位・計画を確認する</w:t>
            </w:r>
          </w:p>
          <w:p w14:paraId="05F4BE85" w14:textId="77777777" w:rsidR="00433929" w:rsidRDefault="00433929" w:rsidP="00892C01">
            <w:pPr>
              <w:pStyle w:val="ab"/>
              <w:numPr>
                <w:ilvl w:val="0"/>
                <w:numId w:val="315"/>
              </w:numPr>
              <w:ind w:leftChars="0" w:firstLineChars="0"/>
            </w:pPr>
            <w:r>
              <w:rPr>
                <w:rFonts w:hint="eastAsia"/>
              </w:rPr>
              <w:t>プロジェクト立ち上げ時点で調達を計画する</w:t>
            </w:r>
          </w:p>
          <w:p w14:paraId="193DAA6B" w14:textId="77777777" w:rsidR="00433929" w:rsidRDefault="00433929" w:rsidP="00892C01">
            <w:pPr>
              <w:pStyle w:val="ab"/>
              <w:numPr>
                <w:ilvl w:val="0"/>
                <w:numId w:val="315"/>
              </w:numPr>
              <w:ind w:leftChars="0" w:firstLineChars="0"/>
            </w:pPr>
            <w:r>
              <w:rPr>
                <w:rFonts w:hint="eastAsia"/>
              </w:rPr>
              <w:t>さまざまな調達単位があることを理解する</w:t>
            </w:r>
          </w:p>
          <w:p w14:paraId="6DBF83E4" w14:textId="77777777" w:rsidR="00433929" w:rsidRDefault="00433929" w:rsidP="00892C01">
            <w:pPr>
              <w:pStyle w:val="ab"/>
              <w:numPr>
                <w:ilvl w:val="0"/>
                <w:numId w:val="315"/>
              </w:numPr>
              <w:ind w:leftChars="0" w:firstLineChars="0"/>
            </w:pPr>
            <w:r>
              <w:rPr>
                <w:rFonts w:hint="eastAsia"/>
              </w:rPr>
              <w:t>調達にあった落札方式、評価方式を検討する</w:t>
            </w:r>
          </w:p>
          <w:p w14:paraId="6733A46F" w14:textId="77777777" w:rsidR="00433929" w:rsidRDefault="00433929" w:rsidP="00892C01">
            <w:pPr>
              <w:pStyle w:val="ab"/>
              <w:numPr>
                <w:ilvl w:val="0"/>
                <w:numId w:val="315"/>
              </w:numPr>
              <w:ind w:leftChars="0" w:firstLineChars="0"/>
            </w:pPr>
            <w:r>
              <w:rPr>
                <w:rFonts w:hint="eastAsia"/>
              </w:rPr>
              <w:t>調達計画を早めに公開する</w:t>
            </w:r>
          </w:p>
          <w:p w14:paraId="433811A9" w14:textId="77777777" w:rsidR="00433929" w:rsidRDefault="00433929" w:rsidP="00892C01">
            <w:pPr>
              <w:pStyle w:val="ab"/>
              <w:numPr>
                <w:ilvl w:val="0"/>
                <w:numId w:val="315"/>
              </w:numPr>
              <w:ind w:leftChars="0" w:firstLineChars="0"/>
            </w:pPr>
            <w:r>
              <w:rPr>
                <w:rFonts w:hint="eastAsia"/>
              </w:rPr>
              <w:t>契約方式を検討する</w:t>
            </w:r>
          </w:p>
          <w:p w14:paraId="590A6A58" w14:textId="77777777" w:rsidR="00433929" w:rsidRDefault="00433929">
            <w:pPr>
              <w:pStyle w:val="afff6"/>
            </w:pPr>
            <w:r w:rsidRPr="00A05812">
              <w:t>調達の計画では、「何の調達を」「どの単位で」「いつ調達するか」を計画します。</w:t>
            </w:r>
            <w:r>
              <w:rPr>
                <w:rFonts w:hint="eastAsia"/>
              </w:rPr>
              <w:t>計画後、</w:t>
            </w:r>
            <w:r w:rsidRPr="00C421C6">
              <w:t>それらの調達を「どの単位で行うか」を検討します。</w:t>
            </w:r>
            <w:r w:rsidRPr="000D6114">
              <w:t>複数を</w:t>
            </w:r>
            <w:r>
              <w:rPr>
                <w:rFonts w:hint="eastAsia"/>
              </w:rPr>
              <w:t>1</w:t>
            </w:r>
            <w:r w:rsidRPr="000D6114">
              <w:t>つの調達にまとめることや</w:t>
            </w:r>
            <w:r>
              <w:rPr>
                <w:rFonts w:hint="eastAsia"/>
              </w:rPr>
              <w:t>、1</w:t>
            </w:r>
            <w:r w:rsidRPr="000D6114">
              <w:t>つの単位を分割して複数の調達にすることも可能です。</w:t>
            </w:r>
            <w:r w:rsidRPr="00151029">
              <w:t>価格以外の技術的な評価を行う場合は、審査に必要となる評価基準、審査体制</w:t>
            </w:r>
            <w:r>
              <w:t>など</w:t>
            </w:r>
            <w:r w:rsidRPr="00151029">
              <w:t>を十分に検討した上で事業者の選定の準備を整え</w:t>
            </w:r>
            <w:r>
              <w:rPr>
                <w:rFonts w:hint="eastAsia"/>
              </w:rPr>
              <w:t>ることが大切です</w:t>
            </w:r>
            <w:r w:rsidRPr="00151029">
              <w:t>。</w:t>
            </w:r>
          </w:p>
          <w:p w14:paraId="7F9E85A9" w14:textId="77777777" w:rsidR="00433929" w:rsidRDefault="00433929">
            <w:pPr>
              <w:ind w:firstLineChars="0" w:firstLine="0"/>
            </w:pPr>
          </w:p>
          <w:p w14:paraId="7F7AA079" w14:textId="77777777" w:rsidR="00433929" w:rsidRDefault="00433929" w:rsidP="00892C01">
            <w:pPr>
              <w:pStyle w:val="afff6"/>
              <w:numPr>
                <w:ilvl w:val="0"/>
                <w:numId w:val="314"/>
              </w:numPr>
            </w:pPr>
            <w:r>
              <w:rPr>
                <w:rFonts w:hint="eastAsia"/>
              </w:rPr>
              <w:t>調達の注意事項を理解する</w:t>
            </w:r>
          </w:p>
          <w:p w14:paraId="1E6B3A5F" w14:textId="77777777" w:rsidR="00433929" w:rsidRDefault="00433929" w:rsidP="00892C01">
            <w:pPr>
              <w:pStyle w:val="ab"/>
              <w:numPr>
                <w:ilvl w:val="0"/>
                <w:numId w:val="316"/>
              </w:numPr>
              <w:ind w:leftChars="0" w:firstLineChars="0"/>
            </w:pPr>
            <w:r>
              <w:rPr>
                <w:rFonts w:hint="eastAsia"/>
              </w:rPr>
              <w:t>調達手続きの基本的なルールを確認し理解する</w:t>
            </w:r>
          </w:p>
          <w:p w14:paraId="12AAFE18" w14:textId="77777777" w:rsidR="00433929" w:rsidRDefault="00433929" w:rsidP="00892C01">
            <w:pPr>
              <w:pStyle w:val="ab"/>
              <w:numPr>
                <w:ilvl w:val="0"/>
                <w:numId w:val="316"/>
              </w:numPr>
              <w:ind w:leftChars="0" w:firstLineChars="0"/>
            </w:pPr>
            <w:r>
              <w:rPr>
                <w:rFonts w:hint="eastAsia"/>
              </w:rPr>
              <w:t>入札制限を正しく理解する</w:t>
            </w:r>
          </w:p>
          <w:p w14:paraId="44E29F4F" w14:textId="77777777" w:rsidR="00433929" w:rsidRDefault="00433929" w:rsidP="00892C01">
            <w:pPr>
              <w:pStyle w:val="ab"/>
              <w:numPr>
                <w:ilvl w:val="0"/>
                <w:numId w:val="316"/>
              </w:numPr>
              <w:ind w:leftChars="0" w:firstLineChars="0"/>
            </w:pPr>
            <w:r>
              <w:rPr>
                <w:rFonts w:hint="eastAsia"/>
              </w:rPr>
              <w:t>一者応札の状況を改善する</w:t>
            </w:r>
          </w:p>
          <w:p w14:paraId="45066334" w14:textId="77777777" w:rsidR="00433929" w:rsidRDefault="00433929" w:rsidP="00892C01">
            <w:pPr>
              <w:pStyle w:val="ab"/>
              <w:numPr>
                <w:ilvl w:val="0"/>
                <w:numId w:val="316"/>
              </w:numPr>
              <w:ind w:leftChars="0" w:firstLineChars="0"/>
            </w:pPr>
            <w:r>
              <w:rPr>
                <w:rFonts w:hint="eastAsia"/>
              </w:rPr>
              <w:t>調達の前にリスクを再確認する</w:t>
            </w:r>
          </w:p>
          <w:p w14:paraId="2118A300" w14:textId="77777777" w:rsidR="00433929" w:rsidRPr="000E3214" w:rsidRDefault="00433929" w:rsidP="005F3735">
            <w:pPr>
              <w:pStyle w:val="afff6"/>
            </w:pPr>
            <w:r>
              <w:rPr>
                <w:rFonts w:hint="eastAsia"/>
              </w:rPr>
              <w:t>プロジェクト計画の段階で調達に係るルールを理解し、調達に必要な期間を踏まえて準備を行えるように調達の計画をたてることが重要です。</w:t>
            </w:r>
          </w:p>
        </w:tc>
      </w:tr>
      <w:tr w:rsidR="00433929" w14:paraId="145DC1EC" w14:textId="77777777" w:rsidTr="00402EE3">
        <w:tc>
          <w:tcPr>
            <w:tcW w:w="10456" w:type="dxa"/>
          </w:tcPr>
          <w:p w14:paraId="1D530118" w14:textId="77777777" w:rsidR="00433929" w:rsidRDefault="00433929" w:rsidP="00924BBB">
            <w:pPr>
              <w:pStyle w:val="afff8"/>
            </w:pPr>
            <w:r w:rsidRPr="003701FB">
              <w:rPr>
                <w:rFonts w:hint="eastAsia"/>
              </w:rPr>
              <w:t>調達仕様書の作成</w:t>
            </w:r>
          </w:p>
        </w:tc>
      </w:tr>
      <w:tr w:rsidR="00433929" w14:paraId="1CC20FA5" w14:textId="77777777" w:rsidTr="00402EE3">
        <w:tc>
          <w:tcPr>
            <w:tcW w:w="10456" w:type="dxa"/>
          </w:tcPr>
          <w:p w14:paraId="6BE54A28" w14:textId="77777777" w:rsidR="00433929" w:rsidRDefault="00433929" w:rsidP="005F1D36">
            <w:pPr>
              <w:pStyle w:val="afff6"/>
            </w:pPr>
            <w:r>
              <w:rPr>
                <w:rFonts w:hint="eastAsia"/>
              </w:rPr>
              <w:t>調達仕様書とは、プロジェクトの目的達成に必要な製品の入手や、必要となる役務を実施する外部事業者を選定するために示す、発注者側の条件を集めたドキュメントです。</w:t>
            </w:r>
          </w:p>
          <w:p w14:paraId="565ACF0D" w14:textId="77777777" w:rsidR="00433929" w:rsidRDefault="00433929" w:rsidP="005F1D36">
            <w:pPr>
              <w:pStyle w:val="afff6"/>
            </w:pPr>
          </w:p>
          <w:p w14:paraId="74C5FC90" w14:textId="77777777" w:rsidR="00433929" w:rsidRDefault="00433929" w:rsidP="00892C01">
            <w:pPr>
              <w:pStyle w:val="afff6"/>
              <w:numPr>
                <w:ilvl w:val="0"/>
                <w:numId w:val="317"/>
              </w:numPr>
            </w:pPr>
            <w:r>
              <w:rPr>
                <w:rFonts w:hint="eastAsia"/>
              </w:rPr>
              <w:t>関連ドキュメントとの関係性を理解する</w:t>
            </w:r>
          </w:p>
          <w:p w14:paraId="6A770E28" w14:textId="77777777" w:rsidR="00433929" w:rsidRDefault="00433929" w:rsidP="00892C01">
            <w:pPr>
              <w:pStyle w:val="ab"/>
              <w:numPr>
                <w:ilvl w:val="0"/>
                <w:numId w:val="318"/>
              </w:numPr>
              <w:ind w:leftChars="0" w:firstLineChars="0"/>
            </w:pPr>
            <w:r>
              <w:rPr>
                <w:rFonts w:hint="eastAsia"/>
              </w:rPr>
              <w:t>調達仕様書と要件定義書の住み分けを理解する</w:t>
            </w:r>
          </w:p>
          <w:p w14:paraId="7466F975" w14:textId="16149F07" w:rsidR="00433929" w:rsidRDefault="00433929" w:rsidP="00892C01">
            <w:pPr>
              <w:pStyle w:val="ab"/>
              <w:numPr>
                <w:ilvl w:val="0"/>
                <w:numId w:val="318"/>
              </w:numPr>
              <w:ind w:leftChars="0" w:firstLineChars="0"/>
            </w:pPr>
            <w:r>
              <w:rPr>
                <w:rFonts w:hint="eastAsia"/>
              </w:rPr>
              <w:t>付属文書を活用して可読性を上げ</w:t>
            </w:r>
            <w:bookmarkStart w:id="1528" w:name="■機密性20ー1ー6"/>
            <w:r w:rsidR="004C4660">
              <w:fldChar w:fldCharType="begin"/>
            </w:r>
            <w:r w:rsidR="004C4660">
              <w:rPr>
                <w:rFonts w:hint="eastAsia"/>
              </w:rPr>
              <w:instrText xml:space="preserve">HYPERLINK </w:instrText>
            </w:r>
            <w:r w:rsidR="004C4660">
              <w:instrText xml:space="preserve"> \l "</w:instrText>
            </w:r>
            <w:r w:rsidR="004C4660">
              <w:rPr>
                <w:rFonts w:hint="eastAsia"/>
              </w:rPr>
              <w:instrText>■機密性</w:instrText>
            </w:r>
            <w:r w:rsidR="004C4660">
              <w:instrText>"</w:instrText>
            </w:r>
            <w:r w:rsidR="004C4660">
              <w:fldChar w:fldCharType="separate"/>
            </w:r>
            <w:r w:rsidRPr="004C4660">
              <w:rPr>
                <w:rStyle w:val="a7"/>
                <w:rFonts w:hint="eastAsia"/>
              </w:rPr>
              <w:t>機密性</w:t>
            </w:r>
            <w:bookmarkEnd w:id="1528"/>
            <w:r w:rsidR="004C4660">
              <w:fldChar w:fldCharType="end"/>
            </w:r>
            <w:r>
              <w:rPr>
                <w:rFonts w:hint="eastAsia"/>
              </w:rPr>
              <w:t>を確保する</w:t>
            </w:r>
          </w:p>
          <w:p w14:paraId="2D7CF10B" w14:textId="77777777" w:rsidR="00433929" w:rsidRDefault="00433929" w:rsidP="00892C01">
            <w:pPr>
              <w:pStyle w:val="ab"/>
              <w:numPr>
                <w:ilvl w:val="0"/>
                <w:numId w:val="318"/>
              </w:numPr>
              <w:ind w:leftChars="0" w:firstLineChars="0"/>
            </w:pPr>
            <w:r>
              <w:rPr>
                <w:rFonts w:hint="eastAsia"/>
              </w:rPr>
              <w:t>既存情報システムの機能改修を行う場合に準備するドキュメントを理解する</w:t>
            </w:r>
          </w:p>
          <w:p w14:paraId="2D38106F" w14:textId="77777777" w:rsidR="00433929" w:rsidRDefault="00433929">
            <w:pPr>
              <w:ind w:firstLineChars="0" w:firstLine="0"/>
            </w:pPr>
          </w:p>
          <w:p w14:paraId="5ADB3934" w14:textId="77777777" w:rsidR="00433929" w:rsidRDefault="00433929" w:rsidP="00892C01">
            <w:pPr>
              <w:pStyle w:val="afff6"/>
              <w:numPr>
                <w:ilvl w:val="0"/>
                <w:numId w:val="317"/>
              </w:numPr>
            </w:pPr>
            <w:r>
              <w:rPr>
                <w:rFonts w:hint="eastAsia"/>
              </w:rPr>
              <w:t>調達仕様書の記載内容を理解する</w:t>
            </w:r>
          </w:p>
          <w:p w14:paraId="272E79A7" w14:textId="77777777" w:rsidR="00433929" w:rsidRDefault="00433929" w:rsidP="00892C01">
            <w:pPr>
              <w:pStyle w:val="ab"/>
              <w:numPr>
                <w:ilvl w:val="0"/>
                <w:numId w:val="319"/>
              </w:numPr>
              <w:ind w:leftChars="0" w:firstLineChars="0"/>
            </w:pPr>
            <w:r>
              <w:rPr>
                <w:rFonts w:hint="eastAsia"/>
              </w:rPr>
              <w:t>調達の意図や目的を正しく伝える</w:t>
            </w:r>
          </w:p>
          <w:p w14:paraId="3CFDB583" w14:textId="77777777" w:rsidR="00433929" w:rsidRDefault="00433929" w:rsidP="00892C01">
            <w:pPr>
              <w:pStyle w:val="ab"/>
              <w:numPr>
                <w:ilvl w:val="0"/>
                <w:numId w:val="319"/>
              </w:numPr>
              <w:ind w:leftChars="0" w:firstLineChars="0"/>
            </w:pPr>
            <w:r>
              <w:rPr>
                <w:rFonts w:hint="eastAsia"/>
              </w:rPr>
              <w:t>関連する調達、入札制限を伝える</w:t>
            </w:r>
          </w:p>
          <w:p w14:paraId="6C29451E" w14:textId="77777777" w:rsidR="00433929" w:rsidRDefault="00433929" w:rsidP="00892C01">
            <w:pPr>
              <w:pStyle w:val="ab"/>
              <w:numPr>
                <w:ilvl w:val="0"/>
                <w:numId w:val="319"/>
              </w:numPr>
              <w:ind w:leftChars="0" w:firstLineChars="0"/>
            </w:pPr>
            <w:r>
              <w:rPr>
                <w:rFonts w:hint="eastAsia"/>
              </w:rPr>
              <w:t>作業内容・納品物を関連付けて網羅的に記載する</w:t>
            </w:r>
          </w:p>
          <w:p w14:paraId="064D8AA3" w14:textId="77777777" w:rsidR="00433929" w:rsidRDefault="00433929" w:rsidP="00892C01">
            <w:pPr>
              <w:pStyle w:val="ab"/>
              <w:numPr>
                <w:ilvl w:val="0"/>
                <w:numId w:val="319"/>
              </w:numPr>
              <w:ind w:leftChars="0" w:firstLineChars="0"/>
            </w:pPr>
            <w:r>
              <w:rPr>
                <w:rFonts w:hint="eastAsia"/>
              </w:rPr>
              <w:t>外部事業者の具体的な作業内容を明確にする</w:t>
            </w:r>
          </w:p>
          <w:p w14:paraId="67CC30B5" w14:textId="77777777" w:rsidR="00433929" w:rsidRDefault="00433929" w:rsidP="00892C01">
            <w:pPr>
              <w:pStyle w:val="ab"/>
              <w:numPr>
                <w:ilvl w:val="0"/>
                <w:numId w:val="319"/>
              </w:numPr>
              <w:ind w:leftChars="0" w:firstLineChars="0"/>
            </w:pPr>
            <w:r>
              <w:rPr>
                <w:rFonts w:hint="eastAsia"/>
              </w:rPr>
              <w:t>作業の実施体制を明確にする</w:t>
            </w:r>
          </w:p>
          <w:p w14:paraId="1F757103" w14:textId="77777777" w:rsidR="00433929" w:rsidRDefault="00433929" w:rsidP="00892C01">
            <w:pPr>
              <w:pStyle w:val="ab"/>
              <w:numPr>
                <w:ilvl w:val="0"/>
                <w:numId w:val="319"/>
              </w:numPr>
              <w:ind w:leftChars="0" w:firstLineChars="0"/>
            </w:pPr>
            <w:r>
              <w:rPr>
                <w:rFonts w:hint="eastAsia"/>
              </w:rPr>
              <w:t>成果物の取扱いに注意する（知的財産権）</w:t>
            </w:r>
          </w:p>
          <w:p w14:paraId="777D5116" w14:textId="77777777" w:rsidR="00433929" w:rsidRDefault="00433929" w:rsidP="00892C01">
            <w:pPr>
              <w:pStyle w:val="ab"/>
              <w:numPr>
                <w:ilvl w:val="0"/>
                <w:numId w:val="319"/>
              </w:numPr>
              <w:ind w:leftChars="0" w:firstLineChars="0"/>
            </w:pPr>
            <w:r>
              <w:rPr>
                <w:rFonts w:hint="eastAsia"/>
              </w:rPr>
              <w:t>再委託に関する事項を定める</w:t>
            </w:r>
          </w:p>
          <w:p w14:paraId="1D9CA065" w14:textId="77777777" w:rsidR="00433929" w:rsidRDefault="00433929" w:rsidP="00892C01">
            <w:pPr>
              <w:pStyle w:val="ab"/>
              <w:numPr>
                <w:ilvl w:val="0"/>
                <w:numId w:val="319"/>
              </w:numPr>
              <w:ind w:leftChars="0" w:firstLineChars="0"/>
            </w:pPr>
            <w:r>
              <w:rPr>
                <w:rFonts w:hint="eastAsia"/>
              </w:rPr>
              <w:t>納品後に不具合が発覚したときの責任を明確にする（契約不適合責任）</w:t>
            </w:r>
          </w:p>
        </w:tc>
      </w:tr>
      <w:tr w:rsidR="00433929" w14:paraId="13763677" w14:textId="77777777" w:rsidTr="00402EE3">
        <w:tc>
          <w:tcPr>
            <w:tcW w:w="10456" w:type="dxa"/>
          </w:tcPr>
          <w:p w14:paraId="5BDEF552" w14:textId="77777777" w:rsidR="00433929" w:rsidRDefault="00433929" w:rsidP="00924BBB">
            <w:pPr>
              <w:pStyle w:val="afff8"/>
            </w:pPr>
            <w:r w:rsidRPr="003701FB">
              <w:rPr>
                <w:rFonts w:hint="eastAsia"/>
              </w:rPr>
              <w:t>調達仕様書以外のドキュメント作成</w:t>
            </w:r>
          </w:p>
        </w:tc>
      </w:tr>
      <w:tr w:rsidR="00433929" w14:paraId="25EB1B22" w14:textId="77777777" w:rsidTr="00402EE3">
        <w:tc>
          <w:tcPr>
            <w:tcW w:w="10456" w:type="dxa"/>
          </w:tcPr>
          <w:p w14:paraId="39142762" w14:textId="77777777" w:rsidR="00433929" w:rsidRDefault="00433929" w:rsidP="00402EE3">
            <w:pPr>
              <w:pStyle w:val="afff6"/>
            </w:pPr>
            <w:r w:rsidRPr="00C8688A">
              <w:rPr>
                <w:rFonts w:hint="eastAsia"/>
              </w:rPr>
              <w:t>調達では、調達仕様書以外にも</w:t>
            </w:r>
            <w:r>
              <w:rPr>
                <w:rFonts w:hint="eastAsia"/>
              </w:rPr>
              <w:t>、</w:t>
            </w:r>
            <w:r w:rsidRPr="00C8688A">
              <w:rPr>
                <w:rFonts w:hint="eastAsia"/>
              </w:rPr>
              <w:t>提案依頼書</w:t>
            </w:r>
            <w:r>
              <w:rPr>
                <w:rFonts w:hint="eastAsia"/>
              </w:rPr>
              <w:t>や</w:t>
            </w:r>
            <w:r w:rsidRPr="00C8688A">
              <w:rPr>
                <w:rFonts w:hint="eastAsia"/>
              </w:rPr>
              <w:t>契約書</w:t>
            </w:r>
            <w:r>
              <w:rPr>
                <w:rFonts w:hint="eastAsia"/>
              </w:rPr>
              <w:t>などさまざま</w:t>
            </w:r>
            <w:r w:rsidRPr="00C8688A">
              <w:rPr>
                <w:rFonts w:hint="eastAsia"/>
              </w:rPr>
              <w:t>なドキュメントを用意する必要があります。</w:t>
            </w:r>
          </w:p>
          <w:p w14:paraId="55379E43" w14:textId="77777777" w:rsidR="00433929" w:rsidRDefault="00433929" w:rsidP="00402EE3">
            <w:pPr>
              <w:pStyle w:val="afff6"/>
            </w:pPr>
          </w:p>
          <w:p w14:paraId="51BF4B01" w14:textId="77777777" w:rsidR="00433929" w:rsidRDefault="00433929" w:rsidP="00892C01">
            <w:pPr>
              <w:pStyle w:val="afff6"/>
              <w:numPr>
                <w:ilvl w:val="0"/>
                <w:numId w:val="320"/>
              </w:numPr>
            </w:pPr>
            <w:r>
              <w:rPr>
                <w:rFonts w:hint="eastAsia"/>
              </w:rPr>
              <w:t>プロジェクトに合わせた契約書を作る</w:t>
            </w:r>
          </w:p>
          <w:p w14:paraId="32AD36F6" w14:textId="77777777" w:rsidR="00433929" w:rsidRDefault="00433929" w:rsidP="00892C01">
            <w:pPr>
              <w:pStyle w:val="ab"/>
              <w:numPr>
                <w:ilvl w:val="0"/>
                <w:numId w:val="321"/>
              </w:numPr>
              <w:ind w:leftChars="0" w:firstLineChars="0"/>
            </w:pPr>
            <w:r>
              <w:rPr>
                <w:rFonts w:hint="eastAsia"/>
              </w:rPr>
              <w:t>調達仕様書と契約書の整合性を確認する</w:t>
            </w:r>
          </w:p>
          <w:p w14:paraId="3A224DCA" w14:textId="77777777" w:rsidR="00433929" w:rsidRDefault="00433929">
            <w:pPr>
              <w:pStyle w:val="afff6"/>
            </w:pPr>
            <w:r w:rsidRPr="000F181B">
              <w:t>調達仕様書の記載事項には、場合</w:t>
            </w:r>
            <w:r w:rsidRPr="000F181B">
              <w:rPr>
                <w:rStyle w:val="afff7"/>
              </w:rPr>
              <w:t>によって契約書に同様の事項を記載することがあります。調達仕様書と契約書でそごが生じている場合、後々問題となることもあるので、契約書を所管する部署と事前に意識合わせを行い、調達仕様書との記述の住み分けを決めておくことが重要です。</w:t>
            </w:r>
          </w:p>
          <w:p w14:paraId="510F10BA" w14:textId="77777777" w:rsidR="00433929" w:rsidRDefault="00433929">
            <w:pPr>
              <w:ind w:firstLineChars="0" w:firstLine="0"/>
            </w:pPr>
          </w:p>
          <w:p w14:paraId="4A01A150" w14:textId="77777777" w:rsidR="00433929" w:rsidRDefault="00433929" w:rsidP="00892C01">
            <w:pPr>
              <w:pStyle w:val="afff6"/>
              <w:numPr>
                <w:ilvl w:val="0"/>
                <w:numId w:val="320"/>
              </w:numPr>
            </w:pPr>
            <w:r>
              <w:rPr>
                <w:rFonts w:hint="eastAsia"/>
              </w:rPr>
              <w:t>提案依頼書の内容を工夫する</w:t>
            </w:r>
          </w:p>
          <w:p w14:paraId="3B964990" w14:textId="77777777" w:rsidR="00433929" w:rsidRDefault="00433929" w:rsidP="00892C01">
            <w:pPr>
              <w:pStyle w:val="ab"/>
              <w:numPr>
                <w:ilvl w:val="0"/>
                <w:numId w:val="322"/>
              </w:numPr>
              <w:ind w:leftChars="0" w:firstLineChars="0"/>
            </w:pPr>
            <w:r>
              <w:rPr>
                <w:rFonts w:hint="eastAsia"/>
              </w:rPr>
              <w:t>具体的な作業計画を評価する</w:t>
            </w:r>
          </w:p>
          <w:p w14:paraId="0F90E871" w14:textId="77777777" w:rsidR="00433929" w:rsidRDefault="00433929" w:rsidP="00892C01">
            <w:pPr>
              <w:pStyle w:val="ab"/>
              <w:numPr>
                <w:ilvl w:val="0"/>
                <w:numId w:val="322"/>
              </w:numPr>
              <w:ind w:leftChars="0" w:firstLineChars="0"/>
            </w:pPr>
            <w:r>
              <w:rPr>
                <w:rFonts w:hint="eastAsia"/>
              </w:rPr>
              <w:t>加点の配分を工夫する</w:t>
            </w:r>
          </w:p>
          <w:p w14:paraId="4531E355" w14:textId="77777777" w:rsidR="00433929" w:rsidRDefault="00433929">
            <w:pPr>
              <w:ind w:firstLineChars="0" w:firstLine="0"/>
            </w:pPr>
            <w:r w:rsidRPr="004A2EC6">
              <w:t>提案書の内容だけでは、事業者が本当に調達案件を履行する能力があるか</w:t>
            </w:r>
            <w:r>
              <w:rPr>
                <w:rFonts w:hint="eastAsia"/>
              </w:rPr>
              <w:t>否</w:t>
            </w:r>
            <w:r w:rsidRPr="004A2EC6">
              <w:t>かを判断するのは難しい</w:t>
            </w:r>
            <w:r>
              <w:rPr>
                <w:rFonts w:hint="eastAsia"/>
              </w:rPr>
              <w:t>です。</w:t>
            </w:r>
            <w:r w:rsidRPr="00571F67">
              <w:t>技術力を適正に評価するためには、具体的な作業計画の案の提出を求めて評価することが効果的です。</w:t>
            </w:r>
            <w:r w:rsidRPr="00AD1A67">
              <w:t>技術審査を行う際は、当該調達で何を重視するかをよく検討し、重視する項目に対する優れた提案に高い配点がされるように検討する必要があります。</w:t>
            </w:r>
          </w:p>
        </w:tc>
      </w:tr>
      <w:tr w:rsidR="00433929" w14:paraId="140734C6" w14:textId="77777777" w:rsidTr="00402EE3">
        <w:tc>
          <w:tcPr>
            <w:tcW w:w="10456" w:type="dxa"/>
          </w:tcPr>
          <w:p w14:paraId="477CA65E" w14:textId="77777777" w:rsidR="00433929" w:rsidRDefault="00433929" w:rsidP="00924BBB">
            <w:pPr>
              <w:pStyle w:val="afff8"/>
            </w:pPr>
            <w:r w:rsidRPr="003701FB">
              <w:rPr>
                <w:rFonts w:hint="eastAsia"/>
              </w:rPr>
              <w:t>調達手続</w:t>
            </w:r>
            <w:r>
              <w:rPr>
                <w:rFonts w:hint="eastAsia"/>
              </w:rPr>
              <w:t>き</w:t>
            </w:r>
            <w:r w:rsidRPr="003701FB">
              <w:rPr>
                <w:rFonts w:hint="eastAsia"/>
              </w:rPr>
              <w:t>とプロジェクト管理</w:t>
            </w:r>
          </w:p>
        </w:tc>
      </w:tr>
      <w:tr w:rsidR="00433929" w14:paraId="14A46372" w14:textId="77777777" w:rsidTr="00402EE3">
        <w:tc>
          <w:tcPr>
            <w:tcW w:w="10456" w:type="dxa"/>
          </w:tcPr>
          <w:p w14:paraId="7380547C" w14:textId="77777777" w:rsidR="00433929" w:rsidRDefault="00433929" w:rsidP="000E68A8">
            <w:pPr>
              <w:pStyle w:val="afff6"/>
            </w:pPr>
            <w:r>
              <w:rPr>
                <w:rFonts w:hint="eastAsia"/>
              </w:rPr>
              <w:t>プロジェクトの活動において、調達はそれ以前の活動結果を集約し、その後の活動を方向づけるプロジェクトの結節点ともいえます。このタイミングでのポイントを押さえた上で調達手続きを行うことは、プロジェクト管理の視点からも重要です。</w:t>
            </w:r>
          </w:p>
          <w:p w14:paraId="1D3620F8" w14:textId="77777777" w:rsidR="00433929" w:rsidRDefault="00433929" w:rsidP="000E68A8">
            <w:pPr>
              <w:pStyle w:val="afff6"/>
            </w:pPr>
          </w:p>
          <w:p w14:paraId="409B90C0" w14:textId="77777777" w:rsidR="00433929" w:rsidRDefault="00433929" w:rsidP="00892C01">
            <w:pPr>
              <w:pStyle w:val="afff6"/>
              <w:numPr>
                <w:ilvl w:val="0"/>
                <w:numId w:val="323"/>
              </w:numPr>
            </w:pPr>
            <w:r>
              <w:rPr>
                <w:rFonts w:hint="eastAsia"/>
              </w:rPr>
              <w:t>調達手続きに伴うプロジェクト管理作業とは</w:t>
            </w:r>
          </w:p>
          <w:p w14:paraId="2B0CFA9B" w14:textId="77777777" w:rsidR="00433929" w:rsidRDefault="00433929" w:rsidP="00892C01">
            <w:pPr>
              <w:pStyle w:val="ab"/>
              <w:numPr>
                <w:ilvl w:val="0"/>
                <w:numId w:val="324"/>
              </w:numPr>
              <w:ind w:leftChars="0" w:firstLineChars="0"/>
            </w:pPr>
            <w:r>
              <w:rPr>
                <w:rFonts w:hint="eastAsia"/>
              </w:rPr>
              <w:t>第一次工程レビューを意識して資料をチェックする</w:t>
            </w:r>
          </w:p>
          <w:p w14:paraId="2BF6D285" w14:textId="77777777" w:rsidR="00433929" w:rsidRDefault="00433929">
            <w:pPr>
              <w:pStyle w:val="afff6"/>
            </w:pPr>
            <w:r w:rsidRPr="00902FD3">
              <w:rPr>
                <w:rStyle w:val="afff7"/>
              </w:rPr>
              <w:t>調達仕様書の自己点検を行っておくことで、調達が不落に終わることによる調達事務手続き</w:t>
            </w:r>
            <w:r w:rsidRPr="006F0BFC">
              <w:t>の手戻り</w:t>
            </w:r>
            <w:r>
              <w:t>など</w:t>
            </w:r>
            <w:r w:rsidRPr="006F0BFC">
              <w:t>の無駄を未然に防ぐことに</w:t>
            </w:r>
            <w:r>
              <w:rPr>
                <w:rFonts w:hint="eastAsia"/>
              </w:rPr>
              <w:t>つながります</w:t>
            </w:r>
            <w:r w:rsidRPr="006F0BFC">
              <w:t>。</w:t>
            </w:r>
          </w:p>
          <w:p w14:paraId="36F6F35C" w14:textId="77777777" w:rsidR="00433929" w:rsidRDefault="00433929">
            <w:pPr>
              <w:ind w:firstLineChars="0" w:firstLine="0"/>
            </w:pPr>
          </w:p>
          <w:p w14:paraId="3AE2EF5B" w14:textId="77777777" w:rsidR="00433929" w:rsidRDefault="00433929" w:rsidP="00892C01">
            <w:pPr>
              <w:pStyle w:val="afff6"/>
              <w:numPr>
                <w:ilvl w:val="0"/>
                <w:numId w:val="323"/>
              </w:numPr>
            </w:pPr>
            <w:r>
              <w:rPr>
                <w:rFonts w:hint="eastAsia"/>
              </w:rPr>
              <w:t>情報システムの調達に特有の注意点</w:t>
            </w:r>
          </w:p>
          <w:bookmarkStart w:id="1529" w:name="■ベンダーロックイン20ー1ー6"/>
          <w:p w14:paraId="2F055538" w14:textId="3E605F42" w:rsidR="00433929" w:rsidRDefault="00E22E52" w:rsidP="00892C01">
            <w:pPr>
              <w:pStyle w:val="ab"/>
              <w:numPr>
                <w:ilvl w:val="0"/>
                <w:numId w:val="325"/>
              </w:numPr>
              <w:ind w:leftChars="0" w:firstLineChars="0"/>
            </w:pPr>
            <w:r>
              <w:fldChar w:fldCharType="begin"/>
            </w:r>
            <w:r>
              <w:rPr>
                <w:rFonts w:hint="eastAsia"/>
              </w:rPr>
              <w:instrText xml:space="preserve">HYPERLINK </w:instrText>
            </w:r>
            <w:r>
              <w:instrText xml:space="preserve"> \l "</w:instrText>
            </w:r>
            <w:r>
              <w:rPr>
                <w:rFonts w:hint="eastAsia"/>
              </w:rPr>
              <w:instrText>■ベンダーロックイン</w:instrText>
            </w:r>
            <w:r>
              <w:instrText>"</w:instrText>
            </w:r>
            <w:r>
              <w:fldChar w:fldCharType="separate"/>
            </w:r>
            <w:r w:rsidR="00433929" w:rsidRPr="00E22E52">
              <w:rPr>
                <w:rStyle w:val="a7"/>
                <w:rFonts w:hint="eastAsia"/>
              </w:rPr>
              <w:t>ベンダーロックイン</w:t>
            </w:r>
            <w:bookmarkEnd w:id="1529"/>
            <w:r>
              <w:fldChar w:fldCharType="end"/>
            </w:r>
            <w:r w:rsidR="00433929">
              <w:rPr>
                <w:rFonts w:hint="eastAsia"/>
              </w:rPr>
              <w:t>を理解し、回避する</w:t>
            </w:r>
          </w:p>
          <w:p w14:paraId="7AA3130B" w14:textId="77777777" w:rsidR="00433929" w:rsidRDefault="00433929" w:rsidP="00892C01">
            <w:pPr>
              <w:pStyle w:val="ab"/>
              <w:numPr>
                <w:ilvl w:val="0"/>
                <w:numId w:val="325"/>
              </w:numPr>
              <w:ind w:leftChars="0" w:firstLineChars="0"/>
            </w:pPr>
            <w:r>
              <w:rPr>
                <w:rFonts w:hint="eastAsia"/>
              </w:rPr>
              <w:t>入札参加要件を緩和する</w:t>
            </w:r>
          </w:p>
          <w:p w14:paraId="5D1E74B2" w14:textId="77777777" w:rsidR="00433929" w:rsidRDefault="00433929" w:rsidP="00892C01">
            <w:pPr>
              <w:pStyle w:val="ab"/>
              <w:numPr>
                <w:ilvl w:val="0"/>
                <w:numId w:val="325"/>
              </w:numPr>
              <w:ind w:leftChars="0" w:firstLineChars="0"/>
            </w:pPr>
            <w:r>
              <w:rPr>
                <w:rFonts w:hint="eastAsia"/>
              </w:rPr>
              <w:t>入札事務手続きを簡素化する</w:t>
            </w:r>
          </w:p>
          <w:p w14:paraId="746FB97C" w14:textId="77777777" w:rsidR="00433929" w:rsidRDefault="00433929">
            <w:pPr>
              <w:ind w:firstLineChars="0" w:firstLine="0"/>
            </w:pPr>
          </w:p>
          <w:p w14:paraId="7D2BCEAB" w14:textId="77777777" w:rsidR="00433929" w:rsidRPr="002D307E" w:rsidRDefault="00433929">
            <w:pPr>
              <w:ind w:firstLineChars="0" w:firstLine="0"/>
            </w:pPr>
            <w:r w:rsidRPr="004B2BF4">
              <w:rPr>
                <w:rFonts w:hint="eastAsia"/>
              </w:rPr>
              <w:t>情報システムの調達には特有の注意点があり、これを理解せずに進めると後々問題が発生する可能性があります。問題を防ぐためには、事前にこれらのポイントを把握し、仕様書や契約書に適切な制約を盛り込み、しっかりと管理することが重要です。</w:t>
            </w:r>
          </w:p>
        </w:tc>
      </w:tr>
      <w:tr w:rsidR="00433929" w14:paraId="4FF05E77" w14:textId="77777777" w:rsidTr="00402EE3">
        <w:tc>
          <w:tcPr>
            <w:tcW w:w="10456" w:type="dxa"/>
          </w:tcPr>
          <w:p w14:paraId="0187C07E" w14:textId="77777777" w:rsidR="00433929" w:rsidRPr="002D307E" w:rsidRDefault="00433929" w:rsidP="00924BBB">
            <w:pPr>
              <w:pStyle w:val="afff8"/>
            </w:pPr>
            <w:r w:rsidRPr="00FC6C63">
              <w:rPr>
                <w:rFonts w:hint="eastAsia"/>
              </w:rPr>
              <w:t>検収</w:t>
            </w:r>
          </w:p>
        </w:tc>
      </w:tr>
      <w:tr w:rsidR="00433929" w14:paraId="48A1BDA0" w14:textId="77777777" w:rsidTr="00402EE3">
        <w:tc>
          <w:tcPr>
            <w:tcW w:w="10456" w:type="dxa"/>
          </w:tcPr>
          <w:p w14:paraId="5364DA04" w14:textId="77777777" w:rsidR="00433929" w:rsidRDefault="00433929" w:rsidP="002D71E4">
            <w:pPr>
              <w:pStyle w:val="afff6"/>
            </w:pPr>
            <w:r>
              <w:rPr>
                <w:rFonts w:hint="eastAsia"/>
              </w:rPr>
              <w:t>調達の結果、外部事業者との契約が締結され、製品の購入手続きも含め委託した作業がスタートします。その結果、製品であれば納品、作業であれば完了報告が行われ、発注者はそれに対して検収を行います。</w:t>
            </w:r>
          </w:p>
          <w:p w14:paraId="5F0CA823" w14:textId="77777777" w:rsidR="00433929" w:rsidRDefault="00433929" w:rsidP="002D71E4">
            <w:pPr>
              <w:pStyle w:val="afff6"/>
            </w:pPr>
          </w:p>
          <w:p w14:paraId="039B3B02" w14:textId="77777777" w:rsidR="00433929" w:rsidRDefault="00433929" w:rsidP="00892C01">
            <w:pPr>
              <w:pStyle w:val="afff6"/>
              <w:numPr>
                <w:ilvl w:val="0"/>
                <w:numId w:val="326"/>
              </w:numPr>
            </w:pPr>
            <w:r>
              <w:rPr>
                <w:rFonts w:hint="eastAsia"/>
              </w:rPr>
              <w:t>検収の位置づけと内容を理解する</w:t>
            </w:r>
          </w:p>
          <w:p w14:paraId="75336B9A" w14:textId="77777777" w:rsidR="00433929" w:rsidRPr="005B3B94" w:rsidRDefault="00433929" w:rsidP="00892C01">
            <w:pPr>
              <w:pStyle w:val="ab"/>
              <w:numPr>
                <w:ilvl w:val="0"/>
                <w:numId w:val="327"/>
              </w:numPr>
              <w:ind w:leftChars="0" w:firstLineChars="0"/>
            </w:pPr>
            <w:r>
              <w:rPr>
                <w:rFonts w:hint="eastAsia"/>
              </w:rPr>
              <w:t>検収と受入テストの違いを理解す</w:t>
            </w:r>
            <w:r w:rsidRPr="005B3B94">
              <w:t>る</w:t>
            </w:r>
          </w:p>
          <w:p w14:paraId="50B3F5C5" w14:textId="77777777" w:rsidR="00433929" w:rsidRDefault="00433929" w:rsidP="00892C01">
            <w:pPr>
              <w:pStyle w:val="ab"/>
              <w:numPr>
                <w:ilvl w:val="0"/>
                <w:numId w:val="327"/>
              </w:numPr>
              <w:ind w:leftChars="0" w:firstLineChars="0"/>
            </w:pPr>
            <w:r w:rsidRPr="005B3B94">
              <w:t>残存する課題（軽微な瑕疵など）の対</w:t>
            </w:r>
            <w:r>
              <w:rPr>
                <w:rFonts w:hint="eastAsia"/>
              </w:rPr>
              <w:t>応を明確にする</w:t>
            </w:r>
          </w:p>
          <w:p w14:paraId="22E8661A" w14:textId="3BB6A2FC" w:rsidR="00433929" w:rsidRPr="002D307E" w:rsidRDefault="00433929" w:rsidP="002D71E4">
            <w:pPr>
              <w:pStyle w:val="afff6"/>
            </w:pPr>
            <w:r w:rsidRPr="002651CF">
              <w:t>検収の実施者は、発注者側の担当者です。</w:t>
            </w:r>
            <w:r>
              <w:rPr>
                <w:rFonts w:hint="eastAsia"/>
              </w:rPr>
              <w:t>検収の担当者</w:t>
            </w:r>
            <w:r w:rsidRPr="002651CF">
              <w:t>は、調達仕様書</w:t>
            </w:r>
            <w:r>
              <w:rPr>
                <w:rFonts w:hint="eastAsia"/>
              </w:rPr>
              <w:t>および</w:t>
            </w:r>
            <w:r w:rsidRPr="002651CF">
              <w:t>契約書に定められた内容と納品物との突合せを行い、仕様どおりに納品されているのかを確認します。</w:t>
            </w:r>
            <w:r w:rsidRPr="00866492">
              <w:t>一方、受入れとは、</w:t>
            </w:r>
            <w:bookmarkStart w:id="1530" w:name="■PJMO20ー1－6"/>
            <w:r w:rsidR="00717BCB">
              <w:fldChar w:fldCharType="begin"/>
            </w:r>
            <w:r w:rsidR="00717BCB">
              <w:rPr>
                <w:rFonts w:hint="eastAsia"/>
              </w:rPr>
              <w:instrText xml:space="preserve">HYPERLINK </w:instrText>
            </w:r>
            <w:r w:rsidR="00717BCB">
              <w:instrText xml:space="preserve"> \l "</w:instrText>
            </w:r>
            <w:r w:rsidR="00717BCB">
              <w:rPr>
                <w:rFonts w:hint="eastAsia"/>
              </w:rPr>
              <w:instrText>■</w:instrText>
            </w:r>
            <w:r w:rsidR="00717BCB">
              <w:instrText>PJMO"</w:instrText>
            </w:r>
            <w:r w:rsidR="00717BCB">
              <w:fldChar w:fldCharType="separate"/>
            </w:r>
            <w:r w:rsidRPr="00717BCB">
              <w:rPr>
                <w:rStyle w:val="a7"/>
                <w:rFonts w:hint="eastAsia"/>
              </w:rPr>
              <w:t>PJMO</w:t>
            </w:r>
            <w:bookmarkEnd w:id="1530"/>
            <w:r w:rsidR="00717BCB">
              <w:fldChar w:fldCharType="end"/>
            </w:r>
            <w:r w:rsidRPr="00866492">
              <w:t>を中心として、納品された成果物が今後のサービス・業務の実現に足るか</w:t>
            </w:r>
            <w:r>
              <w:rPr>
                <w:rFonts w:hint="eastAsia"/>
              </w:rPr>
              <w:t>否</w:t>
            </w:r>
            <w:r w:rsidRPr="00866492">
              <w:t>かを判断する行為です。</w:t>
            </w:r>
            <w:r w:rsidRPr="00A423D7">
              <w:t>検収時点で不具合がわかっている場合は、各々の不具合に対して、「いつまでに」「誰が」責任を持って「どのように」対応するかを改修計画で</w:t>
            </w:r>
            <w:r>
              <w:rPr>
                <w:rFonts w:hint="eastAsia"/>
              </w:rPr>
              <w:t>明確にします。</w:t>
            </w:r>
          </w:p>
        </w:tc>
      </w:tr>
    </w:tbl>
    <w:p w14:paraId="7FF47638" w14:textId="77777777" w:rsidR="00433929" w:rsidRDefault="00433929" w:rsidP="002F5F23"/>
    <w:p w14:paraId="60682D0A" w14:textId="77777777" w:rsidR="00433929" w:rsidRDefault="00433929" w:rsidP="002F5F23">
      <w:r>
        <w:rPr>
          <w:rFonts w:hint="eastAsia"/>
        </w:rPr>
        <w:t>中小企業においても適用することが有効な工程を例にとり、概要と実践に当たっての留意点を説明します。</w:t>
      </w:r>
    </w:p>
    <w:p w14:paraId="1794CBA7" w14:textId="77777777" w:rsidR="00433929" w:rsidRDefault="00433929" w:rsidP="002F5F23"/>
    <w:p w14:paraId="4255722D" w14:textId="77777777" w:rsidR="00433929" w:rsidRDefault="00433929">
      <w:pPr>
        <w:pStyle w:val="aff4"/>
      </w:pPr>
      <w:r>
        <w:rPr>
          <w:rFonts w:hint="eastAsia"/>
        </w:rPr>
        <w:t>例：</w:t>
      </w:r>
      <w:r w:rsidRPr="00AA236E">
        <w:rPr>
          <w:rFonts w:hint="eastAsia"/>
        </w:rPr>
        <w:t>関連ドキュメントとの関係性を理解する</w:t>
      </w:r>
    </w:p>
    <w:p w14:paraId="6309FE24" w14:textId="77777777" w:rsidR="00433929" w:rsidRDefault="00433929">
      <w:r>
        <w:rPr>
          <w:rFonts w:hint="eastAsia"/>
        </w:rPr>
        <w:t>調達では、調達仕様書以外にも次のようなドキュメントが存在します。それぞれのドキュメン</w:t>
      </w:r>
    </w:p>
    <w:p w14:paraId="11678419" w14:textId="77777777" w:rsidR="00433929" w:rsidRPr="000D68AE" w:rsidRDefault="00433929" w:rsidP="002F5F23">
      <w:r>
        <w:rPr>
          <w:rFonts w:hint="eastAsia"/>
        </w:rPr>
        <w:t>トの定義と関係性をあらかじめ理解しておくことが重要です。</w:t>
      </w:r>
    </w:p>
    <w:p w14:paraId="4B435E77" w14:textId="77777777" w:rsidR="00433929" w:rsidRDefault="00433929" w:rsidP="00133F45">
      <w:pPr>
        <w:pStyle w:val="aff4"/>
      </w:pPr>
    </w:p>
    <w:p w14:paraId="728BDB96" w14:textId="77777777" w:rsidR="00433929" w:rsidRDefault="00433929" w:rsidP="00133F45">
      <w:pPr>
        <w:pStyle w:val="aff4"/>
      </w:pPr>
      <w:r w:rsidRPr="00AE5113">
        <w:rPr>
          <w:b w:val="0"/>
          <w:bCs w:val="0"/>
          <w:noProof/>
        </w:rPr>
        <mc:AlternateContent>
          <mc:Choice Requires="wps">
            <w:drawing>
              <wp:anchor distT="0" distB="0" distL="114300" distR="114300" simplePos="0" relativeHeight="251656472" behindDoc="0" locked="0" layoutInCell="1" allowOverlap="1" wp14:anchorId="6D264211" wp14:editId="544DE753">
                <wp:simplePos x="0" y="0"/>
                <wp:positionH relativeFrom="margin">
                  <wp:posOffset>1223645</wp:posOffset>
                </wp:positionH>
                <wp:positionV relativeFrom="paragraph">
                  <wp:posOffset>3481733</wp:posOffset>
                </wp:positionV>
                <wp:extent cx="4198620" cy="240665"/>
                <wp:effectExtent l="0" t="0" r="0" b="6985"/>
                <wp:wrapTopAndBottom/>
                <wp:docPr id="1690710454" name="テキスト ボックス 11"/>
                <wp:cNvGraphicFramePr/>
                <a:graphic xmlns:a="http://schemas.openxmlformats.org/drawingml/2006/main">
                  <a:graphicData uri="http://schemas.microsoft.com/office/word/2010/wordprocessingShape">
                    <wps:wsp>
                      <wps:cNvSpPr txBox="1"/>
                      <wps:spPr>
                        <a:xfrm>
                          <a:off x="0" y="0"/>
                          <a:ext cx="4198620" cy="240665"/>
                        </a:xfrm>
                        <a:prstGeom prst="rect">
                          <a:avLst/>
                        </a:prstGeom>
                        <a:noFill/>
                        <a:ln w="6350">
                          <a:noFill/>
                        </a:ln>
                      </wps:spPr>
                      <wps:txbx>
                        <w:txbxContent>
                          <w:p w14:paraId="167A4105" w14:textId="4C9FDCB8" w:rsidR="00433929" w:rsidRPr="002A07F3" w:rsidRDefault="00433929">
                            <w:pPr>
                              <w:pStyle w:val="aff2"/>
                            </w:pPr>
                            <w:r>
                              <w:rPr>
                                <w:rFonts w:hint="eastAsia"/>
                              </w:rPr>
                              <w:t>図7</w:t>
                            </w:r>
                            <w:r w:rsidR="006D0D19">
                              <w:rPr>
                                <w:rFonts w:hint="eastAsia"/>
                              </w:rPr>
                              <w:t>6</w:t>
                            </w:r>
                            <w:r>
                              <w:rPr>
                                <w:rFonts w:hint="eastAsia"/>
                              </w:rPr>
                              <w:t>. 調達に必要なドキュメントの関係図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64211" id="_x0000_s1163" type="#_x0000_t202" style="position:absolute;left:0;text-align:left;margin-left:96.35pt;margin-top:274.15pt;width:330.6pt;height:18.95pt;z-index:251656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" filled="f" stroked="f" strokeweight=".5pt">
                <v:textbox>
                  <w:txbxContent>
                    <w:p w14:paraId="167A4105" w14:textId="4C9FDCB8" w:rsidR="00433929" w:rsidRPr="002A07F3" w:rsidRDefault="00433929">
                      <w:pPr>
                        <w:pStyle w:val="aff2"/>
                      </w:pPr>
                      <w:r>
                        <w:rPr>
                          <w:rFonts w:hint="eastAsia"/>
                        </w:rPr>
                        <w:t>図7</w:t>
                      </w:r>
                      <w:r w:rsidR="006D0D19">
                        <w:rPr>
                          <w:rFonts w:hint="eastAsia"/>
                        </w:rPr>
                        <w:t>6</w:t>
                      </w:r>
                      <w:r>
                        <w:rPr>
                          <w:rFonts w:hint="eastAsia"/>
                        </w:rPr>
                        <w:t>. 調達に必要なドキュメントの関係図</w:t>
                      </w:r>
                    </w:p>
                  </w:txbxContent>
                </v:textbox>
                <w10:wrap type="topAndBottom" anchorx="margin"/>
              </v:shape>
            </w:pict>
          </mc:Fallback>
        </mc:AlternateContent>
      </w:r>
      <w:r>
        <w:rPr>
          <w:noProof/>
        </w:rPr>
        <w:drawing>
          <wp:anchor distT="0" distB="0" distL="114300" distR="114300" simplePos="0" relativeHeight="251656475" behindDoc="0" locked="0" layoutInCell="1" allowOverlap="1" wp14:anchorId="6EF3C17B" wp14:editId="49282F3C">
            <wp:simplePos x="0" y="0"/>
            <wp:positionH relativeFrom="column">
              <wp:posOffset>1030274</wp:posOffset>
            </wp:positionH>
            <wp:positionV relativeFrom="paragraph">
              <wp:posOffset>94615</wp:posOffset>
            </wp:positionV>
            <wp:extent cx="4572635" cy="3429000"/>
            <wp:effectExtent l="0" t="0" r="0" b="0"/>
            <wp:wrapTopAndBottom/>
            <wp:docPr id="206963113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572635" cy="3429000"/>
                    </a:xfrm>
                    <a:prstGeom prst="rect">
                      <a:avLst/>
                    </a:prstGeom>
                    <a:noFill/>
                    <a:ln>
                      <a:noFill/>
                    </a:ln>
                  </pic:spPr>
                </pic:pic>
              </a:graphicData>
            </a:graphic>
          </wp:anchor>
        </w:drawing>
      </w:r>
    </w:p>
    <w:p w14:paraId="7A73F9F5" w14:textId="77777777" w:rsidR="00433929" w:rsidRDefault="00433929" w:rsidP="00133F45">
      <w:pPr>
        <w:pStyle w:val="aff4"/>
      </w:pPr>
      <w:r>
        <w:rPr>
          <w:rFonts w:hint="eastAsia"/>
        </w:rPr>
        <w:t>例：「調達の事前準備」における、調達の注意事項を理解</w:t>
      </w:r>
    </w:p>
    <w:p w14:paraId="4E491E92" w14:textId="77777777" w:rsidR="00433929" w:rsidRDefault="00433929">
      <w:r>
        <w:rPr>
          <w:rFonts w:hint="eastAsia"/>
        </w:rPr>
        <w:t>プロジェクト計画の段階で</w:t>
      </w:r>
      <w:r w:rsidRPr="00586B26">
        <w:rPr>
          <w:rFonts w:hint="eastAsia"/>
        </w:rPr>
        <w:t>組織の調達ルールをよく理解し、</w:t>
      </w:r>
      <w:r w:rsidRPr="00066195">
        <w:rPr>
          <w:rFonts w:hint="eastAsia"/>
        </w:rPr>
        <w:t>調達に必要な期間を踏まえて準備を行えるように、調達の計画を立てる</w:t>
      </w:r>
      <w:r w:rsidRPr="00586B26">
        <w:rPr>
          <w:rFonts w:hint="eastAsia"/>
        </w:rPr>
        <w:t>こと</w:t>
      </w:r>
      <w:r>
        <w:rPr>
          <w:rFonts w:hint="eastAsia"/>
        </w:rPr>
        <w:t>が重要です。</w:t>
      </w:r>
    </w:p>
    <w:p w14:paraId="7169FB41" w14:textId="77777777" w:rsidR="00433929" w:rsidRDefault="00433929">
      <w:pPr>
        <w:ind w:firstLineChars="0" w:firstLine="0"/>
      </w:pPr>
    </w:p>
    <w:p w14:paraId="09D8E5A0" w14:textId="77777777" w:rsidR="00433929" w:rsidRDefault="00433929">
      <w:pPr>
        <w:ind w:firstLineChars="0" w:firstLine="0"/>
      </w:pPr>
      <w:r>
        <w:rPr>
          <w:rFonts w:hint="eastAsia"/>
        </w:rPr>
        <w:t>「調達」において、中小企業でも意識すべき重要な観点の</w:t>
      </w:r>
      <w:r w:rsidRPr="00525B85">
        <w:rPr>
          <w:rFonts w:hint="eastAsia"/>
        </w:rPr>
        <w:t>詳細は</w:t>
      </w:r>
      <w:r>
        <w:rPr>
          <w:rFonts w:hint="eastAsia"/>
        </w:rPr>
        <w:t>、「</w:t>
      </w:r>
      <w:r w:rsidRPr="00407D0B">
        <w:t>DS-120デジタル・ガバメント推進標準ガイドライン実践ガイドブック</w:t>
      </w:r>
      <w:r>
        <w:rPr>
          <w:rFonts w:hint="eastAsia"/>
        </w:rPr>
        <w:t>」の以下の箇所を参照してください。</w:t>
      </w:r>
    </w:p>
    <w:tbl>
      <w:tblPr>
        <w:tblStyle w:val="aa"/>
        <w:tblW w:w="0" w:type="auto"/>
        <w:tblLook w:val="04A0" w:firstRow="1" w:lastRow="0" w:firstColumn="1" w:lastColumn="0" w:noHBand="0" w:noVBand="1"/>
      </w:tblPr>
      <w:tblGrid>
        <w:gridCol w:w="10456"/>
      </w:tblGrid>
      <w:tr w:rsidR="00433929" w:rsidRPr="00A56F74" w14:paraId="2286F457" w14:textId="77777777">
        <w:tc>
          <w:tcPr>
            <w:tcW w:w="10456" w:type="dxa"/>
            <w:shd w:val="clear" w:color="auto" w:fill="215E99" w:themeFill="text2" w:themeFillTint="BF"/>
          </w:tcPr>
          <w:p w14:paraId="60EDEC16" w14:textId="77777777" w:rsidR="00433929" w:rsidRPr="00A56F74" w:rsidRDefault="00433929">
            <w:pPr>
              <w:pStyle w:val="aff0"/>
            </w:pPr>
            <w:r>
              <w:rPr>
                <w:rFonts w:hint="eastAsia"/>
              </w:rPr>
              <w:t>中小企業が意識すべき観点</w:t>
            </w:r>
          </w:p>
        </w:tc>
      </w:tr>
      <w:tr w:rsidR="00433929" w14:paraId="1351491C" w14:textId="77777777">
        <w:tc>
          <w:tcPr>
            <w:tcW w:w="10456" w:type="dxa"/>
          </w:tcPr>
          <w:p w14:paraId="2E587A1C" w14:textId="77777777" w:rsidR="00433929" w:rsidRDefault="00433929">
            <w:pPr>
              <w:pStyle w:val="afff6"/>
            </w:pPr>
            <w:r w:rsidRPr="009503F6">
              <w:rPr>
                <w:rFonts w:hint="eastAsia"/>
              </w:rPr>
              <w:t>第</w:t>
            </w:r>
            <w:r>
              <w:rPr>
                <w:rFonts w:hint="eastAsia"/>
              </w:rPr>
              <w:t>3</w:t>
            </w:r>
            <w:r w:rsidRPr="009503F6">
              <w:t>編 第</w:t>
            </w:r>
            <w:r>
              <w:rPr>
                <w:rFonts w:hint="eastAsia"/>
              </w:rPr>
              <w:t>6</w:t>
            </w:r>
            <w:r w:rsidRPr="009503F6">
              <w:t xml:space="preserve">章 </w:t>
            </w:r>
            <w:r>
              <w:rPr>
                <w:rFonts w:hint="eastAsia"/>
              </w:rPr>
              <w:t>調達</w:t>
            </w:r>
            <w:r w:rsidRPr="009503F6">
              <w:t xml:space="preserve"> Step</w:t>
            </w:r>
            <w:r>
              <w:rPr>
                <w:rFonts w:hint="eastAsia"/>
              </w:rPr>
              <w:t>3</w:t>
            </w:r>
            <w:r w:rsidRPr="009503F6">
              <w:t xml:space="preserve"> </w:t>
            </w:r>
            <w:r>
              <w:rPr>
                <w:rFonts w:hint="eastAsia"/>
              </w:rPr>
              <w:t>調達仕様書の作成</w:t>
            </w:r>
          </w:p>
        </w:tc>
      </w:tr>
    </w:tbl>
    <w:p w14:paraId="306E6ED8" w14:textId="77777777" w:rsidR="00433929" w:rsidRPr="00F3412A" w:rsidRDefault="00433929"/>
    <w:p w14:paraId="179F2CBD" w14:textId="77777777" w:rsidR="00433929" w:rsidRDefault="00433929" w:rsidP="005107D4">
      <w:pPr>
        <w:pStyle w:val="5"/>
      </w:pPr>
      <w:r>
        <w:rPr>
          <w:rFonts w:hint="eastAsia"/>
        </w:rPr>
        <w:t>セキュリティ機能を実装・運用するためポイント</w:t>
      </w:r>
    </w:p>
    <w:p w14:paraId="50840116" w14:textId="77777777" w:rsidR="00433929" w:rsidRPr="005107D4" w:rsidRDefault="00433929" w:rsidP="005107D4"/>
    <w:tbl>
      <w:tblPr>
        <w:tblStyle w:val="aa"/>
        <w:tblW w:w="0" w:type="auto"/>
        <w:tblLook w:val="04A0" w:firstRow="1" w:lastRow="0" w:firstColumn="1" w:lastColumn="0" w:noHBand="0" w:noVBand="1"/>
      </w:tblPr>
      <w:tblGrid>
        <w:gridCol w:w="10456"/>
      </w:tblGrid>
      <w:tr w:rsidR="00433929" w14:paraId="425146E3" w14:textId="77777777" w:rsidTr="0058444D">
        <w:tc>
          <w:tcPr>
            <w:tcW w:w="10456" w:type="dxa"/>
            <w:shd w:val="clear" w:color="auto" w:fill="215E99" w:themeFill="text2" w:themeFillTint="BF"/>
          </w:tcPr>
          <w:p w14:paraId="732A8C32" w14:textId="77777777" w:rsidR="00433929" w:rsidRDefault="00433929" w:rsidP="0058444D">
            <w:pPr>
              <w:pStyle w:val="aff0"/>
            </w:pPr>
            <w:r w:rsidRPr="00C15ED2">
              <w:rPr>
                <w:rFonts w:hint="eastAsia"/>
              </w:rPr>
              <w:t>再委託先の情報セキュリティ対策に係る規定を確認すること</w:t>
            </w:r>
          </w:p>
        </w:tc>
      </w:tr>
      <w:tr w:rsidR="00433929" w14:paraId="764DFC44" w14:textId="77777777" w:rsidTr="00D9389B">
        <w:tc>
          <w:tcPr>
            <w:tcW w:w="10456" w:type="dxa"/>
          </w:tcPr>
          <w:p w14:paraId="43193B85" w14:textId="77777777" w:rsidR="00433929" w:rsidRDefault="00433929" w:rsidP="00D718C1">
            <w:pPr>
              <w:pStyle w:val="afff6"/>
            </w:pPr>
            <w:r>
              <w:rPr>
                <w:rFonts w:hint="eastAsia"/>
              </w:rPr>
              <w:t>情報システムの整備においては、プロジェクトの規模が大きくなるほど、さまざまな役割が必要となります。特に、設計・開発工程や運用・保守工程では、情報システムの一部を担う特定の技術や専門分野に特化した外部事業者を活用する機会が多いです。これらの外部事業者は、請負契約を締結している外部事業者からの再委託となることもあります。再委託先が担当する作業内容については、委託先の外部事業者（以下「委託先」という）が責任を持って管理することが原則です。しかし、再委託にまつわる失敗事例は多いです。</w:t>
            </w:r>
          </w:p>
          <w:p w14:paraId="3A0D3AFA" w14:textId="77777777" w:rsidR="00433929" w:rsidRDefault="00433929" w:rsidP="00D718C1">
            <w:pPr>
              <w:pStyle w:val="afff6"/>
            </w:pPr>
          </w:p>
          <w:p w14:paraId="289C649C" w14:textId="77777777" w:rsidR="00433929" w:rsidRDefault="00433929" w:rsidP="001E3BBA">
            <w:pPr>
              <w:pStyle w:val="afff6"/>
            </w:pPr>
            <w:r>
              <w:rPr>
                <w:rFonts w:hint="eastAsia"/>
              </w:rPr>
              <w:t>事例：再委託に関する失敗例</w:t>
            </w:r>
          </w:p>
          <w:p w14:paraId="49B289B9" w14:textId="38B0A1A3" w:rsidR="00433929" w:rsidRDefault="00433929" w:rsidP="00892C01">
            <w:pPr>
              <w:pStyle w:val="afff6"/>
              <w:numPr>
                <w:ilvl w:val="0"/>
                <w:numId w:val="250"/>
              </w:numPr>
            </w:pPr>
            <w:r>
              <w:rPr>
                <w:rFonts w:hint="eastAsia"/>
              </w:rPr>
              <w:t>委託先が作成した提案内容を評価し、プロジェクトの委託先として選定したにも関わらず、再委託先が提案内容を遂行するために必要なスキルレベルを十分に持っていないため、成果物の品質低下やスケジュール遅延を招いてしまった。</w:t>
            </w:r>
          </w:p>
          <w:p w14:paraId="615A562C" w14:textId="77777777" w:rsidR="00433929" w:rsidRDefault="00433929" w:rsidP="00892C01">
            <w:pPr>
              <w:pStyle w:val="afff6"/>
              <w:numPr>
                <w:ilvl w:val="0"/>
                <w:numId w:val="250"/>
              </w:numPr>
            </w:pPr>
            <w:r>
              <w:rPr>
                <w:rFonts w:hint="eastAsia"/>
              </w:rPr>
              <w:t>委託先が再委託先に利用者との検討や調整などの作業を丸投げしてしまい、要件や仕様の変更を把握しなかったため、工数超過やスケジュール遅延に発展してしまった。</w:t>
            </w:r>
          </w:p>
          <w:p w14:paraId="61A8B943" w14:textId="77777777" w:rsidR="00433929" w:rsidRDefault="00433929" w:rsidP="00D718C1">
            <w:pPr>
              <w:pStyle w:val="afff6"/>
            </w:pPr>
          </w:p>
          <w:p w14:paraId="20D83308" w14:textId="77777777" w:rsidR="00433929" w:rsidRDefault="00433929" w:rsidP="00137DF8">
            <w:pPr>
              <w:pStyle w:val="afff6"/>
            </w:pPr>
            <w:r>
              <w:rPr>
                <w:rFonts w:hint="eastAsia"/>
              </w:rPr>
              <w:t>このような問題を未然に防ぐために、調達仕様の「再委託に関する事項」にて、再委託の制限および再委託を認める場合の条件、承認手続き、再委託先の契約違反などを定め、再委託時の要員の配置や品質、情報管理などに関する責任の所在を明確にします。また、プロジェクト遂行中に発生したさまざまな事情により、請負側の体制変更を図ることがありますが、その際は発注者側と協議の上、請負者の負担と責任において実施することが原則です。</w:t>
            </w:r>
          </w:p>
          <w:p w14:paraId="212A7EC4" w14:textId="3AE28B42" w:rsidR="00433929" w:rsidRPr="00C15ED2" w:rsidRDefault="00433929" w:rsidP="00137DF8">
            <w:pPr>
              <w:pStyle w:val="afff6"/>
            </w:pPr>
            <w:r>
              <w:rPr>
                <w:rFonts w:hint="eastAsia"/>
              </w:rPr>
              <w:t>なお、再委託に関する事項は、自組織の情報</w:t>
            </w:r>
            <w:bookmarkStart w:id="1531" w:name="■セキュリティポリシー２０－１－６"/>
            <w:r w:rsidR="00B64B43">
              <w:fldChar w:fldCharType="begin"/>
            </w:r>
            <w:r w:rsidR="00B64B43">
              <w:rPr>
                <w:rFonts w:hint="eastAsia"/>
              </w:rPr>
              <w:instrText xml:space="preserve">HYPERLINK </w:instrText>
            </w:r>
            <w:r w:rsidR="00B64B43">
              <w:instrText xml:space="preserve"> \l "</w:instrText>
            </w:r>
            <w:r w:rsidR="00B64B43">
              <w:rPr>
                <w:rFonts w:hint="eastAsia"/>
              </w:rPr>
              <w:instrText>■セキュリティポリシー</w:instrText>
            </w:r>
            <w:r w:rsidR="00B64B43">
              <w:instrText>"</w:instrText>
            </w:r>
            <w:r w:rsidR="00B64B43">
              <w:fldChar w:fldCharType="separate"/>
            </w:r>
            <w:r w:rsidRPr="00B64B43">
              <w:rPr>
                <w:rStyle w:val="a7"/>
                <w:rFonts w:hint="eastAsia"/>
              </w:rPr>
              <w:t>セキュリティポリシー</w:t>
            </w:r>
            <w:bookmarkEnd w:id="1531"/>
            <w:r w:rsidR="00B64B43">
              <w:fldChar w:fldCharType="end"/>
            </w:r>
            <w:r>
              <w:rPr>
                <w:rFonts w:hint="eastAsia"/>
              </w:rPr>
              <w:t>における再委託先における情報セキュリティ対策に係る規定も必ず確認することが大切です。</w:t>
            </w:r>
          </w:p>
        </w:tc>
      </w:tr>
    </w:tbl>
    <w:p w14:paraId="28D3BF74" w14:textId="77777777" w:rsidR="00433929" w:rsidRPr="002F5F23" w:rsidRDefault="00433929" w:rsidP="001513AE">
      <w:pPr>
        <w:ind w:firstLineChars="0" w:firstLine="0"/>
      </w:pPr>
    </w:p>
    <w:p w14:paraId="5E649DA1" w14:textId="77777777" w:rsidR="00433929" w:rsidRDefault="00433929" w:rsidP="003E0313">
      <w:pPr>
        <w:pStyle w:val="4"/>
      </w:pPr>
      <w:bookmarkStart w:id="1532" w:name="_Toc176166806"/>
      <w:bookmarkStart w:id="1533" w:name="_Toc185339008"/>
      <w:bookmarkStart w:id="1534" w:name="_Toc188349108"/>
      <w:r>
        <w:rPr>
          <w:rFonts w:hint="eastAsia"/>
        </w:rPr>
        <w:t>設計・開発</w:t>
      </w:r>
      <w:bookmarkEnd w:id="1532"/>
      <w:bookmarkEnd w:id="1533"/>
      <w:bookmarkEnd w:id="1534"/>
    </w:p>
    <w:p w14:paraId="5500172F" w14:textId="77777777" w:rsidR="00433929" w:rsidRDefault="00433929" w:rsidP="002F5F23"/>
    <w:p w14:paraId="7F863CEA" w14:textId="77777777" w:rsidR="00433929" w:rsidRDefault="00433929" w:rsidP="002F5F23">
      <w:r w:rsidRPr="00FC5325">
        <w:rPr>
          <w:rFonts w:hint="eastAsia"/>
        </w:rPr>
        <w:t>設計・開発の</w:t>
      </w:r>
      <w:r w:rsidRPr="00895D72">
        <w:rPr>
          <w:rFonts w:hint="eastAsia"/>
        </w:rPr>
        <w:t>活動全体の流れ</w:t>
      </w:r>
      <w:r>
        <w:rPr>
          <w:rFonts w:hint="eastAsia"/>
        </w:rPr>
        <w:t>は以下の通りです。</w:t>
      </w:r>
    </w:p>
    <w:p w14:paraId="5BDBCADA" w14:textId="77777777" w:rsidR="00433929" w:rsidRDefault="00433929" w:rsidP="002F5F23"/>
    <w:tbl>
      <w:tblPr>
        <w:tblStyle w:val="aa"/>
        <w:tblW w:w="0" w:type="auto"/>
        <w:tblLook w:val="04A0" w:firstRow="1" w:lastRow="0" w:firstColumn="1" w:lastColumn="0" w:noHBand="0" w:noVBand="1"/>
      </w:tblPr>
      <w:tblGrid>
        <w:gridCol w:w="10456"/>
      </w:tblGrid>
      <w:tr w:rsidR="00433929" w14:paraId="57B282CD" w14:textId="77777777" w:rsidTr="00402EE3">
        <w:tc>
          <w:tcPr>
            <w:tcW w:w="10456" w:type="dxa"/>
            <w:shd w:val="clear" w:color="auto" w:fill="215E99" w:themeFill="text2" w:themeFillTint="BF"/>
          </w:tcPr>
          <w:p w14:paraId="1A01F220" w14:textId="77777777" w:rsidR="00433929" w:rsidRPr="00027DAA" w:rsidRDefault="00433929" w:rsidP="00402EE3">
            <w:pPr>
              <w:pStyle w:val="aff0"/>
            </w:pPr>
            <w:r w:rsidRPr="00211E17">
              <w:rPr>
                <w:rFonts w:hint="eastAsia"/>
              </w:rPr>
              <w:t>設計・開発</w:t>
            </w:r>
            <w:r>
              <w:rPr>
                <w:rFonts w:hint="eastAsia"/>
              </w:rPr>
              <w:t>の</w:t>
            </w:r>
            <w:r w:rsidRPr="00895D72">
              <w:rPr>
                <w:rFonts w:hint="eastAsia"/>
              </w:rPr>
              <w:t>全体の流れ</w:t>
            </w:r>
          </w:p>
        </w:tc>
      </w:tr>
      <w:tr w:rsidR="00433929" w14:paraId="153F24CA" w14:textId="77777777" w:rsidTr="00402EE3">
        <w:tc>
          <w:tcPr>
            <w:tcW w:w="10456" w:type="dxa"/>
          </w:tcPr>
          <w:p w14:paraId="7650CFC1" w14:textId="77777777" w:rsidR="00433929" w:rsidRPr="004521D2" w:rsidRDefault="00433929" w:rsidP="00924BBB">
            <w:pPr>
              <w:pStyle w:val="afff8"/>
            </w:pPr>
            <w:r w:rsidRPr="004521D2">
              <w:rPr>
                <w:rFonts w:hint="eastAsia"/>
              </w:rPr>
              <w:t>設計・開発を開始するための事前準備</w:t>
            </w:r>
          </w:p>
        </w:tc>
      </w:tr>
      <w:tr w:rsidR="00433929" w14:paraId="5B0EA94B" w14:textId="77777777" w:rsidTr="00402EE3">
        <w:tc>
          <w:tcPr>
            <w:tcW w:w="10456" w:type="dxa"/>
          </w:tcPr>
          <w:p w14:paraId="32730EA8" w14:textId="279A502A" w:rsidR="00433929" w:rsidRPr="004521D2" w:rsidRDefault="00433929" w:rsidP="001C3CAF">
            <w:pPr>
              <w:pStyle w:val="afff6"/>
            </w:pPr>
            <w:r w:rsidRPr="004521D2">
              <w:rPr>
                <w:rFonts w:hint="eastAsia"/>
              </w:rPr>
              <w:t>設計・開発を開始する間に、要件を適切に事業者に伝える必要があります。また、</w:t>
            </w:r>
            <w:bookmarkStart w:id="1535" w:name="■PJMO20ー1－7"/>
            <w:r w:rsidR="00717BCB">
              <w:fldChar w:fldCharType="begin"/>
            </w:r>
            <w:r w:rsidR="00717BCB">
              <w:rPr>
                <w:rFonts w:hint="eastAsia"/>
              </w:rPr>
              <w:instrText xml:space="preserve">HYPERLINK </w:instrText>
            </w:r>
            <w:r w:rsidR="00717BCB">
              <w:instrText xml:space="preserve"> \l "</w:instrText>
            </w:r>
            <w:r w:rsidR="00717BCB">
              <w:rPr>
                <w:rFonts w:hint="eastAsia"/>
              </w:rPr>
              <w:instrText>■</w:instrText>
            </w:r>
            <w:r w:rsidR="00717BCB">
              <w:instrText>PJMO"</w:instrText>
            </w:r>
            <w:r w:rsidR="00717BCB">
              <w:fldChar w:fldCharType="separate"/>
            </w:r>
            <w:r w:rsidRPr="00717BCB">
              <w:rPr>
                <w:rStyle w:val="a7"/>
                <w:rFonts w:hint="eastAsia"/>
              </w:rPr>
              <w:t>PJMO</w:t>
            </w:r>
            <w:bookmarkEnd w:id="1535"/>
            <w:r w:rsidR="00717BCB">
              <w:fldChar w:fldCharType="end"/>
            </w:r>
            <w:r w:rsidRPr="004521D2">
              <w:rPr>
                <w:rFonts w:hint="eastAsia"/>
              </w:rPr>
              <w:t>が求める情報システムをトラブルなく構築していくためには、仕様の調整や、できた情報システムを適切に検証することが必要となります。</w:t>
            </w:r>
          </w:p>
          <w:p w14:paraId="0306227E" w14:textId="77777777" w:rsidR="00433929" w:rsidRPr="004521D2" w:rsidRDefault="00433929" w:rsidP="001C3CAF">
            <w:pPr>
              <w:pStyle w:val="afff6"/>
            </w:pPr>
          </w:p>
          <w:p w14:paraId="1D65FEFD" w14:textId="77777777" w:rsidR="00433929" w:rsidRPr="004521D2" w:rsidRDefault="00433929" w:rsidP="00892C01">
            <w:pPr>
              <w:pStyle w:val="afff6"/>
              <w:numPr>
                <w:ilvl w:val="0"/>
                <w:numId w:val="328"/>
              </w:numPr>
            </w:pPr>
            <w:r w:rsidRPr="004521D2">
              <w:rPr>
                <w:rFonts w:hint="eastAsia"/>
              </w:rPr>
              <w:t>設計・開発で従業員が行うべきことを理解する</w:t>
            </w:r>
          </w:p>
          <w:p w14:paraId="6CF3E0C3" w14:textId="77777777" w:rsidR="00433929" w:rsidRPr="004521D2" w:rsidRDefault="00433929" w:rsidP="00892C01">
            <w:pPr>
              <w:pStyle w:val="ab"/>
              <w:numPr>
                <w:ilvl w:val="0"/>
                <w:numId w:val="329"/>
              </w:numPr>
              <w:ind w:leftChars="0" w:firstLineChars="0"/>
            </w:pPr>
            <w:r w:rsidRPr="004521D2">
              <w:rPr>
                <w:rFonts w:hint="eastAsia"/>
              </w:rPr>
              <w:t>『要件の内容を伝える役割』</w:t>
            </w:r>
          </w:p>
          <w:p w14:paraId="63029A2A" w14:textId="77777777" w:rsidR="00433929" w:rsidRPr="004521D2" w:rsidRDefault="00433929" w:rsidP="00892C01">
            <w:pPr>
              <w:pStyle w:val="ab"/>
              <w:numPr>
                <w:ilvl w:val="0"/>
                <w:numId w:val="329"/>
              </w:numPr>
              <w:ind w:leftChars="0" w:firstLineChars="0"/>
            </w:pPr>
            <w:r w:rsidRPr="004521D2">
              <w:rPr>
                <w:rFonts w:hint="eastAsia"/>
              </w:rPr>
              <w:t>『要件どおりに情報システムができたかを確認する役割』</w:t>
            </w:r>
          </w:p>
          <w:p w14:paraId="75E12AE0" w14:textId="77777777" w:rsidR="00433929" w:rsidRPr="004521D2" w:rsidRDefault="00433929" w:rsidP="00892C01">
            <w:pPr>
              <w:pStyle w:val="ab"/>
              <w:numPr>
                <w:ilvl w:val="0"/>
                <w:numId w:val="329"/>
              </w:numPr>
              <w:ind w:leftChars="0" w:firstLineChars="0"/>
            </w:pPr>
            <w:r w:rsidRPr="004521D2">
              <w:rPr>
                <w:rFonts w:hint="eastAsia"/>
              </w:rPr>
              <w:t>『プロジェクトの進捗状況を正しく把握し適切な調整を行う役割』</w:t>
            </w:r>
          </w:p>
          <w:p w14:paraId="5A36C99C" w14:textId="77777777" w:rsidR="00433929" w:rsidRPr="004521D2" w:rsidRDefault="00433929">
            <w:pPr>
              <w:pStyle w:val="afff6"/>
            </w:pPr>
            <w:r w:rsidRPr="004521D2">
              <w:t>要件定義書だけでは読み取れない発注者側の意図や要望について、発注者側は正しく伝達することが必要となります。また、設計をする中で見えてくる課題などの対応方法を決めることも必要です。構築された情報システムが、伝えた要件を満たすものになっているかを確認</w:t>
            </w:r>
            <w:r w:rsidRPr="004521D2">
              <w:rPr>
                <w:rFonts w:hint="eastAsia"/>
              </w:rPr>
              <w:t>します。また、</w:t>
            </w:r>
            <w:r w:rsidRPr="004521D2">
              <w:t>新たな情報システムを導入する際には、ほとんどのケースで業務を見直して、手順や内容の変更を行います。</w:t>
            </w:r>
          </w:p>
          <w:p w14:paraId="02E157CB" w14:textId="77777777" w:rsidR="00433929" w:rsidRPr="004521D2" w:rsidRDefault="00433929">
            <w:pPr>
              <w:ind w:firstLineChars="0" w:firstLine="0"/>
            </w:pPr>
          </w:p>
          <w:p w14:paraId="19F1AC5D" w14:textId="77777777" w:rsidR="00433929" w:rsidRPr="004521D2" w:rsidRDefault="00433929" w:rsidP="00892C01">
            <w:pPr>
              <w:pStyle w:val="afff6"/>
              <w:numPr>
                <w:ilvl w:val="0"/>
                <w:numId w:val="328"/>
              </w:numPr>
            </w:pPr>
            <w:r w:rsidRPr="004521D2">
              <w:rPr>
                <w:rFonts w:hint="eastAsia"/>
              </w:rPr>
              <w:t>設計・開発全体を通して理解すべき点とは</w:t>
            </w:r>
          </w:p>
          <w:p w14:paraId="676E264E" w14:textId="77777777" w:rsidR="00433929" w:rsidRPr="004521D2" w:rsidRDefault="00433929" w:rsidP="00892C01">
            <w:pPr>
              <w:pStyle w:val="ab"/>
              <w:numPr>
                <w:ilvl w:val="0"/>
                <w:numId w:val="330"/>
              </w:numPr>
              <w:ind w:leftChars="0" w:firstLineChars="0"/>
            </w:pPr>
            <w:r w:rsidRPr="004521D2">
              <w:rPr>
                <w:rFonts w:hint="eastAsia"/>
              </w:rPr>
              <w:t>要件を理解した従業員の継続的な関与がプロジェクトを安定させる</w:t>
            </w:r>
          </w:p>
          <w:p w14:paraId="07C069DD" w14:textId="77777777" w:rsidR="00433929" w:rsidRPr="004521D2" w:rsidRDefault="00433929" w:rsidP="00892C01">
            <w:pPr>
              <w:pStyle w:val="ab"/>
              <w:numPr>
                <w:ilvl w:val="0"/>
                <w:numId w:val="330"/>
              </w:numPr>
              <w:ind w:leftChars="0" w:firstLineChars="0"/>
            </w:pPr>
            <w:r w:rsidRPr="004521D2">
              <w:rPr>
                <w:rFonts w:hint="eastAsia"/>
              </w:rPr>
              <w:t>要求とコストと納期のバランスをとる</w:t>
            </w:r>
          </w:p>
          <w:p w14:paraId="7BA9E97F" w14:textId="77777777" w:rsidR="00433929" w:rsidRPr="004521D2" w:rsidRDefault="00433929" w:rsidP="00892C01">
            <w:pPr>
              <w:pStyle w:val="ab"/>
              <w:numPr>
                <w:ilvl w:val="0"/>
                <w:numId w:val="330"/>
              </w:numPr>
              <w:ind w:leftChars="0" w:firstLineChars="0"/>
            </w:pPr>
            <w:r w:rsidRPr="004521D2">
              <w:rPr>
                <w:rFonts w:hint="eastAsia"/>
              </w:rPr>
              <w:t>設計・開発の全体像と流れを理解する</w:t>
            </w:r>
          </w:p>
          <w:p w14:paraId="406F9F67" w14:textId="77777777" w:rsidR="00433929" w:rsidRPr="004521D2" w:rsidRDefault="00433929" w:rsidP="00892C01">
            <w:pPr>
              <w:pStyle w:val="ab"/>
              <w:numPr>
                <w:ilvl w:val="0"/>
                <w:numId w:val="330"/>
              </w:numPr>
              <w:ind w:leftChars="0" w:firstLineChars="0"/>
            </w:pPr>
            <w:r w:rsidRPr="004521D2">
              <w:rPr>
                <w:rFonts w:hint="eastAsia"/>
              </w:rPr>
              <w:t>通常シナリオだけでなく緊急時の対応計画も準備する</w:t>
            </w:r>
          </w:p>
          <w:p w14:paraId="15430C69" w14:textId="77777777" w:rsidR="00433929" w:rsidRPr="004521D2" w:rsidRDefault="00433929" w:rsidP="00892C01">
            <w:pPr>
              <w:pStyle w:val="ab"/>
              <w:numPr>
                <w:ilvl w:val="0"/>
                <w:numId w:val="330"/>
              </w:numPr>
              <w:ind w:leftChars="0" w:firstLineChars="0"/>
            </w:pPr>
            <w:r w:rsidRPr="004521D2">
              <w:rPr>
                <w:rFonts w:hint="eastAsia"/>
              </w:rPr>
              <w:t>メンテナンス性を考慮した成果物の構成、内容を考える</w:t>
            </w:r>
          </w:p>
          <w:p w14:paraId="483FD164" w14:textId="77777777" w:rsidR="00433929" w:rsidRPr="004521D2" w:rsidRDefault="00433929" w:rsidP="001C3CAF">
            <w:pPr>
              <w:pStyle w:val="afff6"/>
            </w:pPr>
          </w:p>
          <w:p w14:paraId="5350BA7A" w14:textId="77777777" w:rsidR="00433929" w:rsidRPr="004521D2" w:rsidRDefault="00433929" w:rsidP="001C3CAF">
            <w:pPr>
              <w:pStyle w:val="afff6"/>
            </w:pPr>
            <w:r w:rsidRPr="004521D2">
              <w:rPr>
                <w:rFonts w:hint="eastAsia"/>
              </w:rPr>
              <w:t>PJMOが、発注者として設計・開発を適切に管理していくために、設計・開発の活動全体を俯瞰的に理解しておく必要があります。例えば、</w:t>
            </w:r>
            <w:r w:rsidRPr="004521D2">
              <w:t>要件定義において、その全体像を理解している従業員はごく一部に限定されます</w:t>
            </w:r>
            <w:r w:rsidRPr="004521D2">
              <w:rPr>
                <w:rFonts w:hint="eastAsia"/>
              </w:rPr>
              <w:t>。こ</w:t>
            </w:r>
            <w:r w:rsidRPr="004521D2">
              <w:t>の従業員をプロジェクトの体制に参画させ続けられるよう、体制の組成時に調整を行うことは</w:t>
            </w:r>
            <w:r w:rsidRPr="004521D2">
              <w:rPr>
                <w:rFonts w:hint="eastAsia"/>
              </w:rPr>
              <w:t>プロジェクトを安定させることにつながります。</w:t>
            </w:r>
          </w:p>
        </w:tc>
      </w:tr>
      <w:tr w:rsidR="00433929" w14:paraId="71174BEB" w14:textId="77777777" w:rsidTr="00402EE3">
        <w:tc>
          <w:tcPr>
            <w:tcW w:w="10456" w:type="dxa"/>
          </w:tcPr>
          <w:p w14:paraId="5C818D51" w14:textId="77777777" w:rsidR="00433929" w:rsidRPr="004521D2" w:rsidRDefault="00433929" w:rsidP="00924BBB">
            <w:pPr>
              <w:pStyle w:val="afff8"/>
            </w:pPr>
            <w:r w:rsidRPr="004521D2">
              <w:rPr>
                <w:rFonts w:hint="eastAsia"/>
              </w:rPr>
              <w:t>設計・開発の計画</w:t>
            </w:r>
          </w:p>
        </w:tc>
      </w:tr>
      <w:tr w:rsidR="00433929" w:rsidRPr="00B1485D" w14:paraId="3DA0F9AF" w14:textId="77777777" w:rsidTr="00402EE3">
        <w:tc>
          <w:tcPr>
            <w:tcW w:w="10456" w:type="dxa"/>
          </w:tcPr>
          <w:p w14:paraId="25C85B00" w14:textId="77777777" w:rsidR="00433929" w:rsidRPr="004521D2" w:rsidRDefault="00433929" w:rsidP="00FA1198">
            <w:pPr>
              <w:pStyle w:val="afff6"/>
            </w:pPr>
            <w:r w:rsidRPr="004521D2">
              <w:rPr>
                <w:rFonts w:hint="eastAsia"/>
              </w:rPr>
              <w:t>設計・開発事業者が決まった後、最初にすることは計画を立てることです。設計・開発の活動は、PJMOにとっては、実態が見えにくい活動になりがちで、問題の発覚が遅れて大惨事になることもしばしばあります。設計・開発の活動をブラックボックスにしないようにすることが大切です。</w:t>
            </w:r>
          </w:p>
          <w:p w14:paraId="1257E6BF" w14:textId="77777777" w:rsidR="00433929" w:rsidRPr="004521D2" w:rsidRDefault="00433929" w:rsidP="00FA1198">
            <w:pPr>
              <w:pStyle w:val="afff6"/>
            </w:pPr>
          </w:p>
          <w:p w14:paraId="513BD566" w14:textId="77777777" w:rsidR="00433929" w:rsidRPr="004521D2" w:rsidRDefault="00433929" w:rsidP="00892C01">
            <w:pPr>
              <w:pStyle w:val="afff6"/>
              <w:numPr>
                <w:ilvl w:val="0"/>
                <w:numId w:val="331"/>
              </w:numPr>
            </w:pPr>
            <w:r w:rsidRPr="004521D2">
              <w:rPr>
                <w:rFonts w:hint="eastAsia"/>
              </w:rPr>
              <w:t>設計・開発の管理の要点を理解する</w:t>
            </w:r>
          </w:p>
          <w:p w14:paraId="7F7683BE" w14:textId="77777777" w:rsidR="00433929" w:rsidRPr="004521D2" w:rsidRDefault="00433929" w:rsidP="00892C01">
            <w:pPr>
              <w:pStyle w:val="ab"/>
              <w:numPr>
                <w:ilvl w:val="0"/>
                <w:numId w:val="332"/>
              </w:numPr>
              <w:ind w:leftChars="0" w:firstLineChars="0"/>
            </w:pPr>
            <w:r w:rsidRPr="004521D2">
              <w:rPr>
                <w:rFonts w:hint="eastAsia"/>
              </w:rPr>
              <w:t>定点観測こそ進捗・品質管理の要</w:t>
            </w:r>
          </w:p>
          <w:p w14:paraId="00A8FA20" w14:textId="77777777" w:rsidR="00433929" w:rsidRPr="004521D2" w:rsidRDefault="00433929" w:rsidP="00892C01">
            <w:pPr>
              <w:pStyle w:val="ab"/>
              <w:numPr>
                <w:ilvl w:val="0"/>
                <w:numId w:val="332"/>
              </w:numPr>
              <w:ind w:leftChars="0" w:firstLineChars="0"/>
            </w:pPr>
            <w:r w:rsidRPr="004521D2">
              <w:rPr>
                <w:rFonts w:hint="eastAsia"/>
              </w:rPr>
              <w:t>判断に必要な情報を従業員が理解できる説明として事業者に求める</w:t>
            </w:r>
          </w:p>
          <w:p w14:paraId="6D9058E4" w14:textId="77777777" w:rsidR="00433929" w:rsidRPr="004521D2" w:rsidRDefault="00433929">
            <w:pPr>
              <w:pStyle w:val="afff6"/>
            </w:pPr>
            <w:r w:rsidRPr="004521D2">
              <w:t>作業の状況を定量値で管理し、継続してその値を把握すると、問題が発生する予兆を捉え</w:t>
            </w:r>
            <w:r w:rsidRPr="004521D2">
              <w:rPr>
                <w:rFonts w:hint="eastAsia"/>
              </w:rPr>
              <w:t>られます。</w:t>
            </w:r>
            <w:r w:rsidRPr="004521D2">
              <w:t>その事象を個別に分析することで、原因を捉え必要な対策</w:t>
            </w:r>
            <w:r w:rsidRPr="004521D2">
              <w:rPr>
                <w:rFonts w:hint="eastAsia"/>
              </w:rPr>
              <w:t>ができ</w:t>
            </w:r>
            <w:r w:rsidRPr="004521D2">
              <w:t>ます。</w:t>
            </w:r>
            <w:r w:rsidRPr="004521D2">
              <w:rPr>
                <w:rFonts w:hint="eastAsia"/>
              </w:rPr>
              <w:t>また、</w:t>
            </w:r>
            <w:r w:rsidRPr="004521D2">
              <w:t>事業者の資料や説明内容は従業員から見ると専門的でわかりにくいものになりがち</w:t>
            </w:r>
            <w:r w:rsidRPr="004521D2">
              <w:rPr>
                <w:rFonts w:hint="eastAsia"/>
              </w:rPr>
              <w:t>なため、</w:t>
            </w:r>
            <w:r w:rsidRPr="004521D2">
              <w:t>内容を理解できるように丁寧な説明や資料のまとめ直しをしてもらう</w:t>
            </w:r>
            <w:r w:rsidRPr="004521D2">
              <w:rPr>
                <w:rFonts w:hint="eastAsia"/>
              </w:rPr>
              <w:t>ことが大切です。</w:t>
            </w:r>
          </w:p>
          <w:p w14:paraId="55AF16AB" w14:textId="77777777" w:rsidR="00433929" w:rsidRPr="004521D2" w:rsidRDefault="00433929">
            <w:pPr>
              <w:ind w:firstLineChars="0" w:firstLine="0"/>
            </w:pPr>
          </w:p>
          <w:p w14:paraId="39057C75" w14:textId="77777777" w:rsidR="00433929" w:rsidRPr="004521D2" w:rsidRDefault="00433929" w:rsidP="00892C01">
            <w:pPr>
              <w:pStyle w:val="afff6"/>
              <w:numPr>
                <w:ilvl w:val="0"/>
                <w:numId w:val="331"/>
              </w:numPr>
            </w:pPr>
            <w:r w:rsidRPr="004521D2">
              <w:rPr>
                <w:rFonts w:hint="eastAsia"/>
              </w:rPr>
              <w:t>設計・開発の実施計画を立てる</w:t>
            </w:r>
          </w:p>
          <w:p w14:paraId="22846248" w14:textId="77777777" w:rsidR="00433929" w:rsidRPr="004521D2" w:rsidRDefault="00433929">
            <w:pPr>
              <w:pStyle w:val="afff6"/>
            </w:pPr>
            <w:r w:rsidRPr="004521D2">
              <w:t>設計・開発実施計画書は、当該事業者が担当する設計・開発作業の範囲について、</w:t>
            </w:r>
            <w:r w:rsidRPr="004521D2">
              <w:rPr>
                <w:rFonts w:hint="eastAsia"/>
              </w:rPr>
              <w:t>PJMO</w:t>
            </w:r>
            <w:r w:rsidRPr="004521D2">
              <w:t>が作成するプロジェクト全体のプロジェクト計画を具体化・詳細化したものです</w:t>
            </w:r>
            <w:r w:rsidRPr="004521D2">
              <w:rPr>
                <w:rFonts w:hint="eastAsia"/>
              </w:rPr>
              <w:t>。設計・開発の実施計画を作成する際は、以下のポイントに注意して作成することが重要です。</w:t>
            </w:r>
          </w:p>
          <w:p w14:paraId="4BBB2C76" w14:textId="77777777" w:rsidR="00433929" w:rsidRPr="004521D2" w:rsidRDefault="00433929">
            <w:pPr>
              <w:pStyle w:val="afff6"/>
            </w:pPr>
          </w:p>
          <w:p w14:paraId="66A58F92" w14:textId="77777777" w:rsidR="00433929" w:rsidRPr="004521D2" w:rsidRDefault="00433929" w:rsidP="00892C01">
            <w:pPr>
              <w:pStyle w:val="ab"/>
              <w:numPr>
                <w:ilvl w:val="0"/>
                <w:numId w:val="333"/>
              </w:numPr>
              <w:ind w:leftChars="0" w:firstLineChars="0"/>
            </w:pPr>
            <w:r w:rsidRPr="004521D2">
              <w:rPr>
                <w:rFonts w:hint="eastAsia"/>
              </w:rPr>
              <w:t>2種類のプロジェクト計画書の相違点を理解する</w:t>
            </w:r>
          </w:p>
          <w:p w14:paraId="7881B2AC" w14:textId="77777777" w:rsidR="00433929" w:rsidRPr="004521D2" w:rsidRDefault="00433929" w:rsidP="00892C01">
            <w:pPr>
              <w:pStyle w:val="ab"/>
              <w:numPr>
                <w:ilvl w:val="0"/>
                <w:numId w:val="333"/>
              </w:numPr>
              <w:ind w:leftChars="0" w:firstLineChars="0"/>
            </w:pPr>
            <w:r w:rsidRPr="004521D2">
              <w:rPr>
                <w:rFonts w:hint="eastAsia"/>
              </w:rPr>
              <w:t>意思決定の手順を明確にする</w:t>
            </w:r>
          </w:p>
          <w:p w14:paraId="22B05A23" w14:textId="77777777" w:rsidR="00433929" w:rsidRPr="004521D2" w:rsidRDefault="00433929" w:rsidP="00892C01">
            <w:pPr>
              <w:pStyle w:val="ab"/>
              <w:numPr>
                <w:ilvl w:val="0"/>
                <w:numId w:val="333"/>
              </w:numPr>
              <w:ind w:leftChars="0" w:firstLineChars="0"/>
            </w:pPr>
            <w:r w:rsidRPr="004521D2">
              <w:rPr>
                <w:rFonts w:hint="eastAsia"/>
              </w:rPr>
              <w:t>当初計画からの変更は、必ず関係者で合意する</w:t>
            </w:r>
          </w:p>
          <w:p w14:paraId="627EA8AF" w14:textId="77777777" w:rsidR="00433929" w:rsidRPr="004521D2" w:rsidRDefault="00433929" w:rsidP="00892C01">
            <w:pPr>
              <w:pStyle w:val="ab"/>
              <w:numPr>
                <w:ilvl w:val="0"/>
                <w:numId w:val="333"/>
              </w:numPr>
              <w:ind w:leftChars="0" w:firstLineChars="0"/>
            </w:pPr>
            <w:r w:rsidRPr="004521D2">
              <w:rPr>
                <w:rFonts w:hint="eastAsia"/>
              </w:rPr>
              <w:t>他の関係者との役割分担の境界線を定める</w:t>
            </w:r>
          </w:p>
          <w:p w14:paraId="301A35B7" w14:textId="77777777" w:rsidR="00433929" w:rsidRPr="004521D2" w:rsidRDefault="00433929" w:rsidP="00892C01">
            <w:pPr>
              <w:pStyle w:val="ab"/>
              <w:numPr>
                <w:ilvl w:val="0"/>
                <w:numId w:val="333"/>
              </w:numPr>
              <w:ind w:leftChars="0" w:firstLineChars="0"/>
            </w:pPr>
            <w:r w:rsidRPr="004521D2">
              <w:rPr>
                <w:rFonts w:hint="eastAsia"/>
              </w:rPr>
              <w:t>WBSで作業計画を確認し進捗を把握する</w:t>
            </w:r>
          </w:p>
          <w:p w14:paraId="788B75C8" w14:textId="77777777" w:rsidR="00433929" w:rsidRPr="004521D2" w:rsidRDefault="00433929" w:rsidP="00892C01">
            <w:pPr>
              <w:pStyle w:val="ab"/>
              <w:numPr>
                <w:ilvl w:val="0"/>
                <w:numId w:val="333"/>
              </w:numPr>
              <w:ind w:leftChars="0" w:firstLineChars="0"/>
            </w:pPr>
            <w:r w:rsidRPr="004521D2">
              <w:rPr>
                <w:rFonts w:hint="eastAsia"/>
              </w:rPr>
              <w:t>EVMを用いた進捗管理手法を理解する</w:t>
            </w:r>
          </w:p>
          <w:p w14:paraId="193284BA" w14:textId="77777777" w:rsidR="00433929" w:rsidRPr="004521D2" w:rsidRDefault="00433929">
            <w:pPr>
              <w:ind w:firstLineChars="0" w:firstLine="0"/>
            </w:pPr>
          </w:p>
          <w:p w14:paraId="421A8BD7" w14:textId="77777777" w:rsidR="00433929" w:rsidRPr="004521D2" w:rsidRDefault="00433929" w:rsidP="00892C01">
            <w:pPr>
              <w:pStyle w:val="afff6"/>
              <w:numPr>
                <w:ilvl w:val="0"/>
                <w:numId w:val="331"/>
              </w:numPr>
            </w:pPr>
            <w:r w:rsidRPr="004521D2">
              <w:rPr>
                <w:rFonts w:hint="eastAsia"/>
              </w:rPr>
              <w:t>テストの計画を立てる</w:t>
            </w:r>
          </w:p>
          <w:p w14:paraId="0F73A0C2" w14:textId="77777777" w:rsidR="00433929" w:rsidRPr="004521D2" w:rsidRDefault="00433929" w:rsidP="00892C01">
            <w:pPr>
              <w:pStyle w:val="ab"/>
              <w:numPr>
                <w:ilvl w:val="0"/>
                <w:numId w:val="334"/>
              </w:numPr>
              <w:ind w:leftChars="0" w:firstLineChars="0"/>
            </w:pPr>
            <w:r w:rsidRPr="004521D2">
              <w:rPr>
                <w:rFonts w:hint="eastAsia"/>
              </w:rPr>
              <w:t>V字モデルと発注者・委託先事業者の役割分担を把握する</w:t>
            </w:r>
          </w:p>
          <w:p w14:paraId="61EAEA4C" w14:textId="77777777" w:rsidR="00433929" w:rsidRPr="004521D2" w:rsidRDefault="00433929" w:rsidP="00892C01">
            <w:pPr>
              <w:pStyle w:val="ab"/>
              <w:numPr>
                <w:ilvl w:val="0"/>
                <w:numId w:val="334"/>
              </w:numPr>
              <w:ind w:leftChars="0" w:firstLineChars="0"/>
            </w:pPr>
            <w:r w:rsidRPr="004521D2">
              <w:rPr>
                <w:rFonts w:hint="eastAsia"/>
              </w:rPr>
              <w:t>テストのレベルや種類を理解する</w:t>
            </w:r>
          </w:p>
          <w:p w14:paraId="0C2B4BD1" w14:textId="77777777" w:rsidR="00433929" w:rsidRPr="004521D2" w:rsidRDefault="00433929" w:rsidP="00892C01">
            <w:pPr>
              <w:pStyle w:val="ab"/>
              <w:numPr>
                <w:ilvl w:val="0"/>
                <w:numId w:val="334"/>
              </w:numPr>
              <w:ind w:leftChars="0" w:firstLineChars="0"/>
            </w:pPr>
            <w:r w:rsidRPr="004521D2">
              <w:rPr>
                <w:rFonts w:hint="eastAsia"/>
              </w:rPr>
              <w:t>リスクを踏まえてテストの方針を決める</w:t>
            </w:r>
          </w:p>
          <w:p w14:paraId="74083B1C" w14:textId="77777777" w:rsidR="00433929" w:rsidRPr="004521D2" w:rsidRDefault="00433929" w:rsidP="00892C01">
            <w:pPr>
              <w:pStyle w:val="ab"/>
              <w:numPr>
                <w:ilvl w:val="0"/>
                <w:numId w:val="334"/>
              </w:numPr>
              <w:ind w:leftChars="0" w:firstLineChars="0"/>
            </w:pPr>
            <w:r w:rsidRPr="004521D2">
              <w:rPr>
                <w:rFonts w:hint="eastAsia"/>
              </w:rPr>
              <w:t>テストにおける役割分担と必要な環境を明確にする</w:t>
            </w:r>
          </w:p>
          <w:p w14:paraId="7AD0851F" w14:textId="77777777" w:rsidR="00433929" w:rsidRPr="004521D2" w:rsidRDefault="00433929" w:rsidP="00892C01">
            <w:pPr>
              <w:pStyle w:val="ab"/>
              <w:numPr>
                <w:ilvl w:val="0"/>
                <w:numId w:val="334"/>
              </w:numPr>
              <w:ind w:leftChars="0" w:firstLineChars="0"/>
            </w:pPr>
            <w:r w:rsidRPr="004521D2">
              <w:rPr>
                <w:rFonts w:hint="eastAsia"/>
              </w:rPr>
              <w:t>テストツールを有効活用する</w:t>
            </w:r>
          </w:p>
          <w:p w14:paraId="2C900274" w14:textId="77777777" w:rsidR="00433929" w:rsidRPr="004521D2" w:rsidRDefault="00433929" w:rsidP="00892C01">
            <w:pPr>
              <w:pStyle w:val="ab"/>
              <w:numPr>
                <w:ilvl w:val="0"/>
                <w:numId w:val="334"/>
              </w:numPr>
              <w:ind w:leftChars="0" w:firstLineChars="0"/>
            </w:pPr>
            <w:r w:rsidRPr="004521D2">
              <w:rPr>
                <w:rFonts w:hint="eastAsia"/>
              </w:rPr>
              <w:t>テスト計画を作成する</w:t>
            </w:r>
          </w:p>
          <w:p w14:paraId="2BBAF049" w14:textId="77777777" w:rsidR="00433929" w:rsidRPr="004521D2" w:rsidRDefault="00433929">
            <w:pPr>
              <w:pStyle w:val="afff6"/>
            </w:pPr>
            <w:r w:rsidRPr="004521D2">
              <w:t>ウォーターフォール型の開発プロセスではV字モデルが一般的です。テスト工程において、発注者側にはテスト計画を確認し、テスト実施状況を管理し、テスト結果を評価するという重要な役割があります。特に、総合テスト以降の工程終盤になればなるほど発注者側の関与が重要であり、受入テストは発注者自身が実施するもので</w:t>
            </w:r>
            <w:r w:rsidRPr="004521D2">
              <w:rPr>
                <w:rFonts w:hint="eastAsia"/>
              </w:rPr>
              <w:t>す</w:t>
            </w:r>
            <w:r w:rsidRPr="004521D2">
              <w:t>。</w:t>
            </w:r>
          </w:p>
        </w:tc>
      </w:tr>
      <w:tr w:rsidR="00433929" w14:paraId="48395218" w14:textId="77777777" w:rsidTr="00402EE3">
        <w:tc>
          <w:tcPr>
            <w:tcW w:w="10456" w:type="dxa"/>
          </w:tcPr>
          <w:p w14:paraId="63978E41" w14:textId="77777777" w:rsidR="00433929" w:rsidRDefault="00433929" w:rsidP="00924BBB">
            <w:pPr>
              <w:pStyle w:val="afff8"/>
            </w:pPr>
            <w:r w:rsidRPr="00E34076">
              <w:rPr>
                <w:rFonts w:hint="eastAsia"/>
              </w:rPr>
              <w:t>設計・開発・テストの管理</w:t>
            </w:r>
          </w:p>
        </w:tc>
      </w:tr>
      <w:tr w:rsidR="00433929" w14:paraId="32CAD696" w14:textId="77777777" w:rsidTr="00402EE3">
        <w:tc>
          <w:tcPr>
            <w:tcW w:w="10456" w:type="dxa"/>
          </w:tcPr>
          <w:p w14:paraId="5A0F2D92" w14:textId="77777777" w:rsidR="00433929" w:rsidRDefault="00433929" w:rsidP="001944A5">
            <w:pPr>
              <w:pStyle w:val="afff6"/>
            </w:pPr>
            <w:r>
              <w:rPr>
                <w:rFonts w:hint="eastAsia"/>
              </w:rPr>
              <w:t>設計・開発の大部分の作業は、事業者が行うことになりますが、PJMOが適切な関与を行わなければ、良い情報システムを構築することはできません。</w:t>
            </w:r>
          </w:p>
          <w:p w14:paraId="1354257D" w14:textId="77777777" w:rsidR="00433929" w:rsidRDefault="00433929" w:rsidP="001944A5">
            <w:pPr>
              <w:pStyle w:val="afff6"/>
            </w:pPr>
          </w:p>
          <w:p w14:paraId="1E2EF205" w14:textId="77777777" w:rsidR="00433929" w:rsidRDefault="00433929" w:rsidP="00892C01">
            <w:pPr>
              <w:pStyle w:val="afff6"/>
              <w:numPr>
                <w:ilvl w:val="0"/>
                <w:numId w:val="335"/>
              </w:numPr>
            </w:pPr>
            <w:r>
              <w:rPr>
                <w:rFonts w:hint="eastAsia"/>
              </w:rPr>
              <w:t>設計内容を確認・調整する</w:t>
            </w:r>
          </w:p>
          <w:p w14:paraId="0A0779D8" w14:textId="77777777" w:rsidR="00433929" w:rsidRDefault="00433929" w:rsidP="00892C01">
            <w:pPr>
              <w:pStyle w:val="ab"/>
              <w:numPr>
                <w:ilvl w:val="0"/>
                <w:numId w:val="336"/>
              </w:numPr>
              <w:ind w:leftChars="0" w:firstLineChars="0"/>
            </w:pPr>
            <w:r>
              <w:rPr>
                <w:rFonts w:hint="eastAsia"/>
              </w:rPr>
              <w:t>基本設計の内容を確実にレビューする</w:t>
            </w:r>
          </w:p>
          <w:p w14:paraId="5BDA06A5" w14:textId="77777777" w:rsidR="00433929" w:rsidRDefault="00433929" w:rsidP="00892C01">
            <w:pPr>
              <w:pStyle w:val="ab"/>
              <w:numPr>
                <w:ilvl w:val="0"/>
                <w:numId w:val="336"/>
              </w:numPr>
              <w:ind w:leftChars="0" w:firstLineChars="0"/>
            </w:pPr>
            <w:r>
              <w:rPr>
                <w:rFonts w:hint="eastAsia"/>
              </w:rPr>
              <w:t>他の情報システムとのデータ連携には細心の注意を払う</w:t>
            </w:r>
          </w:p>
          <w:p w14:paraId="563DC41A" w14:textId="77777777" w:rsidR="00433929" w:rsidRDefault="00433929">
            <w:pPr>
              <w:pStyle w:val="afff6"/>
            </w:pPr>
            <w:r w:rsidRPr="00F94B0C">
              <w:t>設計書のレビューは、基本的に「基本設計」で作られた成果物を対象とします。</w:t>
            </w:r>
            <w:r w:rsidRPr="00CD4663">
              <w:t>基本設計以降は、基本設計に基づいて詳細設計や実装</w:t>
            </w:r>
            <w:r>
              <w:t>など</w:t>
            </w:r>
            <w:r w:rsidRPr="00CD4663">
              <w:t>が行われるため、それらの整合性を確認するのは基本的に事業者の責任範囲となります。</w:t>
            </w:r>
            <w:r w:rsidRPr="00DA79D0">
              <w:t>情報システムの多くは他の情報システムとデータ連携を行います。そして、このデータ連携では、高い確率で</w:t>
            </w:r>
            <w:r>
              <w:rPr>
                <w:rFonts w:hint="eastAsia"/>
              </w:rPr>
              <w:t>さまざま</w:t>
            </w:r>
            <w:r w:rsidRPr="00DA79D0">
              <w:t>な問題が発生します。</w:t>
            </w:r>
            <w:r>
              <w:rPr>
                <w:rFonts w:hint="eastAsia"/>
              </w:rPr>
              <w:t>問題</w:t>
            </w:r>
            <w:r w:rsidRPr="00CB4E89">
              <w:t>を起こさないためには、まずは、他の情報システム側の担当者</w:t>
            </w:r>
            <w:r>
              <w:t>など</w:t>
            </w:r>
            <w:r w:rsidRPr="00CB4E89">
              <w:t>との協力体制を築くことが</w:t>
            </w:r>
            <w:r>
              <w:rPr>
                <w:rFonts w:hint="eastAsia"/>
              </w:rPr>
              <w:t>重要</w:t>
            </w:r>
            <w:r w:rsidRPr="00CB4E89">
              <w:t>です。</w:t>
            </w:r>
          </w:p>
          <w:p w14:paraId="1A990352" w14:textId="77777777" w:rsidR="00433929" w:rsidRDefault="00433929">
            <w:pPr>
              <w:ind w:firstLineChars="0" w:firstLine="0"/>
            </w:pPr>
          </w:p>
          <w:p w14:paraId="7B212D83" w14:textId="77777777" w:rsidR="00433929" w:rsidRDefault="00433929" w:rsidP="00892C01">
            <w:pPr>
              <w:pStyle w:val="afff6"/>
              <w:numPr>
                <w:ilvl w:val="0"/>
                <w:numId w:val="335"/>
              </w:numPr>
            </w:pPr>
            <w:r>
              <w:rPr>
                <w:rFonts w:hint="eastAsia"/>
              </w:rPr>
              <w:t>品質管理の考え方を理解する</w:t>
            </w:r>
          </w:p>
          <w:p w14:paraId="42DBFACB" w14:textId="77777777" w:rsidR="00433929" w:rsidRDefault="00433929" w:rsidP="00892C01">
            <w:pPr>
              <w:pStyle w:val="ab"/>
              <w:numPr>
                <w:ilvl w:val="0"/>
                <w:numId w:val="337"/>
              </w:numPr>
              <w:ind w:leftChars="0" w:firstLineChars="0"/>
            </w:pPr>
            <w:r>
              <w:rPr>
                <w:rFonts w:hint="eastAsia"/>
              </w:rPr>
              <w:t>見えない品質を見える状態にする</w:t>
            </w:r>
          </w:p>
          <w:p w14:paraId="0C310F7F" w14:textId="77777777" w:rsidR="00433929" w:rsidRDefault="00433929">
            <w:pPr>
              <w:pStyle w:val="afff6"/>
            </w:pPr>
            <w:r w:rsidRPr="001B72A8">
              <w:rPr>
                <w:rFonts w:hint="eastAsia"/>
              </w:rPr>
              <w:t>品質は一見すると目に見えない概念です</w:t>
            </w:r>
            <w:r>
              <w:rPr>
                <w:rFonts w:hint="eastAsia"/>
              </w:rPr>
              <w:t>。品質</w:t>
            </w:r>
            <w:r w:rsidRPr="001B72A8">
              <w:rPr>
                <w:rFonts w:hint="eastAsia"/>
              </w:rPr>
              <w:t>を「見える」形にするために、テストの進捗や</w:t>
            </w:r>
            <w:r>
              <w:rPr>
                <w:rFonts w:hint="eastAsia"/>
              </w:rPr>
              <w:t>障害</w:t>
            </w:r>
            <w:r w:rsidRPr="001B72A8">
              <w:rPr>
                <w:rFonts w:hint="eastAsia"/>
              </w:rPr>
              <w:t>の発生件数、解決件数などを数値化し、グラフなどで可視化します。これにより、品質</w:t>
            </w:r>
            <w:r>
              <w:rPr>
                <w:rFonts w:hint="eastAsia"/>
              </w:rPr>
              <w:t>を</w:t>
            </w:r>
            <w:r w:rsidRPr="001B72A8">
              <w:rPr>
                <w:rFonts w:hint="eastAsia"/>
              </w:rPr>
              <w:t>確認できます。</w:t>
            </w:r>
          </w:p>
          <w:p w14:paraId="512C3521" w14:textId="77777777" w:rsidR="00433929" w:rsidRDefault="00433929">
            <w:pPr>
              <w:ind w:firstLineChars="0" w:firstLine="0"/>
            </w:pPr>
          </w:p>
          <w:p w14:paraId="27FF2375" w14:textId="77777777" w:rsidR="00433929" w:rsidRDefault="00433929" w:rsidP="00892C01">
            <w:pPr>
              <w:pStyle w:val="afff6"/>
              <w:numPr>
                <w:ilvl w:val="0"/>
                <w:numId w:val="335"/>
              </w:numPr>
            </w:pPr>
            <w:r>
              <w:rPr>
                <w:rFonts w:hint="eastAsia"/>
              </w:rPr>
              <w:t>単体テスト・結合テストの品質を評価する</w:t>
            </w:r>
          </w:p>
          <w:p w14:paraId="02000BA3" w14:textId="77777777" w:rsidR="00433929" w:rsidRDefault="00433929" w:rsidP="00892C01">
            <w:pPr>
              <w:pStyle w:val="ab"/>
              <w:numPr>
                <w:ilvl w:val="0"/>
                <w:numId w:val="338"/>
              </w:numPr>
              <w:ind w:leftChars="0" w:firstLineChars="0"/>
            </w:pPr>
            <w:r>
              <w:rPr>
                <w:rFonts w:hint="eastAsia"/>
              </w:rPr>
              <w:t>単体テスト留意点</w:t>
            </w:r>
          </w:p>
          <w:p w14:paraId="56CB0E4E" w14:textId="77777777" w:rsidR="00433929" w:rsidRDefault="00433929" w:rsidP="00892C01">
            <w:pPr>
              <w:pStyle w:val="ab"/>
              <w:numPr>
                <w:ilvl w:val="0"/>
                <w:numId w:val="338"/>
              </w:numPr>
              <w:ind w:leftChars="0" w:firstLineChars="0"/>
            </w:pPr>
            <w:r>
              <w:rPr>
                <w:rFonts w:hint="eastAsia"/>
              </w:rPr>
              <w:t>結合テストの留意点</w:t>
            </w:r>
          </w:p>
          <w:p w14:paraId="46F0B8FA" w14:textId="77777777" w:rsidR="00433929" w:rsidRDefault="00433929">
            <w:pPr>
              <w:pStyle w:val="afff6"/>
            </w:pPr>
            <w:r w:rsidRPr="007C79CE">
              <w:t>単体テストは開発者が自ら試行錯誤しながら実施するので、不具合件数は過少報告されがちです。</w:t>
            </w:r>
            <w:r w:rsidRPr="00AC2BA4">
              <w:t>結合テストは事業者が主体となって実施する工程ですが、発注者もテスト計画、テスト管理状況、テスト結果</w:t>
            </w:r>
            <w:r>
              <w:t>など</w:t>
            </w:r>
            <w:r w:rsidRPr="00AC2BA4">
              <w:t>については積極的に確認</w:t>
            </w:r>
            <w:r>
              <w:rPr>
                <w:rFonts w:hint="eastAsia"/>
              </w:rPr>
              <w:t>する必要があります。</w:t>
            </w:r>
          </w:p>
          <w:p w14:paraId="1BF53C38" w14:textId="77777777" w:rsidR="00433929" w:rsidRDefault="00433929">
            <w:pPr>
              <w:ind w:firstLineChars="0" w:firstLine="0"/>
            </w:pPr>
          </w:p>
          <w:p w14:paraId="2A13EB50" w14:textId="77777777" w:rsidR="00433929" w:rsidRDefault="00433929" w:rsidP="00892C01">
            <w:pPr>
              <w:pStyle w:val="afff6"/>
              <w:numPr>
                <w:ilvl w:val="0"/>
                <w:numId w:val="335"/>
              </w:numPr>
            </w:pPr>
            <w:r>
              <w:rPr>
                <w:rFonts w:hint="eastAsia"/>
              </w:rPr>
              <w:t>総合テストの品質を評価する</w:t>
            </w:r>
          </w:p>
          <w:p w14:paraId="59373407" w14:textId="77777777" w:rsidR="00433929" w:rsidRDefault="00433929" w:rsidP="00892C01">
            <w:pPr>
              <w:pStyle w:val="ab"/>
              <w:numPr>
                <w:ilvl w:val="0"/>
                <w:numId w:val="339"/>
              </w:numPr>
              <w:ind w:leftChars="0" w:firstLineChars="0"/>
            </w:pPr>
            <w:r>
              <w:rPr>
                <w:rFonts w:hint="eastAsia"/>
              </w:rPr>
              <w:t>総合テストの留意点</w:t>
            </w:r>
          </w:p>
          <w:p w14:paraId="35D3D3D3" w14:textId="77777777" w:rsidR="00433929" w:rsidRDefault="00433929" w:rsidP="00892C01">
            <w:pPr>
              <w:pStyle w:val="ab"/>
              <w:numPr>
                <w:ilvl w:val="0"/>
                <w:numId w:val="339"/>
              </w:numPr>
              <w:ind w:leftChars="0" w:firstLineChars="0"/>
            </w:pPr>
            <w:r>
              <w:rPr>
                <w:rFonts w:hint="eastAsia"/>
              </w:rPr>
              <w:t>発見できた障害は最大限活用する</w:t>
            </w:r>
          </w:p>
          <w:p w14:paraId="1A7212FB" w14:textId="3F04491F" w:rsidR="00433929" w:rsidRDefault="00433929">
            <w:pPr>
              <w:pStyle w:val="afff6"/>
            </w:pPr>
            <w:r w:rsidRPr="001D739C">
              <w:t>総合テストでは、業務観点からのいろいろなシナリオに基づいて機能テストを検証しますが、これに合わせてシステムの性能や</w:t>
            </w:r>
            <w:bookmarkStart w:id="1536" w:name="■信頼性20ー1ー7"/>
            <w:r w:rsidR="00785B1A">
              <w:fldChar w:fldCharType="begin"/>
            </w:r>
            <w:r w:rsidR="00785B1A">
              <w:instrText>HYPERLINK  \l "■信頼性"</w:instrText>
            </w:r>
            <w:r w:rsidR="00785B1A">
              <w:fldChar w:fldCharType="separate"/>
            </w:r>
            <w:r w:rsidRPr="00785B1A">
              <w:rPr>
                <w:rStyle w:val="a7"/>
              </w:rPr>
              <w:t>信頼性</w:t>
            </w:r>
            <w:bookmarkEnd w:id="1536"/>
            <w:r w:rsidR="00785B1A">
              <w:fldChar w:fldCharType="end"/>
            </w:r>
            <w:r>
              <w:t>など</w:t>
            </w:r>
            <w:r w:rsidRPr="001D739C">
              <w:t>を検証する非機能テストを行います。</w:t>
            </w:r>
            <w:r w:rsidRPr="00672322">
              <w:t>総合テストの段階はリリースまでの残り日数が少なくなっていて、単体・結合テストと違って数日の遅延が致命的になるので、特に進捗管理には注意を払います。</w:t>
            </w:r>
          </w:p>
          <w:p w14:paraId="254EEC0B" w14:textId="77777777" w:rsidR="00433929" w:rsidRDefault="00433929">
            <w:pPr>
              <w:ind w:firstLineChars="0" w:firstLine="0"/>
            </w:pPr>
          </w:p>
          <w:p w14:paraId="5FC23910" w14:textId="77777777" w:rsidR="00433929" w:rsidRDefault="00433929" w:rsidP="00892C01">
            <w:pPr>
              <w:pStyle w:val="afff6"/>
              <w:numPr>
                <w:ilvl w:val="0"/>
                <w:numId w:val="335"/>
              </w:numPr>
            </w:pPr>
            <w:r>
              <w:rPr>
                <w:rFonts w:hint="eastAsia"/>
              </w:rPr>
              <w:t>受入テストを実施する</w:t>
            </w:r>
          </w:p>
          <w:p w14:paraId="3913F733" w14:textId="77777777" w:rsidR="00433929" w:rsidRDefault="00433929" w:rsidP="00892C01">
            <w:pPr>
              <w:pStyle w:val="ab"/>
              <w:numPr>
                <w:ilvl w:val="0"/>
                <w:numId w:val="340"/>
              </w:numPr>
              <w:ind w:leftChars="0" w:firstLineChars="0"/>
            </w:pPr>
            <w:r>
              <w:rPr>
                <w:rFonts w:hint="eastAsia"/>
              </w:rPr>
              <w:t>受入テストと他のテストとの違いを理解する</w:t>
            </w:r>
          </w:p>
          <w:p w14:paraId="4DFF37F1" w14:textId="77777777" w:rsidR="00433929" w:rsidRDefault="00433929" w:rsidP="00892C01">
            <w:pPr>
              <w:pStyle w:val="ab"/>
              <w:numPr>
                <w:ilvl w:val="0"/>
                <w:numId w:val="340"/>
              </w:numPr>
              <w:ind w:leftChars="0" w:firstLineChars="0"/>
            </w:pPr>
            <w:r>
              <w:rPr>
                <w:rFonts w:hint="eastAsia"/>
              </w:rPr>
              <w:t>受入テストのテスト計画書を作成する</w:t>
            </w:r>
          </w:p>
          <w:p w14:paraId="5311FF47" w14:textId="77777777" w:rsidR="00433929" w:rsidRDefault="00433929">
            <w:pPr>
              <w:ind w:firstLineChars="0" w:firstLine="0"/>
            </w:pPr>
            <w:r w:rsidRPr="00830780">
              <w:rPr>
                <w:rFonts w:hint="eastAsia"/>
              </w:rPr>
              <w:t>受入テストは、他のテストと異なり、</w:t>
            </w:r>
            <w:r>
              <w:rPr>
                <w:rFonts w:hint="eastAsia"/>
              </w:rPr>
              <w:t>従業員</w:t>
            </w:r>
            <w:r w:rsidRPr="00830780">
              <w:rPr>
                <w:rFonts w:hint="eastAsia"/>
              </w:rPr>
              <w:t>が主体となって行う最終段階のテストです</w:t>
            </w:r>
            <w:r>
              <w:rPr>
                <w:rFonts w:hint="eastAsia"/>
              </w:rPr>
              <w:t>。</w:t>
            </w:r>
          </w:p>
          <w:p w14:paraId="747B21C1" w14:textId="77777777" w:rsidR="00433929" w:rsidRDefault="00433929" w:rsidP="001944A5">
            <w:pPr>
              <w:pStyle w:val="afff6"/>
            </w:pPr>
            <w:r w:rsidRPr="00016060">
              <w:t>「サービス・業務企画や要件定義で想定したとおりに情報システムができているか？」「構築された情報システムを用いて実際のサービス・業務を正しく実施できるか？」という観点で</w:t>
            </w:r>
            <w:r>
              <w:rPr>
                <w:rFonts w:hint="eastAsia"/>
              </w:rPr>
              <w:t>受入テストを行います。</w:t>
            </w:r>
          </w:p>
        </w:tc>
      </w:tr>
      <w:tr w:rsidR="00433929" w14:paraId="7D1501AC" w14:textId="77777777" w:rsidTr="00402EE3">
        <w:tc>
          <w:tcPr>
            <w:tcW w:w="10456" w:type="dxa"/>
          </w:tcPr>
          <w:p w14:paraId="2A96FA81" w14:textId="77777777" w:rsidR="00433929" w:rsidRDefault="00433929" w:rsidP="00924BBB">
            <w:pPr>
              <w:pStyle w:val="afff8"/>
            </w:pPr>
            <w:r w:rsidRPr="00E34076">
              <w:rPr>
                <w:rFonts w:hint="eastAsia"/>
              </w:rPr>
              <w:t>見落としがちな活動に注意</w:t>
            </w:r>
          </w:p>
        </w:tc>
      </w:tr>
      <w:tr w:rsidR="00433929" w14:paraId="70D35F57" w14:textId="77777777" w:rsidTr="00402EE3">
        <w:tc>
          <w:tcPr>
            <w:tcW w:w="10456" w:type="dxa"/>
          </w:tcPr>
          <w:p w14:paraId="29EE2962" w14:textId="77777777" w:rsidR="00433929" w:rsidRDefault="00433929" w:rsidP="00A12F16">
            <w:pPr>
              <w:pStyle w:val="afff6"/>
            </w:pPr>
            <w:r>
              <w:rPr>
                <w:rFonts w:hint="eastAsia"/>
              </w:rPr>
              <w:t>設計・開発でしなければいけないことは、情報システムの構築だけではありません。本番で情報システムを稼動させ、サービス・業務の円滑な運営を行っていくためにはさまざまな活動が必要になります。</w:t>
            </w:r>
          </w:p>
          <w:p w14:paraId="30B65EDB" w14:textId="77777777" w:rsidR="00433929" w:rsidRDefault="00433929" w:rsidP="00A12F16">
            <w:pPr>
              <w:pStyle w:val="afff6"/>
            </w:pPr>
          </w:p>
          <w:p w14:paraId="5F61D19F" w14:textId="77777777" w:rsidR="00433929" w:rsidRDefault="00433929" w:rsidP="00892C01">
            <w:pPr>
              <w:pStyle w:val="afff6"/>
              <w:numPr>
                <w:ilvl w:val="0"/>
                <w:numId w:val="341"/>
              </w:numPr>
            </w:pPr>
            <w:r>
              <w:rPr>
                <w:rFonts w:hint="eastAsia"/>
              </w:rPr>
              <w:t>どのプロジェクトでも必ず移行を計画する</w:t>
            </w:r>
          </w:p>
          <w:p w14:paraId="46B3A757" w14:textId="77777777" w:rsidR="00433929" w:rsidRDefault="00433929" w:rsidP="00892C01">
            <w:pPr>
              <w:pStyle w:val="ab"/>
              <w:numPr>
                <w:ilvl w:val="0"/>
                <w:numId w:val="342"/>
              </w:numPr>
              <w:ind w:leftChars="0" w:firstLineChars="0"/>
            </w:pPr>
            <w:r>
              <w:rPr>
                <w:rFonts w:hint="eastAsia"/>
              </w:rPr>
              <w:t>移行の種類を理解する</w:t>
            </w:r>
          </w:p>
          <w:p w14:paraId="752781A1" w14:textId="77777777" w:rsidR="00433929" w:rsidRDefault="00433929" w:rsidP="00892C01">
            <w:pPr>
              <w:pStyle w:val="ab"/>
              <w:numPr>
                <w:ilvl w:val="0"/>
                <w:numId w:val="342"/>
              </w:numPr>
              <w:ind w:leftChars="0" w:firstLineChars="0"/>
            </w:pPr>
            <w:r>
              <w:rPr>
                <w:rFonts w:hint="eastAsia"/>
              </w:rPr>
              <w:t>リハーサルも考慮した移行計画書を立てる</w:t>
            </w:r>
          </w:p>
          <w:p w14:paraId="07A4F334" w14:textId="77777777" w:rsidR="00433929" w:rsidRDefault="00433929">
            <w:pPr>
              <w:pStyle w:val="afff6"/>
            </w:pPr>
            <w:r>
              <w:rPr>
                <w:rFonts w:hint="eastAsia"/>
              </w:rPr>
              <w:t>情報システムの移行は、どのようなプロジェクトでも必ず発生します。既存のサービス・業務や情報システムが存在しない場合でも、本番の情報システムの構築、データの設定、切替え、新規業務の開始に関わる業務の変更などは必ず必要です。移行に関するポイントを理解することが大切です。</w:t>
            </w:r>
          </w:p>
          <w:p w14:paraId="5E12D327" w14:textId="77777777" w:rsidR="00433929" w:rsidRDefault="00433929">
            <w:pPr>
              <w:pStyle w:val="afff6"/>
            </w:pPr>
          </w:p>
          <w:p w14:paraId="133B6107" w14:textId="77777777" w:rsidR="00433929" w:rsidRDefault="00433929" w:rsidP="00892C01">
            <w:pPr>
              <w:pStyle w:val="afff6"/>
              <w:numPr>
                <w:ilvl w:val="0"/>
                <w:numId w:val="341"/>
              </w:numPr>
            </w:pPr>
            <w:r>
              <w:rPr>
                <w:rFonts w:hint="eastAsia"/>
              </w:rPr>
              <w:t>次の運用・保守は開発と並行して検討する</w:t>
            </w:r>
          </w:p>
          <w:p w14:paraId="6806058F" w14:textId="77777777" w:rsidR="00433929" w:rsidRDefault="00433929" w:rsidP="00892C01">
            <w:pPr>
              <w:pStyle w:val="ab"/>
              <w:numPr>
                <w:ilvl w:val="0"/>
                <w:numId w:val="343"/>
              </w:numPr>
              <w:ind w:leftChars="0" w:firstLineChars="0"/>
            </w:pPr>
            <w:r>
              <w:rPr>
                <w:rFonts w:hint="eastAsia"/>
              </w:rPr>
              <w:t>指標値を運用作業で取得できるように検討する</w:t>
            </w:r>
          </w:p>
          <w:p w14:paraId="4A102BBF" w14:textId="77777777" w:rsidR="00433929" w:rsidRDefault="00433929" w:rsidP="00892C01">
            <w:pPr>
              <w:pStyle w:val="ab"/>
              <w:numPr>
                <w:ilvl w:val="0"/>
                <w:numId w:val="343"/>
              </w:numPr>
              <w:ind w:leftChars="0" w:firstLineChars="0"/>
            </w:pPr>
            <w:r>
              <w:rPr>
                <w:rFonts w:hint="eastAsia"/>
              </w:rPr>
              <w:t>運用・保守の計画を立てる</w:t>
            </w:r>
          </w:p>
          <w:p w14:paraId="696B0E55" w14:textId="77777777" w:rsidR="00433929" w:rsidRDefault="00433929">
            <w:pPr>
              <w:pStyle w:val="afff6"/>
            </w:pPr>
            <w:r w:rsidRPr="006F36E0">
              <w:t>継続的な改善を行い、プロジェクト目標を確実に達成するためには、指標値の評価を容易に行えるようにして定期的に確認していくことが必要不可欠です。</w:t>
            </w:r>
            <w:r w:rsidRPr="000B1706">
              <w:t>運用計画書、運用実施要領、保守計画書、保守実施要領</w:t>
            </w:r>
            <w:r>
              <w:rPr>
                <w:rFonts w:hint="eastAsia"/>
              </w:rPr>
              <w:t>など</w:t>
            </w:r>
            <w:r w:rsidRPr="00E25A68">
              <w:t>は、運用・保守事業者の調達仕様書の</w:t>
            </w:r>
            <w:r>
              <w:rPr>
                <w:rFonts w:hint="eastAsia"/>
              </w:rPr>
              <w:t>附属</w:t>
            </w:r>
            <w:r w:rsidRPr="00E25A68">
              <w:t>資料になり、運用・保守事業者の調達後に確定されること</w:t>
            </w:r>
            <w:r>
              <w:t>に</w:t>
            </w:r>
            <w:r w:rsidRPr="00E25A68">
              <w:t>なります。</w:t>
            </w:r>
          </w:p>
          <w:p w14:paraId="4B11CBD0" w14:textId="77777777" w:rsidR="00433929" w:rsidRDefault="00433929">
            <w:pPr>
              <w:ind w:firstLineChars="0" w:firstLine="0"/>
            </w:pPr>
          </w:p>
          <w:p w14:paraId="04C4CAD9" w14:textId="77777777" w:rsidR="00433929" w:rsidRDefault="00433929" w:rsidP="00892C01">
            <w:pPr>
              <w:pStyle w:val="ab"/>
              <w:numPr>
                <w:ilvl w:val="0"/>
                <w:numId w:val="344"/>
              </w:numPr>
              <w:ind w:leftChars="0" w:firstLineChars="0"/>
            </w:pPr>
            <w:r>
              <w:rPr>
                <w:rFonts w:hint="eastAsia"/>
              </w:rPr>
              <w:t>種類を理解し揃えるマニュアルを厳選する</w:t>
            </w:r>
          </w:p>
          <w:p w14:paraId="0CA6A9F9" w14:textId="77777777" w:rsidR="00433929" w:rsidRPr="002D307E" w:rsidRDefault="00433929" w:rsidP="00892C01">
            <w:pPr>
              <w:pStyle w:val="ab"/>
              <w:numPr>
                <w:ilvl w:val="0"/>
                <w:numId w:val="345"/>
              </w:numPr>
              <w:ind w:leftChars="0" w:firstLineChars="0"/>
            </w:pPr>
            <w:r>
              <w:rPr>
                <w:rFonts w:hint="eastAsia"/>
              </w:rPr>
              <w:t>マニュアルの種類を理解する</w:t>
            </w:r>
          </w:p>
        </w:tc>
      </w:tr>
      <w:tr w:rsidR="00433929" w14:paraId="526671AC" w14:textId="77777777" w:rsidTr="00402EE3">
        <w:tc>
          <w:tcPr>
            <w:tcW w:w="10456" w:type="dxa"/>
          </w:tcPr>
          <w:p w14:paraId="77FD7B0C" w14:textId="77777777" w:rsidR="00433929" w:rsidRPr="002D307E" w:rsidRDefault="00433929" w:rsidP="00924BBB">
            <w:pPr>
              <w:pStyle w:val="afff8"/>
            </w:pPr>
            <w:r w:rsidRPr="00E34076">
              <w:rPr>
                <w:rFonts w:hint="eastAsia"/>
              </w:rPr>
              <w:t>新業務の運営を円滑に行うための準備</w:t>
            </w:r>
          </w:p>
        </w:tc>
      </w:tr>
      <w:tr w:rsidR="00433929" w14:paraId="5B7C3664" w14:textId="77777777" w:rsidTr="00402EE3">
        <w:tc>
          <w:tcPr>
            <w:tcW w:w="10456" w:type="dxa"/>
          </w:tcPr>
          <w:p w14:paraId="3F23A621" w14:textId="77777777" w:rsidR="00433929" w:rsidRDefault="00433929" w:rsidP="00803D9A">
            <w:pPr>
              <w:pStyle w:val="afff6"/>
            </w:pPr>
            <w:r>
              <w:rPr>
                <w:rFonts w:hint="eastAsia"/>
              </w:rPr>
              <w:t>情報システムを無事に稼動させ、新しいサービス・業務の運営を円滑に行っていくために必要となる最終盤の作業を行います。</w:t>
            </w:r>
          </w:p>
          <w:p w14:paraId="55A9273D" w14:textId="77777777" w:rsidR="00433929" w:rsidRDefault="00433929" w:rsidP="00803D9A">
            <w:pPr>
              <w:pStyle w:val="afff6"/>
            </w:pPr>
          </w:p>
          <w:p w14:paraId="5553348A" w14:textId="77777777" w:rsidR="00433929" w:rsidRDefault="00433929" w:rsidP="00892C01">
            <w:pPr>
              <w:pStyle w:val="afff6"/>
              <w:numPr>
                <w:ilvl w:val="0"/>
                <w:numId w:val="346"/>
              </w:numPr>
            </w:pPr>
            <w:r>
              <w:rPr>
                <w:rFonts w:hint="eastAsia"/>
              </w:rPr>
              <w:t>本番移行と本番稼動の開始を承認する</w:t>
            </w:r>
          </w:p>
          <w:p w14:paraId="741362C1" w14:textId="77777777" w:rsidR="00433929" w:rsidRDefault="00433929" w:rsidP="00892C01">
            <w:pPr>
              <w:pStyle w:val="ab"/>
              <w:numPr>
                <w:ilvl w:val="0"/>
                <w:numId w:val="347"/>
              </w:numPr>
              <w:ind w:leftChars="0" w:firstLineChars="0"/>
            </w:pPr>
            <w:r>
              <w:rPr>
                <w:rFonts w:hint="eastAsia"/>
              </w:rPr>
              <w:t>移行判定と稼動判定の違いを理解する</w:t>
            </w:r>
          </w:p>
          <w:p w14:paraId="26C0710A" w14:textId="77777777" w:rsidR="00433929" w:rsidRDefault="00433929">
            <w:pPr>
              <w:ind w:firstLineChars="0" w:firstLine="0"/>
            </w:pPr>
          </w:p>
          <w:p w14:paraId="3FBD47E7" w14:textId="77777777" w:rsidR="00433929" w:rsidRPr="002D307E" w:rsidRDefault="00433929" w:rsidP="00892C01">
            <w:pPr>
              <w:pStyle w:val="afff6"/>
              <w:numPr>
                <w:ilvl w:val="0"/>
                <w:numId w:val="346"/>
              </w:numPr>
            </w:pPr>
            <w:r>
              <w:rPr>
                <w:rFonts w:hint="eastAsia"/>
              </w:rPr>
              <w:t>正しき引継ぎを行い、トラブルを減らす</w:t>
            </w:r>
          </w:p>
        </w:tc>
      </w:tr>
    </w:tbl>
    <w:p w14:paraId="473F937D" w14:textId="77777777" w:rsidR="00433929" w:rsidRDefault="00433929" w:rsidP="002F5F23"/>
    <w:p w14:paraId="6D09F13B" w14:textId="77777777" w:rsidR="00433929" w:rsidRDefault="00433929" w:rsidP="002F5F23">
      <w:r>
        <w:rPr>
          <w:rFonts w:hint="eastAsia"/>
        </w:rPr>
        <w:t>中小企業においても適用することが有効な工程を例にとり、概要と実践に当たっての留意点を説明します。</w:t>
      </w:r>
    </w:p>
    <w:p w14:paraId="317867EF" w14:textId="77777777" w:rsidR="00433929" w:rsidRDefault="00433929" w:rsidP="00464F35">
      <w:pPr>
        <w:pStyle w:val="aff4"/>
        <w:ind w:firstLineChars="0" w:firstLine="0"/>
      </w:pPr>
    </w:p>
    <w:p w14:paraId="73380D45" w14:textId="77777777" w:rsidR="00433929" w:rsidRDefault="00433929" w:rsidP="00464F35">
      <w:pPr>
        <w:pStyle w:val="aff4"/>
      </w:pPr>
      <w:r>
        <w:rPr>
          <w:rFonts w:hint="eastAsia"/>
        </w:rPr>
        <w:t>設計・開発を開始するための事前準備</w:t>
      </w:r>
    </w:p>
    <w:p w14:paraId="4861FAEA" w14:textId="77777777" w:rsidR="00433929" w:rsidRDefault="00433929" w:rsidP="00C3623E">
      <w:r>
        <w:rPr>
          <w:rFonts w:hint="eastAsia"/>
        </w:rPr>
        <w:t>設計・開発の具体的な活動を行うのは、調達によって選定された事業者です。事業者は、調達仕様書および附属資料である要件定義書をインプットに、設計・開発工程の活動を計画し、活動を行います。設計・開発工程の作業は、情報システムを対象とした専門的なスキル・経験が求められます。</w:t>
      </w:r>
    </w:p>
    <w:p w14:paraId="71E3BDBE" w14:textId="77777777" w:rsidR="00433929" w:rsidRDefault="00433929" w:rsidP="002C1289">
      <w:r>
        <w:rPr>
          <w:rFonts w:hint="eastAsia"/>
        </w:rPr>
        <w:t>従業員が関与しなければ、作業は順調に進みません。一般的に、従業員の関与が低いほど、設計・開発の成功確率は低下します。『専門的』でわかりづらい設計・開発工程の作業において、『従業員が関与する』ことで効果がある作業とは何かを理解する必要があります。従業員が作業に関与するに当たり、基本的な役割を以下に示します。</w:t>
      </w:r>
    </w:p>
    <w:p w14:paraId="48F320F4" w14:textId="77777777" w:rsidR="00433929" w:rsidRPr="008A14A8" w:rsidRDefault="00433929" w:rsidP="00C3779E"/>
    <w:p w14:paraId="3243FF17" w14:textId="77777777" w:rsidR="00433929" w:rsidRDefault="00433929" w:rsidP="00C3779E">
      <w:r w:rsidRPr="0096078D">
        <w:rPr>
          <w:rFonts w:hint="eastAsia"/>
        </w:rPr>
        <w:t>『設計・開発』を行う際の</w:t>
      </w:r>
      <w:r>
        <w:rPr>
          <w:rFonts w:hint="eastAsia"/>
        </w:rPr>
        <w:t>従業員</w:t>
      </w:r>
      <w:r w:rsidRPr="0096078D">
        <w:rPr>
          <w:rFonts w:hint="eastAsia"/>
        </w:rPr>
        <w:t>の基本的な役割</w:t>
      </w:r>
    </w:p>
    <w:p w14:paraId="759DF603" w14:textId="77777777" w:rsidR="00433929" w:rsidRDefault="00433929" w:rsidP="00892C01">
      <w:pPr>
        <w:pStyle w:val="ab"/>
        <w:numPr>
          <w:ilvl w:val="0"/>
          <w:numId w:val="251"/>
        </w:numPr>
        <w:ind w:leftChars="0" w:firstLineChars="0"/>
      </w:pPr>
      <w:r>
        <w:rPr>
          <w:rFonts w:hint="eastAsia"/>
        </w:rPr>
        <w:t>要件の内容を事業者に正しく伝える役割</w:t>
      </w:r>
    </w:p>
    <w:p w14:paraId="47F3B711" w14:textId="77777777" w:rsidR="00433929" w:rsidRDefault="00433929" w:rsidP="00892C01">
      <w:pPr>
        <w:pStyle w:val="ab"/>
        <w:numPr>
          <w:ilvl w:val="0"/>
          <w:numId w:val="251"/>
        </w:numPr>
        <w:ind w:leftChars="0" w:firstLineChars="0"/>
      </w:pPr>
      <w:r>
        <w:t>要件どおりに情報システムができたかを確認（テスト）する役割</w:t>
      </w:r>
    </w:p>
    <w:p w14:paraId="6BC2E941" w14:textId="77777777" w:rsidR="00433929" w:rsidRDefault="00433929" w:rsidP="00892C01">
      <w:pPr>
        <w:pStyle w:val="ab"/>
        <w:numPr>
          <w:ilvl w:val="0"/>
          <w:numId w:val="251"/>
        </w:numPr>
        <w:ind w:leftChars="0" w:firstLineChars="0"/>
      </w:pPr>
      <w:r>
        <w:t>プロジェクトの進捗状況を正しく把握し、スケジュールや関係者間において発</w:t>
      </w:r>
      <w:r>
        <w:rPr>
          <w:rFonts w:hint="eastAsia"/>
        </w:rPr>
        <w:t>生する調整を適切に行う役割</w:t>
      </w:r>
    </w:p>
    <w:p w14:paraId="2F7B59E7" w14:textId="77777777" w:rsidR="00433929" w:rsidRDefault="00433929">
      <w:pPr>
        <w:ind w:firstLineChars="0" w:firstLine="0"/>
      </w:pPr>
    </w:p>
    <w:p w14:paraId="2A34ACFD" w14:textId="77777777" w:rsidR="00433929" w:rsidRPr="004744CB" w:rsidRDefault="00433929">
      <w:pPr>
        <w:ind w:firstLineChars="0" w:firstLine="0"/>
      </w:pPr>
      <w:r>
        <w:rPr>
          <w:rFonts w:hint="eastAsia"/>
        </w:rPr>
        <w:t>「設計・開発」において、中小企業でも意識すべき重要な観点の</w:t>
      </w:r>
      <w:r w:rsidRPr="00525B85">
        <w:rPr>
          <w:rFonts w:hint="eastAsia"/>
        </w:rPr>
        <w:t>詳細は</w:t>
      </w:r>
      <w:r>
        <w:rPr>
          <w:rFonts w:hint="eastAsia"/>
        </w:rPr>
        <w:t>、「</w:t>
      </w:r>
      <w:r w:rsidRPr="00407D0B">
        <w:t>DS-120デジタル・ガバメント推進標準ガイドライン実践ガイドブック</w:t>
      </w:r>
      <w:r>
        <w:rPr>
          <w:rFonts w:hint="eastAsia"/>
        </w:rPr>
        <w:t>」の以下の箇所を参照してください。</w:t>
      </w:r>
    </w:p>
    <w:tbl>
      <w:tblPr>
        <w:tblStyle w:val="aa"/>
        <w:tblW w:w="0" w:type="auto"/>
        <w:tblLook w:val="04A0" w:firstRow="1" w:lastRow="0" w:firstColumn="1" w:lastColumn="0" w:noHBand="0" w:noVBand="1"/>
      </w:tblPr>
      <w:tblGrid>
        <w:gridCol w:w="10456"/>
      </w:tblGrid>
      <w:tr w:rsidR="00433929" w14:paraId="5E93298D" w14:textId="77777777">
        <w:tc>
          <w:tcPr>
            <w:tcW w:w="10456" w:type="dxa"/>
            <w:shd w:val="clear" w:color="auto" w:fill="215E99" w:themeFill="text2" w:themeFillTint="BF"/>
          </w:tcPr>
          <w:p w14:paraId="41DD36FC" w14:textId="77777777" w:rsidR="00433929" w:rsidRPr="00A56F74" w:rsidRDefault="00433929">
            <w:pPr>
              <w:pStyle w:val="aff0"/>
            </w:pPr>
            <w:r>
              <w:rPr>
                <w:rFonts w:hint="eastAsia"/>
              </w:rPr>
              <w:t>中小企業が意識すべき観点</w:t>
            </w:r>
          </w:p>
        </w:tc>
      </w:tr>
      <w:tr w:rsidR="00433929" w14:paraId="3B192C47" w14:textId="77777777">
        <w:tc>
          <w:tcPr>
            <w:tcW w:w="10456" w:type="dxa"/>
          </w:tcPr>
          <w:p w14:paraId="4EADF56A" w14:textId="77777777" w:rsidR="00433929" w:rsidRDefault="00433929">
            <w:pPr>
              <w:pStyle w:val="afff6"/>
            </w:pPr>
            <w:r w:rsidRPr="009503F6">
              <w:rPr>
                <w:rFonts w:hint="eastAsia"/>
              </w:rPr>
              <w:t>第</w:t>
            </w:r>
            <w:r>
              <w:rPr>
                <w:rFonts w:hint="eastAsia"/>
              </w:rPr>
              <w:t>3</w:t>
            </w:r>
            <w:r w:rsidRPr="009503F6">
              <w:t>編 第</w:t>
            </w:r>
            <w:r>
              <w:rPr>
                <w:rFonts w:hint="eastAsia"/>
              </w:rPr>
              <w:t>7</w:t>
            </w:r>
            <w:r w:rsidRPr="009503F6">
              <w:t xml:space="preserve">章 </w:t>
            </w:r>
            <w:r>
              <w:rPr>
                <w:rFonts w:hint="eastAsia"/>
              </w:rPr>
              <w:t>設計・開発</w:t>
            </w:r>
            <w:r w:rsidRPr="009503F6">
              <w:t xml:space="preserve"> Step</w:t>
            </w:r>
            <w:r>
              <w:rPr>
                <w:rFonts w:hint="eastAsia"/>
              </w:rPr>
              <w:t>3</w:t>
            </w:r>
            <w:r w:rsidRPr="009503F6">
              <w:t xml:space="preserve"> </w:t>
            </w:r>
            <w:r w:rsidRPr="00361230">
              <w:rPr>
                <w:rFonts w:hint="eastAsia"/>
              </w:rPr>
              <w:t>設計・開発の計画</w:t>
            </w:r>
          </w:p>
          <w:p w14:paraId="02ACD2A1" w14:textId="77777777" w:rsidR="00433929" w:rsidRDefault="00433929">
            <w:pPr>
              <w:pStyle w:val="afff6"/>
            </w:pPr>
            <w:r w:rsidRPr="004222E3">
              <w:rPr>
                <w:rFonts w:hint="eastAsia"/>
              </w:rPr>
              <w:t>第</w:t>
            </w:r>
            <w:r w:rsidRPr="004222E3">
              <w:t>3編 第</w:t>
            </w:r>
            <w:r>
              <w:rPr>
                <w:rFonts w:hint="eastAsia"/>
              </w:rPr>
              <w:t>7</w:t>
            </w:r>
            <w:r w:rsidRPr="004222E3">
              <w:t xml:space="preserve">章 </w:t>
            </w:r>
            <w:r>
              <w:rPr>
                <w:rFonts w:hint="eastAsia"/>
              </w:rPr>
              <w:t>設計・開発</w:t>
            </w:r>
            <w:r w:rsidRPr="004222E3">
              <w:t xml:space="preserve"> Step</w:t>
            </w:r>
            <w:r>
              <w:rPr>
                <w:rFonts w:hint="eastAsia"/>
              </w:rPr>
              <w:t xml:space="preserve">4 </w:t>
            </w:r>
            <w:r w:rsidRPr="00361230">
              <w:rPr>
                <w:rFonts w:hint="eastAsia"/>
              </w:rPr>
              <w:t>設計・開発・テストの管理</w:t>
            </w:r>
          </w:p>
        </w:tc>
      </w:tr>
    </w:tbl>
    <w:p w14:paraId="4FC465B4" w14:textId="77777777" w:rsidR="00433929" w:rsidRDefault="00433929" w:rsidP="00AC35D3">
      <w:pPr>
        <w:pStyle w:val="aff4"/>
        <w:ind w:firstLineChars="0" w:firstLine="0"/>
      </w:pPr>
    </w:p>
    <w:p w14:paraId="3C7E86ED" w14:textId="77777777" w:rsidR="00433929" w:rsidRDefault="00433929" w:rsidP="009D0CEB">
      <w:pPr>
        <w:pStyle w:val="5"/>
      </w:pPr>
      <w:r w:rsidRPr="009D0CEB">
        <w:rPr>
          <w:rFonts w:hint="eastAsia"/>
        </w:rPr>
        <w:t>セキュリティ機能を実装・運用するためポイント</w:t>
      </w:r>
    </w:p>
    <w:p w14:paraId="5D0B1873" w14:textId="77777777" w:rsidR="00433929" w:rsidRDefault="00433929">
      <w:pPr>
        <w:pStyle w:val="aff4"/>
      </w:pPr>
      <w:r>
        <w:rPr>
          <w:rFonts w:hint="eastAsia"/>
        </w:rPr>
        <w:t>テスト計画の策定</w:t>
      </w:r>
    </w:p>
    <w:p w14:paraId="0DB5D244" w14:textId="77777777" w:rsidR="00433929" w:rsidRDefault="00433929">
      <w:r>
        <w:rPr>
          <w:rFonts w:hint="eastAsia"/>
        </w:rPr>
        <w:t>情報システムの設計・開発では、品質の管理が重要であり、そのためには十分なテストが必要です。現在、ウォーターフォール型の開発プロセスではV字モデルが一般的です。開発プロセスには</w:t>
      </w:r>
    </w:p>
    <w:p w14:paraId="1350300E" w14:textId="77777777" w:rsidR="00433929" w:rsidRDefault="00433929">
      <w:r>
        <w:rPr>
          <w:noProof/>
        </w:rPr>
        <w:drawing>
          <wp:anchor distT="0" distB="0" distL="114300" distR="114300" simplePos="0" relativeHeight="251656470" behindDoc="0" locked="0" layoutInCell="1" allowOverlap="1" wp14:anchorId="31771918" wp14:editId="3F150FBC">
            <wp:simplePos x="0" y="0"/>
            <wp:positionH relativeFrom="margin">
              <wp:posOffset>1788795</wp:posOffset>
            </wp:positionH>
            <wp:positionV relativeFrom="paragraph">
              <wp:posOffset>566420</wp:posOffset>
            </wp:positionV>
            <wp:extent cx="3359150" cy="2862580"/>
            <wp:effectExtent l="0" t="0" r="0" b="0"/>
            <wp:wrapTopAndBottom/>
            <wp:docPr id="525455195"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359150" cy="2862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6471" behindDoc="0" locked="0" layoutInCell="1" allowOverlap="1" wp14:anchorId="488152D7" wp14:editId="26097804">
                <wp:simplePos x="0" y="0"/>
                <wp:positionH relativeFrom="margin">
                  <wp:posOffset>1388690</wp:posOffset>
                </wp:positionH>
                <wp:positionV relativeFrom="paragraph">
                  <wp:posOffset>3400453</wp:posOffset>
                </wp:positionV>
                <wp:extent cx="3962400" cy="412750"/>
                <wp:effectExtent l="0" t="0" r="0" b="6350"/>
                <wp:wrapTopAndBottom/>
                <wp:docPr id="700485953" name="テキスト ボックス 14"/>
                <wp:cNvGraphicFramePr/>
                <a:graphic xmlns:a="http://schemas.openxmlformats.org/drawingml/2006/main">
                  <a:graphicData uri="http://schemas.microsoft.com/office/word/2010/wordprocessingShape">
                    <wps:wsp>
                      <wps:cNvSpPr txBox="1"/>
                      <wps:spPr>
                        <a:xfrm>
                          <a:off x="0" y="0"/>
                          <a:ext cx="3962400" cy="412750"/>
                        </a:xfrm>
                        <a:prstGeom prst="rect">
                          <a:avLst/>
                        </a:prstGeom>
                        <a:solidFill>
                          <a:schemeClr val="lt1"/>
                        </a:solidFill>
                        <a:ln w="6350">
                          <a:noFill/>
                        </a:ln>
                      </wps:spPr>
                      <wps:txbx>
                        <w:txbxContent>
                          <w:p w14:paraId="54CD6181" w14:textId="49A05C56" w:rsidR="00433929" w:rsidRDefault="00433929">
                            <w:pPr>
                              <w:pStyle w:val="aff2"/>
                            </w:pPr>
                            <w:r>
                              <w:rPr>
                                <w:rFonts w:hint="eastAsia"/>
                              </w:rPr>
                              <w:t>図7</w:t>
                            </w:r>
                            <w:r w:rsidR="006D0D19">
                              <w:rPr>
                                <w:rFonts w:hint="eastAsia"/>
                              </w:rPr>
                              <w:t>7</w:t>
                            </w:r>
                            <w:r>
                              <w:rPr>
                                <w:rFonts w:hint="eastAsia"/>
                              </w:rPr>
                              <w:t>. 標準ガイドラインの定義に則ったソフトウェア開発プロセスのV</w:t>
                            </w:r>
                            <w:r>
                              <w:t>字</w:t>
                            </w:r>
                            <w:r>
                              <w:rPr>
                                <w:rFonts w:hint="eastAsia"/>
                              </w:rPr>
                              <w:t>モデル</w:t>
                            </w:r>
                          </w:p>
                          <w:p w14:paraId="66227118" w14:textId="77777777" w:rsidR="00433929" w:rsidRDefault="00433929">
                            <w:pPr>
                              <w:pStyle w:val="aff2"/>
                            </w:pPr>
                            <w:r w:rsidRPr="00BC3EBB">
                              <w:rPr>
                                <w:rFonts w:hint="eastAsia"/>
                              </w:rPr>
                              <w:t>（出典）「</w:t>
                            </w:r>
                            <w:r w:rsidRPr="002757C0">
                              <w:rPr>
                                <w:rFonts w:hint="eastAsia"/>
                              </w:rPr>
                              <w:t>デジタル・ガバメント推進標準ガイドライン</w:t>
                            </w:r>
                            <w:r w:rsidRPr="002757C0">
                              <w:t xml:space="preserve"> 実践ガイドブック</w:t>
                            </w:r>
                            <w:r w:rsidRPr="00BC3EBB">
                              <w:t>」をもとに作成</w:t>
                            </w:r>
                          </w:p>
                          <w:p w14:paraId="5259A0C0" w14:textId="77777777" w:rsidR="00433929" w:rsidRPr="0074222B" w:rsidRDefault="00433929">
                            <w:pPr>
                              <w:pStyle w:val="af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152D7" id="_x0000_s1164" type="#_x0000_t202" style="position:absolute;left:0;text-align:left;margin-left:109.35pt;margin-top:267.75pt;width:312pt;height:32.5pt;z-index:2516564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" fillcolor="white [3201]" stroked="f" strokeweight=".5pt">
                <v:textbox>
                  <w:txbxContent>
                    <w:p w14:paraId="54CD6181" w14:textId="49A05C56" w:rsidR="00433929" w:rsidRDefault="00433929">
                      <w:pPr>
                        <w:pStyle w:val="aff2"/>
                      </w:pPr>
                      <w:r>
                        <w:rPr>
                          <w:rFonts w:hint="eastAsia"/>
                        </w:rPr>
                        <w:t>図7</w:t>
                      </w:r>
                      <w:r w:rsidR="006D0D19">
                        <w:rPr>
                          <w:rFonts w:hint="eastAsia"/>
                        </w:rPr>
                        <w:t>7</w:t>
                      </w:r>
                      <w:r>
                        <w:rPr>
                          <w:rFonts w:hint="eastAsia"/>
                        </w:rPr>
                        <w:t>. 標準ガイドラインの定義に則ったソフトウェア開発プロセスのV</w:t>
                      </w:r>
                      <w:r>
                        <w:t>字</w:t>
                      </w:r>
                      <w:r>
                        <w:rPr>
                          <w:rFonts w:hint="eastAsia"/>
                        </w:rPr>
                        <w:t>モデル</w:t>
                      </w:r>
                    </w:p>
                    <w:p w14:paraId="66227118" w14:textId="77777777" w:rsidR="00433929" w:rsidRDefault="00433929">
                      <w:pPr>
                        <w:pStyle w:val="aff2"/>
                      </w:pPr>
                      <w:r w:rsidRPr="00BC3EBB">
                        <w:rPr>
                          <w:rFonts w:hint="eastAsia"/>
                        </w:rPr>
                        <w:t>（出典）「</w:t>
                      </w:r>
                      <w:r w:rsidRPr="002757C0">
                        <w:rPr>
                          <w:rFonts w:hint="eastAsia"/>
                        </w:rPr>
                        <w:t>デジタル・ガバメント推進標準ガイドライン</w:t>
                      </w:r>
                      <w:r w:rsidRPr="002757C0">
                        <w:t xml:space="preserve"> 実践ガイドブック</w:t>
                      </w:r>
                      <w:r w:rsidRPr="00BC3EBB">
                        <w:t>」をもとに作成</w:t>
                      </w:r>
                    </w:p>
                    <w:p w14:paraId="5259A0C0" w14:textId="77777777" w:rsidR="00433929" w:rsidRPr="0074222B" w:rsidRDefault="00433929">
                      <w:pPr>
                        <w:pStyle w:val="aff2"/>
                      </w:pPr>
                    </w:p>
                  </w:txbxContent>
                </v:textbox>
                <w10:wrap type="topAndBottom" anchorx="margin"/>
              </v:shape>
            </w:pict>
          </mc:Fallback>
        </mc:AlternateContent>
      </w:r>
      <w:r>
        <w:rPr>
          <w:rFonts w:hint="eastAsia"/>
        </w:rPr>
        <w:t>各種の国際標準や国内標準もありますが、「標準ガイドライン」の工程定義に</w:t>
      </w:r>
      <w:r w:rsidRPr="00AB2E90">
        <w:rPr>
          <w:rFonts w:hint="eastAsia"/>
        </w:rPr>
        <w:t>則っ</w:t>
      </w:r>
      <w:r>
        <w:rPr>
          <w:rFonts w:hint="eastAsia"/>
        </w:rPr>
        <w:t>とると次のように表現できます。</w:t>
      </w:r>
    </w:p>
    <w:p w14:paraId="06504927" w14:textId="77777777" w:rsidR="00433929" w:rsidRDefault="00433929">
      <w:pPr>
        <w:ind w:firstLineChars="0" w:firstLine="0"/>
      </w:pPr>
    </w:p>
    <w:p w14:paraId="51131C42" w14:textId="77777777" w:rsidR="00433929" w:rsidRDefault="00433929">
      <w:r>
        <w:rPr>
          <w:rFonts w:hint="eastAsia"/>
        </w:rPr>
        <w:t>同じ高さにある工程が、それぞれ深く関係しています。例えば、総合テストとは基本設計で定めた要件が充足されているかを確認するテストであり、受入テストとは要件定義との充足性を確認するテストです。</w:t>
      </w:r>
    </w:p>
    <w:p w14:paraId="652FE791" w14:textId="77777777" w:rsidR="00433929" w:rsidRDefault="00433929">
      <w:r>
        <w:rPr>
          <w:rFonts w:hint="eastAsia"/>
        </w:rPr>
        <w:t>テスト工程において、発注者側にはテスト計画を確認し、テスト実施状況を管理し、テスト結果を評価するという重要な役割があります。特に、総合テスト以降の工程終盤になるほど発注者側の関与が重要であり、受入テストは発注者自身が実施するものであることに留意しましょう。</w:t>
      </w:r>
    </w:p>
    <w:p w14:paraId="79D38C79" w14:textId="77777777" w:rsidR="00433929" w:rsidRDefault="00433929"/>
    <w:p w14:paraId="43C10640" w14:textId="77777777" w:rsidR="00433929" w:rsidRDefault="00433929">
      <w:pPr>
        <w:pStyle w:val="aff4"/>
      </w:pPr>
      <w:r>
        <w:rPr>
          <w:rFonts w:hint="eastAsia"/>
        </w:rPr>
        <w:t>テストのレベルと種類</w:t>
      </w:r>
    </w:p>
    <w:p w14:paraId="5F19AEAC" w14:textId="77777777" w:rsidR="00433929" w:rsidRDefault="00433929">
      <w:r>
        <w:rPr>
          <w:rFonts w:hint="eastAsia"/>
        </w:rPr>
        <w:t>情報システムのテストは、段階的に進めていきます。例えば、「個々のプログラムが設計書どおりにできているか？」、「プログラムをつなげて機能としてみたときに、機能の設計を満たしているか？」、「機能同士をつなげてみたときに、要件を満たしているか？」、「要件どおりにできたが、業務が適切に遂行できるか？」など、徐々に確認するレベルを上げていきます。</w:t>
      </w:r>
    </w:p>
    <w:p w14:paraId="774EEC20" w14:textId="77777777" w:rsidR="00433929" w:rsidRDefault="00433929">
      <w:r>
        <w:rPr>
          <w:rFonts w:hint="eastAsia"/>
        </w:rPr>
        <w:t>これは、V字モデルが表しています。標準ガイドラインで定義しているテスト工程では、次のように整理しています。</w:t>
      </w:r>
    </w:p>
    <w:p w14:paraId="29C57A31" w14:textId="77777777" w:rsidR="00433929" w:rsidRDefault="00433929"/>
    <w:tbl>
      <w:tblPr>
        <w:tblStyle w:val="aa"/>
        <w:tblW w:w="0" w:type="auto"/>
        <w:tblLook w:val="04A0" w:firstRow="1" w:lastRow="0" w:firstColumn="1" w:lastColumn="0" w:noHBand="0" w:noVBand="1"/>
      </w:tblPr>
      <w:tblGrid>
        <w:gridCol w:w="1696"/>
        <w:gridCol w:w="3686"/>
        <w:gridCol w:w="5074"/>
      </w:tblGrid>
      <w:tr w:rsidR="00433929" w14:paraId="45B1B1D2" w14:textId="77777777">
        <w:tc>
          <w:tcPr>
            <w:tcW w:w="1696" w:type="dxa"/>
            <w:shd w:val="clear" w:color="auto" w:fill="215E99" w:themeFill="text2" w:themeFillTint="BF"/>
          </w:tcPr>
          <w:p w14:paraId="17ED794D" w14:textId="77777777" w:rsidR="00433929" w:rsidRDefault="00433929">
            <w:pPr>
              <w:pStyle w:val="aff0"/>
            </w:pPr>
            <w:r>
              <w:rPr>
                <w:rFonts w:hint="eastAsia"/>
              </w:rPr>
              <w:t>テスト工程</w:t>
            </w:r>
          </w:p>
        </w:tc>
        <w:tc>
          <w:tcPr>
            <w:tcW w:w="3686" w:type="dxa"/>
            <w:shd w:val="clear" w:color="auto" w:fill="215E99" w:themeFill="text2" w:themeFillTint="BF"/>
          </w:tcPr>
          <w:p w14:paraId="0C534E1A" w14:textId="77777777" w:rsidR="00433929" w:rsidRDefault="00433929">
            <w:pPr>
              <w:pStyle w:val="aff0"/>
            </w:pPr>
            <w:r>
              <w:rPr>
                <w:rFonts w:hint="eastAsia"/>
              </w:rPr>
              <w:t>概要</w:t>
            </w:r>
          </w:p>
        </w:tc>
        <w:tc>
          <w:tcPr>
            <w:tcW w:w="5074" w:type="dxa"/>
            <w:shd w:val="clear" w:color="auto" w:fill="215E99" w:themeFill="text2" w:themeFillTint="BF"/>
          </w:tcPr>
          <w:p w14:paraId="72E7E7BA" w14:textId="77777777" w:rsidR="00433929" w:rsidRDefault="00433929">
            <w:pPr>
              <w:pStyle w:val="aff0"/>
            </w:pPr>
            <w:r>
              <w:rPr>
                <w:rFonts w:hint="eastAsia"/>
              </w:rPr>
              <w:t>発注者の関与の仕方</w:t>
            </w:r>
          </w:p>
        </w:tc>
      </w:tr>
      <w:tr w:rsidR="00433929" w14:paraId="4230FEE0" w14:textId="77777777">
        <w:tc>
          <w:tcPr>
            <w:tcW w:w="1696" w:type="dxa"/>
            <w:shd w:val="clear" w:color="auto" w:fill="auto"/>
          </w:tcPr>
          <w:p w14:paraId="4CFFAAD1" w14:textId="77777777" w:rsidR="00433929" w:rsidRDefault="00433929">
            <w:pPr>
              <w:pStyle w:val="afff8"/>
            </w:pPr>
            <w:r>
              <w:rPr>
                <w:rFonts w:hint="eastAsia"/>
              </w:rPr>
              <w:t>単体テスト</w:t>
            </w:r>
          </w:p>
        </w:tc>
        <w:tc>
          <w:tcPr>
            <w:tcW w:w="3686" w:type="dxa"/>
            <w:shd w:val="clear" w:color="auto" w:fill="auto"/>
          </w:tcPr>
          <w:p w14:paraId="0748F27D" w14:textId="77777777" w:rsidR="00433929" w:rsidRDefault="00433929">
            <w:pPr>
              <w:pStyle w:val="afff6"/>
            </w:pPr>
            <w:r>
              <w:rPr>
                <w:rFonts w:hint="eastAsia"/>
              </w:rPr>
              <w:t>アプリケーションを構成する最小の単位で実施するテストであり、主に機能単位で設計どおりに動作するかを事業者（プログラマ）が確認する。</w:t>
            </w:r>
          </w:p>
        </w:tc>
        <w:tc>
          <w:tcPr>
            <w:tcW w:w="5074" w:type="dxa"/>
            <w:shd w:val="clear" w:color="auto" w:fill="auto"/>
          </w:tcPr>
          <w:p w14:paraId="148B61BB" w14:textId="77777777" w:rsidR="00433929" w:rsidRDefault="00433929">
            <w:pPr>
              <w:pStyle w:val="afff6"/>
            </w:pPr>
            <w:r>
              <w:rPr>
                <w:rFonts w:hint="eastAsia"/>
              </w:rPr>
              <w:t>事業者がテストの実施主体ではあるが、発注者もテスト計画を確認した上で、実施状況の報告を求め、報告書に記載されている実施結果に不足、誤りなどが発生している場合は、課題などを整理し、指摘または指導を行う。</w:t>
            </w:r>
          </w:p>
        </w:tc>
      </w:tr>
      <w:tr w:rsidR="00433929" w14:paraId="241689DC" w14:textId="77777777">
        <w:tc>
          <w:tcPr>
            <w:tcW w:w="1696" w:type="dxa"/>
            <w:shd w:val="clear" w:color="auto" w:fill="auto"/>
          </w:tcPr>
          <w:p w14:paraId="6CAEBD33" w14:textId="77777777" w:rsidR="00433929" w:rsidRDefault="00433929">
            <w:pPr>
              <w:pStyle w:val="afff8"/>
            </w:pPr>
            <w:r>
              <w:rPr>
                <w:rFonts w:hint="eastAsia"/>
              </w:rPr>
              <w:t>結合テスト</w:t>
            </w:r>
          </w:p>
        </w:tc>
        <w:tc>
          <w:tcPr>
            <w:tcW w:w="3686" w:type="dxa"/>
            <w:shd w:val="clear" w:color="auto" w:fill="auto"/>
          </w:tcPr>
          <w:p w14:paraId="069D47F7" w14:textId="77777777" w:rsidR="00433929" w:rsidRDefault="00433929">
            <w:pPr>
              <w:pStyle w:val="afff6"/>
            </w:pPr>
            <w:r>
              <w:rPr>
                <w:rFonts w:hint="eastAsia"/>
              </w:rPr>
              <w:t>複数の機能を連携させて動作を確認するテストであり、主にユースケース単位で設計どおりに動作するかをテスト担当者が確認する。</w:t>
            </w:r>
          </w:p>
        </w:tc>
        <w:tc>
          <w:tcPr>
            <w:tcW w:w="5074" w:type="dxa"/>
            <w:shd w:val="clear" w:color="auto" w:fill="auto"/>
          </w:tcPr>
          <w:p w14:paraId="5ADE7AB6" w14:textId="77777777" w:rsidR="00433929" w:rsidRDefault="00433929">
            <w:pPr>
              <w:pStyle w:val="afff6"/>
            </w:pPr>
            <w:r w:rsidRPr="00D17A2B">
              <w:rPr>
                <w:rFonts w:hint="eastAsia"/>
              </w:rPr>
              <w:t>（同上）</w:t>
            </w:r>
          </w:p>
        </w:tc>
      </w:tr>
      <w:tr w:rsidR="00433929" w14:paraId="120D4981" w14:textId="77777777">
        <w:tc>
          <w:tcPr>
            <w:tcW w:w="1696" w:type="dxa"/>
            <w:shd w:val="clear" w:color="auto" w:fill="auto"/>
          </w:tcPr>
          <w:p w14:paraId="0FB38C6D" w14:textId="77777777" w:rsidR="00433929" w:rsidRDefault="00433929">
            <w:pPr>
              <w:pStyle w:val="afff8"/>
            </w:pPr>
            <w:r>
              <w:rPr>
                <w:rFonts w:hint="eastAsia"/>
              </w:rPr>
              <w:t>総合テスト</w:t>
            </w:r>
          </w:p>
        </w:tc>
        <w:tc>
          <w:tcPr>
            <w:tcW w:w="3686" w:type="dxa"/>
            <w:shd w:val="clear" w:color="auto" w:fill="auto"/>
          </w:tcPr>
          <w:p w14:paraId="761EDA5B" w14:textId="77777777" w:rsidR="00433929" w:rsidRDefault="00433929">
            <w:pPr>
              <w:pStyle w:val="afff6"/>
            </w:pPr>
            <w:r>
              <w:rPr>
                <w:rFonts w:hint="eastAsia"/>
              </w:rPr>
              <w:t>システム全体が設計のどおりに動作することを確認するテストであり、ユースケースを組み合わせた一連の業務が行えることを機能面や非機能面の観点からテスト担当者が確認する。</w:t>
            </w:r>
          </w:p>
        </w:tc>
        <w:tc>
          <w:tcPr>
            <w:tcW w:w="5074" w:type="dxa"/>
            <w:shd w:val="clear" w:color="auto" w:fill="auto"/>
          </w:tcPr>
          <w:p w14:paraId="18ABCE12" w14:textId="77777777" w:rsidR="00433929" w:rsidRDefault="00433929">
            <w:pPr>
              <w:pStyle w:val="afff6"/>
            </w:pPr>
            <w:r>
              <w:rPr>
                <w:rFonts w:hint="eastAsia"/>
              </w:rPr>
              <w:t>上記に加えて、テストシナリオやテスト評価方法の妥当性を確認し、過不足を指摘することで抜け漏れがないテストの内容になるように関与する。</w:t>
            </w:r>
          </w:p>
        </w:tc>
      </w:tr>
      <w:tr w:rsidR="00433929" w14:paraId="3BDF5862" w14:textId="77777777">
        <w:tc>
          <w:tcPr>
            <w:tcW w:w="1696" w:type="dxa"/>
            <w:shd w:val="clear" w:color="auto" w:fill="auto"/>
          </w:tcPr>
          <w:p w14:paraId="22C99FD9" w14:textId="77777777" w:rsidR="00433929" w:rsidRDefault="00433929">
            <w:pPr>
              <w:pStyle w:val="afff8"/>
            </w:pPr>
            <w:r>
              <w:rPr>
                <w:rFonts w:hint="eastAsia"/>
              </w:rPr>
              <w:t>受入テスト</w:t>
            </w:r>
          </w:p>
        </w:tc>
        <w:tc>
          <w:tcPr>
            <w:tcW w:w="3686" w:type="dxa"/>
            <w:shd w:val="clear" w:color="auto" w:fill="auto"/>
          </w:tcPr>
          <w:p w14:paraId="2C061456" w14:textId="77777777" w:rsidR="00433929" w:rsidRDefault="00433929">
            <w:pPr>
              <w:pStyle w:val="afff6"/>
            </w:pPr>
            <w:r>
              <w:rPr>
                <w:rFonts w:hint="eastAsia"/>
              </w:rPr>
              <w:t>納品されるシステムが要件どおりに動作することを確認するテストであり、発注者が主体となり、事業者と協力して確認する。</w:t>
            </w:r>
          </w:p>
        </w:tc>
        <w:tc>
          <w:tcPr>
            <w:tcW w:w="5074" w:type="dxa"/>
            <w:shd w:val="clear" w:color="auto" w:fill="auto"/>
          </w:tcPr>
          <w:p w14:paraId="0046EC2E" w14:textId="77777777" w:rsidR="00433929" w:rsidRDefault="00433929">
            <w:pPr>
              <w:pStyle w:val="afff6"/>
            </w:pPr>
            <w:r>
              <w:rPr>
                <w:rFonts w:hint="eastAsia"/>
              </w:rPr>
              <w:t>発注者が主体となりテストを実施する。実際の利用者がテストに参加することで、サービス・業務が円滑に実施できることを確認する。事前に要件を十分確認できるテストシナリオかを確認し、実際にテストシナリオに基づき情報システムを操作し、テスト結果が要件どおりであることを確認する。</w:t>
            </w:r>
          </w:p>
        </w:tc>
      </w:tr>
    </w:tbl>
    <w:p w14:paraId="024E7FDF" w14:textId="77777777" w:rsidR="00433929" w:rsidRDefault="00433929"/>
    <w:p w14:paraId="188C4ED4" w14:textId="77777777" w:rsidR="00433929" w:rsidRDefault="00433929">
      <w:r w:rsidRPr="000E7BBB">
        <w:rPr>
          <w:rFonts w:hint="eastAsia"/>
        </w:rPr>
        <w:t>テスト工程とは別に、テスト手法の違いがあります。</w:t>
      </w:r>
    </w:p>
    <w:tbl>
      <w:tblPr>
        <w:tblStyle w:val="aa"/>
        <w:tblW w:w="0" w:type="auto"/>
        <w:tblLook w:val="04A0" w:firstRow="1" w:lastRow="0" w:firstColumn="1" w:lastColumn="0" w:noHBand="0" w:noVBand="1"/>
      </w:tblPr>
      <w:tblGrid>
        <w:gridCol w:w="2972"/>
        <w:gridCol w:w="7484"/>
      </w:tblGrid>
      <w:tr w:rsidR="00433929" w14:paraId="089D676F" w14:textId="77777777">
        <w:tc>
          <w:tcPr>
            <w:tcW w:w="2972" w:type="dxa"/>
            <w:shd w:val="clear" w:color="auto" w:fill="215E99" w:themeFill="text2" w:themeFillTint="BF"/>
          </w:tcPr>
          <w:p w14:paraId="59B8D310" w14:textId="77777777" w:rsidR="00433929" w:rsidRDefault="00433929">
            <w:pPr>
              <w:pStyle w:val="aff0"/>
            </w:pPr>
            <w:r>
              <w:rPr>
                <w:rFonts w:hint="eastAsia"/>
              </w:rPr>
              <w:t>テスト手法</w:t>
            </w:r>
          </w:p>
        </w:tc>
        <w:tc>
          <w:tcPr>
            <w:tcW w:w="7484" w:type="dxa"/>
            <w:shd w:val="clear" w:color="auto" w:fill="215E99" w:themeFill="text2" w:themeFillTint="BF"/>
          </w:tcPr>
          <w:p w14:paraId="2285F890" w14:textId="77777777" w:rsidR="00433929" w:rsidRDefault="00433929">
            <w:pPr>
              <w:pStyle w:val="aff0"/>
            </w:pPr>
            <w:r>
              <w:rPr>
                <w:rFonts w:hint="eastAsia"/>
              </w:rPr>
              <w:t>概要</w:t>
            </w:r>
          </w:p>
        </w:tc>
      </w:tr>
      <w:tr w:rsidR="00433929" w14:paraId="075EA541" w14:textId="77777777">
        <w:tc>
          <w:tcPr>
            <w:tcW w:w="2972" w:type="dxa"/>
          </w:tcPr>
          <w:p w14:paraId="1995CCDE" w14:textId="77777777" w:rsidR="00433929" w:rsidRDefault="00433929">
            <w:pPr>
              <w:pStyle w:val="afff8"/>
            </w:pPr>
            <w:r>
              <w:rPr>
                <w:rFonts w:hint="eastAsia"/>
              </w:rPr>
              <w:t>ホワイトボックステスト</w:t>
            </w:r>
          </w:p>
        </w:tc>
        <w:tc>
          <w:tcPr>
            <w:tcW w:w="7484" w:type="dxa"/>
          </w:tcPr>
          <w:p w14:paraId="22E11553" w14:textId="77777777" w:rsidR="00433929" w:rsidRDefault="00433929">
            <w:pPr>
              <w:ind w:firstLineChars="0" w:firstLine="0"/>
            </w:pPr>
            <w:r>
              <w:rPr>
                <w:rFonts w:hint="eastAsia"/>
              </w:rPr>
              <w:t>ホワイトボックステストとは、プログラム（ソースコード）の内部構造、論理構造を理解した上でその構造どおりに実装できているかを確認するテストです。中身が見えている状態で行うテストなので、ホワイトボックスと呼んでいます。プログラムを「作る」人の目線でのテストともいえます。基本的に、上述のテスト工程のうちホワイトボックステストを実施するのは単体テスト工程です。ホワイトボックステストでは、ソースコードがテストされた割合を示す「カバレッジ（網羅率）」が重要な指標となります。しかし、カバレッジには主として3つのレベルがあるので、どのカバレッジレベルを前提としているかについて注意が必要です。</w:t>
            </w:r>
          </w:p>
          <w:p w14:paraId="2FFBDF3B" w14:textId="77777777" w:rsidR="00433929" w:rsidRPr="00803591" w:rsidRDefault="00433929">
            <w:pPr>
              <w:ind w:firstLineChars="0" w:firstLine="0"/>
            </w:pPr>
          </w:p>
          <w:p w14:paraId="6CAF983F" w14:textId="77777777" w:rsidR="00433929" w:rsidRDefault="00433929">
            <w:pPr>
              <w:ind w:firstLineChars="0" w:firstLine="0"/>
            </w:pPr>
            <w:r>
              <w:rPr>
                <w:rFonts w:hint="eastAsia"/>
              </w:rPr>
              <w:t>（参考）</w:t>
            </w:r>
            <w:r>
              <w:t>カバレッジの種類</w:t>
            </w:r>
          </w:p>
          <w:p w14:paraId="2770A379" w14:textId="77777777" w:rsidR="00433929" w:rsidRDefault="00433929" w:rsidP="00892C01">
            <w:pPr>
              <w:pStyle w:val="ab"/>
              <w:numPr>
                <w:ilvl w:val="0"/>
                <w:numId w:val="265"/>
              </w:numPr>
              <w:ind w:leftChars="0" w:firstLineChars="0"/>
            </w:pPr>
            <w:r>
              <w:rPr>
                <w:rFonts w:hint="eastAsia"/>
              </w:rPr>
              <w:t>Ｃ0</w:t>
            </w:r>
            <w:r>
              <w:t xml:space="preserve"> 命令網羅率：プログラム内の命令文をどの程度網羅したか</w:t>
            </w:r>
          </w:p>
          <w:p w14:paraId="273C12BB" w14:textId="77777777" w:rsidR="00433929" w:rsidRDefault="00433929" w:rsidP="00892C01">
            <w:pPr>
              <w:pStyle w:val="ab"/>
              <w:numPr>
                <w:ilvl w:val="0"/>
                <w:numId w:val="265"/>
              </w:numPr>
              <w:ind w:leftChars="0" w:firstLineChars="0"/>
            </w:pPr>
            <w:r>
              <w:rPr>
                <w:rFonts w:hint="eastAsia"/>
              </w:rPr>
              <w:t>Ｃ1</w:t>
            </w:r>
            <w:r>
              <w:t xml:space="preserve"> 分岐網羅率：プログラム内の分岐をどの程度網羅したか</w:t>
            </w:r>
          </w:p>
          <w:p w14:paraId="46A74522" w14:textId="77777777" w:rsidR="00433929" w:rsidRDefault="00433929" w:rsidP="00892C01">
            <w:pPr>
              <w:pStyle w:val="ab"/>
              <w:numPr>
                <w:ilvl w:val="0"/>
                <w:numId w:val="265"/>
              </w:numPr>
              <w:ind w:leftChars="0" w:firstLineChars="0"/>
            </w:pPr>
            <w:r>
              <w:rPr>
                <w:rFonts w:hint="eastAsia"/>
              </w:rPr>
              <w:t>Ｃ2</w:t>
            </w:r>
            <w:r>
              <w:t xml:space="preserve"> 条件網羅率：プログラム内の条件をどの程度網羅したか</w:t>
            </w:r>
          </w:p>
          <w:p w14:paraId="1A1401D8" w14:textId="77777777" w:rsidR="00433929" w:rsidRDefault="00433929">
            <w:pPr>
              <w:ind w:firstLineChars="0" w:firstLine="0"/>
            </w:pPr>
          </w:p>
          <w:p w14:paraId="0C9782CE" w14:textId="77777777" w:rsidR="00433929" w:rsidRDefault="00433929">
            <w:pPr>
              <w:ind w:firstLineChars="0" w:firstLine="0"/>
            </w:pPr>
            <w:r>
              <w:rPr>
                <w:rFonts w:hint="eastAsia"/>
              </w:rPr>
              <w:t>長所：</w:t>
            </w:r>
          </w:p>
          <w:p w14:paraId="2B81C951" w14:textId="77777777" w:rsidR="00433929" w:rsidRDefault="00433929" w:rsidP="00892C01">
            <w:pPr>
              <w:pStyle w:val="ab"/>
              <w:numPr>
                <w:ilvl w:val="0"/>
                <w:numId w:val="267"/>
              </w:numPr>
              <w:ind w:leftChars="0" w:firstLineChars="0"/>
            </w:pPr>
            <w:r w:rsidRPr="005321D5">
              <w:rPr>
                <w:rFonts w:hint="eastAsia"/>
              </w:rPr>
              <w:t>期待</w:t>
            </w:r>
            <w:r>
              <w:rPr>
                <w:rFonts w:hint="eastAsia"/>
              </w:rPr>
              <w:t>どお</w:t>
            </w:r>
            <w:r w:rsidRPr="005321D5">
              <w:rPr>
                <w:rFonts w:hint="eastAsia"/>
              </w:rPr>
              <w:t>りの処理がされているかを網羅的に確認でき</w:t>
            </w:r>
            <w:r>
              <w:rPr>
                <w:rFonts w:hint="eastAsia"/>
              </w:rPr>
              <w:t>ます。</w:t>
            </w:r>
          </w:p>
          <w:p w14:paraId="2D14EFE9" w14:textId="77777777" w:rsidR="00433929" w:rsidRDefault="00433929">
            <w:pPr>
              <w:ind w:firstLineChars="0" w:firstLine="0"/>
            </w:pPr>
            <w:r>
              <w:rPr>
                <w:rFonts w:hint="eastAsia"/>
              </w:rPr>
              <w:t>短所：</w:t>
            </w:r>
          </w:p>
          <w:p w14:paraId="17447C10" w14:textId="77777777" w:rsidR="00433929" w:rsidRDefault="00433929" w:rsidP="00892C01">
            <w:pPr>
              <w:pStyle w:val="ab"/>
              <w:numPr>
                <w:ilvl w:val="0"/>
                <w:numId w:val="266"/>
              </w:numPr>
              <w:ind w:leftChars="0" w:firstLineChars="0"/>
            </w:pPr>
            <w:r>
              <w:rPr>
                <w:rFonts w:hint="eastAsia"/>
              </w:rPr>
              <w:t>仕様自体の間違いや機能が備わっていないバグなどはホワイトボックステストでは検出できません。</w:t>
            </w:r>
          </w:p>
          <w:p w14:paraId="3958310D" w14:textId="77777777" w:rsidR="00433929" w:rsidRDefault="00433929" w:rsidP="00892C01">
            <w:pPr>
              <w:pStyle w:val="ab"/>
              <w:numPr>
                <w:ilvl w:val="0"/>
                <w:numId w:val="266"/>
              </w:numPr>
              <w:ind w:leftChars="0" w:firstLineChars="0"/>
            </w:pPr>
            <w:r>
              <w:rPr>
                <w:rFonts w:hint="eastAsia"/>
              </w:rPr>
              <w:t>カバレッジは必ずしも</w:t>
            </w:r>
            <w:r>
              <w:t>100%を目指す必要はありませ</w:t>
            </w:r>
            <w:r>
              <w:rPr>
                <w:rFonts w:hint="eastAsia"/>
              </w:rPr>
              <w:t>ん。</w:t>
            </w:r>
            <w:r>
              <w:t>100%に近づくほどコストが増大するので、適切にカバレ</w:t>
            </w:r>
            <w:r>
              <w:rPr>
                <w:rFonts w:hint="eastAsia"/>
              </w:rPr>
              <w:t>ッジを定める必要があります。</w:t>
            </w:r>
          </w:p>
        </w:tc>
      </w:tr>
      <w:tr w:rsidR="00433929" w14:paraId="0DC6E074" w14:textId="77777777">
        <w:tc>
          <w:tcPr>
            <w:tcW w:w="2972" w:type="dxa"/>
          </w:tcPr>
          <w:p w14:paraId="54F666CF" w14:textId="77777777" w:rsidR="00433929" w:rsidRDefault="00433929">
            <w:pPr>
              <w:pStyle w:val="afff8"/>
            </w:pPr>
            <w:r>
              <w:rPr>
                <w:rFonts w:hint="eastAsia"/>
              </w:rPr>
              <w:t>ブラックボックステスト</w:t>
            </w:r>
          </w:p>
        </w:tc>
        <w:tc>
          <w:tcPr>
            <w:tcW w:w="7484" w:type="dxa"/>
          </w:tcPr>
          <w:p w14:paraId="0BD2F5E2" w14:textId="77777777" w:rsidR="00433929" w:rsidRDefault="00433929">
            <w:pPr>
              <w:ind w:firstLineChars="0" w:firstLine="0"/>
            </w:pPr>
            <w:r>
              <w:rPr>
                <w:rFonts w:hint="eastAsia"/>
              </w:rPr>
              <w:t>ブラックボックステストとは、プログラムの内部構造、論理構造に着目するのではなく、プログラムの入出力に着目します。プログラムの外側から見たときに仕様どおりに動作するかを確認するテストです。中身が見えない状態で行うテストなので、ブラックボックスと呼んでいます。プログラムを「使う」人の目線でのテストともいえます。基本的に、ホワイトボックステストの完了後に、さまざまな粒度や観点からブラックボックステストを実施します。</w:t>
            </w:r>
          </w:p>
          <w:p w14:paraId="372F9B0C" w14:textId="77777777" w:rsidR="00433929" w:rsidRDefault="00433929">
            <w:pPr>
              <w:ind w:firstLineChars="0" w:firstLine="0"/>
            </w:pPr>
          </w:p>
          <w:p w14:paraId="385BDAD3" w14:textId="77777777" w:rsidR="00433929" w:rsidRDefault="00433929">
            <w:pPr>
              <w:ind w:firstLineChars="0" w:firstLine="0"/>
            </w:pPr>
            <w:r>
              <w:rPr>
                <w:rFonts w:hint="eastAsia"/>
              </w:rPr>
              <w:t>長所：</w:t>
            </w:r>
          </w:p>
          <w:p w14:paraId="36E6A4B9" w14:textId="77777777" w:rsidR="00433929" w:rsidRDefault="00433929" w:rsidP="00892C01">
            <w:pPr>
              <w:pStyle w:val="ab"/>
              <w:numPr>
                <w:ilvl w:val="0"/>
                <w:numId w:val="268"/>
              </w:numPr>
              <w:ind w:leftChars="0" w:firstLineChars="0"/>
            </w:pPr>
            <w:r>
              <w:rPr>
                <w:rFonts w:hint="eastAsia"/>
              </w:rPr>
              <w:t>レイアウトが崩れていないかなど、実際に使用する観点でテストすることができます。</w:t>
            </w:r>
          </w:p>
          <w:p w14:paraId="494A1F67" w14:textId="77777777" w:rsidR="00433929" w:rsidRDefault="00433929">
            <w:pPr>
              <w:ind w:firstLineChars="0" w:firstLine="0"/>
            </w:pPr>
            <w:r>
              <w:rPr>
                <w:rFonts w:hint="eastAsia"/>
              </w:rPr>
              <w:t>短所：</w:t>
            </w:r>
          </w:p>
          <w:p w14:paraId="3BA39639" w14:textId="77777777" w:rsidR="00433929" w:rsidRDefault="00433929" w:rsidP="00892C01">
            <w:pPr>
              <w:pStyle w:val="ab"/>
              <w:numPr>
                <w:ilvl w:val="0"/>
                <w:numId w:val="268"/>
              </w:numPr>
              <w:ind w:leftChars="0" w:firstLineChars="0"/>
            </w:pPr>
            <w:r>
              <w:rPr>
                <w:rFonts w:hint="eastAsia"/>
              </w:rPr>
              <w:t>結果が正しい場合、処理上の不具合があっても見つけることが難しいです。</w:t>
            </w:r>
          </w:p>
        </w:tc>
      </w:tr>
    </w:tbl>
    <w:p w14:paraId="219D6A28" w14:textId="77777777" w:rsidR="00433929" w:rsidRDefault="00433929">
      <w:pPr>
        <w:pStyle w:val="aff4"/>
        <w:ind w:firstLineChars="0" w:firstLine="0"/>
      </w:pPr>
    </w:p>
    <w:p w14:paraId="2EFE33DC" w14:textId="77777777" w:rsidR="00433929" w:rsidRPr="00FC3CE6" w:rsidRDefault="00433929">
      <w:pPr>
        <w:pStyle w:val="aff4"/>
      </w:pPr>
      <w:r>
        <w:rPr>
          <w:rFonts w:hint="eastAsia"/>
        </w:rPr>
        <w:t>テストツールの活用</w:t>
      </w:r>
    </w:p>
    <w:p w14:paraId="691842A8" w14:textId="77777777" w:rsidR="00433929" w:rsidRDefault="00433929">
      <w:r>
        <w:rPr>
          <w:rFonts w:hint="eastAsia"/>
        </w:rPr>
        <w:t>近年、情報システムの品質を向上させるためのツールは多く登場しています。これらを活用することで、設計・開発の活動を効率的に進めたり、効果的に品質を担保・向上させたりすることができます。事業者とも相談しながら、導入を検討することが重要です。</w:t>
      </w:r>
    </w:p>
    <w:p w14:paraId="62C208A9" w14:textId="77777777" w:rsidR="00433929" w:rsidRDefault="00433929"/>
    <w:tbl>
      <w:tblPr>
        <w:tblStyle w:val="aa"/>
        <w:tblW w:w="0" w:type="auto"/>
        <w:tblLook w:val="04A0" w:firstRow="1" w:lastRow="0" w:firstColumn="1" w:lastColumn="0" w:noHBand="0" w:noVBand="1"/>
      </w:tblPr>
      <w:tblGrid>
        <w:gridCol w:w="3681"/>
        <w:gridCol w:w="3289"/>
        <w:gridCol w:w="3486"/>
      </w:tblGrid>
      <w:tr w:rsidR="00433929" w14:paraId="73C83C21" w14:textId="77777777">
        <w:tc>
          <w:tcPr>
            <w:tcW w:w="3681" w:type="dxa"/>
            <w:shd w:val="clear" w:color="auto" w:fill="215E99" w:themeFill="text2" w:themeFillTint="BF"/>
          </w:tcPr>
          <w:p w14:paraId="48D32F3C" w14:textId="77777777" w:rsidR="00433929" w:rsidRDefault="00433929">
            <w:pPr>
              <w:pStyle w:val="aff0"/>
            </w:pPr>
            <w:r>
              <w:rPr>
                <w:rFonts w:hint="eastAsia"/>
              </w:rPr>
              <w:t>ツールの種類</w:t>
            </w:r>
          </w:p>
        </w:tc>
        <w:tc>
          <w:tcPr>
            <w:tcW w:w="3289" w:type="dxa"/>
            <w:shd w:val="clear" w:color="auto" w:fill="215E99" w:themeFill="text2" w:themeFillTint="BF"/>
          </w:tcPr>
          <w:p w14:paraId="68C7E397" w14:textId="77777777" w:rsidR="00433929" w:rsidRDefault="00433929">
            <w:pPr>
              <w:pStyle w:val="aff0"/>
            </w:pPr>
            <w:r>
              <w:rPr>
                <w:rFonts w:hint="eastAsia"/>
              </w:rPr>
              <w:t>概要</w:t>
            </w:r>
          </w:p>
        </w:tc>
        <w:tc>
          <w:tcPr>
            <w:tcW w:w="3486" w:type="dxa"/>
            <w:shd w:val="clear" w:color="auto" w:fill="215E99" w:themeFill="text2" w:themeFillTint="BF"/>
          </w:tcPr>
          <w:p w14:paraId="57730D0B" w14:textId="77777777" w:rsidR="00433929" w:rsidRDefault="00433929">
            <w:pPr>
              <w:pStyle w:val="aff0"/>
            </w:pPr>
            <w:r>
              <w:rPr>
                <w:rFonts w:hint="eastAsia"/>
              </w:rPr>
              <w:t>メリット</w:t>
            </w:r>
          </w:p>
        </w:tc>
      </w:tr>
      <w:tr w:rsidR="00433929" w14:paraId="0715DB7D" w14:textId="77777777">
        <w:tc>
          <w:tcPr>
            <w:tcW w:w="3681" w:type="dxa"/>
          </w:tcPr>
          <w:p w14:paraId="63B7B5B9" w14:textId="77777777" w:rsidR="00433929" w:rsidRPr="00240065" w:rsidRDefault="00433929" w:rsidP="00240065">
            <w:pPr>
              <w:pStyle w:val="afff6"/>
            </w:pPr>
            <w:r>
              <w:rPr>
                <w:rFonts w:hint="eastAsia"/>
              </w:rPr>
              <w:t>ソースコードの静的解析ツール</w:t>
            </w:r>
          </w:p>
        </w:tc>
        <w:tc>
          <w:tcPr>
            <w:tcW w:w="3289" w:type="dxa"/>
          </w:tcPr>
          <w:p w14:paraId="19C35E3D" w14:textId="77777777" w:rsidR="00433929" w:rsidRDefault="00433929" w:rsidP="00A52C8C">
            <w:pPr>
              <w:pStyle w:val="afff6"/>
            </w:pPr>
            <w:r>
              <w:rPr>
                <w:rFonts w:hint="eastAsia"/>
              </w:rPr>
              <w:t>ソースコードから、機械的にコード規模（コード行、スペース行、コメント行など）、複雑度、複製度</w:t>
            </w:r>
            <w:r>
              <w:t>/重</w:t>
            </w:r>
            <w:r>
              <w:rPr>
                <w:rFonts w:hint="eastAsia"/>
              </w:rPr>
              <w:t>複度、正当性、セキュリティ観点からの好ましくない行、パターンなどを機械的に抽出するツール。</w:t>
            </w:r>
          </w:p>
        </w:tc>
        <w:tc>
          <w:tcPr>
            <w:tcW w:w="3486" w:type="dxa"/>
          </w:tcPr>
          <w:p w14:paraId="77031071" w14:textId="77777777" w:rsidR="00433929" w:rsidRDefault="00433929" w:rsidP="00F201BD">
            <w:pPr>
              <w:pStyle w:val="afff6"/>
            </w:pPr>
            <w:r>
              <w:rPr>
                <w:rFonts w:hint="eastAsia"/>
              </w:rPr>
              <w:t>静的解析ツールは、ソースコードレビュー（インスペクションともいいます）を助け、コード品質の向上、レビューワの負荷軽減、期間短縮に効果を発揮します。</w:t>
            </w:r>
          </w:p>
          <w:p w14:paraId="4B9AA76D" w14:textId="77777777" w:rsidR="00433929" w:rsidRDefault="00433929" w:rsidP="00F201BD">
            <w:pPr>
              <w:pStyle w:val="afff6"/>
            </w:pPr>
            <w:r>
              <w:rPr>
                <w:rFonts w:hint="eastAsia"/>
              </w:rPr>
              <w:t>コード特性を可視化することができるため、全体を俯瞰しながら個々の問題や指摘箇所について検討できます。このため、プログラマはツール結果を見ながら自分で問題点を検討し、修正できます。一人では解決できない場合も、レビュー時にレビューワにツール結果を見せることにより、レビューワも問題の特定が容易となり作業負荷の軽減、時間の短縮につながります。</w:t>
            </w:r>
          </w:p>
        </w:tc>
      </w:tr>
      <w:tr w:rsidR="00433929" w14:paraId="16DD5B2D" w14:textId="77777777">
        <w:tc>
          <w:tcPr>
            <w:tcW w:w="3681" w:type="dxa"/>
          </w:tcPr>
          <w:p w14:paraId="6C920A8C" w14:textId="77777777" w:rsidR="00433929" w:rsidRDefault="00433929" w:rsidP="008846F7">
            <w:pPr>
              <w:pStyle w:val="afff6"/>
            </w:pPr>
            <w:r>
              <w:rPr>
                <w:rFonts w:hint="eastAsia"/>
              </w:rPr>
              <w:t>自動テストツール</w:t>
            </w:r>
          </w:p>
        </w:tc>
        <w:tc>
          <w:tcPr>
            <w:tcW w:w="3289" w:type="dxa"/>
          </w:tcPr>
          <w:p w14:paraId="39AB8948" w14:textId="77777777" w:rsidR="00433929" w:rsidRDefault="00433929" w:rsidP="001D2782">
            <w:pPr>
              <w:pStyle w:val="afff6"/>
            </w:pPr>
            <w:r>
              <w:rPr>
                <w:rFonts w:hint="eastAsia"/>
              </w:rPr>
              <w:t>ソフトウェアテストを行うための作業（テストケースの設計、テストの実行と結果の確認、テストの進捗管理、レポートの作成）またはその一部を自動化するツール。</w:t>
            </w:r>
          </w:p>
        </w:tc>
        <w:tc>
          <w:tcPr>
            <w:tcW w:w="3486" w:type="dxa"/>
          </w:tcPr>
          <w:p w14:paraId="04BE62B5" w14:textId="77777777" w:rsidR="00433929" w:rsidRDefault="00433929" w:rsidP="00A41384">
            <w:pPr>
              <w:pStyle w:val="afff6"/>
            </w:pPr>
            <w:r>
              <w:rPr>
                <w:rFonts w:hint="eastAsia"/>
              </w:rPr>
              <w:t>効率よく自動テストを実行するよう、スケジューリングすることで、手動でのテスト工数を削減することが可能です。</w:t>
            </w:r>
          </w:p>
        </w:tc>
      </w:tr>
      <w:tr w:rsidR="00433929" w14:paraId="718278EF" w14:textId="77777777">
        <w:tc>
          <w:tcPr>
            <w:tcW w:w="3681" w:type="dxa"/>
          </w:tcPr>
          <w:p w14:paraId="44FF8146" w14:textId="77777777" w:rsidR="00433929" w:rsidRDefault="00433929" w:rsidP="00AF5B5D">
            <w:pPr>
              <w:pStyle w:val="afff6"/>
            </w:pPr>
            <w:r>
              <w:rPr>
                <w:rFonts w:hint="eastAsia"/>
              </w:rPr>
              <w:t>継続的インテグレーション</w:t>
            </w:r>
          </w:p>
        </w:tc>
        <w:bookmarkStart w:id="1537" w:name="コンパイル20ー1ー7"/>
        <w:tc>
          <w:tcPr>
            <w:tcW w:w="3289" w:type="dxa"/>
          </w:tcPr>
          <w:p w14:paraId="190F2F8D" w14:textId="1065E207" w:rsidR="00433929" w:rsidRDefault="00FA03FA" w:rsidP="002673AD">
            <w:pPr>
              <w:pStyle w:val="afff6"/>
            </w:pPr>
            <w:r>
              <w:fldChar w:fldCharType="begin"/>
            </w:r>
            <w:r>
              <w:rPr>
                <w:rFonts w:hint="eastAsia"/>
              </w:rPr>
              <w:instrText xml:space="preserve">HYPERLINK </w:instrText>
            </w:r>
            <w:r>
              <w:instrText xml:space="preserve"> \l "</w:instrText>
            </w:r>
            <w:r>
              <w:rPr>
                <w:rFonts w:hint="eastAsia"/>
              </w:rPr>
              <w:instrText>コンパイル</w:instrText>
            </w:r>
            <w:r>
              <w:instrText>"</w:instrText>
            </w:r>
            <w:r>
              <w:fldChar w:fldCharType="separate"/>
            </w:r>
            <w:r w:rsidR="00433929" w:rsidRPr="00FA03FA">
              <w:rPr>
                <w:rStyle w:val="a7"/>
                <w:rFonts w:hint="eastAsia"/>
              </w:rPr>
              <w:t>コンパイル</w:t>
            </w:r>
            <w:r>
              <w:fldChar w:fldCharType="end"/>
            </w:r>
            <w:bookmarkEnd w:id="1537"/>
            <w:r w:rsidR="00433929">
              <w:rPr>
                <w:rFonts w:hint="eastAsia"/>
              </w:rPr>
              <w:t>・テスト・</w:t>
            </w:r>
            <w:bookmarkStart w:id="1538" w:name="■デプロイ20ー1ー7"/>
            <w:r w:rsidR="00A5049E">
              <w:fldChar w:fldCharType="begin"/>
            </w:r>
            <w:r w:rsidR="00A5049E">
              <w:rPr>
                <w:rFonts w:hint="eastAsia"/>
              </w:rPr>
              <w:instrText xml:space="preserve">HYPERLINK </w:instrText>
            </w:r>
            <w:r w:rsidR="00A5049E">
              <w:instrText xml:space="preserve"> \l "</w:instrText>
            </w:r>
            <w:r w:rsidR="00A5049E">
              <w:rPr>
                <w:rFonts w:hint="eastAsia"/>
              </w:rPr>
              <w:instrText>■デプロイ</w:instrText>
            </w:r>
            <w:r w:rsidR="00A5049E">
              <w:instrText>"</w:instrText>
            </w:r>
            <w:r w:rsidR="00A5049E">
              <w:fldChar w:fldCharType="separate"/>
            </w:r>
            <w:r w:rsidR="00433929" w:rsidRPr="00A5049E">
              <w:rPr>
                <w:rStyle w:val="a7"/>
                <w:rFonts w:hint="eastAsia"/>
              </w:rPr>
              <w:t>デプロイ</w:t>
            </w:r>
            <w:r w:rsidR="00A5049E">
              <w:fldChar w:fldCharType="end"/>
            </w:r>
            <w:bookmarkEnd w:id="1538"/>
            <w:r w:rsidR="00433929">
              <w:rPr>
                <w:rFonts w:hint="eastAsia"/>
              </w:rPr>
              <w:t>といったソフトウェア開発のサイクルを頻繁に繰り返し実行する手法。</w:t>
            </w:r>
          </w:p>
        </w:tc>
        <w:tc>
          <w:tcPr>
            <w:tcW w:w="3486" w:type="dxa"/>
          </w:tcPr>
          <w:p w14:paraId="769FF4E2" w14:textId="77777777" w:rsidR="00433929" w:rsidRDefault="00433929" w:rsidP="00E4302A">
            <w:pPr>
              <w:pStyle w:val="afff6"/>
            </w:pPr>
            <w:r>
              <w:rPr>
                <w:rFonts w:hint="eastAsia"/>
              </w:rPr>
              <w:t>短期間で品質管理を行うため、問題の早期発見や開発の効率化が可能です。</w:t>
            </w:r>
          </w:p>
        </w:tc>
      </w:tr>
      <w:tr w:rsidR="00433929" w14:paraId="608332D9" w14:textId="77777777">
        <w:tc>
          <w:tcPr>
            <w:tcW w:w="3681" w:type="dxa"/>
          </w:tcPr>
          <w:p w14:paraId="35666C53" w14:textId="77777777" w:rsidR="00433929" w:rsidRPr="00F128E9" w:rsidRDefault="00433929" w:rsidP="00F128E9">
            <w:pPr>
              <w:pStyle w:val="afff6"/>
            </w:pPr>
            <w:r>
              <w:rPr>
                <w:rFonts w:hint="eastAsia"/>
              </w:rPr>
              <w:t>タスク管理ツール</w:t>
            </w:r>
          </w:p>
        </w:tc>
        <w:tc>
          <w:tcPr>
            <w:tcW w:w="3289" w:type="dxa"/>
          </w:tcPr>
          <w:p w14:paraId="35567D9A" w14:textId="77777777" w:rsidR="00433929" w:rsidRDefault="00433929" w:rsidP="00A14FEF">
            <w:pPr>
              <w:pStyle w:val="afff6"/>
            </w:pPr>
            <w:r>
              <w:rPr>
                <w:rFonts w:hint="eastAsia"/>
              </w:rPr>
              <w:t>プロジェクト全体のタスクを管理することができ、進捗の見える化や共有化などにより、タスクを管理しやすくするツール。</w:t>
            </w:r>
          </w:p>
        </w:tc>
        <w:tc>
          <w:tcPr>
            <w:tcW w:w="3486" w:type="dxa"/>
          </w:tcPr>
          <w:p w14:paraId="521D416E" w14:textId="77777777" w:rsidR="00433929" w:rsidRDefault="00433929" w:rsidP="007658BD">
            <w:pPr>
              <w:pStyle w:val="afff6"/>
            </w:pPr>
            <w:r>
              <w:rPr>
                <w:rFonts w:hint="eastAsia"/>
              </w:rPr>
              <w:t>タスクのツリー構造を定義し、整理することができます。また、タスクの順序や優先度合いを設定し、スケジュール管理できます。</w:t>
            </w:r>
          </w:p>
          <w:p w14:paraId="4763F38D" w14:textId="77777777" w:rsidR="00433929" w:rsidRDefault="00433929" w:rsidP="007658BD">
            <w:pPr>
              <w:pStyle w:val="afff6"/>
            </w:pPr>
            <w:r>
              <w:rPr>
                <w:rFonts w:hint="eastAsia"/>
              </w:rPr>
              <w:t>スケジュールや進捗具合を、自動でガントチャートなどのグラフ化で表現でき、直感的に状況を把握することができます。</w:t>
            </w:r>
          </w:p>
        </w:tc>
      </w:tr>
    </w:tbl>
    <w:p w14:paraId="2442ABBD" w14:textId="77777777" w:rsidR="00433929" w:rsidRPr="002F5F23" w:rsidRDefault="00433929" w:rsidP="00BF2F24">
      <w:pPr>
        <w:ind w:firstLineChars="0" w:firstLine="0"/>
      </w:pPr>
    </w:p>
    <w:p w14:paraId="2CC343A2" w14:textId="77777777" w:rsidR="00433929" w:rsidRDefault="00433929" w:rsidP="003E0313">
      <w:pPr>
        <w:pStyle w:val="4"/>
      </w:pPr>
      <w:bookmarkStart w:id="1539" w:name="_Toc176166807"/>
      <w:bookmarkStart w:id="1540" w:name="_Toc185339009"/>
      <w:bookmarkStart w:id="1541" w:name="_Toc188349109"/>
      <w:r w:rsidRPr="00D93B88">
        <w:rPr>
          <w:rFonts w:hint="eastAsia"/>
        </w:rPr>
        <w:t>サービス・業務の運営と改善</w:t>
      </w:r>
      <w:bookmarkEnd w:id="1539"/>
      <w:bookmarkEnd w:id="1540"/>
      <w:bookmarkEnd w:id="1541"/>
    </w:p>
    <w:p w14:paraId="5A066CC0" w14:textId="77777777" w:rsidR="00433929" w:rsidRDefault="00433929" w:rsidP="002F5F23"/>
    <w:p w14:paraId="4386E5DB" w14:textId="77777777" w:rsidR="00433929" w:rsidRDefault="00433929" w:rsidP="002F5F23">
      <w:r w:rsidRPr="00D3490B">
        <w:rPr>
          <w:rFonts w:hint="eastAsia"/>
        </w:rPr>
        <w:t>サービス・業務の運営と改善</w:t>
      </w:r>
      <w:r>
        <w:rPr>
          <w:rFonts w:hint="eastAsia"/>
        </w:rPr>
        <w:t>の</w:t>
      </w:r>
      <w:r w:rsidRPr="00895D72">
        <w:rPr>
          <w:rFonts w:hint="eastAsia"/>
        </w:rPr>
        <w:t>全体の流れ</w:t>
      </w:r>
      <w:r>
        <w:rPr>
          <w:rFonts w:hint="eastAsia"/>
        </w:rPr>
        <w:t>は以下の通りです。</w:t>
      </w:r>
    </w:p>
    <w:tbl>
      <w:tblPr>
        <w:tblStyle w:val="aa"/>
        <w:tblW w:w="0" w:type="auto"/>
        <w:tblLook w:val="04A0" w:firstRow="1" w:lastRow="0" w:firstColumn="1" w:lastColumn="0" w:noHBand="0" w:noVBand="1"/>
      </w:tblPr>
      <w:tblGrid>
        <w:gridCol w:w="10456"/>
      </w:tblGrid>
      <w:tr w:rsidR="00433929" w14:paraId="372D1C74" w14:textId="77777777" w:rsidTr="00402EE3">
        <w:tc>
          <w:tcPr>
            <w:tcW w:w="10456" w:type="dxa"/>
            <w:shd w:val="clear" w:color="auto" w:fill="215E99" w:themeFill="text2" w:themeFillTint="BF"/>
          </w:tcPr>
          <w:p w14:paraId="292CCFD0" w14:textId="77777777" w:rsidR="00433929" w:rsidRPr="00027DAA" w:rsidRDefault="00433929" w:rsidP="00402EE3">
            <w:pPr>
              <w:pStyle w:val="aff0"/>
            </w:pPr>
            <w:r w:rsidRPr="000A7D99">
              <w:rPr>
                <w:rFonts w:hint="eastAsia"/>
              </w:rPr>
              <w:t>サービス・業務の運営と改善</w:t>
            </w:r>
            <w:r>
              <w:rPr>
                <w:rFonts w:hint="eastAsia"/>
              </w:rPr>
              <w:t>の</w:t>
            </w:r>
            <w:r w:rsidRPr="00895D72">
              <w:rPr>
                <w:rFonts w:hint="eastAsia"/>
              </w:rPr>
              <w:t>全体の流れ</w:t>
            </w:r>
          </w:p>
        </w:tc>
      </w:tr>
      <w:tr w:rsidR="00433929" w14:paraId="763A9786" w14:textId="77777777" w:rsidTr="00402EE3">
        <w:tc>
          <w:tcPr>
            <w:tcW w:w="10456" w:type="dxa"/>
          </w:tcPr>
          <w:p w14:paraId="58A96954" w14:textId="77777777" w:rsidR="00433929" w:rsidRDefault="00433929" w:rsidP="00924BBB">
            <w:pPr>
              <w:pStyle w:val="afff8"/>
            </w:pPr>
            <w:r w:rsidRPr="000A7D99">
              <w:t>新しいサービス・業務の事前準備</w:t>
            </w:r>
          </w:p>
        </w:tc>
      </w:tr>
      <w:tr w:rsidR="00433929" w:rsidRPr="002F59D7" w14:paraId="0A4C084A" w14:textId="77777777" w:rsidTr="00402EE3">
        <w:tc>
          <w:tcPr>
            <w:tcW w:w="10456" w:type="dxa"/>
          </w:tcPr>
          <w:p w14:paraId="40D3F1FB" w14:textId="59622344" w:rsidR="00433929" w:rsidRDefault="00433929" w:rsidP="00BD7EDD">
            <w:pPr>
              <w:pStyle w:val="afff6"/>
            </w:pPr>
            <w:r>
              <w:rPr>
                <w:rFonts w:hint="eastAsia"/>
              </w:rPr>
              <w:t>新しい情報システムを利用してサービスや業務を実施する際、</w:t>
            </w:r>
            <w:bookmarkStart w:id="1542" w:name="■PJMO20ー1－8"/>
            <w:r w:rsidR="00717BCB">
              <w:fldChar w:fldCharType="begin"/>
            </w:r>
            <w:r w:rsidR="00717BCB">
              <w:rPr>
                <w:rFonts w:hint="eastAsia"/>
              </w:rPr>
              <w:instrText xml:space="preserve">HYPERLINK </w:instrText>
            </w:r>
            <w:r w:rsidR="00717BCB">
              <w:instrText xml:space="preserve"> \l "</w:instrText>
            </w:r>
            <w:r w:rsidR="00717BCB">
              <w:rPr>
                <w:rFonts w:hint="eastAsia"/>
              </w:rPr>
              <w:instrText>■</w:instrText>
            </w:r>
            <w:r w:rsidR="00717BCB">
              <w:instrText>PJMO"</w:instrText>
            </w:r>
            <w:r w:rsidR="00717BCB">
              <w:fldChar w:fldCharType="separate"/>
            </w:r>
            <w:r w:rsidRPr="00717BCB">
              <w:rPr>
                <w:rStyle w:val="a7"/>
                <w:rFonts w:hint="eastAsia"/>
              </w:rPr>
              <w:t>PJMO</w:t>
            </w:r>
            <w:bookmarkEnd w:id="1542"/>
            <w:r w:rsidR="00717BCB">
              <w:fldChar w:fldCharType="end"/>
            </w:r>
            <w:r>
              <w:rPr>
                <w:rFonts w:hint="eastAsia"/>
              </w:rPr>
              <w:t>の従業員は情報システムを構築することに意識が行きがちです。一方、利用者にとっては、情報システムが構築直後に「満足な出来」であることは少なく、大なり小なり期待値とのギャップがあります。これを解消するため、利用者からのフィードバックを得ながら、業務と情報システムの双方を改善していく活動を継続していくことが重要です。</w:t>
            </w:r>
          </w:p>
          <w:p w14:paraId="1DF6FF3B" w14:textId="77777777" w:rsidR="00433929" w:rsidRDefault="00433929" w:rsidP="00BD7EDD">
            <w:pPr>
              <w:pStyle w:val="afff6"/>
            </w:pPr>
          </w:p>
          <w:p w14:paraId="27AA3421" w14:textId="77777777" w:rsidR="00433929" w:rsidRDefault="00433929" w:rsidP="00892C01">
            <w:pPr>
              <w:pStyle w:val="afff6"/>
              <w:numPr>
                <w:ilvl w:val="0"/>
                <w:numId w:val="348"/>
              </w:numPr>
            </w:pPr>
            <w:r>
              <w:rPr>
                <w:rFonts w:hint="eastAsia"/>
              </w:rPr>
              <w:t>運営と改善は、従業員主体の作業である</w:t>
            </w:r>
          </w:p>
          <w:p w14:paraId="479EAA95" w14:textId="77777777" w:rsidR="00433929" w:rsidRDefault="00433929" w:rsidP="00892C01">
            <w:pPr>
              <w:pStyle w:val="ab"/>
              <w:numPr>
                <w:ilvl w:val="0"/>
                <w:numId w:val="349"/>
              </w:numPr>
              <w:ind w:leftChars="0" w:firstLineChars="0"/>
            </w:pPr>
            <w:r>
              <w:rPr>
                <w:rFonts w:hint="eastAsia"/>
              </w:rPr>
              <w:t>『サービス・業務の運営と改善』を外部の事業者に丸投げしない</w:t>
            </w:r>
          </w:p>
          <w:p w14:paraId="2D02F2BE" w14:textId="77777777" w:rsidR="00433929" w:rsidRDefault="00433929" w:rsidP="00892C01">
            <w:pPr>
              <w:pStyle w:val="ab"/>
              <w:numPr>
                <w:ilvl w:val="0"/>
                <w:numId w:val="349"/>
              </w:numPr>
              <w:ind w:leftChars="0" w:firstLineChars="0"/>
            </w:pPr>
            <w:r>
              <w:rPr>
                <w:rFonts w:hint="eastAsia"/>
              </w:rPr>
              <w:t>『サービス・業務の運営と改善』は他工程の作業と並行で実施する</w:t>
            </w:r>
          </w:p>
          <w:p w14:paraId="652729FB" w14:textId="77777777" w:rsidR="00433929" w:rsidRDefault="00433929" w:rsidP="00892C01">
            <w:pPr>
              <w:pStyle w:val="ab"/>
              <w:numPr>
                <w:ilvl w:val="0"/>
                <w:numId w:val="349"/>
              </w:numPr>
              <w:ind w:leftChars="0" w:firstLineChars="0"/>
            </w:pPr>
            <w:r>
              <w:rPr>
                <w:rFonts w:hint="eastAsia"/>
              </w:rPr>
              <w:t>関連する業務実施部門との責任分担を意識する</w:t>
            </w:r>
          </w:p>
          <w:p w14:paraId="2A825C8C" w14:textId="77777777" w:rsidR="00433929" w:rsidRDefault="00433929">
            <w:pPr>
              <w:pStyle w:val="ab"/>
              <w:ind w:leftChars="0" w:left="1640" w:firstLineChars="0" w:firstLine="0"/>
            </w:pPr>
          </w:p>
          <w:p w14:paraId="662542F2" w14:textId="77777777" w:rsidR="00433929" w:rsidRDefault="00433929" w:rsidP="00892C01">
            <w:pPr>
              <w:pStyle w:val="afff6"/>
              <w:numPr>
                <w:ilvl w:val="0"/>
                <w:numId w:val="348"/>
              </w:numPr>
            </w:pPr>
            <w:r>
              <w:rPr>
                <w:rFonts w:hint="eastAsia"/>
              </w:rPr>
              <w:t>業務手順書はさまざまな用途に有効活用できる</w:t>
            </w:r>
          </w:p>
          <w:p w14:paraId="3E8620D2" w14:textId="77777777" w:rsidR="00433929" w:rsidRDefault="00433929" w:rsidP="00892C01">
            <w:pPr>
              <w:pStyle w:val="ab"/>
              <w:numPr>
                <w:ilvl w:val="0"/>
                <w:numId w:val="350"/>
              </w:numPr>
              <w:ind w:leftChars="0" w:firstLineChars="0"/>
            </w:pPr>
            <w:r>
              <w:rPr>
                <w:rFonts w:hint="eastAsia"/>
              </w:rPr>
              <w:t>業務マニュアルと他のマニュアルとの違いを理解する</w:t>
            </w:r>
          </w:p>
          <w:p w14:paraId="3AA5E923" w14:textId="77777777" w:rsidR="00433929" w:rsidRDefault="00433929">
            <w:pPr>
              <w:pStyle w:val="ab"/>
              <w:ind w:leftChars="0" w:left="1640" w:firstLineChars="0" w:firstLine="0"/>
            </w:pPr>
          </w:p>
          <w:p w14:paraId="09EDBD2F" w14:textId="77777777" w:rsidR="00433929" w:rsidRDefault="00433929" w:rsidP="00892C01">
            <w:pPr>
              <w:pStyle w:val="afff6"/>
              <w:numPr>
                <w:ilvl w:val="0"/>
                <w:numId w:val="348"/>
              </w:numPr>
            </w:pPr>
            <w:r>
              <w:rPr>
                <w:rFonts w:hint="eastAsia"/>
              </w:rPr>
              <w:t>リハーサル計画・シナリオは従業員目線で</w:t>
            </w:r>
          </w:p>
          <w:p w14:paraId="007F62E9" w14:textId="77777777" w:rsidR="00433929" w:rsidRDefault="00433929" w:rsidP="00892C01">
            <w:pPr>
              <w:pStyle w:val="ab"/>
              <w:numPr>
                <w:ilvl w:val="0"/>
                <w:numId w:val="351"/>
              </w:numPr>
              <w:ind w:leftChars="0" w:firstLineChars="0"/>
            </w:pPr>
            <w:r>
              <w:rPr>
                <w:rFonts w:hint="eastAsia"/>
              </w:rPr>
              <w:t>移行リハーサルを計画・実施する</w:t>
            </w:r>
          </w:p>
          <w:p w14:paraId="320225EA" w14:textId="77777777" w:rsidR="00433929" w:rsidRDefault="00433929" w:rsidP="00892C01">
            <w:pPr>
              <w:pStyle w:val="ab"/>
              <w:numPr>
                <w:ilvl w:val="0"/>
                <w:numId w:val="351"/>
              </w:numPr>
              <w:ind w:leftChars="0" w:firstLineChars="0"/>
            </w:pPr>
            <w:r>
              <w:rPr>
                <w:rFonts w:hint="eastAsia"/>
              </w:rPr>
              <w:t>業務リハーサルを計画・実施する</w:t>
            </w:r>
          </w:p>
          <w:p w14:paraId="17754E5D" w14:textId="77777777" w:rsidR="00433929" w:rsidRDefault="00433929" w:rsidP="00892C01">
            <w:pPr>
              <w:pStyle w:val="ab"/>
              <w:numPr>
                <w:ilvl w:val="0"/>
                <w:numId w:val="351"/>
              </w:numPr>
              <w:ind w:leftChars="0" w:firstLineChars="0"/>
            </w:pPr>
            <w:r>
              <w:rPr>
                <w:rFonts w:hint="eastAsia"/>
              </w:rPr>
              <w:t>サービスの開始や変更を利用者に確実に周知する</w:t>
            </w:r>
          </w:p>
        </w:tc>
      </w:tr>
      <w:tr w:rsidR="00433929" w14:paraId="28A4A88F" w14:textId="77777777" w:rsidTr="00402EE3">
        <w:tc>
          <w:tcPr>
            <w:tcW w:w="10456" w:type="dxa"/>
          </w:tcPr>
          <w:p w14:paraId="21E6A716" w14:textId="77777777" w:rsidR="00433929" w:rsidRDefault="00433929" w:rsidP="00924BBB">
            <w:pPr>
              <w:pStyle w:val="afff8"/>
            </w:pPr>
            <w:r w:rsidRPr="000A7D99">
              <w:rPr>
                <w:rFonts w:hint="eastAsia"/>
              </w:rPr>
              <w:t>業務の定着と次の備え</w:t>
            </w:r>
          </w:p>
        </w:tc>
      </w:tr>
      <w:tr w:rsidR="00433929" w14:paraId="187491E8" w14:textId="77777777" w:rsidTr="00402EE3">
        <w:tc>
          <w:tcPr>
            <w:tcW w:w="10456" w:type="dxa"/>
          </w:tcPr>
          <w:p w14:paraId="4FE34290" w14:textId="77777777" w:rsidR="00433929" w:rsidRDefault="00433929" w:rsidP="004D683A">
            <w:pPr>
              <w:pStyle w:val="afff6"/>
            </w:pPr>
            <w:r>
              <w:rPr>
                <w:rFonts w:hint="eastAsia"/>
              </w:rPr>
              <w:t>新しい業務を開始すると、その業務をできるだけ早く現場に定着させ、業務の効率を上げることが求められます。利用者に積極的に使ってもらうための工夫も、定着に向けたカギとなります。また、データマネジメントの観点を意識しながら、業務で取扱うデータの品質を維持していかなければ、肝心なときに必要な情報が取得できなくなり、業務を効率化できない割に運用・保守コストだけがかかるような、使えない情報システムになりかねません。</w:t>
            </w:r>
          </w:p>
          <w:p w14:paraId="5C7D70E1" w14:textId="77777777" w:rsidR="00433929" w:rsidRDefault="00433929" w:rsidP="004D683A">
            <w:pPr>
              <w:pStyle w:val="afff6"/>
            </w:pPr>
          </w:p>
          <w:p w14:paraId="536052BC" w14:textId="77777777" w:rsidR="00433929" w:rsidRDefault="00433929" w:rsidP="00892C01">
            <w:pPr>
              <w:pStyle w:val="afff6"/>
              <w:numPr>
                <w:ilvl w:val="0"/>
                <w:numId w:val="352"/>
              </w:numPr>
            </w:pPr>
            <w:r>
              <w:rPr>
                <w:rFonts w:hint="eastAsia"/>
              </w:rPr>
              <w:t>従業員に継続的な教育を行う</w:t>
            </w:r>
          </w:p>
          <w:p w14:paraId="3152DED3" w14:textId="77777777" w:rsidR="00433929" w:rsidRDefault="00433929" w:rsidP="00892C01">
            <w:pPr>
              <w:pStyle w:val="ab"/>
              <w:numPr>
                <w:ilvl w:val="0"/>
                <w:numId w:val="353"/>
              </w:numPr>
              <w:ind w:leftChars="0" w:firstLineChars="0"/>
            </w:pPr>
            <w:r>
              <w:rPr>
                <w:rFonts w:hint="eastAsia"/>
              </w:rPr>
              <w:t>研修・教育の準備を十分に行う</w:t>
            </w:r>
          </w:p>
          <w:p w14:paraId="533B070A" w14:textId="77777777" w:rsidR="00433929" w:rsidRDefault="00433929" w:rsidP="00892C01">
            <w:pPr>
              <w:pStyle w:val="ab"/>
              <w:numPr>
                <w:ilvl w:val="0"/>
                <w:numId w:val="353"/>
              </w:numPr>
              <w:ind w:leftChars="0" w:firstLineChars="0"/>
            </w:pPr>
            <w:r>
              <w:rPr>
                <w:rFonts w:hint="eastAsia"/>
              </w:rPr>
              <w:t>研修・教育は1回では定着しない</w:t>
            </w:r>
          </w:p>
          <w:p w14:paraId="1A89E1ED" w14:textId="77777777" w:rsidR="00433929" w:rsidRDefault="00433929">
            <w:pPr>
              <w:pStyle w:val="ab"/>
              <w:ind w:leftChars="0" w:left="1640" w:firstLineChars="0" w:firstLine="0"/>
            </w:pPr>
          </w:p>
          <w:p w14:paraId="36AD0C07" w14:textId="77777777" w:rsidR="00433929" w:rsidRDefault="00433929" w:rsidP="00892C01">
            <w:pPr>
              <w:pStyle w:val="afff6"/>
              <w:numPr>
                <w:ilvl w:val="0"/>
                <w:numId w:val="352"/>
              </w:numPr>
            </w:pPr>
            <w:r>
              <w:rPr>
                <w:rFonts w:hint="eastAsia"/>
              </w:rPr>
              <w:t>定着には利用者への働きかけが必要</w:t>
            </w:r>
          </w:p>
          <w:p w14:paraId="27B33499" w14:textId="77777777" w:rsidR="00433929" w:rsidRDefault="00433929">
            <w:pPr>
              <w:pStyle w:val="afff6"/>
              <w:ind w:left="440"/>
            </w:pPr>
          </w:p>
          <w:p w14:paraId="20F59312" w14:textId="77777777" w:rsidR="00433929" w:rsidRDefault="00433929" w:rsidP="00892C01">
            <w:pPr>
              <w:pStyle w:val="afff6"/>
              <w:numPr>
                <w:ilvl w:val="0"/>
                <w:numId w:val="352"/>
              </w:numPr>
            </w:pPr>
            <w:r>
              <w:rPr>
                <w:rFonts w:hint="eastAsia"/>
              </w:rPr>
              <w:t>業務で扱うデータの品質を確保する</w:t>
            </w:r>
          </w:p>
          <w:p w14:paraId="0817E9F1" w14:textId="77777777" w:rsidR="00433929" w:rsidRDefault="00433929" w:rsidP="00892C01">
            <w:pPr>
              <w:pStyle w:val="ab"/>
              <w:numPr>
                <w:ilvl w:val="0"/>
                <w:numId w:val="354"/>
              </w:numPr>
              <w:ind w:leftChars="0" w:firstLineChars="0"/>
            </w:pPr>
            <w:r>
              <w:rPr>
                <w:rFonts w:hint="eastAsia"/>
              </w:rPr>
              <w:t>計画どおりにデータを入れないと情報システムの価値はない</w:t>
            </w:r>
          </w:p>
          <w:p w14:paraId="18767235" w14:textId="77777777" w:rsidR="00433929" w:rsidRDefault="00433929" w:rsidP="00892C01">
            <w:pPr>
              <w:pStyle w:val="ab"/>
              <w:numPr>
                <w:ilvl w:val="0"/>
                <w:numId w:val="354"/>
              </w:numPr>
              <w:ind w:leftChars="0" w:firstLineChars="0"/>
            </w:pPr>
            <w:r>
              <w:rPr>
                <w:rFonts w:hint="eastAsia"/>
              </w:rPr>
              <w:t>分析しやすいデータ構造でないと、何かするにもカネがかかる</w:t>
            </w:r>
          </w:p>
          <w:p w14:paraId="130822D0" w14:textId="77777777" w:rsidR="00433929" w:rsidRDefault="00433929">
            <w:pPr>
              <w:pStyle w:val="ab"/>
              <w:ind w:leftChars="0" w:left="1640" w:firstLineChars="0" w:firstLine="0"/>
            </w:pPr>
          </w:p>
          <w:p w14:paraId="3A2C4AF2" w14:textId="77777777" w:rsidR="00433929" w:rsidRDefault="00433929" w:rsidP="00892C01">
            <w:pPr>
              <w:pStyle w:val="afff6"/>
              <w:numPr>
                <w:ilvl w:val="0"/>
                <w:numId w:val="352"/>
              </w:numPr>
            </w:pPr>
            <w:r>
              <w:rPr>
                <w:rFonts w:hint="eastAsia"/>
              </w:rPr>
              <w:t>業務改善に向け日常業務の事実を蓄積する</w:t>
            </w:r>
          </w:p>
          <w:p w14:paraId="50440765" w14:textId="77777777" w:rsidR="00433929" w:rsidRDefault="00433929" w:rsidP="00892C01">
            <w:pPr>
              <w:pStyle w:val="ab"/>
              <w:numPr>
                <w:ilvl w:val="0"/>
                <w:numId w:val="355"/>
              </w:numPr>
              <w:ind w:leftChars="0" w:firstLineChars="0"/>
            </w:pPr>
            <w:r>
              <w:rPr>
                <w:rFonts w:hint="eastAsia"/>
              </w:rPr>
              <w:t>PJMO・従業員がさまざまな情報を収集し、定常的に管理する</w:t>
            </w:r>
          </w:p>
          <w:p w14:paraId="5CDC9398" w14:textId="77777777" w:rsidR="00433929" w:rsidRDefault="00433929" w:rsidP="00892C01">
            <w:pPr>
              <w:pStyle w:val="ab"/>
              <w:numPr>
                <w:ilvl w:val="0"/>
                <w:numId w:val="355"/>
              </w:numPr>
              <w:ind w:leftChars="0" w:firstLineChars="0"/>
            </w:pPr>
            <w:r>
              <w:rPr>
                <w:rFonts w:hint="eastAsia"/>
              </w:rPr>
              <w:t>情報システムのログなど、運用活動に関わる情報を取得可能にする</w:t>
            </w:r>
          </w:p>
          <w:p w14:paraId="15170942" w14:textId="5BAD5FB2" w:rsidR="00433929" w:rsidRDefault="00433929" w:rsidP="00892C01">
            <w:pPr>
              <w:pStyle w:val="ab"/>
              <w:numPr>
                <w:ilvl w:val="0"/>
                <w:numId w:val="355"/>
              </w:numPr>
              <w:ind w:leftChars="0" w:firstLineChars="0"/>
            </w:pPr>
            <w:r>
              <w:rPr>
                <w:rFonts w:hint="eastAsia"/>
              </w:rPr>
              <w:t>効果測定ができるように</w:t>
            </w:r>
            <w:bookmarkStart w:id="1543" w:name="■KPI20ー1－8"/>
            <w:r w:rsidR="00A46DC1">
              <w:fldChar w:fldCharType="begin"/>
            </w:r>
            <w:r w:rsidR="00A46DC1">
              <w:rPr>
                <w:rFonts w:hint="eastAsia"/>
              </w:rPr>
              <w:instrText xml:space="preserve">HYPERLINK </w:instrText>
            </w:r>
            <w:r w:rsidR="00A46DC1">
              <w:instrText xml:space="preserve"> \l "</w:instrText>
            </w:r>
            <w:r w:rsidR="00A46DC1">
              <w:rPr>
                <w:rFonts w:hint="eastAsia"/>
              </w:rPr>
              <w:instrText>■</w:instrText>
            </w:r>
            <w:r w:rsidR="00A46DC1">
              <w:instrText>KPI"</w:instrText>
            </w:r>
            <w:r w:rsidR="00A46DC1">
              <w:fldChar w:fldCharType="separate"/>
            </w:r>
            <w:r w:rsidRPr="00A46DC1">
              <w:rPr>
                <w:rStyle w:val="a7"/>
                <w:rFonts w:hint="eastAsia"/>
              </w:rPr>
              <w:t>KPI</w:t>
            </w:r>
            <w:bookmarkEnd w:id="1543"/>
            <w:r w:rsidR="00A46DC1">
              <w:fldChar w:fldCharType="end"/>
            </w:r>
            <w:r>
              <w:rPr>
                <w:rFonts w:hint="eastAsia"/>
              </w:rPr>
              <w:t>を自動的にとれるようにしておく</w:t>
            </w:r>
          </w:p>
          <w:p w14:paraId="2FCAF70E" w14:textId="77777777" w:rsidR="00433929" w:rsidRDefault="00433929" w:rsidP="00892C01">
            <w:pPr>
              <w:pStyle w:val="ab"/>
              <w:numPr>
                <w:ilvl w:val="0"/>
                <w:numId w:val="355"/>
              </w:numPr>
              <w:ind w:leftChars="0" w:firstLineChars="0"/>
            </w:pPr>
            <w:r>
              <w:rPr>
                <w:rFonts w:hint="eastAsia"/>
              </w:rPr>
              <w:t>多数のインシデントや要望などの対応の優先度をつける</w:t>
            </w:r>
          </w:p>
        </w:tc>
      </w:tr>
      <w:tr w:rsidR="00433929" w14:paraId="77CD61D8" w14:textId="77777777" w:rsidTr="00402EE3">
        <w:tc>
          <w:tcPr>
            <w:tcW w:w="10456" w:type="dxa"/>
          </w:tcPr>
          <w:p w14:paraId="4B0E1F23" w14:textId="77777777" w:rsidR="00433929" w:rsidRDefault="00433929" w:rsidP="00924BBB">
            <w:pPr>
              <w:pStyle w:val="afff8"/>
            </w:pPr>
            <w:r w:rsidRPr="000A7D99">
              <w:t>業務の改善</w:t>
            </w:r>
          </w:p>
        </w:tc>
      </w:tr>
      <w:tr w:rsidR="00433929" w14:paraId="26609404" w14:textId="77777777" w:rsidTr="00402EE3">
        <w:tc>
          <w:tcPr>
            <w:tcW w:w="10456" w:type="dxa"/>
          </w:tcPr>
          <w:p w14:paraId="46B60455" w14:textId="40348C74" w:rsidR="00433929" w:rsidRDefault="00433929" w:rsidP="004D683A">
            <w:pPr>
              <w:pStyle w:val="afff6"/>
            </w:pPr>
            <w:r w:rsidRPr="004D683A">
              <w:t>業務の改善は、日常的に改善できるものと、情報システムや業務そのもの</w:t>
            </w:r>
            <w:r>
              <w:rPr>
                <w:rFonts w:hint="eastAsia"/>
              </w:rPr>
              <w:t>など</w:t>
            </w:r>
            <w:r w:rsidRPr="004D683A">
              <w:t>、時間をかけて見直すものがあります。</w:t>
            </w:r>
          </w:p>
          <w:p w14:paraId="4FD10626" w14:textId="77777777" w:rsidR="00433929" w:rsidRDefault="00433929" w:rsidP="00892C01">
            <w:pPr>
              <w:pStyle w:val="afff6"/>
              <w:numPr>
                <w:ilvl w:val="0"/>
                <w:numId w:val="356"/>
              </w:numPr>
            </w:pPr>
            <w:r>
              <w:rPr>
                <w:rFonts w:hint="eastAsia"/>
              </w:rPr>
              <w:t>日常業務中でも改善できることを理解する</w:t>
            </w:r>
          </w:p>
          <w:p w14:paraId="20E5AE68" w14:textId="77777777" w:rsidR="00433929" w:rsidRDefault="00433929" w:rsidP="00892C01">
            <w:pPr>
              <w:pStyle w:val="afff6"/>
              <w:numPr>
                <w:ilvl w:val="0"/>
                <w:numId w:val="356"/>
              </w:numPr>
            </w:pPr>
            <w:r>
              <w:rPr>
                <w:rFonts w:hint="eastAsia"/>
              </w:rPr>
              <w:t>検討の進め方を理解する</w:t>
            </w:r>
          </w:p>
        </w:tc>
      </w:tr>
    </w:tbl>
    <w:p w14:paraId="621B14D3" w14:textId="77777777" w:rsidR="00433929" w:rsidRDefault="00433929" w:rsidP="002F5F23"/>
    <w:p w14:paraId="43FAC568" w14:textId="77777777" w:rsidR="00433929" w:rsidRDefault="00433929" w:rsidP="002F5F23">
      <w:r>
        <w:rPr>
          <w:rFonts w:hint="eastAsia"/>
        </w:rPr>
        <w:t>中小企業においても適用することが有効な工程を例にとり、概要と実践に当たっての留意点を説明します。</w:t>
      </w:r>
    </w:p>
    <w:p w14:paraId="0674100F" w14:textId="77777777" w:rsidR="00433929" w:rsidRDefault="00433929" w:rsidP="002F5F23"/>
    <w:p w14:paraId="2D98CACB" w14:textId="77777777" w:rsidR="00433929" w:rsidRDefault="00433929" w:rsidP="00953A2F">
      <w:pPr>
        <w:pStyle w:val="aff4"/>
      </w:pPr>
      <w:r>
        <w:rPr>
          <w:rFonts w:hint="eastAsia"/>
        </w:rPr>
        <w:t>（例）：業務の定着と次の備え</w:t>
      </w:r>
    </w:p>
    <w:p w14:paraId="59A8A230" w14:textId="77777777" w:rsidR="00433929" w:rsidRDefault="00433929" w:rsidP="00ED7028">
      <w:r w:rsidRPr="000C053E">
        <w:t>新しい情報システムがリリースされると、サービス・業務の運営が始まります。新しいサービス・業務が今までのものと違いがあるほど、リリース直後からしばらくの間は</w:t>
      </w:r>
      <w:r>
        <w:rPr>
          <w:rFonts w:hint="eastAsia"/>
        </w:rPr>
        <w:t>さまざま</w:t>
      </w:r>
      <w:r w:rsidRPr="000C053E">
        <w:t>な問題が発生するかもしれません。業務に関わる</w:t>
      </w:r>
      <w:r>
        <w:rPr>
          <w:rFonts w:hint="eastAsia"/>
        </w:rPr>
        <w:t>従業員</w:t>
      </w:r>
      <w:r w:rsidRPr="000C053E">
        <w:t>は、できるだけ早く業務を現場に定着させようと悪戦苦闘しますが、それ以外にも、より良いサービス・業務となるような活動を併せて行う必要があります。</w:t>
      </w:r>
    </w:p>
    <w:p w14:paraId="3563007A" w14:textId="77777777" w:rsidR="00433929" w:rsidRDefault="00433929" w:rsidP="00ED7028">
      <w:pPr>
        <w:pStyle w:val="aff4"/>
      </w:pPr>
    </w:p>
    <w:p w14:paraId="32161785" w14:textId="77777777" w:rsidR="00433929" w:rsidRDefault="00433929" w:rsidP="00ED7028">
      <w:pPr>
        <w:pStyle w:val="aff4"/>
      </w:pPr>
      <w:r>
        <w:rPr>
          <w:rFonts w:hint="eastAsia"/>
        </w:rPr>
        <w:t>従業員</w:t>
      </w:r>
      <w:r w:rsidRPr="000C053E">
        <w:t>に継続的な教育を行う</w:t>
      </w:r>
    </w:p>
    <w:p w14:paraId="149122EF" w14:textId="77777777" w:rsidR="00433929" w:rsidRDefault="00433929" w:rsidP="00ED7028">
      <w:r>
        <w:rPr>
          <w:rFonts w:hint="eastAsia"/>
        </w:rPr>
        <w:t>PJMO</w:t>
      </w:r>
      <w:r w:rsidRPr="000C053E">
        <w:t>は、情報システムの設計・開発のリリースが近づいたところで、それまで準備した研修教育資料を用いて、実業務を担当する</w:t>
      </w:r>
      <w:r>
        <w:rPr>
          <w:rFonts w:hint="eastAsia"/>
        </w:rPr>
        <w:t>従業員</w:t>
      </w:r>
      <w:r w:rsidRPr="000C053E">
        <w:t>に対して教育を実施します。</w:t>
      </w:r>
    </w:p>
    <w:p w14:paraId="1EF5E798" w14:textId="77777777" w:rsidR="00433929" w:rsidRDefault="00433929" w:rsidP="00ED7028"/>
    <w:p w14:paraId="5AC2719B" w14:textId="77777777" w:rsidR="00433929" w:rsidRDefault="00433929" w:rsidP="00ED7028">
      <w:pPr>
        <w:pStyle w:val="aff4"/>
      </w:pPr>
      <w:r w:rsidRPr="000C053E">
        <w:t>研修・教育の準備を十分に行う</w:t>
      </w:r>
    </w:p>
    <w:p w14:paraId="708D3AC5" w14:textId="77777777" w:rsidR="00433929" w:rsidRDefault="00433929" w:rsidP="00ED7028">
      <w:r>
        <w:rPr>
          <w:rFonts w:hint="eastAsia"/>
        </w:rPr>
        <w:t>PJMOは、研修資料として、PJMO主導で作成した業務マニュアルや、事業者主導で作成した情報システムの操作マニュアル、それらをまとめた研修用資料などを準備します。また、可能であれば、デモ環境や研修環境なども用意し、情報システムを実際に触れる環境を提供することも効果的です。</w:t>
      </w:r>
    </w:p>
    <w:p w14:paraId="7514943F" w14:textId="77777777" w:rsidR="00433929" w:rsidRDefault="00433929" w:rsidP="00ED7028">
      <w:r>
        <w:rPr>
          <w:rFonts w:hint="eastAsia"/>
        </w:rPr>
        <w:t>広範囲の従業員が利用する情報システムにおいては、PJMOやヘルプデスクを担当する事業者も、研修・教育の準備期間中に、一般従業員と同じ研修を受講しておくことが望まれます。これにより、研修カリキュラムの改善につながることはもちろん、利用者からの問い合わせに的確に対応できるようになります。</w:t>
      </w:r>
    </w:p>
    <w:p w14:paraId="31881851" w14:textId="77777777" w:rsidR="00433929" w:rsidRDefault="00433929" w:rsidP="00ED7028">
      <w:r>
        <w:rPr>
          <w:rFonts w:hint="eastAsia"/>
        </w:rPr>
        <w:t>情報システム構築の作業進捗状況が遅延すると、研修や教育の回数制限、期間の短縮や、現場担当者が新しい情報システムに触れられる環境の準備が遅れる可能性が出てきます。PJMOは研修や教育に最低限必要な期間は必ず確保できるように、構築事業者の進捗管理をチェックし、安易な計画変更を起こさないようにすることが重要です。</w:t>
      </w:r>
      <w:r>
        <w:cr/>
      </w:r>
    </w:p>
    <w:p w14:paraId="4D19B6C3" w14:textId="77777777" w:rsidR="00433929" w:rsidRDefault="00433929" w:rsidP="00ED7028">
      <w:pPr>
        <w:pStyle w:val="aff4"/>
      </w:pPr>
      <w:r w:rsidRPr="000C053E">
        <w:t>研修・教育は</w:t>
      </w:r>
      <w:r>
        <w:rPr>
          <w:rFonts w:hint="eastAsia"/>
        </w:rPr>
        <w:t>1</w:t>
      </w:r>
      <w:r w:rsidRPr="000C053E">
        <w:t>回では定着しない</w:t>
      </w:r>
    </w:p>
    <w:p w14:paraId="6E8540C9" w14:textId="77777777" w:rsidR="00433929" w:rsidRDefault="00433929" w:rsidP="00ED7028">
      <w:r>
        <w:rPr>
          <w:rFonts w:hint="eastAsia"/>
        </w:rPr>
        <w:t>通常、新しい情報システムのリリース前に行う教育は、開発実施計画を立てる時点でしっかり盛り込まれていれば、作業が抜け漏れることなく実施できます。</w:t>
      </w:r>
    </w:p>
    <w:p w14:paraId="09135915" w14:textId="77777777" w:rsidR="00433929" w:rsidRPr="000C053E" w:rsidRDefault="00433929" w:rsidP="00ED7028">
      <w:r>
        <w:rPr>
          <w:rFonts w:hint="eastAsia"/>
        </w:rPr>
        <w:t>研修や教育は、どのぐらいの頻度で実施すれば良いのかといった、計画を立てる際に気をつけるべき注意点を以下に挙げます。</w:t>
      </w:r>
    </w:p>
    <w:p w14:paraId="1A7F78E4" w14:textId="77777777" w:rsidR="00136655" w:rsidRPr="000C053E" w:rsidRDefault="00136655" w:rsidP="00ED7028"/>
    <w:tbl>
      <w:tblPr>
        <w:tblStyle w:val="aa"/>
        <w:tblW w:w="0" w:type="auto"/>
        <w:tblLook w:val="04A0" w:firstRow="1" w:lastRow="0" w:firstColumn="1" w:lastColumn="0" w:noHBand="0" w:noVBand="1"/>
      </w:tblPr>
      <w:tblGrid>
        <w:gridCol w:w="10456"/>
      </w:tblGrid>
      <w:tr w:rsidR="00433929" w14:paraId="19535A77" w14:textId="77777777">
        <w:tc>
          <w:tcPr>
            <w:tcW w:w="10456" w:type="dxa"/>
            <w:shd w:val="clear" w:color="auto" w:fill="215E99" w:themeFill="text2" w:themeFillTint="BF"/>
          </w:tcPr>
          <w:p w14:paraId="464D2A0F" w14:textId="77777777" w:rsidR="00433929" w:rsidRPr="000C053E" w:rsidRDefault="00433929">
            <w:pPr>
              <w:pStyle w:val="aff0"/>
            </w:pPr>
            <w:r w:rsidRPr="000C053E">
              <w:t>現場への研修・教育を計画する際の注意点</w:t>
            </w:r>
          </w:p>
        </w:tc>
      </w:tr>
      <w:tr w:rsidR="00433929" w14:paraId="0C735B0E" w14:textId="77777777">
        <w:tc>
          <w:tcPr>
            <w:tcW w:w="10456" w:type="dxa"/>
          </w:tcPr>
          <w:p w14:paraId="2DC258FB" w14:textId="77777777" w:rsidR="00433929" w:rsidRDefault="00433929" w:rsidP="00892C01">
            <w:pPr>
              <w:pStyle w:val="afff6"/>
              <w:numPr>
                <w:ilvl w:val="0"/>
                <w:numId w:val="253"/>
              </w:numPr>
            </w:pPr>
            <w:r w:rsidRPr="000C053E">
              <w:t>大規模システムの場合、全国各地に業務担当者が散らばっていることが多く、実施回数が少ないとそのタイミングで教育を受けられない担当者が発生する可能性が出てくる。</w:t>
            </w:r>
          </w:p>
          <w:p w14:paraId="13DC4F2E" w14:textId="77777777" w:rsidR="00433929" w:rsidRDefault="00433929" w:rsidP="00892C01">
            <w:pPr>
              <w:pStyle w:val="afff6"/>
              <w:numPr>
                <w:ilvl w:val="0"/>
                <w:numId w:val="253"/>
              </w:numPr>
            </w:pPr>
            <w:r w:rsidRPr="000C053E">
              <w:rPr>
                <w:rFonts w:hint="eastAsia"/>
              </w:rPr>
              <w:t>研修・教育の回数が制限されていると、情報システムリリース後、新しく人事異</w:t>
            </w:r>
            <w:r w:rsidRPr="000C053E">
              <w:t>動で配属された</w:t>
            </w:r>
            <w:r>
              <w:rPr>
                <w:rFonts w:hint="eastAsia"/>
              </w:rPr>
              <w:t>従業員</w:t>
            </w:r>
            <w:r w:rsidRPr="000C053E">
              <w:t>が、正しい情報を把握することができなくなる。</w:t>
            </w:r>
          </w:p>
          <w:p w14:paraId="05D661D2" w14:textId="77777777" w:rsidR="00433929" w:rsidRDefault="00433929" w:rsidP="00892C01">
            <w:pPr>
              <w:pStyle w:val="afff6"/>
              <w:numPr>
                <w:ilvl w:val="0"/>
                <w:numId w:val="253"/>
              </w:numPr>
            </w:pPr>
            <w:r w:rsidRPr="000C053E">
              <w:t>教育資料や教育の内容が不十分な場合、そのまま同じように全</w:t>
            </w:r>
            <w:r>
              <w:rPr>
                <w:rFonts w:hint="eastAsia"/>
              </w:rPr>
              <w:t>従業員</w:t>
            </w:r>
            <w:r w:rsidRPr="000C053E">
              <w:t>に情報が伝達されても、全体のレベルが上がらない。</w:t>
            </w:r>
          </w:p>
        </w:tc>
      </w:tr>
    </w:tbl>
    <w:p w14:paraId="4078F08B" w14:textId="77777777" w:rsidR="00433929" w:rsidRDefault="00433929" w:rsidP="00ED7028"/>
    <w:p w14:paraId="7AB0D0C5" w14:textId="77777777" w:rsidR="00433929" w:rsidRPr="000C053E" w:rsidRDefault="00433929" w:rsidP="00ED7028">
      <w:r>
        <w:rPr>
          <w:noProof/>
        </w:rPr>
        <w:drawing>
          <wp:anchor distT="0" distB="0" distL="114300" distR="114300" simplePos="0" relativeHeight="251656476" behindDoc="0" locked="0" layoutInCell="1" allowOverlap="1" wp14:anchorId="42712A55" wp14:editId="03E2E2D0">
            <wp:simplePos x="0" y="0"/>
            <wp:positionH relativeFrom="margin">
              <wp:posOffset>606425</wp:posOffset>
            </wp:positionH>
            <wp:positionV relativeFrom="paragraph">
              <wp:posOffset>2154030</wp:posOffset>
            </wp:positionV>
            <wp:extent cx="5443855" cy="2356485"/>
            <wp:effectExtent l="0" t="0" r="0" b="0"/>
            <wp:wrapTopAndBottom/>
            <wp:docPr id="582948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4847" name="Picture 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443855" cy="23564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6477" behindDoc="0" locked="0" layoutInCell="1" allowOverlap="1" wp14:anchorId="4D9F307D" wp14:editId="32240A59">
                <wp:simplePos x="0" y="0"/>
                <wp:positionH relativeFrom="margin">
                  <wp:posOffset>1231069</wp:posOffset>
                </wp:positionH>
                <wp:positionV relativeFrom="paragraph">
                  <wp:posOffset>4686300</wp:posOffset>
                </wp:positionV>
                <wp:extent cx="4198620" cy="431165"/>
                <wp:effectExtent l="0" t="0" r="0" b="6985"/>
                <wp:wrapTopAndBottom/>
                <wp:docPr id="1684540738" name="テキスト ボックス 19"/>
                <wp:cNvGraphicFramePr/>
                <a:graphic xmlns:a="http://schemas.openxmlformats.org/drawingml/2006/main">
                  <a:graphicData uri="http://schemas.microsoft.com/office/word/2010/wordprocessingShape">
                    <wps:wsp>
                      <wps:cNvSpPr txBox="1"/>
                      <wps:spPr>
                        <a:xfrm>
                          <a:off x="0" y="0"/>
                          <a:ext cx="4198620" cy="431165"/>
                        </a:xfrm>
                        <a:prstGeom prst="rect">
                          <a:avLst/>
                        </a:prstGeom>
                        <a:noFill/>
                        <a:ln w="6350">
                          <a:noFill/>
                        </a:ln>
                      </wps:spPr>
                      <wps:txbx>
                        <w:txbxContent>
                          <w:p w14:paraId="5BD084B7" w14:textId="1B4EE7AF" w:rsidR="00433929" w:rsidRDefault="00433929" w:rsidP="009950EE">
                            <w:pPr>
                              <w:pStyle w:val="aff2"/>
                            </w:pPr>
                            <w:r>
                              <w:rPr>
                                <w:rFonts w:hint="eastAsia"/>
                              </w:rPr>
                              <w:t>図7</w:t>
                            </w:r>
                            <w:r w:rsidR="006D0D19">
                              <w:rPr>
                                <w:rFonts w:hint="eastAsia"/>
                              </w:rPr>
                              <w:t>8</w:t>
                            </w:r>
                            <w:r>
                              <w:rPr>
                                <w:rFonts w:hint="eastAsia"/>
                              </w:rPr>
                              <w:t>. 研修・教育の定着化に向けた取組</w:t>
                            </w:r>
                          </w:p>
                          <w:p w14:paraId="69803B37" w14:textId="77777777" w:rsidR="00433929" w:rsidRDefault="00433929" w:rsidP="009950EE">
                            <w:pPr>
                              <w:pStyle w:val="aff2"/>
                            </w:pPr>
                            <w:r w:rsidRPr="00BC3EBB">
                              <w:rPr>
                                <w:rFonts w:hint="eastAsia"/>
                              </w:rPr>
                              <w:t>（出典）「</w:t>
                            </w:r>
                            <w:r w:rsidRPr="002757C0">
                              <w:rPr>
                                <w:rFonts w:hint="eastAsia"/>
                              </w:rPr>
                              <w:t>デジタル・ガバメント推進標準ガイドライン</w:t>
                            </w:r>
                            <w:r w:rsidRPr="002757C0">
                              <w:t xml:space="preserve"> 実践ガイドブック</w:t>
                            </w:r>
                            <w:r w:rsidRPr="00BC3EBB">
                              <w:t>」をもとに作成</w:t>
                            </w:r>
                          </w:p>
                          <w:p w14:paraId="776CABE8" w14:textId="77777777" w:rsidR="00433929" w:rsidRPr="002A07F3" w:rsidRDefault="00433929" w:rsidP="009950EE">
                            <w:pPr>
                              <w:pStyle w:val="af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F307D" id="_x0000_s1165" type="#_x0000_t202" style="position:absolute;left:0;text-align:left;margin-left:96.95pt;margin-top:369pt;width:330.6pt;height:33.95pt;z-index:2516564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" filled="f" stroked="f" strokeweight=".5pt">
                <v:textbox>
                  <w:txbxContent>
                    <w:p w14:paraId="5BD084B7" w14:textId="1B4EE7AF" w:rsidR="00433929" w:rsidRDefault="00433929" w:rsidP="009950EE">
                      <w:pPr>
                        <w:pStyle w:val="aff2"/>
                      </w:pPr>
                      <w:r>
                        <w:rPr>
                          <w:rFonts w:hint="eastAsia"/>
                        </w:rPr>
                        <w:t>図7</w:t>
                      </w:r>
                      <w:r w:rsidR="006D0D19">
                        <w:rPr>
                          <w:rFonts w:hint="eastAsia"/>
                        </w:rPr>
                        <w:t>8</w:t>
                      </w:r>
                      <w:r>
                        <w:rPr>
                          <w:rFonts w:hint="eastAsia"/>
                        </w:rPr>
                        <w:t>. 研修・教育の定着化に向けた取組</w:t>
                      </w:r>
                    </w:p>
                    <w:p w14:paraId="69803B37" w14:textId="77777777" w:rsidR="00433929" w:rsidRDefault="00433929" w:rsidP="009950EE">
                      <w:pPr>
                        <w:pStyle w:val="aff2"/>
                      </w:pPr>
                      <w:r w:rsidRPr="00BC3EBB">
                        <w:rPr>
                          <w:rFonts w:hint="eastAsia"/>
                        </w:rPr>
                        <w:t>（出典）「</w:t>
                      </w:r>
                      <w:r w:rsidRPr="002757C0">
                        <w:rPr>
                          <w:rFonts w:hint="eastAsia"/>
                        </w:rPr>
                        <w:t>デジタル・ガバメント推進標準ガイドライン</w:t>
                      </w:r>
                      <w:r w:rsidRPr="002757C0">
                        <w:t xml:space="preserve"> 実践ガイドブック</w:t>
                      </w:r>
                      <w:r w:rsidRPr="00BC3EBB">
                        <w:t>」をもとに作成</w:t>
                      </w:r>
                    </w:p>
                    <w:p w14:paraId="776CABE8" w14:textId="77777777" w:rsidR="00433929" w:rsidRPr="002A07F3" w:rsidRDefault="00433929" w:rsidP="009950EE">
                      <w:pPr>
                        <w:pStyle w:val="aff2"/>
                      </w:pPr>
                    </w:p>
                  </w:txbxContent>
                </v:textbox>
                <w10:wrap type="topAndBottom" anchorx="margin"/>
              </v:shape>
            </w:pict>
          </mc:Fallback>
        </mc:AlternateContent>
      </w:r>
      <w:r w:rsidRPr="000C053E">
        <w:rPr>
          <w:rFonts w:hint="eastAsia"/>
        </w:rPr>
        <w:t>この懸念点を払拭するには、次の対策をとることが効果的です。</w:t>
      </w:r>
    </w:p>
    <w:tbl>
      <w:tblPr>
        <w:tblStyle w:val="aa"/>
        <w:tblW w:w="0" w:type="auto"/>
        <w:tblLook w:val="04A0" w:firstRow="1" w:lastRow="0" w:firstColumn="1" w:lastColumn="0" w:noHBand="0" w:noVBand="1"/>
      </w:tblPr>
      <w:tblGrid>
        <w:gridCol w:w="10456"/>
      </w:tblGrid>
      <w:tr w:rsidR="00433929" w14:paraId="5739BE43" w14:textId="77777777">
        <w:tc>
          <w:tcPr>
            <w:tcW w:w="10456" w:type="dxa"/>
            <w:shd w:val="clear" w:color="auto" w:fill="215E99" w:themeFill="text2" w:themeFillTint="BF"/>
          </w:tcPr>
          <w:p w14:paraId="6C461252" w14:textId="77777777" w:rsidR="00433929" w:rsidRDefault="00433929">
            <w:pPr>
              <w:pStyle w:val="aff0"/>
            </w:pPr>
            <w:r w:rsidRPr="000C053E">
              <w:t>懸念点への対策</w:t>
            </w:r>
          </w:p>
        </w:tc>
      </w:tr>
      <w:tr w:rsidR="00433929" w14:paraId="6AADEA42" w14:textId="77777777">
        <w:tc>
          <w:tcPr>
            <w:tcW w:w="10456" w:type="dxa"/>
          </w:tcPr>
          <w:p w14:paraId="5D44EE86" w14:textId="77777777" w:rsidR="00433929" w:rsidRDefault="00433929" w:rsidP="00892C01">
            <w:pPr>
              <w:pStyle w:val="afff6"/>
              <w:numPr>
                <w:ilvl w:val="0"/>
                <w:numId w:val="254"/>
              </w:numPr>
            </w:pPr>
            <w:r w:rsidRPr="000C053E">
              <w:t>研修を実施した後、受講者にアンケートを配布し、研修の内容・難易度に関する意見をもらい、それを</w:t>
            </w:r>
            <w:r>
              <w:rPr>
                <w:rFonts w:hint="eastAsia"/>
              </w:rPr>
              <w:t>もと</w:t>
            </w:r>
            <w:r w:rsidRPr="000C053E">
              <w:t>に研修のカリキュラムや資料の内容を見直す。</w:t>
            </w:r>
          </w:p>
          <w:p w14:paraId="387F70E2" w14:textId="77777777" w:rsidR="00433929" w:rsidRDefault="00433929" w:rsidP="00892C01">
            <w:pPr>
              <w:pStyle w:val="afff6"/>
              <w:numPr>
                <w:ilvl w:val="0"/>
                <w:numId w:val="254"/>
              </w:numPr>
            </w:pPr>
            <w:r w:rsidRPr="000C053E">
              <w:t>研修に用いた教材を関係者が閲覧できるようにする、電子ファイルをダウンロードできるようにするなど、研修に出られない人にも研修の内容が伝わるように工夫する。</w:t>
            </w:r>
          </w:p>
          <w:p w14:paraId="0C1A5EA7" w14:textId="77777777" w:rsidR="00433929" w:rsidRDefault="00433929" w:rsidP="00892C01">
            <w:pPr>
              <w:pStyle w:val="afff6"/>
              <w:numPr>
                <w:ilvl w:val="0"/>
                <w:numId w:val="254"/>
              </w:numPr>
            </w:pPr>
            <w:r w:rsidRPr="000C053E">
              <w:t>研修そのものを撮影し、オンラインにてストリーミング配信できるようにする、</w:t>
            </w:r>
            <w:r>
              <w:rPr>
                <w:rFonts w:hint="eastAsia"/>
              </w:rPr>
              <w:t>DVD</w:t>
            </w:r>
            <w:r w:rsidRPr="000C053E">
              <w:t>に焼いて配布する</w:t>
            </w:r>
            <w:r>
              <w:rPr>
                <w:rFonts w:hint="eastAsia"/>
              </w:rPr>
              <w:t>など</w:t>
            </w:r>
            <w:r w:rsidRPr="000C053E">
              <w:t>の対策を検討する。</w:t>
            </w:r>
          </w:p>
        </w:tc>
      </w:tr>
    </w:tbl>
    <w:p w14:paraId="2D00CBA8" w14:textId="77777777" w:rsidR="00433929" w:rsidRDefault="00433929">
      <w:pPr>
        <w:ind w:firstLineChars="0" w:firstLine="0"/>
      </w:pPr>
    </w:p>
    <w:p w14:paraId="1291B22B" w14:textId="77777777" w:rsidR="00433929" w:rsidRPr="00297748" w:rsidRDefault="00433929" w:rsidP="00190E2B">
      <w:pPr>
        <w:ind w:firstLineChars="0" w:firstLine="0"/>
      </w:pPr>
      <w:r>
        <w:rPr>
          <w:rFonts w:hint="eastAsia"/>
        </w:rPr>
        <w:t>「</w:t>
      </w:r>
      <w:r w:rsidRPr="006A3715">
        <w:rPr>
          <w:rFonts w:hint="eastAsia"/>
        </w:rPr>
        <w:t>サービス・業務の運営と改善</w:t>
      </w:r>
      <w:r>
        <w:rPr>
          <w:rFonts w:hint="eastAsia"/>
        </w:rPr>
        <w:t>」において、中小企業でも意識すべき重要な観点の</w:t>
      </w:r>
      <w:r w:rsidRPr="00525B85">
        <w:rPr>
          <w:rFonts w:hint="eastAsia"/>
        </w:rPr>
        <w:t>詳細は</w:t>
      </w:r>
      <w:r>
        <w:rPr>
          <w:rFonts w:hint="eastAsia"/>
        </w:rPr>
        <w:t>、「</w:t>
      </w:r>
      <w:r w:rsidRPr="00407D0B">
        <w:t>DS-120デジタル・ガバメント推進標準ガイドライン実践ガイドブック</w:t>
      </w:r>
      <w:r>
        <w:rPr>
          <w:rFonts w:hint="eastAsia"/>
        </w:rPr>
        <w:t>」の以下の箇所を参照してください。</w:t>
      </w:r>
    </w:p>
    <w:tbl>
      <w:tblPr>
        <w:tblStyle w:val="aa"/>
        <w:tblW w:w="0" w:type="auto"/>
        <w:tblLook w:val="04A0" w:firstRow="1" w:lastRow="0" w:firstColumn="1" w:lastColumn="0" w:noHBand="0" w:noVBand="1"/>
      </w:tblPr>
      <w:tblGrid>
        <w:gridCol w:w="10456"/>
      </w:tblGrid>
      <w:tr w:rsidR="00433929" w14:paraId="3B68C2B8" w14:textId="77777777">
        <w:tc>
          <w:tcPr>
            <w:tcW w:w="10456" w:type="dxa"/>
            <w:shd w:val="clear" w:color="auto" w:fill="215E99" w:themeFill="text2" w:themeFillTint="BF"/>
          </w:tcPr>
          <w:p w14:paraId="7A6CCFB1" w14:textId="77777777" w:rsidR="00433929" w:rsidRPr="00A56F74" w:rsidRDefault="00433929">
            <w:pPr>
              <w:pStyle w:val="aff0"/>
            </w:pPr>
            <w:r>
              <w:rPr>
                <w:rFonts w:hint="eastAsia"/>
              </w:rPr>
              <w:t>中小企業が意識すべき観点</w:t>
            </w:r>
          </w:p>
        </w:tc>
      </w:tr>
      <w:tr w:rsidR="00433929" w14:paraId="33AFFFD8" w14:textId="77777777">
        <w:tc>
          <w:tcPr>
            <w:tcW w:w="10456" w:type="dxa"/>
          </w:tcPr>
          <w:p w14:paraId="3D02EBC7" w14:textId="77777777" w:rsidR="00433929" w:rsidRDefault="00433929">
            <w:pPr>
              <w:pStyle w:val="afff6"/>
            </w:pPr>
            <w:r w:rsidRPr="009503F6">
              <w:rPr>
                <w:rFonts w:hint="eastAsia"/>
              </w:rPr>
              <w:t>第</w:t>
            </w:r>
            <w:r>
              <w:rPr>
                <w:rFonts w:hint="eastAsia"/>
              </w:rPr>
              <w:t>3</w:t>
            </w:r>
            <w:r w:rsidRPr="009503F6">
              <w:t>編 第</w:t>
            </w:r>
            <w:r>
              <w:rPr>
                <w:rFonts w:hint="eastAsia"/>
              </w:rPr>
              <w:t>8</w:t>
            </w:r>
            <w:r w:rsidRPr="009503F6">
              <w:t xml:space="preserve">章 </w:t>
            </w:r>
            <w:r w:rsidRPr="006A3715">
              <w:rPr>
                <w:rFonts w:hint="eastAsia"/>
              </w:rPr>
              <w:t>サービス・業務の運営と改善</w:t>
            </w:r>
            <w:r w:rsidRPr="009503F6">
              <w:t xml:space="preserve"> Step</w:t>
            </w:r>
            <w:r>
              <w:rPr>
                <w:rFonts w:hint="eastAsia"/>
              </w:rPr>
              <w:t>3</w:t>
            </w:r>
            <w:r w:rsidRPr="009503F6">
              <w:t xml:space="preserve"> </w:t>
            </w:r>
            <w:r w:rsidRPr="002F0620">
              <w:rPr>
                <w:rFonts w:hint="eastAsia"/>
              </w:rPr>
              <w:t>業務の定着と次の備え</w:t>
            </w:r>
          </w:p>
          <w:p w14:paraId="341C1074" w14:textId="77777777" w:rsidR="00433929" w:rsidRDefault="00433929">
            <w:pPr>
              <w:pStyle w:val="afff6"/>
            </w:pPr>
            <w:r w:rsidRPr="004222E3">
              <w:rPr>
                <w:rFonts w:hint="eastAsia"/>
              </w:rPr>
              <w:t>第</w:t>
            </w:r>
            <w:r w:rsidRPr="004222E3">
              <w:t>3編 第</w:t>
            </w:r>
            <w:r>
              <w:rPr>
                <w:rFonts w:hint="eastAsia"/>
              </w:rPr>
              <w:t>8</w:t>
            </w:r>
            <w:r w:rsidRPr="004222E3">
              <w:t xml:space="preserve">章 </w:t>
            </w:r>
            <w:r w:rsidRPr="006A3715">
              <w:rPr>
                <w:rFonts w:hint="eastAsia"/>
              </w:rPr>
              <w:t>サービス・業務の運営と改善</w:t>
            </w:r>
            <w:r w:rsidRPr="004222E3">
              <w:t xml:space="preserve"> Step</w:t>
            </w:r>
            <w:r>
              <w:rPr>
                <w:rFonts w:hint="eastAsia"/>
              </w:rPr>
              <w:t xml:space="preserve">4 </w:t>
            </w:r>
            <w:r w:rsidRPr="002F0620">
              <w:rPr>
                <w:rFonts w:hint="eastAsia"/>
              </w:rPr>
              <w:t>業務の改善</w:t>
            </w:r>
          </w:p>
        </w:tc>
      </w:tr>
    </w:tbl>
    <w:p w14:paraId="01F6C2CF" w14:textId="77777777" w:rsidR="00433929" w:rsidRPr="00F46541" w:rsidRDefault="00433929" w:rsidP="00190E2B">
      <w:pPr>
        <w:ind w:firstLineChars="0" w:firstLine="0"/>
      </w:pPr>
    </w:p>
    <w:p w14:paraId="729C41A8" w14:textId="77777777" w:rsidR="00433929" w:rsidRDefault="00433929" w:rsidP="00B03CB6">
      <w:pPr>
        <w:pStyle w:val="5"/>
      </w:pPr>
      <w:r w:rsidRPr="00B03CB6">
        <w:rPr>
          <w:rFonts w:hint="eastAsia"/>
        </w:rPr>
        <w:t>セキュリティ機能を実装・運用するためポイント</w:t>
      </w:r>
    </w:p>
    <w:p w14:paraId="6F8FCEA7" w14:textId="77777777" w:rsidR="00433929" w:rsidRPr="00B03CB6" w:rsidRDefault="00433929" w:rsidP="00B03CB6"/>
    <w:tbl>
      <w:tblPr>
        <w:tblStyle w:val="aa"/>
        <w:tblW w:w="0" w:type="auto"/>
        <w:tblLook w:val="04A0" w:firstRow="1" w:lastRow="0" w:firstColumn="1" w:lastColumn="0" w:noHBand="0" w:noVBand="1"/>
      </w:tblPr>
      <w:tblGrid>
        <w:gridCol w:w="10456"/>
      </w:tblGrid>
      <w:tr w:rsidR="00433929" w14:paraId="127C61C7" w14:textId="77777777" w:rsidTr="00E4271E">
        <w:tc>
          <w:tcPr>
            <w:tcW w:w="10456" w:type="dxa"/>
            <w:shd w:val="clear" w:color="auto" w:fill="215E99" w:themeFill="text2" w:themeFillTint="BF"/>
          </w:tcPr>
          <w:p w14:paraId="7AF7E0EA" w14:textId="77777777" w:rsidR="00433929" w:rsidRDefault="00433929" w:rsidP="00E4271E">
            <w:pPr>
              <w:pStyle w:val="aff0"/>
            </w:pPr>
            <w:r w:rsidRPr="00B03CB6">
              <w:rPr>
                <w:rFonts w:hint="eastAsia"/>
              </w:rPr>
              <w:t>業務を外部委託する際の注意</w:t>
            </w:r>
          </w:p>
        </w:tc>
      </w:tr>
      <w:tr w:rsidR="00433929" w14:paraId="1898BA1E" w14:textId="77777777" w:rsidTr="000E40D6">
        <w:tc>
          <w:tcPr>
            <w:tcW w:w="10456" w:type="dxa"/>
          </w:tcPr>
          <w:p w14:paraId="48BFD101" w14:textId="77777777" w:rsidR="00433929" w:rsidRDefault="00433929" w:rsidP="00AE1D63">
            <w:pPr>
              <w:pStyle w:val="afff6"/>
            </w:pPr>
            <w:r>
              <w:rPr>
                <w:rFonts w:hint="eastAsia"/>
              </w:rPr>
              <w:t>サービス・業務を運営する中では、業務・サービスに関連する日常的なオペレーションはもちろんのこと、問い合わせや要望への対応、利用促進のために周知や広報活動を行うなど、さまざまな活動を従業員が主体的に実施します。</w:t>
            </w:r>
          </w:p>
          <w:p w14:paraId="01C1F8AC" w14:textId="77777777" w:rsidR="00433929" w:rsidRDefault="00433929" w:rsidP="00AE1D63">
            <w:pPr>
              <w:pStyle w:val="afff6"/>
            </w:pPr>
            <w:r>
              <w:rPr>
                <w:rFonts w:hint="eastAsia"/>
              </w:rPr>
              <w:t>ただし、一部の作業については、従業員が正しく作業を切り出し指示や管理をすることを前提に、外部の事業者に作業を委託できるものがあります。例えば、業務で発生するデータの入力業務や、帳票の仕分け業務などです。</w:t>
            </w:r>
          </w:p>
          <w:p w14:paraId="096D81C7" w14:textId="77777777" w:rsidR="00433929" w:rsidRDefault="00433929" w:rsidP="00AE1D63">
            <w:pPr>
              <w:pStyle w:val="afff6"/>
            </w:pPr>
            <w:r>
              <w:rPr>
                <w:rFonts w:hint="eastAsia"/>
              </w:rPr>
              <w:t>どのような業務が事業者への委託に向いているのか、一般的には、次の図のような考え方ができます。</w:t>
            </w:r>
          </w:p>
          <w:p w14:paraId="491877FA" w14:textId="77777777" w:rsidR="00433929" w:rsidRDefault="00433929" w:rsidP="00AE1D63">
            <w:pPr>
              <w:pStyle w:val="afff6"/>
            </w:pPr>
            <w:r>
              <w:rPr>
                <w:noProof/>
              </w:rPr>
              <w:drawing>
                <wp:anchor distT="0" distB="0" distL="114300" distR="114300" simplePos="0" relativeHeight="251656461" behindDoc="0" locked="1" layoutInCell="1" allowOverlap="1" wp14:anchorId="6E175A0C" wp14:editId="25104CC0">
                  <wp:simplePos x="0" y="0"/>
                  <wp:positionH relativeFrom="column">
                    <wp:posOffset>676275</wp:posOffset>
                  </wp:positionH>
                  <wp:positionV relativeFrom="paragraph">
                    <wp:posOffset>36830</wp:posOffset>
                  </wp:positionV>
                  <wp:extent cx="5086350" cy="2440305"/>
                  <wp:effectExtent l="0" t="0" r="0" b="0"/>
                  <wp:wrapTopAndBottom/>
                  <wp:docPr id="3503937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93797" name="Picture 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086350" cy="2440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41ABD">
              <w:rPr>
                <w:noProof/>
              </w:rPr>
              <mc:AlternateContent>
                <mc:Choice Requires="wps">
                  <w:drawing>
                    <wp:anchor distT="0" distB="0" distL="114300" distR="114300" simplePos="0" relativeHeight="251656453" behindDoc="0" locked="1" layoutInCell="1" allowOverlap="1" wp14:anchorId="7621E597" wp14:editId="55018067">
                      <wp:simplePos x="0" y="0"/>
                      <wp:positionH relativeFrom="column">
                        <wp:posOffset>1028700</wp:posOffset>
                      </wp:positionH>
                      <wp:positionV relativeFrom="paragraph">
                        <wp:posOffset>2573655</wp:posOffset>
                      </wp:positionV>
                      <wp:extent cx="4463415" cy="431165"/>
                      <wp:effectExtent l="0" t="0" r="0" b="6985"/>
                      <wp:wrapTopAndBottom/>
                      <wp:docPr id="1152778513" name="テキスト ボックス 4"/>
                      <wp:cNvGraphicFramePr/>
                      <a:graphic xmlns:a="http://schemas.openxmlformats.org/drawingml/2006/main">
                        <a:graphicData uri="http://schemas.microsoft.com/office/word/2010/wordprocessingShape">
                          <wps:wsp>
                            <wps:cNvSpPr txBox="1"/>
                            <wps:spPr>
                              <a:xfrm>
                                <a:off x="0" y="0"/>
                                <a:ext cx="4463415" cy="431165"/>
                              </a:xfrm>
                              <a:prstGeom prst="rect">
                                <a:avLst/>
                              </a:prstGeom>
                              <a:solidFill>
                                <a:sysClr val="window" lastClr="FFFFFF"/>
                              </a:solidFill>
                              <a:ln w="6350">
                                <a:noFill/>
                              </a:ln>
                            </wps:spPr>
                            <wps:txbx>
                              <w:txbxContent>
                                <w:p w14:paraId="246831B6" w14:textId="4C68DF2B" w:rsidR="00433929" w:rsidRDefault="00433929" w:rsidP="00541ABD">
                                  <w:pPr>
                                    <w:pStyle w:val="aff2"/>
                                  </w:pPr>
                                  <w:r>
                                    <w:rPr>
                                      <w:rFonts w:hint="eastAsia"/>
                                    </w:rPr>
                                    <w:t>図7</w:t>
                                  </w:r>
                                  <w:r w:rsidR="006D0D19">
                                    <w:rPr>
                                      <w:rFonts w:hint="eastAsia"/>
                                    </w:rPr>
                                    <w:t>9</w:t>
                                  </w:r>
                                  <w:r>
                                    <w:rPr>
                                      <w:rFonts w:hint="eastAsia"/>
                                    </w:rPr>
                                    <w:t>. 外部委託の向き／不向きの判断例</w:t>
                                  </w:r>
                                </w:p>
                                <w:p w14:paraId="4C47E1F1" w14:textId="77777777" w:rsidR="00433929" w:rsidRDefault="00433929" w:rsidP="00541ABD">
                                  <w:pPr>
                                    <w:pStyle w:val="aff2"/>
                                  </w:pPr>
                                  <w:r w:rsidRPr="001936AE">
                                    <w:rPr>
                                      <w:rFonts w:hint="eastAsia"/>
                                    </w:rPr>
                                    <w:t>（出典）「デジタル・ガバメント推進標準ガイドライン</w:t>
                                  </w:r>
                                  <w:r w:rsidRPr="001936AE">
                                    <w:t xml:space="preserve"> 実践ガイドブック」をもとに作成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1E597" id="テキスト ボックス 4" o:spid="_x0000_s1166" type="#_x0000_t202" style="position:absolute;margin-left:81pt;margin-top:202.65pt;width:351.45pt;height:33.95pt;z-index:2516564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" fillcolor="window" stroked="f" strokeweight=".5pt">
                      <v:textbox>
                        <w:txbxContent>
                          <w:p w14:paraId="246831B6" w14:textId="4C68DF2B" w:rsidR="00433929" w:rsidRDefault="00433929" w:rsidP="00541ABD">
                            <w:pPr>
                              <w:pStyle w:val="aff2"/>
                            </w:pPr>
                            <w:r>
                              <w:rPr>
                                <w:rFonts w:hint="eastAsia"/>
                              </w:rPr>
                              <w:t>図7</w:t>
                            </w:r>
                            <w:r w:rsidR="006D0D19">
                              <w:rPr>
                                <w:rFonts w:hint="eastAsia"/>
                              </w:rPr>
                              <w:t>9</w:t>
                            </w:r>
                            <w:r>
                              <w:rPr>
                                <w:rFonts w:hint="eastAsia"/>
                              </w:rPr>
                              <w:t>. 外部委託の向き／不向きの判断例</w:t>
                            </w:r>
                          </w:p>
                          <w:p w14:paraId="4C47E1F1" w14:textId="77777777" w:rsidR="00433929" w:rsidRDefault="00433929" w:rsidP="00541ABD">
                            <w:pPr>
                              <w:pStyle w:val="aff2"/>
                            </w:pPr>
                            <w:r w:rsidRPr="001936AE">
                              <w:rPr>
                                <w:rFonts w:hint="eastAsia"/>
                              </w:rPr>
                              <w:t>（出典）「デジタル・ガバメント推進標準ガイドライン</w:t>
                            </w:r>
                            <w:r w:rsidRPr="001936AE">
                              <w:t xml:space="preserve"> 実践ガイドブック」をもとに作成</w:t>
                            </w:r>
                          </w:p>
                        </w:txbxContent>
                      </v:textbox>
                      <w10:wrap type="topAndBottom"/>
                      <w10:anchorlock/>
                    </v:shape>
                  </w:pict>
                </mc:Fallback>
              </mc:AlternateContent>
            </w:r>
          </w:p>
          <w:p w14:paraId="4ABF83A2" w14:textId="77777777" w:rsidR="00433929" w:rsidRDefault="00433929" w:rsidP="00924BBB">
            <w:pPr>
              <w:pStyle w:val="afff8"/>
            </w:pPr>
            <w:r w:rsidRPr="00220603">
              <w:rPr>
                <w:rFonts w:hint="eastAsia"/>
              </w:rPr>
              <w:t>業務を外部委託する際の注意点</w:t>
            </w:r>
          </w:p>
          <w:p w14:paraId="3029B5E5" w14:textId="495D419E" w:rsidR="00433929" w:rsidRDefault="00433929" w:rsidP="00892C01">
            <w:pPr>
              <w:pStyle w:val="afff6"/>
              <w:numPr>
                <w:ilvl w:val="0"/>
                <w:numId w:val="245"/>
              </w:numPr>
            </w:pPr>
            <w:r>
              <w:rPr>
                <w:rFonts w:hint="eastAsia"/>
              </w:rPr>
              <w:t>外部委託する業務は、従業員が主体的に行う業務に対する支援や補助となる作業であり、それを行うことで従業員の業務効率が向上するものであること</w:t>
            </w:r>
            <w:r w:rsidR="00E6090D">
              <w:rPr>
                <w:rFonts w:hint="eastAsia"/>
              </w:rPr>
              <w:t>。</w:t>
            </w:r>
          </w:p>
          <w:p w14:paraId="4B33D613" w14:textId="0580FCAA" w:rsidR="00433929" w:rsidRDefault="00433929" w:rsidP="00892C01">
            <w:pPr>
              <w:pStyle w:val="afff6"/>
              <w:numPr>
                <w:ilvl w:val="0"/>
                <w:numId w:val="245"/>
              </w:numPr>
            </w:pPr>
            <w:r>
              <w:t>外部委託した業務成果の正誤や品質状況を従業員が判断できるように、プロセ</w:t>
            </w:r>
            <w:r>
              <w:rPr>
                <w:rFonts w:hint="eastAsia"/>
              </w:rPr>
              <w:t>スの透明化と必要十分な報告・記録を確保すること</w:t>
            </w:r>
            <w:r w:rsidR="00E6090D">
              <w:rPr>
                <w:rFonts w:hint="eastAsia"/>
              </w:rPr>
              <w:t>。</w:t>
            </w:r>
          </w:p>
          <w:p w14:paraId="1EA88679" w14:textId="08360419" w:rsidR="00433929" w:rsidRDefault="00433929" w:rsidP="00892C01">
            <w:pPr>
              <w:pStyle w:val="afff6"/>
              <w:numPr>
                <w:ilvl w:val="0"/>
                <w:numId w:val="245"/>
              </w:numPr>
            </w:pPr>
            <w:r>
              <w:t>外部委託した業務の実施方法や、事業者が作成する業務マニュアル</w:t>
            </w:r>
            <w:r>
              <w:rPr>
                <w:rFonts w:hint="eastAsia"/>
              </w:rPr>
              <w:t>など</w:t>
            </w:r>
            <w:r>
              <w:t>の内</w:t>
            </w:r>
            <w:r>
              <w:rPr>
                <w:rFonts w:hint="eastAsia"/>
              </w:rPr>
              <w:t>容を適宜確認し、従業員自身も業務の概要を理解し続けること</w:t>
            </w:r>
            <w:r w:rsidR="00E6090D">
              <w:rPr>
                <w:rFonts w:hint="eastAsia"/>
              </w:rPr>
              <w:t>。</w:t>
            </w:r>
          </w:p>
          <w:p w14:paraId="02D74C5A" w14:textId="46783FEF" w:rsidR="00433929" w:rsidRPr="009C5982" w:rsidRDefault="00433929" w:rsidP="0052502E">
            <w:pPr>
              <w:pStyle w:val="afff6"/>
              <w:numPr>
                <w:ilvl w:val="0"/>
                <w:numId w:val="245"/>
              </w:numPr>
            </w:pPr>
            <w:r>
              <w:t>特定のサービス・業務について、異なる作業範囲や役割を複数の事業者に外</w:t>
            </w:r>
            <w:r>
              <w:rPr>
                <w:rFonts w:hint="eastAsia"/>
              </w:rPr>
              <w:t>務委託する場合は、緊急時（システム故障や</w:t>
            </w:r>
            <w:bookmarkStart w:id="1544" w:name="■セキュリティインシデント20ー1ー8"/>
            <w:r w:rsidR="00A330E3">
              <w:fldChar w:fldCharType="begin"/>
            </w:r>
            <w:r w:rsidR="00A330E3">
              <w:rPr>
                <w:rFonts w:hint="eastAsia"/>
              </w:rPr>
              <w:instrText xml:space="preserve">HYPERLINK </w:instrText>
            </w:r>
            <w:r w:rsidR="00A330E3">
              <w:instrText xml:space="preserve"> \l "</w:instrText>
            </w:r>
            <w:r w:rsidR="00A330E3">
              <w:rPr>
                <w:rFonts w:hint="eastAsia"/>
              </w:rPr>
              <w:instrText>■セキュリティインシデント</w:instrText>
            </w:r>
            <w:r w:rsidR="00A330E3">
              <w:instrText>"</w:instrText>
            </w:r>
            <w:r w:rsidR="00A330E3">
              <w:fldChar w:fldCharType="separate"/>
            </w:r>
            <w:r w:rsidRPr="00A330E3">
              <w:rPr>
                <w:rStyle w:val="a7"/>
                <w:rFonts w:hint="eastAsia"/>
              </w:rPr>
              <w:t>セキュリティインシデント</w:t>
            </w:r>
            <w:bookmarkEnd w:id="1544"/>
            <w:r w:rsidR="00A330E3">
              <w:fldChar w:fldCharType="end"/>
            </w:r>
            <w:r>
              <w:rPr>
                <w:rFonts w:hint="eastAsia"/>
              </w:rPr>
              <w:t>など）に備えて、できるだけ特定の事業者に業務統制的な役割を定義しておくこと</w:t>
            </w:r>
            <w:r w:rsidR="00E6090D">
              <w:rPr>
                <w:rFonts w:hint="eastAsia"/>
              </w:rPr>
              <w:t>。</w:t>
            </w:r>
          </w:p>
        </w:tc>
      </w:tr>
      <w:tr w:rsidR="00433929" w14:paraId="5513BEC6" w14:textId="77777777" w:rsidTr="00EB3418">
        <w:tc>
          <w:tcPr>
            <w:tcW w:w="10456" w:type="dxa"/>
            <w:shd w:val="clear" w:color="auto" w:fill="215E99" w:themeFill="text2" w:themeFillTint="BF"/>
          </w:tcPr>
          <w:p w14:paraId="3628C4D4" w14:textId="77777777" w:rsidR="00433929" w:rsidRDefault="00433929" w:rsidP="00EB3418">
            <w:pPr>
              <w:pStyle w:val="aff0"/>
            </w:pPr>
            <w:r>
              <w:rPr>
                <w:rFonts w:hint="eastAsia"/>
              </w:rPr>
              <w:t>インシデントの優先度つけ</w:t>
            </w:r>
          </w:p>
        </w:tc>
      </w:tr>
      <w:tr w:rsidR="00433929" w14:paraId="6FDAF98B" w14:textId="77777777" w:rsidTr="000E40D6">
        <w:tc>
          <w:tcPr>
            <w:tcW w:w="10456" w:type="dxa"/>
          </w:tcPr>
          <w:p w14:paraId="718A8FE3" w14:textId="77777777" w:rsidR="00433929" w:rsidRDefault="00433929" w:rsidP="009C3720">
            <w:pPr>
              <w:pStyle w:val="afff6"/>
            </w:pPr>
            <w:r>
              <w:rPr>
                <w:rFonts w:hint="eastAsia"/>
              </w:rPr>
              <w:t>業務に関する問い合わせやインシデント、要望などを取りまとめていくと、膨大な量になり、すべてを対応するのは時間もコストも足りません。そのため、それぞれを整理した上で、優先度をつけて、優先度の高いものから対応していく必要があります。</w:t>
            </w:r>
          </w:p>
          <w:p w14:paraId="6BBEEF1F" w14:textId="77777777" w:rsidR="00433929" w:rsidRDefault="00433929" w:rsidP="009C3720">
            <w:pPr>
              <w:pStyle w:val="afff6"/>
            </w:pPr>
            <w:r>
              <w:rPr>
                <w:rFonts w:hint="eastAsia"/>
              </w:rPr>
              <w:t>優先度は、業務遂行上で重要か否かを判断してつけることが大切です。例えば、画面を複数切り替えないと関連する情報が確認できず、件数が多くて作業が非効率ということであれば、情報システムの改善による業務の効率化を検討すべきかもしれません。しかし、単純に画面レイアウトや操作性などについての要望は、個人の好みに依存することが多く、改善効果は見込めません。また、利用者側が業務を遂行できない、または多大な事務作業が発生する不具合に対応できないような場合は、そもそも情報システムの利用を推奨するべきではなく、業務の見直しも含めた検討が必要になります。</w:t>
            </w:r>
          </w:p>
          <w:p w14:paraId="16E87B9D" w14:textId="77777777" w:rsidR="00433929" w:rsidRDefault="00433929" w:rsidP="009C3720">
            <w:pPr>
              <w:pStyle w:val="afff6"/>
            </w:pPr>
            <w:r>
              <w:rPr>
                <w:rFonts w:hint="eastAsia"/>
              </w:rPr>
              <w:t>インシデントの優先順については、過去のインシデント分析にて、起こっている問題を詳細に分析することで、クリティカルな部分を優先して対策することが効果的です。インシデント分析は、一部をサンプリングして全体を理解するのではなく、全数を調査・分析して全体を捉えることが重要です。サンプリングして行う調査・分析は、コストをかけず実行することができますが、サンプリングから漏れる少数の事実が全体に影響を与える場合があるためです。</w:t>
            </w:r>
          </w:p>
        </w:tc>
      </w:tr>
    </w:tbl>
    <w:p w14:paraId="3EA43C96" w14:textId="77777777" w:rsidR="00433929" w:rsidRPr="002F5F23" w:rsidRDefault="00433929" w:rsidP="00E124D7">
      <w:pPr>
        <w:ind w:firstLineChars="0" w:firstLine="0"/>
      </w:pPr>
    </w:p>
    <w:p w14:paraId="3DB52055" w14:textId="77777777" w:rsidR="00433929" w:rsidRDefault="00433929" w:rsidP="003E0313">
      <w:pPr>
        <w:pStyle w:val="4"/>
      </w:pPr>
      <w:bookmarkStart w:id="1545" w:name="_Toc176166808"/>
      <w:bookmarkStart w:id="1546" w:name="_Toc185339010"/>
      <w:bookmarkStart w:id="1547" w:name="_Toc188349110"/>
      <w:r w:rsidRPr="00D93B88">
        <w:rPr>
          <w:rFonts w:hint="eastAsia"/>
        </w:rPr>
        <w:t>運用</w:t>
      </w:r>
      <w:r>
        <w:rPr>
          <w:rFonts w:hint="eastAsia"/>
        </w:rPr>
        <w:t>およ</w:t>
      </w:r>
      <w:r w:rsidRPr="00D93B88">
        <w:rPr>
          <w:rFonts w:hint="eastAsia"/>
        </w:rPr>
        <w:t>び保守</w:t>
      </w:r>
      <w:bookmarkEnd w:id="1545"/>
      <w:bookmarkEnd w:id="1546"/>
      <w:bookmarkEnd w:id="1547"/>
    </w:p>
    <w:p w14:paraId="68A62E8C" w14:textId="77777777" w:rsidR="00433929" w:rsidRDefault="00433929" w:rsidP="002F5F23"/>
    <w:p w14:paraId="4A54B09D" w14:textId="77777777" w:rsidR="00433929" w:rsidRDefault="00433929" w:rsidP="002F5F23">
      <w:r w:rsidRPr="001B1AD5">
        <w:rPr>
          <w:rFonts w:hint="eastAsia"/>
        </w:rPr>
        <w:t>運用</w:t>
      </w:r>
      <w:r>
        <w:rPr>
          <w:rFonts w:hint="eastAsia"/>
        </w:rPr>
        <w:t>および</w:t>
      </w:r>
      <w:r w:rsidRPr="001B1AD5">
        <w:rPr>
          <w:rFonts w:hint="eastAsia"/>
        </w:rPr>
        <w:t>保守</w:t>
      </w:r>
      <w:r w:rsidRPr="00895D72">
        <w:rPr>
          <w:rFonts w:hint="eastAsia"/>
        </w:rPr>
        <w:t>活動全体の流れ</w:t>
      </w:r>
      <w:r>
        <w:rPr>
          <w:rFonts w:hint="eastAsia"/>
        </w:rPr>
        <w:t>は以下の通りです。</w:t>
      </w:r>
    </w:p>
    <w:tbl>
      <w:tblPr>
        <w:tblStyle w:val="aa"/>
        <w:tblW w:w="0" w:type="auto"/>
        <w:tblLook w:val="04A0" w:firstRow="1" w:lastRow="0" w:firstColumn="1" w:lastColumn="0" w:noHBand="0" w:noVBand="1"/>
      </w:tblPr>
      <w:tblGrid>
        <w:gridCol w:w="10456"/>
      </w:tblGrid>
      <w:tr w:rsidR="00433929" w14:paraId="0E55E719" w14:textId="77777777" w:rsidTr="00402EE3">
        <w:tc>
          <w:tcPr>
            <w:tcW w:w="10456" w:type="dxa"/>
            <w:shd w:val="clear" w:color="auto" w:fill="215E99" w:themeFill="text2" w:themeFillTint="BF"/>
          </w:tcPr>
          <w:p w14:paraId="2E084543" w14:textId="77777777" w:rsidR="00433929" w:rsidRPr="00027DAA" w:rsidRDefault="00433929" w:rsidP="00402EE3">
            <w:pPr>
              <w:pStyle w:val="aff0"/>
            </w:pPr>
            <w:r w:rsidRPr="00023323">
              <w:rPr>
                <w:rFonts w:hint="eastAsia"/>
              </w:rPr>
              <w:t>運用</w:t>
            </w:r>
            <w:r>
              <w:rPr>
                <w:rFonts w:hint="eastAsia"/>
              </w:rPr>
              <w:t>および</w:t>
            </w:r>
            <w:r w:rsidRPr="00023323">
              <w:rPr>
                <w:rFonts w:hint="eastAsia"/>
              </w:rPr>
              <w:t>保守</w:t>
            </w:r>
            <w:r>
              <w:rPr>
                <w:rFonts w:hint="eastAsia"/>
              </w:rPr>
              <w:t>の</w:t>
            </w:r>
            <w:r w:rsidRPr="00895D72">
              <w:rPr>
                <w:rFonts w:hint="eastAsia"/>
              </w:rPr>
              <w:t>全体の流れ</w:t>
            </w:r>
          </w:p>
        </w:tc>
      </w:tr>
      <w:tr w:rsidR="00433929" w14:paraId="64F1408B" w14:textId="77777777" w:rsidTr="00402EE3">
        <w:tc>
          <w:tcPr>
            <w:tcW w:w="10456" w:type="dxa"/>
          </w:tcPr>
          <w:p w14:paraId="108F4FB3" w14:textId="77777777" w:rsidR="00433929" w:rsidRPr="00023323" w:rsidRDefault="00433929" w:rsidP="00924BBB">
            <w:pPr>
              <w:pStyle w:val="afff8"/>
            </w:pPr>
            <w:r w:rsidRPr="00023323">
              <w:rPr>
                <w:rFonts w:hint="eastAsia"/>
              </w:rPr>
              <w:t>運用・保守を開始するための事前準備</w:t>
            </w:r>
          </w:p>
        </w:tc>
      </w:tr>
      <w:tr w:rsidR="00433929" w14:paraId="0839AC10" w14:textId="77777777" w:rsidTr="00402EE3">
        <w:tc>
          <w:tcPr>
            <w:tcW w:w="10456" w:type="dxa"/>
          </w:tcPr>
          <w:p w14:paraId="16460F62" w14:textId="77777777" w:rsidR="00433929" w:rsidRDefault="00433929" w:rsidP="00402EE3">
            <w:pPr>
              <w:pStyle w:val="afff6"/>
            </w:pPr>
            <w:r>
              <w:rPr>
                <w:rFonts w:hint="eastAsia"/>
              </w:rPr>
              <w:t>情報システムが完成したら、サービス・業務を滞りなく提供していくために情報システムをしっかりと運用・保守する必要があります。</w:t>
            </w:r>
            <w:r w:rsidRPr="00264BC0">
              <w:rPr>
                <w:rFonts w:hint="eastAsia"/>
              </w:rPr>
              <w:t>より良い運用・保守を行うため</w:t>
            </w:r>
            <w:r>
              <w:rPr>
                <w:rFonts w:hint="eastAsia"/>
              </w:rPr>
              <w:t>には、</w:t>
            </w:r>
            <w:r w:rsidRPr="00264BC0">
              <w:rPr>
                <w:rFonts w:hint="eastAsia"/>
              </w:rPr>
              <w:t>事前準備</w:t>
            </w:r>
            <w:r>
              <w:rPr>
                <w:rFonts w:hint="eastAsia"/>
              </w:rPr>
              <w:t>が必要です。</w:t>
            </w:r>
          </w:p>
          <w:p w14:paraId="18C8D1E2" w14:textId="77777777" w:rsidR="00433929" w:rsidRDefault="00433929" w:rsidP="00402EE3">
            <w:pPr>
              <w:pStyle w:val="afff6"/>
            </w:pPr>
          </w:p>
          <w:p w14:paraId="6B28962D" w14:textId="77777777" w:rsidR="00433929" w:rsidRDefault="00433929" w:rsidP="00892C01">
            <w:pPr>
              <w:pStyle w:val="afff6"/>
              <w:numPr>
                <w:ilvl w:val="0"/>
                <w:numId w:val="357"/>
              </w:numPr>
            </w:pPr>
            <w:r>
              <w:rPr>
                <w:rFonts w:hint="eastAsia"/>
              </w:rPr>
              <w:t>「運用と保守」の位置づけを理解する</w:t>
            </w:r>
          </w:p>
          <w:p w14:paraId="0F163CB4" w14:textId="77777777" w:rsidR="00433929" w:rsidRDefault="00433929" w:rsidP="00892C01">
            <w:pPr>
              <w:pStyle w:val="ab"/>
              <w:numPr>
                <w:ilvl w:val="0"/>
                <w:numId w:val="358"/>
              </w:numPr>
              <w:ind w:leftChars="0" w:firstLineChars="0"/>
            </w:pPr>
            <w:r>
              <w:rPr>
                <w:rFonts w:hint="eastAsia"/>
              </w:rPr>
              <w:t>サービス・業務をより改善するための活動を行う</w:t>
            </w:r>
          </w:p>
          <w:p w14:paraId="63237EB5" w14:textId="77777777" w:rsidR="00433929" w:rsidRDefault="00433929" w:rsidP="00892C01">
            <w:pPr>
              <w:pStyle w:val="ab"/>
              <w:numPr>
                <w:ilvl w:val="0"/>
                <w:numId w:val="358"/>
              </w:numPr>
              <w:ind w:leftChars="0" w:firstLineChars="0"/>
            </w:pPr>
            <w:r>
              <w:rPr>
                <w:rFonts w:hint="eastAsia"/>
              </w:rPr>
              <w:t>情報システムの運用と保守の活動を理解する</w:t>
            </w:r>
          </w:p>
          <w:p w14:paraId="63C0E43B" w14:textId="77777777" w:rsidR="00433929" w:rsidRDefault="00433929" w:rsidP="00892C01">
            <w:pPr>
              <w:pStyle w:val="ab"/>
              <w:numPr>
                <w:ilvl w:val="0"/>
                <w:numId w:val="358"/>
              </w:numPr>
              <w:ind w:leftChars="0" w:firstLineChars="0"/>
            </w:pPr>
            <w:r>
              <w:rPr>
                <w:rFonts w:hint="eastAsia"/>
              </w:rPr>
              <w:t>運用・保守は他のさまざまな活動と連携し、平行で実施する</w:t>
            </w:r>
          </w:p>
          <w:p w14:paraId="7A009CA6" w14:textId="77777777" w:rsidR="00433929" w:rsidRDefault="00433929" w:rsidP="00892C01">
            <w:pPr>
              <w:pStyle w:val="ab"/>
              <w:numPr>
                <w:ilvl w:val="0"/>
                <w:numId w:val="358"/>
              </w:numPr>
              <w:ind w:leftChars="0" w:firstLineChars="0"/>
            </w:pPr>
            <w:r>
              <w:rPr>
                <w:rFonts w:hint="eastAsia"/>
              </w:rPr>
              <w:t>運用・保守に、自動化の仕組みを取り入れる</w:t>
            </w:r>
          </w:p>
          <w:p w14:paraId="048677C1" w14:textId="77777777" w:rsidR="00433929" w:rsidRDefault="00433929" w:rsidP="00892C01">
            <w:pPr>
              <w:pStyle w:val="ab"/>
              <w:numPr>
                <w:ilvl w:val="0"/>
                <w:numId w:val="358"/>
              </w:numPr>
              <w:ind w:leftChars="0" w:firstLineChars="0"/>
            </w:pPr>
            <w:r>
              <w:rPr>
                <w:rFonts w:hint="eastAsia"/>
              </w:rPr>
              <w:t>システム間での運用統合を検討する</w:t>
            </w:r>
          </w:p>
          <w:p w14:paraId="35ACECDF" w14:textId="77777777" w:rsidR="00433929" w:rsidRDefault="00433929">
            <w:pPr>
              <w:pStyle w:val="afff6"/>
            </w:pPr>
            <w:r w:rsidRPr="002A21D8">
              <w:t>運用とは</w:t>
            </w:r>
            <w:r>
              <w:rPr>
                <w:rFonts w:hint="eastAsia"/>
              </w:rPr>
              <w:t>サービス・業務を実現するための</w:t>
            </w:r>
            <w:r w:rsidRPr="002A21D8">
              <w:t>「情報システムの機能を利用者に提供し続けるための活動」です。</w:t>
            </w:r>
            <w:r w:rsidRPr="00E31F91">
              <w:t>効果的なサービス・業務を実現するためには、運用・保守フェーズにおけるヒヤリ・ハット（インシデント）を多く見つけ、改善を繰り返すことが重要です。</w:t>
            </w:r>
            <w:r>
              <w:rPr>
                <w:rFonts w:hint="eastAsia"/>
              </w:rPr>
              <w:t>また、</w:t>
            </w:r>
            <w:r w:rsidRPr="008D03B7">
              <w:t>人による体制で運用・保守を行うと人件費がかさみ、運用保守のコスト増とな</w:t>
            </w:r>
            <w:r>
              <w:rPr>
                <w:rFonts w:hint="eastAsia"/>
              </w:rPr>
              <w:t>るため</w:t>
            </w:r>
            <w:r w:rsidRPr="00F27182">
              <w:t>通常システム運用管理ツール</w:t>
            </w:r>
            <w:r>
              <w:t>など</w:t>
            </w:r>
            <w:r w:rsidRPr="00F27182">
              <w:t>を導入して自動化による効率化を図</w:t>
            </w:r>
            <w:r>
              <w:rPr>
                <w:rFonts w:hint="eastAsia"/>
              </w:rPr>
              <w:t>ります。</w:t>
            </w:r>
          </w:p>
          <w:p w14:paraId="460804F9" w14:textId="77777777" w:rsidR="00433929" w:rsidRDefault="00433929">
            <w:pPr>
              <w:ind w:firstLineChars="0" w:firstLine="0"/>
            </w:pPr>
          </w:p>
          <w:p w14:paraId="3CB395C1" w14:textId="77777777" w:rsidR="00433929" w:rsidRDefault="00433929" w:rsidP="00892C01">
            <w:pPr>
              <w:pStyle w:val="afff6"/>
              <w:numPr>
                <w:ilvl w:val="0"/>
                <w:numId w:val="357"/>
              </w:numPr>
            </w:pPr>
            <w:r>
              <w:rPr>
                <w:rFonts w:hint="eastAsia"/>
              </w:rPr>
              <w:t>作業責任を正しく理解しトラブルを防ぐ</w:t>
            </w:r>
          </w:p>
          <w:p w14:paraId="5084EA06" w14:textId="77777777" w:rsidR="00433929" w:rsidRDefault="00433929" w:rsidP="00892C01">
            <w:pPr>
              <w:pStyle w:val="ab"/>
              <w:numPr>
                <w:ilvl w:val="0"/>
                <w:numId w:val="359"/>
              </w:numPr>
              <w:ind w:leftChars="0" w:firstLineChars="0"/>
            </w:pPr>
            <w:r>
              <w:rPr>
                <w:rFonts w:hint="eastAsia"/>
              </w:rPr>
              <w:t>外部委託事業者へ依頼する作業の内容を明確にする</w:t>
            </w:r>
          </w:p>
          <w:p w14:paraId="1612CB03" w14:textId="77777777" w:rsidR="00433929" w:rsidRDefault="00433929" w:rsidP="00892C01">
            <w:pPr>
              <w:pStyle w:val="ab"/>
              <w:numPr>
                <w:ilvl w:val="0"/>
                <w:numId w:val="359"/>
              </w:numPr>
              <w:ind w:leftChars="0" w:firstLineChars="0"/>
            </w:pPr>
            <w:r>
              <w:rPr>
                <w:rFonts w:hint="eastAsia"/>
              </w:rPr>
              <w:t>指標の基礎データを誰がどのように集めるかを明確にする</w:t>
            </w:r>
          </w:p>
          <w:p w14:paraId="6A02FBF8" w14:textId="77777777" w:rsidR="00433929" w:rsidRDefault="00433929" w:rsidP="00892C01">
            <w:pPr>
              <w:pStyle w:val="ab"/>
              <w:numPr>
                <w:ilvl w:val="0"/>
                <w:numId w:val="359"/>
              </w:numPr>
              <w:ind w:leftChars="0" w:firstLineChars="0"/>
            </w:pPr>
            <w:r>
              <w:rPr>
                <w:rFonts w:hint="eastAsia"/>
              </w:rPr>
              <w:t>業務実施部門を含めた運用退背を確立する</w:t>
            </w:r>
          </w:p>
          <w:p w14:paraId="0F8936AF" w14:textId="77777777" w:rsidR="00433929" w:rsidRDefault="00433929" w:rsidP="00892C01">
            <w:pPr>
              <w:pStyle w:val="ab"/>
              <w:numPr>
                <w:ilvl w:val="0"/>
                <w:numId w:val="359"/>
              </w:numPr>
              <w:ind w:leftChars="0" w:firstLineChars="0"/>
            </w:pPr>
            <w:r>
              <w:rPr>
                <w:rFonts w:hint="eastAsia"/>
              </w:rPr>
              <w:t>障害発生時の役割分担に注意する</w:t>
            </w:r>
          </w:p>
          <w:p w14:paraId="1E038608" w14:textId="43770724" w:rsidR="00433929" w:rsidRDefault="00433929">
            <w:pPr>
              <w:pStyle w:val="afff6"/>
            </w:pPr>
            <w:r w:rsidRPr="00203CF3">
              <w:t>「運用」</w:t>
            </w:r>
            <w:r>
              <w:rPr>
                <w:rFonts w:hint="eastAsia"/>
              </w:rPr>
              <w:t>および</w:t>
            </w:r>
            <w:r w:rsidRPr="00203CF3">
              <w:t>「保守」に係る作業は、基本的に外部事業者に委託して実施します。</w:t>
            </w:r>
            <w:r w:rsidRPr="00657B14">
              <w:t>外部事業者に依頼する作業や役割は、調達の段階で調達仕様書に明記しておく必要があります。</w:t>
            </w:r>
            <w:r>
              <w:rPr>
                <w:rFonts w:hint="eastAsia"/>
              </w:rPr>
              <w:t>また、</w:t>
            </w:r>
            <w:r w:rsidRPr="004C40D3">
              <w:t>いくつかの指標（</w:t>
            </w:r>
            <w:bookmarkStart w:id="1548" w:name="■KPI20ー1－9"/>
            <w:r w:rsidR="0083074A">
              <w:fldChar w:fldCharType="begin"/>
            </w:r>
            <w:r w:rsidR="0083074A">
              <w:rPr>
                <w:rFonts w:hint="eastAsia"/>
              </w:rPr>
              <w:instrText xml:space="preserve">HYPERLINK </w:instrText>
            </w:r>
            <w:r w:rsidR="0083074A">
              <w:instrText xml:space="preserve"> \l "</w:instrText>
            </w:r>
            <w:r w:rsidR="0083074A">
              <w:rPr>
                <w:rFonts w:hint="eastAsia"/>
              </w:rPr>
              <w:instrText>■</w:instrText>
            </w:r>
            <w:r w:rsidR="0083074A">
              <w:instrText>KPI"</w:instrText>
            </w:r>
            <w:r w:rsidR="0083074A">
              <w:fldChar w:fldCharType="separate"/>
            </w:r>
            <w:r w:rsidRPr="0083074A">
              <w:rPr>
                <w:rStyle w:val="a7"/>
                <w:rFonts w:hint="eastAsia"/>
              </w:rPr>
              <w:t>KPI</w:t>
            </w:r>
            <w:bookmarkEnd w:id="1548"/>
            <w:r w:rsidR="0083074A">
              <w:fldChar w:fldCharType="end"/>
            </w:r>
            <w:r w:rsidRPr="004C40D3">
              <w:t>）を用いて判断し、業務の改善や見直しを行います。</w:t>
            </w:r>
            <w:r>
              <w:rPr>
                <w:rFonts w:hint="eastAsia"/>
              </w:rPr>
              <w:t>このほか、情報共有や障害発生時の役割分担などを事前に取り決めておくことが大切です。</w:t>
            </w:r>
          </w:p>
        </w:tc>
      </w:tr>
      <w:tr w:rsidR="00433929" w14:paraId="0B9F1D46" w14:textId="77777777" w:rsidTr="00402EE3">
        <w:tc>
          <w:tcPr>
            <w:tcW w:w="10456" w:type="dxa"/>
          </w:tcPr>
          <w:p w14:paraId="278A9C69" w14:textId="77777777" w:rsidR="00433929" w:rsidRDefault="00433929" w:rsidP="00924BBB">
            <w:pPr>
              <w:pStyle w:val="afff8"/>
            </w:pPr>
            <w:r w:rsidRPr="00023323">
              <w:rPr>
                <w:rFonts w:hint="eastAsia"/>
              </w:rPr>
              <w:t>運用・保守の計画</w:t>
            </w:r>
          </w:p>
        </w:tc>
      </w:tr>
      <w:tr w:rsidR="00433929" w14:paraId="1138222C" w14:textId="77777777" w:rsidTr="00402EE3">
        <w:tc>
          <w:tcPr>
            <w:tcW w:w="10456" w:type="dxa"/>
          </w:tcPr>
          <w:p w14:paraId="7232B196" w14:textId="77777777" w:rsidR="00433929" w:rsidRDefault="00433929" w:rsidP="00557AD8">
            <w:pPr>
              <w:pStyle w:val="afff6"/>
            </w:pPr>
            <w:r>
              <w:rPr>
                <w:rFonts w:hint="eastAsia"/>
              </w:rPr>
              <w:t>運用・保守を実施する事業者が決まったら、最初にすべきことは契約期間中の実施計画を立てることです。</w:t>
            </w:r>
          </w:p>
          <w:p w14:paraId="1DD3B950" w14:textId="77777777" w:rsidR="00433929" w:rsidRDefault="00433929" w:rsidP="00557AD8">
            <w:pPr>
              <w:pStyle w:val="afff6"/>
            </w:pPr>
          </w:p>
          <w:p w14:paraId="5E78E23D" w14:textId="77777777" w:rsidR="00433929" w:rsidRDefault="00433929" w:rsidP="00892C01">
            <w:pPr>
              <w:pStyle w:val="afff6"/>
              <w:numPr>
                <w:ilvl w:val="0"/>
                <w:numId w:val="360"/>
              </w:numPr>
            </w:pPr>
            <w:r>
              <w:rPr>
                <w:rFonts w:hint="eastAsia"/>
              </w:rPr>
              <w:t>運用と保守の計画を作成する</w:t>
            </w:r>
          </w:p>
          <w:p w14:paraId="5E8C367E" w14:textId="77777777" w:rsidR="00433929" w:rsidRDefault="00433929" w:rsidP="00892C01">
            <w:pPr>
              <w:pStyle w:val="ab"/>
              <w:numPr>
                <w:ilvl w:val="0"/>
                <w:numId w:val="361"/>
              </w:numPr>
              <w:ind w:leftChars="0" w:firstLineChars="0"/>
            </w:pPr>
            <w:r>
              <w:rPr>
                <w:rFonts w:hint="eastAsia"/>
              </w:rPr>
              <w:t>システムプロファイルに応じた運用・保守レベルにする</w:t>
            </w:r>
          </w:p>
          <w:p w14:paraId="44137509" w14:textId="77777777" w:rsidR="00433929" w:rsidRDefault="00433929" w:rsidP="00892C01">
            <w:pPr>
              <w:pStyle w:val="ab"/>
              <w:numPr>
                <w:ilvl w:val="0"/>
                <w:numId w:val="361"/>
              </w:numPr>
              <w:ind w:leftChars="0" w:firstLineChars="0"/>
            </w:pPr>
            <w:r>
              <w:rPr>
                <w:rFonts w:hint="eastAsia"/>
              </w:rPr>
              <w:t>セキュリティ関連作業を定期的に確実に実施する</w:t>
            </w:r>
          </w:p>
          <w:p w14:paraId="397DBE60" w14:textId="77777777" w:rsidR="00433929" w:rsidRDefault="00433929" w:rsidP="00892C01">
            <w:pPr>
              <w:pStyle w:val="ab"/>
              <w:numPr>
                <w:ilvl w:val="0"/>
                <w:numId w:val="361"/>
              </w:numPr>
              <w:ind w:leftChars="0" w:firstLineChars="0"/>
            </w:pPr>
            <w:r>
              <w:rPr>
                <w:rFonts w:hint="eastAsia"/>
              </w:rPr>
              <w:t>プロジェクトの目標や指標の評価に必要なデータは必ず取得する</w:t>
            </w:r>
          </w:p>
          <w:p w14:paraId="27FD3621" w14:textId="77777777" w:rsidR="00433929" w:rsidRDefault="00433929" w:rsidP="00892C01">
            <w:pPr>
              <w:pStyle w:val="ab"/>
              <w:numPr>
                <w:ilvl w:val="0"/>
                <w:numId w:val="361"/>
              </w:numPr>
              <w:ind w:leftChars="0" w:firstLineChars="0"/>
            </w:pPr>
            <w:r>
              <w:rPr>
                <w:rFonts w:hint="eastAsia"/>
              </w:rPr>
              <w:t>非機能要件に関連するデータを網羅的に詳細に取得する</w:t>
            </w:r>
          </w:p>
          <w:p w14:paraId="38124DE1" w14:textId="77777777" w:rsidR="00433929" w:rsidRDefault="00433929" w:rsidP="00892C01">
            <w:pPr>
              <w:pStyle w:val="ab"/>
              <w:numPr>
                <w:ilvl w:val="0"/>
                <w:numId w:val="361"/>
              </w:numPr>
              <w:ind w:leftChars="0" w:firstLineChars="0"/>
            </w:pPr>
            <w:r>
              <w:rPr>
                <w:rFonts w:hint="eastAsia"/>
              </w:rPr>
              <w:t>会議体は目的を明確にして必要最低限に抑える</w:t>
            </w:r>
          </w:p>
          <w:p w14:paraId="31428BED" w14:textId="77777777" w:rsidR="00433929" w:rsidRDefault="00433929" w:rsidP="00892C01">
            <w:pPr>
              <w:pStyle w:val="ab"/>
              <w:numPr>
                <w:ilvl w:val="0"/>
                <w:numId w:val="361"/>
              </w:numPr>
              <w:ind w:leftChars="0" w:firstLineChars="0"/>
            </w:pPr>
            <w:r>
              <w:rPr>
                <w:rFonts w:hint="eastAsia"/>
              </w:rPr>
              <w:t>定例会の報告フォーマットを指定して、効率性を上げる</w:t>
            </w:r>
          </w:p>
          <w:p w14:paraId="60FEDF1C" w14:textId="77777777" w:rsidR="00433929" w:rsidRDefault="00433929" w:rsidP="00892C01">
            <w:pPr>
              <w:pStyle w:val="ab"/>
              <w:numPr>
                <w:ilvl w:val="0"/>
                <w:numId w:val="361"/>
              </w:numPr>
              <w:ind w:leftChars="0" w:firstLineChars="0"/>
            </w:pPr>
            <w:r>
              <w:rPr>
                <w:rFonts w:hint="eastAsia"/>
              </w:rPr>
              <w:t>運用・保守の工数を把握し、人件費をモニタリングする</w:t>
            </w:r>
          </w:p>
          <w:p w14:paraId="2CC2111C" w14:textId="77777777" w:rsidR="00433929" w:rsidRDefault="00433929" w:rsidP="00892C01">
            <w:pPr>
              <w:pStyle w:val="ab"/>
              <w:numPr>
                <w:ilvl w:val="0"/>
                <w:numId w:val="361"/>
              </w:numPr>
              <w:ind w:leftChars="0" w:firstLineChars="0"/>
            </w:pPr>
            <w:r>
              <w:rPr>
                <w:rFonts w:hint="eastAsia"/>
              </w:rPr>
              <w:t>運用・保守における変更管理を理解する</w:t>
            </w:r>
          </w:p>
          <w:p w14:paraId="2C173424" w14:textId="77777777" w:rsidR="00433929" w:rsidRDefault="00433929">
            <w:pPr>
              <w:pStyle w:val="afff6"/>
            </w:pPr>
            <w:r w:rsidRPr="0022436D">
              <w:t>運用・保守体制</w:t>
            </w:r>
            <w:r>
              <w:rPr>
                <w:rFonts w:hint="eastAsia"/>
              </w:rPr>
              <w:t>については、</w:t>
            </w:r>
            <w:r w:rsidRPr="002936CA">
              <w:t>システムプロファイルで示した運用・保守レベルを維持できる最低限の体制を基準として、プロジェクトの状況に応じて定期的に見直しを行い、徐々に適切なレベルの保守・運用にしていくように調整</w:t>
            </w:r>
            <w:r>
              <w:rPr>
                <w:rFonts w:hint="eastAsia"/>
              </w:rPr>
              <w:t>します。また、会議や報告の効率化を進めます。</w:t>
            </w:r>
          </w:p>
        </w:tc>
      </w:tr>
      <w:tr w:rsidR="00433929" w14:paraId="2244537B" w14:textId="77777777" w:rsidTr="00402EE3">
        <w:tc>
          <w:tcPr>
            <w:tcW w:w="10456" w:type="dxa"/>
          </w:tcPr>
          <w:p w14:paraId="3183A456" w14:textId="77777777" w:rsidR="00433929" w:rsidRDefault="00433929" w:rsidP="00924BBB">
            <w:pPr>
              <w:pStyle w:val="afff8"/>
            </w:pPr>
            <w:r w:rsidRPr="00023323">
              <w:rPr>
                <w:rFonts w:hint="eastAsia"/>
              </w:rPr>
              <w:t>運用・保守の定着と次の備え</w:t>
            </w:r>
          </w:p>
        </w:tc>
      </w:tr>
      <w:tr w:rsidR="00433929" w14:paraId="3B65BBB6" w14:textId="77777777" w:rsidTr="00402EE3">
        <w:tc>
          <w:tcPr>
            <w:tcW w:w="10456" w:type="dxa"/>
          </w:tcPr>
          <w:p w14:paraId="3243602A" w14:textId="203F96E9" w:rsidR="00433929" w:rsidRDefault="00433929" w:rsidP="009E186E">
            <w:pPr>
              <w:pStyle w:val="afff6"/>
            </w:pPr>
            <w:r>
              <w:rPr>
                <w:rFonts w:hint="eastAsia"/>
              </w:rPr>
              <w:t>運用・保守のほとんどの作業は事業者が実施することになりますが、</w:t>
            </w:r>
            <w:bookmarkStart w:id="1549" w:name="■PJMO20ー1－9"/>
            <w:r w:rsidR="007E391E">
              <w:fldChar w:fldCharType="begin"/>
            </w:r>
            <w:r w:rsidR="007E391E">
              <w:rPr>
                <w:rFonts w:hint="eastAsia"/>
              </w:rPr>
              <w:instrText xml:space="preserve">HYPERLINK </w:instrText>
            </w:r>
            <w:r w:rsidR="007E391E">
              <w:instrText xml:space="preserve"> \l "</w:instrText>
            </w:r>
            <w:r w:rsidR="007E391E">
              <w:rPr>
                <w:rFonts w:hint="eastAsia"/>
              </w:rPr>
              <w:instrText>■</w:instrText>
            </w:r>
            <w:r w:rsidR="007E391E">
              <w:instrText>PJMO"</w:instrText>
            </w:r>
            <w:r w:rsidR="007E391E">
              <w:fldChar w:fldCharType="separate"/>
            </w:r>
            <w:r w:rsidRPr="007E391E">
              <w:rPr>
                <w:rStyle w:val="a7"/>
                <w:rFonts w:hint="eastAsia"/>
              </w:rPr>
              <w:t>PJMO</w:t>
            </w:r>
            <w:bookmarkEnd w:id="1549"/>
            <w:r w:rsidR="007E391E">
              <w:fldChar w:fldCharType="end"/>
            </w:r>
            <w:r>
              <w:rPr>
                <w:rFonts w:hint="eastAsia"/>
              </w:rPr>
              <w:t>が適切な関与を行わなければ、より良い運用・保守に改善していくことはできません。</w:t>
            </w:r>
          </w:p>
          <w:p w14:paraId="5DCCF3DD" w14:textId="77777777" w:rsidR="00433929" w:rsidRDefault="00433929" w:rsidP="009E186E">
            <w:pPr>
              <w:pStyle w:val="afff6"/>
            </w:pPr>
          </w:p>
          <w:p w14:paraId="1AB43F80" w14:textId="77777777" w:rsidR="00433929" w:rsidRDefault="00433929" w:rsidP="00892C01">
            <w:pPr>
              <w:pStyle w:val="afff6"/>
              <w:numPr>
                <w:ilvl w:val="0"/>
                <w:numId w:val="362"/>
              </w:numPr>
            </w:pPr>
            <w:r>
              <w:rPr>
                <w:rFonts w:hint="eastAsia"/>
              </w:rPr>
              <w:t>運用定例会議を有効活用する</w:t>
            </w:r>
          </w:p>
          <w:p w14:paraId="0FF4DFA7" w14:textId="77777777" w:rsidR="00433929" w:rsidRDefault="00433929" w:rsidP="00892C01">
            <w:pPr>
              <w:pStyle w:val="ab"/>
              <w:numPr>
                <w:ilvl w:val="0"/>
                <w:numId w:val="363"/>
              </w:numPr>
              <w:ind w:leftChars="0" w:firstLineChars="0"/>
            </w:pPr>
            <w:r>
              <w:rPr>
                <w:rFonts w:hint="eastAsia"/>
              </w:rPr>
              <w:t>運用保守定例会議で確認する内容を理解する</w:t>
            </w:r>
          </w:p>
          <w:p w14:paraId="4034CE74" w14:textId="77777777" w:rsidR="00433929" w:rsidRDefault="00433929">
            <w:pPr>
              <w:pStyle w:val="afff6"/>
            </w:pPr>
            <w:r w:rsidRPr="00666462">
              <w:t>運用保守定例会議では、運用・保守の計画で定めた報告フォーマットに</w:t>
            </w:r>
            <w:r>
              <w:rPr>
                <w:rFonts w:hint="eastAsia"/>
              </w:rPr>
              <w:t>したが</w:t>
            </w:r>
            <w:r w:rsidRPr="00666462">
              <w:t>って、事業者から報告を受けることになります。</w:t>
            </w:r>
            <w:r w:rsidRPr="008228A4">
              <w:t>報告を受け取るだけではなく、報告が不</w:t>
            </w:r>
            <w:r w:rsidRPr="006C5D3F">
              <w:t>十分なものは、指摘・再提出も求め、改善活動に</w:t>
            </w:r>
            <w:r>
              <w:rPr>
                <w:rFonts w:hint="eastAsia"/>
              </w:rPr>
              <w:t>つな</w:t>
            </w:r>
            <w:r w:rsidRPr="006C5D3F">
              <w:t>がる課題や改善点を報告内容から見出</w:t>
            </w:r>
            <w:r w:rsidRPr="006C5D3F">
              <w:rPr>
                <w:rFonts w:hint="eastAsia"/>
              </w:rPr>
              <w:t>す</w:t>
            </w:r>
            <w:r>
              <w:rPr>
                <w:rFonts w:hint="eastAsia"/>
              </w:rPr>
              <w:t>こと</w:t>
            </w:r>
            <w:r w:rsidRPr="006C5D3F">
              <w:t>が大切です。毎回同じ項目が定期的に報告される特徴から、長期間にわたる推移を把握すること</w:t>
            </w:r>
            <w:r w:rsidRPr="004F469D">
              <w:t>も可能です。</w:t>
            </w:r>
          </w:p>
          <w:p w14:paraId="44E1083D" w14:textId="77777777" w:rsidR="00433929" w:rsidRDefault="00433929">
            <w:pPr>
              <w:ind w:firstLineChars="0" w:firstLine="0"/>
            </w:pPr>
          </w:p>
          <w:p w14:paraId="0805ECAC" w14:textId="77777777" w:rsidR="00433929" w:rsidRDefault="00433929" w:rsidP="00892C01">
            <w:pPr>
              <w:pStyle w:val="afff6"/>
              <w:numPr>
                <w:ilvl w:val="0"/>
                <w:numId w:val="362"/>
              </w:numPr>
            </w:pPr>
            <w:r>
              <w:rPr>
                <w:rFonts w:hint="eastAsia"/>
              </w:rPr>
              <w:t>変更を管理し改善活動などの初動を楽にする</w:t>
            </w:r>
          </w:p>
          <w:p w14:paraId="66553429" w14:textId="77777777" w:rsidR="00433929" w:rsidRDefault="00433929">
            <w:pPr>
              <w:pStyle w:val="afff6"/>
            </w:pPr>
            <w:r w:rsidRPr="006E6EF8">
              <w:t>設計書</w:t>
            </w:r>
            <w:r>
              <w:t>など</w:t>
            </w:r>
            <w:r w:rsidRPr="006E6EF8">
              <w:t>から現状の情報システムがどのようになっているかを確認</w:t>
            </w:r>
            <w:r>
              <w:rPr>
                <w:rFonts w:hint="eastAsia"/>
              </w:rPr>
              <w:t>し、</w:t>
            </w:r>
            <w:r w:rsidRPr="00A23897">
              <w:t>プロジェクトの事情に合わせて、効率的に管理できる方法を検討</w:t>
            </w:r>
            <w:r>
              <w:rPr>
                <w:rFonts w:hint="eastAsia"/>
              </w:rPr>
              <w:t>する必要があります。</w:t>
            </w:r>
          </w:p>
          <w:p w14:paraId="6DBEF324" w14:textId="77777777" w:rsidR="00433929" w:rsidRPr="00A23897" w:rsidRDefault="00433929">
            <w:pPr>
              <w:pStyle w:val="afff6"/>
            </w:pPr>
          </w:p>
          <w:p w14:paraId="51829BA5" w14:textId="77777777" w:rsidR="00433929" w:rsidRDefault="00433929" w:rsidP="00892C01">
            <w:pPr>
              <w:pStyle w:val="afff6"/>
              <w:numPr>
                <w:ilvl w:val="0"/>
                <w:numId w:val="362"/>
              </w:numPr>
            </w:pPr>
            <w:r>
              <w:rPr>
                <w:rFonts w:hint="eastAsia"/>
              </w:rPr>
              <w:t>情報システムで起こった事実を蓄積する</w:t>
            </w:r>
          </w:p>
          <w:p w14:paraId="1A99F49E" w14:textId="77777777" w:rsidR="00433929" w:rsidRDefault="00433929" w:rsidP="00892C01">
            <w:pPr>
              <w:pStyle w:val="ab"/>
              <w:numPr>
                <w:ilvl w:val="0"/>
                <w:numId w:val="364"/>
              </w:numPr>
              <w:ind w:leftChars="0" w:firstLineChars="0"/>
            </w:pPr>
            <w:r>
              <w:rPr>
                <w:rFonts w:hint="eastAsia"/>
              </w:rPr>
              <w:t>運用・保守の範囲にとらわれず、意味のある情報を取得する</w:t>
            </w:r>
          </w:p>
          <w:p w14:paraId="1F4A058D" w14:textId="77777777" w:rsidR="00433929" w:rsidRDefault="00433929" w:rsidP="00892C01">
            <w:pPr>
              <w:pStyle w:val="ab"/>
              <w:numPr>
                <w:ilvl w:val="0"/>
                <w:numId w:val="364"/>
              </w:numPr>
              <w:ind w:leftChars="0" w:firstLineChars="0"/>
            </w:pPr>
            <w:r>
              <w:rPr>
                <w:rFonts w:hint="eastAsia"/>
              </w:rPr>
              <w:t>情報システムの活用状況を詳細に把握し提供する機能を棚卸する</w:t>
            </w:r>
          </w:p>
          <w:p w14:paraId="75C3B5E1" w14:textId="77777777" w:rsidR="00433929" w:rsidRDefault="00433929" w:rsidP="00892C01">
            <w:pPr>
              <w:pStyle w:val="ab"/>
              <w:numPr>
                <w:ilvl w:val="0"/>
                <w:numId w:val="364"/>
              </w:numPr>
              <w:ind w:leftChars="0" w:firstLineChars="0"/>
            </w:pPr>
            <w:r>
              <w:rPr>
                <w:rFonts w:hint="eastAsia"/>
              </w:rPr>
              <w:t>情報システムのログやトランザクションデータから改善のための情報を取得できるようにする</w:t>
            </w:r>
          </w:p>
          <w:p w14:paraId="702579C3" w14:textId="77777777" w:rsidR="00433929" w:rsidRDefault="00433929" w:rsidP="00892C01">
            <w:pPr>
              <w:pStyle w:val="ab"/>
              <w:numPr>
                <w:ilvl w:val="0"/>
                <w:numId w:val="364"/>
              </w:numPr>
              <w:ind w:leftChars="0" w:firstLineChars="0"/>
            </w:pPr>
            <w:r>
              <w:rPr>
                <w:rFonts w:hint="eastAsia"/>
              </w:rPr>
              <w:t>運用・保守実施記録を適切に保管する</w:t>
            </w:r>
          </w:p>
          <w:p w14:paraId="68BD25F3" w14:textId="77777777" w:rsidR="00433929" w:rsidRDefault="00433929">
            <w:pPr>
              <w:ind w:firstLineChars="0" w:firstLine="0"/>
            </w:pPr>
          </w:p>
        </w:tc>
      </w:tr>
      <w:tr w:rsidR="00433929" w14:paraId="2EFD4DCF" w14:textId="77777777" w:rsidTr="00402EE3">
        <w:tc>
          <w:tcPr>
            <w:tcW w:w="10456" w:type="dxa"/>
          </w:tcPr>
          <w:p w14:paraId="48DF0630" w14:textId="77777777" w:rsidR="00433929" w:rsidRDefault="00433929" w:rsidP="00924BBB">
            <w:pPr>
              <w:pStyle w:val="afff8"/>
            </w:pPr>
            <w:r w:rsidRPr="008855A1">
              <w:rPr>
                <w:rFonts w:hint="eastAsia"/>
              </w:rPr>
              <w:t>運用・保守の改善と業務の引継ぎ</w:t>
            </w:r>
          </w:p>
        </w:tc>
      </w:tr>
      <w:tr w:rsidR="00433929" w14:paraId="468FBC1A" w14:textId="77777777" w:rsidTr="00402EE3">
        <w:tc>
          <w:tcPr>
            <w:tcW w:w="10456" w:type="dxa"/>
          </w:tcPr>
          <w:p w14:paraId="469EC708" w14:textId="77777777" w:rsidR="00433929" w:rsidRDefault="00433929" w:rsidP="009E186E">
            <w:pPr>
              <w:pStyle w:val="afff6"/>
            </w:pPr>
            <w:r>
              <w:rPr>
                <w:rFonts w:hint="eastAsia"/>
              </w:rPr>
              <w:t>運用・保守の実施中に判明した課題は、定常的な作業の中で改善ができるものは積極的に改善していきます。</w:t>
            </w:r>
          </w:p>
          <w:p w14:paraId="544646A9" w14:textId="77777777" w:rsidR="00433929" w:rsidRDefault="00433929" w:rsidP="009E186E">
            <w:pPr>
              <w:pStyle w:val="afff6"/>
            </w:pPr>
          </w:p>
          <w:p w14:paraId="2711A98C" w14:textId="77777777" w:rsidR="00433929" w:rsidRDefault="00433929" w:rsidP="00892C01">
            <w:pPr>
              <w:pStyle w:val="afff6"/>
              <w:numPr>
                <w:ilvl w:val="0"/>
                <w:numId w:val="365"/>
              </w:numPr>
            </w:pPr>
            <w:r>
              <w:rPr>
                <w:rFonts w:hint="eastAsia"/>
              </w:rPr>
              <w:t>適切な時期に的確に改善を実行する</w:t>
            </w:r>
          </w:p>
          <w:p w14:paraId="6BA225C4" w14:textId="77777777" w:rsidR="00433929" w:rsidRPr="002D307E" w:rsidRDefault="00433929" w:rsidP="00892C01">
            <w:pPr>
              <w:pStyle w:val="afff6"/>
              <w:numPr>
                <w:ilvl w:val="0"/>
                <w:numId w:val="365"/>
              </w:numPr>
            </w:pPr>
            <w:r>
              <w:rPr>
                <w:rFonts w:hint="eastAsia"/>
              </w:rPr>
              <w:t>要員の交替で情報が欠落しないようにする</w:t>
            </w:r>
          </w:p>
        </w:tc>
      </w:tr>
    </w:tbl>
    <w:p w14:paraId="132FFA81" w14:textId="77777777" w:rsidR="00433929" w:rsidRDefault="00433929" w:rsidP="0086243C">
      <w:r>
        <w:rPr>
          <w:rFonts w:hint="eastAsia"/>
        </w:rPr>
        <w:t>中小企業においても適用することが有効な工程を例にとり、概要と実践に当たっての留意点を説明します。</w:t>
      </w:r>
    </w:p>
    <w:p w14:paraId="32A9DE29" w14:textId="77777777" w:rsidR="00433929" w:rsidRDefault="00433929" w:rsidP="002F5F23"/>
    <w:p w14:paraId="39BCA6AF" w14:textId="77777777" w:rsidR="00433929" w:rsidRDefault="00433929" w:rsidP="001A79B7">
      <w:pPr>
        <w:pStyle w:val="aff4"/>
      </w:pPr>
      <w:r>
        <w:rPr>
          <w:rFonts w:hint="eastAsia"/>
        </w:rPr>
        <w:t>例：</w:t>
      </w:r>
      <w:r w:rsidRPr="000B2B02">
        <w:rPr>
          <w:rFonts w:hint="eastAsia"/>
        </w:rPr>
        <w:t>作業責任を正しく理解しトラブルを防ぐ</w:t>
      </w:r>
    </w:p>
    <w:p w14:paraId="15534E9C" w14:textId="77777777" w:rsidR="00433929" w:rsidRDefault="00433929" w:rsidP="00B532F4">
      <w:r>
        <w:rPr>
          <w:rFonts w:hint="eastAsia"/>
        </w:rPr>
        <w:t>運用・保守の活動やそれに係る「サービス・業務の運営と改善」などの活動には、さまざまな関係者が関わります。それぞれの作業内容や責任範囲が曖昧になってしまうと、作業漏れや関係者間の意思疎通が不十分となることによる新たな問題が発生するリスクが増大します。悪くすると、情報システムの安定的な稼動への問題発生、改善活動の停滞などを招き、プロジェクトの目標達成に影響が出てしまいかねません。</w:t>
      </w:r>
      <w:r>
        <w:cr/>
      </w:r>
    </w:p>
    <w:p w14:paraId="37FB71A4" w14:textId="77777777" w:rsidR="00433929" w:rsidRPr="000B2B02" w:rsidRDefault="00433929" w:rsidP="00B532F4">
      <w:pPr>
        <w:pStyle w:val="aff4"/>
      </w:pPr>
      <w:r w:rsidRPr="000B2B02">
        <w:rPr>
          <w:rFonts w:hint="eastAsia"/>
        </w:rPr>
        <w:t>外部委託事業者へ依頼する作業の内容を明確にする</w:t>
      </w:r>
    </w:p>
    <w:p w14:paraId="4443788B" w14:textId="77777777" w:rsidR="00433929" w:rsidRDefault="00433929" w:rsidP="00B532F4">
      <w:r>
        <w:rPr>
          <w:rFonts w:hint="eastAsia"/>
        </w:rPr>
        <w:t>「運用」および「保守」に係る作業は、基本的に外部事業者に委託して実施します。その理由は、内容が専門的であることや、手順に沿った定型かつ大量な作業が多いため、PJMOや業務実施部門の従業員が実施すると、かえって非効率になる可能性があるためです。外部事業者と役割を適切に分担することにより、発注者側の従業員は、業務の質向上やコスト削減などの、本来従業員が行う事業者では実施できない作業に、より注力することができます。</w:t>
      </w:r>
    </w:p>
    <w:p w14:paraId="6B744FC6" w14:textId="77777777" w:rsidR="00433929" w:rsidRDefault="00433929" w:rsidP="00B532F4">
      <w:r>
        <w:rPr>
          <w:rFonts w:hint="eastAsia"/>
        </w:rPr>
        <w:t>外部事業者に依頼する作業や役割は、調達の段階で調達仕様書に明記しておく必要があります。事業者確定後にこれらの詳細を詰めようとすることは、トラブルの原因となりますので、注意が必要です。</w:t>
      </w:r>
    </w:p>
    <w:p w14:paraId="6825529E" w14:textId="77777777" w:rsidR="00433929" w:rsidRDefault="00433929" w:rsidP="00B532F4"/>
    <w:p w14:paraId="7ADF629E" w14:textId="77777777" w:rsidR="00433929" w:rsidRDefault="00433929" w:rsidP="00B532F4">
      <w:pPr>
        <w:pStyle w:val="aff4"/>
      </w:pPr>
      <w:r w:rsidRPr="000B2B02">
        <w:rPr>
          <w:rFonts w:hint="eastAsia"/>
        </w:rPr>
        <w:t>指標の基礎データを誰がどのように集めるかを明確にする</w:t>
      </w:r>
    </w:p>
    <w:p w14:paraId="66D744D4" w14:textId="77777777" w:rsidR="00433929" w:rsidRDefault="00433929" w:rsidP="00B532F4">
      <w:r>
        <w:rPr>
          <w:rFonts w:hint="eastAsia"/>
        </w:rPr>
        <w:t>指標に用いるデータを取得するための作業は、標準ガイドライン「第８章</w:t>
      </w:r>
      <w:r>
        <w:t>サービス・業務の運</w:t>
      </w:r>
      <w:r>
        <w:rPr>
          <w:rFonts w:hint="eastAsia"/>
        </w:rPr>
        <w:t>営と改善」の作業と密接に関連します。サービス・業務の運営と改善では、プロジェクト計画書で定めたプロジェクトの目的・目標が実現できているかに関して、いくつかの指標（KPI（</w:t>
      </w:r>
      <w:r w:rsidRPr="00B35FAB">
        <w:t>Key Performance Indicator</w:t>
      </w:r>
      <w:r>
        <w:rPr>
          <w:rFonts w:hint="eastAsia"/>
        </w:rPr>
        <w:t>））を用いて判断し、業務の改善や見直しを行います。指標（KPI）は、基礎値の組み合わせによって、表されます。</w:t>
      </w:r>
    </w:p>
    <w:p w14:paraId="6B78558D" w14:textId="77777777" w:rsidR="00433929" w:rsidRDefault="00433929" w:rsidP="00B532F4">
      <w:r>
        <w:rPr>
          <w:rFonts w:hint="eastAsia"/>
        </w:rPr>
        <w:t>指標のもととなる各種データは、種類ごとに、取得先、取得手段、取得頻度などについて詳細な検討が必要です。代表的なデータとして、情報システムが稼動している際に作り出されるログやトランザクションデータと呼ばれるものが挙げられます。これらは、従業員が自ら取り出せるもの、運用事業者に依頼しないと取り出せないものなど、データの取得には制約が発生します。前者であれば、事前に技術的な経験のない従業員でも容易に取得できるように、取得手段が機能化されている必要があります。後者は対象と取得手順が明確に定義されていなければ、定常的な運用作業として継続できません。</w:t>
      </w:r>
    </w:p>
    <w:p w14:paraId="0276E894" w14:textId="77777777" w:rsidR="00433929" w:rsidRDefault="00433929" w:rsidP="00B532F4">
      <w:r>
        <w:rPr>
          <w:rFonts w:hint="eastAsia"/>
        </w:rPr>
        <w:t>これらを踏まえて、取りこぼしが発生しないよう、必要なデータ項目を事前に把握するとともに、外部事業者に取得を求める場合は調達仕様書に明記しておくことが大切です。</w:t>
      </w:r>
    </w:p>
    <w:p w14:paraId="26C52E0A" w14:textId="77777777" w:rsidR="00433929" w:rsidRDefault="00433929" w:rsidP="00B02966">
      <w:r>
        <w:rPr>
          <w:rFonts w:hint="eastAsia"/>
        </w:rPr>
        <w:t>指標は、いざ算出しようしたときに、算出根拠となる基礎情報が不足していることが判明し、その情報を追加入手するためには想像以上に困難であることに気づくことがあります。特に、ある分析結果からより多角的な分析が必要になった場合、特定の情報に対する付加情報として「区分」や「属性」など、より詳細な情報が求められることがあります。このような情報は、事前に取得・保管する仕組みが備わっていなければ、その時点から遡ってデータを取得することが不可能なこともあります。また、取得可能だったとしても、多くの手間を必要とする場合もあり、そのようなデータは頻繁なモニタリングが敬遠され、結果として指標が適切な時期に算出できず、対策が遅れてしまうことにもつながりかねません。</w:t>
      </w:r>
    </w:p>
    <w:p w14:paraId="7583F8EB" w14:textId="77777777" w:rsidR="00433929" w:rsidRPr="001A79B7" w:rsidRDefault="00433929" w:rsidP="00B02966">
      <w:r>
        <w:rPr>
          <w:rFonts w:hint="eastAsia"/>
        </w:rPr>
        <w:t>運用・保守を開始してからトラブルとならないよう、事前に具体的なモニタリングの方法や役割分担を検討し、事業者に依頼する場合は調達仕様書に作業内容を明記することが重要です。</w:t>
      </w:r>
    </w:p>
    <w:p w14:paraId="62F1448F" w14:textId="77777777" w:rsidR="00433929" w:rsidRDefault="00433929" w:rsidP="00B02966">
      <w:r>
        <w:rPr>
          <w:rFonts w:hint="eastAsia"/>
        </w:rPr>
        <w:t>また、平均値を指標とするときは、集計対象の種類や内容が同種のもので平均値を算出するようにし、異なる性質のものを混合して値を算出しないようにすることが重要です。</w:t>
      </w:r>
    </w:p>
    <w:p w14:paraId="5CDFFF15" w14:textId="77777777" w:rsidR="00433929" w:rsidRDefault="00433929" w:rsidP="00B02966"/>
    <w:p w14:paraId="1849C05E" w14:textId="77777777" w:rsidR="00433929" w:rsidRDefault="00433929" w:rsidP="00B02966">
      <w:r>
        <w:rPr>
          <w:rFonts w:hint="eastAsia"/>
        </w:rPr>
        <w:t>参考：主な指標とデータの関係例</w:t>
      </w:r>
    </w:p>
    <w:tbl>
      <w:tblPr>
        <w:tblStyle w:val="aa"/>
        <w:tblW w:w="0" w:type="auto"/>
        <w:tblLook w:val="04A0" w:firstRow="1" w:lastRow="0" w:firstColumn="1" w:lastColumn="0" w:noHBand="0" w:noVBand="1"/>
      </w:tblPr>
      <w:tblGrid>
        <w:gridCol w:w="567"/>
        <w:gridCol w:w="2405"/>
        <w:gridCol w:w="6662"/>
        <w:gridCol w:w="822"/>
      </w:tblGrid>
      <w:tr w:rsidR="00433929" w14:paraId="29C9C5C5" w14:textId="77777777">
        <w:tc>
          <w:tcPr>
            <w:tcW w:w="567" w:type="dxa"/>
            <w:shd w:val="clear" w:color="auto" w:fill="215E99" w:themeFill="text2" w:themeFillTint="BF"/>
          </w:tcPr>
          <w:p w14:paraId="606593AA" w14:textId="77777777" w:rsidR="00433929" w:rsidRDefault="00433929">
            <w:pPr>
              <w:pStyle w:val="aff0"/>
            </w:pPr>
            <w:r>
              <w:rPr>
                <w:rFonts w:hint="eastAsia"/>
              </w:rPr>
              <w:t>No</w:t>
            </w:r>
          </w:p>
        </w:tc>
        <w:tc>
          <w:tcPr>
            <w:tcW w:w="2405" w:type="dxa"/>
            <w:shd w:val="clear" w:color="auto" w:fill="215E99" w:themeFill="text2" w:themeFillTint="BF"/>
          </w:tcPr>
          <w:p w14:paraId="33DEBF78" w14:textId="77777777" w:rsidR="00433929" w:rsidRDefault="00433929">
            <w:pPr>
              <w:pStyle w:val="aff0"/>
            </w:pPr>
            <w:r>
              <w:rPr>
                <w:rFonts w:hint="eastAsia"/>
              </w:rPr>
              <w:t>指標名</w:t>
            </w:r>
          </w:p>
        </w:tc>
        <w:tc>
          <w:tcPr>
            <w:tcW w:w="6662" w:type="dxa"/>
            <w:shd w:val="clear" w:color="auto" w:fill="215E99" w:themeFill="text2" w:themeFillTint="BF"/>
          </w:tcPr>
          <w:p w14:paraId="036428DA" w14:textId="77777777" w:rsidR="00433929" w:rsidRDefault="00433929">
            <w:pPr>
              <w:pStyle w:val="aff0"/>
            </w:pPr>
            <w:r>
              <w:rPr>
                <w:rFonts w:hint="eastAsia"/>
              </w:rPr>
              <w:t>計算式</w:t>
            </w:r>
          </w:p>
        </w:tc>
        <w:tc>
          <w:tcPr>
            <w:tcW w:w="822" w:type="dxa"/>
            <w:shd w:val="clear" w:color="auto" w:fill="215E99" w:themeFill="text2" w:themeFillTint="BF"/>
          </w:tcPr>
          <w:p w14:paraId="347FE6E6" w14:textId="77777777" w:rsidR="00433929" w:rsidRDefault="00433929">
            <w:pPr>
              <w:pStyle w:val="aff0"/>
            </w:pPr>
            <w:r>
              <w:rPr>
                <w:rFonts w:hint="eastAsia"/>
              </w:rPr>
              <w:t>単位</w:t>
            </w:r>
          </w:p>
        </w:tc>
      </w:tr>
      <w:tr w:rsidR="00433929" w14:paraId="1056A683" w14:textId="77777777">
        <w:tc>
          <w:tcPr>
            <w:tcW w:w="567" w:type="dxa"/>
          </w:tcPr>
          <w:p w14:paraId="3CB4E398" w14:textId="77777777" w:rsidR="00433929" w:rsidRDefault="00433929">
            <w:pPr>
              <w:pStyle w:val="afff6"/>
            </w:pPr>
            <w:r>
              <w:rPr>
                <w:rFonts w:hint="eastAsia"/>
              </w:rPr>
              <w:t>1</w:t>
            </w:r>
          </w:p>
        </w:tc>
        <w:tc>
          <w:tcPr>
            <w:tcW w:w="2405" w:type="dxa"/>
          </w:tcPr>
          <w:p w14:paraId="028C0D92" w14:textId="77777777" w:rsidR="00433929" w:rsidRDefault="00433929">
            <w:pPr>
              <w:pStyle w:val="afff6"/>
            </w:pPr>
            <w:r w:rsidRPr="003749A3">
              <w:rPr>
                <w:rFonts w:hint="eastAsia"/>
              </w:rPr>
              <w:t>利用者満足度</w:t>
            </w:r>
          </w:p>
        </w:tc>
        <w:tc>
          <w:tcPr>
            <w:tcW w:w="6662" w:type="dxa"/>
          </w:tcPr>
          <w:p w14:paraId="51F15B3A" w14:textId="77777777" w:rsidR="00433929" w:rsidRDefault="00433929">
            <w:pPr>
              <w:pStyle w:val="afff6"/>
            </w:pPr>
            <w:r>
              <w:rPr>
                <w:rFonts w:hint="eastAsia"/>
              </w:rPr>
              <w:t>「「満足」とした回答数」／「全有効回答数」×</w:t>
            </w:r>
            <w:r>
              <w:t>100</w:t>
            </w:r>
          </w:p>
        </w:tc>
        <w:tc>
          <w:tcPr>
            <w:tcW w:w="822" w:type="dxa"/>
          </w:tcPr>
          <w:p w14:paraId="33459AF6" w14:textId="77777777" w:rsidR="00433929" w:rsidRDefault="00433929">
            <w:pPr>
              <w:pStyle w:val="afff6"/>
            </w:pPr>
            <w:r>
              <w:rPr>
                <w:rFonts w:hint="eastAsia"/>
              </w:rPr>
              <w:t>％</w:t>
            </w:r>
          </w:p>
        </w:tc>
      </w:tr>
      <w:tr w:rsidR="00433929" w14:paraId="6A7E1E70" w14:textId="77777777">
        <w:tc>
          <w:tcPr>
            <w:tcW w:w="567" w:type="dxa"/>
          </w:tcPr>
          <w:p w14:paraId="673EAC94" w14:textId="77777777" w:rsidR="00433929" w:rsidRDefault="00433929">
            <w:pPr>
              <w:pStyle w:val="afff6"/>
            </w:pPr>
            <w:r>
              <w:rPr>
                <w:rFonts w:hint="eastAsia"/>
              </w:rPr>
              <w:t>2</w:t>
            </w:r>
          </w:p>
        </w:tc>
        <w:tc>
          <w:tcPr>
            <w:tcW w:w="2405" w:type="dxa"/>
          </w:tcPr>
          <w:p w14:paraId="6A6FA46C" w14:textId="77777777" w:rsidR="00433929" w:rsidRDefault="00433929">
            <w:pPr>
              <w:pStyle w:val="afff6"/>
            </w:pPr>
            <w:r w:rsidRPr="00C41E1C">
              <w:rPr>
                <w:rFonts w:hint="eastAsia"/>
              </w:rPr>
              <w:t>相談窓口の平均対応時間</w:t>
            </w:r>
          </w:p>
        </w:tc>
        <w:tc>
          <w:tcPr>
            <w:tcW w:w="6662" w:type="dxa"/>
          </w:tcPr>
          <w:p w14:paraId="5803AA56" w14:textId="77777777" w:rsidR="00433929" w:rsidRDefault="00433929">
            <w:pPr>
              <w:pStyle w:val="afff6"/>
            </w:pPr>
            <w:r w:rsidRPr="00771E81">
              <w:rPr>
                <w:rFonts w:hint="eastAsia"/>
              </w:rPr>
              <w:t>相談窓口の平均対応時間</w:t>
            </w:r>
          </w:p>
        </w:tc>
        <w:tc>
          <w:tcPr>
            <w:tcW w:w="822" w:type="dxa"/>
          </w:tcPr>
          <w:p w14:paraId="1FAA7CB0" w14:textId="77777777" w:rsidR="00433929" w:rsidRDefault="00433929">
            <w:pPr>
              <w:pStyle w:val="afff6"/>
            </w:pPr>
            <w:r>
              <w:rPr>
                <w:rFonts w:hint="eastAsia"/>
              </w:rPr>
              <w:t>分/回</w:t>
            </w:r>
          </w:p>
        </w:tc>
      </w:tr>
      <w:tr w:rsidR="00433929" w14:paraId="2A0E5C3A" w14:textId="77777777">
        <w:tc>
          <w:tcPr>
            <w:tcW w:w="567" w:type="dxa"/>
          </w:tcPr>
          <w:p w14:paraId="036298DD" w14:textId="77777777" w:rsidR="00433929" w:rsidRDefault="00433929">
            <w:pPr>
              <w:pStyle w:val="afff6"/>
            </w:pPr>
            <w:r>
              <w:rPr>
                <w:rFonts w:hint="eastAsia"/>
              </w:rPr>
              <w:t>3</w:t>
            </w:r>
          </w:p>
        </w:tc>
        <w:tc>
          <w:tcPr>
            <w:tcW w:w="2405" w:type="dxa"/>
          </w:tcPr>
          <w:p w14:paraId="788F1885" w14:textId="77777777" w:rsidR="00433929" w:rsidRDefault="00433929">
            <w:pPr>
              <w:pStyle w:val="afff6"/>
            </w:pPr>
            <w:r>
              <w:rPr>
                <w:rFonts w:hint="eastAsia"/>
              </w:rPr>
              <w:t>相談窓口における苦情・相談解決率</w:t>
            </w:r>
          </w:p>
        </w:tc>
        <w:tc>
          <w:tcPr>
            <w:tcW w:w="6662" w:type="dxa"/>
          </w:tcPr>
          <w:p w14:paraId="24AC9609" w14:textId="77777777" w:rsidR="00433929" w:rsidRDefault="00433929">
            <w:pPr>
              <w:pStyle w:val="afff6"/>
            </w:pPr>
            <w:r>
              <w:rPr>
                <w:rFonts w:hint="eastAsia"/>
              </w:rPr>
              <w:t>「相談窓口で解決した件数」／「全苦情・相談件数」×</w:t>
            </w:r>
            <w:r>
              <w:t>100</w:t>
            </w:r>
          </w:p>
        </w:tc>
        <w:tc>
          <w:tcPr>
            <w:tcW w:w="822" w:type="dxa"/>
          </w:tcPr>
          <w:p w14:paraId="0C04AA85" w14:textId="77777777" w:rsidR="00433929" w:rsidRDefault="00433929">
            <w:pPr>
              <w:pStyle w:val="afff6"/>
            </w:pPr>
            <w:r>
              <w:rPr>
                <w:rFonts w:hint="eastAsia"/>
              </w:rPr>
              <w:t>％</w:t>
            </w:r>
          </w:p>
        </w:tc>
      </w:tr>
      <w:tr w:rsidR="00433929" w14:paraId="2C990664" w14:textId="77777777">
        <w:tc>
          <w:tcPr>
            <w:tcW w:w="567" w:type="dxa"/>
          </w:tcPr>
          <w:p w14:paraId="03F4E17C" w14:textId="77777777" w:rsidR="00433929" w:rsidRDefault="00433929">
            <w:pPr>
              <w:pStyle w:val="afff6"/>
            </w:pPr>
            <w:r>
              <w:rPr>
                <w:rFonts w:hint="eastAsia"/>
              </w:rPr>
              <w:t>4</w:t>
            </w:r>
          </w:p>
        </w:tc>
        <w:tc>
          <w:tcPr>
            <w:tcW w:w="2405" w:type="dxa"/>
          </w:tcPr>
          <w:p w14:paraId="647AFF4D" w14:textId="77777777" w:rsidR="00433929" w:rsidRDefault="00433929">
            <w:pPr>
              <w:pStyle w:val="afff6"/>
            </w:pPr>
            <w:r>
              <w:rPr>
                <w:rFonts w:hint="eastAsia"/>
              </w:rPr>
              <w:t>相談窓口におけるエスカレーション件数の逓減率</w:t>
            </w:r>
          </w:p>
        </w:tc>
        <w:tc>
          <w:tcPr>
            <w:tcW w:w="6662" w:type="dxa"/>
          </w:tcPr>
          <w:p w14:paraId="5DA12216" w14:textId="77777777" w:rsidR="00433929" w:rsidRDefault="00433929">
            <w:pPr>
              <w:pStyle w:val="afff6"/>
            </w:pPr>
            <w:r>
              <w:t>（「前年度エスカレーション件数」－「当該年</w:t>
            </w:r>
            <w:r>
              <w:rPr>
                <w:rFonts w:hint="eastAsia"/>
              </w:rPr>
              <w:t>度エスカレーション件数」</w:t>
            </w:r>
            <w:r>
              <w:t>）／「前年度エスカ</w:t>
            </w:r>
            <w:r>
              <w:rPr>
                <w:rFonts w:hint="eastAsia"/>
              </w:rPr>
              <w:t>ーション件数」×</w:t>
            </w:r>
            <w:r>
              <w:t>100</w:t>
            </w:r>
          </w:p>
        </w:tc>
        <w:tc>
          <w:tcPr>
            <w:tcW w:w="822" w:type="dxa"/>
          </w:tcPr>
          <w:p w14:paraId="09A57C2A" w14:textId="77777777" w:rsidR="00433929" w:rsidRDefault="00433929">
            <w:pPr>
              <w:pStyle w:val="afff6"/>
            </w:pPr>
            <w:r>
              <w:rPr>
                <w:rFonts w:hint="eastAsia"/>
              </w:rPr>
              <w:t>％/年</w:t>
            </w:r>
          </w:p>
        </w:tc>
      </w:tr>
      <w:tr w:rsidR="00433929" w14:paraId="2B89CC7B" w14:textId="77777777">
        <w:tc>
          <w:tcPr>
            <w:tcW w:w="567" w:type="dxa"/>
          </w:tcPr>
          <w:p w14:paraId="0596E779" w14:textId="77777777" w:rsidR="00433929" w:rsidRDefault="00433929">
            <w:pPr>
              <w:pStyle w:val="afff6"/>
            </w:pPr>
            <w:r>
              <w:rPr>
                <w:rFonts w:hint="eastAsia"/>
              </w:rPr>
              <w:t>5</w:t>
            </w:r>
          </w:p>
        </w:tc>
        <w:tc>
          <w:tcPr>
            <w:tcW w:w="2405" w:type="dxa"/>
          </w:tcPr>
          <w:p w14:paraId="093AC8D4" w14:textId="77777777" w:rsidR="00433929" w:rsidRDefault="00433929">
            <w:pPr>
              <w:pStyle w:val="afff6"/>
            </w:pPr>
            <w:r w:rsidRPr="00CA4807">
              <w:rPr>
                <w:rFonts w:hint="eastAsia"/>
              </w:rPr>
              <w:t>窓口申請に要する費用</w:t>
            </w:r>
          </w:p>
        </w:tc>
        <w:tc>
          <w:tcPr>
            <w:tcW w:w="6662" w:type="dxa"/>
          </w:tcPr>
          <w:p w14:paraId="2F372583" w14:textId="77777777" w:rsidR="00433929" w:rsidRDefault="00433929">
            <w:pPr>
              <w:pStyle w:val="afff6"/>
            </w:pPr>
            <w:r w:rsidRPr="00204952">
              <w:rPr>
                <w:rFonts w:hint="eastAsia"/>
              </w:rPr>
              <w:t>窓口申請に要する費用</w:t>
            </w:r>
          </w:p>
        </w:tc>
        <w:tc>
          <w:tcPr>
            <w:tcW w:w="822" w:type="dxa"/>
          </w:tcPr>
          <w:p w14:paraId="71A6EAC7" w14:textId="77777777" w:rsidR="00433929" w:rsidRDefault="00433929">
            <w:pPr>
              <w:pStyle w:val="afff6"/>
            </w:pPr>
            <w:r>
              <w:rPr>
                <w:rFonts w:hint="eastAsia"/>
              </w:rPr>
              <w:t>円</w:t>
            </w:r>
          </w:p>
        </w:tc>
      </w:tr>
      <w:tr w:rsidR="00433929" w14:paraId="4E96FB97" w14:textId="77777777">
        <w:tc>
          <w:tcPr>
            <w:tcW w:w="567" w:type="dxa"/>
          </w:tcPr>
          <w:p w14:paraId="60764BA5" w14:textId="77777777" w:rsidR="00433929" w:rsidRDefault="00433929">
            <w:pPr>
              <w:pStyle w:val="afff6"/>
            </w:pPr>
            <w:r>
              <w:rPr>
                <w:rFonts w:hint="eastAsia"/>
              </w:rPr>
              <w:t>6</w:t>
            </w:r>
          </w:p>
        </w:tc>
        <w:tc>
          <w:tcPr>
            <w:tcW w:w="2405" w:type="dxa"/>
          </w:tcPr>
          <w:p w14:paraId="3540E54A" w14:textId="77777777" w:rsidR="00433929" w:rsidRDefault="00433929">
            <w:pPr>
              <w:pStyle w:val="afff6"/>
            </w:pPr>
            <w:r w:rsidRPr="00A622E5">
              <w:rPr>
                <w:rFonts w:hint="eastAsia"/>
              </w:rPr>
              <w:t>オンライン申請に要する費用</w:t>
            </w:r>
          </w:p>
        </w:tc>
        <w:tc>
          <w:tcPr>
            <w:tcW w:w="6662" w:type="dxa"/>
          </w:tcPr>
          <w:p w14:paraId="15A91463" w14:textId="77777777" w:rsidR="00433929" w:rsidRDefault="00433929">
            <w:pPr>
              <w:pStyle w:val="afff6"/>
            </w:pPr>
            <w:r w:rsidRPr="00DA4603">
              <w:rPr>
                <w:rFonts w:hint="eastAsia"/>
              </w:rPr>
              <w:t>オンライン申請に要する費用</w:t>
            </w:r>
          </w:p>
        </w:tc>
        <w:tc>
          <w:tcPr>
            <w:tcW w:w="822" w:type="dxa"/>
          </w:tcPr>
          <w:p w14:paraId="127FDEE7" w14:textId="77777777" w:rsidR="00433929" w:rsidRDefault="00433929">
            <w:pPr>
              <w:pStyle w:val="afff6"/>
            </w:pPr>
            <w:r>
              <w:rPr>
                <w:rFonts w:hint="eastAsia"/>
              </w:rPr>
              <w:t>円</w:t>
            </w:r>
          </w:p>
        </w:tc>
      </w:tr>
      <w:tr w:rsidR="00433929" w14:paraId="1ED1CC46" w14:textId="77777777">
        <w:tc>
          <w:tcPr>
            <w:tcW w:w="567" w:type="dxa"/>
          </w:tcPr>
          <w:p w14:paraId="113EA820" w14:textId="77777777" w:rsidR="00433929" w:rsidRDefault="00433929">
            <w:pPr>
              <w:pStyle w:val="afff6"/>
            </w:pPr>
            <w:r>
              <w:rPr>
                <w:rFonts w:hint="eastAsia"/>
              </w:rPr>
              <w:t>7</w:t>
            </w:r>
          </w:p>
        </w:tc>
        <w:tc>
          <w:tcPr>
            <w:tcW w:w="2405" w:type="dxa"/>
          </w:tcPr>
          <w:p w14:paraId="2BC4860E" w14:textId="77777777" w:rsidR="00433929" w:rsidRDefault="00433929">
            <w:pPr>
              <w:pStyle w:val="afff6"/>
            </w:pPr>
            <w:r>
              <w:rPr>
                <w:rFonts w:hint="eastAsia"/>
              </w:rPr>
              <w:t>従業員</w:t>
            </w:r>
            <w:r w:rsidRPr="00A622E5">
              <w:rPr>
                <w:rFonts w:hint="eastAsia"/>
              </w:rPr>
              <w:t>満足度</w:t>
            </w:r>
          </w:p>
        </w:tc>
        <w:tc>
          <w:tcPr>
            <w:tcW w:w="6662" w:type="dxa"/>
          </w:tcPr>
          <w:p w14:paraId="2D5783EE" w14:textId="77777777" w:rsidR="00433929" w:rsidRDefault="00433929">
            <w:pPr>
              <w:pStyle w:val="afff6"/>
            </w:pPr>
            <w:r>
              <w:rPr>
                <w:rFonts w:hint="eastAsia"/>
              </w:rPr>
              <w:t>「「満足」とした回答数」／「全有効回答数」×</w:t>
            </w:r>
            <w:r>
              <w:t>100</w:t>
            </w:r>
          </w:p>
        </w:tc>
        <w:tc>
          <w:tcPr>
            <w:tcW w:w="822" w:type="dxa"/>
          </w:tcPr>
          <w:p w14:paraId="116D07D2" w14:textId="77777777" w:rsidR="00433929" w:rsidRDefault="00433929">
            <w:pPr>
              <w:pStyle w:val="afff6"/>
            </w:pPr>
            <w:r>
              <w:rPr>
                <w:rFonts w:hint="eastAsia"/>
              </w:rPr>
              <w:t>％</w:t>
            </w:r>
          </w:p>
        </w:tc>
      </w:tr>
      <w:tr w:rsidR="00433929" w14:paraId="0F971A9C" w14:textId="77777777">
        <w:tc>
          <w:tcPr>
            <w:tcW w:w="567" w:type="dxa"/>
          </w:tcPr>
          <w:p w14:paraId="719649C1" w14:textId="77777777" w:rsidR="00433929" w:rsidRDefault="00433929">
            <w:pPr>
              <w:pStyle w:val="afff6"/>
            </w:pPr>
            <w:r>
              <w:rPr>
                <w:rFonts w:hint="eastAsia"/>
              </w:rPr>
              <w:t>8</w:t>
            </w:r>
          </w:p>
        </w:tc>
        <w:tc>
          <w:tcPr>
            <w:tcW w:w="2405" w:type="dxa"/>
          </w:tcPr>
          <w:p w14:paraId="2D987763" w14:textId="77777777" w:rsidR="00433929" w:rsidRDefault="00433929">
            <w:pPr>
              <w:pStyle w:val="afff6"/>
            </w:pPr>
            <w:r>
              <w:rPr>
                <w:rFonts w:hint="eastAsia"/>
              </w:rPr>
              <w:t>従業員</w:t>
            </w:r>
            <w:r w:rsidRPr="00101B65">
              <w:rPr>
                <w:rFonts w:hint="eastAsia"/>
              </w:rPr>
              <w:t>苦情・相談件数</w:t>
            </w:r>
          </w:p>
        </w:tc>
        <w:tc>
          <w:tcPr>
            <w:tcW w:w="6662" w:type="dxa"/>
          </w:tcPr>
          <w:p w14:paraId="4D28D79F" w14:textId="77777777" w:rsidR="00433929" w:rsidRDefault="00433929">
            <w:pPr>
              <w:pStyle w:val="afff6"/>
            </w:pPr>
            <w:r>
              <w:rPr>
                <w:rFonts w:hint="eastAsia"/>
              </w:rPr>
              <w:t>従業員</w:t>
            </w:r>
            <w:r w:rsidRPr="0006245B">
              <w:rPr>
                <w:rFonts w:hint="eastAsia"/>
              </w:rPr>
              <w:t>苦情・相談件数</w:t>
            </w:r>
          </w:p>
        </w:tc>
        <w:tc>
          <w:tcPr>
            <w:tcW w:w="822" w:type="dxa"/>
          </w:tcPr>
          <w:p w14:paraId="32E4D39E" w14:textId="77777777" w:rsidR="00433929" w:rsidRDefault="00433929">
            <w:pPr>
              <w:pStyle w:val="afff6"/>
            </w:pPr>
            <w:r>
              <w:rPr>
                <w:rFonts w:hint="eastAsia"/>
              </w:rPr>
              <w:t>件</w:t>
            </w:r>
          </w:p>
        </w:tc>
      </w:tr>
      <w:tr w:rsidR="00433929" w14:paraId="241415FE" w14:textId="77777777">
        <w:tc>
          <w:tcPr>
            <w:tcW w:w="567" w:type="dxa"/>
          </w:tcPr>
          <w:p w14:paraId="32E48DB7" w14:textId="77777777" w:rsidR="00433929" w:rsidRDefault="00433929">
            <w:pPr>
              <w:pStyle w:val="afff6"/>
            </w:pPr>
            <w:r>
              <w:rPr>
                <w:rFonts w:hint="eastAsia"/>
              </w:rPr>
              <w:t>9</w:t>
            </w:r>
          </w:p>
        </w:tc>
        <w:tc>
          <w:tcPr>
            <w:tcW w:w="2405" w:type="dxa"/>
          </w:tcPr>
          <w:p w14:paraId="051D846B" w14:textId="77777777" w:rsidR="00433929" w:rsidRDefault="00433929">
            <w:pPr>
              <w:pStyle w:val="afff6"/>
            </w:pPr>
            <w:r>
              <w:rPr>
                <w:rFonts w:hint="eastAsia"/>
              </w:rPr>
              <w:t>従業員苦情・相談解決までの平均時間</w:t>
            </w:r>
          </w:p>
        </w:tc>
        <w:tc>
          <w:tcPr>
            <w:tcW w:w="6662" w:type="dxa"/>
          </w:tcPr>
          <w:p w14:paraId="586DB5AA" w14:textId="77777777" w:rsidR="00433929" w:rsidRDefault="00433929">
            <w:pPr>
              <w:pStyle w:val="afff6"/>
            </w:pPr>
            <w:r w:rsidRPr="005A60F9">
              <w:rPr>
                <w:rFonts w:hint="eastAsia"/>
              </w:rPr>
              <w:t>苦情・相談解決までの平均時間</w:t>
            </w:r>
          </w:p>
        </w:tc>
        <w:tc>
          <w:tcPr>
            <w:tcW w:w="822" w:type="dxa"/>
          </w:tcPr>
          <w:p w14:paraId="03DF2ED3" w14:textId="77777777" w:rsidR="00433929" w:rsidRDefault="00433929">
            <w:pPr>
              <w:pStyle w:val="afff6"/>
            </w:pPr>
            <w:r>
              <w:rPr>
                <w:rFonts w:hint="eastAsia"/>
              </w:rPr>
              <w:t>分/回</w:t>
            </w:r>
          </w:p>
        </w:tc>
      </w:tr>
      <w:tr w:rsidR="00433929" w14:paraId="33341140" w14:textId="77777777">
        <w:tc>
          <w:tcPr>
            <w:tcW w:w="567" w:type="dxa"/>
          </w:tcPr>
          <w:p w14:paraId="319C73BC" w14:textId="77777777" w:rsidR="00433929" w:rsidRDefault="00433929">
            <w:pPr>
              <w:pStyle w:val="afff6"/>
            </w:pPr>
            <w:r>
              <w:rPr>
                <w:rFonts w:hint="eastAsia"/>
              </w:rPr>
              <w:t>10</w:t>
            </w:r>
          </w:p>
        </w:tc>
        <w:tc>
          <w:tcPr>
            <w:tcW w:w="2405" w:type="dxa"/>
          </w:tcPr>
          <w:p w14:paraId="5A10D18E" w14:textId="77777777" w:rsidR="00433929" w:rsidRDefault="00433929">
            <w:pPr>
              <w:pStyle w:val="afff6"/>
            </w:pPr>
            <w:r w:rsidRPr="0029050A">
              <w:rPr>
                <w:rFonts w:hint="eastAsia"/>
              </w:rPr>
              <w:t>削減業務処理時間</w:t>
            </w:r>
          </w:p>
        </w:tc>
        <w:tc>
          <w:tcPr>
            <w:tcW w:w="6662" w:type="dxa"/>
          </w:tcPr>
          <w:p w14:paraId="524421C1" w14:textId="77777777" w:rsidR="00433929" w:rsidRDefault="00433929">
            <w:pPr>
              <w:pStyle w:val="afff6"/>
            </w:pPr>
            <w:r>
              <w:rPr>
                <w:rFonts w:hint="eastAsia"/>
              </w:rPr>
              <w:t>「現行業務処理時間」－「業務・サービス改革実施後の業務処理時間」</w:t>
            </w:r>
          </w:p>
        </w:tc>
        <w:tc>
          <w:tcPr>
            <w:tcW w:w="822" w:type="dxa"/>
          </w:tcPr>
          <w:p w14:paraId="1ACFDBE8" w14:textId="77777777" w:rsidR="00433929" w:rsidRDefault="00433929">
            <w:pPr>
              <w:pStyle w:val="afff6"/>
            </w:pPr>
            <w:r>
              <w:rPr>
                <w:rFonts w:hint="eastAsia"/>
              </w:rPr>
              <w:t>時間</w:t>
            </w:r>
          </w:p>
        </w:tc>
      </w:tr>
      <w:tr w:rsidR="00433929" w14:paraId="598BAF66" w14:textId="77777777">
        <w:tc>
          <w:tcPr>
            <w:tcW w:w="567" w:type="dxa"/>
          </w:tcPr>
          <w:p w14:paraId="6F86800A" w14:textId="77777777" w:rsidR="00433929" w:rsidRDefault="00433929">
            <w:pPr>
              <w:pStyle w:val="afff6"/>
            </w:pPr>
            <w:r>
              <w:rPr>
                <w:rFonts w:hint="eastAsia"/>
              </w:rPr>
              <w:t>11</w:t>
            </w:r>
          </w:p>
        </w:tc>
        <w:tc>
          <w:tcPr>
            <w:tcW w:w="2405" w:type="dxa"/>
          </w:tcPr>
          <w:p w14:paraId="15EAFDE4" w14:textId="77777777" w:rsidR="00433929" w:rsidRDefault="00433929">
            <w:pPr>
              <w:pStyle w:val="afff6"/>
            </w:pPr>
            <w:r w:rsidRPr="00DD1CC7">
              <w:rPr>
                <w:rFonts w:hint="eastAsia"/>
              </w:rPr>
              <w:t>削減経費</w:t>
            </w:r>
          </w:p>
        </w:tc>
        <w:tc>
          <w:tcPr>
            <w:tcW w:w="6662" w:type="dxa"/>
          </w:tcPr>
          <w:p w14:paraId="731AC9D9" w14:textId="77777777" w:rsidR="00433929" w:rsidRDefault="00433929">
            <w:pPr>
              <w:pStyle w:val="afff6"/>
            </w:pPr>
            <w:r>
              <w:rPr>
                <w:rFonts w:hint="eastAsia"/>
              </w:rPr>
              <w:t>「業務・サービス改革実施前の経費」－「業務・サービス改革実施後の経費」</w:t>
            </w:r>
          </w:p>
        </w:tc>
        <w:tc>
          <w:tcPr>
            <w:tcW w:w="822" w:type="dxa"/>
          </w:tcPr>
          <w:p w14:paraId="65BE889C" w14:textId="77777777" w:rsidR="00433929" w:rsidRDefault="00433929">
            <w:pPr>
              <w:pStyle w:val="afff6"/>
            </w:pPr>
            <w:r>
              <w:rPr>
                <w:rFonts w:hint="eastAsia"/>
              </w:rPr>
              <w:t>円</w:t>
            </w:r>
          </w:p>
        </w:tc>
      </w:tr>
      <w:tr w:rsidR="00433929" w14:paraId="2BB89044" w14:textId="77777777">
        <w:tc>
          <w:tcPr>
            <w:tcW w:w="567" w:type="dxa"/>
          </w:tcPr>
          <w:p w14:paraId="5ED4B704" w14:textId="77777777" w:rsidR="00433929" w:rsidRDefault="00433929">
            <w:pPr>
              <w:pStyle w:val="afff6"/>
            </w:pPr>
            <w:r>
              <w:rPr>
                <w:rFonts w:hint="eastAsia"/>
              </w:rPr>
              <w:t>12</w:t>
            </w:r>
          </w:p>
        </w:tc>
        <w:tc>
          <w:tcPr>
            <w:tcW w:w="2405" w:type="dxa"/>
          </w:tcPr>
          <w:p w14:paraId="217E01ED" w14:textId="77777777" w:rsidR="00433929" w:rsidRDefault="00433929">
            <w:pPr>
              <w:pStyle w:val="afff6"/>
            </w:pPr>
            <w:r w:rsidRPr="008B5CD0">
              <w:rPr>
                <w:rFonts w:hint="eastAsia"/>
              </w:rPr>
              <w:t>開発経費削減率</w:t>
            </w:r>
          </w:p>
        </w:tc>
        <w:tc>
          <w:tcPr>
            <w:tcW w:w="6662" w:type="dxa"/>
          </w:tcPr>
          <w:p w14:paraId="7A1CA308" w14:textId="77777777" w:rsidR="00433929" w:rsidRPr="001B23A7" w:rsidRDefault="00433929">
            <w:pPr>
              <w:pStyle w:val="afff6"/>
              <w:rPr>
                <w:lang w:eastAsia="zh-TW"/>
              </w:rPr>
            </w:pPr>
            <w:r>
              <w:rPr>
                <w:lang w:eastAsia="zh-TW"/>
              </w:rPr>
              <w:t>（「基準開発経費」－「当該開発経費」）／</w:t>
            </w:r>
            <w:r>
              <w:rPr>
                <w:rFonts w:hint="eastAsia"/>
                <w:lang w:eastAsia="zh-TW"/>
              </w:rPr>
              <w:t>「基準開発経費」×</w:t>
            </w:r>
            <w:r>
              <w:rPr>
                <w:lang w:eastAsia="zh-TW"/>
              </w:rPr>
              <w:t>100</w:t>
            </w:r>
          </w:p>
        </w:tc>
        <w:tc>
          <w:tcPr>
            <w:tcW w:w="822" w:type="dxa"/>
          </w:tcPr>
          <w:p w14:paraId="37A7641D" w14:textId="77777777" w:rsidR="00433929" w:rsidRPr="001B23A7" w:rsidRDefault="00433929">
            <w:pPr>
              <w:pStyle w:val="afff6"/>
              <w:rPr>
                <w:lang w:eastAsia="zh-TW"/>
              </w:rPr>
            </w:pPr>
            <w:r>
              <w:rPr>
                <w:rFonts w:hint="eastAsia"/>
              </w:rPr>
              <w:t>％</w:t>
            </w:r>
          </w:p>
        </w:tc>
      </w:tr>
      <w:tr w:rsidR="00433929" w14:paraId="63D95B87" w14:textId="77777777">
        <w:tc>
          <w:tcPr>
            <w:tcW w:w="567" w:type="dxa"/>
          </w:tcPr>
          <w:p w14:paraId="62835179" w14:textId="77777777" w:rsidR="00433929" w:rsidRDefault="00433929">
            <w:pPr>
              <w:pStyle w:val="afff6"/>
            </w:pPr>
            <w:r>
              <w:rPr>
                <w:rFonts w:hint="eastAsia"/>
              </w:rPr>
              <w:t>13</w:t>
            </w:r>
          </w:p>
        </w:tc>
        <w:tc>
          <w:tcPr>
            <w:tcW w:w="2405" w:type="dxa"/>
          </w:tcPr>
          <w:p w14:paraId="62D987D1" w14:textId="77777777" w:rsidR="00433929" w:rsidRDefault="00433929">
            <w:pPr>
              <w:pStyle w:val="afff6"/>
            </w:pPr>
            <w:r w:rsidRPr="000148A5">
              <w:rPr>
                <w:rFonts w:hint="eastAsia"/>
              </w:rPr>
              <w:t>運用経費削減率</w:t>
            </w:r>
          </w:p>
        </w:tc>
        <w:tc>
          <w:tcPr>
            <w:tcW w:w="6662" w:type="dxa"/>
          </w:tcPr>
          <w:p w14:paraId="4E3C363D" w14:textId="77777777" w:rsidR="00433929" w:rsidRPr="001B23A7" w:rsidRDefault="00433929">
            <w:pPr>
              <w:pStyle w:val="afff6"/>
              <w:rPr>
                <w:lang w:eastAsia="zh-TW"/>
              </w:rPr>
            </w:pPr>
            <w:r>
              <w:rPr>
                <w:lang w:eastAsia="zh-TW"/>
              </w:rPr>
              <w:t>（「基準年度年間運用経費」－「当該年度年</w:t>
            </w:r>
            <w:r>
              <w:rPr>
                <w:rFonts w:hint="eastAsia"/>
                <w:lang w:eastAsia="zh-TW"/>
              </w:rPr>
              <w:t>間運用経費」</w:t>
            </w:r>
            <w:r>
              <w:rPr>
                <w:lang w:eastAsia="zh-TW"/>
              </w:rPr>
              <w:t>）／「基準年度年間運用経費」</w:t>
            </w:r>
            <w:r>
              <w:rPr>
                <w:rFonts w:hint="eastAsia"/>
                <w:lang w:eastAsia="zh-TW"/>
              </w:rPr>
              <w:t>×</w:t>
            </w:r>
            <w:r>
              <w:rPr>
                <w:lang w:eastAsia="zh-TW"/>
              </w:rPr>
              <w:t>100</w:t>
            </w:r>
          </w:p>
        </w:tc>
        <w:tc>
          <w:tcPr>
            <w:tcW w:w="822" w:type="dxa"/>
          </w:tcPr>
          <w:p w14:paraId="76F9AFC7" w14:textId="77777777" w:rsidR="00433929" w:rsidRPr="001B23A7" w:rsidRDefault="00433929">
            <w:pPr>
              <w:pStyle w:val="afff6"/>
              <w:rPr>
                <w:lang w:eastAsia="zh-TW"/>
              </w:rPr>
            </w:pPr>
            <w:r>
              <w:rPr>
                <w:rFonts w:hint="eastAsia"/>
              </w:rPr>
              <w:t>％</w:t>
            </w:r>
          </w:p>
        </w:tc>
      </w:tr>
      <w:tr w:rsidR="00433929" w14:paraId="1F9B1BC3" w14:textId="77777777">
        <w:tc>
          <w:tcPr>
            <w:tcW w:w="567" w:type="dxa"/>
          </w:tcPr>
          <w:p w14:paraId="24993C29" w14:textId="77777777" w:rsidR="00433929" w:rsidRDefault="00433929">
            <w:pPr>
              <w:pStyle w:val="afff6"/>
            </w:pPr>
            <w:r>
              <w:rPr>
                <w:rFonts w:hint="eastAsia"/>
              </w:rPr>
              <w:t>14</w:t>
            </w:r>
          </w:p>
        </w:tc>
        <w:tc>
          <w:tcPr>
            <w:tcW w:w="2405" w:type="dxa"/>
          </w:tcPr>
          <w:p w14:paraId="25A5BCE0" w14:textId="77777777" w:rsidR="00433929" w:rsidRDefault="00433929">
            <w:pPr>
              <w:pStyle w:val="afff6"/>
            </w:pPr>
            <w:r w:rsidRPr="00472E51">
              <w:rPr>
                <w:rFonts w:hint="eastAsia"/>
              </w:rPr>
              <w:t>保守経費削減率</w:t>
            </w:r>
          </w:p>
        </w:tc>
        <w:tc>
          <w:tcPr>
            <w:tcW w:w="6662" w:type="dxa"/>
          </w:tcPr>
          <w:p w14:paraId="624B97E4" w14:textId="77777777" w:rsidR="00433929" w:rsidRPr="001B23A7" w:rsidRDefault="00433929">
            <w:pPr>
              <w:pStyle w:val="afff6"/>
              <w:rPr>
                <w:lang w:eastAsia="zh-TW"/>
              </w:rPr>
            </w:pPr>
            <w:r>
              <w:rPr>
                <w:lang w:eastAsia="zh-TW"/>
              </w:rPr>
              <w:t>（「基準年度年間保守経費」－「当該年度年</w:t>
            </w:r>
            <w:r>
              <w:rPr>
                <w:rFonts w:hint="eastAsia"/>
                <w:lang w:eastAsia="zh-TW"/>
              </w:rPr>
              <w:t>間保守経費」</w:t>
            </w:r>
            <w:r>
              <w:rPr>
                <w:lang w:eastAsia="zh-TW"/>
              </w:rPr>
              <w:t>）／「基準年度年間保守経費」</w:t>
            </w:r>
            <w:r>
              <w:rPr>
                <w:rFonts w:hint="eastAsia"/>
                <w:lang w:eastAsia="zh-TW"/>
              </w:rPr>
              <w:t>×</w:t>
            </w:r>
            <w:r>
              <w:rPr>
                <w:lang w:eastAsia="zh-TW"/>
              </w:rPr>
              <w:t>100</w:t>
            </w:r>
          </w:p>
        </w:tc>
        <w:tc>
          <w:tcPr>
            <w:tcW w:w="822" w:type="dxa"/>
          </w:tcPr>
          <w:p w14:paraId="090F00B7" w14:textId="77777777" w:rsidR="00433929" w:rsidRPr="001B23A7" w:rsidRDefault="00433929">
            <w:pPr>
              <w:pStyle w:val="afff6"/>
              <w:rPr>
                <w:lang w:eastAsia="zh-TW"/>
              </w:rPr>
            </w:pPr>
            <w:r>
              <w:rPr>
                <w:rFonts w:hint="eastAsia"/>
              </w:rPr>
              <w:t>％</w:t>
            </w:r>
          </w:p>
        </w:tc>
      </w:tr>
      <w:tr w:rsidR="00433929" w14:paraId="2297D410" w14:textId="77777777">
        <w:tc>
          <w:tcPr>
            <w:tcW w:w="567" w:type="dxa"/>
          </w:tcPr>
          <w:p w14:paraId="1C84D2EC" w14:textId="77777777" w:rsidR="00433929" w:rsidRDefault="00433929">
            <w:pPr>
              <w:pStyle w:val="afff6"/>
            </w:pPr>
            <w:r>
              <w:rPr>
                <w:rFonts w:hint="eastAsia"/>
              </w:rPr>
              <w:t>15</w:t>
            </w:r>
          </w:p>
        </w:tc>
        <w:tc>
          <w:tcPr>
            <w:tcW w:w="2405" w:type="dxa"/>
          </w:tcPr>
          <w:p w14:paraId="2E9C5B5D" w14:textId="77777777" w:rsidR="00433929" w:rsidRDefault="00433929">
            <w:pPr>
              <w:pStyle w:val="afff6"/>
            </w:pPr>
            <w:r w:rsidRPr="001673F9">
              <w:rPr>
                <w:rFonts w:hint="eastAsia"/>
              </w:rPr>
              <w:t>業務・サービス委託経費削減率</w:t>
            </w:r>
          </w:p>
        </w:tc>
        <w:tc>
          <w:tcPr>
            <w:tcW w:w="6662" w:type="dxa"/>
          </w:tcPr>
          <w:p w14:paraId="3F69B808" w14:textId="77777777" w:rsidR="00433929" w:rsidRPr="001B23A7" w:rsidRDefault="00433929">
            <w:pPr>
              <w:pStyle w:val="afff6"/>
              <w:rPr>
                <w:lang w:eastAsia="zh-TW"/>
              </w:rPr>
            </w:pPr>
            <w:r>
              <w:rPr>
                <w:lang w:eastAsia="zh-TW"/>
              </w:rPr>
              <w:t>（「基準年度年間委託経費」－「当該年度年</w:t>
            </w:r>
            <w:r>
              <w:rPr>
                <w:rFonts w:hint="eastAsia"/>
                <w:lang w:eastAsia="zh-TW"/>
              </w:rPr>
              <w:t>間委託経費」</w:t>
            </w:r>
            <w:r>
              <w:rPr>
                <w:lang w:eastAsia="zh-TW"/>
              </w:rPr>
              <w:t>）／「基準年度年間委託経費」</w:t>
            </w:r>
            <w:r>
              <w:rPr>
                <w:rFonts w:hint="eastAsia"/>
                <w:lang w:eastAsia="zh-TW"/>
              </w:rPr>
              <w:t>×</w:t>
            </w:r>
            <w:r>
              <w:rPr>
                <w:lang w:eastAsia="zh-TW"/>
              </w:rPr>
              <w:t>100</w:t>
            </w:r>
          </w:p>
        </w:tc>
        <w:tc>
          <w:tcPr>
            <w:tcW w:w="822" w:type="dxa"/>
          </w:tcPr>
          <w:p w14:paraId="55C5DC0D" w14:textId="77777777" w:rsidR="00433929" w:rsidRPr="001B23A7" w:rsidRDefault="00433929">
            <w:pPr>
              <w:pStyle w:val="afff6"/>
              <w:rPr>
                <w:lang w:eastAsia="zh-TW"/>
              </w:rPr>
            </w:pPr>
            <w:r>
              <w:rPr>
                <w:rFonts w:hint="eastAsia"/>
              </w:rPr>
              <w:t>％</w:t>
            </w:r>
          </w:p>
        </w:tc>
      </w:tr>
      <w:tr w:rsidR="00433929" w14:paraId="1BD57CFC" w14:textId="77777777">
        <w:tc>
          <w:tcPr>
            <w:tcW w:w="567" w:type="dxa"/>
          </w:tcPr>
          <w:p w14:paraId="35AF2E86" w14:textId="77777777" w:rsidR="00433929" w:rsidRDefault="00433929">
            <w:pPr>
              <w:pStyle w:val="afff6"/>
            </w:pPr>
            <w:r>
              <w:rPr>
                <w:rFonts w:hint="eastAsia"/>
              </w:rPr>
              <w:t>16</w:t>
            </w:r>
          </w:p>
        </w:tc>
        <w:tc>
          <w:tcPr>
            <w:tcW w:w="2405" w:type="dxa"/>
          </w:tcPr>
          <w:p w14:paraId="1C9893D0" w14:textId="77777777" w:rsidR="00433929" w:rsidRPr="001673F9" w:rsidRDefault="00433929">
            <w:pPr>
              <w:pStyle w:val="afff6"/>
            </w:pPr>
            <w:r>
              <w:rPr>
                <w:rFonts w:hint="eastAsia"/>
              </w:rPr>
              <w:t>コンバージョン率</w:t>
            </w:r>
          </w:p>
        </w:tc>
        <w:tc>
          <w:tcPr>
            <w:tcW w:w="6662" w:type="dxa"/>
          </w:tcPr>
          <w:p w14:paraId="246B50D4" w14:textId="77777777" w:rsidR="00433929" w:rsidRDefault="00433929">
            <w:pPr>
              <w:pStyle w:val="afff6"/>
            </w:pPr>
            <w:r>
              <w:rPr>
                <w:rFonts w:hint="eastAsia"/>
              </w:rPr>
              <w:t>購入者／サイト訪問者</w:t>
            </w:r>
          </w:p>
        </w:tc>
        <w:tc>
          <w:tcPr>
            <w:tcW w:w="822" w:type="dxa"/>
          </w:tcPr>
          <w:p w14:paraId="4408ACAF" w14:textId="77777777" w:rsidR="00433929" w:rsidRDefault="00433929">
            <w:pPr>
              <w:pStyle w:val="afff6"/>
            </w:pPr>
            <w:r>
              <w:rPr>
                <w:rFonts w:hint="eastAsia"/>
              </w:rPr>
              <w:t>％</w:t>
            </w:r>
          </w:p>
        </w:tc>
      </w:tr>
      <w:tr w:rsidR="00433929" w14:paraId="493106E5" w14:textId="77777777">
        <w:tc>
          <w:tcPr>
            <w:tcW w:w="567" w:type="dxa"/>
          </w:tcPr>
          <w:p w14:paraId="682886FE" w14:textId="77777777" w:rsidR="00433929" w:rsidRDefault="00433929">
            <w:pPr>
              <w:pStyle w:val="afff6"/>
            </w:pPr>
            <w:r>
              <w:rPr>
                <w:rFonts w:hint="eastAsia"/>
              </w:rPr>
              <w:t>17</w:t>
            </w:r>
          </w:p>
        </w:tc>
        <w:tc>
          <w:tcPr>
            <w:tcW w:w="2405" w:type="dxa"/>
          </w:tcPr>
          <w:p w14:paraId="75CFA7FF" w14:textId="77777777" w:rsidR="00433929" w:rsidRPr="001673F9" w:rsidRDefault="00433929">
            <w:pPr>
              <w:pStyle w:val="afff6"/>
            </w:pPr>
            <w:r>
              <w:rPr>
                <w:rFonts w:hint="eastAsia"/>
              </w:rPr>
              <w:t>売上高の増加率</w:t>
            </w:r>
          </w:p>
        </w:tc>
        <w:tc>
          <w:tcPr>
            <w:tcW w:w="6662" w:type="dxa"/>
          </w:tcPr>
          <w:p w14:paraId="3A6CC6CA" w14:textId="77777777" w:rsidR="00433929" w:rsidRDefault="00433929">
            <w:pPr>
              <w:pStyle w:val="afff6"/>
              <w:rPr>
                <w:lang w:eastAsia="zh-TW"/>
              </w:rPr>
            </w:pPr>
            <w:r>
              <w:rPr>
                <w:rFonts w:hint="eastAsia"/>
                <w:lang w:eastAsia="zh-TW"/>
              </w:rPr>
              <w:t>「今年度総売上高」／「基準年度総売上高」</w:t>
            </w:r>
          </w:p>
        </w:tc>
        <w:tc>
          <w:tcPr>
            <w:tcW w:w="822" w:type="dxa"/>
          </w:tcPr>
          <w:p w14:paraId="7A13159C" w14:textId="77777777" w:rsidR="00433929" w:rsidRDefault="00433929">
            <w:pPr>
              <w:pStyle w:val="afff6"/>
            </w:pPr>
            <w:r>
              <w:rPr>
                <w:rFonts w:hint="eastAsia"/>
              </w:rPr>
              <w:t>％</w:t>
            </w:r>
          </w:p>
        </w:tc>
      </w:tr>
      <w:tr w:rsidR="00433929" w14:paraId="1FED36A2" w14:textId="77777777">
        <w:tc>
          <w:tcPr>
            <w:tcW w:w="567" w:type="dxa"/>
          </w:tcPr>
          <w:p w14:paraId="78E25787" w14:textId="77777777" w:rsidR="00433929" w:rsidRDefault="00433929">
            <w:pPr>
              <w:pStyle w:val="afff6"/>
            </w:pPr>
            <w:r>
              <w:rPr>
                <w:rFonts w:hint="eastAsia"/>
              </w:rPr>
              <w:t>18</w:t>
            </w:r>
          </w:p>
        </w:tc>
        <w:tc>
          <w:tcPr>
            <w:tcW w:w="2405" w:type="dxa"/>
          </w:tcPr>
          <w:p w14:paraId="1E44DC2B" w14:textId="77777777" w:rsidR="00433929" w:rsidRPr="001673F9" w:rsidRDefault="00433929">
            <w:pPr>
              <w:pStyle w:val="afff6"/>
            </w:pPr>
            <w:r>
              <w:rPr>
                <w:rFonts w:hint="eastAsia"/>
              </w:rPr>
              <w:t>利益の増加率</w:t>
            </w:r>
          </w:p>
        </w:tc>
        <w:tc>
          <w:tcPr>
            <w:tcW w:w="6662" w:type="dxa"/>
          </w:tcPr>
          <w:p w14:paraId="52BF167E" w14:textId="77777777" w:rsidR="00433929" w:rsidRDefault="00433929">
            <w:pPr>
              <w:pStyle w:val="afff6"/>
              <w:rPr>
                <w:lang w:eastAsia="zh-TW"/>
              </w:rPr>
            </w:pPr>
            <w:r>
              <w:rPr>
                <w:rFonts w:hint="eastAsia"/>
                <w:lang w:eastAsia="zh-TW"/>
              </w:rPr>
              <w:t>（「今年度総売上」―「今年度年間経費」）／（「基準度総売上」―「基準度年間経費」）</w:t>
            </w:r>
          </w:p>
        </w:tc>
        <w:tc>
          <w:tcPr>
            <w:tcW w:w="822" w:type="dxa"/>
          </w:tcPr>
          <w:p w14:paraId="07CEB472" w14:textId="77777777" w:rsidR="00433929" w:rsidRDefault="00433929">
            <w:pPr>
              <w:pStyle w:val="afff6"/>
            </w:pPr>
            <w:r>
              <w:rPr>
                <w:rFonts w:hint="eastAsia"/>
              </w:rPr>
              <w:t>％</w:t>
            </w:r>
          </w:p>
        </w:tc>
      </w:tr>
    </w:tbl>
    <w:p w14:paraId="6A55A7AF" w14:textId="77777777" w:rsidR="00433929" w:rsidRDefault="00433929" w:rsidP="00BC0D64">
      <w:pPr>
        <w:pStyle w:val="aff4"/>
      </w:pPr>
      <w:r w:rsidRPr="00541ABD">
        <w:rPr>
          <w:noProof/>
        </w:rPr>
        <mc:AlternateContent>
          <mc:Choice Requires="wps">
            <w:drawing>
              <wp:anchor distT="0" distB="0" distL="114300" distR="114300" simplePos="0" relativeHeight="251656467" behindDoc="0" locked="1" layoutInCell="1" allowOverlap="1" wp14:anchorId="616C4871" wp14:editId="02167B39">
                <wp:simplePos x="0" y="0"/>
                <wp:positionH relativeFrom="margin">
                  <wp:posOffset>1091565</wp:posOffset>
                </wp:positionH>
                <wp:positionV relativeFrom="paragraph">
                  <wp:posOffset>29210</wp:posOffset>
                </wp:positionV>
                <wp:extent cx="4463415" cy="255905"/>
                <wp:effectExtent l="0" t="0" r="0" b="0"/>
                <wp:wrapTopAndBottom/>
                <wp:docPr id="1978712934" name="テキスト ボックス 12"/>
                <wp:cNvGraphicFramePr/>
                <a:graphic xmlns:a="http://schemas.openxmlformats.org/drawingml/2006/main">
                  <a:graphicData uri="http://schemas.microsoft.com/office/word/2010/wordprocessingShape">
                    <wps:wsp>
                      <wps:cNvSpPr txBox="1"/>
                      <wps:spPr>
                        <a:xfrm>
                          <a:off x="0" y="0"/>
                          <a:ext cx="4463415" cy="255905"/>
                        </a:xfrm>
                        <a:prstGeom prst="rect">
                          <a:avLst/>
                        </a:prstGeom>
                        <a:solidFill>
                          <a:sysClr val="window" lastClr="FFFFFF"/>
                        </a:solidFill>
                        <a:ln w="6350">
                          <a:noFill/>
                        </a:ln>
                      </wps:spPr>
                      <wps:txbx>
                        <w:txbxContent>
                          <w:p w14:paraId="159AAC50" w14:textId="77777777" w:rsidR="00433929" w:rsidRDefault="00433929" w:rsidP="00503B2A">
                            <w:pPr>
                              <w:pStyle w:val="aff2"/>
                            </w:pPr>
                            <w:r w:rsidRPr="001936AE">
                              <w:rPr>
                                <w:rFonts w:hint="eastAsia"/>
                              </w:rPr>
                              <w:t>（出典）「デジタル・ガバメント推進標準ガイドライン</w:t>
                            </w:r>
                            <w:r w:rsidRPr="001936AE">
                              <w:t xml:space="preserve"> 実践ガイドブック」をもとに作成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C4871" id="_x0000_s1167" type="#_x0000_t202" style="position:absolute;left:0;text-align:left;margin-left:85.95pt;margin-top:2.3pt;width:351.45pt;height:20.15pt;z-index:2516564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" fillcolor="window" stroked="f" strokeweight=".5pt">
                <v:textbox>
                  <w:txbxContent>
                    <w:p w14:paraId="159AAC50" w14:textId="77777777" w:rsidR="00433929" w:rsidRDefault="00433929" w:rsidP="00503B2A">
                      <w:pPr>
                        <w:pStyle w:val="aff2"/>
                      </w:pPr>
                      <w:r w:rsidRPr="001936AE">
                        <w:rPr>
                          <w:rFonts w:hint="eastAsia"/>
                        </w:rPr>
                        <w:t>（出典）「デジタル・ガバメント推進標準ガイドライン</w:t>
                      </w:r>
                      <w:r w:rsidRPr="001936AE">
                        <w:t xml:space="preserve"> 実践ガイドブック」をもとに作成</w:t>
                      </w:r>
                    </w:p>
                  </w:txbxContent>
                </v:textbox>
                <w10:wrap type="topAndBottom" anchorx="margin"/>
                <w10:anchorlock/>
              </v:shape>
            </w:pict>
          </mc:Fallback>
        </mc:AlternateContent>
      </w:r>
    </w:p>
    <w:p w14:paraId="730EE5AC" w14:textId="77777777" w:rsidR="00433929" w:rsidRDefault="00433929" w:rsidP="00BC0D64">
      <w:pPr>
        <w:pStyle w:val="aff4"/>
      </w:pPr>
      <w:r w:rsidRPr="003C34DC">
        <w:t>業務実施部門を含めた運用体制を確立する</w:t>
      </w:r>
    </w:p>
    <w:p w14:paraId="1D8DF66A" w14:textId="77777777" w:rsidR="00433929" w:rsidRDefault="00433929" w:rsidP="00FC149B">
      <w:r>
        <w:rPr>
          <w:rFonts w:hint="eastAsia"/>
        </w:rPr>
        <w:t>情報システムの各種テストが完了し、後は本番リリースを迎えるだけという状態に準備が整い、運用・保守フェーズを任せる事業者が確定したら、サービス・業務を利用者に提供するまであと一歩です。運用・保守フェーズでは、最初に司令塔となるPJMOを含んだ運用統制を行うチームを構築し、プロジェクトを管理していくことになります。円滑な運営を進めるためには、注意点があります。業務実施部門（主に当該情報システムの業務統括部門）とのコミュニケーションと役割分担です。</w:t>
      </w:r>
    </w:p>
    <w:p w14:paraId="6A330EF5" w14:textId="77777777" w:rsidR="00433929" w:rsidRDefault="00433929" w:rsidP="00BC0D64">
      <w:r>
        <w:rPr>
          <w:rFonts w:hint="eastAsia"/>
        </w:rPr>
        <w:t>業務実施部門には、情報システムを用いて実際に業務を行う従業員が集まっています。この多くの従業員に、プロジェクトの目的・目標を理解してもらうことは、標準ガイドライン「第８章サービス・業務の運営と改善」で触れています。運営に入ってからは次の点に気をつけて実施することが重要です。</w:t>
      </w:r>
    </w:p>
    <w:tbl>
      <w:tblPr>
        <w:tblStyle w:val="aa"/>
        <w:tblW w:w="0" w:type="auto"/>
        <w:tblLook w:val="04A0" w:firstRow="1" w:lastRow="0" w:firstColumn="1" w:lastColumn="0" w:noHBand="0" w:noVBand="1"/>
      </w:tblPr>
      <w:tblGrid>
        <w:gridCol w:w="10456"/>
      </w:tblGrid>
      <w:tr w:rsidR="00433929" w14:paraId="5E00125F" w14:textId="77777777">
        <w:tc>
          <w:tcPr>
            <w:tcW w:w="10456" w:type="dxa"/>
            <w:shd w:val="clear" w:color="auto" w:fill="215E99" w:themeFill="text2" w:themeFillTint="BF"/>
          </w:tcPr>
          <w:p w14:paraId="43D1ADA9" w14:textId="77777777" w:rsidR="00433929" w:rsidRPr="003C34DC" w:rsidRDefault="00433929">
            <w:pPr>
              <w:pStyle w:val="aff0"/>
            </w:pPr>
            <w:r w:rsidRPr="003C34DC">
              <w:t>業務実施部門との役割分担・コミュニケーションで気をつける点</w:t>
            </w:r>
          </w:p>
        </w:tc>
      </w:tr>
      <w:tr w:rsidR="00433929" w14:paraId="3ACAFB9F" w14:textId="77777777">
        <w:tc>
          <w:tcPr>
            <w:tcW w:w="10456" w:type="dxa"/>
          </w:tcPr>
          <w:p w14:paraId="43CDA885" w14:textId="77777777" w:rsidR="00433929" w:rsidRDefault="00433929" w:rsidP="00892C01">
            <w:pPr>
              <w:pStyle w:val="afff6"/>
              <w:numPr>
                <w:ilvl w:val="0"/>
                <w:numId w:val="252"/>
              </w:numPr>
            </w:pPr>
            <w:r>
              <w:rPr>
                <w:rFonts w:hint="eastAsia"/>
              </w:rPr>
              <w:t>PJMO</w:t>
            </w:r>
            <w:r w:rsidRPr="003C34DC">
              <w:t>には、業務実施部門の担当者が参画するよう、組織を組成</w:t>
            </w:r>
            <w:r>
              <w:rPr>
                <w:rFonts w:hint="eastAsia"/>
              </w:rPr>
              <w:t>します</w:t>
            </w:r>
            <w:r w:rsidRPr="003C34DC">
              <w:t>。運用・保守に関わる定期報告会では業務実施部門の担当者（代表者）が参加した上で、常に情報を共有できるように</w:t>
            </w:r>
            <w:r>
              <w:rPr>
                <w:rFonts w:hint="eastAsia"/>
              </w:rPr>
              <w:t>します。</w:t>
            </w:r>
          </w:p>
          <w:p w14:paraId="43C6C045" w14:textId="77777777" w:rsidR="00433929" w:rsidRDefault="00433929" w:rsidP="00892C01">
            <w:pPr>
              <w:pStyle w:val="afff6"/>
              <w:numPr>
                <w:ilvl w:val="0"/>
                <w:numId w:val="252"/>
              </w:numPr>
            </w:pPr>
            <w:r w:rsidRPr="003C34DC">
              <w:t>日常的に、現場業務で発生した問題や状況に関する情報が</w:t>
            </w:r>
            <w:r>
              <w:rPr>
                <w:rFonts w:hint="eastAsia"/>
              </w:rPr>
              <w:t>PJMO</w:t>
            </w:r>
            <w:r w:rsidRPr="003C34DC">
              <w:t>に伝わるよう業務実施部門の担当者とのコミュニケーションルールを明確にしてお</w:t>
            </w:r>
            <w:r>
              <w:rPr>
                <w:rFonts w:hint="eastAsia"/>
              </w:rPr>
              <w:t>きます。</w:t>
            </w:r>
          </w:p>
        </w:tc>
      </w:tr>
    </w:tbl>
    <w:p w14:paraId="4F93BD71" w14:textId="77777777" w:rsidR="00F737CD" w:rsidRDefault="00F737CD" w:rsidP="00BC0D64"/>
    <w:p w14:paraId="1823D376" w14:textId="0130FE2D" w:rsidR="00433929" w:rsidRDefault="00433929" w:rsidP="00BC0D64">
      <w:r w:rsidRPr="003C34DC">
        <w:rPr>
          <w:rFonts w:hint="eastAsia"/>
        </w:rPr>
        <w:t>業務実施部門と</w:t>
      </w:r>
      <w:r>
        <w:rPr>
          <w:rFonts w:hint="eastAsia"/>
        </w:rPr>
        <w:t>PJMO</w:t>
      </w:r>
      <w:r w:rsidRPr="003C34DC">
        <w:rPr>
          <w:rFonts w:hint="eastAsia"/>
        </w:rPr>
        <w:t>との関わりについては、プロジェクト立ち上げ時の</w:t>
      </w:r>
      <w:r>
        <w:rPr>
          <w:rFonts w:hint="eastAsia"/>
        </w:rPr>
        <w:t>PJMO</w:t>
      </w:r>
      <w:r w:rsidRPr="003C34DC">
        <w:rPr>
          <w:rFonts w:hint="eastAsia"/>
        </w:rPr>
        <w:t>の</w:t>
      </w:r>
      <w:r>
        <w:rPr>
          <w:rFonts w:hint="eastAsia"/>
        </w:rPr>
        <w:t>組成にまでさかのぼります。そこでは、基本的にPJMOには制度所管部門および情報システム部門とともに、業務実施部門の担当者が参画することが望ましいことが言及されています。</w:t>
      </w:r>
    </w:p>
    <w:p w14:paraId="31742165" w14:textId="77777777" w:rsidR="00433929" w:rsidRDefault="00433929" w:rsidP="00BC0D64">
      <w:r>
        <w:rPr>
          <w:rFonts w:hint="eastAsia"/>
        </w:rPr>
        <w:t>これまでは、新しいサービス・業務の要件を定めるために、業務実施部門の従業員から意見・要望を収集することが主でした。しかし、サービス・業務の運営フェーズになると、コミュニケーションの流れが、収集だけではなく、業務実施部門からの情報提供が加わります。</w:t>
      </w:r>
    </w:p>
    <w:p w14:paraId="4F31FD20" w14:textId="77777777" w:rsidR="00433929" w:rsidRDefault="00433929" w:rsidP="00BC0D64">
      <w:r>
        <w:rPr>
          <w:rFonts w:hint="eastAsia"/>
        </w:rPr>
        <w:t>利用者からの意見や要望を把握するためには、最も接点が多い業務実施部門の従業員からの情報提供が欠かせません。また、運用・保守で発生した報告内容には、利用者からの問い合わせや発見した不具合、不具合修正に伴う情報システムの稼動停止連絡など、さまざまな情報が含まれます。これらを業務実施部門と共有することにより、業務実施部門の中で必要な調整や対策を行い、今後問題を引き起こすリスクを低減させることが可能となります。</w:t>
      </w:r>
    </w:p>
    <w:p w14:paraId="4BC8A1DF" w14:textId="77777777" w:rsidR="00433929" w:rsidRDefault="00433929" w:rsidP="00BC0D64">
      <w:r>
        <w:rPr>
          <w:rFonts w:hint="eastAsia"/>
        </w:rPr>
        <w:t>そのためにも、プロジェクトの情報が集まるPJMOへの参画、定期報告会への必要な人員の出席、代表者から業務実施部門の関係者全員への情報伝達手段などを、運用および保守が開始する前に取り決めておくことが重要です。</w:t>
      </w:r>
    </w:p>
    <w:p w14:paraId="6AF6BB68" w14:textId="77777777" w:rsidR="00433929" w:rsidRDefault="00433929" w:rsidP="00BC0D64"/>
    <w:p w14:paraId="168064FE" w14:textId="77777777" w:rsidR="00433929" w:rsidRDefault="00433929" w:rsidP="00BC0D64">
      <w:pPr>
        <w:pStyle w:val="aff4"/>
      </w:pPr>
      <w:r w:rsidRPr="00165868">
        <w:t>障害発生時の役割分担に注意する</w:t>
      </w:r>
    </w:p>
    <w:p w14:paraId="56AF2071" w14:textId="77777777" w:rsidR="00433929" w:rsidRDefault="00433929" w:rsidP="00BC0D64">
      <w:r>
        <w:rPr>
          <w:rFonts w:hint="eastAsia"/>
        </w:rPr>
        <w:t>障害が発生しない情報システムは、ほぼありません。大切なのは、障害が発生した際に適切な対応をとることで被害を最小限に留め、暫定対策から恒久対策を実施し、将来にわたって同じまたは同じような障害を発生させないようにすることです。そのためには、障害対応という急を要する状況の中でも、PJMO、運用の事業者、保守の事業者、そのほかの関係者が適切な役割分担の下に協働して対応を進めていくことが必要になります。運用と保守の事業者が異なる場合や、運用・保守それぞれを複数事業者で分担して実施する場合もあり、役割や責任が曖昧になることで対応が遅くなってしまうことや被害が拡大してしまうことも多いです。</w:t>
      </w:r>
    </w:p>
    <w:p w14:paraId="177C636C" w14:textId="77777777" w:rsidR="00433929" w:rsidRDefault="00433929" w:rsidP="00BC0D64">
      <w:r>
        <w:rPr>
          <w:rFonts w:hint="eastAsia"/>
        </w:rPr>
        <w:t>まずは、障害発生時における運用と保守の基本的な役割分担を理解することが重要です。この考え方を踏まえた上で、プロジェクトの体制や特性を踏まえて、詳細を決めていきます。</w:t>
      </w:r>
    </w:p>
    <w:p w14:paraId="19FEEDF2" w14:textId="77777777" w:rsidR="00433929" w:rsidRDefault="00433929" w:rsidP="00BC0D64">
      <w:r w:rsidRPr="00541ABD">
        <w:rPr>
          <w:noProof/>
        </w:rPr>
        <mc:AlternateContent>
          <mc:Choice Requires="wps">
            <w:drawing>
              <wp:anchor distT="0" distB="0" distL="114300" distR="114300" simplePos="0" relativeHeight="251656465" behindDoc="0" locked="0" layoutInCell="1" allowOverlap="1" wp14:anchorId="082AC903" wp14:editId="2B7D5B73">
                <wp:simplePos x="0" y="0"/>
                <wp:positionH relativeFrom="margin">
                  <wp:align>center</wp:align>
                </wp:positionH>
                <wp:positionV relativeFrom="paragraph">
                  <wp:posOffset>4460875</wp:posOffset>
                </wp:positionV>
                <wp:extent cx="4464000" cy="432000"/>
                <wp:effectExtent l="0" t="0" r="0" b="6350"/>
                <wp:wrapTopAndBottom/>
                <wp:docPr id="1064731581" name="テキスト ボックス 20"/>
                <wp:cNvGraphicFramePr/>
                <a:graphic xmlns:a="http://schemas.openxmlformats.org/drawingml/2006/main">
                  <a:graphicData uri="http://schemas.microsoft.com/office/word/2010/wordprocessingShape">
                    <wps:wsp>
                      <wps:cNvSpPr txBox="1"/>
                      <wps:spPr>
                        <a:xfrm>
                          <a:off x="0" y="0"/>
                          <a:ext cx="4464000" cy="432000"/>
                        </a:xfrm>
                        <a:prstGeom prst="rect">
                          <a:avLst/>
                        </a:prstGeom>
                        <a:solidFill>
                          <a:sysClr val="window" lastClr="FFFFFF"/>
                        </a:solidFill>
                        <a:ln w="6350">
                          <a:noFill/>
                        </a:ln>
                      </wps:spPr>
                      <wps:txbx>
                        <w:txbxContent>
                          <w:p w14:paraId="1A2D6A38" w14:textId="7C301002" w:rsidR="00433929" w:rsidRDefault="00433929" w:rsidP="00C513E3">
                            <w:pPr>
                              <w:pStyle w:val="aff2"/>
                            </w:pPr>
                            <w:r>
                              <w:rPr>
                                <w:rFonts w:hint="eastAsia"/>
                              </w:rPr>
                              <w:t>図</w:t>
                            </w:r>
                            <w:r w:rsidR="003347EC">
                              <w:rPr>
                                <w:rFonts w:hint="eastAsia"/>
                              </w:rPr>
                              <w:t>80</w:t>
                            </w:r>
                            <w:r>
                              <w:rPr>
                                <w:rFonts w:hint="eastAsia"/>
                              </w:rPr>
                              <w:t>. 障害発生時の運用と保守の役割分担の例</w:t>
                            </w:r>
                          </w:p>
                          <w:p w14:paraId="5B50A85B" w14:textId="77777777" w:rsidR="00433929" w:rsidRDefault="00433929" w:rsidP="00C513E3">
                            <w:pPr>
                              <w:pStyle w:val="aff2"/>
                            </w:pPr>
                            <w:r w:rsidRPr="001936AE">
                              <w:rPr>
                                <w:rFonts w:hint="eastAsia"/>
                              </w:rPr>
                              <w:t>（出典）「デジタル・ガバメント推進標準ガイドライン</w:t>
                            </w:r>
                            <w:r w:rsidRPr="001936AE">
                              <w:t xml:space="preserve"> 実践ガイドブック」をもとに作成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AC903" id="_x0000_s1168" type="#_x0000_t202" style="position:absolute;left:0;text-align:left;margin-left:0;margin-top:351.25pt;width:351.5pt;height:34pt;z-index:25165646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" fillcolor="window" stroked="f" strokeweight=".5pt">
                <v:textbox>
                  <w:txbxContent>
                    <w:p w14:paraId="1A2D6A38" w14:textId="7C301002" w:rsidR="00433929" w:rsidRDefault="00433929" w:rsidP="00C513E3">
                      <w:pPr>
                        <w:pStyle w:val="aff2"/>
                      </w:pPr>
                      <w:r>
                        <w:rPr>
                          <w:rFonts w:hint="eastAsia"/>
                        </w:rPr>
                        <w:t>図</w:t>
                      </w:r>
                      <w:r w:rsidR="003347EC">
                        <w:rPr>
                          <w:rFonts w:hint="eastAsia"/>
                        </w:rPr>
                        <w:t>80</w:t>
                      </w:r>
                      <w:r>
                        <w:rPr>
                          <w:rFonts w:hint="eastAsia"/>
                        </w:rPr>
                        <w:t>. 障害発生時の運用と保守の役割分担の例</w:t>
                      </w:r>
                    </w:p>
                    <w:p w14:paraId="5B50A85B" w14:textId="77777777" w:rsidR="00433929" w:rsidRDefault="00433929" w:rsidP="00C513E3">
                      <w:pPr>
                        <w:pStyle w:val="aff2"/>
                      </w:pPr>
                      <w:r w:rsidRPr="001936AE">
                        <w:rPr>
                          <w:rFonts w:hint="eastAsia"/>
                        </w:rPr>
                        <w:t>（出典）「デジタル・ガバメント推進標準ガイドライン</w:t>
                      </w:r>
                      <w:r w:rsidRPr="001936AE">
                        <w:t xml:space="preserve"> 実践ガイドブック」をもとに作成</w:t>
                      </w:r>
                    </w:p>
                  </w:txbxContent>
                </v:textbox>
                <w10:wrap type="topAndBottom" anchorx="margin"/>
              </v:shape>
            </w:pict>
          </mc:Fallback>
        </mc:AlternateContent>
      </w:r>
      <w:r>
        <w:rPr>
          <w:noProof/>
        </w:rPr>
        <w:drawing>
          <wp:anchor distT="0" distB="0" distL="114300" distR="114300" simplePos="0" relativeHeight="251656462" behindDoc="0" locked="0" layoutInCell="1" allowOverlap="1" wp14:anchorId="5A0B8587" wp14:editId="7D5D34EB">
            <wp:simplePos x="0" y="0"/>
            <wp:positionH relativeFrom="margin">
              <wp:posOffset>291465</wp:posOffset>
            </wp:positionH>
            <wp:positionV relativeFrom="paragraph">
              <wp:posOffset>1110615</wp:posOffset>
            </wp:positionV>
            <wp:extent cx="6325235" cy="3194050"/>
            <wp:effectExtent l="0" t="0" r="0" b="0"/>
            <wp:wrapTopAndBottom/>
            <wp:docPr id="12332547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54763" name="Picture 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6325235" cy="3194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極端な例ですが、PJMOの体制が1名の場合は、</w:t>
      </w:r>
      <w:r>
        <w:t>24時間365日稼</w:t>
      </w:r>
      <w:r>
        <w:rPr>
          <w:rFonts w:hint="eastAsia"/>
        </w:rPr>
        <w:t>動</w:t>
      </w:r>
      <w:r>
        <w:t>するサービスへの</w:t>
      </w:r>
      <w:r>
        <w:rPr>
          <w:rFonts w:hint="eastAsia"/>
        </w:rPr>
        <w:t>対応は十分にできません。どのようなタイミングで障害が発生するかは予想できないからです。深夜や休暇取得中など、PJMOが対応できない状況が存在することを前提に、運用事業者・保守事業者と役割分担を検討する必要があります。</w:t>
      </w:r>
    </w:p>
    <w:p w14:paraId="63FB09DF" w14:textId="77777777" w:rsidR="00433929" w:rsidRDefault="00433929" w:rsidP="00681875">
      <w:pPr>
        <w:ind w:firstLineChars="0" w:firstLine="0"/>
      </w:pPr>
    </w:p>
    <w:p w14:paraId="30B68941" w14:textId="77777777" w:rsidR="00433929" w:rsidRPr="009943B5" w:rsidRDefault="00433929" w:rsidP="00681875">
      <w:pPr>
        <w:ind w:firstLineChars="0" w:firstLine="0"/>
      </w:pPr>
      <w:r>
        <w:rPr>
          <w:rFonts w:hint="eastAsia"/>
        </w:rPr>
        <w:t>「運用および保守」において、中小企業でも意識すべき重要な観点の</w:t>
      </w:r>
      <w:r w:rsidRPr="00525B85">
        <w:rPr>
          <w:rFonts w:hint="eastAsia"/>
        </w:rPr>
        <w:t>詳細は</w:t>
      </w:r>
      <w:r>
        <w:rPr>
          <w:rFonts w:hint="eastAsia"/>
        </w:rPr>
        <w:t>、「</w:t>
      </w:r>
      <w:r w:rsidRPr="00407D0B">
        <w:t>DS-120デジタル・ガバメント推進標準ガイドライン実践ガイドブック</w:t>
      </w:r>
      <w:r>
        <w:rPr>
          <w:rFonts w:hint="eastAsia"/>
        </w:rPr>
        <w:t>」の以下の箇所を参照してください。</w:t>
      </w:r>
    </w:p>
    <w:tbl>
      <w:tblPr>
        <w:tblStyle w:val="aa"/>
        <w:tblW w:w="0" w:type="auto"/>
        <w:tblLook w:val="04A0" w:firstRow="1" w:lastRow="0" w:firstColumn="1" w:lastColumn="0" w:noHBand="0" w:noVBand="1"/>
      </w:tblPr>
      <w:tblGrid>
        <w:gridCol w:w="10456"/>
      </w:tblGrid>
      <w:tr w:rsidR="00433929" w14:paraId="025F6BEB" w14:textId="77777777">
        <w:tc>
          <w:tcPr>
            <w:tcW w:w="10456" w:type="dxa"/>
            <w:shd w:val="clear" w:color="auto" w:fill="215E99" w:themeFill="text2" w:themeFillTint="BF"/>
          </w:tcPr>
          <w:p w14:paraId="65BC42E6" w14:textId="77777777" w:rsidR="00433929" w:rsidRPr="00A56F74" w:rsidRDefault="00433929">
            <w:pPr>
              <w:pStyle w:val="aff0"/>
            </w:pPr>
            <w:r>
              <w:rPr>
                <w:rFonts w:hint="eastAsia"/>
              </w:rPr>
              <w:t>中小企業が意識すべき観点</w:t>
            </w:r>
          </w:p>
        </w:tc>
      </w:tr>
      <w:tr w:rsidR="00433929" w14:paraId="4C8FAB93" w14:textId="77777777">
        <w:tc>
          <w:tcPr>
            <w:tcW w:w="10456" w:type="dxa"/>
          </w:tcPr>
          <w:p w14:paraId="21BBBB3D" w14:textId="77777777" w:rsidR="00433929" w:rsidRDefault="00433929">
            <w:pPr>
              <w:pStyle w:val="afff6"/>
            </w:pPr>
            <w:r w:rsidRPr="009503F6">
              <w:rPr>
                <w:rFonts w:hint="eastAsia"/>
              </w:rPr>
              <w:t>第</w:t>
            </w:r>
            <w:r>
              <w:rPr>
                <w:rFonts w:hint="eastAsia"/>
              </w:rPr>
              <w:t>3</w:t>
            </w:r>
            <w:r w:rsidRPr="009503F6">
              <w:t>編 第</w:t>
            </w:r>
            <w:r>
              <w:rPr>
                <w:rFonts w:hint="eastAsia"/>
              </w:rPr>
              <w:t>9</w:t>
            </w:r>
            <w:r w:rsidRPr="009503F6">
              <w:t xml:space="preserve">章 </w:t>
            </w:r>
            <w:r>
              <w:rPr>
                <w:rFonts w:hint="eastAsia"/>
              </w:rPr>
              <w:t>運用および保守</w:t>
            </w:r>
            <w:r w:rsidRPr="009503F6">
              <w:t xml:space="preserve"> Step</w:t>
            </w:r>
            <w:r>
              <w:rPr>
                <w:rFonts w:hint="eastAsia"/>
              </w:rPr>
              <w:t>3</w:t>
            </w:r>
            <w:r w:rsidRPr="009503F6">
              <w:t xml:space="preserve"> </w:t>
            </w:r>
            <w:r>
              <w:rPr>
                <w:rFonts w:hint="eastAsia"/>
              </w:rPr>
              <w:t>運用・保守の計画</w:t>
            </w:r>
          </w:p>
          <w:p w14:paraId="3A0AD4BA" w14:textId="77777777" w:rsidR="00433929" w:rsidRDefault="00433929">
            <w:pPr>
              <w:pStyle w:val="afff6"/>
            </w:pPr>
            <w:r w:rsidRPr="004222E3">
              <w:rPr>
                <w:rFonts w:hint="eastAsia"/>
              </w:rPr>
              <w:t>第</w:t>
            </w:r>
            <w:r w:rsidRPr="004222E3">
              <w:t>3編 第9章 運用および保守 Step</w:t>
            </w:r>
            <w:r>
              <w:rPr>
                <w:rFonts w:hint="eastAsia"/>
              </w:rPr>
              <w:t>5 運用・保守の改善と業務の引継ぎ</w:t>
            </w:r>
          </w:p>
        </w:tc>
      </w:tr>
    </w:tbl>
    <w:p w14:paraId="3EB61599" w14:textId="77777777" w:rsidR="00433929" w:rsidRPr="005C42FC" w:rsidRDefault="00433929" w:rsidP="00681875">
      <w:pPr>
        <w:ind w:firstLineChars="0" w:firstLine="0"/>
      </w:pPr>
    </w:p>
    <w:p w14:paraId="6A675756" w14:textId="77777777" w:rsidR="00433929" w:rsidRDefault="00433929" w:rsidP="006224F1">
      <w:pPr>
        <w:pStyle w:val="5"/>
      </w:pPr>
      <w:r w:rsidRPr="006224F1">
        <w:rPr>
          <w:rFonts w:hint="eastAsia"/>
        </w:rPr>
        <w:t>セキュリティ機能を実装・運用するためポイント</w:t>
      </w:r>
    </w:p>
    <w:p w14:paraId="198E6665" w14:textId="77777777" w:rsidR="00433929" w:rsidRPr="001A79B7" w:rsidRDefault="00433929" w:rsidP="00B85E51"/>
    <w:tbl>
      <w:tblPr>
        <w:tblStyle w:val="aa"/>
        <w:tblW w:w="0" w:type="auto"/>
        <w:tblLook w:val="04A0" w:firstRow="1" w:lastRow="0" w:firstColumn="1" w:lastColumn="0" w:noHBand="0" w:noVBand="1"/>
      </w:tblPr>
      <w:tblGrid>
        <w:gridCol w:w="10456"/>
      </w:tblGrid>
      <w:tr w:rsidR="00433929" w14:paraId="64D3377A" w14:textId="77777777" w:rsidTr="00E4271E">
        <w:tc>
          <w:tcPr>
            <w:tcW w:w="10456" w:type="dxa"/>
            <w:shd w:val="clear" w:color="auto" w:fill="215E99" w:themeFill="text2" w:themeFillTint="BF"/>
          </w:tcPr>
          <w:p w14:paraId="06FAF69A" w14:textId="77777777" w:rsidR="00433929" w:rsidRDefault="00433929" w:rsidP="00E4271E">
            <w:pPr>
              <w:pStyle w:val="aff0"/>
            </w:pPr>
            <w:r w:rsidRPr="006224F1">
              <w:rPr>
                <w:rFonts w:hint="eastAsia"/>
              </w:rPr>
              <w:t>セキュリティ関連作業を定期的に確実に実施すること</w:t>
            </w:r>
          </w:p>
        </w:tc>
      </w:tr>
      <w:tr w:rsidR="00433929" w14:paraId="420218EE" w14:textId="77777777" w:rsidTr="00053A85">
        <w:tc>
          <w:tcPr>
            <w:tcW w:w="10456" w:type="dxa"/>
          </w:tcPr>
          <w:p w14:paraId="160432BE" w14:textId="77777777" w:rsidR="00433929" w:rsidRDefault="00433929" w:rsidP="00E4271E">
            <w:pPr>
              <w:pStyle w:val="afff6"/>
            </w:pPr>
            <w:r>
              <w:rPr>
                <w:rFonts w:hint="eastAsia"/>
              </w:rPr>
              <w:t>セキュリティ管理に関する要件は、非機能要件で示され、運用・保守フェーズでは、その方針に沿ってアプリケーションやインフラでの対策が講じられている状態にあります。昨今のセキュリティに対する脅威は日々増大しており、運用・保守フェーズでは、設計どおりの対策が維持できるよう、日々確実に作業を続ける必要があります。</w:t>
            </w:r>
          </w:p>
          <w:p w14:paraId="3A1B5A52" w14:textId="77777777" w:rsidR="00433929" w:rsidRDefault="00433929" w:rsidP="00E4271E">
            <w:pPr>
              <w:pStyle w:val="afff6"/>
            </w:pPr>
            <w:r>
              <w:rPr>
                <w:rFonts w:hint="eastAsia"/>
              </w:rPr>
              <w:t>以下に定期的に実施すべき作業の例を挙げます。</w:t>
            </w:r>
          </w:p>
          <w:bookmarkStart w:id="1550" w:name="■セキュリティインシデント20ー1ー9"/>
          <w:p w14:paraId="4664D793" w14:textId="632A6636" w:rsidR="00433929" w:rsidRDefault="00367668" w:rsidP="00892C01">
            <w:pPr>
              <w:pStyle w:val="afff6"/>
              <w:numPr>
                <w:ilvl w:val="0"/>
                <w:numId w:val="247"/>
              </w:numPr>
            </w:pPr>
            <w:r>
              <w:fldChar w:fldCharType="begin"/>
            </w:r>
            <w:r>
              <w:instrText>HYPERLINK  \l "■セキュリティインシデント"</w:instrText>
            </w:r>
            <w:r>
              <w:fldChar w:fldCharType="separate"/>
            </w:r>
            <w:r w:rsidR="00433929" w:rsidRPr="00367668">
              <w:rPr>
                <w:rStyle w:val="a7"/>
              </w:rPr>
              <w:t>セキュリティインシデント</w:t>
            </w:r>
            <w:bookmarkEnd w:id="1550"/>
            <w:r>
              <w:fldChar w:fldCharType="end"/>
            </w:r>
            <w:r w:rsidR="00433929">
              <w:t>発生時の記録、対応、影響範囲の把握</w:t>
            </w:r>
          </w:p>
          <w:p w14:paraId="25AF0FCD" w14:textId="77777777" w:rsidR="00433929" w:rsidRDefault="00433929" w:rsidP="00892C01">
            <w:pPr>
              <w:pStyle w:val="afff6"/>
              <w:numPr>
                <w:ilvl w:val="0"/>
                <w:numId w:val="247"/>
              </w:numPr>
            </w:pPr>
            <w:r>
              <w:t>脅威と修正パッチ適用計画の立案・調整</w:t>
            </w:r>
          </w:p>
          <w:p w14:paraId="47FDE671" w14:textId="77777777" w:rsidR="00433929" w:rsidRDefault="00433929" w:rsidP="00892C01">
            <w:pPr>
              <w:pStyle w:val="afff6"/>
              <w:numPr>
                <w:ilvl w:val="0"/>
                <w:numId w:val="247"/>
              </w:numPr>
            </w:pPr>
            <w:r>
              <w:t>シグニチャ、ブラックリスト（ホワイトリスト含む）</w:t>
            </w:r>
            <w:r>
              <w:rPr>
                <w:rFonts w:hint="eastAsia"/>
              </w:rPr>
              <w:t>の</w:t>
            </w:r>
            <w:r>
              <w:t>更新</w:t>
            </w:r>
          </w:p>
          <w:p w14:paraId="727E5504" w14:textId="77777777" w:rsidR="00433929" w:rsidRDefault="00433929" w:rsidP="00892C01">
            <w:pPr>
              <w:pStyle w:val="afff6"/>
              <w:numPr>
                <w:ilvl w:val="0"/>
                <w:numId w:val="247"/>
              </w:numPr>
            </w:pPr>
            <w:r>
              <w:rPr>
                <w:rFonts w:hint="eastAsia"/>
              </w:rPr>
              <w:t>OSおよび</w:t>
            </w:r>
            <w:r>
              <w:t>プラットフォーム</w:t>
            </w:r>
            <w:r>
              <w:rPr>
                <w:rFonts w:hint="eastAsia"/>
              </w:rPr>
              <w:t>など</w:t>
            </w:r>
            <w:r>
              <w:t>の緊急修正計画の立案・調整</w:t>
            </w:r>
          </w:p>
          <w:p w14:paraId="73905DBB" w14:textId="77777777" w:rsidR="00433929" w:rsidRDefault="00433929" w:rsidP="00892C01">
            <w:pPr>
              <w:pStyle w:val="afff6"/>
              <w:numPr>
                <w:ilvl w:val="0"/>
                <w:numId w:val="247"/>
              </w:numPr>
            </w:pPr>
            <w:r>
              <w:t>セキュリティ向上のための業務改善と利用規制検討</w:t>
            </w:r>
          </w:p>
          <w:p w14:paraId="0468C2B4" w14:textId="75206D8B" w:rsidR="00433929" w:rsidRDefault="00433929" w:rsidP="00892C01">
            <w:pPr>
              <w:pStyle w:val="afff6"/>
              <w:numPr>
                <w:ilvl w:val="0"/>
                <w:numId w:val="247"/>
              </w:numPr>
            </w:pPr>
            <w:r>
              <w:t>中長期的プラットフォーム改善に向けた、システム構成要素の</w:t>
            </w:r>
            <w:bookmarkStart w:id="1551" w:name="■リスク評価20ー1ー9"/>
            <w:r w:rsidR="00FF215F">
              <w:fldChar w:fldCharType="begin"/>
            </w:r>
            <w:r w:rsidR="00FF215F">
              <w:instrText>HYPERLINK  \l "■リスク評価"</w:instrText>
            </w:r>
            <w:r w:rsidR="00FF215F">
              <w:fldChar w:fldCharType="separate"/>
            </w:r>
            <w:r w:rsidRPr="00FF215F">
              <w:rPr>
                <w:rStyle w:val="a7"/>
              </w:rPr>
              <w:t>リスク評価</w:t>
            </w:r>
            <w:bookmarkEnd w:id="1551"/>
            <w:r w:rsidR="00FF215F">
              <w:fldChar w:fldCharType="end"/>
            </w:r>
          </w:p>
        </w:tc>
      </w:tr>
      <w:tr w:rsidR="00433929" w14:paraId="76B00783" w14:textId="77777777" w:rsidTr="006224F1">
        <w:tc>
          <w:tcPr>
            <w:tcW w:w="10456" w:type="dxa"/>
            <w:shd w:val="clear" w:color="auto" w:fill="215E99" w:themeFill="text2" w:themeFillTint="BF"/>
          </w:tcPr>
          <w:p w14:paraId="65833C5F" w14:textId="77777777" w:rsidR="00433929" w:rsidRDefault="00433929" w:rsidP="006224F1">
            <w:pPr>
              <w:pStyle w:val="aff0"/>
            </w:pPr>
            <w:r>
              <w:rPr>
                <w:rFonts w:hint="eastAsia"/>
              </w:rPr>
              <w:t>セキュリティ対策会議の実施</w:t>
            </w:r>
          </w:p>
        </w:tc>
      </w:tr>
      <w:tr w:rsidR="00433929" w14:paraId="60065A58" w14:textId="77777777" w:rsidTr="00053A85">
        <w:tc>
          <w:tcPr>
            <w:tcW w:w="10456" w:type="dxa"/>
          </w:tcPr>
          <w:p w14:paraId="5A1D2838" w14:textId="77777777" w:rsidR="00433929" w:rsidRDefault="00433929" w:rsidP="00E4271E">
            <w:pPr>
              <w:pStyle w:val="afff6"/>
            </w:pPr>
            <w:r>
              <w:rPr>
                <w:rFonts w:hint="eastAsia"/>
              </w:rPr>
              <w:t>運用・保守フェーズは、複数の従業員や事業者が関わるため、会議体の種類がどうしても多くなる傾向があります。中心的な役割を担うPJMOの従業員や事業者の担当者は、会議出席に拘束されてしまい、本来行うべき作業に手が回らないという状況に陥りがちです。そのような状況にならないために、会議体の目的を整理し、必要な出席者を事前に選抜することが重要です。</w:t>
            </w:r>
          </w:p>
          <w:p w14:paraId="2B9CE175" w14:textId="77777777" w:rsidR="00433929" w:rsidRDefault="00433929" w:rsidP="00E4271E">
            <w:pPr>
              <w:pStyle w:val="afff6"/>
            </w:pPr>
          </w:p>
          <w:p w14:paraId="3C821BAC" w14:textId="77777777" w:rsidR="00433929" w:rsidRDefault="00433929" w:rsidP="00892C01">
            <w:pPr>
              <w:pStyle w:val="afff6"/>
              <w:numPr>
                <w:ilvl w:val="0"/>
                <w:numId w:val="248"/>
              </w:numPr>
            </w:pPr>
            <w:r>
              <w:rPr>
                <w:rFonts w:hint="eastAsia"/>
              </w:rPr>
              <w:t>会議の例：セキュリティ対策会議（月次～四半期）</w:t>
            </w:r>
          </w:p>
          <w:p w14:paraId="666C6AFA" w14:textId="77777777" w:rsidR="00433929" w:rsidRPr="000C0C58" w:rsidRDefault="00433929" w:rsidP="00892C01">
            <w:pPr>
              <w:pStyle w:val="afff6"/>
              <w:numPr>
                <w:ilvl w:val="0"/>
                <w:numId w:val="248"/>
              </w:numPr>
            </w:pPr>
            <w:r>
              <w:rPr>
                <w:rFonts w:hint="eastAsia"/>
              </w:rPr>
              <w:t>主な目的・内容：</w:t>
            </w:r>
          </w:p>
          <w:p w14:paraId="6850DC53" w14:textId="77777777" w:rsidR="00433929" w:rsidRDefault="00433929" w:rsidP="00892C01">
            <w:pPr>
              <w:pStyle w:val="afff6"/>
              <w:numPr>
                <w:ilvl w:val="0"/>
                <w:numId w:val="248"/>
              </w:numPr>
            </w:pPr>
            <w:r>
              <w:t>インシデント発生状況の共有</w:t>
            </w:r>
          </w:p>
          <w:p w14:paraId="01213E63" w14:textId="77777777" w:rsidR="00433929" w:rsidRDefault="00433929" w:rsidP="00892C01">
            <w:pPr>
              <w:pStyle w:val="afff6"/>
              <w:numPr>
                <w:ilvl w:val="0"/>
                <w:numId w:val="248"/>
              </w:numPr>
            </w:pPr>
            <w:r>
              <w:t>脅威と修正パッチ計画の調整</w:t>
            </w:r>
          </w:p>
          <w:p w14:paraId="73631475" w14:textId="77777777" w:rsidR="00433929" w:rsidRDefault="00433929" w:rsidP="00892C01">
            <w:pPr>
              <w:pStyle w:val="afff6"/>
              <w:numPr>
                <w:ilvl w:val="0"/>
                <w:numId w:val="248"/>
              </w:numPr>
            </w:pPr>
            <w:r>
              <w:t>シグニチャ、ブラックリスト（ホワイトリスト含む）</w:t>
            </w:r>
            <w:r>
              <w:rPr>
                <w:rFonts w:hint="eastAsia"/>
              </w:rPr>
              <w:t>の</w:t>
            </w:r>
            <w:r>
              <w:t>更新調整</w:t>
            </w:r>
          </w:p>
          <w:p w14:paraId="3B14CB0F" w14:textId="77777777" w:rsidR="00433929" w:rsidRDefault="00433929" w:rsidP="00892C01">
            <w:pPr>
              <w:pStyle w:val="afff6"/>
              <w:numPr>
                <w:ilvl w:val="0"/>
                <w:numId w:val="248"/>
              </w:numPr>
            </w:pPr>
            <w:r>
              <w:rPr>
                <w:rFonts w:hint="eastAsia"/>
              </w:rPr>
              <w:t>OSおよ</w:t>
            </w:r>
            <w:r>
              <w:t>びプラットフォーム</w:t>
            </w:r>
            <w:r>
              <w:rPr>
                <w:rFonts w:hint="eastAsia"/>
              </w:rPr>
              <w:t>など</w:t>
            </w:r>
            <w:r>
              <w:t>の緊急修正計画調整</w:t>
            </w:r>
          </w:p>
          <w:p w14:paraId="27BEDBE3" w14:textId="77777777" w:rsidR="00433929" w:rsidRPr="00077A27" w:rsidRDefault="00433929" w:rsidP="00892C01">
            <w:pPr>
              <w:pStyle w:val="afff6"/>
              <w:numPr>
                <w:ilvl w:val="0"/>
                <w:numId w:val="248"/>
              </w:numPr>
            </w:pPr>
            <w:r>
              <w:t>セキュリティ向上のための業務改善と利用規制検討・承認</w:t>
            </w:r>
          </w:p>
        </w:tc>
      </w:tr>
      <w:tr w:rsidR="00433929" w14:paraId="112E4EC8" w14:textId="77777777" w:rsidTr="00BD47E7">
        <w:tc>
          <w:tcPr>
            <w:tcW w:w="10456" w:type="dxa"/>
            <w:shd w:val="clear" w:color="auto" w:fill="215E99" w:themeFill="text2" w:themeFillTint="BF"/>
          </w:tcPr>
          <w:p w14:paraId="6EC4DBBA" w14:textId="77777777" w:rsidR="00433929" w:rsidRDefault="00433929" w:rsidP="00BD47E7">
            <w:pPr>
              <w:pStyle w:val="aff0"/>
            </w:pPr>
            <w:r>
              <w:rPr>
                <w:rFonts w:hint="eastAsia"/>
              </w:rPr>
              <w:t>情報システムのアカウントの管理</w:t>
            </w:r>
          </w:p>
        </w:tc>
      </w:tr>
      <w:tr w:rsidR="00433929" w14:paraId="40F3EC5B" w14:textId="77777777" w:rsidTr="00053A85">
        <w:tc>
          <w:tcPr>
            <w:tcW w:w="10456" w:type="dxa"/>
          </w:tcPr>
          <w:p w14:paraId="38910AD3" w14:textId="77777777" w:rsidR="00433929" w:rsidRDefault="00433929" w:rsidP="00E4271E">
            <w:pPr>
              <w:pStyle w:val="afff6"/>
            </w:pPr>
            <w:r>
              <w:rPr>
                <w:rFonts w:hint="eastAsia"/>
              </w:rPr>
              <w:t>発注者が運用・保守事業者に対して一定期間の運用・保守実施記録の保管を指示していないなど、情報システムのアカウント管理を運用・保守事業者に丸投げしている場合には、いざという時に必要な記録が参照できず、不正、障害などの原因が究明できないなどの問題が生じる可能性があります。</w:t>
            </w:r>
          </w:p>
          <w:p w14:paraId="2F591506" w14:textId="77777777" w:rsidR="00433929" w:rsidRDefault="00433929" w:rsidP="00E4271E">
            <w:pPr>
              <w:pStyle w:val="afff6"/>
            </w:pPr>
            <w:r>
              <w:rPr>
                <w:rFonts w:hint="eastAsia"/>
              </w:rPr>
              <w:t>上記のリスクを低減する方法として、情報システムのログやトランザクションデータを適切に取得・保管することなどが挙げられます。</w:t>
            </w:r>
          </w:p>
          <w:bookmarkStart w:id="1552" w:name="■機密性20ー1ー9"/>
          <w:p w14:paraId="07884EE4" w14:textId="51A466EC" w:rsidR="00433929" w:rsidRDefault="004C4660" w:rsidP="00E4271E">
            <w:pPr>
              <w:pStyle w:val="afff6"/>
            </w:pPr>
            <w:r>
              <w:fldChar w:fldCharType="begin"/>
            </w:r>
            <w:r>
              <w:rPr>
                <w:rFonts w:hint="eastAsia"/>
              </w:rPr>
              <w:instrText xml:space="preserve">HYPERLINK </w:instrText>
            </w:r>
            <w:r>
              <w:instrText xml:space="preserve"> \l "</w:instrText>
            </w:r>
            <w:r>
              <w:rPr>
                <w:rFonts w:hint="eastAsia"/>
              </w:rPr>
              <w:instrText>■機密性</w:instrText>
            </w:r>
            <w:r>
              <w:instrText>"</w:instrText>
            </w:r>
            <w:r>
              <w:fldChar w:fldCharType="separate"/>
            </w:r>
            <w:r w:rsidR="00433929" w:rsidRPr="004C4660">
              <w:rPr>
                <w:rStyle w:val="a7"/>
                <w:rFonts w:hint="eastAsia"/>
              </w:rPr>
              <w:t>機密性</w:t>
            </w:r>
            <w:bookmarkEnd w:id="1552"/>
            <w:r>
              <w:fldChar w:fldCharType="end"/>
            </w:r>
            <w:r w:rsidR="00433929">
              <w:rPr>
                <w:rFonts w:hint="eastAsia"/>
              </w:rPr>
              <w:t>・</w:t>
            </w:r>
            <w:bookmarkStart w:id="1553" w:name="■完全性20ー1ー9"/>
            <w:r w:rsidR="00417355">
              <w:fldChar w:fldCharType="begin"/>
            </w:r>
            <w:r w:rsidR="00417355">
              <w:rPr>
                <w:rFonts w:hint="eastAsia"/>
              </w:rPr>
              <w:instrText xml:space="preserve">HYPERLINK </w:instrText>
            </w:r>
            <w:r w:rsidR="00417355">
              <w:instrText xml:space="preserve"> \l "</w:instrText>
            </w:r>
            <w:r w:rsidR="00417355">
              <w:rPr>
                <w:rFonts w:hint="eastAsia"/>
              </w:rPr>
              <w:instrText>■完全性</w:instrText>
            </w:r>
            <w:r w:rsidR="00417355">
              <w:instrText>"</w:instrText>
            </w:r>
            <w:r w:rsidR="00417355">
              <w:fldChar w:fldCharType="separate"/>
            </w:r>
            <w:r w:rsidR="00433929" w:rsidRPr="00417355">
              <w:rPr>
                <w:rStyle w:val="a7"/>
                <w:rFonts w:hint="eastAsia"/>
              </w:rPr>
              <w:t>完全性</w:t>
            </w:r>
            <w:bookmarkEnd w:id="1553"/>
            <w:r w:rsidR="00417355">
              <w:fldChar w:fldCharType="end"/>
            </w:r>
            <w:r w:rsidR="00433929">
              <w:rPr>
                <w:rFonts w:hint="eastAsia"/>
              </w:rPr>
              <w:t>・</w:t>
            </w:r>
            <w:bookmarkStart w:id="1554" w:name="■可用性20ー1ー9"/>
            <w:r w:rsidR="00B92D34">
              <w:fldChar w:fldCharType="begin"/>
            </w:r>
            <w:r w:rsidR="00B92D34">
              <w:rPr>
                <w:rFonts w:hint="eastAsia"/>
              </w:rPr>
              <w:instrText xml:space="preserve">HYPERLINK </w:instrText>
            </w:r>
            <w:r w:rsidR="00B92D34">
              <w:instrText xml:space="preserve"> \l "</w:instrText>
            </w:r>
            <w:r w:rsidR="00B92D34">
              <w:rPr>
                <w:rFonts w:hint="eastAsia"/>
              </w:rPr>
              <w:instrText>■可用性</w:instrText>
            </w:r>
            <w:r w:rsidR="00B92D34">
              <w:instrText>"</w:instrText>
            </w:r>
            <w:r w:rsidR="00B92D34">
              <w:fldChar w:fldCharType="separate"/>
            </w:r>
            <w:r w:rsidR="00433929" w:rsidRPr="00B92D34">
              <w:rPr>
                <w:rStyle w:val="a7"/>
                <w:rFonts w:hint="eastAsia"/>
              </w:rPr>
              <w:t>可用性</w:t>
            </w:r>
            <w:bookmarkEnd w:id="1554"/>
            <w:r w:rsidR="00B92D34">
              <w:fldChar w:fldCharType="end"/>
            </w:r>
            <w:r w:rsidR="00433929">
              <w:rPr>
                <w:rFonts w:hint="eastAsia"/>
              </w:rPr>
              <w:t>の観点から特に重要な情報を取扱う場合においては、発注者が特権</w:t>
            </w:r>
            <w:r w:rsidR="00433929">
              <w:t>ID管理を適切に実施することが重要で、事業者の作業計画に基づいて作業の</w:t>
            </w:r>
            <w:r w:rsidR="00433929">
              <w:rPr>
                <w:rFonts w:hint="eastAsia"/>
              </w:rPr>
              <w:t>たびに特権</w:t>
            </w:r>
            <w:r w:rsidR="00433929">
              <w:t>IDを発注者が事業者に付与する運用とする</w:t>
            </w:r>
            <w:r w:rsidR="00433929">
              <w:rPr>
                <w:rFonts w:hint="eastAsia"/>
              </w:rPr>
              <w:t>ことが</w:t>
            </w:r>
            <w:r w:rsidR="00433929">
              <w:t>望ましいです。</w:t>
            </w:r>
          </w:p>
          <w:p w14:paraId="13472DCA" w14:textId="77777777" w:rsidR="00433929" w:rsidRDefault="00433929" w:rsidP="00E4271E">
            <w:pPr>
              <w:pStyle w:val="afff6"/>
            </w:pPr>
          </w:p>
          <w:p w14:paraId="2CB45143" w14:textId="77777777" w:rsidR="00433929" w:rsidRDefault="00433929" w:rsidP="00E4271E">
            <w:pPr>
              <w:pStyle w:val="afff6"/>
            </w:pPr>
            <w:r>
              <w:rPr>
                <w:rFonts w:hint="eastAsia"/>
              </w:rPr>
              <w:t>アカウントの管理や情報の保管は、情報システムの特性に応じて、「政府情報システムにおけるセキュリティ・バイ・デザインガイドライン」や特定非営利活動法人日本ネットワークセキュリティ協会の「【改定新版】特権</w:t>
            </w:r>
            <w:r>
              <w:t>ID管理ガイドライン」を参考にしながら、事前に十分</w:t>
            </w:r>
            <w:r>
              <w:rPr>
                <w:rFonts w:hint="eastAsia"/>
              </w:rPr>
              <w:t>に検討した上で、実施してください。</w:t>
            </w:r>
          </w:p>
          <w:p w14:paraId="1C9E37A1" w14:textId="77777777" w:rsidR="00433929" w:rsidRDefault="00433929" w:rsidP="00E4271E">
            <w:pPr>
              <w:pStyle w:val="afff6"/>
            </w:pPr>
          </w:p>
          <w:p w14:paraId="7CC8EF7B" w14:textId="77777777" w:rsidR="00433929" w:rsidRDefault="00433929" w:rsidP="00E4271E">
            <w:pPr>
              <w:pStyle w:val="afff6"/>
            </w:pPr>
            <w:r>
              <w:rPr>
                <w:rFonts w:hint="eastAsia"/>
              </w:rPr>
              <w:t>※特権</w:t>
            </w:r>
            <w:r>
              <w:t>IDとは</w:t>
            </w:r>
            <w:r>
              <w:rPr>
                <w:rFonts w:hint="eastAsia"/>
              </w:rPr>
              <w:t>：</w:t>
            </w:r>
          </w:p>
          <w:p w14:paraId="43983346" w14:textId="77777777" w:rsidR="00433929" w:rsidRDefault="00433929" w:rsidP="00E4271E">
            <w:pPr>
              <w:pStyle w:val="afff6"/>
            </w:pPr>
            <w:r>
              <w:rPr>
                <w:rFonts w:hint="eastAsia"/>
              </w:rPr>
              <w:t>特権IDとは、</w:t>
            </w:r>
            <w:r>
              <w:t>情報システムを運</w:t>
            </w:r>
            <w:r>
              <w:rPr>
                <w:rFonts w:hint="eastAsia"/>
              </w:rPr>
              <w:t>用・管理するために必要なすべての操作権限を持つ管理者用アカウントのことです。悪意を持った人が特権</w:t>
            </w:r>
            <w:r>
              <w:t>IDを使用した場合、不正や</w:t>
            </w:r>
            <w:r>
              <w:rPr>
                <w:rFonts w:hint="eastAsia"/>
              </w:rPr>
              <w:t>セキュリティ上のリスクなどが懸念されるため、発注者の責任下で、特権</w:t>
            </w:r>
            <w:r>
              <w:t>IDの取扱いには十分に注</w:t>
            </w:r>
            <w:r>
              <w:rPr>
                <w:rFonts w:hint="eastAsia"/>
              </w:rPr>
              <w:t>意が必要です。</w:t>
            </w:r>
          </w:p>
        </w:tc>
      </w:tr>
    </w:tbl>
    <w:p w14:paraId="68BF366C" w14:textId="77777777" w:rsidR="00433929" w:rsidRDefault="00433929" w:rsidP="00D93B88"/>
    <w:tbl>
      <w:tblPr>
        <w:tblStyle w:val="aa"/>
        <w:tblpPr w:leftFromText="142" w:rightFromText="142" w:vertAnchor="text" w:horzAnchor="margin" w:tblpY="198"/>
        <w:tblW w:w="0" w:type="auto"/>
        <w:tblLook w:val="04A0" w:firstRow="1" w:lastRow="0" w:firstColumn="1" w:lastColumn="0" w:noHBand="0" w:noVBand="1"/>
      </w:tblPr>
      <w:tblGrid>
        <w:gridCol w:w="4248"/>
        <w:gridCol w:w="6208"/>
      </w:tblGrid>
      <w:tr w:rsidR="00433929" w14:paraId="7B806111" w14:textId="77777777" w:rsidTr="008D5F17">
        <w:tc>
          <w:tcPr>
            <w:tcW w:w="10456" w:type="dxa"/>
            <w:gridSpan w:val="2"/>
          </w:tcPr>
          <w:p w14:paraId="0A97C57F" w14:textId="77777777" w:rsidR="00433929" w:rsidRDefault="00433929" w:rsidP="00601047">
            <w:pPr>
              <w:pStyle w:val="affe"/>
              <w:framePr w:hSpace="0" w:wrap="auto" w:vAnchor="margin" w:hAnchor="text" w:yAlign="inline"/>
            </w:pPr>
            <w:r w:rsidRPr="000A23A7">
              <w:rPr>
                <w:rFonts w:hint="eastAsia"/>
              </w:rPr>
              <w:t>詳細理解のため参考となる文献（参考文献）</w:t>
            </w:r>
          </w:p>
        </w:tc>
      </w:tr>
      <w:tr w:rsidR="00433929" w:rsidRPr="000A23A7" w14:paraId="0154C9E6" w14:textId="77777777" w:rsidTr="00590915">
        <w:tc>
          <w:tcPr>
            <w:tcW w:w="4248" w:type="dxa"/>
            <w:shd w:val="clear" w:color="auto" w:fill="F1A983" w:themeFill="accent2" w:themeFillTint="99"/>
          </w:tcPr>
          <w:p w14:paraId="0718B168" w14:textId="53060DC7" w:rsidR="00433929" w:rsidRDefault="0065069A" w:rsidP="00601047">
            <w:pPr>
              <w:pStyle w:val="affe"/>
              <w:framePr w:hSpace="0" w:wrap="auto" w:vAnchor="margin" w:hAnchor="text" w:yAlign="inline"/>
            </w:pPr>
            <w:r w:rsidRPr="0065069A">
              <w:t>DS-200</w:t>
            </w:r>
            <w:r w:rsidR="00433929">
              <w:rPr>
                <w:rFonts w:hint="eastAsia"/>
              </w:rPr>
              <w:t>政府情報システムにおけるセキュリティ・バイ・デザインガイドライン</w:t>
            </w:r>
          </w:p>
        </w:tc>
        <w:tc>
          <w:tcPr>
            <w:tcW w:w="6208" w:type="dxa"/>
          </w:tcPr>
          <w:p w14:paraId="595A895E" w14:textId="77777777" w:rsidR="00433929" w:rsidRPr="000A23A7" w:rsidRDefault="00433929" w:rsidP="00601047">
            <w:pPr>
              <w:pStyle w:val="affe"/>
              <w:framePr w:hSpace="0" w:wrap="auto" w:vAnchor="margin" w:hAnchor="text" w:yAlign="inline"/>
            </w:pPr>
            <w:r w:rsidRPr="00904528">
              <w:t>https://www.digital.go.jp/assets/contents/node/basic_page/field_ref_resources/e2a06143-ed29-4f1d-9c31-0f06fca67afc/7e3e30b9/20240131_resources_standard_guidelines_guidelines_01.pdf</w:t>
            </w:r>
          </w:p>
        </w:tc>
      </w:tr>
      <w:tr w:rsidR="00433929" w14:paraId="2AECE09E" w14:textId="77777777" w:rsidTr="00590915">
        <w:tc>
          <w:tcPr>
            <w:tcW w:w="4248" w:type="dxa"/>
            <w:shd w:val="clear" w:color="auto" w:fill="F1A983" w:themeFill="accent2" w:themeFillTint="99"/>
          </w:tcPr>
          <w:p w14:paraId="2CD21B80" w14:textId="77777777" w:rsidR="00433929" w:rsidRPr="00B154C2" w:rsidRDefault="00433929" w:rsidP="00601047">
            <w:pPr>
              <w:pStyle w:val="affe"/>
              <w:framePr w:hSpace="0" w:wrap="auto" w:vAnchor="margin" w:hAnchor="text" w:yAlign="inline"/>
            </w:pPr>
            <w:r w:rsidRPr="00B154C2">
              <w:rPr>
                <w:rFonts w:hint="eastAsia"/>
              </w:rPr>
              <w:t>【改定新版】特権</w:t>
            </w:r>
            <w:r w:rsidRPr="00B154C2">
              <w:t>ID管理ガイドライン</w:t>
            </w:r>
          </w:p>
        </w:tc>
        <w:tc>
          <w:tcPr>
            <w:tcW w:w="6208" w:type="dxa"/>
          </w:tcPr>
          <w:p w14:paraId="1375D805" w14:textId="77777777" w:rsidR="00433929" w:rsidRDefault="00433929" w:rsidP="00601047">
            <w:pPr>
              <w:pStyle w:val="affe"/>
              <w:framePr w:hSpace="0" w:wrap="auto" w:vAnchor="margin" w:hAnchor="text" w:yAlign="inline"/>
            </w:pPr>
            <w:r w:rsidRPr="00590915">
              <w:t>https://www.jnsa.org/result/digitalidentity/2024/index.html</w:t>
            </w:r>
          </w:p>
        </w:tc>
      </w:tr>
    </w:tbl>
    <w:p w14:paraId="5C71D058" w14:textId="77777777" w:rsidR="00433929" w:rsidRPr="002F5F23" w:rsidRDefault="00433929" w:rsidP="00262BB9">
      <w:pPr>
        <w:ind w:firstLineChars="0" w:firstLine="0"/>
      </w:pPr>
    </w:p>
    <w:p w14:paraId="1552B858" w14:textId="77777777" w:rsidR="00433929" w:rsidRDefault="00433929" w:rsidP="003E0313">
      <w:pPr>
        <w:pStyle w:val="4"/>
      </w:pPr>
      <w:bookmarkStart w:id="1555" w:name="_Toc176166809"/>
      <w:bookmarkStart w:id="1556" w:name="_Toc185339011"/>
      <w:bookmarkStart w:id="1557" w:name="_Toc188349111"/>
      <w:r w:rsidRPr="003F42E6">
        <w:rPr>
          <w:rFonts w:hint="eastAsia"/>
        </w:rPr>
        <w:t>システム監査</w:t>
      </w:r>
      <w:bookmarkEnd w:id="1555"/>
      <w:bookmarkEnd w:id="1556"/>
      <w:bookmarkEnd w:id="1557"/>
    </w:p>
    <w:p w14:paraId="2176C736" w14:textId="77777777" w:rsidR="00433929" w:rsidRDefault="00433929" w:rsidP="002F5F23"/>
    <w:p w14:paraId="64C521C8" w14:textId="77777777" w:rsidR="00433929" w:rsidRDefault="00433929" w:rsidP="002F5F23">
      <w:r w:rsidRPr="004173C2">
        <w:rPr>
          <w:rFonts w:hint="eastAsia"/>
        </w:rPr>
        <w:t>システム監査</w:t>
      </w:r>
      <w:r>
        <w:rPr>
          <w:rFonts w:hint="eastAsia"/>
        </w:rPr>
        <w:t>の</w:t>
      </w:r>
      <w:r w:rsidRPr="00895D72">
        <w:rPr>
          <w:rFonts w:hint="eastAsia"/>
        </w:rPr>
        <w:t>全体の流れ</w:t>
      </w:r>
      <w:r>
        <w:rPr>
          <w:rFonts w:hint="eastAsia"/>
        </w:rPr>
        <w:t>は以下の通りです。</w:t>
      </w:r>
    </w:p>
    <w:tbl>
      <w:tblPr>
        <w:tblStyle w:val="aa"/>
        <w:tblW w:w="0" w:type="auto"/>
        <w:tblLook w:val="04A0" w:firstRow="1" w:lastRow="0" w:firstColumn="1" w:lastColumn="0" w:noHBand="0" w:noVBand="1"/>
      </w:tblPr>
      <w:tblGrid>
        <w:gridCol w:w="10456"/>
      </w:tblGrid>
      <w:tr w:rsidR="00433929" w14:paraId="1CB324AA" w14:textId="77777777" w:rsidTr="00402EE3">
        <w:tc>
          <w:tcPr>
            <w:tcW w:w="10456" w:type="dxa"/>
            <w:shd w:val="clear" w:color="auto" w:fill="215E99" w:themeFill="text2" w:themeFillTint="BF"/>
          </w:tcPr>
          <w:p w14:paraId="79ADD436" w14:textId="77777777" w:rsidR="00433929" w:rsidRPr="00027DAA" w:rsidRDefault="00433929" w:rsidP="00402EE3">
            <w:pPr>
              <w:pStyle w:val="aff0"/>
            </w:pPr>
            <w:r w:rsidRPr="004173C2">
              <w:rPr>
                <w:rFonts w:hint="eastAsia"/>
              </w:rPr>
              <w:t>システム監査</w:t>
            </w:r>
            <w:r>
              <w:rPr>
                <w:rFonts w:hint="eastAsia"/>
              </w:rPr>
              <w:t>の</w:t>
            </w:r>
            <w:r w:rsidRPr="00895D72">
              <w:rPr>
                <w:rFonts w:hint="eastAsia"/>
              </w:rPr>
              <w:t>全体の流れ</w:t>
            </w:r>
          </w:p>
        </w:tc>
      </w:tr>
      <w:tr w:rsidR="00433929" w14:paraId="4A251DBA" w14:textId="77777777" w:rsidTr="00402EE3">
        <w:tc>
          <w:tcPr>
            <w:tcW w:w="10456" w:type="dxa"/>
          </w:tcPr>
          <w:p w14:paraId="1F9249C7" w14:textId="77777777" w:rsidR="00433929" w:rsidRPr="004173C2" w:rsidRDefault="00433929" w:rsidP="00924BBB">
            <w:pPr>
              <w:pStyle w:val="afff8"/>
            </w:pPr>
            <w:r w:rsidRPr="004173C2">
              <w:rPr>
                <w:rFonts w:hint="eastAsia"/>
              </w:rPr>
              <w:t>システム監査の理解</w:t>
            </w:r>
          </w:p>
        </w:tc>
      </w:tr>
      <w:tr w:rsidR="00433929" w14:paraId="67EB2DF6" w14:textId="77777777" w:rsidTr="00402EE3">
        <w:tc>
          <w:tcPr>
            <w:tcW w:w="10456" w:type="dxa"/>
          </w:tcPr>
          <w:p w14:paraId="0CF23886" w14:textId="77777777" w:rsidR="00433929" w:rsidRDefault="00433929" w:rsidP="00402EE3">
            <w:pPr>
              <w:pStyle w:val="afff6"/>
            </w:pPr>
            <w:r w:rsidRPr="00C05D24">
              <w:t>システム監査を行う前に、理解すべき監査の目的・活動や、必要な事前準備の内容について</w:t>
            </w:r>
            <w:r>
              <w:rPr>
                <w:rFonts w:hint="eastAsia"/>
              </w:rPr>
              <w:t>理解します。</w:t>
            </w:r>
          </w:p>
          <w:p w14:paraId="436F18E3" w14:textId="77777777" w:rsidR="00433929" w:rsidRDefault="00433929" w:rsidP="00402EE3">
            <w:pPr>
              <w:pStyle w:val="afff6"/>
            </w:pPr>
          </w:p>
          <w:p w14:paraId="181A9CC0" w14:textId="77777777" w:rsidR="00433929" w:rsidRDefault="00433929" w:rsidP="00892C01">
            <w:pPr>
              <w:pStyle w:val="afff6"/>
              <w:numPr>
                <w:ilvl w:val="0"/>
                <w:numId w:val="366"/>
              </w:numPr>
            </w:pPr>
            <w:r>
              <w:rPr>
                <w:rFonts w:hint="eastAsia"/>
              </w:rPr>
              <w:t>システム監査とは何かを理解する</w:t>
            </w:r>
          </w:p>
          <w:p w14:paraId="4FFC34E3" w14:textId="77777777" w:rsidR="00433929" w:rsidRDefault="00433929" w:rsidP="00892C01">
            <w:pPr>
              <w:pStyle w:val="ab"/>
              <w:numPr>
                <w:ilvl w:val="0"/>
                <w:numId w:val="367"/>
              </w:numPr>
              <w:ind w:leftChars="0" w:firstLineChars="0"/>
            </w:pPr>
            <w:r>
              <w:rPr>
                <w:rFonts w:hint="eastAsia"/>
              </w:rPr>
              <w:t>監査の種類を理解する</w:t>
            </w:r>
          </w:p>
          <w:p w14:paraId="1985B8B7" w14:textId="77777777" w:rsidR="00433929" w:rsidRDefault="00433929" w:rsidP="00892C01">
            <w:pPr>
              <w:pStyle w:val="ab"/>
              <w:numPr>
                <w:ilvl w:val="0"/>
                <w:numId w:val="367"/>
              </w:numPr>
              <w:ind w:leftChars="0" w:firstLineChars="0"/>
            </w:pPr>
            <w:r>
              <w:rPr>
                <w:rFonts w:hint="eastAsia"/>
              </w:rPr>
              <w:t>システム監査は問題解決の近道となる</w:t>
            </w:r>
          </w:p>
          <w:p w14:paraId="3A0C0C90" w14:textId="77777777" w:rsidR="00433929" w:rsidRDefault="00433929" w:rsidP="00892C01">
            <w:pPr>
              <w:pStyle w:val="ab"/>
              <w:numPr>
                <w:ilvl w:val="0"/>
                <w:numId w:val="367"/>
              </w:numPr>
              <w:ind w:leftChars="0" w:firstLineChars="0"/>
            </w:pPr>
            <w:r>
              <w:rPr>
                <w:rFonts w:hint="eastAsia"/>
              </w:rPr>
              <w:t>システム監査基準・システム管理基準を理解する</w:t>
            </w:r>
          </w:p>
          <w:p w14:paraId="7B4AC01C" w14:textId="77777777" w:rsidR="00433929" w:rsidRDefault="00433929">
            <w:pPr>
              <w:pStyle w:val="ab"/>
              <w:ind w:leftChars="0" w:left="1640" w:firstLineChars="0" w:firstLine="0"/>
            </w:pPr>
          </w:p>
          <w:p w14:paraId="7DB8DD2B" w14:textId="77777777" w:rsidR="00433929" w:rsidRDefault="00433929" w:rsidP="00892C01">
            <w:pPr>
              <w:pStyle w:val="afff6"/>
              <w:numPr>
                <w:ilvl w:val="0"/>
                <w:numId w:val="366"/>
              </w:numPr>
            </w:pPr>
            <w:r>
              <w:rPr>
                <w:rFonts w:hint="eastAsia"/>
              </w:rPr>
              <w:t>システム監査の全体像を理解する</w:t>
            </w:r>
          </w:p>
          <w:p w14:paraId="3809A326" w14:textId="77777777" w:rsidR="00433929" w:rsidRDefault="00433929">
            <w:pPr>
              <w:pStyle w:val="afff6"/>
              <w:ind w:left="440"/>
            </w:pPr>
          </w:p>
          <w:p w14:paraId="64C4AB44" w14:textId="77777777" w:rsidR="00433929" w:rsidRDefault="00433929" w:rsidP="00892C01">
            <w:pPr>
              <w:pStyle w:val="afff6"/>
              <w:numPr>
                <w:ilvl w:val="0"/>
                <w:numId w:val="366"/>
              </w:numPr>
            </w:pPr>
            <w:r>
              <w:rPr>
                <w:rFonts w:hint="eastAsia"/>
              </w:rPr>
              <w:t>適切な監査が行える体制を作る</w:t>
            </w:r>
          </w:p>
        </w:tc>
      </w:tr>
      <w:tr w:rsidR="00433929" w14:paraId="2B133190" w14:textId="77777777" w:rsidTr="00402EE3">
        <w:tc>
          <w:tcPr>
            <w:tcW w:w="10456" w:type="dxa"/>
          </w:tcPr>
          <w:p w14:paraId="444F238A" w14:textId="77777777" w:rsidR="00433929" w:rsidRDefault="00433929" w:rsidP="00924BBB">
            <w:pPr>
              <w:pStyle w:val="afff8"/>
            </w:pPr>
            <w:r w:rsidRPr="0051153E">
              <w:rPr>
                <w:rFonts w:hint="eastAsia"/>
              </w:rPr>
              <w:t>システム監査計画と監査実施計画</w:t>
            </w:r>
          </w:p>
        </w:tc>
      </w:tr>
      <w:tr w:rsidR="00433929" w14:paraId="44E3C936" w14:textId="77777777" w:rsidTr="00402EE3">
        <w:tc>
          <w:tcPr>
            <w:tcW w:w="10456" w:type="dxa"/>
          </w:tcPr>
          <w:p w14:paraId="1A611F48" w14:textId="77777777" w:rsidR="00433929" w:rsidRDefault="00433929" w:rsidP="00402EE3">
            <w:pPr>
              <w:pStyle w:val="afff6"/>
            </w:pPr>
            <w:r w:rsidRPr="00337466">
              <w:t>監査体制は、</w:t>
            </w:r>
            <w:r>
              <w:rPr>
                <w:rFonts w:hint="eastAsia"/>
              </w:rPr>
              <w:t>組織</w:t>
            </w:r>
            <w:r w:rsidRPr="00337466">
              <w:t>全体のシステム監査計画を</w:t>
            </w:r>
            <w:r>
              <w:rPr>
                <w:rFonts w:hint="eastAsia"/>
              </w:rPr>
              <w:t>もと</w:t>
            </w:r>
            <w:r w:rsidRPr="00337466">
              <w:t>に対象のプロジェクトを監査するための実施計画を立案します</w:t>
            </w:r>
            <w:r>
              <w:rPr>
                <w:rFonts w:hint="eastAsia"/>
              </w:rPr>
              <w:t>。</w:t>
            </w:r>
          </w:p>
          <w:p w14:paraId="1AF9C8F4" w14:textId="77777777" w:rsidR="00433929" w:rsidRDefault="00433929" w:rsidP="00402EE3">
            <w:pPr>
              <w:pStyle w:val="afff6"/>
            </w:pPr>
          </w:p>
          <w:p w14:paraId="7B9EEA2A" w14:textId="77777777" w:rsidR="00433929" w:rsidRDefault="00433929" w:rsidP="00892C01">
            <w:pPr>
              <w:pStyle w:val="afff6"/>
              <w:numPr>
                <w:ilvl w:val="0"/>
                <w:numId w:val="368"/>
              </w:numPr>
            </w:pPr>
            <w:r>
              <w:rPr>
                <w:rFonts w:hint="eastAsia"/>
              </w:rPr>
              <w:t>複数年の監査計画を立てる</w:t>
            </w:r>
          </w:p>
          <w:p w14:paraId="1A8A4FEF" w14:textId="77777777" w:rsidR="00433929" w:rsidRDefault="00433929">
            <w:pPr>
              <w:pStyle w:val="afff6"/>
              <w:ind w:left="440"/>
            </w:pPr>
          </w:p>
          <w:p w14:paraId="47295545" w14:textId="77777777" w:rsidR="00433929" w:rsidRDefault="00433929" w:rsidP="00892C01">
            <w:pPr>
              <w:pStyle w:val="afff6"/>
              <w:numPr>
                <w:ilvl w:val="0"/>
                <w:numId w:val="368"/>
              </w:numPr>
            </w:pPr>
            <w:r>
              <w:rPr>
                <w:rFonts w:hint="eastAsia"/>
              </w:rPr>
              <w:t>システム監査実施計画書を作る</w:t>
            </w:r>
          </w:p>
          <w:p w14:paraId="17B922EB" w14:textId="77777777" w:rsidR="00433929" w:rsidRDefault="00433929" w:rsidP="00892C01">
            <w:pPr>
              <w:pStyle w:val="ab"/>
              <w:numPr>
                <w:ilvl w:val="0"/>
                <w:numId w:val="369"/>
              </w:numPr>
              <w:ind w:leftChars="0" w:firstLineChars="0"/>
            </w:pPr>
            <w:r>
              <w:rPr>
                <w:rFonts w:hint="eastAsia"/>
              </w:rPr>
              <w:t>監査範囲が局所的にならないように注意する</w:t>
            </w:r>
          </w:p>
          <w:p w14:paraId="347D4599" w14:textId="77777777" w:rsidR="00433929" w:rsidRDefault="00433929" w:rsidP="00892C01">
            <w:pPr>
              <w:pStyle w:val="ab"/>
              <w:numPr>
                <w:ilvl w:val="0"/>
                <w:numId w:val="369"/>
              </w:numPr>
              <w:ind w:leftChars="0" w:firstLineChars="0"/>
            </w:pPr>
            <w:r>
              <w:rPr>
                <w:rFonts w:hint="eastAsia"/>
              </w:rPr>
              <w:t>監査実施方法に注意する</w:t>
            </w:r>
          </w:p>
        </w:tc>
      </w:tr>
      <w:tr w:rsidR="00433929" w14:paraId="463F3DDE" w14:textId="77777777" w:rsidTr="00402EE3">
        <w:tc>
          <w:tcPr>
            <w:tcW w:w="10456" w:type="dxa"/>
          </w:tcPr>
          <w:p w14:paraId="71AAF328" w14:textId="77777777" w:rsidR="00433929" w:rsidRDefault="00433929" w:rsidP="00924BBB">
            <w:pPr>
              <w:pStyle w:val="afff8"/>
            </w:pPr>
            <w:r w:rsidRPr="0051153E">
              <w:rPr>
                <w:rFonts w:hint="eastAsia"/>
              </w:rPr>
              <w:t>システム監査の実施</w:t>
            </w:r>
          </w:p>
        </w:tc>
      </w:tr>
      <w:tr w:rsidR="00433929" w14:paraId="23F9F9F3" w14:textId="77777777" w:rsidTr="00402EE3">
        <w:tc>
          <w:tcPr>
            <w:tcW w:w="10456" w:type="dxa"/>
          </w:tcPr>
          <w:p w14:paraId="03353CB4" w14:textId="77777777" w:rsidR="00433929" w:rsidRDefault="00433929" w:rsidP="00402EE3">
            <w:pPr>
              <w:pStyle w:val="afff6"/>
            </w:pPr>
            <w:r w:rsidRPr="00337466">
              <w:t>監査体制は、システム監査実施計画に則りシステム監査を実施します</w:t>
            </w:r>
            <w:r>
              <w:rPr>
                <w:rFonts w:hint="eastAsia"/>
              </w:rPr>
              <w:t>。</w:t>
            </w:r>
          </w:p>
          <w:p w14:paraId="2C666AB5" w14:textId="77777777" w:rsidR="00433929" w:rsidRDefault="00433929" w:rsidP="00402EE3">
            <w:pPr>
              <w:pStyle w:val="afff6"/>
            </w:pPr>
          </w:p>
          <w:p w14:paraId="701866C3" w14:textId="77777777" w:rsidR="00433929" w:rsidRDefault="00433929" w:rsidP="00892C01">
            <w:pPr>
              <w:pStyle w:val="afff6"/>
              <w:numPr>
                <w:ilvl w:val="0"/>
                <w:numId w:val="370"/>
              </w:numPr>
            </w:pPr>
            <w:r>
              <w:rPr>
                <w:rFonts w:hint="eastAsia"/>
              </w:rPr>
              <w:t>予備調査を踏まえ監査手続きを具体化する</w:t>
            </w:r>
          </w:p>
          <w:p w14:paraId="732B42D8" w14:textId="77777777" w:rsidR="00433929" w:rsidRDefault="00433929" w:rsidP="00892C01">
            <w:pPr>
              <w:pStyle w:val="ab"/>
              <w:numPr>
                <w:ilvl w:val="0"/>
                <w:numId w:val="372"/>
              </w:numPr>
              <w:ind w:leftChars="0" w:firstLineChars="0"/>
            </w:pPr>
            <w:r>
              <w:rPr>
                <w:rFonts w:hint="eastAsia"/>
              </w:rPr>
              <w:t>監査手続書を作成するまでの流れをつかむ</w:t>
            </w:r>
          </w:p>
          <w:p w14:paraId="5DB049FC" w14:textId="77777777" w:rsidR="00433929" w:rsidRDefault="00433929">
            <w:pPr>
              <w:pStyle w:val="ab"/>
              <w:ind w:leftChars="0" w:left="1640" w:firstLineChars="0" w:firstLine="0"/>
            </w:pPr>
          </w:p>
          <w:p w14:paraId="4F132994" w14:textId="77777777" w:rsidR="00433929" w:rsidRDefault="00433929" w:rsidP="00892C01">
            <w:pPr>
              <w:pStyle w:val="afff6"/>
              <w:numPr>
                <w:ilvl w:val="0"/>
                <w:numId w:val="370"/>
              </w:numPr>
            </w:pPr>
            <w:r>
              <w:rPr>
                <w:rFonts w:hint="eastAsia"/>
              </w:rPr>
              <w:t>根本原因を究明し改善点を発見する</w:t>
            </w:r>
          </w:p>
          <w:p w14:paraId="2D2EF539" w14:textId="77777777" w:rsidR="00433929" w:rsidRDefault="00433929" w:rsidP="00892C01">
            <w:pPr>
              <w:pStyle w:val="ab"/>
              <w:numPr>
                <w:ilvl w:val="0"/>
                <w:numId w:val="371"/>
              </w:numPr>
              <w:ind w:leftChars="0" w:firstLineChars="0"/>
            </w:pPr>
            <w:r>
              <w:rPr>
                <w:rFonts w:hint="eastAsia"/>
              </w:rPr>
              <w:t>インタビュー時には情報を上手に引き出す</w:t>
            </w:r>
          </w:p>
          <w:p w14:paraId="7D82591B" w14:textId="77777777" w:rsidR="00433929" w:rsidRDefault="00433929" w:rsidP="00892C01">
            <w:pPr>
              <w:pStyle w:val="ab"/>
              <w:numPr>
                <w:ilvl w:val="0"/>
                <w:numId w:val="371"/>
              </w:numPr>
              <w:ind w:leftChars="0" w:firstLineChars="0"/>
            </w:pPr>
            <w:r>
              <w:rPr>
                <w:rFonts w:hint="eastAsia"/>
              </w:rPr>
              <w:t>改善提案は報告の場で具体的な例を混ぜながら行う</w:t>
            </w:r>
          </w:p>
          <w:p w14:paraId="0CA15301" w14:textId="77777777" w:rsidR="00433929" w:rsidRDefault="00433929" w:rsidP="00892C01">
            <w:pPr>
              <w:pStyle w:val="ab"/>
              <w:numPr>
                <w:ilvl w:val="0"/>
                <w:numId w:val="371"/>
              </w:numPr>
              <w:ind w:leftChars="0" w:firstLineChars="0"/>
            </w:pPr>
            <w:r>
              <w:rPr>
                <w:rFonts w:hint="eastAsia"/>
              </w:rPr>
              <w:t>システム監査報告書の様式を把握する</w:t>
            </w:r>
          </w:p>
        </w:tc>
      </w:tr>
      <w:tr w:rsidR="00433929" w14:paraId="59D8E2BD" w14:textId="77777777" w:rsidTr="00402EE3">
        <w:tc>
          <w:tcPr>
            <w:tcW w:w="10456" w:type="dxa"/>
          </w:tcPr>
          <w:p w14:paraId="47F695AD" w14:textId="77777777" w:rsidR="00433929" w:rsidRDefault="00433929" w:rsidP="00924BBB">
            <w:pPr>
              <w:pStyle w:val="afff8"/>
            </w:pPr>
            <w:r w:rsidRPr="0051153E">
              <w:t>指摘事項を踏まえた改善</w:t>
            </w:r>
          </w:p>
        </w:tc>
      </w:tr>
      <w:bookmarkStart w:id="1558" w:name="■PJMO20ー1ー10"/>
      <w:tr w:rsidR="00433929" w14:paraId="582C9EE7" w14:textId="77777777" w:rsidTr="00402EE3">
        <w:tc>
          <w:tcPr>
            <w:tcW w:w="10456" w:type="dxa"/>
          </w:tcPr>
          <w:p w14:paraId="707F6524" w14:textId="6815BD1F" w:rsidR="00433929" w:rsidRDefault="007E391E" w:rsidP="00402EE3">
            <w:pPr>
              <w:pStyle w:val="afff6"/>
            </w:pPr>
            <w:r>
              <w:fldChar w:fldCharType="begin"/>
            </w:r>
            <w:r>
              <w:rPr>
                <w:rFonts w:hint="eastAsia"/>
              </w:rPr>
              <w:instrText xml:space="preserve">HYPERLINK </w:instrText>
            </w:r>
            <w:r>
              <w:instrText xml:space="preserve"> \l "</w:instrText>
            </w:r>
            <w:r>
              <w:rPr>
                <w:rFonts w:hint="eastAsia"/>
              </w:rPr>
              <w:instrText>■</w:instrText>
            </w:r>
            <w:r>
              <w:instrText>PJMO"</w:instrText>
            </w:r>
            <w:r>
              <w:fldChar w:fldCharType="separate"/>
            </w:r>
            <w:r w:rsidR="00433929" w:rsidRPr="007E391E">
              <w:rPr>
                <w:rStyle w:val="a7"/>
                <w:rFonts w:hint="eastAsia"/>
              </w:rPr>
              <w:t>PJMO</w:t>
            </w:r>
            <w:bookmarkEnd w:id="1558"/>
            <w:r>
              <w:fldChar w:fldCharType="end"/>
            </w:r>
            <w:r w:rsidR="00433929" w:rsidRPr="004173F1">
              <w:t>は、監査実施者からのシステム監査報告書の指摘を踏まえて改善を行います</w:t>
            </w:r>
            <w:r w:rsidR="00433929">
              <w:rPr>
                <w:rFonts w:hint="eastAsia"/>
              </w:rPr>
              <w:t>。</w:t>
            </w:r>
          </w:p>
          <w:p w14:paraId="62581947" w14:textId="77777777" w:rsidR="00433929" w:rsidRDefault="00433929" w:rsidP="00402EE3">
            <w:pPr>
              <w:pStyle w:val="afff6"/>
            </w:pPr>
          </w:p>
          <w:p w14:paraId="68CE94BA" w14:textId="77777777" w:rsidR="00433929" w:rsidRPr="002D307E" w:rsidRDefault="00433929" w:rsidP="00892C01">
            <w:pPr>
              <w:pStyle w:val="afff6"/>
              <w:numPr>
                <w:ilvl w:val="0"/>
                <w:numId w:val="373"/>
              </w:numPr>
            </w:pPr>
            <w:r>
              <w:rPr>
                <w:rFonts w:hint="eastAsia"/>
              </w:rPr>
              <w:t>改善計画を立て改善を行う</w:t>
            </w:r>
          </w:p>
        </w:tc>
      </w:tr>
    </w:tbl>
    <w:p w14:paraId="42D8DD02" w14:textId="5FF85553" w:rsidR="00433929" w:rsidRDefault="00433929" w:rsidP="002F5F23"/>
    <w:p w14:paraId="14A36E72" w14:textId="77777777" w:rsidR="00433929" w:rsidRDefault="00433929" w:rsidP="002F5F23">
      <w:r>
        <w:rPr>
          <w:rFonts w:hint="eastAsia"/>
        </w:rPr>
        <w:t>中小企業においても適用することが有効な工程を例にとり、概要と実践に当たっての留意点を説明します。</w:t>
      </w:r>
    </w:p>
    <w:p w14:paraId="5CD0C149" w14:textId="77777777" w:rsidR="00433929" w:rsidRDefault="00433929" w:rsidP="004E17B7">
      <w:pPr>
        <w:ind w:firstLineChars="0" w:firstLine="0"/>
      </w:pPr>
    </w:p>
    <w:p w14:paraId="4F93FE5C" w14:textId="77777777" w:rsidR="00433929" w:rsidRDefault="00433929" w:rsidP="006A4516">
      <w:pPr>
        <w:pStyle w:val="aff4"/>
      </w:pPr>
      <w:r>
        <w:rPr>
          <w:rFonts w:hint="eastAsia"/>
        </w:rPr>
        <w:t>例：システム監査の理解</w:t>
      </w:r>
    </w:p>
    <w:p w14:paraId="7B91FE63" w14:textId="77777777" w:rsidR="00433929" w:rsidRDefault="00433929" w:rsidP="002F5F23">
      <w:pPr>
        <w:pStyle w:val="aff4"/>
      </w:pPr>
    </w:p>
    <w:p w14:paraId="2AD91C8B" w14:textId="4EE8F888" w:rsidR="00433929" w:rsidRDefault="008433ED" w:rsidP="007E1CE2">
      <w:pPr>
        <w:pStyle w:val="aff4"/>
      </w:pPr>
      <w:r>
        <w:rPr>
          <w:rFonts w:hint="eastAsia"/>
        </w:rPr>
        <w:t>監査</w:t>
      </w:r>
      <w:r w:rsidR="00433929">
        <w:rPr>
          <w:rFonts w:hint="eastAsia"/>
        </w:rPr>
        <w:t>の種類を理解する</w:t>
      </w:r>
    </w:p>
    <w:p w14:paraId="6628CEA5" w14:textId="46832DCA" w:rsidR="00433929" w:rsidRDefault="00433929" w:rsidP="005014AD">
      <w:r>
        <w:rPr>
          <w:rFonts w:hint="eastAsia"/>
        </w:rPr>
        <w:t>「監査」と聞くと、会計検査院が実施する会計検査や、会社法、金融商品取引法に基づく財務諸表監査を思い出すかもしれません。これらは、会計監査に当たります。標準ガイドラインで扱うシステム監査は、業務監査の一部に位置づけられます。また、監査人が誰かにより監査が分類されることもありますが、その分類においては</w:t>
      </w:r>
      <w:bookmarkStart w:id="1559" w:name="■内部監査20ー1ー10"/>
      <w:r w:rsidR="006A79A4">
        <w:fldChar w:fldCharType="begin"/>
      </w:r>
      <w:r w:rsidR="006A79A4">
        <w:rPr>
          <w:rFonts w:hint="eastAsia"/>
        </w:rPr>
        <w:instrText xml:space="preserve">HYPERLINK </w:instrText>
      </w:r>
      <w:r w:rsidR="006A79A4">
        <w:instrText xml:space="preserve"> \l "</w:instrText>
      </w:r>
      <w:r w:rsidR="006A79A4">
        <w:rPr>
          <w:rFonts w:hint="eastAsia"/>
        </w:rPr>
        <w:instrText>■内部監査</w:instrText>
      </w:r>
      <w:r w:rsidR="006A79A4">
        <w:instrText>"</w:instrText>
      </w:r>
      <w:r w:rsidR="006A79A4">
        <w:fldChar w:fldCharType="separate"/>
      </w:r>
      <w:r w:rsidRPr="006A79A4">
        <w:rPr>
          <w:rStyle w:val="a7"/>
          <w:rFonts w:hint="eastAsia"/>
        </w:rPr>
        <w:t>内部監査</w:t>
      </w:r>
      <w:bookmarkEnd w:id="1559"/>
      <w:r w:rsidR="006A79A4">
        <w:fldChar w:fldCharType="end"/>
      </w:r>
      <w:r>
        <w:rPr>
          <w:rFonts w:hint="eastAsia"/>
        </w:rPr>
        <w:t>に当たります。</w:t>
      </w:r>
    </w:p>
    <w:p w14:paraId="468C7B17" w14:textId="77777777" w:rsidR="00433929" w:rsidRDefault="00433929" w:rsidP="005014AD">
      <w:r>
        <w:rPr>
          <w:noProof/>
        </w:rPr>
        <w:drawing>
          <wp:anchor distT="0" distB="0" distL="114300" distR="114300" simplePos="0" relativeHeight="251656463" behindDoc="0" locked="0" layoutInCell="1" allowOverlap="1" wp14:anchorId="4F4D566D" wp14:editId="7BC40D09">
            <wp:simplePos x="0" y="0"/>
            <wp:positionH relativeFrom="margin">
              <wp:posOffset>984885</wp:posOffset>
            </wp:positionH>
            <wp:positionV relativeFrom="paragraph">
              <wp:posOffset>1110615</wp:posOffset>
            </wp:positionV>
            <wp:extent cx="4676140" cy="2054225"/>
            <wp:effectExtent l="0" t="0" r="0" b="3175"/>
            <wp:wrapTopAndBottom/>
            <wp:docPr id="13097222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22226" name="Picture 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76140" cy="2054225"/>
                    </a:xfrm>
                    <a:prstGeom prst="rect">
                      <a:avLst/>
                    </a:prstGeom>
                    <a:noFill/>
                    <a:ln>
                      <a:noFill/>
                    </a:ln>
                  </pic:spPr>
                </pic:pic>
              </a:graphicData>
            </a:graphic>
          </wp:anchor>
        </w:drawing>
      </w:r>
      <w:r>
        <w:rPr>
          <w:rFonts w:hint="eastAsia"/>
        </w:rPr>
        <w:t>また、システム監査と混同しがちな監査に、情報セキュリティ監査があります。情報セキュリティ監査は、元々はシステム監査における監査テーマの一つであり、近年、情報漏えいなど、多くの情報セキュリティに関する事件・事故が多発してきた結果として、情報セキュリティに特化した監査として定着してきているものです。</w:t>
      </w:r>
    </w:p>
    <w:p w14:paraId="165AF175" w14:textId="77777777" w:rsidR="00433929" w:rsidRDefault="00433929" w:rsidP="001E22A5">
      <w:pPr>
        <w:ind w:firstLineChars="0" w:firstLine="0"/>
      </w:pPr>
      <w:r w:rsidRPr="00541ABD">
        <w:rPr>
          <w:noProof/>
        </w:rPr>
        <mc:AlternateContent>
          <mc:Choice Requires="wps">
            <w:drawing>
              <wp:anchor distT="0" distB="0" distL="114300" distR="114300" simplePos="0" relativeHeight="251656466" behindDoc="0" locked="1" layoutInCell="1" allowOverlap="1" wp14:anchorId="522CD93C" wp14:editId="032A1FE6">
                <wp:simplePos x="0" y="0"/>
                <wp:positionH relativeFrom="margin">
                  <wp:posOffset>1091565</wp:posOffset>
                </wp:positionH>
                <wp:positionV relativeFrom="paragraph">
                  <wp:posOffset>2150110</wp:posOffset>
                </wp:positionV>
                <wp:extent cx="4463415" cy="431165"/>
                <wp:effectExtent l="0" t="0" r="0" b="6985"/>
                <wp:wrapTopAndBottom/>
                <wp:docPr id="1071866958" name="テキスト ボックス 21"/>
                <wp:cNvGraphicFramePr/>
                <a:graphic xmlns:a="http://schemas.openxmlformats.org/drawingml/2006/main">
                  <a:graphicData uri="http://schemas.microsoft.com/office/word/2010/wordprocessingShape">
                    <wps:wsp>
                      <wps:cNvSpPr txBox="1"/>
                      <wps:spPr>
                        <a:xfrm>
                          <a:off x="0" y="0"/>
                          <a:ext cx="4463415" cy="431165"/>
                        </a:xfrm>
                        <a:prstGeom prst="rect">
                          <a:avLst/>
                        </a:prstGeom>
                        <a:solidFill>
                          <a:sysClr val="window" lastClr="FFFFFF"/>
                        </a:solidFill>
                        <a:ln w="6350">
                          <a:noFill/>
                        </a:ln>
                      </wps:spPr>
                      <wps:txbx>
                        <w:txbxContent>
                          <w:p w14:paraId="78B79B8B" w14:textId="573E182C" w:rsidR="00433929" w:rsidRDefault="00433929">
                            <w:pPr>
                              <w:pStyle w:val="aff2"/>
                            </w:pPr>
                            <w:r>
                              <w:rPr>
                                <w:rFonts w:hint="eastAsia"/>
                              </w:rPr>
                              <w:t>図8</w:t>
                            </w:r>
                            <w:r w:rsidR="003347EC">
                              <w:rPr>
                                <w:rFonts w:hint="eastAsia"/>
                              </w:rPr>
                              <w:t>1</w:t>
                            </w:r>
                            <w:r>
                              <w:rPr>
                                <w:rFonts w:hint="eastAsia"/>
                              </w:rPr>
                              <w:t>．一般的な内部監査における各監査の関係性</w:t>
                            </w:r>
                          </w:p>
                          <w:p w14:paraId="36D7140A" w14:textId="77777777" w:rsidR="00433929" w:rsidRDefault="00433929" w:rsidP="00F14B6C">
                            <w:pPr>
                              <w:pStyle w:val="aff2"/>
                            </w:pPr>
                            <w:r w:rsidRPr="001936AE">
                              <w:rPr>
                                <w:rFonts w:hint="eastAsia"/>
                              </w:rPr>
                              <w:t>（出典）「デジタル・ガバメント推進標準ガイドライン</w:t>
                            </w:r>
                            <w:r w:rsidRPr="001936AE">
                              <w:t xml:space="preserve"> 実践ガイドブック」をもとに作成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CD93C" id="_x0000_s1169" type="#_x0000_t202" style="position:absolute;left:0;text-align:left;margin-left:85.95pt;margin-top:169.3pt;width:351.45pt;height:33.95pt;z-index:2516564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" fillcolor="window" stroked="f" strokeweight=".5pt">
                <v:textbox>
                  <w:txbxContent>
                    <w:p w14:paraId="78B79B8B" w14:textId="573E182C" w:rsidR="00433929" w:rsidRDefault="00433929">
                      <w:pPr>
                        <w:pStyle w:val="aff2"/>
                      </w:pPr>
                      <w:r>
                        <w:rPr>
                          <w:rFonts w:hint="eastAsia"/>
                        </w:rPr>
                        <w:t>図8</w:t>
                      </w:r>
                      <w:r w:rsidR="003347EC">
                        <w:rPr>
                          <w:rFonts w:hint="eastAsia"/>
                        </w:rPr>
                        <w:t>1</w:t>
                      </w:r>
                      <w:r>
                        <w:rPr>
                          <w:rFonts w:hint="eastAsia"/>
                        </w:rPr>
                        <w:t>．一般的な内部監査における各監査の関係性</w:t>
                      </w:r>
                    </w:p>
                    <w:p w14:paraId="36D7140A" w14:textId="77777777" w:rsidR="00433929" w:rsidRDefault="00433929" w:rsidP="00F14B6C">
                      <w:pPr>
                        <w:pStyle w:val="aff2"/>
                      </w:pPr>
                      <w:r w:rsidRPr="001936AE">
                        <w:rPr>
                          <w:rFonts w:hint="eastAsia"/>
                        </w:rPr>
                        <w:t>（出典）「デジタル・ガバメント推進標準ガイドライン</w:t>
                      </w:r>
                      <w:r w:rsidRPr="001936AE">
                        <w:t xml:space="preserve"> 実践ガイドブック」をもとに作成</w:t>
                      </w:r>
                    </w:p>
                  </w:txbxContent>
                </v:textbox>
                <w10:wrap type="topAndBottom" anchorx="margin"/>
                <w10:anchorlock/>
              </v:shape>
            </w:pict>
          </mc:Fallback>
        </mc:AlternateContent>
      </w:r>
    </w:p>
    <w:p w14:paraId="39EDCFA6" w14:textId="77777777" w:rsidR="00433929" w:rsidRDefault="00433929">
      <w:pPr>
        <w:pStyle w:val="aff4"/>
      </w:pPr>
      <w:r>
        <w:rPr>
          <w:rFonts w:hint="eastAsia"/>
        </w:rPr>
        <w:t>システム監査は問題解決の近道となる</w:t>
      </w:r>
    </w:p>
    <w:p w14:paraId="7343EB58" w14:textId="77777777" w:rsidR="00433929" w:rsidRPr="00500784" w:rsidRDefault="00433929">
      <w:r w:rsidRPr="00500784">
        <w:t>システム監査は、中小企業においてもプロジェクトの目標達成を確実にするための重要な活動です。日々の業務に追われ、効率重視のあまり、プロジェクト本来の目的を見失うことがあります。</w:t>
      </w:r>
      <w:r>
        <w:rPr>
          <w:rFonts w:hint="eastAsia"/>
        </w:rPr>
        <w:t>例えば</w:t>
      </w:r>
      <w:r w:rsidRPr="00500784">
        <w:t>、当初の目的から逸れて手段が目的化してしまうこともあります。このような状態を放置</w:t>
      </w:r>
      <w:r>
        <w:rPr>
          <w:rFonts w:hint="eastAsia"/>
        </w:rPr>
        <w:t>してしまう</w:t>
      </w:r>
      <w:r w:rsidRPr="00500784">
        <w:t>と、情報システムが</w:t>
      </w:r>
      <w:r w:rsidRPr="00626A84">
        <w:rPr>
          <w:rFonts w:hint="eastAsia"/>
        </w:rPr>
        <w:t>意図した</w:t>
      </w:r>
      <w:r>
        <w:rPr>
          <w:rFonts w:hint="eastAsia"/>
        </w:rPr>
        <w:t>どお</w:t>
      </w:r>
      <w:r w:rsidRPr="00500784">
        <w:t>りに構築</w:t>
      </w:r>
      <w:r w:rsidRPr="00626A84">
        <w:rPr>
          <w:rFonts w:hint="eastAsia"/>
        </w:rPr>
        <w:t>・改修されない</w:t>
      </w:r>
      <w:r w:rsidRPr="00500784">
        <w:t>、不必要な機能</w:t>
      </w:r>
      <w:r w:rsidRPr="00626A84">
        <w:rPr>
          <w:rFonts w:hint="eastAsia"/>
        </w:rPr>
        <w:t>構築や</w:t>
      </w:r>
      <w:r w:rsidRPr="00500784">
        <w:t>人件費</w:t>
      </w:r>
      <w:r w:rsidRPr="00626A84">
        <w:rPr>
          <w:rFonts w:hint="eastAsia"/>
        </w:rPr>
        <w:t>の積算</w:t>
      </w:r>
      <w:r w:rsidRPr="00500784">
        <w:t>、不適切な</w:t>
      </w:r>
      <w:r w:rsidRPr="00626A84">
        <w:rPr>
          <w:rFonts w:hint="eastAsia"/>
        </w:rPr>
        <w:t>業務・システム</w:t>
      </w:r>
      <w:r w:rsidRPr="00500784">
        <w:t>運用</w:t>
      </w:r>
      <w:r w:rsidRPr="00626A84">
        <w:rPr>
          <w:rFonts w:hint="eastAsia"/>
        </w:rPr>
        <w:t>の</w:t>
      </w:r>
      <w:r w:rsidRPr="00500784">
        <w:t>定着</w:t>
      </w:r>
      <w:r w:rsidRPr="00626A84">
        <w:rPr>
          <w:rFonts w:hint="eastAsia"/>
        </w:rPr>
        <w:t>、情報漏えい</w:t>
      </w:r>
      <w:r w:rsidRPr="00500784">
        <w:t>など</w:t>
      </w:r>
      <w:r>
        <w:rPr>
          <w:rFonts w:hint="eastAsia"/>
        </w:rPr>
        <w:t>、</w:t>
      </w:r>
      <w:r w:rsidRPr="00500784">
        <w:t>さまざまなリスクが発生</w:t>
      </w:r>
      <w:r w:rsidRPr="00626A84">
        <w:rPr>
          <w:rFonts w:hint="eastAsia"/>
        </w:rPr>
        <w:t>し、</w:t>
      </w:r>
      <w:r w:rsidRPr="00500784">
        <w:t>プロジェクト目標が達成</w:t>
      </w:r>
      <w:r w:rsidRPr="00626A84">
        <w:rPr>
          <w:rFonts w:hint="eastAsia"/>
        </w:rPr>
        <w:t>されないおそれ</w:t>
      </w:r>
      <w:r w:rsidRPr="00500784">
        <w:t>があります。</w:t>
      </w:r>
    </w:p>
    <w:p w14:paraId="0FA87938" w14:textId="77777777" w:rsidR="00433929" w:rsidRPr="00500784" w:rsidRDefault="00433929">
      <w:r w:rsidRPr="00500784">
        <w:t>システム監査は、これらのリスクを未然に防ぐため、プロジェクトの進行状況を客観的に点検・評価し、改善するための活動です。これは、PDCAサイクルにおける「C」（チェック）に該当します。</w:t>
      </w:r>
    </w:p>
    <w:p w14:paraId="4D3F22B3" w14:textId="77777777" w:rsidR="00433929" w:rsidRPr="00500784" w:rsidRDefault="00433929">
      <w:r w:rsidRPr="00500784">
        <w:t>システム監査では、単に「不具合が発生しているから問題だ」という表面的な評価ではなく、その原因を突き止めます。</w:t>
      </w:r>
      <w:r>
        <w:rPr>
          <w:rFonts w:hint="eastAsia"/>
        </w:rPr>
        <w:t>例えば</w:t>
      </w:r>
      <w:r w:rsidRPr="00500784">
        <w:t>、「不具合を解決するためのプロセスや体制に問題がある」、「不具合が発生しやすいプロセスになっている」などの根本的な原因を評価</w:t>
      </w:r>
      <w:r>
        <w:rPr>
          <w:rFonts w:hint="eastAsia"/>
        </w:rPr>
        <w:t>します</w:t>
      </w:r>
      <w:r w:rsidRPr="00500784">
        <w:t>。</w:t>
      </w:r>
    </w:p>
    <w:p w14:paraId="0A230034" w14:textId="77777777" w:rsidR="00433929" w:rsidRPr="00500784" w:rsidRDefault="00433929" w:rsidP="00465399">
      <w:r w:rsidRPr="00061886">
        <w:rPr>
          <w:rFonts w:hint="eastAsia"/>
        </w:rPr>
        <w:t>どのような目的で監査を行うか、何を評価するかは、</w:t>
      </w:r>
      <w:r>
        <w:rPr>
          <w:rFonts w:hint="eastAsia"/>
        </w:rPr>
        <w:t>組織内の担当者</w:t>
      </w:r>
      <w:r w:rsidRPr="00061886">
        <w:t>が</w:t>
      </w:r>
      <w:r>
        <w:rPr>
          <w:rFonts w:hint="eastAsia"/>
        </w:rPr>
        <w:t>決定し</w:t>
      </w:r>
      <w:r w:rsidRPr="00061886">
        <w:t>、システム監査の組織全体</w:t>
      </w:r>
      <w:r>
        <w:rPr>
          <w:rFonts w:hint="eastAsia"/>
        </w:rPr>
        <w:t>に対する</w:t>
      </w:r>
      <w:r w:rsidRPr="00061886">
        <w:t>計画である「システム監査計画書」としてまとめます。監査の対象となるプロジェクトもこの中で定めます。</w:t>
      </w:r>
    </w:p>
    <w:p w14:paraId="7BCB6FD4" w14:textId="77777777" w:rsidR="00433929" w:rsidRDefault="00433929" w:rsidP="00924BBB">
      <w:pPr>
        <w:pStyle w:val="aff4"/>
      </w:pPr>
    </w:p>
    <w:p w14:paraId="468E06E9" w14:textId="77777777" w:rsidR="00433929" w:rsidRDefault="00433929" w:rsidP="00924BBB">
      <w:pPr>
        <w:pStyle w:val="aff4"/>
      </w:pPr>
      <w:r>
        <w:rPr>
          <w:rFonts w:hint="eastAsia"/>
        </w:rPr>
        <w:t>監査の実施に当たってのポイント</w:t>
      </w:r>
    </w:p>
    <w:p w14:paraId="51ABEBE4" w14:textId="77777777" w:rsidR="00433929" w:rsidRDefault="00433929">
      <w:r w:rsidRPr="0001370B">
        <w:rPr>
          <w:rFonts w:hint="eastAsia"/>
        </w:rPr>
        <w:t>規模</w:t>
      </w:r>
      <w:r>
        <w:rPr>
          <w:rFonts w:hint="eastAsia"/>
        </w:rPr>
        <w:t>が</w:t>
      </w:r>
      <w:r w:rsidRPr="0001370B">
        <w:rPr>
          <w:rFonts w:hint="eastAsia"/>
        </w:rPr>
        <w:t>小さ</w:t>
      </w:r>
      <w:r>
        <w:rPr>
          <w:rFonts w:hint="eastAsia"/>
        </w:rPr>
        <w:t>い</w:t>
      </w:r>
      <w:r w:rsidRPr="0001370B">
        <w:rPr>
          <w:rFonts w:hint="eastAsia"/>
        </w:rPr>
        <w:t>企業</w:t>
      </w:r>
      <w:r>
        <w:rPr>
          <w:rFonts w:hint="eastAsia"/>
        </w:rPr>
        <w:t>の</w:t>
      </w:r>
      <w:r w:rsidRPr="0001370B">
        <w:rPr>
          <w:rFonts w:hint="eastAsia"/>
        </w:rPr>
        <w:t>場合、大企業（あるいは政府機関）のような内部監査体制を整えることは、事実上困難で</w:t>
      </w:r>
      <w:r>
        <w:rPr>
          <w:rFonts w:hint="eastAsia"/>
        </w:rPr>
        <w:t>す。無理</w:t>
      </w:r>
      <w:r w:rsidRPr="0001370B">
        <w:rPr>
          <w:rFonts w:hint="eastAsia"/>
        </w:rPr>
        <w:t>にそのような体制を</w:t>
      </w:r>
      <w:r w:rsidRPr="003A3C27">
        <w:rPr>
          <w:rFonts w:hint="eastAsia"/>
        </w:rPr>
        <w:t>構築すると</w:t>
      </w:r>
      <w:r w:rsidRPr="0001370B">
        <w:rPr>
          <w:rFonts w:hint="eastAsia"/>
        </w:rPr>
        <w:t>、中小企業の長所である「小さな組織ならではの効率性」「経営者と従業員の一体感」「迅速な意思決定」「市場</w:t>
      </w:r>
      <w:r>
        <w:rPr>
          <w:rFonts w:hint="eastAsia"/>
        </w:rPr>
        <w:t>など</w:t>
      </w:r>
      <w:r w:rsidRPr="0001370B">
        <w:rPr>
          <w:rFonts w:hint="eastAsia"/>
        </w:rPr>
        <w:t>の変化に対する迅速な対応力」</w:t>
      </w:r>
      <w:r>
        <w:rPr>
          <w:rFonts w:hint="eastAsia"/>
        </w:rPr>
        <w:t>などが損なわれる</w:t>
      </w:r>
      <w:r w:rsidRPr="0001370B">
        <w:rPr>
          <w:rFonts w:hint="eastAsia"/>
        </w:rPr>
        <w:t>可能性があります。</w:t>
      </w:r>
    </w:p>
    <w:p w14:paraId="4B855C19" w14:textId="77777777" w:rsidR="00433929" w:rsidRDefault="00433929">
      <w:r>
        <w:rPr>
          <w:rFonts w:hint="eastAsia"/>
        </w:rPr>
        <w:t>中小企業が監査を実施するためのポイントを</w:t>
      </w:r>
      <w:r>
        <w:t>3つ</w:t>
      </w:r>
      <w:r>
        <w:rPr>
          <w:rFonts w:hint="eastAsia"/>
        </w:rPr>
        <w:t>紹介します。</w:t>
      </w:r>
    </w:p>
    <w:p w14:paraId="562B15DB" w14:textId="77777777" w:rsidR="00433929" w:rsidRDefault="00433929"/>
    <w:p w14:paraId="4DF2462E" w14:textId="77777777" w:rsidR="00433929" w:rsidRDefault="00433929" w:rsidP="00892C01">
      <w:pPr>
        <w:pStyle w:val="ab"/>
        <w:numPr>
          <w:ilvl w:val="0"/>
          <w:numId w:val="264"/>
        </w:numPr>
        <w:ind w:leftChars="0" w:firstLineChars="0"/>
      </w:pPr>
      <w:r>
        <w:rPr>
          <w:rFonts w:hint="eastAsia"/>
        </w:rPr>
        <w:t>経営者の主導と外部専門家の活用</w:t>
      </w:r>
    </w:p>
    <w:p w14:paraId="28BF8209" w14:textId="7A92D1B3" w:rsidR="00433929" w:rsidRDefault="00433929" w:rsidP="00136655">
      <w:pPr>
        <w:pStyle w:val="ab"/>
        <w:ind w:leftChars="0" w:left="680" w:firstLineChars="0" w:firstLine="0"/>
      </w:pPr>
      <w:r w:rsidRPr="00516409">
        <w:t>内部監査のもつ意味を正しく理解した経営者自身</w:t>
      </w:r>
      <w:r>
        <w:rPr>
          <w:rFonts w:hint="eastAsia"/>
        </w:rPr>
        <w:t>が監査を行うか、または必要に応じて経営者から委託された外部の専門家（会計士、システム監査士など）を活用することで、効果的な監査を実施できます。</w:t>
      </w:r>
    </w:p>
    <w:p w14:paraId="55EC68C3" w14:textId="77777777" w:rsidR="00433929" w:rsidRDefault="00433929" w:rsidP="00892C01">
      <w:pPr>
        <w:pStyle w:val="ab"/>
        <w:numPr>
          <w:ilvl w:val="0"/>
          <w:numId w:val="264"/>
        </w:numPr>
        <w:ind w:leftChars="0" w:firstLineChars="0"/>
      </w:pPr>
      <w:r>
        <w:rPr>
          <w:rFonts w:hint="eastAsia"/>
        </w:rPr>
        <w:t>シンプルで実用的な監査プロセスの導入</w:t>
      </w:r>
    </w:p>
    <w:p w14:paraId="50F3E633" w14:textId="53DE36FB" w:rsidR="00433929" w:rsidRDefault="00433929" w:rsidP="00136655">
      <w:pPr>
        <w:pStyle w:val="ab"/>
        <w:ind w:leftChars="0" w:left="680" w:firstLineChars="0" w:firstLine="0"/>
      </w:pPr>
      <w:r>
        <w:rPr>
          <w:rFonts w:hint="eastAsia"/>
        </w:rPr>
        <w:t>チェックリストや定期的なレビューなど、簡易的で中小企業に適した監査プロセスを導入するなど、無理なく監査を継続する仕組みを作ることも効果的です。</w:t>
      </w:r>
    </w:p>
    <w:p w14:paraId="37D31163" w14:textId="77777777" w:rsidR="00433929" w:rsidRDefault="00433929" w:rsidP="00892C01">
      <w:pPr>
        <w:pStyle w:val="ab"/>
        <w:numPr>
          <w:ilvl w:val="0"/>
          <w:numId w:val="264"/>
        </w:numPr>
        <w:ind w:leftChars="0" w:firstLineChars="0"/>
      </w:pPr>
      <w:r>
        <w:rPr>
          <w:rFonts w:hint="eastAsia"/>
        </w:rPr>
        <w:t>法令順守とリスク管理に重点を置く</w:t>
      </w:r>
    </w:p>
    <w:p w14:paraId="374EDB28" w14:textId="77777777" w:rsidR="00433929" w:rsidRDefault="00433929">
      <w:pPr>
        <w:pStyle w:val="ab"/>
        <w:ind w:leftChars="0" w:left="680" w:firstLineChars="0" w:firstLine="0"/>
      </w:pPr>
      <w:r>
        <w:rPr>
          <w:rFonts w:hint="eastAsia"/>
        </w:rPr>
        <w:t>法令順守（コンプライアンス）とリスク管理を中心に監査を行い、企業の安全性と持続可能性を確保することも効果的です。</w:t>
      </w:r>
    </w:p>
    <w:p w14:paraId="673A5F5A" w14:textId="77777777" w:rsidR="00433929" w:rsidRDefault="00433929">
      <w:pPr>
        <w:pStyle w:val="aff4"/>
        <w:ind w:firstLineChars="0" w:firstLine="0"/>
      </w:pPr>
    </w:p>
    <w:p w14:paraId="4568E705" w14:textId="77777777" w:rsidR="00433929" w:rsidRPr="009943B5" w:rsidRDefault="00433929">
      <w:pPr>
        <w:ind w:firstLineChars="0" w:firstLine="0"/>
      </w:pPr>
      <w:r>
        <w:rPr>
          <w:rFonts w:hint="eastAsia"/>
        </w:rPr>
        <w:t>「システム監査」において、中小企業でも意識すべき重要な観点の</w:t>
      </w:r>
      <w:r w:rsidRPr="00525B85">
        <w:rPr>
          <w:rFonts w:hint="eastAsia"/>
        </w:rPr>
        <w:t>詳細は</w:t>
      </w:r>
      <w:r>
        <w:rPr>
          <w:rFonts w:hint="eastAsia"/>
        </w:rPr>
        <w:t>、「</w:t>
      </w:r>
      <w:r w:rsidRPr="00407D0B">
        <w:t>DS-120デジタル・ガバメント推進標準ガイドライン実践ガイドブック</w:t>
      </w:r>
      <w:r>
        <w:rPr>
          <w:rFonts w:hint="eastAsia"/>
        </w:rPr>
        <w:t>」の以下の箇所を参照してください。</w:t>
      </w:r>
    </w:p>
    <w:tbl>
      <w:tblPr>
        <w:tblStyle w:val="aa"/>
        <w:tblW w:w="0" w:type="auto"/>
        <w:tblLook w:val="04A0" w:firstRow="1" w:lastRow="0" w:firstColumn="1" w:lastColumn="0" w:noHBand="0" w:noVBand="1"/>
      </w:tblPr>
      <w:tblGrid>
        <w:gridCol w:w="10456"/>
      </w:tblGrid>
      <w:tr w:rsidR="00433929" w:rsidRPr="00A56F74" w14:paraId="417AF2C3" w14:textId="77777777">
        <w:tc>
          <w:tcPr>
            <w:tcW w:w="10456" w:type="dxa"/>
            <w:shd w:val="clear" w:color="auto" w:fill="215E99" w:themeFill="text2" w:themeFillTint="BF"/>
          </w:tcPr>
          <w:p w14:paraId="64739729" w14:textId="77777777" w:rsidR="00433929" w:rsidRPr="00A56F74" w:rsidRDefault="00433929">
            <w:pPr>
              <w:pStyle w:val="aff0"/>
            </w:pPr>
            <w:r>
              <w:rPr>
                <w:rFonts w:hint="eastAsia"/>
              </w:rPr>
              <w:t>中小企業が意識すべき観点</w:t>
            </w:r>
          </w:p>
        </w:tc>
      </w:tr>
      <w:tr w:rsidR="00433929" w14:paraId="712B74F6" w14:textId="77777777">
        <w:tc>
          <w:tcPr>
            <w:tcW w:w="10456" w:type="dxa"/>
          </w:tcPr>
          <w:p w14:paraId="24BFE7C7" w14:textId="77777777" w:rsidR="00433929" w:rsidRDefault="00433929">
            <w:pPr>
              <w:pStyle w:val="afff6"/>
            </w:pPr>
            <w:r w:rsidRPr="00A56F74">
              <w:rPr>
                <w:rFonts w:hint="eastAsia"/>
              </w:rPr>
              <w:t>第</w:t>
            </w:r>
            <w:r w:rsidRPr="00A56F74">
              <w:t>3編 第</w:t>
            </w:r>
            <w:r>
              <w:rPr>
                <w:rFonts w:hint="eastAsia"/>
              </w:rPr>
              <w:t>10</w:t>
            </w:r>
            <w:r w:rsidRPr="00A56F74">
              <w:t xml:space="preserve">章 </w:t>
            </w:r>
            <w:r>
              <w:rPr>
                <w:rFonts w:hint="eastAsia"/>
              </w:rPr>
              <w:t xml:space="preserve">システム監査 </w:t>
            </w:r>
            <w:r w:rsidRPr="006541FE">
              <w:t>Step.</w:t>
            </w:r>
            <w:r>
              <w:rPr>
                <w:rFonts w:hint="eastAsia"/>
              </w:rPr>
              <w:t>2 システム監査の理解</w:t>
            </w:r>
          </w:p>
        </w:tc>
      </w:tr>
    </w:tbl>
    <w:p w14:paraId="2B32FFFF" w14:textId="77777777" w:rsidR="00433929" w:rsidRDefault="00433929">
      <w:pPr>
        <w:pStyle w:val="aff4"/>
        <w:ind w:firstLineChars="0" w:firstLine="0"/>
      </w:pPr>
    </w:p>
    <w:p w14:paraId="6336A28B" w14:textId="0F499180" w:rsidR="00433929" w:rsidRPr="001412FC" w:rsidRDefault="00433929" w:rsidP="00136655">
      <w:pPr>
        <w:pStyle w:val="5"/>
      </w:pPr>
      <w:r w:rsidRPr="008878AF">
        <w:rPr>
          <w:rFonts w:hint="eastAsia"/>
        </w:rPr>
        <w:t>セキュリティ機能を実装・運用するためポイント</w:t>
      </w:r>
    </w:p>
    <w:tbl>
      <w:tblPr>
        <w:tblStyle w:val="aa"/>
        <w:tblW w:w="0" w:type="auto"/>
        <w:tblLook w:val="04A0" w:firstRow="1" w:lastRow="0" w:firstColumn="1" w:lastColumn="0" w:noHBand="0" w:noVBand="1"/>
      </w:tblPr>
      <w:tblGrid>
        <w:gridCol w:w="10456"/>
      </w:tblGrid>
      <w:tr w:rsidR="00433929" w14:paraId="11414A8E" w14:textId="77777777" w:rsidTr="00E4271E">
        <w:tc>
          <w:tcPr>
            <w:tcW w:w="10456" w:type="dxa"/>
            <w:shd w:val="clear" w:color="auto" w:fill="215E99" w:themeFill="text2" w:themeFillTint="BF"/>
          </w:tcPr>
          <w:p w14:paraId="420692FA" w14:textId="77777777" w:rsidR="00433929" w:rsidRPr="004F4619" w:rsidRDefault="00433929" w:rsidP="00E4271E">
            <w:pPr>
              <w:pStyle w:val="aff0"/>
            </w:pPr>
            <w:r w:rsidRPr="008878AF">
              <w:rPr>
                <w:rFonts w:hint="eastAsia"/>
              </w:rPr>
              <w:t>情報セキュリティ監査</w:t>
            </w:r>
          </w:p>
        </w:tc>
      </w:tr>
      <w:tr w:rsidR="00433929" w14:paraId="76079212" w14:textId="77777777" w:rsidTr="004F4619">
        <w:tc>
          <w:tcPr>
            <w:tcW w:w="10456" w:type="dxa"/>
          </w:tcPr>
          <w:p w14:paraId="10D5D2E0" w14:textId="77777777" w:rsidR="00433929" w:rsidRDefault="00433929" w:rsidP="00A94BFB">
            <w:pPr>
              <w:pStyle w:val="afff6"/>
            </w:pPr>
            <w:r>
              <w:rPr>
                <w:rFonts w:hint="eastAsia"/>
              </w:rPr>
              <w:t>情報セキュリティ監査は、元々はシステム監査における監査テーマの一つであり、近年、情報漏えいなどの多くの情報セキュリティに関する事件・事故が多発してきた結果として、情報セキュリティに特化した監査として定着してきているものです。</w:t>
            </w:r>
          </w:p>
        </w:tc>
      </w:tr>
    </w:tbl>
    <w:p w14:paraId="72B47169" w14:textId="77777777" w:rsidR="00433929" w:rsidRDefault="00433929" w:rsidP="002A6987">
      <w:pPr>
        <w:pStyle w:val="3"/>
      </w:pPr>
      <w:bookmarkStart w:id="1560" w:name="_Toc176166810"/>
      <w:bookmarkStart w:id="1561" w:name="_Toc185339012"/>
      <w:bookmarkStart w:id="1562" w:name="_Toc188349112"/>
      <w:r>
        <w:rPr>
          <w:rFonts w:hint="eastAsia"/>
        </w:rPr>
        <w:t>アジャイル開発</w:t>
      </w:r>
      <w:bookmarkEnd w:id="1560"/>
      <w:bookmarkEnd w:id="1561"/>
      <w:bookmarkEnd w:id="1562"/>
    </w:p>
    <w:p w14:paraId="0F6FAE73" w14:textId="77777777" w:rsidR="00433929" w:rsidRDefault="00433929" w:rsidP="003E0313">
      <w:pPr>
        <w:pStyle w:val="4"/>
      </w:pPr>
      <w:bookmarkStart w:id="1563" w:name="_Toc176166811"/>
      <w:bookmarkStart w:id="1564" w:name="_Toc185339013"/>
      <w:bookmarkStart w:id="1565" w:name="_Toc188349113"/>
      <w:r w:rsidRPr="007D3650">
        <w:rPr>
          <w:rFonts w:hint="eastAsia"/>
        </w:rPr>
        <w:t>アジャイル開発の概要</w:t>
      </w:r>
      <w:bookmarkEnd w:id="1563"/>
      <w:bookmarkEnd w:id="1564"/>
      <w:bookmarkEnd w:id="1565"/>
    </w:p>
    <w:p w14:paraId="4A843B6E" w14:textId="77777777" w:rsidR="00433929" w:rsidRDefault="00433929" w:rsidP="00E66E97">
      <w:pPr>
        <w:pStyle w:val="5"/>
      </w:pPr>
      <w:r>
        <w:rPr>
          <w:rFonts w:hint="eastAsia"/>
        </w:rPr>
        <w:t>アジャイル開発の必要性</w:t>
      </w:r>
    </w:p>
    <w:p w14:paraId="4DE8DA01" w14:textId="77777777" w:rsidR="00433929" w:rsidRPr="000A265B" w:rsidRDefault="00433929">
      <w:r w:rsidRPr="000A265B">
        <w:t>現代は、人や組織を取り巻く環境が、複雑さを増し、将来の予測が困難なVUCA（ブーカ）</w:t>
      </w:r>
      <w:r>
        <w:rPr>
          <w:rFonts w:hint="eastAsia"/>
        </w:rPr>
        <w:t>（</w:t>
      </w:r>
      <w:r w:rsidRPr="000A265B">
        <w:t>VUCA：Volatility（変動性）、Uncertainty（不確実性）、Complexity（複雑性）、Ambiguity（曖昧性</w:t>
      </w:r>
      <w:r>
        <w:rPr>
          <w:rFonts w:hint="eastAsia"/>
        </w:rPr>
        <w:t>）</w:t>
      </w:r>
      <w:r w:rsidRPr="000A265B">
        <w:t>）の時代」だと</w:t>
      </w:r>
      <w:r>
        <w:rPr>
          <w:rFonts w:hint="eastAsia"/>
        </w:rPr>
        <w:t>い</w:t>
      </w:r>
      <w:r w:rsidRPr="000A265B">
        <w:t>われています。</w:t>
      </w:r>
    </w:p>
    <w:p w14:paraId="7900398B" w14:textId="77777777" w:rsidR="00433929" w:rsidRDefault="00433929" w:rsidP="009A584A">
      <w:r>
        <w:rPr>
          <w:rFonts w:hint="eastAsia"/>
        </w:rPr>
        <w:t>複雑な問題を解決する論理的に導ける最適解はありません。従来のような問題を分析して解決する方法ではなく、観察とフィードバックによってあるべき姿に向けて改善、進化し続ける必要があります。こうした背景から「アジャイル開発」が注目されています。</w:t>
      </w:r>
    </w:p>
    <w:p w14:paraId="18AC79E4" w14:textId="77777777" w:rsidR="00433929" w:rsidRDefault="00433929" w:rsidP="005F3960">
      <w:r>
        <w:rPr>
          <w:rFonts w:hint="eastAsia"/>
        </w:rPr>
        <w:t>当初アジャイル開発は、ソフトウェアエンジニア主体の開発手法でしたが、近年は不確実さに対応するビジネス戦略としても採用されています。つまり「アジャイル開発」の考え方は、ソフトウェア開発だけでなく、ビジネス戦略などにも活用できるものになっています。</w:t>
      </w:r>
    </w:p>
    <w:p w14:paraId="2BCCE4FD" w14:textId="77777777" w:rsidR="00433929" w:rsidRDefault="00433929" w:rsidP="005F3960"/>
    <w:p w14:paraId="6E798A7C" w14:textId="77777777" w:rsidR="00433929" w:rsidRPr="006832D2" w:rsidRDefault="00433929" w:rsidP="006832D2">
      <w:pPr>
        <w:pStyle w:val="5"/>
      </w:pPr>
      <w:r>
        <w:rPr>
          <w:rFonts w:hint="eastAsia"/>
        </w:rPr>
        <w:t>アジャイル開発とは</w:t>
      </w:r>
    </w:p>
    <w:p w14:paraId="47C2A950" w14:textId="77777777" w:rsidR="00433929" w:rsidRDefault="00433929" w:rsidP="005F3960">
      <w:r>
        <w:rPr>
          <w:noProof/>
        </w:rPr>
        <mc:AlternateContent>
          <mc:Choice Requires="wps">
            <w:drawing>
              <wp:anchor distT="0" distB="0" distL="114300" distR="114300" simplePos="0" relativeHeight="251656459" behindDoc="0" locked="0" layoutInCell="1" allowOverlap="1" wp14:anchorId="3A1327BF" wp14:editId="6E8AA95B">
                <wp:simplePos x="0" y="0"/>
                <wp:positionH relativeFrom="margin">
                  <wp:posOffset>1462405</wp:posOffset>
                </wp:positionH>
                <wp:positionV relativeFrom="paragraph">
                  <wp:posOffset>4348775</wp:posOffset>
                </wp:positionV>
                <wp:extent cx="3721100" cy="301625"/>
                <wp:effectExtent l="0" t="0" r="0" b="3175"/>
                <wp:wrapTopAndBottom/>
                <wp:docPr id="1223816429" name="テキスト ボックス 10"/>
                <wp:cNvGraphicFramePr/>
                <a:graphic xmlns:a="http://schemas.openxmlformats.org/drawingml/2006/main">
                  <a:graphicData uri="http://schemas.microsoft.com/office/word/2010/wordprocessingShape">
                    <wps:wsp>
                      <wps:cNvSpPr txBox="1"/>
                      <wps:spPr>
                        <a:xfrm>
                          <a:off x="0" y="0"/>
                          <a:ext cx="3721100" cy="301625"/>
                        </a:xfrm>
                        <a:prstGeom prst="rect">
                          <a:avLst/>
                        </a:prstGeom>
                        <a:noFill/>
                        <a:ln w="6350">
                          <a:noFill/>
                        </a:ln>
                      </wps:spPr>
                      <wps:txbx>
                        <w:txbxContent>
                          <w:p w14:paraId="54310802" w14:textId="129DFF49" w:rsidR="00433929" w:rsidRDefault="00433929" w:rsidP="007562F2">
                            <w:pPr>
                              <w:pStyle w:val="aff2"/>
                            </w:pPr>
                            <w:r>
                              <w:rPr>
                                <w:rFonts w:hint="eastAsia"/>
                              </w:rPr>
                              <w:t>図8</w:t>
                            </w:r>
                            <w:r w:rsidR="003347EC">
                              <w:rPr>
                                <w:rFonts w:hint="eastAsia"/>
                              </w:rPr>
                              <w:t>2</w:t>
                            </w:r>
                            <w:r>
                              <w:rPr>
                                <w:rFonts w:hint="eastAsia"/>
                              </w:rPr>
                              <w:t>. 非アジャイル開発とアジャイル開発の違い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327BF" id="_x0000_s1170" type="#_x0000_t202" style="position:absolute;left:0;text-align:left;margin-left:115.15pt;margin-top:342.4pt;width:293pt;height:23.75pt;z-index:2516564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" filled="f" stroked="f" strokeweight=".5pt">
                <v:textbox>
                  <w:txbxContent>
                    <w:p w14:paraId="54310802" w14:textId="129DFF49" w:rsidR="00433929" w:rsidRDefault="00433929" w:rsidP="007562F2">
                      <w:pPr>
                        <w:pStyle w:val="aff2"/>
                      </w:pPr>
                      <w:r>
                        <w:rPr>
                          <w:rFonts w:hint="eastAsia"/>
                        </w:rPr>
                        <w:t>図8</w:t>
                      </w:r>
                      <w:r w:rsidR="003347EC">
                        <w:rPr>
                          <w:rFonts w:hint="eastAsia"/>
                        </w:rPr>
                        <w:t>2</w:t>
                      </w:r>
                      <w:r>
                        <w:rPr>
                          <w:rFonts w:hint="eastAsia"/>
                        </w:rPr>
                        <w:t>. 非アジャイル開発とアジャイル開発の違い</w:t>
                      </w:r>
                    </w:p>
                  </w:txbxContent>
                </v:textbox>
                <w10:wrap type="topAndBottom" anchorx="margin"/>
              </v:shape>
            </w:pict>
          </mc:Fallback>
        </mc:AlternateContent>
      </w:r>
      <w:r>
        <w:rPr>
          <w:noProof/>
        </w:rPr>
        <w:drawing>
          <wp:anchor distT="0" distB="0" distL="114300" distR="114300" simplePos="0" relativeHeight="251656625" behindDoc="0" locked="0" layoutInCell="1" allowOverlap="1" wp14:anchorId="777550CA" wp14:editId="03FDE309">
            <wp:simplePos x="0" y="0"/>
            <wp:positionH relativeFrom="margin">
              <wp:posOffset>424815</wp:posOffset>
            </wp:positionH>
            <wp:positionV relativeFrom="paragraph">
              <wp:posOffset>1090930</wp:posOffset>
            </wp:positionV>
            <wp:extent cx="5795645" cy="3259455"/>
            <wp:effectExtent l="0" t="0" r="0" b="0"/>
            <wp:wrapTopAndBottom/>
            <wp:docPr id="1309129006" name="グラフィックス 1309129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29006" name=""/>
                    <pic:cNvPicPr/>
                  </pic:nvPicPr>
                  <pic:blipFill>
                    <a:blip r:embed="rId184">
                      <a:extLst>
                        <a:ext uri="{96DAC541-7B7A-43D3-8B79-37D633B846F1}">
                          <asvg:svgBlip xmlns:asvg="http://schemas.microsoft.com/office/drawing/2016/SVG/main" r:embed="rId185"/>
                        </a:ext>
                      </a:extLst>
                    </a:blip>
                    <a:stretch>
                      <a:fillRect/>
                    </a:stretch>
                  </pic:blipFill>
                  <pic:spPr>
                    <a:xfrm>
                      <a:off x="0" y="0"/>
                      <a:ext cx="5795645" cy="325945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アジャイル（Agile）とは、直訳すると「敏捷」「素早い」などの意味を持ちます。アジャイル開発は、新しい機能を短期間で継続的にリリースするソフトウェア開発のアプローチです。従来のアプローチ方法は、試行錯誤に向いていません。そのため、状況変化への対応を繰り返す適応するアプローチ方法であるアジャイル開発が有用であると考えられます。</w:t>
      </w:r>
    </w:p>
    <w:p w14:paraId="11E63C0E" w14:textId="77777777" w:rsidR="00433929" w:rsidRDefault="00433929"/>
    <w:p w14:paraId="489A9E55" w14:textId="77777777" w:rsidR="00433929" w:rsidRDefault="00433929">
      <w:r>
        <w:rPr>
          <w:rFonts w:hint="eastAsia"/>
        </w:rPr>
        <w:t>アジャイル開発では、作成したアウトプットの基づき、情報システムの挙動がどうあるべきかを検討、判断し、その次に取り掛かる開発行為を最適化します。また、</w:t>
      </w:r>
      <w:r w:rsidRPr="008D1745">
        <w:t>アジャイル開発は従来の開発スタイルとは異なり、すべての要求、仕様を言語化し、事前のドキュメントとして整備することなく開発を行うこともできます。ドキュメントで定義しなくとも、短期間のスプリントで得られるアウトプット（インクリメント）が、動くシステムそのものとなり得るためです。ドキュメントの作成にかける手間を最小限に</w:t>
      </w:r>
      <w:r>
        <w:rPr>
          <w:rFonts w:hint="eastAsia"/>
        </w:rPr>
        <w:t>留め</w:t>
      </w:r>
      <w:r w:rsidRPr="008D1745">
        <w:t>、情報システムそのもので動作確認を行うことで、要求の確認から設計、開発、テストまで、情報システムの機能追加を短い期間で行うことができます。</w:t>
      </w:r>
      <w:r>
        <w:rPr>
          <w:rFonts w:hint="eastAsia"/>
        </w:rPr>
        <w:t>また、アジャイル開発には、下記のような意義があります。</w:t>
      </w:r>
    </w:p>
    <w:p w14:paraId="6EB8F406" w14:textId="77777777" w:rsidR="00433929" w:rsidRDefault="00433929"/>
    <w:p w14:paraId="48767F84" w14:textId="77777777" w:rsidR="00433929" w:rsidRDefault="00433929">
      <w:pPr>
        <w:pStyle w:val="aff4"/>
      </w:pPr>
      <w:r w:rsidRPr="008D1745">
        <w:t>アジャイル開発の</w:t>
      </w:r>
      <w:r>
        <w:rPr>
          <w:rFonts w:hint="eastAsia"/>
        </w:rPr>
        <w:t>9</w:t>
      </w:r>
      <w:r w:rsidRPr="008D1745">
        <w:t>つの意義</w:t>
      </w:r>
    </w:p>
    <w:p w14:paraId="0506D62E" w14:textId="77777777" w:rsidR="00433929" w:rsidRDefault="00433929" w:rsidP="00892C01">
      <w:pPr>
        <w:pStyle w:val="ab"/>
        <w:numPr>
          <w:ilvl w:val="0"/>
          <w:numId w:val="259"/>
        </w:numPr>
        <w:ind w:leftChars="0" w:firstLineChars="0"/>
      </w:pPr>
      <w:r w:rsidRPr="008D1745">
        <w:t>フィードバックに基づく開発で、目的に適したシステムに近づけていく</w:t>
      </w:r>
    </w:p>
    <w:p w14:paraId="72535369" w14:textId="77777777" w:rsidR="00433929" w:rsidRDefault="00433929" w:rsidP="00892C01">
      <w:pPr>
        <w:pStyle w:val="ab"/>
        <w:numPr>
          <w:ilvl w:val="0"/>
          <w:numId w:val="259"/>
        </w:numPr>
        <w:ind w:leftChars="0" w:firstLineChars="0"/>
      </w:pPr>
      <w:r w:rsidRPr="008D1745">
        <w:t>形にすることで、関係者の認識を早期に揃えられる</w:t>
      </w:r>
    </w:p>
    <w:p w14:paraId="01B3E5E6" w14:textId="77777777" w:rsidR="00433929" w:rsidRDefault="00433929" w:rsidP="00892C01">
      <w:pPr>
        <w:pStyle w:val="ab"/>
        <w:numPr>
          <w:ilvl w:val="0"/>
          <w:numId w:val="259"/>
        </w:numPr>
        <w:ind w:leftChars="0" w:firstLineChars="0"/>
      </w:pPr>
      <w:r w:rsidRPr="008D1745">
        <w:t>システム、プロセス、チームに関する問題に早く気</w:t>
      </w:r>
      <w:r>
        <w:rPr>
          <w:rFonts w:hint="eastAsia"/>
        </w:rPr>
        <w:t>づ</w:t>
      </w:r>
      <w:r w:rsidRPr="008D1745">
        <w:t>ける</w:t>
      </w:r>
    </w:p>
    <w:p w14:paraId="6D875AAE" w14:textId="77777777" w:rsidR="00433929" w:rsidRDefault="00433929" w:rsidP="00892C01">
      <w:pPr>
        <w:pStyle w:val="ab"/>
        <w:numPr>
          <w:ilvl w:val="0"/>
          <w:numId w:val="259"/>
        </w:numPr>
        <w:ind w:leftChars="0" w:firstLineChars="0"/>
      </w:pPr>
      <w:r w:rsidRPr="008D1745">
        <w:t>チームの学習効果が高い</w:t>
      </w:r>
    </w:p>
    <w:p w14:paraId="7CAEB2E8" w14:textId="77777777" w:rsidR="00433929" w:rsidRDefault="00433929" w:rsidP="00892C01">
      <w:pPr>
        <w:pStyle w:val="ab"/>
        <w:numPr>
          <w:ilvl w:val="0"/>
          <w:numId w:val="259"/>
        </w:numPr>
        <w:ind w:leftChars="0" w:firstLineChars="0"/>
      </w:pPr>
      <w:r w:rsidRPr="008D1745">
        <w:t>早く開発を始められる</w:t>
      </w:r>
    </w:p>
    <w:p w14:paraId="55125C33" w14:textId="77777777" w:rsidR="00433929" w:rsidRDefault="00433929" w:rsidP="00892C01">
      <w:pPr>
        <w:pStyle w:val="ab"/>
        <w:numPr>
          <w:ilvl w:val="0"/>
          <w:numId w:val="259"/>
        </w:numPr>
        <w:ind w:leftChars="0" w:firstLineChars="0"/>
      </w:pPr>
      <w:r w:rsidRPr="008D1745">
        <w:t>システムの機能同士の結合リスクを早期に解消できる</w:t>
      </w:r>
    </w:p>
    <w:p w14:paraId="3C67FC5A" w14:textId="77777777" w:rsidR="00433929" w:rsidRDefault="00433929" w:rsidP="00892C01">
      <w:pPr>
        <w:pStyle w:val="ab"/>
        <w:numPr>
          <w:ilvl w:val="0"/>
          <w:numId w:val="259"/>
        </w:numPr>
        <w:ind w:leftChars="0" w:firstLineChars="0"/>
      </w:pPr>
      <w:r w:rsidRPr="008D1745">
        <w:t>利用開始までの期間を短くできる</w:t>
      </w:r>
    </w:p>
    <w:p w14:paraId="7C48CAC7" w14:textId="77777777" w:rsidR="00433929" w:rsidRDefault="00433929" w:rsidP="00892C01">
      <w:pPr>
        <w:pStyle w:val="ab"/>
        <w:numPr>
          <w:ilvl w:val="0"/>
          <w:numId w:val="259"/>
        </w:numPr>
        <w:ind w:leftChars="0" w:firstLineChars="0"/>
      </w:pPr>
      <w:r w:rsidRPr="008D1745">
        <w:t>開発のリズムが整えられる</w:t>
      </w:r>
    </w:p>
    <w:p w14:paraId="0F983C71" w14:textId="77777777" w:rsidR="00433929" w:rsidRDefault="00433929" w:rsidP="00892C01">
      <w:pPr>
        <w:pStyle w:val="ab"/>
        <w:numPr>
          <w:ilvl w:val="0"/>
          <w:numId w:val="259"/>
        </w:numPr>
        <w:ind w:leftChars="0" w:firstLineChars="0"/>
      </w:pPr>
      <w:r w:rsidRPr="008D1745">
        <w:t>協働を育み、チームの機能性を高める</w:t>
      </w:r>
    </w:p>
    <w:p w14:paraId="5E53702C" w14:textId="77777777" w:rsidR="00433929" w:rsidRDefault="00433929">
      <w:pPr>
        <w:ind w:firstLineChars="0"/>
      </w:pPr>
    </w:p>
    <w:p w14:paraId="42033FDF" w14:textId="77777777" w:rsidR="00433929" w:rsidRDefault="00433929">
      <w:pPr>
        <w:ind w:firstLineChars="0"/>
      </w:pPr>
      <w:r>
        <w:rPr>
          <w:rFonts w:hint="eastAsia"/>
        </w:rPr>
        <w:t>前述の9つの意義を十分発揮するためには、以下の前提をチームおよび関係者間で確認する必要があります。前提を理解して取り組むことでスムーズに進めることができます。</w:t>
      </w:r>
    </w:p>
    <w:p w14:paraId="11B61978" w14:textId="77777777" w:rsidR="00433929" w:rsidRDefault="00433929">
      <w:pPr>
        <w:ind w:firstLineChars="0"/>
      </w:pPr>
    </w:p>
    <w:p w14:paraId="11FBC0B3" w14:textId="77777777" w:rsidR="00433929" w:rsidRDefault="00433929">
      <w:pPr>
        <w:pStyle w:val="aff4"/>
      </w:pPr>
      <w:r>
        <w:rPr>
          <w:rFonts w:hint="eastAsia"/>
        </w:rPr>
        <w:t>9つの意義を十分に発揮するための前提</w:t>
      </w:r>
    </w:p>
    <w:p w14:paraId="021C5E09" w14:textId="77777777" w:rsidR="00433929" w:rsidRDefault="00433929" w:rsidP="00892C01">
      <w:pPr>
        <w:pStyle w:val="ab"/>
        <w:numPr>
          <w:ilvl w:val="0"/>
          <w:numId w:val="260"/>
        </w:numPr>
        <w:ind w:leftChars="0" w:firstLineChars="0"/>
      </w:pPr>
      <w:r w:rsidRPr="00C8608C">
        <w:t>常にカイゼンを指向すること</w:t>
      </w:r>
    </w:p>
    <w:p w14:paraId="15502BEE" w14:textId="77777777" w:rsidR="00433929" w:rsidRDefault="00433929" w:rsidP="00892C01">
      <w:pPr>
        <w:pStyle w:val="ab"/>
        <w:numPr>
          <w:ilvl w:val="0"/>
          <w:numId w:val="260"/>
        </w:numPr>
        <w:ind w:leftChars="0" w:firstLineChars="0"/>
      </w:pPr>
      <w:r w:rsidRPr="00C8608C">
        <w:t>対話コミュニケーションの重視</w:t>
      </w:r>
    </w:p>
    <w:p w14:paraId="3FB206D4" w14:textId="77777777" w:rsidR="00433929" w:rsidRDefault="00433929" w:rsidP="00892C01">
      <w:pPr>
        <w:pStyle w:val="ab"/>
        <w:numPr>
          <w:ilvl w:val="0"/>
          <w:numId w:val="260"/>
        </w:numPr>
        <w:ind w:leftChars="0" w:firstLineChars="0"/>
      </w:pPr>
      <w:r w:rsidRPr="00C8608C">
        <w:t>情報システムの変更容易性を確保し続ける</w:t>
      </w:r>
    </w:p>
    <w:p w14:paraId="2BBCDACB" w14:textId="77777777" w:rsidR="00433929" w:rsidRDefault="00433929" w:rsidP="00892C01">
      <w:pPr>
        <w:pStyle w:val="ab"/>
        <w:numPr>
          <w:ilvl w:val="0"/>
          <w:numId w:val="260"/>
        </w:numPr>
        <w:ind w:leftChars="0" w:firstLineChars="0"/>
      </w:pPr>
      <w:r w:rsidRPr="00C8608C">
        <w:t>利用者目線で開発を進める</w:t>
      </w:r>
    </w:p>
    <w:p w14:paraId="0722672E" w14:textId="77777777" w:rsidR="00433929" w:rsidRPr="00C744EA" w:rsidRDefault="00433929" w:rsidP="003F552E">
      <w:pPr>
        <w:ind w:firstLineChars="0" w:firstLine="0"/>
      </w:pPr>
    </w:p>
    <w:tbl>
      <w:tblPr>
        <w:tblStyle w:val="aa"/>
        <w:tblpPr w:leftFromText="142" w:rightFromText="142" w:vertAnchor="text" w:horzAnchor="margin" w:tblpY="198"/>
        <w:tblW w:w="0" w:type="auto"/>
        <w:tblLook w:val="04A0" w:firstRow="1" w:lastRow="0" w:firstColumn="1" w:lastColumn="0" w:noHBand="0" w:noVBand="1"/>
      </w:tblPr>
      <w:tblGrid>
        <w:gridCol w:w="2547"/>
        <w:gridCol w:w="7909"/>
      </w:tblGrid>
      <w:tr w:rsidR="00433929" w14:paraId="32DB9998" w14:textId="77777777">
        <w:tc>
          <w:tcPr>
            <w:tcW w:w="10456" w:type="dxa"/>
            <w:gridSpan w:val="2"/>
          </w:tcPr>
          <w:p w14:paraId="4DDD037C" w14:textId="77777777" w:rsidR="00433929" w:rsidRDefault="00433929" w:rsidP="00601047">
            <w:pPr>
              <w:pStyle w:val="affe"/>
              <w:framePr w:hSpace="0" w:wrap="auto" w:vAnchor="margin" w:hAnchor="text" w:yAlign="inline"/>
            </w:pPr>
            <w:r w:rsidRPr="000A23A7">
              <w:rPr>
                <w:rFonts w:hint="eastAsia"/>
              </w:rPr>
              <w:t>詳細理解のため参考となる文献（参考文献）</w:t>
            </w:r>
          </w:p>
        </w:tc>
      </w:tr>
      <w:tr w:rsidR="00433929" w:rsidRPr="002B42A9" w14:paraId="368F965D" w14:textId="77777777">
        <w:tc>
          <w:tcPr>
            <w:tcW w:w="2547" w:type="dxa"/>
            <w:shd w:val="clear" w:color="auto" w:fill="F1A983" w:themeFill="accent2" w:themeFillTint="99"/>
          </w:tcPr>
          <w:p w14:paraId="2DA02520" w14:textId="77777777" w:rsidR="00433929" w:rsidRDefault="00433929" w:rsidP="00601047">
            <w:pPr>
              <w:pStyle w:val="affe"/>
              <w:framePr w:hSpace="0" w:wrap="auto" w:vAnchor="margin" w:hAnchor="text" w:yAlign="inline"/>
            </w:pPr>
            <w:r w:rsidRPr="00AB1DFA">
              <w:t>DS-121 アジャイル開発実践ガイドブック</w:t>
            </w:r>
          </w:p>
        </w:tc>
        <w:tc>
          <w:tcPr>
            <w:tcW w:w="7909" w:type="dxa"/>
          </w:tcPr>
          <w:p w14:paraId="73BD0C59" w14:textId="77777777" w:rsidR="00433929" w:rsidRPr="002B42A9" w:rsidRDefault="00433929" w:rsidP="00601047">
            <w:pPr>
              <w:pStyle w:val="affe"/>
              <w:framePr w:hSpace="0" w:wrap="auto" w:vAnchor="margin" w:hAnchor="text" w:yAlign="inline"/>
            </w:pPr>
            <w:r w:rsidRPr="00C86EBB">
              <w:t>https://www.digital.go.jp/assets/contents/node/basic_page/field_ref_resources/e2a06143-ed29-4f1d-9c31-0f06fca67afc/9fc931f7/20220422_resources_standard_guidelines_guidebook_01.pdf</w:t>
            </w:r>
          </w:p>
        </w:tc>
      </w:tr>
    </w:tbl>
    <w:p w14:paraId="3D883425" w14:textId="77777777" w:rsidR="00433929" w:rsidRDefault="00433929" w:rsidP="003F552E">
      <w:pPr>
        <w:ind w:firstLineChars="0" w:firstLine="0"/>
      </w:pPr>
    </w:p>
    <w:p w14:paraId="2D45386C" w14:textId="77777777" w:rsidR="00433929" w:rsidRDefault="00433929" w:rsidP="003E0313">
      <w:pPr>
        <w:pStyle w:val="4"/>
      </w:pPr>
      <w:bookmarkStart w:id="1566" w:name="_Toc176166812"/>
      <w:bookmarkStart w:id="1567" w:name="_Toc185339014"/>
      <w:bookmarkStart w:id="1568" w:name="_Toc188349114"/>
      <w:r w:rsidRPr="007D3650">
        <w:rPr>
          <w:rFonts w:hint="eastAsia"/>
        </w:rPr>
        <w:t>アジャイル開発の実施ポイント</w:t>
      </w:r>
      <w:bookmarkEnd w:id="1566"/>
      <w:bookmarkEnd w:id="1567"/>
      <w:bookmarkEnd w:id="1568"/>
    </w:p>
    <w:p w14:paraId="53925DED" w14:textId="77777777" w:rsidR="00433929" w:rsidRDefault="00433929" w:rsidP="00F14026">
      <w:r>
        <w:rPr>
          <w:rFonts w:hint="eastAsia"/>
        </w:rPr>
        <w:t>アジャイル開発を実践するに当たり、まずはプロセスを理解することが大切です。アジャイル開発の代表格であるスクラムを例に、アジャイル開発のプロセスを説明します。</w:t>
      </w:r>
    </w:p>
    <w:p w14:paraId="312A2D02" w14:textId="77777777" w:rsidR="00433929" w:rsidRDefault="00433929" w:rsidP="00F14026"/>
    <w:p w14:paraId="3A0D6C62" w14:textId="77777777" w:rsidR="00433929" w:rsidRDefault="00433929" w:rsidP="00F14026">
      <w:r>
        <w:rPr>
          <w:rFonts w:hint="eastAsia"/>
        </w:rPr>
        <w:t>ポイント</w:t>
      </w:r>
    </w:p>
    <w:p w14:paraId="1D60DEB7" w14:textId="0C993C85" w:rsidR="00433929" w:rsidRDefault="00433929" w:rsidP="00892C01">
      <w:pPr>
        <w:pStyle w:val="ab"/>
        <w:numPr>
          <w:ilvl w:val="0"/>
          <w:numId w:val="263"/>
        </w:numPr>
        <w:ind w:leftChars="0" w:firstLineChars="0"/>
      </w:pPr>
      <w:r>
        <w:rPr>
          <w:rFonts w:hint="eastAsia"/>
        </w:rPr>
        <w:t>アジャイル開発は経験者が参画することを前提とします。アジャイル開発に関する資格を有している場合も、一定の知識を有していることは判断できますが、アジャイル開発を実践できるかを判断することができません。参画者がどのようなシステム開発において、どのような役割を果たしたのかを確認することが重要です。</w:t>
      </w:r>
    </w:p>
    <w:p w14:paraId="25756C9E" w14:textId="1DF16F1F" w:rsidR="00433929" w:rsidRDefault="00433929" w:rsidP="00892C01">
      <w:pPr>
        <w:pStyle w:val="ab"/>
        <w:numPr>
          <w:ilvl w:val="0"/>
          <w:numId w:val="233"/>
        </w:numPr>
        <w:ind w:leftChars="0" w:firstLineChars="0"/>
      </w:pPr>
      <w:r w:rsidRPr="002F3867">
        <w:rPr>
          <w:rFonts w:hint="eastAsia"/>
        </w:rPr>
        <w:t>アジャイル開発の進め方には厳格な決まりごとや規範はありません。本書で説明（例示）する進め方、メンバーの役割（ロール）など、実際のソフトウェア開発プロジェクトでそのまま適用するものではありません。</w:t>
      </w:r>
      <w:r w:rsidRPr="00D0392A">
        <w:rPr>
          <w:rFonts w:hint="eastAsia"/>
        </w:rPr>
        <w:t>アジャイル開発の基本を習得したのち、</w:t>
      </w:r>
      <w:r w:rsidRPr="002F3867">
        <w:rPr>
          <w:rFonts w:hint="eastAsia"/>
        </w:rPr>
        <w:t>実際のプロジェクトや組織に適したやり方を取捨選択し、カスタマイズすることが必要となります。</w:t>
      </w:r>
    </w:p>
    <w:p w14:paraId="24D4A232" w14:textId="77777777" w:rsidR="00433929" w:rsidRDefault="00433929" w:rsidP="00892C01">
      <w:pPr>
        <w:pStyle w:val="ab"/>
        <w:numPr>
          <w:ilvl w:val="0"/>
          <w:numId w:val="233"/>
        </w:numPr>
        <w:ind w:leftChars="0" w:firstLineChars="0"/>
      </w:pPr>
      <w:r>
        <w:rPr>
          <w:noProof/>
        </w:rPr>
        <mc:AlternateContent>
          <mc:Choice Requires="wps">
            <w:drawing>
              <wp:anchor distT="0" distB="0" distL="114300" distR="114300" simplePos="0" relativeHeight="251656458" behindDoc="0" locked="0" layoutInCell="1" allowOverlap="1" wp14:anchorId="7D8A2A22" wp14:editId="3AB28AFC">
                <wp:simplePos x="0" y="0"/>
                <wp:positionH relativeFrom="margin">
                  <wp:align>center</wp:align>
                </wp:positionH>
                <wp:positionV relativeFrom="paragraph">
                  <wp:posOffset>3882740</wp:posOffset>
                </wp:positionV>
                <wp:extent cx="3721100" cy="264160"/>
                <wp:effectExtent l="0" t="0" r="0" b="2540"/>
                <wp:wrapTopAndBottom/>
                <wp:docPr id="1580080276" name="テキスト ボックス 7"/>
                <wp:cNvGraphicFramePr/>
                <a:graphic xmlns:a="http://schemas.openxmlformats.org/drawingml/2006/main">
                  <a:graphicData uri="http://schemas.microsoft.com/office/word/2010/wordprocessingShape">
                    <wps:wsp>
                      <wps:cNvSpPr txBox="1"/>
                      <wps:spPr>
                        <a:xfrm>
                          <a:off x="0" y="0"/>
                          <a:ext cx="3721100" cy="264278"/>
                        </a:xfrm>
                        <a:prstGeom prst="rect">
                          <a:avLst/>
                        </a:prstGeom>
                        <a:noFill/>
                        <a:ln w="6350">
                          <a:noFill/>
                        </a:ln>
                      </wps:spPr>
                      <wps:txbx>
                        <w:txbxContent>
                          <w:p w14:paraId="2A8404DD" w14:textId="774B0E95" w:rsidR="00433929" w:rsidRDefault="00433929" w:rsidP="006E5276">
                            <w:pPr>
                              <w:pStyle w:val="aff2"/>
                            </w:pPr>
                            <w:r>
                              <w:rPr>
                                <w:rFonts w:hint="eastAsia"/>
                              </w:rPr>
                              <w:t>図8</w:t>
                            </w:r>
                            <w:r w:rsidR="003347EC">
                              <w:rPr>
                                <w:rFonts w:hint="eastAsia"/>
                              </w:rPr>
                              <w:t>3</w:t>
                            </w:r>
                            <w:r>
                              <w:rPr>
                                <w:rFonts w:hint="eastAsia"/>
                              </w:rPr>
                              <w:t xml:space="preserve">. </w:t>
                            </w:r>
                            <w:r w:rsidRPr="006E5276">
                              <w:rPr>
                                <w:rFonts w:hint="eastAsia"/>
                              </w:rPr>
                              <w:t>アジャイル開発のプロセス（スクラムの例）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A2A22" id="_x0000_s1171" type="#_x0000_t202" style="position:absolute;left:0;text-align:left;margin-left:0;margin-top:305.75pt;width:293pt;height:20.8pt;z-index:25165645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" filled="f" stroked="f" strokeweight=".5pt">
                <v:textbox>
                  <w:txbxContent>
                    <w:p w14:paraId="2A8404DD" w14:textId="774B0E95" w:rsidR="00433929" w:rsidRDefault="00433929" w:rsidP="006E5276">
                      <w:pPr>
                        <w:pStyle w:val="aff2"/>
                      </w:pPr>
                      <w:r>
                        <w:rPr>
                          <w:rFonts w:hint="eastAsia"/>
                        </w:rPr>
                        <w:t>図8</w:t>
                      </w:r>
                      <w:r w:rsidR="003347EC">
                        <w:rPr>
                          <w:rFonts w:hint="eastAsia"/>
                        </w:rPr>
                        <w:t>3</w:t>
                      </w:r>
                      <w:r>
                        <w:rPr>
                          <w:rFonts w:hint="eastAsia"/>
                        </w:rPr>
                        <w:t xml:space="preserve">. </w:t>
                      </w:r>
                      <w:r w:rsidRPr="006E5276">
                        <w:rPr>
                          <w:rFonts w:hint="eastAsia"/>
                        </w:rPr>
                        <w:t>アジャイル開発のプロセス（スクラムの例）</w:t>
                      </w:r>
                    </w:p>
                  </w:txbxContent>
                </v:textbox>
                <w10:wrap type="topAndBottom" anchorx="margin"/>
              </v:shape>
            </w:pict>
          </mc:Fallback>
        </mc:AlternateContent>
      </w:r>
      <w:ins w:id="1569" w:author="岡澤 享子" w:date="2024-08-26T17:41:00Z">
        <w:r>
          <w:rPr>
            <w:noProof/>
          </w:rPr>
          <w:drawing>
            <wp:anchor distT="0" distB="0" distL="114300" distR="114300" simplePos="0" relativeHeight="251656469" behindDoc="0" locked="0" layoutInCell="1" allowOverlap="1" wp14:anchorId="06690671" wp14:editId="190DBCEA">
              <wp:simplePos x="0" y="0"/>
              <wp:positionH relativeFrom="margin">
                <wp:align>center</wp:align>
              </wp:positionH>
              <wp:positionV relativeFrom="paragraph">
                <wp:posOffset>1163566</wp:posOffset>
              </wp:positionV>
              <wp:extent cx="4070350" cy="2628900"/>
              <wp:effectExtent l="0" t="0" r="0" b="0"/>
              <wp:wrapTopAndBottom/>
              <wp:docPr id="19441884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88443" name="Picture 6"/>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070350" cy="2628900"/>
                      </a:xfrm>
                      <a:prstGeom prst="rect">
                        <a:avLst/>
                      </a:prstGeom>
                      <a:noFill/>
                      <a:ln>
                        <a:noFill/>
                      </a:ln>
                    </pic:spPr>
                  </pic:pic>
                </a:graphicData>
              </a:graphic>
              <wp14:sizeRelH relativeFrom="page">
                <wp14:pctWidth>0</wp14:pctWidth>
              </wp14:sizeRelH>
              <wp14:sizeRelV relativeFrom="page">
                <wp14:pctHeight>0</wp14:pctHeight>
              </wp14:sizeRelV>
            </wp:anchor>
          </w:drawing>
        </w:r>
      </w:ins>
      <w:r w:rsidRPr="003151CE">
        <w:rPr>
          <w:rFonts w:hint="eastAsia"/>
        </w:rPr>
        <w:t>「唯一の正しい」アジャイル開発というものはありません。自分のいる組織に合ったやり方が、その組織のビジネスや活動、文化から自然と育っていく</w:t>
      </w:r>
      <w:r>
        <w:rPr>
          <w:rFonts w:hint="eastAsia"/>
        </w:rPr>
        <w:t>こと</w:t>
      </w:r>
      <w:r w:rsidRPr="003151CE">
        <w:rPr>
          <w:rFonts w:hint="eastAsia"/>
        </w:rPr>
        <w:t>がアジャイル開発の本質です。</w:t>
      </w:r>
    </w:p>
    <w:tbl>
      <w:tblPr>
        <w:tblStyle w:val="aa"/>
        <w:tblW w:w="10485" w:type="dxa"/>
        <w:tblLook w:val="04A0" w:firstRow="1" w:lastRow="0" w:firstColumn="1" w:lastColumn="0" w:noHBand="0" w:noVBand="1"/>
      </w:tblPr>
      <w:tblGrid>
        <w:gridCol w:w="3681"/>
        <w:gridCol w:w="6804"/>
      </w:tblGrid>
      <w:tr w:rsidR="00433929" w14:paraId="5FAD8A5F" w14:textId="77777777">
        <w:tc>
          <w:tcPr>
            <w:tcW w:w="3681" w:type="dxa"/>
            <w:shd w:val="clear" w:color="auto" w:fill="215E99" w:themeFill="text2" w:themeFillTint="BF"/>
          </w:tcPr>
          <w:p w14:paraId="0C5F25DE" w14:textId="77777777" w:rsidR="00433929" w:rsidRDefault="00433929">
            <w:pPr>
              <w:pStyle w:val="aff0"/>
            </w:pPr>
            <w:r w:rsidRPr="00A009E7">
              <w:rPr>
                <w:rFonts w:hint="eastAsia"/>
              </w:rPr>
              <w:t>スクラムのプロセス</w:t>
            </w:r>
          </w:p>
        </w:tc>
        <w:tc>
          <w:tcPr>
            <w:tcW w:w="6804" w:type="dxa"/>
            <w:shd w:val="clear" w:color="auto" w:fill="215E99" w:themeFill="text2" w:themeFillTint="BF"/>
          </w:tcPr>
          <w:p w14:paraId="393C76FD" w14:textId="77777777" w:rsidR="00433929" w:rsidRDefault="00433929">
            <w:pPr>
              <w:pStyle w:val="aff0"/>
            </w:pPr>
            <w:r>
              <w:rPr>
                <w:rFonts w:hint="eastAsia"/>
              </w:rPr>
              <w:t>特徴</w:t>
            </w:r>
          </w:p>
        </w:tc>
      </w:tr>
      <w:tr w:rsidR="00433929" w14:paraId="272DA517" w14:textId="77777777">
        <w:tc>
          <w:tcPr>
            <w:tcW w:w="3681" w:type="dxa"/>
          </w:tcPr>
          <w:p w14:paraId="1FA23CC6" w14:textId="77777777" w:rsidR="00433929" w:rsidRPr="00B8274F" w:rsidRDefault="00433929">
            <w:pPr>
              <w:pStyle w:val="afff6"/>
            </w:pPr>
            <w:r>
              <w:rPr>
                <w:rFonts w:hint="eastAsia"/>
              </w:rPr>
              <w:t>1.</w:t>
            </w:r>
            <w:r w:rsidRPr="00441221">
              <w:t>プロダクトバックログの作成</w:t>
            </w:r>
          </w:p>
        </w:tc>
        <w:tc>
          <w:tcPr>
            <w:tcW w:w="6804" w:type="dxa"/>
          </w:tcPr>
          <w:p w14:paraId="2E023EBD" w14:textId="77777777" w:rsidR="00433929" w:rsidRPr="00B8274F" w:rsidRDefault="00433929">
            <w:pPr>
              <w:pStyle w:val="afff6"/>
            </w:pPr>
            <w:r w:rsidRPr="00441221">
              <w:t>プロダクトオーナーがプロジェクトの全体的な要件や機能をリストアップします。このリストは「プロダクトバックログ」と呼ばれ、優先順位が</w:t>
            </w:r>
            <w:r>
              <w:rPr>
                <w:rFonts w:hint="eastAsia"/>
              </w:rPr>
              <w:t>つ</w:t>
            </w:r>
            <w:r w:rsidRPr="00441221">
              <w:t>けられます。</w:t>
            </w:r>
          </w:p>
        </w:tc>
      </w:tr>
      <w:tr w:rsidR="00433929" w14:paraId="1EA9A3CF" w14:textId="77777777">
        <w:tc>
          <w:tcPr>
            <w:tcW w:w="3681" w:type="dxa"/>
          </w:tcPr>
          <w:p w14:paraId="1D232153" w14:textId="77777777" w:rsidR="00433929" w:rsidRDefault="00433929">
            <w:pPr>
              <w:pStyle w:val="afff6"/>
            </w:pPr>
            <w:r>
              <w:rPr>
                <w:rFonts w:hint="eastAsia"/>
              </w:rPr>
              <w:t>2.</w:t>
            </w:r>
            <w:r w:rsidRPr="00441221">
              <w:t>スプリントプランニング</w:t>
            </w:r>
          </w:p>
        </w:tc>
        <w:tc>
          <w:tcPr>
            <w:tcW w:w="6804" w:type="dxa"/>
          </w:tcPr>
          <w:p w14:paraId="67C228F1" w14:textId="77777777" w:rsidR="00433929" w:rsidRDefault="00433929">
            <w:pPr>
              <w:pStyle w:val="afff6"/>
            </w:pPr>
            <w:r w:rsidRPr="00441221">
              <w:t>チームはスプリント（通常</w:t>
            </w:r>
            <w:r>
              <w:t>1</w:t>
            </w:r>
            <w:r w:rsidRPr="00441221">
              <w:t>〜</w:t>
            </w:r>
            <w:r>
              <w:t>2</w:t>
            </w:r>
            <w:r w:rsidRPr="00441221">
              <w:t>週間</w:t>
            </w:r>
            <w:r>
              <w:rPr>
                <w:rFonts w:hint="eastAsia"/>
              </w:rPr>
              <w:t>、長くても</w:t>
            </w:r>
            <w:r>
              <w:t>4</w:t>
            </w:r>
            <w:r>
              <w:rPr>
                <w:rFonts w:hint="eastAsia"/>
              </w:rPr>
              <w:t>週間</w:t>
            </w:r>
            <w:r w:rsidRPr="00441221">
              <w:t>）ごとに作業する項目を選びます。この選ばれた項目のリストは「スプリントバックログ」と呼ばれます</w:t>
            </w:r>
            <w:r>
              <w:rPr>
                <w:rFonts w:hint="eastAsia"/>
              </w:rPr>
              <w:t>。</w:t>
            </w:r>
          </w:p>
        </w:tc>
      </w:tr>
      <w:tr w:rsidR="00433929" w14:paraId="6ED2488A" w14:textId="77777777">
        <w:tc>
          <w:tcPr>
            <w:tcW w:w="3681" w:type="dxa"/>
          </w:tcPr>
          <w:p w14:paraId="6CFDF225" w14:textId="77777777" w:rsidR="00433929" w:rsidRDefault="00433929">
            <w:pPr>
              <w:pStyle w:val="afff6"/>
            </w:pPr>
            <w:r>
              <w:rPr>
                <w:rFonts w:hint="eastAsia"/>
              </w:rPr>
              <w:t>3.</w:t>
            </w:r>
            <w:r w:rsidRPr="00441221">
              <w:t>デイリースクラム</w:t>
            </w:r>
          </w:p>
          <w:p w14:paraId="653F6D40" w14:textId="77777777" w:rsidR="00433929" w:rsidRPr="00B8274F" w:rsidRDefault="00433929">
            <w:pPr>
              <w:pStyle w:val="afff6"/>
            </w:pPr>
            <w:r w:rsidRPr="00441221">
              <w:t>（デイリースタンドアップ）</w:t>
            </w:r>
          </w:p>
        </w:tc>
        <w:tc>
          <w:tcPr>
            <w:tcW w:w="6804" w:type="dxa"/>
          </w:tcPr>
          <w:p w14:paraId="4D4F1B2C" w14:textId="77777777" w:rsidR="00433929" w:rsidRPr="00B8274F" w:rsidRDefault="00433929">
            <w:pPr>
              <w:pStyle w:val="afff6"/>
            </w:pPr>
            <w:r w:rsidRPr="00441221">
              <w:t>毎日、チームは短いミーティングを行い、進捗状況を共有し、問題点を解決します。このミーティングは通常15分以内で行われます。</w:t>
            </w:r>
          </w:p>
        </w:tc>
      </w:tr>
      <w:tr w:rsidR="00433929" w14:paraId="688D7C7A" w14:textId="77777777">
        <w:tc>
          <w:tcPr>
            <w:tcW w:w="3681" w:type="dxa"/>
          </w:tcPr>
          <w:p w14:paraId="1435C302" w14:textId="77777777" w:rsidR="00433929" w:rsidRDefault="00433929">
            <w:pPr>
              <w:pStyle w:val="afff6"/>
            </w:pPr>
            <w:r>
              <w:rPr>
                <w:rFonts w:hint="eastAsia"/>
              </w:rPr>
              <w:t>4.</w:t>
            </w:r>
            <w:r w:rsidRPr="00441221">
              <w:t>スプリントの実行</w:t>
            </w:r>
          </w:p>
        </w:tc>
        <w:tc>
          <w:tcPr>
            <w:tcW w:w="6804" w:type="dxa"/>
          </w:tcPr>
          <w:p w14:paraId="6D86D45A" w14:textId="77777777" w:rsidR="00433929" w:rsidRPr="00B8274F" w:rsidRDefault="00433929">
            <w:pPr>
              <w:pStyle w:val="afff6"/>
            </w:pPr>
            <w:r w:rsidRPr="00441221">
              <w:t>チームはスプリントバックログに基づいて作業を進めます。各メンバーは自分のタスクに集中し、協力して目標を達成します。</w:t>
            </w:r>
          </w:p>
        </w:tc>
      </w:tr>
      <w:tr w:rsidR="00433929" w14:paraId="309FF421" w14:textId="77777777">
        <w:tc>
          <w:tcPr>
            <w:tcW w:w="3681" w:type="dxa"/>
          </w:tcPr>
          <w:p w14:paraId="16ED30DC" w14:textId="77777777" w:rsidR="00433929" w:rsidRDefault="00433929">
            <w:pPr>
              <w:pStyle w:val="afff6"/>
            </w:pPr>
            <w:r>
              <w:rPr>
                <w:rFonts w:hint="eastAsia"/>
              </w:rPr>
              <w:t>5.</w:t>
            </w:r>
            <w:r w:rsidRPr="00441221">
              <w:t>スプリントレビュー</w:t>
            </w:r>
          </w:p>
        </w:tc>
        <w:tc>
          <w:tcPr>
            <w:tcW w:w="6804" w:type="dxa"/>
          </w:tcPr>
          <w:p w14:paraId="247827EA" w14:textId="77777777" w:rsidR="00433929" w:rsidRPr="00B8274F" w:rsidRDefault="00433929">
            <w:pPr>
              <w:pStyle w:val="afff6"/>
            </w:pPr>
            <w:r w:rsidRPr="00441221">
              <w:t>スプリントの終わりに、チームは完成した作業をプロダクトオーナーやステークホルダーにデモンストレーションします。フィードバックを受け取り、次のスプリントに反映させます。</w:t>
            </w:r>
            <w:r>
              <w:rPr>
                <w:rFonts w:hint="eastAsia"/>
              </w:rPr>
              <w:t>スプリントごとにリリースを行うことが理想ですが、業務向けアプリケーションの場合には、エンドユーザーの混乱を避けるため、ある程度まとまった成果物ができた段階でリリースする（複数回のスプリント後にリリースする）ことが多いようです。</w:t>
            </w:r>
          </w:p>
        </w:tc>
      </w:tr>
      <w:tr w:rsidR="00433929" w14:paraId="3C153598" w14:textId="77777777">
        <w:tc>
          <w:tcPr>
            <w:tcW w:w="3681" w:type="dxa"/>
          </w:tcPr>
          <w:p w14:paraId="036571B4" w14:textId="77777777" w:rsidR="00433929" w:rsidRPr="00B8274F" w:rsidRDefault="00433929">
            <w:pPr>
              <w:pStyle w:val="afff6"/>
            </w:pPr>
            <w:r>
              <w:rPr>
                <w:rFonts w:hint="eastAsia"/>
              </w:rPr>
              <w:t>6.</w:t>
            </w:r>
            <w:r w:rsidRPr="00441221">
              <w:t>スプリントレトロスペクティブ</w:t>
            </w:r>
          </w:p>
        </w:tc>
        <w:tc>
          <w:tcPr>
            <w:tcW w:w="6804" w:type="dxa"/>
          </w:tcPr>
          <w:p w14:paraId="65C7C674" w14:textId="77777777" w:rsidR="00433929" w:rsidRPr="00B8274F" w:rsidRDefault="00433929">
            <w:pPr>
              <w:pStyle w:val="afff6"/>
            </w:pPr>
            <w:r w:rsidRPr="00441221">
              <w:t>チームはスプリントの振り返りを行い、何がうまくいったか、何が改善できるかを話し合います。このフィードバックを</w:t>
            </w:r>
            <w:r>
              <w:rPr>
                <w:rFonts w:hint="eastAsia"/>
              </w:rPr>
              <w:t>もと</w:t>
            </w:r>
            <w:r w:rsidRPr="00441221">
              <w:t>に、次のスプリントでの改善策を考えます。</w:t>
            </w:r>
          </w:p>
        </w:tc>
      </w:tr>
    </w:tbl>
    <w:p w14:paraId="14B5DFD0" w14:textId="77777777" w:rsidR="00433929" w:rsidRDefault="00433929" w:rsidP="00B81D09">
      <w:pPr>
        <w:ind w:firstLineChars="0" w:firstLine="0"/>
      </w:pPr>
    </w:p>
    <w:tbl>
      <w:tblPr>
        <w:tblStyle w:val="aa"/>
        <w:tblW w:w="0" w:type="auto"/>
        <w:tblLook w:val="04A0" w:firstRow="1" w:lastRow="0" w:firstColumn="1" w:lastColumn="0" w:noHBand="0" w:noVBand="1"/>
      </w:tblPr>
      <w:tblGrid>
        <w:gridCol w:w="3681"/>
        <w:gridCol w:w="6775"/>
      </w:tblGrid>
      <w:tr w:rsidR="00433929" w14:paraId="79C1F7CF" w14:textId="77777777">
        <w:tc>
          <w:tcPr>
            <w:tcW w:w="3681" w:type="dxa"/>
            <w:shd w:val="clear" w:color="auto" w:fill="215E99" w:themeFill="text2" w:themeFillTint="BF"/>
          </w:tcPr>
          <w:p w14:paraId="2057EF01" w14:textId="77777777" w:rsidR="00433929" w:rsidRDefault="00433929">
            <w:pPr>
              <w:pStyle w:val="aff0"/>
            </w:pPr>
            <w:r>
              <w:rPr>
                <w:rFonts w:hint="eastAsia"/>
              </w:rPr>
              <w:t>役割（ロール）の名称</w:t>
            </w:r>
          </w:p>
        </w:tc>
        <w:tc>
          <w:tcPr>
            <w:tcW w:w="6775" w:type="dxa"/>
            <w:shd w:val="clear" w:color="auto" w:fill="215E99" w:themeFill="text2" w:themeFillTint="BF"/>
          </w:tcPr>
          <w:p w14:paraId="6878B4EE" w14:textId="77777777" w:rsidR="00433929" w:rsidRDefault="00433929">
            <w:pPr>
              <w:pStyle w:val="aff0"/>
            </w:pPr>
            <w:r>
              <w:rPr>
                <w:rFonts w:hint="eastAsia"/>
              </w:rPr>
              <w:t>役割</w:t>
            </w:r>
          </w:p>
        </w:tc>
      </w:tr>
      <w:tr w:rsidR="00433929" w14:paraId="72A1A6F2" w14:textId="77777777">
        <w:tc>
          <w:tcPr>
            <w:tcW w:w="3681" w:type="dxa"/>
          </w:tcPr>
          <w:p w14:paraId="214CA8E0" w14:textId="77777777" w:rsidR="00433929" w:rsidRDefault="00433929" w:rsidP="00B81D09">
            <w:pPr>
              <w:ind w:firstLineChars="0" w:firstLine="0"/>
            </w:pPr>
            <w:r w:rsidRPr="00441221">
              <w:t>プロダクトオーナー</w:t>
            </w:r>
          </w:p>
        </w:tc>
        <w:tc>
          <w:tcPr>
            <w:tcW w:w="6775" w:type="dxa"/>
          </w:tcPr>
          <w:p w14:paraId="14F769C7" w14:textId="77777777" w:rsidR="00433929" w:rsidRDefault="00433929" w:rsidP="00B81D09">
            <w:pPr>
              <w:ind w:firstLineChars="0" w:firstLine="0"/>
            </w:pPr>
            <w:r w:rsidRPr="00441221">
              <w:t>プロダクトのビジョンを持ち、バックログの優先順位を決定します。</w:t>
            </w:r>
          </w:p>
        </w:tc>
      </w:tr>
      <w:tr w:rsidR="00433929" w14:paraId="34ED5EFA" w14:textId="77777777">
        <w:tc>
          <w:tcPr>
            <w:tcW w:w="3681" w:type="dxa"/>
          </w:tcPr>
          <w:p w14:paraId="3E8E7FD6" w14:textId="77777777" w:rsidR="00433929" w:rsidRDefault="00433929" w:rsidP="00B81D09">
            <w:pPr>
              <w:ind w:firstLineChars="0" w:firstLine="0"/>
            </w:pPr>
            <w:r w:rsidRPr="00441221">
              <w:t>スクラムマスター</w:t>
            </w:r>
          </w:p>
        </w:tc>
        <w:tc>
          <w:tcPr>
            <w:tcW w:w="6775" w:type="dxa"/>
          </w:tcPr>
          <w:p w14:paraId="7BCAFA33" w14:textId="77777777" w:rsidR="00433929" w:rsidRDefault="00433929" w:rsidP="00B81D09">
            <w:pPr>
              <w:ind w:firstLineChars="0" w:firstLine="0"/>
            </w:pPr>
            <w:r w:rsidRPr="00441221">
              <w:t>チームがスクラムのプロセスを正しく実行できるようサポートし、障害を取り除きます。</w:t>
            </w:r>
          </w:p>
        </w:tc>
      </w:tr>
      <w:tr w:rsidR="00433929" w14:paraId="4AC128C2" w14:textId="77777777">
        <w:tc>
          <w:tcPr>
            <w:tcW w:w="3681" w:type="dxa"/>
          </w:tcPr>
          <w:p w14:paraId="11617EC1" w14:textId="77777777" w:rsidR="00433929" w:rsidRDefault="00433929" w:rsidP="00B81D09">
            <w:pPr>
              <w:ind w:firstLineChars="0" w:firstLine="0"/>
            </w:pPr>
            <w:r w:rsidRPr="00441221">
              <w:t>開発チーム</w:t>
            </w:r>
          </w:p>
        </w:tc>
        <w:tc>
          <w:tcPr>
            <w:tcW w:w="6775" w:type="dxa"/>
          </w:tcPr>
          <w:p w14:paraId="64487519" w14:textId="77777777" w:rsidR="00433929" w:rsidRDefault="00433929" w:rsidP="00B81D09">
            <w:pPr>
              <w:ind w:firstLineChars="0" w:firstLine="0"/>
            </w:pPr>
            <w:r w:rsidRPr="00441221">
              <w:t>実際に</w:t>
            </w:r>
            <w:r>
              <w:rPr>
                <w:rFonts w:hint="eastAsia"/>
              </w:rPr>
              <w:t>開発</w:t>
            </w:r>
            <w:r w:rsidRPr="00441221">
              <w:t>作業を行うメンバーです。</w:t>
            </w:r>
          </w:p>
        </w:tc>
      </w:tr>
      <w:tr w:rsidR="00433929" w14:paraId="22BD256F" w14:textId="77777777">
        <w:tc>
          <w:tcPr>
            <w:tcW w:w="3681" w:type="dxa"/>
          </w:tcPr>
          <w:p w14:paraId="6F456ACC" w14:textId="77777777" w:rsidR="00433929" w:rsidRDefault="00433929" w:rsidP="00B81D09">
            <w:pPr>
              <w:ind w:firstLineChars="0" w:firstLine="0"/>
            </w:pPr>
            <w:r>
              <w:rPr>
                <w:rFonts w:hint="eastAsia"/>
              </w:rPr>
              <w:t>ステークホルダー</w:t>
            </w:r>
          </w:p>
        </w:tc>
        <w:tc>
          <w:tcPr>
            <w:tcW w:w="6775" w:type="dxa"/>
          </w:tcPr>
          <w:p w14:paraId="551F0985" w14:textId="77777777" w:rsidR="00433929" w:rsidRDefault="00433929" w:rsidP="00B81D09">
            <w:pPr>
              <w:ind w:firstLineChars="0" w:firstLine="0"/>
            </w:pPr>
            <w:r>
              <w:rPr>
                <w:rFonts w:hint="eastAsia"/>
              </w:rPr>
              <w:t>エンドユーザー、経営者、総務・経理・法務部門などです。</w:t>
            </w:r>
          </w:p>
        </w:tc>
      </w:tr>
    </w:tbl>
    <w:p w14:paraId="4D51DF4D" w14:textId="77777777" w:rsidR="00433929" w:rsidRDefault="00433929" w:rsidP="00B81D09">
      <w:pPr>
        <w:ind w:firstLineChars="0" w:firstLine="0"/>
      </w:pPr>
    </w:p>
    <w:tbl>
      <w:tblPr>
        <w:tblStyle w:val="aa"/>
        <w:tblpPr w:leftFromText="142" w:rightFromText="142" w:vertAnchor="text" w:horzAnchor="margin" w:tblpY="198"/>
        <w:tblW w:w="0" w:type="auto"/>
        <w:tblLook w:val="04A0" w:firstRow="1" w:lastRow="0" w:firstColumn="1" w:lastColumn="0" w:noHBand="0" w:noVBand="1"/>
      </w:tblPr>
      <w:tblGrid>
        <w:gridCol w:w="3823"/>
        <w:gridCol w:w="6633"/>
      </w:tblGrid>
      <w:tr w:rsidR="00433929" w14:paraId="1AB33F15" w14:textId="77777777">
        <w:tc>
          <w:tcPr>
            <w:tcW w:w="10456" w:type="dxa"/>
            <w:gridSpan w:val="2"/>
          </w:tcPr>
          <w:p w14:paraId="58F06DDB" w14:textId="77777777" w:rsidR="00433929" w:rsidRDefault="00433929" w:rsidP="00601047">
            <w:pPr>
              <w:pStyle w:val="affe"/>
              <w:framePr w:hSpace="0" w:wrap="auto" w:vAnchor="margin" w:hAnchor="text" w:yAlign="inline"/>
            </w:pPr>
            <w:r w:rsidRPr="000A23A7">
              <w:rPr>
                <w:rFonts w:hint="eastAsia"/>
              </w:rPr>
              <w:t>詳細理解のため参考となる文献（参考文献）</w:t>
            </w:r>
          </w:p>
        </w:tc>
      </w:tr>
      <w:tr w:rsidR="00433929" w:rsidRPr="002B42A9" w14:paraId="27050333" w14:textId="77777777">
        <w:tc>
          <w:tcPr>
            <w:tcW w:w="3823" w:type="dxa"/>
            <w:shd w:val="clear" w:color="auto" w:fill="F1A983" w:themeFill="accent2" w:themeFillTint="99"/>
          </w:tcPr>
          <w:p w14:paraId="6987B7E8" w14:textId="77777777" w:rsidR="00433929" w:rsidRDefault="00433929" w:rsidP="00601047">
            <w:pPr>
              <w:pStyle w:val="affe"/>
              <w:framePr w:hSpace="0" w:wrap="auto" w:vAnchor="margin" w:hAnchor="text" w:yAlign="inline"/>
            </w:pPr>
            <w:r>
              <w:t>アジャイル領域へのスキル変革の指針　アジャイル開発の進め方</w:t>
            </w:r>
          </w:p>
        </w:tc>
        <w:tc>
          <w:tcPr>
            <w:tcW w:w="6633" w:type="dxa"/>
          </w:tcPr>
          <w:p w14:paraId="16A730BA" w14:textId="77777777" w:rsidR="00433929" w:rsidRPr="002B42A9" w:rsidRDefault="00433929" w:rsidP="00601047">
            <w:pPr>
              <w:pStyle w:val="affe"/>
              <w:framePr w:hSpace="0" w:wrap="auto" w:vAnchor="margin" w:hAnchor="text" w:yAlign="inline"/>
            </w:pPr>
            <w:r>
              <w:t>https://www.ipa.go.jp/jinzai/skill-standard/plus-it-ui/itssplus/ps6vr70000001i7c-att/000065606.pdf</w:t>
            </w:r>
          </w:p>
        </w:tc>
      </w:tr>
    </w:tbl>
    <w:p w14:paraId="1D244B3E" w14:textId="7BDA3195" w:rsidR="00250302" w:rsidRDefault="00250302" w:rsidP="00BD66AF">
      <w:pPr>
        <w:widowControl/>
        <w:spacing w:line="240" w:lineRule="auto"/>
        <w:ind w:firstLineChars="0" w:firstLine="0"/>
        <w:jc w:val="left"/>
      </w:pPr>
    </w:p>
    <w:p w14:paraId="7CAD11E5" w14:textId="77777777" w:rsidR="00250302" w:rsidRDefault="00250302">
      <w:pPr>
        <w:widowControl/>
        <w:spacing w:line="240" w:lineRule="auto"/>
        <w:ind w:firstLineChars="0" w:firstLine="0"/>
        <w:jc w:val="left"/>
      </w:pPr>
      <w:r>
        <w:br w:type="page"/>
      </w:r>
    </w:p>
    <w:p w14:paraId="35055F4E" w14:textId="77777777" w:rsidR="00DA6570" w:rsidRPr="008E56CB" w:rsidRDefault="00DA6570" w:rsidP="00DA6570">
      <w:pPr>
        <w:pStyle w:val="2"/>
      </w:pPr>
      <w:bookmarkStart w:id="1570" w:name="_Toc178840335"/>
      <w:bookmarkStart w:id="1571" w:name="_Toc185339022"/>
      <w:bookmarkStart w:id="1572" w:name="_Toc188349115"/>
      <w:bookmarkStart w:id="1573" w:name="_Toc182561785"/>
      <w:bookmarkStart w:id="1574" w:name="_Toc185339015"/>
      <w:bookmarkStart w:id="1575" w:name="_Toc178840334"/>
      <w:r>
        <w:rPr>
          <w:rFonts w:hint="eastAsia"/>
        </w:rPr>
        <w:t>人的、組織的、技術的、物理的対策の実施手順に基づいた実施</w:t>
      </w:r>
      <w:bookmarkEnd w:id="1570"/>
      <w:bookmarkEnd w:id="1571"/>
      <w:bookmarkEnd w:id="1572"/>
    </w:p>
    <w:tbl>
      <w:tblPr>
        <w:tblStyle w:val="aa"/>
        <w:tblW w:w="0" w:type="auto"/>
        <w:tblLook w:val="04A0" w:firstRow="1" w:lastRow="0" w:firstColumn="1" w:lastColumn="0" w:noHBand="0" w:noVBand="1"/>
      </w:tblPr>
      <w:tblGrid>
        <w:gridCol w:w="10456"/>
      </w:tblGrid>
      <w:tr w:rsidR="00DA6570" w14:paraId="10D728E5" w14:textId="77777777">
        <w:tc>
          <w:tcPr>
            <w:tcW w:w="10456" w:type="dxa"/>
            <w:shd w:val="clear" w:color="auto" w:fill="215E99"/>
          </w:tcPr>
          <w:p w14:paraId="2A260D40" w14:textId="77777777" w:rsidR="00DA6570" w:rsidRDefault="00DA6570">
            <w:pPr>
              <w:pStyle w:val="aff0"/>
              <w:rPr>
                <w:szCs w:val="24"/>
              </w:rPr>
            </w:pPr>
            <w:r w:rsidRPr="00204298">
              <w:rPr>
                <w:rFonts w:hint="eastAsia"/>
              </w:rPr>
              <w:t>章の目的</w:t>
            </w:r>
          </w:p>
        </w:tc>
      </w:tr>
      <w:tr w:rsidR="00DA6570" w14:paraId="5E99F5AE" w14:textId="77777777">
        <w:trPr>
          <w:trHeight w:val="1734"/>
        </w:trPr>
        <w:tc>
          <w:tcPr>
            <w:tcW w:w="10456" w:type="dxa"/>
          </w:tcPr>
          <w:p w14:paraId="29488819" w14:textId="77777777" w:rsidR="00DA6570" w:rsidRPr="00F42483" w:rsidRDefault="00DA6570">
            <w:pPr>
              <w:pStyle w:val="afff6"/>
            </w:pPr>
            <w:r w:rsidRPr="007A51F8">
              <w:rPr>
                <w:rFonts w:hint="eastAsia"/>
              </w:rPr>
              <w:t>第</w:t>
            </w:r>
            <w:r>
              <w:rPr>
                <w:rFonts w:hint="eastAsia"/>
              </w:rPr>
              <w:t>21</w:t>
            </w:r>
            <w:r w:rsidRPr="007A51F8">
              <w:rPr>
                <w:rFonts w:hint="eastAsia"/>
              </w:rPr>
              <w:t>章では、</w:t>
            </w:r>
            <w:r w:rsidRPr="00C72A8B">
              <w:t>「デジタル・ガバメント推進標準ガイドライン」に準拠した手順で</w:t>
            </w:r>
            <w:r>
              <w:rPr>
                <w:rFonts w:hint="eastAsia"/>
              </w:rPr>
              <w:t>情報システムを導入する流れと、セキュリティ対策の実装と運用ポイントを説明します。</w:t>
            </w:r>
            <w:r w:rsidRPr="00C72A8B">
              <w:t>ECサイト</w:t>
            </w:r>
            <w:r>
              <w:rPr>
                <w:rFonts w:hint="eastAsia"/>
              </w:rPr>
              <w:t>を例にとり、企画から要件定義、調達、設計・開発、運用保守までの流れと、</w:t>
            </w:r>
            <w:r w:rsidRPr="00C72A8B">
              <w:t>セキュリティ機能の実装</w:t>
            </w:r>
            <w:r>
              <w:rPr>
                <w:rFonts w:hint="eastAsia"/>
              </w:rPr>
              <w:t>方法</w:t>
            </w:r>
            <w:r w:rsidRPr="00C72A8B">
              <w:t>を</w:t>
            </w:r>
            <w:r>
              <w:rPr>
                <w:rFonts w:hint="eastAsia"/>
              </w:rPr>
              <w:t>理解することを目的とします。</w:t>
            </w:r>
          </w:p>
        </w:tc>
      </w:tr>
      <w:tr w:rsidR="00DA6570" w14:paraId="7E3F7691" w14:textId="77777777">
        <w:tc>
          <w:tcPr>
            <w:tcW w:w="10456" w:type="dxa"/>
            <w:shd w:val="clear" w:color="auto" w:fill="215E99"/>
          </w:tcPr>
          <w:p w14:paraId="537302CE" w14:textId="77777777" w:rsidR="00DA6570" w:rsidRDefault="00DA6570">
            <w:pPr>
              <w:pStyle w:val="aff0"/>
              <w:rPr>
                <w:szCs w:val="24"/>
              </w:rPr>
            </w:pPr>
            <w:r w:rsidRPr="00055D20">
              <w:rPr>
                <w:rFonts w:hint="eastAsia"/>
              </w:rPr>
              <w:t>主な達成目標</w:t>
            </w:r>
          </w:p>
        </w:tc>
      </w:tr>
      <w:tr w:rsidR="00DA6570" w14:paraId="529D1BE8" w14:textId="77777777">
        <w:trPr>
          <w:trHeight w:val="1707"/>
        </w:trPr>
        <w:tc>
          <w:tcPr>
            <w:tcW w:w="10456" w:type="dxa"/>
          </w:tcPr>
          <w:p w14:paraId="63B4A1CB" w14:textId="77777777" w:rsidR="00DA6570" w:rsidRDefault="00DA6570" w:rsidP="00892C01">
            <w:pPr>
              <w:pStyle w:val="afff6"/>
              <w:numPr>
                <w:ilvl w:val="0"/>
                <w:numId w:val="199"/>
              </w:numPr>
            </w:pPr>
            <w:r>
              <w:rPr>
                <w:rFonts w:hint="eastAsia"/>
              </w:rPr>
              <w:t>実施例から工程を理解することで、中小企業が主体的に関与するポイントを理解すること</w:t>
            </w:r>
          </w:p>
          <w:p w14:paraId="23AFD22C" w14:textId="77777777" w:rsidR="00DA6570" w:rsidRDefault="00DA6570" w:rsidP="00892C01">
            <w:pPr>
              <w:pStyle w:val="afff6"/>
              <w:numPr>
                <w:ilvl w:val="0"/>
                <w:numId w:val="199"/>
              </w:numPr>
            </w:pPr>
            <w:r>
              <w:rPr>
                <w:rFonts w:hint="eastAsia"/>
              </w:rPr>
              <w:t>情報システムを導入する工程で、作成すべきドキュメントを理解すること</w:t>
            </w:r>
          </w:p>
          <w:p w14:paraId="2B1EAB44" w14:textId="77777777" w:rsidR="00DA6570" w:rsidRPr="000A0180" w:rsidRDefault="00DA6570" w:rsidP="00892C01">
            <w:pPr>
              <w:pStyle w:val="afff6"/>
              <w:numPr>
                <w:ilvl w:val="0"/>
                <w:numId w:val="199"/>
              </w:numPr>
            </w:pPr>
            <w:r>
              <w:rPr>
                <w:rFonts w:hint="eastAsia"/>
              </w:rPr>
              <w:t>情報システムを導入する工程の中で、セキュリティ機能を実装、運用するポイントを理解すること</w:t>
            </w:r>
          </w:p>
        </w:tc>
      </w:tr>
    </w:tbl>
    <w:p w14:paraId="704462B4" w14:textId="77777777" w:rsidR="00DA6570" w:rsidRDefault="00DA6570" w:rsidP="002A6987">
      <w:pPr>
        <w:pStyle w:val="3"/>
      </w:pPr>
      <w:bookmarkStart w:id="1576" w:name="_Toc178840336"/>
      <w:bookmarkStart w:id="1577" w:name="_Toc185339023"/>
      <w:bookmarkStart w:id="1578" w:name="_Toc188349116"/>
      <w:r w:rsidRPr="00E03F7C">
        <w:t>ECサイトの構築とセキュリティ機能の実装と運用</w:t>
      </w:r>
      <w:bookmarkEnd w:id="1576"/>
      <w:bookmarkEnd w:id="1577"/>
      <w:bookmarkEnd w:id="1578"/>
    </w:p>
    <w:p w14:paraId="0A8B81EA" w14:textId="77777777" w:rsidR="00DA6570" w:rsidRDefault="00DA6570" w:rsidP="00DA6570">
      <w:r w:rsidRPr="00F61D6C">
        <w:rPr>
          <w:rFonts w:hint="eastAsia"/>
        </w:rPr>
        <w:t>「デジタル・ガバメント推進標準ガイドライン」に準拠し</w:t>
      </w:r>
      <w:r>
        <w:rPr>
          <w:rFonts w:hint="eastAsia"/>
        </w:rPr>
        <w:t>た手順で情報システムを導入する方法と、</w:t>
      </w:r>
      <w:r w:rsidRPr="00F61D6C">
        <w:t>セキュリティ機能</w:t>
      </w:r>
      <w:r>
        <w:rPr>
          <w:rFonts w:hint="eastAsia"/>
        </w:rPr>
        <w:t>を</w:t>
      </w:r>
      <w:r w:rsidRPr="00F61D6C">
        <w:t>実装</w:t>
      </w:r>
      <w:r>
        <w:rPr>
          <w:rFonts w:hint="eastAsia"/>
        </w:rPr>
        <w:t>する方法について説明</w:t>
      </w:r>
      <w:r w:rsidRPr="00F61D6C">
        <w:t>します。</w:t>
      </w:r>
      <w:r>
        <w:rPr>
          <w:rFonts w:hint="eastAsia"/>
        </w:rPr>
        <w:t>具体的に説明するために、ECサイトの導入を例にとって説明します。</w:t>
      </w:r>
    </w:p>
    <w:p w14:paraId="25039E7D" w14:textId="77777777" w:rsidR="00DA6570" w:rsidRDefault="00DA6570" w:rsidP="00DA6570">
      <w:r>
        <w:rPr>
          <w:rFonts w:hint="eastAsia"/>
        </w:rPr>
        <w:t>ECサイト導入における全体概要は以下の通りです。</w:t>
      </w:r>
    </w:p>
    <w:tbl>
      <w:tblPr>
        <w:tblStyle w:val="aa"/>
        <w:tblW w:w="0" w:type="auto"/>
        <w:tblLook w:val="04A0" w:firstRow="1" w:lastRow="0" w:firstColumn="1" w:lastColumn="0" w:noHBand="0" w:noVBand="1"/>
      </w:tblPr>
      <w:tblGrid>
        <w:gridCol w:w="10456"/>
      </w:tblGrid>
      <w:tr w:rsidR="00DA6570" w14:paraId="406A579B" w14:textId="77777777">
        <w:tc>
          <w:tcPr>
            <w:tcW w:w="10456" w:type="dxa"/>
            <w:shd w:val="clear" w:color="auto" w:fill="215E99" w:themeFill="text2" w:themeFillTint="BF"/>
          </w:tcPr>
          <w:p w14:paraId="16E3E8E5" w14:textId="77777777" w:rsidR="00DA6570" w:rsidRDefault="00DA6570">
            <w:pPr>
              <w:pStyle w:val="aff0"/>
            </w:pPr>
            <w:r w:rsidRPr="003A120C">
              <w:t>サービス・業務企画</w:t>
            </w:r>
          </w:p>
        </w:tc>
      </w:tr>
      <w:tr w:rsidR="00DA6570" w14:paraId="3690872D" w14:textId="77777777">
        <w:tc>
          <w:tcPr>
            <w:tcW w:w="10456" w:type="dxa"/>
          </w:tcPr>
          <w:p w14:paraId="4AAFBAE9" w14:textId="77777777" w:rsidR="00DA6570" w:rsidRDefault="00DA6570">
            <w:pPr>
              <w:pStyle w:val="afff6"/>
            </w:pPr>
            <w:r>
              <w:t>ECサイトの事業目的と提供するサービスの具体的な方向性を定めるフェーズです。</w:t>
            </w:r>
          </w:p>
          <w:p w14:paraId="52A2622C" w14:textId="140B60DD" w:rsidR="00DA6570" w:rsidRDefault="00DA6570" w:rsidP="00892C01">
            <w:pPr>
              <w:pStyle w:val="afff6"/>
              <w:numPr>
                <w:ilvl w:val="0"/>
                <w:numId w:val="422"/>
              </w:numPr>
            </w:pPr>
            <w:r w:rsidRPr="0029504B">
              <w:rPr>
                <w:rFonts w:hint="eastAsia"/>
              </w:rPr>
              <w:t>サービスの利用者の種類やニーズを特定</w:t>
            </w:r>
            <w:r>
              <w:rPr>
                <w:rFonts w:hint="eastAsia"/>
              </w:rPr>
              <w:t>します</w:t>
            </w:r>
            <w:r w:rsidRPr="0029504B">
              <w:rPr>
                <w:rFonts w:hint="eastAsia"/>
              </w:rPr>
              <w:t>。</w:t>
            </w:r>
            <w:r>
              <w:rPr>
                <w:rFonts w:hint="eastAsia"/>
              </w:rPr>
              <w:t>（</w:t>
            </w:r>
            <w:bookmarkStart w:id="1579" w:name="■ペルソナ分析21ー1"/>
            <w:r w:rsidR="00EF2374">
              <w:fldChar w:fldCharType="begin"/>
            </w:r>
            <w:r w:rsidR="00EF2374">
              <w:rPr>
                <w:rFonts w:hint="eastAsia"/>
              </w:rPr>
              <w:instrText xml:space="preserve">HYPERLINK </w:instrText>
            </w:r>
            <w:r w:rsidR="00EF2374">
              <w:instrText xml:space="preserve"> \l "</w:instrText>
            </w:r>
            <w:r w:rsidR="00EF2374">
              <w:rPr>
                <w:rFonts w:hint="eastAsia"/>
              </w:rPr>
              <w:instrText>■ペルソナ分析</w:instrText>
            </w:r>
            <w:r w:rsidR="00EF2374">
              <w:instrText>"</w:instrText>
            </w:r>
            <w:r w:rsidR="00EF2374">
              <w:fldChar w:fldCharType="separate"/>
            </w:r>
            <w:r w:rsidRPr="00EF2374">
              <w:rPr>
                <w:rStyle w:val="a7"/>
                <w:rFonts w:hint="eastAsia"/>
              </w:rPr>
              <w:t>ペルソナ分析</w:t>
            </w:r>
            <w:bookmarkEnd w:id="1579"/>
            <w:r w:rsidR="00EF2374">
              <w:fldChar w:fldCharType="end"/>
            </w:r>
            <w:r>
              <w:rPr>
                <w:rFonts w:hint="eastAsia"/>
              </w:rPr>
              <w:t>など）</w:t>
            </w:r>
          </w:p>
          <w:p w14:paraId="3A9D108B" w14:textId="77777777" w:rsidR="00DA6570" w:rsidRDefault="00DA6570" w:rsidP="00892C01">
            <w:pPr>
              <w:pStyle w:val="afff6"/>
              <w:numPr>
                <w:ilvl w:val="0"/>
                <w:numId w:val="422"/>
              </w:numPr>
            </w:pPr>
            <w:r w:rsidRPr="003664D4">
              <w:rPr>
                <w:rFonts w:hint="eastAsia"/>
              </w:rPr>
              <w:t>現状の業務フローを分析し、サービスの改善点を</w:t>
            </w:r>
            <w:r>
              <w:rPr>
                <w:rFonts w:hint="eastAsia"/>
              </w:rPr>
              <w:t>明確にします</w:t>
            </w:r>
            <w:r w:rsidRPr="003664D4">
              <w:rPr>
                <w:rFonts w:hint="eastAsia"/>
              </w:rPr>
              <w:t>。</w:t>
            </w:r>
          </w:p>
        </w:tc>
      </w:tr>
      <w:tr w:rsidR="00DA6570" w14:paraId="1F2C0B7F" w14:textId="77777777">
        <w:tc>
          <w:tcPr>
            <w:tcW w:w="10456" w:type="dxa"/>
            <w:shd w:val="clear" w:color="auto" w:fill="215E99" w:themeFill="text2" w:themeFillTint="BF"/>
          </w:tcPr>
          <w:p w14:paraId="619EABA7" w14:textId="77777777" w:rsidR="00DA6570" w:rsidRDefault="00DA6570">
            <w:pPr>
              <w:pStyle w:val="aff0"/>
            </w:pPr>
            <w:r w:rsidRPr="00597FD3">
              <w:t>要件定義</w:t>
            </w:r>
          </w:p>
        </w:tc>
      </w:tr>
      <w:tr w:rsidR="00DA6570" w14:paraId="4CD6B0BD" w14:textId="77777777">
        <w:tc>
          <w:tcPr>
            <w:tcW w:w="10456" w:type="dxa"/>
          </w:tcPr>
          <w:p w14:paraId="77C1DB34" w14:textId="77777777" w:rsidR="00DA6570" w:rsidRDefault="00DA6570">
            <w:pPr>
              <w:pStyle w:val="afff6"/>
            </w:pPr>
            <w:r w:rsidRPr="00BC41FF">
              <w:t>サービスの実現に必要な機能と非機能の要件を</w:t>
            </w:r>
            <w:r>
              <w:rPr>
                <w:rFonts w:hint="eastAsia"/>
              </w:rPr>
              <w:t>定義します。</w:t>
            </w:r>
          </w:p>
          <w:p w14:paraId="63035273" w14:textId="77777777" w:rsidR="00DA6570" w:rsidRDefault="00DA6570" w:rsidP="00892C01">
            <w:pPr>
              <w:pStyle w:val="afff6"/>
              <w:numPr>
                <w:ilvl w:val="0"/>
                <w:numId w:val="423"/>
              </w:numPr>
            </w:pPr>
            <w:r w:rsidRPr="00101ACE">
              <w:rPr>
                <w:rFonts w:hint="eastAsia"/>
              </w:rPr>
              <w:t>業務要件と機能要件</w:t>
            </w:r>
            <w:r>
              <w:rPr>
                <w:rFonts w:hint="eastAsia"/>
              </w:rPr>
              <w:t>を定義します。</w:t>
            </w:r>
          </w:p>
          <w:p w14:paraId="117EE9A9" w14:textId="77777777" w:rsidR="00DA6570" w:rsidRDefault="00DA6570" w:rsidP="00892C01">
            <w:pPr>
              <w:pStyle w:val="afff6"/>
              <w:numPr>
                <w:ilvl w:val="0"/>
                <w:numId w:val="423"/>
              </w:numPr>
            </w:pPr>
            <w:r>
              <w:rPr>
                <w:rFonts w:hint="eastAsia"/>
              </w:rPr>
              <w:t>Fit＆Gap分析を実施します。</w:t>
            </w:r>
          </w:p>
        </w:tc>
      </w:tr>
      <w:tr w:rsidR="00DA6570" w14:paraId="3D8704DB" w14:textId="77777777">
        <w:tc>
          <w:tcPr>
            <w:tcW w:w="10456" w:type="dxa"/>
            <w:shd w:val="clear" w:color="auto" w:fill="215E99" w:themeFill="text2" w:themeFillTint="BF"/>
          </w:tcPr>
          <w:p w14:paraId="63473347" w14:textId="77777777" w:rsidR="00DA6570" w:rsidRDefault="00DA6570">
            <w:pPr>
              <w:pStyle w:val="aff0"/>
            </w:pPr>
            <w:r>
              <w:rPr>
                <w:rFonts w:hint="eastAsia"/>
              </w:rPr>
              <w:t>調達</w:t>
            </w:r>
          </w:p>
        </w:tc>
      </w:tr>
      <w:tr w:rsidR="00DA6570" w14:paraId="578ECB10" w14:textId="77777777">
        <w:tc>
          <w:tcPr>
            <w:tcW w:w="10456" w:type="dxa"/>
          </w:tcPr>
          <w:p w14:paraId="7FD22C22" w14:textId="77777777" w:rsidR="00DA6570" w:rsidRDefault="00DA6570">
            <w:pPr>
              <w:pStyle w:val="afff6"/>
            </w:pPr>
            <w:r>
              <w:rPr>
                <w:rFonts w:hint="eastAsia"/>
              </w:rPr>
              <w:t>ECサイト開発</w:t>
            </w:r>
            <w:r w:rsidRPr="0095038A">
              <w:rPr>
                <w:rFonts w:hint="eastAsia"/>
              </w:rPr>
              <w:t>に必要なリソースや外部業者を調達</w:t>
            </w:r>
            <w:r>
              <w:rPr>
                <w:rFonts w:hint="eastAsia"/>
              </w:rPr>
              <w:t>します。</w:t>
            </w:r>
          </w:p>
          <w:p w14:paraId="3CF407BE" w14:textId="77777777" w:rsidR="00DA6570" w:rsidRDefault="00DA6570" w:rsidP="00892C01">
            <w:pPr>
              <w:pStyle w:val="afff6"/>
              <w:numPr>
                <w:ilvl w:val="0"/>
                <w:numId w:val="424"/>
              </w:numPr>
            </w:pPr>
            <w:r w:rsidRPr="00777B3E">
              <w:rPr>
                <w:rFonts w:hint="eastAsia"/>
              </w:rPr>
              <w:t>調達仕様書</w:t>
            </w:r>
            <w:r>
              <w:rPr>
                <w:rFonts w:hint="eastAsia"/>
              </w:rPr>
              <w:t>を</w:t>
            </w:r>
            <w:r w:rsidRPr="00777B3E">
              <w:rPr>
                <w:rFonts w:hint="eastAsia"/>
              </w:rPr>
              <w:t>作成</w:t>
            </w:r>
            <w:r>
              <w:rPr>
                <w:rFonts w:hint="eastAsia"/>
              </w:rPr>
              <w:t>します。</w:t>
            </w:r>
          </w:p>
          <w:p w14:paraId="78D9D35F" w14:textId="77777777" w:rsidR="00DA6570" w:rsidRDefault="00DA6570" w:rsidP="00892C01">
            <w:pPr>
              <w:pStyle w:val="afff6"/>
              <w:numPr>
                <w:ilvl w:val="0"/>
                <w:numId w:val="424"/>
              </w:numPr>
            </w:pPr>
            <w:r>
              <w:rPr>
                <w:rFonts w:hint="eastAsia"/>
              </w:rPr>
              <w:t>適正価格で最適な業者を選定します。</w:t>
            </w:r>
          </w:p>
        </w:tc>
      </w:tr>
      <w:tr w:rsidR="00DA6570" w14:paraId="53341C45" w14:textId="77777777">
        <w:tc>
          <w:tcPr>
            <w:tcW w:w="10456" w:type="dxa"/>
            <w:shd w:val="clear" w:color="auto" w:fill="215E99" w:themeFill="text2" w:themeFillTint="BF"/>
          </w:tcPr>
          <w:p w14:paraId="1C10FFDA" w14:textId="77777777" w:rsidR="00DA6570" w:rsidRDefault="00DA6570">
            <w:pPr>
              <w:pStyle w:val="aff0"/>
            </w:pPr>
            <w:r>
              <w:rPr>
                <w:rFonts w:hint="eastAsia"/>
              </w:rPr>
              <w:t>設計・開発</w:t>
            </w:r>
          </w:p>
        </w:tc>
      </w:tr>
      <w:tr w:rsidR="00DA6570" w14:paraId="5700881D" w14:textId="77777777">
        <w:tc>
          <w:tcPr>
            <w:tcW w:w="10456" w:type="dxa"/>
          </w:tcPr>
          <w:p w14:paraId="112D6740" w14:textId="77777777" w:rsidR="00DA6570" w:rsidRDefault="00DA6570">
            <w:pPr>
              <w:pStyle w:val="afff6"/>
            </w:pPr>
            <w:r w:rsidRPr="00EE79BC">
              <w:rPr>
                <w:rFonts w:hint="eastAsia"/>
              </w:rPr>
              <w:t>プロジェクトの計画立案とその管理</w:t>
            </w:r>
            <w:r>
              <w:rPr>
                <w:rFonts w:hint="eastAsia"/>
              </w:rPr>
              <w:t>を行います。</w:t>
            </w:r>
          </w:p>
          <w:p w14:paraId="15DEB01C" w14:textId="77777777" w:rsidR="00DA6570" w:rsidRDefault="00DA6570" w:rsidP="00892C01">
            <w:pPr>
              <w:pStyle w:val="afff6"/>
              <w:numPr>
                <w:ilvl w:val="0"/>
                <w:numId w:val="426"/>
              </w:numPr>
            </w:pPr>
            <w:r w:rsidRPr="00EE79BC">
              <w:rPr>
                <w:rFonts w:hint="eastAsia"/>
              </w:rPr>
              <w:t>設計・開発実施計画書</w:t>
            </w:r>
            <w:r>
              <w:rPr>
                <w:rFonts w:hint="eastAsia"/>
              </w:rPr>
              <w:t>を作成します。</w:t>
            </w:r>
          </w:p>
          <w:p w14:paraId="1B16DBF2" w14:textId="77777777" w:rsidR="00DA6570" w:rsidRDefault="00DA6570" w:rsidP="00892C01">
            <w:pPr>
              <w:pStyle w:val="afff6"/>
              <w:numPr>
                <w:ilvl w:val="0"/>
                <w:numId w:val="426"/>
              </w:numPr>
            </w:pPr>
            <w:r>
              <w:rPr>
                <w:rFonts w:hint="eastAsia"/>
              </w:rPr>
              <w:t>テストを管理し、また</w:t>
            </w:r>
            <w:r w:rsidRPr="00EE79BC">
              <w:rPr>
                <w:rFonts w:hint="eastAsia"/>
              </w:rPr>
              <w:t>自社で品質を確認するために</w:t>
            </w:r>
            <w:r>
              <w:rPr>
                <w:rFonts w:hint="eastAsia"/>
              </w:rPr>
              <w:t>受入</w:t>
            </w:r>
            <w:r w:rsidRPr="00EE79BC">
              <w:rPr>
                <w:rFonts w:hint="eastAsia"/>
              </w:rPr>
              <w:t>テスト</w:t>
            </w:r>
            <w:r>
              <w:rPr>
                <w:rFonts w:hint="eastAsia"/>
              </w:rPr>
              <w:t>を実施します。</w:t>
            </w:r>
          </w:p>
        </w:tc>
      </w:tr>
      <w:tr w:rsidR="00DA6570" w14:paraId="296568E0" w14:textId="77777777">
        <w:tc>
          <w:tcPr>
            <w:tcW w:w="10456" w:type="dxa"/>
            <w:shd w:val="clear" w:color="auto" w:fill="215E99" w:themeFill="text2" w:themeFillTint="BF"/>
          </w:tcPr>
          <w:p w14:paraId="4A729906" w14:textId="77777777" w:rsidR="00DA6570" w:rsidRDefault="00DA6570">
            <w:pPr>
              <w:pStyle w:val="aff0"/>
            </w:pPr>
            <w:r w:rsidRPr="00B26CBD">
              <w:t>サービス・業務の運営と改善</w:t>
            </w:r>
          </w:p>
        </w:tc>
      </w:tr>
      <w:tr w:rsidR="00DA6570" w14:paraId="28E2AB91" w14:textId="77777777">
        <w:tc>
          <w:tcPr>
            <w:tcW w:w="10456" w:type="dxa"/>
          </w:tcPr>
          <w:p w14:paraId="32753038" w14:textId="77777777" w:rsidR="00DA6570" w:rsidRDefault="00DA6570">
            <w:pPr>
              <w:pStyle w:val="afff6"/>
            </w:pPr>
            <w:r w:rsidRPr="006D2DD4">
              <w:rPr>
                <w:rFonts w:hint="eastAsia"/>
              </w:rPr>
              <w:t>サービスを運営しながら、必要に応じて改善を行</w:t>
            </w:r>
            <w:r>
              <w:rPr>
                <w:rFonts w:hint="eastAsia"/>
              </w:rPr>
              <w:t>います。</w:t>
            </w:r>
          </w:p>
          <w:p w14:paraId="54C79BD3" w14:textId="77777777" w:rsidR="00DA6570" w:rsidRDefault="00DA6570" w:rsidP="00892C01">
            <w:pPr>
              <w:pStyle w:val="afff6"/>
              <w:numPr>
                <w:ilvl w:val="0"/>
                <w:numId w:val="425"/>
              </w:numPr>
            </w:pPr>
            <w:r>
              <w:t>ECサイト運営における業務マニュアル</w:t>
            </w:r>
            <w:r>
              <w:rPr>
                <w:rFonts w:hint="eastAsia"/>
              </w:rPr>
              <w:t>を作成します。</w:t>
            </w:r>
          </w:p>
          <w:p w14:paraId="08B1D26F" w14:textId="77777777" w:rsidR="00DA6570" w:rsidRDefault="00DA6570" w:rsidP="00892C01">
            <w:pPr>
              <w:pStyle w:val="afff6"/>
              <w:numPr>
                <w:ilvl w:val="0"/>
                <w:numId w:val="425"/>
              </w:numPr>
            </w:pPr>
            <w:r>
              <w:rPr>
                <w:rFonts w:hint="eastAsia"/>
              </w:rPr>
              <w:t>研修教育資料（業務マニュアルなど）を用いて、従業員に対して教育を実施します。</w:t>
            </w:r>
          </w:p>
        </w:tc>
      </w:tr>
      <w:tr w:rsidR="00DA6570" w14:paraId="1BE04EAB" w14:textId="77777777">
        <w:tc>
          <w:tcPr>
            <w:tcW w:w="10456" w:type="dxa"/>
            <w:shd w:val="clear" w:color="auto" w:fill="215E99" w:themeFill="text2" w:themeFillTint="BF"/>
          </w:tcPr>
          <w:p w14:paraId="1ADC98D8" w14:textId="77777777" w:rsidR="00DA6570" w:rsidRDefault="00DA6570">
            <w:pPr>
              <w:pStyle w:val="aff0"/>
            </w:pPr>
            <w:r w:rsidRPr="00B26CBD">
              <w:t>運用および保守</w:t>
            </w:r>
          </w:p>
        </w:tc>
      </w:tr>
      <w:tr w:rsidR="00DA6570" w14:paraId="29060B84" w14:textId="77777777">
        <w:tc>
          <w:tcPr>
            <w:tcW w:w="10456" w:type="dxa"/>
          </w:tcPr>
          <w:p w14:paraId="0736B271" w14:textId="77777777" w:rsidR="00DA6570" w:rsidRDefault="00DA6570">
            <w:pPr>
              <w:pStyle w:val="afff6"/>
            </w:pPr>
            <w:r w:rsidRPr="00AE788C">
              <w:rPr>
                <w:rFonts w:hint="eastAsia"/>
              </w:rPr>
              <w:t>システムの安定</w:t>
            </w:r>
            <w:r>
              <w:rPr>
                <w:rFonts w:hint="eastAsia"/>
              </w:rPr>
              <w:t>稼動</w:t>
            </w:r>
            <w:r w:rsidRPr="00AE788C">
              <w:rPr>
                <w:rFonts w:hint="eastAsia"/>
              </w:rPr>
              <w:t>を維持しつつ、継続的な改善を行</w:t>
            </w:r>
            <w:r>
              <w:rPr>
                <w:rFonts w:hint="eastAsia"/>
              </w:rPr>
              <w:t>います。</w:t>
            </w:r>
          </w:p>
          <w:p w14:paraId="586854FE" w14:textId="77777777" w:rsidR="00DA6570" w:rsidRDefault="00DA6570" w:rsidP="00892C01">
            <w:pPr>
              <w:pStyle w:val="afff6"/>
              <w:numPr>
                <w:ilvl w:val="0"/>
                <w:numId w:val="425"/>
              </w:numPr>
            </w:pPr>
            <w:r w:rsidRPr="006A3BD1">
              <w:rPr>
                <w:rFonts w:hint="eastAsia"/>
              </w:rPr>
              <w:t>運用・保守の詳細な作業内容や実施方法などを検討</w:t>
            </w:r>
            <w:r>
              <w:rPr>
                <w:rFonts w:hint="eastAsia"/>
              </w:rPr>
              <w:t>します。</w:t>
            </w:r>
          </w:p>
          <w:p w14:paraId="35917A1A" w14:textId="77777777" w:rsidR="00DA6570" w:rsidRDefault="00DA6570" w:rsidP="00892C01">
            <w:pPr>
              <w:pStyle w:val="afff6"/>
              <w:numPr>
                <w:ilvl w:val="0"/>
                <w:numId w:val="425"/>
              </w:numPr>
            </w:pPr>
            <w:r w:rsidRPr="006F6E1C">
              <w:rPr>
                <w:rFonts w:hint="eastAsia"/>
              </w:rPr>
              <w:t>運用・保守の改善</w:t>
            </w:r>
            <w:r>
              <w:rPr>
                <w:rFonts w:hint="eastAsia"/>
              </w:rPr>
              <w:t>を</w:t>
            </w:r>
            <w:r w:rsidRPr="006F6E1C">
              <w:rPr>
                <w:rFonts w:hint="eastAsia"/>
              </w:rPr>
              <w:t>継続的に実施していきます。</w:t>
            </w:r>
          </w:p>
        </w:tc>
      </w:tr>
    </w:tbl>
    <w:p w14:paraId="67F49926" w14:textId="77777777" w:rsidR="00DA6570" w:rsidRDefault="00DA6570" w:rsidP="00DA6570">
      <w:pPr>
        <w:ind w:firstLineChars="0" w:firstLine="0"/>
      </w:pPr>
    </w:p>
    <w:p w14:paraId="2DA42A9C" w14:textId="77777777" w:rsidR="00DA6570" w:rsidRDefault="00DA6570" w:rsidP="00DA6570">
      <w:r>
        <w:rPr>
          <w:rFonts w:hint="eastAsia"/>
        </w:rPr>
        <w:t>セキュリティに関する要件は、適用宣言書をもとにして行います。セキュリティに関する要件を決める流れは以下の通りです。</w:t>
      </w:r>
    </w:p>
    <w:p w14:paraId="0E037A6B" w14:textId="77777777" w:rsidR="00DA6570" w:rsidRPr="003D4F0E" w:rsidRDefault="00DA6570" w:rsidP="00DA6570">
      <w:pPr>
        <w:ind w:firstLineChars="0" w:firstLine="0"/>
      </w:pPr>
    </w:p>
    <w:p w14:paraId="367C02E2" w14:textId="13550137" w:rsidR="00DA6570" w:rsidRDefault="00DA6570" w:rsidP="00892C01">
      <w:pPr>
        <w:pStyle w:val="aff4"/>
        <w:numPr>
          <w:ilvl w:val="0"/>
          <w:numId w:val="413"/>
        </w:numPr>
        <w:ind w:firstLineChars="0"/>
      </w:pPr>
      <w:r>
        <w:rPr>
          <w:rFonts w:hint="eastAsia"/>
        </w:rPr>
        <w:t>情報システムで</w:t>
      </w:r>
      <w:r>
        <w:t>取扱う</w:t>
      </w:r>
      <w:bookmarkStart w:id="1580" w:name="■情報資産21ー1"/>
      <w:r w:rsidR="00926CBA">
        <w:fldChar w:fldCharType="begin"/>
      </w:r>
      <w:r w:rsidR="00926CBA">
        <w:instrText>HYPERLINK  \l "■情報資産"</w:instrText>
      </w:r>
      <w:r w:rsidR="00926CBA">
        <w:fldChar w:fldCharType="separate"/>
      </w:r>
      <w:r w:rsidRPr="00926CBA">
        <w:rPr>
          <w:rStyle w:val="a7"/>
        </w:rPr>
        <w:t>情報資産</w:t>
      </w:r>
      <w:bookmarkEnd w:id="1580"/>
      <w:r w:rsidR="00926CBA">
        <w:fldChar w:fldCharType="end"/>
      </w:r>
      <w:r>
        <w:t>に対して、</w:t>
      </w:r>
      <w:bookmarkStart w:id="1581" w:name="■リスクアセスメント21ー1"/>
      <w:r w:rsidR="00621AC7">
        <w:fldChar w:fldCharType="begin"/>
      </w:r>
      <w:r w:rsidR="00621AC7">
        <w:instrText>HYPERLINK  \l "■リスクアセスメント"</w:instrText>
      </w:r>
      <w:r w:rsidR="00621AC7">
        <w:fldChar w:fldCharType="separate"/>
      </w:r>
      <w:r w:rsidRPr="00621AC7">
        <w:rPr>
          <w:rStyle w:val="a7"/>
        </w:rPr>
        <w:t>リスクアセスメント</w:t>
      </w:r>
      <w:bookmarkEnd w:id="1581"/>
      <w:r w:rsidR="00621AC7">
        <w:fldChar w:fldCharType="end"/>
      </w:r>
      <w:r>
        <w:t>を実施する。</w:t>
      </w:r>
    </w:p>
    <w:p w14:paraId="4E8771CA" w14:textId="77777777" w:rsidR="00DA6570" w:rsidRDefault="00DA6570" w:rsidP="00892C01">
      <w:pPr>
        <w:pStyle w:val="aff4"/>
        <w:numPr>
          <w:ilvl w:val="0"/>
          <w:numId w:val="413"/>
        </w:numPr>
        <w:ind w:firstLineChars="0"/>
      </w:pPr>
      <w:r>
        <w:rPr>
          <w:rFonts w:hint="eastAsia"/>
        </w:rPr>
        <w:t>リスクアセスメントの結果をもとに、</w:t>
      </w:r>
      <w:r>
        <w:t>必要な管理策を決定する。（適用宣言書の作成）</w:t>
      </w:r>
    </w:p>
    <w:p w14:paraId="3D253C7B" w14:textId="77777777" w:rsidR="00DA6570" w:rsidRDefault="00DA6570" w:rsidP="00892C01">
      <w:pPr>
        <w:pStyle w:val="aff4"/>
        <w:numPr>
          <w:ilvl w:val="0"/>
          <w:numId w:val="413"/>
        </w:numPr>
        <w:ind w:firstLineChars="0"/>
      </w:pPr>
      <w:r>
        <w:t>適用宣言書の内容を満たすように、非機能要件など</w:t>
      </w:r>
      <w:r>
        <w:rPr>
          <w:rFonts w:hint="eastAsia"/>
        </w:rPr>
        <w:t>で</w:t>
      </w:r>
      <w:r>
        <w:t>セキュリティ要件を決定する。</w:t>
      </w:r>
    </w:p>
    <w:p w14:paraId="588E1C50" w14:textId="77777777" w:rsidR="00DA6570" w:rsidRDefault="00DA6570" w:rsidP="00DA6570">
      <w:pPr>
        <w:pStyle w:val="aff4"/>
        <w:ind w:firstLineChars="0" w:firstLine="0"/>
      </w:pPr>
    </w:p>
    <w:p w14:paraId="5EE11CE6" w14:textId="77777777" w:rsidR="00DA6570" w:rsidRDefault="00DA6570" w:rsidP="00DA6570">
      <w:pPr>
        <w:ind w:firstLineChars="0" w:firstLine="0"/>
      </w:pPr>
      <w:r>
        <w:rPr>
          <w:rFonts w:hint="eastAsia"/>
        </w:rPr>
        <w:t>※セキュリティ要件の詳細は「21-1-2.要件定義」で説明します。</w:t>
      </w:r>
    </w:p>
    <w:tbl>
      <w:tblPr>
        <w:tblStyle w:val="aa"/>
        <w:tblpPr w:leftFromText="142" w:rightFromText="142" w:vertAnchor="text" w:horzAnchor="margin" w:tblpY="198"/>
        <w:tblW w:w="0" w:type="auto"/>
        <w:tblLook w:val="04A0" w:firstRow="1" w:lastRow="0" w:firstColumn="1" w:lastColumn="0" w:noHBand="0" w:noVBand="1"/>
      </w:tblPr>
      <w:tblGrid>
        <w:gridCol w:w="4248"/>
        <w:gridCol w:w="6208"/>
      </w:tblGrid>
      <w:tr w:rsidR="00DA6570" w14:paraId="1A6EE74F" w14:textId="77777777">
        <w:tc>
          <w:tcPr>
            <w:tcW w:w="10456" w:type="dxa"/>
            <w:gridSpan w:val="2"/>
          </w:tcPr>
          <w:p w14:paraId="7D1E9CB6" w14:textId="77777777" w:rsidR="00DA6570" w:rsidRDefault="00DA6570" w:rsidP="00601047">
            <w:pPr>
              <w:pStyle w:val="affe"/>
              <w:framePr w:hSpace="0" w:wrap="auto" w:vAnchor="margin" w:hAnchor="text" w:yAlign="inline"/>
            </w:pPr>
            <w:r w:rsidRPr="000A23A7">
              <w:rPr>
                <w:rFonts w:hint="eastAsia"/>
              </w:rPr>
              <w:t>詳細理解のため参考となる文献（参考文献）</w:t>
            </w:r>
          </w:p>
        </w:tc>
      </w:tr>
      <w:tr w:rsidR="00DA6570" w:rsidRPr="000A23A7" w14:paraId="346BF965" w14:textId="77777777">
        <w:trPr>
          <w:trHeight w:val="64"/>
        </w:trPr>
        <w:tc>
          <w:tcPr>
            <w:tcW w:w="4248" w:type="dxa"/>
            <w:shd w:val="clear" w:color="auto" w:fill="F1A983" w:themeFill="accent2" w:themeFillTint="99"/>
          </w:tcPr>
          <w:p w14:paraId="2BAC7879" w14:textId="77777777" w:rsidR="00DA6570" w:rsidRDefault="00DA6570" w:rsidP="00601047">
            <w:pPr>
              <w:pStyle w:val="affe"/>
              <w:framePr w:hSpace="0" w:wrap="auto" w:vAnchor="margin" w:hAnchor="text" w:yAlign="inline"/>
            </w:pPr>
            <w:r w:rsidRPr="00FE7377">
              <w:t>DS-100 デジタル・ガバメント推進標準ガイドライン</w:t>
            </w:r>
          </w:p>
        </w:tc>
        <w:tc>
          <w:tcPr>
            <w:tcW w:w="6208" w:type="dxa"/>
          </w:tcPr>
          <w:p w14:paraId="12968B55" w14:textId="77777777" w:rsidR="00DA6570" w:rsidRPr="000A23A7" w:rsidRDefault="00DA6570" w:rsidP="00601047">
            <w:pPr>
              <w:pStyle w:val="affe"/>
              <w:framePr w:hSpace="0" w:wrap="auto" w:vAnchor="margin" w:hAnchor="text" w:yAlign="inline"/>
            </w:pPr>
            <w:r w:rsidRPr="00FE7377">
              <w:t>https://www.digital.go.jp/assets/contents/node/basic_page/field_ref_resources/e2a06143-ed29-4f1d-9c31-0f06fca67afc/1fc6722a/20240605_resources_standard_guidelines_guideline_01.pdf</w:t>
            </w:r>
          </w:p>
        </w:tc>
      </w:tr>
      <w:tr w:rsidR="00DA6570" w14:paraId="753AFB8C" w14:textId="77777777">
        <w:trPr>
          <w:trHeight w:val="64"/>
        </w:trPr>
        <w:tc>
          <w:tcPr>
            <w:tcW w:w="4248" w:type="dxa"/>
            <w:shd w:val="clear" w:color="auto" w:fill="F1A983" w:themeFill="accent2" w:themeFillTint="99"/>
          </w:tcPr>
          <w:p w14:paraId="2D4B7667" w14:textId="77777777" w:rsidR="00DA6570" w:rsidRPr="008A7FC7" w:rsidRDefault="00DA6570" w:rsidP="00601047">
            <w:pPr>
              <w:pStyle w:val="affe"/>
              <w:framePr w:hSpace="0" w:wrap="auto" w:vAnchor="margin" w:hAnchor="text" w:yAlign="inline"/>
            </w:pPr>
            <w:r w:rsidRPr="00FE7377">
              <w:t>DS-120 デジタル・ガバメント推進標準ガイドライン実践ガイドブック</w:t>
            </w:r>
          </w:p>
        </w:tc>
        <w:tc>
          <w:tcPr>
            <w:tcW w:w="6208" w:type="dxa"/>
          </w:tcPr>
          <w:p w14:paraId="430A17AC" w14:textId="77777777" w:rsidR="00DA6570" w:rsidRDefault="00DA6570" w:rsidP="00601047">
            <w:pPr>
              <w:pStyle w:val="affe"/>
              <w:framePr w:hSpace="0" w:wrap="auto" w:vAnchor="margin" w:hAnchor="text" w:yAlign="inline"/>
            </w:pPr>
            <w:r w:rsidRPr="00FE7377">
              <w:t>https://www.digital.go.jp/assets/contents/node/basic_page/field_ref_resources/e2a06143-ed29-4f1d-9c31-0f06fca67afc/d85eeb55/20240605_resources_standard_guidelines_guideline_05.pdf</w:t>
            </w:r>
          </w:p>
        </w:tc>
      </w:tr>
    </w:tbl>
    <w:p w14:paraId="72D1106F" w14:textId="77777777" w:rsidR="00DA6570" w:rsidRPr="00E03F7C" w:rsidRDefault="00DA6570" w:rsidP="00DA6570">
      <w:pPr>
        <w:ind w:firstLineChars="0" w:firstLine="0"/>
      </w:pPr>
    </w:p>
    <w:p w14:paraId="597065CA" w14:textId="77777777" w:rsidR="00DA6570" w:rsidRDefault="00DA6570" w:rsidP="00DA6570">
      <w:pPr>
        <w:pStyle w:val="4"/>
      </w:pPr>
      <w:bookmarkStart w:id="1582" w:name="_Toc178840337"/>
      <w:bookmarkStart w:id="1583" w:name="_Toc185339024"/>
      <w:bookmarkStart w:id="1584" w:name="_Toc188349117"/>
      <w:r w:rsidRPr="000C1A75">
        <w:rPr>
          <w:rFonts w:hint="eastAsia"/>
        </w:rPr>
        <w:t>サービス・業務企画</w:t>
      </w:r>
      <w:bookmarkEnd w:id="1582"/>
      <w:bookmarkEnd w:id="1583"/>
      <w:bookmarkEnd w:id="1584"/>
    </w:p>
    <w:p w14:paraId="47FDCCC6" w14:textId="77777777" w:rsidR="00DA6570" w:rsidRDefault="00DA6570" w:rsidP="00DA6570">
      <w:r>
        <w:rPr>
          <w:rFonts w:hint="eastAsia"/>
        </w:rPr>
        <w:t>本工程は、規模に関わらずすべての企業にとって重要です。顧客ニーズを理解し、現状の業務を分析した上で、新しいサービスや業務プロセスを計画することは、中小企業の成長と効率化に直結します。</w:t>
      </w:r>
    </w:p>
    <w:p w14:paraId="6EA5B253" w14:textId="77777777" w:rsidR="00DA6570" w:rsidRDefault="00DA6570" w:rsidP="00DA6570"/>
    <w:p w14:paraId="65B717A8" w14:textId="77777777" w:rsidR="00DA6570" w:rsidRDefault="00DA6570" w:rsidP="00DA6570">
      <w:pPr>
        <w:pStyle w:val="5"/>
      </w:pPr>
      <w:r>
        <w:rPr>
          <w:rFonts w:hint="eastAsia"/>
        </w:rPr>
        <w:t>利用者視点でのニーズ把握</w:t>
      </w:r>
    </w:p>
    <w:p w14:paraId="3C136B76" w14:textId="3CC46C4F" w:rsidR="00DA6570" w:rsidRDefault="00DA6570" w:rsidP="00DA6570">
      <w:r w:rsidRPr="004B3D33">
        <w:rPr>
          <w:rFonts w:hint="eastAsia"/>
        </w:rPr>
        <w:t>サービスを検討するための大前提として、利用者の立場でサービスを受けることを想像し、利用者のニーズがどこにあるかを考えることが大切です。</w:t>
      </w:r>
      <w:r>
        <w:rPr>
          <w:rFonts w:hint="eastAsia"/>
        </w:rPr>
        <w:t>しかし、サービスを提供する側は、どうしても「提供者側の視点」に立ちがちになります。さまざまな利用者のそれぞれの立場でニーズを把握するための手法の1つとして、「</w:t>
      </w:r>
      <w:bookmarkStart w:id="1585" w:name="■ペルソナ分析21ー1ー1"/>
      <w:r w:rsidR="00B81C5A">
        <w:fldChar w:fldCharType="begin"/>
      </w:r>
      <w:r w:rsidR="00B81C5A">
        <w:rPr>
          <w:rFonts w:hint="eastAsia"/>
        </w:rPr>
        <w:instrText xml:space="preserve">HYPERLINK </w:instrText>
      </w:r>
      <w:r w:rsidR="00B81C5A">
        <w:instrText xml:space="preserve"> \l "</w:instrText>
      </w:r>
      <w:r w:rsidR="00B81C5A">
        <w:rPr>
          <w:rFonts w:hint="eastAsia"/>
        </w:rPr>
        <w:instrText>■ペルソナ分析</w:instrText>
      </w:r>
      <w:r w:rsidR="00B81C5A">
        <w:instrText>"</w:instrText>
      </w:r>
      <w:r w:rsidR="00B81C5A">
        <w:fldChar w:fldCharType="separate"/>
      </w:r>
      <w:r w:rsidRPr="00B81C5A">
        <w:rPr>
          <w:rStyle w:val="a7"/>
          <w:rFonts w:hint="eastAsia"/>
        </w:rPr>
        <w:t>ペルソナ分析</w:t>
      </w:r>
      <w:bookmarkEnd w:id="1585"/>
      <w:r w:rsidR="00B81C5A">
        <w:fldChar w:fldCharType="end"/>
      </w:r>
      <w:r>
        <w:rPr>
          <w:rFonts w:hint="eastAsia"/>
        </w:rPr>
        <w:t>」があります。</w:t>
      </w:r>
    </w:p>
    <w:p w14:paraId="500E6921" w14:textId="77777777" w:rsidR="00DA6570" w:rsidRDefault="00DA6570" w:rsidP="00DA6570"/>
    <w:p w14:paraId="53E3F9F8" w14:textId="77777777" w:rsidR="00DA6570" w:rsidRDefault="00DA6570" w:rsidP="00DA6570">
      <w:pPr>
        <w:pStyle w:val="61"/>
      </w:pPr>
      <w:r>
        <w:rPr>
          <w:rFonts w:hint="eastAsia"/>
        </w:rPr>
        <w:t>ペルソナ分析</w:t>
      </w:r>
    </w:p>
    <w:p w14:paraId="6BF976E8" w14:textId="77777777" w:rsidR="00DA6570" w:rsidRDefault="00DA6570" w:rsidP="00DA6570">
      <w:r>
        <w:rPr>
          <w:rFonts w:hint="eastAsia"/>
        </w:rPr>
        <w:t>「ペルソナ」とは、サービスの典型的な利用者の、目的、意識、行動などのパターンを構造化し、利用対象者を仮想の人物として定義するものです。例えばサービスのターゲットを「会社員」と抽象的に定義すると、検討チームのメンバーそれぞれが思い描く「会社員」の姿が異なるため、チームとして判断する際にブレが生じてしまいます。ペルソナ分析ではもっと具体的に「氏名、年齢、性別、家族構成、勤務先、仕事内容、そのほかの詳細条件」などを設定します。このような具体的な利用者像をイメージしながら検討を行うことで、利用者が抱える課題や問題を浮き彫りにし、具体性の高いアイデアを創出しやすくなります。</w:t>
      </w:r>
    </w:p>
    <w:p w14:paraId="5C539DFD" w14:textId="77777777" w:rsidR="00DA6570" w:rsidRDefault="00DA6570" w:rsidP="00DA6570"/>
    <w:p w14:paraId="0EE0C88E" w14:textId="77777777" w:rsidR="00DA6570" w:rsidRPr="00DA1152" w:rsidRDefault="00DA6570" w:rsidP="00DA6570">
      <w:pPr>
        <w:pStyle w:val="7"/>
      </w:pPr>
      <w:r w:rsidRPr="00DA1152">
        <w:rPr>
          <w:rFonts w:hint="eastAsia"/>
        </w:rPr>
        <w:t>ペルソナの作り方</w:t>
      </w:r>
    </w:p>
    <w:p w14:paraId="5F57E5BF" w14:textId="6C7A6CD0" w:rsidR="00DA6570" w:rsidRDefault="00DA6570" w:rsidP="00DA6570">
      <w:r>
        <w:rPr>
          <w:rFonts w:hint="eastAsia"/>
        </w:rPr>
        <w:t>以下の企業を想定としたペルソナ作成の例を紹介します。</w:t>
      </w:r>
    </w:p>
    <w:p w14:paraId="4A15AFFF" w14:textId="77777777" w:rsidR="00DA6570" w:rsidRDefault="00DA6570" w:rsidP="00892C01">
      <w:pPr>
        <w:pStyle w:val="ab"/>
        <w:numPr>
          <w:ilvl w:val="1"/>
          <w:numId w:val="591"/>
        </w:numPr>
        <w:ind w:leftChars="0" w:left="709" w:firstLineChars="0"/>
      </w:pPr>
      <w:r w:rsidRPr="00337BAC">
        <w:t>地方の特産品を扱う中小企業を想定</w:t>
      </w:r>
    </w:p>
    <w:p w14:paraId="3D0D9AC9" w14:textId="77777777" w:rsidR="00DA6570" w:rsidRDefault="00DA6570" w:rsidP="00892C01">
      <w:pPr>
        <w:pStyle w:val="ab"/>
        <w:numPr>
          <w:ilvl w:val="1"/>
          <w:numId w:val="591"/>
        </w:numPr>
        <w:ind w:leftChars="0" w:left="709" w:firstLineChars="0"/>
      </w:pPr>
      <w:r w:rsidRPr="00337BAC">
        <w:t>実店舗がある。</w:t>
      </w:r>
    </w:p>
    <w:p w14:paraId="4DF7DFFE" w14:textId="77777777" w:rsidR="00DA6570" w:rsidRDefault="00DA6570" w:rsidP="00892C01">
      <w:pPr>
        <w:pStyle w:val="ab"/>
        <w:numPr>
          <w:ilvl w:val="1"/>
          <w:numId w:val="591"/>
        </w:numPr>
        <w:ind w:leftChars="0" w:left="709" w:firstLineChars="0"/>
      </w:pPr>
      <w:r w:rsidRPr="00337BAC">
        <w:t>ECサイトは現在なく、これから構築しようと</w:t>
      </w:r>
      <w:r>
        <w:rPr>
          <w:rFonts w:hint="eastAsia"/>
        </w:rPr>
        <w:t>検討している。</w:t>
      </w:r>
    </w:p>
    <w:p w14:paraId="3958FE59" w14:textId="77777777" w:rsidR="00DA6570" w:rsidRDefault="00DA6570" w:rsidP="00892C01">
      <w:pPr>
        <w:pStyle w:val="ab"/>
        <w:numPr>
          <w:ilvl w:val="1"/>
          <w:numId w:val="591"/>
        </w:numPr>
        <w:ind w:leftChars="0" w:left="709" w:firstLineChars="0"/>
      </w:pPr>
      <w:r w:rsidRPr="00337BAC">
        <w:t>実店舗</w:t>
      </w:r>
      <w:r>
        <w:rPr>
          <w:rFonts w:hint="eastAsia"/>
        </w:rPr>
        <w:t>に加えて</w:t>
      </w:r>
      <w:r w:rsidRPr="00337BAC">
        <w:t>、販売窓口を増やしたいと考えている。</w:t>
      </w:r>
    </w:p>
    <w:p w14:paraId="26226577" w14:textId="77777777" w:rsidR="00DA6570" w:rsidRPr="00337BAC" w:rsidRDefault="00DA6570" w:rsidP="00DA6570"/>
    <w:p w14:paraId="109B4480" w14:textId="77777777" w:rsidR="00DA6570" w:rsidRPr="00DA1152" w:rsidRDefault="00DA6570" w:rsidP="00DA6570">
      <w:pPr>
        <w:pStyle w:val="8"/>
      </w:pPr>
      <w:r w:rsidRPr="00DA1152">
        <w:rPr>
          <w:rFonts w:hint="eastAsia"/>
        </w:rPr>
        <w:t>1.</w:t>
      </w:r>
      <w:r w:rsidRPr="00DA1152">
        <w:t>ターゲットとなる利用者に関する情報を収集する</w:t>
      </w:r>
    </w:p>
    <w:p w14:paraId="2F9F93CE" w14:textId="77777777" w:rsidR="00DA6570" w:rsidRDefault="00DA6570" w:rsidP="00892C01">
      <w:pPr>
        <w:pStyle w:val="ab"/>
        <w:numPr>
          <w:ilvl w:val="0"/>
          <w:numId w:val="427"/>
        </w:numPr>
        <w:ind w:leftChars="0" w:firstLineChars="0"/>
      </w:pPr>
      <w:r>
        <w:rPr>
          <w:rFonts w:hint="eastAsia"/>
        </w:rPr>
        <w:t>インタビュー・アンケート</w:t>
      </w:r>
    </w:p>
    <w:p w14:paraId="5566E155" w14:textId="4FF065DD" w:rsidR="00DA6570" w:rsidRDefault="00DA6570" w:rsidP="005930F0">
      <w:pPr>
        <w:pStyle w:val="ab"/>
        <w:ind w:leftChars="0" w:left="680" w:firstLineChars="0" w:firstLine="0"/>
      </w:pPr>
      <w:r>
        <w:t>実店舗の来店者に対して、購入動機、どのような商品をオンラインで購入したいか、どのような購入体験を期待しているかを尋ねる。</w:t>
      </w:r>
      <w:r w:rsidRPr="008A0576">
        <w:rPr>
          <w:rFonts w:hint="eastAsia"/>
        </w:rPr>
        <w:t>実店舗での顧客に対して、購入理由、購入頻度、地域とのつながりなどをアンケート</w:t>
      </w:r>
      <w:r>
        <w:rPr>
          <w:rFonts w:hint="eastAsia"/>
        </w:rPr>
        <w:t>により</w:t>
      </w:r>
      <w:r w:rsidRPr="008A0576">
        <w:rPr>
          <w:rFonts w:hint="eastAsia"/>
        </w:rPr>
        <w:t>収集</w:t>
      </w:r>
      <w:r>
        <w:rPr>
          <w:rFonts w:hint="eastAsia"/>
        </w:rPr>
        <w:t>する。</w:t>
      </w:r>
    </w:p>
    <w:p w14:paraId="66DF639A" w14:textId="77777777" w:rsidR="00DA6570" w:rsidRDefault="00DA6570" w:rsidP="00892C01">
      <w:pPr>
        <w:pStyle w:val="ab"/>
        <w:numPr>
          <w:ilvl w:val="0"/>
          <w:numId w:val="427"/>
        </w:numPr>
        <w:ind w:leftChars="0" w:firstLineChars="0"/>
      </w:pPr>
      <w:r>
        <w:t>Web検索や公開調査データ</w:t>
      </w:r>
    </w:p>
    <w:p w14:paraId="5C93D129" w14:textId="4FADE0C7" w:rsidR="00DA6570" w:rsidRDefault="00DA6570" w:rsidP="00DA6570">
      <w:pPr>
        <w:pStyle w:val="ab"/>
        <w:ind w:leftChars="0" w:left="680" w:firstLineChars="0" w:firstLine="0"/>
      </w:pPr>
      <w:r>
        <w:t>ECサイトを利用する層（地域外の顧客や新規顧客）について、公開されている市場調査データを収集。</w:t>
      </w:r>
    </w:p>
    <w:p w14:paraId="2DCC092F" w14:textId="77777777" w:rsidR="00DA6570" w:rsidRDefault="00DA6570" w:rsidP="00892C01">
      <w:pPr>
        <w:pStyle w:val="ab"/>
        <w:numPr>
          <w:ilvl w:val="0"/>
          <w:numId w:val="427"/>
        </w:numPr>
        <w:ind w:leftChars="0" w:firstLineChars="0"/>
      </w:pPr>
      <w:r w:rsidRPr="00517704">
        <w:rPr>
          <w:rFonts w:hint="eastAsia"/>
        </w:rPr>
        <w:t>店舗の観察・ヒアリング</w:t>
      </w:r>
    </w:p>
    <w:p w14:paraId="07890A26" w14:textId="77777777" w:rsidR="00DA6570" w:rsidRDefault="00DA6570" w:rsidP="00DA6570">
      <w:pPr>
        <w:pStyle w:val="ab"/>
        <w:ind w:leftChars="0" w:left="680" w:firstLineChars="0" w:firstLine="0"/>
      </w:pPr>
      <w:r w:rsidRPr="00517704">
        <w:t>店舗スタッフからのヒアリング</w:t>
      </w:r>
      <w:r>
        <w:rPr>
          <w:rFonts w:hint="eastAsia"/>
        </w:rPr>
        <w:t>により</w:t>
      </w:r>
      <w:r w:rsidRPr="00517704">
        <w:t>、どのような顧客層が頻繁に訪れているのかを確認。</w:t>
      </w:r>
    </w:p>
    <w:p w14:paraId="2F56FE84" w14:textId="77777777" w:rsidR="00DA6570" w:rsidRPr="00517704" w:rsidRDefault="00DA6570" w:rsidP="00DA6570">
      <w:pPr>
        <w:pStyle w:val="ab"/>
        <w:ind w:leftChars="0" w:left="680" w:firstLineChars="0" w:firstLine="0"/>
      </w:pPr>
    </w:p>
    <w:p w14:paraId="376ED5F6" w14:textId="77777777" w:rsidR="00DA6570" w:rsidRDefault="00DA6570" w:rsidP="00DA6570">
      <w:pPr>
        <w:pStyle w:val="8"/>
      </w:pPr>
      <w:r>
        <w:rPr>
          <w:rFonts w:hint="eastAsia"/>
        </w:rPr>
        <w:t>2.</w:t>
      </w:r>
      <w:r w:rsidRPr="000241E4">
        <w:t>収集した情報を分析し、グルーピングする</w:t>
      </w:r>
    </w:p>
    <w:p w14:paraId="32130733" w14:textId="77777777" w:rsidR="00DA6570" w:rsidRDefault="00DA6570" w:rsidP="00892C01">
      <w:pPr>
        <w:pStyle w:val="ab"/>
        <w:numPr>
          <w:ilvl w:val="0"/>
          <w:numId w:val="389"/>
        </w:numPr>
        <w:ind w:leftChars="0" w:left="678" w:firstLineChars="0"/>
      </w:pPr>
      <w:r>
        <w:rPr>
          <w:rFonts w:hint="eastAsia"/>
        </w:rPr>
        <w:t>地域住民か観光客か</w:t>
      </w:r>
    </w:p>
    <w:p w14:paraId="0FCCCA4F" w14:textId="5976CA91" w:rsidR="00DA6570" w:rsidRPr="00E037A4" w:rsidRDefault="00DA6570" w:rsidP="00DA6570">
      <w:pPr>
        <w:pStyle w:val="ab"/>
        <w:ind w:leftChars="0" w:left="680" w:firstLineChars="0" w:firstLine="0"/>
      </w:pPr>
      <w:r>
        <w:t>地域に住んでいるリピーター、観光目的で訪れた一見の顧客。</w:t>
      </w:r>
    </w:p>
    <w:p w14:paraId="3E79FE9C" w14:textId="77777777" w:rsidR="00DA6570" w:rsidRDefault="00DA6570" w:rsidP="00892C01">
      <w:pPr>
        <w:pStyle w:val="ab"/>
        <w:numPr>
          <w:ilvl w:val="0"/>
          <w:numId w:val="389"/>
        </w:numPr>
        <w:ind w:leftChars="0" w:left="678" w:firstLineChars="0"/>
      </w:pPr>
      <w:r>
        <w:rPr>
          <w:rFonts w:hint="eastAsia"/>
        </w:rPr>
        <w:t>年齢層</w:t>
      </w:r>
    </w:p>
    <w:p w14:paraId="7528F64E" w14:textId="096FF522" w:rsidR="00DA6570" w:rsidRPr="00541535" w:rsidRDefault="00DA6570" w:rsidP="00DA6570">
      <w:pPr>
        <w:pStyle w:val="ab"/>
        <w:ind w:leftChars="0" w:left="680" w:firstLineChars="0" w:firstLine="0"/>
        <w:rPr>
          <w:lang w:eastAsia="zh-TW"/>
        </w:rPr>
      </w:pPr>
      <w:r>
        <w:rPr>
          <w:lang w:eastAsia="zh-TW"/>
        </w:rPr>
        <w:t>若年層、</w:t>
      </w:r>
      <w:r>
        <w:rPr>
          <w:rFonts w:hint="eastAsia"/>
          <w:lang w:eastAsia="zh-TW"/>
        </w:rPr>
        <w:t>中年層</w:t>
      </w:r>
      <w:r>
        <w:rPr>
          <w:lang w:eastAsia="zh-TW"/>
        </w:rPr>
        <w:t>、</w:t>
      </w:r>
      <w:r>
        <w:rPr>
          <w:rFonts w:hint="eastAsia"/>
          <w:lang w:eastAsia="zh-TW"/>
        </w:rPr>
        <w:t>高齢層</w:t>
      </w:r>
    </w:p>
    <w:p w14:paraId="3F7E125C" w14:textId="77777777" w:rsidR="00DA6570" w:rsidRDefault="00DA6570" w:rsidP="00892C01">
      <w:pPr>
        <w:pStyle w:val="ab"/>
        <w:numPr>
          <w:ilvl w:val="0"/>
          <w:numId w:val="389"/>
        </w:numPr>
        <w:ind w:leftChars="0" w:left="678" w:firstLineChars="0"/>
      </w:pPr>
      <w:r>
        <w:rPr>
          <w:rFonts w:hint="eastAsia"/>
        </w:rPr>
        <w:t>購入動機</w:t>
      </w:r>
    </w:p>
    <w:p w14:paraId="438CB164" w14:textId="653CB614" w:rsidR="00DA6570" w:rsidRDefault="00DA6570" w:rsidP="00DA6570">
      <w:pPr>
        <w:pStyle w:val="ab"/>
        <w:ind w:leftChars="0" w:left="680" w:firstLineChars="0" w:firstLine="0"/>
      </w:pPr>
      <w:r>
        <w:t>日常の食材としての購入、贈答品としての購入、観光の記念品としての購入。</w:t>
      </w:r>
    </w:p>
    <w:p w14:paraId="077E226C" w14:textId="77777777" w:rsidR="00DA6570" w:rsidRDefault="00DA6570" w:rsidP="00892C01">
      <w:pPr>
        <w:pStyle w:val="ab"/>
        <w:numPr>
          <w:ilvl w:val="0"/>
          <w:numId w:val="389"/>
        </w:numPr>
        <w:ind w:leftChars="0" w:left="678" w:firstLineChars="0"/>
      </w:pPr>
      <w:r>
        <w:rPr>
          <w:rFonts w:hint="eastAsia"/>
        </w:rPr>
        <w:t>利用方法</w:t>
      </w:r>
    </w:p>
    <w:p w14:paraId="0CFB3B97" w14:textId="77777777" w:rsidR="00DA6570" w:rsidRDefault="00DA6570" w:rsidP="00DA6570">
      <w:pPr>
        <w:pStyle w:val="ab"/>
        <w:ind w:leftChars="0" w:left="680" w:firstLineChars="0" w:firstLine="0"/>
      </w:pPr>
      <w:r>
        <w:t>実店舗での対面購入、電話注文、リピーターによる定期購入。</w:t>
      </w:r>
    </w:p>
    <w:p w14:paraId="1D29C5BB" w14:textId="77777777" w:rsidR="00DA6570" w:rsidRDefault="00DA6570" w:rsidP="00DA6570">
      <w:pPr>
        <w:pStyle w:val="aff4"/>
      </w:pPr>
    </w:p>
    <w:p w14:paraId="66936169" w14:textId="77777777" w:rsidR="00DA6570" w:rsidRDefault="00DA6570" w:rsidP="00DA6570">
      <w:pPr>
        <w:pStyle w:val="8"/>
      </w:pPr>
      <w:r>
        <w:rPr>
          <w:rFonts w:hint="eastAsia"/>
        </w:rPr>
        <w:t>3.</w:t>
      </w:r>
      <w:r w:rsidRPr="00C35DCB">
        <w:t>グルーピングした情報から利用者像を具現化、ペルソナを作成</w:t>
      </w:r>
    </w:p>
    <w:p w14:paraId="3F0CE81D" w14:textId="77777777" w:rsidR="00DA6570" w:rsidRDefault="00DA6570" w:rsidP="00DA6570"/>
    <w:tbl>
      <w:tblPr>
        <w:tblStyle w:val="aa"/>
        <w:tblW w:w="0" w:type="auto"/>
        <w:tblLook w:val="04A0" w:firstRow="1" w:lastRow="0" w:firstColumn="1" w:lastColumn="0" w:noHBand="0" w:noVBand="1"/>
      </w:tblPr>
      <w:tblGrid>
        <w:gridCol w:w="1555"/>
        <w:gridCol w:w="8901"/>
      </w:tblGrid>
      <w:tr w:rsidR="00DA6570" w14:paraId="1E3EE5E7" w14:textId="77777777">
        <w:tc>
          <w:tcPr>
            <w:tcW w:w="10456" w:type="dxa"/>
            <w:gridSpan w:val="2"/>
            <w:shd w:val="clear" w:color="auto" w:fill="215E99" w:themeFill="text2" w:themeFillTint="BF"/>
          </w:tcPr>
          <w:p w14:paraId="6D317ABF" w14:textId="77777777" w:rsidR="00DA6570" w:rsidRDefault="00DA6570">
            <w:pPr>
              <w:pStyle w:val="aff0"/>
            </w:pPr>
            <w:r w:rsidRPr="00A409ED">
              <w:rPr>
                <w:rFonts w:hint="eastAsia"/>
              </w:rPr>
              <w:t>ペルソナ</w:t>
            </w:r>
            <w:r>
              <w:rPr>
                <w:rFonts w:hint="eastAsia"/>
              </w:rPr>
              <w:t>の例</w:t>
            </w:r>
            <w:r>
              <w:t>：</w:t>
            </w:r>
            <w:r w:rsidRPr="00A409ED">
              <w:t>「地域住民のリピーター」</w:t>
            </w:r>
          </w:p>
        </w:tc>
      </w:tr>
      <w:tr w:rsidR="00DA6570" w14:paraId="396075F6" w14:textId="77777777">
        <w:tc>
          <w:tcPr>
            <w:tcW w:w="1555" w:type="dxa"/>
          </w:tcPr>
          <w:p w14:paraId="6E0693C6" w14:textId="77777777" w:rsidR="00DA6570" w:rsidRPr="00117B6E" w:rsidRDefault="00DA6570">
            <w:pPr>
              <w:pStyle w:val="afff8"/>
            </w:pPr>
            <w:r w:rsidRPr="00117B6E">
              <w:rPr>
                <w:rFonts w:hint="eastAsia"/>
              </w:rPr>
              <w:t>名前</w:t>
            </w:r>
          </w:p>
        </w:tc>
        <w:tc>
          <w:tcPr>
            <w:tcW w:w="8901" w:type="dxa"/>
          </w:tcPr>
          <w:p w14:paraId="0D60105D" w14:textId="77777777" w:rsidR="00DA6570" w:rsidRDefault="00DA6570">
            <w:pPr>
              <w:pStyle w:val="afff6"/>
            </w:pPr>
            <w:r w:rsidRPr="00570441">
              <w:rPr>
                <w:rFonts w:hint="eastAsia"/>
              </w:rPr>
              <w:t>山田</w:t>
            </w:r>
            <w:r w:rsidRPr="00570441">
              <w:t xml:space="preserve"> 花子</w:t>
            </w:r>
            <w:r>
              <w:t>（</w:t>
            </w:r>
            <w:r w:rsidRPr="00570441">
              <w:t>45歳</w:t>
            </w:r>
            <w:r>
              <w:t>）</w:t>
            </w:r>
          </w:p>
        </w:tc>
      </w:tr>
      <w:tr w:rsidR="00DA6570" w14:paraId="6A101B35" w14:textId="77777777">
        <w:tc>
          <w:tcPr>
            <w:tcW w:w="1555" w:type="dxa"/>
          </w:tcPr>
          <w:p w14:paraId="449A1E5B" w14:textId="77777777" w:rsidR="00DA6570" w:rsidRPr="00117B6E" w:rsidRDefault="00DA6570">
            <w:pPr>
              <w:pStyle w:val="afff8"/>
            </w:pPr>
            <w:r w:rsidRPr="00117B6E">
              <w:t>職業</w:t>
            </w:r>
          </w:p>
        </w:tc>
        <w:tc>
          <w:tcPr>
            <w:tcW w:w="8901" w:type="dxa"/>
          </w:tcPr>
          <w:p w14:paraId="678B678B" w14:textId="77777777" w:rsidR="00DA6570" w:rsidRDefault="00DA6570">
            <w:pPr>
              <w:pStyle w:val="afff6"/>
            </w:pPr>
            <w:r w:rsidRPr="00570441">
              <w:rPr>
                <w:rFonts w:hint="eastAsia"/>
              </w:rPr>
              <w:t>地元の学校で働くパートタイムスタッフ</w:t>
            </w:r>
          </w:p>
        </w:tc>
      </w:tr>
      <w:tr w:rsidR="00DA6570" w14:paraId="389EBF5A" w14:textId="77777777">
        <w:tc>
          <w:tcPr>
            <w:tcW w:w="1555" w:type="dxa"/>
          </w:tcPr>
          <w:p w14:paraId="06F0A6AF" w14:textId="77777777" w:rsidR="00DA6570" w:rsidRPr="00117B6E" w:rsidRDefault="00DA6570">
            <w:pPr>
              <w:pStyle w:val="afff8"/>
            </w:pPr>
            <w:r w:rsidRPr="00117B6E">
              <w:t>居住地</w:t>
            </w:r>
          </w:p>
        </w:tc>
        <w:tc>
          <w:tcPr>
            <w:tcW w:w="8901" w:type="dxa"/>
          </w:tcPr>
          <w:p w14:paraId="593746AA" w14:textId="77777777" w:rsidR="00DA6570" w:rsidRDefault="00DA6570">
            <w:pPr>
              <w:pStyle w:val="afff6"/>
            </w:pPr>
            <w:r w:rsidRPr="000F4A74">
              <w:rPr>
                <w:rFonts w:hint="eastAsia"/>
              </w:rPr>
              <w:t>店舗のある地方都市</w:t>
            </w:r>
          </w:p>
        </w:tc>
      </w:tr>
      <w:tr w:rsidR="00DA6570" w14:paraId="52B02581" w14:textId="77777777">
        <w:tc>
          <w:tcPr>
            <w:tcW w:w="1555" w:type="dxa"/>
          </w:tcPr>
          <w:p w14:paraId="3D1FA022" w14:textId="77777777" w:rsidR="00DA6570" w:rsidRPr="00117B6E" w:rsidRDefault="00DA6570">
            <w:pPr>
              <w:pStyle w:val="afff8"/>
            </w:pPr>
            <w:r w:rsidRPr="00117B6E">
              <w:t>家族構成</w:t>
            </w:r>
          </w:p>
        </w:tc>
        <w:tc>
          <w:tcPr>
            <w:tcW w:w="8901" w:type="dxa"/>
          </w:tcPr>
          <w:p w14:paraId="014F1A49" w14:textId="77777777" w:rsidR="00DA6570" w:rsidRDefault="00DA6570">
            <w:pPr>
              <w:pStyle w:val="afff6"/>
            </w:pPr>
            <w:r w:rsidRPr="000F4A74">
              <w:rPr>
                <w:rFonts w:hint="eastAsia"/>
              </w:rPr>
              <w:t>夫と高校生の娘</w:t>
            </w:r>
            <w:r w:rsidRPr="000F4A74">
              <w:t>1人</w:t>
            </w:r>
          </w:p>
        </w:tc>
      </w:tr>
      <w:tr w:rsidR="00DA6570" w14:paraId="466687C4" w14:textId="77777777">
        <w:tc>
          <w:tcPr>
            <w:tcW w:w="1555" w:type="dxa"/>
          </w:tcPr>
          <w:p w14:paraId="4A9BAE8A" w14:textId="77777777" w:rsidR="00DA6570" w:rsidRPr="00117B6E" w:rsidRDefault="00DA6570">
            <w:pPr>
              <w:pStyle w:val="afff8"/>
            </w:pPr>
            <w:r w:rsidRPr="00117B6E">
              <w:t>趣味</w:t>
            </w:r>
          </w:p>
        </w:tc>
        <w:tc>
          <w:tcPr>
            <w:tcW w:w="8901" w:type="dxa"/>
          </w:tcPr>
          <w:p w14:paraId="5183BFEB" w14:textId="77777777" w:rsidR="00DA6570" w:rsidRDefault="00DA6570">
            <w:pPr>
              <w:pStyle w:val="afff6"/>
            </w:pPr>
            <w:r w:rsidRPr="00554C3A">
              <w:rPr>
                <w:rFonts w:hint="eastAsia"/>
              </w:rPr>
              <w:t>地元のイベントや料理教室に参加すること</w:t>
            </w:r>
          </w:p>
        </w:tc>
      </w:tr>
      <w:tr w:rsidR="00DA6570" w14:paraId="6E477593" w14:textId="77777777">
        <w:tc>
          <w:tcPr>
            <w:tcW w:w="1555" w:type="dxa"/>
          </w:tcPr>
          <w:p w14:paraId="66734B88" w14:textId="77777777" w:rsidR="00DA6570" w:rsidRPr="00117B6E" w:rsidRDefault="00DA6570">
            <w:pPr>
              <w:pStyle w:val="afff8"/>
            </w:pPr>
            <w:r w:rsidRPr="00117B6E">
              <w:t>価値観</w:t>
            </w:r>
          </w:p>
        </w:tc>
        <w:tc>
          <w:tcPr>
            <w:tcW w:w="8901" w:type="dxa"/>
          </w:tcPr>
          <w:p w14:paraId="70259EBC" w14:textId="77777777" w:rsidR="00DA6570" w:rsidRDefault="00DA6570">
            <w:pPr>
              <w:pStyle w:val="afff6"/>
            </w:pPr>
            <w:r w:rsidRPr="00DE0BC9">
              <w:rPr>
                <w:rFonts w:hint="eastAsia"/>
              </w:rPr>
              <w:t>地元の発展に貢献することを大切にしており、地元産品の購入を積極的に行う。安全で新鮮な食品を求めるため、実店舗で直接商品を見て購入することに安心感を</w:t>
            </w:r>
            <w:r>
              <w:rPr>
                <w:rFonts w:hint="eastAsia"/>
              </w:rPr>
              <w:t>得ている</w:t>
            </w:r>
            <w:r w:rsidRPr="00DE0BC9">
              <w:rPr>
                <w:rFonts w:hint="eastAsia"/>
              </w:rPr>
              <w:t>。</w:t>
            </w:r>
          </w:p>
        </w:tc>
      </w:tr>
      <w:tr w:rsidR="00DA6570" w14:paraId="1CBF7399" w14:textId="77777777">
        <w:tc>
          <w:tcPr>
            <w:tcW w:w="1555" w:type="dxa"/>
          </w:tcPr>
          <w:p w14:paraId="46767C2B" w14:textId="77777777" w:rsidR="00DA6570" w:rsidRPr="00117B6E" w:rsidRDefault="00DA6570">
            <w:pPr>
              <w:pStyle w:val="afff8"/>
            </w:pPr>
            <w:r w:rsidRPr="00117B6E">
              <w:t>利用</w:t>
            </w:r>
            <w:r w:rsidRPr="00117B6E">
              <w:rPr>
                <w:rFonts w:hint="eastAsia"/>
              </w:rPr>
              <w:t>動機</w:t>
            </w:r>
          </w:p>
        </w:tc>
        <w:tc>
          <w:tcPr>
            <w:tcW w:w="8901" w:type="dxa"/>
          </w:tcPr>
          <w:p w14:paraId="4A864986" w14:textId="77777777" w:rsidR="00DA6570" w:rsidRDefault="00DA6570">
            <w:pPr>
              <w:pStyle w:val="afff6"/>
            </w:pPr>
            <w:r w:rsidRPr="008D50A6">
              <w:rPr>
                <w:rFonts w:hint="eastAsia"/>
              </w:rPr>
              <w:t>日常の食材として地元の特産品を購入。特に週末に家族で食事を楽しむため、実店舗で定期的に訪れて新しい商品を見つけるのを楽しみにしている。</w:t>
            </w:r>
          </w:p>
        </w:tc>
      </w:tr>
      <w:tr w:rsidR="00DA6570" w14:paraId="6E15B58C" w14:textId="77777777">
        <w:tc>
          <w:tcPr>
            <w:tcW w:w="1555" w:type="dxa"/>
          </w:tcPr>
          <w:p w14:paraId="77C266DB" w14:textId="77777777" w:rsidR="00DA6570" w:rsidRPr="00117B6E" w:rsidRDefault="00DA6570">
            <w:pPr>
              <w:pStyle w:val="afff8"/>
            </w:pPr>
            <w:r w:rsidRPr="00117B6E">
              <w:rPr>
                <w:rFonts w:hint="eastAsia"/>
              </w:rPr>
              <w:t>購入経路</w:t>
            </w:r>
          </w:p>
        </w:tc>
        <w:tc>
          <w:tcPr>
            <w:tcW w:w="8901" w:type="dxa"/>
          </w:tcPr>
          <w:p w14:paraId="77F0DB30" w14:textId="77777777" w:rsidR="00DA6570" w:rsidRDefault="00DA6570">
            <w:pPr>
              <w:pStyle w:val="afff6"/>
            </w:pPr>
            <w:r w:rsidRPr="002248E2">
              <w:t>現在は実店舗での対面購入を利用。ECサイトが構築されれば、忙しい</w:t>
            </w:r>
            <w:r>
              <w:rPr>
                <w:rFonts w:hint="eastAsia"/>
              </w:rPr>
              <w:t>とき</w:t>
            </w:r>
            <w:r w:rsidRPr="002248E2">
              <w:t>でもオンラインで注文し、自宅での受け取りや店舗での受け取りができることに興味を持っている。</w:t>
            </w:r>
          </w:p>
        </w:tc>
      </w:tr>
    </w:tbl>
    <w:p w14:paraId="51E2B877" w14:textId="77777777" w:rsidR="00DA6570" w:rsidRDefault="00DA6570" w:rsidP="00DA6570"/>
    <w:p w14:paraId="01CB89C5" w14:textId="77777777" w:rsidR="00DA6570" w:rsidRDefault="00DA6570" w:rsidP="00DA6570">
      <w:r>
        <w:rPr>
          <w:rFonts w:hint="eastAsia"/>
        </w:rPr>
        <w:t>ペルソナの案を作成後、ターゲットとなる利用者と直に接している人などに、実際の利用者像とかけ離れたところがないか、ターゲットたる利用者としてふさわしいかを確認してもらいます。実際の利用者像と作成したペルソナにかい離が見られた場合は、随時内容を修正してください。</w:t>
      </w:r>
    </w:p>
    <w:p w14:paraId="78710A8D" w14:textId="77777777" w:rsidR="00DA6570" w:rsidRDefault="00DA6570" w:rsidP="00DA6570"/>
    <w:p w14:paraId="23AEC813" w14:textId="77777777" w:rsidR="00DA6570" w:rsidRDefault="00DA6570" w:rsidP="00DA6570">
      <w:pPr>
        <w:pStyle w:val="5"/>
      </w:pPr>
      <w:r>
        <w:t>業務の現状把握</w:t>
      </w:r>
    </w:p>
    <w:p w14:paraId="033E4D42" w14:textId="77777777" w:rsidR="00DA6570" w:rsidRDefault="00DA6570" w:rsidP="00DA6570">
      <w:r w:rsidRPr="00582BA0">
        <w:rPr>
          <w:rFonts w:hint="eastAsia"/>
        </w:rPr>
        <w:t>業務</w:t>
      </w:r>
      <w:r>
        <w:rPr>
          <w:rFonts w:hint="eastAsia"/>
        </w:rPr>
        <w:t>を観察した</w:t>
      </w:r>
      <w:r w:rsidRPr="00582BA0">
        <w:rPr>
          <w:rFonts w:hint="eastAsia"/>
        </w:rPr>
        <w:t>結果は、多くのドキュメントとしてまとめられることがあり、分析に関わった人は内容を理解できますが、初めて読む人にはポイントを把握する</w:t>
      </w:r>
      <w:r>
        <w:rPr>
          <w:rFonts w:hint="eastAsia"/>
        </w:rPr>
        <w:t>こと</w:t>
      </w:r>
      <w:r w:rsidRPr="00582BA0">
        <w:rPr>
          <w:rFonts w:hint="eastAsia"/>
        </w:rPr>
        <w:t>が難しいことがあります。プロジェクト内部の</w:t>
      </w:r>
      <w:r>
        <w:rPr>
          <w:rFonts w:hint="eastAsia"/>
        </w:rPr>
        <w:t>従業員</w:t>
      </w:r>
      <w:r w:rsidRPr="00582BA0">
        <w:rPr>
          <w:rFonts w:hint="eastAsia"/>
        </w:rPr>
        <w:t>や外部の関係者、システム開発事業者など、多様な立場の人が内容を確認する必要があるため、業務の状況を誰にでもわかりやすく伝えるために、業務フローなどを用いた視覚的にわかりやすい資料を作成することが重要です。</w:t>
      </w:r>
    </w:p>
    <w:p w14:paraId="082693FA" w14:textId="77777777" w:rsidR="00DA6570" w:rsidRDefault="00DA6570" w:rsidP="00DA6570"/>
    <w:p w14:paraId="4B079DBC" w14:textId="77777777" w:rsidR="00DA6570" w:rsidRPr="00117B6E" w:rsidRDefault="00DA6570" w:rsidP="00DA6570">
      <w:pPr>
        <w:pStyle w:val="61"/>
      </w:pPr>
      <w:r>
        <w:rPr>
          <w:rFonts w:hint="eastAsia"/>
        </w:rPr>
        <w:t>業務フローの作成</w:t>
      </w:r>
    </w:p>
    <w:p w14:paraId="7E3B23CE" w14:textId="77777777" w:rsidR="00DA6570" w:rsidRDefault="00DA6570" w:rsidP="00DA6570">
      <w:r>
        <w:rPr>
          <w:rFonts w:hint="eastAsia"/>
        </w:rPr>
        <w:t>業務フローは、現在行っている業務を「誰が（どの組織が）」「いつ」「何を」「どの順番で」実施しているか、「どの範囲が情報システム化されているか」を可視化するものです。対策の検討や企画後の業務内容の変化箇所を特定するためにも有効です。</w:t>
      </w:r>
    </w:p>
    <w:p w14:paraId="3DD983AE" w14:textId="77777777" w:rsidR="00DA6570" w:rsidRDefault="00DA6570" w:rsidP="00DA6570">
      <w:r>
        <w:rPr>
          <w:rFonts w:hint="eastAsia"/>
        </w:rPr>
        <w:t>業務フローには、現行（</w:t>
      </w:r>
      <w:r>
        <w:t>AsIs）と将来（ToBe）があります</w:t>
      </w:r>
      <w:r>
        <w:rPr>
          <w:rFonts w:hint="eastAsia"/>
        </w:rPr>
        <w:t>。はじめに</w:t>
      </w:r>
      <w:r>
        <w:t>作成するのは</w:t>
      </w:r>
      <w:r>
        <w:rPr>
          <w:rFonts w:hint="eastAsia"/>
        </w:rPr>
        <w:t>、</w:t>
      </w:r>
      <w:r>
        <w:t>現行</w:t>
      </w:r>
      <w:r>
        <w:rPr>
          <w:rFonts w:hint="eastAsia"/>
        </w:rPr>
        <w:t>の業務フローです。業務フローの書き方については、さまざまな表記方法があります。基本的に、関係者にとってわかりやすい表記であれば、どのような表記方法でも問題ないです。縦に流れるフローでも、横に流れるフローでも、どちらでも構いません。</w:t>
      </w:r>
    </w:p>
    <w:p w14:paraId="5C9D8F23" w14:textId="77777777" w:rsidR="00DA6570" w:rsidRDefault="00DA6570" w:rsidP="00DA6570"/>
    <w:p w14:paraId="23892542" w14:textId="77777777" w:rsidR="00DA6570" w:rsidRDefault="00DA6570" w:rsidP="00DA6570">
      <w:pPr>
        <w:ind w:firstLineChars="0" w:firstLine="0"/>
      </w:pPr>
      <w:r>
        <w:rPr>
          <w:rFonts w:hint="eastAsia"/>
        </w:rPr>
        <w:t>例：お客様が実店舗で商品を購入するフロー</w:t>
      </w:r>
    </w:p>
    <w:p w14:paraId="5F670BE6" w14:textId="77777777" w:rsidR="00DA6570" w:rsidRDefault="00DA6570" w:rsidP="00892C01">
      <w:pPr>
        <w:pStyle w:val="ab"/>
        <w:numPr>
          <w:ilvl w:val="1"/>
          <w:numId w:val="592"/>
        </w:numPr>
        <w:ind w:leftChars="0" w:left="993" w:firstLineChars="0"/>
      </w:pPr>
      <w:r w:rsidRPr="00337BAC">
        <w:t>地方の特産品を扱う中小企業を想定</w:t>
      </w:r>
    </w:p>
    <w:p w14:paraId="0F4055DE" w14:textId="77777777" w:rsidR="00DA6570" w:rsidRDefault="00DA6570" w:rsidP="00892C01">
      <w:pPr>
        <w:pStyle w:val="ab"/>
        <w:numPr>
          <w:ilvl w:val="1"/>
          <w:numId w:val="592"/>
        </w:numPr>
        <w:ind w:leftChars="0" w:left="993" w:firstLineChars="0"/>
      </w:pPr>
      <w:r w:rsidRPr="00337BAC">
        <w:t>実店舗</w:t>
      </w:r>
      <w:r>
        <w:rPr>
          <w:rFonts w:hint="eastAsia"/>
        </w:rPr>
        <w:t>での商品購入フロー</w:t>
      </w:r>
    </w:p>
    <w:p w14:paraId="322ADAEC" w14:textId="77777777" w:rsidR="00DA6570" w:rsidRDefault="00DA6570" w:rsidP="00DA6570">
      <w:pPr>
        <w:ind w:firstLineChars="0" w:firstLine="0"/>
        <w:rPr>
          <w:rStyle w:val="a7"/>
          <w:color w:val="auto"/>
          <w:u w:val="none"/>
        </w:rPr>
      </w:pPr>
      <w:r>
        <w:rPr>
          <w:noProof/>
        </w:rPr>
        <mc:AlternateContent>
          <mc:Choice Requires="wps">
            <w:drawing>
              <wp:anchor distT="0" distB="0" distL="114300" distR="114300" simplePos="0" relativeHeight="251656515" behindDoc="0" locked="0" layoutInCell="1" allowOverlap="1" wp14:anchorId="40A2E036" wp14:editId="5FC47502">
                <wp:simplePos x="0" y="0"/>
                <wp:positionH relativeFrom="margin">
                  <wp:align>center</wp:align>
                </wp:positionH>
                <wp:positionV relativeFrom="paragraph">
                  <wp:posOffset>4389120</wp:posOffset>
                </wp:positionV>
                <wp:extent cx="4987637" cy="308759"/>
                <wp:effectExtent l="0" t="0" r="3810" b="0"/>
                <wp:wrapTopAndBottom/>
                <wp:docPr id="782316900" name="テキスト ボックス 3"/>
                <wp:cNvGraphicFramePr/>
                <a:graphic xmlns:a="http://schemas.openxmlformats.org/drawingml/2006/main">
                  <a:graphicData uri="http://schemas.microsoft.com/office/word/2010/wordprocessingShape">
                    <wps:wsp>
                      <wps:cNvSpPr txBox="1"/>
                      <wps:spPr>
                        <a:xfrm>
                          <a:off x="0" y="0"/>
                          <a:ext cx="4987637" cy="308759"/>
                        </a:xfrm>
                        <a:prstGeom prst="rect">
                          <a:avLst/>
                        </a:prstGeom>
                        <a:solidFill>
                          <a:schemeClr val="lt1"/>
                        </a:solidFill>
                        <a:ln w="6350">
                          <a:noFill/>
                        </a:ln>
                      </wps:spPr>
                      <wps:txbx>
                        <w:txbxContent>
                          <w:p w14:paraId="5EA814D6" w14:textId="48222C21" w:rsidR="00DA6570" w:rsidRPr="00904A65" w:rsidRDefault="00DA6570" w:rsidP="00DA6570">
                            <w:pPr>
                              <w:pStyle w:val="aff2"/>
                            </w:pPr>
                            <w:r w:rsidRPr="00904A65">
                              <w:rPr>
                                <w:rFonts w:hint="eastAsia"/>
                              </w:rPr>
                              <w:t>図</w:t>
                            </w:r>
                            <w:r>
                              <w:rPr>
                                <w:rFonts w:hint="eastAsia"/>
                              </w:rPr>
                              <w:t>8</w:t>
                            </w:r>
                            <w:r w:rsidR="003719D2">
                              <w:rPr>
                                <w:rFonts w:hint="eastAsia"/>
                              </w:rPr>
                              <w:t>4</w:t>
                            </w:r>
                            <w:r w:rsidRPr="00904A65">
                              <w:rPr>
                                <w:rFonts w:hint="eastAsia"/>
                              </w:rPr>
                              <w:t>. 実店舗で商品を購入するフロー例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A2E036" id="_x0000_s1172" type="#_x0000_t202" style="position:absolute;left:0;text-align:left;margin-left:0;margin-top:345.6pt;width:392.75pt;height:24.3pt;z-index:25165651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" fillcolor="white [3201]" stroked="f" strokeweight=".5pt">
                <v:textbox>
                  <w:txbxContent>
                    <w:p w14:paraId="5EA814D6" w14:textId="48222C21" w:rsidR="00DA6570" w:rsidRPr="00904A65" w:rsidRDefault="00DA6570" w:rsidP="00DA6570">
                      <w:pPr>
                        <w:pStyle w:val="aff2"/>
                      </w:pPr>
                      <w:r w:rsidRPr="00904A65">
                        <w:rPr>
                          <w:rFonts w:hint="eastAsia"/>
                        </w:rPr>
                        <w:t>図</w:t>
                      </w:r>
                      <w:r>
                        <w:rPr>
                          <w:rFonts w:hint="eastAsia"/>
                        </w:rPr>
                        <w:t>8</w:t>
                      </w:r>
                      <w:r w:rsidR="003719D2">
                        <w:rPr>
                          <w:rFonts w:hint="eastAsia"/>
                        </w:rPr>
                        <w:t>4</w:t>
                      </w:r>
                      <w:r w:rsidRPr="00904A65">
                        <w:rPr>
                          <w:rFonts w:hint="eastAsia"/>
                        </w:rPr>
                        <w:t>. 実店舗で商品を購入するフロー例</w:t>
                      </w:r>
                    </w:p>
                  </w:txbxContent>
                </v:textbox>
                <w10:wrap type="topAndBottom" anchorx="margin"/>
              </v:shape>
            </w:pict>
          </mc:Fallback>
        </mc:AlternateContent>
      </w:r>
      <w:r>
        <w:rPr>
          <w:rStyle w:val="a7"/>
          <w:noProof/>
          <w:color w:val="auto"/>
          <w:u w:val="none"/>
        </w:rPr>
        <w:drawing>
          <wp:anchor distT="0" distB="0" distL="114300" distR="114300" simplePos="0" relativeHeight="251656513" behindDoc="0" locked="0" layoutInCell="1" allowOverlap="1" wp14:anchorId="29D948AC" wp14:editId="4095AD5A">
            <wp:simplePos x="0" y="0"/>
            <wp:positionH relativeFrom="margin">
              <wp:align>center</wp:align>
            </wp:positionH>
            <wp:positionV relativeFrom="paragraph">
              <wp:posOffset>294392</wp:posOffset>
            </wp:positionV>
            <wp:extent cx="5278755" cy="3857625"/>
            <wp:effectExtent l="0" t="0" r="0" b="9525"/>
            <wp:wrapTopAndBottom/>
            <wp:docPr id="2041978029"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278755" cy="3857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1D6F32" w14:textId="77777777" w:rsidR="00DA6570" w:rsidRPr="007E4C2A" w:rsidRDefault="00DA6570" w:rsidP="00DA6570">
      <w:pPr>
        <w:ind w:firstLineChars="0" w:firstLine="0"/>
        <w:rPr>
          <w:noProof/>
        </w:rPr>
      </w:pPr>
    </w:p>
    <w:p w14:paraId="513F9460" w14:textId="77777777" w:rsidR="00DA6570" w:rsidRDefault="00DA6570" w:rsidP="00DA6570">
      <w:pPr>
        <w:pStyle w:val="5"/>
      </w:pPr>
      <w:r>
        <w:t>サービス・業務企画内容の検討</w:t>
      </w:r>
    </w:p>
    <w:p w14:paraId="0F2BFE18" w14:textId="77777777" w:rsidR="00DA6570" w:rsidRDefault="00DA6570" w:rsidP="00DA6570">
      <w:r>
        <w:rPr>
          <w:rFonts w:hint="eastAsia"/>
        </w:rPr>
        <w:t>現状把握が終わった後は、企画案を練り上げます。</w:t>
      </w:r>
      <w:r w:rsidRPr="000F2ABE">
        <w:rPr>
          <w:rFonts w:hint="eastAsia"/>
        </w:rPr>
        <w:t>企画案の方向性が</w:t>
      </w:r>
      <w:r>
        <w:rPr>
          <w:rFonts w:hint="eastAsia"/>
        </w:rPr>
        <w:t>ある程度</w:t>
      </w:r>
      <w:r w:rsidRPr="000F2ABE">
        <w:rPr>
          <w:rFonts w:hint="eastAsia"/>
        </w:rPr>
        <w:t>決まったら、プロジェクト内外の関係者にわかりやすく説明し、改善点のフィードバックを受け取るために、将来（</w:t>
      </w:r>
      <w:r w:rsidRPr="000F2ABE">
        <w:t>ToBe）の業務フローを活用します。現行（AsIs）の業務フローを</w:t>
      </w:r>
      <w:r>
        <w:rPr>
          <w:rFonts w:hint="eastAsia"/>
        </w:rPr>
        <w:t>もと</w:t>
      </w:r>
      <w:r w:rsidRPr="000F2ABE">
        <w:t>に、将来どこがどのように変わるのかを明確に</w:t>
      </w:r>
      <w:r>
        <w:rPr>
          <w:rFonts w:hint="eastAsia"/>
        </w:rPr>
        <w:t>示</w:t>
      </w:r>
      <w:r w:rsidRPr="000F2ABE">
        <w:t>し、変更点とその効果を具体的に示します。関係者と目指す姿を共有できるよう</w:t>
      </w:r>
      <w:r>
        <w:rPr>
          <w:rFonts w:hint="eastAsia"/>
        </w:rPr>
        <w:t>にするために、</w:t>
      </w:r>
      <w:r w:rsidRPr="000F2ABE">
        <w:t>業務フローに吹き出し</w:t>
      </w:r>
      <w:r>
        <w:rPr>
          <w:rFonts w:hint="eastAsia"/>
        </w:rPr>
        <w:t>を付けることは効果的です。</w:t>
      </w:r>
    </w:p>
    <w:p w14:paraId="25BFA2AE" w14:textId="77777777" w:rsidR="00DA6570" w:rsidRDefault="00DA6570" w:rsidP="00DA6570"/>
    <w:p w14:paraId="43D0BD62" w14:textId="77777777" w:rsidR="00DA6570" w:rsidRDefault="00DA6570" w:rsidP="00DA6570">
      <w:pPr>
        <w:ind w:firstLineChars="0" w:firstLine="0"/>
      </w:pPr>
      <w:r>
        <w:rPr>
          <w:rFonts w:hint="eastAsia"/>
        </w:rPr>
        <w:t>例：お客様がECサイトで商品を購入するフロー</w:t>
      </w:r>
    </w:p>
    <w:p w14:paraId="39FE4014" w14:textId="77777777" w:rsidR="00DA6570" w:rsidRDefault="00DA6570" w:rsidP="00892C01">
      <w:pPr>
        <w:pStyle w:val="ab"/>
        <w:numPr>
          <w:ilvl w:val="1"/>
          <w:numId w:val="593"/>
        </w:numPr>
        <w:ind w:leftChars="0" w:left="993" w:firstLineChars="0"/>
      </w:pPr>
      <w:r w:rsidRPr="00337BAC">
        <w:t>地方の特産品を扱う中小企業を想定</w:t>
      </w:r>
    </w:p>
    <w:p w14:paraId="69ED132F" w14:textId="77777777" w:rsidR="00DA6570" w:rsidRDefault="00DA6570" w:rsidP="00892C01">
      <w:pPr>
        <w:pStyle w:val="ab"/>
        <w:numPr>
          <w:ilvl w:val="1"/>
          <w:numId w:val="593"/>
        </w:numPr>
        <w:ind w:leftChars="0" w:left="993" w:firstLineChars="0"/>
      </w:pPr>
      <w:r w:rsidRPr="00337BAC">
        <w:t>実店舗</w:t>
      </w:r>
      <w:r>
        <w:rPr>
          <w:rFonts w:hint="eastAsia"/>
        </w:rPr>
        <w:t>での商品購入フローをもとに、ECサイトでの購入フローを作成</w:t>
      </w:r>
    </w:p>
    <w:p w14:paraId="4705DCB2" w14:textId="77777777" w:rsidR="00DA6570" w:rsidRDefault="00DA6570" w:rsidP="00DA6570">
      <w:pPr>
        <w:ind w:firstLineChars="0" w:firstLine="0"/>
      </w:pPr>
    </w:p>
    <w:p w14:paraId="46F084B6" w14:textId="77777777" w:rsidR="00DA6570" w:rsidRPr="0026209D" w:rsidRDefault="00DA6570" w:rsidP="00DA6570">
      <w:r w:rsidRPr="00904A65">
        <w:rPr>
          <w:noProof/>
        </w:rPr>
        <mc:AlternateContent>
          <mc:Choice Requires="wps">
            <w:drawing>
              <wp:anchor distT="0" distB="0" distL="114300" distR="114300" simplePos="0" relativeHeight="251656521" behindDoc="0" locked="0" layoutInCell="1" allowOverlap="1" wp14:anchorId="308C165F" wp14:editId="059086F2">
                <wp:simplePos x="0" y="0"/>
                <wp:positionH relativeFrom="margin">
                  <wp:align>center</wp:align>
                </wp:positionH>
                <wp:positionV relativeFrom="paragraph">
                  <wp:posOffset>4110824</wp:posOffset>
                </wp:positionV>
                <wp:extent cx="4987637" cy="308759"/>
                <wp:effectExtent l="0" t="0" r="3810" b="0"/>
                <wp:wrapTopAndBottom/>
                <wp:docPr id="1240056053" name="テキスト ボックス 3"/>
                <wp:cNvGraphicFramePr/>
                <a:graphic xmlns:a="http://schemas.openxmlformats.org/drawingml/2006/main">
                  <a:graphicData uri="http://schemas.microsoft.com/office/word/2010/wordprocessingShape">
                    <wps:wsp>
                      <wps:cNvSpPr txBox="1"/>
                      <wps:spPr>
                        <a:xfrm>
                          <a:off x="0" y="0"/>
                          <a:ext cx="4987637" cy="308759"/>
                        </a:xfrm>
                        <a:prstGeom prst="rect">
                          <a:avLst/>
                        </a:prstGeom>
                        <a:solidFill>
                          <a:sysClr val="window" lastClr="FFFFFF"/>
                        </a:solidFill>
                        <a:ln w="6350">
                          <a:noFill/>
                        </a:ln>
                      </wps:spPr>
                      <wps:txbx>
                        <w:txbxContent>
                          <w:p w14:paraId="713436E2" w14:textId="4671DD8D" w:rsidR="00DA6570" w:rsidRPr="00904A65" w:rsidRDefault="00DA6570" w:rsidP="00DA6570">
                            <w:pPr>
                              <w:pStyle w:val="aff2"/>
                            </w:pPr>
                            <w:r w:rsidRPr="00904A65">
                              <w:rPr>
                                <w:rFonts w:hint="eastAsia"/>
                              </w:rPr>
                              <w:t>図</w:t>
                            </w:r>
                            <w:r>
                              <w:rPr>
                                <w:rFonts w:hint="eastAsia"/>
                              </w:rPr>
                              <w:t>8</w:t>
                            </w:r>
                            <w:r w:rsidR="003719D2">
                              <w:rPr>
                                <w:rFonts w:hint="eastAsia"/>
                              </w:rPr>
                              <w:t>5</w:t>
                            </w:r>
                            <w:r w:rsidRPr="00904A65">
                              <w:rPr>
                                <w:rFonts w:hint="eastAsia"/>
                              </w:rPr>
                              <w:t>.</w:t>
                            </w:r>
                            <w:r>
                              <w:rPr>
                                <w:rFonts w:hint="eastAsia"/>
                              </w:rPr>
                              <w:t xml:space="preserve"> </w:t>
                            </w:r>
                            <w:r w:rsidRPr="00904A65">
                              <w:t>ECサイトで商品を購入するフロー</w:t>
                            </w:r>
                            <w:r>
                              <w:rPr>
                                <w:rFonts w:hint="eastAsia"/>
                              </w:rPr>
                              <w:t>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8C165F" id="_x0000_s1173" type="#_x0000_t202" style="position:absolute;left:0;text-align:left;margin-left:0;margin-top:323.7pt;width:392.75pt;height:24.3pt;z-index:251656521;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" fillcolor="window" stroked="f" strokeweight=".5pt">
                <v:textbox>
                  <w:txbxContent>
                    <w:p w14:paraId="713436E2" w14:textId="4671DD8D" w:rsidR="00DA6570" w:rsidRPr="00904A65" w:rsidRDefault="00DA6570" w:rsidP="00DA6570">
                      <w:pPr>
                        <w:pStyle w:val="aff2"/>
                      </w:pPr>
                      <w:r w:rsidRPr="00904A65">
                        <w:rPr>
                          <w:rFonts w:hint="eastAsia"/>
                        </w:rPr>
                        <w:t>図</w:t>
                      </w:r>
                      <w:r>
                        <w:rPr>
                          <w:rFonts w:hint="eastAsia"/>
                        </w:rPr>
                        <w:t>8</w:t>
                      </w:r>
                      <w:r w:rsidR="003719D2">
                        <w:rPr>
                          <w:rFonts w:hint="eastAsia"/>
                        </w:rPr>
                        <w:t>5</w:t>
                      </w:r>
                      <w:r w:rsidRPr="00904A65">
                        <w:rPr>
                          <w:rFonts w:hint="eastAsia"/>
                        </w:rPr>
                        <w:t>.</w:t>
                      </w:r>
                      <w:r>
                        <w:rPr>
                          <w:rFonts w:hint="eastAsia"/>
                        </w:rPr>
                        <w:t xml:space="preserve"> </w:t>
                      </w:r>
                      <w:r w:rsidRPr="00904A65">
                        <w:t>ECサイトで商品を購入するフロー</w:t>
                      </w:r>
                      <w:r>
                        <w:rPr>
                          <w:rFonts w:hint="eastAsia"/>
                        </w:rPr>
                        <w:t>例</w:t>
                      </w:r>
                    </w:p>
                  </w:txbxContent>
                </v:textbox>
                <w10:wrap type="topAndBottom" anchorx="margin"/>
              </v:shape>
            </w:pict>
          </mc:Fallback>
        </mc:AlternateContent>
      </w:r>
      <w:r>
        <w:rPr>
          <w:noProof/>
        </w:rPr>
        <w:drawing>
          <wp:anchor distT="0" distB="0" distL="114300" distR="114300" simplePos="0" relativeHeight="251656520" behindDoc="0" locked="0" layoutInCell="1" allowOverlap="1" wp14:anchorId="6A09998D" wp14:editId="55E15563">
            <wp:simplePos x="0" y="0"/>
            <wp:positionH relativeFrom="margin">
              <wp:align>center</wp:align>
            </wp:positionH>
            <wp:positionV relativeFrom="paragraph">
              <wp:posOffset>249</wp:posOffset>
            </wp:positionV>
            <wp:extent cx="5337810" cy="3900805"/>
            <wp:effectExtent l="0" t="0" r="0" b="4445"/>
            <wp:wrapTopAndBottom/>
            <wp:docPr id="1117802198"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337810" cy="39008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20111D" w14:textId="77777777" w:rsidR="00DA6570" w:rsidRDefault="00DA6570" w:rsidP="00DA6570">
      <w:pPr>
        <w:pStyle w:val="4"/>
      </w:pPr>
      <w:bookmarkStart w:id="1586" w:name="_Toc178840338"/>
      <w:bookmarkStart w:id="1587" w:name="_Toc185339025"/>
      <w:bookmarkStart w:id="1588" w:name="_Toc188349118"/>
      <w:r>
        <w:rPr>
          <w:rFonts w:hint="eastAsia"/>
        </w:rPr>
        <w:t>要件定義</w:t>
      </w:r>
      <w:bookmarkEnd w:id="1586"/>
      <w:bookmarkEnd w:id="1587"/>
      <w:bookmarkEnd w:id="1588"/>
    </w:p>
    <w:bookmarkStart w:id="1589" w:name="■RFI21ー1"/>
    <w:p w14:paraId="2D3D3497" w14:textId="32D762DE" w:rsidR="00DA6570" w:rsidRDefault="007E391E" w:rsidP="00DA6570">
      <w:r>
        <w:fldChar w:fldCharType="begin"/>
      </w:r>
      <w:r>
        <w:rPr>
          <w:rFonts w:hint="eastAsia"/>
        </w:rPr>
        <w:instrText xml:space="preserve">HYPERLINK </w:instrText>
      </w:r>
      <w:r>
        <w:instrText xml:space="preserve"> \l "</w:instrText>
      </w:r>
      <w:r>
        <w:rPr>
          <w:rFonts w:hint="eastAsia"/>
        </w:rPr>
        <w:instrText>■</w:instrText>
      </w:r>
      <w:r>
        <w:instrText>RFI"</w:instrText>
      </w:r>
      <w:r>
        <w:fldChar w:fldCharType="separate"/>
      </w:r>
      <w:r w:rsidR="00DA6570" w:rsidRPr="007E391E">
        <w:rPr>
          <w:rStyle w:val="a7"/>
          <w:rFonts w:hint="eastAsia"/>
        </w:rPr>
        <w:t>RFI</w:t>
      </w:r>
      <w:bookmarkEnd w:id="1589"/>
      <w:r>
        <w:fldChar w:fldCharType="end"/>
      </w:r>
      <w:r w:rsidR="00DA6570">
        <w:rPr>
          <w:rFonts w:hint="eastAsia"/>
        </w:rPr>
        <w:t>や事業者からの情報収集といった活動を通して、市場にあるサービスや他社の事例などを把握します。その上で、情報システムを導入する際、明確な要件を定義することは中小企業にとっても非常に重要です。必要な機能を確実に実装し、パフォーマンスや</w:t>
      </w:r>
      <w:bookmarkStart w:id="1590" w:name="■信頼性21ー1ー2"/>
      <w:r w:rsidR="00C22102">
        <w:fldChar w:fldCharType="begin"/>
      </w:r>
      <w:r w:rsidR="00C22102">
        <w:rPr>
          <w:rFonts w:hint="eastAsia"/>
        </w:rPr>
        <w:instrText xml:space="preserve">HYPERLINK </w:instrText>
      </w:r>
      <w:r w:rsidR="00C22102">
        <w:instrText xml:space="preserve"> \l "</w:instrText>
      </w:r>
      <w:r w:rsidR="00C22102">
        <w:rPr>
          <w:rFonts w:hint="eastAsia"/>
        </w:rPr>
        <w:instrText>■信頼性</w:instrText>
      </w:r>
      <w:r w:rsidR="00C22102">
        <w:instrText>"</w:instrText>
      </w:r>
      <w:r w:rsidR="00C22102">
        <w:fldChar w:fldCharType="separate"/>
      </w:r>
      <w:r w:rsidR="00DA6570" w:rsidRPr="00C22102">
        <w:rPr>
          <w:rStyle w:val="a7"/>
          <w:rFonts w:hint="eastAsia"/>
        </w:rPr>
        <w:t>信頼性</w:t>
      </w:r>
      <w:bookmarkEnd w:id="1590"/>
      <w:r w:rsidR="00C22102">
        <w:fldChar w:fldCharType="end"/>
      </w:r>
      <w:r w:rsidR="00DA6570">
        <w:rPr>
          <w:rFonts w:hint="eastAsia"/>
        </w:rPr>
        <w:t>などの非機能要件も満たすことができます。</w:t>
      </w:r>
    </w:p>
    <w:p w14:paraId="20176165" w14:textId="77777777" w:rsidR="00DA6570" w:rsidRDefault="00DA6570" w:rsidP="00DA6570">
      <w:r>
        <w:rPr>
          <w:rFonts w:hint="eastAsia"/>
        </w:rPr>
        <w:t>セキュリティに関する要件については、適用宣言書に基づいて決定することが重要です。</w:t>
      </w:r>
    </w:p>
    <w:p w14:paraId="3C001FAE" w14:textId="77777777" w:rsidR="00DA6570" w:rsidRDefault="00DA6570" w:rsidP="00DA6570">
      <w:pPr>
        <w:ind w:firstLineChars="0" w:firstLine="0"/>
      </w:pPr>
    </w:p>
    <w:p w14:paraId="6BCC34B1" w14:textId="77777777" w:rsidR="00DA6570" w:rsidRPr="00C11277" w:rsidRDefault="00DA6570" w:rsidP="00DA6570">
      <w:pPr>
        <w:pStyle w:val="5"/>
      </w:pPr>
      <w:r>
        <w:rPr>
          <w:rFonts w:hint="eastAsia"/>
        </w:rPr>
        <w:t>一貫性を持った要件定義書の作成</w:t>
      </w:r>
    </w:p>
    <w:p w14:paraId="140E6C61" w14:textId="77777777" w:rsidR="00DA6570" w:rsidRDefault="00DA6570" w:rsidP="00DA6570">
      <w:r>
        <w:rPr>
          <w:rFonts w:hint="eastAsia"/>
        </w:rPr>
        <w:t>要件定義の内容を記した文書は、プロジェクト管理を行うチームや担当者と事業者がサービス・業務や情報システムの目指すべき姿を共有するとともに、事業者との契約上の合意文書となる重要なものであるため、誤った定義や曖昧な定義が行われると、後続の工程に重大な影響を与えます。</w:t>
      </w:r>
    </w:p>
    <w:p w14:paraId="79E6C06C" w14:textId="1DF41F1D" w:rsidR="00DA6570" w:rsidRDefault="00DA6570" w:rsidP="00DA6570">
      <w:r>
        <w:rPr>
          <w:rFonts w:hint="eastAsia"/>
        </w:rPr>
        <w:t>そのため、</w:t>
      </w:r>
      <w:r w:rsidRPr="009858A8">
        <w:rPr>
          <w:rFonts w:hint="eastAsia"/>
        </w:rPr>
        <w:t>要件定義の内容は次に示す点を参考に、正確で一貫性のある記載となるようにし</w:t>
      </w:r>
      <w:r>
        <w:rPr>
          <w:rFonts w:hint="eastAsia"/>
        </w:rPr>
        <w:t>、</w:t>
      </w:r>
      <w:r w:rsidRPr="009858A8">
        <w:rPr>
          <w:rFonts w:hint="eastAsia"/>
        </w:rPr>
        <w:t>受託業者の解釈によりブレない</w:t>
      </w:r>
      <w:r>
        <w:rPr>
          <w:rFonts w:hint="eastAsia"/>
        </w:rPr>
        <w:t>内容とすることが重要です。</w:t>
      </w:r>
    </w:p>
    <w:p w14:paraId="2470ED31" w14:textId="77777777" w:rsidR="00DA6570" w:rsidRDefault="00DA6570" w:rsidP="00892C01">
      <w:pPr>
        <w:pStyle w:val="ab"/>
        <w:numPr>
          <w:ilvl w:val="0"/>
          <w:numId w:val="452"/>
        </w:numPr>
        <w:ind w:leftChars="0" w:firstLineChars="0"/>
      </w:pPr>
      <w:r>
        <w:t>曖昧な用語や一般的な意味と異なる使い方をしている用語</w:t>
      </w:r>
      <w:r>
        <w:rPr>
          <w:rFonts w:hint="eastAsia"/>
        </w:rPr>
        <w:t>など</w:t>
      </w:r>
      <w:r>
        <w:t>は、プロジェクト</w:t>
      </w:r>
      <w:r>
        <w:rPr>
          <w:rFonts w:hint="eastAsia"/>
        </w:rPr>
        <w:t>関係者間での認識の齟齬を防止するため、用語の定義および機能を定義する粒度や深さについて統一する。</w:t>
      </w:r>
    </w:p>
    <w:p w14:paraId="1B483151" w14:textId="77777777" w:rsidR="00DA6570" w:rsidRDefault="00DA6570" w:rsidP="00892C01">
      <w:pPr>
        <w:pStyle w:val="ab"/>
        <w:numPr>
          <w:ilvl w:val="0"/>
          <w:numId w:val="452"/>
        </w:numPr>
        <w:ind w:leftChars="0" w:firstLineChars="0"/>
      </w:pPr>
      <w:r>
        <w:t>要件定義書の「業務要件定義」のインプットであるサービス・業務企画の内容</w:t>
      </w:r>
      <w:r>
        <w:rPr>
          <w:rFonts w:hint="eastAsia"/>
        </w:rPr>
        <w:t>とも整合の取れた区分、順番で機能を記載する。業務の単位ごとに記載する場合も、共通処理機能を識別できるように整理するなど、機能数を把握できるように記載する。</w:t>
      </w:r>
    </w:p>
    <w:p w14:paraId="3B98B2F6" w14:textId="77777777" w:rsidR="00DA6570" w:rsidRDefault="00DA6570" w:rsidP="00892C01">
      <w:pPr>
        <w:pStyle w:val="ab"/>
        <w:numPr>
          <w:ilvl w:val="0"/>
          <w:numId w:val="452"/>
        </w:numPr>
        <w:ind w:leftChars="0" w:firstLineChars="0"/>
      </w:pPr>
      <w:r>
        <w:t>機能の説明は、箇条書き</w:t>
      </w:r>
      <w:r>
        <w:rPr>
          <w:rFonts w:hint="eastAsia"/>
        </w:rPr>
        <w:t>など</w:t>
      </w:r>
      <w:r>
        <w:t>にして簡潔に記載する。既存のサービス・業務や</w:t>
      </w:r>
      <w:r>
        <w:rPr>
          <w:rFonts w:hint="eastAsia"/>
        </w:rPr>
        <w:t>情報システムの変更を行う際の要件定義では、追加・変更となる要件が明確になるよう、変更箇所の記載ルールを定めて記載を統一する。</w:t>
      </w:r>
    </w:p>
    <w:p w14:paraId="6C166C98" w14:textId="77777777" w:rsidR="00DA6570" w:rsidRPr="00C60717" w:rsidRDefault="00DA6570" w:rsidP="00DA6570"/>
    <w:p w14:paraId="3350EC45" w14:textId="77777777" w:rsidR="00DA6570" w:rsidRDefault="00DA6570" w:rsidP="00DA6570">
      <w:pPr>
        <w:pStyle w:val="5"/>
      </w:pPr>
      <w:r>
        <w:rPr>
          <w:rFonts w:hint="eastAsia"/>
        </w:rPr>
        <w:t>機能要件の定義</w:t>
      </w:r>
    </w:p>
    <w:p w14:paraId="4284E005" w14:textId="77777777" w:rsidR="00DA6570" w:rsidRDefault="00DA6570" w:rsidP="00DA6570">
      <w:r>
        <w:rPr>
          <w:rFonts w:hint="eastAsia"/>
        </w:rPr>
        <w:t>機能要件として定義しないといけない内容は５つです。</w:t>
      </w:r>
    </w:p>
    <w:p w14:paraId="7E92E832" w14:textId="77777777" w:rsidR="00DA6570" w:rsidRDefault="00DA6570" w:rsidP="00892C01">
      <w:pPr>
        <w:pStyle w:val="ab"/>
        <w:numPr>
          <w:ilvl w:val="0"/>
          <w:numId w:val="453"/>
        </w:numPr>
        <w:ind w:leftChars="0" w:firstLineChars="0"/>
      </w:pPr>
      <w:r>
        <w:rPr>
          <w:rFonts w:hint="eastAsia"/>
        </w:rPr>
        <w:t>機能</w:t>
      </w:r>
    </w:p>
    <w:p w14:paraId="64E2B1D6" w14:textId="77777777" w:rsidR="00DA6570" w:rsidRDefault="00DA6570" w:rsidP="00892C01">
      <w:pPr>
        <w:pStyle w:val="ab"/>
        <w:numPr>
          <w:ilvl w:val="0"/>
          <w:numId w:val="453"/>
        </w:numPr>
        <w:ind w:leftChars="0" w:firstLineChars="0"/>
      </w:pPr>
      <w:r>
        <w:rPr>
          <w:rFonts w:hint="eastAsia"/>
        </w:rPr>
        <w:t>画面</w:t>
      </w:r>
    </w:p>
    <w:p w14:paraId="67CD3954" w14:textId="77777777" w:rsidR="00DA6570" w:rsidRDefault="00DA6570" w:rsidP="00892C01">
      <w:pPr>
        <w:pStyle w:val="ab"/>
        <w:numPr>
          <w:ilvl w:val="0"/>
          <w:numId w:val="453"/>
        </w:numPr>
        <w:ind w:leftChars="0" w:firstLineChars="0"/>
      </w:pPr>
      <w:r>
        <w:rPr>
          <w:rFonts w:hint="eastAsia"/>
        </w:rPr>
        <w:t>帳票</w:t>
      </w:r>
    </w:p>
    <w:p w14:paraId="471D3C82" w14:textId="77777777" w:rsidR="00DA6570" w:rsidRDefault="00DA6570" w:rsidP="00892C01">
      <w:pPr>
        <w:pStyle w:val="ab"/>
        <w:numPr>
          <w:ilvl w:val="0"/>
          <w:numId w:val="453"/>
        </w:numPr>
        <w:ind w:leftChars="0" w:firstLineChars="0"/>
      </w:pPr>
      <w:r>
        <w:rPr>
          <w:rFonts w:hint="eastAsia"/>
        </w:rPr>
        <w:t>データ</w:t>
      </w:r>
    </w:p>
    <w:p w14:paraId="47A71DC5" w14:textId="77777777" w:rsidR="00DA6570" w:rsidRDefault="00DA6570" w:rsidP="00892C01">
      <w:pPr>
        <w:pStyle w:val="ab"/>
        <w:numPr>
          <w:ilvl w:val="0"/>
          <w:numId w:val="453"/>
        </w:numPr>
        <w:ind w:leftChars="0" w:firstLineChars="0"/>
      </w:pPr>
      <w:r>
        <w:rPr>
          <w:rFonts w:hint="eastAsia"/>
        </w:rPr>
        <w:t>外部インターフェース</w:t>
      </w:r>
    </w:p>
    <w:p w14:paraId="712DE089" w14:textId="77777777" w:rsidR="00DA6570" w:rsidRDefault="00DA6570" w:rsidP="00DA6570"/>
    <w:p w14:paraId="080BDD09" w14:textId="77777777" w:rsidR="00DA6570" w:rsidRPr="00C24AC4" w:rsidRDefault="00DA6570" w:rsidP="00DA6570">
      <w:r>
        <w:rPr>
          <w:rFonts w:hint="eastAsia"/>
        </w:rPr>
        <w:t>要件定義の対象となる情報システムによっては、このうちの一部を定義しない場合もあります。例えば、他の情報システムと連携しない</w:t>
      </w:r>
      <w:r>
        <w:t>Webサイトであれば外部インターフェースの</w:t>
      </w:r>
      <w:r>
        <w:rPr>
          <w:rFonts w:hint="eastAsia"/>
        </w:rPr>
        <w:t>定義は不要となります。</w:t>
      </w:r>
    </w:p>
    <w:p w14:paraId="4A2B6016" w14:textId="77777777" w:rsidR="00DA6570" w:rsidRDefault="00DA6570" w:rsidP="00DA6570"/>
    <w:p w14:paraId="7D120035" w14:textId="77777777" w:rsidR="00DA6570" w:rsidRDefault="00DA6570" w:rsidP="00DA6570">
      <w:pPr>
        <w:pStyle w:val="61"/>
      </w:pPr>
      <w:r>
        <w:t>機能</w:t>
      </w:r>
      <w:r>
        <w:rPr>
          <w:rFonts w:hint="eastAsia"/>
        </w:rPr>
        <w:t>に関する事項</w:t>
      </w:r>
    </w:p>
    <w:p w14:paraId="369EF7C0" w14:textId="77777777" w:rsidR="00DA6570" w:rsidRDefault="00DA6570" w:rsidP="00DA6570">
      <w:r w:rsidRPr="0087103C">
        <w:t>「機能」とは、情報システムが外部に価値を提供する一連の動作のまとまりのことです。基本的に「入力」・「演算</w:t>
      </w:r>
      <w:r>
        <w:t>（</w:t>
      </w:r>
      <w:r w:rsidRPr="0087103C">
        <w:t>処理</w:t>
      </w:r>
      <w:r>
        <w:t>）</w:t>
      </w:r>
      <w:r w:rsidRPr="0087103C">
        <w:t>」・「出力」で構成されます。ボタンを押したら画面に情報が表示されるのも、夜間にバッチ処理で帳票が大量に印刷されるのも、それぞれ</w:t>
      </w:r>
      <w:r>
        <w:rPr>
          <w:rFonts w:hint="eastAsia"/>
        </w:rPr>
        <w:t>1</w:t>
      </w:r>
      <w:r w:rsidRPr="0087103C">
        <w:t>つの機能です。情報システムが提供する形は</w:t>
      </w:r>
      <w:r>
        <w:rPr>
          <w:rFonts w:hint="eastAsia"/>
        </w:rPr>
        <w:t>さまざま</w:t>
      </w:r>
      <w:r w:rsidRPr="0087103C">
        <w:t>ですが、それらを「機能」として</w:t>
      </w:r>
      <w:r>
        <w:rPr>
          <w:rFonts w:hint="eastAsia"/>
        </w:rPr>
        <w:t>リスト</w:t>
      </w:r>
      <w:r w:rsidRPr="0087103C">
        <w:t>化して整理するために用いる</w:t>
      </w:r>
      <w:r>
        <w:rPr>
          <w:rFonts w:hint="eastAsia"/>
        </w:rPr>
        <w:t>も</w:t>
      </w:r>
      <w:r w:rsidRPr="0087103C">
        <w:t>のが、「情報システム機能一覧」と呼ばれるドキュメントです。</w:t>
      </w:r>
    </w:p>
    <w:p w14:paraId="0B935C64" w14:textId="77777777" w:rsidR="00DA6570" w:rsidRDefault="00DA6570" w:rsidP="00DA6570"/>
    <w:p w14:paraId="2F4C216D" w14:textId="77777777" w:rsidR="00DA6570" w:rsidRDefault="00DA6570" w:rsidP="00DA6570">
      <w:r>
        <w:rPr>
          <w:rFonts w:hint="eastAsia"/>
        </w:rPr>
        <w:t>情報システム機能一覧（例）</w:t>
      </w:r>
    </w:p>
    <w:tbl>
      <w:tblPr>
        <w:tblStyle w:val="aa"/>
        <w:tblW w:w="10485" w:type="dxa"/>
        <w:tblLook w:val="04A0" w:firstRow="1" w:lastRow="0" w:firstColumn="1" w:lastColumn="0" w:noHBand="0" w:noVBand="1"/>
      </w:tblPr>
      <w:tblGrid>
        <w:gridCol w:w="603"/>
        <w:gridCol w:w="698"/>
        <w:gridCol w:w="1339"/>
        <w:gridCol w:w="1232"/>
        <w:gridCol w:w="1233"/>
        <w:gridCol w:w="936"/>
        <w:gridCol w:w="1258"/>
        <w:gridCol w:w="1071"/>
        <w:gridCol w:w="1017"/>
        <w:gridCol w:w="1098"/>
      </w:tblGrid>
      <w:tr w:rsidR="00DA6570" w14:paraId="541BDA03" w14:textId="77777777">
        <w:tc>
          <w:tcPr>
            <w:tcW w:w="603" w:type="dxa"/>
            <w:vMerge w:val="restart"/>
            <w:shd w:val="clear" w:color="auto" w:fill="215E99" w:themeFill="text2" w:themeFillTint="BF"/>
          </w:tcPr>
          <w:p w14:paraId="16AB15D0" w14:textId="77777777" w:rsidR="00DA6570" w:rsidRDefault="00DA6570">
            <w:pPr>
              <w:pStyle w:val="aff0"/>
            </w:pPr>
            <w:r>
              <w:rPr>
                <w:rFonts w:hint="eastAsia"/>
              </w:rPr>
              <w:t>NO</w:t>
            </w:r>
          </w:p>
        </w:tc>
        <w:tc>
          <w:tcPr>
            <w:tcW w:w="698" w:type="dxa"/>
            <w:vMerge w:val="restart"/>
            <w:shd w:val="clear" w:color="auto" w:fill="215E99" w:themeFill="text2" w:themeFillTint="BF"/>
          </w:tcPr>
          <w:p w14:paraId="3C707D6B" w14:textId="77777777" w:rsidR="00DA6570" w:rsidRDefault="00DA6570">
            <w:pPr>
              <w:pStyle w:val="aff0"/>
            </w:pPr>
            <w:r>
              <w:rPr>
                <w:rFonts w:hint="eastAsia"/>
              </w:rPr>
              <w:t>機能ID</w:t>
            </w:r>
          </w:p>
        </w:tc>
        <w:tc>
          <w:tcPr>
            <w:tcW w:w="1388" w:type="dxa"/>
            <w:vMerge w:val="restart"/>
            <w:shd w:val="clear" w:color="auto" w:fill="215E99" w:themeFill="text2" w:themeFillTint="BF"/>
          </w:tcPr>
          <w:p w14:paraId="428835D5" w14:textId="77777777" w:rsidR="00DA6570" w:rsidRDefault="00DA6570">
            <w:pPr>
              <w:pStyle w:val="aff0"/>
            </w:pPr>
            <w:r>
              <w:rPr>
                <w:rFonts w:hint="eastAsia"/>
              </w:rPr>
              <w:t>機能分類</w:t>
            </w:r>
          </w:p>
        </w:tc>
        <w:tc>
          <w:tcPr>
            <w:tcW w:w="1275" w:type="dxa"/>
            <w:vMerge w:val="restart"/>
            <w:shd w:val="clear" w:color="auto" w:fill="215E99" w:themeFill="text2" w:themeFillTint="BF"/>
          </w:tcPr>
          <w:p w14:paraId="7E85FC8C" w14:textId="77777777" w:rsidR="00DA6570" w:rsidRDefault="00DA6570">
            <w:pPr>
              <w:pStyle w:val="aff0"/>
            </w:pPr>
            <w:r>
              <w:rPr>
                <w:rFonts w:hint="eastAsia"/>
              </w:rPr>
              <w:t>機能名</w:t>
            </w:r>
          </w:p>
        </w:tc>
        <w:tc>
          <w:tcPr>
            <w:tcW w:w="3261" w:type="dxa"/>
            <w:gridSpan w:val="3"/>
            <w:shd w:val="clear" w:color="auto" w:fill="215E99" w:themeFill="text2" w:themeFillTint="BF"/>
          </w:tcPr>
          <w:p w14:paraId="753694B2" w14:textId="77777777" w:rsidR="00DA6570" w:rsidRDefault="00DA6570">
            <w:pPr>
              <w:pStyle w:val="aff0"/>
            </w:pPr>
            <w:r>
              <w:rPr>
                <w:rFonts w:hint="eastAsia"/>
              </w:rPr>
              <w:t>機能概要</w:t>
            </w:r>
          </w:p>
        </w:tc>
        <w:tc>
          <w:tcPr>
            <w:tcW w:w="1105" w:type="dxa"/>
            <w:vMerge w:val="restart"/>
            <w:shd w:val="clear" w:color="auto" w:fill="215E99" w:themeFill="text2" w:themeFillTint="BF"/>
          </w:tcPr>
          <w:p w14:paraId="49F36B06" w14:textId="77777777" w:rsidR="00DA6570" w:rsidRDefault="00DA6570">
            <w:pPr>
              <w:pStyle w:val="aff0"/>
            </w:pPr>
            <w:r>
              <w:rPr>
                <w:rFonts w:hint="eastAsia"/>
              </w:rPr>
              <w:t>処理方式</w:t>
            </w:r>
          </w:p>
        </w:tc>
        <w:tc>
          <w:tcPr>
            <w:tcW w:w="1048" w:type="dxa"/>
            <w:vMerge w:val="restart"/>
            <w:shd w:val="clear" w:color="auto" w:fill="215E99" w:themeFill="text2" w:themeFillTint="BF"/>
          </w:tcPr>
          <w:p w14:paraId="1A5D907C" w14:textId="77777777" w:rsidR="00DA6570" w:rsidRDefault="00DA6570">
            <w:pPr>
              <w:pStyle w:val="aff0"/>
            </w:pPr>
            <w:r>
              <w:rPr>
                <w:rFonts w:hint="eastAsia"/>
              </w:rPr>
              <w:t>利用者区分</w:t>
            </w:r>
          </w:p>
        </w:tc>
        <w:tc>
          <w:tcPr>
            <w:tcW w:w="1107" w:type="dxa"/>
            <w:vMerge w:val="restart"/>
            <w:shd w:val="clear" w:color="auto" w:fill="215E99" w:themeFill="text2" w:themeFillTint="BF"/>
          </w:tcPr>
          <w:p w14:paraId="127CAD95" w14:textId="77777777" w:rsidR="00DA6570" w:rsidRDefault="00DA6570">
            <w:pPr>
              <w:pStyle w:val="aff0"/>
            </w:pPr>
            <w:r>
              <w:rPr>
                <w:rFonts w:hint="eastAsia"/>
              </w:rPr>
              <w:t>現状の機能との差異</w:t>
            </w:r>
          </w:p>
        </w:tc>
      </w:tr>
      <w:tr w:rsidR="00DA6570" w14:paraId="7CC026D4" w14:textId="77777777">
        <w:tc>
          <w:tcPr>
            <w:tcW w:w="603" w:type="dxa"/>
            <w:vMerge/>
          </w:tcPr>
          <w:p w14:paraId="4B87775C" w14:textId="77777777" w:rsidR="00DA6570" w:rsidRDefault="00DA6570">
            <w:pPr>
              <w:pStyle w:val="affff3"/>
            </w:pPr>
          </w:p>
        </w:tc>
        <w:tc>
          <w:tcPr>
            <w:tcW w:w="698" w:type="dxa"/>
            <w:vMerge/>
          </w:tcPr>
          <w:p w14:paraId="26FAEF32" w14:textId="77777777" w:rsidR="00DA6570" w:rsidRDefault="00DA6570">
            <w:pPr>
              <w:pStyle w:val="affff3"/>
            </w:pPr>
          </w:p>
        </w:tc>
        <w:tc>
          <w:tcPr>
            <w:tcW w:w="1388" w:type="dxa"/>
            <w:vMerge/>
          </w:tcPr>
          <w:p w14:paraId="03B724CA" w14:textId="77777777" w:rsidR="00DA6570" w:rsidRDefault="00DA6570">
            <w:pPr>
              <w:pStyle w:val="affff3"/>
            </w:pPr>
          </w:p>
        </w:tc>
        <w:tc>
          <w:tcPr>
            <w:tcW w:w="1275" w:type="dxa"/>
            <w:vMerge/>
          </w:tcPr>
          <w:p w14:paraId="240B01C5" w14:textId="77777777" w:rsidR="00DA6570" w:rsidRDefault="00DA6570">
            <w:pPr>
              <w:pStyle w:val="affff3"/>
            </w:pPr>
          </w:p>
        </w:tc>
        <w:tc>
          <w:tcPr>
            <w:tcW w:w="1276" w:type="dxa"/>
            <w:shd w:val="clear" w:color="auto" w:fill="215E99" w:themeFill="text2" w:themeFillTint="BF"/>
          </w:tcPr>
          <w:p w14:paraId="554FB8BC" w14:textId="77777777" w:rsidR="00DA6570" w:rsidRDefault="00DA6570">
            <w:pPr>
              <w:pStyle w:val="aff0"/>
            </w:pPr>
            <w:r>
              <w:rPr>
                <w:rFonts w:hint="eastAsia"/>
              </w:rPr>
              <w:t>入力</w:t>
            </w:r>
          </w:p>
        </w:tc>
        <w:tc>
          <w:tcPr>
            <w:tcW w:w="709" w:type="dxa"/>
            <w:shd w:val="clear" w:color="auto" w:fill="215E99" w:themeFill="text2" w:themeFillTint="BF"/>
          </w:tcPr>
          <w:p w14:paraId="6E6ED9CA" w14:textId="77777777" w:rsidR="00DA6570" w:rsidRDefault="00DA6570">
            <w:pPr>
              <w:pStyle w:val="aff0"/>
            </w:pPr>
            <w:r>
              <w:rPr>
                <w:rFonts w:hint="eastAsia"/>
              </w:rPr>
              <w:t>処理</w:t>
            </w:r>
          </w:p>
        </w:tc>
        <w:tc>
          <w:tcPr>
            <w:tcW w:w="1276" w:type="dxa"/>
            <w:shd w:val="clear" w:color="auto" w:fill="215E99" w:themeFill="text2" w:themeFillTint="BF"/>
          </w:tcPr>
          <w:p w14:paraId="2DA5FDE4" w14:textId="77777777" w:rsidR="00DA6570" w:rsidRDefault="00DA6570">
            <w:pPr>
              <w:pStyle w:val="aff0"/>
            </w:pPr>
            <w:r>
              <w:rPr>
                <w:rFonts w:hint="eastAsia"/>
              </w:rPr>
              <w:t>出力</w:t>
            </w:r>
          </w:p>
        </w:tc>
        <w:tc>
          <w:tcPr>
            <w:tcW w:w="1105" w:type="dxa"/>
            <w:vMerge/>
          </w:tcPr>
          <w:p w14:paraId="5409CFB2" w14:textId="77777777" w:rsidR="00DA6570" w:rsidRDefault="00DA6570">
            <w:pPr>
              <w:pStyle w:val="affff3"/>
            </w:pPr>
          </w:p>
        </w:tc>
        <w:tc>
          <w:tcPr>
            <w:tcW w:w="1048" w:type="dxa"/>
            <w:vMerge/>
          </w:tcPr>
          <w:p w14:paraId="1771BE87" w14:textId="77777777" w:rsidR="00DA6570" w:rsidRDefault="00DA6570">
            <w:pPr>
              <w:pStyle w:val="affff3"/>
            </w:pPr>
          </w:p>
        </w:tc>
        <w:tc>
          <w:tcPr>
            <w:tcW w:w="1107" w:type="dxa"/>
            <w:vMerge/>
          </w:tcPr>
          <w:p w14:paraId="01A6F2E0" w14:textId="77777777" w:rsidR="00DA6570" w:rsidRDefault="00DA6570">
            <w:pPr>
              <w:pStyle w:val="affff3"/>
            </w:pPr>
          </w:p>
        </w:tc>
      </w:tr>
      <w:tr w:rsidR="00DA6570" w14:paraId="35381D66" w14:textId="77777777">
        <w:tc>
          <w:tcPr>
            <w:tcW w:w="603" w:type="dxa"/>
          </w:tcPr>
          <w:p w14:paraId="729EA0B4" w14:textId="77777777" w:rsidR="00DA6570" w:rsidRDefault="00DA6570">
            <w:pPr>
              <w:pStyle w:val="afff6"/>
            </w:pPr>
            <w:r>
              <w:rPr>
                <w:rFonts w:hint="eastAsia"/>
              </w:rPr>
              <w:t>1</w:t>
            </w:r>
          </w:p>
        </w:tc>
        <w:tc>
          <w:tcPr>
            <w:tcW w:w="698" w:type="dxa"/>
          </w:tcPr>
          <w:p w14:paraId="4A88115A" w14:textId="77777777" w:rsidR="00DA6570" w:rsidRDefault="00DA6570">
            <w:pPr>
              <w:pStyle w:val="afff6"/>
            </w:pPr>
            <w:r>
              <w:rPr>
                <w:rFonts w:hint="eastAsia"/>
              </w:rPr>
              <w:t>XXX</w:t>
            </w:r>
          </w:p>
        </w:tc>
        <w:tc>
          <w:tcPr>
            <w:tcW w:w="1388" w:type="dxa"/>
          </w:tcPr>
          <w:p w14:paraId="610E7C31" w14:textId="77777777" w:rsidR="00DA6570" w:rsidRDefault="00DA6570">
            <w:pPr>
              <w:pStyle w:val="afff6"/>
            </w:pPr>
            <w:r>
              <w:rPr>
                <w:rFonts w:hint="eastAsia"/>
              </w:rPr>
              <w:t>新規ユーザー登録</w:t>
            </w:r>
          </w:p>
        </w:tc>
        <w:tc>
          <w:tcPr>
            <w:tcW w:w="1275" w:type="dxa"/>
          </w:tcPr>
          <w:p w14:paraId="03BF3D1F" w14:textId="77777777" w:rsidR="00DA6570" w:rsidRDefault="00DA6570">
            <w:pPr>
              <w:pStyle w:val="afff6"/>
            </w:pPr>
            <w:r>
              <w:rPr>
                <w:rFonts w:hint="eastAsia"/>
              </w:rPr>
              <w:t>新規ユーザー登録機能</w:t>
            </w:r>
          </w:p>
        </w:tc>
        <w:tc>
          <w:tcPr>
            <w:tcW w:w="1276" w:type="dxa"/>
          </w:tcPr>
          <w:p w14:paraId="5A986F27" w14:textId="77777777" w:rsidR="00DA6570" w:rsidRDefault="00DA6570">
            <w:pPr>
              <w:pStyle w:val="afff6"/>
            </w:pPr>
            <w:r>
              <w:rPr>
                <w:rFonts w:hint="eastAsia"/>
              </w:rPr>
              <w:t>記載事項の入力</w:t>
            </w:r>
          </w:p>
        </w:tc>
        <w:tc>
          <w:tcPr>
            <w:tcW w:w="709" w:type="dxa"/>
          </w:tcPr>
          <w:p w14:paraId="24ED2168" w14:textId="77777777" w:rsidR="00DA6570" w:rsidRDefault="00DA6570">
            <w:pPr>
              <w:pStyle w:val="afff6"/>
            </w:pPr>
            <w:r>
              <w:rPr>
                <w:rFonts w:hint="eastAsia"/>
              </w:rPr>
              <w:t>・・・</w:t>
            </w:r>
          </w:p>
        </w:tc>
        <w:tc>
          <w:tcPr>
            <w:tcW w:w="1276" w:type="dxa"/>
          </w:tcPr>
          <w:p w14:paraId="38275E62" w14:textId="77777777" w:rsidR="00DA6570" w:rsidRDefault="00DA6570">
            <w:pPr>
              <w:pStyle w:val="afff6"/>
            </w:pPr>
            <w:r>
              <w:rPr>
                <w:rFonts w:hint="eastAsia"/>
              </w:rPr>
              <w:t>・・・</w:t>
            </w:r>
          </w:p>
        </w:tc>
        <w:tc>
          <w:tcPr>
            <w:tcW w:w="1105" w:type="dxa"/>
          </w:tcPr>
          <w:p w14:paraId="595CBA01" w14:textId="77777777" w:rsidR="00DA6570" w:rsidRDefault="00DA6570">
            <w:pPr>
              <w:pStyle w:val="afff6"/>
            </w:pPr>
            <w:r>
              <w:rPr>
                <w:rFonts w:hint="eastAsia"/>
              </w:rPr>
              <w:t>オンライン</w:t>
            </w:r>
          </w:p>
        </w:tc>
        <w:tc>
          <w:tcPr>
            <w:tcW w:w="1048" w:type="dxa"/>
          </w:tcPr>
          <w:p w14:paraId="5558A17D" w14:textId="77777777" w:rsidR="00DA6570" w:rsidRDefault="00DA6570">
            <w:pPr>
              <w:pStyle w:val="afff6"/>
            </w:pPr>
            <w:r>
              <w:rPr>
                <w:rFonts w:hint="eastAsia"/>
              </w:rPr>
              <w:t>新規登録申込者</w:t>
            </w:r>
          </w:p>
        </w:tc>
        <w:tc>
          <w:tcPr>
            <w:tcW w:w="1107" w:type="dxa"/>
          </w:tcPr>
          <w:p w14:paraId="44380C2E" w14:textId="77777777" w:rsidR="00DA6570" w:rsidRDefault="00DA6570">
            <w:pPr>
              <w:pStyle w:val="afff6"/>
            </w:pPr>
            <w:r>
              <w:rPr>
                <w:rFonts w:hint="eastAsia"/>
              </w:rPr>
              <w:t>・・・</w:t>
            </w:r>
          </w:p>
        </w:tc>
      </w:tr>
      <w:tr w:rsidR="00DA6570" w14:paraId="736099D0" w14:textId="77777777">
        <w:tc>
          <w:tcPr>
            <w:tcW w:w="603" w:type="dxa"/>
          </w:tcPr>
          <w:p w14:paraId="44CC9FFB" w14:textId="77777777" w:rsidR="00DA6570" w:rsidRDefault="00DA6570">
            <w:pPr>
              <w:pStyle w:val="afff6"/>
            </w:pPr>
            <w:r>
              <w:rPr>
                <w:rFonts w:hint="eastAsia"/>
              </w:rPr>
              <w:t>2</w:t>
            </w:r>
          </w:p>
        </w:tc>
        <w:tc>
          <w:tcPr>
            <w:tcW w:w="698" w:type="dxa"/>
          </w:tcPr>
          <w:p w14:paraId="7922366C" w14:textId="77777777" w:rsidR="00DA6570" w:rsidRDefault="00DA6570">
            <w:pPr>
              <w:pStyle w:val="afff6"/>
            </w:pPr>
            <w:r>
              <w:rPr>
                <w:rFonts w:hint="eastAsia"/>
              </w:rPr>
              <w:t>XXX</w:t>
            </w:r>
          </w:p>
        </w:tc>
        <w:tc>
          <w:tcPr>
            <w:tcW w:w="1388" w:type="dxa"/>
          </w:tcPr>
          <w:p w14:paraId="308ED00F" w14:textId="77777777" w:rsidR="00DA6570" w:rsidRDefault="00DA6570">
            <w:pPr>
              <w:pStyle w:val="afff6"/>
            </w:pPr>
            <w:r>
              <w:rPr>
                <w:rFonts w:hint="eastAsia"/>
              </w:rPr>
              <w:t>新規ユーザー出力</w:t>
            </w:r>
          </w:p>
        </w:tc>
        <w:tc>
          <w:tcPr>
            <w:tcW w:w="1275" w:type="dxa"/>
          </w:tcPr>
          <w:p w14:paraId="71D0AEFB" w14:textId="77777777" w:rsidR="00DA6570" w:rsidRDefault="00DA6570">
            <w:pPr>
              <w:pStyle w:val="afff6"/>
            </w:pPr>
            <w:r>
              <w:rPr>
                <w:rFonts w:hint="eastAsia"/>
              </w:rPr>
              <w:t>新規ユーザー出力機能</w:t>
            </w:r>
          </w:p>
        </w:tc>
        <w:tc>
          <w:tcPr>
            <w:tcW w:w="1276" w:type="dxa"/>
          </w:tcPr>
          <w:p w14:paraId="6DD5C3B9" w14:textId="77777777" w:rsidR="00DA6570" w:rsidRDefault="00DA6570">
            <w:pPr>
              <w:pStyle w:val="afff6"/>
            </w:pPr>
            <w:r>
              <w:rPr>
                <w:rFonts w:hint="eastAsia"/>
              </w:rPr>
              <w:t>出力方式の選択</w:t>
            </w:r>
          </w:p>
        </w:tc>
        <w:tc>
          <w:tcPr>
            <w:tcW w:w="709" w:type="dxa"/>
          </w:tcPr>
          <w:p w14:paraId="3CC289D1" w14:textId="77777777" w:rsidR="00DA6570" w:rsidRDefault="00DA6570">
            <w:pPr>
              <w:pStyle w:val="afff6"/>
            </w:pPr>
            <w:r>
              <w:rPr>
                <w:rFonts w:hint="eastAsia"/>
              </w:rPr>
              <w:t>・・・</w:t>
            </w:r>
          </w:p>
        </w:tc>
        <w:tc>
          <w:tcPr>
            <w:tcW w:w="1276" w:type="dxa"/>
          </w:tcPr>
          <w:p w14:paraId="0E2DE946" w14:textId="77777777" w:rsidR="00DA6570" w:rsidRDefault="00DA6570">
            <w:pPr>
              <w:pStyle w:val="afff6"/>
            </w:pPr>
            <w:r>
              <w:rPr>
                <w:rFonts w:hint="eastAsia"/>
              </w:rPr>
              <w:t>新規登録申込書の出力</w:t>
            </w:r>
          </w:p>
        </w:tc>
        <w:tc>
          <w:tcPr>
            <w:tcW w:w="1105" w:type="dxa"/>
          </w:tcPr>
          <w:p w14:paraId="125AEDD0" w14:textId="77777777" w:rsidR="00DA6570" w:rsidRDefault="00DA6570">
            <w:pPr>
              <w:pStyle w:val="afff6"/>
            </w:pPr>
            <w:r>
              <w:rPr>
                <w:rFonts w:hint="eastAsia"/>
              </w:rPr>
              <w:t>オンライン</w:t>
            </w:r>
          </w:p>
        </w:tc>
        <w:tc>
          <w:tcPr>
            <w:tcW w:w="1048" w:type="dxa"/>
          </w:tcPr>
          <w:p w14:paraId="4561EDB3" w14:textId="77777777" w:rsidR="00DA6570" w:rsidRDefault="00DA6570">
            <w:pPr>
              <w:pStyle w:val="afff6"/>
            </w:pPr>
            <w:r>
              <w:rPr>
                <w:rFonts w:hint="eastAsia"/>
              </w:rPr>
              <w:t>新規登録申込者</w:t>
            </w:r>
          </w:p>
        </w:tc>
        <w:tc>
          <w:tcPr>
            <w:tcW w:w="1107" w:type="dxa"/>
          </w:tcPr>
          <w:p w14:paraId="58E8BB27" w14:textId="77777777" w:rsidR="00DA6570" w:rsidRDefault="00DA6570">
            <w:pPr>
              <w:pStyle w:val="afff6"/>
            </w:pPr>
            <w:r>
              <w:rPr>
                <w:rFonts w:hint="eastAsia"/>
              </w:rPr>
              <w:t>・・・</w:t>
            </w:r>
          </w:p>
        </w:tc>
      </w:tr>
    </w:tbl>
    <w:p w14:paraId="5BF9A7D0" w14:textId="77777777" w:rsidR="00DA6570" w:rsidRDefault="00DA6570" w:rsidP="00DA6570">
      <w:pPr>
        <w:ind w:firstLineChars="0" w:firstLine="0"/>
      </w:pPr>
    </w:p>
    <w:p w14:paraId="13A7BC18" w14:textId="77777777" w:rsidR="00DA6570" w:rsidRPr="00250299" w:rsidRDefault="00DA6570" w:rsidP="00DA6570">
      <w:pPr>
        <w:pStyle w:val="61"/>
      </w:pPr>
      <w:r w:rsidRPr="00250299">
        <w:t>画面</w:t>
      </w:r>
      <w:r w:rsidRPr="00250299">
        <w:rPr>
          <w:rFonts w:hint="eastAsia"/>
        </w:rPr>
        <w:t>に関する事項</w:t>
      </w:r>
    </w:p>
    <w:p w14:paraId="24E79CEB" w14:textId="77777777" w:rsidR="00DA6570" w:rsidRDefault="00DA6570" w:rsidP="00DA6570">
      <w:r>
        <w:rPr>
          <w:rFonts w:hint="eastAsia"/>
        </w:rPr>
        <w:t>情報システムの画面は、利用者が業務の流れの中で情報システムとやり取りを行う窓口となるため、画面上で取扱う情報の種類、画面を構成する要素の配置は、利用者の業務効率や満足度に大きな影響を与えます。</w:t>
      </w:r>
    </w:p>
    <w:p w14:paraId="647B9FB0" w14:textId="77777777" w:rsidR="00DA6570" w:rsidRDefault="00DA6570" w:rsidP="00DA6570">
      <w:r>
        <w:rPr>
          <w:rFonts w:hint="eastAsia"/>
        </w:rPr>
        <w:t>この画面に関する要件を取りまとめるドキュメントは、一般的に画面一覧、画面イメージ（画面モックアップ）、画面遷移図、画面設計方針書（画面設計ポリシー）と呼ばれるもので構成されています。</w:t>
      </w:r>
    </w:p>
    <w:p w14:paraId="75AA053E" w14:textId="77777777" w:rsidR="00DA6570" w:rsidRDefault="00DA6570" w:rsidP="00DA6570"/>
    <w:p w14:paraId="1698015B" w14:textId="77777777" w:rsidR="00DA6570" w:rsidRDefault="00DA6570" w:rsidP="00DA6570">
      <w:r>
        <w:rPr>
          <w:rFonts w:hint="eastAsia"/>
        </w:rPr>
        <w:t>画面一覧（例）</w:t>
      </w:r>
    </w:p>
    <w:tbl>
      <w:tblPr>
        <w:tblStyle w:val="aa"/>
        <w:tblW w:w="0" w:type="auto"/>
        <w:tblLook w:val="04A0" w:firstRow="1" w:lastRow="0" w:firstColumn="1" w:lastColumn="0" w:noHBand="0" w:noVBand="1"/>
      </w:tblPr>
      <w:tblGrid>
        <w:gridCol w:w="604"/>
        <w:gridCol w:w="859"/>
        <w:gridCol w:w="1245"/>
        <w:gridCol w:w="1245"/>
        <w:gridCol w:w="1517"/>
        <w:gridCol w:w="1527"/>
        <w:gridCol w:w="1255"/>
        <w:gridCol w:w="987"/>
        <w:gridCol w:w="1217"/>
      </w:tblGrid>
      <w:tr w:rsidR="00E6090D" w14:paraId="33AA79CF" w14:textId="77777777">
        <w:tc>
          <w:tcPr>
            <w:tcW w:w="474" w:type="dxa"/>
            <w:shd w:val="clear" w:color="auto" w:fill="215E99" w:themeFill="text2" w:themeFillTint="BF"/>
          </w:tcPr>
          <w:p w14:paraId="6078ADD7" w14:textId="77777777" w:rsidR="00DA6570" w:rsidRDefault="00DA6570">
            <w:pPr>
              <w:pStyle w:val="aff0"/>
            </w:pPr>
            <w:r>
              <w:rPr>
                <w:rFonts w:hint="eastAsia"/>
              </w:rPr>
              <w:t>NO</w:t>
            </w:r>
          </w:p>
        </w:tc>
        <w:tc>
          <w:tcPr>
            <w:tcW w:w="797" w:type="dxa"/>
            <w:shd w:val="clear" w:color="auto" w:fill="215E99" w:themeFill="text2" w:themeFillTint="BF"/>
          </w:tcPr>
          <w:p w14:paraId="10B1EA46" w14:textId="77777777" w:rsidR="00DA6570" w:rsidRDefault="00DA6570">
            <w:pPr>
              <w:pStyle w:val="aff0"/>
            </w:pPr>
            <w:r>
              <w:rPr>
                <w:rFonts w:hint="eastAsia"/>
              </w:rPr>
              <w:t>画面ID</w:t>
            </w:r>
          </w:p>
        </w:tc>
        <w:tc>
          <w:tcPr>
            <w:tcW w:w="1276" w:type="dxa"/>
            <w:shd w:val="clear" w:color="auto" w:fill="215E99" w:themeFill="text2" w:themeFillTint="BF"/>
          </w:tcPr>
          <w:p w14:paraId="147538C1" w14:textId="77777777" w:rsidR="00DA6570" w:rsidRDefault="00DA6570">
            <w:pPr>
              <w:pStyle w:val="aff0"/>
            </w:pPr>
            <w:r>
              <w:rPr>
                <w:rFonts w:hint="eastAsia"/>
              </w:rPr>
              <w:t>画面分類</w:t>
            </w:r>
          </w:p>
        </w:tc>
        <w:tc>
          <w:tcPr>
            <w:tcW w:w="1276" w:type="dxa"/>
            <w:shd w:val="clear" w:color="auto" w:fill="215E99" w:themeFill="text2" w:themeFillTint="BF"/>
          </w:tcPr>
          <w:p w14:paraId="700EF5DD" w14:textId="77777777" w:rsidR="00DA6570" w:rsidRDefault="00DA6570">
            <w:pPr>
              <w:pStyle w:val="aff0"/>
            </w:pPr>
            <w:r>
              <w:rPr>
                <w:rFonts w:hint="eastAsia"/>
              </w:rPr>
              <w:t>画面名</w:t>
            </w:r>
          </w:p>
        </w:tc>
        <w:tc>
          <w:tcPr>
            <w:tcW w:w="1559" w:type="dxa"/>
            <w:shd w:val="clear" w:color="auto" w:fill="215E99" w:themeFill="text2" w:themeFillTint="BF"/>
          </w:tcPr>
          <w:p w14:paraId="08FB1081" w14:textId="77777777" w:rsidR="00DA6570" w:rsidRDefault="00DA6570">
            <w:pPr>
              <w:pStyle w:val="aff0"/>
            </w:pPr>
            <w:r>
              <w:rPr>
                <w:rFonts w:hint="eastAsia"/>
              </w:rPr>
              <w:t>画面概要</w:t>
            </w:r>
          </w:p>
        </w:tc>
        <w:tc>
          <w:tcPr>
            <w:tcW w:w="1559" w:type="dxa"/>
            <w:shd w:val="clear" w:color="auto" w:fill="215E99" w:themeFill="text2" w:themeFillTint="BF"/>
          </w:tcPr>
          <w:p w14:paraId="22B4EA06" w14:textId="77777777" w:rsidR="00DA6570" w:rsidRDefault="00DA6570">
            <w:pPr>
              <w:pStyle w:val="aff0"/>
            </w:pPr>
            <w:r>
              <w:rPr>
                <w:rFonts w:hint="eastAsia"/>
              </w:rPr>
              <w:t>画面入出力要件</w:t>
            </w:r>
          </w:p>
        </w:tc>
        <w:tc>
          <w:tcPr>
            <w:tcW w:w="1276" w:type="dxa"/>
            <w:shd w:val="clear" w:color="auto" w:fill="215E99" w:themeFill="text2" w:themeFillTint="BF"/>
          </w:tcPr>
          <w:p w14:paraId="1182B4C2" w14:textId="77777777" w:rsidR="00DA6570" w:rsidRDefault="00DA6570">
            <w:pPr>
              <w:pStyle w:val="aff0"/>
            </w:pPr>
            <w:r>
              <w:rPr>
                <w:rFonts w:hint="eastAsia"/>
              </w:rPr>
              <w:t>画面設計要件</w:t>
            </w:r>
          </w:p>
        </w:tc>
        <w:tc>
          <w:tcPr>
            <w:tcW w:w="992" w:type="dxa"/>
            <w:shd w:val="clear" w:color="auto" w:fill="215E99" w:themeFill="text2" w:themeFillTint="BF"/>
          </w:tcPr>
          <w:p w14:paraId="5E5D4261" w14:textId="77777777" w:rsidR="00DA6570" w:rsidRDefault="00DA6570">
            <w:pPr>
              <w:pStyle w:val="aff0"/>
            </w:pPr>
            <w:r>
              <w:rPr>
                <w:rFonts w:hint="eastAsia"/>
              </w:rPr>
              <w:t>該当機能</w:t>
            </w:r>
          </w:p>
        </w:tc>
        <w:tc>
          <w:tcPr>
            <w:tcW w:w="1247" w:type="dxa"/>
            <w:shd w:val="clear" w:color="auto" w:fill="215E99" w:themeFill="text2" w:themeFillTint="BF"/>
          </w:tcPr>
          <w:p w14:paraId="3AC85D27" w14:textId="77777777" w:rsidR="00DA6570" w:rsidRDefault="00DA6570">
            <w:pPr>
              <w:pStyle w:val="aff0"/>
            </w:pPr>
            <w:r>
              <w:rPr>
                <w:rFonts w:hint="eastAsia"/>
              </w:rPr>
              <w:t>利用者区分</w:t>
            </w:r>
          </w:p>
        </w:tc>
      </w:tr>
      <w:tr w:rsidR="00E6090D" w14:paraId="69CF3959" w14:textId="77777777">
        <w:tc>
          <w:tcPr>
            <w:tcW w:w="474" w:type="dxa"/>
          </w:tcPr>
          <w:p w14:paraId="2E0FCF78" w14:textId="77777777" w:rsidR="00DA6570" w:rsidRDefault="00DA6570">
            <w:pPr>
              <w:pStyle w:val="afff6"/>
            </w:pPr>
            <w:r>
              <w:rPr>
                <w:rFonts w:hint="eastAsia"/>
              </w:rPr>
              <w:t>1</w:t>
            </w:r>
          </w:p>
        </w:tc>
        <w:tc>
          <w:tcPr>
            <w:tcW w:w="797" w:type="dxa"/>
          </w:tcPr>
          <w:p w14:paraId="2F96FD32" w14:textId="77777777" w:rsidR="00DA6570" w:rsidRDefault="00DA6570">
            <w:pPr>
              <w:pStyle w:val="afff6"/>
            </w:pPr>
            <w:r>
              <w:rPr>
                <w:rFonts w:hint="eastAsia"/>
              </w:rPr>
              <w:t>XXXX</w:t>
            </w:r>
          </w:p>
        </w:tc>
        <w:tc>
          <w:tcPr>
            <w:tcW w:w="1276" w:type="dxa"/>
          </w:tcPr>
          <w:p w14:paraId="4E7C2F65" w14:textId="77777777" w:rsidR="00DA6570" w:rsidRDefault="00DA6570">
            <w:pPr>
              <w:pStyle w:val="afff6"/>
            </w:pPr>
            <w:r>
              <w:rPr>
                <w:rFonts w:hint="eastAsia"/>
              </w:rPr>
              <w:t>新規ユーザー登録画面</w:t>
            </w:r>
          </w:p>
        </w:tc>
        <w:tc>
          <w:tcPr>
            <w:tcW w:w="1276" w:type="dxa"/>
          </w:tcPr>
          <w:p w14:paraId="0D33136E" w14:textId="77777777" w:rsidR="00DA6570" w:rsidRDefault="00DA6570">
            <w:pPr>
              <w:pStyle w:val="afff6"/>
            </w:pPr>
            <w:r>
              <w:rPr>
                <w:rFonts w:hint="eastAsia"/>
              </w:rPr>
              <w:t>新規ユーザー登録作成</w:t>
            </w:r>
          </w:p>
        </w:tc>
        <w:tc>
          <w:tcPr>
            <w:tcW w:w="1559" w:type="dxa"/>
          </w:tcPr>
          <w:p w14:paraId="7B7D1F5A" w14:textId="77777777" w:rsidR="00DA6570" w:rsidRDefault="00DA6570">
            <w:pPr>
              <w:pStyle w:val="afff6"/>
            </w:pPr>
            <w:r>
              <w:rPr>
                <w:rFonts w:hint="eastAsia"/>
              </w:rPr>
              <w:t>新規ユーザー登録の作成画面</w:t>
            </w:r>
          </w:p>
        </w:tc>
        <w:tc>
          <w:tcPr>
            <w:tcW w:w="1559" w:type="dxa"/>
          </w:tcPr>
          <w:p w14:paraId="0A28A8F9" w14:textId="77777777" w:rsidR="00DA6570" w:rsidRDefault="00DA6570">
            <w:pPr>
              <w:pStyle w:val="afff6"/>
            </w:pPr>
            <w:r>
              <w:rPr>
                <w:rFonts w:hint="eastAsia"/>
              </w:rPr>
              <w:t>表示方法：…</w:t>
            </w:r>
          </w:p>
          <w:p w14:paraId="54E713E0" w14:textId="77777777" w:rsidR="00DA6570" w:rsidRDefault="00DA6570">
            <w:pPr>
              <w:pStyle w:val="afff6"/>
            </w:pPr>
            <w:r>
              <w:rPr>
                <w:rFonts w:hint="eastAsia"/>
              </w:rPr>
              <w:t>入力操作概要：…</w:t>
            </w:r>
          </w:p>
        </w:tc>
        <w:tc>
          <w:tcPr>
            <w:tcW w:w="1276" w:type="dxa"/>
          </w:tcPr>
          <w:p w14:paraId="3FF253CA" w14:textId="2EDD831A" w:rsidR="00E6090D" w:rsidRDefault="00DA6570">
            <w:pPr>
              <w:pStyle w:val="afff6"/>
            </w:pPr>
            <w:r>
              <w:rPr>
                <w:rFonts w:hint="eastAsia"/>
              </w:rPr>
              <w:t>Webブラウザで表示可能であること</w:t>
            </w:r>
            <w:r w:rsidR="00E6090D">
              <w:rPr>
                <w:rFonts w:hint="eastAsia"/>
              </w:rPr>
              <w:t>。</w:t>
            </w:r>
          </w:p>
        </w:tc>
        <w:tc>
          <w:tcPr>
            <w:tcW w:w="992" w:type="dxa"/>
          </w:tcPr>
          <w:p w14:paraId="4E8536F0" w14:textId="77777777" w:rsidR="00DA6570" w:rsidRDefault="00DA6570">
            <w:pPr>
              <w:pStyle w:val="afff6"/>
            </w:pPr>
            <w:r>
              <w:rPr>
                <w:rFonts w:hint="eastAsia"/>
              </w:rPr>
              <w:t>機能ID：</w:t>
            </w:r>
          </w:p>
          <w:p w14:paraId="679964C2" w14:textId="77777777" w:rsidR="00DA6570" w:rsidRDefault="00DA6570">
            <w:pPr>
              <w:pStyle w:val="afff6"/>
            </w:pPr>
            <w:r>
              <w:rPr>
                <w:rFonts w:hint="eastAsia"/>
              </w:rPr>
              <w:t>XXXX</w:t>
            </w:r>
          </w:p>
        </w:tc>
        <w:tc>
          <w:tcPr>
            <w:tcW w:w="1247" w:type="dxa"/>
          </w:tcPr>
          <w:p w14:paraId="02BB62F0" w14:textId="77777777" w:rsidR="00DA6570" w:rsidRDefault="00DA6570">
            <w:pPr>
              <w:pStyle w:val="afff6"/>
            </w:pPr>
            <w:r>
              <w:rPr>
                <w:rFonts w:hint="eastAsia"/>
              </w:rPr>
              <w:t>新規ユーザー登録者</w:t>
            </w:r>
          </w:p>
        </w:tc>
      </w:tr>
      <w:tr w:rsidR="00E6090D" w14:paraId="34DA52E6" w14:textId="77777777">
        <w:tc>
          <w:tcPr>
            <w:tcW w:w="474" w:type="dxa"/>
          </w:tcPr>
          <w:p w14:paraId="4DD7F2F6" w14:textId="77777777" w:rsidR="00DA6570" w:rsidRDefault="00DA6570">
            <w:pPr>
              <w:pStyle w:val="afff6"/>
            </w:pPr>
            <w:r>
              <w:rPr>
                <w:rFonts w:hint="eastAsia"/>
              </w:rPr>
              <w:t>2</w:t>
            </w:r>
          </w:p>
        </w:tc>
        <w:tc>
          <w:tcPr>
            <w:tcW w:w="797" w:type="dxa"/>
          </w:tcPr>
          <w:p w14:paraId="709099DC" w14:textId="77777777" w:rsidR="00DA6570" w:rsidRDefault="00DA6570">
            <w:pPr>
              <w:pStyle w:val="afff6"/>
            </w:pPr>
            <w:r>
              <w:rPr>
                <w:rFonts w:hint="eastAsia"/>
              </w:rPr>
              <w:t>XXXX</w:t>
            </w:r>
          </w:p>
        </w:tc>
        <w:tc>
          <w:tcPr>
            <w:tcW w:w="1276" w:type="dxa"/>
          </w:tcPr>
          <w:p w14:paraId="766B8C99" w14:textId="77777777" w:rsidR="00DA6570" w:rsidRDefault="00DA6570">
            <w:pPr>
              <w:pStyle w:val="afff6"/>
            </w:pPr>
          </w:p>
        </w:tc>
        <w:tc>
          <w:tcPr>
            <w:tcW w:w="1276" w:type="dxa"/>
          </w:tcPr>
          <w:p w14:paraId="16FDB734" w14:textId="77777777" w:rsidR="00DA6570" w:rsidRDefault="00DA6570">
            <w:pPr>
              <w:pStyle w:val="afff6"/>
            </w:pPr>
            <w:r>
              <w:rPr>
                <w:rFonts w:hint="eastAsia"/>
              </w:rPr>
              <w:t>新規ユーザー登録確認</w:t>
            </w:r>
          </w:p>
        </w:tc>
        <w:tc>
          <w:tcPr>
            <w:tcW w:w="1559" w:type="dxa"/>
          </w:tcPr>
          <w:p w14:paraId="1E6A15D7" w14:textId="77777777" w:rsidR="00DA6570" w:rsidRDefault="00DA6570">
            <w:pPr>
              <w:pStyle w:val="afff6"/>
            </w:pPr>
            <w:r>
              <w:rPr>
                <w:rFonts w:hint="eastAsia"/>
              </w:rPr>
              <w:t>新規ユーザー登録の作成確認画面</w:t>
            </w:r>
          </w:p>
        </w:tc>
        <w:tc>
          <w:tcPr>
            <w:tcW w:w="1559" w:type="dxa"/>
          </w:tcPr>
          <w:p w14:paraId="66D4ABAD" w14:textId="77777777" w:rsidR="00DA6570" w:rsidRDefault="00DA6570">
            <w:pPr>
              <w:pStyle w:val="afff6"/>
            </w:pPr>
            <w:r>
              <w:rPr>
                <w:rFonts w:hint="eastAsia"/>
              </w:rPr>
              <w:t>表示方法：…</w:t>
            </w:r>
          </w:p>
          <w:p w14:paraId="07CAEC22" w14:textId="77777777" w:rsidR="00DA6570" w:rsidRDefault="00DA6570">
            <w:pPr>
              <w:pStyle w:val="afff6"/>
            </w:pPr>
            <w:r>
              <w:rPr>
                <w:rFonts w:hint="eastAsia"/>
              </w:rPr>
              <w:t>入力操作概要：…</w:t>
            </w:r>
          </w:p>
        </w:tc>
        <w:tc>
          <w:tcPr>
            <w:tcW w:w="1276" w:type="dxa"/>
          </w:tcPr>
          <w:p w14:paraId="0ED1977E" w14:textId="77777777" w:rsidR="00DA6570" w:rsidRDefault="00DA6570">
            <w:pPr>
              <w:pStyle w:val="afff6"/>
            </w:pPr>
            <w:r>
              <w:rPr>
                <w:rFonts w:hint="eastAsia"/>
              </w:rPr>
              <w:t>…</w:t>
            </w:r>
          </w:p>
        </w:tc>
        <w:tc>
          <w:tcPr>
            <w:tcW w:w="992" w:type="dxa"/>
          </w:tcPr>
          <w:p w14:paraId="19AD66A9" w14:textId="77777777" w:rsidR="00DA6570" w:rsidRDefault="00DA6570">
            <w:pPr>
              <w:pStyle w:val="afff6"/>
            </w:pPr>
            <w:r>
              <w:rPr>
                <w:rFonts w:hint="eastAsia"/>
              </w:rPr>
              <w:t>機能ID：</w:t>
            </w:r>
          </w:p>
          <w:p w14:paraId="2C48297A" w14:textId="77777777" w:rsidR="00DA6570" w:rsidRDefault="00DA6570">
            <w:pPr>
              <w:pStyle w:val="afff6"/>
            </w:pPr>
            <w:r>
              <w:rPr>
                <w:rFonts w:hint="eastAsia"/>
              </w:rPr>
              <w:t>XXXX</w:t>
            </w:r>
          </w:p>
        </w:tc>
        <w:tc>
          <w:tcPr>
            <w:tcW w:w="1247" w:type="dxa"/>
          </w:tcPr>
          <w:p w14:paraId="676BFD1E" w14:textId="77777777" w:rsidR="00DA6570" w:rsidRDefault="00DA6570">
            <w:pPr>
              <w:pStyle w:val="afff6"/>
            </w:pPr>
            <w:r>
              <w:rPr>
                <w:rFonts w:hint="eastAsia"/>
              </w:rPr>
              <w:t>新規ユーザー登録者</w:t>
            </w:r>
          </w:p>
        </w:tc>
      </w:tr>
    </w:tbl>
    <w:p w14:paraId="59BA6C3B" w14:textId="77777777" w:rsidR="00DA6570" w:rsidRDefault="00DA6570" w:rsidP="00DA6570">
      <w:pPr>
        <w:ind w:firstLineChars="0" w:firstLine="0"/>
      </w:pPr>
    </w:p>
    <w:p w14:paraId="5FD6EAB9" w14:textId="77777777" w:rsidR="00DA6570" w:rsidRDefault="00DA6570" w:rsidP="00DA6570">
      <w:pPr>
        <w:pStyle w:val="61"/>
      </w:pPr>
      <w:r>
        <w:t>帳票</w:t>
      </w:r>
      <w:r>
        <w:rPr>
          <w:rFonts w:hint="eastAsia"/>
        </w:rPr>
        <w:t>に関する事項</w:t>
      </w:r>
    </w:p>
    <w:p w14:paraId="52F7AC7F" w14:textId="77777777" w:rsidR="00DA6570" w:rsidRDefault="00DA6570" w:rsidP="00DA6570">
      <w:r w:rsidRPr="00901BF5">
        <w:t>情報システムの帳票とは、サービス・業務で使用するために情報システムから出力した紙や</w:t>
      </w:r>
      <w:r>
        <w:rPr>
          <w:rFonts w:hint="eastAsia"/>
        </w:rPr>
        <w:t>PDF</w:t>
      </w:r>
      <w:r w:rsidRPr="00901BF5">
        <w:t>形式</w:t>
      </w:r>
      <w:r>
        <w:rPr>
          <w:rFonts w:hint="eastAsia"/>
        </w:rPr>
        <w:t>など</w:t>
      </w:r>
      <w:r w:rsidRPr="00901BF5">
        <w:t>の電子帳票を指します。帳票は、利用者が業務上意識して用いられるものであるため、業務の内容やきっかけと結びついた重要な情報を持ちます。帳票に関する要件を取りまとめるドキュメントは、一般的に帳票一覧、帳票イメージ、帳票設計方針書（帳票設計ポリシー）と呼ばれるもので構成されています。</w:t>
      </w:r>
    </w:p>
    <w:p w14:paraId="147C0148" w14:textId="77777777" w:rsidR="003719D2" w:rsidRDefault="003719D2" w:rsidP="00F2283F">
      <w:pPr>
        <w:ind w:firstLineChars="0" w:firstLine="0"/>
      </w:pPr>
    </w:p>
    <w:p w14:paraId="074DE714" w14:textId="77777777" w:rsidR="00DA6570" w:rsidRDefault="00DA6570" w:rsidP="00DA6570">
      <w:r>
        <w:rPr>
          <w:rFonts w:hint="eastAsia"/>
        </w:rPr>
        <w:t>帳票一覧の例</w:t>
      </w:r>
    </w:p>
    <w:tbl>
      <w:tblPr>
        <w:tblStyle w:val="aa"/>
        <w:tblW w:w="10485" w:type="dxa"/>
        <w:tblLook w:val="04A0" w:firstRow="1" w:lastRow="0" w:firstColumn="1" w:lastColumn="0" w:noHBand="0" w:noVBand="1"/>
      </w:tblPr>
      <w:tblGrid>
        <w:gridCol w:w="604"/>
        <w:gridCol w:w="809"/>
        <w:gridCol w:w="992"/>
        <w:gridCol w:w="851"/>
        <w:gridCol w:w="992"/>
        <w:gridCol w:w="1276"/>
        <w:gridCol w:w="1701"/>
        <w:gridCol w:w="992"/>
        <w:gridCol w:w="1276"/>
        <w:gridCol w:w="992"/>
      </w:tblGrid>
      <w:tr w:rsidR="00DA6570" w14:paraId="2B7DD91A" w14:textId="77777777">
        <w:tc>
          <w:tcPr>
            <w:tcW w:w="604" w:type="dxa"/>
            <w:shd w:val="clear" w:color="auto" w:fill="215E99" w:themeFill="text2" w:themeFillTint="BF"/>
          </w:tcPr>
          <w:p w14:paraId="52A6944D" w14:textId="77777777" w:rsidR="00DA6570" w:rsidRDefault="00DA6570">
            <w:pPr>
              <w:pStyle w:val="aff0"/>
            </w:pPr>
            <w:r>
              <w:rPr>
                <w:rFonts w:hint="eastAsia"/>
              </w:rPr>
              <w:t>NO</w:t>
            </w:r>
          </w:p>
        </w:tc>
        <w:tc>
          <w:tcPr>
            <w:tcW w:w="809" w:type="dxa"/>
            <w:shd w:val="clear" w:color="auto" w:fill="215E99" w:themeFill="text2" w:themeFillTint="BF"/>
          </w:tcPr>
          <w:p w14:paraId="5B943AFC" w14:textId="77777777" w:rsidR="00DA6570" w:rsidRDefault="00DA6570">
            <w:pPr>
              <w:pStyle w:val="aff0"/>
            </w:pPr>
            <w:r>
              <w:rPr>
                <w:rFonts w:hint="eastAsia"/>
              </w:rPr>
              <w:t>帳票ID</w:t>
            </w:r>
          </w:p>
        </w:tc>
        <w:tc>
          <w:tcPr>
            <w:tcW w:w="992" w:type="dxa"/>
            <w:shd w:val="clear" w:color="auto" w:fill="215E99" w:themeFill="text2" w:themeFillTint="BF"/>
          </w:tcPr>
          <w:p w14:paraId="60A7AB1D" w14:textId="77777777" w:rsidR="00DA6570" w:rsidRDefault="00DA6570">
            <w:pPr>
              <w:pStyle w:val="aff0"/>
            </w:pPr>
            <w:r>
              <w:rPr>
                <w:rFonts w:hint="eastAsia"/>
              </w:rPr>
              <w:t>帳票名</w:t>
            </w:r>
          </w:p>
        </w:tc>
        <w:tc>
          <w:tcPr>
            <w:tcW w:w="851" w:type="dxa"/>
            <w:shd w:val="clear" w:color="auto" w:fill="215E99" w:themeFill="text2" w:themeFillTint="BF"/>
          </w:tcPr>
          <w:p w14:paraId="1B5C6203" w14:textId="77777777" w:rsidR="00DA6570" w:rsidRDefault="00DA6570">
            <w:pPr>
              <w:pStyle w:val="aff0"/>
            </w:pPr>
            <w:r>
              <w:rPr>
                <w:rFonts w:hint="eastAsia"/>
              </w:rPr>
              <w:t>帳票概要</w:t>
            </w:r>
          </w:p>
        </w:tc>
        <w:tc>
          <w:tcPr>
            <w:tcW w:w="992" w:type="dxa"/>
            <w:shd w:val="clear" w:color="auto" w:fill="215E99" w:themeFill="text2" w:themeFillTint="BF"/>
          </w:tcPr>
          <w:p w14:paraId="4228C4D6" w14:textId="77777777" w:rsidR="00DA6570" w:rsidRDefault="00DA6570">
            <w:pPr>
              <w:pStyle w:val="aff0"/>
            </w:pPr>
            <w:r>
              <w:rPr>
                <w:rFonts w:hint="eastAsia"/>
              </w:rPr>
              <w:t>入出力の区分</w:t>
            </w:r>
          </w:p>
        </w:tc>
        <w:tc>
          <w:tcPr>
            <w:tcW w:w="1276" w:type="dxa"/>
            <w:shd w:val="clear" w:color="auto" w:fill="215E99" w:themeFill="text2" w:themeFillTint="BF"/>
          </w:tcPr>
          <w:p w14:paraId="311424FA" w14:textId="77777777" w:rsidR="00DA6570" w:rsidRDefault="00DA6570">
            <w:pPr>
              <w:pStyle w:val="aff0"/>
            </w:pPr>
            <w:r>
              <w:rPr>
                <w:rFonts w:hint="eastAsia"/>
              </w:rPr>
              <w:t>帳票入出力要件</w:t>
            </w:r>
          </w:p>
        </w:tc>
        <w:tc>
          <w:tcPr>
            <w:tcW w:w="1701" w:type="dxa"/>
            <w:shd w:val="clear" w:color="auto" w:fill="215E99" w:themeFill="text2" w:themeFillTint="BF"/>
          </w:tcPr>
          <w:p w14:paraId="6CDB5F7D" w14:textId="77777777" w:rsidR="00DA6570" w:rsidRDefault="00DA6570">
            <w:pPr>
              <w:pStyle w:val="aff0"/>
            </w:pPr>
            <w:r>
              <w:rPr>
                <w:rFonts w:hint="eastAsia"/>
              </w:rPr>
              <w:t>帳票設計要件</w:t>
            </w:r>
          </w:p>
        </w:tc>
        <w:tc>
          <w:tcPr>
            <w:tcW w:w="992" w:type="dxa"/>
            <w:shd w:val="clear" w:color="auto" w:fill="215E99" w:themeFill="text2" w:themeFillTint="BF"/>
          </w:tcPr>
          <w:p w14:paraId="36EB21FE" w14:textId="77777777" w:rsidR="00DA6570" w:rsidRDefault="00DA6570">
            <w:pPr>
              <w:pStyle w:val="aff0"/>
            </w:pPr>
            <w:r>
              <w:rPr>
                <w:rFonts w:hint="eastAsia"/>
              </w:rPr>
              <w:t>入出力形式</w:t>
            </w:r>
          </w:p>
        </w:tc>
        <w:tc>
          <w:tcPr>
            <w:tcW w:w="1276" w:type="dxa"/>
            <w:shd w:val="clear" w:color="auto" w:fill="215E99" w:themeFill="text2" w:themeFillTint="BF"/>
          </w:tcPr>
          <w:p w14:paraId="7583D02E" w14:textId="77777777" w:rsidR="00DA6570" w:rsidRDefault="00DA6570">
            <w:pPr>
              <w:pStyle w:val="aff0"/>
            </w:pPr>
            <w:r>
              <w:rPr>
                <w:rFonts w:hint="eastAsia"/>
              </w:rPr>
              <w:t>該当機能</w:t>
            </w:r>
          </w:p>
        </w:tc>
        <w:tc>
          <w:tcPr>
            <w:tcW w:w="992" w:type="dxa"/>
            <w:shd w:val="clear" w:color="auto" w:fill="215E99" w:themeFill="text2" w:themeFillTint="BF"/>
          </w:tcPr>
          <w:p w14:paraId="5CD67CC7" w14:textId="77777777" w:rsidR="00DA6570" w:rsidRDefault="00DA6570">
            <w:pPr>
              <w:pStyle w:val="aff0"/>
            </w:pPr>
            <w:r>
              <w:rPr>
                <w:rFonts w:hint="eastAsia"/>
              </w:rPr>
              <w:t>利用者区分</w:t>
            </w:r>
          </w:p>
        </w:tc>
      </w:tr>
      <w:tr w:rsidR="00DA6570" w14:paraId="6D595A04" w14:textId="77777777">
        <w:tc>
          <w:tcPr>
            <w:tcW w:w="604" w:type="dxa"/>
          </w:tcPr>
          <w:p w14:paraId="15FE891F" w14:textId="77777777" w:rsidR="00DA6570" w:rsidRDefault="00DA6570">
            <w:pPr>
              <w:pStyle w:val="afff6"/>
            </w:pPr>
            <w:r>
              <w:rPr>
                <w:rFonts w:hint="eastAsia"/>
              </w:rPr>
              <w:t>1</w:t>
            </w:r>
          </w:p>
        </w:tc>
        <w:tc>
          <w:tcPr>
            <w:tcW w:w="809" w:type="dxa"/>
          </w:tcPr>
          <w:p w14:paraId="60DF3976" w14:textId="77777777" w:rsidR="00DA6570" w:rsidRDefault="00DA6570">
            <w:pPr>
              <w:pStyle w:val="afff6"/>
            </w:pPr>
            <w:r>
              <w:rPr>
                <w:rFonts w:hint="eastAsia"/>
              </w:rPr>
              <w:t>XX</w:t>
            </w:r>
          </w:p>
        </w:tc>
        <w:tc>
          <w:tcPr>
            <w:tcW w:w="992" w:type="dxa"/>
          </w:tcPr>
          <w:p w14:paraId="6EAC3D7B" w14:textId="77777777" w:rsidR="00DA6570" w:rsidRDefault="00DA6570">
            <w:pPr>
              <w:pStyle w:val="afff6"/>
            </w:pPr>
            <w:r>
              <w:rPr>
                <w:rFonts w:hint="eastAsia"/>
              </w:rPr>
              <w:t>〇〇申込書</w:t>
            </w:r>
          </w:p>
        </w:tc>
        <w:tc>
          <w:tcPr>
            <w:tcW w:w="851" w:type="dxa"/>
          </w:tcPr>
          <w:p w14:paraId="60BF7AD0" w14:textId="77777777" w:rsidR="00DA6570" w:rsidRDefault="00DA6570">
            <w:pPr>
              <w:pStyle w:val="afff6"/>
            </w:pPr>
            <w:r>
              <w:rPr>
                <w:rFonts w:hint="eastAsia"/>
              </w:rPr>
              <w:t>〇〇申込</w:t>
            </w:r>
          </w:p>
        </w:tc>
        <w:tc>
          <w:tcPr>
            <w:tcW w:w="992" w:type="dxa"/>
          </w:tcPr>
          <w:p w14:paraId="2CD76364" w14:textId="77777777" w:rsidR="00DA6570" w:rsidRDefault="00DA6570">
            <w:pPr>
              <w:pStyle w:val="afff6"/>
            </w:pPr>
            <w:r>
              <w:rPr>
                <w:rFonts w:hint="eastAsia"/>
              </w:rPr>
              <w:t>出力</w:t>
            </w:r>
          </w:p>
        </w:tc>
        <w:tc>
          <w:tcPr>
            <w:tcW w:w="1276" w:type="dxa"/>
          </w:tcPr>
          <w:p w14:paraId="5E0CC765" w14:textId="77777777" w:rsidR="00DA6570" w:rsidRDefault="00DA6570">
            <w:pPr>
              <w:pStyle w:val="afff6"/>
            </w:pPr>
            <w:r>
              <w:rPr>
                <w:rFonts w:hint="eastAsia"/>
              </w:rPr>
              <w:t>モノクロ印刷</w:t>
            </w:r>
          </w:p>
        </w:tc>
        <w:tc>
          <w:tcPr>
            <w:tcW w:w="1701" w:type="dxa"/>
          </w:tcPr>
          <w:p w14:paraId="2B4A6641" w14:textId="77777777" w:rsidR="00DA6570" w:rsidRDefault="00DA6570">
            <w:pPr>
              <w:pStyle w:val="afff6"/>
            </w:pPr>
            <w:r>
              <w:rPr>
                <w:rFonts w:hint="eastAsia"/>
              </w:rPr>
              <w:t>用紙サイズ：A4</w:t>
            </w:r>
          </w:p>
        </w:tc>
        <w:tc>
          <w:tcPr>
            <w:tcW w:w="992" w:type="dxa"/>
          </w:tcPr>
          <w:p w14:paraId="6041890E" w14:textId="77777777" w:rsidR="00DA6570" w:rsidRDefault="00DA6570">
            <w:pPr>
              <w:pStyle w:val="afff6"/>
            </w:pPr>
            <w:r>
              <w:rPr>
                <w:rFonts w:hint="eastAsia"/>
              </w:rPr>
              <w:t>紙</w:t>
            </w:r>
          </w:p>
        </w:tc>
        <w:tc>
          <w:tcPr>
            <w:tcW w:w="1276" w:type="dxa"/>
          </w:tcPr>
          <w:p w14:paraId="4D33B5D4" w14:textId="77777777" w:rsidR="00DA6570" w:rsidRDefault="00DA6570">
            <w:pPr>
              <w:pStyle w:val="afff6"/>
            </w:pPr>
            <w:r>
              <w:rPr>
                <w:rFonts w:hint="eastAsia"/>
              </w:rPr>
              <w:t>機能ID：XX</w:t>
            </w:r>
          </w:p>
        </w:tc>
        <w:tc>
          <w:tcPr>
            <w:tcW w:w="992" w:type="dxa"/>
          </w:tcPr>
          <w:p w14:paraId="53D35464" w14:textId="77777777" w:rsidR="00DA6570" w:rsidRDefault="00DA6570">
            <w:pPr>
              <w:pStyle w:val="afff6"/>
            </w:pPr>
            <w:r>
              <w:rPr>
                <w:rFonts w:hint="eastAsia"/>
              </w:rPr>
              <w:t>〇〇申込者</w:t>
            </w:r>
          </w:p>
        </w:tc>
      </w:tr>
      <w:tr w:rsidR="00DA6570" w14:paraId="739E3A01" w14:textId="77777777">
        <w:tc>
          <w:tcPr>
            <w:tcW w:w="604" w:type="dxa"/>
          </w:tcPr>
          <w:p w14:paraId="17DF358E" w14:textId="77777777" w:rsidR="00DA6570" w:rsidRDefault="00DA6570">
            <w:pPr>
              <w:pStyle w:val="afff6"/>
            </w:pPr>
            <w:r>
              <w:rPr>
                <w:rFonts w:hint="eastAsia"/>
              </w:rPr>
              <w:t>2</w:t>
            </w:r>
          </w:p>
        </w:tc>
        <w:tc>
          <w:tcPr>
            <w:tcW w:w="809" w:type="dxa"/>
          </w:tcPr>
          <w:p w14:paraId="691643DA" w14:textId="77777777" w:rsidR="00DA6570" w:rsidRDefault="00DA6570">
            <w:pPr>
              <w:pStyle w:val="afff6"/>
            </w:pPr>
            <w:r>
              <w:rPr>
                <w:rFonts w:hint="eastAsia"/>
              </w:rPr>
              <w:t>XX</w:t>
            </w:r>
          </w:p>
        </w:tc>
        <w:tc>
          <w:tcPr>
            <w:tcW w:w="992" w:type="dxa"/>
          </w:tcPr>
          <w:p w14:paraId="1635F60A" w14:textId="77777777" w:rsidR="00DA6570" w:rsidRDefault="00DA6570">
            <w:pPr>
              <w:pStyle w:val="afff6"/>
            </w:pPr>
            <w:r>
              <w:rPr>
                <w:rFonts w:hint="eastAsia"/>
              </w:rPr>
              <w:t>△△申込書</w:t>
            </w:r>
          </w:p>
        </w:tc>
        <w:tc>
          <w:tcPr>
            <w:tcW w:w="851" w:type="dxa"/>
          </w:tcPr>
          <w:p w14:paraId="2F2C8A11" w14:textId="77777777" w:rsidR="00DA6570" w:rsidRDefault="00DA6570">
            <w:pPr>
              <w:pStyle w:val="afff6"/>
            </w:pPr>
            <w:r>
              <w:rPr>
                <w:rFonts w:hint="eastAsia"/>
              </w:rPr>
              <w:t>△△申込</w:t>
            </w:r>
          </w:p>
        </w:tc>
        <w:tc>
          <w:tcPr>
            <w:tcW w:w="992" w:type="dxa"/>
          </w:tcPr>
          <w:p w14:paraId="5AB97D00" w14:textId="77777777" w:rsidR="00DA6570" w:rsidRDefault="00DA6570">
            <w:pPr>
              <w:pStyle w:val="afff6"/>
            </w:pPr>
            <w:r>
              <w:rPr>
                <w:rFonts w:hint="eastAsia"/>
              </w:rPr>
              <w:t>出力</w:t>
            </w:r>
          </w:p>
        </w:tc>
        <w:tc>
          <w:tcPr>
            <w:tcW w:w="1276" w:type="dxa"/>
          </w:tcPr>
          <w:p w14:paraId="18FD4623" w14:textId="77777777" w:rsidR="00DA6570" w:rsidRDefault="00DA6570">
            <w:pPr>
              <w:pStyle w:val="afff6"/>
            </w:pPr>
            <w:r>
              <w:rPr>
                <w:rFonts w:hint="eastAsia"/>
              </w:rPr>
              <w:t>カラー印刷</w:t>
            </w:r>
          </w:p>
        </w:tc>
        <w:tc>
          <w:tcPr>
            <w:tcW w:w="1701" w:type="dxa"/>
          </w:tcPr>
          <w:p w14:paraId="47787E16" w14:textId="77777777" w:rsidR="00DA6570" w:rsidRDefault="00DA6570">
            <w:pPr>
              <w:pStyle w:val="afff6"/>
            </w:pPr>
            <w:r>
              <w:rPr>
                <w:rFonts w:hint="eastAsia"/>
              </w:rPr>
              <w:t>用紙サイズ：A4</w:t>
            </w:r>
          </w:p>
        </w:tc>
        <w:tc>
          <w:tcPr>
            <w:tcW w:w="992" w:type="dxa"/>
          </w:tcPr>
          <w:p w14:paraId="7489F5DE" w14:textId="77777777" w:rsidR="00DA6570" w:rsidRDefault="00DA6570">
            <w:pPr>
              <w:pStyle w:val="afff6"/>
            </w:pPr>
            <w:r>
              <w:rPr>
                <w:rFonts w:hint="eastAsia"/>
              </w:rPr>
              <w:t>PDF</w:t>
            </w:r>
          </w:p>
        </w:tc>
        <w:tc>
          <w:tcPr>
            <w:tcW w:w="1276" w:type="dxa"/>
          </w:tcPr>
          <w:p w14:paraId="6BAA4AB8" w14:textId="77777777" w:rsidR="00DA6570" w:rsidRDefault="00DA6570">
            <w:pPr>
              <w:pStyle w:val="afff6"/>
            </w:pPr>
            <w:r>
              <w:rPr>
                <w:rFonts w:hint="eastAsia"/>
              </w:rPr>
              <w:t>機能ID：XX</w:t>
            </w:r>
          </w:p>
        </w:tc>
        <w:tc>
          <w:tcPr>
            <w:tcW w:w="992" w:type="dxa"/>
          </w:tcPr>
          <w:p w14:paraId="7F016575" w14:textId="77777777" w:rsidR="00DA6570" w:rsidRDefault="00DA6570">
            <w:pPr>
              <w:pStyle w:val="afff6"/>
            </w:pPr>
            <w:r>
              <w:rPr>
                <w:rFonts w:hint="eastAsia"/>
              </w:rPr>
              <w:t>△△申込者</w:t>
            </w:r>
          </w:p>
        </w:tc>
      </w:tr>
    </w:tbl>
    <w:p w14:paraId="3DD2047F" w14:textId="77777777" w:rsidR="00DA6570" w:rsidRDefault="00DA6570" w:rsidP="00F2283F">
      <w:pPr>
        <w:ind w:firstLineChars="0" w:firstLine="0"/>
      </w:pPr>
    </w:p>
    <w:p w14:paraId="3D034EB5" w14:textId="77777777" w:rsidR="00DA6570" w:rsidRDefault="00DA6570" w:rsidP="00DA6570">
      <w:pPr>
        <w:pStyle w:val="61"/>
      </w:pPr>
      <w:r>
        <w:t>データ</w:t>
      </w:r>
      <w:r>
        <w:rPr>
          <w:rFonts w:hint="eastAsia"/>
        </w:rPr>
        <w:t>に関する事項</w:t>
      </w:r>
    </w:p>
    <w:p w14:paraId="42EF5609" w14:textId="097ED7E3" w:rsidR="00DA6570" w:rsidRDefault="00DA6570" w:rsidP="00DA6570">
      <w:r w:rsidRPr="00C00EA5">
        <w:t>情報システムで取扱うデータに関して</w:t>
      </w:r>
      <w:bookmarkStart w:id="1591" w:name="■機密性21ー1ー2"/>
      <w:r w:rsidR="00B42DB6">
        <w:fldChar w:fldCharType="begin"/>
      </w:r>
      <w:r w:rsidR="00B42DB6">
        <w:instrText>HYPERLINK  \l "■機密性"</w:instrText>
      </w:r>
      <w:r w:rsidR="00B42DB6">
        <w:fldChar w:fldCharType="separate"/>
      </w:r>
      <w:r w:rsidRPr="00B42DB6">
        <w:rPr>
          <w:rStyle w:val="a7"/>
        </w:rPr>
        <w:t>機密性</w:t>
      </w:r>
      <w:bookmarkEnd w:id="1591"/>
      <w:r w:rsidR="00B42DB6">
        <w:fldChar w:fldCharType="end"/>
      </w:r>
      <w:r w:rsidRPr="00C00EA5">
        <w:t>レベル別に分類し、その管理方法を定義しておく必要があります。システム内に存在することになるデータに関して、その機密性を認識し、分類し、またその管理方法を「データ要件」として記述することにより、その後の設計・開発作業に確実に</w:t>
      </w:r>
      <w:r>
        <w:rPr>
          <w:rFonts w:hint="eastAsia"/>
        </w:rPr>
        <w:t>つな</w:t>
      </w:r>
      <w:r w:rsidRPr="00C00EA5">
        <w:t>げていくことができます。</w:t>
      </w:r>
      <w:r w:rsidRPr="000755C6">
        <w:t>データに関する要件を取りまとめる際には、データモデル、データ一覧、データ定義</w:t>
      </w:r>
      <w:r>
        <w:rPr>
          <w:rFonts w:hint="eastAsia"/>
        </w:rPr>
        <w:t>など</w:t>
      </w:r>
      <w:r w:rsidRPr="000755C6">
        <w:t>のドキュメントを整備することが重要です。</w:t>
      </w:r>
    </w:p>
    <w:p w14:paraId="72C480C4" w14:textId="77777777" w:rsidR="00DA6570" w:rsidRDefault="00DA6570" w:rsidP="00DA6570"/>
    <w:p w14:paraId="778CD5D0" w14:textId="77777777" w:rsidR="00DA6570" w:rsidRDefault="00DA6570" w:rsidP="00DA6570">
      <w:r>
        <w:rPr>
          <w:rFonts w:hint="eastAsia"/>
        </w:rPr>
        <w:t>データ要件を取りまとめる際に整備するドキュメント（例）</w:t>
      </w:r>
    </w:p>
    <w:tbl>
      <w:tblPr>
        <w:tblStyle w:val="aa"/>
        <w:tblW w:w="0" w:type="auto"/>
        <w:tblLook w:val="04A0" w:firstRow="1" w:lastRow="0" w:firstColumn="1" w:lastColumn="0" w:noHBand="0" w:noVBand="1"/>
      </w:tblPr>
      <w:tblGrid>
        <w:gridCol w:w="603"/>
        <w:gridCol w:w="1944"/>
        <w:gridCol w:w="7909"/>
      </w:tblGrid>
      <w:tr w:rsidR="00DA6570" w14:paraId="6A637556" w14:textId="77777777">
        <w:tc>
          <w:tcPr>
            <w:tcW w:w="603" w:type="dxa"/>
            <w:shd w:val="clear" w:color="auto" w:fill="215E99" w:themeFill="text2" w:themeFillTint="BF"/>
          </w:tcPr>
          <w:p w14:paraId="70F37B14" w14:textId="77777777" w:rsidR="00DA6570" w:rsidRDefault="00DA6570">
            <w:pPr>
              <w:pStyle w:val="aff0"/>
            </w:pPr>
            <w:r>
              <w:rPr>
                <w:rFonts w:hint="eastAsia"/>
              </w:rPr>
              <w:t>NO</w:t>
            </w:r>
          </w:p>
        </w:tc>
        <w:tc>
          <w:tcPr>
            <w:tcW w:w="1944" w:type="dxa"/>
            <w:shd w:val="clear" w:color="auto" w:fill="215E99" w:themeFill="text2" w:themeFillTint="BF"/>
          </w:tcPr>
          <w:p w14:paraId="47C5AB78" w14:textId="77777777" w:rsidR="00DA6570" w:rsidRDefault="00DA6570">
            <w:pPr>
              <w:pStyle w:val="aff0"/>
            </w:pPr>
            <w:r>
              <w:rPr>
                <w:rFonts w:hint="eastAsia"/>
              </w:rPr>
              <w:t>ドキュメント名</w:t>
            </w:r>
          </w:p>
        </w:tc>
        <w:tc>
          <w:tcPr>
            <w:tcW w:w="7909" w:type="dxa"/>
            <w:shd w:val="clear" w:color="auto" w:fill="215E99" w:themeFill="text2" w:themeFillTint="BF"/>
          </w:tcPr>
          <w:p w14:paraId="05500884" w14:textId="77777777" w:rsidR="00DA6570" w:rsidRDefault="00DA6570">
            <w:pPr>
              <w:pStyle w:val="aff0"/>
            </w:pPr>
            <w:r>
              <w:rPr>
                <w:rFonts w:hint="eastAsia"/>
              </w:rPr>
              <w:t>説明</w:t>
            </w:r>
          </w:p>
        </w:tc>
      </w:tr>
      <w:tr w:rsidR="00DA6570" w14:paraId="72A0407A" w14:textId="77777777">
        <w:tc>
          <w:tcPr>
            <w:tcW w:w="603" w:type="dxa"/>
          </w:tcPr>
          <w:p w14:paraId="049945BA" w14:textId="77777777" w:rsidR="00DA6570" w:rsidRDefault="00DA6570">
            <w:pPr>
              <w:pStyle w:val="afff6"/>
            </w:pPr>
            <w:r>
              <w:rPr>
                <w:rFonts w:hint="eastAsia"/>
              </w:rPr>
              <w:t>1</w:t>
            </w:r>
          </w:p>
        </w:tc>
        <w:tc>
          <w:tcPr>
            <w:tcW w:w="1944" w:type="dxa"/>
          </w:tcPr>
          <w:p w14:paraId="0714B01D" w14:textId="77777777" w:rsidR="00DA6570" w:rsidRDefault="00DA6570">
            <w:pPr>
              <w:pStyle w:val="afff6"/>
            </w:pPr>
            <w:r>
              <w:rPr>
                <w:rFonts w:hint="eastAsia"/>
              </w:rPr>
              <w:t>データモデル</w:t>
            </w:r>
          </w:p>
        </w:tc>
        <w:tc>
          <w:tcPr>
            <w:tcW w:w="7909" w:type="dxa"/>
          </w:tcPr>
          <w:p w14:paraId="3FB4FD36" w14:textId="77777777" w:rsidR="00DA6570" w:rsidRDefault="00DA6570" w:rsidP="00892C01">
            <w:pPr>
              <w:pStyle w:val="afff6"/>
              <w:numPr>
                <w:ilvl w:val="0"/>
                <w:numId w:val="594"/>
              </w:numPr>
            </w:pPr>
            <w:r w:rsidRPr="003978EB">
              <w:t>画面や帳票などに含まれる情報を抜き出して、意味のある単位（識別キー）ごとにまとめた情報の集合体である「データ」と、他のデータとの関連を1枚に表現した図で、ER（Entity Relationship）図という表記法で記述します。</w:t>
            </w:r>
          </w:p>
          <w:p w14:paraId="1D62CEB2" w14:textId="77777777" w:rsidR="00DA6570" w:rsidRDefault="00DA6570" w:rsidP="00892C01">
            <w:pPr>
              <w:pStyle w:val="afff6"/>
              <w:numPr>
                <w:ilvl w:val="0"/>
                <w:numId w:val="594"/>
              </w:numPr>
            </w:pPr>
            <w:r w:rsidRPr="003978EB">
              <w:t>基本的に1つのデータ項目は、必ずどこか</w:t>
            </w:r>
            <w:r>
              <w:rPr>
                <w:rFonts w:hint="eastAsia"/>
              </w:rPr>
              <w:t>1</w:t>
            </w:r>
            <w:r w:rsidRPr="003978EB">
              <w:t>ヶ所のデータのみに属するようにデータを定義します（これを「正規化」と</w:t>
            </w:r>
            <w:r>
              <w:rPr>
                <w:rFonts w:hint="eastAsia"/>
              </w:rPr>
              <w:t>い</w:t>
            </w:r>
            <w:r w:rsidRPr="003978EB">
              <w:t>います）。</w:t>
            </w:r>
          </w:p>
        </w:tc>
      </w:tr>
      <w:tr w:rsidR="00DA6570" w14:paraId="1B08956D" w14:textId="77777777">
        <w:tc>
          <w:tcPr>
            <w:tcW w:w="603" w:type="dxa"/>
          </w:tcPr>
          <w:p w14:paraId="08D682E8" w14:textId="77777777" w:rsidR="00DA6570" w:rsidRDefault="00DA6570">
            <w:pPr>
              <w:pStyle w:val="afff6"/>
            </w:pPr>
            <w:r>
              <w:rPr>
                <w:rFonts w:hint="eastAsia"/>
              </w:rPr>
              <w:t>2</w:t>
            </w:r>
          </w:p>
        </w:tc>
        <w:tc>
          <w:tcPr>
            <w:tcW w:w="1944" w:type="dxa"/>
          </w:tcPr>
          <w:p w14:paraId="2868B80D" w14:textId="77777777" w:rsidR="00DA6570" w:rsidRDefault="00DA6570">
            <w:pPr>
              <w:pStyle w:val="afff6"/>
            </w:pPr>
            <w:r>
              <w:rPr>
                <w:rFonts w:hint="eastAsia"/>
              </w:rPr>
              <w:t>データ一覧</w:t>
            </w:r>
          </w:p>
        </w:tc>
        <w:tc>
          <w:tcPr>
            <w:tcW w:w="7909" w:type="dxa"/>
          </w:tcPr>
          <w:p w14:paraId="5469A649" w14:textId="77777777" w:rsidR="00DA6570" w:rsidRDefault="00DA6570" w:rsidP="00892C01">
            <w:pPr>
              <w:pStyle w:val="afff6"/>
              <w:numPr>
                <w:ilvl w:val="0"/>
                <w:numId w:val="595"/>
              </w:numPr>
            </w:pPr>
            <w:r w:rsidRPr="0006186C">
              <w:t>データがどのようなまとまりの単位になっているかを一覧形式で示す表で、データモデルやデータ定義の目次として利用されます。</w:t>
            </w:r>
          </w:p>
          <w:p w14:paraId="741D1702" w14:textId="77777777" w:rsidR="00DA6570" w:rsidRDefault="00DA6570" w:rsidP="00892C01">
            <w:pPr>
              <w:pStyle w:val="afff6"/>
              <w:numPr>
                <w:ilvl w:val="0"/>
                <w:numId w:val="595"/>
              </w:numPr>
            </w:pPr>
            <w:r w:rsidRPr="0006186C">
              <w:t>マスターデータとマスターデータ以外に分け、データの用途や保存期間、データ件数などを定義します。</w:t>
            </w:r>
          </w:p>
        </w:tc>
      </w:tr>
      <w:tr w:rsidR="00DA6570" w14:paraId="0D865DF0" w14:textId="77777777">
        <w:tc>
          <w:tcPr>
            <w:tcW w:w="603" w:type="dxa"/>
          </w:tcPr>
          <w:p w14:paraId="33592714" w14:textId="77777777" w:rsidR="00DA6570" w:rsidRDefault="00DA6570">
            <w:pPr>
              <w:pStyle w:val="afff6"/>
            </w:pPr>
            <w:r>
              <w:rPr>
                <w:rFonts w:hint="eastAsia"/>
              </w:rPr>
              <w:t>3</w:t>
            </w:r>
          </w:p>
        </w:tc>
        <w:tc>
          <w:tcPr>
            <w:tcW w:w="1944" w:type="dxa"/>
          </w:tcPr>
          <w:p w14:paraId="7E3CF1BE" w14:textId="77777777" w:rsidR="00DA6570" w:rsidRDefault="00DA6570">
            <w:pPr>
              <w:pStyle w:val="afff6"/>
            </w:pPr>
            <w:r>
              <w:rPr>
                <w:rFonts w:hint="eastAsia"/>
              </w:rPr>
              <w:t>データ定義</w:t>
            </w:r>
          </w:p>
        </w:tc>
        <w:tc>
          <w:tcPr>
            <w:tcW w:w="7909" w:type="dxa"/>
          </w:tcPr>
          <w:p w14:paraId="0313112B" w14:textId="77777777" w:rsidR="00DA6570" w:rsidRDefault="00DA6570" w:rsidP="00892C01">
            <w:pPr>
              <w:pStyle w:val="afff6"/>
              <w:numPr>
                <w:ilvl w:val="0"/>
                <w:numId w:val="417"/>
              </w:numPr>
            </w:pPr>
            <w:r w:rsidRPr="003130ED">
              <w:t>データ一覧にあるデータのまとまり単位にそれぞれに含まれるデータ項目の内容・説明を示す表です。</w:t>
            </w:r>
          </w:p>
        </w:tc>
      </w:tr>
    </w:tbl>
    <w:p w14:paraId="76CE8652" w14:textId="77777777" w:rsidR="00DA6570" w:rsidRPr="009340DC" w:rsidRDefault="00DA6570" w:rsidP="00DA6570">
      <w:pPr>
        <w:ind w:firstLineChars="0" w:firstLine="0"/>
      </w:pPr>
    </w:p>
    <w:p w14:paraId="6C03E93A" w14:textId="77777777" w:rsidR="00DA6570" w:rsidRPr="00C24AC4" w:rsidRDefault="00DA6570" w:rsidP="00DA6570">
      <w:pPr>
        <w:pStyle w:val="61"/>
      </w:pPr>
      <w:r>
        <w:t>外部インターフェース</w:t>
      </w:r>
      <w:r>
        <w:rPr>
          <w:rFonts w:hint="eastAsia"/>
        </w:rPr>
        <w:t>に関する事項</w:t>
      </w:r>
    </w:p>
    <w:p w14:paraId="6D175692" w14:textId="77777777" w:rsidR="00DA6570" w:rsidRDefault="00DA6570" w:rsidP="00DA6570">
      <w:r w:rsidRPr="0070716C">
        <w:t>情報システムの外部</w:t>
      </w:r>
      <w:r>
        <w:t>インターフェース</w:t>
      </w:r>
      <w:r w:rsidRPr="0070716C">
        <w:t>とは、サービス・業務の内容を実現するために、自分の情報システムが他の情報システムと連携して情報を受け渡す仕組みです。情報連携の内容や形式・仕組みには</w:t>
      </w:r>
      <w:r>
        <w:rPr>
          <w:rFonts w:hint="eastAsia"/>
        </w:rPr>
        <w:t>さまざま</w:t>
      </w:r>
      <w:r w:rsidRPr="0070716C">
        <w:t>なものがあり、明確に定義する必要がありますが、連携先である他の情報システムの都合もあるため、双方の要件を出し合い、すり合わせることが必要となります。この外部</w:t>
      </w:r>
      <w:r>
        <w:t>インターフェース</w:t>
      </w:r>
      <w:r w:rsidRPr="0070716C">
        <w:t>に関する要件を取りまとめるドキュメントは、一般的に外部</w:t>
      </w:r>
      <w:r>
        <w:t>インターフェース</w:t>
      </w:r>
      <w:r w:rsidRPr="0070716C">
        <w:t>一覧と呼ば</w:t>
      </w:r>
      <w:r>
        <w:rPr>
          <w:rFonts w:hint="eastAsia"/>
        </w:rPr>
        <w:t>れま</w:t>
      </w:r>
      <w:r w:rsidRPr="0070716C">
        <w:t>す。</w:t>
      </w:r>
    </w:p>
    <w:p w14:paraId="33610CA9" w14:textId="77777777" w:rsidR="00DA6570" w:rsidRDefault="00DA6570" w:rsidP="00DA6570"/>
    <w:p w14:paraId="2D2F7F58" w14:textId="77777777" w:rsidR="00DA6570" w:rsidRDefault="00DA6570" w:rsidP="00DA6570">
      <w:r>
        <w:rPr>
          <w:rFonts w:hint="eastAsia"/>
        </w:rPr>
        <w:t>外部インターフェース一覧（例）</w:t>
      </w:r>
    </w:p>
    <w:tbl>
      <w:tblPr>
        <w:tblStyle w:val="aa"/>
        <w:tblW w:w="0" w:type="auto"/>
        <w:tblLook w:val="04A0" w:firstRow="1" w:lastRow="0" w:firstColumn="1" w:lastColumn="0" w:noHBand="0" w:noVBand="1"/>
      </w:tblPr>
      <w:tblGrid>
        <w:gridCol w:w="603"/>
        <w:gridCol w:w="1089"/>
        <w:gridCol w:w="965"/>
        <w:gridCol w:w="2366"/>
        <w:gridCol w:w="978"/>
        <w:gridCol w:w="840"/>
        <w:gridCol w:w="845"/>
        <w:gridCol w:w="1117"/>
        <w:gridCol w:w="841"/>
        <w:gridCol w:w="812"/>
      </w:tblGrid>
      <w:tr w:rsidR="00DA6570" w14:paraId="076E6F26" w14:textId="77777777">
        <w:tc>
          <w:tcPr>
            <w:tcW w:w="474" w:type="dxa"/>
            <w:shd w:val="clear" w:color="auto" w:fill="215E99" w:themeFill="text2" w:themeFillTint="BF"/>
          </w:tcPr>
          <w:p w14:paraId="1235258B" w14:textId="77777777" w:rsidR="00DA6570" w:rsidRDefault="00DA6570">
            <w:pPr>
              <w:pStyle w:val="aff0"/>
            </w:pPr>
            <w:r>
              <w:rPr>
                <w:rFonts w:hint="eastAsia"/>
              </w:rPr>
              <w:t>NO</w:t>
            </w:r>
          </w:p>
        </w:tc>
        <w:tc>
          <w:tcPr>
            <w:tcW w:w="1095" w:type="dxa"/>
            <w:shd w:val="clear" w:color="auto" w:fill="215E99" w:themeFill="text2" w:themeFillTint="BF"/>
          </w:tcPr>
          <w:p w14:paraId="1BEDFF6B" w14:textId="77777777" w:rsidR="00DA6570" w:rsidRDefault="00DA6570">
            <w:pPr>
              <w:pStyle w:val="aff0"/>
            </w:pPr>
            <w:r>
              <w:rPr>
                <w:rFonts w:hint="eastAsia"/>
              </w:rPr>
              <w:t>外部インターフェースID</w:t>
            </w:r>
          </w:p>
        </w:tc>
        <w:tc>
          <w:tcPr>
            <w:tcW w:w="978" w:type="dxa"/>
            <w:shd w:val="clear" w:color="auto" w:fill="215E99" w:themeFill="text2" w:themeFillTint="BF"/>
          </w:tcPr>
          <w:p w14:paraId="146C6F03" w14:textId="77777777" w:rsidR="00DA6570" w:rsidRDefault="00DA6570">
            <w:pPr>
              <w:pStyle w:val="aff0"/>
            </w:pPr>
            <w:r>
              <w:rPr>
                <w:rFonts w:hint="eastAsia"/>
              </w:rPr>
              <w:t>外部インターフェース名</w:t>
            </w:r>
          </w:p>
        </w:tc>
        <w:tc>
          <w:tcPr>
            <w:tcW w:w="2410" w:type="dxa"/>
            <w:shd w:val="clear" w:color="auto" w:fill="215E99" w:themeFill="text2" w:themeFillTint="BF"/>
          </w:tcPr>
          <w:p w14:paraId="1EEB6FFA" w14:textId="77777777" w:rsidR="00DA6570" w:rsidRDefault="00DA6570">
            <w:pPr>
              <w:pStyle w:val="aff0"/>
            </w:pPr>
            <w:r>
              <w:rPr>
                <w:rFonts w:hint="eastAsia"/>
              </w:rPr>
              <w:t>外部インターフェース概要</w:t>
            </w:r>
          </w:p>
        </w:tc>
        <w:tc>
          <w:tcPr>
            <w:tcW w:w="992" w:type="dxa"/>
            <w:shd w:val="clear" w:color="auto" w:fill="215E99" w:themeFill="text2" w:themeFillTint="BF"/>
          </w:tcPr>
          <w:p w14:paraId="493391E7" w14:textId="77777777" w:rsidR="00DA6570" w:rsidRDefault="00DA6570">
            <w:pPr>
              <w:pStyle w:val="aff0"/>
            </w:pPr>
            <w:r>
              <w:rPr>
                <w:rFonts w:hint="eastAsia"/>
              </w:rPr>
              <w:t>相手システム</w:t>
            </w:r>
          </w:p>
        </w:tc>
        <w:tc>
          <w:tcPr>
            <w:tcW w:w="850" w:type="dxa"/>
            <w:shd w:val="clear" w:color="auto" w:fill="215E99" w:themeFill="text2" w:themeFillTint="BF"/>
          </w:tcPr>
          <w:p w14:paraId="5A711AB7" w14:textId="77777777" w:rsidR="00DA6570" w:rsidRDefault="00DA6570">
            <w:pPr>
              <w:pStyle w:val="aff0"/>
            </w:pPr>
            <w:r>
              <w:rPr>
                <w:rFonts w:hint="eastAsia"/>
              </w:rPr>
              <w:t>送受信区分</w:t>
            </w:r>
          </w:p>
        </w:tc>
        <w:tc>
          <w:tcPr>
            <w:tcW w:w="851" w:type="dxa"/>
            <w:shd w:val="clear" w:color="auto" w:fill="215E99" w:themeFill="text2" w:themeFillTint="BF"/>
          </w:tcPr>
          <w:p w14:paraId="401AC97A" w14:textId="77777777" w:rsidR="00DA6570" w:rsidRDefault="00DA6570">
            <w:pPr>
              <w:pStyle w:val="aff0"/>
            </w:pPr>
            <w:r>
              <w:rPr>
                <w:rFonts w:hint="eastAsia"/>
              </w:rPr>
              <w:t>実装方式</w:t>
            </w:r>
          </w:p>
        </w:tc>
        <w:tc>
          <w:tcPr>
            <w:tcW w:w="1134" w:type="dxa"/>
            <w:shd w:val="clear" w:color="auto" w:fill="215E99" w:themeFill="text2" w:themeFillTint="BF"/>
          </w:tcPr>
          <w:p w14:paraId="5EB035D8" w14:textId="77777777" w:rsidR="00DA6570" w:rsidRDefault="00DA6570">
            <w:pPr>
              <w:pStyle w:val="aff0"/>
            </w:pPr>
            <w:r>
              <w:rPr>
                <w:rFonts w:hint="eastAsia"/>
              </w:rPr>
              <w:t>送受信データ</w:t>
            </w:r>
          </w:p>
        </w:tc>
        <w:tc>
          <w:tcPr>
            <w:tcW w:w="851" w:type="dxa"/>
            <w:shd w:val="clear" w:color="auto" w:fill="215E99" w:themeFill="text2" w:themeFillTint="BF"/>
          </w:tcPr>
          <w:p w14:paraId="290E8838" w14:textId="77777777" w:rsidR="00DA6570" w:rsidRDefault="00DA6570">
            <w:pPr>
              <w:pStyle w:val="aff0"/>
            </w:pPr>
            <w:r>
              <w:rPr>
                <w:rFonts w:hint="eastAsia"/>
              </w:rPr>
              <w:t>送受信タイミング</w:t>
            </w:r>
          </w:p>
        </w:tc>
        <w:tc>
          <w:tcPr>
            <w:tcW w:w="821" w:type="dxa"/>
            <w:shd w:val="clear" w:color="auto" w:fill="215E99" w:themeFill="text2" w:themeFillTint="BF"/>
          </w:tcPr>
          <w:p w14:paraId="2D8CA3A3" w14:textId="77777777" w:rsidR="00DA6570" w:rsidRDefault="00DA6570">
            <w:pPr>
              <w:pStyle w:val="aff0"/>
            </w:pPr>
            <w:r>
              <w:rPr>
                <w:rFonts w:hint="eastAsia"/>
              </w:rPr>
              <w:t>送受信の条件</w:t>
            </w:r>
          </w:p>
        </w:tc>
      </w:tr>
      <w:tr w:rsidR="00DA6570" w14:paraId="676D3F3C" w14:textId="77777777">
        <w:tc>
          <w:tcPr>
            <w:tcW w:w="474" w:type="dxa"/>
          </w:tcPr>
          <w:p w14:paraId="32AAAA7F" w14:textId="77777777" w:rsidR="00DA6570" w:rsidRDefault="00DA6570">
            <w:pPr>
              <w:pStyle w:val="afff6"/>
            </w:pPr>
            <w:r>
              <w:rPr>
                <w:rFonts w:hint="eastAsia"/>
              </w:rPr>
              <w:t>1</w:t>
            </w:r>
          </w:p>
        </w:tc>
        <w:tc>
          <w:tcPr>
            <w:tcW w:w="1095" w:type="dxa"/>
          </w:tcPr>
          <w:p w14:paraId="585B8B9F" w14:textId="77777777" w:rsidR="00DA6570" w:rsidRDefault="00DA6570">
            <w:pPr>
              <w:pStyle w:val="afff6"/>
            </w:pPr>
            <w:r>
              <w:rPr>
                <w:rFonts w:hint="eastAsia"/>
              </w:rPr>
              <w:t>XXXX</w:t>
            </w:r>
          </w:p>
        </w:tc>
        <w:tc>
          <w:tcPr>
            <w:tcW w:w="978" w:type="dxa"/>
          </w:tcPr>
          <w:p w14:paraId="4B084986" w14:textId="77777777" w:rsidR="00DA6570" w:rsidRDefault="00DA6570">
            <w:pPr>
              <w:pStyle w:val="afff6"/>
            </w:pPr>
            <w:r>
              <w:rPr>
                <w:rFonts w:hint="eastAsia"/>
              </w:rPr>
              <w:t>申込者情報連携</w:t>
            </w:r>
          </w:p>
        </w:tc>
        <w:tc>
          <w:tcPr>
            <w:tcW w:w="2410" w:type="dxa"/>
          </w:tcPr>
          <w:p w14:paraId="17F96FB3" w14:textId="77777777" w:rsidR="00DA6570" w:rsidRDefault="00DA6570">
            <w:pPr>
              <w:pStyle w:val="afff6"/>
            </w:pPr>
            <w:r>
              <w:rPr>
                <w:rFonts w:hint="eastAsia"/>
              </w:rPr>
              <w:t>申込の審査に</w:t>
            </w:r>
            <w:r w:rsidRPr="00D1429B">
              <w:t>関わる申請者の情報を○○システムから日次で取得する</w:t>
            </w:r>
          </w:p>
        </w:tc>
        <w:tc>
          <w:tcPr>
            <w:tcW w:w="992" w:type="dxa"/>
          </w:tcPr>
          <w:p w14:paraId="573EED95" w14:textId="77777777" w:rsidR="00DA6570" w:rsidRDefault="00DA6570">
            <w:pPr>
              <w:pStyle w:val="afff6"/>
            </w:pPr>
            <w:r>
              <w:rPr>
                <w:rFonts w:hint="eastAsia"/>
              </w:rPr>
              <w:t>〇〇システム</w:t>
            </w:r>
          </w:p>
        </w:tc>
        <w:tc>
          <w:tcPr>
            <w:tcW w:w="850" w:type="dxa"/>
          </w:tcPr>
          <w:p w14:paraId="242D58E1" w14:textId="77777777" w:rsidR="00DA6570" w:rsidRDefault="00DA6570">
            <w:pPr>
              <w:pStyle w:val="afff6"/>
            </w:pPr>
            <w:r>
              <w:rPr>
                <w:rFonts w:hint="eastAsia"/>
              </w:rPr>
              <w:t>受信</w:t>
            </w:r>
          </w:p>
        </w:tc>
        <w:tc>
          <w:tcPr>
            <w:tcW w:w="851" w:type="dxa"/>
          </w:tcPr>
          <w:p w14:paraId="7AB76ADA" w14:textId="77777777" w:rsidR="00DA6570" w:rsidRDefault="00DA6570">
            <w:pPr>
              <w:pStyle w:val="afff6"/>
            </w:pPr>
            <w:r>
              <w:rPr>
                <w:rFonts w:hint="eastAsia"/>
              </w:rPr>
              <w:t>API</w:t>
            </w:r>
          </w:p>
        </w:tc>
        <w:tc>
          <w:tcPr>
            <w:tcW w:w="1134" w:type="dxa"/>
          </w:tcPr>
          <w:p w14:paraId="698B3975" w14:textId="77777777" w:rsidR="00DA6570" w:rsidRDefault="00DA6570">
            <w:pPr>
              <w:pStyle w:val="afff6"/>
            </w:pPr>
            <w:r>
              <w:rPr>
                <w:rFonts w:hint="eastAsia"/>
              </w:rPr>
              <w:t>申込者情報</w:t>
            </w:r>
          </w:p>
        </w:tc>
        <w:tc>
          <w:tcPr>
            <w:tcW w:w="851" w:type="dxa"/>
          </w:tcPr>
          <w:p w14:paraId="1D283EE8" w14:textId="77777777" w:rsidR="00DA6570" w:rsidRDefault="00DA6570">
            <w:pPr>
              <w:pStyle w:val="afff6"/>
            </w:pPr>
            <w:r>
              <w:rPr>
                <w:rFonts w:hint="eastAsia"/>
              </w:rPr>
              <w:t>リアルタイム</w:t>
            </w:r>
          </w:p>
        </w:tc>
        <w:tc>
          <w:tcPr>
            <w:tcW w:w="821" w:type="dxa"/>
          </w:tcPr>
          <w:p w14:paraId="2C02185C" w14:textId="77777777" w:rsidR="00DA6570" w:rsidRDefault="00DA6570">
            <w:pPr>
              <w:pStyle w:val="afff6"/>
            </w:pPr>
            <w:r>
              <w:rPr>
                <w:rFonts w:hint="eastAsia"/>
              </w:rPr>
              <w:t>日次</w:t>
            </w:r>
          </w:p>
        </w:tc>
      </w:tr>
      <w:tr w:rsidR="00DA6570" w14:paraId="353E8061" w14:textId="77777777">
        <w:tc>
          <w:tcPr>
            <w:tcW w:w="474" w:type="dxa"/>
          </w:tcPr>
          <w:p w14:paraId="651FDB61" w14:textId="77777777" w:rsidR="00DA6570" w:rsidRDefault="00DA6570">
            <w:pPr>
              <w:pStyle w:val="afff6"/>
            </w:pPr>
            <w:r>
              <w:rPr>
                <w:rFonts w:hint="eastAsia"/>
              </w:rPr>
              <w:t>2</w:t>
            </w:r>
          </w:p>
        </w:tc>
        <w:tc>
          <w:tcPr>
            <w:tcW w:w="1095" w:type="dxa"/>
          </w:tcPr>
          <w:p w14:paraId="122FF860" w14:textId="77777777" w:rsidR="00DA6570" w:rsidRDefault="00DA6570">
            <w:pPr>
              <w:pStyle w:val="afff6"/>
            </w:pPr>
            <w:r>
              <w:rPr>
                <w:rFonts w:hint="eastAsia"/>
              </w:rPr>
              <w:t>XXXX</w:t>
            </w:r>
          </w:p>
        </w:tc>
        <w:tc>
          <w:tcPr>
            <w:tcW w:w="978" w:type="dxa"/>
          </w:tcPr>
          <w:p w14:paraId="55583013" w14:textId="77777777" w:rsidR="00DA6570" w:rsidRDefault="00DA6570">
            <w:pPr>
              <w:pStyle w:val="afff6"/>
            </w:pPr>
            <w:r>
              <w:rPr>
                <w:rFonts w:hint="eastAsia"/>
              </w:rPr>
              <w:t>申込結果連携</w:t>
            </w:r>
          </w:p>
        </w:tc>
        <w:tc>
          <w:tcPr>
            <w:tcW w:w="2410" w:type="dxa"/>
          </w:tcPr>
          <w:p w14:paraId="33392165" w14:textId="77777777" w:rsidR="00DA6570" w:rsidRDefault="00DA6570">
            <w:pPr>
              <w:pStyle w:val="afff6"/>
            </w:pPr>
            <w:r w:rsidRPr="00C11F5E">
              <w:t>承認された</w:t>
            </w:r>
            <w:r>
              <w:rPr>
                <w:rFonts w:hint="eastAsia"/>
              </w:rPr>
              <w:t>申込</w:t>
            </w:r>
            <w:r w:rsidRPr="00C11F5E">
              <w:t>情報を○○システムに日次で提供する。</w:t>
            </w:r>
          </w:p>
        </w:tc>
        <w:tc>
          <w:tcPr>
            <w:tcW w:w="992" w:type="dxa"/>
          </w:tcPr>
          <w:p w14:paraId="31C2E706" w14:textId="77777777" w:rsidR="00DA6570" w:rsidRDefault="00DA6570">
            <w:pPr>
              <w:pStyle w:val="afff6"/>
            </w:pPr>
            <w:r>
              <w:rPr>
                <w:rFonts w:hint="eastAsia"/>
              </w:rPr>
              <w:t>〇〇システム</w:t>
            </w:r>
          </w:p>
        </w:tc>
        <w:tc>
          <w:tcPr>
            <w:tcW w:w="850" w:type="dxa"/>
          </w:tcPr>
          <w:p w14:paraId="1D25A806" w14:textId="77777777" w:rsidR="00DA6570" w:rsidRDefault="00DA6570">
            <w:pPr>
              <w:pStyle w:val="afff6"/>
            </w:pPr>
            <w:r>
              <w:rPr>
                <w:rFonts w:hint="eastAsia"/>
              </w:rPr>
              <w:t>送信</w:t>
            </w:r>
          </w:p>
        </w:tc>
        <w:tc>
          <w:tcPr>
            <w:tcW w:w="851" w:type="dxa"/>
          </w:tcPr>
          <w:p w14:paraId="48ABB5A9" w14:textId="77777777" w:rsidR="00DA6570" w:rsidRDefault="00DA6570">
            <w:pPr>
              <w:pStyle w:val="afff6"/>
            </w:pPr>
            <w:r>
              <w:rPr>
                <w:rFonts w:hint="eastAsia"/>
              </w:rPr>
              <w:t>ファイル共有</w:t>
            </w:r>
          </w:p>
        </w:tc>
        <w:tc>
          <w:tcPr>
            <w:tcW w:w="1134" w:type="dxa"/>
          </w:tcPr>
          <w:p w14:paraId="7E64F92B" w14:textId="77777777" w:rsidR="00DA6570" w:rsidRDefault="00DA6570">
            <w:pPr>
              <w:pStyle w:val="afff6"/>
            </w:pPr>
            <w:r>
              <w:rPr>
                <w:rFonts w:hint="eastAsia"/>
              </w:rPr>
              <w:t>承認済み申込者情報</w:t>
            </w:r>
          </w:p>
        </w:tc>
        <w:tc>
          <w:tcPr>
            <w:tcW w:w="851" w:type="dxa"/>
          </w:tcPr>
          <w:p w14:paraId="02B7F297" w14:textId="77777777" w:rsidR="00DA6570" w:rsidRDefault="00DA6570">
            <w:pPr>
              <w:pStyle w:val="afff6"/>
            </w:pPr>
            <w:r>
              <w:rPr>
                <w:rFonts w:hint="eastAsia"/>
              </w:rPr>
              <w:t>リアルタイム</w:t>
            </w:r>
          </w:p>
        </w:tc>
        <w:tc>
          <w:tcPr>
            <w:tcW w:w="821" w:type="dxa"/>
          </w:tcPr>
          <w:p w14:paraId="65E24A05" w14:textId="77777777" w:rsidR="00DA6570" w:rsidRDefault="00DA6570">
            <w:pPr>
              <w:pStyle w:val="afff6"/>
            </w:pPr>
            <w:r>
              <w:rPr>
                <w:rFonts w:hint="eastAsia"/>
              </w:rPr>
              <w:t>日次</w:t>
            </w:r>
          </w:p>
        </w:tc>
      </w:tr>
    </w:tbl>
    <w:p w14:paraId="764D3330" w14:textId="77777777" w:rsidR="00DA6570" w:rsidRPr="0026209D" w:rsidRDefault="00DA6570" w:rsidP="001C6A07">
      <w:pPr>
        <w:ind w:firstLineChars="0" w:firstLine="0"/>
      </w:pPr>
    </w:p>
    <w:p w14:paraId="0AB19F18" w14:textId="77777777" w:rsidR="00DA6570" w:rsidRDefault="00DA6570" w:rsidP="00DA6570">
      <w:pPr>
        <w:pStyle w:val="5"/>
      </w:pPr>
      <w:r>
        <w:t>非機能要件の定義</w:t>
      </w:r>
    </w:p>
    <w:p w14:paraId="5B310980" w14:textId="77777777" w:rsidR="00DA6570" w:rsidRDefault="00DA6570" w:rsidP="00DA6570">
      <w:r>
        <w:rPr>
          <w:rFonts w:hint="eastAsia"/>
        </w:rPr>
        <w:t>非機能要件として定義しないといけない内容は次に挙げる</w:t>
      </w:r>
      <w:r>
        <w:t>17の</w:t>
      </w:r>
      <w:r>
        <w:rPr>
          <w:rFonts w:hint="eastAsia"/>
        </w:rPr>
        <w:t>事項</w:t>
      </w:r>
      <w:r>
        <w:t>で</w:t>
      </w:r>
      <w:r>
        <w:rPr>
          <w:rFonts w:hint="eastAsia"/>
        </w:rPr>
        <w:t>す。</w:t>
      </w:r>
    </w:p>
    <w:p w14:paraId="03464CAB" w14:textId="77777777" w:rsidR="00DA6570" w:rsidRPr="00C51137" w:rsidRDefault="00DA6570" w:rsidP="00DA6570">
      <w:r w:rsidRPr="002F5C71">
        <w:rPr>
          <w:rFonts w:hint="eastAsia"/>
        </w:rPr>
        <w:t>非機能要件</w:t>
      </w:r>
      <w:r>
        <w:rPr>
          <w:rFonts w:hint="eastAsia"/>
        </w:rPr>
        <w:t>は</w:t>
      </w:r>
      <w:r w:rsidRPr="002F5C71">
        <w:rPr>
          <w:rFonts w:hint="eastAsia"/>
        </w:rPr>
        <w:t>、安定的なサービスの継続に重要</w:t>
      </w:r>
      <w:r>
        <w:rPr>
          <w:rFonts w:hint="eastAsia"/>
        </w:rPr>
        <w:t>です。</w:t>
      </w:r>
    </w:p>
    <w:p w14:paraId="3AF7F571" w14:textId="77777777" w:rsidR="00DA6570" w:rsidRPr="002F5C71" w:rsidRDefault="00DA6570" w:rsidP="00DA6570">
      <w:pPr>
        <w:ind w:firstLineChars="0" w:firstLine="0"/>
      </w:pPr>
    </w:p>
    <w:p w14:paraId="558FC82B" w14:textId="77777777" w:rsidR="00DA6570" w:rsidRPr="00F144A4" w:rsidRDefault="00DA6570" w:rsidP="00892C01">
      <w:pPr>
        <w:pStyle w:val="ab"/>
        <w:numPr>
          <w:ilvl w:val="0"/>
          <w:numId w:val="418"/>
        </w:numPr>
        <w:ind w:leftChars="0" w:firstLineChars="0"/>
      </w:pPr>
      <w:r w:rsidRPr="00DC5388">
        <w:rPr>
          <w:rFonts w:hint="eastAsia"/>
        </w:rPr>
        <w:t>情報セキュリティに関する事項</w:t>
      </w:r>
    </w:p>
    <w:p w14:paraId="07FEFB7B" w14:textId="77777777" w:rsidR="00DA6570" w:rsidRDefault="00DA6570" w:rsidP="00892C01">
      <w:pPr>
        <w:pStyle w:val="ab"/>
        <w:numPr>
          <w:ilvl w:val="0"/>
          <w:numId w:val="418"/>
        </w:numPr>
        <w:ind w:leftChars="0" w:firstLineChars="0"/>
      </w:pPr>
      <w:r>
        <w:rPr>
          <w:rFonts w:hint="eastAsia"/>
        </w:rPr>
        <w:t>ユーザビリティおよびアクセシビリティに関する事項</w:t>
      </w:r>
    </w:p>
    <w:p w14:paraId="5C0259B3" w14:textId="77777777" w:rsidR="00DA6570" w:rsidRDefault="00DA6570" w:rsidP="00892C01">
      <w:pPr>
        <w:pStyle w:val="ab"/>
        <w:numPr>
          <w:ilvl w:val="0"/>
          <w:numId w:val="418"/>
        </w:numPr>
        <w:ind w:leftChars="0" w:firstLineChars="0"/>
      </w:pPr>
      <w:r>
        <w:rPr>
          <w:rFonts w:hint="eastAsia"/>
        </w:rPr>
        <w:t>システム方式に関する事項</w:t>
      </w:r>
    </w:p>
    <w:p w14:paraId="613814D2" w14:textId="77777777" w:rsidR="00DA6570" w:rsidRDefault="00DA6570" w:rsidP="00892C01">
      <w:pPr>
        <w:pStyle w:val="ab"/>
        <w:numPr>
          <w:ilvl w:val="0"/>
          <w:numId w:val="418"/>
        </w:numPr>
        <w:ind w:leftChars="0" w:firstLineChars="0"/>
      </w:pPr>
      <w:r>
        <w:rPr>
          <w:rFonts w:hint="eastAsia"/>
        </w:rPr>
        <w:t>規模に関する事項</w:t>
      </w:r>
    </w:p>
    <w:p w14:paraId="3F83B29A" w14:textId="77777777" w:rsidR="00DA6570" w:rsidRDefault="00DA6570" w:rsidP="00892C01">
      <w:pPr>
        <w:pStyle w:val="ab"/>
        <w:numPr>
          <w:ilvl w:val="0"/>
          <w:numId w:val="418"/>
        </w:numPr>
        <w:ind w:leftChars="0" w:firstLineChars="0"/>
      </w:pPr>
      <w:r>
        <w:rPr>
          <w:rFonts w:hint="eastAsia"/>
        </w:rPr>
        <w:t>性能に関する事項</w:t>
      </w:r>
    </w:p>
    <w:p w14:paraId="3A679084" w14:textId="77777777" w:rsidR="00DA6570" w:rsidRDefault="00DA6570" w:rsidP="00892C01">
      <w:pPr>
        <w:pStyle w:val="ab"/>
        <w:numPr>
          <w:ilvl w:val="0"/>
          <w:numId w:val="418"/>
        </w:numPr>
        <w:ind w:leftChars="0" w:firstLineChars="0"/>
      </w:pPr>
      <w:r>
        <w:rPr>
          <w:rFonts w:hint="eastAsia"/>
        </w:rPr>
        <w:t>信頼性に関する事項</w:t>
      </w:r>
    </w:p>
    <w:p w14:paraId="321FF83D" w14:textId="77777777" w:rsidR="00DA6570" w:rsidRDefault="00DA6570" w:rsidP="00892C01">
      <w:pPr>
        <w:pStyle w:val="ab"/>
        <w:numPr>
          <w:ilvl w:val="0"/>
          <w:numId w:val="418"/>
        </w:numPr>
        <w:ind w:leftChars="0" w:firstLineChars="0"/>
      </w:pPr>
      <w:r>
        <w:rPr>
          <w:rFonts w:hint="eastAsia"/>
        </w:rPr>
        <w:t>拡張性に関する事項</w:t>
      </w:r>
    </w:p>
    <w:p w14:paraId="0F82FF4D" w14:textId="77777777" w:rsidR="00DA6570" w:rsidRDefault="00DA6570" w:rsidP="00892C01">
      <w:pPr>
        <w:pStyle w:val="ab"/>
        <w:numPr>
          <w:ilvl w:val="0"/>
          <w:numId w:val="418"/>
        </w:numPr>
        <w:ind w:leftChars="0" w:firstLineChars="0"/>
      </w:pPr>
      <w:r>
        <w:rPr>
          <w:rFonts w:hint="eastAsia"/>
        </w:rPr>
        <w:t>上位互換性に関する事項</w:t>
      </w:r>
    </w:p>
    <w:p w14:paraId="2F88D6DC" w14:textId="77777777" w:rsidR="00DA6570" w:rsidRDefault="00DA6570" w:rsidP="00892C01">
      <w:pPr>
        <w:pStyle w:val="ab"/>
        <w:numPr>
          <w:ilvl w:val="0"/>
          <w:numId w:val="418"/>
        </w:numPr>
        <w:ind w:leftChars="0" w:firstLineChars="0"/>
      </w:pPr>
      <w:r>
        <w:rPr>
          <w:rFonts w:hint="eastAsia"/>
        </w:rPr>
        <w:t>中立性に関する事項</w:t>
      </w:r>
    </w:p>
    <w:p w14:paraId="2FA77E01" w14:textId="77777777" w:rsidR="00DA6570" w:rsidRDefault="00DA6570" w:rsidP="00892C01">
      <w:pPr>
        <w:pStyle w:val="ab"/>
        <w:numPr>
          <w:ilvl w:val="0"/>
          <w:numId w:val="418"/>
        </w:numPr>
        <w:ind w:leftChars="0" w:firstLineChars="0"/>
      </w:pPr>
      <w:r>
        <w:rPr>
          <w:rFonts w:hint="eastAsia"/>
        </w:rPr>
        <w:t>継続性に関する事項</w:t>
      </w:r>
    </w:p>
    <w:p w14:paraId="4799BC29" w14:textId="77777777" w:rsidR="00DA6570" w:rsidRDefault="00DA6570" w:rsidP="00892C01">
      <w:pPr>
        <w:pStyle w:val="ab"/>
        <w:numPr>
          <w:ilvl w:val="0"/>
          <w:numId w:val="418"/>
        </w:numPr>
        <w:ind w:leftChars="0" w:firstLineChars="0"/>
      </w:pPr>
      <w:r>
        <w:rPr>
          <w:rFonts w:hint="eastAsia"/>
        </w:rPr>
        <w:t>情報システム稼動環境に関する事項</w:t>
      </w:r>
    </w:p>
    <w:p w14:paraId="6FD45BE4" w14:textId="77777777" w:rsidR="00DA6570" w:rsidRDefault="00DA6570" w:rsidP="00892C01">
      <w:pPr>
        <w:pStyle w:val="ab"/>
        <w:numPr>
          <w:ilvl w:val="0"/>
          <w:numId w:val="418"/>
        </w:numPr>
        <w:ind w:leftChars="0" w:firstLineChars="0"/>
      </w:pPr>
      <w:r>
        <w:rPr>
          <w:rFonts w:hint="eastAsia"/>
        </w:rPr>
        <w:t>テストに関する事項</w:t>
      </w:r>
    </w:p>
    <w:p w14:paraId="40D6225A" w14:textId="77777777" w:rsidR="00DA6570" w:rsidRDefault="00DA6570" w:rsidP="00892C01">
      <w:pPr>
        <w:pStyle w:val="ab"/>
        <w:numPr>
          <w:ilvl w:val="0"/>
          <w:numId w:val="418"/>
        </w:numPr>
        <w:ind w:leftChars="0" w:firstLineChars="0"/>
      </w:pPr>
      <w:r>
        <w:rPr>
          <w:rFonts w:hint="eastAsia"/>
        </w:rPr>
        <w:t>移行に関する事項</w:t>
      </w:r>
    </w:p>
    <w:p w14:paraId="71F0BF84" w14:textId="77777777" w:rsidR="00DA6570" w:rsidRDefault="00DA6570" w:rsidP="00892C01">
      <w:pPr>
        <w:pStyle w:val="ab"/>
        <w:numPr>
          <w:ilvl w:val="0"/>
          <w:numId w:val="418"/>
        </w:numPr>
        <w:ind w:leftChars="0" w:firstLineChars="0"/>
      </w:pPr>
      <w:r>
        <w:rPr>
          <w:rFonts w:hint="eastAsia"/>
        </w:rPr>
        <w:t>引継ぎに関する事項</w:t>
      </w:r>
    </w:p>
    <w:p w14:paraId="3BF02F94" w14:textId="77777777" w:rsidR="00DA6570" w:rsidRDefault="00DA6570" w:rsidP="00892C01">
      <w:pPr>
        <w:pStyle w:val="ab"/>
        <w:numPr>
          <w:ilvl w:val="0"/>
          <w:numId w:val="418"/>
        </w:numPr>
        <w:ind w:leftChars="0" w:firstLineChars="0"/>
      </w:pPr>
      <w:r>
        <w:rPr>
          <w:rFonts w:hint="eastAsia"/>
        </w:rPr>
        <w:t>教育に関する事項</w:t>
      </w:r>
    </w:p>
    <w:p w14:paraId="085E07BA" w14:textId="77777777" w:rsidR="00DA6570" w:rsidRPr="00DC5388" w:rsidRDefault="00DA6570" w:rsidP="00892C01">
      <w:pPr>
        <w:pStyle w:val="ab"/>
        <w:numPr>
          <w:ilvl w:val="0"/>
          <w:numId w:val="418"/>
        </w:numPr>
        <w:ind w:leftChars="0" w:firstLineChars="0"/>
        <w:rPr>
          <w:i/>
          <w:iCs/>
        </w:rPr>
      </w:pPr>
      <w:r w:rsidRPr="00DC5388">
        <w:rPr>
          <w:rFonts w:hint="eastAsia"/>
          <w:i/>
          <w:iCs/>
        </w:rPr>
        <w:t>運用に関する事項</w:t>
      </w:r>
    </w:p>
    <w:p w14:paraId="1A5B1E93" w14:textId="77777777" w:rsidR="00DA6570" w:rsidRDefault="00DA6570" w:rsidP="00892C01">
      <w:pPr>
        <w:pStyle w:val="ab"/>
        <w:numPr>
          <w:ilvl w:val="0"/>
          <w:numId w:val="418"/>
        </w:numPr>
        <w:ind w:leftChars="0" w:firstLineChars="0"/>
      </w:pPr>
      <w:r>
        <w:rPr>
          <w:rFonts w:hint="eastAsia"/>
        </w:rPr>
        <w:t>保守に関する事項</w:t>
      </w:r>
    </w:p>
    <w:p w14:paraId="34B0A320" w14:textId="77777777" w:rsidR="00DA6570" w:rsidRDefault="00DA6570" w:rsidP="00DA6570"/>
    <w:p w14:paraId="776EE587" w14:textId="77777777" w:rsidR="00DA6570" w:rsidRDefault="00DA6570" w:rsidP="00DA6570">
      <w:r>
        <w:rPr>
          <w:rFonts w:hint="eastAsia"/>
        </w:rPr>
        <w:t>機能要件の場合は、内容の一部を定義せず、調達時の事業者の提案に委ねることもあります。しかし、非機能要件の場合は基本的にすべての項目を定義します。情報システムやプロジェクトの特性によって、定義すべき内容の量は異なります。</w:t>
      </w:r>
    </w:p>
    <w:p w14:paraId="74686340" w14:textId="77777777" w:rsidR="00DA6570" w:rsidRDefault="00DA6570" w:rsidP="00DA6570"/>
    <w:p w14:paraId="63B48E27" w14:textId="77777777" w:rsidR="00DA6570" w:rsidRDefault="00DA6570" w:rsidP="00DA6570">
      <w:pPr>
        <w:pStyle w:val="61"/>
      </w:pPr>
      <w:r w:rsidRPr="0037631A">
        <w:t>情報セキュリティに関する事項</w:t>
      </w:r>
    </w:p>
    <w:p w14:paraId="20BE4A68" w14:textId="77777777" w:rsidR="00DA6570" w:rsidRDefault="00DA6570" w:rsidP="00DA6570">
      <w:r>
        <w:rPr>
          <w:rFonts w:hint="eastAsia"/>
        </w:rPr>
        <w:t>セキュリティに関する要件の決定は、適用宣言書をもとにして行います。セキュリティ要件を決める流れは以下の通りです。</w:t>
      </w:r>
    </w:p>
    <w:p w14:paraId="3F394243" w14:textId="77777777" w:rsidR="00DA6570" w:rsidRDefault="00DA6570" w:rsidP="00DA6570"/>
    <w:p w14:paraId="12AFCCF3" w14:textId="7C294DE3" w:rsidR="00DA6570" w:rsidRDefault="00DA6570" w:rsidP="00892C01">
      <w:pPr>
        <w:pStyle w:val="ab"/>
        <w:numPr>
          <w:ilvl w:val="0"/>
          <w:numId w:val="431"/>
        </w:numPr>
        <w:ind w:leftChars="0" w:firstLineChars="0"/>
      </w:pPr>
      <w:r>
        <w:t>情報システムで取扱う</w:t>
      </w:r>
      <w:bookmarkStart w:id="1592" w:name="■情報資産21ー1ー2"/>
      <w:r w:rsidR="007C6BA8">
        <w:fldChar w:fldCharType="begin"/>
      </w:r>
      <w:r w:rsidR="007C6BA8">
        <w:instrText>HYPERLINK  \l "■情報資産"</w:instrText>
      </w:r>
      <w:r w:rsidR="007C6BA8">
        <w:fldChar w:fldCharType="separate"/>
      </w:r>
      <w:r w:rsidRPr="007C6BA8">
        <w:rPr>
          <w:rStyle w:val="a7"/>
        </w:rPr>
        <w:t>情報資産</w:t>
      </w:r>
      <w:bookmarkEnd w:id="1592"/>
      <w:r w:rsidR="007C6BA8">
        <w:fldChar w:fldCharType="end"/>
      </w:r>
      <w:r>
        <w:t>に対して、</w:t>
      </w:r>
      <w:bookmarkStart w:id="1593" w:name="■リスクアセスメント21ー1ー2"/>
      <w:r w:rsidR="00621AC7">
        <w:fldChar w:fldCharType="begin"/>
      </w:r>
      <w:r w:rsidR="00621AC7">
        <w:instrText>HYPERLINK  \l "■リスクアセスメント"</w:instrText>
      </w:r>
      <w:r w:rsidR="00621AC7">
        <w:fldChar w:fldCharType="separate"/>
      </w:r>
      <w:r w:rsidRPr="00621AC7">
        <w:rPr>
          <w:rStyle w:val="a7"/>
        </w:rPr>
        <w:t>リスクアセスメント</w:t>
      </w:r>
      <w:bookmarkEnd w:id="1593"/>
      <w:r w:rsidR="00621AC7">
        <w:fldChar w:fldCharType="end"/>
      </w:r>
      <w:r>
        <w:t>を実施する。</w:t>
      </w:r>
    </w:p>
    <w:p w14:paraId="7D563A20" w14:textId="77777777" w:rsidR="00DA6570" w:rsidRDefault="00DA6570" w:rsidP="00892C01">
      <w:pPr>
        <w:pStyle w:val="ab"/>
        <w:numPr>
          <w:ilvl w:val="0"/>
          <w:numId w:val="431"/>
        </w:numPr>
        <w:ind w:leftChars="0" w:firstLineChars="0"/>
      </w:pPr>
      <w:r>
        <w:t>リスクアセスメントの結果をもとに、必要な管理策を決定する。（適用宣言書の作成）</w:t>
      </w:r>
    </w:p>
    <w:p w14:paraId="7000D223" w14:textId="77777777" w:rsidR="00DA6570" w:rsidRDefault="00DA6570" w:rsidP="00892C01">
      <w:pPr>
        <w:pStyle w:val="ab"/>
        <w:numPr>
          <w:ilvl w:val="0"/>
          <w:numId w:val="431"/>
        </w:numPr>
        <w:ind w:leftChars="0" w:firstLineChars="0"/>
      </w:pPr>
      <w:r>
        <w:t>適用宣言書の内容を満たすように、セキュリティ要件を決定する。</w:t>
      </w:r>
    </w:p>
    <w:p w14:paraId="6A8A73EF" w14:textId="77777777" w:rsidR="00DA6570" w:rsidRDefault="00DA6570" w:rsidP="00DA6570"/>
    <w:p w14:paraId="5C8E9554" w14:textId="77777777" w:rsidR="00DA6570" w:rsidRDefault="00DA6570" w:rsidP="00DA6570">
      <w:r>
        <w:rPr>
          <w:rFonts w:hint="eastAsia"/>
        </w:rPr>
        <w:t>※リスクアセスメントの実施方法の詳細については、「</w:t>
      </w:r>
      <w:r>
        <w:t>12-2.リスクマネジメント：リスクアセスメント」を参照してください。</w:t>
      </w:r>
    </w:p>
    <w:p w14:paraId="65039ADE" w14:textId="77777777" w:rsidR="00DA6570" w:rsidRDefault="00DA6570" w:rsidP="00DA6570"/>
    <w:p w14:paraId="5659314E" w14:textId="77777777" w:rsidR="00DA6570" w:rsidRDefault="00DA6570" w:rsidP="00DA6570">
      <w:pPr>
        <w:pStyle w:val="7"/>
      </w:pPr>
      <w:r>
        <w:rPr>
          <w:rFonts w:hint="eastAsia"/>
        </w:rPr>
        <w:t>ECサイトにおいて、セキュリティ要件を決める例</w:t>
      </w:r>
    </w:p>
    <w:p w14:paraId="36C56470" w14:textId="77777777" w:rsidR="00DA6570" w:rsidRDefault="00DA6570" w:rsidP="00DA6570"/>
    <w:p w14:paraId="4DAAF421" w14:textId="77777777" w:rsidR="00DA6570" w:rsidRDefault="00DA6570" w:rsidP="00DA6570">
      <w:pPr>
        <w:pStyle w:val="8"/>
      </w:pPr>
      <w:r>
        <w:t>1.リスクアセスメントの実施</w:t>
      </w:r>
    </w:p>
    <w:p w14:paraId="32646EDB" w14:textId="77777777" w:rsidR="00DA6570" w:rsidRDefault="00DA6570" w:rsidP="00DA6570"/>
    <w:p w14:paraId="51FD8B5E" w14:textId="77777777" w:rsidR="00DA6570" w:rsidRDefault="00DA6570" w:rsidP="00DA6570">
      <w:pPr>
        <w:pStyle w:val="aff4"/>
      </w:pPr>
      <w:r>
        <w:rPr>
          <w:rFonts w:hint="eastAsia"/>
        </w:rPr>
        <w:t>ステップ1</w:t>
      </w:r>
      <w:r>
        <w:t>：情報資産の特定</w:t>
      </w:r>
    </w:p>
    <w:p w14:paraId="06D87DC1" w14:textId="77777777" w:rsidR="00DA6570" w:rsidRDefault="00DA6570" w:rsidP="00DA6570">
      <w:r>
        <w:t>ECサイトで取扱う主な情報資産は以下の通りです。</w:t>
      </w:r>
    </w:p>
    <w:tbl>
      <w:tblPr>
        <w:tblStyle w:val="aa"/>
        <w:tblW w:w="0" w:type="auto"/>
        <w:tblLook w:val="04A0" w:firstRow="1" w:lastRow="0" w:firstColumn="1" w:lastColumn="0" w:noHBand="0" w:noVBand="1"/>
      </w:tblPr>
      <w:tblGrid>
        <w:gridCol w:w="1980"/>
        <w:gridCol w:w="8476"/>
      </w:tblGrid>
      <w:tr w:rsidR="00DA6570" w14:paraId="6F5DC67C" w14:textId="77777777">
        <w:tc>
          <w:tcPr>
            <w:tcW w:w="1980" w:type="dxa"/>
            <w:shd w:val="clear" w:color="auto" w:fill="215E99" w:themeFill="text2" w:themeFillTint="BF"/>
          </w:tcPr>
          <w:p w14:paraId="3A5CF81B" w14:textId="77777777" w:rsidR="00DA6570" w:rsidRDefault="00DA6570">
            <w:pPr>
              <w:pStyle w:val="aff0"/>
            </w:pPr>
            <w:r>
              <w:rPr>
                <w:rFonts w:hint="eastAsia"/>
              </w:rPr>
              <w:t>情報資産名</w:t>
            </w:r>
          </w:p>
        </w:tc>
        <w:tc>
          <w:tcPr>
            <w:tcW w:w="8476" w:type="dxa"/>
            <w:shd w:val="clear" w:color="auto" w:fill="215E99" w:themeFill="text2" w:themeFillTint="BF"/>
          </w:tcPr>
          <w:p w14:paraId="1BA6F6FB" w14:textId="77777777" w:rsidR="00DA6570" w:rsidRDefault="00DA6570">
            <w:pPr>
              <w:pStyle w:val="aff0"/>
            </w:pPr>
            <w:r>
              <w:rPr>
                <w:rFonts w:hint="eastAsia"/>
              </w:rPr>
              <w:t>内容</w:t>
            </w:r>
          </w:p>
        </w:tc>
      </w:tr>
      <w:tr w:rsidR="00DA6570" w14:paraId="2D8C4D75" w14:textId="77777777">
        <w:tc>
          <w:tcPr>
            <w:tcW w:w="1980" w:type="dxa"/>
          </w:tcPr>
          <w:p w14:paraId="7B9471F0" w14:textId="77777777" w:rsidR="00DA6570" w:rsidRPr="003C198F" w:rsidRDefault="00DA6570">
            <w:pPr>
              <w:pStyle w:val="afff6"/>
            </w:pPr>
            <w:r w:rsidRPr="003C198F">
              <w:rPr>
                <w:rFonts w:hint="eastAsia"/>
              </w:rPr>
              <w:t>顧客情報</w:t>
            </w:r>
          </w:p>
        </w:tc>
        <w:tc>
          <w:tcPr>
            <w:tcW w:w="8476" w:type="dxa"/>
          </w:tcPr>
          <w:p w14:paraId="08E3FDCD" w14:textId="77777777" w:rsidR="00DA6570" w:rsidRPr="003C198F" w:rsidRDefault="00DA6570">
            <w:pPr>
              <w:pStyle w:val="afff6"/>
            </w:pPr>
            <w:r w:rsidRPr="003C198F">
              <w:t>氏名、住所、電話番号、メールアドレス、クレジットカード情報など</w:t>
            </w:r>
          </w:p>
        </w:tc>
      </w:tr>
      <w:tr w:rsidR="00DA6570" w14:paraId="7AC26824" w14:textId="77777777">
        <w:tc>
          <w:tcPr>
            <w:tcW w:w="1980" w:type="dxa"/>
          </w:tcPr>
          <w:p w14:paraId="7A844CE1" w14:textId="77777777" w:rsidR="00DA6570" w:rsidRPr="003C198F" w:rsidRDefault="00DA6570">
            <w:pPr>
              <w:pStyle w:val="afff6"/>
            </w:pPr>
            <w:r w:rsidRPr="003C198F">
              <w:rPr>
                <w:rFonts w:hint="eastAsia"/>
              </w:rPr>
              <w:t>注文情報</w:t>
            </w:r>
          </w:p>
        </w:tc>
        <w:tc>
          <w:tcPr>
            <w:tcW w:w="8476" w:type="dxa"/>
          </w:tcPr>
          <w:p w14:paraId="4086499A" w14:textId="77777777" w:rsidR="00DA6570" w:rsidRPr="003C198F" w:rsidRDefault="00DA6570">
            <w:pPr>
              <w:pStyle w:val="afff6"/>
            </w:pPr>
            <w:r w:rsidRPr="003C198F">
              <w:t>商品名、購入日、購入金額など</w:t>
            </w:r>
          </w:p>
        </w:tc>
      </w:tr>
      <w:tr w:rsidR="00DA6570" w14:paraId="58FD04BB" w14:textId="77777777">
        <w:tc>
          <w:tcPr>
            <w:tcW w:w="1980" w:type="dxa"/>
          </w:tcPr>
          <w:p w14:paraId="0F222D0F" w14:textId="77777777" w:rsidR="00DA6570" w:rsidRPr="003C198F" w:rsidRDefault="00DA6570">
            <w:pPr>
              <w:pStyle w:val="afff6"/>
            </w:pPr>
            <w:r w:rsidRPr="003C198F">
              <w:rPr>
                <w:rFonts w:hint="eastAsia"/>
              </w:rPr>
              <w:t>在庫情報</w:t>
            </w:r>
          </w:p>
        </w:tc>
        <w:tc>
          <w:tcPr>
            <w:tcW w:w="8476" w:type="dxa"/>
          </w:tcPr>
          <w:p w14:paraId="2D275538" w14:textId="77777777" w:rsidR="00DA6570" w:rsidRPr="003C198F" w:rsidRDefault="00DA6570">
            <w:pPr>
              <w:pStyle w:val="afff6"/>
            </w:pPr>
            <w:r w:rsidRPr="003C198F">
              <w:t>商品の在庫数、入荷予定など</w:t>
            </w:r>
          </w:p>
        </w:tc>
      </w:tr>
      <w:tr w:rsidR="00DA6570" w14:paraId="2EFDF7F1" w14:textId="77777777">
        <w:tc>
          <w:tcPr>
            <w:tcW w:w="1980" w:type="dxa"/>
          </w:tcPr>
          <w:p w14:paraId="7DAB6D65" w14:textId="77777777" w:rsidR="00DA6570" w:rsidRPr="003C198F" w:rsidRDefault="00DA6570">
            <w:pPr>
              <w:pStyle w:val="afff6"/>
            </w:pPr>
            <w:r w:rsidRPr="003C198F">
              <w:rPr>
                <w:rFonts w:hint="eastAsia"/>
              </w:rPr>
              <w:t>支払い情報</w:t>
            </w:r>
          </w:p>
        </w:tc>
        <w:tc>
          <w:tcPr>
            <w:tcW w:w="8476" w:type="dxa"/>
          </w:tcPr>
          <w:p w14:paraId="3490B860" w14:textId="77777777" w:rsidR="00DA6570" w:rsidRPr="003C198F" w:rsidRDefault="00DA6570">
            <w:pPr>
              <w:pStyle w:val="afff6"/>
            </w:pPr>
            <w:r w:rsidRPr="003C198F">
              <w:t>クレジットカード情報、銀行口座情報など</w:t>
            </w:r>
          </w:p>
        </w:tc>
      </w:tr>
    </w:tbl>
    <w:p w14:paraId="689A3630" w14:textId="77777777" w:rsidR="001C6A07" w:rsidRDefault="001C6A07" w:rsidP="001C6A07"/>
    <w:p w14:paraId="6E88158A" w14:textId="1A4BCA3D" w:rsidR="00DA6570" w:rsidRDefault="00DA6570" w:rsidP="00DA6570">
      <w:pPr>
        <w:pStyle w:val="aff4"/>
      </w:pPr>
      <w:r>
        <w:rPr>
          <w:rFonts w:hint="eastAsia"/>
        </w:rPr>
        <w:t>ステップ2</w:t>
      </w:r>
      <w:r>
        <w:t>：</w:t>
      </w:r>
      <w:r>
        <w:rPr>
          <w:rFonts w:hint="eastAsia"/>
        </w:rPr>
        <w:t>リスク特定</w:t>
      </w:r>
    </w:p>
    <w:p w14:paraId="75AF4D4F" w14:textId="32FCE30D" w:rsidR="00DA6570" w:rsidRDefault="00DA6570" w:rsidP="00DA6570">
      <w:r>
        <w:rPr>
          <w:rFonts w:hint="eastAsia"/>
        </w:rPr>
        <w:t>各情報資産に対する脅威と</w:t>
      </w:r>
      <w:bookmarkStart w:id="1594" w:name="■脆弱性21ー1－2"/>
      <w:r w:rsidR="002D4AD9">
        <w:fldChar w:fldCharType="begin"/>
      </w:r>
      <w:r w:rsidR="002D4AD9">
        <w:rPr>
          <w:rFonts w:hint="eastAsia"/>
        </w:rPr>
        <w:instrText xml:space="preserve">HYPERLINK </w:instrText>
      </w:r>
      <w:r w:rsidR="002D4AD9">
        <w:instrText xml:space="preserve"> \l "</w:instrText>
      </w:r>
      <w:r w:rsidR="002D4AD9">
        <w:rPr>
          <w:rFonts w:hint="eastAsia"/>
        </w:rPr>
        <w:instrText>■脆弱性</w:instrText>
      </w:r>
      <w:r w:rsidR="002D4AD9">
        <w:instrText>"</w:instrText>
      </w:r>
      <w:r w:rsidR="002D4AD9">
        <w:fldChar w:fldCharType="separate"/>
      </w:r>
      <w:r w:rsidRPr="002D4AD9">
        <w:rPr>
          <w:rStyle w:val="a7"/>
          <w:rFonts w:hint="eastAsia"/>
        </w:rPr>
        <w:t>脆弱性</w:t>
      </w:r>
      <w:r w:rsidR="002D4AD9">
        <w:fldChar w:fldCharType="end"/>
      </w:r>
      <w:bookmarkEnd w:id="1594"/>
      <w:r>
        <w:rPr>
          <w:rFonts w:hint="eastAsia"/>
        </w:rPr>
        <w:t>を特定します。</w:t>
      </w:r>
    </w:p>
    <w:tbl>
      <w:tblPr>
        <w:tblStyle w:val="aa"/>
        <w:tblW w:w="0" w:type="auto"/>
        <w:tblLook w:val="04A0" w:firstRow="1" w:lastRow="0" w:firstColumn="1" w:lastColumn="0" w:noHBand="0" w:noVBand="1"/>
      </w:tblPr>
      <w:tblGrid>
        <w:gridCol w:w="1555"/>
        <w:gridCol w:w="4252"/>
        <w:gridCol w:w="4649"/>
      </w:tblGrid>
      <w:tr w:rsidR="00DA6570" w14:paraId="1E6F60D7" w14:textId="77777777">
        <w:tc>
          <w:tcPr>
            <w:tcW w:w="1555" w:type="dxa"/>
            <w:shd w:val="clear" w:color="auto" w:fill="215E99" w:themeFill="text2" w:themeFillTint="BF"/>
          </w:tcPr>
          <w:p w14:paraId="6135CB67" w14:textId="77777777" w:rsidR="00DA6570" w:rsidRDefault="00DA6570">
            <w:pPr>
              <w:pStyle w:val="aff0"/>
            </w:pPr>
            <w:r>
              <w:rPr>
                <w:rFonts w:hint="eastAsia"/>
              </w:rPr>
              <w:t>情報資産名</w:t>
            </w:r>
          </w:p>
        </w:tc>
        <w:tc>
          <w:tcPr>
            <w:tcW w:w="4252" w:type="dxa"/>
            <w:shd w:val="clear" w:color="auto" w:fill="215E99" w:themeFill="text2" w:themeFillTint="BF"/>
          </w:tcPr>
          <w:p w14:paraId="67C92A6C" w14:textId="77777777" w:rsidR="00DA6570" w:rsidRDefault="00DA6570">
            <w:pPr>
              <w:pStyle w:val="aff0"/>
            </w:pPr>
            <w:r>
              <w:rPr>
                <w:rFonts w:hint="eastAsia"/>
              </w:rPr>
              <w:t>脅威</w:t>
            </w:r>
          </w:p>
        </w:tc>
        <w:tc>
          <w:tcPr>
            <w:tcW w:w="4649" w:type="dxa"/>
            <w:shd w:val="clear" w:color="auto" w:fill="215E99" w:themeFill="text2" w:themeFillTint="BF"/>
          </w:tcPr>
          <w:p w14:paraId="2B6D62AD" w14:textId="77777777" w:rsidR="00DA6570" w:rsidRDefault="00DA6570">
            <w:pPr>
              <w:pStyle w:val="aff0"/>
            </w:pPr>
            <w:r>
              <w:rPr>
                <w:rFonts w:hint="eastAsia"/>
              </w:rPr>
              <w:t>脆弱性</w:t>
            </w:r>
          </w:p>
        </w:tc>
      </w:tr>
      <w:tr w:rsidR="00DA6570" w14:paraId="446ABD20" w14:textId="77777777">
        <w:tc>
          <w:tcPr>
            <w:tcW w:w="1555" w:type="dxa"/>
          </w:tcPr>
          <w:p w14:paraId="31E2D15A" w14:textId="77777777" w:rsidR="00DA6570" w:rsidRDefault="00DA6570">
            <w:pPr>
              <w:pStyle w:val="afff6"/>
            </w:pPr>
            <w:r>
              <w:rPr>
                <w:rFonts w:hint="eastAsia"/>
              </w:rPr>
              <w:t>顧客情報</w:t>
            </w:r>
          </w:p>
        </w:tc>
        <w:tc>
          <w:tcPr>
            <w:tcW w:w="4252" w:type="dxa"/>
          </w:tcPr>
          <w:p w14:paraId="65863AD7" w14:textId="77777777" w:rsidR="00DA6570" w:rsidRDefault="00DA6570">
            <w:pPr>
              <w:pStyle w:val="afff6"/>
            </w:pPr>
            <w:r>
              <w:t>データの漏</w:t>
            </w:r>
            <w:r>
              <w:rPr>
                <w:rFonts w:hint="eastAsia"/>
              </w:rPr>
              <w:t>えい</w:t>
            </w:r>
            <w:r>
              <w:t>、フィッシング攻撃</w:t>
            </w:r>
          </w:p>
        </w:tc>
        <w:tc>
          <w:tcPr>
            <w:tcW w:w="4649" w:type="dxa"/>
          </w:tcPr>
          <w:p w14:paraId="698C3F71" w14:textId="44CA7169" w:rsidR="00DA6570" w:rsidRDefault="00DA6570">
            <w:pPr>
              <w:pStyle w:val="afff6"/>
            </w:pPr>
            <w:r>
              <w:t>弱いパスワード、</w:t>
            </w:r>
            <w:bookmarkStart w:id="1595" w:name="■暗号化21ー1－2"/>
            <w:r w:rsidR="003F2EC3">
              <w:fldChar w:fldCharType="begin"/>
            </w:r>
            <w:r w:rsidR="003F2EC3">
              <w:instrText>HYPERLINK  \l "■暗号化"</w:instrText>
            </w:r>
            <w:r w:rsidR="003F2EC3">
              <w:fldChar w:fldCharType="separate"/>
            </w:r>
            <w:r w:rsidRPr="003F2EC3">
              <w:rPr>
                <w:rStyle w:val="a7"/>
              </w:rPr>
              <w:t>暗号化</w:t>
            </w:r>
            <w:bookmarkEnd w:id="1595"/>
            <w:r w:rsidR="003F2EC3">
              <w:fldChar w:fldCharType="end"/>
            </w:r>
            <w:r>
              <w:t>されていないデータ通信</w:t>
            </w:r>
          </w:p>
        </w:tc>
      </w:tr>
      <w:tr w:rsidR="00DA6570" w14:paraId="2994DEB6" w14:textId="77777777">
        <w:tc>
          <w:tcPr>
            <w:tcW w:w="1555" w:type="dxa"/>
          </w:tcPr>
          <w:p w14:paraId="4DE63DC1" w14:textId="77777777" w:rsidR="00DA6570" w:rsidRDefault="00DA6570">
            <w:pPr>
              <w:pStyle w:val="afff6"/>
            </w:pPr>
            <w:r>
              <w:rPr>
                <w:rFonts w:hint="eastAsia"/>
              </w:rPr>
              <w:t>注文情報</w:t>
            </w:r>
          </w:p>
        </w:tc>
        <w:bookmarkStart w:id="1596" w:name="■改ざん21ー1ー2"/>
        <w:tc>
          <w:tcPr>
            <w:tcW w:w="4252" w:type="dxa"/>
          </w:tcPr>
          <w:p w14:paraId="14DBF9BF" w14:textId="33D3E631" w:rsidR="00DA6570" w:rsidRDefault="00381D7D">
            <w:pPr>
              <w:pStyle w:val="afff6"/>
            </w:pPr>
            <w:r>
              <w:fldChar w:fldCharType="begin"/>
            </w:r>
            <w:r>
              <w:instrText>HYPERLINK  \l "■改ざん"</w:instrText>
            </w:r>
            <w:r>
              <w:fldChar w:fldCharType="separate"/>
            </w:r>
            <w:r w:rsidR="00DA6570" w:rsidRPr="00381D7D">
              <w:rPr>
                <w:rStyle w:val="a7"/>
              </w:rPr>
              <w:t>改ざん</w:t>
            </w:r>
            <w:bookmarkEnd w:id="1596"/>
            <w:r>
              <w:fldChar w:fldCharType="end"/>
            </w:r>
            <w:r w:rsidR="00DA6570">
              <w:t>、</w:t>
            </w:r>
            <w:bookmarkStart w:id="1597" w:name="■不正アクセス21ー1ー2"/>
            <w:r w:rsidR="002244F4">
              <w:fldChar w:fldCharType="begin"/>
            </w:r>
            <w:r w:rsidR="002244F4">
              <w:instrText>HYPERLINK  \l "■不正アクセス"</w:instrText>
            </w:r>
            <w:r w:rsidR="002244F4">
              <w:fldChar w:fldCharType="separate"/>
            </w:r>
            <w:r w:rsidR="00DA6570" w:rsidRPr="002244F4">
              <w:rPr>
                <w:rStyle w:val="a7"/>
              </w:rPr>
              <w:t>不正アクセス</w:t>
            </w:r>
            <w:bookmarkEnd w:id="1597"/>
            <w:r w:rsidR="002244F4">
              <w:fldChar w:fldCharType="end"/>
            </w:r>
          </w:p>
        </w:tc>
        <w:tc>
          <w:tcPr>
            <w:tcW w:w="4649" w:type="dxa"/>
          </w:tcPr>
          <w:p w14:paraId="5608C5B0" w14:textId="77777777" w:rsidR="00DA6570" w:rsidRDefault="00DA6570">
            <w:pPr>
              <w:pStyle w:val="afff6"/>
            </w:pPr>
            <w:r>
              <w:t>セキュリティパッチの未適用、不適切なアクセス権限管理</w:t>
            </w:r>
          </w:p>
        </w:tc>
      </w:tr>
      <w:tr w:rsidR="00DA6570" w14:paraId="37E3B451" w14:textId="77777777">
        <w:tc>
          <w:tcPr>
            <w:tcW w:w="1555" w:type="dxa"/>
          </w:tcPr>
          <w:p w14:paraId="4F30A390" w14:textId="77777777" w:rsidR="00DA6570" w:rsidRDefault="00DA6570">
            <w:pPr>
              <w:pStyle w:val="afff6"/>
            </w:pPr>
            <w:r>
              <w:rPr>
                <w:rFonts w:hint="eastAsia"/>
              </w:rPr>
              <w:t>在庫情報</w:t>
            </w:r>
          </w:p>
        </w:tc>
        <w:tc>
          <w:tcPr>
            <w:tcW w:w="4252" w:type="dxa"/>
          </w:tcPr>
          <w:p w14:paraId="17FFB50A" w14:textId="77777777" w:rsidR="00DA6570" w:rsidRDefault="00DA6570">
            <w:pPr>
              <w:pStyle w:val="afff6"/>
            </w:pPr>
            <w:r>
              <w:t>データの改ざん、誤った更新</w:t>
            </w:r>
          </w:p>
        </w:tc>
        <w:tc>
          <w:tcPr>
            <w:tcW w:w="4649" w:type="dxa"/>
          </w:tcPr>
          <w:p w14:paraId="47D0FF6C" w14:textId="7D202CF8" w:rsidR="00DA6570" w:rsidRDefault="00DA6570">
            <w:pPr>
              <w:pStyle w:val="afff6"/>
            </w:pPr>
            <w:r>
              <w:t>適切な監査ログがない、</w:t>
            </w:r>
            <w:bookmarkStart w:id="1598" w:name="■アクセス制御21ー1－2"/>
            <w:r w:rsidR="00EE2B43">
              <w:fldChar w:fldCharType="begin"/>
            </w:r>
            <w:r w:rsidR="00EE2B43">
              <w:instrText>HYPERLINK  \l "■アクセス制御"</w:instrText>
            </w:r>
            <w:r w:rsidR="00EE2B43">
              <w:fldChar w:fldCharType="separate"/>
            </w:r>
            <w:r w:rsidRPr="00EE2B43">
              <w:rPr>
                <w:rStyle w:val="a7"/>
              </w:rPr>
              <w:t>アクセス制御</w:t>
            </w:r>
            <w:bookmarkEnd w:id="1598"/>
            <w:r w:rsidR="00EE2B43">
              <w:fldChar w:fldCharType="end"/>
            </w:r>
            <w:r>
              <w:t>の欠如</w:t>
            </w:r>
          </w:p>
        </w:tc>
      </w:tr>
      <w:tr w:rsidR="00DA6570" w14:paraId="086BF9F4" w14:textId="77777777">
        <w:tc>
          <w:tcPr>
            <w:tcW w:w="1555" w:type="dxa"/>
          </w:tcPr>
          <w:p w14:paraId="35895859" w14:textId="77777777" w:rsidR="00DA6570" w:rsidRDefault="00DA6570">
            <w:pPr>
              <w:pStyle w:val="afff6"/>
            </w:pPr>
            <w:r>
              <w:rPr>
                <w:rFonts w:hint="eastAsia"/>
              </w:rPr>
              <w:t>支払い情報</w:t>
            </w:r>
          </w:p>
        </w:tc>
        <w:tc>
          <w:tcPr>
            <w:tcW w:w="4252" w:type="dxa"/>
          </w:tcPr>
          <w:p w14:paraId="710F2EC3" w14:textId="77777777" w:rsidR="00DA6570" w:rsidRDefault="00DA6570">
            <w:pPr>
              <w:pStyle w:val="afff6"/>
            </w:pPr>
            <w:r>
              <w:t>クレジットカード情報の盗難、不正取引</w:t>
            </w:r>
          </w:p>
        </w:tc>
        <w:tc>
          <w:tcPr>
            <w:tcW w:w="4649" w:type="dxa"/>
          </w:tcPr>
          <w:p w14:paraId="6E81E646" w14:textId="77777777" w:rsidR="00DA6570" w:rsidRDefault="00DA6570">
            <w:pPr>
              <w:pStyle w:val="afff6"/>
            </w:pPr>
            <w:r>
              <w:t>PCI DSS</w:t>
            </w:r>
            <w:r>
              <w:rPr>
                <w:rFonts w:hint="eastAsia"/>
              </w:rPr>
              <w:t>に準拠していないサービスの利用</w:t>
            </w:r>
            <w:r>
              <w:t>、暗号化されていないストレージ</w:t>
            </w:r>
          </w:p>
        </w:tc>
      </w:tr>
    </w:tbl>
    <w:p w14:paraId="3160B61F" w14:textId="77777777" w:rsidR="00DA6570" w:rsidRDefault="00DA6570" w:rsidP="00DA6570">
      <w:pPr>
        <w:ind w:firstLineChars="0" w:firstLine="0"/>
      </w:pPr>
    </w:p>
    <w:p w14:paraId="66378ABE" w14:textId="77777777" w:rsidR="00DA6570" w:rsidRDefault="00DA6570" w:rsidP="00DA6570">
      <w:pPr>
        <w:pStyle w:val="aff4"/>
      </w:pPr>
      <w:r>
        <w:rPr>
          <w:rFonts w:hint="eastAsia"/>
        </w:rPr>
        <w:t>ステップ3</w:t>
      </w:r>
      <w:r>
        <w:t>：リスク</w:t>
      </w:r>
      <w:r>
        <w:rPr>
          <w:rFonts w:hint="eastAsia"/>
        </w:rPr>
        <w:t>分析</w:t>
      </w:r>
    </w:p>
    <w:p w14:paraId="7BD27FCC" w14:textId="36333F3E" w:rsidR="00DA6570" w:rsidRDefault="00DA6570" w:rsidP="00DA6570">
      <w:r>
        <w:rPr>
          <w:rFonts w:hint="eastAsia"/>
        </w:rPr>
        <w:t>脅威と脆弱性がもたらすリスクを評価し、リスクレベルを「高」「中」「低」に分類します。</w:t>
      </w:r>
    </w:p>
    <w:tbl>
      <w:tblPr>
        <w:tblStyle w:val="aa"/>
        <w:tblW w:w="0" w:type="auto"/>
        <w:tblLook w:val="04A0" w:firstRow="1" w:lastRow="0" w:firstColumn="1" w:lastColumn="0" w:noHBand="0" w:noVBand="1"/>
      </w:tblPr>
      <w:tblGrid>
        <w:gridCol w:w="5228"/>
        <w:gridCol w:w="5228"/>
      </w:tblGrid>
      <w:tr w:rsidR="00DA6570" w14:paraId="3C42E985" w14:textId="77777777">
        <w:tc>
          <w:tcPr>
            <w:tcW w:w="5228" w:type="dxa"/>
            <w:shd w:val="clear" w:color="auto" w:fill="215E99" w:themeFill="text2" w:themeFillTint="BF"/>
          </w:tcPr>
          <w:p w14:paraId="557DC113" w14:textId="77777777" w:rsidR="00DA6570" w:rsidRDefault="00DA6570">
            <w:pPr>
              <w:pStyle w:val="aff0"/>
            </w:pPr>
            <w:r>
              <w:rPr>
                <w:rFonts w:hint="eastAsia"/>
              </w:rPr>
              <w:t>情報資産名</w:t>
            </w:r>
          </w:p>
        </w:tc>
        <w:tc>
          <w:tcPr>
            <w:tcW w:w="5228" w:type="dxa"/>
            <w:shd w:val="clear" w:color="auto" w:fill="215E99" w:themeFill="text2" w:themeFillTint="BF"/>
          </w:tcPr>
          <w:p w14:paraId="5464DB6E" w14:textId="77777777" w:rsidR="00DA6570" w:rsidRDefault="00DA6570">
            <w:pPr>
              <w:pStyle w:val="aff0"/>
            </w:pPr>
            <w:r>
              <w:rPr>
                <w:rFonts w:hint="eastAsia"/>
              </w:rPr>
              <w:t>リスクレベル</w:t>
            </w:r>
          </w:p>
        </w:tc>
      </w:tr>
      <w:tr w:rsidR="00DA6570" w14:paraId="46FA9861" w14:textId="77777777">
        <w:tc>
          <w:tcPr>
            <w:tcW w:w="5228" w:type="dxa"/>
          </w:tcPr>
          <w:p w14:paraId="6E0575FF" w14:textId="77777777" w:rsidR="00DA6570" w:rsidRDefault="00DA6570" w:rsidP="00D21513">
            <w:pPr>
              <w:pStyle w:val="afff6"/>
            </w:pPr>
            <w:r>
              <w:rPr>
                <w:rFonts w:hint="eastAsia"/>
              </w:rPr>
              <w:t>顧客情報の漏えい</w:t>
            </w:r>
          </w:p>
        </w:tc>
        <w:tc>
          <w:tcPr>
            <w:tcW w:w="5228" w:type="dxa"/>
          </w:tcPr>
          <w:p w14:paraId="628C99F1" w14:textId="77777777" w:rsidR="00DA6570" w:rsidRDefault="00DA6570" w:rsidP="00D21513">
            <w:pPr>
              <w:pStyle w:val="afff6"/>
            </w:pPr>
            <w:r>
              <w:rPr>
                <w:rFonts w:hint="eastAsia"/>
              </w:rPr>
              <w:t>高</w:t>
            </w:r>
          </w:p>
        </w:tc>
      </w:tr>
      <w:tr w:rsidR="00DA6570" w14:paraId="6CDE39FE" w14:textId="77777777">
        <w:tc>
          <w:tcPr>
            <w:tcW w:w="5228" w:type="dxa"/>
          </w:tcPr>
          <w:p w14:paraId="16B49550" w14:textId="77777777" w:rsidR="00DA6570" w:rsidRDefault="00DA6570" w:rsidP="00D21513">
            <w:pPr>
              <w:pStyle w:val="afff6"/>
            </w:pPr>
            <w:r>
              <w:rPr>
                <w:rFonts w:hint="eastAsia"/>
              </w:rPr>
              <w:t>注文情報の改ざん</w:t>
            </w:r>
          </w:p>
        </w:tc>
        <w:tc>
          <w:tcPr>
            <w:tcW w:w="5228" w:type="dxa"/>
          </w:tcPr>
          <w:p w14:paraId="28D0C9E6" w14:textId="77777777" w:rsidR="00DA6570" w:rsidRDefault="00DA6570" w:rsidP="00D21513">
            <w:pPr>
              <w:pStyle w:val="afff6"/>
            </w:pPr>
            <w:r>
              <w:rPr>
                <w:rFonts w:hint="eastAsia"/>
              </w:rPr>
              <w:t>中</w:t>
            </w:r>
          </w:p>
        </w:tc>
      </w:tr>
      <w:tr w:rsidR="00DA6570" w14:paraId="394AF699" w14:textId="77777777">
        <w:tc>
          <w:tcPr>
            <w:tcW w:w="5228" w:type="dxa"/>
          </w:tcPr>
          <w:p w14:paraId="2463C361" w14:textId="77777777" w:rsidR="00DA6570" w:rsidRDefault="00DA6570" w:rsidP="00D21513">
            <w:pPr>
              <w:pStyle w:val="afff6"/>
            </w:pPr>
            <w:r>
              <w:rPr>
                <w:rFonts w:hint="eastAsia"/>
              </w:rPr>
              <w:t>在庫情報の誤った更新</w:t>
            </w:r>
          </w:p>
        </w:tc>
        <w:tc>
          <w:tcPr>
            <w:tcW w:w="5228" w:type="dxa"/>
          </w:tcPr>
          <w:p w14:paraId="224B2EB1" w14:textId="77777777" w:rsidR="00DA6570" w:rsidRDefault="00DA6570" w:rsidP="00D21513">
            <w:pPr>
              <w:pStyle w:val="afff6"/>
            </w:pPr>
            <w:r>
              <w:rPr>
                <w:rFonts w:hint="eastAsia"/>
              </w:rPr>
              <w:t>中</w:t>
            </w:r>
          </w:p>
        </w:tc>
      </w:tr>
      <w:tr w:rsidR="00DA6570" w14:paraId="211CE4F1" w14:textId="77777777">
        <w:tc>
          <w:tcPr>
            <w:tcW w:w="5228" w:type="dxa"/>
          </w:tcPr>
          <w:p w14:paraId="0BE30B33" w14:textId="77777777" w:rsidR="00DA6570" w:rsidRDefault="00DA6570" w:rsidP="00D21513">
            <w:pPr>
              <w:pStyle w:val="afff6"/>
            </w:pPr>
            <w:r>
              <w:rPr>
                <w:rFonts w:hint="eastAsia"/>
              </w:rPr>
              <w:t>支払い情報の盗難</w:t>
            </w:r>
          </w:p>
        </w:tc>
        <w:tc>
          <w:tcPr>
            <w:tcW w:w="5228" w:type="dxa"/>
          </w:tcPr>
          <w:p w14:paraId="20315F2C" w14:textId="77777777" w:rsidR="00DA6570" w:rsidRDefault="00DA6570" w:rsidP="00D21513">
            <w:pPr>
              <w:pStyle w:val="afff6"/>
            </w:pPr>
            <w:r>
              <w:rPr>
                <w:rFonts w:hint="eastAsia"/>
              </w:rPr>
              <w:t>高</w:t>
            </w:r>
          </w:p>
        </w:tc>
      </w:tr>
    </w:tbl>
    <w:p w14:paraId="6C87AFBD" w14:textId="77777777" w:rsidR="00DA6570" w:rsidRDefault="00DA6570" w:rsidP="00DA6570"/>
    <w:p w14:paraId="2C6DDCB9" w14:textId="5F56A2F2" w:rsidR="00DA6570" w:rsidRDefault="00DA6570" w:rsidP="00DA6570">
      <w:pPr>
        <w:pStyle w:val="aff4"/>
      </w:pPr>
      <w:r>
        <w:rPr>
          <w:rFonts w:hint="eastAsia"/>
        </w:rPr>
        <w:t>ステップ4：</w:t>
      </w:r>
      <w:bookmarkStart w:id="1599" w:name="■リスク評価21ー1ー2"/>
      <w:r w:rsidR="00FF215F">
        <w:fldChar w:fldCharType="begin"/>
      </w:r>
      <w:r w:rsidR="00FF215F">
        <w:rPr>
          <w:rFonts w:hint="eastAsia"/>
        </w:rPr>
        <w:instrText xml:space="preserve">HYPERLINK </w:instrText>
      </w:r>
      <w:r w:rsidR="00FF215F">
        <w:instrText xml:space="preserve"> \l "</w:instrText>
      </w:r>
      <w:r w:rsidR="00FF215F">
        <w:rPr>
          <w:rFonts w:hint="eastAsia"/>
        </w:rPr>
        <w:instrText>■リスク評価</w:instrText>
      </w:r>
      <w:r w:rsidR="00FF215F">
        <w:instrText>"</w:instrText>
      </w:r>
      <w:r w:rsidR="00FF215F">
        <w:fldChar w:fldCharType="separate"/>
      </w:r>
      <w:r w:rsidRPr="00FF215F">
        <w:rPr>
          <w:rStyle w:val="a7"/>
          <w:rFonts w:hint="eastAsia"/>
        </w:rPr>
        <w:t>リスク評価</w:t>
      </w:r>
      <w:bookmarkEnd w:id="1599"/>
      <w:r w:rsidR="00FF215F">
        <w:fldChar w:fldCharType="end"/>
      </w:r>
    </w:p>
    <w:p w14:paraId="0DB970D0" w14:textId="77777777" w:rsidR="00DA6570" w:rsidRPr="00A9525C" w:rsidRDefault="00DA6570" w:rsidP="00DA6570">
      <w:r>
        <w:rPr>
          <w:rFonts w:hint="eastAsia"/>
        </w:rPr>
        <w:t>リスク分析の結果をもとに、リスクの優先順位を決定し、それに対する対応策（リスク軽減、リスク回避、リスク受容など）を検討します。</w:t>
      </w:r>
    </w:p>
    <w:p w14:paraId="1E29999B" w14:textId="77777777" w:rsidR="00DA6570" w:rsidRDefault="00DA6570" w:rsidP="00DA6570">
      <w:pPr>
        <w:ind w:firstLineChars="0" w:firstLine="0"/>
      </w:pPr>
    </w:p>
    <w:p w14:paraId="3CF69212" w14:textId="77777777" w:rsidR="00DA6570" w:rsidRDefault="00DA6570" w:rsidP="00DA6570">
      <w:pPr>
        <w:pStyle w:val="8"/>
      </w:pPr>
      <w:r>
        <w:t>2.適用宣言書の作成</w:t>
      </w:r>
    </w:p>
    <w:p w14:paraId="5A4E904F" w14:textId="77777777" w:rsidR="00DA6570" w:rsidRDefault="00DA6570" w:rsidP="00DA6570">
      <w:r>
        <w:rPr>
          <w:rFonts w:hint="eastAsia"/>
        </w:rPr>
        <w:t>リスクアセスメントの結果に基づいて、</w:t>
      </w:r>
      <w:r>
        <w:t>管理策を導入する適用宣言書を作成します。</w:t>
      </w:r>
    </w:p>
    <w:p w14:paraId="13030363" w14:textId="7B7E8269" w:rsidR="00DA6570" w:rsidRPr="001D3CD4" w:rsidRDefault="00DA6570" w:rsidP="00DA6570">
      <w:r>
        <w:rPr>
          <w:rFonts w:hint="eastAsia"/>
        </w:rPr>
        <w:t>※管理策は、</w:t>
      </w:r>
      <w:bookmarkStart w:id="1600" w:name="■ISMS21ー1ー2"/>
      <w:r w:rsidR="00D7057D">
        <w:fldChar w:fldCharType="begin"/>
      </w:r>
      <w:r w:rsidR="00D7057D">
        <w:rPr>
          <w:rFonts w:hint="eastAsia"/>
        </w:rPr>
        <w:instrText xml:space="preserve">HYPERLINK </w:instrText>
      </w:r>
      <w:r w:rsidR="00D7057D">
        <w:instrText xml:space="preserve"> \l "</w:instrText>
      </w:r>
      <w:r w:rsidR="00D7057D">
        <w:rPr>
          <w:rFonts w:hint="eastAsia"/>
        </w:rPr>
        <w:instrText>■</w:instrText>
      </w:r>
      <w:r w:rsidR="00D7057D">
        <w:instrText>ISMS"</w:instrText>
      </w:r>
      <w:r w:rsidR="00D7057D">
        <w:fldChar w:fldCharType="separate"/>
      </w:r>
      <w:r w:rsidRPr="00D7057D">
        <w:rPr>
          <w:rStyle w:val="a7"/>
          <w:rFonts w:hint="eastAsia"/>
        </w:rPr>
        <w:t>ISMS</w:t>
      </w:r>
      <w:bookmarkEnd w:id="1600"/>
      <w:r w:rsidR="00D7057D">
        <w:fldChar w:fldCharType="end"/>
      </w:r>
      <w:r>
        <w:rPr>
          <w:rFonts w:hint="eastAsia"/>
        </w:rPr>
        <w:t>の管理策だけでなく</w:t>
      </w:r>
      <w:bookmarkStart w:id="1601" w:name="■NISTサイバーセキュリティフレームワーク（CSF）21ー1ー2"/>
      <w:r w:rsidR="00D838C5">
        <w:fldChar w:fldCharType="begin"/>
      </w:r>
      <w:r w:rsidR="00D838C5">
        <w:rPr>
          <w:rFonts w:hint="eastAsia"/>
        </w:rPr>
        <w:instrText xml:space="preserve">HYPERLINK </w:instrText>
      </w:r>
      <w:r w:rsidR="00D838C5">
        <w:instrText xml:space="preserve"> \l "</w:instrText>
      </w:r>
      <w:r w:rsidR="00D838C5">
        <w:rPr>
          <w:rFonts w:hint="eastAsia"/>
        </w:rPr>
        <w:instrText>■</w:instrText>
      </w:r>
      <w:r w:rsidR="00D838C5">
        <w:instrText>NISTサイバーセキュリティフレームワーク（CSF）"</w:instrText>
      </w:r>
      <w:r w:rsidR="00D838C5">
        <w:fldChar w:fldCharType="separate"/>
      </w:r>
      <w:r w:rsidRPr="00D838C5">
        <w:rPr>
          <w:rStyle w:val="a7"/>
          <w:rFonts w:hint="eastAsia"/>
        </w:rPr>
        <w:t>CSF</w:t>
      </w:r>
      <w:r w:rsidR="00D838C5">
        <w:fldChar w:fldCharType="end"/>
      </w:r>
      <w:bookmarkEnd w:id="1601"/>
      <w:r>
        <w:rPr>
          <w:rFonts w:hint="eastAsia"/>
        </w:rPr>
        <w:t>2.0の管理策も参考にできます。CSF2.0の管理策については、「付録：CSF2.0」を参照してください。</w:t>
      </w:r>
    </w:p>
    <w:tbl>
      <w:tblPr>
        <w:tblStyle w:val="aa"/>
        <w:tblW w:w="10485" w:type="dxa"/>
        <w:tblLook w:val="04A0" w:firstRow="1" w:lastRow="0" w:firstColumn="1" w:lastColumn="0" w:noHBand="0" w:noVBand="1"/>
      </w:tblPr>
      <w:tblGrid>
        <w:gridCol w:w="1980"/>
        <w:gridCol w:w="1984"/>
        <w:gridCol w:w="993"/>
        <w:gridCol w:w="5528"/>
      </w:tblGrid>
      <w:tr w:rsidR="00DA6570" w14:paraId="40CC050B" w14:textId="77777777">
        <w:tc>
          <w:tcPr>
            <w:tcW w:w="1980" w:type="dxa"/>
            <w:shd w:val="clear" w:color="auto" w:fill="215E99" w:themeFill="text2" w:themeFillTint="BF"/>
          </w:tcPr>
          <w:p w14:paraId="75A5BAE3" w14:textId="77777777" w:rsidR="00DA6570" w:rsidRDefault="00DA6570">
            <w:pPr>
              <w:pStyle w:val="aff0"/>
            </w:pPr>
            <w:r>
              <w:rPr>
                <w:rFonts w:hint="eastAsia"/>
              </w:rPr>
              <w:t>情報資産</w:t>
            </w:r>
          </w:p>
        </w:tc>
        <w:tc>
          <w:tcPr>
            <w:tcW w:w="1984" w:type="dxa"/>
            <w:shd w:val="clear" w:color="auto" w:fill="215E99" w:themeFill="text2" w:themeFillTint="BF"/>
          </w:tcPr>
          <w:p w14:paraId="71FF9311" w14:textId="77777777" w:rsidR="00DA6570" w:rsidRDefault="00DA6570">
            <w:pPr>
              <w:pStyle w:val="aff0"/>
            </w:pPr>
            <w:r>
              <w:rPr>
                <w:rFonts w:hint="eastAsia"/>
              </w:rPr>
              <w:t>リスク内容</w:t>
            </w:r>
          </w:p>
        </w:tc>
        <w:tc>
          <w:tcPr>
            <w:tcW w:w="993" w:type="dxa"/>
            <w:shd w:val="clear" w:color="auto" w:fill="215E99" w:themeFill="text2" w:themeFillTint="BF"/>
          </w:tcPr>
          <w:p w14:paraId="74B9F613" w14:textId="77777777" w:rsidR="00DA6570" w:rsidRDefault="00DA6570">
            <w:pPr>
              <w:pStyle w:val="aff0"/>
            </w:pPr>
            <w:r>
              <w:rPr>
                <w:rFonts w:hint="eastAsia"/>
              </w:rPr>
              <w:t>リスクレベル</w:t>
            </w:r>
          </w:p>
        </w:tc>
        <w:tc>
          <w:tcPr>
            <w:tcW w:w="5528" w:type="dxa"/>
            <w:shd w:val="clear" w:color="auto" w:fill="215E99" w:themeFill="text2" w:themeFillTint="BF"/>
          </w:tcPr>
          <w:p w14:paraId="1D221D55" w14:textId="77777777" w:rsidR="00DA6570" w:rsidRDefault="00DA6570">
            <w:pPr>
              <w:pStyle w:val="aff0"/>
            </w:pPr>
            <w:r>
              <w:rPr>
                <w:rFonts w:hint="eastAsia"/>
              </w:rPr>
              <w:t>適用する</w:t>
            </w:r>
            <w:r w:rsidRPr="005A0A8B">
              <w:rPr>
                <w:rFonts w:hint="eastAsia"/>
              </w:rPr>
              <w:t>管理策</w:t>
            </w:r>
          </w:p>
        </w:tc>
      </w:tr>
      <w:tr w:rsidR="00DA6570" w14:paraId="4BE40A4A" w14:textId="77777777">
        <w:tc>
          <w:tcPr>
            <w:tcW w:w="1980" w:type="dxa"/>
          </w:tcPr>
          <w:p w14:paraId="6DEA558E" w14:textId="77777777" w:rsidR="00DA6570" w:rsidRPr="0078746D" w:rsidRDefault="00DA6570">
            <w:pPr>
              <w:pStyle w:val="afff6"/>
            </w:pPr>
            <w:r w:rsidRPr="0078746D">
              <w:rPr>
                <w:rFonts w:hint="eastAsia"/>
              </w:rPr>
              <w:t>顧客情報</w:t>
            </w:r>
            <w:r>
              <w:t>（</w:t>
            </w:r>
            <w:r w:rsidRPr="0078746D">
              <w:t>氏名、住所、電話番号、メールアドレス、クレジットカード情報</w:t>
            </w:r>
            <w:r>
              <w:t>）</w:t>
            </w:r>
          </w:p>
        </w:tc>
        <w:tc>
          <w:tcPr>
            <w:tcW w:w="1984" w:type="dxa"/>
          </w:tcPr>
          <w:p w14:paraId="51E10B44" w14:textId="77777777" w:rsidR="00DA6570" w:rsidRPr="0078746D" w:rsidRDefault="00DA6570">
            <w:pPr>
              <w:pStyle w:val="afff6"/>
            </w:pPr>
            <w:r w:rsidRPr="0078746D">
              <w:rPr>
                <w:rFonts w:hint="eastAsia"/>
              </w:rPr>
              <w:t>不正アクセスによる個人情報の漏えい</w:t>
            </w:r>
          </w:p>
        </w:tc>
        <w:tc>
          <w:tcPr>
            <w:tcW w:w="993" w:type="dxa"/>
          </w:tcPr>
          <w:p w14:paraId="417A1216" w14:textId="77777777" w:rsidR="00DA6570" w:rsidRPr="0078746D" w:rsidRDefault="00DA6570">
            <w:pPr>
              <w:pStyle w:val="afff6"/>
            </w:pPr>
            <w:r w:rsidRPr="0078746D">
              <w:rPr>
                <w:rFonts w:hint="eastAsia"/>
              </w:rPr>
              <w:t>高</w:t>
            </w:r>
          </w:p>
        </w:tc>
        <w:tc>
          <w:tcPr>
            <w:tcW w:w="5528" w:type="dxa"/>
          </w:tcPr>
          <w:p w14:paraId="03149C6E" w14:textId="77777777" w:rsidR="00DA6570" w:rsidRDefault="00DA6570">
            <w:pPr>
              <w:pStyle w:val="afff6"/>
            </w:pPr>
            <w:r w:rsidRPr="0078746D">
              <w:rPr>
                <w:rFonts w:hint="eastAsia"/>
              </w:rPr>
              <w:t>情報セキュリティのための方針群（</w:t>
            </w:r>
            <w:r w:rsidRPr="0078746D">
              <w:t>5.1）</w:t>
            </w:r>
          </w:p>
          <w:p w14:paraId="48C1D18C" w14:textId="77777777" w:rsidR="00DA6570" w:rsidRPr="0078746D" w:rsidRDefault="00DA6570">
            <w:pPr>
              <w:pStyle w:val="afff6"/>
            </w:pPr>
            <w:r w:rsidRPr="0078746D">
              <w:t>個人情報の取扱いに関する方針を策定し、従業員に周知。</w:t>
            </w:r>
          </w:p>
          <w:p w14:paraId="4E90BA6F" w14:textId="77777777" w:rsidR="00DA6570" w:rsidRDefault="00DA6570">
            <w:pPr>
              <w:pStyle w:val="afff6"/>
            </w:pPr>
            <w:r w:rsidRPr="0078746D">
              <w:t>アクセス制御（</w:t>
            </w:r>
            <w:r w:rsidRPr="0078746D">
              <w:rPr>
                <w:rFonts w:hint="eastAsia"/>
              </w:rPr>
              <w:t>5.15）</w:t>
            </w:r>
          </w:p>
          <w:p w14:paraId="214D0540" w14:textId="77777777" w:rsidR="00DA6570" w:rsidRPr="0078746D" w:rsidRDefault="00DA6570">
            <w:pPr>
              <w:pStyle w:val="afff6"/>
            </w:pPr>
            <w:r w:rsidRPr="0078746D">
              <w:t>顧客情報へのアクセス権を最小限に制限。</w:t>
            </w:r>
          </w:p>
          <w:p w14:paraId="22CF2252" w14:textId="77777777" w:rsidR="00DA6570" w:rsidRDefault="00DA6570">
            <w:pPr>
              <w:pStyle w:val="afff6"/>
            </w:pPr>
            <w:r w:rsidRPr="0078746D">
              <w:t>暗号の利用</w:t>
            </w:r>
            <w:r w:rsidRPr="0078746D">
              <w:rPr>
                <w:rFonts w:hint="eastAsia"/>
              </w:rPr>
              <w:t>（8.24）</w:t>
            </w:r>
          </w:p>
          <w:p w14:paraId="7F6474DC" w14:textId="77777777" w:rsidR="00DA6570" w:rsidRPr="0078746D" w:rsidRDefault="00DA6570">
            <w:pPr>
              <w:pStyle w:val="afff6"/>
            </w:pPr>
            <w:r w:rsidRPr="0078746D">
              <w:t>顧客情報を保存時・転送時に暗号化。</w:t>
            </w:r>
          </w:p>
        </w:tc>
      </w:tr>
      <w:tr w:rsidR="00DA6570" w14:paraId="72AE54F5" w14:textId="77777777">
        <w:tc>
          <w:tcPr>
            <w:tcW w:w="1980" w:type="dxa"/>
          </w:tcPr>
          <w:p w14:paraId="066BA828" w14:textId="77777777" w:rsidR="00DA6570" w:rsidRPr="0078746D" w:rsidRDefault="00DA6570">
            <w:pPr>
              <w:pStyle w:val="afff6"/>
            </w:pPr>
            <w:r w:rsidRPr="0078746D">
              <w:rPr>
                <w:rFonts w:hint="eastAsia"/>
              </w:rPr>
              <w:t>注文情報</w:t>
            </w:r>
            <w:r>
              <w:t>（</w:t>
            </w:r>
            <w:r w:rsidRPr="0078746D">
              <w:t>商品名、購入日、購入金額など</w:t>
            </w:r>
            <w:r>
              <w:t>）</w:t>
            </w:r>
          </w:p>
        </w:tc>
        <w:tc>
          <w:tcPr>
            <w:tcW w:w="1984" w:type="dxa"/>
          </w:tcPr>
          <w:p w14:paraId="6B1EAFE4" w14:textId="77777777" w:rsidR="00DA6570" w:rsidRPr="0078746D" w:rsidRDefault="00DA6570">
            <w:pPr>
              <w:pStyle w:val="afff6"/>
            </w:pPr>
            <w:r w:rsidRPr="0078746D">
              <w:rPr>
                <w:rFonts w:hint="eastAsia"/>
              </w:rPr>
              <w:t>不正なデータ改ざんや漏えい</w:t>
            </w:r>
          </w:p>
        </w:tc>
        <w:tc>
          <w:tcPr>
            <w:tcW w:w="993" w:type="dxa"/>
          </w:tcPr>
          <w:p w14:paraId="134EA1DC" w14:textId="77777777" w:rsidR="00DA6570" w:rsidRPr="0078746D" w:rsidRDefault="00DA6570">
            <w:pPr>
              <w:pStyle w:val="afff6"/>
            </w:pPr>
            <w:r w:rsidRPr="0078746D">
              <w:rPr>
                <w:rFonts w:hint="eastAsia"/>
              </w:rPr>
              <w:t>中</w:t>
            </w:r>
          </w:p>
        </w:tc>
        <w:tc>
          <w:tcPr>
            <w:tcW w:w="5528" w:type="dxa"/>
          </w:tcPr>
          <w:p w14:paraId="4AA43B47" w14:textId="77777777" w:rsidR="00DA6570" w:rsidRDefault="00DA6570">
            <w:pPr>
              <w:pStyle w:val="afff6"/>
            </w:pPr>
            <w:r w:rsidRPr="0078746D">
              <w:t>アクセス制御</w:t>
            </w:r>
            <w:r w:rsidRPr="0078746D">
              <w:rPr>
                <w:rFonts w:hint="eastAsia"/>
              </w:rPr>
              <w:t>（5.15）</w:t>
            </w:r>
          </w:p>
          <w:p w14:paraId="19830224" w14:textId="77777777" w:rsidR="00DA6570" w:rsidRPr="0078746D" w:rsidRDefault="00DA6570">
            <w:pPr>
              <w:pStyle w:val="afff6"/>
            </w:pPr>
            <w:r w:rsidRPr="0078746D">
              <w:t>注文情報へのアクセスを業務上必要な従業員に限定。</w:t>
            </w:r>
          </w:p>
          <w:p w14:paraId="51F5CF68" w14:textId="0745A6E6" w:rsidR="00DA6570" w:rsidRDefault="00DA6570">
            <w:pPr>
              <w:pStyle w:val="afff6"/>
            </w:pPr>
            <w:r w:rsidRPr="0078746D">
              <w:rPr>
                <w:rFonts w:hint="eastAsia"/>
              </w:rPr>
              <w:t>情報</w:t>
            </w:r>
            <w:bookmarkStart w:id="1602" w:name="■セキュリティインシデント21ー1ー2"/>
            <w:r w:rsidR="00440A70">
              <w:fldChar w:fldCharType="begin"/>
            </w:r>
            <w:r w:rsidR="00440A70">
              <w:rPr>
                <w:rFonts w:hint="eastAsia"/>
              </w:rPr>
              <w:instrText xml:space="preserve">HYPERLINK </w:instrText>
            </w:r>
            <w:r w:rsidR="00440A70">
              <w:instrText xml:space="preserve"> \l "</w:instrText>
            </w:r>
            <w:r w:rsidR="00440A70">
              <w:rPr>
                <w:rFonts w:hint="eastAsia"/>
              </w:rPr>
              <w:instrText>■セキュリティインシデント</w:instrText>
            </w:r>
            <w:r w:rsidR="00440A70">
              <w:instrText>"</w:instrText>
            </w:r>
            <w:r w:rsidR="00440A70">
              <w:fldChar w:fldCharType="separate"/>
            </w:r>
            <w:r w:rsidRPr="00440A70">
              <w:rPr>
                <w:rStyle w:val="a7"/>
                <w:rFonts w:hint="eastAsia"/>
              </w:rPr>
              <w:t>セキュリティインシデント</w:t>
            </w:r>
            <w:bookmarkEnd w:id="1602"/>
            <w:r w:rsidR="00440A70">
              <w:fldChar w:fldCharType="end"/>
            </w:r>
            <w:r w:rsidRPr="0078746D">
              <w:rPr>
                <w:rFonts w:hint="eastAsia"/>
              </w:rPr>
              <w:t>管理の計画策定</w:t>
            </w:r>
            <w:r>
              <w:rPr>
                <w:rFonts w:hint="eastAsia"/>
              </w:rPr>
              <w:t>および</w:t>
            </w:r>
            <w:r w:rsidRPr="0078746D">
              <w:rPr>
                <w:rFonts w:hint="eastAsia"/>
              </w:rPr>
              <w:t>準備</w:t>
            </w:r>
            <w:r w:rsidRPr="0078746D">
              <w:t>（5.24）</w:t>
            </w:r>
          </w:p>
          <w:p w14:paraId="5E22A8B0" w14:textId="77777777" w:rsidR="00DA6570" w:rsidRPr="0078746D" w:rsidRDefault="00DA6570">
            <w:pPr>
              <w:pStyle w:val="afff6"/>
            </w:pPr>
            <w:r w:rsidRPr="0078746D">
              <w:t>注文情報の改ざんや漏</w:t>
            </w:r>
            <w:r w:rsidRPr="0078746D">
              <w:rPr>
                <w:rFonts w:hint="eastAsia"/>
              </w:rPr>
              <w:t>えい</w:t>
            </w:r>
            <w:r w:rsidRPr="0078746D">
              <w:t>が発生した場合の対応手順を整備。</w:t>
            </w:r>
          </w:p>
        </w:tc>
      </w:tr>
      <w:tr w:rsidR="00DA6570" w14:paraId="5F605721" w14:textId="77777777">
        <w:tc>
          <w:tcPr>
            <w:tcW w:w="1980" w:type="dxa"/>
          </w:tcPr>
          <w:p w14:paraId="24FE1FDC" w14:textId="77777777" w:rsidR="00DA6570" w:rsidRPr="0078746D" w:rsidRDefault="00DA6570">
            <w:pPr>
              <w:pStyle w:val="afff6"/>
            </w:pPr>
            <w:r w:rsidRPr="0078746D">
              <w:rPr>
                <w:rFonts w:hint="eastAsia"/>
              </w:rPr>
              <w:t>在庫情報</w:t>
            </w:r>
            <w:r>
              <w:t>（</w:t>
            </w:r>
            <w:r w:rsidRPr="0078746D">
              <w:t>商品在庫数、入荷予定など</w:t>
            </w:r>
            <w:r>
              <w:t>）</w:t>
            </w:r>
          </w:p>
        </w:tc>
        <w:tc>
          <w:tcPr>
            <w:tcW w:w="1984" w:type="dxa"/>
          </w:tcPr>
          <w:p w14:paraId="44190148" w14:textId="77777777" w:rsidR="00DA6570" w:rsidRPr="0078746D" w:rsidRDefault="00DA6570">
            <w:pPr>
              <w:pStyle w:val="afff6"/>
            </w:pPr>
            <w:r w:rsidRPr="0078746D">
              <w:rPr>
                <w:rFonts w:hint="eastAsia"/>
              </w:rPr>
              <w:t>内部関係者による不正なアクセス</w:t>
            </w:r>
          </w:p>
        </w:tc>
        <w:tc>
          <w:tcPr>
            <w:tcW w:w="993" w:type="dxa"/>
          </w:tcPr>
          <w:p w14:paraId="0E52F024" w14:textId="77777777" w:rsidR="00DA6570" w:rsidRPr="0078746D" w:rsidRDefault="00DA6570">
            <w:pPr>
              <w:pStyle w:val="afff6"/>
            </w:pPr>
            <w:r w:rsidRPr="0078746D">
              <w:rPr>
                <w:rFonts w:hint="eastAsia"/>
              </w:rPr>
              <w:t>中</w:t>
            </w:r>
          </w:p>
        </w:tc>
        <w:tc>
          <w:tcPr>
            <w:tcW w:w="5528" w:type="dxa"/>
          </w:tcPr>
          <w:p w14:paraId="1ED34569" w14:textId="77777777" w:rsidR="00DA6570" w:rsidRDefault="00DA6570">
            <w:pPr>
              <w:pStyle w:val="afff6"/>
            </w:pPr>
            <w:r w:rsidRPr="0078746D">
              <w:rPr>
                <w:rFonts w:hint="eastAsia"/>
              </w:rPr>
              <w:t>情報セキュリティの意識向上</w:t>
            </w:r>
            <w:r>
              <w:rPr>
                <w:rFonts w:hint="eastAsia"/>
              </w:rPr>
              <w:t>、</w:t>
            </w:r>
            <w:r w:rsidRPr="0078746D">
              <w:rPr>
                <w:rFonts w:hint="eastAsia"/>
              </w:rPr>
              <w:t>教育</w:t>
            </w:r>
            <w:r>
              <w:rPr>
                <w:rFonts w:hint="eastAsia"/>
              </w:rPr>
              <w:t>および</w:t>
            </w:r>
            <w:r w:rsidRPr="0078746D">
              <w:rPr>
                <w:rFonts w:hint="eastAsia"/>
              </w:rPr>
              <w:t>訓練（6.3）</w:t>
            </w:r>
          </w:p>
          <w:p w14:paraId="2A1A86B1" w14:textId="77777777" w:rsidR="00DA6570" w:rsidRPr="0078746D" w:rsidRDefault="00DA6570">
            <w:pPr>
              <w:pStyle w:val="afff6"/>
            </w:pPr>
            <w:r w:rsidRPr="0078746D">
              <w:t>従業員に対するセキュリティ教育を実施し、在庫情報の取扱いに関するリスクを軽減。</w:t>
            </w:r>
          </w:p>
          <w:p w14:paraId="56ADFAF5" w14:textId="77777777" w:rsidR="00DA6570" w:rsidRDefault="00DA6570">
            <w:pPr>
              <w:pStyle w:val="afff6"/>
            </w:pPr>
            <w:r w:rsidRPr="0078746D">
              <w:t>アクセス制御</w:t>
            </w:r>
            <w:r w:rsidRPr="0078746D">
              <w:rPr>
                <w:rFonts w:hint="eastAsia"/>
              </w:rPr>
              <w:t>（5.15）</w:t>
            </w:r>
          </w:p>
          <w:p w14:paraId="6B816DDB" w14:textId="77777777" w:rsidR="00DA6570" w:rsidRPr="0078746D" w:rsidRDefault="00DA6570">
            <w:pPr>
              <w:pStyle w:val="afff6"/>
            </w:pPr>
            <w:r w:rsidRPr="0078746D">
              <w:t>在庫情報システムへのアクセスを制限。</w:t>
            </w:r>
          </w:p>
        </w:tc>
      </w:tr>
      <w:tr w:rsidR="00DA6570" w14:paraId="2800C755" w14:textId="77777777">
        <w:tc>
          <w:tcPr>
            <w:tcW w:w="1980" w:type="dxa"/>
          </w:tcPr>
          <w:p w14:paraId="0DFB6E79" w14:textId="77777777" w:rsidR="00DA6570" w:rsidRPr="0078746D" w:rsidRDefault="00DA6570">
            <w:pPr>
              <w:pStyle w:val="afff6"/>
            </w:pPr>
            <w:r w:rsidRPr="0078746D">
              <w:rPr>
                <w:rFonts w:hint="eastAsia"/>
              </w:rPr>
              <w:t>支払い情報</w:t>
            </w:r>
            <w:r>
              <w:t>（</w:t>
            </w:r>
            <w:r w:rsidRPr="0078746D">
              <w:t>クレジットカード情報、銀行口座情報</w:t>
            </w:r>
            <w:r>
              <w:t>）</w:t>
            </w:r>
          </w:p>
        </w:tc>
        <w:tc>
          <w:tcPr>
            <w:tcW w:w="1984" w:type="dxa"/>
          </w:tcPr>
          <w:p w14:paraId="01C9D780" w14:textId="77777777" w:rsidR="00DA6570" w:rsidRPr="0078746D" w:rsidRDefault="00DA6570">
            <w:pPr>
              <w:pStyle w:val="afff6"/>
            </w:pPr>
            <w:r w:rsidRPr="0078746D">
              <w:rPr>
                <w:rFonts w:hint="eastAsia"/>
              </w:rPr>
              <w:t>クレジットカード情報や銀行口座情報の盗難・不正利用</w:t>
            </w:r>
          </w:p>
        </w:tc>
        <w:tc>
          <w:tcPr>
            <w:tcW w:w="993" w:type="dxa"/>
          </w:tcPr>
          <w:p w14:paraId="375CFE2D" w14:textId="77777777" w:rsidR="00DA6570" w:rsidRPr="0078746D" w:rsidRDefault="00DA6570">
            <w:pPr>
              <w:pStyle w:val="afff6"/>
            </w:pPr>
            <w:r w:rsidRPr="0078746D">
              <w:rPr>
                <w:rFonts w:hint="eastAsia"/>
              </w:rPr>
              <w:t>高</w:t>
            </w:r>
          </w:p>
        </w:tc>
        <w:tc>
          <w:tcPr>
            <w:tcW w:w="5528" w:type="dxa"/>
          </w:tcPr>
          <w:p w14:paraId="058FD26E" w14:textId="77777777" w:rsidR="00DA6570" w:rsidRPr="0078746D" w:rsidRDefault="00DA6570">
            <w:pPr>
              <w:pStyle w:val="afff6"/>
            </w:pPr>
            <w:r w:rsidRPr="0078746D">
              <w:rPr>
                <w:rFonts w:hint="eastAsia"/>
              </w:rPr>
              <w:t>暗号の利用（</w:t>
            </w:r>
            <w:r w:rsidRPr="0078746D">
              <w:t>8.24）</w:t>
            </w:r>
          </w:p>
          <w:p w14:paraId="7988746A" w14:textId="77777777" w:rsidR="00DA6570" w:rsidRPr="0078746D" w:rsidRDefault="00DA6570">
            <w:pPr>
              <w:pStyle w:val="afff6"/>
            </w:pPr>
            <w:r w:rsidRPr="0078746D">
              <w:t>支払い情報は保存時および転送時に暗号化。</w:t>
            </w:r>
          </w:p>
          <w:p w14:paraId="02E6F807" w14:textId="77777777" w:rsidR="00DA6570" w:rsidRPr="0078746D" w:rsidRDefault="00DA6570">
            <w:pPr>
              <w:pStyle w:val="afff6"/>
            </w:pPr>
            <w:r w:rsidRPr="0078746D">
              <w:t>アクセス制御</w:t>
            </w:r>
            <w:r w:rsidRPr="0078746D">
              <w:rPr>
                <w:rFonts w:hint="eastAsia"/>
              </w:rPr>
              <w:t>（5.15）</w:t>
            </w:r>
          </w:p>
          <w:p w14:paraId="71C5DF36" w14:textId="77777777" w:rsidR="00DA6570" w:rsidRPr="0078746D" w:rsidRDefault="00DA6570">
            <w:pPr>
              <w:pStyle w:val="afff6"/>
            </w:pPr>
            <w:r w:rsidRPr="0078746D">
              <w:t>支払い情報へのアクセスを厳格に制限。</w:t>
            </w:r>
          </w:p>
          <w:p w14:paraId="4F10FD13" w14:textId="77777777" w:rsidR="00DA6570" w:rsidRPr="0078746D" w:rsidRDefault="00DA6570">
            <w:pPr>
              <w:pStyle w:val="afff6"/>
            </w:pPr>
            <w:r w:rsidRPr="0078746D">
              <w:rPr>
                <w:rFonts w:hint="eastAsia"/>
              </w:rPr>
              <w:t>ログ取得（8.15）</w:t>
            </w:r>
          </w:p>
          <w:p w14:paraId="59C9A661" w14:textId="77777777" w:rsidR="00DA6570" w:rsidRPr="0078746D" w:rsidRDefault="00DA6570">
            <w:pPr>
              <w:pStyle w:val="afff6"/>
            </w:pPr>
            <w:r w:rsidRPr="0078746D">
              <w:t>支払い情報に関する操作の記録を保護し、監視を実施。</w:t>
            </w:r>
          </w:p>
        </w:tc>
      </w:tr>
    </w:tbl>
    <w:p w14:paraId="40EBD787" w14:textId="77777777" w:rsidR="00DA6570" w:rsidRDefault="00DA6570" w:rsidP="00DA6570">
      <w:pPr>
        <w:ind w:firstLineChars="0" w:firstLine="0"/>
      </w:pPr>
    </w:p>
    <w:p w14:paraId="32B8331B" w14:textId="77777777" w:rsidR="00DA6570" w:rsidRDefault="00DA6570" w:rsidP="00DA6570">
      <w:pPr>
        <w:pStyle w:val="8"/>
      </w:pPr>
      <w:r>
        <w:rPr>
          <w:rFonts w:hint="eastAsia"/>
        </w:rPr>
        <w:t>3.セキュリティ要件の定義</w:t>
      </w:r>
    </w:p>
    <w:p w14:paraId="5F8D5D36" w14:textId="77777777" w:rsidR="00DA6570" w:rsidRDefault="00DA6570" w:rsidP="00DA6570">
      <w:pPr>
        <w:ind w:firstLineChars="0" w:firstLine="0"/>
      </w:pPr>
      <w:r w:rsidRPr="008F672F">
        <w:rPr>
          <w:rFonts w:hint="eastAsia"/>
        </w:rPr>
        <w:t>適用宣言書を満たすための</w:t>
      </w:r>
      <w:r>
        <w:rPr>
          <w:rFonts w:hint="eastAsia"/>
        </w:rPr>
        <w:t>セキュリティ</w:t>
      </w:r>
      <w:r w:rsidRPr="008F672F">
        <w:rPr>
          <w:rFonts w:hint="eastAsia"/>
        </w:rPr>
        <w:t>要件</w:t>
      </w:r>
      <w:r>
        <w:rPr>
          <w:rFonts w:hint="eastAsia"/>
        </w:rPr>
        <w:t>を定義します。</w:t>
      </w:r>
    </w:p>
    <w:p w14:paraId="4D3DC89E" w14:textId="77777777" w:rsidR="00DA6570" w:rsidRDefault="00DA6570" w:rsidP="00DA6570">
      <w:pPr>
        <w:ind w:firstLineChars="0" w:firstLine="0"/>
      </w:pPr>
    </w:p>
    <w:tbl>
      <w:tblPr>
        <w:tblStyle w:val="aa"/>
        <w:tblW w:w="0" w:type="auto"/>
        <w:tblLook w:val="04A0" w:firstRow="1" w:lastRow="0" w:firstColumn="1" w:lastColumn="0" w:noHBand="0" w:noVBand="1"/>
      </w:tblPr>
      <w:tblGrid>
        <w:gridCol w:w="10456"/>
      </w:tblGrid>
      <w:tr w:rsidR="00DA6570" w14:paraId="5E3B8112" w14:textId="77777777">
        <w:tc>
          <w:tcPr>
            <w:tcW w:w="10456" w:type="dxa"/>
            <w:shd w:val="clear" w:color="auto" w:fill="215E99" w:themeFill="text2" w:themeFillTint="BF"/>
          </w:tcPr>
          <w:p w14:paraId="564633BB" w14:textId="77777777" w:rsidR="00DA6570" w:rsidRDefault="00DA6570">
            <w:pPr>
              <w:pStyle w:val="aff0"/>
            </w:pPr>
            <w:r>
              <w:rPr>
                <w:rFonts w:hint="eastAsia"/>
              </w:rPr>
              <w:t>セキュリティに関する要件定義の例</w:t>
            </w:r>
          </w:p>
        </w:tc>
      </w:tr>
      <w:tr w:rsidR="00DA6570" w14:paraId="26C79152" w14:textId="77777777">
        <w:tc>
          <w:tcPr>
            <w:tcW w:w="10456" w:type="dxa"/>
          </w:tcPr>
          <w:p w14:paraId="2BD37E36" w14:textId="77777777" w:rsidR="00DA6570" w:rsidRDefault="00DA6570">
            <w:pPr>
              <w:pStyle w:val="afff8"/>
            </w:pPr>
            <w:r>
              <w:t>1.セキュリティ要件</w:t>
            </w:r>
          </w:p>
          <w:p w14:paraId="6B9D9BF5" w14:textId="77777777" w:rsidR="00DA6570" w:rsidRDefault="00DA6570">
            <w:pPr>
              <w:pStyle w:val="afff6"/>
            </w:pPr>
            <w:r>
              <w:t>1.1顧客情報の保護</w:t>
            </w:r>
          </w:p>
          <w:p w14:paraId="1874E4A4" w14:textId="126E2C11" w:rsidR="00DA6570" w:rsidRDefault="00DA6570">
            <w:pPr>
              <w:pStyle w:val="afff6"/>
            </w:pPr>
            <w:r>
              <w:rPr>
                <w:rFonts w:hint="eastAsia"/>
              </w:rPr>
              <w:t>要件</w:t>
            </w:r>
            <w:r>
              <w:t>1.1.1：顧客情報（氏名、住所、電話番号、メールアドレス、クレジットカード情報）は、</w:t>
            </w:r>
            <w:r>
              <w:rPr>
                <w:rFonts w:hint="eastAsia"/>
              </w:rPr>
              <w:t>すべて</w:t>
            </w:r>
            <w:r>
              <w:t>暗号化技術を用いて保存および転送すること</w:t>
            </w:r>
            <w:r w:rsidR="00E6090D">
              <w:rPr>
                <w:rFonts w:hint="eastAsia"/>
              </w:rPr>
              <w:t>。</w:t>
            </w:r>
          </w:p>
          <w:p w14:paraId="57742AF0" w14:textId="360CF99C" w:rsidR="00DA6570" w:rsidRDefault="00DA6570">
            <w:pPr>
              <w:pStyle w:val="afff6"/>
            </w:pPr>
            <w:r>
              <w:rPr>
                <w:rFonts w:hint="eastAsia"/>
              </w:rPr>
              <w:t>要件</w:t>
            </w:r>
            <w:r>
              <w:t>1.1.2：顧客情報へのアクセスは、役割ベースで制限し、必要な従業員のみに許可すること。アクセス権は定期的にレビューし、不要な権限は削除すること</w:t>
            </w:r>
            <w:r w:rsidR="00E6090D">
              <w:rPr>
                <w:rFonts w:hint="eastAsia"/>
              </w:rPr>
              <w:t>。</w:t>
            </w:r>
          </w:p>
          <w:p w14:paraId="1EA01E58" w14:textId="2AD0A120" w:rsidR="00DA6570" w:rsidRDefault="00DA6570">
            <w:pPr>
              <w:pStyle w:val="afff6"/>
            </w:pPr>
            <w:r>
              <w:rPr>
                <w:rFonts w:hint="eastAsia"/>
              </w:rPr>
              <w:t>要件</w:t>
            </w:r>
            <w:r>
              <w:t>1.1.3：顧客情報の取扱いに関する</w:t>
            </w:r>
            <w:bookmarkStart w:id="1603" w:name="■セキュリティポリシー２１－１－２"/>
            <w:r w:rsidR="0086731A">
              <w:fldChar w:fldCharType="begin"/>
            </w:r>
            <w:r w:rsidR="0086731A">
              <w:instrText>HYPERLINK  \l "■セキュリティポリシー"</w:instrText>
            </w:r>
            <w:r w:rsidR="0086731A">
              <w:fldChar w:fldCharType="separate"/>
            </w:r>
            <w:r w:rsidRPr="0086731A">
              <w:rPr>
                <w:rStyle w:val="a7"/>
              </w:rPr>
              <w:t>セキュリティポリシー</w:t>
            </w:r>
            <w:bookmarkEnd w:id="1603"/>
            <w:r w:rsidR="0086731A">
              <w:fldChar w:fldCharType="end"/>
            </w:r>
            <w:r>
              <w:t>を文書化し、全従業員に周知すること。ポリシーの</w:t>
            </w:r>
            <w:r>
              <w:rPr>
                <w:rFonts w:hint="eastAsia"/>
              </w:rPr>
              <w:t>順守</w:t>
            </w:r>
            <w:r>
              <w:t>状況を定期的に監査すること</w:t>
            </w:r>
            <w:r w:rsidR="00E6090D">
              <w:rPr>
                <w:rFonts w:hint="eastAsia"/>
              </w:rPr>
              <w:t>。</w:t>
            </w:r>
          </w:p>
          <w:p w14:paraId="7FB8D1AF" w14:textId="77777777" w:rsidR="00DA6570" w:rsidRDefault="00DA6570">
            <w:pPr>
              <w:pStyle w:val="afff6"/>
            </w:pPr>
          </w:p>
          <w:p w14:paraId="70511DDC" w14:textId="77777777" w:rsidR="00DA6570" w:rsidRDefault="00DA6570">
            <w:pPr>
              <w:pStyle w:val="afff6"/>
            </w:pPr>
            <w:r>
              <w:t>1.2注文情報の保護</w:t>
            </w:r>
          </w:p>
          <w:p w14:paraId="72F3615A" w14:textId="2DA2ED6F" w:rsidR="00DA6570" w:rsidRDefault="00DA6570">
            <w:pPr>
              <w:pStyle w:val="afff6"/>
            </w:pPr>
            <w:r>
              <w:rPr>
                <w:rFonts w:hint="eastAsia"/>
              </w:rPr>
              <w:t>要件</w:t>
            </w:r>
            <w:r>
              <w:t>1.2.1：注文情報（商品名、購入日、購入金額）は、適切なアクセス制御により保護し、業務上必要な従業員のみがアクセスできること</w:t>
            </w:r>
            <w:r w:rsidR="00E6090D">
              <w:rPr>
                <w:rFonts w:hint="eastAsia"/>
              </w:rPr>
              <w:t>。</w:t>
            </w:r>
          </w:p>
          <w:p w14:paraId="7DEAB134" w14:textId="58B9989A" w:rsidR="00DA6570" w:rsidRPr="00E6090D" w:rsidRDefault="00DA6570">
            <w:pPr>
              <w:pStyle w:val="afff6"/>
            </w:pPr>
            <w:r>
              <w:rPr>
                <w:rFonts w:hint="eastAsia"/>
              </w:rPr>
              <w:t>要件</w:t>
            </w:r>
            <w:r>
              <w:t>1.2.2：注文情報の改ざんや漏</w:t>
            </w:r>
            <w:r>
              <w:rPr>
                <w:rFonts w:hint="eastAsia"/>
              </w:rPr>
              <w:t>えい</w:t>
            </w:r>
            <w:r>
              <w:t>が発生した場合のインシデント対応手順を整備し、インシデントの発生時には即座に対応できる体制を構築すること</w:t>
            </w:r>
            <w:r w:rsidR="00E6090D">
              <w:rPr>
                <w:rFonts w:hint="eastAsia"/>
              </w:rPr>
              <w:t>。</w:t>
            </w:r>
          </w:p>
          <w:p w14:paraId="2F9D0D4E" w14:textId="77777777" w:rsidR="00DA6570" w:rsidRDefault="00DA6570">
            <w:pPr>
              <w:pStyle w:val="afff6"/>
            </w:pPr>
          </w:p>
          <w:p w14:paraId="37143517" w14:textId="77777777" w:rsidR="00DA6570" w:rsidRDefault="00DA6570">
            <w:pPr>
              <w:pStyle w:val="afff6"/>
            </w:pPr>
            <w:r>
              <w:t>1.3在庫情報の保護</w:t>
            </w:r>
          </w:p>
          <w:p w14:paraId="1D457F56" w14:textId="5ACF3B80" w:rsidR="00DA6570" w:rsidRDefault="00DA6570">
            <w:pPr>
              <w:pStyle w:val="afff6"/>
            </w:pPr>
            <w:r>
              <w:rPr>
                <w:rFonts w:hint="eastAsia"/>
              </w:rPr>
              <w:t>要件</w:t>
            </w:r>
            <w:r>
              <w:t>1.3.1：在庫情報（商品在庫数、入荷予定など）へのアクセスは、必要最低限の従業員のみに制限すること。アクセス制御リストは定期的に見直し、不要なアクセス権は削除すること</w:t>
            </w:r>
            <w:r w:rsidR="00E6090D">
              <w:rPr>
                <w:rFonts w:hint="eastAsia"/>
              </w:rPr>
              <w:t>。</w:t>
            </w:r>
          </w:p>
          <w:p w14:paraId="0E32C0C4" w14:textId="051D606C" w:rsidR="00DA6570" w:rsidRDefault="00DA6570">
            <w:pPr>
              <w:pStyle w:val="afff6"/>
            </w:pPr>
            <w:r>
              <w:rPr>
                <w:rFonts w:hint="eastAsia"/>
              </w:rPr>
              <w:t>要件</w:t>
            </w:r>
            <w:r>
              <w:t>1.3.2：在庫情報に関するセキュリティ教育を実施し、従業員が適切に情報を取扱うようにすること。教育内容には、在庫情報の重要性とリスクについても含めること</w:t>
            </w:r>
            <w:r w:rsidR="00E6090D">
              <w:rPr>
                <w:rFonts w:hint="eastAsia"/>
              </w:rPr>
              <w:t>。</w:t>
            </w:r>
          </w:p>
          <w:p w14:paraId="4C19CD5C" w14:textId="77777777" w:rsidR="00DA6570" w:rsidRDefault="00DA6570">
            <w:pPr>
              <w:pStyle w:val="afff6"/>
            </w:pPr>
          </w:p>
          <w:p w14:paraId="14E81811" w14:textId="77777777" w:rsidR="00DA6570" w:rsidRDefault="00DA6570">
            <w:pPr>
              <w:pStyle w:val="afff6"/>
            </w:pPr>
            <w:r>
              <w:t>1.4支払い情報の保護</w:t>
            </w:r>
          </w:p>
          <w:p w14:paraId="26F00F41" w14:textId="1EC4A4F3" w:rsidR="00DA6570" w:rsidRDefault="00DA6570">
            <w:pPr>
              <w:pStyle w:val="afff6"/>
            </w:pPr>
            <w:r>
              <w:rPr>
                <w:rFonts w:hint="eastAsia"/>
              </w:rPr>
              <w:t>要件</w:t>
            </w:r>
            <w:r>
              <w:t>1.4.1：支払い情報（クレジットカード情報、銀行口座情報）は、保存時および転送時に暗号化技術を用いて保護すること</w:t>
            </w:r>
            <w:r w:rsidR="00E6090D">
              <w:rPr>
                <w:rFonts w:hint="eastAsia"/>
              </w:rPr>
              <w:t>。</w:t>
            </w:r>
          </w:p>
          <w:p w14:paraId="62860A9A" w14:textId="6F1E32D3" w:rsidR="00DA6570" w:rsidRDefault="00DA6570">
            <w:pPr>
              <w:pStyle w:val="afff6"/>
            </w:pPr>
            <w:r>
              <w:rPr>
                <w:rFonts w:hint="eastAsia"/>
              </w:rPr>
              <w:t>要件</w:t>
            </w:r>
            <w:r>
              <w:t>1.4.2：支払い情報へのアクセスは、業務上必要な従業員に限定し、アクセス権は厳格に管理すること。アクセスログは定期的にレビューすること</w:t>
            </w:r>
            <w:r w:rsidR="00E6090D">
              <w:rPr>
                <w:rFonts w:hint="eastAsia"/>
              </w:rPr>
              <w:t>。</w:t>
            </w:r>
          </w:p>
          <w:p w14:paraId="4B51958E" w14:textId="02176E14" w:rsidR="00DA6570" w:rsidRDefault="00DA6570">
            <w:pPr>
              <w:pStyle w:val="afff6"/>
            </w:pPr>
            <w:r>
              <w:rPr>
                <w:rFonts w:hint="eastAsia"/>
              </w:rPr>
              <w:t>要件</w:t>
            </w:r>
            <w:r>
              <w:t>1.4.3：支払い情報に関する操作ログを記録し、改ざんや削除を防ぐための保護を施すこと。ログの保管には、セキュアなストレージを使用し、バックアップを定期的に取得すること</w:t>
            </w:r>
            <w:r w:rsidR="00E6090D">
              <w:rPr>
                <w:rFonts w:hint="eastAsia"/>
              </w:rPr>
              <w:t>。</w:t>
            </w:r>
          </w:p>
          <w:p w14:paraId="13E339BC" w14:textId="77777777" w:rsidR="00DA6570" w:rsidRDefault="00DA6570">
            <w:pPr>
              <w:pStyle w:val="afff6"/>
            </w:pPr>
          </w:p>
          <w:p w14:paraId="0F2AB046" w14:textId="1F9F2DD5" w:rsidR="00DA6570" w:rsidRDefault="00DA6570">
            <w:pPr>
              <w:pStyle w:val="afff8"/>
            </w:pPr>
            <w:r>
              <w:t>2.</w:t>
            </w:r>
            <w:hyperlink w:anchor="■可用性" w:history="1">
              <w:r w:rsidRPr="00171F1C">
                <w:rPr>
                  <w:rStyle w:val="a7"/>
                </w:rPr>
                <w:t>可用性</w:t>
              </w:r>
            </w:hyperlink>
            <w:r>
              <w:t>要件</w:t>
            </w:r>
          </w:p>
          <w:p w14:paraId="73B93223" w14:textId="77777777" w:rsidR="00DA6570" w:rsidRDefault="00DA6570">
            <w:pPr>
              <w:pStyle w:val="afff6"/>
            </w:pPr>
            <w:r>
              <w:t>2.1システムの高</w:t>
            </w:r>
            <w:bookmarkStart w:id="1604" w:name="■可用性21ー1ー2"/>
            <w:r>
              <w:t>可用性</w:t>
            </w:r>
            <w:bookmarkEnd w:id="1604"/>
          </w:p>
          <w:p w14:paraId="22C55836" w14:textId="133C0175" w:rsidR="00DA6570" w:rsidRDefault="00DA6570">
            <w:pPr>
              <w:pStyle w:val="afff6"/>
            </w:pPr>
            <w:r>
              <w:rPr>
                <w:rFonts w:hint="eastAsia"/>
              </w:rPr>
              <w:t>要件</w:t>
            </w:r>
            <w:r>
              <w:t>2.1.1：システムは24時間365日</w:t>
            </w:r>
            <w:r>
              <w:rPr>
                <w:rFonts w:hint="eastAsia"/>
              </w:rPr>
              <w:t>稼動</w:t>
            </w:r>
            <w:r>
              <w:t>し続けること。メンテナンスやアップグレード時には、事前に計画を立て、影響を最小限に抑えること</w:t>
            </w:r>
            <w:r w:rsidR="00E6090D">
              <w:rPr>
                <w:rFonts w:hint="eastAsia"/>
              </w:rPr>
              <w:t>。</w:t>
            </w:r>
          </w:p>
          <w:p w14:paraId="07D5CDE3" w14:textId="6C83F561" w:rsidR="00DA6570" w:rsidRDefault="00DA6570">
            <w:pPr>
              <w:pStyle w:val="afff6"/>
            </w:pPr>
            <w:r>
              <w:rPr>
                <w:rFonts w:hint="eastAsia"/>
              </w:rPr>
              <w:t>要件</w:t>
            </w:r>
            <w:r>
              <w:t>2.1.2：システム障害発生時の迅速な復旧を支援するために、定期的なバックアップを実施し、災害復旧計画を策定すること</w:t>
            </w:r>
            <w:r w:rsidR="00E6090D">
              <w:rPr>
                <w:rFonts w:hint="eastAsia"/>
              </w:rPr>
              <w:t>。</w:t>
            </w:r>
          </w:p>
          <w:p w14:paraId="30482EC5" w14:textId="77777777" w:rsidR="00DA6570" w:rsidRDefault="00DA6570">
            <w:pPr>
              <w:pStyle w:val="afff6"/>
            </w:pPr>
          </w:p>
          <w:p w14:paraId="5C3702F9" w14:textId="77777777" w:rsidR="00DA6570" w:rsidRDefault="00DA6570">
            <w:pPr>
              <w:pStyle w:val="afff8"/>
            </w:pPr>
            <w:r>
              <w:t>3.パフォーマンス要件</w:t>
            </w:r>
          </w:p>
          <w:p w14:paraId="4579E844" w14:textId="77777777" w:rsidR="00DA6570" w:rsidRPr="007D75AF" w:rsidRDefault="00DA6570">
            <w:pPr>
              <w:pStyle w:val="afff6"/>
            </w:pPr>
            <w:r w:rsidRPr="007D75AF">
              <w:t>3.1応答時間</w:t>
            </w:r>
          </w:p>
          <w:p w14:paraId="70D0626D" w14:textId="4D2C2E70" w:rsidR="00DA6570" w:rsidRPr="007D75AF" w:rsidRDefault="00DA6570">
            <w:pPr>
              <w:pStyle w:val="afff6"/>
            </w:pPr>
            <w:r w:rsidRPr="007D75AF">
              <w:rPr>
                <w:rFonts w:hint="eastAsia"/>
              </w:rPr>
              <w:t>要件</w:t>
            </w:r>
            <w:r w:rsidRPr="007D75AF">
              <w:t>3.1.1</w:t>
            </w:r>
            <w:r>
              <w:t>：</w:t>
            </w:r>
            <w:r w:rsidRPr="007D75AF">
              <w:t>ユーザーからの要求に対する応答時間は、システムの種類に応じて以下の基準を満たすこと</w:t>
            </w:r>
            <w:r w:rsidR="00E6090D">
              <w:rPr>
                <w:rFonts w:hint="eastAsia"/>
              </w:rPr>
              <w:t>。</w:t>
            </w:r>
          </w:p>
          <w:p w14:paraId="055CD4C1" w14:textId="77777777" w:rsidR="00DA6570" w:rsidRPr="007D75AF" w:rsidRDefault="00DA6570">
            <w:pPr>
              <w:pStyle w:val="afff6"/>
            </w:pPr>
            <w:r w:rsidRPr="007D75AF">
              <w:t>Webページの表示</w:t>
            </w:r>
            <w:r>
              <w:t>：</w:t>
            </w:r>
            <w:r w:rsidRPr="007D75AF">
              <w:t>3秒以内</w:t>
            </w:r>
          </w:p>
          <w:p w14:paraId="555AABFB" w14:textId="77777777" w:rsidR="00DA6570" w:rsidRDefault="00DA6570">
            <w:pPr>
              <w:pStyle w:val="afff6"/>
            </w:pPr>
            <w:r w:rsidRPr="007D75AF">
              <w:rPr>
                <w:rFonts w:hint="eastAsia"/>
              </w:rPr>
              <w:t>データベースクエリの実行</w:t>
            </w:r>
            <w:r>
              <w:t>：</w:t>
            </w:r>
            <w:r w:rsidRPr="007D75AF">
              <w:t>2秒以内</w:t>
            </w:r>
          </w:p>
          <w:p w14:paraId="12849B0C" w14:textId="77777777" w:rsidR="00DA6570" w:rsidRPr="007D75AF" w:rsidRDefault="00DA6570">
            <w:pPr>
              <w:pStyle w:val="afff6"/>
            </w:pPr>
          </w:p>
          <w:p w14:paraId="043CCD31" w14:textId="77777777" w:rsidR="00DA6570" w:rsidRDefault="00DA6570">
            <w:pPr>
              <w:pStyle w:val="afff8"/>
            </w:pPr>
            <w:r>
              <w:t>4.コンプライアンス要件</w:t>
            </w:r>
          </w:p>
          <w:p w14:paraId="2B987C43" w14:textId="77777777" w:rsidR="00DA6570" w:rsidRDefault="00DA6570">
            <w:pPr>
              <w:pStyle w:val="afff6"/>
            </w:pPr>
            <w:r>
              <w:t>4.1法令順守</w:t>
            </w:r>
          </w:p>
          <w:p w14:paraId="13E3D74E" w14:textId="3838BDDD" w:rsidR="00DA6570" w:rsidRDefault="00DA6570">
            <w:pPr>
              <w:pStyle w:val="afff6"/>
            </w:pPr>
            <w:r>
              <w:rPr>
                <w:rFonts w:hint="eastAsia"/>
              </w:rPr>
              <w:t>要件</w:t>
            </w:r>
            <w:r>
              <w:t>4.1.1：個人情報保護法、クレジットカード業界の規制、電子商取引に関する規制など、関連する法令や規制を</w:t>
            </w:r>
            <w:r>
              <w:rPr>
                <w:rFonts w:hint="eastAsia"/>
              </w:rPr>
              <w:t>順守する</w:t>
            </w:r>
            <w:r>
              <w:t>ためのプロセスを確立し、定期的な監査を実施すること</w:t>
            </w:r>
            <w:r w:rsidR="00E6090D">
              <w:rPr>
                <w:rFonts w:hint="eastAsia"/>
              </w:rPr>
              <w:t>。</w:t>
            </w:r>
          </w:p>
        </w:tc>
      </w:tr>
    </w:tbl>
    <w:p w14:paraId="511EC34A" w14:textId="77777777" w:rsidR="00DA6570" w:rsidRDefault="00DA6570" w:rsidP="00DA6570"/>
    <w:p w14:paraId="2436D92F" w14:textId="77777777" w:rsidR="00DA6570" w:rsidRPr="00FD4684" w:rsidRDefault="00DA6570" w:rsidP="00DA6570">
      <w:pPr>
        <w:pStyle w:val="7"/>
      </w:pPr>
      <w:r w:rsidRPr="003F27BA">
        <w:t>ECサイトの構築時におけるセキュリティ対策要件</w:t>
      </w:r>
    </w:p>
    <w:p w14:paraId="673697BE" w14:textId="77777777" w:rsidR="00DA6570" w:rsidRDefault="00DA6570" w:rsidP="00DA6570">
      <w:r>
        <w:rPr>
          <w:rFonts w:hint="eastAsia"/>
        </w:rPr>
        <w:t>IPAが公開している「ECサイト構築・運用セキュリティガイドライン」では、</w:t>
      </w:r>
      <w:r w:rsidRPr="0081537B">
        <w:t>ECサイトの構築時におけるセキュリティ対策要件</w:t>
      </w:r>
      <w:r>
        <w:rPr>
          <w:rFonts w:hint="eastAsia"/>
        </w:rPr>
        <w:t>を示しています。</w:t>
      </w:r>
      <w:r>
        <w:t>要件ごとに求められるセキュリティの水準に応じて、「必須」、「必要」、「推奨」を定め、それぞれ表中の区分に表記しています。</w:t>
      </w:r>
    </w:p>
    <w:p w14:paraId="346852A7" w14:textId="77777777" w:rsidR="00DA6570" w:rsidRDefault="00DA6570" w:rsidP="00DA6570">
      <w:r>
        <w:rPr>
          <w:rFonts w:hint="eastAsia"/>
        </w:rPr>
        <w:t>「必須」は、</w:t>
      </w:r>
      <w:r>
        <w:t>ECサイト運営事業者がECサイトのセキュリティを確保する上で早急かつ確実な対策実施が求められるものであり、実装が必須として求められる内容と定義しています。</w:t>
      </w:r>
    </w:p>
    <w:p w14:paraId="2137A976" w14:textId="77777777" w:rsidR="00DA6570" w:rsidRDefault="00DA6570" w:rsidP="00DA6570">
      <w:r>
        <w:rPr>
          <w:rFonts w:hint="eastAsia"/>
        </w:rPr>
        <w:t>「必要」は、事業の重要度、対策費用、対策までの期間、対策を実施しないことによる影響度など、または他の代替策を実施するなどを考慮して導入時期を検討した上で実装が求められる内容と定義しています。</w:t>
      </w:r>
    </w:p>
    <w:p w14:paraId="6F6CD0B5" w14:textId="77777777" w:rsidR="00DA6570" w:rsidRDefault="00DA6570" w:rsidP="00DA6570">
      <w:r>
        <w:rPr>
          <w:rFonts w:hint="eastAsia"/>
        </w:rPr>
        <w:t>「推奨」は、</w:t>
      </w:r>
      <w:r>
        <w:t>ECサイト運営事業者がサイバー被害を受けるリスクの低減、</w:t>
      </w:r>
      <w:r w:rsidRPr="00D259E1">
        <w:rPr>
          <w:rFonts w:hint="eastAsia"/>
        </w:rPr>
        <w:t>被害範囲の拡大防止、</w:t>
      </w:r>
      <w:r w:rsidRPr="00D259E1">
        <w:t>ECサイトを復旧する場合において、対策実施が求められるものであり、事業の重要度、影響度</w:t>
      </w:r>
      <w:r>
        <w:rPr>
          <w:rFonts w:hint="eastAsia"/>
        </w:rPr>
        <w:t>など</w:t>
      </w:r>
      <w:r w:rsidRPr="00D259E1">
        <w:t>を考慮した上で、ECサイト運営事業者が各自の責任において、その実装を検討すべき内容と定義しています。</w:t>
      </w:r>
    </w:p>
    <w:p w14:paraId="3C8F9C7A" w14:textId="77777777" w:rsidR="00DA6570" w:rsidRPr="00E54AD8" w:rsidRDefault="00DA6570" w:rsidP="00DA6570">
      <w:r>
        <w:rPr>
          <w:rFonts w:hint="eastAsia"/>
        </w:rPr>
        <w:t>「必須」の要件については必ず実装することが重要ですが、「必要」、「推奨」の要件ついては、自社の適用宣言書に基づき、実装を検討することが大切です。</w:t>
      </w:r>
    </w:p>
    <w:p w14:paraId="6C72BD5F" w14:textId="77777777" w:rsidR="00DA6570" w:rsidRPr="00A665C5" w:rsidRDefault="00DA6570" w:rsidP="00DA6570"/>
    <w:tbl>
      <w:tblPr>
        <w:tblStyle w:val="aa"/>
        <w:tblW w:w="0" w:type="auto"/>
        <w:tblLook w:val="04A0" w:firstRow="1" w:lastRow="0" w:firstColumn="1" w:lastColumn="0" w:noHBand="0" w:noVBand="1"/>
      </w:tblPr>
      <w:tblGrid>
        <w:gridCol w:w="1129"/>
        <w:gridCol w:w="8505"/>
        <w:gridCol w:w="822"/>
      </w:tblGrid>
      <w:tr w:rsidR="00DA6570" w14:paraId="1C717E4D" w14:textId="77777777">
        <w:tc>
          <w:tcPr>
            <w:tcW w:w="1129" w:type="dxa"/>
            <w:shd w:val="clear" w:color="auto" w:fill="215E99" w:themeFill="text2" w:themeFillTint="BF"/>
          </w:tcPr>
          <w:p w14:paraId="08D7E98A" w14:textId="77777777" w:rsidR="00DA6570" w:rsidRDefault="00DA6570">
            <w:pPr>
              <w:pStyle w:val="aff0"/>
            </w:pPr>
            <w:r>
              <w:rPr>
                <w:rFonts w:hint="eastAsia"/>
              </w:rPr>
              <w:t>NO</w:t>
            </w:r>
          </w:p>
        </w:tc>
        <w:tc>
          <w:tcPr>
            <w:tcW w:w="8505" w:type="dxa"/>
            <w:shd w:val="clear" w:color="auto" w:fill="215E99" w:themeFill="text2" w:themeFillTint="BF"/>
          </w:tcPr>
          <w:p w14:paraId="5E2708B4" w14:textId="77777777" w:rsidR="00DA6570" w:rsidRDefault="00DA6570">
            <w:pPr>
              <w:pStyle w:val="aff0"/>
            </w:pPr>
            <w:r>
              <w:rPr>
                <w:rFonts w:hint="eastAsia"/>
              </w:rPr>
              <w:t>セキュリティ対策要件（構築時）</w:t>
            </w:r>
          </w:p>
        </w:tc>
        <w:tc>
          <w:tcPr>
            <w:tcW w:w="822" w:type="dxa"/>
            <w:shd w:val="clear" w:color="auto" w:fill="215E99" w:themeFill="text2" w:themeFillTint="BF"/>
          </w:tcPr>
          <w:p w14:paraId="1A85DCBA" w14:textId="77777777" w:rsidR="00DA6570" w:rsidRDefault="00DA6570">
            <w:pPr>
              <w:pStyle w:val="aff0"/>
            </w:pPr>
            <w:r>
              <w:rPr>
                <w:rFonts w:hint="eastAsia"/>
              </w:rPr>
              <w:t>区分</w:t>
            </w:r>
          </w:p>
        </w:tc>
      </w:tr>
      <w:tr w:rsidR="00DA6570" w14:paraId="485271CE" w14:textId="77777777">
        <w:tc>
          <w:tcPr>
            <w:tcW w:w="1129" w:type="dxa"/>
          </w:tcPr>
          <w:p w14:paraId="49070253" w14:textId="77777777" w:rsidR="00DA6570" w:rsidRDefault="00DA6570">
            <w:pPr>
              <w:pStyle w:val="afff6"/>
            </w:pPr>
            <w:r>
              <w:rPr>
                <w:rFonts w:hint="eastAsia"/>
              </w:rPr>
              <w:t>要件1</w:t>
            </w:r>
          </w:p>
        </w:tc>
        <w:tc>
          <w:tcPr>
            <w:tcW w:w="8505" w:type="dxa"/>
          </w:tcPr>
          <w:p w14:paraId="2CF10664" w14:textId="77777777" w:rsidR="00DA6570" w:rsidRDefault="00DA6570">
            <w:pPr>
              <w:pStyle w:val="afff6"/>
            </w:pPr>
            <w:r>
              <w:rPr>
                <w:rFonts w:hint="eastAsia"/>
              </w:rPr>
              <w:t>「</w:t>
            </w:r>
            <w:r w:rsidRPr="005C38EE">
              <w:t>安全なウェブサイトの作り方」</w:t>
            </w:r>
            <w:r>
              <w:rPr>
                <w:rFonts w:hint="eastAsia"/>
              </w:rPr>
              <w:t>および</w:t>
            </w:r>
            <w:r w:rsidRPr="005C38EE">
              <w:t>「セキュリティ実装チェックリスト」に準拠して、ECサイトを構築する。</w:t>
            </w:r>
          </w:p>
        </w:tc>
        <w:tc>
          <w:tcPr>
            <w:tcW w:w="822" w:type="dxa"/>
          </w:tcPr>
          <w:p w14:paraId="358EF4CF" w14:textId="77777777" w:rsidR="00DA6570" w:rsidRDefault="00DA6570">
            <w:pPr>
              <w:pStyle w:val="afff6"/>
            </w:pPr>
            <w:r>
              <w:rPr>
                <w:rFonts w:hint="eastAsia"/>
              </w:rPr>
              <w:t>必須</w:t>
            </w:r>
          </w:p>
        </w:tc>
      </w:tr>
      <w:tr w:rsidR="00DA6570" w14:paraId="4028D125" w14:textId="77777777">
        <w:tc>
          <w:tcPr>
            <w:tcW w:w="1129" w:type="dxa"/>
          </w:tcPr>
          <w:p w14:paraId="1DE4C60D" w14:textId="77777777" w:rsidR="00DA6570" w:rsidRDefault="00DA6570">
            <w:pPr>
              <w:pStyle w:val="afff6"/>
            </w:pPr>
            <w:r>
              <w:rPr>
                <w:rFonts w:hint="eastAsia"/>
              </w:rPr>
              <w:t>要件2</w:t>
            </w:r>
          </w:p>
        </w:tc>
        <w:tc>
          <w:tcPr>
            <w:tcW w:w="8505" w:type="dxa"/>
          </w:tcPr>
          <w:p w14:paraId="6C8EAEDF" w14:textId="77777777" w:rsidR="00DA6570" w:rsidRDefault="00DA6570">
            <w:pPr>
              <w:pStyle w:val="afff6"/>
            </w:pPr>
            <w:r w:rsidRPr="005C38EE">
              <w:t>サーバ</w:t>
            </w:r>
            <w:r>
              <w:rPr>
                <w:rFonts w:hint="eastAsia"/>
              </w:rPr>
              <w:t>および</w:t>
            </w:r>
            <w:r w:rsidRPr="005C38EE">
              <w:t>管理端末</w:t>
            </w:r>
            <w:r>
              <w:rPr>
                <w:rFonts w:hint="eastAsia"/>
              </w:rPr>
              <w:t>などで</w:t>
            </w:r>
            <w:r w:rsidRPr="005C38EE">
              <w:t>利用しているソフトウェアをセキュリティパッチ</w:t>
            </w:r>
            <w:r>
              <w:rPr>
                <w:rFonts w:hint="eastAsia"/>
              </w:rPr>
              <w:t>など</w:t>
            </w:r>
            <w:r w:rsidRPr="005C38EE">
              <w:t>により最新の状態にする</w:t>
            </w:r>
            <w:r>
              <w:rPr>
                <w:rFonts w:hint="eastAsia"/>
              </w:rPr>
              <w:t>。</w:t>
            </w:r>
          </w:p>
        </w:tc>
        <w:tc>
          <w:tcPr>
            <w:tcW w:w="822" w:type="dxa"/>
          </w:tcPr>
          <w:p w14:paraId="38D78C29" w14:textId="77777777" w:rsidR="00DA6570" w:rsidRDefault="00DA6570">
            <w:pPr>
              <w:pStyle w:val="afff6"/>
            </w:pPr>
            <w:r>
              <w:rPr>
                <w:rFonts w:hint="eastAsia"/>
              </w:rPr>
              <w:t>必須</w:t>
            </w:r>
          </w:p>
        </w:tc>
      </w:tr>
      <w:tr w:rsidR="00DA6570" w14:paraId="76C7B6D2" w14:textId="77777777">
        <w:tc>
          <w:tcPr>
            <w:tcW w:w="1129" w:type="dxa"/>
          </w:tcPr>
          <w:p w14:paraId="78EC4085" w14:textId="77777777" w:rsidR="00DA6570" w:rsidRDefault="00DA6570">
            <w:pPr>
              <w:pStyle w:val="afff6"/>
            </w:pPr>
            <w:r>
              <w:rPr>
                <w:rFonts w:hint="eastAsia"/>
              </w:rPr>
              <w:t>要件3</w:t>
            </w:r>
          </w:p>
        </w:tc>
        <w:tc>
          <w:tcPr>
            <w:tcW w:w="8505" w:type="dxa"/>
          </w:tcPr>
          <w:p w14:paraId="1A74247B" w14:textId="72C1EE09" w:rsidR="00DA6570" w:rsidRDefault="00DA6570">
            <w:pPr>
              <w:pStyle w:val="afff6"/>
            </w:pPr>
            <w:r w:rsidRPr="00D85C8A">
              <w:t>ECサイトの公開前に</w:t>
            </w:r>
            <w:bookmarkStart w:id="1605" w:name="■脆弱性診断２１－１－２"/>
            <w:r w:rsidR="00543BDF">
              <w:fldChar w:fldCharType="begin"/>
            </w:r>
            <w:r w:rsidR="00543BDF">
              <w:instrText>HYPERLINK  \l "■脆弱性診断"</w:instrText>
            </w:r>
            <w:r w:rsidR="00543BDF">
              <w:fldChar w:fldCharType="separate"/>
            </w:r>
            <w:r w:rsidRPr="00543BDF">
              <w:rPr>
                <w:rStyle w:val="a7"/>
              </w:rPr>
              <w:t>脆弱性診断</w:t>
            </w:r>
            <w:bookmarkEnd w:id="1605"/>
            <w:r w:rsidR="00543BDF">
              <w:fldChar w:fldCharType="end"/>
            </w:r>
            <w:r w:rsidRPr="00D85C8A">
              <w:t>を行い、見つかった脆弱性を対策する。</w:t>
            </w:r>
          </w:p>
        </w:tc>
        <w:tc>
          <w:tcPr>
            <w:tcW w:w="822" w:type="dxa"/>
          </w:tcPr>
          <w:p w14:paraId="74A84764" w14:textId="77777777" w:rsidR="00DA6570" w:rsidRDefault="00DA6570">
            <w:pPr>
              <w:pStyle w:val="afff6"/>
            </w:pPr>
            <w:r>
              <w:rPr>
                <w:rFonts w:hint="eastAsia"/>
              </w:rPr>
              <w:t>必須</w:t>
            </w:r>
          </w:p>
        </w:tc>
      </w:tr>
      <w:tr w:rsidR="00DA6570" w14:paraId="17E0BB56" w14:textId="77777777">
        <w:tc>
          <w:tcPr>
            <w:tcW w:w="1129" w:type="dxa"/>
          </w:tcPr>
          <w:p w14:paraId="66BD7AEA" w14:textId="77777777" w:rsidR="00DA6570" w:rsidRDefault="00DA6570">
            <w:pPr>
              <w:pStyle w:val="afff6"/>
            </w:pPr>
            <w:r>
              <w:rPr>
                <w:rFonts w:hint="eastAsia"/>
              </w:rPr>
              <w:t>要件4</w:t>
            </w:r>
          </w:p>
        </w:tc>
        <w:tc>
          <w:tcPr>
            <w:tcW w:w="8505" w:type="dxa"/>
          </w:tcPr>
          <w:p w14:paraId="0E21611E" w14:textId="77777777" w:rsidR="00DA6570" w:rsidRDefault="00DA6570">
            <w:pPr>
              <w:pStyle w:val="afff6"/>
            </w:pPr>
            <w:r w:rsidRPr="00D85C8A">
              <w:t>管理者画面や管理用ソフトウェアへ接続する端末を制限する。</w:t>
            </w:r>
          </w:p>
        </w:tc>
        <w:tc>
          <w:tcPr>
            <w:tcW w:w="822" w:type="dxa"/>
          </w:tcPr>
          <w:p w14:paraId="319763E9" w14:textId="77777777" w:rsidR="00DA6570" w:rsidRDefault="00DA6570">
            <w:pPr>
              <w:pStyle w:val="afff6"/>
            </w:pPr>
            <w:r>
              <w:rPr>
                <w:rFonts w:hint="eastAsia"/>
              </w:rPr>
              <w:t>必須</w:t>
            </w:r>
          </w:p>
        </w:tc>
      </w:tr>
      <w:tr w:rsidR="00DA6570" w14:paraId="4A7A9458" w14:textId="77777777">
        <w:tc>
          <w:tcPr>
            <w:tcW w:w="1129" w:type="dxa"/>
          </w:tcPr>
          <w:p w14:paraId="237F95FB" w14:textId="77777777" w:rsidR="00DA6570" w:rsidRDefault="00DA6570">
            <w:pPr>
              <w:pStyle w:val="afff6"/>
            </w:pPr>
            <w:r>
              <w:rPr>
                <w:rFonts w:hint="eastAsia"/>
              </w:rPr>
              <w:t>要件5</w:t>
            </w:r>
          </w:p>
        </w:tc>
        <w:tc>
          <w:tcPr>
            <w:tcW w:w="8505" w:type="dxa"/>
          </w:tcPr>
          <w:p w14:paraId="70A97973" w14:textId="77777777" w:rsidR="00DA6570" w:rsidRDefault="00DA6570">
            <w:pPr>
              <w:pStyle w:val="afff6"/>
            </w:pPr>
            <w:r w:rsidRPr="00F0331A">
              <w:t>管理者画面や管理用ソフトウェアへ接続する端末のセキュリティ対策を実施する。</w:t>
            </w:r>
          </w:p>
        </w:tc>
        <w:tc>
          <w:tcPr>
            <w:tcW w:w="822" w:type="dxa"/>
          </w:tcPr>
          <w:p w14:paraId="30A5249E" w14:textId="77777777" w:rsidR="00DA6570" w:rsidRDefault="00DA6570">
            <w:pPr>
              <w:pStyle w:val="afff6"/>
            </w:pPr>
            <w:r>
              <w:rPr>
                <w:rFonts w:hint="eastAsia"/>
              </w:rPr>
              <w:t>必須</w:t>
            </w:r>
          </w:p>
        </w:tc>
      </w:tr>
      <w:tr w:rsidR="00DA6570" w14:paraId="1F35308E" w14:textId="77777777">
        <w:tc>
          <w:tcPr>
            <w:tcW w:w="1129" w:type="dxa"/>
          </w:tcPr>
          <w:p w14:paraId="5B99D0BB" w14:textId="77777777" w:rsidR="00DA6570" w:rsidRDefault="00DA6570">
            <w:pPr>
              <w:pStyle w:val="afff6"/>
            </w:pPr>
            <w:r>
              <w:rPr>
                <w:rFonts w:hint="eastAsia"/>
              </w:rPr>
              <w:t>要件6</w:t>
            </w:r>
          </w:p>
        </w:tc>
        <w:tc>
          <w:tcPr>
            <w:tcW w:w="8505" w:type="dxa"/>
          </w:tcPr>
          <w:p w14:paraId="36E96AD4" w14:textId="77777777" w:rsidR="00DA6570" w:rsidRDefault="00DA6570">
            <w:pPr>
              <w:pStyle w:val="afff6"/>
            </w:pPr>
            <w:r w:rsidRPr="00F0331A">
              <w:t>クレジット取引セキュリティ対策協議会が作成する「クレジットカード・セキュリティガイドライン」を</w:t>
            </w:r>
            <w:r>
              <w:rPr>
                <w:rFonts w:hint="eastAsia"/>
              </w:rPr>
              <w:t>順守</w:t>
            </w:r>
            <w:r w:rsidRPr="00F0331A">
              <w:t>する</w:t>
            </w:r>
            <w:r>
              <w:rPr>
                <w:rFonts w:hint="eastAsia"/>
              </w:rPr>
              <w:t>。</w:t>
            </w:r>
          </w:p>
        </w:tc>
        <w:tc>
          <w:tcPr>
            <w:tcW w:w="822" w:type="dxa"/>
          </w:tcPr>
          <w:p w14:paraId="33B41923" w14:textId="77777777" w:rsidR="00DA6570" w:rsidRDefault="00DA6570">
            <w:pPr>
              <w:pStyle w:val="afff6"/>
            </w:pPr>
            <w:r>
              <w:rPr>
                <w:rFonts w:hint="eastAsia"/>
              </w:rPr>
              <w:t>必須</w:t>
            </w:r>
          </w:p>
        </w:tc>
      </w:tr>
      <w:tr w:rsidR="00DA6570" w14:paraId="51F44863" w14:textId="77777777">
        <w:tc>
          <w:tcPr>
            <w:tcW w:w="1129" w:type="dxa"/>
          </w:tcPr>
          <w:p w14:paraId="56946D15" w14:textId="77777777" w:rsidR="00DA6570" w:rsidRDefault="00DA6570">
            <w:pPr>
              <w:pStyle w:val="afff6"/>
            </w:pPr>
            <w:r>
              <w:rPr>
                <w:rFonts w:hint="eastAsia"/>
              </w:rPr>
              <w:t>要件7</w:t>
            </w:r>
          </w:p>
        </w:tc>
        <w:tc>
          <w:tcPr>
            <w:tcW w:w="8505" w:type="dxa"/>
          </w:tcPr>
          <w:p w14:paraId="1729B2FF" w14:textId="77777777" w:rsidR="00DA6570" w:rsidRDefault="00DA6570">
            <w:pPr>
              <w:pStyle w:val="afff6"/>
            </w:pPr>
            <w:r w:rsidRPr="00F0331A">
              <w:t>サイト利用者情報の登録時</w:t>
            </w:r>
            <w:r>
              <w:rPr>
                <w:rFonts w:hint="eastAsia"/>
              </w:rPr>
              <w:t>および</w:t>
            </w:r>
            <w:r w:rsidRPr="00F0331A">
              <w:t>パスワード入力時における、不正ログイン対策を実施する。</w:t>
            </w:r>
          </w:p>
        </w:tc>
        <w:tc>
          <w:tcPr>
            <w:tcW w:w="822" w:type="dxa"/>
          </w:tcPr>
          <w:p w14:paraId="35C4977C" w14:textId="77777777" w:rsidR="00DA6570" w:rsidRDefault="00DA6570">
            <w:pPr>
              <w:pStyle w:val="afff6"/>
            </w:pPr>
            <w:r>
              <w:rPr>
                <w:rFonts w:hint="eastAsia"/>
              </w:rPr>
              <w:t>必須</w:t>
            </w:r>
          </w:p>
        </w:tc>
      </w:tr>
      <w:tr w:rsidR="00DA6570" w14:paraId="43CE22A4" w14:textId="77777777">
        <w:tc>
          <w:tcPr>
            <w:tcW w:w="1129" w:type="dxa"/>
          </w:tcPr>
          <w:p w14:paraId="2389DDBA" w14:textId="77777777" w:rsidR="00DA6570" w:rsidRDefault="00DA6570">
            <w:pPr>
              <w:pStyle w:val="afff6"/>
            </w:pPr>
            <w:r>
              <w:rPr>
                <w:rFonts w:hint="eastAsia"/>
              </w:rPr>
              <w:t>要件8</w:t>
            </w:r>
          </w:p>
        </w:tc>
        <w:tc>
          <w:tcPr>
            <w:tcW w:w="8505" w:type="dxa"/>
          </w:tcPr>
          <w:p w14:paraId="7B0BE14A" w14:textId="77777777" w:rsidR="00DA6570" w:rsidRDefault="00DA6570">
            <w:pPr>
              <w:pStyle w:val="afff6"/>
            </w:pPr>
            <w:r w:rsidRPr="00B462D9">
              <w:t>サイト利用者の個人情報に対して安全管理措置を講じる。</w:t>
            </w:r>
          </w:p>
        </w:tc>
        <w:tc>
          <w:tcPr>
            <w:tcW w:w="822" w:type="dxa"/>
          </w:tcPr>
          <w:p w14:paraId="11CEC0FB" w14:textId="77777777" w:rsidR="00DA6570" w:rsidRDefault="00DA6570">
            <w:pPr>
              <w:pStyle w:val="afff6"/>
            </w:pPr>
            <w:r>
              <w:rPr>
                <w:rFonts w:hint="eastAsia"/>
              </w:rPr>
              <w:t>必須</w:t>
            </w:r>
          </w:p>
        </w:tc>
      </w:tr>
      <w:tr w:rsidR="00DA6570" w14:paraId="5CADD03A" w14:textId="77777777">
        <w:tc>
          <w:tcPr>
            <w:tcW w:w="1129" w:type="dxa"/>
          </w:tcPr>
          <w:p w14:paraId="5613D607" w14:textId="77777777" w:rsidR="00DA6570" w:rsidRDefault="00DA6570">
            <w:pPr>
              <w:pStyle w:val="afff6"/>
            </w:pPr>
            <w:r>
              <w:rPr>
                <w:rFonts w:hint="eastAsia"/>
              </w:rPr>
              <w:t>要件9</w:t>
            </w:r>
          </w:p>
        </w:tc>
        <w:tc>
          <w:tcPr>
            <w:tcW w:w="8505" w:type="dxa"/>
          </w:tcPr>
          <w:p w14:paraId="5206AC53" w14:textId="77777777" w:rsidR="00DA6570" w:rsidRDefault="00DA6570">
            <w:pPr>
              <w:pStyle w:val="afff6"/>
            </w:pPr>
            <w:r w:rsidRPr="00B462D9">
              <w:t>ドメイン名の正当性証明とTLSの利用を行う。</w:t>
            </w:r>
          </w:p>
        </w:tc>
        <w:tc>
          <w:tcPr>
            <w:tcW w:w="822" w:type="dxa"/>
          </w:tcPr>
          <w:p w14:paraId="650DC790" w14:textId="77777777" w:rsidR="00DA6570" w:rsidRDefault="00DA6570">
            <w:pPr>
              <w:pStyle w:val="afff6"/>
            </w:pPr>
            <w:r>
              <w:rPr>
                <w:rFonts w:hint="eastAsia"/>
              </w:rPr>
              <w:t>必須</w:t>
            </w:r>
          </w:p>
        </w:tc>
      </w:tr>
      <w:tr w:rsidR="00DA6570" w14:paraId="098A4631" w14:textId="77777777">
        <w:tc>
          <w:tcPr>
            <w:tcW w:w="1129" w:type="dxa"/>
          </w:tcPr>
          <w:p w14:paraId="131A3703" w14:textId="77777777" w:rsidR="00DA6570" w:rsidRDefault="00DA6570">
            <w:pPr>
              <w:pStyle w:val="afff6"/>
            </w:pPr>
            <w:r>
              <w:rPr>
                <w:rFonts w:hint="eastAsia"/>
              </w:rPr>
              <w:t>要件10</w:t>
            </w:r>
          </w:p>
        </w:tc>
        <w:tc>
          <w:tcPr>
            <w:tcW w:w="8505" w:type="dxa"/>
          </w:tcPr>
          <w:p w14:paraId="6FBD1DD1" w14:textId="77777777" w:rsidR="00DA6570" w:rsidRDefault="00DA6570">
            <w:pPr>
              <w:pStyle w:val="afff6"/>
            </w:pPr>
            <w:r w:rsidRPr="00B462D9">
              <w:t>サイト利用者のログイン時における二要素認証を導入する。</w:t>
            </w:r>
          </w:p>
        </w:tc>
        <w:tc>
          <w:tcPr>
            <w:tcW w:w="822" w:type="dxa"/>
          </w:tcPr>
          <w:p w14:paraId="452DCFD0" w14:textId="77777777" w:rsidR="00DA6570" w:rsidRDefault="00DA6570">
            <w:pPr>
              <w:pStyle w:val="afff6"/>
            </w:pPr>
            <w:r>
              <w:rPr>
                <w:rFonts w:hint="eastAsia"/>
              </w:rPr>
              <w:t>必要</w:t>
            </w:r>
          </w:p>
        </w:tc>
      </w:tr>
      <w:tr w:rsidR="00DA6570" w14:paraId="32D897AF" w14:textId="77777777">
        <w:tc>
          <w:tcPr>
            <w:tcW w:w="1129" w:type="dxa"/>
          </w:tcPr>
          <w:p w14:paraId="18B3814C" w14:textId="77777777" w:rsidR="00DA6570" w:rsidRDefault="00DA6570">
            <w:pPr>
              <w:pStyle w:val="afff6"/>
            </w:pPr>
            <w:r>
              <w:rPr>
                <w:rFonts w:hint="eastAsia"/>
              </w:rPr>
              <w:t>要件11</w:t>
            </w:r>
          </w:p>
        </w:tc>
        <w:tc>
          <w:tcPr>
            <w:tcW w:w="8505" w:type="dxa"/>
          </w:tcPr>
          <w:p w14:paraId="3973FCA1" w14:textId="77777777" w:rsidR="00DA6570" w:rsidRDefault="00DA6570">
            <w:pPr>
              <w:pStyle w:val="afff6"/>
            </w:pPr>
            <w:r w:rsidRPr="00956A13">
              <w:t>サイト利用者のパスワードの初期化</w:t>
            </w:r>
            <w:r>
              <w:rPr>
                <w:rFonts w:hint="eastAsia"/>
              </w:rPr>
              <w:t>および</w:t>
            </w:r>
            <w:r w:rsidRPr="00956A13">
              <w:t>変更といった重要な処理を行う際、サイト利用者へ通知する機能を導入する。</w:t>
            </w:r>
          </w:p>
        </w:tc>
        <w:tc>
          <w:tcPr>
            <w:tcW w:w="822" w:type="dxa"/>
          </w:tcPr>
          <w:p w14:paraId="31AF72EC" w14:textId="77777777" w:rsidR="00DA6570" w:rsidRDefault="00DA6570">
            <w:pPr>
              <w:pStyle w:val="afff6"/>
            </w:pPr>
            <w:r>
              <w:rPr>
                <w:rFonts w:hint="eastAsia"/>
              </w:rPr>
              <w:t>必要</w:t>
            </w:r>
          </w:p>
        </w:tc>
      </w:tr>
      <w:tr w:rsidR="00DA6570" w14:paraId="25235001" w14:textId="77777777">
        <w:tc>
          <w:tcPr>
            <w:tcW w:w="1129" w:type="dxa"/>
          </w:tcPr>
          <w:p w14:paraId="3A3FE725" w14:textId="77777777" w:rsidR="00DA6570" w:rsidRDefault="00DA6570">
            <w:pPr>
              <w:pStyle w:val="afff6"/>
            </w:pPr>
            <w:r>
              <w:rPr>
                <w:rFonts w:hint="eastAsia"/>
              </w:rPr>
              <w:t>要件12</w:t>
            </w:r>
          </w:p>
        </w:tc>
        <w:tc>
          <w:tcPr>
            <w:tcW w:w="8505" w:type="dxa"/>
          </w:tcPr>
          <w:p w14:paraId="409356B9" w14:textId="77777777" w:rsidR="00DA6570" w:rsidRDefault="00DA6570">
            <w:pPr>
              <w:pStyle w:val="afff6"/>
            </w:pPr>
            <w:r w:rsidRPr="00956A13">
              <w:t>WebサーバやWebアプリケーション</w:t>
            </w:r>
            <w:r>
              <w:rPr>
                <w:rFonts w:hint="eastAsia"/>
              </w:rPr>
              <w:t>など</w:t>
            </w:r>
            <w:r w:rsidRPr="00956A13">
              <w:t>のログや、取引データ</w:t>
            </w:r>
            <w:r>
              <w:rPr>
                <w:rFonts w:hint="eastAsia"/>
              </w:rPr>
              <w:t>など</w:t>
            </w:r>
            <w:r w:rsidRPr="00956A13">
              <w:t>のバックアップデータを保管する。</w:t>
            </w:r>
          </w:p>
        </w:tc>
        <w:tc>
          <w:tcPr>
            <w:tcW w:w="822" w:type="dxa"/>
          </w:tcPr>
          <w:p w14:paraId="6F72E0B4" w14:textId="77777777" w:rsidR="00DA6570" w:rsidRDefault="00DA6570">
            <w:pPr>
              <w:pStyle w:val="afff6"/>
            </w:pPr>
            <w:r>
              <w:rPr>
                <w:rFonts w:hint="eastAsia"/>
              </w:rPr>
              <w:t>必要</w:t>
            </w:r>
          </w:p>
        </w:tc>
      </w:tr>
      <w:tr w:rsidR="00DA6570" w14:paraId="1D1D3CC4" w14:textId="77777777">
        <w:tc>
          <w:tcPr>
            <w:tcW w:w="1129" w:type="dxa"/>
          </w:tcPr>
          <w:p w14:paraId="56C0FE85" w14:textId="77777777" w:rsidR="00DA6570" w:rsidRDefault="00DA6570">
            <w:pPr>
              <w:pStyle w:val="afff6"/>
            </w:pPr>
            <w:r>
              <w:rPr>
                <w:rFonts w:hint="eastAsia"/>
              </w:rPr>
              <w:t>要件13</w:t>
            </w:r>
          </w:p>
        </w:tc>
        <w:tc>
          <w:tcPr>
            <w:tcW w:w="8505" w:type="dxa"/>
          </w:tcPr>
          <w:p w14:paraId="44F10B15" w14:textId="77777777" w:rsidR="00DA6570" w:rsidRDefault="00DA6570">
            <w:pPr>
              <w:pStyle w:val="afff6"/>
            </w:pPr>
            <w:r w:rsidRPr="00956A13">
              <w:t>保管するログやバックアップデータを保護する。</w:t>
            </w:r>
          </w:p>
        </w:tc>
        <w:tc>
          <w:tcPr>
            <w:tcW w:w="822" w:type="dxa"/>
          </w:tcPr>
          <w:p w14:paraId="6E430B81" w14:textId="77777777" w:rsidR="00DA6570" w:rsidRDefault="00DA6570">
            <w:pPr>
              <w:pStyle w:val="afff6"/>
            </w:pPr>
            <w:r>
              <w:rPr>
                <w:rFonts w:hint="eastAsia"/>
              </w:rPr>
              <w:t>推奨</w:t>
            </w:r>
          </w:p>
        </w:tc>
      </w:tr>
      <w:tr w:rsidR="00DA6570" w14:paraId="475323E5" w14:textId="77777777">
        <w:tc>
          <w:tcPr>
            <w:tcW w:w="1129" w:type="dxa"/>
          </w:tcPr>
          <w:p w14:paraId="05B0EA12" w14:textId="77777777" w:rsidR="00DA6570" w:rsidRDefault="00DA6570">
            <w:pPr>
              <w:pStyle w:val="afff6"/>
            </w:pPr>
            <w:r>
              <w:rPr>
                <w:rFonts w:hint="eastAsia"/>
              </w:rPr>
              <w:t>要件14</w:t>
            </w:r>
          </w:p>
        </w:tc>
        <w:tc>
          <w:tcPr>
            <w:tcW w:w="8505" w:type="dxa"/>
          </w:tcPr>
          <w:p w14:paraId="6F107739" w14:textId="77777777" w:rsidR="00DA6570" w:rsidRDefault="00DA6570">
            <w:pPr>
              <w:pStyle w:val="afff6"/>
            </w:pPr>
            <w:r w:rsidRPr="00956A13">
              <w:t>サーバ</w:t>
            </w:r>
            <w:r>
              <w:rPr>
                <w:rFonts w:hint="eastAsia"/>
              </w:rPr>
              <w:t>および</w:t>
            </w:r>
            <w:r w:rsidRPr="00956A13">
              <w:t>管理端末において、セキュリティ対策を実施する。</w:t>
            </w:r>
          </w:p>
        </w:tc>
        <w:tc>
          <w:tcPr>
            <w:tcW w:w="822" w:type="dxa"/>
          </w:tcPr>
          <w:p w14:paraId="65BAB8DF" w14:textId="77777777" w:rsidR="00DA6570" w:rsidRDefault="00DA6570">
            <w:pPr>
              <w:pStyle w:val="afff6"/>
            </w:pPr>
            <w:r>
              <w:rPr>
                <w:rFonts w:hint="eastAsia"/>
              </w:rPr>
              <w:t>推奨</w:t>
            </w:r>
          </w:p>
        </w:tc>
      </w:tr>
    </w:tbl>
    <w:p w14:paraId="5B94DCB6" w14:textId="77777777" w:rsidR="00DA6570" w:rsidRDefault="00DA6570" w:rsidP="00DA6570">
      <w:pPr>
        <w:pStyle w:val="aff4"/>
      </w:pPr>
      <w:r w:rsidRPr="00541ABD">
        <w:rPr>
          <w:noProof/>
        </w:rPr>
        <mc:AlternateContent>
          <mc:Choice Requires="wps">
            <w:drawing>
              <wp:anchor distT="0" distB="0" distL="114300" distR="114300" simplePos="0" relativeHeight="251656517" behindDoc="0" locked="1" layoutInCell="1" allowOverlap="1" wp14:anchorId="033E03EC" wp14:editId="6CAF0EFF">
                <wp:simplePos x="0" y="0"/>
                <wp:positionH relativeFrom="margin">
                  <wp:align>center</wp:align>
                </wp:positionH>
                <wp:positionV relativeFrom="paragraph">
                  <wp:posOffset>50165</wp:posOffset>
                </wp:positionV>
                <wp:extent cx="6792595" cy="443230"/>
                <wp:effectExtent l="0" t="0" r="8255" b="0"/>
                <wp:wrapTopAndBottom/>
                <wp:docPr id="1660061797" name="テキスト ボックス 12"/>
                <wp:cNvGraphicFramePr/>
                <a:graphic xmlns:a="http://schemas.openxmlformats.org/drawingml/2006/main">
                  <a:graphicData uri="http://schemas.microsoft.com/office/word/2010/wordprocessingShape">
                    <wps:wsp>
                      <wps:cNvSpPr txBox="1"/>
                      <wps:spPr>
                        <a:xfrm>
                          <a:off x="0" y="0"/>
                          <a:ext cx="6792595" cy="443230"/>
                        </a:xfrm>
                        <a:prstGeom prst="rect">
                          <a:avLst/>
                        </a:prstGeom>
                        <a:solidFill>
                          <a:sysClr val="window" lastClr="FFFFFF"/>
                        </a:solidFill>
                        <a:ln w="6350">
                          <a:noFill/>
                        </a:ln>
                      </wps:spPr>
                      <wps:txbx>
                        <w:txbxContent>
                          <w:p w14:paraId="7B2A7C3A" w14:textId="77777777" w:rsidR="00DA6570" w:rsidRDefault="00DA6570" w:rsidP="00DA6570">
                            <w:pPr>
                              <w:pStyle w:val="aff2"/>
                            </w:pPr>
                            <w:r w:rsidRPr="00F02E36">
                              <w:t>EC</w:t>
                            </w:r>
                            <w:r w:rsidRPr="00F02E36">
                              <w:rPr>
                                <w:rFonts w:hint="eastAsia"/>
                              </w:rPr>
                              <w:t>サイトの構築時におけるセキュリティ対策要件一覧</w:t>
                            </w:r>
                          </w:p>
                          <w:p w14:paraId="27ECAE4A" w14:textId="77777777" w:rsidR="00DA6570" w:rsidRDefault="00DA6570" w:rsidP="00DA6570">
                            <w:pPr>
                              <w:pStyle w:val="aff2"/>
                            </w:pPr>
                            <w:r w:rsidRPr="00FA2B95">
                              <w:rPr>
                                <w:rFonts w:hint="eastAsia"/>
                              </w:rPr>
                              <w:t>（出典）</w:t>
                            </w:r>
                            <w:r>
                              <w:rPr>
                                <w:rFonts w:hint="eastAsia"/>
                              </w:rPr>
                              <w:t>IPA「ECサイト構築・運用セキュリティガイドライン」をもとに作成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E03EC" id="_x0000_s1174" type="#_x0000_t202" style="position:absolute;left:0;text-align:left;margin-left:0;margin-top:3.95pt;width:534.85pt;height:34.9pt;z-index:251656517;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" fillcolor="window" stroked="f" strokeweight=".5pt">
                <v:textbox>
                  <w:txbxContent>
                    <w:p w14:paraId="7B2A7C3A" w14:textId="77777777" w:rsidR="00DA6570" w:rsidRDefault="00DA6570" w:rsidP="00DA6570">
                      <w:pPr>
                        <w:pStyle w:val="aff2"/>
                      </w:pPr>
                      <w:r w:rsidRPr="00F02E36">
                        <w:t>EC</w:t>
                      </w:r>
                      <w:r w:rsidRPr="00F02E36">
                        <w:rPr>
                          <w:rFonts w:hint="eastAsia"/>
                        </w:rPr>
                        <w:t>サイトの構築時におけるセキュリティ対策要件一覧</w:t>
                      </w:r>
                    </w:p>
                    <w:p w14:paraId="27ECAE4A" w14:textId="77777777" w:rsidR="00DA6570" w:rsidRDefault="00DA6570" w:rsidP="00DA6570">
                      <w:pPr>
                        <w:pStyle w:val="aff2"/>
                      </w:pPr>
                      <w:r w:rsidRPr="00FA2B95">
                        <w:rPr>
                          <w:rFonts w:hint="eastAsia"/>
                        </w:rPr>
                        <w:t>（出典）</w:t>
                      </w:r>
                      <w:r>
                        <w:rPr>
                          <w:rFonts w:hint="eastAsia"/>
                        </w:rPr>
                        <w:t>IPA「ECサイト構築・運用セキュリティガイドライン」をもとに作成</w:t>
                      </w:r>
                    </w:p>
                  </w:txbxContent>
                </v:textbox>
                <w10:wrap type="topAndBottom" anchorx="margin"/>
                <w10:anchorlock/>
              </v:shape>
            </w:pict>
          </mc:Fallback>
        </mc:AlternateContent>
      </w:r>
    </w:p>
    <w:p w14:paraId="78E407C2" w14:textId="77777777" w:rsidR="00DA6570" w:rsidRDefault="00DA6570" w:rsidP="00DA6570">
      <w:pPr>
        <w:pStyle w:val="8"/>
      </w:pPr>
      <w:r>
        <w:rPr>
          <w:rFonts w:hint="eastAsia"/>
        </w:rPr>
        <w:t>要件1.「</w:t>
      </w:r>
      <w:r w:rsidRPr="005C38EE">
        <w:t>安全なウェブサイトの作り方」</w:t>
      </w:r>
      <w:r>
        <w:rPr>
          <w:rFonts w:hint="eastAsia"/>
        </w:rPr>
        <w:t>および</w:t>
      </w:r>
      <w:r w:rsidRPr="005C38EE">
        <w:t>「セキュリティ実装チェックリスト」に準拠して、ECサイトを構築する。</w:t>
      </w:r>
    </w:p>
    <w:p w14:paraId="5F0A8EEB" w14:textId="77777777" w:rsidR="00DA6570" w:rsidRDefault="00DA6570" w:rsidP="00DA6570">
      <w:r>
        <w:rPr>
          <w:rFonts w:hint="eastAsia"/>
        </w:rPr>
        <w:t>「詳細理解のため参考となる文献（参考文献）」に掲げた</w:t>
      </w:r>
      <w:r w:rsidRPr="00DC7D2C">
        <w:t>「安全なウェブサイトの作り方」</w:t>
      </w:r>
      <w:r>
        <w:t>および</w:t>
      </w:r>
      <w:r w:rsidRPr="00DC7D2C">
        <w:t>「セキュリティ実装チェックリスト」では、「ウェブアプリケーションのセキュリティ実装」として、「脆弱性関連情報の届出制度」で届出の多かったものや攻撃による影響度が大きい脆弱性である、SQLインジェクション、OSコマンド・インジェクションやクロスサイト・スクリプティング</w:t>
      </w:r>
      <w:r>
        <w:rPr>
          <w:rFonts w:hint="eastAsia"/>
        </w:rPr>
        <w:t>など</w:t>
      </w:r>
      <w:r w:rsidRPr="00DC7D2C">
        <w:t>11種類の脆弱性を取り上げ</w:t>
      </w:r>
      <w:r>
        <w:rPr>
          <w:rFonts w:hint="eastAsia"/>
        </w:rPr>
        <w:t>ています。</w:t>
      </w:r>
      <w:r w:rsidRPr="008463C2">
        <w:t>それぞれの脆弱性で発生しうる脅威や特に注意が必要なウェブサイトの特徴</w:t>
      </w:r>
      <w:r>
        <w:rPr>
          <w:rFonts w:hint="eastAsia"/>
        </w:rPr>
        <w:t>など</w:t>
      </w:r>
      <w:r w:rsidRPr="008463C2">
        <w:t>を解説し、脆弱性の原因そのものをなくす根本的な解決策、攻撃による影響の低減を期待できる対策を示しています。</w:t>
      </w:r>
    </w:p>
    <w:p w14:paraId="3319A783" w14:textId="77777777" w:rsidR="00DA6570" w:rsidRDefault="00DA6570" w:rsidP="00DA6570">
      <w:r w:rsidRPr="008463C2">
        <w:t>また、「ウェブサイトの安全性向上のための取組」として、ウェブサーバのセキュリティ対策やフィッシング詐欺を助長しないための対策</w:t>
      </w:r>
      <w:r>
        <w:rPr>
          <w:rFonts w:hint="eastAsia"/>
        </w:rPr>
        <w:t>など</w:t>
      </w:r>
      <w:r w:rsidRPr="008463C2">
        <w:t>7つの項目を取り上げ</w:t>
      </w:r>
      <w:r>
        <w:rPr>
          <w:rFonts w:hint="eastAsia"/>
        </w:rPr>
        <w:t>ています。</w:t>
      </w:r>
      <w:r w:rsidRPr="00CC0B10">
        <w:t>主に運用面からウェブサイト全体の安全性を向上させるための方策を示していますので、</w:t>
      </w:r>
      <w:r>
        <w:rPr>
          <w:rFonts w:hint="eastAsia"/>
        </w:rPr>
        <w:t>IPAの「ECサイト構築・運用セキュリティガイドライン」</w:t>
      </w:r>
      <w:r w:rsidRPr="00CC0B10">
        <w:t>を参考にしてECサイトを構築してください。</w:t>
      </w:r>
    </w:p>
    <w:p w14:paraId="6DCF5BD5" w14:textId="41AF35FD" w:rsidR="00DA6570" w:rsidRDefault="00DA6570" w:rsidP="00AA4D5F">
      <w:r w:rsidRPr="00CC0B10">
        <w:t>なお、ECサイトの構築を委託する場合は、外部委託先事業者に</w:t>
      </w:r>
      <w:r>
        <w:rPr>
          <w:rFonts w:hint="eastAsia"/>
        </w:rPr>
        <w:t>ガイドライン</w:t>
      </w:r>
      <w:r w:rsidRPr="00CC0B10">
        <w:t>を参考にして構築する</w:t>
      </w:r>
      <w:r>
        <w:rPr>
          <w:rFonts w:hint="eastAsia"/>
        </w:rPr>
        <w:t>ことを</w:t>
      </w:r>
      <w:r w:rsidRPr="00CC0B10">
        <w:t>依頼してください。</w:t>
      </w:r>
    </w:p>
    <w:tbl>
      <w:tblPr>
        <w:tblStyle w:val="aa"/>
        <w:tblpPr w:leftFromText="142" w:rightFromText="142" w:vertAnchor="text" w:horzAnchor="margin" w:tblpY="256"/>
        <w:tblW w:w="0" w:type="auto"/>
        <w:tblLook w:val="04A0" w:firstRow="1" w:lastRow="0" w:firstColumn="1" w:lastColumn="0" w:noHBand="0" w:noVBand="1"/>
      </w:tblPr>
      <w:tblGrid>
        <w:gridCol w:w="3681"/>
        <w:gridCol w:w="6775"/>
      </w:tblGrid>
      <w:tr w:rsidR="0027576F" w:rsidRPr="00286382" w14:paraId="0D463F4D" w14:textId="77777777" w:rsidTr="0027576F">
        <w:tc>
          <w:tcPr>
            <w:tcW w:w="10456" w:type="dxa"/>
            <w:gridSpan w:val="2"/>
          </w:tcPr>
          <w:p w14:paraId="42D555B8" w14:textId="77777777" w:rsidR="0027576F" w:rsidRPr="00286382" w:rsidRDefault="0027576F" w:rsidP="00601047">
            <w:pPr>
              <w:pStyle w:val="affe"/>
              <w:framePr w:hSpace="0" w:wrap="auto" w:vAnchor="margin" w:hAnchor="text" w:yAlign="inline"/>
            </w:pPr>
            <w:r w:rsidRPr="00286382">
              <w:rPr>
                <w:rFonts w:hint="eastAsia"/>
              </w:rPr>
              <w:t>詳細理解のため参考となる文献（参考文献）</w:t>
            </w:r>
          </w:p>
        </w:tc>
      </w:tr>
      <w:tr w:rsidR="0027576F" w:rsidRPr="00286382" w14:paraId="473E5116" w14:textId="77777777" w:rsidTr="0027576F">
        <w:trPr>
          <w:trHeight w:val="64"/>
        </w:trPr>
        <w:tc>
          <w:tcPr>
            <w:tcW w:w="3681" w:type="dxa"/>
            <w:shd w:val="clear" w:color="auto" w:fill="F1A983" w:themeFill="accent2" w:themeFillTint="99"/>
          </w:tcPr>
          <w:p w14:paraId="5AF71D13" w14:textId="77777777" w:rsidR="0027576F" w:rsidRDefault="0027576F" w:rsidP="00601047">
            <w:pPr>
              <w:pStyle w:val="affe"/>
              <w:framePr w:hSpace="0" w:wrap="auto" w:vAnchor="margin" w:hAnchor="text" w:yAlign="inline"/>
            </w:pPr>
            <w:r w:rsidRPr="00D73A6F">
              <w:rPr>
                <w:rFonts w:hint="eastAsia"/>
              </w:rPr>
              <w:t>安全なウェブサイトの作り方</w:t>
            </w:r>
          </w:p>
        </w:tc>
        <w:tc>
          <w:tcPr>
            <w:tcW w:w="6775" w:type="dxa"/>
          </w:tcPr>
          <w:p w14:paraId="55235345" w14:textId="77777777" w:rsidR="0027576F" w:rsidRPr="00286382" w:rsidRDefault="0027576F" w:rsidP="00601047">
            <w:pPr>
              <w:pStyle w:val="affe"/>
              <w:framePr w:hSpace="0" w:wrap="auto" w:vAnchor="margin" w:hAnchor="text" w:yAlign="inline"/>
            </w:pPr>
            <w:r w:rsidRPr="00C956B7">
              <w:t>https://www.ipa.go.jp/security/vuln/websecurity/ug65p900000196e2-att/000017316.pdf</w:t>
            </w:r>
          </w:p>
        </w:tc>
      </w:tr>
      <w:tr w:rsidR="0027576F" w14:paraId="1729B0AF" w14:textId="77777777" w:rsidTr="0027576F">
        <w:trPr>
          <w:trHeight w:val="64"/>
        </w:trPr>
        <w:tc>
          <w:tcPr>
            <w:tcW w:w="3681" w:type="dxa"/>
            <w:shd w:val="clear" w:color="auto" w:fill="F1A983" w:themeFill="accent2" w:themeFillTint="99"/>
          </w:tcPr>
          <w:p w14:paraId="3CB99CB9" w14:textId="77777777" w:rsidR="0027576F" w:rsidRPr="008A7FC7" w:rsidRDefault="0027576F" w:rsidP="00601047">
            <w:pPr>
              <w:pStyle w:val="affe"/>
              <w:framePr w:hSpace="0" w:wrap="auto" w:vAnchor="margin" w:hAnchor="text" w:yAlign="inline"/>
            </w:pPr>
            <w:r w:rsidRPr="00260AF2">
              <w:rPr>
                <w:rFonts w:hint="eastAsia"/>
              </w:rPr>
              <w:t>セキュリティ実装チェックリスト</w:t>
            </w:r>
          </w:p>
        </w:tc>
        <w:tc>
          <w:tcPr>
            <w:tcW w:w="6775" w:type="dxa"/>
          </w:tcPr>
          <w:p w14:paraId="37BE35FB" w14:textId="77777777" w:rsidR="0027576F" w:rsidRDefault="0027576F" w:rsidP="00601047">
            <w:pPr>
              <w:pStyle w:val="affe"/>
              <w:framePr w:hSpace="0" w:wrap="auto" w:vAnchor="margin" w:hAnchor="text" w:yAlign="inline"/>
            </w:pPr>
            <w:r w:rsidRPr="00C956B7">
              <w:t>https://www.ipa.go.jp/security/vuln/websecurity/ug65p900000196e2-att/000044403.xlsx</w:t>
            </w:r>
          </w:p>
        </w:tc>
      </w:tr>
      <w:tr w:rsidR="0027576F" w14:paraId="137DCFD9" w14:textId="77777777" w:rsidTr="0027576F">
        <w:trPr>
          <w:trHeight w:val="64"/>
        </w:trPr>
        <w:tc>
          <w:tcPr>
            <w:tcW w:w="3681" w:type="dxa"/>
            <w:shd w:val="clear" w:color="auto" w:fill="F1A983" w:themeFill="accent2" w:themeFillTint="99"/>
          </w:tcPr>
          <w:p w14:paraId="356BDC87" w14:textId="77777777" w:rsidR="0027576F" w:rsidRPr="00260AF2" w:rsidRDefault="0027576F" w:rsidP="00601047">
            <w:pPr>
              <w:pStyle w:val="affe"/>
              <w:framePr w:hSpace="0" w:wrap="auto" w:vAnchor="margin" w:hAnchor="text" w:yAlign="inline"/>
            </w:pPr>
            <w:r w:rsidRPr="007470B3">
              <w:t>ECサイト構築・運用セキュリティガイドライン</w:t>
            </w:r>
          </w:p>
        </w:tc>
        <w:tc>
          <w:tcPr>
            <w:tcW w:w="6775" w:type="dxa"/>
          </w:tcPr>
          <w:p w14:paraId="05F7EE4E" w14:textId="77777777" w:rsidR="0027576F" w:rsidRPr="00C956B7" w:rsidRDefault="0027576F" w:rsidP="00601047">
            <w:pPr>
              <w:pStyle w:val="affe"/>
              <w:framePr w:hSpace="0" w:wrap="auto" w:vAnchor="margin" w:hAnchor="text" w:yAlign="inline"/>
            </w:pPr>
            <w:r w:rsidRPr="00202D8B">
              <w:t>https://www.ipa.go.jp/security/guide/vuln/ps6vr7000000acvt-att/000109337.pdf</w:t>
            </w:r>
          </w:p>
        </w:tc>
      </w:tr>
    </w:tbl>
    <w:p w14:paraId="0486AF1D" w14:textId="77777777" w:rsidR="0027576F" w:rsidRDefault="0027576F" w:rsidP="00AA4D5F"/>
    <w:p w14:paraId="0321C87C" w14:textId="77777777" w:rsidR="0027576F" w:rsidRDefault="0027576F" w:rsidP="00AA4D5F"/>
    <w:p w14:paraId="261C9A9F" w14:textId="77777777" w:rsidR="00DA6570" w:rsidRDefault="00DA6570" w:rsidP="00DA6570">
      <w:pPr>
        <w:pStyle w:val="8"/>
      </w:pPr>
      <w:r>
        <w:rPr>
          <w:rFonts w:hint="eastAsia"/>
        </w:rPr>
        <w:t>要件2.</w:t>
      </w:r>
      <w:r w:rsidRPr="005C38EE">
        <w:t>サーバ</w:t>
      </w:r>
      <w:r>
        <w:rPr>
          <w:rFonts w:hint="eastAsia"/>
        </w:rPr>
        <w:t>および</w:t>
      </w:r>
      <w:r w:rsidRPr="005C38EE">
        <w:t>管理端末</w:t>
      </w:r>
      <w:r>
        <w:rPr>
          <w:rFonts w:hint="eastAsia"/>
        </w:rPr>
        <w:t>など</w:t>
      </w:r>
      <w:r w:rsidRPr="005C38EE">
        <w:t>で利用しているソフトウェアをセキュリティパッチ</w:t>
      </w:r>
      <w:r>
        <w:rPr>
          <w:rFonts w:hint="eastAsia"/>
        </w:rPr>
        <w:t>など</w:t>
      </w:r>
      <w:r w:rsidRPr="005C38EE">
        <w:t>により最新の状態にする</w:t>
      </w:r>
      <w:r>
        <w:rPr>
          <w:rFonts w:hint="eastAsia"/>
        </w:rPr>
        <w:t>。</w:t>
      </w:r>
    </w:p>
    <w:p w14:paraId="326496C3" w14:textId="77777777" w:rsidR="00DA6570" w:rsidRDefault="00DA6570" w:rsidP="00DA6570">
      <w:r w:rsidRPr="00B3631A">
        <w:t>ECサイトを構築する場合、次のように利用しているソフトウェアへの脆弱性対策を実施することが重要です。</w:t>
      </w:r>
    </w:p>
    <w:p w14:paraId="57F877E0" w14:textId="77777777" w:rsidR="00DA6570" w:rsidRPr="00992D81" w:rsidRDefault="00DA6570" w:rsidP="00892C01">
      <w:pPr>
        <w:pStyle w:val="ab"/>
        <w:numPr>
          <w:ilvl w:val="0"/>
          <w:numId w:val="383"/>
        </w:numPr>
        <w:ind w:leftChars="0" w:firstLineChars="0"/>
      </w:pPr>
      <w:r w:rsidRPr="00992D81">
        <w:t>脆弱性情報などセキュリティに関連する情報を公表しているECサイト構築プログラムを選定してください。</w:t>
      </w:r>
    </w:p>
    <w:p w14:paraId="721BBFB0" w14:textId="0EDFE630" w:rsidR="00DA6570" w:rsidRPr="00992D81" w:rsidRDefault="00DA6570" w:rsidP="00892C01">
      <w:pPr>
        <w:pStyle w:val="ab"/>
        <w:numPr>
          <w:ilvl w:val="0"/>
          <w:numId w:val="383"/>
        </w:numPr>
        <w:ind w:leftChars="0" w:firstLineChars="0"/>
      </w:pPr>
      <w:r w:rsidRPr="00992D81">
        <w:t>ECサイトを構成するソフトウェア（サーバと管理端末</w:t>
      </w:r>
      <w:r>
        <w:rPr>
          <w:rFonts w:hint="eastAsia"/>
        </w:rPr>
        <w:t>の</w:t>
      </w:r>
      <w:r w:rsidRPr="00992D81">
        <w:t>OS、</w:t>
      </w:r>
      <w:bookmarkStart w:id="1606" w:name="■ミドルウェア21ー1ー2"/>
      <w:r w:rsidR="00DF1155">
        <w:fldChar w:fldCharType="begin"/>
      </w:r>
      <w:r w:rsidR="00DF1155">
        <w:instrText>HYPERLINK  \l "■ミドルウェア"</w:instrText>
      </w:r>
      <w:r w:rsidR="00DF1155">
        <w:fldChar w:fldCharType="separate"/>
      </w:r>
      <w:r w:rsidRPr="00DF1155">
        <w:rPr>
          <w:rStyle w:val="a7"/>
        </w:rPr>
        <w:t>ミドルウェア</w:t>
      </w:r>
      <w:bookmarkEnd w:id="1606"/>
      <w:r w:rsidR="00DF1155">
        <w:fldChar w:fldCharType="end"/>
      </w:r>
      <w:r w:rsidRPr="00992D81">
        <w:t>とライブラリ</w:t>
      </w:r>
      <w:r>
        <w:rPr>
          <w:rFonts w:hint="eastAsia"/>
        </w:rPr>
        <w:t>、</w:t>
      </w:r>
      <w:r w:rsidRPr="00992D81">
        <w:t>または、Webアプリケーションなど）を確認の</w:t>
      </w:r>
      <w:r>
        <w:rPr>
          <w:rFonts w:hint="eastAsia"/>
        </w:rPr>
        <w:t>上、</w:t>
      </w:r>
      <w:r w:rsidRPr="00992D81">
        <w:t>一覧にまとめ、それぞれのソフトウェアに関する脆弱性情報などセキュリティに関連する情報を収集して管理し、それらの情報の内容を把握してください。</w:t>
      </w:r>
    </w:p>
    <w:p w14:paraId="2D95B1AF" w14:textId="77777777" w:rsidR="00DA6570" w:rsidRPr="00992D81" w:rsidRDefault="00DA6570" w:rsidP="00892C01">
      <w:pPr>
        <w:pStyle w:val="ab"/>
        <w:numPr>
          <w:ilvl w:val="0"/>
          <w:numId w:val="383"/>
        </w:numPr>
        <w:ind w:leftChars="0" w:firstLineChars="0"/>
      </w:pPr>
      <w:r w:rsidRPr="00992D81">
        <w:t>ECサイトの構築時に利用しているサーバ</w:t>
      </w:r>
      <w:r>
        <w:t>および</w:t>
      </w:r>
      <w:r w:rsidRPr="00992D81">
        <w:t>管理端末</w:t>
      </w:r>
      <w:r>
        <w:rPr>
          <w:rFonts w:hint="eastAsia"/>
        </w:rPr>
        <w:t>の</w:t>
      </w:r>
      <w:r w:rsidRPr="00992D81">
        <w:t>OS、ミドルウェア</w:t>
      </w:r>
      <w:r>
        <w:t>および</w:t>
      </w:r>
      <w:r w:rsidRPr="00992D81">
        <w:t>ライブラリ</w:t>
      </w:r>
      <w:r>
        <w:rPr>
          <w:rFonts w:hint="eastAsia"/>
        </w:rPr>
        <w:t>、</w:t>
      </w:r>
      <w:r w:rsidRPr="00992D81">
        <w:t>または、WebアプリケーションやOSSなどのソフトウェアについては、その時点の最新バージョンを使用してください。</w:t>
      </w:r>
    </w:p>
    <w:p w14:paraId="62CE4C08" w14:textId="77777777" w:rsidR="00DA6570" w:rsidRPr="00992D81" w:rsidRDefault="00DA6570" w:rsidP="00892C01">
      <w:pPr>
        <w:pStyle w:val="ab"/>
        <w:numPr>
          <w:ilvl w:val="0"/>
          <w:numId w:val="383"/>
        </w:numPr>
        <w:ind w:leftChars="0" w:firstLineChars="0"/>
      </w:pPr>
      <w:r w:rsidRPr="00992D81">
        <w:t>利用しているソフトウェア</w:t>
      </w:r>
      <w:r>
        <w:rPr>
          <w:rFonts w:hint="eastAsia"/>
        </w:rPr>
        <w:t>など</w:t>
      </w:r>
      <w:r w:rsidRPr="00992D81">
        <w:t>について、脆弱性情報を収集し、脆弱性の危険度が「高」の脆弱性については迅速に、危険度「中」は公開までにセキュリティパッチの適用や最新版へのバージョンアップによるアップデートを実施してください。アップデート実施後は、アップデートによりシステムへの影響が</w:t>
      </w:r>
      <w:r>
        <w:rPr>
          <w:rFonts w:hint="eastAsia"/>
        </w:rPr>
        <w:t>な</w:t>
      </w:r>
      <w:r w:rsidRPr="00992D81">
        <w:t>いことを確認（動作検証）してください。それ以外の脆弱性については、セキュリティパッチの適用や最新版へのバージョンアップを行うか</w:t>
      </w:r>
      <w:r>
        <w:rPr>
          <w:rFonts w:hint="eastAsia"/>
        </w:rPr>
        <w:t>否か</w:t>
      </w:r>
      <w:r w:rsidRPr="00992D81">
        <w:t>を、脆弱性によるシステムへの影響</w:t>
      </w:r>
      <w:r>
        <w:rPr>
          <w:rFonts w:hint="eastAsia"/>
        </w:rPr>
        <w:t>など</w:t>
      </w:r>
      <w:r w:rsidRPr="00992D81">
        <w:t>を考慮して判断してください。</w:t>
      </w:r>
    </w:p>
    <w:p w14:paraId="1F47B75C" w14:textId="77777777" w:rsidR="00DA6570" w:rsidRPr="00ED2A10" w:rsidRDefault="00DA6570" w:rsidP="00DA6570"/>
    <w:p w14:paraId="1D51FFD8" w14:textId="77777777" w:rsidR="00DA6570" w:rsidRDefault="00DA6570" w:rsidP="00DA6570">
      <w:pPr>
        <w:pStyle w:val="8"/>
      </w:pPr>
      <w:r>
        <w:rPr>
          <w:rFonts w:hint="eastAsia"/>
        </w:rPr>
        <w:t>要件3.</w:t>
      </w:r>
      <w:r w:rsidRPr="00D85C8A">
        <w:t>ECサイトの公開前に脆弱性診断を行い、見つかった脆弱性を対策する</w:t>
      </w:r>
    </w:p>
    <w:p w14:paraId="6DD0B684" w14:textId="77777777" w:rsidR="00DA6570" w:rsidRDefault="00DA6570" w:rsidP="00DA6570">
      <w:r w:rsidRPr="00DF1D51">
        <w:t>ECサイトを新規に構築した際は、ECサイトを公開するまでに脆弱性対策を実施する期間を確保して、次のような第三者によるECサイトへの脆弱性診断を実施して、ECサイトに脆弱性が</w:t>
      </w:r>
      <w:r>
        <w:rPr>
          <w:rFonts w:hint="eastAsia"/>
        </w:rPr>
        <w:t>な</w:t>
      </w:r>
      <w:r w:rsidRPr="00DF1D51">
        <w:t>いかを確認し、発見された危険度「高」、「中」の脆弱性への対策を行った</w:t>
      </w:r>
      <w:r>
        <w:rPr>
          <w:rFonts w:hint="eastAsia"/>
        </w:rPr>
        <w:t>上</w:t>
      </w:r>
      <w:r w:rsidRPr="00DF1D51">
        <w:t>で公開してください。</w:t>
      </w:r>
    </w:p>
    <w:p w14:paraId="7AF6D6DE" w14:textId="77777777" w:rsidR="00DA6570" w:rsidRDefault="00DA6570" w:rsidP="00DA6570">
      <w:pPr>
        <w:rPr>
          <w:b/>
        </w:rPr>
      </w:pPr>
    </w:p>
    <w:p w14:paraId="49594888" w14:textId="5C2590A2" w:rsidR="00DA6570" w:rsidRPr="009A4EE2" w:rsidRDefault="00DA6570" w:rsidP="00892C01">
      <w:pPr>
        <w:pStyle w:val="ab"/>
        <w:numPr>
          <w:ilvl w:val="0"/>
          <w:numId w:val="384"/>
        </w:numPr>
        <w:ind w:leftChars="0" w:firstLineChars="0"/>
      </w:pPr>
      <w:r w:rsidRPr="009A4EE2">
        <w:t>脆弱性診断は、原則、第三者（外部委託先事業者、自社以外の第三者）による脆弱性診断を実施し、実施する脆弱性診断は、プラットフォーム診断、Webアプリケーション診断の2種類を実施してください。</w:t>
      </w:r>
    </w:p>
    <w:p w14:paraId="01405AC8" w14:textId="77777777" w:rsidR="00DA6570" w:rsidRPr="009A4EE2" w:rsidRDefault="00DA6570" w:rsidP="00892C01">
      <w:pPr>
        <w:pStyle w:val="ab"/>
        <w:numPr>
          <w:ilvl w:val="0"/>
          <w:numId w:val="384"/>
        </w:numPr>
        <w:ind w:leftChars="0" w:firstLineChars="0"/>
      </w:pPr>
      <w:r w:rsidRPr="009A4EE2">
        <w:t>Webアプリケーション診断の実施範囲は、最低でも以下の画面について脆弱性診断を実施してください。</w:t>
      </w:r>
    </w:p>
    <w:p w14:paraId="1CE7682D" w14:textId="77777777" w:rsidR="00DA6570" w:rsidRPr="00C04BC0" w:rsidRDefault="00DA6570" w:rsidP="00892C01">
      <w:pPr>
        <w:pStyle w:val="ab"/>
        <w:numPr>
          <w:ilvl w:val="0"/>
          <w:numId w:val="596"/>
        </w:numPr>
        <w:ind w:leftChars="0" w:firstLineChars="0"/>
      </w:pPr>
      <w:r w:rsidRPr="00C04BC0">
        <w:t>ログイン画面</w:t>
      </w:r>
    </w:p>
    <w:p w14:paraId="74943EB1" w14:textId="77777777" w:rsidR="00DA6570" w:rsidRPr="00C04BC0" w:rsidRDefault="00DA6570" w:rsidP="00892C01">
      <w:pPr>
        <w:pStyle w:val="ab"/>
        <w:numPr>
          <w:ilvl w:val="0"/>
          <w:numId w:val="596"/>
        </w:numPr>
        <w:ind w:leftChars="0" w:firstLineChars="0"/>
      </w:pPr>
      <w:r w:rsidRPr="00C04BC0">
        <w:t>サイト利用者情報登録/変更画面</w:t>
      </w:r>
    </w:p>
    <w:p w14:paraId="7636086B" w14:textId="77777777" w:rsidR="00DA6570" w:rsidRPr="00C04BC0" w:rsidRDefault="00DA6570" w:rsidP="00892C01">
      <w:pPr>
        <w:pStyle w:val="ab"/>
        <w:numPr>
          <w:ilvl w:val="0"/>
          <w:numId w:val="596"/>
        </w:numPr>
        <w:ind w:leftChars="0" w:firstLineChars="0"/>
      </w:pPr>
      <w:r w:rsidRPr="00C04BC0">
        <w:t>商品検索画面</w:t>
      </w:r>
    </w:p>
    <w:p w14:paraId="6CC55FFF" w14:textId="44A4E96E" w:rsidR="00DA6570" w:rsidRPr="009A4EE2" w:rsidRDefault="00DA6570" w:rsidP="00892C01">
      <w:pPr>
        <w:pStyle w:val="ab"/>
        <w:numPr>
          <w:ilvl w:val="0"/>
          <w:numId w:val="596"/>
        </w:numPr>
        <w:ind w:leftChars="0" w:firstLineChars="0"/>
      </w:pPr>
      <w:r w:rsidRPr="00C04BC0">
        <w:t>注文・決済画面</w:t>
      </w:r>
      <w:r w:rsidRPr="00C04BC0">
        <w:rPr>
          <w:rFonts w:hint="eastAsia"/>
        </w:rPr>
        <w:t>など</w:t>
      </w:r>
    </w:p>
    <w:p w14:paraId="141773C0" w14:textId="174B5789" w:rsidR="00DA6570" w:rsidRPr="009A4EE2" w:rsidRDefault="00DA6570" w:rsidP="00892C01">
      <w:pPr>
        <w:pStyle w:val="ab"/>
        <w:numPr>
          <w:ilvl w:val="0"/>
          <w:numId w:val="385"/>
        </w:numPr>
        <w:ind w:leftChars="0" w:firstLineChars="0"/>
      </w:pPr>
      <w:r w:rsidRPr="009A4EE2">
        <w:t>脆弱性診断を第三者に依頼する場合は、</w:t>
      </w:r>
      <w:r>
        <w:rPr>
          <w:rFonts w:hint="eastAsia"/>
        </w:rPr>
        <w:t>IPAが公開している</w:t>
      </w:r>
      <w:r w:rsidRPr="009A4EE2">
        <w:t>「情報セキュリティサービス基準適合サービスリスト</w:t>
      </w:r>
      <w:r>
        <w:rPr>
          <w:rFonts w:hint="eastAsia"/>
        </w:rPr>
        <w:t>」</w:t>
      </w:r>
      <w:r w:rsidRPr="009A4EE2">
        <w:t>にある「脆弱性診断サービス」に記載されている事業者を選定することを推奨します。</w:t>
      </w:r>
    </w:p>
    <w:p w14:paraId="62C0591A" w14:textId="77777777" w:rsidR="00DA6570" w:rsidRPr="009A4EE2" w:rsidRDefault="00DA6570" w:rsidP="00892C01">
      <w:pPr>
        <w:pStyle w:val="ab"/>
        <w:numPr>
          <w:ilvl w:val="0"/>
          <w:numId w:val="385"/>
        </w:numPr>
        <w:ind w:leftChars="0" w:firstLineChars="0"/>
      </w:pPr>
      <w:r w:rsidRPr="009A4EE2">
        <w:t>脆弱性診断の診断結果として、実害に至る攻撃難易度を考慮した危険度は、一般的に「高」、「中」、「低」の3段階で分類されており、危険度「高」、「中」については、対策を行った</w:t>
      </w:r>
      <w:r>
        <w:rPr>
          <w:rFonts w:hint="eastAsia"/>
        </w:rPr>
        <w:t>上</w:t>
      </w:r>
      <w:r w:rsidRPr="009A4EE2">
        <w:t>でECサイトを公開してください。</w:t>
      </w:r>
    </w:p>
    <w:p w14:paraId="082717CF" w14:textId="77777777" w:rsidR="00DA6570" w:rsidRDefault="00DA6570" w:rsidP="00DA6570"/>
    <w:tbl>
      <w:tblPr>
        <w:tblStyle w:val="aa"/>
        <w:tblW w:w="0" w:type="auto"/>
        <w:tblLook w:val="04A0" w:firstRow="1" w:lastRow="0" w:firstColumn="1" w:lastColumn="0" w:noHBand="0" w:noVBand="1"/>
      </w:tblPr>
      <w:tblGrid>
        <w:gridCol w:w="10456"/>
      </w:tblGrid>
      <w:tr w:rsidR="00DA6570" w14:paraId="03768A31" w14:textId="77777777">
        <w:tc>
          <w:tcPr>
            <w:tcW w:w="10456" w:type="dxa"/>
          </w:tcPr>
          <w:p w14:paraId="5EC9201D" w14:textId="77777777" w:rsidR="00DA6570" w:rsidRDefault="00DA6570">
            <w:pPr>
              <w:pStyle w:val="afff8"/>
            </w:pPr>
            <w:r>
              <w:rPr>
                <w:noProof/>
              </w:rPr>
              <w:drawing>
                <wp:anchor distT="0" distB="0" distL="114300" distR="114300" simplePos="0" relativeHeight="251656519" behindDoc="0" locked="1" layoutInCell="1" allowOverlap="1" wp14:anchorId="318AB3AD" wp14:editId="188B88C6">
                  <wp:simplePos x="0" y="0"/>
                  <wp:positionH relativeFrom="column">
                    <wp:posOffset>-357505</wp:posOffset>
                  </wp:positionH>
                  <wp:positionV relativeFrom="paragraph">
                    <wp:posOffset>-235585</wp:posOffset>
                  </wp:positionV>
                  <wp:extent cx="824230" cy="518160"/>
                  <wp:effectExtent l="0" t="0" r="0" b="0"/>
                  <wp:wrapNone/>
                  <wp:docPr id="14787581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88179"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4230" cy="518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1804">
              <w:rPr>
                <w:rFonts w:hint="eastAsia"/>
              </w:rPr>
              <w:t>脆弱性診断を実施する上で参考にしていただきたいこと</w:t>
            </w:r>
          </w:p>
          <w:p w14:paraId="64E1D00D" w14:textId="77777777" w:rsidR="00DA6570" w:rsidRDefault="00DA6570">
            <w:pPr>
              <w:pStyle w:val="afff6"/>
            </w:pPr>
            <w:r>
              <w:rPr>
                <w:rFonts w:hint="eastAsia"/>
              </w:rPr>
              <w:t>【脆弱性診断の目的】</w:t>
            </w:r>
          </w:p>
          <w:p w14:paraId="45F7628E" w14:textId="36CBD019" w:rsidR="00DA6570" w:rsidRDefault="00DA6570">
            <w:pPr>
              <w:pStyle w:val="afff6"/>
            </w:pPr>
            <w:r>
              <w:rPr>
                <w:rFonts w:hint="eastAsia"/>
              </w:rPr>
              <w:t>脆弱性診断は、</w:t>
            </w:r>
            <w:r>
              <w:t>ECサイトが</w:t>
            </w:r>
            <w:bookmarkStart w:id="1607" w:name="■サイバー攻撃21ー1ー2"/>
            <w:r w:rsidR="003934FC">
              <w:fldChar w:fldCharType="begin"/>
            </w:r>
            <w:r w:rsidR="003934FC">
              <w:instrText>HYPERLINK  \l "■サイバー攻撃"</w:instrText>
            </w:r>
            <w:r w:rsidR="003934FC">
              <w:fldChar w:fldCharType="separate"/>
            </w:r>
            <w:r w:rsidRPr="003934FC">
              <w:rPr>
                <w:rStyle w:val="a7"/>
              </w:rPr>
              <w:t>サイバー攻撃</w:t>
            </w:r>
            <w:bookmarkEnd w:id="1607"/>
            <w:r w:rsidR="003934FC">
              <w:fldChar w:fldCharType="end"/>
            </w:r>
            <w:r>
              <w:t>を受けて被害を</w:t>
            </w:r>
            <w:r>
              <w:rPr>
                <w:rFonts w:hint="eastAsia"/>
              </w:rPr>
              <w:t>まね</w:t>
            </w:r>
            <w:r>
              <w:t>く元となる脆弱性が存在していないかを調べるために行う、とても重要で必要な工程</w:t>
            </w:r>
            <w:r>
              <w:rPr>
                <w:rFonts w:hint="eastAsia"/>
              </w:rPr>
              <w:t>です。</w:t>
            </w:r>
            <w:r>
              <w:t>もし脆弱性が見つかった場合、脆弱性によるECサイトへの影響度を確認する必要があります。見つかった脆弱性の危険度</w:t>
            </w:r>
            <w:r>
              <w:rPr>
                <w:rFonts w:hint="eastAsia"/>
              </w:rPr>
              <w:t>およ</w:t>
            </w:r>
            <w:r>
              <w:t>び、脆弱性によるECサイトへの影響度により、対応の要否を判断して、対応をすることが重要</w:t>
            </w:r>
            <w:r>
              <w:rPr>
                <w:rFonts w:hint="eastAsia"/>
              </w:rPr>
              <w:t>です</w:t>
            </w:r>
            <w:r>
              <w:t>。</w:t>
            </w:r>
          </w:p>
          <w:p w14:paraId="3E8CC7A4" w14:textId="77777777" w:rsidR="00DA6570" w:rsidRDefault="00DA6570">
            <w:pPr>
              <w:pStyle w:val="afff6"/>
            </w:pPr>
          </w:p>
          <w:p w14:paraId="39D3A131" w14:textId="77777777" w:rsidR="00DA6570" w:rsidRDefault="00DA6570">
            <w:pPr>
              <w:pStyle w:val="afff6"/>
            </w:pPr>
            <w:r>
              <w:rPr>
                <w:rFonts w:hint="eastAsia"/>
              </w:rPr>
              <w:t>【脆弱性診断の種類】</w:t>
            </w:r>
          </w:p>
          <w:p w14:paraId="06DB9AA3" w14:textId="77777777" w:rsidR="00DA6570" w:rsidRDefault="00DA6570">
            <w:pPr>
              <w:pStyle w:val="afff6"/>
            </w:pPr>
            <w:r>
              <w:rPr>
                <w:rFonts w:hint="eastAsia"/>
              </w:rPr>
              <w:t>脆弱性診断は、診断対象、診断方法によって、以下のものがあります。</w:t>
            </w:r>
          </w:p>
          <w:p w14:paraId="31C81DC8" w14:textId="77777777" w:rsidR="00DA6570" w:rsidRDefault="00DA6570">
            <w:pPr>
              <w:pStyle w:val="afff6"/>
            </w:pPr>
            <w:r>
              <w:rPr>
                <w:rFonts w:hint="eastAsia"/>
              </w:rPr>
              <w:t>＜診断対象＞</w:t>
            </w:r>
          </w:p>
          <w:p w14:paraId="652B4ED5" w14:textId="77777777" w:rsidR="00DA6570" w:rsidRDefault="00DA6570" w:rsidP="00892C01">
            <w:pPr>
              <w:pStyle w:val="afff6"/>
              <w:numPr>
                <w:ilvl w:val="0"/>
                <w:numId w:val="597"/>
              </w:numPr>
            </w:pPr>
            <w:r>
              <w:rPr>
                <w:rFonts w:hint="eastAsia"/>
              </w:rPr>
              <w:t>プラットフォーム診断：サーバやネットワーク機器などの</w:t>
            </w:r>
            <w:r>
              <w:t>OSやミドルウェアを診断します。</w:t>
            </w:r>
          </w:p>
          <w:p w14:paraId="497C1EAA" w14:textId="77777777" w:rsidR="00DA6570" w:rsidRDefault="00DA6570" w:rsidP="00892C01">
            <w:pPr>
              <w:pStyle w:val="afff6"/>
              <w:numPr>
                <w:ilvl w:val="0"/>
                <w:numId w:val="597"/>
              </w:numPr>
            </w:pPr>
            <w:r>
              <w:t>Webアプリケーション診断：Webサーバ上で動作するアプリケーションを診断します。</w:t>
            </w:r>
          </w:p>
          <w:p w14:paraId="39B13F11" w14:textId="77777777" w:rsidR="00DA6570" w:rsidRDefault="00DA6570">
            <w:pPr>
              <w:pStyle w:val="afff6"/>
            </w:pPr>
          </w:p>
          <w:p w14:paraId="5FCD4AD0" w14:textId="77777777" w:rsidR="00DA6570" w:rsidRDefault="00DA6570">
            <w:pPr>
              <w:pStyle w:val="afff6"/>
            </w:pPr>
            <w:r>
              <w:rPr>
                <w:rFonts w:hint="eastAsia"/>
              </w:rPr>
              <w:t>＜診断方法＞</w:t>
            </w:r>
          </w:p>
          <w:p w14:paraId="61BBED05" w14:textId="77777777" w:rsidR="00DA6570" w:rsidRDefault="00DA6570" w:rsidP="00892C01">
            <w:pPr>
              <w:pStyle w:val="afff6"/>
              <w:numPr>
                <w:ilvl w:val="0"/>
                <w:numId w:val="598"/>
              </w:numPr>
            </w:pPr>
            <w:r>
              <w:rPr>
                <w:rFonts w:hint="eastAsia"/>
              </w:rPr>
              <w:t>ツールによる診断：ツールにより自動で診断します。ツールによって診断できる範囲が異なります。（ツールには無償のものと有償のものがあります。）</w:t>
            </w:r>
          </w:p>
          <w:p w14:paraId="0180C265" w14:textId="77777777" w:rsidR="00DA6570" w:rsidRDefault="00DA6570" w:rsidP="00892C01">
            <w:pPr>
              <w:pStyle w:val="afff6"/>
              <w:numPr>
                <w:ilvl w:val="0"/>
                <w:numId w:val="598"/>
              </w:numPr>
            </w:pPr>
            <w:r>
              <w:rPr>
                <w:rFonts w:hint="eastAsia"/>
              </w:rPr>
              <w:t>手動による診断：人手により診断します。</w:t>
            </w:r>
          </w:p>
          <w:p w14:paraId="43AE4D8B" w14:textId="77777777" w:rsidR="00DA6570" w:rsidRDefault="00DA6570" w:rsidP="00892C01">
            <w:pPr>
              <w:pStyle w:val="afff6"/>
              <w:numPr>
                <w:ilvl w:val="0"/>
                <w:numId w:val="598"/>
              </w:numPr>
            </w:pPr>
            <w:r>
              <w:rPr>
                <w:rFonts w:hint="eastAsia"/>
              </w:rPr>
              <w:t>ハイブリッド診断：ツールでの診断が難しい箇所（人による判断が必要な場合）を人手で行うといった両者を組み合わせて診断します。</w:t>
            </w:r>
          </w:p>
          <w:p w14:paraId="10E1B7D3" w14:textId="77777777" w:rsidR="00DA6570" w:rsidRDefault="00DA6570">
            <w:pPr>
              <w:pStyle w:val="afff6"/>
            </w:pPr>
            <w:r>
              <w:rPr>
                <w:rFonts w:hint="eastAsia"/>
              </w:rPr>
              <w:t>※手動による診断は、ツールによる診断に比べて費用が高額となります。手動による診断は、ツールでは見つけられない脆弱性を発見でき、ツールによる診断と組み合わせることで結果として精度の高い診断が可能です。</w:t>
            </w:r>
          </w:p>
          <w:p w14:paraId="3E55CEED" w14:textId="77777777" w:rsidR="00DA6570" w:rsidRDefault="00DA6570">
            <w:pPr>
              <w:pStyle w:val="afff6"/>
            </w:pPr>
          </w:p>
          <w:p w14:paraId="7CF0398E" w14:textId="77777777" w:rsidR="00DA6570" w:rsidRDefault="00DA6570">
            <w:pPr>
              <w:pStyle w:val="afff6"/>
            </w:pPr>
            <w:r>
              <w:rPr>
                <w:rFonts w:hint="eastAsia"/>
              </w:rPr>
              <w:t>【脆弱性診断の実施者】</w:t>
            </w:r>
          </w:p>
          <w:p w14:paraId="26DCE629" w14:textId="77777777" w:rsidR="00DA6570" w:rsidRDefault="00DA6570">
            <w:pPr>
              <w:pStyle w:val="afff6"/>
            </w:pPr>
            <w:r>
              <w:rPr>
                <w:rFonts w:hint="eastAsia"/>
              </w:rPr>
              <w:t>ツールで自動的に診断できる部分があるとはいえ、ツールの使用や診断結果を判断するため、脆弱性診断を行う人はそれなりのスキルが必要になります。自社に脆弱性診断を実施する技術者がいない場合は、脆弱性診断サービスの利用を検討することが重要です。</w:t>
            </w:r>
          </w:p>
        </w:tc>
      </w:tr>
    </w:tbl>
    <w:p w14:paraId="75A01E5D" w14:textId="77777777" w:rsidR="00DA6570" w:rsidRDefault="00DA6570" w:rsidP="00DA6570"/>
    <w:p w14:paraId="1AB9C834" w14:textId="77777777" w:rsidR="00DA6570" w:rsidRDefault="00DA6570" w:rsidP="00DA6570"/>
    <w:p w14:paraId="64423473" w14:textId="77777777" w:rsidR="00DA6570" w:rsidRDefault="00DA6570" w:rsidP="00DA6570">
      <w:pPr>
        <w:pStyle w:val="8"/>
      </w:pPr>
      <w:r>
        <w:rPr>
          <w:rFonts w:hint="eastAsia"/>
        </w:rPr>
        <w:t>要件4.</w:t>
      </w:r>
      <w:r w:rsidRPr="00D85C8A">
        <w:t>管理者画面や管理用ソフトウェアへ接続する端末を制限する。</w:t>
      </w:r>
    </w:p>
    <w:p w14:paraId="5AE31D81" w14:textId="77777777" w:rsidR="00DA6570" w:rsidRDefault="00DA6570" w:rsidP="00DA6570">
      <w:r w:rsidRPr="00A404C9">
        <w:t>管理者画面や管理用ソフトウェアにアクセスするためのID・パスワードが攻撃者に漏えいすると、サイト利用者の顧客情報や、注文・取引データ</w:t>
      </w:r>
      <w:r>
        <w:rPr>
          <w:rFonts w:hint="eastAsia"/>
        </w:rPr>
        <w:t>など</w:t>
      </w:r>
      <w:r w:rsidRPr="00A404C9">
        <w:t>が大量に漏えいすることに</w:t>
      </w:r>
      <w:r>
        <w:rPr>
          <w:rFonts w:hint="eastAsia"/>
        </w:rPr>
        <w:t>つな</w:t>
      </w:r>
      <w:r w:rsidRPr="00A404C9">
        <w:t>がるおそれがあるため、次のように厳重に管理することが重要です。</w:t>
      </w:r>
    </w:p>
    <w:p w14:paraId="55EFD61F" w14:textId="63077620" w:rsidR="00DA6570" w:rsidRPr="00AC61F5" w:rsidRDefault="00DA6570" w:rsidP="00892C01">
      <w:pPr>
        <w:pStyle w:val="ab"/>
        <w:numPr>
          <w:ilvl w:val="0"/>
          <w:numId w:val="385"/>
        </w:numPr>
        <w:ind w:leftChars="0" w:firstLineChars="0"/>
      </w:pPr>
      <w:r w:rsidRPr="00AC61F5">
        <w:t>管理者画面や管理用ソフトウェアにアクセスするためのID・パスワードが不正に取得された場合に備えて、アクセスできる端末を制限するための</w:t>
      </w:r>
      <w:bookmarkStart w:id="1608" w:name="■IPアドレス21ー1ー2"/>
      <w:r w:rsidR="00BC5858">
        <w:fldChar w:fldCharType="begin"/>
      </w:r>
      <w:r w:rsidR="00BC5858">
        <w:instrText>HYPERLINK  \l "■IPアドレス"</w:instrText>
      </w:r>
      <w:r w:rsidR="00BC5858">
        <w:fldChar w:fldCharType="separate"/>
      </w:r>
      <w:r w:rsidRPr="00BC5858">
        <w:rPr>
          <w:rStyle w:val="a7"/>
        </w:rPr>
        <w:t>IPアドレス</w:t>
      </w:r>
      <w:bookmarkEnd w:id="1608"/>
      <w:r w:rsidR="00BC5858">
        <w:fldChar w:fldCharType="end"/>
      </w:r>
      <w:r w:rsidRPr="00AC61F5">
        <w:t>接続制限や、アクセスできる利用者を制限するために、二要素認証（IDとパスワードによる認証後にSMS（ショートメッセージサービス）</w:t>
      </w:r>
      <w:r>
        <w:rPr>
          <w:rFonts w:hint="eastAsia"/>
        </w:rPr>
        <w:t>など</w:t>
      </w:r>
      <w:r w:rsidRPr="00AC61F5">
        <w:t>での認証を行う方法）を導入してください。</w:t>
      </w:r>
    </w:p>
    <w:p w14:paraId="6CF6518E" w14:textId="77777777" w:rsidR="00DA6570" w:rsidRDefault="00DA6570" w:rsidP="00DA6570"/>
    <w:p w14:paraId="40A39CD0" w14:textId="77777777" w:rsidR="00DA6570" w:rsidRDefault="00DA6570" w:rsidP="00DA6570">
      <w:pPr>
        <w:pStyle w:val="8"/>
      </w:pPr>
      <w:r>
        <w:rPr>
          <w:rFonts w:hint="eastAsia"/>
        </w:rPr>
        <w:t>要件5.</w:t>
      </w:r>
      <w:r w:rsidRPr="00F0331A">
        <w:t>管理者画面や管理用ソフトウェアへ接続する端末のセキュリティ対策を実施する。</w:t>
      </w:r>
    </w:p>
    <w:p w14:paraId="5FC3A483" w14:textId="131FA91A" w:rsidR="00DA6570" w:rsidRPr="00CD677D" w:rsidRDefault="00DA6570" w:rsidP="00DA6570">
      <w:r>
        <w:rPr>
          <w:rFonts w:hint="eastAsia"/>
        </w:rPr>
        <w:t>管理者画面や管理用ソフトウェアへのアクセスに用いる端末が</w:t>
      </w:r>
      <w:bookmarkStart w:id="1609" w:name="■マルウェア21ー1ー2"/>
      <w:r w:rsidR="006F2231">
        <w:fldChar w:fldCharType="begin"/>
      </w:r>
      <w:r w:rsidR="006F2231">
        <w:rPr>
          <w:rFonts w:hint="eastAsia"/>
        </w:rPr>
        <w:instrText xml:space="preserve">HYPERLINK </w:instrText>
      </w:r>
      <w:r w:rsidR="006F2231">
        <w:instrText xml:space="preserve"> \l "</w:instrText>
      </w:r>
      <w:r w:rsidR="006F2231">
        <w:rPr>
          <w:rFonts w:hint="eastAsia"/>
        </w:rPr>
        <w:instrText>■マルウェア</w:instrText>
      </w:r>
      <w:r w:rsidR="006F2231">
        <w:instrText>"</w:instrText>
      </w:r>
      <w:r w:rsidR="006F2231">
        <w:fldChar w:fldCharType="separate"/>
      </w:r>
      <w:r w:rsidRPr="006F2231">
        <w:rPr>
          <w:rStyle w:val="a7"/>
          <w:rFonts w:hint="eastAsia"/>
        </w:rPr>
        <w:t>マルウェア</w:t>
      </w:r>
      <w:bookmarkEnd w:id="1609"/>
      <w:r w:rsidR="006F2231">
        <w:fldChar w:fldCharType="end"/>
      </w:r>
      <w:r>
        <w:rPr>
          <w:rFonts w:hint="eastAsia"/>
        </w:rPr>
        <w:t>に感染すると、端末内部および、当該端末がアクセス可能なサーバなどに保管しているサイト利用者の顧客情報や、注文・取引データなどが外部に送信されるおそれがあります。アクセスする端末に対して、マルウェア対策ソフトウェアを導入し、リアルタイム検知の実施および、定義ファイルの更新、端末のフルスキャンなどの定期的（</w:t>
      </w:r>
      <w:r>
        <w:t>1回/日を推奨）な実施や、USBメモリ</w:t>
      </w:r>
      <w:r>
        <w:rPr>
          <w:rFonts w:hint="eastAsia"/>
        </w:rPr>
        <w:t>など外部記憶媒体の利用制限を通じて、マルウェア感染防止対策を行うことが重要です。</w:t>
      </w:r>
    </w:p>
    <w:p w14:paraId="6F8B2455" w14:textId="77777777" w:rsidR="00DA6570" w:rsidRPr="00C04BC0" w:rsidRDefault="00DA6570" w:rsidP="00DA6570"/>
    <w:p w14:paraId="47FDBC8D" w14:textId="77777777" w:rsidR="00DA6570" w:rsidRDefault="00DA6570" w:rsidP="00DA6570">
      <w:pPr>
        <w:pStyle w:val="8"/>
      </w:pPr>
      <w:r>
        <w:rPr>
          <w:rFonts w:hint="eastAsia"/>
        </w:rPr>
        <w:t>要件6.</w:t>
      </w:r>
      <w:r w:rsidRPr="00F0331A">
        <w:t>クレジット取引セキュリティ対策協議会が作成する「クレジットカード・セキュリティガイドライン」を</w:t>
      </w:r>
      <w:r>
        <w:rPr>
          <w:rFonts w:hint="eastAsia"/>
        </w:rPr>
        <w:t>順守</w:t>
      </w:r>
      <w:r w:rsidRPr="00F0331A">
        <w:t>する</w:t>
      </w:r>
      <w:r>
        <w:rPr>
          <w:rFonts w:hint="eastAsia"/>
        </w:rPr>
        <w:t>。</w:t>
      </w:r>
    </w:p>
    <w:p w14:paraId="6C3747CF" w14:textId="77777777" w:rsidR="00DA6570" w:rsidRDefault="00DA6570" w:rsidP="00DA6570">
      <w:r>
        <w:rPr>
          <w:rFonts w:hint="eastAsia"/>
        </w:rPr>
        <w:t>クレジットカード決済を提供する場合には、割賦販売法におけるセキュリティ要求事項を反映した、クレジット取引セキュリティ対策協議会が作成する「クレジットカード・セキュリティガイドライン」（カード情報の非保持化、カード決済の</w:t>
      </w:r>
      <w:r>
        <w:t>EMV 3Dセキュアの導入</w:t>
      </w:r>
      <w:r>
        <w:rPr>
          <w:rFonts w:hint="eastAsia"/>
        </w:rPr>
        <w:t>など）を順守するとともに、契約するクレジットカード会社および決済代行会社（</w:t>
      </w:r>
      <w:r>
        <w:t>PSP）とコミ</w:t>
      </w:r>
      <w:r>
        <w:rPr>
          <w:rFonts w:hint="eastAsia"/>
        </w:rPr>
        <w:t>ュニケーションを取り、常に最新のセキュリティ対策の実施を検討してください。</w:t>
      </w:r>
    </w:p>
    <w:p w14:paraId="1FCAC132" w14:textId="77777777" w:rsidR="00DA6570" w:rsidRPr="00F31EF7" w:rsidRDefault="00DA6570" w:rsidP="00DA6570"/>
    <w:p w14:paraId="40624B58" w14:textId="77777777" w:rsidR="00DA6570" w:rsidRDefault="00DA6570" w:rsidP="00DA6570">
      <w:pPr>
        <w:pStyle w:val="8"/>
      </w:pPr>
      <w:r>
        <w:rPr>
          <w:rFonts w:hint="eastAsia"/>
        </w:rPr>
        <w:t>要件7.</w:t>
      </w:r>
      <w:r w:rsidRPr="00AB6414">
        <w:rPr>
          <w:rFonts w:hint="eastAsia"/>
        </w:rPr>
        <w:t>サイト利用者情報の登録時</w:t>
      </w:r>
      <w:r>
        <w:rPr>
          <w:rFonts w:hint="eastAsia"/>
        </w:rPr>
        <w:t>および</w:t>
      </w:r>
      <w:r w:rsidRPr="00AB6414">
        <w:rPr>
          <w:rFonts w:hint="eastAsia"/>
        </w:rPr>
        <w:t>パスワード入力時における、不正ログイン対策を実施する。</w:t>
      </w:r>
    </w:p>
    <w:p w14:paraId="15F140F1" w14:textId="77777777" w:rsidR="00DA6570" w:rsidRDefault="00DA6570" w:rsidP="00DA6570">
      <w:r>
        <w:rPr>
          <w:rFonts w:hint="eastAsia"/>
        </w:rPr>
        <w:t>サイト利用者のパスワードが攻撃者に漏えいすると、サイト利用者の個人情報や、注文・取引データなどの漏えいにつながるおそれがあるため、次のような不正ログイン対策を実施することが重要です。</w:t>
      </w:r>
    </w:p>
    <w:p w14:paraId="7FFA27B9" w14:textId="54FC56F0" w:rsidR="005F2EC7" w:rsidRPr="002622D0" w:rsidRDefault="00DA6570" w:rsidP="00892C01">
      <w:pPr>
        <w:pStyle w:val="ab"/>
        <w:numPr>
          <w:ilvl w:val="0"/>
          <w:numId w:val="385"/>
        </w:numPr>
        <w:ind w:leftChars="0" w:firstLineChars="0"/>
      </w:pPr>
      <w:r w:rsidRPr="002622D0">
        <w:t>サイト利用者がパスワードを登録する際に10文字以上、英大文字と小文字、数字、</w:t>
      </w:r>
      <w:r w:rsidRPr="002622D0">
        <w:rPr>
          <w:rFonts w:hint="eastAsia"/>
        </w:rPr>
        <w:t>記号を組み合わせて、推測困難なパスワードを登録するようにしてください。また、推測されやすいパスワードは登録できないようにすることが重要です。</w:t>
      </w:r>
    </w:p>
    <w:p w14:paraId="55971BE1" w14:textId="77777777" w:rsidR="00DA6570" w:rsidRDefault="00DA6570" w:rsidP="00892C01">
      <w:pPr>
        <w:pStyle w:val="ab"/>
        <w:numPr>
          <w:ilvl w:val="0"/>
          <w:numId w:val="385"/>
        </w:numPr>
        <w:ind w:leftChars="0" w:firstLineChars="0"/>
      </w:pPr>
      <w:r w:rsidRPr="002622D0">
        <w:t>ログイン用のIDとパスワードのすべてのパターンを機械的に繰り返し入力し、EC</w:t>
      </w:r>
      <w:r w:rsidRPr="002622D0">
        <w:rPr>
          <w:rFonts w:hint="eastAsia"/>
        </w:rPr>
        <w:t>サイト利用者の</w:t>
      </w:r>
      <w:r w:rsidRPr="002622D0">
        <w:t>IDとパスワードを盗み出すという総当たり攻撃に備えて、パスワ</w:t>
      </w:r>
      <w:r w:rsidRPr="002622D0">
        <w:rPr>
          <w:rFonts w:hint="eastAsia"/>
        </w:rPr>
        <w:t>ード</w:t>
      </w:r>
      <w:r>
        <w:rPr>
          <w:rFonts w:hint="eastAsia"/>
        </w:rPr>
        <w:t>など</w:t>
      </w:r>
      <w:r w:rsidRPr="002622D0">
        <w:rPr>
          <w:rFonts w:hint="eastAsia"/>
        </w:rPr>
        <w:t>の入力間違いの回数が一定数（</w:t>
      </w:r>
      <w:r w:rsidRPr="002622D0">
        <w:t>10回以下を推奨）を超えた場合はアカウント</w:t>
      </w:r>
      <w:r w:rsidRPr="002622D0">
        <w:rPr>
          <w:rFonts w:hint="eastAsia"/>
        </w:rPr>
        <w:t>をロックするようにしてください。</w:t>
      </w:r>
    </w:p>
    <w:p w14:paraId="21157A5B" w14:textId="77777777" w:rsidR="00DA6570" w:rsidRDefault="00DA6570" w:rsidP="00DA6570">
      <w:pPr>
        <w:pStyle w:val="ab"/>
        <w:ind w:leftChars="0" w:left="680" w:firstLineChars="0" w:firstLine="0"/>
      </w:pPr>
    </w:p>
    <w:p w14:paraId="5003B2F3" w14:textId="77777777" w:rsidR="00DA6570" w:rsidRDefault="00DA6570" w:rsidP="00DA6570">
      <w:pPr>
        <w:pStyle w:val="8"/>
      </w:pPr>
      <w:r>
        <w:rPr>
          <w:rFonts w:hint="eastAsia"/>
        </w:rPr>
        <w:t>要件8.</w:t>
      </w:r>
      <w:r w:rsidRPr="00B462D9">
        <w:t>サイト利用者の個人情報に対して安全管理措置を講じる。</w:t>
      </w:r>
    </w:p>
    <w:p w14:paraId="38F4EF77" w14:textId="77777777" w:rsidR="00DA6570" w:rsidRDefault="00DA6570" w:rsidP="00DA6570">
      <w:r w:rsidRPr="00ED4DB9">
        <w:t>個人情報保護法第二十三条（安全管理措置）に基づき、ECサイトの運用を通じて取扱う個人データの漏えい、滅失</w:t>
      </w:r>
      <w:r>
        <w:rPr>
          <w:rFonts w:hint="eastAsia"/>
        </w:rPr>
        <w:t>また</w:t>
      </w:r>
      <w:r w:rsidRPr="00ED4DB9">
        <w:t>は毀損の防止その他の個人データの安全管理のために必要かつ適切な措置（個人データの取扱</w:t>
      </w:r>
      <w:r>
        <w:rPr>
          <w:rFonts w:hint="eastAsia"/>
        </w:rPr>
        <w:t>規定</w:t>
      </w:r>
      <w:r w:rsidRPr="00ED4DB9">
        <w:t>の整備、個人データを保存するシステム、機器</w:t>
      </w:r>
      <w:r>
        <w:t>および</w:t>
      </w:r>
      <w:r w:rsidRPr="00ED4DB9">
        <w:t>電子媒体</w:t>
      </w:r>
      <w:r>
        <w:rPr>
          <w:rFonts w:hint="eastAsia"/>
        </w:rPr>
        <w:t>の</w:t>
      </w:r>
      <w:r w:rsidRPr="00ED4DB9">
        <w:t>盗難、漏えい</w:t>
      </w:r>
      <w:r>
        <w:rPr>
          <w:rFonts w:hint="eastAsia"/>
        </w:rPr>
        <w:t>の</w:t>
      </w:r>
      <w:r w:rsidRPr="00ED4DB9">
        <w:t>防止、システム、機器へのアクセス制御、不正アクセス防止</w:t>
      </w:r>
      <w:r>
        <w:rPr>
          <w:rFonts w:hint="eastAsia"/>
        </w:rPr>
        <w:t>など</w:t>
      </w:r>
      <w:r w:rsidRPr="00ED4DB9">
        <w:t>）を講じる</w:t>
      </w:r>
      <w:r>
        <w:rPr>
          <w:rFonts w:hint="eastAsia"/>
        </w:rPr>
        <w:t>必要がありま</w:t>
      </w:r>
      <w:r w:rsidRPr="00ED4DB9">
        <w:t>す。</w:t>
      </w:r>
    </w:p>
    <w:p w14:paraId="2793843F" w14:textId="77777777" w:rsidR="00DA6570" w:rsidRDefault="00DA6570" w:rsidP="00DA6570"/>
    <w:p w14:paraId="61451A75" w14:textId="77777777" w:rsidR="00DA6570" w:rsidRDefault="00DA6570" w:rsidP="00DA6570">
      <w:pPr>
        <w:pStyle w:val="8"/>
      </w:pPr>
      <w:r>
        <w:rPr>
          <w:rFonts w:hint="eastAsia"/>
        </w:rPr>
        <w:t>要件9.</w:t>
      </w:r>
      <w:r w:rsidRPr="00B462D9">
        <w:t>ドメイン名の正当性証明とTLSの利用を行う。</w:t>
      </w:r>
    </w:p>
    <w:p w14:paraId="3314F5D6" w14:textId="77777777" w:rsidR="00DA6570" w:rsidRDefault="00DA6570" w:rsidP="00DA6570">
      <w:r w:rsidRPr="00B83F73">
        <w:t>ECサイト利用者がIDとパスワードを不正に窃取するフィッシングサイトではないこと（正規のサイトであること）を確認できるようにするためには、</w:t>
      </w:r>
      <w:r>
        <w:rPr>
          <w:rFonts w:hint="eastAsia"/>
        </w:rPr>
        <w:t>TLS/SSL</w:t>
      </w:r>
      <w:r w:rsidRPr="00B83F73">
        <w:t>証明書</w:t>
      </w:r>
      <w:r>
        <w:rPr>
          <w:rFonts w:hint="eastAsia"/>
        </w:rPr>
        <w:t>など</w:t>
      </w:r>
      <w:r w:rsidRPr="00B83F73">
        <w:t>を導入し正当性証明を行うこと、</w:t>
      </w:r>
      <w:r>
        <w:t>および</w:t>
      </w:r>
      <w:r w:rsidRPr="00B83F73">
        <w:t>TLS（Transport Layer Security）の利用により通信を暗号化することが重要です</w:t>
      </w:r>
      <w:r>
        <w:rPr>
          <w:rFonts w:hint="eastAsia"/>
        </w:rPr>
        <w:t>。</w:t>
      </w:r>
    </w:p>
    <w:p w14:paraId="4627EBD5" w14:textId="77777777" w:rsidR="00DA6570" w:rsidRDefault="00DA6570" w:rsidP="00DA6570"/>
    <w:p w14:paraId="048F2319" w14:textId="77777777" w:rsidR="00DA6570" w:rsidRPr="007010A4" w:rsidRDefault="00DA6570" w:rsidP="00DA6570">
      <w:pPr>
        <w:pStyle w:val="8"/>
      </w:pPr>
      <w:r>
        <w:rPr>
          <w:rFonts w:hint="eastAsia"/>
        </w:rPr>
        <w:t>要件10.</w:t>
      </w:r>
      <w:r w:rsidRPr="00B462D9">
        <w:t>サイト利用者のログイン時における二要素認証を導入する。</w:t>
      </w:r>
    </w:p>
    <w:p w14:paraId="02422BF6" w14:textId="77777777" w:rsidR="00DA6570" w:rsidRDefault="00DA6570" w:rsidP="00DA6570">
      <w:r>
        <w:rPr>
          <w:rFonts w:hint="eastAsia"/>
        </w:rPr>
        <w:t>なりすましなどによる不正ログインが行われる可能性が高い（ある）と判断した場合には、</w:t>
      </w:r>
      <w:r>
        <w:t>IDとパスワードを用いたサイト利用者の認証に加えて、安全性を高められる二要素認</w:t>
      </w:r>
      <w:r>
        <w:rPr>
          <w:rFonts w:hint="eastAsia"/>
        </w:rPr>
        <w:t>証（</w:t>
      </w:r>
      <w:r>
        <w:t>IDとパスワードによる認証後にSMS</w:t>
      </w:r>
      <w:r>
        <w:rPr>
          <w:rFonts w:hint="eastAsia"/>
        </w:rPr>
        <w:t>など</w:t>
      </w:r>
      <w:r>
        <w:t>での認証を行う方法）を導入</w:t>
      </w:r>
      <w:r>
        <w:rPr>
          <w:rFonts w:hint="eastAsia"/>
        </w:rPr>
        <w:t>します。</w:t>
      </w:r>
    </w:p>
    <w:p w14:paraId="3F9D207C" w14:textId="77777777" w:rsidR="00DA6570" w:rsidRDefault="00DA6570" w:rsidP="00DA6570">
      <w:pPr>
        <w:ind w:firstLineChars="0" w:firstLine="0"/>
      </w:pPr>
    </w:p>
    <w:p w14:paraId="09F3FDA9" w14:textId="77777777" w:rsidR="00DA6570" w:rsidRDefault="00DA6570" w:rsidP="00DA6570">
      <w:pPr>
        <w:pStyle w:val="8"/>
      </w:pPr>
      <w:r>
        <w:rPr>
          <w:rFonts w:hint="eastAsia"/>
        </w:rPr>
        <w:t>要件11.</w:t>
      </w:r>
      <w:r w:rsidRPr="00956A13">
        <w:t>サイト利用者のパスワードの初期化</w:t>
      </w:r>
      <w:r>
        <w:rPr>
          <w:rFonts w:hint="eastAsia"/>
        </w:rPr>
        <w:t>および</w:t>
      </w:r>
      <w:r w:rsidRPr="00956A13">
        <w:t>変更といった重要な処理を行う際、サイト利用者へ通知する機能を導入する。</w:t>
      </w:r>
    </w:p>
    <w:p w14:paraId="7056E0E2" w14:textId="77777777" w:rsidR="00DA6570" w:rsidRDefault="00DA6570" w:rsidP="00DA6570">
      <w:r w:rsidRPr="00B47CA9">
        <w:t>正規サイト</w:t>
      </w:r>
      <w:r>
        <w:rPr>
          <w:rFonts w:hint="eastAsia"/>
        </w:rPr>
        <w:t>を</w:t>
      </w:r>
      <w:r w:rsidRPr="00B47CA9">
        <w:t>装ったフィッシングサイトや、パスワードの変更</w:t>
      </w:r>
      <w:r>
        <w:rPr>
          <w:rFonts w:hint="eastAsia"/>
        </w:rPr>
        <w:t>など</w:t>
      </w:r>
      <w:r w:rsidRPr="00B47CA9">
        <w:t>を行うように不正に誘導するフィッシングメールに</w:t>
      </w:r>
      <w:r>
        <w:rPr>
          <w:rFonts w:hint="eastAsia"/>
        </w:rPr>
        <w:t>だま</w:t>
      </w:r>
      <w:r w:rsidRPr="00B47CA9">
        <w:t>されて、サイト利用者が気づかないうちにIDとパスワードを盗まれることがあります。そのため、なりすまされて登録情報を変更されたことにサイト利用者が気</w:t>
      </w:r>
      <w:r>
        <w:rPr>
          <w:rFonts w:hint="eastAsia"/>
        </w:rPr>
        <w:t>づ</w:t>
      </w:r>
      <w:r w:rsidRPr="00B47CA9">
        <w:t>くことができるようにするために、ECサイト利用者のメールアドレスの登録</w:t>
      </w:r>
      <w:r>
        <w:t>および</w:t>
      </w:r>
      <w:r w:rsidRPr="00B47CA9">
        <w:t>変更、パスワードの初期化</w:t>
      </w:r>
      <w:r>
        <w:t>および</w:t>
      </w:r>
      <w:r w:rsidRPr="00B47CA9">
        <w:t>変更、アカウントの登録</w:t>
      </w:r>
      <w:r>
        <w:t>および</w:t>
      </w:r>
      <w:r w:rsidRPr="00B47CA9">
        <w:t>削除、決済処理時といった重要な処理を実行した際に、メールやSMS</w:t>
      </w:r>
      <w:r>
        <w:rPr>
          <w:rFonts w:hint="eastAsia"/>
        </w:rPr>
        <w:t>など</w:t>
      </w:r>
      <w:r w:rsidRPr="00B47CA9">
        <w:t>を用いて、サイト利用者への通知を行う</w:t>
      </w:r>
      <w:r>
        <w:rPr>
          <w:rFonts w:hint="eastAsia"/>
        </w:rPr>
        <w:t>ようにしま</w:t>
      </w:r>
      <w:r w:rsidRPr="00B47CA9">
        <w:t>す</w:t>
      </w:r>
      <w:r>
        <w:rPr>
          <w:rFonts w:hint="eastAsia"/>
        </w:rPr>
        <w:t>。</w:t>
      </w:r>
    </w:p>
    <w:p w14:paraId="4FFE298C" w14:textId="77777777" w:rsidR="00DA6570" w:rsidRPr="001C2360" w:rsidRDefault="00DA6570" w:rsidP="00DA6570"/>
    <w:p w14:paraId="648CCBFB" w14:textId="77777777" w:rsidR="00DA6570" w:rsidRDefault="00DA6570" w:rsidP="00DA6570">
      <w:pPr>
        <w:pStyle w:val="8"/>
      </w:pPr>
      <w:r>
        <w:rPr>
          <w:rFonts w:hint="eastAsia"/>
        </w:rPr>
        <w:t>要件12.</w:t>
      </w:r>
      <w:r w:rsidRPr="00956A13">
        <w:t>WebサーバやWebアプリケーション</w:t>
      </w:r>
      <w:r>
        <w:rPr>
          <w:rFonts w:hint="eastAsia"/>
        </w:rPr>
        <w:t>など</w:t>
      </w:r>
      <w:r w:rsidRPr="00956A13">
        <w:t>のログや、取引データ</w:t>
      </w:r>
      <w:r>
        <w:rPr>
          <w:rFonts w:hint="eastAsia"/>
        </w:rPr>
        <w:t>など</w:t>
      </w:r>
      <w:r w:rsidRPr="00956A13">
        <w:t>のバックアップデータを保管する。</w:t>
      </w:r>
    </w:p>
    <w:p w14:paraId="087A3A26" w14:textId="57A64C98" w:rsidR="00DA6570" w:rsidRDefault="00DA6570" w:rsidP="00DA6570">
      <w:r>
        <w:rPr>
          <w:rFonts w:hint="eastAsia"/>
        </w:rPr>
        <w:t>顧客情報の漏えい事故を発生させてしまった場合には、事故の原因究明のために</w:t>
      </w:r>
      <w:bookmarkStart w:id="1610" w:name="■フォレンジック21ー1ー2"/>
      <w:r w:rsidR="00E40E8C">
        <w:fldChar w:fldCharType="begin"/>
      </w:r>
      <w:r w:rsidR="00E40E8C">
        <w:rPr>
          <w:rFonts w:hint="eastAsia"/>
        </w:rPr>
        <w:instrText xml:space="preserve">HYPERLINK </w:instrText>
      </w:r>
      <w:r w:rsidR="00E40E8C">
        <w:instrText xml:space="preserve"> \l "</w:instrText>
      </w:r>
      <w:r w:rsidR="00E40E8C">
        <w:rPr>
          <w:rFonts w:hint="eastAsia"/>
        </w:rPr>
        <w:instrText>■フォレンジック</w:instrText>
      </w:r>
      <w:r w:rsidR="00E40E8C">
        <w:instrText>"</w:instrText>
      </w:r>
      <w:r w:rsidR="00E40E8C">
        <w:fldChar w:fldCharType="separate"/>
      </w:r>
      <w:r w:rsidRPr="00E40E8C">
        <w:rPr>
          <w:rStyle w:val="a7"/>
          <w:rFonts w:hint="eastAsia"/>
        </w:rPr>
        <w:t>フォレンジック</w:t>
      </w:r>
      <w:bookmarkEnd w:id="1610"/>
      <w:r w:rsidR="00E40E8C">
        <w:fldChar w:fldCharType="end"/>
      </w:r>
      <w:r>
        <w:rPr>
          <w:rFonts w:hint="eastAsia"/>
        </w:rPr>
        <w:t>調査会社に依頼します。フォレンジック調査で原因究明を徹底的に行うためには、調査に必要なデータが十分に揃っていることが必要となるため、</w:t>
      </w:r>
      <w:r>
        <w:t>WebサーバやWebアプリ</w:t>
      </w:r>
      <w:r>
        <w:rPr>
          <w:rFonts w:hint="eastAsia"/>
        </w:rPr>
        <w:t>ケーションのログや、取引データなどのバックアップデータ（該当サーバ以外の外部ストレージサービスや、自社管理のサーバへの保管など）を過去</w:t>
      </w:r>
      <w:r>
        <w:t>1年間分</w:t>
      </w:r>
      <w:r>
        <w:rPr>
          <w:rFonts w:hint="eastAsia"/>
        </w:rPr>
        <w:t>以上</w:t>
      </w:r>
      <w:r>
        <w:t>保管しておく</w:t>
      </w:r>
      <w:r>
        <w:rPr>
          <w:rFonts w:hint="eastAsia"/>
        </w:rPr>
        <w:t>ようにしましょう。</w:t>
      </w:r>
    </w:p>
    <w:p w14:paraId="54156EBD" w14:textId="77777777" w:rsidR="00DA6570" w:rsidRDefault="00DA6570" w:rsidP="00DA6570">
      <w:r>
        <w:rPr>
          <w:rFonts w:hint="eastAsia"/>
        </w:rPr>
        <w:t>フォレンジック調査の依頼先は、IPAが公開している「情報セキュリティサービス基準適合サービスリスト」にある、「デジタルフォレンジックサービス」に記載されている事業者を参考にすると良いでしょう。</w:t>
      </w:r>
    </w:p>
    <w:p w14:paraId="55462592" w14:textId="77777777" w:rsidR="00DA6570" w:rsidRDefault="00DA6570" w:rsidP="00DA6570">
      <w:r>
        <w:rPr>
          <w:rFonts w:hint="eastAsia"/>
        </w:rPr>
        <w:t>また、レンタルサーバ事業者を利用する場合は、</w:t>
      </w:r>
      <w:r>
        <w:t>Webサーバのアクセスログ</w:t>
      </w:r>
      <w:r>
        <w:rPr>
          <w:rFonts w:hint="eastAsia"/>
        </w:rPr>
        <w:t>など</w:t>
      </w:r>
      <w:r>
        <w:t>の保管および</w:t>
      </w:r>
      <w:r>
        <w:rPr>
          <w:rFonts w:hint="eastAsia"/>
        </w:rPr>
        <w:t>提供が可能な事業者を選ぶようにしましょう。</w:t>
      </w:r>
    </w:p>
    <w:p w14:paraId="7F1C34DE" w14:textId="77777777" w:rsidR="00DA6570" w:rsidRPr="00AC4FEC" w:rsidRDefault="00DA6570" w:rsidP="00DA6570"/>
    <w:p w14:paraId="782518E3" w14:textId="77777777" w:rsidR="00DA6570" w:rsidRPr="007010A4" w:rsidRDefault="00DA6570" w:rsidP="00DA6570">
      <w:pPr>
        <w:pStyle w:val="8"/>
      </w:pPr>
      <w:r>
        <w:rPr>
          <w:rFonts w:hint="eastAsia"/>
        </w:rPr>
        <w:t>要件13.</w:t>
      </w:r>
      <w:r w:rsidRPr="00956A13">
        <w:t>保管するログやバックアップデータを保護する。</w:t>
      </w:r>
    </w:p>
    <w:p w14:paraId="4238C090" w14:textId="77777777" w:rsidR="00DA6570" w:rsidRDefault="00DA6570" w:rsidP="00DA6570">
      <w:r w:rsidRPr="00CC347C">
        <w:t>Webサーバのログ</w:t>
      </w:r>
      <w:r>
        <w:t>および</w:t>
      </w:r>
      <w:r w:rsidRPr="00CC347C">
        <w:t>Webアプリケーションのログ、取引データ</w:t>
      </w:r>
      <w:r>
        <w:rPr>
          <w:rFonts w:hint="eastAsia"/>
        </w:rPr>
        <w:t>など</w:t>
      </w:r>
      <w:r w:rsidRPr="00CC347C">
        <w:t>のバックアップデータを過去1年間分</w:t>
      </w:r>
      <w:r>
        <w:rPr>
          <w:rFonts w:hint="eastAsia"/>
        </w:rPr>
        <w:t>以上</w:t>
      </w:r>
      <w:r w:rsidRPr="00CC347C">
        <w:t>保管していても、保管ログ</w:t>
      </w:r>
      <w:r>
        <w:t>および</w:t>
      </w:r>
      <w:r w:rsidRPr="00CC347C">
        <w:t>データ</w:t>
      </w:r>
      <w:r>
        <w:rPr>
          <w:rFonts w:hint="eastAsia"/>
        </w:rPr>
        <w:t>へ</w:t>
      </w:r>
      <w:r w:rsidRPr="00CC347C">
        <w:t>の不正アクセスがあれば、前述したフォレンジック調査による原因究明に支障が生じ、誤った結果が導かれるおそれがあります。このため、ログ出力機能、保管されるログ、バックアップ機能、保管されるバックアップデータに対して、不正アクセスができないよう</w:t>
      </w:r>
      <w:r>
        <w:rPr>
          <w:rFonts w:hint="eastAsia"/>
        </w:rPr>
        <w:t>な</w:t>
      </w:r>
      <w:r w:rsidRPr="00CC347C">
        <w:t>対策を実施する</w:t>
      </w:r>
      <w:r>
        <w:rPr>
          <w:rFonts w:hint="eastAsia"/>
        </w:rPr>
        <w:t>必要があります</w:t>
      </w:r>
      <w:r w:rsidRPr="00CC347C">
        <w:t>。</w:t>
      </w:r>
    </w:p>
    <w:p w14:paraId="16403725" w14:textId="77777777" w:rsidR="00DA6570" w:rsidRDefault="00DA6570" w:rsidP="00DA6570"/>
    <w:p w14:paraId="38905052" w14:textId="77777777" w:rsidR="00DA6570" w:rsidRDefault="00DA6570" w:rsidP="00DA6570">
      <w:pPr>
        <w:pStyle w:val="8"/>
      </w:pPr>
      <w:r>
        <w:rPr>
          <w:rFonts w:hint="eastAsia"/>
        </w:rPr>
        <w:t>要件14.</w:t>
      </w:r>
      <w:r w:rsidRPr="00956A13">
        <w:t>サーバ</w:t>
      </w:r>
      <w:r>
        <w:rPr>
          <w:rFonts w:hint="eastAsia"/>
        </w:rPr>
        <w:t>および</w:t>
      </w:r>
      <w:r w:rsidRPr="00956A13">
        <w:t>管理端末において、セキュリティ対策を実施する。</w:t>
      </w:r>
    </w:p>
    <w:p w14:paraId="13663761" w14:textId="77777777" w:rsidR="00DA6570" w:rsidRDefault="00DA6570" w:rsidP="00DA6570">
      <w:r w:rsidRPr="00DE1616">
        <w:t>サーバ</w:t>
      </w:r>
      <w:r>
        <w:t>および</w:t>
      </w:r>
      <w:r w:rsidRPr="00DE1616">
        <w:t>管理端末自体がマルウェアに感染すると、サーバや管理端末内部に保管しているサイト利用者の顧客情報や、注文・取引データ</w:t>
      </w:r>
      <w:r>
        <w:rPr>
          <w:rFonts w:hint="eastAsia"/>
        </w:rPr>
        <w:t>など</w:t>
      </w:r>
      <w:r w:rsidRPr="00DE1616">
        <w:t>が外部に送信されるおそれがあるため、マルウェア対策ソフトウェアを導入し、リアルタイム検知の実施</w:t>
      </w:r>
      <w:r>
        <w:t>および</w:t>
      </w:r>
      <w:r w:rsidRPr="00DE1616">
        <w:t>、定義ファイルの更新、ファイル・メモリのスキャン</w:t>
      </w:r>
      <w:r>
        <w:rPr>
          <w:rFonts w:hint="eastAsia"/>
        </w:rPr>
        <w:t>など</w:t>
      </w:r>
      <w:r w:rsidRPr="00DE1616">
        <w:t>の定期的（1回/日を推奨）な実施や、USBメモリ</w:t>
      </w:r>
      <w:r>
        <w:rPr>
          <w:rFonts w:hint="eastAsia"/>
        </w:rPr>
        <w:t>など</w:t>
      </w:r>
      <w:r w:rsidRPr="00DE1616">
        <w:t>外部記憶媒体の利用制限を通じて、マルウェア感染防止対策を行うことが</w:t>
      </w:r>
      <w:r>
        <w:rPr>
          <w:rFonts w:hint="eastAsia"/>
        </w:rPr>
        <w:t>必要</w:t>
      </w:r>
      <w:r w:rsidRPr="00DE1616">
        <w:t>です</w:t>
      </w:r>
      <w:r>
        <w:rPr>
          <w:rFonts w:hint="eastAsia"/>
        </w:rPr>
        <w:t>。</w:t>
      </w:r>
    </w:p>
    <w:p w14:paraId="536732B1" w14:textId="77777777" w:rsidR="00DA6570" w:rsidRDefault="00DA6570" w:rsidP="00DA6570"/>
    <w:p w14:paraId="3910A1D1" w14:textId="77777777" w:rsidR="00DA6570" w:rsidRDefault="00DA6570" w:rsidP="00DA6570">
      <w:pPr>
        <w:pStyle w:val="7"/>
      </w:pPr>
      <w:r w:rsidRPr="00AF0E46">
        <w:t>ECサイトの構築時に有効なCSF2.0の管理策（例）</w:t>
      </w:r>
    </w:p>
    <w:p w14:paraId="4E1CAFE2" w14:textId="77777777" w:rsidR="00DA6570" w:rsidRDefault="00DA6570" w:rsidP="00DA6570">
      <w:r>
        <w:rPr>
          <w:rFonts w:hint="eastAsia"/>
        </w:rPr>
        <w:t>セキュリティ対策の要件を決める際は、CSF2.0の管理策を参考にすることも有効です。</w:t>
      </w:r>
    </w:p>
    <w:tbl>
      <w:tblPr>
        <w:tblStyle w:val="aa"/>
        <w:tblW w:w="0" w:type="auto"/>
        <w:tblLook w:val="04A0" w:firstRow="1" w:lastRow="0" w:firstColumn="1" w:lastColumn="0" w:noHBand="0" w:noVBand="1"/>
      </w:tblPr>
      <w:tblGrid>
        <w:gridCol w:w="10456"/>
      </w:tblGrid>
      <w:tr w:rsidR="00DA6570" w14:paraId="7D4B0E60" w14:textId="77777777">
        <w:tc>
          <w:tcPr>
            <w:tcW w:w="10456" w:type="dxa"/>
            <w:shd w:val="clear" w:color="auto" w:fill="215E99" w:themeFill="text2" w:themeFillTint="BF"/>
          </w:tcPr>
          <w:p w14:paraId="3D944C97" w14:textId="77777777" w:rsidR="00DA6570" w:rsidRDefault="00DA6570">
            <w:pPr>
              <w:pStyle w:val="aff0"/>
            </w:pPr>
            <w:r>
              <w:rPr>
                <w:rFonts w:hint="eastAsia"/>
              </w:rPr>
              <w:t>有効な管理策の例</w:t>
            </w:r>
          </w:p>
        </w:tc>
      </w:tr>
      <w:tr w:rsidR="00DA6570" w14:paraId="3417D5B8" w14:textId="77777777">
        <w:tc>
          <w:tcPr>
            <w:tcW w:w="10456" w:type="dxa"/>
          </w:tcPr>
          <w:p w14:paraId="43736AB1" w14:textId="77777777" w:rsidR="00DA6570" w:rsidRDefault="00DA6570">
            <w:pPr>
              <w:pStyle w:val="afff8"/>
            </w:pPr>
            <w:r>
              <w:rPr>
                <w:rFonts w:hint="eastAsia"/>
              </w:rPr>
              <w:t>パッチ適用に関する管理策</w:t>
            </w:r>
          </w:p>
          <w:p w14:paraId="3DD0DED8" w14:textId="77777777" w:rsidR="00DA6570" w:rsidRDefault="00DA6570" w:rsidP="00892C01">
            <w:pPr>
              <w:pStyle w:val="afff6"/>
              <w:numPr>
                <w:ilvl w:val="0"/>
                <w:numId w:val="455"/>
              </w:numPr>
            </w:pPr>
            <w:r w:rsidRPr="008D6FD5">
              <w:t>GV.SC-09</w:t>
            </w:r>
            <w:r>
              <w:t>：</w:t>
            </w:r>
            <w:r w:rsidRPr="008D6FD5">
              <w:t>サプライチェーンセキュリティの実践が、サイバーセキュリティと企業のリスク管理プログラムに統合され、そのパフォーマンスが技術製品とサービスのライフサイクル全体を通じて監視される。</w:t>
            </w:r>
          </w:p>
          <w:p w14:paraId="1101D672" w14:textId="77777777" w:rsidR="00DA6570" w:rsidRDefault="00DA6570" w:rsidP="00892C01">
            <w:pPr>
              <w:pStyle w:val="afff6"/>
              <w:numPr>
                <w:ilvl w:val="0"/>
                <w:numId w:val="455"/>
              </w:numPr>
            </w:pPr>
            <w:r w:rsidRPr="00DC3824">
              <w:t>ID.RA-01</w:t>
            </w:r>
            <w:r>
              <w:t>：</w:t>
            </w:r>
            <w:r w:rsidRPr="00DC3824">
              <w:t>資産の脆弱性を特定、検証、記録する。</w:t>
            </w:r>
          </w:p>
          <w:p w14:paraId="0E8C7BF4" w14:textId="77777777" w:rsidR="00DA6570" w:rsidRDefault="00DA6570" w:rsidP="00892C01">
            <w:pPr>
              <w:pStyle w:val="afff6"/>
              <w:numPr>
                <w:ilvl w:val="0"/>
                <w:numId w:val="455"/>
              </w:numPr>
            </w:pPr>
            <w:r w:rsidRPr="00DC3824">
              <w:t>PR.AT-01</w:t>
            </w:r>
            <w:r>
              <w:t>：</w:t>
            </w:r>
            <w:r w:rsidRPr="00DC3824">
              <w:t>要員は、サイバーセキュリティリスクを念頭において一般的な業務を遂行するための知識と技能を有するよう、意識向上とトレーニングを受ける。</w:t>
            </w:r>
          </w:p>
          <w:p w14:paraId="3E7BFD62" w14:textId="77777777" w:rsidR="00DA6570" w:rsidRDefault="00DA6570" w:rsidP="00892C01">
            <w:pPr>
              <w:pStyle w:val="afff6"/>
              <w:numPr>
                <w:ilvl w:val="0"/>
                <w:numId w:val="455"/>
              </w:numPr>
            </w:pPr>
            <w:r w:rsidRPr="00DC3824">
              <w:t>PR.PS-02</w:t>
            </w:r>
            <w:r>
              <w:t>：</w:t>
            </w:r>
            <w:r w:rsidRPr="00DC3824">
              <w:t>ソフトウェアはリスクに見合った保守、交換、削除が行われる。</w:t>
            </w:r>
          </w:p>
          <w:p w14:paraId="35B465DB" w14:textId="77777777" w:rsidR="00DA6570" w:rsidRDefault="00DA6570">
            <w:pPr>
              <w:pStyle w:val="afff6"/>
            </w:pPr>
            <w:r>
              <w:rPr>
                <w:rFonts w:hint="eastAsia"/>
              </w:rPr>
              <w:t>など</w:t>
            </w:r>
          </w:p>
          <w:p w14:paraId="64B44073" w14:textId="77777777" w:rsidR="00DA6570" w:rsidRDefault="00DA6570">
            <w:pPr>
              <w:pStyle w:val="afff6"/>
            </w:pPr>
          </w:p>
          <w:p w14:paraId="721956F6" w14:textId="77777777" w:rsidR="00DA6570" w:rsidRDefault="00DA6570">
            <w:pPr>
              <w:pStyle w:val="afff8"/>
            </w:pPr>
            <w:r>
              <w:rPr>
                <w:rFonts w:hint="eastAsia"/>
              </w:rPr>
              <w:t>認証に関する管理策</w:t>
            </w:r>
          </w:p>
          <w:p w14:paraId="512A1DBE" w14:textId="77777777" w:rsidR="00DA6570" w:rsidRDefault="00DA6570" w:rsidP="00892C01">
            <w:pPr>
              <w:pStyle w:val="afff6"/>
              <w:numPr>
                <w:ilvl w:val="0"/>
                <w:numId w:val="460"/>
              </w:numPr>
            </w:pPr>
            <w:r w:rsidRPr="006A3E2F">
              <w:t>PR.AA-01</w:t>
            </w:r>
            <w:r>
              <w:t>：</w:t>
            </w:r>
            <w:r w:rsidRPr="006A3E2F">
              <w:t>許可されたユーザー、サービス、およびハードウェアのIDとクレデンシャルが組織によって管理される。</w:t>
            </w:r>
          </w:p>
          <w:p w14:paraId="57C3DDF6" w14:textId="77777777" w:rsidR="00DA6570" w:rsidRDefault="00DA6570" w:rsidP="00892C01">
            <w:pPr>
              <w:pStyle w:val="afff6"/>
              <w:numPr>
                <w:ilvl w:val="0"/>
                <w:numId w:val="454"/>
              </w:numPr>
            </w:pPr>
            <w:r>
              <w:t>PR.AA-03</w:t>
            </w:r>
            <w:r>
              <w:rPr>
                <w:rFonts w:hint="eastAsia"/>
              </w:rPr>
              <w:t>：</w:t>
            </w:r>
            <w:r>
              <w:t>ユーザー、サービス、ハードウェアを認証する。</w:t>
            </w:r>
          </w:p>
          <w:p w14:paraId="1026FB57" w14:textId="77777777" w:rsidR="00DA6570" w:rsidRDefault="00DA6570">
            <w:pPr>
              <w:pStyle w:val="afff6"/>
            </w:pPr>
            <w:r>
              <w:rPr>
                <w:rFonts w:hint="eastAsia"/>
              </w:rPr>
              <w:t>など</w:t>
            </w:r>
          </w:p>
          <w:p w14:paraId="4284EB55" w14:textId="77777777" w:rsidR="00DA6570" w:rsidRDefault="00DA6570">
            <w:pPr>
              <w:pStyle w:val="afff6"/>
            </w:pPr>
          </w:p>
          <w:p w14:paraId="0044F499" w14:textId="77777777" w:rsidR="00DA6570" w:rsidRDefault="00DA6570">
            <w:pPr>
              <w:pStyle w:val="afff8"/>
            </w:pPr>
            <w:r>
              <w:rPr>
                <w:rFonts w:hint="eastAsia"/>
              </w:rPr>
              <w:t>バックアップに関する管理策</w:t>
            </w:r>
          </w:p>
          <w:p w14:paraId="70684774" w14:textId="77777777" w:rsidR="00DA6570" w:rsidRDefault="00DA6570" w:rsidP="00892C01">
            <w:pPr>
              <w:pStyle w:val="afff6"/>
              <w:numPr>
                <w:ilvl w:val="0"/>
                <w:numId w:val="454"/>
              </w:numPr>
            </w:pPr>
            <w:r w:rsidRPr="008A1559">
              <w:t>PR.DS-11</w:t>
            </w:r>
            <w:r>
              <w:t>：</w:t>
            </w:r>
            <w:r w:rsidRPr="008A1559">
              <w:t>データのバックアップが作成、保護、維持、およびテストされる。</w:t>
            </w:r>
          </w:p>
          <w:p w14:paraId="6B8A1DFB" w14:textId="3ECD8D6E" w:rsidR="00DA6570" w:rsidRDefault="00DA6570" w:rsidP="00892C01">
            <w:pPr>
              <w:pStyle w:val="afff6"/>
              <w:numPr>
                <w:ilvl w:val="0"/>
                <w:numId w:val="454"/>
              </w:numPr>
            </w:pPr>
            <w:r w:rsidRPr="005340F1">
              <w:t>RC.RP-03</w:t>
            </w:r>
            <w:r>
              <w:t>：</w:t>
            </w:r>
            <w:r w:rsidRPr="005340F1">
              <w:t>バックアップやそのほかのリストア資産をリストアに使用する前に、その</w:t>
            </w:r>
            <w:bookmarkStart w:id="1611" w:name="■完全性21ー1ー2"/>
            <w:r w:rsidR="00417355">
              <w:fldChar w:fldCharType="begin"/>
            </w:r>
            <w:r w:rsidR="00417355">
              <w:instrText>HYPERLINK  \l "■完全性"</w:instrText>
            </w:r>
            <w:r w:rsidR="00417355">
              <w:fldChar w:fldCharType="separate"/>
            </w:r>
            <w:r w:rsidRPr="00417355">
              <w:rPr>
                <w:rStyle w:val="a7"/>
              </w:rPr>
              <w:t>完全性</w:t>
            </w:r>
            <w:bookmarkEnd w:id="1611"/>
            <w:r w:rsidR="00417355">
              <w:fldChar w:fldCharType="end"/>
            </w:r>
            <w:r w:rsidRPr="005340F1">
              <w:t>を検証する。</w:t>
            </w:r>
          </w:p>
          <w:p w14:paraId="2CAD238A" w14:textId="77777777" w:rsidR="00DA6570" w:rsidRDefault="00DA6570">
            <w:pPr>
              <w:pStyle w:val="afff6"/>
            </w:pPr>
            <w:r>
              <w:rPr>
                <w:rFonts w:hint="eastAsia"/>
              </w:rPr>
              <w:t>など</w:t>
            </w:r>
          </w:p>
          <w:p w14:paraId="09393AA1" w14:textId="77777777" w:rsidR="00DA6570" w:rsidRPr="008A1559" w:rsidRDefault="00DA6570">
            <w:pPr>
              <w:pStyle w:val="afff6"/>
            </w:pPr>
          </w:p>
          <w:p w14:paraId="738AEFA0" w14:textId="77777777" w:rsidR="00DA6570" w:rsidRDefault="00DA6570">
            <w:pPr>
              <w:pStyle w:val="afff6"/>
            </w:pPr>
            <w:r>
              <w:rPr>
                <w:rFonts w:hint="eastAsia"/>
              </w:rPr>
              <w:t>※各管理策の詳細は、「付録：CSF2.0」を参照してください。</w:t>
            </w:r>
          </w:p>
        </w:tc>
      </w:tr>
    </w:tbl>
    <w:p w14:paraId="116ED2C8" w14:textId="77777777" w:rsidR="00DA6570" w:rsidRPr="00C04BC0" w:rsidRDefault="00DA6570" w:rsidP="00DA6570"/>
    <w:tbl>
      <w:tblPr>
        <w:tblStyle w:val="aa"/>
        <w:tblpPr w:leftFromText="142" w:rightFromText="142" w:vertAnchor="text" w:horzAnchor="margin" w:tblpY="198"/>
        <w:tblW w:w="0" w:type="auto"/>
        <w:tblLook w:val="04A0" w:firstRow="1" w:lastRow="0" w:firstColumn="1" w:lastColumn="0" w:noHBand="0" w:noVBand="1"/>
      </w:tblPr>
      <w:tblGrid>
        <w:gridCol w:w="3681"/>
        <w:gridCol w:w="6775"/>
      </w:tblGrid>
      <w:tr w:rsidR="00DA6570" w14:paraId="7EF35ED6" w14:textId="77777777">
        <w:tc>
          <w:tcPr>
            <w:tcW w:w="10456" w:type="dxa"/>
            <w:gridSpan w:val="2"/>
          </w:tcPr>
          <w:p w14:paraId="6398FB73" w14:textId="77777777" w:rsidR="00DA6570" w:rsidRPr="00286382" w:rsidRDefault="00DA6570" w:rsidP="00601047">
            <w:pPr>
              <w:pStyle w:val="affe"/>
              <w:framePr w:hSpace="0" w:wrap="auto" w:vAnchor="margin" w:hAnchor="text" w:yAlign="inline"/>
            </w:pPr>
            <w:r w:rsidRPr="00286382">
              <w:rPr>
                <w:rFonts w:hint="eastAsia"/>
              </w:rPr>
              <w:t>詳細理解のため参考となる文献（参考文献）</w:t>
            </w:r>
          </w:p>
        </w:tc>
      </w:tr>
      <w:tr w:rsidR="00DA6570" w:rsidRPr="000A23A7" w14:paraId="5718A9A7" w14:textId="77777777">
        <w:trPr>
          <w:trHeight w:val="64"/>
        </w:trPr>
        <w:tc>
          <w:tcPr>
            <w:tcW w:w="3681" w:type="dxa"/>
            <w:shd w:val="clear" w:color="auto" w:fill="F1A983" w:themeFill="accent2" w:themeFillTint="99"/>
          </w:tcPr>
          <w:p w14:paraId="598A45CE" w14:textId="77777777" w:rsidR="00DA6570" w:rsidRDefault="00DA6570" w:rsidP="00601047">
            <w:pPr>
              <w:pStyle w:val="affe"/>
              <w:framePr w:hSpace="0" w:wrap="auto" w:vAnchor="margin" w:hAnchor="text" w:yAlign="inline"/>
            </w:pPr>
            <w:r w:rsidRPr="008A7FC7">
              <w:t>ECサイト構築・運用セキュリティガイドライン</w:t>
            </w:r>
          </w:p>
        </w:tc>
        <w:tc>
          <w:tcPr>
            <w:tcW w:w="6775" w:type="dxa"/>
          </w:tcPr>
          <w:p w14:paraId="28A4D8AA" w14:textId="77777777" w:rsidR="00DA6570" w:rsidRPr="00286382" w:rsidRDefault="00DA6570" w:rsidP="00601047">
            <w:pPr>
              <w:pStyle w:val="affe"/>
              <w:framePr w:hSpace="0" w:wrap="auto" w:vAnchor="margin" w:hAnchor="text" w:yAlign="inline"/>
            </w:pPr>
            <w:r w:rsidRPr="00A34F3C">
              <w:t>https://www.ipa.go.jp/security/guide/vuln/guideforecsite.html</w:t>
            </w:r>
          </w:p>
        </w:tc>
      </w:tr>
      <w:tr w:rsidR="00DA6570" w:rsidRPr="000A23A7" w14:paraId="0DC9D1BD" w14:textId="77777777">
        <w:trPr>
          <w:trHeight w:val="64"/>
        </w:trPr>
        <w:tc>
          <w:tcPr>
            <w:tcW w:w="3681" w:type="dxa"/>
            <w:shd w:val="clear" w:color="auto" w:fill="F1A983" w:themeFill="accent2" w:themeFillTint="99"/>
          </w:tcPr>
          <w:p w14:paraId="683158D6" w14:textId="77777777" w:rsidR="00DA6570" w:rsidRPr="008A7FC7" w:rsidRDefault="00DA6570" w:rsidP="00601047">
            <w:pPr>
              <w:pStyle w:val="affe"/>
              <w:framePr w:hSpace="0" w:wrap="auto" w:vAnchor="margin" w:hAnchor="text" w:yAlign="inline"/>
            </w:pPr>
            <w:r w:rsidRPr="0079402D">
              <w:rPr>
                <w:rFonts w:hint="eastAsia"/>
              </w:rPr>
              <w:t>情報セキュリティサービス基準適合サービスリスト</w:t>
            </w:r>
          </w:p>
        </w:tc>
        <w:tc>
          <w:tcPr>
            <w:tcW w:w="6775" w:type="dxa"/>
          </w:tcPr>
          <w:p w14:paraId="4829FC88" w14:textId="77777777" w:rsidR="00DA6570" w:rsidRDefault="00DA6570" w:rsidP="00601047">
            <w:pPr>
              <w:pStyle w:val="affe"/>
              <w:framePr w:hSpace="0" w:wrap="auto" w:vAnchor="margin" w:hAnchor="text" w:yAlign="inline"/>
            </w:pPr>
            <w:r w:rsidRPr="00F34D66">
              <w:t>https://www.ipa.go.jp/security/service_list.html</w:t>
            </w:r>
          </w:p>
        </w:tc>
      </w:tr>
      <w:tr w:rsidR="00DA6570" w:rsidRPr="000A23A7" w14:paraId="39703438" w14:textId="77777777">
        <w:trPr>
          <w:trHeight w:val="64"/>
        </w:trPr>
        <w:tc>
          <w:tcPr>
            <w:tcW w:w="3681" w:type="dxa"/>
            <w:shd w:val="clear" w:color="auto" w:fill="F1A983" w:themeFill="accent2" w:themeFillTint="99"/>
          </w:tcPr>
          <w:p w14:paraId="127FFB75" w14:textId="77777777" w:rsidR="00DA6570" w:rsidRPr="008A7FC7" w:rsidRDefault="00DA6570" w:rsidP="00601047">
            <w:pPr>
              <w:pStyle w:val="affe"/>
              <w:framePr w:hSpace="0" w:wrap="auto" w:vAnchor="margin" w:hAnchor="text" w:yAlign="inline"/>
            </w:pPr>
            <w:r>
              <w:rPr>
                <w:rFonts w:hint="eastAsia"/>
              </w:rPr>
              <w:t>脆弱性診断サービス</w:t>
            </w:r>
          </w:p>
        </w:tc>
        <w:tc>
          <w:tcPr>
            <w:tcW w:w="6775" w:type="dxa"/>
          </w:tcPr>
          <w:p w14:paraId="52DE6908" w14:textId="10706C89" w:rsidR="00DA6570" w:rsidRDefault="00DA6570" w:rsidP="00601047">
            <w:pPr>
              <w:pStyle w:val="affe"/>
              <w:framePr w:hSpace="0" w:wrap="auto" w:vAnchor="margin" w:hAnchor="text" w:yAlign="inline"/>
            </w:pPr>
            <w:r w:rsidRPr="00EB32D1">
              <w:t>https://www.ipa.go.jp/security/ug65p90000019fc0-att/</w:t>
            </w:r>
            <w:r w:rsidR="00D960A9" w:rsidRPr="00D960A9">
              <w:t>20241219</w:t>
            </w:r>
            <w:r w:rsidRPr="00EB32D1">
              <w:t>_2.pdf</w:t>
            </w:r>
          </w:p>
        </w:tc>
      </w:tr>
      <w:tr w:rsidR="00DA6570" w:rsidRPr="000A23A7" w14:paraId="7D7EC305" w14:textId="77777777">
        <w:trPr>
          <w:trHeight w:val="64"/>
        </w:trPr>
        <w:tc>
          <w:tcPr>
            <w:tcW w:w="3681" w:type="dxa"/>
            <w:shd w:val="clear" w:color="auto" w:fill="F1A983" w:themeFill="accent2" w:themeFillTint="99"/>
          </w:tcPr>
          <w:p w14:paraId="209019CB" w14:textId="77777777" w:rsidR="00DA6570" w:rsidRDefault="00DA6570" w:rsidP="00601047">
            <w:pPr>
              <w:pStyle w:val="affe"/>
              <w:framePr w:hSpace="0" w:wrap="auto" w:vAnchor="margin" w:hAnchor="text" w:yAlign="inline"/>
            </w:pPr>
            <w:r w:rsidRPr="00F644BD">
              <w:rPr>
                <w:rFonts w:hint="eastAsia"/>
              </w:rPr>
              <w:t>デジタルフォレンジックサービス</w:t>
            </w:r>
          </w:p>
        </w:tc>
        <w:tc>
          <w:tcPr>
            <w:tcW w:w="6775" w:type="dxa"/>
          </w:tcPr>
          <w:p w14:paraId="533A453B" w14:textId="5B40E19C" w:rsidR="00DA6570" w:rsidRPr="00B00570" w:rsidRDefault="00DA6570" w:rsidP="00601047">
            <w:pPr>
              <w:pStyle w:val="affe"/>
              <w:framePr w:hSpace="0" w:wrap="auto" w:vAnchor="margin" w:hAnchor="text" w:yAlign="inline"/>
            </w:pPr>
            <w:r w:rsidRPr="00EB32D1">
              <w:t>https://www.ipa.go.jp/security/ug65p90000019fc0-att/</w:t>
            </w:r>
            <w:r w:rsidR="00EF41CB" w:rsidRPr="00EF41CB">
              <w:t>20241219</w:t>
            </w:r>
            <w:r w:rsidRPr="00EB32D1">
              <w:t>_3.pdf</w:t>
            </w:r>
          </w:p>
        </w:tc>
      </w:tr>
    </w:tbl>
    <w:p w14:paraId="030C87D0" w14:textId="77777777" w:rsidR="00DA6570" w:rsidRDefault="00DA6570" w:rsidP="00DA6570">
      <w:pPr>
        <w:ind w:firstLineChars="0" w:firstLine="0"/>
      </w:pPr>
    </w:p>
    <w:p w14:paraId="12C2E6BF" w14:textId="77777777" w:rsidR="00DA6570" w:rsidRDefault="00DA6570" w:rsidP="00DA6570">
      <w:pPr>
        <w:pStyle w:val="61"/>
      </w:pPr>
      <w:r>
        <w:t>ユーザビリティおよびアクセシビリティに関する事項</w:t>
      </w:r>
    </w:p>
    <w:p w14:paraId="5A1AD8FF" w14:textId="77777777" w:rsidR="00DA6570" w:rsidRDefault="00DA6570" w:rsidP="00DA6570">
      <w:r w:rsidRPr="00C67D41">
        <w:t>ユーザビリティとは、利用者がサービス・業務を利用して実施したいことを、ミスなく効率的に行うために必要となる事項であり、アクセシビリティは、目的の情報へのたどり着きやすさを指します。どちらも利用者の年齢、身体的制約、利用環境</w:t>
      </w:r>
      <w:r>
        <w:rPr>
          <w:rFonts w:hint="eastAsia"/>
        </w:rPr>
        <w:t>など</w:t>
      </w:r>
      <w:r w:rsidRPr="00C67D41">
        <w:t>の違いによる配慮が必要です。</w:t>
      </w:r>
    </w:p>
    <w:p w14:paraId="5303948A" w14:textId="77777777" w:rsidR="00DA6570" w:rsidRDefault="00DA6570" w:rsidP="00DA6570">
      <w:pPr>
        <w:pStyle w:val="aff4"/>
      </w:pPr>
    </w:p>
    <w:p w14:paraId="4B664D2C" w14:textId="77777777" w:rsidR="00DA6570" w:rsidRDefault="00DA6570" w:rsidP="00DA6570">
      <w:r>
        <w:rPr>
          <w:rFonts w:hint="eastAsia"/>
        </w:rPr>
        <w:t>ECサイト構築におけるユーザビリティの要件（例）</w:t>
      </w:r>
    </w:p>
    <w:tbl>
      <w:tblPr>
        <w:tblStyle w:val="aa"/>
        <w:tblW w:w="0" w:type="auto"/>
        <w:tblLook w:val="04A0" w:firstRow="1" w:lastRow="0" w:firstColumn="1" w:lastColumn="0" w:noHBand="0" w:noVBand="1"/>
      </w:tblPr>
      <w:tblGrid>
        <w:gridCol w:w="603"/>
        <w:gridCol w:w="3078"/>
        <w:gridCol w:w="6775"/>
      </w:tblGrid>
      <w:tr w:rsidR="00DA6570" w14:paraId="1516F9E4" w14:textId="77777777">
        <w:tc>
          <w:tcPr>
            <w:tcW w:w="603" w:type="dxa"/>
            <w:shd w:val="clear" w:color="auto" w:fill="215E99" w:themeFill="text2" w:themeFillTint="BF"/>
          </w:tcPr>
          <w:p w14:paraId="2EAB5F10" w14:textId="77777777" w:rsidR="00DA6570" w:rsidRDefault="00DA6570">
            <w:pPr>
              <w:pStyle w:val="aff0"/>
            </w:pPr>
            <w:r>
              <w:rPr>
                <w:rFonts w:hint="eastAsia"/>
              </w:rPr>
              <w:t>NO</w:t>
            </w:r>
          </w:p>
        </w:tc>
        <w:tc>
          <w:tcPr>
            <w:tcW w:w="3078" w:type="dxa"/>
            <w:shd w:val="clear" w:color="auto" w:fill="215E99" w:themeFill="text2" w:themeFillTint="BF"/>
          </w:tcPr>
          <w:p w14:paraId="7F6AA6A0" w14:textId="77777777" w:rsidR="00DA6570" w:rsidRDefault="00DA6570">
            <w:pPr>
              <w:pStyle w:val="aff0"/>
            </w:pPr>
            <w:r>
              <w:rPr>
                <w:rFonts w:hint="eastAsia"/>
              </w:rPr>
              <w:t>ユーザビリティ分類</w:t>
            </w:r>
          </w:p>
        </w:tc>
        <w:tc>
          <w:tcPr>
            <w:tcW w:w="6775" w:type="dxa"/>
            <w:shd w:val="clear" w:color="auto" w:fill="215E99" w:themeFill="text2" w:themeFillTint="BF"/>
          </w:tcPr>
          <w:p w14:paraId="398742B5" w14:textId="77777777" w:rsidR="00DA6570" w:rsidRDefault="00DA6570">
            <w:pPr>
              <w:pStyle w:val="aff0"/>
            </w:pPr>
            <w:r>
              <w:rPr>
                <w:rFonts w:hint="eastAsia"/>
              </w:rPr>
              <w:t>ユーザビリティ要件</w:t>
            </w:r>
          </w:p>
        </w:tc>
      </w:tr>
      <w:tr w:rsidR="00DA6570" w14:paraId="71C35F10" w14:textId="77777777">
        <w:tc>
          <w:tcPr>
            <w:tcW w:w="603" w:type="dxa"/>
          </w:tcPr>
          <w:p w14:paraId="2D7D5507" w14:textId="77777777" w:rsidR="00DA6570" w:rsidRDefault="00DA6570">
            <w:pPr>
              <w:pStyle w:val="afff6"/>
            </w:pPr>
            <w:r>
              <w:rPr>
                <w:rFonts w:hint="eastAsia"/>
              </w:rPr>
              <w:t>1</w:t>
            </w:r>
          </w:p>
        </w:tc>
        <w:tc>
          <w:tcPr>
            <w:tcW w:w="3078" w:type="dxa"/>
          </w:tcPr>
          <w:p w14:paraId="3C33C609" w14:textId="77777777" w:rsidR="00DA6570" w:rsidRDefault="00DA6570">
            <w:pPr>
              <w:pStyle w:val="afff6"/>
            </w:pPr>
            <w:r>
              <w:rPr>
                <w:rFonts w:hint="eastAsia"/>
              </w:rPr>
              <w:t>画面の構成</w:t>
            </w:r>
          </w:p>
          <w:p w14:paraId="29410E9A" w14:textId="77777777" w:rsidR="00DA6570" w:rsidRDefault="00DA6570">
            <w:pPr>
              <w:pStyle w:val="afff6"/>
            </w:pPr>
            <w:r>
              <w:rPr>
                <w:rFonts w:hint="eastAsia"/>
              </w:rPr>
              <w:t>（直観・シンプル）</w:t>
            </w:r>
          </w:p>
        </w:tc>
        <w:tc>
          <w:tcPr>
            <w:tcW w:w="6775" w:type="dxa"/>
          </w:tcPr>
          <w:p w14:paraId="3FDA00CA" w14:textId="663494AF" w:rsidR="00DA6570" w:rsidRPr="00FA1FA9" w:rsidRDefault="00DA6570" w:rsidP="00892C01">
            <w:pPr>
              <w:pStyle w:val="afff6"/>
              <w:numPr>
                <w:ilvl w:val="0"/>
                <w:numId w:val="599"/>
              </w:numPr>
            </w:pPr>
            <w:r w:rsidRPr="00FA1FA9">
              <w:rPr>
                <w:rFonts w:hint="eastAsia"/>
              </w:rPr>
              <w:t>利用者が何をすれば</w:t>
            </w:r>
            <w:r>
              <w:rPr>
                <w:rFonts w:hint="eastAsia"/>
              </w:rPr>
              <w:t>良い</w:t>
            </w:r>
            <w:r w:rsidRPr="00FA1FA9">
              <w:rPr>
                <w:rFonts w:hint="eastAsia"/>
              </w:rPr>
              <w:t>か直感的に理解できるデザインにすること</w:t>
            </w:r>
            <w:r w:rsidR="00C56689">
              <w:rPr>
                <w:rFonts w:hint="eastAsia"/>
              </w:rPr>
              <w:t>。</w:t>
            </w:r>
          </w:p>
          <w:p w14:paraId="295D0CDE" w14:textId="0A38E893" w:rsidR="00DA6570" w:rsidRDefault="00DA6570" w:rsidP="00892C01">
            <w:pPr>
              <w:pStyle w:val="afff6"/>
              <w:numPr>
                <w:ilvl w:val="0"/>
                <w:numId w:val="599"/>
              </w:numPr>
            </w:pPr>
            <w:r w:rsidRPr="00FA1FA9">
              <w:rPr>
                <w:rFonts w:hint="eastAsia"/>
              </w:rPr>
              <w:t>無駄な情報、</w:t>
            </w:r>
            <w:r>
              <w:rPr>
                <w:rFonts w:hint="eastAsia"/>
              </w:rPr>
              <w:t>凝った</w:t>
            </w:r>
            <w:r w:rsidRPr="00FA1FA9">
              <w:rPr>
                <w:rFonts w:hint="eastAsia"/>
              </w:rPr>
              <w:t>デザイン、</w:t>
            </w:r>
            <w:r>
              <w:rPr>
                <w:rFonts w:hint="eastAsia"/>
              </w:rPr>
              <w:t>不要な</w:t>
            </w:r>
            <w:r w:rsidRPr="00FA1FA9">
              <w:rPr>
                <w:rFonts w:hint="eastAsia"/>
              </w:rPr>
              <w:t>機能を排したシンプルでわかりやすい画面にすること</w:t>
            </w:r>
            <w:r w:rsidR="00C56689">
              <w:rPr>
                <w:rFonts w:hint="eastAsia"/>
              </w:rPr>
              <w:t>。</w:t>
            </w:r>
          </w:p>
        </w:tc>
      </w:tr>
      <w:tr w:rsidR="00DA6570" w14:paraId="7B804A0A" w14:textId="77777777">
        <w:tc>
          <w:tcPr>
            <w:tcW w:w="603" w:type="dxa"/>
          </w:tcPr>
          <w:p w14:paraId="6F22CE6A" w14:textId="77777777" w:rsidR="00DA6570" w:rsidRDefault="00DA6570">
            <w:pPr>
              <w:pStyle w:val="afff6"/>
            </w:pPr>
            <w:r>
              <w:rPr>
                <w:rFonts w:hint="eastAsia"/>
              </w:rPr>
              <w:t>2</w:t>
            </w:r>
          </w:p>
        </w:tc>
        <w:tc>
          <w:tcPr>
            <w:tcW w:w="3078" w:type="dxa"/>
          </w:tcPr>
          <w:p w14:paraId="25559E0A" w14:textId="77777777" w:rsidR="00DA6570" w:rsidRDefault="00DA6570">
            <w:pPr>
              <w:pStyle w:val="afff6"/>
            </w:pPr>
            <w:r w:rsidRPr="00EC2A56">
              <w:rPr>
                <w:rFonts w:hint="eastAsia"/>
              </w:rPr>
              <w:t>画面の構成</w:t>
            </w:r>
          </w:p>
          <w:p w14:paraId="609C9DE7" w14:textId="77777777" w:rsidR="00DA6570" w:rsidRDefault="00DA6570">
            <w:pPr>
              <w:pStyle w:val="afff6"/>
            </w:pPr>
            <w:r w:rsidRPr="00EC2A56">
              <w:rPr>
                <w:rFonts w:hint="eastAsia"/>
              </w:rPr>
              <w:t>（フォント</w:t>
            </w:r>
            <w:r>
              <w:rPr>
                <w:rFonts w:hint="eastAsia"/>
              </w:rPr>
              <w:t>および</w:t>
            </w:r>
            <w:r w:rsidRPr="00EC2A56">
              <w:rPr>
                <w:rFonts w:hint="eastAsia"/>
              </w:rPr>
              <w:t>文字サイズ）</w:t>
            </w:r>
          </w:p>
        </w:tc>
        <w:tc>
          <w:tcPr>
            <w:tcW w:w="6775" w:type="dxa"/>
          </w:tcPr>
          <w:p w14:paraId="73629090" w14:textId="04157592" w:rsidR="00DA6570" w:rsidRDefault="00DA6570" w:rsidP="00892C01">
            <w:pPr>
              <w:pStyle w:val="afff6"/>
              <w:numPr>
                <w:ilvl w:val="0"/>
                <w:numId w:val="599"/>
              </w:numPr>
            </w:pPr>
            <w:r>
              <w:rPr>
                <w:rFonts w:hint="eastAsia"/>
              </w:rPr>
              <w:t>十分な視認性のあるフォントおよび文字サイズを使用すること</w:t>
            </w:r>
            <w:r w:rsidR="00C56689">
              <w:rPr>
                <w:rFonts w:hint="eastAsia"/>
              </w:rPr>
              <w:t>。</w:t>
            </w:r>
          </w:p>
          <w:p w14:paraId="2750E8DD" w14:textId="20015D67" w:rsidR="00DA6570" w:rsidRDefault="00DA6570" w:rsidP="00892C01">
            <w:pPr>
              <w:pStyle w:val="afff6"/>
              <w:numPr>
                <w:ilvl w:val="0"/>
                <w:numId w:val="599"/>
              </w:numPr>
            </w:pPr>
            <w:r>
              <w:rPr>
                <w:rFonts w:hint="eastAsia"/>
              </w:rPr>
              <w:t>画面サイズや位置を変更できること</w:t>
            </w:r>
            <w:r w:rsidR="00C56689">
              <w:rPr>
                <w:rFonts w:hint="eastAsia"/>
              </w:rPr>
              <w:t>。</w:t>
            </w:r>
          </w:p>
          <w:p w14:paraId="66022632" w14:textId="67227305" w:rsidR="00DA6570" w:rsidRDefault="00DA6570" w:rsidP="00892C01">
            <w:pPr>
              <w:pStyle w:val="afff6"/>
              <w:numPr>
                <w:ilvl w:val="0"/>
                <w:numId w:val="599"/>
              </w:numPr>
            </w:pPr>
            <w:r>
              <w:rPr>
                <w:rFonts w:hint="eastAsia"/>
              </w:rPr>
              <w:t>一度に膨大な情報を提示して利用者を圧倒しないようにすること</w:t>
            </w:r>
            <w:r w:rsidR="00C56689">
              <w:rPr>
                <w:rFonts w:hint="eastAsia"/>
              </w:rPr>
              <w:t>。</w:t>
            </w:r>
          </w:p>
        </w:tc>
      </w:tr>
      <w:tr w:rsidR="00DA6570" w14:paraId="09EA23A9" w14:textId="77777777">
        <w:tc>
          <w:tcPr>
            <w:tcW w:w="603" w:type="dxa"/>
          </w:tcPr>
          <w:p w14:paraId="03A567D5" w14:textId="77777777" w:rsidR="00DA6570" w:rsidRDefault="00DA6570">
            <w:pPr>
              <w:pStyle w:val="afff6"/>
            </w:pPr>
            <w:r>
              <w:rPr>
                <w:rFonts w:hint="eastAsia"/>
              </w:rPr>
              <w:t>3</w:t>
            </w:r>
          </w:p>
        </w:tc>
        <w:tc>
          <w:tcPr>
            <w:tcW w:w="3078" w:type="dxa"/>
          </w:tcPr>
          <w:p w14:paraId="7B8D1624" w14:textId="77777777" w:rsidR="00DA6570" w:rsidRDefault="00DA6570">
            <w:pPr>
              <w:pStyle w:val="afff6"/>
            </w:pPr>
            <w:r w:rsidRPr="00EC2A56">
              <w:rPr>
                <w:rFonts w:hint="eastAsia"/>
              </w:rPr>
              <w:t>画面の構成</w:t>
            </w:r>
          </w:p>
          <w:p w14:paraId="6E975305" w14:textId="77777777" w:rsidR="00DA6570" w:rsidRDefault="00DA6570">
            <w:pPr>
              <w:pStyle w:val="afff6"/>
            </w:pPr>
            <w:r w:rsidRPr="00EC2A56">
              <w:rPr>
                <w:rFonts w:hint="eastAsia"/>
              </w:rPr>
              <w:t>（マルチデバイス対応）</w:t>
            </w:r>
          </w:p>
        </w:tc>
        <w:tc>
          <w:tcPr>
            <w:tcW w:w="6775" w:type="dxa"/>
          </w:tcPr>
          <w:p w14:paraId="3E58CF0B" w14:textId="7D424247" w:rsidR="00DA6570" w:rsidRDefault="00DA6570" w:rsidP="00892C01">
            <w:pPr>
              <w:pStyle w:val="afff6"/>
              <w:numPr>
                <w:ilvl w:val="0"/>
                <w:numId w:val="600"/>
              </w:numPr>
            </w:pPr>
            <w:r>
              <w:rPr>
                <w:rFonts w:hint="eastAsia"/>
              </w:rPr>
              <w:t>スマートフォン、タブレット端末により本サービスを利用する利用者を想定し、これら端末の特性を考慮した画面にすること</w:t>
            </w:r>
            <w:r w:rsidR="00C56689">
              <w:rPr>
                <w:rFonts w:hint="eastAsia"/>
              </w:rPr>
              <w:t>。</w:t>
            </w:r>
          </w:p>
          <w:p w14:paraId="700BA5F2" w14:textId="0F4170EF" w:rsidR="00DA6570" w:rsidRDefault="00DA6570" w:rsidP="00892C01">
            <w:pPr>
              <w:pStyle w:val="afff6"/>
              <w:numPr>
                <w:ilvl w:val="0"/>
                <w:numId w:val="600"/>
              </w:numPr>
            </w:pPr>
            <w:r>
              <w:rPr>
                <w:rFonts w:hint="eastAsia"/>
              </w:rPr>
              <w:t>レスポンシブWebデザインにより、</w:t>
            </w:r>
            <w:r>
              <w:t>PC、タブレット端末、スマートフォン</w:t>
            </w:r>
            <w:r>
              <w:rPr>
                <w:rFonts w:hint="eastAsia"/>
              </w:rPr>
              <w:t>など</w:t>
            </w:r>
            <w:r>
              <w:t>の利用環境を問わず、同一の情報をグリッドレイアウト</w:t>
            </w:r>
            <w:r>
              <w:rPr>
                <w:rFonts w:hint="eastAsia"/>
              </w:rPr>
              <w:t>など</w:t>
            </w:r>
            <w:r>
              <w:t>の適切なレイアウトにより表示できるようにすること</w:t>
            </w:r>
            <w:r w:rsidR="00C56689">
              <w:rPr>
                <w:rFonts w:hint="eastAsia"/>
              </w:rPr>
              <w:t>。</w:t>
            </w:r>
          </w:p>
        </w:tc>
      </w:tr>
      <w:tr w:rsidR="00DA6570" w14:paraId="4750C719" w14:textId="77777777">
        <w:tc>
          <w:tcPr>
            <w:tcW w:w="603" w:type="dxa"/>
          </w:tcPr>
          <w:p w14:paraId="7666CFDA" w14:textId="77777777" w:rsidR="00DA6570" w:rsidRDefault="00DA6570">
            <w:pPr>
              <w:pStyle w:val="afff6"/>
            </w:pPr>
            <w:r>
              <w:rPr>
                <w:rFonts w:hint="eastAsia"/>
              </w:rPr>
              <w:t>4</w:t>
            </w:r>
          </w:p>
        </w:tc>
        <w:tc>
          <w:tcPr>
            <w:tcW w:w="3078" w:type="dxa"/>
          </w:tcPr>
          <w:p w14:paraId="6140C6A5" w14:textId="77777777" w:rsidR="00DA6570" w:rsidRDefault="00DA6570">
            <w:pPr>
              <w:pStyle w:val="afff6"/>
            </w:pPr>
            <w:r w:rsidRPr="00680BC6">
              <w:rPr>
                <w:rFonts w:hint="eastAsia"/>
              </w:rPr>
              <w:t>画面遷移</w:t>
            </w:r>
          </w:p>
        </w:tc>
        <w:tc>
          <w:tcPr>
            <w:tcW w:w="6775" w:type="dxa"/>
          </w:tcPr>
          <w:p w14:paraId="0D1189E0" w14:textId="70701DD6" w:rsidR="00DA6570" w:rsidRDefault="00DA6570" w:rsidP="00892C01">
            <w:pPr>
              <w:pStyle w:val="afff6"/>
              <w:numPr>
                <w:ilvl w:val="0"/>
                <w:numId w:val="600"/>
              </w:numPr>
            </w:pPr>
            <w:r>
              <w:rPr>
                <w:rFonts w:hint="eastAsia"/>
              </w:rPr>
              <w:t>利用者が次の処理を想像しやすい画面遷移とすること</w:t>
            </w:r>
            <w:r w:rsidR="00C56689">
              <w:rPr>
                <w:rFonts w:hint="eastAsia"/>
              </w:rPr>
              <w:t>。</w:t>
            </w:r>
          </w:p>
          <w:p w14:paraId="74E3195C" w14:textId="55A37755" w:rsidR="00DA6570" w:rsidRDefault="00DA6570" w:rsidP="00892C01">
            <w:pPr>
              <w:pStyle w:val="afff6"/>
              <w:numPr>
                <w:ilvl w:val="0"/>
                <w:numId w:val="600"/>
              </w:numPr>
            </w:pPr>
            <w:r>
              <w:rPr>
                <w:rFonts w:hint="eastAsia"/>
              </w:rPr>
              <w:t>無駄な画面遷移を排除し、シンプルな操作とすること</w:t>
            </w:r>
            <w:r w:rsidR="00C56689">
              <w:rPr>
                <w:rFonts w:hint="eastAsia"/>
              </w:rPr>
              <w:t>。</w:t>
            </w:r>
          </w:p>
        </w:tc>
      </w:tr>
    </w:tbl>
    <w:p w14:paraId="00F2DA7C" w14:textId="77777777" w:rsidR="00DA6570" w:rsidRDefault="00DA6570" w:rsidP="00DA6570"/>
    <w:p w14:paraId="7FB476B3" w14:textId="77777777" w:rsidR="00DA6570" w:rsidRDefault="00DA6570" w:rsidP="00DA6570">
      <w:r>
        <w:rPr>
          <w:rFonts w:hint="eastAsia"/>
        </w:rPr>
        <w:t>ECサイト構築におけるアクセシビリティの要件（例）</w:t>
      </w:r>
    </w:p>
    <w:tbl>
      <w:tblPr>
        <w:tblStyle w:val="aa"/>
        <w:tblW w:w="0" w:type="auto"/>
        <w:tblLook w:val="04A0" w:firstRow="1" w:lastRow="0" w:firstColumn="1" w:lastColumn="0" w:noHBand="0" w:noVBand="1"/>
      </w:tblPr>
      <w:tblGrid>
        <w:gridCol w:w="567"/>
        <w:gridCol w:w="3256"/>
        <w:gridCol w:w="6633"/>
      </w:tblGrid>
      <w:tr w:rsidR="00DA6570" w14:paraId="164F7555" w14:textId="77777777">
        <w:tc>
          <w:tcPr>
            <w:tcW w:w="567" w:type="dxa"/>
            <w:shd w:val="clear" w:color="auto" w:fill="215E99" w:themeFill="text2" w:themeFillTint="BF"/>
          </w:tcPr>
          <w:p w14:paraId="493A9EF3" w14:textId="77777777" w:rsidR="00DA6570" w:rsidRDefault="00DA6570">
            <w:pPr>
              <w:pStyle w:val="aff0"/>
            </w:pPr>
            <w:r>
              <w:rPr>
                <w:rFonts w:hint="eastAsia"/>
              </w:rPr>
              <w:t>No</w:t>
            </w:r>
          </w:p>
        </w:tc>
        <w:tc>
          <w:tcPr>
            <w:tcW w:w="3256" w:type="dxa"/>
            <w:shd w:val="clear" w:color="auto" w:fill="215E99" w:themeFill="text2" w:themeFillTint="BF"/>
          </w:tcPr>
          <w:p w14:paraId="68F0A146" w14:textId="77777777" w:rsidR="00DA6570" w:rsidRDefault="00DA6570">
            <w:pPr>
              <w:pStyle w:val="aff0"/>
            </w:pPr>
            <w:r>
              <w:rPr>
                <w:rFonts w:hint="eastAsia"/>
              </w:rPr>
              <w:t>アクセシビリティ分類</w:t>
            </w:r>
          </w:p>
        </w:tc>
        <w:tc>
          <w:tcPr>
            <w:tcW w:w="6633" w:type="dxa"/>
            <w:shd w:val="clear" w:color="auto" w:fill="215E99" w:themeFill="text2" w:themeFillTint="BF"/>
          </w:tcPr>
          <w:p w14:paraId="7267E1D4" w14:textId="77777777" w:rsidR="00DA6570" w:rsidRDefault="00DA6570">
            <w:pPr>
              <w:pStyle w:val="aff0"/>
            </w:pPr>
            <w:r>
              <w:rPr>
                <w:rFonts w:hint="eastAsia"/>
              </w:rPr>
              <w:t>アクセシビリティ要件</w:t>
            </w:r>
          </w:p>
        </w:tc>
      </w:tr>
      <w:tr w:rsidR="00DA6570" w14:paraId="06DDCE9F" w14:textId="77777777">
        <w:tc>
          <w:tcPr>
            <w:tcW w:w="567" w:type="dxa"/>
          </w:tcPr>
          <w:p w14:paraId="01550657" w14:textId="77777777" w:rsidR="00DA6570" w:rsidRDefault="00DA6570">
            <w:pPr>
              <w:pStyle w:val="afff6"/>
            </w:pPr>
            <w:r>
              <w:rPr>
                <w:rFonts w:hint="eastAsia"/>
              </w:rPr>
              <w:t>1</w:t>
            </w:r>
          </w:p>
        </w:tc>
        <w:tc>
          <w:tcPr>
            <w:tcW w:w="3256" w:type="dxa"/>
          </w:tcPr>
          <w:p w14:paraId="35E0DD85" w14:textId="77777777" w:rsidR="00DA6570" w:rsidRDefault="00DA6570">
            <w:pPr>
              <w:pStyle w:val="afff6"/>
            </w:pPr>
            <w:r w:rsidRPr="00406DCB">
              <w:t>言語対応</w:t>
            </w:r>
          </w:p>
        </w:tc>
        <w:tc>
          <w:tcPr>
            <w:tcW w:w="6633" w:type="dxa"/>
          </w:tcPr>
          <w:p w14:paraId="0E9F0DB7" w14:textId="77777777" w:rsidR="00DA6570" w:rsidRDefault="00DA6570">
            <w:pPr>
              <w:pStyle w:val="afff6"/>
            </w:pPr>
            <w:r w:rsidRPr="00421997">
              <w:t>本情報システムでは、日本語のほか、</w:t>
            </w:r>
            <w:r>
              <w:rPr>
                <w:rFonts w:hint="eastAsia"/>
              </w:rPr>
              <w:t>XX</w:t>
            </w:r>
            <w:r w:rsidRPr="00421997">
              <w:t>語で記載されたコンテンツに対応すること</w:t>
            </w:r>
          </w:p>
        </w:tc>
      </w:tr>
    </w:tbl>
    <w:p w14:paraId="064C5287" w14:textId="77777777" w:rsidR="00DA6570" w:rsidRDefault="00DA6570" w:rsidP="00DA6570">
      <w:pPr>
        <w:pStyle w:val="aff4"/>
      </w:pPr>
    </w:p>
    <w:p w14:paraId="3906B154" w14:textId="77777777" w:rsidR="00DA6570" w:rsidRDefault="00DA6570" w:rsidP="00DA6570">
      <w:pPr>
        <w:pStyle w:val="61"/>
      </w:pPr>
      <w:r>
        <w:t>システム方式に関する事項</w:t>
      </w:r>
    </w:p>
    <w:p w14:paraId="50CDA467" w14:textId="77777777" w:rsidR="00DA6570" w:rsidRDefault="00DA6570" w:rsidP="00DA6570">
      <w:r w:rsidRPr="00631975">
        <w:t>「システム方式」では、定義された業務要件のうち、情報システムが処理・実行する範囲について、情報システムとして動作するために必要となる「道具」の具体的な実現方法を明確にします。</w:t>
      </w:r>
    </w:p>
    <w:p w14:paraId="7C28E8CB" w14:textId="77777777" w:rsidR="00DA6570" w:rsidRPr="00EC6A4B" w:rsidRDefault="00DA6570" w:rsidP="00DA6570">
      <w:r>
        <w:rPr>
          <w:rFonts w:hint="eastAsia"/>
        </w:rPr>
        <w:t>ECサイト構築におけるシステム方式に関する事項（例）</w:t>
      </w:r>
    </w:p>
    <w:tbl>
      <w:tblPr>
        <w:tblStyle w:val="aa"/>
        <w:tblW w:w="0" w:type="auto"/>
        <w:tblLook w:val="04A0" w:firstRow="1" w:lastRow="0" w:firstColumn="1" w:lastColumn="0" w:noHBand="0" w:noVBand="1"/>
      </w:tblPr>
      <w:tblGrid>
        <w:gridCol w:w="567"/>
        <w:gridCol w:w="3256"/>
        <w:gridCol w:w="6633"/>
      </w:tblGrid>
      <w:tr w:rsidR="00DA6570" w14:paraId="64B80E67" w14:textId="77777777">
        <w:tc>
          <w:tcPr>
            <w:tcW w:w="567" w:type="dxa"/>
            <w:shd w:val="clear" w:color="auto" w:fill="215E99" w:themeFill="text2" w:themeFillTint="BF"/>
          </w:tcPr>
          <w:p w14:paraId="4877AABB" w14:textId="77777777" w:rsidR="00DA6570" w:rsidRDefault="00DA6570">
            <w:pPr>
              <w:pStyle w:val="aff0"/>
            </w:pPr>
            <w:r>
              <w:rPr>
                <w:rFonts w:hint="eastAsia"/>
              </w:rPr>
              <w:t>No</w:t>
            </w:r>
          </w:p>
        </w:tc>
        <w:tc>
          <w:tcPr>
            <w:tcW w:w="3256" w:type="dxa"/>
            <w:shd w:val="clear" w:color="auto" w:fill="215E99" w:themeFill="text2" w:themeFillTint="BF"/>
          </w:tcPr>
          <w:p w14:paraId="31DDB2DC" w14:textId="77777777" w:rsidR="00DA6570" w:rsidRDefault="00DA6570">
            <w:pPr>
              <w:pStyle w:val="aff0"/>
            </w:pPr>
            <w:r>
              <w:rPr>
                <w:rFonts w:hint="eastAsia"/>
              </w:rPr>
              <w:t>全体方針の分類</w:t>
            </w:r>
          </w:p>
        </w:tc>
        <w:tc>
          <w:tcPr>
            <w:tcW w:w="6633" w:type="dxa"/>
            <w:shd w:val="clear" w:color="auto" w:fill="215E99" w:themeFill="text2" w:themeFillTint="BF"/>
          </w:tcPr>
          <w:p w14:paraId="21235D1E" w14:textId="77777777" w:rsidR="00DA6570" w:rsidRDefault="00DA6570">
            <w:pPr>
              <w:pStyle w:val="aff0"/>
            </w:pPr>
            <w:r>
              <w:rPr>
                <w:rFonts w:hint="eastAsia"/>
              </w:rPr>
              <w:t>全体方針</w:t>
            </w:r>
          </w:p>
        </w:tc>
      </w:tr>
      <w:tr w:rsidR="00DA6570" w14:paraId="1041D7CD" w14:textId="77777777">
        <w:tc>
          <w:tcPr>
            <w:tcW w:w="567" w:type="dxa"/>
          </w:tcPr>
          <w:p w14:paraId="040D82B4" w14:textId="77777777" w:rsidR="00DA6570" w:rsidRDefault="00DA6570">
            <w:pPr>
              <w:pStyle w:val="afff6"/>
            </w:pPr>
            <w:r>
              <w:rPr>
                <w:rFonts w:hint="eastAsia"/>
              </w:rPr>
              <w:t>1</w:t>
            </w:r>
          </w:p>
        </w:tc>
        <w:tc>
          <w:tcPr>
            <w:tcW w:w="3256" w:type="dxa"/>
          </w:tcPr>
          <w:p w14:paraId="155BDB7B" w14:textId="77777777" w:rsidR="00DA6570" w:rsidRDefault="00DA6570">
            <w:pPr>
              <w:pStyle w:val="afff6"/>
              <w:tabs>
                <w:tab w:val="clear" w:pos="1830"/>
                <w:tab w:val="left" w:pos="879"/>
              </w:tabs>
            </w:pPr>
            <w:r w:rsidRPr="00911C5F">
              <w:t>システムアーキテクチャ</w:t>
            </w:r>
          </w:p>
        </w:tc>
        <w:tc>
          <w:tcPr>
            <w:tcW w:w="6633" w:type="dxa"/>
          </w:tcPr>
          <w:p w14:paraId="7FFFB7F9" w14:textId="77777777" w:rsidR="00DA6570" w:rsidRDefault="00DA6570">
            <w:pPr>
              <w:pStyle w:val="afff6"/>
            </w:pPr>
            <w:r w:rsidRPr="00D8507A">
              <w:t>本情報システムのシステムアーキテクチャは、【メインフレーム型／クライアントサーバ型／</w:t>
            </w:r>
            <w:r>
              <w:rPr>
                <w:rFonts w:hint="eastAsia"/>
              </w:rPr>
              <w:t>Web</w:t>
            </w:r>
            <w:r w:rsidRPr="00D8507A">
              <w:t>サーバ型／外部サービス利用型／スタンドアロン型】とする</w:t>
            </w:r>
          </w:p>
        </w:tc>
      </w:tr>
      <w:tr w:rsidR="00DA6570" w14:paraId="35B12CA7" w14:textId="77777777">
        <w:tc>
          <w:tcPr>
            <w:tcW w:w="567" w:type="dxa"/>
          </w:tcPr>
          <w:p w14:paraId="49008F31" w14:textId="77777777" w:rsidR="00DA6570" w:rsidRDefault="00DA6570">
            <w:pPr>
              <w:pStyle w:val="afff6"/>
            </w:pPr>
            <w:r>
              <w:rPr>
                <w:rFonts w:hint="eastAsia"/>
              </w:rPr>
              <w:t>2</w:t>
            </w:r>
          </w:p>
        </w:tc>
        <w:tc>
          <w:tcPr>
            <w:tcW w:w="3256" w:type="dxa"/>
          </w:tcPr>
          <w:p w14:paraId="35821BB9" w14:textId="77777777" w:rsidR="00DA6570" w:rsidRDefault="00DA6570">
            <w:pPr>
              <w:pStyle w:val="afff6"/>
            </w:pPr>
            <w:r w:rsidRPr="00911C5F">
              <w:t>アプリケーションプログラムの設計方針</w:t>
            </w:r>
          </w:p>
        </w:tc>
        <w:tc>
          <w:tcPr>
            <w:tcW w:w="6633" w:type="dxa"/>
          </w:tcPr>
          <w:p w14:paraId="5B6E68A3" w14:textId="77777777" w:rsidR="00DA6570" w:rsidRDefault="00DA6570">
            <w:pPr>
              <w:pStyle w:val="afff6"/>
            </w:pPr>
            <w:r w:rsidRPr="00D8507A">
              <w:t>情報システムを構成する各コンポーネント（ソフトウェアの機能を特定単位で分割したまとまり）間の疎結合、再利用性の確保を基本とする</w:t>
            </w:r>
          </w:p>
        </w:tc>
      </w:tr>
      <w:tr w:rsidR="00DA6570" w14:paraId="18A26903" w14:textId="77777777">
        <w:tc>
          <w:tcPr>
            <w:tcW w:w="567" w:type="dxa"/>
          </w:tcPr>
          <w:p w14:paraId="690ACAAC" w14:textId="77777777" w:rsidR="00DA6570" w:rsidRDefault="00DA6570">
            <w:pPr>
              <w:pStyle w:val="afff6"/>
            </w:pPr>
            <w:r>
              <w:rPr>
                <w:rFonts w:hint="eastAsia"/>
              </w:rPr>
              <w:t>3</w:t>
            </w:r>
          </w:p>
        </w:tc>
        <w:tc>
          <w:tcPr>
            <w:tcW w:w="3256" w:type="dxa"/>
          </w:tcPr>
          <w:p w14:paraId="5E0E17AD" w14:textId="77777777" w:rsidR="00DA6570" w:rsidRDefault="00DA6570">
            <w:pPr>
              <w:pStyle w:val="afff6"/>
            </w:pPr>
            <w:r w:rsidRPr="00AD1AC2">
              <w:t>ソフトウェア製品の活用方針</w:t>
            </w:r>
          </w:p>
        </w:tc>
        <w:tc>
          <w:tcPr>
            <w:tcW w:w="6633" w:type="dxa"/>
          </w:tcPr>
          <w:p w14:paraId="5DAF36F7" w14:textId="77777777" w:rsidR="00DA6570" w:rsidRDefault="00DA6570">
            <w:pPr>
              <w:pStyle w:val="afff6"/>
            </w:pPr>
            <w:r w:rsidRPr="00F62725">
              <w:t>広く市場に流通し、利用実績を十分に有するソフトウェア製品を活用する</w:t>
            </w:r>
          </w:p>
          <w:p w14:paraId="25DC89E2" w14:textId="77777777" w:rsidR="00DA6570" w:rsidRDefault="00DA6570">
            <w:pPr>
              <w:pStyle w:val="afff6"/>
            </w:pPr>
            <w:r w:rsidRPr="00F62725">
              <w:t>アプリケーションプログラムの動作、性能</w:t>
            </w:r>
            <w:r>
              <w:rPr>
                <w:rFonts w:hint="eastAsia"/>
              </w:rPr>
              <w:t>など</w:t>
            </w:r>
            <w:r w:rsidRPr="00F62725">
              <w:t>に支障を</w:t>
            </w:r>
            <w:r>
              <w:rPr>
                <w:rFonts w:hint="eastAsia"/>
              </w:rPr>
              <w:t>き</w:t>
            </w:r>
            <w:r w:rsidRPr="00F62725">
              <w:t>たさない範囲において、可能な限りオープンソースソフトウェア（ＯＳＳ）製品（ソースコードが無償で公開され、改良や再配布を行うことが誰に対しても許可されているソフトウェア製品）の活用を図る。ただし、それらのＯＳＳ製品のサポートが確実に継続されていることを確認しなければならない</w:t>
            </w:r>
          </w:p>
        </w:tc>
      </w:tr>
      <w:tr w:rsidR="00DA6570" w14:paraId="68C17E72" w14:textId="77777777">
        <w:tc>
          <w:tcPr>
            <w:tcW w:w="567" w:type="dxa"/>
          </w:tcPr>
          <w:p w14:paraId="29A35DA0" w14:textId="77777777" w:rsidR="00DA6570" w:rsidRDefault="00DA6570">
            <w:pPr>
              <w:pStyle w:val="afff6"/>
            </w:pPr>
            <w:r>
              <w:rPr>
                <w:rFonts w:hint="eastAsia"/>
              </w:rPr>
              <w:t>4</w:t>
            </w:r>
          </w:p>
        </w:tc>
        <w:tc>
          <w:tcPr>
            <w:tcW w:w="3256" w:type="dxa"/>
          </w:tcPr>
          <w:p w14:paraId="7B4B8C2D" w14:textId="77777777" w:rsidR="00DA6570" w:rsidRDefault="00DA6570">
            <w:pPr>
              <w:pStyle w:val="afff6"/>
            </w:pPr>
            <w:r w:rsidRPr="00AD1AC2">
              <w:t>システム基盤の方針</w:t>
            </w:r>
          </w:p>
        </w:tc>
        <w:tc>
          <w:tcPr>
            <w:tcW w:w="6633" w:type="dxa"/>
          </w:tcPr>
          <w:p w14:paraId="1C4D9E60" w14:textId="77777777" w:rsidR="00DA6570" w:rsidRDefault="00DA6570">
            <w:pPr>
              <w:pStyle w:val="afff6"/>
            </w:pPr>
            <w:r w:rsidRPr="00F62725">
              <w:t>クラウドサービス提供者が提供するサービス・機能を最大限活用した構成とする</w:t>
            </w:r>
          </w:p>
        </w:tc>
      </w:tr>
    </w:tbl>
    <w:p w14:paraId="621CD6BF" w14:textId="77777777" w:rsidR="00DA6570" w:rsidRDefault="00DA6570" w:rsidP="00DA6570">
      <w:pPr>
        <w:pStyle w:val="aff4"/>
      </w:pPr>
    </w:p>
    <w:p w14:paraId="0767367B" w14:textId="77777777" w:rsidR="00DA6570" w:rsidRDefault="00DA6570" w:rsidP="00DA6570">
      <w:pPr>
        <w:pStyle w:val="61"/>
      </w:pPr>
      <w:r>
        <w:t>規模に関する事項</w:t>
      </w:r>
    </w:p>
    <w:p w14:paraId="1DA1BF0A" w14:textId="77777777" w:rsidR="00DA6570" w:rsidRDefault="00DA6570" w:rsidP="00DA6570">
      <w:r w:rsidRPr="00F67CA2">
        <w:t>「規模」とは、情報システムを使うユーザ</w:t>
      </w:r>
      <w:r>
        <w:rPr>
          <w:rFonts w:hint="eastAsia"/>
        </w:rPr>
        <w:t>ー</w:t>
      </w:r>
      <w:r w:rsidRPr="00F67CA2">
        <w:t>の数や取扱う情報量を指します。利用者が多ければ単位時間当たりで多くのリクエストを処理できる能力が必要となりますし、情報量が多ければ、より大容量のデータベース</w:t>
      </w:r>
      <w:r>
        <w:rPr>
          <w:rFonts w:hint="eastAsia"/>
        </w:rPr>
        <w:t>など</w:t>
      </w:r>
      <w:r w:rsidRPr="00F67CA2">
        <w:t>が必要になります。要件定義では「利用者は最大100人、平日は常時80人、土日は基本的に休みのため10人未満」といった要件を定量的に示します。</w:t>
      </w:r>
    </w:p>
    <w:p w14:paraId="612A9881" w14:textId="77777777" w:rsidR="00DA6570" w:rsidRDefault="00DA6570" w:rsidP="00DA6570"/>
    <w:p w14:paraId="3A297DB5" w14:textId="77777777" w:rsidR="00DA6570" w:rsidRDefault="00DA6570" w:rsidP="00DA6570">
      <w:r>
        <w:rPr>
          <w:rFonts w:hint="eastAsia"/>
        </w:rPr>
        <w:t>ECサイト構築における利用者数に関する事項（例）</w:t>
      </w:r>
    </w:p>
    <w:tbl>
      <w:tblPr>
        <w:tblStyle w:val="aa"/>
        <w:tblW w:w="10485" w:type="dxa"/>
        <w:tblLook w:val="04A0" w:firstRow="1" w:lastRow="0" w:firstColumn="1" w:lastColumn="0" w:noHBand="0" w:noVBand="1"/>
      </w:tblPr>
      <w:tblGrid>
        <w:gridCol w:w="603"/>
        <w:gridCol w:w="5346"/>
        <w:gridCol w:w="4536"/>
      </w:tblGrid>
      <w:tr w:rsidR="00DA6570" w14:paraId="47D5DA02" w14:textId="77777777">
        <w:tc>
          <w:tcPr>
            <w:tcW w:w="603" w:type="dxa"/>
            <w:shd w:val="clear" w:color="auto" w:fill="215E99" w:themeFill="text2" w:themeFillTint="BF"/>
          </w:tcPr>
          <w:p w14:paraId="64C8515C" w14:textId="77777777" w:rsidR="00DA6570" w:rsidRDefault="00DA6570">
            <w:pPr>
              <w:pStyle w:val="aff0"/>
            </w:pPr>
            <w:r>
              <w:rPr>
                <w:rFonts w:hint="eastAsia"/>
              </w:rPr>
              <w:t>NO</w:t>
            </w:r>
          </w:p>
        </w:tc>
        <w:tc>
          <w:tcPr>
            <w:tcW w:w="5346" w:type="dxa"/>
            <w:shd w:val="clear" w:color="auto" w:fill="215E99" w:themeFill="text2" w:themeFillTint="BF"/>
          </w:tcPr>
          <w:p w14:paraId="73E610A2" w14:textId="77777777" w:rsidR="00DA6570" w:rsidRDefault="00DA6570">
            <w:pPr>
              <w:pStyle w:val="aff0"/>
            </w:pPr>
            <w:r>
              <w:rPr>
                <w:rFonts w:hint="eastAsia"/>
              </w:rPr>
              <w:t>ユーザー区分</w:t>
            </w:r>
          </w:p>
        </w:tc>
        <w:tc>
          <w:tcPr>
            <w:tcW w:w="4536" w:type="dxa"/>
            <w:shd w:val="clear" w:color="auto" w:fill="215E99" w:themeFill="text2" w:themeFillTint="BF"/>
          </w:tcPr>
          <w:p w14:paraId="5C190B5D" w14:textId="77777777" w:rsidR="00DA6570" w:rsidRDefault="00DA6570">
            <w:pPr>
              <w:pStyle w:val="aff0"/>
            </w:pPr>
            <w:r>
              <w:rPr>
                <w:rFonts w:hint="eastAsia"/>
              </w:rPr>
              <w:t>ユーザー数</w:t>
            </w:r>
          </w:p>
        </w:tc>
      </w:tr>
      <w:tr w:rsidR="00DA6570" w14:paraId="2F5B86CD" w14:textId="77777777">
        <w:tc>
          <w:tcPr>
            <w:tcW w:w="603" w:type="dxa"/>
          </w:tcPr>
          <w:p w14:paraId="721955CA" w14:textId="77777777" w:rsidR="00DA6570" w:rsidRDefault="00DA6570" w:rsidP="008640C4">
            <w:pPr>
              <w:pStyle w:val="afff6"/>
            </w:pPr>
            <w:r>
              <w:rPr>
                <w:rFonts w:hint="eastAsia"/>
              </w:rPr>
              <w:t>1</w:t>
            </w:r>
          </w:p>
        </w:tc>
        <w:tc>
          <w:tcPr>
            <w:tcW w:w="5346" w:type="dxa"/>
          </w:tcPr>
          <w:p w14:paraId="50FD2922" w14:textId="77777777" w:rsidR="00DA6570" w:rsidRDefault="00DA6570" w:rsidP="008640C4">
            <w:pPr>
              <w:pStyle w:val="afff6"/>
            </w:pPr>
            <w:r>
              <w:rPr>
                <w:rFonts w:hint="eastAsia"/>
              </w:rPr>
              <w:t>想定ユーザー（アクティブユーザー）</w:t>
            </w:r>
          </w:p>
        </w:tc>
        <w:tc>
          <w:tcPr>
            <w:tcW w:w="4536" w:type="dxa"/>
          </w:tcPr>
          <w:p w14:paraId="1B1FD5D8" w14:textId="77777777" w:rsidR="00DA6570" w:rsidRDefault="00DA6570" w:rsidP="008640C4">
            <w:pPr>
              <w:pStyle w:val="afff6"/>
            </w:pPr>
            <w:r>
              <w:rPr>
                <w:rFonts w:hint="eastAsia"/>
              </w:rPr>
              <w:t>5000（人）</w:t>
            </w:r>
          </w:p>
        </w:tc>
      </w:tr>
    </w:tbl>
    <w:p w14:paraId="654F3D50" w14:textId="77777777" w:rsidR="00DA6570" w:rsidRDefault="00DA6570" w:rsidP="00DA6570">
      <w:pPr>
        <w:ind w:firstLineChars="0" w:firstLine="0"/>
      </w:pPr>
    </w:p>
    <w:p w14:paraId="2BF013E9" w14:textId="77777777" w:rsidR="00DA6570" w:rsidRDefault="00DA6570" w:rsidP="00DA6570">
      <w:r>
        <w:rPr>
          <w:rFonts w:hint="eastAsia"/>
        </w:rPr>
        <w:t>ECサイト構築における情報量に関する事項（例）</w:t>
      </w:r>
    </w:p>
    <w:tbl>
      <w:tblPr>
        <w:tblStyle w:val="aa"/>
        <w:tblW w:w="0" w:type="auto"/>
        <w:tblLook w:val="04A0" w:firstRow="1" w:lastRow="0" w:firstColumn="1" w:lastColumn="0" w:noHBand="0" w:noVBand="1"/>
      </w:tblPr>
      <w:tblGrid>
        <w:gridCol w:w="604"/>
        <w:gridCol w:w="3237"/>
        <w:gridCol w:w="2121"/>
        <w:gridCol w:w="4494"/>
      </w:tblGrid>
      <w:tr w:rsidR="00DA6570" w14:paraId="632629C0" w14:textId="77777777">
        <w:tc>
          <w:tcPr>
            <w:tcW w:w="577" w:type="dxa"/>
            <w:shd w:val="clear" w:color="auto" w:fill="215E99" w:themeFill="text2" w:themeFillTint="BF"/>
          </w:tcPr>
          <w:p w14:paraId="34389010" w14:textId="77777777" w:rsidR="00DA6570" w:rsidRDefault="00DA6570">
            <w:pPr>
              <w:pStyle w:val="aff0"/>
            </w:pPr>
            <w:r>
              <w:rPr>
                <w:rFonts w:hint="eastAsia"/>
              </w:rPr>
              <w:t>NO</w:t>
            </w:r>
          </w:p>
        </w:tc>
        <w:tc>
          <w:tcPr>
            <w:tcW w:w="3246" w:type="dxa"/>
            <w:shd w:val="clear" w:color="auto" w:fill="215E99" w:themeFill="text2" w:themeFillTint="BF"/>
          </w:tcPr>
          <w:p w14:paraId="78FB750D" w14:textId="77777777" w:rsidR="00DA6570" w:rsidRDefault="00DA6570">
            <w:pPr>
              <w:pStyle w:val="aff0"/>
            </w:pPr>
            <w:r>
              <w:rPr>
                <w:rFonts w:hint="eastAsia"/>
              </w:rPr>
              <w:t>項目</w:t>
            </w:r>
          </w:p>
        </w:tc>
        <w:tc>
          <w:tcPr>
            <w:tcW w:w="2126" w:type="dxa"/>
            <w:shd w:val="clear" w:color="auto" w:fill="215E99" w:themeFill="text2" w:themeFillTint="BF"/>
          </w:tcPr>
          <w:p w14:paraId="61C65940" w14:textId="77777777" w:rsidR="00DA6570" w:rsidRDefault="00DA6570">
            <w:pPr>
              <w:pStyle w:val="aff0"/>
            </w:pPr>
            <w:r>
              <w:rPr>
                <w:rFonts w:hint="eastAsia"/>
              </w:rPr>
              <w:t>処理件数</w:t>
            </w:r>
          </w:p>
        </w:tc>
        <w:tc>
          <w:tcPr>
            <w:tcW w:w="4507" w:type="dxa"/>
            <w:shd w:val="clear" w:color="auto" w:fill="215E99" w:themeFill="text2" w:themeFillTint="BF"/>
          </w:tcPr>
          <w:p w14:paraId="115ACAE3" w14:textId="77777777" w:rsidR="00DA6570" w:rsidRDefault="00DA6570">
            <w:pPr>
              <w:pStyle w:val="aff0"/>
            </w:pPr>
            <w:r>
              <w:rPr>
                <w:rFonts w:hint="eastAsia"/>
              </w:rPr>
              <w:t>補足</w:t>
            </w:r>
          </w:p>
        </w:tc>
      </w:tr>
      <w:tr w:rsidR="00DA6570" w14:paraId="21C61A87" w14:textId="77777777">
        <w:tc>
          <w:tcPr>
            <w:tcW w:w="577" w:type="dxa"/>
          </w:tcPr>
          <w:p w14:paraId="4A1C88EF" w14:textId="77777777" w:rsidR="00DA6570" w:rsidRDefault="00DA6570">
            <w:pPr>
              <w:pStyle w:val="afff6"/>
            </w:pPr>
            <w:r>
              <w:rPr>
                <w:rFonts w:hint="eastAsia"/>
              </w:rPr>
              <w:t>1</w:t>
            </w:r>
          </w:p>
        </w:tc>
        <w:tc>
          <w:tcPr>
            <w:tcW w:w="3246" w:type="dxa"/>
          </w:tcPr>
          <w:p w14:paraId="43BE1F07" w14:textId="77777777" w:rsidR="00DA6570" w:rsidRDefault="00DA6570">
            <w:pPr>
              <w:pStyle w:val="afff6"/>
            </w:pPr>
            <w:r>
              <w:rPr>
                <w:rFonts w:hint="eastAsia"/>
              </w:rPr>
              <w:t>業務処理件数（ピーク時）</w:t>
            </w:r>
          </w:p>
        </w:tc>
        <w:tc>
          <w:tcPr>
            <w:tcW w:w="2126" w:type="dxa"/>
          </w:tcPr>
          <w:p w14:paraId="6FB92017" w14:textId="77777777" w:rsidR="00DA6570" w:rsidRDefault="00DA6570">
            <w:pPr>
              <w:pStyle w:val="afff6"/>
            </w:pPr>
            <w:r>
              <w:rPr>
                <w:rFonts w:hint="eastAsia"/>
              </w:rPr>
              <w:t>300（件／分）</w:t>
            </w:r>
          </w:p>
        </w:tc>
        <w:tc>
          <w:tcPr>
            <w:tcW w:w="4507" w:type="dxa"/>
          </w:tcPr>
          <w:p w14:paraId="2C10F650" w14:textId="77777777" w:rsidR="00DA6570" w:rsidRDefault="00DA6570">
            <w:pPr>
              <w:pStyle w:val="afff6"/>
            </w:pPr>
            <w:r>
              <w:rPr>
                <w:rFonts w:hint="eastAsia"/>
              </w:rPr>
              <w:t>1月1日から1月3日ごろまで、初売りセールのため処理が集中する</w:t>
            </w:r>
          </w:p>
        </w:tc>
      </w:tr>
      <w:tr w:rsidR="00DA6570" w14:paraId="401A93CB" w14:textId="77777777">
        <w:tc>
          <w:tcPr>
            <w:tcW w:w="577" w:type="dxa"/>
          </w:tcPr>
          <w:p w14:paraId="47F4811D" w14:textId="77777777" w:rsidR="00DA6570" w:rsidRDefault="00DA6570">
            <w:pPr>
              <w:pStyle w:val="afff6"/>
            </w:pPr>
            <w:r>
              <w:rPr>
                <w:rFonts w:hint="eastAsia"/>
              </w:rPr>
              <w:t>2</w:t>
            </w:r>
          </w:p>
        </w:tc>
        <w:tc>
          <w:tcPr>
            <w:tcW w:w="3246" w:type="dxa"/>
          </w:tcPr>
          <w:p w14:paraId="0A0A07BC" w14:textId="77777777" w:rsidR="00DA6570" w:rsidRDefault="00DA6570">
            <w:pPr>
              <w:pStyle w:val="afff6"/>
              <w:rPr>
                <w:lang w:eastAsia="zh-TW"/>
              </w:rPr>
            </w:pPr>
            <w:r>
              <w:rPr>
                <w:rFonts w:hint="eastAsia"/>
                <w:lang w:eastAsia="zh-TW"/>
              </w:rPr>
              <w:t>業務処理件数（通常時）</w:t>
            </w:r>
          </w:p>
        </w:tc>
        <w:tc>
          <w:tcPr>
            <w:tcW w:w="2126" w:type="dxa"/>
          </w:tcPr>
          <w:p w14:paraId="3DD774BD" w14:textId="77777777" w:rsidR="00DA6570" w:rsidRDefault="00DA6570">
            <w:pPr>
              <w:pStyle w:val="afff6"/>
            </w:pPr>
            <w:r>
              <w:rPr>
                <w:rFonts w:hint="eastAsia"/>
              </w:rPr>
              <w:t>120（件／分）</w:t>
            </w:r>
          </w:p>
        </w:tc>
        <w:tc>
          <w:tcPr>
            <w:tcW w:w="4507" w:type="dxa"/>
          </w:tcPr>
          <w:p w14:paraId="0DA64E68" w14:textId="77777777" w:rsidR="00DA6570" w:rsidRDefault="00DA6570">
            <w:pPr>
              <w:pStyle w:val="afff6"/>
            </w:pPr>
            <w:r>
              <w:rPr>
                <w:rFonts w:hint="eastAsia"/>
              </w:rPr>
              <w:t>平日は80（件／分）、土日祝日は100（件／分）</w:t>
            </w:r>
          </w:p>
        </w:tc>
      </w:tr>
    </w:tbl>
    <w:p w14:paraId="56A4AC6F" w14:textId="77777777" w:rsidR="00DA6570" w:rsidRDefault="00DA6570" w:rsidP="00DA6570">
      <w:pPr>
        <w:ind w:firstLineChars="0" w:firstLine="0"/>
      </w:pPr>
    </w:p>
    <w:p w14:paraId="0678086D" w14:textId="77777777" w:rsidR="00DA6570" w:rsidRDefault="00DA6570" w:rsidP="00DA6570">
      <w:pPr>
        <w:pStyle w:val="61"/>
      </w:pPr>
      <w:r>
        <w:t>性能に関する事項</w:t>
      </w:r>
    </w:p>
    <w:p w14:paraId="45E7F8DE" w14:textId="77777777" w:rsidR="00DA6570" w:rsidRDefault="00DA6570" w:rsidP="00DA6570">
      <w:r w:rsidRPr="00117D4C">
        <w:t>「性能」とは、情報システムの能力を指します。能力を測る指標には、応答性能やスループット（処理性能）</w:t>
      </w:r>
      <w:r>
        <w:rPr>
          <w:rFonts w:hint="eastAsia"/>
        </w:rPr>
        <w:t>など</w:t>
      </w:r>
      <w:r w:rsidRPr="00117D4C">
        <w:t>があります。ネットショッピングで例えると、商品を検索し検索結果のリストが表示され、特定の商品を選択すると詳細情報が表示される、という一連の流れが一般的ですが、検索ボタンや選択ボタンを押してから、次の画面が表示されるまでの時間が応答性能です。スループットは、一度にどれだけの量を処理できるかという性能で、通常時でも大量に注文が発生するバーゲンセール開催中でも、定義した応答性能が担保されるということを表します</w:t>
      </w:r>
    </w:p>
    <w:p w14:paraId="6F432A1F" w14:textId="77777777" w:rsidR="00DA6570" w:rsidRDefault="00DA6570" w:rsidP="00DA6570"/>
    <w:p w14:paraId="7EB3E06B" w14:textId="77777777" w:rsidR="00DA6570" w:rsidRDefault="00DA6570" w:rsidP="00DA6570">
      <w:r>
        <w:rPr>
          <w:rFonts w:hint="eastAsia"/>
        </w:rPr>
        <w:t>ECサイト構築における応答性能の事項（例）</w:t>
      </w:r>
    </w:p>
    <w:tbl>
      <w:tblPr>
        <w:tblStyle w:val="aa"/>
        <w:tblW w:w="10485" w:type="dxa"/>
        <w:tblLook w:val="04A0" w:firstRow="1" w:lastRow="0" w:firstColumn="1" w:lastColumn="0" w:noHBand="0" w:noVBand="1"/>
      </w:tblPr>
      <w:tblGrid>
        <w:gridCol w:w="704"/>
        <w:gridCol w:w="1985"/>
        <w:gridCol w:w="1417"/>
        <w:gridCol w:w="6379"/>
      </w:tblGrid>
      <w:tr w:rsidR="00DA6570" w14:paraId="4627389D" w14:textId="77777777">
        <w:tc>
          <w:tcPr>
            <w:tcW w:w="704" w:type="dxa"/>
            <w:shd w:val="clear" w:color="auto" w:fill="215E99" w:themeFill="text2" w:themeFillTint="BF"/>
          </w:tcPr>
          <w:p w14:paraId="55B55E22" w14:textId="77777777" w:rsidR="00DA6570" w:rsidRDefault="00DA6570">
            <w:pPr>
              <w:pStyle w:val="aff0"/>
            </w:pPr>
            <w:r>
              <w:rPr>
                <w:rFonts w:hint="eastAsia"/>
              </w:rPr>
              <w:t>NO</w:t>
            </w:r>
          </w:p>
        </w:tc>
        <w:tc>
          <w:tcPr>
            <w:tcW w:w="1985" w:type="dxa"/>
            <w:shd w:val="clear" w:color="auto" w:fill="215E99" w:themeFill="text2" w:themeFillTint="BF"/>
          </w:tcPr>
          <w:p w14:paraId="29E92288" w14:textId="77777777" w:rsidR="00DA6570" w:rsidRDefault="00DA6570">
            <w:pPr>
              <w:pStyle w:val="aff0"/>
            </w:pPr>
            <w:r>
              <w:rPr>
                <w:rFonts w:hint="eastAsia"/>
              </w:rPr>
              <w:t>指標名</w:t>
            </w:r>
          </w:p>
        </w:tc>
        <w:tc>
          <w:tcPr>
            <w:tcW w:w="1417" w:type="dxa"/>
            <w:shd w:val="clear" w:color="auto" w:fill="215E99" w:themeFill="text2" w:themeFillTint="BF"/>
          </w:tcPr>
          <w:p w14:paraId="6FDE8FA0" w14:textId="77777777" w:rsidR="00DA6570" w:rsidRDefault="00DA6570">
            <w:pPr>
              <w:pStyle w:val="aff0"/>
            </w:pPr>
            <w:r>
              <w:rPr>
                <w:rFonts w:hint="eastAsia"/>
              </w:rPr>
              <w:t>目標値</w:t>
            </w:r>
          </w:p>
        </w:tc>
        <w:tc>
          <w:tcPr>
            <w:tcW w:w="6379" w:type="dxa"/>
            <w:shd w:val="clear" w:color="auto" w:fill="215E99" w:themeFill="text2" w:themeFillTint="BF"/>
          </w:tcPr>
          <w:p w14:paraId="4838CD42" w14:textId="77777777" w:rsidR="00DA6570" w:rsidRDefault="00DA6570">
            <w:pPr>
              <w:pStyle w:val="aff0"/>
            </w:pPr>
            <w:r>
              <w:rPr>
                <w:rFonts w:hint="eastAsia"/>
              </w:rPr>
              <w:t>補足</w:t>
            </w:r>
          </w:p>
        </w:tc>
      </w:tr>
      <w:tr w:rsidR="00DA6570" w14:paraId="388F7640" w14:textId="77777777">
        <w:tc>
          <w:tcPr>
            <w:tcW w:w="704" w:type="dxa"/>
          </w:tcPr>
          <w:p w14:paraId="69B3BE7E" w14:textId="77777777" w:rsidR="00DA6570" w:rsidRDefault="00DA6570" w:rsidP="008640C4">
            <w:pPr>
              <w:pStyle w:val="afff6"/>
            </w:pPr>
            <w:r>
              <w:rPr>
                <w:rFonts w:hint="eastAsia"/>
              </w:rPr>
              <w:t>1</w:t>
            </w:r>
          </w:p>
        </w:tc>
        <w:tc>
          <w:tcPr>
            <w:tcW w:w="1985" w:type="dxa"/>
          </w:tcPr>
          <w:p w14:paraId="2F9FD159" w14:textId="77777777" w:rsidR="00DA6570" w:rsidRDefault="00DA6570" w:rsidP="008640C4">
            <w:pPr>
              <w:pStyle w:val="afff6"/>
            </w:pPr>
            <w:r>
              <w:rPr>
                <w:rFonts w:hint="eastAsia"/>
              </w:rPr>
              <w:t>参照系処理</w:t>
            </w:r>
          </w:p>
        </w:tc>
        <w:tc>
          <w:tcPr>
            <w:tcW w:w="1417" w:type="dxa"/>
          </w:tcPr>
          <w:p w14:paraId="212F1A8D" w14:textId="77777777" w:rsidR="00DA6570" w:rsidRDefault="00DA6570" w:rsidP="008640C4">
            <w:pPr>
              <w:pStyle w:val="afff6"/>
            </w:pPr>
            <w:r>
              <w:rPr>
                <w:rFonts w:hint="eastAsia"/>
              </w:rPr>
              <w:t>3秒</w:t>
            </w:r>
          </w:p>
        </w:tc>
        <w:tc>
          <w:tcPr>
            <w:tcW w:w="6379" w:type="dxa"/>
            <w:vAlign w:val="center"/>
          </w:tcPr>
          <w:p w14:paraId="271A572F" w14:textId="77777777" w:rsidR="00DA6570" w:rsidRDefault="00DA6570">
            <w:pPr>
              <w:pStyle w:val="afff6"/>
            </w:pPr>
            <w:r w:rsidRPr="00824AB4">
              <w:rPr>
                <w:rFonts w:hint="eastAsia"/>
              </w:rPr>
              <w:t>画面の読み込み、情報の表示に関する処理</w:t>
            </w:r>
          </w:p>
        </w:tc>
      </w:tr>
      <w:tr w:rsidR="00DA6570" w14:paraId="7BA981B4" w14:textId="77777777">
        <w:tc>
          <w:tcPr>
            <w:tcW w:w="704" w:type="dxa"/>
          </w:tcPr>
          <w:p w14:paraId="72B8365C" w14:textId="77777777" w:rsidR="00DA6570" w:rsidRDefault="00DA6570" w:rsidP="008640C4">
            <w:pPr>
              <w:pStyle w:val="afff6"/>
            </w:pPr>
            <w:r>
              <w:rPr>
                <w:rFonts w:hint="eastAsia"/>
              </w:rPr>
              <w:t>2</w:t>
            </w:r>
          </w:p>
        </w:tc>
        <w:tc>
          <w:tcPr>
            <w:tcW w:w="1985" w:type="dxa"/>
          </w:tcPr>
          <w:p w14:paraId="200A61B5" w14:textId="77777777" w:rsidR="00DA6570" w:rsidRDefault="00DA6570" w:rsidP="008640C4">
            <w:pPr>
              <w:pStyle w:val="afff6"/>
            </w:pPr>
            <w:r>
              <w:rPr>
                <w:rFonts w:hint="eastAsia"/>
              </w:rPr>
              <w:t>更新系処理</w:t>
            </w:r>
          </w:p>
        </w:tc>
        <w:tc>
          <w:tcPr>
            <w:tcW w:w="1417" w:type="dxa"/>
          </w:tcPr>
          <w:p w14:paraId="49532103" w14:textId="77777777" w:rsidR="00DA6570" w:rsidRDefault="00DA6570" w:rsidP="008640C4">
            <w:pPr>
              <w:pStyle w:val="afff6"/>
            </w:pPr>
            <w:r>
              <w:rPr>
                <w:rFonts w:hint="eastAsia"/>
              </w:rPr>
              <w:t>5秒</w:t>
            </w:r>
          </w:p>
        </w:tc>
        <w:tc>
          <w:tcPr>
            <w:tcW w:w="6379" w:type="dxa"/>
            <w:vAlign w:val="center"/>
          </w:tcPr>
          <w:p w14:paraId="15265C24" w14:textId="77777777" w:rsidR="00DA6570" w:rsidRDefault="00DA6570">
            <w:pPr>
              <w:pStyle w:val="afff6"/>
            </w:pPr>
            <w:r w:rsidRPr="00824AB4">
              <w:rPr>
                <w:rFonts w:hint="eastAsia"/>
              </w:rPr>
              <w:t>情報の登録、更新、削除に関する処理</w:t>
            </w:r>
          </w:p>
        </w:tc>
      </w:tr>
    </w:tbl>
    <w:p w14:paraId="30E1D22C" w14:textId="77777777" w:rsidR="00DA6570" w:rsidRDefault="00DA6570" w:rsidP="00DA6570">
      <w:pPr>
        <w:ind w:firstLineChars="0" w:firstLine="0"/>
      </w:pPr>
    </w:p>
    <w:p w14:paraId="6248BE85" w14:textId="77777777" w:rsidR="00DA6570" w:rsidRDefault="00DA6570" w:rsidP="00DA6570">
      <w:r>
        <w:rPr>
          <w:rFonts w:hint="eastAsia"/>
        </w:rPr>
        <w:t>ECサイト構築における処理性能に関する事項（例）</w:t>
      </w:r>
    </w:p>
    <w:tbl>
      <w:tblPr>
        <w:tblStyle w:val="aa"/>
        <w:tblW w:w="10485" w:type="dxa"/>
        <w:tblLook w:val="04A0" w:firstRow="1" w:lastRow="0" w:firstColumn="1" w:lastColumn="0" w:noHBand="0" w:noVBand="1"/>
      </w:tblPr>
      <w:tblGrid>
        <w:gridCol w:w="603"/>
        <w:gridCol w:w="1660"/>
        <w:gridCol w:w="3261"/>
        <w:gridCol w:w="2551"/>
        <w:gridCol w:w="2410"/>
      </w:tblGrid>
      <w:tr w:rsidR="00DA6570" w14:paraId="6512D569" w14:textId="77777777">
        <w:tc>
          <w:tcPr>
            <w:tcW w:w="603" w:type="dxa"/>
            <w:shd w:val="clear" w:color="auto" w:fill="215E99" w:themeFill="text2" w:themeFillTint="BF"/>
          </w:tcPr>
          <w:p w14:paraId="1BC1DAAC" w14:textId="77777777" w:rsidR="00DA6570" w:rsidRDefault="00DA6570">
            <w:pPr>
              <w:pStyle w:val="aff0"/>
            </w:pPr>
            <w:r>
              <w:rPr>
                <w:rFonts w:hint="eastAsia"/>
              </w:rPr>
              <w:t>NO</w:t>
            </w:r>
          </w:p>
        </w:tc>
        <w:tc>
          <w:tcPr>
            <w:tcW w:w="1660" w:type="dxa"/>
            <w:shd w:val="clear" w:color="auto" w:fill="215E99" w:themeFill="text2" w:themeFillTint="BF"/>
          </w:tcPr>
          <w:p w14:paraId="76EEB09A" w14:textId="77777777" w:rsidR="00DA6570" w:rsidRDefault="00DA6570">
            <w:pPr>
              <w:pStyle w:val="aff0"/>
            </w:pPr>
            <w:r>
              <w:rPr>
                <w:rFonts w:hint="eastAsia"/>
              </w:rPr>
              <w:t>設定対象</w:t>
            </w:r>
          </w:p>
        </w:tc>
        <w:tc>
          <w:tcPr>
            <w:tcW w:w="3261" w:type="dxa"/>
            <w:shd w:val="clear" w:color="auto" w:fill="215E99" w:themeFill="text2" w:themeFillTint="BF"/>
          </w:tcPr>
          <w:p w14:paraId="3DFA0605" w14:textId="77777777" w:rsidR="00DA6570" w:rsidRDefault="00DA6570">
            <w:pPr>
              <w:pStyle w:val="aff0"/>
            </w:pPr>
            <w:r>
              <w:rPr>
                <w:rFonts w:hint="eastAsia"/>
              </w:rPr>
              <w:t>指標名</w:t>
            </w:r>
          </w:p>
        </w:tc>
        <w:tc>
          <w:tcPr>
            <w:tcW w:w="2551" w:type="dxa"/>
            <w:shd w:val="clear" w:color="auto" w:fill="215E99" w:themeFill="text2" w:themeFillTint="BF"/>
          </w:tcPr>
          <w:p w14:paraId="3BC5D43E" w14:textId="77777777" w:rsidR="00DA6570" w:rsidRDefault="00DA6570">
            <w:pPr>
              <w:pStyle w:val="aff0"/>
            </w:pPr>
            <w:r>
              <w:rPr>
                <w:rFonts w:hint="eastAsia"/>
              </w:rPr>
              <w:t>目標値</w:t>
            </w:r>
          </w:p>
        </w:tc>
        <w:tc>
          <w:tcPr>
            <w:tcW w:w="2410" w:type="dxa"/>
            <w:shd w:val="clear" w:color="auto" w:fill="215E99" w:themeFill="text2" w:themeFillTint="BF"/>
          </w:tcPr>
          <w:p w14:paraId="2F6C33FA" w14:textId="77777777" w:rsidR="00DA6570" w:rsidRDefault="00DA6570">
            <w:pPr>
              <w:pStyle w:val="aff0"/>
            </w:pPr>
            <w:r>
              <w:rPr>
                <w:rFonts w:hint="eastAsia"/>
              </w:rPr>
              <w:t>応答時間達成率</w:t>
            </w:r>
          </w:p>
        </w:tc>
      </w:tr>
      <w:tr w:rsidR="00DA6570" w14:paraId="0EB2C194" w14:textId="77777777">
        <w:tc>
          <w:tcPr>
            <w:tcW w:w="603" w:type="dxa"/>
          </w:tcPr>
          <w:p w14:paraId="1E9203F3" w14:textId="77777777" w:rsidR="00DA6570" w:rsidRDefault="00DA6570">
            <w:pPr>
              <w:pStyle w:val="afff6"/>
            </w:pPr>
            <w:r>
              <w:rPr>
                <w:rFonts w:hint="eastAsia"/>
              </w:rPr>
              <w:t>1</w:t>
            </w:r>
          </w:p>
        </w:tc>
        <w:tc>
          <w:tcPr>
            <w:tcW w:w="1660" w:type="dxa"/>
            <w:vMerge w:val="restart"/>
          </w:tcPr>
          <w:p w14:paraId="62AE3CD8" w14:textId="77777777" w:rsidR="00DA6570" w:rsidRDefault="00DA6570">
            <w:pPr>
              <w:pStyle w:val="afff6"/>
            </w:pPr>
            <w:r>
              <w:rPr>
                <w:rFonts w:hint="eastAsia"/>
              </w:rPr>
              <w:t>〇〇処理</w:t>
            </w:r>
          </w:p>
        </w:tc>
        <w:tc>
          <w:tcPr>
            <w:tcW w:w="3261" w:type="dxa"/>
          </w:tcPr>
          <w:p w14:paraId="516113D1" w14:textId="77777777" w:rsidR="00DA6570" w:rsidRDefault="00DA6570">
            <w:pPr>
              <w:pStyle w:val="afff6"/>
            </w:pPr>
            <w:r w:rsidRPr="00244330">
              <w:t>レスポンスタイム</w:t>
            </w:r>
          </w:p>
        </w:tc>
        <w:tc>
          <w:tcPr>
            <w:tcW w:w="2551" w:type="dxa"/>
          </w:tcPr>
          <w:p w14:paraId="1442219B" w14:textId="77777777" w:rsidR="00DA6570" w:rsidRDefault="00DA6570">
            <w:pPr>
              <w:pStyle w:val="afff6"/>
            </w:pPr>
            <w:r w:rsidRPr="007A01F7">
              <w:t>定常時：X秒以内</w:t>
            </w:r>
          </w:p>
          <w:p w14:paraId="480FE145" w14:textId="77777777" w:rsidR="00DA6570" w:rsidRDefault="00DA6570">
            <w:pPr>
              <w:pStyle w:val="afff6"/>
            </w:pPr>
            <w:r w:rsidRPr="007A01F7">
              <w:t>ピーク時：X秒以内</w:t>
            </w:r>
          </w:p>
        </w:tc>
        <w:tc>
          <w:tcPr>
            <w:tcW w:w="2410" w:type="dxa"/>
          </w:tcPr>
          <w:p w14:paraId="2441E31E" w14:textId="77777777" w:rsidR="00DA6570" w:rsidRDefault="00DA6570">
            <w:pPr>
              <w:pStyle w:val="afff6"/>
            </w:pPr>
            <w:r>
              <w:rPr>
                <w:rFonts w:hint="eastAsia"/>
              </w:rPr>
              <w:t>90％</w:t>
            </w:r>
          </w:p>
        </w:tc>
      </w:tr>
      <w:tr w:rsidR="00DA6570" w14:paraId="5230B439" w14:textId="77777777">
        <w:tc>
          <w:tcPr>
            <w:tcW w:w="603" w:type="dxa"/>
          </w:tcPr>
          <w:p w14:paraId="7AB90FC5" w14:textId="77777777" w:rsidR="00DA6570" w:rsidRDefault="00DA6570">
            <w:pPr>
              <w:pStyle w:val="afff6"/>
            </w:pPr>
            <w:r>
              <w:rPr>
                <w:rFonts w:hint="eastAsia"/>
              </w:rPr>
              <w:t>2</w:t>
            </w:r>
          </w:p>
        </w:tc>
        <w:tc>
          <w:tcPr>
            <w:tcW w:w="1660" w:type="dxa"/>
            <w:vMerge/>
          </w:tcPr>
          <w:p w14:paraId="289F03EF" w14:textId="77777777" w:rsidR="00DA6570" w:rsidRDefault="00DA6570">
            <w:pPr>
              <w:pStyle w:val="afff6"/>
            </w:pPr>
          </w:p>
        </w:tc>
        <w:tc>
          <w:tcPr>
            <w:tcW w:w="3261" w:type="dxa"/>
          </w:tcPr>
          <w:p w14:paraId="7766BBF7" w14:textId="77777777" w:rsidR="00DA6570" w:rsidRDefault="00DA6570">
            <w:pPr>
              <w:pStyle w:val="afff6"/>
            </w:pPr>
            <w:r w:rsidRPr="00BA4CEA">
              <w:t>ターンアラウンドタイム</w:t>
            </w:r>
          </w:p>
        </w:tc>
        <w:tc>
          <w:tcPr>
            <w:tcW w:w="2551" w:type="dxa"/>
          </w:tcPr>
          <w:p w14:paraId="3B45F242" w14:textId="77777777" w:rsidR="00DA6570" w:rsidRDefault="00DA6570">
            <w:pPr>
              <w:pStyle w:val="afff6"/>
            </w:pPr>
            <w:r w:rsidRPr="007A01F7">
              <w:t>定常時：X秒以内</w:t>
            </w:r>
          </w:p>
          <w:p w14:paraId="056BADD0" w14:textId="77777777" w:rsidR="00DA6570" w:rsidRDefault="00DA6570">
            <w:pPr>
              <w:pStyle w:val="afff6"/>
            </w:pPr>
            <w:r w:rsidRPr="007A01F7">
              <w:t>ピーク時：X秒以内</w:t>
            </w:r>
          </w:p>
        </w:tc>
        <w:tc>
          <w:tcPr>
            <w:tcW w:w="2410" w:type="dxa"/>
          </w:tcPr>
          <w:p w14:paraId="0EF7C441" w14:textId="77777777" w:rsidR="00DA6570" w:rsidRDefault="00DA6570">
            <w:pPr>
              <w:pStyle w:val="afff6"/>
            </w:pPr>
            <w:r>
              <w:rPr>
                <w:rFonts w:hint="eastAsia"/>
              </w:rPr>
              <w:t>90％</w:t>
            </w:r>
          </w:p>
        </w:tc>
      </w:tr>
      <w:tr w:rsidR="00DA6570" w14:paraId="0FBE43C3" w14:textId="77777777">
        <w:tc>
          <w:tcPr>
            <w:tcW w:w="603" w:type="dxa"/>
          </w:tcPr>
          <w:p w14:paraId="317EDAE8" w14:textId="77777777" w:rsidR="00DA6570" w:rsidRDefault="00DA6570">
            <w:pPr>
              <w:pStyle w:val="afff6"/>
            </w:pPr>
            <w:r>
              <w:rPr>
                <w:rFonts w:hint="eastAsia"/>
              </w:rPr>
              <w:t>3</w:t>
            </w:r>
          </w:p>
        </w:tc>
        <w:tc>
          <w:tcPr>
            <w:tcW w:w="1660" w:type="dxa"/>
            <w:vMerge/>
          </w:tcPr>
          <w:p w14:paraId="6AA0B4D8" w14:textId="77777777" w:rsidR="00DA6570" w:rsidRDefault="00DA6570">
            <w:pPr>
              <w:pStyle w:val="afff6"/>
            </w:pPr>
          </w:p>
        </w:tc>
        <w:tc>
          <w:tcPr>
            <w:tcW w:w="3261" w:type="dxa"/>
          </w:tcPr>
          <w:p w14:paraId="3246B602" w14:textId="77777777" w:rsidR="00DA6570" w:rsidRDefault="00DA6570">
            <w:pPr>
              <w:pStyle w:val="afff6"/>
            </w:pPr>
            <w:r w:rsidRPr="00BA4CEA">
              <w:t>サーバ処理時間</w:t>
            </w:r>
          </w:p>
        </w:tc>
        <w:tc>
          <w:tcPr>
            <w:tcW w:w="2551" w:type="dxa"/>
          </w:tcPr>
          <w:p w14:paraId="5DC14803" w14:textId="77777777" w:rsidR="00DA6570" w:rsidRDefault="00DA6570">
            <w:pPr>
              <w:pStyle w:val="afff6"/>
            </w:pPr>
            <w:r w:rsidRPr="007A01F7">
              <w:t>定常時：X秒以内</w:t>
            </w:r>
          </w:p>
          <w:p w14:paraId="5AF47A66" w14:textId="77777777" w:rsidR="00DA6570" w:rsidRDefault="00DA6570">
            <w:pPr>
              <w:pStyle w:val="afff6"/>
            </w:pPr>
            <w:r w:rsidRPr="007A01F7">
              <w:t>ピーク時：X秒以内</w:t>
            </w:r>
          </w:p>
        </w:tc>
        <w:tc>
          <w:tcPr>
            <w:tcW w:w="2410" w:type="dxa"/>
          </w:tcPr>
          <w:p w14:paraId="700876B0" w14:textId="77777777" w:rsidR="00DA6570" w:rsidRDefault="00DA6570">
            <w:pPr>
              <w:pStyle w:val="afff6"/>
            </w:pPr>
            <w:r>
              <w:rPr>
                <w:rFonts w:hint="eastAsia"/>
              </w:rPr>
              <w:t>平均値</w:t>
            </w:r>
          </w:p>
        </w:tc>
      </w:tr>
    </w:tbl>
    <w:p w14:paraId="113A5334" w14:textId="77777777" w:rsidR="00DA6570" w:rsidRDefault="00DA6570" w:rsidP="00DA6570">
      <w:pPr>
        <w:pStyle w:val="aff4"/>
      </w:pPr>
    </w:p>
    <w:p w14:paraId="0596B0AF" w14:textId="77777777" w:rsidR="00DA6570" w:rsidRDefault="00DA6570" w:rsidP="00DA6570">
      <w:pPr>
        <w:pStyle w:val="61"/>
      </w:pPr>
      <w:r>
        <w:t>信頼性に関する事項</w:t>
      </w:r>
    </w:p>
    <w:p w14:paraId="0104E54C" w14:textId="77777777" w:rsidR="00DA6570" w:rsidRDefault="00DA6570" w:rsidP="00DA6570">
      <w:r w:rsidRPr="00177547">
        <w:t>「信頼性」とは、情報システムが持つ故障への耐性の度合いのことを指します。一般的には平均故障間隔（分</w:t>
      </w:r>
      <w:r>
        <w:rPr>
          <w:rFonts w:hint="eastAsia"/>
        </w:rPr>
        <w:t>また</w:t>
      </w:r>
      <w:r w:rsidRPr="00177547">
        <w:t>は時間）で評価します。平均故障間隔の値が小さければ小さいほど信頼性は高いと</w:t>
      </w:r>
      <w:r>
        <w:rPr>
          <w:rFonts w:hint="eastAsia"/>
        </w:rPr>
        <w:t>い</w:t>
      </w:r>
      <w:r w:rsidRPr="00177547">
        <w:t>えます。</w:t>
      </w:r>
    </w:p>
    <w:p w14:paraId="33DD3F2B" w14:textId="77777777" w:rsidR="00DA6570" w:rsidRDefault="00DA6570" w:rsidP="00DA6570"/>
    <w:p w14:paraId="49CD350E" w14:textId="77777777" w:rsidR="00DA6570" w:rsidRDefault="00DA6570" w:rsidP="00DA6570">
      <w:r>
        <w:rPr>
          <w:rFonts w:hint="eastAsia"/>
        </w:rPr>
        <w:t>ECサイト構築における信頼性に関する事項（例）</w:t>
      </w:r>
    </w:p>
    <w:tbl>
      <w:tblPr>
        <w:tblStyle w:val="aa"/>
        <w:tblW w:w="0" w:type="auto"/>
        <w:tblLook w:val="04A0" w:firstRow="1" w:lastRow="0" w:firstColumn="1" w:lastColumn="0" w:noHBand="0" w:noVBand="1"/>
      </w:tblPr>
      <w:tblGrid>
        <w:gridCol w:w="603"/>
        <w:gridCol w:w="1377"/>
        <w:gridCol w:w="1701"/>
        <w:gridCol w:w="6775"/>
      </w:tblGrid>
      <w:tr w:rsidR="00DA6570" w14:paraId="03949B0F" w14:textId="77777777">
        <w:tc>
          <w:tcPr>
            <w:tcW w:w="603" w:type="dxa"/>
            <w:shd w:val="clear" w:color="auto" w:fill="215E99" w:themeFill="text2" w:themeFillTint="BF"/>
          </w:tcPr>
          <w:p w14:paraId="607936A8" w14:textId="77777777" w:rsidR="00DA6570" w:rsidRDefault="00DA6570">
            <w:pPr>
              <w:pStyle w:val="aff0"/>
            </w:pPr>
            <w:r>
              <w:rPr>
                <w:rFonts w:hint="eastAsia"/>
              </w:rPr>
              <w:t>NO</w:t>
            </w:r>
          </w:p>
        </w:tc>
        <w:tc>
          <w:tcPr>
            <w:tcW w:w="1377" w:type="dxa"/>
            <w:shd w:val="clear" w:color="auto" w:fill="215E99" w:themeFill="text2" w:themeFillTint="BF"/>
          </w:tcPr>
          <w:p w14:paraId="2532C803" w14:textId="77777777" w:rsidR="00DA6570" w:rsidRDefault="00DA6570">
            <w:pPr>
              <w:pStyle w:val="aff0"/>
            </w:pPr>
            <w:r>
              <w:rPr>
                <w:rFonts w:hint="eastAsia"/>
              </w:rPr>
              <w:t>指標名</w:t>
            </w:r>
          </w:p>
        </w:tc>
        <w:tc>
          <w:tcPr>
            <w:tcW w:w="1701" w:type="dxa"/>
            <w:shd w:val="clear" w:color="auto" w:fill="215E99" w:themeFill="text2" w:themeFillTint="BF"/>
          </w:tcPr>
          <w:p w14:paraId="282FF408" w14:textId="77777777" w:rsidR="00DA6570" w:rsidRDefault="00DA6570">
            <w:pPr>
              <w:pStyle w:val="aff0"/>
            </w:pPr>
            <w:r>
              <w:rPr>
                <w:rFonts w:hint="eastAsia"/>
              </w:rPr>
              <w:t>目標値</w:t>
            </w:r>
          </w:p>
        </w:tc>
        <w:tc>
          <w:tcPr>
            <w:tcW w:w="6775" w:type="dxa"/>
            <w:shd w:val="clear" w:color="auto" w:fill="215E99" w:themeFill="text2" w:themeFillTint="BF"/>
          </w:tcPr>
          <w:p w14:paraId="52B1A1AF" w14:textId="77777777" w:rsidR="00DA6570" w:rsidRDefault="00DA6570">
            <w:pPr>
              <w:pStyle w:val="aff0"/>
            </w:pPr>
            <w:r>
              <w:rPr>
                <w:rFonts w:hint="eastAsia"/>
              </w:rPr>
              <w:t>補足</w:t>
            </w:r>
          </w:p>
        </w:tc>
      </w:tr>
      <w:tr w:rsidR="00DA6570" w14:paraId="6B94A867" w14:textId="77777777">
        <w:tc>
          <w:tcPr>
            <w:tcW w:w="603" w:type="dxa"/>
          </w:tcPr>
          <w:p w14:paraId="770D31D0" w14:textId="77777777" w:rsidR="00DA6570" w:rsidRDefault="00DA6570" w:rsidP="008640C4">
            <w:pPr>
              <w:pStyle w:val="afff6"/>
            </w:pPr>
            <w:r>
              <w:rPr>
                <w:rFonts w:hint="eastAsia"/>
              </w:rPr>
              <w:t>1</w:t>
            </w:r>
          </w:p>
        </w:tc>
        <w:tc>
          <w:tcPr>
            <w:tcW w:w="1377" w:type="dxa"/>
          </w:tcPr>
          <w:p w14:paraId="503CEE93" w14:textId="77777777" w:rsidR="00DA6570" w:rsidRDefault="00DA6570" w:rsidP="008640C4">
            <w:pPr>
              <w:pStyle w:val="afff6"/>
            </w:pPr>
            <w:r>
              <w:rPr>
                <w:rFonts w:hint="eastAsia"/>
              </w:rPr>
              <w:t>運用時間</w:t>
            </w:r>
          </w:p>
        </w:tc>
        <w:tc>
          <w:tcPr>
            <w:tcW w:w="1701" w:type="dxa"/>
          </w:tcPr>
          <w:p w14:paraId="4C995A8A" w14:textId="77777777" w:rsidR="00DA6570" w:rsidRDefault="00DA6570" w:rsidP="008640C4">
            <w:pPr>
              <w:pStyle w:val="afff6"/>
            </w:pPr>
            <w:r>
              <w:rPr>
                <w:rFonts w:hint="eastAsia"/>
              </w:rPr>
              <w:t>24時間</w:t>
            </w:r>
          </w:p>
          <w:p w14:paraId="32333182" w14:textId="77777777" w:rsidR="00DA6570" w:rsidRDefault="00DA6570" w:rsidP="008640C4">
            <w:pPr>
              <w:pStyle w:val="afff6"/>
            </w:pPr>
            <w:r>
              <w:rPr>
                <w:rFonts w:hint="eastAsia"/>
              </w:rPr>
              <w:t>365日</w:t>
            </w:r>
          </w:p>
        </w:tc>
        <w:tc>
          <w:tcPr>
            <w:tcW w:w="6775" w:type="dxa"/>
          </w:tcPr>
          <w:p w14:paraId="70FF05BD" w14:textId="77777777" w:rsidR="00DA6570" w:rsidRDefault="00DA6570">
            <w:pPr>
              <w:pStyle w:val="afff6"/>
            </w:pPr>
            <w:r>
              <w:rPr>
                <w:rFonts w:hint="eastAsia"/>
              </w:rPr>
              <w:t>以下に該当する時間を除く。</w:t>
            </w:r>
          </w:p>
          <w:p w14:paraId="028C28BD" w14:textId="77777777" w:rsidR="00DA6570" w:rsidRDefault="00DA6570" w:rsidP="00892C01">
            <w:pPr>
              <w:pStyle w:val="afff6"/>
              <w:numPr>
                <w:ilvl w:val="0"/>
                <w:numId w:val="850"/>
              </w:numPr>
            </w:pPr>
            <w:r>
              <w:t>接続回線の計画停止時間</w:t>
            </w:r>
          </w:p>
          <w:p w14:paraId="56037E8D" w14:textId="77777777" w:rsidR="00DA6570" w:rsidRDefault="00DA6570" w:rsidP="00892C01">
            <w:pPr>
              <w:pStyle w:val="afff6"/>
              <w:numPr>
                <w:ilvl w:val="0"/>
                <w:numId w:val="850"/>
              </w:numPr>
            </w:pPr>
            <w:r>
              <w:t>大規模災害</w:t>
            </w:r>
            <w:r>
              <w:rPr>
                <w:rFonts w:hint="eastAsia"/>
              </w:rPr>
              <w:t>など</w:t>
            </w:r>
            <w:r>
              <w:t>の天災地変に起因する停止時間</w:t>
            </w:r>
          </w:p>
          <w:p w14:paraId="5F1AC14A" w14:textId="77777777" w:rsidR="00DA6570" w:rsidRDefault="00DA6570" w:rsidP="00892C01">
            <w:pPr>
              <w:pStyle w:val="afff6"/>
              <w:numPr>
                <w:ilvl w:val="0"/>
                <w:numId w:val="850"/>
              </w:numPr>
            </w:pPr>
            <w:r>
              <w:t>連携するサービス</w:t>
            </w:r>
            <w:r>
              <w:rPr>
                <w:rFonts w:hint="eastAsia"/>
              </w:rPr>
              <w:t>また</w:t>
            </w:r>
            <w:r>
              <w:t>はクラウドサービスまたはスマートフォン端末の通信キャリアの障害・計画停止・緊急メンテナンス</w:t>
            </w:r>
            <w:r>
              <w:rPr>
                <w:rFonts w:hint="eastAsia"/>
              </w:rPr>
              <w:t>など</w:t>
            </w:r>
            <w:r>
              <w:t>に起因する停止時間</w:t>
            </w:r>
          </w:p>
          <w:p w14:paraId="20760B1A" w14:textId="77777777" w:rsidR="00DA6570" w:rsidRDefault="00DA6570" w:rsidP="00892C01">
            <w:pPr>
              <w:pStyle w:val="afff6"/>
              <w:numPr>
                <w:ilvl w:val="0"/>
                <w:numId w:val="850"/>
              </w:numPr>
            </w:pPr>
            <w:r>
              <w:t>本サービスのメンテナンスによる計画停止時間</w:t>
            </w:r>
          </w:p>
        </w:tc>
      </w:tr>
      <w:tr w:rsidR="00DA6570" w14:paraId="41B882AE" w14:textId="77777777">
        <w:tc>
          <w:tcPr>
            <w:tcW w:w="603" w:type="dxa"/>
          </w:tcPr>
          <w:p w14:paraId="410D6DF4" w14:textId="77777777" w:rsidR="00DA6570" w:rsidRDefault="00DA6570" w:rsidP="008640C4">
            <w:pPr>
              <w:pStyle w:val="afff6"/>
            </w:pPr>
            <w:r>
              <w:rPr>
                <w:rFonts w:hint="eastAsia"/>
              </w:rPr>
              <w:t>2</w:t>
            </w:r>
          </w:p>
        </w:tc>
        <w:tc>
          <w:tcPr>
            <w:tcW w:w="1377" w:type="dxa"/>
          </w:tcPr>
          <w:p w14:paraId="3B401144" w14:textId="77777777" w:rsidR="00DA6570" w:rsidRDefault="00DA6570" w:rsidP="008640C4">
            <w:pPr>
              <w:pStyle w:val="afff6"/>
            </w:pPr>
            <w:r>
              <w:rPr>
                <w:rFonts w:hint="eastAsia"/>
              </w:rPr>
              <w:t>稼動率</w:t>
            </w:r>
          </w:p>
        </w:tc>
        <w:tc>
          <w:tcPr>
            <w:tcW w:w="1701" w:type="dxa"/>
          </w:tcPr>
          <w:p w14:paraId="23E33F90" w14:textId="77777777" w:rsidR="00DA6570" w:rsidRDefault="00DA6570" w:rsidP="008640C4">
            <w:pPr>
              <w:pStyle w:val="afff6"/>
            </w:pPr>
            <w:r>
              <w:rPr>
                <w:rFonts w:hint="eastAsia"/>
              </w:rPr>
              <w:t>99.9％以上</w:t>
            </w:r>
          </w:p>
        </w:tc>
        <w:tc>
          <w:tcPr>
            <w:tcW w:w="6775" w:type="dxa"/>
          </w:tcPr>
          <w:p w14:paraId="600A3354" w14:textId="77777777" w:rsidR="00DA6570" w:rsidRDefault="00DA6570">
            <w:pPr>
              <w:pStyle w:val="afff6"/>
            </w:pPr>
            <w:r>
              <w:rPr>
                <w:rFonts w:hint="eastAsia"/>
              </w:rPr>
              <w:t>本サービスにおける稼動率を以下の計算式により定義する。</w:t>
            </w:r>
          </w:p>
          <w:p w14:paraId="02600A51" w14:textId="77777777" w:rsidR="00DA6570" w:rsidRDefault="00DA6570">
            <w:pPr>
              <w:pStyle w:val="afff6"/>
              <w:rPr>
                <w:lang w:eastAsia="zh-TW"/>
              </w:rPr>
            </w:pPr>
            <w:r>
              <w:rPr>
                <w:rFonts w:hint="eastAsia"/>
                <w:lang w:eastAsia="zh-TW"/>
              </w:rPr>
              <w:t>稼動率＝年間実稼動時間／年間予定稼動時間</w:t>
            </w:r>
            <w:r>
              <w:rPr>
                <w:lang w:eastAsia="zh-TW"/>
              </w:rPr>
              <w:t>x100</w:t>
            </w:r>
          </w:p>
          <w:p w14:paraId="39786F03" w14:textId="77777777" w:rsidR="00DA6570" w:rsidRDefault="00DA6570">
            <w:pPr>
              <w:pStyle w:val="afff6"/>
              <w:rPr>
                <w:lang w:eastAsia="zh-TW"/>
              </w:rPr>
            </w:pPr>
          </w:p>
          <w:p w14:paraId="5C4798A9" w14:textId="77777777" w:rsidR="00DA6570" w:rsidRDefault="00DA6570">
            <w:pPr>
              <w:pStyle w:val="afff6"/>
            </w:pPr>
            <w:r>
              <w:rPr>
                <w:rFonts w:hint="eastAsia"/>
              </w:rPr>
              <w:t>当該計算式において、年間実稼動時間は「利用者がサービスを利用可能な時間の合計」、年間予定稼動時間は「年間稼動時間（</w:t>
            </w:r>
            <w:r>
              <w:t>24時間365日）から計画停止時間および大規模災害による停止・縮退時間を除いた時間の合計」とする。</w:t>
            </w:r>
          </w:p>
        </w:tc>
      </w:tr>
    </w:tbl>
    <w:p w14:paraId="5E7A2DA4" w14:textId="77777777" w:rsidR="00DA6570" w:rsidRDefault="00DA6570" w:rsidP="00DA6570"/>
    <w:p w14:paraId="1035E404" w14:textId="77777777" w:rsidR="00DA6570" w:rsidRDefault="00DA6570" w:rsidP="00DA6570">
      <w:pPr>
        <w:pStyle w:val="61"/>
      </w:pPr>
      <w:r>
        <w:t>拡張性に関する事項</w:t>
      </w:r>
    </w:p>
    <w:p w14:paraId="7E793575" w14:textId="77777777" w:rsidR="00DA6570" w:rsidRDefault="00DA6570" w:rsidP="00DA6570">
      <w:r>
        <w:rPr>
          <w:rFonts w:hint="eastAsia"/>
        </w:rPr>
        <w:t>「拡張性」とは、</w:t>
      </w:r>
      <w:r w:rsidRPr="00FA1FA9">
        <w:rPr>
          <w:rFonts w:hint="eastAsia"/>
        </w:rPr>
        <w:t>利用率の増加、データ量の増加</w:t>
      </w:r>
      <w:r>
        <w:rPr>
          <w:rFonts w:hint="eastAsia"/>
        </w:rPr>
        <w:t>など</w:t>
      </w:r>
      <w:r w:rsidRPr="00FA1FA9">
        <w:rPr>
          <w:rFonts w:hint="eastAsia"/>
        </w:rPr>
        <w:t>により、利用資源の規模・性能を拡張する必要が生じた場合に備え、可能な限り性能の拡張を柔軟に行えるよう、設計・開発を行うこと</w:t>
      </w:r>
      <w:r>
        <w:rPr>
          <w:rFonts w:hint="eastAsia"/>
        </w:rPr>
        <w:t>です</w:t>
      </w:r>
      <w:r w:rsidRPr="00FA1FA9">
        <w:rPr>
          <w:rFonts w:hint="eastAsia"/>
        </w:rPr>
        <w:t>。</w:t>
      </w:r>
      <w:r>
        <w:rPr>
          <w:rFonts w:hint="eastAsia"/>
        </w:rPr>
        <w:t>また、</w:t>
      </w:r>
      <w:r w:rsidRPr="00B551CF">
        <w:rPr>
          <w:rFonts w:hint="eastAsia"/>
        </w:rPr>
        <w:t>将来の制度改正</w:t>
      </w:r>
      <w:r>
        <w:rPr>
          <w:rFonts w:hint="eastAsia"/>
        </w:rPr>
        <w:t>などにより機能を拡張する必要が生じた場合に備え、</w:t>
      </w:r>
      <w:r w:rsidRPr="00B551CF">
        <w:rPr>
          <w:rFonts w:hint="eastAsia"/>
        </w:rPr>
        <w:t>容易に機能追加</w:t>
      </w:r>
      <w:r>
        <w:rPr>
          <w:rFonts w:hint="eastAsia"/>
        </w:rPr>
        <w:t>・変更</w:t>
      </w:r>
      <w:r w:rsidRPr="00B551CF">
        <w:rPr>
          <w:rFonts w:hint="eastAsia"/>
        </w:rPr>
        <w:t>を行えるよう</w:t>
      </w:r>
      <w:r>
        <w:rPr>
          <w:rFonts w:hint="eastAsia"/>
        </w:rPr>
        <w:t>、</w:t>
      </w:r>
      <w:r w:rsidRPr="00B551CF">
        <w:rPr>
          <w:rFonts w:hint="eastAsia"/>
        </w:rPr>
        <w:t>設計・開発を行うこと</w:t>
      </w:r>
      <w:r>
        <w:rPr>
          <w:rFonts w:hint="eastAsia"/>
        </w:rPr>
        <w:t>も指します。</w:t>
      </w:r>
    </w:p>
    <w:p w14:paraId="0B04B8B3" w14:textId="77777777" w:rsidR="00DA6570" w:rsidRDefault="00DA6570" w:rsidP="00DA6570">
      <w:r>
        <w:rPr>
          <w:rFonts w:hint="eastAsia"/>
        </w:rPr>
        <w:t>ECサイト構築における拡張性に関する事項（例）</w:t>
      </w:r>
    </w:p>
    <w:tbl>
      <w:tblPr>
        <w:tblStyle w:val="aa"/>
        <w:tblW w:w="0" w:type="auto"/>
        <w:tblLook w:val="04A0" w:firstRow="1" w:lastRow="0" w:firstColumn="1" w:lastColumn="0" w:noHBand="0" w:noVBand="1"/>
      </w:tblPr>
      <w:tblGrid>
        <w:gridCol w:w="10456"/>
      </w:tblGrid>
      <w:tr w:rsidR="00DA6570" w14:paraId="441CA7CF" w14:textId="77777777">
        <w:tc>
          <w:tcPr>
            <w:tcW w:w="10456" w:type="dxa"/>
            <w:shd w:val="clear" w:color="auto" w:fill="215E99" w:themeFill="text2" w:themeFillTint="BF"/>
          </w:tcPr>
          <w:p w14:paraId="4F2E73C8" w14:textId="77777777" w:rsidR="00DA6570" w:rsidRDefault="00DA6570">
            <w:pPr>
              <w:pStyle w:val="aff0"/>
            </w:pPr>
            <w:r>
              <w:rPr>
                <w:rFonts w:hint="eastAsia"/>
              </w:rPr>
              <w:t>基本方針</w:t>
            </w:r>
          </w:p>
        </w:tc>
      </w:tr>
      <w:tr w:rsidR="00DA6570" w14:paraId="34E5D5B5" w14:textId="77777777">
        <w:tc>
          <w:tcPr>
            <w:tcW w:w="10456" w:type="dxa"/>
          </w:tcPr>
          <w:p w14:paraId="1A5E761C" w14:textId="77777777" w:rsidR="00DA6570" w:rsidRPr="007F1C11" w:rsidRDefault="00DA6570" w:rsidP="008640C4">
            <w:pPr>
              <w:pStyle w:val="afff6"/>
            </w:pPr>
            <w:r w:rsidRPr="007F1C11">
              <w:rPr>
                <w:rFonts w:hint="eastAsia"/>
              </w:rPr>
              <w:t>本システムの利用率の増加、データ量の増加</w:t>
            </w:r>
            <w:r>
              <w:rPr>
                <w:rFonts w:hint="eastAsia"/>
              </w:rPr>
              <w:t>など</w:t>
            </w:r>
            <w:r w:rsidRPr="007F1C11">
              <w:rPr>
                <w:rFonts w:hint="eastAsia"/>
              </w:rPr>
              <w:t>により、規模・性能を拡張する必要が生じた場合に備え、可能な限り性能の拡張を柔軟に行えるよう、設計・開発を行うこと。また、将来の制度改正</w:t>
            </w:r>
            <w:r>
              <w:rPr>
                <w:rFonts w:hint="eastAsia"/>
              </w:rPr>
              <w:t>など</w:t>
            </w:r>
            <w:r w:rsidRPr="007F1C11">
              <w:rPr>
                <w:rFonts w:hint="eastAsia"/>
              </w:rPr>
              <w:t>により機能を拡張する必要が生じた場合に備え、容易に機能追加・変更を行えるよう、設計・開発を行うこと。</w:t>
            </w:r>
          </w:p>
        </w:tc>
      </w:tr>
      <w:tr w:rsidR="00DA6570" w14:paraId="06D067DD" w14:textId="77777777">
        <w:tc>
          <w:tcPr>
            <w:tcW w:w="10456" w:type="dxa"/>
            <w:shd w:val="clear" w:color="auto" w:fill="215E99" w:themeFill="text2" w:themeFillTint="BF"/>
          </w:tcPr>
          <w:p w14:paraId="704449CE" w14:textId="77777777" w:rsidR="00DA6570" w:rsidRDefault="00DA6570">
            <w:pPr>
              <w:pStyle w:val="aff0"/>
            </w:pPr>
            <w:r>
              <w:rPr>
                <w:rFonts w:hint="eastAsia"/>
              </w:rPr>
              <w:t>マネージドサービスなどの活用</w:t>
            </w:r>
          </w:p>
        </w:tc>
      </w:tr>
      <w:tr w:rsidR="00DA6570" w14:paraId="56D152E4" w14:textId="77777777">
        <w:tc>
          <w:tcPr>
            <w:tcW w:w="10456" w:type="dxa"/>
          </w:tcPr>
          <w:p w14:paraId="042D3EDD" w14:textId="77777777" w:rsidR="00DA6570" w:rsidRDefault="00DA6570" w:rsidP="008640C4">
            <w:pPr>
              <w:pStyle w:val="afff6"/>
            </w:pPr>
            <w:r w:rsidRPr="007F1C11">
              <w:rPr>
                <w:rFonts w:hint="eastAsia"/>
              </w:rPr>
              <w:t>本サービスはクラウドサービスを利用する想定としている。本サービスの構築に当たっては、当該クラウドサービスをマネージドサービスなど可能な限り活用することにより、処理能力</w:t>
            </w:r>
            <w:r>
              <w:rPr>
                <w:rFonts w:hint="eastAsia"/>
              </w:rPr>
              <w:t>などの</w:t>
            </w:r>
            <w:r w:rsidRPr="007F1C11">
              <w:rPr>
                <w:rFonts w:hint="eastAsia"/>
              </w:rPr>
              <w:t>動的調整を実現すること</w:t>
            </w:r>
            <w:r>
              <w:rPr>
                <w:rFonts w:hint="eastAsia"/>
              </w:rPr>
              <w:t>に</w:t>
            </w:r>
            <w:r w:rsidRPr="007F1C11">
              <w:rPr>
                <w:rFonts w:hint="eastAsia"/>
              </w:rPr>
              <w:t>し、業務量</w:t>
            </w:r>
            <w:r>
              <w:rPr>
                <w:rFonts w:hint="eastAsia"/>
              </w:rPr>
              <w:t>および</w:t>
            </w:r>
            <w:r w:rsidRPr="007F1C11">
              <w:rPr>
                <w:rFonts w:hint="eastAsia"/>
              </w:rPr>
              <w:t>処理能力の拡張性については特段の拡張性要件を定義しない。</w:t>
            </w:r>
          </w:p>
        </w:tc>
      </w:tr>
      <w:tr w:rsidR="00DA6570" w14:paraId="57998916" w14:textId="77777777">
        <w:tc>
          <w:tcPr>
            <w:tcW w:w="10456" w:type="dxa"/>
            <w:shd w:val="clear" w:color="auto" w:fill="215E99" w:themeFill="text2" w:themeFillTint="BF"/>
          </w:tcPr>
          <w:p w14:paraId="3765CDEB" w14:textId="77777777" w:rsidR="00DA6570" w:rsidRDefault="00DA6570">
            <w:pPr>
              <w:pStyle w:val="aff0"/>
            </w:pPr>
            <w:r>
              <w:rPr>
                <w:rFonts w:hint="eastAsia"/>
              </w:rPr>
              <w:t>機能の追加</w:t>
            </w:r>
          </w:p>
        </w:tc>
      </w:tr>
      <w:tr w:rsidR="00DA6570" w14:paraId="41306B9D" w14:textId="77777777">
        <w:tc>
          <w:tcPr>
            <w:tcW w:w="10456" w:type="dxa"/>
          </w:tcPr>
          <w:p w14:paraId="382CED3B" w14:textId="77777777" w:rsidR="00DA6570" w:rsidRDefault="00DA6570" w:rsidP="008640C4">
            <w:pPr>
              <w:pStyle w:val="afff6"/>
            </w:pPr>
            <w:r>
              <w:rPr>
                <w:rFonts w:hint="eastAsia"/>
              </w:rPr>
              <w:t>機能の追加や、新たな機能開発の必要が生じることが想定されることから、将来開発する機能も含めた機能間の連携が十分に図られるようにすること。</w:t>
            </w:r>
          </w:p>
          <w:p w14:paraId="2E95BAEA" w14:textId="77777777" w:rsidR="00DA6570" w:rsidRPr="007F1C11" w:rsidRDefault="00DA6570" w:rsidP="008640C4">
            <w:pPr>
              <w:pStyle w:val="afff6"/>
            </w:pPr>
            <w:r>
              <w:rPr>
                <w:rFonts w:hint="eastAsia"/>
              </w:rPr>
              <w:t>本サービスは、連携業務アプリケーションとの一層の連携など、拡張性を備えたシステム・サービスであることが求められる。連携機能などの拡張が必要になった際に拡張が容易となるような構成を取ること。</w:t>
            </w:r>
          </w:p>
        </w:tc>
      </w:tr>
    </w:tbl>
    <w:p w14:paraId="799D403F" w14:textId="77777777" w:rsidR="00DA6570" w:rsidRDefault="00DA6570" w:rsidP="00DA6570">
      <w:pPr>
        <w:ind w:firstLineChars="0" w:firstLine="0"/>
      </w:pPr>
    </w:p>
    <w:p w14:paraId="20B6A567" w14:textId="77777777" w:rsidR="00DA6570" w:rsidRDefault="00DA6570" w:rsidP="00DA6570">
      <w:pPr>
        <w:pStyle w:val="61"/>
      </w:pPr>
      <w:r>
        <w:t>上位互換性に関する事項</w:t>
      </w:r>
    </w:p>
    <w:p w14:paraId="19F42548" w14:textId="77777777" w:rsidR="00DA6570" w:rsidRDefault="00DA6570" w:rsidP="00DA6570">
      <w:r w:rsidRPr="0051675E">
        <w:t>「上位互換性」とは、主にソフトウェア製品において、新しいバージョンの製品で古いバージョンの製品が利用できることを指します。代表的な製品は上位互換性がありますが、バージョンアップに伴い、レイアウトが崩れたり、ブラウザの場合画面のレイアウトや特定のボタンが動作しなくなったりといった、一部の機能に限り上位互換性がないこともあります。</w:t>
      </w:r>
    </w:p>
    <w:p w14:paraId="4646EBDC" w14:textId="77777777" w:rsidR="00DA6570" w:rsidRDefault="00DA6570" w:rsidP="00DA6570"/>
    <w:p w14:paraId="29D3334F" w14:textId="77777777" w:rsidR="00DA6570" w:rsidRDefault="00DA6570" w:rsidP="00DA6570">
      <w:r>
        <w:rPr>
          <w:rFonts w:hint="eastAsia"/>
        </w:rPr>
        <w:t>ECサイト構築における上位互換性に関する事項（例）</w:t>
      </w:r>
    </w:p>
    <w:tbl>
      <w:tblPr>
        <w:tblStyle w:val="aa"/>
        <w:tblW w:w="0" w:type="auto"/>
        <w:tblLook w:val="04A0" w:firstRow="1" w:lastRow="0" w:firstColumn="1" w:lastColumn="0" w:noHBand="0" w:noVBand="1"/>
      </w:tblPr>
      <w:tblGrid>
        <w:gridCol w:w="10456"/>
      </w:tblGrid>
      <w:tr w:rsidR="00DA6570" w14:paraId="6D7CDD42" w14:textId="77777777">
        <w:tc>
          <w:tcPr>
            <w:tcW w:w="10456" w:type="dxa"/>
            <w:shd w:val="clear" w:color="auto" w:fill="215E99" w:themeFill="text2" w:themeFillTint="BF"/>
          </w:tcPr>
          <w:p w14:paraId="2664361E" w14:textId="77777777" w:rsidR="00DA6570" w:rsidRPr="001A3B87" w:rsidRDefault="00DA6570">
            <w:pPr>
              <w:pStyle w:val="aff0"/>
            </w:pPr>
            <w:r>
              <w:rPr>
                <w:rFonts w:hint="eastAsia"/>
              </w:rPr>
              <w:t>クラウドサービスのバージョンアップ</w:t>
            </w:r>
          </w:p>
        </w:tc>
      </w:tr>
      <w:tr w:rsidR="00DA6570" w14:paraId="619A2D97" w14:textId="77777777">
        <w:tc>
          <w:tcPr>
            <w:tcW w:w="10456" w:type="dxa"/>
          </w:tcPr>
          <w:p w14:paraId="6A412E4D" w14:textId="77777777" w:rsidR="00DA6570" w:rsidRDefault="00DA6570">
            <w:pPr>
              <w:pStyle w:val="afff6"/>
            </w:pPr>
            <w:r w:rsidRPr="001A3B87">
              <w:rPr>
                <w:rFonts w:hint="eastAsia"/>
              </w:rPr>
              <w:t>システムの構成にクラウドサービスのマネージドサービスを採用する場合、軽微なバージョンアップについては自動適用を前提とする。大規模なバージョンアップについては、アプリケーションへの影響を事前に精査し、適用を検討すること。</w:t>
            </w:r>
          </w:p>
        </w:tc>
      </w:tr>
      <w:tr w:rsidR="00DA6570" w14:paraId="47AE9452" w14:textId="77777777">
        <w:tc>
          <w:tcPr>
            <w:tcW w:w="10456" w:type="dxa"/>
            <w:shd w:val="clear" w:color="auto" w:fill="215E99" w:themeFill="text2" w:themeFillTint="BF"/>
          </w:tcPr>
          <w:p w14:paraId="72D3F017" w14:textId="77777777" w:rsidR="00DA6570" w:rsidRDefault="00DA6570">
            <w:pPr>
              <w:pStyle w:val="aff0"/>
            </w:pPr>
            <w:r>
              <w:rPr>
                <w:rFonts w:hint="eastAsia"/>
              </w:rPr>
              <w:t>OSなどへの依存</w:t>
            </w:r>
          </w:p>
        </w:tc>
      </w:tr>
      <w:tr w:rsidR="00DA6570" w14:paraId="47670ACC" w14:textId="77777777">
        <w:tc>
          <w:tcPr>
            <w:tcW w:w="10456" w:type="dxa"/>
          </w:tcPr>
          <w:p w14:paraId="0F7CF245" w14:textId="77777777" w:rsidR="00DA6570" w:rsidRDefault="00DA6570">
            <w:pPr>
              <w:pStyle w:val="afff6"/>
            </w:pPr>
            <w:r w:rsidRPr="001A3B87">
              <w:rPr>
                <w:rFonts w:hint="eastAsia"/>
              </w:rPr>
              <w:t>原則特定バージョンへの依存は避けること。なお、やむを得ず</w:t>
            </w:r>
            <w:r w:rsidRPr="001A3B87">
              <w:t>OS、ミドルウェア</w:t>
            </w:r>
            <w:r>
              <w:rPr>
                <w:rFonts w:hint="eastAsia"/>
              </w:rPr>
              <w:t>など</w:t>
            </w:r>
            <w:r w:rsidRPr="001A3B87">
              <w:t>の特定バージョンに依存する場合は、その利用を最低限とすること。</w:t>
            </w:r>
          </w:p>
        </w:tc>
      </w:tr>
      <w:tr w:rsidR="00DA6570" w14:paraId="029B068B" w14:textId="77777777">
        <w:tc>
          <w:tcPr>
            <w:tcW w:w="10456" w:type="dxa"/>
            <w:shd w:val="clear" w:color="auto" w:fill="215E99" w:themeFill="text2" w:themeFillTint="BF"/>
          </w:tcPr>
          <w:p w14:paraId="571603C2" w14:textId="77777777" w:rsidR="00DA6570" w:rsidRDefault="00DA6570">
            <w:pPr>
              <w:pStyle w:val="aff0"/>
            </w:pPr>
            <w:r>
              <w:rPr>
                <w:rFonts w:hint="eastAsia"/>
              </w:rPr>
              <w:t>クライアント端末の更新</w:t>
            </w:r>
          </w:p>
        </w:tc>
      </w:tr>
      <w:tr w:rsidR="00DA6570" w14:paraId="673FBDC5" w14:textId="77777777">
        <w:tc>
          <w:tcPr>
            <w:tcW w:w="10456" w:type="dxa"/>
          </w:tcPr>
          <w:p w14:paraId="1056A68A" w14:textId="77777777" w:rsidR="00DA6570" w:rsidRPr="001A3B87" w:rsidRDefault="00DA6570">
            <w:pPr>
              <w:pStyle w:val="afff6"/>
            </w:pPr>
            <w:r w:rsidRPr="001A3B87">
              <w:rPr>
                <w:rFonts w:hint="eastAsia"/>
              </w:rPr>
              <w:t>クライアント端末が更新され、</w:t>
            </w:r>
            <w:r w:rsidRPr="001A3B87">
              <w:t>OSやWebブラウザとして新しいバージョンのものを利用する場合も、業務運営に極力支障が生じないよう計画されたシステム構成とすること。</w:t>
            </w:r>
          </w:p>
        </w:tc>
      </w:tr>
    </w:tbl>
    <w:p w14:paraId="136023E8" w14:textId="77777777" w:rsidR="00DA6570" w:rsidRDefault="00DA6570" w:rsidP="00DA6570">
      <w:pPr>
        <w:ind w:firstLineChars="0" w:firstLine="0"/>
      </w:pPr>
    </w:p>
    <w:p w14:paraId="6A4E3FFD" w14:textId="77777777" w:rsidR="00DA6570" w:rsidRDefault="00DA6570" w:rsidP="00DA6570">
      <w:pPr>
        <w:pStyle w:val="61"/>
      </w:pPr>
      <w:r>
        <w:t>中立性に関する事項</w:t>
      </w:r>
    </w:p>
    <w:p w14:paraId="56F9BC67" w14:textId="77777777" w:rsidR="00DA6570" w:rsidRDefault="00DA6570" w:rsidP="00DA6570">
      <w:r w:rsidRPr="00085FC9">
        <w:t>「中立性」とは、情報システムを構成する要素が、特定の技術や製品に特化しないことを指します。</w:t>
      </w:r>
      <w:r w:rsidRPr="005F6722">
        <w:t>例えば、新規に情報システムを構築する際に、ある事業者が開発・販売している製品を利用しなければ運用・保守ができない構成にしたとします。その後、運用・保守業務を一般競争入札で調達しようとしても他の事業者ではその製品を入手できないなどの理由により、その製品を導入した事業者による一者応札となってしまいます。このような状態になることを防ぐために、特定の事業者の技術に依存せず、多くの事業者が扱える製品を採用するなど、中立性への配慮が必要です。</w:t>
      </w:r>
    </w:p>
    <w:p w14:paraId="45BDA00C" w14:textId="77777777" w:rsidR="00DA6570" w:rsidRDefault="00DA6570" w:rsidP="00DA6570"/>
    <w:p w14:paraId="16B1C407" w14:textId="77777777" w:rsidR="00DA6570" w:rsidRDefault="00DA6570" w:rsidP="00DA6570">
      <w:r>
        <w:rPr>
          <w:rFonts w:hint="eastAsia"/>
        </w:rPr>
        <w:t>ECサイト構築における中立性に関する事項（例）</w:t>
      </w:r>
    </w:p>
    <w:tbl>
      <w:tblPr>
        <w:tblStyle w:val="aa"/>
        <w:tblW w:w="0" w:type="auto"/>
        <w:tblLook w:val="04A0" w:firstRow="1" w:lastRow="0" w:firstColumn="1" w:lastColumn="0" w:noHBand="0" w:noVBand="1"/>
      </w:tblPr>
      <w:tblGrid>
        <w:gridCol w:w="10456"/>
      </w:tblGrid>
      <w:tr w:rsidR="00DA6570" w14:paraId="47CFD316" w14:textId="77777777">
        <w:tc>
          <w:tcPr>
            <w:tcW w:w="10456" w:type="dxa"/>
            <w:shd w:val="clear" w:color="auto" w:fill="215E99" w:themeFill="text2" w:themeFillTint="BF"/>
          </w:tcPr>
          <w:p w14:paraId="3CBA07F3" w14:textId="77777777" w:rsidR="00DA6570" w:rsidRDefault="00DA6570">
            <w:pPr>
              <w:pStyle w:val="aff0"/>
            </w:pPr>
            <w:r>
              <w:rPr>
                <w:rFonts w:hint="eastAsia"/>
              </w:rPr>
              <w:t>データの可搬性の担保</w:t>
            </w:r>
          </w:p>
        </w:tc>
      </w:tr>
      <w:tr w:rsidR="00DA6570" w14:paraId="7C27EBB8" w14:textId="77777777">
        <w:tc>
          <w:tcPr>
            <w:tcW w:w="10456" w:type="dxa"/>
          </w:tcPr>
          <w:p w14:paraId="0AE1DCB8" w14:textId="430C04D8" w:rsidR="00DA6570" w:rsidRDefault="00DA6570">
            <w:pPr>
              <w:pStyle w:val="afff6"/>
            </w:pPr>
            <w:r>
              <w:rPr>
                <w:rFonts w:hint="eastAsia"/>
              </w:rPr>
              <w:t>データの可搬性の担保に当たっては、以下の要件を満たすこと</w:t>
            </w:r>
            <w:r w:rsidR="00C56689">
              <w:rPr>
                <w:rFonts w:hint="eastAsia"/>
              </w:rPr>
              <w:t>。</w:t>
            </w:r>
          </w:p>
          <w:p w14:paraId="15DD3DA3" w14:textId="3F2298C0" w:rsidR="00DA6570" w:rsidRDefault="00DA6570" w:rsidP="00892C01">
            <w:pPr>
              <w:pStyle w:val="afff6"/>
              <w:numPr>
                <w:ilvl w:val="0"/>
                <w:numId w:val="387"/>
              </w:numPr>
            </w:pPr>
            <w:r>
              <w:t>情報システム内のデータについては、原則としてXMLやCSV</w:t>
            </w:r>
            <w:r>
              <w:rPr>
                <w:rFonts w:hint="eastAsia"/>
              </w:rPr>
              <w:t>など</w:t>
            </w:r>
            <w:r>
              <w:t>の標準的な形式で取り出すことができるものとすること</w:t>
            </w:r>
            <w:r w:rsidR="00C56689">
              <w:rPr>
                <w:rFonts w:hint="eastAsia"/>
              </w:rPr>
              <w:t>。</w:t>
            </w:r>
          </w:p>
          <w:p w14:paraId="639251EE" w14:textId="2D4AE620" w:rsidR="00DA6570" w:rsidRDefault="00DA6570" w:rsidP="00892C01">
            <w:pPr>
              <w:pStyle w:val="afff6"/>
              <w:numPr>
                <w:ilvl w:val="0"/>
                <w:numId w:val="387"/>
              </w:numPr>
            </w:pPr>
            <w:r>
              <w:t>技術的な理由により、提供することが難しいデータ項目がある場合には、代替案を提示することが可能であること</w:t>
            </w:r>
            <w:r w:rsidR="00C56689">
              <w:rPr>
                <w:rFonts w:hint="eastAsia"/>
              </w:rPr>
              <w:t>。</w:t>
            </w:r>
          </w:p>
          <w:p w14:paraId="7F5E0EBE" w14:textId="2D6B3471" w:rsidR="00DA6570" w:rsidRDefault="00DA6570" w:rsidP="00892C01">
            <w:pPr>
              <w:pStyle w:val="afff6"/>
              <w:numPr>
                <w:ilvl w:val="0"/>
                <w:numId w:val="387"/>
              </w:numPr>
            </w:pPr>
            <w:r>
              <w:t>移行用データが満たすべき制約（移行データのデータフォーマットやスキーマなどの要件も含む）を文書化すること。文書については、情報システムの業務要件を理解しているユーザーであれば理解できるように記述すること。なお、システム運用期間中に該当文書の内容に変更が生じる場合は継続して改定を行い最新化できること</w:t>
            </w:r>
            <w:r w:rsidR="00C56689">
              <w:rPr>
                <w:rFonts w:hint="eastAsia"/>
              </w:rPr>
              <w:t>。</w:t>
            </w:r>
          </w:p>
          <w:p w14:paraId="566895D2" w14:textId="04C78C3A" w:rsidR="00DA6570" w:rsidRDefault="00DA6570" w:rsidP="00892C01">
            <w:pPr>
              <w:pStyle w:val="afff6"/>
              <w:numPr>
                <w:ilvl w:val="0"/>
                <w:numId w:val="387"/>
              </w:numPr>
            </w:pPr>
            <w:r>
              <w:t>移行データに関する文字コード</w:t>
            </w:r>
            <w:r>
              <w:rPr>
                <w:rFonts w:hint="eastAsia"/>
              </w:rPr>
              <w:t>など</w:t>
            </w:r>
            <w:r>
              <w:t>は以下に従うこと</w:t>
            </w:r>
            <w:r w:rsidR="00C56689">
              <w:rPr>
                <w:rFonts w:hint="eastAsia"/>
              </w:rPr>
              <w:t>。</w:t>
            </w:r>
          </w:p>
          <w:p w14:paraId="05486A71" w14:textId="77777777" w:rsidR="00DA6570" w:rsidRDefault="00DA6570" w:rsidP="00892C01">
            <w:pPr>
              <w:pStyle w:val="ab"/>
              <w:numPr>
                <w:ilvl w:val="0"/>
                <w:numId w:val="601"/>
              </w:numPr>
              <w:ind w:leftChars="0" w:firstLineChars="0"/>
            </w:pPr>
            <w:r>
              <w:t>取扱う日本語文字集合の範囲：JIS X 0213</w:t>
            </w:r>
          </w:p>
          <w:p w14:paraId="462819A9" w14:textId="77777777" w:rsidR="00DA6570" w:rsidRDefault="00DA6570" w:rsidP="00892C01">
            <w:pPr>
              <w:pStyle w:val="ab"/>
              <w:numPr>
                <w:ilvl w:val="0"/>
                <w:numId w:val="601"/>
              </w:numPr>
              <w:ind w:leftChars="0" w:firstLineChars="0"/>
            </w:pPr>
            <w:r>
              <w:t>文字コード：ISO/IEC 10646</w:t>
            </w:r>
          </w:p>
          <w:p w14:paraId="0B6D5378" w14:textId="77777777" w:rsidR="00DA6570" w:rsidRDefault="00DA6570" w:rsidP="00892C01">
            <w:pPr>
              <w:pStyle w:val="ab"/>
              <w:numPr>
                <w:ilvl w:val="0"/>
                <w:numId w:val="601"/>
              </w:numPr>
              <w:ind w:leftChars="0" w:firstLineChars="0"/>
            </w:pPr>
            <w:r>
              <w:t>文字の符号化形式：UTF-8</w:t>
            </w:r>
          </w:p>
        </w:tc>
      </w:tr>
    </w:tbl>
    <w:p w14:paraId="6D325667" w14:textId="77777777" w:rsidR="003719D2" w:rsidRDefault="003719D2" w:rsidP="00DA6570">
      <w:pPr>
        <w:ind w:firstLineChars="0" w:firstLine="0"/>
      </w:pPr>
    </w:p>
    <w:p w14:paraId="4912757C" w14:textId="77777777" w:rsidR="00DA6570" w:rsidRDefault="00DA6570" w:rsidP="00DA6570">
      <w:pPr>
        <w:pStyle w:val="61"/>
      </w:pPr>
      <w:r>
        <w:t>継続性に関する事項</w:t>
      </w:r>
    </w:p>
    <w:p w14:paraId="6431E46C" w14:textId="77777777" w:rsidR="00DA6570" w:rsidRDefault="00DA6570" w:rsidP="00DA6570">
      <w:r w:rsidRPr="00417744">
        <w:t>「継続性」では、当該情報システムを構成する要素（サブシステム、サービス</w:t>
      </w:r>
      <w:r>
        <w:rPr>
          <w:rFonts w:hint="eastAsia"/>
        </w:rPr>
        <w:t>など</w:t>
      </w:r>
      <w:r w:rsidRPr="00417744">
        <w:t>）に分解し、情報システム全体での目標復旧時間を踏まえて、各要素の継続性に係る指標や目標値を要件として示します。</w:t>
      </w:r>
    </w:p>
    <w:p w14:paraId="6914DCEC" w14:textId="77777777" w:rsidR="00DA6570" w:rsidRDefault="00DA6570" w:rsidP="00DA6570">
      <w:r>
        <w:rPr>
          <w:rFonts w:hint="eastAsia"/>
        </w:rPr>
        <w:t>クラウドサービスとオンプレミスは継続方法の確保方法が異なります。</w:t>
      </w:r>
      <w:r w:rsidRPr="00EE7818">
        <w:t>クラウドサービスを利用する場合には、オンプレミスのように別途保管する必要はなく、クラウドサービス提供者が提供するバックアップサービスを利用すれば</w:t>
      </w:r>
      <w:r>
        <w:rPr>
          <w:rFonts w:hint="eastAsia"/>
        </w:rPr>
        <w:t>良い</w:t>
      </w:r>
      <w:r w:rsidRPr="00EE7818">
        <w:t>と考えられます。ただし、バックアップサービスには</w:t>
      </w:r>
      <w:r>
        <w:rPr>
          <w:rFonts w:hint="eastAsia"/>
        </w:rPr>
        <w:t>さまざま</w:t>
      </w:r>
      <w:r w:rsidRPr="00EE7818">
        <w:t>な種類が存在することに鑑み、選択する手法が妥当なものであることを確認</w:t>
      </w:r>
      <w:r>
        <w:rPr>
          <w:rFonts w:hint="eastAsia"/>
        </w:rPr>
        <w:t>しておきましょう</w:t>
      </w:r>
      <w:r w:rsidRPr="00EE7818">
        <w:t>。</w:t>
      </w:r>
    </w:p>
    <w:p w14:paraId="606C33D5" w14:textId="77777777" w:rsidR="00DA6570" w:rsidRDefault="00DA6570" w:rsidP="00DA6570"/>
    <w:p w14:paraId="320D5403" w14:textId="77777777" w:rsidR="00DA6570" w:rsidRDefault="00DA6570" w:rsidP="00DA6570">
      <w:r>
        <w:rPr>
          <w:rFonts w:hint="eastAsia"/>
        </w:rPr>
        <w:t>ECサイト構築における継続性に関する事項（例）</w:t>
      </w:r>
    </w:p>
    <w:tbl>
      <w:tblPr>
        <w:tblStyle w:val="aa"/>
        <w:tblW w:w="0" w:type="auto"/>
        <w:tblLook w:val="04A0" w:firstRow="1" w:lastRow="0" w:firstColumn="1" w:lastColumn="0" w:noHBand="0" w:noVBand="1"/>
      </w:tblPr>
      <w:tblGrid>
        <w:gridCol w:w="10456"/>
      </w:tblGrid>
      <w:tr w:rsidR="00DA6570" w14:paraId="35EDC179" w14:textId="77777777">
        <w:tc>
          <w:tcPr>
            <w:tcW w:w="10456" w:type="dxa"/>
            <w:shd w:val="clear" w:color="auto" w:fill="215E99" w:themeFill="text2" w:themeFillTint="BF"/>
          </w:tcPr>
          <w:p w14:paraId="445CC491" w14:textId="77777777" w:rsidR="00DA6570" w:rsidRDefault="00DA6570">
            <w:pPr>
              <w:pStyle w:val="aff0"/>
            </w:pPr>
            <w:r>
              <w:rPr>
                <w:rFonts w:hint="eastAsia"/>
              </w:rPr>
              <w:t>データバックアップ</w:t>
            </w:r>
          </w:p>
        </w:tc>
      </w:tr>
      <w:tr w:rsidR="00DA6570" w14:paraId="2FB98B81" w14:textId="77777777">
        <w:tc>
          <w:tcPr>
            <w:tcW w:w="10456" w:type="dxa"/>
          </w:tcPr>
          <w:p w14:paraId="7D240DC7" w14:textId="77777777" w:rsidR="00DA6570" w:rsidRDefault="00DA6570" w:rsidP="00892C01">
            <w:pPr>
              <w:pStyle w:val="afff6"/>
              <w:numPr>
                <w:ilvl w:val="0"/>
                <w:numId w:val="388"/>
              </w:numPr>
            </w:pPr>
            <w:r>
              <w:t>バックアップ対象</w:t>
            </w:r>
          </w:p>
          <w:p w14:paraId="673FD331" w14:textId="6754FE54" w:rsidR="00DA6570" w:rsidRDefault="00DA6570">
            <w:pPr>
              <w:pStyle w:val="afff6"/>
              <w:ind w:left="440"/>
            </w:pPr>
            <w:r>
              <w:rPr>
                <w:rFonts w:hint="eastAsia"/>
              </w:rPr>
              <w:t>データバックアップに当たっては、本サービスの稼動に必要な全データを復旧可能とすることを前提として、外部組織から再入手可能なデータの有無を含め、保全対象を精査し、復旧時に必要となるデータを過不足なく保全対象に含めることができるようにすること。なお、クラウドサービスのマネージドサービスを利用することで自動的にバックアップを取得できる部分はあるが、オペレーションミスやアプリケーションのバグなどに起因するデータ破壊に対しても破壊前の時点まで遡れるように、バックアップの実施方法について配慮すること</w:t>
            </w:r>
            <w:r w:rsidR="00C56689">
              <w:rPr>
                <w:rFonts w:hint="eastAsia"/>
              </w:rPr>
              <w:t>。</w:t>
            </w:r>
          </w:p>
          <w:p w14:paraId="1695E9BA" w14:textId="77777777" w:rsidR="00DA6570" w:rsidRDefault="00DA6570" w:rsidP="00892C01">
            <w:pPr>
              <w:pStyle w:val="afff6"/>
              <w:numPr>
                <w:ilvl w:val="0"/>
                <w:numId w:val="388"/>
              </w:numPr>
            </w:pPr>
            <w:r>
              <w:t>バックアップ頻度</w:t>
            </w:r>
          </w:p>
          <w:p w14:paraId="3F7F08B6" w14:textId="210D82E5" w:rsidR="00DA6570" w:rsidRDefault="00DA6570">
            <w:pPr>
              <w:pStyle w:val="afff6"/>
              <w:ind w:left="440"/>
            </w:pPr>
            <w:r>
              <w:rPr>
                <w:rFonts w:hint="eastAsia"/>
              </w:rPr>
              <w:t>バックアップの取得間隔は、原則日次とする。ただし、障害発生時点への復旧が必要なデータについては、復旧に用いる</w:t>
            </w:r>
            <w:r>
              <w:t>PITR：Point In Time Recovery/Restoreを保存する</w:t>
            </w:r>
            <w:r>
              <w:rPr>
                <w:rFonts w:hint="eastAsia"/>
              </w:rPr>
              <w:t>など</w:t>
            </w:r>
            <w:r>
              <w:t>の対応を行うこと</w:t>
            </w:r>
            <w:r w:rsidR="00C56689">
              <w:rPr>
                <w:rFonts w:hint="eastAsia"/>
              </w:rPr>
              <w:t>。</w:t>
            </w:r>
          </w:p>
          <w:p w14:paraId="077E050A" w14:textId="77777777" w:rsidR="00DA6570" w:rsidRDefault="00DA6570" w:rsidP="00892C01">
            <w:pPr>
              <w:pStyle w:val="afff6"/>
              <w:numPr>
                <w:ilvl w:val="0"/>
                <w:numId w:val="388"/>
              </w:numPr>
            </w:pPr>
            <w:r>
              <w:t>保存期間</w:t>
            </w:r>
          </w:p>
          <w:p w14:paraId="0893F8B9" w14:textId="0BAD1AE8" w:rsidR="00DA6570" w:rsidRDefault="00DA6570">
            <w:pPr>
              <w:pStyle w:val="afff6"/>
              <w:ind w:left="440"/>
            </w:pPr>
            <w:r>
              <w:rPr>
                <w:rFonts w:hint="eastAsia"/>
              </w:rPr>
              <w:t>万一の障害発生に備え本サービスの稼動に必要な全データを復旧可能とするとともに、過去のシステム処理に問題が発生した場合に原因分析を可能とすることを目的として、日次のバックアップについては、</w:t>
            </w:r>
            <w:r>
              <w:t>30日分のデータをバックアップとして保持すること</w:t>
            </w:r>
            <w:r w:rsidR="00C56689">
              <w:rPr>
                <w:rFonts w:hint="eastAsia"/>
              </w:rPr>
              <w:t>。</w:t>
            </w:r>
          </w:p>
        </w:tc>
      </w:tr>
    </w:tbl>
    <w:p w14:paraId="7C299379" w14:textId="77777777" w:rsidR="00DA6570" w:rsidRDefault="00DA6570" w:rsidP="00DA6570">
      <w:pPr>
        <w:ind w:firstLineChars="0" w:firstLine="0"/>
      </w:pPr>
    </w:p>
    <w:p w14:paraId="620B9153" w14:textId="77777777" w:rsidR="00DA6570" w:rsidRDefault="00DA6570" w:rsidP="00DA6570">
      <w:pPr>
        <w:pStyle w:val="61"/>
      </w:pPr>
      <w:r>
        <w:rPr>
          <w:rFonts w:hint="eastAsia"/>
        </w:rPr>
        <w:t>情報システム稼動環境に関する事項</w:t>
      </w:r>
    </w:p>
    <w:p w14:paraId="70D30D78" w14:textId="77777777" w:rsidR="00DA6570" w:rsidRDefault="00DA6570" w:rsidP="00DA6570">
      <w:r w:rsidRPr="001410C1">
        <w:t>「情報システム</w:t>
      </w:r>
      <w:r>
        <w:rPr>
          <w:rFonts w:hint="eastAsia"/>
        </w:rPr>
        <w:t>稼動</w:t>
      </w:r>
      <w:r w:rsidRPr="001410C1">
        <w:t>環境」とは、当該情報システムに係る、クラウドサービスの構成、ハードウェアの構成、ソフトウェア製品の構成、ネットワークの構成、施設・設備要件</w:t>
      </w:r>
      <w:r>
        <w:rPr>
          <w:rFonts w:hint="eastAsia"/>
        </w:rPr>
        <w:t>など</w:t>
      </w:r>
      <w:r w:rsidRPr="001410C1">
        <w:t>を明らかにすることを指します。</w:t>
      </w:r>
      <w:r>
        <w:rPr>
          <w:rFonts w:hint="eastAsia"/>
        </w:rPr>
        <w:t>稼動</w:t>
      </w:r>
      <w:r w:rsidRPr="001410C1">
        <w:t>環境には、運用、保守、研修、検証</w:t>
      </w:r>
      <w:r>
        <w:rPr>
          <w:rFonts w:hint="eastAsia"/>
        </w:rPr>
        <w:t>など</w:t>
      </w:r>
      <w:r w:rsidRPr="001410C1">
        <w:t>に必要な環境も含めます。</w:t>
      </w:r>
    </w:p>
    <w:p w14:paraId="6BB89925" w14:textId="77777777" w:rsidR="00DA6570" w:rsidRDefault="00DA6570" w:rsidP="00DA6570"/>
    <w:p w14:paraId="23D817A8" w14:textId="77777777" w:rsidR="00DA6570" w:rsidRDefault="00DA6570" w:rsidP="00DA6570">
      <w:r>
        <w:rPr>
          <w:rFonts w:hint="eastAsia"/>
        </w:rPr>
        <w:t>ECサイト構築における情報システム稼動環境に関する事項（例）</w:t>
      </w:r>
    </w:p>
    <w:tbl>
      <w:tblPr>
        <w:tblStyle w:val="aa"/>
        <w:tblW w:w="0" w:type="auto"/>
        <w:tblLook w:val="04A0" w:firstRow="1" w:lastRow="0" w:firstColumn="1" w:lastColumn="0" w:noHBand="0" w:noVBand="1"/>
      </w:tblPr>
      <w:tblGrid>
        <w:gridCol w:w="846"/>
        <w:gridCol w:w="3203"/>
        <w:gridCol w:w="3203"/>
        <w:gridCol w:w="3204"/>
      </w:tblGrid>
      <w:tr w:rsidR="00DA6570" w14:paraId="6DBC3C6A" w14:textId="77777777">
        <w:tc>
          <w:tcPr>
            <w:tcW w:w="10456" w:type="dxa"/>
            <w:gridSpan w:val="4"/>
            <w:shd w:val="clear" w:color="auto" w:fill="215E99" w:themeFill="text2" w:themeFillTint="BF"/>
          </w:tcPr>
          <w:p w14:paraId="34103B35" w14:textId="77777777" w:rsidR="00DA6570" w:rsidRDefault="00DA6570">
            <w:pPr>
              <w:pStyle w:val="aff0"/>
            </w:pPr>
            <w:r>
              <w:rPr>
                <w:rFonts w:hint="eastAsia"/>
              </w:rPr>
              <w:t>動作保証対象とする利用端末</w:t>
            </w:r>
          </w:p>
        </w:tc>
      </w:tr>
      <w:tr w:rsidR="00DA6570" w14:paraId="0B45C79B" w14:textId="77777777">
        <w:tc>
          <w:tcPr>
            <w:tcW w:w="846" w:type="dxa"/>
          </w:tcPr>
          <w:p w14:paraId="69669861" w14:textId="77777777" w:rsidR="00DA6570" w:rsidRDefault="00DA6570" w:rsidP="008640C4">
            <w:pPr>
              <w:pStyle w:val="afff6"/>
            </w:pPr>
            <w:r>
              <w:rPr>
                <w:rFonts w:hint="eastAsia"/>
              </w:rPr>
              <w:t>NO</w:t>
            </w:r>
          </w:p>
        </w:tc>
        <w:tc>
          <w:tcPr>
            <w:tcW w:w="3203" w:type="dxa"/>
          </w:tcPr>
          <w:p w14:paraId="1FF0B468" w14:textId="77777777" w:rsidR="00DA6570" w:rsidRDefault="00DA6570" w:rsidP="008640C4">
            <w:pPr>
              <w:pStyle w:val="afff6"/>
            </w:pPr>
            <w:r>
              <w:rPr>
                <w:rFonts w:hint="eastAsia"/>
              </w:rPr>
              <w:t>端末</w:t>
            </w:r>
          </w:p>
        </w:tc>
        <w:tc>
          <w:tcPr>
            <w:tcW w:w="3203" w:type="dxa"/>
          </w:tcPr>
          <w:p w14:paraId="7045B439" w14:textId="77777777" w:rsidR="00DA6570" w:rsidRDefault="00DA6570" w:rsidP="008640C4">
            <w:pPr>
              <w:pStyle w:val="afff6"/>
            </w:pPr>
            <w:r>
              <w:rPr>
                <w:rFonts w:hint="eastAsia"/>
              </w:rPr>
              <w:t>OS</w:t>
            </w:r>
          </w:p>
        </w:tc>
        <w:tc>
          <w:tcPr>
            <w:tcW w:w="3204" w:type="dxa"/>
          </w:tcPr>
          <w:p w14:paraId="3D1FE29F" w14:textId="77777777" w:rsidR="00DA6570" w:rsidRDefault="00DA6570" w:rsidP="008640C4">
            <w:pPr>
              <w:pStyle w:val="afff6"/>
            </w:pPr>
            <w:r>
              <w:rPr>
                <w:rFonts w:hint="eastAsia"/>
              </w:rPr>
              <w:t>バージョン</w:t>
            </w:r>
          </w:p>
        </w:tc>
      </w:tr>
      <w:tr w:rsidR="00DA6570" w14:paraId="5036D693" w14:textId="77777777">
        <w:tc>
          <w:tcPr>
            <w:tcW w:w="846" w:type="dxa"/>
          </w:tcPr>
          <w:p w14:paraId="0F07309F" w14:textId="77777777" w:rsidR="00DA6570" w:rsidRDefault="00DA6570" w:rsidP="008640C4">
            <w:pPr>
              <w:pStyle w:val="afff6"/>
            </w:pPr>
            <w:r>
              <w:rPr>
                <w:rFonts w:hint="eastAsia"/>
              </w:rPr>
              <w:t>1</w:t>
            </w:r>
          </w:p>
        </w:tc>
        <w:tc>
          <w:tcPr>
            <w:tcW w:w="3203" w:type="dxa"/>
          </w:tcPr>
          <w:p w14:paraId="21E0F6CA" w14:textId="77777777" w:rsidR="00DA6570" w:rsidRDefault="00DA6570" w:rsidP="008640C4">
            <w:pPr>
              <w:pStyle w:val="afff6"/>
            </w:pPr>
            <w:r>
              <w:rPr>
                <w:rFonts w:hint="eastAsia"/>
              </w:rPr>
              <w:t>PC</w:t>
            </w:r>
          </w:p>
        </w:tc>
        <w:tc>
          <w:tcPr>
            <w:tcW w:w="3203" w:type="dxa"/>
          </w:tcPr>
          <w:p w14:paraId="4E68719B" w14:textId="77777777" w:rsidR="00DA6570" w:rsidRDefault="00DA6570" w:rsidP="008640C4">
            <w:pPr>
              <w:pStyle w:val="afff6"/>
            </w:pPr>
            <w:r>
              <w:rPr>
                <w:rFonts w:hint="eastAsia"/>
              </w:rPr>
              <w:t>～</w:t>
            </w:r>
          </w:p>
        </w:tc>
        <w:tc>
          <w:tcPr>
            <w:tcW w:w="3204" w:type="dxa"/>
          </w:tcPr>
          <w:p w14:paraId="17DB396D" w14:textId="77777777" w:rsidR="00DA6570" w:rsidRDefault="00DA6570" w:rsidP="008640C4">
            <w:pPr>
              <w:pStyle w:val="afff6"/>
            </w:pPr>
            <w:r>
              <w:rPr>
                <w:rFonts w:hint="eastAsia"/>
              </w:rPr>
              <w:t>Ver○○</w:t>
            </w:r>
          </w:p>
        </w:tc>
      </w:tr>
      <w:tr w:rsidR="00DA6570" w14:paraId="52295726" w14:textId="77777777">
        <w:tc>
          <w:tcPr>
            <w:tcW w:w="846" w:type="dxa"/>
          </w:tcPr>
          <w:p w14:paraId="62D2A648" w14:textId="77777777" w:rsidR="00DA6570" w:rsidRDefault="00DA6570" w:rsidP="008640C4">
            <w:pPr>
              <w:pStyle w:val="afff6"/>
            </w:pPr>
            <w:r>
              <w:t>…</w:t>
            </w:r>
          </w:p>
        </w:tc>
        <w:tc>
          <w:tcPr>
            <w:tcW w:w="3203" w:type="dxa"/>
          </w:tcPr>
          <w:p w14:paraId="4642130A" w14:textId="77777777" w:rsidR="00DA6570" w:rsidRDefault="00DA6570" w:rsidP="008640C4">
            <w:pPr>
              <w:pStyle w:val="afff6"/>
            </w:pPr>
            <w:r>
              <w:t>…</w:t>
            </w:r>
          </w:p>
        </w:tc>
        <w:tc>
          <w:tcPr>
            <w:tcW w:w="3203" w:type="dxa"/>
          </w:tcPr>
          <w:p w14:paraId="6FE13C46" w14:textId="77777777" w:rsidR="00DA6570" w:rsidRDefault="00DA6570" w:rsidP="008640C4">
            <w:pPr>
              <w:pStyle w:val="afff6"/>
            </w:pPr>
            <w:r>
              <w:t>…</w:t>
            </w:r>
          </w:p>
        </w:tc>
        <w:tc>
          <w:tcPr>
            <w:tcW w:w="3204" w:type="dxa"/>
          </w:tcPr>
          <w:p w14:paraId="2ED23ADF" w14:textId="77777777" w:rsidR="00DA6570" w:rsidRDefault="00DA6570" w:rsidP="008640C4">
            <w:pPr>
              <w:pStyle w:val="afff6"/>
            </w:pPr>
            <w:r>
              <w:t>…</w:t>
            </w:r>
          </w:p>
        </w:tc>
      </w:tr>
    </w:tbl>
    <w:p w14:paraId="17013A5A" w14:textId="77777777" w:rsidR="00DA6570" w:rsidRDefault="00DA6570" w:rsidP="00DA6570">
      <w:pPr>
        <w:ind w:firstLineChars="0" w:firstLine="0"/>
      </w:pPr>
    </w:p>
    <w:tbl>
      <w:tblPr>
        <w:tblStyle w:val="aa"/>
        <w:tblW w:w="0" w:type="auto"/>
        <w:tblLook w:val="04A0" w:firstRow="1" w:lastRow="0" w:firstColumn="1" w:lastColumn="0" w:noHBand="0" w:noVBand="1"/>
      </w:tblPr>
      <w:tblGrid>
        <w:gridCol w:w="10456"/>
      </w:tblGrid>
      <w:tr w:rsidR="00DA6570" w14:paraId="17B57EAC" w14:textId="77777777">
        <w:tc>
          <w:tcPr>
            <w:tcW w:w="10456" w:type="dxa"/>
            <w:shd w:val="clear" w:color="auto" w:fill="215E99" w:themeFill="text2" w:themeFillTint="BF"/>
          </w:tcPr>
          <w:p w14:paraId="2528579A" w14:textId="77777777" w:rsidR="00DA6570" w:rsidRDefault="00DA6570">
            <w:pPr>
              <w:pStyle w:val="aff0"/>
            </w:pPr>
            <w:r>
              <w:rPr>
                <w:rFonts w:hint="eastAsia"/>
              </w:rPr>
              <w:t>動作保証の対象とするブラウザ</w:t>
            </w:r>
          </w:p>
        </w:tc>
      </w:tr>
      <w:tr w:rsidR="00DA6570" w14:paraId="5C6046FB" w14:textId="77777777">
        <w:tc>
          <w:tcPr>
            <w:tcW w:w="10456" w:type="dxa"/>
          </w:tcPr>
          <w:p w14:paraId="28C94A27" w14:textId="77777777" w:rsidR="00DA6570" w:rsidRPr="00120253" w:rsidRDefault="00DA6570" w:rsidP="00892C01">
            <w:pPr>
              <w:pStyle w:val="afff6"/>
              <w:numPr>
                <w:ilvl w:val="0"/>
                <w:numId w:val="429"/>
              </w:numPr>
            </w:pPr>
            <w:r>
              <w:t>PCの場合：</w:t>
            </w:r>
            <w:r>
              <w:rPr>
                <w:rFonts w:hint="eastAsia"/>
              </w:rPr>
              <w:t>○○ブラウザ</w:t>
            </w:r>
            <w:r>
              <w:t>の最新バージョン</w:t>
            </w:r>
          </w:p>
          <w:p w14:paraId="4D2E8073" w14:textId="77777777" w:rsidR="00DA6570" w:rsidRPr="00120253" w:rsidRDefault="00DA6570" w:rsidP="00892C01">
            <w:pPr>
              <w:pStyle w:val="afff6"/>
              <w:numPr>
                <w:ilvl w:val="0"/>
                <w:numId w:val="429"/>
              </w:numPr>
            </w:pPr>
            <w:r>
              <w:rPr>
                <w:rFonts w:hint="eastAsia"/>
              </w:rPr>
              <w:t>スマートフォンの</w:t>
            </w:r>
            <w:r>
              <w:t>場合：</w:t>
            </w:r>
            <w:r>
              <w:rPr>
                <w:rFonts w:hint="eastAsia"/>
              </w:rPr>
              <w:t>□□ブラウザ</w:t>
            </w:r>
            <w:r>
              <w:t>の最新バージョン</w:t>
            </w:r>
          </w:p>
          <w:p w14:paraId="0C02A428" w14:textId="77777777" w:rsidR="00DA6570" w:rsidRPr="00120253" w:rsidRDefault="00DA6570" w:rsidP="00892C01">
            <w:pPr>
              <w:pStyle w:val="afff6"/>
              <w:numPr>
                <w:ilvl w:val="0"/>
                <w:numId w:val="429"/>
              </w:numPr>
            </w:pPr>
            <w:r>
              <w:rPr>
                <w:rFonts w:hint="eastAsia"/>
              </w:rPr>
              <w:t>タブレット端末</w:t>
            </w:r>
            <w:r>
              <w:t>の場合：</w:t>
            </w:r>
            <w:r>
              <w:rPr>
                <w:rFonts w:hint="eastAsia"/>
              </w:rPr>
              <w:t>△△ブラウザ</w:t>
            </w:r>
            <w:r>
              <w:t>の最新バージョン</w:t>
            </w:r>
          </w:p>
        </w:tc>
      </w:tr>
    </w:tbl>
    <w:p w14:paraId="748FEAB7" w14:textId="77777777" w:rsidR="00DA6570" w:rsidRDefault="00DA6570" w:rsidP="00DA6570">
      <w:r>
        <w:rPr>
          <w:rFonts w:hint="eastAsia"/>
        </w:rPr>
        <w:t>※動作保証の対象とするOSやブラウザは、想定される利用者に合わせて決定する必要があります。</w:t>
      </w:r>
      <w:r w:rsidRPr="00984BBA">
        <w:rPr>
          <w:rFonts w:hint="eastAsia"/>
        </w:rPr>
        <w:t>動作保証対象とする</w:t>
      </w:r>
      <w:r w:rsidRPr="00984BBA">
        <w:t>OSやブラウザの種類を絞りすぎると、アクセスできない利用者から不満が出る</w:t>
      </w:r>
      <w:r>
        <w:rPr>
          <w:rFonts w:hint="eastAsia"/>
        </w:rPr>
        <w:t>可能性があります。</w:t>
      </w:r>
      <w:r w:rsidRPr="00984BBA">
        <w:t>想定される利用者をできるだけ広くカバーできるように動作保証対象を設定する</w:t>
      </w:r>
      <w:r>
        <w:rPr>
          <w:rFonts w:hint="eastAsia"/>
        </w:rPr>
        <w:t>ことが重要です。</w:t>
      </w:r>
    </w:p>
    <w:p w14:paraId="502C5F06" w14:textId="77777777" w:rsidR="00DA6570" w:rsidRDefault="00DA6570" w:rsidP="00DA6570"/>
    <w:p w14:paraId="51463C6D" w14:textId="77777777" w:rsidR="00DA6570" w:rsidRDefault="00DA6570" w:rsidP="00DA6570">
      <w:pPr>
        <w:pStyle w:val="61"/>
      </w:pPr>
      <w:r>
        <w:rPr>
          <w:rFonts w:hint="eastAsia"/>
        </w:rPr>
        <w:t>テストに関する事項</w:t>
      </w:r>
    </w:p>
    <w:p w14:paraId="0E88F3DF" w14:textId="77777777" w:rsidR="00DA6570" w:rsidRDefault="00DA6570" w:rsidP="00DA6570">
      <w:r w:rsidRPr="00470DE4">
        <w:t>情報システムのテストには、ソフトウェアの設計に基づいて事業者が行うテストと、発注者</w:t>
      </w:r>
      <w:r>
        <w:t>および</w:t>
      </w:r>
      <w:r w:rsidRPr="00470DE4">
        <w:t>情報システムの利用者の視点で行うテストが存在します。テストに関する要件には、実施するテストの内容や方法、環境</w:t>
      </w:r>
      <w:r>
        <w:rPr>
          <w:rFonts w:hint="eastAsia"/>
        </w:rPr>
        <w:t>など</w:t>
      </w:r>
      <w:r w:rsidRPr="00470DE4">
        <w:t>を示します。</w:t>
      </w:r>
    </w:p>
    <w:p w14:paraId="3700766C" w14:textId="77777777" w:rsidR="00DA6570" w:rsidRDefault="00DA6570" w:rsidP="00DA6570"/>
    <w:p w14:paraId="27CBE0DB" w14:textId="77777777" w:rsidR="00DA6570" w:rsidRDefault="00DA6570" w:rsidP="00DA6570">
      <w:r>
        <w:rPr>
          <w:rFonts w:hint="eastAsia"/>
        </w:rPr>
        <w:t>ECサイト構築におけるテストに関する事項（例）</w:t>
      </w:r>
    </w:p>
    <w:tbl>
      <w:tblPr>
        <w:tblStyle w:val="aa"/>
        <w:tblW w:w="0" w:type="auto"/>
        <w:tblLook w:val="04A0" w:firstRow="1" w:lastRow="0" w:firstColumn="1" w:lastColumn="0" w:noHBand="0" w:noVBand="1"/>
      </w:tblPr>
      <w:tblGrid>
        <w:gridCol w:w="704"/>
        <w:gridCol w:w="1418"/>
        <w:gridCol w:w="3543"/>
        <w:gridCol w:w="1418"/>
        <w:gridCol w:w="1984"/>
        <w:gridCol w:w="1389"/>
      </w:tblGrid>
      <w:tr w:rsidR="00DA6570" w14:paraId="4863EE59" w14:textId="77777777">
        <w:tc>
          <w:tcPr>
            <w:tcW w:w="704" w:type="dxa"/>
            <w:shd w:val="clear" w:color="auto" w:fill="215E99" w:themeFill="text2" w:themeFillTint="BF"/>
          </w:tcPr>
          <w:p w14:paraId="537E004F" w14:textId="77777777" w:rsidR="00DA6570" w:rsidRDefault="00DA6570">
            <w:pPr>
              <w:pStyle w:val="aff0"/>
            </w:pPr>
            <w:r>
              <w:rPr>
                <w:rFonts w:hint="eastAsia"/>
              </w:rPr>
              <w:t>NO</w:t>
            </w:r>
          </w:p>
        </w:tc>
        <w:tc>
          <w:tcPr>
            <w:tcW w:w="1418" w:type="dxa"/>
            <w:shd w:val="clear" w:color="auto" w:fill="215E99" w:themeFill="text2" w:themeFillTint="BF"/>
          </w:tcPr>
          <w:p w14:paraId="23DEACDE" w14:textId="77777777" w:rsidR="00DA6570" w:rsidRDefault="00DA6570">
            <w:pPr>
              <w:pStyle w:val="aff0"/>
            </w:pPr>
            <w:r>
              <w:rPr>
                <w:rFonts w:hint="eastAsia"/>
              </w:rPr>
              <w:t>テスト工程</w:t>
            </w:r>
          </w:p>
        </w:tc>
        <w:tc>
          <w:tcPr>
            <w:tcW w:w="3543" w:type="dxa"/>
            <w:shd w:val="clear" w:color="auto" w:fill="215E99" w:themeFill="text2" w:themeFillTint="BF"/>
          </w:tcPr>
          <w:p w14:paraId="309A9625" w14:textId="77777777" w:rsidR="00DA6570" w:rsidRDefault="00DA6570">
            <w:pPr>
              <w:pStyle w:val="aff0"/>
            </w:pPr>
            <w:r>
              <w:rPr>
                <w:rFonts w:hint="eastAsia"/>
              </w:rPr>
              <w:t>テストの目的・内容</w:t>
            </w:r>
          </w:p>
        </w:tc>
        <w:tc>
          <w:tcPr>
            <w:tcW w:w="1418" w:type="dxa"/>
            <w:shd w:val="clear" w:color="auto" w:fill="215E99" w:themeFill="text2" w:themeFillTint="BF"/>
          </w:tcPr>
          <w:p w14:paraId="357EC695" w14:textId="77777777" w:rsidR="00DA6570" w:rsidRDefault="00DA6570">
            <w:pPr>
              <w:pStyle w:val="aff0"/>
            </w:pPr>
            <w:r>
              <w:rPr>
                <w:rFonts w:hint="eastAsia"/>
              </w:rPr>
              <w:t>テスト環境</w:t>
            </w:r>
          </w:p>
        </w:tc>
        <w:tc>
          <w:tcPr>
            <w:tcW w:w="1984" w:type="dxa"/>
            <w:shd w:val="clear" w:color="auto" w:fill="215E99" w:themeFill="text2" w:themeFillTint="BF"/>
          </w:tcPr>
          <w:p w14:paraId="5B95245C" w14:textId="77777777" w:rsidR="00DA6570" w:rsidRDefault="00DA6570">
            <w:pPr>
              <w:pStyle w:val="aff0"/>
            </w:pPr>
            <w:r>
              <w:rPr>
                <w:rFonts w:hint="eastAsia"/>
              </w:rPr>
              <w:t>テストデータ</w:t>
            </w:r>
          </w:p>
        </w:tc>
        <w:tc>
          <w:tcPr>
            <w:tcW w:w="1389" w:type="dxa"/>
            <w:shd w:val="clear" w:color="auto" w:fill="215E99" w:themeFill="text2" w:themeFillTint="BF"/>
          </w:tcPr>
          <w:p w14:paraId="03A0BC49" w14:textId="77777777" w:rsidR="00DA6570" w:rsidRDefault="00DA6570">
            <w:pPr>
              <w:pStyle w:val="aff0"/>
            </w:pPr>
            <w:r>
              <w:rPr>
                <w:rFonts w:hint="eastAsia"/>
              </w:rPr>
              <w:t>テスト実施主体</w:t>
            </w:r>
          </w:p>
        </w:tc>
      </w:tr>
      <w:tr w:rsidR="00DA6570" w14:paraId="0459B218" w14:textId="77777777">
        <w:tc>
          <w:tcPr>
            <w:tcW w:w="704" w:type="dxa"/>
          </w:tcPr>
          <w:p w14:paraId="3CBB9E27" w14:textId="77777777" w:rsidR="00DA6570" w:rsidRDefault="00DA6570">
            <w:pPr>
              <w:pStyle w:val="afff6"/>
            </w:pPr>
            <w:r>
              <w:rPr>
                <w:rFonts w:hint="eastAsia"/>
              </w:rPr>
              <w:t>1</w:t>
            </w:r>
          </w:p>
        </w:tc>
        <w:tc>
          <w:tcPr>
            <w:tcW w:w="1418" w:type="dxa"/>
          </w:tcPr>
          <w:p w14:paraId="04AF257F" w14:textId="77777777" w:rsidR="00DA6570" w:rsidRDefault="00DA6570">
            <w:pPr>
              <w:pStyle w:val="afff6"/>
            </w:pPr>
            <w:r>
              <w:rPr>
                <w:rFonts w:hint="eastAsia"/>
              </w:rPr>
              <w:t>単体テスト</w:t>
            </w:r>
          </w:p>
        </w:tc>
        <w:tc>
          <w:tcPr>
            <w:tcW w:w="3543" w:type="dxa"/>
          </w:tcPr>
          <w:p w14:paraId="4E3E3F1F" w14:textId="77777777" w:rsidR="00DA6570" w:rsidRDefault="00DA6570">
            <w:pPr>
              <w:pStyle w:val="afff6"/>
            </w:pPr>
            <w:r>
              <w:rPr>
                <w:rFonts w:hint="eastAsia"/>
              </w:rPr>
              <w:t>ア</w:t>
            </w:r>
            <w:r w:rsidRPr="002300F1">
              <w:t>プリケーションを構成する最小の単位で実施するテストであり、主に機能単位で設計通りに動作するかを事業者（プログラマ）が確認する。</w:t>
            </w:r>
          </w:p>
        </w:tc>
        <w:tc>
          <w:tcPr>
            <w:tcW w:w="1418" w:type="dxa"/>
          </w:tcPr>
          <w:p w14:paraId="450854C3" w14:textId="77777777" w:rsidR="00DA6570" w:rsidRDefault="00DA6570">
            <w:pPr>
              <w:pStyle w:val="afff6"/>
            </w:pPr>
            <w:r>
              <w:rPr>
                <w:rFonts w:hint="eastAsia"/>
              </w:rPr>
              <w:t>開発環境</w:t>
            </w:r>
          </w:p>
        </w:tc>
        <w:tc>
          <w:tcPr>
            <w:tcW w:w="1984" w:type="dxa"/>
          </w:tcPr>
          <w:p w14:paraId="6BA8A823" w14:textId="77777777" w:rsidR="00DA6570" w:rsidRDefault="00DA6570">
            <w:pPr>
              <w:pStyle w:val="afff6"/>
            </w:pPr>
            <w:r w:rsidRPr="005507E3">
              <w:t>テスト用に作成したデータ</w:t>
            </w:r>
          </w:p>
        </w:tc>
        <w:tc>
          <w:tcPr>
            <w:tcW w:w="1389" w:type="dxa"/>
            <w:vMerge w:val="restart"/>
          </w:tcPr>
          <w:p w14:paraId="404724C0" w14:textId="77777777" w:rsidR="00DA6570" w:rsidRDefault="00DA6570">
            <w:pPr>
              <w:pStyle w:val="afff6"/>
            </w:pPr>
            <w:r>
              <w:rPr>
                <w:rFonts w:hint="eastAsia"/>
              </w:rPr>
              <w:t>事業主</w:t>
            </w:r>
          </w:p>
        </w:tc>
      </w:tr>
      <w:tr w:rsidR="00DA6570" w14:paraId="593F043C" w14:textId="77777777">
        <w:tc>
          <w:tcPr>
            <w:tcW w:w="704" w:type="dxa"/>
          </w:tcPr>
          <w:p w14:paraId="0011FC1E" w14:textId="77777777" w:rsidR="00DA6570" w:rsidRDefault="00DA6570">
            <w:pPr>
              <w:pStyle w:val="afff6"/>
            </w:pPr>
            <w:r>
              <w:rPr>
                <w:rFonts w:hint="eastAsia"/>
              </w:rPr>
              <w:t>2</w:t>
            </w:r>
          </w:p>
        </w:tc>
        <w:tc>
          <w:tcPr>
            <w:tcW w:w="1418" w:type="dxa"/>
          </w:tcPr>
          <w:p w14:paraId="4D01C39E" w14:textId="77777777" w:rsidR="00DA6570" w:rsidRDefault="00DA6570">
            <w:pPr>
              <w:pStyle w:val="afff6"/>
            </w:pPr>
            <w:r>
              <w:rPr>
                <w:rFonts w:hint="eastAsia"/>
              </w:rPr>
              <w:t>結合テスト</w:t>
            </w:r>
          </w:p>
        </w:tc>
        <w:tc>
          <w:tcPr>
            <w:tcW w:w="3543" w:type="dxa"/>
          </w:tcPr>
          <w:p w14:paraId="57BA717F" w14:textId="77777777" w:rsidR="00DA6570" w:rsidRPr="00141929" w:rsidRDefault="00DA6570">
            <w:pPr>
              <w:pStyle w:val="afff6"/>
            </w:pPr>
            <w:r>
              <w:rPr>
                <w:rFonts w:hint="eastAsia"/>
              </w:rPr>
              <w:t>複</w:t>
            </w:r>
            <w:r w:rsidRPr="00141929">
              <w:t>数の機能を連携させて動作を確認するテストであり、主にユースケース単位で設計通りに動作するかをテスト担当者が確認する。</w:t>
            </w:r>
          </w:p>
        </w:tc>
        <w:tc>
          <w:tcPr>
            <w:tcW w:w="1418" w:type="dxa"/>
          </w:tcPr>
          <w:p w14:paraId="26A0E83C" w14:textId="77777777" w:rsidR="00DA6570" w:rsidRDefault="00DA6570">
            <w:pPr>
              <w:pStyle w:val="afff6"/>
            </w:pPr>
            <w:r>
              <w:rPr>
                <w:rFonts w:hint="eastAsia"/>
              </w:rPr>
              <w:t>検証環境</w:t>
            </w:r>
          </w:p>
        </w:tc>
        <w:tc>
          <w:tcPr>
            <w:tcW w:w="1984" w:type="dxa"/>
          </w:tcPr>
          <w:p w14:paraId="05FA0A23" w14:textId="77777777" w:rsidR="00DA6570" w:rsidRDefault="00DA6570">
            <w:pPr>
              <w:pStyle w:val="afff6"/>
            </w:pPr>
            <w:r w:rsidRPr="005507E3">
              <w:t>テスト用に作成したデータ</w:t>
            </w:r>
          </w:p>
        </w:tc>
        <w:tc>
          <w:tcPr>
            <w:tcW w:w="1389" w:type="dxa"/>
            <w:vMerge/>
          </w:tcPr>
          <w:p w14:paraId="64638700" w14:textId="77777777" w:rsidR="00DA6570" w:rsidRDefault="00DA6570">
            <w:pPr>
              <w:pStyle w:val="afff6"/>
            </w:pPr>
          </w:p>
        </w:tc>
      </w:tr>
      <w:tr w:rsidR="00DA6570" w14:paraId="49DF52D3" w14:textId="77777777">
        <w:tc>
          <w:tcPr>
            <w:tcW w:w="704" w:type="dxa"/>
          </w:tcPr>
          <w:p w14:paraId="61924797" w14:textId="77777777" w:rsidR="00DA6570" w:rsidRDefault="00DA6570">
            <w:pPr>
              <w:pStyle w:val="afff6"/>
            </w:pPr>
            <w:r>
              <w:rPr>
                <w:rFonts w:hint="eastAsia"/>
              </w:rPr>
              <w:t>3</w:t>
            </w:r>
          </w:p>
        </w:tc>
        <w:tc>
          <w:tcPr>
            <w:tcW w:w="1418" w:type="dxa"/>
          </w:tcPr>
          <w:p w14:paraId="43D144DF" w14:textId="77777777" w:rsidR="00DA6570" w:rsidRDefault="00DA6570">
            <w:pPr>
              <w:pStyle w:val="afff6"/>
            </w:pPr>
            <w:r>
              <w:rPr>
                <w:rFonts w:hint="eastAsia"/>
              </w:rPr>
              <w:t>総合テスト</w:t>
            </w:r>
          </w:p>
        </w:tc>
        <w:tc>
          <w:tcPr>
            <w:tcW w:w="3543" w:type="dxa"/>
          </w:tcPr>
          <w:p w14:paraId="4E4BF0C2" w14:textId="77777777" w:rsidR="00DA6570" w:rsidRDefault="00DA6570">
            <w:pPr>
              <w:pStyle w:val="afff6"/>
            </w:pPr>
            <w:r>
              <w:rPr>
                <w:rFonts w:hint="eastAsia"/>
              </w:rPr>
              <w:t>シ</w:t>
            </w:r>
            <w:r w:rsidRPr="00141929">
              <w:t>ステム全体が設計の通りに動作することを確認するテストであり、ユースケースを組み合わせた一連の業務が行えることを機能面や非機能面の</w:t>
            </w:r>
            <w:r>
              <w:rPr>
                <w:rFonts w:hint="eastAsia"/>
              </w:rPr>
              <w:t>観</w:t>
            </w:r>
            <w:r w:rsidRPr="00883814">
              <w:t>点からテスト担当者が確認する。</w:t>
            </w:r>
          </w:p>
        </w:tc>
        <w:tc>
          <w:tcPr>
            <w:tcW w:w="1418" w:type="dxa"/>
          </w:tcPr>
          <w:p w14:paraId="526022D5" w14:textId="77777777" w:rsidR="00DA6570" w:rsidRDefault="00DA6570">
            <w:pPr>
              <w:pStyle w:val="afff6"/>
            </w:pPr>
            <w:r>
              <w:rPr>
                <w:rFonts w:hint="eastAsia"/>
              </w:rPr>
              <w:t>検証環境</w:t>
            </w:r>
          </w:p>
        </w:tc>
        <w:tc>
          <w:tcPr>
            <w:tcW w:w="1984" w:type="dxa"/>
          </w:tcPr>
          <w:p w14:paraId="4D2535D9" w14:textId="77777777" w:rsidR="00DA6570" w:rsidRDefault="00DA6570">
            <w:pPr>
              <w:pStyle w:val="afff6"/>
            </w:pPr>
            <w:r>
              <w:rPr>
                <w:rFonts w:hint="eastAsia"/>
              </w:rPr>
              <w:t>テスト用に作成したデータ、または本番データから作成した疑似データ</w:t>
            </w:r>
          </w:p>
        </w:tc>
        <w:tc>
          <w:tcPr>
            <w:tcW w:w="1389" w:type="dxa"/>
            <w:vMerge/>
          </w:tcPr>
          <w:p w14:paraId="278F91F6" w14:textId="77777777" w:rsidR="00DA6570" w:rsidRDefault="00DA6570">
            <w:pPr>
              <w:pStyle w:val="afff6"/>
            </w:pPr>
          </w:p>
        </w:tc>
      </w:tr>
      <w:tr w:rsidR="00DA6570" w14:paraId="0D5240AA" w14:textId="77777777">
        <w:tc>
          <w:tcPr>
            <w:tcW w:w="704" w:type="dxa"/>
          </w:tcPr>
          <w:p w14:paraId="177934EF" w14:textId="77777777" w:rsidR="00DA6570" w:rsidRDefault="00DA6570">
            <w:pPr>
              <w:pStyle w:val="afff6"/>
            </w:pPr>
            <w:r>
              <w:rPr>
                <w:rFonts w:hint="eastAsia"/>
              </w:rPr>
              <w:t>4</w:t>
            </w:r>
          </w:p>
        </w:tc>
        <w:tc>
          <w:tcPr>
            <w:tcW w:w="1418" w:type="dxa"/>
          </w:tcPr>
          <w:p w14:paraId="1FF064DB" w14:textId="77777777" w:rsidR="00DA6570" w:rsidRDefault="00DA6570">
            <w:pPr>
              <w:pStyle w:val="afff6"/>
            </w:pPr>
            <w:r>
              <w:rPr>
                <w:rFonts w:hint="eastAsia"/>
              </w:rPr>
              <w:t>受入テスト</w:t>
            </w:r>
          </w:p>
        </w:tc>
        <w:tc>
          <w:tcPr>
            <w:tcW w:w="3543" w:type="dxa"/>
          </w:tcPr>
          <w:p w14:paraId="6459E997" w14:textId="77777777" w:rsidR="00DA6570" w:rsidRDefault="00DA6570">
            <w:pPr>
              <w:pStyle w:val="afff6"/>
            </w:pPr>
            <w:r>
              <w:rPr>
                <w:rFonts w:hint="eastAsia"/>
              </w:rPr>
              <w:t>納</w:t>
            </w:r>
            <w:r w:rsidRPr="00883814">
              <w:t>品されるシステムが要件通りに動作することを確認するテストであり、発注者が主体となり、事業者と協力して確認する。</w:t>
            </w:r>
          </w:p>
        </w:tc>
        <w:tc>
          <w:tcPr>
            <w:tcW w:w="1418" w:type="dxa"/>
          </w:tcPr>
          <w:p w14:paraId="6863435C" w14:textId="77777777" w:rsidR="00DA6570" w:rsidRDefault="00DA6570">
            <w:pPr>
              <w:pStyle w:val="afff6"/>
            </w:pPr>
            <w:r>
              <w:rPr>
                <w:rFonts w:hint="eastAsia"/>
              </w:rPr>
              <w:t>検証または</w:t>
            </w:r>
          </w:p>
          <w:p w14:paraId="431C03C7" w14:textId="77777777" w:rsidR="00DA6570" w:rsidRDefault="00DA6570">
            <w:pPr>
              <w:pStyle w:val="afff6"/>
            </w:pPr>
            <w:r>
              <w:rPr>
                <w:rFonts w:hint="eastAsia"/>
              </w:rPr>
              <w:t>本番環境</w:t>
            </w:r>
          </w:p>
        </w:tc>
        <w:tc>
          <w:tcPr>
            <w:tcW w:w="1984" w:type="dxa"/>
          </w:tcPr>
          <w:p w14:paraId="24C9BD97" w14:textId="77777777" w:rsidR="00DA6570" w:rsidRDefault="00DA6570">
            <w:pPr>
              <w:pStyle w:val="afff6"/>
            </w:pPr>
            <w:r w:rsidRPr="00B35801">
              <w:t>本番データ、</w:t>
            </w:r>
            <w:r>
              <w:rPr>
                <w:rFonts w:hint="eastAsia"/>
              </w:rPr>
              <w:t>また</w:t>
            </w:r>
            <w:r w:rsidRPr="00B35801">
              <w:t>は本番データから作成した疑似データ</w:t>
            </w:r>
          </w:p>
        </w:tc>
        <w:tc>
          <w:tcPr>
            <w:tcW w:w="1389" w:type="dxa"/>
            <w:vMerge/>
          </w:tcPr>
          <w:p w14:paraId="6A7B0A97" w14:textId="77777777" w:rsidR="00DA6570" w:rsidRDefault="00DA6570">
            <w:pPr>
              <w:pStyle w:val="afff6"/>
            </w:pPr>
          </w:p>
        </w:tc>
      </w:tr>
    </w:tbl>
    <w:p w14:paraId="27876C43" w14:textId="77777777" w:rsidR="00DA6570" w:rsidRDefault="00DA6570" w:rsidP="00DA6570"/>
    <w:p w14:paraId="11510A27" w14:textId="77777777" w:rsidR="00DA6570" w:rsidRDefault="00DA6570" w:rsidP="00DA6570">
      <w:pPr>
        <w:pStyle w:val="61"/>
      </w:pPr>
      <w:r>
        <w:rPr>
          <w:rFonts w:hint="eastAsia"/>
        </w:rPr>
        <w:t>移行に関する事項</w:t>
      </w:r>
    </w:p>
    <w:p w14:paraId="6CFF3C67" w14:textId="77777777" w:rsidR="00DA6570" w:rsidRDefault="00DA6570" w:rsidP="00DA6570">
      <w:r w:rsidRPr="00213E5F">
        <w:t>移行には、データ移行、システム移行</w:t>
      </w:r>
      <w:r>
        <w:t>および</w:t>
      </w:r>
      <w:r w:rsidRPr="00213E5F">
        <w:t>業務運用移行の</w:t>
      </w:r>
      <w:r>
        <w:rPr>
          <w:rFonts w:hint="eastAsia"/>
        </w:rPr>
        <w:t>3</w:t>
      </w:r>
      <w:r w:rsidRPr="00213E5F">
        <w:t>つの要素があります。</w:t>
      </w:r>
      <w:r w:rsidRPr="0034305F">
        <w:t>業務の安定的な継続が最重要課題であるため、移行の各ステップにおいて状況を評価し、最悪の場合でも既存の情報システムへ切り戻せるような計画と、プロセスの準備を要求しておくことが必要です。</w:t>
      </w:r>
    </w:p>
    <w:p w14:paraId="16BD2B24" w14:textId="77777777" w:rsidR="00DA6570" w:rsidRDefault="00DA6570" w:rsidP="00DA6570"/>
    <w:p w14:paraId="722CB0F5" w14:textId="77777777" w:rsidR="00DA6570" w:rsidRDefault="00DA6570" w:rsidP="00DA6570">
      <w:r>
        <w:rPr>
          <w:rFonts w:hint="eastAsia"/>
        </w:rPr>
        <w:t>移行に向けた作業手順および役割分担（例）</w:t>
      </w:r>
    </w:p>
    <w:tbl>
      <w:tblPr>
        <w:tblStyle w:val="aa"/>
        <w:tblW w:w="0" w:type="auto"/>
        <w:tblLook w:val="04A0" w:firstRow="1" w:lastRow="0" w:firstColumn="1" w:lastColumn="0" w:noHBand="0" w:noVBand="1"/>
      </w:tblPr>
      <w:tblGrid>
        <w:gridCol w:w="568"/>
        <w:gridCol w:w="4109"/>
        <w:gridCol w:w="1417"/>
        <w:gridCol w:w="1274"/>
        <w:gridCol w:w="1559"/>
        <w:gridCol w:w="1529"/>
      </w:tblGrid>
      <w:tr w:rsidR="00DA6570" w14:paraId="4CA922A2" w14:textId="77777777">
        <w:tc>
          <w:tcPr>
            <w:tcW w:w="562" w:type="dxa"/>
            <w:shd w:val="clear" w:color="auto" w:fill="215E99" w:themeFill="text2" w:themeFillTint="BF"/>
          </w:tcPr>
          <w:p w14:paraId="378D9FA4" w14:textId="77777777" w:rsidR="00DA6570" w:rsidRDefault="00DA6570">
            <w:pPr>
              <w:pStyle w:val="aff0"/>
            </w:pPr>
            <w:r>
              <w:rPr>
                <w:rFonts w:hint="eastAsia"/>
              </w:rPr>
              <w:t>No</w:t>
            </w:r>
          </w:p>
        </w:tc>
        <w:tc>
          <w:tcPr>
            <w:tcW w:w="4111" w:type="dxa"/>
            <w:shd w:val="clear" w:color="auto" w:fill="215E99" w:themeFill="text2" w:themeFillTint="BF"/>
          </w:tcPr>
          <w:p w14:paraId="4F321B23" w14:textId="77777777" w:rsidR="00DA6570" w:rsidRDefault="00DA6570">
            <w:pPr>
              <w:pStyle w:val="aff0"/>
            </w:pPr>
            <w:r>
              <w:rPr>
                <w:rFonts w:hint="eastAsia"/>
              </w:rPr>
              <w:t>作業名</w:t>
            </w:r>
          </w:p>
        </w:tc>
        <w:tc>
          <w:tcPr>
            <w:tcW w:w="1418" w:type="dxa"/>
            <w:shd w:val="clear" w:color="auto" w:fill="215E99" w:themeFill="text2" w:themeFillTint="BF"/>
          </w:tcPr>
          <w:p w14:paraId="5047EF45" w14:textId="77777777" w:rsidR="00DA6570" w:rsidRDefault="00DA6570">
            <w:pPr>
              <w:pStyle w:val="aff0"/>
            </w:pPr>
            <w:r>
              <w:rPr>
                <w:rFonts w:hint="eastAsia"/>
              </w:rPr>
              <w:t>主管部</w:t>
            </w:r>
          </w:p>
        </w:tc>
        <w:tc>
          <w:tcPr>
            <w:tcW w:w="1275" w:type="dxa"/>
            <w:shd w:val="clear" w:color="auto" w:fill="215E99" w:themeFill="text2" w:themeFillTint="BF"/>
          </w:tcPr>
          <w:p w14:paraId="72B316EF" w14:textId="77777777" w:rsidR="00DA6570" w:rsidRDefault="00DA6570">
            <w:pPr>
              <w:pStyle w:val="aff0"/>
            </w:pPr>
            <w:r>
              <w:rPr>
                <w:rFonts w:hint="eastAsia"/>
              </w:rPr>
              <w:t>工程管理支援業者</w:t>
            </w:r>
          </w:p>
        </w:tc>
        <w:tc>
          <w:tcPr>
            <w:tcW w:w="1560" w:type="dxa"/>
            <w:shd w:val="clear" w:color="auto" w:fill="215E99" w:themeFill="text2" w:themeFillTint="BF"/>
          </w:tcPr>
          <w:p w14:paraId="5B83CC1A" w14:textId="77777777" w:rsidR="00DA6570" w:rsidRDefault="00DA6570">
            <w:pPr>
              <w:pStyle w:val="aff0"/>
            </w:pPr>
            <w:r>
              <w:rPr>
                <w:rFonts w:hint="eastAsia"/>
              </w:rPr>
              <w:t>現行システム運用保守事業者</w:t>
            </w:r>
          </w:p>
        </w:tc>
        <w:tc>
          <w:tcPr>
            <w:tcW w:w="1530" w:type="dxa"/>
            <w:shd w:val="clear" w:color="auto" w:fill="215E99" w:themeFill="text2" w:themeFillTint="BF"/>
          </w:tcPr>
          <w:p w14:paraId="6A39F642" w14:textId="77777777" w:rsidR="00DA6570" w:rsidRDefault="00DA6570">
            <w:pPr>
              <w:pStyle w:val="aff0"/>
            </w:pPr>
            <w:r>
              <w:rPr>
                <w:rFonts w:hint="eastAsia"/>
              </w:rPr>
              <w:t>次期システム設計開発事業者</w:t>
            </w:r>
          </w:p>
        </w:tc>
      </w:tr>
      <w:tr w:rsidR="00DA6570" w14:paraId="63776C8D" w14:textId="77777777">
        <w:tc>
          <w:tcPr>
            <w:tcW w:w="562" w:type="dxa"/>
          </w:tcPr>
          <w:p w14:paraId="0FA286D5" w14:textId="77777777" w:rsidR="00DA6570" w:rsidRDefault="00DA6570">
            <w:pPr>
              <w:pStyle w:val="afff6"/>
            </w:pPr>
            <w:r>
              <w:rPr>
                <w:rFonts w:hint="eastAsia"/>
              </w:rPr>
              <w:t>1</w:t>
            </w:r>
          </w:p>
        </w:tc>
        <w:tc>
          <w:tcPr>
            <w:tcW w:w="4111" w:type="dxa"/>
          </w:tcPr>
          <w:p w14:paraId="691B5505" w14:textId="77777777" w:rsidR="00DA6570" w:rsidRDefault="00DA6570">
            <w:pPr>
              <w:pStyle w:val="afff6"/>
            </w:pPr>
            <w:r>
              <w:rPr>
                <w:rFonts w:hint="eastAsia"/>
              </w:rPr>
              <w:t>移行計画の作成</w:t>
            </w:r>
          </w:p>
        </w:tc>
        <w:tc>
          <w:tcPr>
            <w:tcW w:w="1418" w:type="dxa"/>
          </w:tcPr>
          <w:p w14:paraId="58999122" w14:textId="77777777" w:rsidR="00DA6570" w:rsidRDefault="00DA6570">
            <w:pPr>
              <w:pStyle w:val="afff6"/>
            </w:pPr>
            <w:r>
              <w:rPr>
                <w:rFonts w:hint="eastAsia"/>
              </w:rPr>
              <w:t>■</w:t>
            </w:r>
          </w:p>
        </w:tc>
        <w:tc>
          <w:tcPr>
            <w:tcW w:w="1275" w:type="dxa"/>
          </w:tcPr>
          <w:p w14:paraId="1661A9E8" w14:textId="77777777" w:rsidR="00DA6570" w:rsidRDefault="00DA6570">
            <w:pPr>
              <w:pStyle w:val="afff6"/>
            </w:pPr>
            <w:r>
              <w:rPr>
                <w:rFonts w:hint="eastAsia"/>
              </w:rPr>
              <w:t>●</w:t>
            </w:r>
          </w:p>
        </w:tc>
        <w:tc>
          <w:tcPr>
            <w:tcW w:w="1560" w:type="dxa"/>
          </w:tcPr>
          <w:p w14:paraId="3BBFF9FB" w14:textId="77777777" w:rsidR="00DA6570" w:rsidRDefault="00DA6570">
            <w:pPr>
              <w:pStyle w:val="afff6"/>
            </w:pPr>
            <w:r>
              <w:rPr>
                <w:rFonts w:hint="eastAsia"/>
              </w:rPr>
              <w:t>△</w:t>
            </w:r>
          </w:p>
        </w:tc>
        <w:tc>
          <w:tcPr>
            <w:tcW w:w="1530" w:type="dxa"/>
          </w:tcPr>
          <w:p w14:paraId="4EE5DDB6" w14:textId="77777777" w:rsidR="00DA6570" w:rsidRDefault="00DA6570">
            <w:pPr>
              <w:pStyle w:val="afff6"/>
            </w:pPr>
            <w:r>
              <w:rPr>
                <w:rFonts w:hint="eastAsia"/>
              </w:rPr>
              <w:t>◎</w:t>
            </w:r>
          </w:p>
        </w:tc>
      </w:tr>
      <w:tr w:rsidR="00DA6570" w14:paraId="2D30A82F" w14:textId="77777777">
        <w:tc>
          <w:tcPr>
            <w:tcW w:w="562" w:type="dxa"/>
          </w:tcPr>
          <w:p w14:paraId="778C4A77" w14:textId="77777777" w:rsidR="00DA6570" w:rsidRDefault="00DA6570">
            <w:pPr>
              <w:pStyle w:val="afff6"/>
            </w:pPr>
            <w:r>
              <w:rPr>
                <w:rFonts w:hint="eastAsia"/>
              </w:rPr>
              <w:t>2</w:t>
            </w:r>
          </w:p>
        </w:tc>
        <w:tc>
          <w:tcPr>
            <w:tcW w:w="4111" w:type="dxa"/>
          </w:tcPr>
          <w:p w14:paraId="5C11B0FD" w14:textId="77777777" w:rsidR="00DA6570" w:rsidRDefault="00DA6570">
            <w:pPr>
              <w:pStyle w:val="afff6"/>
            </w:pPr>
            <w:r>
              <w:rPr>
                <w:rFonts w:hint="eastAsia"/>
              </w:rPr>
              <w:t>移行データ準備・提供</w:t>
            </w:r>
          </w:p>
        </w:tc>
        <w:tc>
          <w:tcPr>
            <w:tcW w:w="1418" w:type="dxa"/>
          </w:tcPr>
          <w:p w14:paraId="2DBFBA32" w14:textId="77777777" w:rsidR="00DA6570" w:rsidRDefault="00DA6570">
            <w:pPr>
              <w:pStyle w:val="afff6"/>
            </w:pPr>
            <w:r>
              <w:rPr>
                <w:rFonts w:hint="eastAsia"/>
              </w:rPr>
              <w:t>◎・■</w:t>
            </w:r>
          </w:p>
        </w:tc>
        <w:tc>
          <w:tcPr>
            <w:tcW w:w="1275" w:type="dxa"/>
          </w:tcPr>
          <w:p w14:paraId="2F56D34D" w14:textId="77777777" w:rsidR="00DA6570" w:rsidRDefault="00DA6570">
            <w:pPr>
              <w:pStyle w:val="afff6"/>
            </w:pPr>
            <w:r>
              <w:rPr>
                <w:rFonts w:hint="eastAsia"/>
              </w:rPr>
              <w:t>●</w:t>
            </w:r>
          </w:p>
        </w:tc>
        <w:tc>
          <w:tcPr>
            <w:tcW w:w="1560" w:type="dxa"/>
          </w:tcPr>
          <w:p w14:paraId="30F50139" w14:textId="77777777" w:rsidR="00DA6570" w:rsidRDefault="00DA6570">
            <w:pPr>
              <w:pStyle w:val="afff6"/>
            </w:pPr>
            <w:r>
              <w:rPr>
                <w:rFonts w:hint="eastAsia"/>
              </w:rPr>
              <w:t>◎</w:t>
            </w:r>
          </w:p>
        </w:tc>
        <w:tc>
          <w:tcPr>
            <w:tcW w:w="1530" w:type="dxa"/>
          </w:tcPr>
          <w:p w14:paraId="423CAFCA" w14:textId="77777777" w:rsidR="00DA6570" w:rsidRDefault="00DA6570">
            <w:pPr>
              <w:pStyle w:val="afff6"/>
            </w:pPr>
            <w:r>
              <w:rPr>
                <w:rFonts w:hint="eastAsia"/>
              </w:rPr>
              <w:t>△</w:t>
            </w:r>
          </w:p>
        </w:tc>
      </w:tr>
      <w:tr w:rsidR="00DA6570" w14:paraId="0939DF64" w14:textId="77777777">
        <w:tc>
          <w:tcPr>
            <w:tcW w:w="562" w:type="dxa"/>
          </w:tcPr>
          <w:p w14:paraId="3EB0D7B5" w14:textId="77777777" w:rsidR="00DA6570" w:rsidRDefault="00DA6570">
            <w:pPr>
              <w:pStyle w:val="afff6"/>
            </w:pPr>
            <w:r>
              <w:rPr>
                <w:rFonts w:hint="eastAsia"/>
              </w:rPr>
              <w:t>3</w:t>
            </w:r>
          </w:p>
        </w:tc>
        <w:tc>
          <w:tcPr>
            <w:tcW w:w="4111" w:type="dxa"/>
          </w:tcPr>
          <w:p w14:paraId="21502348" w14:textId="77777777" w:rsidR="00DA6570" w:rsidRDefault="00DA6570">
            <w:pPr>
              <w:pStyle w:val="afff6"/>
            </w:pPr>
            <w:r>
              <w:rPr>
                <w:rFonts w:hint="eastAsia"/>
              </w:rPr>
              <w:t>移行データ分析</w:t>
            </w:r>
          </w:p>
        </w:tc>
        <w:tc>
          <w:tcPr>
            <w:tcW w:w="1418" w:type="dxa"/>
          </w:tcPr>
          <w:p w14:paraId="1A66438C" w14:textId="77777777" w:rsidR="00DA6570" w:rsidRDefault="00DA6570">
            <w:pPr>
              <w:pStyle w:val="afff6"/>
            </w:pPr>
            <w:r>
              <w:rPr>
                <w:rFonts w:hint="eastAsia"/>
              </w:rPr>
              <w:t>■</w:t>
            </w:r>
          </w:p>
        </w:tc>
        <w:tc>
          <w:tcPr>
            <w:tcW w:w="1275" w:type="dxa"/>
          </w:tcPr>
          <w:p w14:paraId="603A02C9" w14:textId="77777777" w:rsidR="00DA6570" w:rsidRDefault="00DA6570">
            <w:pPr>
              <w:pStyle w:val="afff6"/>
            </w:pPr>
            <w:r>
              <w:rPr>
                <w:rFonts w:hint="eastAsia"/>
              </w:rPr>
              <w:t>●</w:t>
            </w:r>
          </w:p>
        </w:tc>
        <w:tc>
          <w:tcPr>
            <w:tcW w:w="1560" w:type="dxa"/>
          </w:tcPr>
          <w:p w14:paraId="2C89CA50" w14:textId="77777777" w:rsidR="00DA6570" w:rsidRDefault="00DA6570">
            <w:pPr>
              <w:pStyle w:val="afff6"/>
            </w:pPr>
            <w:r>
              <w:rPr>
                <w:rFonts w:hint="eastAsia"/>
              </w:rPr>
              <w:t>△</w:t>
            </w:r>
          </w:p>
        </w:tc>
        <w:tc>
          <w:tcPr>
            <w:tcW w:w="1530" w:type="dxa"/>
          </w:tcPr>
          <w:p w14:paraId="3D232B1D" w14:textId="77777777" w:rsidR="00DA6570" w:rsidRDefault="00DA6570">
            <w:pPr>
              <w:pStyle w:val="afff6"/>
            </w:pPr>
            <w:r>
              <w:rPr>
                <w:rFonts w:hint="eastAsia"/>
              </w:rPr>
              <w:t>◎</w:t>
            </w:r>
          </w:p>
        </w:tc>
      </w:tr>
      <w:tr w:rsidR="00DA6570" w14:paraId="57BE4AE6" w14:textId="77777777">
        <w:tc>
          <w:tcPr>
            <w:tcW w:w="562" w:type="dxa"/>
          </w:tcPr>
          <w:p w14:paraId="0C3BA95E" w14:textId="77777777" w:rsidR="00DA6570" w:rsidRDefault="00DA6570">
            <w:pPr>
              <w:pStyle w:val="afff6"/>
            </w:pPr>
            <w:r>
              <w:rPr>
                <w:rFonts w:hint="eastAsia"/>
              </w:rPr>
              <w:t>4</w:t>
            </w:r>
          </w:p>
        </w:tc>
        <w:tc>
          <w:tcPr>
            <w:tcW w:w="4111" w:type="dxa"/>
          </w:tcPr>
          <w:p w14:paraId="67DD2ACD" w14:textId="77777777" w:rsidR="00DA6570" w:rsidRDefault="00DA6570">
            <w:pPr>
              <w:pStyle w:val="afff6"/>
            </w:pPr>
            <w:r>
              <w:rPr>
                <w:rFonts w:hint="eastAsia"/>
              </w:rPr>
              <w:t>移行設計</w:t>
            </w:r>
          </w:p>
        </w:tc>
        <w:tc>
          <w:tcPr>
            <w:tcW w:w="1418" w:type="dxa"/>
          </w:tcPr>
          <w:p w14:paraId="2ABFE865" w14:textId="77777777" w:rsidR="00DA6570" w:rsidRDefault="00DA6570">
            <w:pPr>
              <w:pStyle w:val="afff6"/>
            </w:pPr>
            <w:r>
              <w:rPr>
                <w:rFonts w:hint="eastAsia"/>
              </w:rPr>
              <w:t>■</w:t>
            </w:r>
          </w:p>
        </w:tc>
        <w:tc>
          <w:tcPr>
            <w:tcW w:w="1275" w:type="dxa"/>
          </w:tcPr>
          <w:p w14:paraId="1F433014" w14:textId="77777777" w:rsidR="00DA6570" w:rsidRDefault="00DA6570">
            <w:pPr>
              <w:pStyle w:val="afff6"/>
            </w:pPr>
            <w:r>
              <w:rPr>
                <w:rFonts w:hint="eastAsia"/>
              </w:rPr>
              <w:t>●</w:t>
            </w:r>
          </w:p>
        </w:tc>
        <w:tc>
          <w:tcPr>
            <w:tcW w:w="1560" w:type="dxa"/>
          </w:tcPr>
          <w:p w14:paraId="6F982A62" w14:textId="77777777" w:rsidR="00DA6570" w:rsidRDefault="00DA6570">
            <w:pPr>
              <w:pStyle w:val="afff6"/>
            </w:pPr>
          </w:p>
        </w:tc>
        <w:tc>
          <w:tcPr>
            <w:tcW w:w="1530" w:type="dxa"/>
          </w:tcPr>
          <w:p w14:paraId="3B9ED781" w14:textId="77777777" w:rsidR="00DA6570" w:rsidRDefault="00DA6570">
            <w:pPr>
              <w:pStyle w:val="afff6"/>
            </w:pPr>
            <w:r>
              <w:rPr>
                <w:rFonts w:hint="eastAsia"/>
              </w:rPr>
              <w:t>◎</w:t>
            </w:r>
          </w:p>
        </w:tc>
      </w:tr>
      <w:tr w:rsidR="00DA6570" w14:paraId="244593F1" w14:textId="77777777">
        <w:tc>
          <w:tcPr>
            <w:tcW w:w="562" w:type="dxa"/>
          </w:tcPr>
          <w:p w14:paraId="3A4C4DFE" w14:textId="77777777" w:rsidR="00DA6570" w:rsidRDefault="00DA6570">
            <w:pPr>
              <w:pStyle w:val="afff6"/>
            </w:pPr>
            <w:r>
              <w:rPr>
                <w:rFonts w:hint="eastAsia"/>
              </w:rPr>
              <w:t>5</w:t>
            </w:r>
          </w:p>
        </w:tc>
        <w:tc>
          <w:tcPr>
            <w:tcW w:w="4111" w:type="dxa"/>
          </w:tcPr>
          <w:p w14:paraId="1C58ED74" w14:textId="77777777" w:rsidR="00DA6570" w:rsidRDefault="00DA6570">
            <w:pPr>
              <w:pStyle w:val="afff6"/>
            </w:pPr>
            <w:r>
              <w:rPr>
                <w:rFonts w:hint="eastAsia"/>
              </w:rPr>
              <w:t>データ移行サーバ・ツール開発</w:t>
            </w:r>
          </w:p>
        </w:tc>
        <w:tc>
          <w:tcPr>
            <w:tcW w:w="1418" w:type="dxa"/>
          </w:tcPr>
          <w:p w14:paraId="1A9A4F5D" w14:textId="77777777" w:rsidR="00DA6570" w:rsidRDefault="00DA6570">
            <w:pPr>
              <w:pStyle w:val="afff6"/>
            </w:pPr>
            <w:r>
              <w:rPr>
                <w:rFonts w:hint="eastAsia"/>
              </w:rPr>
              <w:t>■</w:t>
            </w:r>
          </w:p>
        </w:tc>
        <w:tc>
          <w:tcPr>
            <w:tcW w:w="1275" w:type="dxa"/>
          </w:tcPr>
          <w:p w14:paraId="2CE35C8E" w14:textId="77777777" w:rsidR="00DA6570" w:rsidRDefault="00DA6570">
            <w:pPr>
              <w:pStyle w:val="afff6"/>
            </w:pPr>
            <w:r>
              <w:rPr>
                <w:rFonts w:hint="eastAsia"/>
              </w:rPr>
              <w:t>●</w:t>
            </w:r>
          </w:p>
        </w:tc>
        <w:tc>
          <w:tcPr>
            <w:tcW w:w="1560" w:type="dxa"/>
          </w:tcPr>
          <w:p w14:paraId="29628F26" w14:textId="77777777" w:rsidR="00DA6570" w:rsidRDefault="00DA6570">
            <w:pPr>
              <w:pStyle w:val="afff6"/>
            </w:pPr>
          </w:p>
        </w:tc>
        <w:tc>
          <w:tcPr>
            <w:tcW w:w="1530" w:type="dxa"/>
          </w:tcPr>
          <w:p w14:paraId="451A7D4C" w14:textId="77777777" w:rsidR="00DA6570" w:rsidRDefault="00DA6570">
            <w:pPr>
              <w:pStyle w:val="afff6"/>
            </w:pPr>
            <w:r>
              <w:rPr>
                <w:rFonts w:hint="eastAsia"/>
              </w:rPr>
              <w:t>◎</w:t>
            </w:r>
          </w:p>
        </w:tc>
      </w:tr>
      <w:tr w:rsidR="00DA6570" w14:paraId="0A6479D6" w14:textId="77777777">
        <w:tc>
          <w:tcPr>
            <w:tcW w:w="562" w:type="dxa"/>
          </w:tcPr>
          <w:p w14:paraId="1C495B65" w14:textId="77777777" w:rsidR="00DA6570" w:rsidRDefault="00DA6570">
            <w:pPr>
              <w:pStyle w:val="afff6"/>
            </w:pPr>
            <w:r>
              <w:rPr>
                <w:rFonts w:hint="eastAsia"/>
              </w:rPr>
              <w:t>6</w:t>
            </w:r>
          </w:p>
        </w:tc>
        <w:tc>
          <w:tcPr>
            <w:tcW w:w="4111" w:type="dxa"/>
          </w:tcPr>
          <w:p w14:paraId="4543F92C" w14:textId="77777777" w:rsidR="00DA6570" w:rsidRDefault="00DA6570">
            <w:pPr>
              <w:pStyle w:val="afff6"/>
            </w:pPr>
            <w:r>
              <w:rPr>
                <w:rFonts w:hint="eastAsia"/>
              </w:rPr>
              <w:t>移行リハーサル</w:t>
            </w:r>
          </w:p>
        </w:tc>
        <w:tc>
          <w:tcPr>
            <w:tcW w:w="1418" w:type="dxa"/>
          </w:tcPr>
          <w:p w14:paraId="5BBAF1C3" w14:textId="77777777" w:rsidR="00DA6570" w:rsidRDefault="00DA6570">
            <w:pPr>
              <w:pStyle w:val="afff6"/>
            </w:pPr>
            <w:r>
              <w:rPr>
                <w:rFonts w:hint="eastAsia"/>
              </w:rPr>
              <w:t>■</w:t>
            </w:r>
          </w:p>
        </w:tc>
        <w:tc>
          <w:tcPr>
            <w:tcW w:w="1275" w:type="dxa"/>
          </w:tcPr>
          <w:p w14:paraId="2DD9AB72" w14:textId="77777777" w:rsidR="00DA6570" w:rsidRDefault="00DA6570">
            <w:pPr>
              <w:pStyle w:val="afff6"/>
            </w:pPr>
            <w:r>
              <w:rPr>
                <w:rFonts w:hint="eastAsia"/>
              </w:rPr>
              <w:t>●</w:t>
            </w:r>
          </w:p>
        </w:tc>
        <w:tc>
          <w:tcPr>
            <w:tcW w:w="1560" w:type="dxa"/>
          </w:tcPr>
          <w:p w14:paraId="1292F395" w14:textId="77777777" w:rsidR="00DA6570" w:rsidRDefault="00DA6570">
            <w:pPr>
              <w:pStyle w:val="afff6"/>
            </w:pPr>
            <w:r>
              <w:rPr>
                <w:rFonts w:hint="eastAsia"/>
              </w:rPr>
              <w:t>△</w:t>
            </w:r>
          </w:p>
        </w:tc>
        <w:tc>
          <w:tcPr>
            <w:tcW w:w="1530" w:type="dxa"/>
          </w:tcPr>
          <w:p w14:paraId="2A975354" w14:textId="77777777" w:rsidR="00DA6570" w:rsidRDefault="00DA6570">
            <w:pPr>
              <w:pStyle w:val="afff6"/>
            </w:pPr>
            <w:r>
              <w:rPr>
                <w:rFonts w:hint="eastAsia"/>
              </w:rPr>
              <w:t>◎</w:t>
            </w:r>
          </w:p>
        </w:tc>
      </w:tr>
      <w:tr w:rsidR="00DA6570" w14:paraId="7945A02B" w14:textId="77777777">
        <w:tc>
          <w:tcPr>
            <w:tcW w:w="562" w:type="dxa"/>
          </w:tcPr>
          <w:p w14:paraId="4BA2C2AF" w14:textId="77777777" w:rsidR="00DA6570" w:rsidRDefault="00DA6570">
            <w:pPr>
              <w:pStyle w:val="afff6"/>
            </w:pPr>
            <w:r>
              <w:rPr>
                <w:rFonts w:hint="eastAsia"/>
              </w:rPr>
              <w:t>7</w:t>
            </w:r>
          </w:p>
        </w:tc>
        <w:tc>
          <w:tcPr>
            <w:tcW w:w="4111" w:type="dxa"/>
          </w:tcPr>
          <w:p w14:paraId="3E139967" w14:textId="77777777" w:rsidR="00DA6570" w:rsidRDefault="00DA6570">
            <w:pPr>
              <w:pStyle w:val="afff6"/>
            </w:pPr>
            <w:r>
              <w:rPr>
                <w:rFonts w:hint="eastAsia"/>
              </w:rPr>
              <w:t>移行判定</w:t>
            </w:r>
          </w:p>
        </w:tc>
        <w:tc>
          <w:tcPr>
            <w:tcW w:w="1418" w:type="dxa"/>
          </w:tcPr>
          <w:p w14:paraId="10F0D87E" w14:textId="77777777" w:rsidR="00DA6570" w:rsidRDefault="00DA6570">
            <w:pPr>
              <w:pStyle w:val="afff6"/>
            </w:pPr>
            <w:r>
              <w:rPr>
                <w:rFonts w:hint="eastAsia"/>
              </w:rPr>
              <w:t>◎・■</w:t>
            </w:r>
          </w:p>
        </w:tc>
        <w:tc>
          <w:tcPr>
            <w:tcW w:w="1275" w:type="dxa"/>
          </w:tcPr>
          <w:p w14:paraId="02AE059C" w14:textId="77777777" w:rsidR="00DA6570" w:rsidRDefault="00DA6570">
            <w:pPr>
              <w:pStyle w:val="afff6"/>
            </w:pPr>
            <w:r>
              <w:rPr>
                <w:rFonts w:hint="eastAsia"/>
              </w:rPr>
              <w:t>●</w:t>
            </w:r>
          </w:p>
        </w:tc>
        <w:tc>
          <w:tcPr>
            <w:tcW w:w="1560" w:type="dxa"/>
          </w:tcPr>
          <w:p w14:paraId="6919EF1C" w14:textId="77777777" w:rsidR="00DA6570" w:rsidRDefault="00DA6570">
            <w:pPr>
              <w:pStyle w:val="afff6"/>
            </w:pPr>
          </w:p>
        </w:tc>
        <w:tc>
          <w:tcPr>
            <w:tcW w:w="1530" w:type="dxa"/>
          </w:tcPr>
          <w:p w14:paraId="22F70348" w14:textId="77777777" w:rsidR="00DA6570" w:rsidRDefault="00DA6570">
            <w:pPr>
              <w:pStyle w:val="afff6"/>
            </w:pPr>
            <w:r>
              <w:rPr>
                <w:rFonts w:hint="eastAsia"/>
              </w:rPr>
              <w:t>◎</w:t>
            </w:r>
          </w:p>
        </w:tc>
      </w:tr>
      <w:tr w:rsidR="00DA6570" w14:paraId="36923A39" w14:textId="77777777">
        <w:tc>
          <w:tcPr>
            <w:tcW w:w="562" w:type="dxa"/>
          </w:tcPr>
          <w:p w14:paraId="7F1E889B" w14:textId="77777777" w:rsidR="00DA6570" w:rsidRDefault="00DA6570">
            <w:pPr>
              <w:pStyle w:val="afff6"/>
            </w:pPr>
            <w:r>
              <w:rPr>
                <w:rFonts w:hint="eastAsia"/>
              </w:rPr>
              <w:t>8</w:t>
            </w:r>
          </w:p>
        </w:tc>
        <w:tc>
          <w:tcPr>
            <w:tcW w:w="4111" w:type="dxa"/>
          </w:tcPr>
          <w:p w14:paraId="516B8D3B" w14:textId="77777777" w:rsidR="00DA6570" w:rsidRDefault="00DA6570">
            <w:pPr>
              <w:pStyle w:val="afff6"/>
            </w:pPr>
            <w:r>
              <w:rPr>
                <w:rFonts w:hint="eastAsia"/>
              </w:rPr>
              <w:t>本番移行</w:t>
            </w:r>
          </w:p>
        </w:tc>
        <w:tc>
          <w:tcPr>
            <w:tcW w:w="1418" w:type="dxa"/>
          </w:tcPr>
          <w:p w14:paraId="2615F211" w14:textId="77777777" w:rsidR="00DA6570" w:rsidRDefault="00DA6570">
            <w:pPr>
              <w:pStyle w:val="afff6"/>
            </w:pPr>
            <w:r>
              <w:rPr>
                <w:rFonts w:hint="eastAsia"/>
              </w:rPr>
              <w:t>■</w:t>
            </w:r>
          </w:p>
        </w:tc>
        <w:tc>
          <w:tcPr>
            <w:tcW w:w="1275" w:type="dxa"/>
          </w:tcPr>
          <w:p w14:paraId="32F443A7" w14:textId="77777777" w:rsidR="00DA6570" w:rsidRDefault="00DA6570">
            <w:pPr>
              <w:pStyle w:val="afff6"/>
            </w:pPr>
            <w:r>
              <w:rPr>
                <w:rFonts w:hint="eastAsia"/>
              </w:rPr>
              <w:t>●</w:t>
            </w:r>
          </w:p>
        </w:tc>
        <w:tc>
          <w:tcPr>
            <w:tcW w:w="1560" w:type="dxa"/>
          </w:tcPr>
          <w:p w14:paraId="5FD43076" w14:textId="77777777" w:rsidR="00DA6570" w:rsidRDefault="00DA6570">
            <w:pPr>
              <w:pStyle w:val="afff6"/>
            </w:pPr>
            <w:r>
              <w:rPr>
                <w:rFonts w:hint="eastAsia"/>
              </w:rPr>
              <w:t>△</w:t>
            </w:r>
          </w:p>
        </w:tc>
        <w:tc>
          <w:tcPr>
            <w:tcW w:w="1530" w:type="dxa"/>
          </w:tcPr>
          <w:p w14:paraId="6A54140E" w14:textId="77777777" w:rsidR="00DA6570" w:rsidRDefault="00DA6570">
            <w:pPr>
              <w:pStyle w:val="afff6"/>
            </w:pPr>
            <w:r>
              <w:rPr>
                <w:rFonts w:hint="eastAsia"/>
              </w:rPr>
              <w:t>◎</w:t>
            </w:r>
          </w:p>
        </w:tc>
      </w:tr>
      <w:tr w:rsidR="00DA6570" w14:paraId="45138A77" w14:textId="77777777">
        <w:tc>
          <w:tcPr>
            <w:tcW w:w="562" w:type="dxa"/>
          </w:tcPr>
          <w:p w14:paraId="22D06E15" w14:textId="77777777" w:rsidR="00DA6570" w:rsidRDefault="00DA6570">
            <w:pPr>
              <w:pStyle w:val="afff6"/>
            </w:pPr>
            <w:r>
              <w:rPr>
                <w:rFonts w:hint="eastAsia"/>
              </w:rPr>
              <w:t>9</w:t>
            </w:r>
          </w:p>
        </w:tc>
        <w:tc>
          <w:tcPr>
            <w:tcW w:w="4111" w:type="dxa"/>
          </w:tcPr>
          <w:p w14:paraId="311BD925" w14:textId="77777777" w:rsidR="00DA6570" w:rsidRDefault="00DA6570">
            <w:pPr>
              <w:pStyle w:val="afff6"/>
            </w:pPr>
            <w:r>
              <w:rPr>
                <w:rFonts w:hint="eastAsia"/>
              </w:rPr>
              <w:t>稼動判定</w:t>
            </w:r>
          </w:p>
        </w:tc>
        <w:tc>
          <w:tcPr>
            <w:tcW w:w="1418" w:type="dxa"/>
          </w:tcPr>
          <w:p w14:paraId="14663F27" w14:textId="77777777" w:rsidR="00DA6570" w:rsidRDefault="00DA6570">
            <w:pPr>
              <w:pStyle w:val="afff6"/>
            </w:pPr>
            <w:r>
              <w:rPr>
                <w:rFonts w:hint="eastAsia"/>
              </w:rPr>
              <w:t>◎・■</w:t>
            </w:r>
          </w:p>
        </w:tc>
        <w:tc>
          <w:tcPr>
            <w:tcW w:w="1275" w:type="dxa"/>
          </w:tcPr>
          <w:p w14:paraId="3191856C" w14:textId="77777777" w:rsidR="00DA6570" w:rsidRDefault="00DA6570">
            <w:pPr>
              <w:pStyle w:val="afff6"/>
            </w:pPr>
            <w:r>
              <w:rPr>
                <w:rFonts w:hint="eastAsia"/>
              </w:rPr>
              <w:t>●</w:t>
            </w:r>
          </w:p>
        </w:tc>
        <w:tc>
          <w:tcPr>
            <w:tcW w:w="1560" w:type="dxa"/>
          </w:tcPr>
          <w:p w14:paraId="36B85A4D" w14:textId="77777777" w:rsidR="00DA6570" w:rsidRDefault="00DA6570">
            <w:pPr>
              <w:pStyle w:val="afff6"/>
            </w:pPr>
          </w:p>
        </w:tc>
        <w:tc>
          <w:tcPr>
            <w:tcW w:w="1530" w:type="dxa"/>
          </w:tcPr>
          <w:p w14:paraId="596CFC2F" w14:textId="77777777" w:rsidR="00DA6570" w:rsidRDefault="00DA6570">
            <w:pPr>
              <w:pStyle w:val="afff6"/>
            </w:pPr>
            <w:r>
              <w:rPr>
                <w:rFonts w:hint="eastAsia"/>
              </w:rPr>
              <w:t>◎</w:t>
            </w:r>
          </w:p>
        </w:tc>
      </w:tr>
    </w:tbl>
    <w:p w14:paraId="19B3C695" w14:textId="77777777" w:rsidR="00DA6570" w:rsidRDefault="00DA6570" w:rsidP="00DA6570">
      <w:pPr>
        <w:rPr>
          <w:lang w:eastAsia="zh-TW"/>
        </w:rPr>
      </w:pPr>
      <w:r>
        <w:rPr>
          <w:rFonts w:hint="eastAsia"/>
          <w:lang w:eastAsia="zh-TW"/>
        </w:rPr>
        <w:t>◎：主体者、●：確認者、■：承認者、△：支援者</w:t>
      </w:r>
    </w:p>
    <w:p w14:paraId="20D60352" w14:textId="77777777" w:rsidR="00DA6570" w:rsidRDefault="00DA6570" w:rsidP="00DA6570">
      <w:pPr>
        <w:rPr>
          <w:lang w:eastAsia="zh-TW"/>
        </w:rPr>
      </w:pPr>
    </w:p>
    <w:p w14:paraId="3A7E1AF6" w14:textId="77777777" w:rsidR="003719D2" w:rsidRDefault="003719D2" w:rsidP="00DA6570">
      <w:pPr>
        <w:rPr>
          <w:lang w:eastAsia="zh-TW"/>
        </w:rPr>
      </w:pPr>
    </w:p>
    <w:p w14:paraId="4D4A1550" w14:textId="77777777" w:rsidR="00DA6570" w:rsidRDefault="00DA6570" w:rsidP="00DA6570">
      <w:r>
        <w:rPr>
          <w:rFonts w:hint="eastAsia"/>
        </w:rPr>
        <w:t>ECサイト構築における移行対象データ（例）</w:t>
      </w:r>
    </w:p>
    <w:tbl>
      <w:tblPr>
        <w:tblStyle w:val="aa"/>
        <w:tblW w:w="0" w:type="auto"/>
        <w:tblLook w:val="04A0" w:firstRow="1" w:lastRow="0" w:firstColumn="1" w:lastColumn="0" w:noHBand="0" w:noVBand="1"/>
      </w:tblPr>
      <w:tblGrid>
        <w:gridCol w:w="704"/>
        <w:gridCol w:w="1559"/>
        <w:gridCol w:w="3828"/>
        <w:gridCol w:w="1275"/>
        <w:gridCol w:w="3090"/>
      </w:tblGrid>
      <w:tr w:rsidR="00DA6570" w14:paraId="5AFCC50C" w14:textId="77777777">
        <w:tc>
          <w:tcPr>
            <w:tcW w:w="704" w:type="dxa"/>
            <w:shd w:val="clear" w:color="auto" w:fill="215E99" w:themeFill="text2" w:themeFillTint="BF"/>
          </w:tcPr>
          <w:p w14:paraId="2E208491" w14:textId="77777777" w:rsidR="00DA6570" w:rsidRDefault="00DA6570">
            <w:pPr>
              <w:pStyle w:val="aff0"/>
            </w:pPr>
            <w:r>
              <w:rPr>
                <w:rFonts w:hint="eastAsia"/>
              </w:rPr>
              <w:t>NO</w:t>
            </w:r>
          </w:p>
        </w:tc>
        <w:tc>
          <w:tcPr>
            <w:tcW w:w="1559" w:type="dxa"/>
            <w:shd w:val="clear" w:color="auto" w:fill="215E99" w:themeFill="text2" w:themeFillTint="BF"/>
          </w:tcPr>
          <w:p w14:paraId="308A74BC" w14:textId="77777777" w:rsidR="00DA6570" w:rsidRDefault="00DA6570">
            <w:pPr>
              <w:pStyle w:val="aff0"/>
            </w:pPr>
            <w:r>
              <w:rPr>
                <w:rFonts w:hint="eastAsia"/>
              </w:rPr>
              <w:t>移行元</w:t>
            </w:r>
          </w:p>
        </w:tc>
        <w:tc>
          <w:tcPr>
            <w:tcW w:w="3828" w:type="dxa"/>
            <w:shd w:val="clear" w:color="auto" w:fill="215E99" w:themeFill="text2" w:themeFillTint="BF"/>
          </w:tcPr>
          <w:p w14:paraId="4AAD23C4" w14:textId="77777777" w:rsidR="00DA6570" w:rsidRDefault="00DA6570">
            <w:pPr>
              <w:pStyle w:val="aff0"/>
            </w:pPr>
            <w:r>
              <w:rPr>
                <w:rFonts w:hint="eastAsia"/>
              </w:rPr>
              <w:t>移行対象業務</w:t>
            </w:r>
          </w:p>
        </w:tc>
        <w:tc>
          <w:tcPr>
            <w:tcW w:w="1275" w:type="dxa"/>
            <w:shd w:val="clear" w:color="auto" w:fill="215E99" w:themeFill="text2" w:themeFillTint="BF"/>
          </w:tcPr>
          <w:p w14:paraId="6F41FD60" w14:textId="77777777" w:rsidR="00DA6570" w:rsidRDefault="00DA6570">
            <w:pPr>
              <w:pStyle w:val="aff0"/>
            </w:pPr>
            <w:r>
              <w:rPr>
                <w:rFonts w:hint="eastAsia"/>
              </w:rPr>
              <w:t>件数</w:t>
            </w:r>
          </w:p>
        </w:tc>
        <w:tc>
          <w:tcPr>
            <w:tcW w:w="3090" w:type="dxa"/>
            <w:shd w:val="clear" w:color="auto" w:fill="215E99" w:themeFill="text2" w:themeFillTint="BF"/>
          </w:tcPr>
          <w:p w14:paraId="51A250A6" w14:textId="77777777" w:rsidR="00DA6570" w:rsidRDefault="00DA6570">
            <w:pPr>
              <w:pStyle w:val="aff0"/>
            </w:pPr>
            <w:r>
              <w:rPr>
                <w:rFonts w:hint="eastAsia"/>
              </w:rPr>
              <w:t>提供方法</w:t>
            </w:r>
          </w:p>
        </w:tc>
      </w:tr>
      <w:tr w:rsidR="00DA6570" w14:paraId="4276CB5B" w14:textId="77777777">
        <w:tc>
          <w:tcPr>
            <w:tcW w:w="704" w:type="dxa"/>
          </w:tcPr>
          <w:p w14:paraId="2E2047E9" w14:textId="77777777" w:rsidR="00DA6570" w:rsidRDefault="00DA6570" w:rsidP="008640C4">
            <w:pPr>
              <w:pStyle w:val="afff6"/>
            </w:pPr>
            <w:r>
              <w:rPr>
                <w:rFonts w:hint="eastAsia"/>
              </w:rPr>
              <w:t>1</w:t>
            </w:r>
          </w:p>
        </w:tc>
        <w:tc>
          <w:tcPr>
            <w:tcW w:w="1559" w:type="dxa"/>
            <w:vMerge w:val="restart"/>
          </w:tcPr>
          <w:p w14:paraId="2773745D" w14:textId="77777777" w:rsidR="00DA6570" w:rsidRDefault="00DA6570" w:rsidP="008640C4">
            <w:pPr>
              <w:pStyle w:val="afff6"/>
            </w:pPr>
            <w:r>
              <w:rPr>
                <w:rFonts w:hint="eastAsia"/>
              </w:rPr>
              <w:t>商品情報</w:t>
            </w:r>
          </w:p>
        </w:tc>
        <w:tc>
          <w:tcPr>
            <w:tcW w:w="3828" w:type="dxa"/>
          </w:tcPr>
          <w:p w14:paraId="1343C88A" w14:textId="77777777" w:rsidR="00DA6570" w:rsidRDefault="00DA6570" w:rsidP="008640C4">
            <w:pPr>
              <w:pStyle w:val="afff6"/>
            </w:pPr>
            <w:r>
              <w:rPr>
                <w:rFonts w:hint="eastAsia"/>
              </w:rPr>
              <w:t>商品テーブル</w:t>
            </w:r>
          </w:p>
        </w:tc>
        <w:tc>
          <w:tcPr>
            <w:tcW w:w="1275" w:type="dxa"/>
          </w:tcPr>
          <w:p w14:paraId="2A7104D1" w14:textId="77777777" w:rsidR="00DA6570" w:rsidRDefault="00DA6570" w:rsidP="008640C4">
            <w:pPr>
              <w:pStyle w:val="afff6"/>
            </w:pPr>
            <w:r>
              <w:rPr>
                <w:rFonts w:hint="eastAsia"/>
              </w:rPr>
              <w:t>XX</w:t>
            </w:r>
          </w:p>
        </w:tc>
        <w:tc>
          <w:tcPr>
            <w:tcW w:w="3090" w:type="dxa"/>
          </w:tcPr>
          <w:p w14:paraId="4CD27F9F" w14:textId="77777777" w:rsidR="00DA6570" w:rsidRDefault="00DA6570" w:rsidP="008640C4">
            <w:pPr>
              <w:pStyle w:val="afff6"/>
            </w:pPr>
            <w:r>
              <w:rPr>
                <w:rFonts w:hint="eastAsia"/>
              </w:rPr>
              <w:t>CSV形式での提供</w:t>
            </w:r>
          </w:p>
        </w:tc>
      </w:tr>
      <w:tr w:rsidR="00DA6570" w14:paraId="233FFC7A" w14:textId="77777777">
        <w:tc>
          <w:tcPr>
            <w:tcW w:w="704" w:type="dxa"/>
          </w:tcPr>
          <w:p w14:paraId="62643EAB" w14:textId="77777777" w:rsidR="00DA6570" w:rsidRDefault="00DA6570" w:rsidP="008640C4">
            <w:pPr>
              <w:pStyle w:val="afff6"/>
            </w:pPr>
            <w:r>
              <w:rPr>
                <w:rFonts w:hint="eastAsia"/>
              </w:rPr>
              <w:t>2</w:t>
            </w:r>
          </w:p>
        </w:tc>
        <w:tc>
          <w:tcPr>
            <w:tcW w:w="1559" w:type="dxa"/>
            <w:vMerge/>
          </w:tcPr>
          <w:p w14:paraId="3AC51371" w14:textId="77777777" w:rsidR="00DA6570" w:rsidRDefault="00DA6570" w:rsidP="008640C4">
            <w:pPr>
              <w:pStyle w:val="afff6"/>
            </w:pPr>
          </w:p>
        </w:tc>
        <w:tc>
          <w:tcPr>
            <w:tcW w:w="3828" w:type="dxa"/>
          </w:tcPr>
          <w:p w14:paraId="3587B06A" w14:textId="77777777" w:rsidR="00DA6570" w:rsidRDefault="00DA6570" w:rsidP="008640C4">
            <w:pPr>
              <w:pStyle w:val="afff6"/>
            </w:pPr>
            <w:r>
              <w:rPr>
                <w:rFonts w:hint="eastAsia"/>
              </w:rPr>
              <w:t>新規登録ファイル</w:t>
            </w:r>
          </w:p>
        </w:tc>
        <w:tc>
          <w:tcPr>
            <w:tcW w:w="1275" w:type="dxa"/>
          </w:tcPr>
          <w:p w14:paraId="3187AE99" w14:textId="77777777" w:rsidR="00DA6570" w:rsidRDefault="00DA6570" w:rsidP="008640C4">
            <w:pPr>
              <w:pStyle w:val="afff6"/>
            </w:pPr>
            <w:r>
              <w:rPr>
                <w:rFonts w:hint="eastAsia"/>
              </w:rPr>
              <w:t>XX</w:t>
            </w:r>
          </w:p>
        </w:tc>
        <w:tc>
          <w:tcPr>
            <w:tcW w:w="3090" w:type="dxa"/>
          </w:tcPr>
          <w:p w14:paraId="3D41E020" w14:textId="77777777" w:rsidR="00DA6570" w:rsidRDefault="00DA6570" w:rsidP="008640C4">
            <w:pPr>
              <w:pStyle w:val="afff6"/>
            </w:pPr>
            <w:r>
              <w:rPr>
                <w:rFonts w:hint="eastAsia"/>
              </w:rPr>
              <w:t>CSV形式での提供</w:t>
            </w:r>
          </w:p>
        </w:tc>
      </w:tr>
      <w:tr w:rsidR="00DA6570" w14:paraId="1A9D2E56" w14:textId="77777777">
        <w:tc>
          <w:tcPr>
            <w:tcW w:w="704" w:type="dxa"/>
          </w:tcPr>
          <w:p w14:paraId="68C5876B" w14:textId="77777777" w:rsidR="00DA6570" w:rsidRDefault="00DA6570" w:rsidP="008640C4">
            <w:pPr>
              <w:pStyle w:val="afff6"/>
            </w:pPr>
            <w:r>
              <w:rPr>
                <w:rFonts w:hint="eastAsia"/>
              </w:rPr>
              <w:t>3</w:t>
            </w:r>
          </w:p>
        </w:tc>
        <w:tc>
          <w:tcPr>
            <w:tcW w:w="1559" w:type="dxa"/>
            <w:vMerge/>
          </w:tcPr>
          <w:p w14:paraId="7CE90F6D" w14:textId="77777777" w:rsidR="00DA6570" w:rsidRDefault="00DA6570" w:rsidP="008640C4">
            <w:pPr>
              <w:pStyle w:val="afff6"/>
            </w:pPr>
          </w:p>
        </w:tc>
        <w:tc>
          <w:tcPr>
            <w:tcW w:w="3828" w:type="dxa"/>
          </w:tcPr>
          <w:p w14:paraId="1401B698" w14:textId="77777777" w:rsidR="00DA6570" w:rsidRDefault="00DA6570" w:rsidP="008640C4">
            <w:pPr>
              <w:pStyle w:val="afff6"/>
            </w:pPr>
            <w:r>
              <w:rPr>
                <w:rFonts w:hint="eastAsia"/>
              </w:rPr>
              <w:t>商品情報</w:t>
            </w:r>
          </w:p>
        </w:tc>
        <w:tc>
          <w:tcPr>
            <w:tcW w:w="1275" w:type="dxa"/>
          </w:tcPr>
          <w:p w14:paraId="20C6B193" w14:textId="77777777" w:rsidR="00DA6570" w:rsidRDefault="00DA6570" w:rsidP="008640C4">
            <w:pPr>
              <w:pStyle w:val="afff6"/>
            </w:pPr>
            <w:r>
              <w:rPr>
                <w:rFonts w:hint="eastAsia"/>
              </w:rPr>
              <w:t>XX</w:t>
            </w:r>
          </w:p>
        </w:tc>
        <w:tc>
          <w:tcPr>
            <w:tcW w:w="3090" w:type="dxa"/>
          </w:tcPr>
          <w:p w14:paraId="01970B67" w14:textId="77777777" w:rsidR="00DA6570" w:rsidRDefault="00DA6570" w:rsidP="008640C4">
            <w:pPr>
              <w:pStyle w:val="afff6"/>
            </w:pPr>
            <w:r>
              <w:rPr>
                <w:rFonts w:hint="eastAsia"/>
              </w:rPr>
              <w:t>CSV形式での提供</w:t>
            </w:r>
          </w:p>
        </w:tc>
      </w:tr>
    </w:tbl>
    <w:p w14:paraId="1B074A66" w14:textId="77777777" w:rsidR="00DA6570" w:rsidRPr="005F06F8" w:rsidRDefault="00DA6570" w:rsidP="00DA6570">
      <w:pPr>
        <w:ind w:firstLineChars="0" w:firstLine="0"/>
      </w:pPr>
    </w:p>
    <w:p w14:paraId="01BDF008" w14:textId="77777777" w:rsidR="00DA6570" w:rsidRDefault="00DA6570" w:rsidP="00DA6570">
      <w:pPr>
        <w:pStyle w:val="61"/>
      </w:pPr>
      <w:r>
        <w:rPr>
          <w:rFonts w:hint="eastAsia"/>
        </w:rPr>
        <w:t>引継ぎに関する事項</w:t>
      </w:r>
    </w:p>
    <w:p w14:paraId="6EAE0AE1" w14:textId="77777777" w:rsidR="00DA6570" w:rsidRDefault="00DA6570" w:rsidP="00DA6570">
      <w:r w:rsidRPr="00E36480">
        <w:t>情報システムの構築</w:t>
      </w:r>
      <w:r>
        <w:t>および</w:t>
      </w:r>
      <w:r w:rsidRPr="00E36480">
        <w:t>テストが完了し本番運用に移行する際、</w:t>
      </w:r>
      <w:r>
        <w:rPr>
          <w:rFonts w:hint="eastAsia"/>
        </w:rPr>
        <w:t>また</w:t>
      </w:r>
      <w:r w:rsidRPr="00E36480">
        <w:t>は年度の節目</w:t>
      </w:r>
      <w:r>
        <w:rPr>
          <w:rFonts w:hint="eastAsia"/>
        </w:rPr>
        <w:t>など</w:t>
      </w:r>
      <w:r w:rsidRPr="00E36480">
        <w:t>で事業者や要員が交代する場合、円滑な業務運営を維持するためには、あらかじめ引継ぎ項目を整理し、想定しておくことが重要です。現在その作業を担当している事業者を「引継ぎ元」と定義し、その事業者が担当している作業を「引継ぎ内容」として明らかにします。基本的には事業者ごとに作業・成果物</w:t>
      </w:r>
      <w:r>
        <w:rPr>
          <w:rFonts w:hint="eastAsia"/>
        </w:rPr>
        <w:t>など</w:t>
      </w:r>
      <w:r w:rsidRPr="00E36480">
        <w:t>を定義した契約が存在しているため、その内容を</w:t>
      </w:r>
      <w:r>
        <w:rPr>
          <w:rFonts w:hint="eastAsia"/>
        </w:rPr>
        <w:t>もと</w:t>
      </w:r>
      <w:r w:rsidRPr="00E36480">
        <w:t>に整理すると効率的です。引継ぎ期間は</w:t>
      </w:r>
      <w:r>
        <w:rPr>
          <w:rFonts w:hint="eastAsia"/>
        </w:rPr>
        <w:t>1ヶ月</w:t>
      </w:r>
      <w:r w:rsidRPr="00E36480">
        <w:t>程度を設定する</w:t>
      </w:r>
      <w:r>
        <w:rPr>
          <w:rFonts w:hint="eastAsia"/>
        </w:rPr>
        <w:t>こと</w:t>
      </w:r>
      <w:r w:rsidRPr="00E36480">
        <w:t>が一般的ですが、十分ではないケースが多く</w:t>
      </w:r>
      <w:r>
        <w:rPr>
          <w:rFonts w:hint="eastAsia"/>
        </w:rPr>
        <w:t>見</w:t>
      </w:r>
      <w:r w:rsidRPr="00E36480">
        <w:t>られます。引継ぎ期間が十分でない場合には、他の事業者が参入できなかったり、その後の業務運営に支障が生じたりするおそれがあるため、十分な期間を確保することが重要です。</w:t>
      </w:r>
    </w:p>
    <w:p w14:paraId="25E44321" w14:textId="77777777" w:rsidR="00DA6570" w:rsidRDefault="00DA6570" w:rsidP="00DA6570"/>
    <w:p w14:paraId="40F012A5" w14:textId="77777777" w:rsidR="00DA6570" w:rsidRDefault="00DA6570" w:rsidP="00DA6570">
      <w:r>
        <w:rPr>
          <w:rFonts w:hint="eastAsia"/>
        </w:rPr>
        <w:t>ECサイト構築における引継ぎ事項（例）</w:t>
      </w:r>
    </w:p>
    <w:tbl>
      <w:tblPr>
        <w:tblStyle w:val="aa"/>
        <w:tblW w:w="0" w:type="auto"/>
        <w:tblLook w:val="04A0" w:firstRow="1" w:lastRow="0" w:firstColumn="1" w:lastColumn="0" w:noHBand="0" w:noVBand="1"/>
      </w:tblPr>
      <w:tblGrid>
        <w:gridCol w:w="604"/>
        <w:gridCol w:w="2245"/>
        <w:gridCol w:w="2261"/>
        <w:gridCol w:w="3678"/>
        <w:gridCol w:w="1668"/>
      </w:tblGrid>
      <w:tr w:rsidR="00DA6570" w14:paraId="4E348D96" w14:textId="77777777">
        <w:tc>
          <w:tcPr>
            <w:tcW w:w="577" w:type="dxa"/>
            <w:shd w:val="clear" w:color="auto" w:fill="215E99" w:themeFill="text2" w:themeFillTint="BF"/>
          </w:tcPr>
          <w:p w14:paraId="55080C9F" w14:textId="77777777" w:rsidR="00DA6570" w:rsidRDefault="00DA6570">
            <w:pPr>
              <w:pStyle w:val="aff0"/>
            </w:pPr>
            <w:r>
              <w:rPr>
                <w:rFonts w:hint="eastAsia"/>
              </w:rPr>
              <w:t>NO</w:t>
            </w:r>
          </w:p>
        </w:tc>
        <w:tc>
          <w:tcPr>
            <w:tcW w:w="2253" w:type="dxa"/>
            <w:shd w:val="clear" w:color="auto" w:fill="215E99" w:themeFill="text2" w:themeFillTint="BF"/>
          </w:tcPr>
          <w:p w14:paraId="30D910F2" w14:textId="77777777" w:rsidR="00DA6570" w:rsidRDefault="00DA6570">
            <w:pPr>
              <w:pStyle w:val="aff0"/>
            </w:pPr>
            <w:r>
              <w:rPr>
                <w:rFonts w:hint="eastAsia"/>
              </w:rPr>
              <w:t>引継ぎ期間</w:t>
            </w:r>
          </w:p>
        </w:tc>
        <w:tc>
          <w:tcPr>
            <w:tcW w:w="2268" w:type="dxa"/>
            <w:shd w:val="clear" w:color="auto" w:fill="215E99" w:themeFill="text2" w:themeFillTint="BF"/>
          </w:tcPr>
          <w:p w14:paraId="126BDDF2" w14:textId="77777777" w:rsidR="00DA6570" w:rsidRDefault="00DA6570">
            <w:pPr>
              <w:pStyle w:val="aff0"/>
            </w:pPr>
            <w:r>
              <w:rPr>
                <w:rFonts w:hint="eastAsia"/>
              </w:rPr>
              <w:t>引継ぎ先</w:t>
            </w:r>
          </w:p>
        </w:tc>
        <w:tc>
          <w:tcPr>
            <w:tcW w:w="3686" w:type="dxa"/>
            <w:shd w:val="clear" w:color="auto" w:fill="215E99" w:themeFill="text2" w:themeFillTint="BF"/>
          </w:tcPr>
          <w:p w14:paraId="4F2E5213" w14:textId="77777777" w:rsidR="00DA6570" w:rsidRDefault="00DA6570">
            <w:pPr>
              <w:pStyle w:val="aff0"/>
            </w:pPr>
            <w:r>
              <w:rPr>
                <w:rFonts w:hint="eastAsia"/>
              </w:rPr>
              <w:t>引継ぎ内容</w:t>
            </w:r>
          </w:p>
        </w:tc>
        <w:tc>
          <w:tcPr>
            <w:tcW w:w="1672" w:type="dxa"/>
            <w:shd w:val="clear" w:color="auto" w:fill="215E99" w:themeFill="text2" w:themeFillTint="BF"/>
          </w:tcPr>
          <w:p w14:paraId="3F0F6F7B" w14:textId="77777777" w:rsidR="00DA6570" w:rsidRDefault="00DA6570">
            <w:pPr>
              <w:pStyle w:val="aff0"/>
            </w:pPr>
            <w:r>
              <w:rPr>
                <w:rFonts w:hint="eastAsia"/>
              </w:rPr>
              <w:t>引継ぎ手順</w:t>
            </w:r>
          </w:p>
        </w:tc>
      </w:tr>
      <w:tr w:rsidR="00DA6570" w14:paraId="0A3B66CF" w14:textId="77777777">
        <w:tc>
          <w:tcPr>
            <w:tcW w:w="577" w:type="dxa"/>
          </w:tcPr>
          <w:p w14:paraId="51288D68" w14:textId="77777777" w:rsidR="00DA6570" w:rsidRDefault="00DA6570" w:rsidP="008640C4">
            <w:pPr>
              <w:pStyle w:val="afff6"/>
            </w:pPr>
            <w:r>
              <w:rPr>
                <w:rFonts w:hint="eastAsia"/>
              </w:rPr>
              <w:t>1</w:t>
            </w:r>
          </w:p>
        </w:tc>
        <w:tc>
          <w:tcPr>
            <w:tcW w:w="2253" w:type="dxa"/>
          </w:tcPr>
          <w:p w14:paraId="1BC5A76D" w14:textId="77777777" w:rsidR="00DA6570" w:rsidRDefault="00DA6570" w:rsidP="008640C4">
            <w:pPr>
              <w:pStyle w:val="afff6"/>
            </w:pPr>
            <w:r w:rsidRPr="00CB4933">
              <w:t>令和〇年〇月〇日</w:t>
            </w:r>
          </w:p>
          <w:p w14:paraId="08B4AF82" w14:textId="77777777" w:rsidR="00DA6570" w:rsidRDefault="00DA6570" w:rsidP="008640C4">
            <w:pPr>
              <w:pStyle w:val="afff6"/>
            </w:pPr>
            <w:r w:rsidRPr="00CB4933">
              <w:t>～</w:t>
            </w:r>
          </w:p>
          <w:p w14:paraId="16BDB677" w14:textId="2C3266AF" w:rsidR="00DA6570" w:rsidRDefault="00DA6570" w:rsidP="008640C4">
            <w:pPr>
              <w:pStyle w:val="afff6"/>
            </w:pPr>
            <w:r w:rsidRPr="00CB4933">
              <w:t>令和〇年〇</w:t>
            </w:r>
            <w:r w:rsidR="00541F18">
              <w:rPr>
                <w:rFonts w:hint="eastAsia"/>
              </w:rPr>
              <w:t>月</w:t>
            </w:r>
            <w:r w:rsidRPr="00CB4933">
              <w:t>〇</w:t>
            </w:r>
            <w:r w:rsidR="00541F18">
              <w:rPr>
                <w:rFonts w:hint="eastAsia"/>
              </w:rPr>
              <w:t>日</w:t>
            </w:r>
          </w:p>
        </w:tc>
        <w:tc>
          <w:tcPr>
            <w:tcW w:w="2268" w:type="dxa"/>
          </w:tcPr>
          <w:p w14:paraId="070DBB77" w14:textId="77777777" w:rsidR="00DA6570" w:rsidRDefault="00DA6570" w:rsidP="008640C4">
            <w:pPr>
              <w:pStyle w:val="afff6"/>
            </w:pPr>
            <w:r w:rsidRPr="00901067">
              <w:t>運用・保守事業者</w:t>
            </w:r>
          </w:p>
          <w:p w14:paraId="34DD7B9A" w14:textId="77777777" w:rsidR="00DA6570" w:rsidRDefault="00DA6570" w:rsidP="008640C4">
            <w:pPr>
              <w:pStyle w:val="afff6"/>
            </w:pPr>
            <w:r w:rsidRPr="00901067">
              <w:t>（令和X年度後半に調達予定）</w:t>
            </w:r>
          </w:p>
        </w:tc>
        <w:tc>
          <w:tcPr>
            <w:tcW w:w="3686" w:type="dxa"/>
          </w:tcPr>
          <w:p w14:paraId="2FDBA5B4" w14:textId="77777777" w:rsidR="00DA6570" w:rsidRDefault="00DA6570" w:rsidP="008640C4">
            <w:pPr>
              <w:pStyle w:val="afff6"/>
            </w:pPr>
            <w:r w:rsidRPr="00DC0E80">
              <w:t>ソースコード</w:t>
            </w:r>
            <w:r>
              <w:t>（</w:t>
            </w:r>
            <w:r w:rsidRPr="00DC0E80">
              <w:t>テスト・構成管理・環境構築</w:t>
            </w:r>
            <w:r>
              <w:rPr>
                <w:rFonts w:hint="eastAsia"/>
              </w:rPr>
              <w:t>など</w:t>
            </w:r>
            <w:r w:rsidRPr="00DC0E80">
              <w:t>に利用するコード含む</w:t>
            </w:r>
            <w:r>
              <w:t>）</w:t>
            </w:r>
            <w:r w:rsidRPr="00DC0E80">
              <w:t>開発環境に必要となる各種ツール</w:t>
            </w:r>
          </w:p>
          <w:p w14:paraId="1870AD4E" w14:textId="77777777" w:rsidR="00DA6570" w:rsidRDefault="00DA6570" w:rsidP="008640C4">
            <w:pPr>
              <w:pStyle w:val="afff6"/>
            </w:pPr>
            <w:r w:rsidRPr="00DC0E80">
              <w:t>各種設計書・ドキュメント類</w:t>
            </w:r>
          </w:p>
          <w:p w14:paraId="35B544AE" w14:textId="77777777" w:rsidR="00DA6570" w:rsidRDefault="00DA6570" w:rsidP="008640C4">
            <w:pPr>
              <w:pStyle w:val="afff6"/>
              <w:rPr>
                <w:lang w:eastAsia="zh-TW"/>
              </w:rPr>
            </w:pPr>
            <w:r w:rsidRPr="00DC0E80">
              <w:rPr>
                <w:lang w:eastAsia="zh-TW"/>
              </w:rPr>
              <w:t>運用課題（管理簿）</w:t>
            </w:r>
          </w:p>
          <w:p w14:paraId="06189BA9" w14:textId="77777777" w:rsidR="00DA6570" w:rsidRDefault="00DA6570" w:rsidP="008640C4">
            <w:pPr>
              <w:pStyle w:val="afff6"/>
              <w:rPr>
                <w:lang w:eastAsia="zh-TW"/>
              </w:rPr>
            </w:pPr>
            <w:r w:rsidRPr="00DC0E80">
              <w:rPr>
                <w:lang w:eastAsia="zh-TW"/>
              </w:rPr>
              <w:t>仕様課題（管理簿）</w:t>
            </w:r>
          </w:p>
          <w:p w14:paraId="79184AB4" w14:textId="77777777" w:rsidR="00DA6570" w:rsidRDefault="00DA6570" w:rsidP="008640C4">
            <w:pPr>
              <w:pStyle w:val="afff6"/>
            </w:pPr>
            <w:r w:rsidRPr="00DC0E80">
              <w:t>インシデント状況（管理簿）</w:t>
            </w:r>
          </w:p>
          <w:p w14:paraId="33F6D0F4" w14:textId="77777777" w:rsidR="00DA6570" w:rsidRDefault="00DA6570" w:rsidP="008640C4">
            <w:pPr>
              <w:pStyle w:val="afff6"/>
              <w:rPr>
                <w:lang w:eastAsia="zh-TW"/>
              </w:rPr>
            </w:pPr>
            <w:r w:rsidRPr="00DC0E80">
              <w:rPr>
                <w:lang w:eastAsia="zh-TW"/>
              </w:rPr>
              <w:t>連携業務AP対応状況（管理簿）</w:t>
            </w:r>
          </w:p>
          <w:p w14:paraId="1EBAFA55" w14:textId="77777777" w:rsidR="00DA6570" w:rsidRDefault="00DA6570" w:rsidP="008640C4">
            <w:pPr>
              <w:pStyle w:val="afff6"/>
            </w:pPr>
            <w:r w:rsidRPr="00DC0E80">
              <w:t>ヘルプデスク作業</w:t>
            </w:r>
          </w:p>
          <w:p w14:paraId="0622529E" w14:textId="77777777" w:rsidR="00DA6570" w:rsidRDefault="00DA6570" w:rsidP="008640C4">
            <w:pPr>
              <w:pStyle w:val="afff6"/>
            </w:pPr>
            <w:r w:rsidRPr="00DC0E80">
              <w:t>各種運用・保守作業</w:t>
            </w:r>
          </w:p>
          <w:p w14:paraId="6DC832AA" w14:textId="77777777" w:rsidR="00DA6570" w:rsidRDefault="00DA6570" w:rsidP="008640C4">
            <w:pPr>
              <w:pStyle w:val="afff6"/>
            </w:pPr>
            <w:r w:rsidRPr="00DC0E80">
              <w:t>その</w:t>
            </w:r>
            <w:r>
              <w:rPr>
                <w:rFonts w:hint="eastAsia"/>
              </w:rPr>
              <w:t>ほか</w:t>
            </w:r>
            <w:r w:rsidRPr="00DC0E80">
              <w:t>納品物一式</w:t>
            </w:r>
          </w:p>
          <w:p w14:paraId="344C9799" w14:textId="77777777" w:rsidR="00DA6570" w:rsidRPr="00DC0E80" w:rsidRDefault="00DA6570" w:rsidP="008640C4">
            <w:pPr>
              <w:pStyle w:val="afff6"/>
            </w:pPr>
            <w:r>
              <w:t>（</w:t>
            </w:r>
            <w:r w:rsidRPr="00DC0E80">
              <w:t>クラウドサービスの管理に必要なアカウントや鍵情報、またInfrastructure</w:t>
            </w:r>
            <w:r>
              <w:rPr>
                <w:rFonts w:hint="eastAsia"/>
              </w:rPr>
              <w:t xml:space="preserve"> </w:t>
            </w:r>
            <w:r w:rsidRPr="00DC0E80">
              <w:t>as Codeに基づくシステム構築・管理</w:t>
            </w:r>
            <w:r>
              <w:rPr>
                <w:rFonts w:hint="eastAsia"/>
              </w:rPr>
              <w:t>に</w:t>
            </w:r>
            <w:r w:rsidRPr="00DC0E80">
              <w:t>係る構成管理ファイル</w:t>
            </w:r>
            <w:r>
              <w:rPr>
                <w:rFonts w:hint="eastAsia"/>
              </w:rPr>
              <w:t>など</w:t>
            </w:r>
            <w:r w:rsidRPr="00DC0E80">
              <w:t>情報を漏れなく含む</w:t>
            </w:r>
            <w:r>
              <w:t>）</w:t>
            </w:r>
          </w:p>
        </w:tc>
        <w:tc>
          <w:tcPr>
            <w:tcW w:w="1672" w:type="dxa"/>
          </w:tcPr>
          <w:p w14:paraId="79609B86" w14:textId="77777777" w:rsidR="00DA6570" w:rsidRDefault="00DA6570" w:rsidP="008640C4">
            <w:pPr>
              <w:pStyle w:val="afff6"/>
            </w:pPr>
            <w:r w:rsidRPr="00D30FC3">
              <w:t>受託者は、引継ぎ計画書の内容に基づいて、引継ぎ作業を行う。</w:t>
            </w:r>
          </w:p>
        </w:tc>
      </w:tr>
      <w:tr w:rsidR="00DA6570" w14:paraId="642478E3" w14:textId="77777777">
        <w:tc>
          <w:tcPr>
            <w:tcW w:w="577" w:type="dxa"/>
          </w:tcPr>
          <w:p w14:paraId="23E3C1E2" w14:textId="77777777" w:rsidR="00DA6570" w:rsidRDefault="00DA6570" w:rsidP="008640C4">
            <w:pPr>
              <w:pStyle w:val="afff6"/>
            </w:pPr>
            <w:r>
              <w:rPr>
                <w:rFonts w:hint="eastAsia"/>
              </w:rPr>
              <w:t>2</w:t>
            </w:r>
          </w:p>
        </w:tc>
        <w:tc>
          <w:tcPr>
            <w:tcW w:w="2253" w:type="dxa"/>
          </w:tcPr>
          <w:p w14:paraId="7391B4CB" w14:textId="77777777" w:rsidR="00DA6570" w:rsidRDefault="00DA6570" w:rsidP="008640C4">
            <w:pPr>
              <w:pStyle w:val="afff6"/>
            </w:pPr>
            <w:r w:rsidRPr="00CB4933">
              <w:t>令和〇年〇月〇日</w:t>
            </w:r>
          </w:p>
          <w:p w14:paraId="37D1CAB4" w14:textId="77777777" w:rsidR="00DA6570" w:rsidRDefault="00DA6570" w:rsidP="008640C4">
            <w:pPr>
              <w:pStyle w:val="afff6"/>
            </w:pPr>
            <w:r w:rsidRPr="00CB4933">
              <w:t>～</w:t>
            </w:r>
          </w:p>
          <w:p w14:paraId="065A3815" w14:textId="2F5D3E76" w:rsidR="00DA6570" w:rsidRDefault="00DA6570" w:rsidP="008640C4">
            <w:pPr>
              <w:pStyle w:val="afff6"/>
            </w:pPr>
            <w:r w:rsidRPr="00CB4933">
              <w:t>令和〇年〇</w:t>
            </w:r>
            <w:r w:rsidR="00541F18">
              <w:rPr>
                <w:rFonts w:hint="eastAsia"/>
              </w:rPr>
              <w:t>月</w:t>
            </w:r>
            <w:r w:rsidRPr="00CB4933">
              <w:t>〇</w:t>
            </w:r>
            <w:r w:rsidR="00541F18">
              <w:rPr>
                <w:rFonts w:hint="eastAsia"/>
              </w:rPr>
              <w:t>日</w:t>
            </w:r>
          </w:p>
        </w:tc>
        <w:tc>
          <w:tcPr>
            <w:tcW w:w="2268" w:type="dxa"/>
          </w:tcPr>
          <w:p w14:paraId="4E262531" w14:textId="77777777" w:rsidR="00DA6570" w:rsidRDefault="00DA6570" w:rsidP="008640C4">
            <w:pPr>
              <w:pStyle w:val="afff6"/>
            </w:pPr>
            <w:r>
              <w:rPr>
                <w:rFonts w:hint="eastAsia"/>
              </w:rPr>
              <w:t>連</w:t>
            </w:r>
            <w:r w:rsidRPr="004A27CD">
              <w:t>携先システムである●●システムのアプリケーション保守事業者</w:t>
            </w:r>
          </w:p>
        </w:tc>
        <w:tc>
          <w:tcPr>
            <w:tcW w:w="3686" w:type="dxa"/>
          </w:tcPr>
          <w:p w14:paraId="286D9F0C" w14:textId="77777777" w:rsidR="00DA6570" w:rsidRDefault="00DA6570" w:rsidP="008640C4">
            <w:pPr>
              <w:pStyle w:val="afff6"/>
            </w:pPr>
            <w:r>
              <w:rPr>
                <w:rFonts w:hint="eastAsia"/>
              </w:rPr>
              <w:t>必要となる知識など</w:t>
            </w:r>
          </w:p>
        </w:tc>
        <w:tc>
          <w:tcPr>
            <w:tcW w:w="1672" w:type="dxa"/>
          </w:tcPr>
          <w:p w14:paraId="107B4576" w14:textId="77777777" w:rsidR="00DA6570" w:rsidRDefault="00DA6570" w:rsidP="008640C4">
            <w:pPr>
              <w:pStyle w:val="afff6"/>
            </w:pPr>
            <w:r w:rsidRPr="004A27CD">
              <w:t>受託者は、引継ぎ計画書の内容に基づいて、引継ぎ作業を行う。</w:t>
            </w:r>
          </w:p>
        </w:tc>
      </w:tr>
    </w:tbl>
    <w:p w14:paraId="663E7F12" w14:textId="77777777" w:rsidR="00DA6570" w:rsidRDefault="00DA6570" w:rsidP="00DA6570">
      <w:r>
        <w:rPr>
          <w:noProof/>
        </w:rPr>
        <w:drawing>
          <wp:anchor distT="0" distB="0" distL="114300" distR="114300" simplePos="0" relativeHeight="251656512" behindDoc="0" locked="0" layoutInCell="1" allowOverlap="1" wp14:anchorId="129D6B63" wp14:editId="5E8CD278">
            <wp:simplePos x="0" y="0"/>
            <wp:positionH relativeFrom="column">
              <wp:posOffset>-287345</wp:posOffset>
            </wp:positionH>
            <wp:positionV relativeFrom="paragraph">
              <wp:posOffset>6084</wp:posOffset>
            </wp:positionV>
            <wp:extent cx="822960" cy="518160"/>
            <wp:effectExtent l="0" t="0" r="0" b="0"/>
            <wp:wrapNone/>
            <wp:docPr id="1047705409"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822960" cy="51816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aa"/>
        <w:tblW w:w="0" w:type="auto"/>
        <w:tblLook w:val="04A0" w:firstRow="1" w:lastRow="0" w:firstColumn="1" w:lastColumn="0" w:noHBand="0" w:noVBand="1"/>
      </w:tblPr>
      <w:tblGrid>
        <w:gridCol w:w="10456"/>
      </w:tblGrid>
      <w:tr w:rsidR="00DA6570" w14:paraId="4DFD22D9" w14:textId="77777777">
        <w:tc>
          <w:tcPr>
            <w:tcW w:w="10456" w:type="dxa"/>
          </w:tcPr>
          <w:p w14:paraId="069DB0E1" w14:textId="77777777" w:rsidR="00DA6570" w:rsidRDefault="00DA6570">
            <w:pPr>
              <w:pStyle w:val="afff8"/>
            </w:pPr>
            <w:r>
              <w:rPr>
                <w:rFonts w:hint="eastAsia"/>
              </w:rPr>
              <w:t>事業者がソフトウェアライセンスを保有している場合の引継ぎ</w:t>
            </w:r>
          </w:p>
          <w:p w14:paraId="6A976B52" w14:textId="77777777" w:rsidR="00DA6570" w:rsidRDefault="00DA6570">
            <w:pPr>
              <w:pStyle w:val="afff6"/>
            </w:pPr>
            <w:r w:rsidRPr="00507F25">
              <w:t>事業者が情報システムを構成するソフトウェアのライセンスを保有している場合、事業者が交代する際にソフトウェアライセンスを引継ぎ先の事業者へ譲渡することが必要になります。ソフトウェアライセンスの契約条件によっては譲渡に制約が生じ、引継ぎ先の事業者による運用・保守作業に支障が生じる場合があります。そのため、譲渡可能なソフトウェアライセンスを調達する旨とソフトウェアライセンスの譲渡に関する制約がある場合はその情報を開示する旨を、要件定義書に記載しましょう。落札後、ソフトウェアライセンスの契約条件を発注者・事業者間で合意した上で、ソフトウェアライセンスを調達しましょう。</w:t>
            </w:r>
          </w:p>
        </w:tc>
      </w:tr>
    </w:tbl>
    <w:p w14:paraId="032EB48E" w14:textId="77777777" w:rsidR="00DA6570" w:rsidRDefault="00DA6570" w:rsidP="00DA6570">
      <w:pPr>
        <w:ind w:firstLineChars="0" w:firstLine="0"/>
      </w:pPr>
    </w:p>
    <w:p w14:paraId="31D15745" w14:textId="77777777" w:rsidR="00DA6570" w:rsidRDefault="00DA6570" w:rsidP="00DA6570">
      <w:pPr>
        <w:pStyle w:val="61"/>
      </w:pPr>
      <w:r>
        <w:rPr>
          <w:rFonts w:hint="eastAsia"/>
        </w:rPr>
        <w:t>教育に関する事項</w:t>
      </w:r>
    </w:p>
    <w:p w14:paraId="470DC7F0" w14:textId="77777777" w:rsidR="00DA6570" w:rsidRDefault="00DA6570" w:rsidP="00DA6570">
      <w:r w:rsidRPr="00B60B24">
        <w:t>「教育」とは、情報システムの利用者が、その情報システムの機能を理解し、効率的に運用していくために必要となる、利用者に対する操作研修</w:t>
      </w:r>
      <w:r>
        <w:rPr>
          <w:rFonts w:hint="eastAsia"/>
        </w:rPr>
        <w:t>など</w:t>
      </w:r>
      <w:r w:rsidRPr="00B60B24">
        <w:t>を指します。</w:t>
      </w:r>
    </w:p>
    <w:p w14:paraId="76BC12CF" w14:textId="77777777" w:rsidR="00DA6570" w:rsidRDefault="00DA6570" w:rsidP="00DA6570">
      <w:r w:rsidRPr="003233AF">
        <w:t>業務要件定義で作成した業務フロー図</w:t>
      </w:r>
      <w:r>
        <w:rPr>
          <w:rFonts w:hint="eastAsia"/>
        </w:rPr>
        <w:t>など</w:t>
      </w:r>
      <w:r w:rsidRPr="003233AF">
        <w:t>を参考に、教育対象者の範囲を定めます。基本的には業務フロー図に表現されている</w:t>
      </w:r>
      <w:r>
        <w:rPr>
          <w:rFonts w:hint="eastAsia"/>
        </w:rPr>
        <w:t>すべて</w:t>
      </w:r>
      <w:r w:rsidRPr="003233AF">
        <w:t>のアクター（役割）が、教育対象者の候補となりますが、対象者の役割、所属する組織、場所</w:t>
      </w:r>
      <w:r>
        <w:rPr>
          <w:rFonts w:hint="eastAsia"/>
        </w:rPr>
        <w:t>など</w:t>
      </w:r>
      <w:r w:rsidRPr="003233AF">
        <w:t>を考慮し、教育効果や費用を考慮して教育内容や用いる教材</w:t>
      </w:r>
      <w:r>
        <w:rPr>
          <w:rFonts w:hint="eastAsia"/>
        </w:rPr>
        <w:t>など</w:t>
      </w:r>
      <w:r w:rsidRPr="003233AF">
        <w:t>について要件として示します。</w:t>
      </w:r>
    </w:p>
    <w:p w14:paraId="282A7A20" w14:textId="77777777" w:rsidR="00DA6570" w:rsidRDefault="00DA6570" w:rsidP="00DA6570"/>
    <w:p w14:paraId="009BD8E6" w14:textId="77777777" w:rsidR="00DA6570" w:rsidRDefault="00DA6570" w:rsidP="00DA6570">
      <w:r>
        <w:rPr>
          <w:rFonts w:hint="eastAsia"/>
        </w:rPr>
        <w:t>ECサイト構築における教育対象者（例）</w:t>
      </w:r>
    </w:p>
    <w:tbl>
      <w:tblPr>
        <w:tblStyle w:val="aa"/>
        <w:tblW w:w="0" w:type="auto"/>
        <w:tblLook w:val="04A0" w:firstRow="1" w:lastRow="0" w:firstColumn="1" w:lastColumn="0" w:noHBand="0" w:noVBand="1"/>
      </w:tblPr>
      <w:tblGrid>
        <w:gridCol w:w="603"/>
        <w:gridCol w:w="2248"/>
        <w:gridCol w:w="5938"/>
        <w:gridCol w:w="1667"/>
      </w:tblGrid>
      <w:tr w:rsidR="00DA6570" w14:paraId="4304ED8C" w14:textId="77777777">
        <w:tc>
          <w:tcPr>
            <w:tcW w:w="577" w:type="dxa"/>
            <w:shd w:val="clear" w:color="auto" w:fill="215E99" w:themeFill="text2" w:themeFillTint="BF"/>
          </w:tcPr>
          <w:p w14:paraId="75DC96AA" w14:textId="77777777" w:rsidR="00DA6570" w:rsidRDefault="00DA6570">
            <w:pPr>
              <w:pStyle w:val="aff0"/>
            </w:pPr>
            <w:r>
              <w:rPr>
                <w:rFonts w:hint="eastAsia"/>
              </w:rPr>
              <w:t>NO</w:t>
            </w:r>
          </w:p>
        </w:tc>
        <w:tc>
          <w:tcPr>
            <w:tcW w:w="2253" w:type="dxa"/>
            <w:shd w:val="clear" w:color="auto" w:fill="215E99" w:themeFill="text2" w:themeFillTint="BF"/>
          </w:tcPr>
          <w:p w14:paraId="2A8CF0EB" w14:textId="77777777" w:rsidR="00DA6570" w:rsidRDefault="00DA6570">
            <w:pPr>
              <w:pStyle w:val="aff0"/>
            </w:pPr>
            <w:r>
              <w:rPr>
                <w:rFonts w:hint="eastAsia"/>
              </w:rPr>
              <w:t>教育対象者</w:t>
            </w:r>
          </w:p>
        </w:tc>
        <w:tc>
          <w:tcPr>
            <w:tcW w:w="5956" w:type="dxa"/>
            <w:shd w:val="clear" w:color="auto" w:fill="215E99" w:themeFill="text2" w:themeFillTint="BF"/>
          </w:tcPr>
          <w:p w14:paraId="7C0341CE" w14:textId="77777777" w:rsidR="00DA6570" w:rsidRDefault="00DA6570">
            <w:pPr>
              <w:pStyle w:val="aff0"/>
            </w:pPr>
            <w:r>
              <w:rPr>
                <w:rFonts w:hint="eastAsia"/>
              </w:rPr>
              <w:t>教育内容</w:t>
            </w:r>
          </w:p>
        </w:tc>
        <w:tc>
          <w:tcPr>
            <w:tcW w:w="1670" w:type="dxa"/>
            <w:shd w:val="clear" w:color="auto" w:fill="215E99" w:themeFill="text2" w:themeFillTint="BF"/>
          </w:tcPr>
          <w:p w14:paraId="24008542" w14:textId="77777777" w:rsidR="00DA6570" w:rsidRDefault="00DA6570">
            <w:pPr>
              <w:pStyle w:val="aff0"/>
            </w:pPr>
            <w:r>
              <w:rPr>
                <w:rFonts w:hint="eastAsia"/>
              </w:rPr>
              <w:t>教育対象者数</w:t>
            </w:r>
          </w:p>
        </w:tc>
      </w:tr>
      <w:tr w:rsidR="00DA6570" w14:paraId="319E1E09" w14:textId="77777777">
        <w:tc>
          <w:tcPr>
            <w:tcW w:w="577" w:type="dxa"/>
          </w:tcPr>
          <w:p w14:paraId="2F19F305" w14:textId="77777777" w:rsidR="00DA6570" w:rsidRDefault="00DA6570">
            <w:pPr>
              <w:pStyle w:val="afff6"/>
            </w:pPr>
            <w:r>
              <w:rPr>
                <w:rFonts w:hint="eastAsia"/>
              </w:rPr>
              <w:t>1</w:t>
            </w:r>
          </w:p>
        </w:tc>
        <w:tc>
          <w:tcPr>
            <w:tcW w:w="2253" w:type="dxa"/>
          </w:tcPr>
          <w:p w14:paraId="118CD485" w14:textId="77777777" w:rsidR="00DA6570" w:rsidRDefault="00DA6570">
            <w:pPr>
              <w:pStyle w:val="afff6"/>
            </w:pPr>
            <w:r>
              <w:rPr>
                <w:rFonts w:hint="eastAsia"/>
              </w:rPr>
              <w:t>システム部門従業員</w:t>
            </w:r>
          </w:p>
        </w:tc>
        <w:tc>
          <w:tcPr>
            <w:tcW w:w="5956" w:type="dxa"/>
          </w:tcPr>
          <w:p w14:paraId="62C1B3A7" w14:textId="77777777" w:rsidR="00DA6570" w:rsidRDefault="00DA6570">
            <w:pPr>
              <w:pStyle w:val="afff6"/>
            </w:pPr>
            <w:r w:rsidRPr="002158AA">
              <w:rPr>
                <w:rFonts w:hint="eastAsia"/>
              </w:rPr>
              <w:t>運用業務の全体概要、システム部門</w:t>
            </w:r>
            <w:r>
              <w:rPr>
                <w:rFonts w:hint="eastAsia"/>
              </w:rPr>
              <w:t>従業員</w:t>
            </w:r>
            <w:r w:rsidRPr="002158AA">
              <w:rPr>
                <w:rFonts w:hint="eastAsia"/>
              </w:rPr>
              <w:t>の業務手順</w:t>
            </w:r>
            <w:r>
              <w:rPr>
                <w:rFonts w:hint="eastAsia"/>
              </w:rPr>
              <w:t>など</w:t>
            </w:r>
          </w:p>
        </w:tc>
        <w:tc>
          <w:tcPr>
            <w:tcW w:w="1670" w:type="dxa"/>
          </w:tcPr>
          <w:p w14:paraId="3C15F67E" w14:textId="77777777" w:rsidR="00DA6570" w:rsidRDefault="00DA6570">
            <w:pPr>
              <w:pStyle w:val="afff6"/>
            </w:pPr>
            <w:r>
              <w:rPr>
                <w:rFonts w:hint="eastAsia"/>
              </w:rPr>
              <w:t>XXX</w:t>
            </w:r>
          </w:p>
        </w:tc>
      </w:tr>
      <w:tr w:rsidR="00DA6570" w14:paraId="5CD062D5" w14:textId="77777777">
        <w:trPr>
          <w:trHeight w:val="182"/>
        </w:trPr>
        <w:tc>
          <w:tcPr>
            <w:tcW w:w="577" w:type="dxa"/>
          </w:tcPr>
          <w:p w14:paraId="19F30614" w14:textId="77777777" w:rsidR="00DA6570" w:rsidRDefault="00DA6570">
            <w:pPr>
              <w:pStyle w:val="afff6"/>
            </w:pPr>
            <w:r>
              <w:rPr>
                <w:rFonts w:hint="eastAsia"/>
              </w:rPr>
              <w:t>2</w:t>
            </w:r>
          </w:p>
        </w:tc>
        <w:tc>
          <w:tcPr>
            <w:tcW w:w="2253" w:type="dxa"/>
          </w:tcPr>
          <w:p w14:paraId="1B3CF9B2" w14:textId="77777777" w:rsidR="00DA6570" w:rsidRDefault="00DA6570">
            <w:pPr>
              <w:pStyle w:val="afff6"/>
            </w:pPr>
            <w:r>
              <w:rPr>
                <w:rFonts w:hint="eastAsia"/>
              </w:rPr>
              <w:t>業務部門従業員</w:t>
            </w:r>
          </w:p>
        </w:tc>
        <w:tc>
          <w:tcPr>
            <w:tcW w:w="5956" w:type="dxa"/>
          </w:tcPr>
          <w:p w14:paraId="0D43DFA2" w14:textId="77777777" w:rsidR="00DA6570" w:rsidRDefault="00DA6570">
            <w:pPr>
              <w:pStyle w:val="afff6"/>
            </w:pPr>
            <w:r>
              <w:rPr>
                <w:rFonts w:hint="eastAsia"/>
              </w:rPr>
              <w:t>従業員の業務に関する本システムの操作手順、画面遷移、</w:t>
            </w:r>
            <w:r>
              <w:t>UI表示仕</w:t>
            </w:r>
            <w:r>
              <w:rPr>
                <w:rFonts w:hint="eastAsia"/>
              </w:rPr>
              <w:t>様、エラー発生時の対応など</w:t>
            </w:r>
          </w:p>
        </w:tc>
        <w:tc>
          <w:tcPr>
            <w:tcW w:w="1670" w:type="dxa"/>
          </w:tcPr>
          <w:p w14:paraId="7FE705A4" w14:textId="77777777" w:rsidR="00DA6570" w:rsidRDefault="00DA6570">
            <w:pPr>
              <w:pStyle w:val="afff6"/>
            </w:pPr>
            <w:r>
              <w:rPr>
                <w:rFonts w:hint="eastAsia"/>
              </w:rPr>
              <w:t>XXX</w:t>
            </w:r>
          </w:p>
        </w:tc>
      </w:tr>
      <w:tr w:rsidR="00DA6570" w14:paraId="487D0DE8" w14:textId="77777777">
        <w:trPr>
          <w:trHeight w:val="182"/>
        </w:trPr>
        <w:tc>
          <w:tcPr>
            <w:tcW w:w="577" w:type="dxa"/>
          </w:tcPr>
          <w:p w14:paraId="416C61C4" w14:textId="77777777" w:rsidR="00DA6570" w:rsidRDefault="00DA6570">
            <w:pPr>
              <w:pStyle w:val="afff6"/>
            </w:pPr>
            <w:r>
              <w:rPr>
                <w:rFonts w:hint="eastAsia"/>
              </w:rPr>
              <w:t>3</w:t>
            </w:r>
          </w:p>
        </w:tc>
        <w:tc>
          <w:tcPr>
            <w:tcW w:w="2253" w:type="dxa"/>
          </w:tcPr>
          <w:p w14:paraId="75EF749E" w14:textId="77777777" w:rsidR="00DA6570" w:rsidRDefault="00DA6570">
            <w:pPr>
              <w:pStyle w:val="afff6"/>
            </w:pPr>
            <w:r>
              <w:rPr>
                <w:rFonts w:hint="eastAsia"/>
              </w:rPr>
              <w:t>運用・保守事業者</w:t>
            </w:r>
          </w:p>
        </w:tc>
        <w:tc>
          <w:tcPr>
            <w:tcW w:w="5956" w:type="dxa"/>
          </w:tcPr>
          <w:p w14:paraId="7E59B81F" w14:textId="77777777" w:rsidR="00DA6570" w:rsidRDefault="00DA6570">
            <w:pPr>
              <w:pStyle w:val="afff6"/>
            </w:pPr>
            <w:r>
              <w:rPr>
                <w:rFonts w:hint="eastAsia"/>
              </w:rPr>
              <w:t>運用・保守業務の全体概要、運用・保守事業者の業務手順、運用・保守要員の業務内容など</w:t>
            </w:r>
          </w:p>
        </w:tc>
        <w:tc>
          <w:tcPr>
            <w:tcW w:w="1670" w:type="dxa"/>
          </w:tcPr>
          <w:p w14:paraId="52F97EA9" w14:textId="77777777" w:rsidR="00DA6570" w:rsidRDefault="00DA6570">
            <w:pPr>
              <w:pStyle w:val="afff6"/>
            </w:pPr>
            <w:r>
              <w:rPr>
                <w:rFonts w:hint="eastAsia"/>
              </w:rPr>
              <w:t>XXX</w:t>
            </w:r>
          </w:p>
        </w:tc>
      </w:tr>
    </w:tbl>
    <w:p w14:paraId="008B686F" w14:textId="77777777" w:rsidR="00DA6570" w:rsidRDefault="00DA6570" w:rsidP="00DA6570"/>
    <w:p w14:paraId="7F32140E" w14:textId="77777777" w:rsidR="00DA6570" w:rsidRDefault="00DA6570" w:rsidP="00DA6570">
      <w:r>
        <w:rPr>
          <w:rFonts w:hint="eastAsia"/>
        </w:rPr>
        <w:t>ECサイト構築における教育資料の概要（例）</w:t>
      </w:r>
    </w:p>
    <w:tbl>
      <w:tblPr>
        <w:tblStyle w:val="aa"/>
        <w:tblW w:w="0" w:type="auto"/>
        <w:tblLook w:val="04A0" w:firstRow="1" w:lastRow="0" w:firstColumn="1" w:lastColumn="0" w:noHBand="0" w:noVBand="1"/>
      </w:tblPr>
      <w:tblGrid>
        <w:gridCol w:w="603"/>
        <w:gridCol w:w="2247"/>
        <w:gridCol w:w="3438"/>
        <w:gridCol w:w="2216"/>
        <w:gridCol w:w="1952"/>
      </w:tblGrid>
      <w:tr w:rsidR="00DA6570" w14:paraId="23AA5BF5" w14:textId="77777777">
        <w:tc>
          <w:tcPr>
            <w:tcW w:w="577" w:type="dxa"/>
            <w:shd w:val="clear" w:color="auto" w:fill="215E99" w:themeFill="text2" w:themeFillTint="BF"/>
          </w:tcPr>
          <w:p w14:paraId="3F3863F5" w14:textId="77777777" w:rsidR="00DA6570" w:rsidRDefault="00DA6570">
            <w:pPr>
              <w:pStyle w:val="aff0"/>
            </w:pPr>
            <w:r>
              <w:rPr>
                <w:rFonts w:hint="eastAsia"/>
              </w:rPr>
              <w:t>NO</w:t>
            </w:r>
          </w:p>
        </w:tc>
        <w:tc>
          <w:tcPr>
            <w:tcW w:w="2253" w:type="dxa"/>
            <w:shd w:val="clear" w:color="auto" w:fill="215E99" w:themeFill="text2" w:themeFillTint="BF"/>
          </w:tcPr>
          <w:p w14:paraId="715F9195" w14:textId="77777777" w:rsidR="00DA6570" w:rsidRDefault="00DA6570">
            <w:pPr>
              <w:pStyle w:val="aff0"/>
            </w:pPr>
            <w:r>
              <w:rPr>
                <w:rFonts w:hint="eastAsia"/>
              </w:rPr>
              <w:t>教材</w:t>
            </w:r>
          </w:p>
        </w:tc>
        <w:tc>
          <w:tcPr>
            <w:tcW w:w="3449" w:type="dxa"/>
            <w:shd w:val="clear" w:color="auto" w:fill="215E99" w:themeFill="text2" w:themeFillTint="BF"/>
          </w:tcPr>
          <w:p w14:paraId="7A60EA53" w14:textId="77777777" w:rsidR="00DA6570" w:rsidRDefault="00DA6570">
            <w:pPr>
              <w:pStyle w:val="aff0"/>
            </w:pPr>
            <w:r>
              <w:rPr>
                <w:rFonts w:hint="eastAsia"/>
              </w:rPr>
              <w:t>教材の概要</w:t>
            </w:r>
          </w:p>
        </w:tc>
        <w:tc>
          <w:tcPr>
            <w:tcW w:w="2221" w:type="dxa"/>
            <w:shd w:val="clear" w:color="auto" w:fill="215E99" w:themeFill="text2" w:themeFillTint="BF"/>
          </w:tcPr>
          <w:p w14:paraId="730A7340" w14:textId="77777777" w:rsidR="00DA6570" w:rsidRDefault="00DA6570">
            <w:pPr>
              <w:pStyle w:val="aff0"/>
            </w:pPr>
            <w:r>
              <w:rPr>
                <w:rFonts w:hint="eastAsia"/>
              </w:rPr>
              <w:t>対象者</w:t>
            </w:r>
          </w:p>
        </w:tc>
        <w:tc>
          <w:tcPr>
            <w:tcW w:w="1956" w:type="dxa"/>
            <w:shd w:val="clear" w:color="auto" w:fill="215E99" w:themeFill="text2" w:themeFillTint="BF"/>
          </w:tcPr>
          <w:p w14:paraId="72F45D40" w14:textId="77777777" w:rsidR="00DA6570" w:rsidRDefault="00DA6570">
            <w:pPr>
              <w:pStyle w:val="aff0"/>
            </w:pPr>
            <w:r>
              <w:rPr>
                <w:rFonts w:hint="eastAsia"/>
              </w:rPr>
              <w:t>補足</w:t>
            </w:r>
          </w:p>
        </w:tc>
      </w:tr>
      <w:tr w:rsidR="00DA6570" w14:paraId="3BB54CAE" w14:textId="77777777">
        <w:tc>
          <w:tcPr>
            <w:tcW w:w="577" w:type="dxa"/>
          </w:tcPr>
          <w:p w14:paraId="59969BA5" w14:textId="77777777" w:rsidR="00DA6570" w:rsidRDefault="00DA6570">
            <w:pPr>
              <w:pStyle w:val="afff6"/>
            </w:pPr>
            <w:r>
              <w:rPr>
                <w:rFonts w:hint="eastAsia"/>
              </w:rPr>
              <w:t>1</w:t>
            </w:r>
          </w:p>
        </w:tc>
        <w:tc>
          <w:tcPr>
            <w:tcW w:w="2253" w:type="dxa"/>
          </w:tcPr>
          <w:p w14:paraId="01DDFA63" w14:textId="77777777" w:rsidR="00DA6570" w:rsidRDefault="00DA6570">
            <w:pPr>
              <w:pStyle w:val="afff6"/>
            </w:pPr>
            <w:r>
              <w:rPr>
                <w:rFonts w:hint="eastAsia"/>
              </w:rPr>
              <w:t>システム概要資料</w:t>
            </w:r>
          </w:p>
        </w:tc>
        <w:tc>
          <w:tcPr>
            <w:tcW w:w="3449" w:type="dxa"/>
          </w:tcPr>
          <w:p w14:paraId="3BDB5B97" w14:textId="77777777" w:rsidR="00DA6570" w:rsidRDefault="00DA6570">
            <w:pPr>
              <w:pStyle w:val="afff6"/>
            </w:pPr>
            <w:r>
              <w:rPr>
                <w:rFonts w:hint="eastAsia"/>
              </w:rPr>
              <w:t>情報システムや関連業務の概要を取りまとめた資料</w:t>
            </w:r>
          </w:p>
        </w:tc>
        <w:tc>
          <w:tcPr>
            <w:tcW w:w="2221" w:type="dxa"/>
          </w:tcPr>
          <w:p w14:paraId="69558F77" w14:textId="77777777" w:rsidR="00DA6570" w:rsidRDefault="00DA6570">
            <w:pPr>
              <w:pStyle w:val="afff6"/>
            </w:pPr>
            <w:r>
              <w:rPr>
                <w:rFonts w:hint="eastAsia"/>
              </w:rPr>
              <w:t>システム部門従業員</w:t>
            </w:r>
          </w:p>
          <w:p w14:paraId="126DB062" w14:textId="77777777" w:rsidR="00DA6570" w:rsidRDefault="00DA6570">
            <w:pPr>
              <w:pStyle w:val="afff6"/>
            </w:pPr>
            <w:r>
              <w:rPr>
                <w:rFonts w:hint="eastAsia"/>
              </w:rPr>
              <w:t>業務部門従業員</w:t>
            </w:r>
          </w:p>
          <w:p w14:paraId="15146583" w14:textId="77777777" w:rsidR="00DA6570" w:rsidRDefault="00DA6570">
            <w:pPr>
              <w:pStyle w:val="afff6"/>
            </w:pPr>
            <w:r>
              <w:rPr>
                <w:rFonts w:hint="eastAsia"/>
              </w:rPr>
              <w:t>運用・保守事業者</w:t>
            </w:r>
          </w:p>
        </w:tc>
        <w:tc>
          <w:tcPr>
            <w:tcW w:w="1956" w:type="dxa"/>
          </w:tcPr>
          <w:p w14:paraId="4A87181F" w14:textId="77777777" w:rsidR="00DA6570" w:rsidRDefault="00DA6570">
            <w:pPr>
              <w:pStyle w:val="afff6"/>
            </w:pPr>
            <w:r>
              <w:rPr>
                <w:rFonts w:hint="eastAsia"/>
              </w:rPr>
              <w:t>対象者ごとに教材を作成</w:t>
            </w:r>
          </w:p>
        </w:tc>
      </w:tr>
      <w:tr w:rsidR="00DA6570" w14:paraId="0D279624" w14:textId="77777777">
        <w:tc>
          <w:tcPr>
            <w:tcW w:w="577" w:type="dxa"/>
          </w:tcPr>
          <w:p w14:paraId="354B8CDF" w14:textId="77777777" w:rsidR="00DA6570" w:rsidRDefault="00DA6570">
            <w:pPr>
              <w:pStyle w:val="afff6"/>
            </w:pPr>
            <w:r>
              <w:rPr>
                <w:rFonts w:hint="eastAsia"/>
              </w:rPr>
              <w:t>2</w:t>
            </w:r>
          </w:p>
        </w:tc>
        <w:tc>
          <w:tcPr>
            <w:tcW w:w="2253" w:type="dxa"/>
          </w:tcPr>
          <w:p w14:paraId="2E6822CD" w14:textId="77777777" w:rsidR="00DA6570" w:rsidRDefault="00DA6570">
            <w:pPr>
              <w:pStyle w:val="afff6"/>
            </w:pPr>
            <w:r>
              <w:rPr>
                <w:rFonts w:hint="eastAsia"/>
              </w:rPr>
              <w:t>操作動画</w:t>
            </w:r>
          </w:p>
        </w:tc>
        <w:tc>
          <w:tcPr>
            <w:tcW w:w="3449" w:type="dxa"/>
          </w:tcPr>
          <w:p w14:paraId="6C0BD981" w14:textId="77777777" w:rsidR="00DA6570" w:rsidRDefault="00DA6570">
            <w:pPr>
              <w:pStyle w:val="afff6"/>
            </w:pPr>
            <w:r>
              <w:rPr>
                <w:rFonts w:hint="eastAsia"/>
              </w:rPr>
              <w:t>情報システムの操作方法について動画に取りまとめたもの</w:t>
            </w:r>
          </w:p>
        </w:tc>
        <w:tc>
          <w:tcPr>
            <w:tcW w:w="2221" w:type="dxa"/>
          </w:tcPr>
          <w:p w14:paraId="1DA40B33" w14:textId="77777777" w:rsidR="00DA6570" w:rsidRDefault="00DA6570">
            <w:pPr>
              <w:pStyle w:val="afff6"/>
            </w:pPr>
            <w:r>
              <w:rPr>
                <w:rFonts w:hint="eastAsia"/>
              </w:rPr>
              <w:t>業務部門従業員</w:t>
            </w:r>
          </w:p>
        </w:tc>
        <w:tc>
          <w:tcPr>
            <w:tcW w:w="1956" w:type="dxa"/>
          </w:tcPr>
          <w:p w14:paraId="394E5535" w14:textId="77777777" w:rsidR="00DA6570" w:rsidRDefault="00DA6570">
            <w:pPr>
              <w:pStyle w:val="afff6"/>
            </w:pPr>
            <w:r>
              <w:rPr>
                <w:rFonts w:hint="eastAsia"/>
              </w:rPr>
              <w:t>XXX</w:t>
            </w:r>
          </w:p>
        </w:tc>
      </w:tr>
      <w:tr w:rsidR="00DA6570" w14:paraId="07373CC2" w14:textId="77777777">
        <w:tc>
          <w:tcPr>
            <w:tcW w:w="577" w:type="dxa"/>
          </w:tcPr>
          <w:p w14:paraId="42B7AC49" w14:textId="77777777" w:rsidR="00DA6570" w:rsidRDefault="00DA6570">
            <w:pPr>
              <w:pStyle w:val="afff6"/>
            </w:pPr>
            <w:r>
              <w:rPr>
                <w:rFonts w:hint="eastAsia"/>
              </w:rPr>
              <w:t>3</w:t>
            </w:r>
          </w:p>
        </w:tc>
        <w:tc>
          <w:tcPr>
            <w:tcW w:w="2253" w:type="dxa"/>
          </w:tcPr>
          <w:p w14:paraId="1B5931C1" w14:textId="77777777" w:rsidR="00DA6570" w:rsidRDefault="00DA6570">
            <w:pPr>
              <w:pStyle w:val="afff6"/>
            </w:pPr>
            <w:r>
              <w:rPr>
                <w:rFonts w:hint="eastAsia"/>
              </w:rPr>
              <w:t>FAQ</w:t>
            </w:r>
          </w:p>
        </w:tc>
        <w:tc>
          <w:tcPr>
            <w:tcW w:w="3449" w:type="dxa"/>
          </w:tcPr>
          <w:p w14:paraId="47D68CA8" w14:textId="77777777" w:rsidR="00DA6570" w:rsidRDefault="00DA6570">
            <w:pPr>
              <w:pStyle w:val="afff6"/>
            </w:pPr>
            <w:r>
              <w:rPr>
                <w:rFonts w:hint="eastAsia"/>
              </w:rPr>
              <w:t>よくある質問や回答を取りまとめた資料</w:t>
            </w:r>
          </w:p>
        </w:tc>
        <w:tc>
          <w:tcPr>
            <w:tcW w:w="2221" w:type="dxa"/>
          </w:tcPr>
          <w:p w14:paraId="0CDEF72E" w14:textId="77777777" w:rsidR="00DA6570" w:rsidRDefault="00DA6570">
            <w:pPr>
              <w:pStyle w:val="afff6"/>
            </w:pPr>
            <w:r>
              <w:rPr>
                <w:rFonts w:hint="eastAsia"/>
              </w:rPr>
              <w:t>システム部門従業員</w:t>
            </w:r>
          </w:p>
          <w:p w14:paraId="60BD53A2" w14:textId="77777777" w:rsidR="00DA6570" w:rsidRDefault="00DA6570">
            <w:pPr>
              <w:pStyle w:val="afff6"/>
            </w:pPr>
            <w:r>
              <w:rPr>
                <w:rFonts w:hint="eastAsia"/>
              </w:rPr>
              <w:t>業務部門従業員</w:t>
            </w:r>
          </w:p>
          <w:p w14:paraId="5A3E6955" w14:textId="77777777" w:rsidR="00DA6570" w:rsidRDefault="00DA6570">
            <w:pPr>
              <w:pStyle w:val="afff6"/>
            </w:pPr>
            <w:r>
              <w:rPr>
                <w:rFonts w:hint="eastAsia"/>
              </w:rPr>
              <w:t>運用・保守事業者</w:t>
            </w:r>
          </w:p>
        </w:tc>
        <w:tc>
          <w:tcPr>
            <w:tcW w:w="1956" w:type="dxa"/>
          </w:tcPr>
          <w:p w14:paraId="275BC8E8" w14:textId="77777777" w:rsidR="00DA6570" w:rsidRDefault="00DA6570">
            <w:pPr>
              <w:pStyle w:val="afff6"/>
            </w:pPr>
            <w:r>
              <w:rPr>
                <w:rFonts w:hint="eastAsia"/>
              </w:rPr>
              <w:t>対象者ごとに教材を作成</w:t>
            </w:r>
          </w:p>
        </w:tc>
      </w:tr>
    </w:tbl>
    <w:p w14:paraId="6D229519" w14:textId="77777777" w:rsidR="00DA6570" w:rsidRDefault="00DA6570" w:rsidP="00DA6570"/>
    <w:p w14:paraId="62BEC9E1" w14:textId="77777777" w:rsidR="00DA6570" w:rsidRDefault="00DA6570" w:rsidP="00DA6570">
      <w:pPr>
        <w:pStyle w:val="61"/>
      </w:pPr>
      <w:r>
        <w:rPr>
          <w:rFonts w:hint="eastAsia"/>
        </w:rPr>
        <w:t>運用に関する事項</w:t>
      </w:r>
    </w:p>
    <w:p w14:paraId="4C53A8DC" w14:textId="77777777" w:rsidR="00DA6570" w:rsidRDefault="00DA6570" w:rsidP="00DA6570">
      <w:r w:rsidRPr="009F7D46">
        <w:t>情報システムの運用とは、</w:t>
      </w:r>
      <w:r>
        <w:rPr>
          <w:rFonts w:hint="eastAsia"/>
        </w:rPr>
        <w:t>稼動</w:t>
      </w:r>
      <w:r w:rsidRPr="009F7D46">
        <w:t>状態をあらかじめ定めた品質基準に基づき維持することであり、今ある環境を正常な状態に保ち続ける活動とも</w:t>
      </w:r>
      <w:r>
        <w:rPr>
          <w:rFonts w:hint="eastAsia"/>
        </w:rPr>
        <w:t>い</w:t>
      </w:r>
      <w:r w:rsidRPr="009F7D46">
        <w:t>えます。詳細な内容は情報システムの運用設計において検討しますが、運用要件の内容によって、情報システムの機能要件</w:t>
      </w:r>
      <w:r>
        <w:t>および</w:t>
      </w:r>
      <w:r w:rsidRPr="009F7D46">
        <w:t>非機能要件に求める事項が異なることもあるため、基本的な要件はここで定義しておきます</w:t>
      </w:r>
      <w:r>
        <w:rPr>
          <w:rFonts w:hint="eastAsia"/>
        </w:rPr>
        <w:t>。</w:t>
      </w:r>
    </w:p>
    <w:p w14:paraId="4081DDE2" w14:textId="77777777" w:rsidR="00DA6570" w:rsidRDefault="00DA6570" w:rsidP="00DA6570"/>
    <w:p w14:paraId="5129F866" w14:textId="77777777" w:rsidR="00DA6570" w:rsidRPr="00232B40" w:rsidRDefault="00DA6570" w:rsidP="00DA6570">
      <w:pPr>
        <w:pStyle w:val="7"/>
      </w:pPr>
      <w:r w:rsidRPr="00DC52D7">
        <w:t>ECサイトの</w:t>
      </w:r>
      <w:r>
        <w:rPr>
          <w:rFonts w:hint="eastAsia"/>
        </w:rPr>
        <w:t>運用時におけるセキュリティ対策要件</w:t>
      </w:r>
    </w:p>
    <w:p w14:paraId="522B3DF7" w14:textId="77777777" w:rsidR="00DA6570" w:rsidRPr="005D1C58" w:rsidRDefault="00DA6570" w:rsidP="00DA6570">
      <w:r>
        <w:rPr>
          <w:rFonts w:hint="eastAsia"/>
        </w:rPr>
        <w:t>IPAの「ECサイト構築・運用セキュリティガイドライン」には、</w:t>
      </w:r>
      <w:r w:rsidRPr="005D1C58">
        <w:t>ECサイト運用時におけるセキュリティ対策要件</w:t>
      </w:r>
      <w:r>
        <w:rPr>
          <w:rFonts w:hint="eastAsia"/>
        </w:rPr>
        <w:t>が記載されています。</w:t>
      </w:r>
      <w:r w:rsidRPr="005D1C58">
        <w:t>「必須」、「必要」、「推奨」という区分や定義については、</w:t>
      </w:r>
      <w:r>
        <w:rPr>
          <w:rFonts w:hint="eastAsia"/>
        </w:rPr>
        <w:t>「21-1-2.要件定義」</w:t>
      </w:r>
      <w:r w:rsidRPr="005D1C58">
        <w:t>で前述したものと同じです。</w:t>
      </w:r>
      <w:r>
        <w:rPr>
          <w:rFonts w:hint="eastAsia"/>
        </w:rPr>
        <w:t>「必須」の要件については、必ず実装することが重要ですが、「必要」、「推奨」の要件ついては、自社の適用宣言書に基づいて実装するようにしましょう。</w:t>
      </w:r>
    </w:p>
    <w:tbl>
      <w:tblPr>
        <w:tblStyle w:val="aa"/>
        <w:tblW w:w="0" w:type="auto"/>
        <w:tblLook w:val="04A0" w:firstRow="1" w:lastRow="0" w:firstColumn="1" w:lastColumn="0" w:noHBand="0" w:noVBand="1"/>
      </w:tblPr>
      <w:tblGrid>
        <w:gridCol w:w="988"/>
        <w:gridCol w:w="8646"/>
        <w:gridCol w:w="822"/>
      </w:tblGrid>
      <w:tr w:rsidR="00DA6570" w14:paraId="713404C8" w14:textId="77777777">
        <w:tc>
          <w:tcPr>
            <w:tcW w:w="988" w:type="dxa"/>
            <w:shd w:val="clear" w:color="auto" w:fill="215E99" w:themeFill="text2" w:themeFillTint="BF"/>
          </w:tcPr>
          <w:p w14:paraId="5FF50F8F" w14:textId="77777777" w:rsidR="00DA6570" w:rsidRDefault="00DA6570">
            <w:pPr>
              <w:pStyle w:val="aff0"/>
            </w:pPr>
            <w:r>
              <w:rPr>
                <w:rFonts w:hint="eastAsia"/>
              </w:rPr>
              <w:t>No</w:t>
            </w:r>
          </w:p>
        </w:tc>
        <w:tc>
          <w:tcPr>
            <w:tcW w:w="8646" w:type="dxa"/>
            <w:shd w:val="clear" w:color="auto" w:fill="215E99" w:themeFill="text2" w:themeFillTint="BF"/>
          </w:tcPr>
          <w:p w14:paraId="5762D131" w14:textId="77777777" w:rsidR="00DA6570" w:rsidRDefault="00DA6570">
            <w:pPr>
              <w:pStyle w:val="aff0"/>
            </w:pPr>
            <w:r>
              <w:rPr>
                <w:rFonts w:hint="eastAsia"/>
              </w:rPr>
              <w:t>セキュリティ対策要件（運用時）</w:t>
            </w:r>
          </w:p>
        </w:tc>
        <w:tc>
          <w:tcPr>
            <w:tcW w:w="822" w:type="dxa"/>
            <w:shd w:val="clear" w:color="auto" w:fill="215E99" w:themeFill="text2" w:themeFillTint="BF"/>
          </w:tcPr>
          <w:p w14:paraId="05002264" w14:textId="77777777" w:rsidR="00DA6570" w:rsidRDefault="00DA6570">
            <w:pPr>
              <w:pStyle w:val="aff0"/>
            </w:pPr>
            <w:r>
              <w:rPr>
                <w:rFonts w:hint="eastAsia"/>
              </w:rPr>
              <w:t>区分</w:t>
            </w:r>
          </w:p>
        </w:tc>
      </w:tr>
      <w:tr w:rsidR="00DA6570" w14:paraId="1EB31DEB" w14:textId="77777777">
        <w:tc>
          <w:tcPr>
            <w:tcW w:w="988" w:type="dxa"/>
          </w:tcPr>
          <w:p w14:paraId="73A85E2B" w14:textId="77777777" w:rsidR="00DA6570" w:rsidRDefault="00DA6570">
            <w:pPr>
              <w:pStyle w:val="afff6"/>
            </w:pPr>
            <w:r>
              <w:rPr>
                <w:rFonts w:hint="eastAsia"/>
              </w:rPr>
              <w:t>要件1</w:t>
            </w:r>
          </w:p>
        </w:tc>
        <w:tc>
          <w:tcPr>
            <w:tcW w:w="8646" w:type="dxa"/>
          </w:tcPr>
          <w:p w14:paraId="1D319F05" w14:textId="77777777" w:rsidR="00DA6570" w:rsidRDefault="00DA6570">
            <w:pPr>
              <w:pStyle w:val="afff6"/>
            </w:pPr>
            <w:r w:rsidRPr="00C9650B">
              <w:t>サーバ</w:t>
            </w:r>
            <w:r>
              <w:rPr>
                <w:rFonts w:hint="eastAsia"/>
              </w:rPr>
              <w:t>および</w:t>
            </w:r>
            <w:r w:rsidRPr="00C9650B">
              <w:t>管理端末</w:t>
            </w:r>
            <w:r>
              <w:rPr>
                <w:rFonts w:hint="eastAsia"/>
              </w:rPr>
              <w:t>などで</w:t>
            </w:r>
            <w:r w:rsidRPr="00C9650B">
              <w:t>利用しているソフトウェアをセキュリティパッチ</w:t>
            </w:r>
            <w:r>
              <w:rPr>
                <w:rFonts w:hint="eastAsia"/>
              </w:rPr>
              <w:t>など</w:t>
            </w:r>
            <w:r w:rsidRPr="00C9650B">
              <w:t>により最新の状態にする</w:t>
            </w:r>
            <w:r>
              <w:rPr>
                <w:rFonts w:hint="eastAsia"/>
              </w:rPr>
              <w:t>。</w:t>
            </w:r>
          </w:p>
        </w:tc>
        <w:tc>
          <w:tcPr>
            <w:tcW w:w="822" w:type="dxa"/>
          </w:tcPr>
          <w:p w14:paraId="13AE3EFD" w14:textId="77777777" w:rsidR="00DA6570" w:rsidRDefault="00DA6570">
            <w:pPr>
              <w:pStyle w:val="afff6"/>
            </w:pPr>
            <w:r>
              <w:rPr>
                <w:rFonts w:hint="eastAsia"/>
              </w:rPr>
              <w:t>必須</w:t>
            </w:r>
          </w:p>
        </w:tc>
      </w:tr>
      <w:tr w:rsidR="00DA6570" w14:paraId="45D39D96" w14:textId="77777777">
        <w:tc>
          <w:tcPr>
            <w:tcW w:w="988" w:type="dxa"/>
          </w:tcPr>
          <w:p w14:paraId="588F8814" w14:textId="77777777" w:rsidR="00DA6570" w:rsidRDefault="00DA6570">
            <w:pPr>
              <w:pStyle w:val="afff6"/>
            </w:pPr>
            <w:r>
              <w:rPr>
                <w:rFonts w:hint="eastAsia"/>
              </w:rPr>
              <w:t>要件2</w:t>
            </w:r>
          </w:p>
        </w:tc>
        <w:tc>
          <w:tcPr>
            <w:tcW w:w="8646" w:type="dxa"/>
          </w:tcPr>
          <w:p w14:paraId="15643A97" w14:textId="77777777" w:rsidR="00DA6570" w:rsidRDefault="00DA6570">
            <w:pPr>
              <w:pStyle w:val="afff6"/>
            </w:pPr>
            <w:r w:rsidRPr="00A16FF0">
              <w:t>ECサイトへの脆弱性診断を定期的</w:t>
            </w:r>
            <w:r>
              <w:t>および</w:t>
            </w:r>
            <w:r w:rsidRPr="00A16FF0">
              <w:t>カスタマイズを行った際に行い、見つかった脆弱性を対策する。</w:t>
            </w:r>
          </w:p>
        </w:tc>
        <w:tc>
          <w:tcPr>
            <w:tcW w:w="822" w:type="dxa"/>
          </w:tcPr>
          <w:p w14:paraId="412865BB" w14:textId="77777777" w:rsidR="00DA6570" w:rsidRDefault="00DA6570">
            <w:pPr>
              <w:pStyle w:val="afff6"/>
            </w:pPr>
            <w:r>
              <w:rPr>
                <w:rFonts w:hint="eastAsia"/>
              </w:rPr>
              <w:t>必須</w:t>
            </w:r>
          </w:p>
        </w:tc>
      </w:tr>
      <w:tr w:rsidR="00DA6570" w14:paraId="3A7D0672" w14:textId="77777777">
        <w:tc>
          <w:tcPr>
            <w:tcW w:w="988" w:type="dxa"/>
          </w:tcPr>
          <w:p w14:paraId="6251577C" w14:textId="77777777" w:rsidR="00DA6570" w:rsidRDefault="00DA6570">
            <w:pPr>
              <w:pStyle w:val="afff6"/>
            </w:pPr>
            <w:r>
              <w:rPr>
                <w:rFonts w:hint="eastAsia"/>
              </w:rPr>
              <w:t>要件3</w:t>
            </w:r>
          </w:p>
        </w:tc>
        <w:tc>
          <w:tcPr>
            <w:tcW w:w="8646" w:type="dxa"/>
          </w:tcPr>
          <w:p w14:paraId="659621A3" w14:textId="77777777" w:rsidR="00DA6570" w:rsidRDefault="00DA6570">
            <w:pPr>
              <w:pStyle w:val="afff6"/>
            </w:pPr>
            <w:r w:rsidRPr="00D41F7C">
              <w:t>Webサイトのアプリケーションやコンテンツ、設定</w:t>
            </w:r>
            <w:r>
              <w:t>など</w:t>
            </w:r>
            <w:r w:rsidRPr="00D41F7C">
              <w:t>の重要なファイルの定期的な差分チェックや、Webサイト改ざん検知ツールによる監視を行う</w:t>
            </w:r>
            <w:r>
              <w:rPr>
                <w:rFonts w:hint="eastAsia"/>
              </w:rPr>
              <w:t>。</w:t>
            </w:r>
          </w:p>
        </w:tc>
        <w:tc>
          <w:tcPr>
            <w:tcW w:w="822" w:type="dxa"/>
          </w:tcPr>
          <w:p w14:paraId="4B955224" w14:textId="77777777" w:rsidR="00DA6570" w:rsidRDefault="00DA6570">
            <w:pPr>
              <w:pStyle w:val="afff6"/>
            </w:pPr>
            <w:r>
              <w:rPr>
                <w:rFonts w:hint="eastAsia"/>
              </w:rPr>
              <w:t>必須</w:t>
            </w:r>
          </w:p>
        </w:tc>
      </w:tr>
      <w:tr w:rsidR="00DA6570" w14:paraId="6F236060" w14:textId="77777777">
        <w:tc>
          <w:tcPr>
            <w:tcW w:w="988" w:type="dxa"/>
          </w:tcPr>
          <w:p w14:paraId="696D154F" w14:textId="77777777" w:rsidR="00DA6570" w:rsidRDefault="00DA6570">
            <w:pPr>
              <w:pStyle w:val="afff6"/>
            </w:pPr>
            <w:r>
              <w:rPr>
                <w:rFonts w:hint="eastAsia"/>
              </w:rPr>
              <w:t>要件4</w:t>
            </w:r>
          </w:p>
        </w:tc>
        <w:tc>
          <w:tcPr>
            <w:tcW w:w="8646" w:type="dxa"/>
          </w:tcPr>
          <w:p w14:paraId="18D765FF" w14:textId="77777777" w:rsidR="00DA6570" w:rsidRDefault="00DA6570">
            <w:pPr>
              <w:pStyle w:val="afff6"/>
            </w:pPr>
            <w:r w:rsidRPr="00D41F7C">
              <w:t>システムの定期的なバックアップの取得</w:t>
            </w:r>
            <w:r>
              <w:rPr>
                <w:rFonts w:hint="eastAsia"/>
              </w:rPr>
              <w:t>および</w:t>
            </w:r>
            <w:r w:rsidRPr="00D41F7C">
              <w:t>アクセスログの定期的な確認を行い不正アクセス</w:t>
            </w:r>
            <w:r>
              <w:rPr>
                <w:rFonts w:hint="eastAsia"/>
              </w:rPr>
              <w:t>などが</w:t>
            </w:r>
            <w:r w:rsidRPr="00D41F7C">
              <w:t>あればアクセスの制限</w:t>
            </w:r>
            <w:r>
              <w:rPr>
                <w:rFonts w:hint="eastAsia"/>
              </w:rPr>
              <w:t>など</w:t>
            </w:r>
            <w:r w:rsidRPr="00D41F7C">
              <w:t>の対策を実施する。</w:t>
            </w:r>
          </w:p>
        </w:tc>
        <w:tc>
          <w:tcPr>
            <w:tcW w:w="822" w:type="dxa"/>
          </w:tcPr>
          <w:p w14:paraId="1A70A980" w14:textId="77777777" w:rsidR="00DA6570" w:rsidRDefault="00DA6570">
            <w:pPr>
              <w:pStyle w:val="afff6"/>
            </w:pPr>
            <w:r>
              <w:rPr>
                <w:rFonts w:hint="eastAsia"/>
              </w:rPr>
              <w:t>必須</w:t>
            </w:r>
          </w:p>
        </w:tc>
      </w:tr>
      <w:tr w:rsidR="00DA6570" w14:paraId="0F3372C9" w14:textId="77777777">
        <w:tc>
          <w:tcPr>
            <w:tcW w:w="988" w:type="dxa"/>
          </w:tcPr>
          <w:p w14:paraId="3B352AA7" w14:textId="77777777" w:rsidR="00DA6570" w:rsidRDefault="00DA6570">
            <w:pPr>
              <w:pStyle w:val="afff6"/>
            </w:pPr>
            <w:r>
              <w:rPr>
                <w:rFonts w:hint="eastAsia"/>
              </w:rPr>
              <w:t>要件5</w:t>
            </w:r>
          </w:p>
        </w:tc>
        <w:tc>
          <w:tcPr>
            <w:tcW w:w="8646" w:type="dxa"/>
          </w:tcPr>
          <w:p w14:paraId="01B2122D" w14:textId="77777777" w:rsidR="00DA6570" w:rsidRDefault="00DA6570">
            <w:pPr>
              <w:pStyle w:val="afff6"/>
            </w:pPr>
            <w:r w:rsidRPr="00A528F4">
              <w:t>重要な情報はバックアップを取得する。</w:t>
            </w:r>
          </w:p>
        </w:tc>
        <w:tc>
          <w:tcPr>
            <w:tcW w:w="822" w:type="dxa"/>
          </w:tcPr>
          <w:p w14:paraId="27700318" w14:textId="77777777" w:rsidR="00DA6570" w:rsidRDefault="00DA6570">
            <w:pPr>
              <w:pStyle w:val="afff6"/>
            </w:pPr>
            <w:r>
              <w:rPr>
                <w:rFonts w:hint="eastAsia"/>
              </w:rPr>
              <w:t>必須</w:t>
            </w:r>
          </w:p>
        </w:tc>
      </w:tr>
      <w:tr w:rsidR="00DA6570" w14:paraId="3CA49385" w14:textId="77777777">
        <w:tc>
          <w:tcPr>
            <w:tcW w:w="988" w:type="dxa"/>
          </w:tcPr>
          <w:p w14:paraId="43C742F0" w14:textId="77777777" w:rsidR="00DA6570" w:rsidRDefault="00DA6570">
            <w:pPr>
              <w:pStyle w:val="afff6"/>
            </w:pPr>
            <w:r>
              <w:rPr>
                <w:rFonts w:hint="eastAsia"/>
              </w:rPr>
              <w:t>要件6</w:t>
            </w:r>
          </w:p>
        </w:tc>
        <w:tc>
          <w:tcPr>
            <w:tcW w:w="8646" w:type="dxa"/>
          </w:tcPr>
          <w:p w14:paraId="4E5FDAB0" w14:textId="77777777" w:rsidR="00DA6570" w:rsidRDefault="00DA6570">
            <w:pPr>
              <w:pStyle w:val="afff6"/>
            </w:pPr>
            <w:r w:rsidRPr="00A528F4">
              <w:t>WAF</w:t>
            </w:r>
            <w:r>
              <w:rPr>
                <w:rFonts w:hint="eastAsia"/>
              </w:rPr>
              <w:t>（Web Application Firewall）</w:t>
            </w:r>
            <w:r w:rsidRPr="00A528F4">
              <w:t>を導入する。</w:t>
            </w:r>
          </w:p>
        </w:tc>
        <w:tc>
          <w:tcPr>
            <w:tcW w:w="822" w:type="dxa"/>
          </w:tcPr>
          <w:p w14:paraId="4E55622F" w14:textId="77777777" w:rsidR="00DA6570" w:rsidRDefault="00DA6570">
            <w:pPr>
              <w:pStyle w:val="afff6"/>
            </w:pPr>
            <w:r>
              <w:rPr>
                <w:rFonts w:hint="eastAsia"/>
              </w:rPr>
              <w:t>推奨</w:t>
            </w:r>
          </w:p>
        </w:tc>
      </w:tr>
      <w:tr w:rsidR="00DA6570" w14:paraId="32B76C36" w14:textId="77777777">
        <w:tc>
          <w:tcPr>
            <w:tcW w:w="988" w:type="dxa"/>
          </w:tcPr>
          <w:p w14:paraId="10BC251E" w14:textId="77777777" w:rsidR="00DA6570" w:rsidRDefault="00DA6570">
            <w:pPr>
              <w:pStyle w:val="afff6"/>
            </w:pPr>
            <w:r>
              <w:rPr>
                <w:rFonts w:hint="eastAsia"/>
              </w:rPr>
              <w:t>要件7</w:t>
            </w:r>
          </w:p>
        </w:tc>
        <w:tc>
          <w:tcPr>
            <w:tcW w:w="8646" w:type="dxa"/>
          </w:tcPr>
          <w:p w14:paraId="1CE8B489" w14:textId="77777777" w:rsidR="00DA6570" w:rsidRDefault="00DA6570">
            <w:pPr>
              <w:pStyle w:val="afff6"/>
            </w:pPr>
            <w:r w:rsidRPr="00A528F4">
              <w:t>サイバー保険に加入する</w:t>
            </w:r>
            <w:r>
              <w:rPr>
                <w:rFonts w:hint="eastAsia"/>
              </w:rPr>
              <w:t>。</w:t>
            </w:r>
          </w:p>
        </w:tc>
        <w:tc>
          <w:tcPr>
            <w:tcW w:w="822" w:type="dxa"/>
          </w:tcPr>
          <w:p w14:paraId="2662ADEF" w14:textId="77777777" w:rsidR="00DA6570" w:rsidRDefault="00DA6570">
            <w:pPr>
              <w:pStyle w:val="afff6"/>
            </w:pPr>
            <w:r>
              <w:rPr>
                <w:rFonts w:hint="eastAsia"/>
              </w:rPr>
              <w:t>推奨</w:t>
            </w:r>
          </w:p>
        </w:tc>
      </w:tr>
    </w:tbl>
    <w:p w14:paraId="41BF2AE9" w14:textId="77777777" w:rsidR="00DA6570" w:rsidRDefault="00DA6570" w:rsidP="00DA6570">
      <w:r w:rsidRPr="00F22F81">
        <w:rPr>
          <w:noProof/>
        </w:rPr>
        <mc:AlternateContent>
          <mc:Choice Requires="wps">
            <w:drawing>
              <wp:anchor distT="0" distB="0" distL="114300" distR="114300" simplePos="0" relativeHeight="251656518" behindDoc="0" locked="1" layoutInCell="1" allowOverlap="1" wp14:anchorId="38AFDED2" wp14:editId="12DF389D">
                <wp:simplePos x="0" y="0"/>
                <wp:positionH relativeFrom="margin">
                  <wp:align>right</wp:align>
                </wp:positionH>
                <wp:positionV relativeFrom="paragraph">
                  <wp:posOffset>52705</wp:posOffset>
                </wp:positionV>
                <wp:extent cx="6792595" cy="443230"/>
                <wp:effectExtent l="0" t="0" r="8255" b="0"/>
                <wp:wrapTopAndBottom/>
                <wp:docPr id="443620746" name="テキスト ボックス 12"/>
                <wp:cNvGraphicFramePr/>
                <a:graphic xmlns:a="http://schemas.openxmlformats.org/drawingml/2006/main">
                  <a:graphicData uri="http://schemas.microsoft.com/office/word/2010/wordprocessingShape">
                    <wps:wsp>
                      <wps:cNvSpPr txBox="1"/>
                      <wps:spPr>
                        <a:xfrm>
                          <a:off x="0" y="0"/>
                          <a:ext cx="6792595" cy="443230"/>
                        </a:xfrm>
                        <a:prstGeom prst="rect">
                          <a:avLst/>
                        </a:prstGeom>
                        <a:solidFill>
                          <a:sysClr val="window" lastClr="FFFFFF"/>
                        </a:solidFill>
                        <a:ln w="6350">
                          <a:noFill/>
                        </a:ln>
                      </wps:spPr>
                      <wps:txbx>
                        <w:txbxContent>
                          <w:p w14:paraId="3DE7120B" w14:textId="77777777" w:rsidR="00DA6570" w:rsidRDefault="00DA6570" w:rsidP="00DA6570">
                            <w:pPr>
                              <w:pStyle w:val="aff2"/>
                            </w:pPr>
                            <w:r w:rsidRPr="00F02E36">
                              <w:t>EC</w:t>
                            </w:r>
                            <w:r w:rsidRPr="00F02E36">
                              <w:rPr>
                                <w:rFonts w:hint="eastAsia"/>
                              </w:rPr>
                              <w:t>サイトの</w:t>
                            </w:r>
                            <w:r>
                              <w:rPr>
                                <w:rFonts w:hint="eastAsia"/>
                              </w:rPr>
                              <w:t>運用</w:t>
                            </w:r>
                            <w:r w:rsidRPr="00F02E36">
                              <w:rPr>
                                <w:rFonts w:hint="eastAsia"/>
                              </w:rPr>
                              <w:t>時におけるセキュリティ対策要件一覧</w:t>
                            </w:r>
                          </w:p>
                          <w:p w14:paraId="64ABFC92" w14:textId="77777777" w:rsidR="00DA6570" w:rsidRPr="00FA2B95" w:rsidRDefault="00DA6570" w:rsidP="00DA6570">
                            <w:pPr>
                              <w:pStyle w:val="aff2"/>
                            </w:pPr>
                            <w:r w:rsidRPr="00FA2B95">
                              <w:rPr>
                                <w:rFonts w:hint="eastAsia"/>
                              </w:rPr>
                              <w:t>（出典）</w:t>
                            </w:r>
                            <w:r>
                              <w:rPr>
                                <w:rFonts w:hint="eastAsia"/>
                              </w:rPr>
                              <w:t>IPA「ECサイト構築・運用セキュリティガイドライン」をもとに作成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FDED2" id="_x0000_s1175" type="#_x0000_t202" style="position:absolute;left:0;text-align:left;margin-left:483.65pt;margin-top:4.15pt;width:534.85pt;height:34.9pt;z-index:25165651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" fillcolor="window" stroked="f" strokeweight=".5pt">
                <v:textbox>
                  <w:txbxContent>
                    <w:p w14:paraId="3DE7120B" w14:textId="77777777" w:rsidR="00DA6570" w:rsidRDefault="00DA6570" w:rsidP="00DA6570">
                      <w:pPr>
                        <w:pStyle w:val="aff2"/>
                      </w:pPr>
                      <w:r w:rsidRPr="00F02E36">
                        <w:t>EC</w:t>
                      </w:r>
                      <w:r w:rsidRPr="00F02E36">
                        <w:rPr>
                          <w:rFonts w:hint="eastAsia"/>
                        </w:rPr>
                        <w:t>サイトの</w:t>
                      </w:r>
                      <w:r>
                        <w:rPr>
                          <w:rFonts w:hint="eastAsia"/>
                        </w:rPr>
                        <w:t>運用</w:t>
                      </w:r>
                      <w:r w:rsidRPr="00F02E36">
                        <w:rPr>
                          <w:rFonts w:hint="eastAsia"/>
                        </w:rPr>
                        <w:t>時におけるセキュリティ対策要件一覧</w:t>
                      </w:r>
                    </w:p>
                    <w:p w14:paraId="64ABFC92" w14:textId="77777777" w:rsidR="00DA6570" w:rsidRPr="00FA2B95" w:rsidRDefault="00DA6570" w:rsidP="00DA6570">
                      <w:pPr>
                        <w:pStyle w:val="aff2"/>
                      </w:pPr>
                      <w:r w:rsidRPr="00FA2B95">
                        <w:rPr>
                          <w:rFonts w:hint="eastAsia"/>
                        </w:rPr>
                        <w:t>（出典）</w:t>
                      </w:r>
                      <w:r>
                        <w:rPr>
                          <w:rFonts w:hint="eastAsia"/>
                        </w:rPr>
                        <w:t>IPA「ECサイト構築・運用セキュリティガイドライン」をもとに作成</w:t>
                      </w:r>
                    </w:p>
                  </w:txbxContent>
                </v:textbox>
                <w10:wrap type="topAndBottom" anchorx="margin"/>
                <w10:anchorlock/>
              </v:shape>
            </w:pict>
          </mc:Fallback>
        </mc:AlternateContent>
      </w:r>
    </w:p>
    <w:p w14:paraId="5DDDF792" w14:textId="77777777" w:rsidR="00DA6570" w:rsidRDefault="00DA6570" w:rsidP="00DA6570">
      <w:pPr>
        <w:pStyle w:val="8"/>
      </w:pPr>
      <w:r>
        <w:rPr>
          <w:rFonts w:hint="eastAsia"/>
        </w:rPr>
        <w:t>要件1.</w:t>
      </w:r>
      <w:r w:rsidRPr="00C9650B">
        <w:t>サーバ</w:t>
      </w:r>
      <w:r>
        <w:rPr>
          <w:rFonts w:hint="eastAsia"/>
        </w:rPr>
        <w:t>および</w:t>
      </w:r>
      <w:r w:rsidRPr="00C9650B">
        <w:t>管理端末</w:t>
      </w:r>
      <w:r>
        <w:rPr>
          <w:rFonts w:hint="eastAsia"/>
        </w:rPr>
        <w:t>など</w:t>
      </w:r>
      <w:r w:rsidRPr="00C9650B">
        <w:t>で利用しているソフトウェアをセキュリティパッチ</w:t>
      </w:r>
      <w:r>
        <w:rPr>
          <w:rFonts w:hint="eastAsia"/>
        </w:rPr>
        <w:t>など</w:t>
      </w:r>
      <w:r w:rsidRPr="00C9650B">
        <w:t>により最新の状態にする</w:t>
      </w:r>
      <w:r w:rsidRPr="00EA500F">
        <w:rPr>
          <w:rFonts w:hint="eastAsia"/>
        </w:rPr>
        <w:t>。</w:t>
      </w:r>
    </w:p>
    <w:p w14:paraId="276F8E75" w14:textId="77777777" w:rsidR="00DA6570" w:rsidRDefault="00DA6570" w:rsidP="00DA6570">
      <w:r>
        <w:rPr>
          <w:rFonts w:hint="eastAsia"/>
        </w:rPr>
        <w:t>ソフトウェアを安全な状態で利用するためには、その前提として、脆弱性情報に関する常日頃の情報収集が大切です。すでに攻撃方法が見つかっていたり、被害の存在が広く知られていたりするなど、危険度の高い脆弱性に関しては、セキュリティパッチの適用や最新版へのバージョンアップによるアップデートを迅速に行うことが重要です。それ以外の脆弱性に関しては、セキュリティパッチの適用や最新版へのバージョンアップを行うか否かを、脆弱性によるシステムへの影響などを考慮して判断してください。</w:t>
      </w:r>
    </w:p>
    <w:p w14:paraId="7DB8DFFD" w14:textId="77777777" w:rsidR="00DA6570" w:rsidRDefault="00DA6570" w:rsidP="00DA6570"/>
    <w:p w14:paraId="1DAC1394" w14:textId="11759A81" w:rsidR="00DA6570" w:rsidRPr="004B0A1C" w:rsidRDefault="00DA6570" w:rsidP="00892C01">
      <w:pPr>
        <w:pStyle w:val="ab"/>
        <w:numPr>
          <w:ilvl w:val="0"/>
          <w:numId w:val="380"/>
        </w:numPr>
        <w:ind w:leftChars="0" w:firstLineChars="0"/>
      </w:pPr>
      <w:r w:rsidRPr="004B0A1C">
        <w:t>ECサイトの構築時に利用しているWebサーバ</w:t>
      </w:r>
      <w:r>
        <w:rPr>
          <w:rFonts w:hint="eastAsia"/>
        </w:rPr>
        <w:t>など</w:t>
      </w:r>
      <w:r w:rsidRPr="004B0A1C">
        <w:t>のOS・ミドルウェア、プラグイン</w:t>
      </w:r>
      <w:r>
        <w:t>および</w:t>
      </w:r>
      <w:r w:rsidRPr="004B0A1C">
        <w:rPr>
          <w:rFonts w:hint="eastAsia"/>
        </w:rPr>
        <w:t>ライブラリや、</w:t>
      </w:r>
      <w:r w:rsidRPr="004B0A1C">
        <w:t>WebアプリケーションやOSSのソフトウェアについては、運用時</w:t>
      </w:r>
      <w:r w:rsidRPr="004B0A1C">
        <w:rPr>
          <w:rFonts w:hint="eastAsia"/>
        </w:rPr>
        <w:t>点の最新版を使用してください。</w:t>
      </w:r>
    </w:p>
    <w:p w14:paraId="2B577583" w14:textId="4AA69BB8" w:rsidR="00DA6570" w:rsidRDefault="00DA6570" w:rsidP="00892C01">
      <w:pPr>
        <w:pStyle w:val="ab"/>
        <w:numPr>
          <w:ilvl w:val="0"/>
          <w:numId w:val="380"/>
        </w:numPr>
        <w:ind w:leftChars="0" w:firstLineChars="0"/>
      </w:pPr>
      <w:r w:rsidRPr="004B0A1C">
        <w:t>利用しているソフトウェア</w:t>
      </w:r>
      <w:r>
        <w:rPr>
          <w:rFonts w:hint="eastAsia"/>
        </w:rPr>
        <w:t>など</w:t>
      </w:r>
      <w:r w:rsidRPr="004B0A1C">
        <w:t>については、ECサイト運営事業者や外部委託先におい</w:t>
      </w:r>
      <w:r w:rsidRPr="004B0A1C">
        <w:rPr>
          <w:rFonts w:hint="eastAsia"/>
        </w:rPr>
        <w:t>て最新の脆弱性情報を収集することが大切です。セキュリティ情報サイトでの定期的な情報収集をするとともに、ソフトウェアを提供している企業から脆弱性に関する情報収集方法が用意されている場合は必ず登録するようにしてください。</w:t>
      </w:r>
    </w:p>
    <w:p w14:paraId="5543DE28" w14:textId="77777777" w:rsidR="00DA6570" w:rsidRPr="004B0A1C" w:rsidRDefault="00DA6570" w:rsidP="00892C01">
      <w:pPr>
        <w:pStyle w:val="ab"/>
        <w:numPr>
          <w:ilvl w:val="0"/>
          <w:numId w:val="380"/>
        </w:numPr>
        <w:ind w:leftChars="0" w:firstLineChars="0"/>
      </w:pPr>
      <w:r w:rsidRPr="004B0A1C">
        <w:t>利用しているソフトウェア</w:t>
      </w:r>
      <w:r>
        <w:rPr>
          <w:rFonts w:hint="eastAsia"/>
        </w:rPr>
        <w:t>など</w:t>
      </w:r>
      <w:r w:rsidRPr="004B0A1C">
        <w:t>で脆弱性が発見された場合、脆弱性情報を収集し、脆</w:t>
      </w:r>
      <w:r w:rsidRPr="004B0A1C">
        <w:rPr>
          <w:rFonts w:hint="eastAsia"/>
        </w:rPr>
        <w:t>弱性の危険度が「高」の脆弱性については迅速に、危険度「中」は、</w:t>
      </w:r>
      <w:r w:rsidRPr="004B0A1C">
        <w:t>3ヶ月程度を目</w:t>
      </w:r>
      <w:r w:rsidRPr="004B0A1C">
        <w:rPr>
          <w:rFonts w:hint="eastAsia"/>
        </w:rPr>
        <w:t>途にセキュリティパッチの適用や最新版へのバージョンアップによるアップデートを実施してください。アップデート実施後は、アップデートによりシステムへの影響が</w:t>
      </w:r>
      <w:r>
        <w:rPr>
          <w:rFonts w:hint="eastAsia"/>
        </w:rPr>
        <w:t>な</w:t>
      </w:r>
      <w:r w:rsidRPr="004B0A1C">
        <w:rPr>
          <w:rFonts w:hint="eastAsia"/>
        </w:rPr>
        <w:t>いことを確認（動作検証）してください。</w:t>
      </w:r>
    </w:p>
    <w:p w14:paraId="27AE8DE2" w14:textId="77777777" w:rsidR="00DA6570" w:rsidRDefault="00DA6570" w:rsidP="00DA6570">
      <w:pPr>
        <w:ind w:firstLineChars="0" w:firstLine="0"/>
      </w:pPr>
    </w:p>
    <w:p w14:paraId="6E85D969" w14:textId="77777777" w:rsidR="00DA6570" w:rsidRDefault="00DA6570" w:rsidP="00DA6570">
      <w:pPr>
        <w:pStyle w:val="8"/>
      </w:pPr>
      <w:r>
        <w:rPr>
          <w:rFonts w:hint="eastAsia"/>
        </w:rPr>
        <w:t>要件2.</w:t>
      </w:r>
      <w:r w:rsidRPr="00A16FF0">
        <w:t>ECサイトへの脆弱性診断を定期的</w:t>
      </w:r>
      <w:r>
        <w:t>および</w:t>
      </w:r>
      <w:r w:rsidRPr="00A16FF0">
        <w:t>カスタマイズを行った際に行い、見つかった脆弱性を対策する</w:t>
      </w:r>
      <w:r w:rsidRPr="00E01360">
        <w:t>。</w:t>
      </w:r>
    </w:p>
    <w:p w14:paraId="1FF287D5" w14:textId="77777777" w:rsidR="00DA6570" w:rsidRDefault="00DA6570" w:rsidP="00DA6570">
      <w:r>
        <w:rPr>
          <w:rFonts w:hint="eastAsia"/>
        </w:rPr>
        <w:t>E</w:t>
      </w:r>
      <w:r w:rsidRPr="00FC2C93">
        <w:t>Cサイトを構築後、新たな脆弱性が発見される・新たな脆弱性を作り込む可能性があるため、定期的</w:t>
      </w:r>
      <w:r>
        <w:t>および</w:t>
      </w:r>
      <w:r w:rsidRPr="00FC2C93">
        <w:t>カスタマイズを行った際に脆弱性診断を実施</w:t>
      </w:r>
      <w:r>
        <w:rPr>
          <w:rFonts w:hint="eastAsia"/>
        </w:rPr>
        <w:t>しま</w:t>
      </w:r>
      <w:r w:rsidRPr="00FC2C93">
        <w:t>す。</w:t>
      </w:r>
    </w:p>
    <w:p w14:paraId="3651C56E" w14:textId="77777777" w:rsidR="00DA6570" w:rsidRDefault="00DA6570" w:rsidP="00DA6570"/>
    <w:p w14:paraId="4CF6D096" w14:textId="4A72472B" w:rsidR="00DA6570" w:rsidRPr="004B0A1C" w:rsidRDefault="00DA6570" w:rsidP="00892C01">
      <w:pPr>
        <w:pStyle w:val="ab"/>
        <w:numPr>
          <w:ilvl w:val="0"/>
          <w:numId w:val="381"/>
        </w:numPr>
        <w:ind w:leftChars="0" w:firstLineChars="0"/>
      </w:pPr>
      <w:r w:rsidRPr="004B0A1C">
        <w:t>新機能の開発・追加やシステム改修</w:t>
      </w:r>
      <w:r>
        <w:rPr>
          <w:rFonts w:hint="eastAsia"/>
        </w:rPr>
        <w:t>など</w:t>
      </w:r>
      <w:r w:rsidRPr="004B0A1C">
        <w:t>のカスタマイズを行ったときには、その都度Webアプリケーション診断を実施することが重要です。なお、診断箇所は、最低でも新機能の開発や追加やシステム改修</w:t>
      </w:r>
      <w:r>
        <w:rPr>
          <w:rFonts w:hint="eastAsia"/>
        </w:rPr>
        <w:t>など</w:t>
      </w:r>
      <w:r w:rsidRPr="004B0A1C">
        <w:t>を行った箇所を対象とした診断を実施してください。</w:t>
      </w:r>
    </w:p>
    <w:p w14:paraId="0C6F8F28" w14:textId="63C8386E" w:rsidR="00DA6570" w:rsidRPr="004B0A1C" w:rsidRDefault="00DA6570" w:rsidP="00892C01">
      <w:pPr>
        <w:pStyle w:val="ab"/>
        <w:numPr>
          <w:ilvl w:val="0"/>
          <w:numId w:val="381"/>
        </w:numPr>
        <w:ind w:leftChars="0" w:firstLineChars="0"/>
      </w:pPr>
      <w:r w:rsidRPr="004B0A1C">
        <w:t>上記のような新機能の開発・追加やシステム改修</w:t>
      </w:r>
      <w:r>
        <w:rPr>
          <w:rFonts w:hint="eastAsia"/>
        </w:rPr>
        <w:t>など</w:t>
      </w:r>
      <w:r w:rsidRPr="004B0A1C">
        <w:t>のカスタマイズを行っていない場合でも、OSやミドルウェア</w:t>
      </w:r>
      <w:r>
        <w:rPr>
          <w:rFonts w:hint="eastAsia"/>
        </w:rPr>
        <w:t>など</w:t>
      </w:r>
      <w:r w:rsidRPr="004B0A1C">
        <w:t>の脆弱性は継続的に発見されているため、四半期に1回の頻度でプラットフォーム診断を実施することが</w:t>
      </w:r>
      <w:r>
        <w:rPr>
          <w:rFonts w:hint="eastAsia"/>
        </w:rPr>
        <w:t>望まれます</w:t>
      </w:r>
      <w:r w:rsidRPr="004B0A1C">
        <w:t>。</w:t>
      </w:r>
    </w:p>
    <w:p w14:paraId="2ED3A037" w14:textId="77777777" w:rsidR="00DA6570" w:rsidRPr="004B0A1C" w:rsidRDefault="00DA6570" w:rsidP="00892C01">
      <w:pPr>
        <w:pStyle w:val="ab"/>
        <w:numPr>
          <w:ilvl w:val="0"/>
          <w:numId w:val="381"/>
        </w:numPr>
        <w:ind w:leftChars="0" w:firstLineChars="0"/>
      </w:pPr>
      <w:r w:rsidRPr="004B0A1C">
        <w:t>脆弱性診断の診断結果として、実害に至る攻撃難易度を考慮した危険度は、一般的に「高」、「中」、「低」の3段階で分類されており、危険度「高」の脆弱性については、迅速に対策を行うことを推奨しています。また、危険度「中」は、3ヶ月程度を目途に対策を行うこと</w:t>
      </w:r>
      <w:r>
        <w:rPr>
          <w:rFonts w:hint="eastAsia"/>
        </w:rPr>
        <w:t>が</w:t>
      </w:r>
      <w:r w:rsidRPr="004B0A1C">
        <w:t>推奨</w:t>
      </w:r>
      <w:r>
        <w:rPr>
          <w:rFonts w:hint="eastAsia"/>
        </w:rPr>
        <w:t>されて</w:t>
      </w:r>
      <w:r w:rsidRPr="004B0A1C">
        <w:t>います。</w:t>
      </w:r>
    </w:p>
    <w:p w14:paraId="07B617AE" w14:textId="77777777" w:rsidR="00DA6570" w:rsidRDefault="00DA6570" w:rsidP="00DA6570"/>
    <w:p w14:paraId="6FB71C70" w14:textId="77777777" w:rsidR="00DA6570" w:rsidRDefault="00DA6570" w:rsidP="00DA6570">
      <w:pPr>
        <w:pStyle w:val="8"/>
      </w:pPr>
      <w:r>
        <w:rPr>
          <w:rFonts w:hint="eastAsia"/>
        </w:rPr>
        <w:t>要件3.</w:t>
      </w:r>
      <w:r w:rsidRPr="00D41F7C">
        <w:t>Webサイトのアプリケーションやコンテンツ、設定</w:t>
      </w:r>
      <w:r>
        <w:t>など</w:t>
      </w:r>
      <w:r w:rsidRPr="00D41F7C">
        <w:t>の重要なファイルの定期的な差分チェックや、Webサイト改ざん検知ツールによる監視を行う</w:t>
      </w:r>
      <w:r w:rsidRPr="00B74FAD">
        <w:t>。</w:t>
      </w:r>
    </w:p>
    <w:p w14:paraId="5ECAF7A9" w14:textId="77777777" w:rsidR="00DA6570" w:rsidRDefault="00DA6570" w:rsidP="00DA6570">
      <w:r w:rsidRPr="007919CF">
        <w:t>不正アクセスやマルウェア感染により、Webサーバ内部に保管しているサイト利用者の顧客情報や、注文・取引データ</w:t>
      </w:r>
      <w:r>
        <w:rPr>
          <w:rFonts w:hint="eastAsia"/>
        </w:rPr>
        <w:t>など</w:t>
      </w:r>
      <w:r w:rsidRPr="007919CF">
        <w:t>を外部に送信する不正なプログラムが、Webサーバの公開ディレクトリ配下</w:t>
      </w:r>
      <w:r>
        <w:rPr>
          <w:rFonts w:hint="eastAsia"/>
        </w:rPr>
        <w:t>など</w:t>
      </w:r>
      <w:r w:rsidRPr="007919CF">
        <w:t>に仕掛けられた場合でも、それを検知できるように、定期的な差分チェック（ファイル整合性監視）や、Webサイト改ざん検知ツールを</w:t>
      </w:r>
      <w:r>
        <w:rPr>
          <w:rFonts w:hint="eastAsia"/>
        </w:rPr>
        <w:t>利用した監視を行うようにしましょう</w:t>
      </w:r>
      <w:r w:rsidRPr="007919CF">
        <w:t>。</w:t>
      </w:r>
    </w:p>
    <w:p w14:paraId="2B8BFBB7" w14:textId="77777777" w:rsidR="00DA6570" w:rsidRDefault="00DA6570" w:rsidP="00DA6570"/>
    <w:p w14:paraId="344475D8" w14:textId="77777777" w:rsidR="00DA6570" w:rsidRDefault="00DA6570" w:rsidP="00DA6570">
      <w:pPr>
        <w:pStyle w:val="8"/>
      </w:pPr>
      <w:r>
        <w:rPr>
          <w:rFonts w:hint="eastAsia"/>
        </w:rPr>
        <w:t>要件4.</w:t>
      </w:r>
      <w:r w:rsidRPr="00D41F7C">
        <w:t>システムの定期的なバックアップの取得</w:t>
      </w:r>
      <w:r>
        <w:rPr>
          <w:rFonts w:hint="eastAsia"/>
        </w:rPr>
        <w:t>および</w:t>
      </w:r>
      <w:r w:rsidRPr="00D41F7C">
        <w:t>アクセスログの定期的な確認を行い不正アクセス</w:t>
      </w:r>
      <w:r>
        <w:rPr>
          <w:rFonts w:hint="eastAsia"/>
        </w:rPr>
        <w:t>など</w:t>
      </w:r>
      <w:r w:rsidRPr="00D41F7C">
        <w:t>があればアクセスの制限</w:t>
      </w:r>
      <w:r>
        <w:rPr>
          <w:rFonts w:hint="eastAsia"/>
        </w:rPr>
        <w:t>など</w:t>
      </w:r>
      <w:r w:rsidRPr="00D41F7C">
        <w:t>の対策を実施する</w:t>
      </w:r>
      <w:r w:rsidRPr="003D22A3">
        <w:rPr>
          <w:rFonts w:hint="eastAsia"/>
        </w:rPr>
        <w:t>。</w:t>
      </w:r>
    </w:p>
    <w:p w14:paraId="4169BB8E" w14:textId="6717CFDD" w:rsidR="00DA6570" w:rsidRDefault="00DA6570" w:rsidP="00DA6570">
      <w:r w:rsidRPr="00F9382B">
        <w:t>不正アクセスやマルウェア感染により、システムを改ざん、破壊された場合、ECサイトでの事業の継続が</w:t>
      </w:r>
      <w:r>
        <w:rPr>
          <w:rFonts w:hint="eastAsia"/>
        </w:rPr>
        <w:t>でき</w:t>
      </w:r>
      <w:r w:rsidRPr="00F9382B">
        <w:t>なくなる可能性があるため、システムのバックアップを</w:t>
      </w:r>
      <w:r>
        <w:rPr>
          <w:rFonts w:hint="eastAsia"/>
        </w:rPr>
        <w:t>最低1</w:t>
      </w:r>
      <w:r w:rsidRPr="00F9382B">
        <w:t>回/月取得する</w:t>
      </w:r>
      <w:r>
        <w:rPr>
          <w:rFonts w:hint="eastAsia"/>
        </w:rPr>
        <w:t>ようにします</w:t>
      </w:r>
      <w:r w:rsidRPr="00F9382B">
        <w:t>。また、ECサイトへの不審なログインの試行が増えたり、システム上で対応されていない不正な注文ができたりするという不正アクセスの予兆が発生している場合もあります。このため、Webサーバのアクセスログを定期的に確認し、確認した結果、不正なアクセス（特定のIPアドレスからの大量のアクセス</w:t>
      </w:r>
      <w:r>
        <w:rPr>
          <w:rFonts w:hint="eastAsia"/>
        </w:rPr>
        <w:t>など</w:t>
      </w:r>
      <w:r w:rsidRPr="00F9382B">
        <w:t>）があれば、</w:t>
      </w:r>
      <w:bookmarkStart w:id="1612" w:name="■ファイアウォール21ー1ー2"/>
      <w:r w:rsidR="005C457C">
        <w:fldChar w:fldCharType="begin"/>
      </w:r>
      <w:r w:rsidR="005C457C">
        <w:instrText>HYPERLINK  \l "■ファイアウォール"</w:instrText>
      </w:r>
      <w:r w:rsidR="005C457C">
        <w:fldChar w:fldCharType="separate"/>
      </w:r>
      <w:r w:rsidRPr="005C457C">
        <w:rPr>
          <w:rStyle w:val="a7"/>
        </w:rPr>
        <w:t>ファイアウォール</w:t>
      </w:r>
      <w:bookmarkEnd w:id="1612"/>
      <w:r w:rsidR="005C457C">
        <w:fldChar w:fldCharType="end"/>
      </w:r>
      <w:r>
        <w:rPr>
          <w:rFonts w:hint="eastAsia"/>
        </w:rPr>
        <w:t>など</w:t>
      </w:r>
      <w:r w:rsidRPr="00F9382B">
        <w:t>のネットワーク機器の設定でアクセスの制限</w:t>
      </w:r>
      <w:r>
        <w:rPr>
          <w:rFonts w:hint="eastAsia"/>
        </w:rPr>
        <w:t>をかけるなど</w:t>
      </w:r>
      <w:r w:rsidRPr="00F9382B">
        <w:t>の対策を</w:t>
      </w:r>
      <w:r>
        <w:rPr>
          <w:rFonts w:hint="eastAsia"/>
        </w:rPr>
        <w:t>実施しましょう</w:t>
      </w:r>
      <w:r w:rsidRPr="00F9382B">
        <w:t>。</w:t>
      </w:r>
    </w:p>
    <w:p w14:paraId="104D197F" w14:textId="77777777" w:rsidR="00DA6570" w:rsidRDefault="00DA6570" w:rsidP="00DA6570">
      <w:r w:rsidRPr="00F9382B">
        <w:t>Webサーバのアクセスログの定期的な確認は、IPAが提供する「ウェブサイトの攻撃兆候検出ツールiLogScanner」を利用して確認可能です。</w:t>
      </w:r>
    </w:p>
    <w:tbl>
      <w:tblPr>
        <w:tblStyle w:val="aa"/>
        <w:tblpPr w:leftFromText="142" w:rightFromText="142" w:vertAnchor="text" w:horzAnchor="margin" w:tblpY="141"/>
        <w:tblW w:w="0" w:type="auto"/>
        <w:tblLook w:val="04A0" w:firstRow="1" w:lastRow="0" w:firstColumn="1" w:lastColumn="0" w:noHBand="0" w:noVBand="1"/>
      </w:tblPr>
      <w:tblGrid>
        <w:gridCol w:w="4248"/>
        <w:gridCol w:w="6208"/>
      </w:tblGrid>
      <w:tr w:rsidR="003719D2" w14:paraId="299F37AB" w14:textId="77777777" w:rsidTr="0054787D">
        <w:tc>
          <w:tcPr>
            <w:tcW w:w="10456" w:type="dxa"/>
            <w:gridSpan w:val="2"/>
          </w:tcPr>
          <w:p w14:paraId="798976CB" w14:textId="77777777" w:rsidR="003719D2" w:rsidRDefault="003719D2" w:rsidP="00601047">
            <w:pPr>
              <w:pStyle w:val="affe"/>
              <w:framePr w:hSpace="0" w:wrap="auto" w:vAnchor="margin" w:hAnchor="text" w:yAlign="inline"/>
            </w:pPr>
            <w:r w:rsidRPr="000A23A7">
              <w:rPr>
                <w:rFonts w:hint="eastAsia"/>
              </w:rPr>
              <w:t>詳細理解のため参考となる文献（参考文献）</w:t>
            </w:r>
          </w:p>
        </w:tc>
      </w:tr>
      <w:tr w:rsidR="003719D2" w:rsidRPr="000A23A7" w14:paraId="38E27DC3" w14:textId="77777777" w:rsidTr="0054787D">
        <w:tc>
          <w:tcPr>
            <w:tcW w:w="4248" w:type="dxa"/>
            <w:shd w:val="clear" w:color="auto" w:fill="F1A983" w:themeFill="accent2" w:themeFillTint="99"/>
          </w:tcPr>
          <w:p w14:paraId="5C276094" w14:textId="77777777" w:rsidR="003719D2" w:rsidRDefault="003719D2" w:rsidP="00601047">
            <w:pPr>
              <w:pStyle w:val="affe"/>
              <w:framePr w:hSpace="0" w:wrap="auto" w:vAnchor="margin" w:hAnchor="text" w:yAlign="inline"/>
            </w:pPr>
            <w:r w:rsidRPr="00F9382B">
              <w:t>ウェブサイトの攻撃兆候検出ツールiLogScanner</w:t>
            </w:r>
          </w:p>
        </w:tc>
        <w:tc>
          <w:tcPr>
            <w:tcW w:w="6208" w:type="dxa"/>
          </w:tcPr>
          <w:p w14:paraId="6DB0F637" w14:textId="77777777" w:rsidR="003719D2" w:rsidRPr="000A23A7" w:rsidRDefault="003719D2" w:rsidP="00601047">
            <w:pPr>
              <w:pStyle w:val="affe"/>
              <w:framePr w:hSpace="0" w:wrap="auto" w:vAnchor="margin" w:hAnchor="text" w:yAlign="inline"/>
            </w:pPr>
            <w:r w:rsidRPr="00A13124">
              <w:t>https://www.ipa.go.jp/security/vuln/ilogscanner/index.html</w:t>
            </w:r>
          </w:p>
        </w:tc>
      </w:tr>
    </w:tbl>
    <w:p w14:paraId="43CEE2AF" w14:textId="77777777" w:rsidR="0054787D" w:rsidRDefault="0054787D" w:rsidP="00DA6570"/>
    <w:p w14:paraId="5D8F6B7F" w14:textId="77777777" w:rsidR="0054787D" w:rsidRDefault="0054787D" w:rsidP="00DA6570"/>
    <w:p w14:paraId="31F83467" w14:textId="77777777" w:rsidR="00DA6570" w:rsidRDefault="00DA6570" w:rsidP="00DA6570">
      <w:pPr>
        <w:pStyle w:val="8"/>
      </w:pPr>
      <w:r>
        <w:rPr>
          <w:rFonts w:hint="eastAsia"/>
        </w:rPr>
        <w:t>要件5.</w:t>
      </w:r>
      <w:r w:rsidRPr="00A528F4">
        <w:t>重要な情報はバックアップを取得する</w:t>
      </w:r>
      <w:r>
        <w:rPr>
          <w:rFonts w:hint="eastAsia"/>
        </w:rPr>
        <w:t>。</w:t>
      </w:r>
    </w:p>
    <w:p w14:paraId="19FF179B" w14:textId="0CD8909A" w:rsidR="00DA6570" w:rsidRDefault="00DA6570" w:rsidP="00DA6570">
      <w:r w:rsidRPr="004143EC">
        <w:t>サイト利用者の顧客情報や仕入先情報、売上情報などの重要な情報が</w:t>
      </w:r>
      <w:bookmarkStart w:id="1613" w:name="■ランサムウェア21ー1ー2"/>
      <w:r w:rsidR="0058143C">
        <w:fldChar w:fldCharType="begin"/>
      </w:r>
      <w:r w:rsidR="0058143C">
        <w:instrText>HYPERLINK  \l "■ランサムウェア"</w:instrText>
      </w:r>
      <w:r w:rsidR="0058143C">
        <w:fldChar w:fldCharType="separate"/>
      </w:r>
      <w:r w:rsidRPr="0058143C">
        <w:rPr>
          <w:rStyle w:val="a7"/>
        </w:rPr>
        <w:t>ランサムウェア</w:t>
      </w:r>
      <w:bookmarkEnd w:id="1613"/>
      <w:r w:rsidR="0058143C">
        <w:fldChar w:fldCharType="end"/>
      </w:r>
      <w:r w:rsidRPr="004143EC">
        <w:t>によって暗号化されると、ECサイトでの事業の継続が</w:t>
      </w:r>
      <w:r>
        <w:rPr>
          <w:rFonts w:hint="eastAsia"/>
        </w:rPr>
        <w:t>でき</w:t>
      </w:r>
      <w:r w:rsidRPr="004143EC">
        <w:t>なくなる可能性があるため、重要な情報は1回/日にバックアップを取得（ネットワークに接続されていないオフライン環境へ保管）</w:t>
      </w:r>
      <w:r>
        <w:rPr>
          <w:rFonts w:hint="eastAsia"/>
        </w:rPr>
        <w:t>します</w:t>
      </w:r>
      <w:r w:rsidRPr="004143EC">
        <w:t>。</w:t>
      </w:r>
    </w:p>
    <w:p w14:paraId="6A395405" w14:textId="77777777" w:rsidR="00DA6570" w:rsidRDefault="00DA6570" w:rsidP="00DA6570"/>
    <w:p w14:paraId="3459454B" w14:textId="77777777" w:rsidR="00DA6570" w:rsidRDefault="00DA6570" w:rsidP="00DA6570">
      <w:pPr>
        <w:pStyle w:val="8"/>
      </w:pPr>
      <w:r>
        <w:rPr>
          <w:rFonts w:hint="eastAsia"/>
        </w:rPr>
        <w:t>要件6.</w:t>
      </w:r>
      <w:r w:rsidRPr="00A528F4">
        <w:t>WAF</w:t>
      </w:r>
      <w:r>
        <w:rPr>
          <w:rFonts w:hint="eastAsia"/>
        </w:rPr>
        <w:t>（Web Application Firewall）</w:t>
      </w:r>
      <w:r w:rsidRPr="00A528F4">
        <w:t>を導入する</w:t>
      </w:r>
      <w:r>
        <w:rPr>
          <w:rFonts w:hint="eastAsia"/>
        </w:rPr>
        <w:t>。</w:t>
      </w:r>
    </w:p>
    <w:p w14:paraId="5FC4234A" w14:textId="04D40853" w:rsidR="00DA6570" w:rsidRDefault="00DA6570" w:rsidP="00DA6570">
      <w:r>
        <w:rPr>
          <w:rFonts w:hint="eastAsia"/>
        </w:rPr>
        <w:t>すで</w:t>
      </w:r>
      <w:r w:rsidRPr="004143EC">
        <w:t>に見つかっている脆弱性に対して対応するまでに期間が必要な場合や、必要となるセキュリティ対策を実装するまでに期間が必要な場合が想定されます。対策をするまでの期間内にサイバー攻撃を受けることがないよう、応急処置として、</w:t>
      </w:r>
      <w:bookmarkStart w:id="1614" w:name="■WAF（ワフ）21ー1－2"/>
      <w:r w:rsidR="00152426">
        <w:fldChar w:fldCharType="begin"/>
      </w:r>
      <w:r w:rsidR="00152426">
        <w:instrText>HYPERLINK  \l "■WAF（ワフ）"</w:instrText>
      </w:r>
      <w:r w:rsidR="00152426">
        <w:fldChar w:fldCharType="separate"/>
      </w:r>
      <w:r w:rsidRPr="00152426">
        <w:rPr>
          <w:rStyle w:val="a7"/>
        </w:rPr>
        <w:t>WAF</w:t>
      </w:r>
      <w:bookmarkEnd w:id="1614"/>
      <w:r w:rsidR="00152426">
        <w:fldChar w:fldCharType="end"/>
      </w:r>
      <w:r>
        <w:t>（</w:t>
      </w:r>
      <w:r w:rsidRPr="00C423E6">
        <w:t>Web Application Firewall</w:t>
      </w:r>
      <w:r>
        <w:t>）</w:t>
      </w:r>
      <w:r w:rsidRPr="004143EC">
        <w:t>を導入する</w:t>
      </w:r>
      <w:r>
        <w:rPr>
          <w:rFonts w:hint="eastAsia"/>
        </w:rPr>
        <w:t>と良いでしょう</w:t>
      </w:r>
      <w:r w:rsidRPr="004143EC">
        <w:t>。</w:t>
      </w:r>
    </w:p>
    <w:p w14:paraId="028AADF2" w14:textId="77777777" w:rsidR="00DA6570" w:rsidRDefault="00DA6570" w:rsidP="00DA6570"/>
    <w:p w14:paraId="1D3FCB26" w14:textId="77777777" w:rsidR="00DA6570" w:rsidRDefault="00DA6570" w:rsidP="00DA6570">
      <w:pPr>
        <w:pStyle w:val="8"/>
      </w:pPr>
      <w:r>
        <w:rPr>
          <w:rFonts w:hint="eastAsia"/>
        </w:rPr>
        <w:t>要件7.</w:t>
      </w:r>
      <w:r w:rsidRPr="00A528F4">
        <w:t>サイバー保険に加入する</w:t>
      </w:r>
      <w:r>
        <w:rPr>
          <w:rFonts w:hint="eastAsia"/>
        </w:rPr>
        <w:t>。</w:t>
      </w:r>
    </w:p>
    <w:p w14:paraId="3361270E" w14:textId="77777777" w:rsidR="00DA6570" w:rsidRDefault="00DA6570" w:rsidP="00DA6570">
      <w:r w:rsidRPr="00614367">
        <w:t>万が一、ECサイトまたは、自社システムがサイバー攻撃による被害を受けた場合に備えて、サイバー保険に加入</w:t>
      </w:r>
      <w:r>
        <w:rPr>
          <w:rFonts w:hint="eastAsia"/>
        </w:rPr>
        <w:t>しておきましょう</w:t>
      </w:r>
      <w:r w:rsidRPr="00614367">
        <w:t>。サイバー保険については、IPA調査でも顧客情報の漏えい事故を発生させてしまったECサイトの多くが、被害後に加入していますが、損害賠償や事故対応費用の負担、収益の減少を補う効果が認められることから、被害が発生していない場合でも被害発生に備えて加入すること</w:t>
      </w:r>
      <w:r>
        <w:rPr>
          <w:rFonts w:hint="eastAsia"/>
        </w:rPr>
        <w:t>が</w:t>
      </w:r>
      <w:r w:rsidRPr="00614367">
        <w:t>推奨</w:t>
      </w:r>
      <w:r>
        <w:rPr>
          <w:rFonts w:hint="eastAsia"/>
        </w:rPr>
        <w:t>され</w:t>
      </w:r>
      <w:r w:rsidRPr="00614367">
        <w:t>ます。</w:t>
      </w:r>
    </w:p>
    <w:p w14:paraId="3124220C" w14:textId="77777777" w:rsidR="00DA6570" w:rsidRDefault="00DA6570" w:rsidP="00DA6570">
      <w:pPr>
        <w:ind w:firstLineChars="0" w:firstLine="0"/>
      </w:pPr>
    </w:p>
    <w:p w14:paraId="523AF7A8" w14:textId="77777777" w:rsidR="00DA6570" w:rsidRDefault="00DA6570" w:rsidP="00DA6570">
      <w:pPr>
        <w:pStyle w:val="7"/>
      </w:pPr>
      <w:r w:rsidRPr="00AF0E46">
        <w:t>ECサイトの</w:t>
      </w:r>
      <w:r>
        <w:rPr>
          <w:rFonts w:hint="eastAsia"/>
        </w:rPr>
        <w:t>運用</w:t>
      </w:r>
      <w:r w:rsidRPr="00AF0E46">
        <w:t>時に有効なCSF2.0の管理策（例）</w:t>
      </w:r>
    </w:p>
    <w:p w14:paraId="3B3BC4F1" w14:textId="77777777" w:rsidR="00DA6570" w:rsidRDefault="00DA6570" w:rsidP="00DA6570">
      <w:r>
        <w:rPr>
          <w:rFonts w:hint="eastAsia"/>
        </w:rPr>
        <w:t>セキュリティ対策の要件を決める際は、CSF2.0の管理策を参考にすることも有効です。</w:t>
      </w:r>
    </w:p>
    <w:tbl>
      <w:tblPr>
        <w:tblStyle w:val="aa"/>
        <w:tblW w:w="0" w:type="auto"/>
        <w:tblLook w:val="04A0" w:firstRow="1" w:lastRow="0" w:firstColumn="1" w:lastColumn="0" w:noHBand="0" w:noVBand="1"/>
      </w:tblPr>
      <w:tblGrid>
        <w:gridCol w:w="10456"/>
      </w:tblGrid>
      <w:tr w:rsidR="00DA6570" w14:paraId="1F895D7C" w14:textId="77777777">
        <w:tc>
          <w:tcPr>
            <w:tcW w:w="10456" w:type="dxa"/>
            <w:shd w:val="clear" w:color="auto" w:fill="215E99" w:themeFill="text2" w:themeFillTint="BF"/>
          </w:tcPr>
          <w:p w14:paraId="7EFF3461" w14:textId="77777777" w:rsidR="00DA6570" w:rsidRDefault="00DA6570">
            <w:pPr>
              <w:pStyle w:val="aff0"/>
            </w:pPr>
            <w:r>
              <w:rPr>
                <w:rFonts w:hint="eastAsia"/>
              </w:rPr>
              <w:t>有効な管理策の例</w:t>
            </w:r>
          </w:p>
        </w:tc>
      </w:tr>
      <w:tr w:rsidR="00DA6570" w14:paraId="5A713B48" w14:textId="77777777">
        <w:tc>
          <w:tcPr>
            <w:tcW w:w="10456" w:type="dxa"/>
          </w:tcPr>
          <w:p w14:paraId="73D4156B" w14:textId="77777777" w:rsidR="00DA6570" w:rsidRDefault="00DA6570">
            <w:pPr>
              <w:pStyle w:val="afff8"/>
            </w:pPr>
            <w:r>
              <w:rPr>
                <w:rFonts w:hint="eastAsia"/>
              </w:rPr>
              <w:t>パッチ適用に関する管理策</w:t>
            </w:r>
          </w:p>
          <w:p w14:paraId="2A468CA1" w14:textId="77777777" w:rsidR="00DA6570" w:rsidRPr="00813F5C" w:rsidRDefault="00DA6570" w:rsidP="00892C01">
            <w:pPr>
              <w:pStyle w:val="afff6"/>
              <w:numPr>
                <w:ilvl w:val="0"/>
                <w:numId w:val="456"/>
              </w:numPr>
            </w:pPr>
            <w:r w:rsidRPr="00813F5C">
              <w:t>GV.SC-09</w:t>
            </w:r>
            <w:r>
              <w:t>：</w:t>
            </w:r>
            <w:r w:rsidRPr="00813F5C">
              <w:t>サプライチェーンセキュリティの実践が、サイバーセキュリティと企業のリスク管理プログラムに統合され、そのパフォーマンスが技術製品とサービスのライフサイクル全体を通じて監視される。</w:t>
            </w:r>
          </w:p>
          <w:p w14:paraId="6F8DBF8C" w14:textId="77777777" w:rsidR="00DA6570" w:rsidRPr="00813F5C" w:rsidRDefault="00DA6570" w:rsidP="00892C01">
            <w:pPr>
              <w:pStyle w:val="afff6"/>
              <w:numPr>
                <w:ilvl w:val="0"/>
                <w:numId w:val="456"/>
              </w:numPr>
            </w:pPr>
            <w:r w:rsidRPr="00813F5C">
              <w:t>ID.RA-01</w:t>
            </w:r>
            <w:r>
              <w:t>：</w:t>
            </w:r>
            <w:r w:rsidRPr="00813F5C">
              <w:t>資産の脆弱性を特定、検証、記録する。</w:t>
            </w:r>
          </w:p>
          <w:p w14:paraId="2BFA4D81" w14:textId="77777777" w:rsidR="00DA6570" w:rsidRPr="00813F5C" w:rsidRDefault="00DA6570" w:rsidP="00892C01">
            <w:pPr>
              <w:pStyle w:val="afff6"/>
              <w:numPr>
                <w:ilvl w:val="0"/>
                <w:numId w:val="456"/>
              </w:numPr>
            </w:pPr>
            <w:r w:rsidRPr="00813F5C">
              <w:t>PR.AT-01</w:t>
            </w:r>
            <w:r>
              <w:t>：</w:t>
            </w:r>
            <w:r w:rsidRPr="00813F5C">
              <w:t>要員は、サイバーセキュリティリスクを念頭において一般的な業務を遂行するための知識と技能を有するよう、意識向上とトレーニングを受ける。</w:t>
            </w:r>
          </w:p>
          <w:p w14:paraId="3C7C1A37" w14:textId="77777777" w:rsidR="00DA6570" w:rsidRDefault="00DA6570" w:rsidP="00892C01">
            <w:pPr>
              <w:pStyle w:val="afff6"/>
              <w:numPr>
                <w:ilvl w:val="0"/>
                <w:numId w:val="456"/>
              </w:numPr>
            </w:pPr>
            <w:r w:rsidRPr="00813F5C">
              <w:t>PR.PS-02</w:t>
            </w:r>
            <w:r>
              <w:t>：</w:t>
            </w:r>
            <w:r w:rsidRPr="00813F5C">
              <w:t>ソフトウェアはリスクに見合った保守、交換、削除が行われる。</w:t>
            </w:r>
          </w:p>
          <w:p w14:paraId="00068D58" w14:textId="77777777" w:rsidR="00DA6570" w:rsidRDefault="00DA6570">
            <w:pPr>
              <w:pStyle w:val="afff6"/>
            </w:pPr>
            <w:r>
              <w:rPr>
                <w:rFonts w:hint="eastAsia"/>
              </w:rPr>
              <w:t>など</w:t>
            </w:r>
          </w:p>
          <w:p w14:paraId="166928E3" w14:textId="77777777" w:rsidR="00DA6570" w:rsidRDefault="00DA6570">
            <w:pPr>
              <w:pStyle w:val="afff6"/>
            </w:pPr>
          </w:p>
          <w:p w14:paraId="5B523D9E" w14:textId="77777777" w:rsidR="00DA6570" w:rsidRPr="00813F5C" w:rsidRDefault="00DA6570">
            <w:pPr>
              <w:pStyle w:val="afff8"/>
            </w:pPr>
            <w:r>
              <w:rPr>
                <w:rFonts w:hint="eastAsia"/>
              </w:rPr>
              <w:t>脆弱性情報に関する管理策</w:t>
            </w:r>
          </w:p>
          <w:p w14:paraId="7D12C3E2" w14:textId="77777777" w:rsidR="00DA6570" w:rsidRDefault="00DA6570" w:rsidP="00892C01">
            <w:pPr>
              <w:pStyle w:val="afff6"/>
              <w:numPr>
                <w:ilvl w:val="0"/>
                <w:numId w:val="458"/>
              </w:numPr>
            </w:pPr>
            <w:r w:rsidRPr="00AC65E8">
              <w:t>ID.RA-08</w:t>
            </w:r>
            <w:r>
              <w:t>：</w:t>
            </w:r>
            <w:r w:rsidRPr="00AC65E8">
              <w:t>脆弱性の開示を受領、分析、対応するためのプロセスを確立している。</w:t>
            </w:r>
          </w:p>
          <w:p w14:paraId="53F1BBE6" w14:textId="77777777" w:rsidR="00DA6570" w:rsidRDefault="00DA6570">
            <w:pPr>
              <w:pStyle w:val="afff6"/>
            </w:pPr>
            <w:r>
              <w:rPr>
                <w:rFonts w:hint="eastAsia"/>
              </w:rPr>
              <w:t>など</w:t>
            </w:r>
          </w:p>
          <w:p w14:paraId="7BC237B3" w14:textId="77777777" w:rsidR="00DA6570" w:rsidRDefault="00DA6570">
            <w:pPr>
              <w:pStyle w:val="afff6"/>
            </w:pPr>
          </w:p>
          <w:p w14:paraId="64DFC35D" w14:textId="77777777" w:rsidR="00DA6570" w:rsidRDefault="00DA6570">
            <w:pPr>
              <w:pStyle w:val="afff8"/>
            </w:pPr>
            <w:r>
              <w:rPr>
                <w:rFonts w:hint="eastAsia"/>
              </w:rPr>
              <w:t>ログに関する管理策</w:t>
            </w:r>
          </w:p>
          <w:p w14:paraId="7756B201" w14:textId="77777777" w:rsidR="00DA6570" w:rsidRDefault="00DA6570" w:rsidP="00892C01">
            <w:pPr>
              <w:pStyle w:val="afff6"/>
              <w:numPr>
                <w:ilvl w:val="0"/>
                <w:numId w:val="459"/>
              </w:numPr>
            </w:pPr>
            <w:r>
              <w:t>PR.PS-04：ログ記録を作成し、継続的なモニタリングに利用できるようにする。</w:t>
            </w:r>
          </w:p>
          <w:p w14:paraId="53F7CDCB" w14:textId="77777777" w:rsidR="00DA6570" w:rsidRDefault="00DA6570" w:rsidP="00892C01">
            <w:pPr>
              <w:pStyle w:val="afff6"/>
              <w:numPr>
                <w:ilvl w:val="0"/>
                <w:numId w:val="459"/>
              </w:numPr>
            </w:pPr>
            <w:r>
              <w:t>DE.CM-02：潜在的に有害な事象を発見するために、物理的環境をモニターする。</w:t>
            </w:r>
          </w:p>
          <w:p w14:paraId="649EC148" w14:textId="77777777" w:rsidR="00DA6570" w:rsidRDefault="00DA6570" w:rsidP="00892C01">
            <w:pPr>
              <w:pStyle w:val="afff6"/>
              <w:numPr>
                <w:ilvl w:val="0"/>
                <w:numId w:val="459"/>
              </w:numPr>
            </w:pPr>
            <w:r>
              <w:t>DE.CM-03：潜在的な有害事象を発見するため、従業員の活動および技術利用を監視する。</w:t>
            </w:r>
          </w:p>
          <w:p w14:paraId="3969CD82" w14:textId="77777777" w:rsidR="00DA6570" w:rsidRDefault="00DA6570" w:rsidP="00892C01">
            <w:pPr>
              <w:pStyle w:val="afff6"/>
              <w:numPr>
                <w:ilvl w:val="0"/>
                <w:numId w:val="459"/>
              </w:numPr>
            </w:pPr>
            <w:r>
              <w:t>DE.AE-02：潜在的有害事象を分析し、関連する活動をよりよく理解する。</w:t>
            </w:r>
          </w:p>
          <w:p w14:paraId="2AFDD2B6" w14:textId="77777777" w:rsidR="00DA6570" w:rsidRDefault="00DA6570" w:rsidP="00892C01">
            <w:pPr>
              <w:pStyle w:val="afff6"/>
              <w:numPr>
                <w:ilvl w:val="0"/>
                <w:numId w:val="459"/>
              </w:numPr>
            </w:pPr>
            <w:r>
              <w:t>DE.AE-03：情報は複数の情報源から関連付けられている。</w:t>
            </w:r>
          </w:p>
          <w:p w14:paraId="66896BD4" w14:textId="77777777" w:rsidR="00DA6570" w:rsidRDefault="00DA6570" w:rsidP="00892C01">
            <w:pPr>
              <w:pStyle w:val="afff6"/>
              <w:numPr>
                <w:ilvl w:val="0"/>
                <w:numId w:val="459"/>
              </w:numPr>
            </w:pPr>
            <w:r>
              <w:t>DE.AE-06：有害事象に関する情報は、権限を与えられたスタッフおよびツールに提供される。</w:t>
            </w:r>
          </w:p>
          <w:p w14:paraId="40FA8A71" w14:textId="77777777" w:rsidR="00DA6570" w:rsidRDefault="00DA6570">
            <w:pPr>
              <w:pStyle w:val="afff6"/>
            </w:pPr>
            <w:r>
              <w:rPr>
                <w:rFonts w:hint="eastAsia"/>
              </w:rPr>
              <w:t>など</w:t>
            </w:r>
          </w:p>
          <w:p w14:paraId="669DF680" w14:textId="77777777" w:rsidR="00DA6570" w:rsidRDefault="00DA6570">
            <w:pPr>
              <w:pStyle w:val="afff6"/>
            </w:pPr>
          </w:p>
          <w:p w14:paraId="55068A74" w14:textId="77777777" w:rsidR="00DA6570" w:rsidRDefault="00DA6570">
            <w:pPr>
              <w:pStyle w:val="afff8"/>
            </w:pPr>
            <w:r>
              <w:rPr>
                <w:rFonts w:hint="eastAsia"/>
              </w:rPr>
              <w:t>バックアップに関する管理策</w:t>
            </w:r>
          </w:p>
          <w:p w14:paraId="76FA6AF0" w14:textId="77777777" w:rsidR="00DA6570" w:rsidRPr="00957B9C" w:rsidRDefault="00DA6570" w:rsidP="00892C01">
            <w:pPr>
              <w:pStyle w:val="afff6"/>
              <w:numPr>
                <w:ilvl w:val="0"/>
                <w:numId w:val="457"/>
              </w:numPr>
            </w:pPr>
            <w:r w:rsidRPr="00957B9C">
              <w:t>PR.DS-11</w:t>
            </w:r>
            <w:r>
              <w:t>：</w:t>
            </w:r>
            <w:r w:rsidRPr="00957B9C">
              <w:t>データのバックアップが作成、保護、維持、およびテストされる。</w:t>
            </w:r>
          </w:p>
          <w:p w14:paraId="7FE5817A" w14:textId="77777777" w:rsidR="00DA6570" w:rsidRDefault="00DA6570" w:rsidP="00892C01">
            <w:pPr>
              <w:pStyle w:val="afff6"/>
              <w:numPr>
                <w:ilvl w:val="0"/>
                <w:numId w:val="457"/>
              </w:numPr>
            </w:pPr>
            <w:r w:rsidRPr="00957B9C">
              <w:t>RC.RP-03</w:t>
            </w:r>
            <w:r>
              <w:t>：</w:t>
            </w:r>
            <w:r w:rsidRPr="00957B9C">
              <w:t>バックアップやそのほかのリストア資産をリストアに使用する前に、その完全性を検証する。</w:t>
            </w:r>
          </w:p>
          <w:p w14:paraId="22A5351C" w14:textId="77777777" w:rsidR="00DA6570" w:rsidRPr="008A1559" w:rsidRDefault="00DA6570">
            <w:pPr>
              <w:pStyle w:val="afff6"/>
            </w:pPr>
            <w:r>
              <w:rPr>
                <w:rFonts w:hint="eastAsia"/>
              </w:rPr>
              <w:t>など</w:t>
            </w:r>
          </w:p>
          <w:p w14:paraId="36F33C87" w14:textId="77777777" w:rsidR="00DA6570" w:rsidRDefault="00DA6570">
            <w:pPr>
              <w:pStyle w:val="afff6"/>
            </w:pPr>
          </w:p>
          <w:p w14:paraId="2C65DA37" w14:textId="77777777" w:rsidR="00DA6570" w:rsidRDefault="00DA6570">
            <w:pPr>
              <w:pStyle w:val="afff6"/>
            </w:pPr>
            <w:r>
              <w:rPr>
                <w:rFonts w:hint="eastAsia"/>
              </w:rPr>
              <w:t>※各管理策の詳細は、「付録：CSF2.0」を参照してください。</w:t>
            </w:r>
          </w:p>
        </w:tc>
      </w:tr>
    </w:tbl>
    <w:p w14:paraId="44FC280D" w14:textId="77777777" w:rsidR="00DA6570" w:rsidRDefault="00DA6570" w:rsidP="00DA6570">
      <w:pPr>
        <w:ind w:firstLineChars="0" w:firstLine="0"/>
      </w:pPr>
    </w:p>
    <w:p w14:paraId="18994DF9" w14:textId="77777777" w:rsidR="00DA6570" w:rsidRDefault="00DA6570" w:rsidP="00DA6570">
      <w:r>
        <w:rPr>
          <w:rFonts w:hint="eastAsia"/>
        </w:rPr>
        <w:t>ECサイト構築における運用計画書の記載（例）</w:t>
      </w:r>
    </w:p>
    <w:tbl>
      <w:tblPr>
        <w:tblStyle w:val="aa"/>
        <w:tblW w:w="0" w:type="auto"/>
        <w:tblLook w:val="04A0" w:firstRow="1" w:lastRow="0" w:firstColumn="1" w:lastColumn="0" w:noHBand="0" w:noVBand="1"/>
      </w:tblPr>
      <w:tblGrid>
        <w:gridCol w:w="603"/>
        <w:gridCol w:w="3096"/>
        <w:gridCol w:w="6757"/>
      </w:tblGrid>
      <w:tr w:rsidR="00DA6570" w14:paraId="793E3FC9" w14:textId="77777777">
        <w:tc>
          <w:tcPr>
            <w:tcW w:w="577" w:type="dxa"/>
            <w:shd w:val="clear" w:color="auto" w:fill="215E99" w:themeFill="text2" w:themeFillTint="BF"/>
          </w:tcPr>
          <w:p w14:paraId="4C50F55D" w14:textId="77777777" w:rsidR="00DA6570" w:rsidRDefault="00DA6570">
            <w:pPr>
              <w:pStyle w:val="aff0"/>
            </w:pPr>
            <w:r>
              <w:rPr>
                <w:rFonts w:hint="eastAsia"/>
              </w:rPr>
              <w:t>NO</w:t>
            </w:r>
          </w:p>
        </w:tc>
        <w:tc>
          <w:tcPr>
            <w:tcW w:w="3104" w:type="dxa"/>
            <w:shd w:val="clear" w:color="auto" w:fill="215E99" w:themeFill="text2" w:themeFillTint="BF"/>
          </w:tcPr>
          <w:p w14:paraId="58E1DB8F" w14:textId="77777777" w:rsidR="00DA6570" w:rsidRDefault="00DA6570">
            <w:pPr>
              <w:pStyle w:val="aff0"/>
            </w:pPr>
            <w:r>
              <w:rPr>
                <w:rFonts w:hint="eastAsia"/>
              </w:rPr>
              <w:t>項目</w:t>
            </w:r>
          </w:p>
        </w:tc>
        <w:tc>
          <w:tcPr>
            <w:tcW w:w="6775" w:type="dxa"/>
            <w:shd w:val="clear" w:color="auto" w:fill="215E99" w:themeFill="text2" w:themeFillTint="BF"/>
          </w:tcPr>
          <w:p w14:paraId="6BB0D091" w14:textId="77777777" w:rsidR="00DA6570" w:rsidRDefault="00DA6570">
            <w:pPr>
              <w:pStyle w:val="aff0"/>
            </w:pPr>
            <w:r>
              <w:rPr>
                <w:rFonts w:hint="eastAsia"/>
              </w:rPr>
              <w:t>補足</w:t>
            </w:r>
          </w:p>
        </w:tc>
      </w:tr>
      <w:tr w:rsidR="00DA6570" w14:paraId="2D862EDF" w14:textId="77777777">
        <w:tc>
          <w:tcPr>
            <w:tcW w:w="577" w:type="dxa"/>
          </w:tcPr>
          <w:p w14:paraId="6421FEA0" w14:textId="77777777" w:rsidR="00DA6570" w:rsidRDefault="00DA6570">
            <w:pPr>
              <w:pStyle w:val="afff6"/>
            </w:pPr>
            <w:r>
              <w:rPr>
                <w:rFonts w:hint="eastAsia"/>
              </w:rPr>
              <w:t>1</w:t>
            </w:r>
          </w:p>
        </w:tc>
        <w:tc>
          <w:tcPr>
            <w:tcW w:w="3104" w:type="dxa"/>
          </w:tcPr>
          <w:p w14:paraId="07321CAA" w14:textId="77777777" w:rsidR="00DA6570" w:rsidRDefault="00DA6570">
            <w:pPr>
              <w:pStyle w:val="afff6"/>
            </w:pPr>
            <w:r w:rsidRPr="00FF083C">
              <w:rPr>
                <w:rFonts w:hint="eastAsia"/>
              </w:rPr>
              <w:t>作業概要</w:t>
            </w:r>
          </w:p>
        </w:tc>
        <w:tc>
          <w:tcPr>
            <w:tcW w:w="6775" w:type="dxa"/>
          </w:tcPr>
          <w:p w14:paraId="288265C0" w14:textId="77777777" w:rsidR="00DA6570" w:rsidRDefault="00DA6570">
            <w:pPr>
              <w:pStyle w:val="afff6"/>
            </w:pPr>
            <w:r>
              <w:rPr>
                <w:rFonts w:hint="eastAsia"/>
              </w:rPr>
              <w:t>監視・運用・保守作業の対象範囲、管理対象、作業概要を記載する。</w:t>
            </w:r>
          </w:p>
        </w:tc>
      </w:tr>
      <w:tr w:rsidR="00DA6570" w14:paraId="350E4714" w14:textId="77777777">
        <w:tc>
          <w:tcPr>
            <w:tcW w:w="577" w:type="dxa"/>
          </w:tcPr>
          <w:p w14:paraId="0FC0FCBA" w14:textId="77777777" w:rsidR="00DA6570" w:rsidRDefault="00DA6570">
            <w:pPr>
              <w:pStyle w:val="afff6"/>
            </w:pPr>
            <w:r>
              <w:rPr>
                <w:rFonts w:hint="eastAsia"/>
              </w:rPr>
              <w:t>2</w:t>
            </w:r>
          </w:p>
        </w:tc>
        <w:tc>
          <w:tcPr>
            <w:tcW w:w="3104" w:type="dxa"/>
          </w:tcPr>
          <w:p w14:paraId="79AC2BA1" w14:textId="77777777" w:rsidR="00DA6570" w:rsidRDefault="00DA6570">
            <w:pPr>
              <w:pStyle w:val="afff6"/>
            </w:pPr>
            <w:r>
              <w:rPr>
                <w:rFonts w:hint="eastAsia"/>
              </w:rPr>
              <w:t>作業体制に関する事項</w:t>
            </w:r>
          </w:p>
        </w:tc>
        <w:tc>
          <w:tcPr>
            <w:tcW w:w="6775" w:type="dxa"/>
          </w:tcPr>
          <w:p w14:paraId="5D12CB4E" w14:textId="77777777" w:rsidR="00DA6570" w:rsidRDefault="00DA6570">
            <w:pPr>
              <w:pStyle w:val="afff6"/>
            </w:pPr>
            <w:r>
              <w:rPr>
                <w:rFonts w:hint="eastAsia"/>
              </w:rPr>
              <w:t>運用・保守業務を実施するための体制について、管理体制図、本件受託者の要因（責任者、作業者、役割分担）、連絡手段などについて記載し、全体的な運用管理体制を明確にする。</w:t>
            </w:r>
          </w:p>
        </w:tc>
      </w:tr>
      <w:tr w:rsidR="00DA6570" w14:paraId="2602B80C" w14:textId="77777777">
        <w:tc>
          <w:tcPr>
            <w:tcW w:w="577" w:type="dxa"/>
          </w:tcPr>
          <w:p w14:paraId="7FC998A3" w14:textId="77777777" w:rsidR="00DA6570" w:rsidRDefault="00DA6570">
            <w:pPr>
              <w:pStyle w:val="afff6"/>
            </w:pPr>
            <w:r>
              <w:rPr>
                <w:rFonts w:hint="eastAsia"/>
              </w:rPr>
              <w:t>3</w:t>
            </w:r>
          </w:p>
        </w:tc>
        <w:tc>
          <w:tcPr>
            <w:tcW w:w="3104" w:type="dxa"/>
          </w:tcPr>
          <w:p w14:paraId="73F1A544" w14:textId="77777777" w:rsidR="00DA6570" w:rsidRDefault="00DA6570">
            <w:pPr>
              <w:pStyle w:val="afff6"/>
            </w:pPr>
            <w:r>
              <w:rPr>
                <w:rFonts w:hint="eastAsia"/>
              </w:rPr>
              <w:t>管理対象</w:t>
            </w:r>
          </w:p>
        </w:tc>
        <w:tc>
          <w:tcPr>
            <w:tcW w:w="6775" w:type="dxa"/>
          </w:tcPr>
          <w:p w14:paraId="185E0BE1" w14:textId="77777777" w:rsidR="00DA6570" w:rsidRDefault="00DA6570">
            <w:pPr>
              <w:pStyle w:val="afff6"/>
            </w:pPr>
            <w:r>
              <w:rPr>
                <w:rFonts w:hint="eastAsia"/>
              </w:rPr>
              <w:t>受託者は本業務で開発する</w:t>
            </w:r>
            <w:r>
              <w:t>XXXシステムおよびドキュメン</w:t>
            </w:r>
          </w:p>
          <w:p w14:paraId="6AFA790C" w14:textId="77777777" w:rsidR="00DA6570" w:rsidRDefault="00DA6570">
            <w:pPr>
              <w:pStyle w:val="afff6"/>
            </w:pPr>
            <w:r>
              <w:rPr>
                <w:rFonts w:hint="eastAsia"/>
              </w:rPr>
              <w:t>トについて保守を行うこと。</w:t>
            </w:r>
          </w:p>
        </w:tc>
      </w:tr>
      <w:tr w:rsidR="00DA6570" w14:paraId="4933B633" w14:textId="77777777">
        <w:tc>
          <w:tcPr>
            <w:tcW w:w="577" w:type="dxa"/>
          </w:tcPr>
          <w:p w14:paraId="515B7368" w14:textId="77777777" w:rsidR="00DA6570" w:rsidRDefault="00DA6570">
            <w:pPr>
              <w:pStyle w:val="afff6"/>
            </w:pPr>
            <w:r>
              <w:rPr>
                <w:rFonts w:hint="eastAsia"/>
              </w:rPr>
              <w:t>4</w:t>
            </w:r>
          </w:p>
        </w:tc>
        <w:tc>
          <w:tcPr>
            <w:tcW w:w="3104" w:type="dxa"/>
          </w:tcPr>
          <w:p w14:paraId="3C674ED3" w14:textId="77777777" w:rsidR="00DA6570" w:rsidRDefault="00DA6570">
            <w:pPr>
              <w:pStyle w:val="afff6"/>
            </w:pPr>
            <w:r>
              <w:rPr>
                <w:rFonts w:hint="eastAsia"/>
              </w:rPr>
              <w:t>サービスレベル</w:t>
            </w:r>
          </w:p>
        </w:tc>
        <w:tc>
          <w:tcPr>
            <w:tcW w:w="6775" w:type="dxa"/>
          </w:tcPr>
          <w:p w14:paraId="6247B9A9" w14:textId="77777777" w:rsidR="00DA6570" w:rsidRDefault="00DA6570">
            <w:pPr>
              <w:pStyle w:val="afff6"/>
            </w:pPr>
            <w:r>
              <w:rPr>
                <w:rFonts w:hint="eastAsia"/>
              </w:rPr>
              <w:t>運用・保守業務で達成目標とするサービスレベル項目および</w:t>
            </w:r>
          </w:p>
          <w:p w14:paraId="74AA6D65" w14:textId="77777777" w:rsidR="00DA6570" w:rsidRDefault="00DA6570">
            <w:pPr>
              <w:pStyle w:val="afff6"/>
            </w:pPr>
            <w:r>
              <w:rPr>
                <w:rFonts w:hint="eastAsia"/>
              </w:rPr>
              <w:t>サービスレベルを主管課が協議の上、決定すること。</w:t>
            </w:r>
          </w:p>
        </w:tc>
      </w:tr>
    </w:tbl>
    <w:p w14:paraId="5FE19BC4" w14:textId="77777777" w:rsidR="00DA6570" w:rsidRDefault="00DA6570" w:rsidP="00DA6570"/>
    <w:p w14:paraId="6D2194DA" w14:textId="77777777" w:rsidR="00DA6570" w:rsidRDefault="00DA6570" w:rsidP="00DA6570">
      <w:r>
        <w:rPr>
          <w:rFonts w:hint="eastAsia"/>
        </w:rPr>
        <w:t>主な運用作業例</w:t>
      </w:r>
    </w:p>
    <w:tbl>
      <w:tblPr>
        <w:tblStyle w:val="aa"/>
        <w:tblW w:w="0" w:type="auto"/>
        <w:tblLook w:val="04A0" w:firstRow="1" w:lastRow="0" w:firstColumn="1" w:lastColumn="0" w:noHBand="0" w:noVBand="1"/>
      </w:tblPr>
      <w:tblGrid>
        <w:gridCol w:w="603"/>
        <w:gridCol w:w="3095"/>
        <w:gridCol w:w="6758"/>
      </w:tblGrid>
      <w:tr w:rsidR="00DA6570" w:rsidRPr="00FA1CBD" w14:paraId="210712AB" w14:textId="77777777">
        <w:tc>
          <w:tcPr>
            <w:tcW w:w="577" w:type="dxa"/>
            <w:shd w:val="clear" w:color="auto" w:fill="215E99" w:themeFill="text2" w:themeFillTint="BF"/>
          </w:tcPr>
          <w:p w14:paraId="3C58698E" w14:textId="77777777" w:rsidR="00DA6570" w:rsidRPr="00FA1CBD" w:rsidRDefault="00DA6570">
            <w:pPr>
              <w:pStyle w:val="aff0"/>
            </w:pPr>
            <w:r w:rsidRPr="00FA1CBD">
              <w:rPr>
                <w:rFonts w:hint="eastAsia"/>
              </w:rPr>
              <w:t>NO</w:t>
            </w:r>
          </w:p>
        </w:tc>
        <w:tc>
          <w:tcPr>
            <w:tcW w:w="3104" w:type="dxa"/>
            <w:shd w:val="clear" w:color="auto" w:fill="215E99" w:themeFill="text2" w:themeFillTint="BF"/>
          </w:tcPr>
          <w:p w14:paraId="26D637E4" w14:textId="77777777" w:rsidR="00DA6570" w:rsidRPr="00FA1CBD" w:rsidRDefault="00DA6570">
            <w:pPr>
              <w:pStyle w:val="aff0"/>
            </w:pPr>
            <w:r w:rsidRPr="00FA1CBD">
              <w:t>運用作業の分類</w:t>
            </w:r>
          </w:p>
        </w:tc>
        <w:tc>
          <w:tcPr>
            <w:tcW w:w="6775" w:type="dxa"/>
            <w:shd w:val="clear" w:color="auto" w:fill="215E99" w:themeFill="text2" w:themeFillTint="BF"/>
          </w:tcPr>
          <w:p w14:paraId="032AEE5D" w14:textId="77777777" w:rsidR="00DA6570" w:rsidRPr="00FA1CBD" w:rsidRDefault="00DA6570">
            <w:pPr>
              <w:pStyle w:val="aff0"/>
            </w:pPr>
            <w:r w:rsidRPr="00FA1CBD">
              <w:t>主な運用作業の内容</w:t>
            </w:r>
          </w:p>
        </w:tc>
      </w:tr>
      <w:tr w:rsidR="00DA6570" w:rsidRPr="00FA1CBD" w14:paraId="7B50D75B" w14:textId="77777777">
        <w:tc>
          <w:tcPr>
            <w:tcW w:w="577" w:type="dxa"/>
          </w:tcPr>
          <w:p w14:paraId="2763FC66" w14:textId="77777777" w:rsidR="00DA6570" w:rsidRPr="00FA1CBD" w:rsidRDefault="00DA6570">
            <w:pPr>
              <w:pStyle w:val="afff6"/>
            </w:pPr>
            <w:r w:rsidRPr="00FA1CBD">
              <w:rPr>
                <w:rFonts w:hint="eastAsia"/>
              </w:rPr>
              <w:t>1</w:t>
            </w:r>
          </w:p>
        </w:tc>
        <w:tc>
          <w:tcPr>
            <w:tcW w:w="3104" w:type="dxa"/>
          </w:tcPr>
          <w:p w14:paraId="41D68A1B" w14:textId="77777777" w:rsidR="00DA6570" w:rsidRPr="00FA1CBD" w:rsidRDefault="00DA6570">
            <w:pPr>
              <w:pStyle w:val="afff6"/>
            </w:pPr>
            <w:r w:rsidRPr="00FA1CBD">
              <w:rPr>
                <w:rFonts w:hint="eastAsia"/>
              </w:rPr>
              <w:t>パッチ適用</w:t>
            </w:r>
          </w:p>
        </w:tc>
        <w:tc>
          <w:tcPr>
            <w:tcW w:w="6775" w:type="dxa"/>
          </w:tcPr>
          <w:p w14:paraId="5E7CF85C" w14:textId="77777777" w:rsidR="00DA6570" w:rsidRPr="00FA1CBD" w:rsidRDefault="00DA6570">
            <w:pPr>
              <w:pStyle w:val="afff6"/>
            </w:pPr>
            <w:r w:rsidRPr="00FA1CBD">
              <w:rPr>
                <w:rFonts w:hint="eastAsia"/>
              </w:rPr>
              <w:t>保守におけるパッチ適用要否の判断結果に基づき、パッチを適用の上、適用後の</w:t>
            </w:r>
            <w:r>
              <w:rPr>
                <w:rFonts w:hint="eastAsia"/>
              </w:rPr>
              <w:t>稼動</w:t>
            </w:r>
            <w:r w:rsidRPr="00FA1CBD">
              <w:rPr>
                <w:rFonts w:hint="eastAsia"/>
              </w:rPr>
              <w:t>確認を行う。</w:t>
            </w:r>
          </w:p>
        </w:tc>
      </w:tr>
      <w:tr w:rsidR="00DA6570" w:rsidRPr="00FA1CBD" w14:paraId="4EB11314" w14:textId="77777777">
        <w:tc>
          <w:tcPr>
            <w:tcW w:w="577" w:type="dxa"/>
          </w:tcPr>
          <w:p w14:paraId="6762BA83" w14:textId="77777777" w:rsidR="00DA6570" w:rsidRPr="00FA1CBD" w:rsidRDefault="00DA6570">
            <w:pPr>
              <w:pStyle w:val="afff6"/>
            </w:pPr>
            <w:r w:rsidRPr="00FA1CBD">
              <w:rPr>
                <w:rFonts w:hint="eastAsia"/>
              </w:rPr>
              <w:t>2</w:t>
            </w:r>
          </w:p>
        </w:tc>
        <w:tc>
          <w:tcPr>
            <w:tcW w:w="3104" w:type="dxa"/>
          </w:tcPr>
          <w:p w14:paraId="519A288D" w14:textId="77777777" w:rsidR="00DA6570" w:rsidRPr="00FA1CBD" w:rsidRDefault="00DA6570">
            <w:pPr>
              <w:pStyle w:val="afff6"/>
            </w:pPr>
            <w:r w:rsidRPr="00FA1CBD">
              <w:rPr>
                <w:rFonts w:hint="eastAsia"/>
              </w:rPr>
              <w:t>ログ管理業務</w:t>
            </w:r>
          </w:p>
        </w:tc>
        <w:tc>
          <w:tcPr>
            <w:tcW w:w="6775" w:type="dxa"/>
          </w:tcPr>
          <w:p w14:paraId="221297D2" w14:textId="370BC037" w:rsidR="00DA6570" w:rsidRPr="00FA1CBD" w:rsidRDefault="00DA6570" w:rsidP="00892C01">
            <w:pPr>
              <w:pStyle w:val="afff6"/>
              <w:numPr>
                <w:ilvl w:val="0"/>
                <w:numId w:val="390"/>
              </w:numPr>
            </w:pPr>
            <w:r w:rsidRPr="00FA1CBD">
              <w:rPr>
                <w:rFonts w:hint="eastAsia"/>
              </w:rPr>
              <w:t>操作ログやアクセスログ</w:t>
            </w:r>
            <w:r>
              <w:rPr>
                <w:rFonts w:hint="eastAsia"/>
              </w:rPr>
              <w:t>など</w:t>
            </w:r>
            <w:r w:rsidRPr="00FA1CBD">
              <w:rPr>
                <w:rFonts w:hint="eastAsia"/>
              </w:rPr>
              <w:t>のシステムログ、例外事象の発生に関するログを取得すること</w:t>
            </w:r>
            <w:r w:rsidR="00C56689">
              <w:rPr>
                <w:rFonts w:hint="eastAsia"/>
              </w:rPr>
              <w:t>。</w:t>
            </w:r>
          </w:p>
          <w:p w14:paraId="3E570AA9" w14:textId="58D9D918" w:rsidR="00DA6570" w:rsidRPr="00FA1CBD" w:rsidRDefault="00DA6570" w:rsidP="00892C01">
            <w:pPr>
              <w:pStyle w:val="afff6"/>
              <w:numPr>
                <w:ilvl w:val="0"/>
                <w:numId w:val="390"/>
              </w:numPr>
            </w:pPr>
            <w:r w:rsidRPr="00FA1CBD">
              <w:rPr>
                <w:rFonts w:hint="eastAsia"/>
              </w:rPr>
              <w:t>ログ解析機能の活用を前提として、適切なキャパシティ管理を行うこと。キャパシティの改善が必要と判断された場合、キャパシティ改善提案を行うこと</w:t>
            </w:r>
            <w:r w:rsidR="00C56689">
              <w:rPr>
                <w:rFonts w:hint="eastAsia"/>
              </w:rPr>
              <w:t>。</w:t>
            </w:r>
          </w:p>
          <w:p w14:paraId="2C40D827" w14:textId="386A42C3" w:rsidR="00DA6570" w:rsidRPr="00FA1CBD" w:rsidRDefault="00DA6570" w:rsidP="00892C01">
            <w:pPr>
              <w:pStyle w:val="afff6"/>
              <w:numPr>
                <w:ilvl w:val="0"/>
                <w:numId w:val="390"/>
              </w:numPr>
            </w:pPr>
            <w:r w:rsidRPr="00FA1CBD">
              <w:rPr>
                <w:rFonts w:hint="eastAsia"/>
              </w:rPr>
              <w:t>収集したログを一元的に管理し、不正侵入や不正行為の有無の点検・分析を効率的に実施すること</w:t>
            </w:r>
            <w:r w:rsidR="00C56689">
              <w:rPr>
                <w:rFonts w:hint="eastAsia"/>
              </w:rPr>
              <w:t>。</w:t>
            </w:r>
          </w:p>
        </w:tc>
      </w:tr>
      <w:tr w:rsidR="00DA6570" w:rsidRPr="00FA1CBD" w14:paraId="6F964BD2" w14:textId="77777777">
        <w:tc>
          <w:tcPr>
            <w:tcW w:w="577" w:type="dxa"/>
          </w:tcPr>
          <w:p w14:paraId="7A35C7F8" w14:textId="77777777" w:rsidR="00DA6570" w:rsidRPr="00FA1CBD" w:rsidRDefault="00DA6570">
            <w:pPr>
              <w:pStyle w:val="afff6"/>
            </w:pPr>
            <w:r w:rsidRPr="00FA1CBD">
              <w:rPr>
                <w:rFonts w:hint="eastAsia"/>
              </w:rPr>
              <w:t>3</w:t>
            </w:r>
          </w:p>
        </w:tc>
        <w:tc>
          <w:tcPr>
            <w:tcW w:w="3104" w:type="dxa"/>
          </w:tcPr>
          <w:p w14:paraId="7C456FE6" w14:textId="77777777" w:rsidR="00DA6570" w:rsidRPr="00FA1CBD" w:rsidRDefault="00DA6570">
            <w:pPr>
              <w:pStyle w:val="afff6"/>
            </w:pPr>
            <w:r>
              <w:rPr>
                <w:rFonts w:hint="eastAsia"/>
              </w:rPr>
              <w:t>システム監視</w:t>
            </w:r>
          </w:p>
        </w:tc>
        <w:tc>
          <w:tcPr>
            <w:tcW w:w="6775" w:type="dxa"/>
          </w:tcPr>
          <w:p w14:paraId="0EE2BFAC" w14:textId="5F9012E5" w:rsidR="00DA6570" w:rsidRDefault="00DA6570" w:rsidP="00892C01">
            <w:pPr>
              <w:pStyle w:val="afff6"/>
              <w:numPr>
                <w:ilvl w:val="0"/>
                <w:numId w:val="390"/>
              </w:numPr>
            </w:pPr>
            <w:r>
              <w:t>サービスの運用状況を監視し、障害の発生またはその兆候を検知するとともに、障害を検知した際には重要性</w:t>
            </w:r>
            <w:r>
              <w:rPr>
                <w:rFonts w:hint="eastAsia"/>
              </w:rPr>
              <w:t>など</w:t>
            </w:r>
            <w:r>
              <w:t>で分類した上で、メールなどにより自動で通知する仕組みを構築すること</w:t>
            </w:r>
            <w:r w:rsidR="00C56689">
              <w:rPr>
                <w:rFonts w:hint="eastAsia"/>
              </w:rPr>
              <w:t>。</w:t>
            </w:r>
          </w:p>
          <w:p w14:paraId="2BDFD95D" w14:textId="77777777" w:rsidR="00DA6570" w:rsidRDefault="00DA6570">
            <w:pPr>
              <w:pStyle w:val="afff6"/>
              <w:ind w:left="440"/>
            </w:pPr>
            <w:r>
              <w:rPr>
                <w:rFonts w:hint="eastAsia"/>
              </w:rPr>
              <w:t>監視には、例として以下のものがある。</w:t>
            </w:r>
          </w:p>
          <w:p w14:paraId="45A2A13F" w14:textId="77777777" w:rsidR="00DA6570" w:rsidRDefault="00DA6570">
            <w:pPr>
              <w:pStyle w:val="afff6"/>
              <w:ind w:left="440"/>
            </w:pPr>
            <w:r>
              <w:rPr>
                <w:rFonts w:hint="eastAsia"/>
              </w:rPr>
              <w:t>ジョブ監視、死活監視、性能監視、リソース監視、障害監視、ログ監視（監視対象のログを監視し、特定の文字列パターンと一致した場合に障害とする方式）、セキュリティ監視、クラウドの構成監視（クラウドサービスを構成する要素を監視する方式）、外形監視（当該システムを利用するユーザーと同じ方法でアクセスし正常に動作しているか監視する方式）など</w:t>
            </w:r>
          </w:p>
          <w:p w14:paraId="0B10CD46" w14:textId="77777777" w:rsidR="00DA6570" w:rsidRDefault="00DA6570">
            <w:pPr>
              <w:pStyle w:val="afff6"/>
            </w:pPr>
          </w:p>
          <w:p w14:paraId="74016AF0" w14:textId="6375FCCD" w:rsidR="0052502E" w:rsidRDefault="00DA6570" w:rsidP="00892C01">
            <w:pPr>
              <w:pStyle w:val="afff6"/>
              <w:numPr>
                <w:ilvl w:val="0"/>
                <w:numId w:val="390"/>
              </w:numPr>
            </w:pPr>
            <w:r>
              <w:t>各種監視結果を定期的に集計・分析し、監視方法や閾値、通知の見直し</w:t>
            </w:r>
            <w:r>
              <w:rPr>
                <w:rFonts w:hint="eastAsia"/>
              </w:rPr>
              <w:t>など</w:t>
            </w:r>
            <w:r>
              <w:t>が必要な場合は、主管課の承認を得た上でこれに係る設計を行い、対応を実施すること</w:t>
            </w:r>
            <w:r w:rsidR="00C56689">
              <w:rPr>
                <w:rFonts w:hint="eastAsia"/>
              </w:rPr>
              <w:t>。</w:t>
            </w:r>
          </w:p>
          <w:p w14:paraId="1E9FB2AD" w14:textId="40701EC3" w:rsidR="00DA6570" w:rsidRPr="00FA1CBD" w:rsidRDefault="00DA6570" w:rsidP="0052502E">
            <w:pPr>
              <w:pStyle w:val="afff6"/>
              <w:ind w:left="440"/>
            </w:pPr>
            <w:r>
              <w:t>※システムサイジングについても定期的に分析を行い、主管課の承認を得た上で見直すこと</w:t>
            </w:r>
            <w:r w:rsidR="00C56689">
              <w:rPr>
                <w:rFonts w:hint="eastAsia"/>
              </w:rPr>
              <w:t>。</w:t>
            </w:r>
          </w:p>
        </w:tc>
      </w:tr>
      <w:tr w:rsidR="00DA6570" w:rsidRPr="00FA1CBD" w14:paraId="4EEEE87E" w14:textId="77777777">
        <w:tc>
          <w:tcPr>
            <w:tcW w:w="577" w:type="dxa"/>
          </w:tcPr>
          <w:p w14:paraId="73E7A13C" w14:textId="77777777" w:rsidR="00DA6570" w:rsidRPr="00FA1CBD" w:rsidRDefault="00DA6570">
            <w:pPr>
              <w:pStyle w:val="afff6"/>
            </w:pPr>
            <w:r w:rsidRPr="00FA1CBD">
              <w:rPr>
                <w:rFonts w:hint="eastAsia"/>
              </w:rPr>
              <w:t>4</w:t>
            </w:r>
          </w:p>
        </w:tc>
        <w:tc>
          <w:tcPr>
            <w:tcW w:w="3104" w:type="dxa"/>
          </w:tcPr>
          <w:p w14:paraId="18217502" w14:textId="77777777" w:rsidR="00DA6570" w:rsidRPr="00FA1CBD" w:rsidRDefault="00DA6570">
            <w:pPr>
              <w:pStyle w:val="afff6"/>
            </w:pPr>
            <w:r>
              <w:rPr>
                <w:rFonts w:hint="eastAsia"/>
              </w:rPr>
              <w:t>問題管理</w:t>
            </w:r>
          </w:p>
        </w:tc>
        <w:tc>
          <w:tcPr>
            <w:tcW w:w="6775" w:type="dxa"/>
          </w:tcPr>
          <w:p w14:paraId="56928B17" w14:textId="2858F3F6" w:rsidR="00DA6570" w:rsidRPr="00FA1CBD" w:rsidRDefault="00DA6570" w:rsidP="00892C01">
            <w:pPr>
              <w:pStyle w:val="afff6"/>
              <w:numPr>
                <w:ilvl w:val="0"/>
                <w:numId w:val="390"/>
              </w:numPr>
            </w:pPr>
            <w:r w:rsidRPr="00516CAA">
              <w:t>本サービスに対し、重大な影響を与えるインシデントや将来的に重大なインシデントに発展する可能性がある問題について影響評価を行った上で、緊急度</w:t>
            </w:r>
            <w:r>
              <w:t>および</w:t>
            </w:r>
            <w:r w:rsidRPr="00516CAA">
              <w:t>優先度を定め、根本原因の調査</w:t>
            </w:r>
            <w:r>
              <w:t>および</w:t>
            </w:r>
            <w:r w:rsidRPr="00516CAA">
              <w:t>解決策の立案を行うこと</w:t>
            </w:r>
            <w:r w:rsidR="00C56689">
              <w:rPr>
                <w:rFonts w:hint="eastAsia"/>
              </w:rPr>
              <w:t>。</w:t>
            </w:r>
          </w:p>
        </w:tc>
      </w:tr>
      <w:tr w:rsidR="00DA6570" w:rsidRPr="00FA1CBD" w14:paraId="04661ECD" w14:textId="77777777">
        <w:tc>
          <w:tcPr>
            <w:tcW w:w="577" w:type="dxa"/>
          </w:tcPr>
          <w:p w14:paraId="3E59FC45" w14:textId="77777777" w:rsidR="00DA6570" w:rsidRPr="00FA1CBD" w:rsidRDefault="00DA6570">
            <w:pPr>
              <w:pStyle w:val="afff6"/>
            </w:pPr>
            <w:r w:rsidRPr="00FA1CBD">
              <w:rPr>
                <w:rFonts w:hint="eastAsia"/>
              </w:rPr>
              <w:t>5</w:t>
            </w:r>
          </w:p>
        </w:tc>
        <w:tc>
          <w:tcPr>
            <w:tcW w:w="3104" w:type="dxa"/>
          </w:tcPr>
          <w:p w14:paraId="1D2FBC62" w14:textId="77777777" w:rsidR="00DA6570" w:rsidRPr="00FA1CBD" w:rsidRDefault="00DA6570">
            <w:pPr>
              <w:pStyle w:val="afff6"/>
            </w:pPr>
            <w:r w:rsidRPr="00FA1CBD">
              <w:rPr>
                <w:rFonts w:hint="eastAsia"/>
              </w:rPr>
              <w:t>ヘルプデスク業務</w:t>
            </w:r>
          </w:p>
        </w:tc>
        <w:tc>
          <w:tcPr>
            <w:tcW w:w="6775" w:type="dxa"/>
          </w:tcPr>
          <w:p w14:paraId="4B5AC2DC" w14:textId="7793E507" w:rsidR="00DA6570" w:rsidRPr="00FA1CBD" w:rsidRDefault="00DA6570" w:rsidP="00892C01">
            <w:pPr>
              <w:pStyle w:val="afff6"/>
              <w:numPr>
                <w:ilvl w:val="0"/>
                <w:numId w:val="392"/>
              </w:numPr>
            </w:pPr>
            <w:r w:rsidRPr="00FA1CBD">
              <w:t>本サービスの利用方法に関する問</w:t>
            </w:r>
            <w:r>
              <w:rPr>
                <w:rFonts w:hint="eastAsia"/>
              </w:rPr>
              <w:t>い</w:t>
            </w:r>
            <w:r w:rsidRPr="00FA1CBD">
              <w:t>合</w:t>
            </w:r>
            <w:r>
              <w:rPr>
                <w:rFonts w:hint="eastAsia"/>
              </w:rPr>
              <w:t>わ</w:t>
            </w:r>
            <w:r w:rsidRPr="00FA1CBD">
              <w:t>せの受</w:t>
            </w:r>
            <w:r>
              <w:rPr>
                <w:rFonts w:hint="eastAsia"/>
              </w:rPr>
              <w:t>け</w:t>
            </w:r>
            <w:r w:rsidRPr="00FA1CBD">
              <w:t>付</w:t>
            </w:r>
            <w:r>
              <w:rPr>
                <w:rFonts w:hint="eastAsia"/>
              </w:rPr>
              <w:t>け</w:t>
            </w:r>
            <w:r w:rsidRPr="00FA1CBD">
              <w:t>からクローズまでを一元管理するヘルプデスクを設け、本サービス利用者からの問</w:t>
            </w:r>
            <w:r>
              <w:rPr>
                <w:rFonts w:hint="eastAsia"/>
              </w:rPr>
              <w:t>い</w:t>
            </w:r>
            <w:r w:rsidRPr="00FA1CBD">
              <w:t>合</w:t>
            </w:r>
            <w:r>
              <w:rPr>
                <w:rFonts w:hint="eastAsia"/>
              </w:rPr>
              <w:t>わ</w:t>
            </w:r>
            <w:r w:rsidRPr="00FA1CBD">
              <w:t>せを受け付けること</w:t>
            </w:r>
            <w:r w:rsidR="00C56689">
              <w:rPr>
                <w:rFonts w:hint="eastAsia"/>
              </w:rPr>
              <w:t>。</w:t>
            </w:r>
          </w:p>
          <w:p w14:paraId="73F241CB" w14:textId="42CB8BB0" w:rsidR="00DA6570" w:rsidRPr="00FA1CBD" w:rsidRDefault="00DA6570" w:rsidP="00892C01">
            <w:pPr>
              <w:pStyle w:val="afff6"/>
              <w:numPr>
                <w:ilvl w:val="0"/>
                <w:numId w:val="392"/>
              </w:numPr>
            </w:pPr>
            <w:r w:rsidRPr="00FA1CBD">
              <w:t>問い合わせの要件は以下に示す</w:t>
            </w:r>
          </w:p>
          <w:p w14:paraId="2FD2FAB7" w14:textId="77777777" w:rsidR="00DA6570" w:rsidRPr="00FA1CBD" w:rsidRDefault="00DA6570" w:rsidP="00DC359E">
            <w:pPr>
              <w:pStyle w:val="afff6"/>
              <w:numPr>
                <w:ilvl w:val="0"/>
                <w:numId w:val="853"/>
              </w:numPr>
            </w:pPr>
            <w:r w:rsidRPr="00FA1CBD">
              <w:t>平均処理時間：</w:t>
            </w:r>
            <w:r>
              <w:rPr>
                <w:rFonts w:hint="eastAsia"/>
              </w:rPr>
              <w:t>6分</w:t>
            </w:r>
          </w:p>
          <w:p w14:paraId="4BE8FC98" w14:textId="77777777" w:rsidR="00DA6570" w:rsidRPr="00FA1CBD" w:rsidRDefault="00DA6570" w:rsidP="00DC359E">
            <w:pPr>
              <w:pStyle w:val="afff6"/>
              <w:numPr>
                <w:ilvl w:val="0"/>
                <w:numId w:val="853"/>
              </w:numPr>
            </w:pPr>
            <w:r w:rsidRPr="00FA1CBD">
              <w:t>平均応答速度：</w:t>
            </w:r>
            <w:r>
              <w:rPr>
                <w:rFonts w:hint="eastAsia"/>
              </w:rPr>
              <w:t>20秒</w:t>
            </w:r>
          </w:p>
          <w:p w14:paraId="442F4350" w14:textId="77777777" w:rsidR="00DA6570" w:rsidRPr="00FA1CBD" w:rsidRDefault="00DA6570" w:rsidP="00DC359E">
            <w:pPr>
              <w:pStyle w:val="afff6"/>
              <w:numPr>
                <w:ilvl w:val="0"/>
                <w:numId w:val="853"/>
              </w:numPr>
            </w:pPr>
            <w:r w:rsidRPr="00FA1CBD">
              <w:t>一日の問い合わせ想定量：</w:t>
            </w:r>
            <w:r>
              <w:rPr>
                <w:rFonts w:hint="eastAsia"/>
              </w:rPr>
              <w:t>30件</w:t>
            </w:r>
          </w:p>
          <w:p w14:paraId="643623B6" w14:textId="7FC63460" w:rsidR="00DA6570" w:rsidRPr="00FA1CBD" w:rsidRDefault="00DA6570" w:rsidP="00892C01">
            <w:pPr>
              <w:pStyle w:val="afff6"/>
              <w:numPr>
                <w:ilvl w:val="0"/>
                <w:numId w:val="393"/>
              </w:numPr>
            </w:pPr>
            <w:r w:rsidRPr="00FA1CBD">
              <w:t>ヘルプデスク担当者のスケジューリング</w:t>
            </w:r>
            <w:r>
              <w:rPr>
                <w:rFonts w:hint="eastAsia"/>
              </w:rPr>
              <w:t>など</w:t>
            </w:r>
            <w:r w:rsidRPr="00FA1CBD">
              <w:t>の運営を適切に行うこと</w:t>
            </w:r>
            <w:r w:rsidR="00C56689">
              <w:rPr>
                <w:rFonts w:hint="eastAsia"/>
              </w:rPr>
              <w:t>。</w:t>
            </w:r>
          </w:p>
          <w:p w14:paraId="0C04DA2E" w14:textId="71D44A5F" w:rsidR="00DA6570" w:rsidRPr="00FA1CBD" w:rsidRDefault="00DA6570" w:rsidP="00892C01">
            <w:pPr>
              <w:pStyle w:val="afff6"/>
              <w:numPr>
                <w:ilvl w:val="0"/>
                <w:numId w:val="393"/>
              </w:numPr>
            </w:pPr>
            <w:r w:rsidRPr="00FA1CBD">
              <w:t>ヘルプデスク担当者による対応手順、サービスレベル</w:t>
            </w:r>
            <w:r>
              <w:rPr>
                <w:rFonts w:hint="eastAsia"/>
              </w:rPr>
              <w:t>など</w:t>
            </w:r>
            <w:r w:rsidRPr="00FA1CBD">
              <w:t>を統一するため、ヘルプデスク運用マニュアルを作成し、主管課の承認を得ること</w:t>
            </w:r>
            <w:r w:rsidR="00C56689">
              <w:rPr>
                <w:rFonts w:hint="eastAsia"/>
              </w:rPr>
              <w:t>。</w:t>
            </w:r>
          </w:p>
          <w:p w14:paraId="3132E11E" w14:textId="78361652" w:rsidR="00DA6570" w:rsidRPr="00FA1CBD" w:rsidRDefault="00DA6570" w:rsidP="00892C01">
            <w:pPr>
              <w:pStyle w:val="afff6"/>
              <w:numPr>
                <w:ilvl w:val="0"/>
                <w:numId w:val="393"/>
              </w:numPr>
            </w:pPr>
            <w:r w:rsidRPr="00FA1CBD">
              <w:t>ヘルプデスク運営の中でFAQは適宜追加、更新</w:t>
            </w:r>
            <w:r>
              <w:rPr>
                <w:rFonts w:hint="eastAsia"/>
              </w:rPr>
              <w:t>など</w:t>
            </w:r>
            <w:r w:rsidRPr="00FA1CBD">
              <w:t>、メンテナンスを行うこと</w:t>
            </w:r>
            <w:r w:rsidR="00C56689">
              <w:rPr>
                <w:rFonts w:hint="eastAsia"/>
              </w:rPr>
              <w:t>。</w:t>
            </w:r>
          </w:p>
          <w:p w14:paraId="07F2FD8A" w14:textId="3022DFE9" w:rsidR="00DA6570" w:rsidRPr="00FA1CBD" w:rsidRDefault="00DA6570" w:rsidP="00892C01">
            <w:pPr>
              <w:pStyle w:val="afff6"/>
              <w:numPr>
                <w:ilvl w:val="0"/>
                <w:numId w:val="393"/>
              </w:numPr>
            </w:pPr>
            <w:r w:rsidRPr="00FA1CBD">
              <w:t>受け付けた問</w:t>
            </w:r>
            <w:r>
              <w:rPr>
                <w:rFonts w:hint="eastAsia"/>
              </w:rPr>
              <w:t>い</w:t>
            </w:r>
            <w:r w:rsidRPr="00FA1CBD">
              <w:t>合</w:t>
            </w:r>
            <w:r>
              <w:rPr>
                <w:rFonts w:hint="eastAsia"/>
              </w:rPr>
              <w:t>わ</w:t>
            </w:r>
            <w:r w:rsidRPr="00FA1CBD">
              <w:t>せは、質問、インシデント、サービス要求、作業依頼</w:t>
            </w:r>
            <w:r>
              <w:rPr>
                <w:rFonts w:hint="eastAsia"/>
              </w:rPr>
              <w:t>など</w:t>
            </w:r>
            <w:r w:rsidRPr="00FA1CBD">
              <w:t>に分類した上で、対応日時、問</w:t>
            </w:r>
            <w:r>
              <w:rPr>
                <w:rFonts w:hint="eastAsia"/>
              </w:rPr>
              <w:t>い</w:t>
            </w:r>
            <w:r w:rsidRPr="00FA1CBD">
              <w:t>合</w:t>
            </w:r>
            <w:r>
              <w:rPr>
                <w:rFonts w:hint="eastAsia"/>
              </w:rPr>
              <w:t>わ</w:t>
            </w:r>
            <w:r w:rsidRPr="00FA1CBD">
              <w:t>せ元、内容、回答状況</w:t>
            </w:r>
            <w:r>
              <w:rPr>
                <w:rFonts w:hint="eastAsia"/>
              </w:rPr>
              <w:t>など</w:t>
            </w:r>
            <w:r w:rsidRPr="00FA1CBD">
              <w:t>とともに記録すること。なお、具体的な運用方法については、本サービスの設計開始以降に改めて検討する</w:t>
            </w:r>
            <w:r w:rsidR="00C56689">
              <w:rPr>
                <w:rFonts w:hint="eastAsia"/>
              </w:rPr>
              <w:t>。</w:t>
            </w:r>
          </w:p>
          <w:p w14:paraId="0FF54F1C" w14:textId="657F7CC9" w:rsidR="00DA6570" w:rsidRPr="00FA1CBD" w:rsidRDefault="00DA6570" w:rsidP="00892C01">
            <w:pPr>
              <w:pStyle w:val="afff6"/>
              <w:numPr>
                <w:ilvl w:val="0"/>
                <w:numId w:val="393"/>
              </w:numPr>
            </w:pPr>
            <w:r w:rsidRPr="00FA1CBD">
              <w:t>問い合わせ記録は受</w:t>
            </w:r>
            <w:r>
              <w:rPr>
                <w:rFonts w:hint="eastAsia"/>
              </w:rPr>
              <w:t>け</w:t>
            </w:r>
            <w:r w:rsidRPr="00FA1CBD">
              <w:t>付</w:t>
            </w:r>
            <w:r>
              <w:rPr>
                <w:rFonts w:hint="eastAsia"/>
              </w:rPr>
              <w:t>け</w:t>
            </w:r>
            <w:r w:rsidRPr="00FA1CBD">
              <w:t>件数、問い合わせ者情報、問い合わせ内容、回率、回答に要した期間、回答内容</w:t>
            </w:r>
            <w:r>
              <w:rPr>
                <w:rFonts w:hint="eastAsia"/>
              </w:rPr>
              <w:t>など</w:t>
            </w:r>
            <w:r w:rsidRPr="00FA1CBD">
              <w:t>を適切な粒度で整理した上で、定期的に問題発生状況を分析し、必要な対応を行うこと</w:t>
            </w:r>
            <w:r w:rsidR="00C56689">
              <w:rPr>
                <w:rFonts w:hint="eastAsia"/>
              </w:rPr>
              <w:t>。</w:t>
            </w:r>
          </w:p>
          <w:p w14:paraId="50E88C95" w14:textId="325C4045" w:rsidR="00DA6570" w:rsidRPr="00FA1CBD" w:rsidRDefault="00DA6570">
            <w:pPr>
              <w:pStyle w:val="afff6"/>
            </w:pPr>
            <w:r w:rsidRPr="00FA1CBD">
              <w:t>運用･保守の計画</w:t>
            </w:r>
            <w:r>
              <w:t>および</w:t>
            </w:r>
            <w:r w:rsidRPr="00FA1CBD">
              <w:t>実施状況について、主管課の定める報告様式に従って取りまとめ、主管課に報告を行うこと</w:t>
            </w:r>
            <w:r w:rsidR="00C56689">
              <w:rPr>
                <w:rFonts w:hint="eastAsia"/>
              </w:rPr>
              <w:t>。</w:t>
            </w:r>
            <w:r w:rsidRPr="00FA1CBD">
              <w:t>（原則、月次での報告）</w:t>
            </w:r>
          </w:p>
        </w:tc>
      </w:tr>
    </w:tbl>
    <w:p w14:paraId="5CB85CD0" w14:textId="77777777" w:rsidR="00DA6570" w:rsidRDefault="00DA6570" w:rsidP="00DA6570">
      <w:pPr>
        <w:ind w:firstLineChars="0" w:firstLine="0"/>
      </w:pPr>
    </w:p>
    <w:p w14:paraId="27CD7633" w14:textId="77777777" w:rsidR="00DA6570" w:rsidRDefault="00DA6570" w:rsidP="00DA6570">
      <w:pPr>
        <w:pStyle w:val="61"/>
      </w:pPr>
      <w:r>
        <w:rPr>
          <w:rFonts w:hint="eastAsia"/>
        </w:rPr>
        <w:t>保守に関する事項</w:t>
      </w:r>
    </w:p>
    <w:p w14:paraId="103C45D1" w14:textId="77777777" w:rsidR="00DA6570" w:rsidRDefault="00DA6570" w:rsidP="00DA6570">
      <w:pPr>
        <w:ind w:firstLineChars="0" w:firstLine="0"/>
      </w:pPr>
      <w:r>
        <w:rPr>
          <w:rFonts w:hint="eastAsia"/>
        </w:rPr>
        <w:t>「保守」とは</w:t>
      </w:r>
      <w:r w:rsidRPr="00332896">
        <w:t>機能要件に変更を加えずにプログラム修正のみを行うこと</w:t>
      </w:r>
      <w:r>
        <w:rPr>
          <w:rFonts w:hint="eastAsia"/>
        </w:rPr>
        <w:t>です。</w:t>
      </w:r>
      <w:r w:rsidRPr="00170172">
        <w:t>「機能要件を変えずにプログラム修正する」という特徴があるため、現状の各種ドキュメントを正しく管理することが重要です。</w:t>
      </w:r>
      <w:r>
        <w:rPr>
          <w:rFonts w:hint="eastAsia"/>
        </w:rPr>
        <w:t>運用・保守計画書および運用・保守実施要領に基づき作業をします。</w:t>
      </w:r>
    </w:p>
    <w:p w14:paraId="734F1ABF" w14:textId="77777777" w:rsidR="00DA6570" w:rsidRDefault="00DA6570" w:rsidP="00DA6570">
      <w:pPr>
        <w:ind w:firstLineChars="0" w:firstLine="0"/>
      </w:pPr>
    </w:p>
    <w:p w14:paraId="3CC1F797" w14:textId="77777777" w:rsidR="00DA6570" w:rsidRPr="00762BDE" w:rsidRDefault="00DA6570" w:rsidP="00DA6570">
      <w:pPr>
        <w:ind w:firstLineChars="0" w:firstLine="0"/>
      </w:pPr>
      <w:r>
        <w:rPr>
          <w:rFonts w:hint="eastAsia"/>
        </w:rPr>
        <w:t>ECサイト構築における保守に関する事項（例）</w:t>
      </w:r>
    </w:p>
    <w:tbl>
      <w:tblPr>
        <w:tblStyle w:val="aa"/>
        <w:tblW w:w="0" w:type="auto"/>
        <w:tblLook w:val="04A0" w:firstRow="1" w:lastRow="0" w:firstColumn="1" w:lastColumn="0" w:noHBand="0" w:noVBand="1"/>
      </w:tblPr>
      <w:tblGrid>
        <w:gridCol w:w="10456"/>
      </w:tblGrid>
      <w:tr w:rsidR="00DA6570" w14:paraId="6A684F5F" w14:textId="77777777">
        <w:tc>
          <w:tcPr>
            <w:tcW w:w="10456" w:type="dxa"/>
            <w:shd w:val="clear" w:color="auto" w:fill="215E99" w:themeFill="text2" w:themeFillTint="BF"/>
          </w:tcPr>
          <w:p w14:paraId="78442C66" w14:textId="77777777" w:rsidR="00DA6570" w:rsidRDefault="00DA6570">
            <w:pPr>
              <w:pStyle w:val="aff0"/>
            </w:pPr>
            <w:r>
              <w:rPr>
                <w:rFonts w:hint="eastAsia"/>
              </w:rPr>
              <w:t>保守業務の実施</w:t>
            </w:r>
          </w:p>
        </w:tc>
      </w:tr>
      <w:tr w:rsidR="00DA6570" w14:paraId="2783450C" w14:textId="77777777">
        <w:tc>
          <w:tcPr>
            <w:tcW w:w="10456" w:type="dxa"/>
          </w:tcPr>
          <w:p w14:paraId="3EB9D557" w14:textId="11BA103A" w:rsidR="00DA6570" w:rsidRDefault="00DA6570" w:rsidP="00892C01">
            <w:pPr>
              <w:pStyle w:val="afff6"/>
              <w:numPr>
                <w:ilvl w:val="0"/>
                <w:numId w:val="395"/>
              </w:numPr>
            </w:pPr>
            <w:r>
              <w:t>受け付けた問</w:t>
            </w:r>
            <w:r>
              <w:rPr>
                <w:rFonts w:hint="eastAsia"/>
              </w:rPr>
              <w:t>い</w:t>
            </w:r>
            <w:r>
              <w:t>合</w:t>
            </w:r>
            <w:r>
              <w:rPr>
                <w:rFonts w:hint="eastAsia"/>
              </w:rPr>
              <w:t>わ</w:t>
            </w:r>
            <w:r>
              <w:t>せをインシデントとして管理し、クローズまで、対応を継続すること</w:t>
            </w:r>
            <w:r w:rsidR="00C56689">
              <w:rPr>
                <w:rFonts w:hint="eastAsia"/>
              </w:rPr>
              <w:t>。</w:t>
            </w:r>
          </w:p>
          <w:p w14:paraId="7A3A3EAC" w14:textId="2A0D3E5D" w:rsidR="00DA6570" w:rsidRDefault="00DA6570" w:rsidP="00892C01">
            <w:pPr>
              <w:pStyle w:val="afff6"/>
              <w:numPr>
                <w:ilvl w:val="0"/>
                <w:numId w:val="395"/>
              </w:numPr>
            </w:pPr>
            <w:r>
              <w:t>障害について対応したときは、障害報告書を作成し、主管課に報告すること</w:t>
            </w:r>
            <w:r w:rsidR="00C56689">
              <w:rPr>
                <w:rFonts w:hint="eastAsia"/>
              </w:rPr>
              <w:t>。</w:t>
            </w:r>
          </w:p>
        </w:tc>
      </w:tr>
      <w:tr w:rsidR="00DA6570" w14:paraId="02CE6217" w14:textId="77777777">
        <w:tc>
          <w:tcPr>
            <w:tcW w:w="10456" w:type="dxa"/>
            <w:shd w:val="clear" w:color="auto" w:fill="215E99" w:themeFill="text2" w:themeFillTint="BF"/>
          </w:tcPr>
          <w:p w14:paraId="71FC9ADF" w14:textId="77777777" w:rsidR="00DA6570" w:rsidRDefault="00DA6570">
            <w:pPr>
              <w:pStyle w:val="aff0"/>
            </w:pPr>
            <w:r>
              <w:rPr>
                <w:rFonts w:hint="eastAsia"/>
              </w:rPr>
              <w:t>保守設計</w:t>
            </w:r>
          </w:p>
        </w:tc>
      </w:tr>
      <w:tr w:rsidR="00DA6570" w14:paraId="0EF8B0E3" w14:textId="77777777">
        <w:tc>
          <w:tcPr>
            <w:tcW w:w="10456" w:type="dxa"/>
          </w:tcPr>
          <w:p w14:paraId="4295B03F" w14:textId="77777777" w:rsidR="00DA6570" w:rsidRDefault="00DA6570" w:rsidP="00892C01">
            <w:pPr>
              <w:pStyle w:val="afff8"/>
              <w:numPr>
                <w:ilvl w:val="0"/>
                <w:numId w:val="397"/>
              </w:numPr>
            </w:pPr>
            <w:r>
              <w:t>役割分担の整理</w:t>
            </w:r>
          </w:p>
          <w:p w14:paraId="03973AF5" w14:textId="591E3F97" w:rsidR="00DA6570" w:rsidRDefault="00DA6570" w:rsidP="00892C01">
            <w:pPr>
              <w:pStyle w:val="afff6"/>
              <w:numPr>
                <w:ilvl w:val="0"/>
                <w:numId w:val="602"/>
              </w:numPr>
            </w:pPr>
            <w:r>
              <w:t>保守業務の設計に際し、受託者の責任範囲およびクラウドサービスを含めた関連事業者間の役割分</w:t>
            </w:r>
            <w:r>
              <w:rPr>
                <w:rFonts w:hint="eastAsia"/>
              </w:rPr>
              <w:t>担を整理すること</w:t>
            </w:r>
            <w:r w:rsidR="00C56689">
              <w:rPr>
                <w:rFonts w:hint="eastAsia"/>
              </w:rPr>
              <w:t>。</w:t>
            </w:r>
          </w:p>
          <w:p w14:paraId="5BBD79DB" w14:textId="787A5A78" w:rsidR="00DA6570" w:rsidRDefault="00DA6570" w:rsidP="00892C01">
            <w:pPr>
              <w:pStyle w:val="afff6"/>
              <w:numPr>
                <w:ilvl w:val="0"/>
                <w:numId w:val="602"/>
              </w:numPr>
            </w:pPr>
            <w:r>
              <w:t>新システムがクラウドサービス上で</w:t>
            </w:r>
            <w:r>
              <w:rPr>
                <w:rFonts w:hint="eastAsia"/>
              </w:rPr>
              <w:t>稼動</w:t>
            </w:r>
            <w:r>
              <w:t>することを踏まえ、各業者間の役割分担を考慮した上で、保守</w:t>
            </w:r>
            <w:r>
              <w:rPr>
                <w:rFonts w:hint="eastAsia"/>
              </w:rPr>
              <w:t>設計を行うこと</w:t>
            </w:r>
            <w:r w:rsidR="00C56689">
              <w:rPr>
                <w:rFonts w:hint="eastAsia"/>
              </w:rPr>
              <w:t>。</w:t>
            </w:r>
          </w:p>
        </w:tc>
      </w:tr>
      <w:tr w:rsidR="00DA6570" w14:paraId="1412CAE9" w14:textId="77777777">
        <w:tc>
          <w:tcPr>
            <w:tcW w:w="10456" w:type="dxa"/>
            <w:shd w:val="clear" w:color="auto" w:fill="215E99" w:themeFill="text2" w:themeFillTint="BF"/>
          </w:tcPr>
          <w:p w14:paraId="75A69E46" w14:textId="77777777" w:rsidR="00DA6570" w:rsidRDefault="00DA6570">
            <w:pPr>
              <w:pStyle w:val="aff0"/>
            </w:pPr>
            <w:r w:rsidRPr="004D605B">
              <w:rPr>
                <w:rFonts w:hint="eastAsia"/>
              </w:rPr>
              <w:t>アプリケーションの保守</w:t>
            </w:r>
          </w:p>
        </w:tc>
      </w:tr>
      <w:tr w:rsidR="00DA6570" w14:paraId="782AE5AC" w14:textId="77777777">
        <w:tc>
          <w:tcPr>
            <w:tcW w:w="10456" w:type="dxa"/>
          </w:tcPr>
          <w:p w14:paraId="2FFEFA47" w14:textId="77777777" w:rsidR="00DA6570" w:rsidRDefault="00DA6570" w:rsidP="00892C01">
            <w:pPr>
              <w:pStyle w:val="afff8"/>
              <w:numPr>
                <w:ilvl w:val="0"/>
                <w:numId w:val="416"/>
              </w:numPr>
            </w:pPr>
            <w:r>
              <w:t>インシデント管理</w:t>
            </w:r>
          </w:p>
          <w:p w14:paraId="63D44105" w14:textId="08EDACE7" w:rsidR="00DA6570" w:rsidRDefault="00DA6570" w:rsidP="00892C01">
            <w:pPr>
              <w:pStyle w:val="afff6"/>
              <w:numPr>
                <w:ilvl w:val="0"/>
                <w:numId w:val="403"/>
              </w:numPr>
            </w:pPr>
            <w:r>
              <w:rPr>
                <w:rFonts w:hint="eastAsia"/>
              </w:rPr>
              <w:t>運用管理・監視など作業におけるインシデント管理と適切な連携を図ること</w:t>
            </w:r>
            <w:r w:rsidR="00C56689">
              <w:rPr>
                <w:rFonts w:hint="eastAsia"/>
              </w:rPr>
              <w:t>。</w:t>
            </w:r>
          </w:p>
          <w:p w14:paraId="60CF44BE" w14:textId="77777777" w:rsidR="00DA6570" w:rsidRDefault="00DA6570" w:rsidP="00892C01">
            <w:pPr>
              <w:pStyle w:val="afff8"/>
              <w:numPr>
                <w:ilvl w:val="0"/>
                <w:numId w:val="396"/>
              </w:numPr>
            </w:pPr>
            <w:r>
              <w:t>是正保守</w:t>
            </w:r>
          </w:p>
          <w:p w14:paraId="0A8D0465" w14:textId="210EBE69" w:rsidR="00DA6570" w:rsidRDefault="00DA6570" w:rsidP="00892C01">
            <w:pPr>
              <w:pStyle w:val="afff6"/>
              <w:numPr>
                <w:ilvl w:val="0"/>
                <w:numId w:val="402"/>
              </w:numPr>
            </w:pPr>
            <w:r>
              <w:rPr>
                <w:rFonts w:hint="eastAsia"/>
              </w:rPr>
              <w:t>アプリケーションに起因した障害発生時、監査指摘事項への対応時など、アプリケーションの是正が必要な場合に、是正保守を行うこと</w:t>
            </w:r>
            <w:r w:rsidR="00C56689">
              <w:rPr>
                <w:rFonts w:hint="eastAsia"/>
              </w:rPr>
              <w:t>。</w:t>
            </w:r>
          </w:p>
          <w:p w14:paraId="5EEE4239" w14:textId="77777777" w:rsidR="00DA6570" w:rsidRDefault="00DA6570" w:rsidP="00892C01">
            <w:pPr>
              <w:pStyle w:val="afff8"/>
              <w:numPr>
                <w:ilvl w:val="0"/>
                <w:numId w:val="396"/>
              </w:numPr>
            </w:pPr>
            <w:r>
              <w:t>適応保守</w:t>
            </w:r>
          </w:p>
          <w:p w14:paraId="756F7300" w14:textId="6B8AB61D" w:rsidR="00DA6570" w:rsidRDefault="00DA6570" w:rsidP="00892C01">
            <w:pPr>
              <w:pStyle w:val="afff6"/>
              <w:numPr>
                <w:ilvl w:val="0"/>
                <w:numId w:val="401"/>
              </w:numPr>
            </w:pPr>
            <w:r>
              <w:t>OS、ブラウザ、ミドルウェア</w:t>
            </w:r>
            <w:r>
              <w:rPr>
                <w:rFonts w:hint="eastAsia"/>
              </w:rPr>
              <w:t>など</w:t>
            </w:r>
            <w:r>
              <w:t>のバージョンアップ対応</w:t>
            </w:r>
            <w:r>
              <w:rPr>
                <w:rFonts w:hint="eastAsia"/>
              </w:rPr>
              <w:t>など</w:t>
            </w:r>
            <w:r>
              <w:t>、利用環境の変更への対応が必要な場合、アプリケーションに係る適応保守を行うこと</w:t>
            </w:r>
            <w:r w:rsidR="00C56689">
              <w:rPr>
                <w:rFonts w:hint="eastAsia"/>
              </w:rPr>
              <w:t>。</w:t>
            </w:r>
          </w:p>
          <w:p w14:paraId="4F9BAF3A" w14:textId="77777777" w:rsidR="00DA6570" w:rsidRDefault="00DA6570" w:rsidP="00892C01">
            <w:pPr>
              <w:pStyle w:val="afff8"/>
              <w:numPr>
                <w:ilvl w:val="0"/>
                <w:numId w:val="396"/>
              </w:numPr>
            </w:pPr>
            <w:r>
              <w:t>予防保守</w:t>
            </w:r>
          </w:p>
          <w:p w14:paraId="229E1106" w14:textId="04A96CC1" w:rsidR="00DA6570" w:rsidRDefault="00DA6570" w:rsidP="00892C01">
            <w:pPr>
              <w:pStyle w:val="afff6"/>
              <w:numPr>
                <w:ilvl w:val="0"/>
                <w:numId w:val="400"/>
              </w:numPr>
            </w:pPr>
            <w:r>
              <w:rPr>
                <w:rFonts w:hint="eastAsia"/>
              </w:rPr>
              <w:t>アプリケーションに潜在的な問題が発見され、当該問題除去を目的とした変更が必要な場合または新たに脆弱性が報告された場合に、予防保守を行うこと</w:t>
            </w:r>
            <w:r w:rsidR="00C56689">
              <w:rPr>
                <w:rFonts w:hint="eastAsia"/>
              </w:rPr>
              <w:t>。</w:t>
            </w:r>
          </w:p>
          <w:p w14:paraId="24FFDB90" w14:textId="77777777" w:rsidR="00DA6570" w:rsidRDefault="00DA6570" w:rsidP="00892C01">
            <w:pPr>
              <w:pStyle w:val="afff8"/>
              <w:numPr>
                <w:ilvl w:val="0"/>
                <w:numId w:val="398"/>
              </w:numPr>
            </w:pPr>
            <w:r>
              <w:t>改善措置</w:t>
            </w:r>
          </w:p>
          <w:p w14:paraId="0696E8A0" w14:textId="5D1DE384" w:rsidR="00DA6570" w:rsidRDefault="00DA6570" w:rsidP="00892C01">
            <w:pPr>
              <w:pStyle w:val="afff6"/>
              <w:numPr>
                <w:ilvl w:val="0"/>
                <w:numId w:val="399"/>
              </w:numPr>
            </w:pPr>
            <w:r>
              <w:t>アプリケーションに係る機能性、信頼性、使用性、効率性、保守性、移植性</w:t>
            </w:r>
            <w:r>
              <w:rPr>
                <w:rFonts w:hint="eastAsia"/>
              </w:rPr>
              <w:t>など</w:t>
            </w:r>
            <w:r>
              <w:t>の改善が必要な場合に、対処を行うこと</w:t>
            </w:r>
            <w:r w:rsidR="00C56689">
              <w:rPr>
                <w:rFonts w:hint="eastAsia"/>
              </w:rPr>
              <w:t>。</w:t>
            </w:r>
          </w:p>
          <w:p w14:paraId="6666F646" w14:textId="77777777" w:rsidR="00DA6570" w:rsidRDefault="00DA6570" w:rsidP="00892C01">
            <w:pPr>
              <w:pStyle w:val="afff8"/>
              <w:numPr>
                <w:ilvl w:val="0"/>
                <w:numId w:val="404"/>
              </w:numPr>
            </w:pPr>
            <w:r>
              <w:t>根本原因の分析</w:t>
            </w:r>
          </w:p>
          <w:p w14:paraId="1702C575" w14:textId="699AC296" w:rsidR="00DA6570" w:rsidRDefault="00DA6570" w:rsidP="00892C01">
            <w:pPr>
              <w:pStyle w:val="afff6"/>
              <w:numPr>
                <w:ilvl w:val="0"/>
                <w:numId w:val="405"/>
              </w:numPr>
            </w:pPr>
            <w:r>
              <w:t>是正保守および予防保守の実施に当たり、障害、監査指摘、潜在する問題</w:t>
            </w:r>
            <w:r>
              <w:rPr>
                <w:rFonts w:hint="eastAsia"/>
              </w:rPr>
              <w:t>など</w:t>
            </w:r>
            <w:r>
              <w:t>に係る根本原因の分析を行うこと</w:t>
            </w:r>
            <w:r w:rsidR="00C56689">
              <w:rPr>
                <w:rFonts w:hint="eastAsia"/>
              </w:rPr>
              <w:t>。</w:t>
            </w:r>
          </w:p>
          <w:p w14:paraId="605DCDCD" w14:textId="77777777" w:rsidR="00DA6570" w:rsidRDefault="00DA6570" w:rsidP="00892C01">
            <w:pPr>
              <w:pStyle w:val="afff8"/>
              <w:numPr>
                <w:ilvl w:val="0"/>
                <w:numId w:val="408"/>
              </w:numPr>
            </w:pPr>
            <w:r>
              <w:t>検証</w:t>
            </w:r>
          </w:p>
          <w:p w14:paraId="09AD2970" w14:textId="78513635" w:rsidR="00DA6570" w:rsidRDefault="00DA6570" w:rsidP="00892C01">
            <w:pPr>
              <w:pStyle w:val="afff6"/>
              <w:numPr>
                <w:ilvl w:val="0"/>
                <w:numId w:val="406"/>
              </w:numPr>
            </w:pPr>
            <w:r>
              <w:rPr>
                <w:rFonts w:hint="eastAsia"/>
              </w:rPr>
              <w:t>修正したアプリケーションを本番環境へ展開（デブロイ）する前に、修正が適切に実施されているか否かについて検証環境において検証すること</w:t>
            </w:r>
            <w:r w:rsidR="00C56689">
              <w:rPr>
                <w:rFonts w:hint="eastAsia"/>
              </w:rPr>
              <w:t>。</w:t>
            </w:r>
          </w:p>
          <w:p w14:paraId="531B59BF" w14:textId="77777777" w:rsidR="00DA6570" w:rsidRDefault="00DA6570" w:rsidP="00892C01">
            <w:pPr>
              <w:pStyle w:val="afff8"/>
              <w:numPr>
                <w:ilvl w:val="0"/>
                <w:numId w:val="407"/>
              </w:numPr>
            </w:pPr>
            <w:r>
              <w:t>文章の修正</w:t>
            </w:r>
          </w:p>
          <w:p w14:paraId="5B4EC6BB" w14:textId="7C56A0D3" w:rsidR="00DA6570" w:rsidRPr="00BC2DBD" w:rsidRDefault="00DA6570" w:rsidP="00892C01">
            <w:pPr>
              <w:pStyle w:val="afff6"/>
              <w:numPr>
                <w:ilvl w:val="0"/>
                <w:numId w:val="409"/>
              </w:numPr>
            </w:pPr>
            <w:r>
              <w:rPr>
                <w:rFonts w:hint="eastAsia"/>
              </w:rPr>
              <w:t>アプリケーション保守に伴い、ドキュメント（設計書、マニュアルなど）の修正を要する場合は、速やかに修正を行うこと</w:t>
            </w:r>
            <w:r w:rsidR="00C56689">
              <w:rPr>
                <w:rFonts w:hint="eastAsia"/>
              </w:rPr>
              <w:t>。</w:t>
            </w:r>
          </w:p>
        </w:tc>
      </w:tr>
    </w:tbl>
    <w:p w14:paraId="20B9ED59" w14:textId="77777777" w:rsidR="00DA6570" w:rsidRDefault="00DA6570" w:rsidP="00DA6570">
      <w:pPr>
        <w:ind w:firstLineChars="0" w:firstLine="0"/>
      </w:pPr>
    </w:p>
    <w:p w14:paraId="17D33E89" w14:textId="77777777" w:rsidR="00DA6570" w:rsidRDefault="00DA6570" w:rsidP="00DA6570">
      <w:pPr>
        <w:pStyle w:val="5"/>
      </w:pPr>
      <w:r w:rsidRPr="004A3AF6">
        <w:t>SaaS型サービスの選定基準と利用時に必要となる対策</w:t>
      </w:r>
    </w:p>
    <w:p w14:paraId="1E12C106" w14:textId="77777777" w:rsidR="00DA6570" w:rsidRPr="004A3AF6" w:rsidRDefault="00DA6570" w:rsidP="00DA6570">
      <w:r w:rsidRPr="006D4C35">
        <w:t>ECサイトの形態の選定において、SaaS型サービスを選定した場合、以下のセキュリティ対策の実施状況について確認する必要があります。</w:t>
      </w:r>
    </w:p>
    <w:p w14:paraId="5083BFF2" w14:textId="77777777" w:rsidR="00DA6570" w:rsidRDefault="00DA6570" w:rsidP="00DA6570">
      <w:pPr>
        <w:ind w:firstLineChars="0" w:firstLine="0"/>
      </w:pPr>
    </w:p>
    <w:p w14:paraId="69678CAA" w14:textId="77777777" w:rsidR="00DA6570" w:rsidRDefault="00DA6570" w:rsidP="00DA6570">
      <w:pPr>
        <w:pStyle w:val="7"/>
      </w:pPr>
      <w:r>
        <w:rPr>
          <w:rFonts w:hint="eastAsia"/>
        </w:rPr>
        <w:t>【</w:t>
      </w:r>
      <w:r>
        <w:t>SaaS型サービスの選定基準】</w:t>
      </w:r>
    </w:p>
    <w:p w14:paraId="54E1E606" w14:textId="1A5DB2C8" w:rsidR="00DA6570" w:rsidRDefault="00DA6570" w:rsidP="00892C01">
      <w:pPr>
        <w:pStyle w:val="ab"/>
        <w:numPr>
          <w:ilvl w:val="0"/>
          <w:numId w:val="410"/>
        </w:numPr>
        <w:ind w:leftChars="0" w:firstLineChars="0"/>
      </w:pPr>
      <w:r>
        <w:t>選定したサービスが</w:t>
      </w:r>
      <w:r>
        <w:rPr>
          <w:rFonts w:hint="eastAsia"/>
        </w:rPr>
        <w:t>クレジットカードを扱う場合には</w:t>
      </w:r>
      <w:r>
        <w:t>PCI DSSに準拠していることを確認してください。（当該サービスの運営事業者のホームページやパンフレット</w:t>
      </w:r>
      <w:r>
        <w:rPr>
          <w:rFonts w:hint="eastAsia"/>
        </w:rPr>
        <w:t>など</w:t>
      </w:r>
      <w:r>
        <w:t>に情報が公表されていない場合は、サービスの営業窓口に問い合わせて確認してください）</w:t>
      </w:r>
    </w:p>
    <w:p w14:paraId="7942579B" w14:textId="6D1E52D6" w:rsidR="00DA6570" w:rsidRDefault="00DA6570" w:rsidP="00892C01">
      <w:pPr>
        <w:pStyle w:val="ab"/>
        <w:numPr>
          <w:ilvl w:val="0"/>
          <w:numId w:val="410"/>
        </w:numPr>
        <w:ind w:leftChars="0" w:firstLineChars="0"/>
      </w:pPr>
      <w:r>
        <w:rPr>
          <w:rFonts w:hint="eastAsia"/>
        </w:rPr>
        <w:t>CSF2.0の管理策（</w:t>
      </w:r>
      <w:r w:rsidRPr="00F70268">
        <w:t>ID.RA-09</w:t>
      </w:r>
      <w:r>
        <w:t>：</w:t>
      </w:r>
      <w:r w:rsidRPr="002B7CAC">
        <w:rPr>
          <w:rFonts w:hint="eastAsia"/>
        </w:rPr>
        <w:t>ハードウェアとソフトウェアの</w:t>
      </w:r>
      <w:bookmarkStart w:id="1615" w:name="■真正性２１－１－２"/>
      <w:r w:rsidR="00EF7D3E">
        <w:fldChar w:fldCharType="begin"/>
      </w:r>
      <w:r w:rsidR="00EF7D3E">
        <w:rPr>
          <w:rFonts w:hint="eastAsia"/>
        </w:rPr>
        <w:instrText xml:space="preserve">HYPERLINK </w:instrText>
      </w:r>
      <w:r w:rsidR="00EF7D3E">
        <w:instrText xml:space="preserve"> \l "</w:instrText>
      </w:r>
      <w:r w:rsidR="00EF7D3E">
        <w:rPr>
          <w:rFonts w:hint="eastAsia"/>
        </w:rPr>
        <w:instrText>■真正性</w:instrText>
      </w:r>
      <w:r w:rsidR="00EF7D3E">
        <w:instrText>"</w:instrText>
      </w:r>
      <w:r w:rsidR="00EF7D3E">
        <w:fldChar w:fldCharType="separate"/>
      </w:r>
      <w:r w:rsidRPr="00EF7D3E">
        <w:rPr>
          <w:rStyle w:val="a7"/>
          <w:rFonts w:hint="eastAsia"/>
        </w:rPr>
        <w:t>真正性</w:t>
      </w:r>
      <w:bookmarkEnd w:id="1615"/>
      <w:r w:rsidR="00EF7D3E">
        <w:fldChar w:fldCharType="end"/>
      </w:r>
      <w:r w:rsidRPr="002B7CAC">
        <w:rPr>
          <w:rFonts w:hint="eastAsia"/>
        </w:rPr>
        <w:t>と完全性は、取得および使用前に評価される。</w:t>
      </w:r>
      <w:r>
        <w:rPr>
          <w:rFonts w:hint="eastAsia"/>
        </w:rPr>
        <w:t>）を参考にすることも有効です。ソ</w:t>
      </w:r>
      <w:r w:rsidRPr="00542105">
        <w:rPr>
          <w:rFonts w:hint="eastAsia"/>
        </w:rPr>
        <w:t>フトウェアが信頼できるものであるか、セキュリティに問題がないかを導入前に</w:t>
      </w:r>
      <w:r>
        <w:rPr>
          <w:rFonts w:hint="eastAsia"/>
        </w:rPr>
        <w:t>確認</w:t>
      </w:r>
      <w:r w:rsidRPr="00542105">
        <w:rPr>
          <w:rFonts w:hint="eastAsia"/>
        </w:rPr>
        <w:t>する</w:t>
      </w:r>
      <w:r>
        <w:rPr>
          <w:rFonts w:hint="eastAsia"/>
        </w:rPr>
        <w:t>ことが大切です。</w:t>
      </w:r>
    </w:p>
    <w:p w14:paraId="0127D6F0" w14:textId="77777777" w:rsidR="00DA6570" w:rsidRDefault="00DA6570" w:rsidP="00DA6570">
      <w:pPr>
        <w:ind w:firstLineChars="0" w:firstLine="0"/>
      </w:pPr>
    </w:p>
    <w:p w14:paraId="706D71F4" w14:textId="77777777" w:rsidR="00DA6570" w:rsidRDefault="00DA6570" w:rsidP="00DA6570">
      <w:pPr>
        <w:ind w:firstLineChars="0" w:firstLine="0"/>
      </w:pPr>
      <w:r>
        <w:t>SaaS型サービスを選択した場合も、セキュリティ対策</w:t>
      </w:r>
      <w:r>
        <w:rPr>
          <w:rFonts w:hint="eastAsia"/>
        </w:rPr>
        <w:t>は必要です。例えば、セキュリティ対策を行わなかった場合、</w:t>
      </w:r>
      <w:r>
        <w:t>サービスの管理画面を乗っ取られ、ECサイトに不正ログインされ</w:t>
      </w:r>
      <w:r>
        <w:rPr>
          <w:rFonts w:hint="eastAsia"/>
        </w:rPr>
        <w:t>る可能性があります。また、カスタマイズした部分（</w:t>
      </w:r>
      <w:r>
        <w:t>SaaS型サービス利用で独自の処理を追加したホームページを作成している場合）に関しては</w:t>
      </w:r>
      <w:r>
        <w:rPr>
          <w:rFonts w:hint="eastAsia"/>
        </w:rPr>
        <w:t>、</w:t>
      </w:r>
      <w:r>
        <w:t>自社構築サイトと同等レベルのセキュリティ対策を行う必要があります。ECサイト運営事業者は、上記を理解した上で以下のセキュリティ対策を必ず実施</w:t>
      </w:r>
      <w:r>
        <w:rPr>
          <w:rFonts w:hint="eastAsia"/>
        </w:rPr>
        <w:t>することが重要です。</w:t>
      </w:r>
    </w:p>
    <w:p w14:paraId="31B98365" w14:textId="77777777" w:rsidR="00DA6570" w:rsidRDefault="00DA6570" w:rsidP="00DA6570">
      <w:pPr>
        <w:ind w:firstLineChars="0" w:firstLine="0"/>
      </w:pPr>
    </w:p>
    <w:p w14:paraId="34F29255" w14:textId="77777777" w:rsidR="00DA6570" w:rsidRDefault="00DA6570" w:rsidP="00DA6570">
      <w:pPr>
        <w:pStyle w:val="7"/>
      </w:pPr>
      <w:r>
        <w:rPr>
          <w:rFonts w:hint="eastAsia"/>
        </w:rPr>
        <w:t>【</w:t>
      </w:r>
      <w:r>
        <w:t>SaaS型サービス利用時に注意すべきセキュリティ対策】</w:t>
      </w:r>
    </w:p>
    <w:p w14:paraId="55472C67" w14:textId="35D28199" w:rsidR="00DA6570" w:rsidRDefault="00DA6570" w:rsidP="00892C01">
      <w:pPr>
        <w:pStyle w:val="ab"/>
        <w:numPr>
          <w:ilvl w:val="0"/>
          <w:numId w:val="410"/>
        </w:numPr>
        <w:ind w:leftChars="0" w:firstLineChars="0"/>
      </w:pPr>
      <w:r>
        <w:t>管理画面の乗っ取りを未然に防ぐため、SaaS型サービスの管理画面や管理用ソフトウェアへアクセスする管理端末を利用する従業員を極力最低限に限定し、管理端末からのアクセス時は二要素認証とIPアドレスや端末IDによる接続制限の導入</w:t>
      </w:r>
      <w:r>
        <w:rPr>
          <w:rFonts w:hint="eastAsia"/>
        </w:rPr>
        <w:t>など</w:t>
      </w:r>
      <w:r>
        <w:t>を必須</w:t>
      </w:r>
      <w:r>
        <w:rPr>
          <w:rFonts w:hint="eastAsia"/>
        </w:rPr>
        <w:t>に</w:t>
      </w:r>
      <w:r>
        <w:t>し</w:t>
      </w:r>
      <w:r>
        <w:rPr>
          <w:rFonts w:hint="eastAsia"/>
        </w:rPr>
        <w:t>ます。</w:t>
      </w:r>
    </w:p>
    <w:p w14:paraId="267F5A04" w14:textId="77777777" w:rsidR="00DA6570" w:rsidRDefault="00DA6570" w:rsidP="00892C01">
      <w:pPr>
        <w:pStyle w:val="ab"/>
        <w:numPr>
          <w:ilvl w:val="0"/>
          <w:numId w:val="410"/>
        </w:numPr>
        <w:ind w:leftChars="0" w:firstLineChars="0"/>
      </w:pPr>
      <w:r>
        <w:t>管理端末のサイバー攻撃者からの乗っ取りを防</w:t>
      </w:r>
      <w:r>
        <w:rPr>
          <w:rFonts w:hint="eastAsia"/>
        </w:rPr>
        <w:t>ぐために、</w:t>
      </w:r>
      <w:r>
        <w:t>セキュリティ対策（マルウェア対策ソフトウェアの導入、USBメモリ</w:t>
      </w:r>
      <w:r>
        <w:rPr>
          <w:rFonts w:hint="eastAsia"/>
        </w:rPr>
        <w:t>など</w:t>
      </w:r>
      <w:r>
        <w:t>外部記憶媒体の利用制限、OS、ソフトウェアの最新版へのアップデート</w:t>
      </w:r>
      <w:r>
        <w:rPr>
          <w:rFonts w:hint="eastAsia"/>
        </w:rPr>
        <w:t>など</w:t>
      </w:r>
      <w:r>
        <w:t>）を実施し</w:t>
      </w:r>
      <w:r>
        <w:rPr>
          <w:rFonts w:hint="eastAsia"/>
        </w:rPr>
        <w:t>ます。</w:t>
      </w:r>
    </w:p>
    <w:p w14:paraId="7EAD02D2" w14:textId="77777777" w:rsidR="00DA6570" w:rsidRDefault="00DA6570" w:rsidP="00DA6570">
      <w:pPr>
        <w:ind w:firstLineChars="0" w:firstLine="0"/>
      </w:pPr>
    </w:p>
    <w:p w14:paraId="4E523B68" w14:textId="77777777" w:rsidR="00DA6570" w:rsidRDefault="00DA6570" w:rsidP="00DA6570">
      <w:pPr>
        <w:pStyle w:val="5"/>
      </w:pPr>
      <w:r w:rsidRPr="007541F1">
        <w:t>Fit&amp;Gap分析</w:t>
      </w:r>
    </w:p>
    <w:p w14:paraId="43BDEE35" w14:textId="337F3C82" w:rsidR="00DA6570" w:rsidRDefault="00DA6570" w:rsidP="00DA6570">
      <w:r w:rsidRPr="00C33714">
        <w:t>Fit&amp;Gap分析</w:t>
      </w:r>
      <w:r>
        <w:rPr>
          <w:rFonts w:hint="eastAsia"/>
        </w:rPr>
        <w:t>は、SaaSやパッケージソフト</w:t>
      </w:r>
      <w:r w:rsidR="007F4114">
        <w:rPr>
          <w:rFonts w:hint="eastAsia"/>
        </w:rPr>
        <w:t>ウェア</w:t>
      </w:r>
      <w:r>
        <w:rPr>
          <w:rFonts w:hint="eastAsia"/>
        </w:rPr>
        <w:t>を導入する際に非常に重要なプロセスです。Fit&amp;Gap分析によって、RFIなどの情報収集活動によって選定した</w:t>
      </w:r>
      <w:r w:rsidRPr="00C33714">
        <w:t>SaaS</w:t>
      </w:r>
      <w:r>
        <w:rPr>
          <w:rFonts w:hint="eastAsia"/>
        </w:rPr>
        <w:t>や</w:t>
      </w:r>
      <w:r w:rsidRPr="00C33714">
        <w:t>パッケージソフト</w:t>
      </w:r>
      <w:r w:rsidR="007F4114">
        <w:rPr>
          <w:rFonts w:hint="eastAsia"/>
        </w:rPr>
        <w:t>ウェア</w:t>
      </w:r>
      <w:r w:rsidRPr="00C33714">
        <w:t>と、自社の業務要件との適合性を評価</w:t>
      </w:r>
      <w:r>
        <w:rPr>
          <w:rFonts w:hint="eastAsia"/>
        </w:rPr>
        <w:t>します。</w:t>
      </w:r>
    </w:p>
    <w:p w14:paraId="68683088" w14:textId="77777777" w:rsidR="00DA6570" w:rsidRDefault="00DA6570" w:rsidP="00DA6570"/>
    <w:p w14:paraId="001AC3FA" w14:textId="77777777" w:rsidR="00DA6570" w:rsidRDefault="00DA6570" w:rsidP="00DA6570">
      <w:r w:rsidRPr="004247A0">
        <w:t>Fit＆Gap分析</w:t>
      </w:r>
      <w:r>
        <w:rPr>
          <w:rFonts w:hint="eastAsia"/>
        </w:rPr>
        <w:t>にはさまざまな</w:t>
      </w:r>
      <w:r w:rsidRPr="004247A0">
        <w:t>やり方があ</w:t>
      </w:r>
      <w:r>
        <w:rPr>
          <w:rFonts w:hint="eastAsia"/>
        </w:rPr>
        <w:t>りますが、</w:t>
      </w:r>
      <w:r w:rsidRPr="004247A0">
        <w:t>一般的</w:t>
      </w:r>
      <w:r>
        <w:rPr>
          <w:rFonts w:hint="eastAsia"/>
        </w:rPr>
        <w:t>な実施手順の例を紹介します。</w:t>
      </w:r>
    </w:p>
    <w:p w14:paraId="1DDCF6E2" w14:textId="77777777" w:rsidR="00DA6570" w:rsidRDefault="00DA6570" w:rsidP="00DA6570"/>
    <w:p w14:paraId="40F80442" w14:textId="77777777" w:rsidR="00DA6570" w:rsidRDefault="00DA6570" w:rsidP="00DA6570">
      <w:pPr>
        <w:pStyle w:val="61"/>
      </w:pPr>
      <w:r>
        <w:rPr>
          <w:rFonts w:hint="eastAsia"/>
        </w:rPr>
        <w:t>Fit＆Gap分析の実施方法（例）</w:t>
      </w:r>
    </w:p>
    <w:p w14:paraId="05C83D22" w14:textId="77777777" w:rsidR="00DA6570" w:rsidRDefault="00DA6570" w:rsidP="00DA6570">
      <w:pPr>
        <w:ind w:firstLineChars="0" w:firstLine="0"/>
      </w:pPr>
    </w:p>
    <w:p w14:paraId="6DDDFD11" w14:textId="77777777" w:rsidR="00DA6570" w:rsidRDefault="00DA6570" w:rsidP="00DA6570">
      <w:pPr>
        <w:pStyle w:val="aff4"/>
      </w:pPr>
      <w:r w:rsidRPr="004247A0">
        <w:t>Fit＆Gap分析</w:t>
      </w:r>
      <w:r>
        <w:rPr>
          <w:rFonts w:hint="eastAsia"/>
        </w:rPr>
        <w:t>の一般的な実施手順（例）</w:t>
      </w:r>
    </w:p>
    <w:p w14:paraId="78426C75" w14:textId="77777777" w:rsidR="00DA6570" w:rsidRDefault="00DA6570" w:rsidP="00892C01">
      <w:pPr>
        <w:pStyle w:val="ab"/>
        <w:numPr>
          <w:ilvl w:val="0"/>
          <w:numId w:val="449"/>
        </w:numPr>
        <w:ind w:leftChars="0" w:firstLineChars="0"/>
      </w:pPr>
      <w:r>
        <w:t>現状分析</w:t>
      </w:r>
    </w:p>
    <w:p w14:paraId="2747CB4D" w14:textId="77777777" w:rsidR="00DA6570" w:rsidRDefault="00DA6570" w:rsidP="00892C01">
      <w:pPr>
        <w:pStyle w:val="ab"/>
        <w:numPr>
          <w:ilvl w:val="0"/>
          <w:numId w:val="449"/>
        </w:numPr>
        <w:ind w:leftChars="0" w:firstLineChars="0"/>
      </w:pPr>
      <w:r>
        <w:rPr>
          <w:rFonts w:hint="eastAsia"/>
        </w:rPr>
        <w:t>SaaS、</w:t>
      </w:r>
      <w:r>
        <w:t>パッケージソフトウェアの機能調査</w:t>
      </w:r>
    </w:p>
    <w:p w14:paraId="084F1A20" w14:textId="77777777" w:rsidR="00DA6570" w:rsidRDefault="00DA6570" w:rsidP="00892C01">
      <w:pPr>
        <w:pStyle w:val="ab"/>
        <w:numPr>
          <w:ilvl w:val="0"/>
          <w:numId w:val="449"/>
        </w:numPr>
        <w:ind w:leftChars="0" w:firstLineChars="0"/>
      </w:pPr>
      <w:r>
        <w:t>比較分析</w:t>
      </w:r>
    </w:p>
    <w:p w14:paraId="5DA9E63C" w14:textId="77777777" w:rsidR="00DA6570" w:rsidRDefault="00DA6570" w:rsidP="00892C01">
      <w:pPr>
        <w:pStyle w:val="ab"/>
        <w:numPr>
          <w:ilvl w:val="0"/>
          <w:numId w:val="449"/>
        </w:numPr>
        <w:ind w:leftChars="0" w:firstLineChars="0"/>
      </w:pPr>
      <w:r>
        <w:t>ギャップへの対応策検討</w:t>
      </w:r>
    </w:p>
    <w:p w14:paraId="59F276DE" w14:textId="77777777" w:rsidR="00DA6570" w:rsidRDefault="00DA6570" w:rsidP="00892C01">
      <w:pPr>
        <w:pStyle w:val="ab"/>
        <w:numPr>
          <w:ilvl w:val="0"/>
          <w:numId w:val="449"/>
        </w:numPr>
        <w:ind w:leftChars="0" w:firstLineChars="0"/>
      </w:pPr>
      <w:r>
        <w:t>費用対効果の分析</w:t>
      </w:r>
    </w:p>
    <w:p w14:paraId="45C71224" w14:textId="77777777" w:rsidR="00DA6570" w:rsidRDefault="00DA6570" w:rsidP="00892C01">
      <w:pPr>
        <w:pStyle w:val="ab"/>
        <w:numPr>
          <w:ilvl w:val="0"/>
          <w:numId w:val="449"/>
        </w:numPr>
        <w:ind w:leftChars="0" w:firstLineChars="0"/>
      </w:pPr>
      <w:r>
        <w:t>実施計画の策定</w:t>
      </w:r>
    </w:p>
    <w:p w14:paraId="010FD3B6" w14:textId="77777777" w:rsidR="00DA6570" w:rsidRDefault="00DA6570" w:rsidP="00DA6570">
      <w:pPr>
        <w:ind w:firstLineChars="0"/>
      </w:pPr>
    </w:p>
    <w:p w14:paraId="57399E6B" w14:textId="77777777" w:rsidR="00DA6570" w:rsidRDefault="00DA6570" w:rsidP="00DA6570">
      <w:pPr>
        <w:ind w:firstLineChars="0"/>
      </w:pPr>
      <w:r>
        <w:rPr>
          <w:rFonts w:hint="eastAsia"/>
        </w:rPr>
        <w:t>「3.</w:t>
      </w:r>
      <w:r w:rsidRPr="00103E26">
        <w:rPr>
          <w:rFonts w:hint="eastAsia"/>
        </w:rPr>
        <w:t>比較分析</w:t>
      </w:r>
      <w:r>
        <w:rPr>
          <w:rFonts w:hint="eastAsia"/>
        </w:rPr>
        <w:t>」</w:t>
      </w:r>
      <w:r w:rsidRPr="00103E26">
        <w:rPr>
          <w:rFonts w:hint="eastAsia"/>
        </w:rPr>
        <w:t>は</w:t>
      </w:r>
      <w:r w:rsidRPr="00103E26">
        <w:t>Fit＆Gap分析の中核をなす重要なステップ</w:t>
      </w:r>
      <w:r>
        <w:rPr>
          <w:rFonts w:hint="eastAsia"/>
        </w:rPr>
        <w:t>のため、</w:t>
      </w:r>
      <w:r w:rsidRPr="00103E26">
        <w:t>手順を詳細</w:t>
      </w:r>
      <w:r>
        <w:rPr>
          <w:rFonts w:hint="eastAsia"/>
        </w:rPr>
        <w:t>に説明します。</w:t>
      </w:r>
    </w:p>
    <w:p w14:paraId="587F5CA4" w14:textId="77777777" w:rsidR="00DA6570" w:rsidRDefault="00DA6570" w:rsidP="00DA6570">
      <w:pPr>
        <w:pStyle w:val="aff4"/>
      </w:pPr>
      <w:r w:rsidRPr="00103E26">
        <w:rPr>
          <w:rFonts w:hint="eastAsia"/>
        </w:rPr>
        <w:t>比較分析</w:t>
      </w:r>
      <w:r w:rsidRPr="003B2F41">
        <w:t>の一般的な実施手順（例）</w:t>
      </w:r>
    </w:p>
    <w:p w14:paraId="2911E8DB" w14:textId="77777777" w:rsidR="00DA6570" w:rsidRDefault="00DA6570" w:rsidP="00892C01">
      <w:pPr>
        <w:pStyle w:val="ab"/>
        <w:numPr>
          <w:ilvl w:val="0"/>
          <w:numId w:val="450"/>
        </w:numPr>
        <w:ind w:leftChars="0" w:firstLineChars="0"/>
      </w:pPr>
      <w:r>
        <w:t>比較項目の設定</w:t>
      </w:r>
    </w:p>
    <w:p w14:paraId="2F1ED4E7" w14:textId="77777777" w:rsidR="00DA6570" w:rsidRDefault="00DA6570" w:rsidP="00892C01">
      <w:pPr>
        <w:pStyle w:val="ab"/>
        <w:numPr>
          <w:ilvl w:val="0"/>
          <w:numId w:val="450"/>
        </w:numPr>
        <w:ind w:leftChars="0" w:firstLineChars="0"/>
      </w:pPr>
      <w:r>
        <w:t>評価基準の設定</w:t>
      </w:r>
    </w:p>
    <w:p w14:paraId="4CDA765D" w14:textId="77777777" w:rsidR="00DA6570" w:rsidRDefault="00DA6570" w:rsidP="00892C01">
      <w:pPr>
        <w:pStyle w:val="ab"/>
        <w:numPr>
          <w:ilvl w:val="0"/>
          <w:numId w:val="450"/>
        </w:numPr>
        <w:ind w:leftChars="0" w:firstLineChars="0"/>
      </w:pPr>
      <w:r>
        <w:t>比較表の作成</w:t>
      </w:r>
    </w:p>
    <w:p w14:paraId="73FB9C75" w14:textId="77777777" w:rsidR="00DA6570" w:rsidRDefault="00DA6570" w:rsidP="00892C01">
      <w:pPr>
        <w:pStyle w:val="ab"/>
        <w:numPr>
          <w:ilvl w:val="0"/>
          <w:numId w:val="450"/>
        </w:numPr>
        <w:ind w:leftChars="0" w:firstLineChars="0"/>
      </w:pPr>
      <w:r>
        <w:t>詳細比較</w:t>
      </w:r>
    </w:p>
    <w:p w14:paraId="16AE2A12" w14:textId="77777777" w:rsidR="00DA6570" w:rsidRDefault="00DA6570" w:rsidP="00892C01">
      <w:pPr>
        <w:pStyle w:val="ab"/>
        <w:numPr>
          <w:ilvl w:val="0"/>
          <w:numId w:val="450"/>
        </w:numPr>
        <w:ind w:leftChars="0" w:firstLineChars="0"/>
      </w:pPr>
      <w:r>
        <w:t>ギャップの特定と分類</w:t>
      </w:r>
    </w:p>
    <w:p w14:paraId="3290A7DE" w14:textId="77777777" w:rsidR="00DA6570" w:rsidRDefault="00DA6570" w:rsidP="00892C01">
      <w:pPr>
        <w:pStyle w:val="ab"/>
        <w:numPr>
          <w:ilvl w:val="0"/>
          <w:numId w:val="450"/>
        </w:numPr>
        <w:ind w:leftChars="0" w:firstLineChars="0"/>
      </w:pPr>
      <w:r>
        <w:t>フィットの評価</w:t>
      </w:r>
    </w:p>
    <w:p w14:paraId="7284B361" w14:textId="77777777" w:rsidR="00DA6570" w:rsidRDefault="00DA6570" w:rsidP="00892C01">
      <w:pPr>
        <w:pStyle w:val="ab"/>
        <w:numPr>
          <w:ilvl w:val="0"/>
          <w:numId w:val="450"/>
        </w:numPr>
        <w:ind w:leftChars="0" w:firstLineChars="0"/>
      </w:pPr>
      <w:r>
        <w:t>結果の文書化</w:t>
      </w:r>
    </w:p>
    <w:p w14:paraId="67E2983B" w14:textId="77777777" w:rsidR="00DA6570" w:rsidRDefault="00DA6570" w:rsidP="00892C01">
      <w:pPr>
        <w:pStyle w:val="ab"/>
        <w:numPr>
          <w:ilvl w:val="0"/>
          <w:numId w:val="450"/>
        </w:numPr>
        <w:ind w:leftChars="0" w:firstLineChars="0"/>
      </w:pPr>
      <w:r>
        <w:t>視覚化（</w:t>
      </w:r>
      <w:r>
        <w:rPr>
          <w:rFonts w:hint="eastAsia"/>
        </w:rPr>
        <w:t>必要があれば実施する</w:t>
      </w:r>
      <w:r>
        <w:t>）</w:t>
      </w:r>
    </w:p>
    <w:p w14:paraId="7AF70358" w14:textId="77777777" w:rsidR="00DA6570" w:rsidRDefault="00DA6570" w:rsidP="00892C01">
      <w:pPr>
        <w:pStyle w:val="ab"/>
        <w:numPr>
          <w:ilvl w:val="0"/>
          <w:numId w:val="450"/>
        </w:numPr>
        <w:ind w:leftChars="0" w:firstLineChars="0"/>
      </w:pPr>
      <w:r>
        <w:t>要件の再検討</w:t>
      </w:r>
    </w:p>
    <w:p w14:paraId="71484718" w14:textId="77777777" w:rsidR="00DA6570" w:rsidRPr="003B2F41" w:rsidRDefault="00DA6570" w:rsidP="00892C01">
      <w:pPr>
        <w:pStyle w:val="ab"/>
        <w:numPr>
          <w:ilvl w:val="0"/>
          <w:numId w:val="450"/>
        </w:numPr>
        <w:ind w:leftChars="0" w:firstLineChars="0"/>
      </w:pPr>
      <w:r>
        <w:t>ステークホルダーレビュー</w:t>
      </w:r>
    </w:p>
    <w:p w14:paraId="7CDC54EF" w14:textId="77777777" w:rsidR="00DA6570" w:rsidRDefault="00DA6570" w:rsidP="00DA6570">
      <w:pPr>
        <w:ind w:firstLineChars="0" w:firstLine="0"/>
      </w:pPr>
    </w:p>
    <w:p w14:paraId="2BB34059" w14:textId="77777777" w:rsidR="00DA6570" w:rsidRDefault="00DA6570" w:rsidP="00DA6570">
      <w:r>
        <w:rPr>
          <w:rFonts w:hint="eastAsia"/>
        </w:rPr>
        <w:t>上記の手順をもとに、実際にFit＆Gap分析の例を紹介します。</w:t>
      </w:r>
    </w:p>
    <w:tbl>
      <w:tblPr>
        <w:tblStyle w:val="aa"/>
        <w:tblW w:w="0" w:type="auto"/>
        <w:tblLook w:val="04A0" w:firstRow="1" w:lastRow="0" w:firstColumn="1" w:lastColumn="0" w:noHBand="0" w:noVBand="1"/>
      </w:tblPr>
      <w:tblGrid>
        <w:gridCol w:w="10456"/>
      </w:tblGrid>
      <w:tr w:rsidR="00DA6570" w14:paraId="3ABA306B" w14:textId="77777777">
        <w:tc>
          <w:tcPr>
            <w:tcW w:w="10456" w:type="dxa"/>
            <w:shd w:val="clear" w:color="auto" w:fill="215E99" w:themeFill="text2" w:themeFillTint="BF"/>
          </w:tcPr>
          <w:p w14:paraId="16B862FD" w14:textId="77777777" w:rsidR="00DA6570" w:rsidRDefault="00DA6570">
            <w:pPr>
              <w:pStyle w:val="aff0"/>
            </w:pPr>
            <w:r>
              <w:rPr>
                <w:rFonts w:hint="eastAsia"/>
              </w:rPr>
              <w:t>前提条件</w:t>
            </w:r>
          </w:p>
        </w:tc>
      </w:tr>
      <w:tr w:rsidR="00DA6570" w14:paraId="326A4D6E" w14:textId="77777777">
        <w:tc>
          <w:tcPr>
            <w:tcW w:w="10456" w:type="dxa"/>
          </w:tcPr>
          <w:p w14:paraId="13E04EAB" w14:textId="77777777" w:rsidR="00DA6570" w:rsidRDefault="00DA6570">
            <w:pPr>
              <w:ind w:firstLineChars="0" w:firstLine="0"/>
            </w:pPr>
            <w:r>
              <w:t>企業名：地方の特産品を扱う中小企業「A社」</w:t>
            </w:r>
          </w:p>
          <w:p w14:paraId="1F36A8C6" w14:textId="77777777" w:rsidR="00DA6570" w:rsidRDefault="00DA6570">
            <w:pPr>
              <w:ind w:firstLineChars="0" w:firstLine="0"/>
            </w:pPr>
          </w:p>
          <w:p w14:paraId="0EF585AE" w14:textId="77777777" w:rsidR="00DA6570" w:rsidRDefault="00DA6570">
            <w:pPr>
              <w:ind w:firstLineChars="0" w:firstLine="0"/>
            </w:pPr>
            <w:r>
              <w:t>現状：</w:t>
            </w:r>
          </w:p>
          <w:p w14:paraId="7C161E34" w14:textId="77777777" w:rsidR="00DA6570" w:rsidRDefault="00DA6570" w:rsidP="00892C01">
            <w:pPr>
              <w:pStyle w:val="ab"/>
              <w:numPr>
                <w:ilvl w:val="0"/>
                <w:numId w:val="603"/>
              </w:numPr>
              <w:ind w:leftChars="0" w:firstLineChars="0"/>
            </w:pPr>
            <w:r>
              <w:t>実店舗は運営しているが、ECサイトはまだ存在しない。</w:t>
            </w:r>
          </w:p>
          <w:p w14:paraId="7791A15B" w14:textId="77777777" w:rsidR="00DA6570" w:rsidRDefault="00DA6570" w:rsidP="00892C01">
            <w:pPr>
              <w:pStyle w:val="ab"/>
              <w:numPr>
                <w:ilvl w:val="0"/>
                <w:numId w:val="603"/>
              </w:numPr>
              <w:ind w:leftChars="0" w:firstLineChars="0"/>
            </w:pPr>
            <w:r>
              <w:t>主要な売上は観光客や地元の顧客による実店舗での購入。</w:t>
            </w:r>
          </w:p>
          <w:p w14:paraId="28E812A0" w14:textId="77777777" w:rsidR="00DA6570" w:rsidRDefault="00DA6570" w:rsidP="00892C01">
            <w:pPr>
              <w:pStyle w:val="ab"/>
              <w:numPr>
                <w:ilvl w:val="0"/>
                <w:numId w:val="603"/>
              </w:numPr>
              <w:ind w:leftChars="0" w:firstLineChars="0"/>
            </w:pPr>
            <w:r>
              <w:t>オンラインでの販売に関する経験がない。</w:t>
            </w:r>
          </w:p>
          <w:p w14:paraId="6A1F539F" w14:textId="77777777" w:rsidR="00DA6570" w:rsidRDefault="00DA6570" w:rsidP="00892C01">
            <w:pPr>
              <w:pStyle w:val="ab"/>
              <w:numPr>
                <w:ilvl w:val="0"/>
                <w:numId w:val="603"/>
              </w:numPr>
              <w:ind w:leftChars="0" w:firstLineChars="0"/>
            </w:pPr>
            <w:r>
              <w:t>自社にはITやセキュリティの専門家がいない。</w:t>
            </w:r>
          </w:p>
          <w:p w14:paraId="4ED7F040" w14:textId="77777777" w:rsidR="00DA6570" w:rsidRDefault="00DA6570">
            <w:pPr>
              <w:ind w:firstLineChars="0"/>
            </w:pPr>
          </w:p>
          <w:p w14:paraId="4D2899E5" w14:textId="77777777" w:rsidR="00DA6570" w:rsidRDefault="00DA6570">
            <w:pPr>
              <w:ind w:firstLineChars="0" w:firstLine="0"/>
            </w:pPr>
            <w:r w:rsidRPr="004F5FB7">
              <w:rPr>
                <w:rFonts w:hint="eastAsia"/>
              </w:rPr>
              <w:t>目標</w:t>
            </w:r>
            <w:r>
              <w:t>：</w:t>
            </w:r>
          </w:p>
          <w:p w14:paraId="29A4CD72" w14:textId="5EB51133" w:rsidR="00DA6570" w:rsidRPr="004A1388" w:rsidRDefault="00DA6570">
            <w:pPr>
              <w:ind w:firstLineChars="0" w:firstLine="0"/>
            </w:pPr>
            <w:r w:rsidRPr="004F5FB7">
              <w:t>パッケージソフト</w:t>
            </w:r>
            <w:r w:rsidR="00DB6AA5">
              <w:rPr>
                <w:rFonts w:hint="eastAsia"/>
              </w:rPr>
              <w:t>ウェア</w:t>
            </w:r>
            <w:r w:rsidRPr="004F5FB7">
              <w:t>やSaaSを利用し、</w:t>
            </w:r>
            <w:r w:rsidRPr="00E9420C">
              <w:t>商品の購入から配送までを管理</w:t>
            </w:r>
            <w:r>
              <w:rPr>
                <w:rFonts w:hint="eastAsia"/>
              </w:rPr>
              <w:t>できる</w:t>
            </w:r>
            <w:r w:rsidRPr="004F5FB7">
              <w:t>ECサイトを構築</w:t>
            </w:r>
            <w:r>
              <w:rPr>
                <w:rFonts w:hint="eastAsia"/>
              </w:rPr>
              <w:t>する。</w:t>
            </w:r>
          </w:p>
        </w:tc>
      </w:tr>
    </w:tbl>
    <w:p w14:paraId="33294596" w14:textId="77777777" w:rsidR="00DA6570" w:rsidRDefault="00DA6570" w:rsidP="00DA6570"/>
    <w:p w14:paraId="7FDF623F" w14:textId="77777777" w:rsidR="003719D2" w:rsidRDefault="003719D2" w:rsidP="00DA6570"/>
    <w:p w14:paraId="515F500D" w14:textId="77777777" w:rsidR="00DA6570" w:rsidRDefault="00DA6570" w:rsidP="00DA6570">
      <w:pPr>
        <w:pStyle w:val="7"/>
      </w:pPr>
      <w:r>
        <w:rPr>
          <w:rFonts w:hint="eastAsia"/>
        </w:rPr>
        <w:t>1.現状分析</w:t>
      </w:r>
    </w:p>
    <w:p w14:paraId="508EE447" w14:textId="2A15C740" w:rsidR="00DA6570" w:rsidRDefault="00DA6570" w:rsidP="00DA6570">
      <w:r>
        <w:t>現在のビジネスプロセスを詳細に文書化します。</w:t>
      </w:r>
      <w:r>
        <w:rPr>
          <w:rFonts w:hint="eastAsia"/>
        </w:rPr>
        <w:t>また、</w:t>
      </w:r>
      <w:r>
        <w:t>組織の要件を明確にします。</w:t>
      </w:r>
    </w:p>
    <w:tbl>
      <w:tblPr>
        <w:tblStyle w:val="aa"/>
        <w:tblW w:w="0" w:type="auto"/>
        <w:tblLook w:val="04A0" w:firstRow="1" w:lastRow="0" w:firstColumn="1" w:lastColumn="0" w:noHBand="0" w:noVBand="1"/>
      </w:tblPr>
      <w:tblGrid>
        <w:gridCol w:w="10456"/>
      </w:tblGrid>
      <w:tr w:rsidR="00DA6570" w14:paraId="4C9AA4AD" w14:textId="77777777">
        <w:tc>
          <w:tcPr>
            <w:tcW w:w="10456" w:type="dxa"/>
            <w:shd w:val="clear" w:color="auto" w:fill="215E99" w:themeFill="text2" w:themeFillTint="BF"/>
          </w:tcPr>
          <w:p w14:paraId="14D864AB" w14:textId="77777777" w:rsidR="00DA6570" w:rsidRDefault="00DA6570">
            <w:pPr>
              <w:pStyle w:val="aff0"/>
            </w:pPr>
            <w:r>
              <w:rPr>
                <w:rFonts w:hint="eastAsia"/>
              </w:rPr>
              <w:t>現状分析の</w:t>
            </w:r>
            <w:r w:rsidRPr="00BB4DAC">
              <w:rPr>
                <w:rFonts w:hint="eastAsia"/>
              </w:rPr>
              <w:t>例</w:t>
            </w:r>
          </w:p>
        </w:tc>
      </w:tr>
      <w:tr w:rsidR="00DA6570" w14:paraId="6D482C0B" w14:textId="77777777">
        <w:tc>
          <w:tcPr>
            <w:tcW w:w="10456" w:type="dxa"/>
          </w:tcPr>
          <w:p w14:paraId="63AC4F4C" w14:textId="77777777" w:rsidR="00DA6570" w:rsidRDefault="00DA6570" w:rsidP="00892C01">
            <w:pPr>
              <w:pStyle w:val="ab"/>
              <w:numPr>
                <w:ilvl w:val="0"/>
                <w:numId w:val="444"/>
              </w:numPr>
              <w:ind w:leftChars="0" w:firstLineChars="0"/>
            </w:pPr>
            <w:r>
              <w:rPr>
                <w:rFonts w:hint="eastAsia"/>
              </w:rPr>
              <w:t>商品仕入れと在庫管理</w:t>
            </w:r>
          </w:p>
          <w:p w14:paraId="769CD1AD" w14:textId="305CC13D" w:rsidR="00DA6570" w:rsidRDefault="00DA6570">
            <w:pPr>
              <w:pStyle w:val="ab"/>
              <w:ind w:leftChars="195" w:left="468" w:firstLineChars="0" w:firstLine="0"/>
            </w:pPr>
            <w:r>
              <w:t>地元の生産者から商品を仕入れ、</w:t>
            </w:r>
            <w:r>
              <w:rPr>
                <w:rFonts w:hint="eastAsia"/>
              </w:rPr>
              <w:t>表計算ソフト</w:t>
            </w:r>
            <w:r>
              <w:t>で手動管理している。商品ごとの在庫情報は店舗ごとに管理されている。</w:t>
            </w:r>
          </w:p>
          <w:p w14:paraId="7924E237" w14:textId="77777777" w:rsidR="00DA6570" w:rsidRDefault="00DA6570" w:rsidP="00892C01">
            <w:pPr>
              <w:pStyle w:val="ab"/>
              <w:numPr>
                <w:ilvl w:val="0"/>
                <w:numId w:val="432"/>
              </w:numPr>
              <w:ind w:leftChars="12" w:left="469" w:firstLineChars="0"/>
            </w:pPr>
            <w:r>
              <w:rPr>
                <w:rFonts w:hint="eastAsia"/>
              </w:rPr>
              <w:t>店舗販売</w:t>
            </w:r>
          </w:p>
          <w:p w14:paraId="0D6D703E" w14:textId="79A12882" w:rsidR="00DA6570" w:rsidRPr="00A844AF" w:rsidRDefault="00DA6570">
            <w:pPr>
              <w:pStyle w:val="ab"/>
              <w:ind w:leftChars="195" w:left="468" w:firstLineChars="0" w:firstLine="0"/>
            </w:pPr>
            <w:r>
              <w:t>実店舗での販売が主体で、</w:t>
            </w:r>
            <w:r>
              <w:rPr>
                <w:rFonts w:hint="eastAsia"/>
              </w:rPr>
              <w:t>一般的な</w:t>
            </w:r>
            <w:r>
              <w:t>レジを使用し、クレジットカード決済は外部の決済端末を利用している。</w:t>
            </w:r>
          </w:p>
          <w:p w14:paraId="3A77ABD4" w14:textId="77777777" w:rsidR="00DA6570" w:rsidRDefault="00DA6570" w:rsidP="00892C01">
            <w:pPr>
              <w:pStyle w:val="ab"/>
              <w:numPr>
                <w:ilvl w:val="0"/>
                <w:numId w:val="432"/>
              </w:numPr>
              <w:ind w:leftChars="12" w:left="469" w:firstLineChars="0"/>
            </w:pPr>
            <w:r>
              <w:rPr>
                <w:rFonts w:hint="eastAsia"/>
              </w:rPr>
              <w:t>配送対応</w:t>
            </w:r>
          </w:p>
          <w:p w14:paraId="1C07AB6D" w14:textId="77777777" w:rsidR="00DA6570" w:rsidRPr="001D19CF" w:rsidRDefault="00DA6570">
            <w:pPr>
              <w:pStyle w:val="ab"/>
              <w:ind w:leftChars="195" w:left="468" w:firstLineChars="0" w:firstLine="0"/>
            </w:pPr>
            <w:r>
              <w:t>電話やメールで受けた注文に対して手動で配送手配を行っている</w:t>
            </w:r>
            <w:r>
              <w:rPr>
                <w:rFonts w:hint="eastAsia"/>
              </w:rPr>
              <w:t>。</w:t>
            </w:r>
            <w:r>
              <w:t>オンライン販売は行っていない。</w:t>
            </w:r>
          </w:p>
        </w:tc>
      </w:tr>
    </w:tbl>
    <w:p w14:paraId="04CE8BB9" w14:textId="77777777" w:rsidR="00DA6570" w:rsidRDefault="00DA6570" w:rsidP="00DA6570">
      <w:pPr>
        <w:ind w:firstLineChars="0" w:firstLine="0"/>
      </w:pPr>
    </w:p>
    <w:p w14:paraId="02D2F713" w14:textId="77777777" w:rsidR="00DA6570" w:rsidRDefault="00DA6570" w:rsidP="00DA6570">
      <w:r>
        <w:rPr>
          <w:rFonts w:hint="eastAsia"/>
        </w:rPr>
        <w:t>ビジネスプロセスをもとに、組織の要件を明確にします。</w:t>
      </w:r>
    </w:p>
    <w:tbl>
      <w:tblPr>
        <w:tblStyle w:val="aa"/>
        <w:tblW w:w="0" w:type="auto"/>
        <w:tblLook w:val="04A0" w:firstRow="1" w:lastRow="0" w:firstColumn="1" w:lastColumn="0" w:noHBand="0" w:noVBand="1"/>
      </w:tblPr>
      <w:tblGrid>
        <w:gridCol w:w="10456"/>
      </w:tblGrid>
      <w:tr w:rsidR="00DA6570" w14:paraId="01CFABAA" w14:textId="77777777">
        <w:tc>
          <w:tcPr>
            <w:tcW w:w="10456" w:type="dxa"/>
            <w:shd w:val="clear" w:color="auto" w:fill="215E99" w:themeFill="text2" w:themeFillTint="BF"/>
          </w:tcPr>
          <w:p w14:paraId="725D5696" w14:textId="77777777" w:rsidR="00DA6570" w:rsidRDefault="00DA6570">
            <w:pPr>
              <w:pStyle w:val="aff0"/>
            </w:pPr>
            <w:r w:rsidRPr="00DA47F0">
              <w:rPr>
                <w:rFonts w:hint="eastAsia"/>
              </w:rPr>
              <w:t>組織の要件を明確にする例</w:t>
            </w:r>
          </w:p>
        </w:tc>
      </w:tr>
      <w:tr w:rsidR="00DA6570" w14:paraId="4D1A72CA" w14:textId="77777777" w:rsidTr="007826E2">
        <w:trPr>
          <w:trHeight w:val="524"/>
        </w:trPr>
        <w:tc>
          <w:tcPr>
            <w:tcW w:w="10456" w:type="dxa"/>
          </w:tcPr>
          <w:p w14:paraId="16F943D8" w14:textId="77777777" w:rsidR="00DA6570" w:rsidRDefault="00DA6570" w:rsidP="001C6F93">
            <w:pPr>
              <w:pStyle w:val="ab"/>
              <w:numPr>
                <w:ilvl w:val="0"/>
                <w:numId w:val="604"/>
              </w:numPr>
              <w:wordWrap w:val="0"/>
              <w:ind w:leftChars="0" w:firstLineChars="0"/>
            </w:pPr>
            <w:r>
              <w:t>ECサイトを構築し、実店舗外の顧客にもアプローチできるようにする。</w:t>
            </w:r>
          </w:p>
          <w:p w14:paraId="21BC6F08" w14:textId="77777777" w:rsidR="00E9409C" w:rsidRDefault="00DA6570" w:rsidP="00E9409C">
            <w:pPr>
              <w:pStyle w:val="ab"/>
              <w:numPr>
                <w:ilvl w:val="0"/>
                <w:numId w:val="604"/>
              </w:numPr>
              <w:wordWrap w:val="0"/>
              <w:ind w:leftChars="0" w:firstLineChars="0"/>
            </w:pPr>
            <w:r>
              <w:rPr>
                <w:rFonts w:hint="eastAsia"/>
              </w:rPr>
              <w:t>在庫管理、注文管理、配送管理を一元化する。</w:t>
            </w:r>
          </w:p>
          <w:p w14:paraId="3ACF773C" w14:textId="5F858E99" w:rsidR="00DA6570" w:rsidRDefault="00BF35AF" w:rsidP="00C62CFD">
            <w:pPr>
              <w:pStyle w:val="ab"/>
              <w:numPr>
                <w:ilvl w:val="0"/>
                <w:numId w:val="604"/>
              </w:numPr>
              <w:wordWrap w:val="0"/>
              <w:autoSpaceDE w:val="0"/>
              <w:autoSpaceDN w:val="0"/>
              <w:ind w:leftChars="0" w:left="442" w:firstLineChars="0" w:hanging="442"/>
            </w:pPr>
            <w:r>
              <w:rPr>
                <w:rFonts w:hint="eastAsia"/>
              </w:rPr>
              <w:t>EC</w:t>
            </w:r>
            <w:r w:rsidR="005A7BB7">
              <w:rPr>
                <w:rFonts w:hint="eastAsia"/>
              </w:rPr>
              <w:t>サイト</w:t>
            </w:r>
            <w:r w:rsidR="00DA6570">
              <w:rPr>
                <w:rFonts w:hint="eastAsia"/>
              </w:rPr>
              <w:t>にはクレジットカード決済機能も追加し</w:t>
            </w:r>
            <w:r w:rsidR="005A7BB7">
              <w:rPr>
                <w:rFonts w:hint="eastAsia"/>
              </w:rPr>
              <w:t>、</w:t>
            </w:r>
            <w:r w:rsidR="00DA6570">
              <w:rPr>
                <w:rFonts w:hint="eastAsia"/>
              </w:rPr>
              <w:t>オンラインでも安全な決済を行えるようにする。</w:t>
            </w:r>
          </w:p>
          <w:p w14:paraId="441DFA5C" w14:textId="77777777" w:rsidR="00DA6570" w:rsidRPr="00BE2E49" w:rsidRDefault="00DA6570" w:rsidP="001C6F93">
            <w:pPr>
              <w:pStyle w:val="ab"/>
              <w:numPr>
                <w:ilvl w:val="0"/>
                <w:numId w:val="604"/>
              </w:numPr>
              <w:wordWrap w:val="0"/>
              <w:ind w:leftChars="0" w:firstLineChars="0"/>
            </w:pPr>
            <w:r>
              <w:rPr>
                <w:rFonts w:hint="eastAsia"/>
              </w:rPr>
              <w:t>セキュリティ対策を確実に実施する。（</w:t>
            </w:r>
            <w:r>
              <w:t>PCI-DSS準拠）</w:t>
            </w:r>
          </w:p>
        </w:tc>
      </w:tr>
    </w:tbl>
    <w:p w14:paraId="0AB28148" w14:textId="77777777" w:rsidR="00DA6570" w:rsidRDefault="00DA6570" w:rsidP="00DA6570">
      <w:pPr>
        <w:ind w:firstLineChars="0" w:firstLine="0"/>
      </w:pPr>
    </w:p>
    <w:p w14:paraId="7D166F16" w14:textId="0D95D58D" w:rsidR="00DA6570" w:rsidRDefault="00DA6570" w:rsidP="00DA6570">
      <w:pPr>
        <w:pStyle w:val="7"/>
      </w:pPr>
      <w:r>
        <w:rPr>
          <w:rFonts w:hint="eastAsia"/>
        </w:rPr>
        <w:t>2.</w:t>
      </w:r>
      <w:r w:rsidRPr="00EF6E3D">
        <w:t>パッケージソフト</w:t>
      </w:r>
      <w:r w:rsidR="00221705">
        <w:rPr>
          <w:rFonts w:hint="eastAsia"/>
        </w:rPr>
        <w:t>ウェア</w:t>
      </w:r>
      <w:r>
        <w:rPr>
          <w:rFonts w:hint="eastAsia"/>
        </w:rPr>
        <w:t>・SaaS</w:t>
      </w:r>
      <w:r w:rsidRPr="00EF6E3D">
        <w:t>の機能調査</w:t>
      </w:r>
    </w:p>
    <w:p w14:paraId="60B08737" w14:textId="6AC973E3" w:rsidR="00DA6570" w:rsidRDefault="00DA6570" w:rsidP="00DA6570">
      <w:r>
        <w:rPr>
          <w:rFonts w:hint="eastAsia"/>
        </w:rPr>
        <w:t>パッケージソフト</w:t>
      </w:r>
      <w:r w:rsidR="00221705">
        <w:rPr>
          <w:rFonts w:hint="eastAsia"/>
        </w:rPr>
        <w:t>ウェア</w:t>
      </w:r>
      <w:r>
        <w:rPr>
          <w:rFonts w:hint="eastAsia"/>
        </w:rPr>
        <w:t>やSaaSが提供する機能を詳細に調査します。また、</w:t>
      </w:r>
      <w:r>
        <w:t>各機能の仕様や制限を理解します。</w:t>
      </w:r>
    </w:p>
    <w:tbl>
      <w:tblPr>
        <w:tblStyle w:val="aa"/>
        <w:tblW w:w="0" w:type="auto"/>
        <w:tblLook w:val="04A0" w:firstRow="1" w:lastRow="0" w:firstColumn="1" w:lastColumn="0" w:noHBand="0" w:noVBand="1"/>
      </w:tblPr>
      <w:tblGrid>
        <w:gridCol w:w="10456"/>
      </w:tblGrid>
      <w:tr w:rsidR="00DA6570" w14:paraId="0E55F7FE" w14:textId="77777777">
        <w:tc>
          <w:tcPr>
            <w:tcW w:w="10456" w:type="dxa"/>
            <w:shd w:val="clear" w:color="auto" w:fill="215E99" w:themeFill="text2" w:themeFillTint="BF"/>
          </w:tcPr>
          <w:p w14:paraId="6F403C4B" w14:textId="4F9F735D" w:rsidR="00DA6570" w:rsidRDefault="00DA6570">
            <w:pPr>
              <w:pStyle w:val="aff0"/>
            </w:pPr>
            <w:r w:rsidRPr="00E72BF2">
              <w:t>ECサイト構築のために適したパッケージソフト</w:t>
            </w:r>
            <w:r w:rsidR="00221705">
              <w:rPr>
                <w:rFonts w:hint="eastAsia"/>
              </w:rPr>
              <w:t>ウェア</w:t>
            </w:r>
            <w:r w:rsidRPr="00E72BF2">
              <w:t>やSaaSを調査</w:t>
            </w:r>
            <w:r>
              <w:rPr>
                <w:rFonts w:hint="eastAsia"/>
              </w:rPr>
              <w:t>する例</w:t>
            </w:r>
          </w:p>
        </w:tc>
      </w:tr>
      <w:tr w:rsidR="00DA6570" w14:paraId="3994A13F" w14:textId="77777777">
        <w:tc>
          <w:tcPr>
            <w:tcW w:w="10456" w:type="dxa"/>
          </w:tcPr>
          <w:p w14:paraId="131790BC" w14:textId="77777777" w:rsidR="00DA6570" w:rsidRDefault="00DA6570">
            <w:pPr>
              <w:pStyle w:val="afff6"/>
            </w:pPr>
            <w:r>
              <w:t>SaaSサービスA</w:t>
            </w:r>
          </w:p>
          <w:p w14:paraId="0A183E63" w14:textId="77777777" w:rsidR="00DA6570" w:rsidRDefault="00DA6570" w:rsidP="00892C01">
            <w:pPr>
              <w:pStyle w:val="afff6"/>
              <w:numPr>
                <w:ilvl w:val="0"/>
                <w:numId w:val="605"/>
              </w:numPr>
            </w:pPr>
            <w:r>
              <w:rPr>
                <w:rFonts w:hint="eastAsia"/>
              </w:rPr>
              <w:t>世界的に使用されている</w:t>
            </w:r>
            <w:r>
              <w:t>ECサイト構築プラットフォーム。多言語対応、国際配送、複数の決済オプションをサポートしている。</w:t>
            </w:r>
          </w:p>
          <w:p w14:paraId="5F1E1762" w14:textId="77777777" w:rsidR="00DA6570" w:rsidRDefault="00DA6570" w:rsidP="00892C01">
            <w:pPr>
              <w:pStyle w:val="afff6"/>
              <w:numPr>
                <w:ilvl w:val="0"/>
                <w:numId w:val="605"/>
              </w:numPr>
            </w:pPr>
            <w:r>
              <w:t>PCI-DSSに準拠しており、セキュリティ面で強固な対策が施されている。</w:t>
            </w:r>
          </w:p>
          <w:p w14:paraId="2073E604" w14:textId="77777777" w:rsidR="00DA6570" w:rsidRDefault="00DA6570">
            <w:pPr>
              <w:pStyle w:val="afff6"/>
            </w:pPr>
          </w:p>
          <w:p w14:paraId="194BF202" w14:textId="77777777" w:rsidR="00DA6570" w:rsidRDefault="00DA6570">
            <w:pPr>
              <w:pStyle w:val="afff6"/>
            </w:pPr>
            <w:r>
              <w:t>SaaSサービスB</w:t>
            </w:r>
          </w:p>
          <w:p w14:paraId="1190064E" w14:textId="77777777" w:rsidR="00DA6570" w:rsidRDefault="00DA6570" w:rsidP="00892C01">
            <w:pPr>
              <w:pStyle w:val="afff6"/>
              <w:numPr>
                <w:ilvl w:val="0"/>
                <w:numId w:val="606"/>
              </w:numPr>
            </w:pPr>
            <w:r>
              <w:rPr>
                <w:rFonts w:hint="eastAsia"/>
              </w:rPr>
              <w:t>日本市場向けに特化した</w:t>
            </w:r>
            <w:r>
              <w:t>EC構築サービス。豊富なカスタマイズ機能を提供している。</w:t>
            </w:r>
          </w:p>
          <w:p w14:paraId="5D4E8E10" w14:textId="77777777" w:rsidR="00DA6570" w:rsidRDefault="00DA6570" w:rsidP="00892C01">
            <w:pPr>
              <w:pStyle w:val="afff6"/>
              <w:numPr>
                <w:ilvl w:val="0"/>
                <w:numId w:val="606"/>
              </w:numPr>
            </w:pPr>
            <w:r>
              <w:rPr>
                <w:rFonts w:hint="eastAsia"/>
              </w:rPr>
              <w:t>クレジットカード決済機能が統合されており、在庫管理機能も充実している。</w:t>
            </w:r>
          </w:p>
          <w:p w14:paraId="29ACF0B4" w14:textId="77777777" w:rsidR="00DA6570" w:rsidRDefault="00DA6570">
            <w:pPr>
              <w:pStyle w:val="afff6"/>
            </w:pPr>
          </w:p>
          <w:p w14:paraId="6A9AEAA7" w14:textId="3747E799" w:rsidR="00DA6570" w:rsidRDefault="00DA6570">
            <w:pPr>
              <w:pStyle w:val="afff6"/>
            </w:pPr>
            <w:r>
              <w:t>パッケージソフト</w:t>
            </w:r>
            <w:r w:rsidR="00BB63B6">
              <w:rPr>
                <w:rFonts w:hint="eastAsia"/>
              </w:rPr>
              <w:t>ウェア</w:t>
            </w:r>
            <w:r>
              <w:t>C：</w:t>
            </w:r>
          </w:p>
          <w:p w14:paraId="5428EA86" w14:textId="77777777" w:rsidR="00DA6570" w:rsidRDefault="00DA6570" w:rsidP="00892C01">
            <w:pPr>
              <w:pStyle w:val="afff6"/>
              <w:numPr>
                <w:ilvl w:val="0"/>
                <w:numId w:val="607"/>
              </w:numPr>
            </w:pPr>
            <w:r>
              <w:rPr>
                <w:rFonts w:hint="eastAsia"/>
              </w:rPr>
              <w:t>中小規模のビジネス向けに使いやすいプラットフォーム。簡単に</w:t>
            </w:r>
            <w:r>
              <w:t>ECサイトを開設でき、決済機能も搭載している。</w:t>
            </w:r>
          </w:p>
          <w:p w14:paraId="40B9F910" w14:textId="77777777" w:rsidR="00DA6570" w:rsidRPr="003A1010" w:rsidRDefault="00DA6570" w:rsidP="00892C01">
            <w:pPr>
              <w:pStyle w:val="afff6"/>
              <w:numPr>
                <w:ilvl w:val="0"/>
                <w:numId w:val="607"/>
              </w:numPr>
            </w:pPr>
            <w:r>
              <w:rPr>
                <w:rFonts w:hint="eastAsia"/>
              </w:rPr>
              <w:t>セキュリティ面での拡張性は限定的で、</w:t>
            </w:r>
            <w:r>
              <w:t>標準機能</w:t>
            </w:r>
            <w:r>
              <w:rPr>
                <w:rFonts w:hint="eastAsia"/>
              </w:rPr>
              <w:t>では</w:t>
            </w:r>
            <w:r>
              <w:t>PCI-DSS</w:t>
            </w:r>
            <w:r>
              <w:rPr>
                <w:rFonts w:hint="eastAsia"/>
              </w:rPr>
              <w:t>に準拠していない。</w:t>
            </w:r>
          </w:p>
        </w:tc>
      </w:tr>
    </w:tbl>
    <w:p w14:paraId="15FABDD7" w14:textId="77777777" w:rsidR="00DA6570" w:rsidRDefault="00DA6570" w:rsidP="00DA6570">
      <w:pPr>
        <w:ind w:firstLineChars="0" w:firstLine="0"/>
      </w:pPr>
    </w:p>
    <w:p w14:paraId="4F518D50" w14:textId="77777777" w:rsidR="00DA6570" w:rsidRPr="00B22468" w:rsidRDefault="00DA6570" w:rsidP="00DA6570">
      <w:pPr>
        <w:pStyle w:val="7"/>
      </w:pPr>
      <w:r w:rsidRPr="000507D6">
        <w:rPr>
          <w:rFonts w:hint="eastAsia"/>
        </w:rPr>
        <w:t>3.比較分析</w:t>
      </w:r>
    </w:p>
    <w:p w14:paraId="06A71659" w14:textId="774BE5CE" w:rsidR="00DA6570" w:rsidRDefault="00DA6570" w:rsidP="00DA6570">
      <w:r>
        <w:rPr>
          <w:rFonts w:hint="eastAsia"/>
        </w:rPr>
        <w:t>組織の要件とパッケージソフト</w:t>
      </w:r>
      <w:r w:rsidR="00BB63B6">
        <w:rPr>
          <w:rFonts w:hint="eastAsia"/>
        </w:rPr>
        <w:t>ウェア</w:t>
      </w:r>
      <w:r>
        <w:rPr>
          <w:rFonts w:hint="eastAsia"/>
        </w:rPr>
        <w:t>・SaaSの機能を比較</w:t>
      </w:r>
      <w:r>
        <w:t>します。</w:t>
      </w:r>
      <w:r>
        <w:rPr>
          <w:rFonts w:hint="eastAsia"/>
        </w:rPr>
        <w:t>また、</w:t>
      </w:r>
      <w:r>
        <w:t>適合する部分（</w:t>
      </w:r>
      <w:r>
        <w:rPr>
          <w:rFonts w:hint="eastAsia"/>
        </w:rPr>
        <w:t>フィット</w:t>
      </w:r>
      <w:r>
        <w:t>）</w:t>
      </w:r>
      <w:r>
        <w:rPr>
          <w:rFonts w:hint="eastAsia"/>
        </w:rPr>
        <w:t>と</w:t>
      </w:r>
      <w:r>
        <w:t>不一致の部分（</w:t>
      </w:r>
      <w:r>
        <w:rPr>
          <w:rFonts w:hint="eastAsia"/>
        </w:rPr>
        <w:t>ギャップ</w:t>
      </w:r>
      <w:r>
        <w:t>）</w:t>
      </w:r>
      <w:r>
        <w:rPr>
          <w:rFonts w:hint="eastAsia"/>
        </w:rPr>
        <w:t>を特定します。「</w:t>
      </w:r>
      <w:r w:rsidRPr="00092711">
        <w:rPr>
          <w:rFonts w:hint="eastAsia"/>
        </w:rPr>
        <w:t>比較分析</w:t>
      </w:r>
      <w:r>
        <w:rPr>
          <w:rFonts w:hint="eastAsia"/>
        </w:rPr>
        <w:t>」</w:t>
      </w:r>
      <w:r w:rsidRPr="00092711">
        <w:rPr>
          <w:rFonts w:hint="eastAsia"/>
        </w:rPr>
        <w:t>は、</w:t>
      </w:r>
      <w:r w:rsidRPr="00092711">
        <w:t>Fit＆Gap分析の中核をなす重要なステップ</w:t>
      </w:r>
      <w:r>
        <w:rPr>
          <w:rFonts w:hint="eastAsia"/>
        </w:rPr>
        <w:t>です。</w:t>
      </w:r>
    </w:p>
    <w:p w14:paraId="53111778" w14:textId="77777777" w:rsidR="00DA6570" w:rsidRDefault="00DA6570" w:rsidP="00DA6570">
      <w:pPr>
        <w:ind w:firstLineChars="0" w:firstLine="0"/>
      </w:pPr>
    </w:p>
    <w:p w14:paraId="51BE26D7" w14:textId="77777777" w:rsidR="00DA6570" w:rsidRPr="0061772C" w:rsidRDefault="00DA6570" w:rsidP="00DA6570">
      <w:pPr>
        <w:pStyle w:val="8"/>
      </w:pPr>
      <w:r>
        <w:rPr>
          <w:rFonts w:hint="eastAsia"/>
        </w:rPr>
        <w:t>3-</w:t>
      </w:r>
      <w:r w:rsidRPr="0061772C">
        <w:rPr>
          <w:rFonts w:hint="eastAsia"/>
        </w:rPr>
        <w:t>1.</w:t>
      </w:r>
      <w:r w:rsidRPr="0061772C">
        <w:t>比較項目の設定</w:t>
      </w:r>
    </w:p>
    <w:p w14:paraId="06E4F48E" w14:textId="77777777" w:rsidR="00DA6570" w:rsidRDefault="00DA6570" w:rsidP="00DA6570">
      <w:r>
        <w:t>要件定義の結果を踏まえて、業務プロセス、機能要件、</w:t>
      </w:r>
      <w:r>
        <w:rPr>
          <w:rFonts w:hint="eastAsia"/>
        </w:rPr>
        <w:t>非機能</w:t>
      </w:r>
      <w:r>
        <w:t>要件、法規制対応など、比較すべき項目を事前に定義します。これらの項目を具体的かつ測定可能な形で記述します</w:t>
      </w:r>
      <w:r>
        <w:rPr>
          <w:rFonts w:hint="eastAsia"/>
        </w:rPr>
        <w:t>。</w:t>
      </w:r>
    </w:p>
    <w:tbl>
      <w:tblPr>
        <w:tblStyle w:val="aa"/>
        <w:tblW w:w="0" w:type="auto"/>
        <w:tblLook w:val="04A0" w:firstRow="1" w:lastRow="0" w:firstColumn="1" w:lastColumn="0" w:noHBand="0" w:noVBand="1"/>
      </w:tblPr>
      <w:tblGrid>
        <w:gridCol w:w="10456"/>
      </w:tblGrid>
      <w:tr w:rsidR="00DA6570" w14:paraId="7E0FCBCF" w14:textId="77777777">
        <w:tc>
          <w:tcPr>
            <w:tcW w:w="10456" w:type="dxa"/>
            <w:shd w:val="clear" w:color="auto" w:fill="215E99" w:themeFill="text2" w:themeFillTint="BF"/>
          </w:tcPr>
          <w:p w14:paraId="18869506" w14:textId="77777777" w:rsidR="00DA6570" w:rsidRDefault="00DA6570">
            <w:pPr>
              <w:pStyle w:val="aff0"/>
            </w:pPr>
            <w:r w:rsidRPr="00CC4A5D">
              <w:t>比較項目の設定</w:t>
            </w:r>
            <w:r>
              <w:rPr>
                <w:rFonts w:hint="eastAsia"/>
              </w:rPr>
              <w:t>例</w:t>
            </w:r>
          </w:p>
        </w:tc>
      </w:tr>
      <w:tr w:rsidR="00DA6570" w14:paraId="4D77B33A" w14:textId="77777777">
        <w:tc>
          <w:tcPr>
            <w:tcW w:w="10456" w:type="dxa"/>
          </w:tcPr>
          <w:p w14:paraId="3F0AD316" w14:textId="77777777" w:rsidR="00DA6570" w:rsidRDefault="00DA6570" w:rsidP="00892C01">
            <w:pPr>
              <w:pStyle w:val="afff6"/>
              <w:numPr>
                <w:ilvl w:val="0"/>
                <w:numId w:val="445"/>
              </w:numPr>
            </w:pPr>
            <w:r>
              <w:rPr>
                <w:rFonts w:hint="eastAsia"/>
              </w:rPr>
              <w:t>業務プロセス</w:t>
            </w:r>
          </w:p>
          <w:p w14:paraId="420DBF30" w14:textId="4698350B" w:rsidR="00DA6570" w:rsidRDefault="00DA6570">
            <w:pPr>
              <w:pStyle w:val="afff6"/>
              <w:ind w:left="440"/>
            </w:pPr>
            <w:r>
              <w:t>商品の仕入れ、在庫管理、オンライン販売、決済、配送の各フローを統合して管理できること</w:t>
            </w:r>
            <w:r w:rsidR="00C56689">
              <w:rPr>
                <w:rFonts w:hint="eastAsia"/>
              </w:rPr>
              <w:t>。</w:t>
            </w:r>
          </w:p>
          <w:p w14:paraId="246C5B3F" w14:textId="77777777" w:rsidR="00DA6570" w:rsidRDefault="00DA6570" w:rsidP="00892C01">
            <w:pPr>
              <w:pStyle w:val="afff6"/>
              <w:numPr>
                <w:ilvl w:val="0"/>
                <w:numId w:val="445"/>
              </w:numPr>
            </w:pPr>
            <w:r>
              <w:rPr>
                <w:rFonts w:hint="eastAsia"/>
              </w:rPr>
              <w:t>機能要件</w:t>
            </w:r>
          </w:p>
          <w:p w14:paraId="3C7D7D64" w14:textId="5837CFE5" w:rsidR="00DA6570" w:rsidRDefault="00DA6570" w:rsidP="00365705">
            <w:pPr>
              <w:pStyle w:val="afff6"/>
              <w:ind w:left="440"/>
            </w:pPr>
            <w:r>
              <w:t>ECサイト構築、クレジットカード決済の統合、在庫管理、顧客管理、配送管理の機能が含まれていること</w:t>
            </w:r>
            <w:r w:rsidR="00C56689">
              <w:rPr>
                <w:rFonts w:hint="eastAsia"/>
              </w:rPr>
              <w:t>。</w:t>
            </w:r>
          </w:p>
          <w:p w14:paraId="3540478F" w14:textId="77777777" w:rsidR="00DA6570" w:rsidRDefault="00DA6570" w:rsidP="00892C01">
            <w:pPr>
              <w:pStyle w:val="afff6"/>
              <w:numPr>
                <w:ilvl w:val="0"/>
                <w:numId w:val="445"/>
              </w:numPr>
            </w:pPr>
            <w:r>
              <w:rPr>
                <w:rFonts w:hint="eastAsia"/>
              </w:rPr>
              <w:t>非機能要件</w:t>
            </w:r>
          </w:p>
          <w:p w14:paraId="4ACC3864" w14:textId="702F696B" w:rsidR="00DA6570" w:rsidRDefault="00DA6570" w:rsidP="00365705">
            <w:pPr>
              <w:pStyle w:val="afff6"/>
              <w:ind w:left="440"/>
            </w:pPr>
            <w:r>
              <w:t>システムの稼動率が99%以上であること、セキュリティ（PCI-DSS準拠）、</w:t>
            </w:r>
            <w:r>
              <w:rPr>
                <w:rFonts w:hint="eastAsia"/>
              </w:rPr>
              <w:t>ユーザビリティ（</w:t>
            </w:r>
            <w:r>
              <w:t>初心者でも使いやすい操作画面が備わっていること</w:t>
            </w:r>
            <w:r w:rsidR="00C56689">
              <w:rPr>
                <w:rFonts w:hint="eastAsia"/>
              </w:rPr>
              <w:t>。</w:t>
            </w:r>
            <w:r>
              <w:rPr>
                <w:rFonts w:hint="eastAsia"/>
              </w:rPr>
              <w:t>）</w:t>
            </w:r>
          </w:p>
          <w:p w14:paraId="179C263A" w14:textId="77777777" w:rsidR="00DA6570" w:rsidRDefault="00DA6570" w:rsidP="00892C01">
            <w:pPr>
              <w:pStyle w:val="afff6"/>
              <w:numPr>
                <w:ilvl w:val="0"/>
                <w:numId w:val="445"/>
              </w:numPr>
            </w:pPr>
            <w:r>
              <w:rPr>
                <w:rFonts w:hint="eastAsia"/>
              </w:rPr>
              <w:t>法規制対応</w:t>
            </w:r>
          </w:p>
          <w:p w14:paraId="5C734700" w14:textId="65EC16EB" w:rsidR="00DA6570" w:rsidRPr="001A07B1" w:rsidRDefault="00DA6570">
            <w:pPr>
              <w:pStyle w:val="afff6"/>
              <w:ind w:left="440"/>
            </w:pPr>
            <w:r>
              <w:t>個人情報保護法、特定商取引法、PCI-DSS対応などの法規制に準拠していること</w:t>
            </w:r>
            <w:r w:rsidR="00C56689">
              <w:rPr>
                <w:rFonts w:hint="eastAsia"/>
              </w:rPr>
              <w:t>。</w:t>
            </w:r>
          </w:p>
        </w:tc>
      </w:tr>
    </w:tbl>
    <w:p w14:paraId="042384F3" w14:textId="77777777" w:rsidR="00DA6570" w:rsidRDefault="00DA6570" w:rsidP="00DA6570">
      <w:pPr>
        <w:ind w:firstLineChars="0" w:firstLine="0"/>
      </w:pPr>
    </w:p>
    <w:p w14:paraId="61B01FB0" w14:textId="77777777" w:rsidR="00DA6570" w:rsidRDefault="00DA6570" w:rsidP="00DA6570">
      <w:pPr>
        <w:pStyle w:val="8"/>
      </w:pPr>
      <w:r>
        <w:rPr>
          <w:rFonts w:hint="eastAsia"/>
        </w:rPr>
        <w:t>3-2.</w:t>
      </w:r>
      <w:r>
        <w:t>評価基準の設定</w:t>
      </w:r>
    </w:p>
    <w:p w14:paraId="3CBC92BB" w14:textId="77777777" w:rsidR="00DA6570" w:rsidRDefault="00DA6570" w:rsidP="00DA6570">
      <w:r>
        <w:rPr>
          <w:rFonts w:hint="eastAsia"/>
        </w:rPr>
        <w:t>各項目に対する評価基準を設定します（例：完全一致、部分一致、不一致）。</w:t>
      </w:r>
      <w:r>
        <w:t>必要に応じて重要度や優先度を設定します。</w:t>
      </w:r>
    </w:p>
    <w:tbl>
      <w:tblPr>
        <w:tblStyle w:val="aa"/>
        <w:tblW w:w="0" w:type="auto"/>
        <w:tblInd w:w="240" w:type="dxa"/>
        <w:tblLook w:val="04A0" w:firstRow="1" w:lastRow="0" w:firstColumn="1" w:lastColumn="0" w:noHBand="0" w:noVBand="1"/>
      </w:tblPr>
      <w:tblGrid>
        <w:gridCol w:w="10216"/>
      </w:tblGrid>
      <w:tr w:rsidR="00DA6570" w14:paraId="6001A215" w14:textId="77777777">
        <w:tc>
          <w:tcPr>
            <w:tcW w:w="10456" w:type="dxa"/>
            <w:shd w:val="clear" w:color="auto" w:fill="215E99" w:themeFill="text2" w:themeFillTint="BF"/>
          </w:tcPr>
          <w:p w14:paraId="2955EA13" w14:textId="77777777" w:rsidR="00DA6570" w:rsidRDefault="00DA6570">
            <w:pPr>
              <w:pStyle w:val="aff0"/>
            </w:pPr>
            <w:r w:rsidRPr="00C12127">
              <w:rPr>
                <w:rFonts w:hint="eastAsia"/>
              </w:rPr>
              <w:t>評価基準の設定</w:t>
            </w:r>
            <w:r>
              <w:rPr>
                <w:rFonts w:hint="eastAsia"/>
              </w:rPr>
              <w:t>例</w:t>
            </w:r>
          </w:p>
        </w:tc>
      </w:tr>
      <w:tr w:rsidR="00DA6570" w14:paraId="05BFD4F0" w14:textId="77777777">
        <w:tc>
          <w:tcPr>
            <w:tcW w:w="10456" w:type="dxa"/>
          </w:tcPr>
          <w:p w14:paraId="39B3EEE6" w14:textId="77777777" w:rsidR="00DA6570" w:rsidRDefault="00DA6570" w:rsidP="00892C01">
            <w:pPr>
              <w:pStyle w:val="afff6"/>
              <w:numPr>
                <w:ilvl w:val="0"/>
                <w:numId w:val="608"/>
              </w:numPr>
            </w:pPr>
            <w:r>
              <w:rPr>
                <w:rFonts w:hint="eastAsia"/>
              </w:rPr>
              <w:t>完全一致：</w:t>
            </w:r>
            <w:r>
              <w:t>要件がそのまま満たされている場合に該当します。</w:t>
            </w:r>
          </w:p>
          <w:p w14:paraId="46E0BD47" w14:textId="77777777" w:rsidR="00DA6570" w:rsidRDefault="00DA6570" w:rsidP="00892C01">
            <w:pPr>
              <w:pStyle w:val="afff6"/>
              <w:numPr>
                <w:ilvl w:val="0"/>
                <w:numId w:val="608"/>
              </w:numPr>
            </w:pPr>
            <w:r>
              <w:rPr>
                <w:rFonts w:hint="eastAsia"/>
              </w:rPr>
              <w:t>部分一致：</w:t>
            </w:r>
            <w:r>
              <w:t>要件の大部分が満たされているが、一部の設定やカスタマイズが必要な場合に該当します。</w:t>
            </w:r>
          </w:p>
          <w:p w14:paraId="36CA30D3" w14:textId="77777777" w:rsidR="00DA6570" w:rsidRPr="0013046B" w:rsidRDefault="00DA6570" w:rsidP="00892C01">
            <w:pPr>
              <w:pStyle w:val="afff6"/>
              <w:numPr>
                <w:ilvl w:val="0"/>
                <w:numId w:val="608"/>
              </w:numPr>
            </w:pPr>
            <w:r>
              <w:rPr>
                <w:rFonts w:hint="eastAsia"/>
              </w:rPr>
              <w:t>不一致：</w:t>
            </w:r>
            <w:r>
              <w:t>要件を満たしていない場合に該当します。</w:t>
            </w:r>
          </w:p>
        </w:tc>
      </w:tr>
    </w:tbl>
    <w:p w14:paraId="2B58BD33" w14:textId="77777777" w:rsidR="00DA6570" w:rsidRDefault="00DA6570" w:rsidP="00DA6570">
      <w:pPr>
        <w:ind w:firstLineChars="0" w:firstLine="0"/>
      </w:pPr>
    </w:p>
    <w:p w14:paraId="065F2858" w14:textId="77777777" w:rsidR="00DA6570" w:rsidRDefault="00DA6570" w:rsidP="00DA6570">
      <w:pPr>
        <w:pStyle w:val="8"/>
      </w:pPr>
      <w:r>
        <w:rPr>
          <w:rFonts w:hint="eastAsia"/>
        </w:rPr>
        <w:t>3-3.</w:t>
      </w:r>
      <w:r>
        <w:t>比較表の作成</w:t>
      </w:r>
    </w:p>
    <w:p w14:paraId="18CFE41A" w14:textId="7235A0D7" w:rsidR="00DA6570" w:rsidRDefault="00DA6570" w:rsidP="00DA6570">
      <w:r>
        <w:t>候補</w:t>
      </w:r>
      <w:r>
        <w:rPr>
          <w:rFonts w:hint="eastAsia"/>
        </w:rPr>
        <w:t>となる</w:t>
      </w:r>
      <w:r>
        <w:t>パッケージソフト</w:t>
      </w:r>
      <w:r w:rsidR="0013738C">
        <w:rPr>
          <w:rFonts w:hint="eastAsia"/>
        </w:rPr>
        <w:t>ウェア</w:t>
      </w:r>
      <w:r>
        <w:t>やSaaS</w:t>
      </w:r>
      <w:r>
        <w:rPr>
          <w:rFonts w:hint="eastAsia"/>
        </w:rPr>
        <w:t>が</w:t>
      </w:r>
      <w:r>
        <w:t>複数ある場合は、縦軸に組織の要件、横軸にパッケージソフト</w:t>
      </w:r>
      <w:r w:rsidR="0013738C">
        <w:rPr>
          <w:rFonts w:hint="eastAsia"/>
        </w:rPr>
        <w:t>ウェア</w:t>
      </w:r>
      <w:r>
        <w:rPr>
          <w:rFonts w:hint="eastAsia"/>
        </w:rPr>
        <w:t>やSaaS</w:t>
      </w:r>
      <w:r>
        <w:t>の機能を配置した</w:t>
      </w:r>
      <w:r>
        <w:rPr>
          <w:rFonts w:hint="eastAsia"/>
        </w:rPr>
        <w:t>比較表</w:t>
      </w:r>
      <w:r>
        <w:t>を作成します。</w:t>
      </w:r>
      <w:r>
        <w:rPr>
          <w:rFonts w:hint="eastAsia"/>
        </w:rPr>
        <w:t>次に「2.評価基準の設定」で決定した評価基準をもとに、各</w:t>
      </w:r>
      <w:r>
        <w:t>パッケージソフト</w:t>
      </w:r>
      <w:r w:rsidR="0013738C">
        <w:rPr>
          <w:rFonts w:hint="eastAsia"/>
        </w:rPr>
        <w:t>ウェア</w:t>
      </w:r>
      <w:r>
        <w:rPr>
          <w:rFonts w:hint="eastAsia"/>
        </w:rPr>
        <w:t>・</w:t>
      </w:r>
      <w:r>
        <w:t>SaaS</w:t>
      </w:r>
      <w:r>
        <w:rPr>
          <w:rFonts w:hint="eastAsia"/>
        </w:rPr>
        <w:t>が組織の要件を満たしているか評価します。</w:t>
      </w:r>
      <w:r>
        <w:t>これにより、</w:t>
      </w:r>
      <w:r>
        <w:rPr>
          <w:rFonts w:hint="eastAsia"/>
        </w:rPr>
        <w:t>組織の</w:t>
      </w:r>
      <w:r>
        <w:t>要件と</w:t>
      </w:r>
      <w:r>
        <w:rPr>
          <w:rFonts w:hint="eastAsia"/>
        </w:rPr>
        <w:t>パッケージソフト</w:t>
      </w:r>
      <w:r w:rsidR="0013738C">
        <w:rPr>
          <w:rFonts w:hint="eastAsia"/>
        </w:rPr>
        <w:t>ウェア</w:t>
      </w:r>
      <w:r>
        <w:rPr>
          <w:rFonts w:hint="eastAsia"/>
        </w:rPr>
        <w:t>・SaaSの</w:t>
      </w:r>
      <w:r>
        <w:t>機能</w:t>
      </w:r>
      <w:r>
        <w:rPr>
          <w:rFonts w:hint="eastAsia"/>
        </w:rPr>
        <w:t>と</w:t>
      </w:r>
      <w:r>
        <w:t>の対応関係を視覚化します。</w:t>
      </w:r>
    </w:p>
    <w:p w14:paraId="52248312" w14:textId="77777777" w:rsidR="00DA6570" w:rsidRPr="003674B1" w:rsidRDefault="00DA6570" w:rsidP="00DA6570">
      <w:pPr>
        <w:ind w:left="240" w:firstLineChars="0" w:firstLine="0"/>
      </w:pPr>
      <w:r>
        <w:rPr>
          <w:rFonts w:hint="eastAsia"/>
        </w:rPr>
        <w:t>比較表の例</w:t>
      </w:r>
    </w:p>
    <w:tbl>
      <w:tblPr>
        <w:tblStyle w:val="aa"/>
        <w:tblW w:w="10457" w:type="dxa"/>
        <w:tblLook w:val="04A0" w:firstRow="1" w:lastRow="0" w:firstColumn="1" w:lastColumn="0" w:noHBand="0" w:noVBand="1"/>
      </w:tblPr>
      <w:tblGrid>
        <w:gridCol w:w="3823"/>
        <w:gridCol w:w="2126"/>
        <w:gridCol w:w="2126"/>
        <w:gridCol w:w="2382"/>
      </w:tblGrid>
      <w:tr w:rsidR="00DA6570" w:rsidRPr="00EF5EAE" w14:paraId="078541A9" w14:textId="77777777">
        <w:trPr>
          <w:trHeight w:val="375"/>
        </w:trPr>
        <w:tc>
          <w:tcPr>
            <w:tcW w:w="3823" w:type="dxa"/>
            <w:shd w:val="clear" w:color="auto" w:fill="215E99" w:themeFill="text2" w:themeFillTint="BF"/>
            <w:hideMark/>
          </w:tcPr>
          <w:p w14:paraId="5DC5343C" w14:textId="77777777" w:rsidR="00DA6570" w:rsidRPr="00EF5EAE" w:rsidRDefault="00DA6570">
            <w:pPr>
              <w:pStyle w:val="aff0"/>
            </w:pPr>
            <w:r w:rsidRPr="00EF5EAE">
              <w:rPr>
                <w:rFonts w:hint="eastAsia"/>
              </w:rPr>
              <w:t>要件</w:t>
            </w:r>
          </w:p>
        </w:tc>
        <w:tc>
          <w:tcPr>
            <w:tcW w:w="2126" w:type="dxa"/>
            <w:shd w:val="clear" w:color="auto" w:fill="215E99" w:themeFill="text2" w:themeFillTint="BF"/>
            <w:hideMark/>
          </w:tcPr>
          <w:p w14:paraId="7171D4CF" w14:textId="77777777" w:rsidR="00DA6570" w:rsidRPr="00EF5EAE" w:rsidRDefault="00DA6570">
            <w:pPr>
              <w:pStyle w:val="aff0"/>
            </w:pPr>
            <w:r>
              <w:rPr>
                <w:rFonts w:hint="eastAsia"/>
              </w:rPr>
              <w:t>SaaSサービスA</w:t>
            </w:r>
          </w:p>
        </w:tc>
        <w:tc>
          <w:tcPr>
            <w:tcW w:w="2126" w:type="dxa"/>
            <w:shd w:val="clear" w:color="auto" w:fill="215E99" w:themeFill="text2" w:themeFillTint="BF"/>
            <w:hideMark/>
          </w:tcPr>
          <w:p w14:paraId="36FE026F" w14:textId="77777777" w:rsidR="00DA6570" w:rsidRPr="00EF5EAE" w:rsidRDefault="00DA6570">
            <w:pPr>
              <w:pStyle w:val="aff0"/>
            </w:pPr>
            <w:r>
              <w:rPr>
                <w:rFonts w:hint="eastAsia"/>
              </w:rPr>
              <w:t>SaaSサービスB</w:t>
            </w:r>
          </w:p>
        </w:tc>
        <w:tc>
          <w:tcPr>
            <w:tcW w:w="2382" w:type="dxa"/>
            <w:shd w:val="clear" w:color="auto" w:fill="215E99" w:themeFill="text2" w:themeFillTint="BF"/>
            <w:hideMark/>
          </w:tcPr>
          <w:p w14:paraId="49B03244" w14:textId="231ECD24" w:rsidR="00DA6570" w:rsidRPr="00EF5EAE" w:rsidRDefault="00DA6570">
            <w:pPr>
              <w:pStyle w:val="aff0"/>
            </w:pPr>
            <w:r>
              <w:rPr>
                <w:rFonts w:hint="eastAsia"/>
              </w:rPr>
              <w:t>パッケージソフト</w:t>
            </w:r>
            <w:r w:rsidR="0013738C">
              <w:rPr>
                <w:rFonts w:hint="eastAsia"/>
              </w:rPr>
              <w:t>ウェア</w:t>
            </w:r>
            <w:r>
              <w:rPr>
                <w:rFonts w:hint="eastAsia"/>
              </w:rPr>
              <w:t>C</w:t>
            </w:r>
          </w:p>
        </w:tc>
      </w:tr>
      <w:tr w:rsidR="00DA6570" w:rsidRPr="00EF5EAE" w14:paraId="25A56A51" w14:textId="77777777">
        <w:trPr>
          <w:trHeight w:val="375"/>
        </w:trPr>
        <w:tc>
          <w:tcPr>
            <w:tcW w:w="3823" w:type="dxa"/>
            <w:hideMark/>
          </w:tcPr>
          <w:p w14:paraId="1E34938A" w14:textId="77777777" w:rsidR="00DA6570" w:rsidRPr="00EF5EAE" w:rsidRDefault="00DA6570">
            <w:pPr>
              <w:pStyle w:val="afff6"/>
            </w:pPr>
            <w:r w:rsidRPr="00EF5EAE">
              <w:rPr>
                <w:rFonts w:hint="eastAsia"/>
              </w:rPr>
              <w:t>ECサイト構築</w:t>
            </w:r>
          </w:p>
        </w:tc>
        <w:tc>
          <w:tcPr>
            <w:tcW w:w="2126" w:type="dxa"/>
            <w:hideMark/>
          </w:tcPr>
          <w:p w14:paraId="620CCFE0" w14:textId="77777777" w:rsidR="00DA6570" w:rsidRPr="00EF5EAE" w:rsidRDefault="00DA6570">
            <w:pPr>
              <w:pStyle w:val="afff6"/>
            </w:pPr>
            <w:r w:rsidRPr="00EF5EAE">
              <w:rPr>
                <w:rFonts w:hint="eastAsia"/>
              </w:rPr>
              <w:t>完全一致</w:t>
            </w:r>
          </w:p>
        </w:tc>
        <w:tc>
          <w:tcPr>
            <w:tcW w:w="2126" w:type="dxa"/>
            <w:hideMark/>
          </w:tcPr>
          <w:p w14:paraId="208FADCD" w14:textId="77777777" w:rsidR="00DA6570" w:rsidRPr="00EF5EAE" w:rsidRDefault="00DA6570">
            <w:pPr>
              <w:pStyle w:val="afff6"/>
            </w:pPr>
            <w:r w:rsidRPr="00EF5EAE">
              <w:rPr>
                <w:rFonts w:hint="eastAsia"/>
              </w:rPr>
              <w:t>完全一致</w:t>
            </w:r>
          </w:p>
        </w:tc>
        <w:tc>
          <w:tcPr>
            <w:tcW w:w="2382" w:type="dxa"/>
            <w:hideMark/>
          </w:tcPr>
          <w:p w14:paraId="430B5AC1" w14:textId="77777777" w:rsidR="00DA6570" w:rsidRPr="00EF5EAE" w:rsidRDefault="00DA6570">
            <w:pPr>
              <w:pStyle w:val="afff6"/>
            </w:pPr>
            <w:r w:rsidRPr="00EF5EAE">
              <w:rPr>
                <w:rFonts w:hint="eastAsia"/>
              </w:rPr>
              <w:t>完全一致</w:t>
            </w:r>
          </w:p>
        </w:tc>
      </w:tr>
      <w:tr w:rsidR="00DA6570" w:rsidRPr="00EF5EAE" w14:paraId="3ECD60AA" w14:textId="77777777">
        <w:trPr>
          <w:trHeight w:val="375"/>
        </w:trPr>
        <w:tc>
          <w:tcPr>
            <w:tcW w:w="3823" w:type="dxa"/>
            <w:hideMark/>
          </w:tcPr>
          <w:p w14:paraId="55EC74D9" w14:textId="77777777" w:rsidR="00DA6570" w:rsidRPr="00EF5EAE" w:rsidRDefault="00DA6570">
            <w:pPr>
              <w:pStyle w:val="afff6"/>
            </w:pPr>
            <w:r w:rsidRPr="00EF5EAE">
              <w:rPr>
                <w:rFonts w:hint="eastAsia"/>
              </w:rPr>
              <w:t>クレジットカード決済の統合</w:t>
            </w:r>
          </w:p>
        </w:tc>
        <w:tc>
          <w:tcPr>
            <w:tcW w:w="2126" w:type="dxa"/>
            <w:hideMark/>
          </w:tcPr>
          <w:p w14:paraId="6B4B9759" w14:textId="77777777" w:rsidR="00DA6570" w:rsidRPr="00EF5EAE" w:rsidRDefault="00DA6570">
            <w:pPr>
              <w:pStyle w:val="afff6"/>
            </w:pPr>
            <w:r w:rsidRPr="00EF5EAE">
              <w:rPr>
                <w:rFonts w:hint="eastAsia"/>
              </w:rPr>
              <w:t>完全一致</w:t>
            </w:r>
          </w:p>
        </w:tc>
        <w:tc>
          <w:tcPr>
            <w:tcW w:w="2126" w:type="dxa"/>
            <w:hideMark/>
          </w:tcPr>
          <w:p w14:paraId="4DFA2E76" w14:textId="77777777" w:rsidR="00DA6570" w:rsidRPr="00EF5EAE" w:rsidRDefault="00DA6570">
            <w:pPr>
              <w:pStyle w:val="afff6"/>
            </w:pPr>
            <w:r w:rsidRPr="00EF5EAE">
              <w:rPr>
                <w:rFonts w:hint="eastAsia"/>
              </w:rPr>
              <w:t>完全一致</w:t>
            </w:r>
          </w:p>
        </w:tc>
        <w:tc>
          <w:tcPr>
            <w:tcW w:w="2382" w:type="dxa"/>
            <w:hideMark/>
          </w:tcPr>
          <w:p w14:paraId="11D54BE6" w14:textId="77777777" w:rsidR="00DA6570" w:rsidRPr="00EF5EAE" w:rsidRDefault="00DA6570">
            <w:pPr>
              <w:pStyle w:val="afff6"/>
            </w:pPr>
            <w:r w:rsidRPr="00EF5EAE">
              <w:rPr>
                <w:rFonts w:hint="eastAsia"/>
              </w:rPr>
              <w:t>部分一致</w:t>
            </w:r>
          </w:p>
        </w:tc>
      </w:tr>
      <w:tr w:rsidR="00DA6570" w:rsidRPr="00EF5EAE" w14:paraId="1AE6531C" w14:textId="77777777">
        <w:trPr>
          <w:trHeight w:val="375"/>
        </w:trPr>
        <w:tc>
          <w:tcPr>
            <w:tcW w:w="3823" w:type="dxa"/>
            <w:hideMark/>
          </w:tcPr>
          <w:p w14:paraId="680236BE" w14:textId="77777777" w:rsidR="00DA6570" w:rsidRPr="00EF5EAE" w:rsidRDefault="00DA6570">
            <w:pPr>
              <w:pStyle w:val="afff6"/>
            </w:pPr>
            <w:r w:rsidRPr="00EF5EAE">
              <w:rPr>
                <w:rFonts w:hint="eastAsia"/>
              </w:rPr>
              <w:t>在庫管理</w:t>
            </w:r>
          </w:p>
        </w:tc>
        <w:tc>
          <w:tcPr>
            <w:tcW w:w="2126" w:type="dxa"/>
            <w:hideMark/>
          </w:tcPr>
          <w:p w14:paraId="37FB00D3" w14:textId="77777777" w:rsidR="00DA6570" w:rsidRPr="00EF5EAE" w:rsidRDefault="00DA6570">
            <w:pPr>
              <w:pStyle w:val="afff6"/>
            </w:pPr>
            <w:r w:rsidRPr="00EF5EAE">
              <w:rPr>
                <w:rFonts w:hint="eastAsia"/>
              </w:rPr>
              <w:t>部分一致</w:t>
            </w:r>
          </w:p>
        </w:tc>
        <w:tc>
          <w:tcPr>
            <w:tcW w:w="2126" w:type="dxa"/>
            <w:hideMark/>
          </w:tcPr>
          <w:p w14:paraId="335B6469" w14:textId="77777777" w:rsidR="00DA6570" w:rsidRPr="00EF5EAE" w:rsidRDefault="00DA6570">
            <w:pPr>
              <w:pStyle w:val="afff6"/>
            </w:pPr>
            <w:r w:rsidRPr="00EF5EAE">
              <w:rPr>
                <w:rFonts w:hint="eastAsia"/>
              </w:rPr>
              <w:t>完全一致</w:t>
            </w:r>
          </w:p>
        </w:tc>
        <w:tc>
          <w:tcPr>
            <w:tcW w:w="2382" w:type="dxa"/>
            <w:hideMark/>
          </w:tcPr>
          <w:p w14:paraId="5427EE1B" w14:textId="77777777" w:rsidR="00DA6570" w:rsidRPr="00EF5EAE" w:rsidRDefault="00DA6570">
            <w:pPr>
              <w:pStyle w:val="afff6"/>
            </w:pPr>
            <w:r w:rsidRPr="00EF5EAE">
              <w:rPr>
                <w:rFonts w:hint="eastAsia"/>
              </w:rPr>
              <w:t>部分一致</w:t>
            </w:r>
          </w:p>
        </w:tc>
      </w:tr>
      <w:tr w:rsidR="00DA6570" w:rsidRPr="00EF5EAE" w14:paraId="2336EA5A" w14:textId="77777777">
        <w:trPr>
          <w:trHeight w:val="375"/>
        </w:trPr>
        <w:tc>
          <w:tcPr>
            <w:tcW w:w="3823" w:type="dxa"/>
            <w:hideMark/>
          </w:tcPr>
          <w:p w14:paraId="110F0FB9" w14:textId="77777777" w:rsidR="00DA6570" w:rsidRPr="00EF5EAE" w:rsidRDefault="00DA6570">
            <w:pPr>
              <w:pStyle w:val="afff6"/>
            </w:pPr>
            <w:r w:rsidRPr="00EF5EAE">
              <w:rPr>
                <w:rFonts w:hint="eastAsia"/>
              </w:rPr>
              <w:t>配送管理</w:t>
            </w:r>
          </w:p>
        </w:tc>
        <w:tc>
          <w:tcPr>
            <w:tcW w:w="2126" w:type="dxa"/>
            <w:hideMark/>
          </w:tcPr>
          <w:p w14:paraId="09DAE8AE" w14:textId="77777777" w:rsidR="00DA6570" w:rsidRPr="00EF5EAE" w:rsidRDefault="00DA6570">
            <w:pPr>
              <w:pStyle w:val="afff6"/>
            </w:pPr>
            <w:r w:rsidRPr="00EF5EAE">
              <w:rPr>
                <w:rFonts w:hint="eastAsia"/>
              </w:rPr>
              <w:t>完全一致</w:t>
            </w:r>
          </w:p>
        </w:tc>
        <w:tc>
          <w:tcPr>
            <w:tcW w:w="2126" w:type="dxa"/>
            <w:hideMark/>
          </w:tcPr>
          <w:p w14:paraId="2E1CFEBA" w14:textId="77777777" w:rsidR="00DA6570" w:rsidRPr="00EF5EAE" w:rsidRDefault="00DA6570">
            <w:pPr>
              <w:pStyle w:val="afff6"/>
            </w:pPr>
            <w:r w:rsidRPr="00EF5EAE">
              <w:rPr>
                <w:rFonts w:hint="eastAsia"/>
              </w:rPr>
              <w:t>完全一致</w:t>
            </w:r>
          </w:p>
        </w:tc>
        <w:tc>
          <w:tcPr>
            <w:tcW w:w="2382" w:type="dxa"/>
            <w:hideMark/>
          </w:tcPr>
          <w:p w14:paraId="29650328" w14:textId="77777777" w:rsidR="00DA6570" w:rsidRPr="00EF5EAE" w:rsidRDefault="00DA6570">
            <w:pPr>
              <w:pStyle w:val="afff6"/>
            </w:pPr>
            <w:r w:rsidRPr="00EF5EAE">
              <w:rPr>
                <w:rFonts w:hint="eastAsia"/>
              </w:rPr>
              <w:t>部分一致</w:t>
            </w:r>
          </w:p>
        </w:tc>
      </w:tr>
      <w:tr w:rsidR="00DA6570" w:rsidRPr="00EF5EAE" w14:paraId="2DCFD139" w14:textId="77777777">
        <w:trPr>
          <w:trHeight w:val="375"/>
        </w:trPr>
        <w:tc>
          <w:tcPr>
            <w:tcW w:w="3823" w:type="dxa"/>
            <w:hideMark/>
          </w:tcPr>
          <w:p w14:paraId="0CC949DA" w14:textId="77777777" w:rsidR="00DA6570" w:rsidRPr="00EF5EAE" w:rsidRDefault="00DA6570">
            <w:pPr>
              <w:pStyle w:val="afff6"/>
            </w:pPr>
            <w:r w:rsidRPr="00EF5EAE">
              <w:rPr>
                <w:rFonts w:hint="eastAsia"/>
              </w:rPr>
              <w:t>顧客管理</w:t>
            </w:r>
          </w:p>
        </w:tc>
        <w:tc>
          <w:tcPr>
            <w:tcW w:w="2126" w:type="dxa"/>
            <w:hideMark/>
          </w:tcPr>
          <w:p w14:paraId="2122EACB" w14:textId="77777777" w:rsidR="00DA6570" w:rsidRPr="00EF5EAE" w:rsidRDefault="00DA6570">
            <w:pPr>
              <w:pStyle w:val="afff6"/>
            </w:pPr>
            <w:r w:rsidRPr="00EF5EAE">
              <w:rPr>
                <w:rFonts w:hint="eastAsia"/>
              </w:rPr>
              <w:t>完全一致</w:t>
            </w:r>
          </w:p>
        </w:tc>
        <w:tc>
          <w:tcPr>
            <w:tcW w:w="2126" w:type="dxa"/>
            <w:hideMark/>
          </w:tcPr>
          <w:p w14:paraId="539622DF" w14:textId="77777777" w:rsidR="00DA6570" w:rsidRPr="00EF5EAE" w:rsidRDefault="00DA6570">
            <w:pPr>
              <w:pStyle w:val="afff6"/>
            </w:pPr>
            <w:r w:rsidRPr="00EF5EAE">
              <w:rPr>
                <w:rFonts w:hint="eastAsia"/>
              </w:rPr>
              <w:t>完全一致</w:t>
            </w:r>
          </w:p>
        </w:tc>
        <w:tc>
          <w:tcPr>
            <w:tcW w:w="2382" w:type="dxa"/>
            <w:hideMark/>
          </w:tcPr>
          <w:p w14:paraId="41C49689" w14:textId="77777777" w:rsidR="00DA6570" w:rsidRPr="00EF5EAE" w:rsidRDefault="00DA6570">
            <w:pPr>
              <w:pStyle w:val="afff6"/>
            </w:pPr>
            <w:r w:rsidRPr="00EF5EAE">
              <w:rPr>
                <w:rFonts w:hint="eastAsia"/>
              </w:rPr>
              <w:t>部分一致</w:t>
            </w:r>
          </w:p>
        </w:tc>
      </w:tr>
      <w:tr w:rsidR="00DA6570" w:rsidRPr="00EF5EAE" w14:paraId="3A5A5A64" w14:textId="77777777">
        <w:trPr>
          <w:trHeight w:val="375"/>
        </w:trPr>
        <w:tc>
          <w:tcPr>
            <w:tcW w:w="3823" w:type="dxa"/>
            <w:hideMark/>
          </w:tcPr>
          <w:p w14:paraId="189A4E2D" w14:textId="77777777" w:rsidR="00DA6570" w:rsidRPr="00EF5EAE" w:rsidRDefault="00DA6570">
            <w:pPr>
              <w:pStyle w:val="afff6"/>
            </w:pPr>
            <w:r>
              <w:rPr>
                <w:rFonts w:hint="eastAsia"/>
              </w:rPr>
              <w:t>稼動</w:t>
            </w:r>
            <w:r w:rsidRPr="00EF5EAE">
              <w:rPr>
                <w:rFonts w:hint="eastAsia"/>
              </w:rPr>
              <w:t>率（99%以上）</w:t>
            </w:r>
          </w:p>
        </w:tc>
        <w:tc>
          <w:tcPr>
            <w:tcW w:w="2126" w:type="dxa"/>
            <w:hideMark/>
          </w:tcPr>
          <w:p w14:paraId="72B5DF59" w14:textId="77777777" w:rsidR="00DA6570" w:rsidRPr="00EF5EAE" w:rsidRDefault="00DA6570">
            <w:pPr>
              <w:pStyle w:val="afff6"/>
            </w:pPr>
            <w:r w:rsidRPr="00EF5EAE">
              <w:rPr>
                <w:rFonts w:hint="eastAsia"/>
              </w:rPr>
              <w:t>完全一致</w:t>
            </w:r>
          </w:p>
        </w:tc>
        <w:tc>
          <w:tcPr>
            <w:tcW w:w="2126" w:type="dxa"/>
            <w:hideMark/>
          </w:tcPr>
          <w:p w14:paraId="464652B7" w14:textId="77777777" w:rsidR="00DA6570" w:rsidRPr="00EF5EAE" w:rsidRDefault="00DA6570">
            <w:pPr>
              <w:pStyle w:val="afff6"/>
            </w:pPr>
            <w:r w:rsidRPr="00EF5EAE">
              <w:rPr>
                <w:rFonts w:hint="eastAsia"/>
              </w:rPr>
              <w:t>完全一致</w:t>
            </w:r>
          </w:p>
        </w:tc>
        <w:tc>
          <w:tcPr>
            <w:tcW w:w="2382" w:type="dxa"/>
            <w:hideMark/>
          </w:tcPr>
          <w:p w14:paraId="12E01A37" w14:textId="77777777" w:rsidR="00DA6570" w:rsidRPr="00EF5EAE" w:rsidRDefault="00DA6570">
            <w:pPr>
              <w:pStyle w:val="afff6"/>
            </w:pPr>
            <w:r w:rsidRPr="00EF5EAE">
              <w:rPr>
                <w:rFonts w:hint="eastAsia"/>
              </w:rPr>
              <w:t>完全一致</w:t>
            </w:r>
          </w:p>
        </w:tc>
      </w:tr>
      <w:tr w:rsidR="00DA6570" w:rsidRPr="00EF5EAE" w14:paraId="5A4454CA" w14:textId="77777777">
        <w:trPr>
          <w:trHeight w:val="375"/>
        </w:trPr>
        <w:tc>
          <w:tcPr>
            <w:tcW w:w="3823" w:type="dxa"/>
            <w:hideMark/>
          </w:tcPr>
          <w:p w14:paraId="374A80D3" w14:textId="77777777" w:rsidR="00DA6570" w:rsidRPr="00EF5EAE" w:rsidRDefault="00DA6570">
            <w:pPr>
              <w:pStyle w:val="afff6"/>
            </w:pPr>
            <w:r w:rsidRPr="00EF5EAE">
              <w:rPr>
                <w:rFonts w:hint="eastAsia"/>
              </w:rPr>
              <w:t>セキュリティ（PCI-DSS準拠）</w:t>
            </w:r>
          </w:p>
        </w:tc>
        <w:tc>
          <w:tcPr>
            <w:tcW w:w="2126" w:type="dxa"/>
            <w:hideMark/>
          </w:tcPr>
          <w:p w14:paraId="403CF7F8" w14:textId="77777777" w:rsidR="00DA6570" w:rsidRPr="00EF5EAE" w:rsidRDefault="00DA6570">
            <w:pPr>
              <w:pStyle w:val="afff6"/>
            </w:pPr>
            <w:r w:rsidRPr="00EF5EAE">
              <w:rPr>
                <w:rFonts w:hint="eastAsia"/>
              </w:rPr>
              <w:t>完全一致</w:t>
            </w:r>
          </w:p>
        </w:tc>
        <w:tc>
          <w:tcPr>
            <w:tcW w:w="2126" w:type="dxa"/>
            <w:hideMark/>
          </w:tcPr>
          <w:p w14:paraId="7E01AC59" w14:textId="77777777" w:rsidR="00DA6570" w:rsidRPr="00EF5EAE" w:rsidRDefault="00DA6570">
            <w:pPr>
              <w:pStyle w:val="afff6"/>
            </w:pPr>
            <w:r w:rsidRPr="00EF5EAE">
              <w:rPr>
                <w:rFonts w:hint="eastAsia"/>
              </w:rPr>
              <w:t>完全一致</w:t>
            </w:r>
          </w:p>
        </w:tc>
        <w:tc>
          <w:tcPr>
            <w:tcW w:w="2382" w:type="dxa"/>
            <w:hideMark/>
          </w:tcPr>
          <w:p w14:paraId="213DC892" w14:textId="77777777" w:rsidR="00DA6570" w:rsidRPr="00EF5EAE" w:rsidRDefault="00DA6570">
            <w:pPr>
              <w:pStyle w:val="afff6"/>
            </w:pPr>
            <w:r w:rsidRPr="00EF5EAE">
              <w:rPr>
                <w:rFonts w:hint="eastAsia"/>
              </w:rPr>
              <w:t>不一致</w:t>
            </w:r>
          </w:p>
        </w:tc>
      </w:tr>
      <w:tr w:rsidR="00DA6570" w:rsidRPr="00EF5EAE" w14:paraId="521D98E5" w14:textId="77777777">
        <w:trPr>
          <w:trHeight w:val="375"/>
        </w:trPr>
        <w:tc>
          <w:tcPr>
            <w:tcW w:w="3823" w:type="dxa"/>
            <w:hideMark/>
          </w:tcPr>
          <w:p w14:paraId="0A75BBBA" w14:textId="77777777" w:rsidR="00DA6570" w:rsidRPr="00EF5EAE" w:rsidRDefault="00DA6570">
            <w:pPr>
              <w:pStyle w:val="afff6"/>
            </w:pPr>
            <w:r w:rsidRPr="00EF5EAE">
              <w:rPr>
                <w:rFonts w:hint="eastAsia"/>
              </w:rPr>
              <w:t>法規制対応</w:t>
            </w:r>
          </w:p>
        </w:tc>
        <w:tc>
          <w:tcPr>
            <w:tcW w:w="2126" w:type="dxa"/>
            <w:hideMark/>
          </w:tcPr>
          <w:p w14:paraId="61AF8916" w14:textId="77777777" w:rsidR="00DA6570" w:rsidRPr="00EF5EAE" w:rsidRDefault="00DA6570">
            <w:pPr>
              <w:pStyle w:val="afff6"/>
            </w:pPr>
            <w:r w:rsidRPr="00EF5EAE">
              <w:rPr>
                <w:rFonts w:hint="eastAsia"/>
              </w:rPr>
              <w:t>完全一致</w:t>
            </w:r>
          </w:p>
        </w:tc>
        <w:tc>
          <w:tcPr>
            <w:tcW w:w="2126" w:type="dxa"/>
            <w:hideMark/>
          </w:tcPr>
          <w:p w14:paraId="262B0BE0" w14:textId="77777777" w:rsidR="00DA6570" w:rsidRPr="00EF5EAE" w:rsidRDefault="00DA6570">
            <w:pPr>
              <w:pStyle w:val="afff6"/>
            </w:pPr>
            <w:r w:rsidRPr="00EF5EAE">
              <w:rPr>
                <w:rFonts w:hint="eastAsia"/>
              </w:rPr>
              <w:t>完全一致</w:t>
            </w:r>
          </w:p>
        </w:tc>
        <w:tc>
          <w:tcPr>
            <w:tcW w:w="2382" w:type="dxa"/>
            <w:hideMark/>
          </w:tcPr>
          <w:p w14:paraId="5C736604" w14:textId="77777777" w:rsidR="00DA6570" w:rsidRPr="00EF5EAE" w:rsidRDefault="00DA6570">
            <w:pPr>
              <w:pStyle w:val="afff6"/>
            </w:pPr>
            <w:r w:rsidRPr="00EF5EAE">
              <w:rPr>
                <w:rFonts w:hint="eastAsia"/>
              </w:rPr>
              <w:t>部分一致</w:t>
            </w:r>
          </w:p>
        </w:tc>
      </w:tr>
      <w:tr w:rsidR="00DA6570" w:rsidRPr="00EF5EAE" w14:paraId="0F6E0EF8" w14:textId="77777777">
        <w:trPr>
          <w:trHeight w:val="375"/>
        </w:trPr>
        <w:tc>
          <w:tcPr>
            <w:tcW w:w="3823" w:type="dxa"/>
            <w:hideMark/>
          </w:tcPr>
          <w:p w14:paraId="547F632E" w14:textId="77777777" w:rsidR="00DA6570" w:rsidRPr="00EF5EAE" w:rsidRDefault="00DA6570">
            <w:pPr>
              <w:pStyle w:val="afff6"/>
            </w:pPr>
            <w:r w:rsidRPr="00EF5EAE">
              <w:rPr>
                <w:rFonts w:hint="eastAsia"/>
              </w:rPr>
              <w:t>操作画面の使いやすさ</w:t>
            </w:r>
          </w:p>
        </w:tc>
        <w:tc>
          <w:tcPr>
            <w:tcW w:w="2126" w:type="dxa"/>
            <w:hideMark/>
          </w:tcPr>
          <w:p w14:paraId="360CBB52" w14:textId="77777777" w:rsidR="00DA6570" w:rsidRPr="00EF5EAE" w:rsidRDefault="00DA6570">
            <w:pPr>
              <w:pStyle w:val="afff6"/>
            </w:pPr>
            <w:r w:rsidRPr="00EF5EAE">
              <w:rPr>
                <w:rFonts w:hint="eastAsia"/>
              </w:rPr>
              <w:t>完全一致</w:t>
            </w:r>
          </w:p>
        </w:tc>
        <w:tc>
          <w:tcPr>
            <w:tcW w:w="2126" w:type="dxa"/>
            <w:hideMark/>
          </w:tcPr>
          <w:p w14:paraId="217B09F0" w14:textId="77777777" w:rsidR="00DA6570" w:rsidRPr="00EF5EAE" w:rsidRDefault="00DA6570">
            <w:pPr>
              <w:pStyle w:val="afff6"/>
            </w:pPr>
            <w:r w:rsidRPr="00EF5EAE">
              <w:rPr>
                <w:rFonts w:hint="eastAsia"/>
              </w:rPr>
              <w:t>部分一致</w:t>
            </w:r>
          </w:p>
        </w:tc>
        <w:tc>
          <w:tcPr>
            <w:tcW w:w="2382" w:type="dxa"/>
            <w:hideMark/>
          </w:tcPr>
          <w:p w14:paraId="08390B2A" w14:textId="77777777" w:rsidR="00DA6570" w:rsidRPr="00EF5EAE" w:rsidRDefault="00DA6570">
            <w:pPr>
              <w:pStyle w:val="afff6"/>
            </w:pPr>
            <w:r w:rsidRPr="00EF5EAE">
              <w:rPr>
                <w:rFonts w:hint="eastAsia"/>
              </w:rPr>
              <w:t>完全一致</w:t>
            </w:r>
          </w:p>
        </w:tc>
      </w:tr>
    </w:tbl>
    <w:p w14:paraId="0C41093A" w14:textId="77777777" w:rsidR="00DA6570" w:rsidRDefault="00DA6570" w:rsidP="00DA6570">
      <w:pPr>
        <w:ind w:firstLineChars="0" w:firstLine="0"/>
      </w:pPr>
    </w:p>
    <w:p w14:paraId="360BB456" w14:textId="77777777" w:rsidR="00DA6570" w:rsidRDefault="00DA6570" w:rsidP="00DA6570">
      <w:pPr>
        <w:pStyle w:val="8"/>
      </w:pPr>
      <w:r>
        <w:rPr>
          <w:rFonts w:hint="eastAsia"/>
        </w:rPr>
        <w:t>3-4.</w:t>
      </w:r>
      <w:r w:rsidRPr="0048034B">
        <w:rPr>
          <w:rFonts w:hint="eastAsia"/>
        </w:rPr>
        <w:t>詳細比較</w:t>
      </w:r>
    </w:p>
    <w:p w14:paraId="7A121EE8" w14:textId="0A765857" w:rsidR="00DA6570" w:rsidRDefault="00DA6570" w:rsidP="00DA6570">
      <w:r>
        <w:t>各要件に対して、パッケージソフト</w:t>
      </w:r>
      <w:r w:rsidR="00700CDA">
        <w:rPr>
          <w:rFonts w:hint="eastAsia"/>
        </w:rPr>
        <w:t>ウェア</w:t>
      </w:r>
      <w:r>
        <w:rPr>
          <w:rFonts w:hint="eastAsia"/>
        </w:rPr>
        <w:t>やSaaSが</w:t>
      </w:r>
      <w:r>
        <w:t>対応する機能を詳細に比較します。機能の有無だけでなく、その実現方法や操作性なども考慮します。</w:t>
      </w:r>
    </w:p>
    <w:p w14:paraId="2438980E" w14:textId="592B0D79" w:rsidR="00DA6570" w:rsidRDefault="00DA6570" w:rsidP="00DA6570">
      <w:r>
        <w:t>SaaSサービスA</w:t>
      </w:r>
      <w:r>
        <w:rPr>
          <w:rFonts w:hint="eastAsia"/>
        </w:rPr>
        <w:t>をもとに機能を詳細化する例を示します。他のパッケージソフト</w:t>
      </w:r>
      <w:r w:rsidR="00700CDA">
        <w:rPr>
          <w:rFonts w:hint="eastAsia"/>
        </w:rPr>
        <w:t>ウェア</w:t>
      </w:r>
      <w:r>
        <w:rPr>
          <w:rFonts w:hint="eastAsia"/>
        </w:rPr>
        <w:t>やSaaSも同様に詳細化し、比較を行います。</w:t>
      </w:r>
    </w:p>
    <w:tbl>
      <w:tblPr>
        <w:tblStyle w:val="aa"/>
        <w:tblW w:w="0" w:type="auto"/>
        <w:tblLook w:val="04A0" w:firstRow="1" w:lastRow="0" w:firstColumn="1" w:lastColumn="0" w:noHBand="0" w:noVBand="1"/>
      </w:tblPr>
      <w:tblGrid>
        <w:gridCol w:w="10456"/>
      </w:tblGrid>
      <w:tr w:rsidR="00DA6570" w14:paraId="430D1300" w14:textId="77777777">
        <w:tc>
          <w:tcPr>
            <w:tcW w:w="10456" w:type="dxa"/>
            <w:shd w:val="clear" w:color="auto" w:fill="215E99" w:themeFill="text2" w:themeFillTint="BF"/>
          </w:tcPr>
          <w:p w14:paraId="2A2E089C" w14:textId="77777777" w:rsidR="00DA6570" w:rsidRDefault="00DA6570">
            <w:pPr>
              <w:pStyle w:val="aff0"/>
            </w:pPr>
            <w:r>
              <w:t>SaaSサービスA</w:t>
            </w:r>
            <w:r>
              <w:rPr>
                <w:rFonts w:hint="eastAsia"/>
              </w:rPr>
              <w:t>における詳細比較の例</w:t>
            </w:r>
          </w:p>
        </w:tc>
      </w:tr>
      <w:tr w:rsidR="00DA6570" w14:paraId="3E922A70" w14:textId="77777777">
        <w:tc>
          <w:tcPr>
            <w:tcW w:w="10456" w:type="dxa"/>
          </w:tcPr>
          <w:p w14:paraId="679EC808" w14:textId="77777777" w:rsidR="00DA6570" w:rsidRDefault="00DA6570" w:rsidP="00892C01">
            <w:pPr>
              <w:pStyle w:val="ab"/>
              <w:numPr>
                <w:ilvl w:val="0"/>
                <w:numId w:val="446"/>
              </w:numPr>
              <w:ind w:leftChars="0" w:firstLineChars="0"/>
            </w:pPr>
            <w:r>
              <w:t>ECサイト構築</w:t>
            </w:r>
          </w:p>
          <w:p w14:paraId="516CBD5C" w14:textId="77777777" w:rsidR="00DA6570" w:rsidRDefault="00DA6570">
            <w:pPr>
              <w:pStyle w:val="ab"/>
              <w:ind w:leftChars="0" w:left="440" w:firstLineChars="0" w:firstLine="0"/>
            </w:pPr>
            <w:r>
              <w:t>SaaSサービスAはECサイト構築に</w:t>
            </w:r>
            <w:r>
              <w:rPr>
                <w:rFonts w:hint="eastAsia"/>
              </w:rPr>
              <w:t>おいて</w:t>
            </w:r>
            <w:r>
              <w:t>、豊富なテンプレートとカスタマイズ機能を提供しています。操作画面もシンプルで直感的に使えるため、初心者でも容易に利用できます。</w:t>
            </w:r>
          </w:p>
          <w:p w14:paraId="24C20B44" w14:textId="5B744831" w:rsidR="00DA6570" w:rsidRDefault="00DA6570">
            <w:pPr>
              <w:pStyle w:val="ab"/>
              <w:ind w:leftChars="0" w:left="440" w:firstLineChars="0" w:firstLine="0"/>
            </w:pPr>
            <w:r>
              <w:rPr>
                <w:rFonts w:hint="eastAsia"/>
              </w:rPr>
              <w:t>多言語対応もあり、国際展開を視野に入れている企業にとっては非常に有利です。標準機能でほぼすべての要件に対応しており、カスタマイズの必要がほとんどありません。</w:t>
            </w:r>
          </w:p>
          <w:p w14:paraId="433702A6" w14:textId="77777777" w:rsidR="00DA6570" w:rsidRDefault="00DA6570" w:rsidP="00892C01">
            <w:pPr>
              <w:pStyle w:val="ab"/>
              <w:numPr>
                <w:ilvl w:val="0"/>
                <w:numId w:val="446"/>
              </w:numPr>
              <w:ind w:leftChars="0" w:firstLineChars="0"/>
            </w:pPr>
            <w:r>
              <w:rPr>
                <w:rFonts w:hint="eastAsia"/>
              </w:rPr>
              <w:t>クレジットカード決済の統合</w:t>
            </w:r>
          </w:p>
          <w:p w14:paraId="727D9C11" w14:textId="60C34983" w:rsidR="00DA6570" w:rsidRDefault="00DA6570" w:rsidP="00224A55">
            <w:pPr>
              <w:pStyle w:val="ab"/>
              <w:ind w:leftChars="0" w:left="440" w:firstLineChars="0" w:firstLine="0"/>
            </w:pPr>
            <w:r>
              <w:t>SaaSサービスAは、主要な決済</w:t>
            </w:r>
            <w:r>
              <w:rPr>
                <w:rFonts w:hint="eastAsia"/>
              </w:rPr>
              <w:t>サービス</w:t>
            </w:r>
            <w:r>
              <w:t>に対応しており、クレジットカード決済の統合がシンプルに行えます。PCI-DSS準拠の決済システムが組み込まれているため、セキュリティ面も非常に強固です。操作も自動化されており、管理の手間がかかりません。</w:t>
            </w:r>
          </w:p>
          <w:p w14:paraId="57D930A9" w14:textId="77777777" w:rsidR="00DA6570" w:rsidRDefault="00DA6570" w:rsidP="00892C01">
            <w:pPr>
              <w:pStyle w:val="ab"/>
              <w:numPr>
                <w:ilvl w:val="0"/>
                <w:numId w:val="446"/>
              </w:numPr>
              <w:ind w:leftChars="0" w:firstLineChars="0"/>
            </w:pPr>
            <w:r>
              <w:rPr>
                <w:rFonts w:hint="eastAsia"/>
              </w:rPr>
              <w:t>在庫管理</w:t>
            </w:r>
          </w:p>
          <w:p w14:paraId="450BD34C" w14:textId="3F87A828" w:rsidR="00DA6570" w:rsidRPr="00CC743F" w:rsidRDefault="00DA6570">
            <w:pPr>
              <w:pStyle w:val="ab"/>
              <w:ind w:leftChars="0" w:left="440" w:firstLineChars="0" w:firstLine="0"/>
            </w:pPr>
            <w:r>
              <w:t>SaaSサービスA</w:t>
            </w:r>
            <w:r w:rsidRPr="00CC743F">
              <w:t>には基本的な在庫管理機能があり、在庫数の自動追跡や通知が可能です。実店舗とオンライン店舗の在庫を一元管理できますが、複雑な在庫管理には追加のカスタマイズが必要です。</w:t>
            </w:r>
          </w:p>
          <w:p w14:paraId="71B5D89B" w14:textId="77777777" w:rsidR="00DA6570" w:rsidRDefault="00DA6570" w:rsidP="00892C01">
            <w:pPr>
              <w:pStyle w:val="ab"/>
              <w:numPr>
                <w:ilvl w:val="0"/>
                <w:numId w:val="446"/>
              </w:numPr>
              <w:ind w:leftChars="0" w:firstLineChars="0"/>
            </w:pPr>
            <w:r>
              <w:rPr>
                <w:rFonts w:hint="eastAsia"/>
              </w:rPr>
              <w:t>配送管理</w:t>
            </w:r>
          </w:p>
          <w:p w14:paraId="08A57772" w14:textId="1A2294B5" w:rsidR="00DA6570" w:rsidRDefault="00DA6570" w:rsidP="00224A55">
            <w:pPr>
              <w:pStyle w:val="ab"/>
              <w:ind w:leftChars="0" w:left="440" w:firstLineChars="0" w:firstLine="0"/>
            </w:pPr>
            <w:r>
              <w:t>SaaSサービスA</w:t>
            </w:r>
            <w:r w:rsidRPr="007D184D">
              <w:t>は主要な配送サービスと連携し、発送手続きや追跡をオンラインで一元管理できます。配送ラベルの自動生成やステータス通知により、手動管理の手間が減少します。操作画面もシンプルで使いやすいです。</w:t>
            </w:r>
          </w:p>
          <w:p w14:paraId="4EE409CF" w14:textId="77777777" w:rsidR="00DA6570" w:rsidRDefault="00DA6570" w:rsidP="00892C01">
            <w:pPr>
              <w:pStyle w:val="ab"/>
              <w:numPr>
                <w:ilvl w:val="0"/>
                <w:numId w:val="446"/>
              </w:numPr>
              <w:ind w:leftChars="0" w:firstLineChars="0"/>
            </w:pPr>
            <w:r>
              <w:rPr>
                <w:rFonts w:hint="eastAsia"/>
              </w:rPr>
              <w:t>顧客管理</w:t>
            </w:r>
          </w:p>
          <w:p w14:paraId="00919C42" w14:textId="4926B768" w:rsidR="00DA6570" w:rsidRDefault="00DA6570" w:rsidP="00224A55">
            <w:pPr>
              <w:pStyle w:val="ab"/>
              <w:ind w:leftChars="0" w:left="440" w:firstLineChars="0" w:firstLine="0"/>
            </w:pPr>
            <w:r>
              <w:t>SaaSサービスA</w:t>
            </w:r>
            <w:r w:rsidRPr="004078D9">
              <w:t>には顧客の購入履歴や連絡先を自動管理する基本的な顧客管理機能があり、リピート顧客向けのプロモーションも可能です。ただし、詳細なデータ分析を行う場合は、追加の</w:t>
            </w:r>
            <w:r>
              <w:rPr>
                <w:rFonts w:hint="eastAsia"/>
              </w:rPr>
              <w:t>カスタマイズ</w:t>
            </w:r>
            <w:r w:rsidRPr="004078D9">
              <w:t>が必要です。</w:t>
            </w:r>
          </w:p>
          <w:p w14:paraId="6D242F12" w14:textId="77777777" w:rsidR="00DA6570" w:rsidRDefault="00DA6570" w:rsidP="00892C01">
            <w:pPr>
              <w:pStyle w:val="ab"/>
              <w:numPr>
                <w:ilvl w:val="0"/>
                <w:numId w:val="446"/>
              </w:numPr>
              <w:ind w:leftChars="0" w:firstLineChars="0"/>
            </w:pPr>
            <w:r>
              <w:rPr>
                <w:rFonts w:hint="eastAsia"/>
              </w:rPr>
              <w:t>稼動率</w:t>
            </w:r>
          </w:p>
          <w:p w14:paraId="39D5B03B" w14:textId="076198B2" w:rsidR="00DA6570" w:rsidRDefault="00DA6570" w:rsidP="00224A55">
            <w:pPr>
              <w:pStyle w:val="ab"/>
              <w:ind w:leftChars="0" w:left="440" w:firstLineChars="0" w:firstLine="0"/>
            </w:pPr>
            <w:r>
              <w:t>SaaSサービスAはクラウドベースで、99.99%以上の稼</w:t>
            </w:r>
            <w:r>
              <w:rPr>
                <w:rFonts w:hint="eastAsia"/>
              </w:rPr>
              <w:t>動</w:t>
            </w:r>
            <w:r>
              <w:t>率を提供しており、システムが停止するリスクが非常に低いです。</w:t>
            </w:r>
            <w:r w:rsidRPr="003D2781">
              <w:rPr>
                <w:rFonts w:hint="eastAsia"/>
              </w:rPr>
              <w:t>多くのアクセスが集中しても、安定してサイトが動作するため、安心して運用できます。</w:t>
            </w:r>
          </w:p>
          <w:p w14:paraId="55D6A1CC" w14:textId="77777777" w:rsidR="00DA6570" w:rsidRDefault="00DA6570" w:rsidP="00892C01">
            <w:pPr>
              <w:pStyle w:val="ab"/>
              <w:numPr>
                <w:ilvl w:val="0"/>
                <w:numId w:val="446"/>
              </w:numPr>
              <w:ind w:leftChars="0" w:firstLineChars="0"/>
            </w:pPr>
            <w:r>
              <w:rPr>
                <w:rFonts w:hint="eastAsia"/>
              </w:rPr>
              <w:t>セキュリティ（</w:t>
            </w:r>
            <w:r>
              <w:t>PCI-DSS準拠）</w:t>
            </w:r>
          </w:p>
          <w:p w14:paraId="6590C011" w14:textId="114421F1" w:rsidR="00DA6570" w:rsidRPr="00E611C4" w:rsidRDefault="00DA6570" w:rsidP="00224A55">
            <w:pPr>
              <w:pStyle w:val="ab"/>
              <w:ind w:leftChars="0" w:left="440" w:firstLineChars="0" w:firstLine="0"/>
            </w:pPr>
            <w:r>
              <w:t>SaaSサービスA</w:t>
            </w:r>
            <w:r w:rsidRPr="00E611C4">
              <w:t>はPCI-DSSに準拠しています。クレジットカード情報が安全に取扱われ、すべての決済データが暗号化されます。</w:t>
            </w:r>
            <w:r>
              <w:rPr>
                <w:rFonts w:hint="eastAsia"/>
              </w:rPr>
              <w:t>また、</w:t>
            </w:r>
            <w:r w:rsidRPr="00E611C4">
              <w:t>定期的にセキュリティパッチが更新され、最新の脅威に対応</w:t>
            </w:r>
            <w:r>
              <w:rPr>
                <w:rFonts w:hint="eastAsia"/>
              </w:rPr>
              <w:t>できます。</w:t>
            </w:r>
          </w:p>
          <w:p w14:paraId="7D254362" w14:textId="77777777" w:rsidR="00DA6570" w:rsidRDefault="00DA6570" w:rsidP="00892C01">
            <w:pPr>
              <w:pStyle w:val="ab"/>
              <w:numPr>
                <w:ilvl w:val="0"/>
                <w:numId w:val="446"/>
              </w:numPr>
              <w:ind w:leftChars="0" w:firstLineChars="0"/>
            </w:pPr>
            <w:r>
              <w:rPr>
                <w:rFonts w:hint="eastAsia"/>
              </w:rPr>
              <w:t>法規制対応</w:t>
            </w:r>
          </w:p>
          <w:p w14:paraId="51DE7F4E" w14:textId="004F1E75" w:rsidR="00DA6570" w:rsidRDefault="00DA6570" w:rsidP="00224A55">
            <w:pPr>
              <w:pStyle w:val="ab"/>
              <w:ind w:leftChars="0" w:left="440" w:firstLineChars="0" w:firstLine="0"/>
            </w:pPr>
            <w:r>
              <w:t>SaaSサービスA</w:t>
            </w:r>
            <w:r w:rsidRPr="00046049">
              <w:t>は日本の法規制に対応しており、個人情報保護法や特定商取引法の要件に応じたプライバシーポリシーや利用規約の設定が可能です。</w:t>
            </w:r>
          </w:p>
          <w:p w14:paraId="5FC6A8E7" w14:textId="77777777" w:rsidR="00DA6570" w:rsidRDefault="00DA6570" w:rsidP="00892C01">
            <w:pPr>
              <w:pStyle w:val="ab"/>
              <w:numPr>
                <w:ilvl w:val="0"/>
                <w:numId w:val="446"/>
              </w:numPr>
              <w:ind w:leftChars="0" w:firstLineChars="0"/>
            </w:pPr>
            <w:r>
              <w:rPr>
                <w:rFonts w:hint="eastAsia"/>
              </w:rPr>
              <w:t>操作画面の使いやすさ</w:t>
            </w:r>
          </w:p>
          <w:p w14:paraId="634A9064" w14:textId="77777777" w:rsidR="00DA6570" w:rsidRPr="00801992" w:rsidRDefault="00DA6570">
            <w:pPr>
              <w:pStyle w:val="ab"/>
              <w:ind w:leftChars="0" w:left="440" w:firstLineChars="0" w:firstLine="0"/>
            </w:pPr>
            <w:r>
              <w:t>SaaSサービスA</w:t>
            </w:r>
            <w:r w:rsidRPr="00717C07">
              <w:t>の操作画面は非常に直感的で、初心者でも迷うことなく利用できます。基本的な設定は数クリックで完了し、ECサイト運営の初心者にとって使いやすい設計となっています。</w:t>
            </w:r>
          </w:p>
        </w:tc>
      </w:tr>
    </w:tbl>
    <w:p w14:paraId="0872E9ED" w14:textId="77777777" w:rsidR="00DA6570" w:rsidRDefault="00DA6570" w:rsidP="00DA6570">
      <w:pPr>
        <w:ind w:firstLineChars="0" w:firstLine="0"/>
      </w:pPr>
    </w:p>
    <w:p w14:paraId="3B84D767" w14:textId="77777777" w:rsidR="00DA6570" w:rsidRDefault="00DA6570" w:rsidP="00DA6570">
      <w:pPr>
        <w:pStyle w:val="8"/>
      </w:pPr>
      <w:r>
        <w:rPr>
          <w:rFonts w:hint="eastAsia"/>
        </w:rPr>
        <w:t>3-5.</w:t>
      </w:r>
      <w:r w:rsidRPr="00F062C8">
        <w:t>ギャップの特定と分類</w:t>
      </w:r>
    </w:p>
    <w:p w14:paraId="72486DFF" w14:textId="77777777" w:rsidR="00DA6570" w:rsidRDefault="00DA6570" w:rsidP="00DA6570">
      <w:r>
        <w:t>不一致（ギャップ）を見つけたら、その性質を分類します。</w:t>
      </w:r>
      <w:r>
        <w:rPr>
          <w:rFonts w:hint="eastAsia"/>
        </w:rPr>
        <w:t>（</w:t>
      </w:r>
      <w:r>
        <w:t>例：機能欠如、プロセスの相違、法規制への非対応など</w:t>
      </w:r>
      <w:r>
        <w:rPr>
          <w:rFonts w:hint="eastAsia"/>
        </w:rPr>
        <w:t>）</w:t>
      </w:r>
      <w:r>
        <w:t>ギャップの影響度や重要度を評価します。</w:t>
      </w:r>
    </w:p>
    <w:tbl>
      <w:tblPr>
        <w:tblStyle w:val="aa"/>
        <w:tblW w:w="0" w:type="auto"/>
        <w:tblLook w:val="04A0" w:firstRow="1" w:lastRow="0" w:firstColumn="1" w:lastColumn="0" w:noHBand="0" w:noVBand="1"/>
      </w:tblPr>
      <w:tblGrid>
        <w:gridCol w:w="10456"/>
      </w:tblGrid>
      <w:tr w:rsidR="00DA6570" w14:paraId="19AFC47C" w14:textId="77777777">
        <w:tc>
          <w:tcPr>
            <w:tcW w:w="10456" w:type="dxa"/>
            <w:shd w:val="clear" w:color="auto" w:fill="215E99" w:themeFill="text2" w:themeFillTint="BF"/>
          </w:tcPr>
          <w:p w14:paraId="5FB0B8D6" w14:textId="77777777" w:rsidR="00DA6570" w:rsidRPr="007759C7" w:rsidRDefault="00DA6570">
            <w:pPr>
              <w:pStyle w:val="aff0"/>
            </w:pPr>
            <w:r w:rsidRPr="00F0087F">
              <w:t>ギャップの特定と分類</w:t>
            </w:r>
            <w:r>
              <w:rPr>
                <w:rFonts w:hint="eastAsia"/>
              </w:rPr>
              <w:t>例</w:t>
            </w:r>
          </w:p>
        </w:tc>
      </w:tr>
      <w:tr w:rsidR="00DA6570" w14:paraId="0517E4EA" w14:textId="77777777">
        <w:tc>
          <w:tcPr>
            <w:tcW w:w="10456" w:type="dxa"/>
          </w:tcPr>
          <w:p w14:paraId="07117B41" w14:textId="77777777" w:rsidR="00DA6570" w:rsidRDefault="00DA6570">
            <w:pPr>
              <w:pStyle w:val="afff8"/>
            </w:pPr>
            <w:r>
              <w:t>SaaSサービスAのギャップ</w:t>
            </w:r>
            <w:r>
              <w:rPr>
                <w:rFonts w:hint="eastAsia"/>
              </w:rPr>
              <w:t>：在庫管理機能の不足</w:t>
            </w:r>
          </w:p>
          <w:p w14:paraId="44B2148D" w14:textId="77777777" w:rsidR="00DA6570" w:rsidRDefault="00DA6570" w:rsidP="00892C01">
            <w:pPr>
              <w:pStyle w:val="afff6"/>
              <w:numPr>
                <w:ilvl w:val="0"/>
                <w:numId w:val="446"/>
              </w:numPr>
            </w:pPr>
            <w:r>
              <w:rPr>
                <w:rFonts w:hint="eastAsia"/>
              </w:rPr>
              <w:t>性質</w:t>
            </w:r>
            <w:r>
              <w:t>：機能欠如</w:t>
            </w:r>
          </w:p>
          <w:p w14:paraId="7ECB37F1" w14:textId="77777777" w:rsidR="00DA6570" w:rsidRDefault="00DA6570">
            <w:pPr>
              <w:pStyle w:val="afff6"/>
              <w:ind w:left="440"/>
            </w:pPr>
            <w:r>
              <w:t>SaaSサービスAは高度な在庫管理（多店舗連携や自動補充）に対応して</w:t>
            </w:r>
            <w:r>
              <w:rPr>
                <w:rFonts w:hint="eastAsia"/>
              </w:rPr>
              <w:t>いないため</w:t>
            </w:r>
            <w:r>
              <w:t>、外部プラグインやカスタマイズが必要です。</w:t>
            </w:r>
          </w:p>
          <w:p w14:paraId="552E06C5" w14:textId="77777777" w:rsidR="00DA6570" w:rsidRDefault="00DA6570" w:rsidP="00892C01">
            <w:pPr>
              <w:pStyle w:val="afff6"/>
              <w:numPr>
                <w:ilvl w:val="0"/>
                <w:numId w:val="446"/>
              </w:numPr>
            </w:pPr>
            <w:r>
              <w:rPr>
                <w:rFonts w:hint="eastAsia"/>
              </w:rPr>
              <w:t>影響度</w:t>
            </w:r>
            <w:r>
              <w:t>：</w:t>
            </w:r>
          </w:p>
          <w:p w14:paraId="61C694E6" w14:textId="77777777" w:rsidR="00DA6570" w:rsidRDefault="00DA6570">
            <w:pPr>
              <w:pStyle w:val="afff6"/>
              <w:ind w:left="440"/>
            </w:pPr>
            <w:r w:rsidRPr="00D346F1">
              <w:rPr>
                <w:rFonts w:hint="eastAsia"/>
              </w:rPr>
              <w:t>在庫管理はビジネス運営において重要な部分を占めます。標準機能では不足するため、プラグインやカスタマイズが必要ですが、比較的容易に対応でき</w:t>
            </w:r>
            <w:r>
              <w:rPr>
                <w:rFonts w:hint="eastAsia"/>
              </w:rPr>
              <w:t>るため</w:t>
            </w:r>
            <w:r w:rsidRPr="00D346F1">
              <w:rPr>
                <w:rFonts w:hint="eastAsia"/>
              </w:rPr>
              <w:t>業務に大きな影響は与え</w:t>
            </w:r>
            <w:r>
              <w:rPr>
                <w:rFonts w:hint="eastAsia"/>
              </w:rPr>
              <w:t>ないと考えられます。</w:t>
            </w:r>
          </w:p>
          <w:p w14:paraId="1A4B1386" w14:textId="77777777" w:rsidR="00DA6570" w:rsidRDefault="00DA6570">
            <w:pPr>
              <w:pStyle w:val="afff6"/>
            </w:pPr>
          </w:p>
          <w:p w14:paraId="4D38B899" w14:textId="77777777" w:rsidR="00DA6570" w:rsidRDefault="00DA6570">
            <w:pPr>
              <w:pStyle w:val="afff8"/>
            </w:pPr>
            <w:r>
              <w:t>SaaSサービスBのギャップ</w:t>
            </w:r>
            <w:r>
              <w:rPr>
                <w:rFonts w:hint="eastAsia"/>
              </w:rPr>
              <w:t>：操作画面の複雑さ</w:t>
            </w:r>
          </w:p>
          <w:p w14:paraId="140E92E9" w14:textId="77777777" w:rsidR="00DA6570" w:rsidRDefault="00DA6570" w:rsidP="00892C01">
            <w:pPr>
              <w:pStyle w:val="afff6"/>
              <w:numPr>
                <w:ilvl w:val="0"/>
                <w:numId w:val="446"/>
              </w:numPr>
            </w:pPr>
            <w:r>
              <w:rPr>
                <w:rFonts w:hint="eastAsia"/>
              </w:rPr>
              <w:t>性質</w:t>
            </w:r>
            <w:r>
              <w:t>：プロセスの相違</w:t>
            </w:r>
          </w:p>
          <w:p w14:paraId="0E26B982" w14:textId="77777777" w:rsidR="00DA6570" w:rsidRDefault="00DA6570">
            <w:pPr>
              <w:pStyle w:val="afff6"/>
              <w:ind w:left="440"/>
            </w:pPr>
            <w:r>
              <w:t>SaaSサービスBは操作がやや複雑で、初心者にとっては学習コストが発生</w:t>
            </w:r>
            <w:r>
              <w:rPr>
                <w:rFonts w:hint="eastAsia"/>
              </w:rPr>
              <w:t>しますが</w:t>
            </w:r>
            <w:r>
              <w:t>、導入初期の対応で解決可能です。</w:t>
            </w:r>
          </w:p>
          <w:p w14:paraId="7EA760ED" w14:textId="77777777" w:rsidR="00DA6570" w:rsidRDefault="00DA6570" w:rsidP="00892C01">
            <w:pPr>
              <w:pStyle w:val="afff6"/>
              <w:numPr>
                <w:ilvl w:val="0"/>
                <w:numId w:val="446"/>
              </w:numPr>
            </w:pPr>
            <w:r>
              <w:rPr>
                <w:rFonts w:hint="eastAsia"/>
              </w:rPr>
              <w:t>影響度</w:t>
            </w:r>
            <w:r>
              <w:t>：</w:t>
            </w:r>
          </w:p>
          <w:p w14:paraId="763E66D8" w14:textId="77777777" w:rsidR="00DA6570" w:rsidRDefault="00DA6570">
            <w:pPr>
              <w:pStyle w:val="afff6"/>
              <w:ind w:left="440"/>
            </w:pPr>
            <w:r w:rsidRPr="00CD0AA8">
              <w:rPr>
                <w:rFonts w:hint="eastAsia"/>
              </w:rPr>
              <w:t>操作画面の複雑さは導入初期の学習コストを増加させ</w:t>
            </w:r>
            <w:r>
              <w:rPr>
                <w:rFonts w:hint="eastAsia"/>
              </w:rPr>
              <w:t>ますが</w:t>
            </w:r>
            <w:r w:rsidRPr="00CD0AA8">
              <w:rPr>
                <w:rFonts w:hint="eastAsia"/>
              </w:rPr>
              <w:t>、時間と</w:t>
            </w:r>
            <w:r>
              <w:rPr>
                <w:rFonts w:hint="eastAsia"/>
              </w:rPr>
              <w:t>研修</w:t>
            </w:r>
            <w:r w:rsidRPr="00CD0AA8">
              <w:rPr>
                <w:rFonts w:hint="eastAsia"/>
              </w:rPr>
              <w:t>によって解消</w:t>
            </w:r>
            <w:r>
              <w:rPr>
                <w:rFonts w:hint="eastAsia"/>
              </w:rPr>
              <w:t>できます</w:t>
            </w:r>
            <w:r w:rsidRPr="00CD0AA8">
              <w:rPr>
                <w:rFonts w:hint="eastAsia"/>
              </w:rPr>
              <w:t>。長期的には業務に大きな支障をきたさないため、影響度は低いと考えられます</w:t>
            </w:r>
            <w:r>
              <w:rPr>
                <w:rFonts w:hint="eastAsia"/>
              </w:rPr>
              <w:t>。</w:t>
            </w:r>
          </w:p>
          <w:p w14:paraId="52FC6B52" w14:textId="77777777" w:rsidR="00DA6570" w:rsidRDefault="00DA6570">
            <w:pPr>
              <w:pStyle w:val="afff6"/>
            </w:pPr>
          </w:p>
          <w:p w14:paraId="38AE168F" w14:textId="64B2908D" w:rsidR="00DA6570" w:rsidRDefault="00DA6570">
            <w:pPr>
              <w:pStyle w:val="afff8"/>
            </w:pPr>
            <w:r>
              <w:t>パッケージソフト</w:t>
            </w:r>
            <w:r w:rsidR="006631B9">
              <w:rPr>
                <w:rFonts w:hint="eastAsia"/>
              </w:rPr>
              <w:t>ウェア</w:t>
            </w:r>
            <w:r>
              <w:t>Cのギャップ</w:t>
            </w:r>
            <w:r>
              <w:rPr>
                <w:rFonts w:hint="eastAsia"/>
              </w:rPr>
              <w:t>：セキュリティ対応の不足</w:t>
            </w:r>
          </w:p>
          <w:p w14:paraId="09A449C3" w14:textId="77777777" w:rsidR="00DA6570" w:rsidRDefault="00DA6570" w:rsidP="00892C01">
            <w:pPr>
              <w:pStyle w:val="afff6"/>
              <w:numPr>
                <w:ilvl w:val="0"/>
                <w:numId w:val="446"/>
              </w:numPr>
            </w:pPr>
            <w:r>
              <w:rPr>
                <w:rFonts w:hint="eastAsia"/>
              </w:rPr>
              <w:t>性質</w:t>
            </w:r>
            <w:r>
              <w:t>：法規制への非対応</w:t>
            </w:r>
          </w:p>
          <w:p w14:paraId="7EAE8132" w14:textId="6CCA74E7" w:rsidR="00DA6570" w:rsidRDefault="00DA6570">
            <w:pPr>
              <w:pStyle w:val="afff6"/>
              <w:ind w:left="440"/>
            </w:pPr>
            <w:r>
              <w:t>パッケージソフト</w:t>
            </w:r>
            <w:r w:rsidR="006631B9">
              <w:rPr>
                <w:rFonts w:hint="eastAsia"/>
              </w:rPr>
              <w:t>ウェア</w:t>
            </w:r>
            <w:r>
              <w:t>CはPCI-DSS準拠のセキュリティ対策が不足しており、クレジットカード決済に対する対策が</w:t>
            </w:r>
            <w:r>
              <w:rPr>
                <w:rFonts w:hint="eastAsia"/>
              </w:rPr>
              <w:t>別途</w:t>
            </w:r>
            <w:r>
              <w:t>必要です。</w:t>
            </w:r>
          </w:p>
          <w:p w14:paraId="079F66AF" w14:textId="77777777" w:rsidR="00DA6570" w:rsidRDefault="00DA6570" w:rsidP="00892C01">
            <w:pPr>
              <w:pStyle w:val="afff6"/>
              <w:numPr>
                <w:ilvl w:val="0"/>
                <w:numId w:val="446"/>
              </w:numPr>
            </w:pPr>
            <w:r>
              <w:rPr>
                <w:rFonts w:hint="eastAsia"/>
              </w:rPr>
              <w:t>影響度</w:t>
            </w:r>
            <w:r>
              <w:t>：</w:t>
            </w:r>
          </w:p>
          <w:p w14:paraId="09330372" w14:textId="77777777" w:rsidR="00DA6570" w:rsidRPr="007759C7" w:rsidRDefault="00DA6570">
            <w:pPr>
              <w:pStyle w:val="afff6"/>
              <w:ind w:left="440"/>
            </w:pPr>
            <w:r w:rsidRPr="00CD0AA8">
              <w:t>セキュリティ対応の不足は</w:t>
            </w:r>
            <w:r>
              <w:rPr>
                <w:rFonts w:hint="eastAsia"/>
              </w:rPr>
              <w:t>、</w:t>
            </w:r>
            <w:r w:rsidRPr="00CD0AA8">
              <w:t>顧客情報の漏</w:t>
            </w:r>
            <w:r>
              <w:rPr>
                <w:rFonts w:hint="eastAsia"/>
              </w:rPr>
              <w:t>えい</w:t>
            </w:r>
            <w:r w:rsidRPr="00CD0AA8">
              <w:t>や法的な問題につながる可能性があ</w:t>
            </w:r>
            <w:r>
              <w:rPr>
                <w:rFonts w:hint="eastAsia"/>
              </w:rPr>
              <w:t>るため、</w:t>
            </w:r>
            <w:r w:rsidRPr="00CD0AA8">
              <w:t>ビジネス全体に強い影響を与え</w:t>
            </w:r>
            <w:r>
              <w:rPr>
                <w:rFonts w:hint="eastAsia"/>
              </w:rPr>
              <w:t>る可能性があると考えられます。</w:t>
            </w:r>
          </w:p>
        </w:tc>
      </w:tr>
    </w:tbl>
    <w:p w14:paraId="00B596D7" w14:textId="77777777" w:rsidR="00DA6570" w:rsidRDefault="00DA6570" w:rsidP="00DA6570">
      <w:pPr>
        <w:ind w:firstLineChars="0" w:firstLine="0"/>
      </w:pPr>
    </w:p>
    <w:p w14:paraId="51686190" w14:textId="77777777" w:rsidR="00DA6570" w:rsidRDefault="00DA6570" w:rsidP="00DA6570">
      <w:pPr>
        <w:pStyle w:val="8"/>
      </w:pPr>
      <w:r>
        <w:rPr>
          <w:rFonts w:hint="eastAsia"/>
        </w:rPr>
        <w:t>3-6.</w:t>
      </w:r>
      <w:r>
        <w:t>フィットの評価</w:t>
      </w:r>
    </w:p>
    <w:p w14:paraId="2C73B8A4" w14:textId="77777777" w:rsidR="00DA6570" w:rsidRDefault="00DA6570" w:rsidP="00DA6570">
      <w:r>
        <w:t>一致している部分（フィット）についても、適合度を評価します。単なる機能の有無だけでなく、使いやすさや効率性も考慮します。</w:t>
      </w:r>
    </w:p>
    <w:tbl>
      <w:tblPr>
        <w:tblStyle w:val="aa"/>
        <w:tblW w:w="0" w:type="auto"/>
        <w:tblLook w:val="04A0" w:firstRow="1" w:lastRow="0" w:firstColumn="1" w:lastColumn="0" w:noHBand="0" w:noVBand="1"/>
      </w:tblPr>
      <w:tblGrid>
        <w:gridCol w:w="10456"/>
      </w:tblGrid>
      <w:tr w:rsidR="00DA6570" w14:paraId="2254FA08" w14:textId="77777777">
        <w:tc>
          <w:tcPr>
            <w:tcW w:w="10456" w:type="dxa"/>
            <w:shd w:val="clear" w:color="auto" w:fill="215E99" w:themeFill="text2" w:themeFillTint="BF"/>
          </w:tcPr>
          <w:p w14:paraId="6E7F3D06" w14:textId="77777777" w:rsidR="00DA6570" w:rsidRDefault="00DA6570">
            <w:pPr>
              <w:pStyle w:val="aff0"/>
            </w:pPr>
            <w:r w:rsidRPr="00FE447F">
              <w:rPr>
                <w:rFonts w:hint="eastAsia"/>
              </w:rPr>
              <w:t>フィットの評価</w:t>
            </w:r>
            <w:r>
              <w:rPr>
                <w:rFonts w:hint="eastAsia"/>
              </w:rPr>
              <w:t>例</w:t>
            </w:r>
          </w:p>
        </w:tc>
      </w:tr>
      <w:tr w:rsidR="00DA6570" w14:paraId="79A1E5E2" w14:textId="77777777">
        <w:tc>
          <w:tcPr>
            <w:tcW w:w="10456" w:type="dxa"/>
          </w:tcPr>
          <w:p w14:paraId="3108B948" w14:textId="77777777" w:rsidR="00DA6570" w:rsidRDefault="00DA6570">
            <w:pPr>
              <w:pStyle w:val="afff8"/>
            </w:pPr>
            <w:r>
              <w:t>SaaSサービスAのフィット評価</w:t>
            </w:r>
          </w:p>
          <w:p w14:paraId="36B8D7B9" w14:textId="77777777" w:rsidR="00DA6570" w:rsidRDefault="00DA6570" w:rsidP="00892C01">
            <w:pPr>
              <w:pStyle w:val="afff6"/>
              <w:numPr>
                <w:ilvl w:val="0"/>
                <w:numId w:val="446"/>
              </w:numPr>
            </w:pPr>
            <w:r>
              <w:rPr>
                <w:rFonts w:hint="eastAsia"/>
              </w:rPr>
              <w:t>クレジットカード決済の統合</w:t>
            </w:r>
          </w:p>
          <w:p w14:paraId="53BF27F2" w14:textId="220D8E2B" w:rsidR="00DA6570" w:rsidRDefault="00DA6570">
            <w:pPr>
              <w:pStyle w:val="afff6"/>
              <w:ind w:left="440"/>
            </w:pPr>
            <w:r>
              <w:t>SaaSサービスAはPCI-DSS準拠であり、セキュリティ面での信頼性が高いです。クレジットカード決済の統合もスムーズで、安全かつ使いやすいシステムを提供しています。</w:t>
            </w:r>
          </w:p>
          <w:p w14:paraId="676C5D22" w14:textId="77777777" w:rsidR="00DA6570" w:rsidRDefault="00DA6570" w:rsidP="00892C01">
            <w:pPr>
              <w:pStyle w:val="afff6"/>
              <w:numPr>
                <w:ilvl w:val="0"/>
                <w:numId w:val="447"/>
              </w:numPr>
            </w:pPr>
            <w:r>
              <w:rPr>
                <w:rFonts w:hint="eastAsia"/>
              </w:rPr>
              <w:t>稼動率</w:t>
            </w:r>
          </w:p>
          <w:p w14:paraId="335FABAC" w14:textId="148186E8" w:rsidR="00DA6570" w:rsidRDefault="00DA6570">
            <w:pPr>
              <w:pStyle w:val="afff6"/>
              <w:ind w:left="440"/>
            </w:pPr>
            <w:r>
              <w:t>SaaSサービスAは99%以上の稼</w:t>
            </w:r>
            <w:r>
              <w:rPr>
                <w:rFonts w:hint="eastAsia"/>
              </w:rPr>
              <w:t>動</w:t>
            </w:r>
            <w:r>
              <w:t>率を誇り、安定した運用が可能です。ビジネスが途切れることなく継続でき</w:t>
            </w:r>
            <w:r>
              <w:rPr>
                <w:rFonts w:hint="eastAsia"/>
              </w:rPr>
              <w:t>ます。</w:t>
            </w:r>
          </w:p>
          <w:p w14:paraId="7849A685" w14:textId="77777777" w:rsidR="00DA6570" w:rsidRDefault="00DA6570" w:rsidP="00892C01">
            <w:pPr>
              <w:pStyle w:val="afff6"/>
              <w:numPr>
                <w:ilvl w:val="0"/>
                <w:numId w:val="447"/>
              </w:numPr>
            </w:pPr>
            <w:r>
              <w:rPr>
                <w:rFonts w:hint="eastAsia"/>
              </w:rPr>
              <w:t>操作画面の使いやすさ</w:t>
            </w:r>
          </w:p>
          <w:p w14:paraId="3C862FA2" w14:textId="77777777" w:rsidR="00DA6570" w:rsidRDefault="00DA6570">
            <w:pPr>
              <w:pStyle w:val="afff6"/>
              <w:ind w:left="440"/>
            </w:pPr>
            <w:r>
              <w:t>操作画面は非常に直感的で、初心者でも簡単に利用可能です。これにより、迅速な導入と運用が可能となります。</w:t>
            </w:r>
          </w:p>
          <w:p w14:paraId="02DE2250" w14:textId="77777777" w:rsidR="00DA6570" w:rsidRDefault="00DA6570">
            <w:pPr>
              <w:pStyle w:val="afff6"/>
            </w:pPr>
          </w:p>
          <w:p w14:paraId="1ED6FCFB" w14:textId="77777777" w:rsidR="00DA6570" w:rsidRDefault="00DA6570">
            <w:pPr>
              <w:pStyle w:val="afff8"/>
            </w:pPr>
            <w:r>
              <w:t>SaaSサービスBのフィット評価</w:t>
            </w:r>
          </w:p>
          <w:p w14:paraId="38B3D937" w14:textId="77777777" w:rsidR="00DA6570" w:rsidRDefault="00DA6570" w:rsidP="00892C01">
            <w:pPr>
              <w:pStyle w:val="afff6"/>
              <w:numPr>
                <w:ilvl w:val="0"/>
                <w:numId w:val="448"/>
              </w:numPr>
            </w:pPr>
            <w:r>
              <w:rPr>
                <w:rFonts w:hint="eastAsia"/>
              </w:rPr>
              <w:t>在庫管理</w:t>
            </w:r>
          </w:p>
          <w:p w14:paraId="46D803E4" w14:textId="782D739A" w:rsidR="00DA6570" w:rsidRDefault="00DA6570">
            <w:pPr>
              <w:pStyle w:val="afff6"/>
              <w:ind w:left="440"/>
            </w:pPr>
            <w:r>
              <w:t>SaaSサービスBは強力な在庫管理機能を持っており、大量の商品を扱う際に効率的な管理が可能です。この機能は、標準で十分なレベルに達しています。</w:t>
            </w:r>
          </w:p>
          <w:p w14:paraId="681A2601" w14:textId="77777777" w:rsidR="00DA6570" w:rsidRDefault="00DA6570" w:rsidP="00892C01">
            <w:pPr>
              <w:pStyle w:val="afff6"/>
              <w:numPr>
                <w:ilvl w:val="0"/>
                <w:numId w:val="448"/>
              </w:numPr>
            </w:pPr>
            <w:r>
              <w:rPr>
                <w:rFonts w:hint="eastAsia"/>
              </w:rPr>
              <w:t>クレジットカード決済の統合</w:t>
            </w:r>
          </w:p>
          <w:p w14:paraId="464B9A0C" w14:textId="14A045C6" w:rsidR="00DA6570" w:rsidRDefault="00DA6570">
            <w:pPr>
              <w:pStyle w:val="afff6"/>
              <w:ind w:left="440"/>
            </w:pPr>
            <w:r>
              <w:t>SaaSサービスBもPCI-DSSに準拠しており、決済機能が安全に統合されています。法規制対応も含め、安心して利用できる環境が整っています。</w:t>
            </w:r>
          </w:p>
          <w:p w14:paraId="5D6199EC" w14:textId="77777777" w:rsidR="00DA6570" w:rsidRDefault="00DA6570" w:rsidP="00892C01">
            <w:pPr>
              <w:pStyle w:val="afff6"/>
              <w:numPr>
                <w:ilvl w:val="0"/>
                <w:numId w:val="448"/>
              </w:numPr>
            </w:pPr>
            <w:r>
              <w:rPr>
                <w:rFonts w:hint="eastAsia"/>
              </w:rPr>
              <w:t>稼動率</w:t>
            </w:r>
          </w:p>
          <w:p w14:paraId="045ACB3B" w14:textId="77777777" w:rsidR="00DA6570" w:rsidRDefault="00DA6570">
            <w:pPr>
              <w:pStyle w:val="afff6"/>
              <w:ind w:left="440"/>
            </w:pPr>
            <w:r>
              <w:t>99%以上の稼</w:t>
            </w:r>
            <w:r>
              <w:rPr>
                <w:rFonts w:hint="eastAsia"/>
              </w:rPr>
              <w:t>動</w:t>
            </w:r>
            <w:r>
              <w:t>率を持っており、ビジネスの安定運用が確保されています。システムの信頼性が高く、長期的な運用に適しています。</w:t>
            </w:r>
          </w:p>
          <w:p w14:paraId="2A333767" w14:textId="77777777" w:rsidR="00DA6570" w:rsidRDefault="00DA6570">
            <w:pPr>
              <w:pStyle w:val="afff6"/>
              <w:ind w:left="440"/>
            </w:pPr>
          </w:p>
          <w:p w14:paraId="09E14143" w14:textId="209E0FA5" w:rsidR="00DA6570" w:rsidRDefault="00DA6570">
            <w:pPr>
              <w:pStyle w:val="afff8"/>
              <w:rPr>
                <w:b w:val="0"/>
                <w:bCs w:val="0"/>
              </w:rPr>
            </w:pPr>
            <w:r>
              <w:t>パッケージソフト</w:t>
            </w:r>
            <w:r w:rsidR="009874DB">
              <w:rPr>
                <w:rFonts w:hint="eastAsia"/>
              </w:rPr>
              <w:t>ウェア</w:t>
            </w:r>
            <w:r>
              <w:t>Cのフィット評価</w:t>
            </w:r>
          </w:p>
          <w:p w14:paraId="21916ED3" w14:textId="77777777" w:rsidR="00DA6570" w:rsidRDefault="00DA6570" w:rsidP="00892C01">
            <w:pPr>
              <w:pStyle w:val="afff6"/>
              <w:numPr>
                <w:ilvl w:val="0"/>
                <w:numId w:val="448"/>
              </w:numPr>
            </w:pPr>
            <w:r w:rsidRPr="0072357B">
              <w:t>ECサイト構築</w:t>
            </w:r>
          </w:p>
          <w:p w14:paraId="5B6098C7" w14:textId="4C8EE791" w:rsidR="00DA6570" w:rsidRDefault="00DA6570">
            <w:pPr>
              <w:pStyle w:val="afff6"/>
              <w:ind w:left="440"/>
            </w:pPr>
            <w:r>
              <w:t>パッケージソフト</w:t>
            </w:r>
            <w:r w:rsidR="009874DB">
              <w:rPr>
                <w:rFonts w:hint="eastAsia"/>
              </w:rPr>
              <w:t>ウェア</w:t>
            </w:r>
            <w:r>
              <w:t>C</w:t>
            </w:r>
            <w:r w:rsidRPr="0072357B">
              <w:t>はシンプルで使いやすいインターフェースを提供しており、短期間でのサイト構築が可能です。特に中小企業に向いており、導入コストが低いのも魅力です。</w:t>
            </w:r>
          </w:p>
          <w:p w14:paraId="23D1EFD3" w14:textId="77777777" w:rsidR="00DA6570" w:rsidRDefault="00DA6570" w:rsidP="00892C01">
            <w:pPr>
              <w:pStyle w:val="afff6"/>
              <w:numPr>
                <w:ilvl w:val="0"/>
                <w:numId w:val="448"/>
              </w:numPr>
            </w:pPr>
            <w:r>
              <w:rPr>
                <w:rFonts w:hint="eastAsia"/>
              </w:rPr>
              <w:t>稼動率</w:t>
            </w:r>
          </w:p>
          <w:p w14:paraId="7D544C82" w14:textId="13FBC707" w:rsidR="00DA6570" w:rsidRDefault="00DA6570">
            <w:pPr>
              <w:pStyle w:val="afff6"/>
              <w:ind w:left="440"/>
            </w:pPr>
            <w:r>
              <w:t>パッケージソフト</w:t>
            </w:r>
            <w:r w:rsidR="00B905C4">
              <w:rPr>
                <w:rFonts w:hint="eastAsia"/>
              </w:rPr>
              <w:t>ウェア</w:t>
            </w:r>
            <w:r>
              <w:t>Cも99%以上の稼</w:t>
            </w:r>
            <w:r>
              <w:rPr>
                <w:rFonts w:hint="eastAsia"/>
              </w:rPr>
              <w:t>動</w:t>
            </w:r>
            <w:r>
              <w:t>率を誇りますが、大規模運用には適さない場合があります。小規模運用には十分な安定性があります。</w:t>
            </w:r>
          </w:p>
          <w:p w14:paraId="26081FE6" w14:textId="77777777" w:rsidR="00DA6570" w:rsidRDefault="00DA6570" w:rsidP="00892C01">
            <w:pPr>
              <w:pStyle w:val="afff6"/>
              <w:numPr>
                <w:ilvl w:val="0"/>
                <w:numId w:val="448"/>
              </w:numPr>
            </w:pPr>
            <w:r>
              <w:rPr>
                <w:rFonts w:hint="eastAsia"/>
              </w:rPr>
              <w:t>操作画面の使いやすさ</w:t>
            </w:r>
          </w:p>
          <w:p w14:paraId="20BC7A05" w14:textId="7BA8E502" w:rsidR="00DA6570" w:rsidRPr="00115442" w:rsidRDefault="00DA6570">
            <w:pPr>
              <w:pStyle w:val="afff6"/>
              <w:ind w:left="440"/>
            </w:pPr>
            <w:r>
              <w:t>パッケージソフト</w:t>
            </w:r>
            <w:r w:rsidR="00B905C4">
              <w:rPr>
                <w:rFonts w:hint="eastAsia"/>
              </w:rPr>
              <w:t>ウェア</w:t>
            </w:r>
            <w:r>
              <w:t>Cは非常にシンプルな操作画面を提供しており、初心者でも簡単に利用できます。低コストで迅速な運用が可能です。</w:t>
            </w:r>
          </w:p>
        </w:tc>
      </w:tr>
    </w:tbl>
    <w:p w14:paraId="52FD07A9" w14:textId="77777777" w:rsidR="00DA6570" w:rsidRDefault="00DA6570" w:rsidP="00DA6570">
      <w:pPr>
        <w:ind w:firstLineChars="0" w:firstLine="0"/>
      </w:pPr>
    </w:p>
    <w:p w14:paraId="501BC246" w14:textId="77777777" w:rsidR="00DA6570" w:rsidRDefault="00DA6570" w:rsidP="00DA6570">
      <w:pPr>
        <w:pStyle w:val="8"/>
      </w:pPr>
      <w:r>
        <w:rPr>
          <w:rFonts w:hint="eastAsia"/>
        </w:rPr>
        <w:t>3-7.</w:t>
      </w:r>
      <w:r>
        <w:t>結果の文書化</w:t>
      </w:r>
    </w:p>
    <w:p w14:paraId="53F8D623" w14:textId="77777777" w:rsidR="00DA6570" w:rsidRDefault="00DA6570" w:rsidP="00DA6570">
      <w:r w:rsidRPr="00607CBA">
        <w:t>比較結果を詳細に文書化します。フィットとギャップの両方について、具体的な説明を記載します。</w:t>
      </w:r>
    </w:p>
    <w:tbl>
      <w:tblPr>
        <w:tblStyle w:val="aa"/>
        <w:tblW w:w="0" w:type="auto"/>
        <w:tblLook w:val="04A0" w:firstRow="1" w:lastRow="0" w:firstColumn="1" w:lastColumn="0" w:noHBand="0" w:noVBand="1"/>
      </w:tblPr>
      <w:tblGrid>
        <w:gridCol w:w="10456"/>
      </w:tblGrid>
      <w:tr w:rsidR="00DA6570" w14:paraId="720CAFF1" w14:textId="77777777">
        <w:tc>
          <w:tcPr>
            <w:tcW w:w="10456" w:type="dxa"/>
            <w:shd w:val="clear" w:color="auto" w:fill="215E99" w:themeFill="text2" w:themeFillTint="BF"/>
          </w:tcPr>
          <w:p w14:paraId="0C3BED56" w14:textId="77777777" w:rsidR="00DA6570" w:rsidRDefault="00DA6570">
            <w:pPr>
              <w:pStyle w:val="aff0"/>
            </w:pPr>
            <w:r>
              <w:rPr>
                <w:rFonts w:hint="eastAsia"/>
              </w:rPr>
              <w:t>結果の文書化例</w:t>
            </w:r>
          </w:p>
        </w:tc>
      </w:tr>
      <w:tr w:rsidR="00DA6570" w14:paraId="699A6586" w14:textId="77777777">
        <w:tc>
          <w:tcPr>
            <w:tcW w:w="10456" w:type="dxa"/>
          </w:tcPr>
          <w:p w14:paraId="6BC69720" w14:textId="77777777" w:rsidR="00DA6570" w:rsidRDefault="00DA6570">
            <w:pPr>
              <w:pStyle w:val="afff8"/>
            </w:pPr>
            <w:r>
              <w:t>SaaSサービスAの結果</w:t>
            </w:r>
          </w:p>
          <w:p w14:paraId="3CA09A17" w14:textId="77777777" w:rsidR="00DA6570" w:rsidRDefault="00DA6570" w:rsidP="00892C01">
            <w:pPr>
              <w:pStyle w:val="afff6"/>
              <w:numPr>
                <w:ilvl w:val="0"/>
                <w:numId w:val="609"/>
              </w:numPr>
            </w:pPr>
            <w:r>
              <w:rPr>
                <w:rFonts w:hint="eastAsia"/>
              </w:rPr>
              <w:t>フィット：</w:t>
            </w:r>
            <w:r>
              <w:t>SaaSサービスAは、重要度の高い要件であるクレジットカード決済の統合、セキュリティ（PCI-DSS準拠）、法規制対応、そして稼</w:t>
            </w:r>
            <w:r>
              <w:rPr>
                <w:rFonts w:hint="eastAsia"/>
              </w:rPr>
              <w:t>動</w:t>
            </w:r>
            <w:r>
              <w:t>率99%以上をすべて満たしています。また、操作画面の使いやすさも完全一致しており、操作に慣れていないスタッフでも扱いやすいです。</w:t>
            </w:r>
          </w:p>
          <w:p w14:paraId="78443ABF" w14:textId="77777777" w:rsidR="00DA6570" w:rsidRDefault="00DA6570" w:rsidP="00892C01">
            <w:pPr>
              <w:pStyle w:val="afff6"/>
              <w:numPr>
                <w:ilvl w:val="0"/>
                <w:numId w:val="609"/>
              </w:numPr>
            </w:pPr>
            <w:r>
              <w:rPr>
                <w:rFonts w:hint="eastAsia"/>
              </w:rPr>
              <w:t>ギャップ：</w:t>
            </w:r>
            <w:r>
              <w:t>在庫管理機能については一部カスタマイズが必要であり、標準機能では自社の要件を完全に満たしません。カスタマイズにより、初期導入コストやシステム設定に追加の手間がかかる可能性があります。</w:t>
            </w:r>
          </w:p>
          <w:p w14:paraId="6C8E9BC8" w14:textId="77777777" w:rsidR="00DA6570" w:rsidRDefault="00DA6570">
            <w:pPr>
              <w:pStyle w:val="afff6"/>
            </w:pPr>
          </w:p>
          <w:p w14:paraId="35FB4529" w14:textId="77777777" w:rsidR="00DA6570" w:rsidRDefault="00DA6570">
            <w:pPr>
              <w:pStyle w:val="afff8"/>
            </w:pPr>
            <w:r>
              <w:t>SaaSサービスBの結果</w:t>
            </w:r>
          </w:p>
          <w:p w14:paraId="03991954" w14:textId="77777777" w:rsidR="00DA6570" w:rsidRDefault="00DA6570" w:rsidP="00892C01">
            <w:pPr>
              <w:pStyle w:val="afff6"/>
              <w:numPr>
                <w:ilvl w:val="0"/>
                <w:numId w:val="610"/>
              </w:numPr>
            </w:pPr>
            <w:r>
              <w:rPr>
                <w:rFonts w:hint="eastAsia"/>
              </w:rPr>
              <w:t>フィット：</w:t>
            </w:r>
            <w:r>
              <w:t>SaaSサービスBは、在庫管理、顧客管理、配送管理の各プロセスにおいて高い適合度を示しており、特に中小企業の実務に即した機能が充実しています。重要度の高いセキュリティや法規制対応も完全一致しており、安心して導入できます。稼</w:t>
            </w:r>
            <w:r>
              <w:rPr>
                <w:rFonts w:hint="eastAsia"/>
              </w:rPr>
              <w:t>動</w:t>
            </w:r>
            <w:r>
              <w:t>率も高く、パフォーマンス面でも良好です。</w:t>
            </w:r>
          </w:p>
          <w:p w14:paraId="236D606B" w14:textId="77777777" w:rsidR="00DA6570" w:rsidRDefault="00DA6570" w:rsidP="00892C01">
            <w:pPr>
              <w:pStyle w:val="afff6"/>
              <w:numPr>
                <w:ilvl w:val="0"/>
                <w:numId w:val="610"/>
              </w:numPr>
            </w:pPr>
            <w:r>
              <w:rPr>
                <w:rFonts w:hint="eastAsia"/>
              </w:rPr>
              <w:t>ギャップ</w:t>
            </w:r>
            <w:r>
              <w:t>：操作画面の使いやすさについては、初心者にとってはやや複雑で、導入時にトレーニングが必要となります。ただし、業務に大きな支障はないと考えられます。</w:t>
            </w:r>
          </w:p>
          <w:p w14:paraId="3618A57D" w14:textId="77777777" w:rsidR="00DA6570" w:rsidRDefault="00DA6570">
            <w:pPr>
              <w:pStyle w:val="afff8"/>
            </w:pPr>
          </w:p>
          <w:p w14:paraId="6A918439" w14:textId="2F9A59BA" w:rsidR="00DA6570" w:rsidRDefault="00DA6570">
            <w:pPr>
              <w:pStyle w:val="afff8"/>
            </w:pPr>
            <w:r>
              <w:t>パッケージソフト</w:t>
            </w:r>
            <w:r w:rsidR="003972FD">
              <w:rPr>
                <w:rFonts w:hint="eastAsia"/>
              </w:rPr>
              <w:t>ウェア</w:t>
            </w:r>
            <w:r>
              <w:t>Cの結果</w:t>
            </w:r>
          </w:p>
          <w:p w14:paraId="6B8A7A69" w14:textId="66AC5BDC" w:rsidR="00DA6570" w:rsidRPr="00C077F2" w:rsidRDefault="00DA6570" w:rsidP="00892C01">
            <w:pPr>
              <w:pStyle w:val="afff6"/>
              <w:numPr>
                <w:ilvl w:val="0"/>
                <w:numId w:val="611"/>
              </w:numPr>
            </w:pPr>
            <w:r w:rsidRPr="00C077F2">
              <w:rPr>
                <w:rFonts w:hint="eastAsia"/>
              </w:rPr>
              <w:t>フィット：</w:t>
            </w:r>
            <w:r w:rsidRPr="00C077F2">
              <w:t>パッケージソフト</w:t>
            </w:r>
            <w:r w:rsidR="003972FD">
              <w:rPr>
                <w:rFonts w:hint="eastAsia"/>
              </w:rPr>
              <w:t>ウェア</w:t>
            </w:r>
            <w:r w:rsidRPr="00C077F2">
              <w:t>Cは、導入コストが非常に低く、簡単にECサイトを構築できるため、迅速にオンライン販売を開始したい企業には適しています。操作画面の使いやすさにおいても高い評価を受けており、特にITに不慣れなスタッフでも容易に操作でき</w:t>
            </w:r>
            <w:r w:rsidRPr="00C077F2">
              <w:rPr>
                <w:rFonts w:hint="eastAsia"/>
              </w:rPr>
              <w:t>ます。</w:t>
            </w:r>
          </w:p>
          <w:p w14:paraId="3A870A14" w14:textId="77777777" w:rsidR="00DA6570" w:rsidRPr="00607CBA" w:rsidRDefault="00DA6570" w:rsidP="00892C01">
            <w:pPr>
              <w:pStyle w:val="afff6"/>
              <w:numPr>
                <w:ilvl w:val="0"/>
                <w:numId w:val="611"/>
              </w:numPr>
            </w:pPr>
            <w:r w:rsidRPr="00C077F2">
              <w:rPr>
                <w:rFonts w:hint="eastAsia"/>
              </w:rPr>
              <w:t>ギャップ</w:t>
            </w:r>
            <w:r>
              <w:t>：</w:t>
            </w:r>
            <w:r w:rsidRPr="00C077F2">
              <w:t>大きな</w:t>
            </w:r>
            <w:r w:rsidRPr="00C077F2">
              <w:rPr>
                <w:rFonts w:hint="eastAsia"/>
              </w:rPr>
              <w:t>ギャップ</w:t>
            </w:r>
            <w:r w:rsidRPr="00C077F2">
              <w:t>は、セキュリティ要件が不十分な点です。特に、PCI-DSS準拠が不足しているため、クレジットカード決済を安全に運用するためには追加のセキュリティ対策が必須となります。また、配送管理や在庫管理の一部機能が標準では不足しており、カスタマイズが必要です。初期の導入コストが低い反面、長期的には追加コストが発生するリスクがあります。</w:t>
            </w:r>
          </w:p>
        </w:tc>
      </w:tr>
    </w:tbl>
    <w:p w14:paraId="6335B1B9" w14:textId="77777777" w:rsidR="00DA6570" w:rsidRPr="006A1C63" w:rsidRDefault="00DA6570" w:rsidP="00DA6570">
      <w:pPr>
        <w:ind w:firstLineChars="0" w:firstLine="0"/>
      </w:pPr>
    </w:p>
    <w:p w14:paraId="1DF00391" w14:textId="77777777" w:rsidR="00DA6570" w:rsidRDefault="00DA6570" w:rsidP="00DA6570">
      <w:pPr>
        <w:pStyle w:val="8"/>
      </w:pPr>
      <w:r>
        <w:rPr>
          <w:rFonts w:hint="eastAsia"/>
        </w:rPr>
        <w:t>3-8.</w:t>
      </w:r>
      <w:r>
        <w:t>視覚化（</w:t>
      </w:r>
      <w:r>
        <w:rPr>
          <w:rFonts w:hint="eastAsia"/>
        </w:rPr>
        <w:t>必要があれば実施する</w:t>
      </w:r>
      <w:r>
        <w:t>）</w:t>
      </w:r>
    </w:p>
    <w:p w14:paraId="1BC580BC" w14:textId="77777777" w:rsidR="00DA6570" w:rsidRDefault="00DA6570" w:rsidP="00DA6570">
      <w:r>
        <w:rPr>
          <w:rFonts w:hint="eastAsia"/>
        </w:rPr>
        <w:t>必要に応じて</w:t>
      </w:r>
      <w:r>
        <w:t>結果をグラフや図表で表現し、全体像を把握しやすくします。例えば、ヒートマップやレーダーチャートなどを使用します。</w:t>
      </w:r>
    </w:p>
    <w:p w14:paraId="02E86279" w14:textId="77777777" w:rsidR="00DA6570" w:rsidRDefault="00DA6570" w:rsidP="00DA6570"/>
    <w:p w14:paraId="28167BF3" w14:textId="77777777" w:rsidR="00DA6570" w:rsidRDefault="00DA6570" w:rsidP="00DA6570">
      <w:pPr>
        <w:pStyle w:val="8"/>
      </w:pPr>
      <w:r>
        <w:rPr>
          <w:rFonts w:hint="eastAsia"/>
        </w:rPr>
        <w:t>3-9.</w:t>
      </w:r>
      <w:r>
        <w:t>要件の再検討</w:t>
      </w:r>
    </w:p>
    <w:p w14:paraId="019DD168" w14:textId="77777777" w:rsidR="00DA6570" w:rsidRDefault="00DA6570" w:rsidP="00DA6570">
      <w:r>
        <w:t>分析結果に基づき、組織の要件自体の妥当性を再検討します。場合によっては、要件の修正や優先順位の変更を行います。</w:t>
      </w:r>
    </w:p>
    <w:tbl>
      <w:tblPr>
        <w:tblStyle w:val="aa"/>
        <w:tblW w:w="0" w:type="auto"/>
        <w:tblLook w:val="04A0" w:firstRow="1" w:lastRow="0" w:firstColumn="1" w:lastColumn="0" w:noHBand="0" w:noVBand="1"/>
      </w:tblPr>
      <w:tblGrid>
        <w:gridCol w:w="10456"/>
      </w:tblGrid>
      <w:tr w:rsidR="00DA6570" w14:paraId="5C63EAED" w14:textId="77777777">
        <w:tc>
          <w:tcPr>
            <w:tcW w:w="10456" w:type="dxa"/>
            <w:shd w:val="clear" w:color="auto" w:fill="215E99" w:themeFill="text2" w:themeFillTint="BF"/>
          </w:tcPr>
          <w:p w14:paraId="1E7728C6" w14:textId="77777777" w:rsidR="00DA6570" w:rsidRPr="00216D6F" w:rsidRDefault="00DA6570">
            <w:pPr>
              <w:pStyle w:val="aff0"/>
            </w:pPr>
            <w:r w:rsidRPr="00F923EC">
              <w:rPr>
                <w:rFonts w:hint="eastAsia"/>
              </w:rPr>
              <w:t>要件</w:t>
            </w:r>
            <w:r>
              <w:rPr>
                <w:rFonts w:hint="eastAsia"/>
              </w:rPr>
              <w:t>の</w:t>
            </w:r>
            <w:r w:rsidRPr="00F923EC">
              <w:rPr>
                <w:rFonts w:hint="eastAsia"/>
              </w:rPr>
              <w:t>再検討</w:t>
            </w:r>
            <w:r>
              <w:rPr>
                <w:rFonts w:hint="eastAsia"/>
              </w:rPr>
              <w:t>例</w:t>
            </w:r>
          </w:p>
        </w:tc>
      </w:tr>
      <w:tr w:rsidR="00DA6570" w14:paraId="148215FE" w14:textId="77777777">
        <w:tc>
          <w:tcPr>
            <w:tcW w:w="10456" w:type="dxa"/>
          </w:tcPr>
          <w:p w14:paraId="003877E1" w14:textId="061866DD" w:rsidR="00DA6570" w:rsidRDefault="00DA6570">
            <w:pPr>
              <w:pStyle w:val="afff8"/>
            </w:pPr>
            <w:r>
              <w:rPr>
                <w:rFonts w:hint="eastAsia"/>
              </w:rPr>
              <w:t>要件</w:t>
            </w:r>
            <w:r>
              <w:t>1</w:t>
            </w:r>
            <w:r w:rsidR="006C5294">
              <w:rPr>
                <w:rFonts w:hint="eastAsia"/>
              </w:rPr>
              <w:t>:</w:t>
            </w:r>
            <w:r>
              <w:t>ECサイトを構築し、実店舗外の顧客にもアプローチできるようにする</w:t>
            </w:r>
            <w:r>
              <w:rPr>
                <w:rFonts w:hint="eastAsia"/>
              </w:rPr>
              <w:t>。</w:t>
            </w:r>
          </w:p>
          <w:p w14:paraId="115BB295" w14:textId="29006597" w:rsidR="00DA6570" w:rsidRDefault="00DA6570">
            <w:pPr>
              <w:pStyle w:val="afff6"/>
            </w:pPr>
            <w:r>
              <w:rPr>
                <w:rFonts w:hint="eastAsia"/>
              </w:rPr>
              <w:t>分析結果の確認：</w:t>
            </w:r>
            <w:r>
              <w:t>SaaSサービスA、SaaSサービスB、パッケージソフト</w:t>
            </w:r>
            <w:r w:rsidR="009554AE">
              <w:rPr>
                <w:rFonts w:hint="eastAsia"/>
              </w:rPr>
              <w:t>ウェア</w:t>
            </w:r>
            <w:r>
              <w:t>C</w:t>
            </w:r>
            <w:r>
              <w:rPr>
                <w:rFonts w:hint="eastAsia"/>
              </w:rPr>
              <w:t>すべ</w:t>
            </w:r>
            <w:r>
              <w:t>てがECサイト構築要件に対して完全一致しており、特に問題がないことが確認</w:t>
            </w:r>
            <w:r>
              <w:rPr>
                <w:rFonts w:hint="eastAsia"/>
              </w:rPr>
              <w:t>できます。</w:t>
            </w:r>
          </w:p>
          <w:p w14:paraId="05DEA852" w14:textId="77777777" w:rsidR="00DA6570" w:rsidRDefault="00DA6570">
            <w:pPr>
              <w:pStyle w:val="afff6"/>
            </w:pPr>
            <w:r>
              <w:rPr>
                <w:rFonts w:hint="eastAsia"/>
              </w:rPr>
              <w:t>再検討の必要性</w:t>
            </w:r>
            <w:r>
              <w:t>：</w:t>
            </w:r>
            <w:r>
              <w:rPr>
                <w:rFonts w:hint="eastAsia"/>
              </w:rPr>
              <w:t>なし</w:t>
            </w:r>
          </w:p>
          <w:p w14:paraId="49EBF762" w14:textId="77777777" w:rsidR="00DA6570" w:rsidRDefault="00DA6570">
            <w:pPr>
              <w:pStyle w:val="afff6"/>
            </w:pPr>
          </w:p>
          <w:p w14:paraId="7C7E5354" w14:textId="66E2EACA" w:rsidR="00DA6570" w:rsidRDefault="00DA6570">
            <w:pPr>
              <w:pStyle w:val="afff8"/>
            </w:pPr>
            <w:r>
              <w:rPr>
                <w:rFonts w:hint="eastAsia"/>
              </w:rPr>
              <w:t>要件</w:t>
            </w:r>
            <w:r>
              <w:t>2</w:t>
            </w:r>
            <w:r w:rsidR="006C5294">
              <w:rPr>
                <w:rFonts w:hint="eastAsia"/>
              </w:rPr>
              <w:t>:</w:t>
            </w:r>
            <w:r>
              <w:t>在庫管理、注文管理、配送管理を一元化する</w:t>
            </w:r>
          </w:p>
          <w:p w14:paraId="154FC30A" w14:textId="64D390BC" w:rsidR="00DA6570" w:rsidRDefault="00DA6570">
            <w:pPr>
              <w:pStyle w:val="afff6"/>
            </w:pPr>
            <w:r>
              <w:rPr>
                <w:rFonts w:hint="eastAsia"/>
              </w:rPr>
              <w:t>分析結果の確認：</w:t>
            </w:r>
            <w:r>
              <w:t>SaaSサービスAとパッケージソフト</w:t>
            </w:r>
            <w:r w:rsidR="009554AE">
              <w:rPr>
                <w:rFonts w:hint="eastAsia"/>
              </w:rPr>
              <w:t>ウェア</w:t>
            </w:r>
            <w:r>
              <w:t>Cは在庫管理や配送管理</w:t>
            </w:r>
            <w:r>
              <w:rPr>
                <w:rFonts w:hint="eastAsia"/>
              </w:rPr>
              <w:t>が</w:t>
            </w:r>
            <w:r>
              <w:t>部分一致</w:t>
            </w:r>
            <w:r>
              <w:rPr>
                <w:rFonts w:hint="eastAsia"/>
              </w:rPr>
              <w:t>であり</w:t>
            </w:r>
            <w:r>
              <w:t>、一部カスタマイズや追加機能が必要です。SaaSサービスBは完全に一致しています。</w:t>
            </w:r>
          </w:p>
          <w:p w14:paraId="2FFA247C" w14:textId="29CB3FEE" w:rsidR="00DA6570" w:rsidRDefault="00DA6570">
            <w:pPr>
              <w:pStyle w:val="afff6"/>
            </w:pPr>
            <w:r>
              <w:rPr>
                <w:rFonts w:hint="eastAsia"/>
              </w:rPr>
              <w:t>再検討の必要性：</w:t>
            </w:r>
            <w:r>
              <w:t>在庫管理や配送管理の重要度</w:t>
            </w:r>
            <w:r>
              <w:rPr>
                <w:rFonts w:hint="eastAsia"/>
              </w:rPr>
              <w:t>は</w:t>
            </w:r>
            <w:r>
              <w:t>高いため、SaaSサービスAやパッケージソフト</w:t>
            </w:r>
            <w:r w:rsidR="009554AE">
              <w:rPr>
                <w:rFonts w:hint="eastAsia"/>
              </w:rPr>
              <w:t>ウェア</w:t>
            </w:r>
            <w:r>
              <w:t>Cを選ぶ場合にはカスタマイズや追加機能導入の検討が必要です。要件自体は妥当ですが、システム選定時にはこれらの要件の優先順位を高く維持するべきです。</w:t>
            </w:r>
          </w:p>
          <w:p w14:paraId="2A567853" w14:textId="77777777" w:rsidR="00DA6570" w:rsidRDefault="00DA6570">
            <w:pPr>
              <w:pStyle w:val="afff6"/>
            </w:pPr>
          </w:p>
          <w:p w14:paraId="5252C25F" w14:textId="4AF997AE" w:rsidR="00DA6570" w:rsidRDefault="00DA6570">
            <w:pPr>
              <w:pStyle w:val="afff8"/>
            </w:pPr>
            <w:r>
              <w:rPr>
                <w:rFonts w:hint="eastAsia"/>
              </w:rPr>
              <w:t>要件</w:t>
            </w:r>
            <w:r>
              <w:t>3</w:t>
            </w:r>
            <w:r w:rsidR="006C5294">
              <w:rPr>
                <w:rFonts w:hint="eastAsia"/>
              </w:rPr>
              <w:t>:</w:t>
            </w:r>
            <w:r>
              <w:t>ECサイトにはクレジットカード決済機能を追加し、オンラインでも安全な決済を行えるようにする</w:t>
            </w:r>
          </w:p>
          <w:p w14:paraId="4BF79585" w14:textId="11382D7E" w:rsidR="00DA6570" w:rsidRDefault="00DA6570">
            <w:pPr>
              <w:pStyle w:val="afff6"/>
            </w:pPr>
            <w:r>
              <w:rPr>
                <w:rFonts w:hint="eastAsia"/>
              </w:rPr>
              <w:t>分析結果の確認：</w:t>
            </w:r>
            <w:r>
              <w:t>SaaSサービスAとSaaSサービスBはクレジットカード決済に完全一致していますが、パッケージソフト</w:t>
            </w:r>
            <w:r w:rsidR="009554AE">
              <w:rPr>
                <w:rFonts w:hint="eastAsia"/>
              </w:rPr>
              <w:t>ウェア</w:t>
            </w:r>
            <w:r>
              <w:t>Cを選択する場合には追加のセキュリティ対策が必要となります。</w:t>
            </w:r>
          </w:p>
          <w:p w14:paraId="742FF571" w14:textId="67D7B346" w:rsidR="00DA6570" w:rsidRDefault="00DA6570">
            <w:pPr>
              <w:pStyle w:val="afff6"/>
            </w:pPr>
            <w:r>
              <w:rPr>
                <w:rFonts w:hint="eastAsia"/>
              </w:rPr>
              <w:t>再検討の必要性：</w:t>
            </w:r>
            <w:r>
              <w:t>SaaSサービスAとSaaSサービスBは必要ありません。パッケージソフト</w:t>
            </w:r>
            <w:r w:rsidR="009554AE">
              <w:rPr>
                <w:rFonts w:hint="eastAsia"/>
              </w:rPr>
              <w:t>ウェア</w:t>
            </w:r>
            <w:r>
              <w:t>Cを選択する場合は追加のセキュリティコストを考慮する必要があります。</w:t>
            </w:r>
          </w:p>
          <w:p w14:paraId="6EE7DFFE" w14:textId="77777777" w:rsidR="00DA6570" w:rsidRDefault="00DA6570">
            <w:pPr>
              <w:pStyle w:val="afff6"/>
            </w:pPr>
          </w:p>
          <w:p w14:paraId="5088FB7F" w14:textId="0D3A90B9" w:rsidR="00DA6570" w:rsidRDefault="00DA6570">
            <w:pPr>
              <w:pStyle w:val="afff8"/>
            </w:pPr>
            <w:r>
              <w:rPr>
                <w:rFonts w:hint="eastAsia"/>
              </w:rPr>
              <w:t>要件</w:t>
            </w:r>
            <w:r>
              <w:t>4</w:t>
            </w:r>
            <w:r w:rsidR="006C5294">
              <w:rPr>
                <w:rFonts w:hint="eastAsia"/>
              </w:rPr>
              <w:t>:</w:t>
            </w:r>
            <w:r>
              <w:t>セキュリティ対策を確実に実施する（PCI-DSS準拠）</w:t>
            </w:r>
          </w:p>
          <w:p w14:paraId="32252A74" w14:textId="2698E004" w:rsidR="00DA6570" w:rsidRDefault="00DA6570">
            <w:pPr>
              <w:pStyle w:val="afff6"/>
            </w:pPr>
            <w:r>
              <w:rPr>
                <w:rFonts w:hint="eastAsia"/>
              </w:rPr>
              <w:t>分析結果の確認：</w:t>
            </w:r>
            <w:r>
              <w:t>SaaSサービスAとSaaSサービスBはPCI-DSSに完全に準拠していますが、パッケージソフト</w:t>
            </w:r>
            <w:r w:rsidR="009554AE">
              <w:rPr>
                <w:rFonts w:hint="eastAsia"/>
              </w:rPr>
              <w:t>ウェア</w:t>
            </w:r>
            <w:r>
              <w:t>Cはこの要件に不一致であり、セキュリティ対策を強化しなければなりません。</w:t>
            </w:r>
          </w:p>
          <w:p w14:paraId="56DA6C85" w14:textId="6A6F90DA" w:rsidR="00DA6570" w:rsidRPr="00216D6F" w:rsidRDefault="00DA6570">
            <w:pPr>
              <w:pStyle w:val="afff6"/>
            </w:pPr>
            <w:r>
              <w:rPr>
                <w:rFonts w:hint="eastAsia"/>
              </w:rPr>
              <w:t>再検討の必要性：</w:t>
            </w:r>
            <w:r>
              <w:t>パッケージソフト</w:t>
            </w:r>
            <w:r w:rsidR="009554AE">
              <w:rPr>
                <w:rFonts w:hint="eastAsia"/>
              </w:rPr>
              <w:t>ウェア</w:t>
            </w:r>
            <w:r>
              <w:t>Cを選択する場合には、外部セキュリティ対策を追加するコストを考慮しなければなりません。セキュリティは最も重要な要件の一つであり、特にクレジットカード決済においては必須です。</w:t>
            </w:r>
          </w:p>
        </w:tc>
      </w:tr>
    </w:tbl>
    <w:p w14:paraId="5D92656C" w14:textId="77777777" w:rsidR="00DA6570" w:rsidRDefault="00DA6570" w:rsidP="00DA6570">
      <w:pPr>
        <w:ind w:firstLineChars="0" w:firstLine="0"/>
      </w:pPr>
    </w:p>
    <w:p w14:paraId="5449CA42" w14:textId="77777777" w:rsidR="00DA6570" w:rsidRDefault="00DA6570" w:rsidP="00DA6570">
      <w:pPr>
        <w:pStyle w:val="8"/>
      </w:pPr>
      <w:r>
        <w:rPr>
          <w:rFonts w:hint="eastAsia"/>
        </w:rPr>
        <w:t>3-10.</w:t>
      </w:r>
      <w:r>
        <w:t>ステークホルダーレビュー</w:t>
      </w:r>
    </w:p>
    <w:p w14:paraId="2DE120A4" w14:textId="77777777" w:rsidR="00DA6570" w:rsidRDefault="00DA6570" w:rsidP="00DA6570">
      <w:r>
        <w:rPr>
          <w:rFonts w:hint="eastAsia"/>
        </w:rPr>
        <w:t>分析結果を関係者に共有し、フィードバックを得ます。</w:t>
      </w:r>
      <w:r w:rsidRPr="008A25BC">
        <w:rPr>
          <w:rFonts w:hint="eastAsia"/>
        </w:rPr>
        <w:t>必要に応じて追加の調査や分析を行います。</w:t>
      </w:r>
    </w:p>
    <w:p w14:paraId="30AE052D" w14:textId="77777777" w:rsidR="00DA6570" w:rsidRDefault="00DA6570" w:rsidP="00DA6570"/>
    <w:p w14:paraId="1F0961C5" w14:textId="2E498EE0" w:rsidR="00DA6570" w:rsidRDefault="00DA6570" w:rsidP="00DA6570">
      <w:r>
        <w:rPr>
          <w:rFonts w:hint="eastAsia"/>
        </w:rPr>
        <w:t>「1.</w:t>
      </w:r>
      <w:r w:rsidRPr="00E2707F">
        <w:t>比較項目の設定</w:t>
      </w:r>
      <w:r>
        <w:t>」</w:t>
      </w:r>
      <w:r>
        <w:rPr>
          <w:rFonts w:hint="eastAsia"/>
        </w:rPr>
        <w:t>から「10.</w:t>
      </w:r>
      <w:r w:rsidRPr="00AF3AF1">
        <w:rPr>
          <w:rFonts w:hint="eastAsia"/>
        </w:rPr>
        <w:t>ステークホルダーレビュー</w:t>
      </w:r>
      <w:r>
        <w:t>」</w:t>
      </w:r>
      <w:r>
        <w:rPr>
          <w:rFonts w:hint="eastAsia"/>
        </w:rPr>
        <w:t>までの詳細な比較分析により、パッケージソフト</w:t>
      </w:r>
      <w:r w:rsidR="00A30931">
        <w:rPr>
          <w:rFonts w:hint="eastAsia"/>
        </w:rPr>
        <w:t>ウェア</w:t>
      </w:r>
      <w:r>
        <w:rPr>
          <w:rFonts w:hint="eastAsia"/>
        </w:rPr>
        <w:t>・</w:t>
      </w:r>
      <w:r>
        <w:t>SaaSと組織の</w:t>
      </w:r>
      <w:r>
        <w:rPr>
          <w:rFonts w:hint="eastAsia"/>
        </w:rPr>
        <w:t>要件</w:t>
      </w:r>
      <w:r>
        <w:t>との適合性を正確に評価し、導入に向けた的確な判断や計画立案が可能になります。</w:t>
      </w:r>
    </w:p>
    <w:p w14:paraId="45F894EA" w14:textId="77777777" w:rsidR="00DA6570" w:rsidRDefault="00DA6570" w:rsidP="00DA6570">
      <w:pPr>
        <w:ind w:firstLineChars="0" w:firstLine="0"/>
      </w:pPr>
    </w:p>
    <w:p w14:paraId="6C75A062" w14:textId="56E85B7C" w:rsidR="00DA6570" w:rsidRDefault="00DA6570" w:rsidP="00DA6570">
      <w:pPr>
        <w:ind w:firstLineChars="0" w:firstLine="0"/>
      </w:pPr>
      <w:r>
        <w:rPr>
          <w:rFonts w:hint="eastAsia"/>
        </w:rPr>
        <w:t>※</w:t>
      </w:r>
      <w:r>
        <w:t>比較分析の作業において業者</w:t>
      </w:r>
      <w:r>
        <w:rPr>
          <w:rFonts w:hint="eastAsia"/>
        </w:rPr>
        <w:t>に</w:t>
      </w:r>
      <w:r>
        <w:t>協力を求める場合、当該作業の内容と責任の所在を</w:t>
      </w:r>
      <w:r>
        <w:rPr>
          <w:rFonts w:hint="eastAsia"/>
        </w:rPr>
        <w:t>明確にする</w:t>
      </w:r>
      <w:r>
        <w:t>必要があります。また、複数の</w:t>
      </w:r>
      <w:r>
        <w:rPr>
          <w:rFonts w:hint="eastAsia"/>
        </w:rPr>
        <w:t>業者</w:t>
      </w:r>
      <w:r>
        <w:t>からの提案書およびFit&amp;Gap</w:t>
      </w:r>
      <w:r>
        <w:rPr>
          <w:rFonts w:hint="eastAsia"/>
        </w:rPr>
        <w:t>分析の</w:t>
      </w:r>
      <w:r>
        <w:t>評価を求める場合は、書式の統一、用語の定義</w:t>
      </w:r>
      <w:r>
        <w:rPr>
          <w:rFonts w:hint="eastAsia"/>
        </w:rPr>
        <w:t>など</w:t>
      </w:r>
      <w:r>
        <w:t>に配慮し、誤解が生じないようにすることが信頼性の確保につながります。</w:t>
      </w:r>
    </w:p>
    <w:p w14:paraId="7796C576" w14:textId="77777777" w:rsidR="00DA6570" w:rsidRDefault="00DA6570" w:rsidP="00DA6570">
      <w:pPr>
        <w:ind w:firstLineChars="0" w:firstLine="0"/>
      </w:pPr>
    </w:p>
    <w:p w14:paraId="6E22356D" w14:textId="77777777" w:rsidR="00DA6570" w:rsidRDefault="00DA6570" w:rsidP="00DA6570">
      <w:pPr>
        <w:pStyle w:val="7"/>
      </w:pPr>
      <w:r>
        <w:rPr>
          <w:rFonts w:hint="eastAsia"/>
        </w:rPr>
        <w:t>4.</w:t>
      </w:r>
      <w:r>
        <w:t>ギャップへの対応策検討</w:t>
      </w:r>
    </w:p>
    <w:p w14:paraId="316896A7" w14:textId="6DBAEA10" w:rsidR="00DA6570" w:rsidRDefault="00DA6570" w:rsidP="00DA6570">
      <w:r>
        <w:t>カスタマイズ</w:t>
      </w:r>
      <w:r>
        <w:rPr>
          <w:rFonts w:hint="eastAsia"/>
        </w:rPr>
        <w:t>、</w:t>
      </w:r>
      <w:r>
        <w:t>ビジネスプロセスの変更</w:t>
      </w:r>
      <w:r>
        <w:rPr>
          <w:rFonts w:hint="eastAsia"/>
        </w:rPr>
        <w:t>、</w:t>
      </w:r>
      <w:r>
        <w:t>代替</w:t>
      </w:r>
      <w:bookmarkStart w:id="1616" w:name="■ソリューション21ー1ー2"/>
      <w:r w:rsidR="00DD1F4F">
        <w:fldChar w:fldCharType="begin"/>
      </w:r>
      <w:r w:rsidR="00DD1F4F">
        <w:instrText>HYPERLINK  \l "■ソリューション"</w:instrText>
      </w:r>
      <w:r w:rsidR="00DD1F4F">
        <w:fldChar w:fldCharType="separate"/>
      </w:r>
      <w:r w:rsidRPr="00DD1F4F">
        <w:rPr>
          <w:rStyle w:val="a7"/>
        </w:rPr>
        <w:t>ソリューション</w:t>
      </w:r>
      <w:bookmarkEnd w:id="1616"/>
      <w:r w:rsidR="00DD1F4F">
        <w:fldChar w:fldCharType="end"/>
      </w:r>
      <w:r>
        <w:rPr>
          <w:rFonts w:hint="eastAsia"/>
        </w:rPr>
        <w:t>を検討します。</w:t>
      </w:r>
    </w:p>
    <w:p w14:paraId="1468487B" w14:textId="77777777" w:rsidR="00DA6570" w:rsidRDefault="00DA6570" w:rsidP="00DA6570">
      <w:r>
        <w:rPr>
          <w:rFonts w:hint="eastAsia"/>
        </w:rPr>
        <w:t>（可能な限りカスタマイズは避けた方がよく、ビジネスプロセスを変更することで対応することが推奨されます。）</w:t>
      </w:r>
    </w:p>
    <w:p w14:paraId="7FB158EB" w14:textId="77777777" w:rsidR="00DA6570" w:rsidRDefault="00DA6570" w:rsidP="00DA6570">
      <w:r>
        <w:rPr>
          <w:rFonts w:hint="eastAsia"/>
        </w:rPr>
        <w:t>SaaSサービスAを例にとり、説明します。</w:t>
      </w:r>
    </w:p>
    <w:tbl>
      <w:tblPr>
        <w:tblStyle w:val="aa"/>
        <w:tblW w:w="0" w:type="auto"/>
        <w:tblLook w:val="04A0" w:firstRow="1" w:lastRow="0" w:firstColumn="1" w:lastColumn="0" w:noHBand="0" w:noVBand="1"/>
      </w:tblPr>
      <w:tblGrid>
        <w:gridCol w:w="10456"/>
      </w:tblGrid>
      <w:tr w:rsidR="00DA6570" w14:paraId="798E8899" w14:textId="77777777">
        <w:tc>
          <w:tcPr>
            <w:tcW w:w="10456" w:type="dxa"/>
            <w:shd w:val="clear" w:color="auto" w:fill="215E99" w:themeFill="text2" w:themeFillTint="BF"/>
          </w:tcPr>
          <w:p w14:paraId="51AD1F17" w14:textId="77777777" w:rsidR="00DA6570" w:rsidRPr="001F6253" w:rsidRDefault="00DA6570">
            <w:pPr>
              <w:pStyle w:val="aff0"/>
            </w:pPr>
            <w:r>
              <w:t>SaaSサービスAのギャップへの対応策</w:t>
            </w:r>
            <w:r>
              <w:rPr>
                <w:rFonts w:hint="eastAsia"/>
              </w:rPr>
              <w:t>例</w:t>
            </w:r>
          </w:p>
        </w:tc>
      </w:tr>
      <w:tr w:rsidR="00DA6570" w14:paraId="392E5667" w14:textId="77777777">
        <w:tc>
          <w:tcPr>
            <w:tcW w:w="10456" w:type="dxa"/>
          </w:tcPr>
          <w:p w14:paraId="6C1B4E37" w14:textId="77777777" w:rsidR="00DA6570" w:rsidRDefault="00DA6570">
            <w:pPr>
              <w:pStyle w:val="afff8"/>
            </w:pPr>
            <w:r>
              <w:rPr>
                <w:rFonts w:hint="eastAsia"/>
              </w:rPr>
              <w:t>ギャップの概要</w:t>
            </w:r>
          </w:p>
          <w:p w14:paraId="6E947EE7" w14:textId="77777777" w:rsidR="00DA6570" w:rsidRDefault="00DA6570">
            <w:pPr>
              <w:pStyle w:val="afff6"/>
            </w:pPr>
            <w:r>
              <w:t>SaaSサービスAの在庫管理機能が標準では自社の要件に完全には対応していないため、カスタマイズやビジネスプロセスの調整が必要です。</w:t>
            </w:r>
          </w:p>
          <w:p w14:paraId="51D5458C" w14:textId="77777777" w:rsidR="00DA6570" w:rsidRDefault="00DA6570">
            <w:pPr>
              <w:ind w:firstLineChars="0" w:firstLine="0"/>
            </w:pPr>
          </w:p>
          <w:p w14:paraId="7DD9FFC5" w14:textId="77777777" w:rsidR="00DA6570" w:rsidRDefault="00DA6570">
            <w:pPr>
              <w:pStyle w:val="afff8"/>
            </w:pPr>
            <w:r>
              <w:rPr>
                <w:rFonts w:hint="eastAsia"/>
              </w:rPr>
              <w:t>対応策</w:t>
            </w:r>
            <w:r>
              <w:t>：</w:t>
            </w:r>
          </w:p>
          <w:p w14:paraId="2F3628B2" w14:textId="77777777" w:rsidR="00DA6570" w:rsidRDefault="00DA6570" w:rsidP="00892C01">
            <w:pPr>
              <w:pStyle w:val="ab"/>
              <w:numPr>
                <w:ilvl w:val="0"/>
                <w:numId w:val="612"/>
              </w:numPr>
              <w:ind w:leftChars="0" w:firstLineChars="0"/>
            </w:pPr>
            <w:r>
              <w:rPr>
                <w:rFonts w:hint="eastAsia"/>
              </w:rPr>
              <w:t>ビジネスプロセスの変更：</w:t>
            </w:r>
            <w:r>
              <w:t>在庫管理の運用をシンプルにし、SaaSサービスAが標準で提供している在庫管理機能に適合するようにプロセスを調整できるか検討します。例えば、在庫の更新頻度を増やす、複雑な商品区分を簡略化するなど、システム側に合わせたプロセスの変更で対応可能な部分があるかを確認します。</w:t>
            </w:r>
          </w:p>
          <w:p w14:paraId="4BC3FF84" w14:textId="77777777" w:rsidR="00DA6570" w:rsidRDefault="00DA6570" w:rsidP="00892C01">
            <w:pPr>
              <w:pStyle w:val="ab"/>
              <w:numPr>
                <w:ilvl w:val="0"/>
                <w:numId w:val="612"/>
              </w:numPr>
              <w:ind w:leftChars="0" w:firstLineChars="0"/>
            </w:pPr>
            <w:r>
              <w:rPr>
                <w:rFonts w:hint="eastAsia"/>
              </w:rPr>
              <w:t>カスタマイズ：</w:t>
            </w:r>
            <w:r>
              <w:t>ビジネスプロセスの変更が難しい場合、在庫管理の不足部分に対して追加のプラグイン導入</w:t>
            </w:r>
            <w:r>
              <w:rPr>
                <w:rFonts w:hint="eastAsia"/>
              </w:rPr>
              <w:t>といった</w:t>
            </w:r>
            <w:r>
              <w:t>カスタマイズを行います。この際、必要最小限のカスタマイズに留め</w:t>
            </w:r>
            <w:r>
              <w:rPr>
                <w:rFonts w:hint="eastAsia"/>
              </w:rPr>
              <w:t>ることが重要です。</w:t>
            </w:r>
          </w:p>
        </w:tc>
      </w:tr>
    </w:tbl>
    <w:p w14:paraId="41B57307" w14:textId="77777777" w:rsidR="00DA6570" w:rsidRDefault="00DA6570" w:rsidP="00DA6570">
      <w:pPr>
        <w:ind w:firstLineChars="0" w:firstLine="0"/>
      </w:pPr>
    </w:p>
    <w:p w14:paraId="690AA390" w14:textId="77777777" w:rsidR="00DA6570" w:rsidRDefault="00DA6570" w:rsidP="00DA6570">
      <w:pPr>
        <w:pStyle w:val="7"/>
      </w:pPr>
      <w:r>
        <w:rPr>
          <w:rFonts w:hint="eastAsia"/>
        </w:rPr>
        <w:t>5.</w:t>
      </w:r>
      <w:r>
        <w:t>費用対効果の分析</w:t>
      </w:r>
    </w:p>
    <w:p w14:paraId="5831CB37" w14:textId="77777777" w:rsidR="00DA6570" w:rsidRDefault="00DA6570" w:rsidP="00DA6570">
      <w:r>
        <w:rPr>
          <w:rFonts w:hint="eastAsia"/>
        </w:rPr>
        <w:t>ギャップへの</w:t>
      </w:r>
      <w:r>
        <w:t>対応策実施にかかるコストと得られるメリットを評価します。</w:t>
      </w:r>
    </w:p>
    <w:p w14:paraId="094DD925" w14:textId="77777777" w:rsidR="00DA6570" w:rsidRPr="00DC19FC" w:rsidRDefault="00DA6570" w:rsidP="00DA6570">
      <w:r>
        <w:rPr>
          <w:rFonts w:hint="eastAsia"/>
        </w:rPr>
        <w:t>SaaSサービスAを例にとり、説明します。</w:t>
      </w:r>
    </w:p>
    <w:tbl>
      <w:tblPr>
        <w:tblStyle w:val="aa"/>
        <w:tblW w:w="0" w:type="auto"/>
        <w:tblLook w:val="04A0" w:firstRow="1" w:lastRow="0" w:firstColumn="1" w:lastColumn="0" w:noHBand="0" w:noVBand="1"/>
      </w:tblPr>
      <w:tblGrid>
        <w:gridCol w:w="10456"/>
      </w:tblGrid>
      <w:tr w:rsidR="00DA6570" w14:paraId="56C0145E" w14:textId="77777777">
        <w:tc>
          <w:tcPr>
            <w:tcW w:w="10456" w:type="dxa"/>
            <w:shd w:val="clear" w:color="auto" w:fill="215E99" w:themeFill="text2" w:themeFillTint="BF"/>
          </w:tcPr>
          <w:p w14:paraId="0A9023F5" w14:textId="77777777" w:rsidR="00DA6570" w:rsidRDefault="00DA6570">
            <w:pPr>
              <w:pStyle w:val="aff0"/>
            </w:pPr>
            <w:r w:rsidRPr="00D85B7D">
              <w:t>費用対効果の分析</w:t>
            </w:r>
            <w:r>
              <w:rPr>
                <w:rFonts w:hint="eastAsia"/>
              </w:rPr>
              <w:t>例</w:t>
            </w:r>
          </w:p>
        </w:tc>
      </w:tr>
      <w:tr w:rsidR="00DA6570" w14:paraId="75756691" w14:textId="77777777">
        <w:tc>
          <w:tcPr>
            <w:tcW w:w="10456" w:type="dxa"/>
          </w:tcPr>
          <w:p w14:paraId="21DA33FD" w14:textId="77777777" w:rsidR="00DA6570" w:rsidRDefault="00DA6570">
            <w:pPr>
              <w:pStyle w:val="afff8"/>
            </w:pPr>
            <w:r>
              <w:rPr>
                <w:rFonts w:hint="eastAsia"/>
              </w:rPr>
              <w:t>ギャップの概要</w:t>
            </w:r>
          </w:p>
          <w:p w14:paraId="4B094295" w14:textId="77777777" w:rsidR="00DA6570" w:rsidRDefault="00DA6570">
            <w:pPr>
              <w:pStyle w:val="afff6"/>
            </w:pPr>
            <w:r>
              <w:t>SaaSサービスAの在庫管理機能が標準では自社の要件に完全には対応していないため、カスタマイズやビジネスプロセスの調整が必要です。</w:t>
            </w:r>
          </w:p>
          <w:p w14:paraId="3D4C2785" w14:textId="77777777" w:rsidR="00DA6570" w:rsidRDefault="00DA6570">
            <w:pPr>
              <w:pStyle w:val="afff6"/>
            </w:pPr>
          </w:p>
          <w:p w14:paraId="2D94E78B" w14:textId="77777777" w:rsidR="00DA6570" w:rsidRDefault="00DA6570">
            <w:pPr>
              <w:pStyle w:val="afff8"/>
            </w:pPr>
            <w:r>
              <w:rPr>
                <w:rFonts w:hint="eastAsia"/>
              </w:rPr>
              <w:t>対応策</w:t>
            </w:r>
            <w:r>
              <w:t>1</w:t>
            </w:r>
            <w:r>
              <w:rPr>
                <w:rFonts w:hint="eastAsia"/>
              </w:rPr>
              <w:t>：</w:t>
            </w:r>
            <w:r>
              <w:t>ビジネスプロセスの変更</w:t>
            </w:r>
          </w:p>
          <w:p w14:paraId="44838B40" w14:textId="77777777" w:rsidR="00DA6570" w:rsidRDefault="00DA6570">
            <w:pPr>
              <w:pStyle w:val="afff6"/>
            </w:pPr>
            <w:r>
              <w:rPr>
                <w:rFonts w:hint="eastAsia"/>
              </w:rPr>
              <w:t>コスト</w:t>
            </w:r>
          </w:p>
          <w:p w14:paraId="0581E23B" w14:textId="77777777" w:rsidR="00DA6570" w:rsidRDefault="00DA6570" w:rsidP="00892C01">
            <w:pPr>
              <w:pStyle w:val="afff6"/>
              <w:numPr>
                <w:ilvl w:val="0"/>
                <w:numId w:val="613"/>
              </w:numPr>
            </w:pPr>
            <w:r>
              <w:rPr>
                <w:rFonts w:hint="eastAsia"/>
              </w:rPr>
              <w:t>初期費用：な</w:t>
            </w:r>
            <w:r>
              <w:t>し（社内でプロセスを調整）</w:t>
            </w:r>
          </w:p>
          <w:p w14:paraId="7A618428" w14:textId="26A7028D" w:rsidR="00DA6570" w:rsidRPr="00080DD6" w:rsidRDefault="00DA6570" w:rsidP="00892C01">
            <w:pPr>
              <w:pStyle w:val="afff6"/>
              <w:numPr>
                <w:ilvl w:val="0"/>
                <w:numId w:val="613"/>
              </w:numPr>
            </w:pPr>
            <w:r>
              <w:rPr>
                <w:rFonts w:hint="eastAsia"/>
              </w:rPr>
              <w:t>運用費用：</w:t>
            </w:r>
            <w:r>
              <w:t>低コスト（社内のスタッフによる在庫管理の簡略化）</w:t>
            </w:r>
          </w:p>
          <w:p w14:paraId="0A17EE8B" w14:textId="77777777" w:rsidR="00DA6570" w:rsidRDefault="00DA6570">
            <w:pPr>
              <w:pStyle w:val="afff6"/>
            </w:pPr>
            <w:r>
              <w:rPr>
                <w:rFonts w:hint="eastAsia"/>
              </w:rPr>
              <w:t>メリット</w:t>
            </w:r>
          </w:p>
          <w:p w14:paraId="5326EF49" w14:textId="77777777" w:rsidR="00DA6570" w:rsidRDefault="00DA6570" w:rsidP="00892C01">
            <w:pPr>
              <w:pStyle w:val="afff6"/>
              <w:numPr>
                <w:ilvl w:val="0"/>
                <w:numId w:val="614"/>
              </w:numPr>
            </w:pPr>
            <w:r>
              <w:t>SaaSサービスAの既存の在庫管理機能に合わせてプロセスを調整することで、カスタマイズ不要のため初期費用がかかりません。</w:t>
            </w:r>
          </w:p>
          <w:p w14:paraId="17B6A47B" w14:textId="77777777" w:rsidR="00DA6570" w:rsidRDefault="00DA6570" w:rsidP="00892C01">
            <w:pPr>
              <w:pStyle w:val="afff6"/>
              <w:numPr>
                <w:ilvl w:val="0"/>
                <w:numId w:val="614"/>
              </w:numPr>
            </w:pPr>
            <w:r>
              <w:rPr>
                <w:rFonts w:hint="eastAsia"/>
              </w:rPr>
              <w:t>社内運用のみで対応できるため、カスタマイズのコストが不要です。</w:t>
            </w:r>
          </w:p>
          <w:p w14:paraId="54D0B7CF" w14:textId="77777777" w:rsidR="00DA6570" w:rsidRDefault="00DA6570" w:rsidP="00892C01">
            <w:pPr>
              <w:pStyle w:val="afff6"/>
              <w:numPr>
                <w:ilvl w:val="0"/>
                <w:numId w:val="614"/>
              </w:numPr>
            </w:pPr>
            <w:r>
              <w:rPr>
                <w:rFonts w:hint="eastAsia"/>
              </w:rPr>
              <w:t>シンプルな運用による管理の効率化が見込まれます。</w:t>
            </w:r>
          </w:p>
          <w:p w14:paraId="662851B8" w14:textId="77777777" w:rsidR="00DA6570" w:rsidRDefault="00DA6570">
            <w:pPr>
              <w:pStyle w:val="afff6"/>
            </w:pPr>
          </w:p>
          <w:p w14:paraId="33D3F1A9" w14:textId="77777777" w:rsidR="00DA6570" w:rsidRDefault="00DA6570">
            <w:pPr>
              <w:pStyle w:val="afff8"/>
            </w:pPr>
            <w:r>
              <w:rPr>
                <w:rFonts w:hint="eastAsia"/>
              </w:rPr>
              <w:t>対応策</w:t>
            </w:r>
            <w:r>
              <w:t>2：カスタマイズ（プラグイン導入）</w:t>
            </w:r>
          </w:p>
          <w:p w14:paraId="64EAB6DC" w14:textId="77777777" w:rsidR="00DA6570" w:rsidRDefault="00DA6570">
            <w:pPr>
              <w:pStyle w:val="afff6"/>
            </w:pPr>
            <w:r>
              <w:rPr>
                <w:rFonts w:hint="eastAsia"/>
              </w:rPr>
              <w:t>コスト</w:t>
            </w:r>
          </w:p>
          <w:p w14:paraId="1B76074A" w14:textId="77777777" w:rsidR="00DA6570" w:rsidRDefault="00DA6570" w:rsidP="00892C01">
            <w:pPr>
              <w:pStyle w:val="afff6"/>
              <w:numPr>
                <w:ilvl w:val="0"/>
                <w:numId w:val="615"/>
              </w:numPr>
            </w:pPr>
            <w:r>
              <w:rPr>
                <w:rFonts w:hint="eastAsia"/>
              </w:rPr>
              <w:t>初期費用：</w:t>
            </w:r>
            <w:r>
              <w:t>中程度（プラグインの導入コストや設定費用がかかる）</w:t>
            </w:r>
          </w:p>
          <w:p w14:paraId="6B4BA5A5" w14:textId="0E918FAC" w:rsidR="00DA6570" w:rsidRDefault="00DA6570" w:rsidP="00892C01">
            <w:pPr>
              <w:pStyle w:val="afff6"/>
              <w:numPr>
                <w:ilvl w:val="0"/>
                <w:numId w:val="615"/>
              </w:numPr>
            </w:pPr>
            <w:r>
              <w:rPr>
                <w:rFonts w:hint="eastAsia"/>
              </w:rPr>
              <w:t>運用費用：</w:t>
            </w:r>
            <w:r>
              <w:t>月額5000円～10000円（在庫管理</w:t>
            </w:r>
            <w:r>
              <w:rPr>
                <w:rFonts w:hint="eastAsia"/>
              </w:rPr>
              <w:t>用の</w:t>
            </w:r>
            <w:r>
              <w:t>プラグイン利用料）</w:t>
            </w:r>
          </w:p>
          <w:p w14:paraId="501EA214" w14:textId="77777777" w:rsidR="00DA6570" w:rsidRDefault="00DA6570">
            <w:pPr>
              <w:pStyle w:val="afff6"/>
            </w:pPr>
            <w:r>
              <w:rPr>
                <w:rFonts w:hint="eastAsia"/>
              </w:rPr>
              <w:t>メリット</w:t>
            </w:r>
          </w:p>
          <w:p w14:paraId="423CABE9" w14:textId="77777777" w:rsidR="00DA6570" w:rsidRDefault="00DA6570" w:rsidP="00892C01">
            <w:pPr>
              <w:pStyle w:val="afff6"/>
              <w:numPr>
                <w:ilvl w:val="0"/>
                <w:numId w:val="616"/>
              </w:numPr>
            </w:pPr>
            <w:r>
              <w:rPr>
                <w:rFonts w:hint="eastAsia"/>
              </w:rPr>
              <w:t>カスタマイズにより、標準機能では対応できない在庫管理機能を補完できるため、自社の業務フローに完全に対応することが可能です。</w:t>
            </w:r>
          </w:p>
          <w:p w14:paraId="2C9BF0E6" w14:textId="77777777" w:rsidR="00DA6570" w:rsidRDefault="00DA6570" w:rsidP="00892C01">
            <w:pPr>
              <w:pStyle w:val="afff6"/>
              <w:numPr>
                <w:ilvl w:val="0"/>
                <w:numId w:val="616"/>
              </w:numPr>
            </w:pPr>
            <w:r>
              <w:rPr>
                <w:rFonts w:hint="eastAsia"/>
              </w:rPr>
              <w:t>システム全体の効率性が向上し、在庫管理の自動化やリアルタイムでの在庫情報管理が可能です。</w:t>
            </w:r>
          </w:p>
        </w:tc>
      </w:tr>
    </w:tbl>
    <w:p w14:paraId="33ECBFAA" w14:textId="77777777" w:rsidR="00DA6570" w:rsidRDefault="00DA6570" w:rsidP="00DA6570">
      <w:pPr>
        <w:ind w:firstLineChars="0" w:firstLine="0"/>
      </w:pPr>
    </w:p>
    <w:p w14:paraId="1C81A152" w14:textId="77777777" w:rsidR="00DA6570" w:rsidRDefault="00DA6570" w:rsidP="00DA6570">
      <w:pPr>
        <w:pStyle w:val="7"/>
      </w:pPr>
      <w:r>
        <w:rPr>
          <w:rFonts w:hint="eastAsia"/>
        </w:rPr>
        <w:t>6.</w:t>
      </w:r>
      <w:r>
        <w:t>実施計画の策定</w:t>
      </w:r>
    </w:p>
    <w:p w14:paraId="341681FC" w14:textId="77777777" w:rsidR="00DA6570" w:rsidRDefault="00DA6570" w:rsidP="00DA6570">
      <w:r>
        <w:t>分析結果に基づいて、具体的な導入計画を立案します。</w:t>
      </w:r>
    </w:p>
    <w:p w14:paraId="5E85670E" w14:textId="77777777" w:rsidR="00DA6570" w:rsidRDefault="00DA6570" w:rsidP="00DA6570">
      <w:r>
        <w:rPr>
          <w:rFonts w:hint="eastAsia"/>
        </w:rPr>
        <w:t>例では</w:t>
      </w:r>
      <w:r>
        <w:t>SaaSサービスA</w:t>
      </w:r>
      <w:r w:rsidRPr="002042FA">
        <w:t>の導入を推奨とし、その導入プロセスを具体的に示します。</w:t>
      </w:r>
    </w:p>
    <w:tbl>
      <w:tblPr>
        <w:tblStyle w:val="aa"/>
        <w:tblW w:w="0" w:type="auto"/>
        <w:tblLook w:val="04A0" w:firstRow="1" w:lastRow="0" w:firstColumn="1" w:lastColumn="0" w:noHBand="0" w:noVBand="1"/>
      </w:tblPr>
      <w:tblGrid>
        <w:gridCol w:w="10456"/>
      </w:tblGrid>
      <w:tr w:rsidR="00DA6570" w14:paraId="33E303D0" w14:textId="77777777">
        <w:tc>
          <w:tcPr>
            <w:tcW w:w="10456" w:type="dxa"/>
            <w:shd w:val="clear" w:color="auto" w:fill="215E99" w:themeFill="text2" w:themeFillTint="BF"/>
          </w:tcPr>
          <w:p w14:paraId="3ECF5B01" w14:textId="77777777" w:rsidR="00DA6570" w:rsidRDefault="00DA6570">
            <w:pPr>
              <w:pStyle w:val="aff0"/>
            </w:pPr>
            <w:r>
              <w:rPr>
                <w:rFonts w:hint="eastAsia"/>
              </w:rPr>
              <w:t>導入計画の例</w:t>
            </w:r>
          </w:p>
        </w:tc>
      </w:tr>
      <w:tr w:rsidR="00DA6570" w14:paraId="540BE9D8" w14:textId="77777777">
        <w:tc>
          <w:tcPr>
            <w:tcW w:w="10456" w:type="dxa"/>
          </w:tcPr>
          <w:p w14:paraId="27162339" w14:textId="77777777" w:rsidR="00DA6570" w:rsidRDefault="00DA6570">
            <w:pPr>
              <w:ind w:firstLineChars="0" w:firstLine="0"/>
            </w:pPr>
            <w:r>
              <w:t>1.契約と初期設定（1週間）</w:t>
            </w:r>
          </w:p>
          <w:p w14:paraId="17520153" w14:textId="77777777" w:rsidR="00DA6570" w:rsidRDefault="00DA6570">
            <w:pPr>
              <w:ind w:firstLineChars="0" w:firstLine="0"/>
            </w:pPr>
            <w:r>
              <w:t>SaaSサービスAの契約を締結し、サイトの基本レイアウトを設定します。</w:t>
            </w:r>
          </w:p>
          <w:p w14:paraId="400988CC" w14:textId="77777777" w:rsidR="00DA6570" w:rsidRDefault="00DA6570">
            <w:pPr>
              <w:ind w:firstLineChars="0" w:firstLine="0"/>
            </w:pPr>
          </w:p>
          <w:p w14:paraId="48D1C410" w14:textId="77777777" w:rsidR="00DA6570" w:rsidRDefault="00DA6570">
            <w:pPr>
              <w:ind w:firstLineChars="0" w:firstLine="0"/>
            </w:pPr>
            <w:r>
              <w:t>2.商品データと在庫管理（2～3週間）</w:t>
            </w:r>
          </w:p>
          <w:p w14:paraId="325B7E5E" w14:textId="77777777" w:rsidR="00DA6570" w:rsidRDefault="00DA6570">
            <w:pPr>
              <w:ind w:firstLineChars="0" w:firstLine="0"/>
            </w:pPr>
            <w:r>
              <w:rPr>
                <w:rFonts w:hint="eastAsia"/>
              </w:rPr>
              <w:t>商品情報を登録し、在庫管理のカスタマイズを実施します。</w:t>
            </w:r>
          </w:p>
          <w:p w14:paraId="7B0BACD8" w14:textId="77777777" w:rsidR="00DA6570" w:rsidRDefault="00DA6570">
            <w:pPr>
              <w:ind w:firstLineChars="0" w:firstLine="0"/>
            </w:pPr>
          </w:p>
          <w:p w14:paraId="09F2CC5D" w14:textId="77777777" w:rsidR="00DA6570" w:rsidRDefault="00DA6570">
            <w:pPr>
              <w:ind w:firstLineChars="0" w:firstLine="0"/>
            </w:pPr>
            <w:r>
              <w:t>3.クレジットカード決済とセキュリティ設定（1～2週間）</w:t>
            </w:r>
          </w:p>
          <w:p w14:paraId="4296C2DC" w14:textId="77777777" w:rsidR="00DA6570" w:rsidRDefault="00DA6570">
            <w:pPr>
              <w:ind w:firstLineChars="0" w:firstLine="0"/>
            </w:pPr>
            <w:r>
              <w:rPr>
                <w:rFonts w:hint="eastAsia"/>
              </w:rPr>
              <w:t>クレジットカード決済機能を設定し、セキュリティ対策を強化します。</w:t>
            </w:r>
          </w:p>
          <w:p w14:paraId="2CBE38CE" w14:textId="77777777" w:rsidR="00DA6570" w:rsidRDefault="00DA6570">
            <w:pPr>
              <w:ind w:firstLineChars="0" w:firstLine="0"/>
            </w:pPr>
          </w:p>
          <w:p w14:paraId="18960A3C" w14:textId="77777777" w:rsidR="00DA6570" w:rsidRDefault="00DA6570">
            <w:pPr>
              <w:ind w:firstLineChars="0" w:firstLine="0"/>
            </w:pPr>
            <w:r>
              <w:t>4.配送システムの設定（1～2週間）</w:t>
            </w:r>
          </w:p>
          <w:p w14:paraId="4F1359A4" w14:textId="77777777" w:rsidR="00DA6570" w:rsidRDefault="00DA6570">
            <w:pPr>
              <w:ind w:firstLineChars="0" w:firstLine="0"/>
            </w:pPr>
            <w:r>
              <w:rPr>
                <w:rFonts w:hint="eastAsia"/>
              </w:rPr>
              <w:t>配送オプションを設定し、配送業者との連携を行います。</w:t>
            </w:r>
          </w:p>
          <w:p w14:paraId="3462CB1C" w14:textId="77777777" w:rsidR="00DA6570" w:rsidRDefault="00DA6570">
            <w:pPr>
              <w:ind w:firstLineChars="0" w:firstLine="0"/>
            </w:pPr>
          </w:p>
          <w:p w14:paraId="4D16C58A" w14:textId="77777777" w:rsidR="00DA6570" w:rsidRDefault="00DA6570">
            <w:pPr>
              <w:ind w:firstLineChars="0" w:firstLine="0"/>
            </w:pPr>
            <w:r>
              <w:t>5.テスト運用（1～2週間）</w:t>
            </w:r>
          </w:p>
          <w:p w14:paraId="7DA52D33" w14:textId="77777777" w:rsidR="00DA6570" w:rsidRDefault="00DA6570">
            <w:pPr>
              <w:ind w:firstLineChars="0" w:firstLine="0"/>
            </w:pPr>
            <w:r>
              <w:rPr>
                <w:rFonts w:hint="eastAsia"/>
              </w:rPr>
              <w:t>商品購入から配送までのプロセスをテストし、問題がないか確認します。</w:t>
            </w:r>
          </w:p>
          <w:p w14:paraId="44C3F736" w14:textId="77777777" w:rsidR="00DA6570" w:rsidRDefault="00DA6570">
            <w:pPr>
              <w:ind w:firstLineChars="0" w:firstLine="0"/>
            </w:pPr>
          </w:p>
          <w:p w14:paraId="2CEFABDC" w14:textId="77777777" w:rsidR="00DA6570" w:rsidRDefault="00DA6570">
            <w:pPr>
              <w:ind w:firstLineChars="0" w:firstLine="0"/>
            </w:pPr>
            <w:r>
              <w:t>6.スタッフトレーニング（1週間）</w:t>
            </w:r>
          </w:p>
          <w:p w14:paraId="01A0D737" w14:textId="77777777" w:rsidR="00DA6570" w:rsidRDefault="00DA6570">
            <w:pPr>
              <w:ind w:firstLineChars="0" w:firstLine="0"/>
            </w:pPr>
            <w:r>
              <w:t>SaaSサービスAの操作方法をスタッフに対してトレーニングします。</w:t>
            </w:r>
          </w:p>
          <w:p w14:paraId="126D069D" w14:textId="77777777" w:rsidR="00DA6570" w:rsidRDefault="00DA6570">
            <w:pPr>
              <w:ind w:firstLineChars="0" w:firstLine="0"/>
            </w:pPr>
          </w:p>
          <w:p w14:paraId="7BA38043" w14:textId="77777777" w:rsidR="00DA6570" w:rsidRDefault="00DA6570">
            <w:pPr>
              <w:ind w:firstLineChars="0" w:firstLine="0"/>
            </w:pPr>
            <w:r>
              <w:t>7.公開とマーケティング（1週間）</w:t>
            </w:r>
          </w:p>
          <w:p w14:paraId="4A7C7DC4" w14:textId="77777777" w:rsidR="00DA6570" w:rsidRDefault="00DA6570">
            <w:pPr>
              <w:ind w:firstLineChars="0" w:firstLine="0"/>
            </w:pPr>
            <w:r>
              <w:t>ECサイトを公開し、プロモーションを実施します。</w:t>
            </w:r>
          </w:p>
          <w:p w14:paraId="24F1AE55" w14:textId="77777777" w:rsidR="00DA6570" w:rsidRDefault="00DA6570">
            <w:pPr>
              <w:ind w:firstLineChars="0" w:firstLine="0"/>
            </w:pPr>
          </w:p>
          <w:p w14:paraId="66B9BC75" w14:textId="77777777" w:rsidR="00DA6570" w:rsidRDefault="00DA6570">
            <w:pPr>
              <w:ind w:firstLineChars="0" w:firstLine="0"/>
            </w:pPr>
            <w:r>
              <w:t>8.運用とメンテナンス</w:t>
            </w:r>
          </w:p>
          <w:p w14:paraId="7E7FBC93" w14:textId="77777777" w:rsidR="00DA6570" w:rsidRDefault="00DA6570">
            <w:pPr>
              <w:ind w:firstLineChars="0" w:firstLine="0"/>
            </w:pPr>
            <w:r>
              <w:rPr>
                <w:rFonts w:hint="eastAsia"/>
              </w:rPr>
              <w:t>定期的にセキュリティチェックとシステムのメンテナンスを行います。</w:t>
            </w:r>
          </w:p>
          <w:p w14:paraId="05725F13" w14:textId="77777777" w:rsidR="00DA6570" w:rsidRDefault="00DA6570">
            <w:pPr>
              <w:ind w:firstLineChars="0" w:firstLine="0"/>
            </w:pPr>
          </w:p>
          <w:p w14:paraId="0FB5FF32" w14:textId="77777777" w:rsidR="00DA6570" w:rsidRDefault="00DA6570">
            <w:pPr>
              <w:ind w:firstLineChars="0" w:firstLine="0"/>
            </w:pPr>
            <w:r>
              <w:rPr>
                <w:rFonts w:hint="eastAsia"/>
              </w:rPr>
              <w:t>全体の期間</w:t>
            </w:r>
            <w:r>
              <w:t>：約8～10週間でECサイトを構築し、運用を開始します。</w:t>
            </w:r>
          </w:p>
        </w:tc>
      </w:tr>
    </w:tbl>
    <w:p w14:paraId="6816E4A6" w14:textId="77777777" w:rsidR="00DA6570" w:rsidRDefault="00DA6570" w:rsidP="00DA6570">
      <w:pPr>
        <w:ind w:firstLineChars="0" w:firstLine="0"/>
      </w:pPr>
    </w:p>
    <w:p w14:paraId="514EA4B2" w14:textId="77777777" w:rsidR="00DA6570" w:rsidRDefault="00DA6570" w:rsidP="00DA6570">
      <w:pPr>
        <w:pStyle w:val="aff4"/>
      </w:pPr>
      <w:r w:rsidRPr="003548DF">
        <w:rPr>
          <w:rFonts w:hint="eastAsia"/>
        </w:rPr>
        <w:t>サービス</w:t>
      </w:r>
      <w:r>
        <w:rPr>
          <w:rFonts w:hint="eastAsia"/>
        </w:rPr>
        <w:t>・</w:t>
      </w:r>
      <w:r w:rsidRPr="003548DF">
        <w:rPr>
          <w:rFonts w:hint="eastAsia"/>
        </w:rPr>
        <w:t>パッケージ候補とのギャップを解消するポイント</w:t>
      </w:r>
    </w:p>
    <w:p w14:paraId="51112C2F" w14:textId="77777777" w:rsidR="00DA6570" w:rsidRDefault="00DA6570" w:rsidP="00DA6570">
      <w:r w:rsidRPr="005529F4">
        <w:t>RFIにより提示した要件と提案されたサービス、パッケージ候補とのギャップを、委託候補企業の言いなりにならず</w:t>
      </w:r>
      <w:r>
        <w:rPr>
          <w:rFonts w:hint="eastAsia"/>
        </w:rPr>
        <w:t>、主体的に解消することが重要です。</w:t>
      </w:r>
    </w:p>
    <w:p w14:paraId="1AD8FA04" w14:textId="77777777" w:rsidR="00DA6570" w:rsidRPr="005529F4" w:rsidRDefault="00DA6570" w:rsidP="00DA6570"/>
    <w:p w14:paraId="10FC375C" w14:textId="77777777" w:rsidR="00DA6570" w:rsidRDefault="00DA6570" w:rsidP="00892C01">
      <w:pPr>
        <w:pStyle w:val="ab"/>
        <w:numPr>
          <w:ilvl w:val="0"/>
          <w:numId w:val="420"/>
        </w:numPr>
        <w:ind w:leftChars="0" w:firstLineChars="0"/>
      </w:pPr>
      <w:r>
        <w:rPr>
          <w:rFonts w:hint="eastAsia"/>
        </w:rPr>
        <w:t>要件の変更</w:t>
      </w:r>
    </w:p>
    <w:p w14:paraId="75DB6418" w14:textId="46A275EC" w:rsidR="00DA6570" w:rsidRDefault="00DA6570" w:rsidP="00DA6570">
      <w:pPr>
        <w:pStyle w:val="ab"/>
        <w:ind w:leftChars="0" w:left="680" w:firstLineChars="0" w:firstLine="0"/>
      </w:pPr>
      <w:r>
        <w:rPr>
          <w:rFonts w:hint="eastAsia"/>
        </w:rPr>
        <w:t>G</w:t>
      </w:r>
      <w:r w:rsidRPr="009A2FF5">
        <w:rPr>
          <w:rFonts w:hint="eastAsia"/>
        </w:rPr>
        <w:t>apが大きすぎる場合は、最も適合性の高いサービスに合わせて、既存の業務プロセスやシステム要件を見直すことが望ましい。</w:t>
      </w:r>
    </w:p>
    <w:p w14:paraId="7C9BE859" w14:textId="77777777" w:rsidR="00DA6570" w:rsidRDefault="00DA6570" w:rsidP="00892C01">
      <w:pPr>
        <w:pStyle w:val="ab"/>
        <w:numPr>
          <w:ilvl w:val="0"/>
          <w:numId w:val="420"/>
        </w:numPr>
        <w:ind w:leftChars="0" w:firstLineChars="0"/>
      </w:pPr>
      <w:r>
        <w:rPr>
          <w:rFonts w:hint="eastAsia"/>
        </w:rPr>
        <w:t>サービスのカスタマイズを利用</w:t>
      </w:r>
    </w:p>
    <w:p w14:paraId="637E52A8" w14:textId="094025D7" w:rsidR="00DA6570" w:rsidRDefault="00DA6570" w:rsidP="00DA6570">
      <w:pPr>
        <w:pStyle w:val="ab"/>
        <w:ind w:leftChars="0" w:left="680" w:firstLineChars="0" w:firstLine="0"/>
      </w:pPr>
      <w:r>
        <w:rPr>
          <w:rFonts w:hint="eastAsia"/>
        </w:rPr>
        <w:t>Gapが小さい場合は、サービス内のカスタマイズを利用することでGapを埋める方法があります。しかし、セキュリティの観点からから安易なカスタマイズは避け、できる限り業務プロセスをパッケージやSaaSに合わせることが望ましい。</w:t>
      </w:r>
    </w:p>
    <w:p w14:paraId="0035D37F" w14:textId="77777777" w:rsidR="00DA6570" w:rsidRDefault="00DA6570" w:rsidP="00892C01">
      <w:pPr>
        <w:pStyle w:val="ab"/>
        <w:numPr>
          <w:ilvl w:val="0"/>
          <w:numId w:val="420"/>
        </w:numPr>
        <w:ind w:leftChars="0" w:firstLineChars="0"/>
      </w:pPr>
      <w:r>
        <w:rPr>
          <w:rFonts w:hint="eastAsia"/>
        </w:rPr>
        <w:t>補完的なサービスを利用</w:t>
      </w:r>
    </w:p>
    <w:p w14:paraId="2BFF6829" w14:textId="77777777" w:rsidR="00DA6570" w:rsidRDefault="00DA6570" w:rsidP="00DA6570">
      <w:pPr>
        <w:pStyle w:val="ab"/>
        <w:ind w:leftChars="0" w:left="680" w:firstLineChars="0" w:firstLine="0"/>
      </w:pPr>
      <w:r>
        <w:rPr>
          <w:rFonts w:hint="eastAsia"/>
        </w:rPr>
        <w:t>特定の機能のみが不足している場合は、別のパッケージやSaaSを組み合わせることで補完する方法があります。別のシステムを利用することにより専門的な機能の利用や、迅速な導入ができるので、初期投資が低く抑えられます。</w:t>
      </w:r>
    </w:p>
    <w:p w14:paraId="004BA924" w14:textId="77777777" w:rsidR="00DA6570" w:rsidRDefault="00DA6570" w:rsidP="00DA6570">
      <w:pPr>
        <w:ind w:firstLineChars="0" w:firstLine="0"/>
      </w:pPr>
    </w:p>
    <w:p w14:paraId="71A48D70" w14:textId="77777777" w:rsidR="00DA6570" w:rsidRDefault="00DA6570" w:rsidP="00DA6570">
      <w:pPr>
        <w:pStyle w:val="aff4"/>
      </w:pPr>
      <w:r>
        <w:rPr>
          <w:rFonts w:hint="eastAsia"/>
        </w:rPr>
        <w:t>独自カスタマイズのリスクについて</w:t>
      </w:r>
    </w:p>
    <w:p w14:paraId="50D2E6D7" w14:textId="3700DE53" w:rsidR="00DA6570" w:rsidRDefault="00DA6570" w:rsidP="00D9651A">
      <w:r>
        <w:t>GAPを埋めるために、あらかじめ</w:t>
      </w:r>
      <w:r>
        <w:rPr>
          <w:rFonts w:hint="eastAsia"/>
        </w:rPr>
        <w:t>用意</w:t>
      </w:r>
      <w:r>
        <w:t>されている</w:t>
      </w:r>
      <w:r>
        <w:rPr>
          <w:rFonts w:hint="eastAsia"/>
        </w:rPr>
        <w:t>パッケージソフト</w:t>
      </w:r>
      <w:r w:rsidR="00D9651A">
        <w:rPr>
          <w:rFonts w:hint="eastAsia"/>
        </w:rPr>
        <w:t>ウェア</w:t>
      </w:r>
      <w:r>
        <w:rPr>
          <w:rFonts w:hint="eastAsia"/>
        </w:rPr>
        <w:t>やSaaSサービス内の</w:t>
      </w:r>
      <w:r>
        <w:t>カスタマイズではなく、独自のカスタマイズを行う場合、以下のようなリスクがあります。</w:t>
      </w:r>
    </w:p>
    <w:p w14:paraId="45EEB693" w14:textId="77777777" w:rsidR="00DA6570" w:rsidRDefault="00DA6570" w:rsidP="00DA6570"/>
    <w:p w14:paraId="71DEF187" w14:textId="77777777" w:rsidR="00DA6570" w:rsidRDefault="00DA6570" w:rsidP="00892C01">
      <w:pPr>
        <w:pStyle w:val="ab"/>
        <w:numPr>
          <w:ilvl w:val="0"/>
          <w:numId w:val="451"/>
        </w:numPr>
        <w:ind w:leftChars="0" w:firstLineChars="0"/>
      </w:pPr>
      <w:r>
        <w:t>コストの増加</w:t>
      </w:r>
    </w:p>
    <w:p w14:paraId="314808A3" w14:textId="349A6050" w:rsidR="00DA6570" w:rsidRDefault="00DA6570" w:rsidP="00FB3BEB">
      <w:pPr>
        <w:pStyle w:val="ab"/>
        <w:ind w:leftChars="0" w:left="680" w:firstLineChars="0" w:firstLine="0"/>
      </w:pPr>
      <w:r>
        <w:t>カスタマイズには追加の開発費用がかかります。予算を超える可能性があり、コスト管理が難しくなることがあります。</w:t>
      </w:r>
    </w:p>
    <w:p w14:paraId="33803294" w14:textId="77777777" w:rsidR="00DA6570" w:rsidRDefault="00DA6570" w:rsidP="00892C01">
      <w:pPr>
        <w:pStyle w:val="ab"/>
        <w:numPr>
          <w:ilvl w:val="0"/>
          <w:numId w:val="451"/>
        </w:numPr>
        <w:ind w:leftChars="0" w:firstLineChars="0"/>
      </w:pPr>
      <w:r>
        <w:t>時間の遅延</w:t>
      </w:r>
    </w:p>
    <w:p w14:paraId="089645BB" w14:textId="537944B9" w:rsidR="00DA6570" w:rsidRPr="00927848" w:rsidRDefault="00DA6570" w:rsidP="00FB3BEB">
      <w:pPr>
        <w:pStyle w:val="ab"/>
        <w:ind w:leftChars="0" w:left="680" w:firstLineChars="0" w:firstLine="0"/>
      </w:pPr>
      <w:r>
        <w:t>カスタマイズ作業が予想以上に時間がかかることがあり、プロジェクト全体のスケジュールに影響を与える可能性があります。</w:t>
      </w:r>
    </w:p>
    <w:p w14:paraId="07FDD068" w14:textId="77777777" w:rsidR="00DA6570" w:rsidRDefault="00DA6570" w:rsidP="00892C01">
      <w:pPr>
        <w:pStyle w:val="ab"/>
        <w:numPr>
          <w:ilvl w:val="0"/>
          <w:numId w:val="451"/>
        </w:numPr>
        <w:ind w:leftChars="0" w:firstLineChars="0"/>
      </w:pPr>
      <w:r>
        <w:t>メンテナンスの複雑化</w:t>
      </w:r>
    </w:p>
    <w:p w14:paraId="01E01593" w14:textId="28507BD6" w:rsidR="00DA6570" w:rsidRDefault="00DA6570" w:rsidP="00FB3BEB">
      <w:pPr>
        <w:pStyle w:val="ab"/>
        <w:ind w:leftChars="0" w:left="680" w:firstLineChars="0" w:firstLine="0"/>
      </w:pPr>
      <w:r>
        <w:t>カスタマイズされたシステムは、カスタマイズのないシステムに比べてメンテナンスが難しくなります。将来的なアップデートやバグ修正が困難になる</w:t>
      </w:r>
      <w:r>
        <w:rPr>
          <w:rFonts w:hint="eastAsia"/>
        </w:rPr>
        <w:t>可能性があります。</w:t>
      </w:r>
    </w:p>
    <w:p w14:paraId="0CA847E0" w14:textId="77777777" w:rsidR="00DA6570" w:rsidRDefault="00DA6570" w:rsidP="00892C01">
      <w:pPr>
        <w:pStyle w:val="ab"/>
        <w:numPr>
          <w:ilvl w:val="0"/>
          <w:numId w:val="451"/>
        </w:numPr>
        <w:ind w:leftChars="0" w:firstLineChars="0"/>
      </w:pPr>
      <w:r>
        <w:t>互換性の問題</w:t>
      </w:r>
    </w:p>
    <w:p w14:paraId="004873BA" w14:textId="1E2B1356" w:rsidR="00DA6570" w:rsidRDefault="00DA6570" w:rsidP="00FB3BEB">
      <w:pPr>
        <w:pStyle w:val="ab"/>
        <w:ind w:leftChars="0" w:left="680" w:firstLineChars="0" w:firstLine="0"/>
      </w:pPr>
      <w:r>
        <w:t>カスタマイズによ</w:t>
      </w:r>
      <w:r>
        <w:rPr>
          <w:rFonts w:hint="eastAsia"/>
        </w:rPr>
        <w:t>り</w:t>
      </w:r>
      <w:r>
        <w:t>、他のシステムやソフトウェアとの互換性が損なわれる可能性があります。これにより、システム全体のパフォーマンスや安定性に影響を与える</w:t>
      </w:r>
      <w:r>
        <w:rPr>
          <w:rFonts w:hint="eastAsia"/>
        </w:rPr>
        <w:t>可能性があります。</w:t>
      </w:r>
    </w:p>
    <w:p w14:paraId="768C452D" w14:textId="77777777" w:rsidR="00DA6570" w:rsidRDefault="00DA6570" w:rsidP="00892C01">
      <w:pPr>
        <w:pStyle w:val="ab"/>
        <w:numPr>
          <w:ilvl w:val="0"/>
          <w:numId w:val="451"/>
        </w:numPr>
        <w:ind w:leftChars="0" w:firstLineChars="0"/>
      </w:pPr>
      <w:r>
        <w:t>サポートの制限</w:t>
      </w:r>
    </w:p>
    <w:p w14:paraId="7BDBF82B" w14:textId="3361DDE2" w:rsidR="00DA6570" w:rsidRDefault="00DA6570" w:rsidP="00FB3BEB">
      <w:pPr>
        <w:pStyle w:val="ab"/>
        <w:ind w:leftChars="0" w:left="680" w:firstLineChars="0" w:firstLine="0"/>
      </w:pPr>
      <w:r>
        <w:t>カスタマイズされた部分については、ベンダーからのサポートが受けられない場合があります。これにより、問題が発生した際の対応が遅れる可能性があります。</w:t>
      </w:r>
    </w:p>
    <w:p w14:paraId="40CC748B" w14:textId="77777777" w:rsidR="00DA6570" w:rsidRDefault="00DA6570" w:rsidP="00892C01">
      <w:pPr>
        <w:pStyle w:val="ab"/>
        <w:numPr>
          <w:ilvl w:val="0"/>
          <w:numId w:val="451"/>
        </w:numPr>
        <w:ind w:leftChars="0" w:firstLineChars="0"/>
      </w:pPr>
      <w:r>
        <w:t>品質やセキュリティレベルの低下</w:t>
      </w:r>
    </w:p>
    <w:p w14:paraId="557FF177" w14:textId="104A247A" w:rsidR="00DA6570" w:rsidRPr="00D272EE" w:rsidRDefault="00DA6570" w:rsidP="00FB3BEB">
      <w:pPr>
        <w:pStyle w:val="ab"/>
        <w:ind w:leftChars="0" w:left="680" w:firstLineChars="0" w:firstLine="0"/>
      </w:pPr>
      <w:r>
        <w:t>カスタマイズが不十分な場合、システムのセキュリティや品質が低下するリスクがあります。これにより、ユーザーの満足度が低下するだけでなく、</w:t>
      </w:r>
      <w:r>
        <w:rPr>
          <w:rFonts w:hint="eastAsia"/>
        </w:rPr>
        <w:t>セキュリティ</w:t>
      </w:r>
      <w:r>
        <w:t>インシデントの発生可能性も高まる可能性があります。</w:t>
      </w:r>
    </w:p>
    <w:p w14:paraId="285F352E" w14:textId="77777777" w:rsidR="00DA6570" w:rsidRDefault="00DA6570" w:rsidP="00892C01">
      <w:pPr>
        <w:pStyle w:val="ab"/>
        <w:numPr>
          <w:ilvl w:val="0"/>
          <w:numId w:val="451"/>
        </w:numPr>
        <w:ind w:leftChars="0" w:firstLineChars="0"/>
      </w:pPr>
      <w:r>
        <w:t>将来のアップグレード問題</w:t>
      </w:r>
    </w:p>
    <w:p w14:paraId="6787DC1B" w14:textId="77777777" w:rsidR="00DA6570" w:rsidRDefault="00DA6570" w:rsidP="00DA6570">
      <w:pPr>
        <w:pStyle w:val="ab"/>
        <w:ind w:leftChars="0" w:left="680" w:firstLineChars="0" w:firstLine="0"/>
      </w:pPr>
      <w:r>
        <w:t>カスタマイズされたシステムは、将来的なバージョンアップや新機能の追加が難しくなることがあります。最新の技術や機能を利用できなくなるというリスクがあります。</w:t>
      </w:r>
    </w:p>
    <w:p w14:paraId="6213F310" w14:textId="77777777" w:rsidR="00DA6570" w:rsidRPr="00D272EE" w:rsidRDefault="00DA6570" w:rsidP="00DA6570"/>
    <w:p w14:paraId="3260A54C" w14:textId="77777777" w:rsidR="00DA6570" w:rsidRDefault="00DA6570" w:rsidP="00DA6570">
      <w:r>
        <w:rPr>
          <w:rFonts w:hint="eastAsia"/>
        </w:rPr>
        <w:t>カスタマイズには多くのリスクがあるため、カスタマイズの必要性は慎重に検討し、業務プロセスなどをシステムにあわせて変更することが推奨されます。</w:t>
      </w:r>
    </w:p>
    <w:p w14:paraId="40B23172" w14:textId="77777777" w:rsidR="00DA6570" w:rsidRDefault="00DA6570" w:rsidP="00DA6570">
      <w:r>
        <w:rPr>
          <w:rFonts w:hint="eastAsia"/>
        </w:rPr>
        <w:t>どうしても機能などを追加する場合は、本体のシステムに与える影響の少ないアドオン（外側に機能を追加する方法）で対処することが推奨されます。</w:t>
      </w:r>
    </w:p>
    <w:p w14:paraId="0F1FBE48" w14:textId="77777777" w:rsidR="00DA6570" w:rsidRDefault="00DA6570" w:rsidP="00DA6570">
      <w:pPr>
        <w:ind w:firstLineChars="0" w:firstLine="0"/>
      </w:pPr>
    </w:p>
    <w:p w14:paraId="4FD377CB" w14:textId="77777777" w:rsidR="00DA6570" w:rsidRDefault="00DA6570" w:rsidP="00DA6570">
      <w:pPr>
        <w:pStyle w:val="4"/>
      </w:pPr>
      <w:bookmarkStart w:id="1617" w:name="_Toc178840339"/>
      <w:bookmarkStart w:id="1618" w:name="_Toc185339026"/>
      <w:bookmarkStart w:id="1619" w:name="_Toc188349119"/>
      <w:r>
        <w:rPr>
          <w:rFonts w:hint="eastAsia"/>
        </w:rPr>
        <w:t>調達</w:t>
      </w:r>
      <w:bookmarkEnd w:id="1617"/>
      <w:bookmarkEnd w:id="1618"/>
      <w:bookmarkEnd w:id="1619"/>
    </w:p>
    <w:p w14:paraId="7EA783F4" w14:textId="77777777" w:rsidR="00DA6570" w:rsidRDefault="00DA6570" w:rsidP="00DA6570"/>
    <w:p w14:paraId="7B7E2657" w14:textId="77777777" w:rsidR="00DA6570" w:rsidRDefault="00DA6570" w:rsidP="00DA6570">
      <w:pPr>
        <w:pStyle w:val="5"/>
      </w:pPr>
      <w:r w:rsidRPr="0069748B">
        <w:rPr>
          <w:rFonts w:hint="eastAsia"/>
        </w:rPr>
        <w:t>調達仕様書</w:t>
      </w:r>
      <w:r>
        <w:rPr>
          <w:rFonts w:hint="eastAsia"/>
        </w:rPr>
        <w:t>の</w:t>
      </w:r>
      <w:r w:rsidRPr="0069748B">
        <w:rPr>
          <w:rFonts w:hint="eastAsia"/>
        </w:rPr>
        <w:t>作成方法</w:t>
      </w:r>
    </w:p>
    <w:p w14:paraId="3191DDCE" w14:textId="77777777" w:rsidR="00DA6570" w:rsidRDefault="00DA6570" w:rsidP="00DA6570">
      <w:r w:rsidRPr="005C510C">
        <w:rPr>
          <w:rFonts w:hint="eastAsia"/>
        </w:rPr>
        <w:t>要件定義書を含めた調達仕様書</w:t>
      </w:r>
      <w:r>
        <w:rPr>
          <w:rFonts w:hint="eastAsia"/>
        </w:rPr>
        <w:t>の作成方法を説明します。</w:t>
      </w:r>
    </w:p>
    <w:p w14:paraId="43F6E79A" w14:textId="77777777" w:rsidR="00DA6570" w:rsidRDefault="00DA6570" w:rsidP="00DA6570">
      <w:r w:rsidRPr="00FF332F">
        <w:rPr>
          <w:rFonts w:hint="eastAsia"/>
        </w:rPr>
        <w:t>調達仕様書とは、プロジェクトの目的の達成に必要な製品の入手や、必要となる役務を実施する外部事業者を選定するために示す、発注者側の条件を集めたドキュメントです。</w:t>
      </w:r>
    </w:p>
    <w:p w14:paraId="721FC886" w14:textId="77777777" w:rsidR="00DA6570" w:rsidRDefault="00DA6570" w:rsidP="00DA6570">
      <w:r>
        <w:rPr>
          <w:rFonts w:hint="eastAsia"/>
        </w:rPr>
        <w:t>調達仕様書には、発注者側の要望（要件）に加えて、制約となる条件を記載します。実現したいことに加えて、実現を図っていく過程で守るべき前提条件や制約条件を合わせて記載することで、調達仕様書としての完成度を高められます。</w:t>
      </w:r>
    </w:p>
    <w:p w14:paraId="485CA4C1" w14:textId="77777777" w:rsidR="00DA6570" w:rsidRDefault="00DA6570" w:rsidP="00DA6570"/>
    <w:p w14:paraId="2529657E" w14:textId="77777777" w:rsidR="00DA6570" w:rsidRDefault="00DA6570" w:rsidP="00DA6570">
      <w:pPr>
        <w:pStyle w:val="aff4"/>
      </w:pPr>
      <w:r>
        <w:rPr>
          <w:rFonts w:hint="eastAsia"/>
        </w:rPr>
        <w:t>調達仕様書の全体像（例）</w:t>
      </w:r>
    </w:p>
    <w:tbl>
      <w:tblPr>
        <w:tblStyle w:val="aa"/>
        <w:tblW w:w="0" w:type="auto"/>
        <w:tblLook w:val="04A0" w:firstRow="1" w:lastRow="0" w:firstColumn="1" w:lastColumn="0" w:noHBand="0" w:noVBand="1"/>
      </w:tblPr>
      <w:tblGrid>
        <w:gridCol w:w="4815"/>
        <w:gridCol w:w="5641"/>
      </w:tblGrid>
      <w:tr w:rsidR="00DA6570" w14:paraId="6E46DC97" w14:textId="77777777">
        <w:tc>
          <w:tcPr>
            <w:tcW w:w="4815" w:type="dxa"/>
            <w:shd w:val="clear" w:color="auto" w:fill="215E99" w:themeFill="text2" w:themeFillTint="BF"/>
          </w:tcPr>
          <w:p w14:paraId="40276366" w14:textId="77777777" w:rsidR="00DA6570" w:rsidRDefault="00DA6570">
            <w:pPr>
              <w:pStyle w:val="aff0"/>
            </w:pPr>
            <w:r>
              <w:rPr>
                <w:rFonts w:hint="eastAsia"/>
              </w:rPr>
              <w:t>目次</w:t>
            </w:r>
          </w:p>
        </w:tc>
        <w:tc>
          <w:tcPr>
            <w:tcW w:w="5641" w:type="dxa"/>
            <w:shd w:val="clear" w:color="auto" w:fill="215E99" w:themeFill="text2" w:themeFillTint="BF"/>
          </w:tcPr>
          <w:p w14:paraId="421D049D" w14:textId="77777777" w:rsidR="00DA6570" w:rsidRDefault="00DA6570">
            <w:pPr>
              <w:pStyle w:val="aff0"/>
            </w:pPr>
            <w:r>
              <w:rPr>
                <w:rFonts w:hint="eastAsia"/>
              </w:rPr>
              <w:t>主要な記載内容</w:t>
            </w:r>
          </w:p>
        </w:tc>
      </w:tr>
      <w:tr w:rsidR="00DA6570" w14:paraId="1C3588BC" w14:textId="77777777">
        <w:tc>
          <w:tcPr>
            <w:tcW w:w="4815" w:type="dxa"/>
          </w:tcPr>
          <w:p w14:paraId="2F8979BA" w14:textId="77777777" w:rsidR="00DA6570" w:rsidRDefault="00DA6570">
            <w:pPr>
              <w:pStyle w:val="afff6"/>
            </w:pPr>
            <w:r>
              <w:rPr>
                <w:rFonts w:hint="eastAsia"/>
              </w:rPr>
              <w:t>調達案件の概要</w:t>
            </w:r>
          </w:p>
        </w:tc>
        <w:tc>
          <w:tcPr>
            <w:tcW w:w="5641" w:type="dxa"/>
          </w:tcPr>
          <w:p w14:paraId="480FAB90" w14:textId="77777777" w:rsidR="00DA6570" w:rsidRDefault="00DA6570">
            <w:pPr>
              <w:pStyle w:val="afff6"/>
            </w:pPr>
            <w:r>
              <w:rPr>
                <w:rFonts w:hint="eastAsia"/>
              </w:rPr>
              <w:t>背景、目的、効果、業務・情報システムの概要</w:t>
            </w:r>
          </w:p>
        </w:tc>
      </w:tr>
      <w:tr w:rsidR="00DA6570" w14:paraId="220DF967" w14:textId="77777777">
        <w:tc>
          <w:tcPr>
            <w:tcW w:w="4815" w:type="dxa"/>
          </w:tcPr>
          <w:p w14:paraId="4CCB4A78" w14:textId="77777777" w:rsidR="00DA6570" w:rsidRDefault="00DA6570">
            <w:pPr>
              <w:pStyle w:val="afff6"/>
            </w:pPr>
            <w:r>
              <w:rPr>
                <w:rFonts w:hint="eastAsia"/>
              </w:rPr>
              <w:t>調達案件および関連調達案件の調達単位、調達の方式など</w:t>
            </w:r>
          </w:p>
        </w:tc>
        <w:tc>
          <w:tcPr>
            <w:tcW w:w="5641" w:type="dxa"/>
          </w:tcPr>
          <w:p w14:paraId="2DF4C3F2" w14:textId="77777777" w:rsidR="00DA6570" w:rsidRDefault="00DA6570">
            <w:pPr>
              <w:pStyle w:val="afff6"/>
            </w:pPr>
            <w:r>
              <w:rPr>
                <w:rFonts w:hint="eastAsia"/>
              </w:rPr>
              <w:t>調達内容、関連する調達案件、方式、時期</w:t>
            </w:r>
          </w:p>
        </w:tc>
      </w:tr>
      <w:tr w:rsidR="00DA6570" w14:paraId="7B3837F0" w14:textId="77777777">
        <w:tc>
          <w:tcPr>
            <w:tcW w:w="4815" w:type="dxa"/>
            <w:shd w:val="clear" w:color="auto" w:fill="auto"/>
          </w:tcPr>
          <w:p w14:paraId="0D2599C5" w14:textId="77777777" w:rsidR="00DA6570" w:rsidRPr="003B3304" w:rsidRDefault="00DA6570">
            <w:pPr>
              <w:pStyle w:val="afff6"/>
            </w:pPr>
            <w:r>
              <w:rPr>
                <w:rFonts w:hint="eastAsia"/>
              </w:rPr>
              <w:t>情報システムに求める要件</w:t>
            </w:r>
          </w:p>
        </w:tc>
        <w:tc>
          <w:tcPr>
            <w:tcW w:w="5641" w:type="dxa"/>
            <w:shd w:val="clear" w:color="auto" w:fill="auto"/>
          </w:tcPr>
          <w:p w14:paraId="7688DAA1" w14:textId="77777777" w:rsidR="00DA6570" w:rsidRDefault="00DA6570">
            <w:pPr>
              <w:pStyle w:val="afff6"/>
            </w:pPr>
            <w:r>
              <w:rPr>
                <w:rFonts w:hint="eastAsia"/>
              </w:rPr>
              <w:t>要件定義の内容</w:t>
            </w:r>
          </w:p>
        </w:tc>
      </w:tr>
      <w:tr w:rsidR="00DA6570" w14:paraId="75E7FC52" w14:textId="77777777">
        <w:tc>
          <w:tcPr>
            <w:tcW w:w="4815" w:type="dxa"/>
          </w:tcPr>
          <w:p w14:paraId="36C6F04B" w14:textId="77777777" w:rsidR="00DA6570" w:rsidRDefault="00DA6570">
            <w:pPr>
              <w:pStyle w:val="afff6"/>
            </w:pPr>
            <w:r>
              <w:rPr>
                <w:rFonts w:hint="eastAsia"/>
              </w:rPr>
              <w:t>作業の実施内容に求める要件</w:t>
            </w:r>
          </w:p>
        </w:tc>
        <w:tc>
          <w:tcPr>
            <w:tcW w:w="5641" w:type="dxa"/>
          </w:tcPr>
          <w:p w14:paraId="08FD3BB3" w14:textId="77777777" w:rsidR="00DA6570" w:rsidRDefault="00DA6570">
            <w:pPr>
              <w:pStyle w:val="afff6"/>
            </w:pPr>
            <w:r>
              <w:rPr>
                <w:rFonts w:hint="eastAsia"/>
              </w:rPr>
              <w:t>作業の内容、成果物の範囲、納品期日</w:t>
            </w:r>
          </w:p>
        </w:tc>
      </w:tr>
      <w:tr w:rsidR="00DA6570" w14:paraId="6CF83171" w14:textId="77777777">
        <w:tc>
          <w:tcPr>
            <w:tcW w:w="4815" w:type="dxa"/>
          </w:tcPr>
          <w:p w14:paraId="5FC7BBC4" w14:textId="77777777" w:rsidR="00DA6570" w:rsidRPr="003B3304" w:rsidRDefault="00DA6570">
            <w:pPr>
              <w:pStyle w:val="afff6"/>
            </w:pPr>
            <w:r>
              <w:rPr>
                <w:rFonts w:hint="eastAsia"/>
              </w:rPr>
              <w:t>作業の実施体制・方法に関する事項</w:t>
            </w:r>
          </w:p>
        </w:tc>
        <w:tc>
          <w:tcPr>
            <w:tcW w:w="5641" w:type="dxa"/>
          </w:tcPr>
          <w:p w14:paraId="0C7B304A" w14:textId="77777777" w:rsidR="00DA6570" w:rsidRDefault="00DA6570">
            <w:pPr>
              <w:pStyle w:val="afff6"/>
            </w:pPr>
            <w:r>
              <w:rPr>
                <w:rFonts w:hint="eastAsia"/>
              </w:rPr>
              <w:t>作業実施体制、資格要件、管理の要領</w:t>
            </w:r>
          </w:p>
        </w:tc>
      </w:tr>
      <w:tr w:rsidR="00DA6570" w14:paraId="45FBD723" w14:textId="77777777">
        <w:tc>
          <w:tcPr>
            <w:tcW w:w="4815" w:type="dxa"/>
          </w:tcPr>
          <w:p w14:paraId="088D9C7D" w14:textId="77777777" w:rsidR="00DA6570" w:rsidRDefault="00DA6570">
            <w:pPr>
              <w:pStyle w:val="afff6"/>
            </w:pPr>
            <w:r>
              <w:rPr>
                <w:rFonts w:hint="eastAsia"/>
              </w:rPr>
              <w:t>作業の実施に当たっての順守事項</w:t>
            </w:r>
          </w:p>
        </w:tc>
        <w:tc>
          <w:tcPr>
            <w:tcW w:w="5641" w:type="dxa"/>
          </w:tcPr>
          <w:p w14:paraId="3BB91232" w14:textId="77777777" w:rsidR="00DA6570" w:rsidRDefault="00DA6570">
            <w:pPr>
              <w:pStyle w:val="afff6"/>
            </w:pPr>
            <w:r>
              <w:rPr>
                <w:rFonts w:hint="eastAsia"/>
              </w:rPr>
              <w:t>機密保持、資料の取扱い、順守する法令</w:t>
            </w:r>
          </w:p>
        </w:tc>
      </w:tr>
      <w:tr w:rsidR="00DA6570" w14:paraId="71430037" w14:textId="77777777">
        <w:tc>
          <w:tcPr>
            <w:tcW w:w="4815" w:type="dxa"/>
          </w:tcPr>
          <w:p w14:paraId="697944C9" w14:textId="77777777" w:rsidR="00DA6570" w:rsidRDefault="00DA6570">
            <w:pPr>
              <w:pStyle w:val="afff6"/>
            </w:pPr>
            <w:r>
              <w:rPr>
                <w:rFonts w:hint="eastAsia"/>
              </w:rPr>
              <w:t>成果物に関する事項</w:t>
            </w:r>
          </w:p>
        </w:tc>
        <w:tc>
          <w:tcPr>
            <w:tcW w:w="5641" w:type="dxa"/>
          </w:tcPr>
          <w:p w14:paraId="6C50C283" w14:textId="77777777" w:rsidR="00DA6570" w:rsidRDefault="00DA6570">
            <w:pPr>
              <w:pStyle w:val="afff6"/>
            </w:pPr>
            <w:r>
              <w:rPr>
                <w:rFonts w:hint="eastAsia"/>
              </w:rPr>
              <w:t>知的財産権の帰属、契約不適合責任、検収</w:t>
            </w:r>
          </w:p>
        </w:tc>
      </w:tr>
      <w:tr w:rsidR="00DA6570" w14:paraId="171A5DB6" w14:textId="77777777">
        <w:tc>
          <w:tcPr>
            <w:tcW w:w="4815" w:type="dxa"/>
          </w:tcPr>
          <w:p w14:paraId="326C3C16" w14:textId="77777777" w:rsidR="00DA6570" w:rsidRDefault="00DA6570">
            <w:pPr>
              <w:pStyle w:val="afff6"/>
            </w:pPr>
            <w:r>
              <w:rPr>
                <w:rFonts w:hint="eastAsia"/>
              </w:rPr>
              <w:t>見積り依頼をする業者の選定に関する事項</w:t>
            </w:r>
          </w:p>
        </w:tc>
        <w:tc>
          <w:tcPr>
            <w:tcW w:w="5641" w:type="dxa"/>
          </w:tcPr>
          <w:p w14:paraId="7D49E670" w14:textId="77777777" w:rsidR="00DA6570" w:rsidRDefault="00DA6570">
            <w:pPr>
              <w:pStyle w:val="afff6"/>
            </w:pPr>
            <w:r>
              <w:rPr>
                <w:rFonts w:hint="eastAsia"/>
              </w:rPr>
              <w:t>業者選定要件</w:t>
            </w:r>
          </w:p>
        </w:tc>
      </w:tr>
      <w:tr w:rsidR="00DA6570" w14:paraId="342C644A" w14:textId="77777777">
        <w:tc>
          <w:tcPr>
            <w:tcW w:w="4815" w:type="dxa"/>
          </w:tcPr>
          <w:p w14:paraId="6989CEE1" w14:textId="77777777" w:rsidR="00DA6570" w:rsidRDefault="00DA6570">
            <w:pPr>
              <w:pStyle w:val="afff6"/>
            </w:pPr>
            <w:r>
              <w:rPr>
                <w:rFonts w:hint="eastAsia"/>
              </w:rPr>
              <w:t>再委託に関する事項</w:t>
            </w:r>
          </w:p>
        </w:tc>
        <w:tc>
          <w:tcPr>
            <w:tcW w:w="5641" w:type="dxa"/>
          </w:tcPr>
          <w:p w14:paraId="66D27DAE" w14:textId="77777777" w:rsidR="00DA6570" w:rsidRDefault="00DA6570">
            <w:pPr>
              <w:pStyle w:val="afff6"/>
            </w:pPr>
            <w:r>
              <w:rPr>
                <w:rFonts w:hint="eastAsia"/>
              </w:rPr>
              <w:t>再委託の制限、条件、承認手続き</w:t>
            </w:r>
          </w:p>
        </w:tc>
      </w:tr>
      <w:tr w:rsidR="00DA6570" w14:paraId="799F9860" w14:textId="77777777">
        <w:tc>
          <w:tcPr>
            <w:tcW w:w="4815" w:type="dxa"/>
          </w:tcPr>
          <w:p w14:paraId="261029D3" w14:textId="320463E7" w:rsidR="00DA6570" w:rsidRDefault="00DA6570">
            <w:pPr>
              <w:pStyle w:val="afff6"/>
            </w:pPr>
            <w:r>
              <w:rPr>
                <w:rFonts w:hint="eastAsia"/>
              </w:rPr>
              <w:t>パッケージソフト</w:t>
            </w:r>
            <w:r w:rsidR="000051BF">
              <w:rPr>
                <w:rFonts w:hint="eastAsia"/>
              </w:rPr>
              <w:t>ウェア</w:t>
            </w:r>
            <w:r>
              <w:rPr>
                <w:rFonts w:hint="eastAsia"/>
              </w:rPr>
              <w:t>、クラウドサービスの選定、利用に関するセキュリティ関連事項（要機密情報を取扱う場合）</w:t>
            </w:r>
          </w:p>
        </w:tc>
        <w:tc>
          <w:tcPr>
            <w:tcW w:w="5641" w:type="dxa"/>
          </w:tcPr>
          <w:p w14:paraId="55214D4E" w14:textId="581F5F0F" w:rsidR="00DA6570" w:rsidRDefault="00DA6570">
            <w:pPr>
              <w:pStyle w:val="afff6"/>
            </w:pPr>
            <w:r>
              <w:rPr>
                <w:rFonts w:hint="eastAsia"/>
              </w:rPr>
              <w:t>パッケージソフト</w:t>
            </w:r>
            <w:r w:rsidR="000051BF">
              <w:rPr>
                <w:rFonts w:hint="eastAsia"/>
              </w:rPr>
              <w:t>ウェア</w:t>
            </w:r>
            <w:r>
              <w:rPr>
                <w:rFonts w:hint="eastAsia"/>
              </w:rPr>
              <w:t>、クラウドサービスの選定・利用に関する共通セキュリティ要件、成果物の取扱い</w:t>
            </w:r>
          </w:p>
        </w:tc>
      </w:tr>
      <w:tr w:rsidR="00DA6570" w14:paraId="343C7CCF" w14:textId="77777777">
        <w:tc>
          <w:tcPr>
            <w:tcW w:w="4815" w:type="dxa"/>
          </w:tcPr>
          <w:p w14:paraId="7AA5A26B" w14:textId="77777777" w:rsidR="00DA6570" w:rsidRDefault="00DA6570">
            <w:pPr>
              <w:pStyle w:val="afff6"/>
            </w:pPr>
            <w:r>
              <w:rPr>
                <w:rFonts w:hint="eastAsia"/>
              </w:rPr>
              <w:t>そのほか特記事項</w:t>
            </w:r>
          </w:p>
        </w:tc>
        <w:tc>
          <w:tcPr>
            <w:tcW w:w="5641" w:type="dxa"/>
          </w:tcPr>
          <w:p w14:paraId="3F54D357" w14:textId="77777777" w:rsidR="00DA6570" w:rsidRDefault="00DA6570">
            <w:pPr>
              <w:pStyle w:val="afff6"/>
            </w:pPr>
            <w:r>
              <w:rPr>
                <w:rFonts w:hint="eastAsia"/>
              </w:rPr>
              <w:t>機器などのセキュリティ確保、制約条件</w:t>
            </w:r>
          </w:p>
        </w:tc>
      </w:tr>
      <w:tr w:rsidR="00DA6570" w14:paraId="4339FAEC" w14:textId="77777777">
        <w:tc>
          <w:tcPr>
            <w:tcW w:w="4815" w:type="dxa"/>
          </w:tcPr>
          <w:p w14:paraId="0F8CE0A0" w14:textId="77777777" w:rsidR="00DA6570" w:rsidRDefault="00DA6570">
            <w:pPr>
              <w:pStyle w:val="afff6"/>
            </w:pPr>
            <w:r>
              <w:rPr>
                <w:rFonts w:hint="eastAsia"/>
              </w:rPr>
              <w:t>附属文書</w:t>
            </w:r>
          </w:p>
        </w:tc>
        <w:tc>
          <w:tcPr>
            <w:tcW w:w="5641" w:type="dxa"/>
          </w:tcPr>
          <w:p w14:paraId="2A922248" w14:textId="77777777" w:rsidR="00DA6570" w:rsidRDefault="00DA6570">
            <w:pPr>
              <w:pStyle w:val="afff6"/>
            </w:pPr>
            <w:r>
              <w:rPr>
                <w:rFonts w:hint="eastAsia"/>
              </w:rPr>
              <w:t>要件定義書など</w:t>
            </w:r>
          </w:p>
        </w:tc>
      </w:tr>
    </w:tbl>
    <w:p w14:paraId="225C169D" w14:textId="77777777" w:rsidR="00DA6570" w:rsidRDefault="00DA6570" w:rsidP="00DA6570"/>
    <w:p w14:paraId="41DC4792" w14:textId="77777777" w:rsidR="00DA6570" w:rsidRDefault="00DA6570" w:rsidP="00DA6570">
      <w:r w:rsidRPr="005F6861">
        <w:rPr>
          <w:rFonts w:hint="eastAsia"/>
        </w:rPr>
        <w:t>調達仕様書を作成するときに、特に注意が必要なポイントについて説明</w:t>
      </w:r>
      <w:r>
        <w:rPr>
          <w:rFonts w:hint="eastAsia"/>
        </w:rPr>
        <w:t>し</w:t>
      </w:r>
      <w:r w:rsidRPr="005F6861">
        <w:rPr>
          <w:rFonts w:hint="eastAsia"/>
        </w:rPr>
        <w:t>ます。項目の詳細な説明は、ひな</w:t>
      </w:r>
      <w:r>
        <w:rPr>
          <w:rFonts w:hint="eastAsia"/>
        </w:rPr>
        <w:t>型</w:t>
      </w:r>
      <w:r w:rsidRPr="005F6861">
        <w:rPr>
          <w:rFonts w:hint="eastAsia"/>
        </w:rPr>
        <w:t>を参照してください。</w:t>
      </w:r>
    </w:p>
    <w:p w14:paraId="3AB29145" w14:textId="77777777" w:rsidR="00DA6570" w:rsidRDefault="00DA6570" w:rsidP="00DA6570"/>
    <w:p w14:paraId="6F7BC6C0" w14:textId="77777777" w:rsidR="00DA6570" w:rsidRDefault="00DA6570" w:rsidP="00DA6570">
      <w:pPr>
        <w:pStyle w:val="61"/>
      </w:pPr>
      <w:r w:rsidRPr="009B7DD5">
        <w:rPr>
          <w:rFonts w:hint="eastAsia"/>
        </w:rPr>
        <w:t>調達仕様書を作成するときに、特に注意が必要なポイント</w:t>
      </w:r>
    </w:p>
    <w:p w14:paraId="7A84A6E9" w14:textId="77777777" w:rsidR="00DA6570" w:rsidRPr="00215DD4" w:rsidRDefault="00DA6570" w:rsidP="00DA6570"/>
    <w:p w14:paraId="4E043FE4" w14:textId="77777777" w:rsidR="00DA6570" w:rsidRDefault="00DA6570" w:rsidP="00DA6570">
      <w:pPr>
        <w:pStyle w:val="7"/>
      </w:pPr>
      <w:r>
        <w:rPr>
          <w:rFonts w:hint="eastAsia"/>
        </w:rPr>
        <w:t>調達の意図や目的を正しく伝える</w:t>
      </w:r>
    </w:p>
    <w:p w14:paraId="1413E26D" w14:textId="77777777" w:rsidR="00DA6570" w:rsidRDefault="00DA6570" w:rsidP="00DA6570">
      <w:r>
        <w:rPr>
          <w:rFonts w:hint="eastAsia"/>
        </w:rPr>
        <w:t>外部業者からプロジェクトにとって有用な提案をもらうためには、以下の点をしっかり伝える必要があります。</w:t>
      </w:r>
    </w:p>
    <w:p w14:paraId="59E225D8" w14:textId="77777777" w:rsidR="00DA6570" w:rsidRDefault="00DA6570" w:rsidP="00892C01">
      <w:pPr>
        <w:pStyle w:val="ab"/>
        <w:numPr>
          <w:ilvl w:val="0"/>
          <w:numId w:val="419"/>
        </w:numPr>
        <w:ind w:leftChars="0" w:firstLineChars="0"/>
      </w:pPr>
      <w:r>
        <w:rPr>
          <w:rFonts w:hint="eastAsia"/>
        </w:rPr>
        <w:t>プロジェクトの背景と目的</w:t>
      </w:r>
    </w:p>
    <w:p w14:paraId="56A16BBF" w14:textId="2093EE9D" w:rsidR="00DA6570" w:rsidRDefault="00DA6570" w:rsidP="00DA6570">
      <w:pPr>
        <w:pStyle w:val="ab"/>
        <w:ind w:leftChars="0" w:left="680" w:firstLineChars="0" w:firstLine="0"/>
      </w:pPr>
      <w:r>
        <w:t>このプロジェクトがなぜ必要なのか、達成したい目標を明確に説明します。業者がプロジェクトの意図を理解しやすくなります。</w:t>
      </w:r>
    </w:p>
    <w:p w14:paraId="09AF5A7A" w14:textId="77777777" w:rsidR="00DA6570" w:rsidRDefault="00DA6570" w:rsidP="00892C01">
      <w:pPr>
        <w:pStyle w:val="ab"/>
        <w:numPr>
          <w:ilvl w:val="0"/>
          <w:numId w:val="419"/>
        </w:numPr>
        <w:ind w:leftChars="0" w:firstLineChars="0"/>
      </w:pPr>
      <w:r>
        <w:rPr>
          <w:rFonts w:hint="eastAsia"/>
        </w:rPr>
        <w:t>調達の経緯と期待する効果</w:t>
      </w:r>
    </w:p>
    <w:p w14:paraId="462A0D22" w14:textId="05B16D55" w:rsidR="00DA6570" w:rsidRDefault="00DA6570" w:rsidP="00FB3BEB">
      <w:pPr>
        <w:pStyle w:val="ab"/>
        <w:ind w:leftChars="0" w:left="680" w:firstLineChars="0" w:firstLine="0"/>
      </w:pPr>
      <w:r>
        <w:t>なぜこの調達が必要になったのか、どんな成果や効果を期待しているのかを詳しく説明します。業者が具体的な提案を考えやすくなります。</w:t>
      </w:r>
    </w:p>
    <w:p w14:paraId="5646AAD1" w14:textId="77777777" w:rsidR="00DA6570" w:rsidRDefault="00DA6570" w:rsidP="00892C01">
      <w:pPr>
        <w:pStyle w:val="ab"/>
        <w:numPr>
          <w:ilvl w:val="0"/>
          <w:numId w:val="419"/>
        </w:numPr>
        <w:ind w:leftChars="0" w:firstLineChars="0"/>
      </w:pPr>
      <w:r>
        <w:rPr>
          <w:rFonts w:hint="eastAsia"/>
        </w:rPr>
        <w:t>プロジェクトの全体像とスケジュール</w:t>
      </w:r>
    </w:p>
    <w:p w14:paraId="7013E91E" w14:textId="77777777" w:rsidR="00DA6570" w:rsidRDefault="00DA6570" w:rsidP="00DA6570">
      <w:pPr>
        <w:pStyle w:val="ab"/>
        <w:ind w:leftChars="0" w:left="680" w:firstLineChars="0" w:firstLine="0"/>
      </w:pPr>
      <w:r>
        <w:t>プロジェクトの全体的な流れやスケジュールを示すことで、業者がプロジェクトの全体像を把握しやすくなります。</w:t>
      </w:r>
    </w:p>
    <w:p w14:paraId="46E311E5" w14:textId="77777777" w:rsidR="00DA6570" w:rsidRDefault="00DA6570" w:rsidP="00DA6570"/>
    <w:p w14:paraId="10324A8C" w14:textId="77777777" w:rsidR="00DA6570" w:rsidRPr="008E5995" w:rsidRDefault="00DA6570" w:rsidP="00DA6570">
      <w:r>
        <w:rPr>
          <w:rFonts w:hint="eastAsia"/>
        </w:rPr>
        <w:t>これらの情報は、調達仕様書の「調達案件の概要」に記載し、プロジェクト全体のスケジュールも含めることで、業者がより適切で有用な提案をしやすくなります。</w:t>
      </w:r>
    </w:p>
    <w:p w14:paraId="746293DB" w14:textId="77777777" w:rsidR="00DA6570" w:rsidRDefault="00DA6570" w:rsidP="00DA6570"/>
    <w:p w14:paraId="04CF1ED7" w14:textId="77777777" w:rsidR="00DA6570" w:rsidRDefault="00DA6570" w:rsidP="00DA6570">
      <w:pPr>
        <w:pStyle w:val="7"/>
      </w:pPr>
      <w:r>
        <w:rPr>
          <w:rFonts w:hint="eastAsia"/>
        </w:rPr>
        <w:t>作業内容・納品物を関連付けて網羅的に記載する</w:t>
      </w:r>
    </w:p>
    <w:p w14:paraId="18DECF56" w14:textId="77777777" w:rsidR="00DA6570" w:rsidRPr="008C335C" w:rsidRDefault="00DA6570" w:rsidP="00DA6570">
      <w:r>
        <w:rPr>
          <w:rFonts w:hint="eastAsia"/>
        </w:rPr>
        <w:t>調達仕様書では、外部事業者の作業内容、納品物をそれぞれ漏れなく定める必要があります。しかし、設計・開発などの調達では多種多様な作業や納品物があるため、漏れなく記載するのは困難です。これらを定義する際は、作業内容、納品物を関連付けて定義していくことで、効果的に抜け漏れを確認していくことができます。</w:t>
      </w:r>
      <w:r w:rsidRPr="008C335C">
        <w:rPr>
          <w:rFonts w:hint="eastAsia"/>
        </w:rPr>
        <w:t>作業の実施内容と納品物を関連付けて一覧としてまとめておくと、工程完了時の納品物のチェックにも活用でき、検収時の確認負荷を減ら</w:t>
      </w:r>
      <w:r>
        <w:rPr>
          <w:rFonts w:hint="eastAsia"/>
        </w:rPr>
        <w:t>せます。</w:t>
      </w:r>
    </w:p>
    <w:p w14:paraId="36C4D6AE" w14:textId="77777777" w:rsidR="00DA6570" w:rsidRDefault="00DA6570" w:rsidP="00DA6570"/>
    <w:p w14:paraId="386CB325" w14:textId="77777777" w:rsidR="00DA6570" w:rsidRDefault="00DA6570" w:rsidP="00DA6570">
      <w:pPr>
        <w:pStyle w:val="7"/>
      </w:pPr>
      <w:r w:rsidRPr="008E366F">
        <w:rPr>
          <w:rFonts w:hint="eastAsia"/>
        </w:rPr>
        <w:t>外部事業者の具体的な作業内容を明確にする</w:t>
      </w:r>
    </w:p>
    <w:p w14:paraId="3D21556E" w14:textId="77777777" w:rsidR="00DA6570" w:rsidRPr="00621EF0" w:rsidRDefault="00DA6570" w:rsidP="00DA6570">
      <w:r>
        <w:rPr>
          <w:rFonts w:hint="eastAsia"/>
        </w:rPr>
        <w:t>外部</w:t>
      </w:r>
      <w:r w:rsidRPr="00D3464E">
        <w:rPr>
          <w:rFonts w:hint="eastAsia"/>
        </w:rPr>
        <w:t>事業者が実際に何を実施する必要があるのか</w:t>
      </w:r>
      <w:r>
        <w:rPr>
          <w:rFonts w:hint="eastAsia"/>
        </w:rPr>
        <w:t>理解できるように、</w:t>
      </w:r>
      <w:r w:rsidRPr="00D3464E">
        <w:rPr>
          <w:rFonts w:hint="eastAsia"/>
        </w:rPr>
        <w:t>作業内容</w:t>
      </w:r>
      <w:r>
        <w:rPr>
          <w:rFonts w:hint="eastAsia"/>
        </w:rPr>
        <w:t>を明確に記載することが重要です。</w:t>
      </w:r>
    </w:p>
    <w:p w14:paraId="42D71F46" w14:textId="77777777" w:rsidR="00DA6570" w:rsidRDefault="00DA6570" w:rsidP="00DA6570">
      <w:r w:rsidRPr="00621EF0">
        <w:rPr>
          <w:rFonts w:hint="eastAsia"/>
        </w:rPr>
        <w:t>例えば、「支援」という言葉は人によって解釈が大きく異なります。「マニュアル作成支援」という作業項目があった際、</w:t>
      </w:r>
      <w:r>
        <w:rPr>
          <w:rFonts w:hint="eastAsia"/>
        </w:rPr>
        <w:t>2つの役割分担が考えられます。1つ目は、従業員</w:t>
      </w:r>
      <w:r w:rsidRPr="00621EF0">
        <w:rPr>
          <w:rFonts w:hint="eastAsia"/>
        </w:rPr>
        <w:t>が</w:t>
      </w:r>
      <w:r>
        <w:rPr>
          <w:rFonts w:hint="eastAsia"/>
        </w:rPr>
        <w:t>もと</w:t>
      </w:r>
      <w:r w:rsidRPr="00621EF0">
        <w:rPr>
          <w:rFonts w:hint="eastAsia"/>
        </w:rPr>
        <w:t>となる原案や素材を用意した上で事業者が体裁を整えるという役割分担</w:t>
      </w:r>
      <w:r>
        <w:rPr>
          <w:rFonts w:hint="eastAsia"/>
        </w:rPr>
        <w:t>です。2つ目は、</w:t>
      </w:r>
      <w:r w:rsidRPr="00621EF0">
        <w:rPr>
          <w:rFonts w:hint="eastAsia"/>
        </w:rPr>
        <w:t>事業者がマニュアルの原案自体を作成して</w:t>
      </w:r>
      <w:r>
        <w:rPr>
          <w:rFonts w:hint="eastAsia"/>
        </w:rPr>
        <w:t>従業員</w:t>
      </w:r>
      <w:r w:rsidRPr="00621EF0">
        <w:rPr>
          <w:rFonts w:hint="eastAsia"/>
        </w:rPr>
        <w:t>が内容を確認するという役割分担</w:t>
      </w:r>
      <w:r>
        <w:rPr>
          <w:rFonts w:hint="eastAsia"/>
        </w:rPr>
        <w:t>です</w:t>
      </w:r>
      <w:r w:rsidRPr="00621EF0">
        <w:rPr>
          <w:rFonts w:hint="eastAsia"/>
        </w:rPr>
        <w:t>。このような役割分担の違いによって、事業者が実施する作業範囲や必要工数は大きく変わ</w:t>
      </w:r>
      <w:r>
        <w:rPr>
          <w:rFonts w:hint="eastAsia"/>
        </w:rPr>
        <w:t>ります</w:t>
      </w:r>
      <w:r w:rsidRPr="00621EF0">
        <w:rPr>
          <w:rFonts w:hint="eastAsia"/>
        </w:rPr>
        <w:t>。実際に実施する内容が事業者に正確に伝わらない場合、</w:t>
      </w:r>
      <w:r>
        <w:rPr>
          <w:rFonts w:hint="eastAsia"/>
        </w:rPr>
        <w:t>上記の</w:t>
      </w:r>
      <w:r w:rsidRPr="00621EF0">
        <w:rPr>
          <w:rFonts w:hint="eastAsia"/>
        </w:rPr>
        <w:t>事態をまねくおそれがあ</w:t>
      </w:r>
      <w:r>
        <w:rPr>
          <w:rFonts w:hint="eastAsia"/>
        </w:rPr>
        <w:t>るため、</w:t>
      </w:r>
      <w:r w:rsidRPr="00621EF0">
        <w:rPr>
          <w:rFonts w:hint="eastAsia"/>
        </w:rPr>
        <w:t>事業者に実施を求める内容は正確に記述</w:t>
      </w:r>
      <w:r>
        <w:rPr>
          <w:rFonts w:hint="eastAsia"/>
        </w:rPr>
        <w:t>することが重要です。</w:t>
      </w:r>
    </w:p>
    <w:p w14:paraId="51D790C1" w14:textId="77777777" w:rsidR="00DA6570" w:rsidRDefault="00DA6570" w:rsidP="00DA6570"/>
    <w:p w14:paraId="55D90B29" w14:textId="77777777" w:rsidR="00DA6570" w:rsidRDefault="00DA6570" w:rsidP="00DA6570">
      <w:r>
        <w:rPr>
          <w:rFonts w:hint="eastAsia"/>
        </w:rPr>
        <w:t>作業内容が曖昧な場合に懸念される事態</w:t>
      </w:r>
    </w:p>
    <w:p w14:paraId="028E15F1" w14:textId="77777777" w:rsidR="00DA6570" w:rsidRDefault="00DA6570" w:rsidP="00892C01">
      <w:pPr>
        <w:pStyle w:val="ab"/>
        <w:numPr>
          <w:ilvl w:val="0"/>
          <w:numId w:val="419"/>
        </w:numPr>
        <w:ind w:leftChars="0" w:firstLineChars="0"/>
      </w:pPr>
      <w:r>
        <w:t>必要な人員のスキルや数について、</w:t>
      </w:r>
      <w:r>
        <w:rPr>
          <w:rFonts w:hint="eastAsia"/>
        </w:rPr>
        <w:t>外部事業者</w:t>
      </w:r>
      <w:r>
        <w:t>の想定と発注者側の希望</w:t>
      </w:r>
      <w:r>
        <w:rPr>
          <w:rFonts w:hint="eastAsia"/>
        </w:rPr>
        <w:t>や想定がミスマッチとなる場合、契約した後に業務を完遂できない。</w:t>
      </w:r>
    </w:p>
    <w:p w14:paraId="1FEC5D33" w14:textId="41391F75" w:rsidR="00DA6570" w:rsidRDefault="00DA6570" w:rsidP="00892C01">
      <w:pPr>
        <w:pStyle w:val="ab"/>
        <w:numPr>
          <w:ilvl w:val="0"/>
          <w:numId w:val="419"/>
        </w:numPr>
        <w:ind w:leftChars="0" w:firstLineChars="0"/>
      </w:pPr>
      <w:r>
        <w:t>作業を終えることができ</w:t>
      </w:r>
      <w:r>
        <w:rPr>
          <w:rFonts w:hint="eastAsia"/>
        </w:rPr>
        <w:t>ても</w:t>
      </w:r>
      <w:r>
        <w:t>、成果物の品質（機能性、</w:t>
      </w:r>
      <w:bookmarkStart w:id="1620" w:name="■信頼性21ー1ー3"/>
      <w:r w:rsidR="00C22102">
        <w:fldChar w:fldCharType="begin"/>
      </w:r>
      <w:r w:rsidR="00C22102">
        <w:instrText>HYPERLINK  \l "■信頼性"</w:instrText>
      </w:r>
      <w:r w:rsidR="00C22102">
        <w:fldChar w:fldCharType="separate"/>
      </w:r>
      <w:r w:rsidRPr="00C22102">
        <w:rPr>
          <w:rStyle w:val="a7"/>
        </w:rPr>
        <w:t>信頼性</w:t>
      </w:r>
      <w:bookmarkEnd w:id="1620"/>
      <w:r w:rsidR="00C22102">
        <w:fldChar w:fldCharType="end"/>
      </w:r>
      <w:r>
        <w:t>、</w:t>
      </w:r>
      <w:r>
        <w:rPr>
          <w:rFonts w:hint="eastAsia"/>
        </w:rPr>
        <w:t>使用性、効率性、保守性、移植性）が著しく低下する。</w:t>
      </w:r>
    </w:p>
    <w:p w14:paraId="49C02C2B" w14:textId="77777777" w:rsidR="00DA6570" w:rsidRPr="001C7810" w:rsidRDefault="00DA6570" w:rsidP="00892C01">
      <w:pPr>
        <w:pStyle w:val="ab"/>
        <w:numPr>
          <w:ilvl w:val="0"/>
          <w:numId w:val="419"/>
        </w:numPr>
        <w:ind w:leftChars="0" w:firstLineChars="0"/>
      </w:pPr>
      <w:r>
        <w:t>契約した外部事業者からの問</w:t>
      </w:r>
      <w:r>
        <w:rPr>
          <w:rFonts w:hint="eastAsia"/>
        </w:rPr>
        <w:t>い</w:t>
      </w:r>
      <w:r>
        <w:t>合</w:t>
      </w:r>
      <w:r>
        <w:rPr>
          <w:rFonts w:hint="eastAsia"/>
        </w:rPr>
        <w:t>わ</w:t>
      </w:r>
      <w:r>
        <w:t>せや協議</w:t>
      </w:r>
      <w:r>
        <w:rPr>
          <w:rFonts w:hint="eastAsia"/>
        </w:rPr>
        <w:t>など</w:t>
      </w:r>
      <w:r>
        <w:t>が増加し、発注者側に想定して</w:t>
      </w:r>
      <w:r>
        <w:rPr>
          <w:rFonts w:hint="eastAsia"/>
        </w:rPr>
        <w:t>いた以上の作業が発生する。</w:t>
      </w:r>
    </w:p>
    <w:p w14:paraId="6C6B58C4" w14:textId="77777777" w:rsidR="00DA6570" w:rsidRDefault="00DA6570" w:rsidP="00DA6570"/>
    <w:p w14:paraId="6D394DAA" w14:textId="77777777" w:rsidR="00DA6570" w:rsidRDefault="00DA6570" w:rsidP="00DA6570">
      <w:pPr>
        <w:pStyle w:val="7"/>
      </w:pPr>
      <w:r>
        <w:rPr>
          <w:rFonts w:hint="eastAsia"/>
        </w:rPr>
        <w:t>作業の実施体制を明確にする</w:t>
      </w:r>
    </w:p>
    <w:p w14:paraId="4A655357" w14:textId="77777777" w:rsidR="00DA6570" w:rsidRDefault="00DA6570" w:rsidP="00DA6570">
      <w:r>
        <w:rPr>
          <w:rFonts w:hint="eastAsia"/>
        </w:rPr>
        <w:t>調達案件を通じてプロジェクトの活動を円滑に進めていくためには、発注者側であるプロジェクト管理を行うチームや担当者や関係する従業員が、体制や役割分担、責任範囲を明確にし、外部事業者と一緒に協働していくことが大切です。調達仕様書や要件定義書をしっかり記載し、適切な外部事業者を選定することが仮にできたとしても、望んだ情報システムを必ずしも手に入れられるわけではありません。プロジェクトを進めていくと、要件の内容を設計として具体化・詳細化していく中で発注者側が決定しなければならないこと、他の関係者と調整しなければならないことは多く発生します。また、進捗上の課題や問題が発生した場合に発注者側の判断を要する場合もあります。</w:t>
      </w:r>
    </w:p>
    <w:p w14:paraId="2C3B0FB1" w14:textId="77777777" w:rsidR="00DA6570" w:rsidRDefault="00DA6570" w:rsidP="00DA6570"/>
    <w:p w14:paraId="70D5C008" w14:textId="77777777" w:rsidR="00DA6570" w:rsidRDefault="00DA6570" w:rsidP="00DA6570">
      <w:r>
        <w:rPr>
          <w:rFonts w:hint="eastAsia"/>
        </w:rPr>
        <w:t>サービス・業務の企画や要件定義のように新しいサービス・業務や情報システムの内容を決定するような活動においては、特に注意が必要です。意思決定の責任は発注者にあることを認識した上で、プロジェクト管理を行うチームや担当者以外の関係者も含めて、適切な判断ができる体制を組成して調達仕様書に明示することが重要です。</w:t>
      </w:r>
    </w:p>
    <w:p w14:paraId="5334DEBA" w14:textId="77777777" w:rsidR="00DA6570" w:rsidRDefault="00DA6570" w:rsidP="00DA6570"/>
    <w:p w14:paraId="2E516E19" w14:textId="77777777" w:rsidR="00DA6570" w:rsidRDefault="00DA6570" w:rsidP="00DA6570">
      <w:pPr>
        <w:pStyle w:val="7"/>
      </w:pPr>
      <w:r w:rsidRPr="00B42E58">
        <w:rPr>
          <w:rFonts w:hint="eastAsia"/>
        </w:rPr>
        <w:t>成果物の取扱いに注意する（知的財産権）</w:t>
      </w:r>
    </w:p>
    <w:p w14:paraId="04F97779" w14:textId="77777777" w:rsidR="00DA6570" w:rsidRDefault="00DA6570" w:rsidP="00DA6570">
      <w:r>
        <w:rPr>
          <w:rFonts w:hint="eastAsia"/>
        </w:rPr>
        <w:t>知的財産権の取扱いについては、設計・開発した文書やアプリケーションプログラムの知的財産権が誰に帰属するかを明確にしておくことが重要です。</w:t>
      </w:r>
    </w:p>
    <w:p w14:paraId="71690DE2" w14:textId="77777777" w:rsidR="00DA6570" w:rsidRDefault="00DA6570" w:rsidP="00892C01">
      <w:pPr>
        <w:pStyle w:val="ab"/>
        <w:numPr>
          <w:ilvl w:val="0"/>
          <w:numId w:val="421"/>
        </w:numPr>
        <w:ind w:leftChars="0" w:firstLineChars="0"/>
      </w:pPr>
      <w:r>
        <w:rPr>
          <w:rFonts w:hint="eastAsia"/>
        </w:rPr>
        <w:t>パッケージ製品</w:t>
      </w:r>
    </w:p>
    <w:p w14:paraId="3AEB56BF" w14:textId="3CC90E87" w:rsidR="00DA6570" w:rsidRDefault="00DA6570" w:rsidP="00DA6570">
      <w:pPr>
        <w:pStyle w:val="ab"/>
        <w:ind w:leftChars="0" w:left="680" w:firstLineChars="0" w:firstLine="0"/>
      </w:pPr>
      <w:r>
        <w:t>全く改変せず採用した場合、その知的財産権は提供</w:t>
      </w:r>
      <w:r>
        <w:rPr>
          <w:rFonts w:hint="eastAsia"/>
        </w:rPr>
        <w:t>もと</w:t>
      </w:r>
      <w:r>
        <w:t>に帰属</w:t>
      </w:r>
      <w:r>
        <w:rPr>
          <w:rFonts w:hint="eastAsia"/>
        </w:rPr>
        <w:t>します</w:t>
      </w:r>
      <w:r>
        <w:t>。</w:t>
      </w:r>
    </w:p>
    <w:p w14:paraId="716B9EDF" w14:textId="77777777" w:rsidR="00DA6570" w:rsidRDefault="00DA6570" w:rsidP="00892C01">
      <w:pPr>
        <w:pStyle w:val="ab"/>
        <w:numPr>
          <w:ilvl w:val="0"/>
          <w:numId w:val="421"/>
        </w:numPr>
        <w:ind w:leftChars="0" w:firstLineChars="0"/>
      </w:pPr>
      <w:r>
        <w:rPr>
          <w:rFonts w:hint="eastAsia"/>
        </w:rPr>
        <w:t>蓄積データ</w:t>
      </w:r>
    </w:p>
    <w:p w14:paraId="408ECD06" w14:textId="7F1BFAE6" w:rsidR="00DA6570" w:rsidRDefault="00DA6570" w:rsidP="00DA6570">
      <w:pPr>
        <w:pStyle w:val="ab"/>
        <w:ind w:leftChars="0" w:left="680" w:firstLineChars="0" w:firstLine="0"/>
      </w:pPr>
      <w:r>
        <w:t>パッケージ製品を利用して蓄積されたデータの帰属については、発注者が所有することが一般的</w:t>
      </w:r>
      <w:r>
        <w:rPr>
          <w:rFonts w:hint="eastAsia"/>
        </w:rPr>
        <w:t>です。</w:t>
      </w:r>
    </w:p>
    <w:p w14:paraId="415C2DB4" w14:textId="77777777" w:rsidR="00DA6570" w:rsidRDefault="00DA6570" w:rsidP="00892C01">
      <w:pPr>
        <w:pStyle w:val="ab"/>
        <w:numPr>
          <w:ilvl w:val="0"/>
          <w:numId w:val="421"/>
        </w:numPr>
        <w:ind w:leftChars="0" w:firstLineChars="0"/>
      </w:pPr>
      <w:r>
        <w:rPr>
          <w:rFonts w:hint="eastAsia"/>
        </w:rPr>
        <w:t>機能拡張やクラウド設定</w:t>
      </w:r>
    </w:p>
    <w:p w14:paraId="08523A05" w14:textId="77777777" w:rsidR="00DA6570" w:rsidRDefault="00DA6570" w:rsidP="00DA6570">
      <w:pPr>
        <w:pStyle w:val="ab"/>
        <w:ind w:leftChars="0" w:left="680" w:firstLineChars="0" w:firstLine="0"/>
      </w:pPr>
      <w:r>
        <w:t>発注者の要望に基づいて拡張した機能や設定の知的財産権については、契約内容により帰属先が変わ</w:t>
      </w:r>
      <w:r>
        <w:rPr>
          <w:rFonts w:hint="eastAsia"/>
        </w:rPr>
        <w:t>ります。</w:t>
      </w:r>
    </w:p>
    <w:p w14:paraId="55888D4F" w14:textId="77777777" w:rsidR="00DA6570" w:rsidRDefault="00DA6570" w:rsidP="00DA6570">
      <w:pPr>
        <w:pStyle w:val="ab"/>
        <w:ind w:leftChars="0" w:left="680" w:firstLineChars="0" w:firstLine="0"/>
      </w:pPr>
    </w:p>
    <w:p w14:paraId="72A1F214" w14:textId="77777777" w:rsidR="00DA6570" w:rsidRDefault="00DA6570" w:rsidP="00DA6570">
      <w:pPr>
        <w:pStyle w:val="7"/>
      </w:pPr>
      <w:r w:rsidRPr="00FE4C6C">
        <w:rPr>
          <w:rFonts w:hint="eastAsia"/>
        </w:rPr>
        <w:t>再委託に関する事項を定める</w:t>
      </w:r>
    </w:p>
    <w:p w14:paraId="49D0D610" w14:textId="77777777" w:rsidR="00DA6570" w:rsidRDefault="00DA6570" w:rsidP="00DA6570">
      <w:r>
        <w:rPr>
          <w:rFonts w:hint="eastAsia"/>
        </w:rPr>
        <w:t>情報システム整備プロジェクトでは、規模が大きくなると多くの専門的役割が必要となり、特定分野の外部事業者を活用することが増えます。これらの事業者が再委託を行う場合、委託元が再委託先の作業を管理する責任がありますが、再委託に関するトラブルも少なくありません。</w:t>
      </w:r>
    </w:p>
    <w:p w14:paraId="6BB0F3C2" w14:textId="1C0671F3" w:rsidR="00DA6570" w:rsidRDefault="00DA6570" w:rsidP="00DA6570">
      <w:r>
        <w:rPr>
          <w:rFonts w:hint="eastAsia"/>
        </w:rPr>
        <w:t>再委託の制限や条件、承認手続き、再委託先の契約違反に関する規定を調達仕様書に記載し、責任の所在を明確にすることが重要です。また、プロジェクト遂行中の体制変更も、発注者と協議しながら進める必要があります。再委託に関しては、情報</w:t>
      </w:r>
      <w:bookmarkStart w:id="1621" w:name="■セキュリティポリシー２１－１－３"/>
      <w:r w:rsidR="0086731A">
        <w:fldChar w:fldCharType="begin"/>
      </w:r>
      <w:r w:rsidR="0086731A">
        <w:rPr>
          <w:rFonts w:hint="eastAsia"/>
        </w:rPr>
        <w:instrText xml:space="preserve">HYPERLINK </w:instrText>
      </w:r>
      <w:r w:rsidR="0086731A">
        <w:instrText xml:space="preserve"> \l "</w:instrText>
      </w:r>
      <w:r w:rsidR="0086731A">
        <w:rPr>
          <w:rFonts w:hint="eastAsia"/>
        </w:rPr>
        <w:instrText>■セキュリティポリシー</w:instrText>
      </w:r>
      <w:r w:rsidR="0086731A">
        <w:instrText>"</w:instrText>
      </w:r>
      <w:r w:rsidR="0086731A">
        <w:fldChar w:fldCharType="separate"/>
      </w:r>
      <w:r w:rsidRPr="0086731A">
        <w:rPr>
          <w:rStyle w:val="a7"/>
          <w:rFonts w:hint="eastAsia"/>
        </w:rPr>
        <w:t>セキュリティポリシー</w:t>
      </w:r>
      <w:bookmarkEnd w:id="1621"/>
      <w:r w:rsidR="0086731A">
        <w:fldChar w:fldCharType="end"/>
      </w:r>
      <w:r>
        <w:rPr>
          <w:rFonts w:hint="eastAsia"/>
        </w:rPr>
        <w:t>の規定も確認する必要があります。</w:t>
      </w:r>
    </w:p>
    <w:p w14:paraId="7E845268" w14:textId="77777777" w:rsidR="00DA6570" w:rsidRDefault="00DA6570" w:rsidP="00DA6570"/>
    <w:p w14:paraId="355A6694" w14:textId="77777777" w:rsidR="00DA6570" w:rsidRDefault="00DA6570" w:rsidP="00DA6570">
      <w:pPr>
        <w:pStyle w:val="7"/>
      </w:pPr>
      <w:r>
        <w:rPr>
          <w:rFonts w:hint="eastAsia"/>
        </w:rPr>
        <w:t>納品後に不具合が発覚したときの責任を明確にする</w:t>
      </w:r>
      <w:r>
        <w:t>（契約不適合</w:t>
      </w:r>
      <w:r>
        <w:rPr>
          <w:rFonts w:hint="eastAsia"/>
        </w:rPr>
        <w:t>責任</w:t>
      </w:r>
      <w:r>
        <w:t>）</w:t>
      </w:r>
    </w:p>
    <w:p w14:paraId="681E0CE9" w14:textId="77777777" w:rsidR="00DA6570" w:rsidRDefault="00DA6570" w:rsidP="00DA6570">
      <w:r>
        <w:t>2020年4月に施行された改正民法により、「瑕疵担保責任」が廃止され、代わりに「契約不適合責任」が導入されました。これは、システム納品後の不具合に対する責任を、契約で定められた種類、品質、数量に適合しているか</w:t>
      </w:r>
      <w:r>
        <w:rPr>
          <w:rFonts w:hint="eastAsia"/>
        </w:rPr>
        <w:t>否か</w:t>
      </w:r>
      <w:r>
        <w:t>に基づいて判断するものです。この改正は、取引の実情に合わせたものであり、特に請負契約において次のような相違点が重要です。</w:t>
      </w:r>
    </w:p>
    <w:p w14:paraId="63E23BFB" w14:textId="77777777" w:rsidR="00DA6570" w:rsidRDefault="00DA6570" w:rsidP="00892C01">
      <w:pPr>
        <w:pStyle w:val="ab"/>
        <w:numPr>
          <w:ilvl w:val="0"/>
          <w:numId w:val="421"/>
        </w:numPr>
        <w:ind w:leftChars="0" w:firstLineChars="0"/>
      </w:pPr>
      <w:r>
        <w:rPr>
          <w:rFonts w:hint="eastAsia"/>
        </w:rPr>
        <w:t>救済手段の多様化</w:t>
      </w:r>
    </w:p>
    <w:p w14:paraId="73D1681B" w14:textId="4B8C94C8" w:rsidR="00DA6570" w:rsidRDefault="00DA6570" w:rsidP="00DA6570">
      <w:pPr>
        <w:pStyle w:val="ab"/>
        <w:ind w:leftChars="0" w:left="680" w:firstLineChars="0" w:firstLine="0"/>
      </w:pPr>
      <w:r>
        <w:t>契約不適合責任では、</w:t>
      </w:r>
      <w:r>
        <w:rPr>
          <w:rFonts w:hint="eastAsia"/>
        </w:rPr>
        <w:t>契約の解除、損害賠償請求に加えて、</w:t>
      </w:r>
      <w:r>
        <w:t>修補や代替物の引渡し、報酬減額請求など、多様な救済手段が</w:t>
      </w:r>
      <w:r>
        <w:rPr>
          <w:rFonts w:hint="eastAsia"/>
        </w:rPr>
        <w:t>追加</w:t>
      </w:r>
      <w:r>
        <w:t>されました。</w:t>
      </w:r>
    </w:p>
    <w:p w14:paraId="4393B870" w14:textId="77777777" w:rsidR="00DA6570" w:rsidRDefault="00DA6570" w:rsidP="00892C01">
      <w:pPr>
        <w:pStyle w:val="ab"/>
        <w:numPr>
          <w:ilvl w:val="0"/>
          <w:numId w:val="421"/>
        </w:numPr>
        <w:ind w:leftChars="0" w:firstLineChars="0"/>
      </w:pPr>
      <w:r>
        <w:rPr>
          <w:rFonts w:hint="eastAsia"/>
        </w:rPr>
        <w:t>権利行使期間の変更</w:t>
      </w:r>
    </w:p>
    <w:p w14:paraId="4073E256" w14:textId="3D4B2F23" w:rsidR="00DA6570" w:rsidRDefault="00DA6570" w:rsidP="00DA6570">
      <w:pPr>
        <w:pStyle w:val="ab"/>
        <w:ind w:leftChars="0" w:left="680" w:firstLineChars="0" w:firstLine="0"/>
      </w:pPr>
      <w:r>
        <w:rPr>
          <w:rFonts w:hint="eastAsia"/>
        </w:rPr>
        <w:t>瑕疵担保責任では瑕疵を知ってから</w:t>
      </w:r>
      <w:r>
        <w:t>1年以内に権利行使を</w:t>
      </w:r>
      <w:r>
        <w:rPr>
          <w:rFonts w:hint="eastAsia"/>
        </w:rPr>
        <w:t>する必要がありましたが、契約不適合責任では不適合を知ったときから</w:t>
      </w:r>
      <w:r>
        <w:t>1年以内に通知すれば</w:t>
      </w:r>
      <w:r>
        <w:rPr>
          <w:rFonts w:hint="eastAsia"/>
        </w:rPr>
        <w:t>救済が可能になりました。</w:t>
      </w:r>
    </w:p>
    <w:p w14:paraId="38BED6EF" w14:textId="77777777" w:rsidR="00DA6570" w:rsidRDefault="00DA6570" w:rsidP="00892C01">
      <w:pPr>
        <w:pStyle w:val="ab"/>
        <w:numPr>
          <w:ilvl w:val="0"/>
          <w:numId w:val="421"/>
        </w:numPr>
        <w:ind w:leftChars="0" w:firstLineChars="0"/>
      </w:pPr>
      <w:r>
        <w:rPr>
          <w:rFonts w:hint="eastAsia"/>
        </w:rPr>
        <w:t>「隠れた瑕疵」の要件の廃止</w:t>
      </w:r>
    </w:p>
    <w:p w14:paraId="0C485290" w14:textId="77777777" w:rsidR="00DA6570" w:rsidRDefault="00DA6570" w:rsidP="00DA6570">
      <w:pPr>
        <w:pStyle w:val="ab"/>
        <w:ind w:leftChars="0" w:left="680" w:firstLineChars="0" w:firstLine="0"/>
      </w:pPr>
      <w:r>
        <w:rPr>
          <w:rFonts w:hint="eastAsia"/>
        </w:rPr>
        <w:t>瑕疵担保責任では、発注者が瑕疵の存在について善意無過失であったこと（瑕疵が「隠れた瑕疵」であったこと）が要件とされていましたが、契約不適合責任ではこの要件はなくなり、「隠れた瑕疵」でなくても業者の責任を問うことができるようになりました。</w:t>
      </w:r>
    </w:p>
    <w:p w14:paraId="4D941995" w14:textId="77777777" w:rsidR="00DA6570" w:rsidRDefault="00DA6570" w:rsidP="00DA6570">
      <w:pPr>
        <w:ind w:firstLineChars="0" w:firstLine="0"/>
      </w:pPr>
    </w:p>
    <w:p w14:paraId="45A6369B" w14:textId="77777777" w:rsidR="00DA6570" w:rsidRDefault="00DA6570" w:rsidP="00DA6570">
      <w:pPr>
        <w:pStyle w:val="5"/>
      </w:pPr>
      <w:r w:rsidRPr="003E28BA">
        <w:rPr>
          <w:rFonts w:hint="eastAsia"/>
        </w:rPr>
        <w:t>適正な価格で最適な業者</w:t>
      </w:r>
      <w:r>
        <w:rPr>
          <w:rFonts w:hint="eastAsia"/>
        </w:rPr>
        <w:t>の</w:t>
      </w:r>
      <w:r w:rsidRPr="003E28BA">
        <w:rPr>
          <w:rFonts w:hint="eastAsia"/>
        </w:rPr>
        <w:t>選定</w:t>
      </w:r>
    </w:p>
    <w:p w14:paraId="1489AB1B" w14:textId="77777777" w:rsidR="00DA6570" w:rsidRDefault="00DA6570" w:rsidP="00DA6570">
      <w:r w:rsidRPr="00DD1C27">
        <w:rPr>
          <w:rFonts w:hint="eastAsia"/>
        </w:rPr>
        <w:t>中小企業</w:t>
      </w:r>
      <w:r>
        <w:rPr>
          <w:rFonts w:hint="eastAsia"/>
        </w:rPr>
        <w:t>が</w:t>
      </w:r>
      <w:r w:rsidRPr="00DD1C27">
        <w:rPr>
          <w:rFonts w:hint="eastAsia"/>
        </w:rPr>
        <w:t>適正な価格で最適な業者を選定し、不利益を被らないよう</w:t>
      </w:r>
      <w:r>
        <w:rPr>
          <w:rFonts w:hint="eastAsia"/>
        </w:rPr>
        <w:t>な</w:t>
      </w:r>
      <w:r w:rsidRPr="00DD1C27">
        <w:rPr>
          <w:rFonts w:hint="eastAsia"/>
        </w:rPr>
        <w:t>、実施可能な手続き</w:t>
      </w:r>
      <w:r>
        <w:rPr>
          <w:rFonts w:hint="eastAsia"/>
        </w:rPr>
        <w:t>について説明します。</w:t>
      </w:r>
    </w:p>
    <w:p w14:paraId="0075F9A3" w14:textId="77777777" w:rsidR="00DA6570" w:rsidRPr="00631778" w:rsidRDefault="00DA6570" w:rsidP="00DA6570"/>
    <w:p w14:paraId="48F698FD" w14:textId="77777777" w:rsidR="00DA6570" w:rsidRDefault="00DA6570" w:rsidP="00DA6570">
      <w:pPr>
        <w:pStyle w:val="61"/>
      </w:pPr>
      <w:r>
        <w:t>調達仕様書の明確化</w:t>
      </w:r>
    </w:p>
    <w:p w14:paraId="3757F349" w14:textId="77777777" w:rsidR="00DA6570" w:rsidRDefault="00DA6570" w:rsidP="00DA6570">
      <w:r>
        <w:rPr>
          <w:rFonts w:hint="eastAsia"/>
        </w:rPr>
        <w:t>中小企業にとって、調達仕様書が曖昧だと、不要な追加コストが発生するリスクが高まります。具体的な要求内容、納品スケジュール、品質基準などを明確に記載し、業者が正確な見積りを行えるようにすることが重要です。また、調達仕様書を適切に作成することで、業者の作業内容を厳密に管理し、不適切な追加請求を防げます。</w:t>
      </w:r>
    </w:p>
    <w:p w14:paraId="441D0080" w14:textId="77777777" w:rsidR="00DA6570" w:rsidRDefault="00DA6570" w:rsidP="00DA6570"/>
    <w:p w14:paraId="27A90532" w14:textId="77777777" w:rsidR="00DA6570" w:rsidRDefault="00DA6570" w:rsidP="00DA6570">
      <w:pPr>
        <w:pStyle w:val="61"/>
      </w:pPr>
      <w:r>
        <w:t>透明性と公平性の維持</w:t>
      </w:r>
    </w:p>
    <w:p w14:paraId="1A3908B6" w14:textId="77777777" w:rsidR="00DA6570" w:rsidRDefault="00DA6570" w:rsidP="00DA6570">
      <w:r>
        <w:rPr>
          <w:rFonts w:hint="eastAsia"/>
        </w:rPr>
        <w:t>調達プロセス全体において透明性と公平性を確保することは、中小企業が不利益を被らないために不可欠です。提案依頼書や契約書の内容を整合性のあるものにし、期待する成果が正確に伝わるようにすることで、業者との間に不必要な誤解が生じるリスクを軽減します。</w:t>
      </w:r>
    </w:p>
    <w:p w14:paraId="190FF4C7" w14:textId="77777777" w:rsidR="00DA6570" w:rsidRDefault="00DA6570" w:rsidP="00DA6570"/>
    <w:p w14:paraId="142E34C9" w14:textId="77777777" w:rsidR="00DA6570" w:rsidRDefault="00DA6570" w:rsidP="00DA6570">
      <w:pPr>
        <w:pStyle w:val="61"/>
      </w:pPr>
      <w:r>
        <w:t>複数の見積り取得</w:t>
      </w:r>
    </w:p>
    <w:p w14:paraId="4BABC93A" w14:textId="77777777" w:rsidR="00DA6570" w:rsidRDefault="00DA6570" w:rsidP="00DA6570">
      <w:r>
        <w:rPr>
          <w:rFonts w:hint="eastAsia"/>
        </w:rPr>
        <w:t>中小企業が適正な価格を確保するためには、必ず複数の業者から見積りを取得し、比較検討することが必要です。三点見積りを活用することで、極端な価格設定による影響を排除し、より適正な予算を設定できます。また、特定の業者に依存するリスクを避けるため、依頼する業者を増やす工夫が大切です。</w:t>
      </w:r>
    </w:p>
    <w:p w14:paraId="1853977B" w14:textId="77777777" w:rsidR="00DA6570" w:rsidRDefault="00DA6570" w:rsidP="00DA6570">
      <w:pPr>
        <w:ind w:firstLineChars="0" w:firstLine="0"/>
      </w:pPr>
    </w:p>
    <w:p w14:paraId="59E70241" w14:textId="77777777" w:rsidR="00DA6570" w:rsidRDefault="00DA6570" w:rsidP="00DA6570">
      <w:pPr>
        <w:pStyle w:val="aff4"/>
      </w:pPr>
      <w:r>
        <w:rPr>
          <w:rFonts w:hint="eastAsia"/>
        </w:rPr>
        <w:t>ECサイト構築における、3点見積りの実施例</w:t>
      </w:r>
    </w:p>
    <w:p w14:paraId="0E4E56C7" w14:textId="2DC69E64" w:rsidR="00DA6570" w:rsidRPr="00C94BB8" w:rsidRDefault="00DA6570" w:rsidP="00DA6570">
      <w:r>
        <w:rPr>
          <w:noProof/>
        </w:rPr>
        <w:drawing>
          <wp:anchor distT="0" distB="0" distL="114300" distR="114300" simplePos="0" relativeHeight="251656514" behindDoc="0" locked="0" layoutInCell="1" allowOverlap="1" wp14:anchorId="0A610F82" wp14:editId="6A6FD828">
            <wp:simplePos x="0" y="0"/>
            <wp:positionH relativeFrom="margin">
              <wp:align>center</wp:align>
            </wp:positionH>
            <wp:positionV relativeFrom="paragraph">
              <wp:posOffset>628015</wp:posOffset>
            </wp:positionV>
            <wp:extent cx="4638675" cy="1342390"/>
            <wp:effectExtent l="0" t="0" r="9525" b="0"/>
            <wp:wrapTopAndBottom/>
            <wp:docPr id="871544468"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638675" cy="1342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94BB8">
        <w:t>中小企業がSaaSやパッケージソフト</w:t>
      </w:r>
      <w:r w:rsidR="009B753A">
        <w:rPr>
          <w:rFonts w:hint="eastAsia"/>
        </w:rPr>
        <w:t>ウェア</w:t>
      </w:r>
      <w:r w:rsidRPr="00C94BB8">
        <w:t>を用いてECサイトを構築する際、セキュリティ対策</w:t>
      </w:r>
      <w:r>
        <w:t>や</w:t>
      </w:r>
      <w:r w:rsidRPr="00C94BB8">
        <w:t>運用・保守コストを</w:t>
      </w:r>
      <w:r>
        <w:t>含めた</w:t>
      </w:r>
      <w:r w:rsidRPr="00C94BB8">
        <w:t>三点見積りを</w:t>
      </w:r>
      <w:r>
        <w:t>実施</w:t>
      </w:r>
      <w:r>
        <w:rPr>
          <w:rFonts w:hint="eastAsia"/>
        </w:rPr>
        <w:t>する例を説明します</w:t>
      </w:r>
      <w:r>
        <w:t>。</w:t>
      </w:r>
    </w:p>
    <w:p w14:paraId="6E63B7A1" w14:textId="77777777" w:rsidR="00DA6570" w:rsidRDefault="00DA6570" w:rsidP="00DA6570">
      <w:pPr>
        <w:ind w:firstLineChars="0" w:firstLine="0"/>
      </w:pPr>
    </w:p>
    <w:tbl>
      <w:tblPr>
        <w:tblStyle w:val="aa"/>
        <w:tblW w:w="0" w:type="auto"/>
        <w:tblLook w:val="04A0" w:firstRow="1" w:lastRow="0" w:firstColumn="1" w:lastColumn="0" w:noHBand="0" w:noVBand="1"/>
      </w:tblPr>
      <w:tblGrid>
        <w:gridCol w:w="1129"/>
        <w:gridCol w:w="9327"/>
      </w:tblGrid>
      <w:tr w:rsidR="00DA6570" w14:paraId="70263599" w14:textId="77777777">
        <w:tc>
          <w:tcPr>
            <w:tcW w:w="1129" w:type="dxa"/>
            <w:shd w:val="clear" w:color="auto" w:fill="215E99" w:themeFill="text2" w:themeFillTint="BF"/>
          </w:tcPr>
          <w:p w14:paraId="02888331" w14:textId="77777777" w:rsidR="00DA6570" w:rsidRDefault="00DA6570">
            <w:pPr>
              <w:pStyle w:val="aff0"/>
            </w:pPr>
            <w:r>
              <w:rPr>
                <w:rFonts w:hint="eastAsia"/>
              </w:rPr>
              <w:t>楽観値</w:t>
            </w:r>
          </w:p>
        </w:tc>
        <w:tc>
          <w:tcPr>
            <w:tcW w:w="9327" w:type="dxa"/>
          </w:tcPr>
          <w:p w14:paraId="4A1DB143" w14:textId="77777777" w:rsidR="00DA6570" w:rsidRDefault="00DA6570">
            <w:pPr>
              <w:pStyle w:val="afff6"/>
            </w:pPr>
            <w:r>
              <w:t>最も良い条件が揃った場合の最低コスト。追加コストやリスクが発生せず、プロジェクトが順調に進むことを想定した見積りです。</w:t>
            </w:r>
          </w:p>
        </w:tc>
      </w:tr>
      <w:tr w:rsidR="00DA6570" w14:paraId="0F4999E6" w14:textId="77777777">
        <w:tc>
          <w:tcPr>
            <w:tcW w:w="1129" w:type="dxa"/>
            <w:shd w:val="clear" w:color="auto" w:fill="215E99" w:themeFill="text2" w:themeFillTint="BF"/>
          </w:tcPr>
          <w:p w14:paraId="04E332C2" w14:textId="77777777" w:rsidR="00DA6570" w:rsidRDefault="00DA6570">
            <w:pPr>
              <w:pStyle w:val="aff0"/>
            </w:pPr>
            <w:r w:rsidRPr="008C243F">
              <w:rPr>
                <w:rFonts w:hint="eastAsia"/>
              </w:rPr>
              <w:t>最頻</w:t>
            </w:r>
            <w:r>
              <w:rPr>
                <w:rFonts w:hint="eastAsia"/>
              </w:rPr>
              <w:t>値</w:t>
            </w:r>
          </w:p>
        </w:tc>
        <w:tc>
          <w:tcPr>
            <w:tcW w:w="9327" w:type="dxa"/>
          </w:tcPr>
          <w:p w14:paraId="1B1EFFD7" w14:textId="77777777" w:rsidR="00DA6570" w:rsidRDefault="00DA6570">
            <w:pPr>
              <w:pStyle w:val="afff6"/>
            </w:pPr>
            <w:r>
              <w:t>一般的な条件で進行した場合の予測コスト。通常のリスクや変動を含めた、最も現実的な見積りです。</w:t>
            </w:r>
          </w:p>
        </w:tc>
      </w:tr>
      <w:tr w:rsidR="00DA6570" w14:paraId="0CD3BB22" w14:textId="77777777">
        <w:tc>
          <w:tcPr>
            <w:tcW w:w="1129" w:type="dxa"/>
            <w:shd w:val="clear" w:color="auto" w:fill="215E99" w:themeFill="text2" w:themeFillTint="BF"/>
          </w:tcPr>
          <w:p w14:paraId="15A1C847" w14:textId="77777777" w:rsidR="00DA6570" w:rsidRDefault="00DA6570">
            <w:pPr>
              <w:pStyle w:val="aff0"/>
            </w:pPr>
            <w:r>
              <w:rPr>
                <w:rFonts w:hint="eastAsia"/>
              </w:rPr>
              <w:t>悲観値</w:t>
            </w:r>
          </w:p>
        </w:tc>
        <w:tc>
          <w:tcPr>
            <w:tcW w:w="9327" w:type="dxa"/>
          </w:tcPr>
          <w:p w14:paraId="7A8CF659" w14:textId="77777777" w:rsidR="00DA6570" w:rsidRDefault="00DA6570">
            <w:pPr>
              <w:pStyle w:val="afff6"/>
            </w:pPr>
            <w:r>
              <w:t>最悪の状況が発生した場合の最高コスト。予期しない問題や追加のコストが発生する場合を考慮した見積りです</w:t>
            </w:r>
            <w:r>
              <w:rPr>
                <w:rFonts w:hint="eastAsia"/>
              </w:rPr>
              <w:t>。</w:t>
            </w:r>
          </w:p>
        </w:tc>
      </w:tr>
    </w:tbl>
    <w:p w14:paraId="31BEB223" w14:textId="45092FAF" w:rsidR="00DA6570" w:rsidRDefault="00DA6570" w:rsidP="00DA6570">
      <w:pPr>
        <w:ind w:firstLineChars="0" w:firstLine="0"/>
      </w:pPr>
      <w:r>
        <w:rPr>
          <w:rFonts w:hint="eastAsia"/>
        </w:rPr>
        <w:t>この式では</w:t>
      </w:r>
      <w:r w:rsidR="00F33E78">
        <w:rPr>
          <w:rFonts w:hint="eastAsia"/>
        </w:rPr>
        <w:t>最頻値</w:t>
      </w:r>
      <w:r>
        <w:rPr>
          <w:rFonts w:hint="eastAsia"/>
        </w:rPr>
        <w:t>に重きを置き、楽観値と悲観値を考慮してより現実的な平均を算出します。</w:t>
      </w:r>
    </w:p>
    <w:p w14:paraId="7BC4B7B0" w14:textId="77777777" w:rsidR="00DA6570" w:rsidRDefault="00DA6570" w:rsidP="00DA6570">
      <w:pPr>
        <w:ind w:firstLineChars="0" w:firstLine="0"/>
      </w:pPr>
    </w:p>
    <w:tbl>
      <w:tblPr>
        <w:tblStyle w:val="aa"/>
        <w:tblW w:w="0" w:type="auto"/>
        <w:tblLook w:val="04A0" w:firstRow="1" w:lastRow="0" w:firstColumn="1" w:lastColumn="0" w:noHBand="0" w:noVBand="1"/>
      </w:tblPr>
      <w:tblGrid>
        <w:gridCol w:w="10456"/>
      </w:tblGrid>
      <w:tr w:rsidR="00DA6570" w14:paraId="3F042A4C" w14:textId="77777777">
        <w:tc>
          <w:tcPr>
            <w:tcW w:w="10456" w:type="dxa"/>
            <w:shd w:val="clear" w:color="auto" w:fill="215E99" w:themeFill="text2" w:themeFillTint="BF"/>
          </w:tcPr>
          <w:p w14:paraId="44C7C603" w14:textId="77777777" w:rsidR="00DA6570" w:rsidRDefault="00DA6570">
            <w:pPr>
              <w:pStyle w:val="aff0"/>
            </w:pPr>
            <w:r w:rsidRPr="00484A04">
              <w:t>SaaS型サービス</w:t>
            </w:r>
            <w:r>
              <w:rPr>
                <w:rFonts w:hint="eastAsia"/>
              </w:rPr>
              <w:t>A（標準プラン）</w:t>
            </w:r>
          </w:p>
        </w:tc>
      </w:tr>
      <w:tr w:rsidR="00DA6570" w14:paraId="6C2AB403" w14:textId="77777777">
        <w:tc>
          <w:tcPr>
            <w:tcW w:w="10456" w:type="dxa"/>
          </w:tcPr>
          <w:p w14:paraId="1DD76AD8" w14:textId="77777777" w:rsidR="00DA6570" w:rsidRDefault="00DA6570">
            <w:pPr>
              <w:pStyle w:val="afff6"/>
            </w:pPr>
            <w:r w:rsidRPr="00484A04">
              <w:rPr>
                <w:rFonts w:hint="eastAsia"/>
              </w:rPr>
              <w:t>サービス内容</w:t>
            </w:r>
            <w:r>
              <w:t>：</w:t>
            </w:r>
            <w:r w:rsidRPr="00484A04">
              <w:t>クラウドベースのECプラットフォーム。テンプレートを使って簡単にサイトを作成可能。基本的なセキュリティ機能を提供し、月額利用料で運用可能。</w:t>
            </w:r>
          </w:p>
        </w:tc>
      </w:tr>
      <w:tr w:rsidR="00DA6570" w14:paraId="57792068" w14:textId="77777777">
        <w:tc>
          <w:tcPr>
            <w:tcW w:w="10456" w:type="dxa"/>
          </w:tcPr>
          <w:p w14:paraId="3D48C53C" w14:textId="77777777" w:rsidR="00DA6570" w:rsidRDefault="00DA6570">
            <w:pPr>
              <w:pStyle w:val="afff6"/>
            </w:pPr>
            <w:r>
              <w:rPr>
                <w:rFonts w:hint="eastAsia"/>
              </w:rPr>
              <w:t>楽観値</w:t>
            </w:r>
            <w:r>
              <w:t>：60万円（基本プランと最低限のセキュリティ対策）</w:t>
            </w:r>
          </w:p>
          <w:p w14:paraId="2BC3693D" w14:textId="77777777" w:rsidR="00DA6570" w:rsidRDefault="00DA6570">
            <w:pPr>
              <w:pStyle w:val="afff6"/>
            </w:pPr>
            <w:r>
              <w:rPr>
                <w:rFonts w:hint="eastAsia"/>
              </w:rPr>
              <w:t>最頻値</w:t>
            </w:r>
            <w:r>
              <w:t>：75万円（追加のカスタマイズと標準的なセキュリティ対策）</w:t>
            </w:r>
          </w:p>
          <w:p w14:paraId="02A905DB" w14:textId="77777777" w:rsidR="00DA6570" w:rsidRDefault="00DA6570">
            <w:pPr>
              <w:pStyle w:val="afff6"/>
            </w:pPr>
            <w:r>
              <w:rPr>
                <w:rFonts w:hint="eastAsia"/>
              </w:rPr>
              <w:t>悲観値</w:t>
            </w:r>
            <w:r>
              <w:t>：</w:t>
            </w:r>
            <w:r>
              <w:rPr>
                <w:rFonts w:hint="eastAsia"/>
              </w:rPr>
              <w:t>120</w:t>
            </w:r>
            <w:r>
              <w:t>万円（高度なカスタマイズと強化されたセキュリティ対策）</w:t>
            </w:r>
          </w:p>
          <w:p w14:paraId="29525AFB" w14:textId="77777777" w:rsidR="00DA6570" w:rsidRDefault="00DA6570">
            <w:pPr>
              <w:pStyle w:val="afff8"/>
            </w:pPr>
            <w:r>
              <w:rPr>
                <w:rFonts w:hint="eastAsia"/>
              </w:rPr>
              <w:t>平均見積り</w:t>
            </w:r>
            <w:r>
              <w:t>：</w:t>
            </w:r>
            <w:r>
              <w:rPr>
                <w:rFonts w:hint="eastAsia"/>
              </w:rPr>
              <w:t>80</w:t>
            </w:r>
            <w:r>
              <w:t>万円</w:t>
            </w:r>
          </w:p>
        </w:tc>
      </w:tr>
    </w:tbl>
    <w:p w14:paraId="5CDD22BA" w14:textId="77777777" w:rsidR="00DA6570" w:rsidRDefault="00DA6570" w:rsidP="00DA6570">
      <w:pPr>
        <w:ind w:firstLineChars="0" w:firstLine="0"/>
      </w:pPr>
    </w:p>
    <w:tbl>
      <w:tblPr>
        <w:tblStyle w:val="aa"/>
        <w:tblW w:w="0" w:type="auto"/>
        <w:tblLook w:val="04A0" w:firstRow="1" w:lastRow="0" w:firstColumn="1" w:lastColumn="0" w:noHBand="0" w:noVBand="1"/>
      </w:tblPr>
      <w:tblGrid>
        <w:gridCol w:w="10456"/>
      </w:tblGrid>
      <w:tr w:rsidR="00DA6570" w14:paraId="0EB2ADD6" w14:textId="77777777">
        <w:tc>
          <w:tcPr>
            <w:tcW w:w="10456" w:type="dxa"/>
            <w:shd w:val="clear" w:color="auto" w:fill="215E99" w:themeFill="text2" w:themeFillTint="BF"/>
          </w:tcPr>
          <w:p w14:paraId="2A8A1775" w14:textId="09168522" w:rsidR="00DA6570" w:rsidRDefault="00DA6570">
            <w:pPr>
              <w:pStyle w:val="aff0"/>
            </w:pPr>
            <w:r>
              <w:rPr>
                <w:rFonts w:hint="eastAsia"/>
              </w:rPr>
              <w:t>パッケージソフト</w:t>
            </w:r>
            <w:r w:rsidR="00DC19D3">
              <w:rPr>
                <w:rFonts w:hint="eastAsia"/>
              </w:rPr>
              <w:t>ウェア</w:t>
            </w:r>
            <w:r>
              <w:rPr>
                <w:rFonts w:hint="eastAsia"/>
              </w:rPr>
              <w:t>B</w:t>
            </w:r>
          </w:p>
        </w:tc>
      </w:tr>
      <w:tr w:rsidR="00DA6570" w14:paraId="27AD8F9A" w14:textId="77777777">
        <w:tc>
          <w:tcPr>
            <w:tcW w:w="10456" w:type="dxa"/>
          </w:tcPr>
          <w:p w14:paraId="77C3A568" w14:textId="77777777" w:rsidR="00DA6570" w:rsidRPr="00484A04" w:rsidRDefault="00DA6570">
            <w:pPr>
              <w:pStyle w:val="afff6"/>
            </w:pPr>
            <w:r w:rsidRPr="008504F6">
              <w:rPr>
                <w:rFonts w:hint="eastAsia"/>
              </w:rPr>
              <w:t>サービス内容</w:t>
            </w:r>
            <w:r>
              <w:t>：</w:t>
            </w:r>
            <w:r w:rsidRPr="008504F6">
              <w:t>自社サーバにインストール可能なソフトウェア。高度なカスタマイズが可能で、独自の機能を追加可能。セキュリティや保守管理が必要。</w:t>
            </w:r>
          </w:p>
        </w:tc>
      </w:tr>
      <w:tr w:rsidR="00DA6570" w14:paraId="569CB947" w14:textId="77777777">
        <w:tc>
          <w:tcPr>
            <w:tcW w:w="10456" w:type="dxa"/>
          </w:tcPr>
          <w:p w14:paraId="486AD47F" w14:textId="77777777" w:rsidR="00DA6570" w:rsidRDefault="00DA6570">
            <w:pPr>
              <w:pStyle w:val="afff6"/>
            </w:pPr>
            <w:r>
              <w:rPr>
                <w:rFonts w:hint="eastAsia"/>
              </w:rPr>
              <w:t>楽観値</w:t>
            </w:r>
            <w:r>
              <w:t>：80万円（シンプルな設定と標準的なセキュリティ対策）</w:t>
            </w:r>
          </w:p>
          <w:p w14:paraId="4566E5E7" w14:textId="77777777" w:rsidR="00DA6570" w:rsidRDefault="00DA6570">
            <w:pPr>
              <w:pStyle w:val="afff6"/>
            </w:pPr>
            <w:r w:rsidRPr="008C243F">
              <w:rPr>
                <w:rFonts w:hint="eastAsia"/>
              </w:rPr>
              <w:t>最頻値</w:t>
            </w:r>
            <w:r>
              <w:t>：100万円（通常のカスタマイズと強化されたセキュリティ対策）</w:t>
            </w:r>
          </w:p>
          <w:p w14:paraId="178E99A0" w14:textId="77777777" w:rsidR="00DA6570" w:rsidRDefault="00DA6570">
            <w:pPr>
              <w:pStyle w:val="afff6"/>
            </w:pPr>
            <w:r>
              <w:rPr>
                <w:rFonts w:hint="eastAsia"/>
              </w:rPr>
              <w:t>悲観値</w:t>
            </w:r>
            <w:r>
              <w:t>：130万円（広範なカスタマイズと最強のセキュリティ対策）</w:t>
            </w:r>
          </w:p>
          <w:p w14:paraId="54A84645" w14:textId="77777777" w:rsidR="00DA6570" w:rsidRDefault="00DA6570">
            <w:pPr>
              <w:pStyle w:val="afff8"/>
            </w:pPr>
            <w:r>
              <w:rPr>
                <w:rFonts w:hint="eastAsia"/>
              </w:rPr>
              <w:t>平均見積り</w:t>
            </w:r>
            <w:r>
              <w:t>：</w:t>
            </w:r>
            <w:r>
              <w:rPr>
                <w:rFonts w:hint="eastAsia"/>
              </w:rPr>
              <w:t>約</w:t>
            </w:r>
            <w:r>
              <w:t>10</w:t>
            </w:r>
            <w:r>
              <w:rPr>
                <w:rFonts w:hint="eastAsia"/>
              </w:rPr>
              <w:t>2</w:t>
            </w:r>
            <w:r>
              <w:t>万円</w:t>
            </w:r>
          </w:p>
        </w:tc>
      </w:tr>
    </w:tbl>
    <w:p w14:paraId="557CCE6E" w14:textId="77777777" w:rsidR="00DA6570" w:rsidRDefault="00DA6570" w:rsidP="00DA6570"/>
    <w:tbl>
      <w:tblPr>
        <w:tblStyle w:val="aa"/>
        <w:tblW w:w="0" w:type="auto"/>
        <w:tblLook w:val="04A0" w:firstRow="1" w:lastRow="0" w:firstColumn="1" w:lastColumn="0" w:noHBand="0" w:noVBand="1"/>
      </w:tblPr>
      <w:tblGrid>
        <w:gridCol w:w="10456"/>
      </w:tblGrid>
      <w:tr w:rsidR="00DA6570" w14:paraId="4587DD81" w14:textId="77777777">
        <w:tc>
          <w:tcPr>
            <w:tcW w:w="10456" w:type="dxa"/>
            <w:shd w:val="clear" w:color="auto" w:fill="215E99" w:themeFill="text2" w:themeFillTint="BF"/>
          </w:tcPr>
          <w:p w14:paraId="3008328B" w14:textId="77777777" w:rsidR="00DA6570" w:rsidRPr="007A5643" w:rsidRDefault="00DA6570">
            <w:pPr>
              <w:pStyle w:val="aff0"/>
            </w:pPr>
            <w:r>
              <w:t>SaaS型サービス</w:t>
            </w:r>
            <w:r>
              <w:rPr>
                <w:rFonts w:hint="eastAsia"/>
              </w:rPr>
              <w:t>C</w:t>
            </w:r>
            <w:r>
              <w:t>（上位プラン）</w:t>
            </w:r>
          </w:p>
        </w:tc>
      </w:tr>
      <w:tr w:rsidR="00DA6570" w14:paraId="075970DB" w14:textId="77777777">
        <w:tc>
          <w:tcPr>
            <w:tcW w:w="10456" w:type="dxa"/>
          </w:tcPr>
          <w:p w14:paraId="084983FF" w14:textId="58993FA4" w:rsidR="00DA6570" w:rsidRPr="007A5643" w:rsidRDefault="00DA6570">
            <w:pPr>
              <w:pStyle w:val="afff6"/>
            </w:pPr>
            <w:r>
              <w:rPr>
                <w:rFonts w:hint="eastAsia"/>
              </w:rPr>
              <w:t>サービス内容：</w:t>
            </w:r>
            <w:r w:rsidRPr="00F905D2">
              <w:rPr>
                <w:rFonts w:hint="eastAsia"/>
              </w:rPr>
              <w:t>上位の</w:t>
            </w:r>
            <w:r w:rsidRPr="00F905D2">
              <w:t>SaaSプランで、より多くの機能や強化されたセキュリティ（</w:t>
            </w:r>
            <w:bookmarkStart w:id="1622" w:name="■WAF（ワフ）21ー1－3"/>
            <w:r w:rsidR="00152426">
              <w:fldChar w:fldCharType="begin"/>
            </w:r>
            <w:r w:rsidR="00152426">
              <w:instrText>HYPERLINK  \l "■WAF（ワフ）"</w:instrText>
            </w:r>
            <w:r w:rsidR="00152426">
              <w:fldChar w:fldCharType="separate"/>
            </w:r>
            <w:r w:rsidRPr="00152426">
              <w:rPr>
                <w:rStyle w:val="a7"/>
              </w:rPr>
              <w:t>WAF</w:t>
            </w:r>
            <w:bookmarkEnd w:id="1622"/>
            <w:r w:rsidR="00152426">
              <w:fldChar w:fldCharType="end"/>
            </w:r>
            <w:r w:rsidRPr="00F905D2">
              <w:t>、不正利用検知など）を提供。追加のカスタマイズが可能。</w:t>
            </w:r>
          </w:p>
        </w:tc>
      </w:tr>
      <w:tr w:rsidR="00DA6570" w14:paraId="26111228" w14:textId="77777777">
        <w:tc>
          <w:tcPr>
            <w:tcW w:w="10456" w:type="dxa"/>
          </w:tcPr>
          <w:p w14:paraId="0D4B4346" w14:textId="77777777" w:rsidR="00DA6570" w:rsidRDefault="00DA6570">
            <w:pPr>
              <w:pStyle w:val="afff6"/>
            </w:pPr>
            <w:r>
              <w:rPr>
                <w:rFonts w:hint="eastAsia"/>
              </w:rPr>
              <w:t>楽観値</w:t>
            </w:r>
            <w:r>
              <w:t>：70万円（標準プランと基本的なセキュリティ対策）</w:t>
            </w:r>
          </w:p>
          <w:p w14:paraId="1B60935F" w14:textId="77777777" w:rsidR="00DA6570" w:rsidRDefault="00DA6570">
            <w:pPr>
              <w:pStyle w:val="afff6"/>
            </w:pPr>
            <w:r w:rsidRPr="008C243F">
              <w:rPr>
                <w:rFonts w:hint="eastAsia"/>
              </w:rPr>
              <w:t>最頻値</w:t>
            </w:r>
            <w:r>
              <w:t>：90万円（カスタマイズ対応と追加セキュリティ機能）</w:t>
            </w:r>
          </w:p>
          <w:p w14:paraId="63026D2A" w14:textId="77777777" w:rsidR="00DA6570" w:rsidRDefault="00DA6570">
            <w:pPr>
              <w:pStyle w:val="afff6"/>
            </w:pPr>
            <w:r>
              <w:rPr>
                <w:rFonts w:hint="eastAsia"/>
              </w:rPr>
              <w:t>悲観値</w:t>
            </w:r>
            <w:r>
              <w:t>：1</w:t>
            </w:r>
            <w:r>
              <w:rPr>
                <w:rFonts w:hint="eastAsia"/>
              </w:rPr>
              <w:t>7</w:t>
            </w:r>
            <w:r>
              <w:t>0万円（最上位プランと強化されたセキュリティ対策）</w:t>
            </w:r>
          </w:p>
          <w:p w14:paraId="6F22D34D" w14:textId="77777777" w:rsidR="00DA6570" w:rsidRDefault="00DA6570">
            <w:pPr>
              <w:pStyle w:val="afff8"/>
            </w:pPr>
            <w:r>
              <w:rPr>
                <w:rFonts w:hint="eastAsia"/>
              </w:rPr>
              <w:t>平均見積り</w:t>
            </w:r>
            <w:r>
              <w:t>：</w:t>
            </w:r>
            <w:r>
              <w:rPr>
                <w:rFonts w:hint="eastAsia"/>
              </w:rPr>
              <w:t>100</w:t>
            </w:r>
            <w:r>
              <w:t>万円</w:t>
            </w:r>
          </w:p>
        </w:tc>
      </w:tr>
    </w:tbl>
    <w:p w14:paraId="77F252A2" w14:textId="77777777" w:rsidR="00DA6570" w:rsidRDefault="00DA6570" w:rsidP="00DA6570">
      <w:pPr>
        <w:ind w:firstLineChars="0" w:firstLine="0"/>
      </w:pPr>
    </w:p>
    <w:p w14:paraId="26590358" w14:textId="77777777" w:rsidR="00DA6570" w:rsidRDefault="00DA6570" w:rsidP="00DA6570">
      <w:pPr>
        <w:pStyle w:val="aff4"/>
      </w:pPr>
      <w:r>
        <w:t>三点見積りで比較した結果</w:t>
      </w:r>
    </w:p>
    <w:p w14:paraId="3FE20F6D" w14:textId="77777777" w:rsidR="00DA6570" w:rsidRDefault="00DA6570" w:rsidP="00DA6570">
      <w:r>
        <w:t>SaaS型サービス</w:t>
      </w:r>
      <w:r>
        <w:rPr>
          <w:rFonts w:hint="eastAsia"/>
        </w:rPr>
        <w:t>A（標準プラン）</w:t>
      </w:r>
      <w:r>
        <w:t>が、導入コストが最も低く、基本的なセキュリティ対策も標準装備されているため、コストパフォーマンスが最も高い選択肢です。</w:t>
      </w:r>
    </w:p>
    <w:p w14:paraId="5E7694E0" w14:textId="5A4FBA5B" w:rsidR="00DA6570" w:rsidRDefault="00DA6570" w:rsidP="00DA6570">
      <w:r>
        <w:rPr>
          <w:rFonts w:hint="eastAsia"/>
        </w:rPr>
        <w:t>パッケージソフト</w:t>
      </w:r>
      <w:r w:rsidR="00DC19D3">
        <w:rPr>
          <w:rFonts w:hint="eastAsia"/>
        </w:rPr>
        <w:t>ウェア</w:t>
      </w:r>
      <w:r>
        <w:rPr>
          <w:rFonts w:hint="eastAsia"/>
        </w:rPr>
        <w:t>Bは、カスタマイズ性が高く、独自の機能を追加したい企業に最適ですが、セキュリティや運用にかかる費用が増えるため、予算に余裕がある場合に適しています。</w:t>
      </w:r>
    </w:p>
    <w:p w14:paraId="063A2BC5" w14:textId="77777777" w:rsidR="00DA6570" w:rsidRDefault="00DA6570" w:rsidP="00DA6570">
      <w:r>
        <w:t>SaaS型サービス</w:t>
      </w:r>
      <w:r>
        <w:rPr>
          <w:rFonts w:hint="eastAsia"/>
        </w:rPr>
        <w:t>C（</w:t>
      </w:r>
      <w:r>
        <w:t>上位プラン</w:t>
      </w:r>
      <w:r>
        <w:rPr>
          <w:rFonts w:hint="eastAsia"/>
        </w:rPr>
        <w:t>）</w:t>
      </w:r>
      <w:r>
        <w:t>は、SaaSの利便性を維持しつつ、セキュリティ機能や機能拡張が必要な場合に選ぶと良いですが、標準プランに比べて費用が増します。</w:t>
      </w:r>
    </w:p>
    <w:p w14:paraId="00ADE89B" w14:textId="77777777" w:rsidR="00DA6570" w:rsidRPr="0069748B" w:rsidRDefault="00DA6570" w:rsidP="00DA6570">
      <w:r>
        <w:rPr>
          <w:rFonts w:hint="eastAsia"/>
        </w:rPr>
        <w:t>セキュリティやコストバランスを考慮すると、</w:t>
      </w:r>
      <w:r>
        <w:t>SaaS型サービス</w:t>
      </w:r>
      <w:r>
        <w:rPr>
          <w:rFonts w:hint="eastAsia"/>
        </w:rPr>
        <w:t>A（</w:t>
      </w:r>
      <w:r>
        <w:t>標準プラン</w:t>
      </w:r>
      <w:r>
        <w:rPr>
          <w:rFonts w:hint="eastAsia"/>
        </w:rPr>
        <w:t>）</w:t>
      </w:r>
      <w:r>
        <w:t>が最もバランス</w:t>
      </w:r>
      <w:r>
        <w:rPr>
          <w:rFonts w:hint="eastAsia"/>
        </w:rPr>
        <w:t>が</w:t>
      </w:r>
      <w:r>
        <w:t>良い</w:t>
      </w:r>
      <w:r>
        <w:rPr>
          <w:rFonts w:hint="eastAsia"/>
        </w:rPr>
        <w:t>と考えられます</w:t>
      </w:r>
      <w:r>
        <w:t>。</w:t>
      </w:r>
    </w:p>
    <w:p w14:paraId="2AC13317" w14:textId="77777777" w:rsidR="00DA6570" w:rsidRDefault="00DA6570" w:rsidP="00DA6570">
      <w:pPr>
        <w:ind w:firstLineChars="0" w:firstLine="0"/>
      </w:pPr>
    </w:p>
    <w:p w14:paraId="50D1B659" w14:textId="77777777" w:rsidR="00DA6570" w:rsidRDefault="00DA6570" w:rsidP="00DA6570">
      <w:pPr>
        <w:pStyle w:val="4"/>
      </w:pPr>
      <w:bookmarkStart w:id="1623" w:name="_Toc178840340"/>
      <w:bookmarkStart w:id="1624" w:name="_Toc185339027"/>
      <w:bookmarkStart w:id="1625" w:name="_Toc188349120"/>
      <w:r>
        <w:rPr>
          <w:rFonts w:hint="eastAsia"/>
        </w:rPr>
        <w:t>設計・開発</w:t>
      </w:r>
      <w:bookmarkEnd w:id="1623"/>
      <w:bookmarkEnd w:id="1624"/>
      <w:bookmarkEnd w:id="1625"/>
    </w:p>
    <w:p w14:paraId="184D5421" w14:textId="77777777" w:rsidR="00DA6570" w:rsidRDefault="00DA6570" w:rsidP="00DA6570">
      <w:pPr>
        <w:ind w:firstLineChars="0" w:firstLine="0"/>
      </w:pPr>
      <w:r>
        <w:rPr>
          <w:rFonts w:hint="eastAsia"/>
        </w:rPr>
        <w:t>中小企業でも、プロジェクトの計画立案とその管理は重要です。規模は小さくても、体系的なアプローチを取ることで、効率的な開発と品質の確保が可能になります。</w:t>
      </w:r>
    </w:p>
    <w:p w14:paraId="69A14569" w14:textId="77777777" w:rsidR="00DA6570" w:rsidRDefault="00DA6570" w:rsidP="00DA6570"/>
    <w:p w14:paraId="6AF0BBA9" w14:textId="77777777" w:rsidR="00DA6570" w:rsidRDefault="00DA6570" w:rsidP="00DA6570">
      <w:pPr>
        <w:pStyle w:val="5"/>
      </w:pPr>
      <w:r>
        <w:rPr>
          <w:rFonts w:hint="eastAsia"/>
        </w:rPr>
        <w:t>設計・開発の計画</w:t>
      </w:r>
    </w:p>
    <w:p w14:paraId="305C3F87" w14:textId="77777777" w:rsidR="00DA6570" w:rsidRPr="006D7130" w:rsidRDefault="00DA6570" w:rsidP="00DA6570">
      <w:r>
        <w:rPr>
          <w:rFonts w:hint="eastAsia"/>
        </w:rPr>
        <w:t>設計・開発事業者が決まれば、最初に行うことは計画を立てることです。設計・開発は実態が見えにくい活動になるため、問題の発覚が遅れて大惨事になることがあるため、しっかりと作成することが重要です。</w:t>
      </w:r>
    </w:p>
    <w:p w14:paraId="5DFDDEB4" w14:textId="77777777" w:rsidR="00DA6570" w:rsidRPr="006D7130" w:rsidRDefault="00DA6570" w:rsidP="00DA6570"/>
    <w:p w14:paraId="6F559639" w14:textId="77777777" w:rsidR="00DA6570" w:rsidRDefault="00DA6570" w:rsidP="00DA6570">
      <w:pPr>
        <w:pStyle w:val="aff4"/>
      </w:pPr>
      <w:r>
        <w:rPr>
          <w:rFonts w:hint="eastAsia"/>
        </w:rPr>
        <w:t>設計・開発実施要領</w:t>
      </w:r>
    </w:p>
    <w:p w14:paraId="41710C0E" w14:textId="77777777" w:rsidR="00DA6570" w:rsidRDefault="00DA6570" w:rsidP="00DA6570">
      <w:r>
        <w:rPr>
          <w:rFonts w:hint="eastAsia"/>
        </w:rPr>
        <w:t>プロジェクト・業務・情報システムの概要で、実施されるに当たり知っておくべき内容を記載します。</w:t>
      </w:r>
    </w:p>
    <w:tbl>
      <w:tblPr>
        <w:tblStyle w:val="aa"/>
        <w:tblW w:w="0" w:type="auto"/>
        <w:tblLook w:val="04A0" w:firstRow="1" w:lastRow="0" w:firstColumn="1" w:lastColumn="0" w:noHBand="0" w:noVBand="1"/>
      </w:tblPr>
      <w:tblGrid>
        <w:gridCol w:w="603"/>
        <w:gridCol w:w="3220"/>
        <w:gridCol w:w="6520"/>
      </w:tblGrid>
      <w:tr w:rsidR="00DA6570" w14:paraId="0B81F9B3" w14:textId="77777777">
        <w:tc>
          <w:tcPr>
            <w:tcW w:w="603" w:type="dxa"/>
            <w:shd w:val="clear" w:color="auto" w:fill="215E99" w:themeFill="text2" w:themeFillTint="BF"/>
          </w:tcPr>
          <w:p w14:paraId="28E85EF6" w14:textId="77777777" w:rsidR="00DA6570" w:rsidRDefault="00DA6570">
            <w:pPr>
              <w:pStyle w:val="aff0"/>
            </w:pPr>
            <w:r>
              <w:rPr>
                <w:rFonts w:hint="eastAsia"/>
              </w:rPr>
              <w:t>NO</w:t>
            </w:r>
          </w:p>
        </w:tc>
        <w:tc>
          <w:tcPr>
            <w:tcW w:w="3220" w:type="dxa"/>
            <w:shd w:val="clear" w:color="auto" w:fill="215E99" w:themeFill="text2" w:themeFillTint="BF"/>
          </w:tcPr>
          <w:p w14:paraId="758FD017" w14:textId="77777777" w:rsidR="00DA6570" w:rsidRDefault="00DA6570">
            <w:pPr>
              <w:pStyle w:val="aff0"/>
            </w:pPr>
            <w:r>
              <w:rPr>
                <w:rFonts w:hint="eastAsia"/>
              </w:rPr>
              <w:t>目次</w:t>
            </w:r>
          </w:p>
        </w:tc>
        <w:tc>
          <w:tcPr>
            <w:tcW w:w="6520" w:type="dxa"/>
            <w:shd w:val="clear" w:color="auto" w:fill="215E99" w:themeFill="text2" w:themeFillTint="BF"/>
          </w:tcPr>
          <w:p w14:paraId="292F028F" w14:textId="77777777" w:rsidR="00DA6570" w:rsidRDefault="00DA6570">
            <w:pPr>
              <w:pStyle w:val="aff0"/>
            </w:pPr>
            <w:r>
              <w:rPr>
                <w:rFonts w:hint="eastAsia"/>
              </w:rPr>
              <w:t>主要な記載内容</w:t>
            </w:r>
          </w:p>
        </w:tc>
      </w:tr>
      <w:tr w:rsidR="00DA6570" w14:paraId="16952EC3" w14:textId="77777777">
        <w:tc>
          <w:tcPr>
            <w:tcW w:w="603" w:type="dxa"/>
          </w:tcPr>
          <w:p w14:paraId="14550206" w14:textId="77777777" w:rsidR="00DA6570" w:rsidRDefault="00DA6570">
            <w:pPr>
              <w:pStyle w:val="afff6"/>
            </w:pPr>
            <w:r>
              <w:rPr>
                <w:rFonts w:hint="eastAsia"/>
              </w:rPr>
              <w:t>1</w:t>
            </w:r>
          </w:p>
        </w:tc>
        <w:tc>
          <w:tcPr>
            <w:tcW w:w="3220" w:type="dxa"/>
          </w:tcPr>
          <w:p w14:paraId="1C3B6A49" w14:textId="77777777" w:rsidR="00DA6570" w:rsidRDefault="00DA6570">
            <w:pPr>
              <w:pStyle w:val="afff6"/>
            </w:pPr>
            <w:r>
              <w:rPr>
                <w:rFonts w:hint="eastAsia"/>
              </w:rPr>
              <w:t>はじめに</w:t>
            </w:r>
          </w:p>
        </w:tc>
        <w:tc>
          <w:tcPr>
            <w:tcW w:w="6520" w:type="dxa"/>
          </w:tcPr>
          <w:p w14:paraId="2E693EA6" w14:textId="77777777" w:rsidR="00DA6570" w:rsidRDefault="00DA6570">
            <w:pPr>
              <w:pStyle w:val="afff6"/>
            </w:pPr>
            <w:r>
              <w:rPr>
                <w:rFonts w:hint="eastAsia"/>
              </w:rPr>
              <w:t>プロジェクト、業務、情報システムの概要</w:t>
            </w:r>
          </w:p>
        </w:tc>
      </w:tr>
      <w:tr w:rsidR="00DA6570" w14:paraId="2A5C422C" w14:textId="77777777">
        <w:trPr>
          <w:trHeight w:val="182"/>
        </w:trPr>
        <w:tc>
          <w:tcPr>
            <w:tcW w:w="603" w:type="dxa"/>
          </w:tcPr>
          <w:p w14:paraId="742FBB1D" w14:textId="77777777" w:rsidR="00DA6570" w:rsidRDefault="00DA6570">
            <w:pPr>
              <w:pStyle w:val="afff6"/>
            </w:pPr>
            <w:r>
              <w:rPr>
                <w:rFonts w:hint="eastAsia"/>
              </w:rPr>
              <w:t>2</w:t>
            </w:r>
          </w:p>
        </w:tc>
        <w:tc>
          <w:tcPr>
            <w:tcW w:w="3220" w:type="dxa"/>
          </w:tcPr>
          <w:p w14:paraId="662A444A" w14:textId="77777777" w:rsidR="00DA6570" w:rsidRDefault="00DA6570">
            <w:pPr>
              <w:pStyle w:val="afff6"/>
            </w:pPr>
            <w:r>
              <w:rPr>
                <w:rFonts w:hint="eastAsia"/>
              </w:rPr>
              <w:t>コミュニケーション管理</w:t>
            </w:r>
          </w:p>
        </w:tc>
        <w:tc>
          <w:tcPr>
            <w:tcW w:w="6520" w:type="dxa"/>
          </w:tcPr>
          <w:p w14:paraId="7E8AB55A" w14:textId="77777777" w:rsidR="00DA6570" w:rsidRDefault="00DA6570">
            <w:pPr>
              <w:pStyle w:val="afff6"/>
            </w:pPr>
            <w:r>
              <w:rPr>
                <w:rFonts w:hint="eastAsia"/>
              </w:rPr>
              <w:t>設計・開発事業者が参加すべき会議、開催頻度、議事録などの管理</w:t>
            </w:r>
          </w:p>
        </w:tc>
      </w:tr>
      <w:tr w:rsidR="00DA6570" w14:paraId="0C1A5595" w14:textId="77777777">
        <w:trPr>
          <w:trHeight w:val="182"/>
        </w:trPr>
        <w:tc>
          <w:tcPr>
            <w:tcW w:w="603" w:type="dxa"/>
          </w:tcPr>
          <w:p w14:paraId="30634ADB" w14:textId="77777777" w:rsidR="00DA6570" w:rsidRDefault="00DA6570">
            <w:pPr>
              <w:pStyle w:val="afff6"/>
            </w:pPr>
            <w:r>
              <w:rPr>
                <w:rFonts w:hint="eastAsia"/>
              </w:rPr>
              <w:t>3</w:t>
            </w:r>
          </w:p>
        </w:tc>
        <w:tc>
          <w:tcPr>
            <w:tcW w:w="3220" w:type="dxa"/>
          </w:tcPr>
          <w:p w14:paraId="6C3B883A" w14:textId="77777777" w:rsidR="00DA6570" w:rsidRDefault="00DA6570">
            <w:pPr>
              <w:pStyle w:val="afff6"/>
            </w:pPr>
            <w:r>
              <w:rPr>
                <w:rFonts w:hint="eastAsia"/>
              </w:rPr>
              <w:t>体制管理</w:t>
            </w:r>
          </w:p>
        </w:tc>
        <w:tc>
          <w:tcPr>
            <w:tcW w:w="6520" w:type="dxa"/>
          </w:tcPr>
          <w:p w14:paraId="42E5FCA6" w14:textId="77777777" w:rsidR="00DA6570" w:rsidRDefault="00DA6570">
            <w:pPr>
              <w:pStyle w:val="afff6"/>
            </w:pPr>
            <w:r>
              <w:rPr>
                <w:rFonts w:hint="eastAsia"/>
              </w:rPr>
              <w:t>作業体制の管理手法</w:t>
            </w:r>
          </w:p>
        </w:tc>
      </w:tr>
      <w:tr w:rsidR="00DA6570" w14:paraId="388DC3EB" w14:textId="77777777">
        <w:trPr>
          <w:trHeight w:val="182"/>
        </w:trPr>
        <w:tc>
          <w:tcPr>
            <w:tcW w:w="603" w:type="dxa"/>
          </w:tcPr>
          <w:p w14:paraId="6951F078" w14:textId="77777777" w:rsidR="00DA6570" w:rsidRDefault="00DA6570">
            <w:pPr>
              <w:pStyle w:val="afff6"/>
            </w:pPr>
            <w:r>
              <w:rPr>
                <w:rFonts w:hint="eastAsia"/>
              </w:rPr>
              <w:t>4</w:t>
            </w:r>
          </w:p>
        </w:tc>
        <w:tc>
          <w:tcPr>
            <w:tcW w:w="3220" w:type="dxa"/>
          </w:tcPr>
          <w:p w14:paraId="07832668" w14:textId="77777777" w:rsidR="00DA6570" w:rsidRDefault="00DA6570">
            <w:pPr>
              <w:pStyle w:val="afff6"/>
            </w:pPr>
            <w:r>
              <w:rPr>
                <w:rFonts w:hint="eastAsia"/>
              </w:rPr>
              <w:t>工程管理</w:t>
            </w:r>
          </w:p>
        </w:tc>
        <w:tc>
          <w:tcPr>
            <w:tcW w:w="6520" w:type="dxa"/>
          </w:tcPr>
          <w:p w14:paraId="4D650C18" w14:textId="77777777" w:rsidR="00DA6570" w:rsidRDefault="00DA6570">
            <w:pPr>
              <w:pStyle w:val="afff6"/>
            </w:pPr>
            <w:r>
              <w:rPr>
                <w:rFonts w:hint="eastAsia"/>
              </w:rPr>
              <w:t>設計、開発の作業、工程の管理手法</w:t>
            </w:r>
          </w:p>
        </w:tc>
      </w:tr>
      <w:tr w:rsidR="00DA6570" w14:paraId="2E5E040C" w14:textId="77777777">
        <w:trPr>
          <w:trHeight w:val="182"/>
        </w:trPr>
        <w:tc>
          <w:tcPr>
            <w:tcW w:w="603" w:type="dxa"/>
          </w:tcPr>
          <w:p w14:paraId="31A1E7FD" w14:textId="77777777" w:rsidR="00DA6570" w:rsidRDefault="00DA6570">
            <w:pPr>
              <w:pStyle w:val="afff6"/>
            </w:pPr>
            <w:r>
              <w:rPr>
                <w:rFonts w:hint="eastAsia"/>
              </w:rPr>
              <w:t>5</w:t>
            </w:r>
          </w:p>
        </w:tc>
        <w:tc>
          <w:tcPr>
            <w:tcW w:w="3220" w:type="dxa"/>
          </w:tcPr>
          <w:p w14:paraId="2B4D91AE" w14:textId="77777777" w:rsidR="00DA6570" w:rsidRDefault="00DA6570">
            <w:pPr>
              <w:pStyle w:val="afff6"/>
            </w:pPr>
            <w:r>
              <w:rPr>
                <w:rFonts w:hint="eastAsia"/>
              </w:rPr>
              <w:t>品質管理</w:t>
            </w:r>
          </w:p>
        </w:tc>
        <w:tc>
          <w:tcPr>
            <w:tcW w:w="6520" w:type="dxa"/>
          </w:tcPr>
          <w:p w14:paraId="59DA7F99" w14:textId="77777777" w:rsidR="00DA6570" w:rsidRDefault="00DA6570">
            <w:pPr>
              <w:pStyle w:val="afff6"/>
              <w:rPr>
                <w:lang w:eastAsia="zh-TW"/>
              </w:rPr>
            </w:pPr>
            <w:r>
              <w:rPr>
                <w:rFonts w:hint="eastAsia"/>
                <w:lang w:eastAsia="zh-TW"/>
              </w:rPr>
              <w:t>品質基準、品質管理方法</w:t>
            </w:r>
          </w:p>
        </w:tc>
      </w:tr>
      <w:tr w:rsidR="00DA6570" w14:paraId="42B1DD11" w14:textId="77777777">
        <w:trPr>
          <w:trHeight w:val="182"/>
        </w:trPr>
        <w:tc>
          <w:tcPr>
            <w:tcW w:w="603" w:type="dxa"/>
          </w:tcPr>
          <w:p w14:paraId="67CE16AD" w14:textId="77777777" w:rsidR="00DA6570" w:rsidRDefault="00DA6570">
            <w:pPr>
              <w:pStyle w:val="afff6"/>
            </w:pPr>
            <w:r>
              <w:rPr>
                <w:rFonts w:hint="eastAsia"/>
              </w:rPr>
              <w:t>6</w:t>
            </w:r>
          </w:p>
        </w:tc>
        <w:tc>
          <w:tcPr>
            <w:tcW w:w="3220" w:type="dxa"/>
          </w:tcPr>
          <w:p w14:paraId="6848CE46" w14:textId="77777777" w:rsidR="00DA6570" w:rsidRDefault="00DA6570">
            <w:pPr>
              <w:pStyle w:val="afff6"/>
            </w:pPr>
            <w:r>
              <w:rPr>
                <w:rFonts w:hint="eastAsia"/>
              </w:rPr>
              <w:t>リスク管理</w:t>
            </w:r>
          </w:p>
        </w:tc>
        <w:tc>
          <w:tcPr>
            <w:tcW w:w="6520" w:type="dxa"/>
          </w:tcPr>
          <w:p w14:paraId="4C1E550E" w14:textId="77777777" w:rsidR="00DA6570" w:rsidRDefault="00DA6570">
            <w:pPr>
              <w:pStyle w:val="afff6"/>
            </w:pPr>
            <w:r>
              <w:rPr>
                <w:rFonts w:hint="eastAsia"/>
              </w:rPr>
              <w:t>リスクを提示する際の手順や報告様式</w:t>
            </w:r>
          </w:p>
        </w:tc>
      </w:tr>
      <w:tr w:rsidR="00DA6570" w14:paraId="748D5133" w14:textId="77777777">
        <w:trPr>
          <w:trHeight w:val="182"/>
        </w:trPr>
        <w:tc>
          <w:tcPr>
            <w:tcW w:w="603" w:type="dxa"/>
          </w:tcPr>
          <w:p w14:paraId="3C7AACFE" w14:textId="77777777" w:rsidR="00DA6570" w:rsidRDefault="00DA6570">
            <w:pPr>
              <w:pStyle w:val="afff6"/>
            </w:pPr>
            <w:r>
              <w:rPr>
                <w:rFonts w:hint="eastAsia"/>
              </w:rPr>
              <w:t>7</w:t>
            </w:r>
          </w:p>
        </w:tc>
        <w:tc>
          <w:tcPr>
            <w:tcW w:w="3220" w:type="dxa"/>
          </w:tcPr>
          <w:p w14:paraId="494B619E" w14:textId="77777777" w:rsidR="00DA6570" w:rsidRDefault="00DA6570">
            <w:pPr>
              <w:pStyle w:val="afff6"/>
            </w:pPr>
            <w:r>
              <w:rPr>
                <w:rFonts w:hint="eastAsia"/>
              </w:rPr>
              <w:t>課題管理</w:t>
            </w:r>
          </w:p>
        </w:tc>
        <w:tc>
          <w:tcPr>
            <w:tcW w:w="6520" w:type="dxa"/>
          </w:tcPr>
          <w:p w14:paraId="6BECBFF7" w14:textId="77777777" w:rsidR="00DA6570" w:rsidRDefault="00DA6570">
            <w:pPr>
              <w:pStyle w:val="afff6"/>
            </w:pPr>
            <w:r>
              <w:rPr>
                <w:rFonts w:hint="eastAsia"/>
              </w:rPr>
              <w:t>課題を提示する際の手順や報告様式</w:t>
            </w:r>
          </w:p>
        </w:tc>
      </w:tr>
      <w:tr w:rsidR="00DA6570" w14:paraId="58F121C6" w14:textId="77777777">
        <w:trPr>
          <w:trHeight w:val="182"/>
        </w:trPr>
        <w:tc>
          <w:tcPr>
            <w:tcW w:w="603" w:type="dxa"/>
          </w:tcPr>
          <w:p w14:paraId="6C711613" w14:textId="77777777" w:rsidR="00DA6570" w:rsidRDefault="00DA6570">
            <w:pPr>
              <w:pStyle w:val="afff6"/>
            </w:pPr>
            <w:r>
              <w:rPr>
                <w:rFonts w:hint="eastAsia"/>
              </w:rPr>
              <w:t>8</w:t>
            </w:r>
          </w:p>
        </w:tc>
        <w:tc>
          <w:tcPr>
            <w:tcW w:w="3220" w:type="dxa"/>
          </w:tcPr>
          <w:p w14:paraId="4968BD2E" w14:textId="77777777" w:rsidR="00DA6570" w:rsidRDefault="00DA6570">
            <w:pPr>
              <w:pStyle w:val="afff6"/>
            </w:pPr>
            <w:r>
              <w:rPr>
                <w:rFonts w:hint="eastAsia"/>
              </w:rPr>
              <w:t>システム構成管理</w:t>
            </w:r>
          </w:p>
        </w:tc>
        <w:tc>
          <w:tcPr>
            <w:tcW w:w="6520" w:type="dxa"/>
          </w:tcPr>
          <w:p w14:paraId="522E654D" w14:textId="77777777" w:rsidR="00DA6570" w:rsidRDefault="00DA6570">
            <w:pPr>
              <w:pStyle w:val="afff6"/>
            </w:pPr>
            <w:r>
              <w:rPr>
                <w:rFonts w:hint="eastAsia"/>
              </w:rPr>
              <w:t>ハードウェアやソフトウェア製品、ネットワークなどの各資産における管理項目</w:t>
            </w:r>
          </w:p>
        </w:tc>
      </w:tr>
      <w:tr w:rsidR="00DA6570" w14:paraId="39378759" w14:textId="77777777">
        <w:trPr>
          <w:trHeight w:val="182"/>
        </w:trPr>
        <w:tc>
          <w:tcPr>
            <w:tcW w:w="603" w:type="dxa"/>
          </w:tcPr>
          <w:p w14:paraId="35A98ADD" w14:textId="77777777" w:rsidR="00DA6570" w:rsidRDefault="00DA6570">
            <w:pPr>
              <w:pStyle w:val="afff6"/>
            </w:pPr>
            <w:r>
              <w:rPr>
                <w:rFonts w:hint="eastAsia"/>
              </w:rPr>
              <w:t>9</w:t>
            </w:r>
          </w:p>
        </w:tc>
        <w:tc>
          <w:tcPr>
            <w:tcW w:w="3220" w:type="dxa"/>
          </w:tcPr>
          <w:p w14:paraId="44410345" w14:textId="77777777" w:rsidR="00DA6570" w:rsidRDefault="00DA6570">
            <w:pPr>
              <w:pStyle w:val="afff6"/>
            </w:pPr>
            <w:r>
              <w:rPr>
                <w:rFonts w:hint="eastAsia"/>
              </w:rPr>
              <w:t>変更管理</w:t>
            </w:r>
          </w:p>
        </w:tc>
        <w:tc>
          <w:tcPr>
            <w:tcW w:w="6520" w:type="dxa"/>
          </w:tcPr>
          <w:p w14:paraId="0D2756BF" w14:textId="77777777" w:rsidR="00DA6570" w:rsidRDefault="00DA6570">
            <w:pPr>
              <w:pStyle w:val="afff6"/>
              <w:rPr>
                <w:lang w:eastAsia="zh-TW"/>
              </w:rPr>
            </w:pPr>
            <w:r>
              <w:rPr>
                <w:rFonts w:hint="eastAsia"/>
                <w:lang w:eastAsia="zh-TW"/>
              </w:rPr>
              <w:t>管理対象、変更手順、管理手法</w:t>
            </w:r>
          </w:p>
        </w:tc>
      </w:tr>
      <w:tr w:rsidR="00DA6570" w14:paraId="2A4FA656" w14:textId="77777777">
        <w:trPr>
          <w:trHeight w:val="182"/>
        </w:trPr>
        <w:tc>
          <w:tcPr>
            <w:tcW w:w="603" w:type="dxa"/>
          </w:tcPr>
          <w:p w14:paraId="22503062" w14:textId="77777777" w:rsidR="00DA6570" w:rsidRDefault="00DA6570">
            <w:pPr>
              <w:pStyle w:val="afff6"/>
            </w:pPr>
            <w:r>
              <w:rPr>
                <w:rFonts w:hint="eastAsia"/>
              </w:rPr>
              <w:t>10</w:t>
            </w:r>
          </w:p>
        </w:tc>
        <w:tc>
          <w:tcPr>
            <w:tcW w:w="3220" w:type="dxa"/>
          </w:tcPr>
          <w:p w14:paraId="795CEB47" w14:textId="77777777" w:rsidR="00DA6570" w:rsidRDefault="00DA6570">
            <w:pPr>
              <w:pStyle w:val="afff6"/>
            </w:pPr>
            <w:r>
              <w:rPr>
                <w:rFonts w:hint="eastAsia"/>
              </w:rPr>
              <w:t>情報セキュリティ管理</w:t>
            </w:r>
          </w:p>
        </w:tc>
        <w:tc>
          <w:tcPr>
            <w:tcW w:w="6520" w:type="dxa"/>
          </w:tcPr>
          <w:p w14:paraId="7CBAEE29" w14:textId="77777777" w:rsidR="00DA6570" w:rsidRDefault="00DA6570">
            <w:pPr>
              <w:pStyle w:val="afff6"/>
            </w:pPr>
            <w:r>
              <w:rPr>
                <w:rFonts w:hint="eastAsia"/>
              </w:rPr>
              <w:t>情報セキュリティ確保に必要な対策</w:t>
            </w:r>
          </w:p>
        </w:tc>
      </w:tr>
    </w:tbl>
    <w:p w14:paraId="4CAD0C6E" w14:textId="77777777" w:rsidR="00DA6570" w:rsidRPr="006D7130" w:rsidRDefault="00DA6570" w:rsidP="00DA6570">
      <w:pPr>
        <w:ind w:firstLineChars="0" w:firstLine="0"/>
      </w:pPr>
    </w:p>
    <w:p w14:paraId="25C2B3FA" w14:textId="77777777" w:rsidR="00DA6570" w:rsidRDefault="00DA6570" w:rsidP="00DA6570">
      <w:pPr>
        <w:pStyle w:val="aff4"/>
      </w:pPr>
      <w:r>
        <w:rPr>
          <w:rFonts w:hint="eastAsia"/>
        </w:rPr>
        <w:t>設計・開発実施計画書</w:t>
      </w:r>
    </w:p>
    <w:p w14:paraId="397F3365" w14:textId="77777777" w:rsidR="00DA6570" w:rsidRPr="00411C26" w:rsidRDefault="00DA6570" w:rsidP="00DA6570">
      <w:r>
        <w:rPr>
          <w:rFonts w:hint="eastAsia"/>
        </w:rPr>
        <w:t>プロジェクト・業務・情報システムの概要や実施するに当たり手順や内容をまとめたものを記載します。</w:t>
      </w:r>
    </w:p>
    <w:tbl>
      <w:tblPr>
        <w:tblStyle w:val="aa"/>
        <w:tblW w:w="0" w:type="auto"/>
        <w:tblLook w:val="04A0" w:firstRow="1" w:lastRow="0" w:firstColumn="1" w:lastColumn="0" w:noHBand="0" w:noVBand="1"/>
      </w:tblPr>
      <w:tblGrid>
        <w:gridCol w:w="603"/>
        <w:gridCol w:w="3220"/>
        <w:gridCol w:w="6520"/>
      </w:tblGrid>
      <w:tr w:rsidR="00DA6570" w14:paraId="6718B013" w14:textId="77777777">
        <w:tc>
          <w:tcPr>
            <w:tcW w:w="603" w:type="dxa"/>
            <w:shd w:val="clear" w:color="auto" w:fill="215E99" w:themeFill="text2" w:themeFillTint="BF"/>
          </w:tcPr>
          <w:p w14:paraId="5FE37EA9" w14:textId="77777777" w:rsidR="00DA6570" w:rsidRDefault="00DA6570">
            <w:pPr>
              <w:pStyle w:val="aff0"/>
            </w:pPr>
            <w:r>
              <w:rPr>
                <w:rFonts w:hint="eastAsia"/>
              </w:rPr>
              <w:t>NO</w:t>
            </w:r>
          </w:p>
        </w:tc>
        <w:tc>
          <w:tcPr>
            <w:tcW w:w="3220" w:type="dxa"/>
            <w:shd w:val="clear" w:color="auto" w:fill="215E99" w:themeFill="text2" w:themeFillTint="BF"/>
          </w:tcPr>
          <w:p w14:paraId="357EF27C" w14:textId="77777777" w:rsidR="00DA6570" w:rsidRDefault="00DA6570">
            <w:pPr>
              <w:pStyle w:val="aff0"/>
            </w:pPr>
            <w:r>
              <w:rPr>
                <w:rFonts w:hint="eastAsia"/>
              </w:rPr>
              <w:t>目次</w:t>
            </w:r>
          </w:p>
        </w:tc>
        <w:tc>
          <w:tcPr>
            <w:tcW w:w="6520" w:type="dxa"/>
            <w:shd w:val="clear" w:color="auto" w:fill="215E99" w:themeFill="text2" w:themeFillTint="BF"/>
          </w:tcPr>
          <w:p w14:paraId="622957C3" w14:textId="77777777" w:rsidR="00DA6570" w:rsidRDefault="00DA6570">
            <w:pPr>
              <w:pStyle w:val="aff0"/>
            </w:pPr>
            <w:r>
              <w:rPr>
                <w:rFonts w:hint="eastAsia"/>
              </w:rPr>
              <w:t>主要な記載内容</w:t>
            </w:r>
          </w:p>
        </w:tc>
      </w:tr>
      <w:tr w:rsidR="00DA6570" w14:paraId="6A36078F" w14:textId="77777777">
        <w:tc>
          <w:tcPr>
            <w:tcW w:w="603" w:type="dxa"/>
          </w:tcPr>
          <w:p w14:paraId="3927B9BF" w14:textId="77777777" w:rsidR="00DA6570" w:rsidRDefault="00DA6570">
            <w:pPr>
              <w:pStyle w:val="afff6"/>
            </w:pPr>
            <w:r>
              <w:rPr>
                <w:rFonts w:hint="eastAsia"/>
              </w:rPr>
              <w:t>1</w:t>
            </w:r>
          </w:p>
        </w:tc>
        <w:tc>
          <w:tcPr>
            <w:tcW w:w="3220" w:type="dxa"/>
          </w:tcPr>
          <w:p w14:paraId="440D9CFE" w14:textId="77777777" w:rsidR="00DA6570" w:rsidRDefault="00DA6570">
            <w:pPr>
              <w:pStyle w:val="afff6"/>
            </w:pPr>
            <w:r>
              <w:rPr>
                <w:rFonts w:hint="eastAsia"/>
              </w:rPr>
              <w:t>はじめに</w:t>
            </w:r>
          </w:p>
        </w:tc>
        <w:tc>
          <w:tcPr>
            <w:tcW w:w="6520" w:type="dxa"/>
          </w:tcPr>
          <w:p w14:paraId="594C967C" w14:textId="77777777" w:rsidR="00DA6570" w:rsidRDefault="00DA6570">
            <w:pPr>
              <w:pStyle w:val="afff6"/>
            </w:pPr>
            <w:r>
              <w:rPr>
                <w:rFonts w:hint="eastAsia"/>
              </w:rPr>
              <w:t>プロジェクト、業務、情報システムの概要</w:t>
            </w:r>
          </w:p>
        </w:tc>
      </w:tr>
      <w:tr w:rsidR="00DA6570" w14:paraId="16358863" w14:textId="77777777">
        <w:trPr>
          <w:trHeight w:val="182"/>
        </w:trPr>
        <w:tc>
          <w:tcPr>
            <w:tcW w:w="603" w:type="dxa"/>
          </w:tcPr>
          <w:p w14:paraId="35CCE419" w14:textId="77777777" w:rsidR="00DA6570" w:rsidRDefault="00DA6570">
            <w:pPr>
              <w:pStyle w:val="afff6"/>
            </w:pPr>
            <w:r>
              <w:rPr>
                <w:rFonts w:hint="eastAsia"/>
              </w:rPr>
              <w:t>2</w:t>
            </w:r>
          </w:p>
        </w:tc>
        <w:tc>
          <w:tcPr>
            <w:tcW w:w="3220" w:type="dxa"/>
          </w:tcPr>
          <w:p w14:paraId="1057632F" w14:textId="77777777" w:rsidR="00DA6570" w:rsidRDefault="00DA6570">
            <w:pPr>
              <w:pStyle w:val="afff6"/>
            </w:pPr>
            <w:r>
              <w:rPr>
                <w:rFonts w:hint="eastAsia"/>
              </w:rPr>
              <w:t>作業概要</w:t>
            </w:r>
          </w:p>
        </w:tc>
        <w:tc>
          <w:tcPr>
            <w:tcW w:w="6520" w:type="dxa"/>
          </w:tcPr>
          <w:p w14:paraId="0384BC39" w14:textId="77777777" w:rsidR="00DA6570" w:rsidRDefault="00DA6570">
            <w:pPr>
              <w:pStyle w:val="afff6"/>
            </w:pPr>
            <w:r>
              <w:rPr>
                <w:rFonts w:hint="eastAsia"/>
              </w:rPr>
              <w:t>設計・開発の対象範囲、作業概要</w:t>
            </w:r>
          </w:p>
        </w:tc>
      </w:tr>
      <w:tr w:rsidR="00DA6570" w14:paraId="72EED736" w14:textId="77777777">
        <w:trPr>
          <w:trHeight w:val="182"/>
        </w:trPr>
        <w:tc>
          <w:tcPr>
            <w:tcW w:w="603" w:type="dxa"/>
          </w:tcPr>
          <w:p w14:paraId="1EBE01DA" w14:textId="77777777" w:rsidR="00DA6570" w:rsidRDefault="00DA6570">
            <w:pPr>
              <w:pStyle w:val="afff6"/>
            </w:pPr>
            <w:r>
              <w:rPr>
                <w:rFonts w:hint="eastAsia"/>
              </w:rPr>
              <w:t>3</w:t>
            </w:r>
          </w:p>
        </w:tc>
        <w:tc>
          <w:tcPr>
            <w:tcW w:w="3220" w:type="dxa"/>
          </w:tcPr>
          <w:p w14:paraId="7A59D166" w14:textId="77777777" w:rsidR="00DA6570" w:rsidRDefault="00DA6570">
            <w:pPr>
              <w:pStyle w:val="afff6"/>
            </w:pPr>
            <w:r>
              <w:rPr>
                <w:rFonts w:hint="eastAsia"/>
              </w:rPr>
              <w:t>作業体制に関する事項</w:t>
            </w:r>
          </w:p>
        </w:tc>
        <w:tc>
          <w:tcPr>
            <w:tcW w:w="6520" w:type="dxa"/>
          </w:tcPr>
          <w:p w14:paraId="62C321A6" w14:textId="77777777" w:rsidR="00DA6570" w:rsidRDefault="00DA6570">
            <w:pPr>
              <w:pStyle w:val="afff6"/>
            </w:pPr>
            <w:r>
              <w:rPr>
                <w:rFonts w:hint="eastAsia"/>
              </w:rPr>
              <w:t>作業内容および関係者間の関係性、役割分担、責務</w:t>
            </w:r>
          </w:p>
        </w:tc>
      </w:tr>
      <w:tr w:rsidR="00DA6570" w14:paraId="617C9C9D" w14:textId="77777777">
        <w:trPr>
          <w:trHeight w:val="182"/>
        </w:trPr>
        <w:tc>
          <w:tcPr>
            <w:tcW w:w="603" w:type="dxa"/>
          </w:tcPr>
          <w:p w14:paraId="4FC320C3" w14:textId="77777777" w:rsidR="00DA6570" w:rsidRDefault="00DA6570">
            <w:pPr>
              <w:pStyle w:val="afff6"/>
            </w:pPr>
            <w:r>
              <w:rPr>
                <w:rFonts w:hint="eastAsia"/>
              </w:rPr>
              <w:t>4</w:t>
            </w:r>
          </w:p>
        </w:tc>
        <w:tc>
          <w:tcPr>
            <w:tcW w:w="3220" w:type="dxa"/>
          </w:tcPr>
          <w:p w14:paraId="0BCCB348" w14:textId="77777777" w:rsidR="00DA6570" w:rsidRDefault="00DA6570">
            <w:pPr>
              <w:pStyle w:val="afff6"/>
            </w:pPr>
            <w:r>
              <w:rPr>
                <w:rFonts w:hint="eastAsia"/>
              </w:rPr>
              <w:t>スケジュールに関する事項</w:t>
            </w:r>
          </w:p>
        </w:tc>
        <w:tc>
          <w:tcPr>
            <w:tcW w:w="6520" w:type="dxa"/>
          </w:tcPr>
          <w:p w14:paraId="47068DD9" w14:textId="77777777" w:rsidR="00DA6570" w:rsidRDefault="00DA6570">
            <w:pPr>
              <w:pStyle w:val="afff6"/>
            </w:pPr>
            <w:r>
              <w:rPr>
                <w:rFonts w:hint="eastAsia"/>
              </w:rPr>
              <w:t>作業内容およびスケジュール、マイルストーン</w:t>
            </w:r>
          </w:p>
        </w:tc>
      </w:tr>
      <w:tr w:rsidR="00DA6570" w14:paraId="7909DC78" w14:textId="77777777">
        <w:trPr>
          <w:trHeight w:val="182"/>
        </w:trPr>
        <w:tc>
          <w:tcPr>
            <w:tcW w:w="603" w:type="dxa"/>
          </w:tcPr>
          <w:p w14:paraId="04912AA0" w14:textId="77777777" w:rsidR="00DA6570" w:rsidRDefault="00DA6570">
            <w:pPr>
              <w:pStyle w:val="afff6"/>
            </w:pPr>
            <w:r>
              <w:rPr>
                <w:rFonts w:hint="eastAsia"/>
              </w:rPr>
              <w:t>5</w:t>
            </w:r>
          </w:p>
        </w:tc>
        <w:tc>
          <w:tcPr>
            <w:tcW w:w="3220" w:type="dxa"/>
          </w:tcPr>
          <w:p w14:paraId="501CEBB4" w14:textId="77777777" w:rsidR="00DA6570" w:rsidRDefault="00DA6570">
            <w:pPr>
              <w:pStyle w:val="afff6"/>
            </w:pPr>
            <w:r>
              <w:rPr>
                <w:rFonts w:hint="eastAsia"/>
              </w:rPr>
              <w:t>成果物に関する事項</w:t>
            </w:r>
          </w:p>
        </w:tc>
        <w:tc>
          <w:tcPr>
            <w:tcW w:w="6520" w:type="dxa"/>
          </w:tcPr>
          <w:p w14:paraId="008B3F59" w14:textId="77777777" w:rsidR="00DA6570" w:rsidRDefault="00DA6570">
            <w:pPr>
              <w:pStyle w:val="afff6"/>
              <w:rPr>
                <w:lang w:eastAsia="zh-TW"/>
              </w:rPr>
            </w:pPr>
            <w:r>
              <w:rPr>
                <w:rFonts w:hint="eastAsia"/>
                <w:lang w:eastAsia="zh-TW"/>
              </w:rPr>
              <w:t>成果物、品質基準、担当者、納入期限、納入方法、納入部数、構成、内容</w:t>
            </w:r>
          </w:p>
        </w:tc>
      </w:tr>
      <w:tr w:rsidR="00DA6570" w14:paraId="0DF97A44" w14:textId="77777777">
        <w:trPr>
          <w:trHeight w:val="182"/>
        </w:trPr>
        <w:tc>
          <w:tcPr>
            <w:tcW w:w="603" w:type="dxa"/>
          </w:tcPr>
          <w:p w14:paraId="0A5BEF12" w14:textId="77777777" w:rsidR="00DA6570" w:rsidRDefault="00DA6570">
            <w:pPr>
              <w:pStyle w:val="afff6"/>
            </w:pPr>
            <w:r>
              <w:rPr>
                <w:rFonts w:hint="eastAsia"/>
              </w:rPr>
              <w:t>6</w:t>
            </w:r>
          </w:p>
        </w:tc>
        <w:tc>
          <w:tcPr>
            <w:tcW w:w="3220" w:type="dxa"/>
          </w:tcPr>
          <w:p w14:paraId="03EF2DC8" w14:textId="77777777" w:rsidR="00DA6570" w:rsidRDefault="00DA6570">
            <w:pPr>
              <w:pStyle w:val="afff6"/>
            </w:pPr>
            <w:r>
              <w:rPr>
                <w:rFonts w:hint="eastAsia"/>
              </w:rPr>
              <w:t>開発形態、開発手法</w:t>
            </w:r>
          </w:p>
          <w:p w14:paraId="09BBF387" w14:textId="77777777" w:rsidR="00DA6570" w:rsidRDefault="00DA6570">
            <w:pPr>
              <w:pStyle w:val="afff6"/>
            </w:pPr>
            <w:r>
              <w:rPr>
                <w:rFonts w:hint="eastAsia"/>
              </w:rPr>
              <w:t>開発環境、開発ツールなど</w:t>
            </w:r>
          </w:p>
        </w:tc>
        <w:tc>
          <w:tcPr>
            <w:tcW w:w="6520" w:type="dxa"/>
          </w:tcPr>
          <w:p w14:paraId="0A7A396B" w14:textId="77777777" w:rsidR="00DA6570" w:rsidRDefault="00DA6570">
            <w:pPr>
              <w:pStyle w:val="afff6"/>
            </w:pPr>
            <w:r>
              <w:rPr>
                <w:rFonts w:hint="eastAsia"/>
              </w:rPr>
              <w:t>開発形態、開発手法、開発環境、開発ツール</w:t>
            </w:r>
          </w:p>
        </w:tc>
      </w:tr>
      <w:tr w:rsidR="00DA6570" w14:paraId="29F8C445" w14:textId="77777777">
        <w:trPr>
          <w:trHeight w:val="182"/>
        </w:trPr>
        <w:tc>
          <w:tcPr>
            <w:tcW w:w="603" w:type="dxa"/>
          </w:tcPr>
          <w:p w14:paraId="36D4459D" w14:textId="77777777" w:rsidR="00DA6570" w:rsidRDefault="00DA6570">
            <w:pPr>
              <w:pStyle w:val="afff6"/>
            </w:pPr>
            <w:r>
              <w:rPr>
                <w:rFonts w:hint="eastAsia"/>
              </w:rPr>
              <w:t>7</w:t>
            </w:r>
          </w:p>
        </w:tc>
        <w:tc>
          <w:tcPr>
            <w:tcW w:w="3220" w:type="dxa"/>
          </w:tcPr>
          <w:p w14:paraId="087F79BF" w14:textId="77777777" w:rsidR="00DA6570" w:rsidRDefault="00DA6570">
            <w:pPr>
              <w:pStyle w:val="afff6"/>
            </w:pPr>
            <w:r>
              <w:rPr>
                <w:rFonts w:hint="eastAsia"/>
              </w:rPr>
              <w:t>そのほか</w:t>
            </w:r>
          </w:p>
        </w:tc>
        <w:tc>
          <w:tcPr>
            <w:tcW w:w="6520" w:type="dxa"/>
          </w:tcPr>
          <w:p w14:paraId="1D6E4278" w14:textId="77777777" w:rsidR="00DA6570" w:rsidRDefault="00DA6570">
            <w:pPr>
              <w:pStyle w:val="afff6"/>
            </w:pPr>
            <w:r>
              <w:rPr>
                <w:rFonts w:hint="eastAsia"/>
              </w:rPr>
              <w:t>設計・開発の実施の事情に応じて必要な事項</w:t>
            </w:r>
          </w:p>
        </w:tc>
      </w:tr>
    </w:tbl>
    <w:p w14:paraId="478E5A44" w14:textId="77777777" w:rsidR="00DA6570" w:rsidRDefault="00DA6570" w:rsidP="00DA6570"/>
    <w:p w14:paraId="3B29BC51" w14:textId="77777777" w:rsidR="00DA6570" w:rsidRPr="004328F6" w:rsidRDefault="00DA6570" w:rsidP="00DA6570">
      <w:r>
        <w:rPr>
          <w:rFonts w:hint="eastAsia"/>
        </w:rPr>
        <w:t>実施計画書のスケジュールに関する事項で作成するスケジュール例を紹介します。</w:t>
      </w:r>
    </w:p>
    <w:p w14:paraId="4B2A528E" w14:textId="77777777" w:rsidR="00DA6570" w:rsidRDefault="00DA6570" w:rsidP="00DA6570">
      <w:r>
        <w:rPr>
          <w:noProof/>
        </w:rPr>
        <w:drawing>
          <wp:anchor distT="0" distB="0" distL="114300" distR="114300" simplePos="0" relativeHeight="251656516" behindDoc="0" locked="0" layoutInCell="1" allowOverlap="1" wp14:anchorId="3B534F4E" wp14:editId="0EC9BEF2">
            <wp:simplePos x="0" y="0"/>
            <wp:positionH relativeFrom="margin">
              <wp:align>center</wp:align>
            </wp:positionH>
            <wp:positionV relativeFrom="paragraph">
              <wp:posOffset>259007</wp:posOffset>
            </wp:positionV>
            <wp:extent cx="5297805" cy="3636010"/>
            <wp:effectExtent l="0" t="0" r="0" b="2540"/>
            <wp:wrapTopAndBottom/>
            <wp:docPr id="689162325"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297805" cy="36360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ADF757" w14:textId="77777777" w:rsidR="00DA6570" w:rsidRDefault="00DA6570" w:rsidP="00DA6570"/>
    <w:p w14:paraId="24011ED1" w14:textId="77777777" w:rsidR="00D16BD6" w:rsidRPr="004328F6" w:rsidRDefault="00D16BD6" w:rsidP="00DA6570"/>
    <w:p w14:paraId="79F691B4" w14:textId="77777777" w:rsidR="00DA6570" w:rsidRDefault="00DA6570" w:rsidP="00DA6570">
      <w:pPr>
        <w:pStyle w:val="5"/>
      </w:pPr>
      <w:r>
        <w:t>設計・開発・テストの管理</w:t>
      </w:r>
    </w:p>
    <w:p w14:paraId="0340A313" w14:textId="77777777" w:rsidR="00DA6570" w:rsidRDefault="00DA6570" w:rsidP="00DA6570">
      <w:r>
        <w:rPr>
          <w:rFonts w:hint="eastAsia"/>
        </w:rPr>
        <w:t>設計・開発の大部分の作業は事業者が行いますが、発注者が適切に関わらないと品質が落ちる可能性が高くなります。テストには、「単体テスト」、「結合テスト」、「総合テスト」などがあります。</w:t>
      </w:r>
    </w:p>
    <w:p w14:paraId="61BCCCF8" w14:textId="77777777" w:rsidR="00DA6570" w:rsidRPr="000D17D0" w:rsidRDefault="00DA6570" w:rsidP="00DA6570">
      <w:r>
        <w:rPr>
          <w:rFonts w:hint="eastAsia"/>
        </w:rPr>
        <w:t>ここでは、「受入テスト」例を紹介します。受入テストは、システムの妥当性を検証（ユーザーの要件や期待に合致しているか否か、システムが正しく機能するか）、バグや不具合の検出、ユーザーの満足度向上（ユーザーがシステムを実際に操作することによって、使いやすさや機能性に関するフィードバックを得る）のために実施します。</w:t>
      </w:r>
    </w:p>
    <w:tbl>
      <w:tblPr>
        <w:tblStyle w:val="aa"/>
        <w:tblW w:w="0" w:type="auto"/>
        <w:tblLook w:val="04A0" w:firstRow="1" w:lastRow="0" w:firstColumn="1" w:lastColumn="0" w:noHBand="0" w:noVBand="1"/>
      </w:tblPr>
      <w:tblGrid>
        <w:gridCol w:w="603"/>
        <w:gridCol w:w="2936"/>
        <w:gridCol w:w="6804"/>
      </w:tblGrid>
      <w:tr w:rsidR="00DA6570" w14:paraId="2188838E" w14:textId="77777777">
        <w:tc>
          <w:tcPr>
            <w:tcW w:w="603" w:type="dxa"/>
            <w:shd w:val="clear" w:color="auto" w:fill="215E99" w:themeFill="text2" w:themeFillTint="BF"/>
          </w:tcPr>
          <w:p w14:paraId="2310215C" w14:textId="77777777" w:rsidR="00DA6570" w:rsidRDefault="00DA6570">
            <w:pPr>
              <w:pStyle w:val="aff0"/>
            </w:pPr>
            <w:r>
              <w:rPr>
                <w:rFonts w:hint="eastAsia"/>
              </w:rPr>
              <w:t>NO</w:t>
            </w:r>
          </w:p>
        </w:tc>
        <w:tc>
          <w:tcPr>
            <w:tcW w:w="2936" w:type="dxa"/>
            <w:shd w:val="clear" w:color="auto" w:fill="215E99" w:themeFill="text2" w:themeFillTint="BF"/>
          </w:tcPr>
          <w:p w14:paraId="3CDC9A0B" w14:textId="77777777" w:rsidR="00DA6570" w:rsidRDefault="00DA6570">
            <w:pPr>
              <w:pStyle w:val="aff0"/>
            </w:pPr>
            <w:r>
              <w:rPr>
                <w:rFonts w:hint="eastAsia"/>
              </w:rPr>
              <w:t>目次</w:t>
            </w:r>
          </w:p>
        </w:tc>
        <w:tc>
          <w:tcPr>
            <w:tcW w:w="6804" w:type="dxa"/>
            <w:shd w:val="clear" w:color="auto" w:fill="215E99" w:themeFill="text2" w:themeFillTint="BF"/>
          </w:tcPr>
          <w:p w14:paraId="760E66BE" w14:textId="77777777" w:rsidR="00DA6570" w:rsidRDefault="00DA6570">
            <w:pPr>
              <w:pStyle w:val="aff0"/>
            </w:pPr>
            <w:r>
              <w:rPr>
                <w:rFonts w:hint="eastAsia"/>
              </w:rPr>
              <w:t>主要な記載内容</w:t>
            </w:r>
          </w:p>
        </w:tc>
      </w:tr>
      <w:tr w:rsidR="00DA6570" w14:paraId="25427260" w14:textId="77777777">
        <w:tc>
          <w:tcPr>
            <w:tcW w:w="603" w:type="dxa"/>
          </w:tcPr>
          <w:p w14:paraId="0D2BB43B" w14:textId="77777777" w:rsidR="00DA6570" w:rsidRDefault="00DA6570">
            <w:pPr>
              <w:pStyle w:val="afff6"/>
            </w:pPr>
            <w:r>
              <w:rPr>
                <w:rFonts w:hint="eastAsia"/>
              </w:rPr>
              <w:t>1</w:t>
            </w:r>
          </w:p>
        </w:tc>
        <w:tc>
          <w:tcPr>
            <w:tcW w:w="2936" w:type="dxa"/>
          </w:tcPr>
          <w:p w14:paraId="60AE0683" w14:textId="77777777" w:rsidR="00DA6570" w:rsidRDefault="00DA6570">
            <w:pPr>
              <w:pStyle w:val="afff6"/>
            </w:pPr>
            <w:r>
              <w:rPr>
                <w:rFonts w:hint="eastAsia"/>
              </w:rPr>
              <w:t>はじめに</w:t>
            </w:r>
          </w:p>
        </w:tc>
        <w:tc>
          <w:tcPr>
            <w:tcW w:w="6804" w:type="dxa"/>
          </w:tcPr>
          <w:p w14:paraId="0F3CA995" w14:textId="77777777" w:rsidR="00DA6570" w:rsidRDefault="00DA6570">
            <w:pPr>
              <w:pStyle w:val="afff6"/>
            </w:pPr>
            <w:r>
              <w:rPr>
                <w:rFonts w:hint="eastAsia"/>
              </w:rPr>
              <w:t>プロジェクト、業務、情報システムの概要</w:t>
            </w:r>
          </w:p>
        </w:tc>
      </w:tr>
      <w:tr w:rsidR="00DA6570" w14:paraId="2C82291E" w14:textId="77777777">
        <w:trPr>
          <w:trHeight w:val="182"/>
        </w:trPr>
        <w:tc>
          <w:tcPr>
            <w:tcW w:w="603" w:type="dxa"/>
          </w:tcPr>
          <w:p w14:paraId="012A9E07" w14:textId="77777777" w:rsidR="00DA6570" w:rsidRDefault="00DA6570">
            <w:pPr>
              <w:pStyle w:val="afff6"/>
            </w:pPr>
            <w:r>
              <w:rPr>
                <w:rFonts w:hint="eastAsia"/>
              </w:rPr>
              <w:t>2</w:t>
            </w:r>
          </w:p>
        </w:tc>
        <w:tc>
          <w:tcPr>
            <w:tcW w:w="2936" w:type="dxa"/>
          </w:tcPr>
          <w:p w14:paraId="5AFD1B27" w14:textId="77777777" w:rsidR="00DA6570" w:rsidRDefault="00DA6570">
            <w:pPr>
              <w:pStyle w:val="afff6"/>
            </w:pPr>
            <w:r>
              <w:rPr>
                <w:rFonts w:hint="eastAsia"/>
              </w:rPr>
              <w:t>テスト体制</w:t>
            </w:r>
          </w:p>
        </w:tc>
        <w:tc>
          <w:tcPr>
            <w:tcW w:w="6804" w:type="dxa"/>
          </w:tcPr>
          <w:p w14:paraId="3B07923E" w14:textId="77777777" w:rsidR="00DA6570" w:rsidRDefault="00DA6570">
            <w:pPr>
              <w:pStyle w:val="afff6"/>
              <w:rPr>
                <w:lang w:eastAsia="zh-TW"/>
              </w:rPr>
            </w:pPr>
            <w:r>
              <w:rPr>
                <w:rFonts w:hint="eastAsia"/>
                <w:lang w:eastAsia="zh-TW"/>
              </w:rPr>
              <w:t>体制、役割、責任範囲</w:t>
            </w:r>
          </w:p>
        </w:tc>
      </w:tr>
      <w:tr w:rsidR="00DA6570" w14:paraId="3968AFCB" w14:textId="77777777">
        <w:trPr>
          <w:trHeight w:val="182"/>
        </w:trPr>
        <w:tc>
          <w:tcPr>
            <w:tcW w:w="603" w:type="dxa"/>
          </w:tcPr>
          <w:p w14:paraId="18704083" w14:textId="77777777" w:rsidR="00DA6570" w:rsidRDefault="00DA6570">
            <w:pPr>
              <w:pStyle w:val="afff6"/>
            </w:pPr>
            <w:r>
              <w:rPr>
                <w:rFonts w:hint="eastAsia"/>
              </w:rPr>
              <w:t>3</w:t>
            </w:r>
          </w:p>
        </w:tc>
        <w:tc>
          <w:tcPr>
            <w:tcW w:w="2936" w:type="dxa"/>
          </w:tcPr>
          <w:p w14:paraId="2567A88D" w14:textId="77777777" w:rsidR="00DA6570" w:rsidRDefault="00DA6570">
            <w:pPr>
              <w:pStyle w:val="afff6"/>
            </w:pPr>
            <w:r>
              <w:rPr>
                <w:rFonts w:hint="eastAsia"/>
              </w:rPr>
              <w:t>テスト環境</w:t>
            </w:r>
          </w:p>
        </w:tc>
        <w:tc>
          <w:tcPr>
            <w:tcW w:w="6804" w:type="dxa"/>
          </w:tcPr>
          <w:p w14:paraId="14B9DD3A" w14:textId="77777777" w:rsidR="00DA6570" w:rsidRDefault="00DA6570">
            <w:pPr>
              <w:pStyle w:val="afff6"/>
            </w:pPr>
            <w:r>
              <w:rPr>
                <w:rFonts w:hint="eastAsia"/>
              </w:rPr>
              <w:t>実施場所、環境、ツール、前提条件</w:t>
            </w:r>
          </w:p>
        </w:tc>
      </w:tr>
      <w:tr w:rsidR="00DA6570" w14:paraId="7AF69D73" w14:textId="77777777">
        <w:trPr>
          <w:trHeight w:val="182"/>
        </w:trPr>
        <w:tc>
          <w:tcPr>
            <w:tcW w:w="603" w:type="dxa"/>
          </w:tcPr>
          <w:p w14:paraId="002CE1A8" w14:textId="77777777" w:rsidR="00DA6570" w:rsidRDefault="00DA6570">
            <w:pPr>
              <w:pStyle w:val="afff6"/>
            </w:pPr>
            <w:r>
              <w:rPr>
                <w:rFonts w:hint="eastAsia"/>
              </w:rPr>
              <w:t>4</w:t>
            </w:r>
          </w:p>
        </w:tc>
        <w:tc>
          <w:tcPr>
            <w:tcW w:w="2936" w:type="dxa"/>
          </w:tcPr>
          <w:p w14:paraId="54D99484" w14:textId="77777777" w:rsidR="00DA6570" w:rsidRDefault="00DA6570">
            <w:pPr>
              <w:pStyle w:val="afff6"/>
            </w:pPr>
            <w:r>
              <w:rPr>
                <w:rFonts w:hint="eastAsia"/>
              </w:rPr>
              <w:t>作業内容</w:t>
            </w:r>
          </w:p>
        </w:tc>
        <w:tc>
          <w:tcPr>
            <w:tcW w:w="6804" w:type="dxa"/>
          </w:tcPr>
          <w:p w14:paraId="3A23656B" w14:textId="77777777" w:rsidR="00DA6570" w:rsidRDefault="00DA6570">
            <w:pPr>
              <w:pStyle w:val="afff6"/>
            </w:pPr>
            <w:r>
              <w:rPr>
                <w:rFonts w:hint="eastAsia"/>
              </w:rPr>
              <w:t>テスト対象、実施手順、確認・検証事項</w:t>
            </w:r>
          </w:p>
        </w:tc>
      </w:tr>
      <w:tr w:rsidR="00DA6570" w14:paraId="787E7E40" w14:textId="77777777">
        <w:trPr>
          <w:trHeight w:val="182"/>
        </w:trPr>
        <w:tc>
          <w:tcPr>
            <w:tcW w:w="603" w:type="dxa"/>
          </w:tcPr>
          <w:p w14:paraId="62032DFA" w14:textId="77777777" w:rsidR="00DA6570" w:rsidRDefault="00DA6570">
            <w:pPr>
              <w:pStyle w:val="afff6"/>
            </w:pPr>
            <w:r>
              <w:rPr>
                <w:rFonts w:hint="eastAsia"/>
              </w:rPr>
              <w:t>5</w:t>
            </w:r>
          </w:p>
        </w:tc>
        <w:tc>
          <w:tcPr>
            <w:tcW w:w="2936" w:type="dxa"/>
          </w:tcPr>
          <w:p w14:paraId="2F07AA8F" w14:textId="77777777" w:rsidR="00DA6570" w:rsidRDefault="00DA6570">
            <w:pPr>
              <w:pStyle w:val="afff6"/>
            </w:pPr>
            <w:r>
              <w:rPr>
                <w:rFonts w:hint="eastAsia"/>
              </w:rPr>
              <w:t>作業スケジュール</w:t>
            </w:r>
          </w:p>
        </w:tc>
        <w:tc>
          <w:tcPr>
            <w:tcW w:w="6804" w:type="dxa"/>
          </w:tcPr>
          <w:p w14:paraId="54270883" w14:textId="77777777" w:rsidR="00DA6570" w:rsidRDefault="00DA6570">
            <w:pPr>
              <w:pStyle w:val="afff6"/>
            </w:pPr>
            <w:r>
              <w:rPr>
                <w:rFonts w:hint="eastAsia"/>
              </w:rPr>
              <w:t>全体スケジュール、各工程の作業スケジュール</w:t>
            </w:r>
          </w:p>
        </w:tc>
      </w:tr>
      <w:tr w:rsidR="00DA6570" w14:paraId="1331EB9B" w14:textId="77777777">
        <w:trPr>
          <w:trHeight w:val="182"/>
        </w:trPr>
        <w:tc>
          <w:tcPr>
            <w:tcW w:w="603" w:type="dxa"/>
          </w:tcPr>
          <w:p w14:paraId="27BE5656" w14:textId="77777777" w:rsidR="00DA6570" w:rsidRDefault="00DA6570">
            <w:pPr>
              <w:pStyle w:val="afff6"/>
            </w:pPr>
            <w:r>
              <w:rPr>
                <w:rFonts w:hint="eastAsia"/>
              </w:rPr>
              <w:t>6</w:t>
            </w:r>
          </w:p>
        </w:tc>
        <w:tc>
          <w:tcPr>
            <w:tcW w:w="2936" w:type="dxa"/>
          </w:tcPr>
          <w:p w14:paraId="4C02E919" w14:textId="77777777" w:rsidR="00DA6570" w:rsidRDefault="00DA6570">
            <w:pPr>
              <w:pStyle w:val="afff6"/>
            </w:pPr>
            <w:r>
              <w:rPr>
                <w:rFonts w:hint="eastAsia"/>
              </w:rPr>
              <w:t>テストシナリオ</w:t>
            </w:r>
          </w:p>
        </w:tc>
        <w:tc>
          <w:tcPr>
            <w:tcW w:w="6804" w:type="dxa"/>
          </w:tcPr>
          <w:p w14:paraId="26B54557" w14:textId="77777777" w:rsidR="00DA6570" w:rsidRDefault="00DA6570">
            <w:pPr>
              <w:pStyle w:val="afff6"/>
            </w:pPr>
            <w:r>
              <w:rPr>
                <w:rFonts w:hint="eastAsia"/>
              </w:rPr>
              <w:t>確認・検証事項、テスト結果の予測</w:t>
            </w:r>
          </w:p>
        </w:tc>
      </w:tr>
      <w:tr w:rsidR="00DA6570" w14:paraId="4E965819" w14:textId="77777777">
        <w:trPr>
          <w:trHeight w:val="182"/>
        </w:trPr>
        <w:tc>
          <w:tcPr>
            <w:tcW w:w="603" w:type="dxa"/>
          </w:tcPr>
          <w:p w14:paraId="7D285A58" w14:textId="77777777" w:rsidR="00DA6570" w:rsidRDefault="00DA6570">
            <w:pPr>
              <w:pStyle w:val="afff6"/>
            </w:pPr>
            <w:r>
              <w:rPr>
                <w:rFonts w:hint="eastAsia"/>
              </w:rPr>
              <w:t>7</w:t>
            </w:r>
          </w:p>
        </w:tc>
        <w:tc>
          <w:tcPr>
            <w:tcW w:w="2936" w:type="dxa"/>
          </w:tcPr>
          <w:p w14:paraId="101ED549" w14:textId="77777777" w:rsidR="00DA6570" w:rsidRDefault="00DA6570">
            <w:pPr>
              <w:pStyle w:val="afff6"/>
            </w:pPr>
            <w:r>
              <w:rPr>
                <w:rFonts w:hint="eastAsia"/>
              </w:rPr>
              <w:t>合否判定基準</w:t>
            </w:r>
          </w:p>
        </w:tc>
        <w:tc>
          <w:tcPr>
            <w:tcW w:w="6804" w:type="dxa"/>
          </w:tcPr>
          <w:p w14:paraId="09E919FB" w14:textId="77777777" w:rsidR="00DA6570" w:rsidRDefault="00DA6570">
            <w:pPr>
              <w:pStyle w:val="afff6"/>
              <w:rPr>
                <w:lang w:eastAsia="zh-TW"/>
              </w:rPr>
            </w:pPr>
            <w:r>
              <w:rPr>
                <w:rFonts w:hint="eastAsia"/>
                <w:lang w:eastAsia="zh-TW"/>
              </w:rPr>
              <w:t>品質基準、合否判定基準</w:t>
            </w:r>
          </w:p>
        </w:tc>
      </w:tr>
    </w:tbl>
    <w:p w14:paraId="78BE8D79" w14:textId="77777777" w:rsidR="00DA6570" w:rsidRPr="002651F9" w:rsidRDefault="00DA6570" w:rsidP="00DA6570">
      <w:pPr>
        <w:ind w:firstLineChars="0" w:firstLine="0"/>
        <w:rPr>
          <w:lang w:eastAsia="zh-TW"/>
        </w:rPr>
      </w:pPr>
    </w:p>
    <w:p w14:paraId="4146455B" w14:textId="77777777" w:rsidR="00DA6570" w:rsidRDefault="00DA6570" w:rsidP="00DA6570">
      <w:pPr>
        <w:pStyle w:val="4"/>
      </w:pPr>
      <w:bookmarkStart w:id="1626" w:name="_Toc178840341"/>
      <w:bookmarkStart w:id="1627" w:name="_Toc185339028"/>
      <w:bookmarkStart w:id="1628" w:name="_Toc188349121"/>
      <w:r>
        <w:rPr>
          <w:rFonts w:hint="eastAsia"/>
        </w:rPr>
        <w:t>サービス・業務の運営と改善</w:t>
      </w:r>
      <w:bookmarkEnd w:id="1626"/>
      <w:bookmarkEnd w:id="1627"/>
      <w:bookmarkEnd w:id="1628"/>
    </w:p>
    <w:p w14:paraId="3FDF8B33" w14:textId="77777777" w:rsidR="00DA6570" w:rsidRDefault="00DA6570" w:rsidP="00DA6570">
      <w:r w:rsidRPr="00F615E8">
        <w:rPr>
          <w:rFonts w:hint="eastAsia"/>
        </w:rPr>
        <w:t>新しいシステムや業務プロセスを導入した後、それを定着させ、継続的に改善していくことは、中小企業の競争力維持に不可欠です。</w:t>
      </w:r>
    </w:p>
    <w:p w14:paraId="7DEC06E1" w14:textId="77777777" w:rsidR="00DA6570" w:rsidRDefault="00DA6570" w:rsidP="00DA6570"/>
    <w:p w14:paraId="62D0E065" w14:textId="77777777" w:rsidR="00DA6570" w:rsidRDefault="00DA6570" w:rsidP="00DA6570">
      <w:pPr>
        <w:pStyle w:val="5"/>
      </w:pPr>
      <w:r>
        <w:t>業務の定着と次の備え</w:t>
      </w:r>
    </w:p>
    <w:p w14:paraId="023D69DF" w14:textId="77777777" w:rsidR="00DA6570" w:rsidRDefault="00DA6570" w:rsidP="00DA6570">
      <w:r>
        <w:rPr>
          <w:rFonts w:hint="eastAsia"/>
        </w:rPr>
        <w:t>情報システムの設計・開発のリリースが近づいたところで、研修教育資料（業務マニュアルなど）を用いて、実業務を担当する従業員に対して教育を実施します。</w:t>
      </w:r>
    </w:p>
    <w:p w14:paraId="09134810" w14:textId="77777777" w:rsidR="00DA6570" w:rsidRDefault="00DA6570" w:rsidP="00DA6570">
      <w:r>
        <w:rPr>
          <w:rFonts w:hint="eastAsia"/>
        </w:rPr>
        <w:t>ECサイト運営における業務マニュアル作成例と、作成に当たっての注意点を解説します。</w:t>
      </w:r>
    </w:p>
    <w:p w14:paraId="43C03C32" w14:textId="77777777" w:rsidR="00DA6570" w:rsidRPr="00171B72" w:rsidRDefault="00DA6570" w:rsidP="00DA6570"/>
    <w:p w14:paraId="40D22558" w14:textId="77777777" w:rsidR="00DA6570" w:rsidRDefault="00DA6570" w:rsidP="00DA6570">
      <w:r w:rsidRPr="00B1195D">
        <w:t>ECサイトの運営業務は、大きく「フロントエンド業務」と「バックエンド業務」の2つに</w:t>
      </w:r>
      <w:r>
        <w:rPr>
          <w:rFonts w:hint="eastAsia"/>
        </w:rPr>
        <w:t>分けられます。</w:t>
      </w:r>
    </w:p>
    <w:p w14:paraId="58EF6DB2" w14:textId="77777777" w:rsidR="00DA6570" w:rsidRDefault="00DA6570" w:rsidP="00DA6570"/>
    <w:p w14:paraId="74501F80" w14:textId="77777777" w:rsidR="00DA6570" w:rsidRDefault="00DA6570" w:rsidP="00DA6570">
      <w:pPr>
        <w:pStyle w:val="61"/>
      </w:pPr>
      <w:r w:rsidRPr="00397FB0">
        <w:rPr>
          <w:rFonts w:hint="eastAsia"/>
        </w:rPr>
        <w:t>フロントエンド業務</w:t>
      </w:r>
    </w:p>
    <w:p w14:paraId="40D56989" w14:textId="77777777" w:rsidR="00DA6570" w:rsidRDefault="00DA6570" w:rsidP="00DA6570">
      <w:r w:rsidRPr="00397FB0">
        <w:rPr>
          <w:rFonts w:hint="eastAsia"/>
        </w:rPr>
        <w:t>商品の企画や仕入れ、マーケティング、</w:t>
      </w:r>
      <w:r w:rsidRPr="00397FB0">
        <w:t>ECサイトの制作など、主に「集客や商品の売上につながる業務」のことを指します。</w:t>
      </w:r>
    </w:p>
    <w:p w14:paraId="563E864F" w14:textId="77777777" w:rsidR="00DA6570" w:rsidRDefault="00DA6570" w:rsidP="00DA6570"/>
    <w:p w14:paraId="37B360DD" w14:textId="77777777" w:rsidR="00DA6570" w:rsidRDefault="00DA6570" w:rsidP="00DA6570">
      <w:r>
        <w:rPr>
          <w:rFonts w:hint="eastAsia"/>
        </w:rPr>
        <w:t>フロントエンド業務の例</w:t>
      </w:r>
    </w:p>
    <w:p w14:paraId="7797C1CB" w14:textId="77777777" w:rsidR="00DA6570" w:rsidRDefault="00DA6570" w:rsidP="00892C01">
      <w:pPr>
        <w:pStyle w:val="ab"/>
        <w:numPr>
          <w:ilvl w:val="0"/>
          <w:numId w:val="386"/>
        </w:numPr>
        <w:ind w:leftChars="0" w:firstLineChars="0"/>
      </w:pPr>
      <w:r>
        <w:rPr>
          <w:rFonts w:hint="eastAsia"/>
        </w:rPr>
        <w:t>商品管理</w:t>
      </w:r>
    </w:p>
    <w:p w14:paraId="13F27BD7" w14:textId="77777777" w:rsidR="00DA6570" w:rsidRPr="00780F1A" w:rsidRDefault="00DA6570" w:rsidP="00DA6570">
      <w:pPr>
        <w:pStyle w:val="ab"/>
        <w:ind w:leftChars="0" w:left="680" w:firstLineChars="0" w:firstLine="0"/>
      </w:pPr>
      <w:r>
        <w:t>商品の情報をECサイトに登録し、在庫数と公開設定を行います。</w:t>
      </w:r>
    </w:p>
    <w:p w14:paraId="58859A94" w14:textId="77777777" w:rsidR="00DA6570" w:rsidRDefault="00DA6570" w:rsidP="00892C01">
      <w:pPr>
        <w:pStyle w:val="ab"/>
        <w:numPr>
          <w:ilvl w:val="0"/>
          <w:numId w:val="386"/>
        </w:numPr>
        <w:ind w:leftChars="0" w:firstLineChars="0"/>
      </w:pPr>
      <w:r>
        <w:rPr>
          <w:rFonts w:hint="eastAsia"/>
        </w:rPr>
        <w:t>注文処理</w:t>
      </w:r>
    </w:p>
    <w:p w14:paraId="188817CE" w14:textId="77777777" w:rsidR="00DA6570" w:rsidRPr="00780F1A" w:rsidRDefault="00DA6570" w:rsidP="00DA6570">
      <w:pPr>
        <w:pStyle w:val="ab"/>
        <w:ind w:leftChars="0" w:left="680" w:firstLineChars="0" w:firstLine="0"/>
      </w:pPr>
      <w:r>
        <w:t>受注管理画面で注文を確認し、出荷準備を行い、配送状況を更新します。</w:t>
      </w:r>
    </w:p>
    <w:p w14:paraId="3805ECDD" w14:textId="77777777" w:rsidR="00DA6570" w:rsidRDefault="00DA6570" w:rsidP="00892C01">
      <w:pPr>
        <w:pStyle w:val="ab"/>
        <w:numPr>
          <w:ilvl w:val="0"/>
          <w:numId w:val="386"/>
        </w:numPr>
        <w:ind w:leftChars="0" w:firstLineChars="0"/>
      </w:pPr>
      <w:r>
        <w:rPr>
          <w:rFonts w:hint="eastAsia"/>
        </w:rPr>
        <w:t>顧客対応</w:t>
      </w:r>
    </w:p>
    <w:p w14:paraId="565CA882" w14:textId="77777777" w:rsidR="00DA6570" w:rsidRPr="00780F1A" w:rsidRDefault="00DA6570" w:rsidP="00DA6570">
      <w:pPr>
        <w:pStyle w:val="ab"/>
        <w:ind w:leftChars="0" w:left="680" w:firstLineChars="0" w:firstLine="0"/>
      </w:pPr>
      <w:r>
        <w:t>顧客からの問い合わせや返品・交換リクエストに対応します。</w:t>
      </w:r>
    </w:p>
    <w:p w14:paraId="3BB97558" w14:textId="77777777" w:rsidR="00DA6570" w:rsidRDefault="00DA6570" w:rsidP="00892C01">
      <w:pPr>
        <w:pStyle w:val="ab"/>
        <w:numPr>
          <w:ilvl w:val="0"/>
          <w:numId w:val="386"/>
        </w:numPr>
        <w:ind w:leftChars="0" w:firstLineChars="0"/>
      </w:pPr>
      <w:r>
        <w:rPr>
          <w:rFonts w:hint="eastAsia"/>
        </w:rPr>
        <w:t>プロモーション管理</w:t>
      </w:r>
    </w:p>
    <w:p w14:paraId="54D77CF2" w14:textId="77777777" w:rsidR="00DA6570" w:rsidRPr="00780F1A" w:rsidRDefault="00DA6570" w:rsidP="00DA6570">
      <w:pPr>
        <w:pStyle w:val="ab"/>
        <w:ind w:leftChars="0" w:left="680" w:firstLineChars="0" w:firstLine="0"/>
      </w:pPr>
      <w:r>
        <w:t>割引キャンペーンや特別オファーを設定し、広告バナーを作成して配置します。</w:t>
      </w:r>
    </w:p>
    <w:p w14:paraId="69E130CB" w14:textId="77777777" w:rsidR="00DA6570" w:rsidRDefault="00DA6570" w:rsidP="00892C01">
      <w:pPr>
        <w:pStyle w:val="ab"/>
        <w:numPr>
          <w:ilvl w:val="0"/>
          <w:numId w:val="386"/>
        </w:numPr>
        <w:ind w:leftChars="0" w:firstLineChars="0"/>
      </w:pPr>
      <w:r>
        <w:rPr>
          <w:rFonts w:hint="eastAsia"/>
        </w:rPr>
        <w:t>コンテンツ更新</w:t>
      </w:r>
    </w:p>
    <w:p w14:paraId="7F19D6A0" w14:textId="77777777" w:rsidR="00DA6570" w:rsidRDefault="00DA6570" w:rsidP="00DA6570">
      <w:pPr>
        <w:pStyle w:val="ab"/>
        <w:ind w:leftChars="0" w:left="680" w:firstLineChars="0" w:firstLine="0"/>
      </w:pPr>
      <w:r>
        <w:t>ブログやニュースの投稿を行い、サイトデザインの変更を実施します。</w:t>
      </w:r>
    </w:p>
    <w:p w14:paraId="1D4BB422" w14:textId="77777777" w:rsidR="00DA6570" w:rsidRDefault="00DA6570" w:rsidP="00DA6570">
      <w:pPr>
        <w:pStyle w:val="ab"/>
        <w:ind w:leftChars="0" w:left="680" w:firstLineChars="0" w:firstLine="0"/>
      </w:pPr>
    </w:p>
    <w:p w14:paraId="7C4A4780" w14:textId="77777777" w:rsidR="00DA6570" w:rsidRDefault="00DA6570" w:rsidP="00DA6570">
      <w:pPr>
        <w:pStyle w:val="61"/>
      </w:pPr>
      <w:r w:rsidRPr="00AB2B65">
        <w:rPr>
          <w:rFonts w:hint="eastAsia"/>
        </w:rPr>
        <w:t>バックエンド業務</w:t>
      </w:r>
    </w:p>
    <w:p w14:paraId="48A600D2" w14:textId="77777777" w:rsidR="00DA6570" w:rsidRDefault="00DA6570" w:rsidP="00DA6570">
      <w:r w:rsidRPr="00AB2B65">
        <w:rPr>
          <w:rFonts w:hint="eastAsia"/>
        </w:rPr>
        <w:t>商品情報の登録や受注管理、出荷、アフターサポートなど、「販売を支え、お客</w:t>
      </w:r>
      <w:r>
        <w:rPr>
          <w:rFonts w:hint="eastAsia"/>
        </w:rPr>
        <w:t>様</w:t>
      </w:r>
      <w:r w:rsidRPr="00AB2B65">
        <w:rPr>
          <w:rFonts w:hint="eastAsia"/>
        </w:rPr>
        <w:t>の満足度を高める業務」のことを指します。</w:t>
      </w:r>
    </w:p>
    <w:p w14:paraId="237A53EE" w14:textId="77777777" w:rsidR="00DA6570" w:rsidRDefault="00DA6570" w:rsidP="00DA6570"/>
    <w:p w14:paraId="26F28A8F" w14:textId="77777777" w:rsidR="00DA6570" w:rsidRDefault="00DA6570" w:rsidP="00DA6570">
      <w:r>
        <w:rPr>
          <w:rFonts w:hint="eastAsia"/>
        </w:rPr>
        <w:t>バックエンド業務の例</w:t>
      </w:r>
    </w:p>
    <w:p w14:paraId="41BA5329" w14:textId="77777777" w:rsidR="00DA6570" w:rsidRDefault="00DA6570" w:rsidP="00892C01">
      <w:pPr>
        <w:pStyle w:val="ab"/>
        <w:numPr>
          <w:ilvl w:val="0"/>
          <w:numId w:val="412"/>
        </w:numPr>
        <w:ind w:leftChars="0" w:firstLineChars="0"/>
      </w:pPr>
      <w:r>
        <w:rPr>
          <w:rFonts w:hint="eastAsia"/>
        </w:rPr>
        <w:t>受注処理</w:t>
      </w:r>
    </w:p>
    <w:p w14:paraId="2415231D" w14:textId="77777777" w:rsidR="00DA6570" w:rsidRDefault="00DA6570" w:rsidP="00DA6570">
      <w:pPr>
        <w:pStyle w:val="ab"/>
        <w:ind w:leftChars="0" w:left="680" w:firstLineChars="0" w:firstLine="0"/>
      </w:pPr>
      <w:r>
        <w:rPr>
          <w:rFonts w:hint="eastAsia"/>
        </w:rPr>
        <w:t>顧客からの注文内容を確認し、在庫や決済状況をチェックした上で、注文ステータスを更新します。</w:t>
      </w:r>
    </w:p>
    <w:p w14:paraId="59F0D37E" w14:textId="77777777" w:rsidR="00DA6570" w:rsidRDefault="00DA6570" w:rsidP="00892C01">
      <w:pPr>
        <w:pStyle w:val="ab"/>
        <w:numPr>
          <w:ilvl w:val="0"/>
          <w:numId w:val="412"/>
        </w:numPr>
        <w:ind w:leftChars="0" w:firstLineChars="0"/>
      </w:pPr>
      <w:r>
        <w:rPr>
          <w:rFonts w:hint="eastAsia"/>
        </w:rPr>
        <w:t>在庫管理</w:t>
      </w:r>
    </w:p>
    <w:p w14:paraId="06EE7F50" w14:textId="77777777" w:rsidR="00DA6570" w:rsidRDefault="00DA6570" w:rsidP="00DA6570">
      <w:pPr>
        <w:pStyle w:val="ab"/>
        <w:ind w:leftChars="0" w:left="680" w:firstLineChars="0" w:firstLine="0"/>
      </w:pPr>
      <w:r>
        <w:rPr>
          <w:rFonts w:hint="eastAsia"/>
        </w:rPr>
        <w:t>在庫状況を定期的に確認し、補充や棚卸しし、新入荷商品のシステム登録を行います。</w:t>
      </w:r>
    </w:p>
    <w:p w14:paraId="0696E12E" w14:textId="77777777" w:rsidR="00DA6570" w:rsidRDefault="00DA6570" w:rsidP="00892C01">
      <w:pPr>
        <w:pStyle w:val="ab"/>
        <w:numPr>
          <w:ilvl w:val="0"/>
          <w:numId w:val="412"/>
        </w:numPr>
        <w:ind w:leftChars="0" w:firstLineChars="0"/>
      </w:pPr>
      <w:r>
        <w:rPr>
          <w:rFonts w:hint="eastAsia"/>
        </w:rPr>
        <w:t>出荷作業</w:t>
      </w:r>
    </w:p>
    <w:p w14:paraId="65494F44" w14:textId="77777777" w:rsidR="00DA6570" w:rsidRDefault="00DA6570" w:rsidP="00DA6570">
      <w:pPr>
        <w:pStyle w:val="ab"/>
        <w:ind w:leftChars="0" w:left="680" w:firstLineChars="0" w:firstLine="0"/>
      </w:pPr>
      <w:r>
        <w:rPr>
          <w:rFonts w:hint="eastAsia"/>
        </w:rPr>
        <w:t>出荷リストに基づいて商品を梱包し、発送準備を整えて集荷を依頼します。</w:t>
      </w:r>
    </w:p>
    <w:p w14:paraId="4872CE53" w14:textId="77777777" w:rsidR="00DA6570" w:rsidRDefault="00DA6570" w:rsidP="00892C01">
      <w:pPr>
        <w:pStyle w:val="ab"/>
        <w:numPr>
          <w:ilvl w:val="0"/>
          <w:numId w:val="412"/>
        </w:numPr>
        <w:ind w:leftChars="0" w:firstLineChars="0"/>
      </w:pPr>
      <w:r>
        <w:rPr>
          <w:rFonts w:hint="eastAsia"/>
        </w:rPr>
        <w:t>配送作業</w:t>
      </w:r>
    </w:p>
    <w:p w14:paraId="77623232" w14:textId="77777777" w:rsidR="00DA6570" w:rsidRDefault="00DA6570" w:rsidP="00DA6570">
      <w:pPr>
        <w:pStyle w:val="ab"/>
        <w:ind w:leftChars="0" w:left="680" w:firstLineChars="0" w:firstLine="0"/>
      </w:pPr>
      <w:r>
        <w:rPr>
          <w:rFonts w:hint="eastAsia"/>
        </w:rPr>
        <w:t>商品の配送状況を追跡し、問題が発生した場合には配送業者と連絡を取り、顧客に対応します。</w:t>
      </w:r>
    </w:p>
    <w:p w14:paraId="0D2CA586" w14:textId="77777777" w:rsidR="00DA6570" w:rsidRDefault="00DA6570" w:rsidP="00892C01">
      <w:pPr>
        <w:pStyle w:val="ab"/>
        <w:numPr>
          <w:ilvl w:val="0"/>
          <w:numId w:val="412"/>
        </w:numPr>
        <w:ind w:leftChars="0" w:firstLineChars="0"/>
      </w:pPr>
      <w:r>
        <w:rPr>
          <w:rFonts w:hint="eastAsia"/>
        </w:rPr>
        <w:t>アフターサービス</w:t>
      </w:r>
    </w:p>
    <w:p w14:paraId="04D6B4D0" w14:textId="77777777" w:rsidR="00DA6570" w:rsidRDefault="00DA6570" w:rsidP="00DA6570">
      <w:pPr>
        <w:pStyle w:val="ab"/>
        <w:ind w:leftChars="0" w:left="680" w:firstLineChars="0" w:firstLine="0"/>
      </w:pPr>
      <w:r>
        <w:rPr>
          <w:rFonts w:hint="eastAsia"/>
        </w:rPr>
        <w:t>返品や交換、顧客クレームに迅速に対応し、顧客満足度を維持します。</w:t>
      </w:r>
    </w:p>
    <w:p w14:paraId="3BE34CB4" w14:textId="77777777" w:rsidR="00DA6570" w:rsidRDefault="00DA6570" w:rsidP="00DA6570">
      <w:pPr>
        <w:ind w:firstLineChars="0"/>
      </w:pPr>
    </w:p>
    <w:p w14:paraId="1A0277A0" w14:textId="77777777" w:rsidR="00DA6570" w:rsidRPr="003F0C11" w:rsidRDefault="00DA6570" w:rsidP="00DA6570">
      <w:pPr>
        <w:ind w:firstLineChars="0" w:firstLine="0"/>
      </w:pPr>
      <w:r>
        <w:rPr>
          <w:rFonts w:hint="eastAsia"/>
        </w:rPr>
        <w:t>バックエンド業務のマニュアル例を紹介します。</w:t>
      </w:r>
    </w:p>
    <w:tbl>
      <w:tblPr>
        <w:tblStyle w:val="aa"/>
        <w:tblW w:w="0" w:type="auto"/>
        <w:tblLook w:val="04A0" w:firstRow="1" w:lastRow="0" w:firstColumn="1" w:lastColumn="0" w:noHBand="0" w:noVBand="1"/>
      </w:tblPr>
      <w:tblGrid>
        <w:gridCol w:w="10456"/>
      </w:tblGrid>
      <w:tr w:rsidR="00DA6570" w14:paraId="70AFC4F3" w14:textId="77777777">
        <w:tc>
          <w:tcPr>
            <w:tcW w:w="10456" w:type="dxa"/>
            <w:shd w:val="clear" w:color="auto" w:fill="215E99" w:themeFill="text2" w:themeFillTint="BF"/>
          </w:tcPr>
          <w:p w14:paraId="6BB3ED9E" w14:textId="77777777" w:rsidR="00DA6570" w:rsidRDefault="00DA6570">
            <w:pPr>
              <w:pStyle w:val="aff0"/>
            </w:pPr>
            <w:r w:rsidRPr="00933250">
              <w:rPr>
                <w:rFonts w:hint="eastAsia"/>
              </w:rPr>
              <w:t>バックエンド業務マニュアル</w:t>
            </w:r>
            <w:r>
              <w:rPr>
                <w:rFonts w:hint="eastAsia"/>
              </w:rPr>
              <w:t>（例）</w:t>
            </w:r>
          </w:p>
        </w:tc>
      </w:tr>
      <w:tr w:rsidR="00DA6570" w14:paraId="54185D11" w14:textId="77777777">
        <w:tc>
          <w:tcPr>
            <w:tcW w:w="10456" w:type="dxa"/>
          </w:tcPr>
          <w:p w14:paraId="2223968A" w14:textId="77777777" w:rsidR="00DA6570" w:rsidRDefault="00DA6570">
            <w:pPr>
              <w:pStyle w:val="afff8"/>
            </w:pPr>
            <w:r>
              <w:t>1.目的</w:t>
            </w:r>
          </w:p>
          <w:p w14:paraId="4A52F423" w14:textId="77777777" w:rsidR="00DA6570" w:rsidRDefault="00DA6570">
            <w:pPr>
              <w:pStyle w:val="afff6"/>
            </w:pPr>
            <w:r>
              <w:rPr>
                <w:rFonts w:hint="eastAsia"/>
              </w:rPr>
              <w:t>このマニュアルは、</w:t>
            </w:r>
            <w:r>
              <w:t>ECサイトのバックエンド業務に関する標準手順を提供し、業務の効率化と品質向上を目的とします。</w:t>
            </w:r>
          </w:p>
          <w:p w14:paraId="6B6CD1E8" w14:textId="77777777" w:rsidR="00DA6570" w:rsidRDefault="00DA6570">
            <w:pPr>
              <w:pStyle w:val="affff3"/>
            </w:pPr>
          </w:p>
          <w:p w14:paraId="48BDA066" w14:textId="77777777" w:rsidR="00DA6570" w:rsidRDefault="00DA6570">
            <w:pPr>
              <w:pStyle w:val="afff8"/>
            </w:pPr>
            <w:r>
              <w:t>2.業務の流れ</w:t>
            </w:r>
          </w:p>
          <w:p w14:paraId="2DBF5148" w14:textId="77777777" w:rsidR="00DA6570" w:rsidRDefault="00DA6570">
            <w:pPr>
              <w:pStyle w:val="afff8"/>
            </w:pPr>
            <w:r>
              <w:t>2.1受注処理</w:t>
            </w:r>
          </w:p>
          <w:p w14:paraId="1F9E0409" w14:textId="77777777" w:rsidR="00DA6570" w:rsidRDefault="00DA6570">
            <w:pPr>
              <w:pStyle w:val="afff6"/>
            </w:pPr>
            <w:r>
              <w:rPr>
                <w:rFonts w:hint="eastAsia"/>
              </w:rPr>
              <w:t>目的</w:t>
            </w:r>
            <w:r>
              <w:t>：顧客からの注文を迅速かつ正確に処理します。</w:t>
            </w:r>
          </w:p>
          <w:p w14:paraId="0C0D8EAF" w14:textId="77777777" w:rsidR="00DA6570" w:rsidRDefault="00DA6570">
            <w:pPr>
              <w:pStyle w:val="afff6"/>
            </w:pPr>
            <w:r>
              <w:rPr>
                <w:rFonts w:hint="eastAsia"/>
              </w:rPr>
              <w:t>1.注文確認</w:t>
            </w:r>
            <w:r>
              <w:t>：</w:t>
            </w:r>
          </w:p>
          <w:p w14:paraId="7F279900" w14:textId="77777777" w:rsidR="00DA6570" w:rsidRPr="00163EF0" w:rsidRDefault="00DA6570" w:rsidP="00892C01">
            <w:pPr>
              <w:pStyle w:val="afff6"/>
              <w:numPr>
                <w:ilvl w:val="0"/>
                <w:numId w:val="433"/>
              </w:numPr>
            </w:pPr>
            <w:r w:rsidRPr="00163EF0">
              <w:rPr>
                <w:rFonts w:hint="eastAsia"/>
              </w:rPr>
              <w:t>毎日午前</w:t>
            </w:r>
            <w:r w:rsidRPr="00163EF0">
              <w:t>10時と午後3時にシステム内の「注文管理」画面を確認し、</w:t>
            </w:r>
            <w:r w:rsidRPr="00163EF0">
              <w:rPr>
                <w:rFonts w:hint="eastAsia"/>
              </w:rPr>
              <w:t>すべて</w:t>
            </w:r>
            <w:r w:rsidRPr="00163EF0">
              <w:t>の新しい注文をリスト化します。</w:t>
            </w:r>
          </w:p>
          <w:p w14:paraId="2D259581" w14:textId="77777777" w:rsidR="00DA6570" w:rsidRPr="00163EF0" w:rsidRDefault="00DA6570" w:rsidP="00892C01">
            <w:pPr>
              <w:pStyle w:val="afff6"/>
              <w:numPr>
                <w:ilvl w:val="0"/>
                <w:numId w:val="433"/>
              </w:numPr>
            </w:pPr>
            <w:r w:rsidRPr="00163EF0">
              <w:rPr>
                <w:rFonts w:hint="eastAsia"/>
              </w:rPr>
              <w:t>各注文の内容（商品名、数量、配送先）を確認し、備考欄に特記事項があればそれに従います。</w:t>
            </w:r>
          </w:p>
          <w:p w14:paraId="15E53D1F" w14:textId="77777777" w:rsidR="00DA6570" w:rsidRDefault="00DA6570">
            <w:pPr>
              <w:pStyle w:val="afff6"/>
            </w:pPr>
            <w:r>
              <w:rPr>
                <w:rFonts w:hint="eastAsia"/>
              </w:rPr>
              <w:t>2.決済確認</w:t>
            </w:r>
            <w:r>
              <w:t>：</w:t>
            </w:r>
          </w:p>
          <w:p w14:paraId="16669E23" w14:textId="77777777" w:rsidR="00DA6570" w:rsidRDefault="00DA6570" w:rsidP="00892C01">
            <w:pPr>
              <w:pStyle w:val="afff6"/>
              <w:numPr>
                <w:ilvl w:val="0"/>
                <w:numId w:val="434"/>
              </w:numPr>
            </w:pPr>
            <w:r>
              <w:rPr>
                <w:rFonts w:hint="eastAsia"/>
              </w:rPr>
              <w:t>決済状況を確認し、「支払い済み」ステータスでない場合は、決済プロセスをチェックします。</w:t>
            </w:r>
          </w:p>
          <w:p w14:paraId="79CD7050" w14:textId="77777777" w:rsidR="00DA6570" w:rsidRDefault="00DA6570" w:rsidP="00892C01">
            <w:pPr>
              <w:pStyle w:val="afff6"/>
              <w:numPr>
                <w:ilvl w:val="0"/>
                <w:numId w:val="434"/>
              </w:numPr>
            </w:pPr>
            <w:r>
              <w:rPr>
                <w:rFonts w:hint="eastAsia"/>
              </w:rPr>
              <w:t>決済エラーが発生した場合、顧客に連絡し、再決済や別の支払い方法を提案します。</w:t>
            </w:r>
          </w:p>
          <w:p w14:paraId="595AB7D4" w14:textId="77777777" w:rsidR="00DA6570" w:rsidRDefault="00DA6570">
            <w:pPr>
              <w:pStyle w:val="afff6"/>
            </w:pPr>
            <w:r>
              <w:rPr>
                <w:rFonts w:hint="eastAsia"/>
              </w:rPr>
              <w:t>3.在庫確認</w:t>
            </w:r>
            <w:r>
              <w:t>：</w:t>
            </w:r>
          </w:p>
          <w:p w14:paraId="084B2925" w14:textId="77777777" w:rsidR="00DA6570" w:rsidRDefault="00DA6570" w:rsidP="00892C01">
            <w:pPr>
              <w:pStyle w:val="afff6"/>
              <w:numPr>
                <w:ilvl w:val="0"/>
                <w:numId w:val="435"/>
              </w:numPr>
            </w:pPr>
            <w:r>
              <w:rPr>
                <w:rFonts w:hint="eastAsia"/>
              </w:rPr>
              <w:t>各注文の商品の在庫数をシステム上で確認し、在庫切れが発生していないかを確認します。</w:t>
            </w:r>
          </w:p>
          <w:p w14:paraId="46761DD9" w14:textId="77777777" w:rsidR="00DA6570" w:rsidRDefault="00DA6570" w:rsidP="00892C01">
            <w:pPr>
              <w:pStyle w:val="afff6"/>
              <w:numPr>
                <w:ilvl w:val="0"/>
                <w:numId w:val="435"/>
              </w:numPr>
            </w:pPr>
            <w:r>
              <w:rPr>
                <w:rFonts w:hint="eastAsia"/>
              </w:rPr>
              <w:t>在庫が不足している場合、直ちに仕入れ担当者に連絡し、在庫補充を手配します。</w:t>
            </w:r>
          </w:p>
          <w:p w14:paraId="3C63EA85" w14:textId="77777777" w:rsidR="00DA6570" w:rsidRDefault="00DA6570">
            <w:pPr>
              <w:pStyle w:val="afff6"/>
            </w:pPr>
            <w:r>
              <w:rPr>
                <w:rFonts w:hint="eastAsia"/>
              </w:rPr>
              <w:t>4.ステータス更新</w:t>
            </w:r>
            <w:r>
              <w:t>：</w:t>
            </w:r>
          </w:p>
          <w:p w14:paraId="6028BE3D" w14:textId="77777777" w:rsidR="00DA6570" w:rsidRDefault="00DA6570">
            <w:pPr>
              <w:pStyle w:val="afff6"/>
            </w:pPr>
            <w:r>
              <w:rPr>
                <w:rFonts w:hint="eastAsia"/>
              </w:rPr>
              <w:t>注文ステータスを「処理中」に変更し、システムに自動的に反映されるよう設定します。</w:t>
            </w:r>
          </w:p>
          <w:p w14:paraId="161726C5" w14:textId="77777777" w:rsidR="00DA6570" w:rsidRDefault="00DA6570">
            <w:pPr>
              <w:pStyle w:val="affff3"/>
            </w:pPr>
          </w:p>
          <w:p w14:paraId="113709AB" w14:textId="77777777" w:rsidR="00DA6570" w:rsidRDefault="00DA6570">
            <w:pPr>
              <w:pStyle w:val="afff8"/>
            </w:pPr>
            <w:r>
              <w:t>2.2在庫管理</w:t>
            </w:r>
          </w:p>
          <w:p w14:paraId="077A9E25" w14:textId="77777777" w:rsidR="00DA6570" w:rsidRDefault="00DA6570">
            <w:pPr>
              <w:pStyle w:val="afff6"/>
            </w:pPr>
            <w:r>
              <w:rPr>
                <w:rFonts w:hint="eastAsia"/>
              </w:rPr>
              <w:t>目的</w:t>
            </w:r>
            <w:r>
              <w:t>：適切な在庫管理を行い、欠品を防ぎます。</w:t>
            </w:r>
          </w:p>
          <w:p w14:paraId="0611ADB0" w14:textId="77777777" w:rsidR="00DA6570" w:rsidRDefault="00DA6570">
            <w:pPr>
              <w:pStyle w:val="afff6"/>
            </w:pPr>
            <w:r>
              <w:rPr>
                <w:rFonts w:hint="eastAsia"/>
              </w:rPr>
              <w:t>1.在庫確認</w:t>
            </w:r>
            <w:r>
              <w:t>：</w:t>
            </w:r>
          </w:p>
          <w:p w14:paraId="6F40EDE9" w14:textId="77777777" w:rsidR="00DA6570" w:rsidRDefault="00DA6570" w:rsidP="00892C01">
            <w:pPr>
              <w:pStyle w:val="afff6"/>
              <w:numPr>
                <w:ilvl w:val="0"/>
                <w:numId w:val="436"/>
              </w:numPr>
            </w:pPr>
            <w:r>
              <w:rPr>
                <w:rFonts w:hint="eastAsia"/>
              </w:rPr>
              <w:t>毎週月曜日の午前にシステムで在庫状況を確認します。特に在庫が少ない商品に対しては自動アラートを設定し、タイムリーに補充が行えるようにします。</w:t>
            </w:r>
          </w:p>
          <w:p w14:paraId="28F3ED98" w14:textId="77777777" w:rsidR="00DA6570" w:rsidRDefault="00DA6570" w:rsidP="00892C01">
            <w:pPr>
              <w:pStyle w:val="afff6"/>
              <w:numPr>
                <w:ilvl w:val="0"/>
                <w:numId w:val="436"/>
              </w:numPr>
            </w:pPr>
            <w:r>
              <w:rPr>
                <w:rFonts w:hint="eastAsia"/>
              </w:rPr>
              <w:t>在庫が特定の数値以下になった場合は、即時に仕入れ担当に通知され、発注が行われます。</w:t>
            </w:r>
          </w:p>
          <w:p w14:paraId="30EEB411" w14:textId="77777777" w:rsidR="00DA6570" w:rsidRDefault="00DA6570">
            <w:pPr>
              <w:pStyle w:val="afff6"/>
            </w:pPr>
            <w:r>
              <w:rPr>
                <w:rFonts w:hint="eastAsia"/>
              </w:rPr>
              <w:t>2.棚卸し</w:t>
            </w:r>
            <w:r>
              <w:t>：</w:t>
            </w:r>
          </w:p>
          <w:p w14:paraId="507EAD77" w14:textId="77777777" w:rsidR="00DA6570" w:rsidRDefault="00DA6570" w:rsidP="00892C01">
            <w:pPr>
              <w:pStyle w:val="afff6"/>
              <w:numPr>
                <w:ilvl w:val="0"/>
                <w:numId w:val="437"/>
              </w:numPr>
            </w:pPr>
            <w:r>
              <w:rPr>
                <w:rFonts w:hint="eastAsia"/>
              </w:rPr>
              <w:t>月末に物理的な在庫とシステム上の在庫を照合し、差異がないか確認します。</w:t>
            </w:r>
          </w:p>
          <w:p w14:paraId="26D19E66" w14:textId="77777777" w:rsidR="00DA6570" w:rsidRDefault="00DA6570" w:rsidP="00892C01">
            <w:pPr>
              <w:pStyle w:val="afff6"/>
              <w:numPr>
                <w:ilvl w:val="0"/>
                <w:numId w:val="437"/>
              </w:numPr>
            </w:pPr>
            <w:r>
              <w:rPr>
                <w:rFonts w:hint="eastAsia"/>
              </w:rPr>
              <w:t>差異が発見された場合は、原因を特定し、システム上で修正します。</w:t>
            </w:r>
          </w:p>
          <w:p w14:paraId="52B685AC" w14:textId="77777777" w:rsidR="00DA6570" w:rsidRDefault="00DA6570">
            <w:pPr>
              <w:pStyle w:val="afff6"/>
            </w:pPr>
            <w:r>
              <w:rPr>
                <w:rFonts w:hint="eastAsia"/>
              </w:rPr>
              <w:t>3.新入荷処理</w:t>
            </w:r>
            <w:r>
              <w:t>：</w:t>
            </w:r>
          </w:p>
          <w:p w14:paraId="3F32F06D" w14:textId="77777777" w:rsidR="00DA6570" w:rsidRDefault="00DA6570" w:rsidP="00892C01">
            <w:pPr>
              <w:pStyle w:val="afff6"/>
              <w:numPr>
                <w:ilvl w:val="0"/>
                <w:numId w:val="438"/>
              </w:numPr>
            </w:pPr>
            <w:r>
              <w:rPr>
                <w:rFonts w:hint="eastAsia"/>
              </w:rPr>
              <w:t>新しく入荷した商品が届いた場合、納品書と実際の在庫数を確認し、商品の状態をチェックします。</w:t>
            </w:r>
          </w:p>
          <w:p w14:paraId="203E5061" w14:textId="77777777" w:rsidR="00DA6570" w:rsidRDefault="00DA6570" w:rsidP="00892C01">
            <w:pPr>
              <w:pStyle w:val="afff6"/>
              <w:numPr>
                <w:ilvl w:val="0"/>
                <w:numId w:val="438"/>
              </w:numPr>
            </w:pPr>
            <w:r>
              <w:rPr>
                <w:rFonts w:hint="eastAsia"/>
              </w:rPr>
              <w:t>問題がなければ、システムに入荷処理を行い、在庫数を更新します。</w:t>
            </w:r>
          </w:p>
          <w:p w14:paraId="119E575B" w14:textId="77777777" w:rsidR="00DA6570" w:rsidRDefault="00DA6570">
            <w:pPr>
              <w:pStyle w:val="affff3"/>
            </w:pPr>
          </w:p>
          <w:p w14:paraId="028A07CB" w14:textId="77777777" w:rsidR="00DA6570" w:rsidRDefault="00DA6570">
            <w:pPr>
              <w:pStyle w:val="afff8"/>
            </w:pPr>
            <w:r>
              <w:t>2.3出荷作業</w:t>
            </w:r>
          </w:p>
          <w:p w14:paraId="0459A009" w14:textId="77777777" w:rsidR="00DA6570" w:rsidRDefault="00DA6570">
            <w:pPr>
              <w:pStyle w:val="afff6"/>
            </w:pPr>
            <w:r>
              <w:rPr>
                <w:rFonts w:hint="eastAsia"/>
              </w:rPr>
              <w:t>目的</w:t>
            </w:r>
            <w:r>
              <w:t>：顧客に正確かつ迅速に商品を届けます。</w:t>
            </w:r>
          </w:p>
          <w:p w14:paraId="7D5D2FF7" w14:textId="77777777" w:rsidR="00DA6570" w:rsidRDefault="00DA6570">
            <w:pPr>
              <w:pStyle w:val="afff6"/>
            </w:pPr>
            <w:r>
              <w:rPr>
                <w:rFonts w:hint="eastAsia"/>
              </w:rPr>
              <w:t>1.出荷指示</w:t>
            </w:r>
            <w:r>
              <w:t>：</w:t>
            </w:r>
          </w:p>
          <w:p w14:paraId="7B061E7D" w14:textId="77777777" w:rsidR="00DA6570" w:rsidRDefault="00DA6570" w:rsidP="00892C01">
            <w:pPr>
              <w:pStyle w:val="afff6"/>
              <w:numPr>
                <w:ilvl w:val="0"/>
                <w:numId w:val="439"/>
              </w:numPr>
            </w:pPr>
            <w:r>
              <w:rPr>
                <w:rFonts w:hint="eastAsia"/>
              </w:rPr>
              <w:t>システムの「出荷準備」画面から、当日の出荷リストを取得します。</w:t>
            </w:r>
          </w:p>
          <w:p w14:paraId="34CC9793" w14:textId="77777777" w:rsidR="00DA6570" w:rsidRDefault="00DA6570" w:rsidP="00892C01">
            <w:pPr>
              <w:pStyle w:val="afff6"/>
              <w:numPr>
                <w:ilvl w:val="0"/>
                <w:numId w:val="439"/>
              </w:numPr>
            </w:pPr>
            <w:r>
              <w:rPr>
                <w:rFonts w:hint="eastAsia"/>
              </w:rPr>
              <w:t>各商品を倉庫から取り出し、ピッキングリストに従って確認します。</w:t>
            </w:r>
          </w:p>
          <w:p w14:paraId="27DFA71D" w14:textId="77777777" w:rsidR="00DA6570" w:rsidRDefault="00DA6570">
            <w:pPr>
              <w:pStyle w:val="afff6"/>
            </w:pPr>
            <w:r>
              <w:rPr>
                <w:rFonts w:hint="eastAsia"/>
              </w:rPr>
              <w:t>2.梱包</w:t>
            </w:r>
            <w:r>
              <w:t>：</w:t>
            </w:r>
          </w:p>
          <w:p w14:paraId="4A1ACCAA" w14:textId="77777777" w:rsidR="00DA6570" w:rsidRDefault="00DA6570" w:rsidP="00892C01">
            <w:pPr>
              <w:pStyle w:val="afff6"/>
              <w:numPr>
                <w:ilvl w:val="0"/>
                <w:numId w:val="440"/>
              </w:numPr>
            </w:pPr>
            <w:r>
              <w:rPr>
                <w:rFonts w:hint="eastAsia"/>
              </w:rPr>
              <w:t>商品が破損しないよう、適切なサイズの梱包材を使用して商品を梱包します。</w:t>
            </w:r>
          </w:p>
          <w:p w14:paraId="012A7A64" w14:textId="77777777" w:rsidR="00DA6570" w:rsidRDefault="00DA6570" w:rsidP="00892C01">
            <w:pPr>
              <w:pStyle w:val="afff6"/>
              <w:numPr>
                <w:ilvl w:val="0"/>
                <w:numId w:val="440"/>
              </w:numPr>
            </w:pPr>
            <w:r>
              <w:rPr>
                <w:rFonts w:hint="eastAsia"/>
              </w:rPr>
              <w:t>伝票（納品書や配送伝票）を正しく同梱し、配送業者のステッカーを貼り付けます。</w:t>
            </w:r>
          </w:p>
          <w:p w14:paraId="55A5FFA1" w14:textId="77777777" w:rsidR="00DA6570" w:rsidRDefault="00DA6570">
            <w:pPr>
              <w:pStyle w:val="afff6"/>
            </w:pPr>
            <w:r>
              <w:rPr>
                <w:rFonts w:hint="eastAsia"/>
              </w:rPr>
              <w:t>3.発送準備</w:t>
            </w:r>
            <w:r>
              <w:t>：</w:t>
            </w:r>
          </w:p>
          <w:p w14:paraId="5C4CB142" w14:textId="77777777" w:rsidR="00DA6570" w:rsidRDefault="00DA6570">
            <w:pPr>
              <w:pStyle w:val="afff6"/>
            </w:pPr>
            <w:r>
              <w:rPr>
                <w:rFonts w:hint="eastAsia"/>
              </w:rPr>
              <w:t>発送業者に集荷依頼を出し、翌日集荷の確認が取れたら、システムで発送ステータスを「発送済み」に更新します。</w:t>
            </w:r>
          </w:p>
          <w:p w14:paraId="05391A41" w14:textId="77777777" w:rsidR="00DA6570" w:rsidRDefault="00DA6570">
            <w:pPr>
              <w:pStyle w:val="affff3"/>
            </w:pPr>
          </w:p>
          <w:p w14:paraId="7AB0EAF4" w14:textId="77777777" w:rsidR="00DA6570" w:rsidRDefault="00DA6570">
            <w:pPr>
              <w:pStyle w:val="afff8"/>
            </w:pPr>
            <w:r>
              <w:t>2.4配送作業</w:t>
            </w:r>
          </w:p>
          <w:p w14:paraId="70328D72" w14:textId="77777777" w:rsidR="00DA6570" w:rsidRDefault="00DA6570">
            <w:pPr>
              <w:pStyle w:val="afff6"/>
            </w:pPr>
            <w:r>
              <w:rPr>
                <w:rFonts w:hint="eastAsia"/>
              </w:rPr>
              <w:t>目的</w:t>
            </w:r>
            <w:r>
              <w:t>：配送状況を確認し、顧客に確実に商品を届けます。</w:t>
            </w:r>
          </w:p>
          <w:p w14:paraId="5E694387" w14:textId="77777777" w:rsidR="00DA6570" w:rsidRDefault="00DA6570">
            <w:pPr>
              <w:pStyle w:val="afff6"/>
            </w:pPr>
            <w:r>
              <w:rPr>
                <w:rFonts w:hint="eastAsia"/>
              </w:rPr>
              <w:t>1.配送確認</w:t>
            </w:r>
            <w:r>
              <w:t>：</w:t>
            </w:r>
          </w:p>
          <w:p w14:paraId="0750684A" w14:textId="77777777" w:rsidR="00DA6570" w:rsidRDefault="00DA6570" w:rsidP="00892C01">
            <w:pPr>
              <w:pStyle w:val="afff6"/>
              <w:numPr>
                <w:ilvl w:val="0"/>
                <w:numId w:val="441"/>
              </w:numPr>
            </w:pPr>
            <w:r>
              <w:rPr>
                <w:rFonts w:hint="eastAsia"/>
              </w:rPr>
              <w:t>発送業者の追跡システムで、すべての配送中の商品のステータスを確認します。</w:t>
            </w:r>
          </w:p>
          <w:p w14:paraId="32BD94FB" w14:textId="77777777" w:rsidR="00DA6570" w:rsidRDefault="00DA6570" w:rsidP="00892C01">
            <w:pPr>
              <w:pStyle w:val="afff6"/>
              <w:numPr>
                <w:ilvl w:val="0"/>
                <w:numId w:val="441"/>
              </w:numPr>
            </w:pPr>
            <w:r>
              <w:rPr>
                <w:rFonts w:hint="eastAsia"/>
              </w:rPr>
              <w:t>配送中に問題が発生した場合は、業者に連絡し、問題解決を図ります。</w:t>
            </w:r>
          </w:p>
          <w:p w14:paraId="2E094092" w14:textId="77777777" w:rsidR="00DA6570" w:rsidRDefault="00DA6570">
            <w:pPr>
              <w:pStyle w:val="afff6"/>
            </w:pPr>
            <w:r>
              <w:rPr>
                <w:rFonts w:hint="eastAsia"/>
              </w:rPr>
              <w:t>2.追跡番号連絡</w:t>
            </w:r>
            <w:r>
              <w:t>：</w:t>
            </w:r>
          </w:p>
          <w:p w14:paraId="33FEDD48" w14:textId="77777777" w:rsidR="00DA6570" w:rsidRDefault="00DA6570">
            <w:pPr>
              <w:pStyle w:val="afff6"/>
            </w:pPr>
            <w:r>
              <w:rPr>
                <w:rFonts w:hint="eastAsia"/>
              </w:rPr>
              <w:t>配送後、システム上で自動生成された追跡番号を、顧客にメールで通知します。</w:t>
            </w:r>
          </w:p>
          <w:p w14:paraId="537BEE7E" w14:textId="77777777" w:rsidR="00DA6570" w:rsidRDefault="00DA6570">
            <w:pPr>
              <w:pStyle w:val="afff6"/>
            </w:pPr>
            <w:r>
              <w:rPr>
                <w:rFonts w:hint="eastAsia"/>
              </w:rPr>
              <w:t>3.問題対応</w:t>
            </w:r>
            <w:r>
              <w:t>：</w:t>
            </w:r>
          </w:p>
          <w:p w14:paraId="547941B9" w14:textId="77777777" w:rsidR="00DA6570" w:rsidRDefault="00DA6570">
            <w:pPr>
              <w:pStyle w:val="afff6"/>
            </w:pPr>
            <w:r>
              <w:rPr>
                <w:rFonts w:hint="eastAsia"/>
              </w:rPr>
              <w:t>配送トラブルが発生した場合は、迅速に配送業者と連絡を取り、顧客に問題が解決する見通しを通知します。</w:t>
            </w:r>
          </w:p>
          <w:p w14:paraId="4ADB29E7" w14:textId="77777777" w:rsidR="00DA6570" w:rsidRDefault="00DA6570">
            <w:pPr>
              <w:pStyle w:val="affff3"/>
              <w:ind w:left="440"/>
            </w:pPr>
          </w:p>
          <w:p w14:paraId="54E358A3" w14:textId="77777777" w:rsidR="00DA6570" w:rsidRDefault="00DA6570">
            <w:pPr>
              <w:pStyle w:val="afff8"/>
            </w:pPr>
            <w:r>
              <w:t>2.5アフターサービス</w:t>
            </w:r>
          </w:p>
          <w:p w14:paraId="30CC3743" w14:textId="77777777" w:rsidR="00DA6570" w:rsidRDefault="00DA6570">
            <w:pPr>
              <w:pStyle w:val="afff6"/>
            </w:pPr>
            <w:r>
              <w:rPr>
                <w:rFonts w:hint="eastAsia"/>
              </w:rPr>
              <w:t>目的</w:t>
            </w:r>
            <w:r>
              <w:t>：顧客満足度を向上させ、リピーターを増やします。</w:t>
            </w:r>
          </w:p>
          <w:p w14:paraId="2570DB36" w14:textId="77777777" w:rsidR="00DA6570" w:rsidRDefault="00DA6570">
            <w:pPr>
              <w:pStyle w:val="afff6"/>
            </w:pPr>
            <w:r>
              <w:rPr>
                <w:rFonts w:hint="eastAsia"/>
              </w:rPr>
              <w:t>1.返品対応</w:t>
            </w:r>
            <w:r>
              <w:t>：</w:t>
            </w:r>
          </w:p>
          <w:p w14:paraId="7596603C" w14:textId="77777777" w:rsidR="00DA6570" w:rsidRDefault="00DA6570" w:rsidP="00892C01">
            <w:pPr>
              <w:pStyle w:val="afff6"/>
              <w:numPr>
                <w:ilvl w:val="0"/>
                <w:numId w:val="442"/>
              </w:numPr>
            </w:pPr>
            <w:r>
              <w:rPr>
                <w:rFonts w:hint="eastAsia"/>
              </w:rPr>
              <w:t>顧客から返品リクエストがあった場合、商品の状態を確認し、返品の可否を決定します。</w:t>
            </w:r>
          </w:p>
          <w:p w14:paraId="24F6D1CA" w14:textId="77777777" w:rsidR="00DA6570" w:rsidRDefault="00DA6570" w:rsidP="00892C01">
            <w:pPr>
              <w:pStyle w:val="afff6"/>
              <w:numPr>
                <w:ilvl w:val="0"/>
                <w:numId w:val="442"/>
              </w:numPr>
            </w:pPr>
            <w:r>
              <w:rPr>
                <w:rFonts w:hint="eastAsia"/>
              </w:rPr>
              <w:t>返品が承認された場合、システム上で返金処理を行い、顧客に返金確認メールを送ります。</w:t>
            </w:r>
          </w:p>
          <w:p w14:paraId="2BDAECC1" w14:textId="77777777" w:rsidR="00DA6570" w:rsidRDefault="00DA6570">
            <w:pPr>
              <w:pStyle w:val="afff6"/>
            </w:pPr>
            <w:r>
              <w:rPr>
                <w:rFonts w:hint="eastAsia"/>
              </w:rPr>
              <w:t>2.交換手続き</w:t>
            </w:r>
            <w:r>
              <w:t>：</w:t>
            </w:r>
          </w:p>
          <w:p w14:paraId="08B96EB3" w14:textId="77777777" w:rsidR="00DA6570" w:rsidRDefault="00DA6570">
            <w:pPr>
              <w:pStyle w:val="afff6"/>
            </w:pPr>
            <w:r>
              <w:rPr>
                <w:rFonts w:hint="eastAsia"/>
              </w:rPr>
              <w:t>不良品や誤配送が発生した場合、代替商品の発送手配を行い、顧客に交換手続きの詳細を案内します。</w:t>
            </w:r>
          </w:p>
          <w:p w14:paraId="4CD8808C" w14:textId="77777777" w:rsidR="00DA6570" w:rsidRDefault="00DA6570">
            <w:pPr>
              <w:pStyle w:val="afff6"/>
            </w:pPr>
            <w:r>
              <w:rPr>
                <w:rFonts w:hint="eastAsia"/>
              </w:rPr>
              <w:t>3.クレーム対応</w:t>
            </w:r>
            <w:r>
              <w:t>：</w:t>
            </w:r>
          </w:p>
          <w:p w14:paraId="28C86B8E" w14:textId="77777777" w:rsidR="00DA6570" w:rsidRDefault="00DA6570" w:rsidP="00892C01">
            <w:pPr>
              <w:pStyle w:val="afff6"/>
              <w:numPr>
                <w:ilvl w:val="0"/>
                <w:numId w:val="443"/>
              </w:numPr>
            </w:pPr>
            <w:r>
              <w:rPr>
                <w:rFonts w:hint="eastAsia"/>
              </w:rPr>
              <w:t>顧客からのクレームがあった場合、可能な限り迅速に対応し、問題解決を目指します。</w:t>
            </w:r>
          </w:p>
          <w:p w14:paraId="2BD2E142" w14:textId="77777777" w:rsidR="00DA6570" w:rsidRDefault="00DA6570" w:rsidP="00892C01">
            <w:pPr>
              <w:pStyle w:val="afff6"/>
              <w:numPr>
                <w:ilvl w:val="0"/>
                <w:numId w:val="443"/>
              </w:numPr>
            </w:pPr>
            <w:r>
              <w:rPr>
                <w:rFonts w:hint="eastAsia"/>
              </w:rPr>
              <w:t>必要に応じて、社内での対応策を共有し、再発防止策を講じます。</w:t>
            </w:r>
          </w:p>
        </w:tc>
      </w:tr>
    </w:tbl>
    <w:p w14:paraId="45B748F1" w14:textId="77777777" w:rsidR="00DA6570" w:rsidRDefault="00DA6570" w:rsidP="00DA6570">
      <w:pPr>
        <w:ind w:firstLineChars="0" w:firstLine="0"/>
      </w:pPr>
    </w:p>
    <w:p w14:paraId="23761161" w14:textId="77777777" w:rsidR="00DA6570" w:rsidRDefault="00DA6570" w:rsidP="00DA6570">
      <w:pPr>
        <w:pStyle w:val="aff4"/>
      </w:pPr>
      <w:r>
        <w:rPr>
          <w:rFonts w:hint="eastAsia"/>
        </w:rPr>
        <w:t>業務マニュアル作成時の注意点</w:t>
      </w:r>
    </w:p>
    <w:p w14:paraId="34ECACD6" w14:textId="4FDB10DF" w:rsidR="00DA6570" w:rsidRPr="003F0C11" w:rsidRDefault="00DA6570" w:rsidP="00892C01">
      <w:pPr>
        <w:pStyle w:val="ab"/>
        <w:numPr>
          <w:ilvl w:val="0"/>
          <w:numId w:val="411"/>
        </w:numPr>
        <w:ind w:leftChars="0" w:firstLineChars="0"/>
      </w:pPr>
      <w:r>
        <w:t>業務マニュアルは、同じ業務に携わる担当者が共通の理解を持つために有効</w:t>
      </w:r>
      <w:r>
        <w:rPr>
          <w:rFonts w:hint="eastAsia"/>
        </w:rPr>
        <w:t>ですが、組織や取扱う情報の種類によっては、同じ業務でも異なるルールが存在する場合があります。いわゆる、ローカルルールと呼ばれるものです。これをすべて業務マニュアルに記載しようとすると、膨大な量となり、マニュアルの更新が追いつかず、現場とのかい離が発生するおそれがあります。同じ業務内で共通化するものと、組織ごとに個別に定めるものとで分けて業務マニュアルを作成することで、その後の保守性を向上させることができます。</w:t>
      </w:r>
    </w:p>
    <w:p w14:paraId="4167D956" w14:textId="6C88B94C" w:rsidR="00DA6570" w:rsidRDefault="00DA6570" w:rsidP="00892C01">
      <w:pPr>
        <w:pStyle w:val="ab"/>
        <w:numPr>
          <w:ilvl w:val="0"/>
          <w:numId w:val="411"/>
        </w:numPr>
        <w:ind w:leftChars="0" w:firstLineChars="0"/>
      </w:pPr>
      <w:r>
        <w:rPr>
          <w:rFonts w:hint="eastAsia"/>
        </w:rPr>
        <w:t>業務マニュアルは、そのまま従業員向けの教育資料の一部とすることができます。そのことを念頭に、業務マニュアルの内容・構成を検討してください。</w:t>
      </w:r>
    </w:p>
    <w:p w14:paraId="32A8FC21" w14:textId="650F27D3" w:rsidR="00DA6570" w:rsidRDefault="00DA6570" w:rsidP="00892C01">
      <w:pPr>
        <w:pStyle w:val="ab"/>
        <w:numPr>
          <w:ilvl w:val="0"/>
          <w:numId w:val="411"/>
        </w:numPr>
        <w:ind w:leftChars="0" w:firstLineChars="0"/>
      </w:pPr>
      <w:r>
        <w:t>業務マニュアルには、具体的なシステムの操作手順にとらわれず、業務の流</w:t>
      </w:r>
      <w:r>
        <w:rPr>
          <w:rFonts w:hint="eastAsia"/>
        </w:rPr>
        <w:t>れや手順を中心に記述してください。その流れの説明において、情報システムのどの機能を使うのか、がわかれば、使いやすいものになります。情報システムの操作手順や画面説明の詳細はシステム用のマニュアルに任せることで、マニュアルの品質を上げることができます。</w:t>
      </w:r>
    </w:p>
    <w:p w14:paraId="17DD4BFE" w14:textId="77777777" w:rsidR="00DA6570" w:rsidRDefault="00DA6570" w:rsidP="00892C01">
      <w:pPr>
        <w:pStyle w:val="ab"/>
        <w:numPr>
          <w:ilvl w:val="0"/>
          <w:numId w:val="411"/>
        </w:numPr>
        <w:ind w:leftChars="0" w:firstLineChars="0"/>
      </w:pPr>
      <w:r>
        <w:t>業務マニュアルは業務全体の業務フローを理解している</w:t>
      </w:r>
      <w:r>
        <w:rPr>
          <w:rFonts w:hint="eastAsia"/>
        </w:rPr>
        <w:t>従業員</w:t>
      </w:r>
      <w:r>
        <w:t>が作成、</w:t>
      </w:r>
      <w:r>
        <w:rPr>
          <w:rFonts w:hint="eastAsia"/>
        </w:rPr>
        <w:t>また</w:t>
      </w:r>
      <w:r>
        <w:t>はレ</w:t>
      </w:r>
      <w:r>
        <w:rPr>
          <w:rFonts w:hint="eastAsia"/>
        </w:rPr>
        <w:t>ビューすることが重要です。マニュアル上の業務説明が途中で途切れたり、内容の重要性に偏りが出たりすることが防げます。マニュアルができ上がったら、業務に初めて携わる従業員がそのマニュアルを読んで業務が行えるか、という観点でチェックすることが重要です。</w:t>
      </w:r>
    </w:p>
    <w:p w14:paraId="1FB90620" w14:textId="77777777" w:rsidR="00DA6570" w:rsidRPr="003F0C11" w:rsidRDefault="00DA6570" w:rsidP="00DA6570">
      <w:pPr>
        <w:ind w:firstLineChars="0" w:firstLine="0"/>
      </w:pPr>
    </w:p>
    <w:p w14:paraId="182CAB9B" w14:textId="77777777" w:rsidR="00DA6570" w:rsidRDefault="00DA6570" w:rsidP="00DA6570">
      <w:pPr>
        <w:pStyle w:val="5"/>
        <w:ind w:firstLine="240"/>
      </w:pPr>
      <w:r>
        <w:t>業務の改善</w:t>
      </w:r>
    </w:p>
    <w:p w14:paraId="04C012B5" w14:textId="77777777" w:rsidR="00DA6570" w:rsidRDefault="00DA6570" w:rsidP="00DA6570">
      <w:r>
        <w:rPr>
          <w:rFonts w:hint="eastAsia"/>
        </w:rPr>
        <w:t>サービス・業務を運営していく中で発生するさまざまな情報を集め、改善に向けた取組につなげていきます。情報システムの見直しが必要なものは「サービス・業務企画」に立ち戻り、運用保守の見直しが必要なものは「運用および保守」に立ち戻ります。これらに該当しないものは、日常的な改善として対応していく必要があります。具体的には次のようなものに該当します。</w:t>
      </w:r>
    </w:p>
    <w:p w14:paraId="579A6279" w14:textId="77777777" w:rsidR="00DA6570" w:rsidRDefault="00DA6570" w:rsidP="00DA6570"/>
    <w:p w14:paraId="58C0A90D" w14:textId="77777777" w:rsidR="00DA6570" w:rsidRDefault="00DA6570" w:rsidP="00DA6570">
      <w:pPr>
        <w:pStyle w:val="61"/>
      </w:pPr>
      <w:r>
        <w:rPr>
          <w:rFonts w:hint="eastAsia"/>
        </w:rPr>
        <w:t>日常的に実施する改善事項の例</w:t>
      </w:r>
    </w:p>
    <w:p w14:paraId="7222438B" w14:textId="77777777" w:rsidR="00DA6570" w:rsidRDefault="00DA6570" w:rsidP="00892C01">
      <w:pPr>
        <w:pStyle w:val="ab"/>
        <w:numPr>
          <w:ilvl w:val="0"/>
          <w:numId w:val="394"/>
        </w:numPr>
        <w:ind w:leftChars="0" w:firstLineChars="0"/>
      </w:pPr>
      <w:r>
        <w:t>業務の見直し</w:t>
      </w:r>
    </w:p>
    <w:p w14:paraId="5DB80CD8" w14:textId="55289BD3" w:rsidR="00DA6570" w:rsidRPr="00D375C3" w:rsidRDefault="00DA6570" w:rsidP="00FB3BEB">
      <w:pPr>
        <w:pStyle w:val="ab"/>
        <w:ind w:leftChars="0" w:left="680" w:firstLineChars="0" w:firstLine="0"/>
      </w:pPr>
      <w:r>
        <w:t>情報システムに影響を与えない範囲であれば、日常的に実</w:t>
      </w:r>
      <w:r>
        <w:rPr>
          <w:rFonts w:hint="eastAsia"/>
        </w:rPr>
        <w:t>施が可能です。定期的な改善を検討し、その結果は業務手順書などに反映させることが大切です。</w:t>
      </w:r>
    </w:p>
    <w:p w14:paraId="78D1A3D1" w14:textId="77777777" w:rsidR="00DA6570" w:rsidRDefault="00DA6570" w:rsidP="00892C01">
      <w:pPr>
        <w:pStyle w:val="ab"/>
        <w:numPr>
          <w:ilvl w:val="0"/>
          <w:numId w:val="394"/>
        </w:numPr>
        <w:ind w:leftChars="0" w:firstLineChars="0"/>
      </w:pPr>
      <w:r>
        <w:t>教育・訓練の見直し</w:t>
      </w:r>
    </w:p>
    <w:p w14:paraId="49C0F158" w14:textId="418CA6D6" w:rsidR="00DA6570" w:rsidRPr="00D375C3" w:rsidRDefault="00DA6570" w:rsidP="00FB3BEB">
      <w:pPr>
        <w:pStyle w:val="ab"/>
        <w:ind w:leftChars="0" w:left="680" w:firstLineChars="0" w:firstLine="0"/>
      </w:pPr>
      <w:r>
        <w:t>具体的には教育資料の改訂やカリキュラムの改訂に</w:t>
      </w:r>
      <w:r>
        <w:rPr>
          <w:rFonts w:hint="eastAsia"/>
        </w:rPr>
        <w:t>相当します。現状の分析結果を踏まえて、より従業員に遡及できるような教育内容に作り替えていくことが大切です。</w:t>
      </w:r>
    </w:p>
    <w:p w14:paraId="09F792FD" w14:textId="77777777" w:rsidR="00DA6570" w:rsidRDefault="00DA6570" w:rsidP="00892C01">
      <w:pPr>
        <w:pStyle w:val="ab"/>
        <w:numPr>
          <w:ilvl w:val="0"/>
          <w:numId w:val="394"/>
        </w:numPr>
        <w:ind w:leftChars="0" w:firstLineChars="0"/>
      </w:pPr>
      <w:r>
        <w:t>モニタリングの見直し</w:t>
      </w:r>
    </w:p>
    <w:p w14:paraId="79CEBB77" w14:textId="09AE9E4D" w:rsidR="00DA6570" w:rsidRDefault="00DA6570" w:rsidP="00DA6570">
      <w:pPr>
        <w:pStyle w:val="ab"/>
        <w:ind w:leftChars="0" w:left="680" w:firstLineChars="0" w:firstLine="0"/>
      </w:pPr>
      <w:r>
        <w:t>日常的に把握すべき指標とその仕組みの見直しに</w:t>
      </w:r>
      <w:r>
        <w:rPr>
          <w:rFonts w:hint="eastAsia"/>
        </w:rPr>
        <w:t>相当します。</w:t>
      </w:r>
      <w:bookmarkStart w:id="1629" w:name="■KPI21ー1－5"/>
      <w:r w:rsidR="0083074A">
        <w:fldChar w:fldCharType="begin"/>
      </w:r>
      <w:r w:rsidR="0083074A">
        <w:rPr>
          <w:rFonts w:hint="eastAsia"/>
        </w:rPr>
        <w:instrText xml:space="preserve">HYPERLINK </w:instrText>
      </w:r>
      <w:r w:rsidR="0083074A">
        <w:instrText xml:space="preserve"> \l "</w:instrText>
      </w:r>
      <w:r w:rsidR="0083074A">
        <w:rPr>
          <w:rFonts w:hint="eastAsia"/>
        </w:rPr>
        <w:instrText>■</w:instrText>
      </w:r>
      <w:r w:rsidR="0083074A">
        <w:instrText>KPI"</w:instrText>
      </w:r>
      <w:r w:rsidR="0083074A">
        <w:fldChar w:fldCharType="separate"/>
      </w:r>
      <w:r w:rsidRPr="0083074A">
        <w:rPr>
          <w:rStyle w:val="a7"/>
          <w:rFonts w:hint="eastAsia"/>
        </w:rPr>
        <w:t>KPI</w:t>
      </w:r>
      <w:bookmarkEnd w:id="1629"/>
      <w:r w:rsidR="0083074A">
        <w:fldChar w:fldCharType="end"/>
      </w:r>
      <w:r>
        <w:rPr>
          <w:rFonts w:hint="eastAsia"/>
        </w:rPr>
        <w:t>で取るべき指標値は、業務の状況に応じて変更しても構いませんので、それに応じて値の取得方法や内容を見直し、現状を正確に把握できるようにすることが大切です。</w:t>
      </w:r>
    </w:p>
    <w:p w14:paraId="0AFAAFFB" w14:textId="77777777" w:rsidR="00DA6570" w:rsidRDefault="00DA6570" w:rsidP="00DA6570"/>
    <w:p w14:paraId="4E3DEB74" w14:textId="77777777" w:rsidR="00DA6570" w:rsidRDefault="00DA6570" w:rsidP="00DA6570">
      <w:r>
        <w:t>そのほか、利用者からの問い合わせが多い機能や操作</w:t>
      </w:r>
      <w:r>
        <w:rPr>
          <w:rFonts w:hint="eastAsia"/>
        </w:rPr>
        <w:t>など</w:t>
      </w:r>
      <w:r>
        <w:t>については、マニュ</w:t>
      </w:r>
      <w:r>
        <w:rPr>
          <w:rFonts w:hint="eastAsia"/>
        </w:rPr>
        <w:t>アルの改善やFAQに情報を追加・更新することで改善が図れるため、適宜改善を検討することが大切です。</w:t>
      </w:r>
    </w:p>
    <w:p w14:paraId="387E8E9E" w14:textId="77777777" w:rsidR="00DA6570" w:rsidRDefault="00DA6570" w:rsidP="00DA6570"/>
    <w:p w14:paraId="6A321631" w14:textId="77777777" w:rsidR="00DA6570" w:rsidRDefault="00DA6570" w:rsidP="00DA6570">
      <w:pPr>
        <w:pStyle w:val="61"/>
      </w:pPr>
      <w:r w:rsidRPr="00B220CC">
        <w:t>外部委託先におけるセキュリティ対策の実施状況の定期的確認</w:t>
      </w:r>
    </w:p>
    <w:p w14:paraId="1E8A4AFE" w14:textId="77777777" w:rsidR="00DA6570" w:rsidRDefault="00DA6570" w:rsidP="00DA6570">
      <w:r w:rsidRPr="00B220CC">
        <w:t>外部委託先でセキュリティ対策が確実に実施されるよう、外部委託先に委託する自社のセキュリティ対策を、選定時には実施可能かを確認するとともに、運用時においても継続的に実施状況を確認してください。確認すべきセキュリティ対策は以下の</w:t>
      </w:r>
      <w:r>
        <w:rPr>
          <w:rFonts w:hint="eastAsia"/>
        </w:rPr>
        <w:t>通り</w:t>
      </w:r>
      <w:r w:rsidRPr="00B220CC">
        <w:t>です。</w:t>
      </w:r>
    </w:p>
    <w:p w14:paraId="3A6BA90C" w14:textId="77777777" w:rsidR="00DA6570" w:rsidRDefault="00DA6570" w:rsidP="00DA6570"/>
    <w:p w14:paraId="0C12A3D1" w14:textId="6AAD6CAF" w:rsidR="00DA6570" w:rsidRDefault="00DA6570" w:rsidP="00892C01">
      <w:pPr>
        <w:pStyle w:val="ab"/>
        <w:numPr>
          <w:ilvl w:val="0"/>
          <w:numId w:val="382"/>
        </w:numPr>
        <w:ind w:leftChars="0" w:firstLineChars="0"/>
      </w:pPr>
      <w:r w:rsidRPr="00845CCD">
        <w:rPr>
          <w:rFonts w:hint="eastAsia"/>
        </w:rPr>
        <w:t>セキュリティ対策要件（運用時）の要件</w:t>
      </w:r>
      <w:r w:rsidRPr="00845CCD">
        <w:t>1～５</w:t>
      </w:r>
      <w:r w:rsidRPr="00551A35">
        <w:t>の実施状況を定期的に確認してください。</w:t>
      </w:r>
    </w:p>
    <w:p w14:paraId="42234146" w14:textId="77777777" w:rsidR="00DA6570" w:rsidRDefault="00DA6570" w:rsidP="00892C01">
      <w:pPr>
        <w:pStyle w:val="ab"/>
        <w:numPr>
          <w:ilvl w:val="0"/>
          <w:numId w:val="382"/>
        </w:numPr>
        <w:ind w:leftChars="0" w:firstLineChars="0"/>
      </w:pPr>
      <w:r w:rsidRPr="00551A35">
        <w:t>確認頻度の目安としては、以下を参考にしてください。</w:t>
      </w:r>
    </w:p>
    <w:p w14:paraId="5D8BE4AF" w14:textId="77777777" w:rsidR="00DA6570" w:rsidRDefault="00DA6570" w:rsidP="00892C01">
      <w:pPr>
        <w:pStyle w:val="ab"/>
        <w:numPr>
          <w:ilvl w:val="0"/>
          <w:numId w:val="428"/>
        </w:numPr>
        <w:ind w:leftChars="0" w:firstLineChars="0"/>
      </w:pPr>
      <w:r w:rsidRPr="00551A35">
        <w:t>（</w:t>
      </w:r>
      <w:r>
        <w:rPr>
          <w:rFonts w:hint="eastAsia"/>
        </w:rPr>
        <w:t>要件</w:t>
      </w:r>
      <w:r w:rsidRPr="00551A35">
        <w:t>1の確認頻度）随時</w:t>
      </w:r>
    </w:p>
    <w:p w14:paraId="5AD0E7A3" w14:textId="77777777" w:rsidR="00DA6570" w:rsidRDefault="00DA6570" w:rsidP="00892C01">
      <w:pPr>
        <w:pStyle w:val="ab"/>
        <w:numPr>
          <w:ilvl w:val="0"/>
          <w:numId w:val="428"/>
        </w:numPr>
        <w:ind w:leftChars="0" w:firstLineChars="0"/>
      </w:pPr>
      <w:r w:rsidRPr="00551A35">
        <w:t>（</w:t>
      </w:r>
      <w:r>
        <w:rPr>
          <w:rFonts w:hint="eastAsia"/>
        </w:rPr>
        <w:t>要件</w:t>
      </w:r>
      <w:r w:rsidRPr="00551A35">
        <w:t>2の確認頻度）プラットフォーム診断は、少なくとも四半期に1回程度</w:t>
      </w:r>
    </w:p>
    <w:p w14:paraId="1B533ECB" w14:textId="77777777" w:rsidR="00DA6570" w:rsidRDefault="00DA6570" w:rsidP="00DA6570">
      <w:pPr>
        <w:pStyle w:val="ab"/>
        <w:ind w:leftChars="0" w:left="1120" w:firstLineChars="0" w:firstLine="0"/>
      </w:pPr>
      <w:r w:rsidRPr="00551A35">
        <w:t>Webアプリケーション診断は、新機能の開発や追加やシステム改修</w:t>
      </w:r>
      <w:r>
        <w:rPr>
          <w:rFonts w:hint="eastAsia"/>
        </w:rPr>
        <w:t>など</w:t>
      </w:r>
      <w:r w:rsidRPr="00551A35">
        <w:t>を行ったタイミングで実施</w:t>
      </w:r>
    </w:p>
    <w:p w14:paraId="639CBEC5" w14:textId="77777777" w:rsidR="00DA6570" w:rsidRDefault="00DA6570" w:rsidP="00892C01">
      <w:pPr>
        <w:pStyle w:val="ab"/>
        <w:numPr>
          <w:ilvl w:val="0"/>
          <w:numId w:val="428"/>
        </w:numPr>
        <w:ind w:leftChars="0" w:firstLineChars="0"/>
      </w:pPr>
      <w:r w:rsidRPr="00551A35">
        <w:t>（</w:t>
      </w:r>
      <w:r>
        <w:rPr>
          <w:rFonts w:hint="eastAsia"/>
        </w:rPr>
        <w:t>要件</w:t>
      </w:r>
      <w:r w:rsidRPr="00551A35">
        <w:t>3の確認頻度）少なくとも週に1回程度</w:t>
      </w:r>
    </w:p>
    <w:p w14:paraId="0F4F8148" w14:textId="77777777" w:rsidR="00DA6570" w:rsidRDefault="00DA6570" w:rsidP="00892C01">
      <w:pPr>
        <w:pStyle w:val="ab"/>
        <w:numPr>
          <w:ilvl w:val="0"/>
          <w:numId w:val="428"/>
        </w:numPr>
        <w:ind w:leftChars="0" w:firstLineChars="0"/>
      </w:pPr>
      <w:r w:rsidRPr="00551A35">
        <w:t>（</w:t>
      </w:r>
      <w:r>
        <w:rPr>
          <w:rFonts w:hint="eastAsia"/>
        </w:rPr>
        <w:t>要件</w:t>
      </w:r>
      <w:r w:rsidRPr="00551A35">
        <w:t>4の確認頻度）少なくとも週に1回程度</w:t>
      </w:r>
    </w:p>
    <w:p w14:paraId="781F6857" w14:textId="77777777" w:rsidR="00DA6570" w:rsidRDefault="00DA6570" w:rsidP="00892C01">
      <w:pPr>
        <w:pStyle w:val="ab"/>
        <w:numPr>
          <w:ilvl w:val="0"/>
          <w:numId w:val="428"/>
        </w:numPr>
        <w:ind w:leftChars="0" w:firstLineChars="0"/>
      </w:pPr>
      <w:r w:rsidRPr="00551A35">
        <w:t>（</w:t>
      </w:r>
      <w:r>
        <w:rPr>
          <w:rFonts w:hint="eastAsia"/>
        </w:rPr>
        <w:t>要件</w:t>
      </w:r>
      <w:r w:rsidRPr="00551A35">
        <w:t>5の確認頻度）少なくとも週に1回程度</w:t>
      </w:r>
    </w:p>
    <w:p w14:paraId="67F2D2DB" w14:textId="77777777" w:rsidR="00DA6570" w:rsidRDefault="00DA6570" w:rsidP="00DA6570"/>
    <w:tbl>
      <w:tblPr>
        <w:tblStyle w:val="aa"/>
        <w:tblW w:w="0" w:type="auto"/>
        <w:tblLook w:val="04A0" w:firstRow="1" w:lastRow="0" w:firstColumn="1" w:lastColumn="0" w:noHBand="0" w:noVBand="1"/>
      </w:tblPr>
      <w:tblGrid>
        <w:gridCol w:w="918"/>
        <w:gridCol w:w="6023"/>
        <w:gridCol w:w="567"/>
        <w:gridCol w:w="1418"/>
        <w:gridCol w:w="1530"/>
      </w:tblGrid>
      <w:tr w:rsidR="00DA6570" w14:paraId="15157A88" w14:textId="77777777">
        <w:tc>
          <w:tcPr>
            <w:tcW w:w="918" w:type="dxa"/>
            <w:shd w:val="clear" w:color="auto" w:fill="215E99" w:themeFill="text2" w:themeFillTint="BF"/>
          </w:tcPr>
          <w:p w14:paraId="69900222" w14:textId="77777777" w:rsidR="00DA6570" w:rsidRPr="00124989" w:rsidRDefault="00DA6570">
            <w:pPr>
              <w:pStyle w:val="aff0"/>
            </w:pPr>
            <w:r>
              <w:rPr>
                <w:rFonts w:hint="eastAsia"/>
              </w:rPr>
              <w:t>NO</w:t>
            </w:r>
          </w:p>
        </w:tc>
        <w:tc>
          <w:tcPr>
            <w:tcW w:w="6023" w:type="dxa"/>
            <w:shd w:val="clear" w:color="auto" w:fill="215E99" w:themeFill="text2" w:themeFillTint="BF"/>
          </w:tcPr>
          <w:p w14:paraId="54AEC5BD" w14:textId="77777777" w:rsidR="00DA6570" w:rsidRPr="00124989" w:rsidRDefault="00DA6570">
            <w:pPr>
              <w:pStyle w:val="aff0"/>
            </w:pPr>
            <w:r w:rsidRPr="00124989">
              <w:rPr>
                <w:rFonts w:hint="eastAsia"/>
              </w:rPr>
              <w:t>セキュリティ対策要件（運用時）</w:t>
            </w:r>
          </w:p>
        </w:tc>
        <w:tc>
          <w:tcPr>
            <w:tcW w:w="567" w:type="dxa"/>
            <w:shd w:val="clear" w:color="auto" w:fill="215E99" w:themeFill="text2" w:themeFillTint="BF"/>
          </w:tcPr>
          <w:p w14:paraId="4FE4D95F" w14:textId="77777777" w:rsidR="00DA6570" w:rsidRPr="00124989" w:rsidRDefault="00DA6570">
            <w:pPr>
              <w:pStyle w:val="aff0"/>
            </w:pPr>
            <w:r w:rsidRPr="00124989">
              <w:rPr>
                <w:rFonts w:hint="eastAsia"/>
              </w:rPr>
              <w:t>区分</w:t>
            </w:r>
          </w:p>
        </w:tc>
        <w:tc>
          <w:tcPr>
            <w:tcW w:w="1418" w:type="dxa"/>
            <w:shd w:val="clear" w:color="auto" w:fill="215E99" w:themeFill="text2" w:themeFillTint="BF"/>
          </w:tcPr>
          <w:p w14:paraId="1973F911" w14:textId="77777777" w:rsidR="00DA6570" w:rsidRPr="00124989" w:rsidRDefault="00DA6570">
            <w:pPr>
              <w:pStyle w:val="aff0"/>
            </w:pPr>
            <w:r w:rsidRPr="00124989">
              <w:rPr>
                <w:rFonts w:hint="eastAsia"/>
              </w:rPr>
              <w:t>自社で対応可能な要件</w:t>
            </w:r>
          </w:p>
        </w:tc>
        <w:tc>
          <w:tcPr>
            <w:tcW w:w="1530" w:type="dxa"/>
            <w:shd w:val="clear" w:color="auto" w:fill="215E99" w:themeFill="text2" w:themeFillTint="BF"/>
          </w:tcPr>
          <w:p w14:paraId="1126B5B4" w14:textId="77777777" w:rsidR="00DA6570" w:rsidRPr="00124989" w:rsidRDefault="00DA6570">
            <w:pPr>
              <w:pStyle w:val="aff0"/>
            </w:pPr>
            <w:r w:rsidRPr="00124989">
              <w:rPr>
                <w:rFonts w:hint="eastAsia"/>
              </w:rPr>
              <w:t>外部委託の活用で対応すべき要件</w:t>
            </w:r>
          </w:p>
        </w:tc>
      </w:tr>
      <w:tr w:rsidR="00DA6570" w14:paraId="67D09D6F" w14:textId="77777777">
        <w:tc>
          <w:tcPr>
            <w:tcW w:w="918" w:type="dxa"/>
          </w:tcPr>
          <w:p w14:paraId="740A7976" w14:textId="77777777" w:rsidR="00DA6570" w:rsidRDefault="00DA6570">
            <w:pPr>
              <w:pStyle w:val="afff6"/>
            </w:pPr>
            <w:r>
              <w:rPr>
                <w:rFonts w:hint="eastAsia"/>
              </w:rPr>
              <w:t>要件1</w:t>
            </w:r>
          </w:p>
        </w:tc>
        <w:tc>
          <w:tcPr>
            <w:tcW w:w="6023" w:type="dxa"/>
          </w:tcPr>
          <w:p w14:paraId="50E29DB3" w14:textId="77777777" w:rsidR="00DA6570" w:rsidRDefault="00DA6570">
            <w:pPr>
              <w:pStyle w:val="afff6"/>
            </w:pPr>
            <w:r w:rsidRPr="00C9650B">
              <w:t>サーバ</w:t>
            </w:r>
            <w:r>
              <w:t>および</w:t>
            </w:r>
            <w:r w:rsidRPr="00C9650B">
              <w:t>管理端末</w:t>
            </w:r>
            <w:r>
              <w:rPr>
                <w:rFonts w:hint="eastAsia"/>
              </w:rPr>
              <w:t>など</w:t>
            </w:r>
            <w:r w:rsidRPr="00C9650B">
              <w:t>で利用しているソフトウェアをセキュリティパッチ</w:t>
            </w:r>
            <w:r>
              <w:rPr>
                <w:rFonts w:hint="eastAsia"/>
              </w:rPr>
              <w:t>などに</w:t>
            </w:r>
            <w:r w:rsidRPr="00C9650B">
              <w:t>より最新の状態にする</w:t>
            </w:r>
            <w:r>
              <w:rPr>
                <w:rFonts w:hint="eastAsia"/>
              </w:rPr>
              <w:t>。</w:t>
            </w:r>
          </w:p>
        </w:tc>
        <w:tc>
          <w:tcPr>
            <w:tcW w:w="567" w:type="dxa"/>
          </w:tcPr>
          <w:p w14:paraId="20C8C35B" w14:textId="77777777" w:rsidR="00DA6570" w:rsidRDefault="00DA6570">
            <w:pPr>
              <w:pStyle w:val="afff6"/>
            </w:pPr>
            <w:r>
              <w:rPr>
                <w:rFonts w:hint="eastAsia"/>
              </w:rPr>
              <w:t>必須</w:t>
            </w:r>
          </w:p>
        </w:tc>
        <w:tc>
          <w:tcPr>
            <w:tcW w:w="1418" w:type="dxa"/>
          </w:tcPr>
          <w:p w14:paraId="50FB400A" w14:textId="77777777" w:rsidR="00DA6570" w:rsidRDefault="00DA6570">
            <w:pPr>
              <w:pStyle w:val="afff6"/>
            </w:pPr>
          </w:p>
        </w:tc>
        <w:tc>
          <w:tcPr>
            <w:tcW w:w="1530" w:type="dxa"/>
          </w:tcPr>
          <w:p w14:paraId="51D4B27F" w14:textId="77777777" w:rsidR="00DA6570" w:rsidRDefault="00DA6570">
            <w:pPr>
              <w:pStyle w:val="afff6"/>
            </w:pPr>
          </w:p>
        </w:tc>
      </w:tr>
      <w:tr w:rsidR="00DA6570" w14:paraId="25F7218A" w14:textId="77777777">
        <w:tc>
          <w:tcPr>
            <w:tcW w:w="918" w:type="dxa"/>
          </w:tcPr>
          <w:p w14:paraId="4934895C" w14:textId="77777777" w:rsidR="00DA6570" w:rsidRDefault="00DA6570">
            <w:pPr>
              <w:pStyle w:val="afff6"/>
            </w:pPr>
            <w:r>
              <w:rPr>
                <w:rFonts w:hint="eastAsia"/>
              </w:rPr>
              <w:t>要件2</w:t>
            </w:r>
          </w:p>
        </w:tc>
        <w:tc>
          <w:tcPr>
            <w:tcW w:w="6023" w:type="dxa"/>
          </w:tcPr>
          <w:p w14:paraId="7F8666AF" w14:textId="1463C4D6" w:rsidR="00DA6570" w:rsidRDefault="00DA6570">
            <w:pPr>
              <w:pStyle w:val="afff6"/>
            </w:pPr>
            <w:r w:rsidRPr="00A16FF0">
              <w:t>ECサイトへの</w:t>
            </w:r>
            <w:bookmarkStart w:id="1630" w:name="■脆弱性診断２１－１－５"/>
            <w:r w:rsidR="00C57D4C">
              <w:fldChar w:fldCharType="begin"/>
            </w:r>
            <w:r w:rsidR="00C57D4C">
              <w:instrText>HYPERLINK  \l "■脆弱性診断"</w:instrText>
            </w:r>
            <w:r w:rsidR="00C57D4C">
              <w:fldChar w:fldCharType="separate"/>
            </w:r>
            <w:r w:rsidRPr="00C57D4C">
              <w:rPr>
                <w:rStyle w:val="a7"/>
              </w:rPr>
              <w:t>脆弱性診断</w:t>
            </w:r>
            <w:bookmarkEnd w:id="1630"/>
            <w:r w:rsidR="00C57D4C">
              <w:fldChar w:fldCharType="end"/>
            </w:r>
            <w:r w:rsidRPr="00A16FF0">
              <w:t>を定期的</w:t>
            </w:r>
            <w:r>
              <w:t>および</w:t>
            </w:r>
            <w:r w:rsidRPr="00A16FF0">
              <w:t>カスタマイズを行った際に行い、見つかった</w:t>
            </w:r>
            <w:bookmarkStart w:id="1631" w:name="■脆弱性21ー1－5"/>
            <w:r w:rsidR="0067139A">
              <w:fldChar w:fldCharType="begin"/>
            </w:r>
            <w:r w:rsidR="0067139A">
              <w:instrText>HYPERLINK  \l "■脆弱性"</w:instrText>
            </w:r>
            <w:r w:rsidR="0067139A">
              <w:fldChar w:fldCharType="separate"/>
            </w:r>
            <w:r w:rsidRPr="0067139A">
              <w:rPr>
                <w:rStyle w:val="a7"/>
              </w:rPr>
              <w:t>脆弱性</w:t>
            </w:r>
            <w:bookmarkEnd w:id="1631"/>
            <w:r w:rsidR="0067139A">
              <w:fldChar w:fldCharType="end"/>
            </w:r>
            <w:r w:rsidRPr="00A16FF0">
              <w:t>を対策する。</w:t>
            </w:r>
          </w:p>
        </w:tc>
        <w:tc>
          <w:tcPr>
            <w:tcW w:w="567" w:type="dxa"/>
          </w:tcPr>
          <w:p w14:paraId="621E46BA" w14:textId="77777777" w:rsidR="00DA6570" w:rsidRDefault="00DA6570">
            <w:pPr>
              <w:pStyle w:val="afff6"/>
            </w:pPr>
            <w:r>
              <w:rPr>
                <w:rFonts w:hint="eastAsia"/>
              </w:rPr>
              <w:t>必須</w:t>
            </w:r>
          </w:p>
        </w:tc>
        <w:tc>
          <w:tcPr>
            <w:tcW w:w="1418" w:type="dxa"/>
          </w:tcPr>
          <w:p w14:paraId="3E8C30DA" w14:textId="77777777" w:rsidR="00DA6570" w:rsidRDefault="00DA6570">
            <w:pPr>
              <w:pStyle w:val="afff6"/>
            </w:pPr>
          </w:p>
        </w:tc>
        <w:tc>
          <w:tcPr>
            <w:tcW w:w="1530" w:type="dxa"/>
          </w:tcPr>
          <w:p w14:paraId="233AE886" w14:textId="77777777" w:rsidR="00DA6570" w:rsidRDefault="00DA6570">
            <w:pPr>
              <w:pStyle w:val="afff6"/>
            </w:pPr>
          </w:p>
        </w:tc>
      </w:tr>
      <w:tr w:rsidR="00DA6570" w14:paraId="6DAA3FFC" w14:textId="77777777">
        <w:tc>
          <w:tcPr>
            <w:tcW w:w="918" w:type="dxa"/>
          </w:tcPr>
          <w:p w14:paraId="14CE8234" w14:textId="77777777" w:rsidR="00DA6570" w:rsidRDefault="00DA6570">
            <w:pPr>
              <w:pStyle w:val="afff6"/>
            </w:pPr>
            <w:r>
              <w:rPr>
                <w:rFonts w:hint="eastAsia"/>
              </w:rPr>
              <w:t>要件3</w:t>
            </w:r>
          </w:p>
        </w:tc>
        <w:tc>
          <w:tcPr>
            <w:tcW w:w="6023" w:type="dxa"/>
          </w:tcPr>
          <w:p w14:paraId="5165BAEA" w14:textId="6AC0B757" w:rsidR="00DA6570" w:rsidRDefault="00DA6570">
            <w:pPr>
              <w:pStyle w:val="afff6"/>
            </w:pPr>
            <w:r w:rsidRPr="00D41F7C">
              <w:t>Webサイトのアプリケーションやコンテンツ、設定</w:t>
            </w:r>
            <w:r>
              <w:rPr>
                <w:rFonts w:hint="eastAsia"/>
              </w:rPr>
              <w:t>など</w:t>
            </w:r>
            <w:r w:rsidRPr="00D41F7C">
              <w:t>の重要なファイルの定期的な差分チェックや、Webサイト</w:t>
            </w:r>
            <w:bookmarkStart w:id="1632" w:name="■改ざん21ー1ー5"/>
            <w:r w:rsidR="00381D7D">
              <w:fldChar w:fldCharType="begin"/>
            </w:r>
            <w:r w:rsidR="00381D7D">
              <w:instrText>HYPERLINK  \l "■改ざん"</w:instrText>
            </w:r>
            <w:r w:rsidR="00381D7D">
              <w:fldChar w:fldCharType="separate"/>
            </w:r>
            <w:r w:rsidRPr="00381D7D">
              <w:rPr>
                <w:rStyle w:val="a7"/>
              </w:rPr>
              <w:t>改ざん</w:t>
            </w:r>
            <w:bookmarkEnd w:id="1632"/>
            <w:r w:rsidR="00381D7D">
              <w:fldChar w:fldCharType="end"/>
            </w:r>
            <w:r w:rsidRPr="00D41F7C">
              <w:t>検知ツールによる監視を行う</w:t>
            </w:r>
            <w:r>
              <w:rPr>
                <w:rFonts w:hint="eastAsia"/>
              </w:rPr>
              <w:t>。</w:t>
            </w:r>
          </w:p>
        </w:tc>
        <w:tc>
          <w:tcPr>
            <w:tcW w:w="567" w:type="dxa"/>
          </w:tcPr>
          <w:p w14:paraId="46C07B6C" w14:textId="77777777" w:rsidR="00DA6570" w:rsidRDefault="00DA6570">
            <w:pPr>
              <w:pStyle w:val="afff6"/>
            </w:pPr>
            <w:r>
              <w:rPr>
                <w:rFonts w:hint="eastAsia"/>
              </w:rPr>
              <w:t>必須</w:t>
            </w:r>
          </w:p>
        </w:tc>
        <w:tc>
          <w:tcPr>
            <w:tcW w:w="1418" w:type="dxa"/>
          </w:tcPr>
          <w:p w14:paraId="614BC4F6" w14:textId="77777777" w:rsidR="00DA6570" w:rsidRDefault="00DA6570">
            <w:pPr>
              <w:pStyle w:val="afff6"/>
            </w:pPr>
          </w:p>
        </w:tc>
        <w:tc>
          <w:tcPr>
            <w:tcW w:w="1530" w:type="dxa"/>
          </w:tcPr>
          <w:p w14:paraId="32CFEC55" w14:textId="77777777" w:rsidR="00DA6570" w:rsidRDefault="00DA6570">
            <w:pPr>
              <w:pStyle w:val="afff6"/>
            </w:pPr>
          </w:p>
        </w:tc>
      </w:tr>
      <w:tr w:rsidR="00DA6570" w14:paraId="2BFEF59A" w14:textId="77777777">
        <w:tc>
          <w:tcPr>
            <w:tcW w:w="918" w:type="dxa"/>
          </w:tcPr>
          <w:p w14:paraId="37658ED9" w14:textId="77777777" w:rsidR="00DA6570" w:rsidRDefault="00DA6570">
            <w:pPr>
              <w:pStyle w:val="afff6"/>
            </w:pPr>
            <w:r>
              <w:rPr>
                <w:rFonts w:hint="eastAsia"/>
              </w:rPr>
              <w:t>要件4</w:t>
            </w:r>
          </w:p>
        </w:tc>
        <w:tc>
          <w:tcPr>
            <w:tcW w:w="6023" w:type="dxa"/>
          </w:tcPr>
          <w:p w14:paraId="4E25EEAD" w14:textId="19B74D64" w:rsidR="00DA6570" w:rsidRDefault="00DA6570">
            <w:pPr>
              <w:pStyle w:val="afff6"/>
            </w:pPr>
            <w:r w:rsidRPr="00D41F7C">
              <w:t>システムの定期的なバックアップの取得</w:t>
            </w:r>
            <w:r>
              <w:t>および</w:t>
            </w:r>
            <w:r w:rsidRPr="00D41F7C">
              <w:t>アクセスログの定期的な確認を行い</w:t>
            </w:r>
            <w:bookmarkStart w:id="1633" w:name="■不正アクセス21ー1ー5"/>
            <w:r w:rsidR="007940AC">
              <w:fldChar w:fldCharType="begin"/>
            </w:r>
            <w:r w:rsidR="007940AC">
              <w:instrText>HYPERLINK  \l "■不正アクセス"</w:instrText>
            </w:r>
            <w:r w:rsidR="007940AC">
              <w:fldChar w:fldCharType="separate"/>
            </w:r>
            <w:r w:rsidRPr="007940AC">
              <w:rPr>
                <w:rStyle w:val="a7"/>
              </w:rPr>
              <w:t>不正アクセス</w:t>
            </w:r>
            <w:bookmarkEnd w:id="1633"/>
            <w:r w:rsidR="007940AC">
              <w:fldChar w:fldCharType="end"/>
            </w:r>
            <w:r>
              <w:rPr>
                <w:rFonts w:hint="eastAsia"/>
              </w:rPr>
              <w:t>など</w:t>
            </w:r>
            <w:r w:rsidRPr="00D41F7C">
              <w:t>があればアクセスの制限</w:t>
            </w:r>
            <w:r>
              <w:rPr>
                <w:rFonts w:hint="eastAsia"/>
              </w:rPr>
              <w:t>など</w:t>
            </w:r>
            <w:r w:rsidRPr="00D41F7C">
              <w:t>の対策を実施する。</w:t>
            </w:r>
          </w:p>
        </w:tc>
        <w:tc>
          <w:tcPr>
            <w:tcW w:w="567" w:type="dxa"/>
          </w:tcPr>
          <w:p w14:paraId="20424681" w14:textId="77777777" w:rsidR="00DA6570" w:rsidRDefault="00DA6570">
            <w:pPr>
              <w:pStyle w:val="afff6"/>
            </w:pPr>
            <w:r>
              <w:rPr>
                <w:rFonts w:hint="eastAsia"/>
              </w:rPr>
              <w:t>必須</w:t>
            </w:r>
          </w:p>
        </w:tc>
        <w:tc>
          <w:tcPr>
            <w:tcW w:w="1418" w:type="dxa"/>
          </w:tcPr>
          <w:p w14:paraId="29978CAB" w14:textId="77777777" w:rsidR="00DA6570" w:rsidRDefault="00DA6570">
            <w:pPr>
              <w:pStyle w:val="afff6"/>
            </w:pPr>
          </w:p>
        </w:tc>
        <w:tc>
          <w:tcPr>
            <w:tcW w:w="1530" w:type="dxa"/>
          </w:tcPr>
          <w:p w14:paraId="35FC52BD" w14:textId="77777777" w:rsidR="00DA6570" w:rsidRDefault="00DA6570">
            <w:pPr>
              <w:pStyle w:val="afff6"/>
            </w:pPr>
          </w:p>
        </w:tc>
      </w:tr>
      <w:tr w:rsidR="00DA6570" w14:paraId="6ED46918" w14:textId="77777777">
        <w:tc>
          <w:tcPr>
            <w:tcW w:w="918" w:type="dxa"/>
          </w:tcPr>
          <w:p w14:paraId="6F20DFB9" w14:textId="77777777" w:rsidR="00DA6570" w:rsidRDefault="00DA6570">
            <w:pPr>
              <w:pStyle w:val="afff6"/>
            </w:pPr>
            <w:r>
              <w:rPr>
                <w:rFonts w:hint="eastAsia"/>
              </w:rPr>
              <w:t>要件5</w:t>
            </w:r>
          </w:p>
        </w:tc>
        <w:tc>
          <w:tcPr>
            <w:tcW w:w="6023" w:type="dxa"/>
          </w:tcPr>
          <w:p w14:paraId="5B33A0AF" w14:textId="77777777" w:rsidR="00DA6570" w:rsidRDefault="00DA6570">
            <w:pPr>
              <w:pStyle w:val="afff6"/>
            </w:pPr>
            <w:r w:rsidRPr="00A528F4">
              <w:t>重要な情報はバックアップを取得する。</w:t>
            </w:r>
          </w:p>
        </w:tc>
        <w:tc>
          <w:tcPr>
            <w:tcW w:w="567" w:type="dxa"/>
          </w:tcPr>
          <w:p w14:paraId="66A849BD" w14:textId="77777777" w:rsidR="00DA6570" w:rsidRDefault="00DA6570">
            <w:pPr>
              <w:pStyle w:val="afff6"/>
            </w:pPr>
            <w:r>
              <w:rPr>
                <w:rFonts w:hint="eastAsia"/>
              </w:rPr>
              <w:t>必須</w:t>
            </w:r>
          </w:p>
        </w:tc>
        <w:tc>
          <w:tcPr>
            <w:tcW w:w="1418" w:type="dxa"/>
          </w:tcPr>
          <w:p w14:paraId="6121D4A4" w14:textId="77777777" w:rsidR="00DA6570" w:rsidRDefault="00DA6570">
            <w:pPr>
              <w:pStyle w:val="afff6"/>
            </w:pPr>
          </w:p>
        </w:tc>
        <w:tc>
          <w:tcPr>
            <w:tcW w:w="1530" w:type="dxa"/>
          </w:tcPr>
          <w:p w14:paraId="69E77084" w14:textId="77777777" w:rsidR="00DA6570" w:rsidRDefault="00DA6570">
            <w:pPr>
              <w:pStyle w:val="afff6"/>
            </w:pPr>
          </w:p>
        </w:tc>
      </w:tr>
      <w:tr w:rsidR="00DA6570" w14:paraId="50513C79" w14:textId="77777777">
        <w:tc>
          <w:tcPr>
            <w:tcW w:w="918" w:type="dxa"/>
          </w:tcPr>
          <w:p w14:paraId="65D0A232" w14:textId="77777777" w:rsidR="00DA6570" w:rsidRDefault="00DA6570">
            <w:pPr>
              <w:pStyle w:val="afff6"/>
            </w:pPr>
            <w:r>
              <w:rPr>
                <w:rFonts w:hint="eastAsia"/>
              </w:rPr>
              <w:t>要件6</w:t>
            </w:r>
          </w:p>
        </w:tc>
        <w:bookmarkStart w:id="1634" w:name="■WAF（ワフ）21ー1－5"/>
        <w:tc>
          <w:tcPr>
            <w:tcW w:w="6023" w:type="dxa"/>
          </w:tcPr>
          <w:p w14:paraId="0FEB4856" w14:textId="3A39111A" w:rsidR="00DA6570" w:rsidRDefault="00152426">
            <w:pPr>
              <w:pStyle w:val="afff6"/>
            </w:pPr>
            <w:r>
              <w:fldChar w:fldCharType="begin"/>
            </w:r>
            <w:r>
              <w:instrText>HYPERLINK  \l "■WAF（ワフ）"</w:instrText>
            </w:r>
            <w:r>
              <w:fldChar w:fldCharType="separate"/>
            </w:r>
            <w:r w:rsidR="00DA6570" w:rsidRPr="00152426">
              <w:rPr>
                <w:rStyle w:val="a7"/>
              </w:rPr>
              <w:t>WAF</w:t>
            </w:r>
            <w:bookmarkEnd w:id="1634"/>
            <w:r>
              <w:fldChar w:fldCharType="end"/>
            </w:r>
            <w:r w:rsidR="00DA6570" w:rsidRPr="00A528F4">
              <w:t>を導入する。</w:t>
            </w:r>
          </w:p>
        </w:tc>
        <w:tc>
          <w:tcPr>
            <w:tcW w:w="567" w:type="dxa"/>
          </w:tcPr>
          <w:p w14:paraId="5042BB7F" w14:textId="77777777" w:rsidR="00DA6570" w:rsidRDefault="00DA6570">
            <w:pPr>
              <w:pStyle w:val="afff6"/>
            </w:pPr>
            <w:r>
              <w:rPr>
                <w:rFonts w:hint="eastAsia"/>
              </w:rPr>
              <w:t>推奨</w:t>
            </w:r>
          </w:p>
        </w:tc>
        <w:tc>
          <w:tcPr>
            <w:tcW w:w="1418" w:type="dxa"/>
          </w:tcPr>
          <w:p w14:paraId="2B1FD014" w14:textId="77777777" w:rsidR="00DA6570" w:rsidRDefault="00DA6570">
            <w:pPr>
              <w:pStyle w:val="afff6"/>
            </w:pPr>
          </w:p>
        </w:tc>
        <w:tc>
          <w:tcPr>
            <w:tcW w:w="1530" w:type="dxa"/>
          </w:tcPr>
          <w:p w14:paraId="7E7E5A0A" w14:textId="77777777" w:rsidR="00DA6570" w:rsidRDefault="00DA6570">
            <w:pPr>
              <w:pStyle w:val="afff6"/>
            </w:pPr>
          </w:p>
        </w:tc>
      </w:tr>
      <w:tr w:rsidR="00DA6570" w14:paraId="76559EFB" w14:textId="77777777">
        <w:tc>
          <w:tcPr>
            <w:tcW w:w="918" w:type="dxa"/>
          </w:tcPr>
          <w:p w14:paraId="5789DE20" w14:textId="77777777" w:rsidR="00DA6570" w:rsidRDefault="00DA6570">
            <w:pPr>
              <w:pStyle w:val="afff6"/>
            </w:pPr>
            <w:r>
              <w:rPr>
                <w:rFonts w:hint="eastAsia"/>
              </w:rPr>
              <w:t>要件7</w:t>
            </w:r>
          </w:p>
        </w:tc>
        <w:tc>
          <w:tcPr>
            <w:tcW w:w="6023" w:type="dxa"/>
          </w:tcPr>
          <w:p w14:paraId="5F1B483E" w14:textId="77777777" w:rsidR="00DA6570" w:rsidRDefault="00DA6570">
            <w:pPr>
              <w:pStyle w:val="afff6"/>
            </w:pPr>
            <w:r w:rsidRPr="00A528F4">
              <w:t>サイバー保険に加入する</w:t>
            </w:r>
            <w:r>
              <w:rPr>
                <w:rFonts w:hint="eastAsia"/>
              </w:rPr>
              <w:t>。</w:t>
            </w:r>
          </w:p>
        </w:tc>
        <w:tc>
          <w:tcPr>
            <w:tcW w:w="567" w:type="dxa"/>
          </w:tcPr>
          <w:p w14:paraId="34AF4B77" w14:textId="77777777" w:rsidR="00DA6570" w:rsidRDefault="00DA6570">
            <w:pPr>
              <w:pStyle w:val="afff6"/>
            </w:pPr>
            <w:r>
              <w:rPr>
                <w:rFonts w:hint="eastAsia"/>
              </w:rPr>
              <w:t>推奨</w:t>
            </w:r>
          </w:p>
        </w:tc>
        <w:tc>
          <w:tcPr>
            <w:tcW w:w="1418" w:type="dxa"/>
          </w:tcPr>
          <w:p w14:paraId="43EEDF02" w14:textId="77777777" w:rsidR="00DA6570" w:rsidRDefault="00DA6570">
            <w:pPr>
              <w:pStyle w:val="afff6"/>
            </w:pPr>
          </w:p>
        </w:tc>
        <w:tc>
          <w:tcPr>
            <w:tcW w:w="1530" w:type="dxa"/>
          </w:tcPr>
          <w:p w14:paraId="3DEE3435" w14:textId="77777777" w:rsidR="00DA6570" w:rsidRDefault="00DA6570">
            <w:pPr>
              <w:pStyle w:val="afff6"/>
            </w:pPr>
          </w:p>
        </w:tc>
      </w:tr>
    </w:tbl>
    <w:p w14:paraId="4DC0F932" w14:textId="77777777" w:rsidR="00DA6570" w:rsidRPr="004B1689" w:rsidRDefault="00DA6570" w:rsidP="00DA6570">
      <w:pPr>
        <w:ind w:firstLineChars="0" w:firstLine="0"/>
      </w:pPr>
    </w:p>
    <w:p w14:paraId="7F24D04C" w14:textId="77777777" w:rsidR="00DA6570" w:rsidRDefault="00DA6570" w:rsidP="00DA6570">
      <w:pPr>
        <w:pStyle w:val="4"/>
      </w:pPr>
      <w:bookmarkStart w:id="1635" w:name="_Toc178840342"/>
      <w:bookmarkStart w:id="1636" w:name="_Toc185339029"/>
      <w:bookmarkStart w:id="1637" w:name="_Toc188349122"/>
      <w:r>
        <w:rPr>
          <w:rFonts w:hint="eastAsia"/>
        </w:rPr>
        <w:t>運用および保守</w:t>
      </w:r>
      <w:bookmarkEnd w:id="1635"/>
      <w:bookmarkEnd w:id="1636"/>
      <w:bookmarkEnd w:id="1637"/>
    </w:p>
    <w:p w14:paraId="4257EB58" w14:textId="77777777" w:rsidR="00DA6570" w:rsidRDefault="00DA6570" w:rsidP="00DA6570">
      <w:pPr>
        <w:ind w:firstLineChars="0" w:firstLine="0"/>
      </w:pPr>
      <w:r>
        <w:rPr>
          <w:rFonts w:hint="eastAsia"/>
        </w:rPr>
        <w:t>システムの安定稼動と継続的な改善は、中小企業にとっても重要です。適切な運用・保守計画を立て、定期的に見直すことで、長期的なコスト削減と効率化が図れます。</w:t>
      </w:r>
    </w:p>
    <w:p w14:paraId="41EC7300" w14:textId="77777777" w:rsidR="00DA6570" w:rsidRDefault="00DA6570" w:rsidP="00DA6570">
      <w:pPr>
        <w:ind w:firstLineChars="0" w:firstLine="0"/>
      </w:pPr>
    </w:p>
    <w:p w14:paraId="27048D49" w14:textId="77777777" w:rsidR="00DA6570" w:rsidRDefault="00DA6570" w:rsidP="00DA6570">
      <w:pPr>
        <w:pStyle w:val="5"/>
      </w:pPr>
      <w:r>
        <w:t>運用・保守の計画</w:t>
      </w:r>
    </w:p>
    <w:p w14:paraId="74ACEB87" w14:textId="77777777" w:rsidR="00DA6570" w:rsidRDefault="00DA6570" w:rsidP="00DA6570">
      <w:r>
        <w:rPr>
          <w:rFonts w:hint="eastAsia"/>
        </w:rPr>
        <w:t>運用・保守を担当する事業者が決まったら、事業者とともに調達仕様書で示した内容から、運用・保守の詳細な作業内容や実施方法などを検討し、計画書と実施要領として明文化します。運用・保守の作業はこの計画に基づいて実施することになるため、作業が漏れたり不十分だったりすると後々問題を引き起こすこともあるため、注意が必要です。</w:t>
      </w:r>
    </w:p>
    <w:p w14:paraId="28D49B39" w14:textId="77777777" w:rsidR="00DA6570" w:rsidRDefault="00DA6570" w:rsidP="00DA6570"/>
    <w:p w14:paraId="7F5392E0" w14:textId="77777777" w:rsidR="00DA6570" w:rsidRDefault="00DA6570" w:rsidP="00DA6570">
      <w:pPr>
        <w:pStyle w:val="aff4"/>
      </w:pPr>
      <w:r>
        <w:rPr>
          <w:rFonts w:hint="eastAsia"/>
        </w:rPr>
        <w:t>運用計画書の作成</w:t>
      </w:r>
    </w:p>
    <w:p w14:paraId="44368BEB" w14:textId="77777777" w:rsidR="00DA6570" w:rsidRDefault="00DA6570" w:rsidP="00DA6570">
      <w:r>
        <w:rPr>
          <w:rFonts w:hint="eastAsia"/>
        </w:rPr>
        <w:t>運用計画書には、以下のような内容を記載します。</w:t>
      </w:r>
    </w:p>
    <w:p w14:paraId="7BA2899D" w14:textId="77777777" w:rsidR="00DA6570" w:rsidRDefault="00DA6570" w:rsidP="00DA6570"/>
    <w:tbl>
      <w:tblPr>
        <w:tblStyle w:val="aa"/>
        <w:tblW w:w="0" w:type="auto"/>
        <w:tblLook w:val="04A0" w:firstRow="1" w:lastRow="0" w:firstColumn="1" w:lastColumn="0" w:noHBand="0" w:noVBand="1"/>
      </w:tblPr>
      <w:tblGrid>
        <w:gridCol w:w="603"/>
        <w:gridCol w:w="3220"/>
        <w:gridCol w:w="6520"/>
      </w:tblGrid>
      <w:tr w:rsidR="00DA6570" w14:paraId="3F149018" w14:textId="77777777">
        <w:tc>
          <w:tcPr>
            <w:tcW w:w="603" w:type="dxa"/>
            <w:shd w:val="clear" w:color="auto" w:fill="215E99" w:themeFill="text2" w:themeFillTint="BF"/>
          </w:tcPr>
          <w:p w14:paraId="258644AC" w14:textId="77777777" w:rsidR="00DA6570" w:rsidRDefault="00DA6570">
            <w:pPr>
              <w:pStyle w:val="aff0"/>
            </w:pPr>
            <w:r>
              <w:rPr>
                <w:rFonts w:hint="eastAsia"/>
              </w:rPr>
              <w:t>NO</w:t>
            </w:r>
          </w:p>
        </w:tc>
        <w:tc>
          <w:tcPr>
            <w:tcW w:w="3220" w:type="dxa"/>
            <w:shd w:val="clear" w:color="auto" w:fill="215E99" w:themeFill="text2" w:themeFillTint="BF"/>
          </w:tcPr>
          <w:p w14:paraId="2B053F0C" w14:textId="77777777" w:rsidR="00DA6570" w:rsidRDefault="00DA6570">
            <w:pPr>
              <w:pStyle w:val="aff0"/>
            </w:pPr>
            <w:r>
              <w:rPr>
                <w:rFonts w:hint="eastAsia"/>
              </w:rPr>
              <w:t>目次</w:t>
            </w:r>
          </w:p>
        </w:tc>
        <w:tc>
          <w:tcPr>
            <w:tcW w:w="6520" w:type="dxa"/>
            <w:shd w:val="clear" w:color="auto" w:fill="215E99" w:themeFill="text2" w:themeFillTint="BF"/>
          </w:tcPr>
          <w:p w14:paraId="03506A8F" w14:textId="77777777" w:rsidR="00DA6570" w:rsidRDefault="00DA6570">
            <w:pPr>
              <w:pStyle w:val="aff0"/>
            </w:pPr>
            <w:r>
              <w:rPr>
                <w:rFonts w:hint="eastAsia"/>
              </w:rPr>
              <w:t>主要な記載内容</w:t>
            </w:r>
          </w:p>
        </w:tc>
      </w:tr>
      <w:tr w:rsidR="00DA6570" w14:paraId="5A6684EB" w14:textId="77777777">
        <w:tc>
          <w:tcPr>
            <w:tcW w:w="603" w:type="dxa"/>
          </w:tcPr>
          <w:p w14:paraId="12E8BFA4" w14:textId="77777777" w:rsidR="00DA6570" w:rsidRDefault="00DA6570">
            <w:pPr>
              <w:pStyle w:val="afff6"/>
            </w:pPr>
            <w:r>
              <w:rPr>
                <w:rFonts w:hint="eastAsia"/>
              </w:rPr>
              <w:t>1</w:t>
            </w:r>
          </w:p>
        </w:tc>
        <w:tc>
          <w:tcPr>
            <w:tcW w:w="3220" w:type="dxa"/>
          </w:tcPr>
          <w:p w14:paraId="060CB5AC" w14:textId="77777777" w:rsidR="00DA6570" w:rsidRDefault="00DA6570">
            <w:pPr>
              <w:pStyle w:val="afff6"/>
            </w:pPr>
            <w:r>
              <w:rPr>
                <w:rFonts w:hint="eastAsia"/>
              </w:rPr>
              <w:t>はじめに</w:t>
            </w:r>
          </w:p>
        </w:tc>
        <w:tc>
          <w:tcPr>
            <w:tcW w:w="6520" w:type="dxa"/>
          </w:tcPr>
          <w:p w14:paraId="30A238B7" w14:textId="77777777" w:rsidR="00DA6570" w:rsidRDefault="00DA6570">
            <w:pPr>
              <w:pStyle w:val="afff6"/>
            </w:pPr>
            <w:r>
              <w:rPr>
                <w:rFonts w:hint="eastAsia"/>
              </w:rPr>
              <w:t>プロジェクト、業務、情報システムの概要</w:t>
            </w:r>
          </w:p>
        </w:tc>
      </w:tr>
      <w:tr w:rsidR="00DA6570" w14:paraId="14115B8E" w14:textId="77777777">
        <w:trPr>
          <w:trHeight w:val="182"/>
        </w:trPr>
        <w:tc>
          <w:tcPr>
            <w:tcW w:w="603" w:type="dxa"/>
          </w:tcPr>
          <w:p w14:paraId="2A060D4E" w14:textId="77777777" w:rsidR="00DA6570" w:rsidRDefault="00DA6570">
            <w:pPr>
              <w:pStyle w:val="afff6"/>
            </w:pPr>
            <w:r>
              <w:rPr>
                <w:rFonts w:hint="eastAsia"/>
              </w:rPr>
              <w:t>2</w:t>
            </w:r>
          </w:p>
        </w:tc>
        <w:tc>
          <w:tcPr>
            <w:tcW w:w="3220" w:type="dxa"/>
          </w:tcPr>
          <w:p w14:paraId="45392C52" w14:textId="77777777" w:rsidR="00DA6570" w:rsidRDefault="00DA6570">
            <w:pPr>
              <w:pStyle w:val="afff6"/>
            </w:pPr>
            <w:r>
              <w:rPr>
                <w:rFonts w:hint="eastAsia"/>
              </w:rPr>
              <w:t>作業概要</w:t>
            </w:r>
          </w:p>
        </w:tc>
        <w:tc>
          <w:tcPr>
            <w:tcW w:w="6520" w:type="dxa"/>
          </w:tcPr>
          <w:p w14:paraId="3D662E77" w14:textId="77777777" w:rsidR="00DA6570" w:rsidRDefault="00DA6570">
            <w:pPr>
              <w:pStyle w:val="afff6"/>
            </w:pPr>
            <w:r>
              <w:rPr>
                <w:rFonts w:hint="eastAsia"/>
              </w:rPr>
              <w:t>運用作業の対象範囲、作業概要</w:t>
            </w:r>
          </w:p>
        </w:tc>
      </w:tr>
      <w:tr w:rsidR="00DA6570" w14:paraId="13ACF85A" w14:textId="77777777">
        <w:trPr>
          <w:trHeight w:val="182"/>
        </w:trPr>
        <w:tc>
          <w:tcPr>
            <w:tcW w:w="603" w:type="dxa"/>
          </w:tcPr>
          <w:p w14:paraId="78F225A2" w14:textId="77777777" w:rsidR="00DA6570" w:rsidRDefault="00DA6570">
            <w:pPr>
              <w:pStyle w:val="afff6"/>
            </w:pPr>
            <w:r>
              <w:rPr>
                <w:rFonts w:hint="eastAsia"/>
              </w:rPr>
              <w:t>3</w:t>
            </w:r>
          </w:p>
        </w:tc>
        <w:tc>
          <w:tcPr>
            <w:tcW w:w="3220" w:type="dxa"/>
          </w:tcPr>
          <w:p w14:paraId="7C9AA9E4" w14:textId="77777777" w:rsidR="00DA6570" w:rsidRDefault="00DA6570">
            <w:pPr>
              <w:pStyle w:val="afff6"/>
            </w:pPr>
            <w:r>
              <w:rPr>
                <w:rFonts w:hint="eastAsia"/>
              </w:rPr>
              <w:t>作業体制に関する事項</w:t>
            </w:r>
          </w:p>
        </w:tc>
        <w:tc>
          <w:tcPr>
            <w:tcW w:w="6520" w:type="dxa"/>
          </w:tcPr>
          <w:p w14:paraId="54747B59" w14:textId="77777777" w:rsidR="00DA6570" w:rsidRDefault="00DA6570">
            <w:pPr>
              <w:pStyle w:val="afff6"/>
            </w:pPr>
            <w:r w:rsidRPr="00A814C8">
              <w:rPr>
                <w:rFonts w:hint="eastAsia"/>
              </w:rPr>
              <w:t>定常時</w:t>
            </w:r>
            <w:r>
              <w:rPr>
                <w:rFonts w:hint="eastAsia"/>
              </w:rPr>
              <w:t>およ</w:t>
            </w:r>
            <w:r w:rsidRPr="00A814C8">
              <w:rPr>
                <w:rFonts w:hint="eastAsia"/>
              </w:rPr>
              <w:t>びインシデント発生時の体制</w:t>
            </w:r>
          </w:p>
        </w:tc>
      </w:tr>
      <w:tr w:rsidR="00DA6570" w14:paraId="0CDEC17A" w14:textId="77777777">
        <w:trPr>
          <w:trHeight w:val="182"/>
        </w:trPr>
        <w:tc>
          <w:tcPr>
            <w:tcW w:w="603" w:type="dxa"/>
          </w:tcPr>
          <w:p w14:paraId="6DC04133" w14:textId="77777777" w:rsidR="00DA6570" w:rsidRDefault="00DA6570">
            <w:pPr>
              <w:pStyle w:val="afff6"/>
            </w:pPr>
            <w:r>
              <w:rPr>
                <w:rFonts w:hint="eastAsia"/>
              </w:rPr>
              <w:t>4</w:t>
            </w:r>
          </w:p>
        </w:tc>
        <w:tc>
          <w:tcPr>
            <w:tcW w:w="3220" w:type="dxa"/>
          </w:tcPr>
          <w:p w14:paraId="03923DB0" w14:textId="77777777" w:rsidR="00DA6570" w:rsidRDefault="00DA6570">
            <w:pPr>
              <w:pStyle w:val="afff6"/>
            </w:pPr>
            <w:r>
              <w:rPr>
                <w:rFonts w:hint="eastAsia"/>
              </w:rPr>
              <w:t>スケジュールに関する事項</w:t>
            </w:r>
          </w:p>
        </w:tc>
        <w:tc>
          <w:tcPr>
            <w:tcW w:w="6520" w:type="dxa"/>
          </w:tcPr>
          <w:p w14:paraId="1C553BAB" w14:textId="77777777" w:rsidR="00DA6570" w:rsidRDefault="00DA6570">
            <w:pPr>
              <w:pStyle w:val="afff6"/>
            </w:pPr>
            <w:r w:rsidRPr="001A113E">
              <w:rPr>
                <w:rFonts w:hint="eastAsia"/>
              </w:rPr>
              <w:t>運用業務の年次、四半期ごと、月次、週次、日次</w:t>
            </w:r>
            <w:r>
              <w:rPr>
                <w:rFonts w:hint="eastAsia"/>
              </w:rPr>
              <w:t>など</w:t>
            </w:r>
            <w:r w:rsidRPr="001A113E">
              <w:rPr>
                <w:rFonts w:hint="eastAsia"/>
              </w:rPr>
              <w:t>のスケジュール</w:t>
            </w:r>
          </w:p>
        </w:tc>
      </w:tr>
      <w:tr w:rsidR="00DA6570" w14:paraId="56B01E12" w14:textId="77777777">
        <w:trPr>
          <w:trHeight w:val="182"/>
        </w:trPr>
        <w:tc>
          <w:tcPr>
            <w:tcW w:w="603" w:type="dxa"/>
          </w:tcPr>
          <w:p w14:paraId="58B11B31" w14:textId="77777777" w:rsidR="00DA6570" w:rsidRDefault="00DA6570">
            <w:pPr>
              <w:pStyle w:val="afff6"/>
            </w:pPr>
            <w:r>
              <w:rPr>
                <w:rFonts w:hint="eastAsia"/>
              </w:rPr>
              <w:t>5</w:t>
            </w:r>
          </w:p>
        </w:tc>
        <w:tc>
          <w:tcPr>
            <w:tcW w:w="3220" w:type="dxa"/>
          </w:tcPr>
          <w:p w14:paraId="1D6D17A5" w14:textId="77777777" w:rsidR="00DA6570" w:rsidRDefault="00DA6570">
            <w:pPr>
              <w:pStyle w:val="afff6"/>
            </w:pPr>
            <w:r>
              <w:rPr>
                <w:rFonts w:hint="eastAsia"/>
              </w:rPr>
              <w:t>成果物に関する事項</w:t>
            </w:r>
          </w:p>
        </w:tc>
        <w:tc>
          <w:tcPr>
            <w:tcW w:w="6520" w:type="dxa"/>
          </w:tcPr>
          <w:p w14:paraId="7D30DD8B" w14:textId="77777777" w:rsidR="00DA6570" w:rsidRDefault="00DA6570">
            <w:pPr>
              <w:pStyle w:val="afff6"/>
            </w:pPr>
            <w:r>
              <w:rPr>
                <w:rFonts w:hint="eastAsia"/>
              </w:rPr>
              <w:t>成果物、担当者、納入期限、納入方法、納入部数、納入場所など</w:t>
            </w:r>
          </w:p>
        </w:tc>
      </w:tr>
      <w:tr w:rsidR="00DA6570" w14:paraId="3B13C7AE" w14:textId="77777777">
        <w:trPr>
          <w:trHeight w:val="182"/>
        </w:trPr>
        <w:tc>
          <w:tcPr>
            <w:tcW w:w="603" w:type="dxa"/>
          </w:tcPr>
          <w:p w14:paraId="3D7E8D0E" w14:textId="77777777" w:rsidR="00DA6570" w:rsidRDefault="00DA6570">
            <w:pPr>
              <w:pStyle w:val="afff6"/>
            </w:pPr>
            <w:r>
              <w:rPr>
                <w:rFonts w:hint="eastAsia"/>
              </w:rPr>
              <w:t>6</w:t>
            </w:r>
          </w:p>
        </w:tc>
        <w:tc>
          <w:tcPr>
            <w:tcW w:w="3220" w:type="dxa"/>
          </w:tcPr>
          <w:p w14:paraId="3AF616DF" w14:textId="77777777" w:rsidR="00DA6570" w:rsidRDefault="00DA6570">
            <w:pPr>
              <w:pStyle w:val="afff6"/>
            </w:pPr>
            <w:r>
              <w:rPr>
                <w:rFonts w:hint="eastAsia"/>
              </w:rPr>
              <w:t>運用形態、運用環境など</w:t>
            </w:r>
          </w:p>
        </w:tc>
        <w:tc>
          <w:tcPr>
            <w:tcW w:w="6520" w:type="dxa"/>
          </w:tcPr>
          <w:p w14:paraId="0DD8391D" w14:textId="77777777" w:rsidR="00DA6570" w:rsidRDefault="00DA6570">
            <w:pPr>
              <w:pStyle w:val="afff6"/>
            </w:pPr>
            <w:r w:rsidRPr="005F7B24">
              <w:rPr>
                <w:rFonts w:hint="eastAsia"/>
              </w:rPr>
              <w:t>運用において採用する運用形態（オンサイト、リモート</w:t>
            </w:r>
            <w:r>
              <w:rPr>
                <w:rFonts w:hint="eastAsia"/>
              </w:rPr>
              <w:t>など</w:t>
            </w:r>
            <w:r w:rsidRPr="005F7B24">
              <w:rPr>
                <w:rFonts w:hint="eastAsia"/>
              </w:rPr>
              <w:t>）、定常時</w:t>
            </w:r>
            <w:r>
              <w:rPr>
                <w:rFonts w:hint="eastAsia"/>
              </w:rPr>
              <w:t>およ</w:t>
            </w:r>
            <w:r w:rsidRPr="005F7B24">
              <w:rPr>
                <w:rFonts w:hint="eastAsia"/>
              </w:rPr>
              <w:t>び障害発生時における運用環境（本番環境、検証環境、研修環境</w:t>
            </w:r>
            <w:r>
              <w:rPr>
                <w:rFonts w:hint="eastAsia"/>
              </w:rPr>
              <w:t>など</w:t>
            </w:r>
            <w:r w:rsidRPr="005F7B24">
              <w:rPr>
                <w:rFonts w:hint="eastAsia"/>
              </w:rPr>
              <w:t>の有無）</w:t>
            </w:r>
            <w:r>
              <w:rPr>
                <w:rFonts w:hint="eastAsia"/>
              </w:rPr>
              <w:t>など</w:t>
            </w:r>
          </w:p>
        </w:tc>
      </w:tr>
      <w:tr w:rsidR="00DA6570" w14:paraId="05E8027E" w14:textId="77777777">
        <w:trPr>
          <w:trHeight w:val="182"/>
        </w:trPr>
        <w:tc>
          <w:tcPr>
            <w:tcW w:w="603" w:type="dxa"/>
          </w:tcPr>
          <w:p w14:paraId="00E03641" w14:textId="77777777" w:rsidR="00DA6570" w:rsidRDefault="00DA6570">
            <w:pPr>
              <w:pStyle w:val="afff6"/>
            </w:pPr>
            <w:r>
              <w:rPr>
                <w:rFonts w:hint="eastAsia"/>
              </w:rPr>
              <w:t>7</w:t>
            </w:r>
          </w:p>
        </w:tc>
        <w:tc>
          <w:tcPr>
            <w:tcW w:w="3220" w:type="dxa"/>
          </w:tcPr>
          <w:p w14:paraId="348E1F80" w14:textId="77777777" w:rsidR="00DA6570" w:rsidRDefault="00DA6570">
            <w:pPr>
              <w:pStyle w:val="afff6"/>
            </w:pPr>
            <w:r>
              <w:rPr>
                <w:rFonts w:hint="eastAsia"/>
              </w:rPr>
              <w:t>そのほか</w:t>
            </w:r>
          </w:p>
        </w:tc>
        <w:tc>
          <w:tcPr>
            <w:tcW w:w="6520" w:type="dxa"/>
          </w:tcPr>
          <w:p w14:paraId="4B5B3AB5" w14:textId="77777777" w:rsidR="00DA6570" w:rsidRDefault="00DA6570">
            <w:pPr>
              <w:pStyle w:val="afff6"/>
            </w:pPr>
            <w:r w:rsidRPr="002E2576">
              <w:rPr>
                <w:rFonts w:hint="eastAsia"/>
              </w:rPr>
              <w:t>運用を行う上で留意すべき前提条件、運用の時間や予算、品質</w:t>
            </w:r>
            <w:r>
              <w:rPr>
                <w:rFonts w:hint="eastAsia"/>
              </w:rPr>
              <w:t>など</w:t>
            </w:r>
            <w:r w:rsidRPr="002E2576">
              <w:rPr>
                <w:rFonts w:hint="eastAsia"/>
              </w:rPr>
              <w:t>に関する制約条件</w:t>
            </w:r>
          </w:p>
        </w:tc>
      </w:tr>
    </w:tbl>
    <w:p w14:paraId="11902D92" w14:textId="77777777" w:rsidR="00DA6570" w:rsidRDefault="00DA6570" w:rsidP="00DA6570">
      <w:pPr>
        <w:pStyle w:val="aff4"/>
        <w:ind w:firstLineChars="0" w:firstLine="0"/>
      </w:pPr>
    </w:p>
    <w:p w14:paraId="6330EFFC" w14:textId="77777777" w:rsidR="00DA6570" w:rsidRDefault="00DA6570" w:rsidP="00DA6570">
      <w:pPr>
        <w:pStyle w:val="aff4"/>
        <w:ind w:firstLineChars="0" w:firstLine="0"/>
      </w:pPr>
      <w:r>
        <w:rPr>
          <w:rFonts w:hint="eastAsia"/>
        </w:rPr>
        <w:t>保守計画書の作成</w:t>
      </w:r>
    </w:p>
    <w:tbl>
      <w:tblPr>
        <w:tblStyle w:val="aa"/>
        <w:tblW w:w="0" w:type="auto"/>
        <w:tblLook w:val="04A0" w:firstRow="1" w:lastRow="0" w:firstColumn="1" w:lastColumn="0" w:noHBand="0" w:noVBand="1"/>
      </w:tblPr>
      <w:tblGrid>
        <w:gridCol w:w="603"/>
        <w:gridCol w:w="3220"/>
        <w:gridCol w:w="6520"/>
      </w:tblGrid>
      <w:tr w:rsidR="00DA6570" w14:paraId="781216A3" w14:textId="77777777">
        <w:tc>
          <w:tcPr>
            <w:tcW w:w="603" w:type="dxa"/>
            <w:shd w:val="clear" w:color="auto" w:fill="215E99" w:themeFill="text2" w:themeFillTint="BF"/>
          </w:tcPr>
          <w:p w14:paraId="67738E5B" w14:textId="77777777" w:rsidR="00DA6570" w:rsidRDefault="00DA6570">
            <w:pPr>
              <w:pStyle w:val="aff0"/>
            </w:pPr>
            <w:r>
              <w:rPr>
                <w:rFonts w:hint="eastAsia"/>
              </w:rPr>
              <w:t>NO</w:t>
            </w:r>
          </w:p>
        </w:tc>
        <w:tc>
          <w:tcPr>
            <w:tcW w:w="3220" w:type="dxa"/>
            <w:shd w:val="clear" w:color="auto" w:fill="215E99" w:themeFill="text2" w:themeFillTint="BF"/>
          </w:tcPr>
          <w:p w14:paraId="572923E8" w14:textId="77777777" w:rsidR="00DA6570" w:rsidRDefault="00DA6570">
            <w:pPr>
              <w:pStyle w:val="aff0"/>
            </w:pPr>
            <w:r>
              <w:rPr>
                <w:rFonts w:hint="eastAsia"/>
              </w:rPr>
              <w:t>目次</w:t>
            </w:r>
          </w:p>
        </w:tc>
        <w:tc>
          <w:tcPr>
            <w:tcW w:w="6520" w:type="dxa"/>
            <w:shd w:val="clear" w:color="auto" w:fill="215E99" w:themeFill="text2" w:themeFillTint="BF"/>
          </w:tcPr>
          <w:p w14:paraId="605355DE" w14:textId="77777777" w:rsidR="00DA6570" w:rsidRDefault="00DA6570">
            <w:pPr>
              <w:pStyle w:val="aff0"/>
            </w:pPr>
            <w:r>
              <w:rPr>
                <w:rFonts w:hint="eastAsia"/>
              </w:rPr>
              <w:t>主要な記載内容</w:t>
            </w:r>
          </w:p>
        </w:tc>
      </w:tr>
      <w:tr w:rsidR="00DA6570" w14:paraId="395B8DA9" w14:textId="77777777">
        <w:tc>
          <w:tcPr>
            <w:tcW w:w="603" w:type="dxa"/>
          </w:tcPr>
          <w:p w14:paraId="68FB681E" w14:textId="77777777" w:rsidR="00DA6570" w:rsidRDefault="00DA6570">
            <w:pPr>
              <w:pStyle w:val="afff6"/>
            </w:pPr>
            <w:r>
              <w:rPr>
                <w:rFonts w:hint="eastAsia"/>
              </w:rPr>
              <w:t>1</w:t>
            </w:r>
          </w:p>
        </w:tc>
        <w:tc>
          <w:tcPr>
            <w:tcW w:w="3220" w:type="dxa"/>
          </w:tcPr>
          <w:p w14:paraId="0FD63F50" w14:textId="77777777" w:rsidR="00DA6570" w:rsidRDefault="00DA6570">
            <w:pPr>
              <w:pStyle w:val="afff6"/>
            </w:pPr>
            <w:r>
              <w:rPr>
                <w:rFonts w:hint="eastAsia"/>
              </w:rPr>
              <w:t>はじめに</w:t>
            </w:r>
          </w:p>
        </w:tc>
        <w:tc>
          <w:tcPr>
            <w:tcW w:w="6520" w:type="dxa"/>
          </w:tcPr>
          <w:p w14:paraId="29478F92" w14:textId="77777777" w:rsidR="00DA6570" w:rsidRDefault="00DA6570">
            <w:pPr>
              <w:pStyle w:val="afff6"/>
            </w:pPr>
            <w:r>
              <w:rPr>
                <w:rFonts w:hint="eastAsia"/>
              </w:rPr>
              <w:t>プロジェクト、業務、情報システムの概要</w:t>
            </w:r>
          </w:p>
        </w:tc>
      </w:tr>
      <w:tr w:rsidR="00DA6570" w14:paraId="799909DE" w14:textId="77777777">
        <w:trPr>
          <w:trHeight w:val="182"/>
        </w:trPr>
        <w:tc>
          <w:tcPr>
            <w:tcW w:w="603" w:type="dxa"/>
          </w:tcPr>
          <w:p w14:paraId="08565A06" w14:textId="77777777" w:rsidR="00DA6570" w:rsidRDefault="00DA6570">
            <w:pPr>
              <w:pStyle w:val="afff6"/>
            </w:pPr>
            <w:r>
              <w:rPr>
                <w:rFonts w:hint="eastAsia"/>
              </w:rPr>
              <w:t>2</w:t>
            </w:r>
          </w:p>
        </w:tc>
        <w:tc>
          <w:tcPr>
            <w:tcW w:w="3220" w:type="dxa"/>
          </w:tcPr>
          <w:p w14:paraId="73C8528C" w14:textId="77777777" w:rsidR="00DA6570" w:rsidRDefault="00DA6570">
            <w:pPr>
              <w:pStyle w:val="afff6"/>
            </w:pPr>
            <w:r>
              <w:rPr>
                <w:rFonts w:hint="eastAsia"/>
              </w:rPr>
              <w:t>作業概要</w:t>
            </w:r>
          </w:p>
        </w:tc>
        <w:tc>
          <w:tcPr>
            <w:tcW w:w="6520" w:type="dxa"/>
          </w:tcPr>
          <w:p w14:paraId="6713B1CE" w14:textId="77777777" w:rsidR="00DA6570" w:rsidRDefault="00DA6570">
            <w:pPr>
              <w:pStyle w:val="afff6"/>
            </w:pPr>
            <w:r w:rsidRPr="00564AC9">
              <w:rPr>
                <w:rFonts w:hint="eastAsia"/>
              </w:rPr>
              <w:t>保守作業の対象範囲、</w:t>
            </w:r>
            <w:r>
              <w:rPr>
                <w:rFonts w:hint="eastAsia"/>
              </w:rPr>
              <w:t>作業概要</w:t>
            </w:r>
          </w:p>
        </w:tc>
      </w:tr>
      <w:tr w:rsidR="00DA6570" w14:paraId="0B695C41" w14:textId="77777777">
        <w:trPr>
          <w:trHeight w:val="182"/>
        </w:trPr>
        <w:tc>
          <w:tcPr>
            <w:tcW w:w="603" w:type="dxa"/>
          </w:tcPr>
          <w:p w14:paraId="7F1C8846" w14:textId="77777777" w:rsidR="00DA6570" w:rsidRDefault="00DA6570">
            <w:pPr>
              <w:pStyle w:val="afff6"/>
            </w:pPr>
            <w:r>
              <w:rPr>
                <w:rFonts w:hint="eastAsia"/>
              </w:rPr>
              <w:t>3</w:t>
            </w:r>
          </w:p>
        </w:tc>
        <w:tc>
          <w:tcPr>
            <w:tcW w:w="3220" w:type="dxa"/>
          </w:tcPr>
          <w:p w14:paraId="04A4E4BD" w14:textId="77777777" w:rsidR="00DA6570" w:rsidRDefault="00DA6570">
            <w:pPr>
              <w:pStyle w:val="afff6"/>
            </w:pPr>
            <w:r>
              <w:rPr>
                <w:rFonts w:hint="eastAsia"/>
              </w:rPr>
              <w:t>作業体制に関する事項</w:t>
            </w:r>
          </w:p>
        </w:tc>
        <w:tc>
          <w:tcPr>
            <w:tcW w:w="6520" w:type="dxa"/>
          </w:tcPr>
          <w:p w14:paraId="44E7CB26" w14:textId="77777777" w:rsidR="00DA6570" w:rsidRDefault="00DA6570">
            <w:pPr>
              <w:pStyle w:val="afff6"/>
            </w:pPr>
            <w:r w:rsidRPr="00A814C8">
              <w:rPr>
                <w:rFonts w:hint="eastAsia"/>
              </w:rPr>
              <w:t>定常時</w:t>
            </w:r>
            <w:r>
              <w:rPr>
                <w:rFonts w:hint="eastAsia"/>
              </w:rPr>
              <w:t>およ</w:t>
            </w:r>
            <w:r w:rsidRPr="00A814C8">
              <w:rPr>
                <w:rFonts w:hint="eastAsia"/>
              </w:rPr>
              <w:t>びインシデント発生時の体制</w:t>
            </w:r>
          </w:p>
        </w:tc>
      </w:tr>
      <w:tr w:rsidR="00DA6570" w14:paraId="0318561F" w14:textId="77777777">
        <w:trPr>
          <w:trHeight w:val="182"/>
        </w:trPr>
        <w:tc>
          <w:tcPr>
            <w:tcW w:w="603" w:type="dxa"/>
          </w:tcPr>
          <w:p w14:paraId="6404EF38" w14:textId="77777777" w:rsidR="00DA6570" w:rsidRDefault="00DA6570">
            <w:pPr>
              <w:pStyle w:val="afff6"/>
            </w:pPr>
            <w:r>
              <w:rPr>
                <w:rFonts w:hint="eastAsia"/>
              </w:rPr>
              <w:t>4</w:t>
            </w:r>
          </w:p>
        </w:tc>
        <w:tc>
          <w:tcPr>
            <w:tcW w:w="3220" w:type="dxa"/>
          </w:tcPr>
          <w:p w14:paraId="2C5A2DBB" w14:textId="77777777" w:rsidR="00DA6570" w:rsidRDefault="00DA6570">
            <w:pPr>
              <w:pStyle w:val="afff6"/>
            </w:pPr>
            <w:r>
              <w:rPr>
                <w:rFonts w:hint="eastAsia"/>
              </w:rPr>
              <w:t>スケジュールに関する事項</w:t>
            </w:r>
          </w:p>
        </w:tc>
        <w:tc>
          <w:tcPr>
            <w:tcW w:w="6520" w:type="dxa"/>
          </w:tcPr>
          <w:p w14:paraId="1A99387A" w14:textId="77777777" w:rsidR="00DA6570" w:rsidRDefault="00DA6570">
            <w:pPr>
              <w:pStyle w:val="afff6"/>
            </w:pPr>
            <w:r>
              <w:rPr>
                <w:rFonts w:hint="eastAsia"/>
              </w:rPr>
              <w:t>提案書などの内容、保守事業者からの情報提供などを踏まえた保守業務のスケジュール</w:t>
            </w:r>
          </w:p>
        </w:tc>
      </w:tr>
      <w:tr w:rsidR="00DA6570" w14:paraId="415458FB" w14:textId="77777777">
        <w:trPr>
          <w:trHeight w:val="182"/>
        </w:trPr>
        <w:tc>
          <w:tcPr>
            <w:tcW w:w="603" w:type="dxa"/>
          </w:tcPr>
          <w:p w14:paraId="57ACA6C5" w14:textId="77777777" w:rsidR="00DA6570" w:rsidRDefault="00DA6570">
            <w:pPr>
              <w:pStyle w:val="afff6"/>
            </w:pPr>
            <w:r>
              <w:rPr>
                <w:rFonts w:hint="eastAsia"/>
              </w:rPr>
              <w:t>5</w:t>
            </w:r>
          </w:p>
        </w:tc>
        <w:tc>
          <w:tcPr>
            <w:tcW w:w="3220" w:type="dxa"/>
          </w:tcPr>
          <w:p w14:paraId="1586C6A9" w14:textId="77777777" w:rsidR="00DA6570" w:rsidRDefault="00DA6570">
            <w:pPr>
              <w:pStyle w:val="afff6"/>
            </w:pPr>
            <w:r>
              <w:rPr>
                <w:rFonts w:hint="eastAsia"/>
              </w:rPr>
              <w:t>成果物に関する事項</w:t>
            </w:r>
          </w:p>
        </w:tc>
        <w:tc>
          <w:tcPr>
            <w:tcW w:w="6520" w:type="dxa"/>
          </w:tcPr>
          <w:p w14:paraId="6E800BDF" w14:textId="77777777" w:rsidR="00DA6570" w:rsidRDefault="00DA6570">
            <w:pPr>
              <w:pStyle w:val="afff6"/>
            </w:pPr>
            <w:r>
              <w:rPr>
                <w:rFonts w:hint="eastAsia"/>
              </w:rPr>
              <w:t>成果物、担当者、納入期限、納入方法、納入部数、納入場所など</w:t>
            </w:r>
          </w:p>
        </w:tc>
      </w:tr>
      <w:tr w:rsidR="00DA6570" w14:paraId="0625F7F0" w14:textId="77777777">
        <w:trPr>
          <w:trHeight w:val="182"/>
        </w:trPr>
        <w:tc>
          <w:tcPr>
            <w:tcW w:w="603" w:type="dxa"/>
          </w:tcPr>
          <w:p w14:paraId="5BE66F79" w14:textId="77777777" w:rsidR="00DA6570" w:rsidRDefault="00DA6570">
            <w:pPr>
              <w:pStyle w:val="afff6"/>
            </w:pPr>
            <w:r>
              <w:rPr>
                <w:rFonts w:hint="eastAsia"/>
              </w:rPr>
              <w:t>6</w:t>
            </w:r>
          </w:p>
        </w:tc>
        <w:tc>
          <w:tcPr>
            <w:tcW w:w="3220" w:type="dxa"/>
          </w:tcPr>
          <w:p w14:paraId="324F4A14" w14:textId="77777777" w:rsidR="00DA6570" w:rsidRDefault="00DA6570">
            <w:pPr>
              <w:pStyle w:val="afff6"/>
            </w:pPr>
            <w:r>
              <w:rPr>
                <w:rFonts w:hint="eastAsia"/>
              </w:rPr>
              <w:t>保守形態、保守環境など</w:t>
            </w:r>
          </w:p>
        </w:tc>
        <w:tc>
          <w:tcPr>
            <w:tcW w:w="6520" w:type="dxa"/>
          </w:tcPr>
          <w:p w14:paraId="26D9A1EE" w14:textId="77777777" w:rsidR="00DA6570" w:rsidRDefault="00DA6570">
            <w:pPr>
              <w:pStyle w:val="afff6"/>
            </w:pPr>
            <w:r>
              <w:rPr>
                <w:rFonts w:hint="eastAsia"/>
              </w:rPr>
              <w:t>保守において採用する保守形態（オンサイト、リモートなど）、アップデートファイル（セキュリティパッチなど）の適用前テストなどを行う検証環境など</w:t>
            </w:r>
          </w:p>
        </w:tc>
      </w:tr>
      <w:tr w:rsidR="00DA6570" w14:paraId="3B783070" w14:textId="77777777">
        <w:trPr>
          <w:trHeight w:val="182"/>
        </w:trPr>
        <w:tc>
          <w:tcPr>
            <w:tcW w:w="603" w:type="dxa"/>
          </w:tcPr>
          <w:p w14:paraId="79A568CF" w14:textId="77777777" w:rsidR="00DA6570" w:rsidRDefault="00DA6570">
            <w:pPr>
              <w:pStyle w:val="afff6"/>
            </w:pPr>
            <w:r>
              <w:rPr>
                <w:rFonts w:hint="eastAsia"/>
              </w:rPr>
              <w:t>7</w:t>
            </w:r>
          </w:p>
        </w:tc>
        <w:tc>
          <w:tcPr>
            <w:tcW w:w="3220" w:type="dxa"/>
          </w:tcPr>
          <w:p w14:paraId="59B2B6FF" w14:textId="77777777" w:rsidR="00DA6570" w:rsidRDefault="00DA6570">
            <w:pPr>
              <w:pStyle w:val="afff6"/>
            </w:pPr>
            <w:r>
              <w:rPr>
                <w:rFonts w:hint="eastAsia"/>
              </w:rPr>
              <w:t>そのほか</w:t>
            </w:r>
          </w:p>
        </w:tc>
        <w:tc>
          <w:tcPr>
            <w:tcW w:w="6520" w:type="dxa"/>
          </w:tcPr>
          <w:p w14:paraId="382340C2" w14:textId="77777777" w:rsidR="00DA6570" w:rsidRDefault="00DA6570">
            <w:pPr>
              <w:pStyle w:val="afff6"/>
            </w:pPr>
            <w:r>
              <w:rPr>
                <w:rFonts w:hint="eastAsia"/>
              </w:rPr>
              <w:t>保守を行う上で留意すべき前提条件、保守の時間や予算または品質などに関する制約条件</w:t>
            </w:r>
          </w:p>
        </w:tc>
      </w:tr>
    </w:tbl>
    <w:p w14:paraId="0CE709FD" w14:textId="77777777" w:rsidR="00DA6570" w:rsidRPr="00625DC8" w:rsidRDefault="00DA6570" w:rsidP="00DA6570">
      <w:pPr>
        <w:pStyle w:val="aff4"/>
        <w:ind w:firstLineChars="0" w:firstLine="0"/>
      </w:pPr>
    </w:p>
    <w:p w14:paraId="1676E576" w14:textId="77777777" w:rsidR="00DA6570" w:rsidRDefault="00DA6570" w:rsidP="00DA6570">
      <w:pPr>
        <w:pStyle w:val="5"/>
      </w:pPr>
      <w:r>
        <w:t>運用・保守の改善と業務の引継ぎ</w:t>
      </w:r>
    </w:p>
    <w:p w14:paraId="6A4D9C55" w14:textId="77777777" w:rsidR="00DA6570" w:rsidRDefault="00DA6570" w:rsidP="00DA6570">
      <w:r>
        <w:rPr>
          <w:rFonts w:hint="eastAsia"/>
        </w:rPr>
        <w:t>運用・保守の改善は、</w:t>
      </w:r>
      <w:r>
        <w:t>継続的に実施</w:t>
      </w:r>
      <w:r>
        <w:rPr>
          <w:rFonts w:hint="eastAsia"/>
        </w:rPr>
        <w:t>していきます。改善の内容には定常的な作業の範囲内で実施できるものもあれば、契約更新や事業者の交代、ライセンスの切れ目やハードウェアの交換でしか対応ができないものなど、さまざまなものがあります。これらは、対応できるタイミングが同一にはなりませんので、以下の点に留意して、確実に改善につなげるようにします。</w:t>
      </w:r>
    </w:p>
    <w:p w14:paraId="3E73591F" w14:textId="77777777" w:rsidR="00DA6570" w:rsidRDefault="00DA6570" w:rsidP="00DA6570"/>
    <w:p w14:paraId="6A2ED7D8" w14:textId="77777777" w:rsidR="00DA6570" w:rsidRDefault="00DA6570" w:rsidP="00DA6570">
      <w:r>
        <w:rPr>
          <w:rFonts w:hint="eastAsia"/>
        </w:rPr>
        <w:t>改善を管理するポイント</w:t>
      </w:r>
    </w:p>
    <w:p w14:paraId="1256F5D3" w14:textId="4D6D1A89" w:rsidR="00DA6570" w:rsidRDefault="00DA6570" w:rsidP="00892C01">
      <w:pPr>
        <w:pStyle w:val="ab"/>
        <w:numPr>
          <w:ilvl w:val="0"/>
          <w:numId w:val="414"/>
        </w:numPr>
        <w:ind w:leftChars="0" w:firstLineChars="0"/>
      </w:pPr>
      <w:r>
        <w:t>運用・保守の定常的な作業内で解決が難しい課題は、</w:t>
      </w:r>
      <w:r w:rsidRPr="00192F68">
        <w:rPr>
          <w:rFonts w:hint="eastAsia"/>
        </w:rPr>
        <w:t>「デジタル・ガバメント推進標準ガイドライン実践ガイドブック」の第</w:t>
      </w:r>
      <w:r w:rsidRPr="00192F68">
        <w:t>8章</w:t>
      </w:r>
      <w:r>
        <w:t>「サービス・業務の運営と改善」内の問題管理として、どのタイミングで対応す</w:t>
      </w:r>
      <w:r>
        <w:rPr>
          <w:rFonts w:hint="eastAsia"/>
        </w:rPr>
        <w:t>るかを明確に管理する。</w:t>
      </w:r>
    </w:p>
    <w:p w14:paraId="2D215A3F" w14:textId="77777777" w:rsidR="00DA6570" w:rsidRDefault="00DA6570" w:rsidP="00892C01">
      <w:pPr>
        <w:pStyle w:val="ab"/>
        <w:numPr>
          <w:ilvl w:val="0"/>
          <w:numId w:val="414"/>
        </w:numPr>
        <w:ind w:leftChars="0" w:firstLineChars="0"/>
      </w:pPr>
      <w:r>
        <w:t>現行の運用・保守契約期間では対応することが難しい大規模の改善について</w:t>
      </w:r>
      <w:r>
        <w:rPr>
          <w:rFonts w:hint="eastAsia"/>
        </w:rPr>
        <w:t>は次回の契約において対応せざるを得ないものもあるので、改善のための予算規模やスケジュールなどについて計画を立て、関係者と事前調整を行うなど、早期から準備を進めておくことが重要である。</w:t>
      </w:r>
    </w:p>
    <w:p w14:paraId="738FFE5F" w14:textId="77777777" w:rsidR="00DA6570" w:rsidRDefault="00DA6570" w:rsidP="00DA6570"/>
    <w:p w14:paraId="761E7A65" w14:textId="77777777" w:rsidR="00DA6570" w:rsidRPr="004544B4" w:rsidRDefault="00DA6570" w:rsidP="00DA6570">
      <w:pPr>
        <w:pStyle w:val="61"/>
      </w:pPr>
      <w:r>
        <w:rPr>
          <w:rFonts w:hint="eastAsia"/>
        </w:rPr>
        <w:t>ECサイトを運営中の場合において実行すべき取組</w:t>
      </w:r>
    </w:p>
    <w:p w14:paraId="0A4A6683" w14:textId="77777777" w:rsidR="00DA6570" w:rsidRPr="004544B4" w:rsidRDefault="00DA6570" w:rsidP="00DA6570">
      <w:r>
        <w:t>ECサイトを運営中の場合においては、いつサイバー被害に遭ってもおかしくない状</w:t>
      </w:r>
      <w:r>
        <w:rPr>
          <w:rFonts w:hint="eastAsia"/>
        </w:rPr>
        <w:t>況を回避または、改善することが必要です。</w:t>
      </w:r>
    </w:p>
    <w:p w14:paraId="634B5FC4" w14:textId="77777777" w:rsidR="00DA6570" w:rsidRPr="00583C42" w:rsidRDefault="00DA6570" w:rsidP="00DA6570"/>
    <w:p w14:paraId="5DA5DA89" w14:textId="77777777" w:rsidR="00DA6570" w:rsidRPr="004544B4" w:rsidRDefault="00DA6570" w:rsidP="00DA6570">
      <w:pPr>
        <w:pStyle w:val="7"/>
      </w:pPr>
      <w:r>
        <w:rPr>
          <w:rFonts w:hint="eastAsia"/>
        </w:rPr>
        <w:t>取組1.過去を振り返って、これまでのセキュリティ対策が不十分ではないか自己点検する。</w:t>
      </w:r>
    </w:p>
    <w:p w14:paraId="3EBDAF08" w14:textId="77777777" w:rsidR="00DA6570" w:rsidRPr="00C063BD" w:rsidRDefault="00DA6570" w:rsidP="00DA6570">
      <w:r>
        <w:t>IPA</w:t>
      </w:r>
      <w:r>
        <w:rPr>
          <w:rFonts w:hint="eastAsia"/>
        </w:rPr>
        <w:t>が公開している</w:t>
      </w:r>
      <w:r>
        <w:t>「安全なウェブサイトの作り方」や、</w:t>
      </w:r>
      <w:r>
        <w:rPr>
          <w:rFonts w:hint="eastAsia"/>
        </w:rPr>
        <w:t>「ECサイト構築・運用セキュリティガイドライン」</w:t>
      </w:r>
      <w:r>
        <w:t>の付録にあるECサイトの構築時や運</w:t>
      </w:r>
      <w:r>
        <w:rPr>
          <w:rFonts w:hint="eastAsia"/>
        </w:rPr>
        <w:t>用時における講じるべきセキュリティ対策要件をまとめたチェックシートを活用して、自社の</w:t>
      </w:r>
      <w:r>
        <w:t>ECサイトにおけるセキュリティ対策の自己点検を行ってください。</w:t>
      </w:r>
    </w:p>
    <w:p w14:paraId="0DF0AA04" w14:textId="77777777" w:rsidR="00DA6570" w:rsidRDefault="00DA6570" w:rsidP="00DA6570"/>
    <w:p w14:paraId="64B70257" w14:textId="77777777" w:rsidR="00DA6570" w:rsidRPr="00C063BD" w:rsidRDefault="00DA6570" w:rsidP="00DA6570">
      <w:pPr>
        <w:pStyle w:val="7"/>
      </w:pPr>
      <w:r>
        <w:rPr>
          <w:rFonts w:hint="eastAsia"/>
        </w:rPr>
        <w:t>取組2.セキュリティ対策が不十分であることがわかり、対策までに時間がかかる場合、対策までのサイバー被害リスクを減らすため、応急処置を行う。</w:t>
      </w:r>
    </w:p>
    <w:p w14:paraId="5BE1A7DC" w14:textId="2444798B" w:rsidR="00DA6570" w:rsidRDefault="00DA6570" w:rsidP="00DA6570">
      <w:r>
        <w:rPr>
          <w:rFonts w:hint="eastAsia"/>
        </w:rPr>
        <w:t>セキュリティ対策が不十分であることがわかり、対策実施には時間がかかる場合、その間の攻撃リスクを減らすため、応急処置（例：</w:t>
      </w:r>
      <w:bookmarkStart w:id="1638" w:name="■WAF（ワフ）21ー1－6"/>
      <w:r w:rsidR="00152426">
        <w:fldChar w:fldCharType="begin"/>
      </w:r>
      <w:r w:rsidR="00152426">
        <w:instrText>HYPERLINK  \l "■WAF（ワフ）"</w:instrText>
      </w:r>
      <w:r w:rsidR="00152426">
        <w:fldChar w:fldCharType="separate"/>
      </w:r>
      <w:r w:rsidRPr="00152426">
        <w:rPr>
          <w:rStyle w:val="a7"/>
        </w:rPr>
        <w:t>WAF</w:t>
      </w:r>
      <w:bookmarkEnd w:id="1638"/>
      <w:r w:rsidR="00152426">
        <w:fldChar w:fldCharType="end"/>
      </w:r>
      <w:r>
        <w:t>実装、サ</w:t>
      </w:r>
      <w:r>
        <w:rPr>
          <w:rFonts w:hint="eastAsia"/>
        </w:rPr>
        <w:t>イバー保険への加入）を実施してください。</w:t>
      </w:r>
    </w:p>
    <w:p w14:paraId="7AF17E1B" w14:textId="77777777" w:rsidR="00DA6570" w:rsidRPr="00C063BD" w:rsidRDefault="00DA6570" w:rsidP="00DA6570">
      <w:r>
        <w:rPr>
          <w:rFonts w:hint="eastAsia"/>
        </w:rPr>
        <w:t>なお、サイバー保険については、さまざまな種類・プランがあり、万が一の際の補償内容・金額やカバーされる脅威の範囲はもとより、事業性（売上高など）やセキュリティ対策状況、過去のインシデント被害経験などにより保険料が決まるため、詳細は保険会社にご確認ください。</w:t>
      </w:r>
    </w:p>
    <w:p w14:paraId="1D7FD430" w14:textId="77777777" w:rsidR="00DA6570" w:rsidRDefault="00DA6570" w:rsidP="00DA6570"/>
    <w:p w14:paraId="4BFBEB03" w14:textId="77777777" w:rsidR="00DA6570" w:rsidRPr="00C063BD" w:rsidRDefault="00DA6570" w:rsidP="00DA6570">
      <w:pPr>
        <w:pStyle w:val="7"/>
      </w:pPr>
      <w:r>
        <w:rPr>
          <w:rFonts w:hint="eastAsia"/>
        </w:rPr>
        <w:t>取組3.</w:t>
      </w:r>
      <w:r w:rsidRPr="00387D21">
        <w:rPr>
          <w:rFonts w:hint="eastAsia"/>
        </w:rPr>
        <w:t>セキュリティ対策の不十分な箇所を対策する。</w:t>
      </w:r>
    </w:p>
    <w:p w14:paraId="1A73A710" w14:textId="77777777" w:rsidR="00DA6570" w:rsidRDefault="00DA6570" w:rsidP="00DA6570">
      <w:r>
        <w:rPr>
          <w:rFonts w:hint="eastAsia"/>
        </w:rPr>
        <w:t>セキュリティ対策の不十分な箇所を対策し、あわせて、長期的（</w:t>
      </w:r>
      <w:r>
        <w:t>ECサイトの運用を継続</w:t>
      </w:r>
      <w:r>
        <w:rPr>
          <w:rFonts w:hint="eastAsia"/>
        </w:rPr>
        <w:t>する期間）なトータルコストを評価し、</w:t>
      </w:r>
      <w:r>
        <w:t>SaaS型サービスやモール型サービスの利用も検討</w:t>
      </w:r>
      <w:r>
        <w:rPr>
          <w:rFonts w:hint="eastAsia"/>
        </w:rPr>
        <w:t>してください。</w:t>
      </w:r>
    </w:p>
    <w:p w14:paraId="61DCC38A" w14:textId="77777777" w:rsidR="00DA6570" w:rsidRDefault="00DA6570" w:rsidP="00DA6570">
      <w:pPr>
        <w:ind w:firstLineChars="0" w:firstLine="0"/>
      </w:pPr>
    </w:p>
    <w:p w14:paraId="6D465DD8" w14:textId="77777777" w:rsidR="00DA6570" w:rsidRDefault="00DA6570" w:rsidP="00DA6570">
      <w:pPr>
        <w:pStyle w:val="61"/>
      </w:pPr>
      <w:r w:rsidRPr="004146E2">
        <w:rPr>
          <w:rFonts w:hint="eastAsia"/>
        </w:rPr>
        <w:t>要員の交代で情報が欠落しないようにする</w:t>
      </w:r>
    </w:p>
    <w:p w14:paraId="3F8B2A12" w14:textId="77777777" w:rsidR="00DA6570" w:rsidRDefault="00DA6570" w:rsidP="00DA6570">
      <w:r>
        <w:rPr>
          <w:rFonts w:hint="eastAsia"/>
        </w:rPr>
        <w:t>事業者が交代すると知識やドキュメント化されていない情報が抜け落ちてしまうことで作業効率が下がるリスクがあります。場合によっては、事業者が情報を持ち逃げするリスクもあり、持ち逃げされた情報を取り戻すために費用が発生するような場合もあります。このような事態を避けるためにも、従業員や運用・保守事業者の交代時には、以下の点に注意して、情報が抜け落ちてしまうことを防ぐことが重要です。</w:t>
      </w:r>
    </w:p>
    <w:p w14:paraId="58D9BF17" w14:textId="77777777" w:rsidR="00DA6570" w:rsidRDefault="00DA6570" w:rsidP="00DA6570"/>
    <w:p w14:paraId="3484CB4B" w14:textId="77777777" w:rsidR="00DA6570" w:rsidRDefault="00DA6570" w:rsidP="00DA6570">
      <w:r>
        <w:rPr>
          <w:rFonts w:hint="eastAsia"/>
        </w:rPr>
        <w:t>従業員や事業者の交代の際に気を付ける点</w:t>
      </w:r>
    </w:p>
    <w:p w14:paraId="6577D256" w14:textId="77777777" w:rsidR="00DA6570" w:rsidRDefault="00DA6570" w:rsidP="00892C01">
      <w:pPr>
        <w:pStyle w:val="ab"/>
        <w:numPr>
          <w:ilvl w:val="0"/>
          <w:numId w:val="415"/>
        </w:numPr>
        <w:ind w:leftChars="0" w:firstLineChars="0"/>
      </w:pPr>
      <w:r>
        <w:t>計画時点で作業に対する成果物を明確化する。作業を実施する場合は、基</w:t>
      </w:r>
      <w:r>
        <w:rPr>
          <w:rFonts w:hint="eastAsia"/>
        </w:rPr>
        <w:t>本的に作業手順書を作成し提出するよう、合意する。</w:t>
      </w:r>
    </w:p>
    <w:p w14:paraId="40CD2221" w14:textId="77777777" w:rsidR="00DA6570" w:rsidRDefault="00DA6570" w:rsidP="00892C01">
      <w:pPr>
        <w:pStyle w:val="ab"/>
        <w:numPr>
          <w:ilvl w:val="0"/>
          <w:numId w:val="415"/>
        </w:numPr>
        <w:ind w:leftChars="0" w:firstLineChars="0"/>
      </w:pPr>
      <w:r>
        <w:t>中間成果物となるようなドキュメント・コンテンツは、維持が必要なもの、維持が</w:t>
      </w:r>
      <w:r>
        <w:rPr>
          <w:rFonts w:hint="eastAsia"/>
        </w:rPr>
        <w:t>必要ないものを明確にしていく。</w:t>
      </w:r>
    </w:p>
    <w:p w14:paraId="18A3339E" w14:textId="77777777" w:rsidR="00DA6570" w:rsidRDefault="00DA6570" w:rsidP="00892C01">
      <w:pPr>
        <w:pStyle w:val="ab"/>
        <w:numPr>
          <w:ilvl w:val="0"/>
          <w:numId w:val="415"/>
        </w:numPr>
        <w:ind w:leftChars="0" w:firstLineChars="0"/>
      </w:pPr>
      <w:r>
        <w:t>運用・保守作業に関係する事項は、</w:t>
      </w:r>
      <w:r>
        <w:rPr>
          <w:rFonts w:hint="eastAsia"/>
        </w:rPr>
        <w:t>従業員</w:t>
      </w:r>
      <w:r>
        <w:t>や事業者の特定の担当者が抱え込</w:t>
      </w:r>
      <w:r>
        <w:rPr>
          <w:rFonts w:hint="eastAsia"/>
        </w:rPr>
        <w:t>むことなく、必ずその作業を担当する事業者が管理するドキュメントに記載し管理する。</w:t>
      </w:r>
    </w:p>
    <w:p w14:paraId="57B1FE39" w14:textId="072DAF8F" w:rsidR="0054313A" w:rsidRDefault="0054313A">
      <w:pPr>
        <w:widowControl/>
        <w:spacing w:line="240" w:lineRule="auto"/>
        <w:ind w:firstLineChars="0" w:firstLine="0"/>
        <w:jc w:val="left"/>
      </w:pPr>
    </w:p>
    <w:p w14:paraId="4A5B6BB0" w14:textId="64FB94BF" w:rsidR="0054313A" w:rsidRDefault="0054313A" w:rsidP="0054313A">
      <w:pPr>
        <w:pStyle w:val="afff4"/>
        <w:spacing w:before="360" w:after="360"/>
      </w:pPr>
      <w:bookmarkStart w:id="1639" w:name="_Toc188349123"/>
      <w:r>
        <w:rPr>
          <w:rFonts w:hint="eastAsia"/>
        </w:rPr>
        <w:t>編集後記</w:t>
      </w:r>
      <w:bookmarkEnd w:id="1639"/>
    </w:p>
    <w:p w14:paraId="513FCACE" w14:textId="77777777" w:rsidR="00153EB8" w:rsidRDefault="00153EB8" w:rsidP="00153EB8">
      <w:pPr>
        <w:ind w:firstLineChars="0"/>
      </w:pPr>
      <w:r>
        <w:rPr>
          <w:rFonts w:hint="eastAsia"/>
        </w:rPr>
        <w:t>本節では、はじめに「デジタル・ガバメント推進標準ガイドライン」の全体像を説明しました。次に</w:t>
      </w:r>
      <w:r>
        <w:t>ECサイトを具体例として取り上げ、「デジタル・ガバメント推進標準ガイドライン」に準拠した手順で情報システムを導入する際の流れと、セキュリティ対策の実装および運用のポイントを解説しました。</w:t>
      </w:r>
    </w:p>
    <w:p w14:paraId="175428D7" w14:textId="72521401" w:rsidR="00153EB8" w:rsidRDefault="00153EB8" w:rsidP="00153EB8">
      <w:pPr>
        <w:ind w:firstLineChars="0"/>
      </w:pPr>
      <w:r>
        <w:rPr>
          <w:rFonts w:hint="eastAsia"/>
        </w:rPr>
        <w:t>企画から要件定義、調達、設計・開発、運用保守などの各段階で、中小企業においても役に立つ部分を「デジタル・ガバメント推進標準ガイドライン」からピックアップして紹介しました。特に要件定義におけるセキュリティ要件は、組織で作成した適用宣言書をもとに決定することが重要です。</w:t>
      </w:r>
      <w:bookmarkStart w:id="1640" w:name="■情報資産第8編編集後記"/>
      <w:r w:rsidR="00C572AB">
        <w:fldChar w:fldCharType="begin"/>
      </w:r>
      <w:r w:rsidR="00C572AB">
        <w:rPr>
          <w:rFonts w:hint="eastAsia"/>
        </w:rPr>
        <w:instrText xml:space="preserve">HYPERLINK </w:instrText>
      </w:r>
      <w:r w:rsidR="00C572AB">
        <w:instrText xml:space="preserve"> \l "</w:instrText>
      </w:r>
      <w:r w:rsidR="00C572AB">
        <w:rPr>
          <w:rFonts w:hint="eastAsia"/>
        </w:rPr>
        <w:instrText>■情報資産</w:instrText>
      </w:r>
      <w:r w:rsidR="00C572AB">
        <w:instrText>"</w:instrText>
      </w:r>
      <w:r w:rsidR="00C572AB">
        <w:fldChar w:fldCharType="separate"/>
      </w:r>
      <w:r w:rsidRPr="00C572AB">
        <w:rPr>
          <w:rStyle w:val="a7"/>
          <w:rFonts w:hint="eastAsia"/>
        </w:rPr>
        <w:t>情報資産</w:t>
      </w:r>
      <w:bookmarkEnd w:id="1640"/>
      <w:r w:rsidR="00C572AB">
        <w:fldChar w:fldCharType="end"/>
      </w:r>
      <w:r>
        <w:rPr>
          <w:rFonts w:hint="eastAsia"/>
        </w:rPr>
        <w:t>におけるリスクを考慮して適切なセキュリティ要件を決めることで、情報システムのセキュリティ対策強化につながります。</w:t>
      </w:r>
    </w:p>
    <w:p w14:paraId="020AA06C" w14:textId="12AF7814" w:rsidR="0054313A" w:rsidRDefault="00153EB8" w:rsidP="00153EB8">
      <w:pPr>
        <w:ind w:firstLineChars="0"/>
      </w:pPr>
      <w:r>
        <w:rPr>
          <w:rFonts w:hint="eastAsia"/>
        </w:rPr>
        <w:t>「デジタル・ガバメント推進標準ガイドライン」は、政府や地方自治体の情報システム構築を前提としていますが、中小企業でも活用できる重要な部分が数多く記載されています。情報システムを導入する際は、本ガイドラインを参考にすることで、セキュリティ対策を考慮した、効果的な情報システムの導入が可能です。</w:t>
      </w:r>
    </w:p>
    <w:p w14:paraId="47FFEFE4" w14:textId="7EB4AB81" w:rsidR="0054313A" w:rsidRDefault="0054313A">
      <w:pPr>
        <w:widowControl/>
        <w:spacing w:line="240" w:lineRule="auto"/>
        <w:ind w:firstLineChars="0" w:firstLine="0"/>
        <w:jc w:val="left"/>
      </w:pPr>
    </w:p>
    <w:p w14:paraId="3D746F5A" w14:textId="75BD7579" w:rsidR="007A2226" w:rsidRDefault="00B333B2" w:rsidP="00AD25EC">
      <w:pPr>
        <w:pStyle w:val="10"/>
      </w:pPr>
      <w:bookmarkStart w:id="1641" w:name="_Toc188349124"/>
      <w:bookmarkEnd w:id="1573"/>
      <w:bookmarkEnd w:id="1574"/>
      <w:bookmarkEnd w:id="1575"/>
      <w:r w:rsidRPr="00B333B2">
        <w:rPr>
          <w:rFonts w:hint="eastAsia"/>
        </w:rPr>
        <w:t>組織として実践するためのスキル・知識と人材育成</w:t>
      </w:r>
      <w:r w:rsidRPr="00B333B2">
        <w:t xml:space="preserve"> 【レベル共通】</w:t>
      </w:r>
      <w:bookmarkEnd w:id="1641"/>
    </w:p>
    <w:p w14:paraId="3507A6E7" w14:textId="77777777" w:rsidR="003854E0" w:rsidRPr="008E56CB" w:rsidRDefault="003854E0" w:rsidP="003854E0">
      <w:pPr>
        <w:pStyle w:val="2"/>
      </w:pPr>
      <w:bookmarkStart w:id="1642" w:name="_Toc177129779"/>
      <w:bookmarkStart w:id="1643" w:name="_Toc183418683"/>
      <w:bookmarkStart w:id="1644" w:name="_Toc185339032"/>
      <w:bookmarkStart w:id="1645" w:name="_Toc188349125"/>
      <w:bookmarkStart w:id="1646" w:name="_Toc178840343"/>
      <w:bookmarkStart w:id="1647" w:name="_Toc185339030"/>
      <w:r w:rsidRPr="00B81315">
        <w:rPr>
          <w:rFonts w:hint="eastAsia"/>
        </w:rPr>
        <w:t>サイバーセキュリティ対策を実践するための知識</w:t>
      </w:r>
      <w:bookmarkEnd w:id="1642"/>
      <w:r>
        <w:rPr>
          <w:rFonts w:hint="eastAsia"/>
        </w:rPr>
        <w:t>とスキル</w:t>
      </w:r>
      <w:bookmarkEnd w:id="1643"/>
      <w:bookmarkEnd w:id="1644"/>
      <w:bookmarkEnd w:id="1645"/>
    </w:p>
    <w:tbl>
      <w:tblPr>
        <w:tblStyle w:val="aa"/>
        <w:tblW w:w="0" w:type="auto"/>
        <w:tblLook w:val="04A0" w:firstRow="1" w:lastRow="0" w:firstColumn="1" w:lastColumn="0" w:noHBand="0" w:noVBand="1"/>
      </w:tblPr>
      <w:tblGrid>
        <w:gridCol w:w="10456"/>
      </w:tblGrid>
      <w:tr w:rsidR="003854E0" w14:paraId="296DB77A" w14:textId="77777777">
        <w:tc>
          <w:tcPr>
            <w:tcW w:w="10456" w:type="dxa"/>
            <w:shd w:val="clear" w:color="auto" w:fill="215E99"/>
          </w:tcPr>
          <w:p w14:paraId="019AC46A" w14:textId="77777777" w:rsidR="003854E0" w:rsidRDefault="003854E0">
            <w:pPr>
              <w:pStyle w:val="aff0"/>
              <w:rPr>
                <w:szCs w:val="24"/>
              </w:rPr>
            </w:pPr>
            <w:r w:rsidRPr="00204298">
              <w:rPr>
                <w:rFonts w:hint="eastAsia"/>
              </w:rPr>
              <w:t>章の目的</w:t>
            </w:r>
          </w:p>
        </w:tc>
      </w:tr>
      <w:tr w:rsidR="003854E0" w14:paraId="243B103E" w14:textId="77777777">
        <w:trPr>
          <w:trHeight w:val="1734"/>
        </w:trPr>
        <w:tc>
          <w:tcPr>
            <w:tcW w:w="10456" w:type="dxa"/>
          </w:tcPr>
          <w:p w14:paraId="71249A29" w14:textId="77777777" w:rsidR="003854E0" w:rsidRPr="006B768D" w:rsidRDefault="003854E0">
            <w:pPr>
              <w:pStyle w:val="afff6"/>
            </w:pPr>
            <w:r>
              <w:rPr>
                <w:rFonts w:hint="eastAsia"/>
              </w:rPr>
              <w:t>技術進歩に伴い次々と新しい脅威が生まれている中で、効果的で漏れのないセキュリティ対策を実践していくためには、IT全般のスキルや知識を持つ人材の育成と確保が重要です。第22章では、各種スキル標準のフレームワークをもとに、必要とされる新しい</w:t>
            </w:r>
            <w:r w:rsidRPr="00C7305E">
              <w:rPr>
                <w:rFonts w:hint="eastAsia"/>
              </w:rPr>
              <w:t>スキルや知識について</w:t>
            </w:r>
            <w:r>
              <w:rPr>
                <w:rFonts w:hint="eastAsia"/>
              </w:rPr>
              <w:t>、</w:t>
            </w:r>
            <w:r w:rsidRPr="00C7305E">
              <w:rPr>
                <w:rFonts w:hint="eastAsia"/>
              </w:rPr>
              <w:t>体系的に</w:t>
            </w:r>
            <w:r>
              <w:rPr>
                <w:rFonts w:hint="eastAsia"/>
              </w:rPr>
              <w:t>理解することを目的とします。</w:t>
            </w:r>
          </w:p>
        </w:tc>
      </w:tr>
      <w:tr w:rsidR="003854E0" w14:paraId="36C4BB71" w14:textId="77777777">
        <w:tc>
          <w:tcPr>
            <w:tcW w:w="10456" w:type="dxa"/>
            <w:shd w:val="clear" w:color="auto" w:fill="215E99"/>
          </w:tcPr>
          <w:p w14:paraId="08EAE7A1" w14:textId="77777777" w:rsidR="003854E0" w:rsidRDefault="003854E0">
            <w:pPr>
              <w:pStyle w:val="aff0"/>
              <w:rPr>
                <w:szCs w:val="24"/>
              </w:rPr>
            </w:pPr>
            <w:r w:rsidRPr="00FF7085">
              <w:rPr>
                <w:rFonts w:hint="eastAsia"/>
                <w:szCs w:val="24"/>
              </w:rPr>
              <w:t>主な達成目標</w:t>
            </w:r>
          </w:p>
        </w:tc>
      </w:tr>
      <w:tr w:rsidR="003854E0" w:rsidRPr="00FF762C" w14:paraId="4AA20D02" w14:textId="77777777">
        <w:trPr>
          <w:trHeight w:val="1707"/>
        </w:trPr>
        <w:tc>
          <w:tcPr>
            <w:tcW w:w="10456" w:type="dxa"/>
          </w:tcPr>
          <w:p w14:paraId="3457C17B" w14:textId="57636BBE" w:rsidR="003854E0" w:rsidRDefault="003854E0">
            <w:pPr>
              <w:pStyle w:val="afff6"/>
              <w:numPr>
                <w:ilvl w:val="0"/>
                <w:numId w:val="5"/>
              </w:numPr>
            </w:pPr>
            <w:r w:rsidRPr="00A02F5F">
              <w:rPr>
                <w:rFonts w:hint="eastAsia"/>
              </w:rPr>
              <w:t>具体的な実施のために必要となる「役割やタスク」「スキルや知識」について、人材育成・人材確保のための各種スキル標準のフレームワークをもとに体系的に</w:t>
            </w:r>
            <w:r>
              <w:rPr>
                <w:rFonts w:hint="eastAsia"/>
              </w:rPr>
              <w:t>理解すること</w:t>
            </w:r>
          </w:p>
          <w:p w14:paraId="25A666F3" w14:textId="4AB32D7D" w:rsidR="003854E0" w:rsidRDefault="003854E0">
            <w:pPr>
              <w:pStyle w:val="afff6"/>
              <w:numPr>
                <w:ilvl w:val="0"/>
                <w:numId w:val="5"/>
              </w:numPr>
            </w:pPr>
            <w:r>
              <w:rPr>
                <w:rFonts w:hint="eastAsia"/>
              </w:rPr>
              <w:t>各種</w:t>
            </w:r>
            <w:r w:rsidRPr="00FF762C">
              <w:rPr>
                <w:rFonts w:hint="eastAsia"/>
              </w:rPr>
              <w:t>スキル標準のフレームワーク</w:t>
            </w:r>
            <w:r>
              <w:rPr>
                <w:rFonts w:hint="eastAsia"/>
              </w:rPr>
              <w:t>をもとに、</w:t>
            </w:r>
            <w:r w:rsidRPr="004B1C70">
              <w:t>サイバーセキュリティ対策を実践するた</w:t>
            </w:r>
            <w:r>
              <w:rPr>
                <w:rFonts w:hint="eastAsia"/>
              </w:rPr>
              <w:t>めに必要な</w:t>
            </w:r>
            <w:r w:rsidRPr="004B1C70">
              <w:t>スキル</w:t>
            </w:r>
            <w:r>
              <w:rPr>
                <w:rFonts w:hint="eastAsia"/>
              </w:rPr>
              <w:t>や</w:t>
            </w:r>
            <w:r w:rsidRPr="004B1C70">
              <w:t>知識</w:t>
            </w:r>
            <w:r>
              <w:rPr>
                <w:rFonts w:hint="eastAsia"/>
              </w:rPr>
              <w:t>について体系的に理解すること</w:t>
            </w:r>
          </w:p>
          <w:p w14:paraId="7BC834E4" w14:textId="19BEB3B2" w:rsidR="003854E0" w:rsidRPr="00C2491F" w:rsidRDefault="003854E0">
            <w:pPr>
              <w:pStyle w:val="afff6"/>
              <w:numPr>
                <w:ilvl w:val="0"/>
                <w:numId w:val="5"/>
              </w:numPr>
            </w:pPr>
            <w:r>
              <w:rPr>
                <w:rFonts w:hint="eastAsia"/>
              </w:rPr>
              <w:t>スキルや知識の認定制度と活用方法を理解すること</w:t>
            </w:r>
          </w:p>
        </w:tc>
      </w:tr>
    </w:tbl>
    <w:p w14:paraId="45D9DB12" w14:textId="77777777" w:rsidR="003854E0" w:rsidRDefault="003854E0" w:rsidP="007E6E23">
      <w:pPr>
        <w:pStyle w:val="3"/>
        <w:numPr>
          <w:ilvl w:val="1"/>
          <w:numId w:val="4"/>
        </w:numPr>
        <w:ind w:left="0"/>
      </w:pPr>
      <w:bookmarkStart w:id="1648" w:name="_Toc177129780"/>
      <w:bookmarkStart w:id="1649" w:name="_Toc183418684"/>
      <w:bookmarkStart w:id="1650" w:name="_Toc185339033"/>
      <w:bookmarkStart w:id="1651" w:name="_Toc188349126"/>
      <w:r w:rsidRPr="00B458F7">
        <w:rPr>
          <w:rFonts w:hint="eastAsia"/>
        </w:rPr>
        <w:t>デジタルスキル標準（</w:t>
      </w:r>
      <w:r w:rsidRPr="00B458F7">
        <w:t>DSS）</w:t>
      </w:r>
      <w:bookmarkEnd w:id="1648"/>
      <w:bookmarkEnd w:id="1649"/>
      <w:bookmarkEnd w:id="1650"/>
      <w:bookmarkEnd w:id="1651"/>
    </w:p>
    <w:p w14:paraId="51B6171B" w14:textId="77777777" w:rsidR="003854E0" w:rsidRDefault="003854E0" w:rsidP="003854E0">
      <w:r w:rsidRPr="00D93420">
        <w:rPr>
          <w:noProof/>
        </w:rPr>
        <mc:AlternateContent>
          <mc:Choice Requires="wps">
            <w:drawing>
              <wp:anchor distT="0" distB="0" distL="114300" distR="114300" simplePos="0" relativeHeight="251656542" behindDoc="0" locked="0" layoutInCell="1" allowOverlap="1" wp14:anchorId="6289FC12" wp14:editId="1CF7A0BF">
                <wp:simplePos x="0" y="0"/>
                <wp:positionH relativeFrom="margin">
                  <wp:posOffset>79131</wp:posOffset>
                </wp:positionH>
                <wp:positionV relativeFrom="paragraph">
                  <wp:posOffset>4179570</wp:posOffset>
                </wp:positionV>
                <wp:extent cx="6484620" cy="452120"/>
                <wp:effectExtent l="0" t="0" r="0" b="5080"/>
                <wp:wrapTopAndBottom/>
                <wp:docPr id="609027284" name="テキスト ボックス 3"/>
                <wp:cNvGraphicFramePr/>
                <a:graphic xmlns:a="http://schemas.openxmlformats.org/drawingml/2006/main">
                  <a:graphicData uri="http://schemas.microsoft.com/office/word/2010/wordprocessingShape">
                    <wps:wsp>
                      <wps:cNvSpPr txBox="1"/>
                      <wps:spPr>
                        <a:xfrm>
                          <a:off x="0" y="0"/>
                          <a:ext cx="6484620" cy="452120"/>
                        </a:xfrm>
                        <a:prstGeom prst="rect">
                          <a:avLst/>
                        </a:prstGeom>
                        <a:noFill/>
                        <a:ln w="6350">
                          <a:noFill/>
                        </a:ln>
                      </wps:spPr>
                      <wps:txbx>
                        <w:txbxContent>
                          <w:p w14:paraId="326FD14B" w14:textId="13418B12" w:rsidR="003854E0" w:rsidRDefault="003854E0" w:rsidP="003854E0">
                            <w:pPr>
                              <w:pStyle w:val="aff2"/>
                            </w:pPr>
                            <w:r w:rsidRPr="00904A65">
                              <w:rPr>
                                <w:rFonts w:hint="eastAsia"/>
                              </w:rPr>
                              <w:t>図</w:t>
                            </w:r>
                            <w:r>
                              <w:rPr>
                                <w:rFonts w:hint="eastAsia"/>
                              </w:rPr>
                              <w:t>8</w:t>
                            </w:r>
                            <w:r w:rsidR="00B764CE">
                              <w:rPr>
                                <w:rFonts w:hint="eastAsia"/>
                              </w:rPr>
                              <w:t>6</w:t>
                            </w:r>
                            <w:r w:rsidRPr="00904A65">
                              <w:rPr>
                                <w:rFonts w:hint="eastAsia"/>
                              </w:rPr>
                              <w:t>.</w:t>
                            </w:r>
                            <w:r>
                              <w:rPr>
                                <w:rFonts w:hint="eastAsia"/>
                              </w:rPr>
                              <w:t xml:space="preserve"> </w:t>
                            </w:r>
                            <w:r w:rsidRPr="00683D7D">
                              <w:rPr>
                                <w:rFonts w:hint="eastAsia"/>
                              </w:rPr>
                              <w:t>デジタルスキル標準の構成</w:t>
                            </w:r>
                          </w:p>
                          <w:p w14:paraId="06BCF57A" w14:textId="77777777" w:rsidR="003854E0" w:rsidRPr="00904A65" w:rsidRDefault="003854E0" w:rsidP="003854E0">
                            <w:pPr>
                              <w:pStyle w:val="aff2"/>
                            </w:pPr>
                            <w:r>
                              <w:rPr>
                                <w:rFonts w:hint="eastAsia"/>
                              </w:rPr>
                              <w:t>(出典) IPA「</w:t>
                            </w:r>
                            <w:r w:rsidRPr="00F37E4F">
                              <w:rPr>
                                <w:rFonts w:hint="eastAsia"/>
                              </w:rPr>
                              <w:t>デジタルスキル標準</w:t>
                            </w:r>
                            <w:r w:rsidRPr="00F37E4F">
                              <w:t>ver.1.2</w:t>
                            </w:r>
                            <w:r>
                              <w:rPr>
                                <w:rFonts w:hint="eastAsia"/>
                                <w:color w:val="000000"/>
                              </w:rPr>
                              <w:t>」</w:t>
                            </w:r>
                            <w:r>
                              <w:rPr>
                                <w:rFonts w:hint="eastAsia"/>
                              </w:rPr>
                              <w:t>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89FC12" id="_x0000_s1176" type="#_x0000_t202" style="position:absolute;left:0;text-align:left;margin-left:6.25pt;margin-top:329.1pt;width:510.6pt;height:35.6pt;z-index:2516565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" filled="f" stroked="f" strokeweight=".5pt">
                <v:textbox>
                  <w:txbxContent>
                    <w:p w14:paraId="326FD14B" w14:textId="13418B12" w:rsidR="003854E0" w:rsidRDefault="003854E0" w:rsidP="003854E0">
                      <w:pPr>
                        <w:pStyle w:val="aff2"/>
                      </w:pPr>
                      <w:r w:rsidRPr="00904A65">
                        <w:rPr>
                          <w:rFonts w:hint="eastAsia"/>
                        </w:rPr>
                        <w:t>図</w:t>
                      </w:r>
                      <w:r>
                        <w:rPr>
                          <w:rFonts w:hint="eastAsia"/>
                        </w:rPr>
                        <w:t>8</w:t>
                      </w:r>
                      <w:r w:rsidR="00B764CE">
                        <w:rPr>
                          <w:rFonts w:hint="eastAsia"/>
                        </w:rPr>
                        <w:t>6</w:t>
                      </w:r>
                      <w:r w:rsidRPr="00904A65">
                        <w:rPr>
                          <w:rFonts w:hint="eastAsia"/>
                        </w:rPr>
                        <w:t>.</w:t>
                      </w:r>
                      <w:r>
                        <w:rPr>
                          <w:rFonts w:hint="eastAsia"/>
                        </w:rPr>
                        <w:t xml:space="preserve"> </w:t>
                      </w:r>
                      <w:r w:rsidRPr="00683D7D">
                        <w:rPr>
                          <w:rFonts w:hint="eastAsia"/>
                        </w:rPr>
                        <w:t>デジタルスキル標準の構成</w:t>
                      </w:r>
                    </w:p>
                    <w:p w14:paraId="06BCF57A" w14:textId="77777777" w:rsidR="003854E0" w:rsidRPr="00904A65" w:rsidRDefault="003854E0" w:rsidP="003854E0">
                      <w:pPr>
                        <w:pStyle w:val="aff2"/>
                      </w:pPr>
                      <w:r>
                        <w:rPr>
                          <w:rFonts w:hint="eastAsia"/>
                        </w:rPr>
                        <w:t>(出典) IPA「</w:t>
                      </w:r>
                      <w:r w:rsidRPr="00F37E4F">
                        <w:rPr>
                          <w:rFonts w:hint="eastAsia"/>
                        </w:rPr>
                        <w:t>デジタルスキル標準</w:t>
                      </w:r>
                      <w:r w:rsidRPr="00F37E4F">
                        <w:t>ver.1.2</w:t>
                      </w:r>
                      <w:r>
                        <w:rPr>
                          <w:rFonts w:hint="eastAsia"/>
                          <w:color w:val="000000"/>
                        </w:rPr>
                        <w:t>」</w:t>
                      </w:r>
                      <w:r>
                        <w:rPr>
                          <w:rFonts w:hint="eastAsia"/>
                        </w:rPr>
                        <w:t>をもとに作成</w:t>
                      </w:r>
                    </w:p>
                  </w:txbxContent>
                </v:textbox>
                <w10:wrap type="topAndBottom" anchorx="margin"/>
              </v:shape>
            </w:pict>
          </mc:Fallback>
        </mc:AlternateContent>
      </w:r>
      <w:r>
        <w:rPr>
          <w:noProof/>
        </w:rPr>
        <w:drawing>
          <wp:anchor distT="0" distB="0" distL="114300" distR="114300" simplePos="0" relativeHeight="251656565" behindDoc="0" locked="0" layoutInCell="1" allowOverlap="1" wp14:anchorId="04589FF6" wp14:editId="756FAF72">
            <wp:simplePos x="0" y="0"/>
            <wp:positionH relativeFrom="column">
              <wp:posOffset>483479</wp:posOffset>
            </wp:positionH>
            <wp:positionV relativeFrom="paragraph">
              <wp:posOffset>1116379</wp:posOffset>
            </wp:positionV>
            <wp:extent cx="5725795" cy="3015615"/>
            <wp:effectExtent l="0" t="0" r="8255" b="0"/>
            <wp:wrapTopAndBottom/>
            <wp:docPr id="976261138"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25795" cy="3015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F218A">
        <w:t>デジタルスキル標準は「DXリテラシー標準」と「DX推進スキル標準」の2つの標準で構成され</w:t>
      </w:r>
      <w:r>
        <w:rPr>
          <w:rFonts w:hint="eastAsia"/>
        </w:rPr>
        <w:t>ます。</w:t>
      </w:r>
      <w:r w:rsidRPr="004F218A">
        <w:t>「DXリテラシー標準」は</w:t>
      </w:r>
      <w:r>
        <w:rPr>
          <w:rFonts w:hint="eastAsia"/>
        </w:rPr>
        <w:t>、</w:t>
      </w:r>
      <w:r w:rsidRPr="004F218A">
        <w:t>すべてのビジネスパーソンに向けた指針</w:t>
      </w:r>
      <w:r>
        <w:t>および</w:t>
      </w:r>
      <w:r w:rsidRPr="004F218A">
        <w:t>それに応じた学習項目例を定義し</w:t>
      </w:r>
      <w:r>
        <w:rPr>
          <w:rFonts w:hint="eastAsia"/>
        </w:rPr>
        <w:t>ています。</w:t>
      </w:r>
      <w:r w:rsidRPr="004F218A">
        <w:t>「DX推進スキル標準」は</w:t>
      </w:r>
      <w:r>
        <w:rPr>
          <w:rFonts w:hint="eastAsia"/>
        </w:rPr>
        <w:t>、</w:t>
      </w:r>
      <w:r w:rsidRPr="004F218A">
        <w:t>DXを推進する人材の役割（ロール）</w:t>
      </w:r>
      <w:r>
        <w:t>および</w:t>
      </w:r>
      <w:r w:rsidRPr="004F218A">
        <w:t>必要なスキルを定義してい</w:t>
      </w:r>
      <w:r>
        <w:rPr>
          <w:rFonts w:hint="eastAsia"/>
        </w:rPr>
        <w:t>ます</w:t>
      </w:r>
      <w:r w:rsidRPr="004F218A">
        <w:t>。</w:t>
      </w:r>
    </w:p>
    <w:p w14:paraId="51A15148" w14:textId="77777777" w:rsidR="003854E0" w:rsidRDefault="003854E0" w:rsidP="003854E0"/>
    <w:tbl>
      <w:tblPr>
        <w:tblStyle w:val="aa"/>
        <w:tblpPr w:leftFromText="142" w:rightFromText="142" w:vertAnchor="text" w:horzAnchor="margin" w:tblpY="198"/>
        <w:tblW w:w="0" w:type="auto"/>
        <w:tblLook w:val="04A0" w:firstRow="1" w:lastRow="0" w:firstColumn="1" w:lastColumn="0" w:noHBand="0" w:noVBand="1"/>
      </w:tblPr>
      <w:tblGrid>
        <w:gridCol w:w="3681"/>
        <w:gridCol w:w="6775"/>
      </w:tblGrid>
      <w:tr w:rsidR="003854E0" w14:paraId="1514B0F1" w14:textId="77777777">
        <w:tc>
          <w:tcPr>
            <w:tcW w:w="10456" w:type="dxa"/>
            <w:gridSpan w:val="2"/>
          </w:tcPr>
          <w:p w14:paraId="34B81544" w14:textId="77777777" w:rsidR="003854E0" w:rsidRDefault="003854E0" w:rsidP="00601047">
            <w:pPr>
              <w:pStyle w:val="affe"/>
              <w:framePr w:hSpace="0" w:wrap="auto" w:vAnchor="margin" w:hAnchor="text" w:yAlign="inline"/>
            </w:pPr>
            <w:r w:rsidRPr="000A23A7">
              <w:rPr>
                <w:rFonts w:hint="eastAsia"/>
              </w:rPr>
              <w:t>詳細理解のため参考となる文献（参考文献）</w:t>
            </w:r>
          </w:p>
        </w:tc>
      </w:tr>
      <w:tr w:rsidR="003854E0" w:rsidRPr="000A23A7" w14:paraId="3AA0BBEA" w14:textId="77777777">
        <w:tc>
          <w:tcPr>
            <w:tcW w:w="3681" w:type="dxa"/>
            <w:shd w:val="clear" w:color="auto" w:fill="F1A983" w:themeFill="accent2" w:themeFillTint="99"/>
          </w:tcPr>
          <w:p w14:paraId="55D4BBDB" w14:textId="77777777" w:rsidR="003854E0" w:rsidRDefault="003854E0" w:rsidP="00601047">
            <w:pPr>
              <w:pStyle w:val="affe"/>
              <w:framePr w:hSpace="0" w:wrap="auto" w:vAnchor="margin" w:hAnchor="text" w:yAlign="inline"/>
            </w:pPr>
            <w:r w:rsidRPr="00A44716">
              <w:rPr>
                <w:rFonts w:hint="eastAsia"/>
              </w:rPr>
              <w:t>デジタルスキル標準</w:t>
            </w:r>
            <w:r w:rsidRPr="00A44716">
              <w:t>ver.1.2</w:t>
            </w:r>
          </w:p>
        </w:tc>
        <w:tc>
          <w:tcPr>
            <w:tcW w:w="6775" w:type="dxa"/>
          </w:tcPr>
          <w:p w14:paraId="5D37A423" w14:textId="77777777" w:rsidR="003854E0" w:rsidRPr="000A23A7" w:rsidRDefault="003854E0" w:rsidP="00601047">
            <w:pPr>
              <w:pStyle w:val="affe"/>
              <w:framePr w:hSpace="0" w:wrap="auto" w:vAnchor="margin" w:hAnchor="text" w:yAlign="inline"/>
            </w:pPr>
            <w:r w:rsidRPr="0090772F">
              <w:t>https://www.ipa.go.jp/jinzai/skill-standard/dss/ps6vr700000083ki-att/000106872.pdf</w:t>
            </w:r>
          </w:p>
        </w:tc>
      </w:tr>
    </w:tbl>
    <w:p w14:paraId="4355DABF" w14:textId="77777777" w:rsidR="003854E0" w:rsidRPr="00A44716" w:rsidRDefault="003854E0" w:rsidP="003854E0"/>
    <w:p w14:paraId="4FB5A9F4" w14:textId="77777777" w:rsidR="003854E0" w:rsidRPr="00616CDB" w:rsidRDefault="003854E0" w:rsidP="003854E0"/>
    <w:p w14:paraId="0745C3F2" w14:textId="77777777" w:rsidR="003854E0" w:rsidRDefault="003854E0" w:rsidP="003854E0">
      <w:pPr>
        <w:pStyle w:val="4"/>
      </w:pPr>
      <w:bookmarkStart w:id="1652" w:name="_Toc183418685"/>
      <w:bookmarkStart w:id="1653" w:name="_Toc185339034"/>
      <w:bookmarkStart w:id="1654" w:name="_Toc188349127"/>
      <w:r w:rsidRPr="00B458F7">
        <w:t>DXリテラシー標準（DSS-L）</w:t>
      </w:r>
      <w:bookmarkEnd w:id="1652"/>
      <w:bookmarkEnd w:id="1653"/>
      <w:bookmarkEnd w:id="1654"/>
    </w:p>
    <w:p w14:paraId="1A7AC746" w14:textId="77777777" w:rsidR="003854E0" w:rsidRPr="0069711B" w:rsidRDefault="003854E0" w:rsidP="003854E0">
      <w:r w:rsidRPr="0069711B">
        <w:rPr>
          <w:rFonts w:hint="eastAsia"/>
        </w:rPr>
        <w:t>「DXリテラシー標準」は、すべてのビジネスパーソンが</w:t>
      </w:r>
      <w:r>
        <w:rPr>
          <w:rFonts w:hint="eastAsia"/>
        </w:rPr>
        <w:t>身につけるべき</w:t>
      </w:r>
      <w:r w:rsidRPr="0069711B">
        <w:rPr>
          <w:rFonts w:hint="eastAsia"/>
        </w:rPr>
        <w:t>デジタルトランスフォーメーション</w:t>
      </w:r>
      <w:r>
        <w:rPr>
          <w:rFonts w:hint="eastAsia"/>
        </w:rPr>
        <w:t>（DX）</w:t>
      </w:r>
      <w:r w:rsidRPr="0069711B">
        <w:rPr>
          <w:rFonts w:hint="eastAsia"/>
        </w:rPr>
        <w:t>に関する基礎的な知識、スキル、マインドセットの学習指針</w:t>
      </w:r>
      <w:r>
        <w:rPr>
          <w:rFonts w:hint="eastAsia"/>
        </w:rPr>
        <w:t>です</w:t>
      </w:r>
      <w:r w:rsidRPr="0069711B">
        <w:rPr>
          <w:rFonts w:hint="eastAsia"/>
        </w:rPr>
        <w:t>。企業は、</w:t>
      </w:r>
      <w:r>
        <w:rPr>
          <w:rFonts w:hint="eastAsia"/>
        </w:rPr>
        <w:t>従業員</w:t>
      </w:r>
      <w:r w:rsidRPr="0069711B">
        <w:rPr>
          <w:rFonts w:hint="eastAsia"/>
        </w:rPr>
        <w:t>に対して、</w:t>
      </w:r>
      <w:r>
        <w:rPr>
          <w:rFonts w:hint="eastAsia"/>
        </w:rPr>
        <w:t>DX</w:t>
      </w:r>
      <w:r w:rsidRPr="0069711B">
        <w:rPr>
          <w:rFonts w:hint="eastAsia"/>
        </w:rPr>
        <w:t>に関するリテラシーを身につけさせるための指針として活用できます。</w:t>
      </w:r>
    </w:p>
    <w:p w14:paraId="733B9048" w14:textId="77777777" w:rsidR="003854E0" w:rsidRDefault="003854E0" w:rsidP="003854E0">
      <w:r w:rsidRPr="0069711B">
        <w:rPr>
          <w:rFonts w:hint="eastAsia"/>
        </w:rPr>
        <w:t>DXリテラシー標準は、特定の産業や職種、部署などに依存しない汎用性を重視して作成されています。そのため、企業や組織がこれを適用する際には、自身が属する産業や事業の方向性に合わせる必要があります。</w:t>
      </w:r>
    </w:p>
    <w:p w14:paraId="4F1B21C7" w14:textId="77777777" w:rsidR="003854E0" w:rsidRDefault="003854E0" w:rsidP="003854E0">
      <w:r>
        <w:rPr>
          <w:noProof/>
        </w:rPr>
        <w:drawing>
          <wp:anchor distT="0" distB="0" distL="114300" distR="114300" simplePos="0" relativeHeight="251656537" behindDoc="0" locked="0" layoutInCell="1" allowOverlap="1" wp14:anchorId="4D97ED62" wp14:editId="613FFFE8">
            <wp:simplePos x="0" y="0"/>
            <wp:positionH relativeFrom="margin">
              <wp:posOffset>1273810</wp:posOffset>
            </wp:positionH>
            <wp:positionV relativeFrom="paragraph">
              <wp:posOffset>0</wp:posOffset>
            </wp:positionV>
            <wp:extent cx="4221480" cy="757555"/>
            <wp:effectExtent l="0" t="0" r="7620" b="4445"/>
            <wp:wrapTopAndBottom/>
            <wp:docPr id="102855770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221480" cy="757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EBA070" w14:textId="77777777" w:rsidR="003854E0" w:rsidRDefault="003854E0" w:rsidP="003854E0">
      <w:r w:rsidRPr="0008330D">
        <w:rPr>
          <w:rFonts w:hint="eastAsia"/>
        </w:rPr>
        <w:t>DXリテラシー標準は、</w:t>
      </w:r>
      <w:r>
        <w:rPr>
          <w:rFonts w:hint="eastAsia"/>
        </w:rPr>
        <w:t>「標準策定のねらい」「マインド・スタンス」「Why（</w:t>
      </w:r>
      <w:r>
        <w:t>DX</w:t>
      </w:r>
      <w:r>
        <w:rPr>
          <w:rFonts w:hint="eastAsia"/>
        </w:rPr>
        <w:t>の背景）」「What（</w:t>
      </w:r>
      <w:r>
        <w:t>DX</w:t>
      </w:r>
      <w:r>
        <w:rPr>
          <w:rFonts w:hint="eastAsia"/>
        </w:rPr>
        <w:t>で活用されるデータ・技術）」「How（データ・技術の利活用方法）」で</w:t>
      </w:r>
      <w:r w:rsidRPr="0008330D">
        <w:rPr>
          <w:rFonts w:hint="eastAsia"/>
        </w:rPr>
        <w:t>構成されています。</w:t>
      </w:r>
    </w:p>
    <w:p w14:paraId="1076DE07" w14:textId="2B8B242D" w:rsidR="003854E0" w:rsidRDefault="003854E0" w:rsidP="003854E0">
      <w:r>
        <w:rPr>
          <w:noProof/>
        </w:rPr>
        <w:drawing>
          <wp:anchor distT="0" distB="0" distL="114300" distR="114300" simplePos="0" relativeHeight="251656575" behindDoc="0" locked="0" layoutInCell="1" allowOverlap="1" wp14:anchorId="7662BBF1" wp14:editId="04554268">
            <wp:simplePos x="0" y="0"/>
            <wp:positionH relativeFrom="margin">
              <wp:posOffset>400050</wp:posOffset>
            </wp:positionH>
            <wp:positionV relativeFrom="paragraph">
              <wp:posOffset>1177290</wp:posOffset>
            </wp:positionV>
            <wp:extent cx="6116955" cy="5399405"/>
            <wp:effectExtent l="0" t="0" r="0" b="0"/>
            <wp:wrapTopAndBottom/>
            <wp:docPr id="704432967"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6116955" cy="5399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27B4F">
        <w:rPr>
          <w:rFonts w:hint="eastAsia"/>
        </w:rPr>
        <w:t>急速に普及する生成</w:t>
      </w:r>
      <w:bookmarkStart w:id="1655" w:name="■AI22ー1ー1"/>
      <w:r w:rsidR="00A31CC8">
        <w:fldChar w:fldCharType="begin"/>
      </w:r>
      <w:r w:rsidR="00A31CC8">
        <w:instrText>HYPERLINK  \l "■AI"</w:instrText>
      </w:r>
      <w:r w:rsidR="00A31CC8">
        <w:fldChar w:fldCharType="separate"/>
      </w:r>
      <w:r w:rsidRPr="00A31CC8">
        <w:rPr>
          <w:rStyle w:val="a7"/>
        </w:rPr>
        <w:t>AI</w:t>
      </w:r>
      <w:bookmarkEnd w:id="1655"/>
      <w:r w:rsidR="00A31CC8">
        <w:fldChar w:fldCharType="end"/>
      </w:r>
      <w:r w:rsidRPr="00D27B4F">
        <w:t>は、各企業におけるDXの進展を加速させると考えられ、企業の競争力を向上させる可能性があ</w:t>
      </w:r>
      <w:r>
        <w:rPr>
          <w:rFonts w:hint="eastAsia"/>
        </w:rPr>
        <w:t>ります。あわせて、</w:t>
      </w:r>
      <w:r w:rsidRPr="00D27B4F">
        <w:t>ビジネスパーソンに求められるスキルも変化し、より重要になる部分もあると想定され</w:t>
      </w:r>
      <w:r>
        <w:rPr>
          <w:rFonts w:hint="eastAsia"/>
        </w:rPr>
        <w:t>ます。</w:t>
      </w:r>
      <w:r w:rsidRPr="00995EDD">
        <w:t>DXリテラシー標準</w:t>
      </w:r>
      <w:r>
        <w:rPr>
          <w:rFonts w:hint="eastAsia"/>
        </w:rPr>
        <w:t>は上記の状況に対応するため、令和5年8月に改訂されました。改訂箇所は、下記の図の太文字と下線で示した箇所です。</w:t>
      </w:r>
    </w:p>
    <w:p w14:paraId="3B307741" w14:textId="77777777" w:rsidR="003854E0" w:rsidRDefault="003854E0" w:rsidP="003854E0">
      <w:r w:rsidRPr="00D93420">
        <w:rPr>
          <w:noProof/>
        </w:rPr>
        <mc:AlternateContent>
          <mc:Choice Requires="wps">
            <w:drawing>
              <wp:anchor distT="0" distB="0" distL="114300" distR="114300" simplePos="0" relativeHeight="251656574" behindDoc="0" locked="0" layoutInCell="1" allowOverlap="1" wp14:anchorId="1F904025" wp14:editId="1FC91327">
                <wp:simplePos x="0" y="0"/>
                <wp:positionH relativeFrom="margin">
                  <wp:align>right</wp:align>
                </wp:positionH>
                <wp:positionV relativeFrom="paragraph">
                  <wp:posOffset>5902325</wp:posOffset>
                </wp:positionV>
                <wp:extent cx="6484620" cy="452120"/>
                <wp:effectExtent l="0" t="0" r="0" b="5080"/>
                <wp:wrapTopAndBottom/>
                <wp:docPr id="992351229" name="テキスト ボックス 3"/>
                <wp:cNvGraphicFramePr/>
                <a:graphic xmlns:a="http://schemas.openxmlformats.org/drawingml/2006/main">
                  <a:graphicData uri="http://schemas.microsoft.com/office/word/2010/wordprocessingShape">
                    <wps:wsp>
                      <wps:cNvSpPr txBox="1"/>
                      <wps:spPr>
                        <a:xfrm>
                          <a:off x="0" y="0"/>
                          <a:ext cx="6484620" cy="452120"/>
                        </a:xfrm>
                        <a:prstGeom prst="rect">
                          <a:avLst/>
                        </a:prstGeom>
                        <a:noFill/>
                        <a:ln w="6350">
                          <a:noFill/>
                        </a:ln>
                      </wps:spPr>
                      <wps:txbx>
                        <w:txbxContent>
                          <w:p w14:paraId="1A220AE3" w14:textId="6E718C8C" w:rsidR="003854E0" w:rsidRDefault="003854E0" w:rsidP="003854E0">
                            <w:pPr>
                              <w:pStyle w:val="aff2"/>
                            </w:pPr>
                            <w:r w:rsidRPr="00904A65">
                              <w:rPr>
                                <w:rFonts w:hint="eastAsia"/>
                              </w:rPr>
                              <w:t>図</w:t>
                            </w:r>
                            <w:r>
                              <w:rPr>
                                <w:rFonts w:hint="eastAsia"/>
                              </w:rPr>
                              <w:t>8</w:t>
                            </w:r>
                            <w:r w:rsidR="00B764CE">
                              <w:rPr>
                                <w:rFonts w:hint="eastAsia"/>
                              </w:rPr>
                              <w:t>7</w:t>
                            </w:r>
                            <w:r w:rsidRPr="00904A65">
                              <w:rPr>
                                <w:rFonts w:hint="eastAsia"/>
                              </w:rPr>
                              <w:t>.</w:t>
                            </w:r>
                            <w:r>
                              <w:rPr>
                                <w:rFonts w:hint="eastAsia"/>
                              </w:rPr>
                              <w:t xml:space="preserve"> DXリテラシー標準の全体像</w:t>
                            </w:r>
                          </w:p>
                          <w:p w14:paraId="27085778" w14:textId="77777777" w:rsidR="003854E0" w:rsidRPr="00904A65" w:rsidRDefault="003854E0" w:rsidP="003854E0">
                            <w:pPr>
                              <w:pStyle w:val="aff2"/>
                            </w:pPr>
                            <w:r>
                              <w:rPr>
                                <w:rFonts w:hint="eastAsia"/>
                              </w:rPr>
                              <w:t>(出典) IPA「</w:t>
                            </w:r>
                            <w:r w:rsidRPr="00F37E4F">
                              <w:rPr>
                                <w:rFonts w:hint="eastAsia"/>
                              </w:rPr>
                              <w:t>デジタルスキル標準</w:t>
                            </w:r>
                            <w:r w:rsidRPr="00F37E4F">
                              <w:t>ver.1.2</w:t>
                            </w:r>
                            <w:r>
                              <w:rPr>
                                <w:rFonts w:hint="eastAsia"/>
                                <w:color w:val="000000"/>
                              </w:rPr>
                              <w:t>」</w:t>
                            </w:r>
                            <w:r>
                              <w:rPr>
                                <w:rFonts w:hint="eastAsia"/>
                              </w:rPr>
                              <w:t>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04025" id="_x0000_s1177" type="#_x0000_t202" style="position:absolute;left:0;text-align:left;margin-left:459.4pt;margin-top:464.75pt;width:510.6pt;height:35.6pt;z-index:25165657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" filled="f" stroked="f" strokeweight=".5pt">
                <v:textbox>
                  <w:txbxContent>
                    <w:p w14:paraId="1A220AE3" w14:textId="6E718C8C" w:rsidR="003854E0" w:rsidRDefault="003854E0" w:rsidP="003854E0">
                      <w:pPr>
                        <w:pStyle w:val="aff2"/>
                      </w:pPr>
                      <w:r w:rsidRPr="00904A65">
                        <w:rPr>
                          <w:rFonts w:hint="eastAsia"/>
                        </w:rPr>
                        <w:t>図</w:t>
                      </w:r>
                      <w:r>
                        <w:rPr>
                          <w:rFonts w:hint="eastAsia"/>
                        </w:rPr>
                        <w:t>8</w:t>
                      </w:r>
                      <w:r w:rsidR="00B764CE">
                        <w:rPr>
                          <w:rFonts w:hint="eastAsia"/>
                        </w:rPr>
                        <w:t>7</w:t>
                      </w:r>
                      <w:r w:rsidRPr="00904A65">
                        <w:rPr>
                          <w:rFonts w:hint="eastAsia"/>
                        </w:rPr>
                        <w:t>.</w:t>
                      </w:r>
                      <w:r>
                        <w:rPr>
                          <w:rFonts w:hint="eastAsia"/>
                        </w:rPr>
                        <w:t xml:space="preserve"> DXリテラシー標準の全体像</w:t>
                      </w:r>
                    </w:p>
                    <w:p w14:paraId="27085778" w14:textId="77777777" w:rsidR="003854E0" w:rsidRPr="00904A65" w:rsidRDefault="003854E0" w:rsidP="003854E0">
                      <w:pPr>
                        <w:pStyle w:val="aff2"/>
                      </w:pPr>
                      <w:r>
                        <w:rPr>
                          <w:rFonts w:hint="eastAsia"/>
                        </w:rPr>
                        <w:t>(出典) IPA「</w:t>
                      </w:r>
                      <w:r w:rsidRPr="00F37E4F">
                        <w:rPr>
                          <w:rFonts w:hint="eastAsia"/>
                        </w:rPr>
                        <w:t>デジタルスキル標準</w:t>
                      </w:r>
                      <w:r w:rsidRPr="00F37E4F">
                        <w:t>ver.1.2</w:t>
                      </w:r>
                      <w:r>
                        <w:rPr>
                          <w:rFonts w:hint="eastAsia"/>
                          <w:color w:val="000000"/>
                        </w:rPr>
                        <w:t>」</w:t>
                      </w:r>
                      <w:r>
                        <w:rPr>
                          <w:rFonts w:hint="eastAsia"/>
                        </w:rPr>
                        <w:t>をもとに作成</w:t>
                      </w:r>
                    </w:p>
                  </w:txbxContent>
                </v:textbox>
                <w10:wrap type="topAndBottom" anchorx="margin"/>
              </v:shape>
            </w:pict>
          </mc:Fallback>
        </mc:AlternateContent>
      </w:r>
    </w:p>
    <w:p w14:paraId="4D5BC1BE" w14:textId="77777777" w:rsidR="003854E0" w:rsidRDefault="003854E0" w:rsidP="003854E0">
      <w:r w:rsidRPr="00D93420">
        <w:rPr>
          <w:noProof/>
        </w:rPr>
        <mc:AlternateContent>
          <mc:Choice Requires="wps">
            <w:drawing>
              <wp:anchor distT="0" distB="0" distL="114300" distR="114300" simplePos="0" relativeHeight="251656543" behindDoc="0" locked="0" layoutInCell="1" allowOverlap="1" wp14:anchorId="2D55F13E" wp14:editId="62DE8884">
                <wp:simplePos x="0" y="0"/>
                <wp:positionH relativeFrom="margin">
                  <wp:align>right</wp:align>
                </wp:positionH>
                <wp:positionV relativeFrom="paragraph">
                  <wp:posOffset>5641837</wp:posOffset>
                </wp:positionV>
                <wp:extent cx="6484620" cy="452120"/>
                <wp:effectExtent l="0" t="0" r="0" b="5080"/>
                <wp:wrapTopAndBottom/>
                <wp:docPr id="1419400167" name="テキスト ボックス 3"/>
                <wp:cNvGraphicFramePr/>
                <a:graphic xmlns:a="http://schemas.openxmlformats.org/drawingml/2006/main">
                  <a:graphicData uri="http://schemas.microsoft.com/office/word/2010/wordprocessingShape">
                    <wps:wsp>
                      <wps:cNvSpPr txBox="1"/>
                      <wps:spPr>
                        <a:xfrm>
                          <a:off x="0" y="0"/>
                          <a:ext cx="6484620" cy="452120"/>
                        </a:xfrm>
                        <a:prstGeom prst="rect">
                          <a:avLst/>
                        </a:prstGeom>
                        <a:noFill/>
                        <a:ln w="6350">
                          <a:noFill/>
                        </a:ln>
                      </wps:spPr>
                      <wps:txbx>
                        <w:txbxContent>
                          <w:p w14:paraId="0610687F" w14:textId="7F0D0B13" w:rsidR="003854E0" w:rsidRDefault="003854E0" w:rsidP="003854E0">
                            <w:pPr>
                              <w:pStyle w:val="aff2"/>
                            </w:pPr>
                            <w:r w:rsidRPr="00904A65">
                              <w:rPr>
                                <w:rFonts w:hint="eastAsia"/>
                              </w:rPr>
                              <w:t>図</w:t>
                            </w:r>
                            <w:r>
                              <w:rPr>
                                <w:rFonts w:hint="eastAsia"/>
                              </w:rPr>
                              <w:t>8</w:t>
                            </w:r>
                            <w:r w:rsidR="00B764CE">
                              <w:rPr>
                                <w:rFonts w:hint="eastAsia"/>
                              </w:rPr>
                              <w:t>8</w:t>
                            </w:r>
                            <w:r w:rsidRPr="00904A65">
                              <w:rPr>
                                <w:rFonts w:hint="eastAsia"/>
                              </w:rPr>
                              <w:t>.</w:t>
                            </w:r>
                            <w:r>
                              <w:rPr>
                                <w:rFonts w:hint="eastAsia"/>
                              </w:rPr>
                              <w:t xml:space="preserve"> DXリテラシー</w:t>
                            </w:r>
                            <w:r w:rsidRPr="00683D7D">
                              <w:rPr>
                                <w:rFonts w:hint="eastAsia"/>
                              </w:rPr>
                              <w:t>標準の</w:t>
                            </w:r>
                            <w:r>
                              <w:rPr>
                                <w:rFonts w:hint="eastAsia"/>
                              </w:rPr>
                              <w:t>項目一覧</w:t>
                            </w:r>
                          </w:p>
                          <w:p w14:paraId="3E8571B4" w14:textId="77777777" w:rsidR="003854E0" w:rsidRPr="00904A65" w:rsidRDefault="003854E0" w:rsidP="003854E0">
                            <w:pPr>
                              <w:pStyle w:val="aff2"/>
                            </w:pPr>
                            <w:r>
                              <w:rPr>
                                <w:rFonts w:hint="eastAsia"/>
                              </w:rPr>
                              <w:t>(出典) IPA「</w:t>
                            </w:r>
                            <w:r w:rsidRPr="00F37E4F">
                              <w:rPr>
                                <w:rFonts w:hint="eastAsia"/>
                              </w:rPr>
                              <w:t>デジタルスキル標準</w:t>
                            </w:r>
                            <w:r w:rsidRPr="00F37E4F">
                              <w:t>ver.1.2</w:t>
                            </w:r>
                            <w:r>
                              <w:rPr>
                                <w:rFonts w:hint="eastAsia"/>
                                <w:color w:val="000000"/>
                              </w:rPr>
                              <w:t>」</w:t>
                            </w:r>
                            <w:r>
                              <w:rPr>
                                <w:rFonts w:hint="eastAsia"/>
                              </w:rPr>
                              <w:t>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5F13E" id="_x0000_s1178" type="#_x0000_t202" style="position:absolute;left:0;text-align:left;margin-left:459.4pt;margin-top:444.25pt;width:510.6pt;height:35.6pt;z-index:25165654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" filled="f" stroked="f" strokeweight=".5pt">
                <v:textbox>
                  <w:txbxContent>
                    <w:p w14:paraId="0610687F" w14:textId="7F0D0B13" w:rsidR="003854E0" w:rsidRDefault="003854E0" w:rsidP="003854E0">
                      <w:pPr>
                        <w:pStyle w:val="aff2"/>
                      </w:pPr>
                      <w:r w:rsidRPr="00904A65">
                        <w:rPr>
                          <w:rFonts w:hint="eastAsia"/>
                        </w:rPr>
                        <w:t>図</w:t>
                      </w:r>
                      <w:r>
                        <w:rPr>
                          <w:rFonts w:hint="eastAsia"/>
                        </w:rPr>
                        <w:t>8</w:t>
                      </w:r>
                      <w:r w:rsidR="00B764CE">
                        <w:rPr>
                          <w:rFonts w:hint="eastAsia"/>
                        </w:rPr>
                        <w:t>8</w:t>
                      </w:r>
                      <w:r w:rsidRPr="00904A65">
                        <w:rPr>
                          <w:rFonts w:hint="eastAsia"/>
                        </w:rPr>
                        <w:t>.</w:t>
                      </w:r>
                      <w:r>
                        <w:rPr>
                          <w:rFonts w:hint="eastAsia"/>
                        </w:rPr>
                        <w:t xml:space="preserve"> DXリテラシー</w:t>
                      </w:r>
                      <w:r w:rsidRPr="00683D7D">
                        <w:rPr>
                          <w:rFonts w:hint="eastAsia"/>
                        </w:rPr>
                        <w:t>標準の</w:t>
                      </w:r>
                      <w:r>
                        <w:rPr>
                          <w:rFonts w:hint="eastAsia"/>
                        </w:rPr>
                        <w:t>項目一覧</w:t>
                      </w:r>
                    </w:p>
                    <w:p w14:paraId="3E8571B4" w14:textId="77777777" w:rsidR="003854E0" w:rsidRPr="00904A65" w:rsidRDefault="003854E0" w:rsidP="003854E0">
                      <w:pPr>
                        <w:pStyle w:val="aff2"/>
                      </w:pPr>
                      <w:r>
                        <w:rPr>
                          <w:rFonts w:hint="eastAsia"/>
                        </w:rPr>
                        <w:t>(出典) IPA「</w:t>
                      </w:r>
                      <w:r w:rsidRPr="00F37E4F">
                        <w:rPr>
                          <w:rFonts w:hint="eastAsia"/>
                        </w:rPr>
                        <w:t>デジタルスキル標準</w:t>
                      </w:r>
                      <w:r w:rsidRPr="00F37E4F">
                        <w:t>ver.1.2</w:t>
                      </w:r>
                      <w:r>
                        <w:rPr>
                          <w:rFonts w:hint="eastAsia"/>
                          <w:color w:val="000000"/>
                        </w:rPr>
                        <w:t>」</w:t>
                      </w:r>
                      <w:r>
                        <w:rPr>
                          <w:rFonts w:hint="eastAsia"/>
                        </w:rPr>
                        <w:t>をもとに作成</w:t>
                      </w:r>
                    </w:p>
                  </w:txbxContent>
                </v:textbox>
                <w10:wrap type="topAndBottom" anchorx="margin"/>
              </v:shape>
            </w:pict>
          </mc:Fallback>
        </mc:AlternateContent>
      </w:r>
      <w:r>
        <w:rPr>
          <w:noProof/>
        </w:rPr>
        <w:drawing>
          <wp:anchor distT="0" distB="0" distL="114300" distR="114300" simplePos="0" relativeHeight="251656554" behindDoc="0" locked="0" layoutInCell="1" allowOverlap="1" wp14:anchorId="14D6DA9E" wp14:editId="26C7F0DB">
            <wp:simplePos x="0" y="0"/>
            <wp:positionH relativeFrom="margin">
              <wp:align>left</wp:align>
            </wp:positionH>
            <wp:positionV relativeFrom="paragraph">
              <wp:posOffset>759460</wp:posOffset>
            </wp:positionV>
            <wp:extent cx="6619875" cy="4853305"/>
            <wp:effectExtent l="0" t="0" r="9525" b="0"/>
            <wp:wrapTopAndBottom/>
            <wp:docPr id="108374860"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619875" cy="48533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571" behindDoc="0" locked="0" layoutInCell="1" allowOverlap="1" wp14:anchorId="7FC6E75A" wp14:editId="7C039B4A">
            <wp:simplePos x="0" y="0"/>
            <wp:positionH relativeFrom="margin">
              <wp:posOffset>2101850</wp:posOffset>
            </wp:positionH>
            <wp:positionV relativeFrom="paragraph">
              <wp:posOffset>0</wp:posOffset>
            </wp:positionV>
            <wp:extent cx="2620010" cy="517525"/>
            <wp:effectExtent l="0" t="0" r="8890" b="0"/>
            <wp:wrapTopAndBottom/>
            <wp:docPr id="1436591034"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620010" cy="517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247AA7" w14:textId="77777777" w:rsidR="003854E0" w:rsidRDefault="003854E0" w:rsidP="003854E0">
      <w:pPr>
        <w:ind w:firstLineChars="0" w:firstLine="0"/>
      </w:pPr>
    </w:p>
    <w:tbl>
      <w:tblPr>
        <w:tblStyle w:val="aa"/>
        <w:tblpPr w:leftFromText="142" w:rightFromText="142" w:vertAnchor="text" w:horzAnchor="margin" w:tblpY="-30"/>
        <w:tblW w:w="0" w:type="auto"/>
        <w:tblLook w:val="04A0" w:firstRow="1" w:lastRow="0" w:firstColumn="1" w:lastColumn="0" w:noHBand="0" w:noVBand="1"/>
      </w:tblPr>
      <w:tblGrid>
        <w:gridCol w:w="10456"/>
      </w:tblGrid>
      <w:tr w:rsidR="003854E0" w14:paraId="5C5C301D" w14:textId="77777777">
        <w:tc>
          <w:tcPr>
            <w:tcW w:w="10456" w:type="dxa"/>
          </w:tcPr>
          <w:p w14:paraId="16823056" w14:textId="77777777" w:rsidR="003854E0" w:rsidRPr="00AF6B60" w:rsidRDefault="003854E0">
            <w:pPr>
              <w:pStyle w:val="afff8"/>
            </w:pPr>
            <w:r>
              <w:rPr>
                <w:noProof/>
              </w:rPr>
              <w:drawing>
                <wp:anchor distT="0" distB="0" distL="114300" distR="114300" simplePos="0" relativeHeight="251656544" behindDoc="0" locked="0" layoutInCell="1" allowOverlap="1" wp14:anchorId="686DE2F8" wp14:editId="0E281496">
                  <wp:simplePos x="0" y="0"/>
                  <wp:positionH relativeFrom="column">
                    <wp:posOffset>-195995</wp:posOffset>
                  </wp:positionH>
                  <wp:positionV relativeFrom="paragraph">
                    <wp:posOffset>-340745</wp:posOffset>
                  </wp:positionV>
                  <wp:extent cx="822960" cy="518160"/>
                  <wp:effectExtent l="0" t="0" r="0" b="0"/>
                  <wp:wrapNone/>
                  <wp:docPr id="1586887562"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822960" cy="518160"/>
                          </a:xfrm>
                          <a:prstGeom prst="rect">
                            <a:avLst/>
                          </a:prstGeom>
                          <a:noFill/>
                          <a:ln>
                            <a:noFill/>
                          </a:ln>
                        </pic:spPr>
                      </pic:pic>
                    </a:graphicData>
                  </a:graphic>
                </wp:anchor>
              </w:drawing>
            </w:r>
            <w:r w:rsidRPr="00AF6B60">
              <w:rPr>
                <w:rFonts w:hint="eastAsia"/>
              </w:rPr>
              <w:t>DXリテラシー標準の学習方法</w:t>
            </w:r>
          </w:p>
          <w:p w14:paraId="1B851AA7" w14:textId="77777777" w:rsidR="003854E0" w:rsidRPr="00AF6B60" w:rsidRDefault="003854E0">
            <w:pPr>
              <w:pStyle w:val="afff6"/>
            </w:pPr>
            <w:r>
              <w:rPr>
                <w:rFonts w:hint="eastAsia"/>
              </w:rPr>
              <w:t>IPAが運営する</w:t>
            </w:r>
            <w:r w:rsidRPr="00AF6B60">
              <w:rPr>
                <w:rFonts w:hint="eastAsia"/>
              </w:rPr>
              <w:t>「マナビDX」という、すべての社会人にとって必須であるデジタルスキルを学べるコンテンツを紹介しているポータルサイトがあります。このポータルサイトでは、DXリテラシー標準の各項目ごとに学習できる講座が掲載されており、DXリテラシーを学ぶことができます。</w:t>
            </w:r>
          </w:p>
        </w:tc>
      </w:tr>
    </w:tbl>
    <w:tbl>
      <w:tblPr>
        <w:tblStyle w:val="aa"/>
        <w:tblpPr w:leftFromText="142" w:rightFromText="142" w:vertAnchor="text" w:horzAnchor="margin" w:tblpY="198"/>
        <w:tblW w:w="0" w:type="auto"/>
        <w:tblLook w:val="04A0" w:firstRow="1" w:lastRow="0" w:firstColumn="1" w:lastColumn="0" w:noHBand="0" w:noVBand="1"/>
      </w:tblPr>
      <w:tblGrid>
        <w:gridCol w:w="3681"/>
        <w:gridCol w:w="6775"/>
      </w:tblGrid>
      <w:tr w:rsidR="003854E0" w14:paraId="63F97321" w14:textId="77777777">
        <w:tc>
          <w:tcPr>
            <w:tcW w:w="10456" w:type="dxa"/>
            <w:gridSpan w:val="2"/>
          </w:tcPr>
          <w:p w14:paraId="57AEB242" w14:textId="77777777" w:rsidR="003854E0" w:rsidRDefault="003854E0" w:rsidP="00601047">
            <w:pPr>
              <w:pStyle w:val="affe"/>
              <w:framePr w:hSpace="0" w:wrap="auto" w:vAnchor="margin" w:hAnchor="text" w:yAlign="inline"/>
            </w:pPr>
            <w:r w:rsidRPr="000A23A7">
              <w:rPr>
                <w:rFonts w:hint="eastAsia"/>
              </w:rPr>
              <w:t>詳細理解のため参考となる文献（参考文献）</w:t>
            </w:r>
          </w:p>
        </w:tc>
      </w:tr>
      <w:tr w:rsidR="003854E0" w:rsidRPr="000A23A7" w14:paraId="726DD94C" w14:textId="77777777">
        <w:tc>
          <w:tcPr>
            <w:tcW w:w="3681" w:type="dxa"/>
            <w:shd w:val="clear" w:color="auto" w:fill="F1A983" w:themeFill="accent2" w:themeFillTint="99"/>
          </w:tcPr>
          <w:p w14:paraId="73C29B11" w14:textId="77777777" w:rsidR="003854E0" w:rsidRDefault="003854E0" w:rsidP="00601047">
            <w:pPr>
              <w:pStyle w:val="affe"/>
              <w:framePr w:hSpace="0" w:wrap="auto" w:vAnchor="margin" w:hAnchor="text" w:yAlign="inline"/>
            </w:pPr>
            <w:r>
              <w:rPr>
                <w:rFonts w:hint="eastAsia"/>
              </w:rPr>
              <w:t>マナビDX</w:t>
            </w:r>
          </w:p>
        </w:tc>
        <w:tc>
          <w:tcPr>
            <w:tcW w:w="6775" w:type="dxa"/>
          </w:tcPr>
          <w:p w14:paraId="0BC3D277" w14:textId="77777777" w:rsidR="003854E0" w:rsidRPr="000A23A7" w:rsidRDefault="003854E0" w:rsidP="00601047">
            <w:pPr>
              <w:pStyle w:val="affe"/>
              <w:framePr w:hSpace="0" w:wrap="auto" w:vAnchor="margin" w:hAnchor="text" w:yAlign="inline"/>
            </w:pPr>
            <w:r w:rsidRPr="00D90BC9">
              <w:t>https://manabi-dx.ipa.go.jp/</w:t>
            </w:r>
          </w:p>
        </w:tc>
      </w:tr>
    </w:tbl>
    <w:p w14:paraId="7B36300B" w14:textId="77777777" w:rsidR="003854E0" w:rsidRDefault="003854E0" w:rsidP="003854E0">
      <w:pPr>
        <w:ind w:firstLineChars="0" w:firstLine="0"/>
      </w:pPr>
    </w:p>
    <w:p w14:paraId="68DE0483" w14:textId="77777777" w:rsidR="003854E0" w:rsidRDefault="003854E0" w:rsidP="003854E0">
      <w:pPr>
        <w:pStyle w:val="5"/>
      </w:pPr>
      <w:r>
        <w:rPr>
          <w:rFonts w:hint="eastAsia"/>
        </w:rPr>
        <w:t>マインド・スタンス</w:t>
      </w:r>
    </w:p>
    <w:p w14:paraId="286012CC" w14:textId="77777777" w:rsidR="003854E0" w:rsidRDefault="003854E0" w:rsidP="003854E0">
      <w:pPr>
        <w:pStyle w:val="aff4"/>
      </w:pPr>
      <w:r>
        <w:rPr>
          <w:rFonts w:hint="eastAsia"/>
        </w:rPr>
        <w:t>学習のゴール</w:t>
      </w:r>
    </w:p>
    <w:p w14:paraId="08BDE398" w14:textId="524E5ADD" w:rsidR="003854E0" w:rsidRDefault="003854E0" w:rsidP="003854E0">
      <w:r>
        <w:rPr>
          <w:rFonts w:hint="eastAsia"/>
        </w:rPr>
        <w:t>社会変化の中で新たな価値を生み出すために必要なマインド・スタンスを知り、自身の行動を振り返ることができること</w:t>
      </w:r>
      <w:r w:rsidR="0073373F">
        <w:rPr>
          <w:rFonts w:hint="eastAsia"/>
        </w:rPr>
        <w:t>。</w:t>
      </w:r>
    </w:p>
    <w:p w14:paraId="77D0FCA2" w14:textId="77777777" w:rsidR="003854E0" w:rsidRDefault="003854E0" w:rsidP="003854E0">
      <w:pPr>
        <w:pStyle w:val="aff4"/>
      </w:pPr>
      <w:r>
        <w:rPr>
          <w:rFonts w:hint="eastAsia"/>
        </w:rPr>
        <w:t>項目の内容・学習項目</w:t>
      </w:r>
    </w:p>
    <w:tbl>
      <w:tblPr>
        <w:tblStyle w:val="aa"/>
        <w:tblW w:w="0" w:type="auto"/>
        <w:tblLook w:val="04A0" w:firstRow="1" w:lastRow="0" w:firstColumn="1" w:lastColumn="0" w:noHBand="0" w:noVBand="1"/>
      </w:tblPr>
      <w:tblGrid>
        <w:gridCol w:w="2263"/>
        <w:gridCol w:w="4707"/>
        <w:gridCol w:w="3486"/>
      </w:tblGrid>
      <w:tr w:rsidR="003854E0" w14:paraId="0A2312E5" w14:textId="77777777">
        <w:tc>
          <w:tcPr>
            <w:tcW w:w="2263" w:type="dxa"/>
            <w:shd w:val="clear" w:color="auto" w:fill="215E99" w:themeFill="text2" w:themeFillTint="BF"/>
          </w:tcPr>
          <w:p w14:paraId="2778B875" w14:textId="77777777" w:rsidR="003854E0" w:rsidRDefault="003854E0">
            <w:pPr>
              <w:pStyle w:val="aff0"/>
            </w:pPr>
            <w:r>
              <w:rPr>
                <w:rFonts w:hint="eastAsia"/>
              </w:rPr>
              <w:t>項目</w:t>
            </w:r>
          </w:p>
        </w:tc>
        <w:tc>
          <w:tcPr>
            <w:tcW w:w="4707" w:type="dxa"/>
            <w:shd w:val="clear" w:color="auto" w:fill="215E99" w:themeFill="text2" w:themeFillTint="BF"/>
          </w:tcPr>
          <w:p w14:paraId="5D491FAB" w14:textId="77777777" w:rsidR="003854E0" w:rsidRDefault="003854E0">
            <w:pPr>
              <w:pStyle w:val="aff0"/>
            </w:pPr>
            <w:r>
              <w:rPr>
                <w:rFonts w:hint="eastAsia"/>
              </w:rPr>
              <w:t>内容</w:t>
            </w:r>
          </w:p>
        </w:tc>
        <w:tc>
          <w:tcPr>
            <w:tcW w:w="3486" w:type="dxa"/>
            <w:shd w:val="clear" w:color="auto" w:fill="215E99" w:themeFill="text2" w:themeFillTint="BF"/>
          </w:tcPr>
          <w:p w14:paraId="5950C1AE" w14:textId="77777777" w:rsidR="003854E0" w:rsidRDefault="003854E0">
            <w:pPr>
              <w:pStyle w:val="aff0"/>
            </w:pPr>
            <w:r>
              <w:rPr>
                <w:rFonts w:hint="eastAsia"/>
              </w:rPr>
              <w:t>学習項目例</w:t>
            </w:r>
          </w:p>
        </w:tc>
      </w:tr>
      <w:tr w:rsidR="003854E0" w14:paraId="6A6D0FE3" w14:textId="77777777">
        <w:tc>
          <w:tcPr>
            <w:tcW w:w="2263" w:type="dxa"/>
          </w:tcPr>
          <w:p w14:paraId="7E989721" w14:textId="77777777" w:rsidR="003854E0" w:rsidRDefault="003854E0">
            <w:pPr>
              <w:pStyle w:val="afff6"/>
            </w:pPr>
            <w:r>
              <w:rPr>
                <w:rFonts w:hint="eastAsia"/>
              </w:rPr>
              <w:t>変化への適応</w:t>
            </w:r>
          </w:p>
        </w:tc>
        <w:tc>
          <w:tcPr>
            <w:tcW w:w="4707" w:type="dxa"/>
          </w:tcPr>
          <w:p w14:paraId="3EEAD92E" w14:textId="77777777" w:rsidR="003854E0" w:rsidRDefault="003854E0" w:rsidP="00892C01">
            <w:pPr>
              <w:pStyle w:val="afff6"/>
              <w:numPr>
                <w:ilvl w:val="0"/>
                <w:numId w:val="617"/>
              </w:numPr>
            </w:pPr>
            <w:r>
              <w:t>環境や仕事・働き方の変化を受け入れ、適応するために自ら主体的に学んでいる</w:t>
            </w:r>
          </w:p>
          <w:p w14:paraId="529A8DDB" w14:textId="77777777" w:rsidR="003854E0" w:rsidRDefault="003854E0" w:rsidP="00892C01">
            <w:pPr>
              <w:pStyle w:val="afff6"/>
              <w:numPr>
                <w:ilvl w:val="0"/>
                <w:numId w:val="617"/>
              </w:numPr>
            </w:pPr>
            <w:r>
              <w:t>自身や組織が持つ既存の価値観</w:t>
            </w:r>
            <w:r>
              <w:rPr>
                <w:rFonts w:hint="eastAsia"/>
              </w:rPr>
              <w:t>について</w:t>
            </w:r>
            <w:r>
              <w:t>尊重すべき点を認識しつつ、環境変化に応じた新たな価値観、行</w:t>
            </w:r>
            <w:r>
              <w:rPr>
                <w:rFonts w:hint="eastAsia"/>
              </w:rPr>
              <w:t>動様式、知識、スキルを身につけている</w:t>
            </w:r>
          </w:p>
        </w:tc>
        <w:tc>
          <w:tcPr>
            <w:tcW w:w="3486" w:type="dxa"/>
            <w:vMerge w:val="restart"/>
          </w:tcPr>
          <w:p w14:paraId="0E40E3BA" w14:textId="77777777" w:rsidR="003854E0" w:rsidRDefault="003854E0" w:rsidP="00892C01">
            <w:pPr>
              <w:pStyle w:val="afff6"/>
              <w:numPr>
                <w:ilvl w:val="0"/>
                <w:numId w:val="508"/>
              </w:numPr>
            </w:pPr>
            <w:r w:rsidRPr="00A56E10">
              <w:t>各自が置かれた環境において目指すべき</w:t>
            </w:r>
            <w:r>
              <w:rPr>
                <w:rFonts w:hint="eastAsia"/>
              </w:rPr>
              <w:t>、</w:t>
            </w:r>
            <w:r w:rsidRPr="00A56E10">
              <w:t>具体的な行動や影響例</w:t>
            </w:r>
            <w:r>
              <w:rPr>
                <w:rFonts w:hint="eastAsia"/>
              </w:rPr>
              <w:t>など</w:t>
            </w:r>
          </w:p>
        </w:tc>
      </w:tr>
      <w:tr w:rsidR="003854E0" w14:paraId="4EE8D525" w14:textId="77777777">
        <w:tc>
          <w:tcPr>
            <w:tcW w:w="2263" w:type="dxa"/>
          </w:tcPr>
          <w:p w14:paraId="750775F1" w14:textId="77777777" w:rsidR="003854E0" w:rsidRDefault="003854E0">
            <w:pPr>
              <w:pStyle w:val="afff6"/>
            </w:pPr>
            <w:r>
              <w:rPr>
                <w:rFonts w:hint="eastAsia"/>
              </w:rPr>
              <w:t>コラボレーション</w:t>
            </w:r>
          </w:p>
        </w:tc>
        <w:tc>
          <w:tcPr>
            <w:tcW w:w="4707" w:type="dxa"/>
          </w:tcPr>
          <w:p w14:paraId="3A448FC5" w14:textId="77777777" w:rsidR="003854E0" w:rsidRDefault="003854E0" w:rsidP="00892C01">
            <w:pPr>
              <w:pStyle w:val="afff6"/>
              <w:numPr>
                <w:ilvl w:val="0"/>
                <w:numId w:val="617"/>
              </w:numPr>
            </w:pPr>
            <w:r w:rsidRPr="00A03AEB">
              <w:t>価値創造のためには、</w:t>
            </w:r>
            <w:r>
              <w:t>さまざま</w:t>
            </w:r>
            <w:r w:rsidRPr="00A03AEB">
              <w:t>な専門性を持った人と社内・社外問わずに協働することが重要であることを理解し、多様性を尊重している</w:t>
            </w:r>
          </w:p>
        </w:tc>
        <w:tc>
          <w:tcPr>
            <w:tcW w:w="3486" w:type="dxa"/>
            <w:vMerge/>
          </w:tcPr>
          <w:p w14:paraId="734C3DB9" w14:textId="77777777" w:rsidR="003854E0" w:rsidRDefault="003854E0">
            <w:pPr>
              <w:pStyle w:val="afff6"/>
            </w:pPr>
          </w:p>
        </w:tc>
      </w:tr>
      <w:tr w:rsidR="003854E0" w14:paraId="0A911D98" w14:textId="77777777">
        <w:tc>
          <w:tcPr>
            <w:tcW w:w="2263" w:type="dxa"/>
          </w:tcPr>
          <w:p w14:paraId="5545DEDB" w14:textId="77777777" w:rsidR="003854E0" w:rsidRDefault="003854E0">
            <w:pPr>
              <w:pStyle w:val="afff6"/>
            </w:pPr>
            <w:r>
              <w:rPr>
                <w:rFonts w:hint="eastAsia"/>
              </w:rPr>
              <w:t>顧客・ユーザーへの共感</w:t>
            </w:r>
          </w:p>
        </w:tc>
        <w:tc>
          <w:tcPr>
            <w:tcW w:w="4707" w:type="dxa"/>
          </w:tcPr>
          <w:p w14:paraId="74835F68" w14:textId="77777777" w:rsidR="003854E0" w:rsidRDefault="003854E0" w:rsidP="00892C01">
            <w:pPr>
              <w:pStyle w:val="afff6"/>
              <w:numPr>
                <w:ilvl w:val="0"/>
                <w:numId w:val="617"/>
              </w:numPr>
            </w:pPr>
            <w:r w:rsidRPr="00643F3D">
              <w:t>顧客・ユーザーに寄り添い、顧客・ユーザーの立場に立ってニーズや課題を発見しようとしている</w:t>
            </w:r>
          </w:p>
        </w:tc>
        <w:tc>
          <w:tcPr>
            <w:tcW w:w="3486" w:type="dxa"/>
            <w:vMerge/>
          </w:tcPr>
          <w:p w14:paraId="6EF00F8A" w14:textId="77777777" w:rsidR="003854E0" w:rsidRDefault="003854E0">
            <w:pPr>
              <w:pStyle w:val="afff6"/>
            </w:pPr>
          </w:p>
        </w:tc>
      </w:tr>
      <w:tr w:rsidR="003854E0" w14:paraId="1B4EBFAC" w14:textId="77777777">
        <w:tc>
          <w:tcPr>
            <w:tcW w:w="2263" w:type="dxa"/>
          </w:tcPr>
          <w:p w14:paraId="7C28F874" w14:textId="77777777" w:rsidR="003854E0" w:rsidRDefault="003854E0">
            <w:pPr>
              <w:pStyle w:val="afff6"/>
            </w:pPr>
            <w:r>
              <w:rPr>
                <w:rFonts w:hint="eastAsia"/>
              </w:rPr>
              <w:t>常識にとらわれない発想</w:t>
            </w:r>
          </w:p>
        </w:tc>
        <w:tc>
          <w:tcPr>
            <w:tcW w:w="4707" w:type="dxa"/>
          </w:tcPr>
          <w:p w14:paraId="4AD068BC" w14:textId="77777777" w:rsidR="003854E0" w:rsidRDefault="003854E0" w:rsidP="00892C01">
            <w:pPr>
              <w:pStyle w:val="afff6"/>
              <w:numPr>
                <w:ilvl w:val="0"/>
                <w:numId w:val="617"/>
              </w:numPr>
            </w:pPr>
            <w:r>
              <w:t>顧客・ユーザーのニーズや課題に対応するためのアイデアを、既存の概念・価値観にとらわれずに考えてい</w:t>
            </w:r>
            <w:r>
              <w:rPr>
                <w:rFonts w:hint="eastAsia"/>
              </w:rPr>
              <w:t>る</w:t>
            </w:r>
          </w:p>
          <w:p w14:paraId="384ED208" w14:textId="77777777" w:rsidR="003854E0" w:rsidRPr="00BE6D44" w:rsidRDefault="003854E0" w:rsidP="00892C01">
            <w:pPr>
              <w:pStyle w:val="afff6"/>
              <w:numPr>
                <w:ilvl w:val="0"/>
                <w:numId w:val="617"/>
              </w:numPr>
            </w:pPr>
            <w:r>
              <w:t>従来の物事の進め方</w:t>
            </w:r>
            <w:r>
              <w:rPr>
                <w:rFonts w:hint="eastAsia"/>
              </w:rPr>
              <w:t>について</w:t>
            </w:r>
            <w:r>
              <w:t>理由を自ら問い、より良い進め方がないか考えている</w:t>
            </w:r>
          </w:p>
        </w:tc>
        <w:tc>
          <w:tcPr>
            <w:tcW w:w="3486" w:type="dxa"/>
            <w:vMerge/>
          </w:tcPr>
          <w:p w14:paraId="42DC5FA9" w14:textId="77777777" w:rsidR="003854E0" w:rsidRDefault="003854E0">
            <w:pPr>
              <w:pStyle w:val="afff6"/>
            </w:pPr>
          </w:p>
        </w:tc>
      </w:tr>
      <w:tr w:rsidR="003854E0" w14:paraId="35B30347" w14:textId="77777777">
        <w:tc>
          <w:tcPr>
            <w:tcW w:w="2263" w:type="dxa"/>
          </w:tcPr>
          <w:p w14:paraId="371BE4D4" w14:textId="77777777" w:rsidR="003854E0" w:rsidRDefault="003854E0">
            <w:pPr>
              <w:pStyle w:val="afff6"/>
            </w:pPr>
            <w:r>
              <w:rPr>
                <w:rFonts w:hint="eastAsia"/>
              </w:rPr>
              <w:t>反復的なアプローチ</w:t>
            </w:r>
          </w:p>
        </w:tc>
        <w:tc>
          <w:tcPr>
            <w:tcW w:w="4707" w:type="dxa"/>
          </w:tcPr>
          <w:p w14:paraId="44266D76" w14:textId="77777777" w:rsidR="003854E0" w:rsidRDefault="003854E0" w:rsidP="00892C01">
            <w:pPr>
              <w:pStyle w:val="afff6"/>
              <w:numPr>
                <w:ilvl w:val="0"/>
                <w:numId w:val="617"/>
              </w:numPr>
            </w:pPr>
            <w:r w:rsidRPr="00F21DA3">
              <w:t>新しい取組や改善を、失敗を許容できる範囲の小さいサイクルで行い、顧客・ユーザーのフィードバックを得て反復的に改善している</w:t>
            </w:r>
          </w:p>
          <w:p w14:paraId="1142168C" w14:textId="77777777" w:rsidR="003854E0" w:rsidRDefault="003854E0" w:rsidP="00892C01">
            <w:pPr>
              <w:pStyle w:val="afff6"/>
              <w:numPr>
                <w:ilvl w:val="0"/>
                <w:numId w:val="617"/>
              </w:numPr>
            </w:pPr>
            <w:r w:rsidRPr="00F21DA3">
              <w:t>失敗したとしてもその都度軌道修正し、学びを得ることができれば「成果」であると認識している</w:t>
            </w:r>
          </w:p>
        </w:tc>
        <w:tc>
          <w:tcPr>
            <w:tcW w:w="3486" w:type="dxa"/>
            <w:vMerge/>
          </w:tcPr>
          <w:p w14:paraId="2F67A1B2" w14:textId="77777777" w:rsidR="003854E0" w:rsidRDefault="003854E0">
            <w:pPr>
              <w:pStyle w:val="afff6"/>
            </w:pPr>
          </w:p>
        </w:tc>
      </w:tr>
      <w:tr w:rsidR="003854E0" w14:paraId="32A08BE9" w14:textId="77777777">
        <w:tc>
          <w:tcPr>
            <w:tcW w:w="2263" w:type="dxa"/>
          </w:tcPr>
          <w:p w14:paraId="2F919DED" w14:textId="77777777" w:rsidR="003854E0" w:rsidRDefault="003854E0">
            <w:pPr>
              <w:pStyle w:val="afff6"/>
            </w:pPr>
            <w:r>
              <w:rPr>
                <w:rFonts w:hint="eastAsia"/>
              </w:rPr>
              <w:t>柔軟な意思決定</w:t>
            </w:r>
          </w:p>
        </w:tc>
        <w:tc>
          <w:tcPr>
            <w:tcW w:w="4707" w:type="dxa"/>
          </w:tcPr>
          <w:p w14:paraId="00644C7E" w14:textId="77777777" w:rsidR="003854E0" w:rsidRDefault="003854E0" w:rsidP="00892C01">
            <w:pPr>
              <w:pStyle w:val="afff6"/>
              <w:numPr>
                <w:ilvl w:val="0"/>
                <w:numId w:val="617"/>
              </w:numPr>
            </w:pPr>
            <w:r w:rsidRPr="00F658A3">
              <w:t>既存の価値観に基づく判断が難しい状況においても、価値創造に向けて必要であれば、臨機応変に意思決定を行っている</w:t>
            </w:r>
          </w:p>
        </w:tc>
        <w:tc>
          <w:tcPr>
            <w:tcW w:w="3486" w:type="dxa"/>
            <w:vMerge/>
          </w:tcPr>
          <w:p w14:paraId="22D72483" w14:textId="77777777" w:rsidR="003854E0" w:rsidRDefault="003854E0">
            <w:pPr>
              <w:pStyle w:val="afff6"/>
            </w:pPr>
          </w:p>
        </w:tc>
      </w:tr>
      <w:tr w:rsidR="003854E0" w14:paraId="3DF4C416" w14:textId="77777777">
        <w:tc>
          <w:tcPr>
            <w:tcW w:w="2263" w:type="dxa"/>
          </w:tcPr>
          <w:p w14:paraId="54243519" w14:textId="77777777" w:rsidR="003854E0" w:rsidRDefault="003854E0">
            <w:pPr>
              <w:pStyle w:val="afff6"/>
            </w:pPr>
            <w:r>
              <w:rPr>
                <w:rFonts w:hint="eastAsia"/>
              </w:rPr>
              <w:t>事実に基づく判断</w:t>
            </w:r>
          </w:p>
        </w:tc>
        <w:tc>
          <w:tcPr>
            <w:tcW w:w="4707" w:type="dxa"/>
          </w:tcPr>
          <w:p w14:paraId="0C15D68E" w14:textId="77777777" w:rsidR="003854E0" w:rsidRDefault="003854E0" w:rsidP="00892C01">
            <w:pPr>
              <w:pStyle w:val="afff6"/>
              <w:numPr>
                <w:ilvl w:val="0"/>
                <w:numId w:val="617"/>
              </w:numPr>
            </w:pPr>
            <w:r w:rsidRPr="00C462A7">
              <w:t>勘や経験のみではなく、客観的な事実やデータに基づいて、物事を見たり、判断したりしている</w:t>
            </w:r>
          </w:p>
          <w:p w14:paraId="3CD4AA3A" w14:textId="77777777" w:rsidR="003854E0" w:rsidRDefault="003854E0" w:rsidP="00892C01">
            <w:pPr>
              <w:pStyle w:val="afff6"/>
              <w:numPr>
                <w:ilvl w:val="0"/>
                <w:numId w:val="617"/>
              </w:numPr>
            </w:pPr>
            <w:r w:rsidRPr="00C462A7">
              <w:t>適切なデータを用いることにより、事実やデータに基づく判断が有効になることを理解し、適切なデータの入力を意識して行っている</w:t>
            </w:r>
          </w:p>
        </w:tc>
        <w:tc>
          <w:tcPr>
            <w:tcW w:w="3486" w:type="dxa"/>
            <w:vMerge/>
          </w:tcPr>
          <w:p w14:paraId="45934617" w14:textId="77777777" w:rsidR="003854E0" w:rsidRDefault="003854E0">
            <w:pPr>
              <w:pStyle w:val="afff6"/>
            </w:pPr>
          </w:p>
        </w:tc>
      </w:tr>
    </w:tbl>
    <w:p w14:paraId="721350C3" w14:textId="77777777" w:rsidR="003854E0" w:rsidRPr="008F7C39" w:rsidRDefault="003854E0" w:rsidP="003854E0">
      <w:pPr>
        <w:ind w:firstLineChars="0" w:firstLine="0"/>
      </w:pPr>
      <w:r w:rsidRPr="00D93420">
        <w:rPr>
          <w:noProof/>
        </w:rPr>
        <mc:AlternateContent>
          <mc:Choice Requires="wps">
            <w:drawing>
              <wp:anchor distT="0" distB="0" distL="114300" distR="114300" simplePos="0" relativeHeight="251656545" behindDoc="0" locked="0" layoutInCell="1" allowOverlap="1" wp14:anchorId="29635828" wp14:editId="32AA6FCC">
                <wp:simplePos x="0" y="0"/>
                <wp:positionH relativeFrom="margin">
                  <wp:posOffset>0</wp:posOffset>
                </wp:positionH>
                <wp:positionV relativeFrom="paragraph">
                  <wp:posOffset>6512</wp:posOffset>
                </wp:positionV>
                <wp:extent cx="6484620" cy="276225"/>
                <wp:effectExtent l="0" t="0" r="0" b="0"/>
                <wp:wrapTopAndBottom/>
                <wp:docPr id="403434095" name="テキスト ボックス 3"/>
                <wp:cNvGraphicFramePr/>
                <a:graphic xmlns:a="http://schemas.openxmlformats.org/drawingml/2006/main">
                  <a:graphicData uri="http://schemas.microsoft.com/office/word/2010/wordprocessingShape">
                    <wps:wsp>
                      <wps:cNvSpPr txBox="1"/>
                      <wps:spPr>
                        <a:xfrm>
                          <a:off x="0" y="0"/>
                          <a:ext cx="6484620" cy="276225"/>
                        </a:xfrm>
                        <a:prstGeom prst="rect">
                          <a:avLst/>
                        </a:prstGeom>
                        <a:noFill/>
                        <a:ln w="6350">
                          <a:noFill/>
                        </a:ln>
                      </wps:spPr>
                      <wps:txbx>
                        <w:txbxContent>
                          <w:p w14:paraId="2067EE9E" w14:textId="77777777" w:rsidR="003854E0" w:rsidRPr="00904A65" w:rsidRDefault="003854E0" w:rsidP="003854E0">
                            <w:pPr>
                              <w:pStyle w:val="aff2"/>
                            </w:pPr>
                            <w:r>
                              <w:rPr>
                                <w:rFonts w:hint="eastAsia"/>
                              </w:rPr>
                              <w:t>(出典) IPA「</w:t>
                            </w:r>
                            <w:r w:rsidRPr="00F37E4F">
                              <w:rPr>
                                <w:rFonts w:hint="eastAsia"/>
                              </w:rPr>
                              <w:t>デジタルスキル標準</w:t>
                            </w:r>
                            <w:r w:rsidRPr="00F37E4F">
                              <w:t>ver.1.2</w:t>
                            </w:r>
                            <w:r>
                              <w:rPr>
                                <w:rFonts w:hint="eastAsia"/>
                                <w:color w:val="000000"/>
                              </w:rPr>
                              <w:t>」</w:t>
                            </w:r>
                            <w:r>
                              <w:rPr>
                                <w:rFonts w:hint="eastAsia"/>
                              </w:rPr>
                              <w:t>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35828" id="_x0000_s1179" type="#_x0000_t202" style="position:absolute;left:0;text-align:left;margin-left:0;margin-top:.5pt;width:510.6pt;height:21.75pt;z-index:2516565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" filled="f" stroked="f" strokeweight=".5pt">
                <v:textbox>
                  <w:txbxContent>
                    <w:p w14:paraId="2067EE9E" w14:textId="77777777" w:rsidR="003854E0" w:rsidRPr="00904A65" w:rsidRDefault="003854E0" w:rsidP="003854E0">
                      <w:pPr>
                        <w:pStyle w:val="aff2"/>
                      </w:pPr>
                      <w:r>
                        <w:rPr>
                          <w:rFonts w:hint="eastAsia"/>
                        </w:rPr>
                        <w:t>(出典) IPA「</w:t>
                      </w:r>
                      <w:r w:rsidRPr="00F37E4F">
                        <w:rPr>
                          <w:rFonts w:hint="eastAsia"/>
                        </w:rPr>
                        <w:t>デジタルスキル標準</w:t>
                      </w:r>
                      <w:r w:rsidRPr="00F37E4F">
                        <w:t>ver.1.2</w:t>
                      </w:r>
                      <w:r>
                        <w:rPr>
                          <w:rFonts w:hint="eastAsia"/>
                          <w:color w:val="000000"/>
                        </w:rPr>
                        <w:t>」</w:t>
                      </w:r>
                      <w:r>
                        <w:rPr>
                          <w:rFonts w:hint="eastAsia"/>
                        </w:rPr>
                        <w:t>をもとに作成</w:t>
                      </w:r>
                    </w:p>
                  </w:txbxContent>
                </v:textbox>
                <w10:wrap type="topAndBottom" anchorx="margin"/>
              </v:shape>
            </w:pict>
          </mc:Fallback>
        </mc:AlternateContent>
      </w:r>
    </w:p>
    <w:p w14:paraId="6A0E41B2" w14:textId="77777777" w:rsidR="003854E0" w:rsidRDefault="003854E0" w:rsidP="003854E0">
      <w:pPr>
        <w:pStyle w:val="5"/>
      </w:pPr>
      <w:bookmarkStart w:id="1656" w:name="_Toc177129782"/>
      <w:r>
        <w:rPr>
          <w:rFonts w:hint="eastAsia"/>
        </w:rPr>
        <w:t>Why（DXの背景）</w:t>
      </w:r>
    </w:p>
    <w:p w14:paraId="3FFB496B" w14:textId="77777777" w:rsidR="003854E0" w:rsidRPr="007902C3" w:rsidRDefault="003854E0" w:rsidP="003854E0">
      <w:pPr>
        <w:pStyle w:val="aff4"/>
        <w:rPr>
          <w:rStyle w:val="aff5"/>
          <w:b/>
          <w:bCs/>
        </w:rPr>
      </w:pPr>
      <w:r w:rsidRPr="007902C3">
        <w:rPr>
          <w:rStyle w:val="aff5"/>
          <w:b/>
          <w:bCs/>
        </w:rPr>
        <w:t>学習のゴール</w:t>
      </w:r>
    </w:p>
    <w:p w14:paraId="263C5C19" w14:textId="77777777" w:rsidR="003854E0" w:rsidRPr="0014552B" w:rsidRDefault="003854E0" w:rsidP="003854E0">
      <w:r w:rsidRPr="0014552B">
        <w:t>人々が重視する価値や社会・経済の環境がどのように変化しているか知っており、DXの重要性を理解している</w:t>
      </w:r>
    </w:p>
    <w:p w14:paraId="74A5F6D5" w14:textId="77777777" w:rsidR="003854E0" w:rsidRDefault="003854E0" w:rsidP="003854E0"/>
    <w:p w14:paraId="1DFB3BB9" w14:textId="77777777" w:rsidR="003854E0" w:rsidRPr="00065C96" w:rsidRDefault="003854E0" w:rsidP="003854E0">
      <w:r>
        <w:rPr>
          <w:rStyle w:val="aff5"/>
          <w:rFonts w:hint="eastAsia"/>
        </w:rPr>
        <w:t>項目の内容・学習項目例</w:t>
      </w:r>
    </w:p>
    <w:tbl>
      <w:tblPr>
        <w:tblStyle w:val="aa"/>
        <w:tblW w:w="0" w:type="auto"/>
        <w:tblLook w:val="04A0" w:firstRow="1" w:lastRow="0" w:firstColumn="1" w:lastColumn="0" w:noHBand="0" w:noVBand="1"/>
      </w:tblPr>
      <w:tblGrid>
        <w:gridCol w:w="2263"/>
        <w:gridCol w:w="4707"/>
        <w:gridCol w:w="3486"/>
      </w:tblGrid>
      <w:tr w:rsidR="003854E0" w14:paraId="6693517B" w14:textId="77777777">
        <w:tc>
          <w:tcPr>
            <w:tcW w:w="2263" w:type="dxa"/>
            <w:shd w:val="clear" w:color="auto" w:fill="215E99" w:themeFill="text2" w:themeFillTint="BF"/>
          </w:tcPr>
          <w:p w14:paraId="4A2EE2E0" w14:textId="77777777" w:rsidR="003854E0" w:rsidRDefault="003854E0">
            <w:pPr>
              <w:pStyle w:val="aff0"/>
            </w:pPr>
            <w:r>
              <w:rPr>
                <w:rFonts w:hint="eastAsia"/>
              </w:rPr>
              <w:t>項目</w:t>
            </w:r>
          </w:p>
        </w:tc>
        <w:tc>
          <w:tcPr>
            <w:tcW w:w="4707" w:type="dxa"/>
            <w:shd w:val="clear" w:color="auto" w:fill="215E99" w:themeFill="text2" w:themeFillTint="BF"/>
          </w:tcPr>
          <w:p w14:paraId="03C28DD6" w14:textId="77777777" w:rsidR="003854E0" w:rsidRDefault="003854E0">
            <w:pPr>
              <w:pStyle w:val="aff0"/>
            </w:pPr>
            <w:r>
              <w:rPr>
                <w:rFonts w:hint="eastAsia"/>
              </w:rPr>
              <w:t>内容</w:t>
            </w:r>
          </w:p>
        </w:tc>
        <w:tc>
          <w:tcPr>
            <w:tcW w:w="3486" w:type="dxa"/>
            <w:shd w:val="clear" w:color="auto" w:fill="215E99" w:themeFill="text2" w:themeFillTint="BF"/>
          </w:tcPr>
          <w:p w14:paraId="59C7F1C7" w14:textId="77777777" w:rsidR="003854E0" w:rsidRDefault="003854E0">
            <w:pPr>
              <w:pStyle w:val="aff0"/>
            </w:pPr>
            <w:r>
              <w:rPr>
                <w:rFonts w:hint="eastAsia"/>
              </w:rPr>
              <w:t>学習項目例</w:t>
            </w:r>
          </w:p>
        </w:tc>
      </w:tr>
      <w:tr w:rsidR="003854E0" w14:paraId="528BC213" w14:textId="77777777">
        <w:tc>
          <w:tcPr>
            <w:tcW w:w="2263" w:type="dxa"/>
          </w:tcPr>
          <w:p w14:paraId="3CA9D4FE" w14:textId="77777777" w:rsidR="003854E0" w:rsidRDefault="003854E0">
            <w:pPr>
              <w:pStyle w:val="afff6"/>
            </w:pPr>
            <w:r>
              <w:rPr>
                <w:rFonts w:hint="eastAsia"/>
              </w:rPr>
              <w:t>社会の変化</w:t>
            </w:r>
          </w:p>
        </w:tc>
        <w:tc>
          <w:tcPr>
            <w:tcW w:w="4707" w:type="dxa"/>
          </w:tcPr>
          <w:p w14:paraId="5A5CF109" w14:textId="77777777" w:rsidR="003854E0" w:rsidRDefault="003854E0" w:rsidP="00892C01">
            <w:pPr>
              <w:pStyle w:val="ab"/>
              <w:numPr>
                <w:ilvl w:val="0"/>
                <w:numId w:val="618"/>
              </w:numPr>
              <w:ind w:leftChars="0" w:firstLineChars="0"/>
            </w:pPr>
            <w:r w:rsidRPr="00D906C9">
              <w:t>世界や日本社会に</w:t>
            </w:r>
            <w:r>
              <w:rPr>
                <w:rFonts w:hint="eastAsia"/>
              </w:rPr>
              <w:t>起きている</w:t>
            </w:r>
            <w:r w:rsidRPr="00D906C9">
              <w:t>変化を理解し、変化の中で人々の暮らしをよりよくし、社会課題を解決するためにデータやデジタル技術の活用が有用であることを知っている</w:t>
            </w:r>
          </w:p>
        </w:tc>
        <w:tc>
          <w:tcPr>
            <w:tcW w:w="3486" w:type="dxa"/>
          </w:tcPr>
          <w:p w14:paraId="3A97BB2A" w14:textId="77777777" w:rsidR="003854E0" w:rsidRDefault="003854E0" w:rsidP="00892C01">
            <w:pPr>
              <w:pStyle w:val="ab"/>
              <w:numPr>
                <w:ilvl w:val="0"/>
                <w:numId w:val="618"/>
              </w:numPr>
              <w:ind w:leftChars="0" w:firstLineChars="0"/>
            </w:pPr>
            <w:r w:rsidRPr="001168AD">
              <w:t>メガトレンド・社会課題とデジタルによる解決（SDGs</w:t>
            </w:r>
            <w:r>
              <w:t>など</w:t>
            </w:r>
            <w:r>
              <w:rPr>
                <w:rFonts w:hint="eastAsia"/>
              </w:rPr>
              <w:t>）</w:t>
            </w:r>
          </w:p>
          <w:p w14:paraId="69F40C61" w14:textId="259F17FA" w:rsidR="003854E0" w:rsidRDefault="003854E0" w:rsidP="00892C01">
            <w:pPr>
              <w:pStyle w:val="ab"/>
              <w:numPr>
                <w:ilvl w:val="0"/>
                <w:numId w:val="618"/>
              </w:numPr>
              <w:ind w:leftChars="0" w:firstLineChars="0"/>
            </w:pPr>
            <w:r w:rsidRPr="008B559A">
              <w:rPr>
                <w:rFonts w:hint="eastAsia"/>
              </w:rPr>
              <w:t>日本と海外における</w:t>
            </w:r>
            <w:r w:rsidRPr="008B559A">
              <w:t>DXの取組の差、社会・産業の変化に関するキーワード</w:t>
            </w:r>
            <w:r w:rsidRPr="001168AD">
              <w:t>（</w:t>
            </w:r>
            <w:bookmarkStart w:id="1657" w:name="■Society5．022ー1ー1"/>
            <w:r w:rsidR="003A7AF3">
              <w:fldChar w:fldCharType="begin"/>
            </w:r>
            <w:r w:rsidR="003A7AF3">
              <w:instrText>HYPERLINK  \l "■Society5．0"</w:instrText>
            </w:r>
            <w:r w:rsidR="003A7AF3">
              <w:fldChar w:fldCharType="separate"/>
            </w:r>
            <w:r w:rsidRPr="003A7AF3">
              <w:rPr>
                <w:rStyle w:val="a7"/>
              </w:rPr>
              <w:t>Society5.0</w:t>
            </w:r>
            <w:bookmarkEnd w:id="1657"/>
            <w:r w:rsidR="003A7AF3">
              <w:fldChar w:fldCharType="end"/>
            </w:r>
            <w:r w:rsidRPr="001168AD">
              <w:t>、データ駆動型社会</w:t>
            </w:r>
            <w:r>
              <w:t>など</w:t>
            </w:r>
            <w:r w:rsidRPr="001168AD">
              <w:t>）</w:t>
            </w:r>
          </w:p>
        </w:tc>
      </w:tr>
      <w:tr w:rsidR="003854E0" w14:paraId="2CA10A48" w14:textId="77777777">
        <w:tc>
          <w:tcPr>
            <w:tcW w:w="2263" w:type="dxa"/>
          </w:tcPr>
          <w:p w14:paraId="56A12EC3" w14:textId="77777777" w:rsidR="003854E0" w:rsidRDefault="003854E0">
            <w:pPr>
              <w:pStyle w:val="afff6"/>
            </w:pPr>
            <w:r>
              <w:rPr>
                <w:rFonts w:hint="eastAsia"/>
              </w:rPr>
              <w:t>顧客価値の変化</w:t>
            </w:r>
          </w:p>
        </w:tc>
        <w:tc>
          <w:tcPr>
            <w:tcW w:w="4707" w:type="dxa"/>
          </w:tcPr>
          <w:p w14:paraId="008BE335" w14:textId="77777777" w:rsidR="003854E0" w:rsidRDefault="003854E0" w:rsidP="00892C01">
            <w:pPr>
              <w:pStyle w:val="ab"/>
              <w:numPr>
                <w:ilvl w:val="0"/>
                <w:numId w:val="618"/>
              </w:numPr>
              <w:ind w:leftChars="0" w:firstLineChars="0"/>
            </w:pPr>
            <w:r w:rsidRPr="00EA0599">
              <w:t>顧客価値の概念を理解し、顧客・ユーザーがデジタル技術の発展によりどのように変わってきたか（情報や製品・サービスへのアクセスの多様化、人それぞれのニーズを満たすことへの欲求の高まり）を知っている</w:t>
            </w:r>
          </w:p>
        </w:tc>
        <w:tc>
          <w:tcPr>
            <w:tcW w:w="3486" w:type="dxa"/>
          </w:tcPr>
          <w:p w14:paraId="11981F1B" w14:textId="77777777" w:rsidR="003854E0" w:rsidRDefault="003854E0" w:rsidP="00892C01">
            <w:pPr>
              <w:pStyle w:val="ab"/>
              <w:numPr>
                <w:ilvl w:val="0"/>
                <w:numId w:val="618"/>
              </w:numPr>
              <w:ind w:leftChars="0" w:firstLineChars="0"/>
            </w:pPr>
            <w:r w:rsidRPr="00BF47E9">
              <w:t>顧客・ユーザーの行動変化と変化への対応</w:t>
            </w:r>
          </w:p>
          <w:p w14:paraId="13EE00CA" w14:textId="77777777" w:rsidR="003854E0" w:rsidRDefault="003854E0" w:rsidP="00892C01">
            <w:pPr>
              <w:pStyle w:val="ab"/>
              <w:numPr>
                <w:ilvl w:val="0"/>
                <w:numId w:val="618"/>
              </w:numPr>
              <w:ind w:leftChars="0" w:firstLineChars="0"/>
            </w:pPr>
            <w:r w:rsidRPr="00BF47E9">
              <w:t>顧客・ユーザーを取り巻くデジタルサービス</w:t>
            </w:r>
          </w:p>
        </w:tc>
      </w:tr>
      <w:tr w:rsidR="003854E0" w14:paraId="027227AB" w14:textId="77777777">
        <w:tc>
          <w:tcPr>
            <w:tcW w:w="2263" w:type="dxa"/>
          </w:tcPr>
          <w:p w14:paraId="39143387" w14:textId="77777777" w:rsidR="003854E0" w:rsidRDefault="003854E0">
            <w:pPr>
              <w:pStyle w:val="afff6"/>
            </w:pPr>
            <w:r>
              <w:rPr>
                <w:rFonts w:hint="eastAsia"/>
              </w:rPr>
              <w:t>競争環境の変化</w:t>
            </w:r>
          </w:p>
        </w:tc>
        <w:tc>
          <w:tcPr>
            <w:tcW w:w="4707" w:type="dxa"/>
          </w:tcPr>
          <w:p w14:paraId="57098930" w14:textId="77777777" w:rsidR="003854E0" w:rsidRDefault="003854E0" w:rsidP="00892C01">
            <w:pPr>
              <w:pStyle w:val="ab"/>
              <w:numPr>
                <w:ilvl w:val="0"/>
                <w:numId w:val="618"/>
              </w:numPr>
              <w:ind w:leftChars="0" w:firstLineChars="0"/>
            </w:pPr>
            <w:r w:rsidRPr="0003079A">
              <w:t>データ・デジタル技術の進展や、社会・顧客の変化によって、既存ビジネスにおける競争力の源泉が変わったり、従来の業種や国境の垣根を超えたビジネスが広がったりしていることを知っている</w:t>
            </w:r>
          </w:p>
        </w:tc>
        <w:tc>
          <w:tcPr>
            <w:tcW w:w="3486" w:type="dxa"/>
          </w:tcPr>
          <w:p w14:paraId="23E0CF01" w14:textId="77777777" w:rsidR="003854E0" w:rsidRDefault="003854E0" w:rsidP="00892C01">
            <w:pPr>
              <w:pStyle w:val="ab"/>
              <w:numPr>
                <w:ilvl w:val="0"/>
                <w:numId w:val="618"/>
              </w:numPr>
              <w:ind w:leftChars="0" w:firstLineChars="0"/>
            </w:pPr>
            <w:r w:rsidRPr="00875690">
              <w:t>デジタル技術の活用による競争環境変化の具体的事例</w:t>
            </w:r>
          </w:p>
        </w:tc>
      </w:tr>
    </w:tbl>
    <w:p w14:paraId="7068777A" w14:textId="77777777" w:rsidR="003854E0" w:rsidRPr="00CA1B61" w:rsidRDefault="003854E0" w:rsidP="003854E0">
      <w:r w:rsidRPr="00D93420">
        <w:rPr>
          <w:noProof/>
        </w:rPr>
        <mc:AlternateContent>
          <mc:Choice Requires="wps">
            <w:drawing>
              <wp:anchor distT="0" distB="0" distL="114300" distR="114300" simplePos="0" relativeHeight="251656546" behindDoc="0" locked="0" layoutInCell="1" allowOverlap="1" wp14:anchorId="3832E9C4" wp14:editId="4F8FAC84">
                <wp:simplePos x="0" y="0"/>
                <wp:positionH relativeFrom="margin">
                  <wp:posOffset>62865</wp:posOffset>
                </wp:positionH>
                <wp:positionV relativeFrom="paragraph">
                  <wp:posOffset>87630</wp:posOffset>
                </wp:positionV>
                <wp:extent cx="6484620" cy="276225"/>
                <wp:effectExtent l="0" t="0" r="0" b="0"/>
                <wp:wrapTopAndBottom/>
                <wp:docPr id="261835791" name="テキスト ボックス 3"/>
                <wp:cNvGraphicFramePr/>
                <a:graphic xmlns:a="http://schemas.openxmlformats.org/drawingml/2006/main">
                  <a:graphicData uri="http://schemas.microsoft.com/office/word/2010/wordprocessingShape">
                    <wps:wsp>
                      <wps:cNvSpPr txBox="1"/>
                      <wps:spPr>
                        <a:xfrm>
                          <a:off x="0" y="0"/>
                          <a:ext cx="6484620" cy="276225"/>
                        </a:xfrm>
                        <a:prstGeom prst="rect">
                          <a:avLst/>
                        </a:prstGeom>
                        <a:noFill/>
                        <a:ln w="6350">
                          <a:noFill/>
                        </a:ln>
                      </wps:spPr>
                      <wps:txbx>
                        <w:txbxContent>
                          <w:p w14:paraId="4E39F046" w14:textId="77777777" w:rsidR="003854E0" w:rsidRPr="00904A65" w:rsidRDefault="003854E0" w:rsidP="003854E0">
                            <w:pPr>
                              <w:pStyle w:val="aff2"/>
                            </w:pPr>
                            <w:r>
                              <w:rPr>
                                <w:rFonts w:hint="eastAsia"/>
                              </w:rPr>
                              <w:t>(出典) IPA「</w:t>
                            </w:r>
                            <w:r w:rsidRPr="00F37E4F">
                              <w:rPr>
                                <w:rFonts w:hint="eastAsia"/>
                              </w:rPr>
                              <w:t>デジタルスキル標準</w:t>
                            </w:r>
                            <w:r w:rsidRPr="00F37E4F">
                              <w:t>ver.1.2</w:t>
                            </w:r>
                            <w:r>
                              <w:rPr>
                                <w:rFonts w:hint="eastAsia"/>
                                <w:color w:val="000000"/>
                              </w:rPr>
                              <w:t>」</w:t>
                            </w:r>
                            <w:r>
                              <w:rPr>
                                <w:rFonts w:hint="eastAsia"/>
                              </w:rPr>
                              <w:t>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2E9C4" id="_x0000_s1180" type="#_x0000_t202" style="position:absolute;left:0;text-align:left;margin-left:4.95pt;margin-top:6.9pt;width:510.6pt;height:21.75pt;z-index:2516565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" filled="f" stroked="f" strokeweight=".5pt">
                <v:textbox>
                  <w:txbxContent>
                    <w:p w14:paraId="4E39F046" w14:textId="77777777" w:rsidR="003854E0" w:rsidRPr="00904A65" w:rsidRDefault="003854E0" w:rsidP="003854E0">
                      <w:pPr>
                        <w:pStyle w:val="aff2"/>
                      </w:pPr>
                      <w:r>
                        <w:rPr>
                          <w:rFonts w:hint="eastAsia"/>
                        </w:rPr>
                        <w:t>(出典) IPA「</w:t>
                      </w:r>
                      <w:r w:rsidRPr="00F37E4F">
                        <w:rPr>
                          <w:rFonts w:hint="eastAsia"/>
                        </w:rPr>
                        <w:t>デジタルスキル標準</w:t>
                      </w:r>
                      <w:r w:rsidRPr="00F37E4F">
                        <w:t>ver.1.2</w:t>
                      </w:r>
                      <w:r>
                        <w:rPr>
                          <w:rFonts w:hint="eastAsia"/>
                          <w:color w:val="000000"/>
                        </w:rPr>
                        <w:t>」</w:t>
                      </w:r>
                      <w:r>
                        <w:rPr>
                          <w:rFonts w:hint="eastAsia"/>
                        </w:rPr>
                        <w:t>をもとに作成</w:t>
                      </w:r>
                    </w:p>
                  </w:txbxContent>
                </v:textbox>
                <w10:wrap type="topAndBottom" anchorx="margin"/>
              </v:shape>
            </w:pict>
          </mc:Fallback>
        </mc:AlternateContent>
      </w:r>
    </w:p>
    <w:p w14:paraId="72BC718A" w14:textId="77777777" w:rsidR="003854E0" w:rsidRDefault="003854E0" w:rsidP="003854E0">
      <w:pPr>
        <w:pStyle w:val="5"/>
      </w:pPr>
      <w:r>
        <w:rPr>
          <w:rFonts w:hint="eastAsia"/>
        </w:rPr>
        <w:t>What（DXで活用されるデータ・技術）</w:t>
      </w:r>
    </w:p>
    <w:p w14:paraId="425CB365" w14:textId="77777777" w:rsidR="003854E0" w:rsidRDefault="003854E0" w:rsidP="003854E0">
      <w:pPr>
        <w:rPr>
          <w:rStyle w:val="aff5"/>
        </w:rPr>
      </w:pPr>
      <w:r w:rsidRPr="00CA1B61">
        <w:rPr>
          <w:rStyle w:val="aff5"/>
        </w:rPr>
        <w:t>学習のゴール</w:t>
      </w:r>
    </w:p>
    <w:p w14:paraId="795AF1B2" w14:textId="77777777" w:rsidR="003854E0" w:rsidRDefault="003854E0" w:rsidP="003854E0">
      <w:r w:rsidRPr="00E84D3A">
        <w:t>DX推進の手段としてのデータやデジタル技術に関する最新の情報を知った</w:t>
      </w:r>
      <w:r>
        <w:rPr>
          <w:rFonts w:hint="eastAsia"/>
        </w:rPr>
        <w:t>上</w:t>
      </w:r>
      <w:r w:rsidRPr="00E84D3A">
        <w:t>で、その発展の背景への知識を深めることができる</w:t>
      </w:r>
    </w:p>
    <w:p w14:paraId="30F728DC" w14:textId="77777777" w:rsidR="003854E0" w:rsidRDefault="003854E0" w:rsidP="003854E0"/>
    <w:p w14:paraId="14E748AE" w14:textId="77777777" w:rsidR="003854E0" w:rsidRPr="00313565" w:rsidRDefault="003854E0" w:rsidP="003854E0">
      <w:pPr>
        <w:rPr>
          <w:rStyle w:val="aff5"/>
          <w:b w:val="0"/>
          <w:bCs w:val="0"/>
        </w:rPr>
      </w:pPr>
      <w:r>
        <w:rPr>
          <w:rStyle w:val="aff5"/>
          <w:rFonts w:hint="eastAsia"/>
        </w:rPr>
        <w:t>項目の内容・学習項目例</w:t>
      </w:r>
    </w:p>
    <w:tbl>
      <w:tblPr>
        <w:tblStyle w:val="aa"/>
        <w:tblW w:w="0" w:type="auto"/>
        <w:tblLook w:val="04A0" w:firstRow="1" w:lastRow="0" w:firstColumn="1" w:lastColumn="0" w:noHBand="0" w:noVBand="1"/>
      </w:tblPr>
      <w:tblGrid>
        <w:gridCol w:w="2263"/>
        <w:gridCol w:w="5245"/>
        <w:gridCol w:w="2948"/>
      </w:tblGrid>
      <w:tr w:rsidR="003854E0" w14:paraId="40F23BC4" w14:textId="77777777">
        <w:tc>
          <w:tcPr>
            <w:tcW w:w="2263" w:type="dxa"/>
            <w:shd w:val="clear" w:color="auto" w:fill="215E99" w:themeFill="text2" w:themeFillTint="BF"/>
          </w:tcPr>
          <w:p w14:paraId="07DBFD00" w14:textId="77777777" w:rsidR="003854E0" w:rsidRDefault="003854E0">
            <w:pPr>
              <w:pStyle w:val="aff0"/>
            </w:pPr>
            <w:r>
              <w:rPr>
                <w:rFonts w:hint="eastAsia"/>
              </w:rPr>
              <w:t>項目</w:t>
            </w:r>
          </w:p>
        </w:tc>
        <w:tc>
          <w:tcPr>
            <w:tcW w:w="5245" w:type="dxa"/>
            <w:shd w:val="clear" w:color="auto" w:fill="215E99" w:themeFill="text2" w:themeFillTint="BF"/>
          </w:tcPr>
          <w:p w14:paraId="1D85AEE9" w14:textId="77777777" w:rsidR="003854E0" w:rsidRDefault="003854E0">
            <w:pPr>
              <w:pStyle w:val="aff0"/>
            </w:pPr>
            <w:r>
              <w:rPr>
                <w:rFonts w:hint="eastAsia"/>
              </w:rPr>
              <w:t>内容</w:t>
            </w:r>
          </w:p>
        </w:tc>
        <w:tc>
          <w:tcPr>
            <w:tcW w:w="2948" w:type="dxa"/>
            <w:shd w:val="clear" w:color="auto" w:fill="215E99" w:themeFill="text2" w:themeFillTint="BF"/>
          </w:tcPr>
          <w:p w14:paraId="2C93E62E" w14:textId="77777777" w:rsidR="003854E0" w:rsidRDefault="003854E0">
            <w:pPr>
              <w:pStyle w:val="aff0"/>
            </w:pPr>
            <w:r>
              <w:rPr>
                <w:rFonts w:hint="eastAsia"/>
              </w:rPr>
              <w:t>学習項目例</w:t>
            </w:r>
          </w:p>
        </w:tc>
      </w:tr>
      <w:tr w:rsidR="003854E0" w14:paraId="50C7EF6A" w14:textId="77777777">
        <w:tc>
          <w:tcPr>
            <w:tcW w:w="2263" w:type="dxa"/>
          </w:tcPr>
          <w:p w14:paraId="27EBABDE" w14:textId="77777777" w:rsidR="003854E0" w:rsidRDefault="003854E0">
            <w:pPr>
              <w:pStyle w:val="afff6"/>
            </w:pPr>
            <w:r>
              <w:rPr>
                <w:rFonts w:hint="eastAsia"/>
              </w:rPr>
              <w:t>（データ）</w:t>
            </w:r>
          </w:p>
          <w:p w14:paraId="172D1913" w14:textId="77777777" w:rsidR="003854E0" w:rsidRDefault="003854E0">
            <w:pPr>
              <w:pStyle w:val="afff6"/>
            </w:pPr>
            <w:r>
              <w:rPr>
                <w:rFonts w:hint="eastAsia"/>
              </w:rPr>
              <w:t>社会におけるデータ</w:t>
            </w:r>
          </w:p>
        </w:tc>
        <w:tc>
          <w:tcPr>
            <w:tcW w:w="5245" w:type="dxa"/>
          </w:tcPr>
          <w:p w14:paraId="3827B4EF" w14:textId="77777777" w:rsidR="003854E0" w:rsidRDefault="003854E0" w:rsidP="00892C01">
            <w:pPr>
              <w:pStyle w:val="ab"/>
              <w:numPr>
                <w:ilvl w:val="0"/>
                <w:numId w:val="619"/>
              </w:numPr>
              <w:ind w:leftChars="0" w:firstLineChars="0"/>
            </w:pPr>
            <w:r w:rsidRPr="006317D8">
              <w:t>「データ」には数値</w:t>
            </w:r>
            <w:r>
              <w:rPr>
                <w:rFonts w:hint="eastAsia"/>
              </w:rPr>
              <w:t>に加えて、</w:t>
            </w:r>
            <w:r w:rsidRPr="006317D8">
              <w:t>文字・画像・音声</w:t>
            </w:r>
            <w:r>
              <w:t>などさまざま</w:t>
            </w:r>
            <w:r w:rsidRPr="006317D8">
              <w:t>な種類があることや、それらがどのように蓄積され、社会で活用されているか知っている</w:t>
            </w:r>
          </w:p>
        </w:tc>
        <w:tc>
          <w:tcPr>
            <w:tcW w:w="2948" w:type="dxa"/>
          </w:tcPr>
          <w:p w14:paraId="66551627" w14:textId="77777777" w:rsidR="003854E0" w:rsidRDefault="003854E0" w:rsidP="00892C01">
            <w:pPr>
              <w:pStyle w:val="ab"/>
              <w:numPr>
                <w:ilvl w:val="0"/>
                <w:numId w:val="619"/>
              </w:numPr>
              <w:ind w:leftChars="0" w:firstLineChars="0"/>
            </w:pPr>
            <w:r>
              <w:t>データの種類</w:t>
            </w:r>
          </w:p>
          <w:p w14:paraId="693FD47F" w14:textId="77777777" w:rsidR="003854E0" w:rsidRDefault="003854E0" w:rsidP="00892C01">
            <w:pPr>
              <w:pStyle w:val="ab"/>
              <w:numPr>
                <w:ilvl w:val="0"/>
                <w:numId w:val="619"/>
              </w:numPr>
              <w:ind w:leftChars="0" w:firstLineChars="0"/>
            </w:pPr>
            <w:r>
              <w:t>社会におけるデータ活用</w:t>
            </w:r>
          </w:p>
        </w:tc>
      </w:tr>
      <w:tr w:rsidR="003854E0" w14:paraId="0F032B46" w14:textId="77777777">
        <w:tc>
          <w:tcPr>
            <w:tcW w:w="2263" w:type="dxa"/>
          </w:tcPr>
          <w:p w14:paraId="2138A933" w14:textId="77777777" w:rsidR="003854E0" w:rsidRDefault="003854E0">
            <w:pPr>
              <w:pStyle w:val="afff6"/>
            </w:pPr>
            <w:r>
              <w:rPr>
                <w:rFonts w:hint="eastAsia"/>
              </w:rPr>
              <w:t>（データ）</w:t>
            </w:r>
          </w:p>
          <w:p w14:paraId="15BFCE64" w14:textId="77777777" w:rsidR="003854E0" w:rsidRDefault="003854E0">
            <w:pPr>
              <w:pStyle w:val="afff6"/>
            </w:pPr>
            <w:r>
              <w:rPr>
                <w:rFonts w:hint="eastAsia"/>
              </w:rPr>
              <w:t>データを読む・説明する</w:t>
            </w:r>
          </w:p>
        </w:tc>
        <w:tc>
          <w:tcPr>
            <w:tcW w:w="5245" w:type="dxa"/>
          </w:tcPr>
          <w:p w14:paraId="7A5D8307" w14:textId="77777777" w:rsidR="003854E0" w:rsidRDefault="003854E0" w:rsidP="00892C01">
            <w:pPr>
              <w:pStyle w:val="ab"/>
              <w:numPr>
                <w:ilvl w:val="0"/>
                <w:numId w:val="619"/>
              </w:numPr>
              <w:ind w:leftChars="0" w:firstLineChars="0"/>
            </w:pPr>
            <w:r w:rsidRPr="006317D8">
              <w:t>データの分析手法や結果の読み取り方を理解している</w:t>
            </w:r>
          </w:p>
          <w:p w14:paraId="7078A64A" w14:textId="77777777" w:rsidR="003854E0" w:rsidRDefault="003854E0" w:rsidP="00892C01">
            <w:pPr>
              <w:pStyle w:val="ab"/>
              <w:numPr>
                <w:ilvl w:val="0"/>
                <w:numId w:val="619"/>
              </w:numPr>
              <w:ind w:leftChars="0" w:firstLineChars="0"/>
            </w:pPr>
            <w:r w:rsidRPr="006317D8">
              <w:t>データの分析結果の意味合いを見抜き、分析の目的や受け取り手に応じて、適切に説明する方法を理解している</w:t>
            </w:r>
          </w:p>
        </w:tc>
        <w:tc>
          <w:tcPr>
            <w:tcW w:w="2948" w:type="dxa"/>
          </w:tcPr>
          <w:p w14:paraId="5F9063BC" w14:textId="77777777" w:rsidR="003854E0" w:rsidRDefault="003854E0" w:rsidP="00892C01">
            <w:pPr>
              <w:pStyle w:val="ab"/>
              <w:numPr>
                <w:ilvl w:val="0"/>
                <w:numId w:val="619"/>
              </w:numPr>
              <w:ind w:leftChars="0" w:firstLineChars="0"/>
            </w:pPr>
            <w:r w:rsidRPr="00A40CB5">
              <w:t>データの分析手法（基礎的な確率・統計の知識）</w:t>
            </w:r>
          </w:p>
          <w:p w14:paraId="414F1111" w14:textId="77777777" w:rsidR="003854E0" w:rsidRDefault="003854E0" w:rsidP="00892C01">
            <w:pPr>
              <w:pStyle w:val="ab"/>
              <w:numPr>
                <w:ilvl w:val="0"/>
                <w:numId w:val="619"/>
              </w:numPr>
              <w:ind w:leftChars="0" w:firstLineChars="0"/>
            </w:pPr>
            <w:r w:rsidRPr="00A40CB5">
              <w:t>データを読む（比較方法・重複</w:t>
            </w:r>
            <w:r>
              <w:t>など</w:t>
            </w:r>
            <w:r w:rsidRPr="00A40CB5">
              <w:t>）</w:t>
            </w:r>
          </w:p>
          <w:p w14:paraId="114E96FD" w14:textId="77777777" w:rsidR="003854E0" w:rsidRDefault="003854E0" w:rsidP="00892C01">
            <w:pPr>
              <w:pStyle w:val="ab"/>
              <w:numPr>
                <w:ilvl w:val="0"/>
                <w:numId w:val="619"/>
              </w:numPr>
              <w:ind w:leftChars="0" w:firstLineChars="0"/>
            </w:pPr>
            <w:r w:rsidRPr="00A40CB5">
              <w:t>データを説明する（可視化・分析結果の言語化）</w:t>
            </w:r>
          </w:p>
        </w:tc>
      </w:tr>
      <w:tr w:rsidR="003854E0" w14:paraId="43EF2401" w14:textId="77777777">
        <w:trPr>
          <w:trHeight w:val="812"/>
        </w:trPr>
        <w:tc>
          <w:tcPr>
            <w:tcW w:w="2263" w:type="dxa"/>
          </w:tcPr>
          <w:p w14:paraId="079FDB39" w14:textId="77777777" w:rsidR="003854E0" w:rsidRDefault="003854E0">
            <w:pPr>
              <w:pStyle w:val="afff6"/>
            </w:pPr>
            <w:r>
              <w:rPr>
                <w:rFonts w:hint="eastAsia"/>
              </w:rPr>
              <w:t>（データ）</w:t>
            </w:r>
          </w:p>
          <w:p w14:paraId="1AA9D56D" w14:textId="77777777" w:rsidR="003854E0" w:rsidRDefault="003854E0">
            <w:pPr>
              <w:pStyle w:val="afff6"/>
            </w:pPr>
            <w:r>
              <w:rPr>
                <w:rFonts w:hint="eastAsia"/>
              </w:rPr>
              <w:t>データを扱う</w:t>
            </w:r>
          </w:p>
        </w:tc>
        <w:tc>
          <w:tcPr>
            <w:tcW w:w="5245" w:type="dxa"/>
          </w:tcPr>
          <w:p w14:paraId="006D8786" w14:textId="77777777" w:rsidR="003854E0" w:rsidRDefault="003854E0" w:rsidP="00892C01">
            <w:pPr>
              <w:pStyle w:val="ab"/>
              <w:numPr>
                <w:ilvl w:val="0"/>
                <w:numId w:val="619"/>
              </w:numPr>
              <w:ind w:leftChars="0" w:firstLineChars="0"/>
            </w:pPr>
            <w:r>
              <w:t>デジタル技術・サービスに活用しやすいデータの入力や整備の手法を理解している</w:t>
            </w:r>
          </w:p>
          <w:p w14:paraId="04F4D9C1" w14:textId="77777777" w:rsidR="003854E0" w:rsidRDefault="003854E0" w:rsidP="00892C01">
            <w:pPr>
              <w:pStyle w:val="ab"/>
              <w:numPr>
                <w:ilvl w:val="0"/>
                <w:numId w:val="619"/>
              </w:numPr>
              <w:ind w:leftChars="0" w:firstLineChars="0"/>
            </w:pPr>
            <w:r>
              <w:t>データ利用には、データ抽出・加工に関するさまざまな手法やデータベースなどの技術が欠かせない場面があ</w:t>
            </w:r>
            <w:r>
              <w:rPr>
                <w:rFonts w:hint="eastAsia"/>
              </w:rPr>
              <w:t>ることを理解している</w:t>
            </w:r>
          </w:p>
        </w:tc>
        <w:tc>
          <w:tcPr>
            <w:tcW w:w="2948" w:type="dxa"/>
          </w:tcPr>
          <w:p w14:paraId="40526BD3" w14:textId="77777777" w:rsidR="003854E0" w:rsidRDefault="003854E0" w:rsidP="00892C01">
            <w:pPr>
              <w:pStyle w:val="ab"/>
              <w:numPr>
                <w:ilvl w:val="0"/>
                <w:numId w:val="619"/>
              </w:numPr>
              <w:ind w:leftChars="0" w:firstLineChars="0"/>
            </w:pPr>
            <w:r>
              <w:t>データの入力</w:t>
            </w:r>
          </w:p>
          <w:p w14:paraId="34FF5128" w14:textId="77777777" w:rsidR="003854E0" w:rsidRDefault="003854E0" w:rsidP="00892C01">
            <w:pPr>
              <w:pStyle w:val="ab"/>
              <w:numPr>
                <w:ilvl w:val="0"/>
                <w:numId w:val="619"/>
              </w:numPr>
              <w:ind w:leftChars="0" w:firstLineChars="0"/>
            </w:pPr>
            <w:r>
              <w:t>データの抽出・加工（クレンジング・集</w:t>
            </w:r>
            <w:r>
              <w:rPr>
                <w:rFonts w:hint="eastAsia"/>
              </w:rPr>
              <w:t>計</w:t>
            </w:r>
            <w:r>
              <w:t>など）</w:t>
            </w:r>
          </w:p>
          <w:p w14:paraId="41D93B68" w14:textId="77777777" w:rsidR="003854E0" w:rsidRDefault="003854E0" w:rsidP="00892C01">
            <w:pPr>
              <w:pStyle w:val="ab"/>
              <w:numPr>
                <w:ilvl w:val="0"/>
                <w:numId w:val="619"/>
              </w:numPr>
              <w:ind w:leftChars="0" w:firstLineChars="0"/>
            </w:pPr>
            <w:r>
              <w:t>データの出力</w:t>
            </w:r>
          </w:p>
          <w:p w14:paraId="45C8D062" w14:textId="77777777" w:rsidR="003854E0" w:rsidRDefault="003854E0" w:rsidP="00892C01">
            <w:pPr>
              <w:pStyle w:val="ab"/>
              <w:numPr>
                <w:ilvl w:val="0"/>
                <w:numId w:val="619"/>
              </w:numPr>
              <w:ind w:leftChars="0" w:firstLineChars="0"/>
            </w:pPr>
            <w:r>
              <w:t>データベース（データベースの種類、構</w:t>
            </w:r>
            <w:r>
              <w:rPr>
                <w:rFonts w:hint="eastAsia"/>
              </w:rPr>
              <w:t>造</w:t>
            </w:r>
            <w:r>
              <w:t>など）</w:t>
            </w:r>
          </w:p>
        </w:tc>
      </w:tr>
      <w:tr w:rsidR="003854E0" w14:paraId="2EDBDA6C" w14:textId="77777777">
        <w:trPr>
          <w:trHeight w:val="777"/>
        </w:trPr>
        <w:tc>
          <w:tcPr>
            <w:tcW w:w="2263" w:type="dxa"/>
          </w:tcPr>
          <w:p w14:paraId="4845237D" w14:textId="77777777" w:rsidR="003854E0" w:rsidRDefault="003854E0">
            <w:pPr>
              <w:pStyle w:val="afff6"/>
            </w:pPr>
            <w:r>
              <w:rPr>
                <w:rFonts w:hint="eastAsia"/>
              </w:rPr>
              <w:t>（データ）</w:t>
            </w:r>
          </w:p>
          <w:p w14:paraId="1F6F462F" w14:textId="77777777" w:rsidR="003854E0" w:rsidRDefault="003854E0">
            <w:pPr>
              <w:pStyle w:val="afff6"/>
            </w:pPr>
            <w:r>
              <w:rPr>
                <w:rFonts w:hint="eastAsia"/>
              </w:rPr>
              <w:t>データによって判断する</w:t>
            </w:r>
          </w:p>
        </w:tc>
        <w:tc>
          <w:tcPr>
            <w:tcW w:w="5245" w:type="dxa"/>
          </w:tcPr>
          <w:p w14:paraId="0AE42F67" w14:textId="77777777" w:rsidR="003854E0" w:rsidRDefault="003854E0" w:rsidP="00892C01">
            <w:pPr>
              <w:pStyle w:val="ab"/>
              <w:numPr>
                <w:ilvl w:val="0"/>
                <w:numId w:val="620"/>
              </w:numPr>
              <w:ind w:leftChars="0" w:firstLineChars="0"/>
            </w:pPr>
            <w:r>
              <w:t>業務・事業の構造、分析の目的を理解し、データを分析・利用するためのアプローチを知っている</w:t>
            </w:r>
          </w:p>
          <w:p w14:paraId="6EFB29FA" w14:textId="77777777" w:rsidR="003854E0" w:rsidRDefault="003854E0" w:rsidP="00892C01">
            <w:pPr>
              <w:pStyle w:val="ab"/>
              <w:numPr>
                <w:ilvl w:val="0"/>
                <w:numId w:val="620"/>
              </w:numPr>
              <w:ind w:leftChars="0" w:firstLineChars="0"/>
            </w:pPr>
            <w:r>
              <w:t>期待していた結果とは異なる分析結果が出たとしても、それ自体が重要な知見となることを理解している</w:t>
            </w:r>
          </w:p>
          <w:p w14:paraId="3486586D" w14:textId="77777777" w:rsidR="003854E0" w:rsidRDefault="003854E0" w:rsidP="00892C01">
            <w:pPr>
              <w:pStyle w:val="ab"/>
              <w:numPr>
                <w:ilvl w:val="0"/>
                <w:numId w:val="620"/>
              </w:numPr>
              <w:ind w:leftChars="0" w:firstLineChars="0"/>
            </w:pPr>
            <w:r>
              <w:t>分析の結果から、経営や業務に対する改善のアクションを見出し、アクションの結果どうなったかモニタリン</w:t>
            </w:r>
            <w:r>
              <w:rPr>
                <w:rFonts w:hint="eastAsia"/>
              </w:rPr>
              <w:t>グする手法を理解している</w:t>
            </w:r>
          </w:p>
          <w:p w14:paraId="20FB2A23" w14:textId="77777777" w:rsidR="003854E0" w:rsidRDefault="003854E0" w:rsidP="00892C01">
            <w:pPr>
              <w:pStyle w:val="ab"/>
              <w:numPr>
                <w:ilvl w:val="0"/>
                <w:numId w:val="620"/>
              </w:numPr>
              <w:ind w:leftChars="0" w:firstLineChars="0"/>
            </w:pPr>
            <w:r>
              <w:t>適切なデータを用いることで、データに基づく判断が有効となることを理解している</w:t>
            </w:r>
          </w:p>
        </w:tc>
        <w:tc>
          <w:tcPr>
            <w:tcW w:w="2948" w:type="dxa"/>
          </w:tcPr>
          <w:p w14:paraId="5E8C40B4" w14:textId="77777777" w:rsidR="003854E0" w:rsidRDefault="003854E0" w:rsidP="00892C01">
            <w:pPr>
              <w:pStyle w:val="ab"/>
              <w:numPr>
                <w:ilvl w:val="0"/>
                <w:numId w:val="620"/>
              </w:numPr>
              <w:ind w:leftChars="0" w:firstLineChars="0"/>
            </w:pPr>
            <w:r>
              <w:t>データドリブンな判断プロセス</w:t>
            </w:r>
          </w:p>
          <w:p w14:paraId="459B17E0" w14:textId="77777777" w:rsidR="003854E0" w:rsidRDefault="003854E0" w:rsidP="00892C01">
            <w:pPr>
              <w:pStyle w:val="ab"/>
              <w:numPr>
                <w:ilvl w:val="0"/>
                <w:numId w:val="620"/>
              </w:numPr>
              <w:ind w:leftChars="0" w:firstLineChars="0"/>
            </w:pPr>
            <w:r>
              <w:t>分析アプローチ設計</w:t>
            </w:r>
          </w:p>
          <w:p w14:paraId="69EFC816" w14:textId="77777777" w:rsidR="003854E0" w:rsidRDefault="003854E0" w:rsidP="00892C01">
            <w:pPr>
              <w:pStyle w:val="ab"/>
              <w:numPr>
                <w:ilvl w:val="0"/>
                <w:numId w:val="620"/>
              </w:numPr>
              <w:ind w:leftChars="0" w:firstLineChars="0"/>
            </w:pPr>
            <w:r>
              <w:t>モニタリングの手法</w:t>
            </w:r>
          </w:p>
        </w:tc>
      </w:tr>
      <w:tr w:rsidR="003854E0" w14:paraId="41604911" w14:textId="77777777">
        <w:tc>
          <w:tcPr>
            <w:tcW w:w="2263" w:type="dxa"/>
          </w:tcPr>
          <w:p w14:paraId="43572053" w14:textId="77777777" w:rsidR="003854E0" w:rsidRDefault="003854E0">
            <w:pPr>
              <w:pStyle w:val="afff6"/>
            </w:pPr>
            <w:r>
              <w:rPr>
                <w:rFonts w:hint="eastAsia"/>
              </w:rPr>
              <w:t>（デジタル技術）</w:t>
            </w:r>
          </w:p>
          <w:p w14:paraId="007FE7BF" w14:textId="77777777" w:rsidR="003854E0" w:rsidRDefault="003854E0">
            <w:pPr>
              <w:pStyle w:val="afff6"/>
            </w:pPr>
            <w:r>
              <w:rPr>
                <w:rFonts w:hint="eastAsia"/>
              </w:rPr>
              <w:t>AI</w:t>
            </w:r>
          </w:p>
        </w:tc>
        <w:tc>
          <w:tcPr>
            <w:tcW w:w="5245" w:type="dxa"/>
          </w:tcPr>
          <w:p w14:paraId="45EA4AD3" w14:textId="77777777" w:rsidR="003854E0" w:rsidRDefault="003854E0" w:rsidP="00892C01">
            <w:pPr>
              <w:pStyle w:val="ab"/>
              <w:numPr>
                <w:ilvl w:val="0"/>
                <w:numId w:val="620"/>
              </w:numPr>
              <w:ind w:leftChars="0" w:firstLineChars="0"/>
            </w:pPr>
            <w:r>
              <w:t>AIが生まれた背景や、急速に広まった理由を知っている</w:t>
            </w:r>
          </w:p>
          <w:p w14:paraId="48456296" w14:textId="77777777" w:rsidR="003854E0" w:rsidRDefault="003854E0" w:rsidP="00892C01">
            <w:pPr>
              <w:pStyle w:val="ab"/>
              <w:numPr>
                <w:ilvl w:val="0"/>
                <w:numId w:val="620"/>
              </w:numPr>
              <w:ind w:leftChars="0" w:firstLineChars="0"/>
            </w:pPr>
            <w:r>
              <w:t>AIの仕組みを理解し、AIができること、できないことを知っている</w:t>
            </w:r>
          </w:p>
          <w:p w14:paraId="28E3E2F2" w14:textId="77777777" w:rsidR="003854E0" w:rsidRDefault="003854E0" w:rsidP="00892C01">
            <w:pPr>
              <w:pStyle w:val="ab"/>
              <w:numPr>
                <w:ilvl w:val="0"/>
                <w:numId w:val="620"/>
              </w:numPr>
              <w:ind w:leftChars="0" w:firstLineChars="0"/>
            </w:pPr>
            <w:r>
              <w:t>AI活用の可能性を理解し、精度を高めるためのポイントを知っている</w:t>
            </w:r>
          </w:p>
          <w:p w14:paraId="49861835" w14:textId="77777777" w:rsidR="003854E0" w:rsidRDefault="003854E0" w:rsidP="00892C01">
            <w:pPr>
              <w:pStyle w:val="ab"/>
              <w:numPr>
                <w:ilvl w:val="0"/>
                <w:numId w:val="620"/>
              </w:numPr>
              <w:ind w:leftChars="0" w:firstLineChars="0"/>
            </w:pPr>
            <w:r>
              <w:t>組織/社会でよく使われているAIの動向を知っている</w:t>
            </w:r>
          </w:p>
        </w:tc>
        <w:tc>
          <w:tcPr>
            <w:tcW w:w="2948" w:type="dxa"/>
          </w:tcPr>
          <w:p w14:paraId="385B8F3B" w14:textId="77777777" w:rsidR="003854E0" w:rsidRDefault="003854E0" w:rsidP="00892C01">
            <w:pPr>
              <w:pStyle w:val="ab"/>
              <w:numPr>
                <w:ilvl w:val="0"/>
                <w:numId w:val="620"/>
              </w:numPr>
              <w:ind w:leftChars="0" w:firstLineChars="0"/>
            </w:pPr>
            <w:r>
              <w:t>AIの歴史</w:t>
            </w:r>
          </w:p>
          <w:p w14:paraId="2B92AC71" w14:textId="77777777" w:rsidR="003854E0" w:rsidRDefault="003854E0" w:rsidP="00892C01">
            <w:pPr>
              <w:pStyle w:val="ab"/>
              <w:numPr>
                <w:ilvl w:val="0"/>
                <w:numId w:val="620"/>
              </w:numPr>
              <w:ind w:leftChars="0" w:firstLineChars="0"/>
            </w:pPr>
            <w:r>
              <w:t>AIを作るための手法・技術</w:t>
            </w:r>
          </w:p>
          <w:p w14:paraId="34EE3502" w14:textId="77777777" w:rsidR="003854E0" w:rsidRDefault="003854E0" w:rsidP="00892C01">
            <w:pPr>
              <w:pStyle w:val="ab"/>
              <w:numPr>
                <w:ilvl w:val="0"/>
                <w:numId w:val="620"/>
              </w:numPr>
              <w:ind w:leftChars="0" w:firstLineChars="0"/>
            </w:pPr>
            <w:r>
              <w:t>AIの得意分野・限界</w:t>
            </w:r>
          </w:p>
          <w:p w14:paraId="31744BEB" w14:textId="77777777" w:rsidR="003854E0" w:rsidRDefault="003854E0" w:rsidP="00892C01">
            <w:pPr>
              <w:pStyle w:val="ab"/>
              <w:numPr>
                <w:ilvl w:val="0"/>
                <w:numId w:val="620"/>
              </w:numPr>
              <w:ind w:leftChars="0" w:firstLineChars="0"/>
            </w:pPr>
            <w:r>
              <w:t>人間中心のAI社会原則、ELSI</w:t>
            </w:r>
          </w:p>
          <w:p w14:paraId="55914711" w14:textId="77777777" w:rsidR="003854E0" w:rsidRDefault="003854E0" w:rsidP="00892C01">
            <w:pPr>
              <w:pStyle w:val="ab"/>
              <w:numPr>
                <w:ilvl w:val="0"/>
                <w:numId w:val="620"/>
              </w:numPr>
              <w:ind w:leftChars="0" w:firstLineChars="0"/>
            </w:pPr>
            <w:r>
              <w:t>最新の技術動向（生成AIなど）</w:t>
            </w:r>
          </w:p>
        </w:tc>
      </w:tr>
      <w:tr w:rsidR="003854E0" w14:paraId="47C51D0B" w14:textId="77777777">
        <w:tc>
          <w:tcPr>
            <w:tcW w:w="2263" w:type="dxa"/>
          </w:tcPr>
          <w:p w14:paraId="25DFEE9D" w14:textId="77777777" w:rsidR="003854E0" w:rsidRDefault="003854E0">
            <w:pPr>
              <w:pStyle w:val="afff6"/>
            </w:pPr>
            <w:r>
              <w:rPr>
                <w:rFonts w:hint="eastAsia"/>
              </w:rPr>
              <w:t>（デジタル技術）</w:t>
            </w:r>
          </w:p>
          <w:p w14:paraId="1AD1C3EB" w14:textId="77777777" w:rsidR="003854E0" w:rsidRDefault="003854E0">
            <w:pPr>
              <w:pStyle w:val="afff6"/>
            </w:pPr>
            <w:r>
              <w:rPr>
                <w:rFonts w:hint="eastAsia"/>
              </w:rPr>
              <w:t>クラウド</w:t>
            </w:r>
          </w:p>
        </w:tc>
        <w:tc>
          <w:tcPr>
            <w:tcW w:w="5245" w:type="dxa"/>
          </w:tcPr>
          <w:p w14:paraId="7C55E1C3" w14:textId="77777777" w:rsidR="003854E0" w:rsidRDefault="003854E0" w:rsidP="00892C01">
            <w:pPr>
              <w:pStyle w:val="ab"/>
              <w:numPr>
                <w:ilvl w:val="0"/>
                <w:numId w:val="620"/>
              </w:numPr>
              <w:ind w:leftChars="0" w:firstLineChars="0"/>
            </w:pPr>
            <w:r>
              <w:t>クラウドの仕組みを理解し、クラウドとオンプレミスの違いを知っている</w:t>
            </w:r>
          </w:p>
          <w:p w14:paraId="05C2FC6A" w14:textId="77777777" w:rsidR="003854E0" w:rsidRDefault="003854E0" w:rsidP="00892C01">
            <w:pPr>
              <w:pStyle w:val="ab"/>
              <w:numPr>
                <w:ilvl w:val="0"/>
                <w:numId w:val="620"/>
              </w:numPr>
              <w:ind w:leftChars="0" w:firstLineChars="0"/>
            </w:pPr>
            <w:r>
              <w:t>クラウドサービスの提供形態を知っている</w:t>
            </w:r>
          </w:p>
        </w:tc>
        <w:tc>
          <w:tcPr>
            <w:tcW w:w="2948" w:type="dxa"/>
          </w:tcPr>
          <w:p w14:paraId="245A2AAD" w14:textId="6723E60D" w:rsidR="003854E0" w:rsidRDefault="003854E0" w:rsidP="00892C01">
            <w:pPr>
              <w:pStyle w:val="ab"/>
              <w:numPr>
                <w:ilvl w:val="0"/>
                <w:numId w:val="620"/>
              </w:numPr>
              <w:ind w:leftChars="0" w:firstLineChars="0"/>
            </w:pPr>
            <w:r>
              <w:t>クラウドの仕組み（データの持ち方、</w:t>
            </w:r>
            <w:r>
              <w:rPr>
                <w:rFonts w:hint="eastAsia"/>
              </w:rPr>
              <w:t>データを守る仕組み）</w:t>
            </w:r>
          </w:p>
          <w:p w14:paraId="32240338" w14:textId="77777777" w:rsidR="003854E0" w:rsidRDefault="003854E0" w:rsidP="00892C01">
            <w:pPr>
              <w:pStyle w:val="ab"/>
              <w:numPr>
                <w:ilvl w:val="0"/>
                <w:numId w:val="620"/>
              </w:numPr>
              <w:ind w:leftChars="0" w:firstLineChars="0"/>
            </w:pPr>
            <w:r>
              <w:t>クラウドサービスの提供形態（SaaS、</w:t>
            </w:r>
            <w:r>
              <w:rPr>
                <w:rFonts w:hint="eastAsia"/>
              </w:rPr>
              <w:t>IaaS、</w:t>
            </w:r>
            <w:r>
              <w:t>PaaSなど）</w:t>
            </w:r>
          </w:p>
          <w:p w14:paraId="2A9C430D" w14:textId="77777777" w:rsidR="003854E0" w:rsidRDefault="003854E0" w:rsidP="00892C01">
            <w:pPr>
              <w:pStyle w:val="ab"/>
              <w:numPr>
                <w:ilvl w:val="0"/>
                <w:numId w:val="620"/>
              </w:numPr>
              <w:ind w:leftChars="0" w:firstLineChars="0"/>
            </w:pPr>
            <w:r>
              <w:t>最新の技術動向</w:t>
            </w:r>
          </w:p>
        </w:tc>
      </w:tr>
      <w:tr w:rsidR="003854E0" w14:paraId="0E963173" w14:textId="77777777">
        <w:tc>
          <w:tcPr>
            <w:tcW w:w="2263" w:type="dxa"/>
          </w:tcPr>
          <w:p w14:paraId="6FF8083C" w14:textId="77777777" w:rsidR="003854E0" w:rsidRDefault="003854E0">
            <w:pPr>
              <w:pStyle w:val="afff6"/>
            </w:pPr>
            <w:r>
              <w:rPr>
                <w:rFonts w:hint="eastAsia"/>
              </w:rPr>
              <w:t>（デジタル技術）</w:t>
            </w:r>
          </w:p>
          <w:p w14:paraId="1960CC74" w14:textId="77777777" w:rsidR="003854E0" w:rsidRDefault="003854E0">
            <w:pPr>
              <w:pStyle w:val="afff6"/>
            </w:pPr>
            <w:r>
              <w:rPr>
                <w:rFonts w:hint="eastAsia"/>
              </w:rPr>
              <w:t>ハードウェア・ソフトウェア</w:t>
            </w:r>
          </w:p>
        </w:tc>
        <w:tc>
          <w:tcPr>
            <w:tcW w:w="5245" w:type="dxa"/>
          </w:tcPr>
          <w:p w14:paraId="31902BEC" w14:textId="77777777" w:rsidR="003854E0" w:rsidRDefault="003854E0" w:rsidP="00892C01">
            <w:pPr>
              <w:pStyle w:val="ab"/>
              <w:numPr>
                <w:ilvl w:val="0"/>
                <w:numId w:val="621"/>
              </w:numPr>
              <w:ind w:leftChars="0" w:firstLineChars="0"/>
            </w:pPr>
            <w:r w:rsidRPr="00E978D0">
              <w:t>コンピュータやスマートフォンなどが動作する仕組みを知っている</w:t>
            </w:r>
          </w:p>
          <w:p w14:paraId="02F1D5E7" w14:textId="77777777" w:rsidR="003854E0" w:rsidRDefault="003854E0" w:rsidP="00892C01">
            <w:pPr>
              <w:pStyle w:val="ab"/>
              <w:numPr>
                <w:ilvl w:val="0"/>
                <w:numId w:val="621"/>
              </w:numPr>
              <w:ind w:leftChars="0" w:firstLineChars="0"/>
            </w:pPr>
            <w:r w:rsidRPr="00E978D0">
              <w:t>社内システムなどがどのように作られているかを知っている</w:t>
            </w:r>
          </w:p>
        </w:tc>
        <w:tc>
          <w:tcPr>
            <w:tcW w:w="2948" w:type="dxa"/>
          </w:tcPr>
          <w:p w14:paraId="12A7B83E" w14:textId="77777777" w:rsidR="003854E0" w:rsidRDefault="003854E0" w:rsidP="00892C01">
            <w:pPr>
              <w:pStyle w:val="ab"/>
              <w:numPr>
                <w:ilvl w:val="0"/>
                <w:numId w:val="621"/>
              </w:numPr>
              <w:ind w:leftChars="0" w:firstLineChars="0"/>
            </w:pPr>
            <w:r>
              <w:t>ハードウェア（ハードウェアの構成要素、</w:t>
            </w:r>
            <w:r>
              <w:rPr>
                <w:rFonts w:hint="eastAsia"/>
              </w:rPr>
              <w:t>コンピュータの種類）</w:t>
            </w:r>
          </w:p>
          <w:p w14:paraId="4753D447" w14:textId="77777777" w:rsidR="003854E0" w:rsidRDefault="003854E0" w:rsidP="00892C01">
            <w:pPr>
              <w:pStyle w:val="ab"/>
              <w:numPr>
                <w:ilvl w:val="0"/>
                <w:numId w:val="621"/>
              </w:numPr>
              <w:ind w:leftChars="0" w:firstLineChars="0"/>
            </w:pPr>
            <w:r>
              <w:t>ソフトウェア（ソフトウェアの種類、プログ</w:t>
            </w:r>
            <w:r>
              <w:rPr>
                <w:rFonts w:hint="eastAsia"/>
              </w:rPr>
              <w:t>ラミング的思考）</w:t>
            </w:r>
          </w:p>
          <w:p w14:paraId="760389A5" w14:textId="77777777" w:rsidR="003854E0" w:rsidRDefault="003854E0" w:rsidP="00892C01">
            <w:pPr>
              <w:pStyle w:val="ab"/>
              <w:numPr>
                <w:ilvl w:val="0"/>
                <w:numId w:val="621"/>
              </w:numPr>
              <w:ind w:leftChars="0" w:firstLineChars="0"/>
            </w:pPr>
            <w:r>
              <w:t>企業における開発・運用</w:t>
            </w:r>
          </w:p>
          <w:p w14:paraId="00C487B1" w14:textId="77777777" w:rsidR="003854E0" w:rsidRDefault="003854E0" w:rsidP="00892C01">
            <w:pPr>
              <w:pStyle w:val="ab"/>
              <w:numPr>
                <w:ilvl w:val="0"/>
                <w:numId w:val="621"/>
              </w:numPr>
              <w:ind w:leftChars="0" w:firstLineChars="0"/>
            </w:pPr>
            <w:r>
              <w:t>最新の技術動向</w:t>
            </w:r>
          </w:p>
        </w:tc>
      </w:tr>
      <w:tr w:rsidR="003854E0" w14:paraId="22C421C3" w14:textId="77777777">
        <w:tc>
          <w:tcPr>
            <w:tcW w:w="2263" w:type="dxa"/>
          </w:tcPr>
          <w:p w14:paraId="32F3B955" w14:textId="77777777" w:rsidR="003854E0" w:rsidRDefault="003854E0">
            <w:pPr>
              <w:ind w:firstLineChars="0" w:firstLine="0"/>
            </w:pPr>
            <w:r>
              <w:rPr>
                <w:rFonts w:hint="eastAsia"/>
              </w:rPr>
              <w:t>（デジタル技術）</w:t>
            </w:r>
          </w:p>
          <w:p w14:paraId="4B19CBD4" w14:textId="77777777" w:rsidR="003854E0" w:rsidRDefault="003854E0">
            <w:pPr>
              <w:ind w:firstLineChars="0" w:firstLine="0"/>
            </w:pPr>
            <w:r>
              <w:rPr>
                <w:rFonts w:hint="eastAsia"/>
              </w:rPr>
              <w:t>ネットワーク</w:t>
            </w:r>
          </w:p>
        </w:tc>
        <w:tc>
          <w:tcPr>
            <w:tcW w:w="5245" w:type="dxa"/>
          </w:tcPr>
          <w:p w14:paraId="37AD7353" w14:textId="77777777" w:rsidR="003854E0" w:rsidRDefault="003854E0" w:rsidP="00892C01">
            <w:pPr>
              <w:pStyle w:val="ab"/>
              <w:numPr>
                <w:ilvl w:val="0"/>
                <w:numId w:val="621"/>
              </w:numPr>
              <w:ind w:leftChars="0" w:firstLineChars="0"/>
            </w:pPr>
            <w:r>
              <w:t>ネットワークの基礎的な仕組みを知っている</w:t>
            </w:r>
          </w:p>
          <w:p w14:paraId="142DF725" w14:textId="77777777" w:rsidR="003854E0" w:rsidRDefault="003854E0" w:rsidP="00892C01">
            <w:pPr>
              <w:pStyle w:val="ab"/>
              <w:numPr>
                <w:ilvl w:val="0"/>
                <w:numId w:val="621"/>
              </w:numPr>
              <w:ind w:leftChars="0" w:firstLineChars="0"/>
            </w:pPr>
            <w:r>
              <w:t>インターネットの仕組みや代表的なインターネットサービスを知っている</w:t>
            </w:r>
          </w:p>
        </w:tc>
        <w:tc>
          <w:tcPr>
            <w:tcW w:w="2948" w:type="dxa"/>
          </w:tcPr>
          <w:p w14:paraId="426EFE90" w14:textId="6C663905" w:rsidR="003854E0" w:rsidRDefault="003854E0" w:rsidP="00892C01">
            <w:pPr>
              <w:pStyle w:val="ab"/>
              <w:numPr>
                <w:ilvl w:val="0"/>
                <w:numId w:val="621"/>
              </w:numPr>
              <w:ind w:leftChars="0" w:firstLineChars="0"/>
            </w:pPr>
            <w:r>
              <w:t>ネットワークの仕組み（LAN・</w:t>
            </w:r>
            <w:bookmarkStart w:id="1658" w:name="■WAN22ー1－1"/>
            <w:r w:rsidR="00E75C42">
              <w:fldChar w:fldCharType="begin"/>
            </w:r>
            <w:r w:rsidR="00E75C42">
              <w:instrText>HYPERLINK  \l "■WAN"</w:instrText>
            </w:r>
            <w:r w:rsidR="00E75C42">
              <w:fldChar w:fldCharType="separate"/>
            </w:r>
            <w:r w:rsidRPr="00E75C42">
              <w:rPr>
                <w:rStyle w:val="a7"/>
              </w:rPr>
              <w:t>WAN</w:t>
            </w:r>
            <w:bookmarkEnd w:id="1658"/>
            <w:r w:rsidR="00E75C42">
              <w:fldChar w:fldCharType="end"/>
            </w:r>
            <w:r>
              <w:t>、</w:t>
            </w:r>
            <w:r>
              <w:rPr>
                <w:rFonts w:hint="eastAsia"/>
              </w:rPr>
              <w:t>通信プロトコル）</w:t>
            </w:r>
          </w:p>
          <w:p w14:paraId="3728B607" w14:textId="77777777" w:rsidR="003854E0" w:rsidRDefault="003854E0" w:rsidP="00892C01">
            <w:pPr>
              <w:pStyle w:val="ab"/>
              <w:numPr>
                <w:ilvl w:val="0"/>
                <w:numId w:val="621"/>
              </w:numPr>
              <w:ind w:leftChars="0" w:firstLineChars="0"/>
            </w:pPr>
            <w:r>
              <w:t>インターネットサービス（電子メール）</w:t>
            </w:r>
          </w:p>
          <w:p w14:paraId="2FDBEA9C" w14:textId="77777777" w:rsidR="003854E0" w:rsidRDefault="003854E0" w:rsidP="00892C01">
            <w:pPr>
              <w:pStyle w:val="ab"/>
              <w:numPr>
                <w:ilvl w:val="0"/>
                <w:numId w:val="621"/>
              </w:numPr>
              <w:ind w:leftChars="0" w:firstLineChars="0"/>
            </w:pPr>
            <w:r>
              <w:t>最新の技術動向</w:t>
            </w:r>
          </w:p>
        </w:tc>
      </w:tr>
    </w:tbl>
    <w:p w14:paraId="59500D6E" w14:textId="77777777" w:rsidR="003854E0" w:rsidRDefault="003854E0" w:rsidP="003854E0">
      <w:pPr>
        <w:ind w:firstLineChars="0" w:firstLine="0"/>
      </w:pPr>
      <w:r w:rsidRPr="00D93420">
        <w:rPr>
          <w:noProof/>
        </w:rPr>
        <mc:AlternateContent>
          <mc:Choice Requires="wps">
            <w:drawing>
              <wp:anchor distT="0" distB="0" distL="114300" distR="114300" simplePos="0" relativeHeight="251656547" behindDoc="0" locked="0" layoutInCell="1" allowOverlap="1" wp14:anchorId="4BEFF11F" wp14:editId="55DA21C3">
                <wp:simplePos x="0" y="0"/>
                <wp:positionH relativeFrom="margin">
                  <wp:posOffset>0</wp:posOffset>
                </wp:positionH>
                <wp:positionV relativeFrom="paragraph">
                  <wp:posOffset>12862</wp:posOffset>
                </wp:positionV>
                <wp:extent cx="6484620" cy="276225"/>
                <wp:effectExtent l="0" t="0" r="0" b="0"/>
                <wp:wrapTopAndBottom/>
                <wp:docPr id="1275316967" name="テキスト ボックス 3"/>
                <wp:cNvGraphicFramePr/>
                <a:graphic xmlns:a="http://schemas.openxmlformats.org/drawingml/2006/main">
                  <a:graphicData uri="http://schemas.microsoft.com/office/word/2010/wordprocessingShape">
                    <wps:wsp>
                      <wps:cNvSpPr txBox="1"/>
                      <wps:spPr>
                        <a:xfrm>
                          <a:off x="0" y="0"/>
                          <a:ext cx="6484620" cy="276225"/>
                        </a:xfrm>
                        <a:prstGeom prst="rect">
                          <a:avLst/>
                        </a:prstGeom>
                        <a:noFill/>
                        <a:ln w="6350">
                          <a:noFill/>
                        </a:ln>
                      </wps:spPr>
                      <wps:txbx>
                        <w:txbxContent>
                          <w:p w14:paraId="1FC39535" w14:textId="77777777" w:rsidR="003854E0" w:rsidRPr="00904A65" w:rsidRDefault="003854E0" w:rsidP="003854E0">
                            <w:pPr>
                              <w:pStyle w:val="aff2"/>
                            </w:pPr>
                            <w:r>
                              <w:rPr>
                                <w:rFonts w:hint="eastAsia"/>
                              </w:rPr>
                              <w:t>(出典) IPA「</w:t>
                            </w:r>
                            <w:r w:rsidRPr="00F37E4F">
                              <w:rPr>
                                <w:rFonts w:hint="eastAsia"/>
                              </w:rPr>
                              <w:t>デジタルスキル標準</w:t>
                            </w:r>
                            <w:r w:rsidRPr="00F37E4F">
                              <w:t>ver.1.2</w:t>
                            </w:r>
                            <w:r>
                              <w:rPr>
                                <w:rFonts w:hint="eastAsia"/>
                                <w:color w:val="000000"/>
                              </w:rPr>
                              <w:t>」</w:t>
                            </w:r>
                            <w:r>
                              <w:rPr>
                                <w:rFonts w:hint="eastAsia"/>
                              </w:rPr>
                              <w:t>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FF11F" id="_x0000_s1181" type="#_x0000_t202" style="position:absolute;left:0;text-align:left;margin-left:0;margin-top:1pt;width:510.6pt;height:21.75pt;z-index:2516565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" filled="f" stroked="f" strokeweight=".5pt">
                <v:textbox>
                  <w:txbxContent>
                    <w:p w14:paraId="1FC39535" w14:textId="77777777" w:rsidR="003854E0" w:rsidRPr="00904A65" w:rsidRDefault="003854E0" w:rsidP="003854E0">
                      <w:pPr>
                        <w:pStyle w:val="aff2"/>
                      </w:pPr>
                      <w:r>
                        <w:rPr>
                          <w:rFonts w:hint="eastAsia"/>
                        </w:rPr>
                        <w:t>(出典) IPA「</w:t>
                      </w:r>
                      <w:r w:rsidRPr="00F37E4F">
                        <w:rPr>
                          <w:rFonts w:hint="eastAsia"/>
                        </w:rPr>
                        <w:t>デジタルスキル標準</w:t>
                      </w:r>
                      <w:r w:rsidRPr="00F37E4F">
                        <w:t>ver.1.2</w:t>
                      </w:r>
                      <w:r>
                        <w:rPr>
                          <w:rFonts w:hint="eastAsia"/>
                          <w:color w:val="000000"/>
                        </w:rPr>
                        <w:t>」</w:t>
                      </w:r>
                      <w:r>
                        <w:rPr>
                          <w:rFonts w:hint="eastAsia"/>
                        </w:rPr>
                        <w:t>をもとに作成</w:t>
                      </w:r>
                    </w:p>
                  </w:txbxContent>
                </v:textbox>
                <w10:wrap type="topAndBottom" anchorx="margin"/>
              </v:shape>
            </w:pict>
          </mc:Fallback>
        </mc:AlternateContent>
      </w:r>
    </w:p>
    <w:p w14:paraId="6F201BC3" w14:textId="77777777" w:rsidR="003854E0" w:rsidRDefault="003854E0" w:rsidP="003854E0">
      <w:pPr>
        <w:pStyle w:val="5"/>
      </w:pPr>
      <w:r>
        <w:rPr>
          <w:rFonts w:hint="eastAsia"/>
        </w:rPr>
        <w:t>How（データ・技術の利活用）</w:t>
      </w:r>
    </w:p>
    <w:p w14:paraId="3DD5E9C6" w14:textId="77777777" w:rsidR="003854E0" w:rsidRDefault="003854E0" w:rsidP="003854E0">
      <w:pPr>
        <w:pStyle w:val="aff4"/>
        <w:rPr>
          <w:rStyle w:val="aff5"/>
          <w:b/>
          <w:bCs/>
        </w:rPr>
      </w:pPr>
      <w:r w:rsidRPr="005E371E">
        <w:rPr>
          <w:rStyle w:val="aff5"/>
          <w:b/>
          <w:bCs/>
        </w:rPr>
        <w:t>学習のゴール</w:t>
      </w:r>
    </w:p>
    <w:p w14:paraId="527613FD" w14:textId="77777777" w:rsidR="003854E0" w:rsidRDefault="003854E0" w:rsidP="003854E0">
      <w:r w:rsidRPr="005C2AFA">
        <w:t>データ・デジタル技術の活用事例を理解し、その実現のための基本的なツールの利用方法を身につけた</w:t>
      </w:r>
      <w:r>
        <w:rPr>
          <w:rFonts w:hint="eastAsia"/>
        </w:rPr>
        <w:t>上</w:t>
      </w:r>
      <w:r w:rsidRPr="005C2AFA">
        <w:t>で、留意点などを踏まえて実際に業務で利用でき</w:t>
      </w:r>
      <w:r>
        <w:rPr>
          <w:rFonts w:hint="eastAsia"/>
        </w:rPr>
        <w:t>る</w:t>
      </w:r>
    </w:p>
    <w:p w14:paraId="16E9C08E" w14:textId="77777777" w:rsidR="003854E0" w:rsidRDefault="003854E0" w:rsidP="003854E0">
      <w:pPr>
        <w:rPr>
          <w:rStyle w:val="aff5"/>
          <w:b w:val="0"/>
          <w:bCs w:val="0"/>
        </w:rPr>
      </w:pPr>
    </w:p>
    <w:p w14:paraId="208CD3CA" w14:textId="77777777" w:rsidR="003854E0" w:rsidRPr="00CC419A" w:rsidRDefault="003854E0" w:rsidP="003854E0">
      <w:pPr>
        <w:pStyle w:val="aff4"/>
        <w:rPr>
          <w:rStyle w:val="aff5"/>
          <w:b/>
          <w:bCs/>
        </w:rPr>
      </w:pPr>
      <w:r w:rsidRPr="00CC419A">
        <w:rPr>
          <w:rStyle w:val="aff5"/>
          <w:rFonts w:hint="eastAsia"/>
          <w:b/>
          <w:bCs/>
        </w:rPr>
        <w:t>項目の内容・学習項目例</w:t>
      </w:r>
    </w:p>
    <w:tbl>
      <w:tblPr>
        <w:tblStyle w:val="aa"/>
        <w:tblW w:w="0" w:type="auto"/>
        <w:tblLook w:val="04A0" w:firstRow="1" w:lastRow="0" w:firstColumn="1" w:lastColumn="0" w:noHBand="0" w:noVBand="1"/>
      </w:tblPr>
      <w:tblGrid>
        <w:gridCol w:w="2263"/>
        <w:gridCol w:w="5245"/>
        <w:gridCol w:w="2948"/>
      </w:tblGrid>
      <w:tr w:rsidR="003854E0" w14:paraId="47D21687" w14:textId="77777777">
        <w:tc>
          <w:tcPr>
            <w:tcW w:w="2263" w:type="dxa"/>
            <w:shd w:val="clear" w:color="auto" w:fill="215E99" w:themeFill="text2" w:themeFillTint="BF"/>
          </w:tcPr>
          <w:p w14:paraId="55A5BBCE" w14:textId="77777777" w:rsidR="003854E0" w:rsidRDefault="003854E0">
            <w:pPr>
              <w:pStyle w:val="aff0"/>
            </w:pPr>
            <w:r>
              <w:rPr>
                <w:rFonts w:hint="eastAsia"/>
              </w:rPr>
              <w:t>項目</w:t>
            </w:r>
          </w:p>
        </w:tc>
        <w:tc>
          <w:tcPr>
            <w:tcW w:w="5245" w:type="dxa"/>
            <w:shd w:val="clear" w:color="auto" w:fill="215E99" w:themeFill="text2" w:themeFillTint="BF"/>
          </w:tcPr>
          <w:p w14:paraId="5222BC5B" w14:textId="77777777" w:rsidR="003854E0" w:rsidRDefault="003854E0">
            <w:pPr>
              <w:pStyle w:val="aff0"/>
            </w:pPr>
            <w:r>
              <w:rPr>
                <w:rFonts w:hint="eastAsia"/>
              </w:rPr>
              <w:t>内容</w:t>
            </w:r>
          </w:p>
        </w:tc>
        <w:tc>
          <w:tcPr>
            <w:tcW w:w="2948" w:type="dxa"/>
            <w:shd w:val="clear" w:color="auto" w:fill="215E99" w:themeFill="text2" w:themeFillTint="BF"/>
          </w:tcPr>
          <w:p w14:paraId="19A0C5D4" w14:textId="77777777" w:rsidR="003854E0" w:rsidRDefault="003854E0">
            <w:pPr>
              <w:pStyle w:val="aff0"/>
            </w:pPr>
            <w:r>
              <w:rPr>
                <w:rFonts w:hint="eastAsia"/>
              </w:rPr>
              <w:t>学習項目例</w:t>
            </w:r>
          </w:p>
        </w:tc>
      </w:tr>
      <w:tr w:rsidR="003854E0" w14:paraId="00C05F5E" w14:textId="77777777">
        <w:tc>
          <w:tcPr>
            <w:tcW w:w="2263" w:type="dxa"/>
          </w:tcPr>
          <w:p w14:paraId="61B721F1" w14:textId="77777777" w:rsidR="003854E0" w:rsidRDefault="003854E0">
            <w:pPr>
              <w:pStyle w:val="afff6"/>
            </w:pPr>
            <w:r>
              <w:rPr>
                <w:rFonts w:hint="eastAsia"/>
              </w:rPr>
              <w:t>（活用事例・利用方法）</w:t>
            </w:r>
          </w:p>
          <w:p w14:paraId="499DFFC7" w14:textId="77777777" w:rsidR="003854E0" w:rsidRDefault="003854E0">
            <w:pPr>
              <w:pStyle w:val="afff6"/>
            </w:pPr>
            <w:r w:rsidRPr="00195D85">
              <w:t>データ・デジタル技術の活用事例</w:t>
            </w:r>
          </w:p>
        </w:tc>
        <w:tc>
          <w:tcPr>
            <w:tcW w:w="5245" w:type="dxa"/>
          </w:tcPr>
          <w:p w14:paraId="4D6A5E58" w14:textId="77777777" w:rsidR="003854E0" w:rsidRDefault="003854E0" w:rsidP="00892C01">
            <w:pPr>
              <w:pStyle w:val="ab"/>
              <w:numPr>
                <w:ilvl w:val="0"/>
                <w:numId w:val="622"/>
              </w:numPr>
              <w:ind w:leftChars="0" w:firstLineChars="0"/>
            </w:pPr>
            <w:r>
              <w:t>ビジネスにおけるデータ・デジタル技術の活用事例を知っている</w:t>
            </w:r>
          </w:p>
          <w:p w14:paraId="04B222C6" w14:textId="77777777" w:rsidR="003854E0" w:rsidRDefault="003854E0" w:rsidP="00892C01">
            <w:pPr>
              <w:pStyle w:val="ab"/>
              <w:numPr>
                <w:ilvl w:val="0"/>
                <w:numId w:val="622"/>
              </w:numPr>
              <w:ind w:leftChars="0" w:firstLineChars="0"/>
            </w:pPr>
            <w:r>
              <w:t>データ・デジタル技術がさまざまな業務で利用できることを理解し、自身の業務への適用場面を想像できる</w:t>
            </w:r>
          </w:p>
        </w:tc>
        <w:tc>
          <w:tcPr>
            <w:tcW w:w="2948" w:type="dxa"/>
          </w:tcPr>
          <w:p w14:paraId="40ECC060" w14:textId="77777777" w:rsidR="003854E0" w:rsidRDefault="003854E0" w:rsidP="00892C01">
            <w:pPr>
              <w:pStyle w:val="ab"/>
              <w:numPr>
                <w:ilvl w:val="0"/>
                <w:numId w:val="622"/>
              </w:numPr>
              <w:ind w:leftChars="0" w:firstLineChars="0"/>
            </w:pPr>
            <w:r>
              <w:t>事業活動におけるデータ・デジタル技術</w:t>
            </w:r>
            <w:r>
              <w:rPr>
                <w:rFonts w:hint="eastAsia"/>
              </w:rPr>
              <w:t>の活用事例</w:t>
            </w:r>
          </w:p>
          <w:p w14:paraId="559CF06D" w14:textId="77777777" w:rsidR="003854E0" w:rsidRDefault="003854E0" w:rsidP="00892C01">
            <w:pPr>
              <w:pStyle w:val="ab"/>
              <w:numPr>
                <w:ilvl w:val="0"/>
                <w:numId w:val="622"/>
              </w:numPr>
              <w:ind w:leftChars="0" w:firstLineChars="0"/>
            </w:pPr>
            <w:r>
              <w:t>生成AIの利用事例</w:t>
            </w:r>
          </w:p>
        </w:tc>
      </w:tr>
      <w:tr w:rsidR="003854E0" w14:paraId="20DD737F" w14:textId="77777777">
        <w:tc>
          <w:tcPr>
            <w:tcW w:w="2263" w:type="dxa"/>
          </w:tcPr>
          <w:p w14:paraId="6F173D7C" w14:textId="77777777" w:rsidR="003854E0" w:rsidRDefault="003854E0">
            <w:pPr>
              <w:pStyle w:val="afff6"/>
            </w:pPr>
            <w:r>
              <w:rPr>
                <w:rFonts w:hint="eastAsia"/>
              </w:rPr>
              <w:t>（活用事例・利用方法）</w:t>
            </w:r>
          </w:p>
          <w:p w14:paraId="699EC1EB" w14:textId="77777777" w:rsidR="003854E0" w:rsidRDefault="003854E0">
            <w:pPr>
              <w:pStyle w:val="afff6"/>
            </w:pPr>
            <w:r w:rsidRPr="00252F83">
              <w:t>ツール利用</w:t>
            </w:r>
          </w:p>
        </w:tc>
        <w:tc>
          <w:tcPr>
            <w:tcW w:w="5245" w:type="dxa"/>
          </w:tcPr>
          <w:p w14:paraId="0A825421" w14:textId="77777777" w:rsidR="003854E0" w:rsidRDefault="003854E0" w:rsidP="00892C01">
            <w:pPr>
              <w:pStyle w:val="ab"/>
              <w:numPr>
                <w:ilvl w:val="0"/>
                <w:numId w:val="622"/>
              </w:numPr>
              <w:ind w:leftChars="0" w:firstLineChars="0"/>
            </w:pPr>
            <w:r w:rsidRPr="00E223A4">
              <w:t>ツールの利用方法に関する知識を持ち、日々の業務において、状況に合わせて適切なツールを選択できる</w:t>
            </w:r>
          </w:p>
        </w:tc>
        <w:tc>
          <w:tcPr>
            <w:tcW w:w="2948" w:type="dxa"/>
          </w:tcPr>
          <w:p w14:paraId="44E21DDA" w14:textId="77777777" w:rsidR="003854E0" w:rsidRDefault="003854E0" w:rsidP="00892C01">
            <w:pPr>
              <w:pStyle w:val="ab"/>
              <w:numPr>
                <w:ilvl w:val="0"/>
                <w:numId w:val="622"/>
              </w:numPr>
              <w:ind w:leftChars="0" w:firstLineChars="0"/>
            </w:pPr>
            <w:r>
              <w:t>日常業務に関するツールの利用方法</w:t>
            </w:r>
          </w:p>
          <w:p w14:paraId="319FFFF3" w14:textId="77777777" w:rsidR="003854E0" w:rsidRDefault="003854E0" w:rsidP="00892C01">
            <w:pPr>
              <w:pStyle w:val="ab"/>
              <w:numPr>
                <w:ilvl w:val="0"/>
                <w:numId w:val="622"/>
              </w:numPr>
              <w:ind w:leftChars="0" w:firstLineChars="0"/>
            </w:pPr>
            <w:r>
              <w:t>生成AIの利用方法</w:t>
            </w:r>
          </w:p>
          <w:p w14:paraId="622AD941" w14:textId="77777777" w:rsidR="003854E0" w:rsidRDefault="003854E0" w:rsidP="00892C01">
            <w:pPr>
              <w:pStyle w:val="ab"/>
              <w:numPr>
                <w:ilvl w:val="0"/>
                <w:numId w:val="622"/>
              </w:numPr>
              <w:ind w:leftChars="0" w:firstLineChars="0"/>
            </w:pPr>
            <w:r>
              <w:t>自動化・効率化に関するデジタルツール</w:t>
            </w:r>
            <w:r>
              <w:rPr>
                <w:rFonts w:hint="eastAsia"/>
              </w:rPr>
              <w:t>の利用方法</w:t>
            </w:r>
          </w:p>
        </w:tc>
      </w:tr>
      <w:tr w:rsidR="003854E0" w14:paraId="400C99D8" w14:textId="77777777">
        <w:tc>
          <w:tcPr>
            <w:tcW w:w="2263" w:type="dxa"/>
          </w:tcPr>
          <w:p w14:paraId="6AA4A3A7" w14:textId="77777777" w:rsidR="003854E0" w:rsidRDefault="003854E0">
            <w:pPr>
              <w:pStyle w:val="afff6"/>
            </w:pPr>
            <w:r>
              <w:rPr>
                <w:rFonts w:hint="eastAsia"/>
              </w:rPr>
              <w:t>（留意点）</w:t>
            </w:r>
          </w:p>
          <w:p w14:paraId="492739AD" w14:textId="77777777" w:rsidR="003854E0" w:rsidRDefault="003854E0">
            <w:pPr>
              <w:pStyle w:val="afff6"/>
            </w:pPr>
            <w:r>
              <w:rPr>
                <w:rFonts w:hint="eastAsia"/>
              </w:rPr>
              <w:t>セキュリティ</w:t>
            </w:r>
          </w:p>
        </w:tc>
        <w:tc>
          <w:tcPr>
            <w:tcW w:w="5245" w:type="dxa"/>
          </w:tcPr>
          <w:p w14:paraId="00DC6CEE" w14:textId="77777777" w:rsidR="003854E0" w:rsidRDefault="003854E0" w:rsidP="00892C01">
            <w:pPr>
              <w:pStyle w:val="ab"/>
              <w:numPr>
                <w:ilvl w:val="0"/>
                <w:numId w:val="622"/>
              </w:numPr>
              <w:ind w:leftChars="0" w:firstLineChars="0"/>
            </w:pPr>
            <w:r w:rsidRPr="002742EF">
              <w:t>セキュリティ技術の仕組みと個人が</w:t>
            </w:r>
            <w:r>
              <w:rPr>
                <w:rFonts w:hint="eastAsia"/>
              </w:rPr>
              <w:t>取るべき</w:t>
            </w:r>
            <w:r w:rsidRPr="002742EF">
              <w:t>対策に関する知識を持ち、安心してデータやデジタル技術を利用できる</w:t>
            </w:r>
          </w:p>
        </w:tc>
        <w:tc>
          <w:tcPr>
            <w:tcW w:w="2948" w:type="dxa"/>
          </w:tcPr>
          <w:p w14:paraId="234B9A17" w14:textId="77777777" w:rsidR="003854E0" w:rsidRDefault="003854E0" w:rsidP="00892C01">
            <w:pPr>
              <w:pStyle w:val="ab"/>
              <w:numPr>
                <w:ilvl w:val="0"/>
                <w:numId w:val="622"/>
              </w:numPr>
              <w:ind w:leftChars="0" w:firstLineChars="0"/>
            </w:pPr>
            <w:r>
              <w:t>セキュリティの3要素</w:t>
            </w:r>
          </w:p>
          <w:p w14:paraId="26631D9B" w14:textId="77777777" w:rsidR="003854E0" w:rsidRDefault="003854E0" w:rsidP="00892C01">
            <w:pPr>
              <w:pStyle w:val="ab"/>
              <w:numPr>
                <w:ilvl w:val="0"/>
                <w:numId w:val="622"/>
              </w:numPr>
              <w:ind w:leftChars="0" w:firstLineChars="0"/>
            </w:pPr>
            <w:r>
              <w:t>セキュリティ技術</w:t>
            </w:r>
          </w:p>
          <w:p w14:paraId="43737998" w14:textId="77777777" w:rsidR="003854E0" w:rsidRDefault="003854E0" w:rsidP="00892C01">
            <w:pPr>
              <w:pStyle w:val="ab"/>
              <w:numPr>
                <w:ilvl w:val="0"/>
                <w:numId w:val="622"/>
              </w:numPr>
              <w:ind w:leftChars="0" w:firstLineChars="0"/>
            </w:pPr>
            <w:r>
              <w:t>個人が</w:t>
            </w:r>
            <w:r>
              <w:rPr>
                <w:rFonts w:hint="eastAsia"/>
              </w:rPr>
              <w:t>取るべき</w:t>
            </w:r>
            <w:r>
              <w:t>セキュリティ対策</w:t>
            </w:r>
          </w:p>
        </w:tc>
      </w:tr>
      <w:tr w:rsidR="003854E0" w14:paraId="3CE65A22" w14:textId="77777777">
        <w:tc>
          <w:tcPr>
            <w:tcW w:w="2263" w:type="dxa"/>
          </w:tcPr>
          <w:p w14:paraId="3E76B88E" w14:textId="77777777" w:rsidR="003854E0" w:rsidRDefault="003854E0">
            <w:pPr>
              <w:pStyle w:val="afff6"/>
            </w:pPr>
            <w:r>
              <w:rPr>
                <w:rFonts w:hint="eastAsia"/>
              </w:rPr>
              <w:t>（留意点）</w:t>
            </w:r>
          </w:p>
          <w:p w14:paraId="6B92E531" w14:textId="77777777" w:rsidR="003854E0" w:rsidRDefault="003854E0">
            <w:pPr>
              <w:pStyle w:val="afff6"/>
            </w:pPr>
            <w:r>
              <w:rPr>
                <w:rFonts w:hint="eastAsia"/>
              </w:rPr>
              <w:t>モラル</w:t>
            </w:r>
          </w:p>
        </w:tc>
        <w:tc>
          <w:tcPr>
            <w:tcW w:w="5245" w:type="dxa"/>
          </w:tcPr>
          <w:p w14:paraId="7D6F7F2F" w14:textId="77777777" w:rsidR="003854E0" w:rsidRDefault="003854E0" w:rsidP="00892C01">
            <w:pPr>
              <w:pStyle w:val="ab"/>
              <w:numPr>
                <w:ilvl w:val="0"/>
                <w:numId w:val="623"/>
              </w:numPr>
              <w:ind w:leftChars="0" w:firstLineChars="0"/>
            </w:pPr>
            <w:r>
              <w:t>個人がインターネット上で自由に情報のやり取りができる時代において求められるモラルを持ち、インター</w:t>
            </w:r>
            <w:r>
              <w:rPr>
                <w:rFonts w:hint="eastAsia"/>
              </w:rPr>
              <w:t>ネット上で適切にコミュニケーションできる</w:t>
            </w:r>
          </w:p>
          <w:p w14:paraId="396F2DFA" w14:textId="7A0126D8" w:rsidR="003854E0" w:rsidRDefault="003854E0" w:rsidP="00892C01">
            <w:pPr>
              <w:pStyle w:val="ab"/>
              <w:numPr>
                <w:ilvl w:val="0"/>
                <w:numId w:val="623"/>
              </w:numPr>
              <w:ind w:leftChars="0" w:firstLineChars="0"/>
            </w:pPr>
            <w:r>
              <w:t>捏造、</w:t>
            </w:r>
            <w:bookmarkStart w:id="1659" w:name="■改ざん22ー1ー1"/>
            <w:r w:rsidR="00381D7D">
              <w:fldChar w:fldCharType="begin"/>
            </w:r>
            <w:r w:rsidR="00381D7D">
              <w:instrText>HYPERLINK  \l "■改ざん"</w:instrText>
            </w:r>
            <w:r w:rsidR="00381D7D">
              <w:fldChar w:fldCharType="separate"/>
            </w:r>
            <w:r w:rsidRPr="00381D7D">
              <w:rPr>
                <w:rStyle w:val="a7"/>
              </w:rPr>
              <w:t>改ざん</w:t>
            </w:r>
            <w:bookmarkEnd w:id="1659"/>
            <w:r w:rsidR="00381D7D">
              <w:fldChar w:fldCharType="end"/>
            </w:r>
            <w:r>
              <w:t>、盗用などのデータ分析における禁止事項を知り、適切にデータを利用できる</w:t>
            </w:r>
          </w:p>
          <w:p w14:paraId="7943AC0E" w14:textId="77777777" w:rsidR="003854E0" w:rsidRDefault="003854E0" w:rsidP="00892C01">
            <w:pPr>
              <w:pStyle w:val="ab"/>
              <w:numPr>
                <w:ilvl w:val="0"/>
                <w:numId w:val="623"/>
              </w:numPr>
              <w:ind w:leftChars="0" w:firstLineChars="0"/>
            </w:pPr>
            <w:r>
              <w:t>データ流出の危険性や影響を想像できる</w:t>
            </w:r>
          </w:p>
        </w:tc>
        <w:tc>
          <w:tcPr>
            <w:tcW w:w="2948" w:type="dxa"/>
          </w:tcPr>
          <w:p w14:paraId="342C85EE" w14:textId="77777777" w:rsidR="003854E0" w:rsidRDefault="003854E0" w:rsidP="00892C01">
            <w:pPr>
              <w:pStyle w:val="ab"/>
              <w:numPr>
                <w:ilvl w:val="0"/>
                <w:numId w:val="623"/>
              </w:numPr>
              <w:ind w:leftChars="0" w:firstLineChars="0"/>
            </w:pPr>
            <w:r>
              <w:t>ネット被害・SNS・生成AIなどのトラブル</w:t>
            </w:r>
            <w:r>
              <w:rPr>
                <w:rFonts w:hint="eastAsia"/>
              </w:rPr>
              <w:t>の事例・対策</w:t>
            </w:r>
          </w:p>
          <w:p w14:paraId="2B1AC438" w14:textId="77777777" w:rsidR="003854E0" w:rsidRDefault="003854E0" w:rsidP="00892C01">
            <w:pPr>
              <w:pStyle w:val="ab"/>
              <w:numPr>
                <w:ilvl w:val="0"/>
                <w:numId w:val="623"/>
              </w:numPr>
              <w:ind w:leftChars="0" w:firstLineChars="0"/>
            </w:pPr>
            <w:r>
              <w:t>データ利用における禁止事項・留意事</w:t>
            </w:r>
            <w:r>
              <w:rPr>
                <w:rFonts w:hint="eastAsia"/>
              </w:rPr>
              <w:t>項</w:t>
            </w:r>
          </w:p>
        </w:tc>
      </w:tr>
      <w:tr w:rsidR="003854E0" w14:paraId="4A19992B" w14:textId="77777777">
        <w:tc>
          <w:tcPr>
            <w:tcW w:w="2263" w:type="dxa"/>
          </w:tcPr>
          <w:p w14:paraId="6C1C9042" w14:textId="77777777" w:rsidR="003854E0" w:rsidRDefault="003854E0">
            <w:pPr>
              <w:pStyle w:val="afff6"/>
            </w:pPr>
            <w:r>
              <w:rPr>
                <w:rFonts w:hint="eastAsia"/>
              </w:rPr>
              <w:t>（留意点）</w:t>
            </w:r>
          </w:p>
          <w:p w14:paraId="1ED71FE0" w14:textId="77777777" w:rsidR="003854E0" w:rsidRDefault="003854E0">
            <w:pPr>
              <w:pStyle w:val="afff6"/>
            </w:pPr>
            <w:r>
              <w:rPr>
                <w:rFonts w:hint="eastAsia"/>
              </w:rPr>
              <w:t>コンプライアンス</w:t>
            </w:r>
          </w:p>
        </w:tc>
        <w:tc>
          <w:tcPr>
            <w:tcW w:w="5245" w:type="dxa"/>
          </w:tcPr>
          <w:p w14:paraId="3DEE9D6E" w14:textId="77777777" w:rsidR="003854E0" w:rsidRDefault="003854E0" w:rsidP="00892C01">
            <w:pPr>
              <w:pStyle w:val="ab"/>
              <w:numPr>
                <w:ilvl w:val="0"/>
                <w:numId w:val="623"/>
              </w:numPr>
              <w:ind w:leftChars="0" w:firstLineChars="0"/>
            </w:pPr>
            <w:r>
              <w:t>プライバシー、知的財産権、著作権の示すものや、その保護のための法律、諸外国におけるデータ規制</w:t>
            </w:r>
            <w:r>
              <w:rPr>
                <w:rFonts w:hint="eastAsia"/>
              </w:rPr>
              <w:t>などについて知っている</w:t>
            </w:r>
          </w:p>
          <w:p w14:paraId="061A62A0" w14:textId="77777777" w:rsidR="003854E0" w:rsidRDefault="003854E0" w:rsidP="00892C01">
            <w:pPr>
              <w:pStyle w:val="ab"/>
              <w:numPr>
                <w:ilvl w:val="0"/>
                <w:numId w:val="623"/>
              </w:numPr>
              <w:ind w:leftChars="0" w:firstLineChars="0"/>
            </w:pPr>
            <w:r>
              <w:t>実際の業務でデータや技術を利用するときに、自身の業務が法規制や利用規約に照らして問題ないか</w:t>
            </w:r>
            <w:r>
              <w:rPr>
                <w:rFonts w:hint="eastAsia"/>
              </w:rPr>
              <w:t>確認できる</w:t>
            </w:r>
          </w:p>
        </w:tc>
        <w:tc>
          <w:tcPr>
            <w:tcW w:w="2948" w:type="dxa"/>
          </w:tcPr>
          <w:p w14:paraId="3D46498D" w14:textId="77777777" w:rsidR="003854E0" w:rsidRDefault="003854E0" w:rsidP="00892C01">
            <w:pPr>
              <w:pStyle w:val="ab"/>
              <w:numPr>
                <w:ilvl w:val="0"/>
                <w:numId w:val="623"/>
              </w:numPr>
              <w:ind w:leftChars="0" w:firstLineChars="0"/>
            </w:pPr>
            <w:r>
              <w:t>個人情報の定義と個人情報に関する</w:t>
            </w:r>
            <w:r>
              <w:rPr>
                <w:rFonts w:hint="eastAsia"/>
              </w:rPr>
              <w:t>法律・留意事項</w:t>
            </w:r>
          </w:p>
          <w:p w14:paraId="4C806D41" w14:textId="77777777" w:rsidR="003854E0" w:rsidRDefault="003854E0" w:rsidP="00892C01">
            <w:pPr>
              <w:pStyle w:val="ab"/>
              <w:numPr>
                <w:ilvl w:val="0"/>
                <w:numId w:val="623"/>
              </w:numPr>
              <w:ind w:leftChars="0" w:firstLineChars="0"/>
            </w:pPr>
            <w:r>
              <w:t>著作権・産業財産権・その</w:t>
            </w:r>
            <w:r>
              <w:rPr>
                <w:rFonts w:hint="eastAsia"/>
              </w:rPr>
              <w:t>他</w:t>
            </w:r>
            <w:r>
              <w:t>の権利が</w:t>
            </w:r>
            <w:r>
              <w:rPr>
                <w:rFonts w:hint="eastAsia"/>
              </w:rPr>
              <w:t>保護する対象</w:t>
            </w:r>
          </w:p>
          <w:p w14:paraId="75EC37F1" w14:textId="77777777" w:rsidR="003854E0" w:rsidRDefault="003854E0" w:rsidP="00892C01">
            <w:pPr>
              <w:pStyle w:val="ab"/>
              <w:numPr>
                <w:ilvl w:val="0"/>
                <w:numId w:val="623"/>
              </w:numPr>
              <w:ind w:leftChars="0" w:firstLineChars="0"/>
            </w:pPr>
            <w:r>
              <w:t>諸外国におけるデータ規制</w:t>
            </w:r>
          </w:p>
          <w:p w14:paraId="022B16E2" w14:textId="77777777" w:rsidR="003854E0" w:rsidRDefault="003854E0" w:rsidP="00892C01">
            <w:pPr>
              <w:pStyle w:val="ab"/>
              <w:numPr>
                <w:ilvl w:val="0"/>
                <w:numId w:val="623"/>
              </w:numPr>
              <w:ind w:leftChars="0" w:firstLineChars="0"/>
            </w:pPr>
            <w:r>
              <w:t>サービス利用規約を踏まえたデータの利</w:t>
            </w:r>
            <w:r>
              <w:rPr>
                <w:rFonts w:hint="eastAsia"/>
              </w:rPr>
              <w:t>用範囲</w:t>
            </w:r>
          </w:p>
        </w:tc>
      </w:tr>
    </w:tbl>
    <w:p w14:paraId="5315E1E3" w14:textId="77777777" w:rsidR="003854E0" w:rsidRPr="004A7C6B" w:rsidRDefault="003854E0" w:rsidP="003854E0">
      <w:pPr>
        <w:ind w:firstLineChars="0" w:firstLine="0"/>
      </w:pPr>
      <w:r w:rsidRPr="00D93420">
        <w:rPr>
          <w:noProof/>
        </w:rPr>
        <mc:AlternateContent>
          <mc:Choice Requires="wps">
            <w:drawing>
              <wp:anchor distT="0" distB="0" distL="114300" distR="114300" simplePos="0" relativeHeight="251656548" behindDoc="0" locked="0" layoutInCell="1" allowOverlap="1" wp14:anchorId="1FDB8D7C" wp14:editId="2C4E1F91">
                <wp:simplePos x="0" y="0"/>
                <wp:positionH relativeFrom="margin">
                  <wp:align>left</wp:align>
                </wp:positionH>
                <wp:positionV relativeFrom="paragraph">
                  <wp:posOffset>57150</wp:posOffset>
                </wp:positionV>
                <wp:extent cx="6484620" cy="276225"/>
                <wp:effectExtent l="0" t="0" r="0" b="0"/>
                <wp:wrapTopAndBottom/>
                <wp:docPr id="1158155251" name="テキスト ボックス 3"/>
                <wp:cNvGraphicFramePr/>
                <a:graphic xmlns:a="http://schemas.openxmlformats.org/drawingml/2006/main">
                  <a:graphicData uri="http://schemas.microsoft.com/office/word/2010/wordprocessingShape">
                    <wps:wsp>
                      <wps:cNvSpPr txBox="1"/>
                      <wps:spPr>
                        <a:xfrm>
                          <a:off x="0" y="0"/>
                          <a:ext cx="6484620" cy="276225"/>
                        </a:xfrm>
                        <a:prstGeom prst="rect">
                          <a:avLst/>
                        </a:prstGeom>
                        <a:noFill/>
                        <a:ln w="6350">
                          <a:noFill/>
                        </a:ln>
                      </wps:spPr>
                      <wps:txbx>
                        <w:txbxContent>
                          <w:p w14:paraId="2D3FDBAF" w14:textId="77777777" w:rsidR="003854E0" w:rsidRPr="00904A65" w:rsidRDefault="003854E0" w:rsidP="003854E0">
                            <w:pPr>
                              <w:pStyle w:val="aff2"/>
                            </w:pPr>
                            <w:r>
                              <w:rPr>
                                <w:rFonts w:hint="eastAsia"/>
                              </w:rPr>
                              <w:t>(出典) IPA「</w:t>
                            </w:r>
                            <w:r w:rsidRPr="00F37E4F">
                              <w:rPr>
                                <w:rFonts w:hint="eastAsia"/>
                              </w:rPr>
                              <w:t>デジタルスキル標準</w:t>
                            </w:r>
                            <w:r w:rsidRPr="00F37E4F">
                              <w:t>ver.1.2</w:t>
                            </w:r>
                            <w:r>
                              <w:rPr>
                                <w:rFonts w:hint="eastAsia"/>
                                <w:color w:val="000000"/>
                              </w:rPr>
                              <w:t>」</w:t>
                            </w:r>
                            <w:r>
                              <w:rPr>
                                <w:rFonts w:hint="eastAsia"/>
                              </w:rPr>
                              <w:t>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B8D7C" id="_x0000_s1182" type="#_x0000_t202" style="position:absolute;left:0;text-align:left;margin-left:0;margin-top:4.5pt;width:510.6pt;height:21.75pt;z-index:2516565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" filled="f" stroked="f" strokeweight=".5pt">
                <v:textbox>
                  <w:txbxContent>
                    <w:p w14:paraId="2D3FDBAF" w14:textId="77777777" w:rsidR="003854E0" w:rsidRPr="00904A65" w:rsidRDefault="003854E0" w:rsidP="003854E0">
                      <w:pPr>
                        <w:pStyle w:val="aff2"/>
                      </w:pPr>
                      <w:r>
                        <w:rPr>
                          <w:rFonts w:hint="eastAsia"/>
                        </w:rPr>
                        <w:t>(出典) IPA「</w:t>
                      </w:r>
                      <w:r w:rsidRPr="00F37E4F">
                        <w:rPr>
                          <w:rFonts w:hint="eastAsia"/>
                        </w:rPr>
                        <w:t>デジタルスキル標準</w:t>
                      </w:r>
                      <w:r w:rsidRPr="00F37E4F">
                        <w:t>ver.1.2</w:t>
                      </w:r>
                      <w:r>
                        <w:rPr>
                          <w:rFonts w:hint="eastAsia"/>
                          <w:color w:val="000000"/>
                        </w:rPr>
                        <w:t>」</w:t>
                      </w:r>
                      <w:r>
                        <w:rPr>
                          <w:rFonts w:hint="eastAsia"/>
                        </w:rPr>
                        <w:t>をもとに作成</w:t>
                      </w:r>
                    </w:p>
                  </w:txbxContent>
                </v:textbox>
                <w10:wrap type="topAndBottom" anchorx="margin"/>
              </v:shape>
            </w:pict>
          </mc:Fallback>
        </mc:AlternateContent>
      </w:r>
    </w:p>
    <w:p w14:paraId="09879517" w14:textId="77777777" w:rsidR="003854E0" w:rsidRDefault="003854E0" w:rsidP="003854E0">
      <w:pPr>
        <w:pStyle w:val="4"/>
      </w:pPr>
      <w:bookmarkStart w:id="1660" w:name="_Toc183418686"/>
      <w:bookmarkStart w:id="1661" w:name="_Toc185339035"/>
      <w:bookmarkStart w:id="1662" w:name="_Toc188349128"/>
      <w:r w:rsidRPr="00B458F7">
        <w:t>DX推進スキル標準（DSS-P）</w:t>
      </w:r>
      <w:bookmarkEnd w:id="1656"/>
      <w:bookmarkEnd w:id="1660"/>
      <w:bookmarkEnd w:id="1661"/>
      <w:bookmarkEnd w:id="1662"/>
    </w:p>
    <w:p w14:paraId="316F3BBE" w14:textId="77777777" w:rsidR="003854E0" w:rsidRDefault="003854E0" w:rsidP="003854E0">
      <w:r w:rsidRPr="00F90F8B">
        <w:t>DX推進スキル標準は、人材の種類ごとに必要なスキルの重要度をまとめたものです。人材の種類は、5つの人材類型（ビジネスアーキテクト/デザイナー/データサイエンティスト/ソフトウェアエンジニア/サイバーセキュリティ）と、その下位区分である15のロールに区分されています。一方のスキルは、DXを推進する人材に求められる約50のスキルが5つのカテゴリ・12のサブカテゴリに分けられています。このスキルの体系は、すべての人材類型・ロールに共通のものになっており、「共通スキルリスト」と呼ばれています。</w:t>
      </w:r>
    </w:p>
    <w:p w14:paraId="1353BE32" w14:textId="77777777" w:rsidR="003854E0" w:rsidRDefault="003854E0" w:rsidP="003854E0">
      <w:pPr>
        <w:ind w:firstLineChars="0" w:firstLine="0"/>
      </w:pPr>
    </w:p>
    <w:p w14:paraId="0EB4334C" w14:textId="77777777" w:rsidR="003854E0" w:rsidRDefault="003854E0" w:rsidP="003854E0">
      <w:r>
        <w:rPr>
          <w:noProof/>
        </w:rPr>
        <mc:AlternateContent>
          <mc:Choice Requires="wps">
            <w:drawing>
              <wp:anchor distT="0" distB="0" distL="114300" distR="114300" simplePos="0" relativeHeight="251656539" behindDoc="0" locked="0" layoutInCell="1" allowOverlap="1" wp14:anchorId="6BD8F31C" wp14:editId="6859D3AC">
                <wp:simplePos x="0" y="0"/>
                <wp:positionH relativeFrom="margin">
                  <wp:align>center</wp:align>
                </wp:positionH>
                <wp:positionV relativeFrom="paragraph">
                  <wp:posOffset>4342765</wp:posOffset>
                </wp:positionV>
                <wp:extent cx="4477385" cy="405130"/>
                <wp:effectExtent l="0" t="0" r="0" b="0"/>
                <wp:wrapTopAndBottom/>
                <wp:docPr id="335488384" name="テキスト ボックス 6"/>
                <wp:cNvGraphicFramePr/>
                <a:graphic xmlns:a="http://schemas.openxmlformats.org/drawingml/2006/main">
                  <a:graphicData uri="http://schemas.microsoft.com/office/word/2010/wordprocessingShape">
                    <wps:wsp>
                      <wps:cNvSpPr txBox="1"/>
                      <wps:spPr>
                        <a:xfrm>
                          <a:off x="0" y="0"/>
                          <a:ext cx="4477385" cy="405130"/>
                        </a:xfrm>
                        <a:prstGeom prst="rect">
                          <a:avLst/>
                        </a:prstGeom>
                        <a:noFill/>
                        <a:ln w="6350">
                          <a:noFill/>
                        </a:ln>
                      </wps:spPr>
                      <wps:txbx>
                        <w:txbxContent>
                          <w:p w14:paraId="05DBA2B8" w14:textId="5F688C85" w:rsidR="003854E0" w:rsidRDefault="003854E0" w:rsidP="003854E0">
                            <w:pPr>
                              <w:pStyle w:val="aff2"/>
                            </w:pPr>
                            <w:r w:rsidRPr="00904A65">
                              <w:rPr>
                                <w:rFonts w:hint="eastAsia"/>
                              </w:rPr>
                              <w:t>図</w:t>
                            </w:r>
                            <w:r>
                              <w:rPr>
                                <w:rFonts w:hint="eastAsia"/>
                              </w:rPr>
                              <w:t>8</w:t>
                            </w:r>
                            <w:r w:rsidR="00B764CE">
                              <w:rPr>
                                <w:rFonts w:hint="eastAsia"/>
                              </w:rPr>
                              <w:t>9</w:t>
                            </w:r>
                            <w:r w:rsidRPr="00904A65">
                              <w:rPr>
                                <w:rFonts w:hint="eastAsia"/>
                              </w:rPr>
                              <w:t>.</w:t>
                            </w:r>
                            <w:r>
                              <w:rPr>
                                <w:rFonts w:hint="eastAsia"/>
                              </w:rPr>
                              <w:t xml:space="preserve"> DX推進スキル標準の構成</w:t>
                            </w:r>
                          </w:p>
                          <w:p w14:paraId="55FE0DA9" w14:textId="77777777" w:rsidR="003854E0" w:rsidRPr="00EB6AAC" w:rsidRDefault="003854E0" w:rsidP="003854E0">
                            <w:pPr>
                              <w:pStyle w:val="aff2"/>
                            </w:pPr>
                            <w:r>
                              <w:rPr>
                                <w:rFonts w:hint="eastAsia"/>
                              </w:rPr>
                              <w:t>(出典) IPA「デジタルスキル標準ver1.2</w:t>
                            </w:r>
                            <w:r>
                              <w:rPr>
                                <w:rFonts w:hint="eastAsia"/>
                                <w:color w:val="000000"/>
                              </w:rPr>
                              <w:t>」</w:t>
                            </w:r>
                            <w:r>
                              <w:rPr>
                                <w:rFonts w:hint="eastAsia"/>
                              </w:rPr>
                              <w:t>をもとに作成</w:t>
                            </w:r>
                          </w:p>
                          <w:p w14:paraId="0E5EFBAB" w14:textId="77777777" w:rsidR="003854E0" w:rsidRPr="00DA7A1E" w:rsidRDefault="003854E0" w:rsidP="003854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D8F31C" id="_x0000_s1183" type="#_x0000_t202" style="position:absolute;left:0;text-align:left;margin-left:0;margin-top:341.95pt;width:352.55pt;height:31.9pt;z-index:251656539;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" filled="f" stroked="f" strokeweight=".5pt">
                <v:textbox>
                  <w:txbxContent>
                    <w:p w14:paraId="05DBA2B8" w14:textId="5F688C85" w:rsidR="003854E0" w:rsidRDefault="003854E0" w:rsidP="003854E0">
                      <w:pPr>
                        <w:pStyle w:val="aff2"/>
                      </w:pPr>
                      <w:r w:rsidRPr="00904A65">
                        <w:rPr>
                          <w:rFonts w:hint="eastAsia"/>
                        </w:rPr>
                        <w:t>図</w:t>
                      </w:r>
                      <w:r>
                        <w:rPr>
                          <w:rFonts w:hint="eastAsia"/>
                        </w:rPr>
                        <w:t>8</w:t>
                      </w:r>
                      <w:r w:rsidR="00B764CE">
                        <w:rPr>
                          <w:rFonts w:hint="eastAsia"/>
                        </w:rPr>
                        <w:t>9</w:t>
                      </w:r>
                      <w:r w:rsidRPr="00904A65">
                        <w:rPr>
                          <w:rFonts w:hint="eastAsia"/>
                        </w:rPr>
                        <w:t>.</w:t>
                      </w:r>
                      <w:r>
                        <w:rPr>
                          <w:rFonts w:hint="eastAsia"/>
                        </w:rPr>
                        <w:t xml:space="preserve"> DX推進スキル標準の構成</w:t>
                      </w:r>
                    </w:p>
                    <w:p w14:paraId="55FE0DA9" w14:textId="77777777" w:rsidR="003854E0" w:rsidRPr="00EB6AAC" w:rsidRDefault="003854E0" w:rsidP="003854E0">
                      <w:pPr>
                        <w:pStyle w:val="aff2"/>
                      </w:pPr>
                      <w:r>
                        <w:rPr>
                          <w:rFonts w:hint="eastAsia"/>
                        </w:rPr>
                        <w:t>(出典) IPA「デジタルスキル標準ver1.2</w:t>
                      </w:r>
                      <w:r>
                        <w:rPr>
                          <w:rFonts w:hint="eastAsia"/>
                          <w:color w:val="000000"/>
                        </w:rPr>
                        <w:t>」</w:t>
                      </w:r>
                      <w:r>
                        <w:rPr>
                          <w:rFonts w:hint="eastAsia"/>
                        </w:rPr>
                        <w:t>をもとに作成</w:t>
                      </w:r>
                    </w:p>
                    <w:p w14:paraId="0E5EFBAB" w14:textId="77777777" w:rsidR="003854E0" w:rsidRPr="00DA7A1E" w:rsidRDefault="003854E0" w:rsidP="003854E0"/>
                  </w:txbxContent>
                </v:textbox>
                <w10:wrap type="topAndBottom" anchorx="margin"/>
              </v:shape>
            </w:pict>
          </mc:Fallback>
        </mc:AlternateContent>
      </w:r>
      <w:r>
        <w:rPr>
          <w:noProof/>
        </w:rPr>
        <w:drawing>
          <wp:anchor distT="0" distB="0" distL="114300" distR="114300" simplePos="0" relativeHeight="251656536" behindDoc="0" locked="0" layoutInCell="1" allowOverlap="1" wp14:anchorId="230E4F00" wp14:editId="6AC6A1F4">
            <wp:simplePos x="0" y="0"/>
            <wp:positionH relativeFrom="margin">
              <wp:align>center</wp:align>
            </wp:positionH>
            <wp:positionV relativeFrom="paragraph">
              <wp:posOffset>0</wp:posOffset>
            </wp:positionV>
            <wp:extent cx="6219825" cy="4309110"/>
            <wp:effectExtent l="0" t="0" r="9525" b="0"/>
            <wp:wrapTopAndBottom/>
            <wp:docPr id="49973151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219825" cy="43091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w:t>
      </w:r>
      <w:r w:rsidRPr="00EE6175">
        <w:t>５種類の人材類型のうち</w:t>
      </w:r>
      <w:r>
        <w:rPr>
          <w:rFonts w:hint="eastAsia"/>
        </w:rPr>
        <w:t>「</w:t>
      </w:r>
      <w:r w:rsidRPr="00EE6175">
        <w:t>サイバーセキュリティ</w:t>
      </w:r>
      <w:r>
        <w:rPr>
          <w:rFonts w:hint="eastAsia"/>
        </w:rPr>
        <w:t>」</w:t>
      </w:r>
      <w:r w:rsidRPr="00EE6175">
        <w:t>のみが</w:t>
      </w:r>
      <w:r>
        <w:rPr>
          <w:rFonts w:hint="eastAsia"/>
        </w:rPr>
        <w:t>、</w:t>
      </w:r>
      <w:r w:rsidRPr="00EE6175">
        <w:t>人称ではなく対象分野名となって</w:t>
      </w:r>
      <w:r>
        <w:rPr>
          <w:rFonts w:hint="eastAsia"/>
        </w:rPr>
        <w:t>います。</w:t>
      </w:r>
    </w:p>
    <w:p w14:paraId="3220A7C1" w14:textId="77777777" w:rsidR="003854E0" w:rsidRPr="00AD398A" w:rsidRDefault="003854E0" w:rsidP="003854E0">
      <w:r>
        <w:rPr>
          <w:noProof/>
        </w:rPr>
        <w:drawing>
          <wp:anchor distT="0" distB="0" distL="114300" distR="114300" simplePos="0" relativeHeight="251656581" behindDoc="0" locked="0" layoutInCell="1" allowOverlap="1" wp14:anchorId="5D3875D0" wp14:editId="6E77C88A">
            <wp:simplePos x="0" y="0"/>
            <wp:positionH relativeFrom="margin">
              <wp:align>center</wp:align>
            </wp:positionH>
            <wp:positionV relativeFrom="paragraph">
              <wp:posOffset>282253</wp:posOffset>
            </wp:positionV>
            <wp:extent cx="5970270" cy="3073400"/>
            <wp:effectExtent l="0" t="0" r="0" b="0"/>
            <wp:wrapTopAndBottom/>
            <wp:docPr id="1030794880"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970270" cy="3073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6576" behindDoc="0" locked="0" layoutInCell="1" allowOverlap="1" wp14:anchorId="2F58DA66" wp14:editId="45F23B0B">
                <wp:simplePos x="0" y="0"/>
                <wp:positionH relativeFrom="margin">
                  <wp:align>center</wp:align>
                </wp:positionH>
                <wp:positionV relativeFrom="paragraph">
                  <wp:posOffset>3258128</wp:posOffset>
                </wp:positionV>
                <wp:extent cx="4477385" cy="405130"/>
                <wp:effectExtent l="0" t="0" r="0" b="0"/>
                <wp:wrapTopAndBottom/>
                <wp:docPr id="346818800" name="テキスト ボックス 6"/>
                <wp:cNvGraphicFramePr/>
                <a:graphic xmlns:a="http://schemas.openxmlformats.org/drawingml/2006/main">
                  <a:graphicData uri="http://schemas.microsoft.com/office/word/2010/wordprocessingShape">
                    <wps:wsp>
                      <wps:cNvSpPr txBox="1"/>
                      <wps:spPr>
                        <a:xfrm>
                          <a:off x="0" y="0"/>
                          <a:ext cx="4477385" cy="405130"/>
                        </a:xfrm>
                        <a:prstGeom prst="rect">
                          <a:avLst/>
                        </a:prstGeom>
                        <a:noFill/>
                        <a:ln w="6350">
                          <a:noFill/>
                        </a:ln>
                      </wps:spPr>
                      <wps:txbx>
                        <w:txbxContent>
                          <w:p w14:paraId="6CE9787B" w14:textId="3095464D" w:rsidR="003854E0" w:rsidRDefault="003854E0" w:rsidP="003854E0">
                            <w:pPr>
                              <w:pStyle w:val="aff2"/>
                            </w:pPr>
                            <w:r w:rsidRPr="00904A65">
                              <w:rPr>
                                <w:rFonts w:hint="eastAsia"/>
                              </w:rPr>
                              <w:t>図</w:t>
                            </w:r>
                            <w:r w:rsidR="00B764CE">
                              <w:rPr>
                                <w:rFonts w:hint="eastAsia"/>
                              </w:rPr>
                              <w:t>90</w:t>
                            </w:r>
                            <w:r w:rsidRPr="00904A65">
                              <w:rPr>
                                <w:rFonts w:hint="eastAsia"/>
                              </w:rPr>
                              <w:t>.</w:t>
                            </w:r>
                            <w:r>
                              <w:rPr>
                                <w:rFonts w:hint="eastAsia"/>
                              </w:rPr>
                              <w:t xml:space="preserve"> </w:t>
                            </w:r>
                            <w:r w:rsidRPr="00226454">
                              <w:rPr>
                                <w:rFonts w:hint="eastAsia"/>
                              </w:rPr>
                              <w:t>人材類型の定義</w:t>
                            </w:r>
                          </w:p>
                          <w:p w14:paraId="53BFEAB6" w14:textId="77777777" w:rsidR="003854E0" w:rsidRPr="00EB6AAC" w:rsidRDefault="003854E0" w:rsidP="003854E0">
                            <w:pPr>
                              <w:pStyle w:val="aff2"/>
                            </w:pPr>
                            <w:r>
                              <w:rPr>
                                <w:rFonts w:hint="eastAsia"/>
                              </w:rPr>
                              <w:t>(出典) IPA「デジタルスキル標準ver1.2</w:t>
                            </w:r>
                            <w:r>
                              <w:rPr>
                                <w:rFonts w:hint="eastAsia"/>
                                <w:color w:val="000000"/>
                              </w:rPr>
                              <w:t>」</w:t>
                            </w:r>
                            <w:r>
                              <w:rPr>
                                <w:rFonts w:hint="eastAsia"/>
                              </w:rPr>
                              <w:t>をもとに作成</w:t>
                            </w:r>
                          </w:p>
                          <w:p w14:paraId="049C34D8" w14:textId="77777777" w:rsidR="003854E0" w:rsidRPr="00DA7A1E" w:rsidRDefault="003854E0" w:rsidP="003854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58DA66" id="_x0000_s1184" type="#_x0000_t202" style="position:absolute;left:0;text-align:left;margin-left:0;margin-top:256.55pt;width:352.55pt;height:31.9pt;z-index:2516565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" filled="f" stroked="f" strokeweight=".5pt">
                <v:textbox>
                  <w:txbxContent>
                    <w:p w14:paraId="6CE9787B" w14:textId="3095464D" w:rsidR="003854E0" w:rsidRDefault="003854E0" w:rsidP="003854E0">
                      <w:pPr>
                        <w:pStyle w:val="aff2"/>
                      </w:pPr>
                      <w:r w:rsidRPr="00904A65">
                        <w:rPr>
                          <w:rFonts w:hint="eastAsia"/>
                        </w:rPr>
                        <w:t>図</w:t>
                      </w:r>
                      <w:r w:rsidR="00B764CE">
                        <w:rPr>
                          <w:rFonts w:hint="eastAsia"/>
                        </w:rPr>
                        <w:t>90</w:t>
                      </w:r>
                      <w:r w:rsidRPr="00904A65">
                        <w:rPr>
                          <w:rFonts w:hint="eastAsia"/>
                        </w:rPr>
                        <w:t>.</w:t>
                      </w:r>
                      <w:r>
                        <w:rPr>
                          <w:rFonts w:hint="eastAsia"/>
                        </w:rPr>
                        <w:t xml:space="preserve"> </w:t>
                      </w:r>
                      <w:r w:rsidRPr="00226454">
                        <w:rPr>
                          <w:rFonts w:hint="eastAsia"/>
                        </w:rPr>
                        <w:t>人材類型の定義</w:t>
                      </w:r>
                    </w:p>
                    <w:p w14:paraId="53BFEAB6" w14:textId="77777777" w:rsidR="003854E0" w:rsidRPr="00EB6AAC" w:rsidRDefault="003854E0" w:rsidP="003854E0">
                      <w:pPr>
                        <w:pStyle w:val="aff2"/>
                      </w:pPr>
                      <w:r>
                        <w:rPr>
                          <w:rFonts w:hint="eastAsia"/>
                        </w:rPr>
                        <w:t>(出典) IPA「デジタルスキル標準ver1.2</w:t>
                      </w:r>
                      <w:r>
                        <w:rPr>
                          <w:rFonts w:hint="eastAsia"/>
                          <w:color w:val="000000"/>
                        </w:rPr>
                        <w:t>」</w:t>
                      </w:r>
                      <w:r>
                        <w:rPr>
                          <w:rFonts w:hint="eastAsia"/>
                        </w:rPr>
                        <w:t>をもとに作成</w:t>
                      </w:r>
                    </w:p>
                    <w:p w14:paraId="049C34D8" w14:textId="77777777" w:rsidR="003854E0" w:rsidRPr="00DA7A1E" w:rsidRDefault="003854E0" w:rsidP="003854E0"/>
                  </w:txbxContent>
                </v:textbox>
                <w10:wrap type="topAndBottom" anchorx="margin"/>
              </v:shape>
            </w:pict>
          </mc:Fallback>
        </mc:AlternateContent>
      </w:r>
      <w:r w:rsidRPr="00A233C8">
        <w:rPr>
          <w:rFonts w:hint="eastAsia"/>
        </w:rPr>
        <w:t>各人材類型のロールと、</w:t>
      </w:r>
      <w:r w:rsidRPr="00A233C8">
        <w:t>DX推進において担う責任は以下の通りです</w:t>
      </w:r>
      <w:r>
        <w:rPr>
          <w:rFonts w:hint="eastAsia"/>
        </w:rPr>
        <w:t>。</w:t>
      </w:r>
    </w:p>
    <w:p w14:paraId="29D052FC" w14:textId="77777777" w:rsidR="003854E0" w:rsidRPr="00815205" w:rsidRDefault="003854E0" w:rsidP="003854E0">
      <w:pPr>
        <w:ind w:firstLineChars="0" w:firstLine="0"/>
      </w:pPr>
    </w:p>
    <w:tbl>
      <w:tblPr>
        <w:tblStyle w:val="aa"/>
        <w:tblW w:w="0" w:type="auto"/>
        <w:tblLook w:val="04A0" w:firstRow="1" w:lastRow="0" w:firstColumn="1" w:lastColumn="0" w:noHBand="0" w:noVBand="1"/>
      </w:tblPr>
      <w:tblGrid>
        <w:gridCol w:w="1413"/>
        <w:gridCol w:w="2551"/>
        <w:gridCol w:w="6492"/>
      </w:tblGrid>
      <w:tr w:rsidR="003854E0" w14:paraId="3E222E4E" w14:textId="77777777">
        <w:trPr>
          <w:trHeight w:val="220"/>
        </w:trPr>
        <w:tc>
          <w:tcPr>
            <w:tcW w:w="1413" w:type="dxa"/>
            <w:shd w:val="clear" w:color="auto" w:fill="215E99" w:themeFill="text2" w:themeFillTint="BF"/>
          </w:tcPr>
          <w:p w14:paraId="380C460B" w14:textId="77777777" w:rsidR="003854E0" w:rsidRPr="0082438D" w:rsidRDefault="003854E0">
            <w:pPr>
              <w:pStyle w:val="aff0"/>
            </w:pPr>
            <w:r w:rsidRPr="0082438D">
              <w:rPr>
                <w:rFonts w:hint="eastAsia"/>
              </w:rPr>
              <w:t>人材類型</w:t>
            </w:r>
          </w:p>
        </w:tc>
        <w:tc>
          <w:tcPr>
            <w:tcW w:w="2551" w:type="dxa"/>
            <w:shd w:val="clear" w:color="auto" w:fill="215E99" w:themeFill="text2" w:themeFillTint="BF"/>
          </w:tcPr>
          <w:p w14:paraId="49E7EC30" w14:textId="77777777" w:rsidR="003854E0" w:rsidRPr="0082438D" w:rsidRDefault="003854E0">
            <w:pPr>
              <w:pStyle w:val="aff0"/>
            </w:pPr>
            <w:r w:rsidRPr="0082438D">
              <w:rPr>
                <w:rFonts w:hint="eastAsia"/>
              </w:rPr>
              <w:t>ロール</w:t>
            </w:r>
          </w:p>
        </w:tc>
        <w:tc>
          <w:tcPr>
            <w:tcW w:w="6492" w:type="dxa"/>
            <w:shd w:val="clear" w:color="auto" w:fill="215E99" w:themeFill="text2" w:themeFillTint="BF"/>
          </w:tcPr>
          <w:p w14:paraId="615CBF42" w14:textId="77777777" w:rsidR="003854E0" w:rsidRPr="0082438D" w:rsidRDefault="003854E0">
            <w:pPr>
              <w:pStyle w:val="aff0"/>
            </w:pPr>
            <w:r w:rsidRPr="0082438D">
              <w:rPr>
                <w:rFonts w:hint="eastAsia"/>
              </w:rPr>
              <w:t>DX推進において担う責任</w:t>
            </w:r>
          </w:p>
        </w:tc>
      </w:tr>
      <w:tr w:rsidR="003854E0" w14:paraId="1AFE2876" w14:textId="77777777">
        <w:tc>
          <w:tcPr>
            <w:tcW w:w="1413" w:type="dxa"/>
            <w:vMerge w:val="restart"/>
          </w:tcPr>
          <w:p w14:paraId="40572C52" w14:textId="77777777" w:rsidR="003854E0" w:rsidRDefault="003854E0">
            <w:pPr>
              <w:pStyle w:val="afff6"/>
            </w:pPr>
            <w:r>
              <w:rPr>
                <w:rFonts w:hint="eastAsia"/>
              </w:rPr>
              <w:t>ビジネス</w:t>
            </w:r>
          </w:p>
          <w:p w14:paraId="6B4C124A" w14:textId="77777777" w:rsidR="003854E0" w:rsidRDefault="003854E0">
            <w:pPr>
              <w:pStyle w:val="afff6"/>
            </w:pPr>
            <w:r>
              <w:rPr>
                <w:rFonts w:hint="eastAsia"/>
              </w:rPr>
              <w:t>アーキテクト</w:t>
            </w:r>
          </w:p>
        </w:tc>
        <w:tc>
          <w:tcPr>
            <w:tcW w:w="2551" w:type="dxa"/>
          </w:tcPr>
          <w:p w14:paraId="60668C2E" w14:textId="77777777" w:rsidR="003854E0" w:rsidRDefault="003854E0">
            <w:pPr>
              <w:pStyle w:val="afff6"/>
            </w:pPr>
            <w:r>
              <w:rPr>
                <w:rFonts w:hint="eastAsia"/>
              </w:rPr>
              <w:t>ビジネスアーキテクト</w:t>
            </w:r>
          </w:p>
          <w:p w14:paraId="591C9EBF" w14:textId="77777777" w:rsidR="003854E0" w:rsidRPr="00C872BC" w:rsidRDefault="003854E0">
            <w:pPr>
              <w:pStyle w:val="afff6"/>
            </w:pPr>
            <w:r>
              <w:rPr>
                <w:rFonts w:hint="eastAsia"/>
              </w:rPr>
              <w:t>（新規事業開発）</w:t>
            </w:r>
          </w:p>
        </w:tc>
        <w:tc>
          <w:tcPr>
            <w:tcW w:w="6492" w:type="dxa"/>
          </w:tcPr>
          <w:p w14:paraId="3A02DDA7" w14:textId="77777777" w:rsidR="003854E0" w:rsidRDefault="003854E0">
            <w:pPr>
              <w:pStyle w:val="afff6"/>
            </w:pPr>
            <w:r w:rsidRPr="002E3FAE">
              <w:t>新しい事業、製品・サービスの目的を見出し、新しく定義した目的の実現方法を策定した</w:t>
            </w:r>
            <w:r>
              <w:rPr>
                <w:rFonts w:hint="eastAsia"/>
              </w:rPr>
              <w:t>上</w:t>
            </w:r>
            <w:r w:rsidRPr="002E3FAE">
              <w:t>で、関係者をコーディネートし関係者間の協働関係の構築をリードしながら、目的実現に向けたプロセスの一貫した推進を通じて、目的を実現する</w:t>
            </w:r>
          </w:p>
        </w:tc>
      </w:tr>
      <w:tr w:rsidR="003854E0" w14:paraId="43E831AB" w14:textId="77777777">
        <w:tc>
          <w:tcPr>
            <w:tcW w:w="1413" w:type="dxa"/>
            <w:vMerge/>
          </w:tcPr>
          <w:p w14:paraId="2362F3B6" w14:textId="77777777" w:rsidR="003854E0" w:rsidRDefault="003854E0">
            <w:pPr>
              <w:pStyle w:val="afff6"/>
            </w:pPr>
          </w:p>
        </w:tc>
        <w:tc>
          <w:tcPr>
            <w:tcW w:w="2551" w:type="dxa"/>
          </w:tcPr>
          <w:p w14:paraId="262C537A" w14:textId="77777777" w:rsidR="003854E0" w:rsidRDefault="003854E0">
            <w:pPr>
              <w:pStyle w:val="afff6"/>
            </w:pPr>
            <w:r>
              <w:rPr>
                <w:rFonts w:hint="eastAsia"/>
              </w:rPr>
              <w:t>ビジネスアーキテクト</w:t>
            </w:r>
          </w:p>
          <w:p w14:paraId="0D8B384E" w14:textId="77777777" w:rsidR="003854E0" w:rsidRDefault="003854E0">
            <w:pPr>
              <w:pStyle w:val="afff6"/>
            </w:pPr>
            <w:r>
              <w:rPr>
                <w:rFonts w:hint="eastAsia"/>
              </w:rPr>
              <w:t>（既存事業の高度化）</w:t>
            </w:r>
          </w:p>
        </w:tc>
        <w:tc>
          <w:tcPr>
            <w:tcW w:w="6492" w:type="dxa"/>
          </w:tcPr>
          <w:p w14:paraId="30FBB8AA" w14:textId="77777777" w:rsidR="003854E0" w:rsidRDefault="003854E0">
            <w:pPr>
              <w:pStyle w:val="afff6"/>
            </w:pPr>
            <w:r w:rsidRPr="002E3FAE">
              <w:t>既存の事業、製品・サービスの目的を見直し、再定義した目的の実現方法を策定した</w:t>
            </w:r>
            <w:r>
              <w:rPr>
                <w:rFonts w:hint="eastAsia"/>
              </w:rPr>
              <w:t>上</w:t>
            </w:r>
            <w:r w:rsidRPr="002E3FAE">
              <w:t>で、関係者をコーディネートし関係者間の協働関係の構築をリードしながら、目的実現に向けたプロセスの一貫した推進を通じて、目的を実現する</w:t>
            </w:r>
          </w:p>
        </w:tc>
      </w:tr>
      <w:tr w:rsidR="003854E0" w14:paraId="1EACB8F2" w14:textId="77777777">
        <w:tc>
          <w:tcPr>
            <w:tcW w:w="1413" w:type="dxa"/>
            <w:vMerge/>
          </w:tcPr>
          <w:p w14:paraId="3DC633C7" w14:textId="77777777" w:rsidR="003854E0" w:rsidRDefault="003854E0">
            <w:pPr>
              <w:pStyle w:val="afff6"/>
            </w:pPr>
          </w:p>
        </w:tc>
        <w:tc>
          <w:tcPr>
            <w:tcW w:w="2551" w:type="dxa"/>
          </w:tcPr>
          <w:p w14:paraId="77BD3E25" w14:textId="77777777" w:rsidR="003854E0" w:rsidRDefault="003854E0">
            <w:pPr>
              <w:pStyle w:val="afff6"/>
            </w:pPr>
            <w:r>
              <w:rPr>
                <w:rFonts w:hint="eastAsia"/>
              </w:rPr>
              <w:t>ビジネスアーキテクト</w:t>
            </w:r>
          </w:p>
          <w:p w14:paraId="3205FE04" w14:textId="77777777" w:rsidR="003854E0" w:rsidRDefault="003854E0">
            <w:pPr>
              <w:pStyle w:val="afff6"/>
            </w:pPr>
            <w:r>
              <w:rPr>
                <w:rFonts w:hint="eastAsia"/>
              </w:rPr>
              <w:t>（社内業務の高度化・効率化）</w:t>
            </w:r>
          </w:p>
        </w:tc>
        <w:tc>
          <w:tcPr>
            <w:tcW w:w="6492" w:type="dxa"/>
          </w:tcPr>
          <w:p w14:paraId="2AEE9A93" w14:textId="77777777" w:rsidR="003854E0" w:rsidRDefault="003854E0">
            <w:pPr>
              <w:pStyle w:val="afff6"/>
            </w:pPr>
            <w:r w:rsidRPr="003825E0">
              <w:t>社内業務の課題解決の目的を定義し、その目的の実現方法を策定した</w:t>
            </w:r>
            <w:r>
              <w:rPr>
                <w:rFonts w:hint="eastAsia"/>
              </w:rPr>
              <w:t>上</w:t>
            </w:r>
            <w:r w:rsidRPr="003825E0">
              <w:t>で関係者をコーディネートし関係者間の協働関係の構築をリードしながら、目的実現に向けたプロセスの一貫した推進を通じて、目的を実現す</w:t>
            </w:r>
            <w:r>
              <w:rPr>
                <w:rFonts w:hint="eastAsia"/>
              </w:rPr>
              <w:t>る</w:t>
            </w:r>
          </w:p>
        </w:tc>
      </w:tr>
      <w:tr w:rsidR="003854E0" w14:paraId="74A36BCB" w14:textId="77777777">
        <w:tc>
          <w:tcPr>
            <w:tcW w:w="1413" w:type="dxa"/>
            <w:vMerge w:val="restart"/>
          </w:tcPr>
          <w:p w14:paraId="633FD096" w14:textId="77777777" w:rsidR="003854E0" w:rsidRDefault="003854E0">
            <w:pPr>
              <w:pStyle w:val="afff6"/>
            </w:pPr>
            <w:r>
              <w:rPr>
                <w:rFonts w:hint="eastAsia"/>
              </w:rPr>
              <w:t>デザイナー</w:t>
            </w:r>
          </w:p>
        </w:tc>
        <w:tc>
          <w:tcPr>
            <w:tcW w:w="2551" w:type="dxa"/>
          </w:tcPr>
          <w:p w14:paraId="2231FEEF" w14:textId="77777777" w:rsidR="003854E0" w:rsidRDefault="003854E0">
            <w:pPr>
              <w:pStyle w:val="afff6"/>
            </w:pPr>
            <w:r>
              <w:rPr>
                <w:rFonts w:hint="eastAsia"/>
              </w:rPr>
              <w:t>サービスデザイナー</w:t>
            </w:r>
          </w:p>
        </w:tc>
        <w:tc>
          <w:tcPr>
            <w:tcW w:w="6492" w:type="dxa"/>
          </w:tcPr>
          <w:p w14:paraId="730DD4A3" w14:textId="77777777" w:rsidR="003854E0" w:rsidRDefault="003854E0">
            <w:pPr>
              <w:pStyle w:val="afff6"/>
            </w:pPr>
            <w:r w:rsidRPr="004C6558">
              <w:t>社会、顧客・ユーザー、製品・サービス提供における社内外関係者の課題や行動から顧客価値を定義し製品・サービスの方針（コンセプト）を策定するとともに、それを継続的に実現するための仕組みのデザインを行</w:t>
            </w:r>
            <w:r>
              <w:rPr>
                <w:rFonts w:hint="eastAsia"/>
              </w:rPr>
              <w:t>う</w:t>
            </w:r>
          </w:p>
        </w:tc>
      </w:tr>
      <w:tr w:rsidR="003854E0" w14:paraId="046D456C" w14:textId="77777777">
        <w:tc>
          <w:tcPr>
            <w:tcW w:w="1413" w:type="dxa"/>
            <w:vMerge/>
          </w:tcPr>
          <w:p w14:paraId="3C6B513E" w14:textId="77777777" w:rsidR="003854E0" w:rsidRDefault="003854E0">
            <w:pPr>
              <w:pStyle w:val="afff6"/>
            </w:pPr>
          </w:p>
        </w:tc>
        <w:tc>
          <w:tcPr>
            <w:tcW w:w="2551" w:type="dxa"/>
          </w:tcPr>
          <w:p w14:paraId="7C189328" w14:textId="77777777" w:rsidR="003854E0" w:rsidRDefault="003854E0">
            <w:pPr>
              <w:pStyle w:val="afff6"/>
            </w:pPr>
            <w:r>
              <w:rPr>
                <w:rFonts w:hint="eastAsia"/>
              </w:rPr>
              <w:t>UX／UIデザイナー</w:t>
            </w:r>
          </w:p>
        </w:tc>
        <w:tc>
          <w:tcPr>
            <w:tcW w:w="6492" w:type="dxa"/>
          </w:tcPr>
          <w:p w14:paraId="55D26B5A" w14:textId="77777777" w:rsidR="003854E0" w:rsidRDefault="003854E0">
            <w:pPr>
              <w:pStyle w:val="afff6"/>
            </w:pPr>
            <w:r w:rsidRPr="004C6558">
              <w:t>バリュープロポジションに基づき製品・サービスの顧客・ユーザー体験を設計し、製品・サービスの情報設計や、機能、情報の配置、外観、動的要素のデザインを行う</w:t>
            </w:r>
          </w:p>
        </w:tc>
      </w:tr>
      <w:tr w:rsidR="003854E0" w14:paraId="78DC5CA4" w14:textId="77777777">
        <w:tc>
          <w:tcPr>
            <w:tcW w:w="1413" w:type="dxa"/>
            <w:vMerge/>
          </w:tcPr>
          <w:p w14:paraId="6F0CFF06" w14:textId="77777777" w:rsidR="003854E0" w:rsidRDefault="003854E0">
            <w:pPr>
              <w:pStyle w:val="afff6"/>
            </w:pPr>
          </w:p>
        </w:tc>
        <w:tc>
          <w:tcPr>
            <w:tcW w:w="2551" w:type="dxa"/>
          </w:tcPr>
          <w:p w14:paraId="60A06B42" w14:textId="77777777" w:rsidR="003854E0" w:rsidRDefault="003854E0">
            <w:pPr>
              <w:pStyle w:val="afff6"/>
            </w:pPr>
            <w:r>
              <w:rPr>
                <w:rFonts w:hint="eastAsia"/>
              </w:rPr>
              <w:t>グラフィックデザイナー</w:t>
            </w:r>
          </w:p>
        </w:tc>
        <w:tc>
          <w:tcPr>
            <w:tcW w:w="6492" w:type="dxa"/>
          </w:tcPr>
          <w:p w14:paraId="053FBA57" w14:textId="77777777" w:rsidR="003854E0" w:rsidRDefault="003854E0">
            <w:pPr>
              <w:pStyle w:val="afff6"/>
            </w:pPr>
            <w:r w:rsidRPr="004F55C3">
              <w:t>ブランドのイメージを具現化し、ブランドとして統一感のあるデジタルグラフィック、マーケティング媒体</w:t>
            </w:r>
            <w:r>
              <w:t>など</w:t>
            </w:r>
            <w:r w:rsidRPr="004F55C3">
              <w:t>のデザインを行う</w:t>
            </w:r>
          </w:p>
        </w:tc>
      </w:tr>
      <w:tr w:rsidR="003854E0" w14:paraId="73210185" w14:textId="77777777">
        <w:tc>
          <w:tcPr>
            <w:tcW w:w="1413" w:type="dxa"/>
            <w:vMerge w:val="restart"/>
          </w:tcPr>
          <w:p w14:paraId="38DAF2E5" w14:textId="77777777" w:rsidR="003854E0" w:rsidRDefault="003854E0">
            <w:pPr>
              <w:pStyle w:val="afff6"/>
            </w:pPr>
            <w:r>
              <w:rPr>
                <w:rFonts w:hint="eastAsia"/>
              </w:rPr>
              <w:t>データサイエンティスト</w:t>
            </w:r>
          </w:p>
        </w:tc>
        <w:tc>
          <w:tcPr>
            <w:tcW w:w="2551" w:type="dxa"/>
          </w:tcPr>
          <w:p w14:paraId="42A503A6" w14:textId="77777777" w:rsidR="003854E0" w:rsidRDefault="003854E0">
            <w:pPr>
              <w:pStyle w:val="afff6"/>
            </w:pPr>
            <w:r>
              <w:rPr>
                <w:rFonts w:hint="eastAsia"/>
              </w:rPr>
              <w:t>データビジネスストラテジスト</w:t>
            </w:r>
          </w:p>
        </w:tc>
        <w:tc>
          <w:tcPr>
            <w:tcW w:w="6492" w:type="dxa"/>
          </w:tcPr>
          <w:p w14:paraId="4F89C395" w14:textId="77777777" w:rsidR="003854E0" w:rsidRDefault="003854E0">
            <w:pPr>
              <w:pStyle w:val="afff6"/>
            </w:pPr>
            <w:r w:rsidRPr="00244863">
              <w:t>事業戦略に沿ったデータの活用戦略を考えるとともに、戦略の具体化や実現を主導し、顧客価値を拡大する業務変革やビジネス創出を実現す</w:t>
            </w:r>
            <w:r>
              <w:rPr>
                <w:rFonts w:hint="eastAsia"/>
              </w:rPr>
              <w:t>る</w:t>
            </w:r>
          </w:p>
        </w:tc>
      </w:tr>
      <w:tr w:rsidR="003854E0" w14:paraId="11627232" w14:textId="77777777">
        <w:tc>
          <w:tcPr>
            <w:tcW w:w="1413" w:type="dxa"/>
            <w:vMerge/>
          </w:tcPr>
          <w:p w14:paraId="544435B7" w14:textId="77777777" w:rsidR="003854E0" w:rsidRDefault="003854E0">
            <w:pPr>
              <w:pStyle w:val="afff6"/>
            </w:pPr>
          </w:p>
        </w:tc>
        <w:bookmarkStart w:id="1663" w:name="■データサイエンス22ー1ー2"/>
        <w:tc>
          <w:tcPr>
            <w:tcW w:w="2551" w:type="dxa"/>
          </w:tcPr>
          <w:p w14:paraId="57CD849F" w14:textId="5853D3A2" w:rsidR="003854E0" w:rsidRDefault="009639B2">
            <w:pPr>
              <w:pStyle w:val="afff6"/>
            </w:pPr>
            <w:r>
              <w:fldChar w:fldCharType="begin"/>
            </w:r>
            <w:r>
              <w:rPr>
                <w:rFonts w:hint="eastAsia"/>
              </w:rPr>
              <w:instrText xml:space="preserve">HYPERLINK </w:instrText>
            </w:r>
            <w:r>
              <w:instrText xml:space="preserve"> \l "</w:instrText>
            </w:r>
            <w:r>
              <w:rPr>
                <w:rFonts w:hint="eastAsia"/>
              </w:rPr>
              <w:instrText>■データサイエンス</w:instrText>
            </w:r>
            <w:r>
              <w:instrText>"</w:instrText>
            </w:r>
            <w:r>
              <w:fldChar w:fldCharType="separate"/>
            </w:r>
            <w:r w:rsidR="003854E0" w:rsidRPr="009639B2">
              <w:rPr>
                <w:rStyle w:val="a7"/>
                <w:rFonts w:hint="eastAsia"/>
              </w:rPr>
              <w:t>データサイエンス</w:t>
            </w:r>
            <w:bookmarkEnd w:id="1663"/>
            <w:r>
              <w:fldChar w:fldCharType="end"/>
            </w:r>
            <w:r w:rsidR="003854E0">
              <w:rPr>
                <w:rFonts w:hint="eastAsia"/>
              </w:rPr>
              <w:t>プロフェッショナル</w:t>
            </w:r>
          </w:p>
        </w:tc>
        <w:tc>
          <w:tcPr>
            <w:tcW w:w="6492" w:type="dxa"/>
          </w:tcPr>
          <w:p w14:paraId="0265AB1F" w14:textId="77777777" w:rsidR="003854E0" w:rsidRDefault="003854E0">
            <w:pPr>
              <w:pStyle w:val="afff6"/>
            </w:pPr>
            <w:r w:rsidRPr="001A1B18">
              <w:t>データの処理や解析を通じて、顧客価値を拡大する業務の変革やビジネスの創出につながる有意義な知見を導出する</w:t>
            </w:r>
          </w:p>
        </w:tc>
      </w:tr>
      <w:tr w:rsidR="003854E0" w14:paraId="51F7D620" w14:textId="77777777">
        <w:tc>
          <w:tcPr>
            <w:tcW w:w="1413" w:type="dxa"/>
            <w:vMerge/>
          </w:tcPr>
          <w:p w14:paraId="08C3A8E8" w14:textId="77777777" w:rsidR="003854E0" w:rsidRDefault="003854E0">
            <w:pPr>
              <w:pStyle w:val="afff6"/>
            </w:pPr>
          </w:p>
        </w:tc>
        <w:tc>
          <w:tcPr>
            <w:tcW w:w="2551" w:type="dxa"/>
          </w:tcPr>
          <w:p w14:paraId="5533945C" w14:textId="77777777" w:rsidR="003854E0" w:rsidRDefault="003854E0">
            <w:pPr>
              <w:pStyle w:val="afff6"/>
            </w:pPr>
            <w:r>
              <w:rPr>
                <w:rFonts w:hint="eastAsia"/>
              </w:rPr>
              <w:t>データエンジニア</w:t>
            </w:r>
          </w:p>
        </w:tc>
        <w:tc>
          <w:tcPr>
            <w:tcW w:w="6492" w:type="dxa"/>
          </w:tcPr>
          <w:p w14:paraId="36CF8396" w14:textId="77777777" w:rsidR="003854E0" w:rsidRDefault="003854E0">
            <w:pPr>
              <w:pStyle w:val="afff6"/>
            </w:pPr>
            <w:r w:rsidRPr="00AE216C">
              <w:t>効果的なデータ分析環境の設計・実装・運用を通じて、顧客価値を拡大する業務変革やビジネス創出を実現する</w:t>
            </w:r>
          </w:p>
        </w:tc>
      </w:tr>
      <w:tr w:rsidR="003854E0" w14:paraId="04BC8CAC" w14:textId="77777777">
        <w:tc>
          <w:tcPr>
            <w:tcW w:w="1413" w:type="dxa"/>
            <w:vMerge w:val="restart"/>
          </w:tcPr>
          <w:p w14:paraId="2BDE7227" w14:textId="77777777" w:rsidR="003854E0" w:rsidRDefault="003854E0">
            <w:pPr>
              <w:pStyle w:val="afff6"/>
            </w:pPr>
            <w:r>
              <w:rPr>
                <w:rFonts w:hint="eastAsia"/>
              </w:rPr>
              <w:t>ソフトウェアエンジニア</w:t>
            </w:r>
          </w:p>
        </w:tc>
        <w:tc>
          <w:tcPr>
            <w:tcW w:w="2551" w:type="dxa"/>
          </w:tcPr>
          <w:p w14:paraId="0FCE048F" w14:textId="77777777" w:rsidR="003854E0" w:rsidRDefault="003854E0">
            <w:pPr>
              <w:pStyle w:val="afff6"/>
            </w:pPr>
            <w:r>
              <w:rPr>
                <w:rFonts w:hint="eastAsia"/>
              </w:rPr>
              <w:t>フロントエンドエンジニア</w:t>
            </w:r>
          </w:p>
        </w:tc>
        <w:tc>
          <w:tcPr>
            <w:tcW w:w="6492" w:type="dxa"/>
          </w:tcPr>
          <w:p w14:paraId="6D9192E0" w14:textId="77777777" w:rsidR="003854E0" w:rsidRDefault="003854E0">
            <w:pPr>
              <w:pStyle w:val="afff6"/>
            </w:pPr>
            <w:r w:rsidRPr="00E9570C">
              <w:t>デジタル技術を活用したサービスを提供するためのソフトウェアの機能のうち、主にインターフェース（クライアントサイド）の機能の実現に主たる責任を持つ</w:t>
            </w:r>
          </w:p>
        </w:tc>
      </w:tr>
      <w:tr w:rsidR="003854E0" w14:paraId="56607418" w14:textId="77777777">
        <w:tc>
          <w:tcPr>
            <w:tcW w:w="1413" w:type="dxa"/>
            <w:vMerge/>
          </w:tcPr>
          <w:p w14:paraId="506D482C" w14:textId="77777777" w:rsidR="003854E0" w:rsidRDefault="003854E0">
            <w:pPr>
              <w:pStyle w:val="afff6"/>
            </w:pPr>
          </w:p>
        </w:tc>
        <w:tc>
          <w:tcPr>
            <w:tcW w:w="2551" w:type="dxa"/>
          </w:tcPr>
          <w:p w14:paraId="0B76A7D7" w14:textId="77777777" w:rsidR="003854E0" w:rsidRDefault="003854E0">
            <w:pPr>
              <w:pStyle w:val="afff6"/>
            </w:pPr>
            <w:r>
              <w:rPr>
                <w:rFonts w:hint="eastAsia"/>
              </w:rPr>
              <w:t>バックエンドエンジニア</w:t>
            </w:r>
          </w:p>
        </w:tc>
        <w:tc>
          <w:tcPr>
            <w:tcW w:w="6492" w:type="dxa"/>
          </w:tcPr>
          <w:p w14:paraId="62118D23" w14:textId="77777777" w:rsidR="003854E0" w:rsidRDefault="003854E0">
            <w:pPr>
              <w:pStyle w:val="afff6"/>
            </w:pPr>
            <w:r w:rsidRPr="00E9570C">
              <w:t>デジタル技術を活用したサービスを提供するためのソフトウェアの機能のうち、主にサーバサイドの機能の実現に主たる責任を持</w:t>
            </w:r>
            <w:r>
              <w:rPr>
                <w:rFonts w:hint="eastAsia"/>
              </w:rPr>
              <w:t>つ</w:t>
            </w:r>
          </w:p>
        </w:tc>
      </w:tr>
      <w:tr w:rsidR="003854E0" w14:paraId="1E2ADAD0" w14:textId="77777777">
        <w:tc>
          <w:tcPr>
            <w:tcW w:w="1413" w:type="dxa"/>
            <w:vMerge/>
          </w:tcPr>
          <w:p w14:paraId="4D52AAA3" w14:textId="77777777" w:rsidR="003854E0" w:rsidRDefault="003854E0">
            <w:pPr>
              <w:pStyle w:val="afff6"/>
            </w:pPr>
          </w:p>
        </w:tc>
        <w:tc>
          <w:tcPr>
            <w:tcW w:w="2551" w:type="dxa"/>
          </w:tcPr>
          <w:p w14:paraId="77691AF5" w14:textId="77777777" w:rsidR="003854E0" w:rsidRDefault="003854E0">
            <w:pPr>
              <w:pStyle w:val="afff6"/>
            </w:pPr>
            <w:r>
              <w:rPr>
                <w:rFonts w:hint="eastAsia"/>
              </w:rPr>
              <w:t>クラウドエンジニア／SRE</w:t>
            </w:r>
          </w:p>
        </w:tc>
        <w:tc>
          <w:tcPr>
            <w:tcW w:w="6492" w:type="dxa"/>
          </w:tcPr>
          <w:p w14:paraId="163C30DA" w14:textId="2189FEE8" w:rsidR="003854E0" w:rsidRDefault="003854E0">
            <w:pPr>
              <w:pStyle w:val="afff6"/>
            </w:pPr>
            <w:r w:rsidRPr="00D30067">
              <w:t>デジタル技術を活用したサービスを提供するためのソフトウェアの開発・運用環境の最適化と</w:t>
            </w:r>
            <w:bookmarkStart w:id="1664" w:name="■信頼性22ー1ー2"/>
            <w:r w:rsidR="00751895">
              <w:fldChar w:fldCharType="begin"/>
            </w:r>
            <w:r w:rsidR="00751895">
              <w:instrText>HYPERLINK  \l "■信頼性"</w:instrText>
            </w:r>
            <w:r w:rsidR="00751895">
              <w:fldChar w:fldCharType="separate"/>
            </w:r>
            <w:r w:rsidRPr="00751895">
              <w:rPr>
                <w:rStyle w:val="a7"/>
              </w:rPr>
              <w:t>信頼性</w:t>
            </w:r>
            <w:bookmarkEnd w:id="1664"/>
            <w:r w:rsidR="00751895">
              <w:fldChar w:fldCharType="end"/>
            </w:r>
            <w:r w:rsidRPr="00D30067">
              <w:t>の向上に責任を持つ</w:t>
            </w:r>
          </w:p>
        </w:tc>
      </w:tr>
      <w:tr w:rsidR="003854E0" w14:paraId="77B966D7" w14:textId="77777777">
        <w:tc>
          <w:tcPr>
            <w:tcW w:w="1413" w:type="dxa"/>
            <w:vMerge/>
          </w:tcPr>
          <w:p w14:paraId="6D191934" w14:textId="77777777" w:rsidR="003854E0" w:rsidRDefault="003854E0">
            <w:pPr>
              <w:pStyle w:val="afff6"/>
            </w:pPr>
          </w:p>
        </w:tc>
        <w:tc>
          <w:tcPr>
            <w:tcW w:w="2551" w:type="dxa"/>
          </w:tcPr>
          <w:p w14:paraId="76E8D035" w14:textId="77777777" w:rsidR="003854E0" w:rsidRDefault="003854E0">
            <w:pPr>
              <w:pStyle w:val="afff6"/>
            </w:pPr>
            <w:r>
              <w:rPr>
                <w:rFonts w:hint="eastAsia"/>
              </w:rPr>
              <w:t>フィジカルコンピューティングエンジニア</w:t>
            </w:r>
          </w:p>
        </w:tc>
        <w:tc>
          <w:tcPr>
            <w:tcW w:w="6492" w:type="dxa"/>
          </w:tcPr>
          <w:p w14:paraId="5C8865E2" w14:textId="0C2218D1" w:rsidR="003854E0" w:rsidRDefault="003854E0">
            <w:pPr>
              <w:pStyle w:val="afff6"/>
            </w:pPr>
            <w:r w:rsidRPr="003528F3">
              <w:t>デジタル技術を活用したサービスを提供するためのソフトウェアの実現において、現実世界（物理領域）の</w:t>
            </w:r>
            <w:bookmarkStart w:id="1665" w:name="■デジタル化22ー1ー2"/>
            <w:r w:rsidR="00C65755">
              <w:fldChar w:fldCharType="begin"/>
            </w:r>
            <w:r w:rsidR="00C65755">
              <w:instrText>HYPERLINK  \l "■デジタル化"</w:instrText>
            </w:r>
            <w:r w:rsidR="00C65755">
              <w:fldChar w:fldCharType="separate"/>
            </w:r>
            <w:r w:rsidRPr="00C65755">
              <w:rPr>
                <w:rStyle w:val="a7"/>
              </w:rPr>
              <w:t>デジタル化</w:t>
            </w:r>
            <w:bookmarkEnd w:id="1665"/>
            <w:r w:rsidR="00C65755">
              <w:fldChar w:fldCharType="end"/>
            </w:r>
            <w:r w:rsidRPr="003528F3">
              <w:t>を担い、デバイスを含めたソフトウェア機能の実現に責任を持つ</w:t>
            </w:r>
          </w:p>
        </w:tc>
      </w:tr>
      <w:tr w:rsidR="003854E0" w14:paraId="7D4A6737" w14:textId="77777777">
        <w:tc>
          <w:tcPr>
            <w:tcW w:w="1413" w:type="dxa"/>
            <w:vMerge w:val="restart"/>
          </w:tcPr>
          <w:p w14:paraId="1EAB3AD9" w14:textId="77777777" w:rsidR="003854E0" w:rsidRDefault="003854E0">
            <w:pPr>
              <w:pStyle w:val="afff6"/>
            </w:pPr>
            <w:r>
              <w:rPr>
                <w:rFonts w:hint="eastAsia"/>
              </w:rPr>
              <w:t>サイバー</w:t>
            </w:r>
          </w:p>
          <w:p w14:paraId="29FD4A4F" w14:textId="77777777" w:rsidR="003854E0" w:rsidRDefault="003854E0">
            <w:pPr>
              <w:pStyle w:val="afff6"/>
            </w:pPr>
            <w:r>
              <w:rPr>
                <w:rFonts w:hint="eastAsia"/>
              </w:rPr>
              <w:t>セキュリティ</w:t>
            </w:r>
          </w:p>
        </w:tc>
        <w:tc>
          <w:tcPr>
            <w:tcW w:w="2551" w:type="dxa"/>
          </w:tcPr>
          <w:p w14:paraId="75188A5E" w14:textId="77777777" w:rsidR="003854E0" w:rsidRDefault="003854E0">
            <w:pPr>
              <w:pStyle w:val="afff6"/>
            </w:pPr>
            <w:r>
              <w:rPr>
                <w:rFonts w:hint="eastAsia"/>
              </w:rPr>
              <w:t>サイバーセキュリティマネージャー</w:t>
            </w:r>
          </w:p>
        </w:tc>
        <w:tc>
          <w:tcPr>
            <w:tcW w:w="6492" w:type="dxa"/>
          </w:tcPr>
          <w:p w14:paraId="498137E7" w14:textId="77777777" w:rsidR="003854E0" w:rsidRDefault="003854E0">
            <w:pPr>
              <w:pStyle w:val="afff6"/>
            </w:pPr>
            <w:r w:rsidRPr="003528F3">
              <w:t>顧客価値を拡大するビジネスの企画立案に際して、デジタル活用に伴うサイバーセキュリティリスクを検討・評価するとともに、その影響を抑制するための対策の管理・統制の主導を通じて、顧客価値の高いビジネスへの信頼感向上に貢献する</w:t>
            </w:r>
          </w:p>
        </w:tc>
      </w:tr>
      <w:tr w:rsidR="003854E0" w14:paraId="4AC67E41" w14:textId="77777777">
        <w:tc>
          <w:tcPr>
            <w:tcW w:w="1413" w:type="dxa"/>
            <w:vMerge/>
          </w:tcPr>
          <w:p w14:paraId="2A66A211" w14:textId="77777777" w:rsidR="003854E0" w:rsidRDefault="003854E0">
            <w:pPr>
              <w:pStyle w:val="afff6"/>
            </w:pPr>
          </w:p>
        </w:tc>
        <w:tc>
          <w:tcPr>
            <w:tcW w:w="2551" w:type="dxa"/>
          </w:tcPr>
          <w:p w14:paraId="3E642E08" w14:textId="77777777" w:rsidR="003854E0" w:rsidRDefault="003854E0">
            <w:pPr>
              <w:pStyle w:val="afff6"/>
            </w:pPr>
            <w:r>
              <w:rPr>
                <w:rFonts w:hint="eastAsia"/>
              </w:rPr>
              <w:t>サイバーセキュリティエンジニア</w:t>
            </w:r>
          </w:p>
        </w:tc>
        <w:tc>
          <w:tcPr>
            <w:tcW w:w="6492" w:type="dxa"/>
          </w:tcPr>
          <w:p w14:paraId="2446CA2A" w14:textId="77777777" w:rsidR="003854E0" w:rsidRDefault="003854E0">
            <w:pPr>
              <w:pStyle w:val="afff6"/>
            </w:pPr>
            <w:r w:rsidRPr="003528F3">
              <w:t>事業実施に伴うデジタル活用関連のサイバーセキュリティリスクを抑制するための対策の導入・保守・運用を通じて、顧客価値の高いビジネスの安定的な提供に貢献する</w:t>
            </w:r>
          </w:p>
        </w:tc>
      </w:tr>
    </w:tbl>
    <w:p w14:paraId="3BE66B04" w14:textId="77777777" w:rsidR="003854E0" w:rsidRDefault="003854E0" w:rsidP="003854E0">
      <w:pPr>
        <w:ind w:firstLineChars="0" w:firstLine="0"/>
      </w:pPr>
      <w:r>
        <w:rPr>
          <w:noProof/>
        </w:rPr>
        <mc:AlternateContent>
          <mc:Choice Requires="wps">
            <w:drawing>
              <wp:anchor distT="0" distB="0" distL="114300" distR="114300" simplePos="0" relativeHeight="251656549" behindDoc="0" locked="0" layoutInCell="1" allowOverlap="1" wp14:anchorId="0C03740F" wp14:editId="4C1DBC77">
                <wp:simplePos x="0" y="0"/>
                <wp:positionH relativeFrom="margin">
                  <wp:posOffset>1083945</wp:posOffset>
                </wp:positionH>
                <wp:positionV relativeFrom="paragraph">
                  <wp:posOffset>8417</wp:posOffset>
                </wp:positionV>
                <wp:extent cx="4477385" cy="233680"/>
                <wp:effectExtent l="0" t="0" r="0" b="0"/>
                <wp:wrapTopAndBottom/>
                <wp:docPr id="73909307" name="テキスト ボックス 6"/>
                <wp:cNvGraphicFramePr/>
                <a:graphic xmlns:a="http://schemas.openxmlformats.org/drawingml/2006/main">
                  <a:graphicData uri="http://schemas.microsoft.com/office/word/2010/wordprocessingShape">
                    <wps:wsp>
                      <wps:cNvSpPr txBox="1"/>
                      <wps:spPr>
                        <a:xfrm>
                          <a:off x="0" y="0"/>
                          <a:ext cx="4477385" cy="233680"/>
                        </a:xfrm>
                        <a:prstGeom prst="rect">
                          <a:avLst/>
                        </a:prstGeom>
                        <a:noFill/>
                        <a:ln w="6350">
                          <a:noFill/>
                        </a:ln>
                      </wps:spPr>
                      <wps:txbx>
                        <w:txbxContent>
                          <w:p w14:paraId="77A3E515" w14:textId="77777777" w:rsidR="003854E0" w:rsidRPr="00DA7A1E" w:rsidRDefault="003854E0" w:rsidP="003854E0">
                            <w:pPr>
                              <w:pStyle w:val="aff2"/>
                            </w:pPr>
                            <w:r>
                              <w:rPr>
                                <w:rFonts w:hint="eastAsia"/>
                              </w:rPr>
                              <w:t>(出典) IPA「デジタルスキル標準ver1.2</w:t>
                            </w:r>
                            <w:r>
                              <w:rPr>
                                <w:rFonts w:hint="eastAsia"/>
                                <w:color w:val="000000"/>
                              </w:rPr>
                              <w:t>」</w:t>
                            </w:r>
                            <w:r>
                              <w:rPr>
                                <w:rFonts w:hint="eastAsia"/>
                              </w:rPr>
                              <w:t>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03740F" id="_x0000_s1185" type="#_x0000_t202" style="position:absolute;left:0;text-align:left;margin-left:85.35pt;margin-top:.65pt;width:352.55pt;height:18.4pt;z-index:251656549;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" filled="f" stroked="f" strokeweight=".5pt">
                <v:textbox>
                  <w:txbxContent>
                    <w:p w14:paraId="77A3E515" w14:textId="77777777" w:rsidR="003854E0" w:rsidRPr="00DA7A1E" w:rsidRDefault="003854E0" w:rsidP="003854E0">
                      <w:pPr>
                        <w:pStyle w:val="aff2"/>
                      </w:pPr>
                      <w:r>
                        <w:rPr>
                          <w:rFonts w:hint="eastAsia"/>
                        </w:rPr>
                        <w:t>(出典) IPA「デジタルスキル標準ver1.2</w:t>
                      </w:r>
                      <w:r>
                        <w:rPr>
                          <w:rFonts w:hint="eastAsia"/>
                          <w:color w:val="000000"/>
                        </w:rPr>
                        <w:t>」</w:t>
                      </w:r>
                      <w:r>
                        <w:rPr>
                          <w:rFonts w:hint="eastAsia"/>
                        </w:rPr>
                        <w:t>をもとに作成</w:t>
                      </w:r>
                    </w:p>
                  </w:txbxContent>
                </v:textbox>
                <w10:wrap type="topAndBottom" anchorx="margin"/>
              </v:shape>
            </w:pict>
          </mc:Fallback>
        </mc:AlternateContent>
      </w:r>
    </w:p>
    <w:p w14:paraId="11A44568" w14:textId="77777777" w:rsidR="003854E0" w:rsidRDefault="003854E0" w:rsidP="003854E0">
      <w:pPr>
        <w:pStyle w:val="aff4"/>
      </w:pPr>
      <w:r>
        <w:rPr>
          <w:rFonts w:hint="eastAsia"/>
        </w:rPr>
        <w:t>共通スキルリストの全体像</w:t>
      </w:r>
    </w:p>
    <w:p w14:paraId="66076F29" w14:textId="77777777" w:rsidR="003854E0" w:rsidRDefault="003854E0" w:rsidP="003854E0">
      <w:r>
        <w:t>全人材類型に共通する「共通スキルリスト」は、DXを推進する人材に求められるスキルを5つのカテゴリ・12のサブカテゴリで整理してい</w:t>
      </w:r>
      <w:r>
        <w:rPr>
          <w:rFonts w:hint="eastAsia"/>
        </w:rPr>
        <w:t>ます</w:t>
      </w:r>
      <w:r>
        <w:t>。</w:t>
      </w:r>
    </w:p>
    <w:p w14:paraId="46406391" w14:textId="77777777" w:rsidR="003854E0" w:rsidRDefault="003854E0" w:rsidP="003854E0">
      <w:r>
        <w:t>各カテゴリは</w:t>
      </w:r>
      <w:r>
        <w:rPr>
          <w:rFonts w:hint="eastAsia"/>
        </w:rPr>
        <w:t>2</w:t>
      </w:r>
      <w:r>
        <w:t>つ</w:t>
      </w:r>
      <w:r>
        <w:rPr>
          <w:rFonts w:hint="eastAsia"/>
        </w:rPr>
        <w:t>か3つの</w:t>
      </w:r>
      <w:r>
        <w:t>サブカテゴリに分け、1つ目では主要な活動を、</w:t>
      </w:r>
      <w:r>
        <w:rPr>
          <w:rFonts w:hint="eastAsia"/>
        </w:rPr>
        <w:t>2</w:t>
      </w:r>
      <w:r>
        <w:t>つ目以降ではそれを支える要素技術と手法を、大くくりに整理</w:t>
      </w:r>
      <w:r>
        <w:rPr>
          <w:rFonts w:hint="eastAsia"/>
        </w:rPr>
        <w:t>しています</w:t>
      </w:r>
      <w:r>
        <w:t>。</w:t>
      </w:r>
    </w:p>
    <w:tbl>
      <w:tblPr>
        <w:tblStyle w:val="aa"/>
        <w:tblW w:w="0" w:type="auto"/>
        <w:tblLook w:val="04A0" w:firstRow="1" w:lastRow="0" w:firstColumn="1" w:lastColumn="0" w:noHBand="0" w:noVBand="1"/>
      </w:tblPr>
      <w:tblGrid>
        <w:gridCol w:w="2263"/>
        <w:gridCol w:w="3544"/>
        <w:gridCol w:w="4649"/>
      </w:tblGrid>
      <w:tr w:rsidR="003854E0" w14:paraId="3AC1E701" w14:textId="77777777">
        <w:tc>
          <w:tcPr>
            <w:tcW w:w="2263" w:type="dxa"/>
            <w:shd w:val="clear" w:color="auto" w:fill="215E99" w:themeFill="text2" w:themeFillTint="BF"/>
          </w:tcPr>
          <w:p w14:paraId="2F388C31" w14:textId="77777777" w:rsidR="003854E0" w:rsidRDefault="003854E0">
            <w:pPr>
              <w:pStyle w:val="aff0"/>
            </w:pPr>
            <w:r>
              <w:rPr>
                <w:rFonts w:hint="eastAsia"/>
              </w:rPr>
              <w:t>カテゴリ</w:t>
            </w:r>
          </w:p>
        </w:tc>
        <w:tc>
          <w:tcPr>
            <w:tcW w:w="3544" w:type="dxa"/>
            <w:shd w:val="clear" w:color="auto" w:fill="215E99" w:themeFill="text2" w:themeFillTint="BF"/>
          </w:tcPr>
          <w:p w14:paraId="2766F776" w14:textId="77777777" w:rsidR="003854E0" w:rsidRDefault="003854E0">
            <w:pPr>
              <w:pStyle w:val="aff0"/>
            </w:pPr>
            <w:r>
              <w:rPr>
                <w:rFonts w:hint="eastAsia"/>
              </w:rPr>
              <w:t>サブカテゴリ</w:t>
            </w:r>
          </w:p>
        </w:tc>
        <w:tc>
          <w:tcPr>
            <w:tcW w:w="4649" w:type="dxa"/>
            <w:shd w:val="clear" w:color="auto" w:fill="215E99" w:themeFill="text2" w:themeFillTint="BF"/>
          </w:tcPr>
          <w:p w14:paraId="34304488" w14:textId="77777777" w:rsidR="003854E0" w:rsidRDefault="003854E0">
            <w:pPr>
              <w:pStyle w:val="aff0"/>
            </w:pPr>
            <w:r>
              <w:rPr>
                <w:rFonts w:hint="eastAsia"/>
              </w:rPr>
              <w:t>スキル項目</w:t>
            </w:r>
          </w:p>
        </w:tc>
      </w:tr>
      <w:tr w:rsidR="003854E0" w14:paraId="362E6FB1" w14:textId="77777777">
        <w:tc>
          <w:tcPr>
            <w:tcW w:w="2263" w:type="dxa"/>
            <w:vMerge w:val="restart"/>
          </w:tcPr>
          <w:p w14:paraId="3BC7E3C9" w14:textId="77777777" w:rsidR="003854E0" w:rsidRDefault="003854E0">
            <w:pPr>
              <w:pStyle w:val="afff6"/>
            </w:pPr>
            <w:r>
              <w:rPr>
                <w:rFonts w:hint="eastAsia"/>
              </w:rPr>
              <w:t>ビジネス変革</w:t>
            </w:r>
          </w:p>
        </w:tc>
        <w:tc>
          <w:tcPr>
            <w:tcW w:w="3544" w:type="dxa"/>
            <w:vMerge w:val="restart"/>
          </w:tcPr>
          <w:p w14:paraId="7E7A685D" w14:textId="77777777" w:rsidR="003854E0" w:rsidRDefault="003854E0">
            <w:pPr>
              <w:pStyle w:val="afff6"/>
            </w:pPr>
            <w:r>
              <w:rPr>
                <w:rFonts w:hint="eastAsia"/>
              </w:rPr>
              <w:t>戦略・マネジメント・システム</w:t>
            </w:r>
          </w:p>
        </w:tc>
        <w:tc>
          <w:tcPr>
            <w:tcW w:w="4649" w:type="dxa"/>
          </w:tcPr>
          <w:p w14:paraId="3902A987" w14:textId="77777777" w:rsidR="003854E0" w:rsidRDefault="003854E0">
            <w:pPr>
              <w:pStyle w:val="afff6"/>
            </w:pPr>
            <w:r>
              <w:rPr>
                <w:rFonts w:hint="eastAsia"/>
              </w:rPr>
              <w:t>ビジネス戦略策定・実行</w:t>
            </w:r>
          </w:p>
        </w:tc>
      </w:tr>
      <w:tr w:rsidR="003854E0" w14:paraId="671D5405" w14:textId="77777777">
        <w:tc>
          <w:tcPr>
            <w:tcW w:w="2263" w:type="dxa"/>
            <w:vMerge/>
          </w:tcPr>
          <w:p w14:paraId="2E7FB65D" w14:textId="77777777" w:rsidR="003854E0" w:rsidRDefault="003854E0">
            <w:pPr>
              <w:pStyle w:val="afff6"/>
            </w:pPr>
          </w:p>
        </w:tc>
        <w:tc>
          <w:tcPr>
            <w:tcW w:w="3544" w:type="dxa"/>
            <w:vMerge/>
          </w:tcPr>
          <w:p w14:paraId="7483D830" w14:textId="77777777" w:rsidR="003854E0" w:rsidRDefault="003854E0">
            <w:pPr>
              <w:pStyle w:val="afff6"/>
            </w:pPr>
          </w:p>
        </w:tc>
        <w:tc>
          <w:tcPr>
            <w:tcW w:w="4649" w:type="dxa"/>
          </w:tcPr>
          <w:p w14:paraId="01099171" w14:textId="77777777" w:rsidR="003854E0" w:rsidRDefault="003854E0">
            <w:pPr>
              <w:pStyle w:val="afff6"/>
            </w:pPr>
            <w:r>
              <w:rPr>
                <w:rFonts w:hint="eastAsia"/>
              </w:rPr>
              <w:t>プロダクトマネジメント</w:t>
            </w:r>
          </w:p>
        </w:tc>
      </w:tr>
      <w:tr w:rsidR="003854E0" w14:paraId="6C6F1010" w14:textId="77777777">
        <w:tc>
          <w:tcPr>
            <w:tcW w:w="2263" w:type="dxa"/>
            <w:vMerge/>
          </w:tcPr>
          <w:p w14:paraId="6B2D37F4" w14:textId="77777777" w:rsidR="003854E0" w:rsidRDefault="003854E0">
            <w:pPr>
              <w:pStyle w:val="afff6"/>
            </w:pPr>
          </w:p>
        </w:tc>
        <w:tc>
          <w:tcPr>
            <w:tcW w:w="3544" w:type="dxa"/>
            <w:vMerge/>
          </w:tcPr>
          <w:p w14:paraId="40C885C6" w14:textId="77777777" w:rsidR="003854E0" w:rsidRDefault="003854E0">
            <w:pPr>
              <w:pStyle w:val="afff6"/>
            </w:pPr>
          </w:p>
        </w:tc>
        <w:tc>
          <w:tcPr>
            <w:tcW w:w="4649" w:type="dxa"/>
          </w:tcPr>
          <w:p w14:paraId="67C0D9C4" w14:textId="77777777" w:rsidR="003854E0" w:rsidRDefault="003854E0">
            <w:pPr>
              <w:pStyle w:val="afff6"/>
            </w:pPr>
            <w:r>
              <w:rPr>
                <w:rFonts w:hint="eastAsia"/>
              </w:rPr>
              <w:t>変革マネジメント</w:t>
            </w:r>
          </w:p>
        </w:tc>
      </w:tr>
      <w:tr w:rsidR="003854E0" w14:paraId="45C53367" w14:textId="77777777">
        <w:tc>
          <w:tcPr>
            <w:tcW w:w="2263" w:type="dxa"/>
            <w:vMerge/>
          </w:tcPr>
          <w:p w14:paraId="7BC82A2C" w14:textId="77777777" w:rsidR="003854E0" w:rsidRDefault="003854E0">
            <w:pPr>
              <w:pStyle w:val="afff6"/>
            </w:pPr>
          </w:p>
        </w:tc>
        <w:tc>
          <w:tcPr>
            <w:tcW w:w="3544" w:type="dxa"/>
            <w:vMerge/>
          </w:tcPr>
          <w:p w14:paraId="4906DDA2" w14:textId="77777777" w:rsidR="003854E0" w:rsidRDefault="003854E0">
            <w:pPr>
              <w:pStyle w:val="afff6"/>
            </w:pPr>
          </w:p>
        </w:tc>
        <w:tc>
          <w:tcPr>
            <w:tcW w:w="4649" w:type="dxa"/>
          </w:tcPr>
          <w:p w14:paraId="27716F3D" w14:textId="77777777" w:rsidR="003854E0" w:rsidRDefault="003854E0">
            <w:pPr>
              <w:pStyle w:val="afff6"/>
            </w:pPr>
            <w:r>
              <w:rPr>
                <w:rFonts w:hint="eastAsia"/>
              </w:rPr>
              <w:t>システムズエンジニアリング</w:t>
            </w:r>
          </w:p>
        </w:tc>
      </w:tr>
      <w:tr w:rsidR="003854E0" w14:paraId="5FD620F1" w14:textId="77777777">
        <w:tc>
          <w:tcPr>
            <w:tcW w:w="2263" w:type="dxa"/>
            <w:vMerge/>
          </w:tcPr>
          <w:p w14:paraId="3951D1C2" w14:textId="77777777" w:rsidR="003854E0" w:rsidRDefault="003854E0">
            <w:pPr>
              <w:pStyle w:val="afff6"/>
            </w:pPr>
          </w:p>
        </w:tc>
        <w:tc>
          <w:tcPr>
            <w:tcW w:w="3544" w:type="dxa"/>
            <w:vMerge/>
          </w:tcPr>
          <w:p w14:paraId="12E8C311" w14:textId="77777777" w:rsidR="003854E0" w:rsidRDefault="003854E0">
            <w:pPr>
              <w:pStyle w:val="afff6"/>
            </w:pPr>
          </w:p>
        </w:tc>
        <w:tc>
          <w:tcPr>
            <w:tcW w:w="4649" w:type="dxa"/>
          </w:tcPr>
          <w:p w14:paraId="06901083" w14:textId="77777777" w:rsidR="003854E0" w:rsidRDefault="003854E0">
            <w:pPr>
              <w:pStyle w:val="afff6"/>
            </w:pPr>
            <w:r>
              <w:rPr>
                <w:rFonts w:hint="eastAsia"/>
              </w:rPr>
              <w:t>エンタープライズアーキテクチャ</w:t>
            </w:r>
          </w:p>
        </w:tc>
      </w:tr>
      <w:tr w:rsidR="003854E0" w14:paraId="5D24235B" w14:textId="77777777">
        <w:tc>
          <w:tcPr>
            <w:tcW w:w="2263" w:type="dxa"/>
            <w:vMerge/>
          </w:tcPr>
          <w:p w14:paraId="34BAB5F6" w14:textId="77777777" w:rsidR="003854E0" w:rsidRDefault="003854E0">
            <w:pPr>
              <w:pStyle w:val="afff6"/>
            </w:pPr>
          </w:p>
        </w:tc>
        <w:tc>
          <w:tcPr>
            <w:tcW w:w="3544" w:type="dxa"/>
            <w:vMerge/>
          </w:tcPr>
          <w:p w14:paraId="79E3743B" w14:textId="77777777" w:rsidR="003854E0" w:rsidRDefault="003854E0">
            <w:pPr>
              <w:pStyle w:val="afff6"/>
            </w:pPr>
          </w:p>
        </w:tc>
        <w:tc>
          <w:tcPr>
            <w:tcW w:w="4649" w:type="dxa"/>
          </w:tcPr>
          <w:p w14:paraId="25EF01C8" w14:textId="77777777" w:rsidR="003854E0" w:rsidRDefault="003854E0">
            <w:pPr>
              <w:pStyle w:val="afff6"/>
            </w:pPr>
            <w:r>
              <w:rPr>
                <w:rFonts w:hint="eastAsia"/>
              </w:rPr>
              <w:t>プロジェクトマネジメント</w:t>
            </w:r>
          </w:p>
        </w:tc>
      </w:tr>
      <w:tr w:rsidR="003854E0" w14:paraId="1F92E49B" w14:textId="77777777">
        <w:tc>
          <w:tcPr>
            <w:tcW w:w="2263" w:type="dxa"/>
            <w:vMerge/>
          </w:tcPr>
          <w:p w14:paraId="4E6D41C2" w14:textId="77777777" w:rsidR="003854E0" w:rsidRDefault="003854E0">
            <w:pPr>
              <w:pStyle w:val="afff6"/>
            </w:pPr>
          </w:p>
        </w:tc>
        <w:tc>
          <w:tcPr>
            <w:tcW w:w="3544" w:type="dxa"/>
            <w:vMerge w:val="restart"/>
          </w:tcPr>
          <w:p w14:paraId="5080984D" w14:textId="77777777" w:rsidR="003854E0" w:rsidRDefault="003854E0">
            <w:pPr>
              <w:pStyle w:val="afff6"/>
            </w:pPr>
            <w:r>
              <w:rPr>
                <w:rFonts w:hint="eastAsia"/>
              </w:rPr>
              <w:t>ビジネス・モデル・プロセス</w:t>
            </w:r>
          </w:p>
        </w:tc>
        <w:tc>
          <w:tcPr>
            <w:tcW w:w="4649" w:type="dxa"/>
          </w:tcPr>
          <w:p w14:paraId="705FA03B" w14:textId="77777777" w:rsidR="003854E0" w:rsidRDefault="003854E0">
            <w:pPr>
              <w:pStyle w:val="afff6"/>
            </w:pPr>
            <w:r>
              <w:rPr>
                <w:rFonts w:hint="eastAsia"/>
              </w:rPr>
              <w:t>ビジネス調査</w:t>
            </w:r>
          </w:p>
        </w:tc>
      </w:tr>
      <w:tr w:rsidR="003854E0" w14:paraId="0689B041" w14:textId="77777777">
        <w:tc>
          <w:tcPr>
            <w:tcW w:w="2263" w:type="dxa"/>
            <w:vMerge/>
          </w:tcPr>
          <w:p w14:paraId="6158DACF" w14:textId="77777777" w:rsidR="003854E0" w:rsidRDefault="003854E0">
            <w:pPr>
              <w:pStyle w:val="afff6"/>
            </w:pPr>
          </w:p>
        </w:tc>
        <w:tc>
          <w:tcPr>
            <w:tcW w:w="3544" w:type="dxa"/>
            <w:vMerge/>
          </w:tcPr>
          <w:p w14:paraId="28CF2280" w14:textId="77777777" w:rsidR="003854E0" w:rsidRDefault="003854E0">
            <w:pPr>
              <w:pStyle w:val="afff6"/>
            </w:pPr>
          </w:p>
        </w:tc>
        <w:tc>
          <w:tcPr>
            <w:tcW w:w="4649" w:type="dxa"/>
          </w:tcPr>
          <w:p w14:paraId="2D6B402C" w14:textId="77777777" w:rsidR="003854E0" w:rsidRDefault="003854E0">
            <w:pPr>
              <w:pStyle w:val="afff6"/>
            </w:pPr>
            <w:r>
              <w:rPr>
                <w:rFonts w:hint="eastAsia"/>
              </w:rPr>
              <w:t>ビジネスモデル設計</w:t>
            </w:r>
          </w:p>
        </w:tc>
      </w:tr>
      <w:tr w:rsidR="003854E0" w14:paraId="3DF8B636" w14:textId="77777777">
        <w:tc>
          <w:tcPr>
            <w:tcW w:w="2263" w:type="dxa"/>
            <w:vMerge/>
          </w:tcPr>
          <w:p w14:paraId="6B3B600A" w14:textId="77777777" w:rsidR="003854E0" w:rsidRDefault="003854E0">
            <w:pPr>
              <w:pStyle w:val="afff6"/>
            </w:pPr>
          </w:p>
        </w:tc>
        <w:tc>
          <w:tcPr>
            <w:tcW w:w="3544" w:type="dxa"/>
            <w:vMerge/>
          </w:tcPr>
          <w:p w14:paraId="5FE042D6" w14:textId="77777777" w:rsidR="003854E0" w:rsidRDefault="003854E0">
            <w:pPr>
              <w:pStyle w:val="afff6"/>
            </w:pPr>
          </w:p>
        </w:tc>
        <w:tc>
          <w:tcPr>
            <w:tcW w:w="4649" w:type="dxa"/>
          </w:tcPr>
          <w:p w14:paraId="3970F877" w14:textId="77777777" w:rsidR="003854E0" w:rsidRDefault="003854E0">
            <w:pPr>
              <w:pStyle w:val="afff6"/>
            </w:pPr>
            <w:r>
              <w:rPr>
                <w:rFonts w:hint="eastAsia"/>
              </w:rPr>
              <w:t>ビジネスアナリシス</w:t>
            </w:r>
          </w:p>
        </w:tc>
      </w:tr>
      <w:tr w:rsidR="003854E0" w14:paraId="1869C85F" w14:textId="77777777">
        <w:tc>
          <w:tcPr>
            <w:tcW w:w="2263" w:type="dxa"/>
            <w:vMerge/>
          </w:tcPr>
          <w:p w14:paraId="09730C50" w14:textId="77777777" w:rsidR="003854E0" w:rsidRDefault="003854E0">
            <w:pPr>
              <w:pStyle w:val="afff6"/>
            </w:pPr>
          </w:p>
        </w:tc>
        <w:tc>
          <w:tcPr>
            <w:tcW w:w="3544" w:type="dxa"/>
            <w:vMerge/>
          </w:tcPr>
          <w:p w14:paraId="1DAC129C" w14:textId="77777777" w:rsidR="003854E0" w:rsidRDefault="003854E0">
            <w:pPr>
              <w:pStyle w:val="afff6"/>
            </w:pPr>
          </w:p>
        </w:tc>
        <w:tc>
          <w:tcPr>
            <w:tcW w:w="4649" w:type="dxa"/>
          </w:tcPr>
          <w:p w14:paraId="6D52B154" w14:textId="77777777" w:rsidR="003854E0" w:rsidRDefault="003854E0">
            <w:pPr>
              <w:pStyle w:val="afff6"/>
            </w:pPr>
            <w:r>
              <w:rPr>
                <w:rFonts w:hint="eastAsia"/>
              </w:rPr>
              <w:t>検証（ビジネス視点）</w:t>
            </w:r>
          </w:p>
        </w:tc>
      </w:tr>
      <w:tr w:rsidR="003854E0" w14:paraId="4FABCEB7" w14:textId="77777777">
        <w:tc>
          <w:tcPr>
            <w:tcW w:w="2263" w:type="dxa"/>
            <w:vMerge/>
          </w:tcPr>
          <w:p w14:paraId="2D38AADF" w14:textId="77777777" w:rsidR="003854E0" w:rsidRDefault="003854E0">
            <w:pPr>
              <w:pStyle w:val="afff6"/>
            </w:pPr>
          </w:p>
        </w:tc>
        <w:tc>
          <w:tcPr>
            <w:tcW w:w="3544" w:type="dxa"/>
            <w:vMerge/>
          </w:tcPr>
          <w:p w14:paraId="71FFF5FD" w14:textId="77777777" w:rsidR="003854E0" w:rsidRDefault="003854E0">
            <w:pPr>
              <w:pStyle w:val="afff6"/>
            </w:pPr>
          </w:p>
        </w:tc>
        <w:tc>
          <w:tcPr>
            <w:tcW w:w="4649" w:type="dxa"/>
          </w:tcPr>
          <w:p w14:paraId="038CE7F8" w14:textId="77777777" w:rsidR="003854E0" w:rsidRDefault="003854E0">
            <w:pPr>
              <w:pStyle w:val="afff6"/>
            </w:pPr>
            <w:r>
              <w:rPr>
                <w:rFonts w:hint="eastAsia"/>
              </w:rPr>
              <w:t>マーケティング</w:t>
            </w:r>
          </w:p>
        </w:tc>
      </w:tr>
      <w:tr w:rsidR="003854E0" w14:paraId="740AC826" w14:textId="77777777">
        <w:tc>
          <w:tcPr>
            <w:tcW w:w="2263" w:type="dxa"/>
            <w:vMerge/>
          </w:tcPr>
          <w:p w14:paraId="0D26101C" w14:textId="77777777" w:rsidR="003854E0" w:rsidRDefault="003854E0">
            <w:pPr>
              <w:pStyle w:val="afff6"/>
            </w:pPr>
          </w:p>
        </w:tc>
        <w:tc>
          <w:tcPr>
            <w:tcW w:w="3544" w:type="dxa"/>
            <w:vMerge/>
          </w:tcPr>
          <w:p w14:paraId="0844BC8B" w14:textId="77777777" w:rsidR="003854E0" w:rsidRDefault="003854E0">
            <w:pPr>
              <w:pStyle w:val="afff6"/>
            </w:pPr>
          </w:p>
        </w:tc>
        <w:tc>
          <w:tcPr>
            <w:tcW w:w="4649" w:type="dxa"/>
          </w:tcPr>
          <w:p w14:paraId="5001E714" w14:textId="77777777" w:rsidR="003854E0" w:rsidRDefault="003854E0">
            <w:pPr>
              <w:pStyle w:val="afff6"/>
            </w:pPr>
            <w:r>
              <w:rPr>
                <w:rFonts w:hint="eastAsia"/>
              </w:rPr>
              <w:t>ブランディング</w:t>
            </w:r>
          </w:p>
        </w:tc>
      </w:tr>
      <w:tr w:rsidR="003854E0" w14:paraId="30D2B3D1" w14:textId="77777777">
        <w:tc>
          <w:tcPr>
            <w:tcW w:w="2263" w:type="dxa"/>
            <w:vMerge/>
          </w:tcPr>
          <w:p w14:paraId="5CAD4A7F" w14:textId="77777777" w:rsidR="003854E0" w:rsidRDefault="003854E0">
            <w:pPr>
              <w:pStyle w:val="afff6"/>
            </w:pPr>
          </w:p>
        </w:tc>
        <w:tc>
          <w:tcPr>
            <w:tcW w:w="3544" w:type="dxa"/>
            <w:vMerge w:val="restart"/>
          </w:tcPr>
          <w:p w14:paraId="7F0FCB2A" w14:textId="77777777" w:rsidR="003854E0" w:rsidRDefault="003854E0">
            <w:pPr>
              <w:pStyle w:val="afff6"/>
            </w:pPr>
            <w:r>
              <w:rPr>
                <w:rFonts w:hint="eastAsia"/>
              </w:rPr>
              <w:t>デザイン</w:t>
            </w:r>
          </w:p>
        </w:tc>
        <w:tc>
          <w:tcPr>
            <w:tcW w:w="4649" w:type="dxa"/>
          </w:tcPr>
          <w:p w14:paraId="1BF21314" w14:textId="77777777" w:rsidR="003854E0" w:rsidRDefault="003854E0">
            <w:pPr>
              <w:pStyle w:val="afff6"/>
            </w:pPr>
            <w:r>
              <w:rPr>
                <w:rFonts w:hint="eastAsia"/>
              </w:rPr>
              <w:t>顧客・ユーザー理解</w:t>
            </w:r>
          </w:p>
        </w:tc>
      </w:tr>
      <w:tr w:rsidR="003854E0" w14:paraId="2184093A" w14:textId="77777777">
        <w:tc>
          <w:tcPr>
            <w:tcW w:w="2263" w:type="dxa"/>
            <w:vMerge/>
          </w:tcPr>
          <w:p w14:paraId="1E4932B1" w14:textId="77777777" w:rsidR="003854E0" w:rsidRDefault="003854E0">
            <w:pPr>
              <w:pStyle w:val="afff6"/>
            </w:pPr>
          </w:p>
        </w:tc>
        <w:tc>
          <w:tcPr>
            <w:tcW w:w="3544" w:type="dxa"/>
            <w:vMerge/>
          </w:tcPr>
          <w:p w14:paraId="792A7B00" w14:textId="77777777" w:rsidR="003854E0" w:rsidRDefault="003854E0">
            <w:pPr>
              <w:pStyle w:val="afff6"/>
            </w:pPr>
          </w:p>
        </w:tc>
        <w:tc>
          <w:tcPr>
            <w:tcW w:w="4649" w:type="dxa"/>
          </w:tcPr>
          <w:p w14:paraId="6DBDB2DF" w14:textId="77777777" w:rsidR="003854E0" w:rsidRDefault="003854E0">
            <w:pPr>
              <w:pStyle w:val="afff6"/>
            </w:pPr>
            <w:r>
              <w:rPr>
                <w:rFonts w:hint="eastAsia"/>
              </w:rPr>
              <w:t>価値発見・定義</w:t>
            </w:r>
          </w:p>
        </w:tc>
      </w:tr>
      <w:tr w:rsidR="003854E0" w14:paraId="6AD876C3" w14:textId="77777777">
        <w:tc>
          <w:tcPr>
            <w:tcW w:w="2263" w:type="dxa"/>
            <w:vMerge/>
          </w:tcPr>
          <w:p w14:paraId="6162C56B" w14:textId="77777777" w:rsidR="003854E0" w:rsidRDefault="003854E0">
            <w:pPr>
              <w:pStyle w:val="afff6"/>
            </w:pPr>
          </w:p>
        </w:tc>
        <w:tc>
          <w:tcPr>
            <w:tcW w:w="3544" w:type="dxa"/>
            <w:vMerge/>
          </w:tcPr>
          <w:p w14:paraId="253C816D" w14:textId="77777777" w:rsidR="003854E0" w:rsidRDefault="003854E0">
            <w:pPr>
              <w:pStyle w:val="afff6"/>
            </w:pPr>
          </w:p>
        </w:tc>
        <w:tc>
          <w:tcPr>
            <w:tcW w:w="4649" w:type="dxa"/>
          </w:tcPr>
          <w:p w14:paraId="1D3DE720" w14:textId="77777777" w:rsidR="003854E0" w:rsidRDefault="003854E0">
            <w:pPr>
              <w:pStyle w:val="afff6"/>
            </w:pPr>
            <w:r>
              <w:rPr>
                <w:rFonts w:hint="eastAsia"/>
              </w:rPr>
              <w:t>設計</w:t>
            </w:r>
          </w:p>
        </w:tc>
      </w:tr>
      <w:tr w:rsidR="003854E0" w14:paraId="7C67FB52" w14:textId="77777777">
        <w:tc>
          <w:tcPr>
            <w:tcW w:w="2263" w:type="dxa"/>
            <w:vMerge/>
          </w:tcPr>
          <w:p w14:paraId="0D510344" w14:textId="77777777" w:rsidR="003854E0" w:rsidRDefault="003854E0">
            <w:pPr>
              <w:pStyle w:val="afff6"/>
            </w:pPr>
          </w:p>
        </w:tc>
        <w:tc>
          <w:tcPr>
            <w:tcW w:w="3544" w:type="dxa"/>
            <w:vMerge/>
          </w:tcPr>
          <w:p w14:paraId="77F6F4E2" w14:textId="77777777" w:rsidR="003854E0" w:rsidRDefault="003854E0">
            <w:pPr>
              <w:pStyle w:val="afff6"/>
            </w:pPr>
          </w:p>
        </w:tc>
        <w:tc>
          <w:tcPr>
            <w:tcW w:w="4649" w:type="dxa"/>
          </w:tcPr>
          <w:p w14:paraId="581D703F" w14:textId="77777777" w:rsidR="003854E0" w:rsidRDefault="003854E0">
            <w:pPr>
              <w:pStyle w:val="afff6"/>
            </w:pPr>
            <w:r>
              <w:rPr>
                <w:rFonts w:hint="eastAsia"/>
              </w:rPr>
              <w:t>検証（顧客・ユーザー視点）</w:t>
            </w:r>
          </w:p>
        </w:tc>
      </w:tr>
      <w:tr w:rsidR="003854E0" w14:paraId="3CEC656F" w14:textId="77777777">
        <w:tc>
          <w:tcPr>
            <w:tcW w:w="2263" w:type="dxa"/>
            <w:vMerge/>
          </w:tcPr>
          <w:p w14:paraId="3C218235" w14:textId="77777777" w:rsidR="003854E0" w:rsidRDefault="003854E0">
            <w:pPr>
              <w:pStyle w:val="afff6"/>
            </w:pPr>
          </w:p>
        </w:tc>
        <w:tc>
          <w:tcPr>
            <w:tcW w:w="3544" w:type="dxa"/>
            <w:vMerge/>
          </w:tcPr>
          <w:p w14:paraId="6C8D0A30" w14:textId="77777777" w:rsidR="003854E0" w:rsidRDefault="003854E0">
            <w:pPr>
              <w:pStyle w:val="afff6"/>
            </w:pPr>
          </w:p>
        </w:tc>
        <w:tc>
          <w:tcPr>
            <w:tcW w:w="4649" w:type="dxa"/>
          </w:tcPr>
          <w:p w14:paraId="79CCB298" w14:textId="77777777" w:rsidR="003854E0" w:rsidRDefault="003854E0">
            <w:pPr>
              <w:pStyle w:val="afff6"/>
            </w:pPr>
            <w:r>
              <w:rPr>
                <w:rFonts w:hint="eastAsia"/>
              </w:rPr>
              <w:t>そのほかデザイン技術</w:t>
            </w:r>
          </w:p>
        </w:tc>
      </w:tr>
      <w:tr w:rsidR="003854E0" w14:paraId="61451108" w14:textId="77777777">
        <w:tc>
          <w:tcPr>
            <w:tcW w:w="2263" w:type="dxa"/>
            <w:vMerge w:val="restart"/>
          </w:tcPr>
          <w:p w14:paraId="53FC22AC" w14:textId="77777777" w:rsidR="003854E0" w:rsidRDefault="003854E0">
            <w:pPr>
              <w:pStyle w:val="afff6"/>
            </w:pPr>
            <w:r>
              <w:rPr>
                <w:rFonts w:hint="eastAsia"/>
              </w:rPr>
              <w:t>データ活用</w:t>
            </w:r>
          </w:p>
        </w:tc>
        <w:tc>
          <w:tcPr>
            <w:tcW w:w="3544" w:type="dxa"/>
            <w:vMerge w:val="restart"/>
          </w:tcPr>
          <w:p w14:paraId="0ACB080A" w14:textId="0ABFBD2A" w:rsidR="003854E0" w:rsidRDefault="003854E0">
            <w:pPr>
              <w:pStyle w:val="afff6"/>
            </w:pPr>
            <w:r w:rsidRPr="00570CAC">
              <w:t>データ・</w:t>
            </w:r>
            <w:bookmarkStart w:id="1666" w:name="■AI22ー1ー2"/>
            <w:r w:rsidR="00A31CC8">
              <w:fldChar w:fldCharType="begin"/>
            </w:r>
            <w:r w:rsidR="00A31CC8">
              <w:instrText>HYPERLINK  \l "■AI"</w:instrText>
            </w:r>
            <w:r w:rsidR="00A31CC8">
              <w:fldChar w:fldCharType="separate"/>
            </w:r>
            <w:r w:rsidRPr="00A31CC8">
              <w:rPr>
                <w:rStyle w:val="a7"/>
              </w:rPr>
              <w:t>AI</w:t>
            </w:r>
            <w:bookmarkEnd w:id="1666"/>
            <w:r w:rsidR="00A31CC8">
              <w:fldChar w:fldCharType="end"/>
            </w:r>
            <w:r w:rsidRPr="00570CAC">
              <w:t>の戦略的活用</w:t>
            </w:r>
          </w:p>
        </w:tc>
        <w:tc>
          <w:tcPr>
            <w:tcW w:w="4649" w:type="dxa"/>
          </w:tcPr>
          <w:p w14:paraId="2A001C29" w14:textId="77777777" w:rsidR="003854E0" w:rsidRDefault="003854E0">
            <w:pPr>
              <w:pStyle w:val="afff6"/>
            </w:pPr>
            <w:r w:rsidRPr="00570CAC">
              <w:t>データ理解・活用</w:t>
            </w:r>
          </w:p>
        </w:tc>
      </w:tr>
      <w:tr w:rsidR="003854E0" w14:paraId="51FD469E" w14:textId="77777777">
        <w:tc>
          <w:tcPr>
            <w:tcW w:w="2263" w:type="dxa"/>
            <w:vMerge/>
          </w:tcPr>
          <w:p w14:paraId="31AB4C54" w14:textId="77777777" w:rsidR="003854E0" w:rsidRDefault="003854E0">
            <w:pPr>
              <w:pStyle w:val="afff6"/>
            </w:pPr>
          </w:p>
        </w:tc>
        <w:tc>
          <w:tcPr>
            <w:tcW w:w="3544" w:type="dxa"/>
            <w:vMerge/>
          </w:tcPr>
          <w:p w14:paraId="139C05FD" w14:textId="77777777" w:rsidR="003854E0" w:rsidRDefault="003854E0">
            <w:pPr>
              <w:pStyle w:val="afff6"/>
            </w:pPr>
          </w:p>
        </w:tc>
        <w:tc>
          <w:tcPr>
            <w:tcW w:w="4649" w:type="dxa"/>
          </w:tcPr>
          <w:p w14:paraId="639E7BB9" w14:textId="77777777" w:rsidR="003854E0" w:rsidRDefault="003854E0">
            <w:pPr>
              <w:pStyle w:val="afff6"/>
            </w:pPr>
            <w:r w:rsidRPr="00570CAC">
              <w:t>データ・AI活用戦略</w:t>
            </w:r>
          </w:p>
        </w:tc>
      </w:tr>
      <w:tr w:rsidR="003854E0" w14:paraId="71831FD1" w14:textId="77777777">
        <w:tc>
          <w:tcPr>
            <w:tcW w:w="2263" w:type="dxa"/>
            <w:vMerge/>
          </w:tcPr>
          <w:p w14:paraId="7C8AF024" w14:textId="77777777" w:rsidR="003854E0" w:rsidRDefault="003854E0">
            <w:pPr>
              <w:pStyle w:val="afff6"/>
            </w:pPr>
          </w:p>
        </w:tc>
        <w:tc>
          <w:tcPr>
            <w:tcW w:w="3544" w:type="dxa"/>
            <w:vMerge/>
          </w:tcPr>
          <w:p w14:paraId="792B7F9F" w14:textId="77777777" w:rsidR="003854E0" w:rsidRDefault="003854E0">
            <w:pPr>
              <w:pStyle w:val="afff6"/>
            </w:pPr>
          </w:p>
        </w:tc>
        <w:tc>
          <w:tcPr>
            <w:tcW w:w="4649" w:type="dxa"/>
          </w:tcPr>
          <w:p w14:paraId="14CC025B" w14:textId="77777777" w:rsidR="003854E0" w:rsidRDefault="003854E0">
            <w:pPr>
              <w:pStyle w:val="afff6"/>
            </w:pPr>
            <w:r w:rsidRPr="00570CAC">
              <w:t>データ・AI活用業務の設計・事業実装・評価</w:t>
            </w:r>
          </w:p>
        </w:tc>
      </w:tr>
      <w:tr w:rsidR="003854E0" w14:paraId="5A54609A" w14:textId="77777777">
        <w:tc>
          <w:tcPr>
            <w:tcW w:w="2263" w:type="dxa"/>
            <w:vMerge/>
          </w:tcPr>
          <w:p w14:paraId="4E688F0F" w14:textId="77777777" w:rsidR="003854E0" w:rsidRDefault="003854E0">
            <w:pPr>
              <w:pStyle w:val="afff6"/>
            </w:pPr>
          </w:p>
        </w:tc>
        <w:tc>
          <w:tcPr>
            <w:tcW w:w="3544" w:type="dxa"/>
            <w:vMerge w:val="restart"/>
          </w:tcPr>
          <w:p w14:paraId="1C450F4A" w14:textId="77777777" w:rsidR="003854E0" w:rsidRDefault="003854E0">
            <w:pPr>
              <w:pStyle w:val="afff6"/>
            </w:pPr>
            <w:r>
              <w:rPr>
                <w:rFonts w:hint="eastAsia"/>
              </w:rPr>
              <w:t>AI・データサイエンス</w:t>
            </w:r>
          </w:p>
        </w:tc>
        <w:tc>
          <w:tcPr>
            <w:tcW w:w="4649" w:type="dxa"/>
          </w:tcPr>
          <w:p w14:paraId="20683F62" w14:textId="77777777" w:rsidR="003854E0" w:rsidRDefault="003854E0">
            <w:pPr>
              <w:pStyle w:val="afff6"/>
            </w:pPr>
            <w:r w:rsidRPr="00BC22D9">
              <w:t>数理統計・多変量解析・データ可視化</w:t>
            </w:r>
          </w:p>
        </w:tc>
      </w:tr>
      <w:tr w:rsidR="003854E0" w14:paraId="1E404186" w14:textId="77777777">
        <w:tc>
          <w:tcPr>
            <w:tcW w:w="2263" w:type="dxa"/>
            <w:vMerge/>
          </w:tcPr>
          <w:p w14:paraId="720AD127" w14:textId="77777777" w:rsidR="003854E0" w:rsidRDefault="003854E0">
            <w:pPr>
              <w:pStyle w:val="afff6"/>
            </w:pPr>
          </w:p>
        </w:tc>
        <w:tc>
          <w:tcPr>
            <w:tcW w:w="3544" w:type="dxa"/>
            <w:vMerge/>
          </w:tcPr>
          <w:p w14:paraId="2406C3E0" w14:textId="77777777" w:rsidR="003854E0" w:rsidRDefault="003854E0">
            <w:pPr>
              <w:pStyle w:val="afff6"/>
            </w:pPr>
          </w:p>
        </w:tc>
        <w:tc>
          <w:tcPr>
            <w:tcW w:w="4649" w:type="dxa"/>
          </w:tcPr>
          <w:p w14:paraId="329521D9" w14:textId="77777777" w:rsidR="003854E0" w:rsidRDefault="003854E0">
            <w:pPr>
              <w:pStyle w:val="afff6"/>
            </w:pPr>
            <w:r w:rsidRPr="006F50BA">
              <w:t>機械学習・深層学習</w:t>
            </w:r>
          </w:p>
        </w:tc>
      </w:tr>
      <w:tr w:rsidR="003854E0" w14:paraId="19FBBE58" w14:textId="77777777">
        <w:tc>
          <w:tcPr>
            <w:tcW w:w="2263" w:type="dxa"/>
            <w:vMerge/>
          </w:tcPr>
          <w:p w14:paraId="221E744B" w14:textId="77777777" w:rsidR="003854E0" w:rsidRDefault="003854E0">
            <w:pPr>
              <w:pStyle w:val="afff6"/>
            </w:pPr>
          </w:p>
        </w:tc>
        <w:tc>
          <w:tcPr>
            <w:tcW w:w="3544" w:type="dxa"/>
            <w:vMerge w:val="restart"/>
          </w:tcPr>
          <w:p w14:paraId="05602715" w14:textId="77777777" w:rsidR="003854E0" w:rsidRDefault="003854E0">
            <w:pPr>
              <w:pStyle w:val="afff6"/>
            </w:pPr>
            <w:r>
              <w:rPr>
                <w:rFonts w:hint="eastAsia"/>
              </w:rPr>
              <w:t>データエンジニアリング</w:t>
            </w:r>
          </w:p>
        </w:tc>
        <w:tc>
          <w:tcPr>
            <w:tcW w:w="4649" w:type="dxa"/>
          </w:tcPr>
          <w:p w14:paraId="54C80F31" w14:textId="77777777" w:rsidR="003854E0" w:rsidRDefault="003854E0">
            <w:pPr>
              <w:pStyle w:val="afff6"/>
            </w:pPr>
            <w:r w:rsidRPr="00946429">
              <w:t>データ活用基盤設計</w:t>
            </w:r>
          </w:p>
        </w:tc>
      </w:tr>
      <w:tr w:rsidR="003854E0" w14:paraId="3E044428" w14:textId="77777777">
        <w:tc>
          <w:tcPr>
            <w:tcW w:w="2263" w:type="dxa"/>
            <w:vMerge/>
          </w:tcPr>
          <w:p w14:paraId="69C1ECE4" w14:textId="77777777" w:rsidR="003854E0" w:rsidRDefault="003854E0">
            <w:pPr>
              <w:pStyle w:val="afff6"/>
            </w:pPr>
          </w:p>
        </w:tc>
        <w:tc>
          <w:tcPr>
            <w:tcW w:w="3544" w:type="dxa"/>
            <w:vMerge/>
          </w:tcPr>
          <w:p w14:paraId="4FA9C623" w14:textId="77777777" w:rsidR="003854E0" w:rsidRDefault="003854E0">
            <w:pPr>
              <w:pStyle w:val="afff6"/>
            </w:pPr>
          </w:p>
        </w:tc>
        <w:tc>
          <w:tcPr>
            <w:tcW w:w="4649" w:type="dxa"/>
          </w:tcPr>
          <w:p w14:paraId="3F23085A" w14:textId="77777777" w:rsidR="003854E0" w:rsidRDefault="003854E0">
            <w:pPr>
              <w:pStyle w:val="afff6"/>
            </w:pPr>
            <w:r w:rsidRPr="00F70BAA">
              <w:t>データ活用基盤実装・運用</w:t>
            </w:r>
          </w:p>
        </w:tc>
      </w:tr>
      <w:tr w:rsidR="003854E0" w14:paraId="55B39438" w14:textId="77777777">
        <w:tc>
          <w:tcPr>
            <w:tcW w:w="2263" w:type="dxa"/>
            <w:vMerge w:val="restart"/>
          </w:tcPr>
          <w:p w14:paraId="44B775BE" w14:textId="77777777" w:rsidR="003854E0" w:rsidRDefault="003854E0">
            <w:pPr>
              <w:pStyle w:val="afff6"/>
            </w:pPr>
            <w:r>
              <w:rPr>
                <w:rFonts w:hint="eastAsia"/>
              </w:rPr>
              <w:t>テクノロジー</w:t>
            </w:r>
          </w:p>
        </w:tc>
        <w:tc>
          <w:tcPr>
            <w:tcW w:w="3544" w:type="dxa"/>
            <w:vMerge w:val="restart"/>
          </w:tcPr>
          <w:p w14:paraId="4D2CD13D" w14:textId="77777777" w:rsidR="003854E0" w:rsidRDefault="003854E0">
            <w:pPr>
              <w:pStyle w:val="afff6"/>
            </w:pPr>
            <w:r>
              <w:rPr>
                <w:rFonts w:hint="eastAsia"/>
              </w:rPr>
              <w:t>ソフトウェア開発</w:t>
            </w:r>
          </w:p>
        </w:tc>
        <w:tc>
          <w:tcPr>
            <w:tcW w:w="4649" w:type="dxa"/>
          </w:tcPr>
          <w:p w14:paraId="4B63FB7C" w14:textId="77777777" w:rsidR="003854E0" w:rsidRDefault="003854E0">
            <w:pPr>
              <w:pStyle w:val="afff6"/>
            </w:pPr>
            <w:r>
              <w:rPr>
                <w:rFonts w:hint="eastAsia"/>
              </w:rPr>
              <w:t>コンピュータサイエンス</w:t>
            </w:r>
          </w:p>
        </w:tc>
      </w:tr>
      <w:tr w:rsidR="003854E0" w14:paraId="7B52036B" w14:textId="77777777">
        <w:tc>
          <w:tcPr>
            <w:tcW w:w="2263" w:type="dxa"/>
            <w:vMerge/>
          </w:tcPr>
          <w:p w14:paraId="654A0FD1" w14:textId="77777777" w:rsidR="003854E0" w:rsidRDefault="003854E0">
            <w:pPr>
              <w:pStyle w:val="afff6"/>
            </w:pPr>
          </w:p>
        </w:tc>
        <w:tc>
          <w:tcPr>
            <w:tcW w:w="3544" w:type="dxa"/>
            <w:vMerge/>
          </w:tcPr>
          <w:p w14:paraId="654DBF35" w14:textId="77777777" w:rsidR="003854E0" w:rsidRDefault="003854E0">
            <w:pPr>
              <w:pStyle w:val="afff6"/>
            </w:pPr>
          </w:p>
        </w:tc>
        <w:tc>
          <w:tcPr>
            <w:tcW w:w="4649" w:type="dxa"/>
          </w:tcPr>
          <w:p w14:paraId="72AD3EE0" w14:textId="77777777" w:rsidR="003854E0" w:rsidRDefault="003854E0">
            <w:pPr>
              <w:pStyle w:val="afff6"/>
            </w:pPr>
            <w:r>
              <w:rPr>
                <w:rFonts w:hint="eastAsia"/>
              </w:rPr>
              <w:t>チーム開発</w:t>
            </w:r>
          </w:p>
        </w:tc>
      </w:tr>
      <w:tr w:rsidR="003854E0" w14:paraId="7032D68F" w14:textId="77777777">
        <w:tc>
          <w:tcPr>
            <w:tcW w:w="2263" w:type="dxa"/>
            <w:vMerge/>
          </w:tcPr>
          <w:p w14:paraId="145A1D61" w14:textId="77777777" w:rsidR="003854E0" w:rsidRDefault="003854E0">
            <w:pPr>
              <w:pStyle w:val="afff6"/>
            </w:pPr>
          </w:p>
        </w:tc>
        <w:tc>
          <w:tcPr>
            <w:tcW w:w="3544" w:type="dxa"/>
            <w:vMerge/>
          </w:tcPr>
          <w:p w14:paraId="6025CF4E" w14:textId="77777777" w:rsidR="003854E0" w:rsidRDefault="003854E0">
            <w:pPr>
              <w:pStyle w:val="afff6"/>
            </w:pPr>
          </w:p>
        </w:tc>
        <w:tc>
          <w:tcPr>
            <w:tcW w:w="4649" w:type="dxa"/>
          </w:tcPr>
          <w:p w14:paraId="258EBE9A" w14:textId="77777777" w:rsidR="003854E0" w:rsidRDefault="003854E0">
            <w:pPr>
              <w:pStyle w:val="afff6"/>
            </w:pPr>
            <w:r>
              <w:rPr>
                <w:rFonts w:hint="eastAsia"/>
              </w:rPr>
              <w:t>ソフトウェア設計手法</w:t>
            </w:r>
          </w:p>
        </w:tc>
      </w:tr>
      <w:tr w:rsidR="003854E0" w14:paraId="569B1AE3" w14:textId="77777777">
        <w:tc>
          <w:tcPr>
            <w:tcW w:w="2263" w:type="dxa"/>
            <w:vMerge/>
          </w:tcPr>
          <w:p w14:paraId="695E2A20" w14:textId="77777777" w:rsidR="003854E0" w:rsidRDefault="003854E0">
            <w:pPr>
              <w:pStyle w:val="afff6"/>
            </w:pPr>
          </w:p>
        </w:tc>
        <w:tc>
          <w:tcPr>
            <w:tcW w:w="3544" w:type="dxa"/>
            <w:vMerge/>
          </w:tcPr>
          <w:p w14:paraId="5C830955" w14:textId="77777777" w:rsidR="003854E0" w:rsidRDefault="003854E0">
            <w:pPr>
              <w:pStyle w:val="afff6"/>
            </w:pPr>
          </w:p>
        </w:tc>
        <w:tc>
          <w:tcPr>
            <w:tcW w:w="4649" w:type="dxa"/>
          </w:tcPr>
          <w:p w14:paraId="2A09D773" w14:textId="77777777" w:rsidR="003854E0" w:rsidRDefault="003854E0">
            <w:pPr>
              <w:pStyle w:val="afff6"/>
            </w:pPr>
            <w:r>
              <w:rPr>
                <w:rFonts w:hint="eastAsia"/>
              </w:rPr>
              <w:t>ソフトウェア開発プロセス</w:t>
            </w:r>
          </w:p>
        </w:tc>
      </w:tr>
      <w:tr w:rsidR="003854E0" w14:paraId="762298AE" w14:textId="77777777">
        <w:tc>
          <w:tcPr>
            <w:tcW w:w="2263" w:type="dxa"/>
            <w:vMerge/>
          </w:tcPr>
          <w:p w14:paraId="17635494" w14:textId="77777777" w:rsidR="003854E0" w:rsidRDefault="003854E0">
            <w:pPr>
              <w:pStyle w:val="afff6"/>
            </w:pPr>
          </w:p>
        </w:tc>
        <w:tc>
          <w:tcPr>
            <w:tcW w:w="3544" w:type="dxa"/>
            <w:vMerge/>
          </w:tcPr>
          <w:p w14:paraId="58B06AA3" w14:textId="77777777" w:rsidR="003854E0" w:rsidRDefault="003854E0">
            <w:pPr>
              <w:pStyle w:val="afff6"/>
            </w:pPr>
          </w:p>
        </w:tc>
        <w:tc>
          <w:tcPr>
            <w:tcW w:w="4649" w:type="dxa"/>
          </w:tcPr>
          <w:p w14:paraId="02F7C3E3" w14:textId="77777777" w:rsidR="003854E0" w:rsidRDefault="003854E0">
            <w:pPr>
              <w:pStyle w:val="afff6"/>
            </w:pPr>
            <w:r>
              <w:rPr>
                <w:rFonts w:hint="eastAsia"/>
              </w:rPr>
              <w:t>Webアプリケーション基本技術</w:t>
            </w:r>
          </w:p>
        </w:tc>
      </w:tr>
      <w:tr w:rsidR="003854E0" w14:paraId="7312BCE4" w14:textId="77777777">
        <w:tc>
          <w:tcPr>
            <w:tcW w:w="2263" w:type="dxa"/>
            <w:vMerge/>
          </w:tcPr>
          <w:p w14:paraId="2848346A" w14:textId="77777777" w:rsidR="003854E0" w:rsidRDefault="003854E0">
            <w:pPr>
              <w:pStyle w:val="afff6"/>
            </w:pPr>
          </w:p>
        </w:tc>
        <w:tc>
          <w:tcPr>
            <w:tcW w:w="3544" w:type="dxa"/>
            <w:vMerge/>
          </w:tcPr>
          <w:p w14:paraId="750F91F5" w14:textId="77777777" w:rsidR="003854E0" w:rsidRDefault="003854E0">
            <w:pPr>
              <w:pStyle w:val="afff6"/>
            </w:pPr>
          </w:p>
        </w:tc>
        <w:tc>
          <w:tcPr>
            <w:tcW w:w="4649" w:type="dxa"/>
          </w:tcPr>
          <w:p w14:paraId="715F60D5" w14:textId="77777777" w:rsidR="003854E0" w:rsidRDefault="003854E0">
            <w:pPr>
              <w:pStyle w:val="afff6"/>
            </w:pPr>
            <w:r>
              <w:rPr>
                <w:rFonts w:hint="eastAsia"/>
              </w:rPr>
              <w:t>フロントエンドシステム開発</w:t>
            </w:r>
          </w:p>
        </w:tc>
      </w:tr>
      <w:tr w:rsidR="003854E0" w14:paraId="36234C43" w14:textId="77777777">
        <w:tc>
          <w:tcPr>
            <w:tcW w:w="2263" w:type="dxa"/>
            <w:vMerge/>
          </w:tcPr>
          <w:p w14:paraId="30E57E3A" w14:textId="77777777" w:rsidR="003854E0" w:rsidRDefault="003854E0">
            <w:pPr>
              <w:pStyle w:val="afff6"/>
            </w:pPr>
          </w:p>
        </w:tc>
        <w:tc>
          <w:tcPr>
            <w:tcW w:w="3544" w:type="dxa"/>
            <w:vMerge/>
          </w:tcPr>
          <w:p w14:paraId="6F28333C" w14:textId="77777777" w:rsidR="003854E0" w:rsidRDefault="003854E0">
            <w:pPr>
              <w:pStyle w:val="afff6"/>
            </w:pPr>
          </w:p>
        </w:tc>
        <w:tc>
          <w:tcPr>
            <w:tcW w:w="4649" w:type="dxa"/>
          </w:tcPr>
          <w:p w14:paraId="74427F87" w14:textId="77777777" w:rsidR="003854E0" w:rsidRDefault="003854E0">
            <w:pPr>
              <w:pStyle w:val="afff6"/>
            </w:pPr>
            <w:r>
              <w:rPr>
                <w:rFonts w:hint="eastAsia"/>
              </w:rPr>
              <w:t>クラウドインフラ活用</w:t>
            </w:r>
          </w:p>
        </w:tc>
      </w:tr>
      <w:tr w:rsidR="003854E0" w14:paraId="2A0217C8" w14:textId="77777777">
        <w:tc>
          <w:tcPr>
            <w:tcW w:w="2263" w:type="dxa"/>
            <w:vMerge/>
          </w:tcPr>
          <w:p w14:paraId="033187AD" w14:textId="77777777" w:rsidR="003854E0" w:rsidRDefault="003854E0">
            <w:pPr>
              <w:pStyle w:val="afff6"/>
            </w:pPr>
          </w:p>
        </w:tc>
        <w:tc>
          <w:tcPr>
            <w:tcW w:w="3544" w:type="dxa"/>
            <w:vMerge/>
          </w:tcPr>
          <w:p w14:paraId="1E2EA974" w14:textId="77777777" w:rsidR="003854E0" w:rsidRDefault="003854E0">
            <w:pPr>
              <w:pStyle w:val="afff6"/>
            </w:pPr>
          </w:p>
        </w:tc>
        <w:tc>
          <w:tcPr>
            <w:tcW w:w="4649" w:type="dxa"/>
          </w:tcPr>
          <w:p w14:paraId="7F27840E" w14:textId="77777777" w:rsidR="003854E0" w:rsidRDefault="003854E0">
            <w:pPr>
              <w:pStyle w:val="afff6"/>
            </w:pPr>
            <w:r>
              <w:rPr>
                <w:rFonts w:hint="eastAsia"/>
              </w:rPr>
              <w:t>SREプロセス</w:t>
            </w:r>
          </w:p>
        </w:tc>
      </w:tr>
      <w:tr w:rsidR="003854E0" w14:paraId="20DC060D" w14:textId="77777777">
        <w:tc>
          <w:tcPr>
            <w:tcW w:w="2263" w:type="dxa"/>
            <w:vMerge/>
          </w:tcPr>
          <w:p w14:paraId="2D570F87" w14:textId="77777777" w:rsidR="003854E0" w:rsidRDefault="003854E0">
            <w:pPr>
              <w:pStyle w:val="afff6"/>
            </w:pPr>
          </w:p>
        </w:tc>
        <w:tc>
          <w:tcPr>
            <w:tcW w:w="3544" w:type="dxa"/>
            <w:vMerge/>
          </w:tcPr>
          <w:p w14:paraId="7FFB6689" w14:textId="77777777" w:rsidR="003854E0" w:rsidRDefault="003854E0">
            <w:pPr>
              <w:pStyle w:val="afff6"/>
            </w:pPr>
          </w:p>
        </w:tc>
        <w:tc>
          <w:tcPr>
            <w:tcW w:w="4649" w:type="dxa"/>
          </w:tcPr>
          <w:p w14:paraId="6A999452" w14:textId="77777777" w:rsidR="003854E0" w:rsidRDefault="003854E0">
            <w:pPr>
              <w:pStyle w:val="afff6"/>
            </w:pPr>
            <w:r>
              <w:rPr>
                <w:rFonts w:hint="eastAsia"/>
              </w:rPr>
              <w:t>サービス活用</w:t>
            </w:r>
          </w:p>
        </w:tc>
      </w:tr>
      <w:tr w:rsidR="003854E0" w14:paraId="4DC3BFF3" w14:textId="77777777">
        <w:tc>
          <w:tcPr>
            <w:tcW w:w="2263" w:type="dxa"/>
            <w:vMerge/>
          </w:tcPr>
          <w:p w14:paraId="33E0E8A8" w14:textId="77777777" w:rsidR="003854E0" w:rsidRDefault="003854E0">
            <w:pPr>
              <w:pStyle w:val="afff6"/>
            </w:pPr>
          </w:p>
        </w:tc>
        <w:tc>
          <w:tcPr>
            <w:tcW w:w="3544" w:type="dxa"/>
            <w:vMerge w:val="restart"/>
          </w:tcPr>
          <w:p w14:paraId="564A36E4" w14:textId="77777777" w:rsidR="003854E0" w:rsidRDefault="003854E0">
            <w:pPr>
              <w:pStyle w:val="afff6"/>
            </w:pPr>
            <w:r>
              <w:rPr>
                <w:rFonts w:hint="eastAsia"/>
              </w:rPr>
              <w:t>デジタルテクノロジー</w:t>
            </w:r>
          </w:p>
        </w:tc>
        <w:tc>
          <w:tcPr>
            <w:tcW w:w="4649" w:type="dxa"/>
          </w:tcPr>
          <w:p w14:paraId="7828BC11" w14:textId="77777777" w:rsidR="003854E0" w:rsidRDefault="003854E0">
            <w:pPr>
              <w:pStyle w:val="afff6"/>
            </w:pPr>
            <w:r>
              <w:rPr>
                <w:rFonts w:hint="eastAsia"/>
              </w:rPr>
              <w:t>フィジカルコンピューティング</w:t>
            </w:r>
          </w:p>
        </w:tc>
      </w:tr>
      <w:tr w:rsidR="003854E0" w14:paraId="50610ACC" w14:textId="77777777">
        <w:tc>
          <w:tcPr>
            <w:tcW w:w="2263" w:type="dxa"/>
            <w:vMerge/>
          </w:tcPr>
          <w:p w14:paraId="69A7BD25" w14:textId="77777777" w:rsidR="003854E0" w:rsidRDefault="003854E0">
            <w:pPr>
              <w:pStyle w:val="afff6"/>
            </w:pPr>
          </w:p>
        </w:tc>
        <w:tc>
          <w:tcPr>
            <w:tcW w:w="3544" w:type="dxa"/>
            <w:vMerge/>
          </w:tcPr>
          <w:p w14:paraId="6310158C" w14:textId="77777777" w:rsidR="003854E0" w:rsidRDefault="003854E0">
            <w:pPr>
              <w:pStyle w:val="afff6"/>
            </w:pPr>
          </w:p>
        </w:tc>
        <w:tc>
          <w:tcPr>
            <w:tcW w:w="4649" w:type="dxa"/>
          </w:tcPr>
          <w:p w14:paraId="7B178548" w14:textId="77777777" w:rsidR="003854E0" w:rsidRDefault="003854E0">
            <w:pPr>
              <w:pStyle w:val="afff6"/>
            </w:pPr>
            <w:r>
              <w:rPr>
                <w:rFonts w:hint="eastAsia"/>
              </w:rPr>
              <w:t>そのほか先端技術</w:t>
            </w:r>
          </w:p>
        </w:tc>
      </w:tr>
      <w:tr w:rsidR="003854E0" w14:paraId="58DC5CAA" w14:textId="77777777">
        <w:tc>
          <w:tcPr>
            <w:tcW w:w="2263" w:type="dxa"/>
            <w:vMerge/>
          </w:tcPr>
          <w:p w14:paraId="35E826D3" w14:textId="77777777" w:rsidR="003854E0" w:rsidRDefault="003854E0">
            <w:pPr>
              <w:pStyle w:val="afff6"/>
            </w:pPr>
          </w:p>
        </w:tc>
        <w:tc>
          <w:tcPr>
            <w:tcW w:w="3544" w:type="dxa"/>
            <w:vMerge/>
          </w:tcPr>
          <w:p w14:paraId="26264A04" w14:textId="77777777" w:rsidR="003854E0" w:rsidRDefault="003854E0">
            <w:pPr>
              <w:pStyle w:val="afff6"/>
            </w:pPr>
          </w:p>
        </w:tc>
        <w:tc>
          <w:tcPr>
            <w:tcW w:w="4649" w:type="dxa"/>
          </w:tcPr>
          <w:p w14:paraId="25F23B5E" w14:textId="77777777" w:rsidR="003854E0" w:rsidRDefault="003854E0">
            <w:pPr>
              <w:pStyle w:val="afff6"/>
            </w:pPr>
            <w:r>
              <w:rPr>
                <w:rFonts w:hint="eastAsia"/>
              </w:rPr>
              <w:t>テクノロジートレンド</w:t>
            </w:r>
          </w:p>
        </w:tc>
      </w:tr>
      <w:tr w:rsidR="003854E0" w14:paraId="1F1B91D0" w14:textId="77777777">
        <w:tc>
          <w:tcPr>
            <w:tcW w:w="2263" w:type="dxa"/>
            <w:vMerge w:val="restart"/>
          </w:tcPr>
          <w:p w14:paraId="18DBC598" w14:textId="77777777" w:rsidR="003854E0" w:rsidRDefault="003854E0">
            <w:pPr>
              <w:pStyle w:val="afff6"/>
            </w:pPr>
            <w:r>
              <w:rPr>
                <w:rFonts w:hint="eastAsia"/>
              </w:rPr>
              <w:t>セキュリティ</w:t>
            </w:r>
          </w:p>
        </w:tc>
        <w:tc>
          <w:tcPr>
            <w:tcW w:w="3544" w:type="dxa"/>
            <w:vMerge w:val="restart"/>
          </w:tcPr>
          <w:p w14:paraId="423817E8" w14:textId="77777777" w:rsidR="003854E0" w:rsidRDefault="003854E0">
            <w:pPr>
              <w:pStyle w:val="afff6"/>
            </w:pPr>
            <w:r>
              <w:rPr>
                <w:rFonts w:hint="eastAsia"/>
              </w:rPr>
              <w:t>セキュリティマネジメント</w:t>
            </w:r>
          </w:p>
        </w:tc>
        <w:tc>
          <w:tcPr>
            <w:tcW w:w="4649" w:type="dxa"/>
          </w:tcPr>
          <w:p w14:paraId="7CFA0841" w14:textId="77777777" w:rsidR="003854E0" w:rsidRDefault="003854E0">
            <w:pPr>
              <w:pStyle w:val="afff6"/>
            </w:pPr>
            <w:r>
              <w:rPr>
                <w:rFonts w:hint="eastAsia"/>
              </w:rPr>
              <w:t>セキュリティ体制構築・運営</w:t>
            </w:r>
          </w:p>
        </w:tc>
      </w:tr>
      <w:tr w:rsidR="003854E0" w14:paraId="7682E59E" w14:textId="77777777">
        <w:tc>
          <w:tcPr>
            <w:tcW w:w="2263" w:type="dxa"/>
            <w:vMerge/>
          </w:tcPr>
          <w:p w14:paraId="7FB59720" w14:textId="77777777" w:rsidR="003854E0" w:rsidRDefault="003854E0">
            <w:pPr>
              <w:pStyle w:val="afff6"/>
            </w:pPr>
          </w:p>
        </w:tc>
        <w:tc>
          <w:tcPr>
            <w:tcW w:w="3544" w:type="dxa"/>
            <w:vMerge/>
          </w:tcPr>
          <w:p w14:paraId="74739A29" w14:textId="77777777" w:rsidR="003854E0" w:rsidRDefault="003854E0">
            <w:pPr>
              <w:pStyle w:val="afff6"/>
            </w:pPr>
          </w:p>
        </w:tc>
        <w:tc>
          <w:tcPr>
            <w:tcW w:w="4649" w:type="dxa"/>
          </w:tcPr>
          <w:p w14:paraId="11EE1AB2" w14:textId="77777777" w:rsidR="003854E0" w:rsidRDefault="003854E0">
            <w:pPr>
              <w:pStyle w:val="afff6"/>
            </w:pPr>
            <w:r>
              <w:rPr>
                <w:rFonts w:hint="eastAsia"/>
              </w:rPr>
              <w:t>セキュリティマネジメント</w:t>
            </w:r>
          </w:p>
        </w:tc>
      </w:tr>
      <w:tr w:rsidR="003854E0" w14:paraId="5215E9F5" w14:textId="77777777">
        <w:tc>
          <w:tcPr>
            <w:tcW w:w="2263" w:type="dxa"/>
            <w:vMerge/>
          </w:tcPr>
          <w:p w14:paraId="16AFDF21" w14:textId="77777777" w:rsidR="003854E0" w:rsidRDefault="003854E0">
            <w:pPr>
              <w:pStyle w:val="afff6"/>
            </w:pPr>
          </w:p>
        </w:tc>
        <w:tc>
          <w:tcPr>
            <w:tcW w:w="3544" w:type="dxa"/>
            <w:vMerge/>
          </w:tcPr>
          <w:p w14:paraId="740FAADC" w14:textId="77777777" w:rsidR="003854E0" w:rsidRDefault="003854E0">
            <w:pPr>
              <w:pStyle w:val="afff6"/>
            </w:pPr>
          </w:p>
        </w:tc>
        <w:tc>
          <w:tcPr>
            <w:tcW w:w="4649" w:type="dxa"/>
          </w:tcPr>
          <w:p w14:paraId="181AAAC4" w14:textId="77777777" w:rsidR="003854E0" w:rsidRDefault="003854E0">
            <w:pPr>
              <w:pStyle w:val="afff6"/>
            </w:pPr>
            <w:r>
              <w:rPr>
                <w:rFonts w:hint="eastAsia"/>
              </w:rPr>
              <w:t>インシデント対応と事業継続</w:t>
            </w:r>
          </w:p>
        </w:tc>
      </w:tr>
      <w:tr w:rsidR="003854E0" w14:paraId="03E7DF8D" w14:textId="77777777">
        <w:tc>
          <w:tcPr>
            <w:tcW w:w="2263" w:type="dxa"/>
            <w:vMerge/>
          </w:tcPr>
          <w:p w14:paraId="2DBD4428" w14:textId="77777777" w:rsidR="003854E0" w:rsidRDefault="003854E0">
            <w:pPr>
              <w:pStyle w:val="afff6"/>
            </w:pPr>
          </w:p>
        </w:tc>
        <w:tc>
          <w:tcPr>
            <w:tcW w:w="3544" w:type="dxa"/>
            <w:vMerge/>
          </w:tcPr>
          <w:p w14:paraId="50EC7870" w14:textId="77777777" w:rsidR="003854E0" w:rsidRDefault="003854E0">
            <w:pPr>
              <w:pStyle w:val="afff6"/>
            </w:pPr>
          </w:p>
        </w:tc>
        <w:tc>
          <w:tcPr>
            <w:tcW w:w="4649" w:type="dxa"/>
          </w:tcPr>
          <w:p w14:paraId="1AD54C96" w14:textId="77777777" w:rsidR="003854E0" w:rsidRDefault="003854E0">
            <w:pPr>
              <w:pStyle w:val="afff6"/>
            </w:pPr>
            <w:r>
              <w:rPr>
                <w:rFonts w:hint="eastAsia"/>
              </w:rPr>
              <w:t>プライバシー保護</w:t>
            </w:r>
          </w:p>
        </w:tc>
      </w:tr>
      <w:tr w:rsidR="003854E0" w14:paraId="02C82450" w14:textId="77777777">
        <w:tc>
          <w:tcPr>
            <w:tcW w:w="2263" w:type="dxa"/>
            <w:vMerge/>
          </w:tcPr>
          <w:p w14:paraId="7177DB84" w14:textId="77777777" w:rsidR="003854E0" w:rsidRDefault="003854E0">
            <w:pPr>
              <w:pStyle w:val="afff6"/>
            </w:pPr>
          </w:p>
        </w:tc>
        <w:tc>
          <w:tcPr>
            <w:tcW w:w="3544" w:type="dxa"/>
            <w:vMerge w:val="restart"/>
          </w:tcPr>
          <w:p w14:paraId="1E2D591B" w14:textId="77777777" w:rsidR="003854E0" w:rsidRDefault="003854E0">
            <w:pPr>
              <w:pStyle w:val="afff6"/>
            </w:pPr>
            <w:r>
              <w:rPr>
                <w:rFonts w:hint="eastAsia"/>
              </w:rPr>
              <w:t>セキュリティ技術</w:t>
            </w:r>
          </w:p>
        </w:tc>
        <w:tc>
          <w:tcPr>
            <w:tcW w:w="4649" w:type="dxa"/>
          </w:tcPr>
          <w:p w14:paraId="4CC027EA" w14:textId="77777777" w:rsidR="003854E0" w:rsidRDefault="003854E0">
            <w:pPr>
              <w:pStyle w:val="afff6"/>
            </w:pPr>
            <w:r>
              <w:rPr>
                <w:rFonts w:hint="eastAsia"/>
              </w:rPr>
              <w:t>セキュア設計・開発・構築</w:t>
            </w:r>
          </w:p>
        </w:tc>
      </w:tr>
      <w:tr w:rsidR="003854E0" w14:paraId="68CD4A5E" w14:textId="77777777">
        <w:tc>
          <w:tcPr>
            <w:tcW w:w="2263" w:type="dxa"/>
            <w:vMerge/>
          </w:tcPr>
          <w:p w14:paraId="5325BE8B" w14:textId="77777777" w:rsidR="003854E0" w:rsidRDefault="003854E0">
            <w:pPr>
              <w:pStyle w:val="afff6"/>
            </w:pPr>
          </w:p>
        </w:tc>
        <w:tc>
          <w:tcPr>
            <w:tcW w:w="3544" w:type="dxa"/>
            <w:vMerge/>
          </w:tcPr>
          <w:p w14:paraId="6A0BBE27" w14:textId="77777777" w:rsidR="003854E0" w:rsidRDefault="003854E0">
            <w:pPr>
              <w:pStyle w:val="afff6"/>
            </w:pPr>
          </w:p>
        </w:tc>
        <w:tc>
          <w:tcPr>
            <w:tcW w:w="4649" w:type="dxa"/>
          </w:tcPr>
          <w:p w14:paraId="5F8ABEF9" w14:textId="77777777" w:rsidR="003854E0" w:rsidRDefault="003854E0">
            <w:pPr>
              <w:pStyle w:val="afff6"/>
            </w:pPr>
            <w:r>
              <w:rPr>
                <w:rFonts w:hint="eastAsia"/>
              </w:rPr>
              <w:t>セキュリティ運用・保守・監視</w:t>
            </w:r>
          </w:p>
        </w:tc>
      </w:tr>
      <w:tr w:rsidR="003854E0" w14:paraId="106C1529" w14:textId="77777777">
        <w:tc>
          <w:tcPr>
            <w:tcW w:w="2263" w:type="dxa"/>
            <w:vMerge w:val="restart"/>
          </w:tcPr>
          <w:p w14:paraId="26AAF847" w14:textId="77777777" w:rsidR="003854E0" w:rsidRDefault="003854E0">
            <w:pPr>
              <w:pStyle w:val="afff6"/>
            </w:pPr>
            <w:r>
              <w:rPr>
                <w:rFonts w:hint="eastAsia"/>
              </w:rPr>
              <w:t>パーソナルスキル</w:t>
            </w:r>
          </w:p>
        </w:tc>
        <w:tc>
          <w:tcPr>
            <w:tcW w:w="3544" w:type="dxa"/>
            <w:vMerge w:val="restart"/>
          </w:tcPr>
          <w:p w14:paraId="08038680" w14:textId="77777777" w:rsidR="003854E0" w:rsidRDefault="003854E0">
            <w:pPr>
              <w:pStyle w:val="afff6"/>
            </w:pPr>
            <w:r>
              <w:rPr>
                <w:rFonts w:hint="eastAsia"/>
              </w:rPr>
              <w:t>ヒューマンスキル</w:t>
            </w:r>
          </w:p>
        </w:tc>
        <w:tc>
          <w:tcPr>
            <w:tcW w:w="4649" w:type="dxa"/>
          </w:tcPr>
          <w:p w14:paraId="0A4B93A7" w14:textId="77777777" w:rsidR="003854E0" w:rsidRDefault="003854E0">
            <w:pPr>
              <w:pStyle w:val="afff6"/>
            </w:pPr>
            <w:r>
              <w:rPr>
                <w:rFonts w:hint="eastAsia"/>
              </w:rPr>
              <w:t>リーダーシップ</w:t>
            </w:r>
          </w:p>
        </w:tc>
      </w:tr>
      <w:tr w:rsidR="003854E0" w14:paraId="148AA5DE" w14:textId="77777777">
        <w:tc>
          <w:tcPr>
            <w:tcW w:w="2263" w:type="dxa"/>
            <w:vMerge/>
          </w:tcPr>
          <w:p w14:paraId="1D746ECF" w14:textId="77777777" w:rsidR="003854E0" w:rsidRDefault="003854E0">
            <w:pPr>
              <w:pStyle w:val="afff6"/>
            </w:pPr>
          </w:p>
        </w:tc>
        <w:tc>
          <w:tcPr>
            <w:tcW w:w="3544" w:type="dxa"/>
            <w:vMerge/>
          </w:tcPr>
          <w:p w14:paraId="16CBB56C" w14:textId="77777777" w:rsidR="003854E0" w:rsidRDefault="003854E0">
            <w:pPr>
              <w:pStyle w:val="afff6"/>
            </w:pPr>
          </w:p>
        </w:tc>
        <w:tc>
          <w:tcPr>
            <w:tcW w:w="4649" w:type="dxa"/>
          </w:tcPr>
          <w:p w14:paraId="1FFBA8E2" w14:textId="77777777" w:rsidR="003854E0" w:rsidRDefault="003854E0">
            <w:pPr>
              <w:pStyle w:val="afff6"/>
            </w:pPr>
            <w:r>
              <w:rPr>
                <w:rFonts w:hint="eastAsia"/>
              </w:rPr>
              <w:t>コラボレーション</w:t>
            </w:r>
          </w:p>
        </w:tc>
      </w:tr>
      <w:tr w:rsidR="003854E0" w14:paraId="44D0350B" w14:textId="77777777">
        <w:tc>
          <w:tcPr>
            <w:tcW w:w="2263" w:type="dxa"/>
            <w:vMerge/>
          </w:tcPr>
          <w:p w14:paraId="2609FF3B" w14:textId="77777777" w:rsidR="003854E0" w:rsidRDefault="003854E0">
            <w:pPr>
              <w:pStyle w:val="afff6"/>
            </w:pPr>
          </w:p>
        </w:tc>
        <w:tc>
          <w:tcPr>
            <w:tcW w:w="3544" w:type="dxa"/>
            <w:vMerge w:val="restart"/>
          </w:tcPr>
          <w:p w14:paraId="68913C25" w14:textId="77777777" w:rsidR="003854E0" w:rsidRDefault="003854E0">
            <w:pPr>
              <w:pStyle w:val="afff6"/>
            </w:pPr>
            <w:r>
              <w:rPr>
                <w:rFonts w:hint="eastAsia"/>
              </w:rPr>
              <w:t>コンセプチュアルスキル</w:t>
            </w:r>
          </w:p>
        </w:tc>
        <w:tc>
          <w:tcPr>
            <w:tcW w:w="4649" w:type="dxa"/>
          </w:tcPr>
          <w:p w14:paraId="26BD3CBF" w14:textId="77777777" w:rsidR="003854E0" w:rsidRDefault="003854E0">
            <w:pPr>
              <w:pStyle w:val="afff6"/>
            </w:pPr>
            <w:r>
              <w:rPr>
                <w:rFonts w:hint="eastAsia"/>
              </w:rPr>
              <w:t>ゴール設定</w:t>
            </w:r>
          </w:p>
        </w:tc>
      </w:tr>
      <w:tr w:rsidR="003854E0" w14:paraId="36C1885A" w14:textId="77777777">
        <w:tc>
          <w:tcPr>
            <w:tcW w:w="2263" w:type="dxa"/>
            <w:vMerge/>
          </w:tcPr>
          <w:p w14:paraId="028FAFAE" w14:textId="77777777" w:rsidR="003854E0" w:rsidRDefault="003854E0">
            <w:pPr>
              <w:pStyle w:val="afff6"/>
            </w:pPr>
          </w:p>
        </w:tc>
        <w:tc>
          <w:tcPr>
            <w:tcW w:w="3544" w:type="dxa"/>
            <w:vMerge/>
          </w:tcPr>
          <w:p w14:paraId="5D536107" w14:textId="77777777" w:rsidR="003854E0" w:rsidRDefault="003854E0">
            <w:pPr>
              <w:pStyle w:val="afff6"/>
            </w:pPr>
          </w:p>
        </w:tc>
        <w:tc>
          <w:tcPr>
            <w:tcW w:w="4649" w:type="dxa"/>
          </w:tcPr>
          <w:p w14:paraId="62BE39F0" w14:textId="77777777" w:rsidR="003854E0" w:rsidRDefault="003854E0">
            <w:pPr>
              <w:pStyle w:val="afff6"/>
            </w:pPr>
            <w:r>
              <w:rPr>
                <w:rFonts w:hint="eastAsia"/>
              </w:rPr>
              <w:t>創造的な問題解決</w:t>
            </w:r>
          </w:p>
        </w:tc>
      </w:tr>
      <w:tr w:rsidR="003854E0" w14:paraId="6B199FD9" w14:textId="77777777">
        <w:tc>
          <w:tcPr>
            <w:tcW w:w="2263" w:type="dxa"/>
            <w:vMerge/>
          </w:tcPr>
          <w:p w14:paraId="3998A835" w14:textId="77777777" w:rsidR="003854E0" w:rsidRDefault="003854E0">
            <w:pPr>
              <w:pStyle w:val="afff6"/>
            </w:pPr>
          </w:p>
        </w:tc>
        <w:tc>
          <w:tcPr>
            <w:tcW w:w="3544" w:type="dxa"/>
            <w:vMerge/>
          </w:tcPr>
          <w:p w14:paraId="3079C5FB" w14:textId="77777777" w:rsidR="003854E0" w:rsidRDefault="003854E0">
            <w:pPr>
              <w:pStyle w:val="afff6"/>
            </w:pPr>
          </w:p>
        </w:tc>
        <w:tc>
          <w:tcPr>
            <w:tcW w:w="4649" w:type="dxa"/>
          </w:tcPr>
          <w:p w14:paraId="4AAD0806" w14:textId="77777777" w:rsidR="003854E0" w:rsidRDefault="003854E0">
            <w:pPr>
              <w:pStyle w:val="afff6"/>
            </w:pPr>
            <w:r>
              <w:rPr>
                <w:rFonts w:hint="eastAsia"/>
              </w:rPr>
              <w:t>批判的思考</w:t>
            </w:r>
          </w:p>
        </w:tc>
      </w:tr>
      <w:tr w:rsidR="003854E0" w14:paraId="79CB3472" w14:textId="77777777">
        <w:tc>
          <w:tcPr>
            <w:tcW w:w="2263" w:type="dxa"/>
            <w:vMerge/>
          </w:tcPr>
          <w:p w14:paraId="51164796" w14:textId="77777777" w:rsidR="003854E0" w:rsidRDefault="003854E0">
            <w:pPr>
              <w:pStyle w:val="afff6"/>
            </w:pPr>
          </w:p>
        </w:tc>
        <w:tc>
          <w:tcPr>
            <w:tcW w:w="3544" w:type="dxa"/>
            <w:vMerge/>
          </w:tcPr>
          <w:p w14:paraId="5EC513CA" w14:textId="77777777" w:rsidR="003854E0" w:rsidRDefault="003854E0">
            <w:pPr>
              <w:pStyle w:val="afff6"/>
            </w:pPr>
          </w:p>
        </w:tc>
        <w:tc>
          <w:tcPr>
            <w:tcW w:w="4649" w:type="dxa"/>
          </w:tcPr>
          <w:p w14:paraId="49952577" w14:textId="77777777" w:rsidR="003854E0" w:rsidRDefault="003854E0">
            <w:pPr>
              <w:pStyle w:val="afff6"/>
            </w:pPr>
            <w:r>
              <w:rPr>
                <w:rFonts w:hint="eastAsia"/>
              </w:rPr>
              <w:t>適応力</w:t>
            </w:r>
          </w:p>
        </w:tc>
      </w:tr>
    </w:tbl>
    <w:p w14:paraId="03A8010A" w14:textId="77777777" w:rsidR="003854E0" w:rsidRDefault="003854E0" w:rsidP="003854E0">
      <w:r>
        <w:rPr>
          <w:noProof/>
        </w:rPr>
        <mc:AlternateContent>
          <mc:Choice Requires="wps">
            <w:drawing>
              <wp:anchor distT="0" distB="0" distL="114300" distR="114300" simplePos="0" relativeHeight="251656550" behindDoc="0" locked="0" layoutInCell="1" allowOverlap="1" wp14:anchorId="2E93D764" wp14:editId="2BD40350">
                <wp:simplePos x="0" y="0"/>
                <wp:positionH relativeFrom="margin">
                  <wp:align>center</wp:align>
                </wp:positionH>
                <wp:positionV relativeFrom="paragraph">
                  <wp:posOffset>194945</wp:posOffset>
                </wp:positionV>
                <wp:extent cx="4477385" cy="342900"/>
                <wp:effectExtent l="0" t="0" r="0" b="0"/>
                <wp:wrapTopAndBottom/>
                <wp:docPr id="1256598719" name="テキスト ボックス 6"/>
                <wp:cNvGraphicFramePr/>
                <a:graphic xmlns:a="http://schemas.openxmlformats.org/drawingml/2006/main">
                  <a:graphicData uri="http://schemas.microsoft.com/office/word/2010/wordprocessingShape">
                    <wps:wsp>
                      <wps:cNvSpPr txBox="1"/>
                      <wps:spPr>
                        <a:xfrm>
                          <a:off x="0" y="0"/>
                          <a:ext cx="4477385" cy="342900"/>
                        </a:xfrm>
                        <a:prstGeom prst="rect">
                          <a:avLst/>
                        </a:prstGeom>
                        <a:noFill/>
                        <a:ln w="6350">
                          <a:noFill/>
                        </a:ln>
                      </wps:spPr>
                      <wps:txbx>
                        <w:txbxContent>
                          <w:p w14:paraId="659853AF" w14:textId="77777777" w:rsidR="003854E0" w:rsidRPr="00232DEA" w:rsidRDefault="003854E0" w:rsidP="003854E0">
                            <w:pPr>
                              <w:pStyle w:val="aff2"/>
                            </w:pPr>
                            <w:r>
                              <w:rPr>
                                <w:rFonts w:hint="eastAsia"/>
                              </w:rPr>
                              <w:t>(出典) IPA「デジタルスキル標準ver1.2</w:t>
                            </w:r>
                            <w:r>
                              <w:rPr>
                                <w:rFonts w:hint="eastAsia"/>
                                <w:color w:val="000000"/>
                              </w:rPr>
                              <w:t>」</w:t>
                            </w:r>
                            <w:r>
                              <w:rPr>
                                <w:rFonts w:hint="eastAsia"/>
                              </w:rPr>
                              <w:t>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93D764" id="_x0000_s1186" type="#_x0000_t202" style="position:absolute;left:0;text-align:left;margin-left:0;margin-top:15.35pt;width:352.55pt;height:27pt;z-index:25165655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" filled="f" stroked="f" strokeweight=".5pt">
                <v:textbox>
                  <w:txbxContent>
                    <w:p w14:paraId="659853AF" w14:textId="77777777" w:rsidR="003854E0" w:rsidRPr="00232DEA" w:rsidRDefault="003854E0" w:rsidP="003854E0">
                      <w:pPr>
                        <w:pStyle w:val="aff2"/>
                      </w:pPr>
                      <w:r>
                        <w:rPr>
                          <w:rFonts w:hint="eastAsia"/>
                        </w:rPr>
                        <w:t>(出典) IPA「デジタルスキル標準ver1.2</w:t>
                      </w:r>
                      <w:r>
                        <w:rPr>
                          <w:rFonts w:hint="eastAsia"/>
                          <w:color w:val="000000"/>
                        </w:rPr>
                        <w:t>」</w:t>
                      </w:r>
                      <w:r>
                        <w:rPr>
                          <w:rFonts w:hint="eastAsia"/>
                        </w:rPr>
                        <w:t>をもとに作成</w:t>
                      </w:r>
                    </w:p>
                  </w:txbxContent>
                </v:textbox>
                <w10:wrap type="topAndBottom" anchorx="margin"/>
              </v:shape>
            </w:pict>
          </mc:Fallback>
        </mc:AlternateContent>
      </w:r>
    </w:p>
    <w:p w14:paraId="5F3C876A" w14:textId="77777777" w:rsidR="003854E0" w:rsidRPr="006E6F19" w:rsidRDefault="003854E0" w:rsidP="003854E0">
      <w:pPr>
        <w:rPr>
          <w:rStyle w:val="50"/>
          <w:rFonts w:asciiTheme="minorHAnsi" w:eastAsiaTheme="minorEastAsia" w:hAnsiTheme="minorHAnsi" w:cstheme="minorBidi"/>
          <w:b w:val="0"/>
          <w:bCs w:val="0"/>
          <w:color w:val="auto"/>
          <w:sz w:val="24"/>
        </w:rPr>
      </w:pPr>
      <w:r>
        <w:rPr>
          <w:rFonts w:hint="eastAsia"/>
        </w:rPr>
        <w:t>例として、セキュリティカテゴリの詳細を説明します。</w:t>
      </w:r>
    </w:p>
    <w:tbl>
      <w:tblPr>
        <w:tblStyle w:val="aa"/>
        <w:tblW w:w="0" w:type="auto"/>
        <w:tblLook w:val="04A0" w:firstRow="1" w:lastRow="0" w:firstColumn="1" w:lastColumn="0" w:noHBand="0" w:noVBand="1"/>
      </w:tblPr>
      <w:tblGrid>
        <w:gridCol w:w="556"/>
        <w:gridCol w:w="560"/>
        <w:gridCol w:w="1573"/>
        <w:gridCol w:w="3600"/>
        <w:gridCol w:w="4167"/>
      </w:tblGrid>
      <w:tr w:rsidR="003854E0" w14:paraId="16F8C937" w14:textId="77777777">
        <w:tc>
          <w:tcPr>
            <w:tcW w:w="556" w:type="dxa"/>
            <w:shd w:val="clear" w:color="auto" w:fill="215E99" w:themeFill="text2" w:themeFillTint="BF"/>
          </w:tcPr>
          <w:p w14:paraId="3023E2D9" w14:textId="77777777" w:rsidR="003854E0" w:rsidRDefault="003854E0">
            <w:pPr>
              <w:pStyle w:val="aff0"/>
            </w:pPr>
            <w:r>
              <w:rPr>
                <w:rFonts w:hint="eastAsia"/>
              </w:rPr>
              <w:t>カテゴリ</w:t>
            </w:r>
          </w:p>
        </w:tc>
        <w:tc>
          <w:tcPr>
            <w:tcW w:w="560" w:type="dxa"/>
            <w:shd w:val="clear" w:color="auto" w:fill="215E99" w:themeFill="text2" w:themeFillTint="BF"/>
          </w:tcPr>
          <w:p w14:paraId="6BC2638A" w14:textId="77777777" w:rsidR="003854E0" w:rsidRDefault="003854E0">
            <w:pPr>
              <w:pStyle w:val="aff0"/>
            </w:pPr>
            <w:r>
              <w:rPr>
                <w:rFonts w:hint="eastAsia"/>
              </w:rPr>
              <w:t>サブカテゴリ</w:t>
            </w:r>
          </w:p>
        </w:tc>
        <w:tc>
          <w:tcPr>
            <w:tcW w:w="1573" w:type="dxa"/>
            <w:shd w:val="clear" w:color="auto" w:fill="215E99" w:themeFill="text2" w:themeFillTint="BF"/>
          </w:tcPr>
          <w:p w14:paraId="1B7194A1" w14:textId="77777777" w:rsidR="003854E0" w:rsidRDefault="003854E0">
            <w:pPr>
              <w:pStyle w:val="aff0"/>
            </w:pPr>
            <w:r>
              <w:rPr>
                <w:rFonts w:hint="eastAsia"/>
              </w:rPr>
              <w:t>スキル項目</w:t>
            </w:r>
          </w:p>
        </w:tc>
        <w:tc>
          <w:tcPr>
            <w:tcW w:w="3600" w:type="dxa"/>
            <w:shd w:val="clear" w:color="auto" w:fill="215E99" w:themeFill="text2" w:themeFillTint="BF"/>
          </w:tcPr>
          <w:p w14:paraId="6F5FA2C0" w14:textId="77777777" w:rsidR="003854E0" w:rsidRDefault="003854E0">
            <w:pPr>
              <w:pStyle w:val="aff0"/>
            </w:pPr>
            <w:r>
              <w:rPr>
                <w:rFonts w:hint="eastAsia"/>
              </w:rPr>
              <w:t>内容</w:t>
            </w:r>
          </w:p>
        </w:tc>
        <w:tc>
          <w:tcPr>
            <w:tcW w:w="4167" w:type="dxa"/>
            <w:shd w:val="clear" w:color="auto" w:fill="215E99" w:themeFill="text2" w:themeFillTint="BF"/>
          </w:tcPr>
          <w:p w14:paraId="42F39DC8" w14:textId="77777777" w:rsidR="003854E0" w:rsidRDefault="003854E0">
            <w:pPr>
              <w:pStyle w:val="aff0"/>
            </w:pPr>
            <w:r>
              <w:rPr>
                <w:rFonts w:hint="eastAsia"/>
              </w:rPr>
              <w:t>学習項目例</w:t>
            </w:r>
          </w:p>
        </w:tc>
      </w:tr>
      <w:tr w:rsidR="003854E0" w14:paraId="55CBDD0F" w14:textId="77777777">
        <w:tc>
          <w:tcPr>
            <w:tcW w:w="556" w:type="dxa"/>
            <w:vMerge w:val="restart"/>
          </w:tcPr>
          <w:p w14:paraId="614C085D" w14:textId="77777777" w:rsidR="003854E0" w:rsidRDefault="003854E0">
            <w:pPr>
              <w:pStyle w:val="afff6"/>
            </w:pPr>
            <w:r>
              <w:rPr>
                <w:rFonts w:hint="eastAsia"/>
              </w:rPr>
              <w:t>セキュリティ</w:t>
            </w:r>
          </w:p>
        </w:tc>
        <w:tc>
          <w:tcPr>
            <w:tcW w:w="560" w:type="dxa"/>
            <w:vMerge w:val="restart"/>
          </w:tcPr>
          <w:p w14:paraId="3CE9B944" w14:textId="77777777" w:rsidR="003854E0" w:rsidRDefault="003854E0">
            <w:pPr>
              <w:pStyle w:val="afff6"/>
            </w:pPr>
            <w:r>
              <w:rPr>
                <w:rFonts w:hint="eastAsia"/>
              </w:rPr>
              <w:t>セキュリティマネジメント</w:t>
            </w:r>
          </w:p>
        </w:tc>
        <w:tc>
          <w:tcPr>
            <w:tcW w:w="1573" w:type="dxa"/>
          </w:tcPr>
          <w:p w14:paraId="6D754B9A" w14:textId="77777777" w:rsidR="003854E0" w:rsidRDefault="003854E0">
            <w:pPr>
              <w:pStyle w:val="afff6"/>
            </w:pPr>
            <w:r>
              <w:rPr>
                <w:rFonts w:hint="eastAsia"/>
              </w:rPr>
              <w:t>セキュリティ体制構築・運営</w:t>
            </w:r>
          </w:p>
        </w:tc>
        <w:tc>
          <w:tcPr>
            <w:tcW w:w="3600" w:type="dxa"/>
          </w:tcPr>
          <w:p w14:paraId="47E25459" w14:textId="77777777" w:rsidR="003854E0" w:rsidRDefault="003854E0" w:rsidP="00892C01">
            <w:pPr>
              <w:pStyle w:val="afff6"/>
              <w:numPr>
                <w:ilvl w:val="0"/>
                <w:numId w:val="624"/>
              </w:numPr>
            </w:pPr>
            <w:r>
              <w:t>セキュリティ対策を実施する体制の構築とその維持運営（要員</w:t>
            </w:r>
            <w:r>
              <w:rPr>
                <w:rFonts w:hint="eastAsia"/>
              </w:rPr>
              <w:t>の確保・育成を含む）を円滑に行うためのスキル</w:t>
            </w:r>
          </w:p>
          <w:p w14:paraId="50CAA87B" w14:textId="77777777" w:rsidR="003854E0" w:rsidRDefault="003854E0" w:rsidP="00892C01">
            <w:pPr>
              <w:pStyle w:val="afff6"/>
              <w:numPr>
                <w:ilvl w:val="0"/>
                <w:numId w:val="624"/>
              </w:numPr>
            </w:pPr>
            <w:r>
              <w:t>組織としてのセキュリティカルチャーを企業内で醸成する活動を</w:t>
            </w:r>
            <w:r>
              <w:rPr>
                <w:rFonts w:hint="eastAsia"/>
              </w:rPr>
              <w:t>行うためのスキル</w:t>
            </w:r>
          </w:p>
        </w:tc>
        <w:tc>
          <w:tcPr>
            <w:tcW w:w="4167" w:type="dxa"/>
          </w:tcPr>
          <w:p w14:paraId="09AE61D6" w14:textId="77777777" w:rsidR="003854E0" w:rsidRDefault="003854E0" w:rsidP="00892C01">
            <w:pPr>
              <w:pStyle w:val="afff6"/>
              <w:numPr>
                <w:ilvl w:val="0"/>
                <w:numId w:val="624"/>
              </w:numPr>
            </w:pPr>
            <w:r>
              <w:t>セキュリティ対応組織（セキュリティ統括機能、SOC、xSIRT</w:t>
            </w:r>
            <w:r>
              <w:rPr>
                <w:rFonts w:hint="eastAsia"/>
              </w:rPr>
              <w:t>など</w:t>
            </w:r>
            <w:r>
              <w:t>）との連携手順</w:t>
            </w:r>
          </w:p>
          <w:p w14:paraId="01EBF87B" w14:textId="77777777" w:rsidR="003854E0" w:rsidRDefault="003854E0" w:rsidP="00892C01">
            <w:pPr>
              <w:pStyle w:val="afff6"/>
              <w:numPr>
                <w:ilvl w:val="0"/>
                <w:numId w:val="624"/>
              </w:numPr>
            </w:pPr>
            <w:r>
              <w:t>サービスや機器のセキュリティ対策に関する組織内の役割と責任の明確化</w:t>
            </w:r>
          </w:p>
          <w:p w14:paraId="54A840D4" w14:textId="77777777" w:rsidR="003854E0" w:rsidRDefault="003854E0" w:rsidP="00892C01">
            <w:pPr>
              <w:pStyle w:val="afff6"/>
              <w:numPr>
                <w:ilvl w:val="0"/>
                <w:numId w:val="624"/>
              </w:numPr>
            </w:pPr>
            <w:r>
              <w:t>組織におけるセキュリティカルチャーの醸成方法</w:t>
            </w:r>
          </w:p>
        </w:tc>
      </w:tr>
      <w:tr w:rsidR="003854E0" w14:paraId="2C3E43FB" w14:textId="77777777">
        <w:tc>
          <w:tcPr>
            <w:tcW w:w="556" w:type="dxa"/>
            <w:vMerge/>
          </w:tcPr>
          <w:p w14:paraId="08EC6357" w14:textId="77777777" w:rsidR="003854E0" w:rsidRDefault="003854E0">
            <w:pPr>
              <w:pStyle w:val="afff6"/>
            </w:pPr>
          </w:p>
        </w:tc>
        <w:tc>
          <w:tcPr>
            <w:tcW w:w="560" w:type="dxa"/>
            <w:vMerge/>
          </w:tcPr>
          <w:p w14:paraId="6FABC0BE" w14:textId="77777777" w:rsidR="003854E0" w:rsidRDefault="003854E0">
            <w:pPr>
              <w:pStyle w:val="afff6"/>
            </w:pPr>
          </w:p>
        </w:tc>
        <w:tc>
          <w:tcPr>
            <w:tcW w:w="1573" w:type="dxa"/>
          </w:tcPr>
          <w:p w14:paraId="2B0E2572" w14:textId="77777777" w:rsidR="003854E0" w:rsidRDefault="003854E0">
            <w:pPr>
              <w:pStyle w:val="afff6"/>
            </w:pPr>
            <w:r>
              <w:rPr>
                <w:rFonts w:hint="eastAsia"/>
              </w:rPr>
              <w:t>セキュリティマネジメント</w:t>
            </w:r>
          </w:p>
        </w:tc>
        <w:tc>
          <w:tcPr>
            <w:tcW w:w="3600" w:type="dxa"/>
          </w:tcPr>
          <w:p w14:paraId="58BF59F5" w14:textId="4444A8D2" w:rsidR="003854E0" w:rsidRDefault="003854E0" w:rsidP="00892C01">
            <w:pPr>
              <w:pStyle w:val="afff6"/>
              <w:numPr>
                <w:ilvl w:val="0"/>
                <w:numId w:val="624"/>
              </w:numPr>
            </w:pPr>
            <w:r w:rsidRPr="00FD6743">
              <w:t>情報、サイバー空間、OT/</w:t>
            </w:r>
            <w:bookmarkStart w:id="1667" w:name="■IoT（アイ・オー・ティー）22ー1ー2"/>
            <w:r w:rsidR="0028004B">
              <w:fldChar w:fldCharType="begin"/>
            </w:r>
            <w:r w:rsidR="0028004B">
              <w:instrText>HYPERLINK  \l "■IoT（アイ・オー・ティー）"</w:instrText>
            </w:r>
            <w:r w:rsidR="0028004B">
              <w:fldChar w:fldCharType="separate"/>
            </w:r>
            <w:r w:rsidRPr="0028004B">
              <w:rPr>
                <w:rStyle w:val="a7"/>
              </w:rPr>
              <w:t>IoT</w:t>
            </w:r>
            <w:bookmarkEnd w:id="1667"/>
            <w:r w:rsidR="0028004B">
              <w:fldChar w:fldCharType="end"/>
            </w:r>
            <w:r w:rsidRPr="00FD6743">
              <w:t>環境</w:t>
            </w:r>
            <w:r>
              <w:t>など</w:t>
            </w:r>
            <w:r w:rsidRPr="00FD6743">
              <w:t>のセキュリティマネジメントのプロセスを組織として適切に実施するためのスキル</w:t>
            </w:r>
          </w:p>
        </w:tc>
        <w:tc>
          <w:tcPr>
            <w:tcW w:w="4167" w:type="dxa"/>
          </w:tcPr>
          <w:p w14:paraId="3FEAFA26" w14:textId="77777777" w:rsidR="003854E0" w:rsidRDefault="003854E0" w:rsidP="00892C01">
            <w:pPr>
              <w:pStyle w:val="afff6"/>
              <w:numPr>
                <w:ilvl w:val="0"/>
                <w:numId w:val="624"/>
              </w:numPr>
            </w:pPr>
            <w:r>
              <w:t>セキュリティ関連法制度</w:t>
            </w:r>
          </w:p>
          <w:p w14:paraId="348B5E18" w14:textId="77777777" w:rsidR="003854E0" w:rsidRDefault="003854E0" w:rsidP="00892C01">
            <w:pPr>
              <w:pStyle w:val="afff6"/>
              <w:numPr>
                <w:ilvl w:val="0"/>
                <w:numId w:val="624"/>
              </w:numPr>
            </w:pPr>
            <w:r>
              <w:t>ポリシー、</w:t>
            </w:r>
            <w:r>
              <w:rPr>
                <w:rFonts w:hint="eastAsia"/>
              </w:rPr>
              <w:t>規程</w:t>
            </w:r>
            <w:r>
              <w:t>、マニュアルなどの整備</w:t>
            </w:r>
          </w:p>
          <w:bookmarkStart w:id="1668" w:name="■脅威インテリジェンス22ー1ー2"/>
          <w:p w14:paraId="61A593D6" w14:textId="6303F3FE" w:rsidR="003854E0" w:rsidRDefault="00ED063F" w:rsidP="00892C01">
            <w:pPr>
              <w:pStyle w:val="afff6"/>
              <w:numPr>
                <w:ilvl w:val="0"/>
                <w:numId w:val="624"/>
              </w:numPr>
            </w:pPr>
            <w:r>
              <w:fldChar w:fldCharType="begin"/>
            </w:r>
            <w:r>
              <w:instrText>HYPERLINK  \l "■脅威インテリジェンス"</w:instrText>
            </w:r>
            <w:r>
              <w:fldChar w:fldCharType="separate"/>
            </w:r>
            <w:r w:rsidR="003854E0" w:rsidRPr="00ED063F">
              <w:rPr>
                <w:rStyle w:val="a7"/>
              </w:rPr>
              <w:t>脅威インテリジェンス</w:t>
            </w:r>
            <w:bookmarkEnd w:id="1668"/>
            <w:r>
              <w:fldChar w:fldCharType="end"/>
            </w:r>
            <w:r w:rsidR="003854E0">
              <w:t>の活用を含むリスクの認知</w:t>
            </w:r>
          </w:p>
          <w:bookmarkStart w:id="1669" w:name="■リスクアセスメント22ー1ー2"/>
          <w:p w14:paraId="28255FC5" w14:textId="06007687" w:rsidR="003854E0" w:rsidRDefault="00621AC7" w:rsidP="00892C01">
            <w:pPr>
              <w:pStyle w:val="afff6"/>
              <w:numPr>
                <w:ilvl w:val="0"/>
                <w:numId w:val="624"/>
              </w:numPr>
            </w:pPr>
            <w:r>
              <w:fldChar w:fldCharType="begin"/>
            </w:r>
            <w:r>
              <w:instrText>HYPERLINK  \l "■リスクアセスメント"</w:instrText>
            </w:r>
            <w:r>
              <w:fldChar w:fldCharType="separate"/>
            </w:r>
            <w:r w:rsidR="003854E0" w:rsidRPr="00621AC7">
              <w:rPr>
                <w:rStyle w:val="a7"/>
              </w:rPr>
              <w:t>リスクアセスメント</w:t>
            </w:r>
            <w:bookmarkEnd w:id="1669"/>
            <w:r>
              <w:fldChar w:fldCharType="end"/>
            </w:r>
            <w:r w:rsidR="003854E0">
              <w:t>手法</w:t>
            </w:r>
          </w:p>
          <w:p w14:paraId="3CD7D90A" w14:textId="77777777" w:rsidR="003854E0" w:rsidRDefault="003854E0" w:rsidP="00892C01">
            <w:pPr>
              <w:pStyle w:val="afff6"/>
              <w:numPr>
                <w:ilvl w:val="0"/>
                <w:numId w:val="624"/>
              </w:numPr>
            </w:pPr>
            <w:r>
              <w:t>セキュリティ要件定義、機能要件としてのセキュリティ機能</w:t>
            </w:r>
          </w:p>
          <w:p w14:paraId="3FAE319F" w14:textId="77777777" w:rsidR="003854E0" w:rsidRDefault="003854E0" w:rsidP="00892C01">
            <w:pPr>
              <w:pStyle w:val="afff6"/>
              <w:numPr>
                <w:ilvl w:val="0"/>
                <w:numId w:val="624"/>
              </w:numPr>
            </w:pPr>
            <w:r>
              <w:t>認証方式の種類・特徴と選定方法</w:t>
            </w:r>
          </w:p>
          <w:p w14:paraId="18B26433" w14:textId="77777777" w:rsidR="003854E0" w:rsidRDefault="003854E0" w:rsidP="00892C01">
            <w:pPr>
              <w:pStyle w:val="afff6"/>
              <w:numPr>
                <w:ilvl w:val="0"/>
                <w:numId w:val="624"/>
              </w:numPr>
              <w:rPr>
                <w:lang w:eastAsia="zh-TW"/>
              </w:rPr>
            </w:pPr>
            <w:bookmarkStart w:id="1670" w:name="■情報資産22ー1ー2"/>
            <w:r>
              <w:rPr>
                <w:lang w:eastAsia="zh-TW"/>
              </w:rPr>
              <w:t>情報資産</w:t>
            </w:r>
            <w:bookmarkEnd w:id="1670"/>
            <w:r>
              <w:rPr>
                <w:lang w:eastAsia="zh-TW"/>
              </w:rPr>
              <w:t>管理、構成管理</w:t>
            </w:r>
          </w:p>
          <w:p w14:paraId="0EBABE4A" w14:textId="77777777" w:rsidR="003854E0" w:rsidRDefault="003854E0" w:rsidP="00892C01">
            <w:pPr>
              <w:pStyle w:val="afff6"/>
              <w:numPr>
                <w:ilvl w:val="0"/>
                <w:numId w:val="624"/>
              </w:numPr>
            </w:pPr>
            <w:r>
              <w:t>セキュリティ教育・トレーニングと資格・認証制度</w:t>
            </w:r>
          </w:p>
          <w:p w14:paraId="2D22D47B" w14:textId="77777777" w:rsidR="003854E0" w:rsidRDefault="003854E0" w:rsidP="00892C01">
            <w:pPr>
              <w:pStyle w:val="afff6"/>
              <w:numPr>
                <w:ilvl w:val="0"/>
                <w:numId w:val="624"/>
              </w:numPr>
            </w:pPr>
            <w:r>
              <w:t>情報セキュリティ監査の手法</w:t>
            </w:r>
          </w:p>
        </w:tc>
      </w:tr>
      <w:tr w:rsidR="003854E0" w14:paraId="4D6EF410" w14:textId="77777777">
        <w:tc>
          <w:tcPr>
            <w:tcW w:w="556" w:type="dxa"/>
            <w:vMerge/>
          </w:tcPr>
          <w:p w14:paraId="6BC2D118" w14:textId="77777777" w:rsidR="003854E0" w:rsidRDefault="003854E0">
            <w:pPr>
              <w:pStyle w:val="afff6"/>
            </w:pPr>
          </w:p>
        </w:tc>
        <w:tc>
          <w:tcPr>
            <w:tcW w:w="560" w:type="dxa"/>
            <w:vMerge/>
          </w:tcPr>
          <w:p w14:paraId="2BDC688D" w14:textId="77777777" w:rsidR="003854E0" w:rsidRDefault="003854E0">
            <w:pPr>
              <w:pStyle w:val="afff6"/>
            </w:pPr>
          </w:p>
        </w:tc>
        <w:tc>
          <w:tcPr>
            <w:tcW w:w="1573" w:type="dxa"/>
          </w:tcPr>
          <w:p w14:paraId="41A3B32D" w14:textId="77777777" w:rsidR="003854E0" w:rsidRDefault="003854E0">
            <w:pPr>
              <w:pStyle w:val="afff6"/>
            </w:pPr>
            <w:r w:rsidRPr="0088440F">
              <w:t>インシデント対応と事業継続</w:t>
            </w:r>
          </w:p>
        </w:tc>
        <w:tc>
          <w:tcPr>
            <w:tcW w:w="3600" w:type="dxa"/>
          </w:tcPr>
          <w:p w14:paraId="401DA9E7" w14:textId="43882B51" w:rsidR="003854E0" w:rsidRDefault="003854E0" w:rsidP="00892C01">
            <w:pPr>
              <w:pStyle w:val="afff6"/>
              <w:numPr>
                <w:ilvl w:val="0"/>
                <w:numId w:val="625"/>
              </w:numPr>
            </w:pPr>
            <w:r w:rsidRPr="0088440F">
              <w:t>各種リスク（</w:t>
            </w:r>
            <w:bookmarkStart w:id="1671" w:name="■サイバー攻撃22ー1ー2"/>
            <w:r w:rsidR="003934FC">
              <w:fldChar w:fldCharType="begin"/>
            </w:r>
            <w:r w:rsidR="003934FC">
              <w:instrText>HYPERLINK  \l "■サイバー攻撃"</w:instrText>
            </w:r>
            <w:r w:rsidR="003934FC">
              <w:fldChar w:fldCharType="separate"/>
            </w:r>
            <w:r w:rsidRPr="003934FC">
              <w:rPr>
                <w:rStyle w:val="a7"/>
              </w:rPr>
              <w:t>サイバー攻撃</w:t>
            </w:r>
            <w:bookmarkEnd w:id="1671"/>
            <w:r w:rsidR="003934FC">
              <w:fldChar w:fldCharType="end"/>
            </w:r>
            <w:r w:rsidRPr="0088440F">
              <w:t>、過失、内部不正、災害、障害</w:t>
            </w:r>
            <w:r>
              <w:t>など</w:t>
            </w:r>
            <w:r w:rsidRPr="0088440F">
              <w:t>）がデジタル利活用における</w:t>
            </w:r>
            <w:bookmarkStart w:id="1672" w:name="■セキュリティインシデント22ー1ー2"/>
            <w:r w:rsidR="00653BB8">
              <w:fldChar w:fldCharType="begin"/>
            </w:r>
            <w:r w:rsidR="00653BB8">
              <w:instrText>HYPERLINK  \l "■セキュリティインシデント"</w:instrText>
            </w:r>
            <w:r w:rsidR="00653BB8">
              <w:fldChar w:fldCharType="separate"/>
            </w:r>
            <w:r w:rsidRPr="00653BB8">
              <w:rPr>
                <w:rStyle w:val="a7"/>
              </w:rPr>
              <w:t>セキュリティインシデント</w:t>
            </w:r>
            <w:bookmarkEnd w:id="1672"/>
            <w:r w:rsidR="00653BB8">
              <w:fldChar w:fldCharType="end"/>
            </w:r>
            <w:r w:rsidRPr="0088440F">
              <w:t>として顕在化した際の影響を抑制し、事業継続を可能とするためのスキル</w:t>
            </w:r>
          </w:p>
        </w:tc>
        <w:tc>
          <w:tcPr>
            <w:tcW w:w="4167" w:type="dxa"/>
          </w:tcPr>
          <w:p w14:paraId="4D0BD39E" w14:textId="77777777" w:rsidR="003854E0" w:rsidRDefault="003854E0" w:rsidP="00892C01">
            <w:pPr>
              <w:pStyle w:val="afff6"/>
              <w:numPr>
                <w:ilvl w:val="0"/>
                <w:numId w:val="625"/>
              </w:numPr>
            </w:pPr>
            <w:r w:rsidRPr="0088440F">
              <w:t>デジタル利活用における事業継続</w:t>
            </w:r>
          </w:p>
          <w:p w14:paraId="59C21FED" w14:textId="77777777" w:rsidR="003854E0" w:rsidRDefault="003854E0" w:rsidP="00892C01">
            <w:pPr>
              <w:pStyle w:val="afff6"/>
              <w:numPr>
                <w:ilvl w:val="0"/>
                <w:numId w:val="625"/>
              </w:numPr>
            </w:pPr>
            <w:r w:rsidRPr="0088440F">
              <w:t>事業継続計画の整備と訓練</w:t>
            </w:r>
          </w:p>
          <w:p w14:paraId="074FA489" w14:textId="77777777" w:rsidR="003854E0" w:rsidRDefault="003854E0" w:rsidP="00892C01">
            <w:pPr>
              <w:pStyle w:val="afff6"/>
              <w:numPr>
                <w:ilvl w:val="0"/>
                <w:numId w:val="625"/>
              </w:numPr>
            </w:pPr>
            <w:r w:rsidRPr="0088440F">
              <w:t>インシデント対応と危機管理の連携手順</w:t>
            </w:r>
          </w:p>
          <w:p w14:paraId="1567E2A8" w14:textId="77777777" w:rsidR="003854E0" w:rsidRDefault="003854E0" w:rsidP="00892C01">
            <w:pPr>
              <w:pStyle w:val="afff6"/>
              <w:numPr>
                <w:ilvl w:val="0"/>
                <w:numId w:val="625"/>
              </w:numPr>
            </w:pPr>
            <w:r w:rsidRPr="0088440F">
              <w:t>日常</w:t>
            </w:r>
            <w:r>
              <w:t>および</w:t>
            </w:r>
            <w:r w:rsidRPr="0088440F">
              <w:t>緊急時の情報共有とコミュニケーション</w:t>
            </w:r>
          </w:p>
        </w:tc>
      </w:tr>
      <w:tr w:rsidR="003854E0" w14:paraId="46ED60B6" w14:textId="77777777">
        <w:tc>
          <w:tcPr>
            <w:tcW w:w="556" w:type="dxa"/>
            <w:vMerge/>
          </w:tcPr>
          <w:p w14:paraId="3495EA05" w14:textId="77777777" w:rsidR="003854E0" w:rsidRDefault="003854E0">
            <w:pPr>
              <w:pStyle w:val="afff6"/>
            </w:pPr>
          </w:p>
        </w:tc>
        <w:tc>
          <w:tcPr>
            <w:tcW w:w="560" w:type="dxa"/>
            <w:vMerge/>
          </w:tcPr>
          <w:p w14:paraId="763FA458" w14:textId="77777777" w:rsidR="003854E0" w:rsidRDefault="003854E0">
            <w:pPr>
              <w:pStyle w:val="afff6"/>
            </w:pPr>
          </w:p>
        </w:tc>
        <w:tc>
          <w:tcPr>
            <w:tcW w:w="1573" w:type="dxa"/>
          </w:tcPr>
          <w:p w14:paraId="0290BEB5" w14:textId="77777777" w:rsidR="003854E0" w:rsidRDefault="003854E0">
            <w:pPr>
              <w:pStyle w:val="afff6"/>
            </w:pPr>
            <w:r w:rsidRPr="00601E65">
              <w:t>プライバシー保護</w:t>
            </w:r>
          </w:p>
        </w:tc>
        <w:tc>
          <w:tcPr>
            <w:tcW w:w="3600" w:type="dxa"/>
          </w:tcPr>
          <w:p w14:paraId="05F0C740" w14:textId="77777777" w:rsidR="003854E0" w:rsidRDefault="003854E0" w:rsidP="00892C01">
            <w:pPr>
              <w:pStyle w:val="afff6"/>
              <w:numPr>
                <w:ilvl w:val="0"/>
                <w:numId w:val="625"/>
              </w:numPr>
            </w:pPr>
            <w:r w:rsidRPr="008839EE">
              <w:t>パーソナルデータ等のプライバシー情報の保護に求められる要件の理解とその実践に関するスキル</w:t>
            </w:r>
          </w:p>
        </w:tc>
        <w:tc>
          <w:tcPr>
            <w:tcW w:w="4167" w:type="dxa"/>
          </w:tcPr>
          <w:p w14:paraId="01189D26" w14:textId="77777777" w:rsidR="003854E0" w:rsidRDefault="003854E0" w:rsidP="00892C01">
            <w:pPr>
              <w:pStyle w:val="afff6"/>
              <w:numPr>
                <w:ilvl w:val="0"/>
                <w:numId w:val="625"/>
              </w:numPr>
            </w:pPr>
            <w:r>
              <w:t>セキュアシステム設計の概要と実践方法</w:t>
            </w:r>
          </w:p>
          <w:p w14:paraId="28517C6F" w14:textId="77777777" w:rsidR="003854E0" w:rsidRDefault="003854E0" w:rsidP="00892C01">
            <w:pPr>
              <w:pStyle w:val="afff6"/>
              <w:numPr>
                <w:ilvl w:val="0"/>
                <w:numId w:val="625"/>
              </w:numPr>
            </w:pPr>
            <w:r>
              <w:t>DevSecOpsの考え方と実践方法</w:t>
            </w:r>
          </w:p>
          <w:p w14:paraId="591F7D67" w14:textId="77777777" w:rsidR="003854E0" w:rsidRDefault="003854E0" w:rsidP="00892C01">
            <w:pPr>
              <w:pStyle w:val="afff6"/>
              <w:numPr>
                <w:ilvl w:val="0"/>
                <w:numId w:val="625"/>
              </w:numPr>
            </w:pPr>
            <w:r>
              <w:t>セキュリティ要件およびセキュリティ機能の実現・実装</w:t>
            </w:r>
          </w:p>
          <w:p w14:paraId="281AB704" w14:textId="77777777" w:rsidR="003854E0" w:rsidRDefault="003854E0" w:rsidP="00892C01">
            <w:pPr>
              <w:pStyle w:val="afff6"/>
              <w:numPr>
                <w:ilvl w:val="0"/>
                <w:numId w:val="625"/>
              </w:numPr>
            </w:pPr>
            <w:r>
              <w:t>IT/OT/IoTデバイスにおけるセキュリティ対策</w:t>
            </w:r>
          </w:p>
          <w:p w14:paraId="23EBE77A" w14:textId="77777777" w:rsidR="003854E0" w:rsidRDefault="003854E0" w:rsidP="00892C01">
            <w:pPr>
              <w:pStyle w:val="afff6"/>
              <w:numPr>
                <w:ilvl w:val="0"/>
                <w:numId w:val="625"/>
              </w:numPr>
            </w:pPr>
            <w:r>
              <w:t>クラウドサービスおよびネットワーク機器のセキュリティ機能の概要と設定</w:t>
            </w:r>
          </w:p>
          <w:bookmarkStart w:id="1673" w:name="■脆弱性22ー1－2"/>
          <w:p w14:paraId="2C1BF0B0" w14:textId="51AAC197" w:rsidR="003854E0" w:rsidRDefault="009630E6" w:rsidP="00892C01">
            <w:pPr>
              <w:pStyle w:val="afff6"/>
              <w:numPr>
                <w:ilvl w:val="0"/>
                <w:numId w:val="625"/>
              </w:numPr>
            </w:pPr>
            <w:r>
              <w:fldChar w:fldCharType="begin"/>
            </w:r>
            <w:r>
              <w:instrText>HYPERLINK  \l "■脆弱性"</w:instrText>
            </w:r>
            <w:r>
              <w:fldChar w:fldCharType="separate"/>
            </w:r>
            <w:r w:rsidR="003854E0" w:rsidRPr="009630E6">
              <w:rPr>
                <w:rStyle w:val="a7"/>
              </w:rPr>
              <w:t>脆弱性</w:t>
            </w:r>
            <w:bookmarkEnd w:id="1673"/>
            <w:r>
              <w:fldChar w:fldCharType="end"/>
            </w:r>
            <w:r w:rsidR="003854E0">
              <w:t>の概念と対策・診断方法</w:t>
            </w:r>
          </w:p>
        </w:tc>
      </w:tr>
      <w:tr w:rsidR="003854E0" w14:paraId="0C13F578" w14:textId="77777777">
        <w:tc>
          <w:tcPr>
            <w:tcW w:w="556" w:type="dxa"/>
            <w:vMerge/>
          </w:tcPr>
          <w:p w14:paraId="1BA3F89E" w14:textId="77777777" w:rsidR="003854E0" w:rsidRDefault="003854E0">
            <w:pPr>
              <w:pStyle w:val="afff6"/>
            </w:pPr>
          </w:p>
        </w:tc>
        <w:tc>
          <w:tcPr>
            <w:tcW w:w="560" w:type="dxa"/>
            <w:vMerge w:val="restart"/>
          </w:tcPr>
          <w:p w14:paraId="7C857859" w14:textId="77777777" w:rsidR="003854E0" w:rsidRDefault="003854E0">
            <w:pPr>
              <w:pStyle w:val="afff6"/>
            </w:pPr>
            <w:r w:rsidRPr="00E57C8A">
              <w:t>セキュリティ技術</w:t>
            </w:r>
          </w:p>
        </w:tc>
        <w:tc>
          <w:tcPr>
            <w:tcW w:w="1573" w:type="dxa"/>
          </w:tcPr>
          <w:p w14:paraId="2766DBF4" w14:textId="77777777" w:rsidR="003854E0" w:rsidRDefault="003854E0">
            <w:pPr>
              <w:pStyle w:val="afff6"/>
            </w:pPr>
            <w:r>
              <w:rPr>
                <w:rFonts w:hint="eastAsia"/>
              </w:rPr>
              <w:t>セキュア設計・開発・構築</w:t>
            </w:r>
          </w:p>
        </w:tc>
        <w:tc>
          <w:tcPr>
            <w:tcW w:w="3600" w:type="dxa"/>
          </w:tcPr>
          <w:p w14:paraId="3010EF97" w14:textId="77777777" w:rsidR="003854E0" w:rsidRDefault="003854E0" w:rsidP="00892C01">
            <w:pPr>
              <w:pStyle w:val="afff6"/>
              <w:numPr>
                <w:ilvl w:val="0"/>
                <w:numId w:val="625"/>
              </w:numPr>
            </w:pPr>
            <w:r>
              <w:t>デジタルサービス・製品の企画設計を行う際に、サイバー攻撃や</w:t>
            </w:r>
            <w:r>
              <w:rPr>
                <w:rFonts w:hint="eastAsia"/>
              </w:rPr>
              <w:t>各種不正の影響を受けにくくするために遵守すべき基準や要件をもとに設計・開発・構築を行うスキル</w:t>
            </w:r>
          </w:p>
          <w:p w14:paraId="14C4466E" w14:textId="77777777" w:rsidR="003854E0" w:rsidRDefault="003854E0" w:rsidP="00892C01">
            <w:pPr>
              <w:pStyle w:val="afff6"/>
              <w:numPr>
                <w:ilvl w:val="0"/>
                <w:numId w:val="625"/>
              </w:numPr>
            </w:pPr>
            <w:r>
              <w:t>デジタルサービス・製品の脆弱性について理解し、診断を適切</w:t>
            </w:r>
            <w:r>
              <w:rPr>
                <w:rFonts w:hint="eastAsia"/>
              </w:rPr>
              <w:t>に実践（委託による実施を含む）するためのスキル</w:t>
            </w:r>
          </w:p>
        </w:tc>
        <w:tc>
          <w:tcPr>
            <w:tcW w:w="4167" w:type="dxa"/>
          </w:tcPr>
          <w:p w14:paraId="48CEA3E1" w14:textId="77777777" w:rsidR="003854E0" w:rsidRDefault="003854E0" w:rsidP="00892C01">
            <w:pPr>
              <w:pStyle w:val="afff6"/>
              <w:numPr>
                <w:ilvl w:val="0"/>
                <w:numId w:val="625"/>
              </w:numPr>
            </w:pPr>
            <w:r>
              <w:t>セキュアシステム設計の概要と実践方法</w:t>
            </w:r>
          </w:p>
          <w:p w14:paraId="3A71D83D" w14:textId="77777777" w:rsidR="003854E0" w:rsidRDefault="003854E0" w:rsidP="00892C01">
            <w:pPr>
              <w:pStyle w:val="afff6"/>
              <w:numPr>
                <w:ilvl w:val="0"/>
                <w:numId w:val="625"/>
              </w:numPr>
            </w:pPr>
            <w:r>
              <w:t>DevSecOpsの考え方と実践方法</w:t>
            </w:r>
          </w:p>
          <w:p w14:paraId="3C816C69" w14:textId="77777777" w:rsidR="003854E0" w:rsidRDefault="003854E0" w:rsidP="00892C01">
            <w:pPr>
              <w:pStyle w:val="afff6"/>
              <w:numPr>
                <w:ilvl w:val="0"/>
                <w:numId w:val="625"/>
              </w:numPr>
            </w:pPr>
            <w:r>
              <w:t>セキュリティ要件およびセキュリティ機能の実現・実装</w:t>
            </w:r>
          </w:p>
          <w:p w14:paraId="4C28C03A" w14:textId="77777777" w:rsidR="003854E0" w:rsidRDefault="003854E0" w:rsidP="00892C01">
            <w:pPr>
              <w:pStyle w:val="afff6"/>
              <w:numPr>
                <w:ilvl w:val="0"/>
                <w:numId w:val="625"/>
              </w:numPr>
            </w:pPr>
            <w:r>
              <w:t>IT/OT/IoTデバイスにおけるセキュリティ対策</w:t>
            </w:r>
          </w:p>
          <w:p w14:paraId="526340DE" w14:textId="77777777" w:rsidR="003854E0" w:rsidRDefault="003854E0" w:rsidP="00892C01">
            <w:pPr>
              <w:pStyle w:val="afff6"/>
              <w:numPr>
                <w:ilvl w:val="0"/>
                <w:numId w:val="625"/>
              </w:numPr>
            </w:pPr>
            <w:r>
              <w:t>クラウドサービスおよびネットワーク機器のセキュリティ機能の概要と設定</w:t>
            </w:r>
          </w:p>
          <w:p w14:paraId="44BC6FA5" w14:textId="77777777" w:rsidR="003854E0" w:rsidRDefault="003854E0" w:rsidP="00892C01">
            <w:pPr>
              <w:pStyle w:val="afff6"/>
              <w:numPr>
                <w:ilvl w:val="0"/>
                <w:numId w:val="625"/>
              </w:numPr>
            </w:pPr>
            <w:r>
              <w:t>脆弱性の概念と対策・診断方法</w:t>
            </w:r>
          </w:p>
        </w:tc>
      </w:tr>
      <w:tr w:rsidR="003854E0" w14:paraId="531FAE3D" w14:textId="77777777">
        <w:tc>
          <w:tcPr>
            <w:tcW w:w="556" w:type="dxa"/>
            <w:vMerge/>
          </w:tcPr>
          <w:p w14:paraId="74BCBEFA" w14:textId="77777777" w:rsidR="003854E0" w:rsidRDefault="003854E0">
            <w:pPr>
              <w:pStyle w:val="afff6"/>
            </w:pPr>
          </w:p>
        </w:tc>
        <w:tc>
          <w:tcPr>
            <w:tcW w:w="560" w:type="dxa"/>
            <w:vMerge/>
          </w:tcPr>
          <w:p w14:paraId="07F77A7B" w14:textId="77777777" w:rsidR="003854E0" w:rsidRDefault="003854E0">
            <w:pPr>
              <w:pStyle w:val="afff6"/>
            </w:pPr>
          </w:p>
        </w:tc>
        <w:tc>
          <w:tcPr>
            <w:tcW w:w="1573" w:type="dxa"/>
          </w:tcPr>
          <w:p w14:paraId="3C226553" w14:textId="77777777" w:rsidR="003854E0" w:rsidRDefault="003854E0">
            <w:pPr>
              <w:pStyle w:val="afff6"/>
            </w:pPr>
            <w:r>
              <w:rPr>
                <w:rFonts w:hint="eastAsia"/>
              </w:rPr>
              <w:t>セキュリティ運用・保守・監視</w:t>
            </w:r>
          </w:p>
        </w:tc>
        <w:tc>
          <w:tcPr>
            <w:tcW w:w="3600" w:type="dxa"/>
          </w:tcPr>
          <w:p w14:paraId="0E95F42D" w14:textId="77777777" w:rsidR="003854E0" w:rsidRDefault="003854E0" w:rsidP="00892C01">
            <w:pPr>
              <w:pStyle w:val="afff6"/>
              <w:numPr>
                <w:ilvl w:val="0"/>
                <w:numId w:val="626"/>
              </w:numPr>
            </w:pPr>
            <w:r>
              <w:t>デジタルサービスをセキュアに運用するための保守と対策を適切</w:t>
            </w:r>
            <w:r>
              <w:rPr>
                <w:rFonts w:hint="eastAsia"/>
              </w:rPr>
              <w:t>に実践するためのスキル</w:t>
            </w:r>
          </w:p>
          <w:p w14:paraId="29C51FB7" w14:textId="77777777" w:rsidR="003854E0" w:rsidRDefault="003854E0" w:rsidP="00892C01">
            <w:pPr>
              <w:pStyle w:val="afff6"/>
              <w:numPr>
                <w:ilvl w:val="0"/>
                <w:numId w:val="626"/>
              </w:numPr>
            </w:pPr>
            <w:r>
              <w:t>セキュリティに関する監視とインシデントの原因究明などを適切に</w:t>
            </w:r>
            <w:r>
              <w:rPr>
                <w:rFonts w:hint="eastAsia"/>
              </w:rPr>
              <w:t>実践するためのスキル</w:t>
            </w:r>
          </w:p>
        </w:tc>
        <w:tc>
          <w:tcPr>
            <w:tcW w:w="4167" w:type="dxa"/>
          </w:tcPr>
          <w:p w14:paraId="0A5E8042" w14:textId="77777777" w:rsidR="003854E0" w:rsidRDefault="003854E0" w:rsidP="00892C01">
            <w:pPr>
              <w:pStyle w:val="afff6"/>
              <w:numPr>
                <w:ilvl w:val="0"/>
                <w:numId w:val="626"/>
              </w:numPr>
            </w:pPr>
            <w:r>
              <w:t>脅威情報や脆弱性情報の活用</w:t>
            </w:r>
          </w:p>
          <w:p w14:paraId="666B101B" w14:textId="77777777" w:rsidR="003854E0" w:rsidRDefault="003854E0" w:rsidP="00892C01">
            <w:pPr>
              <w:pStyle w:val="afff6"/>
              <w:numPr>
                <w:ilvl w:val="0"/>
                <w:numId w:val="626"/>
              </w:numPr>
            </w:pPr>
            <w:r>
              <w:t>モニタリングの方法と観測データの活用</w:t>
            </w:r>
          </w:p>
          <w:p w14:paraId="3455DB7D" w14:textId="77777777" w:rsidR="003854E0" w:rsidRDefault="003854E0" w:rsidP="00892C01">
            <w:pPr>
              <w:pStyle w:val="afff6"/>
              <w:numPr>
                <w:ilvl w:val="0"/>
                <w:numId w:val="626"/>
              </w:numPr>
            </w:pPr>
            <w:r>
              <w:t>運用・監視業務へのAI応用</w:t>
            </w:r>
          </w:p>
          <w:p w14:paraId="5CD211AA" w14:textId="77777777" w:rsidR="003854E0" w:rsidRDefault="003854E0" w:rsidP="00892C01">
            <w:pPr>
              <w:pStyle w:val="afff6"/>
              <w:numPr>
                <w:ilvl w:val="0"/>
                <w:numId w:val="626"/>
              </w:numPr>
            </w:pPr>
            <w:r>
              <w:t>インシデント時の影響調査、トリアージ方法</w:t>
            </w:r>
          </w:p>
          <w:p w14:paraId="01FC9D00" w14:textId="0C3ABC20" w:rsidR="003854E0" w:rsidRDefault="007E354B" w:rsidP="00892C01">
            <w:pPr>
              <w:pStyle w:val="afff6"/>
              <w:numPr>
                <w:ilvl w:val="0"/>
                <w:numId w:val="626"/>
              </w:numPr>
            </w:pPr>
            <w:hyperlink w:anchor="■フォレンジック" w:history="1">
              <w:r w:rsidR="003854E0" w:rsidRPr="00732F4C">
                <w:rPr>
                  <w:rStyle w:val="a7"/>
                </w:rPr>
                <w:t>デジタル</w:t>
              </w:r>
              <w:bookmarkStart w:id="1674" w:name="■フォレンジック22ー1ー2"/>
              <w:r w:rsidR="003854E0" w:rsidRPr="00732F4C">
                <w:rPr>
                  <w:rStyle w:val="a7"/>
                </w:rPr>
                <w:t>フォレンジック</w:t>
              </w:r>
              <w:bookmarkEnd w:id="1674"/>
            </w:hyperlink>
            <w:r w:rsidR="003854E0">
              <w:t>サービスの活用</w:t>
            </w:r>
          </w:p>
        </w:tc>
      </w:tr>
    </w:tbl>
    <w:p w14:paraId="016C3E92" w14:textId="77777777" w:rsidR="003854E0" w:rsidRDefault="003854E0" w:rsidP="003854E0">
      <w:pPr>
        <w:ind w:firstLineChars="0" w:firstLine="0"/>
      </w:pPr>
      <w:r>
        <w:rPr>
          <w:noProof/>
        </w:rPr>
        <mc:AlternateContent>
          <mc:Choice Requires="wps">
            <w:drawing>
              <wp:anchor distT="0" distB="0" distL="114300" distR="114300" simplePos="0" relativeHeight="251656551" behindDoc="0" locked="0" layoutInCell="1" allowOverlap="1" wp14:anchorId="36C2D04B" wp14:editId="7F8FE4FB">
                <wp:simplePos x="0" y="0"/>
                <wp:positionH relativeFrom="margin">
                  <wp:posOffset>1245235</wp:posOffset>
                </wp:positionH>
                <wp:positionV relativeFrom="paragraph">
                  <wp:posOffset>162</wp:posOffset>
                </wp:positionV>
                <wp:extent cx="4477385" cy="276447"/>
                <wp:effectExtent l="0" t="0" r="0" b="0"/>
                <wp:wrapTopAndBottom/>
                <wp:docPr id="1687139952" name="テキスト ボックス 6"/>
                <wp:cNvGraphicFramePr/>
                <a:graphic xmlns:a="http://schemas.openxmlformats.org/drawingml/2006/main">
                  <a:graphicData uri="http://schemas.microsoft.com/office/word/2010/wordprocessingShape">
                    <wps:wsp>
                      <wps:cNvSpPr txBox="1"/>
                      <wps:spPr>
                        <a:xfrm>
                          <a:off x="0" y="0"/>
                          <a:ext cx="4477385" cy="276447"/>
                        </a:xfrm>
                        <a:prstGeom prst="rect">
                          <a:avLst/>
                        </a:prstGeom>
                        <a:noFill/>
                        <a:ln w="6350">
                          <a:noFill/>
                        </a:ln>
                      </wps:spPr>
                      <wps:txbx>
                        <w:txbxContent>
                          <w:p w14:paraId="1FCF408F" w14:textId="77777777" w:rsidR="003854E0" w:rsidRPr="00EB6AAC" w:rsidRDefault="003854E0" w:rsidP="003854E0">
                            <w:pPr>
                              <w:pStyle w:val="aff2"/>
                            </w:pPr>
                            <w:r>
                              <w:rPr>
                                <w:rFonts w:hint="eastAsia"/>
                              </w:rPr>
                              <w:t>(出典) IPA「デジタルスキル標準ver1.2</w:t>
                            </w:r>
                            <w:r>
                              <w:rPr>
                                <w:rFonts w:hint="eastAsia"/>
                                <w:color w:val="000000"/>
                              </w:rPr>
                              <w:t>」</w:t>
                            </w:r>
                            <w:r>
                              <w:rPr>
                                <w:rFonts w:hint="eastAsia"/>
                              </w:rPr>
                              <w:t>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C2D04B" id="_x0000_s1187" type="#_x0000_t202" style="position:absolute;left:0;text-align:left;margin-left:98.05pt;margin-top:0;width:352.55pt;height:21.75pt;z-index:251656551;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" filled="f" stroked="f" strokeweight=".5pt">
                <v:textbox>
                  <w:txbxContent>
                    <w:p w14:paraId="1FCF408F" w14:textId="77777777" w:rsidR="003854E0" w:rsidRPr="00EB6AAC" w:rsidRDefault="003854E0" w:rsidP="003854E0">
                      <w:pPr>
                        <w:pStyle w:val="aff2"/>
                      </w:pPr>
                      <w:r>
                        <w:rPr>
                          <w:rFonts w:hint="eastAsia"/>
                        </w:rPr>
                        <w:t>(出典) IPA「デジタルスキル標準ver1.2</w:t>
                      </w:r>
                      <w:r>
                        <w:rPr>
                          <w:rFonts w:hint="eastAsia"/>
                          <w:color w:val="000000"/>
                        </w:rPr>
                        <w:t>」</w:t>
                      </w:r>
                      <w:r>
                        <w:rPr>
                          <w:rFonts w:hint="eastAsia"/>
                        </w:rPr>
                        <w:t>をもとに作成</w:t>
                      </w:r>
                    </w:p>
                  </w:txbxContent>
                </v:textbox>
                <w10:wrap type="topAndBottom" anchorx="margin"/>
              </v:shape>
            </w:pict>
          </mc:Fallback>
        </mc:AlternateContent>
      </w:r>
    </w:p>
    <w:p w14:paraId="30A91A71" w14:textId="77777777" w:rsidR="003854E0" w:rsidRDefault="003854E0" w:rsidP="003854E0">
      <w:pPr>
        <w:pStyle w:val="5"/>
      </w:pPr>
      <w:r>
        <w:rPr>
          <w:rFonts w:hint="eastAsia"/>
        </w:rPr>
        <w:t>生成AIに関する事項</w:t>
      </w:r>
    </w:p>
    <w:p w14:paraId="62682BC1" w14:textId="77777777" w:rsidR="003854E0" w:rsidRPr="00E0747D" w:rsidRDefault="003854E0" w:rsidP="003854E0">
      <w:pPr>
        <w:rPr>
          <w:b/>
          <w:bCs/>
        </w:rPr>
      </w:pPr>
      <w:r w:rsidRPr="00E0747D">
        <w:t>DXを推進するには、新たに登場するデジタル技術がもたらす変化を捉え、それに対応していくことが重要です。ここでは、生成AIを例にして、DXを推進する人材に求められる新技術への向き合い方、行動の起こし方などを説明します。</w:t>
      </w:r>
    </w:p>
    <w:p w14:paraId="51637420" w14:textId="77777777" w:rsidR="003854E0" w:rsidRDefault="003854E0" w:rsidP="003854E0">
      <w:r w:rsidRPr="00E0747D">
        <w:rPr>
          <w:rFonts w:hint="eastAsia"/>
        </w:rPr>
        <w:t>急速に進歩・普及する生成</w:t>
      </w:r>
      <w:r w:rsidRPr="00E0747D">
        <w:t>AIは、各企業におけるDXを加速すると考えられ、企業の競争力に大きな影響を与える可能性があります。生成AIの活用によって、新規事業の開発、知的労働や知的労働を伴う肉体労働の生産性向上などが期待できる一方、生成AI活用による権利侵害・情報漏</w:t>
      </w:r>
      <w:r>
        <w:rPr>
          <w:rFonts w:hint="eastAsia"/>
        </w:rPr>
        <w:t>えい</w:t>
      </w:r>
      <w:r w:rsidRPr="00E0747D">
        <w:t>、倫理的な問題などが発生しないよう十分に注意を払う必要があります。</w:t>
      </w:r>
    </w:p>
    <w:p w14:paraId="6F6ACC15" w14:textId="77777777" w:rsidR="003854E0" w:rsidRDefault="003854E0" w:rsidP="003854E0">
      <w:pPr>
        <w:ind w:firstLineChars="0" w:firstLine="0"/>
      </w:pPr>
      <w:r>
        <w:rPr>
          <w:noProof/>
        </w:rPr>
        <mc:AlternateContent>
          <mc:Choice Requires="wps">
            <w:drawing>
              <wp:anchor distT="0" distB="0" distL="114300" distR="114300" simplePos="0" relativeHeight="251656541" behindDoc="0" locked="0" layoutInCell="1" allowOverlap="1" wp14:anchorId="08B4492F" wp14:editId="64A1599C">
                <wp:simplePos x="0" y="0"/>
                <wp:positionH relativeFrom="margin">
                  <wp:posOffset>140335</wp:posOffset>
                </wp:positionH>
                <wp:positionV relativeFrom="paragraph">
                  <wp:posOffset>4063365</wp:posOffset>
                </wp:positionV>
                <wp:extent cx="6516370" cy="430530"/>
                <wp:effectExtent l="0" t="0" r="0" b="7620"/>
                <wp:wrapTopAndBottom/>
                <wp:docPr id="1188503567" name="テキスト ボックス 11"/>
                <wp:cNvGraphicFramePr/>
                <a:graphic xmlns:a="http://schemas.openxmlformats.org/drawingml/2006/main">
                  <a:graphicData uri="http://schemas.microsoft.com/office/word/2010/wordprocessingShape">
                    <wps:wsp>
                      <wps:cNvSpPr txBox="1"/>
                      <wps:spPr>
                        <a:xfrm>
                          <a:off x="0" y="0"/>
                          <a:ext cx="6516370" cy="430530"/>
                        </a:xfrm>
                        <a:prstGeom prst="rect">
                          <a:avLst/>
                        </a:prstGeom>
                        <a:noFill/>
                        <a:ln w="6350">
                          <a:noFill/>
                        </a:ln>
                      </wps:spPr>
                      <wps:txbx>
                        <w:txbxContent>
                          <w:p w14:paraId="6CEC7B93" w14:textId="228E0D6A" w:rsidR="003854E0" w:rsidRDefault="003854E0" w:rsidP="003854E0">
                            <w:pPr>
                              <w:pStyle w:val="aff2"/>
                            </w:pPr>
                            <w:r w:rsidRPr="00904A65">
                              <w:rPr>
                                <w:rFonts w:hint="eastAsia"/>
                              </w:rPr>
                              <w:t>図</w:t>
                            </w:r>
                            <w:r>
                              <w:rPr>
                                <w:rFonts w:hint="eastAsia"/>
                                <w:u w:val="none"/>
                              </w:rPr>
                              <w:t>9</w:t>
                            </w:r>
                            <w:r w:rsidR="00B764CE">
                              <w:rPr>
                                <w:rFonts w:hint="eastAsia"/>
                                <w:u w:val="none"/>
                              </w:rPr>
                              <w:t>1</w:t>
                            </w:r>
                            <w:r w:rsidRPr="00904A65">
                              <w:rPr>
                                <w:rFonts w:hint="eastAsia"/>
                              </w:rPr>
                              <w:t>.</w:t>
                            </w:r>
                            <w:r>
                              <w:rPr>
                                <w:rFonts w:hint="eastAsia"/>
                              </w:rPr>
                              <w:t xml:space="preserve"> 生成AIに関するDX推進スキル標準</w:t>
                            </w:r>
                          </w:p>
                          <w:p w14:paraId="474D9722" w14:textId="77777777" w:rsidR="003854E0" w:rsidRPr="008345DC" w:rsidRDefault="003854E0" w:rsidP="003854E0">
                            <w:pPr>
                              <w:pStyle w:val="aff2"/>
                            </w:pPr>
                            <w:r>
                              <w:rPr>
                                <w:rFonts w:hint="eastAsia"/>
                              </w:rPr>
                              <w:t>(出典) IPA「</w:t>
                            </w:r>
                            <w:r w:rsidRPr="00905E7A">
                              <w:rPr>
                                <w:rFonts w:hint="eastAsia"/>
                              </w:rPr>
                              <w:t>生成AIに関するDX推進スキル標準の改訂 要旨（2024年7月）</w:t>
                            </w:r>
                            <w:r>
                              <w:rPr>
                                <w:rFonts w:hint="eastAsia"/>
                                <w:color w:val="000000"/>
                              </w:rPr>
                              <w:t>」</w:t>
                            </w:r>
                            <w:r>
                              <w:rPr>
                                <w:rFonts w:hint="eastAsia"/>
                              </w:rPr>
                              <w:t>をもとに作成</w:t>
                            </w:r>
                          </w:p>
                          <w:p w14:paraId="06ABE060" w14:textId="77777777" w:rsidR="003854E0" w:rsidRPr="00450EFC" w:rsidRDefault="003854E0" w:rsidP="003854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B4492F" id="_x0000_s1188" type="#_x0000_t202" style="position:absolute;left:0;text-align:left;margin-left:11.05pt;margin-top:319.95pt;width:513.1pt;height:33.9pt;z-index:251656541;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" filled="f" stroked="f" strokeweight=".5pt">
                <v:textbox>
                  <w:txbxContent>
                    <w:p w14:paraId="6CEC7B93" w14:textId="228E0D6A" w:rsidR="003854E0" w:rsidRDefault="003854E0" w:rsidP="003854E0">
                      <w:pPr>
                        <w:pStyle w:val="aff2"/>
                      </w:pPr>
                      <w:r w:rsidRPr="00904A65">
                        <w:rPr>
                          <w:rFonts w:hint="eastAsia"/>
                        </w:rPr>
                        <w:t>図</w:t>
                      </w:r>
                      <w:r>
                        <w:rPr>
                          <w:rFonts w:hint="eastAsia"/>
                          <w:u w:val="none"/>
                        </w:rPr>
                        <w:t>9</w:t>
                      </w:r>
                      <w:r w:rsidR="00B764CE">
                        <w:rPr>
                          <w:rFonts w:hint="eastAsia"/>
                          <w:u w:val="none"/>
                        </w:rPr>
                        <w:t>1</w:t>
                      </w:r>
                      <w:r w:rsidRPr="00904A65">
                        <w:rPr>
                          <w:rFonts w:hint="eastAsia"/>
                        </w:rPr>
                        <w:t>.</w:t>
                      </w:r>
                      <w:r>
                        <w:rPr>
                          <w:rFonts w:hint="eastAsia"/>
                        </w:rPr>
                        <w:t xml:space="preserve"> 生成AIに関するDX推進スキル標準</w:t>
                      </w:r>
                    </w:p>
                    <w:p w14:paraId="474D9722" w14:textId="77777777" w:rsidR="003854E0" w:rsidRPr="008345DC" w:rsidRDefault="003854E0" w:rsidP="003854E0">
                      <w:pPr>
                        <w:pStyle w:val="aff2"/>
                      </w:pPr>
                      <w:r>
                        <w:rPr>
                          <w:rFonts w:hint="eastAsia"/>
                        </w:rPr>
                        <w:t>(出典) IPA「</w:t>
                      </w:r>
                      <w:r w:rsidRPr="00905E7A">
                        <w:rPr>
                          <w:rFonts w:hint="eastAsia"/>
                        </w:rPr>
                        <w:t>生成AIに関するDX推進スキル標準の改訂 要旨（2024年7月）</w:t>
                      </w:r>
                      <w:r>
                        <w:rPr>
                          <w:rFonts w:hint="eastAsia"/>
                          <w:color w:val="000000"/>
                        </w:rPr>
                        <w:t>」</w:t>
                      </w:r>
                      <w:r>
                        <w:rPr>
                          <w:rFonts w:hint="eastAsia"/>
                        </w:rPr>
                        <w:t>をもとに作成</w:t>
                      </w:r>
                    </w:p>
                    <w:p w14:paraId="06ABE060" w14:textId="77777777" w:rsidR="003854E0" w:rsidRPr="00450EFC" w:rsidRDefault="003854E0" w:rsidP="003854E0"/>
                  </w:txbxContent>
                </v:textbox>
                <w10:wrap type="topAndBottom" anchorx="margin"/>
              </v:shape>
            </w:pict>
          </mc:Fallback>
        </mc:AlternateContent>
      </w:r>
      <w:r>
        <w:rPr>
          <w:noProof/>
        </w:rPr>
        <w:drawing>
          <wp:anchor distT="0" distB="0" distL="114300" distR="114300" simplePos="0" relativeHeight="251656568" behindDoc="0" locked="0" layoutInCell="1" allowOverlap="1" wp14:anchorId="485B6E38" wp14:editId="3952A264">
            <wp:simplePos x="0" y="0"/>
            <wp:positionH relativeFrom="column">
              <wp:posOffset>84545</wp:posOffset>
            </wp:positionH>
            <wp:positionV relativeFrom="paragraph">
              <wp:posOffset>0</wp:posOffset>
            </wp:positionV>
            <wp:extent cx="6570345" cy="3981450"/>
            <wp:effectExtent l="0" t="0" r="1905" b="0"/>
            <wp:wrapTopAndBottom/>
            <wp:docPr id="1507826475"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570345" cy="3981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244760" w14:textId="77777777" w:rsidR="003854E0" w:rsidRDefault="003854E0" w:rsidP="002A6987">
      <w:pPr>
        <w:pStyle w:val="3"/>
      </w:pPr>
      <w:bookmarkStart w:id="1675" w:name="_Toc177129787"/>
      <w:bookmarkStart w:id="1676" w:name="_Toc183418687"/>
      <w:bookmarkStart w:id="1677" w:name="_Toc185339036"/>
      <w:bookmarkStart w:id="1678" w:name="_Toc188349129"/>
      <w:r w:rsidRPr="00B61419">
        <w:t>ITスキル標準（ITSS</w:t>
      </w:r>
      <w:r>
        <w:t>）</w:t>
      </w:r>
      <w:bookmarkEnd w:id="1675"/>
      <w:bookmarkEnd w:id="1676"/>
      <w:bookmarkEnd w:id="1677"/>
      <w:bookmarkEnd w:id="1678"/>
    </w:p>
    <w:p w14:paraId="5DD3108E" w14:textId="77777777" w:rsidR="003854E0" w:rsidRDefault="003854E0" w:rsidP="003854E0">
      <w:pPr>
        <w:pStyle w:val="4"/>
      </w:pPr>
      <w:bookmarkStart w:id="1679" w:name="_Toc177129788"/>
      <w:bookmarkStart w:id="1680" w:name="_Toc183418688"/>
      <w:bookmarkStart w:id="1681" w:name="_Toc185339037"/>
      <w:bookmarkStart w:id="1682" w:name="_Toc188349130"/>
      <w:r w:rsidRPr="00B61419">
        <w:rPr>
          <w:rFonts w:hint="eastAsia"/>
        </w:rPr>
        <w:t>概要</w:t>
      </w:r>
      <w:bookmarkEnd w:id="1679"/>
      <w:bookmarkEnd w:id="1680"/>
      <w:bookmarkEnd w:id="1681"/>
      <w:bookmarkEnd w:id="1682"/>
    </w:p>
    <w:p w14:paraId="052EF9F8" w14:textId="77777777" w:rsidR="003854E0" w:rsidRDefault="003854E0" w:rsidP="003854E0">
      <w:r w:rsidRPr="00341F86">
        <w:t>ITスキル標準（ITSS）は、IT分野で必要とされるスキルや知識を体系化し、評価するための指標です。経済産業省が2002年に策定し、現在はIPAが管理しています。ITSSは、IT人材の育成に寄与することを目的としており、企業が共通して使用できるスキル指標を提供することで、キャリアパスの明確化やスキルの標準化に役立っています</w:t>
      </w:r>
      <w:r>
        <w:rPr>
          <w:rFonts w:hint="eastAsia"/>
        </w:rPr>
        <w:t>。</w:t>
      </w:r>
    </w:p>
    <w:p w14:paraId="76386586" w14:textId="77777777" w:rsidR="003854E0" w:rsidRDefault="003854E0" w:rsidP="003854E0">
      <w:pPr>
        <w:pStyle w:val="aff4"/>
        <w:ind w:firstLineChars="0" w:firstLine="0"/>
      </w:pPr>
    </w:p>
    <w:p w14:paraId="6C9BBBFD" w14:textId="77777777" w:rsidR="003854E0" w:rsidRDefault="003854E0" w:rsidP="003854E0">
      <w:pPr>
        <w:pStyle w:val="aff4"/>
      </w:pPr>
      <w:r>
        <w:rPr>
          <w:rFonts w:hint="eastAsia"/>
        </w:rPr>
        <w:t>ITスキル標準の全体構成</w:t>
      </w:r>
    </w:p>
    <w:p w14:paraId="2D87D1EC" w14:textId="77777777" w:rsidR="003854E0" w:rsidRDefault="003854E0" w:rsidP="003854E0">
      <w:r>
        <w:rPr>
          <w:noProof/>
        </w:rPr>
        <mc:AlternateContent>
          <mc:Choice Requires="wps">
            <w:drawing>
              <wp:anchor distT="0" distB="0" distL="114300" distR="114300" simplePos="0" relativeHeight="251656540" behindDoc="0" locked="0" layoutInCell="1" allowOverlap="1" wp14:anchorId="7AFEC0BE" wp14:editId="591A64FE">
                <wp:simplePos x="0" y="0"/>
                <wp:positionH relativeFrom="column">
                  <wp:posOffset>894715</wp:posOffset>
                </wp:positionH>
                <wp:positionV relativeFrom="paragraph">
                  <wp:posOffset>4729480</wp:posOffset>
                </wp:positionV>
                <wp:extent cx="5005633" cy="452486"/>
                <wp:effectExtent l="0" t="0" r="0" b="5080"/>
                <wp:wrapTopAndBottom/>
                <wp:docPr id="174769980" name="テキスト ボックス 8"/>
                <wp:cNvGraphicFramePr/>
                <a:graphic xmlns:a="http://schemas.openxmlformats.org/drawingml/2006/main">
                  <a:graphicData uri="http://schemas.microsoft.com/office/word/2010/wordprocessingShape">
                    <wps:wsp>
                      <wps:cNvSpPr txBox="1"/>
                      <wps:spPr>
                        <a:xfrm>
                          <a:off x="0" y="0"/>
                          <a:ext cx="5005633" cy="452486"/>
                        </a:xfrm>
                        <a:prstGeom prst="rect">
                          <a:avLst/>
                        </a:prstGeom>
                        <a:noFill/>
                        <a:ln w="6350">
                          <a:noFill/>
                        </a:ln>
                      </wps:spPr>
                      <wps:txbx>
                        <w:txbxContent>
                          <w:p w14:paraId="0ACB815E" w14:textId="68049D82" w:rsidR="003854E0" w:rsidRDefault="003854E0" w:rsidP="003854E0">
                            <w:pPr>
                              <w:pStyle w:val="aff2"/>
                            </w:pPr>
                            <w:r w:rsidRPr="00904A65">
                              <w:rPr>
                                <w:rFonts w:hint="eastAsia"/>
                              </w:rPr>
                              <w:t>図</w:t>
                            </w:r>
                            <w:r>
                              <w:rPr>
                                <w:rFonts w:hint="eastAsia"/>
                              </w:rPr>
                              <w:t>9</w:t>
                            </w:r>
                            <w:r w:rsidR="00B764CE">
                              <w:rPr>
                                <w:rFonts w:hint="eastAsia"/>
                              </w:rPr>
                              <w:t>2</w:t>
                            </w:r>
                            <w:r w:rsidRPr="00904A65">
                              <w:rPr>
                                <w:rFonts w:hint="eastAsia"/>
                              </w:rPr>
                              <w:t>.</w:t>
                            </w:r>
                            <w:r>
                              <w:rPr>
                                <w:rFonts w:hint="eastAsia"/>
                              </w:rPr>
                              <w:t xml:space="preserve"> ITスキル標準の全体構造</w:t>
                            </w:r>
                          </w:p>
                          <w:p w14:paraId="3C2EB95B" w14:textId="77777777" w:rsidR="003854E0" w:rsidRPr="00EB6AAC" w:rsidRDefault="003854E0" w:rsidP="003854E0">
                            <w:pPr>
                              <w:pStyle w:val="aff2"/>
                            </w:pPr>
                            <w:r>
                              <w:rPr>
                                <w:rFonts w:hint="eastAsia"/>
                              </w:rPr>
                              <w:t>(出典) IPA「デジタルスキル標準</w:t>
                            </w:r>
                            <w:r>
                              <w:rPr>
                                <w:rFonts w:hint="eastAsia"/>
                                <w:color w:val="000000"/>
                              </w:rPr>
                              <w:t>」</w:t>
                            </w:r>
                            <w:r>
                              <w:rPr>
                                <w:rFonts w:hint="eastAsia"/>
                              </w:rPr>
                              <w:t>をもとに作成</w:t>
                            </w:r>
                          </w:p>
                          <w:p w14:paraId="6789B977" w14:textId="77777777" w:rsidR="003854E0" w:rsidRPr="00B24481" w:rsidRDefault="003854E0" w:rsidP="003854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FEC0BE" id="_x0000_s1189" type="#_x0000_t202" style="position:absolute;left:0;text-align:left;margin-left:70.45pt;margin-top:372.4pt;width:394.15pt;height:35.65pt;z-index:2516565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" filled="f" stroked="f" strokeweight=".5pt">
                <v:textbox>
                  <w:txbxContent>
                    <w:p w14:paraId="0ACB815E" w14:textId="68049D82" w:rsidR="003854E0" w:rsidRDefault="003854E0" w:rsidP="003854E0">
                      <w:pPr>
                        <w:pStyle w:val="aff2"/>
                      </w:pPr>
                      <w:r w:rsidRPr="00904A65">
                        <w:rPr>
                          <w:rFonts w:hint="eastAsia"/>
                        </w:rPr>
                        <w:t>図</w:t>
                      </w:r>
                      <w:r>
                        <w:rPr>
                          <w:rFonts w:hint="eastAsia"/>
                        </w:rPr>
                        <w:t>9</w:t>
                      </w:r>
                      <w:r w:rsidR="00B764CE">
                        <w:rPr>
                          <w:rFonts w:hint="eastAsia"/>
                        </w:rPr>
                        <w:t>2</w:t>
                      </w:r>
                      <w:r w:rsidRPr="00904A65">
                        <w:rPr>
                          <w:rFonts w:hint="eastAsia"/>
                        </w:rPr>
                        <w:t>.</w:t>
                      </w:r>
                      <w:r>
                        <w:rPr>
                          <w:rFonts w:hint="eastAsia"/>
                        </w:rPr>
                        <w:t xml:space="preserve"> ITスキル標準の全体構造</w:t>
                      </w:r>
                    </w:p>
                    <w:p w14:paraId="3C2EB95B" w14:textId="77777777" w:rsidR="003854E0" w:rsidRPr="00EB6AAC" w:rsidRDefault="003854E0" w:rsidP="003854E0">
                      <w:pPr>
                        <w:pStyle w:val="aff2"/>
                      </w:pPr>
                      <w:r>
                        <w:rPr>
                          <w:rFonts w:hint="eastAsia"/>
                        </w:rPr>
                        <w:t>(出典) IPA「デジタルスキル標準</w:t>
                      </w:r>
                      <w:r>
                        <w:rPr>
                          <w:rFonts w:hint="eastAsia"/>
                          <w:color w:val="000000"/>
                        </w:rPr>
                        <w:t>」</w:t>
                      </w:r>
                      <w:r>
                        <w:rPr>
                          <w:rFonts w:hint="eastAsia"/>
                        </w:rPr>
                        <w:t>をもとに作成</w:t>
                      </w:r>
                    </w:p>
                    <w:p w14:paraId="6789B977" w14:textId="77777777" w:rsidR="003854E0" w:rsidRPr="00B24481" w:rsidRDefault="003854E0" w:rsidP="003854E0"/>
                  </w:txbxContent>
                </v:textbox>
                <w10:wrap type="topAndBottom"/>
              </v:shape>
            </w:pict>
          </mc:Fallback>
        </mc:AlternateContent>
      </w:r>
      <w:r>
        <w:rPr>
          <w:noProof/>
        </w:rPr>
        <w:drawing>
          <wp:anchor distT="0" distB="0" distL="114300" distR="114300" simplePos="0" relativeHeight="251656566" behindDoc="0" locked="0" layoutInCell="1" allowOverlap="1" wp14:anchorId="06D5B857" wp14:editId="3CE313B5">
            <wp:simplePos x="0" y="0"/>
            <wp:positionH relativeFrom="column">
              <wp:posOffset>826316</wp:posOffset>
            </wp:positionH>
            <wp:positionV relativeFrom="paragraph">
              <wp:posOffset>664028</wp:posOffset>
            </wp:positionV>
            <wp:extent cx="5188985" cy="4136572"/>
            <wp:effectExtent l="0" t="0" r="0" b="0"/>
            <wp:wrapTopAndBottom/>
            <wp:docPr id="1461949267"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188985" cy="413657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ITスキル標準は、3部で構成されます。全体構成の決定に際しては、国際規格やJIS規格などの様式、記述方法を参考にしています。</w:t>
      </w:r>
    </w:p>
    <w:p w14:paraId="4E8D0BB2" w14:textId="77777777" w:rsidR="003854E0" w:rsidRDefault="003854E0" w:rsidP="003854E0"/>
    <w:tbl>
      <w:tblPr>
        <w:tblStyle w:val="aa"/>
        <w:tblpPr w:leftFromText="142" w:rightFromText="142" w:vertAnchor="text" w:horzAnchor="margin" w:tblpY="-87"/>
        <w:tblW w:w="0" w:type="auto"/>
        <w:tblLook w:val="04A0" w:firstRow="1" w:lastRow="0" w:firstColumn="1" w:lastColumn="0" w:noHBand="0" w:noVBand="1"/>
      </w:tblPr>
      <w:tblGrid>
        <w:gridCol w:w="3681"/>
        <w:gridCol w:w="6775"/>
      </w:tblGrid>
      <w:tr w:rsidR="003854E0" w14:paraId="5C027797" w14:textId="77777777">
        <w:tc>
          <w:tcPr>
            <w:tcW w:w="10456" w:type="dxa"/>
            <w:gridSpan w:val="2"/>
          </w:tcPr>
          <w:p w14:paraId="14069803" w14:textId="77777777" w:rsidR="003854E0" w:rsidRDefault="003854E0" w:rsidP="00601047">
            <w:pPr>
              <w:pStyle w:val="affe"/>
              <w:framePr w:hSpace="0" w:wrap="auto" w:vAnchor="margin" w:hAnchor="text" w:yAlign="inline"/>
            </w:pPr>
            <w:r w:rsidRPr="000A23A7">
              <w:rPr>
                <w:rFonts w:hint="eastAsia"/>
              </w:rPr>
              <w:t>詳細理解のため参考となる文献（参考文献）</w:t>
            </w:r>
          </w:p>
        </w:tc>
      </w:tr>
      <w:tr w:rsidR="003854E0" w:rsidRPr="000A23A7" w14:paraId="072E0029" w14:textId="77777777">
        <w:tc>
          <w:tcPr>
            <w:tcW w:w="3681" w:type="dxa"/>
            <w:shd w:val="clear" w:color="auto" w:fill="F1A983" w:themeFill="accent2" w:themeFillTint="99"/>
          </w:tcPr>
          <w:p w14:paraId="65B2C727" w14:textId="77777777" w:rsidR="003854E0" w:rsidRDefault="003854E0" w:rsidP="00601047">
            <w:pPr>
              <w:pStyle w:val="affe"/>
              <w:framePr w:hSpace="0" w:wrap="auto" w:vAnchor="margin" w:hAnchor="text" w:yAlign="inline"/>
            </w:pPr>
            <w:r>
              <w:rPr>
                <w:rFonts w:hint="eastAsia"/>
              </w:rPr>
              <w:t>デジタルスキル標準</w:t>
            </w:r>
            <w:r>
              <w:t>ver.1.2</w:t>
            </w:r>
          </w:p>
        </w:tc>
        <w:tc>
          <w:tcPr>
            <w:tcW w:w="6775" w:type="dxa"/>
          </w:tcPr>
          <w:p w14:paraId="168F0135" w14:textId="77777777" w:rsidR="003854E0" w:rsidRPr="000A23A7" w:rsidRDefault="003854E0" w:rsidP="00601047">
            <w:pPr>
              <w:pStyle w:val="affe"/>
              <w:framePr w:hSpace="0" w:wrap="auto" w:vAnchor="margin" w:hAnchor="text" w:yAlign="inline"/>
            </w:pPr>
            <w:r w:rsidRPr="0090772F">
              <w:t>https://www.ipa.go.jp/jinzai/skill-standard/dss/ps6vr700000083ki-att/000106872.pdf</w:t>
            </w:r>
          </w:p>
        </w:tc>
      </w:tr>
      <w:tr w:rsidR="003854E0" w:rsidRPr="000A23A7" w14:paraId="574BC7FE" w14:textId="77777777">
        <w:tc>
          <w:tcPr>
            <w:tcW w:w="3681" w:type="dxa"/>
            <w:shd w:val="clear" w:color="auto" w:fill="F1A983" w:themeFill="accent2" w:themeFillTint="99"/>
          </w:tcPr>
          <w:p w14:paraId="0AC8D753" w14:textId="77777777" w:rsidR="003854E0" w:rsidRPr="000A23A7" w:rsidRDefault="003854E0" w:rsidP="00601047">
            <w:pPr>
              <w:pStyle w:val="affe"/>
              <w:framePr w:hSpace="0" w:wrap="auto" w:vAnchor="margin" w:hAnchor="text" w:yAlign="inline"/>
            </w:pPr>
            <w:r>
              <w:rPr>
                <w:rFonts w:hint="eastAsia"/>
              </w:rPr>
              <w:t>IT</w:t>
            </w:r>
            <w:r w:rsidRPr="00340086">
              <w:rPr>
                <w:rFonts w:hint="eastAsia"/>
              </w:rPr>
              <w:t>スキル標準</w:t>
            </w:r>
            <w:r>
              <w:rPr>
                <w:rFonts w:hint="eastAsia"/>
              </w:rPr>
              <w:t>V3</w:t>
            </w:r>
            <w:r w:rsidRPr="00340086">
              <w:t xml:space="preserve"> 2011 １部：概要編</w:t>
            </w:r>
          </w:p>
        </w:tc>
        <w:tc>
          <w:tcPr>
            <w:tcW w:w="6775" w:type="dxa"/>
          </w:tcPr>
          <w:p w14:paraId="55F947FE" w14:textId="77777777" w:rsidR="003854E0" w:rsidRDefault="003854E0" w:rsidP="00601047">
            <w:pPr>
              <w:pStyle w:val="affe"/>
              <w:framePr w:hSpace="0" w:wrap="auto" w:vAnchor="margin" w:hAnchor="text" w:yAlign="inline"/>
            </w:pPr>
            <w:r w:rsidRPr="0090772F">
              <w:t>https://www.ipa.go.jp/jinzai/skill-standard/plus-it-ui/itss/ps6vr70000004x60-att/000024840.pdf</w:t>
            </w:r>
          </w:p>
        </w:tc>
      </w:tr>
    </w:tbl>
    <w:p w14:paraId="11444A9F" w14:textId="77777777" w:rsidR="003854E0" w:rsidRDefault="003854E0" w:rsidP="003854E0">
      <w:pPr>
        <w:ind w:firstLineChars="0" w:firstLine="0"/>
      </w:pPr>
    </w:p>
    <w:p w14:paraId="03EF6618" w14:textId="77777777" w:rsidR="003854E0" w:rsidRDefault="003854E0" w:rsidP="003854E0">
      <w:pPr>
        <w:pStyle w:val="4"/>
      </w:pPr>
      <w:bookmarkStart w:id="1683" w:name="_Toc177129789"/>
      <w:bookmarkStart w:id="1684" w:name="_Toc183418689"/>
      <w:bookmarkStart w:id="1685" w:name="_Toc185339038"/>
      <w:bookmarkStart w:id="1686" w:name="_Toc188349131"/>
      <w:r w:rsidRPr="00B61419">
        <w:rPr>
          <w:rFonts w:hint="eastAsia"/>
        </w:rPr>
        <w:t>キャリア</w:t>
      </w:r>
      <w:bookmarkEnd w:id="1683"/>
      <w:bookmarkEnd w:id="1684"/>
      <w:bookmarkEnd w:id="1685"/>
      <w:bookmarkEnd w:id="1686"/>
    </w:p>
    <w:p w14:paraId="122C6044" w14:textId="493CF7FD" w:rsidR="003854E0" w:rsidRPr="00F44677" w:rsidRDefault="003854E0" w:rsidP="003854E0">
      <w:r w:rsidRPr="00907515">
        <w:rPr>
          <w:rFonts w:hint="eastAsia"/>
        </w:rPr>
        <w:t>「２部：キャリア編」では、</w:t>
      </w:r>
      <w:r>
        <w:rPr>
          <w:rFonts w:hint="eastAsia"/>
        </w:rPr>
        <w:t>IT</w:t>
      </w:r>
      <w:r w:rsidRPr="00907515">
        <w:rPr>
          <w:rFonts w:hint="eastAsia"/>
        </w:rPr>
        <w:t>スキル標準の構成要素である「キャリア</w:t>
      </w:r>
      <w:bookmarkStart w:id="1687" w:name="■フレームワーク22ー2ー2"/>
      <w:r w:rsidR="00723222">
        <w:fldChar w:fldCharType="begin"/>
      </w:r>
      <w:r w:rsidR="00723222">
        <w:rPr>
          <w:rFonts w:hint="eastAsia"/>
        </w:rPr>
        <w:instrText xml:space="preserve">HYPERLINK </w:instrText>
      </w:r>
      <w:r w:rsidR="00723222">
        <w:instrText xml:space="preserve"> \l "</w:instrText>
      </w:r>
      <w:r w:rsidR="00723222">
        <w:rPr>
          <w:rFonts w:hint="eastAsia"/>
        </w:rPr>
        <w:instrText>■フレームワーク</w:instrText>
      </w:r>
      <w:r w:rsidR="00723222">
        <w:instrText>"</w:instrText>
      </w:r>
      <w:r w:rsidR="00723222">
        <w:fldChar w:fldCharType="separate"/>
      </w:r>
      <w:r w:rsidRPr="00723222">
        <w:rPr>
          <w:rStyle w:val="a7"/>
          <w:rFonts w:hint="eastAsia"/>
        </w:rPr>
        <w:t>フレームワーク</w:t>
      </w:r>
      <w:bookmarkEnd w:id="1687"/>
      <w:r w:rsidR="00723222">
        <w:fldChar w:fldCharType="end"/>
      </w:r>
      <w:r w:rsidRPr="00907515">
        <w:rPr>
          <w:rFonts w:hint="eastAsia"/>
        </w:rPr>
        <w:t>」、「職種の概要」、「達成度指標」を収めてい</w:t>
      </w:r>
      <w:r>
        <w:rPr>
          <w:rFonts w:hint="eastAsia"/>
        </w:rPr>
        <w:t>ます</w:t>
      </w:r>
      <w:r w:rsidRPr="00907515">
        <w:rPr>
          <w:rFonts w:hint="eastAsia"/>
        </w:rPr>
        <w:t>。</w:t>
      </w:r>
      <w:r>
        <w:rPr>
          <w:rFonts w:hint="eastAsia"/>
        </w:rPr>
        <w:t>IT</w:t>
      </w:r>
      <w:r w:rsidRPr="00907515">
        <w:t>人材のレベル評価は、経験と実績に基づく「達成度指標」によって行う</w:t>
      </w:r>
      <w:r>
        <w:rPr>
          <w:rFonts w:hint="eastAsia"/>
        </w:rPr>
        <w:t>ことがIT</w:t>
      </w:r>
      <w:r w:rsidRPr="00907515">
        <w:t>スキル標準の特色</w:t>
      </w:r>
      <w:r>
        <w:rPr>
          <w:rFonts w:hint="eastAsia"/>
        </w:rPr>
        <w:t>です</w:t>
      </w:r>
      <w:r w:rsidRPr="00907515">
        <w:t>。</w:t>
      </w:r>
      <w:r>
        <w:rPr>
          <w:rFonts w:hint="eastAsia"/>
        </w:rPr>
        <w:t>キャリアフレームワークは横軸に職種区分、縦軸にレベル設定があり、11の職種と35の専門分野を設けています。また、それぞれの専門分野に対応して、各個人の能力や実績に基づく7段階の達成レベルを規定しています。</w:t>
      </w:r>
      <w:r w:rsidRPr="00907515">
        <w:t>キャリア編で定義したのは、プロフェッショナル人材の評価を行うための指標であり、育成においては中長期のキャリア開発を行うための目標となるキャリアを示す指標で</w:t>
      </w:r>
      <w:r>
        <w:rPr>
          <w:rFonts w:hint="eastAsia"/>
        </w:rPr>
        <w:t>す</w:t>
      </w:r>
      <w:r w:rsidRPr="00907515">
        <w:t>。</w:t>
      </w:r>
    </w:p>
    <w:p w14:paraId="4B75D75C" w14:textId="77777777" w:rsidR="003854E0" w:rsidRDefault="003854E0" w:rsidP="003854E0"/>
    <w:p w14:paraId="02D3C948" w14:textId="77777777" w:rsidR="003854E0" w:rsidRDefault="003854E0" w:rsidP="003854E0">
      <w:pPr>
        <w:pStyle w:val="aff4"/>
      </w:pPr>
      <w:r>
        <w:rPr>
          <w:rFonts w:hint="eastAsia"/>
        </w:rPr>
        <w:t>キャリアフレームワークの職種と専門分野</w:t>
      </w:r>
    </w:p>
    <w:tbl>
      <w:tblPr>
        <w:tblStyle w:val="aa"/>
        <w:tblW w:w="0" w:type="auto"/>
        <w:tblLook w:val="04A0" w:firstRow="1" w:lastRow="0" w:firstColumn="1" w:lastColumn="0" w:noHBand="0" w:noVBand="1"/>
      </w:tblPr>
      <w:tblGrid>
        <w:gridCol w:w="5228"/>
        <w:gridCol w:w="5228"/>
      </w:tblGrid>
      <w:tr w:rsidR="003854E0" w14:paraId="2AFF6FB8" w14:textId="77777777">
        <w:tc>
          <w:tcPr>
            <w:tcW w:w="5228" w:type="dxa"/>
            <w:shd w:val="clear" w:color="auto" w:fill="215E99" w:themeFill="text2" w:themeFillTint="BF"/>
          </w:tcPr>
          <w:p w14:paraId="11DD6F01" w14:textId="77777777" w:rsidR="003854E0" w:rsidRDefault="003854E0">
            <w:pPr>
              <w:pStyle w:val="aff0"/>
            </w:pPr>
            <w:r>
              <w:rPr>
                <w:rFonts w:hint="eastAsia"/>
              </w:rPr>
              <w:t>職種</w:t>
            </w:r>
          </w:p>
        </w:tc>
        <w:tc>
          <w:tcPr>
            <w:tcW w:w="5228" w:type="dxa"/>
            <w:shd w:val="clear" w:color="auto" w:fill="215E99" w:themeFill="text2" w:themeFillTint="BF"/>
          </w:tcPr>
          <w:p w14:paraId="76F83468" w14:textId="77777777" w:rsidR="003854E0" w:rsidRDefault="003854E0">
            <w:pPr>
              <w:pStyle w:val="aff0"/>
            </w:pPr>
            <w:r>
              <w:rPr>
                <w:rFonts w:hint="eastAsia"/>
              </w:rPr>
              <w:t>専門分野</w:t>
            </w:r>
          </w:p>
        </w:tc>
      </w:tr>
      <w:tr w:rsidR="003854E0" w14:paraId="37E16586" w14:textId="77777777">
        <w:tc>
          <w:tcPr>
            <w:tcW w:w="5228" w:type="dxa"/>
            <w:vMerge w:val="restart"/>
          </w:tcPr>
          <w:p w14:paraId="246DBC17" w14:textId="77777777" w:rsidR="003854E0" w:rsidRDefault="003854E0">
            <w:pPr>
              <w:pStyle w:val="afff6"/>
            </w:pPr>
            <w:r>
              <w:rPr>
                <w:rFonts w:hint="eastAsia"/>
              </w:rPr>
              <w:t>マーケティング</w:t>
            </w:r>
          </w:p>
        </w:tc>
        <w:tc>
          <w:tcPr>
            <w:tcW w:w="5228" w:type="dxa"/>
          </w:tcPr>
          <w:p w14:paraId="20D57475" w14:textId="77777777" w:rsidR="003854E0" w:rsidRDefault="003854E0">
            <w:pPr>
              <w:pStyle w:val="afff6"/>
            </w:pPr>
            <w:r>
              <w:rPr>
                <w:rFonts w:hint="eastAsia"/>
              </w:rPr>
              <w:t>マーケティングマネジメント</w:t>
            </w:r>
          </w:p>
        </w:tc>
      </w:tr>
      <w:tr w:rsidR="003854E0" w14:paraId="54806282" w14:textId="77777777">
        <w:tc>
          <w:tcPr>
            <w:tcW w:w="5228" w:type="dxa"/>
            <w:vMerge/>
          </w:tcPr>
          <w:p w14:paraId="5D00A849" w14:textId="77777777" w:rsidR="003854E0" w:rsidRDefault="003854E0">
            <w:pPr>
              <w:pStyle w:val="afff6"/>
            </w:pPr>
          </w:p>
        </w:tc>
        <w:tc>
          <w:tcPr>
            <w:tcW w:w="5228" w:type="dxa"/>
          </w:tcPr>
          <w:p w14:paraId="7D44D3DB" w14:textId="77777777" w:rsidR="003854E0" w:rsidRDefault="003854E0">
            <w:pPr>
              <w:pStyle w:val="afff6"/>
            </w:pPr>
            <w:r>
              <w:rPr>
                <w:rFonts w:hint="eastAsia"/>
              </w:rPr>
              <w:t>販売チャネル戦略</w:t>
            </w:r>
          </w:p>
        </w:tc>
      </w:tr>
      <w:tr w:rsidR="003854E0" w14:paraId="10C4B6F9" w14:textId="77777777">
        <w:tc>
          <w:tcPr>
            <w:tcW w:w="5228" w:type="dxa"/>
            <w:vMerge/>
          </w:tcPr>
          <w:p w14:paraId="5C4FE912" w14:textId="77777777" w:rsidR="003854E0" w:rsidRDefault="003854E0">
            <w:pPr>
              <w:pStyle w:val="afff6"/>
            </w:pPr>
          </w:p>
        </w:tc>
        <w:tc>
          <w:tcPr>
            <w:tcW w:w="5228" w:type="dxa"/>
          </w:tcPr>
          <w:p w14:paraId="00AD3B33" w14:textId="77777777" w:rsidR="003854E0" w:rsidRDefault="003854E0">
            <w:pPr>
              <w:pStyle w:val="afff6"/>
            </w:pPr>
            <w:r>
              <w:rPr>
                <w:rFonts w:hint="eastAsia"/>
              </w:rPr>
              <w:t>マーケットコミュニケーション</w:t>
            </w:r>
          </w:p>
        </w:tc>
      </w:tr>
      <w:tr w:rsidR="003854E0" w14:paraId="373F176A" w14:textId="77777777">
        <w:tc>
          <w:tcPr>
            <w:tcW w:w="5228" w:type="dxa"/>
            <w:vMerge w:val="restart"/>
          </w:tcPr>
          <w:p w14:paraId="65AC1EB6" w14:textId="77777777" w:rsidR="003854E0" w:rsidRDefault="003854E0">
            <w:pPr>
              <w:pStyle w:val="afff6"/>
            </w:pPr>
            <w:r>
              <w:rPr>
                <w:rFonts w:hint="eastAsia"/>
              </w:rPr>
              <w:t>セールス</w:t>
            </w:r>
          </w:p>
        </w:tc>
        <w:tc>
          <w:tcPr>
            <w:tcW w:w="5228" w:type="dxa"/>
          </w:tcPr>
          <w:p w14:paraId="17231090" w14:textId="77777777" w:rsidR="003854E0" w:rsidRDefault="003854E0">
            <w:pPr>
              <w:pStyle w:val="afff6"/>
            </w:pPr>
            <w:r>
              <w:rPr>
                <w:rFonts w:hint="eastAsia"/>
              </w:rPr>
              <w:t>訪問型コンサルティングサービス</w:t>
            </w:r>
          </w:p>
        </w:tc>
      </w:tr>
      <w:tr w:rsidR="003854E0" w14:paraId="37FEF188" w14:textId="77777777">
        <w:tc>
          <w:tcPr>
            <w:tcW w:w="5228" w:type="dxa"/>
            <w:vMerge/>
          </w:tcPr>
          <w:p w14:paraId="0A7212B4" w14:textId="77777777" w:rsidR="003854E0" w:rsidRDefault="003854E0">
            <w:pPr>
              <w:pStyle w:val="afff6"/>
            </w:pPr>
          </w:p>
        </w:tc>
        <w:tc>
          <w:tcPr>
            <w:tcW w:w="5228" w:type="dxa"/>
          </w:tcPr>
          <w:p w14:paraId="55444B05" w14:textId="77777777" w:rsidR="003854E0" w:rsidRDefault="003854E0">
            <w:pPr>
              <w:pStyle w:val="afff6"/>
            </w:pPr>
            <w:r>
              <w:rPr>
                <w:rFonts w:hint="eastAsia"/>
              </w:rPr>
              <w:t>訪問型製品セールス</w:t>
            </w:r>
          </w:p>
        </w:tc>
      </w:tr>
      <w:tr w:rsidR="003854E0" w14:paraId="40DABA33" w14:textId="77777777">
        <w:tc>
          <w:tcPr>
            <w:tcW w:w="5228" w:type="dxa"/>
            <w:vMerge/>
          </w:tcPr>
          <w:p w14:paraId="4A84CBC4" w14:textId="77777777" w:rsidR="003854E0" w:rsidRDefault="003854E0">
            <w:pPr>
              <w:pStyle w:val="afff6"/>
            </w:pPr>
          </w:p>
        </w:tc>
        <w:tc>
          <w:tcPr>
            <w:tcW w:w="5228" w:type="dxa"/>
          </w:tcPr>
          <w:p w14:paraId="638A047A" w14:textId="77777777" w:rsidR="003854E0" w:rsidRDefault="003854E0">
            <w:pPr>
              <w:pStyle w:val="afff6"/>
            </w:pPr>
            <w:r>
              <w:rPr>
                <w:rFonts w:hint="eastAsia"/>
              </w:rPr>
              <w:t>メディア利用型セールス</w:t>
            </w:r>
          </w:p>
        </w:tc>
      </w:tr>
      <w:tr w:rsidR="003854E0" w14:paraId="41EFE3EF" w14:textId="77777777">
        <w:tc>
          <w:tcPr>
            <w:tcW w:w="5228" w:type="dxa"/>
            <w:vMerge w:val="restart"/>
          </w:tcPr>
          <w:p w14:paraId="2226165D" w14:textId="77777777" w:rsidR="003854E0" w:rsidRDefault="003854E0">
            <w:pPr>
              <w:pStyle w:val="afff6"/>
            </w:pPr>
            <w:r>
              <w:rPr>
                <w:rFonts w:hint="eastAsia"/>
              </w:rPr>
              <w:t>コンサルタント</w:t>
            </w:r>
          </w:p>
        </w:tc>
        <w:tc>
          <w:tcPr>
            <w:tcW w:w="5228" w:type="dxa"/>
          </w:tcPr>
          <w:p w14:paraId="2A34AD7A" w14:textId="77777777" w:rsidR="003854E0" w:rsidRDefault="003854E0">
            <w:pPr>
              <w:pStyle w:val="afff6"/>
            </w:pPr>
            <w:r>
              <w:rPr>
                <w:rFonts w:hint="eastAsia"/>
              </w:rPr>
              <w:t>インダストリ</w:t>
            </w:r>
          </w:p>
        </w:tc>
      </w:tr>
      <w:tr w:rsidR="003854E0" w14:paraId="0C770C8C" w14:textId="77777777">
        <w:tc>
          <w:tcPr>
            <w:tcW w:w="5228" w:type="dxa"/>
            <w:vMerge/>
          </w:tcPr>
          <w:p w14:paraId="2B080DA9" w14:textId="77777777" w:rsidR="003854E0" w:rsidRDefault="003854E0">
            <w:pPr>
              <w:pStyle w:val="afff6"/>
            </w:pPr>
          </w:p>
        </w:tc>
        <w:tc>
          <w:tcPr>
            <w:tcW w:w="5228" w:type="dxa"/>
          </w:tcPr>
          <w:p w14:paraId="6F00CAF5" w14:textId="77777777" w:rsidR="003854E0" w:rsidRDefault="003854E0">
            <w:pPr>
              <w:pStyle w:val="afff6"/>
            </w:pPr>
            <w:r>
              <w:rPr>
                <w:rFonts w:hint="eastAsia"/>
              </w:rPr>
              <w:t>ビジネスファンクション</w:t>
            </w:r>
          </w:p>
        </w:tc>
      </w:tr>
      <w:tr w:rsidR="003854E0" w14:paraId="120D0327" w14:textId="77777777">
        <w:tc>
          <w:tcPr>
            <w:tcW w:w="5228" w:type="dxa"/>
            <w:vMerge w:val="restart"/>
          </w:tcPr>
          <w:p w14:paraId="4E290DEE" w14:textId="77777777" w:rsidR="003854E0" w:rsidRDefault="003854E0">
            <w:pPr>
              <w:pStyle w:val="afff6"/>
            </w:pPr>
            <w:r>
              <w:rPr>
                <w:rFonts w:hint="eastAsia"/>
              </w:rPr>
              <w:t>ITアーキテクト</w:t>
            </w:r>
          </w:p>
        </w:tc>
        <w:tc>
          <w:tcPr>
            <w:tcW w:w="5228" w:type="dxa"/>
          </w:tcPr>
          <w:p w14:paraId="180850B6" w14:textId="77777777" w:rsidR="003854E0" w:rsidRDefault="003854E0">
            <w:pPr>
              <w:pStyle w:val="afff6"/>
            </w:pPr>
            <w:r>
              <w:rPr>
                <w:rFonts w:hint="eastAsia"/>
              </w:rPr>
              <w:t>アプリケーションアーキテクチャ</w:t>
            </w:r>
          </w:p>
        </w:tc>
      </w:tr>
      <w:tr w:rsidR="003854E0" w14:paraId="4C923A21" w14:textId="77777777">
        <w:tc>
          <w:tcPr>
            <w:tcW w:w="5228" w:type="dxa"/>
            <w:vMerge/>
          </w:tcPr>
          <w:p w14:paraId="183EA904" w14:textId="77777777" w:rsidR="003854E0" w:rsidRDefault="003854E0">
            <w:pPr>
              <w:pStyle w:val="afff6"/>
            </w:pPr>
          </w:p>
        </w:tc>
        <w:tc>
          <w:tcPr>
            <w:tcW w:w="5228" w:type="dxa"/>
          </w:tcPr>
          <w:p w14:paraId="36E6BA9F" w14:textId="77777777" w:rsidR="003854E0" w:rsidRDefault="003854E0">
            <w:pPr>
              <w:pStyle w:val="afff6"/>
            </w:pPr>
            <w:r>
              <w:rPr>
                <w:rFonts w:hint="eastAsia"/>
              </w:rPr>
              <w:t>インテグレーションアーキテクチャ</w:t>
            </w:r>
          </w:p>
        </w:tc>
      </w:tr>
      <w:tr w:rsidR="003854E0" w14:paraId="49E3EACE" w14:textId="77777777">
        <w:tc>
          <w:tcPr>
            <w:tcW w:w="5228" w:type="dxa"/>
            <w:vMerge/>
          </w:tcPr>
          <w:p w14:paraId="20CCF20F" w14:textId="77777777" w:rsidR="003854E0" w:rsidRDefault="003854E0">
            <w:pPr>
              <w:pStyle w:val="afff6"/>
            </w:pPr>
          </w:p>
        </w:tc>
        <w:tc>
          <w:tcPr>
            <w:tcW w:w="5228" w:type="dxa"/>
          </w:tcPr>
          <w:p w14:paraId="716EFCC4" w14:textId="77777777" w:rsidR="003854E0" w:rsidRDefault="003854E0">
            <w:pPr>
              <w:pStyle w:val="afff6"/>
            </w:pPr>
            <w:r>
              <w:rPr>
                <w:rFonts w:hint="eastAsia"/>
              </w:rPr>
              <w:t>インフラストラクチャアーキテクチャ</w:t>
            </w:r>
          </w:p>
        </w:tc>
      </w:tr>
      <w:tr w:rsidR="003854E0" w14:paraId="1225FCE7" w14:textId="77777777">
        <w:tc>
          <w:tcPr>
            <w:tcW w:w="5228" w:type="dxa"/>
            <w:vMerge w:val="restart"/>
          </w:tcPr>
          <w:p w14:paraId="47B3C790" w14:textId="77777777" w:rsidR="003854E0" w:rsidRDefault="003854E0">
            <w:pPr>
              <w:pStyle w:val="afff6"/>
            </w:pPr>
            <w:r>
              <w:rPr>
                <w:rFonts w:hint="eastAsia"/>
              </w:rPr>
              <w:t>プロジェクトマネジメント</w:t>
            </w:r>
          </w:p>
        </w:tc>
        <w:tc>
          <w:tcPr>
            <w:tcW w:w="5228" w:type="dxa"/>
          </w:tcPr>
          <w:p w14:paraId="56FBBA46" w14:textId="77777777" w:rsidR="003854E0" w:rsidRDefault="003854E0">
            <w:pPr>
              <w:pStyle w:val="afff6"/>
            </w:pPr>
            <w:r>
              <w:rPr>
                <w:rFonts w:hint="eastAsia"/>
              </w:rPr>
              <w:t>システム開発</w:t>
            </w:r>
          </w:p>
        </w:tc>
      </w:tr>
      <w:tr w:rsidR="003854E0" w14:paraId="2F21C713" w14:textId="77777777">
        <w:tc>
          <w:tcPr>
            <w:tcW w:w="5228" w:type="dxa"/>
            <w:vMerge/>
          </w:tcPr>
          <w:p w14:paraId="5663EBDB" w14:textId="77777777" w:rsidR="003854E0" w:rsidRDefault="003854E0">
            <w:pPr>
              <w:pStyle w:val="afff6"/>
            </w:pPr>
          </w:p>
        </w:tc>
        <w:tc>
          <w:tcPr>
            <w:tcW w:w="5228" w:type="dxa"/>
          </w:tcPr>
          <w:p w14:paraId="525C0467" w14:textId="77777777" w:rsidR="003854E0" w:rsidRDefault="003854E0">
            <w:pPr>
              <w:pStyle w:val="afff6"/>
            </w:pPr>
            <w:r>
              <w:rPr>
                <w:rFonts w:hint="eastAsia"/>
              </w:rPr>
              <w:t>ITアウトソーシング</w:t>
            </w:r>
          </w:p>
        </w:tc>
      </w:tr>
      <w:tr w:rsidR="003854E0" w14:paraId="63248873" w14:textId="77777777">
        <w:tc>
          <w:tcPr>
            <w:tcW w:w="5228" w:type="dxa"/>
            <w:vMerge/>
          </w:tcPr>
          <w:p w14:paraId="3DDEEDB5" w14:textId="77777777" w:rsidR="003854E0" w:rsidRDefault="003854E0">
            <w:pPr>
              <w:pStyle w:val="afff6"/>
            </w:pPr>
          </w:p>
        </w:tc>
        <w:tc>
          <w:tcPr>
            <w:tcW w:w="5228" w:type="dxa"/>
          </w:tcPr>
          <w:p w14:paraId="2C520F5F" w14:textId="77777777" w:rsidR="003854E0" w:rsidRDefault="003854E0">
            <w:pPr>
              <w:pStyle w:val="afff6"/>
            </w:pPr>
            <w:r>
              <w:rPr>
                <w:rFonts w:hint="eastAsia"/>
              </w:rPr>
              <w:t>ネットワークサービス</w:t>
            </w:r>
          </w:p>
        </w:tc>
      </w:tr>
      <w:tr w:rsidR="003854E0" w14:paraId="16CC77ED" w14:textId="77777777">
        <w:tc>
          <w:tcPr>
            <w:tcW w:w="5228" w:type="dxa"/>
            <w:vMerge/>
          </w:tcPr>
          <w:p w14:paraId="0B9394EC" w14:textId="77777777" w:rsidR="003854E0" w:rsidRDefault="003854E0">
            <w:pPr>
              <w:pStyle w:val="afff6"/>
            </w:pPr>
          </w:p>
        </w:tc>
        <w:tc>
          <w:tcPr>
            <w:tcW w:w="5228" w:type="dxa"/>
          </w:tcPr>
          <w:p w14:paraId="37C4DFDA" w14:textId="77777777" w:rsidR="003854E0" w:rsidRDefault="003854E0">
            <w:pPr>
              <w:pStyle w:val="afff6"/>
            </w:pPr>
            <w:r>
              <w:rPr>
                <w:rFonts w:hint="eastAsia"/>
              </w:rPr>
              <w:t>ソフトウェア製品開発</w:t>
            </w:r>
          </w:p>
        </w:tc>
      </w:tr>
      <w:tr w:rsidR="003854E0" w14:paraId="58C6902E" w14:textId="77777777">
        <w:tc>
          <w:tcPr>
            <w:tcW w:w="5228" w:type="dxa"/>
            <w:vMerge w:val="restart"/>
          </w:tcPr>
          <w:p w14:paraId="3D218EBF" w14:textId="77777777" w:rsidR="003854E0" w:rsidRDefault="003854E0">
            <w:pPr>
              <w:pStyle w:val="afff6"/>
            </w:pPr>
            <w:r>
              <w:rPr>
                <w:rFonts w:hint="eastAsia"/>
              </w:rPr>
              <w:t>ITスペシャリスト</w:t>
            </w:r>
          </w:p>
        </w:tc>
        <w:tc>
          <w:tcPr>
            <w:tcW w:w="5228" w:type="dxa"/>
          </w:tcPr>
          <w:p w14:paraId="4B6E1273" w14:textId="77777777" w:rsidR="003854E0" w:rsidRDefault="003854E0">
            <w:pPr>
              <w:pStyle w:val="afff6"/>
            </w:pPr>
            <w:r>
              <w:rPr>
                <w:rFonts w:hint="eastAsia"/>
              </w:rPr>
              <w:t>プラットフォーム</w:t>
            </w:r>
          </w:p>
        </w:tc>
      </w:tr>
      <w:tr w:rsidR="003854E0" w14:paraId="0E933FEB" w14:textId="77777777">
        <w:tc>
          <w:tcPr>
            <w:tcW w:w="5228" w:type="dxa"/>
            <w:vMerge/>
          </w:tcPr>
          <w:p w14:paraId="54961CB6" w14:textId="77777777" w:rsidR="003854E0" w:rsidRDefault="003854E0">
            <w:pPr>
              <w:pStyle w:val="afff6"/>
            </w:pPr>
          </w:p>
        </w:tc>
        <w:tc>
          <w:tcPr>
            <w:tcW w:w="5228" w:type="dxa"/>
          </w:tcPr>
          <w:p w14:paraId="1DD85074" w14:textId="77777777" w:rsidR="003854E0" w:rsidRDefault="003854E0">
            <w:pPr>
              <w:pStyle w:val="afff6"/>
            </w:pPr>
            <w:r>
              <w:rPr>
                <w:rFonts w:hint="eastAsia"/>
              </w:rPr>
              <w:t>ネットワーク</w:t>
            </w:r>
          </w:p>
        </w:tc>
      </w:tr>
      <w:tr w:rsidR="003854E0" w14:paraId="034C5EDC" w14:textId="77777777">
        <w:tc>
          <w:tcPr>
            <w:tcW w:w="5228" w:type="dxa"/>
            <w:vMerge/>
          </w:tcPr>
          <w:p w14:paraId="4207E2AD" w14:textId="77777777" w:rsidR="003854E0" w:rsidRDefault="003854E0">
            <w:pPr>
              <w:pStyle w:val="afff6"/>
            </w:pPr>
          </w:p>
        </w:tc>
        <w:tc>
          <w:tcPr>
            <w:tcW w:w="5228" w:type="dxa"/>
          </w:tcPr>
          <w:p w14:paraId="438FEB8D" w14:textId="77777777" w:rsidR="003854E0" w:rsidRDefault="003854E0">
            <w:pPr>
              <w:pStyle w:val="afff6"/>
            </w:pPr>
            <w:r>
              <w:rPr>
                <w:rFonts w:hint="eastAsia"/>
              </w:rPr>
              <w:t>データベース</w:t>
            </w:r>
          </w:p>
        </w:tc>
      </w:tr>
      <w:tr w:rsidR="003854E0" w14:paraId="5B4BA1E4" w14:textId="77777777">
        <w:tc>
          <w:tcPr>
            <w:tcW w:w="5228" w:type="dxa"/>
            <w:vMerge/>
          </w:tcPr>
          <w:p w14:paraId="23DFE136" w14:textId="77777777" w:rsidR="003854E0" w:rsidRDefault="003854E0">
            <w:pPr>
              <w:pStyle w:val="afff6"/>
            </w:pPr>
          </w:p>
        </w:tc>
        <w:tc>
          <w:tcPr>
            <w:tcW w:w="5228" w:type="dxa"/>
          </w:tcPr>
          <w:p w14:paraId="5ECF8C71" w14:textId="77777777" w:rsidR="003854E0" w:rsidRDefault="003854E0">
            <w:pPr>
              <w:pStyle w:val="afff6"/>
            </w:pPr>
            <w:r>
              <w:rPr>
                <w:rFonts w:hint="eastAsia"/>
              </w:rPr>
              <w:t>アプリケーション共通基盤</w:t>
            </w:r>
          </w:p>
        </w:tc>
      </w:tr>
      <w:tr w:rsidR="003854E0" w14:paraId="4B790C04" w14:textId="77777777">
        <w:tc>
          <w:tcPr>
            <w:tcW w:w="5228" w:type="dxa"/>
            <w:vMerge/>
          </w:tcPr>
          <w:p w14:paraId="7F8E95AB" w14:textId="77777777" w:rsidR="003854E0" w:rsidRDefault="003854E0">
            <w:pPr>
              <w:pStyle w:val="afff6"/>
            </w:pPr>
          </w:p>
        </w:tc>
        <w:tc>
          <w:tcPr>
            <w:tcW w:w="5228" w:type="dxa"/>
          </w:tcPr>
          <w:p w14:paraId="1C10CC44" w14:textId="77777777" w:rsidR="003854E0" w:rsidRDefault="003854E0">
            <w:pPr>
              <w:pStyle w:val="afff6"/>
            </w:pPr>
            <w:r>
              <w:rPr>
                <w:rFonts w:hint="eastAsia"/>
              </w:rPr>
              <w:t>システム管理</w:t>
            </w:r>
          </w:p>
        </w:tc>
      </w:tr>
      <w:tr w:rsidR="003854E0" w14:paraId="2EB1AC9D" w14:textId="77777777">
        <w:tc>
          <w:tcPr>
            <w:tcW w:w="5228" w:type="dxa"/>
            <w:vMerge/>
          </w:tcPr>
          <w:p w14:paraId="7DCEE1F2" w14:textId="77777777" w:rsidR="003854E0" w:rsidRDefault="003854E0">
            <w:pPr>
              <w:pStyle w:val="afff6"/>
            </w:pPr>
          </w:p>
        </w:tc>
        <w:tc>
          <w:tcPr>
            <w:tcW w:w="5228" w:type="dxa"/>
          </w:tcPr>
          <w:p w14:paraId="04BF01B8" w14:textId="77777777" w:rsidR="003854E0" w:rsidRDefault="003854E0">
            <w:pPr>
              <w:pStyle w:val="afff6"/>
            </w:pPr>
            <w:r>
              <w:rPr>
                <w:rFonts w:hint="eastAsia"/>
              </w:rPr>
              <w:t>セキュリティ</w:t>
            </w:r>
          </w:p>
        </w:tc>
      </w:tr>
      <w:tr w:rsidR="003854E0" w14:paraId="14CA556C" w14:textId="77777777">
        <w:tc>
          <w:tcPr>
            <w:tcW w:w="5228" w:type="dxa"/>
            <w:vMerge w:val="restart"/>
          </w:tcPr>
          <w:p w14:paraId="7137C26C" w14:textId="77777777" w:rsidR="003854E0" w:rsidRDefault="003854E0">
            <w:pPr>
              <w:pStyle w:val="afff6"/>
            </w:pPr>
            <w:r>
              <w:rPr>
                <w:rFonts w:hint="eastAsia"/>
              </w:rPr>
              <w:t>アプリケーションスペシャリスト</w:t>
            </w:r>
          </w:p>
        </w:tc>
        <w:tc>
          <w:tcPr>
            <w:tcW w:w="5228" w:type="dxa"/>
          </w:tcPr>
          <w:p w14:paraId="032A9CB4" w14:textId="77777777" w:rsidR="003854E0" w:rsidRDefault="003854E0">
            <w:pPr>
              <w:pStyle w:val="afff6"/>
            </w:pPr>
            <w:r>
              <w:rPr>
                <w:rFonts w:hint="eastAsia"/>
              </w:rPr>
              <w:t>業務システム</w:t>
            </w:r>
          </w:p>
        </w:tc>
      </w:tr>
      <w:tr w:rsidR="003854E0" w14:paraId="664476E7" w14:textId="77777777">
        <w:tc>
          <w:tcPr>
            <w:tcW w:w="5228" w:type="dxa"/>
            <w:vMerge/>
          </w:tcPr>
          <w:p w14:paraId="313BD446" w14:textId="77777777" w:rsidR="003854E0" w:rsidRDefault="003854E0">
            <w:pPr>
              <w:pStyle w:val="afff6"/>
            </w:pPr>
          </w:p>
        </w:tc>
        <w:tc>
          <w:tcPr>
            <w:tcW w:w="5228" w:type="dxa"/>
          </w:tcPr>
          <w:p w14:paraId="5F4B4936" w14:textId="77777777" w:rsidR="003854E0" w:rsidRDefault="003854E0">
            <w:pPr>
              <w:pStyle w:val="afff6"/>
            </w:pPr>
            <w:r>
              <w:rPr>
                <w:rFonts w:hint="eastAsia"/>
              </w:rPr>
              <w:t>業務パッケージ</w:t>
            </w:r>
          </w:p>
        </w:tc>
      </w:tr>
      <w:tr w:rsidR="003854E0" w14:paraId="0447D52E" w14:textId="77777777">
        <w:tc>
          <w:tcPr>
            <w:tcW w:w="5228" w:type="dxa"/>
            <w:vMerge w:val="restart"/>
          </w:tcPr>
          <w:p w14:paraId="6B927766" w14:textId="77777777" w:rsidR="003854E0" w:rsidRDefault="003854E0">
            <w:pPr>
              <w:pStyle w:val="afff6"/>
            </w:pPr>
            <w:r>
              <w:rPr>
                <w:rFonts w:hint="eastAsia"/>
              </w:rPr>
              <w:t>ソフトウェアデベロップメント</w:t>
            </w:r>
          </w:p>
        </w:tc>
        <w:tc>
          <w:tcPr>
            <w:tcW w:w="5228" w:type="dxa"/>
          </w:tcPr>
          <w:p w14:paraId="6CFB6B14" w14:textId="77777777" w:rsidR="003854E0" w:rsidRDefault="003854E0">
            <w:pPr>
              <w:pStyle w:val="afff6"/>
            </w:pPr>
            <w:r>
              <w:rPr>
                <w:rFonts w:hint="eastAsia"/>
              </w:rPr>
              <w:t>基本ソフト</w:t>
            </w:r>
          </w:p>
        </w:tc>
      </w:tr>
      <w:tr w:rsidR="003854E0" w14:paraId="6399E4B1" w14:textId="77777777">
        <w:tc>
          <w:tcPr>
            <w:tcW w:w="5228" w:type="dxa"/>
            <w:vMerge/>
          </w:tcPr>
          <w:p w14:paraId="52CA0360" w14:textId="77777777" w:rsidR="003854E0" w:rsidRDefault="003854E0">
            <w:pPr>
              <w:pStyle w:val="afff6"/>
            </w:pPr>
          </w:p>
        </w:tc>
        <w:tc>
          <w:tcPr>
            <w:tcW w:w="5228" w:type="dxa"/>
          </w:tcPr>
          <w:p w14:paraId="2AF06686" w14:textId="77777777" w:rsidR="003854E0" w:rsidRDefault="003854E0">
            <w:pPr>
              <w:pStyle w:val="afff6"/>
            </w:pPr>
            <w:r>
              <w:rPr>
                <w:rFonts w:hint="eastAsia"/>
              </w:rPr>
              <w:t>ミドルソフト</w:t>
            </w:r>
          </w:p>
        </w:tc>
      </w:tr>
      <w:tr w:rsidR="003854E0" w14:paraId="5A4A71B7" w14:textId="77777777">
        <w:tc>
          <w:tcPr>
            <w:tcW w:w="5228" w:type="dxa"/>
            <w:vMerge/>
          </w:tcPr>
          <w:p w14:paraId="21E7351E" w14:textId="77777777" w:rsidR="003854E0" w:rsidRDefault="003854E0">
            <w:pPr>
              <w:pStyle w:val="afff6"/>
            </w:pPr>
          </w:p>
        </w:tc>
        <w:tc>
          <w:tcPr>
            <w:tcW w:w="5228" w:type="dxa"/>
          </w:tcPr>
          <w:p w14:paraId="3DED7912" w14:textId="77777777" w:rsidR="003854E0" w:rsidRDefault="003854E0">
            <w:pPr>
              <w:pStyle w:val="afff6"/>
            </w:pPr>
            <w:r>
              <w:rPr>
                <w:rFonts w:hint="eastAsia"/>
              </w:rPr>
              <w:t>応用ソフト</w:t>
            </w:r>
          </w:p>
        </w:tc>
      </w:tr>
      <w:tr w:rsidR="003854E0" w14:paraId="4C5B101E" w14:textId="77777777">
        <w:tc>
          <w:tcPr>
            <w:tcW w:w="5228" w:type="dxa"/>
            <w:vMerge w:val="restart"/>
          </w:tcPr>
          <w:p w14:paraId="74F972F0" w14:textId="77777777" w:rsidR="003854E0" w:rsidRDefault="003854E0">
            <w:pPr>
              <w:pStyle w:val="afff6"/>
            </w:pPr>
            <w:r>
              <w:rPr>
                <w:rFonts w:hint="eastAsia"/>
              </w:rPr>
              <w:t>カスタマーサービス</w:t>
            </w:r>
          </w:p>
        </w:tc>
        <w:tc>
          <w:tcPr>
            <w:tcW w:w="5228" w:type="dxa"/>
          </w:tcPr>
          <w:p w14:paraId="20BB4BE3" w14:textId="77777777" w:rsidR="003854E0" w:rsidRDefault="003854E0">
            <w:pPr>
              <w:pStyle w:val="afff6"/>
            </w:pPr>
            <w:r>
              <w:rPr>
                <w:rFonts w:hint="eastAsia"/>
              </w:rPr>
              <w:t>ハードウェア</w:t>
            </w:r>
          </w:p>
        </w:tc>
      </w:tr>
      <w:tr w:rsidR="003854E0" w14:paraId="0DAC9A71" w14:textId="77777777">
        <w:tc>
          <w:tcPr>
            <w:tcW w:w="5228" w:type="dxa"/>
            <w:vMerge/>
          </w:tcPr>
          <w:p w14:paraId="5C8621C5" w14:textId="77777777" w:rsidR="003854E0" w:rsidRDefault="003854E0">
            <w:pPr>
              <w:pStyle w:val="afff6"/>
            </w:pPr>
          </w:p>
        </w:tc>
        <w:tc>
          <w:tcPr>
            <w:tcW w:w="5228" w:type="dxa"/>
          </w:tcPr>
          <w:p w14:paraId="20CA585D" w14:textId="77777777" w:rsidR="003854E0" w:rsidRDefault="003854E0">
            <w:pPr>
              <w:pStyle w:val="afff6"/>
            </w:pPr>
            <w:r>
              <w:rPr>
                <w:rFonts w:hint="eastAsia"/>
              </w:rPr>
              <w:t>ソフトウェア</w:t>
            </w:r>
          </w:p>
        </w:tc>
      </w:tr>
      <w:tr w:rsidR="003854E0" w14:paraId="6BCA29AD" w14:textId="77777777">
        <w:tc>
          <w:tcPr>
            <w:tcW w:w="5228" w:type="dxa"/>
            <w:vMerge/>
          </w:tcPr>
          <w:p w14:paraId="31AD8C6F" w14:textId="77777777" w:rsidR="003854E0" w:rsidRDefault="003854E0">
            <w:pPr>
              <w:pStyle w:val="afff6"/>
            </w:pPr>
          </w:p>
        </w:tc>
        <w:tc>
          <w:tcPr>
            <w:tcW w:w="5228" w:type="dxa"/>
          </w:tcPr>
          <w:p w14:paraId="69F15EAE" w14:textId="77777777" w:rsidR="003854E0" w:rsidRDefault="003854E0">
            <w:pPr>
              <w:pStyle w:val="afff6"/>
            </w:pPr>
            <w:r>
              <w:rPr>
                <w:rFonts w:hint="eastAsia"/>
              </w:rPr>
              <w:t>ファシリティマネジメント</w:t>
            </w:r>
          </w:p>
        </w:tc>
      </w:tr>
      <w:tr w:rsidR="003854E0" w14:paraId="03BF6018" w14:textId="77777777">
        <w:tc>
          <w:tcPr>
            <w:tcW w:w="5228" w:type="dxa"/>
            <w:vMerge w:val="restart"/>
          </w:tcPr>
          <w:p w14:paraId="45ADC457" w14:textId="77777777" w:rsidR="003854E0" w:rsidRDefault="003854E0">
            <w:pPr>
              <w:pStyle w:val="afff6"/>
            </w:pPr>
            <w:r>
              <w:rPr>
                <w:rFonts w:hint="eastAsia"/>
              </w:rPr>
              <w:t>ITサービスマネジメント</w:t>
            </w:r>
          </w:p>
        </w:tc>
        <w:tc>
          <w:tcPr>
            <w:tcW w:w="5228" w:type="dxa"/>
          </w:tcPr>
          <w:p w14:paraId="36520610" w14:textId="77777777" w:rsidR="003854E0" w:rsidRDefault="003854E0">
            <w:pPr>
              <w:pStyle w:val="afff6"/>
            </w:pPr>
            <w:r>
              <w:rPr>
                <w:rFonts w:hint="eastAsia"/>
              </w:rPr>
              <w:t>運用管理</w:t>
            </w:r>
          </w:p>
        </w:tc>
      </w:tr>
      <w:tr w:rsidR="003854E0" w14:paraId="56452329" w14:textId="77777777">
        <w:tc>
          <w:tcPr>
            <w:tcW w:w="5228" w:type="dxa"/>
            <w:vMerge/>
          </w:tcPr>
          <w:p w14:paraId="5FD628BF" w14:textId="77777777" w:rsidR="003854E0" w:rsidRDefault="003854E0">
            <w:pPr>
              <w:pStyle w:val="afff6"/>
            </w:pPr>
          </w:p>
        </w:tc>
        <w:tc>
          <w:tcPr>
            <w:tcW w:w="5228" w:type="dxa"/>
          </w:tcPr>
          <w:p w14:paraId="35E611C9" w14:textId="77777777" w:rsidR="003854E0" w:rsidRDefault="003854E0">
            <w:pPr>
              <w:pStyle w:val="afff6"/>
            </w:pPr>
            <w:r>
              <w:rPr>
                <w:rFonts w:hint="eastAsia"/>
              </w:rPr>
              <w:t>システム管理</w:t>
            </w:r>
          </w:p>
        </w:tc>
      </w:tr>
      <w:tr w:rsidR="003854E0" w14:paraId="18B3919A" w14:textId="77777777">
        <w:tc>
          <w:tcPr>
            <w:tcW w:w="5228" w:type="dxa"/>
            <w:vMerge/>
          </w:tcPr>
          <w:p w14:paraId="3562BF40" w14:textId="77777777" w:rsidR="003854E0" w:rsidRDefault="003854E0">
            <w:pPr>
              <w:pStyle w:val="afff6"/>
            </w:pPr>
          </w:p>
        </w:tc>
        <w:tc>
          <w:tcPr>
            <w:tcW w:w="5228" w:type="dxa"/>
          </w:tcPr>
          <w:p w14:paraId="284FCE8C" w14:textId="77777777" w:rsidR="003854E0" w:rsidRDefault="003854E0">
            <w:pPr>
              <w:pStyle w:val="afff6"/>
            </w:pPr>
            <w:r>
              <w:rPr>
                <w:rFonts w:hint="eastAsia"/>
              </w:rPr>
              <w:t>オペレーション</w:t>
            </w:r>
          </w:p>
        </w:tc>
      </w:tr>
      <w:tr w:rsidR="003854E0" w14:paraId="73B7752B" w14:textId="77777777">
        <w:tc>
          <w:tcPr>
            <w:tcW w:w="5228" w:type="dxa"/>
            <w:vMerge/>
          </w:tcPr>
          <w:p w14:paraId="3BE57206" w14:textId="77777777" w:rsidR="003854E0" w:rsidRDefault="003854E0">
            <w:pPr>
              <w:pStyle w:val="afff6"/>
            </w:pPr>
          </w:p>
        </w:tc>
        <w:tc>
          <w:tcPr>
            <w:tcW w:w="5228" w:type="dxa"/>
          </w:tcPr>
          <w:p w14:paraId="6C54290B" w14:textId="77777777" w:rsidR="003854E0" w:rsidRDefault="003854E0">
            <w:pPr>
              <w:pStyle w:val="afff6"/>
            </w:pPr>
            <w:r>
              <w:rPr>
                <w:rFonts w:hint="eastAsia"/>
              </w:rPr>
              <w:t>サービスデスク</w:t>
            </w:r>
          </w:p>
        </w:tc>
      </w:tr>
      <w:tr w:rsidR="003854E0" w14:paraId="4130F9BF" w14:textId="77777777">
        <w:tc>
          <w:tcPr>
            <w:tcW w:w="5228" w:type="dxa"/>
            <w:vMerge w:val="restart"/>
          </w:tcPr>
          <w:p w14:paraId="6016DB4B" w14:textId="77777777" w:rsidR="003854E0" w:rsidRDefault="003854E0">
            <w:pPr>
              <w:pStyle w:val="afff6"/>
            </w:pPr>
            <w:r>
              <w:rPr>
                <w:rFonts w:hint="eastAsia"/>
              </w:rPr>
              <w:t>エデュケーション</w:t>
            </w:r>
          </w:p>
        </w:tc>
        <w:tc>
          <w:tcPr>
            <w:tcW w:w="5228" w:type="dxa"/>
          </w:tcPr>
          <w:p w14:paraId="67E7C301" w14:textId="77777777" w:rsidR="003854E0" w:rsidRDefault="003854E0">
            <w:pPr>
              <w:pStyle w:val="afff6"/>
            </w:pPr>
            <w:r>
              <w:rPr>
                <w:rFonts w:hint="eastAsia"/>
              </w:rPr>
              <w:t>研修企画</w:t>
            </w:r>
          </w:p>
        </w:tc>
      </w:tr>
      <w:tr w:rsidR="003854E0" w14:paraId="048A7D18" w14:textId="77777777">
        <w:tc>
          <w:tcPr>
            <w:tcW w:w="5228" w:type="dxa"/>
            <w:vMerge/>
          </w:tcPr>
          <w:p w14:paraId="0EE9DBF2" w14:textId="77777777" w:rsidR="003854E0" w:rsidRDefault="003854E0">
            <w:pPr>
              <w:pStyle w:val="afff6"/>
            </w:pPr>
          </w:p>
        </w:tc>
        <w:tc>
          <w:tcPr>
            <w:tcW w:w="5228" w:type="dxa"/>
          </w:tcPr>
          <w:p w14:paraId="3CA7984C" w14:textId="77777777" w:rsidR="003854E0" w:rsidRDefault="003854E0">
            <w:pPr>
              <w:pStyle w:val="afff6"/>
            </w:pPr>
            <w:r>
              <w:rPr>
                <w:rFonts w:hint="eastAsia"/>
              </w:rPr>
              <w:t>インストラクション</w:t>
            </w:r>
          </w:p>
        </w:tc>
      </w:tr>
    </w:tbl>
    <w:p w14:paraId="4FEDC142" w14:textId="77777777" w:rsidR="003854E0" w:rsidRPr="00BA7508" w:rsidRDefault="003854E0" w:rsidP="003854E0">
      <w:pPr>
        <w:ind w:firstLineChars="0" w:firstLine="0"/>
      </w:pPr>
      <w:r w:rsidRPr="00D93420">
        <w:rPr>
          <w:noProof/>
        </w:rPr>
        <mc:AlternateContent>
          <mc:Choice Requires="wps">
            <w:drawing>
              <wp:anchor distT="0" distB="0" distL="114300" distR="114300" simplePos="0" relativeHeight="251656555" behindDoc="0" locked="0" layoutInCell="1" allowOverlap="1" wp14:anchorId="31CFD2D0" wp14:editId="5F6FC645">
                <wp:simplePos x="0" y="0"/>
                <wp:positionH relativeFrom="margin">
                  <wp:posOffset>3810</wp:posOffset>
                </wp:positionH>
                <wp:positionV relativeFrom="paragraph">
                  <wp:posOffset>16037</wp:posOffset>
                </wp:positionV>
                <wp:extent cx="6648450" cy="273050"/>
                <wp:effectExtent l="0" t="0" r="0" b="0"/>
                <wp:wrapTopAndBottom/>
                <wp:docPr id="647379724" name="テキスト ボックス 3"/>
                <wp:cNvGraphicFramePr/>
                <a:graphic xmlns:a="http://schemas.openxmlformats.org/drawingml/2006/main">
                  <a:graphicData uri="http://schemas.microsoft.com/office/word/2010/wordprocessingShape">
                    <wps:wsp>
                      <wps:cNvSpPr txBox="1"/>
                      <wps:spPr>
                        <a:xfrm>
                          <a:off x="0" y="0"/>
                          <a:ext cx="6648450" cy="273050"/>
                        </a:xfrm>
                        <a:prstGeom prst="rect">
                          <a:avLst/>
                        </a:prstGeom>
                        <a:solidFill>
                          <a:sysClr val="window" lastClr="FFFFFF"/>
                        </a:solidFill>
                        <a:ln w="6350">
                          <a:noFill/>
                        </a:ln>
                      </wps:spPr>
                      <wps:txbx>
                        <w:txbxContent>
                          <w:p w14:paraId="299CE92B" w14:textId="77777777" w:rsidR="003854E0" w:rsidRPr="00EB6AAC" w:rsidRDefault="003854E0" w:rsidP="003854E0">
                            <w:pPr>
                              <w:pStyle w:val="aff2"/>
                            </w:pPr>
                            <w:r>
                              <w:rPr>
                                <w:rFonts w:hint="eastAsia"/>
                              </w:rPr>
                              <w:t xml:space="preserve">(出典) </w:t>
                            </w:r>
                            <w:r w:rsidRPr="00CC66E9">
                              <w:t>IPA「ＩＴスキル標準Ｖ３ 2011 ２部：キャリア編」</w:t>
                            </w:r>
                            <w:r>
                              <w:rPr>
                                <w:rFonts w:hint="eastAsia"/>
                              </w:rPr>
                              <w:t>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FD2D0" id="_x0000_s1190" type="#_x0000_t202" style="position:absolute;left:0;text-align:left;margin-left:.3pt;margin-top:1.25pt;width:523.5pt;height:21.5pt;z-index:2516565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" fillcolor="window" stroked="f" strokeweight=".5pt">
                <v:textbox>
                  <w:txbxContent>
                    <w:p w14:paraId="299CE92B" w14:textId="77777777" w:rsidR="003854E0" w:rsidRPr="00EB6AAC" w:rsidRDefault="003854E0" w:rsidP="003854E0">
                      <w:pPr>
                        <w:pStyle w:val="aff2"/>
                      </w:pPr>
                      <w:r>
                        <w:rPr>
                          <w:rFonts w:hint="eastAsia"/>
                        </w:rPr>
                        <w:t xml:space="preserve">(出典) </w:t>
                      </w:r>
                      <w:r w:rsidRPr="00CC66E9">
                        <w:t>IPA「ＩＴスキル標準Ｖ３ 2011 ２部：キャリア編」</w:t>
                      </w:r>
                      <w:r>
                        <w:rPr>
                          <w:rFonts w:hint="eastAsia"/>
                        </w:rPr>
                        <w:t>をもとに作成</w:t>
                      </w:r>
                    </w:p>
                  </w:txbxContent>
                </v:textbox>
                <w10:wrap type="topAndBottom" anchorx="margin"/>
              </v:shape>
            </w:pict>
          </mc:Fallback>
        </mc:AlternateContent>
      </w:r>
    </w:p>
    <w:p w14:paraId="6F1BDC03" w14:textId="77777777" w:rsidR="003854E0" w:rsidRDefault="003854E0" w:rsidP="003854E0">
      <w:pPr>
        <w:pStyle w:val="aff4"/>
      </w:pPr>
      <w:r>
        <w:rPr>
          <w:rFonts w:hint="eastAsia"/>
        </w:rPr>
        <w:t>各職種の概要</w:t>
      </w:r>
    </w:p>
    <w:tbl>
      <w:tblPr>
        <w:tblStyle w:val="aa"/>
        <w:tblW w:w="0" w:type="auto"/>
        <w:tblLook w:val="04A0" w:firstRow="1" w:lastRow="0" w:firstColumn="1" w:lastColumn="0" w:noHBand="0" w:noVBand="1"/>
      </w:tblPr>
      <w:tblGrid>
        <w:gridCol w:w="3964"/>
        <w:gridCol w:w="6492"/>
      </w:tblGrid>
      <w:tr w:rsidR="003854E0" w14:paraId="1FB98CAC" w14:textId="77777777">
        <w:tc>
          <w:tcPr>
            <w:tcW w:w="3964" w:type="dxa"/>
            <w:shd w:val="clear" w:color="auto" w:fill="215E99" w:themeFill="text2" w:themeFillTint="BF"/>
          </w:tcPr>
          <w:p w14:paraId="1AD45388" w14:textId="77777777" w:rsidR="003854E0" w:rsidRDefault="003854E0">
            <w:pPr>
              <w:pStyle w:val="aff0"/>
            </w:pPr>
            <w:r>
              <w:rPr>
                <w:rFonts w:hint="eastAsia"/>
              </w:rPr>
              <w:t>職種</w:t>
            </w:r>
          </w:p>
        </w:tc>
        <w:tc>
          <w:tcPr>
            <w:tcW w:w="6492" w:type="dxa"/>
            <w:shd w:val="clear" w:color="auto" w:fill="215E99" w:themeFill="text2" w:themeFillTint="BF"/>
          </w:tcPr>
          <w:p w14:paraId="5E95465F" w14:textId="77777777" w:rsidR="003854E0" w:rsidRDefault="003854E0">
            <w:pPr>
              <w:pStyle w:val="aff0"/>
            </w:pPr>
            <w:r>
              <w:rPr>
                <w:rFonts w:hint="eastAsia"/>
              </w:rPr>
              <w:t>概要</w:t>
            </w:r>
          </w:p>
        </w:tc>
      </w:tr>
      <w:tr w:rsidR="003854E0" w14:paraId="2077E7DE" w14:textId="77777777">
        <w:tc>
          <w:tcPr>
            <w:tcW w:w="3964" w:type="dxa"/>
          </w:tcPr>
          <w:p w14:paraId="2C565403" w14:textId="77777777" w:rsidR="003854E0" w:rsidRDefault="003854E0">
            <w:pPr>
              <w:pStyle w:val="afff8"/>
            </w:pPr>
            <w:r w:rsidRPr="00A47A01">
              <w:t>マーケティング</w:t>
            </w:r>
          </w:p>
        </w:tc>
        <w:tc>
          <w:tcPr>
            <w:tcW w:w="6492" w:type="dxa"/>
          </w:tcPr>
          <w:p w14:paraId="06E1D368" w14:textId="77777777" w:rsidR="003854E0" w:rsidRDefault="003854E0">
            <w:pPr>
              <w:pStyle w:val="afff6"/>
            </w:pPr>
            <w:r w:rsidRPr="006E47E7">
              <w:t>顧客ニーズに対応するために、企業、事業、製品</w:t>
            </w:r>
            <w:r>
              <w:t>および</w:t>
            </w:r>
            <w:r w:rsidRPr="006E47E7">
              <w:t>サービスの市場の動向を予測かつ分析し、事業戦略、販売戦略、実行計画、資金計画</w:t>
            </w:r>
            <w:r>
              <w:t>および</w:t>
            </w:r>
            <w:r w:rsidRPr="006E47E7">
              <w:t>販売チャネル戦略</w:t>
            </w:r>
            <w:r>
              <w:t>など</w:t>
            </w:r>
            <w:r w:rsidRPr="006E47E7">
              <w:t>ビジネス戦略の企画</w:t>
            </w:r>
            <w:r>
              <w:t>および</w:t>
            </w:r>
            <w:r w:rsidRPr="006E47E7">
              <w:t>立案を実施する。市場分析</w:t>
            </w:r>
            <w:r>
              <w:t>など</w:t>
            </w:r>
            <w:r w:rsidRPr="006E47E7">
              <w:t>を</w:t>
            </w:r>
            <w:r>
              <w:rPr>
                <w:rFonts w:hint="eastAsia"/>
              </w:rPr>
              <w:t>通じ</w:t>
            </w:r>
            <w:r w:rsidRPr="006E47E7">
              <w:t>て立案したビジネス戦略の投資効果、新規性、顧客満足度に責任を持つ。</w:t>
            </w:r>
          </w:p>
        </w:tc>
      </w:tr>
      <w:tr w:rsidR="003854E0" w14:paraId="593B662E" w14:textId="77777777">
        <w:tc>
          <w:tcPr>
            <w:tcW w:w="3964" w:type="dxa"/>
          </w:tcPr>
          <w:p w14:paraId="3306F422" w14:textId="77777777" w:rsidR="003854E0" w:rsidRDefault="003854E0">
            <w:pPr>
              <w:pStyle w:val="afff8"/>
            </w:pPr>
            <w:r>
              <w:rPr>
                <w:rFonts w:hint="eastAsia"/>
              </w:rPr>
              <w:t>セールス</w:t>
            </w:r>
          </w:p>
        </w:tc>
        <w:tc>
          <w:tcPr>
            <w:tcW w:w="6492" w:type="dxa"/>
          </w:tcPr>
          <w:p w14:paraId="2CD096F1" w14:textId="458BD0D2" w:rsidR="003854E0" w:rsidRDefault="003854E0">
            <w:pPr>
              <w:pStyle w:val="afff6"/>
            </w:pPr>
            <w:r w:rsidRPr="006E47E7">
              <w:t>顧客における経営方針を確認し､その実現のための課題解決策の提案､ビジネスプロセス改善支援</w:t>
            </w:r>
            <w:r>
              <w:t>および</w:t>
            </w:r>
            <w:bookmarkStart w:id="1688" w:name="■ソリューション22ー2ー2"/>
            <w:r w:rsidR="00050CE4">
              <w:fldChar w:fldCharType="begin"/>
            </w:r>
            <w:r w:rsidR="00050CE4">
              <w:instrText>HYPERLINK  \l "■ソリューション"</w:instrText>
            </w:r>
            <w:r w:rsidR="00050CE4">
              <w:fldChar w:fldCharType="separate"/>
            </w:r>
            <w:r w:rsidRPr="00050CE4">
              <w:rPr>
                <w:rStyle w:val="a7"/>
              </w:rPr>
              <w:t>ソリューション</w:t>
            </w:r>
            <w:bookmarkEnd w:id="1688"/>
            <w:r w:rsidR="00050CE4">
              <w:fldChar w:fldCharType="end"/>
            </w:r>
            <w:r w:rsidRPr="006E47E7">
              <w:t>、製品、サービスの提案を実施し成約する。顧客との良好なリレーションを確立し顧客満足度を高める。</w:t>
            </w:r>
          </w:p>
        </w:tc>
      </w:tr>
      <w:tr w:rsidR="003854E0" w14:paraId="5BF50D64" w14:textId="77777777">
        <w:tc>
          <w:tcPr>
            <w:tcW w:w="3964" w:type="dxa"/>
          </w:tcPr>
          <w:p w14:paraId="56CBC941" w14:textId="77777777" w:rsidR="003854E0" w:rsidRDefault="003854E0">
            <w:pPr>
              <w:pStyle w:val="afff8"/>
            </w:pPr>
            <w:r>
              <w:rPr>
                <w:rFonts w:hint="eastAsia"/>
              </w:rPr>
              <w:t>コンサルタント</w:t>
            </w:r>
          </w:p>
        </w:tc>
        <w:tc>
          <w:tcPr>
            <w:tcW w:w="6492" w:type="dxa"/>
          </w:tcPr>
          <w:p w14:paraId="62F49495" w14:textId="77777777" w:rsidR="003854E0" w:rsidRDefault="003854E0">
            <w:pPr>
              <w:pStyle w:val="afff6"/>
              <w:tabs>
                <w:tab w:val="clear" w:pos="1830"/>
                <w:tab w:val="left" w:pos="1089"/>
              </w:tabs>
            </w:pPr>
            <w:r w:rsidRPr="006E47E7">
              <w:t>知的資産、コンサルティングメソドロジを活用し、顧客の経営戦略やビジネス戦略</w:t>
            </w:r>
            <w:r>
              <w:t>および</w:t>
            </w:r>
            <w:r>
              <w:rPr>
                <w:rFonts w:hint="eastAsia"/>
              </w:rPr>
              <w:t>IT</w:t>
            </w:r>
            <w:r w:rsidRPr="006E47E7">
              <w:t>戦略策定へのカウンセリング、提言、助言の実施を通じて、顧客のビジネス戦略やビジョンの実現、課題解決に貢献し、</w:t>
            </w:r>
            <w:r>
              <w:rPr>
                <w:rFonts w:hint="eastAsia"/>
              </w:rPr>
              <w:t>IT</w:t>
            </w:r>
            <w:r w:rsidRPr="006E47E7">
              <w:t>投資の経営判断を支援する。提言がもたらす価値や効果、顧客満足度、実現可能性</w:t>
            </w:r>
            <w:r>
              <w:t>など</w:t>
            </w:r>
            <w:r w:rsidRPr="006E47E7">
              <w:t>に責任を持つ。</w:t>
            </w:r>
          </w:p>
        </w:tc>
      </w:tr>
      <w:tr w:rsidR="003854E0" w14:paraId="45825FA8" w14:textId="77777777">
        <w:tc>
          <w:tcPr>
            <w:tcW w:w="3964" w:type="dxa"/>
          </w:tcPr>
          <w:p w14:paraId="630F996E" w14:textId="77777777" w:rsidR="003854E0" w:rsidRDefault="003854E0">
            <w:pPr>
              <w:pStyle w:val="afff8"/>
            </w:pPr>
            <w:r>
              <w:rPr>
                <w:rFonts w:hint="eastAsia"/>
              </w:rPr>
              <w:t>ITアーキテクト</w:t>
            </w:r>
          </w:p>
        </w:tc>
        <w:tc>
          <w:tcPr>
            <w:tcW w:w="6492" w:type="dxa"/>
          </w:tcPr>
          <w:p w14:paraId="687E0493" w14:textId="77777777" w:rsidR="003854E0" w:rsidRDefault="003854E0">
            <w:pPr>
              <w:pStyle w:val="afff6"/>
            </w:pPr>
            <w:r w:rsidRPr="008D175A">
              <w:t>ビジネス</w:t>
            </w:r>
            <w:r>
              <w:t>および</w:t>
            </w:r>
            <w:r>
              <w:rPr>
                <w:rFonts w:hint="eastAsia"/>
              </w:rPr>
              <w:t>IT</w:t>
            </w:r>
            <w:r w:rsidRPr="008D175A">
              <w:t>上の課題を分析し、ソリューションを構成する情報システム化要件として再構成する。ハードウェア、ソフトウェア関連技術（アプリケーション関連技術、メソドロジ）を活用し、顧客のビジネス戦略を実現するために情報システム全体の品質（整合性、一貫性</w:t>
            </w:r>
            <w:r>
              <w:t>など</w:t>
            </w:r>
            <w:r w:rsidRPr="008D175A">
              <w:t>）を保った</w:t>
            </w:r>
            <w:r>
              <w:rPr>
                <w:rFonts w:hint="eastAsia"/>
              </w:rPr>
              <w:t>IT</w:t>
            </w:r>
            <w:r w:rsidRPr="008D175A">
              <w:t>アーキテクチャを設計する。設計したアーキテクチャが課題に対するソリューションを構成することを確認するとともに、後続の開発、導入が可能であることを確認する。また、ソリューションを構成するために情報システムが満たすべき基準を明らかにする。さらに実現性に対する技術リスクについて事前に影響を評価する。</w:t>
            </w:r>
          </w:p>
        </w:tc>
      </w:tr>
      <w:tr w:rsidR="003854E0" w14:paraId="78DAE1FE" w14:textId="77777777">
        <w:tc>
          <w:tcPr>
            <w:tcW w:w="3964" w:type="dxa"/>
          </w:tcPr>
          <w:p w14:paraId="359C8B38" w14:textId="77777777" w:rsidR="003854E0" w:rsidRDefault="003854E0">
            <w:pPr>
              <w:pStyle w:val="afff8"/>
            </w:pPr>
            <w:r>
              <w:rPr>
                <w:rFonts w:hint="eastAsia"/>
              </w:rPr>
              <w:t>プロジェクトマネジメント</w:t>
            </w:r>
          </w:p>
        </w:tc>
        <w:tc>
          <w:tcPr>
            <w:tcW w:w="6492" w:type="dxa"/>
          </w:tcPr>
          <w:p w14:paraId="5195BF5B" w14:textId="77777777" w:rsidR="003854E0" w:rsidRDefault="003854E0">
            <w:pPr>
              <w:pStyle w:val="afff6"/>
              <w:tabs>
                <w:tab w:val="clear" w:pos="1830"/>
                <w:tab w:val="left" w:pos="1311"/>
              </w:tabs>
            </w:pPr>
            <w:r w:rsidRPr="008D175A">
              <w:t>プロジェクトマネジメント関連技術、ビジネスマネジメント技術を活用し、プロジェクトの提案、立上げ、計画、実行、監視コントロール、終結を実施し、計画された納入物、サービスと、その要求品質、コスト、納期に責任を持つ。</w:t>
            </w:r>
          </w:p>
        </w:tc>
      </w:tr>
      <w:tr w:rsidR="003854E0" w14:paraId="604FD083" w14:textId="77777777">
        <w:tc>
          <w:tcPr>
            <w:tcW w:w="3964" w:type="dxa"/>
          </w:tcPr>
          <w:p w14:paraId="001CC89C" w14:textId="77777777" w:rsidR="003854E0" w:rsidRDefault="003854E0">
            <w:pPr>
              <w:pStyle w:val="afff8"/>
            </w:pPr>
            <w:r>
              <w:rPr>
                <w:rFonts w:hint="eastAsia"/>
              </w:rPr>
              <w:t>ITスペシャリスト</w:t>
            </w:r>
          </w:p>
        </w:tc>
        <w:tc>
          <w:tcPr>
            <w:tcW w:w="6492" w:type="dxa"/>
          </w:tcPr>
          <w:p w14:paraId="6B48BB8C" w14:textId="739794F1" w:rsidR="003854E0" w:rsidRDefault="003854E0">
            <w:pPr>
              <w:pStyle w:val="afff6"/>
            </w:pPr>
            <w:r w:rsidRPr="008D175A">
              <w:t>ハードウェア、ソフトウェア関連の専門技術を活用し、顧客の環境に最適なシステム基盤の設計、構築、導入を実施する。構築したシステム基盤の非機能要件（性能、回復性、</w:t>
            </w:r>
            <w:bookmarkStart w:id="1689" w:name="■可用性22ー2ー2"/>
            <w:r w:rsidR="00136AC1">
              <w:fldChar w:fldCharType="begin"/>
            </w:r>
            <w:r w:rsidR="00136AC1">
              <w:instrText>HYPERLINK  \l "■可用性"</w:instrText>
            </w:r>
            <w:r w:rsidR="00136AC1">
              <w:fldChar w:fldCharType="separate"/>
            </w:r>
            <w:r w:rsidRPr="00136AC1">
              <w:rPr>
                <w:rStyle w:val="a7"/>
              </w:rPr>
              <w:t>可用性</w:t>
            </w:r>
            <w:bookmarkEnd w:id="1689"/>
            <w:r w:rsidR="00136AC1">
              <w:fldChar w:fldCharType="end"/>
            </w:r>
            <w:r w:rsidRPr="008D175A">
              <w:t>など）に責任を持つ。</w:t>
            </w:r>
          </w:p>
        </w:tc>
      </w:tr>
      <w:tr w:rsidR="003854E0" w14:paraId="21F1E3C7" w14:textId="77777777">
        <w:tc>
          <w:tcPr>
            <w:tcW w:w="3964" w:type="dxa"/>
          </w:tcPr>
          <w:p w14:paraId="70FF13F8" w14:textId="77777777" w:rsidR="003854E0" w:rsidRDefault="003854E0">
            <w:pPr>
              <w:pStyle w:val="afff8"/>
            </w:pPr>
            <w:r>
              <w:rPr>
                <w:rFonts w:hint="eastAsia"/>
              </w:rPr>
              <w:t>アプリケーションスペシャリスト</w:t>
            </w:r>
          </w:p>
        </w:tc>
        <w:tc>
          <w:tcPr>
            <w:tcW w:w="6492" w:type="dxa"/>
          </w:tcPr>
          <w:p w14:paraId="04ADFDE5" w14:textId="77777777" w:rsidR="003854E0" w:rsidRDefault="003854E0">
            <w:pPr>
              <w:pStyle w:val="afff6"/>
            </w:pPr>
            <w:r w:rsidRPr="008D175A">
              <w:t>業種固有業務や汎用業務において、アプリケーション開発やパッケージ導入に関する専門技術を活用し、業務上の課題解決に</w:t>
            </w:r>
            <w:r>
              <w:rPr>
                <w:rFonts w:hint="eastAsia"/>
              </w:rPr>
              <w:t>関わる</w:t>
            </w:r>
            <w:r w:rsidRPr="008D175A">
              <w:t>アプリケーションの設計、開発、構築、導入、テスト</w:t>
            </w:r>
            <w:r>
              <w:t>および</w:t>
            </w:r>
            <w:r w:rsidRPr="008D175A">
              <w:t>保守を実施する。構築したアプリケーションの品質（機能性、回復性、利便性</w:t>
            </w:r>
            <w:r>
              <w:t>など</w:t>
            </w:r>
            <w:r w:rsidRPr="008D175A">
              <w:t>）に責任を持つ。</w:t>
            </w:r>
          </w:p>
        </w:tc>
      </w:tr>
      <w:tr w:rsidR="003854E0" w14:paraId="362C1D2D" w14:textId="77777777">
        <w:tc>
          <w:tcPr>
            <w:tcW w:w="3964" w:type="dxa"/>
          </w:tcPr>
          <w:p w14:paraId="57BC1BDD" w14:textId="77777777" w:rsidR="003854E0" w:rsidRDefault="003854E0">
            <w:pPr>
              <w:pStyle w:val="afff8"/>
            </w:pPr>
            <w:r>
              <w:rPr>
                <w:rFonts w:hint="eastAsia"/>
              </w:rPr>
              <w:t>ソフトウェアデベロップメント</w:t>
            </w:r>
          </w:p>
        </w:tc>
        <w:tc>
          <w:tcPr>
            <w:tcW w:w="6492" w:type="dxa"/>
          </w:tcPr>
          <w:p w14:paraId="6685CD91" w14:textId="34D83D15" w:rsidR="003854E0" w:rsidRDefault="003854E0">
            <w:pPr>
              <w:pStyle w:val="afff6"/>
            </w:pPr>
            <w:r w:rsidRPr="00D96285">
              <w:t>ソフトウェアエンジニアリング技術を活用し、マーケティング戦略に基づく、市場に受け入れられるソフトウェア製品の企画、仕様決定、設計、開発を実施する。また上位レベルにおいては、ソフトウェア製品に関連したビジネス戦略の立案やコンサルテーションを実施する。開発したソフトウェア製品の機能性、</w:t>
            </w:r>
            <w:bookmarkStart w:id="1690" w:name="■信頼性22ー2ー2"/>
            <w:r w:rsidR="00DF04F8">
              <w:fldChar w:fldCharType="begin"/>
            </w:r>
            <w:r w:rsidR="00DF04F8">
              <w:instrText>HYPERLINK  \l "■信頼性"</w:instrText>
            </w:r>
            <w:r w:rsidR="00DF04F8">
              <w:fldChar w:fldCharType="separate"/>
            </w:r>
            <w:r w:rsidRPr="00DF04F8">
              <w:rPr>
                <w:rStyle w:val="a7"/>
              </w:rPr>
              <w:t>信頼性</w:t>
            </w:r>
            <w:bookmarkEnd w:id="1690"/>
            <w:r w:rsidR="00DF04F8">
              <w:fldChar w:fldCharType="end"/>
            </w:r>
            <w:r>
              <w:t>など</w:t>
            </w:r>
            <w:r w:rsidRPr="00D96285">
              <w:t>に責任を持つ。</w:t>
            </w:r>
          </w:p>
        </w:tc>
      </w:tr>
      <w:tr w:rsidR="003854E0" w14:paraId="54B2198E" w14:textId="77777777">
        <w:tc>
          <w:tcPr>
            <w:tcW w:w="3964" w:type="dxa"/>
          </w:tcPr>
          <w:p w14:paraId="55681798" w14:textId="77777777" w:rsidR="003854E0" w:rsidRDefault="003854E0">
            <w:pPr>
              <w:pStyle w:val="afff8"/>
            </w:pPr>
            <w:r>
              <w:rPr>
                <w:rFonts w:hint="eastAsia"/>
              </w:rPr>
              <w:t>カスタマーサービス</w:t>
            </w:r>
          </w:p>
        </w:tc>
        <w:tc>
          <w:tcPr>
            <w:tcW w:w="6492" w:type="dxa"/>
          </w:tcPr>
          <w:p w14:paraId="155E10AA" w14:textId="77777777" w:rsidR="003854E0" w:rsidRDefault="003854E0">
            <w:pPr>
              <w:pStyle w:val="afff6"/>
            </w:pPr>
            <w:r w:rsidRPr="00D96285">
              <w:t>ハードウェア、ソフトウェアに関連する専門技術を活用し、顧客の環境に最適なシステム基盤に合致したハードウェア、ソフトウェアの導入、カスタマイズ、保守（遠隔保守含む）、修理を実施するとともに、顧客のシステム基盤管理およびサポートを実施する。また</w:t>
            </w:r>
            <w:r>
              <w:rPr>
                <w:rFonts w:hint="eastAsia"/>
              </w:rPr>
              <w:t>IT</w:t>
            </w:r>
            <w:r w:rsidRPr="00D96285">
              <w:t>施設インフラの設計、構築、導入および管理、運営を実施する。導入したハードウェア、ソフトウェアの品質（使用性、保守容易性</w:t>
            </w:r>
            <w:r>
              <w:t>など</w:t>
            </w:r>
            <w:r w:rsidRPr="00D96285">
              <w:t>）に責任を持つ。</w:t>
            </w:r>
          </w:p>
        </w:tc>
      </w:tr>
      <w:tr w:rsidR="003854E0" w14:paraId="72A07A6A" w14:textId="77777777">
        <w:tc>
          <w:tcPr>
            <w:tcW w:w="3964" w:type="dxa"/>
          </w:tcPr>
          <w:p w14:paraId="4F8B4795" w14:textId="77777777" w:rsidR="003854E0" w:rsidRDefault="003854E0">
            <w:pPr>
              <w:pStyle w:val="afff8"/>
            </w:pPr>
            <w:r>
              <w:rPr>
                <w:rFonts w:hint="eastAsia"/>
              </w:rPr>
              <w:t>ITサービスマネジメント</w:t>
            </w:r>
          </w:p>
        </w:tc>
        <w:tc>
          <w:tcPr>
            <w:tcW w:w="6492" w:type="dxa"/>
          </w:tcPr>
          <w:p w14:paraId="2D4607A8" w14:textId="34403929" w:rsidR="003854E0" w:rsidRDefault="003854E0">
            <w:pPr>
              <w:pStyle w:val="afff6"/>
            </w:pPr>
            <w:r w:rsidRPr="00D96285">
              <w:t>システム運用関連技術を活用し、サービスレベルの設計を行い顧客と合意されたサービスレベルアグリーメント（</w:t>
            </w:r>
            <w:bookmarkStart w:id="1691" w:name="■SLA22ー2－2"/>
            <w:r w:rsidR="00D15E8A">
              <w:fldChar w:fldCharType="begin"/>
            </w:r>
            <w:r w:rsidR="00D15E8A">
              <w:instrText>HYPERLINK  \l "■SLA"</w:instrText>
            </w:r>
            <w:r w:rsidR="00D15E8A">
              <w:fldChar w:fldCharType="separate"/>
            </w:r>
            <w:r w:rsidRPr="00D15E8A">
              <w:rPr>
                <w:rStyle w:val="a7"/>
              </w:rPr>
              <w:t>SLA</w:t>
            </w:r>
            <w:bookmarkEnd w:id="1691"/>
            <w:r w:rsidR="00D15E8A">
              <w:fldChar w:fldCharType="end"/>
            </w:r>
            <w:r w:rsidRPr="00D96285">
              <w:t>）に基づき、システム運用リスク管理の側面からシステム全体の安定稼動に責任を持つ。システム全体の安定稼動を目指し、安全性、信頼性、効率性を追及する。またサービスレベルの維持、向上を図るためにシステム稼動情報の収集と分析を実施し、システム基盤管理も含めた運用管理を行う。</w:t>
            </w:r>
          </w:p>
        </w:tc>
      </w:tr>
      <w:tr w:rsidR="003854E0" w14:paraId="2BC81D5D" w14:textId="77777777">
        <w:tc>
          <w:tcPr>
            <w:tcW w:w="3964" w:type="dxa"/>
          </w:tcPr>
          <w:p w14:paraId="1185322A" w14:textId="77777777" w:rsidR="003854E0" w:rsidRDefault="003854E0">
            <w:pPr>
              <w:pStyle w:val="afff8"/>
            </w:pPr>
            <w:r>
              <w:rPr>
                <w:rFonts w:hint="eastAsia"/>
              </w:rPr>
              <w:t>エデュケーション</w:t>
            </w:r>
          </w:p>
        </w:tc>
        <w:tc>
          <w:tcPr>
            <w:tcW w:w="6492" w:type="dxa"/>
          </w:tcPr>
          <w:p w14:paraId="3DE24043" w14:textId="77777777" w:rsidR="003854E0" w:rsidRDefault="003854E0">
            <w:pPr>
              <w:pStyle w:val="afff6"/>
            </w:pPr>
            <w:r w:rsidRPr="00AD12F8">
              <w:t>担当分野の専門技術と研修に関連する専門技術を活用し、ユーザ</w:t>
            </w:r>
            <w:r>
              <w:rPr>
                <w:rFonts w:hint="eastAsia"/>
              </w:rPr>
              <w:t>ー</w:t>
            </w:r>
            <w:r w:rsidRPr="00AD12F8">
              <w:t>のスキル開発要件に合致した研修カリキュラムや研修コースのニーズの分析、設計、開発、運営、評価を実施する。</w:t>
            </w:r>
          </w:p>
        </w:tc>
      </w:tr>
      <w:tr w:rsidR="003854E0" w14:paraId="5B235E0C" w14:textId="77777777">
        <w:tc>
          <w:tcPr>
            <w:tcW w:w="3964" w:type="dxa"/>
          </w:tcPr>
          <w:p w14:paraId="371B3627" w14:textId="77777777" w:rsidR="003854E0" w:rsidRDefault="003854E0">
            <w:pPr>
              <w:pStyle w:val="afff8"/>
            </w:pPr>
            <w:r>
              <w:rPr>
                <w:rFonts w:hint="eastAsia"/>
              </w:rPr>
              <w:t>共通（レベル1、2）</w:t>
            </w:r>
          </w:p>
        </w:tc>
        <w:tc>
          <w:tcPr>
            <w:tcW w:w="6492" w:type="dxa"/>
          </w:tcPr>
          <w:p w14:paraId="29F946F1" w14:textId="77777777" w:rsidR="003854E0" w:rsidRDefault="003854E0">
            <w:pPr>
              <w:pStyle w:val="afff6"/>
            </w:pPr>
            <w:r w:rsidRPr="00AD12F8">
              <w:t>担当業務の技術領域に関する基本知識を活用し、上位者の指示の下、あるいは既存の作業標準やガイダンスに</w:t>
            </w:r>
            <w:r>
              <w:rPr>
                <w:rFonts w:hint="eastAsia"/>
              </w:rPr>
              <w:t>したが</w:t>
            </w:r>
            <w:r w:rsidRPr="00AD12F8">
              <w:t>い、要求された作業を実施する。自らの担当作業に対する実施責任を持つ。</w:t>
            </w:r>
          </w:p>
        </w:tc>
      </w:tr>
    </w:tbl>
    <w:p w14:paraId="76DBCBAC" w14:textId="77777777" w:rsidR="003854E0" w:rsidRDefault="003854E0" w:rsidP="003854E0">
      <w:pPr>
        <w:ind w:firstLineChars="0" w:firstLine="0"/>
      </w:pPr>
      <w:r w:rsidRPr="00D93420">
        <w:rPr>
          <w:noProof/>
        </w:rPr>
        <mc:AlternateContent>
          <mc:Choice Requires="wps">
            <w:drawing>
              <wp:anchor distT="0" distB="0" distL="114300" distR="114300" simplePos="0" relativeHeight="251656556" behindDoc="0" locked="0" layoutInCell="1" allowOverlap="1" wp14:anchorId="3B1C5372" wp14:editId="5E161BD5">
                <wp:simplePos x="0" y="0"/>
                <wp:positionH relativeFrom="margin">
                  <wp:posOffset>0</wp:posOffset>
                </wp:positionH>
                <wp:positionV relativeFrom="paragraph">
                  <wp:posOffset>23657</wp:posOffset>
                </wp:positionV>
                <wp:extent cx="6648450" cy="273050"/>
                <wp:effectExtent l="0" t="0" r="0" b="0"/>
                <wp:wrapTopAndBottom/>
                <wp:docPr id="407333615" name="テキスト ボックス 3"/>
                <wp:cNvGraphicFramePr/>
                <a:graphic xmlns:a="http://schemas.openxmlformats.org/drawingml/2006/main">
                  <a:graphicData uri="http://schemas.microsoft.com/office/word/2010/wordprocessingShape">
                    <wps:wsp>
                      <wps:cNvSpPr txBox="1"/>
                      <wps:spPr>
                        <a:xfrm>
                          <a:off x="0" y="0"/>
                          <a:ext cx="6648450" cy="273050"/>
                        </a:xfrm>
                        <a:prstGeom prst="rect">
                          <a:avLst/>
                        </a:prstGeom>
                        <a:solidFill>
                          <a:sysClr val="window" lastClr="FFFFFF"/>
                        </a:solidFill>
                        <a:ln w="6350">
                          <a:noFill/>
                        </a:ln>
                      </wps:spPr>
                      <wps:txbx>
                        <w:txbxContent>
                          <w:p w14:paraId="03A9CF6C" w14:textId="77777777" w:rsidR="003854E0" w:rsidRPr="00EB6AAC" w:rsidRDefault="003854E0" w:rsidP="003854E0">
                            <w:pPr>
                              <w:pStyle w:val="aff2"/>
                            </w:pPr>
                            <w:r>
                              <w:rPr>
                                <w:rFonts w:hint="eastAsia"/>
                              </w:rPr>
                              <w:t xml:space="preserve">(出典) </w:t>
                            </w:r>
                            <w:r w:rsidRPr="00CC66E9">
                              <w:t>IPA「ＩＴスキル標準Ｖ３ 2011 ２部：キャリア編」</w:t>
                            </w:r>
                            <w:r>
                              <w:rPr>
                                <w:rFonts w:hint="eastAsia"/>
                              </w:rPr>
                              <w:t>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C5372" id="_x0000_s1191" type="#_x0000_t202" style="position:absolute;left:0;text-align:left;margin-left:0;margin-top:1.85pt;width:523.5pt;height:21.5pt;z-index:2516565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" fillcolor="window" stroked="f" strokeweight=".5pt">
                <v:textbox>
                  <w:txbxContent>
                    <w:p w14:paraId="03A9CF6C" w14:textId="77777777" w:rsidR="003854E0" w:rsidRPr="00EB6AAC" w:rsidRDefault="003854E0" w:rsidP="003854E0">
                      <w:pPr>
                        <w:pStyle w:val="aff2"/>
                      </w:pPr>
                      <w:r>
                        <w:rPr>
                          <w:rFonts w:hint="eastAsia"/>
                        </w:rPr>
                        <w:t xml:space="preserve">(出典) </w:t>
                      </w:r>
                      <w:r w:rsidRPr="00CC66E9">
                        <w:t>IPA「ＩＴスキル標準Ｖ３ 2011 ２部：キャリア編」</w:t>
                      </w:r>
                      <w:r>
                        <w:rPr>
                          <w:rFonts w:hint="eastAsia"/>
                        </w:rPr>
                        <w:t>をもとに作成</w:t>
                      </w:r>
                    </w:p>
                  </w:txbxContent>
                </v:textbox>
                <w10:wrap type="topAndBottom" anchorx="margin"/>
              </v:shape>
            </w:pict>
          </mc:Fallback>
        </mc:AlternateContent>
      </w:r>
    </w:p>
    <w:p w14:paraId="6921731A" w14:textId="77777777" w:rsidR="003854E0" w:rsidRDefault="003854E0" w:rsidP="009E18C9">
      <w:pPr>
        <w:pStyle w:val="aff4"/>
      </w:pPr>
      <w:r w:rsidRPr="005819A0">
        <w:rPr>
          <w:rFonts w:hint="eastAsia"/>
        </w:rPr>
        <w:t>達成度指標</w:t>
      </w:r>
    </w:p>
    <w:p w14:paraId="4349A2C2" w14:textId="77777777" w:rsidR="003854E0" w:rsidRDefault="003854E0" w:rsidP="003854E0">
      <w:r w:rsidRPr="00710367">
        <w:rPr>
          <w:rFonts w:hint="eastAsia"/>
        </w:rPr>
        <w:t>達成度指標は</w:t>
      </w:r>
      <w:r>
        <w:rPr>
          <w:rFonts w:hint="eastAsia"/>
        </w:rPr>
        <w:t>、</w:t>
      </w:r>
      <w:r w:rsidRPr="00710367">
        <w:rPr>
          <w:rFonts w:hint="eastAsia"/>
        </w:rPr>
        <w:t>実務能力のレベル評価指標として定義したもので</w:t>
      </w:r>
      <w:r>
        <w:rPr>
          <w:rFonts w:hint="eastAsia"/>
        </w:rPr>
        <w:t>す</w:t>
      </w:r>
      <w:r w:rsidRPr="00710367">
        <w:rPr>
          <w:rFonts w:hint="eastAsia"/>
        </w:rPr>
        <w:t>。</w:t>
      </w:r>
      <w:r>
        <w:rPr>
          <w:rFonts w:hint="eastAsia"/>
        </w:rPr>
        <w:t>IT</w:t>
      </w:r>
      <w:r w:rsidRPr="00710367">
        <w:rPr>
          <w:rFonts w:hint="eastAsia"/>
        </w:rPr>
        <w:t>スキル標準</w:t>
      </w:r>
      <w:r>
        <w:rPr>
          <w:rFonts w:hint="eastAsia"/>
        </w:rPr>
        <w:t>では、IT</w:t>
      </w:r>
      <w:r w:rsidRPr="00710367">
        <w:rPr>
          <w:rFonts w:hint="eastAsia"/>
        </w:rPr>
        <w:t>人材のレベル評価は、経験と実績に基づく「達成度指標」によって行</w:t>
      </w:r>
      <w:r>
        <w:rPr>
          <w:rFonts w:hint="eastAsia"/>
        </w:rPr>
        <w:t>います。</w:t>
      </w:r>
      <w:r w:rsidRPr="00710367">
        <w:t>達成度指標は、ビジネスを成功させる人材を評価する</w:t>
      </w:r>
      <w:r>
        <w:rPr>
          <w:rFonts w:hint="eastAsia"/>
        </w:rPr>
        <w:t>2</w:t>
      </w:r>
      <w:r w:rsidRPr="00710367">
        <w:t>つの貢献に焦点を</w:t>
      </w:r>
      <w:r>
        <w:rPr>
          <w:rFonts w:hint="eastAsia"/>
        </w:rPr>
        <w:t>当てています</w:t>
      </w:r>
      <w:r w:rsidRPr="00710367">
        <w:t>。「ビジネス貢献」</w:t>
      </w:r>
      <w:r>
        <w:rPr>
          <w:rFonts w:hint="eastAsia"/>
        </w:rPr>
        <w:t>とは、</w:t>
      </w:r>
      <w:r w:rsidRPr="00710367">
        <w:t>プロジェクトの成功の経験と実績など、ビジネス成果に対する貢献を示</w:t>
      </w:r>
      <w:r>
        <w:rPr>
          <w:rFonts w:hint="eastAsia"/>
        </w:rPr>
        <w:t>します。</w:t>
      </w:r>
      <w:r w:rsidRPr="00710367">
        <w:t>「プロフェッショナル貢献」</w:t>
      </w:r>
      <w:r>
        <w:rPr>
          <w:rFonts w:hint="eastAsia"/>
        </w:rPr>
        <w:t>とは、</w:t>
      </w:r>
      <w:r w:rsidRPr="00710367">
        <w:t>専門技術の向上による社内外への貢献、さらに後進育成や技術の継承といったプロフェッショナルとしての貢献を示</w:t>
      </w:r>
      <w:r>
        <w:rPr>
          <w:rFonts w:hint="eastAsia"/>
        </w:rPr>
        <w:t>します。</w:t>
      </w:r>
    </w:p>
    <w:p w14:paraId="7AF5BF0B" w14:textId="77777777" w:rsidR="003854E0" w:rsidRDefault="003854E0" w:rsidP="003854E0">
      <w:r>
        <w:rPr>
          <w:noProof/>
        </w:rPr>
        <w:drawing>
          <wp:anchor distT="0" distB="0" distL="114300" distR="114300" simplePos="0" relativeHeight="251656552" behindDoc="0" locked="0" layoutInCell="1" allowOverlap="1" wp14:anchorId="22CCD1A1" wp14:editId="4E5077FB">
            <wp:simplePos x="0" y="0"/>
            <wp:positionH relativeFrom="margin">
              <wp:posOffset>1474996</wp:posOffset>
            </wp:positionH>
            <wp:positionV relativeFrom="paragraph">
              <wp:posOffset>111760</wp:posOffset>
            </wp:positionV>
            <wp:extent cx="3609340" cy="3165475"/>
            <wp:effectExtent l="0" t="0" r="0" b="0"/>
            <wp:wrapTopAndBottom/>
            <wp:docPr id="642727565"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609340" cy="3165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93420">
        <w:rPr>
          <w:noProof/>
        </w:rPr>
        <mc:AlternateContent>
          <mc:Choice Requires="wps">
            <w:drawing>
              <wp:anchor distT="0" distB="0" distL="114300" distR="114300" simplePos="0" relativeHeight="251656557" behindDoc="0" locked="0" layoutInCell="1" allowOverlap="1" wp14:anchorId="680169E4" wp14:editId="1136A142">
                <wp:simplePos x="0" y="0"/>
                <wp:positionH relativeFrom="margin">
                  <wp:posOffset>-37323</wp:posOffset>
                </wp:positionH>
                <wp:positionV relativeFrom="paragraph">
                  <wp:posOffset>8645616</wp:posOffset>
                </wp:positionV>
                <wp:extent cx="6648450" cy="273050"/>
                <wp:effectExtent l="0" t="0" r="0" b="0"/>
                <wp:wrapTopAndBottom/>
                <wp:docPr id="1479557573" name="テキスト ボックス 3"/>
                <wp:cNvGraphicFramePr/>
                <a:graphic xmlns:a="http://schemas.openxmlformats.org/drawingml/2006/main">
                  <a:graphicData uri="http://schemas.microsoft.com/office/word/2010/wordprocessingShape">
                    <wps:wsp>
                      <wps:cNvSpPr txBox="1"/>
                      <wps:spPr>
                        <a:xfrm>
                          <a:off x="0" y="0"/>
                          <a:ext cx="6648450" cy="273050"/>
                        </a:xfrm>
                        <a:prstGeom prst="rect">
                          <a:avLst/>
                        </a:prstGeom>
                        <a:solidFill>
                          <a:sysClr val="window" lastClr="FFFFFF"/>
                        </a:solidFill>
                        <a:ln w="6350">
                          <a:noFill/>
                        </a:ln>
                      </wps:spPr>
                      <wps:txbx>
                        <w:txbxContent>
                          <w:p w14:paraId="24870993" w14:textId="77777777" w:rsidR="003854E0" w:rsidRPr="00EB6AAC" w:rsidRDefault="003854E0" w:rsidP="003854E0">
                            <w:pPr>
                              <w:pStyle w:val="aff2"/>
                            </w:pPr>
                            <w:r>
                              <w:rPr>
                                <w:rFonts w:hint="eastAsia"/>
                              </w:rPr>
                              <w:t xml:space="preserve">(出典) </w:t>
                            </w:r>
                            <w:r w:rsidRPr="00CC66E9">
                              <w:t>IPA「ＩＴスキル標準Ｖ３ 2011 ２部：キャリア編」</w:t>
                            </w:r>
                            <w:r>
                              <w:rPr>
                                <w:rFonts w:hint="eastAsia"/>
                              </w:rPr>
                              <w:t>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169E4" id="_x0000_s1192" type="#_x0000_t202" style="position:absolute;left:0;text-align:left;margin-left:-2.95pt;margin-top:680.75pt;width:523.5pt;height:21.5pt;z-index:2516565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" fillcolor="window" stroked="f" strokeweight=".5pt">
                <v:textbox>
                  <w:txbxContent>
                    <w:p w14:paraId="24870993" w14:textId="77777777" w:rsidR="003854E0" w:rsidRPr="00EB6AAC" w:rsidRDefault="003854E0" w:rsidP="003854E0">
                      <w:pPr>
                        <w:pStyle w:val="aff2"/>
                      </w:pPr>
                      <w:r>
                        <w:rPr>
                          <w:rFonts w:hint="eastAsia"/>
                        </w:rPr>
                        <w:t xml:space="preserve">(出典) </w:t>
                      </w:r>
                      <w:r w:rsidRPr="00CC66E9">
                        <w:t>IPA「ＩＴスキル標準Ｖ３ 2011 ２部：キャリア編」</w:t>
                      </w:r>
                      <w:r>
                        <w:rPr>
                          <w:rFonts w:hint="eastAsia"/>
                        </w:rPr>
                        <w:t>をもとに作成</w:t>
                      </w:r>
                    </w:p>
                  </w:txbxContent>
                </v:textbox>
                <w10:wrap type="topAndBottom" anchorx="margin"/>
              </v:shape>
            </w:pict>
          </mc:Fallback>
        </mc:AlternateContent>
      </w:r>
      <w:r>
        <w:rPr>
          <w:noProof/>
        </w:rPr>
        <mc:AlternateContent>
          <mc:Choice Requires="wps">
            <w:drawing>
              <wp:anchor distT="0" distB="0" distL="114300" distR="114300" simplePos="0" relativeHeight="251656553" behindDoc="0" locked="0" layoutInCell="1" allowOverlap="1" wp14:anchorId="02E8DA7A" wp14:editId="0017A956">
                <wp:simplePos x="0" y="0"/>
                <wp:positionH relativeFrom="margin">
                  <wp:posOffset>-29360</wp:posOffset>
                </wp:positionH>
                <wp:positionV relativeFrom="paragraph">
                  <wp:posOffset>3368002</wp:posOffset>
                </wp:positionV>
                <wp:extent cx="6516370" cy="430530"/>
                <wp:effectExtent l="0" t="0" r="0" b="7620"/>
                <wp:wrapTopAndBottom/>
                <wp:docPr id="16290017" name="テキスト ボックス 11"/>
                <wp:cNvGraphicFramePr/>
                <a:graphic xmlns:a="http://schemas.openxmlformats.org/drawingml/2006/main">
                  <a:graphicData uri="http://schemas.microsoft.com/office/word/2010/wordprocessingShape">
                    <wps:wsp>
                      <wps:cNvSpPr txBox="1"/>
                      <wps:spPr>
                        <a:xfrm>
                          <a:off x="0" y="0"/>
                          <a:ext cx="6516370" cy="430530"/>
                        </a:xfrm>
                        <a:prstGeom prst="rect">
                          <a:avLst/>
                        </a:prstGeom>
                        <a:noFill/>
                        <a:ln w="6350">
                          <a:noFill/>
                        </a:ln>
                      </wps:spPr>
                      <wps:txbx>
                        <w:txbxContent>
                          <w:p w14:paraId="6B870DBD" w14:textId="6806D875" w:rsidR="003854E0" w:rsidRDefault="003854E0" w:rsidP="003854E0">
                            <w:pPr>
                              <w:pStyle w:val="aff2"/>
                            </w:pPr>
                            <w:r w:rsidRPr="00904A65">
                              <w:rPr>
                                <w:rFonts w:hint="eastAsia"/>
                              </w:rPr>
                              <w:t>図</w:t>
                            </w:r>
                            <w:r>
                              <w:rPr>
                                <w:rFonts w:hint="eastAsia"/>
                                <w:u w:val="none"/>
                              </w:rPr>
                              <w:t>9</w:t>
                            </w:r>
                            <w:r w:rsidR="00B764CE">
                              <w:rPr>
                                <w:rFonts w:hint="eastAsia"/>
                                <w:u w:val="none"/>
                              </w:rPr>
                              <w:t>3</w:t>
                            </w:r>
                            <w:r w:rsidRPr="00904A65">
                              <w:rPr>
                                <w:rFonts w:hint="eastAsia"/>
                              </w:rPr>
                              <w:t>.</w:t>
                            </w:r>
                            <w:r>
                              <w:rPr>
                                <w:rFonts w:hint="eastAsia"/>
                              </w:rPr>
                              <w:t xml:space="preserve"> </w:t>
                            </w:r>
                            <w:r w:rsidRPr="002A5B19">
                              <w:rPr>
                                <w:rFonts w:hint="eastAsia"/>
                              </w:rPr>
                              <w:t>達成度指標の構造</w:t>
                            </w:r>
                          </w:p>
                          <w:p w14:paraId="3726F47C" w14:textId="77777777" w:rsidR="003854E0" w:rsidRPr="008345DC" w:rsidRDefault="003854E0" w:rsidP="003854E0">
                            <w:pPr>
                              <w:pStyle w:val="aff2"/>
                            </w:pPr>
                            <w:r>
                              <w:rPr>
                                <w:rFonts w:hint="eastAsia"/>
                              </w:rPr>
                              <w:t>(出典) IPA「</w:t>
                            </w:r>
                            <w:r w:rsidRPr="001D5BA0">
                              <w:rPr>
                                <w:rFonts w:hint="eastAsia"/>
                              </w:rPr>
                              <w:t>ＩＴスキル標準Ｖ３</w:t>
                            </w:r>
                            <w:r w:rsidRPr="001D5BA0">
                              <w:t xml:space="preserve"> 2011 ２部：キャリア編</w:t>
                            </w:r>
                            <w:r>
                              <w:rPr>
                                <w:rFonts w:hint="eastAsia"/>
                                <w:color w:val="000000"/>
                              </w:rPr>
                              <w:t>」</w:t>
                            </w:r>
                            <w:r>
                              <w:rPr>
                                <w:rFonts w:hint="eastAsia"/>
                              </w:rPr>
                              <w:t>をもとに作成</w:t>
                            </w:r>
                          </w:p>
                          <w:p w14:paraId="6C7E1761" w14:textId="77777777" w:rsidR="003854E0" w:rsidRPr="00450EFC" w:rsidRDefault="003854E0" w:rsidP="003854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E8DA7A" id="_x0000_s1193" type="#_x0000_t202" style="position:absolute;left:0;text-align:left;margin-left:-2.3pt;margin-top:265.2pt;width:513.1pt;height:33.9pt;z-index:25165655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" filled="f" stroked="f" strokeweight=".5pt">
                <v:textbox>
                  <w:txbxContent>
                    <w:p w14:paraId="6B870DBD" w14:textId="6806D875" w:rsidR="003854E0" w:rsidRDefault="003854E0" w:rsidP="003854E0">
                      <w:pPr>
                        <w:pStyle w:val="aff2"/>
                      </w:pPr>
                      <w:r w:rsidRPr="00904A65">
                        <w:rPr>
                          <w:rFonts w:hint="eastAsia"/>
                        </w:rPr>
                        <w:t>図</w:t>
                      </w:r>
                      <w:r>
                        <w:rPr>
                          <w:rFonts w:hint="eastAsia"/>
                          <w:u w:val="none"/>
                        </w:rPr>
                        <w:t>9</w:t>
                      </w:r>
                      <w:r w:rsidR="00B764CE">
                        <w:rPr>
                          <w:rFonts w:hint="eastAsia"/>
                          <w:u w:val="none"/>
                        </w:rPr>
                        <w:t>3</w:t>
                      </w:r>
                      <w:r w:rsidRPr="00904A65">
                        <w:rPr>
                          <w:rFonts w:hint="eastAsia"/>
                        </w:rPr>
                        <w:t>.</w:t>
                      </w:r>
                      <w:r>
                        <w:rPr>
                          <w:rFonts w:hint="eastAsia"/>
                        </w:rPr>
                        <w:t xml:space="preserve"> </w:t>
                      </w:r>
                      <w:r w:rsidRPr="002A5B19">
                        <w:rPr>
                          <w:rFonts w:hint="eastAsia"/>
                        </w:rPr>
                        <w:t>達成度指標の構造</w:t>
                      </w:r>
                    </w:p>
                    <w:p w14:paraId="3726F47C" w14:textId="77777777" w:rsidR="003854E0" w:rsidRPr="008345DC" w:rsidRDefault="003854E0" w:rsidP="003854E0">
                      <w:pPr>
                        <w:pStyle w:val="aff2"/>
                      </w:pPr>
                      <w:r>
                        <w:rPr>
                          <w:rFonts w:hint="eastAsia"/>
                        </w:rPr>
                        <w:t>(出典) IPA「</w:t>
                      </w:r>
                      <w:r w:rsidRPr="001D5BA0">
                        <w:rPr>
                          <w:rFonts w:hint="eastAsia"/>
                        </w:rPr>
                        <w:t>ＩＴスキル標準Ｖ３</w:t>
                      </w:r>
                      <w:r w:rsidRPr="001D5BA0">
                        <w:t xml:space="preserve"> 2011 ２部：キャリア編</w:t>
                      </w:r>
                      <w:r>
                        <w:rPr>
                          <w:rFonts w:hint="eastAsia"/>
                          <w:color w:val="000000"/>
                        </w:rPr>
                        <w:t>」</w:t>
                      </w:r>
                      <w:r>
                        <w:rPr>
                          <w:rFonts w:hint="eastAsia"/>
                        </w:rPr>
                        <w:t>をもとに作成</w:t>
                      </w:r>
                    </w:p>
                    <w:p w14:paraId="6C7E1761" w14:textId="77777777" w:rsidR="003854E0" w:rsidRPr="00450EFC" w:rsidRDefault="003854E0" w:rsidP="003854E0"/>
                  </w:txbxContent>
                </v:textbox>
                <w10:wrap type="topAndBottom" anchorx="margin"/>
              </v:shape>
            </w:pict>
          </mc:Fallback>
        </mc:AlternateContent>
      </w:r>
    </w:p>
    <w:tbl>
      <w:tblPr>
        <w:tblStyle w:val="aa"/>
        <w:tblW w:w="0" w:type="auto"/>
        <w:tblLook w:val="04A0" w:firstRow="1" w:lastRow="0" w:firstColumn="1" w:lastColumn="0" w:noHBand="0" w:noVBand="1"/>
      </w:tblPr>
      <w:tblGrid>
        <w:gridCol w:w="1271"/>
        <w:gridCol w:w="1134"/>
        <w:gridCol w:w="992"/>
        <w:gridCol w:w="2577"/>
        <w:gridCol w:w="967"/>
        <w:gridCol w:w="2021"/>
        <w:gridCol w:w="1494"/>
      </w:tblGrid>
      <w:tr w:rsidR="003854E0" w14:paraId="5BBA9CEC" w14:textId="77777777">
        <w:tc>
          <w:tcPr>
            <w:tcW w:w="1271" w:type="dxa"/>
            <w:vMerge w:val="restart"/>
            <w:shd w:val="clear" w:color="auto" w:fill="215E99" w:themeFill="text2" w:themeFillTint="BF"/>
          </w:tcPr>
          <w:p w14:paraId="40AF0FA4" w14:textId="77777777" w:rsidR="003854E0" w:rsidRDefault="003854E0">
            <w:pPr>
              <w:pStyle w:val="affff1"/>
            </w:pPr>
            <w:r>
              <w:rPr>
                <w:rFonts w:hint="eastAsia"/>
              </w:rPr>
              <w:t>レベル＼要素</w:t>
            </w:r>
          </w:p>
        </w:tc>
        <w:tc>
          <w:tcPr>
            <w:tcW w:w="2126" w:type="dxa"/>
            <w:gridSpan w:val="2"/>
            <w:shd w:val="clear" w:color="auto" w:fill="215E99" w:themeFill="text2" w:themeFillTint="BF"/>
          </w:tcPr>
          <w:p w14:paraId="16F7F028" w14:textId="77777777" w:rsidR="003854E0" w:rsidRDefault="003854E0">
            <w:pPr>
              <w:pStyle w:val="affff1"/>
            </w:pPr>
            <w:r>
              <w:rPr>
                <w:rFonts w:hint="eastAsia"/>
              </w:rPr>
              <w:t>ビジネス貢献</w:t>
            </w:r>
          </w:p>
        </w:tc>
        <w:tc>
          <w:tcPr>
            <w:tcW w:w="7059" w:type="dxa"/>
            <w:gridSpan w:val="4"/>
            <w:shd w:val="clear" w:color="auto" w:fill="215E99" w:themeFill="text2" w:themeFillTint="BF"/>
          </w:tcPr>
          <w:p w14:paraId="40C4DF63" w14:textId="77777777" w:rsidR="003854E0" w:rsidRDefault="003854E0">
            <w:pPr>
              <w:pStyle w:val="affff1"/>
            </w:pPr>
            <w:r>
              <w:rPr>
                <w:rFonts w:hint="eastAsia"/>
              </w:rPr>
              <w:t>プロフェッショナル貢献</w:t>
            </w:r>
          </w:p>
        </w:tc>
      </w:tr>
      <w:tr w:rsidR="003854E0" w14:paraId="448D2CC2" w14:textId="77777777">
        <w:tc>
          <w:tcPr>
            <w:tcW w:w="1271" w:type="dxa"/>
            <w:vMerge/>
            <w:shd w:val="clear" w:color="auto" w:fill="215E99" w:themeFill="text2" w:themeFillTint="BF"/>
          </w:tcPr>
          <w:p w14:paraId="21230046" w14:textId="77777777" w:rsidR="003854E0" w:rsidRDefault="003854E0">
            <w:pPr>
              <w:pStyle w:val="affff1"/>
            </w:pPr>
          </w:p>
        </w:tc>
        <w:tc>
          <w:tcPr>
            <w:tcW w:w="1134" w:type="dxa"/>
            <w:shd w:val="clear" w:color="auto" w:fill="215E99" w:themeFill="text2" w:themeFillTint="BF"/>
          </w:tcPr>
          <w:p w14:paraId="56CE3E8B" w14:textId="77777777" w:rsidR="003854E0" w:rsidRDefault="003854E0">
            <w:pPr>
              <w:pStyle w:val="affff1"/>
            </w:pPr>
            <w:r>
              <w:rPr>
                <w:rFonts w:hint="eastAsia"/>
              </w:rPr>
              <w:t>責任性</w:t>
            </w:r>
          </w:p>
        </w:tc>
        <w:tc>
          <w:tcPr>
            <w:tcW w:w="992" w:type="dxa"/>
            <w:shd w:val="clear" w:color="auto" w:fill="215E99" w:themeFill="text2" w:themeFillTint="BF"/>
          </w:tcPr>
          <w:p w14:paraId="41422E6B" w14:textId="77777777" w:rsidR="003854E0" w:rsidRDefault="003854E0">
            <w:pPr>
              <w:pStyle w:val="affff1"/>
            </w:pPr>
            <w:r>
              <w:rPr>
                <w:rFonts w:hint="eastAsia"/>
              </w:rPr>
              <w:t>実績回数</w:t>
            </w:r>
          </w:p>
        </w:tc>
        <w:tc>
          <w:tcPr>
            <w:tcW w:w="2577" w:type="dxa"/>
            <w:shd w:val="clear" w:color="auto" w:fill="215E99" w:themeFill="text2" w:themeFillTint="BF"/>
          </w:tcPr>
          <w:p w14:paraId="22FB8322" w14:textId="77777777" w:rsidR="003854E0" w:rsidRDefault="003854E0">
            <w:pPr>
              <w:pStyle w:val="affff1"/>
            </w:pPr>
            <w:r>
              <w:rPr>
                <w:rFonts w:hint="eastAsia"/>
              </w:rPr>
              <w:t>専門性の発揮度</w:t>
            </w:r>
          </w:p>
        </w:tc>
        <w:tc>
          <w:tcPr>
            <w:tcW w:w="2988" w:type="dxa"/>
            <w:gridSpan w:val="2"/>
            <w:shd w:val="clear" w:color="auto" w:fill="215E99" w:themeFill="text2" w:themeFillTint="BF"/>
          </w:tcPr>
          <w:p w14:paraId="25E27509" w14:textId="77777777" w:rsidR="003854E0" w:rsidRDefault="003854E0">
            <w:pPr>
              <w:pStyle w:val="affff1"/>
            </w:pPr>
            <w:r>
              <w:rPr>
                <w:rFonts w:hint="eastAsia"/>
              </w:rPr>
              <w:t>技術の継承実績</w:t>
            </w:r>
          </w:p>
        </w:tc>
        <w:tc>
          <w:tcPr>
            <w:tcW w:w="1494" w:type="dxa"/>
            <w:shd w:val="clear" w:color="auto" w:fill="215E99" w:themeFill="text2" w:themeFillTint="BF"/>
          </w:tcPr>
          <w:p w14:paraId="7BB0B142" w14:textId="77777777" w:rsidR="003854E0" w:rsidRDefault="003854E0">
            <w:pPr>
              <w:pStyle w:val="affff1"/>
            </w:pPr>
            <w:r>
              <w:rPr>
                <w:rFonts w:hint="eastAsia"/>
              </w:rPr>
              <w:t>後進育成</w:t>
            </w:r>
          </w:p>
        </w:tc>
      </w:tr>
      <w:tr w:rsidR="003854E0" w14:paraId="5B304A9C" w14:textId="77777777">
        <w:tc>
          <w:tcPr>
            <w:tcW w:w="1271" w:type="dxa"/>
          </w:tcPr>
          <w:p w14:paraId="76FAEB03" w14:textId="77777777" w:rsidR="003854E0" w:rsidRDefault="003854E0">
            <w:pPr>
              <w:pStyle w:val="affff5"/>
            </w:pPr>
            <w:r>
              <w:rPr>
                <w:rFonts w:hint="eastAsia"/>
              </w:rPr>
              <w:t>7</w:t>
            </w:r>
          </w:p>
        </w:tc>
        <w:tc>
          <w:tcPr>
            <w:tcW w:w="1134" w:type="dxa"/>
            <w:vMerge w:val="restart"/>
          </w:tcPr>
          <w:p w14:paraId="1316B872" w14:textId="77777777" w:rsidR="003854E0" w:rsidRDefault="003854E0">
            <w:pPr>
              <w:pStyle w:val="affff3"/>
            </w:pPr>
            <w:r>
              <w:rPr>
                <w:rFonts w:hint="eastAsia"/>
              </w:rPr>
              <w:t>チームの責任者として他をリード</w:t>
            </w:r>
          </w:p>
        </w:tc>
        <w:tc>
          <w:tcPr>
            <w:tcW w:w="992" w:type="dxa"/>
          </w:tcPr>
          <w:p w14:paraId="69AEA5AF" w14:textId="77777777" w:rsidR="003854E0" w:rsidRDefault="003854E0">
            <w:pPr>
              <w:pStyle w:val="affff3"/>
            </w:pPr>
            <w:r>
              <w:rPr>
                <w:rFonts w:hint="eastAsia"/>
              </w:rPr>
              <w:t>3回以上</w:t>
            </w:r>
          </w:p>
        </w:tc>
        <w:tc>
          <w:tcPr>
            <w:tcW w:w="2577" w:type="dxa"/>
          </w:tcPr>
          <w:p w14:paraId="6C171439" w14:textId="77777777" w:rsidR="003854E0" w:rsidRDefault="003854E0">
            <w:pPr>
              <w:pStyle w:val="affff3"/>
            </w:pPr>
            <w:r>
              <w:rPr>
                <w:rFonts w:hint="eastAsia"/>
              </w:rPr>
              <w:t>専門領域に関して他を指導できる高度な専門性保有し、業界をリードしている</w:t>
            </w:r>
          </w:p>
        </w:tc>
        <w:tc>
          <w:tcPr>
            <w:tcW w:w="967" w:type="dxa"/>
            <w:tcBorders>
              <w:right w:val="dashed" w:sz="4" w:space="0" w:color="auto"/>
            </w:tcBorders>
          </w:tcPr>
          <w:p w14:paraId="4C6FACE4" w14:textId="77777777" w:rsidR="003854E0" w:rsidRDefault="003854E0">
            <w:pPr>
              <w:pStyle w:val="affff3"/>
            </w:pPr>
            <w:r>
              <w:rPr>
                <w:rFonts w:hint="eastAsia"/>
              </w:rPr>
              <w:t>5項以上</w:t>
            </w:r>
          </w:p>
        </w:tc>
        <w:tc>
          <w:tcPr>
            <w:tcW w:w="2021" w:type="dxa"/>
            <w:vMerge w:val="restart"/>
            <w:tcBorders>
              <w:left w:val="dashed" w:sz="4" w:space="0" w:color="auto"/>
            </w:tcBorders>
          </w:tcPr>
          <w:p w14:paraId="73488D1A" w14:textId="77777777" w:rsidR="003854E0" w:rsidRDefault="003854E0" w:rsidP="00892C01">
            <w:pPr>
              <w:pStyle w:val="affff3"/>
              <w:numPr>
                <w:ilvl w:val="0"/>
                <w:numId w:val="506"/>
              </w:numPr>
            </w:pPr>
            <w:r>
              <w:rPr>
                <w:rFonts w:hint="eastAsia"/>
              </w:rPr>
              <w:t>学会、委員会などプロフェッショナルコミュニティ活動</w:t>
            </w:r>
          </w:p>
          <w:p w14:paraId="415A1C53" w14:textId="77777777" w:rsidR="003854E0" w:rsidRDefault="003854E0" w:rsidP="00892C01">
            <w:pPr>
              <w:pStyle w:val="affff3"/>
              <w:numPr>
                <w:ilvl w:val="0"/>
                <w:numId w:val="506"/>
              </w:numPr>
            </w:pPr>
            <w:r>
              <w:rPr>
                <w:rFonts w:hint="eastAsia"/>
              </w:rPr>
              <w:t>著書</w:t>
            </w:r>
          </w:p>
          <w:p w14:paraId="38FD7BFD" w14:textId="77777777" w:rsidR="003854E0" w:rsidRDefault="003854E0" w:rsidP="00892C01">
            <w:pPr>
              <w:pStyle w:val="affff3"/>
              <w:numPr>
                <w:ilvl w:val="0"/>
                <w:numId w:val="506"/>
              </w:numPr>
            </w:pPr>
            <w:r>
              <w:rPr>
                <w:rFonts w:hint="eastAsia"/>
              </w:rPr>
              <w:t>社外論文掲載</w:t>
            </w:r>
          </w:p>
          <w:p w14:paraId="6F8A5899" w14:textId="77777777" w:rsidR="003854E0" w:rsidRDefault="003854E0" w:rsidP="00892C01">
            <w:pPr>
              <w:pStyle w:val="affff3"/>
              <w:numPr>
                <w:ilvl w:val="0"/>
                <w:numId w:val="506"/>
              </w:numPr>
            </w:pPr>
            <w:r>
              <w:rPr>
                <w:rFonts w:hint="eastAsia"/>
              </w:rPr>
              <w:t>社内論文掲載</w:t>
            </w:r>
          </w:p>
          <w:p w14:paraId="2975CE8F" w14:textId="77777777" w:rsidR="003854E0" w:rsidRDefault="003854E0" w:rsidP="00892C01">
            <w:pPr>
              <w:pStyle w:val="affff3"/>
              <w:numPr>
                <w:ilvl w:val="0"/>
                <w:numId w:val="506"/>
              </w:numPr>
            </w:pPr>
            <w:r>
              <w:rPr>
                <w:rFonts w:hint="eastAsia"/>
              </w:rPr>
              <w:t>社外講師</w:t>
            </w:r>
          </w:p>
          <w:p w14:paraId="278209DC" w14:textId="77777777" w:rsidR="003854E0" w:rsidRDefault="003854E0" w:rsidP="00892C01">
            <w:pPr>
              <w:pStyle w:val="affff3"/>
              <w:numPr>
                <w:ilvl w:val="0"/>
                <w:numId w:val="506"/>
              </w:numPr>
            </w:pPr>
            <w:r>
              <w:rPr>
                <w:rFonts w:hint="eastAsia"/>
              </w:rPr>
              <w:t>社内講師</w:t>
            </w:r>
          </w:p>
          <w:p w14:paraId="42C10275" w14:textId="77777777" w:rsidR="003854E0" w:rsidRDefault="003854E0" w:rsidP="00892C01">
            <w:pPr>
              <w:pStyle w:val="affff3"/>
              <w:numPr>
                <w:ilvl w:val="0"/>
                <w:numId w:val="506"/>
              </w:numPr>
            </w:pPr>
            <w:r>
              <w:rPr>
                <w:rFonts w:hint="eastAsia"/>
              </w:rPr>
              <w:t>特許出願</w:t>
            </w:r>
          </w:p>
        </w:tc>
        <w:tc>
          <w:tcPr>
            <w:tcW w:w="1494" w:type="dxa"/>
            <w:vMerge w:val="restart"/>
          </w:tcPr>
          <w:p w14:paraId="01880B90" w14:textId="77777777" w:rsidR="003854E0" w:rsidRDefault="003854E0">
            <w:pPr>
              <w:pStyle w:val="affff3"/>
            </w:pPr>
            <w:r>
              <w:rPr>
                <w:rFonts w:hint="eastAsia"/>
              </w:rPr>
              <w:t>必須</w:t>
            </w:r>
          </w:p>
        </w:tc>
      </w:tr>
      <w:tr w:rsidR="003854E0" w14:paraId="7F4458C8" w14:textId="77777777">
        <w:tc>
          <w:tcPr>
            <w:tcW w:w="1271" w:type="dxa"/>
          </w:tcPr>
          <w:p w14:paraId="66AB1E75" w14:textId="77777777" w:rsidR="003854E0" w:rsidRDefault="003854E0">
            <w:pPr>
              <w:pStyle w:val="affff5"/>
            </w:pPr>
            <w:r>
              <w:rPr>
                <w:rFonts w:hint="eastAsia"/>
              </w:rPr>
              <w:t>6</w:t>
            </w:r>
          </w:p>
        </w:tc>
        <w:tc>
          <w:tcPr>
            <w:tcW w:w="1134" w:type="dxa"/>
            <w:vMerge/>
          </w:tcPr>
          <w:p w14:paraId="4DBC675D" w14:textId="77777777" w:rsidR="003854E0" w:rsidRDefault="003854E0">
            <w:pPr>
              <w:pStyle w:val="affff3"/>
            </w:pPr>
          </w:p>
        </w:tc>
        <w:tc>
          <w:tcPr>
            <w:tcW w:w="992" w:type="dxa"/>
          </w:tcPr>
          <w:p w14:paraId="4FD63419" w14:textId="77777777" w:rsidR="003854E0" w:rsidRDefault="003854E0">
            <w:pPr>
              <w:pStyle w:val="affff3"/>
            </w:pPr>
            <w:r>
              <w:rPr>
                <w:rFonts w:hint="eastAsia"/>
              </w:rPr>
              <w:t>3回以上</w:t>
            </w:r>
          </w:p>
        </w:tc>
        <w:tc>
          <w:tcPr>
            <w:tcW w:w="2577" w:type="dxa"/>
          </w:tcPr>
          <w:p w14:paraId="679990B3" w14:textId="77777777" w:rsidR="003854E0" w:rsidRDefault="003854E0">
            <w:pPr>
              <w:pStyle w:val="affff3"/>
            </w:pPr>
            <w:r>
              <w:rPr>
                <w:rFonts w:hint="eastAsia"/>
              </w:rPr>
              <w:t>専門領域に関して他を指導できる高度な専門性保有し、業界に貢献している</w:t>
            </w:r>
          </w:p>
        </w:tc>
        <w:tc>
          <w:tcPr>
            <w:tcW w:w="967" w:type="dxa"/>
            <w:tcBorders>
              <w:right w:val="dashed" w:sz="4" w:space="0" w:color="auto"/>
            </w:tcBorders>
          </w:tcPr>
          <w:p w14:paraId="09511945" w14:textId="77777777" w:rsidR="003854E0" w:rsidRDefault="003854E0">
            <w:pPr>
              <w:pStyle w:val="affff3"/>
            </w:pPr>
            <w:r>
              <w:rPr>
                <w:rFonts w:hint="eastAsia"/>
              </w:rPr>
              <w:t>4項以上</w:t>
            </w:r>
          </w:p>
        </w:tc>
        <w:tc>
          <w:tcPr>
            <w:tcW w:w="2021" w:type="dxa"/>
            <w:vMerge/>
            <w:tcBorders>
              <w:left w:val="dashed" w:sz="4" w:space="0" w:color="auto"/>
            </w:tcBorders>
          </w:tcPr>
          <w:p w14:paraId="0743114F" w14:textId="77777777" w:rsidR="003854E0" w:rsidRDefault="003854E0">
            <w:pPr>
              <w:pStyle w:val="affff3"/>
            </w:pPr>
          </w:p>
        </w:tc>
        <w:tc>
          <w:tcPr>
            <w:tcW w:w="1494" w:type="dxa"/>
            <w:vMerge/>
          </w:tcPr>
          <w:p w14:paraId="32FBC1BE" w14:textId="77777777" w:rsidR="003854E0" w:rsidRDefault="003854E0">
            <w:pPr>
              <w:pStyle w:val="affff3"/>
            </w:pPr>
          </w:p>
        </w:tc>
      </w:tr>
      <w:tr w:rsidR="003854E0" w14:paraId="4C17DFE5" w14:textId="77777777">
        <w:tc>
          <w:tcPr>
            <w:tcW w:w="1271" w:type="dxa"/>
          </w:tcPr>
          <w:p w14:paraId="7C0EEAC9" w14:textId="77777777" w:rsidR="003854E0" w:rsidRDefault="003854E0">
            <w:pPr>
              <w:pStyle w:val="affff5"/>
            </w:pPr>
            <w:r>
              <w:rPr>
                <w:rFonts w:hint="eastAsia"/>
              </w:rPr>
              <w:t>5</w:t>
            </w:r>
          </w:p>
        </w:tc>
        <w:tc>
          <w:tcPr>
            <w:tcW w:w="1134" w:type="dxa"/>
            <w:vMerge/>
          </w:tcPr>
          <w:p w14:paraId="63522438" w14:textId="77777777" w:rsidR="003854E0" w:rsidRDefault="003854E0">
            <w:pPr>
              <w:pStyle w:val="affff3"/>
            </w:pPr>
          </w:p>
        </w:tc>
        <w:tc>
          <w:tcPr>
            <w:tcW w:w="992" w:type="dxa"/>
          </w:tcPr>
          <w:p w14:paraId="61445447" w14:textId="77777777" w:rsidR="003854E0" w:rsidRDefault="003854E0">
            <w:pPr>
              <w:pStyle w:val="affff3"/>
            </w:pPr>
            <w:r>
              <w:rPr>
                <w:rFonts w:hint="eastAsia"/>
              </w:rPr>
              <w:t>3回以上</w:t>
            </w:r>
          </w:p>
        </w:tc>
        <w:tc>
          <w:tcPr>
            <w:tcW w:w="2577" w:type="dxa"/>
          </w:tcPr>
          <w:p w14:paraId="15622321" w14:textId="77777777" w:rsidR="003854E0" w:rsidRDefault="003854E0">
            <w:pPr>
              <w:pStyle w:val="affff3"/>
            </w:pPr>
            <w:r>
              <w:rPr>
                <w:rFonts w:hint="eastAsia"/>
              </w:rPr>
              <w:t>専門領域に関して他を指導できる高度な専門性保有し、社内に貢献している</w:t>
            </w:r>
          </w:p>
        </w:tc>
        <w:tc>
          <w:tcPr>
            <w:tcW w:w="967" w:type="dxa"/>
            <w:tcBorders>
              <w:right w:val="dashed" w:sz="4" w:space="0" w:color="auto"/>
            </w:tcBorders>
          </w:tcPr>
          <w:p w14:paraId="70EA5BB6" w14:textId="77777777" w:rsidR="003854E0" w:rsidRDefault="003854E0">
            <w:pPr>
              <w:pStyle w:val="affff3"/>
            </w:pPr>
            <w:r>
              <w:rPr>
                <w:rFonts w:hint="eastAsia"/>
              </w:rPr>
              <w:t>3項以上</w:t>
            </w:r>
          </w:p>
        </w:tc>
        <w:tc>
          <w:tcPr>
            <w:tcW w:w="2021" w:type="dxa"/>
            <w:vMerge/>
            <w:tcBorders>
              <w:left w:val="dashed" w:sz="4" w:space="0" w:color="auto"/>
            </w:tcBorders>
          </w:tcPr>
          <w:p w14:paraId="69CD5431" w14:textId="77777777" w:rsidR="003854E0" w:rsidRDefault="003854E0">
            <w:pPr>
              <w:pStyle w:val="affff3"/>
            </w:pPr>
          </w:p>
        </w:tc>
        <w:tc>
          <w:tcPr>
            <w:tcW w:w="1494" w:type="dxa"/>
            <w:vMerge/>
          </w:tcPr>
          <w:p w14:paraId="0523DE68" w14:textId="77777777" w:rsidR="003854E0" w:rsidRDefault="003854E0">
            <w:pPr>
              <w:pStyle w:val="affff3"/>
            </w:pPr>
          </w:p>
        </w:tc>
      </w:tr>
      <w:tr w:rsidR="003854E0" w14:paraId="2485E861" w14:textId="77777777">
        <w:tc>
          <w:tcPr>
            <w:tcW w:w="1271" w:type="dxa"/>
          </w:tcPr>
          <w:p w14:paraId="4AF54329" w14:textId="77777777" w:rsidR="003854E0" w:rsidRDefault="003854E0">
            <w:pPr>
              <w:pStyle w:val="affff5"/>
            </w:pPr>
            <w:r>
              <w:rPr>
                <w:rFonts w:hint="eastAsia"/>
              </w:rPr>
              <w:t>4</w:t>
            </w:r>
          </w:p>
        </w:tc>
        <w:tc>
          <w:tcPr>
            <w:tcW w:w="1134" w:type="dxa"/>
          </w:tcPr>
          <w:p w14:paraId="3E1E561C" w14:textId="77777777" w:rsidR="003854E0" w:rsidRDefault="003854E0">
            <w:pPr>
              <w:pStyle w:val="affff3"/>
            </w:pPr>
            <w:r>
              <w:rPr>
                <w:rFonts w:hint="eastAsia"/>
              </w:rPr>
              <w:t>チームのリーダー</w:t>
            </w:r>
          </w:p>
        </w:tc>
        <w:tc>
          <w:tcPr>
            <w:tcW w:w="992" w:type="dxa"/>
          </w:tcPr>
          <w:p w14:paraId="2CDA3E53" w14:textId="77777777" w:rsidR="003854E0" w:rsidRDefault="003854E0">
            <w:pPr>
              <w:pStyle w:val="affff3"/>
            </w:pPr>
            <w:r>
              <w:rPr>
                <w:rFonts w:hint="eastAsia"/>
              </w:rPr>
              <w:t>2回以上</w:t>
            </w:r>
          </w:p>
        </w:tc>
        <w:tc>
          <w:tcPr>
            <w:tcW w:w="2577" w:type="dxa"/>
          </w:tcPr>
          <w:p w14:paraId="4B95BAF0" w14:textId="77777777" w:rsidR="003854E0" w:rsidRDefault="003854E0">
            <w:pPr>
              <w:pStyle w:val="affff3"/>
            </w:pPr>
            <w:r>
              <w:rPr>
                <w:rFonts w:hint="eastAsia"/>
              </w:rPr>
              <w:t>専門領域に関して高度の専門性保有し、後進を指導している</w:t>
            </w:r>
          </w:p>
        </w:tc>
        <w:tc>
          <w:tcPr>
            <w:tcW w:w="967" w:type="dxa"/>
            <w:tcBorders>
              <w:right w:val="dashed" w:sz="4" w:space="0" w:color="auto"/>
            </w:tcBorders>
          </w:tcPr>
          <w:p w14:paraId="4A315949" w14:textId="77777777" w:rsidR="003854E0" w:rsidRDefault="003854E0">
            <w:pPr>
              <w:pStyle w:val="affff3"/>
            </w:pPr>
            <w:r>
              <w:rPr>
                <w:rFonts w:hint="eastAsia"/>
              </w:rPr>
              <w:t>1項以上</w:t>
            </w:r>
          </w:p>
        </w:tc>
        <w:tc>
          <w:tcPr>
            <w:tcW w:w="2021" w:type="dxa"/>
            <w:vMerge/>
            <w:tcBorders>
              <w:left w:val="dashed" w:sz="4" w:space="0" w:color="auto"/>
            </w:tcBorders>
          </w:tcPr>
          <w:p w14:paraId="623B2607" w14:textId="77777777" w:rsidR="003854E0" w:rsidRDefault="003854E0">
            <w:pPr>
              <w:pStyle w:val="affff3"/>
            </w:pPr>
          </w:p>
        </w:tc>
        <w:tc>
          <w:tcPr>
            <w:tcW w:w="1494" w:type="dxa"/>
            <w:vMerge/>
          </w:tcPr>
          <w:p w14:paraId="122EB296" w14:textId="77777777" w:rsidR="003854E0" w:rsidRDefault="003854E0">
            <w:pPr>
              <w:pStyle w:val="affff3"/>
            </w:pPr>
          </w:p>
        </w:tc>
      </w:tr>
      <w:tr w:rsidR="003854E0" w14:paraId="10F95AEA" w14:textId="77777777">
        <w:tc>
          <w:tcPr>
            <w:tcW w:w="1271" w:type="dxa"/>
          </w:tcPr>
          <w:p w14:paraId="40309A72" w14:textId="77777777" w:rsidR="003854E0" w:rsidRDefault="003854E0">
            <w:pPr>
              <w:pStyle w:val="affff5"/>
            </w:pPr>
            <w:r>
              <w:rPr>
                <w:rFonts w:hint="eastAsia"/>
              </w:rPr>
              <w:t>3</w:t>
            </w:r>
          </w:p>
        </w:tc>
        <w:tc>
          <w:tcPr>
            <w:tcW w:w="1134" w:type="dxa"/>
            <w:vMerge w:val="restart"/>
          </w:tcPr>
          <w:p w14:paraId="23A1CCA6" w14:textId="77777777" w:rsidR="003854E0" w:rsidRDefault="003854E0">
            <w:pPr>
              <w:pStyle w:val="affff3"/>
            </w:pPr>
            <w:r>
              <w:rPr>
                <w:rFonts w:hint="eastAsia"/>
              </w:rPr>
              <w:t>メンバー</w:t>
            </w:r>
          </w:p>
        </w:tc>
        <w:tc>
          <w:tcPr>
            <w:tcW w:w="992" w:type="dxa"/>
            <w:vMerge w:val="restart"/>
          </w:tcPr>
          <w:p w14:paraId="1134CFDA" w14:textId="77777777" w:rsidR="003854E0" w:rsidRDefault="003854E0">
            <w:pPr>
              <w:pStyle w:val="affff3"/>
            </w:pPr>
            <w:r>
              <w:rPr>
                <w:rFonts w:hint="eastAsia"/>
              </w:rPr>
              <w:t>1回以上</w:t>
            </w:r>
          </w:p>
        </w:tc>
        <w:tc>
          <w:tcPr>
            <w:tcW w:w="2577" w:type="dxa"/>
          </w:tcPr>
          <w:p w14:paraId="3216A5FA" w14:textId="77777777" w:rsidR="003854E0" w:rsidRDefault="003854E0">
            <w:pPr>
              <w:pStyle w:val="affff3"/>
            </w:pPr>
            <w:r>
              <w:rPr>
                <w:rFonts w:hint="eastAsia"/>
              </w:rPr>
              <w:t>専門領域に関して専門性を保有し、独力で実践している</w:t>
            </w:r>
          </w:p>
        </w:tc>
        <w:tc>
          <w:tcPr>
            <w:tcW w:w="2988" w:type="dxa"/>
            <w:gridSpan w:val="2"/>
            <w:vMerge w:val="restart"/>
          </w:tcPr>
          <w:p w14:paraId="29EA421C" w14:textId="77777777" w:rsidR="003854E0" w:rsidRDefault="003854E0">
            <w:pPr>
              <w:pStyle w:val="affff3"/>
            </w:pPr>
            <w:r>
              <w:rPr>
                <w:rFonts w:hint="eastAsia"/>
              </w:rPr>
              <w:t>-</w:t>
            </w:r>
          </w:p>
        </w:tc>
        <w:tc>
          <w:tcPr>
            <w:tcW w:w="1494" w:type="dxa"/>
            <w:vMerge w:val="restart"/>
          </w:tcPr>
          <w:p w14:paraId="1AF7014B" w14:textId="77777777" w:rsidR="003854E0" w:rsidRDefault="003854E0">
            <w:pPr>
              <w:pStyle w:val="affff3"/>
            </w:pPr>
            <w:r>
              <w:rPr>
                <w:rFonts w:hint="eastAsia"/>
              </w:rPr>
              <w:t>-</w:t>
            </w:r>
          </w:p>
        </w:tc>
      </w:tr>
      <w:tr w:rsidR="003854E0" w14:paraId="33ECF0F1" w14:textId="77777777">
        <w:tc>
          <w:tcPr>
            <w:tcW w:w="1271" w:type="dxa"/>
          </w:tcPr>
          <w:p w14:paraId="49216D1E" w14:textId="77777777" w:rsidR="003854E0" w:rsidRDefault="003854E0">
            <w:pPr>
              <w:pStyle w:val="affff5"/>
            </w:pPr>
            <w:r>
              <w:rPr>
                <w:rFonts w:hint="eastAsia"/>
              </w:rPr>
              <w:t>2</w:t>
            </w:r>
          </w:p>
        </w:tc>
        <w:tc>
          <w:tcPr>
            <w:tcW w:w="1134" w:type="dxa"/>
            <w:vMerge/>
          </w:tcPr>
          <w:p w14:paraId="2263F4E3" w14:textId="77777777" w:rsidR="003854E0" w:rsidRDefault="003854E0">
            <w:pPr>
              <w:pStyle w:val="affff3"/>
            </w:pPr>
          </w:p>
        </w:tc>
        <w:tc>
          <w:tcPr>
            <w:tcW w:w="992" w:type="dxa"/>
            <w:vMerge/>
          </w:tcPr>
          <w:p w14:paraId="6FB66BE6" w14:textId="77777777" w:rsidR="003854E0" w:rsidRDefault="003854E0">
            <w:pPr>
              <w:pStyle w:val="affff3"/>
            </w:pPr>
          </w:p>
        </w:tc>
        <w:tc>
          <w:tcPr>
            <w:tcW w:w="2577" w:type="dxa"/>
            <w:vMerge w:val="restart"/>
          </w:tcPr>
          <w:p w14:paraId="445642AD" w14:textId="77777777" w:rsidR="003854E0" w:rsidRDefault="003854E0">
            <w:pPr>
              <w:pStyle w:val="affff3"/>
            </w:pPr>
            <w:r>
              <w:rPr>
                <w:rFonts w:hint="eastAsia"/>
              </w:rPr>
              <w:t>専門性を踏まえて活動を実施</w:t>
            </w:r>
          </w:p>
        </w:tc>
        <w:tc>
          <w:tcPr>
            <w:tcW w:w="2988" w:type="dxa"/>
            <w:gridSpan w:val="2"/>
            <w:vMerge/>
          </w:tcPr>
          <w:p w14:paraId="3C48C4E2" w14:textId="77777777" w:rsidR="003854E0" w:rsidRDefault="003854E0">
            <w:pPr>
              <w:pStyle w:val="affff3"/>
            </w:pPr>
          </w:p>
        </w:tc>
        <w:tc>
          <w:tcPr>
            <w:tcW w:w="1494" w:type="dxa"/>
            <w:vMerge/>
          </w:tcPr>
          <w:p w14:paraId="4EB5EA5E" w14:textId="77777777" w:rsidR="003854E0" w:rsidRDefault="003854E0">
            <w:pPr>
              <w:pStyle w:val="affff3"/>
            </w:pPr>
          </w:p>
        </w:tc>
      </w:tr>
      <w:tr w:rsidR="003854E0" w14:paraId="2A500563" w14:textId="77777777">
        <w:tc>
          <w:tcPr>
            <w:tcW w:w="1271" w:type="dxa"/>
          </w:tcPr>
          <w:p w14:paraId="23E40A65" w14:textId="77777777" w:rsidR="003854E0" w:rsidRDefault="003854E0">
            <w:pPr>
              <w:pStyle w:val="affff5"/>
            </w:pPr>
            <w:r>
              <w:rPr>
                <w:rFonts w:hint="eastAsia"/>
              </w:rPr>
              <w:t>1</w:t>
            </w:r>
          </w:p>
        </w:tc>
        <w:tc>
          <w:tcPr>
            <w:tcW w:w="1134" w:type="dxa"/>
            <w:vMerge/>
          </w:tcPr>
          <w:p w14:paraId="7E6F8B0C" w14:textId="77777777" w:rsidR="003854E0" w:rsidRDefault="003854E0">
            <w:pPr>
              <w:pStyle w:val="affff3"/>
            </w:pPr>
          </w:p>
        </w:tc>
        <w:tc>
          <w:tcPr>
            <w:tcW w:w="992" w:type="dxa"/>
            <w:vMerge/>
          </w:tcPr>
          <w:p w14:paraId="18363AB5" w14:textId="77777777" w:rsidR="003854E0" w:rsidRDefault="003854E0">
            <w:pPr>
              <w:pStyle w:val="affff3"/>
            </w:pPr>
          </w:p>
        </w:tc>
        <w:tc>
          <w:tcPr>
            <w:tcW w:w="2577" w:type="dxa"/>
            <w:vMerge/>
          </w:tcPr>
          <w:p w14:paraId="7376E23B" w14:textId="77777777" w:rsidR="003854E0" w:rsidRDefault="003854E0">
            <w:pPr>
              <w:pStyle w:val="affff3"/>
            </w:pPr>
          </w:p>
        </w:tc>
        <w:tc>
          <w:tcPr>
            <w:tcW w:w="2988" w:type="dxa"/>
            <w:gridSpan w:val="2"/>
            <w:vMerge/>
          </w:tcPr>
          <w:p w14:paraId="32D1DF48" w14:textId="77777777" w:rsidR="003854E0" w:rsidRDefault="003854E0">
            <w:pPr>
              <w:pStyle w:val="affff3"/>
            </w:pPr>
          </w:p>
        </w:tc>
        <w:tc>
          <w:tcPr>
            <w:tcW w:w="1494" w:type="dxa"/>
            <w:vMerge/>
          </w:tcPr>
          <w:p w14:paraId="386F8BB9" w14:textId="77777777" w:rsidR="003854E0" w:rsidRDefault="003854E0">
            <w:pPr>
              <w:pStyle w:val="affff3"/>
            </w:pPr>
          </w:p>
        </w:tc>
      </w:tr>
    </w:tbl>
    <w:p w14:paraId="5AEB5DE3" w14:textId="77777777" w:rsidR="003854E0" w:rsidRDefault="003854E0" w:rsidP="003854E0"/>
    <w:p w14:paraId="127DACC7" w14:textId="77777777" w:rsidR="003854E0" w:rsidRDefault="003854E0" w:rsidP="003854E0">
      <w:r>
        <w:rPr>
          <w:rFonts w:hint="eastAsia"/>
        </w:rPr>
        <w:t>I</w:t>
      </w:r>
      <w:r w:rsidRPr="00ED11C0">
        <w:t>Tスキル標準では、ビジネス貢献とプロフェッショナル貢献の両方が重視されて</w:t>
      </w:r>
      <w:r>
        <w:rPr>
          <w:rFonts w:hint="eastAsia"/>
        </w:rPr>
        <w:t>います。IT</w:t>
      </w:r>
      <w:r w:rsidRPr="00687471">
        <w:rPr>
          <w:rFonts w:hint="eastAsia"/>
        </w:rPr>
        <w:t>人材は、ビジネス貢献、およびプロフェッショナル貢献という達成度指標で定められた基準を同時に満たしていることが必要です。</w:t>
      </w:r>
    </w:p>
    <w:p w14:paraId="7A5A0390" w14:textId="77777777" w:rsidR="003854E0" w:rsidRPr="00312039" w:rsidRDefault="003854E0" w:rsidP="003854E0">
      <w:pPr>
        <w:ind w:firstLineChars="0" w:firstLine="0"/>
      </w:pPr>
    </w:p>
    <w:tbl>
      <w:tblPr>
        <w:tblStyle w:val="aa"/>
        <w:tblpPr w:leftFromText="142" w:rightFromText="142" w:vertAnchor="text" w:horzAnchor="margin" w:tblpY="184"/>
        <w:tblW w:w="0" w:type="auto"/>
        <w:tblLook w:val="04A0" w:firstRow="1" w:lastRow="0" w:firstColumn="1" w:lastColumn="0" w:noHBand="0" w:noVBand="1"/>
      </w:tblPr>
      <w:tblGrid>
        <w:gridCol w:w="3681"/>
        <w:gridCol w:w="6775"/>
      </w:tblGrid>
      <w:tr w:rsidR="003854E0" w14:paraId="5B634F13" w14:textId="77777777">
        <w:tc>
          <w:tcPr>
            <w:tcW w:w="10456" w:type="dxa"/>
            <w:gridSpan w:val="2"/>
          </w:tcPr>
          <w:p w14:paraId="6A47B122" w14:textId="77777777" w:rsidR="003854E0" w:rsidRDefault="003854E0" w:rsidP="00601047">
            <w:pPr>
              <w:pStyle w:val="affe"/>
              <w:framePr w:hSpace="0" w:wrap="auto" w:vAnchor="margin" w:hAnchor="text" w:yAlign="inline"/>
            </w:pPr>
            <w:r w:rsidRPr="000A23A7">
              <w:rPr>
                <w:rFonts w:hint="eastAsia"/>
              </w:rPr>
              <w:t>詳細理解のため参考となる文献（参考文献）</w:t>
            </w:r>
          </w:p>
        </w:tc>
      </w:tr>
      <w:tr w:rsidR="003854E0" w:rsidRPr="000A23A7" w14:paraId="45112A8B" w14:textId="77777777">
        <w:tc>
          <w:tcPr>
            <w:tcW w:w="3681" w:type="dxa"/>
            <w:shd w:val="clear" w:color="auto" w:fill="F1A983" w:themeFill="accent2" w:themeFillTint="99"/>
          </w:tcPr>
          <w:p w14:paraId="0BDD710F" w14:textId="77777777" w:rsidR="003854E0" w:rsidRDefault="003854E0" w:rsidP="00601047">
            <w:pPr>
              <w:pStyle w:val="affe"/>
              <w:framePr w:hSpace="0" w:wrap="auto" w:vAnchor="margin" w:hAnchor="text" w:yAlign="inline"/>
            </w:pPr>
            <w:r>
              <w:rPr>
                <w:rFonts w:hint="eastAsia"/>
              </w:rPr>
              <w:t>IT</w:t>
            </w:r>
            <w:r w:rsidRPr="008F543E">
              <w:rPr>
                <w:rFonts w:hint="eastAsia"/>
              </w:rPr>
              <w:t>スキル標準</w:t>
            </w:r>
            <w:r>
              <w:rPr>
                <w:rFonts w:hint="eastAsia"/>
              </w:rPr>
              <w:t>V3</w:t>
            </w:r>
            <w:r w:rsidRPr="008F543E">
              <w:t xml:space="preserve"> 2011 ２部：キャリア編</w:t>
            </w:r>
          </w:p>
        </w:tc>
        <w:tc>
          <w:tcPr>
            <w:tcW w:w="6775" w:type="dxa"/>
          </w:tcPr>
          <w:p w14:paraId="4947082B" w14:textId="77777777" w:rsidR="003854E0" w:rsidRPr="000A23A7" w:rsidRDefault="003854E0" w:rsidP="00601047">
            <w:pPr>
              <w:pStyle w:val="affe"/>
              <w:framePr w:hSpace="0" w:wrap="auto" w:vAnchor="margin" w:hAnchor="text" w:yAlign="inline"/>
            </w:pPr>
            <w:r w:rsidRPr="00FF4CDB">
              <w:t>https://www.ipa.go.jp/jinzai/skill-standard/plus-it-ui/itss/ps6vr70000004x60-att/000024842.pdf</w:t>
            </w:r>
          </w:p>
        </w:tc>
      </w:tr>
    </w:tbl>
    <w:p w14:paraId="3E99F6EE" w14:textId="77777777" w:rsidR="003854E0" w:rsidRDefault="003854E0" w:rsidP="003854E0">
      <w:pPr>
        <w:ind w:firstLineChars="0" w:firstLine="0"/>
      </w:pPr>
    </w:p>
    <w:p w14:paraId="33A2D989" w14:textId="77777777" w:rsidR="003854E0" w:rsidRDefault="003854E0" w:rsidP="003854E0">
      <w:pPr>
        <w:pStyle w:val="4"/>
      </w:pPr>
      <w:bookmarkStart w:id="1692" w:name="_Toc177129790"/>
      <w:bookmarkStart w:id="1693" w:name="_Toc183418690"/>
      <w:bookmarkStart w:id="1694" w:name="_Toc185339039"/>
      <w:bookmarkStart w:id="1695" w:name="_Toc188349132"/>
      <w:r w:rsidRPr="00B61419">
        <w:rPr>
          <w:rFonts w:hint="eastAsia"/>
        </w:rPr>
        <w:t>スキル</w:t>
      </w:r>
      <w:bookmarkEnd w:id="1692"/>
      <w:bookmarkEnd w:id="1693"/>
      <w:bookmarkEnd w:id="1694"/>
      <w:bookmarkEnd w:id="1695"/>
    </w:p>
    <w:p w14:paraId="098024C7" w14:textId="77777777" w:rsidR="003854E0" w:rsidRDefault="003854E0" w:rsidP="003854E0">
      <w:pPr>
        <w:ind w:firstLineChars="0" w:firstLine="0"/>
      </w:pPr>
      <w:r w:rsidRPr="003D3D12">
        <w:rPr>
          <w:rFonts w:hint="eastAsia"/>
        </w:rPr>
        <w:t>「</w:t>
      </w:r>
      <w:r>
        <w:rPr>
          <w:rFonts w:hint="eastAsia"/>
        </w:rPr>
        <w:t>3</w:t>
      </w:r>
      <w:r w:rsidRPr="003D3D12">
        <w:rPr>
          <w:rFonts w:hint="eastAsia"/>
        </w:rPr>
        <w:t>部：スキル編」では、</w:t>
      </w:r>
      <w:r>
        <w:rPr>
          <w:rFonts w:hint="eastAsia"/>
        </w:rPr>
        <w:t>IT</w:t>
      </w:r>
      <w:r w:rsidRPr="003D3D12">
        <w:rPr>
          <w:rFonts w:hint="eastAsia"/>
        </w:rPr>
        <w:t>スキル標準で定義されているすべてのスキル項目、知識項目を網羅した「スキルディクショナリ」、職種ごとにスキル項目、知識項目を整理した「スキル領域」と「スキル熟達度」、</w:t>
      </w:r>
      <w:r>
        <w:t>およびIT</w:t>
      </w:r>
      <w:r w:rsidRPr="003D3D12">
        <w:t>スキル標準に対応して</w:t>
      </w:r>
      <w:r>
        <w:rPr>
          <w:rFonts w:hint="eastAsia"/>
        </w:rPr>
        <w:t>習得</w:t>
      </w:r>
      <w:r w:rsidRPr="003D3D12">
        <w:t>すべき研修科目を職種ごとに明示した「研修ロードマップ」を収めてい</w:t>
      </w:r>
      <w:r>
        <w:rPr>
          <w:rFonts w:hint="eastAsia"/>
        </w:rPr>
        <w:t>ます。</w:t>
      </w:r>
      <w:r w:rsidRPr="003D3D12">
        <w:t>スキル編は、達成度指標に示す経験と実績を遂行するために必要な能力を整理したものであり、教育や訓練の設計を行う際の指標として活用するもの</w:t>
      </w:r>
      <w:r>
        <w:rPr>
          <w:rFonts w:hint="eastAsia"/>
        </w:rPr>
        <w:t>です。</w:t>
      </w:r>
    </w:p>
    <w:p w14:paraId="140FAF20" w14:textId="77777777" w:rsidR="003854E0" w:rsidRDefault="003854E0" w:rsidP="003854E0">
      <w:pPr>
        <w:ind w:firstLineChars="0" w:firstLine="0"/>
      </w:pPr>
    </w:p>
    <w:p w14:paraId="38BE2762" w14:textId="77777777" w:rsidR="003854E0" w:rsidRDefault="003854E0" w:rsidP="003854E0">
      <w:r w:rsidRPr="008F44B2">
        <w:t>以下</w:t>
      </w:r>
      <w:r>
        <w:rPr>
          <w:rFonts w:hint="eastAsia"/>
        </w:rPr>
        <w:t>の表は、</w:t>
      </w:r>
      <w:r w:rsidRPr="008F44B2">
        <w:t>各職種に求められるスキルの中からセキュリティに関連するスキルを抜き出したものです。</w:t>
      </w:r>
    </w:p>
    <w:tbl>
      <w:tblPr>
        <w:tblStyle w:val="aa"/>
        <w:tblW w:w="10485" w:type="dxa"/>
        <w:tblLook w:val="04A0" w:firstRow="1" w:lastRow="0" w:firstColumn="1" w:lastColumn="0" w:noHBand="0" w:noVBand="1"/>
      </w:tblPr>
      <w:tblGrid>
        <w:gridCol w:w="2972"/>
        <w:gridCol w:w="7513"/>
      </w:tblGrid>
      <w:tr w:rsidR="003854E0" w:rsidRPr="00582D83" w14:paraId="0FF16E3D" w14:textId="77777777">
        <w:trPr>
          <w:trHeight w:val="390"/>
        </w:trPr>
        <w:tc>
          <w:tcPr>
            <w:tcW w:w="10485" w:type="dxa"/>
            <w:gridSpan w:val="2"/>
            <w:shd w:val="clear" w:color="auto" w:fill="215E99" w:themeFill="text2" w:themeFillTint="BF"/>
            <w:noWrap/>
          </w:tcPr>
          <w:p w14:paraId="71F99C63" w14:textId="77777777" w:rsidR="003854E0" w:rsidRPr="00582D83" w:rsidRDefault="003854E0">
            <w:pPr>
              <w:pStyle w:val="aff0"/>
            </w:pPr>
            <w:r>
              <w:rPr>
                <w:rFonts w:hint="eastAsia"/>
              </w:rPr>
              <w:t>各職種に求められるセキュリティに関するスキル</w:t>
            </w:r>
          </w:p>
        </w:tc>
      </w:tr>
      <w:tr w:rsidR="003854E0" w:rsidRPr="00582D83" w14:paraId="22027266" w14:textId="77777777">
        <w:trPr>
          <w:trHeight w:val="390"/>
        </w:trPr>
        <w:tc>
          <w:tcPr>
            <w:tcW w:w="2972" w:type="dxa"/>
            <w:noWrap/>
          </w:tcPr>
          <w:p w14:paraId="3C1EDFC5" w14:textId="77777777" w:rsidR="003854E0" w:rsidRPr="00582D83" w:rsidRDefault="003854E0">
            <w:pPr>
              <w:pStyle w:val="afff8"/>
            </w:pPr>
            <w:r>
              <w:rPr>
                <w:rFonts w:hint="eastAsia"/>
              </w:rPr>
              <w:t>全職種共通</w:t>
            </w:r>
          </w:p>
        </w:tc>
        <w:tc>
          <w:tcPr>
            <w:tcW w:w="7513" w:type="dxa"/>
            <w:noWrap/>
          </w:tcPr>
          <w:p w14:paraId="077B5898" w14:textId="77777777" w:rsidR="003854E0" w:rsidRDefault="003854E0" w:rsidP="00892C01">
            <w:pPr>
              <w:pStyle w:val="afff6"/>
              <w:numPr>
                <w:ilvl w:val="0"/>
                <w:numId w:val="504"/>
              </w:numPr>
            </w:pPr>
            <w:r>
              <w:rPr>
                <w:rFonts w:hint="eastAsia"/>
              </w:rPr>
              <w:t>プロジェクト・リスク・マネジメント</w:t>
            </w:r>
          </w:p>
        </w:tc>
      </w:tr>
      <w:tr w:rsidR="003854E0" w:rsidRPr="00582D83" w14:paraId="3D594844" w14:textId="77777777">
        <w:trPr>
          <w:trHeight w:val="390"/>
        </w:trPr>
        <w:tc>
          <w:tcPr>
            <w:tcW w:w="2972" w:type="dxa"/>
            <w:noWrap/>
            <w:hideMark/>
          </w:tcPr>
          <w:p w14:paraId="52EB68DA" w14:textId="77777777" w:rsidR="003854E0" w:rsidRPr="00582D83" w:rsidRDefault="003854E0">
            <w:pPr>
              <w:pStyle w:val="afff8"/>
            </w:pPr>
            <w:r w:rsidRPr="00582D83">
              <w:rPr>
                <w:rFonts w:hint="eastAsia"/>
              </w:rPr>
              <w:t>マーケティング</w:t>
            </w:r>
          </w:p>
        </w:tc>
        <w:tc>
          <w:tcPr>
            <w:tcW w:w="7513" w:type="dxa"/>
            <w:noWrap/>
            <w:hideMark/>
          </w:tcPr>
          <w:p w14:paraId="2C225D12" w14:textId="77777777" w:rsidR="003854E0" w:rsidRPr="00582D83" w:rsidRDefault="003854E0" w:rsidP="00892C01">
            <w:pPr>
              <w:pStyle w:val="afff6"/>
              <w:numPr>
                <w:ilvl w:val="0"/>
                <w:numId w:val="504"/>
              </w:numPr>
            </w:pPr>
            <w:r>
              <w:rPr>
                <w:rFonts w:hint="eastAsia"/>
              </w:rPr>
              <w:t>関連法規に関する知識</w:t>
            </w:r>
          </w:p>
        </w:tc>
      </w:tr>
      <w:tr w:rsidR="003854E0" w:rsidRPr="00582D83" w14:paraId="7D67DB02" w14:textId="77777777">
        <w:trPr>
          <w:trHeight w:val="390"/>
        </w:trPr>
        <w:tc>
          <w:tcPr>
            <w:tcW w:w="2972" w:type="dxa"/>
            <w:noWrap/>
            <w:hideMark/>
          </w:tcPr>
          <w:p w14:paraId="2536328B" w14:textId="77777777" w:rsidR="003854E0" w:rsidRPr="00582D83" w:rsidRDefault="003854E0">
            <w:pPr>
              <w:pStyle w:val="afff8"/>
            </w:pPr>
            <w:r w:rsidRPr="00582D83">
              <w:rPr>
                <w:rFonts w:hint="eastAsia"/>
              </w:rPr>
              <w:t>セールス</w:t>
            </w:r>
          </w:p>
        </w:tc>
        <w:tc>
          <w:tcPr>
            <w:tcW w:w="7513" w:type="dxa"/>
            <w:noWrap/>
            <w:hideMark/>
          </w:tcPr>
          <w:p w14:paraId="2B3DD02B" w14:textId="77777777" w:rsidR="003854E0" w:rsidRPr="00582D83" w:rsidRDefault="003854E0" w:rsidP="00892C01">
            <w:pPr>
              <w:pStyle w:val="afff6"/>
              <w:numPr>
                <w:ilvl w:val="0"/>
                <w:numId w:val="504"/>
              </w:numPr>
            </w:pPr>
            <w:r>
              <w:rPr>
                <w:rFonts w:hint="eastAsia"/>
              </w:rPr>
              <w:t>最新技術動向</w:t>
            </w:r>
          </w:p>
        </w:tc>
      </w:tr>
      <w:tr w:rsidR="003854E0" w:rsidRPr="00582D83" w14:paraId="2980F78D" w14:textId="77777777">
        <w:trPr>
          <w:trHeight w:val="390"/>
        </w:trPr>
        <w:tc>
          <w:tcPr>
            <w:tcW w:w="2972" w:type="dxa"/>
            <w:noWrap/>
            <w:hideMark/>
          </w:tcPr>
          <w:p w14:paraId="1449D051" w14:textId="77777777" w:rsidR="003854E0" w:rsidRPr="00582D83" w:rsidRDefault="003854E0">
            <w:pPr>
              <w:pStyle w:val="afff8"/>
            </w:pPr>
            <w:r w:rsidRPr="00582D83">
              <w:rPr>
                <w:rFonts w:hint="eastAsia"/>
              </w:rPr>
              <w:t>コンサルタント</w:t>
            </w:r>
          </w:p>
        </w:tc>
        <w:tc>
          <w:tcPr>
            <w:tcW w:w="7513" w:type="dxa"/>
            <w:noWrap/>
            <w:hideMark/>
          </w:tcPr>
          <w:p w14:paraId="6EC97F2D" w14:textId="77777777" w:rsidR="003854E0" w:rsidRDefault="003854E0" w:rsidP="00892C01">
            <w:pPr>
              <w:pStyle w:val="afff6"/>
              <w:numPr>
                <w:ilvl w:val="0"/>
                <w:numId w:val="504"/>
              </w:numPr>
            </w:pPr>
            <w:r>
              <w:rPr>
                <w:rFonts w:hint="eastAsia"/>
              </w:rPr>
              <w:t>ビジネスモデルのリスクコントロールの評価</w:t>
            </w:r>
          </w:p>
          <w:p w14:paraId="4320D3B0" w14:textId="748B6519" w:rsidR="003854E0" w:rsidRDefault="003854E0" w:rsidP="00892C01">
            <w:pPr>
              <w:pStyle w:val="afff6"/>
              <w:numPr>
                <w:ilvl w:val="0"/>
                <w:numId w:val="504"/>
              </w:numPr>
            </w:pPr>
            <w:r>
              <w:rPr>
                <w:rFonts w:hint="eastAsia"/>
              </w:rPr>
              <w:t>最新</w:t>
            </w:r>
            <w:bookmarkStart w:id="1696" w:name="■ソリューション22ー2ー3"/>
            <w:r w:rsidR="00050CE4">
              <w:fldChar w:fldCharType="begin"/>
            </w:r>
            <w:r w:rsidR="00050CE4">
              <w:rPr>
                <w:rFonts w:hint="eastAsia"/>
              </w:rPr>
              <w:instrText xml:space="preserve">HYPERLINK </w:instrText>
            </w:r>
            <w:r w:rsidR="00050CE4">
              <w:instrText xml:space="preserve"> \l "</w:instrText>
            </w:r>
            <w:r w:rsidR="00050CE4">
              <w:rPr>
                <w:rFonts w:hint="eastAsia"/>
              </w:rPr>
              <w:instrText>■ソリューション</w:instrText>
            </w:r>
            <w:r w:rsidR="00050CE4">
              <w:instrText>"</w:instrText>
            </w:r>
            <w:r w:rsidR="00050CE4">
              <w:fldChar w:fldCharType="separate"/>
            </w:r>
            <w:r w:rsidRPr="00050CE4">
              <w:rPr>
                <w:rStyle w:val="a7"/>
                <w:rFonts w:hint="eastAsia"/>
              </w:rPr>
              <w:t>ソリューション</w:t>
            </w:r>
            <w:bookmarkEnd w:id="1696"/>
            <w:r w:rsidR="00050CE4">
              <w:fldChar w:fldCharType="end"/>
            </w:r>
            <w:r>
              <w:rPr>
                <w:rFonts w:hint="eastAsia"/>
              </w:rPr>
              <w:t>の動向</w:t>
            </w:r>
          </w:p>
          <w:p w14:paraId="5D65E7F8" w14:textId="77777777" w:rsidR="003854E0" w:rsidRPr="00582D83" w:rsidRDefault="003854E0" w:rsidP="00892C01">
            <w:pPr>
              <w:pStyle w:val="afff6"/>
              <w:numPr>
                <w:ilvl w:val="0"/>
                <w:numId w:val="504"/>
              </w:numPr>
            </w:pPr>
            <w:r>
              <w:rPr>
                <w:rFonts w:hint="eastAsia"/>
              </w:rPr>
              <w:t>情報技術動向の調査</w:t>
            </w:r>
          </w:p>
        </w:tc>
      </w:tr>
      <w:tr w:rsidR="003854E0" w:rsidRPr="00582D83" w14:paraId="5C0F9F17" w14:textId="77777777">
        <w:trPr>
          <w:trHeight w:val="390"/>
        </w:trPr>
        <w:tc>
          <w:tcPr>
            <w:tcW w:w="2972" w:type="dxa"/>
            <w:noWrap/>
            <w:hideMark/>
          </w:tcPr>
          <w:p w14:paraId="53A5A99F" w14:textId="77777777" w:rsidR="003854E0" w:rsidRPr="00582D83" w:rsidRDefault="003854E0">
            <w:pPr>
              <w:pStyle w:val="afff8"/>
            </w:pPr>
            <w:r>
              <w:rPr>
                <w:rFonts w:hint="eastAsia"/>
              </w:rPr>
              <w:t>IT</w:t>
            </w:r>
            <w:r w:rsidRPr="00582D83">
              <w:rPr>
                <w:rFonts w:hint="eastAsia"/>
              </w:rPr>
              <w:t>アーキテクト</w:t>
            </w:r>
          </w:p>
        </w:tc>
        <w:tc>
          <w:tcPr>
            <w:tcW w:w="7513" w:type="dxa"/>
            <w:noWrap/>
            <w:hideMark/>
          </w:tcPr>
          <w:p w14:paraId="15692AF5" w14:textId="77777777" w:rsidR="003854E0" w:rsidRDefault="003854E0" w:rsidP="00892C01">
            <w:pPr>
              <w:pStyle w:val="afff6"/>
              <w:numPr>
                <w:ilvl w:val="0"/>
                <w:numId w:val="504"/>
              </w:numPr>
            </w:pPr>
            <w:r>
              <w:rPr>
                <w:rFonts w:hint="eastAsia"/>
              </w:rPr>
              <w:t>関連技術（IT）動向の把握</w:t>
            </w:r>
          </w:p>
          <w:p w14:paraId="7EA1A595" w14:textId="77777777" w:rsidR="003854E0" w:rsidRDefault="003854E0" w:rsidP="00892C01">
            <w:pPr>
              <w:pStyle w:val="afff6"/>
              <w:numPr>
                <w:ilvl w:val="0"/>
                <w:numId w:val="504"/>
              </w:numPr>
            </w:pPr>
            <w:r>
              <w:rPr>
                <w:rFonts w:hint="eastAsia"/>
              </w:rPr>
              <w:t>統合要件の定義</w:t>
            </w:r>
          </w:p>
          <w:p w14:paraId="1A5A4842" w14:textId="77777777" w:rsidR="003854E0" w:rsidRDefault="003854E0" w:rsidP="00892C01">
            <w:pPr>
              <w:pStyle w:val="afff6"/>
              <w:numPr>
                <w:ilvl w:val="0"/>
                <w:numId w:val="504"/>
              </w:numPr>
            </w:pPr>
            <w:r>
              <w:rPr>
                <w:rFonts w:hint="eastAsia"/>
              </w:rPr>
              <w:t>インフラストラクチャ要件（主に非機能要件）の定義</w:t>
            </w:r>
          </w:p>
          <w:p w14:paraId="1492BAA9" w14:textId="77777777" w:rsidR="003854E0" w:rsidRPr="00582D83" w:rsidRDefault="003854E0" w:rsidP="00892C01">
            <w:pPr>
              <w:pStyle w:val="afff6"/>
              <w:numPr>
                <w:ilvl w:val="0"/>
                <w:numId w:val="504"/>
              </w:numPr>
            </w:pPr>
            <w:r>
              <w:rPr>
                <w:rFonts w:hint="eastAsia"/>
              </w:rPr>
              <w:t>インフラストラクチャアーキテクチャ設計</w:t>
            </w:r>
          </w:p>
        </w:tc>
      </w:tr>
      <w:tr w:rsidR="003854E0" w:rsidRPr="00582D83" w14:paraId="2864FF6D" w14:textId="77777777">
        <w:trPr>
          <w:trHeight w:val="390"/>
        </w:trPr>
        <w:tc>
          <w:tcPr>
            <w:tcW w:w="2972" w:type="dxa"/>
            <w:noWrap/>
            <w:hideMark/>
          </w:tcPr>
          <w:p w14:paraId="5E5709F3" w14:textId="77777777" w:rsidR="003854E0" w:rsidRPr="00582D83" w:rsidRDefault="003854E0">
            <w:pPr>
              <w:pStyle w:val="afff8"/>
            </w:pPr>
            <w:r w:rsidRPr="00582D83">
              <w:rPr>
                <w:rFonts w:hint="eastAsia"/>
              </w:rPr>
              <w:t>プロジェクトマネジメント</w:t>
            </w:r>
          </w:p>
        </w:tc>
        <w:tc>
          <w:tcPr>
            <w:tcW w:w="7513" w:type="dxa"/>
            <w:noWrap/>
            <w:hideMark/>
          </w:tcPr>
          <w:p w14:paraId="4C258BE3" w14:textId="77777777" w:rsidR="003854E0" w:rsidRPr="00F31355" w:rsidRDefault="003854E0" w:rsidP="00892C01">
            <w:pPr>
              <w:pStyle w:val="afff6"/>
              <w:numPr>
                <w:ilvl w:val="0"/>
                <w:numId w:val="504"/>
              </w:numPr>
            </w:pPr>
            <w:r>
              <w:rPr>
                <w:rFonts w:hint="eastAsia"/>
              </w:rPr>
              <w:t>ソフトウェアエンジニアリング</w:t>
            </w:r>
          </w:p>
          <w:p w14:paraId="577470C9" w14:textId="77777777" w:rsidR="003854E0" w:rsidRDefault="003854E0" w:rsidP="00892C01">
            <w:pPr>
              <w:pStyle w:val="afff6"/>
              <w:numPr>
                <w:ilvl w:val="0"/>
                <w:numId w:val="504"/>
              </w:numPr>
            </w:pPr>
            <w:r>
              <w:rPr>
                <w:rFonts w:hint="eastAsia"/>
              </w:rPr>
              <w:t>最新技術動向</w:t>
            </w:r>
          </w:p>
          <w:p w14:paraId="2917A963" w14:textId="77777777" w:rsidR="003854E0" w:rsidRDefault="003854E0" w:rsidP="00892C01">
            <w:pPr>
              <w:pStyle w:val="afff6"/>
              <w:numPr>
                <w:ilvl w:val="0"/>
                <w:numId w:val="504"/>
              </w:numPr>
            </w:pPr>
            <w:r>
              <w:rPr>
                <w:rFonts w:hint="eastAsia"/>
              </w:rPr>
              <w:t>セキュリティシステムの実装・検査</w:t>
            </w:r>
          </w:p>
          <w:p w14:paraId="0BC9F0B1" w14:textId="77777777" w:rsidR="003854E0" w:rsidRDefault="003854E0" w:rsidP="00892C01">
            <w:pPr>
              <w:pStyle w:val="afff6"/>
              <w:numPr>
                <w:ilvl w:val="0"/>
                <w:numId w:val="504"/>
              </w:numPr>
            </w:pPr>
            <w:r>
              <w:rPr>
                <w:rFonts w:hint="eastAsia"/>
              </w:rPr>
              <w:t>ネットワーク技術の理解と応用</w:t>
            </w:r>
          </w:p>
          <w:p w14:paraId="5D2372D7" w14:textId="77777777" w:rsidR="003854E0" w:rsidRDefault="003854E0" w:rsidP="00892C01">
            <w:pPr>
              <w:pStyle w:val="afff6"/>
              <w:numPr>
                <w:ilvl w:val="0"/>
                <w:numId w:val="504"/>
              </w:numPr>
            </w:pPr>
            <w:r>
              <w:rPr>
                <w:rFonts w:hint="eastAsia"/>
              </w:rPr>
              <w:t>ネットワークシステムの運用、保守、管理</w:t>
            </w:r>
          </w:p>
          <w:p w14:paraId="33F99951" w14:textId="77777777" w:rsidR="003854E0" w:rsidRDefault="003854E0" w:rsidP="00892C01">
            <w:pPr>
              <w:pStyle w:val="afff6"/>
              <w:numPr>
                <w:ilvl w:val="0"/>
                <w:numId w:val="504"/>
              </w:numPr>
            </w:pPr>
            <w:r>
              <w:rPr>
                <w:rFonts w:hint="eastAsia"/>
              </w:rPr>
              <w:t>リスク・マネジメント計画</w:t>
            </w:r>
          </w:p>
          <w:p w14:paraId="097B91E5" w14:textId="77777777" w:rsidR="003854E0" w:rsidRDefault="003854E0" w:rsidP="00892C01">
            <w:pPr>
              <w:pStyle w:val="afff6"/>
              <w:numPr>
                <w:ilvl w:val="0"/>
                <w:numId w:val="504"/>
              </w:numPr>
            </w:pPr>
            <w:r>
              <w:rPr>
                <w:rFonts w:hint="eastAsia"/>
              </w:rPr>
              <w:t>リスク識別</w:t>
            </w:r>
          </w:p>
          <w:p w14:paraId="6498AD05" w14:textId="77777777" w:rsidR="003854E0" w:rsidRDefault="003854E0" w:rsidP="00892C01">
            <w:pPr>
              <w:pStyle w:val="afff6"/>
              <w:numPr>
                <w:ilvl w:val="0"/>
                <w:numId w:val="504"/>
              </w:numPr>
            </w:pPr>
            <w:r>
              <w:rPr>
                <w:rFonts w:hint="eastAsia"/>
              </w:rPr>
              <w:t>定性的リスク分析</w:t>
            </w:r>
          </w:p>
          <w:p w14:paraId="503286CF" w14:textId="77777777" w:rsidR="003854E0" w:rsidRDefault="003854E0" w:rsidP="00892C01">
            <w:pPr>
              <w:pStyle w:val="afff6"/>
              <w:numPr>
                <w:ilvl w:val="0"/>
                <w:numId w:val="504"/>
              </w:numPr>
            </w:pPr>
            <w:r>
              <w:rPr>
                <w:rFonts w:hint="eastAsia"/>
              </w:rPr>
              <w:t>定量的リスク分析</w:t>
            </w:r>
          </w:p>
          <w:p w14:paraId="3D6AA5EA" w14:textId="77777777" w:rsidR="003854E0" w:rsidRDefault="003854E0" w:rsidP="00892C01">
            <w:pPr>
              <w:pStyle w:val="afff6"/>
              <w:numPr>
                <w:ilvl w:val="0"/>
                <w:numId w:val="504"/>
              </w:numPr>
            </w:pPr>
            <w:r>
              <w:rPr>
                <w:rFonts w:hint="eastAsia"/>
              </w:rPr>
              <w:t>リスク対応計画</w:t>
            </w:r>
          </w:p>
          <w:p w14:paraId="3F6BDF5E" w14:textId="77777777" w:rsidR="003854E0" w:rsidRPr="00F31355" w:rsidRDefault="003854E0" w:rsidP="00892C01">
            <w:pPr>
              <w:pStyle w:val="afff6"/>
              <w:numPr>
                <w:ilvl w:val="0"/>
                <w:numId w:val="504"/>
              </w:numPr>
            </w:pPr>
            <w:r>
              <w:rPr>
                <w:rFonts w:hint="eastAsia"/>
              </w:rPr>
              <w:t>リスクの監視コントロール</w:t>
            </w:r>
          </w:p>
        </w:tc>
      </w:tr>
      <w:tr w:rsidR="003854E0" w:rsidRPr="00582D83" w14:paraId="1AC507BD" w14:textId="77777777">
        <w:trPr>
          <w:trHeight w:val="390"/>
        </w:trPr>
        <w:tc>
          <w:tcPr>
            <w:tcW w:w="2972" w:type="dxa"/>
            <w:noWrap/>
            <w:hideMark/>
          </w:tcPr>
          <w:p w14:paraId="45A7D01D" w14:textId="77777777" w:rsidR="003854E0" w:rsidRPr="00582D83" w:rsidRDefault="003854E0">
            <w:pPr>
              <w:pStyle w:val="afff8"/>
            </w:pPr>
            <w:r>
              <w:rPr>
                <w:rFonts w:hint="eastAsia"/>
              </w:rPr>
              <w:t>IT</w:t>
            </w:r>
            <w:r w:rsidRPr="00582D83">
              <w:rPr>
                <w:rFonts w:hint="eastAsia"/>
              </w:rPr>
              <w:t>スペシャリスト</w:t>
            </w:r>
          </w:p>
        </w:tc>
        <w:tc>
          <w:tcPr>
            <w:tcW w:w="7513" w:type="dxa"/>
            <w:noWrap/>
            <w:hideMark/>
          </w:tcPr>
          <w:p w14:paraId="51E7C85E" w14:textId="77777777" w:rsidR="003854E0" w:rsidRDefault="003854E0" w:rsidP="00892C01">
            <w:pPr>
              <w:pStyle w:val="afff6"/>
              <w:numPr>
                <w:ilvl w:val="0"/>
                <w:numId w:val="504"/>
              </w:numPr>
            </w:pPr>
            <w:r>
              <w:rPr>
                <w:rFonts w:hint="eastAsia"/>
              </w:rPr>
              <w:t>最新技術動向</w:t>
            </w:r>
          </w:p>
          <w:p w14:paraId="43FEA433" w14:textId="77777777" w:rsidR="003854E0" w:rsidRDefault="003854E0" w:rsidP="00892C01">
            <w:pPr>
              <w:pStyle w:val="afff6"/>
              <w:numPr>
                <w:ilvl w:val="0"/>
                <w:numId w:val="504"/>
              </w:numPr>
            </w:pPr>
            <w:r>
              <w:rPr>
                <w:rFonts w:hint="eastAsia"/>
              </w:rPr>
              <w:t>ネットワーク技術の理解と応用</w:t>
            </w:r>
          </w:p>
          <w:p w14:paraId="1AEE2181" w14:textId="77777777" w:rsidR="003854E0" w:rsidRDefault="003854E0" w:rsidP="00892C01">
            <w:pPr>
              <w:pStyle w:val="afff6"/>
              <w:numPr>
                <w:ilvl w:val="0"/>
                <w:numId w:val="504"/>
              </w:numPr>
            </w:pPr>
            <w:r>
              <w:rPr>
                <w:rFonts w:hint="eastAsia"/>
              </w:rPr>
              <w:t>インターネット技術</w:t>
            </w:r>
          </w:p>
          <w:p w14:paraId="3C8817B2" w14:textId="77777777" w:rsidR="003854E0" w:rsidRDefault="003854E0" w:rsidP="00892C01">
            <w:pPr>
              <w:pStyle w:val="afff6"/>
              <w:numPr>
                <w:ilvl w:val="0"/>
                <w:numId w:val="504"/>
              </w:numPr>
            </w:pPr>
            <w:r>
              <w:rPr>
                <w:rFonts w:hint="eastAsia"/>
              </w:rPr>
              <w:t>セキュリティと個人情報</w:t>
            </w:r>
          </w:p>
          <w:p w14:paraId="4C01EC98" w14:textId="77777777" w:rsidR="003854E0" w:rsidRDefault="003854E0" w:rsidP="00892C01">
            <w:pPr>
              <w:pStyle w:val="afff6"/>
              <w:numPr>
                <w:ilvl w:val="0"/>
                <w:numId w:val="504"/>
              </w:numPr>
            </w:pPr>
            <w:r>
              <w:rPr>
                <w:rFonts w:hint="eastAsia"/>
              </w:rPr>
              <w:t>IT基盤構築プロセス</w:t>
            </w:r>
          </w:p>
          <w:p w14:paraId="00DE5066" w14:textId="77777777" w:rsidR="003854E0" w:rsidRDefault="003854E0" w:rsidP="00892C01">
            <w:pPr>
              <w:pStyle w:val="afff6"/>
              <w:numPr>
                <w:ilvl w:val="0"/>
                <w:numId w:val="504"/>
              </w:numPr>
            </w:pPr>
            <w:r>
              <w:rPr>
                <w:rFonts w:hint="eastAsia"/>
              </w:rPr>
              <w:t>システム非機能要件基礎</w:t>
            </w:r>
          </w:p>
          <w:p w14:paraId="6BBF0FFA" w14:textId="77777777" w:rsidR="003854E0" w:rsidRDefault="003854E0" w:rsidP="00892C01">
            <w:pPr>
              <w:pStyle w:val="afff6"/>
              <w:numPr>
                <w:ilvl w:val="0"/>
                <w:numId w:val="504"/>
              </w:numPr>
            </w:pPr>
            <w:r>
              <w:rPr>
                <w:rFonts w:hint="eastAsia"/>
              </w:rPr>
              <w:t>コンプライアンスと法規</w:t>
            </w:r>
          </w:p>
          <w:p w14:paraId="1BD4C922" w14:textId="77777777" w:rsidR="003854E0" w:rsidRDefault="003854E0" w:rsidP="00892C01">
            <w:pPr>
              <w:pStyle w:val="afff6"/>
              <w:numPr>
                <w:ilvl w:val="0"/>
                <w:numId w:val="504"/>
              </w:numPr>
            </w:pPr>
            <w:r>
              <w:rPr>
                <w:rFonts w:hint="eastAsia"/>
              </w:rPr>
              <w:t>プラットフォーム要件定義手法</w:t>
            </w:r>
          </w:p>
          <w:p w14:paraId="4D34DE2A" w14:textId="77777777" w:rsidR="003854E0" w:rsidRDefault="003854E0" w:rsidP="00892C01">
            <w:pPr>
              <w:pStyle w:val="afff6"/>
              <w:numPr>
                <w:ilvl w:val="0"/>
                <w:numId w:val="504"/>
              </w:numPr>
            </w:pPr>
            <w:r>
              <w:rPr>
                <w:rFonts w:hint="eastAsia"/>
              </w:rPr>
              <w:t>プラットフォーム設計手法</w:t>
            </w:r>
          </w:p>
          <w:p w14:paraId="003BCFAC" w14:textId="77777777" w:rsidR="003854E0" w:rsidRDefault="003854E0" w:rsidP="00892C01">
            <w:pPr>
              <w:pStyle w:val="afff6"/>
              <w:numPr>
                <w:ilvl w:val="0"/>
                <w:numId w:val="504"/>
              </w:numPr>
            </w:pPr>
            <w:r>
              <w:rPr>
                <w:rFonts w:hint="eastAsia"/>
              </w:rPr>
              <w:t>ネットワークシステムの運用・保守・管理</w:t>
            </w:r>
          </w:p>
          <w:p w14:paraId="119AA7DE" w14:textId="77777777" w:rsidR="003854E0" w:rsidRDefault="003854E0" w:rsidP="00892C01">
            <w:pPr>
              <w:pStyle w:val="afff6"/>
              <w:numPr>
                <w:ilvl w:val="0"/>
                <w:numId w:val="504"/>
              </w:numPr>
            </w:pPr>
            <w:r>
              <w:rPr>
                <w:rFonts w:hint="eastAsia"/>
              </w:rPr>
              <w:t>物理データベースの設計技術</w:t>
            </w:r>
          </w:p>
          <w:p w14:paraId="7526B3D5" w14:textId="77777777" w:rsidR="003854E0" w:rsidRDefault="003854E0" w:rsidP="00892C01">
            <w:pPr>
              <w:pStyle w:val="afff6"/>
              <w:numPr>
                <w:ilvl w:val="0"/>
                <w:numId w:val="504"/>
              </w:numPr>
            </w:pPr>
            <w:r>
              <w:rPr>
                <w:rFonts w:hint="eastAsia"/>
              </w:rPr>
              <w:t>データベース関連製品の利用技術</w:t>
            </w:r>
          </w:p>
          <w:p w14:paraId="68CDE5D3" w14:textId="77777777" w:rsidR="003854E0" w:rsidRDefault="003854E0" w:rsidP="00892C01">
            <w:pPr>
              <w:pStyle w:val="afff6"/>
              <w:numPr>
                <w:ilvl w:val="0"/>
                <w:numId w:val="504"/>
              </w:numPr>
            </w:pPr>
            <w:r>
              <w:rPr>
                <w:rFonts w:hint="eastAsia"/>
              </w:rPr>
              <w:t>データベース開発における重要技術</w:t>
            </w:r>
          </w:p>
          <w:p w14:paraId="3DF6ADD6" w14:textId="77777777" w:rsidR="003854E0" w:rsidRDefault="003854E0" w:rsidP="00892C01">
            <w:pPr>
              <w:pStyle w:val="afff6"/>
              <w:numPr>
                <w:ilvl w:val="0"/>
                <w:numId w:val="504"/>
              </w:numPr>
            </w:pPr>
            <w:r>
              <w:rPr>
                <w:rFonts w:hint="eastAsia"/>
              </w:rPr>
              <w:t>アプリケーション共通基盤要件定義手法</w:t>
            </w:r>
          </w:p>
          <w:p w14:paraId="3B77D0F2" w14:textId="77777777" w:rsidR="003854E0" w:rsidRDefault="003854E0" w:rsidP="00892C01">
            <w:pPr>
              <w:pStyle w:val="afff6"/>
              <w:numPr>
                <w:ilvl w:val="0"/>
                <w:numId w:val="504"/>
              </w:numPr>
            </w:pPr>
            <w:r>
              <w:rPr>
                <w:rFonts w:hint="eastAsia"/>
              </w:rPr>
              <w:t>アプリケーション共通基盤設計手法</w:t>
            </w:r>
          </w:p>
          <w:p w14:paraId="7E97A475" w14:textId="77777777" w:rsidR="003854E0" w:rsidRDefault="003854E0" w:rsidP="00892C01">
            <w:pPr>
              <w:pStyle w:val="afff6"/>
              <w:numPr>
                <w:ilvl w:val="0"/>
                <w:numId w:val="504"/>
              </w:numPr>
            </w:pPr>
            <w:r>
              <w:rPr>
                <w:rFonts w:hint="eastAsia"/>
              </w:rPr>
              <w:t>セキュリティ方針の策定</w:t>
            </w:r>
          </w:p>
          <w:p w14:paraId="1A8D26D3" w14:textId="77777777" w:rsidR="003854E0" w:rsidRDefault="003854E0" w:rsidP="00892C01">
            <w:pPr>
              <w:pStyle w:val="afff6"/>
              <w:numPr>
                <w:ilvl w:val="0"/>
                <w:numId w:val="504"/>
              </w:numPr>
            </w:pPr>
            <w:r>
              <w:rPr>
                <w:rFonts w:hint="eastAsia"/>
              </w:rPr>
              <w:t>セキュリティ対策基準の策定</w:t>
            </w:r>
          </w:p>
          <w:p w14:paraId="34172C1E" w14:textId="77777777" w:rsidR="003854E0" w:rsidRDefault="003854E0" w:rsidP="00892C01">
            <w:pPr>
              <w:pStyle w:val="afff6"/>
              <w:numPr>
                <w:ilvl w:val="0"/>
                <w:numId w:val="504"/>
              </w:numPr>
            </w:pPr>
            <w:r>
              <w:rPr>
                <w:rFonts w:hint="eastAsia"/>
              </w:rPr>
              <w:t>セキュリティシステムの計画策定</w:t>
            </w:r>
          </w:p>
          <w:p w14:paraId="78044EF7" w14:textId="77777777" w:rsidR="003854E0" w:rsidRDefault="003854E0" w:rsidP="00892C01">
            <w:pPr>
              <w:pStyle w:val="afff6"/>
              <w:numPr>
                <w:ilvl w:val="0"/>
                <w:numId w:val="504"/>
              </w:numPr>
            </w:pPr>
            <w:r>
              <w:rPr>
                <w:rFonts w:hint="eastAsia"/>
              </w:rPr>
              <w:t>セキュリティシステムの要件定義</w:t>
            </w:r>
          </w:p>
          <w:p w14:paraId="5856524A" w14:textId="77777777" w:rsidR="003854E0" w:rsidRDefault="003854E0" w:rsidP="00892C01">
            <w:pPr>
              <w:pStyle w:val="afff6"/>
              <w:numPr>
                <w:ilvl w:val="0"/>
                <w:numId w:val="504"/>
              </w:numPr>
            </w:pPr>
            <w:r>
              <w:rPr>
                <w:rFonts w:hint="eastAsia"/>
              </w:rPr>
              <w:t>セキュリティシステムの設計</w:t>
            </w:r>
          </w:p>
          <w:p w14:paraId="029FC4C4" w14:textId="77777777" w:rsidR="003854E0" w:rsidRDefault="003854E0" w:rsidP="00892C01">
            <w:pPr>
              <w:pStyle w:val="afff6"/>
              <w:numPr>
                <w:ilvl w:val="0"/>
                <w:numId w:val="504"/>
              </w:numPr>
            </w:pPr>
            <w:r>
              <w:rPr>
                <w:rFonts w:hint="eastAsia"/>
              </w:rPr>
              <w:t>セキュリティシステムの実装・検査</w:t>
            </w:r>
          </w:p>
          <w:p w14:paraId="464C4B8D" w14:textId="77777777" w:rsidR="003854E0" w:rsidRDefault="003854E0" w:rsidP="00892C01">
            <w:pPr>
              <w:pStyle w:val="afff6"/>
              <w:numPr>
                <w:ilvl w:val="0"/>
                <w:numId w:val="504"/>
              </w:numPr>
            </w:pPr>
            <w:r>
              <w:rPr>
                <w:rFonts w:hint="eastAsia"/>
              </w:rPr>
              <w:t>セキュリティシステム導入支援</w:t>
            </w:r>
          </w:p>
          <w:p w14:paraId="77FB2A7A" w14:textId="77777777" w:rsidR="003854E0" w:rsidRDefault="003854E0" w:rsidP="00892C01">
            <w:pPr>
              <w:pStyle w:val="afff6"/>
              <w:numPr>
                <w:ilvl w:val="0"/>
                <w:numId w:val="504"/>
              </w:numPr>
            </w:pPr>
            <w:r>
              <w:rPr>
                <w:rFonts w:hint="eastAsia"/>
              </w:rPr>
              <w:t>セキュリティシステムの運用管理</w:t>
            </w:r>
          </w:p>
          <w:p w14:paraId="79997B62" w14:textId="77777777" w:rsidR="003854E0" w:rsidRDefault="003854E0" w:rsidP="00892C01">
            <w:pPr>
              <w:pStyle w:val="afff6"/>
              <w:numPr>
                <w:ilvl w:val="0"/>
                <w:numId w:val="504"/>
              </w:numPr>
            </w:pPr>
            <w:r>
              <w:rPr>
                <w:rFonts w:hint="eastAsia"/>
              </w:rPr>
              <w:t>セキュリティ障害（事件事故／インシデント）管理</w:t>
            </w:r>
          </w:p>
          <w:p w14:paraId="101F628E" w14:textId="77777777" w:rsidR="003854E0" w:rsidRDefault="003854E0" w:rsidP="00892C01">
            <w:pPr>
              <w:pStyle w:val="afff6"/>
              <w:numPr>
                <w:ilvl w:val="0"/>
                <w:numId w:val="504"/>
              </w:numPr>
            </w:pPr>
            <w:r>
              <w:rPr>
                <w:rFonts w:hint="eastAsia"/>
              </w:rPr>
              <w:t>セキュリティの分析</w:t>
            </w:r>
          </w:p>
          <w:p w14:paraId="1F14901E" w14:textId="77777777" w:rsidR="003854E0" w:rsidRDefault="003854E0" w:rsidP="00892C01">
            <w:pPr>
              <w:pStyle w:val="afff6"/>
              <w:numPr>
                <w:ilvl w:val="0"/>
                <w:numId w:val="504"/>
              </w:numPr>
            </w:pPr>
            <w:r>
              <w:rPr>
                <w:rFonts w:hint="eastAsia"/>
              </w:rPr>
              <w:t>セキュリティの見直し（セキュリティシステムの評価と改善）</w:t>
            </w:r>
          </w:p>
          <w:p w14:paraId="72E9A104" w14:textId="77777777" w:rsidR="003854E0" w:rsidRDefault="003854E0" w:rsidP="00892C01">
            <w:pPr>
              <w:pStyle w:val="afff6"/>
              <w:numPr>
                <w:ilvl w:val="0"/>
                <w:numId w:val="504"/>
              </w:numPr>
            </w:pPr>
            <w:r>
              <w:rPr>
                <w:rFonts w:hint="eastAsia"/>
              </w:rPr>
              <w:t>情報セキュリティ監査の実施・支援</w:t>
            </w:r>
          </w:p>
          <w:p w14:paraId="07D319A8" w14:textId="77777777" w:rsidR="003854E0" w:rsidRDefault="003854E0" w:rsidP="00892C01">
            <w:pPr>
              <w:pStyle w:val="afff6"/>
              <w:numPr>
                <w:ilvl w:val="0"/>
                <w:numId w:val="504"/>
              </w:numPr>
            </w:pPr>
            <w:r>
              <w:rPr>
                <w:rFonts w:hint="eastAsia"/>
              </w:rPr>
              <w:t>セキュリティシステムの実装・検査</w:t>
            </w:r>
          </w:p>
          <w:p w14:paraId="488BF79B" w14:textId="77777777" w:rsidR="003854E0" w:rsidRDefault="003854E0" w:rsidP="00892C01">
            <w:pPr>
              <w:pStyle w:val="afff6"/>
              <w:numPr>
                <w:ilvl w:val="0"/>
                <w:numId w:val="504"/>
              </w:numPr>
            </w:pPr>
            <w:r>
              <w:rPr>
                <w:rFonts w:hint="eastAsia"/>
              </w:rPr>
              <w:t>業界固有のセキュリティ要件・事例</w:t>
            </w:r>
          </w:p>
          <w:p w14:paraId="3CA6CA47" w14:textId="77777777" w:rsidR="003854E0" w:rsidRDefault="003854E0" w:rsidP="00892C01">
            <w:pPr>
              <w:pStyle w:val="afff6"/>
              <w:numPr>
                <w:ilvl w:val="0"/>
                <w:numId w:val="504"/>
              </w:numPr>
            </w:pPr>
            <w:r>
              <w:rPr>
                <w:rFonts w:hint="eastAsia"/>
              </w:rPr>
              <w:t>コンサルティングの実施</w:t>
            </w:r>
          </w:p>
          <w:p w14:paraId="65AADEE1" w14:textId="77777777" w:rsidR="003854E0" w:rsidRDefault="003854E0" w:rsidP="00892C01">
            <w:pPr>
              <w:pStyle w:val="afff6"/>
              <w:numPr>
                <w:ilvl w:val="0"/>
                <w:numId w:val="504"/>
              </w:numPr>
            </w:pPr>
            <w:r>
              <w:rPr>
                <w:rFonts w:hint="eastAsia"/>
              </w:rPr>
              <w:t>セキュリティ技術動向</w:t>
            </w:r>
          </w:p>
          <w:p w14:paraId="67355CD1" w14:textId="77777777" w:rsidR="003854E0" w:rsidRDefault="003854E0" w:rsidP="00892C01">
            <w:pPr>
              <w:pStyle w:val="afff6"/>
              <w:numPr>
                <w:ilvl w:val="0"/>
                <w:numId w:val="504"/>
              </w:numPr>
            </w:pPr>
            <w:r>
              <w:rPr>
                <w:rFonts w:hint="eastAsia"/>
              </w:rPr>
              <w:t>セキュリティと個人情報</w:t>
            </w:r>
          </w:p>
          <w:p w14:paraId="05369A2B" w14:textId="1BC7E0AE" w:rsidR="003854E0" w:rsidRPr="00582D83" w:rsidRDefault="007E354B" w:rsidP="00892C01">
            <w:pPr>
              <w:pStyle w:val="afff6"/>
              <w:numPr>
                <w:ilvl w:val="0"/>
                <w:numId w:val="504"/>
              </w:numPr>
            </w:pPr>
            <w:hyperlink w:anchor="■フォレンジック" w:history="1">
              <w:r w:rsidR="003854E0" w:rsidRPr="00732F4C">
                <w:rPr>
                  <w:rStyle w:val="a7"/>
                  <w:rFonts w:hint="eastAsia"/>
                </w:rPr>
                <w:t>コンピュータ・</w:t>
              </w:r>
              <w:bookmarkStart w:id="1697" w:name="■フォレンジック22ー2ー3"/>
              <w:r w:rsidR="003854E0" w:rsidRPr="00732F4C">
                <w:rPr>
                  <w:rStyle w:val="a7"/>
                  <w:rFonts w:hint="eastAsia"/>
                </w:rPr>
                <w:t>フォレンジック</w:t>
              </w:r>
              <w:bookmarkEnd w:id="1697"/>
            </w:hyperlink>
            <w:r w:rsidR="003854E0">
              <w:rPr>
                <w:rFonts w:hint="eastAsia"/>
              </w:rPr>
              <w:t>（証拠保全追跡）</w:t>
            </w:r>
          </w:p>
        </w:tc>
      </w:tr>
      <w:tr w:rsidR="003854E0" w:rsidRPr="00582D83" w14:paraId="574949E1" w14:textId="77777777">
        <w:trPr>
          <w:trHeight w:val="390"/>
        </w:trPr>
        <w:tc>
          <w:tcPr>
            <w:tcW w:w="2972" w:type="dxa"/>
            <w:noWrap/>
          </w:tcPr>
          <w:p w14:paraId="13C6A645" w14:textId="77777777" w:rsidR="003854E0" w:rsidRPr="00582D83" w:rsidRDefault="003854E0">
            <w:pPr>
              <w:pStyle w:val="afff8"/>
            </w:pPr>
            <w:r>
              <w:rPr>
                <w:rFonts w:hint="eastAsia"/>
              </w:rPr>
              <w:t>アプリケーションスペシャリスト</w:t>
            </w:r>
          </w:p>
        </w:tc>
        <w:tc>
          <w:tcPr>
            <w:tcW w:w="7513" w:type="dxa"/>
            <w:noWrap/>
          </w:tcPr>
          <w:p w14:paraId="46E558EB" w14:textId="77777777" w:rsidR="003854E0" w:rsidRDefault="003854E0" w:rsidP="00892C01">
            <w:pPr>
              <w:pStyle w:val="afff6"/>
              <w:numPr>
                <w:ilvl w:val="0"/>
                <w:numId w:val="504"/>
              </w:numPr>
            </w:pPr>
            <w:r>
              <w:rPr>
                <w:rFonts w:hint="eastAsia"/>
              </w:rPr>
              <w:t>最新技術動向</w:t>
            </w:r>
          </w:p>
          <w:p w14:paraId="6790FD85" w14:textId="77777777" w:rsidR="003854E0" w:rsidRDefault="003854E0" w:rsidP="00892C01">
            <w:pPr>
              <w:pStyle w:val="afff6"/>
              <w:numPr>
                <w:ilvl w:val="0"/>
                <w:numId w:val="504"/>
              </w:numPr>
            </w:pPr>
            <w:r>
              <w:rPr>
                <w:rFonts w:hint="eastAsia"/>
              </w:rPr>
              <w:t>ネットワーク技術の理解と応用</w:t>
            </w:r>
          </w:p>
          <w:p w14:paraId="405AC277" w14:textId="77777777" w:rsidR="003854E0" w:rsidRDefault="003854E0" w:rsidP="00892C01">
            <w:pPr>
              <w:pStyle w:val="afff6"/>
              <w:numPr>
                <w:ilvl w:val="0"/>
                <w:numId w:val="504"/>
              </w:numPr>
            </w:pPr>
            <w:r>
              <w:rPr>
                <w:rFonts w:hint="eastAsia"/>
              </w:rPr>
              <w:t>インターネット技術</w:t>
            </w:r>
          </w:p>
          <w:p w14:paraId="74E31F53" w14:textId="77777777" w:rsidR="003854E0" w:rsidRDefault="003854E0" w:rsidP="00892C01">
            <w:pPr>
              <w:pStyle w:val="afff6"/>
              <w:numPr>
                <w:ilvl w:val="0"/>
                <w:numId w:val="504"/>
              </w:numPr>
            </w:pPr>
            <w:r>
              <w:rPr>
                <w:rFonts w:hint="eastAsia"/>
              </w:rPr>
              <w:t>システム管理手法</w:t>
            </w:r>
          </w:p>
          <w:p w14:paraId="4835BA06" w14:textId="77777777" w:rsidR="003854E0" w:rsidRDefault="003854E0" w:rsidP="00892C01">
            <w:pPr>
              <w:pStyle w:val="afff6"/>
              <w:numPr>
                <w:ilvl w:val="0"/>
                <w:numId w:val="504"/>
              </w:numPr>
            </w:pPr>
            <w:r>
              <w:rPr>
                <w:rFonts w:hint="eastAsia"/>
              </w:rPr>
              <w:t>データベース開発における重要技術</w:t>
            </w:r>
          </w:p>
          <w:p w14:paraId="502E5038" w14:textId="77777777" w:rsidR="003854E0" w:rsidRDefault="003854E0" w:rsidP="00892C01">
            <w:pPr>
              <w:pStyle w:val="afff6"/>
              <w:numPr>
                <w:ilvl w:val="0"/>
                <w:numId w:val="504"/>
              </w:numPr>
            </w:pPr>
            <w:r>
              <w:rPr>
                <w:rFonts w:hint="eastAsia"/>
              </w:rPr>
              <w:t>アプリケーションセキュリティ</w:t>
            </w:r>
          </w:p>
          <w:p w14:paraId="1BC85E98" w14:textId="77777777" w:rsidR="003854E0" w:rsidRDefault="003854E0" w:rsidP="00892C01">
            <w:pPr>
              <w:pStyle w:val="afff6"/>
              <w:numPr>
                <w:ilvl w:val="0"/>
                <w:numId w:val="504"/>
              </w:numPr>
            </w:pPr>
            <w:r>
              <w:rPr>
                <w:rFonts w:hint="eastAsia"/>
              </w:rPr>
              <w:t>セキュリティ技術の理解と応用</w:t>
            </w:r>
          </w:p>
          <w:p w14:paraId="70E1B66C" w14:textId="77777777" w:rsidR="003854E0" w:rsidRDefault="003854E0" w:rsidP="00892C01">
            <w:pPr>
              <w:pStyle w:val="afff6"/>
              <w:numPr>
                <w:ilvl w:val="0"/>
                <w:numId w:val="504"/>
              </w:numPr>
            </w:pPr>
            <w:r>
              <w:rPr>
                <w:rFonts w:hint="eastAsia"/>
              </w:rPr>
              <w:t>セキュリティ技術動向</w:t>
            </w:r>
          </w:p>
          <w:p w14:paraId="1E2038D5" w14:textId="77777777" w:rsidR="003854E0" w:rsidRDefault="003854E0" w:rsidP="00892C01">
            <w:pPr>
              <w:pStyle w:val="afff6"/>
              <w:numPr>
                <w:ilvl w:val="0"/>
                <w:numId w:val="504"/>
              </w:numPr>
            </w:pPr>
            <w:r>
              <w:rPr>
                <w:rFonts w:hint="eastAsia"/>
              </w:rPr>
              <w:t>セキュリティシステムの実装、検査</w:t>
            </w:r>
          </w:p>
          <w:p w14:paraId="553116EC" w14:textId="77777777" w:rsidR="003854E0" w:rsidRDefault="003854E0" w:rsidP="00892C01">
            <w:pPr>
              <w:pStyle w:val="afff6"/>
              <w:numPr>
                <w:ilvl w:val="0"/>
                <w:numId w:val="504"/>
              </w:numPr>
            </w:pPr>
            <w:r>
              <w:rPr>
                <w:rFonts w:hint="eastAsia"/>
              </w:rPr>
              <w:t>セキュリティとプライバシー</w:t>
            </w:r>
          </w:p>
        </w:tc>
      </w:tr>
      <w:tr w:rsidR="003854E0" w:rsidRPr="00582D83" w14:paraId="063CC5F4" w14:textId="77777777">
        <w:trPr>
          <w:trHeight w:val="390"/>
        </w:trPr>
        <w:tc>
          <w:tcPr>
            <w:tcW w:w="2972" w:type="dxa"/>
            <w:noWrap/>
            <w:hideMark/>
          </w:tcPr>
          <w:p w14:paraId="31A41707" w14:textId="77777777" w:rsidR="003854E0" w:rsidRPr="00582D83" w:rsidRDefault="003854E0">
            <w:pPr>
              <w:pStyle w:val="afff8"/>
            </w:pPr>
            <w:r w:rsidRPr="00582D83">
              <w:rPr>
                <w:rFonts w:hint="eastAsia"/>
              </w:rPr>
              <w:t>ソフトウェアデベロップメント</w:t>
            </w:r>
          </w:p>
        </w:tc>
        <w:tc>
          <w:tcPr>
            <w:tcW w:w="7513" w:type="dxa"/>
            <w:noWrap/>
            <w:hideMark/>
          </w:tcPr>
          <w:p w14:paraId="7F143CA8" w14:textId="77777777" w:rsidR="003854E0" w:rsidRDefault="003854E0" w:rsidP="00892C01">
            <w:pPr>
              <w:pStyle w:val="afff6"/>
              <w:numPr>
                <w:ilvl w:val="0"/>
                <w:numId w:val="504"/>
              </w:numPr>
            </w:pPr>
            <w:r>
              <w:rPr>
                <w:rFonts w:hint="eastAsia"/>
              </w:rPr>
              <w:t>セキュリティシステムの実践、検査</w:t>
            </w:r>
          </w:p>
          <w:p w14:paraId="4668066C" w14:textId="77777777" w:rsidR="003854E0" w:rsidRDefault="003854E0" w:rsidP="00892C01">
            <w:pPr>
              <w:pStyle w:val="afff6"/>
              <w:numPr>
                <w:ilvl w:val="0"/>
                <w:numId w:val="504"/>
              </w:numPr>
            </w:pPr>
            <w:r>
              <w:rPr>
                <w:rFonts w:hint="eastAsia"/>
              </w:rPr>
              <w:t>セキュリティとプライバシー</w:t>
            </w:r>
          </w:p>
          <w:p w14:paraId="1FCB2DC9" w14:textId="77777777" w:rsidR="003854E0" w:rsidRDefault="003854E0" w:rsidP="00892C01">
            <w:pPr>
              <w:pStyle w:val="afff6"/>
              <w:numPr>
                <w:ilvl w:val="0"/>
                <w:numId w:val="504"/>
              </w:numPr>
            </w:pPr>
            <w:r>
              <w:rPr>
                <w:rFonts w:hint="eastAsia"/>
              </w:rPr>
              <w:t>最新技術動向</w:t>
            </w:r>
          </w:p>
          <w:p w14:paraId="50A8359C" w14:textId="77777777" w:rsidR="003854E0" w:rsidRDefault="003854E0" w:rsidP="00892C01">
            <w:pPr>
              <w:pStyle w:val="afff6"/>
              <w:numPr>
                <w:ilvl w:val="0"/>
                <w:numId w:val="504"/>
              </w:numPr>
            </w:pPr>
            <w:r>
              <w:rPr>
                <w:rFonts w:hint="eastAsia"/>
              </w:rPr>
              <w:t>ネットワーク技術の理解と応用</w:t>
            </w:r>
          </w:p>
          <w:p w14:paraId="601D8759" w14:textId="77777777" w:rsidR="003854E0" w:rsidRDefault="003854E0" w:rsidP="00892C01">
            <w:pPr>
              <w:pStyle w:val="afff6"/>
              <w:numPr>
                <w:ilvl w:val="0"/>
                <w:numId w:val="504"/>
              </w:numPr>
            </w:pPr>
            <w:r>
              <w:rPr>
                <w:rFonts w:hint="eastAsia"/>
              </w:rPr>
              <w:t>インターネット技術</w:t>
            </w:r>
          </w:p>
          <w:p w14:paraId="67DE4DD3" w14:textId="77777777" w:rsidR="003854E0" w:rsidRDefault="003854E0" w:rsidP="00892C01">
            <w:pPr>
              <w:pStyle w:val="afff6"/>
              <w:numPr>
                <w:ilvl w:val="0"/>
                <w:numId w:val="504"/>
              </w:numPr>
            </w:pPr>
            <w:r>
              <w:rPr>
                <w:rFonts w:hint="eastAsia"/>
              </w:rPr>
              <w:t>アプリケーションセキュリティ</w:t>
            </w:r>
          </w:p>
          <w:p w14:paraId="565C9874" w14:textId="77777777" w:rsidR="003854E0" w:rsidRDefault="003854E0" w:rsidP="00892C01">
            <w:pPr>
              <w:pStyle w:val="afff6"/>
              <w:numPr>
                <w:ilvl w:val="0"/>
                <w:numId w:val="504"/>
              </w:numPr>
            </w:pPr>
            <w:r>
              <w:rPr>
                <w:rFonts w:hint="eastAsia"/>
              </w:rPr>
              <w:t>適合すべき標準の選定</w:t>
            </w:r>
          </w:p>
          <w:p w14:paraId="39517D32" w14:textId="77777777" w:rsidR="003854E0" w:rsidRPr="00582D83" w:rsidRDefault="003854E0" w:rsidP="00892C01">
            <w:pPr>
              <w:pStyle w:val="afff6"/>
              <w:numPr>
                <w:ilvl w:val="0"/>
                <w:numId w:val="504"/>
              </w:numPr>
            </w:pPr>
            <w:r>
              <w:rPr>
                <w:rFonts w:hint="eastAsia"/>
              </w:rPr>
              <w:t>リスク管理基礎</w:t>
            </w:r>
          </w:p>
        </w:tc>
      </w:tr>
      <w:tr w:rsidR="003854E0" w:rsidRPr="00582D83" w14:paraId="58C57F22" w14:textId="77777777">
        <w:trPr>
          <w:trHeight w:val="390"/>
        </w:trPr>
        <w:tc>
          <w:tcPr>
            <w:tcW w:w="2972" w:type="dxa"/>
            <w:noWrap/>
            <w:hideMark/>
          </w:tcPr>
          <w:p w14:paraId="6482CC7F" w14:textId="77777777" w:rsidR="003854E0" w:rsidRPr="00582D83" w:rsidRDefault="003854E0">
            <w:pPr>
              <w:pStyle w:val="afff8"/>
            </w:pPr>
            <w:r w:rsidRPr="00582D83">
              <w:rPr>
                <w:rFonts w:hint="eastAsia"/>
              </w:rPr>
              <w:t>カスタマーサービス</w:t>
            </w:r>
          </w:p>
        </w:tc>
        <w:tc>
          <w:tcPr>
            <w:tcW w:w="7513" w:type="dxa"/>
            <w:noWrap/>
            <w:hideMark/>
          </w:tcPr>
          <w:p w14:paraId="08EC2072" w14:textId="77777777" w:rsidR="003854E0" w:rsidRDefault="003854E0" w:rsidP="00892C01">
            <w:pPr>
              <w:pStyle w:val="afff6"/>
              <w:numPr>
                <w:ilvl w:val="0"/>
                <w:numId w:val="504"/>
              </w:numPr>
            </w:pPr>
            <w:r>
              <w:rPr>
                <w:rFonts w:hint="eastAsia"/>
              </w:rPr>
              <w:t>最新技術動向</w:t>
            </w:r>
          </w:p>
          <w:p w14:paraId="65A57600" w14:textId="77777777" w:rsidR="003854E0" w:rsidRDefault="003854E0" w:rsidP="00892C01">
            <w:pPr>
              <w:pStyle w:val="afff6"/>
              <w:numPr>
                <w:ilvl w:val="0"/>
                <w:numId w:val="504"/>
              </w:numPr>
            </w:pPr>
            <w:r>
              <w:rPr>
                <w:rFonts w:hint="eastAsia"/>
              </w:rPr>
              <w:t>インターネット技術</w:t>
            </w:r>
          </w:p>
          <w:p w14:paraId="17ACCDDF" w14:textId="77777777" w:rsidR="003854E0" w:rsidRDefault="003854E0" w:rsidP="00892C01">
            <w:pPr>
              <w:pStyle w:val="afff6"/>
              <w:numPr>
                <w:ilvl w:val="0"/>
                <w:numId w:val="504"/>
              </w:numPr>
            </w:pPr>
            <w:r>
              <w:rPr>
                <w:rFonts w:hint="eastAsia"/>
              </w:rPr>
              <w:t>セキュリティとプライバシー</w:t>
            </w:r>
          </w:p>
          <w:p w14:paraId="5B629EC1" w14:textId="77777777" w:rsidR="003854E0" w:rsidRDefault="003854E0" w:rsidP="00892C01">
            <w:pPr>
              <w:pStyle w:val="afff6"/>
              <w:numPr>
                <w:ilvl w:val="0"/>
                <w:numId w:val="504"/>
              </w:numPr>
            </w:pPr>
            <w:r>
              <w:rPr>
                <w:rFonts w:hint="eastAsia"/>
              </w:rPr>
              <w:t>ネットワーク技術の理解と応用</w:t>
            </w:r>
          </w:p>
          <w:p w14:paraId="71713B89" w14:textId="77777777" w:rsidR="003854E0" w:rsidRDefault="003854E0" w:rsidP="00892C01">
            <w:pPr>
              <w:pStyle w:val="afff6"/>
              <w:numPr>
                <w:ilvl w:val="0"/>
                <w:numId w:val="504"/>
              </w:numPr>
            </w:pPr>
            <w:r>
              <w:rPr>
                <w:rFonts w:hint="eastAsia"/>
              </w:rPr>
              <w:t>関連国際標準および関連規格</w:t>
            </w:r>
          </w:p>
          <w:p w14:paraId="2005E66A" w14:textId="77777777" w:rsidR="003854E0" w:rsidRDefault="003854E0" w:rsidP="00892C01">
            <w:pPr>
              <w:pStyle w:val="afff6"/>
              <w:numPr>
                <w:ilvl w:val="0"/>
                <w:numId w:val="504"/>
              </w:numPr>
            </w:pPr>
            <w:r>
              <w:rPr>
                <w:rFonts w:hint="eastAsia"/>
              </w:rPr>
              <w:t>お客様サポート</w:t>
            </w:r>
          </w:p>
          <w:p w14:paraId="1D653CDD" w14:textId="77777777" w:rsidR="003854E0" w:rsidRDefault="003854E0" w:rsidP="00892C01">
            <w:pPr>
              <w:pStyle w:val="afff6"/>
              <w:numPr>
                <w:ilvl w:val="0"/>
                <w:numId w:val="504"/>
              </w:numPr>
            </w:pPr>
            <w:r>
              <w:rPr>
                <w:rFonts w:hint="eastAsia"/>
              </w:rPr>
              <w:t>改善提案</w:t>
            </w:r>
          </w:p>
          <w:p w14:paraId="4FDCA148" w14:textId="77777777" w:rsidR="003854E0" w:rsidRDefault="003854E0" w:rsidP="00892C01">
            <w:pPr>
              <w:pStyle w:val="afff6"/>
              <w:numPr>
                <w:ilvl w:val="0"/>
                <w:numId w:val="504"/>
              </w:numPr>
            </w:pPr>
            <w:r>
              <w:rPr>
                <w:rFonts w:hint="eastAsia"/>
              </w:rPr>
              <w:t>ストレージ技術</w:t>
            </w:r>
          </w:p>
          <w:p w14:paraId="5E242D6F" w14:textId="77777777" w:rsidR="003854E0" w:rsidRDefault="003854E0" w:rsidP="00892C01">
            <w:pPr>
              <w:pStyle w:val="afff6"/>
              <w:numPr>
                <w:ilvl w:val="0"/>
                <w:numId w:val="504"/>
              </w:numPr>
            </w:pPr>
            <w:r>
              <w:rPr>
                <w:rFonts w:hint="eastAsia"/>
              </w:rPr>
              <w:t>データベース技術</w:t>
            </w:r>
          </w:p>
          <w:p w14:paraId="2CEFD2D8" w14:textId="77777777" w:rsidR="003854E0" w:rsidRDefault="003854E0" w:rsidP="00892C01">
            <w:pPr>
              <w:pStyle w:val="afff6"/>
              <w:numPr>
                <w:ilvl w:val="0"/>
                <w:numId w:val="504"/>
              </w:numPr>
            </w:pPr>
            <w:r>
              <w:rPr>
                <w:rFonts w:hint="eastAsia"/>
              </w:rPr>
              <w:t>セキュリティ技術</w:t>
            </w:r>
          </w:p>
          <w:p w14:paraId="077861F1" w14:textId="77777777" w:rsidR="003854E0" w:rsidRDefault="003854E0" w:rsidP="00892C01">
            <w:pPr>
              <w:pStyle w:val="afff6"/>
              <w:numPr>
                <w:ilvl w:val="0"/>
                <w:numId w:val="504"/>
              </w:numPr>
            </w:pPr>
            <w:r>
              <w:rPr>
                <w:rFonts w:hint="eastAsia"/>
              </w:rPr>
              <w:t>メンテナンスの準備</w:t>
            </w:r>
          </w:p>
          <w:p w14:paraId="30521A3E" w14:textId="77777777" w:rsidR="003854E0" w:rsidRPr="00582D83" w:rsidRDefault="003854E0" w:rsidP="00892C01">
            <w:pPr>
              <w:pStyle w:val="afff6"/>
              <w:numPr>
                <w:ilvl w:val="0"/>
                <w:numId w:val="504"/>
              </w:numPr>
            </w:pPr>
            <w:r>
              <w:rPr>
                <w:rFonts w:hint="eastAsia"/>
              </w:rPr>
              <w:t>セキュリティ管理</w:t>
            </w:r>
          </w:p>
        </w:tc>
      </w:tr>
      <w:tr w:rsidR="003854E0" w:rsidRPr="00582D83" w14:paraId="5453C5A7" w14:textId="77777777">
        <w:trPr>
          <w:trHeight w:val="390"/>
        </w:trPr>
        <w:tc>
          <w:tcPr>
            <w:tcW w:w="2972" w:type="dxa"/>
            <w:noWrap/>
            <w:hideMark/>
          </w:tcPr>
          <w:p w14:paraId="2BAB278D" w14:textId="77777777" w:rsidR="003854E0" w:rsidRPr="00582D83" w:rsidRDefault="003854E0">
            <w:pPr>
              <w:pStyle w:val="afff8"/>
            </w:pPr>
            <w:r>
              <w:rPr>
                <w:rFonts w:hint="eastAsia"/>
              </w:rPr>
              <w:t>IT</w:t>
            </w:r>
            <w:r w:rsidRPr="00582D83">
              <w:rPr>
                <w:rFonts w:hint="eastAsia"/>
              </w:rPr>
              <w:t>サービスマネジメント</w:t>
            </w:r>
          </w:p>
        </w:tc>
        <w:tc>
          <w:tcPr>
            <w:tcW w:w="7513" w:type="dxa"/>
            <w:noWrap/>
            <w:hideMark/>
          </w:tcPr>
          <w:p w14:paraId="60190AC9" w14:textId="77777777" w:rsidR="003854E0" w:rsidRDefault="003854E0" w:rsidP="00892C01">
            <w:pPr>
              <w:pStyle w:val="afff6"/>
              <w:numPr>
                <w:ilvl w:val="0"/>
                <w:numId w:val="504"/>
              </w:numPr>
            </w:pPr>
            <w:r>
              <w:rPr>
                <w:rFonts w:hint="eastAsia"/>
              </w:rPr>
              <w:t>基準と標準</w:t>
            </w:r>
          </w:p>
          <w:p w14:paraId="3BBFB48F" w14:textId="77777777" w:rsidR="003854E0" w:rsidRDefault="003854E0" w:rsidP="00892C01">
            <w:pPr>
              <w:pStyle w:val="afff6"/>
              <w:numPr>
                <w:ilvl w:val="0"/>
                <w:numId w:val="504"/>
              </w:numPr>
            </w:pPr>
            <w:r>
              <w:rPr>
                <w:rFonts w:hint="eastAsia"/>
              </w:rPr>
              <w:t>人材育成</w:t>
            </w:r>
          </w:p>
          <w:p w14:paraId="447EAF3C" w14:textId="77777777" w:rsidR="003854E0" w:rsidRDefault="003854E0" w:rsidP="00892C01">
            <w:pPr>
              <w:pStyle w:val="afff6"/>
              <w:numPr>
                <w:ilvl w:val="0"/>
                <w:numId w:val="504"/>
              </w:numPr>
            </w:pPr>
            <w:r>
              <w:rPr>
                <w:rFonts w:hint="eastAsia"/>
              </w:rPr>
              <w:t>資産管理</w:t>
            </w:r>
          </w:p>
          <w:p w14:paraId="4B15701B" w14:textId="77777777" w:rsidR="003854E0" w:rsidRDefault="003854E0" w:rsidP="00892C01">
            <w:pPr>
              <w:pStyle w:val="afff6"/>
              <w:numPr>
                <w:ilvl w:val="0"/>
                <w:numId w:val="504"/>
              </w:numPr>
            </w:pPr>
            <w:r>
              <w:rPr>
                <w:rFonts w:hint="eastAsia"/>
              </w:rPr>
              <w:t>セキュリティとプライバシー</w:t>
            </w:r>
          </w:p>
          <w:p w14:paraId="107A9773" w14:textId="77777777" w:rsidR="003854E0" w:rsidRDefault="003854E0" w:rsidP="00892C01">
            <w:pPr>
              <w:pStyle w:val="afff6"/>
              <w:numPr>
                <w:ilvl w:val="0"/>
                <w:numId w:val="504"/>
              </w:numPr>
            </w:pPr>
            <w:r>
              <w:rPr>
                <w:rFonts w:hint="eastAsia"/>
              </w:rPr>
              <w:t>システム運用管理手法</w:t>
            </w:r>
          </w:p>
          <w:p w14:paraId="4A10CFDF" w14:textId="77777777" w:rsidR="003854E0" w:rsidRDefault="003854E0" w:rsidP="00892C01">
            <w:pPr>
              <w:pStyle w:val="afff6"/>
              <w:numPr>
                <w:ilvl w:val="0"/>
                <w:numId w:val="504"/>
              </w:numPr>
            </w:pPr>
            <w:r>
              <w:rPr>
                <w:rFonts w:hint="eastAsia"/>
              </w:rPr>
              <w:t>リスク管理</w:t>
            </w:r>
          </w:p>
          <w:p w14:paraId="02038797" w14:textId="77777777" w:rsidR="003854E0" w:rsidRDefault="003854E0" w:rsidP="00892C01">
            <w:pPr>
              <w:pStyle w:val="afff6"/>
              <w:numPr>
                <w:ilvl w:val="0"/>
                <w:numId w:val="504"/>
              </w:numPr>
            </w:pPr>
            <w:r>
              <w:rPr>
                <w:rFonts w:hint="eastAsia"/>
              </w:rPr>
              <w:t>セキュリティ管理</w:t>
            </w:r>
          </w:p>
          <w:p w14:paraId="5C755CB5" w14:textId="77777777" w:rsidR="003854E0" w:rsidRDefault="003854E0" w:rsidP="00892C01">
            <w:pPr>
              <w:pStyle w:val="afff6"/>
              <w:numPr>
                <w:ilvl w:val="0"/>
                <w:numId w:val="504"/>
              </w:numPr>
            </w:pPr>
            <w:r>
              <w:rPr>
                <w:rFonts w:hint="eastAsia"/>
              </w:rPr>
              <w:t>インシデント管理</w:t>
            </w:r>
          </w:p>
          <w:p w14:paraId="1D727615" w14:textId="77777777" w:rsidR="003854E0" w:rsidRDefault="003854E0" w:rsidP="00892C01">
            <w:pPr>
              <w:pStyle w:val="afff6"/>
              <w:numPr>
                <w:ilvl w:val="0"/>
                <w:numId w:val="504"/>
              </w:numPr>
            </w:pPr>
            <w:r>
              <w:rPr>
                <w:rFonts w:hint="eastAsia"/>
              </w:rPr>
              <w:t>問題管理</w:t>
            </w:r>
          </w:p>
          <w:p w14:paraId="4B28C471" w14:textId="77777777" w:rsidR="003854E0" w:rsidRDefault="003854E0" w:rsidP="00892C01">
            <w:pPr>
              <w:pStyle w:val="afff6"/>
              <w:numPr>
                <w:ilvl w:val="0"/>
                <w:numId w:val="504"/>
              </w:numPr>
            </w:pPr>
            <w:r>
              <w:rPr>
                <w:rFonts w:hint="eastAsia"/>
              </w:rPr>
              <w:t>変更管理</w:t>
            </w:r>
          </w:p>
          <w:p w14:paraId="76050175" w14:textId="77777777" w:rsidR="003854E0" w:rsidRDefault="003854E0" w:rsidP="00892C01">
            <w:pPr>
              <w:pStyle w:val="afff6"/>
              <w:numPr>
                <w:ilvl w:val="0"/>
                <w:numId w:val="504"/>
              </w:numPr>
            </w:pPr>
            <w:r>
              <w:rPr>
                <w:rFonts w:hint="eastAsia"/>
              </w:rPr>
              <w:t>リリース情報</w:t>
            </w:r>
          </w:p>
          <w:p w14:paraId="3915E09D" w14:textId="77777777" w:rsidR="003854E0" w:rsidRDefault="003854E0" w:rsidP="00892C01">
            <w:pPr>
              <w:pStyle w:val="afff6"/>
              <w:numPr>
                <w:ilvl w:val="0"/>
                <w:numId w:val="504"/>
              </w:numPr>
            </w:pPr>
            <w:r>
              <w:rPr>
                <w:rFonts w:hint="eastAsia"/>
              </w:rPr>
              <w:t>構成管理</w:t>
            </w:r>
          </w:p>
          <w:p w14:paraId="1756AB4C" w14:textId="77777777" w:rsidR="003854E0" w:rsidRDefault="003854E0" w:rsidP="00892C01">
            <w:pPr>
              <w:pStyle w:val="afff6"/>
              <w:numPr>
                <w:ilvl w:val="0"/>
                <w:numId w:val="504"/>
              </w:numPr>
            </w:pPr>
            <w:r>
              <w:rPr>
                <w:rFonts w:hint="eastAsia"/>
              </w:rPr>
              <w:t>ネットワークシステム管理</w:t>
            </w:r>
          </w:p>
          <w:p w14:paraId="72F6484A" w14:textId="77777777" w:rsidR="003854E0" w:rsidRDefault="003854E0" w:rsidP="00892C01">
            <w:pPr>
              <w:pStyle w:val="afff6"/>
              <w:numPr>
                <w:ilvl w:val="0"/>
                <w:numId w:val="504"/>
              </w:numPr>
            </w:pPr>
            <w:r>
              <w:rPr>
                <w:rFonts w:hint="eastAsia"/>
              </w:rPr>
              <w:t>セキュリティ技術</w:t>
            </w:r>
          </w:p>
          <w:p w14:paraId="6D403C3C" w14:textId="77777777" w:rsidR="003854E0" w:rsidRPr="00582D83" w:rsidRDefault="003854E0" w:rsidP="00892C01">
            <w:pPr>
              <w:pStyle w:val="afff6"/>
              <w:numPr>
                <w:ilvl w:val="0"/>
                <w:numId w:val="504"/>
              </w:numPr>
            </w:pPr>
            <w:r>
              <w:rPr>
                <w:rFonts w:hint="eastAsia"/>
              </w:rPr>
              <w:t>最新セキュリティ情報の収集</w:t>
            </w:r>
          </w:p>
        </w:tc>
      </w:tr>
      <w:tr w:rsidR="003854E0" w:rsidRPr="00582D83" w14:paraId="1E9C6BBC" w14:textId="77777777">
        <w:trPr>
          <w:trHeight w:val="390"/>
        </w:trPr>
        <w:tc>
          <w:tcPr>
            <w:tcW w:w="2972" w:type="dxa"/>
            <w:noWrap/>
            <w:hideMark/>
          </w:tcPr>
          <w:p w14:paraId="2CD27B40" w14:textId="77777777" w:rsidR="003854E0" w:rsidRPr="00582D83" w:rsidRDefault="003854E0">
            <w:pPr>
              <w:pStyle w:val="afff8"/>
            </w:pPr>
            <w:r w:rsidRPr="00582D83">
              <w:rPr>
                <w:rFonts w:hint="eastAsia"/>
              </w:rPr>
              <w:t>エデュケーション</w:t>
            </w:r>
          </w:p>
        </w:tc>
        <w:tc>
          <w:tcPr>
            <w:tcW w:w="7513" w:type="dxa"/>
            <w:noWrap/>
            <w:hideMark/>
          </w:tcPr>
          <w:p w14:paraId="21CF0917" w14:textId="77777777" w:rsidR="003854E0" w:rsidRPr="00582D83" w:rsidRDefault="003854E0" w:rsidP="00892C01">
            <w:pPr>
              <w:pStyle w:val="afff6"/>
              <w:numPr>
                <w:ilvl w:val="0"/>
                <w:numId w:val="504"/>
              </w:numPr>
            </w:pPr>
            <w:r>
              <w:rPr>
                <w:rFonts w:hint="eastAsia"/>
              </w:rPr>
              <w:t>最新技術動向</w:t>
            </w:r>
          </w:p>
        </w:tc>
      </w:tr>
    </w:tbl>
    <w:p w14:paraId="71DDBD7F" w14:textId="77777777" w:rsidR="003854E0" w:rsidRDefault="003854E0" w:rsidP="003854E0">
      <w:pPr>
        <w:ind w:firstLineChars="0" w:firstLine="0"/>
      </w:pPr>
      <w:r w:rsidRPr="00D93420">
        <w:rPr>
          <w:noProof/>
        </w:rPr>
        <mc:AlternateContent>
          <mc:Choice Requires="wps">
            <w:drawing>
              <wp:anchor distT="0" distB="0" distL="114300" distR="114300" simplePos="0" relativeHeight="251656558" behindDoc="0" locked="0" layoutInCell="1" allowOverlap="1" wp14:anchorId="635D4059" wp14:editId="77D52383">
                <wp:simplePos x="0" y="0"/>
                <wp:positionH relativeFrom="margin">
                  <wp:posOffset>5080</wp:posOffset>
                </wp:positionH>
                <wp:positionV relativeFrom="paragraph">
                  <wp:posOffset>133766</wp:posOffset>
                </wp:positionV>
                <wp:extent cx="6648450" cy="273050"/>
                <wp:effectExtent l="0" t="0" r="0" b="0"/>
                <wp:wrapTopAndBottom/>
                <wp:docPr id="1236582793" name="テキスト ボックス 3"/>
                <wp:cNvGraphicFramePr/>
                <a:graphic xmlns:a="http://schemas.openxmlformats.org/drawingml/2006/main">
                  <a:graphicData uri="http://schemas.microsoft.com/office/word/2010/wordprocessingShape">
                    <wps:wsp>
                      <wps:cNvSpPr txBox="1"/>
                      <wps:spPr>
                        <a:xfrm>
                          <a:off x="0" y="0"/>
                          <a:ext cx="6648450" cy="273050"/>
                        </a:xfrm>
                        <a:prstGeom prst="rect">
                          <a:avLst/>
                        </a:prstGeom>
                        <a:solidFill>
                          <a:sysClr val="window" lastClr="FFFFFF"/>
                        </a:solidFill>
                        <a:ln w="6350">
                          <a:noFill/>
                        </a:ln>
                      </wps:spPr>
                      <wps:txbx>
                        <w:txbxContent>
                          <w:p w14:paraId="3C53D861" w14:textId="77777777" w:rsidR="003854E0" w:rsidRPr="00EB6AAC" w:rsidRDefault="003854E0" w:rsidP="003854E0">
                            <w:pPr>
                              <w:pStyle w:val="aff2"/>
                            </w:pPr>
                            <w:r>
                              <w:rPr>
                                <w:rFonts w:hint="eastAsia"/>
                              </w:rPr>
                              <w:t xml:space="preserve">(出典) </w:t>
                            </w:r>
                            <w:r w:rsidRPr="00CC66E9">
                              <w:t>IPA「</w:t>
                            </w:r>
                            <w:r>
                              <w:rPr>
                                <w:rFonts w:hint="eastAsia"/>
                              </w:rPr>
                              <w:t>IT</w:t>
                            </w:r>
                            <w:r w:rsidRPr="008F543E">
                              <w:rPr>
                                <w:rFonts w:hint="eastAsia"/>
                              </w:rPr>
                              <w:t>スキル標準</w:t>
                            </w:r>
                            <w:r>
                              <w:rPr>
                                <w:rFonts w:hint="eastAsia"/>
                              </w:rPr>
                              <w:t>V3</w:t>
                            </w:r>
                            <w:r w:rsidRPr="008F543E">
                              <w:t xml:space="preserve"> 2011 </w:t>
                            </w:r>
                            <w:r>
                              <w:rPr>
                                <w:rFonts w:hint="eastAsia"/>
                              </w:rPr>
                              <w:t>スキルディクショナリ_20120326</w:t>
                            </w:r>
                            <w:r w:rsidRPr="00CC66E9">
                              <w:t>」</w:t>
                            </w:r>
                            <w:r>
                              <w:rPr>
                                <w:rFonts w:hint="eastAsia"/>
                              </w:rPr>
                              <w:t>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D4059" id="_x0000_s1194" type="#_x0000_t202" style="position:absolute;left:0;text-align:left;margin-left:.4pt;margin-top:10.55pt;width:523.5pt;height:21.5pt;z-index:2516565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" fillcolor="window" stroked="f" strokeweight=".5pt">
                <v:textbox>
                  <w:txbxContent>
                    <w:p w14:paraId="3C53D861" w14:textId="77777777" w:rsidR="003854E0" w:rsidRPr="00EB6AAC" w:rsidRDefault="003854E0" w:rsidP="003854E0">
                      <w:pPr>
                        <w:pStyle w:val="aff2"/>
                      </w:pPr>
                      <w:r>
                        <w:rPr>
                          <w:rFonts w:hint="eastAsia"/>
                        </w:rPr>
                        <w:t xml:space="preserve">(出典) </w:t>
                      </w:r>
                      <w:r w:rsidRPr="00CC66E9">
                        <w:t>IPA「</w:t>
                      </w:r>
                      <w:r>
                        <w:rPr>
                          <w:rFonts w:hint="eastAsia"/>
                        </w:rPr>
                        <w:t>IT</w:t>
                      </w:r>
                      <w:r w:rsidRPr="008F543E">
                        <w:rPr>
                          <w:rFonts w:hint="eastAsia"/>
                        </w:rPr>
                        <w:t>スキル標準</w:t>
                      </w:r>
                      <w:r>
                        <w:rPr>
                          <w:rFonts w:hint="eastAsia"/>
                        </w:rPr>
                        <w:t>V3</w:t>
                      </w:r>
                      <w:r w:rsidRPr="008F543E">
                        <w:t xml:space="preserve"> 2011 </w:t>
                      </w:r>
                      <w:r>
                        <w:rPr>
                          <w:rFonts w:hint="eastAsia"/>
                        </w:rPr>
                        <w:t>スキルディクショナリ_20120326</w:t>
                      </w:r>
                      <w:r w:rsidRPr="00CC66E9">
                        <w:t>」</w:t>
                      </w:r>
                      <w:r>
                        <w:rPr>
                          <w:rFonts w:hint="eastAsia"/>
                        </w:rPr>
                        <w:t>をもとに作成</w:t>
                      </w:r>
                    </w:p>
                  </w:txbxContent>
                </v:textbox>
                <w10:wrap type="topAndBottom" anchorx="margin"/>
              </v:shape>
            </w:pict>
          </mc:Fallback>
        </mc:AlternateContent>
      </w:r>
    </w:p>
    <w:tbl>
      <w:tblPr>
        <w:tblStyle w:val="aa"/>
        <w:tblpPr w:leftFromText="142" w:rightFromText="142" w:vertAnchor="text" w:horzAnchor="margin" w:tblpY="304"/>
        <w:tblW w:w="0" w:type="auto"/>
        <w:tblLook w:val="04A0" w:firstRow="1" w:lastRow="0" w:firstColumn="1" w:lastColumn="0" w:noHBand="0" w:noVBand="1"/>
      </w:tblPr>
      <w:tblGrid>
        <w:gridCol w:w="3681"/>
        <w:gridCol w:w="6775"/>
      </w:tblGrid>
      <w:tr w:rsidR="003854E0" w14:paraId="53D47C44" w14:textId="77777777">
        <w:tc>
          <w:tcPr>
            <w:tcW w:w="10456" w:type="dxa"/>
            <w:gridSpan w:val="2"/>
          </w:tcPr>
          <w:p w14:paraId="62BBA5CC" w14:textId="77777777" w:rsidR="003854E0" w:rsidRDefault="003854E0" w:rsidP="00601047">
            <w:pPr>
              <w:pStyle w:val="affe"/>
              <w:framePr w:hSpace="0" w:wrap="auto" w:vAnchor="margin" w:hAnchor="text" w:yAlign="inline"/>
            </w:pPr>
            <w:r w:rsidRPr="000A23A7">
              <w:rPr>
                <w:rFonts w:hint="eastAsia"/>
              </w:rPr>
              <w:t>詳細理解のため参考となる文献（参考文献）</w:t>
            </w:r>
          </w:p>
        </w:tc>
      </w:tr>
      <w:tr w:rsidR="003854E0" w:rsidRPr="000A23A7" w14:paraId="44D4D91A" w14:textId="77777777">
        <w:tc>
          <w:tcPr>
            <w:tcW w:w="3681" w:type="dxa"/>
            <w:shd w:val="clear" w:color="auto" w:fill="F1A983" w:themeFill="accent2" w:themeFillTint="99"/>
          </w:tcPr>
          <w:p w14:paraId="19B031E5" w14:textId="77777777" w:rsidR="003854E0" w:rsidRPr="00C35D6C" w:rsidRDefault="003854E0" w:rsidP="00601047">
            <w:pPr>
              <w:pStyle w:val="affe"/>
              <w:framePr w:hSpace="0" w:wrap="auto" w:vAnchor="margin" w:hAnchor="text" w:yAlign="inline"/>
            </w:pPr>
            <w:r w:rsidRPr="00C35D6C">
              <w:rPr>
                <w:rFonts w:hint="eastAsia"/>
              </w:rPr>
              <w:t>ＩＴスキル標準Ｖ３</w:t>
            </w:r>
            <w:r w:rsidRPr="00C35D6C">
              <w:t xml:space="preserve"> 2011 ３部：スキル編</w:t>
            </w:r>
          </w:p>
        </w:tc>
        <w:tc>
          <w:tcPr>
            <w:tcW w:w="6775" w:type="dxa"/>
          </w:tcPr>
          <w:p w14:paraId="1776D4F7" w14:textId="77777777" w:rsidR="003854E0" w:rsidRPr="000A23A7" w:rsidRDefault="003854E0" w:rsidP="00601047">
            <w:pPr>
              <w:pStyle w:val="affe"/>
              <w:framePr w:hSpace="0" w:wrap="auto" w:vAnchor="margin" w:hAnchor="text" w:yAlign="inline"/>
            </w:pPr>
            <w:r w:rsidRPr="00C35D6C">
              <w:t>https://www.ipa.go.jp/jinzai/skill-standard/plus-it-ui/itss/ps6vr70000004x60-att/000024844.pdf</w:t>
            </w:r>
          </w:p>
        </w:tc>
      </w:tr>
      <w:tr w:rsidR="003854E0" w:rsidRPr="000A23A7" w14:paraId="4D364C8A" w14:textId="77777777">
        <w:tc>
          <w:tcPr>
            <w:tcW w:w="3681" w:type="dxa"/>
            <w:shd w:val="clear" w:color="auto" w:fill="F1A983" w:themeFill="accent2" w:themeFillTint="99"/>
          </w:tcPr>
          <w:p w14:paraId="34999E53" w14:textId="77777777" w:rsidR="003854E0" w:rsidRPr="00C35D6C" w:rsidRDefault="003854E0" w:rsidP="00601047">
            <w:pPr>
              <w:pStyle w:val="affe"/>
              <w:framePr w:hSpace="0" w:wrap="auto" w:vAnchor="margin" w:hAnchor="text" w:yAlign="inline"/>
            </w:pPr>
            <w:r>
              <w:rPr>
                <w:rFonts w:hint="eastAsia"/>
              </w:rPr>
              <w:t>IT</w:t>
            </w:r>
            <w:r w:rsidRPr="008F543E">
              <w:rPr>
                <w:rFonts w:hint="eastAsia"/>
              </w:rPr>
              <w:t>スキル標準</w:t>
            </w:r>
            <w:r>
              <w:rPr>
                <w:rFonts w:hint="eastAsia"/>
              </w:rPr>
              <w:t>V3</w:t>
            </w:r>
            <w:r w:rsidRPr="008F543E">
              <w:t xml:space="preserve"> 2011 </w:t>
            </w:r>
            <w:r>
              <w:rPr>
                <w:rFonts w:hint="eastAsia"/>
              </w:rPr>
              <w:t>スキルディクショナリ_20120326</w:t>
            </w:r>
          </w:p>
        </w:tc>
        <w:tc>
          <w:tcPr>
            <w:tcW w:w="6775" w:type="dxa"/>
          </w:tcPr>
          <w:p w14:paraId="045BB4DE" w14:textId="77777777" w:rsidR="003854E0" w:rsidRPr="00C35D6C" w:rsidRDefault="003854E0" w:rsidP="00601047">
            <w:pPr>
              <w:pStyle w:val="affe"/>
              <w:framePr w:hSpace="0" w:wrap="auto" w:vAnchor="margin" w:hAnchor="text" w:yAlign="inline"/>
            </w:pPr>
            <w:r w:rsidRPr="001C1E7F">
              <w:t>https://www.ipa.go.jp/jinzai/skill-standard/plus-it-ui/itss/ps6vr70000004x60-att/000024846.pdf</w:t>
            </w:r>
          </w:p>
        </w:tc>
      </w:tr>
    </w:tbl>
    <w:p w14:paraId="37232433" w14:textId="77777777" w:rsidR="003854E0" w:rsidRDefault="003854E0" w:rsidP="003854E0">
      <w:pPr>
        <w:ind w:firstLineChars="0" w:firstLine="0"/>
      </w:pPr>
    </w:p>
    <w:p w14:paraId="5A3078BD" w14:textId="77777777" w:rsidR="003854E0" w:rsidRDefault="003854E0" w:rsidP="002A6987">
      <w:pPr>
        <w:pStyle w:val="3"/>
      </w:pPr>
      <w:bookmarkStart w:id="1698" w:name="_Toc177129791"/>
      <w:bookmarkStart w:id="1699" w:name="_Toc183418691"/>
      <w:bookmarkStart w:id="1700" w:name="_Toc185339040"/>
      <w:bookmarkStart w:id="1701" w:name="_Toc188349133"/>
      <w:r w:rsidRPr="00633750">
        <w:t>ITSS+（プラス）</w:t>
      </w:r>
      <w:bookmarkEnd w:id="1698"/>
      <w:bookmarkEnd w:id="1699"/>
      <w:bookmarkEnd w:id="1700"/>
      <w:bookmarkEnd w:id="1701"/>
    </w:p>
    <w:p w14:paraId="1094DE0E" w14:textId="4AFBFD38" w:rsidR="003854E0" w:rsidRDefault="003854E0" w:rsidP="003854E0">
      <w:r>
        <w:t>ITSS+は、従来のITスキル標準（ITSS）を拡張し、第4次産業革命に向けて求められる新たな領域の新しいスキルをカバーするために策定されました。対象となっている領域は、「</w:t>
      </w:r>
      <w:bookmarkStart w:id="1702" w:name="■データサイエンス22ー3"/>
      <w:r w:rsidR="00006537">
        <w:fldChar w:fldCharType="begin"/>
      </w:r>
      <w:r w:rsidR="00006537">
        <w:instrText>HYPERLINK  \l "■データサイエンス"</w:instrText>
      </w:r>
      <w:r w:rsidR="00006537">
        <w:fldChar w:fldCharType="separate"/>
      </w:r>
      <w:r w:rsidRPr="00006537">
        <w:rPr>
          <w:rStyle w:val="a7"/>
        </w:rPr>
        <w:t>データサイエンス</w:t>
      </w:r>
      <w:bookmarkEnd w:id="1702"/>
      <w:r w:rsidR="00006537">
        <w:fldChar w:fldCharType="end"/>
      </w:r>
      <w:r>
        <w:t>領域」「アジャイル領域」「</w:t>
      </w:r>
      <w:bookmarkStart w:id="1703" w:name="■IoT（アイ・オー・ティー）22ー3"/>
      <w:r w:rsidR="00582BF5">
        <w:fldChar w:fldCharType="begin"/>
      </w:r>
      <w:r w:rsidR="00582BF5">
        <w:instrText>HYPERLINK  \l "■IoT（アイ・オー・ティー）"</w:instrText>
      </w:r>
      <w:r w:rsidR="00582BF5">
        <w:fldChar w:fldCharType="separate"/>
      </w:r>
      <w:r w:rsidRPr="00582BF5">
        <w:rPr>
          <w:rStyle w:val="a7"/>
        </w:rPr>
        <w:t>IoT</w:t>
      </w:r>
      <w:bookmarkEnd w:id="1703"/>
      <w:r w:rsidR="00582BF5">
        <w:fldChar w:fldCharType="end"/>
      </w:r>
      <w:r>
        <w:t>ソリューション領域」「セキュリティ領域」の4つの領域です。</w:t>
      </w:r>
    </w:p>
    <w:p w14:paraId="3A176813" w14:textId="77777777" w:rsidR="003854E0" w:rsidRDefault="003854E0" w:rsidP="003854E0"/>
    <w:tbl>
      <w:tblPr>
        <w:tblStyle w:val="aa"/>
        <w:tblpPr w:leftFromText="142" w:rightFromText="142" w:vertAnchor="text" w:horzAnchor="margin" w:tblpY="-112"/>
        <w:tblW w:w="0" w:type="auto"/>
        <w:tblLook w:val="04A0" w:firstRow="1" w:lastRow="0" w:firstColumn="1" w:lastColumn="0" w:noHBand="0" w:noVBand="1"/>
      </w:tblPr>
      <w:tblGrid>
        <w:gridCol w:w="3681"/>
        <w:gridCol w:w="6775"/>
      </w:tblGrid>
      <w:tr w:rsidR="003854E0" w14:paraId="3CBFE73E" w14:textId="77777777">
        <w:tc>
          <w:tcPr>
            <w:tcW w:w="10456" w:type="dxa"/>
            <w:gridSpan w:val="2"/>
          </w:tcPr>
          <w:p w14:paraId="2F006217" w14:textId="77777777" w:rsidR="003854E0" w:rsidRDefault="003854E0" w:rsidP="00601047">
            <w:pPr>
              <w:pStyle w:val="affe"/>
              <w:framePr w:hSpace="0" w:wrap="auto" w:vAnchor="margin" w:hAnchor="text" w:yAlign="inline"/>
            </w:pPr>
            <w:r w:rsidRPr="000A23A7">
              <w:rPr>
                <w:rFonts w:hint="eastAsia"/>
              </w:rPr>
              <w:t>詳細理解のため参考となる文献（参考文献）</w:t>
            </w:r>
          </w:p>
        </w:tc>
      </w:tr>
      <w:tr w:rsidR="003854E0" w:rsidRPr="000A23A7" w14:paraId="33262D6B" w14:textId="77777777">
        <w:tc>
          <w:tcPr>
            <w:tcW w:w="3681" w:type="dxa"/>
            <w:shd w:val="clear" w:color="auto" w:fill="F1A983" w:themeFill="accent2" w:themeFillTint="99"/>
          </w:tcPr>
          <w:p w14:paraId="29171C07" w14:textId="77777777" w:rsidR="003854E0" w:rsidRDefault="003854E0" w:rsidP="00601047">
            <w:pPr>
              <w:pStyle w:val="affe"/>
              <w:framePr w:hSpace="0" w:wrap="auto" w:vAnchor="margin" w:hAnchor="text" w:yAlign="inline"/>
            </w:pPr>
            <w:r>
              <w:rPr>
                <w:rFonts w:hint="eastAsia"/>
              </w:rPr>
              <w:t>ITSS+（プラス）概要</w:t>
            </w:r>
          </w:p>
        </w:tc>
        <w:tc>
          <w:tcPr>
            <w:tcW w:w="6775" w:type="dxa"/>
          </w:tcPr>
          <w:p w14:paraId="769AFE99" w14:textId="77777777" w:rsidR="003854E0" w:rsidRPr="000A23A7" w:rsidRDefault="003854E0" w:rsidP="00601047">
            <w:pPr>
              <w:pStyle w:val="affe"/>
              <w:framePr w:hSpace="0" w:wrap="auto" w:vAnchor="margin" w:hAnchor="text" w:yAlign="inline"/>
            </w:pPr>
            <w:r w:rsidRPr="008B244E">
              <w:t>https://www.ipa.go.jp/jinzai/skill-standard/plus-it-ui/itssplus/about.html</w:t>
            </w:r>
          </w:p>
        </w:tc>
      </w:tr>
    </w:tbl>
    <w:p w14:paraId="5AA922D5" w14:textId="77777777" w:rsidR="003854E0" w:rsidRDefault="003854E0" w:rsidP="003854E0">
      <w:pPr>
        <w:pStyle w:val="4"/>
      </w:pPr>
      <w:bookmarkStart w:id="1704" w:name="_Toc177129792"/>
      <w:bookmarkStart w:id="1705" w:name="_Toc183418692"/>
      <w:bookmarkStart w:id="1706" w:name="_Toc185339041"/>
      <w:bookmarkStart w:id="1707" w:name="_Toc188349134"/>
      <w:r>
        <w:t>データサイエンス領域</w:t>
      </w:r>
      <w:bookmarkEnd w:id="1704"/>
      <w:bookmarkEnd w:id="1705"/>
      <w:bookmarkEnd w:id="1706"/>
      <w:bookmarkEnd w:id="1707"/>
    </w:p>
    <w:p w14:paraId="25AA31BA" w14:textId="56DD088E" w:rsidR="003854E0" w:rsidRDefault="003854E0" w:rsidP="003854E0">
      <w:r w:rsidRPr="002B6DD0">
        <w:t>ITSS+（プラス）の</w:t>
      </w:r>
      <w:r w:rsidRPr="0075489C">
        <w:rPr>
          <w:rFonts w:hint="eastAsia"/>
        </w:rPr>
        <w:t>「</w:t>
      </w:r>
      <w:bookmarkStart w:id="1708" w:name="■データサイエンス22ー3ー1"/>
      <w:r w:rsidR="00862B9B">
        <w:fldChar w:fldCharType="begin"/>
      </w:r>
      <w:r w:rsidR="00862B9B">
        <w:rPr>
          <w:rFonts w:hint="eastAsia"/>
        </w:rPr>
        <w:instrText xml:space="preserve">HYPERLINK </w:instrText>
      </w:r>
      <w:r w:rsidR="00862B9B">
        <w:instrText xml:space="preserve"> \l "</w:instrText>
      </w:r>
      <w:r w:rsidR="00862B9B">
        <w:rPr>
          <w:rFonts w:hint="eastAsia"/>
        </w:rPr>
        <w:instrText>■データサイエンス</w:instrText>
      </w:r>
      <w:r w:rsidR="00862B9B">
        <w:instrText>"</w:instrText>
      </w:r>
      <w:r w:rsidR="00862B9B">
        <w:fldChar w:fldCharType="separate"/>
      </w:r>
      <w:r w:rsidRPr="00862B9B">
        <w:rPr>
          <w:rStyle w:val="a7"/>
          <w:rFonts w:hint="eastAsia"/>
        </w:rPr>
        <w:t>データサイエンス</w:t>
      </w:r>
      <w:bookmarkEnd w:id="1708"/>
      <w:r w:rsidR="00862B9B">
        <w:fldChar w:fldCharType="end"/>
      </w:r>
      <w:r w:rsidRPr="0075489C">
        <w:rPr>
          <w:rFonts w:hint="eastAsia"/>
        </w:rPr>
        <w:t>領域」は、企業</w:t>
      </w:r>
      <w:r>
        <w:rPr>
          <w:rFonts w:hint="eastAsia"/>
        </w:rPr>
        <w:t>など</w:t>
      </w:r>
      <w:r w:rsidRPr="0075489C">
        <w:rPr>
          <w:rFonts w:hint="eastAsia"/>
        </w:rPr>
        <w:t>の業務において大量データを分析し、その分析結果を活用するための一連のタスクとそのために習得しておくべきスキルを取りまとめ</w:t>
      </w:r>
      <w:r>
        <w:rPr>
          <w:rFonts w:hint="eastAsia"/>
        </w:rPr>
        <w:t>たもので</w:t>
      </w:r>
      <w:r w:rsidRPr="0075489C">
        <w:rPr>
          <w:rFonts w:hint="eastAsia"/>
        </w:rPr>
        <w:t>す。</w:t>
      </w:r>
    </w:p>
    <w:p w14:paraId="0D427913" w14:textId="77777777" w:rsidR="003854E0" w:rsidRDefault="003854E0" w:rsidP="003854E0">
      <w:r w:rsidRPr="0075489C">
        <w:rPr>
          <w:rFonts w:hint="eastAsia"/>
        </w:rPr>
        <w:t>タスクは、IPAと「一般社団法人データサイエンティスト協会</w:t>
      </w:r>
      <w:r>
        <w:rPr>
          <w:rFonts w:hint="eastAsia"/>
        </w:rPr>
        <w:t>」</w:t>
      </w:r>
      <w:r w:rsidRPr="0075489C">
        <w:rPr>
          <w:rFonts w:hint="eastAsia"/>
        </w:rPr>
        <w:t>スキル定義委員会</w:t>
      </w:r>
      <w:r>
        <w:rPr>
          <w:rFonts w:hint="eastAsia"/>
        </w:rPr>
        <w:t>が協力して</w:t>
      </w:r>
      <w:r w:rsidRPr="0075489C">
        <w:rPr>
          <w:rFonts w:hint="eastAsia"/>
        </w:rPr>
        <w:t>策定、見直しを行っています。</w:t>
      </w:r>
    </w:p>
    <w:p w14:paraId="4A2B92D6" w14:textId="77777777" w:rsidR="003854E0" w:rsidRPr="00A35D16" w:rsidRDefault="003854E0" w:rsidP="003854E0">
      <w:pPr>
        <w:rPr>
          <w:rStyle w:val="a7"/>
          <w:color w:val="auto"/>
          <w:u w:val="none"/>
        </w:rPr>
      </w:pPr>
      <w:r w:rsidRPr="0075489C">
        <w:rPr>
          <w:rFonts w:hint="eastAsia"/>
        </w:rPr>
        <w:t>スキルは同協会が公開している「スキルチェックリスト」を活用し</w:t>
      </w:r>
      <w:r>
        <w:rPr>
          <w:rFonts w:hint="eastAsia"/>
        </w:rPr>
        <w:t>てい</w:t>
      </w:r>
      <w:r w:rsidRPr="0075489C">
        <w:rPr>
          <w:rFonts w:hint="eastAsia"/>
        </w:rPr>
        <w:t>ます。</w:t>
      </w:r>
    </w:p>
    <w:p w14:paraId="04ACF9C8" w14:textId="77777777" w:rsidR="003854E0" w:rsidRDefault="003854E0" w:rsidP="003854E0">
      <w:pPr>
        <w:ind w:firstLineChars="0" w:firstLine="0"/>
        <w:rPr>
          <w:rStyle w:val="a7"/>
        </w:rPr>
      </w:pPr>
    </w:p>
    <w:p w14:paraId="7AF71F8E" w14:textId="77777777" w:rsidR="003854E0" w:rsidRDefault="003854E0" w:rsidP="003854E0">
      <w:pPr>
        <w:pStyle w:val="aff4"/>
      </w:pPr>
      <w:r>
        <w:rPr>
          <w:rFonts w:hint="eastAsia"/>
        </w:rPr>
        <w:t>スキルカテゴリ一覧</w:t>
      </w:r>
    </w:p>
    <w:tbl>
      <w:tblPr>
        <w:tblStyle w:val="aa"/>
        <w:tblW w:w="0" w:type="auto"/>
        <w:tblLook w:val="04A0" w:firstRow="1" w:lastRow="0" w:firstColumn="1" w:lastColumn="0" w:noHBand="0" w:noVBand="1"/>
      </w:tblPr>
      <w:tblGrid>
        <w:gridCol w:w="622"/>
        <w:gridCol w:w="4591"/>
        <w:gridCol w:w="622"/>
        <w:gridCol w:w="4621"/>
      </w:tblGrid>
      <w:tr w:rsidR="003854E0" w14:paraId="2BEAFAF1" w14:textId="77777777">
        <w:tc>
          <w:tcPr>
            <w:tcW w:w="10456" w:type="dxa"/>
            <w:gridSpan w:val="4"/>
            <w:shd w:val="clear" w:color="auto" w:fill="215E99" w:themeFill="text2" w:themeFillTint="BF"/>
          </w:tcPr>
          <w:p w14:paraId="758289BC" w14:textId="77777777" w:rsidR="003854E0" w:rsidRDefault="003854E0">
            <w:pPr>
              <w:pStyle w:val="aff0"/>
            </w:pPr>
            <w:r>
              <w:rPr>
                <w:rFonts w:hint="eastAsia"/>
              </w:rPr>
              <w:t>スキルカテゴリ一覧</w:t>
            </w:r>
          </w:p>
        </w:tc>
      </w:tr>
      <w:tr w:rsidR="003854E0" w14:paraId="5D2D4E15" w14:textId="77777777">
        <w:trPr>
          <w:cantSplit/>
          <w:trHeight w:val="357"/>
        </w:trPr>
        <w:tc>
          <w:tcPr>
            <w:tcW w:w="622" w:type="dxa"/>
            <w:vMerge w:val="restart"/>
            <w:textDirection w:val="tbRlV"/>
          </w:tcPr>
          <w:p w14:paraId="70A9BCF3" w14:textId="77777777" w:rsidR="003854E0" w:rsidRDefault="003854E0">
            <w:pPr>
              <w:pStyle w:val="afff6"/>
            </w:pPr>
            <w:r>
              <w:rPr>
                <w:rFonts w:hint="eastAsia"/>
              </w:rPr>
              <w:t>データサイエンス力</w:t>
            </w:r>
          </w:p>
        </w:tc>
        <w:tc>
          <w:tcPr>
            <w:tcW w:w="4618" w:type="dxa"/>
          </w:tcPr>
          <w:p w14:paraId="3AC2A878" w14:textId="77777777" w:rsidR="003854E0" w:rsidRDefault="003854E0">
            <w:pPr>
              <w:pStyle w:val="afff6"/>
            </w:pPr>
            <w:r>
              <w:rPr>
                <w:rFonts w:hint="eastAsia"/>
              </w:rPr>
              <w:t>基礎数学</w:t>
            </w:r>
          </w:p>
        </w:tc>
        <w:tc>
          <w:tcPr>
            <w:tcW w:w="567" w:type="dxa"/>
            <w:vMerge w:val="restart"/>
            <w:textDirection w:val="tbRlV"/>
          </w:tcPr>
          <w:p w14:paraId="58C5D68A" w14:textId="77777777" w:rsidR="003854E0" w:rsidRDefault="003854E0">
            <w:pPr>
              <w:pStyle w:val="afff6"/>
            </w:pPr>
            <w:r>
              <w:rPr>
                <w:rFonts w:hint="eastAsia"/>
              </w:rPr>
              <w:t>データエンジニアリング力</w:t>
            </w:r>
          </w:p>
        </w:tc>
        <w:tc>
          <w:tcPr>
            <w:tcW w:w="4649" w:type="dxa"/>
          </w:tcPr>
          <w:p w14:paraId="38C448E5" w14:textId="77777777" w:rsidR="003854E0" w:rsidRDefault="003854E0">
            <w:pPr>
              <w:pStyle w:val="afff6"/>
            </w:pPr>
            <w:r>
              <w:rPr>
                <w:rFonts w:hint="eastAsia"/>
              </w:rPr>
              <w:t>環境構築</w:t>
            </w:r>
          </w:p>
        </w:tc>
      </w:tr>
      <w:tr w:rsidR="003854E0" w14:paraId="365E7396" w14:textId="77777777">
        <w:tc>
          <w:tcPr>
            <w:tcW w:w="622" w:type="dxa"/>
            <w:vMerge/>
          </w:tcPr>
          <w:p w14:paraId="2E19741D" w14:textId="77777777" w:rsidR="003854E0" w:rsidRDefault="003854E0">
            <w:pPr>
              <w:pStyle w:val="afff6"/>
            </w:pPr>
          </w:p>
        </w:tc>
        <w:tc>
          <w:tcPr>
            <w:tcW w:w="4618" w:type="dxa"/>
          </w:tcPr>
          <w:p w14:paraId="21885960" w14:textId="77777777" w:rsidR="003854E0" w:rsidRDefault="003854E0">
            <w:pPr>
              <w:pStyle w:val="afff6"/>
            </w:pPr>
            <w:r>
              <w:rPr>
                <w:rFonts w:hint="eastAsia"/>
              </w:rPr>
              <w:t>データの理解・検証</w:t>
            </w:r>
          </w:p>
        </w:tc>
        <w:tc>
          <w:tcPr>
            <w:tcW w:w="567" w:type="dxa"/>
            <w:vMerge/>
          </w:tcPr>
          <w:p w14:paraId="06D96D61" w14:textId="77777777" w:rsidR="003854E0" w:rsidRDefault="003854E0">
            <w:pPr>
              <w:pStyle w:val="afff6"/>
            </w:pPr>
          </w:p>
        </w:tc>
        <w:tc>
          <w:tcPr>
            <w:tcW w:w="4649" w:type="dxa"/>
          </w:tcPr>
          <w:p w14:paraId="5E45C9E0" w14:textId="77777777" w:rsidR="003854E0" w:rsidRDefault="003854E0">
            <w:pPr>
              <w:pStyle w:val="afff6"/>
            </w:pPr>
            <w:r>
              <w:rPr>
                <w:rFonts w:hint="eastAsia"/>
              </w:rPr>
              <w:t>データ収集</w:t>
            </w:r>
          </w:p>
        </w:tc>
      </w:tr>
      <w:tr w:rsidR="003854E0" w14:paraId="0390DE96" w14:textId="77777777">
        <w:tc>
          <w:tcPr>
            <w:tcW w:w="622" w:type="dxa"/>
            <w:vMerge/>
          </w:tcPr>
          <w:p w14:paraId="608519D5" w14:textId="77777777" w:rsidR="003854E0" w:rsidRDefault="003854E0">
            <w:pPr>
              <w:pStyle w:val="afff6"/>
            </w:pPr>
          </w:p>
        </w:tc>
        <w:tc>
          <w:tcPr>
            <w:tcW w:w="4618" w:type="dxa"/>
          </w:tcPr>
          <w:p w14:paraId="6D3CE023" w14:textId="77777777" w:rsidR="003854E0" w:rsidRDefault="003854E0">
            <w:pPr>
              <w:pStyle w:val="afff6"/>
            </w:pPr>
            <w:r>
              <w:rPr>
                <w:rFonts w:hint="eastAsia"/>
              </w:rPr>
              <w:t>意味合いの抽出・洞察</w:t>
            </w:r>
          </w:p>
        </w:tc>
        <w:tc>
          <w:tcPr>
            <w:tcW w:w="567" w:type="dxa"/>
            <w:vMerge/>
          </w:tcPr>
          <w:p w14:paraId="536F7DCC" w14:textId="77777777" w:rsidR="003854E0" w:rsidRDefault="003854E0">
            <w:pPr>
              <w:pStyle w:val="afff6"/>
            </w:pPr>
          </w:p>
        </w:tc>
        <w:tc>
          <w:tcPr>
            <w:tcW w:w="4649" w:type="dxa"/>
          </w:tcPr>
          <w:p w14:paraId="7739E847" w14:textId="77777777" w:rsidR="003854E0" w:rsidRDefault="003854E0">
            <w:pPr>
              <w:pStyle w:val="afff6"/>
            </w:pPr>
            <w:r>
              <w:rPr>
                <w:rFonts w:hint="eastAsia"/>
              </w:rPr>
              <w:t>データ構造</w:t>
            </w:r>
          </w:p>
        </w:tc>
      </w:tr>
      <w:tr w:rsidR="003854E0" w14:paraId="1EA6EBD4" w14:textId="77777777">
        <w:tc>
          <w:tcPr>
            <w:tcW w:w="622" w:type="dxa"/>
            <w:vMerge/>
          </w:tcPr>
          <w:p w14:paraId="67B7DE75" w14:textId="77777777" w:rsidR="003854E0" w:rsidRDefault="003854E0">
            <w:pPr>
              <w:pStyle w:val="afff6"/>
            </w:pPr>
          </w:p>
        </w:tc>
        <w:tc>
          <w:tcPr>
            <w:tcW w:w="4618" w:type="dxa"/>
          </w:tcPr>
          <w:p w14:paraId="13DE10AA" w14:textId="77777777" w:rsidR="003854E0" w:rsidRDefault="003854E0">
            <w:pPr>
              <w:pStyle w:val="afff6"/>
            </w:pPr>
            <w:r>
              <w:rPr>
                <w:rFonts w:hint="eastAsia"/>
              </w:rPr>
              <w:t>予測</w:t>
            </w:r>
          </w:p>
        </w:tc>
        <w:tc>
          <w:tcPr>
            <w:tcW w:w="567" w:type="dxa"/>
            <w:vMerge/>
          </w:tcPr>
          <w:p w14:paraId="4931FB49" w14:textId="77777777" w:rsidR="003854E0" w:rsidRDefault="003854E0">
            <w:pPr>
              <w:pStyle w:val="afff6"/>
            </w:pPr>
          </w:p>
        </w:tc>
        <w:tc>
          <w:tcPr>
            <w:tcW w:w="4649" w:type="dxa"/>
          </w:tcPr>
          <w:p w14:paraId="1D81FBD5" w14:textId="77777777" w:rsidR="003854E0" w:rsidRDefault="003854E0">
            <w:pPr>
              <w:pStyle w:val="afff6"/>
            </w:pPr>
            <w:r>
              <w:rPr>
                <w:rFonts w:hint="eastAsia"/>
              </w:rPr>
              <w:t>データ蓄積</w:t>
            </w:r>
          </w:p>
        </w:tc>
      </w:tr>
      <w:tr w:rsidR="003854E0" w14:paraId="6297E753" w14:textId="77777777">
        <w:tc>
          <w:tcPr>
            <w:tcW w:w="622" w:type="dxa"/>
            <w:vMerge/>
          </w:tcPr>
          <w:p w14:paraId="04B1E881" w14:textId="77777777" w:rsidR="003854E0" w:rsidRDefault="003854E0">
            <w:pPr>
              <w:pStyle w:val="afff6"/>
            </w:pPr>
          </w:p>
        </w:tc>
        <w:tc>
          <w:tcPr>
            <w:tcW w:w="4618" w:type="dxa"/>
          </w:tcPr>
          <w:p w14:paraId="38315117" w14:textId="77777777" w:rsidR="003854E0" w:rsidRDefault="003854E0">
            <w:pPr>
              <w:pStyle w:val="afff6"/>
            </w:pPr>
            <w:r>
              <w:rPr>
                <w:rFonts w:hint="eastAsia"/>
              </w:rPr>
              <w:t>推定・検定</w:t>
            </w:r>
          </w:p>
        </w:tc>
        <w:tc>
          <w:tcPr>
            <w:tcW w:w="567" w:type="dxa"/>
            <w:vMerge/>
          </w:tcPr>
          <w:p w14:paraId="5700A9FC" w14:textId="77777777" w:rsidR="003854E0" w:rsidRDefault="003854E0">
            <w:pPr>
              <w:pStyle w:val="afff6"/>
            </w:pPr>
          </w:p>
        </w:tc>
        <w:tc>
          <w:tcPr>
            <w:tcW w:w="4649" w:type="dxa"/>
          </w:tcPr>
          <w:p w14:paraId="4F85FF17" w14:textId="77777777" w:rsidR="003854E0" w:rsidRDefault="003854E0">
            <w:pPr>
              <w:pStyle w:val="afff6"/>
            </w:pPr>
            <w:r>
              <w:rPr>
                <w:rFonts w:hint="eastAsia"/>
              </w:rPr>
              <w:t>データ加工</w:t>
            </w:r>
          </w:p>
        </w:tc>
      </w:tr>
      <w:tr w:rsidR="003854E0" w14:paraId="4BB7AD1E" w14:textId="77777777">
        <w:tc>
          <w:tcPr>
            <w:tcW w:w="622" w:type="dxa"/>
            <w:vMerge/>
          </w:tcPr>
          <w:p w14:paraId="78925069" w14:textId="77777777" w:rsidR="003854E0" w:rsidRDefault="003854E0">
            <w:pPr>
              <w:pStyle w:val="afff6"/>
            </w:pPr>
          </w:p>
        </w:tc>
        <w:tc>
          <w:tcPr>
            <w:tcW w:w="4618" w:type="dxa"/>
          </w:tcPr>
          <w:p w14:paraId="2023D69D" w14:textId="77777777" w:rsidR="003854E0" w:rsidRDefault="003854E0">
            <w:pPr>
              <w:pStyle w:val="afff6"/>
            </w:pPr>
            <w:r>
              <w:rPr>
                <w:rFonts w:hint="eastAsia"/>
              </w:rPr>
              <w:t>グルーピング</w:t>
            </w:r>
          </w:p>
        </w:tc>
        <w:tc>
          <w:tcPr>
            <w:tcW w:w="567" w:type="dxa"/>
            <w:vMerge/>
          </w:tcPr>
          <w:p w14:paraId="19ED124A" w14:textId="77777777" w:rsidR="003854E0" w:rsidRDefault="003854E0">
            <w:pPr>
              <w:pStyle w:val="afff6"/>
            </w:pPr>
          </w:p>
        </w:tc>
        <w:tc>
          <w:tcPr>
            <w:tcW w:w="4649" w:type="dxa"/>
          </w:tcPr>
          <w:p w14:paraId="36E35EC6" w14:textId="77777777" w:rsidR="003854E0" w:rsidRDefault="003854E0">
            <w:pPr>
              <w:pStyle w:val="afff6"/>
            </w:pPr>
            <w:r>
              <w:rPr>
                <w:rFonts w:hint="eastAsia"/>
              </w:rPr>
              <w:t>データ共有</w:t>
            </w:r>
          </w:p>
        </w:tc>
      </w:tr>
      <w:tr w:rsidR="003854E0" w14:paraId="34A15AB3" w14:textId="77777777">
        <w:tc>
          <w:tcPr>
            <w:tcW w:w="622" w:type="dxa"/>
            <w:vMerge/>
          </w:tcPr>
          <w:p w14:paraId="607933E9" w14:textId="77777777" w:rsidR="003854E0" w:rsidRDefault="003854E0">
            <w:pPr>
              <w:pStyle w:val="afff6"/>
            </w:pPr>
          </w:p>
        </w:tc>
        <w:tc>
          <w:tcPr>
            <w:tcW w:w="4618" w:type="dxa"/>
          </w:tcPr>
          <w:p w14:paraId="24C94D95" w14:textId="77777777" w:rsidR="003854E0" w:rsidRDefault="003854E0">
            <w:pPr>
              <w:pStyle w:val="afff6"/>
            </w:pPr>
            <w:r>
              <w:rPr>
                <w:rFonts w:hint="eastAsia"/>
              </w:rPr>
              <w:t>性質・関係性の把握</w:t>
            </w:r>
          </w:p>
        </w:tc>
        <w:tc>
          <w:tcPr>
            <w:tcW w:w="567" w:type="dxa"/>
            <w:vMerge/>
          </w:tcPr>
          <w:p w14:paraId="59B22219" w14:textId="77777777" w:rsidR="003854E0" w:rsidRDefault="003854E0">
            <w:pPr>
              <w:pStyle w:val="afff6"/>
            </w:pPr>
          </w:p>
        </w:tc>
        <w:tc>
          <w:tcPr>
            <w:tcW w:w="4649" w:type="dxa"/>
          </w:tcPr>
          <w:p w14:paraId="21D2F22D" w14:textId="77777777" w:rsidR="003854E0" w:rsidRDefault="003854E0">
            <w:pPr>
              <w:pStyle w:val="afff6"/>
            </w:pPr>
            <w:r>
              <w:rPr>
                <w:rFonts w:hint="eastAsia"/>
              </w:rPr>
              <w:t>プログラミング</w:t>
            </w:r>
          </w:p>
        </w:tc>
      </w:tr>
      <w:tr w:rsidR="003854E0" w14:paraId="549BDF9E" w14:textId="77777777">
        <w:tc>
          <w:tcPr>
            <w:tcW w:w="622" w:type="dxa"/>
            <w:vMerge/>
          </w:tcPr>
          <w:p w14:paraId="2D216144" w14:textId="77777777" w:rsidR="003854E0" w:rsidRDefault="003854E0">
            <w:pPr>
              <w:pStyle w:val="afff6"/>
            </w:pPr>
          </w:p>
        </w:tc>
        <w:tc>
          <w:tcPr>
            <w:tcW w:w="4618" w:type="dxa"/>
          </w:tcPr>
          <w:p w14:paraId="749D382E" w14:textId="77777777" w:rsidR="003854E0" w:rsidRDefault="003854E0">
            <w:pPr>
              <w:pStyle w:val="afff6"/>
            </w:pPr>
            <w:r>
              <w:rPr>
                <w:rFonts w:hint="eastAsia"/>
              </w:rPr>
              <w:t>サンプリング</w:t>
            </w:r>
          </w:p>
        </w:tc>
        <w:tc>
          <w:tcPr>
            <w:tcW w:w="567" w:type="dxa"/>
            <w:vMerge/>
          </w:tcPr>
          <w:p w14:paraId="4E812BAE" w14:textId="77777777" w:rsidR="003854E0" w:rsidRDefault="003854E0">
            <w:pPr>
              <w:pStyle w:val="afff6"/>
            </w:pPr>
          </w:p>
        </w:tc>
        <w:tc>
          <w:tcPr>
            <w:tcW w:w="4649" w:type="dxa"/>
          </w:tcPr>
          <w:p w14:paraId="4C758C80" w14:textId="77777777" w:rsidR="003854E0" w:rsidRDefault="003854E0">
            <w:pPr>
              <w:pStyle w:val="afff6"/>
            </w:pPr>
            <w:r>
              <w:rPr>
                <w:rFonts w:hint="eastAsia"/>
              </w:rPr>
              <w:t>ITセキュリティ</w:t>
            </w:r>
          </w:p>
        </w:tc>
      </w:tr>
      <w:tr w:rsidR="003854E0" w14:paraId="02E29A3A" w14:textId="77777777">
        <w:tc>
          <w:tcPr>
            <w:tcW w:w="622" w:type="dxa"/>
            <w:vMerge/>
          </w:tcPr>
          <w:p w14:paraId="7ADE976C" w14:textId="77777777" w:rsidR="003854E0" w:rsidRDefault="003854E0">
            <w:pPr>
              <w:pStyle w:val="afff6"/>
            </w:pPr>
          </w:p>
        </w:tc>
        <w:tc>
          <w:tcPr>
            <w:tcW w:w="4618" w:type="dxa"/>
          </w:tcPr>
          <w:p w14:paraId="48640112" w14:textId="77777777" w:rsidR="003854E0" w:rsidRDefault="003854E0">
            <w:pPr>
              <w:pStyle w:val="afff6"/>
            </w:pPr>
            <w:r>
              <w:rPr>
                <w:rFonts w:hint="eastAsia"/>
              </w:rPr>
              <w:t>データ加工</w:t>
            </w:r>
          </w:p>
        </w:tc>
        <w:tc>
          <w:tcPr>
            <w:tcW w:w="567" w:type="dxa"/>
            <w:vMerge/>
          </w:tcPr>
          <w:p w14:paraId="3F89ECAD" w14:textId="77777777" w:rsidR="003854E0" w:rsidRDefault="003854E0">
            <w:pPr>
              <w:pStyle w:val="afff6"/>
            </w:pPr>
          </w:p>
        </w:tc>
        <w:bookmarkStart w:id="1709" w:name="■AI22ー3ー1"/>
        <w:tc>
          <w:tcPr>
            <w:tcW w:w="4649" w:type="dxa"/>
          </w:tcPr>
          <w:p w14:paraId="29497A39" w14:textId="3A215C8F" w:rsidR="003854E0" w:rsidRDefault="00A31CC8">
            <w:pPr>
              <w:pStyle w:val="afff6"/>
            </w:pPr>
            <w:r>
              <w:fldChar w:fldCharType="begin"/>
            </w:r>
            <w:r>
              <w:rPr>
                <w:rFonts w:hint="eastAsia"/>
              </w:rPr>
              <w:instrText xml:space="preserve">HYPERLINK </w:instrText>
            </w:r>
            <w:r>
              <w:instrText xml:space="preserve"> \l "</w:instrText>
            </w:r>
            <w:r>
              <w:rPr>
                <w:rFonts w:hint="eastAsia"/>
              </w:rPr>
              <w:instrText>■</w:instrText>
            </w:r>
            <w:r>
              <w:instrText>AI"</w:instrText>
            </w:r>
            <w:r>
              <w:fldChar w:fldCharType="separate"/>
            </w:r>
            <w:r w:rsidR="003854E0" w:rsidRPr="00A31CC8">
              <w:rPr>
                <w:rStyle w:val="a7"/>
                <w:rFonts w:hint="eastAsia"/>
              </w:rPr>
              <w:t>AI</w:t>
            </w:r>
            <w:bookmarkEnd w:id="1709"/>
            <w:r>
              <w:fldChar w:fldCharType="end"/>
            </w:r>
            <w:r w:rsidR="003854E0">
              <w:rPr>
                <w:rFonts w:hint="eastAsia"/>
              </w:rPr>
              <w:t>システム運用</w:t>
            </w:r>
          </w:p>
        </w:tc>
      </w:tr>
      <w:tr w:rsidR="003854E0" w14:paraId="7DE7F669" w14:textId="77777777">
        <w:tc>
          <w:tcPr>
            <w:tcW w:w="622" w:type="dxa"/>
            <w:vMerge/>
          </w:tcPr>
          <w:p w14:paraId="4A435B6B" w14:textId="77777777" w:rsidR="003854E0" w:rsidRDefault="003854E0">
            <w:pPr>
              <w:pStyle w:val="afff6"/>
            </w:pPr>
          </w:p>
        </w:tc>
        <w:tc>
          <w:tcPr>
            <w:tcW w:w="4618" w:type="dxa"/>
          </w:tcPr>
          <w:p w14:paraId="1516E221" w14:textId="77777777" w:rsidR="003854E0" w:rsidRDefault="003854E0">
            <w:pPr>
              <w:pStyle w:val="afff6"/>
            </w:pPr>
            <w:r>
              <w:rPr>
                <w:rFonts w:hint="eastAsia"/>
              </w:rPr>
              <w:t>データ可視化</w:t>
            </w:r>
          </w:p>
        </w:tc>
        <w:tc>
          <w:tcPr>
            <w:tcW w:w="567" w:type="dxa"/>
            <w:vMerge w:val="restart"/>
            <w:textDirection w:val="tbRlV"/>
          </w:tcPr>
          <w:p w14:paraId="29EDD6B2" w14:textId="77777777" w:rsidR="003854E0" w:rsidRDefault="003854E0">
            <w:pPr>
              <w:pStyle w:val="afff6"/>
            </w:pPr>
            <w:r>
              <w:rPr>
                <w:rFonts w:hint="eastAsia"/>
              </w:rPr>
              <w:t>ビジネス力</w:t>
            </w:r>
          </w:p>
        </w:tc>
        <w:tc>
          <w:tcPr>
            <w:tcW w:w="4649" w:type="dxa"/>
          </w:tcPr>
          <w:p w14:paraId="245221D0" w14:textId="77777777" w:rsidR="003854E0" w:rsidRDefault="003854E0">
            <w:pPr>
              <w:pStyle w:val="afff6"/>
            </w:pPr>
            <w:r>
              <w:rPr>
                <w:rFonts w:hint="eastAsia"/>
              </w:rPr>
              <w:t>行動規範</w:t>
            </w:r>
          </w:p>
        </w:tc>
      </w:tr>
      <w:tr w:rsidR="003854E0" w14:paraId="5E9AA1BC" w14:textId="77777777">
        <w:tc>
          <w:tcPr>
            <w:tcW w:w="622" w:type="dxa"/>
            <w:vMerge/>
          </w:tcPr>
          <w:p w14:paraId="46E50FC8" w14:textId="77777777" w:rsidR="003854E0" w:rsidRDefault="003854E0">
            <w:pPr>
              <w:pStyle w:val="afff6"/>
            </w:pPr>
          </w:p>
        </w:tc>
        <w:tc>
          <w:tcPr>
            <w:tcW w:w="4618" w:type="dxa"/>
          </w:tcPr>
          <w:p w14:paraId="5C9B4C63" w14:textId="77777777" w:rsidR="003854E0" w:rsidRDefault="003854E0">
            <w:pPr>
              <w:pStyle w:val="afff6"/>
            </w:pPr>
            <w:r>
              <w:rPr>
                <w:rFonts w:hint="eastAsia"/>
              </w:rPr>
              <w:t>時系列分析</w:t>
            </w:r>
          </w:p>
        </w:tc>
        <w:tc>
          <w:tcPr>
            <w:tcW w:w="567" w:type="dxa"/>
            <w:vMerge/>
          </w:tcPr>
          <w:p w14:paraId="4CCE5EE9" w14:textId="77777777" w:rsidR="003854E0" w:rsidRDefault="003854E0">
            <w:pPr>
              <w:pStyle w:val="afff6"/>
            </w:pPr>
          </w:p>
        </w:tc>
        <w:tc>
          <w:tcPr>
            <w:tcW w:w="4649" w:type="dxa"/>
          </w:tcPr>
          <w:p w14:paraId="241BEE88" w14:textId="77777777" w:rsidR="003854E0" w:rsidRDefault="003854E0">
            <w:pPr>
              <w:pStyle w:val="afff6"/>
            </w:pPr>
            <w:r>
              <w:rPr>
                <w:rFonts w:hint="eastAsia"/>
              </w:rPr>
              <w:t>契約・権利保護</w:t>
            </w:r>
          </w:p>
        </w:tc>
      </w:tr>
      <w:tr w:rsidR="003854E0" w14:paraId="566B0A7A" w14:textId="77777777">
        <w:tc>
          <w:tcPr>
            <w:tcW w:w="622" w:type="dxa"/>
            <w:vMerge/>
          </w:tcPr>
          <w:p w14:paraId="6D3B8A54" w14:textId="77777777" w:rsidR="003854E0" w:rsidRDefault="003854E0">
            <w:pPr>
              <w:pStyle w:val="afff6"/>
            </w:pPr>
          </w:p>
        </w:tc>
        <w:tc>
          <w:tcPr>
            <w:tcW w:w="4618" w:type="dxa"/>
          </w:tcPr>
          <w:p w14:paraId="20369AF9" w14:textId="77777777" w:rsidR="003854E0" w:rsidRDefault="003854E0">
            <w:pPr>
              <w:pStyle w:val="afff6"/>
            </w:pPr>
            <w:r>
              <w:rPr>
                <w:rFonts w:hint="eastAsia"/>
              </w:rPr>
              <w:t>学習</w:t>
            </w:r>
          </w:p>
        </w:tc>
        <w:tc>
          <w:tcPr>
            <w:tcW w:w="567" w:type="dxa"/>
            <w:vMerge/>
          </w:tcPr>
          <w:p w14:paraId="69E41001" w14:textId="77777777" w:rsidR="003854E0" w:rsidRDefault="003854E0">
            <w:pPr>
              <w:pStyle w:val="afff6"/>
            </w:pPr>
          </w:p>
        </w:tc>
        <w:tc>
          <w:tcPr>
            <w:tcW w:w="4649" w:type="dxa"/>
          </w:tcPr>
          <w:p w14:paraId="6D46F67D" w14:textId="77777777" w:rsidR="003854E0" w:rsidRDefault="003854E0">
            <w:pPr>
              <w:pStyle w:val="afff6"/>
            </w:pPr>
            <w:r>
              <w:rPr>
                <w:rFonts w:hint="eastAsia"/>
              </w:rPr>
              <w:t>論理的思考</w:t>
            </w:r>
          </w:p>
        </w:tc>
      </w:tr>
      <w:tr w:rsidR="003854E0" w14:paraId="30FAE391" w14:textId="77777777">
        <w:tc>
          <w:tcPr>
            <w:tcW w:w="622" w:type="dxa"/>
            <w:vMerge/>
          </w:tcPr>
          <w:p w14:paraId="637DC7E7" w14:textId="77777777" w:rsidR="003854E0" w:rsidRDefault="003854E0">
            <w:pPr>
              <w:pStyle w:val="afff6"/>
            </w:pPr>
          </w:p>
        </w:tc>
        <w:tc>
          <w:tcPr>
            <w:tcW w:w="4618" w:type="dxa"/>
          </w:tcPr>
          <w:p w14:paraId="6B6AE419" w14:textId="77777777" w:rsidR="003854E0" w:rsidRDefault="003854E0">
            <w:pPr>
              <w:pStyle w:val="afff6"/>
            </w:pPr>
            <w:r>
              <w:rPr>
                <w:rFonts w:hint="eastAsia"/>
              </w:rPr>
              <w:t>自然言語処理</w:t>
            </w:r>
          </w:p>
        </w:tc>
        <w:tc>
          <w:tcPr>
            <w:tcW w:w="567" w:type="dxa"/>
            <w:vMerge/>
          </w:tcPr>
          <w:p w14:paraId="7EBD8498" w14:textId="77777777" w:rsidR="003854E0" w:rsidRDefault="003854E0">
            <w:pPr>
              <w:pStyle w:val="afff6"/>
            </w:pPr>
          </w:p>
        </w:tc>
        <w:tc>
          <w:tcPr>
            <w:tcW w:w="4649" w:type="dxa"/>
          </w:tcPr>
          <w:p w14:paraId="4794C29D" w14:textId="77777777" w:rsidR="003854E0" w:rsidRDefault="003854E0">
            <w:pPr>
              <w:pStyle w:val="afff6"/>
            </w:pPr>
            <w:r>
              <w:rPr>
                <w:rFonts w:hint="eastAsia"/>
              </w:rPr>
              <w:t>着想・デザイン</w:t>
            </w:r>
          </w:p>
        </w:tc>
      </w:tr>
      <w:tr w:rsidR="003854E0" w14:paraId="60EB6786" w14:textId="77777777">
        <w:tc>
          <w:tcPr>
            <w:tcW w:w="622" w:type="dxa"/>
            <w:vMerge/>
          </w:tcPr>
          <w:p w14:paraId="23F9060C" w14:textId="77777777" w:rsidR="003854E0" w:rsidRDefault="003854E0">
            <w:pPr>
              <w:pStyle w:val="afff6"/>
            </w:pPr>
          </w:p>
        </w:tc>
        <w:tc>
          <w:tcPr>
            <w:tcW w:w="4618" w:type="dxa"/>
          </w:tcPr>
          <w:p w14:paraId="2369C211" w14:textId="77777777" w:rsidR="003854E0" w:rsidRDefault="003854E0">
            <w:pPr>
              <w:pStyle w:val="afff6"/>
            </w:pPr>
            <w:r>
              <w:rPr>
                <w:rFonts w:hint="eastAsia"/>
              </w:rPr>
              <w:t>画像・映像認識</w:t>
            </w:r>
          </w:p>
        </w:tc>
        <w:tc>
          <w:tcPr>
            <w:tcW w:w="567" w:type="dxa"/>
            <w:vMerge/>
          </w:tcPr>
          <w:p w14:paraId="2B46D97F" w14:textId="77777777" w:rsidR="003854E0" w:rsidRDefault="003854E0">
            <w:pPr>
              <w:pStyle w:val="afff6"/>
            </w:pPr>
          </w:p>
        </w:tc>
        <w:tc>
          <w:tcPr>
            <w:tcW w:w="4649" w:type="dxa"/>
          </w:tcPr>
          <w:p w14:paraId="5812B660" w14:textId="77777777" w:rsidR="003854E0" w:rsidRDefault="003854E0">
            <w:pPr>
              <w:pStyle w:val="afff6"/>
            </w:pPr>
            <w:r>
              <w:rPr>
                <w:rFonts w:hint="eastAsia"/>
              </w:rPr>
              <w:t>課題の定義</w:t>
            </w:r>
          </w:p>
        </w:tc>
      </w:tr>
      <w:tr w:rsidR="003854E0" w14:paraId="698E056C" w14:textId="77777777">
        <w:tc>
          <w:tcPr>
            <w:tcW w:w="622" w:type="dxa"/>
            <w:vMerge/>
          </w:tcPr>
          <w:p w14:paraId="41EF7A0A" w14:textId="77777777" w:rsidR="003854E0" w:rsidRDefault="003854E0">
            <w:pPr>
              <w:pStyle w:val="afff6"/>
            </w:pPr>
          </w:p>
        </w:tc>
        <w:tc>
          <w:tcPr>
            <w:tcW w:w="4618" w:type="dxa"/>
          </w:tcPr>
          <w:p w14:paraId="1B299CDD" w14:textId="77777777" w:rsidR="003854E0" w:rsidRDefault="003854E0">
            <w:pPr>
              <w:pStyle w:val="afff6"/>
            </w:pPr>
            <w:r>
              <w:rPr>
                <w:rFonts w:hint="eastAsia"/>
              </w:rPr>
              <w:t>音声認識</w:t>
            </w:r>
          </w:p>
        </w:tc>
        <w:tc>
          <w:tcPr>
            <w:tcW w:w="567" w:type="dxa"/>
            <w:vMerge/>
          </w:tcPr>
          <w:p w14:paraId="26738BD9" w14:textId="77777777" w:rsidR="003854E0" w:rsidRDefault="003854E0">
            <w:pPr>
              <w:pStyle w:val="afff6"/>
            </w:pPr>
          </w:p>
        </w:tc>
        <w:tc>
          <w:tcPr>
            <w:tcW w:w="4649" w:type="dxa"/>
          </w:tcPr>
          <w:p w14:paraId="39C8DB33" w14:textId="77777777" w:rsidR="003854E0" w:rsidRDefault="003854E0">
            <w:pPr>
              <w:pStyle w:val="afff6"/>
            </w:pPr>
            <w:r>
              <w:rPr>
                <w:rFonts w:hint="eastAsia"/>
              </w:rPr>
              <w:t>アプローチ設計</w:t>
            </w:r>
          </w:p>
        </w:tc>
      </w:tr>
      <w:tr w:rsidR="003854E0" w14:paraId="613BA905" w14:textId="77777777">
        <w:tc>
          <w:tcPr>
            <w:tcW w:w="622" w:type="dxa"/>
            <w:vMerge/>
          </w:tcPr>
          <w:p w14:paraId="0872EE88" w14:textId="77777777" w:rsidR="003854E0" w:rsidRDefault="003854E0">
            <w:pPr>
              <w:pStyle w:val="afff6"/>
            </w:pPr>
          </w:p>
        </w:tc>
        <w:tc>
          <w:tcPr>
            <w:tcW w:w="4618" w:type="dxa"/>
          </w:tcPr>
          <w:p w14:paraId="3C359945" w14:textId="77777777" w:rsidR="003854E0" w:rsidRDefault="003854E0">
            <w:pPr>
              <w:pStyle w:val="afff6"/>
            </w:pPr>
            <w:r>
              <w:rPr>
                <w:rFonts w:hint="eastAsia"/>
              </w:rPr>
              <w:t>パターン発見</w:t>
            </w:r>
          </w:p>
        </w:tc>
        <w:tc>
          <w:tcPr>
            <w:tcW w:w="567" w:type="dxa"/>
            <w:vMerge/>
          </w:tcPr>
          <w:p w14:paraId="6F45B8F1" w14:textId="77777777" w:rsidR="003854E0" w:rsidRDefault="003854E0">
            <w:pPr>
              <w:pStyle w:val="afff6"/>
            </w:pPr>
          </w:p>
        </w:tc>
        <w:tc>
          <w:tcPr>
            <w:tcW w:w="4649" w:type="dxa"/>
          </w:tcPr>
          <w:p w14:paraId="60D4DD53" w14:textId="77777777" w:rsidR="003854E0" w:rsidRDefault="003854E0">
            <w:pPr>
              <w:pStyle w:val="afff6"/>
            </w:pPr>
            <w:r>
              <w:rPr>
                <w:rFonts w:hint="eastAsia"/>
              </w:rPr>
              <w:t>データ理解</w:t>
            </w:r>
          </w:p>
        </w:tc>
      </w:tr>
      <w:tr w:rsidR="003854E0" w14:paraId="2D902864" w14:textId="77777777">
        <w:tc>
          <w:tcPr>
            <w:tcW w:w="622" w:type="dxa"/>
            <w:vMerge/>
          </w:tcPr>
          <w:p w14:paraId="48D005EC" w14:textId="77777777" w:rsidR="003854E0" w:rsidRDefault="003854E0">
            <w:pPr>
              <w:pStyle w:val="afff6"/>
            </w:pPr>
          </w:p>
        </w:tc>
        <w:tc>
          <w:tcPr>
            <w:tcW w:w="4618" w:type="dxa"/>
          </w:tcPr>
          <w:p w14:paraId="6F801828" w14:textId="77777777" w:rsidR="003854E0" w:rsidRDefault="003854E0">
            <w:pPr>
              <w:pStyle w:val="afff6"/>
            </w:pPr>
            <w:r>
              <w:rPr>
                <w:rFonts w:hint="eastAsia"/>
              </w:rPr>
              <w:t>シミュレーション・データ同化</w:t>
            </w:r>
          </w:p>
        </w:tc>
        <w:tc>
          <w:tcPr>
            <w:tcW w:w="567" w:type="dxa"/>
            <w:vMerge/>
          </w:tcPr>
          <w:p w14:paraId="202BA62D" w14:textId="77777777" w:rsidR="003854E0" w:rsidRDefault="003854E0">
            <w:pPr>
              <w:pStyle w:val="afff6"/>
            </w:pPr>
          </w:p>
        </w:tc>
        <w:tc>
          <w:tcPr>
            <w:tcW w:w="4649" w:type="dxa"/>
          </w:tcPr>
          <w:p w14:paraId="4592D8B3" w14:textId="77777777" w:rsidR="003854E0" w:rsidRDefault="003854E0">
            <w:pPr>
              <w:pStyle w:val="afff6"/>
            </w:pPr>
            <w:r>
              <w:rPr>
                <w:rFonts w:hint="eastAsia"/>
              </w:rPr>
              <w:t>分析評価</w:t>
            </w:r>
          </w:p>
        </w:tc>
      </w:tr>
      <w:tr w:rsidR="003854E0" w14:paraId="1E8B6722" w14:textId="77777777">
        <w:tc>
          <w:tcPr>
            <w:tcW w:w="622" w:type="dxa"/>
            <w:vMerge/>
            <w:tcBorders>
              <w:bottom w:val="single" w:sz="4" w:space="0" w:color="auto"/>
            </w:tcBorders>
          </w:tcPr>
          <w:p w14:paraId="0E6A443F" w14:textId="77777777" w:rsidR="003854E0" w:rsidRDefault="003854E0">
            <w:pPr>
              <w:pStyle w:val="afff6"/>
            </w:pPr>
          </w:p>
        </w:tc>
        <w:tc>
          <w:tcPr>
            <w:tcW w:w="4618" w:type="dxa"/>
            <w:tcBorders>
              <w:bottom w:val="single" w:sz="4" w:space="0" w:color="auto"/>
            </w:tcBorders>
          </w:tcPr>
          <w:p w14:paraId="1DC8D60B" w14:textId="77777777" w:rsidR="003854E0" w:rsidRDefault="003854E0">
            <w:pPr>
              <w:pStyle w:val="afff6"/>
            </w:pPr>
            <w:r>
              <w:rPr>
                <w:rFonts w:hint="eastAsia"/>
              </w:rPr>
              <w:t>最適化</w:t>
            </w:r>
          </w:p>
        </w:tc>
        <w:tc>
          <w:tcPr>
            <w:tcW w:w="567" w:type="dxa"/>
            <w:vMerge/>
          </w:tcPr>
          <w:p w14:paraId="3CC81D77" w14:textId="77777777" w:rsidR="003854E0" w:rsidRDefault="003854E0">
            <w:pPr>
              <w:pStyle w:val="afff6"/>
            </w:pPr>
          </w:p>
        </w:tc>
        <w:tc>
          <w:tcPr>
            <w:tcW w:w="4649" w:type="dxa"/>
          </w:tcPr>
          <w:p w14:paraId="641F4448" w14:textId="77777777" w:rsidR="003854E0" w:rsidRDefault="003854E0">
            <w:pPr>
              <w:pStyle w:val="afff6"/>
            </w:pPr>
            <w:r>
              <w:rPr>
                <w:rFonts w:hint="eastAsia"/>
              </w:rPr>
              <w:t>事業への実装</w:t>
            </w:r>
          </w:p>
        </w:tc>
      </w:tr>
      <w:tr w:rsidR="003854E0" w14:paraId="27FE7B2F" w14:textId="77777777">
        <w:tc>
          <w:tcPr>
            <w:tcW w:w="622" w:type="dxa"/>
            <w:tcBorders>
              <w:top w:val="single" w:sz="4" w:space="0" w:color="auto"/>
              <w:left w:val="nil"/>
              <w:bottom w:val="nil"/>
              <w:right w:val="nil"/>
            </w:tcBorders>
          </w:tcPr>
          <w:p w14:paraId="6500492F" w14:textId="77777777" w:rsidR="003854E0" w:rsidRDefault="003854E0">
            <w:pPr>
              <w:pStyle w:val="afff6"/>
            </w:pPr>
          </w:p>
        </w:tc>
        <w:tc>
          <w:tcPr>
            <w:tcW w:w="4618" w:type="dxa"/>
            <w:tcBorders>
              <w:top w:val="single" w:sz="4" w:space="0" w:color="auto"/>
              <w:left w:val="nil"/>
              <w:bottom w:val="nil"/>
              <w:right w:val="single" w:sz="4" w:space="0" w:color="auto"/>
            </w:tcBorders>
          </w:tcPr>
          <w:p w14:paraId="57047500" w14:textId="77777777" w:rsidR="003854E0" w:rsidRDefault="003854E0">
            <w:pPr>
              <w:pStyle w:val="afff6"/>
            </w:pPr>
          </w:p>
        </w:tc>
        <w:tc>
          <w:tcPr>
            <w:tcW w:w="567" w:type="dxa"/>
            <w:vMerge/>
            <w:tcBorders>
              <w:left w:val="single" w:sz="4" w:space="0" w:color="auto"/>
            </w:tcBorders>
          </w:tcPr>
          <w:p w14:paraId="6109748A" w14:textId="77777777" w:rsidR="003854E0" w:rsidRDefault="003854E0">
            <w:pPr>
              <w:pStyle w:val="afff6"/>
            </w:pPr>
          </w:p>
        </w:tc>
        <w:tc>
          <w:tcPr>
            <w:tcW w:w="4649" w:type="dxa"/>
          </w:tcPr>
          <w:p w14:paraId="42C8AF6B" w14:textId="77777777" w:rsidR="003854E0" w:rsidRDefault="003854E0">
            <w:pPr>
              <w:pStyle w:val="afff6"/>
            </w:pPr>
            <w:r>
              <w:rPr>
                <w:rFonts w:hint="eastAsia"/>
              </w:rPr>
              <w:t>PJマネジメント</w:t>
            </w:r>
          </w:p>
        </w:tc>
      </w:tr>
      <w:tr w:rsidR="003854E0" w14:paraId="1F408A8A" w14:textId="77777777">
        <w:tc>
          <w:tcPr>
            <w:tcW w:w="622" w:type="dxa"/>
            <w:tcBorders>
              <w:top w:val="nil"/>
              <w:left w:val="nil"/>
              <w:bottom w:val="nil"/>
              <w:right w:val="nil"/>
            </w:tcBorders>
          </w:tcPr>
          <w:p w14:paraId="68C86F59" w14:textId="77777777" w:rsidR="003854E0" w:rsidRDefault="003854E0">
            <w:pPr>
              <w:pStyle w:val="afff6"/>
            </w:pPr>
          </w:p>
        </w:tc>
        <w:tc>
          <w:tcPr>
            <w:tcW w:w="4618" w:type="dxa"/>
            <w:tcBorders>
              <w:top w:val="nil"/>
              <w:left w:val="nil"/>
              <w:bottom w:val="nil"/>
              <w:right w:val="single" w:sz="4" w:space="0" w:color="auto"/>
            </w:tcBorders>
          </w:tcPr>
          <w:p w14:paraId="6C6488CA" w14:textId="77777777" w:rsidR="003854E0" w:rsidRDefault="003854E0">
            <w:pPr>
              <w:pStyle w:val="afff6"/>
            </w:pPr>
          </w:p>
        </w:tc>
        <w:tc>
          <w:tcPr>
            <w:tcW w:w="567" w:type="dxa"/>
            <w:vMerge/>
            <w:tcBorders>
              <w:left w:val="single" w:sz="4" w:space="0" w:color="auto"/>
            </w:tcBorders>
          </w:tcPr>
          <w:p w14:paraId="67E096F4" w14:textId="77777777" w:rsidR="003854E0" w:rsidRDefault="003854E0">
            <w:pPr>
              <w:pStyle w:val="afff6"/>
            </w:pPr>
          </w:p>
        </w:tc>
        <w:tc>
          <w:tcPr>
            <w:tcW w:w="4649" w:type="dxa"/>
          </w:tcPr>
          <w:p w14:paraId="2E0C0C4C" w14:textId="77777777" w:rsidR="003854E0" w:rsidRDefault="003854E0">
            <w:pPr>
              <w:pStyle w:val="afff6"/>
            </w:pPr>
            <w:r>
              <w:rPr>
                <w:rFonts w:hint="eastAsia"/>
              </w:rPr>
              <w:t>組織マネジメント</w:t>
            </w:r>
          </w:p>
        </w:tc>
      </w:tr>
    </w:tbl>
    <w:p w14:paraId="0A0F9C30" w14:textId="77777777" w:rsidR="003854E0" w:rsidRDefault="003854E0" w:rsidP="003854E0">
      <w:pPr>
        <w:ind w:firstLineChars="0" w:firstLine="0"/>
      </w:pPr>
      <w:r w:rsidRPr="00D93420">
        <w:rPr>
          <w:noProof/>
        </w:rPr>
        <mc:AlternateContent>
          <mc:Choice Requires="wps">
            <w:drawing>
              <wp:anchor distT="0" distB="0" distL="114300" distR="114300" simplePos="0" relativeHeight="251656559" behindDoc="0" locked="0" layoutInCell="1" allowOverlap="1" wp14:anchorId="73EBD11E" wp14:editId="46C03DD1">
                <wp:simplePos x="0" y="0"/>
                <wp:positionH relativeFrom="margin">
                  <wp:posOffset>0</wp:posOffset>
                </wp:positionH>
                <wp:positionV relativeFrom="paragraph">
                  <wp:posOffset>146685</wp:posOffset>
                </wp:positionV>
                <wp:extent cx="6648450" cy="273050"/>
                <wp:effectExtent l="0" t="0" r="0" b="0"/>
                <wp:wrapTopAndBottom/>
                <wp:docPr id="1845737372" name="テキスト ボックス 3"/>
                <wp:cNvGraphicFramePr/>
                <a:graphic xmlns:a="http://schemas.openxmlformats.org/drawingml/2006/main">
                  <a:graphicData uri="http://schemas.microsoft.com/office/word/2010/wordprocessingShape">
                    <wps:wsp>
                      <wps:cNvSpPr txBox="1"/>
                      <wps:spPr>
                        <a:xfrm>
                          <a:off x="0" y="0"/>
                          <a:ext cx="6648450" cy="273050"/>
                        </a:xfrm>
                        <a:prstGeom prst="rect">
                          <a:avLst/>
                        </a:prstGeom>
                        <a:solidFill>
                          <a:sysClr val="window" lastClr="FFFFFF"/>
                        </a:solidFill>
                        <a:ln w="6350">
                          <a:noFill/>
                        </a:ln>
                      </wps:spPr>
                      <wps:txbx>
                        <w:txbxContent>
                          <w:p w14:paraId="77A0C9B1" w14:textId="77777777" w:rsidR="003854E0" w:rsidRPr="00EB6AAC" w:rsidRDefault="003854E0" w:rsidP="003854E0">
                            <w:pPr>
                              <w:pStyle w:val="aff2"/>
                            </w:pPr>
                            <w:r>
                              <w:rPr>
                                <w:rFonts w:hint="eastAsia"/>
                              </w:rPr>
                              <w:t xml:space="preserve">(出典) </w:t>
                            </w:r>
                            <w:r w:rsidRPr="00CC66E9">
                              <w:t>IPA「</w:t>
                            </w:r>
                            <w:r>
                              <w:rPr>
                                <w:rFonts w:hint="eastAsia"/>
                              </w:rPr>
                              <w:t>データサイエンティスト　スキルチェックリスト　Ver5.00</w:t>
                            </w:r>
                            <w:r w:rsidRPr="00CC66E9">
                              <w:t>」</w:t>
                            </w:r>
                            <w:r>
                              <w:rPr>
                                <w:rFonts w:hint="eastAsia"/>
                              </w:rPr>
                              <w:t>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BD11E" id="_x0000_s1195" type="#_x0000_t202" style="position:absolute;left:0;text-align:left;margin-left:0;margin-top:11.55pt;width:523.5pt;height:21.5pt;z-index:2516565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" fillcolor="window" stroked="f" strokeweight=".5pt">
                <v:textbox>
                  <w:txbxContent>
                    <w:p w14:paraId="77A0C9B1" w14:textId="77777777" w:rsidR="003854E0" w:rsidRPr="00EB6AAC" w:rsidRDefault="003854E0" w:rsidP="003854E0">
                      <w:pPr>
                        <w:pStyle w:val="aff2"/>
                      </w:pPr>
                      <w:r>
                        <w:rPr>
                          <w:rFonts w:hint="eastAsia"/>
                        </w:rPr>
                        <w:t xml:space="preserve">(出典) </w:t>
                      </w:r>
                      <w:r w:rsidRPr="00CC66E9">
                        <w:t>IPA「</w:t>
                      </w:r>
                      <w:r>
                        <w:rPr>
                          <w:rFonts w:hint="eastAsia"/>
                        </w:rPr>
                        <w:t>データサイエンティスト　スキルチェックリスト　Ver5.00</w:t>
                      </w:r>
                      <w:r w:rsidRPr="00CC66E9">
                        <w:t>」</w:t>
                      </w:r>
                      <w:r>
                        <w:rPr>
                          <w:rFonts w:hint="eastAsia"/>
                        </w:rPr>
                        <w:t>をもとに作成</w:t>
                      </w:r>
                    </w:p>
                  </w:txbxContent>
                </v:textbox>
                <w10:wrap type="topAndBottom" anchorx="margin"/>
              </v:shape>
            </w:pict>
          </mc:Fallback>
        </mc:AlternateContent>
      </w:r>
    </w:p>
    <w:p w14:paraId="13E79EEE" w14:textId="77777777" w:rsidR="003854E0" w:rsidRPr="00FE1615" w:rsidRDefault="003854E0" w:rsidP="003854E0">
      <w:pPr>
        <w:pStyle w:val="aff4"/>
      </w:pPr>
      <w:r w:rsidRPr="004A1591">
        <w:rPr>
          <w:rFonts w:hint="eastAsia"/>
        </w:rPr>
        <w:t>データサイエンティストに必要とされる</w:t>
      </w:r>
      <w:r>
        <w:rPr>
          <w:rFonts w:hint="eastAsia"/>
        </w:rPr>
        <w:t>セキュリティに関する</w:t>
      </w:r>
      <w:r w:rsidRPr="004A1591">
        <w:rPr>
          <w:rFonts w:hint="eastAsia"/>
        </w:rPr>
        <w:t>スキル</w:t>
      </w:r>
      <w:r>
        <w:rPr>
          <w:rFonts w:hint="eastAsia"/>
        </w:rPr>
        <w:t>（抜粋）</w:t>
      </w:r>
    </w:p>
    <w:tbl>
      <w:tblPr>
        <w:tblStyle w:val="aa"/>
        <w:tblW w:w="0" w:type="auto"/>
        <w:tblLook w:val="04A0" w:firstRow="1" w:lastRow="0" w:firstColumn="1" w:lastColumn="0" w:noHBand="0" w:noVBand="1"/>
      </w:tblPr>
      <w:tblGrid>
        <w:gridCol w:w="622"/>
        <w:gridCol w:w="1358"/>
        <w:gridCol w:w="1701"/>
        <w:gridCol w:w="6775"/>
      </w:tblGrid>
      <w:tr w:rsidR="003854E0" w14:paraId="24E7D54B" w14:textId="77777777">
        <w:trPr>
          <w:trHeight w:val="853"/>
        </w:trPr>
        <w:tc>
          <w:tcPr>
            <w:tcW w:w="622" w:type="dxa"/>
            <w:shd w:val="clear" w:color="auto" w:fill="215E99" w:themeFill="text2" w:themeFillTint="BF"/>
            <w:textDirection w:val="tbRlV"/>
          </w:tcPr>
          <w:p w14:paraId="37C8BA7F" w14:textId="77777777" w:rsidR="003854E0" w:rsidRPr="0025308B" w:rsidRDefault="003854E0">
            <w:pPr>
              <w:pStyle w:val="aff0"/>
            </w:pPr>
            <w:r>
              <w:rPr>
                <w:rFonts w:hint="eastAsia"/>
              </w:rPr>
              <w:t>分野</w:t>
            </w:r>
          </w:p>
        </w:tc>
        <w:tc>
          <w:tcPr>
            <w:tcW w:w="1358" w:type="dxa"/>
            <w:shd w:val="clear" w:color="auto" w:fill="215E99" w:themeFill="text2" w:themeFillTint="BF"/>
          </w:tcPr>
          <w:p w14:paraId="2AA77028" w14:textId="77777777" w:rsidR="003854E0" w:rsidRDefault="003854E0">
            <w:pPr>
              <w:pStyle w:val="aff0"/>
            </w:pPr>
            <w:r>
              <w:rPr>
                <w:rFonts w:hint="eastAsia"/>
              </w:rPr>
              <w:t>スキルカテゴリ</w:t>
            </w:r>
          </w:p>
        </w:tc>
        <w:tc>
          <w:tcPr>
            <w:tcW w:w="1701" w:type="dxa"/>
            <w:shd w:val="clear" w:color="auto" w:fill="215E99" w:themeFill="text2" w:themeFillTint="BF"/>
          </w:tcPr>
          <w:p w14:paraId="74867616" w14:textId="77777777" w:rsidR="003854E0" w:rsidRDefault="003854E0">
            <w:pPr>
              <w:pStyle w:val="aff0"/>
            </w:pPr>
            <w:r>
              <w:rPr>
                <w:rFonts w:hint="eastAsia"/>
              </w:rPr>
              <w:t>サブカテゴリ</w:t>
            </w:r>
          </w:p>
        </w:tc>
        <w:tc>
          <w:tcPr>
            <w:tcW w:w="6775" w:type="dxa"/>
            <w:shd w:val="clear" w:color="auto" w:fill="215E99" w:themeFill="text2" w:themeFillTint="BF"/>
          </w:tcPr>
          <w:p w14:paraId="656D15BD" w14:textId="77777777" w:rsidR="003854E0" w:rsidRPr="00177A8E" w:rsidRDefault="003854E0">
            <w:pPr>
              <w:pStyle w:val="aff0"/>
            </w:pPr>
            <w:r>
              <w:rPr>
                <w:rFonts w:hint="eastAsia"/>
              </w:rPr>
              <w:t>内容</w:t>
            </w:r>
          </w:p>
        </w:tc>
      </w:tr>
      <w:tr w:rsidR="003854E0" w14:paraId="47B0CCAA" w14:textId="77777777">
        <w:tc>
          <w:tcPr>
            <w:tcW w:w="622" w:type="dxa"/>
            <w:vMerge w:val="restart"/>
            <w:textDirection w:val="tbRlV"/>
          </w:tcPr>
          <w:p w14:paraId="6CEE6BB8" w14:textId="77777777" w:rsidR="003854E0" w:rsidRDefault="003854E0">
            <w:pPr>
              <w:pStyle w:val="afff6"/>
            </w:pPr>
            <w:r w:rsidRPr="0025308B">
              <w:rPr>
                <w:rFonts w:hint="eastAsia"/>
              </w:rPr>
              <w:t>ビジネス力</w:t>
            </w:r>
          </w:p>
        </w:tc>
        <w:tc>
          <w:tcPr>
            <w:tcW w:w="1358" w:type="dxa"/>
          </w:tcPr>
          <w:p w14:paraId="11A76B02" w14:textId="77777777" w:rsidR="003854E0" w:rsidRDefault="003854E0">
            <w:pPr>
              <w:pStyle w:val="afff6"/>
            </w:pPr>
            <w:r>
              <w:rPr>
                <w:rFonts w:hint="eastAsia"/>
              </w:rPr>
              <w:t>行動規範</w:t>
            </w:r>
          </w:p>
        </w:tc>
        <w:tc>
          <w:tcPr>
            <w:tcW w:w="1701" w:type="dxa"/>
          </w:tcPr>
          <w:p w14:paraId="5EC0D443" w14:textId="77777777" w:rsidR="003854E0" w:rsidRDefault="003854E0">
            <w:pPr>
              <w:pStyle w:val="afff6"/>
            </w:pPr>
            <w:r>
              <w:rPr>
                <w:rFonts w:hint="eastAsia"/>
              </w:rPr>
              <w:t>コンプライアンス</w:t>
            </w:r>
          </w:p>
        </w:tc>
        <w:tc>
          <w:tcPr>
            <w:tcW w:w="6775" w:type="dxa"/>
          </w:tcPr>
          <w:p w14:paraId="269BF272" w14:textId="77777777" w:rsidR="003854E0" w:rsidRDefault="003854E0">
            <w:pPr>
              <w:pStyle w:val="afff6"/>
            </w:pPr>
            <w:r w:rsidRPr="00177A8E">
              <w:rPr>
                <w:rFonts w:hint="eastAsia"/>
              </w:rPr>
              <w:t>個人情報の扱いに関する法令、その</w:t>
            </w:r>
            <w:r>
              <w:rPr>
                <w:rFonts w:hint="eastAsia"/>
              </w:rPr>
              <w:t>ほか</w:t>
            </w:r>
            <w:r w:rsidRPr="00177A8E">
              <w:rPr>
                <w:rFonts w:hint="eastAsia"/>
              </w:rPr>
              <w:t>のプライバシーの問題、依頼元との契約約款に基づき、明示されていない項目についても仮名化</w:t>
            </w:r>
            <w:r w:rsidRPr="00177A8E">
              <w:t>/匿名化すべきデータを選別できる（名寄せにより個人を特定できるもの、依頼元がデータ処理の結果をどのように保持し利用するのかなどの考慮）</w:t>
            </w:r>
          </w:p>
        </w:tc>
      </w:tr>
      <w:tr w:rsidR="003854E0" w14:paraId="43B2E9E6" w14:textId="77777777">
        <w:tc>
          <w:tcPr>
            <w:tcW w:w="622" w:type="dxa"/>
            <w:vMerge/>
          </w:tcPr>
          <w:p w14:paraId="64A87A03" w14:textId="77777777" w:rsidR="003854E0" w:rsidRPr="0025308B" w:rsidRDefault="003854E0">
            <w:pPr>
              <w:pStyle w:val="afff6"/>
            </w:pPr>
          </w:p>
        </w:tc>
        <w:tc>
          <w:tcPr>
            <w:tcW w:w="1358" w:type="dxa"/>
          </w:tcPr>
          <w:p w14:paraId="2E5DA047" w14:textId="77777777" w:rsidR="003854E0" w:rsidRDefault="003854E0">
            <w:pPr>
              <w:pStyle w:val="afff6"/>
            </w:pPr>
            <w:r>
              <w:rPr>
                <w:rFonts w:hint="eastAsia"/>
              </w:rPr>
              <w:t>着想・デザイン</w:t>
            </w:r>
          </w:p>
        </w:tc>
        <w:tc>
          <w:tcPr>
            <w:tcW w:w="1701" w:type="dxa"/>
          </w:tcPr>
          <w:p w14:paraId="58DA9FCE" w14:textId="77777777" w:rsidR="003854E0" w:rsidRDefault="003854E0">
            <w:pPr>
              <w:pStyle w:val="afff6"/>
            </w:pPr>
            <w:r>
              <w:rPr>
                <w:rFonts w:hint="eastAsia"/>
              </w:rPr>
              <w:t>デザイン</w:t>
            </w:r>
          </w:p>
        </w:tc>
        <w:tc>
          <w:tcPr>
            <w:tcW w:w="6775" w:type="dxa"/>
          </w:tcPr>
          <w:p w14:paraId="56317DC6" w14:textId="77777777" w:rsidR="003854E0" w:rsidRPr="002B7062" w:rsidRDefault="003854E0">
            <w:pPr>
              <w:pStyle w:val="afff6"/>
            </w:pPr>
            <w:r w:rsidRPr="00174C68">
              <w:rPr>
                <w:rFonts w:hint="eastAsia"/>
              </w:rPr>
              <w:t>プライバシー・バイ・デザインやデータガバナンスの考え方を理解した上で、</w:t>
            </w:r>
            <w:r w:rsidRPr="00174C68">
              <w:t>UI専門家などと協議し、同意取得やプライバシーに配慮したデータ取得設計ができる</w:t>
            </w:r>
          </w:p>
        </w:tc>
      </w:tr>
      <w:tr w:rsidR="003854E0" w14:paraId="5E4AB077" w14:textId="77777777">
        <w:tc>
          <w:tcPr>
            <w:tcW w:w="622" w:type="dxa"/>
            <w:vMerge/>
          </w:tcPr>
          <w:p w14:paraId="41C3F5A5" w14:textId="77777777" w:rsidR="003854E0" w:rsidRPr="0025308B" w:rsidRDefault="003854E0">
            <w:pPr>
              <w:pStyle w:val="afff6"/>
            </w:pPr>
          </w:p>
        </w:tc>
        <w:tc>
          <w:tcPr>
            <w:tcW w:w="1358" w:type="dxa"/>
          </w:tcPr>
          <w:p w14:paraId="15B393A9" w14:textId="77777777" w:rsidR="003854E0" w:rsidRDefault="003854E0">
            <w:pPr>
              <w:pStyle w:val="afff6"/>
            </w:pPr>
            <w:r>
              <w:rPr>
                <w:rFonts w:hint="eastAsia"/>
              </w:rPr>
              <w:t>アプローチ設計</w:t>
            </w:r>
          </w:p>
        </w:tc>
        <w:tc>
          <w:tcPr>
            <w:tcW w:w="1701" w:type="dxa"/>
          </w:tcPr>
          <w:p w14:paraId="25347045" w14:textId="77777777" w:rsidR="003854E0" w:rsidRDefault="003854E0">
            <w:pPr>
              <w:pStyle w:val="afff6"/>
            </w:pPr>
            <w:r>
              <w:rPr>
                <w:rFonts w:hint="eastAsia"/>
              </w:rPr>
              <w:t>アプローチ設計</w:t>
            </w:r>
          </w:p>
        </w:tc>
        <w:tc>
          <w:tcPr>
            <w:tcW w:w="6775" w:type="dxa"/>
          </w:tcPr>
          <w:p w14:paraId="67C3D18B" w14:textId="77777777" w:rsidR="003854E0" w:rsidRPr="002B7062" w:rsidRDefault="003854E0">
            <w:pPr>
              <w:pStyle w:val="afff6"/>
            </w:pPr>
            <w:r w:rsidRPr="00666C97">
              <w:rPr>
                <w:rFonts w:hint="eastAsia"/>
              </w:rPr>
              <w:t>データの機密度を考慮した上で、内外の</w:t>
            </w:r>
            <w:r w:rsidRPr="00666C97">
              <w:t>AIサービスに対する活用可否を判断し、入出力データの配置先（クラウドストレージへの配置可否や、社内オンプレ環境におけるセキュリティレベルなど）を設計できる</w:t>
            </w:r>
          </w:p>
        </w:tc>
      </w:tr>
      <w:tr w:rsidR="003854E0" w14:paraId="0BE3E901" w14:textId="77777777">
        <w:trPr>
          <w:cantSplit/>
          <w:trHeight w:val="445"/>
        </w:trPr>
        <w:tc>
          <w:tcPr>
            <w:tcW w:w="622" w:type="dxa"/>
            <w:vMerge w:val="restart"/>
            <w:textDirection w:val="tbRlV"/>
          </w:tcPr>
          <w:p w14:paraId="72609F71" w14:textId="77777777" w:rsidR="003854E0" w:rsidRPr="0025308B" w:rsidRDefault="003854E0">
            <w:pPr>
              <w:pStyle w:val="afff6"/>
            </w:pPr>
            <w:r>
              <w:rPr>
                <w:rFonts w:hint="eastAsia"/>
              </w:rPr>
              <w:t>データエンジニアリング力</w:t>
            </w:r>
          </w:p>
        </w:tc>
        <w:tc>
          <w:tcPr>
            <w:tcW w:w="1358" w:type="dxa"/>
            <w:vMerge w:val="restart"/>
          </w:tcPr>
          <w:p w14:paraId="7FD1A690" w14:textId="77777777" w:rsidR="003854E0" w:rsidRDefault="003854E0">
            <w:pPr>
              <w:pStyle w:val="afff6"/>
            </w:pPr>
            <w:r>
              <w:rPr>
                <w:rFonts w:hint="eastAsia"/>
              </w:rPr>
              <w:t>ITセキュリティ</w:t>
            </w:r>
          </w:p>
        </w:tc>
        <w:tc>
          <w:tcPr>
            <w:tcW w:w="1701" w:type="dxa"/>
          </w:tcPr>
          <w:p w14:paraId="28EFCD89" w14:textId="77777777" w:rsidR="003854E0" w:rsidRDefault="003854E0">
            <w:pPr>
              <w:pStyle w:val="afff6"/>
            </w:pPr>
            <w:r>
              <w:rPr>
                <w:rFonts w:hint="eastAsia"/>
              </w:rPr>
              <w:t>基礎知識</w:t>
            </w:r>
          </w:p>
        </w:tc>
        <w:tc>
          <w:tcPr>
            <w:tcW w:w="6775" w:type="dxa"/>
          </w:tcPr>
          <w:p w14:paraId="12ACD7EA" w14:textId="7DA12ED4" w:rsidR="003854E0" w:rsidRPr="002B7062" w:rsidRDefault="003854E0">
            <w:pPr>
              <w:pStyle w:val="afff6"/>
            </w:pPr>
            <w:r w:rsidRPr="00114996">
              <w:rPr>
                <w:rFonts w:hint="eastAsia"/>
              </w:rPr>
              <w:t>セキュリティの</w:t>
            </w:r>
            <w:r w:rsidRPr="00114996">
              <w:t>3要素（</w:t>
            </w:r>
            <w:bookmarkStart w:id="1710" w:name="■機密性22ー3ー1"/>
            <w:r w:rsidR="00B42DB6">
              <w:fldChar w:fldCharType="begin"/>
            </w:r>
            <w:r w:rsidR="00B42DB6">
              <w:instrText>HYPERLINK  \l "■機密性"</w:instrText>
            </w:r>
            <w:r w:rsidR="00B42DB6">
              <w:fldChar w:fldCharType="separate"/>
            </w:r>
            <w:r w:rsidRPr="00B42DB6">
              <w:rPr>
                <w:rStyle w:val="a7"/>
              </w:rPr>
              <w:t>機密性</w:t>
            </w:r>
            <w:bookmarkEnd w:id="1710"/>
            <w:r w:rsidR="00B42DB6">
              <w:fldChar w:fldCharType="end"/>
            </w:r>
            <w:r w:rsidRPr="00114996">
              <w:t>、</w:t>
            </w:r>
            <w:bookmarkStart w:id="1711" w:name="■完全性22ー3ー1"/>
            <w:r w:rsidR="00417355">
              <w:fldChar w:fldCharType="begin"/>
            </w:r>
            <w:r w:rsidR="00417355">
              <w:instrText>HYPERLINK  \l "■完全性"</w:instrText>
            </w:r>
            <w:r w:rsidR="00417355">
              <w:fldChar w:fldCharType="separate"/>
            </w:r>
            <w:r w:rsidRPr="00417355">
              <w:rPr>
                <w:rStyle w:val="a7"/>
              </w:rPr>
              <w:t>完全性</w:t>
            </w:r>
            <w:bookmarkEnd w:id="1711"/>
            <w:r w:rsidR="00417355">
              <w:fldChar w:fldCharType="end"/>
            </w:r>
            <w:r w:rsidRPr="00114996">
              <w:t>、</w:t>
            </w:r>
            <w:bookmarkStart w:id="1712" w:name="■可用性22ー3ー1"/>
            <w:r w:rsidR="00136AC1">
              <w:fldChar w:fldCharType="begin"/>
            </w:r>
            <w:r w:rsidR="00136AC1">
              <w:instrText>HYPERLINK  \l "■可用性"</w:instrText>
            </w:r>
            <w:r w:rsidR="00136AC1">
              <w:fldChar w:fldCharType="separate"/>
            </w:r>
            <w:r w:rsidRPr="00136AC1">
              <w:rPr>
                <w:rStyle w:val="a7"/>
              </w:rPr>
              <w:t>可用性</w:t>
            </w:r>
            <w:bookmarkEnd w:id="1712"/>
            <w:r w:rsidR="00136AC1">
              <w:fldChar w:fldCharType="end"/>
            </w:r>
            <w:r w:rsidRPr="00114996">
              <w:t>）について具体的な事例を用いて説明できる</w:t>
            </w:r>
          </w:p>
        </w:tc>
      </w:tr>
      <w:tr w:rsidR="003854E0" w14:paraId="04741BEC" w14:textId="77777777">
        <w:tc>
          <w:tcPr>
            <w:tcW w:w="622" w:type="dxa"/>
            <w:vMerge/>
          </w:tcPr>
          <w:p w14:paraId="416E794B" w14:textId="77777777" w:rsidR="003854E0" w:rsidRPr="0025308B" w:rsidRDefault="003854E0">
            <w:pPr>
              <w:pStyle w:val="afff6"/>
            </w:pPr>
          </w:p>
        </w:tc>
        <w:tc>
          <w:tcPr>
            <w:tcW w:w="1358" w:type="dxa"/>
            <w:vMerge/>
          </w:tcPr>
          <w:p w14:paraId="46301959" w14:textId="77777777" w:rsidR="003854E0" w:rsidRDefault="003854E0">
            <w:pPr>
              <w:pStyle w:val="afff6"/>
            </w:pPr>
          </w:p>
        </w:tc>
        <w:tc>
          <w:tcPr>
            <w:tcW w:w="1701" w:type="dxa"/>
          </w:tcPr>
          <w:p w14:paraId="3E4942C6" w14:textId="77777777" w:rsidR="003854E0" w:rsidRDefault="003854E0">
            <w:pPr>
              <w:pStyle w:val="afff6"/>
            </w:pPr>
            <w:r>
              <w:rPr>
                <w:rFonts w:hint="eastAsia"/>
              </w:rPr>
              <w:t>プライバシー</w:t>
            </w:r>
          </w:p>
        </w:tc>
        <w:tc>
          <w:tcPr>
            <w:tcW w:w="6775" w:type="dxa"/>
          </w:tcPr>
          <w:p w14:paraId="1B937ECC" w14:textId="77777777" w:rsidR="003854E0" w:rsidRPr="002B7062" w:rsidRDefault="003854E0">
            <w:pPr>
              <w:pStyle w:val="afff6"/>
            </w:pPr>
            <w:r w:rsidRPr="002B7062">
              <w:rPr>
                <w:rFonts w:hint="eastAsia"/>
              </w:rPr>
              <w:t>ハッシュ化、マスキング、</w:t>
            </w:r>
            <w:r w:rsidRPr="002B7062">
              <w:t>k-匿名化、差分プライバシーなどのプライバシー保護の仕組みを理解し適用できる</w:t>
            </w:r>
          </w:p>
        </w:tc>
      </w:tr>
      <w:tr w:rsidR="003854E0" w14:paraId="409F1A50" w14:textId="77777777">
        <w:tc>
          <w:tcPr>
            <w:tcW w:w="622" w:type="dxa"/>
            <w:vMerge/>
          </w:tcPr>
          <w:p w14:paraId="755FEEF8" w14:textId="77777777" w:rsidR="003854E0" w:rsidRPr="0025308B" w:rsidRDefault="003854E0">
            <w:pPr>
              <w:pStyle w:val="afff6"/>
            </w:pPr>
          </w:p>
        </w:tc>
        <w:tc>
          <w:tcPr>
            <w:tcW w:w="1358" w:type="dxa"/>
            <w:vMerge/>
          </w:tcPr>
          <w:p w14:paraId="7C5F8FCF" w14:textId="77777777" w:rsidR="003854E0" w:rsidRDefault="003854E0">
            <w:pPr>
              <w:pStyle w:val="afff6"/>
            </w:pPr>
          </w:p>
        </w:tc>
        <w:tc>
          <w:tcPr>
            <w:tcW w:w="1701" w:type="dxa"/>
            <w:vMerge w:val="restart"/>
          </w:tcPr>
          <w:p w14:paraId="791CF1CE" w14:textId="77777777" w:rsidR="003854E0" w:rsidRDefault="003854E0">
            <w:pPr>
              <w:pStyle w:val="afff6"/>
            </w:pPr>
            <w:r w:rsidRPr="00A146D9">
              <w:rPr>
                <w:rFonts w:hint="eastAsia"/>
              </w:rPr>
              <w:t>攻撃と防御手法</w:t>
            </w:r>
          </w:p>
        </w:tc>
        <w:bookmarkStart w:id="1713" w:name="■マルウェア22ー3ー1"/>
        <w:tc>
          <w:tcPr>
            <w:tcW w:w="6775" w:type="dxa"/>
          </w:tcPr>
          <w:p w14:paraId="6675648B" w14:textId="15746777" w:rsidR="003854E0" w:rsidRPr="002B7062" w:rsidRDefault="006F2231">
            <w:pPr>
              <w:pStyle w:val="afff6"/>
            </w:pPr>
            <w:r>
              <w:fldChar w:fldCharType="begin"/>
            </w:r>
            <w:r>
              <w:rPr>
                <w:rFonts w:hint="eastAsia"/>
              </w:rPr>
              <w:instrText xml:space="preserve">HYPERLINK </w:instrText>
            </w:r>
            <w:r>
              <w:instrText xml:space="preserve"> \l "</w:instrText>
            </w:r>
            <w:r>
              <w:rPr>
                <w:rFonts w:hint="eastAsia"/>
              </w:rPr>
              <w:instrText>■マルウェア</w:instrText>
            </w:r>
            <w:r>
              <w:instrText>"</w:instrText>
            </w:r>
            <w:r>
              <w:fldChar w:fldCharType="separate"/>
            </w:r>
            <w:r w:rsidR="003854E0" w:rsidRPr="006F2231">
              <w:rPr>
                <w:rStyle w:val="a7"/>
                <w:rFonts w:hint="eastAsia"/>
              </w:rPr>
              <w:t>マルウェア</w:t>
            </w:r>
            <w:bookmarkEnd w:id="1713"/>
            <w:r>
              <w:fldChar w:fldCharType="end"/>
            </w:r>
            <w:r w:rsidR="003854E0" w:rsidRPr="001B5D68">
              <w:rPr>
                <w:rFonts w:hint="eastAsia"/>
              </w:rPr>
              <w:t>などによる深刻なリスクの種類（消失・漏</w:t>
            </w:r>
            <w:r w:rsidR="003854E0">
              <w:rPr>
                <w:rFonts w:hint="eastAsia"/>
              </w:rPr>
              <w:t>えい</w:t>
            </w:r>
            <w:r w:rsidR="003854E0" w:rsidRPr="001B5D68">
              <w:rPr>
                <w:rFonts w:hint="eastAsia"/>
              </w:rPr>
              <w:t>・サービスの停止など）を理解している</w:t>
            </w:r>
          </w:p>
        </w:tc>
      </w:tr>
      <w:tr w:rsidR="003854E0" w14:paraId="628FE8AE" w14:textId="77777777">
        <w:tc>
          <w:tcPr>
            <w:tcW w:w="622" w:type="dxa"/>
            <w:vMerge/>
          </w:tcPr>
          <w:p w14:paraId="32C14588" w14:textId="77777777" w:rsidR="003854E0" w:rsidRPr="0025308B" w:rsidRDefault="003854E0">
            <w:pPr>
              <w:pStyle w:val="afff6"/>
            </w:pPr>
          </w:p>
        </w:tc>
        <w:tc>
          <w:tcPr>
            <w:tcW w:w="1358" w:type="dxa"/>
            <w:vMerge/>
          </w:tcPr>
          <w:p w14:paraId="3B953D69" w14:textId="77777777" w:rsidR="003854E0" w:rsidRDefault="003854E0">
            <w:pPr>
              <w:pStyle w:val="afff6"/>
            </w:pPr>
          </w:p>
        </w:tc>
        <w:tc>
          <w:tcPr>
            <w:tcW w:w="1701" w:type="dxa"/>
            <w:vMerge/>
          </w:tcPr>
          <w:p w14:paraId="6761B82A" w14:textId="77777777" w:rsidR="003854E0" w:rsidRDefault="003854E0">
            <w:pPr>
              <w:pStyle w:val="afff6"/>
            </w:pPr>
          </w:p>
        </w:tc>
        <w:tc>
          <w:tcPr>
            <w:tcW w:w="6775" w:type="dxa"/>
          </w:tcPr>
          <w:p w14:paraId="2AE306FD" w14:textId="77777777" w:rsidR="003854E0" w:rsidRPr="002B7062" w:rsidRDefault="003854E0">
            <w:pPr>
              <w:pStyle w:val="afff6"/>
            </w:pPr>
            <w:r w:rsidRPr="001B5D68">
              <w:t>OS、ネットワーク、アプリケーション、データなどの各レイヤーに対して、ユーザーごとのアクセスレベルを設定する必要性を理解している</w:t>
            </w:r>
          </w:p>
        </w:tc>
      </w:tr>
      <w:tr w:rsidR="003854E0" w14:paraId="2A5503F3" w14:textId="77777777">
        <w:tc>
          <w:tcPr>
            <w:tcW w:w="622" w:type="dxa"/>
            <w:vMerge/>
          </w:tcPr>
          <w:p w14:paraId="45DE5412" w14:textId="77777777" w:rsidR="003854E0" w:rsidRPr="0025308B" w:rsidRDefault="003854E0">
            <w:pPr>
              <w:pStyle w:val="afff6"/>
            </w:pPr>
          </w:p>
        </w:tc>
        <w:tc>
          <w:tcPr>
            <w:tcW w:w="1358" w:type="dxa"/>
            <w:vMerge/>
          </w:tcPr>
          <w:p w14:paraId="7D4C0FDA" w14:textId="77777777" w:rsidR="003854E0" w:rsidRDefault="003854E0">
            <w:pPr>
              <w:pStyle w:val="afff6"/>
            </w:pPr>
          </w:p>
        </w:tc>
        <w:tc>
          <w:tcPr>
            <w:tcW w:w="1701" w:type="dxa"/>
            <w:vMerge/>
          </w:tcPr>
          <w:p w14:paraId="6A090BD0" w14:textId="77777777" w:rsidR="003854E0" w:rsidRDefault="003854E0">
            <w:pPr>
              <w:pStyle w:val="afff6"/>
            </w:pPr>
          </w:p>
        </w:tc>
        <w:tc>
          <w:tcPr>
            <w:tcW w:w="6775" w:type="dxa"/>
          </w:tcPr>
          <w:p w14:paraId="781720DF" w14:textId="233C795F" w:rsidR="003854E0" w:rsidRPr="002B7062" w:rsidRDefault="003854E0">
            <w:pPr>
              <w:pStyle w:val="afff6"/>
            </w:pPr>
            <w:r w:rsidRPr="001B5D68">
              <w:t>DoS攻撃、</w:t>
            </w:r>
            <w:bookmarkStart w:id="1714" w:name="■不正アクセス22ー3ー1"/>
            <w:r w:rsidR="007B0EAD">
              <w:fldChar w:fldCharType="begin"/>
            </w:r>
            <w:r w:rsidR="007B0EAD">
              <w:instrText>HYPERLINK  \l "■不正アクセス"</w:instrText>
            </w:r>
            <w:r w:rsidR="007B0EAD">
              <w:fldChar w:fldCharType="separate"/>
            </w:r>
            <w:r w:rsidRPr="007B0EAD">
              <w:rPr>
                <w:rStyle w:val="a7"/>
              </w:rPr>
              <w:t>不正アクセス</w:t>
            </w:r>
            <w:bookmarkEnd w:id="1714"/>
            <w:r w:rsidR="007B0EAD">
              <w:fldChar w:fldCharType="end"/>
            </w:r>
            <w:r w:rsidRPr="001B5D68">
              <w:t>、マルウェア感染や内部不正などの</w:t>
            </w:r>
            <w:bookmarkStart w:id="1715" w:name="■セキュリティインシデント22ー3ー1"/>
            <w:r w:rsidR="00331618">
              <w:fldChar w:fldCharType="begin"/>
            </w:r>
            <w:r w:rsidR="00331618">
              <w:instrText>HYPERLINK  \l "■セキュリティインシデント"</w:instrText>
            </w:r>
            <w:r w:rsidR="00331618">
              <w:fldChar w:fldCharType="separate"/>
            </w:r>
            <w:r w:rsidRPr="00331618">
              <w:rPr>
                <w:rStyle w:val="a7"/>
              </w:rPr>
              <w:t>セキュリティインシデント</w:t>
            </w:r>
            <w:bookmarkEnd w:id="1715"/>
            <w:r w:rsidR="00331618">
              <w:fldChar w:fldCharType="end"/>
            </w:r>
            <w:r w:rsidRPr="001B5D68">
              <w:t>が発覚した場合に既存のルールに基づき対応できる</w:t>
            </w:r>
          </w:p>
        </w:tc>
      </w:tr>
      <w:tr w:rsidR="003854E0" w14:paraId="37380FBD" w14:textId="77777777">
        <w:tc>
          <w:tcPr>
            <w:tcW w:w="622" w:type="dxa"/>
            <w:vMerge/>
          </w:tcPr>
          <w:p w14:paraId="1A853B59" w14:textId="77777777" w:rsidR="003854E0" w:rsidRPr="0025308B" w:rsidRDefault="003854E0">
            <w:pPr>
              <w:pStyle w:val="afff6"/>
            </w:pPr>
          </w:p>
        </w:tc>
        <w:tc>
          <w:tcPr>
            <w:tcW w:w="1358" w:type="dxa"/>
            <w:vMerge/>
          </w:tcPr>
          <w:p w14:paraId="04429669" w14:textId="77777777" w:rsidR="003854E0" w:rsidRDefault="003854E0">
            <w:pPr>
              <w:pStyle w:val="afff6"/>
            </w:pPr>
          </w:p>
        </w:tc>
        <w:tc>
          <w:tcPr>
            <w:tcW w:w="1701" w:type="dxa"/>
            <w:vMerge/>
          </w:tcPr>
          <w:p w14:paraId="0990DBCA" w14:textId="77777777" w:rsidR="003854E0" w:rsidRDefault="003854E0">
            <w:pPr>
              <w:pStyle w:val="afff6"/>
            </w:pPr>
          </w:p>
        </w:tc>
        <w:tc>
          <w:tcPr>
            <w:tcW w:w="6775" w:type="dxa"/>
          </w:tcPr>
          <w:p w14:paraId="154C9D37" w14:textId="77777777" w:rsidR="003854E0" w:rsidRPr="002B7062" w:rsidRDefault="003854E0">
            <w:pPr>
              <w:pStyle w:val="afff6"/>
            </w:pPr>
            <w:r w:rsidRPr="001B5D68">
              <w:t>OS、ネットワーク、アプリケーション、データに対するユーザーごとのアクセスレベルを設計できる</w:t>
            </w:r>
          </w:p>
        </w:tc>
      </w:tr>
      <w:tr w:rsidR="003854E0" w14:paraId="485B6E1B" w14:textId="77777777">
        <w:tc>
          <w:tcPr>
            <w:tcW w:w="622" w:type="dxa"/>
            <w:vMerge/>
          </w:tcPr>
          <w:p w14:paraId="7CC08772" w14:textId="77777777" w:rsidR="003854E0" w:rsidRPr="0025308B" w:rsidRDefault="003854E0">
            <w:pPr>
              <w:pStyle w:val="afff6"/>
            </w:pPr>
          </w:p>
        </w:tc>
        <w:tc>
          <w:tcPr>
            <w:tcW w:w="1358" w:type="dxa"/>
            <w:vMerge/>
          </w:tcPr>
          <w:p w14:paraId="01190CB1" w14:textId="77777777" w:rsidR="003854E0" w:rsidRDefault="003854E0">
            <w:pPr>
              <w:pStyle w:val="afff6"/>
            </w:pPr>
          </w:p>
        </w:tc>
        <w:tc>
          <w:tcPr>
            <w:tcW w:w="1701" w:type="dxa"/>
            <w:vMerge/>
          </w:tcPr>
          <w:p w14:paraId="3908818C" w14:textId="77777777" w:rsidR="003854E0" w:rsidRDefault="003854E0">
            <w:pPr>
              <w:pStyle w:val="afff6"/>
            </w:pPr>
          </w:p>
        </w:tc>
        <w:tc>
          <w:tcPr>
            <w:tcW w:w="6775" w:type="dxa"/>
          </w:tcPr>
          <w:p w14:paraId="165EA7E3" w14:textId="77777777" w:rsidR="003854E0" w:rsidRPr="002B7062" w:rsidRDefault="003854E0">
            <w:pPr>
              <w:pStyle w:val="afff6"/>
            </w:pPr>
            <w:r w:rsidRPr="00AA1C76">
              <w:t>SQLインジェクションやバッファオーバーフロー攻撃の概要を理解し、防止する対策を判断できる</w:t>
            </w:r>
          </w:p>
        </w:tc>
      </w:tr>
      <w:tr w:rsidR="003854E0" w14:paraId="677F4EF5" w14:textId="77777777">
        <w:tc>
          <w:tcPr>
            <w:tcW w:w="622" w:type="dxa"/>
            <w:vMerge/>
          </w:tcPr>
          <w:p w14:paraId="769BD5F3" w14:textId="77777777" w:rsidR="003854E0" w:rsidRPr="0025308B" w:rsidRDefault="003854E0">
            <w:pPr>
              <w:pStyle w:val="afff6"/>
            </w:pPr>
          </w:p>
        </w:tc>
        <w:tc>
          <w:tcPr>
            <w:tcW w:w="1358" w:type="dxa"/>
            <w:vMerge/>
          </w:tcPr>
          <w:p w14:paraId="536BCACE" w14:textId="77777777" w:rsidR="003854E0" w:rsidRDefault="003854E0">
            <w:pPr>
              <w:pStyle w:val="afff6"/>
            </w:pPr>
          </w:p>
        </w:tc>
        <w:tc>
          <w:tcPr>
            <w:tcW w:w="1701" w:type="dxa"/>
            <w:vMerge/>
          </w:tcPr>
          <w:p w14:paraId="695020AB" w14:textId="77777777" w:rsidR="003854E0" w:rsidRDefault="003854E0">
            <w:pPr>
              <w:pStyle w:val="afff6"/>
            </w:pPr>
          </w:p>
        </w:tc>
        <w:tc>
          <w:tcPr>
            <w:tcW w:w="6775" w:type="dxa"/>
          </w:tcPr>
          <w:p w14:paraId="4202262C" w14:textId="72A2656B" w:rsidR="003854E0" w:rsidRPr="002B7062" w:rsidRDefault="003854E0">
            <w:pPr>
              <w:pStyle w:val="afff6"/>
            </w:pPr>
            <w:r w:rsidRPr="00AA1C76">
              <w:rPr>
                <w:rFonts w:hint="eastAsia"/>
              </w:rPr>
              <w:t>なりすまし、</w:t>
            </w:r>
            <w:bookmarkStart w:id="1716" w:name="■改ざん22ー3ー1"/>
            <w:r w:rsidR="00BF61A4">
              <w:fldChar w:fldCharType="begin"/>
            </w:r>
            <w:r w:rsidR="00BF61A4">
              <w:rPr>
                <w:rFonts w:hint="eastAsia"/>
              </w:rPr>
              <w:instrText xml:space="preserve">HYPERLINK </w:instrText>
            </w:r>
            <w:r w:rsidR="00BF61A4">
              <w:instrText xml:space="preserve"> \l "</w:instrText>
            </w:r>
            <w:r w:rsidR="00BF61A4">
              <w:rPr>
                <w:rFonts w:hint="eastAsia"/>
              </w:rPr>
              <w:instrText>■改ざん</w:instrText>
            </w:r>
            <w:r w:rsidR="00BF61A4">
              <w:instrText>"</w:instrText>
            </w:r>
            <w:r w:rsidR="00BF61A4">
              <w:fldChar w:fldCharType="separate"/>
            </w:r>
            <w:r w:rsidRPr="00BF61A4">
              <w:rPr>
                <w:rStyle w:val="a7"/>
                <w:rFonts w:hint="eastAsia"/>
              </w:rPr>
              <w:t>改ざん</w:t>
            </w:r>
            <w:bookmarkEnd w:id="1716"/>
            <w:r w:rsidR="00BF61A4">
              <w:fldChar w:fldCharType="end"/>
            </w:r>
            <w:r w:rsidRPr="00AA1C76">
              <w:rPr>
                <w:rFonts w:hint="eastAsia"/>
              </w:rPr>
              <w:t>、盗聴などのセキュリティ侵害を防御するための対策と</w:t>
            </w:r>
            <w:bookmarkStart w:id="1717" w:name="■セキュリティポリシー２２－３－１"/>
            <w:r w:rsidR="00B31F2B">
              <w:fldChar w:fldCharType="begin"/>
            </w:r>
            <w:r w:rsidR="00B31F2B">
              <w:rPr>
                <w:rFonts w:hint="eastAsia"/>
              </w:rPr>
              <w:instrText xml:space="preserve">HYPERLINK </w:instrText>
            </w:r>
            <w:r w:rsidR="00B31F2B">
              <w:instrText xml:space="preserve"> \l "</w:instrText>
            </w:r>
            <w:r w:rsidR="00B31F2B">
              <w:rPr>
                <w:rFonts w:hint="eastAsia"/>
              </w:rPr>
              <w:instrText>■セキュリティポリシー</w:instrText>
            </w:r>
            <w:r w:rsidR="00B31F2B">
              <w:instrText>"</w:instrText>
            </w:r>
            <w:r w:rsidR="00B31F2B">
              <w:fldChar w:fldCharType="separate"/>
            </w:r>
            <w:r w:rsidRPr="00B31F2B">
              <w:rPr>
                <w:rStyle w:val="a7"/>
                <w:rFonts w:hint="eastAsia"/>
              </w:rPr>
              <w:t>セキュリティポリシー</w:t>
            </w:r>
            <w:bookmarkEnd w:id="1717"/>
            <w:r w:rsidR="00B31F2B">
              <w:fldChar w:fldCharType="end"/>
            </w:r>
            <w:r w:rsidRPr="00AA1C76">
              <w:rPr>
                <w:rFonts w:hint="eastAsia"/>
              </w:rPr>
              <w:t>を設計し実践できる</w:t>
            </w:r>
          </w:p>
        </w:tc>
      </w:tr>
      <w:tr w:rsidR="003854E0" w14:paraId="3623CA72" w14:textId="77777777">
        <w:tc>
          <w:tcPr>
            <w:tcW w:w="622" w:type="dxa"/>
            <w:vMerge/>
          </w:tcPr>
          <w:p w14:paraId="1A04F934" w14:textId="77777777" w:rsidR="003854E0" w:rsidRPr="0025308B" w:rsidRDefault="003854E0">
            <w:pPr>
              <w:pStyle w:val="afff6"/>
            </w:pPr>
          </w:p>
        </w:tc>
        <w:tc>
          <w:tcPr>
            <w:tcW w:w="1358" w:type="dxa"/>
            <w:vMerge/>
          </w:tcPr>
          <w:p w14:paraId="4BD8FE75" w14:textId="77777777" w:rsidR="003854E0" w:rsidRDefault="003854E0">
            <w:pPr>
              <w:pStyle w:val="afff6"/>
            </w:pPr>
          </w:p>
        </w:tc>
        <w:tc>
          <w:tcPr>
            <w:tcW w:w="1701" w:type="dxa"/>
            <w:vMerge/>
          </w:tcPr>
          <w:p w14:paraId="5EA69BAE" w14:textId="77777777" w:rsidR="003854E0" w:rsidRDefault="003854E0">
            <w:pPr>
              <w:pStyle w:val="afff6"/>
            </w:pPr>
          </w:p>
        </w:tc>
        <w:tc>
          <w:tcPr>
            <w:tcW w:w="6775" w:type="dxa"/>
          </w:tcPr>
          <w:p w14:paraId="38AF3F7F" w14:textId="14CA7177" w:rsidR="003854E0" w:rsidRPr="002B7062" w:rsidRDefault="003854E0">
            <w:pPr>
              <w:pStyle w:val="afff6"/>
            </w:pPr>
            <w:r w:rsidRPr="00AA1C76">
              <w:rPr>
                <w:rFonts w:hint="eastAsia"/>
              </w:rPr>
              <w:t>侵入検知システム（</w:t>
            </w:r>
            <w:bookmarkStart w:id="1718" w:name="■IDS22ー3－1"/>
            <w:r w:rsidR="00D601EF">
              <w:fldChar w:fldCharType="begin"/>
            </w:r>
            <w:r w:rsidR="00D601EF">
              <w:instrText>HYPERLINK  \l "■IDS"</w:instrText>
            </w:r>
            <w:r w:rsidR="00D601EF">
              <w:fldChar w:fldCharType="separate"/>
            </w:r>
            <w:r w:rsidRPr="00D601EF">
              <w:rPr>
                <w:rStyle w:val="a7"/>
              </w:rPr>
              <w:t>IDS</w:t>
            </w:r>
            <w:bookmarkEnd w:id="1718"/>
            <w:r w:rsidR="00D601EF">
              <w:fldChar w:fldCharType="end"/>
            </w:r>
            <w:r w:rsidRPr="00AA1C76">
              <w:t>）や</w:t>
            </w:r>
            <w:bookmarkStart w:id="1719" w:name="■ファイアウォール22ー3ー1"/>
            <w:r w:rsidR="002946A5">
              <w:fldChar w:fldCharType="begin"/>
            </w:r>
            <w:r w:rsidR="002946A5">
              <w:instrText>HYPERLINK  \l "■ファイアウォール"</w:instrText>
            </w:r>
            <w:r w:rsidR="002946A5">
              <w:fldChar w:fldCharType="separate"/>
            </w:r>
            <w:r w:rsidRPr="002946A5">
              <w:rPr>
                <w:rStyle w:val="a7"/>
              </w:rPr>
              <w:t>ファイアウォール</w:t>
            </w:r>
            <w:bookmarkEnd w:id="1719"/>
            <w:r w:rsidR="002946A5">
              <w:fldChar w:fldCharType="end"/>
            </w:r>
            <w:r w:rsidRPr="00AA1C76">
              <w:t>、エンドポイント対策（EPP/</w:t>
            </w:r>
            <w:bookmarkStart w:id="1720" w:name="■EDR22ー3ー1"/>
            <w:r w:rsidR="00147EBD">
              <w:fldChar w:fldCharType="begin"/>
            </w:r>
            <w:r w:rsidR="00147EBD">
              <w:instrText>HYPERLINK  \l "■EDR"</w:instrText>
            </w:r>
            <w:r w:rsidR="00147EBD">
              <w:fldChar w:fldCharType="separate"/>
            </w:r>
            <w:r w:rsidRPr="00147EBD">
              <w:rPr>
                <w:rStyle w:val="a7"/>
              </w:rPr>
              <w:t>EDR</w:t>
            </w:r>
            <w:bookmarkEnd w:id="1720"/>
            <w:r w:rsidR="00147EBD">
              <w:fldChar w:fldCharType="end"/>
            </w:r>
            <w:r w:rsidRPr="00AA1C76">
              <w:t>）などを用いて、外部からの不正アクセスを検知、防御、内部侵入後の対策を</w:t>
            </w:r>
            <w:r>
              <w:rPr>
                <w:rFonts w:hint="eastAsia"/>
              </w:rPr>
              <w:t>行う</w:t>
            </w:r>
            <w:r w:rsidRPr="00AA1C76">
              <w:t>環境を設計できる</w:t>
            </w:r>
          </w:p>
        </w:tc>
      </w:tr>
      <w:tr w:rsidR="003854E0" w14:paraId="4235FC9F" w14:textId="77777777">
        <w:tc>
          <w:tcPr>
            <w:tcW w:w="622" w:type="dxa"/>
            <w:vMerge/>
          </w:tcPr>
          <w:p w14:paraId="161A530E" w14:textId="77777777" w:rsidR="003854E0" w:rsidRPr="0025308B" w:rsidRDefault="003854E0">
            <w:pPr>
              <w:pStyle w:val="afff6"/>
            </w:pPr>
          </w:p>
        </w:tc>
        <w:tc>
          <w:tcPr>
            <w:tcW w:w="1358" w:type="dxa"/>
            <w:vMerge/>
          </w:tcPr>
          <w:p w14:paraId="0AF0F92F" w14:textId="77777777" w:rsidR="003854E0" w:rsidRDefault="003854E0">
            <w:pPr>
              <w:pStyle w:val="afff6"/>
            </w:pPr>
          </w:p>
        </w:tc>
        <w:tc>
          <w:tcPr>
            <w:tcW w:w="1701" w:type="dxa"/>
            <w:vMerge/>
          </w:tcPr>
          <w:p w14:paraId="59944349" w14:textId="77777777" w:rsidR="003854E0" w:rsidRDefault="003854E0">
            <w:pPr>
              <w:pStyle w:val="afff6"/>
            </w:pPr>
          </w:p>
        </w:tc>
        <w:tc>
          <w:tcPr>
            <w:tcW w:w="6775" w:type="dxa"/>
          </w:tcPr>
          <w:p w14:paraId="27E61EBD" w14:textId="3F7681C0" w:rsidR="003854E0" w:rsidRPr="002B7062" w:rsidRDefault="003854E0">
            <w:pPr>
              <w:pStyle w:val="afff6"/>
            </w:pPr>
            <w:r w:rsidRPr="00AA1C76">
              <w:rPr>
                <w:rFonts w:hint="eastAsia"/>
              </w:rPr>
              <w:t>不正メールの検出、不正通信</w:t>
            </w:r>
            <w:bookmarkStart w:id="1721" w:name="■トラフィック22ー3ー1"/>
            <w:r w:rsidR="00A30BBF">
              <w:fldChar w:fldCharType="begin"/>
            </w:r>
            <w:r w:rsidR="00A30BBF">
              <w:rPr>
                <w:rFonts w:hint="eastAsia"/>
              </w:rPr>
              <w:instrText xml:space="preserve">HYPERLINK </w:instrText>
            </w:r>
            <w:r w:rsidR="00A30BBF">
              <w:instrText xml:space="preserve"> \l "</w:instrText>
            </w:r>
            <w:r w:rsidR="00A30BBF">
              <w:rPr>
                <w:rFonts w:hint="eastAsia"/>
              </w:rPr>
              <w:instrText>■トラフィック</w:instrText>
            </w:r>
            <w:r w:rsidR="00A30BBF">
              <w:instrText>"</w:instrText>
            </w:r>
            <w:r w:rsidR="00A30BBF">
              <w:fldChar w:fldCharType="separate"/>
            </w:r>
            <w:r w:rsidRPr="00A30BBF">
              <w:rPr>
                <w:rStyle w:val="a7"/>
                <w:rFonts w:hint="eastAsia"/>
              </w:rPr>
              <w:t>トラフィック</w:t>
            </w:r>
            <w:bookmarkEnd w:id="1721"/>
            <w:r w:rsidR="00A30BBF">
              <w:fldChar w:fldCharType="end"/>
            </w:r>
            <w:r w:rsidRPr="00AA1C76">
              <w:rPr>
                <w:rFonts w:hint="eastAsia"/>
              </w:rPr>
              <w:t>の自動遮断、ログからの不正検知など</w:t>
            </w:r>
            <w:r w:rsidRPr="00AA1C76">
              <w:t>AIを活用した</w:t>
            </w:r>
            <w:bookmarkStart w:id="1722" w:name="■サイバー攻撃22ー3ー1"/>
            <w:r w:rsidR="008576F4">
              <w:fldChar w:fldCharType="begin"/>
            </w:r>
            <w:r w:rsidR="008576F4">
              <w:instrText>HYPERLINK  \l "■サイバー攻撃"</w:instrText>
            </w:r>
            <w:r w:rsidR="008576F4">
              <w:fldChar w:fldCharType="separate"/>
            </w:r>
            <w:r w:rsidRPr="008576F4">
              <w:rPr>
                <w:rStyle w:val="a7"/>
              </w:rPr>
              <w:t>サイバー攻撃</w:t>
            </w:r>
            <w:bookmarkEnd w:id="1722"/>
            <w:r w:rsidR="008576F4">
              <w:fldChar w:fldCharType="end"/>
            </w:r>
            <w:r w:rsidRPr="00AA1C76">
              <w:t>などに対する防御</w:t>
            </w:r>
            <w:bookmarkStart w:id="1723" w:name="■ソリューション22ー3ー1"/>
            <w:r w:rsidR="00721690">
              <w:fldChar w:fldCharType="begin"/>
            </w:r>
            <w:r w:rsidR="00721690">
              <w:instrText>HYPERLINK  \l "■ソリューション"</w:instrText>
            </w:r>
            <w:r w:rsidR="00721690">
              <w:fldChar w:fldCharType="separate"/>
            </w:r>
            <w:r w:rsidRPr="00721690">
              <w:rPr>
                <w:rStyle w:val="a7"/>
              </w:rPr>
              <w:t>ソリューション</w:t>
            </w:r>
            <w:bookmarkEnd w:id="1723"/>
            <w:r w:rsidR="00721690">
              <w:fldChar w:fldCharType="end"/>
            </w:r>
            <w:r w:rsidRPr="00AA1C76">
              <w:t>の有用性と誤検出</w:t>
            </w:r>
            <w:r>
              <w:t>など</w:t>
            </w:r>
            <w:r w:rsidRPr="00AA1C76">
              <w:t>のリスクを評価し導入を判断できる</w:t>
            </w:r>
          </w:p>
        </w:tc>
      </w:tr>
      <w:tr w:rsidR="003854E0" w14:paraId="5D5CC4D3" w14:textId="77777777">
        <w:tc>
          <w:tcPr>
            <w:tcW w:w="622" w:type="dxa"/>
            <w:vMerge/>
          </w:tcPr>
          <w:p w14:paraId="2C292FF0" w14:textId="77777777" w:rsidR="003854E0" w:rsidRPr="0025308B" w:rsidRDefault="003854E0">
            <w:pPr>
              <w:pStyle w:val="afff6"/>
            </w:pPr>
          </w:p>
        </w:tc>
        <w:tc>
          <w:tcPr>
            <w:tcW w:w="1358" w:type="dxa"/>
            <w:vMerge/>
          </w:tcPr>
          <w:p w14:paraId="4320CB4D" w14:textId="77777777" w:rsidR="003854E0" w:rsidRDefault="003854E0">
            <w:pPr>
              <w:pStyle w:val="afff6"/>
            </w:pPr>
          </w:p>
        </w:tc>
        <w:tc>
          <w:tcPr>
            <w:tcW w:w="1701" w:type="dxa"/>
            <w:vMerge w:val="restart"/>
          </w:tcPr>
          <w:p w14:paraId="5C241CE4" w14:textId="77777777" w:rsidR="003854E0" w:rsidRDefault="003854E0">
            <w:pPr>
              <w:pStyle w:val="afff6"/>
            </w:pPr>
            <w:bookmarkStart w:id="1724" w:name="■暗号化22ー3－1"/>
            <w:r w:rsidRPr="00BF19DD">
              <w:rPr>
                <w:rFonts w:hint="eastAsia"/>
              </w:rPr>
              <w:t>暗号化</w:t>
            </w:r>
            <w:bookmarkEnd w:id="1724"/>
            <w:r w:rsidRPr="00BF19DD">
              <w:rPr>
                <w:rFonts w:hint="eastAsia"/>
              </w:rPr>
              <w:t>技術</w:t>
            </w:r>
          </w:p>
        </w:tc>
        <w:tc>
          <w:tcPr>
            <w:tcW w:w="6775" w:type="dxa"/>
          </w:tcPr>
          <w:p w14:paraId="70754173" w14:textId="1BB9EBC6" w:rsidR="003854E0" w:rsidRPr="002B7062" w:rsidRDefault="003854E0">
            <w:pPr>
              <w:pStyle w:val="afff6"/>
            </w:pPr>
            <w:r w:rsidRPr="00BF19DD">
              <w:rPr>
                <w:rFonts w:hint="eastAsia"/>
              </w:rPr>
              <w:t>暗号化されていないデータは、不正取得された際に容易に不正利用される</w:t>
            </w:r>
            <w:r>
              <w:rPr>
                <w:rFonts w:hint="eastAsia"/>
              </w:rPr>
              <w:t>おそ</w:t>
            </w:r>
            <w:r w:rsidRPr="00BF19DD">
              <w:rPr>
                <w:rFonts w:hint="eastAsia"/>
              </w:rPr>
              <w:t>れがあることを理解し、データの機密度合いに応じてソフトウェアを使用した</w:t>
            </w:r>
            <w:hyperlink w:anchor="■暗号化" w:history="1">
              <w:r w:rsidRPr="009301AA">
                <w:rPr>
                  <w:rStyle w:val="a7"/>
                  <w:rFonts w:hint="eastAsia"/>
                </w:rPr>
                <w:t>暗号化</w:t>
              </w:r>
            </w:hyperlink>
            <w:r w:rsidRPr="00BF19DD">
              <w:rPr>
                <w:rFonts w:hint="eastAsia"/>
              </w:rPr>
              <w:t>と復号ができる</w:t>
            </w:r>
          </w:p>
        </w:tc>
      </w:tr>
      <w:tr w:rsidR="003854E0" w14:paraId="2B108A48" w14:textId="77777777">
        <w:tc>
          <w:tcPr>
            <w:tcW w:w="622" w:type="dxa"/>
            <w:vMerge/>
          </w:tcPr>
          <w:p w14:paraId="4AF7A9CB" w14:textId="77777777" w:rsidR="003854E0" w:rsidRPr="0025308B" w:rsidRDefault="003854E0">
            <w:pPr>
              <w:pStyle w:val="afff6"/>
            </w:pPr>
          </w:p>
        </w:tc>
        <w:tc>
          <w:tcPr>
            <w:tcW w:w="1358" w:type="dxa"/>
            <w:vMerge/>
          </w:tcPr>
          <w:p w14:paraId="1A39B41B" w14:textId="77777777" w:rsidR="003854E0" w:rsidRDefault="003854E0">
            <w:pPr>
              <w:pStyle w:val="afff6"/>
            </w:pPr>
          </w:p>
        </w:tc>
        <w:tc>
          <w:tcPr>
            <w:tcW w:w="1701" w:type="dxa"/>
            <w:vMerge/>
          </w:tcPr>
          <w:p w14:paraId="32BF1DBE" w14:textId="77777777" w:rsidR="003854E0" w:rsidRDefault="003854E0">
            <w:pPr>
              <w:pStyle w:val="afff6"/>
            </w:pPr>
          </w:p>
        </w:tc>
        <w:tc>
          <w:tcPr>
            <w:tcW w:w="6775" w:type="dxa"/>
          </w:tcPr>
          <w:p w14:paraId="68E4C2C2" w14:textId="77777777" w:rsidR="003854E0" w:rsidRPr="002B7062" w:rsidRDefault="003854E0">
            <w:pPr>
              <w:pStyle w:val="afff6"/>
            </w:pPr>
            <w:r w:rsidRPr="00BF19DD">
              <w:rPr>
                <w:rFonts w:hint="eastAsia"/>
              </w:rPr>
              <w:t>なりすましや改ざんされた文書でないことを証明するために、電子署名が用いられることを理解している</w:t>
            </w:r>
          </w:p>
        </w:tc>
      </w:tr>
      <w:tr w:rsidR="003854E0" w14:paraId="22799D16" w14:textId="77777777">
        <w:tc>
          <w:tcPr>
            <w:tcW w:w="622" w:type="dxa"/>
            <w:vMerge/>
          </w:tcPr>
          <w:p w14:paraId="3495C506" w14:textId="77777777" w:rsidR="003854E0" w:rsidRPr="0025308B" w:rsidRDefault="003854E0">
            <w:pPr>
              <w:pStyle w:val="afff6"/>
            </w:pPr>
          </w:p>
        </w:tc>
        <w:tc>
          <w:tcPr>
            <w:tcW w:w="1358" w:type="dxa"/>
            <w:vMerge/>
          </w:tcPr>
          <w:p w14:paraId="70B43AFD" w14:textId="77777777" w:rsidR="003854E0" w:rsidRDefault="003854E0">
            <w:pPr>
              <w:pStyle w:val="afff6"/>
            </w:pPr>
          </w:p>
        </w:tc>
        <w:tc>
          <w:tcPr>
            <w:tcW w:w="1701" w:type="dxa"/>
            <w:vMerge/>
          </w:tcPr>
          <w:p w14:paraId="4D47E482" w14:textId="77777777" w:rsidR="003854E0" w:rsidRDefault="003854E0">
            <w:pPr>
              <w:pStyle w:val="afff6"/>
            </w:pPr>
          </w:p>
        </w:tc>
        <w:tc>
          <w:tcPr>
            <w:tcW w:w="6775" w:type="dxa"/>
          </w:tcPr>
          <w:p w14:paraId="5A163EF2" w14:textId="77777777" w:rsidR="003854E0" w:rsidRPr="002B7062" w:rsidRDefault="003854E0">
            <w:pPr>
              <w:pStyle w:val="afff6"/>
            </w:pPr>
            <w:r w:rsidRPr="00BF19DD">
              <w:rPr>
                <w:rFonts w:hint="eastAsia"/>
              </w:rPr>
              <w:t>公開鍵暗号化方式において、受信者の公開鍵で暗号化されたデータを復号化するためには受信者の秘密鍵が必要であることを知っている</w:t>
            </w:r>
          </w:p>
        </w:tc>
      </w:tr>
      <w:tr w:rsidR="003854E0" w14:paraId="3EDB0802" w14:textId="77777777">
        <w:tc>
          <w:tcPr>
            <w:tcW w:w="622" w:type="dxa"/>
            <w:vMerge/>
          </w:tcPr>
          <w:p w14:paraId="2E8C204C" w14:textId="77777777" w:rsidR="003854E0" w:rsidRPr="0025308B" w:rsidRDefault="003854E0">
            <w:pPr>
              <w:pStyle w:val="afff6"/>
            </w:pPr>
          </w:p>
        </w:tc>
        <w:tc>
          <w:tcPr>
            <w:tcW w:w="1358" w:type="dxa"/>
            <w:vMerge/>
          </w:tcPr>
          <w:p w14:paraId="50BFCC24" w14:textId="77777777" w:rsidR="003854E0" w:rsidRDefault="003854E0">
            <w:pPr>
              <w:pStyle w:val="afff6"/>
            </w:pPr>
          </w:p>
        </w:tc>
        <w:tc>
          <w:tcPr>
            <w:tcW w:w="1701" w:type="dxa"/>
            <w:vMerge/>
          </w:tcPr>
          <w:p w14:paraId="69075452" w14:textId="77777777" w:rsidR="003854E0" w:rsidRDefault="003854E0">
            <w:pPr>
              <w:pStyle w:val="afff6"/>
            </w:pPr>
          </w:p>
        </w:tc>
        <w:tc>
          <w:tcPr>
            <w:tcW w:w="6775" w:type="dxa"/>
          </w:tcPr>
          <w:p w14:paraId="593AC66C" w14:textId="77777777" w:rsidR="003854E0" w:rsidRPr="002B7062" w:rsidRDefault="003854E0">
            <w:pPr>
              <w:pStyle w:val="afff6"/>
            </w:pPr>
            <w:r w:rsidRPr="00BF19DD">
              <w:rPr>
                <w:rFonts w:hint="eastAsia"/>
              </w:rPr>
              <w:t>ハッシュ関数を用いて、データの改ざんを検出できる</w:t>
            </w:r>
          </w:p>
        </w:tc>
      </w:tr>
      <w:tr w:rsidR="003854E0" w14:paraId="75FC2056" w14:textId="77777777">
        <w:tc>
          <w:tcPr>
            <w:tcW w:w="622" w:type="dxa"/>
            <w:vMerge/>
          </w:tcPr>
          <w:p w14:paraId="73CF0858" w14:textId="77777777" w:rsidR="003854E0" w:rsidRPr="0025308B" w:rsidRDefault="003854E0">
            <w:pPr>
              <w:pStyle w:val="afff6"/>
            </w:pPr>
          </w:p>
        </w:tc>
        <w:tc>
          <w:tcPr>
            <w:tcW w:w="1358" w:type="dxa"/>
            <w:vMerge/>
          </w:tcPr>
          <w:p w14:paraId="68800D14" w14:textId="77777777" w:rsidR="003854E0" w:rsidRDefault="003854E0">
            <w:pPr>
              <w:pStyle w:val="afff6"/>
            </w:pPr>
          </w:p>
        </w:tc>
        <w:tc>
          <w:tcPr>
            <w:tcW w:w="1701" w:type="dxa"/>
            <w:vMerge/>
          </w:tcPr>
          <w:p w14:paraId="1382B4E0" w14:textId="77777777" w:rsidR="003854E0" w:rsidRDefault="003854E0">
            <w:pPr>
              <w:pStyle w:val="afff6"/>
            </w:pPr>
          </w:p>
        </w:tc>
        <w:tc>
          <w:tcPr>
            <w:tcW w:w="6775" w:type="dxa"/>
          </w:tcPr>
          <w:p w14:paraId="1861AB7A" w14:textId="42C9CDCA" w:rsidR="003854E0" w:rsidRPr="002B7062" w:rsidRDefault="003854E0">
            <w:pPr>
              <w:pStyle w:val="afff6"/>
            </w:pPr>
            <w:r w:rsidRPr="00BF19DD">
              <w:t>SSHや</w:t>
            </w:r>
            <w:bookmarkStart w:id="1725" w:name="■SSL／TLS22ー3ー1"/>
            <w:r w:rsidR="00E01AE6">
              <w:fldChar w:fldCharType="begin"/>
            </w:r>
            <w:r w:rsidR="00E01AE6">
              <w:instrText>HYPERLINK  \l "■SSL／TLS"</w:instrText>
            </w:r>
            <w:r w:rsidR="00E01AE6">
              <w:fldChar w:fldCharType="separate"/>
            </w:r>
            <w:r w:rsidRPr="00E01AE6">
              <w:rPr>
                <w:rStyle w:val="a7"/>
              </w:rPr>
              <w:t>SSL/TLS</w:t>
            </w:r>
            <w:bookmarkEnd w:id="1725"/>
            <w:r w:rsidR="00E01AE6">
              <w:fldChar w:fldCharType="end"/>
            </w:r>
            <w:r w:rsidRPr="00BF19DD">
              <w:t>などのセキュアプロトコルの概要と必要性を説明できる</w:t>
            </w:r>
          </w:p>
        </w:tc>
      </w:tr>
      <w:tr w:rsidR="003854E0" w14:paraId="2BABAAAF" w14:textId="77777777">
        <w:tc>
          <w:tcPr>
            <w:tcW w:w="622" w:type="dxa"/>
            <w:vMerge/>
          </w:tcPr>
          <w:p w14:paraId="64718C36" w14:textId="77777777" w:rsidR="003854E0" w:rsidRPr="0025308B" w:rsidRDefault="003854E0">
            <w:pPr>
              <w:pStyle w:val="afff6"/>
            </w:pPr>
          </w:p>
        </w:tc>
        <w:tc>
          <w:tcPr>
            <w:tcW w:w="1358" w:type="dxa"/>
            <w:vMerge/>
          </w:tcPr>
          <w:p w14:paraId="731CCEF4" w14:textId="77777777" w:rsidR="003854E0" w:rsidRDefault="003854E0">
            <w:pPr>
              <w:pStyle w:val="afff6"/>
            </w:pPr>
          </w:p>
        </w:tc>
        <w:tc>
          <w:tcPr>
            <w:tcW w:w="1701" w:type="dxa"/>
            <w:vMerge w:val="restart"/>
          </w:tcPr>
          <w:p w14:paraId="333C5097" w14:textId="77777777" w:rsidR="003854E0" w:rsidRDefault="003854E0">
            <w:pPr>
              <w:pStyle w:val="afff6"/>
            </w:pPr>
            <w:r>
              <w:rPr>
                <w:rFonts w:hint="eastAsia"/>
              </w:rPr>
              <w:t>認証</w:t>
            </w:r>
          </w:p>
        </w:tc>
        <w:tc>
          <w:tcPr>
            <w:tcW w:w="6775" w:type="dxa"/>
          </w:tcPr>
          <w:p w14:paraId="2BEC84B4" w14:textId="77777777" w:rsidR="003854E0" w:rsidRPr="002B7062" w:rsidRDefault="003854E0">
            <w:pPr>
              <w:pStyle w:val="afff6"/>
            </w:pPr>
            <w:r w:rsidRPr="0051348B">
              <w:t>OAuthに対応したデータ提供サービスに対して、認可サーバから取得したアクセストークンを付与してデータ取得用のREST APIを呼び出すことができる</w:t>
            </w:r>
          </w:p>
        </w:tc>
      </w:tr>
      <w:tr w:rsidR="003854E0" w14:paraId="169B276D" w14:textId="77777777">
        <w:tc>
          <w:tcPr>
            <w:tcW w:w="622" w:type="dxa"/>
            <w:vMerge/>
          </w:tcPr>
          <w:p w14:paraId="73BFC560" w14:textId="77777777" w:rsidR="003854E0" w:rsidRPr="0025308B" w:rsidRDefault="003854E0">
            <w:pPr>
              <w:pStyle w:val="afff6"/>
            </w:pPr>
          </w:p>
        </w:tc>
        <w:tc>
          <w:tcPr>
            <w:tcW w:w="1358" w:type="dxa"/>
            <w:vMerge/>
          </w:tcPr>
          <w:p w14:paraId="1F03F0DC" w14:textId="77777777" w:rsidR="003854E0" w:rsidRDefault="003854E0">
            <w:pPr>
              <w:pStyle w:val="afff6"/>
            </w:pPr>
          </w:p>
        </w:tc>
        <w:tc>
          <w:tcPr>
            <w:tcW w:w="1701" w:type="dxa"/>
            <w:vMerge/>
          </w:tcPr>
          <w:p w14:paraId="753BDA7F" w14:textId="77777777" w:rsidR="003854E0" w:rsidRDefault="003854E0">
            <w:pPr>
              <w:pStyle w:val="afff6"/>
            </w:pPr>
          </w:p>
        </w:tc>
        <w:tc>
          <w:tcPr>
            <w:tcW w:w="6775" w:type="dxa"/>
          </w:tcPr>
          <w:p w14:paraId="143A2B48" w14:textId="77777777" w:rsidR="003854E0" w:rsidRPr="002B7062" w:rsidRDefault="003854E0">
            <w:pPr>
              <w:pStyle w:val="afff6"/>
            </w:pPr>
            <w:r w:rsidRPr="0051348B">
              <w:t>Kerberos認証とRadius認証の違いを理解し、それぞれの認証の特徴やユースケースを説明できる</w:t>
            </w:r>
          </w:p>
        </w:tc>
      </w:tr>
      <w:tr w:rsidR="003854E0" w14:paraId="059E1184" w14:textId="77777777">
        <w:tc>
          <w:tcPr>
            <w:tcW w:w="622" w:type="dxa"/>
            <w:vMerge/>
          </w:tcPr>
          <w:p w14:paraId="594431E6" w14:textId="77777777" w:rsidR="003854E0" w:rsidRPr="0025308B" w:rsidRDefault="003854E0">
            <w:pPr>
              <w:pStyle w:val="afff6"/>
            </w:pPr>
          </w:p>
        </w:tc>
        <w:tc>
          <w:tcPr>
            <w:tcW w:w="1358" w:type="dxa"/>
            <w:vMerge/>
          </w:tcPr>
          <w:p w14:paraId="283B3254" w14:textId="77777777" w:rsidR="003854E0" w:rsidRDefault="003854E0">
            <w:pPr>
              <w:pStyle w:val="afff6"/>
            </w:pPr>
          </w:p>
        </w:tc>
        <w:tc>
          <w:tcPr>
            <w:tcW w:w="1701" w:type="dxa"/>
            <w:vMerge/>
          </w:tcPr>
          <w:p w14:paraId="020677F7" w14:textId="77777777" w:rsidR="003854E0" w:rsidRDefault="003854E0">
            <w:pPr>
              <w:pStyle w:val="afff6"/>
            </w:pPr>
          </w:p>
        </w:tc>
        <w:tc>
          <w:tcPr>
            <w:tcW w:w="6775" w:type="dxa"/>
          </w:tcPr>
          <w:p w14:paraId="4D350217" w14:textId="77777777" w:rsidR="003854E0" w:rsidRPr="002B7062" w:rsidRDefault="003854E0">
            <w:pPr>
              <w:pStyle w:val="afff6"/>
            </w:pPr>
            <w:r w:rsidRPr="0051348B">
              <w:t>SAMLやOpenID Connectを用いて一度のログインで複数のWebアプリケーションのログイン認証を連携するシングルサインオンの仕組みを設計できる</w:t>
            </w:r>
          </w:p>
        </w:tc>
      </w:tr>
      <w:tr w:rsidR="003854E0" w14:paraId="2C642673" w14:textId="77777777">
        <w:tc>
          <w:tcPr>
            <w:tcW w:w="622" w:type="dxa"/>
            <w:vMerge/>
          </w:tcPr>
          <w:p w14:paraId="1C12A150" w14:textId="77777777" w:rsidR="003854E0" w:rsidRPr="0025308B" w:rsidRDefault="003854E0">
            <w:pPr>
              <w:pStyle w:val="afff6"/>
            </w:pPr>
          </w:p>
        </w:tc>
        <w:tc>
          <w:tcPr>
            <w:tcW w:w="1358" w:type="dxa"/>
            <w:vMerge/>
          </w:tcPr>
          <w:p w14:paraId="11C341EC" w14:textId="77777777" w:rsidR="003854E0" w:rsidRDefault="003854E0">
            <w:pPr>
              <w:pStyle w:val="afff6"/>
            </w:pPr>
          </w:p>
        </w:tc>
        <w:tc>
          <w:tcPr>
            <w:tcW w:w="1701" w:type="dxa"/>
          </w:tcPr>
          <w:p w14:paraId="0AC4B5A2" w14:textId="77777777" w:rsidR="003854E0" w:rsidRDefault="003854E0">
            <w:pPr>
              <w:pStyle w:val="afff6"/>
            </w:pPr>
            <w:bookmarkStart w:id="1726" w:name="■ブロックチェーン22ー3ー1"/>
            <w:r w:rsidRPr="00087A9D">
              <w:rPr>
                <w:rFonts w:hint="eastAsia"/>
              </w:rPr>
              <w:t>ブロックチェーン</w:t>
            </w:r>
            <w:bookmarkEnd w:id="1726"/>
          </w:p>
        </w:tc>
        <w:tc>
          <w:tcPr>
            <w:tcW w:w="6775" w:type="dxa"/>
          </w:tcPr>
          <w:p w14:paraId="3778B27D" w14:textId="1E1AD44F" w:rsidR="003854E0" w:rsidRPr="002B7062" w:rsidRDefault="007E354B">
            <w:pPr>
              <w:pStyle w:val="afff6"/>
            </w:pPr>
            <w:hyperlink w:anchor="■ブロックチェーン" w:history="1">
              <w:r w:rsidR="003854E0" w:rsidRPr="004E213C">
                <w:rPr>
                  <w:rStyle w:val="a7"/>
                  <w:rFonts w:hint="eastAsia"/>
                </w:rPr>
                <w:t>ブロックチェーン</w:t>
              </w:r>
            </w:hyperlink>
            <w:r w:rsidR="003854E0" w:rsidRPr="00087A9D">
              <w:rPr>
                <w:rFonts w:hint="eastAsia"/>
              </w:rPr>
              <w:t>技術を用いてストレージに蓄積されたデータの安全性と品質を保証するシステムを設計できる</w:t>
            </w:r>
          </w:p>
        </w:tc>
      </w:tr>
      <w:tr w:rsidR="003854E0" w14:paraId="35E50139" w14:textId="77777777">
        <w:tc>
          <w:tcPr>
            <w:tcW w:w="622" w:type="dxa"/>
            <w:vMerge/>
          </w:tcPr>
          <w:p w14:paraId="1923D6BB" w14:textId="77777777" w:rsidR="003854E0" w:rsidRPr="0025308B" w:rsidRDefault="003854E0">
            <w:pPr>
              <w:pStyle w:val="afff6"/>
            </w:pPr>
          </w:p>
        </w:tc>
        <w:tc>
          <w:tcPr>
            <w:tcW w:w="1358" w:type="dxa"/>
            <w:vMerge/>
          </w:tcPr>
          <w:p w14:paraId="0EF18C51" w14:textId="77777777" w:rsidR="003854E0" w:rsidRDefault="003854E0">
            <w:pPr>
              <w:pStyle w:val="afff6"/>
            </w:pPr>
          </w:p>
        </w:tc>
        <w:bookmarkStart w:id="1727" w:name="■ゼロトラスト２２－３－１"/>
        <w:tc>
          <w:tcPr>
            <w:tcW w:w="1701" w:type="dxa"/>
          </w:tcPr>
          <w:p w14:paraId="63A0C4BC" w14:textId="5B94DD38" w:rsidR="003854E0" w:rsidRDefault="000F04C2">
            <w:pPr>
              <w:pStyle w:val="afff6"/>
            </w:pPr>
            <w:r>
              <w:fldChar w:fldCharType="begin"/>
            </w:r>
            <w:r>
              <w:rPr>
                <w:rFonts w:hint="eastAsia"/>
              </w:rPr>
              <w:instrText xml:space="preserve">HYPERLINK </w:instrText>
            </w:r>
            <w:r>
              <w:instrText xml:space="preserve"> \l "</w:instrText>
            </w:r>
            <w:r>
              <w:rPr>
                <w:rFonts w:hint="eastAsia"/>
              </w:rPr>
              <w:instrText>■ゼロトラスト</w:instrText>
            </w:r>
            <w:r>
              <w:instrText>"</w:instrText>
            </w:r>
            <w:r>
              <w:fldChar w:fldCharType="separate"/>
            </w:r>
            <w:r w:rsidR="003854E0" w:rsidRPr="000F04C2">
              <w:rPr>
                <w:rStyle w:val="a7"/>
                <w:rFonts w:hint="eastAsia"/>
              </w:rPr>
              <w:t>ゼロトラスト</w:t>
            </w:r>
            <w:bookmarkEnd w:id="1727"/>
            <w:r>
              <w:fldChar w:fldCharType="end"/>
            </w:r>
          </w:p>
        </w:tc>
        <w:tc>
          <w:tcPr>
            <w:tcW w:w="6775" w:type="dxa"/>
          </w:tcPr>
          <w:p w14:paraId="29A83AD0" w14:textId="77777777" w:rsidR="003854E0" w:rsidRPr="002B7062" w:rsidRDefault="003854E0">
            <w:pPr>
              <w:pStyle w:val="afff6"/>
            </w:pPr>
            <w:r w:rsidRPr="00087A9D">
              <w:rPr>
                <w:rFonts w:hint="eastAsia"/>
              </w:rPr>
              <w:t>ゼロトラストの概念を理解し、クラウド利用やリモートワークに対応した情報セキュリティの担保と、データ活用の利便性を両立させる環境をサービスを利用して実装できる</w:t>
            </w:r>
          </w:p>
        </w:tc>
      </w:tr>
    </w:tbl>
    <w:p w14:paraId="2D6CC25F" w14:textId="77777777" w:rsidR="003854E0" w:rsidRDefault="003854E0" w:rsidP="003854E0">
      <w:pPr>
        <w:ind w:firstLineChars="0" w:firstLine="0"/>
      </w:pPr>
      <w:r w:rsidRPr="00D93420">
        <w:rPr>
          <w:noProof/>
        </w:rPr>
        <mc:AlternateContent>
          <mc:Choice Requires="wps">
            <w:drawing>
              <wp:anchor distT="0" distB="0" distL="114300" distR="114300" simplePos="0" relativeHeight="251656560" behindDoc="0" locked="0" layoutInCell="1" allowOverlap="1" wp14:anchorId="152479EC" wp14:editId="5810640D">
                <wp:simplePos x="0" y="0"/>
                <wp:positionH relativeFrom="margin">
                  <wp:posOffset>0</wp:posOffset>
                </wp:positionH>
                <wp:positionV relativeFrom="paragraph">
                  <wp:posOffset>83930</wp:posOffset>
                </wp:positionV>
                <wp:extent cx="6648450" cy="273050"/>
                <wp:effectExtent l="0" t="0" r="0" b="0"/>
                <wp:wrapTopAndBottom/>
                <wp:docPr id="1877348726" name="テキスト ボックス 3"/>
                <wp:cNvGraphicFramePr/>
                <a:graphic xmlns:a="http://schemas.openxmlformats.org/drawingml/2006/main">
                  <a:graphicData uri="http://schemas.microsoft.com/office/word/2010/wordprocessingShape">
                    <wps:wsp>
                      <wps:cNvSpPr txBox="1"/>
                      <wps:spPr>
                        <a:xfrm>
                          <a:off x="0" y="0"/>
                          <a:ext cx="6648450" cy="273050"/>
                        </a:xfrm>
                        <a:prstGeom prst="rect">
                          <a:avLst/>
                        </a:prstGeom>
                        <a:solidFill>
                          <a:sysClr val="window" lastClr="FFFFFF"/>
                        </a:solidFill>
                        <a:ln w="6350">
                          <a:noFill/>
                        </a:ln>
                      </wps:spPr>
                      <wps:txbx>
                        <w:txbxContent>
                          <w:p w14:paraId="6E667DF0" w14:textId="77777777" w:rsidR="003854E0" w:rsidRPr="00EB6AAC" w:rsidRDefault="003854E0" w:rsidP="003854E0">
                            <w:pPr>
                              <w:pStyle w:val="aff2"/>
                            </w:pPr>
                            <w:r>
                              <w:rPr>
                                <w:rFonts w:hint="eastAsia"/>
                              </w:rPr>
                              <w:t xml:space="preserve">(出典) </w:t>
                            </w:r>
                            <w:r w:rsidRPr="00CC66E9">
                              <w:t>IPA「</w:t>
                            </w:r>
                            <w:r>
                              <w:rPr>
                                <w:rFonts w:hint="eastAsia"/>
                              </w:rPr>
                              <w:t>データサイエンティスト　スキルチェックリスト　Ver5.00</w:t>
                            </w:r>
                            <w:r w:rsidRPr="00CC66E9">
                              <w:t>」</w:t>
                            </w:r>
                            <w:r>
                              <w:rPr>
                                <w:rFonts w:hint="eastAsia"/>
                              </w:rPr>
                              <w:t>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479EC" id="_x0000_s1196" type="#_x0000_t202" style="position:absolute;left:0;text-align:left;margin-left:0;margin-top:6.6pt;width:523.5pt;height:21.5pt;z-index:251656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" fillcolor="window" stroked="f" strokeweight=".5pt">
                <v:textbox>
                  <w:txbxContent>
                    <w:p w14:paraId="6E667DF0" w14:textId="77777777" w:rsidR="003854E0" w:rsidRPr="00EB6AAC" w:rsidRDefault="003854E0" w:rsidP="003854E0">
                      <w:pPr>
                        <w:pStyle w:val="aff2"/>
                      </w:pPr>
                      <w:r>
                        <w:rPr>
                          <w:rFonts w:hint="eastAsia"/>
                        </w:rPr>
                        <w:t xml:space="preserve">(出典) </w:t>
                      </w:r>
                      <w:r w:rsidRPr="00CC66E9">
                        <w:t>IPA「</w:t>
                      </w:r>
                      <w:r>
                        <w:rPr>
                          <w:rFonts w:hint="eastAsia"/>
                        </w:rPr>
                        <w:t>データサイエンティスト　スキルチェックリスト　Ver5.00</w:t>
                      </w:r>
                      <w:r w:rsidRPr="00CC66E9">
                        <w:t>」</w:t>
                      </w:r>
                      <w:r>
                        <w:rPr>
                          <w:rFonts w:hint="eastAsia"/>
                        </w:rPr>
                        <w:t>をもとに作成</w:t>
                      </w:r>
                    </w:p>
                  </w:txbxContent>
                </v:textbox>
                <w10:wrap type="topAndBottom" anchorx="margin"/>
              </v:shape>
            </w:pict>
          </mc:Fallback>
        </mc:AlternateContent>
      </w:r>
    </w:p>
    <w:tbl>
      <w:tblPr>
        <w:tblStyle w:val="aa"/>
        <w:tblpPr w:leftFromText="142" w:rightFromText="142" w:vertAnchor="text" w:horzAnchor="margin" w:tblpY="-112"/>
        <w:tblW w:w="0" w:type="auto"/>
        <w:tblLook w:val="04A0" w:firstRow="1" w:lastRow="0" w:firstColumn="1" w:lastColumn="0" w:noHBand="0" w:noVBand="1"/>
      </w:tblPr>
      <w:tblGrid>
        <w:gridCol w:w="4390"/>
        <w:gridCol w:w="6066"/>
      </w:tblGrid>
      <w:tr w:rsidR="003854E0" w14:paraId="2B976C98" w14:textId="77777777">
        <w:tc>
          <w:tcPr>
            <w:tcW w:w="10456" w:type="dxa"/>
            <w:gridSpan w:val="2"/>
          </w:tcPr>
          <w:p w14:paraId="4069881C" w14:textId="77777777" w:rsidR="003854E0" w:rsidRDefault="003854E0" w:rsidP="00601047">
            <w:pPr>
              <w:pStyle w:val="affe"/>
              <w:framePr w:hSpace="0" w:wrap="auto" w:vAnchor="margin" w:hAnchor="text" w:yAlign="inline"/>
            </w:pPr>
            <w:r w:rsidRPr="000A23A7">
              <w:rPr>
                <w:rFonts w:hint="eastAsia"/>
              </w:rPr>
              <w:t>詳細理解のため参考となる文献（参考文献）</w:t>
            </w:r>
          </w:p>
        </w:tc>
      </w:tr>
      <w:tr w:rsidR="003854E0" w:rsidRPr="000A23A7" w14:paraId="7EBAD3BB" w14:textId="77777777" w:rsidTr="009E18C9">
        <w:tc>
          <w:tcPr>
            <w:tcW w:w="4390" w:type="dxa"/>
            <w:shd w:val="clear" w:color="auto" w:fill="F1A983" w:themeFill="accent2" w:themeFillTint="99"/>
          </w:tcPr>
          <w:p w14:paraId="6B2DD590" w14:textId="77777777" w:rsidR="003854E0" w:rsidRDefault="003854E0" w:rsidP="00601047">
            <w:pPr>
              <w:pStyle w:val="affe"/>
              <w:framePr w:hSpace="0" w:wrap="auto" w:vAnchor="margin" w:hAnchor="text" w:yAlign="inline"/>
            </w:pPr>
            <w:r>
              <w:rPr>
                <w:rFonts w:hint="eastAsia"/>
              </w:rPr>
              <w:t>データサイエンティスト　スキルチェックリスト　Ver5.00</w:t>
            </w:r>
          </w:p>
        </w:tc>
        <w:tc>
          <w:tcPr>
            <w:tcW w:w="6066" w:type="dxa"/>
          </w:tcPr>
          <w:p w14:paraId="5866E70D" w14:textId="77777777" w:rsidR="003854E0" w:rsidRPr="000A23A7" w:rsidRDefault="003854E0" w:rsidP="00601047">
            <w:pPr>
              <w:pStyle w:val="affe"/>
              <w:framePr w:hSpace="0" w:wrap="auto" w:vAnchor="margin" w:hAnchor="text" w:yAlign="inline"/>
            </w:pPr>
            <w:r w:rsidRPr="007032E2">
              <w:t>https://www.datascientist.or.jp/common/docs/skillcheck_ver5.00_simple.xlsx</w:t>
            </w:r>
          </w:p>
        </w:tc>
      </w:tr>
      <w:tr w:rsidR="003854E0" w:rsidRPr="000A23A7" w14:paraId="1306DD66" w14:textId="77777777" w:rsidTr="009E18C9">
        <w:tc>
          <w:tcPr>
            <w:tcW w:w="4390" w:type="dxa"/>
            <w:shd w:val="clear" w:color="auto" w:fill="F1A983" w:themeFill="accent2" w:themeFillTint="99"/>
          </w:tcPr>
          <w:p w14:paraId="6059B05B" w14:textId="77777777" w:rsidR="003854E0" w:rsidRDefault="003854E0" w:rsidP="00601047">
            <w:pPr>
              <w:pStyle w:val="affe"/>
              <w:framePr w:hSpace="0" w:wrap="auto" w:vAnchor="margin" w:hAnchor="text" w:yAlign="inline"/>
            </w:pPr>
            <w:r>
              <w:rPr>
                <w:rFonts w:hint="eastAsia"/>
              </w:rPr>
              <w:t>データサイエンティストのためのスキルチェックリスト／タスクリスト概説</w:t>
            </w:r>
          </w:p>
        </w:tc>
        <w:tc>
          <w:tcPr>
            <w:tcW w:w="6066" w:type="dxa"/>
          </w:tcPr>
          <w:p w14:paraId="6BCF83F9" w14:textId="77777777" w:rsidR="003854E0" w:rsidRPr="007F6A43" w:rsidRDefault="003854E0" w:rsidP="00601047">
            <w:pPr>
              <w:pStyle w:val="affe"/>
              <w:framePr w:hSpace="0" w:wrap="auto" w:vAnchor="margin" w:hAnchor="text" w:yAlign="inline"/>
            </w:pPr>
            <w:r w:rsidRPr="007032E2">
              <w:t>https://www.ipa.go.jp/jinzai/skill-standard/plus-it-ui/itssplus/ps6vr70000001ity-att/000083733.pdf</w:t>
            </w:r>
          </w:p>
        </w:tc>
      </w:tr>
    </w:tbl>
    <w:p w14:paraId="096841F0" w14:textId="77777777" w:rsidR="003854E0" w:rsidRDefault="003854E0" w:rsidP="003854E0">
      <w:pPr>
        <w:pStyle w:val="4"/>
      </w:pPr>
      <w:bookmarkStart w:id="1728" w:name="_Toc177129793"/>
      <w:bookmarkStart w:id="1729" w:name="_Toc183418693"/>
      <w:bookmarkStart w:id="1730" w:name="_Toc185339042"/>
      <w:bookmarkStart w:id="1731" w:name="_Toc188349135"/>
      <w:r>
        <w:t>アジャイル領域</w:t>
      </w:r>
      <w:bookmarkEnd w:id="1728"/>
      <w:bookmarkEnd w:id="1729"/>
      <w:bookmarkEnd w:id="1730"/>
      <w:bookmarkEnd w:id="1731"/>
    </w:p>
    <w:p w14:paraId="7FB64A48" w14:textId="77777777" w:rsidR="003854E0" w:rsidRDefault="003854E0" w:rsidP="003854E0">
      <w:r>
        <w:t>ITSS+（プラス）の「アジャイル領域」は、アジャイル開発手法に関するスキルを強化するために設けられた領域です。アジャイル開発は、ソフトウェア開発において変化する要件に柔軟に対応し、顧客満足度の高いサービスを迅速かつ継続的に提供する手法の一つです。重要なのは、関係者全員が自律的に考え、ユーザー価値とビジネス価値の最大化を目指して改善を続けることです。スクラム、XPなど</w:t>
      </w:r>
      <w:r>
        <w:rPr>
          <w:rFonts w:hint="eastAsia"/>
        </w:rPr>
        <w:t>さまざま</w:t>
      </w:r>
      <w:r>
        <w:t>な方法論がありますが、重要なのは仮説検証を繰り返し、失敗から学ぶ姿勢にあります。</w:t>
      </w:r>
    </w:p>
    <w:p w14:paraId="0F4CB1E8" w14:textId="77777777" w:rsidR="003854E0" w:rsidRDefault="003854E0" w:rsidP="003854E0">
      <w:r>
        <w:rPr>
          <w:rFonts w:hint="eastAsia"/>
        </w:rPr>
        <w:t>「アジャイル領域へのスキル変革の指針」は、アジャイル開発の経験が浅い人や非開発者向けに、アジャイルの背景や必要な学びを説明しています。アジャイル開発の成功には、経営層や事業部門の協力が不可欠です。経営層や事業部門もアジャイルの考え方を理解し、開発に深く関わることが重要です。アジャイル開発に関しては</w:t>
      </w:r>
      <w:r>
        <w:t>IPAからさまざまなドキュメントを公開されていますが、スキル強化のためには、「アジャイル領域」へのスキル変革の指針として公開されている以下の資料が参考になります。</w:t>
      </w:r>
    </w:p>
    <w:p w14:paraId="0C51CD9A" w14:textId="77777777" w:rsidR="003854E0" w:rsidRDefault="003854E0" w:rsidP="003854E0">
      <w:pPr>
        <w:ind w:firstLineChars="0" w:firstLine="0"/>
      </w:pPr>
    </w:p>
    <w:p w14:paraId="394948E4" w14:textId="77777777" w:rsidR="003854E0" w:rsidRDefault="003854E0" w:rsidP="003854E0">
      <w:pPr>
        <w:pStyle w:val="aff4"/>
      </w:pPr>
      <w:r>
        <w:rPr>
          <w:rFonts w:hint="eastAsia"/>
        </w:rPr>
        <w:t>各資料の概要と想定する読者</w:t>
      </w:r>
    </w:p>
    <w:p w14:paraId="4B7E124B" w14:textId="77777777" w:rsidR="003854E0" w:rsidRDefault="003854E0" w:rsidP="003854E0">
      <w:r>
        <w:rPr>
          <w:rFonts w:hint="eastAsia"/>
        </w:rPr>
        <w:t>①「なぜ、いまアジャイルが必要か？」</w:t>
      </w:r>
    </w:p>
    <w:p w14:paraId="3E909B51" w14:textId="2C7C4EC6" w:rsidR="003854E0" w:rsidRDefault="003854E0" w:rsidP="003854E0">
      <w:r>
        <w:t>-概要：</w:t>
      </w:r>
      <w:bookmarkStart w:id="1732" w:name="■Society5．022ー3ー2"/>
      <w:r w:rsidR="003A7AF3">
        <w:fldChar w:fldCharType="begin"/>
      </w:r>
      <w:r w:rsidR="003A7AF3">
        <w:instrText>HYPERLINK  \l "■Society5．0"</w:instrText>
      </w:r>
      <w:r w:rsidR="003A7AF3">
        <w:fldChar w:fldCharType="separate"/>
      </w:r>
      <w:r w:rsidRPr="003A7AF3">
        <w:rPr>
          <w:rStyle w:val="a7"/>
        </w:rPr>
        <w:t>Society5.0</w:t>
      </w:r>
      <w:bookmarkEnd w:id="1732"/>
      <w:r w:rsidR="003A7AF3">
        <w:fldChar w:fldCharType="end"/>
      </w:r>
      <w:r>
        <w:t>時代になぜアジャイルが必要かを理解します。</w:t>
      </w:r>
    </w:p>
    <w:p w14:paraId="4CA3449F" w14:textId="77777777" w:rsidR="003854E0" w:rsidRDefault="003854E0" w:rsidP="003854E0">
      <w:r>
        <w:t>Society5.0時代に直面する問題と従来の問題との違いを踏まえ、</w:t>
      </w:r>
      <w:r>
        <w:rPr>
          <w:rFonts w:hint="eastAsia"/>
        </w:rPr>
        <w:t>いまの時代の問題の解法としてアジャイルが適していることを説明しています。</w:t>
      </w:r>
    </w:p>
    <w:p w14:paraId="2E8C6B91" w14:textId="77777777" w:rsidR="003854E0" w:rsidRDefault="003854E0" w:rsidP="003854E0"/>
    <w:p w14:paraId="5C07716A" w14:textId="77777777" w:rsidR="003854E0" w:rsidRDefault="003854E0" w:rsidP="003854E0">
      <w:r>
        <w:rPr>
          <w:rFonts w:hint="eastAsia"/>
        </w:rPr>
        <w:t>②「アジャイルソフトウェア開発宣言の読みとき方」</w:t>
      </w:r>
    </w:p>
    <w:p w14:paraId="2496E440" w14:textId="77777777" w:rsidR="003854E0" w:rsidRDefault="003854E0" w:rsidP="003854E0">
      <w:r>
        <w:t>-概要：アジャイル開発のベースにあるマインドセットや原則について理解します。</w:t>
      </w:r>
    </w:p>
    <w:p w14:paraId="4BBF1E93" w14:textId="77777777" w:rsidR="003854E0" w:rsidRDefault="003854E0" w:rsidP="003854E0">
      <w:r>
        <w:rPr>
          <w:rFonts w:hint="eastAsia"/>
        </w:rPr>
        <w:t>「アジャイルソフトウェア開発宣言」にある「</w:t>
      </w:r>
      <w:r>
        <w:t>4つの価値」と「12の原</w:t>
      </w:r>
      <w:r>
        <w:rPr>
          <w:rFonts w:hint="eastAsia"/>
        </w:rPr>
        <w:t>則」について検討メンバーの解釈を説明しています。</w:t>
      </w:r>
    </w:p>
    <w:p w14:paraId="7E04D77F" w14:textId="77777777" w:rsidR="003854E0" w:rsidRDefault="003854E0" w:rsidP="003854E0"/>
    <w:p w14:paraId="1ACC2B22" w14:textId="77777777" w:rsidR="003854E0" w:rsidRDefault="003854E0" w:rsidP="003854E0">
      <w:r>
        <w:rPr>
          <w:rFonts w:hint="eastAsia"/>
        </w:rPr>
        <w:t>③「ビジョンとプロダクトの橋渡し」</w:t>
      </w:r>
    </w:p>
    <w:p w14:paraId="259F84E7" w14:textId="77777777" w:rsidR="003854E0" w:rsidRDefault="003854E0" w:rsidP="003854E0">
      <w:r>
        <w:t>-概要：いまの時代にプロダクトを価値として届けるために「プロダクト」の責任</w:t>
      </w:r>
      <w:r>
        <w:rPr>
          <w:rFonts w:hint="eastAsia"/>
        </w:rPr>
        <w:t>者に求められる役割を理解します。プロダクト責任者の必要性、役割、振る舞い方について説明しています。</w:t>
      </w:r>
    </w:p>
    <w:p w14:paraId="73BA6BAE" w14:textId="77777777" w:rsidR="003854E0" w:rsidRDefault="003854E0" w:rsidP="003854E0"/>
    <w:p w14:paraId="51C1E347" w14:textId="77777777" w:rsidR="003854E0" w:rsidRDefault="003854E0" w:rsidP="003854E0">
      <w:r>
        <w:rPr>
          <w:rFonts w:hint="eastAsia"/>
        </w:rPr>
        <w:t>④「アジャイル開発の進め方」</w:t>
      </w:r>
    </w:p>
    <w:p w14:paraId="1638F862" w14:textId="77777777" w:rsidR="003854E0" w:rsidRDefault="003854E0" w:rsidP="003854E0">
      <w:r>
        <w:t>-概要：アジャイル開発のプロセスと開発者の役割について理解します。アジャ</w:t>
      </w:r>
      <w:r>
        <w:rPr>
          <w:rFonts w:hint="eastAsia"/>
        </w:rPr>
        <w:t>イル開発プロセスの特徴やチームの特徴、および開発者の学ぶべきスキルについて説明しています。</w:t>
      </w:r>
    </w:p>
    <w:p w14:paraId="229D760F" w14:textId="77777777" w:rsidR="003854E0" w:rsidRDefault="003854E0" w:rsidP="003854E0"/>
    <w:p w14:paraId="0DC6E89B" w14:textId="77777777" w:rsidR="003854E0" w:rsidRDefault="003854E0" w:rsidP="003854E0">
      <w:r>
        <w:rPr>
          <w:rFonts w:hint="eastAsia"/>
        </w:rPr>
        <w:t>⑤「アジャイルのさらなる広がり」</w:t>
      </w:r>
    </w:p>
    <w:p w14:paraId="22D63CE8" w14:textId="77777777" w:rsidR="003854E0" w:rsidRDefault="003854E0" w:rsidP="003854E0">
      <w:r>
        <w:t>-概要：アジャイルの広がりを経営での事例、現場で取組方について説明</w:t>
      </w:r>
      <w:r>
        <w:rPr>
          <w:rFonts w:hint="eastAsia"/>
        </w:rPr>
        <w:t>しています。</w:t>
      </w:r>
    </w:p>
    <w:p w14:paraId="0FEB4569" w14:textId="77777777" w:rsidR="003854E0" w:rsidRDefault="003854E0" w:rsidP="003854E0"/>
    <w:p w14:paraId="4FD2784D" w14:textId="77777777" w:rsidR="003854E0" w:rsidRDefault="003854E0" w:rsidP="003854E0">
      <w:pPr>
        <w:rPr>
          <w:noProof/>
        </w:rPr>
      </w:pPr>
      <w:r w:rsidRPr="00D93420">
        <w:rPr>
          <w:noProof/>
        </w:rPr>
        <mc:AlternateContent>
          <mc:Choice Requires="wps">
            <w:drawing>
              <wp:anchor distT="0" distB="0" distL="114300" distR="114300" simplePos="0" relativeHeight="251656561" behindDoc="0" locked="0" layoutInCell="1" allowOverlap="1" wp14:anchorId="6AA1C774" wp14:editId="07DB1A7F">
                <wp:simplePos x="0" y="0"/>
                <wp:positionH relativeFrom="margin">
                  <wp:posOffset>0</wp:posOffset>
                </wp:positionH>
                <wp:positionV relativeFrom="paragraph">
                  <wp:posOffset>3923993</wp:posOffset>
                </wp:positionV>
                <wp:extent cx="6648450" cy="273050"/>
                <wp:effectExtent l="0" t="0" r="0" b="0"/>
                <wp:wrapTopAndBottom/>
                <wp:docPr id="2045069102" name="テキスト ボックス 3"/>
                <wp:cNvGraphicFramePr/>
                <a:graphic xmlns:a="http://schemas.openxmlformats.org/drawingml/2006/main">
                  <a:graphicData uri="http://schemas.microsoft.com/office/word/2010/wordprocessingShape">
                    <wps:wsp>
                      <wps:cNvSpPr txBox="1"/>
                      <wps:spPr>
                        <a:xfrm>
                          <a:off x="0" y="0"/>
                          <a:ext cx="6648450" cy="273050"/>
                        </a:xfrm>
                        <a:prstGeom prst="rect">
                          <a:avLst/>
                        </a:prstGeom>
                        <a:solidFill>
                          <a:sysClr val="window" lastClr="FFFFFF"/>
                        </a:solidFill>
                        <a:ln w="6350">
                          <a:noFill/>
                        </a:ln>
                      </wps:spPr>
                      <wps:txbx>
                        <w:txbxContent>
                          <w:p w14:paraId="6CFA5D17" w14:textId="77777777" w:rsidR="003854E0" w:rsidRPr="00EB6AAC" w:rsidRDefault="003854E0" w:rsidP="003854E0">
                            <w:pPr>
                              <w:pStyle w:val="aff2"/>
                            </w:pPr>
                            <w:r>
                              <w:rPr>
                                <w:rFonts w:hint="eastAsia"/>
                              </w:rPr>
                              <w:t xml:space="preserve">(出典) </w:t>
                            </w:r>
                            <w:r w:rsidRPr="00CC66E9">
                              <w:t>IPA「</w:t>
                            </w:r>
                            <w:r>
                              <w:rPr>
                                <w:rFonts w:hint="eastAsia"/>
                              </w:rPr>
                              <w:t>アジャイル領域へのスキル変革の指針</w:t>
                            </w:r>
                            <w:r w:rsidRPr="00CC66E9">
                              <w:t>」</w:t>
                            </w:r>
                            <w:r>
                              <w:rPr>
                                <w:rFonts w:hint="eastAsia"/>
                              </w:rPr>
                              <w:t>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1C774" id="_x0000_s1197" type="#_x0000_t202" style="position:absolute;left:0;text-align:left;margin-left:0;margin-top:309pt;width:523.5pt;height:21.5pt;z-index:2516565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" fillcolor="window" stroked="f" strokeweight=".5pt">
                <v:textbox>
                  <w:txbxContent>
                    <w:p w14:paraId="6CFA5D17" w14:textId="77777777" w:rsidR="003854E0" w:rsidRPr="00EB6AAC" w:rsidRDefault="003854E0" w:rsidP="003854E0">
                      <w:pPr>
                        <w:pStyle w:val="aff2"/>
                      </w:pPr>
                      <w:r>
                        <w:rPr>
                          <w:rFonts w:hint="eastAsia"/>
                        </w:rPr>
                        <w:t xml:space="preserve">(出典) </w:t>
                      </w:r>
                      <w:r w:rsidRPr="00CC66E9">
                        <w:t>IPA「</w:t>
                      </w:r>
                      <w:r>
                        <w:rPr>
                          <w:rFonts w:hint="eastAsia"/>
                        </w:rPr>
                        <w:t>アジャイル領域へのスキル変革の指針</w:t>
                      </w:r>
                      <w:r w:rsidRPr="00CC66E9">
                        <w:t>」</w:t>
                      </w:r>
                      <w:r>
                        <w:rPr>
                          <w:rFonts w:hint="eastAsia"/>
                        </w:rPr>
                        <w:t>をもとに作成</w:t>
                      </w:r>
                    </w:p>
                  </w:txbxContent>
                </v:textbox>
                <w10:wrap type="topAndBottom" anchorx="margin"/>
              </v:shape>
            </w:pict>
          </mc:Fallback>
        </mc:AlternateContent>
      </w:r>
      <w:r>
        <w:rPr>
          <w:rFonts w:hint="eastAsia"/>
          <w:noProof/>
        </w:rPr>
        <w:t>◎：主体、〇：共同、△：参考</w:t>
      </w:r>
    </w:p>
    <w:tbl>
      <w:tblPr>
        <w:tblStyle w:val="aa"/>
        <w:tblW w:w="0" w:type="auto"/>
        <w:tblLook w:val="04A0" w:firstRow="1" w:lastRow="0" w:firstColumn="1" w:lastColumn="0" w:noHBand="0" w:noVBand="1"/>
      </w:tblPr>
      <w:tblGrid>
        <w:gridCol w:w="456"/>
        <w:gridCol w:w="2233"/>
        <w:gridCol w:w="3827"/>
        <w:gridCol w:w="709"/>
        <w:gridCol w:w="722"/>
        <w:gridCol w:w="1269"/>
        <w:gridCol w:w="1240"/>
      </w:tblGrid>
      <w:tr w:rsidR="003854E0" w14:paraId="6891E78C" w14:textId="77777777">
        <w:tc>
          <w:tcPr>
            <w:tcW w:w="2689" w:type="dxa"/>
            <w:gridSpan w:val="2"/>
            <w:vMerge w:val="restart"/>
            <w:shd w:val="clear" w:color="auto" w:fill="215E99" w:themeFill="text2" w:themeFillTint="BF"/>
            <w:vAlign w:val="center"/>
          </w:tcPr>
          <w:p w14:paraId="585E13CA" w14:textId="77777777" w:rsidR="003854E0" w:rsidRDefault="003854E0">
            <w:pPr>
              <w:pStyle w:val="aff0"/>
              <w:jc w:val="center"/>
            </w:pPr>
            <w:r>
              <w:rPr>
                <w:rFonts w:hint="eastAsia"/>
              </w:rPr>
              <w:t>資料</w:t>
            </w:r>
          </w:p>
        </w:tc>
        <w:tc>
          <w:tcPr>
            <w:tcW w:w="3827" w:type="dxa"/>
            <w:vMerge w:val="restart"/>
            <w:shd w:val="clear" w:color="auto" w:fill="215E99" w:themeFill="text2" w:themeFillTint="BF"/>
            <w:vAlign w:val="center"/>
          </w:tcPr>
          <w:p w14:paraId="2C2A02DA" w14:textId="77777777" w:rsidR="003854E0" w:rsidRDefault="003854E0">
            <w:pPr>
              <w:pStyle w:val="aff0"/>
              <w:jc w:val="center"/>
            </w:pPr>
            <w:r>
              <w:rPr>
                <w:rFonts w:hint="eastAsia"/>
              </w:rPr>
              <w:t>概要</w:t>
            </w:r>
          </w:p>
        </w:tc>
        <w:tc>
          <w:tcPr>
            <w:tcW w:w="3940" w:type="dxa"/>
            <w:gridSpan w:val="4"/>
            <w:shd w:val="clear" w:color="auto" w:fill="215E99" w:themeFill="text2" w:themeFillTint="BF"/>
            <w:vAlign w:val="center"/>
          </w:tcPr>
          <w:p w14:paraId="62BC3032" w14:textId="77777777" w:rsidR="003854E0" w:rsidRDefault="003854E0">
            <w:pPr>
              <w:pStyle w:val="aff0"/>
              <w:jc w:val="center"/>
            </w:pPr>
            <w:r>
              <w:rPr>
                <w:rFonts w:hint="eastAsia"/>
              </w:rPr>
              <w:t>想定読者</w:t>
            </w:r>
          </w:p>
        </w:tc>
      </w:tr>
      <w:tr w:rsidR="003854E0" w14:paraId="04E54545" w14:textId="77777777">
        <w:tc>
          <w:tcPr>
            <w:tcW w:w="2689" w:type="dxa"/>
            <w:gridSpan w:val="2"/>
            <w:vMerge/>
            <w:shd w:val="clear" w:color="auto" w:fill="215E99" w:themeFill="text2" w:themeFillTint="BF"/>
            <w:vAlign w:val="center"/>
          </w:tcPr>
          <w:p w14:paraId="406CC997" w14:textId="77777777" w:rsidR="003854E0" w:rsidRDefault="003854E0">
            <w:pPr>
              <w:pStyle w:val="aff0"/>
            </w:pPr>
          </w:p>
        </w:tc>
        <w:tc>
          <w:tcPr>
            <w:tcW w:w="3827" w:type="dxa"/>
            <w:vMerge/>
            <w:shd w:val="clear" w:color="auto" w:fill="215E99" w:themeFill="text2" w:themeFillTint="BF"/>
            <w:vAlign w:val="center"/>
          </w:tcPr>
          <w:p w14:paraId="287E76A1" w14:textId="77777777" w:rsidR="003854E0" w:rsidRDefault="003854E0">
            <w:pPr>
              <w:pStyle w:val="aff0"/>
            </w:pPr>
          </w:p>
        </w:tc>
        <w:tc>
          <w:tcPr>
            <w:tcW w:w="709" w:type="dxa"/>
            <w:shd w:val="clear" w:color="auto" w:fill="215E99" w:themeFill="text2" w:themeFillTint="BF"/>
            <w:vAlign w:val="center"/>
          </w:tcPr>
          <w:p w14:paraId="1699D0FD" w14:textId="77777777" w:rsidR="003854E0" w:rsidRDefault="003854E0">
            <w:pPr>
              <w:pStyle w:val="aff0"/>
            </w:pPr>
            <w:r>
              <w:rPr>
                <w:rFonts w:hint="eastAsia"/>
              </w:rPr>
              <w:t>経営層</w:t>
            </w:r>
          </w:p>
        </w:tc>
        <w:tc>
          <w:tcPr>
            <w:tcW w:w="722" w:type="dxa"/>
            <w:shd w:val="clear" w:color="auto" w:fill="215E99" w:themeFill="text2" w:themeFillTint="BF"/>
            <w:vAlign w:val="center"/>
          </w:tcPr>
          <w:p w14:paraId="25F32CDD" w14:textId="77777777" w:rsidR="003854E0" w:rsidRDefault="003854E0">
            <w:pPr>
              <w:pStyle w:val="aff0"/>
            </w:pPr>
            <w:r>
              <w:rPr>
                <w:rFonts w:hint="eastAsia"/>
              </w:rPr>
              <w:t>事業部門</w:t>
            </w:r>
          </w:p>
        </w:tc>
        <w:tc>
          <w:tcPr>
            <w:tcW w:w="1269" w:type="dxa"/>
            <w:shd w:val="clear" w:color="auto" w:fill="215E99" w:themeFill="text2" w:themeFillTint="BF"/>
            <w:vAlign w:val="center"/>
          </w:tcPr>
          <w:p w14:paraId="7D0CE18A" w14:textId="77777777" w:rsidR="003854E0" w:rsidRDefault="003854E0">
            <w:pPr>
              <w:pStyle w:val="aff0"/>
            </w:pPr>
            <w:r>
              <w:rPr>
                <w:rFonts w:hint="eastAsia"/>
              </w:rPr>
              <w:t>開発部門／チーム</w:t>
            </w:r>
          </w:p>
        </w:tc>
        <w:tc>
          <w:tcPr>
            <w:tcW w:w="1240" w:type="dxa"/>
            <w:shd w:val="clear" w:color="auto" w:fill="215E99" w:themeFill="text2" w:themeFillTint="BF"/>
            <w:vAlign w:val="center"/>
          </w:tcPr>
          <w:p w14:paraId="7235615E" w14:textId="77777777" w:rsidR="003854E0" w:rsidRDefault="003854E0">
            <w:pPr>
              <w:pStyle w:val="aff0"/>
            </w:pPr>
            <w:r>
              <w:rPr>
                <w:rFonts w:hint="eastAsia"/>
              </w:rPr>
              <w:t>情報システム部門</w:t>
            </w:r>
          </w:p>
        </w:tc>
      </w:tr>
      <w:tr w:rsidR="003854E0" w14:paraId="4E59E253" w14:textId="77777777">
        <w:tc>
          <w:tcPr>
            <w:tcW w:w="456" w:type="dxa"/>
            <w:vAlign w:val="center"/>
          </w:tcPr>
          <w:p w14:paraId="6A9F0DC1" w14:textId="77777777" w:rsidR="003854E0" w:rsidRDefault="003854E0">
            <w:pPr>
              <w:pStyle w:val="afff6"/>
            </w:pPr>
            <w:r>
              <w:rPr>
                <w:rFonts w:hint="eastAsia"/>
              </w:rPr>
              <w:t>①</w:t>
            </w:r>
          </w:p>
        </w:tc>
        <w:tc>
          <w:tcPr>
            <w:tcW w:w="2233" w:type="dxa"/>
            <w:vAlign w:val="center"/>
          </w:tcPr>
          <w:p w14:paraId="72DF8CF6" w14:textId="77777777" w:rsidR="003854E0" w:rsidRDefault="003854E0">
            <w:pPr>
              <w:pStyle w:val="afff6"/>
            </w:pPr>
            <w:r w:rsidRPr="006A584E">
              <w:t>なぜ、いまアジャイルが必要か？</w:t>
            </w:r>
          </w:p>
        </w:tc>
        <w:tc>
          <w:tcPr>
            <w:tcW w:w="3827" w:type="dxa"/>
            <w:vAlign w:val="center"/>
          </w:tcPr>
          <w:p w14:paraId="052FB022" w14:textId="77777777" w:rsidR="003854E0" w:rsidRDefault="003854E0">
            <w:pPr>
              <w:pStyle w:val="afff6"/>
            </w:pPr>
            <w:r w:rsidRPr="006A584E">
              <w:t>Society5.0時代になぜアジャイルが必要かを理解</w:t>
            </w:r>
          </w:p>
        </w:tc>
        <w:tc>
          <w:tcPr>
            <w:tcW w:w="709" w:type="dxa"/>
            <w:vAlign w:val="center"/>
          </w:tcPr>
          <w:p w14:paraId="1184B816" w14:textId="77777777" w:rsidR="003854E0" w:rsidRDefault="003854E0">
            <w:pPr>
              <w:pStyle w:val="afff6"/>
              <w:jc w:val="center"/>
            </w:pPr>
            <w:r>
              <w:rPr>
                <w:rFonts w:hint="eastAsia"/>
              </w:rPr>
              <w:t>◎</w:t>
            </w:r>
          </w:p>
        </w:tc>
        <w:tc>
          <w:tcPr>
            <w:tcW w:w="722" w:type="dxa"/>
            <w:vAlign w:val="center"/>
          </w:tcPr>
          <w:p w14:paraId="2B96CC28" w14:textId="77777777" w:rsidR="003854E0" w:rsidRDefault="003854E0">
            <w:pPr>
              <w:pStyle w:val="afff6"/>
              <w:jc w:val="center"/>
            </w:pPr>
            <w:r>
              <w:rPr>
                <w:rFonts w:hint="eastAsia"/>
              </w:rPr>
              <w:t>◎</w:t>
            </w:r>
          </w:p>
        </w:tc>
        <w:tc>
          <w:tcPr>
            <w:tcW w:w="1269" w:type="dxa"/>
            <w:vAlign w:val="center"/>
          </w:tcPr>
          <w:p w14:paraId="5322DBCB" w14:textId="77777777" w:rsidR="003854E0" w:rsidRDefault="003854E0">
            <w:pPr>
              <w:pStyle w:val="afff6"/>
              <w:jc w:val="center"/>
            </w:pPr>
            <w:r>
              <w:rPr>
                <w:rFonts w:hint="eastAsia"/>
              </w:rPr>
              <w:t>◎</w:t>
            </w:r>
          </w:p>
        </w:tc>
        <w:tc>
          <w:tcPr>
            <w:tcW w:w="1240" w:type="dxa"/>
            <w:vAlign w:val="center"/>
          </w:tcPr>
          <w:p w14:paraId="7B56DC99" w14:textId="77777777" w:rsidR="003854E0" w:rsidRDefault="003854E0">
            <w:pPr>
              <w:pStyle w:val="afff6"/>
              <w:jc w:val="center"/>
            </w:pPr>
            <w:r>
              <w:rPr>
                <w:rFonts w:hint="eastAsia"/>
              </w:rPr>
              <w:t>◎</w:t>
            </w:r>
          </w:p>
        </w:tc>
      </w:tr>
      <w:tr w:rsidR="003854E0" w14:paraId="369D55B6" w14:textId="77777777">
        <w:tc>
          <w:tcPr>
            <w:tcW w:w="456" w:type="dxa"/>
            <w:vAlign w:val="center"/>
          </w:tcPr>
          <w:p w14:paraId="694C7705" w14:textId="77777777" w:rsidR="003854E0" w:rsidRDefault="003854E0">
            <w:pPr>
              <w:pStyle w:val="afff6"/>
            </w:pPr>
            <w:r>
              <w:rPr>
                <w:rFonts w:hint="eastAsia"/>
              </w:rPr>
              <w:t>②</w:t>
            </w:r>
          </w:p>
        </w:tc>
        <w:tc>
          <w:tcPr>
            <w:tcW w:w="2233" w:type="dxa"/>
            <w:vAlign w:val="center"/>
          </w:tcPr>
          <w:p w14:paraId="357EF819" w14:textId="77777777" w:rsidR="003854E0" w:rsidRDefault="003854E0">
            <w:pPr>
              <w:pStyle w:val="afff6"/>
            </w:pPr>
            <w:r w:rsidRPr="00451D83">
              <w:t>アジャイルソフトウェア開発宣言の読みとき方</w:t>
            </w:r>
          </w:p>
        </w:tc>
        <w:tc>
          <w:tcPr>
            <w:tcW w:w="3827" w:type="dxa"/>
            <w:vAlign w:val="center"/>
          </w:tcPr>
          <w:p w14:paraId="6300A588" w14:textId="77777777" w:rsidR="003854E0" w:rsidRPr="003D3984" w:rsidRDefault="003854E0">
            <w:pPr>
              <w:pStyle w:val="afff6"/>
            </w:pPr>
            <w:r w:rsidRPr="003D3984">
              <w:t>アジャイル開発のベースにある価値観や原則について理解</w:t>
            </w:r>
          </w:p>
        </w:tc>
        <w:tc>
          <w:tcPr>
            <w:tcW w:w="709" w:type="dxa"/>
            <w:vAlign w:val="center"/>
          </w:tcPr>
          <w:p w14:paraId="2ADB3311" w14:textId="77777777" w:rsidR="003854E0" w:rsidRDefault="003854E0">
            <w:pPr>
              <w:pStyle w:val="afff6"/>
              <w:jc w:val="center"/>
            </w:pPr>
            <w:r>
              <w:rPr>
                <w:rFonts w:hint="eastAsia"/>
              </w:rPr>
              <w:t>〇</w:t>
            </w:r>
          </w:p>
        </w:tc>
        <w:tc>
          <w:tcPr>
            <w:tcW w:w="722" w:type="dxa"/>
            <w:vAlign w:val="center"/>
          </w:tcPr>
          <w:p w14:paraId="3642D2CA" w14:textId="77777777" w:rsidR="003854E0" w:rsidRDefault="003854E0">
            <w:pPr>
              <w:pStyle w:val="afff6"/>
              <w:jc w:val="center"/>
            </w:pPr>
            <w:r>
              <w:rPr>
                <w:rFonts w:hint="eastAsia"/>
              </w:rPr>
              <w:t>◎</w:t>
            </w:r>
          </w:p>
        </w:tc>
        <w:tc>
          <w:tcPr>
            <w:tcW w:w="1269" w:type="dxa"/>
            <w:vAlign w:val="center"/>
          </w:tcPr>
          <w:p w14:paraId="3C9D7164" w14:textId="77777777" w:rsidR="003854E0" w:rsidRDefault="003854E0">
            <w:pPr>
              <w:pStyle w:val="afff6"/>
              <w:jc w:val="center"/>
            </w:pPr>
            <w:r>
              <w:rPr>
                <w:rFonts w:hint="eastAsia"/>
              </w:rPr>
              <w:t>◎</w:t>
            </w:r>
          </w:p>
        </w:tc>
        <w:tc>
          <w:tcPr>
            <w:tcW w:w="1240" w:type="dxa"/>
            <w:vAlign w:val="center"/>
          </w:tcPr>
          <w:p w14:paraId="7F13D347" w14:textId="77777777" w:rsidR="003854E0" w:rsidRDefault="003854E0">
            <w:pPr>
              <w:pStyle w:val="afff6"/>
              <w:jc w:val="center"/>
            </w:pPr>
            <w:r>
              <w:rPr>
                <w:rFonts w:hint="eastAsia"/>
              </w:rPr>
              <w:t>◎</w:t>
            </w:r>
          </w:p>
        </w:tc>
      </w:tr>
      <w:tr w:rsidR="003854E0" w14:paraId="275B4608" w14:textId="77777777">
        <w:tc>
          <w:tcPr>
            <w:tcW w:w="456" w:type="dxa"/>
            <w:vAlign w:val="center"/>
          </w:tcPr>
          <w:p w14:paraId="4CEDF7F7" w14:textId="77777777" w:rsidR="003854E0" w:rsidRDefault="003854E0">
            <w:pPr>
              <w:pStyle w:val="afff6"/>
            </w:pPr>
            <w:r>
              <w:rPr>
                <w:rFonts w:hint="eastAsia"/>
              </w:rPr>
              <w:t>③</w:t>
            </w:r>
          </w:p>
        </w:tc>
        <w:tc>
          <w:tcPr>
            <w:tcW w:w="2233" w:type="dxa"/>
            <w:vAlign w:val="center"/>
          </w:tcPr>
          <w:p w14:paraId="604E9831" w14:textId="77777777" w:rsidR="003854E0" w:rsidRDefault="003854E0">
            <w:pPr>
              <w:pStyle w:val="afff6"/>
            </w:pPr>
            <w:r w:rsidRPr="003D3984">
              <w:t>ビジョンとプロダクトの橋渡し</w:t>
            </w:r>
          </w:p>
        </w:tc>
        <w:tc>
          <w:tcPr>
            <w:tcW w:w="3827" w:type="dxa"/>
            <w:vAlign w:val="center"/>
          </w:tcPr>
          <w:p w14:paraId="42318B5C" w14:textId="77777777" w:rsidR="003854E0" w:rsidRDefault="003854E0">
            <w:pPr>
              <w:pStyle w:val="afff6"/>
            </w:pPr>
            <w:r w:rsidRPr="00C97690">
              <w:t>プロダクト責任者の必要性、役割、</w:t>
            </w:r>
            <w:r>
              <w:rPr>
                <w:rFonts w:hint="eastAsia"/>
              </w:rPr>
              <w:t>振る舞い</w:t>
            </w:r>
            <w:r w:rsidRPr="00C97690">
              <w:t>方について理解</w:t>
            </w:r>
          </w:p>
        </w:tc>
        <w:tc>
          <w:tcPr>
            <w:tcW w:w="709" w:type="dxa"/>
            <w:vAlign w:val="center"/>
          </w:tcPr>
          <w:p w14:paraId="01BC100F" w14:textId="77777777" w:rsidR="003854E0" w:rsidRDefault="003854E0">
            <w:pPr>
              <w:pStyle w:val="afff6"/>
              <w:jc w:val="center"/>
            </w:pPr>
            <w:r>
              <w:rPr>
                <w:rFonts w:hint="eastAsia"/>
              </w:rPr>
              <w:t>〇</w:t>
            </w:r>
          </w:p>
        </w:tc>
        <w:tc>
          <w:tcPr>
            <w:tcW w:w="722" w:type="dxa"/>
            <w:vAlign w:val="center"/>
          </w:tcPr>
          <w:p w14:paraId="26C0B571" w14:textId="77777777" w:rsidR="003854E0" w:rsidRDefault="003854E0">
            <w:pPr>
              <w:pStyle w:val="afff6"/>
              <w:jc w:val="center"/>
            </w:pPr>
            <w:r>
              <w:rPr>
                <w:rFonts w:hint="eastAsia"/>
              </w:rPr>
              <w:t>◎</w:t>
            </w:r>
          </w:p>
        </w:tc>
        <w:tc>
          <w:tcPr>
            <w:tcW w:w="1269" w:type="dxa"/>
            <w:vAlign w:val="center"/>
          </w:tcPr>
          <w:p w14:paraId="49FD670D" w14:textId="77777777" w:rsidR="003854E0" w:rsidRDefault="003854E0">
            <w:pPr>
              <w:pStyle w:val="afff6"/>
              <w:jc w:val="center"/>
            </w:pPr>
            <w:r>
              <w:rPr>
                <w:rFonts w:hint="eastAsia"/>
              </w:rPr>
              <w:t>〇</w:t>
            </w:r>
          </w:p>
        </w:tc>
        <w:tc>
          <w:tcPr>
            <w:tcW w:w="1240" w:type="dxa"/>
            <w:vAlign w:val="center"/>
          </w:tcPr>
          <w:p w14:paraId="196734A4" w14:textId="77777777" w:rsidR="003854E0" w:rsidRDefault="003854E0">
            <w:pPr>
              <w:pStyle w:val="afff6"/>
              <w:jc w:val="center"/>
            </w:pPr>
            <w:r>
              <w:rPr>
                <w:rFonts w:hint="eastAsia"/>
              </w:rPr>
              <w:t>〇</w:t>
            </w:r>
          </w:p>
        </w:tc>
      </w:tr>
      <w:tr w:rsidR="003854E0" w14:paraId="3DE27C3F" w14:textId="77777777">
        <w:tc>
          <w:tcPr>
            <w:tcW w:w="456" w:type="dxa"/>
            <w:vAlign w:val="center"/>
          </w:tcPr>
          <w:p w14:paraId="739A5B33" w14:textId="77777777" w:rsidR="003854E0" w:rsidRDefault="003854E0">
            <w:pPr>
              <w:pStyle w:val="afff6"/>
            </w:pPr>
            <w:r>
              <w:rPr>
                <w:rFonts w:hint="eastAsia"/>
              </w:rPr>
              <w:t>④</w:t>
            </w:r>
          </w:p>
        </w:tc>
        <w:tc>
          <w:tcPr>
            <w:tcW w:w="2233" w:type="dxa"/>
            <w:vAlign w:val="center"/>
          </w:tcPr>
          <w:p w14:paraId="03A99982" w14:textId="77777777" w:rsidR="003854E0" w:rsidRDefault="003854E0">
            <w:pPr>
              <w:pStyle w:val="afff6"/>
            </w:pPr>
            <w:r w:rsidRPr="00C97690">
              <w:t>アジャイル開発の進め方</w:t>
            </w:r>
          </w:p>
        </w:tc>
        <w:tc>
          <w:tcPr>
            <w:tcW w:w="3827" w:type="dxa"/>
            <w:vAlign w:val="center"/>
          </w:tcPr>
          <w:p w14:paraId="1C72CBF2" w14:textId="77777777" w:rsidR="003854E0" w:rsidRPr="00BA7E1A" w:rsidRDefault="003854E0">
            <w:pPr>
              <w:pStyle w:val="afff6"/>
            </w:pPr>
            <w:r w:rsidRPr="00BA7E1A">
              <w:t>アジャイル開発のプロセスと開発者の役割について理解</w:t>
            </w:r>
          </w:p>
        </w:tc>
        <w:tc>
          <w:tcPr>
            <w:tcW w:w="709" w:type="dxa"/>
            <w:vAlign w:val="center"/>
          </w:tcPr>
          <w:p w14:paraId="7B06D3D5" w14:textId="77777777" w:rsidR="003854E0" w:rsidRDefault="003854E0">
            <w:pPr>
              <w:pStyle w:val="afff6"/>
              <w:jc w:val="center"/>
            </w:pPr>
            <w:r>
              <w:rPr>
                <w:rFonts w:hint="eastAsia"/>
              </w:rPr>
              <w:t>△</w:t>
            </w:r>
          </w:p>
        </w:tc>
        <w:tc>
          <w:tcPr>
            <w:tcW w:w="722" w:type="dxa"/>
            <w:vAlign w:val="center"/>
          </w:tcPr>
          <w:p w14:paraId="4FF9992D" w14:textId="77777777" w:rsidR="003854E0" w:rsidRDefault="003854E0">
            <w:pPr>
              <w:pStyle w:val="afff6"/>
              <w:jc w:val="center"/>
            </w:pPr>
            <w:r>
              <w:rPr>
                <w:rFonts w:hint="eastAsia"/>
              </w:rPr>
              <w:t>〇</w:t>
            </w:r>
          </w:p>
        </w:tc>
        <w:tc>
          <w:tcPr>
            <w:tcW w:w="1269" w:type="dxa"/>
            <w:vAlign w:val="center"/>
          </w:tcPr>
          <w:p w14:paraId="3576247F" w14:textId="77777777" w:rsidR="003854E0" w:rsidRDefault="003854E0">
            <w:pPr>
              <w:pStyle w:val="afff6"/>
              <w:jc w:val="center"/>
            </w:pPr>
            <w:r>
              <w:rPr>
                <w:rFonts w:hint="eastAsia"/>
              </w:rPr>
              <w:t>◎</w:t>
            </w:r>
          </w:p>
        </w:tc>
        <w:tc>
          <w:tcPr>
            <w:tcW w:w="1240" w:type="dxa"/>
            <w:vAlign w:val="center"/>
          </w:tcPr>
          <w:p w14:paraId="1062EB1D" w14:textId="77777777" w:rsidR="003854E0" w:rsidRDefault="003854E0">
            <w:pPr>
              <w:pStyle w:val="afff6"/>
              <w:jc w:val="center"/>
            </w:pPr>
            <w:r>
              <w:rPr>
                <w:rFonts w:hint="eastAsia"/>
              </w:rPr>
              <w:t>◎</w:t>
            </w:r>
          </w:p>
        </w:tc>
      </w:tr>
      <w:tr w:rsidR="003854E0" w14:paraId="583EEEAE" w14:textId="77777777">
        <w:tc>
          <w:tcPr>
            <w:tcW w:w="456" w:type="dxa"/>
            <w:vAlign w:val="center"/>
          </w:tcPr>
          <w:p w14:paraId="34C54605" w14:textId="77777777" w:rsidR="003854E0" w:rsidRDefault="003854E0" w:rsidP="00152D67">
            <w:pPr>
              <w:pStyle w:val="afff6"/>
              <w:numPr>
                <w:ilvl w:val="0"/>
                <w:numId w:val="852"/>
              </w:numPr>
            </w:pPr>
          </w:p>
        </w:tc>
        <w:tc>
          <w:tcPr>
            <w:tcW w:w="2233" w:type="dxa"/>
            <w:vAlign w:val="center"/>
          </w:tcPr>
          <w:p w14:paraId="0F1BEC16" w14:textId="77777777" w:rsidR="003854E0" w:rsidRDefault="003854E0">
            <w:pPr>
              <w:pStyle w:val="afff6"/>
            </w:pPr>
            <w:r w:rsidRPr="00BA7E1A">
              <w:t>アジャイルの</w:t>
            </w:r>
            <w:r>
              <w:rPr>
                <w:rFonts w:hint="eastAsia"/>
              </w:rPr>
              <w:t>さら</w:t>
            </w:r>
            <w:r w:rsidRPr="00BA7E1A">
              <w:t>なる広がり</w:t>
            </w:r>
          </w:p>
        </w:tc>
        <w:tc>
          <w:tcPr>
            <w:tcW w:w="3827" w:type="dxa"/>
            <w:vAlign w:val="center"/>
          </w:tcPr>
          <w:p w14:paraId="3D3CB94C" w14:textId="77777777" w:rsidR="003854E0" w:rsidRDefault="003854E0">
            <w:pPr>
              <w:pStyle w:val="afff6"/>
            </w:pPr>
            <w:r w:rsidRPr="00C74C53">
              <w:t>アジャイルの広がりを経営、現場での取組方を例に理解</w:t>
            </w:r>
          </w:p>
        </w:tc>
        <w:tc>
          <w:tcPr>
            <w:tcW w:w="709" w:type="dxa"/>
            <w:vAlign w:val="center"/>
          </w:tcPr>
          <w:p w14:paraId="5D9D6004" w14:textId="77777777" w:rsidR="003854E0" w:rsidRDefault="003854E0">
            <w:pPr>
              <w:pStyle w:val="afff6"/>
              <w:jc w:val="center"/>
            </w:pPr>
            <w:r>
              <w:rPr>
                <w:rFonts w:hint="eastAsia"/>
              </w:rPr>
              <w:t>◎</w:t>
            </w:r>
          </w:p>
        </w:tc>
        <w:tc>
          <w:tcPr>
            <w:tcW w:w="722" w:type="dxa"/>
            <w:vAlign w:val="center"/>
          </w:tcPr>
          <w:p w14:paraId="79795743" w14:textId="77777777" w:rsidR="003854E0" w:rsidRDefault="003854E0">
            <w:pPr>
              <w:pStyle w:val="afff6"/>
              <w:jc w:val="center"/>
            </w:pPr>
            <w:r>
              <w:rPr>
                <w:rFonts w:hint="eastAsia"/>
              </w:rPr>
              <w:t>〇</w:t>
            </w:r>
          </w:p>
        </w:tc>
        <w:tc>
          <w:tcPr>
            <w:tcW w:w="1269" w:type="dxa"/>
            <w:vAlign w:val="center"/>
          </w:tcPr>
          <w:p w14:paraId="3F158F10" w14:textId="77777777" w:rsidR="003854E0" w:rsidRDefault="003854E0">
            <w:pPr>
              <w:pStyle w:val="afff6"/>
              <w:jc w:val="center"/>
            </w:pPr>
            <w:r>
              <w:rPr>
                <w:rFonts w:hint="eastAsia"/>
              </w:rPr>
              <w:t>〇</w:t>
            </w:r>
          </w:p>
        </w:tc>
        <w:tc>
          <w:tcPr>
            <w:tcW w:w="1240" w:type="dxa"/>
            <w:vAlign w:val="center"/>
          </w:tcPr>
          <w:p w14:paraId="391E3E0B" w14:textId="77777777" w:rsidR="003854E0" w:rsidRDefault="003854E0">
            <w:pPr>
              <w:pStyle w:val="afff6"/>
              <w:jc w:val="center"/>
            </w:pPr>
            <w:r>
              <w:rPr>
                <w:rFonts w:hint="eastAsia"/>
              </w:rPr>
              <w:t>〇</w:t>
            </w:r>
          </w:p>
        </w:tc>
      </w:tr>
    </w:tbl>
    <w:p w14:paraId="01577C61" w14:textId="77777777" w:rsidR="003854E0" w:rsidRPr="009A73FC" w:rsidRDefault="003854E0" w:rsidP="003854E0">
      <w:pPr>
        <w:ind w:firstLineChars="0" w:firstLine="0"/>
      </w:pPr>
    </w:p>
    <w:tbl>
      <w:tblPr>
        <w:tblStyle w:val="aa"/>
        <w:tblpPr w:leftFromText="142" w:rightFromText="142" w:vertAnchor="text" w:horzAnchor="margin" w:tblpY="-112"/>
        <w:tblW w:w="0" w:type="auto"/>
        <w:tblLook w:val="04A0" w:firstRow="1" w:lastRow="0" w:firstColumn="1" w:lastColumn="0" w:noHBand="0" w:noVBand="1"/>
      </w:tblPr>
      <w:tblGrid>
        <w:gridCol w:w="3681"/>
        <w:gridCol w:w="6775"/>
      </w:tblGrid>
      <w:tr w:rsidR="003854E0" w14:paraId="283CBA21" w14:textId="77777777">
        <w:tc>
          <w:tcPr>
            <w:tcW w:w="10456" w:type="dxa"/>
            <w:gridSpan w:val="2"/>
          </w:tcPr>
          <w:p w14:paraId="144B4FAF" w14:textId="77777777" w:rsidR="003854E0" w:rsidRDefault="003854E0" w:rsidP="00601047">
            <w:pPr>
              <w:pStyle w:val="affe"/>
              <w:framePr w:hSpace="0" w:wrap="auto" w:vAnchor="margin" w:hAnchor="text" w:yAlign="inline"/>
            </w:pPr>
            <w:r w:rsidRPr="000A23A7">
              <w:rPr>
                <w:rFonts w:hint="eastAsia"/>
              </w:rPr>
              <w:t>詳細理解のため参考となる文献（参考文献）</w:t>
            </w:r>
          </w:p>
        </w:tc>
      </w:tr>
      <w:tr w:rsidR="003854E0" w:rsidRPr="000A23A7" w14:paraId="1E1308AC" w14:textId="77777777">
        <w:tc>
          <w:tcPr>
            <w:tcW w:w="3681" w:type="dxa"/>
            <w:shd w:val="clear" w:color="auto" w:fill="F1A983" w:themeFill="accent2" w:themeFillTint="99"/>
          </w:tcPr>
          <w:p w14:paraId="3CBD42E4" w14:textId="77777777" w:rsidR="003854E0" w:rsidRDefault="003854E0" w:rsidP="00601047">
            <w:pPr>
              <w:pStyle w:val="affe"/>
              <w:framePr w:hSpace="0" w:wrap="auto" w:vAnchor="margin" w:hAnchor="text" w:yAlign="inline"/>
            </w:pPr>
            <w:r>
              <w:rPr>
                <w:rFonts w:hint="eastAsia"/>
              </w:rPr>
              <w:t>アジャイル領域へのスキル変革の指針</w:t>
            </w:r>
          </w:p>
        </w:tc>
        <w:tc>
          <w:tcPr>
            <w:tcW w:w="6775" w:type="dxa"/>
          </w:tcPr>
          <w:p w14:paraId="43BBFE2E" w14:textId="77777777" w:rsidR="003854E0" w:rsidRPr="000A23A7" w:rsidRDefault="003854E0" w:rsidP="00601047">
            <w:pPr>
              <w:pStyle w:val="affe"/>
              <w:framePr w:hSpace="0" w:wrap="auto" w:vAnchor="margin" w:hAnchor="text" w:yAlign="inline"/>
            </w:pPr>
            <w:r w:rsidRPr="00FF5386">
              <w:t>https://www.ipa.go.jp/jinzai/skill-standard/plus-it-ui/itssplus/ps6vr70000001i7c-att/000065571.pdf</w:t>
            </w:r>
          </w:p>
        </w:tc>
      </w:tr>
    </w:tbl>
    <w:p w14:paraId="5B407FC8" w14:textId="77777777" w:rsidR="003854E0" w:rsidRDefault="003854E0" w:rsidP="003854E0">
      <w:pPr>
        <w:pStyle w:val="4"/>
      </w:pPr>
      <w:bookmarkStart w:id="1733" w:name="_Toc183418694"/>
      <w:bookmarkStart w:id="1734" w:name="_Toc185339043"/>
      <w:bookmarkStart w:id="1735" w:name="_Toc188349136"/>
      <w:r w:rsidRPr="009A73FC">
        <w:t>IoTソリューション領域</w:t>
      </w:r>
      <w:bookmarkEnd w:id="1733"/>
      <w:bookmarkEnd w:id="1734"/>
      <w:bookmarkEnd w:id="1735"/>
    </w:p>
    <w:p w14:paraId="5472F891" w14:textId="76D7F760" w:rsidR="003854E0" w:rsidRDefault="003854E0" w:rsidP="003854E0">
      <w:r w:rsidRPr="005C366A">
        <w:t>ITSS+（プラス）の「</w:t>
      </w:r>
      <w:bookmarkStart w:id="1736" w:name="■IoT（アイ・オー・ティー）22ー3ー3"/>
      <w:r w:rsidR="00582BF5">
        <w:fldChar w:fldCharType="begin"/>
      </w:r>
      <w:r w:rsidR="00582BF5">
        <w:instrText>HYPERLINK  \l "■IoT（アイ・オー・ティー）"</w:instrText>
      </w:r>
      <w:r w:rsidR="00582BF5">
        <w:fldChar w:fldCharType="separate"/>
      </w:r>
      <w:r w:rsidRPr="00582BF5">
        <w:rPr>
          <w:rStyle w:val="a7"/>
        </w:rPr>
        <w:t>IoT</w:t>
      </w:r>
      <w:bookmarkEnd w:id="1736"/>
      <w:r w:rsidR="00582BF5">
        <w:fldChar w:fldCharType="end"/>
      </w:r>
      <w:r w:rsidRPr="005C366A">
        <w:t>ソリューション領域」は、IoT技術の設計、実装、管理に必要なスキルを強化するために設けられた領域です。これは、特に第4次産業革命に対応するために必要なスキルセットを提供することを目的としています。主にITベンダーとして必要な技術要素や、開発プロセス</w:t>
      </w:r>
      <w:r>
        <w:rPr>
          <w:rFonts w:hint="eastAsia"/>
        </w:rPr>
        <w:t>など</w:t>
      </w:r>
      <w:r w:rsidRPr="005C366A">
        <w:t>に焦点を当て、IoTソリューション開発でのロール（役割）定義や、各ロールにおけるタスクの特徴などについて解説されています。</w:t>
      </w:r>
    </w:p>
    <w:p w14:paraId="59B6B581" w14:textId="77777777" w:rsidR="003854E0" w:rsidRPr="00C46BD5" w:rsidRDefault="003854E0" w:rsidP="003854E0">
      <w:pPr>
        <w:ind w:firstLineChars="0" w:firstLine="0"/>
      </w:pPr>
      <w:r w:rsidRPr="00D93420">
        <w:rPr>
          <w:noProof/>
        </w:rPr>
        <mc:AlternateContent>
          <mc:Choice Requires="wps">
            <w:drawing>
              <wp:anchor distT="0" distB="0" distL="114300" distR="114300" simplePos="0" relativeHeight="251656562" behindDoc="0" locked="0" layoutInCell="1" allowOverlap="1" wp14:anchorId="16446150" wp14:editId="7B943075">
                <wp:simplePos x="0" y="0"/>
                <wp:positionH relativeFrom="margin">
                  <wp:posOffset>6985</wp:posOffset>
                </wp:positionH>
                <wp:positionV relativeFrom="paragraph">
                  <wp:posOffset>2052955</wp:posOffset>
                </wp:positionV>
                <wp:extent cx="6648450" cy="260985"/>
                <wp:effectExtent l="0" t="0" r="0" b="5715"/>
                <wp:wrapTopAndBottom/>
                <wp:docPr id="1348636027" name="テキスト ボックス 3"/>
                <wp:cNvGraphicFramePr/>
                <a:graphic xmlns:a="http://schemas.openxmlformats.org/drawingml/2006/main">
                  <a:graphicData uri="http://schemas.microsoft.com/office/word/2010/wordprocessingShape">
                    <wps:wsp>
                      <wps:cNvSpPr txBox="1"/>
                      <wps:spPr>
                        <a:xfrm>
                          <a:off x="0" y="0"/>
                          <a:ext cx="6648450" cy="260985"/>
                        </a:xfrm>
                        <a:prstGeom prst="rect">
                          <a:avLst/>
                        </a:prstGeom>
                        <a:solidFill>
                          <a:sysClr val="window" lastClr="FFFFFF"/>
                        </a:solidFill>
                        <a:ln w="6350">
                          <a:noFill/>
                        </a:ln>
                      </wps:spPr>
                      <wps:txbx>
                        <w:txbxContent>
                          <w:p w14:paraId="5BD233C4" w14:textId="77777777" w:rsidR="003854E0" w:rsidRPr="00CC66E9" w:rsidRDefault="003854E0" w:rsidP="003854E0">
                            <w:pPr>
                              <w:pStyle w:val="aff2"/>
                            </w:pPr>
                            <w:r>
                              <w:rPr>
                                <w:rFonts w:hint="eastAsia"/>
                              </w:rPr>
                              <w:t xml:space="preserve">(出典) </w:t>
                            </w:r>
                            <w:r w:rsidRPr="00CC66E9">
                              <w:t>IPA「</w:t>
                            </w:r>
                            <w:r>
                              <w:rPr>
                                <w:rFonts w:hint="eastAsia"/>
                              </w:rPr>
                              <w:t>IoTソリューション領域へのスキル変革の指針2021改訂版」をもとに作成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46150" id="_x0000_s1198" type="#_x0000_t202" style="position:absolute;left:0;text-align:left;margin-left:.55pt;margin-top:161.65pt;width:523.5pt;height:20.55pt;z-index:2516565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" fillcolor="window" stroked="f" strokeweight=".5pt">
                <v:textbox>
                  <w:txbxContent>
                    <w:p w14:paraId="5BD233C4" w14:textId="77777777" w:rsidR="003854E0" w:rsidRPr="00CC66E9" w:rsidRDefault="003854E0" w:rsidP="003854E0">
                      <w:pPr>
                        <w:pStyle w:val="aff2"/>
                      </w:pPr>
                      <w:r>
                        <w:rPr>
                          <w:rFonts w:hint="eastAsia"/>
                        </w:rPr>
                        <w:t xml:space="preserve">(出典) </w:t>
                      </w:r>
                      <w:r w:rsidRPr="00CC66E9">
                        <w:t>IPA「</w:t>
                      </w:r>
                      <w:r>
                        <w:rPr>
                          <w:rFonts w:hint="eastAsia"/>
                        </w:rPr>
                        <w:t>IoTソリューション領域へのスキル変革の指針2021改訂版」をもとに作成</w:t>
                      </w:r>
                    </w:p>
                  </w:txbxContent>
                </v:textbox>
                <w10:wrap type="topAndBottom" anchorx="margin"/>
              </v:shape>
            </w:pict>
          </mc:Fallback>
        </mc:AlternateContent>
      </w:r>
    </w:p>
    <w:tbl>
      <w:tblPr>
        <w:tblStyle w:val="aa"/>
        <w:tblW w:w="0" w:type="auto"/>
        <w:tblLook w:val="04A0" w:firstRow="1" w:lastRow="0" w:firstColumn="1" w:lastColumn="0" w:noHBand="0" w:noVBand="1"/>
      </w:tblPr>
      <w:tblGrid>
        <w:gridCol w:w="10456"/>
      </w:tblGrid>
      <w:tr w:rsidR="003854E0" w14:paraId="1F1D1765" w14:textId="77777777">
        <w:tc>
          <w:tcPr>
            <w:tcW w:w="10456" w:type="dxa"/>
            <w:shd w:val="clear" w:color="auto" w:fill="215E99" w:themeFill="text2" w:themeFillTint="BF"/>
          </w:tcPr>
          <w:p w14:paraId="515E061B" w14:textId="77777777" w:rsidR="003854E0" w:rsidRDefault="003854E0">
            <w:pPr>
              <w:pStyle w:val="aff0"/>
            </w:pPr>
            <w:r>
              <w:rPr>
                <w:rFonts w:hint="eastAsia"/>
              </w:rPr>
              <w:t>対象</w:t>
            </w:r>
          </w:p>
        </w:tc>
      </w:tr>
      <w:tr w:rsidR="003854E0" w14:paraId="5D2333AB" w14:textId="77777777">
        <w:tc>
          <w:tcPr>
            <w:tcW w:w="10456" w:type="dxa"/>
          </w:tcPr>
          <w:p w14:paraId="3A175283" w14:textId="77777777" w:rsidR="003854E0" w:rsidRPr="00905BA1" w:rsidRDefault="003854E0">
            <w:pPr>
              <w:ind w:firstLineChars="0" w:firstLine="0"/>
            </w:pPr>
            <w:r w:rsidRPr="0087411D">
              <w:t>IoTソリューション領域へのスキル変革の指針</w:t>
            </w:r>
            <w:r>
              <w:rPr>
                <w:rFonts w:hint="eastAsia"/>
              </w:rPr>
              <w:t>は、以下のような対象者が何を学ぶべきかの羅針盤や、IoTソリューション領域の特徴の理解などに利用することを想定しています。</w:t>
            </w:r>
          </w:p>
          <w:p w14:paraId="2BC536BF" w14:textId="77777777" w:rsidR="003854E0" w:rsidRDefault="003854E0" w:rsidP="00892C01">
            <w:pPr>
              <w:pStyle w:val="ab"/>
              <w:numPr>
                <w:ilvl w:val="0"/>
                <w:numId w:val="499"/>
              </w:numPr>
              <w:ind w:leftChars="0" w:firstLineChars="0"/>
            </w:pPr>
            <w:r>
              <w:rPr>
                <w:rFonts w:hint="eastAsia"/>
              </w:rPr>
              <w:t>既存のITシステム開発に携わっているが、これからIoTソリューション開発に取り組もうとするエンジニア</w:t>
            </w:r>
          </w:p>
          <w:p w14:paraId="47D1F7FB" w14:textId="77777777" w:rsidR="003854E0" w:rsidRDefault="003854E0" w:rsidP="00892C01">
            <w:pPr>
              <w:pStyle w:val="ab"/>
              <w:numPr>
                <w:ilvl w:val="0"/>
                <w:numId w:val="499"/>
              </w:numPr>
              <w:ind w:leftChars="0" w:firstLineChars="0"/>
            </w:pPr>
            <w:r>
              <w:rPr>
                <w:rFonts w:hint="eastAsia"/>
              </w:rPr>
              <w:t>すでにIoTソリューション開発を実施しており、今後のキャリアや強みとする分野を考えようとしているエンジニアなど</w:t>
            </w:r>
          </w:p>
        </w:tc>
      </w:tr>
    </w:tbl>
    <w:p w14:paraId="2A821F02" w14:textId="77777777" w:rsidR="003854E0" w:rsidRDefault="003854E0" w:rsidP="003854E0">
      <w:pPr>
        <w:ind w:firstLineChars="0" w:firstLine="0"/>
      </w:pPr>
      <w:r w:rsidRPr="00D93420">
        <w:rPr>
          <w:noProof/>
        </w:rPr>
        <mc:AlternateContent>
          <mc:Choice Requires="wps">
            <w:drawing>
              <wp:anchor distT="0" distB="0" distL="114300" distR="114300" simplePos="0" relativeHeight="251656563" behindDoc="0" locked="0" layoutInCell="1" allowOverlap="1" wp14:anchorId="7424B1B0" wp14:editId="7F13ECCA">
                <wp:simplePos x="0" y="0"/>
                <wp:positionH relativeFrom="margin">
                  <wp:posOffset>6350</wp:posOffset>
                </wp:positionH>
                <wp:positionV relativeFrom="paragraph">
                  <wp:posOffset>4191453</wp:posOffset>
                </wp:positionV>
                <wp:extent cx="6648450" cy="260985"/>
                <wp:effectExtent l="0" t="0" r="0" b="5715"/>
                <wp:wrapTopAndBottom/>
                <wp:docPr id="364994187" name="テキスト ボックス 3"/>
                <wp:cNvGraphicFramePr/>
                <a:graphic xmlns:a="http://schemas.openxmlformats.org/drawingml/2006/main">
                  <a:graphicData uri="http://schemas.microsoft.com/office/word/2010/wordprocessingShape">
                    <wps:wsp>
                      <wps:cNvSpPr txBox="1"/>
                      <wps:spPr>
                        <a:xfrm>
                          <a:off x="0" y="0"/>
                          <a:ext cx="6648450" cy="260985"/>
                        </a:xfrm>
                        <a:prstGeom prst="rect">
                          <a:avLst/>
                        </a:prstGeom>
                        <a:solidFill>
                          <a:sysClr val="window" lastClr="FFFFFF"/>
                        </a:solidFill>
                        <a:ln w="6350">
                          <a:noFill/>
                        </a:ln>
                      </wps:spPr>
                      <wps:txbx>
                        <w:txbxContent>
                          <w:p w14:paraId="2A18BC26" w14:textId="77777777" w:rsidR="003854E0" w:rsidRPr="00CC66E9" w:rsidRDefault="003854E0" w:rsidP="003854E0">
                            <w:pPr>
                              <w:pStyle w:val="aff2"/>
                            </w:pPr>
                            <w:r>
                              <w:rPr>
                                <w:rFonts w:hint="eastAsia"/>
                              </w:rPr>
                              <w:t xml:space="preserve">(出典) </w:t>
                            </w:r>
                            <w:r w:rsidRPr="00CC66E9">
                              <w:t>IPA「</w:t>
                            </w:r>
                            <w:r>
                              <w:rPr>
                                <w:rFonts w:hint="eastAsia"/>
                              </w:rPr>
                              <w:t>IoTソリューション領域へのスキル変革の指針2021改訂版」をもとに作成</w:t>
                            </w:r>
                          </w:p>
                          <w:p w14:paraId="11F6BE65" w14:textId="77777777" w:rsidR="003854E0" w:rsidRDefault="003854E0" w:rsidP="003854E0"/>
                          <w:tbl>
                            <w:tblPr>
                              <w:tblStyle w:val="aa"/>
                              <w:tblW w:w="10456" w:type="dxa"/>
                              <w:tblInd w:w="-5" w:type="dxa"/>
                              <w:tblLook w:val="04A0" w:firstRow="1" w:lastRow="0" w:firstColumn="1" w:lastColumn="0" w:noHBand="0" w:noVBand="1"/>
                            </w:tblPr>
                            <w:tblGrid>
                              <w:gridCol w:w="3681"/>
                              <w:gridCol w:w="6775"/>
                            </w:tblGrid>
                            <w:tr w:rsidR="003854E0" w14:paraId="20424946" w14:textId="77777777" w:rsidTr="008F4EBA">
                              <w:tc>
                                <w:tcPr>
                                  <w:tcW w:w="10456" w:type="dxa"/>
                                  <w:gridSpan w:val="2"/>
                                </w:tcPr>
                                <w:p w14:paraId="41F2F232" w14:textId="77777777" w:rsidR="003854E0" w:rsidRDefault="003854E0" w:rsidP="00601047">
                                  <w:pPr>
                                    <w:pStyle w:val="affe"/>
                                  </w:pPr>
                                  <w:r w:rsidRPr="000A23A7">
                                    <w:rPr>
                                      <w:rFonts w:hint="eastAsia"/>
                                    </w:rPr>
                                    <w:t>詳細理解のため参考となる文献（参考文献）</w:t>
                                  </w:r>
                                </w:p>
                              </w:tc>
                            </w:tr>
                            <w:tr w:rsidR="00F53B2F" w:rsidRPr="000A23A7" w14:paraId="6DC6B149" w14:textId="77777777" w:rsidTr="008F4EBA">
                              <w:tc>
                                <w:tcPr>
                                  <w:tcW w:w="3681" w:type="dxa"/>
                                  <w:shd w:val="clear" w:color="auto" w:fill="F1A983" w:themeFill="accent2" w:themeFillTint="99"/>
                                </w:tcPr>
                                <w:p w14:paraId="2A01C57E" w14:textId="77777777" w:rsidR="003854E0" w:rsidRDefault="003854E0" w:rsidP="00601047">
                                  <w:pPr>
                                    <w:pStyle w:val="affe"/>
                                  </w:pPr>
                                  <w:r>
                                    <w:rPr>
                                      <w:rFonts w:hint="eastAsia"/>
                                    </w:rPr>
                                    <w:t>IoTソリューション領域へのスキル変革の指針2021改訂版</w:t>
                                  </w:r>
                                </w:p>
                              </w:tc>
                              <w:tc>
                                <w:tcPr>
                                  <w:tcW w:w="6775" w:type="dxa"/>
                                </w:tcPr>
                                <w:p w14:paraId="21023C0E" w14:textId="77777777" w:rsidR="003854E0" w:rsidRPr="000A23A7" w:rsidRDefault="003854E0" w:rsidP="00601047">
                                  <w:pPr>
                                    <w:pStyle w:val="affe"/>
                                  </w:pPr>
                                  <w:r w:rsidRPr="00FD58B4">
                                    <w:t>https://www.ipa.go.jp/jinzai/skill-standard/plus-it-ui/itssplus/ps6vr70000001i0x-att/000065568.pdf</w:t>
                                  </w:r>
                                </w:p>
                              </w:tc>
                            </w:tr>
                          </w:tbl>
                          <w:p w14:paraId="7A8C334E" w14:textId="77777777" w:rsidR="003854E0" w:rsidRPr="00CC66E9" w:rsidRDefault="003854E0" w:rsidP="003854E0">
                            <w:pPr>
                              <w:pStyle w:val="aff2"/>
                            </w:pPr>
                            <w:r>
                              <w:rPr>
                                <w:rFonts w:hint="eastAsia"/>
                              </w:rPr>
                              <w:t xml:space="preserve"> (出典) </w:t>
                            </w:r>
                            <w:r w:rsidRPr="00CC66E9">
                              <w:t>IPA「</w:t>
                            </w:r>
                            <w:r>
                              <w:rPr>
                                <w:rFonts w:hint="eastAsia"/>
                              </w:rPr>
                              <w:t>IoTソリューション領域へのスキル変革の指針2021改訂版」をもとに作成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24B1B0" id="_x0000_s1199" type="#_x0000_t202" style="position:absolute;left:0;text-align:left;margin-left:.5pt;margin-top:330.05pt;width:523.5pt;height:20.55pt;z-index:2516565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" fillcolor="window" stroked="f" strokeweight=".5pt">
                <v:textbox>
                  <w:txbxContent>
                    <w:p w14:paraId="2A18BC26" w14:textId="77777777" w:rsidR="003854E0" w:rsidRPr="00CC66E9" w:rsidRDefault="003854E0" w:rsidP="003854E0">
                      <w:pPr>
                        <w:pStyle w:val="aff2"/>
                      </w:pPr>
                      <w:r>
                        <w:rPr>
                          <w:rFonts w:hint="eastAsia"/>
                        </w:rPr>
                        <w:t xml:space="preserve">(出典) </w:t>
                      </w:r>
                      <w:r w:rsidRPr="00CC66E9">
                        <w:t>IPA「</w:t>
                      </w:r>
                      <w:r>
                        <w:rPr>
                          <w:rFonts w:hint="eastAsia"/>
                        </w:rPr>
                        <w:t>IoTソリューション領域へのスキル変革の指針2021改訂版」をもとに作成</w:t>
                      </w:r>
                    </w:p>
                    <w:p w14:paraId="11F6BE65" w14:textId="77777777" w:rsidR="003854E0" w:rsidRDefault="003854E0" w:rsidP="003854E0"/>
                    <w:tbl>
                      <w:tblPr>
                        <w:tblStyle w:val="aa"/>
                        <w:tblW w:w="10456" w:type="dxa"/>
                        <w:tblInd w:w="-5" w:type="dxa"/>
                        <w:tblLook w:val="04A0" w:firstRow="1" w:lastRow="0" w:firstColumn="1" w:lastColumn="0" w:noHBand="0" w:noVBand="1"/>
                      </w:tblPr>
                      <w:tblGrid>
                        <w:gridCol w:w="3681"/>
                        <w:gridCol w:w="6775"/>
                      </w:tblGrid>
                      <w:tr w:rsidR="003854E0" w14:paraId="20424946" w14:textId="77777777" w:rsidTr="008F4EBA">
                        <w:tc>
                          <w:tcPr>
                            <w:tcW w:w="10456" w:type="dxa"/>
                            <w:gridSpan w:val="2"/>
                          </w:tcPr>
                          <w:p w14:paraId="41F2F232" w14:textId="77777777" w:rsidR="003854E0" w:rsidRDefault="003854E0" w:rsidP="00601047">
                            <w:pPr>
                              <w:pStyle w:val="affe"/>
                            </w:pPr>
                            <w:r w:rsidRPr="000A23A7">
                              <w:rPr>
                                <w:rFonts w:hint="eastAsia"/>
                              </w:rPr>
                              <w:t>詳細理解のため参考となる文献（参考文献）</w:t>
                            </w:r>
                          </w:p>
                        </w:tc>
                      </w:tr>
                      <w:tr w:rsidR="00F53B2F" w:rsidRPr="000A23A7" w14:paraId="6DC6B149" w14:textId="77777777" w:rsidTr="008F4EBA">
                        <w:tc>
                          <w:tcPr>
                            <w:tcW w:w="3681" w:type="dxa"/>
                            <w:shd w:val="clear" w:color="auto" w:fill="F1A983" w:themeFill="accent2" w:themeFillTint="99"/>
                          </w:tcPr>
                          <w:p w14:paraId="2A01C57E" w14:textId="77777777" w:rsidR="003854E0" w:rsidRDefault="003854E0" w:rsidP="00601047">
                            <w:pPr>
                              <w:pStyle w:val="affe"/>
                            </w:pPr>
                            <w:r>
                              <w:rPr>
                                <w:rFonts w:hint="eastAsia"/>
                              </w:rPr>
                              <w:t>IoTソリューション領域へのスキル変革の指針2021改訂版</w:t>
                            </w:r>
                          </w:p>
                        </w:tc>
                        <w:tc>
                          <w:tcPr>
                            <w:tcW w:w="6775" w:type="dxa"/>
                          </w:tcPr>
                          <w:p w14:paraId="21023C0E" w14:textId="77777777" w:rsidR="003854E0" w:rsidRPr="000A23A7" w:rsidRDefault="003854E0" w:rsidP="00601047">
                            <w:pPr>
                              <w:pStyle w:val="affe"/>
                            </w:pPr>
                            <w:r w:rsidRPr="00FD58B4">
                              <w:t>https://www.ipa.go.jp/jinzai/skill-standard/plus-it-ui/itssplus/ps6vr70000001i0x-att/000065568.pdf</w:t>
                            </w:r>
                          </w:p>
                        </w:tc>
                      </w:tr>
                    </w:tbl>
                    <w:p w14:paraId="7A8C334E" w14:textId="77777777" w:rsidR="003854E0" w:rsidRPr="00CC66E9" w:rsidRDefault="003854E0" w:rsidP="003854E0">
                      <w:pPr>
                        <w:pStyle w:val="aff2"/>
                      </w:pPr>
                      <w:r>
                        <w:rPr>
                          <w:rFonts w:hint="eastAsia"/>
                        </w:rPr>
                        <w:t xml:space="preserve"> (出典) </w:t>
                      </w:r>
                      <w:r w:rsidRPr="00CC66E9">
                        <w:t>IPA「</w:t>
                      </w:r>
                      <w:r>
                        <w:rPr>
                          <w:rFonts w:hint="eastAsia"/>
                        </w:rPr>
                        <w:t>IoTソリューション領域へのスキル変革の指針2021改訂版」をもとに作成</w:t>
                      </w:r>
                    </w:p>
                  </w:txbxContent>
                </v:textbox>
                <w10:wrap type="topAndBottom" anchorx="margin"/>
              </v:shape>
            </w:pict>
          </mc:Fallback>
        </mc:AlternateContent>
      </w:r>
    </w:p>
    <w:tbl>
      <w:tblPr>
        <w:tblStyle w:val="aa"/>
        <w:tblW w:w="0" w:type="auto"/>
        <w:tblLook w:val="04A0" w:firstRow="1" w:lastRow="0" w:firstColumn="1" w:lastColumn="0" w:noHBand="0" w:noVBand="1"/>
      </w:tblPr>
      <w:tblGrid>
        <w:gridCol w:w="10456"/>
      </w:tblGrid>
      <w:tr w:rsidR="003854E0" w14:paraId="7272CA2D" w14:textId="77777777">
        <w:tc>
          <w:tcPr>
            <w:tcW w:w="10456" w:type="dxa"/>
            <w:shd w:val="clear" w:color="auto" w:fill="215E99" w:themeFill="text2" w:themeFillTint="BF"/>
          </w:tcPr>
          <w:p w14:paraId="5CEC5B2E" w14:textId="77777777" w:rsidR="003854E0" w:rsidRDefault="003854E0">
            <w:pPr>
              <w:pStyle w:val="aff0"/>
            </w:pPr>
            <w:r>
              <w:rPr>
                <w:rFonts w:hint="eastAsia"/>
              </w:rPr>
              <w:t>ドキュメント構成</w:t>
            </w:r>
          </w:p>
        </w:tc>
      </w:tr>
      <w:tr w:rsidR="003854E0" w14:paraId="09BA8FF3" w14:textId="77777777">
        <w:tc>
          <w:tcPr>
            <w:tcW w:w="10456" w:type="dxa"/>
          </w:tcPr>
          <w:p w14:paraId="38C311B7" w14:textId="77777777" w:rsidR="003854E0" w:rsidRDefault="003854E0">
            <w:pPr>
              <w:pStyle w:val="afff6"/>
            </w:pPr>
            <w:r w:rsidRPr="00977B70">
              <w:t>IoTソリューション領域のドキュメントは、「①IoTソリューション領域へのスキル変革の指針」、「②タスクリスト」、「③参考文献」の</w:t>
            </w:r>
            <w:r>
              <w:rPr>
                <w:rFonts w:hint="eastAsia"/>
              </w:rPr>
              <w:t>3</w:t>
            </w:r>
            <w:r w:rsidRPr="00977B70">
              <w:t>部構成</w:t>
            </w:r>
            <w:r>
              <w:rPr>
                <w:rFonts w:hint="eastAsia"/>
              </w:rPr>
              <w:t>になって</w:t>
            </w:r>
            <w:r w:rsidRPr="00977B70">
              <w:t>います。</w:t>
            </w:r>
          </w:p>
          <w:p w14:paraId="2E8B6C94" w14:textId="77777777" w:rsidR="003854E0" w:rsidRDefault="003854E0">
            <w:pPr>
              <w:pStyle w:val="afff6"/>
            </w:pPr>
          </w:p>
          <w:p w14:paraId="35D12E1A" w14:textId="77777777" w:rsidR="003854E0" w:rsidRDefault="003854E0" w:rsidP="00892C01">
            <w:pPr>
              <w:pStyle w:val="afff8"/>
              <w:numPr>
                <w:ilvl w:val="0"/>
                <w:numId w:val="500"/>
              </w:numPr>
            </w:pPr>
            <w:r w:rsidRPr="00977B70">
              <w:t>IoTソリューション領域へのスキル変革の指針：</w:t>
            </w:r>
          </w:p>
          <w:p w14:paraId="34E26819" w14:textId="77777777" w:rsidR="003854E0" w:rsidRDefault="003854E0">
            <w:pPr>
              <w:pStyle w:val="afff6"/>
            </w:pPr>
            <w:r w:rsidRPr="00977B70">
              <w:t>IoTソリューション領域にこれから取り組もうとする方やスキルチェンジをしようとする</w:t>
            </w:r>
            <w:r>
              <w:rPr>
                <w:rFonts w:hint="eastAsia"/>
              </w:rPr>
              <w:t>技術者などに</w:t>
            </w:r>
            <w:r w:rsidRPr="00977B70">
              <w:t>対して、当該領域の特徴や、活躍するロール（役割）、必要なタスクの概要</w:t>
            </w:r>
            <w:r>
              <w:t>など</w:t>
            </w:r>
            <w:r w:rsidRPr="00977B70">
              <w:t>を説明しています。</w:t>
            </w:r>
          </w:p>
          <w:p w14:paraId="6CC059F3" w14:textId="77777777" w:rsidR="003854E0" w:rsidRDefault="003854E0" w:rsidP="00892C01">
            <w:pPr>
              <w:pStyle w:val="afff8"/>
              <w:numPr>
                <w:ilvl w:val="0"/>
                <w:numId w:val="500"/>
              </w:numPr>
            </w:pPr>
            <w:r w:rsidRPr="00977B70">
              <w:t>タスクリスト：</w:t>
            </w:r>
          </w:p>
          <w:p w14:paraId="2A47BB6F" w14:textId="77777777" w:rsidR="003854E0" w:rsidRDefault="003854E0">
            <w:pPr>
              <w:pStyle w:val="afff6"/>
            </w:pPr>
            <w:r w:rsidRPr="00977B70">
              <w:t>IoTソリューション領域の仕事を行う上で具体的な業務をタスクとして定義し、大分類・中分類・小分類の階層に分解して示したものです。また、それぞれについてロール（役割）が主に担うタスクについても示しています。</w:t>
            </w:r>
          </w:p>
          <w:p w14:paraId="1CEE6A6B" w14:textId="77777777" w:rsidR="003854E0" w:rsidRDefault="003854E0" w:rsidP="00892C01">
            <w:pPr>
              <w:pStyle w:val="afff8"/>
              <w:numPr>
                <w:ilvl w:val="0"/>
                <w:numId w:val="500"/>
              </w:numPr>
            </w:pPr>
            <w:r w:rsidRPr="00977B70">
              <w:t>参考文献：</w:t>
            </w:r>
          </w:p>
          <w:p w14:paraId="01753D3A" w14:textId="77777777" w:rsidR="003854E0" w:rsidRPr="00F25869" w:rsidRDefault="003854E0">
            <w:pPr>
              <w:pStyle w:val="afff6"/>
            </w:pPr>
            <w:r w:rsidRPr="00977B70">
              <w:t>IoTソリューション領域の仕事を行う上で参考となる書籍や公表資料</w:t>
            </w:r>
            <w:r>
              <w:t>など</w:t>
            </w:r>
            <w:r w:rsidRPr="00977B70">
              <w:t>を示したものです。</w:t>
            </w:r>
          </w:p>
        </w:tc>
      </w:tr>
    </w:tbl>
    <w:tbl>
      <w:tblPr>
        <w:tblStyle w:val="aa"/>
        <w:tblpPr w:leftFromText="142" w:rightFromText="142" w:vertAnchor="text" w:horzAnchor="margin" w:tblpY="688"/>
        <w:tblW w:w="0" w:type="auto"/>
        <w:tblLook w:val="04A0" w:firstRow="1" w:lastRow="0" w:firstColumn="1" w:lastColumn="0" w:noHBand="0" w:noVBand="1"/>
      </w:tblPr>
      <w:tblGrid>
        <w:gridCol w:w="3681"/>
        <w:gridCol w:w="6775"/>
      </w:tblGrid>
      <w:tr w:rsidR="003854E0" w14:paraId="540F53CC" w14:textId="77777777">
        <w:tc>
          <w:tcPr>
            <w:tcW w:w="10456" w:type="dxa"/>
            <w:gridSpan w:val="2"/>
          </w:tcPr>
          <w:p w14:paraId="55310165" w14:textId="77777777" w:rsidR="003854E0" w:rsidRDefault="003854E0" w:rsidP="00601047">
            <w:pPr>
              <w:pStyle w:val="affe"/>
              <w:framePr w:hSpace="0" w:wrap="auto" w:vAnchor="margin" w:hAnchor="text" w:yAlign="inline"/>
            </w:pPr>
            <w:r w:rsidRPr="000A23A7">
              <w:rPr>
                <w:rFonts w:hint="eastAsia"/>
              </w:rPr>
              <w:t>詳細理解のため参考となる文献（参考文献）</w:t>
            </w:r>
          </w:p>
        </w:tc>
      </w:tr>
      <w:tr w:rsidR="003854E0" w:rsidRPr="000A23A7" w14:paraId="1E5978C4" w14:textId="77777777">
        <w:tc>
          <w:tcPr>
            <w:tcW w:w="3681" w:type="dxa"/>
            <w:shd w:val="clear" w:color="auto" w:fill="F1A983" w:themeFill="accent2" w:themeFillTint="99"/>
          </w:tcPr>
          <w:p w14:paraId="6B0EA202" w14:textId="77777777" w:rsidR="003854E0" w:rsidRDefault="003854E0" w:rsidP="00601047">
            <w:pPr>
              <w:pStyle w:val="affe"/>
              <w:framePr w:hSpace="0" w:wrap="auto" w:vAnchor="margin" w:hAnchor="text" w:yAlign="inline"/>
            </w:pPr>
            <w:r>
              <w:rPr>
                <w:rFonts w:hint="eastAsia"/>
              </w:rPr>
              <w:t>IoTソリューション領域へのスキル変革の指針2021改訂版</w:t>
            </w:r>
          </w:p>
        </w:tc>
        <w:tc>
          <w:tcPr>
            <w:tcW w:w="6775" w:type="dxa"/>
          </w:tcPr>
          <w:p w14:paraId="2B6A0BF5" w14:textId="77777777" w:rsidR="003854E0" w:rsidRPr="000A23A7" w:rsidRDefault="003854E0" w:rsidP="00601047">
            <w:pPr>
              <w:pStyle w:val="affe"/>
              <w:framePr w:hSpace="0" w:wrap="auto" w:vAnchor="margin" w:hAnchor="text" w:yAlign="inline"/>
            </w:pPr>
            <w:r w:rsidRPr="00FD58B4">
              <w:t>https://www.ipa.go.jp/jinzai/skill-standard/plus-it-ui/itssplus/ps6vr70000001i0x-att/000065568.pdf</w:t>
            </w:r>
          </w:p>
        </w:tc>
      </w:tr>
    </w:tbl>
    <w:p w14:paraId="697ACAF9" w14:textId="77777777" w:rsidR="003854E0" w:rsidRDefault="003854E0" w:rsidP="003854E0">
      <w:pPr>
        <w:ind w:firstLineChars="0" w:firstLine="0"/>
      </w:pPr>
    </w:p>
    <w:p w14:paraId="26C98F25" w14:textId="77777777" w:rsidR="003854E0" w:rsidRDefault="003854E0" w:rsidP="003854E0">
      <w:pPr>
        <w:pStyle w:val="4"/>
      </w:pPr>
      <w:bookmarkStart w:id="1737" w:name="_Toc177129795"/>
      <w:bookmarkStart w:id="1738" w:name="_Toc183418695"/>
      <w:bookmarkStart w:id="1739" w:name="_Toc185339044"/>
      <w:bookmarkStart w:id="1740" w:name="_Toc188349137"/>
      <w:r>
        <w:t>セキュリティ領域</w:t>
      </w:r>
      <w:bookmarkEnd w:id="1737"/>
      <w:bookmarkEnd w:id="1738"/>
      <w:bookmarkEnd w:id="1739"/>
      <w:bookmarkEnd w:id="1740"/>
    </w:p>
    <w:p w14:paraId="1D854C5F" w14:textId="77777777" w:rsidR="003854E0" w:rsidRDefault="003854E0" w:rsidP="003854E0">
      <w:r>
        <w:t>ITSS+（プラス）の「セキュリティ領域」は、企業のセキュリティ対策に必要なスキルと知識を体系化し、評価するための枠組みです。この領域は、特にサイバーセキュリティの脅威に対応するために設計されています。「セキュリティ領域」では、企業のセキュリティ対策に必要となるセキュリティ関連業務のまとまりを17分野に整理しています。それぞれの分野に求められるセキュリティ知識、スキルの概要を理解することで、セキュリティ体制の構築時と人材育成・配置などに活用することができます。また、</w:t>
      </w:r>
      <w:r>
        <w:rPr>
          <w:rFonts w:hint="eastAsia"/>
        </w:rPr>
        <w:t>セキュリティ専門人材のみならず、セキュリティ以外の業務を生業としている人材の「学び直し」の指針として用い「プラス・セキュリティ人材」を育成できます。（セキュリティを専門としない事業部門、管理部門などの人材で、セキュリティ領域の知識・スキルを身につけた人材を、「プラス・セキュリティ人材」と呼んでいます）。</w:t>
      </w:r>
    </w:p>
    <w:p w14:paraId="1DCF8865" w14:textId="77777777" w:rsidR="003854E0" w:rsidRDefault="003854E0" w:rsidP="003854E0"/>
    <w:p w14:paraId="3DB040CA" w14:textId="77777777" w:rsidR="003854E0" w:rsidRDefault="003854E0" w:rsidP="003854E0">
      <w:r>
        <w:rPr>
          <w:rFonts w:hint="eastAsia"/>
        </w:rPr>
        <w:t>次の図は、セキュリティ関連タスクを担う分野の概観図です。</w:t>
      </w:r>
    </w:p>
    <w:p w14:paraId="2DB264C5" w14:textId="77777777" w:rsidR="003854E0" w:rsidRDefault="003854E0" w:rsidP="003854E0">
      <w:r w:rsidRPr="00D93420">
        <w:rPr>
          <w:noProof/>
        </w:rPr>
        <mc:AlternateContent>
          <mc:Choice Requires="wps">
            <w:drawing>
              <wp:anchor distT="0" distB="0" distL="114300" distR="114300" simplePos="0" relativeHeight="251656570" behindDoc="0" locked="0" layoutInCell="1" allowOverlap="1" wp14:anchorId="2791EA73" wp14:editId="7815EBCA">
                <wp:simplePos x="0" y="0"/>
                <wp:positionH relativeFrom="page">
                  <wp:posOffset>552450</wp:posOffset>
                </wp:positionH>
                <wp:positionV relativeFrom="paragraph">
                  <wp:posOffset>8349497</wp:posOffset>
                </wp:positionV>
                <wp:extent cx="6484620" cy="452120"/>
                <wp:effectExtent l="0" t="0" r="0" b="5080"/>
                <wp:wrapTopAndBottom/>
                <wp:docPr id="393507760" name="テキスト ボックス 3"/>
                <wp:cNvGraphicFramePr/>
                <a:graphic xmlns:a="http://schemas.openxmlformats.org/drawingml/2006/main">
                  <a:graphicData uri="http://schemas.microsoft.com/office/word/2010/wordprocessingShape">
                    <wps:wsp>
                      <wps:cNvSpPr txBox="1"/>
                      <wps:spPr>
                        <a:xfrm>
                          <a:off x="0" y="0"/>
                          <a:ext cx="6484620" cy="452120"/>
                        </a:xfrm>
                        <a:prstGeom prst="rect">
                          <a:avLst/>
                        </a:prstGeom>
                        <a:noFill/>
                        <a:ln w="6350">
                          <a:noFill/>
                        </a:ln>
                      </wps:spPr>
                      <wps:txbx>
                        <w:txbxContent>
                          <w:p w14:paraId="6F9925DA" w14:textId="5DA36FD1" w:rsidR="003854E0" w:rsidRDefault="003854E0" w:rsidP="003854E0">
                            <w:pPr>
                              <w:pStyle w:val="aff2"/>
                            </w:pPr>
                            <w:r w:rsidRPr="00904A65">
                              <w:rPr>
                                <w:rFonts w:hint="eastAsia"/>
                              </w:rPr>
                              <w:t>図</w:t>
                            </w:r>
                            <w:r>
                              <w:rPr>
                                <w:rFonts w:hint="eastAsia"/>
                              </w:rPr>
                              <w:t>9</w:t>
                            </w:r>
                            <w:r w:rsidR="00B764CE">
                              <w:rPr>
                                <w:rFonts w:hint="eastAsia"/>
                              </w:rPr>
                              <w:t>4</w:t>
                            </w:r>
                            <w:r w:rsidRPr="00904A65">
                              <w:rPr>
                                <w:rFonts w:hint="eastAsia"/>
                              </w:rPr>
                              <w:t>.</w:t>
                            </w:r>
                            <w:r>
                              <w:rPr>
                                <w:rFonts w:hint="eastAsia"/>
                              </w:rPr>
                              <w:t xml:space="preserve"> セキュリティ関連タスクを担う分野の概観図</w:t>
                            </w:r>
                          </w:p>
                          <w:p w14:paraId="614E1966" w14:textId="77777777" w:rsidR="003854E0" w:rsidRPr="00904A65" w:rsidRDefault="003854E0" w:rsidP="003854E0">
                            <w:pPr>
                              <w:pStyle w:val="aff2"/>
                            </w:pPr>
                            <w:r>
                              <w:rPr>
                                <w:rFonts w:hint="eastAsia"/>
                              </w:rPr>
                              <w:t>(出典) IPA「</w:t>
                            </w:r>
                            <w:r w:rsidRPr="000F6D38">
                              <w:t>ITSS+（プラス）セキュリティ領域</w:t>
                            </w:r>
                            <w:r>
                              <w:rPr>
                                <w:rFonts w:hint="eastAsia"/>
                                <w:color w:val="000000"/>
                              </w:rPr>
                              <w:t>」</w:t>
                            </w:r>
                            <w:r>
                              <w:rPr>
                                <w:rFonts w:hint="eastAsia"/>
                              </w:rPr>
                              <w:t>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1EA73" id="_x0000_s1200" type="#_x0000_t202" style="position:absolute;left:0;text-align:left;margin-left:43.5pt;margin-top:657.45pt;width:510.6pt;height:35.6pt;z-index:25165657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" filled="f" stroked="f" strokeweight=".5pt">
                <v:textbox>
                  <w:txbxContent>
                    <w:p w14:paraId="6F9925DA" w14:textId="5DA36FD1" w:rsidR="003854E0" w:rsidRDefault="003854E0" w:rsidP="003854E0">
                      <w:pPr>
                        <w:pStyle w:val="aff2"/>
                      </w:pPr>
                      <w:r w:rsidRPr="00904A65">
                        <w:rPr>
                          <w:rFonts w:hint="eastAsia"/>
                        </w:rPr>
                        <w:t>図</w:t>
                      </w:r>
                      <w:r>
                        <w:rPr>
                          <w:rFonts w:hint="eastAsia"/>
                        </w:rPr>
                        <w:t>9</w:t>
                      </w:r>
                      <w:r w:rsidR="00B764CE">
                        <w:rPr>
                          <w:rFonts w:hint="eastAsia"/>
                        </w:rPr>
                        <w:t>4</w:t>
                      </w:r>
                      <w:r w:rsidRPr="00904A65">
                        <w:rPr>
                          <w:rFonts w:hint="eastAsia"/>
                        </w:rPr>
                        <w:t>.</w:t>
                      </w:r>
                      <w:r>
                        <w:rPr>
                          <w:rFonts w:hint="eastAsia"/>
                        </w:rPr>
                        <w:t xml:space="preserve"> セキュリティ関連タスクを担う分野の概観図</w:t>
                      </w:r>
                    </w:p>
                    <w:p w14:paraId="614E1966" w14:textId="77777777" w:rsidR="003854E0" w:rsidRPr="00904A65" w:rsidRDefault="003854E0" w:rsidP="003854E0">
                      <w:pPr>
                        <w:pStyle w:val="aff2"/>
                      </w:pPr>
                      <w:r>
                        <w:rPr>
                          <w:rFonts w:hint="eastAsia"/>
                        </w:rPr>
                        <w:t>(出典) IPA「</w:t>
                      </w:r>
                      <w:r w:rsidRPr="000F6D38">
                        <w:t>ITSS+（プラス）セキュリティ領域</w:t>
                      </w:r>
                      <w:r>
                        <w:rPr>
                          <w:rFonts w:hint="eastAsia"/>
                          <w:color w:val="000000"/>
                        </w:rPr>
                        <w:t>」</w:t>
                      </w:r>
                      <w:r>
                        <w:rPr>
                          <w:rFonts w:hint="eastAsia"/>
                        </w:rPr>
                        <w:t>をもとに作成</w:t>
                      </w:r>
                    </w:p>
                  </w:txbxContent>
                </v:textbox>
                <w10:wrap type="topAndBottom" anchorx="page"/>
              </v:shape>
            </w:pict>
          </mc:Fallback>
        </mc:AlternateContent>
      </w:r>
      <w:r>
        <w:rPr>
          <w:noProof/>
        </w:rPr>
        <w:drawing>
          <wp:anchor distT="0" distB="0" distL="114300" distR="114300" simplePos="0" relativeHeight="251656569" behindDoc="0" locked="0" layoutInCell="1" allowOverlap="1" wp14:anchorId="4B1E959E" wp14:editId="095C818F">
            <wp:simplePos x="0" y="0"/>
            <wp:positionH relativeFrom="column">
              <wp:posOffset>95250</wp:posOffset>
            </wp:positionH>
            <wp:positionV relativeFrom="paragraph">
              <wp:posOffset>2540</wp:posOffset>
            </wp:positionV>
            <wp:extent cx="6484620" cy="8601710"/>
            <wp:effectExtent l="0" t="0" r="0" b="0"/>
            <wp:wrapTopAndBottom/>
            <wp:docPr id="473057463"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6484620" cy="8601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D095CF" w14:textId="77777777" w:rsidR="003854E0" w:rsidRPr="00430DD5" w:rsidRDefault="003854E0" w:rsidP="003854E0">
      <w:pPr>
        <w:ind w:firstLineChars="0" w:firstLine="0"/>
      </w:pPr>
    </w:p>
    <w:p w14:paraId="70100189" w14:textId="77777777" w:rsidR="003854E0" w:rsidRDefault="003854E0" w:rsidP="003854E0"/>
    <w:tbl>
      <w:tblPr>
        <w:tblStyle w:val="aa"/>
        <w:tblpPr w:leftFromText="142" w:rightFromText="142" w:vertAnchor="text" w:horzAnchor="margin" w:tblpY="-112"/>
        <w:tblW w:w="0" w:type="auto"/>
        <w:tblLook w:val="04A0" w:firstRow="1" w:lastRow="0" w:firstColumn="1" w:lastColumn="0" w:noHBand="0" w:noVBand="1"/>
      </w:tblPr>
      <w:tblGrid>
        <w:gridCol w:w="3681"/>
        <w:gridCol w:w="6775"/>
      </w:tblGrid>
      <w:tr w:rsidR="003854E0" w14:paraId="79623CAF" w14:textId="77777777">
        <w:tc>
          <w:tcPr>
            <w:tcW w:w="10456" w:type="dxa"/>
            <w:gridSpan w:val="2"/>
          </w:tcPr>
          <w:p w14:paraId="3117CEB8" w14:textId="77777777" w:rsidR="003854E0" w:rsidRDefault="003854E0" w:rsidP="00601047">
            <w:pPr>
              <w:pStyle w:val="affe"/>
              <w:framePr w:hSpace="0" w:wrap="auto" w:vAnchor="margin" w:hAnchor="text" w:yAlign="inline"/>
            </w:pPr>
            <w:r w:rsidRPr="000A23A7">
              <w:rPr>
                <w:rFonts w:hint="eastAsia"/>
              </w:rPr>
              <w:t>詳細理解のため参考となる文献（参考文献）</w:t>
            </w:r>
          </w:p>
        </w:tc>
      </w:tr>
      <w:tr w:rsidR="003854E0" w:rsidRPr="000A23A7" w14:paraId="1B9AF08A" w14:textId="77777777">
        <w:tc>
          <w:tcPr>
            <w:tcW w:w="3681" w:type="dxa"/>
            <w:shd w:val="clear" w:color="auto" w:fill="F1A983" w:themeFill="accent2" w:themeFillTint="99"/>
          </w:tcPr>
          <w:p w14:paraId="48BF0F98" w14:textId="77777777" w:rsidR="003854E0" w:rsidRDefault="003854E0" w:rsidP="00601047">
            <w:pPr>
              <w:pStyle w:val="affe"/>
              <w:framePr w:hSpace="0" w:wrap="auto" w:vAnchor="margin" w:hAnchor="text" w:yAlign="inline"/>
            </w:pPr>
            <w:r w:rsidRPr="004E02AE">
              <w:rPr>
                <w:rFonts w:hint="eastAsia"/>
              </w:rPr>
              <w:t>サイバーセキュリティ体制構築・人材確保の手引き</w:t>
            </w:r>
          </w:p>
        </w:tc>
        <w:tc>
          <w:tcPr>
            <w:tcW w:w="6775" w:type="dxa"/>
          </w:tcPr>
          <w:p w14:paraId="64C6042C" w14:textId="77777777" w:rsidR="003854E0" w:rsidRPr="000A23A7" w:rsidRDefault="003854E0" w:rsidP="00601047">
            <w:pPr>
              <w:pStyle w:val="affe"/>
              <w:framePr w:hSpace="0" w:wrap="auto" w:vAnchor="margin" w:hAnchor="text" w:yAlign="inline"/>
            </w:pPr>
            <w:r w:rsidRPr="00732619">
              <w:t>https://www.meti.go.jp/policy/netsecurity/tebikihontai2.pdf</w:t>
            </w:r>
          </w:p>
        </w:tc>
      </w:tr>
    </w:tbl>
    <w:p w14:paraId="220AAED5" w14:textId="77777777" w:rsidR="003854E0" w:rsidRDefault="003854E0" w:rsidP="003854E0">
      <w:pPr>
        <w:pStyle w:val="5"/>
      </w:pPr>
      <w:r>
        <w:rPr>
          <w:rFonts w:hint="eastAsia"/>
        </w:rPr>
        <w:t>プラス・セキュリティ</w:t>
      </w:r>
    </w:p>
    <w:tbl>
      <w:tblPr>
        <w:tblStyle w:val="aa"/>
        <w:tblW w:w="0" w:type="auto"/>
        <w:tblLook w:val="04A0" w:firstRow="1" w:lastRow="0" w:firstColumn="1" w:lastColumn="0" w:noHBand="0" w:noVBand="1"/>
      </w:tblPr>
      <w:tblGrid>
        <w:gridCol w:w="10456"/>
      </w:tblGrid>
      <w:tr w:rsidR="003854E0" w14:paraId="0C4A5DB8" w14:textId="77777777">
        <w:tc>
          <w:tcPr>
            <w:tcW w:w="10456" w:type="dxa"/>
            <w:shd w:val="clear" w:color="auto" w:fill="215E99" w:themeFill="text2" w:themeFillTint="BF"/>
          </w:tcPr>
          <w:p w14:paraId="0EE1ECE9" w14:textId="77777777" w:rsidR="003854E0" w:rsidRDefault="003854E0">
            <w:pPr>
              <w:pStyle w:val="aff0"/>
            </w:pPr>
            <w:r>
              <w:rPr>
                <w:rFonts w:hint="eastAsia"/>
              </w:rPr>
              <w:t>プラス・セキュリティとは</w:t>
            </w:r>
          </w:p>
        </w:tc>
      </w:tr>
      <w:tr w:rsidR="003854E0" w14:paraId="66130CF7" w14:textId="77777777">
        <w:tc>
          <w:tcPr>
            <w:tcW w:w="10456" w:type="dxa"/>
          </w:tcPr>
          <w:p w14:paraId="1BFA22BA" w14:textId="77777777" w:rsidR="003854E0" w:rsidRDefault="003854E0">
            <w:pPr>
              <w:pStyle w:val="afff6"/>
            </w:pPr>
            <w:r w:rsidRPr="00A0484B">
              <w:rPr>
                <w:rFonts w:hint="eastAsia"/>
              </w:rPr>
              <w:t>自らの業務遂行にあたってセキュリティを意識し、必要かつ十分なセキュリティ対策を実現できる能力を身につけること、あるいは身につけている状態のこと</w:t>
            </w:r>
          </w:p>
        </w:tc>
      </w:tr>
    </w:tbl>
    <w:p w14:paraId="03E53FF1" w14:textId="77777777" w:rsidR="003854E0" w:rsidRPr="00000EE2" w:rsidRDefault="003854E0" w:rsidP="003854E0"/>
    <w:p w14:paraId="0CD2BCB9" w14:textId="77777777" w:rsidR="003854E0" w:rsidRPr="00000EE2" w:rsidRDefault="003854E0" w:rsidP="003854E0">
      <w:r>
        <w:rPr>
          <w:noProof/>
        </w:rPr>
        <w:drawing>
          <wp:anchor distT="0" distB="0" distL="114300" distR="114300" simplePos="0" relativeHeight="251656564" behindDoc="0" locked="0" layoutInCell="1" allowOverlap="1" wp14:anchorId="1CA86680" wp14:editId="3A6FFDFD">
            <wp:simplePos x="0" y="0"/>
            <wp:positionH relativeFrom="column">
              <wp:posOffset>1039495</wp:posOffset>
            </wp:positionH>
            <wp:positionV relativeFrom="paragraph">
              <wp:posOffset>2119630</wp:posOffset>
            </wp:positionV>
            <wp:extent cx="4837430" cy="3208655"/>
            <wp:effectExtent l="0" t="0" r="1270" b="0"/>
            <wp:wrapTopAndBottom/>
            <wp:docPr id="1144333105"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837430" cy="32086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735EC">
        <w:rPr>
          <w:rFonts w:hint="eastAsia"/>
        </w:rPr>
        <w:t>企業は、デジタルトランスフォーメーションの推進と並行してサイバーセキュリティへの対策が求められています。この状況の中、経営層をはじめ、法務や広報といった、必ずしも</w:t>
      </w:r>
      <w:r>
        <w:rPr>
          <w:rFonts w:hint="eastAsia"/>
        </w:rPr>
        <w:t>IT</w:t>
      </w:r>
      <w:r w:rsidRPr="00E735EC">
        <w:rPr>
          <w:rFonts w:hint="eastAsia"/>
        </w:rPr>
        <w:t>やセキュリティに関する専門知識や業務経験を有していない人も「プラス・セキュリティ」知識を習得することが重要です。なぜなら、デジタルトランスフォーメーションが進む中、サイバーセキュリティ担当部署だけでは、サイバーセキュリティ対策への対処が難しい状況になっているためです。そのため、サイバーセキュリティ対策が不十分な場合、インシデントが生じる可能性がある業務を担っている人材には、業務に必要なセキュリティに関する知識・スキルを身につけてもらう必要があります。</w:t>
      </w:r>
    </w:p>
    <w:p w14:paraId="0B9EB337" w14:textId="77777777" w:rsidR="003854E0" w:rsidRDefault="003854E0" w:rsidP="003854E0">
      <w:pPr>
        <w:ind w:firstLineChars="0" w:firstLine="0"/>
      </w:pPr>
    </w:p>
    <w:p w14:paraId="624E0CAF" w14:textId="77777777" w:rsidR="003854E0" w:rsidRPr="00000EE2" w:rsidRDefault="003854E0" w:rsidP="003854E0">
      <w:pPr>
        <w:pStyle w:val="5"/>
      </w:pPr>
      <w:r>
        <w:rPr>
          <w:rFonts w:hint="eastAsia"/>
        </w:rPr>
        <w:t>プラス・セキュリティ人材の育成</w:t>
      </w:r>
    </w:p>
    <w:p w14:paraId="67498F41" w14:textId="77777777" w:rsidR="003854E0" w:rsidRDefault="003854E0" w:rsidP="003854E0">
      <w:r w:rsidRPr="00857F32">
        <w:rPr>
          <w:rFonts w:hint="eastAsia"/>
        </w:rPr>
        <w:t>プラス</w:t>
      </w:r>
      <w:r>
        <w:rPr>
          <w:rFonts w:hint="eastAsia"/>
        </w:rPr>
        <w:t>・</w:t>
      </w:r>
      <w:r w:rsidRPr="00857F32">
        <w:rPr>
          <w:rFonts w:hint="eastAsia"/>
        </w:rPr>
        <w:t>セキュリティの知識を身につける方法として、主に試験・資格を活用したり、教育プログラムを受けたりする方法があります。ここでは、具体例も含めて紹介します。</w:t>
      </w:r>
    </w:p>
    <w:tbl>
      <w:tblPr>
        <w:tblStyle w:val="aa"/>
        <w:tblpPr w:leftFromText="142" w:rightFromText="142" w:vertAnchor="text" w:horzAnchor="margin" w:tblpY="749"/>
        <w:tblW w:w="0" w:type="auto"/>
        <w:tblLook w:val="04A0" w:firstRow="1" w:lastRow="0" w:firstColumn="1" w:lastColumn="0" w:noHBand="0" w:noVBand="1"/>
      </w:tblPr>
      <w:tblGrid>
        <w:gridCol w:w="10456"/>
      </w:tblGrid>
      <w:tr w:rsidR="003854E0" w14:paraId="6ABA14A1" w14:textId="77777777">
        <w:tc>
          <w:tcPr>
            <w:tcW w:w="10456" w:type="dxa"/>
            <w:shd w:val="clear" w:color="auto" w:fill="215E99" w:themeFill="text2" w:themeFillTint="BF"/>
          </w:tcPr>
          <w:p w14:paraId="0C09B038" w14:textId="77777777" w:rsidR="003854E0" w:rsidRDefault="003854E0">
            <w:pPr>
              <w:pStyle w:val="aff0"/>
            </w:pPr>
            <w:r w:rsidRPr="00024526">
              <w:rPr>
                <w:rFonts w:hint="eastAsia"/>
              </w:rPr>
              <w:t>試験・資格の活用</w:t>
            </w:r>
          </w:p>
        </w:tc>
      </w:tr>
      <w:tr w:rsidR="003854E0" w14:paraId="5D4EC62A" w14:textId="77777777">
        <w:tc>
          <w:tcPr>
            <w:tcW w:w="10456" w:type="dxa"/>
          </w:tcPr>
          <w:p w14:paraId="7FB65ED8" w14:textId="77777777" w:rsidR="003854E0" w:rsidRPr="00024526" w:rsidRDefault="003854E0">
            <w:pPr>
              <w:pStyle w:val="afff6"/>
            </w:pPr>
            <w:r w:rsidRPr="00024526">
              <w:rPr>
                <w:rFonts w:hint="eastAsia"/>
              </w:rPr>
              <w:t>各分野の人材がプラス</w:t>
            </w:r>
            <w:r>
              <w:rPr>
                <w:rFonts w:hint="eastAsia"/>
              </w:rPr>
              <w:t>・</w:t>
            </w:r>
            <w:r w:rsidRPr="00024526">
              <w:rPr>
                <w:rFonts w:hint="eastAsia"/>
              </w:rPr>
              <w:t>セキュリティの知識を身につける方法の1つとして、試験や資格の活用が挙げられます。資格を活用することの利点は、特定の役割や業務を担うために必要なスキルを効率よく習得できることです。</w:t>
            </w:r>
          </w:p>
          <w:p w14:paraId="12617610" w14:textId="77777777" w:rsidR="003854E0" w:rsidRDefault="003854E0">
            <w:pPr>
              <w:pStyle w:val="afff6"/>
            </w:pPr>
            <w:r w:rsidRPr="00024526">
              <w:rPr>
                <w:rFonts w:hint="eastAsia"/>
              </w:rPr>
              <w:t>（例）</w:t>
            </w:r>
          </w:p>
          <w:p w14:paraId="3FFB0560" w14:textId="77777777" w:rsidR="003854E0" w:rsidRPr="000C6CBC" w:rsidRDefault="003854E0">
            <w:pPr>
              <w:pStyle w:val="afff8"/>
            </w:pPr>
            <w:r w:rsidRPr="000C6CBC">
              <w:rPr>
                <w:rFonts w:hint="eastAsia"/>
              </w:rPr>
              <w:t>情報セキュリティマネジメント試験</w:t>
            </w:r>
          </w:p>
          <w:p w14:paraId="1C0A0B3E" w14:textId="77777777" w:rsidR="003854E0" w:rsidRDefault="003854E0">
            <w:pPr>
              <w:pStyle w:val="afff6"/>
            </w:pPr>
            <w:r w:rsidRPr="00024526">
              <w:rPr>
                <w:rFonts w:hint="eastAsia"/>
              </w:rPr>
              <w:t>【対象】企業の戦略マネジメント層や実務者層のサイバーセキュリティ担当者</w:t>
            </w:r>
          </w:p>
          <w:p w14:paraId="485E1B6B" w14:textId="77777777" w:rsidR="003854E0" w:rsidRDefault="003854E0">
            <w:pPr>
              <w:pStyle w:val="afff6"/>
            </w:pPr>
            <w:r w:rsidRPr="00024526">
              <w:rPr>
                <w:rFonts w:hint="eastAsia"/>
              </w:rPr>
              <w:t>【内容】本試験は、情報セキュリティマネジメントの計画・運用・評価・改善を通して組織の情報セキュリティ確保に貢献し、脅威から継続的に組織を守るための基本的なスキルを認定するものです。</w:t>
            </w:r>
          </w:p>
        </w:tc>
      </w:tr>
      <w:tr w:rsidR="003854E0" w14:paraId="6FB25EEC" w14:textId="77777777">
        <w:tc>
          <w:tcPr>
            <w:tcW w:w="10456" w:type="dxa"/>
            <w:shd w:val="clear" w:color="auto" w:fill="215E99" w:themeFill="text2" w:themeFillTint="BF"/>
          </w:tcPr>
          <w:p w14:paraId="3215217C" w14:textId="77777777" w:rsidR="003854E0" w:rsidRDefault="003854E0">
            <w:pPr>
              <w:pStyle w:val="aff0"/>
            </w:pPr>
            <w:r>
              <w:rPr>
                <w:rFonts w:hint="eastAsia"/>
              </w:rPr>
              <w:t>教育プログラム・コミュニティ活動の活用</w:t>
            </w:r>
          </w:p>
        </w:tc>
      </w:tr>
      <w:bookmarkStart w:id="1741" w:name="■NISC22ー3ー4"/>
      <w:tr w:rsidR="003854E0" w14:paraId="287F8C97" w14:textId="77777777">
        <w:tc>
          <w:tcPr>
            <w:tcW w:w="10456" w:type="dxa"/>
          </w:tcPr>
          <w:p w14:paraId="28F06B83" w14:textId="487D5AF3" w:rsidR="003854E0" w:rsidRPr="009E4236" w:rsidRDefault="003069FD">
            <w:pPr>
              <w:pStyle w:val="afff6"/>
            </w:pPr>
            <w:r>
              <w:fldChar w:fldCharType="begin"/>
            </w:r>
            <w:r>
              <w:rPr>
                <w:rFonts w:hint="eastAsia"/>
              </w:rPr>
              <w:instrText xml:space="preserve">HYPERLINK </w:instrText>
            </w:r>
            <w:r>
              <w:instrText xml:space="preserve"> \l "</w:instrText>
            </w:r>
            <w:r>
              <w:rPr>
                <w:rFonts w:hint="eastAsia"/>
              </w:rPr>
              <w:instrText>■</w:instrText>
            </w:r>
            <w:r>
              <w:instrText>NISC"</w:instrText>
            </w:r>
            <w:r>
              <w:fldChar w:fldCharType="separate"/>
            </w:r>
            <w:r w:rsidR="003854E0" w:rsidRPr="003069FD">
              <w:rPr>
                <w:rStyle w:val="a7"/>
                <w:rFonts w:hint="eastAsia"/>
              </w:rPr>
              <w:t>NISC</w:t>
            </w:r>
            <w:bookmarkEnd w:id="1741"/>
            <w:r>
              <w:fldChar w:fldCharType="end"/>
            </w:r>
            <w:r w:rsidR="003854E0" w:rsidRPr="009E4236">
              <w:rPr>
                <w:rFonts w:hint="eastAsia"/>
              </w:rPr>
              <w:t>（内閣サイバーセキュリティセンター）は、経営層、管理職、一般</w:t>
            </w:r>
            <w:r w:rsidR="003854E0">
              <w:rPr>
                <w:rFonts w:hint="eastAsia"/>
              </w:rPr>
              <w:t>従業員</w:t>
            </w:r>
            <w:r w:rsidR="003854E0" w:rsidRPr="009E4236">
              <w:rPr>
                <w:rFonts w:hint="eastAsia"/>
              </w:rPr>
              <w:t>ごとにそれぞれ初級、中級、上級で難易度が分けられたプラス・セキュリティ知識を補充できる研修、セミナー、講義な</w:t>
            </w:r>
            <w:r w:rsidR="003854E0">
              <w:rPr>
                <w:rFonts w:hint="eastAsia"/>
              </w:rPr>
              <w:t>どを</w:t>
            </w:r>
            <w:r w:rsidR="003854E0" w:rsidRPr="009E4236">
              <w:rPr>
                <w:rFonts w:hint="eastAsia"/>
              </w:rPr>
              <w:t>紹介</w:t>
            </w:r>
            <w:r w:rsidR="003854E0">
              <w:rPr>
                <w:rFonts w:hint="eastAsia"/>
              </w:rPr>
              <w:t>し</w:t>
            </w:r>
            <w:r w:rsidR="003854E0" w:rsidRPr="009E4236">
              <w:rPr>
                <w:rFonts w:hint="eastAsia"/>
              </w:rPr>
              <w:t>ています。</w:t>
            </w:r>
          </w:p>
          <w:p w14:paraId="2A594A19" w14:textId="77777777" w:rsidR="003854E0" w:rsidRDefault="003854E0">
            <w:pPr>
              <w:pStyle w:val="afff6"/>
            </w:pPr>
            <w:r w:rsidRPr="009E4236">
              <w:rPr>
                <w:rFonts w:hint="eastAsia"/>
              </w:rPr>
              <w:t>（例）</w:t>
            </w:r>
          </w:p>
          <w:p w14:paraId="3E7C5BD4" w14:textId="77777777" w:rsidR="003854E0" w:rsidRDefault="003854E0">
            <w:pPr>
              <w:pStyle w:val="afff6"/>
            </w:pPr>
            <w:r w:rsidRPr="007A4F95">
              <w:rPr>
                <w:rFonts w:hint="eastAsia"/>
              </w:rPr>
              <w:t>実践的サイバー防御演習「</w:t>
            </w:r>
            <w:r w:rsidRPr="007A4F95">
              <w:t>CYDER」</w:t>
            </w:r>
            <w:r>
              <w:t>（</w:t>
            </w:r>
            <w:r w:rsidRPr="007A4F95">
              <w:t>NICT</w:t>
            </w:r>
            <w:r>
              <w:t>）</w:t>
            </w:r>
          </w:p>
          <w:p w14:paraId="43DB9714" w14:textId="4690039B" w:rsidR="003854E0" w:rsidRPr="009E4236" w:rsidRDefault="003854E0">
            <w:pPr>
              <w:pStyle w:val="afff6"/>
            </w:pPr>
            <w:r w:rsidRPr="009E4236">
              <w:rPr>
                <w:rFonts w:hint="eastAsia"/>
              </w:rPr>
              <w:t>【対象】</w:t>
            </w:r>
            <w:r w:rsidRPr="00F36FB7">
              <w:rPr>
                <w:rFonts w:hint="eastAsia"/>
              </w:rPr>
              <w:t>各組織の情報システム担当者や</w:t>
            </w:r>
            <w:bookmarkStart w:id="1742" w:name="■CSIRT（シーサート）22ー3ー4"/>
            <w:r w:rsidR="00756E18">
              <w:fldChar w:fldCharType="begin"/>
            </w:r>
            <w:r w:rsidR="00756E18">
              <w:instrText>HYPERLINK  \l "■CSIRT（シーサート）"</w:instrText>
            </w:r>
            <w:r w:rsidR="00756E18">
              <w:fldChar w:fldCharType="separate"/>
            </w:r>
            <w:r w:rsidRPr="00756E18">
              <w:rPr>
                <w:rStyle w:val="a7"/>
              </w:rPr>
              <w:t>CSIRT</w:t>
            </w:r>
            <w:bookmarkEnd w:id="1742"/>
            <w:r w:rsidR="00756E18">
              <w:fldChar w:fldCharType="end"/>
            </w:r>
            <w:r w:rsidRPr="00F36FB7">
              <w:t>要員</w:t>
            </w:r>
          </w:p>
          <w:p w14:paraId="5A3FA38B" w14:textId="77777777" w:rsidR="003854E0" w:rsidRPr="009E4236" w:rsidRDefault="003854E0">
            <w:pPr>
              <w:pStyle w:val="afff6"/>
              <w:tabs>
                <w:tab w:val="clear" w:pos="1830"/>
              </w:tabs>
            </w:pPr>
            <w:r w:rsidRPr="009E4236">
              <w:rPr>
                <w:rFonts w:hint="eastAsia"/>
              </w:rPr>
              <w:t>【難易度】</w:t>
            </w:r>
            <w:r w:rsidRPr="004D6847">
              <w:rPr>
                <w:rFonts w:hint="eastAsia"/>
              </w:rPr>
              <w:t>初学者から準上級者</w:t>
            </w:r>
          </w:p>
          <w:p w14:paraId="5671FE0F" w14:textId="04C0576D" w:rsidR="003854E0" w:rsidRPr="009E4236" w:rsidRDefault="003854E0">
            <w:pPr>
              <w:pStyle w:val="afff6"/>
            </w:pPr>
            <w:r w:rsidRPr="009E4236">
              <w:rPr>
                <w:rFonts w:hint="eastAsia"/>
              </w:rPr>
              <w:t>【内容】</w:t>
            </w:r>
            <w:r>
              <w:rPr>
                <w:rFonts w:hint="eastAsia"/>
              </w:rPr>
              <w:t>実際に</w:t>
            </w:r>
            <w:bookmarkStart w:id="1743" w:name="■マルウェア22ー3ー4"/>
            <w:r w:rsidR="006F2231">
              <w:fldChar w:fldCharType="begin"/>
            </w:r>
            <w:r w:rsidR="006F2231">
              <w:rPr>
                <w:rFonts w:hint="eastAsia"/>
              </w:rPr>
              <w:instrText xml:space="preserve">HYPERLINK </w:instrText>
            </w:r>
            <w:r w:rsidR="006F2231">
              <w:instrText xml:space="preserve"> \l "</w:instrText>
            </w:r>
            <w:r w:rsidR="006F2231">
              <w:rPr>
                <w:rFonts w:hint="eastAsia"/>
              </w:rPr>
              <w:instrText>■マルウェア</w:instrText>
            </w:r>
            <w:r w:rsidR="006F2231">
              <w:instrText>"</w:instrText>
            </w:r>
            <w:r w:rsidR="006F2231">
              <w:fldChar w:fldCharType="separate"/>
            </w:r>
            <w:r w:rsidRPr="006F2231">
              <w:rPr>
                <w:rStyle w:val="a7"/>
                <w:rFonts w:hint="eastAsia"/>
              </w:rPr>
              <w:t>マルウェア</w:t>
            </w:r>
            <w:bookmarkEnd w:id="1743"/>
            <w:r w:rsidR="006F2231">
              <w:fldChar w:fldCharType="end"/>
            </w:r>
            <w:r>
              <w:rPr>
                <w:rFonts w:hint="eastAsia"/>
              </w:rPr>
              <w:t>感染などの</w:t>
            </w:r>
            <w:bookmarkStart w:id="1744" w:name="■サイバー攻撃22ー3ー4"/>
            <w:r w:rsidR="008576F4">
              <w:fldChar w:fldCharType="begin"/>
            </w:r>
            <w:r w:rsidR="008576F4">
              <w:rPr>
                <w:rFonts w:hint="eastAsia"/>
              </w:rPr>
              <w:instrText xml:space="preserve">HYPERLINK </w:instrText>
            </w:r>
            <w:r w:rsidR="008576F4">
              <w:instrText xml:space="preserve"> \l "</w:instrText>
            </w:r>
            <w:r w:rsidR="008576F4">
              <w:rPr>
                <w:rFonts w:hint="eastAsia"/>
              </w:rPr>
              <w:instrText>■サイバー攻撃</w:instrText>
            </w:r>
            <w:r w:rsidR="008576F4">
              <w:instrText>"</w:instrText>
            </w:r>
            <w:r w:rsidR="008576F4">
              <w:fldChar w:fldCharType="separate"/>
            </w:r>
            <w:r w:rsidRPr="008576F4">
              <w:rPr>
                <w:rStyle w:val="a7"/>
                <w:rFonts w:hint="eastAsia"/>
              </w:rPr>
              <w:t>サイバー攻撃</w:t>
            </w:r>
            <w:bookmarkEnd w:id="1744"/>
            <w:r w:rsidR="008576F4">
              <w:fldChar w:fldCharType="end"/>
            </w:r>
            <w:r>
              <w:rPr>
                <w:rFonts w:hint="eastAsia"/>
              </w:rPr>
              <w:t>を受けた場合</w:t>
            </w:r>
            <w:r>
              <w:t>の対処能力の向上を図ることを目的とし</w:t>
            </w:r>
            <w:r>
              <w:rPr>
                <w:rFonts w:hint="eastAsia"/>
              </w:rPr>
              <w:t>ています。被害の対処をベンダーなど外部委託先に任せている場合であっても、被害発生時に委託先がどのような作業を実施しているかを予め理解・把握しておくことで、円滑なインシデント対応につながります。</w:t>
            </w:r>
          </w:p>
          <w:p w14:paraId="6E2C7B3C" w14:textId="77777777" w:rsidR="003854E0" w:rsidRPr="009E4236" w:rsidRDefault="003854E0">
            <w:pPr>
              <w:pStyle w:val="afff6"/>
            </w:pPr>
          </w:p>
          <w:p w14:paraId="3B809B51" w14:textId="77777777" w:rsidR="003854E0" w:rsidRPr="000C6CBC" w:rsidRDefault="003854E0">
            <w:pPr>
              <w:pStyle w:val="afff8"/>
            </w:pPr>
            <w:r w:rsidRPr="000C6CBC">
              <w:rPr>
                <w:rFonts w:hint="eastAsia"/>
              </w:rPr>
              <w:t>実践サイバー演習「RPCI」（NICT）</w:t>
            </w:r>
          </w:p>
          <w:p w14:paraId="4FD34944" w14:textId="77777777" w:rsidR="003854E0" w:rsidRPr="009E4236" w:rsidRDefault="003854E0">
            <w:pPr>
              <w:pStyle w:val="afff6"/>
            </w:pPr>
            <w:r w:rsidRPr="009E4236">
              <w:rPr>
                <w:rFonts w:hint="eastAsia"/>
              </w:rPr>
              <w:t>【対象】経営層、管理職、一般</w:t>
            </w:r>
            <w:r>
              <w:rPr>
                <w:rFonts w:hint="eastAsia"/>
              </w:rPr>
              <w:t>従業員</w:t>
            </w:r>
            <w:r w:rsidRPr="009E4236">
              <w:rPr>
                <w:rFonts w:hint="eastAsia"/>
              </w:rPr>
              <w:t>（特に、CISO、CSIRT管理者、CSIRTメンバー、インシデントが発生した際の対応に携わる方、情報システムの管理・運用・調達・企画・開発に携わる方に向いています）</w:t>
            </w:r>
          </w:p>
          <w:p w14:paraId="77AEA38C" w14:textId="77777777" w:rsidR="003854E0" w:rsidRPr="009E4236" w:rsidRDefault="003854E0">
            <w:pPr>
              <w:pStyle w:val="afff6"/>
            </w:pPr>
            <w:r w:rsidRPr="009E4236">
              <w:rPr>
                <w:rFonts w:hint="eastAsia"/>
              </w:rPr>
              <w:t>【難易度】中級～上級</w:t>
            </w:r>
          </w:p>
          <w:p w14:paraId="01C516A4" w14:textId="77777777" w:rsidR="003854E0" w:rsidRDefault="003854E0">
            <w:pPr>
              <w:pStyle w:val="afff6"/>
            </w:pPr>
            <w:r w:rsidRPr="009E4236">
              <w:rPr>
                <w:rFonts w:hint="eastAsia"/>
              </w:rPr>
              <w:t>【内容】本番に近いリアルな環境でのインシデント対応を行う演習です。擬似的に発生させたサイバー攻撃にCSIRTとしてチームで対処します。実際の対応に近い体験をすることで、多くの気づきや学びを得ることができます。</w:t>
            </w:r>
          </w:p>
          <w:p w14:paraId="010250E6" w14:textId="77777777" w:rsidR="003854E0" w:rsidRDefault="003854E0">
            <w:pPr>
              <w:pStyle w:val="afff6"/>
            </w:pPr>
          </w:p>
          <w:p w14:paraId="50E62753" w14:textId="77777777" w:rsidR="003854E0" w:rsidRDefault="003854E0">
            <w:pPr>
              <w:pStyle w:val="afff6"/>
            </w:pPr>
            <w:r>
              <w:rPr>
                <w:rFonts w:hint="eastAsia"/>
              </w:rPr>
              <w:t>そのほかについては、NISCのサイトを参照してください。</w:t>
            </w:r>
          </w:p>
        </w:tc>
      </w:tr>
    </w:tbl>
    <w:p w14:paraId="404143BD" w14:textId="77777777" w:rsidR="003854E0" w:rsidRDefault="003854E0" w:rsidP="003854E0">
      <w:pPr>
        <w:ind w:firstLineChars="0" w:firstLine="0"/>
      </w:pPr>
    </w:p>
    <w:tbl>
      <w:tblPr>
        <w:tblStyle w:val="aa"/>
        <w:tblpPr w:leftFromText="142" w:rightFromText="142" w:vertAnchor="text" w:horzAnchor="margin" w:tblpY="-112"/>
        <w:tblW w:w="0" w:type="auto"/>
        <w:tblLook w:val="04A0" w:firstRow="1" w:lastRow="0" w:firstColumn="1" w:lastColumn="0" w:noHBand="0" w:noVBand="1"/>
      </w:tblPr>
      <w:tblGrid>
        <w:gridCol w:w="3681"/>
        <w:gridCol w:w="6775"/>
      </w:tblGrid>
      <w:tr w:rsidR="003854E0" w14:paraId="335A624C" w14:textId="77777777">
        <w:tc>
          <w:tcPr>
            <w:tcW w:w="10456" w:type="dxa"/>
            <w:gridSpan w:val="2"/>
          </w:tcPr>
          <w:p w14:paraId="22D07D0F" w14:textId="77777777" w:rsidR="003854E0" w:rsidRDefault="003854E0" w:rsidP="00601047">
            <w:pPr>
              <w:pStyle w:val="affe"/>
              <w:framePr w:hSpace="0" w:wrap="auto" w:vAnchor="margin" w:hAnchor="text" w:yAlign="inline"/>
            </w:pPr>
            <w:r w:rsidRPr="000A23A7">
              <w:rPr>
                <w:rFonts w:hint="eastAsia"/>
              </w:rPr>
              <w:t>詳細理解のため参考となる文献（参考文献）</w:t>
            </w:r>
          </w:p>
        </w:tc>
      </w:tr>
      <w:tr w:rsidR="003854E0" w:rsidRPr="000A23A7" w14:paraId="676FD076" w14:textId="77777777">
        <w:tc>
          <w:tcPr>
            <w:tcW w:w="3681" w:type="dxa"/>
            <w:shd w:val="clear" w:color="auto" w:fill="F1A983" w:themeFill="accent2" w:themeFillTint="99"/>
          </w:tcPr>
          <w:p w14:paraId="2D79B9C7" w14:textId="77777777" w:rsidR="003854E0" w:rsidRDefault="003854E0" w:rsidP="00601047">
            <w:pPr>
              <w:pStyle w:val="affe"/>
              <w:framePr w:hSpace="0" w:wrap="auto" w:vAnchor="margin" w:hAnchor="text" w:yAlign="inline"/>
            </w:pPr>
            <w:r w:rsidRPr="00772316">
              <w:rPr>
                <w:rFonts w:hint="eastAsia"/>
              </w:rPr>
              <w:t>実践的サイバー防御演習「</w:t>
            </w:r>
            <w:r w:rsidRPr="00772316">
              <w:t>CYDER」</w:t>
            </w:r>
            <w:r>
              <w:t>（</w:t>
            </w:r>
            <w:r w:rsidRPr="00772316">
              <w:t>NICT</w:t>
            </w:r>
            <w:r>
              <w:t>）</w:t>
            </w:r>
          </w:p>
        </w:tc>
        <w:tc>
          <w:tcPr>
            <w:tcW w:w="6775" w:type="dxa"/>
          </w:tcPr>
          <w:p w14:paraId="31D8DBAA" w14:textId="77777777" w:rsidR="003854E0" w:rsidRPr="000A23A7" w:rsidRDefault="003854E0" w:rsidP="00601047">
            <w:pPr>
              <w:pStyle w:val="affe"/>
              <w:framePr w:hSpace="0" w:wrap="auto" w:vAnchor="margin" w:hAnchor="text" w:yAlign="inline"/>
            </w:pPr>
            <w:r w:rsidRPr="00B32F8B">
              <w:t>https://cyder.nict.go.jp</w:t>
            </w:r>
          </w:p>
        </w:tc>
      </w:tr>
      <w:tr w:rsidR="003854E0" w:rsidRPr="000A23A7" w14:paraId="165B5F86" w14:textId="77777777">
        <w:tc>
          <w:tcPr>
            <w:tcW w:w="3681" w:type="dxa"/>
            <w:shd w:val="clear" w:color="auto" w:fill="F1A983" w:themeFill="accent2" w:themeFillTint="99"/>
          </w:tcPr>
          <w:p w14:paraId="479D388D" w14:textId="77777777" w:rsidR="003854E0" w:rsidRPr="004E02AE" w:rsidRDefault="003854E0" w:rsidP="00601047">
            <w:pPr>
              <w:pStyle w:val="affe"/>
              <w:framePr w:hSpace="0" w:wrap="auto" w:vAnchor="margin" w:hAnchor="text" w:yAlign="inline"/>
            </w:pPr>
            <w:r w:rsidRPr="00772316">
              <w:rPr>
                <w:rFonts w:hint="eastAsia"/>
              </w:rPr>
              <w:t>実践サイバー演習「</w:t>
            </w:r>
            <w:r w:rsidRPr="00772316">
              <w:t>RPCI」（NICT）</w:t>
            </w:r>
          </w:p>
        </w:tc>
        <w:tc>
          <w:tcPr>
            <w:tcW w:w="6775" w:type="dxa"/>
          </w:tcPr>
          <w:p w14:paraId="758F5276" w14:textId="77777777" w:rsidR="003854E0" w:rsidRPr="00732619" w:rsidRDefault="003854E0" w:rsidP="00601047">
            <w:pPr>
              <w:pStyle w:val="affe"/>
              <w:framePr w:hSpace="0" w:wrap="auto" w:vAnchor="margin" w:hAnchor="text" w:yAlign="inline"/>
            </w:pPr>
            <w:r w:rsidRPr="00AC790D">
              <w:t>https://rpci.nict.go.jp</w:t>
            </w:r>
          </w:p>
        </w:tc>
      </w:tr>
      <w:tr w:rsidR="003854E0" w:rsidRPr="000A23A7" w14:paraId="5648A797" w14:textId="77777777">
        <w:tc>
          <w:tcPr>
            <w:tcW w:w="3681" w:type="dxa"/>
            <w:shd w:val="clear" w:color="auto" w:fill="F1A983" w:themeFill="accent2" w:themeFillTint="99"/>
          </w:tcPr>
          <w:p w14:paraId="4A6C4576" w14:textId="77777777" w:rsidR="003854E0" w:rsidRPr="00772316" w:rsidRDefault="003854E0" w:rsidP="00601047">
            <w:pPr>
              <w:pStyle w:val="affe"/>
              <w:framePr w:hSpace="0" w:wrap="auto" w:vAnchor="margin" w:hAnchor="text" w:yAlign="inline"/>
            </w:pPr>
            <w:r w:rsidRPr="0008153A">
              <w:rPr>
                <w:rFonts w:hint="eastAsia"/>
              </w:rPr>
              <w:t>目的や所属・役割から選ぶ施策一覧</w:t>
            </w:r>
          </w:p>
        </w:tc>
        <w:tc>
          <w:tcPr>
            <w:tcW w:w="6775" w:type="dxa"/>
          </w:tcPr>
          <w:p w14:paraId="36B19908" w14:textId="734F8D07" w:rsidR="003854E0" w:rsidRPr="00AC790D" w:rsidRDefault="003854E0" w:rsidP="00601047">
            <w:pPr>
              <w:pStyle w:val="affe"/>
              <w:framePr w:hSpace="0" w:wrap="auto" w:vAnchor="margin" w:hAnchor="text" w:yAlign="inline"/>
            </w:pPr>
            <w:r w:rsidRPr="001168ED">
              <w:t>https://security-portal.nisc.go.jp/curriculum/</w:t>
            </w:r>
          </w:p>
        </w:tc>
      </w:tr>
    </w:tbl>
    <w:p w14:paraId="3C5223F9" w14:textId="77777777" w:rsidR="003854E0" w:rsidRPr="00857F32" w:rsidRDefault="003854E0" w:rsidP="003854E0">
      <w:pPr>
        <w:ind w:firstLineChars="0" w:firstLine="0"/>
      </w:pPr>
    </w:p>
    <w:p w14:paraId="363AD250" w14:textId="77777777" w:rsidR="003854E0" w:rsidRDefault="003854E0" w:rsidP="002A6987">
      <w:pPr>
        <w:pStyle w:val="3"/>
      </w:pPr>
      <w:bookmarkStart w:id="1745" w:name="_Toc183418696"/>
      <w:bookmarkStart w:id="1746" w:name="_Toc185339045"/>
      <w:bookmarkStart w:id="1747" w:name="_Toc188349138"/>
      <w:r w:rsidRPr="00CB4BB4">
        <w:t>i コンピテンシ ディクショナリ（iCD）</w:t>
      </w:r>
      <w:bookmarkEnd w:id="1745"/>
      <w:bookmarkEnd w:id="1746"/>
      <w:bookmarkEnd w:id="1747"/>
    </w:p>
    <w:p w14:paraId="09A30C26" w14:textId="77777777" w:rsidR="003854E0" w:rsidRDefault="003854E0" w:rsidP="003854E0">
      <w:r>
        <w:rPr>
          <w:rFonts w:hint="eastAsia"/>
        </w:rPr>
        <w:t xml:space="preserve">i </w:t>
      </w:r>
      <w:r>
        <w:t>コンピテンシ ディクショナリ</w:t>
      </w:r>
      <w:r>
        <w:rPr>
          <w:rFonts w:hint="eastAsia"/>
        </w:rPr>
        <w:t>（</w:t>
      </w:r>
      <w:r>
        <w:t>iCD</w:t>
      </w:r>
      <w:r>
        <w:rPr>
          <w:rFonts w:hint="eastAsia"/>
        </w:rPr>
        <w:t>）</w:t>
      </w:r>
      <w:r>
        <w:t>は、組織においてITを利活用するビジネスに求められる業務（タスク）と、それを支えるIT人材の能力や素養（スキル）を「タスクディクショナリ」、「スキルディクショナリ」として体系化したもので</w:t>
      </w:r>
      <w:r>
        <w:rPr>
          <w:rFonts w:hint="eastAsia"/>
        </w:rPr>
        <w:t xml:space="preserve">す。具体的には、タスクとスキルをそれぞれ辞書のように参照できる形で構成立ててまとめています。i </w:t>
      </w:r>
      <w:r>
        <w:t>コンピテンシ ディクショナリ</w:t>
      </w:r>
      <w:r>
        <w:rPr>
          <w:rFonts w:hint="eastAsia"/>
        </w:rPr>
        <w:t>を辞書として使用することで、従業員は、自身の業務に必要なスキルを把握できます。</w:t>
      </w:r>
      <w:r>
        <w:t>組織は目的に応じた人材育成</w:t>
      </w:r>
      <w:r>
        <w:rPr>
          <w:rFonts w:hint="eastAsia"/>
        </w:rPr>
        <w:t>や業務改善・効率化に活かすことができます。</w:t>
      </w:r>
    </w:p>
    <w:p w14:paraId="4F15D36A" w14:textId="77777777" w:rsidR="003854E0" w:rsidRDefault="003854E0" w:rsidP="003854E0"/>
    <w:p w14:paraId="135C5989" w14:textId="77777777" w:rsidR="003854E0" w:rsidRDefault="003854E0" w:rsidP="003854E0">
      <w:pPr>
        <w:pStyle w:val="aff4"/>
      </w:pPr>
      <w:r>
        <w:rPr>
          <w:rFonts w:hint="eastAsia"/>
        </w:rPr>
        <w:t>i</w:t>
      </w:r>
      <w:r w:rsidRPr="00E62F48">
        <w:t xml:space="preserve"> コンピテンシ ディクショナリ（iCD）</w:t>
      </w:r>
      <w:r>
        <w:rPr>
          <w:rFonts w:hint="eastAsia"/>
        </w:rPr>
        <w:t>に関する重要なポイント</w:t>
      </w:r>
    </w:p>
    <w:p w14:paraId="58E38FF2" w14:textId="77777777" w:rsidR="003854E0" w:rsidRDefault="003854E0" w:rsidP="003854E0">
      <w:r>
        <w:rPr>
          <w:rFonts w:hint="eastAsia"/>
        </w:rPr>
        <w:t>i</w:t>
      </w:r>
      <w:r w:rsidRPr="00E62F48">
        <w:t xml:space="preserve"> コンピテンシ ディクショナリ（iCD）</w:t>
      </w:r>
      <w:r>
        <w:rPr>
          <w:rFonts w:hint="eastAsia"/>
        </w:rPr>
        <w:t>において、重要なことは考え方です。タスクやスキルについては、デジタルスキル標準を参照することが大切です。</w:t>
      </w:r>
    </w:p>
    <w:p w14:paraId="2D161314" w14:textId="77777777" w:rsidR="003854E0" w:rsidRPr="00E62F48" w:rsidRDefault="003854E0" w:rsidP="003854E0">
      <w:r>
        <w:rPr>
          <w:rFonts w:hint="eastAsia"/>
        </w:rPr>
        <w:t>i</w:t>
      </w:r>
      <w:r w:rsidRPr="00E62F48">
        <w:t xml:space="preserve"> コンピテンシ ディクショナリ（iCD）</w:t>
      </w:r>
      <w:r>
        <w:rPr>
          <w:rFonts w:hint="eastAsia"/>
        </w:rPr>
        <w:t>は、</w:t>
      </w:r>
      <w:r w:rsidRPr="00D25385">
        <w:rPr>
          <w:rFonts w:hint="eastAsia"/>
        </w:rPr>
        <w:t>網羅的なタスク、スキル、知識の「辞書」として今後も有用</w:t>
      </w:r>
      <w:r>
        <w:rPr>
          <w:rFonts w:hint="eastAsia"/>
        </w:rPr>
        <w:t>ではありますが、デジタルスキル標準（DSS）と重複する部分が多く、デジタルスキル標準（DSS）の方が最新情報であるためです。</w:t>
      </w:r>
    </w:p>
    <w:p w14:paraId="42E6A9C7" w14:textId="77777777" w:rsidR="003854E0" w:rsidRPr="00251BD5" w:rsidRDefault="003854E0" w:rsidP="003854E0">
      <w:pPr>
        <w:ind w:firstLineChars="0" w:firstLine="0"/>
      </w:pPr>
    </w:p>
    <w:p w14:paraId="260C0405" w14:textId="77777777" w:rsidR="003854E0" w:rsidRDefault="003854E0" w:rsidP="003854E0">
      <w:pPr>
        <w:pStyle w:val="4"/>
      </w:pPr>
      <w:bookmarkStart w:id="1748" w:name="_Toc183418697"/>
      <w:bookmarkStart w:id="1749" w:name="_Toc185339046"/>
      <w:bookmarkStart w:id="1750" w:name="_Toc188349139"/>
      <w:r w:rsidRPr="004416B2">
        <w:t>i コンピテンシ ディクショナリ（iCD）</w:t>
      </w:r>
      <w:r>
        <w:rPr>
          <w:rFonts w:hint="eastAsia"/>
        </w:rPr>
        <w:t>の考え方</w:t>
      </w:r>
      <w:bookmarkEnd w:id="1748"/>
      <w:bookmarkEnd w:id="1749"/>
      <w:bookmarkEnd w:id="1750"/>
    </w:p>
    <w:p w14:paraId="36030DA8" w14:textId="77777777" w:rsidR="003854E0" w:rsidRPr="00000AF0" w:rsidRDefault="003854E0" w:rsidP="003854E0">
      <w:r>
        <w:rPr>
          <w:rFonts w:hint="eastAsia"/>
        </w:rPr>
        <w:t>i</w:t>
      </w:r>
      <w:r w:rsidRPr="00000AF0">
        <w:t xml:space="preserve"> コンピテンシ</w:t>
      </w:r>
      <w:r>
        <w:rPr>
          <w:rFonts w:hint="eastAsia"/>
          <w:b/>
        </w:rPr>
        <w:t xml:space="preserve"> </w:t>
      </w:r>
      <w:r w:rsidRPr="00000AF0">
        <w:t>ディクショナリは、企業、組織およびIT技術者が、人材育成やスキル向上に関わる</w:t>
      </w:r>
      <w:r w:rsidRPr="00000AF0">
        <w:rPr>
          <w:rFonts w:hint="eastAsia"/>
        </w:rPr>
        <w:t>施策を効率的に立案・推進し、成果を上げるための道具として</w:t>
      </w:r>
      <w:r>
        <w:rPr>
          <w:rFonts w:hint="eastAsia"/>
        </w:rPr>
        <w:t>有用です。</w:t>
      </w:r>
    </w:p>
    <w:p w14:paraId="2E2FB7B4" w14:textId="77777777" w:rsidR="003854E0" w:rsidRDefault="003854E0" w:rsidP="003854E0">
      <w:pPr>
        <w:rPr>
          <w:b/>
        </w:rPr>
      </w:pPr>
      <w:r>
        <w:rPr>
          <w:rFonts w:hint="eastAsia"/>
        </w:rPr>
        <w:t>i</w:t>
      </w:r>
      <w:r w:rsidRPr="00000AF0">
        <w:t xml:space="preserve"> コンピテンシ</w:t>
      </w:r>
      <w:r>
        <w:rPr>
          <w:rFonts w:hint="eastAsia"/>
          <w:b/>
        </w:rPr>
        <w:t xml:space="preserve"> </w:t>
      </w:r>
      <w:r w:rsidRPr="00000AF0">
        <w:t>ディクショナリは、「タスクディクショナリ」と「スキルディクショナリ」で構成さ</w:t>
      </w:r>
      <w:r w:rsidRPr="00000AF0">
        <w:rPr>
          <w:rFonts w:hint="eastAsia"/>
        </w:rPr>
        <w:t>れて</w:t>
      </w:r>
      <w:r>
        <w:rPr>
          <w:rFonts w:hint="eastAsia"/>
        </w:rPr>
        <w:t>います。</w:t>
      </w:r>
      <w:r w:rsidRPr="00000AF0">
        <w:rPr>
          <w:rFonts w:hint="eastAsia"/>
        </w:rPr>
        <w:t>仕事やスキルを構造的に表現して、必要に応じて取捨選択することで、企業や組織のあるべき姿や人材育成のための施策を、根拠を</w:t>
      </w:r>
      <w:r>
        <w:rPr>
          <w:rFonts w:hint="eastAsia"/>
        </w:rPr>
        <w:t>持って</w:t>
      </w:r>
      <w:r w:rsidRPr="00000AF0">
        <w:rPr>
          <w:rFonts w:hint="eastAsia"/>
        </w:rPr>
        <w:t>効率的に推進</w:t>
      </w:r>
      <w:r>
        <w:rPr>
          <w:rFonts w:hint="eastAsia"/>
        </w:rPr>
        <w:t>できます。</w:t>
      </w:r>
    </w:p>
    <w:p w14:paraId="77A74DC7" w14:textId="77777777" w:rsidR="003854E0" w:rsidRPr="00CE3769" w:rsidRDefault="003854E0" w:rsidP="003854E0">
      <w:r w:rsidRPr="00D93420">
        <w:rPr>
          <w:noProof/>
        </w:rPr>
        <mc:AlternateContent>
          <mc:Choice Requires="wps">
            <w:drawing>
              <wp:anchor distT="0" distB="0" distL="114300" distR="114300" simplePos="0" relativeHeight="251656538" behindDoc="0" locked="0" layoutInCell="1" allowOverlap="1" wp14:anchorId="1FC70F14" wp14:editId="6F494144">
                <wp:simplePos x="0" y="0"/>
                <wp:positionH relativeFrom="margin">
                  <wp:posOffset>123190</wp:posOffset>
                </wp:positionH>
                <wp:positionV relativeFrom="paragraph">
                  <wp:posOffset>2698115</wp:posOffset>
                </wp:positionV>
                <wp:extent cx="6484620" cy="452120"/>
                <wp:effectExtent l="0" t="0" r="0" b="5080"/>
                <wp:wrapTopAndBottom/>
                <wp:docPr id="1268019070" name="テキスト ボックス 3"/>
                <wp:cNvGraphicFramePr/>
                <a:graphic xmlns:a="http://schemas.openxmlformats.org/drawingml/2006/main">
                  <a:graphicData uri="http://schemas.microsoft.com/office/word/2010/wordprocessingShape">
                    <wps:wsp>
                      <wps:cNvSpPr txBox="1"/>
                      <wps:spPr>
                        <a:xfrm>
                          <a:off x="0" y="0"/>
                          <a:ext cx="6484620" cy="452120"/>
                        </a:xfrm>
                        <a:prstGeom prst="rect">
                          <a:avLst/>
                        </a:prstGeom>
                        <a:solidFill>
                          <a:sysClr val="window" lastClr="FFFFFF"/>
                        </a:solidFill>
                        <a:ln w="6350">
                          <a:noFill/>
                        </a:ln>
                      </wps:spPr>
                      <wps:txbx>
                        <w:txbxContent>
                          <w:p w14:paraId="0C314BFA" w14:textId="207C3392" w:rsidR="003854E0" w:rsidRDefault="003854E0" w:rsidP="003854E0">
                            <w:pPr>
                              <w:pStyle w:val="aff2"/>
                            </w:pPr>
                            <w:r w:rsidRPr="00904A65">
                              <w:rPr>
                                <w:rFonts w:hint="eastAsia"/>
                              </w:rPr>
                              <w:t>図</w:t>
                            </w:r>
                            <w:r>
                              <w:rPr>
                                <w:rFonts w:hint="eastAsia"/>
                              </w:rPr>
                              <w:t>9</w:t>
                            </w:r>
                            <w:r w:rsidR="00B24934">
                              <w:rPr>
                                <w:rFonts w:hint="eastAsia"/>
                              </w:rPr>
                              <w:t>5</w:t>
                            </w:r>
                            <w:r w:rsidRPr="00904A65">
                              <w:rPr>
                                <w:rFonts w:hint="eastAsia"/>
                              </w:rPr>
                              <w:t>.</w:t>
                            </w:r>
                            <w:r>
                              <w:rPr>
                                <w:rFonts w:hint="eastAsia"/>
                              </w:rPr>
                              <w:t xml:space="preserve"> </w:t>
                            </w:r>
                            <w:r w:rsidRPr="006479AF">
                              <w:rPr>
                                <w:rFonts w:hint="eastAsia"/>
                              </w:rPr>
                              <w:t>業務遂行とディクショナリの働きの関係</w:t>
                            </w:r>
                          </w:p>
                          <w:p w14:paraId="5A3C7B34" w14:textId="77777777" w:rsidR="003854E0" w:rsidRPr="00904A65" w:rsidRDefault="003854E0" w:rsidP="003854E0">
                            <w:pPr>
                              <w:pStyle w:val="aff2"/>
                            </w:pPr>
                            <w:r>
                              <w:rPr>
                                <w:rFonts w:hint="eastAsia"/>
                              </w:rPr>
                              <w:t>(出典) IPA「</w:t>
                            </w:r>
                            <w:r>
                              <w:t>i コンピテンシ</w:t>
                            </w:r>
                            <w:r>
                              <w:rPr>
                                <w:rFonts w:hint="eastAsia"/>
                              </w:rPr>
                              <w:t xml:space="preserve"> ディクショナリ解説書</w:t>
                            </w:r>
                            <w:r>
                              <w:rPr>
                                <w:rFonts w:hint="eastAsia"/>
                                <w:color w:val="000000"/>
                              </w:rPr>
                              <w:t>」</w:t>
                            </w:r>
                            <w:r>
                              <w:rPr>
                                <w:rFonts w:hint="eastAsia"/>
                              </w:rPr>
                              <w:t>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70F14" id="_x0000_s1201" type="#_x0000_t202" style="position:absolute;left:0;text-align:left;margin-left:9.7pt;margin-top:212.45pt;width:510.6pt;height:35.6pt;z-index:25165653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" fillcolor="window" stroked="f" strokeweight=".5pt">
                <v:textbox>
                  <w:txbxContent>
                    <w:p w14:paraId="0C314BFA" w14:textId="207C3392" w:rsidR="003854E0" w:rsidRDefault="003854E0" w:rsidP="003854E0">
                      <w:pPr>
                        <w:pStyle w:val="aff2"/>
                      </w:pPr>
                      <w:r w:rsidRPr="00904A65">
                        <w:rPr>
                          <w:rFonts w:hint="eastAsia"/>
                        </w:rPr>
                        <w:t>図</w:t>
                      </w:r>
                      <w:r>
                        <w:rPr>
                          <w:rFonts w:hint="eastAsia"/>
                        </w:rPr>
                        <w:t>9</w:t>
                      </w:r>
                      <w:r w:rsidR="00B24934">
                        <w:rPr>
                          <w:rFonts w:hint="eastAsia"/>
                        </w:rPr>
                        <w:t>5</w:t>
                      </w:r>
                      <w:r w:rsidRPr="00904A65">
                        <w:rPr>
                          <w:rFonts w:hint="eastAsia"/>
                        </w:rPr>
                        <w:t>.</w:t>
                      </w:r>
                      <w:r>
                        <w:rPr>
                          <w:rFonts w:hint="eastAsia"/>
                        </w:rPr>
                        <w:t xml:space="preserve"> </w:t>
                      </w:r>
                      <w:r w:rsidRPr="006479AF">
                        <w:rPr>
                          <w:rFonts w:hint="eastAsia"/>
                        </w:rPr>
                        <w:t>業務遂行とディクショナリの働きの関係</w:t>
                      </w:r>
                    </w:p>
                    <w:p w14:paraId="5A3C7B34" w14:textId="77777777" w:rsidR="003854E0" w:rsidRPr="00904A65" w:rsidRDefault="003854E0" w:rsidP="003854E0">
                      <w:pPr>
                        <w:pStyle w:val="aff2"/>
                      </w:pPr>
                      <w:r>
                        <w:rPr>
                          <w:rFonts w:hint="eastAsia"/>
                        </w:rPr>
                        <w:t>(出典) IPA「</w:t>
                      </w:r>
                      <w:r>
                        <w:t>i コンピテンシ</w:t>
                      </w:r>
                      <w:r>
                        <w:rPr>
                          <w:rFonts w:hint="eastAsia"/>
                        </w:rPr>
                        <w:t xml:space="preserve"> ディクショナリ解説書</w:t>
                      </w:r>
                      <w:r>
                        <w:rPr>
                          <w:rFonts w:hint="eastAsia"/>
                          <w:color w:val="000000"/>
                        </w:rPr>
                        <w:t>」</w:t>
                      </w:r>
                      <w:r>
                        <w:rPr>
                          <w:rFonts w:hint="eastAsia"/>
                        </w:rPr>
                        <w:t>をもとに作成</w:t>
                      </w:r>
                    </w:p>
                  </w:txbxContent>
                </v:textbox>
                <w10:wrap type="topAndBottom" anchorx="margin"/>
              </v:shape>
            </w:pict>
          </mc:Fallback>
        </mc:AlternateContent>
      </w:r>
      <w:r>
        <w:rPr>
          <w:noProof/>
        </w:rPr>
        <w:drawing>
          <wp:anchor distT="0" distB="0" distL="114300" distR="114300" simplePos="0" relativeHeight="251656567" behindDoc="0" locked="0" layoutInCell="1" allowOverlap="1" wp14:anchorId="62894EF2" wp14:editId="6B146B12">
            <wp:simplePos x="0" y="0"/>
            <wp:positionH relativeFrom="column">
              <wp:posOffset>1200150</wp:posOffset>
            </wp:positionH>
            <wp:positionV relativeFrom="paragraph">
              <wp:posOffset>323850</wp:posOffset>
            </wp:positionV>
            <wp:extent cx="4781550" cy="2374265"/>
            <wp:effectExtent l="0" t="0" r="0" b="6985"/>
            <wp:wrapTopAndBottom/>
            <wp:docPr id="350203099"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781550" cy="2374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4B01">
        <w:rPr>
          <w:rFonts w:hint="eastAsia"/>
        </w:rPr>
        <w:t>業務遂行における各ディクショナリの働きと関係</w:t>
      </w:r>
      <w:r>
        <w:rPr>
          <w:rFonts w:hint="eastAsia"/>
        </w:rPr>
        <w:t>は以下の通りです。</w:t>
      </w:r>
    </w:p>
    <w:p w14:paraId="685FBFE1" w14:textId="77777777" w:rsidR="003854E0" w:rsidRPr="00DE2ED6" w:rsidRDefault="003854E0" w:rsidP="003854E0"/>
    <w:p w14:paraId="3C510CDB" w14:textId="77777777" w:rsidR="003854E0" w:rsidRDefault="003854E0" w:rsidP="003854E0">
      <w:pPr>
        <w:pStyle w:val="5"/>
      </w:pPr>
      <w:r>
        <w:rPr>
          <w:rFonts w:hint="eastAsia"/>
        </w:rPr>
        <w:t>「</w:t>
      </w:r>
      <w:r w:rsidRPr="00076E04">
        <w:rPr>
          <w:rFonts w:hint="eastAsia"/>
        </w:rPr>
        <w:t>タスクディクショナリ</w:t>
      </w:r>
      <w:r>
        <w:rPr>
          <w:rFonts w:hint="eastAsia"/>
        </w:rPr>
        <w:t>」</w:t>
      </w:r>
      <w:r w:rsidRPr="00076E04">
        <w:rPr>
          <w:rFonts w:hint="eastAsia"/>
        </w:rPr>
        <w:t>の考え方</w:t>
      </w:r>
    </w:p>
    <w:p w14:paraId="0C66F98A" w14:textId="77777777" w:rsidR="003854E0" w:rsidRDefault="003854E0" w:rsidP="003854E0">
      <w:r>
        <w:rPr>
          <w:rFonts w:hint="eastAsia"/>
        </w:rPr>
        <w:t>タスクディクショナリの広範囲で網羅的なタスク群を参照し、自社・自組織のビジネスモデル、経営戦略や事業計画、および現状の業務に基づいて取捨選択することで、あるべき自社・自組織のタスクを定められます。</w:t>
      </w:r>
    </w:p>
    <w:p w14:paraId="657FDDA6" w14:textId="77777777" w:rsidR="003854E0" w:rsidRDefault="003854E0" w:rsidP="003854E0">
      <w:r w:rsidRPr="009F5908">
        <w:rPr>
          <w:rFonts w:hint="eastAsia"/>
        </w:rPr>
        <w:t>タスクを</w:t>
      </w:r>
      <w:r>
        <w:rPr>
          <w:rFonts w:hint="eastAsia"/>
        </w:rPr>
        <w:t>定めることに</w:t>
      </w:r>
      <w:r w:rsidRPr="009F5908">
        <w:rPr>
          <w:rFonts w:hint="eastAsia"/>
        </w:rPr>
        <w:t>より、</w:t>
      </w:r>
      <w:r w:rsidRPr="00533739">
        <w:rPr>
          <w:rFonts w:hint="eastAsia"/>
        </w:rPr>
        <w:t>どのような能力を持つ人材がどのくらい必要かを明らかにでき、現状とのギャップも明確となり、効果的な人材育成施策を立案・実施</w:t>
      </w:r>
      <w:r>
        <w:rPr>
          <w:rFonts w:hint="eastAsia"/>
        </w:rPr>
        <w:t>することができます。また、</w:t>
      </w:r>
      <w:r w:rsidRPr="009F5908">
        <w:rPr>
          <w:rFonts w:hint="eastAsia"/>
        </w:rPr>
        <w:t>組織の最適化や人員の最適配置など、人材育成に留まらない活用が可能です。</w:t>
      </w:r>
    </w:p>
    <w:p w14:paraId="7567242F" w14:textId="77777777" w:rsidR="003854E0" w:rsidRDefault="003854E0" w:rsidP="003854E0">
      <w:r>
        <w:rPr>
          <w:noProof/>
        </w:rPr>
        <w:drawing>
          <wp:anchor distT="0" distB="0" distL="114300" distR="114300" simplePos="0" relativeHeight="251656626" behindDoc="0" locked="0" layoutInCell="1" allowOverlap="1" wp14:anchorId="396ACE78" wp14:editId="3DFB7941">
            <wp:simplePos x="0" y="0"/>
            <wp:positionH relativeFrom="margin">
              <wp:align>right</wp:align>
            </wp:positionH>
            <wp:positionV relativeFrom="paragraph">
              <wp:posOffset>782320</wp:posOffset>
            </wp:positionV>
            <wp:extent cx="6645910" cy="4984750"/>
            <wp:effectExtent l="0" t="0" r="2540" b="6350"/>
            <wp:wrapTopAndBottom/>
            <wp:docPr id="1510444506"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44506" name=""/>
                    <pic:cNvPicPr/>
                  </pic:nvPicPr>
                  <pic:blipFill>
                    <a:blip r:embed="rId206">
                      <a:extLst>
                        <a:ext uri="{96DAC541-7B7A-43D3-8B79-37D633B846F1}">
                          <asvg:svgBlip xmlns:asvg="http://schemas.microsoft.com/office/drawing/2016/SVG/main" r:embed="rId207"/>
                        </a:ext>
                      </a:extLst>
                    </a:blip>
                    <a:stretch>
                      <a:fillRect/>
                    </a:stretch>
                  </pic:blipFill>
                  <pic:spPr>
                    <a:xfrm>
                      <a:off x="0" y="0"/>
                      <a:ext cx="6645910" cy="4984750"/>
                    </a:xfrm>
                    <a:prstGeom prst="rect">
                      <a:avLst/>
                    </a:prstGeom>
                  </pic:spPr>
                </pic:pic>
              </a:graphicData>
            </a:graphic>
          </wp:anchor>
        </w:drawing>
      </w:r>
      <w:r>
        <w:rPr>
          <w:rFonts w:hint="eastAsia"/>
        </w:rPr>
        <w:t>タスクディクショナリには、「タスクディクショナリ構成図」、「タスクプロフィール」が含まれており、自タスクを策定する際の参考情報として利用することを想定しています。</w:t>
      </w:r>
    </w:p>
    <w:p w14:paraId="10E41B15" w14:textId="77777777" w:rsidR="003854E0" w:rsidRDefault="003854E0" w:rsidP="003854E0">
      <w:r w:rsidRPr="00DB6CA1">
        <w:rPr>
          <w:noProof/>
        </w:rPr>
        <mc:AlternateContent>
          <mc:Choice Requires="wps">
            <w:drawing>
              <wp:anchor distT="0" distB="0" distL="114300" distR="114300" simplePos="0" relativeHeight="251656572" behindDoc="0" locked="0" layoutInCell="1" allowOverlap="1" wp14:anchorId="2922DB89" wp14:editId="31697047">
                <wp:simplePos x="0" y="0"/>
                <wp:positionH relativeFrom="margin">
                  <wp:align>left</wp:align>
                </wp:positionH>
                <wp:positionV relativeFrom="paragraph">
                  <wp:posOffset>5438637</wp:posOffset>
                </wp:positionV>
                <wp:extent cx="6604000" cy="457200"/>
                <wp:effectExtent l="0" t="0" r="0" b="0"/>
                <wp:wrapTopAndBottom/>
                <wp:docPr id="1409130536" name="テキスト ボックス 13"/>
                <wp:cNvGraphicFramePr/>
                <a:graphic xmlns:a="http://schemas.openxmlformats.org/drawingml/2006/main">
                  <a:graphicData uri="http://schemas.microsoft.com/office/word/2010/wordprocessingShape">
                    <wps:wsp>
                      <wps:cNvSpPr txBox="1"/>
                      <wps:spPr>
                        <a:xfrm>
                          <a:off x="0" y="0"/>
                          <a:ext cx="6604000" cy="457200"/>
                        </a:xfrm>
                        <a:prstGeom prst="rect">
                          <a:avLst/>
                        </a:prstGeom>
                        <a:noFill/>
                        <a:ln w="6350">
                          <a:noFill/>
                        </a:ln>
                      </wps:spPr>
                      <wps:txbx>
                        <w:txbxContent>
                          <w:p w14:paraId="5D4F5B5F" w14:textId="59EFFBD2" w:rsidR="003854E0" w:rsidRDefault="003854E0" w:rsidP="003854E0">
                            <w:pPr>
                              <w:pStyle w:val="aff2"/>
                            </w:pPr>
                            <w:r w:rsidRPr="00904A65">
                              <w:rPr>
                                <w:rFonts w:hint="eastAsia"/>
                              </w:rPr>
                              <w:t>図</w:t>
                            </w:r>
                            <w:r>
                              <w:rPr>
                                <w:rFonts w:hint="eastAsia"/>
                              </w:rPr>
                              <w:t>9</w:t>
                            </w:r>
                            <w:r w:rsidR="00B24934">
                              <w:rPr>
                                <w:rFonts w:hint="eastAsia"/>
                              </w:rPr>
                              <w:t>6</w:t>
                            </w:r>
                            <w:r w:rsidRPr="00904A65">
                              <w:rPr>
                                <w:rFonts w:hint="eastAsia"/>
                              </w:rPr>
                              <w:t>.</w:t>
                            </w:r>
                            <w:r>
                              <w:rPr>
                                <w:rFonts w:hint="eastAsia"/>
                              </w:rPr>
                              <w:t xml:space="preserve"> </w:t>
                            </w:r>
                            <w:r w:rsidRPr="00434873">
                              <w:rPr>
                                <w:rFonts w:hint="eastAsia"/>
                              </w:rPr>
                              <w:t>タスクディクショナリの構成</w:t>
                            </w:r>
                          </w:p>
                          <w:p w14:paraId="4871316A" w14:textId="77777777" w:rsidR="003854E0" w:rsidRDefault="003854E0" w:rsidP="003854E0">
                            <w:pPr>
                              <w:pStyle w:val="aff2"/>
                            </w:pPr>
                            <w:r>
                              <w:rPr>
                                <w:rFonts w:hint="eastAsia"/>
                              </w:rPr>
                              <w:t>(出典) IPA「</w:t>
                            </w:r>
                            <w:r w:rsidRPr="00E84757">
                              <w:t>i コンピテンシディクショナリ解説書</w:t>
                            </w:r>
                            <w:r>
                              <w:rPr>
                                <w:rFonts w:hint="eastAsia"/>
                                <w:color w:val="000000"/>
                              </w:rPr>
                              <w:t>」</w:t>
                            </w:r>
                            <w:r>
                              <w:rPr>
                                <w:rFonts w:hint="eastAsia"/>
                              </w:rPr>
                              <w:t>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2DB89" id="_x0000_s1202" type="#_x0000_t202" style="position:absolute;left:0;text-align:left;margin-left:0;margin-top:428.25pt;width:520pt;height:36pt;z-index:2516565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" filled="f" stroked="f" strokeweight=".5pt">
                <v:textbox>
                  <w:txbxContent>
                    <w:p w14:paraId="5D4F5B5F" w14:textId="59EFFBD2" w:rsidR="003854E0" w:rsidRDefault="003854E0" w:rsidP="003854E0">
                      <w:pPr>
                        <w:pStyle w:val="aff2"/>
                      </w:pPr>
                      <w:r w:rsidRPr="00904A65">
                        <w:rPr>
                          <w:rFonts w:hint="eastAsia"/>
                        </w:rPr>
                        <w:t>図</w:t>
                      </w:r>
                      <w:r>
                        <w:rPr>
                          <w:rFonts w:hint="eastAsia"/>
                        </w:rPr>
                        <w:t>9</w:t>
                      </w:r>
                      <w:r w:rsidR="00B24934">
                        <w:rPr>
                          <w:rFonts w:hint="eastAsia"/>
                        </w:rPr>
                        <w:t>6</w:t>
                      </w:r>
                      <w:r w:rsidRPr="00904A65">
                        <w:rPr>
                          <w:rFonts w:hint="eastAsia"/>
                        </w:rPr>
                        <w:t>.</w:t>
                      </w:r>
                      <w:r>
                        <w:rPr>
                          <w:rFonts w:hint="eastAsia"/>
                        </w:rPr>
                        <w:t xml:space="preserve"> </w:t>
                      </w:r>
                      <w:r w:rsidRPr="00434873">
                        <w:rPr>
                          <w:rFonts w:hint="eastAsia"/>
                        </w:rPr>
                        <w:t>タスクディクショナリの構成</w:t>
                      </w:r>
                    </w:p>
                    <w:p w14:paraId="4871316A" w14:textId="77777777" w:rsidR="003854E0" w:rsidRDefault="003854E0" w:rsidP="003854E0">
                      <w:pPr>
                        <w:pStyle w:val="aff2"/>
                      </w:pPr>
                      <w:r>
                        <w:rPr>
                          <w:rFonts w:hint="eastAsia"/>
                        </w:rPr>
                        <w:t>(出典) IPA「</w:t>
                      </w:r>
                      <w:r w:rsidRPr="00E84757">
                        <w:t>i コンピテンシディクショナリ解説書</w:t>
                      </w:r>
                      <w:r>
                        <w:rPr>
                          <w:rFonts w:hint="eastAsia"/>
                          <w:color w:val="000000"/>
                        </w:rPr>
                        <w:t>」</w:t>
                      </w:r>
                      <w:r>
                        <w:rPr>
                          <w:rFonts w:hint="eastAsia"/>
                        </w:rPr>
                        <w:t>をもとに作成</w:t>
                      </w:r>
                    </w:p>
                  </w:txbxContent>
                </v:textbox>
                <w10:wrap type="topAndBottom" anchorx="margin"/>
              </v:shape>
            </w:pict>
          </mc:Fallback>
        </mc:AlternateContent>
      </w:r>
      <w:r>
        <w:t>タスクディクショナリを構成する各コンテンツの関係</w:t>
      </w:r>
      <w:r>
        <w:rPr>
          <w:rFonts w:hint="eastAsia"/>
        </w:rPr>
        <w:t>は以下の通りです。</w:t>
      </w:r>
    </w:p>
    <w:p w14:paraId="19EFBFC9" w14:textId="77777777" w:rsidR="003854E0" w:rsidRPr="00533739" w:rsidRDefault="003854E0" w:rsidP="003854E0">
      <w:pPr>
        <w:ind w:firstLineChars="0" w:firstLine="0"/>
      </w:pPr>
    </w:p>
    <w:p w14:paraId="1D9D3C9E" w14:textId="77777777" w:rsidR="003854E0" w:rsidRDefault="003854E0" w:rsidP="003854E0">
      <w:pPr>
        <w:pStyle w:val="5"/>
      </w:pPr>
      <w:r>
        <w:rPr>
          <w:rFonts w:hint="eastAsia"/>
        </w:rPr>
        <w:t>「スキルディクショナリ」の考え方</w:t>
      </w:r>
    </w:p>
    <w:p w14:paraId="342B2E86" w14:textId="77777777" w:rsidR="003854E0" w:rsidRDefault="003854E0" w:rsidP="003854E0">
      <w:r>
        <w:t>スキ</w:t>
      </w:r>
      <w:r>
        <w:rPr>
          <w:rFonts w:hint="eastAsia"/>
        </w:rPr>
        <w:t>ルディクショナリは、</w:t>
      </w:r>
      <w:r>
        <w:t>IT技術者個人が、スキルディクショナリからスキル項目を選択して、現状把握</w:t>
      </w:r>
      <w:r>
        <w:rPr>
          <w:rFonts w:hint="eastAsia"/>
        </w:rPr>
        <w:t>やスキル向上目標を設定するために利用できます。</w:t>
      </w:r>
    </w:p>
    <w:p w14:paraId="77A49C33" w14:textId="77777777" w:rsidR="003854E0" w:rsidRDefault="003854E0" w:rsidP="003854E0">
      <w:r w:rsidRPr="00DB6CA1">
        <w:rPr>
          <w:noProof/>
        </w:rPr>
        <mc:AlternateContent>
          <mc:Choice Requires="wps">
            <w:drawing>
              <wp:anchor distT="0" distB="0" distL="114300" distR="114300" simplePos="0" relativeHeight="251656573" behindDoc="0" locked="0" layoutInCell="1" allowOverlap="1" wp14:anchorId="526A9F62" wp14:editId="35051A27">
                <wp:simplePos x="0" y="0"/>
                <wp:positionH relativeFrom="margin">
                  <wp:align>right</wp:align>
                </wp:positionH>
                <wp:positionV relativeFrom="paragraph">
                  <wp:posOffset>5025058</wp:posOffset>
                </wp:positionV>
                <wp:extent cx="6604000" cy="457200"/>
                <wp:effectExtent l="0" t="0" r="0" b="0"/>
                <wp:wrapTopAndBottom/>
                <wp:docPr id="1368579865" name="テキスト ボックス 13"/>
                <wp:cNvGraphicFramePr/>
                <a:graphic xmlns:a="http://schemas.openxmlformats.org/drawingml/2006/main">
                  <a:graphicData uri="http://schemas.microsoft.com/office/word/2010/wordprocessingShape">
                    <wps:wsp>
                      <wps:cNvSpPr txBox="1"/>
                      <wps:spPr>
                        <a:xfrm>
                          <a:off x="0" y="0"/>
                          <a:ext cx="6604000" cy="457200"/>
                        </a:xfrm>
                        <a:prstGeom prst="rect">
                          <a:avLst/>
                        </a:prstGeom>
                        <a:noFill/>
                        <a:ln w="6350">
                          <a:noFill/>
                        </a:ln>
                      </wps:spPr>
                      <wps:txbx>
                        <w:txbxContent>
                          <w:p w14:paraId="39818A8C" w14:textId="1F1AE941" w:rsidR="003854E0" w:rsidRDefault="003854E0" w:rsidP="003854E0">
                            <w:pPr>
                              <w:pStyle w:val="aff2"/>
                            </w:pPr>
                            <w:r w:rsidRPr="00904A65">
                              <w:rPr>
                                <w:rFonts w:hint="eastAsia"/>
                              </w:rPr>
                              <w:t>図</w:t>
                            </w:r>
                            <w:r>
                              <w:rPr>
                                <w:rFonts w:hint="eastAsia"/>
                              </w:rPr>
                              <w:t>9</w:t>
                            </w:r>
                            <w:r w:rsidR="00B24934">
                              <w:rPr>
                                <w:rFonts w:hint="eastAsia"/>
                              </w:rPr>
                              <w:t>7</w:t>
                            </w:r>
                            <w:r w:rsidRPr="00904A65">
                              <w:rPr>
                                <w:rFonts w:hint="eastAsia"/>
                              </w:rPr>
                              <w:t>.</w:t>
                            </w:r>
                            <w:r>
                              <w:rPr>
                                <w:rFonts w:hint="eastAsia"/>
                              </w:rPr>
                              <w:t xml:space="preserve"> スキル</w:t>
                            </w:r>
                            <w:r w:rsidRPr="00434873">
                              <w:rPr>
                                <w:rFonts w:hint="eastAsia"/>
                              </w:rPr>
                              <w:t>ディクショナリの構成</w:t>
                            </w:r>
                          </w:p>
                          <w:p w14:paraId="39ACEAEF" w14:textId="77777777" w:rsidR="003854E0" w:rsidRDefault="003854E0" w:rsidP="003854E0">
                            <w:pPr>
                              <w:pStyle w:val="aff2"/>
                            </w:pPr>
                            <w:r>
                              <w:rPr>
                                <w:rFonts w:hint="eastAsia"/>
                              </w:rPr>
                              <w:t>(出典) IPA「</w:t>
                            </w:r>
                            <w:r w:rsidRPr="00E84757">
                              <w:t>i コンピテンシディクショナリ解説書</w:t>
                            </w:r>
                            <w:r>
                              <w:rPr>
                                <w:rFonts w:hint="eastAsia"/>
                                <w:color w:val="000000"/>
                              </w:rPr>
                              <w:t>」</w:t>
                            </w:r>
                            <w:r>
                              <w:rPr>
                                <w:rFonts w:hint="eastAsia"/>
                              </w:rPr>
                              <w:t>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A9F62" id="_x0000_s1203" type="#_x0000_t202" style="position:absolute;left:0;text-align:left;margin-left:468.8pt;margin-top:395.65pt;width:520pt;height:36pt;z-index:2516565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" filled="f" stroked="f" strokeweight=".5pt">
                <v:textbox>
                  <w:txbxContent>
                    <w:p w14:paraId="39818A8C" w14:textId="1F1AE941" w:rsidR="003854E0" w:rsidRDefault="003854E0" w:rsidP="003854E0">
                      <w:pPr>
                        <w:pStyle w:val="aff2"/>
                      </w:pPr>
                      <w:r w:rsidRPr="00904A65">
                        <w:rPr>
                          <w:rFonts w:hint="eastAsia"/>
                        </w:rPr>
                        <w:t>図</w:t>
                      </w:r>
                      <w:r>
                        <w:rPr>
                          <w:rFonts w:hint="eastAsia"/>
                        </w:rPr>
                        <w:t>9</w:t>
                      </w:r>
                      <w:r w:rsidR="00B24934">
                        <w:rPr>
                          <w:rFonts w:hint="eastAsia"/>
                        </w:rPr>
                        <w:t>7</w:t>
                      </w:r>
                      <w:r w:rsidRPr="00904A65">
                        <w:rPr>
                          <w:rFonts w:hint="eastAsia"/>
                        </w:rPr>
                        <w:t>.</w:t>
                      </w:r>
                      <w:r>
                        <w:rPr>
                          <w:rFonts w:hint="eastAsia"/>
                        </w:rPr>
                        <w:t xml:space="preserve"> スキル</w:t>
                      </w:r>
                      <w:r w:rsidRPr="00434873">
                        <w:rPr>
                          <w:rFonts w:hint="eastAsia"/>
                        </w:rPr>
                        <w:t>ディクショナリの構成</w:t>
                      </w:r>
                    </w:p>
                    <w:p w14:paraId="39ACEAEF" w14:textId="77777777" w:rsidR="003854E0" w:rsidRDefault="003854E0" w:rsidP="003854E0">
                      <w:pPr>
                        <w:pStyle w:val="aff2"/>
                      </w:pPr>
                      <w:r>
                        <w:rPr>
                          <w:rFonts w:hint="eastAsia"/>
                        </w:rPr>
                        <w:t>(出典) IPA「</w:t>
                      </w:r>
                      <w:r w:rsidRPr="00E84757">
                        <w:t>i コンピテンシディクショナリ解説書</w:t>
                      </w:r>
                      <w:r>
                        <w:rPr>
                          <w:rFonts w:hint="eastAsia"/>
                          <w:color w:val="000000"/>
                        </w:rPr>
                        <w:t>」</w:t>
                      </w:r>
                      <w:r>
                        <w:rPr>
                          <w:rFonts w:hint="eastAsia"/>
                        </w:rPr>
                        <w:t>をもとに作成</w:t>
                      </w:r>
                    </w:p>
                  </w:txbxContent>
                </v:textbox>
                <w10:wrap type="topAndBottom" anchorx="margin"/>
              </v:shape>
            </w:pict>
          </mc:Fallback>
        </mc:AlternateContent>
      </w:r>
      <w:r>
        <w:rPr>
          <w:noProof/>
        </w:rPr>
        <w:drawing>
          <wp:anchor distT="0" distB="0" distL="114300" distR="114300" simplePos="0" relativeHeight="251656580" behindDoc="0" locked="0" layoutInCell="1" allowOverlap="1" wp14:anchorId="1C87EEF2" wp14:editId="538C096E">
            <wp:simplePos x="0" y="0"/>
            <wp:positionH relativeFrom="margin">
              <wp:align>left</wp:align>
            </wp:positionH>
            <wp:positionV relativeFrom="paragraph">
              <wp:posOffset>533041</wp:posOffset>
            </wp:positionV>
            <wp:extent cx="6787515" cy="4507865"/>
            <wp:effectExtent l="0" t="0" r="0" b="0"/>
            <wp:wrapTopAndBottom/>
            <wp:docPr id="1723567670"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787515" cy="4507865"/>
                    </a:xfrm>
                    <a:prstGeom prst="rect">
                      <a:avLst/>
                    </a:prstGeom>
                    <a:noFill/>
                    <a:ln>
                      <a:noFill/>
                    </a:ln>
                  </pic:spPr>
                </pic:pic>
              </a:graphicData>
            </a:graphic>
          </wp:anchor>
        </w:drawing>
      </w:r>
      <w:r>
        <w:rPr>
          <w:rFonts w:hint="eastAsia"/>
        </w:rPr>
        <w:t>タスクディクショナリとの連係情報を利用して、そのスキルが、どのタスクの遂行に有効なのかを判断する使い方もできます。</w:t>
      </w:r>
    </w:p>
    <w:p w14:paraId="01094259" w14:textId="77777777" w:rsidR="003854E0" w:rsidRPr="009C44B5" w:rsidRDefault="003854E0" w:rsidP="003854E0">
      <w:pPr>
        <w:ind w:firstLineChars="0" w:firstLine="0"/>
      </w:pPr>
    </w:p>
    <w:p w14:paraId="5B430082" w14:textId="77777777" w:rsidR="003854E0" w:rsidRDefault="003854E0" w:rsidP="003854E0">
      <w:r>
        <w:rPr>
          <w:rFonts w:hint="eastAsia"/>
        </w:rPr>
        <w:t>各項目の詳細は以下の通りです。</w:t>
      </w:r>
    </w:p>
    <w:tbl>
      <w:tblPr>
        <w:tblStyle w:val="aa"/>
        <w:tblW w:w="0" w:type="auto"/>
        <w:tblLook w:val="04A0" w:firstRow="1" w:lastRow="0" w:firstColumn="1" w:lastColumn="0" w:noHBand="0" w:noVBand="1"/>
      </w:tblPr>
      <w:tblGrid>
        <w:gridCol w:w="10456"/>
      </w:tblGrid>
      <w:tr w:rsidR="003854E0" w14:paraId="659935AD" w14:textId="77777777">
        <w:tc>
          <w:tcPr>
            <w:tcW w:w="10456" w:type="dxa"/>
            <w:shd w:val="clear" w:color="auto" w:fill="215E99" w:themeFill="text2" w:themeFillTint="BF"/>
          </w:tcPr>
          <w:p w14:paraId="34777390" w14:textId="77777777" w:rsidR="003854E0" w:rsidRDefault="003854E0">
            <w:pPr>
              <w:pStyle w:val="aff0"/>
            </w:pPr>
            <w:r w:rsidRPr="00F974E7">
              <w:rPr>
                <w:rFonts w:hint="eastAsia"/>
              </w:rPr>
              <w:t>システム（基礎、構築、利用）</w:t>
            </w:r>
          </w:p>
        </w:tc>
      </w:tr>
      <w:tr w:rsidR="003854E0" w14:paraId="56D64D11" w14:textId="77777777">
        <w:tc>
          <w:tcPr>
            <w:tcW w:w="10456" w:type="dxa"/>
          </w:tcPr>
          <w:p w14:paraId="41AD09EF" w14:textId="77777777" w:rsidR="003854E0" w:rsidRDefault="003854E0" w:rsidP="00892C01">
            <w:pPr>
              <w:pStyle w:val="afff6"/>
              <w:numPr>
                <w:ilvl w:val="0"/>
                <w:numId w:val="627"/>
              </w:numPr>
            </w:pPr>
            <w:r>
              <w:rPr>
                <w:rFonts w:hint="eastAsia"/>
              </w:rPr>
              <w:t>ソフトウェア技術</w:t>
            </w:r>
          </w:p>
          <w:p w14:paraId="2662F8BB" w14:textId="77777777" w:rsidR="003854E0" w:rsidRDefault="003854E0" w:rsidP="00892C01">
            <w:pPr>
              <w:pStyle w:val="afff6"/>
              <w:numPr>
                <w:ilvl w:val="0"/>
                <w:numId w:val="627"/>
              </w:numPr>
            </w:pPr>
            <w:r>
              <w:rPr>
                <w:rFonts w:hint="eastAsia"/>
              </w:rPr>
              <w:t>データベース技術</w:t>
            </w:r>
          </w:p>
          <w:p w14:paraId="3DECEEC8" w14:textId="77777777" w:rsidR="003854E0" w:rsidRDefault="003854E0" w:rsidP="00892C01">
            <w:pPr>
              <w:pStyle w:val="afff6"/>
              <w:numPr>
                <w:ilvl w:val="0"/>
                <w:numId w:val="627"/>
              </w:numPr>
            </w:pPr>
            <w:r>
              <w:rPr>
                <w:rFonts w:hint="eastAsia"/>
              </w:rPr>
              <w:t>ハードウェア技術</w:t>
            </w:r>
          </w:p>
          <w:p w14:paraId="4591481F" w14:textId="77777777" w:rsidR="003854E0" w:rsidRPr="000D4FAE" w:rsidRDefault="003854E0" w:rsidP="00892C01">
            <w:pPr>
              <w:pStyle w:val="afff6"/>
              <w:numPr>
                <w:ilvl w:val="0"/>
                <w:numId w:val="627"/>
              </w:numPr>
            </w:pPr>
            <w:r w:rsidRPr="000D4FAE">
              <w:t>Web</w:t>
            </w:r>
            <w:r w:rsidRPr="000D4FAE">
              <w:rPr>
                <w:rFonts w:hint="eastAsia"/>
              </w:rPr>
              <w:t>システム技術</w:t>
            </w:r>
          </w:p>
          <w:p w14:paraId="7188A274" w14:textId="77777777" w:rsidR="003854E0" w:rsidRPr="000D4FAE" w:rsidRDefault="003854E0" w:rsidP="00892C01">
            <w:pPr>
              <w:pStyle w:val="afff6"/>
              <w:numPr>
                <w:ilvl w:val="0"/>
                <w:numId w:val="627"/>
              </w:numPr>
            </w:pPr>
            <w:r w:rsidRPr="000D4FAE">
              <w:rPr>
                <w:rFonts w:hint="eastAsia"/>
              </w:rPr>
              <w:t>プラットフォーム技術</w:t>
            </w:r>
          </w:p>
          <w:p w14:paraId="21CD2A23" w14:textId="77777777" w:rsidR="003854E0" w:rsidRDefault="003854E0" w:rsidP="00892C01">
            <w:pPr>
              <w:pStyle w:val="afff6"/>
              <w:numPr>
                <w:ilvl w:val="0"/>
                <w:numId w:val="627"/>
              </w:numPr>
            </w:pPr>
            <w:r w:rsidRPr="000D4FAE">
              <w:rPr>
                <w:rFonts w:hint="eastAsia"/>
              </w:rPr>
              <w:t>ネットワーク技術</w:t>
            </w:r>
          </w:p>
        </w:tc>
      </w:tr>
      <w:tr w:rsidR="003854E0" w14:paraId="116C080D" w14:textId="77777777">
        <w:tc>
          <w:tcPr>
            <w:tcW w:w="10456" w:type="dxa"/>
            <w:shd w:val="clear" w:color="auto" w:fill="215E99" w:themeFill="text2" w:themeFillTint="BF"/>
          </w:tcPr>
          <w:p w14:paraId="76576289" w14:textId="77777777" w:rsidR="003854E0" w:rsidRDefault="003854E0">
            <w:pPr>
              <w:pStyle w:val="aff0"/>
            </w:pPr>
            <w:r>
              <w:rPr>
                <w:rFonts w:hint="eastAsia"/>
              </w:rPr>
              <w:t>保守・運用</w:t>
            </w:r>
          </w:p>
        </w:tc>
      </w:tr>
      <w:tr w:rsidR="003854E0" w14:paraId="620EBAC9" w14:textId="77777777">
        <w:tc>
          <w:tcPr>
            <w:tcW w:w="10456" w:type="dxa"/>
          </w:tcPr>
          <w:p w14:paraId="787D8BF3" w14:textId="77777777" w:rsidR="003854E0" w:rsidRDefault="003854E0" w:rsidP="00892C01">
            <w:pPr>
              <w:pStyle w:val="afff6"/>
              <w:numPr>
                <w:ilvl w:val="0"/>
                <w:numId w:val="628"/>
              </w:numPr>
            </w:pPr>
            <w:r>
              <w:rPr>
                <w:rFonts w:hint="eastAsia"/>
              </w:rPr>
              <w:t>IT</w:t>
            </w:r>
            <w:r w:rsidRPr="00A27DB7">
              <w:t>サービスマネジメント業務管理技術</w:t>
            </w:r>
          </w:p>
          <w:p w14:paraId="036ED015" w14:textId="77777777" w:rsidR="003854E0" w:rsidRDefault="003854E0" w:rsidP="00892C01">
            <w:pPr>
              <w:pStyle w:val="afff6"/>
              <w:numPr>
                <w:ilvl w:val="0"/>
                <w:numId w:val="628"/>
              </w:numPr>
            </w:pPr>
            <w:r w:rsidRPr="00A27DB7">
              <w:t>ITサービスオペレーション技術</w:t>
            </w:r>
          </w:p>
          <w:p w14:paraId="4D317132" w14:textId="77777777" w:rsidR="003854E0" w:rsidRDefault="003854E0" w:rsidP="00892C01">
            <w:pPr>
              <w:pStyle w:val="afff6"/>
              <w:numPr>
                <w:ilvl w:val="0"/>
                <w:numId w:val="628"/>
              </w:numPr>
            </w:pPr>
            <w:r w:rsidRPr="00A27DB7">
              <w:t>システム保守・運用・評価</w:t>
            </w:r>
          </w:p>
          <w:p w14:paraId="7CD07483" w14:textId="77777777" w:rsidR="003854E0" w:rsidRDefault="003854E0" w:rsidP="00892C01">
            <w:pPr>
              <w:pStyle w:val="afff6"/>
              <w:numPr>
                <w:ilvl w:val="0"/>
                <w:numId w:val="628"/>
              </w:numPr>
            </w:pPr>
            <w:r w:rsidRPr="00A27DB7">
              <w:t>障害修理技術</w:t>
            </w:r>
          </w:p>
          <w:p w14:paraId="6412AE43" w14:textId="77777777" w:rsidR="003854E0" w:rsidRDefault="003854E0" w:rsidP="00892C01">
            <w:pPr>
              <w:pStyle w:val="afff6"/>
              <w:numPr>
                <w:ilvl w:val="0"/>
                <w:numId w:val="628"/>
              </w:numPr>
            </w:pPr>
            <w:r w:rsidRPr="00A27DB7">
              <w:t>施工実務技術</w:t>
            </w:r>
          </w:p>
          <w:p w14:paraId="3BB4371A" w14:textId="77777777" w:rsidR="003854E0" w:rsidRDefault="003854E0" w:rsidP="00892C01">
            <w:pPr>
              <w:pStyle w:val="afff6"/>
              <w:numPr>
                <w:ilvl w:val="0"/>
                <w:numId w:val="628"/>
              </w:numPr>
            </w:pPr>
            <w:r w:rsidRPr="00A27DB7">
              <w:t>ファシリティ設計技術</w:t>
            </w:r>
          </w:p>
          <w:p w14:paraId="0BB2B677" w14:textId="77777777" w:rsidR="003854E0" w:rsidRDefault="003854E0" w:rsidP="00892C01">
            <w:pPr>
              <w:pStyle w:val="afff6"/>
              <w:numPr>
                <w:ilvl w:val="0"/>
                <w:numId w:val="628"/>
              </w:numPr>
            </w:pPr>
            <w:r w:rsidRPr="00A27DB7">
              <w:t>サポートセンター基盤技術</w:t>
            </w:r>
          </w:p>
        </w:tc>
      </w:tr>
      <w:tr w:rsidR="003854E0" w14:paraId="002AECB0" w14:textId="77777777">
        <w:tc>
          <w:tcPr>
            <w:tcW w:w="10456" w:type="dxa"/>
            <w:shd w:val="clear" w:color="auto" w:fill="215E99" w:themeFill="text2" w:themeFillTint="BF"/>
          </w:tcPr>
          <w:p w14:paraId="6A209CC4" w14:textId="77777777" w:rsidR="003854E0" w:rsidRDefault="003854E0">
            <w:pPr>
              <w:pStyle w:val="aff0"/>
            </w:pPr>
            <w:r w:rsidRPr="0008397A">
              <w:t>組込み・計測・制御</w:t>
            </w:r>
          </w:p>
        </w:tc>
      </w:tr>
      <w:tr w:rsidR="003854E0" w14:paraId="6A3C6D82" w14:textId="77777777">
        <w:tc>
          <w:tcPr>
            <w:tcW w:w="10456" w:type="dxa"/>
          </w:tcPr>
          <w:p w14:paraId="09C6DB7B" w14:textId="77777777" w:rsidR="003854E0" w:rsidRDefault="003854E0" w:rsidP="00892C01">
            <w:pPr>
              <w:pStyle w:val="afff6"/>
              <w:numPr>
                <w:ilvl w:val="0"/>
                <w:numId w:val="629"/>
              </w:numPr>
            </w:pPr>
            <w:r w:rsidRPr="00F45A37">
              <w:t>組込み技術（基礎、構築、利用）</w:t>
            </w:r>
          </w:p>
          <w:p w14:paraId="2CDEB25C" w14:textId="77777777" w:rsidR="003854E0" w:rsidRDefault="003854E0" w:rsidP="00892C01">
            <w:pPr>
              <w:pStyle w:val="afff6"/>
              <w:numPr>
                <w:ilvl w:val="0"/>
                <w:numId w:val="629"/>
              </w:numPr>
            </w:pPr>
            <w:r w:rsidRPr="00F45A37">
              <w:t>ディジタル技術</w:t>
            </w:r>
          </w:p>
          <w:p w14:paraId="766D4FDF" w14:textId="77777777" w:rsidR="003854E0" w:rsidRDefault="003854E0" w:rsidP="00892C01">
            <w:pPr>
              <w:pStyle w:val="afff6"/>
              <w:numPr>
                <w:ilvl w:val="0"/>
                <w:numId w:val="629"/>
              </w:numPr>
            </w:pPr>
            <w:r w:rsidRPr="00F45A37">
              <w:t>ヒューマンインターフェース技術</w:t>
            </w:r>
          </w:p>
          <w:p w14:paraId="5A9E1482" w14:textId="77777777" w:rsidR="003854E0" w:rsidRDefault="003854E0" w:rsidP="00892C01">
            <w:pPr>
              <w:pStyle w:val="afff6"/>
              <w:numPr>
                <w:ilvl w:val="0"/>
                <w:numId w:val="629"/>
              </w:numPr>
            </w:pPr>
            <w:r w:rsidRPr="00F45A37">
              <w:t>マルチメディア技術</w:t>
            </w:r>
          </w:p>
          <w:p w14:paraId="7D85B66F" w14:textId="77777777" w:rsidR="003854E0" w:rsidRDefault="003854E0" w:rsidP="00892C01">
            <w:pPr>
              <w:pStyle w:val="afff6"/>
              <w:numPr>
                <w:ilvl w:val="0"/>
                <w:numId w:val="629"/>
              </w:numPr>
            </w:pPr>
            <w:r w:rsidRPr="00F45A37">
              <w:t>グラフィック技術</w:t>
            </w:r>
          </w:p>
          <w:p w14:paraId="0DB4C028" w14:textId="77777777" w:rsidR="003854E0" w:rsidRDefault="003854E0" w:rsidP="00892C01">
            <w:pPr>
              <w:pStyle w:val="afff6"/>
              <w:numPr>
                <w:ilvl w:val="0"/>
                <w:numId w:val="629"/>
              </w:numPr>
            </w:pPr>
            <w:r w:rsidRPr="00F45A37">
              <w:t>計測・制御技術</w:t>
            </w:r>
          </w:p>
        </w:tc>
      </w:tr>
      <w:tr w:rsidR="003854E0" w14:paraId="2072B902" w14:textId="77777777">
        <w:tc>
          <w:tcPr>
            <w:tcW w:w="10456" w:type="dxa"/>
            <w:shd w:val="clear" w:color="auto" w:fill="215E99" w:themeFill="text2" w:themeFillTint="BF"/>
          </w:tcPr>
          <w:p w14:paraId="2B421029" w14:textId="77777777" w:rsidR="003854E0" w:rsidRPr="00F45A37" w:rsidRDefault="003854E0">
            <w:pPr>
              <w:pStyle w:val="aff0"/>
            </w:pPr>
            <w:r>
              <w:rPr>
                <w:rFonts w:hint="eastAsia"/>
              </w:rPr>
              <w:t>開発</w:t>
            </w:r>
          </w:p>
        </w:tc>
      </w:tr>
      <w:tr w:rsidR="003854E0" w14:paraId="226F4A8C" w14:textId="77777777">
        <w:tc>
          <w:tcPr>
            <w:tcW w:w="10456" w:type="dxa"/>
          </w:tcPr>
          <w:p w14:paraId="6C303979" w14:textId="77777777" w:rsidR="003854E0" w:rsidRDefault="003854E0" w:rsidP="00892C01">
            <w:pPr>
              <w:pStyle w:val="afff6"/>
              <w:numPr>
                <w:ilvl w:val="0"/>
                <w:numId w:val="630"/>
              </w:numPr>
            </w:pPr>
            <w:r w:rsidRPr="006B6817">
              <w:t>システムアーキテクティング技術</w:t>
            </w:r>
          </w:p>
          <w:p w14:paraId="1119B632" w14:textId="77777777" w:rsidR="003854E0" w:rsidRPr="00F45A37" w:rsidRDefault="003854E0" w:rsidP="00892C01">
            <w:pPr>
              <w:pStyle w:val="afff6"/>
              <w:numPr>
                <w:ilvl w:val="0"/>
                <w:numId w:val="630"/>
              </w:numPr>
            </w:pPr>
            <w:r w:rsidRPr="006B6817">
              <w:t>システム開発管理技術</w:t>
            </w:r>
          </w:p>
        </w:tc>
      </w:tr>
      <w:tr w:rsidR="003854E0" w14:paraId="61AE0813" w14:textId="77777777">
        <w:tc>
          <w:tcPr>
            <w:tcW w:w="10456" w:type="dxa"/>
            <w:shd w:val="clear" w:color="auto" w:fill="215E99" w:themeFill="text2" w:themeFillTint="BF"/>
          </w:tcPr>
          <w:p w14:paraId="228BA10C" w14:textId="77777777" w:rsidR="003854E0" w:rsidRPr="007F6FBA" w:rsidRDefault="003854E0">
            <w:pPr>
              <w:pStyle w:val="aff0"/>
            </w:pPr>
            <w:r w:rsidRPr="007F6FBA">
              <w:t>非機能要件</w:t>
            </w:r>
          </w:p>
        </w:tc>
      </w:tr>
      <w:tr w:rsidR="003854E0" w14:paraId="07335A46" w14:textId="77777777">
        <w:tc>
          <w:tcPr>
            <w:tcW w:w="10456" w:type="dxa"/>
          </w:tcPr>
          <w:p w14:paraId="6C789C03" w14:textId="7E991579" w:rsidR="003854E0" w:rsidRDefault="003854E0" w:rsidP="00892C01">
            <w:pPr>
              <w:pStyle w:val="afff6"/>
              <w:numPr>
                <w:ilvl w:val="0"/>
                <w:numId w:val="631"/>
              </w:numPr>
            </w:pPr>
            <w:r w:rsidRPr="007F6FBA">
              <w:t>非機能要件（</w:t>
            </w:r>
            <w:bookmarkStart w:id="1751" w:name="■可用性22ー4ー1"/>
            <w:r w:rsidR="00136AC1">
              <w:fldChar w:fldCharType="begin"/>
            </w:r>
            <w:r w:rsidR="00136AC1">
              <w:instrText>HYPERLINK  \l "■可用性"</w:instrText>
            </w:r>
            <w:r w:rsidR="00136AC1">
              <w:fldChar w:fldCharType="separate"/>
            </w:r>
            <w:r w:rsidRPr="00136AC1">
              <w:rPr>
                <w:rStyle w:val="a7"/>
              </w:rPr>
              <w:t>可用性</w:t>
            </w:r>
            <w:bookmarkEnd w:id="1751"/>
            <w:r w:rsidR="00136AC1">
              <w:fldChar w:fldCharType="end"/>
            </w:r>
            <w:r w:rsidRPr="007F6FBA">
              <w:t>、性能・拡張性）</w:t>
            </w:r>
          </w:p>
          <w:p w14:paraId="6A061A7F" w14:textId="77777777" w:rsidR="003854E0" w:rsidRPr="00F45A37" w:rsidRDefault="003854E0" w:rsidP="00892C01">
            <w:pPr>
              <w:pStyle w:val="afff6"/>
              <w:numPr>
                <w:ilvl w:val="0"/>
                <w:numId w:val="631"/>
              </w:numPr>
            </w:pPr>
            <w:r w:rsidRPr="007F6FBA">
              <w:t>セキュリティ技術（基礎、構築、利用）</w:t>
            </w:r>
          </w:p>
        </w:tc>
      </w:tr>
      <w:tr w:rsidR="003854E0" w14:paraId="1AC1CCFB" w14:textId="77777777">
        <w:tc>
          <w:tcPr>
            <w:tcW w:w="10456" w:type="dxa"/>
            <w:shd w:val="clear" w:color="auto" w:fill="215E99" w:themeFill="text2" w:themeFillTint="BF"/>
          </w:tcPr>
          <w:p w14:paraId="581AE4A1" w14:textId="77777777" w:rsidR="003854E0" w:rsidRPr="00F45A37" w:rsidRDefault="003854E0">
            <w:pPr>
              <w:pStyle w:val="aff0"/>
            </w:pPr>
            <w:r w:rsidRPr="007F6FBA">
              <w:t>共通技術</w:t>
            </w:r>
          </w:p>
        </w:tc>
      </w:tr>
      <w:tr w:rsidR="003854E0" w14:paraId="09063F98" w14:textId="77777777">
        <w:tc>
          <w:tcPr>
            <w:tcW w:w="10456" w:type="dxa"/>
          </w:tcPr>
          <w:p w14:paraId="17E18085" w14:textId="77777777" w:rsidR="003854E0" w:rsidRDefault="003854E0" w:rsidP="00892C01">
            <w:pPr>
              <w:pStyle w:val="afff6"/>
              <w:numPr>
                <w:ilvl w:val="0"/>
                <w:numId w:val="632"/>
              </w:numPr>
            </w:pPr>
            <w:r w:rsidRPr="001E7F11">
              <w:t>IT基礎</w:t>
            </w:r>
          </w:p>
          <w:p w14:paraId="410C1ECC" w14:textId="77777777" w:rsidR="003854E0" w:rsidRPr="00F45A37" w:rsidRDefault="003854E0" w:rsidP="00892C01">
            <w:pPr>
              <w:pStyle w:val="afff6"/>
              <w:numPr>
                <w:ilvl w:val="0"/>
                <w:numId w:val="632"/>
              </w:numPr>
            </w:pPr>
            <w:r w:rsidRPr="001E7F11">
              <w:t>ナレッジマネジメント技術</w:t>
            </w:r>
          </w:p>
        </w:tc>
      </w:tr>
      <w:tr w:rsidR="003854E0" w14:paraId="7034F474" w14:textId="77777777">
        <w:tc>
          <w:tcPr>
            <w:tcW w:w="10456" w:type="dxa"/>
            <w:shd w:val="clear" w:color="auto" w:fill="215E99" w:themeFill="text2" w:themeFillTint="BF"/>
          </w:tcPr>
          <w:p w14:paraId="4FC268A2" w14:textId="77777777" w:rsidR="003854E0" w:rsidRPr="001E7F11" w:rsidRDefault="003854E0">
            <w:pPr>
              <w:pStyle w:val="aff0"/>
            </w:pPr>
            <w:r>
              <w:rPr>
                <w:rFonts w:hint="eastAsia"/>
              </w:rPr>
              <w:t>戦略</w:t>
            </w:r>
          </w:p>
        </w:tc>
      </w:tr>
      <w:tr w:rsidR="003854E0" w14:paraId="1EF4F609" w14:textId="77777777">
        <w:tc>
          <w:tcPr>
            <w:tcW w:w="10456" w:type="dxa"/>
          </w:tcPr>
          <w:p w14:paraId="3A92EBAB" w14:textId="77777777" w:rsidR="003854E0" w:rsidRDefault="003854E0" w:rsidP="00892C01">
            <w:pPr>
              <w:pStyle w:val="afff6"/>
              <w:numPr>
                <w:ilvl w:val="0"/>
                <w:numId w:val="633"/>
              </w:numPr>
            </w:pPr>
            <w:r w:rsidRPr="00987624">
              <w:t>市場機会の評価と選定</w:t>
            </w:r>
          </w:p>
          <w:p w14:paraId="3167DDC2" w14:textId="77777777" w:rsidR="003854E0" w:rsidRDefault="003854E0" w:rsidP="00892C01">
            <w:pPr>
              <w:pStyle w:val="afff6"/>
              <w:numPr>
                <w:ilvl w:val="0"/>
                <w:numId w:val="633"/>
              </w:numPr>
            </w:pPr>
            <w:r w:rsidRPr="00987624">
              <w:t>マーケティング</w:t>
            </w:r>
          </w:p>
          <w:p w14:paraId="78B31EC2" w14:textId="77777777" w:rsidR="003854E0" w:rsidRDefault="003854E0" w:rsidP="00892C01">
            <w:pPr>
              <w:pStyle w:val="afff6"/>
              <w:numPr>
                <w:ilvl w:val="0"/>
                <w:numId w:val="633"/>
              </w:numPr>
            </w:pPr>
            <w:r w:rsidRPr="00987624">
              <w:t>製品・サービス戦略</w:t>
            </w:r>
          </w:p>
          <w:p w14:paraId="0AAFFD07" w14:textId="77777777" w:rsidR="003854E0" w:rsidRDefault="003854E0" w:rsidP="00892C01">
            <w:pPr>
              <w:pStyle w:val="afff6"/>
              <w:numPr>
                <w:ilvl w:val="0"/>
                <w:numId w:val="633"/>
              </w:numPr>
            </w:pPr>
            <w:r w:rsidRPr="00987624">
              <w:t>販売戦略</w:t>
            </w:r>
          </w:p>
          <w:p w14:paraId="1C8AB576" w14:textId="77777777" w:rsidR="003854E0" w:rsidRDefault="003854E0" w:rsidP="00892C01">
            <w:pPr>
              <w:pStyle w:val="afff6"/>
              <w:numPr>
                <w:ilvl w:val="0"/>
                <w:numId w:val="633"/>
              </w:numPr>
            </w:pPr>
            <w:r w:rsidRPr="00987624">
              <w:t>製品・サービス開発戦略</w:t>
            </w:r>
          </w:p>
          <w:p w14:paraId="10602106" w14:textId="77777777" w:rsidR="003854E0" w:rsidRDefault="003854E0" w:rsidP="00892C01">
            <w:pPr>
              <w:pStyle w:val="afff6"/>
              <w:numPr>
                <w:ilvl w:val="0"/>
                <w:numId w:val="633"/>
              </w:numPr>
            </w:pPr>
            <w:r w:rsidRPr="00987624">
              <w:t>システム戦略⽴案手法</w:t>
            </w:r>
          </w:p>
          <w:p w14:paraId="52DF9CA6" w14:textId="77777777" w:rsidR="003854E0" w:rsidRDefault="003854E0" w:rsidP="00892C01">
            <w:pPr>
              <w:pStyle w:val="afff6"/>
              <w:numPr>
                <w:ilvl w:val="0"/>
                <w:numId w:val="633"/>
              </w:numPr>
            </w:pPr>
            <w:r w:rsidRPr="00987624">
              <w:t>コンサルティング手法</w:t>
            </w:r>
          </w:p>
          <w:p w14:paraId="6789725B" w14:textId="77777777" w:rsidR="003854E0" w:rsidRPr="001E7F11" w:rsidRDefault="003854E0" w:rsidP="00892C01">
            <w:pPr>
              <w:pStyle w:val="afff6"/>
              <w:numPr>
                <w:ilvl w:val="0"/>
                <w:numId w:val="633"/>
              </w:numPr>
            </w:pPr>
            <w:r w:rsidRPr="00987624">
              <w:t>業務動向把握手法</w:t>
            </w:r>
          </w:p>
        </w:tc>
      </w:tr>
      <w:tr w:rsidR="003854E0" w14:paraId="39BF3360" w14:textId="77777777">
        <w:tc>
          <w:tcPr>
            <w:tcW w:w="10456" w:type="dxa"/>
            <w:shd w:val="clear" w:color="auto" w:fill="215E99" w:themeFill="text2" w:themeFillTint="BF"/>
          </w:tcPr>
          <w:p w14:paraId="368F7D1B" w14:textId="77777777" w:rsidR="003854E0" w:rsidRPr="001E7F11" w:rsidRDefault="003854E0">
            <w:pPr>
              <w:pStyle w:val="aff0"/>
            </w:pPr>
            <w:r>
              <w:rPr>
                <w:rFonts w:hint="eastAsia"/>
              </w:rPr>
              <w:t>企画</w:t>
            </w:r>
          </w:p>
        </w:tc>
      </w:tr>
      <w:tr w:rsidR="003854E0" w14:paraId="68ECF4A1" w14:textId="77777777">
        <w:tc>
          <w:tcPr>
            <w:tcW w:w="10456" w:type="dxa"/>
          </w:tcPr>
          <w:p w14:paraId="7722B70C" w14:textId="77777777" w:rsidR="003854E0" w:rsidRDefault="003854E0" w:rsidP="00892C01">
            <w:pPr>
              <w:pStyle w:val="afff6"/>
              <w:numPr>
                <w:ilvl w:val="0"/>
                <w:numId w:val="634"/>
              </w:numPr>
            </w:pPr>
            <w:r w:rsidRPr="00090F56">
              <w:t>システム企画⽴案手法</w:t>
            </w:r>
          </w:p>
          <w:p w14:paraId="09D54B03" w14:textId="77777777" w:rsidR="003854E0" w:rsidRDefault="003854E0" w:rsidP="00892C01">
            <w:pPr>
              <w:pStyle w:val="afff6"/>
              <w:numPr>
                <w:ilvl w:val="0"/>
                <w:numId w:val="634"/>
              </w:numPr>
            </w:pPr>
            <w:r w:rsidRPr="00090F56">
              <w:t>セールス事務管理手法</w:t>
            </w:r>
          </w:p>
          <w:p w14:paraId="56AB6B1C" w14:textId="77777777" w:rsidR="003854E0" w:rsidRDefault="003854E0" w:rsidP="00892C01">
            <w:pPr>
              <w:pStyle w:val="afff6"/>
              <w:numPr>
                <w:ilvl w:val="0"/>
                <w:numId w:val="634"/>
              </w:numPr>
            </w:pPr>
            <w:r w:rsidRPr="007D1FAF">
              <w:t>要求分析手法</w:t>
            </w:r>
          </w:p>
          <w:p w14:paraId="0938F3C8" w14:textId="77777777" w:rsidR="003854E0" w:rsidRPr="007D1FAF" w:rsidRDefault="003854E0" w:rsidP="00892C01">
            <w:pPr>
              <w:pStyle w:val="afff6"/>
              <w:numPr>
                <w:ilvl w:val="0"/>
                <w:numId w:val="634"/>
              </w:numPr>
            </w:pPr>
            <w:r w:rsidRPr="007D1FAF">
              <w:t>非機能要件設計手法</w:t>
            </w:r>
          </w:p>
        </w:tc>
      </w:tr>
      <w:tr w:rsidR="003854E0" w14:paraId="553DD262" w14:textId="77777777">
        <w:tc>
          <w:tcPr>
            <w:tcW w:w="10456" w:type="dxa"/>
            <w:shd w:val="clear" w:color="auto" w:fill="215E99" w:themeFill="text2" w:themeFillTint="BF"/>
          </w:tcPr>
          <w:p w14:paraId="6571AE6F" w14:textId="77777777" w:rsidR="003854E0" w:rsidRPr="001E7F11" w:rsidRDefault="003854E0">
            <w:pPr>
              <w:pStyle w:val="aff0"/>
            </w:pPr>
            <w:r>
              <w:rPr>
                <w:rFonts w:hint="eastAsia"/>
              </w:rPr>
              <w:t>実装</w:t>
            </w:r>
          </w:p>
        </w:tc>
      </w:tr>
      <w:tr w:rsidR="003854E0" w14:paraId="0AD21DC7" w14:textId="77777777">
        <w:tc>
          <w:tcPr>
            <w:tcW w:w="10456" w:type="dxa"/>
          </w:tcPr>
          <w:p w14:paraId="3FBCCF52" w14:textId="77777777" w:rsidR="003854E0" w:rsidRDefault="003854E0" w:rsidP="00892C01">
            <w:pPr>
              <w:pStyle w:val="afff6"/>
              <w:numPr>
                <w:ilvl w:val="0"/>
                <w:numId w:val="635"/>
              </w:numPr>
            </w:pPr>
            <w:r w:rsidRPr="007D1FAF">
              <w:t>アーキテクチャ設計手法</w:t>
            </w:r>
          </w:p>
          <w:p w14:paraId="496A4ED6" w14:textId="77777777" w:rsidR="003854E0" w:rsidRDefault="003854E0" w:rsidP="00892C01">
            <w:pPr>
              <w:pStyle w:val="afff6"/>
              <w:numPr>
                <w:ilvl w:val="0"/>
                <w:numId w:val="635"/>
              </w:numPr>
            </w:pPr>
            <w:r w:rsidRPr="007D1FAF">
              <w:t>ソフトウェアエンジニアリング手法</w:t>
            </w:r>
          </w:p>
          <w:p w14:paraId="0E5F3D9D" w14:textId="77777777" w:rsidR="003854E0" w:rsidRDefault="003854E0" w:rsidP="00892C01">
            <w:pPr>
              <w:pStyle w:val="afff6"/>
              <w:numPr>
                <w:ilvl w:val="0"/>
                <w:numId w:val="635"/>
              </w:numPr>
            </w:pPr>
            <w:r w:rsidRPr="007D1FAF">
              <w:t>カスタマーサービス手法</w:t>
            </w:r>
          </w:p>
          <w:p w14:paraId="76CB69A7" w14:textId="77777777" w:rsidR="003854E0" w:rsidRDefault="003854E0" w:rsidP="00892C01">
            <w:pPr>
              <w:pStyle w:val="afff6"/>
              <w:numPr>
                <w:ilvl w:val="0"/>
                <w:numId w:val="635"/>
              </w:numPr>
            </w:pPr>
            <w:r w:rsidRPr="007D1FAF">
              <w:t>業務パッケージ活用手法</w:t>
            </w:r>
          </w:p>
          <w:p w14:paraId="74A11FA7" w14:textId="77777777" w:rsidR="003854E0" w:rsidRDefault="003854E0" w:rsidP="00892C01">
            <w:pPr>
              <w:pStyle w:val="afff6"/>
              <w:numPr>
                <w:ilvl w:val="0"/>
                <w:numId w:val="635"/>
              </w:numPr>
            </w:pPr>
            <w:r w:rsidRPr="007D1FAF">
              <w:t>データマイニング手法</w:t>
            </w:r>
          </w:p>
          <w:p w14:paraId="644850C3" w14:textId="77777777" w:rsidR="003854E0" w:rsidRDefault="003854E0" w:rsidP="00892C01">
            <w:pPr>
              <w:pStyle w:val="afff6"/>
              <w:numPr>
                <w:ilvl w:val="0"/>
                <w:numId w:val="635"/>
              </w:numPr>
            </w:pPr>
            <w:r w:rsidRPr="007D1FAF">
              <w:t>⾒積り手法</w:t>
            </w:r>
          </w:p>
          <w:p w14:paraId="454F35DC" w14:textId="77777777" w:rsidR="003854E0" w:rsidRPr="001E7F11" w:rsidRDefault="003854E0" w:rsidP="00892C01">
            <w:pPr>
              <w:pStyle w:val="afff6"/>
              <w:numPr>
                <w:ilvl w:val="0"/>
                <w:numId w:val="635"/>
              </w:numPr>
            </w:pPr>
            <w:r w:rsidRPr="007D1FAF">
              <w:t>プロジェクトマネジメント手法</w:t>
            </w:r>
          </w:p>
        </w:tc>
      </w:tr>
      <w:tr w:rsidR="003854E0" w14:paraId="0D8B0CE9" w14:textId="77777777">
        <w:tc>
          <w:tcPr>
            <w:tcW w:w="10456" w:type="dxa"/>
            <w:shd w:val="clear" w:color="auto" w:fill="215E99" w:themeFill="text2" w:themeFillTint="BF"/>
          </w:tcPr>
          <w:p w14:paraId="39CD2180" w14:textId="77777777" w:rsidR="003854E0" w:rsidRPr="001E7F11" w:rsidRDefault="003854E0">
            <w:pPr>
              <w:pStyle w:val="aff0"/>
            </w:pPr>
            <w:r>
              <w:rPr>
                <w:rFonts w:hint="eastAsia"/>
              </w:rPr>
              <w:t>利活用</w:t>
            </w:r>
          </w:p>
        </w:tc>
      </w:tr>
      <w:tr w:rsidR="003854E0" w14:paraId="47763019" w14:textId="77777777">
        <w:tc>
          <w:tcPr>
            <w:tcW w:w="10456" w:type="dxa"/>
          </w:tcPr>
          <w:p w14:paraId="2A7AFF38" w14:textId="77777777" w:rsidR="003854E0" w:rsidRDefault="003854E0" w:rsidP="00892C01">
            <w:pPr>
              <w:pStyle w:val="afff6"/>
              <w:numPr>
                <w:ilvl w:val="0"/>
                <w:numId w:val="636"/>
              </w:numPr>
            </w:pPr>
            <w:r w:rsidRPr="00664D5B">
              <w:t>サービスマネジメント</w:t>
            </w:r>
          </w:p>
          <w:p w14:paraId="4B9DC024" w14:textId="77777777" w:rsidR="003854E0" w:rsidRDefault="003854E0" w:rsidP="00892C01">
            <w:pPr>
              <w:pStyle w:val="afff6"/>
              <w:numPr>
                <w:ilvl w:val="0"/>
                <w:numId w:val="636"/>
              </w:numPr>
            </w:pPr>
            <w:r w:rsidRPr="00664D5B">
              <w:t>サービスの設計・移⾏</w:t>
            </w:r>
          </w:p>
          <w:p w14:paraId="7DE0F2C6" w14:textId="77777777" w:rsidR="003854E0" w:rsidRDefault="003854E0" w:rsidP="00892C01">
            <w:pPr>
              <w:pStyle w:val="afff6"/>
              <w:numPr>
                <w:ilvl w:val="0"/>
                <w:numId w:val="636"/>
              </w:numPr>
            </w:pPr>
            <w:r w:rsidRPr="00664D5B">
              <w:t>サービスマネジメントプロセス</w:t>
            </w:r>
          </w:p>
          <w:p w14:paraId="39CEA3FF" w14:textId="77777777" w:rsidR="003854E0" w:rsidRPr="001E7F11" w:rsidRDefault="003854E0" w:rsidP="00892C01">
            <w:pPr>
              <w:pStyle w:val="afff6"/>
              <w:numPr>
                <w:ilvl w:val="0"/>
                <w:numId w:val="636"/>
              </w:numPr>
            </w:pPr>
            <w:r w:rsidRPr="00664D5B">
              <w:t>サービスの運用</w:t>
            </w:r>
          </w:p>
        </w:tc>
      </w:tr>
      <w:tr w:rsidR="003854E0" w14:paraId="14ACAFC7" w14:textId="77777777">
        <w:tc>
          <w:tcPr>
            <w:tcW w:w="10456" w:type="dxa"/>
            <w:shd w:val="clear" w:color="auto" w:fill="215E99" w:themeFill="text2" w:themeFillTint="BF"/>
          </w:tcPr>
          <w:p w14:paraId="1C200D58" w14:textId="77777777" w:rsidR="003854E0" w:rsidRPr="001E7F11" w:rsidRDefault="003854E0">
            <w:pPr>
              <w:pStyle w:val="aff0"/>
            </w:pPr>
            <w:r>
              <w:rPr>
                <w:rFonts w:hint="eastAsia"/>
              </w:rPr>
              <w:t>支援活動</w:t>
            </w:r>
          </w:p>
        </w:tc>
      </w:tr>
      <w:tr w:rsidR="003854E0" w14:paraId="415767EF" w14:textId="77777777">
        <w:tc>
          <w:tcPr>
            <w:tcW w:w="10456" w:type="dxa"/>
          </w:tcPr>
          <w:p w14:paraId="3FE031B8" w14:textId="77777777" w:rsidR="003854E0" w:rsidRDefault="003854E0" w:rsidP="00892C01">
            <w:pPr>
              <w:pStyle w:val="afff6"/>
              <w:numPr>
                <w:ilvl w:val="0"/>
                <w:numId w:val="637"/>
              </w:numPr>
            </w:pPr>
            <w:r w:rsidRPr="00D23B34">
              <w:t>品質マネジメント手法</w:t>
            </w:r>
          </w:p>
          <w:p w14:paraId="16E0442D" w14:textId="77777777" w:rsidR="003854E0" w:rsidRDefault="003854E0" w:rsidP="00892C01">
            <w:pPr>
              <w:pStyle w:val="afff6"/>
              <w:numPr>
                <w:ilvl w:val="0"/>
                <w:numId w:val="637"/>
              </w:numPr>
            </w:pPr>
            <w:r w:rsidRPr="00D23B34">
              <w:t>リスクマネジメント手法</w:t>
            </w:r>
          </w:p>
          <w:p w14:paraId="34A42E24" w14:textId="77777777" w:rsidR="003854E0" w:rsidRDefault="003854E0" w:rsidP="00892C01">
            <w:pPr>
              <w:pStyle w:val="afff6"/>
              <w:numPr>
                <w:ilvl w:val="0"/>
                <w:numId w:val="637"/>
              </w:numPr>
            </w:pPr>
            <w:r w:rsidRPr="00D23B34">
              <w:t>ITガバナンス</w:t>
            </w:r>
          </w:p>
          <w:p w14:paraId="198AF2F9" w14:textId="77777777" w:rsidR="003854E0" w:rsidRDefault="003854E0" w:rsidP="00892C01">
            <w:pPr>
              <w:pStyle w:val="afff6"/>
              <w:numPr>
                <w:ilvl w:val="0"/>
                <w:numId w:val="637"/>
              </w:numPr>
            </w:pPr>
            <w:r w:rsidRPr="00D23B34">
              <w:t>資産管理手法</w:t>
            </w:r>
          </w:p>
          <w:p w14:paraId="0297F069" w14:textId="77777777" w:rsidR="003854E0" w:rsidRDefault="003854E0" w:rsidP="00892C01">
            <w:pPr>
              <w:pStyle w:val="afff6"/>
              <w:numPr>
                <w:ilvl w:val="0"/>
                <w:numId w:val="637"/>
              </w:numPr>
            </w:pPr>
            <w:r w:rsidRPr="00D23B34">
              <w:t>ファシリティマネジメント手法</w:t>
            </w:r>
          </w:p>
          <w:p w14:paraId="19EE973B" w14:textId="77777777" w:rsidR="003854E0" w:rsidRDefault="003854E0" w:rsidP="00892C01">
            <w:pPr>
              <w:pStyle w:val="afff6"/>
              <w:numPr>
                <w:ilvl w:val="0"/>
                <w:numId w:val="637"/>
              </w:numPr>
            </w:pPr>
            <w:r w:rsidRPr="00D23B34">
              <w:t>事業継続計画</w:t>
            </w:r>
          </w:p>
          <w:p w14:paraId="712C76EB" w14:textId="77777777" w:rsidR="003854E0" w:rsidRDefault="003854E0" w:rsidP="00892C01">
            <w:pPr>
              <w:pStyle w:val="afff6"/>
              <w:numPr>
                <w:ilvl w:val="0"/>
                <w:numId w:val="637"/>
              </w:numPr>
            </w:pPr>
            <w:r w:rsidRPr="00D23B34">
              <w:t>システム監査手法</w:t>
            </w:r>
          </w:p>
          <w:p w14:paraId="51DB06F6" w14:textId="77777777" w:rsidR="003854E0" w:rsidRDefault="003854E0" w:rsidP="00892C01">
            <w:pPr>
              <w:pStyle w:val="afff6"/>
              <w:numPr>
                <w:ilvl w:val="0"/>
                <w:numId w:val="637"/>
              </w:numPr>
            </w:pPr>
            <w:r w:rsidRPr="00D23B34">
              <w:t>標準化・再利用手法</w:t>
            </w:r>
          </w:p>
          <w:p w14:paraId="5AA6F34B" w14:textId="77777777" w:rsidR="003854E0" w:rsidRDefault="003854E0" w:rsidP="00892C01">
            <w:pPr>
              <w:pStyle w:val="afff6"/>
              <w:numPr>
                <w:ilvl w:val="0"/>
                <w:numId w:val="637"/>
              </w:numPr>
            </w:pPr>
            <w:r w:rsidRPr="00D23B34">
              <w:t>人材育成・教育・研修</w:t>
            </w:r>
          </w:p>
          <w:p w14:paraId="51D05B9D" w14:textId="77777777" w:rsidR="003854E0" w:rsidRPr="00D23B34" w:rsidRDefault="003854E0" w:rsidP="00892C01">
            <w:pPr>
              <w:pStyle w:val="afff6"/>
              <w:numPr>
                <w:ilvl w:val="0"/>
                <w:numId w:val="637"/>
              </w:numPr>
            </w:pPr>
            <w:r>
              <w:rPr>
                <w:rFonts w:hint="eastAsia"/>
              </w:rPr>
              <w:t>情報セキュリティ</w:t>
            </w:r>
          </w:p>
        </w:tc>
      </w:tr>
    </w:tbl>
    <w:p w14:paraId="513B03C1" w14:textId="77777777" w:rsidR="003854E0" w:rsidRDefault="003854E0" w:rsidP="003854E0">
      <w:r w:rsidRPr="00DB6CA1">
        <w:rPr>
          <w:noProof/>
        </w:rPr>
        <mc:AlternateContent>
          <mc:Choice Requires="wps">
            <w:drawing>
              <wp:anchor distT="0" distB="0" distL="114300" distR="114300" simplePos="0" relativeHeight="251656577" behindDoc="0" locked="0" layoutInCell="1" allowOverlap="1" wp14:anchorId="13C5E997" wp14:editId="78D00203">
                <wp:simplePos x="0" y="0"/>
                <wp:positionH relativeFrom="margin">
                  <wp:posOffset>5715</wp:posOffset>
                </wp:positionH>
                <wp:positionV relativeFrom="paragraph">
                  <wp:posOffset>95250</wp:posOffset>
                </wp:positionV>
                <wp:extent cx="6604000" cy="284480"/>
                <wp:effectExtent l="0" t="0" r="0" b="1270"/>
                <wp:wrapTopAndBottom/>
                <wp:docPr id="820757334" name="テキスト ボックス 13"/>
                <wp:cNvGraphicFramePr/>
                <a:graphic xmlns:a="http://schemas.openxmlformats.org/drawingml/2006/main">
                  <a:graphicData uri="http://schemas.microsoft.com/office/word/2010/wordprocessingShape">
                    <wps:wsp>
                      <wps:cNvSpPr txBox="1"/>
                      <wps:spPr>
                        <a:xfrm>
                          <a:off x="0" y="0"/>
                          <a:ext cx="6604000" cy="284480"/>
                        </a:xfrm>
                        <a:prstGeom prst="rect">
                          <a:avLst/>
                        </a:prstGeom>
                        <a:noFill/>
                        <a:ln w="6350">
                          <a:noFill/>
                        </a:ln>
                      </wps:spPr>
                      <wps:txbx>
                        <w:txbxContent>
                          <w:p w14:paraId="39BDB701" w14:textId="77777777" w:rsidR="003854E0" w:rsidRDefault="003854E0" w:rsidP="003854E0">
                            <w:pPr>
                              <w:pStyle w:val="aff2"/>
                            </w:pPr>
                            <w:r>
                              <w:rPr>
                                <w:rFonts w:hint="eastAsia"/>
                              </w:rPr>
                              <w:t>(出典) IPA「</w:t>
                            </w:r>
                            <w:r w:rsidRPr="00E84757">
                              <w:t>i コンピテンシディクショナリ解説書</w:t>
                            </w:r>
                            <w:r>
                              <w:rPr>
                                <w:rFonts w:hint="eastAsia"/>
                                <w:color w:val="000000"/>
                              </w:rPr>
                              <w:t>」</w:t>
                            </w:r>
                            <w:r>
                              <w:rPr>
                                <w:rFonts w:hint="eastAsia"/>
                              </w:rPr>
                              <w:t>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5E997" id="_x0000_s1204" type="#_x0000_t202" style="position:absolute;left:0;text-align:left;margin-left:.45pt;margin-top:7.5pt;width:520pt;height:22.4pt;z-index:2516565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" filled="f" stroked="f" strokeweight=".5pt">
                <v:textbox>
                  <w:txbxContent>
                    <w:p w14:paraId="39BDB701" w14:textId="77777777" w:rsidR="003854E0" w:rsidRDefault="003854E0" w:rsidP="003854E0">
                      <w:pPr>
                        <w:pStyle w:val="aff2"/>
                      </w:pPr>
                      <w:r>
                        <w:rPr>
                          <w:rFonts w:hint="eastAsia"/>
                        </w:rPr>
                        <w:t>(出典) IPA「</w:t>
                      </w:r>
                      <w:r w:rsidRPr="00E84757">
                        <w:t>i コンピテンシディクショナリ解説書</w:t>
                      </w:r>
                      <w:r>
                        <w:rPr>
                          <w:rFonts w:hint="eastAsia"/>
                          <w:color w:val="000000"/>
                        </w:rPr>
                        <w:t>」</w:t>
                      </w:r>
                      <w:r>
                        <w:rPr>
                          <w:rFonts w:hint="eastAsia"/>
                        </w:rPr>
                        <w:t>をもとに作成</w:t>
                      </w:r>
                    </w:p>
                  </w:txbxContent>
                </v:textbox>
                <w10:wrap type="topAndBottom" anchorx="margin"/>
              </v:shape>
            </w:pict>
          </mc:Fallback>
        </mc:AlternateContent>
      </w:r>
    </w:p>
    <w:p w14:paraId="600BEB56" w14:textId="77777777" w:rsidR="003854E0" w:rsidRDefault="003854E0" w:rsidP="003854E0">
      <w:pPr>
        <w:pStyle w:val="5"/>
      </w:pPr>
      <w:r w:rsidRPr="00807432">
        <w:t>i コンピテンシ ディクショナリ（iCD）</w:t>
      </w:r>
      <w:r w:rsidRPr="00656DA1">
        <w:t>の利活用の形態</w:t>
      </w:r>
    </w:p>
    <w:p w14:paraId="4450357B" w14:textId="77777777" w:rsidR="003854E0" w:rsidRDefault="003854E0" w:rsidP="003854E0">
      <w:r>
        <w:t>i コンピテンシディクショナリは、</w:t>
      </w:r>
      <w:r>
        <w:rPr>
          <w:rFonts w:hint="eastAsia"/>
        </w:rPr>
        <w:t>以下の</w:t>
      </w:r>
      <w:r>
        <w:t>3種類の活用形態を利用対象者別に想定して</w:t>
      </w:r>
      <w:r>
        <w:rPr>
          <w:rFonts w:hint="eastAsia"/>
        </w:rPr>
        <w:t>います。</w:t>
      </w:r>
    </w:p>
    <w:p w14:paraId="54209775" w14:textId="77777777" w:rsidR="003854E0" w:rsidRDefault="003854E0" w:rsidP="00892C01">
      <w:pPr>
        <w:pStyle w:val="ab"/>
        <w:numPr>
          <w:ilvl w:val="0"/>
          <w:numId w:val="638"/>
        </w:numPr>
        <w:ind w:leftChars="0" w:firstLineChars="0"/>
      </w:pPr>
      <w:r>
        <w:t>企業・組織での利活用</w:t>
      </w:r>
    </w:p>
    <w:p w14:paraId="015F534D" w14:textId="77777777" w:rsidR="003854E0" w:rsidRDefault="003854E0" w:rsidP="00892C01">
      <w:pPr>
        <w:pStyle w:val="ab"/>
        <w:numPr>
          <w:ilvl w:val="0"/>
          <w:numId w:val="638"/>
        </w:numPr>
        <w:ind w:leftChars="0" w:firstLineChars="0"/>
      </w:pPr>
      <w:r>
        <w:t>個人での利活用</w:t>
      </w:r>
    </w:p>
    <w:p w14:paraId="410B64C0" w14:textId="77777777" w:rsidR="003854E0" w:rsidRDefault="003854E0" w:rsidP="00892C01">
      <w:pPr>
        <w:pStyle w:val="ab"/>
        <w:numPr>
          <w:ilvl w:val="0"/>
          <w:numId w:val="638"/>
        </w:numPr>
        <w:ind w:leftChars="0" w:firstLineChars="0"/>
      </w:pPr>
      <w:r>
        <w:t>学校等教育機関での利活用</w:t>
      </w:r>
    </w:p>
    <w:p w14:paraId="6D24E0EE" w14:textId="77777777" w:rsidR="003854E0" w:rsidRDefault="003854E0" w:rsidP="003854E0">
      <w:pPr>
        <w:ind w:firstLineChars="0"/>
      </w:pPr>
    </w:p>
    <w:p w14:paraId="3AD60532" w14:textId="77777777" w:rsidR="003854E0" w:rsidRPr="00B24CBD" w:rsidRDefault="003854E0" w:rsidP="003854E0">
      <w:pPr>
        <w:ind w:firstLineChars="0"/>
      </w:pPr>
      <w:r w:rsidRPr="00DB6CA1">
        <w:rPr>
          <w:noProof/>
        </w:rPr>
        <mc:AlternateContent>
          <mc:Choice Requires="wps">
            <w:drawing>
              <wp:anchor distT="0" distB="0" distL="114300" distR="114300" simplePos="0" relativeHeight="251656579" behindDoc="0" locked="0" layoutInCell="1" allowOverlap="1" wp14:anchorId="30993A80" wp14:editId="5A7EF50E">
                <wp:simplePos x="0" y="0"/>
                <wp:positionH relativeFrom="margin">
                  <wp:posOffset>-145855</wp:posOffset>
                </wp:positionH>
                <wp:positionV relativeFrom="paragraph">
                  <wp:posOffset>5053755</wp:posOffset>
                </wp:positionV>
                <wp:extent cx="6604000" cy="457200"/>
                <wp:effectExtent l="0" t="0" r="0" b="0"/>
                <wp:wrapTopAndBottom/>
                <wp:docPr id="1404112034" name="テキスト ボックス 13"/>
                <wp:cNvGraphicFramePr/>
                <a:graphic xmlns:a="http://schemas.openxmlformats.org/drawingml/2006/main">
                  <a:graphicData uri="http://schemas.microsoft.com/office/word/2010/wordprocessingShape">
                    <wps:wsp>
                      <wps:cNvSpPr txBox="1"/>
                      <wps:spPr>
                        <a:xfrm>
                          <a:off x="0" y="0"/>
                          <a:ext cx="6604000" cy="457200"/>
                        </a:xfrm>
                        <a:prstGeom prst="rect">
                          <a:avLst/>
                        </a:prstGeom>
                        <a:noFill/>
                        <a:ln w="6350">
                          <a:noFill/>
                        </a:ln>
                      </wps:spPr>
                      <wps:txbx>
                        <w:txbxContent>
                          <w:p w14:paraId="3E227595" w14:textId="6B453DF1" w:rsidR="003854E0" w:rsidRDefault="003854E0" w:rsidP="003854E0">
                            <w:pPr>
                              <w:pStyle w:val="aff2"/>
                            </w:pPr>
                            <w:r w:rsidRPr="00904A65">
                              <w:rPr>
                                <w:rFonts w:hint="eastAsia"/>
                              </w:rPr>
                              <w:t>図</w:t>
                            </w:r>
                            <w:r>
                              <w:rPr>
                                <w:rFonts w:hint="eastAsia"/>
                              </w:rPr>
                              <w:t>9</w:t>
                            </w:r>
                            <w:r w:rsidR="00B24934">
                              <w:rPr>
                                <w:rFonts w:hint="eastAsia"/>
                              </w:rPr>
                              <w:t>8</w:t>
                            </w:r>
                            <w:r w:rsidRPr="00904A65">
                              <w:rPr>
                                <w:rFonts w:hint="eastAsia"/>
                              </w:rPr>
                              <w:t>.</w:t>
                            </w:r>
                            <w:r>
                              <w:rPr>
                                <w:rFonts w:hint="eastAsia"/>
                              </w:rPr>
                              <w:t xml:space="preserve"> </w:t>
                            </w:r>
                            <w:r w:rsidRPr="00807432">
                              <w:t>i コンピテンシ ディクショナリ（iCD）</w:t>
                            </w:r>
                            <w:r w:rsidRPr="00434873">
                              <w:rPr>
                                <w:rFonts w:hint="eastAsia"/>
                              </w:rPr>
                              <w:t>の</w:t>
                            </w:r>
                            <w:r w:rsidRPr="002C19F0">
                              <w:rPr>
                                <w:rFonts w:hint="eastAsia"/>
                              </w:rPr>
                              <w:t>利活用形態</w:t>
                            </w:r>
                          </w:p>
                          <w:p w14:paraId="4B05B543" w14:textId="77777777" w:rsidR="003854E0" w:rsidRDefault="003854E0" w:rsidP="003854E0">
                            <w:pPr>
                              <w:pStyle w:val="aff2"/>
                            </w:pPr>
                            <w:r>
                              <w:rPr>
                                <w:rFonts w:hint="eastAsia"/>
                              </w:rPr>
                              <w:t>(出典) IPA「</w:t>
                            </w:r>
                            <w:r w:rsidRPr="00E84757">
                              <w:t>i コンピテンシディクショナリ解説書</w:t>
                            </w:r>
                            <w:r>
                              <w:rPr>
                                <w:rFonts w:hint="eastAsia"/>
                                <w:color w:val="000000"/>
                              </w:rPr>
                              <w:t>」</w:t>
                            </w:r>
                            <w:r>
                              <w:rPr>
                                <w:rFonts w:hint="eastAsia"/>
                              </w:rPr>
                              <w:t>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93A80" id="_x0000_s1205" type="#_x0000_t202" style="position:absolute;left:0;text-align:left;margin-left:-11.5pt;margin-top:397.95pt;width:520pt;height:36pt;z-index:2516565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" filled="f" stroked="f" strokeweight=".5pt">
                <v:textbox>
                  <w:txbxContent>
                    <w:p w14:paraId="3E227595" w14:textId="6B453DF1" w:rsidR="003854E0" w:rsidRDefault="003854E0" w:rsidP="003854E0">
                      <w:pPr>
                        <w:pStyle w:val="aff2"/>
                      </w:pPr>
                      <w:r w:rsidRPr="00904A65">
                        <w:rPr>
                          <w:rFonts w:hint="eastAsia"/>
                        </w:rPr>
                        <w:t>図</w:t>
                      </w:r>
                      <w:r>
                        <w:rPr>
                          <w:rFonts w:hint="eastAsia"/>
                        </w:rPr>
                        <w:t>9</w:t>
                      </w:r>
                      <w:r w:rsidR="00B24934">
                        <w:rPr>
                          <w:rFonts w:hint="eastAsia"/>
                        </w:rPr>
                        <w:t>8</w:t>
                      </w:r>
                      <w:r w:rsidRPr="00904A65">
                        <w:rPr>
                          <w:rFonts w:hint="eastAsia"/>
                        </w:rPr>
                        <w:t>.</w:t>
                      </w:r>
                      <w:r>
                        <w:rPr>
                          <w:rFonts w:hint="eastAsia"/>
                        </w:rPr>
                        <w:t xml:space="preserve"> </w:t>
                      </w:r>
                      <w:r w:rsidRPr="00807432">
                        <w:t>i コンピテンシ ディクショナリ（iCD）</w:t>
                      </w:r>
                      <w:r w:rsidRPr="00434873">
                        <w:rPr>
                          <w:rFonts w:hint="eastAsia"/>
                        </w:rPr>
                        <w:t>の</w:t>
                      </w:r>
                      <w:r w:rsidRPr="002C19F0">
                        <w:rPr>
                          <w:rFonts w:hint="eastAsia"/>
                        </w:rPr>
                        <w:t>利活用形態</w:t>
                      </w:r>
                    </w:p>
                    <w:p w14:paraId="4B05B543" w14:textId="77777777" w:rsidR="003854E0" w:rsidRDefault="003854E0" w:rsidP="003854E0">
                      <w:pPr>
                        <w:pStyle w:val="aff2"/>
                      </w:pPr>
                      <w:r>
                        <w:rPr>
                          <w:rFonts w:hint="eastAsia"/>
                        </w:rPr>
                        <w:t>(出典) IPA「</w:t>
                      </w:r>
                      <w:r w:rsidRPr="00E84757">
                        <w:t>i コンピテンシディクショナリ解説書</w:t>
                      </w:r>
                      <w:r>
                        <w:rPr>
                          <w:rFonts w:hint="eastAsia"/>
                          <w:color w:val="000000"/>
                        </w:rPr>
                        <w:t>」</w:t>
                      </w:r>
                      <w:r>
                        <w:rPr>
                          <w:rFonts w:hint="eastAsia"/>
                        </w:rPr>
                        <w:t>をもとに作成</w:t>
                      </w:r>
                    </w:p>
                  </w:txbxContent>
                </v:textbox>
                <w10:wrap type="topAndBottom" anchorx="margin"/>
              </v:shape>
            </w:pict>
          </mc:Fallback>
        </mc:AlternateContent>
      </w:r>
      <w:r>
        <w:rPr>
          <w:noProof/>
        </w:rPr>
        <w:drawing>
          <wp:anchor distT="0" distB="0" distL="114300" distR="114300" simplePos="0" relativeHeight="251656578" behindDoc="0" locked="0" layoutInCell="1" allowOverlap="1" wp14:anchorId="41FF7074" wp14:editId="5EEA384E">
            <wp:simplePos x="0" y="0"/>
            <wp:positionH relativeFrom="column">
              <wp:posOffset>-635</wp:posOffset>
            </wp:positionH>
            <wp:positionV relativeFrom="paragraph">
              <wp:posOffset>0</wp:posOffset>
            </wp:positionV>
            <wp:extent cx="6645275" cy="4986655"/>
            <wp:effectExtent l="0" t="0" r="3175" b="4445"/>
            <wp:wrapTopAndBottom/>
            <wp:docPr id="180462342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645275" cy="4986655"/>
                    </a:xfrm>
                    <a:prstGeom prst="rect">
                      <a:avLst/>
                    </a:prstGeom>
                    <a:noFill/>
                    <a:ln>
                      <a:noFill/>
                    </a:ln>
                  </pic:spPr>
                </pic:pic>
              </a:graphicData>
            </a:graphic>
          </wp:anchor>
        </w:drawing>
      </w:r>
    </w:p>
    <w:p w14:paraId="3F921705" w14:textId="77777777" w:rsidR="003854E0" w:rsidRDefault="003854E0" w:rsidP="003854E0">
      <w:pPr>
        <w:widowControl/>
        <w:spacing w:line="240" w:lineRule="auto"/>
        <w:ind w:firstLineChars="0" w:firstLine="0"/>
        <w:jc w:val="left"/>
      </w:pPr>
      <w:r>
        <w:br w:type="page"/>
      </w:r>
    </w:p>
    <w:p w14:paraId="02B8FAFA" w14:textId="77777777" w:rsidR="003854E0" w:rsidRDefault="003854E0" w:rsidP="003854E0">
      <w:pPr>
        <w:pStyle w:val="2"/>
      </w:pPr>
      <w:bookmarkStart w:id="1752" w:name="_Toc177129799"/>
      <w:bookmarkStart w:id="1753" w:name="_Toc183418698"/>
      <w:bookmarkStart w:id="1754" w:name="_Toc185339047"/>
      <w:bookmarkStart w:id="1755" w:name="_Toc188349140"/>
      <w:r w:rsidRPr="00873606">
        <w:rPr>
          <w:rFonts w:hint="eastAsia"/>
        </w:rPr>
        <w:t>人材の</w:t>
      </w:r>
      <w:r>
        <w:rPr>
          <w:rFonts w:hint="eastAsia"/>
        </w:rPr>
        <w:t>知識</w:t>
      </w:r>
      <w:r w:rsidRPr="00873606">
        <w:rPr>
          <w:rFonts w:hint="eastAsia"/>
        </w:rPr>
        <w:t>と</w:t>
      </w:r>
      <w:r>
        <w:rPr>
          <w:rFonts w:hint="eastAsia"/>
        </w:rPr>
        <w:t>スキル</w:t>
      </w:r>
      <w:r w:rsidRPr="00873606">
        <w:rPr>
          <w:rFonts w:hint="eastAsia"/>
        </w:rPr>
        <w:t>の認定制度</w:t>
      </w:r>
      <w:bookmarkEnd w:id="1752"/>
      <w:bookmarkEnd w:id="1753"/>
      <w:bookmarkEnd w:id="1754"/>
      <w:bookmarkEnd w:id="1755"/>
    </w:p>
    <w:tbl>
      <w:tblPr>
        <w:tblStyle w:val="aa"/>
        <w:tblW w:w="0" w:type="auto"/>
        <w:tblLook w:val="04A0" w:firstRow="1" w:lastRow="0" w:firstColumn="1" w:lastColumn="0" w:noHBand="0" w:noVBand="1"/>
      </w:tblPr>
      <w:tblGrid>
        <w:gridCol w:w="10456"/>
      </w:tblGrid>
      <w:tr w:rsidR="003854E0" w14:paraId="2A2A8C77" w14:textId="77777777">
        <w:tc>
          <w:tcPr>
            <w:tcW w:w="10456" w:type="dxa"/>
            <w:shd w:val="clear" w:color="auto" w:fill="215E99"/>
          </w:tcPr>
          <w:p w14:paraId="0D81085D" w14:textId="77777777" w:rsidR="003854E0" w:rsidRDefault="003854E0">
            <w:pPr>
              <w:pStyle w:val="aff0"/>
              <w:rPr>
                <w:szCs w:val="24"/>
              </w:rPr>
            </w:pPr>
            <w:r w:rsidRPr="00204298">
              <w:rPr>
                <w:rFonts w:hint="eastAsia"/>
              </w:rPr>
              <w:t>章の目的</w:t>
            </w:r>
          </w:p>
        </w:tc>
      </w:tr>
      <w:tr w:rsidR="003854E0" w:rsidRPr="006B768D" w14:paraId="77E27206" w14:textId="77777777">
        <w:trPr>
          <w:trHeight w:val="1734"/>
        </w:trPr>
        <w:tc>
          <w:tcPr>
            <w:tcW w:w="10456" w:type="dxa"/>
          </w:tcPr>
          <w:p w14:paraId="3D5B6FF2" w14:textId="77777777" w:rsidR="003854E0" w:rsidRPr="006B768D" w:rsidRDefault="003854E0">
            <w:pPr>
              <w:pStyle w:val="afff6"/>
            </w:pPr>
            <w:r>
              <w:rPr>
                <w:rFonts w:hint="eastAsia"/>
              </w:rPr>
              <w:t>第23章では、ITおよびデジタル人材のスキル、知識の認定制度と活用方法を理解することを目的とします。認定制度は、</w:t>
            </w:r>
            <w:r w:rsidRPr="00F36A3A">
              <w:rPr>
                <w:rFonts w:hint="eastAsia"/>
              </w:rPr>
              <w:t>従業員一人</w:t>
            </w:r>
            <w:r>
              <w:rPr>
                <w:rFonts w:hint="eastAsia"/>
              </w:rPr>
              <w:t>一人</w:t>
            </w:r>
            <w:r w:rsidRPr="00F36A3A">
              <w:rPr>
                <w:rFonts w:hint="eastAsia"/>
              </w:rPr>
              <w:t>に</w:t>
            </w:r>
            <w:r w:rsidRPr="00F36A3A">
              <w:t>ITや情報セキュリティの知識を身につけてもらうための有効な手段</w:t>
            </w:r>
            <w:r>
              <w:rPr>
                <w:rFonts w:hint="eastAsia"/>
              </w:rPr>
              <w:t>となります。</w:t>
            </w:r>
          </w:p>
        </w:tc>
      </w:tr>
      <w:tr w:rsidR="003854E0" w14:paraId="5B8999A0" w14:textId="77777777">
        <w:tc>
          <w:tcPr>
            <w:tcW w:w="10456" w:type="dxa"/>
            <w:shd w:val="clear" w:color="auto" w:fill="215E99"/>
          </w:tcPr>
          <w:p w14:paraId="453D4B96" w14:textId="77777777" w:rsidR="003854E0" w:rsidRDefault="003854E0">
            <w:pPr>
              <w:pStyle w:val="aff0"/>
              <w:rPr>
                <w:szCs w:val="24"/>
              </w:rPr>
            </w:pPr>
            <w:r w:rsidRPr="00FF7085">
              <w:rPr>
                <w:rFonts w:hint="eastAsia"/>
                <w:szCs w:val="24"/>
              </w:rPr>
              <w:t>主な達成目標</w:t>
            </w:r>
          </w:p>
        </w:tc>
      </w:tr>
      <w:tr w:rsidR="003854E0" w:rsidRPr="00C2491F" w14:paraId="0B24BA6E" w14:textId="77777777">
        <w:trPr>
          <w:trHeight w:val="1707"/>
        </w:trPr>
        <w:tc>
          <w:tcPr>
            <w:tcW w:w="10456" w:type="dxa"/>
          </w:tcPr>
          <w:p w14:paraId="48D76AB0" w14:textId="092F150A" w:rsidR="003854E0" w:rsidRPr="00C2491F" w:rsidRDefault="003854E0" w:rsidP="00892C01">
            <w:pPr>
              <w:pStyle w:val="afff6"/>
              <w:numPr>
                <w:ilvl w:val="0"/>
                <w:numId w:val="505"/>
              </w:numPr>
            </w:pPr>
            <w:r>
              <w:rPr>
                <w:rFonts w:hint="eastAsia"/>
              </w:rPr>
              <w:t>スキルや知識の認定制度と活用方法を理解すること</w:t>
            </w:r>
          </w:p>
        </w:tc>
      </w:tr>
    </w:tbl>
    <w:p w14:paraId="6FD37516" w14:textId="51B203A4" w:rsidR="003854E0" w:rsidRDefault="003854E0" w:rsidP="003854E0">
      <w:pPr>
        <w:widowControl/>
        <w:spacing w:line="240" w:lineRule="auto"/>
        <w:ind w:firstLineChars="0" w:firstLine="0"/>
        <w:jc w:val="left"/>
      </w:pPr>
    </w:p>
    <w:p w14:paraId="1E3FBAD7" w14:textId="77777777" w:rsidR="003854E0" w:rsidRDefault="003854E0" w:rsidP="002A6987">
      <w:pPr>
        <w:pStyle w:val="3"/>
      </w:pPr>
      <w:bookmarkStart w:id="1756" w:name="_Toc183418699"/>
      <w:bookmarkStart w:id="1757" w:name="_Toc185339048"/>
      <w:bookmarkStart w:id="1758" w:name="_Toc188349141"/>
      <w:r w:rsidRPr="007A6D5A">
        <w:t>Di-Lite</w:t>
      </w:r>
      <w:bookmarkEnd w:id="1756"/>
      <w:bookmarkEnd w:id="1757"/>
      <w:bookmarkEnd w:id="1758"/>
    </w:p>
    <w:p w14:paraId="0DEF88AD" w14:textId="77777777" w:rsidR="003854E0" w:rsidRDefault="003854E0" w:rsidP="003854E0">
      <w:r>
        <w:rPr>
          <w:rFonts w:hint="eastAsia"/>
        </w:rPr>
        <w:t>「</w:t>
      </w:r>
      <w:r>
        <w:t>Di-Lite」とは、デジタルリテラシー協議会が定義する、</w:t>
      </w:r>
      <w:r>
        <w:rPr>
          <w:rFonts w:hint="eastAsia"/>
        </w:rPr>
        <w:t>すべ</w:t>
      </w:r>
      <w:r>
        <w:t>てのビジネスパーソンが持つべきデジタル時代の共通リテラシーのことです。具体的には、以下の3つの領域に関するスキルや知識を指します。</w:t>
      </w:r>
    </w:p>
    <w:p w14:paraId="395AFBA9" w14:textId="77777777" w:rsidR="003854E0" w:rsidRDefault="003854E0" w:rsidP="003854E0"/>
    <w:p w14:paraId="72755FAD" w14:textId="77777777" w:rsidR="003854E0" w:rsidRDefault="003854E0" w:rsidP="00892C01">
      <w:pPr>
        <w:pStyle w:val="ab"/>
        <w:numPr>
          <w:ilvl w:val="0"/>
          <w:numId w:val="507"/>
        </w:numPr>
        <w:ind w:leftChars="0" w:firstLineChars="0"/>
      </w:pPr>
      <w:r>
        <w:t>IT・ソフトウェア領域：基本的なITスキルやソフトウェアの使用方法</w:t>
      </w:r>
    </w:p>
    <w:p w14:paraId="1BE47586" w14:textId="633289E5" w:rsidR="003854E0" w:rsidRDefault="003854E0" w:rsidP="00892C01">
      <w:pPr>
        <w:pStyle w:val="ab"/>
        <w:numPr>
          <w:ilvl w:val="0"/>
          <w:numId w:val="507"/>
        </w:numPr>
        <w:ind w:leftChars="0" w:firstLineChars="0"/>
      </w:pPr>
      <w:r>
        <w:t>数理・</w:t>
      </w:r>
      <w:bookmarkStart w:id="1759" w:name="■データサイエンス23ー1"/>
      <w:r w:rsidR="00025E90">
        <w:fldChar w:fldCharType="begin"/>
      </w:r>
      <w:r w:rsidR="00025E90">
        <w:instrText>HYPERLINK  \l "■データサイエンス"</w:instrText>
      </w:r>
      <w:r w:rsidR="00025E90">
        <w:fldChar w:fldCharType="separate"/>
      </w:r>
      <w:r w:rsidRPr="00025E90">
        <w:rPr>
          <w:rStyle w:val="a7"/>
        </w:rPr>
        <w:t>データサイエンス</w:t>
      </w:r>
      <w:bookmarkEnd w:id="1759"/>
      <w:r w:rsidR="00025E90">
        <w:fldChar w:fldCharType="end"/>
      </w:r>
      <w:r>
        <w:t>領域：データ分析や統計の基礎知識</w:t>
      </w:r>
    </w:p>
    <w:p w14:paraId="267D4AF5" w14:textId="4DD77E4D" w:rsidR="003854E0" w:rsidRDefault="003854E0" w:rsidP="00892C01">
      <w:pPr>
        <w:pStyle w:val="ab"/>
        <w:numPr>
          <w:ilvl w:val="0"/>
          <w:numId w:val="507"/>
        </w:numPr>
        <w:ind w:leftChars="0" w:firstLineChars="0"/>
      </w:pPr>
      <w:r>
        <w:t>人工知能（</w:t>
      </w:r>
      <w:bookmarkStart w:id="1760" w:name="■AI23ー1"/>
      <w:r w:rsidR="00A31CC8">
        <w:fldChar w:fldCharType="begin"/>
      </w:r>
      <w:r w:rsidR="00A31CC8">
        <w:instrText>HYPERLINK  \l "■AI"</w:instrText>
      </w:r>
      <w:r w:rsidR="00A31CC8">
        <w:fldChar w:fldCharType="separate"/>
      </w:r>
      <w:r w:rsidRPr="00A31CC8">
        <w:rPr>
          <w:rStyle w:val="a7"/>
        </w:rPr>
        <w:t>AI</w:t>
      </w:r>
      <w:bookmarkEnd w:id="1760"/>
      <w:r w:rsidR="00A31CC8">
        <w:fldChar w:fldCharType="end"/>
      </w:r>
      <w:r>
        <w:t>）・ディープラーニング領域：AI技術やディープラーニングの基礎知識</w:t>
      </w:r>
    </w:p>
    <w:p w14:paraId="2FB1521A" w14:textId="77777777" w:rsidR="003854E0" w:rsidRDefault="003854E0" w:rsidP="003854E0">
      <w:pPr>
        <w:ind w:firstLineChars="0" w:firstLine="0"/>
      </w:pPr>
    </w:p>
    <w:p w14:paraId="40A772A8" w14:textId="77777777" w:rsidR="003854E0" w:rsidRDefault="003854E0" w:rsidP="003854E0">
      <w:r>
        <w:rPr>
          <w:rFonts w:hint="eastAsia"/>
        </w:rPr>
        <w:t>これらのスキルを身につけることで、デジタル時代におけるビジネスの効率化や競争力の向上が期待されています。</w:t>
      </w:r>
      <w:r>
        <w:t>学習すべき範囲は、「ITパスポート試験」「G検定」「データサイエンティスト検定」の3つの試験のシラバス範囲になります。</w:t>
      </w:r>
    </w:p>
    <w:p w14:paraId="72E66E3F" w14:textId="77777777" w:rsidR="003854E0" w:rsidRDefault="003854E0" w:rsidP="003854E0">
      <w:r>
        <w:rPr>
          <w:noProof/>
        </w:rPr>
        <w:drawing>
          <wp:anchor distT="0" distB="0" distL="114300" distR="114300" simplePos="0" relativeHeight="251656590" behindDoc="0" locked="0" layoutInCell="1" allowOverlap="1" wp14:anchorId="42506C00" wp14:editId="187EA0A2">
            <wp:simplePos x="0" y="0"/>
            <wp:positionH relativeFrom="margin">
              <wp:align>center</wp:align>
            </wp:positionH>
            <wp:positionV relativeFrom="paragraph">
              <wp:posOffset>353060</wp:posOffset>
            </wp:positionV>
            <wp:extent cx="4835525" cy="3157855"/>
            <wp:effectExtent l="0" t="0" r="3175" b="4445"/>
            <wp:wrapTopAndBottom/>
            <wp:docPr id="746146205"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835525" cy="3157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93420">
        <w:rPr>
          <w:noProof/>
        </w:rPr>
        <mc:AlternateContent>
          <mc:Choice Requires="wps">
            <w:drawing>
              <wp:anchor distT="0" distB="0" distL="114300" distR="114300" simplePos="0" relativeHeight="251656589" behindDoc="0" locked="0" layoutInCell="1" allowOverlap="1" wp14:anchorId="5E728DCF" wp14:editId="32B9AF16">
                <wp:simplePos x="0" y="0"/>
                <wp:positionH relativeFrom="margin">
                  <wp:align>center</wp:align>
                </wp:positionH>
                <wp:positionV relativeFrom="paragraph">
                  <wp:posOffset>3604895</wp:posOffset>
                </wp:positionV>
                <wp:extent cx="4987290" cy="513715"/>
                <wp:effectExtent l="0" t="0" r="3810" b="635"/>
                <wp:wrapTopAndBottom/>
                <wp:docPr id="242126900" name="テキスト ボックス 3"/>
                <wp:cNvGraphicFramePr/>
                <a:graphic xmlns:a="http://schemas.openxmlformats.org/drawingml/2006/main">
                  <a:graphicData uri="http://schemas.microsoft.com/office/word/2010/wordprocessingShape">
                    <wps:wsp>
                      <wps:cNvSpPr txBox="1"/>
                      <wps:spPr>
                        <a:xfrm>
                          <a:off x="0" y="0"/>
                          <a:ext cx="4987290" cy="513715"/>
                        </a:xfrm>
                        <a:prstGeom prst="rect">
                          <a:avLst/>
                        </a:prstGeom>
                        <a:solidFill>
                          <a:sysClr val="window" lastClr="FFFFFF"/>
                        </a:solidFill>
                        <a:ln w="6350">
                          <a:noFill/>
                        </a:ln>
                      </wps:spPr>
                      <wps:txbx>
                        <w:txbxContent>
                          <w:p w14:paraId="15F186D7" w14:textId="20CF0AA0" w:rsidR="003854E0" w:rsidRDefault="003854E0" w:rsidP="003854E0">
                            <w:pPr>
                              <w:pStyle w:val="aff2"/>
                            </w:pPr>
                            <w:r w:rsidRPr="00904A65">
                              <w:rPr>
                                <w:rFonts w:hint="eastAsia"/>
                              </w:rPr>
                              <w:t>図</w:t>
                            </w:r>
                            <w:r>
                              <w:rPr>
                                <w:rFonts w:hint="eastAsia"/>
                              </w:rPr>
                              <w:t>9</w:t>
                            </w:r>
                            <w:r w:rsidR="00B24934">
                              <w:rPr>
                                <w:rFonts w:hint="eastAsia"/>
                              </w:rPr>
                              <w:t>9</w:t>
                            </w:r>
                            <w:r w:rsidRPr="00904A65">
                              <w:rPr>
                                <w:rFonts w:hint="eastAsia"/>
                              </w:rPr>
                              <w:t>.</w:t>
                            </w:r>
                            <w:r>
                              <w:rPr>
                                <w:rFonts w:hint="eastAsia"/>
                              </w:rPr>
                              <w:t xml:space="preserve"> Di-Liteの3つの領域</w:t>
                            </w:r>
                          </w:p>
                          <w:p w14:paraId="6DCEA09F" w14:textId="77777777" w:rsidR="003854E0" w:rsidRPr="00EB6AAC" w:rsidRDefault="003854E0" w:rsidP="003854E0">
                            <w:pPr>
                              <w:pStyle w:val="aff2"/>
                            </w:pPr>
                            <w:r>
                              <w:rPr>
                                <w:rFonts w:hint="eastAsia"/>
                              </w:rPr>
                              <w:t>(出典) デジタルリテラシー協議会「Di-Liteとは</w:t>
                            </w:r>
                            <w:r>
                              <w:rPr>
                                <w:rFonts w:hint="eastAsia"/>
                                <w:color w:val="000000"/>
                              </w:rPr>
                              <w:t>」</w:t>
                            </w:r>
                            <w:r>
                              <w:rPr>
                                <w:rFonts w:hint="eastAsia"/>
                              </w:rPr>
                              <w:t>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728DCF" id="_x0000_s1206" type="#_x0000_t202" style="position:absolute;left:0;text-align:left;margin-left:0;margin-top:283.85pt;width:392.7pt;height:40.45pt;z-index:25165658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" fillcolor="window" stroked="f" strokeweight=".5pt">
                <v:textbox>
                  <w:txbxContent>
                    <w:p w14:paraId="15F186D7" w14:textId="20CF0AA0" w:rsidR="003854E0" w:rsidRDefault="003854E0" w:rsidP="003854E0">
                      <w:pPr>
                        <w:pStyle w:val="aff2"/>
                      </w:pPr>
                      <w:r w:rsidRPr="00904A65">
                        <w:rPr>
                          <w:rFonts w:hint="eastAsia"/>
                        </w:rPr>
                        <w:t>図</w:t>
                      </w:r>
                      <w:r>
                        <w:rPr>
                          <w:rFonts w:hint="eastAsia"/>
                        </w:rPr>
                        <w:t>9</w:t>
                      </w:r>
                      <w:r w:rsidR="00B24934">
                        <w:rPr>
                          <w:rFonts w:hint="eastAsia"/>
                        </w:rPr>
                        <w:t>9</w:t>
                      </w:r>
                      <w:r w:rsidRPr="00904A65">
                        <w:rPr>
                          <w:rFonts w:hint="eastAsia"/>
                        </w:rPr>
                        <w:t>.</w:t>
                      </w:r>
                      <w:r>
                        <w:rPr>
                          <w:rFonts w:hint="eastAsia"/>
                        </w:rPr>
                        <w:t xml:space="preserve"> Di-Liteの3つの領域</w:t>
                      </w:r>
                    </w:p>
                    <w:p w14:paraId="6DCEA09F" w14:textId="77777777" w:rsidR="003854E0" w:rsidRPr="00EB6AAC" w:rsidRDefault="003854E0" w:rsidP="003854E0">
                      <w:pPr>
                        <w:pStyle w:val="aff2"/>
                      </w:pPr>
                      <w:r>
                        <w:rPr>
                          <w:rFonts w:hint="eastAsia"/>
                        </w:rPr>
                        <w:t>(出典) デジタルリテラシー協議会「Di-Liteとは</w:t>
                      </w:r>
                      <w:r>
                        <w:rPr>
                          <w:rFonts w:hint="eastAsia"/>
                          <w:color w:val="000000"/>
                        </w:rPr>
                        <w:t>」</w:t>
                      </w:r>
                      <w:r>
                        <w:rPr>
                          <w:rFonts w:hint="eastAsia"/>
                        </w:rPr>
                        <w:t>をもとに作成</w:t>
                      </w:r>
                    </w:p>
                  </w:txbxContent>
                </v:textbox>
                <w10:wrap type="topAndBottom" anchorx="margin"/>
              </v:shape>
            </w:pict>
          </mc:Fallback>
        </mc:AlternateContent>
      </w:r>
    </w:p>
    <w:p w14:paraId="0D205137" w14:textId="77777777" w:rsidR="003854E0" w:rsidRDefault="003854E0" w:rsidP="003854E0">
      <w:pPr>
        <w:ind w:firstLineChars="0" w:firstLine="0"/>
      </w:pPr>
    </w:p>
    <w:p w14:paraId="2BD854DE" w14:textId="77777777" w:rsidR="003854E0" w:rsidRDefault="003854E0" w:rsidP="003854E0">
      <w:r w:rsidRPr="00345F64">
        <w:rPr>
          <w:noProof/>
        </w:rPr>
        <mc:AlternateContent>
          <mc:Choice Requires="wps">
            <w:drawing>
              <wp:anchor distT="0" distB="0" distL="114300" distR="114300" simplePos="0" relativeHeight="251656595" behindDoc="0" locked="0" layoutInCell="1" allowOverlap="1" wp14:anchorId="69B4CE38" wp14:editId="7729136A">
                <wp:simplePos x="0" y="0"/>
                <wp:positionH relativeFrom="margin">
                  <wp:align>center</wp:align>
                </wp:positionH>
                <wp:positionV relativeFrom="paragraph">
                  <wp:posOffset>4803544</wp:posOffset>
                </wp:positionV>
                <wp:extent cx="4987290" cy="427355"/>
                <wp:effectExtent l="0" t="0" r="3810" b="0"/>
                <wp:wrapTopAndBottom/>
                <wp:docPr id="1893174695" name="テキスト ボックス 3"/>
                <wp:cNvGraphicFramePr/>
                <a:graphic xmlns:a="http://schemas.openxmlformats.org/drawingml/2006/main">
                  <a:graphicData uri="http://schemas.microsoft.com/office/word/2010/wordprocessingShape">
                    <wps:wsp>
                      <wps:cNvSpPr txBox="1"/>
                      <wps:spPr>
                        <a:xfrm>
                          <a:off x="0" y="0"/>
                          <a:ext cx="4987290" cy="427511"/>
                        </a:xfrm>
                        <a:prstGeom prst="rect">
                          <a:avLst/>
                        </a:prstGeom>
                        <a:solidFill>
                          <a:sysClr val="window" lastClr="FFFFFF"/>
                        </a:solidFill>
                        <a:ln w="6350">
                          <a:noFill/>
                        </a:ln>
                      </wps:spPr>
                      <wps:txbx>
                        <w:txbxContent>
                          <w:p w14:paraId="2AF4EEA5" w14:textId="7B4C827B" w:rsidR="003854E0" w:rsidRDefault="003854E0" w:rsidP="003854E0">
                            <w:pPr>
                              <w:pStyle w:val="aff2"/>
                            </w:pPr>
                            <w:r w:rsidRPr="00904A65">
                              <w:rPr>
                                <w:rFonts w:hint="eastAsia"/>
                              </w:rPr>
                              <w:t>図</w:t>
                            </w:r>
                            <w:r w:rsidR="00B24934">
                              <w:rPr>
                                <w:rFonts w:hint="eastAsia"/>
                              </w:rPr>
                              <w:t>100</w:t>
                            </w:r>
                            <w:r w:rsidRPr="00904A65">
                              <w:rPr>
                                <w:rFonts w:hint="eastAsia"/>
                              </w:rPr>
                              <w:t>.</w:t>
                            </w:r>
                            <w:r>
                              <w:rPr>
                                <w:rFonts w:hint="eastAsia"/>
                              </w:rPr>
                              <w:t xml:space="preserve"> </w:t>
                            </w:r>
                            <w:r w:rsidRPr="007400F2">
                              <w:rPr>
                                <w:rFonts w:hint="eastAsia"/>
                              </w:rPr>
                              <w:t>デジタルリテラシー・スキルフレームワーク</w:t>
                            </w:r>
                          </w:p>
                          <w:p w14:paraId="11740596" w14:textId="77777777" w:rsidR="003854E0" w:rsidRPr="00EB6AAC" w:rsidRDefault="003854E0" w:rsidP="003854E0">
                            <w:pPr>
                              <w:pStyle w:val="aff2"/>
                            </w:pPr>
                            <w:r>
                              <w:rPr>
                                <w:rFonts w:hint="eastAsia"/>
                              </w:rPr>
                              <w:t>(出典) デジタルリテラシー協議会「Di-Liteとは</w:t>
                            </w:r>
                            <w:r>
                              <w:rPr>
                                <w:rFonts w:hint="eastAsia"/>
                                <w:color w:val="000000"/>
                              </w:rPr>
                              <w:t>」</w:t>
                            </w:r>
                            <w:r>
                              <w:rPr>
                                <w:rFonts w:hint="eastAsia"/>
                              </w:rPr>
                              <w:t>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B4CE38" id="_x0000_s1207" type="#_x0000_t202" style="position:absolute;left:0;text-align:left;margin-left:0;margin-top:378.25pt;width:392.7pt;height:33.65pt;z-index:251656595;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" fillcolor="window" stroked="f" strokeweight=".5pt">
                <v:textbox>
                  <w:txbxContent>
                    <w:p w14:paraId="2AF4EEA5" w14:textId="7B4C827B" w:rsidR="003854E0" w:rsidRDefault="003854E0" w:rsidP="003854E0">
                      <w:pPr>
                        <w:pStyle w:val="aff2"/>
                      </w:pPr>
                      <w:r w:rsidRPr="00904A65">
                        <w:rPr>
                          <w:rFonts w:hint="eastAsia"/>
                        </w:rPr>
                        <w:t>図</w:t>
                      </w:r>
                      <w:r w:rsidR="00B24934">
                        <w:rPr>
                          <w:rFonts w:hint="eastAsia"/>
                        </w:rPr>
                        <w:t>100</w:t>
                      </w:r>
                      <w:r w:rsidRPr="00904A65">
                        <w:rPr>
                          <w:rFonts w:hint="eastAsia"/>
                        </w:rPr>
                        <w:t>.</w:t>
                      </w:r>
                      <w:r>
                        <w:rPr>
                          <w:rFonts w:hint="eastAsia"/>
                        </w:rPr>
                        <w:t xml:space="preserve"> </w:t>
                      </w:r>
                      <w:r w:rsidRPr="007400F2">
                        <w:rPr>
                          <w:rFonts w:hint="eastAsia"/>
                        </w:rPr>
                        <w:t>デジタルリテラシー・スキルフレームワーク</w:t>
                      </w:r>
                    </w:p>
                    <w:p w14:paraId="11740596" w14:textId="77777777" w:rsidR="003854E0" w:rsidRPr="00EB6AAC" w:rsidRDefault="003854E0" w:rsidP="003854E0">
                      <w:pPr>
                        <w:pStyle w:val="aff2"/>
                      </w:pPr>
                      <w:r>
                        <w:rPr>
                          <w:rFonts w:hint="eastAsia"/>
                        </w:rPr>
                        <w:t>(出典) デジタルリテラシー協議会「Di-Liteとは</w:t>
                      </w:r>
                      <w:r>
                        <w:rPr>
                          <w:rFonts w:hint="eastAsia"/>
                          <w:color w:val="000000"/>
                        </w:rPr>
                        <w:t>」</w:t>
                      </w:r>
                      <w:r>
                        <w:rPr>
                          <w:rFonts w:hint="eastAsia"/>
                        </w:rPr>
                        <w:t>をもとに作成</w:t>
                      </w:r>
                    </w:p>
                  </w:txbxContent>
                </v:textbox>
                <w10:wrap type="topAndBottom" anchorx="margin"/>
              </v:shape>
            </w:pict>
          </mc:Fallback>
        </mc:AlternateContent>
      </w:r>
      <w:r>
        <w:rPr>
          <w:noProof/>
        </w:rPr>
        <w:drawing>
          <wp:anchor distT="0" distB="0" distL="114300" distR="114300" simplePos="0" relativeHeight="251656596" behindDoc="0" locked="0" layoutInCell="1" allowOverlap="1" wp14:anchorId="46729C17" wp14:editId="7DDAB327">
            <wp:simplePos x="0" y="0"/>
            <wp:positionH relativeFrom="margin">
              <wp:align>center</wp:align>
            </wp:positionH>
            <wp:positionV relativeFrom="paragraph">
              <wp:posOffset>29689</wp:posOffset>
            </wp:positionV>
            <wp:extent cx="6081395" cy="4773295"/>
            <wp:effectExtent l="0" t="0" r="0" b="0"/>
            <wp:wrapTopAndBottom/>
            <wp:docPr id="1896808193"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6081395" cy="4773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3C90BB" w14:textId="77777777" w:rsidR="003854E0" w:rsidRDefault="003854E0" w:rsidP="003854E0">
      <w:pPr>
        <w:pStyle w:val="aff4"/>
      </w:pPr>
      <w:r>
        <w:rPr>
          <w:rFonts w:hint="eastAsia"/>
        </w:rPr>
        <w:t>DX推進パスポート</w:t>
      </w:r>
    </w:p>
    <w:p w14:paraId="1F8925BC" w14:textId="77777777" w:rsidR="003854E0" w:rsidRPr="005634B5" w:rsidRDefault="003854E0" w:rsidP="003854E0">
      <w:r w:rsidRPr="00A83039">
        <w:t>「ITパスポート試験」、「DS検定 リテラシーレベル」、「G検定」の</w:t>
      </w:r>
      <w:r>
        <w:rPr>
          <w:rFonts w:hint="eastAsia"/>
        </w:rPr>
        <w:t>3試験の合格数に応じて、デジタルバッジが発行されます。</w:t>
      </w:r>
      <w:r w:rsidRPr="00736760">
        <w:t>3試験のうちいずれか1種類の合格者には「DX推進パスポート1」、いずれか2種類に合格すると「DX推進パスポート2」、3つ</w:t>
      </w:r>
      <w:r>
        <w:t>すべて</w:t>
      </w:r>
      <w:r w:rsidRPr="00736760">
        <w:t>に合格すると「DX推進パスポート3」のデジタルバッジ</w:t>
      </w:r>
      <w:r>
        <w:rPr>
          <w:rFonts w:hint="eastAsia"/>
        </w:rPr>
        <w:t>が発行されます</w:t>
      </w:r>
      <w:r w:rsidRPr="00736760">
        <w:t>。</w:t>
      </w:r>
    </w:p>
    <w:p w14:paraId="6B7961EE" w14:textId="77777777" w:rsidR="003854E0" w:rsidRDefault="003854E0" w:rsidP="003854E0">
      <w:pPr>
        <w:ind w:firstLineChars="0" w:firstLine="0"/>
      </w:pPr>
    </w:p>
    <w:p w14:paraId="2AAECFFD" w14:textId="77777777" w:rsidR="003854E0" w:rsidRDefault="003854E0" w:rsidP="003854E0">
      <w:pPr>
        <w:pStyle w:val="aff4"/>
      </w:pPr>
      <w:r>
        <w:rPr>
          <w:rFonts w:hint="eastAsia"/>
        </w:rPr>
        <w:t>DX推進パスポートのデジタルバッジ</w:t>
      </w:r>
    </w:p>
    <w:tbl>
      <w:tblPr>
        <w:tblStyle w:val="aa"/>
        <w:tblW w:w="0" w:type="auto"/>
        <w:tblLook w:val="04A0" w:firstRow="1" w:lastRow="0" w:firstColumn="1" w:lastColumn="0" w:noHBand="0" w:noVBand="1"/>
      </w:tblPr>
      <w:tblGrid>
        <w:gridCol w:w="2122"/>
        <w:gridCol w:w="8334"/>
      </w:tblGrid>
      <w:tr w:rsidR="003854E0" w14:paraId="15C5FBBD" w14:textId="77777777">
        <w:tc>
          <w:tcPr>
            <w:tcW w:w="2122" w:type="dxa"/>
            <w:shd w:val="clear" w:color="auto" w:fill="215E99" w:themeFill="text2" w:themeFillTint="BF"/>
          </w:tcPr>
          <w:p w14:paraId="0F6DDF60" w14:textId="77777777" w:rsidR="003854E0" w:rsidRDefault="003854E0">
            <w:pPr>
              <w:pStyle w:val="aff0"/>
            </w:pPr>
            <w:r>
              <w:rPr>
                <w:rFonts w:hint="eastAsia"/>
              </w:rPr>
              <w:t>DXパスポート3</w:t>
            </w:r>
          </w:p>
        </w:tc>
        <w:tc>
          <w:tcPr>
            <w:tcW w:w="8334" w:type="dxa"/>
          </w:tcPr>
          <w:p w14:paraId="051F1DC7" w14:textId="77777777" w:rsidR="003854E0" w:rsidRDefault="003854E0">
            <w:pPr>
              <w:pStyle w:val="afff6"/>
            </w:pPr>
            <w:r>
              <w:rPr>
                <w:rFonts w:hint="eastAsia"/>
              </w:rPr>
              <w:t>「ITパスポート」「データサイエンティスト検定」「G検定」のすべてに合格</w:t>
            </w:r>
          </w:p>
        </w:tc>
      </w:tr>
      <w:tr w:rsidR="003854E0" w14:paraId="0D6145AC" w14:textId="77777777">
        <w:tc>
          <w:tcPr>
            <w:tcW w:w="2122" w:type="dxa"/>
            <w:shd w:val="clear" w:color="auto" w:fill="215E99" w:themeFill="text2" w:themeFillTint="BF"/>
          </w:tcPr>
          <w:p w14:paraId="67574E16" w14:textId="77777777" w:rsidR="003854E0" w:rsidRDefault="003854E0">
            <w:pPr>
              <w:pStyle w:val="aff0"/>
            </w:pPr>
            <w:r>
              <w:rPr>
                <w:rFonts w:hint="eastAsia"/>
              </w:rPr>
              <w:t>DXパスポート2</w:t>
            </w:r>
          </w:p>
        </w:tc>
        <w:tc>
          <w:tcPr>
            <w:tcW w:w="8334" w:type="dxa"/>
          </w:tcPr>
          <w:p w14:paraId="1B5B8653" w14:textId="77777777" w:rsidR="003854E0" w:rsidRDefault="003854E0">
            <w:pPr>
              <w:pStyle w:val="afff6"/>
            </w:pPr>
            <w:r>
              <w:rPr>
                <w:rFonts w:hint="eastAsia"/>
              </w:rPr>
              <w:t>「ITパスポート」「データサイエンティスト検定」「G検定」のいずれか2つに合格</w:t>
            </w:r>
          </w:p>
          <w:p w14:paraId="213CD9F3" w14:textId="77777777" w:rsidR="003854E0" w:rsidRDefault="003854E0">
            <w:pPr>
              <w:pStyle w:val="afff6"/>
            </w:pPr>
          </w:p>
          <w:p w14:paraId="3681F0CE" w14:textId="77777777" w:rsidR="003854E0" w:rsidRDefault="003854E0">
            <w:pPr>
              <w:pStyle w:val="afff6"/>
            </w:pPr>
            <w:r>
              <w:rPr>
                <w:rFonts w:hint="eastAsia"/>
              </w:rPr>
              <w:t>【デジタルバッジ発行のパターン】</w:t>
            </w:r>
          </w:p>
          <w:p w14:paraId="31FFEB26" w14:textId="77777777" w:rsidR="003854E0" w:rsidRDefault="003854E0" w:rsidP="00892C01">
            <w:pPr>
              <w:pStyle w:val="afff6"/>
              <w:numPr>
                <w:ilvl w:val="0"/>
                <w:numId w:val="501"/>
              </w:numPr>
            </w:pPr>
            <w:r>
              <w:rPr>
                <w:rFonts w:hint="eastAsia"/>
              </w:rPr>
              <w:t>「ITパスポート」と「データサイエンティスト検定」に合格</w:t>
            </w:r>
          </w:p>
          <w:p w14:paraId="41ECE240" w14:textId="77777777" w:rsidR="003854E0" w:rsidRDefault="003854E0" w:rsidP="00892C01">
            <w:pPr>
              <w:pStyle w:val="afff6"/>
              <w:numPr>
                <w:ilvl w:val="0"/>
                <w:numId w:val="501"/>
              </w:numPr>
            </w:pPr>
            <w:r>
              <w:rPr>
                <w:rFonts w:hint="eastAsia"/>
              </w:rPr>
              <w:t>「ITパスポート」と「G検定」に合格</w:t>
            </w:r>
          </w:p>
          <w:p w14:paraId="37B09C19" w14:textId="77777777" w:rsidR="003854E0" w:rsidRDefault="003854E0" w:rsidP="00892C01">
            <w:pPr>
              <w:pStyle w:val="afff6"/>
              <w:numPr>
                <w:ilvl w:val="0"/>
                <w:numId w:val="501"/>
              </w:numPr>
            </w:pPr>
            <w:r>
              <w:rPr>
                <w:rFonts w:hint="eastAsia"/>
              </w:rPr>
              <w:t>「データサイエンティスト検定」と「G検定」に合格</w:t>
            </w:r>
          </w:p>
        </w:tc>
      </w:tr>
      <w:tr w:rsidR="003854E0" w14:paraId="754CE58F" w14:textId="77777777">
        <w:tc>
          <w:tcPr>
            <w:tcW w:w="2122" w:type="dxa"/>
            <w:shd w:val="clear" w:color="auto" w:fill="215E99" w:themeFill="text2" w:themeFillTint="BF"/>
          </w:tcPr>
          <w:p w14:paraId="67BAA21C" w14:textId="77777777" w:rsidR="003854E0" w:rsidRDefault="003854E0">
            <w:pPr>
              <w:pStyle w:val="aff0"/>
            </w:pPr>
            <w:r>
              <w:rPr>
                <w:rFonts w:hint="eastAsia"/>
              </w:rPr>
              <w:t>DXパスポート1</w:t>
            </w:r>
          </w:p>
        </w:tc>
        <w:tc>
          <w:tcPr>
            <w:tcW w:w="8334" w:type="dxa"/>
          </w:tcPr>
          <w:p w14:paraId="7DEA0913" w14:textId="77777777" w:rsidR="003854E0" w:rsidRDefault="003854E0">
            <w:pPr>
              <w:pStyle w:val="afff6"/>
            </w:pPr>
            <w:r>
              <w:rPr>
                <w:rFonts w:hint="eastAsia"/>
              </w:rPr>
              <w:t>「ITパスポート」「データサイエンティスト検定」「G検定」のいずれか1つに合格</w:t>
            </w:r>
          </w:p>
          <w:p w14:paraId="166B163D" w14:textId="77777777" w:rsidR="003854E0" w:rsidRDefault="003854E0">
            <w:pPr>
              <w:pStyle w:val="afff6"/>
            </w:pPr>
          </w:p>
          <w:p w14:paraId="2540F136" w14:textId="77777777" w:rsidR="003854E0" w:rsidRDefault="003854E0">
            <w:pPr>
              <w:pStyle w:val="afff6"/>
            </w:pPr>
            <w:r>
              <w:rPr>
                <w:rFonts w:hint="eastAsia"/>
              </w:rPr>
              <w:t>【デジタルバッジ発行のパターン】</w:t>
            </w:r>
          </w:p>
          <w:p w14:paraId="4772704B" w14:textId="77777777" w:rsidR="003854E0" w:rsidRDefault="003854E0" w:rsidP="00892C01">
            <w:pPr>
              <w:pStyle w:val="afff6"/>
              <w:numPr>
                <w:ilvl w:val="0"/>
                <w:numId w:val="502"/>
              </w:numPr>
            </w:pPr>
            <w:r>
              <w:rPr>
                <w:rFonts w:hint="eastAsia"/>
              </w:rPr>
              <w:t>「ITパスポート」に合格</w:t>
            </w:r>
          </w:p>
          <w:p w14:paraId="0C4AD89F" w14:textId="77777777" w:rsidR="003854E0" w:rsidRDefault="003854E0" w:rsidP="00892C01">
            <w:pPr>
              <w:pStyle w:val="afff6"/>
              <w:numPr>
                <w:ilvl w:val="0"/>
                <w:numId w:val="502"/>
              </w:numPr>
            </w:pPr>
            <w:r>
              <w:rPr>
                <w:rFonts w:hint="eastAsia"/>
              </w:rPr>
              <w:t>「データサイエンティスト検定」に合格</w:t>
            </w:r>
          </w:p>
          <w:p w14:paraId="2E650A67" w14:textId="77777777" w:rsidR="003854E0" w:rsidRPr="00BE3C6E" w:rsidRDefault="003854E0" w:rsidP="00892C01">
            <w:pPr>
              <w:pStyle w:val="afff6"/>
              <w:numPr>
                <w:ilvl w:val="0"/>
                <w:numId w:val="502"/>
              </w:numPr>
            </w:pPr>
            <w:r>
              <w:rPr>
                <w:rFonts w:hint="eastAsia"/>
              </w:rPr>
              <w:t>「G検定」に合格</w:t>
            </w:r>
          </w:p>
        </w:tc>
      </w:tr>
    </w:tbl>
    <w:p w14:paraId="220F9E7B" w14:textId="77777777" w:rsidR="003854E0" w:rsidRDefault="003854E0" w:rsidP="003854E0">
      <w:pPr>
        <w:pStyle w:val="aff4"/>
        <w:ind w:firstLineChars="0" w:firstLine="0"/>
      </w:pPr>
      <w:r w:rsidRPr="00D93420">
        <w:rPr>
          <w:noProof/>
        </w:rPr>
        <mc:AlternateContent>
          <mc:Choice Requires="wps">
            <w:drawing>
              <wp:anchor distT="0" distB="0" distL="114300" distR="114300" simplePos="0" relativeHeight="251656597" behindDoc="0" locked="0" layoutInCell="1" allowOverlap="1" wp14:anchorId="2D229FD2" wp14:editId="4A17E3DE">
                <wp:simplePos x="0" y="0"/>
                <wp:positionH relativeFrom="margin">
                  <wp:posOffset>-17780</wp:posOffset>
                </wp:positionH>
                <wp:positionV relativeFrom="paragraph">
                  <wp:posOffset>131445</wp:posOffset>
                </wp:positionV>
                <wp:extent cx="6648450" cy="327660"/>
                <wp:effectExtent l="0" t="0" r="0" b="0"/>
                <wp:wrapTopAndBottom/>
                <wp:docPr id="2051972223" name="テキスト ボックス 3"/>
                <wp:cNvGraphicFramePr/>
                <a:graphic xmlns:a="http://schemas.openxmlformats.org/drawingml/2006/main">
                  <a:graphicData uri="http://schemas.microsoft.com/office/word/2010/wordprocessingShape">
                    <wps:wsp>
                      <wps:cNvSpPr txBox="1"/>
                      <wps:spPr>
                        <a:xfrm>
                          <a:off x="0" y="0"/>
                          <a:ext cx="6648450" cy="327660"/>
                        </a:xfrm>
                        <a:prstGeom prst="rect">
                          <a:avLst/>
                        </a:prstGeom>
                        <a:solidFill>
                          <a:sysClr val="window" lastClr="FFFFFF"/>
                        </a:solidFill>
                        <a:ln w="6350">
                          <a:noFill/>
                        </a:ln>
                      </wps:spPr>
                      <wps:txbx>
                        <w:txbxContent>
                          <w:p w14:paraId="77083A4E" w14:textId="5DBC2A35" w:rsidR="003854E0" w:rsidRPr="00CC66E9" w:rsidRDefault="003854E0" w:rsidP="003854E0">
                            <w:pPr>
                              <w:pStyle w:val="aff2"/>
                            </w:pPr>
                            <w:r>
                              <w:rPr>
                                <w:rFonts w:hint="eastAsia"/>
                              </w:rPr>
                              <w:t>(出典) デジタルリテラシー協議会</w:t>
                            </w:r>
                            <w:r w:rsidRPr="00CC66E9">
                              <w:t>「</w:t>
                            </w:r>
                            <w:r>
                              <w:rPr>
                                <w:rFonts w:hint="eastAsia"/>
                              </w:rPr>
                              <w:t>Di-Lite」をもとに作成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29FD2" id="_x0000_s1208" type="#_x0000_t202" style="position:absolute;margin-left:-1.4pt;margin-top:10.35pt;width:523.5pt;height:25.8pt;z-index:2516565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" fillcolor="window" stroked="f" strokeweight=".5pt">
                <v:textbox>
                  <w:txbxContent>
                    <w:p w14:paraId="77083A4E" w14:textId="5DBC2A35" w:rsidR="003854E0" w:rsidRPr="00CC66E9" w:rsidRDefault="003854E0" w:rsidP="003854E0">
                      <w:pPr>
                        <w:pStyle w:val="aff2"/>
                      </w:pPr>
                      <w:r>
                        <w:rPr>
                          <w:rFonts w:hint="eastAsia"/>
                        </w:rPr>
                        <w:t>(出典) デジタルリテラシー協議会</w:t>
                      </w:r>
                      <w:r w:rsidRPr="00CC66E9">
                        <w:t>「</w:t>
                      </w:r>
                      <w:r>
                        <w:rPr>
                          <w:rFonts w:hint="eastAsia"/>
                        </w:rPr>
                        <w:t>Di-Lite」をもとに作成</w:t>
                      </w:r>
                    </w:p>
                  </w:txbxContent>
                </v:textbox>
                <w10:wrap type="topAndBottom" anchorx="margin"/>
              </v:shape>
            </w:pict>
          </mc:Fallback>
        </mc:AlternateContent>
      </w:r>
    </w:p>
    <w:tbl>
      <w:tblPr>
        <w:tblStyle w:val="aa"/>
        <w:tblpPr w:leftFromText="142" w:rightFromText="142" w:vertAnchor="text" w:horzAnchor="margin" w:tblpY="198"/>
        <w:tblW w:w="0" w:type="auto"/>
        <w:tblLook w:val="04A0" w:firstRow="1" w:lastRow="0" w:firstColumn="1" w:lastColumn="0" w:noHBand="0" w:noVBand="1"/>
      </w:tblPr>
      <w:tblGrid>
        <w:gridCol w:w="3681"/>
        <w:gridCol w:w="6775"/>
      </w:tblGrid>
      <w:tr w:rsidR="003854E0" w14:paraId="3D3D5439" w14:textId="77777777">
        <w:tc>
          <w:tcPr>
            <w:tcW w:w="10456" w:type="dxa"/>
            <w:gridSpan w:val="2"/>
          </w:tcPr>
          <w:p w14:paraId="4C3F8E27" w14:textId="77777777" w:rsidR="003854E0" w:rsidRDefault="003854E0" w:rsidP="00601047">
            <w:pPr>
              <w:pStyle w:val="affe"/>
              <w:framePr w:hSpace="0" w:wrap="auto" w:vAnchor="margin" w:hAnchor="text" w:yAlign="inline"/>
            </w:pPr>
            <w:r w:rsidRPr="000A23A7">
              <w:rPr>
                <w:rFonts w:hint="eastAsia"/>
              </w:rPr>
              <w:t>詳細理解のため参考となる文献（参考文献）</w:t>
            </w:r>
          </w:p>
        </w:tc>
      </w:tr>
      <w:tr w:rsidR="003854E0" w:rsidRPr="000A23A7" w14:paraId="73DE44B0" w14:textId="77777777">
        <w:tc>
          <w:tcPr>
            <w:tcW w:w="3681" w:type="dxa"/>
            <w:shd w:val="clear" w:color="auto" w:fill="F1A983" w:themeFill="accent2" w:themeFillTint="99"/>
          </w:tcPr>
          <w:p w14:paraId="74D4D151" w14:textId="77777777" w:rsidR="003854E0" w:rsidRDefault="003854E0" w:rsidP="00601047">
            <w:pPr>
              <w:pStyle w:val="affe"/>
              <w:framePr w:hSpace="0" w:wrap="auto" w:vAnchor="margin" w:hAnchor="text" w:yAlign="inline"/>
            </w:pPr>
            <w:r>
              <w:rPr>
                <w:rFonts w:hint="eastAsia"/>
              </w:rPr>
              <w:t>Di-Lite</w:t>
            </w:r>
          </w:p>
        </w:tc>
        <w:tc>
          <w:tcPr>
            <w:tcW w:w="6775" w:type="dxa"/>
          </w:tcPr>
          <w:p w14:paraId="236EFCA0" w14:textId="77777777" w:rsidR="003854E0" w:rsidRPr="000A23A7" w:rsidRDefault="003854E0" w:rsidP="00601047">
            <w:pPr>
              <w:pStyle w:val="affe"/>
              <w:framePr w:hSpace="0" w:wrap="auto" w:vAnchor="margin" w:hAnchor="text" w:yAlign="inline"/>
            </w:pPr>
            <w:r w:rsidRPr="008B4E5A">
              <w:t>https://www.dilite.jp</w:t>
            </w:r>
          </w:p>
        </w:tc>
      </w:tr>
    </w:tbl>
    <w:p w14:paraId="30FE077A" w14:textId="77777777" w:rsidR="003854E0" w:rsidRPr="004F48A0" w:rsidRDefault="003854E0" w:rsidP="003854E0">
      <w:pPr>
        <w:widowControl/>
        <w:spacing w:line="240" w:lineRule="auto"/>
        <w:ind w:firstLineChars="0" w:firstLine="0"/>
        <w:jc w:val="left"/>
        <w:rPr>
          <w:b/>
          <w:bCs/>
        </w:rPr>
      </w:pPr>
    </w:p>
    <w:p w14:paraId="1C71B0C2" w14:textId="77777777" w:rsidR="003854E0" w:rsidRDefault="003854E0" w:rsidP="003854E0">
      <w:pPr>
        <w:pStyle w:val="4"/>
      </w:pPr>
      <w:bookmarkStart w:id="1761" w:name="_Toc183418700"/>
      <w:bookmarkStart w:id="1762" w:name="_Toc185339049"/>
      <w:bookmarkStart w:id="1763" w:name="_Toc188349142"/>
      <w:r w:rsidRPr="007A6D5A">
        <w:t>ITソフトウェア領域</w:t>
      </w:r>
      <w:bookmarkEnd w:id="1761"/>
      <w:bookmarkEnd w:id="1762"/>
      <w:bookmarkEnd w:id="1763"/>
    </w:p>
    <w:p w14:paraId="5096C95C" w14:textId="77777777" w:rsidR="003854E0" w:rsidRDefault="003854E0" w:rsidP="003854E0">
      <w:r>
        <w:t>Di-Liteの3つの領域のうち「ITソフトウェア領域」における学習範囲「ITパスポート試験」のシラバスについて全体像を説明します。</w:t>
      </w:r>
    </w:p>
    <w:p w14:paraId="43B7A1D1" w14:textId="77777777" w:rsidR="003854E0" w:rsidRDefault="003854E0" w:rsidP="003854E0">
      <w:r>
        <w:t>ITパスポート試験のシラバスは、情報処理技術者試験の一部として、幅広いIT知識を評価するために設計されています。シラバスは「ストラテジ系」「マネジメント系」「テクノロジ</w:t>
      </w:r>
      <w:r>
        <w:rPr>
          <w:rFonts w:hint="eastAsia"/>
        </w:rPr>
        <w:t>ー</w:t>
      </w:r>
      <w:r>
        <w:t>系」の3つの主要な領域に分かれています。</w:t>
      </w:r>
    </w:p>
    <w:p w14:paraId="76C7AF21" w14:textId="77777777" w:rsidR="003854E0" w:rsidRDefault="003854E0" w:rsidP="003854E0"/>
    <w:p w14:paraId="65968DE1" w14:textId="77777777" w:rsidR="003854E0" w:rsidRPr="009F5CE3" w:rsidRDefault="003854E0" w:rsidP="003854E0">
      <w:pPr>
        <w:pStyle w:val="5"/>
      </w:pPr>
      <w:r>
        <w:rPr>
          <w:rFonts w:hint="eastAsia"/>
        </w:rPr>
        <w:t>ITパスポート（IP</w:t>
      </w:r>
      <w:r>
        <w:t>）</w:t>
      </w:r>
    </w:p>
    <w:tbl>
      <w:tblPr>
        <w:tblW w:w="10480" w:type="dxa"/>
        <w:tblCellMar>
          <w:left w:w="0" w:type="dxa"/>
          <w:right w:w="0" w:type="dxa"/>
        </w:tblCellMar>
        <w:tblLook w:val="0420" w:firstRow="1" w:lastRow="0" w:firstColumn="0" w:lastColumn="0" w:noHBand="0" w:noVBand="1"/>
      </w:tblPr>
      <w:tblGrid>
        <w:gridCol w:w="1480"/>
        <w:gridCol w:w="9000"/>
      </w:tblGrid>
      <w:tr w:rsidR="003854E0" w:rsidRPr="002F4839" w14:paraId="6A69DEF7" w14:textId="77777777">
        <w:trPr>
          <w:trHeight w:val="187"/>
        </w:trPr>
        <w:tc>
          <w:tcPr>
            <w:tcW w:w="1480" w:type="dxa"/>
            <w:tcBorders>
              <w:top w:val="single" w:sz="8" w:space="0" w:color="000000"/>
              <w:left w:val="single" w:sz="8" w:space="0" w:color="000000"/>
              <w:bottom w:val="single" w:sz="8" w:space="0" w:color="000000"/>
              <w:right w:val="single" w:sz="8" w:space="0" w:color="000000"/>
            </w:tcBorders>
            <w:shd w:val="clear" w:color="auto" w:fill="2F5597"/>
            <w:tcMar>
              <w:top w:w="72" w:type="dxa"/>
              <w:left w:w="144" w:type="dxa"/>
              <w:bottom w:w="72" w:type="dxa"/>
              <w:right w:w="144" w:type="dxa"/>
            </w:tcMar>
            <w:hideMark/>
          </w:tcPr>
          <w:p w14:paraId="5BCDEB8B" w14:textId="77777777" w:rsidR="003854E0" w:rsidRPr="002F4839" w:rsidRDefault="003854E0">
            <w:pPr>
              <w:pStyle w:val="aff0"/>
            </w:pPr>
            <w:r w:rsidRPr="002F4839">
              <w:rPr>
                <w:rFonts w:hint="eastAsia"/>
              </w:rPr>
              <w:t>対象者</w:t>
            </w:r>
          </w:p>
        </w:tc>
        <w:tc>
          <w:tcPr>
            <w:tcW w:w="900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05D2288A" w14:textId="77777777" w:rsidR="003854E0" w:rsidRPr="002F4839" w:rsidRDefault="003854E0">
            <w:pPr>
              <w:pStyle w:val="afff6"/>
            </w:pPr>
            <w:r w:rsidRPr="000F5987">
              <w:t>職業人</w:t>
            </w:r>
            <w:r>
              <w:t>および</w:t>
            </w:r>
            <w:r w:rsidRPr="000F5987">
              <w:t>これから職業人となる者が備えておくべき</w:t>
            </w:r>
            <w:r>
              <w:t>、</w:t>
            </w:r>
            <w:r w:rsidRPr="000F5987">
              <w:t>ITに関する共通的な基礎知識を</w:t>
            </w:r>
            <w:r>
              <w:t>持ち、</w:t>
            </w:r>
            <w:r w:rsidRPr="000F5987">
              <w:t>ITに携わる業務に就くか</w:t>
            </w:r>
            <w:r>
              <w:t>、</w:t>
            </w:r>
            <w:r w:rsidRPr="000F5987">
              <w:t>担当業務に対してITを活用していこうとする者</w:t>
            </w:r>
          </w:p>
        </w:tc>
      </w:tr>
    </w:tbl>
    <w:p w14:paraId="7A9BA9B4" w14:textId="77777777" w:rsidR="003854E0" w:rsidRPr="004F48A0" w:rsidRDefault="003854E0" w:rsidP="003854E0">
      <w:r>
        <w:rPr>
          <w:rFonts w:hint="eastAsia"/>
        </w:rPr>
        <w:t>シラバスの全体像は以下の通りです。</w:t>
      </w:r>
    </w:p>
    <w:tbl>
      <w:tblPr>
        <w:tblStyle w:val="aa"/>
        <w:tblW w:w="0" w:type="auto"/>
        <w:tblLook w:val="04A0" w:firstRow="1" w:lastRow="0" w:firstColumn="1" w:lastColumn="0" w:noHBand="0" w:noVBand="1"/>
      </w:tblPr>
      <w:tblGrid>
        <w:gridCol w:w="10456"/>
      </w:tblGrid>
      <w:tr w:rsidR="003854E0" w14:paraId="30002EEE" w14:textId="77777777">
        <w:tc>
          <w:tcPr>
            <w:tcW w:w="10456" w:type="dxa"/>
            <w:shd w:val="clear" w:color="auto" w:fill="215E99" w:themeFill="text2" w:themeFillTint="BF"/>
          </w:tcPr>
          <w:p w14:paraId="40CA67E2" w14:textId="77777777" w:rsidR="003854E0" w:rsidRDefault="003854E0">
            <w:pPr>
              <w:pStyle w:val="aff0"/>
            </w:pPr>
            <w:r w:rsidRPr="008477B5">
              <w:rPr>
                <w:rFonts w:hint="eastAsia"/>
              </w:rPr>
              <w:t>ストラテジ系</w:t>
            </w:r>
          </w:p>
        </w:tc>
      </w:tr>
      <w:tr w:rsidR="003854E0" w14:paraId="7AFA9F42" w14:textId="77777777">
        <w:tc>
          <w:tcPr>
            <w:tcW w:w="10456" w:type="dxa"/>
          </w:tcPr>
          <w:p w14:paraId="12153489" w14:textId="77777777" w:rsidR="003854E0" w:rsidRPr="00F65C0C" w:rsidRDefault="003854E0">
            <w:pPr>
              <w:pStyle w:val="afff8"/>
            </w:pPr>
            <w:r w:rsidRPr="00F65C0C">
              <w:rPr>
                <w:rFonts w:hint="eastAsia"/>
              </w:rPr>
              <w:t>大分類</w:t>
            </w:r>
            <w:r w:rsidRPr="00F65C0C">
              <w:t>1：企業と法務</w:t>
            </w:r>
          </w:p>
          <w:p w14:paraId="528D179A" w14:textId="77777777" w:rsidR="003854E0" w:rsidRPr="00F65C0C" w:rsidRDefault="003854E0">
            <w:pPr>
              <w:pStyle w:val="afff8"/>
              <w:ind w:leftChars="100" w:left="240"/>
            </w:pPr>
            <w:r w:rsidRPr="00F65C0C">
              <w:rPr>
                <w:rFonts w:hint="eastAsia"/>
              </w:rPr>
              <w:t>中分類</w:t>
            </w:r>
            <w:r w:rsidRPr="00F65C0C">
              <w:t>1：企業活動</w:t>
            </w:r>
          </w:p>
          <w:p w14:paraId="09CF52C1" w14:textId="77777777" w:rsidR="003854E0" w:rsidRPr="00F65C0C" w:rsidRDefault="003854E0" w:rsidP="00892C01">
            <w:pPr>
              <w:pStyle w:val="afff6"/>
              <w:numPr>
                <w:ilvl w:val="0"/>
                <w:numId w:val="639"/>
              </w:numPr>
            </w:pPr>
            <w:r w:rsidRPr="00F65C0C">
              <w:rPr>
                <w:rFonts w:hint="eastAsia"/>
              </w:rPr>
              <w:t>経営・組織論</w:t>
            </w:r>
          </w:p>
          <w:p w14:paraId="71A6677D" w14:textId="77777777" w:rsidR="003854E0" w:rsidRPr="00F65C0C" w:rsidRDefault="003854E0" w:rsidP="00892C01">
            <w:pPr>
              <w:pStyle w:val="afff6"/>
              <w:numPr>
                <w:ilvl w:val="0"/>
                <w:numId w:val="639"/>
              </w:numPr>
            </w:pPr>
            <w:r w:rsidRPr="00F65C0C">
              <w:rPr>
                <w:rFonts w:hint="eastAsia"/>
              </w:rPr>
              <w:t>業務分析・データ利活用</w:t>
            </w:r>
          </w:p>
          <w:p w14:paraId="17DD1B27" w14:textId="77777777" w:rsidR="003854E0" w:rsidRPr="00F65C0C" w:rsidRDefault="003854E0" w:rsidP="00892C01">
            <w:pPr>
              <w:pStyle w:val="afff6"/>
              <w:numPr>
                <w:ilvl w:val="0"/>
                <w:numId w:val="639"/>
              </w:numPr>
            </w:pPr>
            <w:r w:rsidRPr="00F65C0C">
              <w:rPr>
                <w:rFonts w:hint="eastAsia"/>
              </w:rPr>
              <w:t>会計・財務</w:t>
            </w:r>
          </w:p>
          <w:p w14:paraId="18675AA5" w14:textId="77777777" w:rsidR="003854E0" w:rsidRPr="00F65C0C" w:rsidRDefault="003854E0">
            <w:pPr>
              <w:pStyle w:val="afff8"/>
              <w:ind w:leftChars="100" w:left="240"/>
            </w:pPr>
            <w:r w:rsidRPr="00F65C0C">
              <w:rPr>
                <w:rFonts w:hint="eastAsia"/>
              </w:rPr>
              <w:t>中分類</w:t>
            </w:r>
            <w:r w:rsidRPr="00F65C0C">
              <w:t>2：法務</w:t>
            </w:r>
          </w:p>
          <w:p w14:paraId="500D3D9D" w14:textId="77777777" w:rsidR="003854E0" w:rsidRPr="00F65C0C" w:rsidRDefault="003854E0" w:rsidP="00892C01">
            <w:pPr>
              <w:pStyle w:val="afff6"/>
              <w:numPr>
                <w:ilvl w:val="0"/>
                <w:numId w:val="640"/>
              </w:numPr>
            </w:pPr>
            <w:r w:rsidRPr="00F65C0C">
              <w:t>知的財産権</w:t>
            </w:r>
          </w:p>
          <w:p w14:paraId="2701896D" w14:textId="77777777" w:rsidR="003854E0" w:rsidRPr="00F65C0C" w:rsidRDefault="003854E0" w:rsidP="00892C01">
            <w:pPr>
              <w:pStyle w:val="afff6"/>
              <w:numPr>
                <w:ilvl w:val="0"/>
                <w:numId w:val="640"/>
              </w:numPr>
            </w:pPr>
            <w:r w:rsidRPr="00F65C0C">
              <w:t>セキュリティ関連法規</w:t>
            </w:r>
          </w:p>
          <w:p w14:paraId="0101E8D4" w14:textId="77777777" w:rsidR="003854E0" w:rsidRPr="00F65C0C" w:rsidRDefault="003854E0" w:rsidP="00892C01">
            <w:pPr>
              <w:pStyle w:val="afff6"/>
              <w:numPr>
                <w:ilvl w:val="0"/>
                <w:numId w:val="640"/>
              </w:numPr>
            </w:pPr>
            <w:r w:rsidRPr="00F65C0C">
              <w:t>労働関連・取引関連法規</w:t>
            </w:r>
          </w:p>
          <w:p w14:paraId="414DB268" w14:textId="77777777" w:rsidR="003854E0" w:rsidRPr="00F65C0C" w:rsidRDefault="003854E0" w:rsidP="00892C01">
            <w:pPr>
              <w:pStyle w:val="afff6"/>
              <w:numPr>
                <w:ilvl w:val="0"/>
                <w:numId w:val="640"/>
              </w:numPr>
            </w:pPr>
            <w:r w:rsidRPr="00F65C0C">
              <w:t>その他の法律・ガイドライン・情報倫理</w:t>
            </w:r>
          </w:p>
          <w:p w14:paraId="5CC20BC2" w14:textId="77777777" w:rsidR="003854E0" w:rsidRPr="00F65C0C" w:rsidRDefault="003854E0" w:rsidP="00892C01">
            <w:pPr>
              <w:pStyle w:val="afff6"/>
              <w:numPr>
                <w:ilvl w:val="0"/>
                <w:numId w:val="640"/>
              </w:numPr>
            </w:pPr>
            <w:r w:rsidRPr="00F65C0C">
              <w:t>標準化関連</w:t>
            </w:r>
          </w:p>
          <w:p w14:paraId="1B49FDD3" w14:textId="77777777" w:rsidR="003854E0" w:rsidRDefault="003854E0">
            <w:pPr>
              <w:pStyle w:val="afff8"/>
            </w:pPr>
            <w:r w:rsidRPr="00F65C0C">
              <w:t>大分類2：経営戦略</w:t>
            </w:r>
          </w:p>
          <w:p w14:paraId="009B5429" w14:textId="77777777" w:rsidR="003854E0" w:rsidRDefault="003854E0">
            <w:pPr>
              <w:pStyle w:val="afff8"/>
              <w:ind w:leftChars="100" w:left="240"/>
            </w:pPr>
            <w:r w:rsidRPr="00F65C0C">
              <w:t>中分類3：経営戦略マネジメント</w:t>
            </w:r>
          </w:p>
          <w:p w14:paraId="61F84777" w14:textId="77777777" w:rsidR="003854E0" w:rsidRDefault="003854E0" w:rsidP="00892C01">
            <w:pPr>
              <w:pStyle w:val="afff6"/>
              <w:numPr>
                <w:ilvl w:val="0"/>
                <w:numId w:val="641"/>
              </w:numPr>
            </w:pPr>
            <w:r w:rsidRPr="00F65C0C">
              <w:t>経営戦略手法</w:t>
            </w:r>
          </w:p>
          <w:p w14:paraId="0CDA7E45" w14:textId="77777777" w:rsidR="003854E0" w:rsidRDefault="003854E0" w:rsidP="00892C01">
            <w:pPr>
              <w:pStyle w:val="afff6"/>
              <w:numPr>
                <w:ilvl w:val="0"/>
                <w:numId w:val="641"/>
              </w:numPr>
            </w:pPr>
            <w:r w:rsidRPr="00F65C0C">
              <w:t>マーケティング</w:t>
            </w:r>
          </w:p>
          <w:p w14:paraId="352ADA6F" w14:textId="77777777" w:rsidR="003854E0" w:rsidRDefault="003854E0" w:rsidP="00892C01">
            <w:pPr>
              <w:pStyle w:val="afff6"/>
              <w:numPr>
                <w:ilvl w:val="0"/>
                <w:numId w:val="641"/>
              </w:numPr>
            </w:pPr>
            <w:r w:rsidRPr="00F65C0C">
              <w:t>ビジネス戦略と目標・評価</w:t>
            </w:r>
          </w:p>
          <w:p w14:paraId="480AA519" w14:textId="77777777" w:rsidR="003854E0" w:rsidRPr="00F65C0C" w:rsidRDefault="003854E0" w:rsidP="00892C01">
            <w:pPr>
              <w:pStyle w:val="afff6"/>
              <w:numPr>
                <w:ilvl w:val="0"/>
                <w:numId w:val="641"/>
              </w:numPr>
            </w:pPr>
            <w:r w:rsidRPr="00F65C0C">
              <w:t>経営管理システム</w:t>
            </w:r>
          </w:p>
          <w:p w14:paraId="5B6C8294" w14:textId="77777777" w:rsidR="003854E0" w:rsidRDefault="003854E0">
            <w:pPr>
              <w:pStyle w:val="afff8"/>
              <w:ind w:leftChars="100" w:left="240"/>
            </w:pPr>
            <w:r w:rsidRPr="00F65C0C">
              <w:t>中分類4：技術戦略マネジメント</w:t>
            </w:r>
          </w:p>
          <w:p w14:paraId="6CDA4114" w14:textId="77777777" w:rsidR="003854E0" w:rsidRDefault="003854E0" w:rsidP="00892C01">
            <w:pPr>
              <w:pStyle w:val="afff6"/>
              <w:numPr>
                <w:ilvl w:val="0"/>
                <w:numId w:val="509"/>
              </w:numPr>
            </w:pPr>
            <w:r w:rsidRPr="00F65C0C">
              <w:t>技術開発戦略の立案・技術開発計画</w:t>
            </w:r>
          </w:p>
          <w:p w14:paraId="0BFF89E4" w14:textId="77777777" w:rsidR="003854E0" w:rsidRDefault="003854E0">
            <w:pPr>
              <w:pStyle w:val="afff8"/>
              <w:ind w:leftChars="100" w:left="240"/>
            </w:pPr>
            <w:r w:rsidRPr="00F65C0C">
              <w:t>中分類5：ビジネスインダストリ</w:t>
            </w:r>
          </w:p>
          <w:p w14:paraId="65599969" w14:textId="77777777" w:rsidR="003854E0" w:rsidRDefault="003854E0" w:rsidP="00892C01">
            <w:pPr>
              <w:pStyle w:val="afff6"/>
              <w:numPr>
                <w:ilvl w:val="0"/>
                <w:numId w:val="642"/>
              </w:numPr>
            </w:pPr>
            <w:r w:rsidRPr="00F65C0C">
              <w:t>ビジネスシステム</w:t>
            </w:r>
          </w:p>
          <w:p w14:paraId="395F4A14" w14:textId="77777777" w:rsidR="003854E0" w:rsidRDefault="003854E0" w:rsidP="00892C01">
            <w:pPr>
              <w:pStyle w:val="afff6"/>
              <w:numPr>
                <w:ilvl w:val="0"/>
                <w:numId w:val="642"/>
              </w:numPr>
            </w:pPr>
            <w:r w:rsidRPr="00F65C0C">
              <w:t>エンジニアリングシステム</w:t>
            </w:r>
          </w:p>
          <w:p w14:paraId="17A9C18D" w14:textId="77777777" w:rsidR="003854E0" w:rsidRDefault="003854E0" w:rsidP="00892C01">
            <w:pPr>
              <w:pStyle w:val="afff6"/>
              <w:numPr>
                <w:ilvl w:val="0"/>
                <w:numId w:val="642"/>
              </w:numPr>
            </w:pPr>
            <w:r w:rsidRPr="00F65C0C">
              <w:t>e-ビジネス</w:t>
            </w:r>
          </w:p>
          <w:bookmarkStart w:id="1764" w:name="■IoT（アイ・オー・ティー）23ー1ー1"/>
          <w:p w14:paraId="6673015B" w14:textId="66427622" w:rsidR="003854E0" w:rsidRPr="00F65C0C" w:rsidRDefault="0028004B" w:rsidP="00892C01">
            <w:pPr>
              <w:pStyle w:val="afff6"/>
              <w:numPr>
                <w:ilvl w:val="0"/>
                <w:numId w:val="642"/>
              </w:numPr>
            </w:pPr>
            <w:r>
              <w:fldChar w:fldCharType="begin"/>
            </w:r>
            <w:r>
              <w:instrText>HYPERLINK  \l "■IoT（アイ・オー・ティー）"</w:instrText>
            </w:r>
            <w:r>
              <w:fldChar w:fldCharType="separate"/>
            </w:r>
            <w:r w:rsidR="003854E0" w:rsidRPr="0028004B">
              <w:rPr>
                <w:rStyle w:val="a7"/>
              </w:rPr>
              <w:t>IoT</w:t>
            </w:r>
            <w:bookmarkEnd w:id="1764"/>
            <w:r>
              <w:fldChar w:fldCharType="end"/>
            </w:r>
            <w:r w:rsidR="003854E0" w:rsidRPr="00F65C0C">
              <w:t>システム・組込みシステム</w:t>
            </w:r>
          </w:p>
          <w:p w14:paraId="6507F6AB" w14:textId="77777777" w:rsidR="003854E0" w:rsidRDefault="003854E0">
            <w:pPr>
              <w:pStyle w:val="afff8"/>
            </w:pPr>
            <w:r w:rsidRPr="00F65C0C">
              <w:t>大分類3：システム戦略</w:t>
            </w:r>
          </w:p>
          <w:p w14:paraId="7D8EEC90" w14:textId="77777777" w:rsidR="003854E0" w:rsidRDefault="003854E0">
            <w:pPr>
              <w:pStyle w:val="afff8"/>
              <w:ind w:leftChars="100" w:left="240"/>
            </w:pPr>
            <w:r w:rsidRPr="00F65C0C">
              <w:t>中分類6：システム戦略</w:t>
            </w:r>
          </w:p>
          <w:p w14:paraId="6F164679" w14:textId="77777777" w:rsidR="003854E0" w:rsidRDefault="003854E0" w:rsidP="00892C01">
            <w:pPr>
              <w:pStyle w:val="afff6"/>
              <w:numPr>
                <w:ilvl w:val="0"/>
                <w:numId w:val="643"/>
              </w:numPr>
            </w:pPr>
            <w:r w:rsidRPr="00F65C0C">
              <w:t>情報システム戦略</w:t>
            </w:r>
          </w:p>
          <w:p w14:paraId="449A7B08" w14:textId="77777777" w:rsidR="003854E0" w:rsidRDefault="003854E0" w:rsidP="00892C01">
            <w:pPr>
              <w:pStyle w:val="afff6"/>
              <w:numPr>
                <w:ilvl w:val="0"/>
                <w:numId w:val="643"/>
              </w:numPr>
            </w:pPr>
            <w:r w:rsidRPr="00F65C0C">
              <w:t>業務プロセス</w:t>
            </w:r>
          </w:p>
          <w:bookmarkStart w:id="1765" w:name="■ソリューション23ー1ー1"/>
          <w:p w14:paraId="756EAB1C" w14:textId="7E2353E0" w:rsidR="003854E0" w:rsidRDefault="00AB3FDE" w:rsidP="00892C01">
            <w:pPr>
              <w:pStyle w:val="afff6"/>
              <w:numPr>
                <w:ilvl w:val="0"/>
                <w:numId w:val="643"/>
              </w:numPr>
            </w:pPr>
            <w:r>
              <w:fldChar w:fldCharType="begin"/>
            </w:r>
            <w:r>
              <w:instrText>HYPERLINK  \l "■ソリューション"</w:instrText>
            </w:r>
            <w:r>
              <w:fldChar w:fldCharType="separate"/>
            </w:r>
            <w:r w:rsidR="003854E0" w:rsidRPr="00AB3FDE">
              <w:rPr>
                <w:rStyle w:val="a7"/>
              </w:rPr>
              <w:t>ソリューション</w:t>
            </w:r>
            <w:bookmarkEnd w:id="1765"/>
            <w:r>
              <w:fldChar w:fldCharType="end"/>
            </w:r>
            <w:r w:rsidR="003854E0" w:rsidRPr="00F65C0C">
              <w:t>ビジネス</w:t>
            </w:r>
          </w:p>
          <w:p w14:paraId="31A73CC5" w14:textId="77777777" w:rsidR="003854E0" w:rsidRPr="00F65C0C" w:rsidRDefault="003854E0" w:rsidP="00892C01">
            <w:pPr>
              <w:pStyle w:val="afff6"/>
              <w:numPr>
                <w:ilvl w:val="0"/>
                <w:numId w:val="643"/>
              </w:numPr>
            </w:pPr>
            <w:r w:rsidRPr="00F65C0C">
              <w:t>システム活用促進・評価</w:t>
            </w:r>
          </w:p>
          <w:p w14:paraId="77D3251C" w14:textId="77777777" w:rsidR="003854E0" w:rsidRDefault="003854E0">
            <w:pPr>
              <w:pStyle w:val="afff8"/>
              <w:ind w:leftChars="100" w:left="240"/>
            </w:pPr>
            <w:r w:rsidRPr="00F65C0C">
              <w:t>中分類7：システム企画</w:t>
            </w:r>
          </w:p>
          <w:p w14:paraId="7A439150" w14:textId="77777777" w:rsidR="003854E0" w:rsidRDefault="003854E0" w:rsidP="00892C01">
            <w:pPr>
              <w:pStyle w:val="afff6"/>
              <w:numPr>
                <w:ilvl w:val="0"/>
                <w:numId w:val="644"/>
              </w:numPr>
            </w:pPr>
            <w:r w:rsidRPr="00F65C0C">
              <w:t>システム化計画</w:t>
            </w:r>
          </w:p>
          <w:p w14:paraId="0D2AAADE" w14:textId="77777777" w:rsidR="003854E0" w:rsidRDefault="003854E0" w:rsidP="00892C01">
            <w:pPr>
              <w:pStyle w:val="afff6"/>
              <w:numPr>
                <w:ilvl w:val="0"/>
                <w:numId w:val="644"/>
              </w:numPr>
            </w:pPr>
            <w:r w:rsidRPr="00F65C0C">
              <w:t>要件定義</w:t>
            </w:r>
          </w:p>
          <w:p w14:paraId="38E9C36B" w14:textId="77777777" w:rsidR="003854E0" w:rsidRPr="00F65C0C" w:rsidRDefault="003854E0" w:rsidP="00892C01">
            <w:pPr>
              <w:pStyle w:val="afff6"/>
              <w:numPr>
                <w:ilvl w:val="0"/>
                <w:numId w:val="644"/>
              </w:numPr>
            </w:pPr>
            <w:r w:rsidRPr="00F65C0C">
              <w:t>調達計画・実施</w:t>
            </w:r>
          </w:p>
        </w:tc>
      </w:tr>
      <w:tr w:rsidR="003854E0" w14:paraId="0D7DB772" w14:textId="77777777">
        <w:tc>
          <w:tcPr>
            <w:tcW w:w="10456" w:type="dxa"/>
            <w:shd w:val="clear" w:color="auto" w:fill="215E99" w:themeFill="text2" w:themeFillTint="BF"/>
          </w:tcPr>
          <w:p w14:paraId="7BBC9A70" w14:textId="77777777" w:rsidR="003854E0" w:rsidRPr="00F65C0C" w:rsidRDefault="003854E0">
            <w:pPr>
              <w:pStyle w:val="aff0"/>
            </w:pPr>
            <w:r>
              <w:rPr>
                <w:rFonts w:hint="eastAsia"/>
              </w:rPr>
              <w:t>マネジメント系</w:t>
            </w:r>
          </w:p>
        </w:tc>
      </w:tr>
      <w:tr w:rsidR="003854E0" w14:paraId="544BCB78" w14:textId="77777777">
        <w:tc>
          <w:tcPr>
            <w:tcW w:w="10456" w:type="dxa"/>
          </w:tcPr>
          <w:p w14:paraId="2AF35487" w14:textId="77777777" w:rsidR="003854E0" w:rsidRDefault="003854E0">
            <w:pPr>
              <w:pStyle w:val="afff8"/>
            </w:pPr>
            <w:r>
              <w:rPr>
                <w:rFonts w:hint="eastAsia"/>
              </w:rPr>
              <w:t>大分類</w:t>
            </w:r>
            <w:r>
              <w:t>4：開発技術</w:t>
            </w:r>
          </w:p>
          <w:p w14:paraId="53FE76CA" w14:textId="77777777" w:rsidR="003854E0" w:rsidRDefault="003854E0">
            <w:pPr>
              <w:pStyle w:val="afff8"/>
              <w:ind w:leftChars="100" w:left="240"/>
            </w:pPr>
            <w:r>
              <w:rPr>
                <w:rFonts w:hint="eastAsia"/>
              </w:rPr>
              <w:t>中分類</w:t>
            </w:r>
            <w:r>
              <w:t>8：システム開発技術</w:t>
            </w:r>
          </w:p>
          <w:p w14:paraId="6420029D" w14:textId="77777777" w:rsidR="003854E0" w:rsidRDefault="003854E0" w:rsidP="00892C01">
            <w:pPr>
              <w:pStyle w:val="afff6"/>
              <w:numPr>
                <w:ilvl w:val="0"/>
                <w:numId w:val="510"/>
              </w:numPr>
            </w:pPr>
            <w:r>
              <w:t>システム開発技術</w:t>
            </w:r>
          </w:p>
          <w:p w14:paraId="3B113C11" w14:textId="77777777" w:rsidR="003854E0" w:rsidRDefault="003854E0">
            <w:pPr>
              <w:pStyle w:val="afff8"/>
              <w:ind w:leftChars="100" w:left="240"/>
            </w:pPr>
            <w:r>
              <w:rPr>
                <w:rFonts w:hint="eastAsia"/>
              </w:rPr>
              <w:t>中分類</w:t>
            </w:r>
            <w:r>
              <w:t>9：ソフトウェア開発管理技術</w:t>
            </w:r>
          </w:p>
          <w:p w14:paraId="1F3A3BC2" w14:textId="77777777" w:rsidR="003854E0" w:rsidRDefault="003854E0" w:rsidP="00892C01">
            <w:pPr>
              <w:pStyle w:val="afff6"/>
              <w:numPr>
                <w:ilvl w:val="0"/>
                <w:numId w:val="510"/>
              </w:numPr>
            </w:pPr>
            <w:r>
              <w:t>開発プロセス・手法</w:t>
            </w:r>
          </w:p>
          <w:p w14:paraId="18134451" w14:textId="77777777" w:rsidR="003854E0" w:rsidRDefault="003854E0">
            <w:pPr>
              <w:pStyle w:val="afff8"/>
            </w:pPr>
            <w:r>
              <w:rPr>
                <w:rFonts w:hint="eastAsia"/>
              </w:rPr>
              <w:t>大分類</w:t>
            </w:r>
            <w:r>
              <w:t>5：プロジェクトマネジメント</w:t>
            </w:r>
          </w:p>
          <w:p w14:paraId="36308BCD" w14:textId="77777777" w:rsidR="003854E0" w:rsidRDefault="003854E0">
            <w:pPr>
              <w:pStyle w:val="afff8"/>
              <w:ind w:leftChars="100" w:left="240"/>
            </w:pPr>
            <w:r>
              <w:rPr>
                <w:rFonts w:hint="eastAsia"/>
              </w:rPr>
              <w:t>中分類</w:t>
            </w:r>
            <w:r>
              <w:t>10：プロジェクトマネジメント</w:t>
            </w:r>
          </w:p>
          <w:p w14:paraId="7F701009" w14:textId="77777777" w:rsidR="003854E0" w:rsidRDefault="003854E0" w:rsidP="00892C01">
            <w:pPr>
              <w:pStyle w:val="afff6"/>
              <w:numPr>
                <w:ilvl w:val="0"/>
                <w:numId w:val="510"/>
              </w:numPr>
            </w:pPr>
            <w:r>
              <w:t>プロジェクトマネジメント</w:t>
            </w:r>
          </w:p>
          <w:p w14:paraId="09241DF0" w14:textId="77777777" w:rsidR="003854E0" w:rsidRDefault="003854E0">
            <w:pPr>
              <w:pStyle w:val="afff8"/>
            </w:pPr>
            <w:r>
              <w:rPr>
                <w:rFonts w:hint="eastAsia"/>
              </w:rPr>
              <w:t>大分類</w:t>
            </w:r>
            <w:r>
              <w:t>6：サービスマネジメント</w:t>
            </w:r>
          </w:p>
          <w:p w14:paraId="499D2C9F" w14:textId="77777777" w:rsidR="003854E0" w:rsidRDefault="003854E0">
            <w:pPr>
              <w:pStyle w:val="afff8"/>
              <w:ind w:leftChars="100" w:left="240"/>
            </w:pPr>
            <w:r>
              <w:rPr>
                <w:rFonts w:hint="eastAsia"/>
              </w:rPr>
              <w:t>中分類</w:t>
            </w:r>
            <w:r>
              <w:t>11：サービスマネジメント</w:t>
            </w:r>
          </w:p>
          <w:p w14:paraId="2DC59E96" w14:textId="77777777" w:rsidR="003854E0" w:rsidRDefault="003854E0" w:rsidP="00892C01">
            <w:pPr>
              <w:pStyle w:val="afff6"/>
              <w:numPr>
                <w:ilvl w:val="0"/>
                <w:numId w:val="645"/>
              </w:numPr>
            </w:pPr>
            <w:r>
              <w:t>サービスマネジメント</w:t>
            </w:r>
          </w:p>
          <w:p w14:paraId="1161BDA2" w14:textId="77777777" w:rsidR="003854E0" w:rsidRDefault="003854E0" w:rsidP="00892C01">
            <w:pPr>
              <w:pStyle w:val="afff6"/>
              <w:numPr>
                <w:ilvl w:val="0"/>
                <w:numId w:val="645"/>
              </w:numPr>
            </w:pPr>
            <w:r>
              <w:t>サービスマネジメントシステム</w:t>
            </w:r>
          </w:p>
          <w:p w14:paraId="6DB49ADC" w14:textId="77777777" w:rsidR="003854E0" w:rsidRDefault="003854E0" w:rsidP="00892C01">
            <w:pPr>
              <w:pStyle w:val="afff6"/>
              <w:numPr>
                <w:ilvl w:val="0"/>
                <w:numId w:val="645"/>
              </w:numPr>
            </w:pPr>
            <w:r>
              <w:t>ファシリティマネジメント</w:t>
            </w:r>
          </w:p>
          <w:p w14:paraId="44A5CDCD" w14:textId="77777777" w:rsidR="003854E0" w:rsidRDefault="003854E0">
            <w:pPr>
              <w:pStyle w:val="afff8"/>
              <w:ind w:leftChars="100" w:left="240"/>
            </w:pPr>
            <w:r>
              <w:rPr>
                <w:rFonts w:hint="eastAsia"/>
              </w:rPr>
              <w:t>中分類</w:t>
            </w:r>
            <w:r>
              <w:t>12：システム監査</w:t>
            </w:r>
          </w:p>
          <w:p w14:paraId="27D51042" w14:textId="77777777" w:rsidR="003854E0" w:rsidRDefault="003854E0" w:rsidP="00892C01">
            <w:pPr>
              <w:pStyle w:val="afff6"/>
              <w:numPr>
                <w:ilvl w:val="0"/>
                <w:numId w:val="646"/>
              </w:numPr>
            </w:pPr>
            <w:r>
              <w:t>システム監査</w:t>
            </w:r>
          </w:p>
          <w:p w14:paraId="33DD8533" w14:textId="77777777" w:rsidR="003854E0" w:rsidRPr="00F65C0C" w:rsidRDefault="003854E0" w:rsidP="00892C01">
            <w:pPr>
              <w:pStyle w:val="afff6"/>
              <w:numPr>
                <w:ilvl w:val="0"/>
                <w:numId w:val="646"/>
              </w:numPr>
            </w:pPr>
            <w:r>
              <w:t>内部統制</w:t>
            </w:r>
          </w:p>
        </w:tc>
      </w:tr>
      <w:tr w:rsidR="003854E0" w14:paraId="2447415E" w14:textId="77777777">
        <w:tc>
          <w:tcPr>
            <w:tcW w:w="10456" w:type="dxa"/>
            <w:shd w:val="clear" w:color="auto" w:fill="215E99" w:themeFill="text2" w:themeFillTint="BF"/>
          </w:tcPr>
          <w:p w14:paraId="7AC9A18B" w14:textId="77777777" w:rsidR="003854E0" w:rsidRDefault="003854E0">
            <w:pPr>
              <w:pStyle w:val="aff0"/>
            </w:pPr>
            <w:r>
              <w:rPr>
                <w:rFonts w:hint="eastAsia"/>
              </w:rPr>
              <w:t>テクノロジー系</w:t>
            </w:r>
          </w:p>
        </w:tc>
      </w:tr>
      <w:tr w:rsidR="003854E0" w14:paraId="6B9DBC83" w14:textId="77777777">
        <w:tc>
          <w:tcPr>
            <w:tcW w:w="10456" w:type="dxa"/>
          </w:tcPr>
          <w:p w14:paraId="5CA36DF7" w14:textId="77777777" w:rsidR="003854E0" w:rsidRDefault="003854E0">
            <w:pPr>
              <w:pStyle w:val="afff8"/>
            </w:pPr>
            <w:r>
              <w:rPr>
                <w:rFonts w:hint="eastAsia"/>
              </w:rPr>
              <w:t>大分類</w:t>
            </w:r>
            <w:r>
              <w:t>7：基礎理論</w:t>
            </w:r>
          </w:p>
          <w:p w14:paraId="04BE8D20" w14:textId="77777777" w:rsidR="003854E0" w:rsidRDefault="003854E0">
            <w:pPr>
              <w:pStyle w:val="afff8"/>
              <w:ind w:leftChars="100" w:left="240"/>
            </w:pPr>
            <w:r>
              <w:rPr>
                <w:rFonts w:hint="eastAsia"/>
              </w:rPr>
              <w:t>中分類</w:t>
            </w:r>
            <w:r>
              <w:t>13：基礎理論</w:t>
            </w:r>
          </w:p>
          <w:p w14:paraId="1D38C9C9" w14:textId="77777777" w:rsidR="003854E0" w:rsidRDefault="003854E0" w:rsidP="00892C01">
            <w:pPr>
              <w:pStyle w:val="afff6"/>
              <w:numPr>
                <w:ilvl w:val="0"/>
                <w:numId w:val="647"/>
              </w:numPr>
            </w:pPr>
            <w:r>
              <w:t>離散数学</w:t>
            </w:r>
          </w:p>
          <w:p w14:paraId="26A1F099" w14:textId="77777777" w:rsidR="003854E0" w:rsidRDefault="003854E0" w:rsidP="00892C01">
            <w:pPr>
              <w:pStyle w:val="afff6"/>
              <w:numPr>
                <w:ilvl w:val="0"/>
                <w:numId w:val="647"/>
              </w:numPr>
            </w:pPr>
            <w:r>
              <w:t>応用数学</w:t>
            </w:r>
          </w:p>
          <w:p w14:paraId="2D97E97C" w14:textId="77777777" w:rsidR="003854E0" w:rsidRDefault="003854E0" w:rsidP="00892C01">
            <w:pPr>
              <w:pStyle w:val="afff6"/>
              <w:numPr>
                <w:ilvl w:val="0"/>
                <w:numId w:val="647"/>
              </w:numPr>
            </w:pPr>
            <w:r>
              <w:t>情報に関する理論</w:t>
            </w:r>
          </w:p>
          <w:p w14:paraId="37E513F6" w14:textId="77777777" w:rsidR="003854E0" w:rsidRDefault="003854E0">
            <w:pPr>
              <w:pStyle w:val="afff8"/>
              <w:ind w:leftChars="100" w:left="240"/>
            </w:pPr>
            <w:r>
              <w:rPr>
                <w:rFonts w:hint="eastAsia"/>
              </w:rPr>
              <w:t>中分類</w:t>
            </w:r>
            <w:r>
              <w:t>14：アルゴリズムとプログラミング</w:t>
            </w:r>
          </w:p>
          <w:p w14:paraId="6A3B9D01" w14:textId="77777777" w:rsidR="003854E0" w:rsidRDefault="003854E0" w:rsidP="00892C01">
            <w:pPr>
              <w:pStyle w:val="afff6"/>
              <w:numPr>
                <w:ilvl w:val="0"/>
                <w:numId w:val="648"/>
              </w:numPr>
            </w:pPr>
            <w:r>
              <w:t>データ構造</w:t>
            </w:r>
          </w:p>
          <w:p w14:paraId="0C032B00" w14:textId="77777777" w:rsidR="003854E0" w:rsidRDefault="003854E0" w:rsidP="00892C01">
            <w:pPr>
              <w:pStyle w:val="afff6"/>
              <w:numPr>
                <w:ilvl w:val="0"/>
                <w:numId w:val="648"/>
              </w:numPr>
            </w:pPr>
            <w:r>
              <w:t>アルゴリズムとプログラミング</w:t>
            </w:r>
          </w:p>
          <w:p w14:paraId="7095473C" w14:textId="77777777" w:rsidR="003854E0" w:rsidRDefault="003854E0" w:rsidP="00892C01">
            <w:pPr>
              <w:pStyle w:val="afff6"/>
              <w:numPr>
                <w:ilvl w:val="0"/>
                <w:numId w:val="648"/>
              </w:numPr>
            </w:pPr>
            <w:r>
              <w:t>プログラム言語</w:t>
            </w:r>
          </w:p>
          <w:p w14:paraId="29DAB765" w14:textId="77777777" w:rsidR="003854E0" w:rsidRDefault="003854E0" w:rsidP="00892C01">
            <w:pPr>
              <w:pStyle w:val="afff6"/>
              <w:numPr>
                <w:ilvl w:val="0"/>
                <w:numId w:val="648"/>
              </w:numPr>
            </w:pPr>
            <w:r>
              <w:t>その他の言語</w:t>
            </w:r>
          </w:p>
          <w:p w14:paraId="46BA5510" w14:textId="77777777" w:rsidR="003854E0" w:rsidRDefault="003854E0">
            <w:pPr>
              <w:pStyle w:val="afff8"/>
            </w:pPr>
            <w:r>
              <w:rPr>
                <w:rFonts w:hint="eastAsia"/>
              </w:rPr>
              <w:t>大分類</w:t>
            </w:r>
            <w:r>
              <w:t>8：コンピュータシステム</w:t>
            </w:r>
          </w:p>
          <w:p w14:paraId="755E2991" w14:textId="77777777" w:rsidR="003854E0" w:rsidRDefault="003854E0">
            <w:pPr>
              <w:pStyle w:val="afff8"/>
              <w:ind w:leftChars="100" w:left="240"/>
            </w:pPr>
            <w:r>
              <w:rPr>
                <w:rFonts w:hint="eastAsia"/>
              </w:rPr>
              <w:t>中分類</w:t>
            </w:r>
            <w:r>
              <w:t>15：コンピュータ構成要素</w:t>
            </w:r>
          </w:p>
          <w:p w14:paraId="386D88F3" w14:textId="77777777" w:rsidR="003854E0" w:rsidRDefault="003854E0" w:rsidP="00892C01">
            <w:pPr>
              <w:pStyle w:val="afff6"/>
              <w:numPr>
                <w:ilvl w:val="0"/>
                <w:numId w:val="649"/>
              </w:numPr>
            </w:pPr>
            <w:r>
              <w:t>プロセッサ</w:t>
            </w:r>
          </w:p>
          <w:p w14:paraId="5D2BB40F" w14:textId="77777777" w:rsidR="003854E0" w:rsidRDefault="003854E0" w:rsidP="00892C01">
            <w:pPr>
              <w:pStyle w:val="afff6"/>
              <w:numPr>
                <w:ilvl w:val="0"/>
                <w:numId w:val="649"/>
              </w:numPr>
            </w:pPr>
            <w:r>
              <w:t>メモリ</w:t>
            </w:r>
          </w:p>
          <w:p w14:paraId="70A77EDC" w14:textId="77777777" w:rsidR="003854E0" w:rsidRDefault="003854E0" w:rsidP="00892C01">
            <w:pPr>
              <w:pStyle w:val="afff6"/>
              <w:numPr>
                <w:ilvl w:val="0"/>
                <w:numId w:val="649"/>
              </w:numPr>
            </w:pPr>
            <w:r>
              <w:t>入出力デバイス</w:t>
            </w:r>
          </w:p>
          <w:p w14:paraId="64BAAED6" w14:textId="77777777" w:rsidR="003854E0" w:rsidRDefault="003854E0">
            <w:pPr>
              <w:pStyle w:val="afff8"/>
              <w:ind w:leftChars="100" w:left="240"/>
            </w:pPr>
            <w:r>
              <w:rPr>
                <w:rFonts w:hint="eastAsia"/>
              </w:rPr>
              <w:t>中分類</w:t>
            </w:r>
            <w:r>
              <w:t>16：システム構成要素</w:t>
            </w:r>
          </w:p>
          <w:p w14:paraId="68D23DC1" w14:textId="77777777" w:rsidR="003854E0" w:rsidRDefault="003854E0" w:rsidP="00892C01">
            <w:pPr>
              <w:pStyle w:val="afff6"/>
              <w:numPr>
                <w:ilvl w:val="0"/>
                <w:numId w:val="650"/>
              </w:numPr>
            </w:pPr>
            <w:r>
              <w:t>システムの構成</w:t>
            </w:r>
          </w:p>
          <w:p w14:paraId="6497F22C" w14:textId="77777777" w:rsidR="003854E0" w:rsidRDefault="003854E0" w:rsidP="00892C01">
            <w:pPr>
              <w:pStyle w:val="afff6"/>
              <w:numPr>
                <w:ilvl w:val="0"/>
                <w:numId w:val="650"/>
              </w:numPr>
            </w:pPr>
            <w:r>
              <w:t>システムの評価指標</w:t>
            </w:r>
          </w:p>
          <w:p w14:paraId="343272C1" w14:textId="77777777" w:rsidR="003854E0" w:rsidRDefault="003854E0">
            <w:pPr>
              <w:pStyle w:val="afff8"/>
              <w:ind w:leftChars="100" w:left="240"/>
            </w:pPr>
            <w:r>
              <w:rPr>
                <w:rFonts w:hint="eastAsia"/>
              </w:rPr>
              <w:t>中分類</w:t>
            </w:r>
            <w:r>
              <w:t>17：ソフトウェア</w:t>
            </w:r>
          </w:p>
          <w:p w14:paraId="0E6917C1" w14:textId="77777777" w:rsidR="003854E0" w:rsidRDefault="003854E0" w:rsidP="00892C01">
            <w:pPr>
              <w:pStyle w:val="afff6"/>
              <w:numPr>
                <w:ilvl w:val="0"/>
                <w:numId w:val="651"/>
              </w:numPr>
            </w:pPr>
            <w:r>
              <w:t>オペレーティングシステム</w:t>
            </w:r>
          </w:p>
          <w:p w14:paraId="70C0FF15" w14:textId="77777777" w:rsidR="003854E0" w:rsidRDefault="003854E0" w:rsidP="00892C01">
            <w:pPr>
              <w:pStyle w:val="afff6"/>
              <w:numPr>
                <w:ilvl w:val="0"/>
                <w:numId w:val="651"/>
              </w:numPr>
            </w:pPr>
            <w:r>
              <w:t>ファイルシステム</w:t>
            </w:r>
          </w:p>
          <w:p w14:paraId="3706BCC5" w14:textId="77777777" w:rsidR="003854E0" w:rsidRDefault="003854E0" w:rsidP="00892C01">
            <w:pPr>
              <w:pStyle w:val="afff6"/>
              <w:numPr>
                <w:ilvl w:val="0"/>
                <w:numId w:val="651"/>
              </w:numPr>
            </w:pPr>
            <w:r>
              <w:t>オフィスツール</w:t>
            </w:r>
          </w:p>
          <w:p w14:paraId="18849A06" w14:textId="77777777" w:rsidR="003854E0" w:rsidRDefault="003854E0" w:rsidP="00892C01">
            <w:pPr>
              <w:pStyle w:val="afff6"/>
              <w:numPr>
                <w:ilvl w:val="0"/>
                <w:numId w:val="651"/>
              </w:numPr>
            </w:pPr>
            <w:r>
              <w:t>オープンソースソフトウェア</w:t>
            </w:r>
          </w:p>
          <w:p w14:paraId="3215A475" w14:textId="77777777" w:rsidR="003854E0" w:rsidRDefault="003854E0">
            <w:pPr>
              <w:pStyle w:val="afff8"/>
              <w:ind w:leftChars="100" w:left="240"/>
            </w:pPr>
            <w:r>
              <w:rPr>
                <w:rFonts w:hint="eastAsia"/>
              </w:rPr>
              <w:t>中分類</w:t>
            </w:r>
            <w:r>
              <w:t>18：ハードウェア</w:t>
            </w:r>
          </w:p>
          <w:p w14:paraId="0352F2E6" w14:textId="77777777" w:rsidR="003854E0" w:rsidRDefault="003854E0" w:rsidP="00892C01">
            <w:pPr>
              <w:pStyle w:val="afff6"/>
              <w:numPr>
                <w:ilvl w:val="0"/>
                <w:numId w:val="511"/>
              </w:numPr>
            </w:pPr>
            <w:r>
              <w:t>ハードウェア（コンピュータ・入出力装置）</w:t>
            </w:r>
          </w:p>
          <w:p w14:paraId="203D2598" w14:textId="77777777" w:rsidR="003854E0" w:rsidRDefault="003854E0">
            <w:pPr>
              <w:pStyle w:val="afff8"/>
            </w:pPr>
            <w:r>
              <w:rPr>
                <w:rFonts w:hint="eastAsia"/>
              </w:rPr>
              <w:t>大分類</w:t>
            </w:r>
            <w:r>
              <w:t>9：技術要素</w:t>
            </w:r>
          </w:p>
          <w:p w14:paraId="64D7E8FF" w14:textId="77777777" w:rsidR="003854E0" w:rsidRDefault="003854E0">
            <w:pPr>
              <w:pStyle w:val="afff8"/>
              <w:ind w:leftChars="100" w:left="240"/>
            </w:pPr>
            <w:r>
              <w:rPr>
                <w:rFonts w:hint="eastAsia"/>
              </w:rPr>
              <w:t>中分類</w:t>
            </w:r>
            <w:r>
              <w:t>19：情報デザイン</w:t>
            </w:r>
          </w:p>
          <w:p w14:paraId="4A1278FF" w14:textId="77777777" w:rsidR="003854E0" w:rsidRDefault="003854E0" w:rsidP="00892C01">
            <w:pPr>
              <w:pStyle w:val="afff6"/>
              <w:numPr>
                <w:ilvl w:val="0"/>
                <w:numId w:val="652"/>
              </w:numPr>
            </w:pPr>
            <w:r>
              <w:t>情報デザイン</w:t>
            </w:r>
          </w:p>
          <w:p w14:paraId="41B899DD" w14:textId="77777777" w:rsidR="003854E0" w:rsidRDefault="003854E0" w:rsidP="00892C01">
            <w:pPr>
              <w:pStyle w:val="afff6"/>
              <w:numPr>
                <w:ilvl w:val="0"/>
                <w:numId w:val="652"/>
              </w:numPr>
            </w:pPr>
            <w:r>
              <w:t>インタフェース設計</w:t>
            </w:r>
          </w:p>
          <w:p w14:paraId="61F39B35" w14:textId="77777777" w:rsidR="003854E0" w:rsidRDefault="003854E0">
            <w:pPr>
              <w:pStyle w:val="afff8"/>
              <w:ind w:leftChars="100" w:left="240"/>
            </w:pPr>
            <w:r>
              <w:rPr>
                <w:rFonts w:hint="eastAsia"/>
              </w:rPr>
              <w:t>中分類</w:t>
            </w:r>
            <w:r>
              <w:t>20：情報メディア</w:t>
            </w:r>
          </w:p>
          <w:p w14:paraId="59963DFB" w14:textId="77777777" w:rsidR="003854E0" w:rsidRDefault="003854E0" w:rsidP="00892C01">
            <w:pPr>
              <w:pStyle w:val="afff6"/>
              <w:numPr>
                <w:ilvl w:val="0"/>
                <w:numId w:val="653"/>
              </w:numPr>
            </w:pPr>
            <w:r>
              <w:t>マルチメディア技術</w:t>
            </w:r>
          </w:p>
          <w:p w14:paraId="73D4BE71" w14:textId="77777777" w:rsidR="003854E0" w:rsidRDefault="003854E0" w:rsidP="00892C01">
            <w:pPr>
              <w:pStyle w:val="afff6"/>
              <w:numPr>
                <w:ilvl w:val="0"/>
                <w:numId w:val="653"/>
              </w:numPr>
            </w:pPr>
            <w:r>
              <w:t>マルチメディア応用</w:t>
            </w:r>
          </w:p>
          <w:p w14:paraId="439AE358" w14:textId="77777777" w:rsidR="003854E0" w:rsidRDefault="003854E0">
            <w:pPr>
              <w:pStyle w:val="afff8"/>
              <w:ind w:leftChars="100" w:left="240"/>
            </w:pPr>
            <w:r>
              <w:rPr>
                <w:rFonts w:hint="eastAsia"/>
              </w:rPr>
              <w:t>中分類</w:t>
            </w:r>
            <w:r>
              <w:t>21：データベース</w:t>
            </w:r>
          </w:p>
          <w:p w14:paraId="28108F32" w14:textId="77777777" w:rsidR="003854E0" w:rsidRDefault="003854E0" w:rsidP="00892C01">
            <w:pPr>
              <w:pStyle w:val="afff6"/>
              <w:numPr>
                <w:ilvl w:val="0"/>
                <w:numId w:val="654"/>
              </w:numPr>
            </w:pPr>
            <w:r>
              <w:t>データベース方式</w:t>
            </w:r>
          </w:p>
          <w:p w14:paraId="1E523E0B" w14:textId="77777777" w:rsidR="003854E0" w:rsidRDefault="003854E0" w:rsidP="00892C01">
            <w:pPr>
              <w:pStyle w:val="afff6"/>
              <w:numPr>
                <w:ilvl w:val="0"/>
                <w:numId w:val="654"/>
              </w:numPr>
            </w:pPr>
            <w:r>
              <w:t>データベース設計</w:t>
            </w:r>
          </w:p>
          <w:p w14:paraId="5422ED68" w14:textId="77777777" w:rsidR="003854E0" w:rsidRDefault="003854E0" w:rsidP="00892C01">
            <w:pPr>
              <w:pStyle w:val="afff6"/>
              <w:numPr>
                <w:ilvl w:val="0"/>
                <w:numId w:val="654"/>
              </w:numPr>
            </w:pPr>
            <w:r>
              <w:t>データ操作</w:t>
            </w:r>
          </w:p>
          <w:p w14:paraId="5AFA9E93" w14:textId="77777777" w:rsidR="003854E0" w:rsidRDefault="003854E0" w:rsidP="00892C01">
            <w:pPr>
              <w:pStyle w:val="afff6"/>
              <w:numPr>
                <w:ilvl w:val="0"/>
                <w:numId w:val="654"/>
              </w:numPr>
            </w:pPr>
            <w:r>
              <w:t>トランザクション処理</w:t>
            </w:r>
          </w:p>
          <w:p w14:paraId="5BA2478A" w14:textId="77777777" w:rsidR="003854E0" w:rsidRDefault="003854E0">
            <w:pPr>
              <w:pStyle w:val="afff8"/>
              <w:ind w:leftChars="100" w:left="240"/>
            </w:pPr>
            <w:r>
              <w:rPr>
                <w:rFonts w:hint="eastAsia"/>
              </w:rPr>
              <w:t>中分類</w:t>
            </w:r>
            <w:r>
              <w:t>22：ネットワーク</w:t>
            </w:r>
          </w:p>
          <w:p w14:paraId="7B9F66AD" w14:textId="77777777" w:rsidR="003854E0" w:rsidRDefault="003854E0" w:rsidP="00892C01">
            <w:pPr>
              <w:pStyle w:val="afff6"/>
              <w:numPr>
                <w:ilvl w:val="0"/>
                <w:numId w:val="655"/>
              </w:numPr>
            </w:pPr>
            <w:r>
              <w:t>ネットワーク方式</w:t>
            </w:r>
          </w:p>
          <w:p w14:paraId="2D32EA1E" w14:textId="77777777" w:rsidR="003854E0" w:rsidRDefault="003854E0" w:rsidP="00892C01">
            <w:pPr>
              <w:pStyle w:val="afff6"/>
              <w:numPr>
                <w:ilvl w:val="0"/>
                <w:numId w:val="655"/>
              </w:numPr>
            </w:pPr>
            <w:r>
              <w:t>通信プロトコル</w:t>
            </w:r>
          </w:p>
          <w:p w14:paraId="154C50B3" w14:textId="77777777" w:rsidR="003854E0" w:rsidRDefault="003854E0" w:rsidP="00892C01">
            <w:pPr>
              <w:pStyle w:val="afff6"/>
              <w:numPr>
                <w:ilvl w:val="0"/>
                <w:numId w:val="655"/>
              </w:numPr>
            </w:pPr>
            <w:r>
              <w:t>ネットワーク応用</w:t>
            </w:r>
          </w:p>
          <w:p w14:paraId="2BC0A7AA" w14:textId="77777777" w:rsidR="003854E0" w:rsidRDefault="003854E0">
            <w:pPr>
              <w:pStyle w:val="afff8"/>
              <w:ind w:leftChars="100" w:left="240"/>
            </w:pPr>
            <w:r>
              <w:rPr>
                <w:rFonts w:hint="eastAsia"/>
              </w:rPr>
              <w:t>中分類</w:t>
            </w:r>
            <w:r>
              <w:t>23：セキュリティ</w:t>
            </w:r>
          </w:p>
          <w:p w14:paraId="18ECE6EC" w14:textId="77777777" w:rsidR="003854E0" w:rsidRDefault="003854E0" w:rsidP="00892C01">
            <w:pPr>
              <w:pStyle w:val="afff6"/>
              <w:numPr>
                <w:ilvl w:val="0"/>
                <w:numId w:val="656"/>
              </w:numPr>
            </w:pPr>
            <w:r>
              <w:t>情報セキュリティ</w:t>
            </w:r>
          </w:p>
          <w:p w14:paraId="5363AE1F" w14:textId="77777777" w:rsidR="003854E0" w:rsidRDefault="003854E0" w:rsidP="00892C01">
            <w:pPr>
              <w:pStyle w:val="afff6"/>
              <w:numPr>
                <w:ilvl w:val="0"/>
                <w:numId w:val="656"/>
              </w:numPr>
            </w:pPr>
            <w:r>
              <w:t>情報セキュリティ管理</w:t>
            </w:r>
          </w:p>
          <w:p w14:paraId="321BB28E" w14:textId="77777777" w:rsidR="003854E0" w:rsidRDefault="003854E0" w:rsidP="00892C01">
            <w:pPr>
              <w:pStyle w:val="afff6"/>
              <w:numPr>
                <w:ilvl w:val="0"/>
                <w:numId w:val="656"/>
              </w:numPr>
            </w:pPr>
            <w:r>
              <w:t>情報セキュリティ対策・情報セキュリティ実装技術</w:t>
            </w:r>
          </w:p>
        </w:tc>
      </w:tr>
    </w:tbl>
    <w:p w14:paraId="1D55E002" w14:textId="77777777" w:rsidR="003854E0" w:rsidRDefault="003854E0" w:rsidP="003854E0">
      <w:pPr>
        <w:ind w:firstLineChars="0" w:firstLine="0"/>
      </w:pPr>
      <w:r w:rsidRPr="00D93420">
        <w:rPr>
          <w:noProof/>
        </w:rPr>
        <mc:AlternateContent>
          <mc:Choice Requires="wps">
            <w:drawing>
              <wp:anchor distT="0" distB="0" distL="114300" distR="114300" simplePos="0" relativeHeight="251656594" behindDoc="0" locked="0" layoutInCell="1" allowOverlap="1" wp14:anchorId="2B0C9126" wp14:editId="3C572B68">
                <wp:simplePos x="0" y="0"/>
                <wp:positionH relativeFrom="margin">
                  <wp:align>left</wp:align>
                </wp:positionH>
                <wp:positionV relativeFrom="paragraph">
                  <wp:posOffset>48260</wp:posOffset>
                </wp:positionV>
                <wp:extent cx="6648450" cy="422275"/>
                <wp:effectExtent l="0" t="0" r="0" b="0"/>
                <wp:wrapTopAndBottom/>
                <wp:docPr id="778316016" name="テキスト ボックス 3"/>
                <wp:cNvGraphicFramePr/>
                <a:graphic xmlns:a="http://schemas.openxmlformats.org/drawingml/2006/main">
                  <a:graphicData uri="http://schemas.microsoft.com/office/word/2010/wordprocessingShape">
                    <wps:wsp>
                      <wps:cNvSpPr txBox="1"/>
                      <wps:spPr>
                        <a:xfrm>
                          <a:off x="0" y="0"/>
                          <a:ext cx="6648450" cy="422694"/>
                        </a:xfrm>
                        <a:prstGeom prst="rect">
                          <a:avLst/>
                        </a:prstGeom>
                        <a:solidFill>
                          <a:sysClr val="window" lastClr="FFFFFF"/>
                        </a:solidFill>
                        <a:ln w="6350">
                          <a:noFill/>
                        </a:ln>
                      </wps:spPr>
                      <wps:txbx>
                        <w:txbxContent>
                          <w:p w14:paraId="6B4A5C42" w14:textId="6F050E09" w:rsidR="003854E0" w:rsidRPr="00CC66E9" w:rsidRDefault="003854E0" w:rsidP="003854E0">
                            <w:pPr>
                              <w:pStyle w:val="aff2"/>
                            </w:pPr>
                            <w:r>
                              <w:rPr>
                                <w:rFonts w:hint="eastAsia"/>
                              </w:rPr>
                              <w:t xml:space="preserve">(出典) </w:t>
                            </w:r>
                            <w:r w:rsidRPr="00CC66E9">
                              <w:t>IPA「</w:t>
                            </w:r>
                            <w:r>
                              <w:rPr>
                                <w:rFonts w:hint="eastAsia"/>
                              </w:rPr>
                              <w:t>ITパスポート試験シラバス」をもとに作成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0C9126" id="_x0000_s1209" type="#_x0000_t202" style="position:absolute;left:0;text-align:left;margin-left:0;margin-top:3.8pt;width:523.5pt;height:33.25pt;z-index:25165659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" fillcolor="window" stroked="f" strokeweight=".5pt">
                <v:textbox>
                  <w:txbxContent>
                    <w:p w14:paraId="6B4A5C42" w14:textId="6F050E09" w:rsidR="003854E0" w:rsidRPr="00CC66E9" w:rsidRDefault="003854E0" w:rsidP="003854E0">
                      <w:pPr>
                        <w:pStyle w:val="aff2"/>
                      </w:pPr>
                      <w:r>
                        <w:rPr>
                          <w:rFonts w:hint="eastAsia"/>
                        </w:rPr>
                        <w:t xml:space="preserve">(出典) </w:t>
                      </w:r>
                      <w:r w:rsidRPr="00CC66E9">
                        <w:t>IPA「</w:t>
                      </w:r>
                      <w:r>
                        <w:rPr>
                          <w:rFonts w:hint="eastAsia"/>
                        </w:rPr>
                        <w:t>ITパスポート試験シラバス」をもとに作成</w:t>
                      </w:r>
                    </w:p>
                  </w:txbxContent>
                </v:textbox>
                <w10:wrap type="topAndBottom" anchorx="margin"/>
              </v:shape>
            </w:pict>
          </mc:Fallback>
        </mc:AlternateContent>
      </w:r>
    </w:p>
    <w:p w14:paraId="027F6E4B" w14:textId="77777777" w:rsidR="003854E0" w:rsidRDefault="003854E0" w:rsidP="003854E0">
      <w:r w:rsidRPr="0046593A">
        <w:rPr>
          <w:rFonts w:hint="eastAsia"/>
        </w:rPr>
        <w:t>「技術要素」に含まれる「情報セキュリティ」について抜粋して詳細に説明します。</w:t>
      </w:r>
    </w:p>
    <w:tbl>
      <w:tblPr>
        <w:tblStyle w:val="aa"/>
        <w:tblW w:w="0" w:type="auto"/>
        <w:tblLook w:val="04A0" w:firstRow="1" w:lastRow="0" w:firstColumn="1" w:lastColumn="0" w:noHBand="0" w:noVBand="1"/>
      </w:tblPr>
      <w:tblGrid>
        <w:gridCol w:w="10456"/>
      </w:tblGrid>
      <w:tr w:rsidR="003854E0" w14:paraId="1C5F3D27" w14:textId="77777777">
        <w:tc>
          <w:tcPr>
            <w:tcW w:w="10456" w:type="dxa"/>
            <w:shd w:val="clear" w:color="auto" w:fill="215E99" w:themeFill="text2" w:themeFillTint="BF"/>
          </w:tcPr>
          <w:p w14:paraId="6DB6E43F" w14:textId="77777777" w:rsidR="003854E0" w:rsidRDefault="003854E0">
            <w:pPr>
              <w:pStyle w:val="aff0"/>
            </w:pPr>
            <w:r>
              <w:rPr>
                <w:rFonts w:hint="eastAsia"/>
              </w:rPr>
              <w:t>情報セキュリティ</w:t>
            </w:r>
          </w:p>
        </w:tc>
      </w:tr>
      <w:tr w:rsidR="003854E0" w14:paraId="14D86DC7" w14:textId="77777777">
        <w:tc>
          <w:tcPr>
            <w:tcW w:w="10456" w:type="dxa"/>
          </w:tcPr>
          <w:p w14:paraId="0CB9B9BE" w14:textId="77777777" w:rsidR="003854E0" w:rsidRDefault="003854E0" w:rsidP="00892C01">
            <w:pPr>
              <w:pStyle w:val="afff8"/>
              <w:numPr>
                <w:ilvl w:val="0"/>
                <w:numId w:val="490"/>
              </w:numPr>
            </w:pPr>
            <w:r>
              <w:rPr>
                <w:rFonts w:hint="eastAsia"/>
              </w:rPr>
              <w:t>情報セキュリティの概念</w:t>
            </w:r>
          </w:p>
          <w:p w14:paraId="4C1766D2" w14:textId="77777777" w:rsidR="003854E0" w:rsidRDefault="003854E0" w:rsidP="00892C01">
            <w:pPr>
              <w:pStyle w:val="afff6"/>
              <w:numPr>
                <w:ilvl w:val="0"/>
                <w:numId w:val="487"/>
              </w:numPr>
            </w:pPr>
            <w:r w:rsidRPr="00713647">
              <w:t>情報セキュリティの基本的な概念と目的</w:t>
            </w:r>
          </w:p>
          <w:p w14:paraId="38D053FE" w14:textId="77777777" w:rsidR="003854E0" w:rsidRDefault="003854E0">
            <w:pPr>
              <w:pStyle w:val="afff6"/>
              <w:ind w:left="880"/>
            </w:pPr>
          </w:p>
          <w:bookmarkStart w:id="1766" w:name="■情報資産23ー1ー1"/>
          <w:p w14:paraId="2B32F89D" w14:textId="01273176" w:rsidR="003854E0" w:rsidRDefault="005E295D" w:rsidP="00892C01">
            <w:pPr>
              <w:pStyle w:val="afff8"/>
              <w:numPr>
                <w:ilvl w:val="0"/>
                <w:numId w:val="490"/>
              </w:numPr>
            </w:pPr>
            <w:r>
              <w:fldChar w:fldCharType="begin"/>
            </w:r>
            <w:r>
              <w:rPr>
                <w:rFonts w:hint="eastAsia"/>
              </w:rPr>
              <w:instrText xml:space="preserve">HYPERLINK </w:instrText>
            </w:r>
            <w:r>
              <w:instrText xml:space="preserve"> \l "</w:instrText>
            </w:r>
            <w:r>
              <w:rPr>
                <w:rFonts w:hint="eastAsia"/>
              </w:rPr>
              <w:instrText>■情報資産</w:instrText>
            </w:r>
            <w:r>
              <w:instrText>"</w:instrText>
            </w:r>
            <w:r>
              <w:fldChar w:fldCharType="separate"/>
            </w:r>
            <w:r w:rsidR="003854E0" w:rsidRPr="005E295D">
              <w:rPr>
                <w:rStyle w:val="a7"/>
                <w:rFonts w:hint="eastAsia"/>
              </w:rPr>
              <w:t>情報資産</w:t>
            </w:r>
            <w:bookmarkEnd w:id="1766"/>
            <w:r>
              <w:fldChar w:fldCharType="end"/>
            </w:r>
          </w:p>
          <w:p w14:paraId="5D78617F" w14:textId="77777777" w:rsidR="003854E0" w:rsidRDefault="003854E0" w:rsidP="00892C01">
            <w:pPr>
              <w:pStyle w:val="afff6"/>
              <w:numPr>
                <w:ilvl w:val="0"/>
                <w:numId w:val="487"/>
              </w:numPr>
            </w:pPr>
            <w:r w:rsidRPr="00015BE7">
              <w:t>企業における情報資産の代表的な種類として</w:t>
            </w:r>
            <w:r>
              <w:t>、</w:t>
            </w:r>
            <w:r w:rsidRPr="00015BE7">
              <w:t>顧客情報</w:t>
            </w:r>
            <w:r>
              <w:t>、</w:t>
            </w:r>
            <w:r w:rsidRPr="00015BE7">
              <w:t>営業情報</w:t>
            </w:r>
            <w:r>
              <w:t>、</w:t>
            </w:r>
            <w:r w:rsidRPr="00015BE7">
              <w:t>知的財産関連情報</w:t>
            </w:r>
            <w:r>
              <w:t>、</w:t>
            </w:r>
            <w:r w:rsidRPr="00015BE7">
              <w:t>人事情報などがあること</w:t>
            </w:r>
          </w:p>
          <w:p w14:paraId="6E412365" w14:textId="77777777" w:rsidR="003854E0" w:rsidRDefault="003854E0">
            <w:pPr>
              <w:pStyle w:val="afff6"/>
              <w:ind w:left="880"/>
            </w:pPr>
          </w:p>
          <w:p w14:paraId="53F7C6DC" w14:textId="1685722E" w:rsidR="003854E0" w:rsidRDefault="003854E0" w:rsidP="00892C01">
            <w:pPr>
              <w:pStyle w:val="afff8"/>
              <w:numPr>
                <w:ilvl w:val="0"/>
                <w:numId w:val="490"/>
              </w:numPr>
            </w:pPr>
            <w:r>
              <w:rPr>
                <w:rFonts w:hint="eastAsia"/>
              </w:rPr>
              <w:t>脅威と</w:t>
            </w:r>
            <w:bookmarkStart w:id="1767" w:name="■脆弱性23ー1－1"/>
            <w:r w:rsidR="006C4329">
              <w:fldChar w:fldCharType="begin"/>
            </w:r>
            <w:r w:rsidR="006C4329">
              <w:rPr>
                <w:rFonts w:hint="eastAsia"/>
              </w:rPr>
              <w:instrText xml:space="preserve">HYPERLINK </w:instrText>
            </w:r>
            <w:r w:rsidR="006C4329">
              <w:instrText xml:space="preserve"> \l "</w:instrText>
            </w:r>
            <w:r w:rsidR="006C4329">
              <w:rPr>
                <w:rFonts w:hint="eastAsia"/>
              </w:rPr>
              <w:instrText>■脆弱性</w:instrText>
            </w:r>
            <w:r w:rsidR="006C4329">
              <w:instrText>"</w:instrText>
            </w:r>
            <w:r w:rsidR="006C4329">
              <w:fldChar w:fldCharType="separate"/>
            </w:r>
            <w:r w:rsidRPr="006C4329">
              <w:rPr>
                <w:rStyle w:val="a7"/>
                <w:rFonts w:hint="eastAsia"/>
              </w:rPr>
              <w:t>脆弱性</w:t>
            </w:r>
            <w:bookmarkEnd w:id="1767"/>
            <w:r w:rsidR="006C4329">
              <w:fldChar w:fldCharType="end"/>
            </w:r>
          </w:p>
          <w:p w14:paraId="6394D8C9" w14:textId="77777777" w:rsidR="003854E0" w:rsidRDefault="003854E0" w:rsidP="00892C01">
            <w:pPr>
              <w:pStyle w:val="afff6"/>
              <w:numPr>
                <w:ilvl w:val="0"/>
                <w:numId w:val="487"/>
              </w:numPr>
            </w:pPr>
            <w:r w:rsidRPr="00015BE7">
              <w:t>情報セキュリティの代表的な脅威の種類と基本的な対処法</w:t>
            </w:r>
          </w:p>
          <w:bookmarkStart w:id="1768" w:name="■セキュリティインシデント23ー1ー1"/>
          <w:p w14:paraId="604D8251" w14:textId="620AE2E8" w:rsidR="003854E0" w:rsidRDefault="00331618" w:rsidP="00892C01">
            <w:pPr>
              <w:pStyle w:val="afff6"/>
              <w:numPr>
                <w:ilvl w:val="0"/>
                <w:numId w:val="487"/>
              </w:numPr>
            </w:pPr>
            <w:r>
              <w:fldChar w:fldCharType="begin"/>
            </w:r>
            <w:r>
              <w:instrText>HYPERLINK  \l "■セキュリティインシデント"</w:instrText>
            </w:r>
            <w:r>
              <w:fldChar w:fldCharType="separate"/>
            </w:r>
            <w:r w:rsidR="003854E0" w:rsidRPr="00331618">
              <w:rPr>
                <w:rStyle w:val="a7"/>
              </w:rPr>
              <w:t>セキュリティインシデント</w:t>
            </w:r>
            <w:bookmarkEnd w:id="1768"/>
            <w:r>
              <w:fldChar w:fldCharType="end"/>
            </w:r>
            <w:r w:rsidR="003854E0" w:rsidRPr="00015BE7">
              <w:t>が発生しやすくなる要因である脆弱性</w:t>
            </w:r>
          </w:p>
          <w:p w14:paraId="188D3B77" w14:textId="77777777" w:rsidR="003854E0" w:rsidRDefault="003854E0" w:rsidP="00892C01">
            <w:pPr>
              <w:pStyle w:val="afff8"/>
              <w:numPr>
                <w:ilvl w:val="0"/>
                <w:numId w:val="489"/>
              </w:numPr>
            </w:pPr>
            <w:r w:rsidRPr="00E90B43">
              <w:t>人的脅威の種類と特徴</w:t>
            </w:r>
          </w:p>
          <w:p w14:paraId="7D2EF621" w14:textId="77777777" w:rsidR="003854E0" w:rsidRDefault="003854E0" w:rsidP="00892C01">
            <w:pPr>
              <w:pStyle w:val="afff8"/>
              <w:numPr>
                <w:ilvl w:val="0"/>
                <w:numId w:val="489"/>
              </w:numPr>
            </w:pPr>
            <w:r w:rsidRPr="006411E1">
              <w:t>技術的脅威の種類と特徴</w:t>
            </w:r>
          </w:p>
          <w:p w14:paraId="0DA54F25" w14:textId="77777777" w:rsidR="003854E0" w:rsidRDefault="003854E0" w:rsidP="00892C01">
            <w:pPr>
              <w:pStyle w:val="afff8"/>
              <w:numPr>
                <w:ilvl w:val="0"/>
                <w:numId w:val="489"/>
              </w:numPr>
            </w:pPr>
            <w:r w:rsidRPr="006411E1">
              <w:t>物理的脅威の種類と特徴</w:t>
            </w:r>
          </w:p>
          <w:p w14:paraId="19D9FB5C" w14:textId="77777777" w:rsidR="003854E0" w:rsidRDefault="003854E0" w:rsidP="00892C01">
            <w:pPr>
              <w:pStyle w:val="afff8"/>
              <w:numPr>
                <w:ilvl w:val="0"/>
                <w:numId w:val="489"/>
              </w:numPr>
            </w:pPr>
            <w:r w:rsidRPr="00504E34">
              <w:t>脆弱性</w:t>
            </w:r>
          </w:p>
          <w:p w14:paraId="5A8CC5BF" w14:textId="77777777" w:rsidR="003854E0" w:rsidRPr="00F52418" w:rsidRDefault="003854E0" w:rsidP="00892C01">
            <w:pPr>
              <w:pStyle w:val="afff8"/>
              <w:numPr>
                <w:ilvl w:val="0"/>
                <w:numId w:val="489"/>
              </w:numPr>
            </w:pPr>
            <w:r w:rsidRPr="00F52418">
              <w:t>不正のメカニズム</w:t>
            </w:r>
          </w:p>
          <w:p w14:paraId="658B1B9B" w14:textId="77777777" w:rsidR="003854E0" w:rsidRPr="00F52418" w:rsidRDefault="003854E0">
            <w:pPr>
              <w:pStyle w:val="afff8"/>
              <w:ind w:left="440"/>
            </w:pPr>
          </w:p>
          <w:p w14:paraId="24AF06BE" w14:textId="77777777" w:rsidR="003854E0" w:rsidRDefault="003854E0" w:rsidP="00892C01">
            <w:pPr>
              <w:pStyle w:val="afff8"/>
              <w:numPr>
                <w:ilvl w:val="0"/>
                <w:numId w:val="490"/>
              </w:numPr>
            </w:pPr>
            <w:r>
              <w:rPr>
                <w:rFonts w:hint="eastAsia"/>
              </w:rPr>
              <w:t>攻撃手法</w:t>
            </w:r>
          </w:p>
          <w:p w14:paraId="69A25D0B" w14:textId="77777777" w:rsidR="003854E0" w:rsidRDefault="003854E0" w:rsidP="00892C01">
            <w:pPr>
              <w:pStyle w:val="afff6"/>
              <w:numPr>
                <w:ilvl w:val="0"/>
                <w:numId w:val="488"/>
              </w:numPr>
            </w:pPr>
            <w:r w:rsidRPr="000B3511">
              <w:t>情報システム</w:t>
            </w:r>
            <w:r>
              <w:t>、</w:t>
            </w:r>
            <w:r w:rsidRPr="000B3511">
              <w:t>組織</w:t>
            </w:r>
            <w:r>
              <w:t>および</w:t>
            </w:r>
            <w:r w:rsidRPr="000B3511">
              <w:t>個人への外部からの不正な行為と手法</w:t>
            </w:r>
            <w:r>
              <w:t>、および</w:t>
            </w:r>
            <w:r w:rsidRPr="000B3511">
              <w:t>それらへの対策の概要</w:t>
            </w:r>
          </w:p>
        </w:tc>
      </w:tr>
      <w:tr w:rsidR="003854E0" w14:paraId="44AFA6FF" w14:textId="77777777">
        <w:tc>
          <w:tcPr>
            <w:tcW w:w="10456" w:type="dxa"/>
            <w:shd w:val="clear" w:color="auto" w:fill="215E99" w:themeFill="text2" w:themeFillTint="BF"/>
          </w:tcPr>
          <w:p w14:paraId="4DF82BA8" w14:textId="77777777" w:rsidR="003854E0" w:rsidRDefault="003854E0">
            <w:pPr>
              <w:pStyle w:val="aff0"/>
            </w:pPr>
            <w:r>
              <w:rPr>
                <w:rFonts w:hint="eastAsia"/>
              </w:rPr>
              <w:t>情報セキュリティ管理</w:t>
            </w:r>
          </w:p>
        </w:tc>
      </w:tr>
      <w:tr w:rsidR="003854E0" w14:paraId="463232CA" w14:textId="77777777">
        <w:tc>
          <w:tcPr>
            <w:tcW w:w="10456" w:type="dxa"/>
          </w:tcPr>
          <w:p w14:paraId="21A64BBF" w14:textId="77777777" w:rsidR="003854E0" w:rsidRDefault="003854E0" w:rsidP="00892C01">
            <w:pPr>
              <w:pStyle w:val="afff8"/>
              <w:numPr>
                <w:ilvl w:val="0"/>
                <w:numId w:val="491"/>
              </w:numPr>
            </w:pPr>
            <w:r w:rsidRPr="009F6E58">
              <w:t>リスクマネジメント</w:t>
            </w:r>
          </w:p>
          <w:p w14:paraId="03B4A054" w14:textId="77777777" w:rsidR="003854E0" w:rsidRDefault="003854E0" w:rsidP="00892C01">
            <w:pPr>
              <w:pStyle w:val="afff6"/>
              <w:numPr>
                <w:ilvl w:val="0"/>
                <w:numId w:val="492"/>
              </w:numPr>
            </w:pPr>
            <w:r>
              <w:rPr>
                <w:rFonts w:hint="eastAsia"/>
              </w:rPr>
              <w:t>リスクマネジメントは、リスクの特定・分析・評価・対応という流れで実施されること</w:t>
            </w:r>
          </w:p>
          <w:p w14:paraId="437763FF" w14:textId="77777777" w:rsidR="003854E0" w:rsidRDefault="003854E0" w:rsidP="00892C01">
            <w:pPr>
              <w:pStyle w:val="afff6"/>
              <w:numPr>
                <w:ilvl w:val="0"/>
                <w:numId w:val="492"/>
              </w:numPr>
            </w:pPr>
            <w:r>
              <w:rPr>
                <w:rFonts w:hint="eastAsia"/>
              </w:rPr>
              <w:t>事故などが発生した際に対処するために、対応マニュアルの整備や教育・訓練などの準備が必要であること</w:t>
            </w:r>
          </w:p>
          <w:p w14:paraId="5644114A" w14:textId="77777777" w:rsidR="003854E0" w:rsidRDefault="003854E0">
            <w:pPr>
              <w:pStyle w:val="afff6"/>
              <w:ind w:left="440"/>
            </w:pPr>
          </w:p>
          <w:p w14:paraId="0C58340E" w14:textId="77777777" w:rsidR="003854E0" w:rsidRDefault="003854E0" w:rsidP="00892C01">
            <w:pPr>
              <w:pStyle w:val="afff8"/>
              <w:numPr>
                <w:ilvl w:val="0"/>
                <w:numId w:val="491"/>
              </w:numPr>
            </w:pPr>
            <w:r w:rsidRPr="000B76FB">
              <w:t>情報セキュリティ管理</w:t>
            </w:r>
          </w:p>
          <w:p w14:paraId="2ED1AD57" w14:textId="01CEDC0F" w:rsidR="003854E0" w:rsidRDefault="003854E0" w:rsidP="00892C01">
            <w:pPr>
              <w:pStyle w:val="afff6"/>
              <w:numPr>
                <w:ilvl w:val="0"/>
                <w:numId w:val="493"/>
              </w:numPr>
            </w:pPr>
            <w:r w:rsidRPr="00AE69FC">
              <w:t>情報セキュリティ管理の必要性と情報セキュリティマネジメントシステム（</w:t>
            </w:r>
            <w:bookmarkStart w:id="1769" w:name="■ISMS23ー1ー1"/>
            <w:r w:rsidR="00D7057D">
              <w:fldChar w:fldCharType="begin"/>
            </w:r>
            <w:r w:rsidR="00D7057D">
              <w:instrText>HYPERLINK  \l "■ISMS"</w:instrText>
            </w:r>
            <w:r w:rsidR="00D7057D">
              <w:fldChar w:fldCharType="separate"/>
            </w:r>
            <w:r w:rsidRPr="00D7057D">
              <w:rPr>
                <w:rStyle w:val="a7"/>
              </w:rPr>
              <w:t>ISMS</w:t>
            </w:r>
            <w:bookmarkEnd w:id="1769"/>
            <w:r w:rsidR="00D7057D">
              <w:fldChar w:fldCharType="end"/>
            </w:r>
            <w:r w:rsidRPr="00AE69FC">
              <w:t>：Information Security Management System）の考え方</w:t>
            </w:r>
          </w:p>
          <w:p w14:paraId="3CF3BB8C" w14:textId="77777777" w:rsidR="003854E0" w:rsidRDefault="003854E0">
            <w:pPr>
              <w:pStyle w:val="afff6"/>
              <w:ind w:left="440"/>
            </w:pPr>
          </w:p>
          <w:p w14:paraId="6D6EB4A3" w14:textId="77777777" w:rsidR="003854E0" w:rsidRDefault="003854E0" w:rsidP="00892C01">
            <w:pPr>
              <w:pStyle w:val="afff8"/>
              <w:numPr>
                <w:ilvl w:val="0"/>
                <w:numId w:val="491"/>
              </w:numPr>
            </w:pPr>
            <w:r w:rsidRPr="000B76FB">
              <w:t>個人情報保護</w:t>
            </w:r>
          </w:p>
          <w:p w14:paraId="4B14B5B1" w14:textId="77777777" w:rsidR="003854E0" w:rsidRDefault="003854E0" w:rsidP="00892C01">
            <w:pPr>
              <w:pStyle w:val="afff6"/>
              <w:numPr>
                <w:ilvl w:val="0"/>
                <w:numId w:val="493"/>
              </w:numPr>
            </w:pPr>
            <w:r w:rsidRPr="00FE4725">
              <w:t>個人情報保護の必要性</w:t>
            </w:r>
            <w:r>
              <w:t>、</w:t>
            </w:r>
            <w:r w:rsidRPr="00FE4725">
              <w:t>法律やプライバシーマーク制度などの取組の目的</w:t>
            </w:r>
          </w:p>
          <w:p w14:paraId="748B3777" w14:textId="77777777" w:rsidR="003854E0" w:rsidRDefault="003854E0">
            <w:pPr>
              <w:pStyle w:val="afff6"/>
              <w:ind w:left="440"/>
            </w:pPr>
          </w:p>
          <w:p w14:paraId="1BDBCD37" w14:textId="77777777" w:rsidR="003854E0" w:rsidRDefault="003854E0" w:rsidP="00892C01">
            <w:pPr>
              <w:pStyle w:val="afff8"/>
              <w:numPr>
                <w:ilvl w:val="0"/>
                <w:numId w:val="491"/>
              </w:numPr>
            </w:pPr>
            <w:r w:rsidRPr="000B76FB">
              <w:t>情報セキュリティ組織・機関</w:t>
            </w:r>
          </w:p>
          <w:bookmarkStart w:id="1770" w:name="■不正アクセス23ー1ー1"/>
          <w:p w14:paraId="5A5C698E" w14:textId="40474B68" w:rsidR="003854E0" w:rsidRDefault="0028146A" w:rsidP="00892C01">
            <w:pPr>
              <w:pStyle w:val="afff6"/>
              <w:numPr>
                <w:ilvl w:val="0"/>
                <w:numId w:val="493"/>
              </w:numPr>
            </w:pPr>
            <w:r>
              <w:fldChar w:fldCharType="begin"/>
            </w:r>
            <w:r>
              <w:instrText>HYPERLINK  \l "■不正アクセス"</w:instrText>
            </w:r>
            <w:r>
              <w:fldChar w:fldCharType="separate"/>
            </w:r>
            <w:r w:rsidR="003854E0" w:rsidRPr="0028146A">
              <w:rPr>
                <w:rStyle w:val="a7"/>
              </w:rPr>
              <w:t>不正アクセス</w:t>
            </w:r>
            <w:bookmarkEnd w:id="1770"/>
            <w:r>
              <w:fldChar w:fldCharType="end"/>
            </w:r>
            <w:r w:rsidR="003854E0" w:rsidRPr="00E40E1D">
              <w:t>による被害受付</w:t>
            </w:r>
            <w:r w:rsidR="003854E0">
              <w:rPr>
                <w:rFonts w:hint="eastAsia"/>
              </w:rPr>
              <w:t>け</w:t>
            </w:r>
            <w:r w:rsidR="003854E0" w:rsidRPr="00E40E1D">
              <w:t>の対応</w:t>
            </w:r>
            <w:r w:rsidR="003854E0">
              <w:t>、</w:t>
            </w:r>
            <w:r w:rsidR="003854E0" w:rsidRPr="00E40E1D">
              <w:t>再発防止のための提言</w:t>
            </w:r>
            <w:r w:rsidR="003854E0">
              <w:t>、</w:t>
            </w:r>
            <w:r w:rsidR="003854E0" w:rsidRPr="00E40E1D">
              <w:t>情報セキュリティに関する啓発活動などを行う情報セキュリティ組織・機関の役割</w:t>
            </w:r>
            <w:r w:rsidR="003854E0">
              <w:t>、および</w:t>
            </w:r>
            <w:r w:rsidR="003854E0" w:rsidRPr="00E40E1D">
              <w:t>関連する制度</w:t>
            </w:r>
          </w:p>
          <w:p w14:paraId="264A5DBB" w14:textId="77777777" w:rsidR="003854E0" w:rsidRDefault="003854E0">
            <w:pPr>
              <w:pStyle w:val="afff6"/>
            </w:pPr>
          </w:p>
          <w:p w14:paraId="0DFA8D0D" w14:textId="77777777" w:rsidR="003854E0" w:rsidRDefault="003854E0" w:rsidP="00892C01">
            <w:pPr>
              <w:pStyle w:val="afff8"/>
              <w:numPr>
                <w:ilvl w:val="0"/>
                <w:numId w:val="491"/>
              </w:numPr>
            </w:pPr>
            <w:r w:rsidRPr="000B76FB">
              <w:t>各種の基準・ガイドライン</w:t>
            </w:r>
          </w:p>
          <w:p w14:paraId="6001F573" w14:textId="77777777" w:rsidR="003854E0" w:rsidRDefault="003854E0" w:rsidP="00892C01">
            <w:pPr>
              <w:pStyle w:val="afff6"/>
              <w:numPr>
                <w:ilvl w:val="0"/>
                <w:numId w:val="493"/>
              </w:numPr>
            </w:pPr>
            <w:r w:rsidRPr="00E40E1D">
              <w:t>コンピュータ</w:t>
            </w:r>
            <w:r>
              <w:t>ウイルス</w:t>
            </w:r>
            <w:r w:rsidRPr="00E40E1D">
              <w:t>対策基準</w:t>
            </w:r>
            <w:r>
              <w:t>、</w:t>
            </w:r>
            <w:r w:rsidRPr="00E40E1D">
              <w:t>コンピュータ不正アクセス対策基準</w:t>
            </w:r>
            <w:r>
              <w:t>、</w:t>
            </w:r>
            <w:r w:rsidRPr="00E40E1D">
              <w:t>システム管理基準などが</w:t>
            </w:r>
            <w:r>
              <w:t>、</w:t>
            </w:r>
            <w:r w:rsidRPr="00E40E1D">
              <w:t>情報システムに関する規範として利用されていること</w:t>
            </w:r>
          </w:p>
        </w:tc>
      </w:tr>
      <w:tr w:rsidR="003854E0" w14:paraId="5B287BD1" w14:textId="77777777">
        <w:tc>
          <w:tcPr>
            <w:tcW w:w="10456" w:type="dxa"/>
            <w:shd w:val="clear" w:color="auto" w:fill="215E99" w:themeFill="text2" w:themeFillTint="BF"/>
          </w:tcPr>
          <w:p w14:paraId="0ED34C72" w14:textId="77777777" w:rsidR="003854E0" w:rsidRDefault="003854E0">
            <w:pPr>
              <w:pStyle w:val="aff0"/>
            </w:pPr>
            <w:r w:rsidRPr="00000368">
              <w:t>情報セキュリティ対策・情報セキュリティ実装技術</w:t>
            </w:r>
          </w:p>
        </w:tc>
      </w:tr>
      <w:tr w:rsidR="003854E0" w14:paraId="31CABA30" w14:textId="77777777">
        <w:tc>
          <w:tcPr>
            <w:tcW w:w="10456" w:type="dxa"/>
            <w:shd w:val="clear" w:color="auto" w:fill="auto"/>
          </w:tcPr>
          <w:p w14:paraId="3B22E8ED" w14:textId="77777777" w:rsidR="003854E0" w:rsidRDefault="003854E0" w:rsidP="00892C01">
            <w:pPr>
              <w:pStyle w:val="afff8"/>
              <w:numPr>
                <w:ilvl w:val="0"/>
                <w:numId w:val="494"/>
              </w:numPr>
            </w:pPr>
            <w:r w:rsidRPr="00D41952">
              <w:t>情報セキュリティ対策の種類</w:t>
            </w:r>
          </w:p>
          <w:p w14:paraId="454EAA6F" w14:textId="77777777" w:rsidR="003854E0" w:rsidRDefault="003854E0" w:rsidP="00892C01">
            <w:pPr>
              <w:pStyle w:val="afff6"/>
              <w:numPr>
                <w:ilvl w:val="0"/>
                <w:numId w:val="493"/>
              </w:numPr>
            </w:pPr>
            <w:r w:rsidRPr="00B81BA2">
              <w:t>情報セキュリティ対策としての人的・技術的・物理的セキュリティ対策の基本的な考え方</w:t>
            </w:r>
          </w:p>
          <w:p w14:paraId="75ED3219" w14:textId="77777777" w:rsidR="003854E0" w:rsidRDefault="003854E0" w:rsidP="00892C01">
            <w:pPr>
              <w:pStyle w:val="afff8"/>
              <w:numPr>
                <w:ilvl w:val="0"/>
                <w:numId w:val="657"/>
              </w:numPr>
            </w:pPr>
            <w:r w:rsidRPr="00B81BA2">
              <w:t>人的セキュリティ対策</w:t>
            </w:r>
          </w:p>
          <w:p w14:paraId="27A7D7C1" w14:textId="77777777" w:rsidR="003854E0" w:rsidRDefault="003854E0" w:rsidP="00892C01">
            <w:pPr>
              <w:pStyle w:val="afff6"/>
              <w:numPr>
                <w:ilvl w:val="0"/>
                <w:numId w:val="495"/>
              </w:numPr>
            </w:pPr>
            <w:r w:rsidRPr="00B81BA2">
              <w:t>人的セキュリティ対策の種類</w:t>
            </w:r>
          </w:p>
          <w:p w14:paraId="6D0CC587" w14:textId="77777777" w:rsidR="003854E0" w:rsidRDefault="003854E0" w:rsidP="00892C01">
            <w:pPr>
              <w:pStyle w:val="afff6"/>
              <w:numPr>
                <w:ilvl w:val="0"/>
                <w:numId w:val="495"/>
              </w:numPr>
            </w:pPr>
            <w:r w:rsidRPr="00B81BA2">
              <w:t>身近な業務における基本的な対策の実行</w:t>
            </w:r>
          </w:p>
          <w:p w14:paraId="1E02B1A6" w14:textId="77777777" w:rsidR="003854E0" w:rsidRDefault="003854E0" w:rsidP="00892C01">
            <w:pPr>
              <w:pStyle w:val="afff8"/>
              <w:numPr>
                <w:ilvl w:val="0"/>
                <w:numId w:val="657"/>
              </w:numPr>
            </w:pPr>
            <w:r w:rsidRPr="0035040D">
              <w:t>技術的セキュリティ対策</w:t>
            </w:r>
          </w:p>
          <w:p w14:paraId="6865EC78" w14:textId="77777777" w:rsidR="003854E0" w:rsidRDefault="003854E0" w:rsidP="00892C01">
            <w:pPr>
              <w:pStyle w:val="afff6"/>
              <w:numPr>
                <w:ilvl w:val="0"/>
                <w:numId w:val="496"/>
              </w:numPr>
            </w:pPr>
            <w:r w:rsidRPr="0035040D">
              <w:t>技術的セキュリティ対策の種類</w:t>
            </w:r>
          </w:p>
          <w:p w14:paraId="292D9628" w14:textId="77777777" w:rsidR="003854E0" w:rsidRDefault="003854E0" w:rsidP="00892C01">
            <w:pPr>
              <w:pStyle w:val="afff6"/>
              <w:numPr>
                <w:ilvl w:val="0"/>
                <w:numId w:val="496"/>
              </w:numPr>
            </w:pPr>
            <w:r w:rsidRPr="0035040D">
              <w:t>身近な業務における基本的対策の実行</w:t>
            </w:r>
          </w:p>
          <w:p w14:paraId="54E638D9" w14:textId="77777777" w:rsidR="003854E0" w:rsidRDefault="003854E0" w:rsidP="00892C01">
            <w:pPr>
              <w:pStyle w:val="afff8"/>
              <w:numPr>
                <w:ilvl w:val="0"/>
                <w:numId w:val="657"/>
              </w:numPr>
            </w:pPr>
            <w:r w:rsidRPr="009D6EDA">
              <w:t>物理的セキュリティ対策</w:t>
            </w:r>
          </w:p>
          <w:p w14:paraId="1F1FBF24" w14:textId="77777777" w:rsidR="003854E0" w:rsidRDefault="003854E0" w:rsidP="00892C01">
            <w:pPr>
              <w:pStyle w:val="afff6"/>
              <w:numPr>
                <w:ilvl w:val="0"/>
                <w:numId w:val="497"/>
              </w:numPr>
            </w:pPr>
            <w:r w:rsidRPr="009D6EDA">
              <w:t>物理的セキュリティ対策の種類</w:t>
            </w:r>
          </w:p>
          <w:p w14:paraId="1FF4878B" w14:textId="77777777" w:rsidR="003854E0" w:rsidRDefault="003854E0" w:rsidP="00892C01">
            <w:pPr>
              <w:pStyle w:val="afff6"/>
              <w:numPr>
                <w:ilvl w:val="0"/>
                <w:numId w:val="497"/>
              </w:numPr>
            </w:pPr>
            <w:r w:rsidRPr="009D6EDA">
              <w:t>組織のルールに</w:t>
            </w:r>
            <w:r>
              <w:rPr>
                <w:rFonts w:hint="eastAsia"/>
              </w:rPr>
              <w:t>したが</w:t>
            </w:r>
            <w:r w:rsidRPr="009D6EDA">
              <w:t>った行動の実行</w:t>
            </w:r>
          </w:p>
          <w:p w14:paraId="0300B392" w14:textId="77777777" w:rsidR="003854E0" w:rsidRDefault="003854E0">
            <w:pPr>
              <w:pStyle w:val="afff6"/>
              <w:ind w:left="440"/>
            </w:pPr>
          </w:p>
          <w:p w14:paraId="4CF593DF" w14:textId="77777777" w:rsidR="003854E0" w:rsidRDefault="003854E0" w:rsidP="00892C01">
            <w:pPr>
              <w:pStyle w:val="afff8"/>
              <w:numPr>
                <w:ilvl w:val="0"/>
                <w:numId w:val="494"/>
              </w:numPr>
            </w:pPr>
            <w:r w:rsidRPr="005F6B99">
              <w:t>暗号技術</w:t>
            </w:r>
          </w:p>
          <w:p w14:paraId="0436B5D3" w14:textId="77777777" w:rsidR="003854E0" w:rsidRDefault="003854E0" w:rsidP="00892C01">
            <w:pPr>
              <w:pStyle w:val="afff6"/>
              <w:numPr>
                <w:ilvl w:val="0"/>
                <w:numId w:val="493"/>
              </w:numPr>
            </w:pPr>
            <w:r w:rsidRPr="00B81BA2">
              <w:t>情報セキュリティを維持するために必要な暗号技術の基本的な仕組み</w:t>
            </w:r>
            <w:r>
              <w:t>、</w:t>
            </w:r>
            <w:r w:rsidRPr="00B81BA2">
              <w:t>暗号化アルゴリズム</w:t>
            </w:r>
            <w:r>
              <w:t>、</w:t>
            </w:r>
            <w:r w:rsidRPr="00B81BA2">
              <w:t>暗号強度などの特徴</w:t>
            </w:r>
          </w:p>
          <w:p w14:paraId="41EA01AC" w14:textId="77777777" w:rsidR="003854E0" w:rsidRDefault="003854E0">
            <w:pPr>
              <w:pStyle w:val="afff6"/>
            </w:pPr>
          </w:p>
          <w:p w14:paraId="494EE8CB" w14:textId="77777777" w:rsidR="003854E0" w:rsidRDefault="003854E0" w:rsidP="00892C01">
            <w:pPr>
              <w:pStyle w:val="afff8"/>
              <w:numPr>
                <w:ilvl w:val="0"/>
                <w:numId w:val="494"/>
              </w:numPr>
            </w:pPr>
            <w:r w:rsidRPr="003B4F63">
              <w:t>認証技術</w:t>
            </w:r>
          </w:p>
          <w:p w14:paraId="73458E42" w14:textId="77777777" w:rsidR="003854E0" w:rsidRDefault="003854E0" w:rsidP="00892C01">
            <w:pPr>
              <w:pStyle w:val="afff6"/>
              <w:numPr>
                <w:ilvl w:val="0"/>
                <w:numId w:val="493"/>
              </w:numPr>
            </w:pPr>
            <w:r w:rsidRPr="008316F7">
              <w:t>認証の必要性</w:t>
            </w:r>
            <w:r>
              <w:t>、</w:t>
            </w:r>
            <w:r w:rsidRPr="008316F7">
              <w:t>脅威を防止するためにどのような認証技術が用いられるかの概要</w:t>
            </w:r>
          </w:p>
          <w:p w14:paraId="4E6F6400" w14:textId="77777777" w:rsidR="003854E0" w:rsidRDefault="003854E0" w:rsidP="00892C01">
            <w:pPr>
              <w:pStyle w:val="afff6"/>
              <w:numPr>
                <w:ilvl w:val="0"/>
                <w:numId w:val="493"/>
              </w:numPr>
            </w:pPr>
            <w:r w:rsidRPr="008316F7">
              <w:t>それぞれの認証技術によって何が証明できるかの概要</w:t>
            </w:r>
          </w:p>
          <w:p w14:paraId="225C2EBE" w14:textId="77777777" w:rsidR="003854E0" w:rsidRDefault="003854E0">
            <w:pPr>
              <w:pStyle w:val="afff6"/>
            </w:pPr>
          </w:p>
          <w:p w14:paraId="4579E13A" w14:textId="77777777" w:rsidR="003854E0" w:rsidRDefault="003854E0" w:rsidP="00892C01">
            <w:pPr>
              <w:pStyle w:val="afff8"/>
              <w:numPr>
                <w:ilvl w:val="0"/>
                <w:numId w:val="494"/>
              </w:numPr>
            </w:pPr>
            <w:r w:rsidRPr="003B4F63">
              <w:t>利用者認証</w:t>
            </w:r>
          </w:p>
          <w:p w14:paraId="6FC23C5E" w14:textId="77777777" w:rsidR="003854E0" w:rsidRDefault="003854E0" w:rsidP="00892C01">
            <w:pPr>
              <w:pStyle w:val="afff6"/>
              <w:numPr>
                <w:ilvl w:val="0"/>
                <w:numId w:val="493"/>
              </w:numPr>
            </w:pPr>
            <w:r w:rsidRPr="00321FA3">
              <w:t>利用者認証のために利用される技術の種類</w:t>
            </w:r>
            <w:r>
              <w:t>、</w:t>
            </w:r>
            <w:r w:rsidRPr="00321FA3">
              <w:t>特徴</w:t>
            </w:r>
          </w:p>
          <w:p w14:paraId="0992DB3C" w14:textId="77777777" w:rsidR="003854E0" w:rsidRDefault="003854E0">
            <w:pPr>
              <w:pStyle w:val="afff6"/>
            </w:pPr>
          </w:p>
          <w:p w14:paraId="61F154A7" w14:textId="77777777" w:rsidR="003854E0" w:rsidRDefault="003854E0" w:rsidP="00892C01">
            <w:pPr>
              <w:pStyle w:val="afff8"/>
              <w:numPr>
                <w:ilvl w:val="0"/>
                <w:numId w:val="494"/>
              </w:numPr>
            </w:pPr>
            <w:r w:rsidRPr="003B4F63">
              <w:t>生体認証（バイオメトリクス認証）</w:t>
            </w:r>
          </w:p>
          <w:p w14:paraId="02496BEE" w14:textId="77777777" w:rsidR="003854E0" w:rsidRDefault="003854E0" w:rsidP="00892C01">
            <w:pPr>
              <w:pStyle w:val="afff6"/>
              <w:numPr>
                <w:ilvl w:val="0"/>
                <w:numId w:val="493"/>
              </w:numPr>
            </w:pPr>
            <w:r w:rsidRPr="00321FA3">
              <w:t>利用者確認に利用される技術の</w:t>
            </w:r>
            <w:r>
              <w:rPr>
                <w:rFonts w:hint="eastAsia"/>
              </w:rPr>
              <w:t>1</w:t>
            </w:r>
            <w:r w:rsidRPr="00321FA3">
              <w:t>つである生体認証技術の種類</w:t>
            </w:r>
            <w:r>
              <w:t>、</w:t>
            </w:r>
            <w:r w:rsidRPr="00321FA3">
              <w:t>特徴</w:t>
            </w:r>
          </w:p>
          <w:p w14:paraId="55BE3418" w14:textId="77777777" w:rsidR="003854E0" w:rsidRDefault="003854E0">
            <w:pPr>
              <w:pStyle w:val="afff6"/>
              <w:ind w:left="440"/>
            </w:pPr>
          </w:p>
          <w:p w14:paraId="7CE1641E" w14:textId="77777777" w:rsidR="003854E0" w:rsidRDefault="003854E0" w:rsidP="00892C01">
            <w:pPr>
              <w:pStyle w:val="afff8"/>
              <w:numPr>
                <w:ilvl w:val="0"/>
                <w:numId w:val="494"/>
              </w:numPr>
            </w:pPr>
            <w:r w:rsidRPr="003B4F63">
              <w:t>公開鍵基盤</w:t>
            </w:r>
          </w:p>
          <w:p w14:paraId="6DCADD37" w14:textId="77777777" w:rsidR="003854E0" w:rsidRDefault="003854E0" w:rsidP="00892C01">
            <w:pPr>
              <w:pStyle w:val="afff6"/>
              <w:numPr>
                <w:ilvl w:val="0"/>
                <w:numId w:val="493"/>
              </w:numPr>
            </w:pPr>
            <w:r w:rsidRPr="00706CAD">
              <w:t>公開鍵基盤の基本的な仕組みと特徴</w:t>
            </w:r>
          </w:p>
          <w:p w14:paraId="1A956CD0" w14:textId="77777777" w:rsidR="003854E0" w:rsidRDefault="003854E0">
            <w:pPr>
              <w:pStyle w:val="afff6"/>
              <w:ind w:left="440"/>
            </w:pPr>
          </w:p>
          <w:p w14:paraId="717C1557" w14:textId="77777777" w:rsidR="003854E0" w:rsidRDefault="003854E0" w:rsidP="00892C01">
            <w:pPr>
              <w:pStyle w:val="afff8"/>
              <w:numPr>
                <w:ilvl w:val="0"/>
                <w:numId w:val="494"/>
              </w:numPr>
            </w:pPr>
            <w:r w:rsidRPr="0076543D">
              <w:t>アプリケーションソフトウェア・IoTシステムのセキュリティ</w:t>
            </w:r>
          </w:p>
          <w:p w14:paraId="404BAA22" w14:textId="4EE9C089" w:rsidR="003854E0" w:rsidRPr="00000368" w:rsidRDefault="003854E0" w:rsidP="00892C01">
            <w:pPr>
              <w:pStyle w:val="afff6"/>
              <w:numPr>
                <w:ilvl w:val="0"/>
                <w:numId w:val="493"/>
              </w:numPr>
            </w:pPr>
            <w:r w:rsidRPr="0076543D">
              <w:t>アプリケーションソフトウェア</w:t>
            </w:r>
            <w:r>
              <w:t>、</w:t>
            </w:r>
            <w:r w:rsidRPr="0076543D">
              <w:t>IoTシステム</w:t>
            </w:r>
            <w:r>
              <w:t>、</w:t>
            </w:r>
            <w:r w:rsidRPr="0076543D">
              <w:t>IoT機器のセキュリティの対策の種類</w:t>
            </w:r>
            <w:r>
              <w:t>、</w:t>
            </w:r>
            <w:r w:rsidRPr="0076543D">
              <w:t>特徴</w:t>
            </w:r>
          </w:p>
        </w:tc>
      </w:tr>
    </w:tbl>
    <w:tbl>
      <w:tblPr>
        <w:tblStyle w:val="aa"/>
        <w:tblpPr w:leftFromText="142" w:rightFromText="142" w:vertAnchor="text" w:horzAnchor="margin" w:tblpY="522"/>
        <w:tblW w:w="0" w:type="auto"/>
        <w:tblLook w:val="04A0" w:firstRow="1" w:lastRow="0" w:firstColumn="1" w:lastColumn="0" w:noHBand="0" w:noVBand="1"/>
      </w:tblPr>
      <w:tblGrid>
        <w:gridCol w:w="3681"/>
        <w:gridCol w:w="6775"/>
      </w:tblGrid>
      <w:tr w:rsidR="00D37D44" w14:paraId="36CF1C78" w14:textId="77777777" w:rsidTr="00D37D44">
        <w:tc>
          <w:tcPr>
            <w:tcW w:w="10456" w:type="dxa"/>
            <w:gridSpan w:val="2"/>
          </w:tcPr>
          <w:p w14:paraId="1368CEB8" w14:textId="43B0B953" w:rsidR="00D37D44" w:rsidRDefault="00D37D44" w:rsidP="00601047">
            <w:pPr>
              <w:pStyle w:val="affe"/>
              <w:framePr w:hSpace="0" w:wrap="auto" w:vAnchor="margin" w:hAnchor="text" w:yAlign="inline"/>
            </w:pPr>
            <w:r w:rsidRPr="000A23A7">
              <w:rPr>
                <w:rFonts w:hint="eastAsia"/>
              </w:rPr>
              <w:t>詳細理解のため参考となる文献（参考文献）</w:t>
            </w:r>
          </w:p>
        </w:tc>
      </w:tr>
      <w:tr w:rsidR="00D37D44" w:rsidRPr="000A23A7" w14:paraId="6C87799B" w14:textId="77777777" w:rsidTr="00D37D44">
        <w:tc>
          <w:tcPr>
            <w:tcW w:w="3681" w:type="dxa"/>
            <w:shd w:val="clear" w:color="auto" w:fill="F1A983" w:themeFill="accent2" w:themeFillTint="99"/>
          </w:tcPr>
          <w:p w14:paraId="42840734" w14:textId="77777777" w:rsidR="00D37D44" w:rsidRDefault="00D37D44" w:rsidP="00601047">
            <w:pPr>
              <w:pStyle w:val="affe"/>
              <w:framePr w:hSpace="0" w:wrap="auto" w:vAnchor="margin" w:hAnchor="text" w:yAlign="inline"/>
            </w:pPr>
            <w:r>
              <w:rPr>
                <w:rFonts w:hint="eastAsia"/>
              </w:rPr>
              <w:t>ITパスポート試験シラバス</w:t>
            </w:r>
          </w:p>
        </w:tc>
        <w:tc>
          <w:tcPr>
            <w:tcW w:w="6775" w:type="dxa"/>
          </w:tcPr>
          <w:p w14:paraId="5E152709" w14:textId="77777777" w:rsidR="00D37D44" w:rsidRPr="000A23A7" w:rsidRDefault="00D37D44" w:rsidP="00601047">
            <w:pPr>
              <w:pStyle w:val="affe"/>
              <w:framePr w:hSpace="0" w:wrap="auto" w:vAnchor="margin" w:hAnchor="text" w:yAlign="inline"/>
            </w:pPr>
            <w:r w:rsidRPr="001F7A25">
              <w:t>https://www.ipa.go.jp/shiken/syllabus/nq6ept00000014eh-att/syllabus_ip_ver6_3.pdf</w:t>
            </w:r>
          </w:p>
        </w:tc>
      </w:tr>
    </w:tbl>
    <w:p w14:paraId="661A1EA4" w14:textId="5F769C70" w:rsidR="007D7235" w:rsidRDefault="008D3D5F" w:rsidP="003854E0">
      <w:pPr>
        <w:widowControl/>
        <w:spacing w:line="240" w:lineRule="auto"/>
        <w:ind w:firstLineChars="0" w:firstLine="0"/>
        <w:jc w:val="left"/>
      </w:pPr>
      <w:r w:rsidRPr="00D93420">
        <w:rPr>
          <w:noProof/>
        </w:rPr>
        <mc:AlternateContent>
          <mc:Choice Requires="wps">
            <w:drawing>
              <wp:anchor distT="0" distB="0" distL="114300" distR="114300" simplePos="0" relativeHeight="251656611" behindDoc="0" locked="0" layoutInCell="1" allowOverlap="1" wp14:anchorId="758F6ACF" wp14:editId="144D364F">
                <wp:simplePos x="0" y="0"/>
                <wp:positionH relativeFrom="margin">
                  <wp:posOffset>21590</wp:posOffset>
                </wp:positionH>
                <wp:positionV relativeFrom="paragraph">
                  <wp:posOffset>59690</wp:posOffset>
                </wp:positionV>
                <wp:extent cx="6648450" cy="239395"/>
                <wp:effectExtent l="0" t="0" r="0" b="8255"/>
                <wp:wrapTopAndBottom/>
                <wp:docPr id="1392149353" name="テキスト ボックス 3"/>
                <wp:cNvGraphicFramePr/>
                <a:graphic xmlns:a="http://schemas.openxmlformats.org/drawingml/2006/main">
                  <a:graphicData uri="http://schemas.microsoft.com/office/word/2010/wordprocessingShape">
                    <wps:wsp>
                      <wps:cNvSpPr txBox="1"/>
                      <wps:spPr>
                        <a:xfrm>
                          <a:off x="0" y="0"/>
                          <a:ext cx="6648450" cy="239395"/>
                        </a:xfrm>
                        <a:prstGeom prst="rect">
                          <a:avLst/>
                        </a:prstGeom>
                        <a:solidFill>
                          <a:sysClr val="window" lastClr="FFFFFF"/>
                        </a:solidFill>
                        <a:ln w="6350">
                          <a:noFill/>
                        </a:ln>
                      </wps:spPr>
                      <wps:txbx>
                        <w:txbxContent>
                          <w:p w14:paraId="154C18C1" w14:textId="77777777" w:rsidR="007D7235" w:rsidRPr="00CC66E9" w:rsidRDefault="007D7235" w:rsidP="007D7235">
                            <w:pPr>
                              <w:pStyle w:val="aff2"/>
                            </w:pPr>
                            <w:r>
                              <w:rPr>
                                <w:rFonts w:hint="eastAsia"/>
                              </w:rPr>
                              <w:t xml:space="preserve">(出典) </w:t>
                            </w:r>
                            <w:r w:rsidRPr="00CC66E9">
                              <w:t>IPA「</w:t>
                            </w:r>
                            <w:r>
                              <w:rPr>
                                <w:rFonts w:hint="eastAsia"/>
                              </w:rPr>
                              <w:t>ITパスポート試験シラバス」をもとに作成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F6ACF" id="_x0000_s1210" type="#_x0000_t202" style="position:absolute;margin-left:1.7pt;margin-top:4.7pt;width:523.5pt;height:18.85pt;z-index:2516566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" fillcolor="window" stroked="f" strokeweight=".5pt">
                <v:textbox>
                  <w:txbxContent>
                    <w:p w14:paraId="154C18C1" w14:textId="77777777" w:rsidR="007D7235" w:rsidRPr="00CC66E9" w:rsidRDefault="007D7235" w:rsidP="007D7235">
                      <w:pPr>
                        <w:pStyle w:val="aff2"/>
                      </w:pPr>
                      <w:r>
                        <w:rPr>
                          <w:rFonts w:hint="eastAsia"/>
                        </w:rPr>
                        <w:t xml:space="preserve">(出典) </w:t>
                      </w:r>
                      <w:r w:rsidRPr="00CC66E9">
                        <w:t>IPA「</w:t>
                      </w:r>
                      <w:r>
                        <w:rPr>
                          <w:rFonts w:hint="eastAsia"/>
                        </w:rPr>
                        <w:t>ITパスポート試験シラバス」をもとに作成</w:t>
                      </w:r>
                    </w:p>
                  </w:txbxContent>
                </v:textbox>
                <w10:wrap type="topAndBottom" anchorx="margin"/>
              </v:shape>
            </w:pict>
          </mc:Fallback>
        </mc:AlternateContent>
      </w:r>
      <w:bookmarkStart w:id="1771" w:name="_Toc177129785"/>
      <w:bookmarkStart w:id="1772" w:name="_Toc183418701"/>
      <w:bookmarkStart w:id="1773" w:name="_Toc185339050"/>
    </w:p>
    <w:p w14:paraId="63921E46" w14:textId="77777777" w:rsidR="003854E0" w:rsidRDefault="003854E0" w:rsidP="003854E0">
      <w:pPr>
        <w:pStyle w:val="4"/>
      </w:pPr>
      <w:bookmarkStart w:id="1774" w:name="_Toc188349143"/>
      <w:r w:rsidRPr="00124B05">
        <w:rPr>
          <w:rFonts w:hint="eastAsia"/>
        </w:rPr>
        <w:t>数理・データサイエンス領域</w:t>
      </w:r>
      <w:bookmarkEnd w:id="1771"/>
      <w:bookmarkEnd w:id="1772"/>
      <w:bookmarkEnd w:id="1773"/>
      <w:bookmarkEnd w:id="1774"/>
    </w:p>
    <w:p w14:paraId="77A03F10" w14:textId="59B47FCF" w:rsidR="003854E0" w:rsidRDefault="003854E0" w:rsidP="003854E0">
      <w:r w:rsidRPr="006B1E69">
        <w:t>Di-Liteの3つの領域のうち「数理・</w:t>
      </w:r>
      <w:bookmarkStart w:id="1775" w:name="■データサイエンス23ー1ー2"/>
      <w:r w:rsidR="003229F2">
        <w:fldChar w:fldCharType="begin"/>
      </w:r>
      <w:r w:rsidR="003229F2">
        <w:instrText>HYPERLINK  \l "■データサイエンス"</w:instrText>
      </w:r>
      <w:r w:rsidR="003229F2">
        <w:fldChar w:fldCharType="separate"/>
      </w:r>
      <w:r w:rsidRPr="003229F2">
        <w:rPr>
          <w:rStyle w:val="a7"/>
        </w:rPr>
        <w:t>データサイエンス</w:t>
      </w:r>
      <w:bookmarkEnd w:id="1775"/>
      <w:r w:rsidR="003229F2">
        <w:fldChar w:fldCharType="end"/>
      </w:r>
      <w:r w:rsidRPr="006B1E69">
        <w:t>領域」における学習範囲である「データサイエンティスト検定」のシラバスについて全体像を説明します。</w:t>
      </w:r>
    </w:p>
    <w:p w14:paraId="59A04EA2" w14:textId="77777777" w:rsidR="003854E0" w:rsidRDefault="003854E0" w:rsidP="003854E0">
      <w:r w:rsidRPr="00870B8B">
        <w:t>データサイエンティストとは、データサイエンス力、データエンジニアリング力をベースにデータから価値を創出し、ビジネス課題に答えを出すプロフェッショナル</w:t>
      </w:r>
      <w:r>
        <w:rPr>
          <w:rFonts w:hint="eastAsia"/>
        </w:rPr>
        <w:t>です。データサイエンティストに求められるスキルセットはデータサイエンス力・ビジネス力・データエンジニアリング力とされ、検定においても3つの領域の力を図ります。</w:t>
      </w:r>
    </w:p>
    <w:p w14:paraId="75F58693" w14:textId="77777777" w:rsidR="003854E0" w:rsidRPr="00236F29" w:rsidRDefault="003854E0" w:rsidP="003854E0"/>
    <w:p w14:paraId="67389A8E" w14:textId="77777777" w:rsidR="003854E0" w:rsidRPr="00D505DB" w:rsidRDefault="003854E0" w:rsidP="003854E0">
      <w:pPr>
        <w:pStyle w:val="5"/>
      </w:pPr>
      <w:r w:rsidRPr="00BF00E9">
        <w:rPr>
          <w:rFonts w:hint="eastAsia"/>
        </w:rPr>
        <w:t>データサイエンティスト検定（リテラシーレベル）</w:t>
      </w:r>
    </w:p>
    <w:tbl>
      <w:tblPr>
        <w:tblW w:w="10480" w:type="dxa"/>
        <w:tblCellMar>
          <w:left w:w="0" w:type="dxa"/>
          <w:right w:w="0" w:type="dxa"/>
        </w:tblCellMar>
        <w:tblLook w:val="0420" w:firstRow="1" w:lastRow="0" w:firstColumn="0" w:lastColumn="0" w:noHBand="0" w:noVBand="1"/>
      </w:tblPr>
      <w:tblGrid>
        <w:gridCol w:w="1480"/>
        <w:gridCol w:w="9000"/>
      </w:tblGrid>
      <w:tr w:rsidR="003854E0" w:rsidRPr="00BF00E9" w14:paraId="6D5AE6E7" w14:textId="77777777">
        <w:trPr>
          <w:trHeight w:val="328"/>
        </w:trPr>
        <w:tc>
          <w:tcPr>
            <w:tcW w:w="1480" w:type="dxa"/>
            <w:tcBorders>
              <w:top w:val="single" w:sz="8" w:space="0" w:color="000000"/>
              <w:left w:val="single" w:sz="8" w:space="0" w:color="000000"/>
              <w:bottom w:val="single" w:sz="8" w:space="0" w:color="000000"/>
              <w:right w:val="single" w:sz="8" w:space="0" w:color="000000"/>
            </w:tcBorders>
            <w:shd w:val="clear" w:color="auto" w:fill="2F5597"/>
            <w:tcMar>
              <w:top w:w="72" w:type="dxa"/>
              <w:left w:w="144" w:type="dxa"/>
              <w:bottom w:w="72" w:type="dxa"/>
              <w:right w:w="144" w:type="dxa"/>
            </w:tcMar>
            <w:hideMark/>
          </w:tcPr>
          <w:p w14:paraId="018E1BD2" w14:textId="77777777" w:rsidR="003854E0" w:rsidRPr="00BF00E9" w:rsidRDefault="003854E0">
            <w:pPr>
              <w:pStyle w:val="aff0"/>
            </w:pPr>
            <w:r w:rsidRPr="00BF00E9">
              <w:rPr>
                <w:rFonts w:hint="eastAsia"/>
              </w:rPr>
              <w:t>対象者</w:t>
            </w:r>
          </w:p>
        </w:tc>
        <w:tc>
          <w:tcPr>
            <w:tcW w:w="90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3CDFFC9" w14:textId="77777777" w:rsidR="003854E0" w:rsidRDefault="003854E0" w:rsidP="00892C01">
            <w:pPr>
              <w:pStyle w:val="afff6"/>
              <w:numPr>
                <w:ilvl w:val="0"/>
                <w:numId w:val="478"/>
              </w:numPr>
              <w:tabs>
                <w:tab w:val="clear" w:pos="1830"/>
                <w:tab w:val="left" w:pos="455"/>
              </w:tabs>
            </w:pPr>
            <w:r w:rsidRPr="00D41033">
              <w:rPr>
                <w:rFonts w:hint="eastAsia"/>
              </w:rPr>
              <w:t>データサイエンティスト初学者</w:t>
            </w:r>
          </w:p>
          <w:p w14:paraId="50DA9A36" w14:textId="77777777" w:rsidR="003854E0" w:rsidRPr="00BF00E9" w:rsidRDefault="003854E0" w:rsidP="00892C01">
            <w:pPr>
              <w:pStyle w:val="afff6"/>
              <w:numPr>
                <w:ilvl w:val="0"/>
                <w:numId w:val="478"/>
              </w:numPr>
              <w:tabs>
                <w:tab w:val="clear" w:pos="1830"/>
                <w:tab w:val="left" w:pos="455"/>
              </w:tabs>
            </w:pPr>
            <w:r w:rsidRPr="00D41033">
              <w:rPr>
                <w:rFonts w:hint="eastAsia"/>
              </w:rPr>
              <w:t>これからデータサイエンティストを目指すビジネスパーソン</w:t>
            </w:r>
          </w:p>
        </w:tc>
      </w:tr>
    </w:tbl>
    <w:p w14:paraId="53590B3A" w14:textId="77777777" w:rsidR="003854E0" w:rsidRDefault="003854E0" w:rsidP="003854E0">
      <w:pPr>
        <w:ind w:firstLineChars="0" w:firstLine="0"/>
      </w:pPr>
    </w:p>
    <w:p w14:paraId="1A108BB6" w14:textId="77777777" w:rsidR="003854E0" w:rsidRDefault="003854E0" w:rsidP="003854E0">
      <w:pPr>
        <w:pStyle w:val="aff4"/>
      </w:pPr>
      <w:r>
        <w:rPr>
          <w:rFonts w:hint="eastAsia"/>
        </w:rPr>
        <w:t>試験範囲（3つの領域）</w:t>
      </w:r>
    </w:p>
    <w:tbl>
      <w:tblPr>
        <w:tblStyle w:val="aa"/>
        <w:tblW w:w="0" w:type="auto"/>
        <w:tblLook w:val="04A0" w:firstRow="1" w:lastRow="0" w:firstColumn="1" w:lastColumn="0" w:noHBand="0" w:noVBand="1"/>
      </w:tblPr>
      <w:tblGrid>
        <w:gridCol w:w="1838"/>
        <w:gridCol w:w="8618"/>
      </w:tblGrid>
      <w:tr w:rsidR="003854E0" w14:paraId="2A707A05" w14:textId="77777777">
        <w:tc>
          <w:tcPr>
            <w:tcW w:w="1838" w:type="dxa"/>
            <w:shd w:val="clear" w:color="auto" w:fill="215E99" w:themeFill="text2" w:themeFillTint="BF"/>
          </w:tcPr>
          <w:p w14:paraId="07CC7E37" w14:textId="77777777" w:rsidR="003854E0" w:rsidRDefault="003854E0">
            <w:pPr>
              <w:pStyle w:val="aff0"/>
            </w:pPr>
            <w:r>
              <w:rPr>
                <w:rFonts w:hint="eastAsia"/>
              </w:rPr>
              <w:t>領域</w:t>
            </w:r>
          </w:p>
        </w:tc>
        <w:tc>
          <w:tcPr>
            <w:tcW w:w="8618" w:type="dxa"/>
            <w:shd w:val="clear" w:color="auto" w:fill="215E99" w:themeFill="text2" w:themeFillTint="BF"/>
          </w:tcPr>
          <w:p w14:paraId="4B12C731" w14:textId="77777777" w:rsidR="003854E0" w:rsidRDefault="003854E0">
            <w:pPr>
              <w:pStyle w:val="aff0"/>
            </w:pPr>
            <w:r>
              <w:rPr>
                <w:rFonts w:hint="eastAsia"/>
              </w:rPr>
              <w:t>内容</w:t>
            </w:r>
          </w:p>
        </w:tc>
      </w:tr>
      <w:tr w:rsidR="003854E0" w14:paraId="037CD3B6" w14:textId="77777777">
        <w:tc>
          <w:tcPr>
            <w:tcW w:w="1838" w:type="dxa"/>
          </w:tcPr>
          <w:p w14:paraId="3805D5C7" w14:textId="77777777" w:rsidR="003854E0" w:rsidRDefault="003854E0">
            <w:pPr>
              <w:pStyle w:val="afff6"/>
            </w:pPr>
            <w:r>
              <w:rPr>
                <w:rFonts w:hint="eastAsia"/>
              </w:rPr>
              <w:t>データサイエンス力★1</w:t>
            </w:r>
          </w:p>
        </w:tc>
        <w:tc>
          <w:tcPr>
            <w:tcW w:w="8618" w:type="dxa"/>
          </w:tcPr>
          <w:p w14:paraId="52E70377" w14:textId="77777777" w:rsidR="003854E0" w:rsidRDefault="003854E0">
            <w:pPr>
              <w:pStyle w:val="afff6"/>
            </w:pPr>
            <w:r w:rsidRPr="004A4C3C">
              <w:rPr>
                <w:rFonts w:hint="eastAsia"/>
              </w:rPr>
              <w:t>線形代数基礎、微分・積分基礎、集合論基礎、統計数理基礎、洞察、性質・関係性、推定・検定、アソシエーション分析、因果推論、データ確認、俯瞰・メタ思考、データ理解、サンプリング、データクレンジング、データ加工、特徴量エンジニアリング、方向性定義、軸だし、データ加工、表現・実装技法、意味抽出、回帰・分類、統計的評価、機械学習、深層学習、時系列分析、クラスタリング、ネットワーク分析、レコメンド、自然言語処理、画像認識、映像認識、音声認識、大規模言語モデル</w:t>
            </w:r>
          </w:p>
        </w:tc>
      </w:tr>
      <w:tr w:rsidR="003854E0" w14:paraId="53722EDB" w14:textId="77777777">
        <w:tc>
          <w:tcPr>
            <w:tcW w:w="1838" w:type="dxa"/>
          </w:tcPr>
          <w:p w14:paraId="66D29AAC" w14:textId="77777777" w:rsidR="003854E0" w:rsidRDefault="003854E0">
            <w:pPr>
              <w:pStyle w:val="afff6"/>
            </w:pPr>
            <w:r>
              <w:rPr>
                <w:rFonts w:hint="eastAsia"/>
              </w:rPr>
              <w:t>データエンジニアリング力★1</w:t>
            </w:r>
          </w:p>
        </w:tc>
        <w:tc>
          <w:tcPr>
            <w:tcW w:w="8618" w:type="dxa"/>
          </w:tcPr>
          <w:p w14:paraId="3884A31C" w14:textId="3AEB4025" w:rsidR="003854E0" w:rsidRDefault="003854E0">
            <w:pPr>
              <w:pStyle w:val="afff6"/>
            </w:pPr>
            <w:r w:rsidRPr="004A4C3C">
              <w:rPr>
                <w:rFonts w:hint="eastAsia"/>
              </w:rPr>
              <w:t>システム企画、システム設計、アーキテクチャ設計、クライアント技術、通信技術、データ抽出、データ収集、データ構造の基礎知識、テーブル定義、DWH、分散技術、クラウド、フィルタリング処理、ソート処理、結合処理、前処理、マッピング処理、サンプリング処理、集計処理、変換・演算処理、データ出力、データ展開、データ連携、基礎プログラミング、拡張プログラミング、</w:t>
            </w:r>
            <w:bookmarkStart w:id="1776" w:name="■AI23ー1ー2"/>
            <w:r w:rsidR="00A31CC8">
              <w:fldChar w:fldCharType="begin"/>
            </w:r>
            <w:r w:rsidR="00A31CC8">
              <w:rPr>
                <w:rFonts w:hint="eastAsia"/>
              </w:rPr>
              <w:instrText xml:space="preserve">HYPERLINK </w:instrText>
            </w:r>
            <w:r w:rsidR="00A31CC8">
              <w:instrText xml:space="preserve"> \l "</w:instrText>
            </w:r>
            <w:r w:rsidR="00A31CC8">
              <w:rPr>
                <w:rFonts w:hint="eastAsia"/>
              </w:rPr>
              <w:instrText>■</w:instrText>
            </w:r>
            <w:r w:rsidR="00A31CC8">
              <w:instrText>AI"</w:instrText>
            </w:r>
            <w:r w:rsidR="00A31CC8">
              <w:fldChar w:fldCharType="separate"/>
            </w:r>
            <w:r w:rsidRPr="00A31CC8">
              <w:rPr>
                <w:rStyle w:val="a7"/>
                <w:rFonts w:hint="eastAsia"/>
              </w:rPr>
              <w:t>AI</w:t>
            </w:r>
            <w:bookmarkEnd w:id="1776"/>
            <w:r w:rsidR="00A31CC8">
              <w:fldChar w:fldCharType="end"/>
            </w:r>
            <w:r w:rsidRPr="004A4C3C">
              <w:rPr>
                <w:rFonts w:hint="eastAsia"/>
              </w:rPr>
              <w:t>サービス活用、アルゴリズム、分析プログラム、SQL、ITセキュリティの基礎知識、攻撃と防御手法、</w:t>
            </w:r>
            <w:bookmarkStart w:id="1777" w:name="■暗号化23ー1－2"/>
            <w:r w:rsidR="009301AA">
              <w:fldChar w:fldCharType="begin"/>
            </w:r>
            <w:r w:rsidR="009301AA">
              <w:rPr>
                <w:rFonts w:hint="eastAsia"/>
              </w:rPr>
              <w:instrText xml:space="preserve">HYPERLINK </w:instrText>
            </w:r>
            <w:r w:rsidR="009301AA">
              <w:instrText xml:space="preserve"> \l "</w:instrText>
            </w:r>
            <w:r w:rsidR="009301AA">
              <w:rPr>
                <w:rFonts w:hint="eastAsia"/>
              </w:rPr>
              <w:instrText>■暗号化</w:instrText>
            </w:r>
            <w:r w:rsidR="009301AA">
              <w:instrText>"</w:instrText>
            </w:r>
            <w:r w:rsidR="009301AA">
              <w:fldChar w:fldCharType="separate"/>
            </w:r>
            <w:r w:rsidRPr="009301AA">
              <w:rPr>
                <w:rStyle w:val="a7"/>
                <w:rFonts w:hint="eastAsia"/>
              </w:rPr>
              <w:t>暗号化</w:t>
            </w:r>
            <w:bookmarkEnd w:id="1777"/>
            <w:r w:rsidR="009301AA">
              <w:fldChar w:fldCharType="end"/>
            </w:r>
            <w:r w:rsidRPr="004A4C3C">
              <w:rPr>
                <w:rFonts w:hint="eastAsia"/>
              </w:rPr>
              <w:t>技術、認証、AutoML、MLOps、AIOps、プロンプトエンジニアリング、生成AIの</w:t>
            </w:r>
            <w:bookmarkStart w:id="1778" w:name="コーディング23ー1ー2"/>
            <w:r w:rsidR="00F94F19">
              <w:fldChar w:fldCharType="begin"/>
            </w:r>
            <w:r w:rsidR="00F94F19">
              <w:rPr>
                <w:rFonts w:hint="eastAsia"/>
              </w:rPr>
              <w:instrText xml:space="preserve">HYPERLINK </w:instrText>
            </w:r>
            <w:r w:rsidR="00F94F19">
              <w:instrText xml:space="preserve"> \l "</w:instrText>
            </w:r>
            <w:r w:rsidR="00F94F19">
              <w:rPr>
                <w:rFonts w:hint="eastAsia"/>
              </w:rPr>
              <w:instrText>コーディング</w:instrText>
            </w:r>
            <w:r w:rsidR="00F94F19">
              <w:instrText>"</w:instrText>
            </w:r>
            <w:r w:rsidR="00F94F19">
              <w:fldChar w:fldCharType="separate"/>
            </w:r>
            <w:r w:rsidRPr="00F94F19">
              <w:rPr>
                <w:rStyle w:val="a7"/>
                <w:rFonts w:hint="eastAsia"/>
              </w:rPr>
              <w:t>コーディング</w:t>
            </w:r>
            <w:bookmarkEnd w:id="1778"/>
            <w:r w:rsidR="00F94F19">
              <w:fldChar w:fldCharType="end"/>
            </w:r>
            <w:r w:rsidRPr="004A4C3C">
              <w:rPr>
                <w:rFonts w:hint="eastAsia"/>
              </w:rPr>
              <w:t>支援</w:t>
            </w:r>
          </w:p>
        </w:tc>
      </w:tr>
      <w:tr w:rsidR="003854E0" w14:paraId="240B9C1E" w14:textId="77777777">
        <w:tc>
          <w:tcPr>
            <w:tcW w:w="1838" w:type="dxa"/>
          </w:tcPr>
          <w:p w14:paraId="5E7C5E8C" w14:textId="77777777" w:rsidR="003854E0" w:rsidRDefault="003854E0">
            <w:pPr>
              <w:pStyle w:val="afff6"/>
            </w:pPr>
            <w:r>
              <w:rPr>
                <w:rFonts w:hint="eastAsia"/>
              </w:rPr>
              <w:t>ビジネス力★1</w:t>
            </w:r>
          </w:p>
        </w:tc>
        <w:tc>
          <w:tcPr>
            <w:tcW w:w="8618" w:type="dxa"/>
          </w:tcPr>
          <w:p w14:paraId="64441CA4" w14:textId="5C956F03" w:rsidR="003854E0" w:rsidRDefault="003854E0">
            <w:pPr>
              <w:pStyle w:val="afff6"/>
            </w:pPr>
            <w:r w:rsidRPr="004A4C3C">
              <w:rPr>
                <w:rFonts w:hint="eastAsia"/>
              </w:rPr>
              <w:t>ビジネスマインド、データ･AI倫理、コンプライアンス、MECE、構造化能力、言語化能力、ストーリーライン、ドキュメンテーション、説明能力、AI活用検討、</w:t>
            </w:r>
            <w:bookmarkStart w:id="1779" w:name="■KPI23ー1－2"/>
            <w:r w:rsidR="0083074A">
              <w:fldChar w:fldCharType="begin"/>
            </w:r>
            <w:r w:rsidR="0083074A">
              <w:rPr>
                <w:rFonts w:hint="eastAsia"/>
              </w:rPr>
              <w:instrText xml:space="preserve">HYPERLINK </w:instrText>
            </w:r>
            <w:r w:rsidR="0083074A">
              <w:instrText xml:space="preserve"> \l "</w:instrText>
            </w:r>
            <w:r w:rsidR="0083074A">
              <w:rPr>
                <w:rFonts w:hint="eastAsia"/>
              </w:rPr>
              <w:instrText>■</w:instrText>
            </w:r>
            <w:r w:rsidR="0083074A">
              <w:instrText>KPI"</w:instrText>
            </w:r>
            <w:r w:rsidR="0083074A">
              <w:fldChar w:fldCharType="separate"/>
            </w:r>
            <w:r w:rsidRPr="0083074A">
              <w:rPr>
                <w:rStyle w:val="a7"/>
                <w:rFonts w:hint="eastAsia"/>
              </w:rPr>
              <w:t>KPI</w:t>
            </w:r>
            <w:bookmarkEnd w:id="1779"/>
            <w:r w:rsidR="0083074A">
              <w:fldChar w:fldCharType="end"/>
            </w:r>
            <w:r w:rsidRPr="004A4C3C">
              <w:rPr>
                <w:rFonts w:hint="eastAsia"/>
              </w:rPr>
              <w:t>、スコーピング、データ入手、分析アプローチ設計、生成AI活用、統計情報への正しい理解、ビジネス観点での理解、意味合いの抽出･洞察、評価･改善の仕組み、契約、権利保護、プロジェクト発足、リソースマネジメント、リスクマネジメント</w:t>
            </w:r>
          </w:p>
        </w:tc>
      </w:tr>
    </w:tbl>
    <w:p w14:paraId="6C70EAE3" w14:textId="77777777" w:rsidR="003854E0" w:rsidRDefault="003854E0" w:rsidP="003854E0">
      <w:r w:rsidRPr="00D93420">
        <w:rPr>
          <w:noProof/>
        </w:rPr>
        <mc:AlternateContent>
          <mc:Choice Requires="wps">
            <w:drawing>
              <wp:anchor distT="0" distB="0" distL="114300" distR="114300" simplePos="0" relativeHeight="251656593" behindDoc="0" locked="0" layoutInCell="1" allowOverlap="1" wp14:anchorId="2049D8D1" wp14:editId="7B530E43">
                <wp:simplePos x="0" y="0"/>
                <wp:positionH relativeFrom="margin">
                  <wp:posOffset>18415</wp:posOffset>
                </wp:positionH>
                <wp:positionV relativeFrom="paragraph">
                  <wp:posOffset>56515</wp:posOffset>
                </wp:positionV>
                <wp:extent cx="6581775" cy="276225"/>
                <wp:effectExtent l="0" t="0" r="9525" b="9525"/>
                <wp:wrapTopAndBottom/>
                <wp:docPr id="1367806336" name="テキスト ボックス 3"/>
                <wp:cNvGraphicFramePr/>
                <a:graphic xmlns:a="http://schemas.openxmlformats.org/drawingml/2006/main">
                  <a:graphicData uri="http://schemas.microsoft.com/office/word/2010/wordprocessingShape">
                    <wps:wsp>
                      <wps:cNvSpPr txBox="1"/>
                      <wps:spPr>
                        <a:xfrm>
                          <a:off x="0" y="0"/>
                          <a:ext cx="6581775" cy="276225"/>
                        </a:xfrm>
                        <a:prstGeom prst="rect">
                          <a:avLst/>
                        </a:prstGeom>
                        <a:solidFill>
                          <a:sysClr val="window" lastClr="FFFFFF"/>
                        </a:solidFill>
                        <a:ln w="6350">
                          <a:noFill/>
                        </a:ln>
                      </wps:spPr>
                      <wps:txbx>
                        <w:txbxContent>
                          <w:p w14:paraId="0795ED8C" w14:textId="77777777" w:rsidR="003854E0" w:rsidRPr="00EB6AAC" w:rsidRDefault="003854E0" w:rsidP="003854E0">
                            <w:pPr>
                              <w:pStyle w:val="aff2"/>
                            </w:pPr>
                            <w:r>
                              <w:rPr>
                                <w:rFonts w:hint="eastAsia"/>
                              </w:rPr>
                              <w:t>(出典) データサイエンティスト協会 「データサイエンティスト検定 リテラシ－レベルとは</w:t>
                            </w:r>
                            <w:r w:rsidRPr="000A4DD4">
                              <w:rPr>
                                <w:rFonts w:hint="eastAsia"/>
                              </w:rPr>
                              <w:t>」</w:t>
                            </w:r>
                            <w:r>
                              <w:rPr>
                                <w:rFonts w:hint="eastAsia"/>
                              </w:rPr>
                              <w:t>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9D8D1" id="_x0000_s1211" type="#_x0000_t202" style="position:absolute;left:0;text-align:left;margin-left:1.45pt;margin-top:4.45pt;width:518.25pt;height:21.75pt;z-index:2516565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" fillcolor="window" stroked="f" strokeweight=".5pt">
                <v:textbox>
                  <w:txbxContent>
                    <w:p w14:paraId="0795ED8C" w14:textId="77777777" w:rsidR="003854E0" w:rsidRPr="00EB6AAC" w:rsidRDefault="003854E0" w:rsidP="003854E0">
                      <w:pPr>
                        <w:pStyle w:val="aff2"/>
                      </w:pPr>
                      <w:r>
                        <w:rPr>
                          <w:rFonts w:hint="eastAsia"/>
                        </w:rPr>
                        <w:t>(出典) データサイエンティスト協会 「データサイエンティスト検定 リテラシ－レベルとは</w:t>
                      </w:r>
                      <w:r w:rsidRPr="000A4DD4">
                        <w:rPr>
                          <w:rFonts w:hint="eastAsia"/>
                        </w:rPr>
                        <w:t>」</w:t>
                      </w:r>
                      <w:r>
                        <w:rPr>
                          <w:rFonts w:hint="eastAsia"/>
                        </w:rPr>
                        <w:t>をもとに作成</w:t>
                      </w:r>
                    </w:p>
                  </w:txbxContent>
                </v:textbox>
                <w10:wrap type="topAndBottom" anchorx="margin"/>
              </v:shape>
            </w:pict>
          </mc:Fallback>
        </mc:AlternateContent>
      </w:r>
      <w:r>
        <w:rPr>
          <w:rFonts w:hint="eastAsia"/>
        </w:rPr>
        <w:t>※データサイエンティストに求められるスキルについては、「22-4-1.データサイエンス領域」で説明します。</w:t>
      </w:r>
    </w:p>
    <w:p w14:paraId="42EFE4F3" w14:textId="77777777" w:rsidR="003854E0" w:rsidRDefault="003854E0" w:rsidP="003854E0"/>
    <w:tbl>
      <w:tblPr>
        <w:tblStyle w:val="aa"/>
        <w:tblpPr w:leftFromText="142" w:rightFromText="142" w:vertAnchor="text" w:horzAnchor="margin" w:tblpY="198"/>
        <w:tblW w:w="0" w:type="auto"/>
        <w:tblLook w:val="04A0" w:firstRow="1" w:lastRow="0" w:firstColumn="1" w:lastColumn="0" w:noHBand="0" w:noVBand="1"/>
      </w:tblPr>
      <w:tblGrid>
        <w:gridCol w:w="3681"/>
        <w:gridCol w:w="6775"/>
      </w:tblGrid>
      <w:tr w:rsidR="003854E0" w14:paraId="1207C536" w14:textId="77777777">
        <w:tc>
          <w:tcPr>
            <w:tcW w:w="10456" w:type="dxa"/>
            <w:gridSpan w:val="2"/>
          </w:tcPr>
          <w:p w14:paraId="082F1A11" w14:textId="77777777" w:rsidR="003854E0" w:rsidRDefault="003854E0" w:rsidP="00601047">
            <w:pPr>
              <w:pStyle w:val="affe"/>
              <w:framePr w:hSpace="0" w:wrap="auto" w:vAnchor="margin" w:hAnchor="text" w:yAlign="inline"/>
            </w:pPr>
            <w:r w:rsidRPr="000A23A7">
              <w:rPr>
                <w:rFonts w:hint="eastAsia"/>
              </w:rPr>
              <w:t>詳細理解のため参考となる文献（参考文献）</w:t>
            </w:r>
          </w:p>
        </w:tc>
      </w:tr>
      <w:tr w:rsidR="003854E0" w:rsidRPr="000A23A7" w14:paraId="5090F0C9" w14:textId="77777777">
        <w:tc>
          <w:tcPr>
            <w:tcW w:w="3681" w:type="dxa"/>
            <w:shd w:val="clear" w:color="auto" w:fill="F1A983" w:themeFill="accent2" w:themeFillTint="99"/>
          </w:tcPr>
          <w:p w14:paraId="4F256396" w14:textId="77777777" w:rsidR="003854E0" w:rsidRDefault="003854E0" w:rsidP="00601047">
            <w:pPr>
              <w:pStyle w:val="affe"/>
              <w:framePr w:hSpace="0" w:wrap="auto" w:vAnchor="margin" w:hAnchor="text" w:yAlign="inline"/>
            </w:pPr>
            <w:r>
              <w:rPr>
                <w:rFonts w:hint="eastAsia"/>
              </w:rPr>
              <w:t>データサイエンティスト検定 リテラシ－レベルとは</w:t>
            </w:r>
          </w:p>
        </w:tc>
        <w:tc>
          <w:tcPr>
            <w:tcW w:w="6775" w:type="dxa"/>
          </w:tcPr>
          <w:p w14:paraId="686A4975" w14:textId="77777777" w:rsidR="003854E0" w:rsidRPr="000A23A7" w:rsidRDefault="003854E0" w:rsidP="00601047">
            <w:pPr>
              <w:pStyle w:val="affe"/>
              <w:framePr w:hSpace="0" w:wrap="auto" w:vAnchor="margin" w:hAnchor="text" w:yAlign="inline"/>
            </w:pPr>
            <w:r w:rsidRPr="00C81553">
              <w:t>https://www.datascientist.or.jp/dscertification/what</w:t>
            </w:r>
          </w:p>
        </w:tc>
      </w:tr>
    </w:tbl>
    <w:p w14:paraId="63721C58" w14:textId="77777777" w:rsidR="003854E0" w:rsidRPr="008B352D" w:rsidRDefault="003854E0" w:rsidP="003854E0">
      <w:pPr>
        <w:widowControl/>
        <w:spacing w:line="240" w:lineRule="auto"/>
        <w:ind w:firstLineChars="0" w:firstLine="0"/>
        <w:jc w:val="left"/>
      </w:pPr>
    </w:p>
    <w:p w14:paraId="2BB64731" w14:textId="77777777" w:rsidR="003854E0" w:rsidRDefault="003854E0" w:rsidP="003854E0">
      <w:pPr>
        <w:pStyle w:val="4"/>
      </w:pPr>
      <w:bookmarkStart w:id="1780" w:name="_Toc177129786"/>
      <w:bookmarkStart w:id="1781" w:name="_Toc183418702"/>
      <w:bookmarkStart w:id="1782" w:name="_Toc185339051"/>
      <w:bookmarkStart w:id="1783" w:name="_Toc188349144"/>
      <w:r w:rsidRPr="00124B05">
        <w:t>AI・ディープラーニング領域</w:t>
      </w:r>
      <w:bookmarkEnd w:id="1780"/>
      <w:bookmarkEnd w:id="1781"/>
      <w:bookmarkEnd w:id="1782"/>
      <w:bookmarkEnd w:id="1783"/>
    </w:p>
    <w:p w14:paraId="0AD5F9DF" w14:textId="24DF4F29" w:rsidR="003854E0" w:rsidRDefault="003854E0" w:rsidP="003854E0">
      <w:r w:rsidRPr="001A0F3E">
        <w:t>Di-Liteの3つの領域のうち</w:t>
      </w:r>
      <w:r>
        <w:rPr>
          <w:rFonts w:hint="eastAsia"/>
        </w:rPr>
        <w:t>「</w:t>
      </w:r>
      <w:bookmarkStart w:id="1784" w:name="■AI23ー1ー3"/>
      <w:r w:rsidR="00A31CC8">
        <w:fldChar w:fldCharType="begin"/>
      </w:r>
      <w:r w:rsidR="00A31CC8">
        <w:instrText>HYPERLINK  \l "■AI"</w:instrText>
      </w:r>
      <w:r w:rsidR="00A31CC8">
        <w:fldChar w:fldCharType="separate"/>
      </w:r>
      <w:r w:rsidRPr="00A31CC8">
        <w:rPr>
          <w:rStyle w:val="a7"/>
        </w:rPr>
        <w:t>AI</w:t>
      </w:r>
      <w:bookmarkEnd w:id="1784"/>
      <w:r w:rsidR="00A31CC8">
        <w:fldChar w:fldCharType="end"/>
      </w:r>
      <w:r w:rsidRPr="001A0F3E">
        <w:t>・ディープラーニング領域</w:t>
      </w:r>
      <w:r>
        <w:rPr>
          <w:rFonts w:hint="eastAsia"/>
        </w:rPr>
        <w:t>」</w:t>
      </w:r>
      <w:r w:rsidRPr="001A0F3E">
        <w:t>における学習範囲「G検定」のシラバスについて全体像を説明します。</w:t>
      </w:r>
    </w:p>
    <w:p w14:paraId="4DDF9609" w14:textId="77777777" w:rsidR="003854E0" w:rsidRPr="00236F29" w:rsidRDefault="003854E0" w:rsidP="003854E0"/>
    <w:p w14:paraId="158BAFB0" w14:textId="77777777" w:rsidR="003854E0" w:rsidRDefault="003854E0" w:rsidP="003854E0">
      <w:pPr>
        <w:pStyle w:val="5"/>
      </w:pPr>
      <w:r>
        <w:rPr>
          <w:rFonts w:hint="eastAsia"/>
        </w:rPr>
        <w:t>G検定（ジェネラリスト検定）</w:t>
      </w:r>
    </w:p>
    <w:tbl>
      <w:tblPr>
        <w:tblW w:w="10480" w:type="dxa"/>
        <w:tblCellMar>
          <w:left w:w="0" w:type="dxa"/>
          <w:right w:w="0" w:type="dxa"/>
        </w:tblCellMar>
        <w:tblLook w:val="0420" w:firstRow="1" w:lastRow="0" w:firstColumn="0" w:lastColumn="0" w:noHBand="0" w:noVBand="1"/>
      </w:tblPr>
      <w:tblGrid>
        <w:gridCol w:w="1480"/>
        <w:gridCol w:w="9000"/>
      </w:tblGrid>
      <w:tr w:rsidR="003854E0" w:rsidRPr="00BF00E9" w14:paraId="6FAF9D4B" w14:textId="77777777">
        <w:trPr>
          <w:trHeight w:val="328"/>
        </w:trPr>
        <w:tc>
          <w:tcPr>
            <w:tcW w:w="1480" w:type="dxa"/>
            <w:tcBorders>
              <w:top w:val="single" w:sz="8" w:space="0" w:color="000000"/>
              <w:left w:val="single" w:sz="8" w:space="0" w:color="000000"/>
              <w:bottom w:val="single" w:sz="8" w:space="0" w:color="000000"/>
              <w:right w:val="single" w:sz="8" w:space="0" w:color="000000"/>
            </w:tcBorders>
            <w:shd w:val="clear" w:color="auto" w:fill="2F5597"/>
            <w:tcMar>
              <w:top w:w="72" w:type="dxa"/>
              <w:left w:w="144" w:type="dxa"/>
              <w:bottom w:w="72" w:type="dxa"/>
              <w:right w:w="144" w:type="dxa"/>
            </w:tcMar>
            <w:hideMark/>
          </w:tcPr>
          <w:p w14:paraId="2ADFB34D" w14:textId="77777777" w:rsidR="003854E0" w:rsidRPr="00BF00E9" w:rsidRDefault="003854E0">
            <w:pPr>
              <w:pStyle w:val="aff0"/>
            </w:pPr>
            <w:r w:rsidRPr="00BF00E9">
              <w:rPr>
                <w:rFonts w:hint="eastAsia"/>
              </w:rPr>
              <w:t>対象者</w:t>
            </w:r>
          </w:p>
        </w:tc>
        <w:tc>
          <w:tcPr>
            <w:tcW w:w="90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2EE6BEF" w14:textId="77777777" w:rsidR="003854E0" w:rsidRPr="00BF00E9" w:rsidRDefault="003854E0" w:rsidP="00892C01">
            <w:pPr>
              <w:pStyle w:val="afff6"/>
              <w:numPr>
                <w:ilvl w:val="0"/>
                <w:numId w:val="478"/>
              </w:numPr>
              <w:tabs>
                <w:tab w:val="clear" w:pos="1830"/>
                <w:tab w:val="left" w:pos="455"/>
              </w:tabs>
            </w:pPr>
            <w:r>
              <w:rPr>
                <w:rFonts w:hint="eastAsia"/>
              </w:rPr>
              <w:t>ビジネスの関わるすべての方</w:t>
            </w:r>
          </w:p>
        </w:tc>
      </w:tr>
    </w:tbl>
    <w:p w14:paraId="3F322E8C" w14:textId="77777777" w:rsidR="003854E0" w:rsidRDefault="003854E0" w:rsidP="003854E0"/>
    <w:p w14:paraId="033084B5" w14:textId="77777777" w:rsidR="003854E0" w:rsidRDefault="003854E0" w:rsidP="003854E0">
      <w:pPr>
        <w:pStyle w:val="aff4"/>
      </w:pPr>
      <w:r>
        <w:rPr>
          <w:rFonts w:hint="eastAsia"/>
        </w:rPr>
        <w:t>G検定の試験範囲（シラバス）</w:t>
      </w:r>
    </w:p>
    <w:tbl>
      <w:tblPr>
        <w:tblStyle w:val="aa"/>
        <w:tblW w:w="0" w:type="auto"/>
        <w:tblLook w:val="04A0" w:firstRow="1" w:lastRow="0" w:firstColumn="1" w:lastColumn="0" w:noHBand="0" w:noVBand="1"/>
      </w:tblPr>
      <w:tblGrid>
        <w:gridCol w:w="10456"/>
      </w:tblGrid>
      <w:tr w:rsidR="003854E0" w14:paraId="31E3832B" w14:textId="77777777">
        <w:tc>
          <w:tcPr>
            <w:tcW w:w="10456" w:type="dxa"/>
            <w:shd w:val="clear" w:color="auto" w:fill="215E99" w:themeFill="text2" w:themeFillTint="BF"/>
          </w:tcPr>
          <w:p w14:paraId="775FD10B" w14:textId="77777777" w:rsidR="003854E0" w:rsidRDefault="003854E0">
            <w:pPr>
              <w:pStyle w:val="aff0"/>
            </w:pPr>
            <w:r>
              <w:rPr>
                <w:rFonts w:hint="eastAsia"/>
              </w:rPr>
              <w:t>技術分野</w:t>
            </w:r>
          </w:p>
        </w:tc>
      </w:tr>
      <w:tr w:rsidR="003854E0" w14:paraId="5CE7E348" w14:textId="77777777">
        <w:tc>
          <w:tcPr>
            <w:tcW w:w="10456" w:type="dxa"/>
          </w:tcPr>
          <w:p w14:paraId="002BCFE2" w14:textId="77777777" w:rsidR="003854E0" w:rsidRDefault="003854E0">
            <w:pPr>
              <w:pStyle w:val="afff8"/>
            </w:pPr>
            <w:r>
              <w:rPr>
                <w:rFonts w:hint="eastAsia"/>
              </w:rPr>
              <w:t>人工知能とは</w:t>
            </w:r>
          </w:p>
          <w:p w14:paraId="2BD2BA9D" w14:textId="77777777" w:rsidR="003854E0" w:rsidRDefault="003854E0">
            <w:pPr>
              <w:pStyle w:val="afff6"/>
            </w:pPr>
            <w:r>
              <w:rPr>
                <w:rFonts w:hint="eastAsia"/>
              </w:rPr>
              <w:t>人工知能の定義、人工知能分野で議論される問題</w:t>
            </w:r>
          </w:p>
          <w:p w14:paraId="4E4DE4A4" w14:textId="77777777" w:rsidR="003854E0" w:rsidRDefault="003854E0">
            <w:pPr>
              <w:pStyle w:val="afff8"/>
            </w:pPr>
            <w:r>
              <w:rPr>
                <w:rFonts w:hint="eastAsia"/>
              </w:rPr>
              <w:t>人工知能をめぐる動向</w:t>
            </w:r>
          </w:p>
          <w:p w14:paraId="1D493402" w14:textId="77777777" w:rsidR="003854E0" w:rsidRDefault="003854E0">
            <w:pPr>
              <w:pStyle w:val="afff6"/>
            </w:pPr>
            <w:r>
              <w:rPr>
                <w:rFonts w:hint="eastAsia"/>
              </w:rPr>
              <w:t>探索・推論、知識表現とエキスパートシステム、機械学習、ディープラーニング</w:t>
            </w:r>
          </w:p>
          <w:p w14:paraId="1C5CEEB2" w14:textId="77777777" w:rsidR="003854E0" w:rsidRDefault="003854E0">
            <w:pPr>
              <w:pStyle w:val="afff8"/>
            </w:pPr>
            <w:r>
              <w:rPr>
                <w:rFonts w:hint="eastAsia"/>
              </w:rPr>
              <w:t>機械学習の概要</w:t>
            </w:r>
          </w:p>
          <w:p w14:paraId="343DDE75" w14:textId="77777777" w:rsidR="003854E0" w:rsidRDefault="003854E0">
            <w:pPr>
              <w:pStyle w:val="afff6"/>
            </w:pPr>
            <w:r>
              <w:rPr>
                <w:rFonts w:hint="eastAsia"/>
              </w:rPr>
              <w:t>教師あり学習、教師なし学習、強化学習、モデルの選択・評価</w:t>
            </w:r>
          </w:p>
          <w:p w14:paraId="448C0665" w14:textId="77777777" w:rsidR="003854E0" w:rsidRDefault="003854E0">
            <w:pPr>
              <w:pStyle w:val="afff8"/>
            </w:pPr>
            <w:r>
              <w:rPr>
                <w:rFonts w:hint="eastAsia"/>
              </w:rPr>
              <w:t>ディープラーニングの概要</w:t>
            </w:r>
          </w:p>
          <w:p w14:paraId="4ADE2D01" w14:textId="77777777" w:rsidR="003854E0" w:rsidRDefault="003854E0">
            <w:pPr>
              <w:pStyle w:val="afff6"/>
            </w:pPr>
            <w:r>
              <w:rPr>
                <w:rFonts w:hint="eastAsia"/>
              </w:rPr>
              <w:t>ニューラルネットワークとディープラーニング、活性化関数、誤差関数、正則化、誤差逆伝播法、最適化手法</w:t>
            </w:r>
          </w:p>
          <w:p w14:paraId="487150CF" w14:textId="77777777" w:rsidR="003854E0" w:rsidRDefault="003854E0">
            <w:pPr>
              <w:pStyle w:val="afff8"/>
            </w:pPr>
            <w:r>
              <w:rPr>
                <w:rFonts w:hint="eastAsia"/>
              </w:rPr>
              <w:t>ディープラーニングの要素技術</w:t>
            </w:r>
          </w:p>
          <w:p w14:paraId="3E36000C" w14:textId="77777777" w:rsidR="003854E0" w:rsidRDefault="003854E0">
            <w:pPr>
              <w:pStyle w:val="afff6"/>
            </w:pPr>
            <w:r>
              <w:rPr>
                <w:rFonts w:hint="eastAsia"/>
              </w:rPr>
              <w:t>全結合層、畳み込み層、正規化層、プーリング層、スキップ結合、回帰結合層、Attention、オートエンコーダ、データ拡張</w:t>
            </w:r>
          </w:p>
          <w:p w14:paraId="38ACA6F3" w14:textId="77777777" w:rsidR="003854E0" w:rsidRDefault="003854E0">
            <w:pPr>
              <w:pStyle w:val="afff8"/>
            </w:pPr>
            <w:r>
              <w:rPr>
                <w:rFonts w:hint="eastAsia"/>
              </w:rPr>
              <w:t>ディープラーニングの応用例</w:t>
            </w:r>
          </w:p>
          <w:p w14:paraId="528D82E8" w14:textId="77777777" w:rsidR="003854E0" w:rsidRDefault="003854E0">
            <w:pPr>
              <w:pStyle w:val="afff6"/>
            </w:pPr>
            <w:r>
              <w:rPr>
                <w:rFonts w:hint="eastAsia"/>
              </w:rPr>
              <w:t>画像認識、自然言語処理、音声処理、深層強化学習、データ生成、転移学習・ファインチューニング、マルチモーダル、モデルの解釈性、モデルの軽量化</w:t>
            </w:r>
          </w:p>
          <w:p w14:paraId="19E3D4D3" w14:textId="77777777" w:rsidR="003854E0" w:rsidRDefault="003854E0">
            <w:pPr>
              <w:pStyle w:val="afff8"/>
            </w:pPr>
            <w:r>
              <w:rPr>
                <w:rFonts w:hint="eastAsia"/>
              </w:rPr>
              <w:t>AIの社会実装に向けて</w:t>
            </w:r>
          </w:p>
          <w:p w14:paraId="5468749F" w14:textId="77777777" w:rsidR="003854E0" w:rsidRDefault="003854E0">
            <w:pPr>
              <w:pStyle w:val="afff6"/>
            </w:pPr>
            <w:r>
              <w:rPr>
                <w:rFonts w:hint="eastAsia"/>
              </w:rPr>
              <w:t>AIプロジェクトの進め方、データの収集・加工・分析・学習</w:t>
            </w:r>
          </w:p>
          <w:p w14:paraId="464EED06" w14:textId="77777777" w:rsidR="003854E0" w:rsidRDefault="003854E0">
            <w:pPr>
              <w:pStyle w:val="afff8"/>
            </w:pPr>
            <w:r>
              <w:rPr>
                <w:rFonts w:hint="eastAsia"/>
              </w:rPr>
              <w:t>AIに必要な数理・統計知識</w:t>
            </w:r>
          </w:p>
        </w:tc>
      </w:tr>
      <w:tr w:rsidR="003854E0" w14:paraId="7A804DD1" w14:textId="77777777">
        <w:tc>
          <w:tcPr>
            <w:tcW w:w="10456" w:type="dxa"/>
            <w:shd w:val="clear" w:color="auto" w:fill="215E99" w:themeFill="text2" w:themeFillTint="BF"/>
          </w:tcPr>
          <w:p w14:paraId="470734C5" w14:textId="77777777" w:rsidR="003854E0" w:rsidRDefault="003854E0">
            <w:pPr>
              <w:pStyle w:val="aff0"/>
            </w:pPr>
            <w:r>
              <w:rPr>
                <w:rFonts w:hint="eastAsia"/>
              </w:rPr>
              <w:t>法律倫理分野</w:t>
            </w:r>
          </w:p>
        </w:tc>
      </w:tr>
      <w:tr w:rsidR="003854E0" w14:paraId="031D607D" w14:textId="77777777">
        <w:tc>
          <w:tcPr>
            <w:tcW w:w="10456" w:type="dxa"/>
          </w:tcPr>
          <w:p w14:paraId="27364C7B" w14:textId="77777777" w:rsidR="003854E0" w:rsidRDefault="003854E0">
            <w:pPr>
              <w:pStyle w:val="afff8"/>
            </w:pPr>
            <w:r>
              <w:rPr>
                <w:rFonts w:hint="eastAsia"/>
              </w:rPr>
              <w:t>AIに関する法律と契約</w:t>
            </w:r>
          </w:p>
          <w:p w14:paraId="6920C068" w14:textId="77777777" w:rsidR="003854E0" w:rsidRDefault="003854E0">
            <w:pPr>
              <w:pStyle w:val="afff6"/>
            </w:pPr>
            <w:r>
              <w:rPr>
                <w:rFonts w:hint="eastAsia"/>
              </w:rPr>
              <w:t>個人情報保護法、著作権法、特許法、不正競争防止法、独占禁止法、AI開発委託契約、AIサービス提供契約</w:t>
            </w:r>
          </w:p>
          <w:p w14:paraId="288238B0" w14:textId="77777777" w:rsidR="003854E0" w:rsidRDefault="003854E0">
            <w:pPr>
              <w:pStyle w:val="afff8"/>
            </w:pPr>
            <w:r>
              <w:rPr>
                <w:rFonts w:hint="eastAsia"/>
              </w:rPr>
              <w:t>AI倫理・AIガバナンス</w:t>
            </w:r>
          </w:p>
          <w:p w14:paraId="26C588C9" w14:textId="77777777" w:rsidR="003854E0" w:rsidRDefault="003854E0">
            <w:pPr>
              <w:pStyle w:val="afff6"/>
            </w:pPr>
            <w:r>
              <w:rPr>
                <w:rFonts w:hint="eastAsia"/>
              </w:rPr>
              <w:t>国内外のガイドライン、プライバシー、公平性、安全性とセキュリティ、悪用、透明性、民主主義、環境保護、労働政策、そのほかの重要な価値、AIガバナンス</w:t>
            </w:r>
          </w:p>
        </w:tc>
      </w:tr>
    </w:tbl>
    <w:p w14:paraId="190B4A3E" w14:textId="77777777" w:rsidR="003854E0" w:rsidRDefault="003854E0" w:rsidP="003854E0">
      <w:pPr>
        <w:ind w:firstLineChars="0" w:firstLine="0"/>
      </w:pPr>
      <w:r w:rsidRPr="00D93420">
        <w:rPr>
          <w:noProof/>
        </w:rPr>
        <mc:AlternateContent>
          <mc:Choice Requires="wps">
            <w:drawing>
              <wp:anchor distT="0" distB="0" distL="114300" distR="114300" simplePos="0" relativeHeight="251656591" behindDoc="0" locked="0" layoutInCell="1" allowOverlap="1" wp14:anchorId="0C920455" wp14:editId="4CE51ED3">
                <wp:simplePos x="0" y="0"/>
                <wp:positionH relativeFrom="margin">
                  <wp:posOffset>680484</wp:posOffset>
                </wp:positionH>
                <wp:positionV relativeFrom="paragraph">
                  <wp:posOffset>164023</wp:posOffset>
                </wp:positionV>
                <wp:extent cx="4987290" cy="276446"/>
                <wp:effectExtent l="0" t="0" r="3810" b="9525"/>
                <wp:wrapTopAndBottom/>
                <wp:docPr id="1397024407" name="テキスト ボックス 3"/>
                <wp:cNvGraphicFramePr/>
                <a:graphic xmlns:a="http://schemas.openxmlformats.org/drawingml/2006/main">
                  <a:graphicData uri="http://schemas.microsoft.com/office/word/2010/wordprocessingShape">
                    <wps:wsp>
                      <wps:cNvSpPr txBox="1"/>
                      <wps:spPr>
                        <a:xfrm>
                          <a:off x="0" y="0"/>
                          <a:ext cx="4987290" cy="276446"/>
                        </a:xfrm>
                        <a:prstGeom prst="rect">
                          <a:avLst/>
                        </a:prstGeom>
                        <a:solidFill>
                          <a:sysClr val="window" lastClr="FFFFFF"/>
                        </a:solidFill>
                        <a:ln w="6350">
                          <a:noFill/>
                        </a:ln>
                      </wps:spPr>
                      <wps:txbx>
                        <w:txbxContent>
                          <w:p w14:paraId="1DC6BFEB" w14:textId="77777777" w:rsidR="003854E0" w:rsidRPr="00EB6AAC" w:rsidRDefault="003854E0" w:rsidP="003854E0">
                            <w:pPr>
                              <w:pStyle w:val="aff2"/>
                            </w:pPr>
                            <w:r>
                              <w:rPr>
                                <w:rFonts w:hint="eastAsia"/>
                              </w:rPr>
                              <w:t>(出典) 日本ディープラーニング協会「G検定とは</w:t>
                            </w:r>
                            <w:r w:rsidRPr="000A4DD4">
                              <w:rPr>
                                <w:rFonts w:hint="eastAsia"/>
                              </w:rPr>
                              <w:t>」</w:t>
                            </w:r>
                            <w:r>
                              <w:rPr>
                                <w:rFonts w:hint="eastAsia"/>
                              </w:rPr>
                              <w:t>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920455" id="_x0000_s1212" type="#_x0000_t202" style="position:absolute;left:0;text-align:left;margin-left:53.6pt;margin-top:12.9pt;width:392.7pt;height:21.75pt;z-index:251656591;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" fillcolor="window" stroked="f" strokeweight=".5pt">
                <v:textbox>
                  <w:txbxContent>
                    <w:p w14:paraId="1DC6BFEB" w14:textId="77777777" w:rsidR="003854E0" w:rsidRPr="00EB6AAC" w:rsidRDefault="003854E0" w:rsidP="003854E0">
                      <w:pPr>
                        <w:pStyle w:val="aff2"/>
                      </w:pPr>
                      <w:r>
                        <w:rPr>
                          <w:rFonts w:hint="eastAsia"/>
                        </w:rPr>
                        <w:t>(出典) 日本ディープラーニング協会「G検定とは</w:t>
                      </w:r>
                      <w:r w:rsidRPr="000A4DD4">
                        <w:rPr>
                          <w:rFonts w:hint="eastAsia"/>
                        </w:rPr>
                        <w:t>」</w:t>
                      </w:r>
                      <w:r>
                        <w:rPr>
                          <w:rFonts w:hint="eastAsia"/>
                        </w:rPr>
                        <w:t>をもとに作成</w:t>
                      </w:r>
                    </w:p>
                  </w:txbxContent>
                </v:textbox>
                <w10:wrap type="topAndBottom" anchorx="margin"/>
              </v:shape>
            </w:pict>
          </mc:Fallback>
        </mc:AlternateContent>
      </w:r>
    </w:p>
    <w:p w14:paraId="612BF428" w14:textId="77777777" w:rsidR="003854E0" w:rsidRDefault="003854E0" w:rsidP="003854E0">
      <w:r w:rsidRPr="00D93420">
        <w:rPr>
          <w:noProof/>
        </w:rPr>
        <mc:AlternateContent>
          <mc:Choice Requires="wps">
            <w:drawing>
              <wp:anchor distT="0" distB="0" distL="114300" distR="114300" simplePos="0" relativeHeight="251656592" behindDoc="0" locked="0" layoutInCell="1" allowOverlap="1" wp14:anchorId="5F63A1D1" wp14:editId="0CDC526E">
                <wp:simplePos x="0" y="0"/>
                <wp:positionH relativeFrom="margin">
                  <wp:posOffset>827405</wp:posOffset>
                </wp:positionH>
                <wp:positionV relativeFrom="paragraph">
                  <wp:posOffset>2081692</wp:posOffset>
                </wp:positionV>
                <wp:extent cx="4987290" cy="265430"/>
                <wp:effectExtent l="0" t="0" r="3810" b="1270"/>
                <wp:wrapTopAndBottom/>
                <wp:docPr id="529625086" name="テキスト ボックス 3"/>
                <wp:cNvGraphicFramePr/>
                <a:graphic xmlns:a="http://schemas.openxmlformats.org/drawingml/2006/main">
                  <a:graphicData uri="http://schemas.microsoft.com/office/word/2010/wordprocessingShape">
                    <wps:wsp>
                      <wps:cNvSpPr txBox="1"/>
                      <wps:spPr>
                        <a:xfrm>
                          <a:off x="0" y="0"/>
                          <a:ext cx="4987290" cy="265430"/>
                        </a:xfrm>
                        <a:prstGeom prst="rect">
                          <a:avLst/>
                        </a:prstGeom>
                        <a:solidFill>
                          <a:sysClr val="window" lastClr="FFFFFF"/>
                        </a:solidFill>
                        <a:ln w="6350">
                          <a:noFill/>
                        </a:ln>
                      </wps:spPr>
                      <wps:txbx>
                        <w:txbxContent>
                          <w:p w14:paraId="6CBD6CB7" w14:textId="77777777" w:rsidR="003854E0" w:rsidRPr="00EB6AAC" w:rsidRDefault="003854E0" w:rsidP="003854E0">
                            <w:pPr>
                              <w:pStyle w:val="aff2"/>
                            </w:pPr>
                            <w:r>
                              <w:rPr>
                                <w:rFonts w:hint="eastAsia"/>
                              </w:rPr>
                              <w:t>(出典) 日本ディープラーニング協会「</w:t>
                            </w:r>
                            <w:r>
                              <w:t>G検定</w:t>
                            </w:r>
                            <w:r>
                              <w:rPr>
                                <w:rFonts w:hint="eastAsia"/>
                              </w:rPr>
                              <w:t xml:space="preserve"> 試験出題範囲（</w:t>
                            </w:r>
                            <w:r>
                              <w:t>シラバス2024</w:t>
                            </w:r>
                            <w:r>
                              <w:rPr>
                                <w:rFonts w:hint="eastAsia"/>
                              </w:rPr>
                              <w:t>）</w:t>
                            </w:r>
                            <w:r>
                              <w:rPr>
                                <w:rFonts w:hint="eastAsia"/>
                                <w:color w:val="000000"/>
                              </w:rPr>
                              <w:t>」</w:t>
                            </w:r>
                            <w:r>
                              <w:rPr>
                                <w:rFonts w:hint="eastAsia"/>
                              </w:rPr>
                              <w:t>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63A1D1" id="_x0000_s1213" type="#_x0000_t202" style="position:absolute;left:0;text-align:left;margin-left:65.15pt;margin-top:163.9pt;width:392.7pt;height:20.9pt;z-index:251656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" fillcolor="window" stroked="f" strokeweight=".5pt">
                <v:textbox>
                  <w:txbxContent>
                    <w:p w14:paraId="6CBD6CB7" w14:textId="77777777" w:rsidR="003854E0" w:rsidRPr="00EB6AAC" w:rsidRDefault="003854E0" w:rsidP="003854E0">
                      <w:pPr>
                        <w:pStyle w:val="aff2"/>
                      </w:pPr>
                      <w:r>
                        <w:rPr>
                          <w:rFonts w:hint="eastAsia"/>
                        </w:rPr>
                        <w:t>(出典) 日本ディープラーニング協会「</w:t>
                      </w:r>
                      <w:r>
                        <w:t>G検定</w:t>
                      </w:r>
                      <w:r>
                        <w:rPr>
                          <w:rFonts w:hint="eastAsia"/>
                        </w:rPr>
                        <w:t xml:space="preserve"> 試験出題範囲（</w:t>
                      </w:r>
                      <w:r>
                        <w:t>シラバス2024</w:t>
                      </w:r>
                      <w:r>
                        <w:rPr>
                          <w:rFonts w:hint="eastAsia"/>
                        </w:rPr>
                        <w:t>）</w:t>
                      </w:r>
                      <w:r>
                        <w:rPr>
                          <w:rFonts w:hint="eastAsia"/>
                          <w:color w:val="000000"/>
                        </w:rPr>
                        <w:t>」</w:t>
                      </w:r>
                      <w:r>
                        <w:rPr>
                          <w:rFonts w:hint="eastAsia"/>
                        </w:rPr>
                        <w:t>をもとに作成</w:t>
                      </w:r>
                    </w:p>
                  </w:txbxContent>
                </v:textbox>
                <w10:wrap type="topAndBottom" anchorx="margin"/>
              </v:shape>
            </w:pict>
          </mc:Fallback>
        </mc:AlternateContent>
      </w:r>
      <w:r w:rsidRPr="00E03A49">
        <w:t>G検定の試験範囲</w:t>
      </w:r>
      <w:r>
        <w:rPr>
          <w:rFonts w:hint="eastAsia"/>
        </w:rPr>
        <w:t>のうち、セキュリティに関する箇所を抜粋して説明します。</w:t>
      </w:r>
    </w:p>
    <w:tbl>
      <w:tblPr>
        <w:tblStyle w:val="aa"/>
        <w:tblW w:w="0" w:type="auto"/>
        <w:tblInd w:w="-5" w:type="dxa"/>
        <w:tblLook w:val="04A0" w:firstRow="1" w:lastRow="0" w:firstColumn="1" w:lastColumn="0" w:noHBand="0" w:noVBand="1"/>
      </w:tblPr>
      <w:tblGrid>
        <w:gridCol w:w="6946"/>
        <w:gridCol w:w="3515"/>
      </w:tblGrid>
      <w:tr w:rsidR="00F53B2F" w14:paraId="091729C3" w14:textId="77777777" w:rsidTr="00DE4BFC">
        <w:trPr>
          <w:trHeight w:val="437"/>
        </w:trPr>
        <w:tc>
          <w:tcPr>
            <w:tcW w:w="10461" w:type="dxa"/>
            <w:gridSpan w:val="2"/>
            <w:shd w:val="clear" w:color="auto" w:fill="215E99" w:themeFill="text2" w:themeFillTint="BF"/>
          </w:tcPr>
          <w:p w14:paraId="6E4285E2" w14:textId="77777777" w:rsidR="003854E0" w:rsidRPr="00606012" w:rsidRDefault="003854E0">
            <w:pPr>
              <w:pStyle w:val="aff0"/>
            </w:pPr>
            <w:r>
              <w:rPr>
                <w:rFonts w:hint="eastAsia"/>
              </w:rPr>
              <w:t>AI倫理・AIガバナンス</w:t>
            </w:r>
          </w:p>
        </w:tc>
      </w:tr>
      <w:tr w:rsidR="003854E0" w14:paraId="07CF8B15" w14:textId="77777777" w:rsidTr="00DE4BFC">
        <w:trPr>
          <w:trHeight w:val="363"/>
        </w:trPr>
        <w:tc>
          <w:tcPr>
            <w:tcW w:w="10461" w:type="dxa"/>
            <w:gridSpan w:val="2"/>
          </w:tcPr>
          <w:p w14:paraId="58A9DEA7" w14:textId="77777777" w:rsidR="003854E0" w:rsidRDefault="003854E0">
            <w:pPr>
              <w:pStyle w:val="afff8"/>
            </w:pPr>
            <w:r>
              <w:rPr>
                <w:rFonts w:hint="eastAsia"/>
              </w:rPr>
              <w:t>11.安全性とセキュリティ</w:t>
            </w:r>
          </w:p>
        </w:tc>
      </w:tr>
      <w:tr w:rsidR="003854E0" w14:paraId="2DFCE4A7" w14:textId="77777777" w:rsidTr="00DE4BFC">
        <w:tc>
          <w:tcPr>
            <w:tcW w:w="6946" w:type="dxa"/>
          </w:tcPr>
          <w:p w14:paraId="40175303" w14:textId="77777777" w:rsidR="003854E0" w:rsidRDefault="003854E0" w:rsidP="00892C01">
            <w:pPr>
              <w:pStyle w:val="afff6"/>
              <w:numPr>
                <w:ilvl w:val="0"/>
                <w:numId w:val="658"/>
              </w:numPr>
            </w:pPr>
            <w:r>
              <w:rPr>
                <w:rFonts w:hint="eastAsia"/>
              </w:rPr>
              <w:t>安全性に関する論点の所在と代表的な事例を理解している</w:t>
            </w:r>
          </w:p>
          <w:p w14:paraId="59D85E46" w14:textId="77777777" w:rsidR="003854E0" w:rsidRDefault="003854E0" w:rsidP="00892C01">
            <w:pPr>
              <w:pStyle w:val="afff6"/>
              <w:numPr>
                <w:ilvl w:val="0"/>
                <w:numId w:val="658"/>
              </w:numPr>
            </w:pPr>
            <w:r>
              <w:rPr>
                <w:rFonts w:hint="eastAsia"/>
              </w:rPr>
              <w:t>セキュリティ上の課題としてどのような攻撃などが存在しているのか理解している</w:t>
            </w:r>
          </w:p>
          <w:p w14:paraId="5CA58882" w14:textId="77777777" w:rsidR="003854E0" w:rsidRDefault="003854E0" w:rsidP="00892C01">
            <w:pPr>
              <w:pStyle w:val="afff6"/>
              <w:numPr>
                <w:ilvl w:val="0"/>
                <w:numId w:val="658"/>
              </w:numPr>
            </w:pPr>
            <w:r>
              <w:rPr>
                <w:rFonts w:hint="eastAsia"/>
              </w:rPr>
              <w:t>安全性やセキュリティの課題への対応手段を理解している</w:t>
            </w:r>
          </w:p>
        </w:tc>
        <w:tc>
          <w:tcPr>
            <w:tcW w:w="3515" w:type="dxa"/>
          </w:tcPr>
          <w:p w14:paraId="5572BE57" w14:textId="77777777" w:rsidR="003854E0" w:rsidRDefault="003854E0">
            <w:pPr>
              <w:pStyle w:val="afff6"/>
            </w:pPr>
            <w:r>
              <w:rPr>
                <w:rFonts w:hint="eastAsia"/>
              </w:rPr>
              <w:t>Adversarial Attack（Adversarial Examples）、セキュリティ・バイ・デザイン、データ汚染、データ窃取、モデル窃取、モデル汚染</w:t>
            </w:r>
          </w:p>
        </w:tc>
      </w:tr>
    </w:tbl>
    <w:p w14:paraId="59DC945D" w14:textId="77777777" w:rsidR="003854E0" w:rsidRDefault="003854E0" w:rsidP="003854E0">
      <w:pPr>
        <w:ind w:firstLineChars="0" w:firstLine="0"/>
      </w:pPr>
    </w:p>
    <w:tbl>
      <w:tblPr>
        <w:tblStyle w:val="aa"/>
        <w:tblpPr w:leftFromText="142" w:rightFromText="142" w:vertAnchor="text" w:horzAnchor="margin" w:tblpY="261"/>
        <w:tblW w:w="0" w:type="auto"/>
        <w:tblLook w:val="04A0" w:firstRow="1" w:lastRow="0" w:firstColumn="1" w:lastColumn="0" w:noHBand="0" w:noVBand="1"/>
      </w:tblPr>
      <w:tblGrid>
        <w:gridCol w:w="3681"/>
        <w:gridCol w:w="6775"/>
      </w:tblGrid>
      <w:tr w:rsidR="003854E0" w14:paraId="4060CDDA" w14:textId="77777777">
        <w:tc>
          <w:tcPr>
            <w:tcW w:w="10456" w:type="dxa"/>
            <w:gridSpan w:val="2"/>
          </w:tcPr>
          <w:p w14:paraId="7E348860" w14:textId="77777777" w:rsidR="003854E0" w:rsidRDefault="003854E0" w:rsidP="00601047">
            <w:pPr>
              <w:pStyle w:val="affe"/>
              <w:framePr w:hSpace="0" w:wrap="auto" w:vAnchor="margin" w:hAnchor="text" w:yAlign="inline"/>
            </w:pPr>
            <w:r w:rsidRPr="000A23A7">
              <w:rPr>
                <w:rFonts w:hint="eastAsia"/>
              </w:rPr>
              <w:t>詳細理解のため参考となる文献（参考文献）</w:t>
            </w:r>
          </w:p>
        </w:tc>
      </w:tr>
      <w:tr w:rsidR="003854E0" w:rsidRPr="000A23A7" w14:paraId="023C6A7F" w14:textId="77777777">
        <w:tc>
          <w:tcPr>
            <w:tcW w:w="3681" w:type="dxa"/>
            <w:shd w:val="clear" w:color="auto" w:fill="F1A983" w:themeFill="accent2" w:themeFillTint="99"/>
          </w:tcPr>
          <w:p w14:paraId="5CC5EB27" w14:textId="77777777" w:rsidR="003854E0" w:rsidRDefault="003854E0" w:rsidP="00601047">
            <w:pPr>
              <w:pStyle w:val="affe"/>
              <w:framePr w:hSpace="0" w:wrap="auto" w:vAnchor="margin" w:hAnchor="text" w:yAlign="inline"/>
            </w:pPr>
            <w:r>
              <w:rPr>
                <w:rFonts w:hint="eastAsia"/>
              </w:rPr>
              <w:t>G検定とは</w:t>
            </w:r>
          </w:p>
        </w:tc>
        <w:tc>
          <w:tcPr>
            <w:tcW w:w="6775" w:type="dxa"/>
          </w:tcPr>
          <w:p w14:paraId="2FDB1188" w14:textId="23D0D4B1" w:rsidR="003854E0" w:rsidRPr="000A23A7" w:rsidRDefault="003854E0" w:rsidP="00601047">
            <w:pPr>
              <w:pStyle w:val="affe"/>
              <w:framePr w:hSpace="0" w:wrap="auto" w:vAnchor="margin" w:hAnchor="text" w:yAlign="inline"/>
            </w:pPr>
            <w:r w:rsidRPr="00784681">
              <w:t>https://www.jdla.org/certificate/general/#</w:t>
            </w:r>
          </w:p>
        </w:tc>
      </w:tr>
      <w:tr w:rsidR="003854E0" w:rsidRPr="00784681" w14:paraId="55AAF9EA" w14:textId="77777777">
        <w:tc>
          <w:tcPr>
            <w:tcW w:w="3681" w:type="dxa"/>
            <w:shd w:val="clear" w:color="auto" w:fill="F1A983" w:themeFill="accent2" w:themeFillTint="99"/>
          </w:tcPr>
          <w:p w14:paraId="62CE46AD" w14:textId="77777777" w:rsidR="003854E0" w:rsidRDefault="003854E0" w:rsidP="00601047">
            <w:pPr>
              <w:pStyle w:val="affe"/>
              <w:framePr w:hSpace="0" w:wrap="auto" w:vAnchor="margin" w:hAnchor="text" w:yAlign="inline"/>
            </w:pPr>
            <w:r w:rsidRPr="005F005E">
              <w:t>G検定の試験範囲（シラバス）と例題</w:t>
            </w:r>
          </w:p>
        </w:tc>
        <w:tc>
          <w:tcPr>
            <w:tcW w:w="6775" w:type="dxa"/>
          </w:tcPr>
          <w:p w14:paraId="1E7A5210" w14:textId="0DF18D00" w:rsidR="003854E0" w:rsidRPr="00784681" w:rsidRDefault="00561F05" w:rsidP="00601047">
            <w:pPr>
              <w:pStyle w:val="affe"/>
              <w:framePr w:hSpace="0" w:wrap="auto" w:vAnchor="margin" w:hAnchor="text" w:yAlign="inline"/>
            </w:pPr>
            <w:r w:rsidRPr="00D03FFA">
              <w:t>https://www.jdla.org/certificate/general/#</w:t>
            </w:r>
            <w:r w:rsidRPr="00784681">
              <w:t>general_No03</w:t>
            </w:r>
          </w:p>
        </w:tc>
      </w:tr>
    </w:tbl>
    <w:p w14:paraId="1B427880" w14:textId="77777777" w:rsidR="003854E0" w:rsidRPr="00E971B8" w:rsidRDefault="003854E0" w:rsidP="003854E0">
      <w:pPr>
        <w:ind w:firstLineChars="0" w:firstLine="0"/>
      </w:pPr>
    </w:p>
    <w:p w14:paraId="60158EF4" w14:textId="77777777" w:rsidR="003854E0" w:rsidRPr="005634B5" w:rsidRDefault="003854E0" w:rsidP="003854E0">
      <w:pPr>
        <w:ind w:firstLineChars="0" w:firstLine="0"/>
      </w:pPr>
    </w:p>
    <w:p w14:paraId="361A1948" w14:textId="77777777" w:rsidR="003854E0" w:rsidRDefault="003854E0" w:rsidP="002A6987">
      <w:pPr>
        <w:pStyle w:val="3"/>
      </w:pPr>
      <w:bookmarkStart w:id="1785" w:name="_Toc183418703"/>
      <w:bookmarkStart w:id="1786" w:name="_Toc185339052"/>
      <w:bookmarkStart w:id="1787" w:name="_Toc188349145"/>
      <w:r w:rsidRPr="00854388">
        <w:rPr>
          <w:rFonts w:hint="eastAsia"/>
        </w:rPr>
        <w:t>情報処理技術者試験</w:t>
      </w:r>
      <w:bookmarkEnd w:id="1785"/>
      <w:bookmarkEnd w:id="1786"/>
      <w:bookmarkEnd w:id="1787"/>
    </w:p>
    <w:p w14:paraId="2248B58D" w14:textId="0102E828" w:rsidR="003854E0" w:rsidRDefault="003854E0" w:rsidP="003854E0">
      <w:r w:rsidRPr="00D71A57">
        <w:rPr>
          <w:rFonts w:hint="eastAsia"/>
        </w:rPr>
        <w:t>個人や組織が安全で効果的な</w:t>
      </w:r>
      <w:r w:rsidRPr="00D71A57">
        <w:t>ITの活用を進めるためには、IT業界やIT職種に限らず、ITを利用する側の</w:t>
      </w:r>
      <w:r>
        <w:rPr>
          <w:rFonts w:hint="eastAsia"/>
        </w:rPr>
        <w:t>すべ</w:t>
      </w:r>
      <w:r w:rsidRPr="00D71A57">
        <w:t>ての人々がITや情報セキュリティに関する知識を持つことが必要です。また、デジタルトランスフォーメーション（DX）の進展に伴い、ITやセキュリティに関する専門知識や業務経験がない人々にとっても、企業内外でセキュリティの専門人材と協力する機会が増加しています。このような協力関係を築くためにも、ITや情報セキュリティに関する知識を習得し</w:t>
      </w:r>
      <w:r w:rsidRPr="00D71A57">
        <w:rPr>
          <w:rFonts w:hint="eastAsia"/>
        </w:rPr>
        <w:t>ておくことが望まれます</w:t>
      </w:r>
      <w:r>
        <w:rPr>
          <w:rFonts w:hint="eastAsia"/>
        </w:rPr>
        <w:t>。</w:t>
      </w:r>
      <w:r w:rsidRPr="00D71A57">
        <w:rPr>
          <w:rFonts w:hint="eastAsia"/>
        </w:rPr>
        <w:t>従業員一人</w:t>
      </w:r>
      <w:r>
        <w:rPr>
          <w:rFonts w:hint="eastAsia"/>
        </w:rPr>
        <w:t>一人</w:t>
      </w:r>
      <w:r w:rsidRPr="00D71A57">
        <w:rPr>
          <w:rFonts w:hint="eastAsia"/>
        </w:rPr>
        <w:t>に</w:t>
      </w:r>
      <w:r w:rsidRPr="00D71A57">
        <w:t>ITや情報セキュリティの知識を身につけてもらうための有効な手段の一つが、情報処理技術者試験の受験です。情報処理技術者試験に合格するには、</w:t>
      </w:r>
      <w:bookmarkStart w:id="1788" w:name="■ITリテラシー23ー2"/>
      <w:r w:rsidR="007C2A65">
        <w:fldChar w:fldCharType="begin"/>
      </w:r>
      <w:r w:rsidR="007C2A65">
        <w:instrText>HYPERLINK  \l "■ITリテラシー"</w:instrText>
      </w:r>
      <w:r w:rsidR="007C2A65">
        <w:fldChar w:fldCharType="separate"/>
      </w:r>
      <w:r w:rsidRPr="007C2A65">
        <w:rPr>
          <w:rStyle w:val="a7"/>
        </w:rPr>
        <w:t>ITリテラシー</w:t>
      </w:r>
      <w:bookmarkEnd w:id="1788"/>
      <w:r w:rsidR="007C2A65">
        <w:fldChar w:fldCharType="end"/>
      </w:r>
      <w:r w:rsidRPr="00D71A57">
        <w:t>および情報セキュリティに関する基礎知識を習得する必要があるからです。組織全体で従業員一人</w:t>
      </w:r>
      <w:r>
        <w:rPr>
          <w:rFonts w:hint="eastAsia"/>
        </w:rPr>
        <w:t>一人</w:t>
      </w:r>
      <w:r w:rsidRPr="00D71A57">
        <w:t>のセキュリティ意識を高めることは、組織の安全な運営に不可欠です。また、組織内のセキュリティ専門人材不足</w:t>
      </w:r>
      <w:r w:rsidRPr="00D71A57">
        <w:rPr>
          <w:rFonts w:hint="eastAsia"/>
        </w:rPr>
        <w:t>の問題の解消にも役立ちます。まずは情報</w:t>
      </w:r>
      <w:r>
        <w:rPr>
          <w:rFonts w:hint="eastAsia"/>
        </w:rPr>
        <w:t>処理</w:t>
      </w:r>
      <w:r w:rsidRPr="00D71A57">
        <w:rPr>
          <w:rFonts w:hint="eastAsia"/>
        </w:rPr>
        <w:t>技術者試験の全体像を紹介します。</w:t>
      </w:r>
    </w:p>
    <w:p w14:paraId="5A69A642" w14:textId="77777777" w:rsidR="003854E0" w:rsidRDefault="003854E0" w:rsidP="003854E0">
      <w:r>
        <w:rPr>
          <w:noProof/>
        </w:rPr>
        <mc:AlternateContent>
          <mc:Choice Requires="wps">
            <w:drawing>
              <wp:anchor distT="0" distB="0" distL="114300" distR="114300" simplePos="0" relativeHeight="251656583" behindDoc="0" locked="0" layoutInCell="1" allowOverlap="1" wp14:anchorId="1F71020B" wp14:editId="295F116D">
                <wp:simplePos x="0" y="0"/>
                <wp:positionH relativeFrom="margin">
                  <wp:align>center</wp:align>
                </wp:positionH>
                <wp:positionV relativeFrom="paragraph">
                  <wp:posOffset>4191000</wp:posOffset>
                </wp:positionV>
                <wp:extent cx="6604000" cy="457200"/>
                <wp:effectExtent l="0" t="0" r="0" b="0"/>
                <wp:wrapTopAndBottom/>
                <wp:docPr id="143682993" name="テキスト ボックス 13"/>
                <wp:cNvGraphicFramePr/>
                <a:graphic xmlns:a="http://schemas.openxmlformats.org/drawingml/2006/main">
                  <a:graphicData uri="http://schemas.microsoft.com/office/word/2010/wordprocessingShape">
                    <wps:wsp>
                      <wps:cNvSpPr txBox="1"/>
                      <wps:spPr>
                        <a:xfrm>
                          <a:off x="0" y="0"/>
                          <a:ext cx="6604000" cy="457200"/>
                        </a:xfrm>
                        <a:prstGeom prst="rect">
                          <a:avLst/>
                        </a:prstGeom>
                        <a:noFill/>
                        <a:ln w="6350">
                          <a:noFill/>
                        </a:ln>
                      </wps:spPr>
                      <wps:txbx>
                        <w:txbxContent>
                          <w:p w14:paraId="3A009A39" w14:textId="254AE4CA" w:rsidR="003854E0" w:rsidRDefault="003854E0" w:rsidP="003854E0">
                            <w:pPr>
                              <w:pStyle w:val="aff2"/>
                            </w:pPr>
                            <w:r w:rsidRPr="00904A65">
                              <w:rPr>
                                <w:rFonts w:hint="eastAsia"/>
                              </w:rPr>
                              <w:t>図</w:t>
                            </w:r>
                            <w:r>
                              <w:rPr>
                                <w:rFonts w:hint="eastAsia"/>
                              </w:rPr>
                              <w:t>10</w:t>
                            </w:r>
                            <w:r w:rsidR="008C6F55">
                              <w:rPr>
                                <w:rFonts w:hint="eastAsia"/>
                              </w:rPr>
                              <w:t>1.</w:t>
                            </w:r>
                            <w:r>
                              <w:rPr>
                                <w:rFonts w:hint="eastAsia"/>
                              </w:rPr>
                              <w:t xml:space="preserve"> IT ヒューマンスキル概念図</w:t>
                            </w:r>
                          </w:p>
                          <w:p w14:paraId="44294C5B" w14:textId="77777777" w:rsidR="003854E0" w:rsidRDefault="003854E0" w:rsidP="003854E0">
                            <w:pPr>
                              <w:pStyle w:val="aff2"/>
                            </w:pPr>
                            <w:r>
                              <w:rPr>
                                <w:rFonts w:hint="eastAsia"/>
                              </w:rPr>
                              <w:t>(出典) IPA「情報処理技術者試験・情報処理安全確保支援士試験　試験要綱</w:t>
                            </w:r>
                            <w:r>
                              <w:rPr>
                                <w:rFonts w:hint="eastAsia"/>
                                <w:color w:val="000000"/>
                              </w:rPr>
                              <w:t>」</w:t>
                            </w:r>
                            <w:r>
                              <w:rPr>
                                <w:rFonts w:hint="eastAsia"/>
                              </w:rPr>
                              <w:t>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1020B" id="_x0000_s1214" type="#_x0000_t202" style="position:absolute;left:0;text-align:left;margin-left:0;margin-top:330pt;width:520pt;height:36pt;z-index:25165658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" filled="f" stroked="f" strokeweight=".5pt">
                <v:textbox>
                  <w:txbxContent>
                    <w:p w14:paraId="3A009A39" w14:textId="254AE4CA" w:rsidR="003854E0" w:rsidRDefault="003854E0" w:rsidP="003854E0">
                      <w:pPr>
                        <w:pStyle w:val="aff2"/>
                      </w:pPr>
                      <w:r w:rsidRPr="00904A65">
                        <w:rPr>
                          <w:rFonts w:hint="eastAsia"/>
                        </w:rPr>
                        <w:t>図</w:t>
                      </w:r>
                      <w:r>
                        <w:rPr>
                          <w:rFonts w:hint="eastAsia"/>
                        </w:rPr>
                        <w:t>10</w:t>
                      </w:r>
                      <w:r w:rsidR="008C6F55">
                        <w:rPr>
                          <w:rFonts w:hint="eastAsia"/>
                        </w:rPr>
                        <w:t>1.</w:t>
                      </w:r>
                      <w:r>
                        <w:rPr>
                          <w:rFonts w:hint="eastAsia"/>
                        </w:rPr>
                        <w:t xml:space="preserve"> IT ヒューマンスキル概念図</w:t>
                      </w:r>
                    </w:p>
                    <w:p w14:paraId="44294C5B" w14:textId="77777777" w:rsidR="003854E0" w:rsidRDefault="003854E0" w:rsidP="003854E0">
                      <w:pPr>
                        <w:pStyle w:val="aff2"/>
                      </w:pPr>
                      <w:r>
                        <w:rPr>
                          <w:rFonts w:hint="eastAsia"/>
                        </w:rPr>
                        <w:t>(出典) IPA「情報処理技術者試験・情報処理安全確保支援士試験　試験要綱</w:t>
                      </w:r>
                      <w:r>
                        <w:rPr>
                          <w:rFonts w:hint="eastAsia"/>
                          <w:color w:val="000000"/>
                        </w:rPr>
                        <w:t>」</w:t>
                      </w:r>
                      <w:r>
                        <w:rPr>
                          <w:rFonts w:hint="eastAsia"/>
                        </w:rPr>
                        <w:t>をもとに作成</w:t>
                      </w:r>
                    </w:p>
                  </w:txbxContent>
                </v:textbox>
                <w10:wrap type="topAndBottom" anchorx="margin"/>
              </v:shape>
            </w:pict>
          </mc:Fallback>
        </mc:AlternateContent>
      </w:r>
      <w:r>
        <w:rPr>
          <w:noProof/>
        </w:rPr>
        <w:drawing>
          <wp:anchor distT="0" distB="0" distL="114300" distR="114300" simplePos="0" relativeHeight="251656582" behindDoc="0" locked="0" layoutInCell="1" allowOverlap="1" wp14:anchorId="2F497D67" wp14:editId="0190C195">
            <wp:simplePos x="0" y="0"/>
            <wp:positionH relativeFrom="column">
              <wp:posOffset>13970</wp:posOffset>
            </wp:positionH>
            <wp:positionV relativeFrom="paragraph">
              <wp:posOffset>319405</wp:posOffset>
            </wp:positionV>
            <wp:extent cx="6604000" cy="3613785"/>
            <wp:effectExtent l="0" t="0" r="6350" b="5715"/>
            <wp:wrapTopAndBottom/>
            <wp:docPr id="146157388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604000" cy="3613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1C091F" w14:textId="77777777" w:rsidR="003854E0" w:rsidRDefault="003854E0" w:rsidP="003854E0">
      <w:r>
        <w:rPr>
          <w:rFonts w:hint="eastAsia"/>
        </w:rPr>
        <w:t>各試験の出題分野の全体像を以下の表に示します。</w:t>
      </w:r>
    </w:p>
    <w:p w14:paraId="2896A741" w14:textId="77777777" w:rsidR="003854E0" w:rsidRPr="00B54A8C" w:rsidRDefault="003854E0" w:rsidP="003854E0">
      <w:r>
        <w:rPr>
          <w:rFonts w:hint="eastAsia"/>
        </w:rPr>
        <w:t>※ITパスポート試験については、「</w:t>
      </w:r>
      <w:r w:rsidRPr="00477554">
        <w:t>22-2-1. ITソフトウェア領域</w:t>
      </w:r>
      <w:r>
        <w:rPr>
          <w:rFonts w:hint="eastAsia"/>
        </w:rPr>
        <w:t>」を参照してください。</w:t>
      </w:r>
    </w:p>
    <w:p w14:paraId="369B3CE9" w14:textId="77777777" w:rsidR="003854E0" w:rsidRPr="00B54A8C" w:rsidRDefault="003854E0" w:rsidP="003854E0">
      <w:pPr>
        <w:ind w:firstLineChars="0" w:firstLine="0"/>
      </w:pPr>
    </w:p>
    <w:tbl>
      <w:tblPr>
        <w:tblStyle w:val="aa"/>
        <w:tblW w:w="10485" w:type="dxa"/>
        <w:tblLook w:val="04A0" w:firstRow="1" w:lastRow="0" w:firstColumn="1" w:lastColumn="0" w:noHBand="0" w:noVBand="1"/>
      </w:tblPr>
      <w:tblGrid>
        <w:gridCol w:w="624"/>
        <w:gridCol w:w="2247"/>
        <w:gridCol w:w="2489"/>
        <w:gridCol w:w="1022"/>
        <w:gridCol w:w="1091"/>
        <w:gridCol w:w="744"/>
        <w:gridCol w:w="850"/>
        <w:gridCol w:w="1418"/>
      </w:tblGrid>
      <w:tr w:rsidR="003854E0" w14:paraId="382BFB08" w14:textId="77777777">
        <w:trPr>
          <w:cantSplit/>
          <w:trHeight w:val="309"/>
        </w:trPr>
        <w:tc>
          <w:tcPr>
            <w:tcW w:w="5360" w:type="dxa"/>
            <w:gridSpan w:val="3"/>
            <w:vMerge w:val="restart"/>
            <w:tcBorders>
              <w:right w:val="single" w:sz="4" w:space="0" w:color="auto"/>
              <w:tl2br w:val="single" w:sz="4" w:space="0" w:color="auto"/>
            </w:tcBorders>
            <w:shd w:val="clear" w:color="auto" w:fill="215E99" w:themeFill="text2" w:themeFillTint="BF"/>
          </w:tcPr>
          <w:p w14:paraId="7C7C7761" w14:textId="77777777" w:rsidR="003854E0" w:rsidRDefault="003854E0">
            <w:pPr>
              <w:pStyle w:val="affff1"/>
              <w:jc w:val="right"/>
            </w:pPr>
            <w:r>
              <w:rPr>
                <w:rFonts w:hint="eastAsia"/>
              </w:rPr>
              <w:t>試験区分</w:t>
            </w:r>
          </w:p>
          <w:p w14:paraId="4DFCC20B" w14:textId="77777777" w:rsidR="003854E0" w:rsidRDefault="003854E0">
            <w:pPr>
              <w:pStyle w:val="affff1"/>
            </w:pPr>
          </w:p>
          <w:p w14:paraId="74ACF8EF" w14:textId="77777777" w:rsidR="003854E0" w:rsidRDefault="003854E0">
            <w:pPr>
              <w:pStyle w:val="affff1"/>
            </w:pPr>
          </w:p>
          <w:p w14:paraId="2AD6D9F8" w14:textId="77777777" w:rsidR="003854E0" w:rsidRDefault="003854E0">
            <w:pPr>
              <w:pStyle w:val="affff1"/>
            </w:pPr>
            <w:r>
              <w:rPr>
                <w:rFonts w:hint="eastAsia"/>
              </w:rPr>
              <w:t>出題分野</w:t>
            </w:r>
          </w:p>
        </w:tc>
        <w:tc>
          <w:tcPr>
            <w:tcW w:w="1022" w:type="dxa"/>
            <w:vMerge w:val="restart"/>
            <w:tcBorders>
              <w:top w:val="single" w:sz="4" w:space="0" w:color="auto"/>
              <w:left w:val="single" w:sz="4" w:space="0" w:color="auto"/>
              <w:right w:val="single" w:sz="4" w:space="0" w:color="auto"/>
              <w:tl2br w:val="nil"/>
            </w:tcBorders>
            <w:shd w:val="clear" w:color="auto" w:fill="215E99" w:themeFill="text2" w:themeFillTint="BF"/>
          </w:tcPr>
          <w:p w14:paraId="0F74BD5D" w14:textId="77777777" w:rsidR="003854E0" w:rsidRDefault="003854E0">
            <w:pPr>
              <w:pStyle w:val="affff1"/>
            </w:pPr>
            <w:r>
              <w:rPr>
                <w:rFonts w:hint="eastAsia"/>
              </w:rPr>
              <w:t>情報セキュリティマネジメント試験（参考）</w:t>
            </w:r>
          </w:p>
        </w:tc>
        <w:tc>
          <w:tcPr>
            <w:tcW w:w="1091" w:type="dxa"/>
            <w:vMerge w:val="restart"/>
            <w:tcBorders>
              <w:top w:val="single" w:sz="4" w:space="0" w:color="auto"/>
              <w:left w:val="single" w:sz="4" w:space="0" w:color="auto"/>
              <w:right w:val="single" w:sz="4" w:space="0" w:color="auto"/>
              <w:tl2br w:val="nil"/>
            </w:tcBorders>
            <w:shd w:val="clear" w:color="auto" w:fill="215E99" w:themeFill="text2" w:themeFillTint="BF"/>
          </w:tcPr>
          <w:p w14:paraId="0C914A17" w14:textId="77777777" w:rsidR="003854E0" w:rsidRPr="00C11044" w:rsidRDefault="003854E0">
            <w:pPr>
              <w:pStyle w:val="affff1"/>
              <w:rPr>
                <w:lang w:eastAsia="zh-TW"/>
              </w:rPr>
            </w:pPr>
            <w:r>
              <w:rPr>
                <w:rFonts w:hint="eastAsia"/>
                <w:lang w:eastAsia="zh-TW"/>
              </w:rPr>
              <w:t>基本情報技術者試験（科目A）</w:t>
            </w:r>
          </w:p>
        </w:tc>
        <w:tc>
          <w:tcPr>
            <w:tcW w:w="744" w:type="dxa"/>
            <w:vMerge w:val="restart"/>
            <w:tcBorders>
              <w:top w:val="single" w:sz="4" w:space="0" w:color="auto"/>
              <w:left w:val="single" w:sz="4" w:space="0" w:color="auto"/>
              <w:right w:val="single" w:sz="4" w:space="0" w:color="auto"/>
              <w:tl2br w:val="nil"/>
            </w:tcBorders>
            <w:shd w:val="clear" w:color="auto" w:fill="215E99" w:themeFill="text2" w:themeFillTint="BF"/>
          </w:tcPr>
          <w:p w14:paraId="3CD41BC3" w14:textId="77777777" w:rsidR="003854E0" w:rsidRDefault="003854E0">
            <w:pPr>
              <w:pStyle w:val="affff1"/>
            </w:pPr>
            <w:r>
              <w:rPr>
                <w:rFonts w:hint="eastAsia"/>
              </w:rPr>
              <w:t>応用情報技術者</w:t>
            </w:r>
          </w:p>
        </w:tc>
        <w:tc>
          <w:tcPr>
            <w:tcW w:w="2268" w:type="dxa"/>
            <w:gridSpan w:val="2"/>
            <w:tcBorders>
              <w:top w:val="single" w:sz="4" w:space="0" w:color="auto"/>
              <w:left w:val="single" w:sz="4" w:space="0" w:color="auto"/>
              <w:bottom w:val="single" w:sz="4" w:space="0" w:color="auto"/>
              <w:right w:val="single" w:sz="4" w:space="0" w:color="auto"/>
              <w:tl2br w:val="nil"/>
            </w:tcBorders>
            <w:shd w:val="clear" w:color="auto" w:fill="215E99" w:themeFill="text2" w:themeFillTint="BF"/>
          </w:tcPr>
          <w:p w14:paraId="3039E5A7" w14:textId="77777777" w:rsidR="003854E0" w:rsidRDefault="003854E0">
            <w:pPr>
              <w:pStyle w:val="affff1"/>
            </w:pPr>
            <w:r>
              <w:rPr>
                <w:rFonts w:hint="eastAsia"/>
              </w:rPr>
              <w:t>高度試験・支援士試験</w:t>
            </w:r>
          </w:p>
        </w:tc>
      </w:tr>
      <w:tr w:rsidR="003854E0" w14:paraId="2B961624" w14:textId="77777777">
        <w:trPr>
          <w:cantSplit/>
          <w:trHeight w:val="354"/>
        </w:trPr>
        <w:tc>
          <w:tcPr>
            <w:tcW w:w="5360" w:type="dxa"/>
            <w:gridSpan w:val="3"/>
            <w:vMerge/>
            <w:tcBorders>
              <w:right w:val="single" w:sz="4" w:space="0" w:color="auto"/>
              <w:tl2br w:val="single" w:sz="4" w:space="0" w:color="auto"/>
            </w:tcBorders>
            <w:shd w:val="clear" w:color="auto" w:fill="215E99" w:themeFill="text2" w:themeFillTint="BF"/>
          </w:tcPr>
          <w:p w14:paraId="0A4A20B3" w14:textId="77777777" w:rsidR="003854E0" w:rsidRDefault="003854E0">
            <w:pPr>
              <w:pStyle w:val="affff1"/>
            </w:pPr>
          </w:p>
        </w:tc>
        <w:tc>
          <w:tcPr>
            <w:tcW w:w="1022" w:type="dxa"/>
            <w:vMerge/>
            <w:tcBorders>
              <w:left w:val="single" w:sz="4" w:space="0" w:color="auto"/>
              <w:right w:val="single" w:sz="4" w:space="0" w:color="auto"/>
              <w:tl2br w:val="nil"/>
            </w:tcBorders>
            <w:shd w:val="clear" w:color="auto" w:fill="215E99" w:themeFill="text2" w:themeFillTint="BF"/>
            <w:textDirection w:val="tbRlV"/>
          </w:tcPr>
          <w:p w14:paraId="58D52EBE" w14:textId="77777777" w:rsidR="003854E0" w:rsidRDefault="003854E0">
            <w:pPr>
              <w:pStyle w:val="affff1"/>
            </w:pPr>
          </w:p>
        </w:tc>
        <w:tc>
          <w:tcPr>
            <w:tcW w:w="1091" w:type="dxa"/>
            <w:vMerge/>
            <w:tcBorders>
              <w:left w:val="single" w:sz="4" w:space="0" w:color="auto"/>
              <w:right w:val="single" w:sz="4" w:space="0" w:color="auto"/>
              <w:tl2br w:val="nil"/>
            </w:tcBorders>
            <w:shd w:val="clear" w:color="auto" w:fill="215E99" w:themeFill="text2" w:themeFillTint="BF"/>
            <w:textDirection w:val="tbRlV"/>
          </w:tcPr>
          <w:p w14:paraId="056F2650" w14:textId="77777777" w:rsidR="003854E0" w:rsidRDefault="003854E0">
            <w:pPr>
              <w:pStyle w:val="affff1"/>
            </w:pPr>
          </w:p>
        </w:tc>
        <w:tc>
          <w:tcPr>
            <w:tcW w:w="744" w:type="dxa"/>
            <w:vMerge/>
            <w:tcBorders>
              <w:left w:val="single" w:sz="4" w:space="0" w:color="auto"/>
              <w:right w:val="single" w:sz="4" w:space="0" w:color="auto"/>
              <w:tl2br w:val="nil"/>
            </w:tcBorders>
            <w:shd w:val="clear" w:color="auto" w:fill="215E99" w:themeFill="text2" w:themeFillTint="BF"/>
            <w:textDirection w:val="tbRlV"/>
          </w:tcPr>
          <w:p w14:paraId="141D8523" w14:textId="77777777" w:rsidR="003854E0" w:rsidRDefault="003854E0">
            <w:pPr>
              <w:pStyle w:val="affff1"/>
            </w:pPr>
          </w:p>
        </w:tc>
        <w:tc>
          <w:tcPr>
            <w:tcW w:w="850" w:type="dxa"/>
            <w:vMerge w:val="restart"/>
            <w:tcBorders>
              <w:top w:val="single" w:sz="4" w:space="0" w:color="auto"/>
              <w:left w:val="single" w:sz="4" w:space="0" w:color="auto"/>
              <w:right w:val="single" w:sz="4" w:space="0" w:color="auto"/>
              <w:tl2br w:val="nil"/>
            </w:tcBorders>
            <w:shd w:val="clear" w:color="auto" w:fill="215E99" w:themeFill="text2" w:themeFillTint="BF"/>
          </w:tcPr>
          <w:p w14:paraId="4B893A6C" w14:textId="77777777" w:rsidR="003854E0" w:rsidRDefault="003854E0">
            <w:pPr>
              <w:pStyle w:val="affff1"/>
            </w:pPr>
            <w:r>
              <w:rPr>
                <w:rFonts w:hint="eastAsia"/>
              </w:rPr>
              <w:t>午前Ⅰ（共通知識）</w:t>
            </w:r>
          </w:p>
        </w:tc>
        <w:tc>
          <w:tcPr>
            <w:tcW w:w="1418" w:type="dxa"/>
            <w:tcBorders>
              <w:top w:val="single" w:sz="4" w:space="0" w:color="auto"/>
              <w:left w:val="single" w:sz="4" w:space="0" w:color="auto"/>
              <w:bottom w:val="single" w:sz="4" w:space="0" w:color="auto"/>
              <w:right w:val="single" w:sz="4" w:space="0" w:color="auto"/>
              <w:tl2br w:val="nil"/>
            </w:tcBorders>
            <w:shd w:val="clear" w:color="auto" w:fill="215E99" w:themeFill="text2" w:themeFillTint="BF"/>
          </w:tcPr>
          <w:p w14:paraId="6A932F9A" w14:textId="77777777" w:rsidR="003854E0" w:rsidRDefault="003854E0">
            <w:pPr>
              <w:pStyle w:val="affff1"/>
            </w:pPr>
            <w:r>
              <w:rPr>
                <w:rFonts w:hint="eastAsia"/>
              </w:rPr>
              <w:t>午前Ⅱ（専門知識</w:t>
            </w:r>
            <w:r>
              <w:t>）</w:t>
            </w:r>
          </w:p>
        </w:tc>
      </w:tr>
      <w:tr w:rsidR="003854E0" w14:paraId="5D6FC7FA" w14:textId="77777777">
        <w:trPr>
          <w:cantSplit/>
          <w:trHeight w:val="678"/>
        </w:trPr>
        <w:tc>
          <w:tcPr>
            <w:tcW w:w="5360" w:type="dxa"/>
            <w:gridSpan w:val="3"/>
            <w:vMerge/>
            <w:tcBorders>
              <w:right w:val="single" w:sz="4" w:space="0" w:color="auto"/>
              <w:tl2br w:val="single" w:sz="4" w:space="0" w:color="auto"/>
            </w:tcBorders>
            <w:shd w:val="clear" w:color="auto" w:fill="215E99" w:themeFill="text2" w:themeFillTint="BF"/>
          </w:tcPr>
          <w:p w14:paraId="37DC2BD6" w14:textId="77777777" w:rsidR="003854E0" w:rsidRDefault="003854E0">
            <w:pPr>
              <w:pStyle w:val="affff1"/>
            </w:pPr>
          </w:p>
        </w:tc>
        <w:tc>
          <w:tcPr>
            <w:tcW w:w="1022" w:type="dxa"/>
            <w:vMerge/>
            <w:tcBorders>
              <w:left w:val="single" w:sz="4" w:space="0" w:color="auto"/>
              <w:bottom w:val="single" w:sz="4" w:space="0" w:color="auto"/>
              <w:right w:val="single" w:sz="4" w:space="0" w:color="auto"/>
              <w:tl2br w:val="nil"/>
            </w:tcBorders>
            <w:shd w:val="clear" w:color="auto" w:fill="215E99" w:themeFill="text2" w:themeFillTint="BF"/>
            <w:textDirection w:val="tbRlV"/>
          </w:tcPr>
          <w:p w14:paraId="148A7288" w14:textId="77777777" w:rsidR="003854E0" w:rsidRDefault="003854E0">
            <w:pPr>
              <w:pStyle w:val="affff1"/>
            </w:pPr>
          </w:p>
        </w:tc>
        <w:tc>
          <w:tcPr>
            <w:tcW w:w="1091" w:type="dxa"/>
            <w:vMerge/>
            <w:tcBorders>
              <w:left w:val="single" w:sz="4" w:space="0" w:color="auto"/>
              <w:bottom w:val="single" w:sz="4" w:space="0" w:color="auto"/>
              <w:right w:val="single" w:sz="4" w:space="0" w:color="auto"/>
              <w:tl2br w:val="nil"/>
            </w:tcBorders>
            <w:shd w:val="clear" w:color="auto" w:fill="215E99" w:themeFill="text2" w:themeFillTint="BF"/>
            <w:textDirection w:val="tbRlV"/>
          </w:tcPr>
          <w:p w14:paraId="1E589151" w14:textId="77777777" w:rsidR="003854E0" w:rsidRDefault="003854E0">
            <w:pPr>
              <w:pStyle w:val="affff1"/>
            </w:pPr>
          </w:p>
        </w:tc>
        <w:tc>
          <w:tcPr>
            <w:tcW w:w="744" w:type="dxa"/>
            <w:vMerge/>
            <w:tcBorders>
              <w:left w:val="single" w:sz="4" w:space="0" w:color="auto"/>
              <w:bottom w:val="single" w:sz="4" w:space="0" w:color="auto"/>
              <w:right w:val="single" w:sz="4" w:space="0" w:color="auto"/>
              <w:tl2br w:val="nil"/>
            </w:tcBorders>
            <w:shd w:val="clear" w:color="auto" w:fill="215E99" w:themeFill="text2" w:themeFillTint="BF"/>
            <w:textDirection w:val="tbRlV"/>
          </w:tcPr>
          <w:p w14:paraId="46CB95F6" w14:textId="77777777" w:rsidR="003854E0" w:rsidRDefault="003854E0">
            <w:pPr>
              <w:pStyle w:val="affff1"/>
            </w:pPr>
          </w:p>
        </w:tc>
        <w:tc>
          <w:tcPr>
            <w:tcW w:w="850" w:type="dxa"/>
            <w:vMerge/>
            <w:tcBorders>
              <w:left w:val="single" w:sz="4" w:space="0" w:color="auto"/>
              <w:bottom w:val="single" w:sz="4" w:space="0" w:color="auto"/>
              <w:right w:val="single" w:sz="4" w:space="0" w:color="auto"/>
              <w:tl2br w:val="nil"/>
            </w:tcBorders>
            <w:shd w:val="clear" w:color="auto" w:fill="215E99" w:themeFill="text2" w:themeFillTint="BF"/>
            <w:textDirection w:val="tbRlV"/>
          </w:tcPr>
          <w:p w14:paraId="0B44C76D" w14:textId="77777777" w:rsidR="003854E0" w:rsidRDefault="003854E0">
            <w:pPr>
              <w:pStyle w:val="affff1"/>
            </w:pPr>
          </w:p>
        </w:tc>
        <w:tc>
          <w:tcPr>
            <w:tcW w:w="1418" w:type="dxa"/>
            <w:tcBorders>
              <w:top w:val="single" w:sz="4" w:space="0" w:color="auto"/>
              <w:left w:val="single" w:sz="4" w:space="0" w:color="auto"/>
              <w:bottom w:val="single" w:sz="4" w:space="0" w:color="auto"/>
              <w:right w:val="single" w:sz="4" w:space="0" w:color="auto"/>
              <w:tl2br w:val="nil"/>
            </w:tcBorders>
            <w:shd w:val="clear" w:color="auto" w:fill="215E99" w:themeFill="text2" w:themeFillTint="BF"/>
          </w:tcPr>
          <w:p w14:paraId="68A357E5" w14:textId="77777777" w:rsidR="003854E0" w:rsidRDefault="003854E0">
            <w:pPr>
              <w:pStyle w:val="affff1"/>
              <w:rPr>
                <w:lang w:eastAsia="zh-TW"/>
              </w:rPr>
            </w:pPr>
            <w:r>
              <w:rPr>
                <w:rFonts w:hint="eastAsia"/>
                <w:lang w:eastAsia="zh-TW"/>
              </w:rPr>
              <w:t>情報処理安全確保支援士試験</w:t>
            </w:r>
          </w:p>
        </w:tc>
      </w:tr>
      <w:tr w:rsidR="003854E0" w14:paraId="0E37F4FD" w14:textId="77777777">
        <w:trPr>
          <w:trHeight w:val="53"/>
        </w:trPr>
        <w:tc>
          <w:tcPr>
            <w:tcW w:w="624" w:type="dxa"/>
            <w:vMerge w:val="restart"/>
            <w:textDirection w:val="tbRlV"/>
          </w:tcPr>
          <w:p w14:paraId="2457AF38" w14:textId="77777777" w:rsidR="003854E0" w:rsidRPr="005E62B8" w:rsidRDefault="003854E0">
            <w:pPr>
              <w:pStyle w:val="affff3"/>
            </w:pPr>
            <w:r>
              <w:rPr>
                <w:rFonts w:hint="eastAsia"/>
              </w:rPr>
              <w:t>テクノロジー系</w:t>
            </w:r>
          </w:p>
        </w:tc>
        <w:tc>
          <w:tcPr>
            <w:tcW w:w="2247" w:type="dxa"/>
            <w:vMerge w:val="restart"/>
          </w:tcPr>
          <w:p w14:paraId="52E9B250" w14:textId="77777777" w:rsidR="003854E0" w:rsidRDefault="003854E0">
            <w:pPr>
              <w:pStyle w:val="affff3"/>
            </w:pPr>
            <w:r>
              <w:rPr>
                <w:rFonts w:hint="eastAsia"/>
              </w:rPr>
              <w:t>基礎理論</w:t>
            </w:r>
          </w:p>
        </w:tc>
        <w:tc>
          <w:tcPr>
            <w:tcW w:w="2489" w:type="dxa"/>
          </w:tcPr>
          <w:p w14:paraId="6A6A7F07" w14:textId="77777777" w:rsidR="003854E0" w:rsidRDefault="003854E0">
            <w:pPr>
              <w:pStyle w:val="affff3"/>
            </w:pPr>
            <w:r>
              <w:rPr>
                <w:rFonts w:hint="eastAsia"/>
              </w:rPr>
              <w:t>基礎理論</w:t>
            </w:r>
          </w:p>
        </w:tc>
        <w:tc>
          <w:tcPr>
            <w:tcW w:w="1022" w:type="dxa"/>
            <w:tcBorders>
              <w:top w:val="single" w:sz="4" w:space="0" w:color="auto"/>
            </w:tcBorders>
          </w:tcPr>
          <w:p w14:paraId="129812D3" w14:textId="77777777" w:rsidR="003854E0" w:rsidRDefault="003854E0">
            <w:pPr>
              <w:pStyle w:val="affff3"/>
            </w:pPr>
          </w:p>
        </w:tc>
        <w:tc>
          <w:tcPr>
            <w:tcW w:w="1091" w:type="dxa"/>
            <w:vMerge w:val="restart"/>
            <w:tcBorders>
              <w:top w:val="single" w:sz="4" w:space="0" w:color="auto"/>
            </w:tcBorders>
          </w:tcPr>
          <w:p w14:paraId="6F16F5FA" w14:textId="77777777" w:rsidR="003854E0" w:rsidRDefault="003854E0">
            <w:pPr>
              <w:pStyle w:val="affff3"/>
            </w:pPr>
            <w:r>
              <w:rPr>
                <w:rFonts w:hint="eastAsia"/>
              </w:rPr>
              <w:t>〇2</w:t>
            </w:r>
          </w:p>
        </w:tc>
        <w:tc>
          <w:tcPr>
            <w:tcW w:w="744" w:type="dxa"/>
            <w:vMerge w:val="restart"/>
            <w:tcBorders>
              <w:top w:val="single" w:sz="4" w:space="0" w:color="auto"/>
            </w:tcBorders>
          </w:tcPr>
          <w:p w14:paraId="5EE7630B" w14:textId="77777777" w:rsidR="003854E0" w:rsidRDefault="003854E0">
            <w:pPr>
              <w:pStyle w:val="affff3"/>
            </w:pPr>
            <w:r>
              <w:rPr>
                <w:rFonts w:hint="eastAsia"/>
              </w:rPr>
              <w:t>〇3</w:t>
            </w:r>
          </w:p>
        </w:tc>
        <w:tc>
          <w:tcPr>
            <w:tcW w:w="850" w:type="dxa"/>
            <w:vMerge w:val="restart"/>
            <w:tcBorders>
              <w:top w:val="single" w:sz="4" w:space="0" w:color="auto"/>
            </w:tcBorders>
          </w:tcPr>
          <w:p w14:paraId="6DCF7423" w14:textId="77777777" w:rsidR="003854E0" w:rsidRDefault="003854E0">
            <w:pPr>
              <w:pStyle w:val="affff3"/>
            </w:pPr>
            <w:r>
              <w:rPr>
                <w:rFonts w:hint="eastAsia"/>
              </w:rPr>
              <w:t>〇3</w:t>
            </w:r>
          </w:p>
        </w:tc>
        <w:tc>
          <w:tcPr>
            <w:tcW w:w="1418" w:type="dxa"/>
            <w:tcBorders>
              <w:top w:val="single" w:sz="4" w:space="0" w:color="auto"/>
            </w:tcBorders>
          </w:tcPr>
          <w:p w14:paraId="4AA74612" w14:textId="77777777" w:rsidR="003854E0" w:rsidRDefault="003854E0">
            <w:pPr>
              <w:pStyle w:val="affff3"/>
            </w:pPr>
          </w:p>
        </w:tc>
      </w:tr>
      <w:tr w:rsidR="003854E0" w14:paraId="6065424B" w14:textId="77777777">
        <w:tc>
          <w:tcPr>
            <w:tcW w:w="624" w:type="dxa"/>
            <w:vMerge/>
          </w:tcPr>
          <w:p w14:paraId="13BE363A" w14:textId="77777777" w:rsidR="003854E0" w:rsidRDefault="003854E0">
            <w:pPr>
              <w:pStyle w:val="affff3"/>
            </w:pPr>
          </w:p>
        </w:tc>
        <w:tc>
          <w:tcPr>
            <w:tcW w:w="2247" w:type="dxa"/>
            <w:vMerge/>
          </w:tcPr>
          <w:p w14:paraId="0332F7E9" w14:textId="77777777" w:rsidR="003854E0" w:rsidRDefault="003854E0">
            <w:pPr>
              <w:pStyle w:val="affff3"/>
            </w:pPr>
          </w:p>
        </w:tc>
        <w:tc>
          <w:tcPr>
            <w:tcW w:w="2489" w:type="dxa"/>
          </w:tcPr>
          <w:p w14:paraId="555D58E5" w14:textId="77777777" w:rsidR="003854E0" w:rsidRDefault="003854E0">
            <w:pPr>
              <w:pStyle w:val="affff3"/>
            </w:pPr>
            <w:r>
              <w:rPr>
                <w:rFonts w:hint="eastAsia"/>
              </w:rPr>
              <w:t>アルゴリズムとプログラミング</w:t>
            </w:r>
          </w:p>
        </w:tc>
        <w:tc>
          <w:tcPr>
            <w:tcW w:w="1022" w:type="dxa"/>
          </w:tcPr>
          <w:p w14:paraId="79282C52" w14:textId="77777777" w:rsidR="003854E0" w:rsidRDefault="003854E0">
            <w:pPr>
              <w:pStyle w:val="affff3"/>
            </w:pPr>
          </w:p>
        </w:tc>
        <w:tc>
          <w:tcPr>
            <w:tcW w:w="1091" w:type="dxa"/>
            <w:vMerge/>
          </w:tcPr>
          <w:p w14:paraId="1539428C" w14:textId="77777777" w:rsidR="003854E0" w:rsidRDefault="003854E0">
            <w:pPr>
              <w:pStyle w:val="affff3"/>
            </w:pPr>
          </w:p>
        </w:tc>
        <w:tc>
          <w:tcPr>
            <w:tcW w:w="744" w:type="dxa"/>
            <w:vMerge/>
          </w:tcPr>
          <w:p w14:paraId="50BAB8F8" w14:textId="77777777" w:rsidR="003854E0" w:rsidRDefault="003854E0">
            <w:pPr>
              <w:pStyle w:val="affff3"/>
            </w:pPr>
          </w:p>
        </w:tc>
        <w:tc>
          <w:tcPr>
            <w:tcW w:w="850" w:type="dxa"/>
            <w:vMerge/>
          </w:tcPr>
          <w:p w14:paraId="2656E035" w14:textId="77777777" w:rsidR="003854E0" w:rsidRDefault="003854E0">
            <w:pPr>
              <w:pStyle w:val="affff3"/>
            </w:pPr>
          </w:p>
        </w:tc>
        <w:tc>
          <w:tcPr>
            <w:tcW w:w="1418" w:type="dxa"/>
          </w:tcPr>
          <w:p w14:paraId="6DE40A1F" w14:textId="77777777" w:rsidR="003854E0" w:rsidRDefault="003854E0">
            <w:pPr>
              <w:pStyle w:val="affff3"/>
            </w:pPr>
          </w:p>
        </w:tc>
      </w:tr>
      <w:tr w:rsidR="003854E0" w14:paraId="12D99094" w14:textId="77777777">
        <w:tc>
          <w:tcPr>
            <w:tcW w:w="624" w:type="dxa"/>
            <w:vMerge/>
          </w:tcPr>
          <w:p w14:paraId="27AD1AFA" w14:textId="77777777" w:rsidR="003854E0" w:rsidRDefault="003854E0">
            <w:pPr>
              <w:pStyle w:val="affff3"/>
            </w:pPr>
          </w:p>
        </w:tc>
        <w:tc>
          <w:tcPr>
            <w:tcW w:w="2247" w:type="dxa"/>
            <w:vMerge w:val="restart"/>
          </w:tcPr>
          <w:p w14:paraId="36F0B998" w14:textId="77777777" w:rsidR="003854E0" w:rsidRDefault="003854E0">
            <w:pPr>
              <w:pStyle w:val="affff3"/>
            </w:pPr>
            <w:r>
              <w:rPr>
                <w:rFonts w:hint="eastAsia"/>
              </w:rPr>
              <w:t>コンピュータシステム</w:t>
            </w:r>
          </w:p>
        </w:tc>
        <w:tc>
          <w:tcPr>
            <w:tcW w:w="2489" w:type="dxa"/>
          </w:tcPr>
          <w:p w14:paraId="4C0CCEB7" w14:textId="77777777" w:rsidR="003854E0" w:rsidRDefault="003854E0">
            <w:pPr>
              <w:pStyle w:val="affff3"/>
            </w:pPr>
            <w:r>
              <w:rPr>
                <w:rFonts w:hint="eastAsia"/>
              </w:rPr>
              <w:t>コンピュータ構成要素</w:t>
            </w:r>
          </w:p>
        </w:tc>
        <w:tc>
          <w:tcPr>
            <w:tcW w:w="1022" w:type="dxa"/>
          </w:tcPr>
          <w:p w14:paraId="22631BCC" w14:textId="77777777" w:rsidR="003854E0" w:rsidRDefault="003854E0">
            <w:pPr>
              <w:pStyle w:val="affff3"/>
            </w:pPr>
          </w:p>
        </w:tc>
        <w:tc>
          <w:tcPr>
            <w:tcW w:w="1091" w:type="dxa"/>
            <w:vMerge/>
          </w:tcPr>
          <w:p w14:paraId="4F2E285E" w14:textId="77777777" w:rsidR="003854E0" w:rsidRDefault="003854E0">
            <w:pPr>
              <w:pStyle w:val="affff3"/>
            </w:pPr>
          </w:p>
        </w:tc>
        <w:tc>
          <w:tcPr>
            <w:tcW w:w="744" w:type="dxa"/>
            <w:vMerge/>
          </w:tcPr>
          <w:p w14:paraId="38CF6E06" w14:textId="77777777" w:rsidR="003854E0" w:rsidRDefault="003854E0">
            <w:pPr>
              <w:pStyle w:val="affff3"/>
            </w:pPr>
          </w:p>
        </w:tc>
        <w:tc>
          <w:tcPr>
            <w:tcW w:w="850" w:type="dxa"/>
            <w:vMerge/>
          </w:tcPr>
          <w:p w14:paraId="08BCA7C9" w14:textId="77777777" w:rsidR="003854E0" w:rsidRDefault="003854E0">
            <w:pPr>
              <w:pStyle w:val="affff3"/>
            </w:pPr>
          </w:p>
        </w:tc>
        <w:tc>
          <w:tcPr>
            <w:tcW w:w="1418" w:type="dxa"/>
          </w:tcPr>
          <w:p w14:paraId="487D880F" w14:textId="77777777" w:rsidR="003854E0" w:rsidRDefault="003854E0">
            <w:pPr>
              <w:pStyle w:val="affff3"/>
            </w:pPr>
          </w:p>
        </w:tc>
      </w:tr>
      <w:tr w:rsidR="003854E0" w14:paraId="19EB56CC" w14:textId="77777777">
        <w:tc>
          <w:tcPr>
            <w:tcW w:w="624" w:type="dxa"/>
            <w:vMerge/>
          </w:tcPr>
          <w:p w14:paraId="3F8C2B2C" w14:textId="77777777" w:rsidR="003854E0" w:rsidRDefault="003854E0">
            <w:pPr>
              <w:pStyle w:val="affff3"/>
            </w:pPr>
          </w:p>
        </w:tc>
        <w:tc>
          <w:tcPr>
            <w:tcW w:w="2247" w:type="dxa"/>
            <w:vMerge/>
          </w:tcPr>
          <w:p w14:paraId="7F6113AB" w14:textId="77777777" w:rsidR="003854E0" w:rsidRDefault="003854E0">
            <w:pPr>
              <w:pStyle w:val="affff3"/>
            </w:pPr>
          </w:p>
        </w:tc>
        <w:tc>
          <w:tcPr>
            <w:tcW w:w="2489" w:type="dxa"/>
          </w:tcPr>
          <w:p w14:paraId="4A3C7B69" w14:textId="77777777" w:rsidR="003854E0" w:rsidRDefault="003854E0">
            <w:pPr>
              <w:pStyle w:val="affff3"/>
            </w:pPr>
            <w:r>
              <w:rPr>
                <w:rFonts w:hint="eastAsia"/>
              </w:rPr>
              <w:t>システム構成要素</w:t>
            </w:r>
          </w:p>
        </w:tc>
        <w:tc>
          <w:tcPr>
            <w:tcW w:w="1022" w:type="dxa"/>
          </w:tcPr>
          <w:p w14:paraId="0D574164" w14:textId="77777777" w:rsidR="003854E0" w:rsidRDefault="003854E0">
            <w:pPr>
              <w:pStyle w:val="affff3"/>
            </w:pPr>
            <w:r>
              <w:rPr>
                <w:rFonts w:hint="eastAsia"/>
              </w:rPr>
              <w:t>〇2</w:t>
            </w:r>
          </w:p>
        </w:tc>
        <w:tc>
          <w:tcPr>
            <w:tcW w:w="1091" w:type="dxa"/>
            <w:vMerge/>
          </w:tcPr>
          <w:p w14:paraId="67744F6D" w14:textId="77777777" w:rsidR="003854E0" w:rsidRDefault="003854E0">
            <w:pPr>
              <w:pStyle w:val="affff3"/>
            </w:pPr>
          </w:p>
        </w:tc>
        <w:tc>
          <w:tcPr>
            <w:tcW w:w="744" w:type="dxa"/>
            <w:vMerge/>
          </w:tcPr>
          <w:p w14:paraId="7417E7FB" w14:textId="77777777" w:rsidR="003854E0" w:rsidRDefault="003854E0">
            <w:pPr>
              <w:pStyle w:val="affff3"/>
            </w:pPr>
          </w:p>
        </w:tc>
        <w:tc>
          <w:tcPr>
            <w:tcW w:w="850" w:type="dxa"/>
            <w:vMerge/>
          </w:tcPr>
          <w:p w14:paraId="542B6ACA" w14:textId="77777777" w:rsidR="003854E0" w:rsidRDefault="003854E0">
            <w:pPr>
              <w:pStyle w:val="affff3"/>
            </w:pPr>
          </w:p>
        </w:tc>
        <w:tc>
          <w:tcPr>
            <w:tcW w:w="1418" w:type="dxa"/>
          </w:tcPr>
          <w:p w14:paraId="20ACA2B9" w14:textId="77777777" w:rsidR="003854E0" w:rsidRDefault="003854E0">
            <w:pPr>
              <w:pStyle w:val="affff3"/>
            </w:pPr>
          </w:p>
        </w:tc>
      </w:tr>
      <w:tr w:rsidR="003854E0" w14:paraId="29557A7D" w14:textId="77777777">
        <w:tc>
          <w:tcPr>
            <w:tcW w:w="624" w:type="dxa"/>
            <w:vMerge/>
          </w:tcPr>
          <w:p w14:paraId="746D7D70" w14:textId="77777777" w:rsidR="003854E0" w:rsidRDefault="003854E0">
            <w:pPr>
              <w:pStyle w:val="affff3"/>
            </w:pPr>
          </w:p>
        </w:tc>
        <w:tc>
          <w:tcPr>
            <w:tcW w:w="2247" w:type="dxa"/>
            <w:vMerge/>
          </w:tcPr>
          <w:p w14:paraId="27722DC5" w14:textId="77777777" w:rsidR="003854E0" w:rsidRDefault="003854E0">
            <w:pPr>
              <w:pStyle w:val="affff3"/>
            </w:pPr>
          </w:p>
        </w:tc>
        <w:tc>
          <w:tcPr>
            <w:tcW w:w="2489" w:type="dxa"/>
          </w:tcPr>
          <w:p w14:paraId="6252B09C" w14:textId="77777777" w:rsidR="003854E0" w:rsidRDefault="003854E0">
            <w:pPr>
              <w:pStyle w:val="affff3"/>
            </w:pPr>
            <w:r>
              <w:rPr>
                <w:rFonts w:hint="eastAsia"/>
              </w:rPr>
              <w:t>ソフトウェア</w:t>
            </w:r>
          </w:p>
        </w:tc>
        <w:tc>
          <w:tcPr>
            <w:tcW w:w="1022" w:type="dxa"/>
          </w:tcPr>
          <w:p w14:paraId="194E4CE8" w14:textId="77777777" w:rsidR="003854E0" w:rsidRDefault="003854E0">
            <w:pPr>
              <w:pStyle w:val="affff3"/>
            </w:pPr>
          </w:p>
        </w:tc>
        <w:tc>
          <w:tcPr>
            <w:tcW w:w="1091" w:type="dxa"/>
            <w:vMerge/>
          </w:tcPr>
          <w:p w14:paraId="6BE919E6" w14:textId="77777777" w:rsidR="003854E0" w:rsidRDefault="003854E0">
            <w:pPr>
              <w:pStyle w:val="affff3"/>
            </w:pPr>
          </w:p>
        </w:tc>
        <w:tc>
          <w:tcPr>
            <w:tcW w:w="744" w:type="dxa"/>
            <w:vMerge/>
          </w:tcPr>
          <w:p w14:paraId="6893808B" w14:textId="77777777" w:rsidR="003854E0" w:rsidRDefault="003854E0">
            <w:pPr>
              <w:pStyle w:val="affff3"/>
            </w:pPr>
          </w:p>
        </w:tc>
        <w:tc>
          <w:tcPr>
            <w:tcW w:w="850" w:type="dxa"/>
            <w:vMerge/>
          </w:tcPr>
          <w:p w14:paraId="7DB7353A" w14:textId="77777777" w:rsidR="003854E0" w:rsidRDefault="003854E0">
            <w:pPr>
              <w:pStyle w:val="affff3"/>
            </w:pPr>
          </w:p>
        </w:tc>
        <w:tc>
          <w:tcPr>
            <w:tcW w:w="1418" w:type="dxa"/>
          </w:tcPr>
          <w:p w14:paraId="7881DF03" w14:textId="77777777" w:rsidR="003854E0" w:rsidRDefault="003854E0">
            <w:pPr>
              <w:pStyle w:val="affff3"/>
            </w:pPr>
          </w:p>
        </w:tc>
      </w:tr>
      <w:tr w:rsidR="003854E0" w14:paraId="0C003FB9" w14:textId="77777777">
        <w:tc>
          <w:tcPr>
            <w:tcW w:w="624" w:type="dxa"/>
            <w:vMerge/>
          </w:tcPr>
          <w:p w14:paraId="4F48E5C0" w14:textId="77777777" w:rsidR="003854E0" w:rsidRDefault="003854E0">
            <w:pPr>
              <w:pStyle w:val="affff3"/>
            </w:pPr>
          </w:p>
        </w:tc>
        <w:tc>
          <w:tcPr>
            <w:tcW w:w="2247" w:type="dxa"/>
            <w:vMerge/>
          </w:tcPr>
          <w:p w14:paraId="3AA2D682" w14:textId="77777777" w:rsidR="003854E0" w:rsidRDefault="003854E0">
            <w:pPr>
              <w:pStyle w:val="affff3"/>
            </w:pPr>
          </w:p>
        </w:tc>
        <w:tc>
          <w:tcPr>
            <w:tcW w:w="2489" w:type="dxa"/>
          </w:tcPr>
          <w:p w14:paraId="140C1850" w14:textId="77777777" w:rsidR="003854E0" w:rsidRDefault="003854E0">
            <w:pPr>
              <w:pStyle w:val="affff3"/>
            </w:pPr>
            <w:r>
              <w:rPr>
                <w:rFonts w:hint="eastAsia"/>
              </w:rPr>
              <w:t>ハードウェア</w:t>
            </w:r>
          </w:p>
        </w:tc>
        <w:tc>
          <w:tcPr>
            <w:tcW w:w="1022" w:type="dxa"/>
          </w:tcPr>
          <w:p w14:paraId="2F0D7BCC" w14:textId="77777777" w:rsidR="003854E0" w:rsidRDefault="003854E0">
            <w:pPr>
              <w:pStyle w:val="affff3"/>
            </w:pPr>
          </w:p>
        </w:tc>
        <w:tc>
          <w:tcPr>
            <w:tcW w:w="1091" w:type="dxa"/>
            <w:vMerge/>
          </w:tcPr>
          <w:p w14:paraId="33530692" w14:textId="77777777" w:rsidR="003854E0" w:rsidRDefault="003854E0">
            <w:pPr>
              <w:pStyle w:val="affff3"/>
            </w:pPr>
          </w:p>
        </w:tc>
        <w:tc>
          <w:tcPr>
            <w:tcW w:w="744" w:type="dxa"/>
            <w:vMerge/>
          </w:tcPr>
          <w:p w14:paraId="132FD121" w14:textId="77777777" w:rsidR="003854E0" w:rsidRDefault="003854E0">
            <w:pPr>
              <w:pStyle w:val="affff3"/>
            </w:pPr>
          </w:p>
        </w:tc>
        <w:tc>
          <w:tcPr>
            <w:tcW w:w="850" w:type="dxa"/>
            <w:vMerge/>
          </w:tcPr>
          <w:p w14:paraId="2C769A68" w14:textId="77777777" w:rsidR="003854E0" w:rsidRDefault="003854E0">
            <w:pPr>
              <w:pStyle w:val="affff3"/>
            </w:pPr>
          </w:p>
        </w:tc>
        <w:tc>
          <w:tcPr>
            <w:tcW w:w="1418" w:type="dxa"/>
          </w:tcPr>
          <w:p w14:paraId="5D0E6331" w14:textId="77777777" w:rsidR="003854E0" w:rsidRDefault="003854E0">
            <w:pPr>
              <w:pStyle w:val="affff3"/>
            </w:pPr>
          </w:p>
        </w:tc>
      </w:tr>
      <w:tr w:rsidR="003854E0" w14:paraId="5FBC62C3" w14:textId="77777777">
        <w:tc>
          <w:tcPr>
            <w:tcW w:w="624" w:type="dxa"/>
            <w:vMerge/>
          </w:tcPr>
          <w:p w14:paraId="0099456C" w14:textId="77777777" w:rsidR="003854E0" w:rsidRDefault="003854E0">
            <w:pPr>
              <w:pStyle w:val="affff3"/>
            </w:pPr>
          </w:p>
        </w:tc>
        <w:tc>
          <w:tcPr>
            <w:tcW w:w="2247" w:type="dxa"/>
            <w:vMerge w:val="restart"/>
          </w:tcPr>
          <w:p w14:paraId="1308EFF7" w14:textId="77777777" w:rsidR="003854E0" w:rsidRDefault="003854E0">
            <w:pPr>
              <w:pStyle w:val="affff3"/>
            </w:pPr>
            <w:r>
              <w:rPr>
                <w:rFonts w:hint="eastAsia"/>
              </w:rPr>
              <w:t>技術要素</w:t>
            </w:r>
          </w:p>
        </w:tc>
        <w:tc>
          <w:tcPr>
            <w:tcW w:w="2489" w:type="dxa"/>
          </w:tcPr>
          <w:p w14:paraId="58EAA541" w14:textId="77777777" w:rsidR="003854E0" w:rsidRDefault="003854E0">
            <w:pPr>
              <w:pStyle w:val="affff3"/>
            </w:pPr>
            <w:r>
              <w:rPr>
                <w:rFonts w:hint="eastAsia"/>
              </w:rPr>
              <w:t>ユーザーインターフェース</w:t>
            </w:r>
          </w:p>
        </w:tc>
        <w:tc>
          <w:tcPr>
            <w:tcW w:w="1022" w:type="dxa"/>
          </w:tcPr>
          <w:p w14:paraId="3CD2A1BE" w14:textId="77777777" w:rsidR="003854E0" w:rsidRDefault="003854E0">
            <w:pPr>
              <w:pStyle w:val="affff3"/>
            </w:pPr>
          </w:p>
        </w:tc>
        <w:tc>
          <w:tcPr>
            <w:tcW w:w="1091" w:type="dxa"/>
            <w:vMerge/>
          </w:tcPr>
          <w:p w14:paraId="7793C033" w14:textId="77777777" w:rsidR="003854E0" w:rsidRDefault="003854E0">
            <w:pPr>
              <w:pStyle w:val="affff3"/>
            </w:pPr>
          </w:p>
        </w:tc>
        <w:tc>
          <w:tcPr>
            <w:tcW w:w="744" w:type="dxa"/>
            <w:vMerge/>
          </w:tcPr>
          <w:p w14:paraId="7A415DFC" w14:textId="77777777" w:rsidR="003854E0" w:rsidRDefault="003854E0">
            <w:pPr>
              <w:pStyle w:val="affff3"/>
            </w:pPr>
          </w:p>
        </w:tc>
        <w:tc>
          <w:tcPr>
            <w:tcW w:w="850" w:type="dxa"/>
            <w:vMerge/>
          </w:tcPr>
          <w:p w14:paraId="38BF7752" w14:textId="77777777" w:rsidR="003854E0" w:rsidRDefault="003854E0">
            <w:pPr>
              <w:pStyle w:val="affff3"/>
            </w:pPr>
          </w:p>
        </w:tc>
        <w:tc>
          <w:tcPr>
            <w:tcW w:w="1418" w:type="dxa"/>
          </w:tcPr>
          <w:p w14:paraId="2451587C" w14:textId="77777777" w:rsidR="003854E0" w:rsidRDefault="003854E0">
            <w:pPr>
              <w:pStyle w:val="affff3"/>
            </w:pPr>
          </w:p>
        </w:tc>
      </w:tr>
      <w:tr w:rsidR="003854E0" w14:paraId="36FE4B3D" w14:textId="77777777">
        <w:tc>
          <w:tcPr>
            <w:tcW w:w="624" w:type="dxa"/>
            <w:vMerge/>
          </w:tcPr>
          <w:p w14:paraId="5925CB40" w14:textId="77777777" w:rsidR="003854E0" w:rsidRDefault="003854E0">
            <w:pPr>
              <w:pStyle w:val="affff3"/>
            </w:pPr>
          </w:p>
        </w:tc>
        <w:tc>
          <w:tcPr>
            <w:tcW w:w="2247" w:type="dxa"/>
            <w:vMerge/>
          </w:tcPr>
          <w:p w14:paraId="19F32C1F" w14:textId="77777777" w:rsidR="003854E0" w:rsidRDefault="003854E0">
            <w:pPr>
              <w:pStyle w:val="affff3"/>
            </w:pPr>
          </w:p>
        </w:tc>
        <w:tc>
          <w:tcPr>
            <w:tcW w:w="2489" w:type="dxa"/>
          </w:tcPr>
          <w:p w14:paraId="20F05AE2" w14:textId="77777777" w:rsidR="003854E0" w:rsidRDefault="003854E0">
            <w:pPr>
              <w:pStyle w:val="affff3"/>
            </w:pPr>
            <w:r>
              <w:rPr>
                <w:rFonts w:hint="eastAsia"/>
              </w:rPr>
              <w:t>情報メディア</w:t>
            </w:r>
          </w:p>
        </w:tc>
        <w:tc>
          <w:tcPr>
            <w:tcW w:w="1022" w:type="dxa"/>
          </w:tcPr>
          <w:p w14:paraId="3FDB5DBA" w14:textId="77777777" w:rsidR="003854E0" w:rsidRDefault="003854E0">
            <w:pPr>
              <w:pStyle w:val="affff3"/>
            </w:pPr>
          </w:p>
        </w:tc>
        <w:tc>
          <w:tcPr>
            <w:tcW w:w="1091" w:type="dxa"/>
            <w:vMerge/>
          </w:tcPr>
          <w:p w14:paraId="5DA7894D" w14:textId="77777777" w:rsidR="003854E0" w:rsidRDefault="003854E0">
            <w:pPr>
              <w:pStyle w:val="affff3"/>
            </w:pPr>
          </w:p>
        </w:tc>
        <w:tc>
          <w:tcPr>
            <w:tcW w:w="744" w:type="dxa"/>
            <w:vMerge/>
          </w:tcPr>
          <w:p w14:paraId="7F4B3BEA" w14:textId="77777777" w:rsidR="003854E0" w:rsidRDefault="003854E0">
            <w:pPr>
              <w:pStyle w:val="affff3"/>
            </w:pPr>
          </w:p>
        </w:tc>
        <w:tc>
          <w:tcPr>
            <w:tcW w:w="850" w:type="dxa"/>
            <w:vMerge/>
          </w:tcPr>
          <w:p w14:paraId="04468443" w14:textId="77777777" w:rsidR="003854E0" w:rsidRDefault="003854E0">
            <w:pPr>
              <w:pStyle w:val="affff3"/>
            </w:pPr>
          </w:p>
        </w:tc>
        <w:tc>
          <w:tcPr>
            <w:tcW w:w="1418" w:type="dxa"/>
          </w:tcPr>
          <w:p w14:paraId="204CA262" w14:textId="77777777" w:rsidR="003854E0" w:rsidRDefault="003854E0">
            <w:pPr>
              <w:pStyle w:val="affff3"/>
            </w:pPr>
          </w:p>
        </w:tc>
      </w:tr>
      <w:tr w:rsidR="003854E0" w14:paraId="58A7FD4B" w14:textId="77777777">
        <w:tc>
          <w:tcPr>
            <w:tcW w:w="624" w:type="dxa"/>
            <w:vMerge/>
          </w:tcPr>
          <w:p w14:paraId="5499417E" w14:textId="77777777" w:rsidR="003854E0" w:rsidRDefault="003854E0">
            <w:pPr>
              <w:pStyle w:val="affff3"/>
            </w:pPr>
          </w:p>
        </w:tc>
        <w:tc>
          <w:tcPr>
            <w:tcW w:w="2247" w:type="dxa"/>
            <w:vMerge/>
          </w:tcPr>
          <w:p w14:paraId="167272EA" w14:textId="77777777" w:rsidR="003854E0" w:rsidRDefault="003854E0">
            <w:pPr>
              <w:pStyle w:val="affff3"/>
            </w:pPr>
          </w:p>
        </w:tc>
        <w:tc>
          <w:tcPr>
            <w:tcW w:w="2489" w:type="dxa"/>
          </w:tcPr>
          <w:p w14:paraId="3FAF4350" w14:textId="77777777" w:rsidR="003854E0" w:rsidRDefault="003854E0">
            <w:pPr>
              <w:pStyle w:val="affff3"/>
            </w:pPr>
            <w:r>
              <w:rPr>
                <w:rFonts w:hint="eastAsia"/>
              </w:rPr>
              <w:t>データベース</w:t>
            </w:r>
          </w:p>
        </w:tc>
        <w:tc>
          <w:tcPr>
            <w:tcW w:w="1022" w:type="dxa"/>
          </w:tcPr>
          <w:p w14:paraId="41B638C4" w14:textId="77777777" w:rsidR="003854E0" w:rsidRDefault="003854E0">
            <w:pPr>
              <w:pStyle w:val="affff3"/>
            </w:pPr>
            <w:r>
              <w:rPr>
                <w:rFonts w:hint="eastAsia"/>
              </w:rPr>
              <w:t>〇2</w:t>
            </w:r>
          </w:p>
        </w:tc>
        <w:tc>
          <w:tcPr>
            <w:tcW w:w="1091" w:type="dxa"/>
            <w:vMerge/>
          </w:tcPr>
          <w:p w14:paraId="06AC95D7" w14:textId="77777777" w:rsidR="003854E0" w:rsidRDefault="003854E0">
            <w:pPr>
              <w:pStyle w:val="affff3"/>
            </w:pPr>
          </w:p>
        </w:tc>
        <w:tc>
          <w:tcPr>
            <w:tcW w:w="744" w:type="dxa"/>
            <w:vMerge/>
          </w:tcPr>
          <w:p w14:paraId="25FD1C65" w14:textId="77777777" w:rsidR="003854E0" w:rsidRDefault="003854E0">
            <w:pPr>
              <w:pStyle w:val="affff3"/>
            </w:pPr>
          </w:p>
        </w:tc>
        <w:tc>
          <w:tcPr>
            <w:tcW w:w="850" w:type="dxa"/>
            <w:vMerge/>
          </w:tcPr>
          <w:p w14:paraId="7A370682" w14:textId="77777777" w:rsidR="003854E0" w:rsidRDefault="003854E0">
            <w:pPr>
              <w:pStyle w:val="affff3"/>
            </w:pPr>
          </w:p>
        </w:tc>
        <w:tc>
          <w:tcPr>
            <w:tcW w:w="1418" w:type="dxa"/>
          </w:tcPr>
          <w:p w14:paraId="2C01B5CB" w14:textId="77777777" w:rsidR="003854E0" w:rsidRDefault="003854E0">
            <w:pPr>
              <w:pStyle w:val="affff3"/>
            </w:pPr>
            <w:r>
              <w:rPr>
                <w:rFonts w:hint="eastAsia"/>
              </w:rPr>
              <w:t>〇3</w:t>
            </w:r>
          </w:p>
        </w:tc>
      </w:tr>
      <w:tr w:rsidR="003854E0" w14:paraId="7C8D910A" w14:textId="77777777">
        <w:tc>
          <w:tcPr>
            <w:tcW w:w="624" w:type="dxa"/>
            <w:vMerge/>
          </w:tcPr>
          <w:p w14:paraId="3FAD0A33" w14:textId="77777777" w:rsidR="003854E0" w:rsidRDefault="003854E0">
            <w:pPr>
              <w:pStyle w:val="affff3"/>
            </w:pPr>
          </w:p>
        </w:tc>
        <w:tc>
          <w:tcPr>
            <w:tcW w:w="2247" w:type="dxa"/>
            <w:vMerge/>
          </w:tcPr>
          <w:p w14:paraId="6C6D2C34" w14:textId="77777777" w:rsidR="003854E0" w:rsidRDefault="003854E0">
            <w:pPr>
              <w:pStyle w:val="affff3"/>
            </w:pPr>
          </w:p>
        </w:tc>
        <w:tc>
          <w:tcPr>
            <w:tcW w:w="2489" w:type="dxa"/>
          </w:tcPr>
          <w:p w14:paraId="3345B363" w14:textId="77777777" w:rsidR="003854E0" w:rsidRDefault="003854E0">
            <w:pPr>
              <w:pStyle w:val="affff3"/>
            </w:pPr>
            <w:r>
              <w:rPr>
                <w:rFonts w:hint="eastAsia"/>
              </w:rPr>
              <w:t>ネットワーク</w:t>
            </w:r>
          </w:p>
        </w:tc>
        <w:tc>
          <w:tcPr>
            <w:tcW w:w="1022" w:type="dxa"/>
          </w:tcPr>
          <w:p w14:paraId="13FFB768" w14:textId="77777777" w:rsidR="003854E0" w:rsidRDefault="003854E0">
            <w:pPr>
              <w:pStyle w:val="affff3"/>
            </w:pPr>
            <w:r>
              <w:rPr>
                <w:rFonts w:hint="eastAsia"/>
              </w:rPr>
              <w:t>〇2</w:t>
            </w:r>
          </w:p>
        </w:tc>
        <w:tc>
          <w:tcPr>
            <w:tcW w:w="1091" w:type="dxa"/>
            <w:vMerge/>
          </w:tcPr>
          <w:p w14:paraId="542BCD79" w14:textId="77777777" w:rsidR="003854E0" w:rsidRDefault="003854E0">
            <w:pPr>
              <w:pStyle w:val="affff3"/>
            </w:pPr>
          </w:p>
        </w:tc>
        <w:tc>
          <w:tcPr>
            <w:tcW w:w="744" w:type="dxa"/>
            <w:vMerge/>
          </w:tcPr>
          <w:p w14:paraId="2F7679BE" w14:textId="77777777" w:rsidR="003854E0" w:rsidRDefault="003854E0">
            <w:pPr>
              <w:pStyle w:val="affff3"/>
            </w:pPr>
          </w:p>
        </w:tc>
        <w:tc>
          <w:tcPr>
            <w:tcW w:w="850" w:type="dxa"/>
            <w:vMerge/>
          </w:tcPr>
          <w:p w14:paraId="6F293F3E" w14:textId="77777777" w:rsidR="003854E0" w:rsidRDefault="003854E0">
            <w:pPr>
              <w:pStyle w:val="affff3"/>
            </w:pPr>
          </w:p>
        </w:tc>
        <w:tc>
          <w:tcPr>
            <w:tcW w:w="1418" w:type="dxa"/>
          </w:tcPr>
          <w:p w14:paraId="1C6C29D5" w14:textId="77777777" w:rsidR="003854E0" w:rsidRDefault="003854E0">
            <w:pPr>
              <w:pStyle w:val="affff3"/>
            </w:pPr>
            <w:r>
              <w:rPr>
                <w:rFonts w:hint="eastAsia"/>
              </w:rPr>
              <w:t>◎4</w:t>
            </w:r>
          </w:p>
        </w:tc>
      </w:tr>
      <w:tr w:rsidR="003854E0" w14:paraId="1466B798" w14:textId="77777777">
        <w:tc>
          <w:tcPr>
            <w:tcW w:w="624" w:type="dxa"/>
            <w:vMerge/>
          </w:tcPr>
          <w:p w14:paraId="5E022378" w14:textId="77777777" w:rsidR="003854E0" w:rsidRDefault="003854E0">
            <w:pPr>
              <w:pStyle w:val="affff3"/>
            </w:pPr>
          </w:p>
        </w:tc>
        <w:tc>
          <w:tcPr>
            <w:tcW w:w="2247" w:type="dxa"/>
            <w:vMerge/>
          </w:tcPr>
          <w:p w14:paraId="13178FBC" w14:textId="77777777" w:rsidR="003854E0" w:rsidRDefault="003854E0">
            <w:pPr>
              <w:pStyle w:val="affff3"/>
            </w:pPr>
          </w:p>
        </w:tc>
        <w:tc>
          <w:tcPr>
            <w:tcW w:w="2489" w:type="dxa"/>
          </w:tcPr>
          <w:p w14:paraId="09F1CA4F" w14:textId="77777777" w:rsidR="003854E0" w:rsidRDefault="003854E0">
            <w:pPr>
              <w:pStyle w:val="affff3"/>
            </w:pPr>
            <w:r>
              <w:rPr>
                <w:rFonts w:hint="eastAsia"/>
              </w:rPr>
              <w:t>セキュリティ</w:t>
            </w:r>
          </w:p>
        </w:tc>
        <w:tc>
          <w:tcPr>
            <w:tcW w:w="1022" w:type="dxa"/>
          </w:tcPr>
          <w:p w14:paraId="1BEAF638" w14:textId="77777777" w:rsidR="003854E0" w:rsidRDefault="003854E0">
            <w:pPr>
              <w:pStyle w:val="affff3"/>
            </w:pPr>
            <w:r>
              <w:rPr>
                <w:rFonts w:hint="eastAsia"/>
              </w:rPr>
              <w:t>◎2</w:t>
            </w:r>
          </w:p>
        </w:tc>
        <w:tc>
          <w:tcPr>
            <w:tcW w:w="1091" w:type="dxa"/>
          </w:tcPr>
          <w:p w14:paraId="1FF47AB1" w14:textId="77777777" w:rsidR="003854E0" w:rsidRDefault="003854E0">
            <w:pPr>
              <w:pStyle w:val="affff3"/>
            </w:pPr>
            <w:r>
              <w:rPr>
                <w:rFonts w:hint="eastAsia"/>
              </w:rPr>
              <w:t>◎2</w:t>
            </w:r>
          </w:p>
        </w:tc>
        <w:tc>
          <w:tcPr>
            <w:tcW w:w="744" w:type="dxa"/>
          </w:tcPr>
          <w:p w14:paraId="0113A28F" w14:textId="77777777" w:rsidR="003854E0" w:rsidRDefault="003854E0">
            <w:pPr>
              <w:pStyle w:val="affff3"/>
            </w:pPr>
            <w:r>
              <w:rPr>
                <w:rFonts w:hint="eastAsia"/>
              </w:rPr>
              <w:t>◎3</w:t>
            </w:r>
          </w:p>
        </w:tc>
        <w:tc>
          <w:tcPr>
            <w:tcW w:w="850" w:type="dxa"/>
          </w:tcPr>
          <w:p w14:paraId="694FFBA6" w14:textId="77777777" w:rsidR="003854E0" w:rsidRDefault="003854E0">
            <w:pPr>
              <w:pStyle w:val="affff3"/>
            </w:pPr>
            <w:r>
              <w:rPr>
                <w:rFonts w:hint="eastAsia"/>
              </w:rPr>
              <w:t>◎3</w:t>
            </w:r>
          </w:p>
        </w:tc>
        <w:tc>
          <w:tcPr>
            <w:tcW w:w="1418" w:type="dxa"/>
          </w:tcPr>
          <w:p w14:paraId="3C75F5E2" w14:textId="77777777" w:rsidR="003854E0" w:rsidRDefault="003854E0">
            <w:pPr>
              <w:pStyle w:val="affff3"/>
            </w:pPr>
            <w:r>
              <w:rPr>
                <w:rFonts w:hint="eastAsia"/>
              </w:rPr>
              <w:t>◎4</w:t>
            </w:r>
          </w:p>
        </w:tc>
      </w:tr>
      <w:tr w:rsidR="003854E0" w14:paraId="735D314F" w14:textId="77777777">
        <w:tc>
          <w:tcPr>
            <w:tcW w:w="624" w:type="dxa"/>
            <w:vMerge/>
          </w:tcPr>
          <w:p w14:paraId="439E098D" w14:textId="77777777" w:rsidR="003854E0" w:rsidRDefault="003854E0">
            <w:pPr>
              <w:pStyle w:val="affff3"/>
            </w:pPr>
          </w:p>
        </w:tc>
        <w:tc>
          <w:tcPr>
            <w:tcW w:w="2247" w:type="dxa"/>
            <w:vMerge w:val="restart"/>
          </w:tcPr>
          <w:p w14:paraId="20E13D11" w14:textId="77777777" w:rsidR="003854E0" w:rsidRDefault="003854E0">
            <w:pPr>
              <w:pStyle w:val="affff3"/>
            </w:pPr>
            <w:r>
              <w:rPr>
                <w:rFonts w:hint="eastAsia"/>
              </w:rPr>
              <w:t>開発技術</w:t>
            </w:r>
          </w:p>
        </w:tc>
        <w:tc>
          <w:tcPr>
            <w:tcW w:w="2489" w:type="dxa"/>
          </w:tcPr>
          <w:p w14:paraId="7BF07CA7" w14:textId="77777777" w:rsidR="003854E0" w:rsidRDefault="003854E0">
            <w:pPr>
              <w:pStyle w:val="affff3"/>
            </w:pPr>
            <w:r>
              <w:rPr>
                <w:rFonts w:hint="eastAsia"/>
              </w:rPr>
              <w:t>システム開発技術</w:t>
            </w:r>
          </w:p>
        </w:tc>
        <w:tc>
          <w:tcPr>
            <w:tcW w:w="1022" w:type="dxa"/>
          </w:tcPr>
          <w:p w14:paraId="53EB1DCF" w14:textId="77777777" w:rsidR="003854E0" w:rsidRDefault="003854E0">
            <w:pPr>
              <w:pStyle w:val="affff3"/>
            </w:pPr>
          </w:p>
        </w:tc>
        <w:tc>
          <w:tcPr>
            <w:tcW w:w="1091" w:type="dxa"/>
            <w:vMerge w:val="restart"/>
          </w:tcPr>
          <w:p w14:paraId="7DE373E0" w14:textId="77777777" w:rsidR="003854E0" w:rsidRDefault="003854E0">
            <w:pPr>
              <w:pStyle w:val="affff3"/>
            </w:pPr>
            <w:r>
              <w:rPr>
                <w:rFonts w:hint="eastAsia"/>
              </w:rPr>
              <w:t>〇2</w:t>
            </w:r>
          </w:p>
        </w:tc>
        <w:tc>
          <w:tcPr>
            <w:tcW w:w="744" w:type="dxa"/>
            <w:vMerge w:val="restart"/>
          </w:tcPr>
          <w:p w14:paraId="19E144E0" w14:textId="77777777" w:rsidR="003854E0" w:rsidRDefault="003854E0">
            <w:pPr>
              <w:pStyle w:val="affff3"/>
            </w:pPr>
            <w:r>
              <w:rPr>
                <w:rFonts w:hint="eastAsia"/>
              </w:rPr>
              <w:t>〇3</w:t>
            </w:r>
          </w:p>
        </w:tc>
        <w:tc>
          <w:tcPr>
            <w:tcW w:w="850" w:type="dxa"/>
            <w:vMerge w:val="restart"/>
          </w:tcPr>
          <w:p w14:paraId="721BF973" w14:textId="77777777" w:rsidR="003854E0" w:rsidRDefault="003854E0">
            <w:pPr>
              <w:pStyle w:val="affff3"/>
            </w:pPr>
            <w:r>
              <w:rPr>
                <w:rFonts w:hint="eastAsia"/>
              </w:rPr>
              <w:t>〇3</w:t>
            </w:r>
          </w:p>
        </w:tc>
        <w:tc>
          <w:tcPr>
            <w:tcW w:w="1418" w:type="dxa"/>
          </w:tcPr>
          <w:p w14:paraId="363D93D5" w14:textId="77777777" w:rsidR="003854E0" w:rsidRDefault="003854E0">
            <w:pPr>
              <w:pStyle w:val="affff3"/>
            </w:pPr>
            <w:r>
              <w:rPr>
                <w:rFonts w:hint="eastAsia"/>
              </w:rPr>
              <w:t>〇3</w:t>
            </w:r>
          </w:p>
        </w:tc>
      </w:tr>
      <w:tr w:rsidR="003854E0" w14:paraId="79CD95EF" w14:textId="77777777">
        <w:tc>
          <w:tcPr>
            <w:tcW w:w="624" w:type="dxa"/>
            <w:vMerge/>
          </w:tcPr>
          <w:p w14:paraId="5939A938" w14:textId="77777777" w:rsidR="003854E0" w:rsidRDefault="003854E0">
            <w:pPr>
              <w:pStyle w:val="affff3"/>
            </w:pPr>
          </w:p>
        </w:tc>
        <w:tc>
          <w:tcPr>
            <w:tcW w:w="2247" w:type="dxa"/>
            <w:vMerge/>
          </w:tcPr>
          <w:p w14:paraId="141DBD8F" w14:textId="77777777" w:rsidR="003854E0" w:rsidRDefault="003854E0">
            <w:pPr>
              <w:pStyle w:val="affff3"/>
            </w:pPr>
          </w:p>
        </w:tc>
        <w:tc>
          <w:tcPr>
            <w:tcW w:w="2489" w:type="dxa"/>
          </w:tcPr>
          <w:p w14:paraId="53FDE639" w14:textId="77777777" w:rsidR="003854E0" w:rsidRDefault="003854E0">
            <w:pPr>
              <w:pStyle w:val="affff3"/>
            </w:pPr>
            <w:r>
              <w:rPr>
                <w:rFonts w:hint="eastAsia"/>
              </w:rPr>
              <w:t>ソフトウェア開発管理技術</w:t>
            </w:r>
          </w:p>
        </w:tc>
        <w:tc>
          <w:tcPr>
            <w:tcW w:w="1022" w:type="dxa"/>
          </w:tcPr>
          <w:p w14:paraId="4E75F94A" w14:textId="77777777" w:rsidR="003854E0" w:rsidRDefault="003854E0">
            <w:pPr>
              <w:pStyle w:val="affff3"/>
            </w:pPr>
          </w:p>
        </w:tc>
        <w:tc>
          <w:tcPr>
            <w:tcW w:w="1091" w:type="dxa"/>
            <w:vMerge/>
          </w:tcPr>
          <w:p w14:paraId="1EE96AE5" w14:textId="77777777" w:rsidR="003854E0" w:rsidRDefault="003854E0">
            <w:pPr>
              <w:pStyle w:val="affff3"/>
            </w:pPr>
          </w:p>
        </w:tc>
        <w:tc>
          <w:tcPr>
            <w:tcW w:w="744" w:type="dxa"/>
            <w:vMerge/>
          </w:tcPr>
          <w:p w14:paraId="7BB692F4" w14:textId="77777777" w:rsidR="003854E0" w:rsidRDefault="003854E0">
            <w:pPr>
              <w:pStyle w:val="affff3"/>
            </w:pPr>
          </w:p>
        </w:tc>
        <w:tc>
          <w:tcPr>
            <w:tcW w:w="850" w:type="dxa"/>
            <w:vMerge/>
          </w:tcPr>
          <w:p w14:paraId="26308A96" w14:textId="77777777" w:rsidR="003854E0" w:rsidRDefault="003854E0">
            <w:pPr>
              <w:pStyle w:val="affff3"/>
            </w:pPr>
          </w:p>
        </w:tc>
        <w:tc>
          <w:tcPr>
            <w:tcW w:w="1418" w:type="dxa"/>
          </w:tcPr>
          <w:p w14:paraId="2F415E5B" w14:textId="77777777" w:rsidR="003854E0" w:rsidRDefault="003854E0">
            <w:pPr>
              <w:pStyle w:val="affff3"/>
            </w:pPr>
            <w:r>
              <w:rPr>
                <w:rFonts w:hint="eastAsia"/>
              </w:rPr>
              <w:t>〇3</w:t>
            </w:r>
          </w:p>
        </w:tc>
      </w:tr>
      <w:tr w:rsidR="003854E0" w14:paraId="3227EDA9" w14:textId="77777777">
        <w:trPr>
          <w:trHeight w:val="360"/>
        </w:trPr>
        <w:tc>
          <w:tcPr>
            <w:tcW w:w="624" w:type="dxa"/>
            <w:vMerge w:val="restart"/>
            <w:textDirection w:val="tbRlV"/>
          </w:tcPr>
          <w:p w14:paraId="5EFDD999" w14:textId="77777777" w:rsidR="003854E0" w:rsidRDefault="003854E0">
            <w:pPr>
              <w:pStyle w:val="affff3"/>
            </w:pPr>
            <w:r>
              <w:rPr>
                <w:rFonts w:hint="eastAsia"/>
              </w:rPr>
              <w:t>マネジメント系</w:t>
            </w:r>
          </w:p>
        </w:tc>
        <w:tc>
          <w:tcPr>
            <w:tcW w:w="2247" w:type="dxa"/>
          </w:tcPr>
          <w:p w14:paraId="4B91B273" w14:textId="77777777" w:rsidR="003854E0" w:rsidRDefault="003854E0">
            <w:pPr>
              <w:pStyle w:val="affff3"/>
            </w:pPr>
            <w:r>
              <w:rPr>
                <w:rFonts w:hint="eastAsia"/>
              </w:rPr>
              <w:t>プロジェクトマネジメント</w:t>
            </w:r>
          </w:p>
        </w:tc>
        <w:tc>
          <w:tcPr>
            <w:tcW w:w="2489" w:type="dxa"/>
          </w:tcPr>
          <w:p w14:paraId="2F77C6E3" w14:textId="77777777" w:rsidR="003854E0" w:rsidRDefault="003854E0">
            <w:pPr>
              <w:pStyle w:val="affff3"/>
            </w:pPr>
            <w:r>
              <w:rPr>
                <w:rFonts w:hint="eastAsia"/>
              </w:rPr>
              <w:t>プロジェクトマネジメント</w:t>
            </w:r>
          </w:p>
        </w:tc>
        <w:tc>
          <w:tcPr>
            <w:tcW w:w="1022" w:type="dxa"/>
          </w:tcPr>
          <w:p w14:paraId="2115B587" w14:textId="77777777" w:rsidR="003854E0" w:rsidRDefault="003854E0">
            <w:pPr>
              <w:pStyle w:val="affff3"/>
            </w:pPr>
            <w:r>
              <w:rPr>
                <w:rFonts w:hint="eastAsia"/>
              </w:rPr>
              <w:t>〇2</w:t>
            </w:r>
          </w:p>
        </w:tc>
        <w:tc>
          <w:tcPr>
            <w:tcW w:w="1091" w:type="dxa"/>
            <w:vMerge/>
          </w:tcPr>
          <w:p w14:paraId="58E1C552" w14:textId="77777777" w:rsidR="003854E0" w:rsidRDefault="003854E0">
            <w:pPr>
              <w:pStyle w:val="affff3"/>
            </w:pPr>
          </w:p>
        </w:tc>
        <w:tc>
          <w:tcPr>
            <w:tcW w:w="744" w:type="dxa"/>
            <w:vMerge/>
          </w:tcPr>
          <w:p w14:paraId="685BCD5A" w14:textId="77777777" w:rsidR="003854E0" w:rsidRDefault="003854E0">
            <w:pPr>
              <w:pStyle w:val="affff3"/>
            </w:pPr>
          </w:p>
        </w:tc>
        <w:tc>
          <w:tcPr>
            <w:tcW w:w="850" w:type="dxa"/>
            <w:vMerge/>
          </w:tcPr>
          <w:p w14:paraId="24E1EB7C" w14:textId="77777777" w:rsidR="003854E0" w:rsidRDefault="003854E0">
            <w:pPr>
              <w:pStyle w:val="affff3"/>
            </w:pPr>
          </w:p>
        </w:tc>
        <w:tc>
          <w:tcPr>
            <w:tcW w:w="1418" w:type="dxa"/>
          </w:tcPr>
          <w:p w14:paraId="0A13BC35" w14:textId="77777777" w:rsidR="003854E0" w:rsidRDefault="003854E0">
            <w:pPr>
              <w:pStyle w:val="affff3"/>
            </w:pPr>
          </w:p>
        </w:tc>
      </w:tr>
      <w:tr w:rsidR="003854E0" w14:paraId="2BA3287E" w14:textId="77777777">
        <w:tc>
          <w:tcPr>
            <w:tcW w:w="624" w:type="dxa"/>
            <w:vMerge/>
          </w:tcPr>
          <w:p w14:paraId="40D52CE8" w14:textId="77777777" w:rsidR="003854E0" w:rsidRDefault="003854E0">
            <w:pPr>
              <w:pStyle w:val="affff3"/>
            </w:pPr>
          </w:p>
        </w:tc>
        <w:tc>
          <w:tcPr>
            <w:tcW w:w="2247" w:type="dxa"/>
            <w:vMerge w:val="restart"/>
          </w:tcPr>
          <w:p w14:paraId="4D28A92E" w14:textId="77777777" w:rsidR="003854E0" w:rsidRDefault="003854E0">
            <w:pPr>
              <w:pStyle w:val="affff3"/>
            </w:pPr>
            <w:r>
              <w:rPr>
                <w:rFonts w:hint="eastAsia"/>
              </w:rPr>
              <w:t>サービスマネジメント</w:t>
            </w:r>
          </w:p>
        </w:tc>
        <w:tc>
          <w:tcPr>
            <w:tcW w:w="2489" w:type="dxa"/>
          </w:tcPr>
          <w:p w14:paraId="2BEF2EF1" w14:textId="77777777" w:rsidR="003854E0" w:rsidRDefault="003854E0">
            <w:pPr>
              <w:pStyle w:val="affff3"/>
            </w:pPr>
            <w:r>
              <w:rPr>
                <w:rFonts w:hint="eastAsia"/>
              </w:rPr>
              <w:t>サービスマネジメント</w:t>
            </w:r>
          </w:p>
        </w:tc>
        <w:tc>
          <w:tcPr>
            <w:tcW w:w="1022" w:type="dxa"/>
          </w:tcPr>
          <w:p w14:paraId="11E8963D" w14:textId="77777777" w:rsidR="003854E0" w:rsidRDefault="003854E0">
            <w:pPr>
              <w:pStyle w:val="affff3"/>
            </w:pPr>
            <w:r>
              <w:rPr>
                <w:rFonts w:hint="eastAsia"/>
              </w:rPr>
              <w:t>〇2</w:t>
            </w:r>
          </w:p>
        </w:tc>
        <w:tc>
          <w:tcPr>
            <w:tcW w:w="1091" w:type="dxa"/>
            <w:vMerge/>
          </w:tcPr>
          <w:p w14:paraId="22D86EF7" w14:textId="77777777" w:rsidR="003854E0" w:rsidRDefault="003854E0">
            <w:pPr>
              <w:pStyle w:val="affff3"/>
            </w:pPr>
          </w:p>
        </w:tc>
        <w:tc>
          <w:tcPr>
            <w:tcW w:w="744" w:type="dxa"/>
            <w:vMerge/>
          </w:tcPr>
          <w:p w14:paraId="6425B42C" w14:textId="77777777" w:rsidR="003854E0" w:rsidRDefault="003854E0">
            <w:pPr>
              <w:pStyle w:val="affff3"/>
            </w:pPr>
          </w:p>
        </w:tc>
        <w:tc>
          <w:tcPr>
            <w:tcW w:w="850" w:type="dxa"/>
            <w:vMerge/>
          </w:tcPr>
          <w:p w14:paraId="157DEFE7" w14:textId="77777777" w:rsidR="003854E0" w:rsidRDefault="003854E0">
            <w:pPr>
              <w:pStyle w:val="affff3"/>
            </w:pPr>
          </w:p>
        </w:tc>
        <w:tc>
          <w:tcPr>
            <w:tcW w:w="1418" w:type="dxa"/>
          </w:tcPr>
          <w:p w14:paraId="1B692452" w14:textId="77777777" w:rsidR="003854E0" w:rsidRDefault="003854E0">
            <w:pPr>
              <w:pStyle w:val="affff3"/>
            </w:pPr>
            <w:r>
              <w:rPr>
                <w:rFonts w:hint="eastAsia"/>
              </w:rPr>
              <w:t>〇3</w:t>
            </w:r>
          </w:p>
        </w:tc>
      </w:tr>
      <w:tr w:rsidR="003854E0" w14:paraId="16B495A1" w14:textId="77777777">
        <w:trPr>
          <w:trHeight w:val="386"/>
        </w:trPr>
        <w:tc>
          <w:tcPr>
            <w:tcW w:w="624" w:type="dxa"/>
            <w:vMerge/>
          </w:tcPr>
          <w:p w14:paraId="2D554749" w14:textId="77777777" w:rsidR="003854E0" w:rsidRDefault="003854E0">
            <w:pPr>
              <w:pStyle w:val="affff3"/>
            </w:pPr>
          </w:p>
        </w:tc>
        <w:tc>
          <w:tcPr>
            <w:tcW w:w="2247" w:type="dxa"/>
            <w:vMerge/>
          </w:tcPr>
          <w:p w14:paraId="3B9C895F" w14:textId="77777777" w:rsidR="003854E0" w:rsidRDefault="003854E0">
            <w:pPr>
              <w:pStyle w:val="affff3"/>
            </w:pPr>
          </w:p>
        </w:tc>
        <w:tc>
          <w:tcPr>
            <w:tcW w:w="2489" w:type="dxa"/>
          </w:tcPr>
          <w:p w14:paraId="7F4ED0C8" w14:textId="77777777" w:rsidR="003854E0" w:rsidRDefault="003854E0">
            <w:pPr>
              <w:pStyle w:val="affff3"/>
            </w:pPr>
            <w:r>
              <w:rPr>
                <w:rFonts w:hint="eastAsia"/>
              </w:rPr>
              <w:t>システム監査</w:t>
            </w:r>
          </w:p>
        </w:tc>
        <w:tc>
          <w:tcPr>
            <w:tcW w:w="1022" w:type="dxa"/>
          </w:tcPr>
          <w:p w14:paraId="0DAC8F9B" w14:textId="77777777" w:rsidR="003854E0" w:rsidRDefault="003854E0">
            <w:pPr>
              <w:pStyle w:val="affff3"/>
            </w:pPr>
            <w:r>
              <w:rPr>
                <w:rFonts w:hint="eastAsia"/>
              </w:rPr>
              <w:t>〇2</w:t>
            </w:r>
          </w:p>
        </w:tc>
        <w:tc>
          <w:tcPr>
            <w:tcW w:w="1091" w:type="dxa"/>
            <w:vMerge/>
          </w:tcPr>
          <w:p w14:paraId="300DE608" w14:textId="77777777" w:rsidR="003854E0" w:rsidRDefault="003854E0">
            <w:pPr>
              <w:pStyle w:val="affff3"/>
            </w:pPr>
          </w:p>
        </w:tc>
        <w:tc>
          <w:tcPr>
            <w:tcW w:w="744" w:type="dxa"/>
            <w:vMerge/>
          </w:tcPr>
          <w:p w14:paraId="203E87A4" w14:textId="77777777" w:rsidR="003854E0" w:rsidRDefault="003854E0">
            <w:pPr>
              <w:pStyle w:val="affff3"/>
            </w:pPr>
          </w:p>
        </w:tc>
        <w:tc>
          <w:tcPr>
            <w:tcW w:w="850" w:type="dxa"/>
            <w:vMerge/>
          </w:tcPr>
          <w:p w14:paraId="19E6640A" w14:textId="77777777" w:rsidR="003854E0" w:rsidRDefault="003854E0">
            <w:pPr>
              <w:pStyle w:val="affff3"/>
            </w:pPr>
          </w:p>
        </w:tc>
        <w:tc>
          <w:tcPr>
            <w:tcW w:w="1418" w:type="dxa"/>
          </w:tcPr>
          <w:p w14:paraId="369895B8" w14:textId="77777777" w:rsidR="003854E0" w:rsidRDefault="003854E0">
            <w:pPr>
              <w:pStyle w:val="affff3"/>
            </w:pPr>
            <w:r>
              <w:rPr>
                <w:rFonts w:hint="eastAsia"/>
              </w:rPr>
              <w:t>〇3</w:t>
            </w:r>
          </w:p>
        </w:tc>
      </w:tr>
      <w:tr w:rsidR="003854E0" w14:paraId="60A011F3" w14:textId="77777777">
        <w:tc>
          <w:tcPr>
            <w:tcW w:w="624" w:type="dxa"/>
            <w:vMerge w:val="restart"/>
            <w:textDirection w:val="tbRlV"/>
          </w:tcPr>
          <w:p w14:paraId="28DCF68A" w14:textId="77777777" w:rsidR="003854E0" w:rsidRDefault="003854E0">
            <w:pPr>
              <w:pStyle w:val="affff3"/>
            </w:pPr>
            <w:r>
              <w:rPr>
                <w:rFonts w:hint="eastAsia"/>
              </w:rPr>
              <w:t>ストラテジ系</w:t>
            </w:r>
          </w:p>
        </w:tc>
        <w:tc>
          <w:tcPr>
            <w:tcW w:w="2247" w:type="dxa"/>
            <w:vMerge w:val="restart"/>
          </w:tcPr>
          <w:p w14:paraId="3FEAD6B0" w14:textId="77777777" w:rsidR="003854E0" w:rsidRDefault="003854E0">
            <w:pPr>
              <w:pStyle w:val="affff3"/>
            </w:pPr>
            <w:r>
              <w:rPr>
                <w:rFonts w:hint="eastAsia"/>
              </w:rPr>
              <w:t>システム戦略</w:t>
            </w:r>
          </w:p>
        </w:tc>
        <w:tc>
          <w:tcPr>
            <w:tcW w:w="2489" w:type="dxa"/>
          </w:tcPr>
          <w:p w14:paraId="2F3AED83" w14:textId="77777777" w:rsidR="003854E0" w:rsidRDefault="003854E0">
            <w:pPr>
              <w:pStyle w:val="affff3"/>
            </w:pPr>
            <w:r>
              <w:rPr>
                <w:rFonts w:hint="eastAsia"/>
              </w:rPr>
              <w:t>システム戦略</w:t>
            </w:r>
          </w:p>
        </w:tc>
        <w:tc>
          <w:tcPr>
            <w:tcW w:w="1022" w:type="dxa"/>
          </w:tcPr>
          <w:p w14:paraId="02B690B0" w14:textId="77777777" w:rsidR="003854E0" w:rsidRDefault="003854E0">
            <w:pPr>
              <w:pStyle w:val="affff3"/>
            </w:pPr>
            <w:r>
              <w:rPr>
                <w:rFonts w:hint="eastAsia"/>
              </w:rPr>
              <w:t>〇2</w:t>
            </w:r>
          </w:p>
        </w:tc>
        <w:tc>
          <w:tcPr>
            <w:tcW w:w="1091" w:type="dxa"/>
            <w:vMerge/>
          </w:tcPr>
          <w:p w14:paraId="30D9581A" w14:textId="77777777" w:rsidR="003854E0" w:rsidRDefault="003854E0">
            <w:pPr>
              <w:pStyle w:val="affff3"/>
            </w:pPr>
          </w:p>
        </w:tc>
        <w:tc>
          <w:tcPr>
            <w:tcW w:w="744" w:type="dxa"/>
            <w:vMerge/>
          </w:tcPr>
          <w:p w14:paraId="1D159EB6" w14:textId="77777777" w:rsidR="003854E0" w:rsidRDefault="003854E0">
            <w:pPr>
              <w:pStyle w:val="affff3"/>
            </w:pPr>
          </w:p>
        </w:tc>
        <w:tc>
          <w:tcPr>
            <w:tcW w:w="850" w:type="dxa"/>
            <w:vMerge/>
          </w:tcPr>
          <w:p w14:paraId="61767E9D" w14:textId="77777777" w:rsidR="003854E0" w:rsidRDefault="003854E0">
            <w:pPr>
              <w:pStyle w:val="affff3"/>
            </w:pPr>
          </w:p>
        </w:tc>
        <w:tc>
          <w:tcPr>
            <w:tcW w:w="1418" w:type="dxa"/>
          </w:tcPr>
          <w:p w14:paraId="19E4265A" w14:textId="77777777" w:rsidR="003854E0" w:rsidRDefault="003854E0">
            <w:pPr>
              <w:pStyle w:val="affff3"/>
            </w:pPr>
          </w:p>
        </w:tc>
      </w:tr>
      <w:tr w:rsidR="003854E0" w14:paraId="29CB2DD3" w14:textId="77777777">
        <w:tc>
          <w:tcPr>
            <w:tcW w:w="624" w:type="dxa"/>
            <w:vMerge/>
          </w:tcPr>
          <w:p w14:paraId="77DD8D83" w14:textId="77777777" w:rsidR="003854E0" w:rsidRDefault="003854E0">
            <w:pPr>
              <w:pStyle w:val="affff3"/>
            </w:pPr>
          </w:p>
        </w:tc>
        <w:tc>
          <w:tcPr>
            <w:tcW w:w="2247" w:type="dxa"/>
            <w:vMerge/>
          </w:tcPr>
          <w:p w14:paraId="098ACC8F" w14:textId="77777777" w:rsidR="003854E0" w:rsidRDefault="003854E0">
            <w:pPr>
              <w:pStyle w:val="affff3"/>
            </w:pPr>
          </w:p>
        </w:tc>
        <w:tc>
          <w:tcPr>
            <w:tcW w:w="2489" w:type="dxa"/>
          </w:tcPr>
          <w:p w14:paraId="2CD64811" w14:textId="77777777" w:rsidR="003854E0" w:rsidRDefault="003854E0">
            <w:pPr>
              <w:pStyle w:val="affff3"/>
            </w:pPr>
            <w:r>
              <w:rPr>
                <w:rFonts w:hint="eastAsia"/>
              </w:rPr>
              <w:t>システム企画</w:t>
            </w:r>
          </w:p>
        </w:tc>
        <w:tc>
          <w:tcPr>
            <w:tcW w:w="1022" w:type="dxa"/>
          </w:tcPr>
          <w:p w14:paraId="33977DE8" w14:textId="77777777" w:rsidR="003854E0" w:rsidRDefault="003854E0">
            <w:pPr>
              <w:pStyle w:val="affff3"/>
            </w:pPr>
            <w:r>
              <w:rPr>
                <w:rFonts w:hint="eastAsia"/>
              </w:rPr>
              <w:t>〇2</w:t>
            </w:r>
          </w:p>
        </w:tc>
        <w:tc>
          <w:tcPr>
            <w:tcW w:w="1091" w:type="dxa"/>
            <w:vMerge/>
          </w:tcPr>
          <w:p w14:paraId="55C5FCEE" w14:textId="77777777" w:rsidR="003854E0" w:rsidRDefault="003854E0">
            <w:pPr>
              <w:pStyle w:val="affff3"/>
            </w:pPr>
          </w:p>
        </w:tc>
        <w:tc>
          <w:tcPr>
            <w:tcW w:w="744" w:type="dxa"/>
            <w:vMerge/>
          </w:tcPr>
          <w:p w14:paraId="27851386" w14:textId="77777777" w:rsidR="003854E0" w:rsidRDefault="003854E0">
            <w:pPr>
              <w:pStyle w:val="affff3"/>
            </w:pPr>
          </w:p>
        </w:tc>
        <w:tc>
          <w:tcPr>
            <w:tcW w:w="850" w:type="dxa"/>
            <w:vMerge/>
          </w:tcPr>
          <w:p w14:paraId="374AC616" w14:textId="77777777" w:rsidR="003854E0" w:rsidRDefault="003854E0">
            <w:pPr>
              <w:pStyle w:val="affff3"/>
            </w:pPr>
          </w:p>
        </w:tc>
        <w:tc>
          <w:tcPr>
            <w:tcW w:w="1418" w:type="dxa"/>
          </w:tcPr>
          <w:p w14:paraId="4A9DFBA1" w14:textId="77777777" w:rsidR="003854E0" w:rsidRDefault="003854E0">
            <w:pPr>
              <w:pStyle w:val="affff3"/>
            </w:pPr>
          </w:p>
        </w:tc>
      </w:tr>
      <w:tr w:rsidR="003854E0" w14:paraId="5B765247" w14:textId="77777777" w:rsidTr="00601047">
        <w:trPr>
          <w:trHeight w:val="1400"/>
        </w:trPr>
        <w:tc>
          <w:tcPr>
            <w:tcW w:w="624" w:type="dxa"/>
            <w:vMerge/>
          </w:tcPr>
          <w:p w14:paraId="72A9C56D" w14:textId="77777777" w:rsidR="003854E0" w:rsidRDefault="003854E0">
            <w:pPr>
              <w:pStyle w:val="affff3"/>
            </w:pPr>
          </w:p>
        </w:tc>
        <w:tc>
          <w:tcPr>
            <w:tcW w:w="2247" w:type="dxa"/>
            <w:vMerge w:val="restart"/>
          </w:tcPr>
          <w:p w14:paraId="7607D544" w14:textId="77777777" w:rsidR="003854E0" w:rsidRDefault="003854E0">
            <w:pPr>
              <w:pStyle w:val="affff3"/>
            </w:pPr>
            <w:r>
              <w:rPr>
                <w:rFonts w:hint="eastAsia"/>
              </w:rPr>
              <w:t>経営戦略</w:t>
            </w:r>
          </w:p>
        </w:tc>
        <w:tc>
          <w:tcPr>
            <w:tcW w:w="2489" w:type="dxa"/>
          </w:tcPr>
          <w:p w14:paraId="258D767C" w14:textId="77777777" w:rsidR="003854E0" w:rsidRDefault="003854E0">
            <w:pPr>
              <w:pStyle w:val="affff3"/>
            </w:pPr>
            <w:r>
              <w:rPr>
                <w:rFonts w:hint="eastAsia"/>
              </w:rPr>
              <w:t>経営戦略マネジメント</w:t>
            </w:r>
          </w:p>
        </w:tc>
        <w:tc>
          <w:tcPr>
            <w:tcW w:w="1022" w:type="dxa"/>
          </w:tcPr>
          <w:p w14:paraId="3F07325D" w14:textId="77777777" w:rsidR="003854E0" w:rsidRDefault="003854E0">
            <w:pPr>
              <w:pStyle w:val="affff3"/>
            </w:pPr>
          </w:p>
        </w:tc>
        <w:tc>
          <w:tcPr>
            <w:tcW w:w="1091" w:type="dxa"/>
            <w:vMerge/>
          </w:tcPr>
          <w:p w14:paraId="1223DFEC" w14:textId="77777777" w:rsidR="003854E0" w:rsidRDefault="003854E0">
            <w:pPr>
              <w:pStyle w:val="affff3"/>
            </w:pPr>
          </w:p>
        </w:tc>
        <w:tc>
          <w:tcPr>
            <w:tcW w:w="744" w:type="dxa"/>
            <w:vMerge/>
          </w:tcPr>
          <w:p w14:paraId="055214D0" w14:textId="77777777" w:rsidR="003854E0" w:rsidRDefault="003854E0">
            <w:pPr>
              <w:pStyle w:val="affff3"/>
            </w:pPr>
          </w:p>
        </w:tc>
        <w:tc>
          <w:tcPr>
            <w:tcW w:w="850" w:type="dxa"/>
            <w:vMerge/>
          </w:tcPr>
          <w:p w14:paraId="38F52C41" w14:textId="77777777" w:rsidR="003854E0" w:rsidRDefault="003854E0">
            <w:pPr>
              <w:pStyle w:val="affff3"/>
            </w:pPr>
          </w:p>
        </w:tc>
        <w:tc>
          <w:tcPr>
            <w:tcW w:w="1418" w:type="dxa"/>
          </w:tcPr>
          <w:p w14:paraId="30AF9866" w14:textId="77777777" w:rsidR="003854E0" w:rsidRDefault="003854E0">
            <w:pPr>
              <w:pStyle w:val="affff3"/>
            </w:pPr>
          </w:p>
        </w:tc>
      </w:tr>
      <w:tr w:rsidR="003854E0" w14:paraId="11BAD3D3" w14:textId="77777777">
        <w:tc>
          <w:tcPr>
            <w:tcW w:w="624" w:type="dxa"/>
            <w:vMerge/>
          </w:tcPr>
          <w:p w14:paraId="653F43BC" w14:textId="77777777" w:rsidR="003854E0" w:rsidRDefault="003854E0">
            <w:pPr>
              <w:pStyle w:val="affff3"/>
            </w:pPr>
          </w:p>
        </w:tc>
        <w:tc>
          <w:tcPr>
            <w:tcW w:w="2247" w:type="dxa"/>
            <w:vMerge/>
          </w:tcPr>
          <w:p w14:paraId="47166A40" w14:textId="77777777" w:rsidR="003854E0" w:rsidRDefault="003854E0">
            <w:pPr>
              <w:pStyle w:val="affff3"/>
            </w:pPr>
          </w:p>
        </w:tc>
        <w:tc>
          <w:tcPr>
            <w:tcW w:w="2489" w:type="dxa"/>
          </w:tcPr>
          <w:p w14:paraId="41F6E2C1" w14:textId="77777777" w:rsidR="003854E0" w:rsidRDefault="003854E0">
            <w:pPr>
              <w:pStyle w:val="affff3"/>
            </w:pPr>
            <w:r>
              <w:rPr>
                <w:rFonts w:hint="eastAsia"/>
              </w:rPr>
              <w:t>技術戦略マネジメント</w:t>
            </w:r>
          </w:p>
        </w:tc>
        <w:tc>
          <w:tcPr>
            <w:tcW w:w="1022" w:type="dxa"/>
          </w:tcPr>
          <w:p w14:paraId="3765E739" w14:textId="77777777" w:rsidR="003854E0" w:rsidRDefault="003854E0">
            <w:pPr>
              <w:pStyle w:val="affff3"/>
            </w:pPr>
          </w:p>
        </w:tc>
        <w:tc>
          <w:tcPr>
            <w:tcW w:w="1091" w:type="dxa"/>
            <w:vMerge/>
          </w:tcPr>
          <w:p w14:paraId="5B6438C4" w14:textId="77777777" w:rsidR="003854E0" w:rsidRDefault="003854E0">
            <w:pPr>
              <w:pStyle w:val="affff3"/>
            </w:pPr>
          </w:p>
        </w:tc>
        <w:tc>
          <w:tcPr>
            <w:tcW w:w="744" w:type="dxa"/>
            <w:vMerge/>
          </w:tcPr>
          <w:p w14:paraId="2EE2A6D9" w14:textId="77777777" w:rsidR="003854E0" w:rsidRDefault="003854E0">
            <w:pPr>
              <w:pStyle w:val="affff3"/>
            </w:pPr>
          </w:p>
        </w:tc>
        <w:tc>
          <w:tcPr>
            <w:tcW w:w="850" w:type="dxa"/>
            <w:vMerge/>
          </w:tcPr>
          <w:p w14:paraId="48279F09" w14:textId="77777777" w:rsidR="003854E0" w:rsidRDefault="003854E0">
            <w:pPr>
              <w:pStyle w:val="affff3"/>
            </w:pPr>
          </w:p>
        </w:tc>
        <w:tc>
          <w:tcPr>
            <w:tcW w:w="1418" w:type="dxa"/>
          </w:tcPr>
          <w:p w14:paraId="330CEBB2" w14:textId="77777777" w:rsidR="003854E0" w:rsidRDefault="003854E0">
            <w:pPr>
              <w:pStyle w:val="affff3"/>
            </w:pPr>
          </w:p>
        </w:tc>
      </w:tr>
      <w:tr w:rsidR="003854E0" w14:paraId="764F7C77" w14:textId="77777777">
        <w:tc>
          <w:tcPr>
            <w:tcW w:w="624" w:type="dxa"/>
            <w:vMerge/>
          </w:tcPr>
          <w:p w14:paraId="475CF60E" w14:textId="77777777" w:rsidR="003854E0" w:rsidRDefault="003854E0">
            <w:pPr>
              <w:pStyle w:val="affff3"/>
            </w:pPr>
          </w:p>
        </w:tc>
        <w:tc>
          <w:tcPr>
            <w:tcW w:w="2247" w:type="dxa"/>
            <w:vMerge/>
          </w:tcPr>
          <w:p w14:paraId="54585DF6" w14:textId="77777777" w:rsidR="003854E0" w:rsidRDefault="003854E0">
            <w:pPr>
              <w:pStyle w:val="affff3"/>
            </w:pPr>
          </w:p>
        </w:tc>
        <w:tc>
          <w:tcPr>
            <w:tcW w:w="2489" w:type="dxa"/>
          </w:tcPr>
          <w:p w14:paraId="5D198F44" w14:textId="77777777" w:rsidR="003854E0" w:rsidRDefault="003854E0">
            <w:pPr>
              <w:pStyle w:val="affff3"/>
            </w:pPr>
            <w:r>
              <w:rPr>
                <w:rFonts w:hint="eastAsia"/>
              </w:rPr>
              <w:t>ビジネスインダストリ</w:t>
            </w:r>
          </w:p>
        </w:tc>
        <w:tc>
          <w:tcPr>
            <w:tcW w:w="1022" w:type="dxa"/>
          </w:tcPr>
          <w:p w14:paraId="389A08EF" w14:textId="77777777" w:rsidR="003854E0" w:rsidRDefault="003854E0">
            <w:pPr>
              <w:pStyle w:val="affff3"/>
            </w:pPr>
          </w:p>
        </w:tc>
        <w:tc>
          <w:tcPr>
            <w:tcW w:w="1091" w:type="dxa"/>
            <w:vMerge/>
          </w:tcPr>
          <w:p w14:paraId="08557B84" w14:textId="77777777" w:rsidR="003854E0" w:rsidRDefault="003854E0">
            <w:pPr>
              <w:pStyle w:val="affff3"/>
            </w:pPr>
          </w:p>
        </w:tc>
        <w:tc>
          <w:tcPr>
            <w:tcW w:w="744" w:type="dxa"/>
            <w:vMerge/>
          </w:tcPr>
          <w:p w14:paraId="52701D64" w14:textId="77777777" w:rsidR="003854E0" w:rsidRDefault="003854E0">
            <w:pPr>
              <w:pStyle w:val="affff3"/>
            </w:pPr>
          </w:p>
        </w:tc>
        <w:tc>
          <w:tcPr>
            <w:tcW w:w="850" w:type="dxa"/>
            <w:vMerge/>
          </w:tcPr>
          <w:p w14:paraId="32246623" w14:textId="77777777" w:rsidR="003854E0" w:rsidRDefault="003854E0">
            <w:pPr>
              <w:pStyle w:val="affff3"/>
            </w:pPr>
          </w:p>
        </w:tc>
        <w:tc>
          <w:tcPr>
            <w:tcW w:w="1418" w:type="dxa"/>
          </w:tcPr>
          <w:p w14:paraId="396F1A44" w14:textId="77777777" w:rsidR="003854E0" w:rsidRDefault="003854E0">
            <w:pPr>
              <w:pStyle w:val="affff3"/>
            </w:pPr>
          </w:p>
        </w:tc>
      </w:tr>
      <w:tr w:rsidR="003854E0" w14:paraId="762C974A" w14:textId="77777777">
        <w:tc>
          <w:tcPr>
            <w:tcW w:w="624" w:type="dxa"/>
            <w:vMerge/>
          </w:tcPr>
          <w:p w14:paraId="6266D24C" w14:textId="77777777" w:rsidR="003854E0" w:rsidRDefault="003854E0">
            <w:pPr>
              <w:pStyle w:val="affff3"/>
            </w:pPr>
          </w:p>
        </w:tc>
        <w:tc>
          <w:tcPr>
            <w:tcW w:w="2247" w:type="dxa"/>
            <w:vMerge w:val="restart"/>
          </w:tcPr>
          <w:p w14:paraId="1D9E8B32" w14:textId="77777777" w:rsidR="003854E0" w:rsidRPr="005E62B8" w:rsidRDefault="003854E0">
            <w:pPr>
              <w:pStyle w:val="affff3"/>
            </w:pPr>
            <w:r>
              <w:rPr>
                <w:rFonts w:hint="eastAsia"/>
              </w:rPr>
              <w:t>企業と法務</w:t>
            </w:r>
          </w:p>
        </w:tc>
        <w:tc>
          <w:tcPr>
            <w:tcW w:w="2489" w:type="dxa"/>
          </w:tcPr>
          <w:p w14:paraId="664ED1FB" w14:textId="77777777" w:rsidR="003854E0" w:rsidRDefault="003854E0">
            <w:pPr>
              <w:pStyle w:val="affff3"/>
            </w:pPr>
            <w:r>
              <w:rPr>
                <w:rFonts w:hint="eastAsia"/>
              </w:rPr>
              <w:t>企業活動</w:t>
            </w:r>
          </w:p>
        </w:tc>
        <w:tc>
          <w:tcPr>
            <w:tcW w:w="1022" w:type="dxa"/>
          </w:tcPr>
          <w:p w14:paraId="78DA7BB2" w14:textId="77777777" w:rsidR="003854E0" w:rsidRDefault="003854E0">
            <w:pPr>
              <w:pStyle w:val="affff3"/>
            </w:pPr>
            <w:r>
              <w:rPr>
                <w:rFonts w:hint="eastAsia"/>
              </w:rPr>
              <w:t>〇2</w:t>
            </w:r>
          </w:p>
        </w:tc>
        <w:tc>
          <w:tcPr>
            <w:tcW w:w="1091" w:type="dxa"/>
            <w:vMerge/>
          </w:tcPr>
          <w:p w14:paraId="70C862FB" w14:textId="77777777" w:rsidR="003854E0" w:rsidRDefault="003854E0">
            <w:pPr>
              <w:pStyle w:val="affff3"/>
            </w:pPr>
          </w:p>
        </w:tc>
        <w:tc>
          <w:tcPr>
            <w:tcW w:w="744" w:type="dxa"/>
            <w:vMerge/>
          </w:tcPr>
          <w:p w14:paraId="528A392F" w14:textId="77777777" w:rsidR="003854E0" w:rsidRDefault="003854E0">
            <w:pPr>
              <w:pStyle w:val="affff3"/>
            </w:pPr>
          </w:p>
        </w:tc>
        <w:tc>
          <w:tcPr>
            <w:tcW w:w="850" w:type="dxa"/>
            <w:vMerge/>
          </w:tcPr>
          <w:p w14:paraId="1BC09F9C" w14:textId="77777777" w:rsidR="003854E0" w:rsidRDefault="003854E0">
            <w:pPr>
              <w:pStyle w:val="affff3"/>
            </w:pPr>
          </w:p>
        </w:tc>
        <w:tc>
          <w:tcPr>
            <w:tcW w:w="1418" w:type="dxa"/>
          </w:tcPr>
          <w:p w14:paraId="47B7EDDA" w14:textId="77777777" w:rsidR="003854E0" w:rsidRDefault="003854E0">
            <w:pPr>
              <w:pStyle w:val="affff3"/>
            </w:pPr>
          </w:p>
        </w:tc>
      </w:tr>
      <w:tr w:rsidR="003854E0" w14:paraId="169FB407" w14:textId="77777777">
        <w:tc>
          <w:tcPr>
            <w:tcW w:w="624" w:type="dxa"/>
            <w:vMerge/>
          </w:tcPr>
          <w:p w14:paraId="27B4DC95" w14:textId="77777777" w:rsidR="003854E0" w:rsidRDefault="003854E0">
            <w:pPr>
              <w:pStyle w:val="affff3"/>
            </w:pPr>
          </w:p>
        </w:tc>
        <w:tc>
          <w:tcPr>
            <w:tcW w:w="2247" w:type="dxa"/>
            <w:vMerge/>
          </w:tcPr>
          <w:p w14:paraId="607F0CC7" w14:textId="77777777" w:rsidR="003854E0" w:rsidRDefault="003854E0">
            <w:pPr>
              <w:pStyle w:val="affff3"/>
            </w:pPr>
          </w:p>
        </w:tc>
        <w:tc>
          <w:tcPr>
            <w:tcW w:w="2489" w:type="dxa"/>
          </w:tcPr>
          <w:p w14:paraId="051A2788" w14:textId="77777777" w:rsidR="003854E0" w:rsidRDefault="003854E0">
            <w:pPr>
              <w:pStyle w:val="affff3"/>
            </w:pPr>
            <w:r>
              <w:rPr>
                <w:rFonts w:hint="eastAsia"/>
              </w:rPr>
              <w:t>法務</w:t>
            </w:r>
          </w:p>
        </w:tc>
        <w:tc>
          <w:tcPr>
            <w:tcW w:w="1022" w:type="dxa"/>
          </w:tcPr>
          <w:p w14:paraId="576B3BD6" w14:textId="77777777" w:rsidR="003854E0" w:rsidRDefault="003854E0">
            <w:pPr>
              <w:pStyle w:val="affff3"/>
            </w:pPr>
            <w:r>
              <w:rPr>
                <w:rFonts w:hint="eastAsia"/>
              </w:rPr>
              <w:t>◎2</w:t>
            </w:r>
          </w:p>
        </w:tc>
        <w:tc>
          <w:tcPr>
            <w:tcW w:w="1091" w:type="dxa"/>
            <w:vMerge/>
          </w:tcPr>
          <w:p w14:paraId="47E359C2" w14:textId="77777777" w:rsidR="003854E0" w:rsidRDefault="003854E0">
            <w:pPr>
              <w:pStyle w:val="affff3"/>
            </w:pPr>
          </w:p>
        </w:tc>
        <w:tc>
          <w:tcPr>
            <w:tcW w:w="744" w:type="dxa"/>
            <w:vMerge/>
          </w:tcPr>
          <w:p w14:paraId="77F73938" w14:textId="77777777" w:rsidR="003854E0" w:rsidRDefault="003854E0">
            <w:pPr>
              <w:pStyle w:val="affff3"/>
            </w:pPr>
          </w:p>
        </w:tc>
        <w:tc>
          <w:tcPr>
            <w:tcW w:w="850" w:type="dxa"/>
            <w:vMerge/>
          </w:tcPr>
          <w:p w14:paraId="625B2010" w14:textId="77777777" w:rsidR="003854E0" w:rsidRDefault="003854E0">
            <w:pPr>
              <w:pStyle w:val="affff3"/>
            </w:pPr>
          </w:p>
        </w:tc>
        <w:tc>
          <w:tcPr>
            <w:tcW w:w="1418" w:type="dxa"/>
          </w:tcPr>
          <w:p w14:paraId="5CE9F66E" w14:textId="77777777" w:rsidR="003854E0" w:rsidRDefault="003854E0">
            <w:pPr>
              <w:pStyle w:val="affff3"/>
            </w:pPr>
          </w:p>
        </w:tc>
      </w:tr>
    </w:tbl>
    <w:p w14:paraId="07CA30C3" w14:textId="77777777" w:rsidR="003854E0" w:rsidRDefault="003854E0" w:rsidP="003854E0">
      <w:r w:rsidRPr="003F2FB6">
        <w:t>注記1</w:t>
      </w:r>
      <w:r>
        <w:rPr>
          <w:rFonts w:hint="eastAsia"/>
        </w:rPr>
        <w:t>：</w:t>
      </w:r>
      <w:r w:rsidRPr="003F2FB6">
        <w:t>○は出題範囲であることを</w:t>
      </w:r>
      <w:r>
        <w:t>、</w:t>
      </w:r>
      <w:r w:rsidRPr="003F2FB6">
        <w:t>◎は出題範囲のうちの重点分野であることを表す。</w:t>
      </w:r>
    </w:p>
    <w:p w14:paraId="72BD4F80" w14:textId="77777777" w:rsidR="003854E0" w:rsidRDefault="008C03D6" w:rsidP="003854E0">
      <w:r w:rsidRPr="00D93420">
        <w:rPr>
          <w:noProof/>
        </w:rPr>
        <mc:AlternateContent>
          <mc:Choice Requires="wps">
            <w:drawing>
              <wp:anchor distT="0" distB="0" distL="114300" distR="114300" simplePos="0" relativeHeight="251656584" behindDoc="0" locked="0" layoutInCell="1" allowOverlap="1" wp14:anchorId="4A85F2CA" wp14:editId="3F2C4117">
                <wp:simplePos x="0" y="0"/>
                <wp:positionH relativeFrom="margin">
                  <wp:posOffset>94735</wp:posOffset>
                </wp:positionH>
                <wp:positionV relativeFrom="paragraph">
                  <wp:posOffset>440786</wp:posOffset>
                </wp:positionV>
                <wp:extent cx="6648450" cy="353060"/>
                <wp:effectExtent l="0" t="0" r="0" b="8890"/>
                <wp:wrapTopAndBottom/>
                <wp:docPr id="1652513180" name="テキスト ボックス 3"/>
                <wp:cNvGraphicFramePr/>
                <a:graphic xmlns:a="http://schemas.openxmlformats.org/drawingml/2006/main">
                  <a:graphicData uri="http://schemas.microsoft.com/office/word/2010/wordprocessingShape">
                    <wps:wsp>
                      <wps:cNvSpPr txBox="1"/>
                      <wps:spPr>
                        <a:xfrm>
                          <a:off x="0" y="0"/>
                          <a:ext cx="6648450" cy="353060"/>
                        </a:xfrm>
                        <a:prstGeom prst="rect">
                          <a:avLst/>
                        </a:prstGeom>
                        <a:solidFill>
                          <a:sysClr val="window" lastClr="FFFFFF"/>
                        </a:solidFill>
                        <a:ln w="6350">
                          <a:noFill/>
                        </a:ln>
                      </wps:spPr>
                      <wps:txbx>
                        <w:txbxContent>
                          <w:p w14:paraId="183A9BAB" w14:textId="45984C13" w:rsidR="003854E0" w:rsidRPr="00CC66E9" w:rsidRDefault="003854E0" w:rsidP="003854E0">
                            <w:pPr>
                              <w:pStyle w:val="aff2"/>
                            </w:pPr>
                            <w:r>
                              <w:rPr>
                                <w:rFonts w:hint="eastAsia"/>
                              </w:rPr>
                              <w:t xml:space="preserve">(出典) </w:t>
                            </w:r>
                            <w:r w:rsidRPr="00CC66E9">
                              <w:t>IPA「</w:t>
                            </w:r>
                            <w:r>
                              <w:rPr>
                                <w:rFonts w:hint="eastAsia"/>
                              </w:rPr>
                              <w:t>情報処理技術者試験 情報処理安全確保支援士 試験要綱」をもとに作成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85F2CA" id="_x0000_s1215" type="#_x0000_t202" style="position:absolute;left:0;text-align:left;margin-left:7.45pt;margin-top:34.7pt;width:523.5pt;height:27.8pt;z-index:251656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" fillcolor="window" stroked="f" strokeweight=".5pt">
                <v:textbox>
                  <w:txbxContent>
                    <w:p w14:paraId="183A9BAB" w14:textId="45984C13" w:rsidR="003854E0" w:rsidRPr="00CC66E9" w:rsidRDefault="003854E0" w:rsidP="003854E0">
                      <w:pPr>
                        <w:pStyle w:val="aff2"/>
                      </w:pPr>
                      <w:r>
                        <w:rPr>
                          <w:rFonts w:hint="eastAsia"/>
                        </w:rPr>
                        <w:t xml:space="preserve">(出典) </w:t>
                      </w:r>
                      <w:r w:rsidRPr="00CC66E9">
                        <w:t>IPA「</w:t>
                      </w:r>
                      <w:r>
                        <w:rPr>
                          <w:rFonts w:hint="eastAsia"/>
                        </w:rPr>
                        <w:t>情報処理技術者試験 情報処理安全確保支援士 試験要綱」をもとに作成</w:t>
                      </w:r>
                    </w:p>
                  </w:txbxContent>
                </v:textbox>
                <w10:wrap type="topAndBottom" anchorx="margin"/>
              </v:shape>
            </w:pict>
          </mc:Fallback>
        </mc:AlternateContent>
      </w:r>
      <w:r w:rsidR="003854E0" w:rsidRPr="003F2FB6">
        <w:t>注記2</w:t>
      </w:r>
      <w:r w:rsidR="003854E0">
        <w:rPr>
          <w:rFonts w:hint="eastAsia"/>
        </w:rPr>
        <w:t>：</w:t>
      </w:r>
      <w:r w:rsidR="003854E0" w:rsidRPr="003F2FB6">
        <w:t>2</w:t>
      </w:r>
      <w:r w:rsidR="003854E0">
        <w:t>、</w:t>
      </w:r>
      <w:r w:rsidR="003854E0" w:rsidRPr="003F2FB6">
        <w:t>3</w:t>
      </w:r>
      <w:r w:rsidR="003854E0">
        <w:t>、</w:t>
      </w:r>
      <w:r w:rsidR="003854E0" w:rsidRPr="003F2FB6">
        <w:t>4は技術レベルを表し</w:t>
      </w:r>
      <w:r w:rsidR="003854E0">
        <w:t>、</w:t>
      </w:r>
      <w:r w:rsidR="003854E0" w:rsidRPr="003F2FB6">
        <w:t>4が最も高度で</w:t>
      </w:r>
      <w:r w:rsidR="003854E0">
        <w:t>、</w:t>
      </w:r>
      <w:r w:rsidR="003854E0" w:rsidRPr="003F2FB6">
        <w:t>上位は下位を包含する。</w:t>
      </w:r>
    </w:p>
    <w:p w14:paraId="639FD736" w14:textId="77777777" w:rsidR="003854E0" w:rsidRDefault="003854E0" w:rsidP="003854E0">
      <w:pPr>
        <w:ind w:firstLineChars="0" w:firstLine="0"/>
      </w:pPr>
    </w:p>
    <w:p w14:paraId="06101A3F" w14:textId="77777777" w:rsidR="003854E0" w:rsidRDefault="003854E0" w:rsidP="003854E0">
      <w:pPr>
        <w:ind w:firstLineChars="0" w:firstLine="0"/>
      </w:pPr>
    </w:p>
    <w:p w14:paraId="32CB9E62" w14:textId="77777777" w:rsidR="003854E0" w:rsidRDefault="003854E0" w:rsidP="003854E0">
      <w:r>
        <w:rPr>
          <w:rFonts w:hint="eastAsia"/>
        </w:rPr>
        <w:t>上記の</w:t>
      </w:r>
      <w:r w:rsidRPr="00CF1123">
        <w:t>表の「</w:t>
      </w:r>
      <w:r>
        <w:rPr>
          <w:rFonts w:hint="eastAsia"/>
        </w:rPr>
        <w:t>セキュリティ</w:t>
      </w:r>
      <w:r w:rsidRPr="00CF1123">
        <w:t>」</w:t>
      </w:r>
      <w:r>
        <w:rPr>
          <w:rFonts w:hint="eastAsia"/>
        </w:rPr>
        <w:t>分野</w:t>
      </w:r>
      <w:r w:rsidRPr="00CF1123">
        <w:t>の内容を詳細に</w:t>
      </w:r>
      <w:r>
        <w:rPr>
          <w:rFonts w:hint="eastAsia"/>
        </w:rPr>
        <w:t>説明します。</w:t>
      </w:r>
    </w:p>
    <w:tbl>
      <w:tblPr>
        <w:tblStyle w:val="aa"/>
        <w:tblW w:w="0" w:type="auto"/>
        <w:tblLook w:val="04A0" w:firstRow="1" w:lastRow="0" w:firstColumn="1" w:lastColumn="0" w:noHBand="0" w:noVBand="1"/>
      </w:tblPr>
      <w:tblGrid>
        <w:gridCol w:w="1129"/>
        <w:gridCol w:w="1276"/>
        <w:gridCol w:w="1276"/>
        <w:gridCol w:w="6775"/>
      </w:tblGrid>
      <w:tr w:rsidR="003854E0" w14:paraId="79366C17" w14:textId="77777777">
        <w:tc>
          <w:tcPr>
            <w:tcW w:w="1129" w:type="dxa"/>
            <w:shd w:val="clear" w:color="auto" w:fill="215E99" w:themeFill="text2" w:themeFillTint="BF"/>
          </w:tcPr>
          <w:p w14:paraId="4887D19E" w14:textId="77777777" w:rsidR="003854E0" w:rsidRDefault="003854E0">
            <w:pPr>
              <w:pStyle w:val="aff0"/>
            </w:pPr>
            <w:r>
              <w:rPr>
                <w:rFonts w:hint="eastAsia"/>
              </w:rPr>
              <w:t>大分類</w:t>
            </w:r>
          </w:p>
        </w:tc>
        <w:tc>
          <w:tcPr>
            <w:tcW w:w="1276" w:type="dxa"/>
            <w:shd w:val="clear" w:color="auto" w:fill="215E99" w:themeFill="text2" w:themeFillTint="BF"/>
          </w:tcPr>
          <w:p w14:paraId="1D818732" w14:textId="77777777" w:rsidR="003854E0" w:rsidRDefault="003854E0">
            <w:pPr>
              <w:pStyle w:val="aff0"/>
            </w:pPr>
            <w:r>
              <w:rPr>
                <w:rFonts w:hint="eastAsia"/>
              </w:rPr>
              <w:t>中分類</w:t>
            </w:r>
          </w:p>
        </w:tc>
        <w:tc>
          <w:tcPr>
            <w:tcW w:w="1276" w:type="dxa"/>
            <w:shd w:val="clear" w:color="auto" w:fill="215E99" w:themeFill="text2" w:themeFillTint="BF"/>
          </w:tcPr>
          <w:p w14:paraId="0D2C591E" w14:textId="77777777" w:rsidR="003854E0" w:rsidRDefault="003854E0">
            <w:pPr>
              <w:pStyle w:val="aff0"/>
            </w:pPr>
            <w:r>
              <w:rPr>
                <w:rFonts w:hint="eastAsia"/>
              </w:rPr>
              <w:t>小分類</w:t>
            </w:r>
          </w:p>
        </w:tc>
        <w:tc>
          <w:tcPr>
            <w:tcW w:w="6775" w:type="dxa"/>
            <w:shd w:val="clear" w:color="auto" w:fill="215E99" w:themeFill="text2" w:themeFillTint="BF"/>
          </w:tcPr>
          <w:p w14:paraId="7963801A" w14:textId="77777777" w:rsidR="003854E0" w:rsidRDefault="003854E0">
            <w:pPr>
              <w:pStyle w:val="aff0"/>
            </w:pPr>
            <w:r>
              <w:rPr>
                <w:rFonts w:hint="eastAsia"/>
              </w:rPr>
              <w:t>知識項目例</w:t>
            </w:r>
          </w:p>
        </w:tc>
      </w:tr>
      <w:tr w:rsidR="003854E0" w14:paraId="20799936" w14:textId="77777777">
        <w:tc>
          <w:tcPr>
            <w:tcW w:w="1129" w:type="dxa"/>
            <w:vMerge w:val="restart"/>
          </w:tcPr>
          <w:p w14:paraId="37DD97EE" w14:textId="77777777" w:rsidR="003854E0" w:rsidRDefault="003854E0">
            <w:pPr>
              <w:pStyle w:val="afff6"/>
            </w:pPr>
            <w:r>
              <w:rPr>
                <w:rFonts w:hint="eastAsia"/>
              </w:rPr>
              <w:t>技術要素</w:t>
            </w:r>
          </w:p>
        </w:tc>
        <w:tc>
          <w:tcPr>
            <w:tcW w:w="1276" w:type="dxa"/>
            <w:vMerge w:val="restart"/>
          </w:tcPr>
          <w:p w14:paraId="4B1A5CC1" w14:textId="77777777" w:rsidR="003854E0" w:rsidRDefault="003854E0">
            <w:pPr>
              <w:pStyle w:val="afff6"/>
            </w:pPr>
            <w:r>
              <w:rPr>
                <w:rFonts w:hint="eastAsia"/>
              </w:rPr>
              <w:t>セキュリティ</w:t>
            </w:r>
          </w:p>
        </w:tc>
        <w:tc>
          <w:tcPr>
            <w:tcW w:w="1276" w:type="dxa"/>
          </w:tcPr>
          <w:p w14:paraId="4D65230B" w14:textId="77777777" w:rsidR="003854E0" w:rsidRDefault="003854E0">
            <w:pPr>
              <w:pStyle w:val="afff6"/>
            </w:pPr>
            <w:r>
              <w:rPr>
                <w:rFonts w:hint="eastAsia"/>
              </w:rPr>
              <w:t>情報セキュリティ</w:t>
            </w:r>
          </w:p>
        </w:tc>
        <w:tc>
          <w:tcPr>
            <w:tcW w:w="6775" w:type="dxa"/>
          </w:tcPr>
          <w:p w14:paraId="3BFE290D" w14:textId="123CC9B4" w:rsidR="003854E0" w:rsidRDefault="003854E0">
            <w:pPr>
              <w:pStyle w:val="afff6"/>
            </w:pPr>
            <w:r w:rsidRPr="00D659A3">
              <w:t>情報の</w:t>
            </w:r>
            <w:bookmarkStart w:id="1789" w:name="■機密性23ー2"/>
            <w:r w:rsidR="005B440E">
              <w:fldChar w:fldCharType="begin"/>
            </w:r>
            <w:r w:rsidR="005B440E">
              <w:instrText>HYPERLINK  \l "■機密性"</w:instrText>
            </w:r>
            <w:r w:rsidR="005B440E">
              <w:fldChar w:fldCharType="separate"/>
            </w:r>
            <w:r w:rsidRPr="005B440E">
              <w:rPr>
                <w:rStyle w:val="a7"/>
              </w:rPr>
              <w:t>機密性</w:t>
            </w:r>
            <w:bookmarkEnd w:id="1789"/>
            <w:r w:rsidR="005B440E">
              <w:fldChar w:fldCharType="end"/>
            </w:r>
            <w:r w:rsidRPr="00D659A3">
              <w:t>・</w:t>
            </w:r>
            <w:bookmarkStart w:id="1790" w:name="■完全性23ー2"/>
            <w:r w:rsidR="00417355">
              <w:fldChar w:fldCharType="begin"/>
            </w:r>
            <w:r w:rsidR="00417355">
              <w:instrText>HYPERLINK  \l "■完全性"</w:instrText>
            </w:r>
            <w:r w:rsidR="00417355">
              <w:fldChar w:fldCharType="separate"/>
            </w:r>
            <w:r w:rsidRPr="00417355">
              <w:rPr>
                <w:rStyle w:val="a7"/>
              </w:rPr>
              <w:t>完全性</w:t>
            </w:r>
            <w:bookmarkEnd w:id="1790"/>
            <w:r w:rsidR="00417355">
              <w:fldChar w:fldCharType="end"/>
            </w:r>
            <w:r w:rsidRPr="00D659A3">
              <w:t>・</w:t>
            </w:r>
            <w:bookmarkStart w:id="1791" w:name="■可用性23ー2"/>
            <w:r w:rsidR="00136AC1">
              <w:fldChar w:fldCharType="begin"/>
            </w:r>
            <w:r w:rsidR="00136AC1">
              <w:instrText>HYPERLINK  \l "■可用性"</w:instrText>
            </w:r>
            <w:r w:rsidR="00136AC1">
              <w:fldChar w:fldCharType="separate"/>
            </w:r>
            <w:r w:rsidRPr="00136AC1">
              <w:rPr>
                <w:rStyle w:val="a7"/>
              </w:rPr>
              <w:t>可用性</w:t>
            </w:r>
            <w:bookmarkEnd w:id="1791"/>
            <w:r w:rsidR="00136AC1">
              <w:fldChar w:fldCharType="end"/>
            </w:r>
            <w:r>
              <w:t>、</w:t>
            </w:r>
            <w:r w:rsidRPr="00D659A3">
              <w:t>多層防御</w:t>
            </w:r>
            <w:r>
              <w:t>、</w:t>
            </w:r>
            <w:r w:rsidRPr="00D659A3">
              <w:t>脅威</w:t>
            </w:r>
            <w:r>
              <w:t>、</w:t>
            </w:r>
            <w:bookmarkStart w:id="1792" w:name="■マルウェア23ー2"/>
            <w:r w:rsidR="006F2231">
              <w:fldChar w:fldCharType="begin"/>
            </w:r>
            <w:r w:rsidR="006F2231">
              <w:instrText>HYPERLINK  \l "■マルウェア"</w:instrText>
            </w:r>
            <w:r w:rsidR="006F2231">
              <w:fldChar w:fldCharType="separate"/>
            </w:r>
            <w:r w:rsidRPr="006F2231">
              <w:rPr>
                <w:rStyle w:val="a7"/>
              </w:rPr>
              <w:t>マルウェア</w:t>
            </w:r>
            <w:bookmarkEnd w:id="1792"/>
            <w:r w:rsidR="006F2231">
              <w:fldChar w:fldCharType="end"/>
            </w:r>
            <w:r w:rsidRPr="00D659A3">
              <w:t>・不正プログラム</w:t>
            </w:r>
            <w:r>
              <w:t>、</w:t>
            </w:r>
            <w:r w:rsidRPr="00D659A3">
              <w:t>脆弱性</w:t>
            </w:r>
            <w:r>
              <w:t>、</w:t>
            </w:r>
            <w:r w:rsidRPr="00D659A3">
              <w:t>不正のメカニズム</w:t>
            </w:r>
            <w:r>
              <w:t>、</w:t>
            </w:r>
            <w:r w:rsidRPr="00D659A3">
              <w:t>攻撃者の種類・動機</w:t>
            </w:r>
            <w:r>
              <w:t>、</w:t>
            </w:r>
            <w:bookmarkStart w:id="1793" w:name="■サイバー攻撃23ー2"/>
            <w:r w:rsidR="008576F4">
              <w:fldChar w:fldCharType="begin"/>
            </w:r>
            <w:r w:rsidR="008576F4">
              <w:instrText>HYPERLINK  \l "■サイバー攻撃"</w:instrText>
            </w:r>
            <w:r w:rsidR="008576F4">
              <w:fldChar w:fldCharType="separate"/>
            </w:r>
            <w:r w:rsidRPr="008576F4">
              <w:rPr>
                <w:rStyle w:val="a7"/>
              </w:rPr>
              <w:t>サイバー攻撃</w:t>
            </w:r>
            <w:bookmarkEnd w:id="1793"/>
            <w:r w:rsidR="008576F4">
              <w:fldChar w:fldCharType="end"/>
            </w:r>
            <w:r w:rsidRPr="00D659A3">
              <w:t>（SQLインジェクション</w:t>
            </w:r>
            <w:r>
              <w:t>、</w:t>
            </w:r>
            <w:r w:rsidRPr="00D659A3">
              <w:t>クロスサイトスクリプティング</w:t>
            </w:r>
            <w:r>
              <w:t>、</w:t>
            </w:r>
            <w:r w:rsidRPr="00D659A3">
              <w:t>DoS攻撃</w:t>
            </w:r>
            <w:r>
              <w:t>、</w:t>
            </w:r>
            <w:r w:rsidRPr="00D659A3">
              <w:t>フィッシング</w:t>
            </w:r>
            <w:r>
              <w:t>、</w:t>
            </w:r>
            <w:r w:rsidRPr="00D659A3">
              <w:t>パスワードリスト攻撃</w:t>
            </w:r>
            <w:r>
              <w:t>、</w:t>
            </w:r>
            <w:bookmarkStart w:id="1794" w:name="■標的型攻撃23ー2"/>
            <w:r>
              <w:fldChar w:fldCharType="begin"/>
            </w:r>
            <w:r>
              <w:instrText>HYPERLINK \l "■標的型攻撃"</w:instrText>
            </w:r>
            <w:r>
              <w:fldChar w:fldCharType="separate"/>
            </w:r>
            <w:r w:rsidRPr="00664DF5">
              <w:rPr>
                <w:rStyle w:val="a7"/>
              </w:rPr>
              <w:t>標的型攻撃</w:t>
            </w:r>
            <w:r>
              <w:fldChar w:fldCharType="end"/>
            </w:r>
            <w:bookmarkEnd w:id="1794"/>
            <w:r>
              <w:t>、</w:t>
            </w:r>
            <w:bookmarkStart w:id="1795" w:name="■AI23ー2"/>
            <w:r w:rsidR="00A31CC8">
              <w:fldChar w:fldCharType="begin"/>
            </w:r>
            <w:r w:rsidR="00A31CC8">
              <w:instrText>HYPERLINK  \l "■AI"</w:instrText>
            </w:r>
            <w:r w:rsidR="00A31CC8">
              <w:fldChar w:fldCharType="separate"/>
            </w:r>
            <w:r w:rsidRPr="00A31CC8">
              <w:rPr>
                <w:rStyle w:val="a7"/>
              </w:rPr>
              <w:t>AI</w:t>
            </w:r>
            <w:bookmarkEnd w:id="1795"/>
            <w:r w:rsidR="00A31CC8">
              <w:fldChar w:fldCharType="end"/>
            </w:r>
            <w:r w:rsidRPr="00D659A3">
              <w:t>を悪用した攻撃ほか）</w:t>
            </w:r>
            <w:r>
              <w:t>、</w:t>
            </w:r>
            <w:r w:rsidRPr="00D659A3">
              <w:t>暗号技術（共通鍵</w:t>
            </w:r>
            <w:r>
              <w:t>、</w:t>
            </w:r>
            <w:r w:rsidRPr="00D659A3">
              <w:t>公開鍵</w:t>
            </w:r>
            <w:r>
              <w:t>、</w:t>
            </w:r>
            <w:r w:rsidRPr="00D659A3">
              <w:t>秘密鍵</w:t>
            </w:r>
            <w:r>
              <w:t>、</w:t>
            </w:r>
            <w:r w:rsidRPr="00D659A3">
              <w:t>RSA</w:t>
            </w:r>
            <w:r>
              <w:t>、</w:t>
            </w:r>
            <w:r w:rsidRPr="00D659A3">
              <w:t>AES</w:t>
            </w:r>
            <w:r>
              <w:t>、</w:t>
            </w:r>
            <w:r w:rsidRPr="00D659A3">
              <w:t>ハイブリッド暗号</w:t>
            </w:r>
            <w:r>
              <w:t>、</w:t>
            </w:r>
            <w:r w:rsidRPr="00D659A3">
              <w:t>ハッシュ関数ほか）</w:t>
            </w:r>
            <w:r>
              <w:t>、</w:t>
            </w:r>
            <w:r w:rsidRPr="00D659A3">
              <w:t>認証技術（デジタル署名</w:t>
            </w:r>
            <w:r>
              <w:t>、</w:t>
            </w:r>
            <w:r w:rsidRPr="00D659A3">
              <w:t>メッセージ認証</w:t>
            </w:r>
            <w:r>
              <w:t>、</w:t>
            </w:r>
            <w:r w:rsidRPr="00D659A3">
              <w:t>タイムスタンプほか）</w:t>
            </w:r>
            <w:r>
              <w:t>、</w:t>
            </w:r>
            <w:r w:rsidRPr="00D659A3">
              <w:t>利用者認証（利用者ID・パスワード</w:t>
            </w:r>
            <w:r>
              <w:t>、</w:t>
            </w:r>
            <w:bookmarkStart w:id="1796" w:name="■多要素認証23ー2"/>
            <w:r w:rsidR="005A441A">
              <w:fldChar w:fldCharType="begin"/>
            </w:r>
            <w:r w:rsidR="005A441A">
              <w:instrText>HYPERLINK  \l "■多要素認証"</w:instrText>
            </w:r>
            <w:r w:rsidR="005A441A">
              <w:fldChar w:fldCharType="separate"/>
            </w:r>
            <w:r w:rsidRPr="005A441A">
              <w:rPr>
                <w:rStyle w:val="a7"/>
              </w:rPr>
              <w:t>多要素認証</w:t>
            </w:r>
            <w:bookmarkEnd w:id="1796"/>
            <w:r w:rsidR="005A441A">
              <w:fldChar w:fldCharType="end"/>
            </w:r>
            <w:r>
              <w:t>、</w:t>
            </w:r>
            <w:r w:rsidRPr="00D659A3">
              <w:t>パスワードレス認証</w:t>
            </w:r>
            <w:r>
              <w:t>、</w:t>
            </w:r>
            <w:r w:rsidRPr="00D659A3">
              <w:t>アイデンティティ連携（OpenID</w:t>
            </w:r>
            <w:r>
              <w:t>、</w:t>
            </w:r>
            <w:r w:rsidRPr="00D659A3">
              <w:t>SAML）ほか）</w:t>
            </w:r>
            <w:r>
              <w:t>、</w:t>
            </w:r>
            <w:r w:rsidRPr="00D659A3">
              <w:t>生体認証技術</w:t>
            </w:r>
            <w:r>
              <w:t>、</w:t>
            </w:r>
            <w:r w:rsidRPr="00D659A3">
              <w:t>公開鍵基盤（PKI</w:t>
            </w:r>
            <w:r>
              <w:t>、</w:t>
            </w:r>
            <w:r w:rsidRPr="00D659A3">
              <w:t>認証局</w:t>
            </w:r>
            <w:r>
              <w:t>、</w:t>
            </w:r>
            <w:r w:rsidRPr="00D659A3">
              <w:t>デジタル証明書ほか）</w:t>
            </w:r>
            <w:r>
              <w:t>、</w:t>
            </w:r>
            <w:r w:rsidRPr="00D659A3">
              <w:t>政府認証基盤（GPKI</w:t>
            </w:r>
            <w:r>
              <w:t>、</w:t>
            </w:r>
            <w:r w:rsidRPr="00D659A3">
              <w:t>ブリッジ認証局ほか）など</w:t>
            </w:r>
          </w:p>
        </w:tc>
      </w:tr>
      <w:tr w:rsidR="003854E0" w14:paraId="227B06AC" w14:textId="77777777">
        <w:tc>
          <w:tcPr>
            <w:tcW w:w="1129" w:type="dxa"/>
            <w:vMerge/>
          </w:tcPr>
          <w:p w14:paraId="73F77D03" w14:textId="77777777" w:rsidR="003854E0" w:rsidRDefault="003854E0">
            <w:pPr>
              <w:pStyle w:val="afff6"/>
            </w:pPr>
          </w:p>
        </w:tc>
        <w:tc>
          <w:tcPr>
            <w:tcW w:w="1276" w:type="dxa"/>
            <w:vMerge/>
          </w:tcPr>
          <w:p w14:paraId="7883D878" w14:textId="77777777" w:rsidR="003854E0" w:rsidRDefault="003854E0">
            <w:pPr>
              <w:pStyle w:val="afff6"/>
            </w:pPr>
          </w:p>
        </w:tc>
        <w:tc>
          <w:tcPr>
            <w:tcW w:w="1276" w:type="dxa"/>
          </w:tcPr>
          <w:p w14:paraId="75146183" w14:textId="77777777" w:rsidR="003854E0" w:rsidRDefault="003854E0">
            <w:pPr>
              <w:pStyle w:val="afff6"/>
            </w:pPr>
            <w:r w:rsidRPr="00D659A3">
              <w:t>情報セキュリティ管理</w:t>
            </w:r>
          </w:p>
        </w:tc>
        <w:bookmarkStart w:id="1797" w:name="■情報資産23ー2"/>
        <w:tc>
          <w:tcPr>
            <w:tcW w:w="6775" w:type="dxa"/>
          </w:tcPr>
          <w:p w14:paraId="29EDCA6A" w14:textId="31B3EB71" w:rsidR="003854E0" w:rsidRPr="0035551D" w:rsidRDefault="005E295D">
            <w:pPr>
              <w:pStyle w:val="afff6"/>
            </w:pPr>
            <w:r>
              <w:fldChar w:fldCharType="begin"/>
            </w:r>
            <w:r>
              <w:instrText>HYPERLINK  \l "■情報資産"</w:instrText>
            </w:r>
            <w:r>
              <w:fldChar w:fldCharType="separate"/>
            </w:r>
            <w:r w:rsidR="003854E0" w:rsidRPr="005E295D">
              <w:rPr>
                <w:rStyle w:val="a7"/>
              </w:rPr>
              <w:t>情報資産</w:t>
            </w:r>
            <w:bookmarkEnd w:id="1797"/>
            <w:r>
              <w:fldChar w:fldCharType="end"/>
            </w:r>
            <w:r w:rsidR="003854E0" w:rsidRPr="0035551D">
              <w:t>とリスクの概要</w:t>
            </w:r>
            <w:r w:rsidR="003854E0">
              <w:t>、</w:t>
            </w:r>
            <w:r w:rsidR="003854E0" w:rsidRPr="0035551D">
              <w:t>情報資産の調査・分類</w:t>
            </w:r>
            <w:r w:rsidR="003854E0">
              <w:t>、</w:t>
            </w:r>
            <w:r w:rsidR="003854E0" w:rsidRPr="0035551D">
              <w:t>リスクの種類</w:t>
            </w:r>
            <w:r w:rsidR="003854E0">
              <w:t>、</w:t>
            </w:r>
            <w:r w:rsidR="003854E0" w:rsidRPr="0035551D">
              <w:t>情報セキュリティリスクアセスメント</w:t>
            </w:r>
            <w:r w:rsidR="003854E0">
              <w:t>および</w:t>
            </w:r>
            <w:r w:rsidR="003854E0" w:rsidRPr="0035551D">
              <w:t>リスク対応</w:t>
            </w:r>
            <w:r w:rsidR="003854E0">
              <w:t>、</w:t>
            </w:r>
            <w:r w:rsidR="003854E0" w:rsidRPr="0035551D">
              <w:t>情報セキュリティ継続</w:t>
            </w:r>
            <w:r w:rsidR="003854E0">
              <w:t>、</w:t>
            </w:r>
            <w:r w:rsidR="003854E0" w:rsidRPr="0035551D">
              <w:t>情報セキュリティ諸</w:t>
            </w:r>
            <w:r w:rsidR="003854E0">
              <w:rPr>
                <w:rFonts w:hint="eastAsia"/>
              </w:rPr>
              <w:t>規程</w:t>
            </w:r>
            <w:r w:rsidR="003854E0" w:rsidRPr="0035551D">
              <w:t>（情報</w:t>
            </w:r>
            <w:bookmarkStart w:id="1798" w:name="■セキュリティポリシー２３－２"/>
            <w:r w:rsidR="00B31F2B">
              <w:fldChar w:fldCharType="begin"/>
            </w:r>
            <w:r w:rsidR="00B31F2B">
              <w:instrText>HYPERLINK  \l "■セキュリティポリシー"</w:instrText>
            </w:r>
            <w:r w:rsidR="00B31F2B">
              <w:fldChar w:fldCharType="separate"/>
            </w:r>
            <w:r w:rsidR="003854E0" w:rsidRPr="00B31F2B">
              <w:rPr>
                <w:rStyle w:val="a7"/>
              </w:rPr>
              <w:t>セキュリティポリシー</w:t>
            </w:r>
            <w:bookmarkEnd w:id="1798"/>
            <w:r w:rsidR="00B31F2B">
              <w:fldChar w:fldCharType="end"/>
            </w:r>
            <w:r w:rsidR="003854E0" w:rsidRPr="0035551D">
              <w:t>を含む組織内</w:t>
            </w:r>
            <w:r w:rsidR="003854E0">
              <w:rPr>
                <w:rFonts w:hint="eastAsia"/>
              </w:rPr>
              <w:t>規程</w:t>
            </w:r>
            <w:r w:rsidR="003854E0" w:rsidRPr="0035551D">
              <w:t>）</w:t>
            </w:r>
            <w:r w:rsidR="003854E0">
              <w:t>、</w:t>
            </w:r>
            <w:bookmarkStart w:id="1799" w:name="■ISMS23ー2"/>
            <w:r w:rsidR="00D7057D">
              <w:fldChar w:fldCharType="begin"/>
            </w:r>
            <w:r w:rsidR="00D7057D">
              <w:instrText>HYPERLINK  \l "■ISMS"</w:instrText>
            </w:r>
            <w:r w:rsidR="00D7057D">
              <w:fldChar w:fldCharType="separate"/>
            </w:r>
            <w:r w:rsidR="003854E0" w:rsidRPr="00D7057D">
              <w:rPr>
                <w:rStyle w:val="a7"/>
              </w:rPr>
              <w:t>ISMS</w:t>
            </w:r>
            <w:bookmarkEnd w:id="1799"/>
            <w:r w:rsidR="00D7057D">
              <w:fldChar w:fldCharType="end"/>
            </w:r>
            <w:r w:rsidR="003854E0">
              <w:t>、</w:t>
            </w:r>
            <w:r w:rsidR="003854E0" w:rsidRPr="0035551D">
              <w:t>情報セキュリティ管理策（組織的管理策</w:t>
            </w:r>
            <w:r w:rsidR="003854E0">
              <w:t>、</w:t>
            </w:r>
            <w:r w:rsidR="003854E0" w:rsidRPr="0035551D">
              <w:t>人的管理策</w:t>
            </w:r>
            <w:r w:rsidR="003854E0">
              <w:t>、</w:t>
            </w:r>
            <w:r w:rsidR="003854E0" w:rsidRPr="0035551D">
              <w:t>物理的管理策</w:t>
            </w:r>
            <w:r w:rsidR="003854E0">
              <w:t>、</w:t>
            </w:r>
            <w:r w:rsidR="003854E0" w:rsidRPr="0035551D">
              <w:t>技術的管理策）</w:t>
            </w:r>
            <w:r w:rsidR="003854E0">
              <w:t>、</w:t>
            </w:r>
            <w:r w:rsidR="003854E0" w:rsidRPr="0035551D">
              <w:t>情報セキュリティ組織・機関（</w:t>
            </w:r>
            <w:bookmarkStart w:id="1800" w:name="■CSIRT（シーサート）23ー2"/>
            <w:r w:rsidR="003A0FE3">
              <w:fldChar w:fldCharType="begin"/>
            </w:r>
            <w:r w:rsidR="003A0FE3">
              <w:instrText>HYPERLINK  \l "■CSIRT（シーサート）"</w:instrText>
            </w:r>
            <w:r w:rsidR="003A0FE3">
              <w:fldChar w:fldCharType="separate"/>
            </w:r>
            <w:r w:rsidR="003854E0" w:rsidRPr="003A0FE3">
              <w:rPr>
                <w:rStyle w:val="a7"/>
              </w:rPr>
              <w:t>CSIRT</w:t>
            </w:r>
            <w:bookmarkEnd w:id="1800"/>
            <w:r w:rsidR="003A0FE3">
              <w:fldChar w:fldCharType="end"/>
            </w:r>
            <w:r w:rsidR="003854E0">
              <w:t>、</w:t>
            </w:r>
            <w:r w:rsidR="003854E0" w:rsidRPr="0035551D">
              <w:t>SOC（Security Operation Center）</w:t>
            </w:r>
            <w:r w:rsidR="003854E0">
              <w:t>、</w:t>
            </w:r>
            <w:r w:rsidR="003854E0" w:rsidRPr="0035551D">
              <w:t>エシカルハッカーほか）</w:t>
            </w:r>
            <w:r w:rsidR="003854E0">
              <w:t>、</w:t>
            </w:r>
            <w:r w:rsidR="003854E0" w:rsidRPr="0035551D">
              <w:t>コンピュータ</w:t>
            </w:r>
            <w:bookmarkStart w:id="1801" w:name="■不正アクセス23ー2"/>
            <w:r w:rsidR="009B41B1">
              <w:fldChar w:fldCharType="begin"/>
            </w:r>
            <w:r w:rsidR="009B41B1">
              <w:instrText>HYPERLINK  \l "■不正アクセス"</w:instrText>
            </w:r>
            <w:r w:rsidR="009B41B1">
              <w:fldChar w:fldCharType="separate"/>
            </w:r>
            <w:r w:rsidR="003854E0" w:rsidRPr="009B41B1">
              <w:rPr>
                <w:rStyle w:val="a7"/>
              </w:rPr>
              <w:t>不正アクセス</w:t>
            </w:r>
            <w:bookmarkEnd w:id="1801"/>
            <w:r w:rsidR="009B41B1">
              <w:fldChar w:fldCharType="end"/>
            </w:r>
            <w:r w:rsidR="003854E0" w:rsidRPr="0035551D">
              <w:t>対策基準</w:t>
            </w:r>
            <w:r w:rsidR="003854E0">
              <w:t>、</w:t>
            </w:r>
            <w:r w:rsidR="003854E0" w:rsidRPr="0035551D">
              <w:t>コンピュータ</w:t>
            </w:r>
            <w:r w:rsidR="003854E0">
              <w:t>ウイルス</w:t>
            </w:r>
            <w:r w:rsidR="003854E0" w:rsidRPr="0035551D">
              <w:t>対策基準</w:t>
            </w:r>
            <w:r w:rsidR="003854E0">
              <w:t>、</w:t>
            </w:r>
            <w:r w:rsidR="003854E0" w:rsidRPr="0035551D">
              <w:t>PCI DSSなど</w:t>
            </w:r>
          </w:p>
        </w:tc>
      </w:tr>
      <w:tr w:rsidR="003854E0" w14:paraId="0EE3D2F8" w14:textId="77777777">
        <w:tc>
          <w:tcPr>
            <w:tcW w:w="1129" w:type="dxa"/>
            <w:vMerge/>
          </w:tcPr>
          <w:p w14:paraId="64BBB6DE" w14:textId="77777777" w:rsidR="003854E0" w:rsidRDefault="003854E0">
            <w:pPr>
              <w:pStyle w:val="afff6"/>
            </w:pPr>
          </w:p>
        </w:tc>
        <w:tc>
          <w:tcPr>
            <w:tcW w:w="1276" w:type="dxa"/>
            <w:vMerge/>
          </w:tcPr>
          <w:p w14:paraId="1063604E" w14:textId="77777777" w:rsidR="003854E0" w:rsidRDefault="003854E0">
            <w:pPr>
              <w:pStyle w:val="afff6"/>
            </w:pPr>
          </w:p>
        </w:tc>
        <w:tc>
          <w:tcPr>
            <w:tcW w:w="1276" w:type="dxa"/>
          </w:tcPr>
          <w:p w14:paraId="4F725B43" w14:textId="77777777" w:rsidR="003854E0" w:rsidRDefault="003854E0">
            <w:pPr>
              <w:pStyle w:val="afff6"/>
            </w:pPr>
            <w:r w:rsidRPr="0035551D">
              <w:t>セキュリティ技術評価</w:t>
            </w:r>
          </w:p>
        </w:tc>
        <w:tc>
          <w:tcPr>
            <w:tcW w:w="6775" w:type="dxa"/>
          </w:tcPr>
          <w:p w14:paraId="71240BC1" w14:textId="70B492B5" w:rsidR="003854E0" w:rsidRDefault="003854E0">
            <w:pPr>
              <w:pStyle w:val="afff6"/>
            </w:pPr>
            <w:r w:rsidRPr="002E4499">
              <w:t>ISO/IEC 15408（コモンクライテリア）</w:t>
            </w:r>
            <w:r>
              <w:t>、</w:t>
            </w:r>
            <w:r w:rsidRPr="002E4499">
              <w:t>JISEC（ITセキュリティ評価</w:t>
            </w:r>
            <w:r>
              <w:t>および</w:t>
            </w:r>
            <w:r w:rsidRPr="002E4499">
              <w:t>認証制度）</w:t>
            </w:r>
            <w:r>
              <w:t>、</w:t>
            </w:r>
            <w:r w:rsidRPr="002E4499">
              <w:t>JCMVP（暗号モジュール試験</w:t>
            </w:r>
            <w:r>
              <w:t>および</w:t>
            </w:r>
            <w:r w:rsidRPr="002E4499">
              <w:t>認証制度）</w:t>
            </w:r>
            <w:r>
              <w:t>、</w:t>
            </w:r>
            <w:bookmarkStart w:id="1802" w:name="■CVSS23－2"/>
            <w:r w:rsidR="003D253E">
              <w:fldChar w:fldCharType="begin"/>
            </w:r>
            <w:r w:rsidR="003D253E">
              <w:instrText>HYPERLINK  \l "■CVSS"</w:instrText>
            </w:r>
            <w:r w:rsidR="003D253E">
              <w:fldChar w:fldCharType="separate"/>
            </w:r>
            <w:r w:rsidRPr="003D253E">
              <w:rPr>
                <w:rStyle w:val="a7"/>
              </w:rPr>
              <w:t>CVSS</w:t>
            </w:r>
            <w:bookmarkEnd w:id="1802"/>
            <w:r w:rsidR="003D253E">
              <w:fldChar w:fldCharType="end"/>
            </w:r>
            <w:r>
              <w:t>、</w:t>
            </w:r>
            <w:r w:rsidRPr="002E4499">
              <w:t>脆弱性検査</w:t>
            </w:r>
            <w:r>
              <w:t>、</w:t>
            </w:r>
            <w:bookmarkStart w:id="1803" w:name="■ペネトレーションテスト23ー2"/>
            <w:r w:rsidR="008D44A5">
              <w:fldChar w:fldCharType="begin"/>
            </w:r>
            <w:r w:rsidR="008D44A5">
              <w:instrText>HYPERLINK  \l "■ペネトレーションテスト"</w:instrText>
            </w:r>
            <w:r w:rsidR="008D44A5">
              <w:fldChar w:fldCharType="separate"/>
            </w:r>
            <w:r w:rsidRPr="008D44A5">
              <w:rPr>
                <w:rStyle w:val="a7"/>
              </w:rPr>
              <w:t>ペネトレーションテスト</w:t>
            </w:r>
            <w:bookmarkEnd w:id="1803"/>
            <w:r w:rsidR="008D44A5">
              <w:fldChar w:fldCharType="end"/>
            </w:r>
            <w:r w:rsidRPr="002E4499">
              <w:t>など</w:t>
            </w:r>
          </w:p>
        </w:tc>
      </w:tr>
      <w:tr w:rsidR="003854E0" w14:paraId="2CABE903" w14:textId="77777777">
        <w:tc>
          <w:tcPr>
            <w:tcW w:w="1129" w:type="dxa"/>
            <w:vMerge/>
          </w:tcPr>
          <w:p w14:paraId="55211E47" w14:textId="77777777" w:rsidR="003854E0" w:rsidRDefault="003854E0">
            <w:pPr>
              <w:pStyle w:val="afff6"/>
            </w:pPr>
          </w:p>
        </w:tc>
        <w:tc>
          <w:tcPr>
            <w:tcW w:w="1276" w:type="dxa"/>
            <w:vMerge/>
          </w:tcPr>
          <w:p w14:paraId="72936DBF" w14:textId="77777777" w:rsidR="003854E0" w:rsidRDefault="003854E0">
            <w:pPr>
              <w:pStyle w:val="afff6"/>
            </w:pPr>
          </w:p>
        </w:tc>
        <w:tc>
          <w:tcPr>
            <w:tcW w:w="1276" w:type="dxa"/>
          </w:tcPr>
          <w:p w14:paraId="1CE61E11" w14:textId="77777777" w:rsidR="003854E0" w:rsidRDefault="003854E0">
            <w:pPr>
              <w:pStyle w:val="afff6"/>
            </w:pPr>
            <w:r w:rsidRPr="002E4499">
              <w:t>情報セキュリティ対策</w:t>
            </w:r>
          </w:p>
        </w:tc>
        <w:tc>
          <w:tcPr>
            <w:tcW w:w="6775" w:type="dxa"/>
          </w:tcPr>
          <w:p w14:paraId="431C3862" w14:textId="67FE8574" w:rsidR="003854E0" w:rsidRPr="002E4499" w:rsidRDefault="003854E0">
            <w:pPr>
              <w:pStyle w:val="afff6"/>
            </w:pPr>
            <w:r w:rsidRPr="002E4499">
              <w:t>情報セキュリティ啓発（教育</w:t>
            </w:r>
            <w:r>
              <w:t>、</w:t>
            </w:r>
            <w:r w:rsidRPr="002E4499">
              <w:t>訓練ほか）</w:t>
            </w:r>
            <w:r>
              <w:t>、</w:t>
            </w:r>
            <w:r w:rsidRPr="002E4499">
              <w:t>組織における内部不正防止ガイドライン</w:t>
            </w:r>
            <w:r>
              <w:t>、</w:t>
            </w:r>
            <w:r w:rsidRPr="002E4499">
              <w:t>マルウェア・不正プログラム対策</w:t>
            </w:r>
            <w:r>
              <w:t>、</w:t>
            </w:r>
            <w:bookmarkStart w:id="1804" w:name="■ランサムウェア23ー2"/>
            <w:r w:rsidR="0058143C">
              <w:fldChar w:fldCharType="begin"/>
            </w:r>
            <w:r w:rsidR="0058143C">
              <w:instrText>HYPERLINK  \l "■ランサムウェア"</w:instrText>
            </w:r>
            <w:r w:rsidR="0058143C">
              <w:fldChar w:fldCharType="separate"/>
            </w:r>
            <w:r w:rsidRPr="0058143C">
              <w:rPr>
                <w:rStyle w:val="a7"/>
              </w:rPr>
              <w:t>ランサムウェア</w:t>
            </w:r>
            <w:bookmarkEnd w:id="1804"/>
            <w:r w:rsidR="0058143C">
              <w:fldChar w:fldCharType="end"/>
            </w:r>
            <w:r w:rsidRPr="002E4499">
              <w:t>対策</w:t>
            </w:r>
            <w:r>
              <w:t>、</w:t>
            </w:r>
            <w:r w:rsidRPr="002E4499">
              <w:t>不正アクセス対策</w:t>
            </w:r>
            <w:r>
              <w:t>、</w:t>
            </w:r>
            <w:r w:rsidRPr="002E4499">
              <w:t>情報漏えい対策</w:t>
            </w:r>
            <w:r>
              <w:t>、</w:t>
            </w:r>
            <w:r w:rsidRPr="002E4499">
              <w:t>アカウント管理</w:t>
            </w:r>
            <w:r>
              <w:t>、</w:t>
            </w:r>
            <w:r w:rsidRPr="002E4499">
              <w:t>ログ管理</w:t>
            </w:r>
            <w:r>
              <w:t>、</w:t>
            </w:r>
            <w:bookmarkStart w:id="1805" w:name="■脆弱性23ー2"/>
            <w:r w:rsidR="00AA1F8A">
              <w:fldChar w:fldCharType="begin"/>
            </w:r>
            <w:r w:rsidR="00AA1F8A">
              <w:instrText>HYPERLINK  \l "■脆弱性"</w:instrText>
            </w:r>
            <w:r w:rsidR="00AA1F8A">
              <w:fldChar w:fldCharType="separate"/>
            </w:r>
            <w:r w:rsidRPr="00AA1F8A">
              <w:rPr>
                <w:rStyle w:val="a7"/>
              </w:rPr>
              <w:t>脆弱性</w:t>
            </w:r>
            <w:bookmarkEnd w:id="1805"/>
            <w:r w:rsidR="00AA1F8A">
              <w:fldChar w:fldCharType="end"/>
            </w:r>
            <w:r w:rsidRPr="002E4499">
              <w:t>管理</w:t>
            </w:r>
            <w:r>
              <w:t>、</w:t>
            </w:r>
            <w:r w:rsidRPr="002E4499">
              <w:t>入退室管理</w:t>
            </w:r>
            <w:r>
              <w:t>、</w:t>
            </w:r>
            <w:bookmarkStart w:id="1806" w:name="■アクセス制御23ー2"/>
            <w:r w:rsidR="00EE2B43">
              <w:fldChar w:fldCharType="begin"/>
            </w:r>
            <w:r w:rsidR="00EE2B43">
              <w:instrText>HYPERLINK  \l "■アクセス制御"</w:instrText>
            </w:r>
            <w:r w:rsidR="00EE2B43">
              <w:fldChar w:fldCharType="separate"/>
            </w:r>
            <w:r w:rsidRPr="00EE2B43">
              <w:rPr>
                <w:rStyle w:val="a7"/>
              </w:rPr>
              <w:t>アクセス制御</w:t>
            </w:r>
            <w:bookmarkEnd w:id="1806"/>
            <w:r w:rsidR="00EE2B43">
              <w:fldChar w:fldCharType="end"/>
            </w:r>
            <w:r>
              <w:t>、</w:t>
            </w:r>
            <w:r w:rsidRPr="002E4499">
              <w:t>侵入検知/侵入防止</w:t>
            </w:r>
            <w:r>
              <w:t>、</w:t>
            </w:r>
            <w:r w:rsidRPr="002E4499">
              <w:t>検疫ネットワーク</w:t>
            </w:r>
            <w:r>
              <w:t>、</w:t>
            </w:r>
            <w:r w:rsidRPr="002E4499">
              <w:t>携帯端末（携帯電話</w:t>
            </w:r>
            <w:r>
              <w:t>、</w:t>
            </w:r>
            <w:r w:rsidRPr="002E4499">
              <w:t>スマートフォン</w:t>
            </w:r>
            <w:r>
              <w:t>、</w:t>
            </w:r>
            <w:r w:rsidRPr="002E4499">
              <w:t>タブレット端末ほか）のセキュリティ</w:t>
            </w:r>
            <w:r>
              <w:t>、</w:t>
            </w:r>
            <w:r w:rsidRPr="002E4499">
              <w:t>クラウドサービスのセキュリティ</w:t>
            </w:r>
            <w:r>
              <w:t>、</w:t>
            </w:r>
            <w:bookmarkStart w:id="1807" w:name="■IoT（アイ・オー・ティー）23ー2"/>
            <w:r w:rsidR="0028004B">
              <w:fldChar w:fldCharType="begin"/>
            </w:r>
            <w:r w:rsidR="0028004B">
              <w:instrText>HYPERLINK  \l "■IoT（アイ・オー・ティー）"</w:instrText>
            </w:r>
            <w:r w:rsidR="0028004B">
              <w:fldChar w:fldCharType="separate"/>
            </w:r>
            <w:r w:rsidRPr="0028004B">
              <w:rPr>
                <w:rStyle w:val="a7"/>
              </w:rPr>
              <w:t>IoT</w:t>
            </w:r>
            <w:bookmarkEnd w:id="1807"/>
            <w:r w:rsidR="0028004B">
              <w:fldChar w:fldCharType="end"/>
            </w:r>
            <w:r w:rsidRPr="002E4499">
              <w:t>のセキュリティ</w:t>
            </w:r>
            <w:r>
              <w:t>、</w:t>
            </w:r>
            <w:r w:rsidRPr="002E4499">
              <w:t>AIを使ったセキュリティ技術</w:t>
            </w:r>
            <w:r>
              <w:t>、</w:t>
            </w:r>
            <w:r w:rsidRPr="002E4499">
              <w:t>AIそのものを守るセキュリティ技術</w:t>
            </w:r>
            <w:r>
              <w:t>、</w:t>
            </w:r>
            <w:r w:rsidRPr="002E4499">
              <w:t>セキュリティ製品・サービス（</w:t>
            </w:r>
            <w:bookmarkStart w:id="1808" w:name="■ファイアウォール23ー2"/>
            <w:r w:rsidR="002946A5">
              <w:fldChar w:fldCharType="begin"/>
            </w:r>
            <w:r w:rsidR="002946A5">
              <w:instrText>HYPERLINK  \l "■ファイアウォール"</w:instrText>
            </w:r>
            <w:r w:rsidR="002946A5">
              <w:fldChar w:fldCharType="separate"/>
            </w:r>
            <w:r w:rsidRPr="002946A5">
              <w:rPr>
                <w:rStyle w:val="a7"/>
              </w:rPr>
              <w:t>ファイアウォール</w:t>
            </w:r>
            <w:bookmarkEnd w:id="1808"/>
            <w:r w:rsidR="002946A5">
              <w:fldChar w:fldCharType="end"/>
            </w:r>
            <w:r>
              <w:t>、</w:t>
            </w:r>
            <w:bookmarkStart w:id="1809" w:name="■WAF（ワフ）23ー2"/>
            <w:r w:rsidR="00E47EBA">
              <w:fldChar w:fldCharType="begin"/>
            </w:r>
            <w:r w:rsidR="00E47EBA">
              <w:instrText>HYPERLINK  \l "■WAF（ワフ）"</w:instrText>
            </w:r>
            <w:r w:rsidR="00E47EBA">
              <w:fldChar w:fldCharType="separate"/>
            </w:r>
            <w:r w:rsidRPr="00E47EBA">
              <w:rPr>
                <w:rStyle w:val="a7"/>
              </w:rPr>
              <w:t>WAF</w:t>
            </w:r>
            <w:bookmarkEnd w:id="1809"/>
            <w:r w:rsidR="00E47EBA">
              <w:fldChar w:fldCharType="end"/>
            </w:r>
            <w:r>
              <w:t>、</w:t>
            </w:r>
            <w:r w:rsidRPr="002E4499">
              <w:t>DLP</w:t>
            </w:r>
            <w:r>
              <w:t>、</w:t>
            </w:r>
            <w:r w:rsidRPr="002E4499">
              <w:t>SIEMほか）</w:t>
            </w:r>
            <w:r>
              <w:t>、</w:t>
            </w:r>
            <w:hyperlink w:anchor="■フォレンジック" w:history="1">
              <w:r w:rsidRPr="00732F4C">
                <w:rPr>
                  <w:rStyle w:val="a7"/>
                </w:rPr>
                <w:t>デジタル</w:t>
              </w:r>
              <w:bookmarkStart w:id="1810" w:name="■フォレンジック23ー2"/>
              <w:r w:rsidRPr="00732F4C">
                <w:rPr>
                  <w:rStyle w:val="a7"/>
                </w:rPr>
                <w:t>フォレンジック</w:t>
              </w:r>
              <w:bookmarkEnd w:id="1810"/>
              <w:r w:rsidRPr="00732F4C">
                <w:rPr>
                  <w:rStyle w:val="a7"/>
                </w:rPr>
                <w:t>ス</w:t>
              </w:r>
            </w:hyperlink>
            <w:r w:rsidRPr="002E4499">
              <w:t>など</w:t>
            </w:r>
          </w:p>
        </w:tc>
      </w:tr>
      <w:tr w:rsidR="003854E0" w14:paraId="6E310C2A" w14:textId="77777777">
        <w:tc>
          <w:tcPr>
            <w:tcW w:w="1129" w:type="dxa"/>
            <w:vMerge/>
          </w:tcPr>
          <w:p w14:paraId="5A16D0A9" w14:textId="77777777" w:rsidR="003854E0" w:rsidRDefault="003854E0">
            <w:pPr>
              <w:pStyle w:val="afff6"/>
            </w:pPr>
          </w:p>
        </w:tc>
        <w:tc>
          <w:tcPr>
            <w:tcW w:w="1276" w:type="dxa"/>
            <w:vMerge/>
          </w:tcPr>
          <w:p w14:paraId="384FC28E" w14:textId="77777777" w:rsidR="003854E0" w:rsidRDefault="003854E0">
            <w:pPr>
              <w:pStyle w:val="afff6"/>
            </w:pPr>
          </w:p>
        </w:tc>
        <w:tc>
          <w:tcPr>
            <w:tcW w:w="1276" w:type="dxa"/>
          </w:tcPr>
          <w:p w14:paraId="66E78F49" w14:textId="77777777" w:rsidR="003854E0" w:rsidRDefault="003854E0">
            <w:pPr>
              <w:pStyle w:val="afff6"/>
            </w:pPr>
            <w:r w:rsidRPr="002E4499">
              <w:t>セキュリティ実装技術</w:t>
            </w:r>
          </w:p>
        </w:tc>
        <w:tc>
          <w:tcPr>
            <w:tcW w:w="6775" w:type="dxa"/>
          </w:tcPr>
          <w:p w14:paraId="5C70CB38" w14:textId="51ABEE03" w:rsidR="003854E0" w:rsidRDefault="003854E0">
            <w:pPr>
              <w:pStyle w:val="afff6"/>
            </w:pPr>
            <w:r w:rsidRPr="007B661D">
              <w:t>セキュアプロトコル（IPsec</w:t>
            </w:r>
            <w:r>
              <w:t>、</w:t>
            </w:r>
            <w:bookmarkStart w:id="1811" w:name="■SSL／TLS23ー2"/>
            <w:r w:rsidR="00E01AE6">
              <w:fldChar w:fldCharType="begin"/>
            </w:r>
            <w:r w:rsidR="00E01AE6">
              <w:instrText>HYPERLINK  \l "■SSL／TLS"</w:instrText>
            </w:r>
            <w:r w:rsidR="00E01AE6">
              <w:fldChar w:fldCharType="separate"/>
            </w:r>
            <w:r w:rsidRPr="00E01AE6">
              <w:rPr>
                <w:rStyle w:val="a7"/>
              </w:rPr>
              <w:t>SSL/TLS</w:t>
            </w:r>
            <w:bookmarkEnd w:id="1811"/>
            <w:r w:rsidR="00E01AE6">
              <w:fldChar w:fldCharType="end"/>
            </w:r>
            <w:r>
              <w:t>、</w:t>
            </w:r>
            <w:r w:rsidRPr="007B661D">
              <w:t>SSH</w:t>
            </w:r>
            <w:r>
              <w:t>、</w:t>
            </w:r>
            <w:r w:rsidRPr="007B661D">
              <w:t>WPA3ほか）</w:t>
            </w:r>
            <w:r>
              <w:t>、</w:t>
            </w:r>
            <w:r w:rsidRPr="007B661D">
              <w:t>認証・認可技術（SPF</w:t>
            </w:r>
            <w:r>
              <w:t>、</w:t>
            </w:r>
            <w:r w:rsidRPr="007B661D">
              <w:t>DKIM</w:t>
            </w:r>
            <w:r>
              <w:t>、</w:t>
            </w:r>
            <w:r w:rsidRPr="007B661D">
              <w:t>SMTP-AUTH</w:t>
            </w:r>
            <w:r>
              <w:t>、</w:t>
            </w:r>
            <w:r w:rsidRPr="007B661D">
              <w:t>OAuth</w:t>
            </w:r>
            <w:r>
              <w:t>、</w:t>
            </w:r>
            <w:r w:rsidRPr="007B661D">
              <w:t>DNSSECほか）</w:t>
            </w:r>
            <w:r>
              <w:t>、</w:t>
            </w:r>
            <w:r w:rsidRPr="007B661D">
              <w:t>セキュアOS</w:t>
            </w:r>
            <w:r>
              <w:t>、</w:t>
            </w:r>
            <w:r w:rsidRPr="007B661D">
              <w:t>ネットワークセキュリティ</w:t>
            </w:r>
            <w:r>
              <w:t>、</w:t>
            </w:r>
            <w:r w:rsidRPr="007B661D">
              <w:t>データベースセキュリティ</w:t>
            </w:r>
            <w:r>
              <w:t>、</w:t>
            </w:r>
            <w:r w:rsidRPr="007B661D">
              <w:t>アプリケーションセキュリティ</w:t>
            </w:r>
            <w:r>
              <w:t>、</w:t>
            </w:r>
            <w:r w:rsidRPr="007B661D">
              <w:t>コンテナセキュリティ</w:t>
            </w:r>
            <w:r>
              <w:t>、</w:t>
            </w:r>
            <w:r w:rsidRPr="007B661D">
              <w:t>セキュアプログラミングなど</w:t>
            </w:r>
          </w:p>
        </w:tc>
      </w:tr>
    </w:tbl>
    <w:p w14:paraId="6AACABE1" w14:textId="77777777" w:rsidR="003854E0" w:rsidRDefault="003854E0" w:rsidP="003854E0">
      <w:r w:rsidRPr="00D93420">
        <w:rPr>
          <w:noProof/>
        </w:rPr>
        <mc:AlternateContent>
          <mc:Choice Requires="wps">
            <w:drawing>
              <wp:anchor distT="0" distB="0" distL="114300" distR="114300" simplePos="0" relativeHeight="251656585" behindDoc="0" locked="0" layoutInCell="1" allowOverlap="1" wp14:anchorId="5487E8E1" wp14:editId="1FC9E111">
                <wp:simplePos x="0" y="0"/>
                <wp:positionH relativeFrom="margin">
                  <wp:align>left</wp:align>
                </wp:positionH>
                <wp:positionV relativeFrom="paragraph">
                  <wp:posOffset>96520</wp:posOffset>
                </wp:positionV>
                <wp:extent cx="6648450" cy="301625"/>
                <wp:effectExtent l="0" t="0" r="0" b="3175"/>
                <wp:wrapTopAndBottom/>
                <wp:docPr id="1573893084" name="テキスト ボックス 3"/>
                <wp:cNvGraphicFramePr/>
                <a:graphic xmlns:a="http://schemas.openxmlformats.org/drawingml/2006/main">
                  <a:graphicData uri="http://schemas.microsoft.com/office/word/2010/wordprocessingShape">
                    <wps:wsp>
                      <wps:cNvSpPr txBox="1"/>
                      <wps:spPr>
                        <a:xfrm>
                          <a:off x="0" y="0"/>
                          <a:ext cx="6648450" cy="301925"/>
                        </a:xfrm>
                        <a:prstGeom prst="rect">
                          <a:avLst/>
                        </a:prstGeom>
                        <a:solidFill>
                          <a:sysClr val="window" lastClr="FFFFFF"/>
                        </a:solidFill>
                        <a:ln w="6350">
                          <a:noFill/>
                        </a:ln>
                      </wps:spPr>
                      <wps:txbx>
                        <w:txbxContent>
                          <w:p w14:paraId="3D04D689" w14:textId="77777777" w:rsidR="003854E0" w:rsidRPr="00CC66E9" w:rsidRDefault="003854E0" w:rsidP="003854E0">
                            <w:pPr>
                              <w:pStyle w:val="aff2"/>
                            </w:pPr>
                            <w:r>
                              <w:rPr>
                                <w:rFonts w:hint="eastAsia"/>
                              </w:rPr>
                              <w:t xml:space="preserve">(出典) </w:t>
                            </w:r>
                            <w:r w:rsidRPr="00CC66E9">
                              <w:t>IPA「</w:t>
                            </w:r>
                            <w:r>
                              <w:rPr>
                                <w:rFonts w:hint="eastAsia"/>
                              </w:rPr>
                              <w:t>情報処理技術者試験 情報処理安全確保支援士 試験要綱」をもとに作成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7E8E1" id="_x0000_s1216" type="#_x0000_t202" style="position:absolute;left:0;text-align:left;margin-left:0;margin-top:7.6pt;width:523.5pt;height:23.75pt;z-index:25165658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" fillcolor="window" stroked="f" strokeweight=".5pt">
                <v:textbox>
                  <w:txbxContent>
                    <w:p w14:paraId="3D04D689" w14:textId="77777777" w:rsidR="003854E0" w:rsidRPr="00CC66E9" w:rsidRDefault="003854E0" w:rsidP="003854E0">
                      <w:pPr>
                        <w:pStyle w:val="aff2"/>
                      </w:pPr>
                      <w:r>
                        <w:rPr>
                          <w:rFonts w:hint="eastAsia"/>
                        </w:rPr>
                        <w:t xml:space="preserve">(出典) </w:t>
                      </w:r>
                      <w:r w:rsidRPr="00CC66E9">
                        <w:t>IPA「</w:t>
                      </w:r>
                      <w:r>
                        <w:rPr>
                          <w:rFonts w:hint="eastAsia"/>
                        </w:rPr>
                        <w:t>情報処理技術者試験 情報処理安全確保支援士 試験要綱」をもとに作成</w:t>
                      </w:r>
                    </w:p>
                  </w:txbxContent>
                </v:textbox>
                <w10:wrap type="topAndBottom" anchorx="margin"/>
              </v:shape>
            </w:pict>
          </mc:Fallback>
        </mc:AlternateContent>
      </w:r>
    </w:p>
    <w:p w14:paraId="7D4AC40E" w14:textId="77777777" w:rsidR="003854E0" w:rsidRDefault="003854E0" w:rsidP="003854E0"/>
    <w:tbl>
      <w:tblPr>
        <w:tblStyle w:val="aa"/>
        <w:tblpPr w:leftFromText="142" w:rightFromText="142" w:vertAnchor="text" w:horzAnchor="margin" w:tblpY="-112"/>
        <w:tblW w:w="0" w:type="auto"/>
        <w:tblLook w:val="04A0" w:firstRow="1" w:lastRow="0" w:firstColumn="1" w:lastColumn="0" w:noHBand="0" w:noVBand="1"/>
      </w:tblPr>
      <w:tblGrid>
        <w:gridCol w:w="3681"/>
        <w:gridCol w:w="6775"/>
      </w:tblGrid>
      <w:tr w:rsidR="003854E0" w14:paraId="7BC600CC" w14:textId="77777777">
        <w:tc>
          <w:tcPr>
            <w:tcW w:w="10456" w:type="dxa"/>
            <w:gridSpan w:val="2"/>
          </w:tcPr>
          <w:p w14:paraId="38504DD0" w14:textId="77777777" w:rsidR="003854E0" w:rsidRDefault="003854E0" w:rsidP="00601047">
            <w:pPr>
              <w:pStyle w:val="affe"/>
              <w:framePr w:hSpace="0" w:wrap="auto" w:vAnchor="margin" w:hAnchor="text" w:yAlign="inline"/>
            </w:pPr>
            <w:r w:rsidRPr="000A23A7">
              <w:rPr>
                <w:rFonts w:hint="eastAsia"/>
              </w:rPr>
              <w:t>詳細理解のため参考となる文献（参考文献）</w:t>
            </w:r>
          </w:p>
        </w:tc>
      </w:tr>
      <w:tr w:rsidR="003854E0" w:rsidRPr="000A23A7" w14:paraId="5C4071EA" w14:textId="77777777">
        <w:tc>
          <w:tcPr>
            <w:tcW w:w="3681" w:type="dxa"/>
            <w:shd w:val="clear" w:color="auto" w:fill="F1A983" w:themeFill="accent2" w:themeFillTint="99"/>
          </w:tcPr>
          <w:p w14:paraId="761982F3" w14:textId="77777777" w:rsidR="003854E0" w:rsidRDefault="003854E0" w:rsidP="00601047">
            <w:pPr>
              <w:pStyle w:val="affe"/>
              <w:framePr w:hSpace="0" w:wrap="auto" w:vAnchor="margin" w:hAnchor="text" w:yAlign="inline"/>
              <w:rPr>
                <w:lang w:eastAsia="zh-TW"/>
              </w:rPr>
            </w:pPr>
            <w:r>
              <w:rPr>
                <w:rFonts w:hint="eastAsia"/>
                <w:lang w:eastAsia="zh-TW"/>
              </w:rPr>
              <w:t>情報処理技術者試験 情報処理安全確保支援士 試験要綱</w:t>
            </w:r>
          </w:p>
        </w:tc>
        <w:tc>
          <w:tcPr>
            <w:tcW w:w="6775" w:type="dxa"/>
          </w:tcPr>
          <w:p w14:paraId="4BC19365" w14:textId="77777777" w:rsidR="003854E0" w:rsidRPr="000A23A7" w:rsidRDefault="003854E0" w:rsidP="00601047">
            <w:pPr>
              <w:pStyle w:val="affe"/>
              <w:framePr w:hSpace="0" w:wrap="auto" w:vAnchor="margin" w:hAnchor="text" w:yAlign="inline"/>
            </w:pPr>
            <w:r w:rsidRPr="001A72F5">
              <w:t>https://www.ipa.go.jp/shiken/syllabus/nq6ept00000014lt-att/youkou_ver5_3.pdf</w:t>
            </w:r>
          </w:p>
        </w:tc>
      </w:tr>
    </w:tbl>
    <w:p w14:paraId="2F5F1140" w14:textId="77777777" w:rsidR="003854E0" w:rsidRDefault="003854E0" w:rsidP="003854E0">
      <w:r>
        <w:rPr>
          <w:rFonts w:hint="eastAsia"/>
        </w:rPr>
        <w:t>セキュリティに関する知識やスキルを身につけるためには、以下の試験が推奨されます。</w:t>
      </w:r>
    </w:p>
    <w:p w14:paraId="6D2585A9" w14:textId="77777777" w:rsidR="003854E0" w:rsidRDefault="003854E0" w:rsidP="00892C01">
      <w:pPr>
        <w:pStyle w:val="ab"/>
        <w:numPr>
          <w:ilvl w:val="0"/>
          <w:numId w:val="659"/>
        </w:numPr>
        <w:ind w:leftChars="0" w:firstLineChars="0"/>
      </w:pPr>
      <w:r>
        <w:rPr>
          <w:rFonts w:hint="eastAsia"/>
        </w:rPr>
        <w:t>ITパスポート</w:t>
      </w:r>
    </w:p>
    <w:p w14:paraId="53859430" w14:textId="77777777" w:rsidR="003854E0" w:rsidRDefault="003854E0" w:rsidP="00892C01">
      <w:pPr>
        <w:pStyle w:val="ab"/>
        <w:numPr>
          <w:ilvl w:val="0"/>
          <w:numId w:val="659"/>
        </w:numPr>
        <w:ind w:leftChars="0" w:firstLineChars="0"/>
      </w:pPr>
      <w:r>
        <w:rPr>
          <w:rFonts w:hint="eastAsia"/>
        </w:rPr>
        <w:t>情報セキュリティマネジメント試験</w:t>
      </w:r>
    </w:p>
    <w:p w14:paraId="4692CF93" w14:textId="77777777" w:rsidR="003854E0" w:rsidRDefault="003854E0" w:rsidP="00892C01">
      <w:pPr>
        <w:pStyle w:val="ab"/>
        <w:numPr>
          <w:ilvl w:val="0"/>
          <w:numId w:val="659"/>
        </w:numPr>
        <w:ind w:leftChars="0" w:firstLineChars="0"/>
      </w:pPr>
      <w:r>
        <w:rPr>
          <w:rFonts w:hint="eastAsia"/>
        </w:rPr>
        <w:t>基本情報技術者試験</w:t>
      </w:r>
    </w:p>
    <w:p w14:paraId="093227F4" w14:textId="77777777" w:rsidR="003854E0" w:rsidRDefault="003854E0" w:rsidP="00892C01">
      <w:pPr>
        <w:pStyle w:val="ab"/>
        <w:numPr>
          <w:ilvl w:val="0"/>
          <w:numId w:val="659"/>
        </w:numPr>
        <w:ind w:leftChars="0" w:firstLineChars="0"/>
      </w:pPr>
      <w:r>
        <w:rPr>
          <w:rFonts w:hint="eastAsia"/>
        </w:rPr>
        <w:t>応用情報技術者試験</w:t>
      </w:r>
    </w:p>
    <w:p w14:paraId="64335E2E" w14:textId="77777777" w:rsidR="003854E0" w:rsidRDefault="003854E0" w:rsidP="00892C01">
      <w:pPr>
        <w:pStyle w:val="ab"/>
        <w:numPr>
          <w:ilvl w:val="0"/>
          <w:numId w:val="659"/>
        </w:numPr>
        <w:ind w:leftChars="0" w:firstLineChars="0"/>
        <w:rPr>
          <w:lang w:eastAsia="zh-TW"/>
        </w:rPr>
      </w:pPr>
      <w:r>
        <w:rPr>
          <w:rFonts w:hint="eastAsia"/>
          <w:lang w:eastAsia="zh-TW"/>
        </w:rPr>
        <w:t>情報処理安全確保支援士試験</w:t>
      </w:r>
    </w:p>
    <w:p w14:paraId="21B100CD" w14:textId="77777777" w:rsidR="003854E0" w:rsidRDefault="003854E0" w:rsidP="003854E0">
      <w:pPr>
        <w:ind w:firstLineChars="0"/>
        <w:rPr>
          <w:lang w:eastAsia="zh-TW"/>
        </w:rPr>
      </w:pPr>
    </w:p>
    <w:p w14:paraId="1E787624" w14:textId="77777777" w:rsidR="003854E0" w:rsidRPr="00212FE1" w:rsidRDefault="003854E0" w:rsidP="003854E0">
      <w:pPr>
        <w:ind w:firstLineChars="0"/>
      </w:pPr>
      <w:r>
        <w:rPr>
          <w:rFonts w:hint="eastAsia"/>
        </w:rPr>
        <w:t>上記の試験に焦点を当て、各試験について説明します。</w:t>
      </w:r>
    </w:p>
    <w:p w14:paraId="0E59095D" w14:textId="77777777" w:rsidR="003854E0" w:rsidRPr="00B54A8C" w:rsidRDefault="003854E0" w:rsidP="003854E0">
      <w:r>
        <w:rPr>
          <w:rFonts w:hint="eastAsia"/>
        </w:rPr>
        <w:t>※ITパスポート試験については、「</w:t>
      </w:r>
      <w:r w:rsidRPr="00477554">
        <w:t>22-2-1. ITソフトウェア領域</w:t>
      </w:r>
      <w:r>
        <w:rPr>
          <w:rFonts w:hint="eastAsia"/>
        </w:rPr>
        <w:t>」を参照してください。</w:t>
      </w:r>
    </w:p>
    <w:p w14:paraId="08C8F6CD" w14:textId="77777777" w:rsidR="003854E0" w:rsidRDefault="003854E0" w:rsidP="003854E0">
      <w:pPr>
        <w:ind w:firstLineChars="0" w:firstLine="0"/>
      </w:pPr>
    </w:p>
    <w:p w14:paraId="20B0CAED" w14:textId="77777777" w:rsidR="003854E0" w:rsidRDefault="003854E0" w:rsidP="003854E0">
      <w:pPr>
        <w:pStyle w:val="4"/>
      </w:pPr>
      <w:bookmarkStart w:id="1812" w:name="_Toc177129800"/>
      <w:bookmarkStart w:id="1813" w:name="_Toc183418704"/>
      <w:bookmarkStart w:id="1814" w:name="_Toc185339053"/>
      <w:bookmarkStart w:id="1815" w:name="_Toc188349146"/>
      <w:r>
        <w:rPr>
          <w:rFonts w:hint="eastAsia"/>
        </w:rPr>
        <w:t>情報セキュリティマネジメント試験</w:t>
      </w:r>
      <w:bookmarkEnd w:id="1812"/>
      <w:bookmarkEnd w:id="1813"/>
      <w:bookmarkEnd w:id="1814"/>
      <w:bookmarkEnd w:id="1815"/>
    </w:p>
    <w:p w14:paraId="39659F45" w14:textId="77777777" w:rsidR="003854E0" w:rsidRDefault="003854E0" w:rsidP="003854E0"/>
    <w:tbl>
      <w:tblPr>
        <w:tblW w:w="10480" w:type="dxa"/>
        <w:tblCellMar>
          <w:left w:w="0" w:type="dxa"/>
          <w:right w:w="0" w:type="dxa"/>
        </w:tblCellMar>
        <w:tblLook w:val="0420" w:firstRow="1" w:lastRow="0" w:firstColumn="0" w:lastColumn="0" w:noHBand="0" w:noVBand="1"/>
      </w:tblPr>
      <w:tblGrid>
        <w:gridCol w:w="1480"/>
        <w:gridCol w:w="9000"/>
      </w:tblGrid>
      <w:tr w:rsidR="003854E0" w:rsidRPr="00BF00E9" w14:paraId="47F4E2E2" w14:textId="77777777">
        <w:trPr>
          <w:trHeight w:val="235"/>
        </w:trPr>
        <w:tc>
          <w:tcPr>
            <w:tcW w:w="1480" w:type="dxa"/>
            <w:tcBorders>
              <w:top w:val="single" w:sz="8" w:space="0" w:color="000000"/>
              <w:left w:val="single" w:sz="8" w:space="0" w:color="000000"/>
              <w:bottom w:val="single" w:sz="8" w:space="0" w:color="000000"/>
              <w:right w:val="single" w:sz="8" w:space="0" w:color="000000"/>
            </w:tcBorders>
            <w:shd w:val="clear" w:color="auto" w:fill="2F5597"/>
            <w:tcMar>
              <w:top w:w="72" w:type="dxa"/>
              <w:left w:w="144" w:type="dxa"/>
              <w:bottom w:w="72" w:type="dxa"/>
              <w:right w:w="144" w:type="dxa"/>
            </w:tcMar>
            <w:hideMark/>
          </w:tcPr>
          <w:p w14:paraId="0A9BE440" w14:textId="77777777" w:rsidR="003854E0" w:rsidRPr="00BF00E9" w:rsidRDefault="003854E0">
            <w:pPr>
              <w:pStyle w:val="aff0"/>
            </w:pPr>
            <w:r w:rsidRPr="00BF00E9">
              <w:rPr>
                <w:rFonts w:hint="eastAsia"/>
              </w:rPr>
              <w:t>対象者</w:t>
            </w:r>
          </w:p>
        </w:tc>
        <w:tc>
          <w:tcPr>
            <w:tcW w:w="90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9017FC" w14:textId="799C0920" w:rsidR="003854E0" w:rsidRPr="00BF00E9" w:rsidRDefault="003854E0">
            <w:pPr>
              <w:pStyle w:val="afff6"/>
              <w:tabs>
                <w:tab w:val="clear" w:pos="1830"/>
                <w:tab w:val="left" w:pos="455"/>
              </w:tabs>
            </w:pPr>
            <w:r w:rsidRPr="00BC4679">
              <w:t>情報システムの利用部門にあって</w:t>
            </w:r>
            <w:r>
              <w:t>、</w:t>
            </w:r>
            <w:r w:rsidRPr="00BC4679">
              <w:t>情報セキュリティリーダーとして</w:t>
            </w:r>
            <w:r>
              <w:t>、</w:t>
            </w:r>
            <w:r w:rsidRPr="00BC4679">
              <w:t>部門の業務遂行に必要な情報セキュリティ対策や組織が定めた情報セキュリティ諸</w:t>
            </w:r>
            <w:r>
              <w:rPr>
                <w:rFonts w:hint="eastAsia"/>
              </w:rPr>
              <w:t>規程</w:t>
            </w:r>
            <w:r w:rsidRPr="00BC4679">
              <w:t>（情報</w:t>
            </w:r>
            <w:bookmarkStart w:id="1816" w:name="■セキュリティポリシー２３－２ー１"/>
            <w:r w:rsidR="00B002B8">
              <w:fldChar w:fldCharType="begin"/>
            </w:r>
            <w:r w:rsidR="00B002B8">
              <w:instrText>HYPERLINK  \l "■セキュリティポリシー"</w:instrText>
            </w:r>
            <w:r w:rsidR="00B002B8">
              <w:fldChar w:fldCharType="separate"/>
            </w:r>
            <w:r w:rsidRPr="00B002B8">
              <w:rPr>
                <w:rStyle w:val="a7"/>
              </w:rPr>
              <w:t>セキュリティポリシー</w:t>
            </w:r>
            <w:bookmarkEnd w:id="1816"/>
            <w:r w:rsidR="00B002B8">
              <w:fldChar w:fldCharType="end"/>
            </w:r>
            <w:r w:rsidRPr="00BC4679">
              <w:t>を含む組織内諸</w:t>
            </w:r>
            <w:r>
              <w:rPr>
                <w:rFonts w:hint="eastAsia"/>
              </w:rPr>
              <w:t>規程</w:t>
            </w:r>
            <w:r w:rsidRPr="00BC4679">
              <w:t>）の目的・内容を適切に理解し</w:t>
            </w:r>
            <w:r>
              <w:t>、</w:t>
            </w:r>
            <w:r w:rsidRPr="00BC4679">
              <w:t>情報</w:t>
            </w:r>
            <w:r>
              <w:t>および</w:t>
            </w:r>
            <w:r w:rsidRPr="00BC4679">
              <w:t>情報システムを安全に活用するために</w:t>
            </w:r>
            <w:r>
              <w:t>、</w:t>
            </w:r>
            <w:r w:rsidRPr="00BC4679">
              <w:t>情報セキュリティが確保された状況を実現し</w:t>
            </w:r>
            <w:r>
              <w:t>、</w:t>
            </w:r>
            <w:r w:rsidRPr="00BC4679">
              <w:t>維持・改善する者</w:t>
            </w:r>
            <w:r>
              <w:rPr>
                <w:rFonts w:hint="eastAsia"/>
              </w:rPr>
              <w:t>。</w:t>
            </w:r>
          </w:p>
        </w:tc>
      </w:tr>
      <w:tr w:rsidR="003854E0" w:rsidRPr="00BF00E9" w14:paraId="4ABD1658" w14:textId="77777777">
        <w:trPr>
          <w:trHeight w:val="900"/>
        </w:trPr>
        <w:tc>
          <w:tcPr>
            <w:tcW w:w="1480" w:type="dxa"/>
            <w:tcBorders>
              <w:top w:val="single" w:sz="8" w:space="0" w:color="000000"/>
              <w:left w:val="single" w:sz="8" w:space="0" w:color="000000"/>
              <w:bottom w:val="single" w:sz="8" w:space="0" w:color="000000"/>
              <w:right w:val="single" w:sz="8" w:space="0" w:color="000000"/>
            </w:tcBorders>
            <w:shd w:val="clear" w:color="auto" w:fill="2F5597"/>
            <w:tcMar>
              <w:top w:w="72" w:type="dxa"/>
              <w:left w:w="144" w:type="dxa"/>
              <w:bottom w:w="72" w:type="dxa"/>
              <w:right w:w="144" w:type="dxa"/>
            </w:tcMar>
            <w:hideMark/>
          </w:tcPr>
          <w:p w14:paraId="18B0C4C2" w14:textId="77777777" w:rsidR="003854E0" w:rsidRPr="00BF00E9" w:rsidRDefault="003854E0">
            <w:pPr>
              <w:pStyle w:val="aff0"/>
            </w:pPr>
            <w:r>
              <w:rPr>
                <w:rFonts w:hint="eastAsia"/>
              </w:rPr>
              <w:t>業務と役割</w:t>
            </w:r>
          </w:p>
        </w:tc>
        <w:tc>
          <w:tcPr>
            <w:tcW w:w="90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78F2FC" w14:textId="77777777" w:rsidR="003854E0" w:rsidRDefault="003854E0">
            <w:pPr>
              <w:pStyle w:val="afff6"/>
              <w:tabs>
                <w:tab w:val="clear" w:pos="1830"/>
                <w:tab w:val="left" w:pos="455"/>
              </w:tabs>
            </w:pPr>
            <w:r w:rsidRPr="00196162">
              <w:t>情報システムの利用部門において情報セキュリティが確保された状況を実現し</w:t>
            </w:r>
            <w:r>
              <w:t>、</w:t>
            </w:r>
            <w:r w:rsidRPr="00196162">
              <w:t>維持・改善するために</w:t>
            </w:r>
            <w:r>
              <w:t>、</w:t>
            </w:r>
            <w:r w:rsidRPr="00196162">
              <w:t>次の業務と役割を果た</w:t>
            </w:r>
            <w:r>
              <w:rPr>
                <w:rFonts w:hint="eastAsia"/>
              </w:rPr>
              <w:t>します</w:t>
            </w:r>
            <w:r w:rsidRPr="00196162">
              <w:t>。</w:t>
            </w:r>
          </w:p>
          <w:p w14:paraId="4B0E8357" w14:textId="68D97395" w:rsidR="003854E0" w:rsidRDefault="003854E0" w:rsidP="00892C01">
            <w:pPr>
              <w:pStyle w:val="afff6"/>
              <w:numPr>
                <w:ilvl w:val="0"/>
                <w:numId w:val="480"/>
              </w:numPr>
              <w:tabs>
                <w:tab w:val="clear" w:pos="1830"/>
                <w:tab w:val="left" w:pos="455"/>
              </w:tabs>
            </w:pPr>
            <w:r w:rsidRPr="00196162">
              <w:t>部門における</w:t>
            </w:r>
            <w:bookmarkStart w:id="1817" w:name="■情報資産23ー2ー1"/>
            <w:r w:rsidR="005E295D">
              <w:fldChar w:fldCharType="begin"/>
            </w:r>
            <w:r w:rsidR="005E295D">
              <w:instrText>HYPERLINK  \l "■情報資産"</w:instrText>
            </w:r>
            <w:r w:rsidR="005E295D">
              <w:fldChar w:fldCharType="separate"/>
            </w:r>
            <w:r w:rsidRPr="005E295D">
              <w:rPr>
                <w:rStyle w:val="a7"/>
              </w:rPr>
              <w:t>情報資産</w:t>
            </w:r>
            <w:bookmarkEnd w:id="1817"/>
            <w:r w:rsidR="005E295D">
              <w:fldChar w:fldCharType="end"/>
            </w:r>
            <w:r w:rsidRPr="00196162">
              <w:t>の情報セキュリティを維持するために必要な業務を遂行</w:t>
            </w:r>
            <w:r>
              <w:rPr>
                <w:rFonts w:hint="eastAsia"/>
              </w:rPr>
              <w:t>します</w:t>
            </w:r>
            <w:r w:rsidRPr="00196162">
              <w:t>。</w:t>
            </w:r>
          </w:p>
          <w:p w14:paraId="06D179A0" w14:textId="77777777" w:rsidR="003854E0" w:rsidRDefault="003854E0" w:rsidP="00892C01">
            <w:pPr>
              <w:pStyle w:val="afff6"/>
              <w:numPr>
                <w:ilvl w:val="0"/>
                <w:numId w:val="480"/>
              </w:numPr>
              <w:tabs>
                <w:tab w:val="clear" w:pos="1830"/>
                <w:tab w:val="left" w:pos="455"/>
              </w:tabs>
            </w:pPr>
            <w:r w:rsidRPr="00196162">
              <w:t>部門の情報資産を特定し</w:t>
            </w:r>
            <w:r>
              <w:t>、</w:t>
            </w:r>
            <w:r w:rsidRPr="00196162">
              <w:t>情報セキュリティリスクアセスメントを行い</w:t>
            </w:r>
            <w:r>
              <w:t>、</w:t>
            </w:r>
            <w:r w:rsidRPr="00196162">
              <w:t>リスク対応策をまとめ</w:t>
            </w:r>
            <w:r>
              <w:rPr>
                <w:rFonts w:hint="eastAsia"/>
              </w:rPr>
              <w:t>ます</w:t>
            </w:r>
            <w:r w:rsidRPr="00196162">
              <w:t>。</w:t>
            </w:r>
          </w:p>
          <w:p w14:paraId="2D339A83" w14:textId="77777777" w:rsidR="003854E0" w:rsidRDefault="003854E0" w:rsidP="00892C01">
            <w:pPr>
              <w:pStyle w:val="afff6"/>
              <w:numPr>
                <w:ilvl w:val="0"/>
                <w:numId w:val="480"/>
              </w:numPr>
              <w:tabs>
                <w:tab w:val="clear" w:pos="1830"/>
                <w:tab w:val="left" w:pos="455"/>
              </w:tabs>
            </w:pPr>
            <w:r w:rsidRPr="00196162">
              <w:t>部門の情報資産に関する情報セキュリティ対策</w:t>
            </w:r>
            <w:r>
              <w:t>および</w:t>
            </w:r>
            <w:r w:rsidRPr="00196162">
              <w:t>情報セキュリティ継続の要求事項を明確に</w:t>
            </w:r>
            <w:r>
              <w:rPr>
                <w:rFonts w:hint="eastAsia"/>
              </w:rPr>
              <w:t>します</w:t>
            </w:r>
            <w:r w:rsidRPr="00196162">
              <w:t>。</w:t>
            </w:r>
          </w:p>
          <w:p w14:paraId="2FBB4D96" w14:textId="77777777" w:rsidR="003854E0" w:rsidRDefault="003854E0" w:rsidP="00892C01">
            <w:pPr>
              <w:pStyle w:val="afff6"/>
              <w:numPr>
                <w:ilvl w:val="0"/>
                <w:numId w:val="480"/>
              </w:numPr>
              <w:tabs>
                <w:tab w:val="clear" w:pos="1830"/>
                <w:tab w:val="left" w:pos="455"/>
              </w:tabs>
            </w:pPr>
            <w:r w:rsidRPr="00196162">
              <w:t>部門の業務のIT活用推進に伴う情報システムの調達に際して</w:t>
            </w:r>
            <w:r>
              <w:t>、</w:t>
            </w:r>
            <w:r w:rsidRPr="00196162">
              <w:t>利用部門として必要となる情報セキュリティ要求事項を明確にする。また</w:t>
            </w:r>
            <w:r>
              <w:t>、</w:t>
            </w:r>
            <w:r w:rsidRPr="00196162">
              <w:t>IT活用推進の一部を利用部門が自ら実現する活動の中で</w:t>
            </w:r>
            <w:r>
              <w:t>、</w:t>
            </w:r>
            <w:r w:rsidRPr="00196162">
              <w:t>必要な情報セキュリティ要求事項を提示</w:t>
            </w:r>
            <w:r>
              <w:rPr>
                <w:rFonts w:hint="eastAsia"/>
              </w:rPr>
              <w:t>します</w:t>
            </w:r>
            <w:r w:rsidRPr="00196162">
              <w:t>。</w:t>
            </w:r>
          </w:p>
          <w:p w14:paraId="3F9C3D99" w14:textId="77777777" w:rsidR="003854E0" w:rsidRDefault="003854E0" w:rsidP="00892C01">
            <w:pPr>
              <w:pStyle w:val="afff6"/>
              <w:numPr>
                <w:ilvl w:val="0"/>
                <w:numId w:val="480"/>
              </w:numPr>
              <w:tabs>
                <w:tab w:val="clear" w:pos="1830"/>
                <w:tab w:val="left" w:pos="455"/>
              </w:tabs>
            </w:pPr>
            <w:r w:rsidRPr="00196162">
              <w:t>業務の外部委託に際して</w:t>
            </w:r>
            <w:r>
              <w:t>、</w:t>
            </w:r>
            <w:r w:rsidRPr="00196162">
              <w:t>情報セキュリティ対策の要求事項を契約で明確化し</w:t>
            </w:r>
            <w:r>
              <w:rPr>
                <w:rFonts w:hint="eastAsia"/>
              </w:rPr>
              <w:t>、</w:t>
            </w:r>
            <w:r w:rsidRPr="00196162">
              <w:t>その実施状況を確認</w:t>
            </w:r>
            <w:r>
              <w:rPr>
                <w:rFonts w:hint="eastAsia"/>
              </w:rPr>
              <w:t>します</w:t>
            </w:r>
            <w:r w:rsidRPr="00196162">
              <w:t>。</w:t>
            </w:r>
          </w:p>
          <w:p w14:paraId="67F3E2B5" w14:textId="77777777" w:rsidR="003854E0" w:rsidRDefault="003854E0" w:rsidP="00892C01">
            <w:pPr>
              <w:pStyle w:val="afff6"/>
              <w:numPr>
                <w:ilvl w:val="0"/>
                <w:numId w:val="480"/>
              </w:numPr>
              <w:tabs>
                <w:tab w:val="clear" w:pos="1830"/>
                <w:tab w:val="left" w:pos="455"/>
              </w:tabs>
            </w:pPr>
            <w:r w:rsidRPr="00196162">
              <w:t>部門の情報システムの利用時における情報セキュリティを確保</w:t>
            </w:r>
            <w:r>
              <w:rPr>
                <w:rFonts w:hint="eastAsia"/>
              </w:rPr>
              <w:t>します</w:t>
            </w:r>
            <w:r w:rsidRPr="00196162">
              <w:t>。</w:t>
            </w:r>
          </w:p>
          <w:p w14:paraId="124D2893" w14:textId="08565B27" w:rsidR="003854E0" w:rsidRDefault="003854E0" w:rsidP="00892C01">
            <w:pPr>
              <w:pStyle w:val="afff6"/>
              <w:numPr>
                <w:ilvl w:val="0"/>
                <w:numId w:val="480"/>
              </w:numPr>
              <w:tabs>
                <w:tab w:val="clear" w:pos="1830"/>
                <w:tab w:val="left" w:pos="455"/>
              </w:tabs>
            </w:pPr>
            <w:r w:rsidRPr="00196162">
              <w:t>部門のメンバーの情報セキュリティ意識</w:t>
            </w:r>
            <w:r>
              <w:t>、</w:t>
            </w:r>
            <w:r w:rsidRPr="00196162">
              <w:t>コンプライアンスを向上させ</w:t>
            </w:r>
            <w:r>
              <w:t>、</w:t>
            </w:r>
            <w:r w:rsidRPr="00196162">
              <w:t>内部不正などの情報</w:t>
            </w:r>
            <w:bookmarkStart w:id="1818" w:name="■セキュリティインシデント23ー2ー1"/>
            <w:r w:rsidR="007E5A4F">
              <w:fldChar w:fldCharType="begin"/>
            </w:r>
            <w:r w:rsidR="007E5A4F">
              <w:instrText>HYPERLINK  \l "■セキュリティインシデント"</w:instrText>
            </w:r>
            <w:r w:rsidR="007E5A4F">
              <w:fldChar w:fldCharType="separate"/>
            </w:r>
            <w:r w:rsidRPr="007E5A4F">
              <w:rPr>
                <w:rStyle w:val="a7"/>
              </w:rPr>
              <w:t>セキュリティインシデント</w:t>
            </w:r>
            <w:bookmarkEnd w:id="1818"/>
            <w:r w:rsidR="007E5A4F">
              <w:fldChar w:fldCharType="end"/>
            </w:r>
            <w:r w:rsidRPr="00196162">
              <w:t>の発生を未然に防止</w:t>
            </w:r>
            <w:r>
              <w:rPr>
                <w:rFonts w:hint="eastAsia"/>
              </w:rPr>
              <w:t>します</w:t>
            </w:r>
            <w:r w:rsidRPr="00196162">
              <w:t>。</w:t>
            </w:r>
          </w:p>
          <w:p w14:paraId="351A5BAE" w14:textId="77777777" w:rsidR="003854E0" w:rsidRDefault="003854E0" w:rsidP="00892C01">
            <w:pPr>
              <w:pStyle w:val="afff6"/>
              <w:numPr>
                <w:ilvl w:val="0"/>
                <w:numId w:val="480"/>
              </w:numPr>
              <w:tabs>
                <w:tab w:val="clear" w:pos="1830"/>
                <w:tab w:val="left" w:pos="455"/>
              </w:tabs>
            </w:pPr>
            <w:r w:rsidRPr="00196162">
              <w:t>情報セキュリティインシデントの発生</w:t>
            </w:r>
            <w:r>
              <w:t>または</w:t>
            </w:r>
            <w:r w:rsidRPr="00196162">
              <w:t>そのおそれがあるときに</w:t>
            </w:r>
            <w:r>
              <w:t>、</w:t>
            </w:r>
            <w:r w:rsidRPr="00196162">
              <w:t>情報セキュリティ諸</w:t>
            </w:r>
            <w:r>
              <w:rPr>
                <w:rFonts w:hint="eastAsia"/>
              </w:rPr>
              <w:t>規程</w:t>
            </w:r>
            <w:r>
              <w:t>、</w:t>
            </w:r>
            <w:r w:rsidRPr="00196162">
              <w:t>法令・ガイドライン・規格などに基づいて</w:t>
            </w:r>
            <w:r>
              <w:t>、</w:t>
            </w:r>
            <w:r w:rsidRPr="00196162">
              <w:t>適切に対処</w:t>
            </w:r>
            <w:r>
              <w:rPr>
                <w:rFonts w:hint="eastAsia"/>
              </w:rPr>
              <w:t>します</w:t>
            </w:r>
            <w:r w:rsidRPr="00196162">
              <w:t>。</w:t>
            </w:r>
          </w:p>
          <w:p w14:paraId="4F3BF89A" w14:textId="77777777" w:rsidR="003854E0" w:rsidRPr="00BF00E9" w:rsidRDefault="003854E0" w:rsidP="00892C01">
            <w:pPr>
              <w:pStyle w:val="afff6"/>
              <w:numPr>
                <w:ilvl w:val="0"/>
                <w:numId w:val="480"/>
              </w:numPr>
              <w:tabs>
                <w:tab w:val="clear" w:pos="1830"/>
                <w:tab w:val="left" w:pos="455"/>
              </w:tabs>
            </w:pPr>
            <w:r w:rsidRPr="00196162">
              <w:t>部門</w:t>
            </w:r>
            <w:r>
              <w:t>または</w:t>
            </w:r>
            <w:r w:rsidRPr="00196162">
              <w:t>組織全体における情報セキュリティに関する意見・問題点について担当部署に提起</w:t>
            </w:r>
            <w:r>
              <w:rPr>
                <w:rFonts w:hint="eastAsia"/>
              </w:rPr>
              <w:t>します</w:t>
            </w:r>
            <w:r w:rsidRPr="00196162">
              <w:t>。</w:t>
            </w:r>
          </w:p>
        </w:tc>
      </w:tr>
      <w:tr w:rsidR="003854E0" w:rsidRPr="00BF00E9" w14:paraId="69CF01BD" w14:textId="77777777">
        <w:trPr>
          <w:trHeight w:val="363"/>
        </w:trPr>
        <w:tc>
          <w:tcPr>
            <w:tcW w:w="1480" w:type="dxa"/>
            <w:tcBorders>
              <w:top w:val="single" w:sz="8" w:space="0" w:color="000000"/>
              <w:left w:val="single" w:sz="8" w:space="0" w:color="000000"/>
              <w:bottom w:val="single" w:sz="8" w:space="0" w:color="000000"/>
              <w:right w:val="single" w:sz="8" w:space="0" w:color="000000"/>
            </w:tcBorders>
            <w:shd w:val="clear" w:color="auto" w:fill="2F5597"/>
            <w:tcMar>
              <w:top w:w="72" w:type="dxa"/>
              <w:left w:w="144" w:type="dxa"/>
              <w:bottom w:w="72" w:type="dxa"/>
              <w:right w:w="144" w:type="dxa"/>
            </w:tcMar>
            <w:hideMark/>
          </w:tcPr>
          <w:p w14:paraId="530F051C" w14:textId="77777777" w:rsidR="003854E0" w:rsidRPr="00BF00E9" w:rsidRDefault="003854E0">
            <w:pPr>
              <w:pStyle w:val="aff0"/>
            </w:pPr>
            <w:r>
              <w:rPr>
                <w:rFonts w:hint="eastAsia"/>
              </w:rPr>
              <w:t>活用方法</w:t>
            </w:r>
          </w:p>
        </w:tc>
        <w:tc>
          <w:tcPr>
            <w:tcW w:w="90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43E688" w14:textId="77777777" w:rsidR="003854E0" w:rsidRDefault="003854E0" w:rsidP="00892C01">
            <w:pPr>
              <w:pStyle w:val="afff6"/>
              <w:numPr>
                <w:ilvl w:val="0"/>
                <w:numId w:val="479"/>
              </w:numPr>
              <w:tabs>
                <w:tab w:val="clear" w:pos="1830"/>
                <w:tab w:val="left" w:pos="455"/>
              </w:tabs>
            </w:pPr>
            <w:r w:rsidRPr="002D2341">
              <w:t>部門の情報セキュリティマネジメントの一部を独力で遂行でき</w:t>
            </w:r>
            <w:r>
              <w:rPr>
                <w:rFonts w:hint="eastAsia"/>
              </w:rPr>
              <w:t>ます</w:t>
            </w:r>
            <w:r w:rsidRPr="002D2341">
              <w:t>。</w:t>
            </w:r>
          </w:p>
          <w:p w14:paraId="01EF9D57" w14:textId="77777777" w:rsidR="003854E0" w:rsidRDefault="003854E0" w:rsidP="00892C01">
            <w:pPr>
              <w:pStyle w:val="afff6"/>
              <w:numPr>
                <w:ilvl w:val="0"/>
                <w:numId w:val="479"/>
              </w:numPr>
              <w:tabs>
                <w:tab w:val="clear" w:pos="1830"/>
                <w:tab w:val="left" w:pos="455"/>
              </w:tabs>
            </w:pPr>
            <w:r w:rsidRPr="002D2341">
              <w:t>情報セキュリティインシデントの発生</w:t>
            </w:r>
            <w:r>
              <w:t>または</w:t>
            </w:r>
            <w:r w:rsidRPr="002D2341">
              <w:t>そのおそれがあるときに</w:t>
            </w:r>
            <w:r>
              <w:t>、</w:t>
            </w:r>
            <w:r w:rsidRPr="002D2341">
              <w:t>情報セキュリティリーダーとして適切に対処でき</w:t>
            </w:r>
            <w:r>
              <w:rPr>
                <w:rFonts w:hint="eastAsia"/>
              </w:rPr>
              <w:t>ます</w:t>
            </w:r>
            <w:r w:rsidRPr="002D2341">
              <w:t>。</w:t>
            </w:r>
          </w:p>
          <w:p w14:paraId="6073D358" w14:textId="77777777" w:rsidR="003854E0" w:rsidRDefault="003854E0" w:rsidP="00892C01">
            <w:pPr>
              <w:pStyle w:val="afff6"/>
              <w:numPr>
                <w:ilvl w:val="0"/>
                <w:numId w:val="479"/>
              </w:numPr>
              <w:tabs>
                <w:tab w:val="clear" w:pos="1830"/>
                <w:tab w:val="left" w:pos="455"/>
              </w:tabs>
            </w:pPr>
            <w:r w:rsidRPr="002D2341">
              <w:t>IT全般に関する基本的な用語・内容を理解でき</w:t>
            </w:r>
            <w:r>
              <w:rPr>
                <w:rFonts w:hint="eastAsia"/>
              </w:rPr>
              <w:t>ます</w:t>
            </w:r>
            <w:r w:rsidRPr="002D2341">
              <w:t>。</w:t>
            </w:r>
          </w:p>
          <w:p w14:paraId="567FC568" w14:textId="77777777" w:rsidR="003854E0" w:rsidRDefault="003854E0" w:rsidP="00892C01">
            <w:pPr>
              <w:pStyle w:val="afff6"/>
              <w:numPr>
                <w:ilvl w:val="0"/>
                <w:numId w:val="479"/>
              </w:numPr>
              <w:tabs>
                <w:tab w:val="clear" w:pos="1830"/>
                <w:tab w:val="left" w:pos="455"/>
              </w:tabs>
            </w:pPr>
            <w:r w:rsidRPr="002D2341">
              <w:t>情報セキュリティ技術や情報セキュリティ諸</w:t>
            </w:r>
            <w:r>
              <w:rPr>
                <w:rFonts w:hint="eastAsia"/>
              </w:rPr>
              <w:t>規程</w:t>
            </w:r>
            <w:r w:rsidRPr="002D2341">
              <w:t>に関する基本的な知識を</w:t>
            </w:r>
            <w:r>
              <w:t>持ち、</w:t>
            </w:r>
            <w:r w:rsidRPr="002D2341">
              <w:t>部門の情報セキュリティ対策の一部を独力で</w:t>
            </w:r>
            <w:r>
              <w:t>、または</w:t>
            </w:r>
            <w:r w:rsidRPr="002D2341">
              <w:t>上位者の指導の下に実現でき</w:t>
            </w:r>
            <w:r>
              <w:rPr>
                <w:rFonts w:hint="eastAsia"/>
              </w:rPr>
              <w:t>ます</w:t>
            </w:r>
            <w:r w:rsidRPr="002D2341">
              <w:t>。</w:t>
            </w:r>
          </w:p>
          <w:p w14:paraId="7EC5154C" w14:textId="02DAEF59" w:rsidR="003854E0" w:rsidRPr="00BF00E9" w:rsidRDefault="003854E0" w:rsidP="00892C01">
            <w:pPr>
              <w:pStyle w:val="afff6"/>
              <w:numPr>
                <w:ilvl w:val="0"/>
                <w:numId w:val="479"/>
              </w:numPr>
              <w:tabs>
                <w:tab w:val="clear" w:pos="1830"/>
                <w:tab w:val="left" w:pos="455"/>
              </w:tabs>
            </w:pPr>
            <w:r w:rsidRPr="002D2341">
              <w:t>情報セキュリティ機関</w:t>
            </w:r>
            <w:r>
              <w:t>、</w:t>
            </w:r>
            <w:r w:rsidRPr="002D2341">
              <w:t>他の企業などから動向や事例を収集し</w:t>
            </w:r>
            <w:r>
              <w:t>、</w:t>
            </w:r>
            <w:r w:rsidRPr="002D2341">
              <w:t>部門の環境への適用の必要性を評価でき</w:t>
            </w:r>
            <w:r>
              <w:rPr>
                <w:rFonts w:hint="eastAsia"/>
              </w:rPr>
              <w:t>ます。</w:t>
            </w:r>
          </w:p>
        </w:tc>
      </w:tr>
    </w:tbl>
    <w:p w14:paraId="458296B0" w14:textId="31A29121" w:rsidR="003854E0" w:rsidRDefault="00F107A4" w:rsidP="003854E0">
      <w:r w:rsidRPr="00D93420">
        <w:rPr>
          <w:noProof/>
        </w:rPr>
        <mc:AlternateContent>
          <mc:Choice Requires="wps">
            <w:drawing>
              <wp:anchor distT="0" distB="0" distL="114300" distR="114300" simplePos="0" relativeHeight="251656612" behindDoc="0" locked="0" layoutInCell="1" allowOverlap="1" wp14:anchorId="44A6742F" wp14:editId="71293C41">
                <wp:simplePos x="0" y="0"/>
                <wp:positionH relativeFrom="margin">
                  <wp:posOffset>0</wp:posOffset>
                </wp:positionH>
                <wp:positionV relativeFrom="paragraph">
                  <wp:posOffset>259080</wp:posOffset>
                </wp:positionV>
                <wp:extent cx="6648450" cy="301625"/>
                <wp:effectExtent l="0" t="0" r="0" b="3175"/>
                <wp:wrapTopAndBottom/>
                <wp:docPr id="1095717100" name="テキスト ボックス 3"/>
                <wp:cNvGraphicFramePr/>
                <a:graphic xmlns:a="http://schemas.openxmlformats.org/drawingml/2006/main">
                  <a:graphicData uri="http://schemas.microsoft.com/office/word/2010/wordprocessingShape">
                    <wps:wsp>
                      <wps:cNvSpPr txBox="1"/>
                      <wps:spPr>
                        <a:xfrm>
                          <a:off x="0" y="0"/>
                          <a:ext cx="6648450" cy="301925"/>
                        </a:xfrm>
                        <a:prstGeom prst="rect">
                          <a:avLst/>
                        </a:prstGeom>
                        <a:solidFill>
                          <a:sysClr val="window" lastClr="FFFFFF"/>
                        </a:solidFill>
                        <a:ln w="6350">
                          <a:noFill/>
                        </a:ln>
                      </wps:spPr>
                      <wps:txbx>
                        <w:txbxContent>
                          <w:p w14:paraId="674087B1" w14:textId="77777777" w:rsidR="00F107A4" w:rsidRPr="00CC66E9" w:rsidRDefault="00F107A4" w:rsidP="00F107A4">
                            <w:pPr>
                              <w:pStyle w:val="aff2"/>
                            </w:pPr>
                            <w:r>
                              <w:rPr>
                                <w:rFonts w:hint="eastAsia"/>
                              </w:rPr>
                              <w:t xml:space="preserve">(出典) </w:t>
                            </w:r>
                            <w:r w:rsidRPr="00CC66E9">
                              <w:t>IPA「</w:t>
                            </w:r>
                            <w:r>
                              <w:rPr>
                                <w:rFonts w:hint="eastAsia"/>
                              </w:rPr>
                              <w:t>情報処理技術者試験 情報処理安全確保支援士 試験要綱」をもとに作成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6742F" id="_x0000_s1217" type="#_x0000_t202" style="position:absolute;left:0;text-align:left;margin-left:0;margin-top:20.4pt;width:523.5pt;height:23.75pt;z-index:2516566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" fillcolor="window" stroked="f" strokeweight=".5pt">
                <v:textbox>
                  <w:txbxContent>
                    <w:p w14:paraId="674087B1" w14:textId="77777777" w:rsidR="00F107A4" w:rsidRPr="00CC66E9" w:rsidRDefault="00F107A4" w:rsidP="00F107A4">
                      <w:pPr>
                        <w:pStyle w:val="aff2"/>
                      </w:pPr>
                      <w:r>
                        <w:rPr>
                          <w:rFonts w:hint="eastAsia"/>
                        </w:rPr>
                        <w:t xml:space="preserve">(出典) </w:t>
                      </w:r>
                      <w:r w:rsidRPr="00CC66E9">
                        <w:t>IPA「</w:t>
                      </w:r>
                      <w:r>
                        <w:rPr>
                          <w:rFonts w:hint="eastAsia"/>
                        </w:rPr>
                        <w:t>情報処理技術者試験 情報処理安全確保支援士 試験要綱」をもとに作成</w:t>
                      </w:r>
                    </w:p>
                  </w:txbxContent>
                </v:textbox>
                <w10:wrap type="topAndBottom" anchorx="margin"/>
              </v:shape>
            </w:pict>
          </mc:Fallback>
        </mc:AlternateContent>
      </w:r>
    </w:p>
    <w:p w14:paraId="3DDBAE69" w14:textId="77777777" w:rsidR="003854E0" w:rsidRDefault="003854E0" w:rsidP="003854E0">
      <w:pPr>
        <w:pStyle w:val="4"/>
        <w:rPr>
          <w:lang w:eastAsia="zh-TW"/>
        </w:rPr>
      </w:pPr>
      <w:bookmarkStart w:id="1819" w:name="_Toc177129801"/>
      <w:bookmarkStart w:id="1820" w:name="_Toc183418705"/>
      <w:bookmarkStart w:id="1821" w:name="_Toc185339054"/>
      <w:bookmarkStart w:id="1822" w:name="_Toc188349147"/>
      <w:r>
        <w:rPr>
          <w:rFonts w:hint="eastAsia"/>
          <w:lang w:eastAsia="zh-TW"/>
        </w:rPr>
        <w:t>基本情報技術者試験</w:t>
      </w:r>
      <w:bookmarkEnd w:id="1819"/>
      <w:bookmarkEnd w:id="1820"/>
      <w:bookmarkEnd w:id="1821"/>
      <w:bookmarkEnd w:id="1822"/>
    </w:p>
    <w:p w14:paraId="2FBECF22" w14:textId="0FE1C33D" w:rsidR="003854E0" w:rsidRPr="00BF00E9" w:rsidRDefault="003854E0" w:rsidP="003854E0">
      <w:pPr>
        <w:rPr>
          <w:lang w:eastAsia="zh-TW"/>
        </w:rPr>
      </w:pPr>
    </w:p>
    <w:tbl>
      <w:tblPr>
        <w:tblW w:w="10480" w:type="dxa"/>
        <w:tblCellMar>
          <w:left w:w="0" w:type="dxa"/>
          <w:right w:w="0" w:type="dxa"/>
        </w:tblCellMar>
        <w:tblLook w:val="0420" w:firstRow="1" w:lastRow="0" w:firstColumn="0" w:lastColumn="0" w:noHBand="0" w:noVBand="1"/>
      </w:tblPr>
      <w:tblGrid>
        <w:gridCol w:w="1480"/>
        <w:gridCol w:w="9000"/>
      </w:tblGrid>
      <w:tr w:rsidR="003854E0" w:rsidRPr="00BF00E9" w14:paraId="4F7D400A" w14:textId="77777777">
        <w:trPr>
          <w:trHeight w:val="686"/>
        </w:trPr>
        <w:tc>
          <w:tcPr>
            <w:tcW w:w="1480" w:type="dxa"/>
            <w:tcBorders>
              <w:top w:val="single" w:sz="8" w:space="0" w:color="000000"/>
              <w:left w:val="single" w:sz="8" w:space="0" w:color="000000"/>
              <w:bottom w:val="single" w:sz="8" w:space="0" w:color="000000"/>
              <w:right w:val="single" w:sz="8" w:space="0" w:color="000000"/>
            </w:tcBorders>
            <w:shd w:val="clear" w:color="auto" w:fill="2F5597"/>
            <w:tcMar>
              <w:top w:w="72" w:type="dxa"/>
              <w:left w:w="144" w:type="dxa"/>
              <w:bottom w:w="72" w:type="dxa"/>
              <w:right w:w="144" w:type="dxa"/>
            </w:tcMar>
            <w:hideMark/>
          </w:tcPr>
          <w:p w14:paraId="461D0EC9" w14:textId="77777777" w:rsidR="003854E0" w:rsidRPr="00BF00E9" w:rsidRDefault="003854E0">
            <w:pPr>
              <w:pStyle w:val="aff0"/>
            </w:pPr>
            <w:r w:rsidRPr="00BF00E9">
              <w:rPr>
                <w:rFonts w:hint="eastAsia"/>
              </w:rPr>
              <w:t>対象者</w:t>
            </w:r>
          </w:p>
        </w:tc>
        <w:tc>
          <w:tcPr>
            <w:tcW w:w="90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3CD2124" w14:textId="77777777" w:rsidR="003854E0" w:rsidRPr="00BF00E9" w:rsidRDefault="003854E0">
            <w:pPr>
              <w:pStyle w:val="afff6"/>
              <w:tabs>
                <w:tab w:val="clear" w:pos="1830"/>
                <w:tab w:val="left" w:pos="455"/>
              </w:tabs>
            </w:pPr>
            <w:r w:rsidRPr="00A64295">
              <w:t>ITを活用したサービス</w:t>
            </w:r>
            <w:r>
              <w:t>、</w:t>
            </w:r>
            <w:r w:rsidRPr="00A64295">
              <w:t>製品</w:t>
            </w:r>
            <w:r>
              <w:t>、</w:t>
            </w:r>
            <w:r w:rsidRPr="00A64295">
              <w:t>システム</w:t>
            </w:r>
            <w:r>
              <w:t>および</w:t>
            </w:r>
            <w:r w:rsidRPr="00A64295">
              <w:t>ソフトウェアを作る人材に必要な基本的知識・技能を</w:t>
            </w:r>
            <w:r>
              <w:t>持ち、</w:t>
            </w:r>
            <w:r w:rsidRPr="00A64295">
              <w:t>実践的な活用能力を身に</w:t>
            </w:r>
            <w:r>
              <w:rPr>
                <w:rFonts w:hint="eastAsia"/>
              </w:rPr>
              <w:t>つ</w:t>
            </w:r>
            <w:r w:rsidRPr="00A64295">
              <w:t>けた者</w:t>
            </w:r>
            <w:r>
              <w:rPr>
                <w:rFonts w:hint="eastAsia"/>
              </w:rPr>
              <w:t>。</w:t>
            </w:r>
          </w:p>
        </w:tc>
      </w:tr>
      <w:tr w:rsidR="003854E0" w:rsidRPr="00BF00E9" w14:paraId="06491AB2" w14:textId="77777777">
        <w:trPr>
          <w:trHeight w:val="686"/>
        </w:trPr>
        <w:tc>
          <w:tcPr>
            <w:tcW w:w="1480" w:type="dxa"/>
            <w:tcBorders>
              <w:top w:val="single" w:sz="8" w:space="0" w:color="000000"/>
              <w:left w:val="single" w:sz="8" w:space="0" w:color="000000"/>
              <w:bottom w:val="single" w:sz="8" w:space="0" w:color="000000"/>
              <w:right w:val="single" w:sz="8" w:space="0" w:color="000000"/>
            </w:tcBorders>
            <w:shd w:val="clear" w:color="auto" w:fill="2F5597"/>
            <w:tcMar>
              <w:top w:w="72" w:type="dxa"/>
              <w:left w:w="144" w:type="dxa"/>
              <w:bottom w:w="72" w:type="dxa"/>
              <w:right w:w="144" w:type="dxa"/>
            </w:tcMar>
            <w:hideMark/>
          </w:tcPr>
          <w:p w14:paraId="130E90EF" w14:textId="77777777" w:rsidR="003854E0" w:rsidRPr="00BF00E9" w:rsidRDefault="003854E0">
            <w:pPr>
              <w:pStyle w:val="aff0"/>
            </w:pPr>
            <w:r>
              <w:rPr>
                <w:rFonts w:hint="eastAsia"/>
              </w:rPr>
              <w:t>業務と役割</w:t>
            </w:r>
          </w:p>
        </w:tc>
        <w:tc>
          <w:tcPr>
            <w:tcW w:w="90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0DAD760" w14:textId="77777777" w:rsidR="003854E0" w:rsidRDefault="003854E0">
            <w:pPr>
              <w:pStyle w:val="afff6"/>
            </w:pPr>
            <w:r>
              <w:rPr>
                <w:rFonts w:hint="eastAsia"/>
              </w:rPr>
              <w:t>上位者の指導の下に、次のいずれかの役割を果たします。</w:t>
            </w:r>
          </w:p>
          <w:p w14:paraId="56853A57" w14:textId="77777777" w:rsidR="003854E0" w:rsidRDefault="003854E0" w:rsidP="00892C01">
            <w:pPr>
              <w:pStyle w:val="afff6"/>
              <w:numPr>
                <w:ilvl w:val="0"/>
                <w:numId w:val="481"/>
              </w:numPr>
            </w:pPr>
            <w:r>
              <w:t>組織および社会の課題に対する</w:t>
            </w:r>
            <w:r>
              <w:rPr>
                <w:rFonts w:hint="eastAsia"/>
              </w:rPr>
              <w:t>、</w:t>
            </w:r>
            <w:r>
              <w:t>ITを活用した戦略の立案</w:t>
            </w:r>
            <w:r>
              <w:rPr>
                <w:rFonts w:hint="eastAsia"/>
              </w:rPr>
              <w:t>、</w:t>
            </w:r>
            <w:r>
              <w:t>システムの企画・要</w:t>
            </w:r>
            <w:r>
              <w:rPr>
                <w:rFonts w:hint="eastAsia"/>
              </w:rPr>
              <w:t>件定義に参加します。</w:t>
            </w:r>
          </w:p>
          <w:p w14:paraId="501C0BD9" w14:textId="77777777" w:rsidR="003854E0" w:rsidRDefault="003854E0" w:rsidP="00892C01">
            <w:pPr>
              <w:pStyle w:val="afff6"/>
              <w:numPr>
                <w:ilvl w:val="0"/>
                <w:numId w:val="481"/>
              </w:numPr>
            </w:pPr>
            <w:r>
              <w:t>システムの設計・開発</w:t>
            </w:r>
            <w:r>
              <w:rPr>
                <w:rFonts w:hint="eastAsia"/>
              </w:rPr>
              <w:t>、</w:t>
            </w:r>
            <w:r>
              <w:t>汎用製品の最適</w:t>
            </w:r>
            <w:r>
              <w:rPr>
                <w:rFonts w:hint="eastAsia"/>
              </w:rPr>
              <w:t>組み合わせ</w:t>
            </w:r>
            <w:r>
              <w:t>（インテグレーション）によ</w:t>
            </w:r>
            <w:r>
              <w:rPr>
                <w:rFonts w:hint="eastAsia"/>
              </w:rPr>
              <w:t>って、利用者にとって価値の高いシステムを構築します。</w:t>
            </w:r>
          </w:p>
          <w:p w14:paraId="5EFF616A" w14:textId="77777777" w:rsidR="003854E0" w:rsidRPr="00BF00E9" w:rsidRDefault="003854E0" w:rsidP="00892C01">
            <w:pPr>
              <w:pStyle w:val="afff6"/>
              <w:numPr>
                <w:ilvl w:val="0"/>
                <w:numId w:val="481"/>
              </w:numPr>
            </w:pPr>
            <w:r>
              <w:t>サービスの安定的な運用の実現に貢献</w:t>
            </w:r>
            <w:r>
              <w:rPr>
                <w:rFonts w:hint="eastAsia"/>
              </w:rPr>
              <w:t>します</w:t>
            </w:r>
            <w:r>
              <w:t>。</w:t>
            </w:r>
          </w:p>
        </w:tc>
      </w:tr>
      <w:tr w:rsidR="003854E0" w:rsidRPr="00BF00E9" w14:paraId="73753C8F" w14:textId="77777777">
        <w:trPr>
          <w:trHeight w:val="686"/>
        </w:trPr>
        <w:tc>
          <w:tcPr>
            <w:tcW w:w="1480" w:type="dxa"/>
            <w:tcBorders>
              <w:top w:val="single" w:sz="8" w:space="0" w:color="000000"/>
              <w:left w:val="single" w:sz="8" w:space="0" w:color="000000"/>
              <w:bottom w:val="single" w:sz="8" w:space="0" w:color="000000"/>
              <w:right w:val="single" w:sz="8" w:space="0" w:color="000000"/>
            </w:tcBorders>
            <w:shd w:val="clear" w:color="auto" w:fill="2F5597"/>
            <w:tcMar>
              <w:top w:w="72" w:type="dxa"/>
              <w:left w:w="144" w:type="dxa"/>
              <w:bottom w:w="72" w:type="dxa"/>
              <w:right w:w="144" w:type="dxa"/>
            </w:tcMar>
            <w:hideMark/>
          </w:tcPr>
          <w:p w14:paraId="3D91C374" w14:textId="77777777" w:rsidR="003854E0" w:rsidRPr="00BF00E9" w:rsidRDefault="003854E0">
            <w:pPr>
              <w:pStyle w:val="aff0"/>
            </w:pPr>
            <w:r w:rsidRPr="00BF00E9">
              <w:rPr>
                <w:rFonts w:hint="eastAsia"/>
              </w:rPr>
              <w:t>活用</w:t>
            </w:r>
            <w:r>
              <w:rPr>
                <w:rFonts w:hint="eastAsia"/>
              </w:rPr>
              <w:t>方法</w:t>
            </w:r>
          </w:p>
        </w:tc>
        <w:tc>
          <w:tcPr>
            <w:tcW w:w="90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C041A1A" w14:textId="77777777" w:rsidR="003854E0" w:rsidRPr="006B44E9" w:rsidRDefault="003854E0" w:rsidP="00892C01">
            <w:pPr>
              <w:pStyle w:val="afff6"/>
              <w:numPr>
                <w:ilvl w:val="0"/>
                <w:numId w:val="482"/>
              </w:numPr>
            </w:pPr>
            <w:r>
              <w:t>I</w:t>
            </w:r>
            <w:r w:rsidRPr="006B44E9">
              <w:t>T全般に関する基本的な事項を理解し、担当する活動に活用でき</w:t>
            </w:r>
            <w:r>
              <w:rPr>
                <w:rFonts w:hint="eastAsia"/>
              </w:rPr>
              <w:t>ます</w:t>
            </w:r>
            <w:r w:rsidRPr="006B44E9">
              <w:t>。</w:t>
            </w:r>
          </w:p>
          <w:p w14:paraId="646A0C91" w14:textId="77777777" w:rsidR="003854E0" w:rsidRPr="006B44E9" w:rsidRDefault="003854E0" w:rsidP="00892C01">
            <w:pPr>
              <w:pStyle w:val="afff6"/>
              <w:numPr>
                <w:ilvl w:val="0"/>
                <w:numId w:val="482"/>
              </w:numPr>
            </w:pPr>
            <w:r w:rsidRPr="006B44E9">
              <w:t>上位者の指導の下に、IT戦略に関する予測・分析・評価に参加でき</w:t>
            </w:r>
            <w:r>
              <w:rPr>
                <w:rFonts w:hint="eastAsia"/>
              </w:rPr>
              <w:t>ます</w:t>
            </w:r>
            <w:r w:rsidRPr="006B44E9">
              <w:t>。</w:t>
            </w:r>
          </w:p>
          <w:p w14:paraId="53710E8F" w14:textId="77777777" w:rsidR="003854E0" w:rsidRPr="006B44E9" w:rsidRDefault="003854E0" w:rsidP="00892C01">
            <w:pPr>
              <w:pStyle w:val="afff6"/>
              <w:numPr>
                <w:ilvl w:val="0"/>
                <w:numId w:val="482"/>
              </w:numPr>
            </w:pPr>
            <w:r w:rsidRPr="006B44E9">
              <w:t>上位者の指導の下に、システム</w:t>
            </w:r>
            <w:r>
              <w:t>または</w:t>
            </w:r>
            <w:r w:rsidRPr="006B44E9">
              <w:t>サービスの提案活動に参加でき</w:t>
            </w:r>
            <w:r>
              <w:rPr>
                <w:rFonts w:hint="eastAsia"/>
              </w:rPr>
              <w:t>ます</w:t>
            </w:r>
            <w:r w:rsidRPr="006B44E9">
              <w:t>。</w:t>
            </w:r>
          </w:p>
          <w:p w14:paraId="334875C4" w14:textId="77777777" w:rsidR="003854E0" w:rsidRPr="006B44E9" w:rsidRDefault="003854E0" w:rsidP="00892C01">
            <w:pPr>
              <w:pStyle w:val="afff6"/>
              <w:numPr>
                <w:ilvl w:val="0"/>
                <w:numId w:val="482"/>
              </w:numPr>
            </w:pPr>
            <w:r w:rsidRPr="006B44E9">
              <w:t>上位者の指導の下に、システムの企画・要件定義に参加でき</w:t>
            </w:r>
            <w:r>
              <w:rPr>
                <w:rFonts w:hint="eastAsia"/>
              </w:rPr>
              <w:t>ます</w:t>
            </w:r>
            <w:r w:rsidRPr="006B44E9">
              <w:t>。</w:t>
            </w:r>
          </w:p>
          <w:p w14:paraId="7DDAB6AB" w14:textId="77777777" w:rsidR="003854E0" w:rsidRPr="006B44E9" w:rsidRDefault="003854E0" w:rsidP="00892C01">
            <w:pPr>
              <w:pStyle w:val="afff6"/>
              <w:numPr>
                <w:ilvl w:val="0"/>
                <w:numId w:val="482"/>
              </w:numPr>
            </w:pPr>
            <w:r w:rsidRPr="006B44E9">
              <w:t>上位者の指導の下に、情報セキュリティの確保を考慮して、システムの設計・</w:t>
            </w:r>
            <w:r w:rsidRPr="006B44E9">
              <w:rPr>
                <w:rFonts w:hint="eastAsia"/>
              </w:rPr>
              <w:t>開発・運用ができ</w:t>
            </w:r>
            <w:r>
              <w:rPr>
                <w:rFonts w:hint="eastAsia"/>
              </w:rPr>
              <w:t>ます</w:t>
            </w:r>
            <w:r w:rsidRPr="006B44E9">
              <w:rPr>
                <w:rFonts w:hint="eastAsia"/>
              </w:rPr>
              <w:t>。</w:t>
            </w:r>
          </w:p>
          <w:p w14:paraId="4A9EAF7D" w14:textId="77777777" w:rsidR="003854E0" w:rsidRPr="006B44E9" w:rsidRDefault="003854E0" w:rsidP="00892C01">
            <w:pPr>
              <w:pStyle w:val="afff6"/>
              <w:numPr>
                <w:ilvl w:val="0"/>
                <w:numId w:val="482"/>
              </w:numPr>
            </w:pPr>
            <w:r w:rsidRPr="006B44E9">
              <w:t>上位者の指導の下に、ソフトウェアを設計でき</w:t>
            </w:r>
            <w:r>
              <w:rPr>
                <w:rFonts w:hint="eastAsia"/>
              </w:rPr>
              <w:t>ます</w:t>
            </w:r>
            <w:r w:rsidRPr="006B44E9">
              <w:t>。</w:t>
            </w:r>
          </w:p>
          <w:p w14:paraId="44BF2181" w14:textId="77777777" w:rsidR="003854E0" w:rsidRPr="00BF00E9" w:rsidRDefault="003854E0" w:rsidP="00892C01">
            <w:pPr>
              <w:pStyle w:val="afff6"/>
              <w:numPr>
                <w:ilvl w:val="0"/>
                <w:numId w:val="482"/>
              </w:numPr>
            </w:pPr>
            <w:r w:rsidRPr="006B44E9">
              <w:t>上位者の方針を理解し、自らプログラムを作成でき</w:t>
            </w:r>
            <w:r>
              <w:rPr>
                <w:rFonts w:hint="eastAsia"/>
              </w:rPr>
              <w:t>ます</w:t>
            </w:r>
            <w:r w:rsidRPr="006B44E9">
              <w:t>。</w:t>
            </w:r>
          </w:p>
        </w:tc>
      </w:tr>
    </w:tbl>
    <w:p w14:paraId="5123814D" w14:textId="451B9125" w:rsidR="003854E0" w:rsidRPr="00654BF4" w:rsidRDefault="00F107A4" w:rsidP="003854E0">
      <w:r w:rsidRPr="00D93420">
        <w:rPr>
          <w:noProof/>
        </w:rPr>
        <mc:AlternateContent>
          <mc:Choice Requires="wps">
            <w:drawing>
              <wp:anchor distT="0" distB="0" distL="114300" distR="114300" simplePos="0" relativeHeight="251656613" behindDoc="0" locked="0" layoutInCell="1" allowOverlap="1" wp14:anchorId="5B68F528" wp14:editId="55F9755C">
                <wp:simplePos x="0" y="0"/>
                <wp:positionH relativeFrom="margin">
                  <wp:posOffset>0</wp:posOffset>
                </wp:positionH>
                <wp:positionV relativeFrom="paragraph">
                  <wp:posOffset>250190</wp:posOffset>
                </wp:positionV>
                <wp:extent cx="6648450" cy="301625"/>
                <wp:effectExtent l="0" t="0" r="0" b="3175"/>
                <wp:wrapTopAndBottom/>
                <wp:docPr id="934105113" name="テキスト ボックス 3"/>
                <wp:cNvGraphicFramePr/>
                <a:graphic xmlns:a="http://schemas.openxmlformats.org/drawingml/2006/main">
                  <a:graphicData uri="http://schemas.microsoft.com/office/word/2010/wordprocessingShape">
                    <wps:wsp>
                      <wps:cNvSpPr txBox="1"/>
                      <wps:spPr>
                        <a:xfrm>
                          <a:off x="0" y="0"/>
                          <a:ext cx="6648450" cy="301925"/>
                        </a:xfrm>
                        <a:prstGeom prst="rect">
                          <a:avLst/>
                        </a:prstGeom>
                        <a:solidFill>
                          <a:sysClr val="window" lastClr="FFFFFF"/>
                        </a:solidFill>
                        <a:ln w="6350">
                          <a:noFill/>
                        </a:ln>
                      </wps:spPr>
                      <wps:txbx>
                        <w:txbxContent>
                          <w:p w14:paraId="12DD3EE4" w14:textId="77777777" w:rsidR="00F107A4" w:rsidRPr="00CC66E9" w:rsidRDefault="00F107A4" w:rsidP="00F107A4">
                            <w:pPr>
                              <w:pStyle w:val="aff2"/>
                            </w:pPr>
                            <w:r>
                              <w:rPr>
                                <w:rFonts w:hint="eastAsia"/>
                              </w:rPr>
                              <w:t xml:space="preserve">(出典) </w:t>
                            </w:r>
                            <w:r w:rsidRPr="00CC66E9">
                              <w:t>IPA「</w:t>
                            </w:r>
                            <w:r>
                              <w:rPr>
                                <w:rFonts w:hint="eastAsia"/>
                              </w:rPr>
                              <w:t>情報処理技術者試験 情報処理安全確保支援士 試験要綱」をもとに作成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8F528" id="_x0000_s1218" type="#_x0000_t202" style="position:absolute;left:0;text-align:left;margin-left:0;margin-top:19.7pt;width:523.5pt;height:23.75pt;z-index:2516566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" fillcolor="window" stroked="f" strokeweight=".5pt">
                <v:textbox>
                  <w:txbxContent>
                    <w:p w14:paraId="12DD3EE4" w14:textId="77777777" w:rsidR="00F107A4" w:rsidRPr="00CC66E9" w:rsidRDefault="00F107A4" w:rsidP="00F107A4">
                      <w:pPr>
                        <w:pStyle w:val="aff2"/>
                      </w:pPr>
                      <w:r>
                        <w:rPr>
                          <w:rFonts w:hint="eastAsia"/>
                        </w:rPr>
                        <w:t xml:space="preserve">(出典) </w:t>
                      </w:r>
                      <w:r w:rsidRPr="00CC66E9">
                        <w:t>IPA「</w:t>
                      </w:r>
                      <w:r>
                        <w:rPr>
                          <w:rFonts w:hint="eastAsia"/>
                        </w:rPr>
                        <w:t>情報処理技術者試験 情報処理安全確保支援士 試験要綱」をもとに作成</w:t>
                      </w:r>
                    </w:p>
                  </w:txbxContent>
                </v:textbox>
                <w10:wrap type="topAndBottom" anchorx="margin"/>
              </v:shape>
            </w:pict>
          </mc:Fallback>
        </mc:AlternateContent>
      </w:r>
    </w:p>
    <w:p w14:paraId="0946D2AE" w14:textId="77777777" w:rsidR="003854E0" w:rsidRDefault="003854E0" w:rsidP="003854E0">
      <w:pPr>
        <w:pStyle w:val="4"/>
        <w:rPr>
          <w:lang w:eastAsia="zh-TW"/>
        </w:rPr>
      </w:pPr>
      <w:bookmarkStart w:id="1823" w:name="_Toc177129802"/>
      <w:bookmarkStart w:id="1824" w:name="_Toc183418706"/>
      <w:bookmarkStart w:id="1825" w:name="_Toc185339055"/>
      <w:bookmarkStart w:id="1826" w:name="_Toc188349148"/>
      <w:r>
        <w:rPr>
          <w:rFonts w:hint="eastAsia"/>
          <w:lang w:eastAsia="zh-TW"/>
        </w:rPr>
        <w:t>応用情報技術者試験</w:t>
      </w:r>
      <w:bookmarkEnd w:id="1823"/>
      <w:bookmarkEnd w:id="1824"/>
      <w:bookmarkEnd w:id="1825"/>
      <w:bookmarkEnd w:id="1826"/>
    </w:p>
    <w:p w14:paraId="7D0D13AE" w14:textId="77777777" w:rsidR="003854E0" w:rsidRDefault="003854E0" w:rsidP="003854E0">
      <w:pPr>
        <w:rPr>
          <w:lang w:eastAsia="zh-TW"/>
        </w:rPr>
      </w:pPr>
    </w:p>
    <w:tbl>
      <w:tblPr>
        <w:tblW w:w="10480" w:type="dxa"/>
        <w:tblCellMar>
          <w:left w:w="0" w:type="dxa"/>
          <w:right w:w="0" w:type="dxa"/>
        </w:tblCellMar>
        <w:tblLook w:val="0420" w:firstRow="1" w:lastRow="0" w:firstColumn="0" w:lastColumn="0" w:noHBand="0" w:noVBand="1"/>
      </w:tblPr>
      <w:tblGrid>
        <w:gridCol w:w="1480"/>
        <w:gridCol w:w="9000"/>
      </w:tblGrid>
      <w:tr w:rsidR="003854E0" w:rsidRPr="00BF00E9" w14:paraId="017A56F8" w14:textId="77777777">
        <w:trPr>
          <w:trHeight w:val="388"/>
        </w:trPr>
        <w:tc>
          <w:tcPr>
            <w:tcW w:w="1480" w:type="dxa"/>
            <w:tcBorders>
              <w:top w:val="single" w:sz="8" w:space="0" w:color="000000"/>
              <w:left w:val="single" w:sz="8" w:space="0" w:color="000000"/>
              <w:bottom w:val="single" w:sz="8" w:space="0" w:color="000000"/>
              <w:right w:val="single" w:sz="8" w:space="0" w:color="000000"/>
            </w:tcBorders>
            <w:shd w:val="clear" w:color="auto" w:fill="2F5597"/>
            <w:tcMar>
              <w:top w:w="72" w:type="dxa"/>
              <w:left w:w="144" w:type="dxa"/>
              <w:bottom w:w="72" w:type="dxa"/>
              <w:right w:w="144" w:type="dxa"/>
            </w:tcMar>
            <w:hideMark/>
          </w:tcPr>
          <w:p w14:paraId="79B8FC6F" w14:textId="77777777" w:rsidR="003854E0" w:rsidRPr="00BF00E9" w:rsidRDefault="003854E0">
            <w:pPr>
              <w:pStyle w:val="aff0"/>
            </w:pPr>
            <w:r w:rsidRPr="00BF00E9">
              <w:rPr>
                <w:rFonts w:hint="eastAsia"/>
              </w:rPr>
              <w:t>対象者</w:t>
            </w:r>
          </w:p>
        </w:tc>
        <w:tc>
          <w:tcPr>
            <w:tcW w:w="90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8B922D6" w14:textId="77777777" w:rsidR="003854E0" w:rsidRPr="00BF00E9" w:rsidRDefault="003854E0">
            <w:pPr>
              <w:pStyle w:val="afff6"/>
              <w:tabs>
                <w:tab w:val="clear" w:pos="1830"/>
                <w:tab w:val="left" w:pos="455"/>
              </w:tabs>
            </w:pPr>
            <w:r w:rsidRPr="00EB1F08">
              <w:t>ITを活用したサービス</w:t>
            </w:r>
            <w:r>
              <w:t>、</w:t>
            </w:r>
            <w:r w:rsidRPr="00EB1F08">
              <w:t>製品</w:t>
            </w:r>
            <w:r>
              <w:t>、</w:t>
            </w:r>
            <w:r w:rsidRPr="00EB1F08">
              <w:t>システム</w:t>
            </w:r>
            <w:r>
              <w:t>および</w:t>
            </w:r>
            <w:r w:rsidRPr="00EB1F08">
              <w:t>ソフトウェアを作る人材に必要な応用的知識・技能を</w:t>
            </w:r>
            <w:r>
              <w:t>持ち、</w:t>
            </w:r>
            <w:r w:rsidRPr="00EB1F08">
              <w:t>高度IT人材としての方向性を確立した者</w:t>
            </w:r>
            <w:r>
              <w:rPr>
                <w:rFonts w:hint="eastAsia"/>
              </w:rPr>
              <w:t>。</w:t>
            </w:r>
          </w:p>
        </w:tc>
      </w:tr>
      <w:tr w:rsidR="003854E0" w:rsidRPr="00BF00E9" w14:paraId="0F1FF6BB" w14:textId="77777777">
        <w:trPr>
          <w:trHeight w:val="900"/>
        </w:trPr>
        <w:tc>
          <w:tcPr>
            <w:tcW w:w="1480" w:type="dxa"/>
            <w:tcBorders>
              <w:top w:val="single" w:sz="8" w:space="0" w:color="000000"/>
              <w:left w:val="single" w:sz="8" w:space="0" w:color="000000"/>
              <w:bottom w:val="single" w:sz="8" w:space="0" w:color="000000"/>
              <w:right w:val="single" w:sz="8" w:space="0" w:color="000000"/>
            </w:tcBorders>
            <w:shd w:val="clear" w:color="auto" w:fill="2F5597"/>
            <w:tcMar>
              <w:top w:w="72" w:type="dxa"/>
              <w:left w:w="144" w:type="dxa"/>
              <w:bottom w:w="72" w:type="dxa"/>
              <w:right w:w="144" w:type="dxa"/>
            </w:tcMar>
            <w:hideMark/>
          </w:tcPr>
          <w:p w14:paraId="4D6718CC" w14:textId="77777777" w:rsidR="003854E0" w:rsidRPr="00BF00E9" w:rsidRDefault="003854E0">
            <w:pPr>
              <w:pStyle w:val="aff0"/>
            </w:pPr>
            <w:r>
              <w:rPr>
                <w:rFonts w:hint="eastAsia"/>
              </w:rPr>
              <w:t>業務と役割</w:t>
            </w:r>
          </w:p>
        </w:tc>
        <w:tc>
          <w:tcPr>
            <w:tcW w:w="90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72F2680" w14:textId="77777777" w:rsidR="003854E0" w:rsidRDefault="003854E0">
            <w:pPr>
              <w:pStyle w:val="afff6"/>
            </w:pPr>
            <w:r w:rsidRPr="004E0C4F">
              <w:t>独力で次のいずれかの役割を果た</w:t>
            </w:r>
            <w:r>
              <w:rPr>
                <w:rFonts w:hint="eastAsia"/>
              </w:rPr>
              <w:t>します</w:t>
            </w:r>
            <w:r w:rsidRPr="004E0C4F">
              <w:t>。</w:t>
            </w:r>
          </w:p>
          <w:p w14:paraId="36E4BA04" w14:textId="77777777" w:rsidR="003854E0" w:rsidRDefault="003854E0" w:rsidP="00892C01">
            <w:pPr>
              <w:pStyle w:val="afff6"/>
              <w:numPr>
                <w:ilvl w:val="0"/>
                <w:numId w:val="483"/>
              </w:numPr>
            </w:pPr>
            <w:r w:rsidRPr="004E0C4F">
              <w:t>組織</w:t>
            </w:r>
            <w:r>
              <w:t>および</w:t>
            </w:r>
            <w:r w:rsidRPr="004E0C4F">
              <w:t>社会の課題に対する</w:t>
            </w:r>
            <w:r>
              <w:rPr>
                <w:rFonts w:hint="eastAsia"/>
              </w:rPr>
              <w:t>、</w:t>
            </w:r>
            <w:r w:rsidRPr="004E0C4F">
              <w:t>ITを活用した戦略の立案</w:t>
            </w:r>
            <w:r>
              <w:rPr>
                <w:rFonts w:hint="eastAsia"/>
              </w:rPr>
              <w:t>、</w:t>
            </w:r>
            <w:r w:rsidRPr="004E0C4F">
              <w:t>システムの企画・要件定義を行</w:t>
            </w:r>
            <w:r>
              <w:rPr>
                <w:rFonts w:hint="eastAsia"/>
              </w:rPr>
              <w:t>います</w:t>
            </w:r>
            <w:r w:rsidRPr="004E0C4F">
              <w:t>。</w:t>
            </w:r>
          </w:p>
          <w:p w14:paraId="7FC10A29" w14:textId="77777777" w:rsidR="003854E0" w:rsidRDefault="003854E0" w:rsidP="00892C01">
            <w:pPr>
              <w:pStyle w:val="afff6"/>
              <w:numPr>
                <w:ilvl w:val="0"/>
                <w:numId w:val="483"/>
              </w:numPr>
            </w:pPr>
            <w:r w:rsidRPr="004E0C4F">
              <w:t>システムの設計・開発</w:t>
            </w:r>
            <w:r>
              <w:t>、</w:t>
            </w:r>
            <w:r w:rsidRPr="004E0C4F">
              <w:t>汎用製品の最適</w:t>
            </w:r>
            <w:r>
              <w:rPr>
                <w:rFonts w:hint="eastAsia"/>
              </w:rPr>
              <w:t>組み合わせ</w:t>
            </w:r>
            <w:r w:rsidRPr="004E0C4F">
              <w:t>（インテグレーション）によって</w:t>
            </w:r>
            <w:r>
              <w:t>、</w:t>
            </w:r>
            <w:r w:rsidRPr="004E0C4F">
              <w:t>利用者にとって価値の高いシステムを構築</w:t>
            </w:r>
            <w:r>
              <w:rPr>
                <w:rFonts w:hint="eastAsia"/>
              </w:rPr>
              <w:t>します</w:t>
            </w:r>
            <w:r w:rsidRPr="004E0C4F">
              <w:t>。</w:t>
            </w:r>
          </w:p>
          <w:p w14:paraId="2BAFB783" w14:textId="77777777" w:rsidR="003854E0" w:rsidRPr="00520A2B" w:rsidRDefault="003854E0" w:rsidP="00892C01">
            <w:pPr>
              <w:pStyle w:val="afff6"/>
              <w:numPr>
                <w:ilvl w:val="0"/>
                <w:numId w:val="483"/>
              </w:numPr>
            </w:pPr>
            <w:r w:rsidRPr="004E0C4F">
              <w:t>サービスの安定的な運用を実現</w:t>
            </w:r>
            <w:r>
              <w:rPr>
                <w:rFonts w:hint="eastAsia"/>
              </w:rPr>
              <w:t>します</w:t>
            </w:r>
            <w:r w:rsidRPr="004E0C4F">
              <w:t>。</w:t>
            </w:r>
          </w:p>
        </w:tc>
      </w:tr>
      <w:tr w:rsidR="003854E0" w:rsidRPr="00BF00E9" w14:paraId="402D6EE3" w14:textId="77777777">
        <w:trPr>
          <w:trHeight w:val="1294"/>
        </w:trPr>
        <w:tc>
          <w:tcPr>
            <w:tcW w:w="1480" w:type="dxa"/>
            <w:tcBorders>
              <w:top w:val="single" w:sz="8" w:space="0" w:color="000000"/>
              <w:left w:val="single" w:sz="8" w:space="0" w:color="000000"/>
              <w:bottom w:val="single" w:sz="8" w:space="0" w:color="000000"/>
              <w:right w:val="single" w:sz="8" w:space="0" w:color="000000"/>
            </w:tcBorders>
            <w:shd w:val="clear" w:color="auto" w:fill="2F5597"/>
            <w:tcMar>
              <w:top w:w="72" w:type="dxa"/>
              <w:left w:w="144" w:type="dxa"/>
              <w:bottom w:w="72" w:type="dxa"/>
              <w:right w:w="144" w:type="dxa"/>
            </w:tcMar>
            <w:hideMark/>
          </w:tcPr>
          <w:p w14:paraId="58492B1D" w14:textId="77777777" w:rsidR="003854E0" w:rsidRPr="00BF00E9" w:rsidRDefault="003854E0">
            <w:pPr>
              <w:pStyle w:val="aff0"/>
            </w:pPr>
            <w:r w:rsidRPr="00BF00E9">
              <w:rPr>
                <w:rFonts w:hint="eastAsia"/>
              </w:rPr>
              <w:t>活用</w:t>
            </w:r>
            <w:r>
              <w:rPr>
                <w:rFonts w:hint="eastAsia"/>
              </w:rPr>
              <w:t>方法</w:t>
            </w:r>
          </w:p>
        </w:tc>
        <w:tc>
          <w:tcPr>
            <w:tcW w:w="90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A07E6CF" w14:textId="77777777" w:rsidR="003854E0" w:rsidRDefault="003854E0" w:rsidP="00892C01">
            <w:pPr>
              <w:pStyle w:val="afff6"/>
              <w:numPr>
                <w:ilvl w:val="0"/>
                <w:numId w:val="484"/>
              </w:numPr>
              <w:tabs>
                <w:tab w:val="left" w:pos="455"/>
              </w:tabs>
            </w:pPr>
            <w:r>
              <w:t>経営戦略・IT戦略の策定に際して、経営者の方針を理解し、経営を取り巻く外</w:t>
            </w:r>
            <w:r>
              <w:rPr>
                <w:rFonts w:hint="eastAsia"/>
              </w:rPr>
              <w:t>部環境を正確に捉え、動向や事例を収集できます。</w:t>
            </w:r>
          </w:p>
          <w:p w14:paraId="6C2E3C8F" w14:textId="77777777" w:rsidR="003854E0" w:rsidRDefault="003854E0" w:rsidP="00892C01">
            <w:pPr>
              <w:pStyle w:val="afff6"/>
              <w:numPr>
                <w:ilvl w:val="0"/>
                <w:numId w:val="484"/>
              </w:numPr>
              <w:tabs>
                <w:tab w:val="left" w:pos="455"/>
              </w:tabs>
            </w:pPr>
            <w:r>
              <w:t>経営戦略・IT戦略の評価に際して、定められたモニタリング指標に基づき、差</w:t>
            </w:r>
            <w:r>
              <w:rPr>
                <w:rFonts w:hint="eastAsia"/>
              </w:rPr>
              <w:t>異分析などを行うことができます。</w:t>
            </w:r>
          </w:p>
          <w:p w14:paraId="44D61DFB" w14:textId="77777777" w:rsidR="003854E0" w:rsidRDefault="003854E0" w:rsidP="00892C01">
            <w:pPr>
              <w:pStyle w:val="afff6"/>
              <w:numPr>
                <w:ilvl w:val="0"/>
                <w:numId w:val="484"/>
              </w:numPr>
              <w:tabs>
                <w:tab w:val="left" w:pos="455"/>
              </w:tabs>
            </w:pPr>
            <w:r>
              <w:t>システムまたはサービスの提案活動に際して、提案討議に参加し、提案書の一部</w:t>
            </w:r>
            <w:r>
              <w:rPr>
                <w:rFonts w:hint="eastAsia"/>
              </w:rPr>
              <w:t>を作成できます。</w:t>
            </w:r>
          </w:p>
          <w:p w14:paraId="6548EC8A" w14:textId="77777777" w:rsidR="003854E0" w:rsidRDefault="003854E0" w:rsidP="00892C01">
            <w:pPr>
              <w:pStyle w:val="afff6"/>
              <w:numPr>
                <w:ilvl w:val="0"/>
                <w:numId w:val="484"/>
              </w:numPr>
              <w:tabs>
                <w:tab w:val="left" w:pos="455"/>
              </w:tabs>
            </w:pPr>
            <w:r>
              <w:t>システムの企画・要件定義、アーキテクチャの設計において、システムに対す</w:t>
            </w:r>
            <w:r>
              <w:rPr>
                <w:rFonts w:hint="eastAsia"/>
              </w:rPr>
              <w:t>る要求を整理し、適用できる技術の調査が行うことができます。</w:t>
            </w:r>
          </w:p>
          <w:p w14:paraId="39A7597A" w14:textId="77777777" w:rsidR="003854E0" w:rsidRDefault="003854E0" w:rsidP="00892C01">
            <w:pPr>
              <w:pStyle w:val="afff6"/>
              <w:numPr>
                <w:ilvl w:val="0"/>
                <w:numId w:val="484"/>
              </w:numPr>
              <w:tabs>
                <w:tab w:val="left" w:pos="455"/>
              </w:tabs>
            </w:pPr>
            <w:r>
              <w:t>運用管理チーム、オペレーションチーム、サービスデスクチームなどのメンバ</w:t>
            </w:r>
            <w:r>
              <w:rPr>
                <w:rFonts w:hint="eastAsia"/>
              </w:rPr>
              <w:t>ーとして、担当分野におけるサービス提供と安定稼動の確保が行うことができます。</w:t>
            </w:r>
          </w:p>
          <w:p w14:paraId="64207403" w14:textId="77777777" w:rsidR="003854E0" w:rsidRDefault="003854E0" w:rsidP="00892C01">
            <w:pPr>
              <w:pStyle w:val="afff6"/>
              <w:numPr>
                <w:ilvl w:val="0"/>
                <w:numId w:val="484"/>
              </w:numPr>
              <w:tabs>
                <w:tab w:val="left" w:pos="455"/>
              </w:tabs>
            </w:pPr>
            <w:r>
              <w:t>プロジェクトメンバーとして、プロジェクトマネージャ（リーダー）の下でス</w:t>
            </w:r>
            <w:r>
              <w:rPr>
                <w:rFonts w:hint="eastAsia"/>
              </w:rPr>
              <w:t>コープ、予算、工程、品質などの管理ができます。</w:t>
            </w:r>
          </w:p>
          <w:p w14:paraId="4C0F76FF" w14:textId="77777777" w:rsidR="003854E0" w:rsidRDefault="003854E0" w:rsidP="00892C01">
            <w:pPr>
              <w:pStyle w:val="afff6"/>
              <w:numPr>
                <w:ilvl w:val="0"/>
                <w:numId w:val="484"/>
              </w:numPr>
              <w:tabs>
                <w:tab w:val="left" w:pos="455"/>
              </w:tabs>
            </w:pPr>
            <w:r>
              <w:t>情報システム、ネットワーク、データベース、組込みシステムなどの設計・開</w:t>
            </w:r>
            <w:r>
              <w:rPr>
                <w:rFonts w:hint="eastAsia"/>
              </w:rPr>
              <w:t>発・運用・保守において、上位者の方針を理解し、自ら技術的問題を解決できます。</w:t>
            </w:r>
          </w:p>
          <w:p w14:paraId="085501A9" w14:textId="77777777" w:rsidR="003854E0" w:rsidRPr="002E73D6" w:rsidRDefault="003854E0"/>
        </w:tc>
      </w:tr>
    </w:tbl>
    <w:p w14:paraId="2A03C0AD" w14:textId="6E05B486" w:rsidR="003854E0" w:rsidRPr="00654BF4" w:rsidRDefault="00F107A4" w:rsidP="003854E0">
      <w:r w:rsidRPr="00D93420">
        <w:rPr>
          <w:noProof/>
        </w:rPr>
        <mc:AlternateContent>
          <mc:Choice Requires="wps">
            <w:drawing>
              <wp:anchor distT="0" distB="0" distL="114300" distR="114300" simplePos="0" relativeHeight="251656614" behindDoc="0" locked="0" layoutInCell="1" allowOverlap="1" wp14:anchorId="6BEB6B78" wp14:editId="5E182C0D">
                <wp:simplePos x="0" y="0"/>
                <wp:positionH relativeFrom="margin">
                  <wp:posOffset>0</wp:posOffset>
                </wp:positionH>
                <wp:positionV relativeFrom="paragraph">
                  <wp:posOffset>80660</wp:posOffset>
                </wp:positionV>
                <wp:extent cx="6648450" cy="301625"/>
                <wp:effectExtent l="0" t="0" r="0" b="3175"/>
                <wp:wrapTopAndBottom/>
                <wp:docPr id="424370089" name="テキスト ボックス 3"/>
                <wp:cNvGraphicFramePr/>
                <a:graphic xmlns:a="http://schemas.openxmlformats.org/drawingml/2006/main">
                  <a:graphicData uri="http://schemas.microsoft.com/office/word/2010/wordprocessingShape">
                    <wps:wsp>
                      <wps:cNvSpPr txBox="1"/>
                      <wps:spPr>
                        <a:xfrm>
                          <a:off x="0" y="0"/>
                          <a:ext cx="6648450" cy="301625"/>
                        </a:xfrm>
                        <a:prstGeom prst="rect">
                          <a:avLst/>
                        </a:prstGeom>
                        <a:solidFill>
                          <a:sysClr val="window" lastClr="FFFFFF"/>
                        </a:solidFill>
                        <a:ln w="6350">
                          <a:noFill/>
                        </a:ln>
                      </wps:spPr>
                      <wps:txbx>
                        <w:txbxContent>
                          <w:p w14:paraId="642B5917" w14:textId="77777777" w:rsidR="00F107A4" w:rsidRPr="00CC66E9" w:rsidRDefault="00F107A4" w:rsidP="00F107A4">
                            <w:pPr>
                              <w:pStyle w:val="aff2"/>
                            </w:pPr>
                            <w:r>
                              <w:rPr>
                                <w:rFonts w:hint="eastAsia"/>
                              </w:rPr>
                              <w:t xml:space="preserve">(出典) </w:t>
                            </w:r>
                            <w:r w:rsidRPr="00CC66E9">
                              <w:t>IPA「</w:t>
                            </w:r>
                            <w:r>
                              <w:rPr>
                                <w:rFonts w:hint="eastAsia"/>
                              </w:rPr>
                              <w:t>情報処理技術者試験 情報処理安全確保支援士 試験要綱」をもとに作成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B6B78" id="_x0000_s1219" type="#_x0000_t202" style="position:absolute;left:0;text-align:left;margin-left:0;margin-top:6.35pt;width:523.5pt;height:23.75pt;z-index:2516566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" fillcolor="window" stroked="f" strokeweight=".5pt">
                <v:textbox>
                  <w:txbxContent>
                    <w:p w14:paraId="642B5917" w14:textId="77777777" w:rsidR="00F107A4" w:rsidRPr="00CC66E9" w:rsidRDefault="00F107A4" w:rsidP="00F107A4">
                      <w:pPr>
                        <w:pStyle w:val="aff2"/>
                      </w:pPr>
                      <w:r>
                        <w:rPr>
                          <w:rFonts w:hint="eastAsia"/>
                        </w:rPr>
                        <w:t xml:space="preserve">(出典) </w:t>
                      </w:r>
                      <w:r w:rsidRPr="00CC66E9">
                        <w:t>IPA「</w:t>
                      </w:r>
                      <w:r>
                        <w:rPr>
                          <w:rFonts w:hint="eastAsia"/>
                        </w:rPr>
                        <w:t>情報処理技術者試験 情報処理安全確保支援士 試験要綱」をもとに作成</w:t>
                      </w:r>
                    </w:p>
                  </w:txbxContent>
                </v:textbox>
                <w10:wrap type="topAndBottom" anchorx="margin"/>
              </v:shape>
            </w:pict>
          </mc:Fallback>
        </mc:AlternateContent>
      </w:r>
    </w:p>
    <w:p w14:paraId="6D47908F" w14:textId="77777777" w:rsidR="00F107A4" w:rsidRPr="00654BF4" w:rsidRDefault="00F107A4" w:rsidP="003854E0"/>
    <w:p w14:paraId="6D0367E4" w14:textId="77777777" w:rsidR="003854E0" w:rsidRDefault="003854E0" w:rsidP="003854E0">
      <w:pPr>
        <w:pStyle w:val="4"/>
      </w:pPr>
      <w:bookmarkStart w:id="1827" w:name="_Toc177129803"/>
      <w:bookmarkStart w:id="1828" w:name="_Toc183418707"/>
      <w:bookmarkStart w:id="1829" w:name="_Toc185339056"/>
      <w:bookmarkStart w:id="1830" w:name="_Toc188349149"/>
      <w:r>
        <w:rPr>
          <w:rFonts w:hint="eastAsia"/>
        </w:rPr>
        <w:t>各分野スペシャリスト試験</w:t>
      </w:r>
      <w:bookmarkEnd w:id="1827"/>
      <w:bookmarkEnd w:id="1828"/>
      <w:bookmarkEnd w:id="1829"/>
      <w:bookmarkEnd w:id="1830"/>
    </w:p>
    <w:p w14:paraId="36B574C3" w14:textId="77777777" w:rsidR="003854E0" w:rsidRPr="00672F4A" w:rsidRDefault="003854E0" w:rsidP="003854E0">
      <w:r>
        <w:rPr>
          <w:rFonts w:hint="eastAsia"/>
        </w:rPr>
        <w:t>各分野スペシャリスト試験については、概要を説明します。</w:t>
      </w:r>
    </w:p>
    <w:p w14:paraId="6A4D3C12" w14:textId="77777777" w:rsidR="003854E0" w:rsidRDefault="003854E0" w:rsidP="003854E0"/>
    <w:p w14:paraId="30067993" w14:textId="7FF134D5" w:rsidR="003854E0" w:rsidRPr="005B36D2" w:rsidRDefault="003E7509" w:rsidP="003854E0">
      <w:pPr>
        <w:pStyle w:val="5"/>
      </w:pPr>
      <w:r w:rsidRPr="00D93420">
        <w:rPr>
          <w:noProof/>
        </w:rPr>
        <mc:AlternateContent>
          <mc:Choice Requires="wps">
            <w:drawing>
              <wp:anchor distT="0" distB="0" distL="114300" distR="114300" simplePos="0" relativeHeight="251656644" behindDoc="0" locked="0" layoutInCell="1" allowOverlap="1" wp14:anchorId="799E4E7C" wp14:editId="09F8EFF7">
                <wp:simplePos x="0" y="0"/>
                <wp:positionH relativeFrom="margin">
                  <wp:posOffset>0</wp:posOffset>
                </wp:positionH>
                <wp:positionV relativeFrom="paragraph">
                  <wp:posOffset>1434046</wp:posOffset>
                </wp:positionV>
                <wp:extent cx="6648450" cy="301625"/>
                <wp:effectExtent l="0" t="0" r="0" b="3175"/>
                <wp:wrapTopAndBottom/>
                <wp:docPr id="1838090303" name="テキスト ボックス 3"/>
                <wp:cNvGraphicFramePr/>
                <a:graphic xmlns:a="http://schemas.openxmlformats.org/drawingml/2006/main">
                  <a:graphicData uri="http://schemas.microsoft.com/office/word/2010/wordprocessingShape">
                    <wps:wsp>
                      <wps:cNvSpPr txBox="1"/>
                      <wps:spPr>
                        <a:xfrm>
                          <a:off x="0" y="0"/>
                          <a:ext cx="6648450" cy="301625"/>
                        </a:xfrm>
                        <a:prstGeom prst="rect">
                          <a:avLst/>
                        </a:prstGeom>
                        <a:solidFill>
                          <a:sysClr val="window" lastClr="FFFFFF"/>
                        </a:solidFill>
                        <a:ln w="6350">
                          <a:noFill/>
                        </a:ln>
                      </wps:spPr>
                      <wps:txbx>
                        <w:txbxContent>
                          <w:p w14:paraId="3DBC79A7" w14:textId="77777777" w:rsidR="00F107A4" w:rsidRPr="00CC66E9" w:rsidRDefault="00F107A4" w:rsidP="00F107A4">
                            <w:pPr>
                              <w:pStyle w:val="aff2"/>
                            </w:pPr>
                            <w:r>
                              <w:rPr>
                                <w:rFonts w:hint="eastAsia"/>
                              </w:rPr>
                              <w:t xml:space="preserve">(出典) </w:t>
                            </w:r>
                            <w:r w:rsidRPr="00CC66E9">
                              <w:t>IPA「</w:t>
                            </w:r>
                            <w:r>
                              <w:rPr>
                                <w:rFonts w:hint="eastAsia"/>
                              </w:rPr>
                              <w:t>情報処理技術者試験 情報処理安全確保支援士 試験要綱」をもとに作成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E4E7C" id="_x0000_s1220" type="#_x0000_t202" style="position:absolute;margin-left:0;margin-top:112.9pt;width:523.5pt;height:23.75pt;z-index:2516566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" fillcolor="window" stroked="f" strokeweight=".5pt">
                <v:textbox>
                  <w:txbxContent>
                    <w:p w14:paraId="3DBC79A7" w14:textId="77777777" w:rsidR="00F107A4" w:rsidRPr="00CC66E9" w:rsidRDefault="00F107A4" w:rsidP="00F107A4">
                      <w:pPr>
                        <w:pStyle w:val="aff2"/>
                      </w:pPr>
                      <w:r>
                        <w:rPr>
                          <w:rFonts w:hint="eastAsia"/>
                        </w:rPr>
                        <w:t xml:space="preserve">(出典) </w:t>
                      </w:r>
                      <w:r w:rsidRPr="00CC66E9">
                        <w:t>IPA「</w:t>
                      </w:r>
                      <w:r>
                        <w:rPr>
                          <w:rFonts w:hint="eastAsia"/>
                        </w:rPr>
                        <w:t>情報処理技術者試験 情報処理安全確保支援士 試験要綱」をもとに作成</w:t>
                      </w:r>
                    </w:p>
                  </w:txbxContent>
                </v:textbox>
                <w10:wrap type="topAndBottom" anchorx="margin"/>
              </v:shape>
            </w:pict>
          </mc:Fallback>
        </mc:AlternateContent>
      </w:r>
      <w:r w:rsidR="003854E0" w:rsidRPr="00A34BBE">
        <w:t>ITストラテジスト試験</w:t>
      </w:r>
      <w:r w:rsidR="003854E0">
        <w:rPr>
          <w:rFonts w:hint="eastAsia"/>
        </w:rPr>
        <w:t>（ST）</w:t>
      </w:r>
    </w:p>
    <w:tbl>
      <w:tblPr>
        <w:tblW w:w="10480" w:type="dxa"/>
        <w:tblCellMar>
          <w:left w:w="0" w:type="dxa"/>
          <w:right w:w="0" w:type="dxa"/>
        </w:tblCellMar>
        <w:tblLook w:val="0420" w:firstRow="1" w:lastRow="0" w:firstColumn="0" w:lastColumn="0" w:noHBand="0" w:noVBand="1"/>
      </w:tblPr>
      <w:tblGrid>
        <w:gridCol w:w="1480"/>
        <w:gridCol w:w="9000"/>
      </w:tblGrid>
      <w:tr w:rsidR="003854E0" w:rsidRPr="00BF00E9" w14:paraId="545A8752" w14:textId="77777777">
        <w:trPr>
          <w:trHeight w:val="388"/>
        </w:trPr>
        <w:tc>
          <w:tcPr>
            <w:tcW w:w="1480" w:type="dxa"/>
            <w:tcBorders>
              <w:top w:val="single" w:sz="8" w:space="0" w:color="000000"/>
              <w:left w:val="single" w:sz="8" w:space="0" w:color="000000"/>
              <w:bottom w:val="single" w:sz="8" w:space="0" w:color="000000"/>
              <w:right w:val="single" w:sz="8" w:space="0" w:color="000000"/>
            </w:tcBorders>
            <w:shd w:val="clear" w:color="auto" w:fill="2F5597"/>
            <w:tcMar>
              <w:top w:w="72" w:type="dxa"/>
              <w:left w:w="144" w:type="dxa"/>
              <w:bottom w:w="72" w:type="dxa"/>
              <w:right w:w="144" w:type="dxa"/>
            </w:tcMar>
            <w:hideMark/>
          </w:tcPr>
          <w:p w14:paraId="0372B99F" w14:textId="77777777" w:rsidR="003854E0" w:rsidRPr="00BF00E9" w:rsidRDefault="003854E0">
            <w:pPr>
              <w:pStyle w:val="aff0"/>
            </w:pPr>
            <w:r w:rsidRPr="00BF00E9">
              <w:rPr>
                <w:rFonts w:hint="eastAsia"/>
              </w:rPr>
              <w:t>対象者</w:t>
            </w:r>
          </w:p>
        </w:tc>
        <w:tc>
          <w:tcPr>
            <w:tcW w:w="90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347CB99" w14:textId="77777777" w:rsidR="003854E0" w:rsidRPr="00BF00E9" w:rsidRDefault="003854E0">
            <w:pPr>
              <w:pStyle w:val="afff6"/>
              <w:tabs>
                <w:tab w:val="left" w:pos="455"/>
              </w:tabs>
            </w:pPr>
            <w:r w:rsidRPr="0082153C">
              <w:t>高度IT人材として確立した専門分野を</w:t>
            </w:r>
            <w:r>
              <w:t>持ち、</w:t>
            </w:r>
            <w:r w:rsidRPr="0082153C">
              <w:t>企業の経営戦略に基づいて</w:t>
            </w:r>
            <w:r>
              <w:t>、</w:t>
            </w:r>
            <w:r w:rsidRPr="0082153C">
              <w:t>ビジネスモデルや企業活動における特定のプロセスについて</w:t>
            </w:r>
            <w:r>
              <w:t>、</w:t>
            </w:r>
            <w:r w:rsidRPr="0082153C">
              <w:t>情報技術（IT）を活用して事業を改革・高度化・最適化するための基本戦略を策定・提案・推進する者</w:t>
            </w:r>
            <w:r>
              <w:rPr>
                <w:rFonts w:hint="eastAsia"/>
              </w:rPr>
              <w:t>。</w:t>
            </w:r>
          </w:p>
        </w:tc>
      </w:tr>
    </w:tbl>
    <w:p w14:paraId="7806CA5B" w14:textId="77777777" w:rsidR="003854E0" w:rsidRDefault="003854E0" w:rsidP="003854E0">
      <w:r>
        <w:rPr>
          <w:rFonts w:hint="eastAsia"/>
        </w:rPr>
        <w:t>ITストラテジスト試験は、</w:t>
      </w:r>
      <w:r w:rsidRPr="00AE4B96">
        <w:rPr>
          <w:rFonts w:hint="eastAsia"/>
        </w:rPr>
        <w:t>経営戦略に基づいて</w:t>
      </w:r>
      <w:r w:rsidRPr="00AE4B96">
        <w:t>IT戦略を策定し、ITを高度に活用した事業革新、業務改革、</w:t>
      </w:r>
      <w:r>
        <w:rPr>
          <w:rFonts w:hint="eastAsia"/>
        </w:rPr>
        <w:t>および</w:t>
      </w:r>
      <w:r w:rsidRPr="00AE4B96">
        <w:t>競争優位を獲得する製品･サービスの創出を企画･推進して、ビジネスを成功に導くCIOやCTO、ITコンサルタントを目指す方に最適</w:t>
      </w:r>
      <w:r>
        <w:rPr>
          <w:rFonts w:hint="eastAsia"/>
        </w:rPr>
        <w:t>な試験</w:t>
      </w:r>
      <w:r w:rsidRPr="00AE4B96">
        <w:t>です。</w:t>
      </w:r>
    </w:p>
    <w:p w14:paraId="378DFE25" w14:textId="77777777" w:rsidR="003854E0" w:rsidRDefault="003854E0" w:rsidP="003854E0"/>
    <w:p w14:paraId="20F6EAA6" w14:textId="01764E05" w:rsidR="003854E0" w:rsidRPr="00A34BBE" w:rsidRDefault="003E7509" w:rsidP="003854E0">
      <w:pPr>
        <w:pStyle w:val="5"/>
      </w:pPr>
      <w:r w:rsidRPr="00D93420">
        <w:rPr>
          <w:noProof/>
        </w:rPr>
        <mc:AlternateContent>
          <mc:Choice Requires="wps">
            <w:drawing>
              <wp:anchor distT="0" distB="0" distL="114300" distR="114300" simplePos="0" relativeHeight="251656645" behindDoc="0" locked="0" layoutInCell="1" allowOverlap="1" wp14:anchorId="2C9C2A88" wp14:editId="2E1A8C02">
                <wp:simplePos x="0" y="0"/>
                <wp:positionH relativeFrom="margin">
                  <wp:posOffset>0</wp:posOffset>
                </wp:positionH>
                <wp:positionV relativeFrom="paragraph">
                  <wp:posOffset>1224652</wp:posOffset>
                </wp:positionV>
                <wp:extent cx="6648450" cy="301625"/>
                <wp:effectExtent l="0" t="0" r="0" b="3175"/>
                <wp:wrapTopAndBottom/>
                <wp:docPr id="1154654163" name="テキスト ボックス 3"/>
                <wp:cNvGraphicFramePr/>
                <a:graphic xmlns:a="http://schemas.openxmlformats.org/drawingml/2006/main">
                  <a:graphicData uri="http://schemas.microsoft.com/office/word/2010/wordprocessingShape">
                    <wps:wsp>
                      <wps:cNvSpPr txBox="1"/>
                      <wps:spPr>
                        <a:xfrm>
                          <a:off x="0" y="0"/>
                          <a:ext cx="6648450" cy="301625"/>
                        </a:xfrm>
                        <a:prstGeom prst="rect">
                          <a:avLst/>
                        </a:prstGeom>
                        <a:solidFill>
                          <a:sysClr val="window" lastClr="FFFFFF"/>
                        </a:solidFill>
                        <a:ln w="6350">
                          <a:noFill/>
                        </a:ln>
                      </wps:spPr>
                      <wps:txbx>
                        <w:txbxContent>
                          <w:p w14:paraId="754E1F12" w14:textId="77777777" w:rsidR="00F107A4" w:rsidRPr="00CC66E9" w:rsidRDefault="00F107A4" w:rsidP="00F107A4">
                            <w:pPr>
                              <w:pStyle w:val="aff2"/>
                            </w:pPr>
                            <w:r>
                              <w:rPr>
                                <w:rFonts w:hint="eastAsia"/>
                              </w:rPr>
                              <w:t xml:space="preserve">(出典) </w:t>
                            </w:r>
                            <w:r w:rsidRPr="00CC66E9">
                              <w:t>IPA「</w:t>
                            </w:r>
                            <w:r>
                              <w:rPr>
                                <w:rFonts w:hint="eastAsia"/>
                              </w:rPr>
                              <w:t>情報処理技術者試験 情報処理安全確保支援士 試験要綱」をもとに作成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C2A88" id="_x0000_s1221" type="#_x0000_t202" style="position:absolute;margin-left:0;margin-top:96.45pt;width:523.5pt;height:23.75pt;z-index:2516566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" fillcolor="window" stroked="f" strokeweight=".5pt">
                <v:textbox>
                  <w:txbxContent>
                    <w:p w14:paraId="754E1F12" w14:textId="77777777" w:rsidR="00F107A4" w:rsidRPr="00CC66E9" w:rsidRDefault="00F107A4" w:rsidP="00F107A4">
                      <w:pPr>
                        <w:pStyle w:val="aff2"/>
                      </w:pPr>
                      <w:r>
                        <w:rPr>
                          <w:rFonts w:hint="eastAsia"/>
                        </w:rPr>
                        <w:t xml:space="preserve">(出典) </w:t>
                      </w:r>
                      <w:r w:rsidRPr="00CC66E9">
                        <w:t>IPA「</w:t>
                      </w:r>
                      <w:r>
                        <w:rPr>
                          <w:rFonts w:hint="eastAsia"/>
                        </w:rPr>
                        <w:t>情報処理技術者試験 情報処理安全確保支援士 試験要綱」をもとに作成</w:t>
                      </w:r>
                    </w:p>
                  </w:txbxContent>
                </v:textbox>
                <w10:wrap type="topAndBottom" anchorx="margin"/>
              </v:shape>
            </w:pict>
          </mc:Fallback>
        </mc:AlternateContent>
      </w:r>
      <w:r w:rsidR="003854E0" w:rsidRPr="00C157B8">
        <w:t>システムアーキテクト試験</w:t>
      </w:r>
      <w:r w:rsidR="003854E0">
        <w:rPr>
          <w:rFonts w:hint="eastAsia"/>
        </w:rPr>
        <w:t>（SA）</w:t>
      </w:r>
    </w:p>
    <w:tbl>
      <w:tblPr>
        <w:tblW w:w="10480" w:type="dxa"/>
        <w:tblCellMar>
          <w:left w:w="0" w:type="dxa"/>
          <w:right w:w="0" w:type="dxa"/>
        </w:tblCellMar>
        <w:tblLook w:val="0420" w:firstRow="1" w:lastRow="0" w:firstColumn="0" w:lastColumn="0" w:noHBand="0" w:noVBand="1"/>
      </w:tblPr>
      <w:tblGrid>
        <w:gridCol w:w="1480"/>
        <w:gridCol w:w="9000"/>
      </w:tblGrid>
      <w:tr w:rsidR="003854E0" w:rsidRPr="00BF00E9" w14:paraId="7013AD1D" w14:textId="77777777">
        <w:trPr>
          <w:trHeight w:val="686"/>
        </w:trPr>
        <w:tc>
          <w:tcPr>
            <w:tcW w:w="1480" w:type="dxa"/>
            <w:tcBorders>
              <w:top w:val="single" w:sz="8" w:space="0" w:color="000000"/>
              <w:left w:val="single" w:sz="8" w:space="0" w:color="000000"/>
              <w:bottom w:val="single" w:sz="8" w:space="0" w:color="000000"/>
              <w:right w:val="single" w:sz="8" w:space="0" w:color="000000"/>
            </w:tcBorders>
            <w:shd w:val="clear" w:color="auto" w:fill="2F5597"/>
            <w:tcMar>
              <w:top w:w="72" w:type="dxa"/>
              <w:left w:w="144" w:type="dxa"/>
              <w:bottom w:w="72" w:type="dxa"/>
              <w:right w:w="144" w:type="dxa"/>
            </w:tcMar>
            <w:hideMark/>
          </w:tcPr>
          <w:p w14:paraId="3B94A358" w14:textId="77777777" w:rsidR="003854E0" w:rsidRPr="00BF00E9" w:rsidRDefault="003854E0">
            <w:pPr>
              <w:pStyle w:val="aff0"/>
            </w:pPr>
            <w:r w:rsidRPr="00BF00E9">
              <w:rPr>
                <w:rFonts w:hint="eastAsia"/>
              </w:rPr>
              <w:t>対象者</w:t>
            </w:r>
          </w:p>
        </w:tc>
        <w:tc>
          <w:tcPr>
            <w:tcW w:w="90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4B33EB" w14:textId="77777777" w:rsidR="003854E0" w:rsidRPr="00BF00E9" w:rsidRDefault="003854E0">
            <w:pPr>
              <w:pStyle w:val="afff6"/>
              <w:tabs>
                <w:tab w:val="left" w:pos="455"/>
              </w:tabs>
            </w:pPr>
            <w:r>
              <w:rPr>
                <w:rFonts w:hint="eastAsia"/>
              </w:rPr>
              <w:t>高度</w:t>
            </w:r>
            <w:r>
              <w:t>IT人材として確立した専門分野を持ち、ITストラテジスト</w:t>
            </w:r>
            <w:r>
              <w:rPr>
                <w:rFonts w:hint="eastAsia"/>
              </w:rPr>
              <w:t>からの</w:t>
            </w:r>
            <w:r>
              <w:t>提案を受け</w:t>
            </w:r>
            <w:r>
              <w:rPr>
                <w:rFonts w:hint="eastAsia"/>
              </w:rPr>
              <w:t>て、情報システムを利用したシステムの開発に必要となる要件を定義し、それを実現するためのアーキテクチャを設計し、開発を主導する者。</w:t>
            </w:r>
          </w:p>
        </w:tc>
      </w:tr>
    </w:tbl>
    <w:p w14:paraId="199E54D8" w14:textId="77777777" w:rsidR="003854E0" w:rsidRDefault="003854E0" w:rsidP="003854E0">
      <w:r>
        <w:rPr>
          <w:rFonts w:hint="eastAsia"/>
        </w:rPr>
        <w:t>システムアーキテクト試験は、</w:t>
      </w:r>
      <w:r w:rsidRPr="00C90E9B">
        <w:rPr>
          <w:rFonts w:hint="eastAsia"/>
        </w:rPr>
        <w:t>システム開発の上流工程を主導する立場で、豊富な業務知識に基づいて的確な分析を行い、業務ニーズに適した情報システムのグランドデザインを設計し完成に導く、上級エンジニアを目指す方に最適</w:t>
      </w:r>
      <w:r>
        <w:rPr>
          <w:rFonts w:hint="eastAsia"/>
        </w:rPr>
        <w:t>な試験</w:t>
      </w:r>
      <w:r w:rsidRPr="00C90E9B">
        <w:rPr>
          <w:rFonts w:hint="eastAsia"/>
        </w:rPr>
        <w:t>です。</w:t>
      </w:r>
    </w:p>
    <w:p w14:paraId="6A29AD18" w14:textId="77777777" w:rsidR="003854E0" w:rsidRDefault="003854E0" w:rsidP="003854E0"/>
    <w:p w14:paraId="5BE26E9F" w14:textId="5B052587" w:rsidR="003854E0" w:rsidRDefault="003E7509" w:rsidP="003854E0">
      <w:pPr>
        <w:pStyle w:val="5"/>
      </w:pPr>
      <w:r w:rsidRPr="00D93420">
        <w:rPr>
          <w:noProof/>
        </w:rPr>
        <mc:AlternateContent>
          <mc:Choice Requires="wps">
            <w:drawing>
              <wp:anchor distT="0" distB="0" distL="114300" distR="114300" simplePos="0" relativeHeight="251656646" behindDoc="0" locked="0" layoutInCell="1" allowOverlap="1" wp14:anchorId="5B175A0F" wp14:editId="4B79E1D2">
                <wp:simplePos x="0" y="0"/>
                <wp:positionH relativeFrom="margin">
                  <wp:posOffset>0</wp:posOffset>
                </wp:positionH>
                <wp:positionV relativeFrom="paragraph">
                  <wp:posOffset>1425157</wp:posOffset>
                </wp:positionV>
                <wp:extent cx="6648450" cy="301625"/>
                <wp:effectExtent l="0" t="0" r="0" b="3175"/>
                <wp:wrapTopAndBottom/>
                <wp:docPr id="1812950630" name="テキスト ボックス 3"/>
                <wp:cNvGraphicFramePr/>
                <a:graphic xmlns:a="http://schemas.openxmlformats.org/drawingml/2006/main">
                  <a:graphicData uri="http://schemas.microsoft.com/office/word/2010/wordprocessingShape">
                    <wps:wsp>
                      <wps:cNvSpPr txBox="1"/>
                      <wps:spPr>
                        <a:xfrm>
                          <a:off x="0" y="0"/>
                          <a:ext cx="6648450" cy="301625"/>
                        </a:xfrm>
                        <a:prstGeom prst="rect">
                          <a:avLst/>
                        </a:prstGeom>
                        <a:solidFill>
                          <a:sysClr val="window" lastClr="FFFFFF"/>
                        </a:solidFill>
                        <a:ln w="6350">
                          <a:noFill/>
                        </a:ln>
                      </wps:spPr>
                      <wps:txbx>
                        <w:txbxContent>
                          <w:p w14:paraId="690D2136" w14:textId="77777777" w:rsidR="00F107A4" w:rsidRPr="00CC66E9" w:rsidRDefault="00F107A4" w:rsidP="00F107A4">
                            <w:pPr>
                              <w:pStyle w:val="aff2"/>
                            </w:pPr>
                            <w:r>
                              <w:rPr>
                                <w:rFonts w:hint="eastAsia"/>
                              </w:rPr>
                              <w:t xml:space="preserve">(出典) </w:t>
                            </w:r>
                            <w:r w:rsidRPr="00CC66E9">
                              <w:t>IPA「</w:t>
                            </w:r>
                            <w:r>
                              <w:rPr>
                                <w:rFonts w:hint="eastAsia"/>
                              </w:rPr>
                              <w:t>情報処理技術者試験 情報処理安全確保支援士 試験要綱」をもとに作成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75A0F" id="_x0000_s1222" type="#_x0000_t202" style="position:absolute;margin-left:0;margin-top:112.2pt;width:523.5pt;height:23.75pt;z-index:2516566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" fillcolor="window" stroked="f" strokeweight=".5pt">
                <v:textbox>
                  <w:txbxContent>
                    <w:p w14:paraId="690D2136" w14:textId="77777777" w:rsidR="00F107A4" w:rsidRPr="00CC66E9" w:rsidRDefault="00F107A4" w:rsidP="00F107A4">
                      <w:pPr>
                        <w:pStyle w:val="aff2"/>
                      </w:pPr>
                      <w:r>
                        <w:rPr>
                          <w:rFonts w:hint="eastAsia"/>
                        </w:rPr>
                        <w:t xml:space="preserve">(出典) </w:t>
                      </w:r>
                      <w:r w:rsidRPr="00CC66E9">
                        <w:t>IPA「</w:t>
                      </w:r>
                      <w:r>
                        <w:rPr>
                          <w:rFonts w:hint="eastAsia"/>
                        </w:rPr>
                        <w:t>情報処理技術者試験 情報処理安全確保支援士 試験要綱」をもとに作成</w:t>
                      </w:r>
                    </w:p>
                  </w:txbxContent>
                </v:textbox>
                <w10:wrap type="topAndBottom" anchorx="margin"/>
              </v:shape>
            </w:pict>
          </mc:Fallback>
        </mc:AlternateContent>
      </w:r>
      <w:r w:rsidR="003854E0" w:rsidRPr="007972C4">
        <w:t>プロジェクトマネージャ試験</w:t>
      </w:r>
      <w:r w:rsidR="003854E0">
        <w:rPr>
          <w:rFonts w:hint="eastAsia"/>
        </w:rPr>
        <w:t>（PM）</w:t>
      </w:r>
    </w:p>
    <w:tbl>
      <w:tblPr>
        <w:tblW w:w="10480" w:type="dxa"/>
        <w:tblCellMar>
          <w:left w:w="0" w:type="dxa"/>
          <w:right w:w="0" w:type="dxa"/>
        </w:tblCellMar>
        <w:tblLook w:val="0420" w:firstRow="1" w:lastRow="0" w:firstColumn="0" w:lastColumn="0" w:noHBand="0" w:noVBand="1"/>
      </w:tblPr>
      <w:tblGrid>
        <w:gridCol w:w="1480"/>
        <w:gridCol w:w="9000"/>
      </w:tblGrid>
      <w:tr w:rsidR="003854E0" w:rsidRPr="00BF00E9" w14:paraId="6F000C49" w14:textId="77777777">
        <w:trPr>
          <w:trHeight w:val="686"/>
        </w:trPr>
        <w:tc>
          <w:tcPr>
            <w:tcW w:w="1480" w:type="dxa"/>
            <w:tcBorders>
              <w:top w:val="single" w:sz="8" w:space="0" w:color="000000"/>
              <w:left w:val="single" w:sz="8" w:space="0" w:color="000000"/>
              <w:bottom w:val="single" w:sz="8" w:space="0" w:color="000000"/>
              <w:right w:val="single" w:sz="8" w:space="0" w:color="000000"/>
            </w:tcBorders>
            <w:shd w:val="clear" w:color="auto" w:fill="2F5597"/>
            <w:tcMar>
              <w:top w:w="72" w:type="dxa"/>
              <w:left w:w="144" w:type="dxa"/>
              <w:bottom w:w="72" w:type="dxa"/>
              <w:right w:w="144" w:type="dxa"/>
            </w:tcMar>
            <w:hideMark/>
          </w:tcPr>
          <w:p w14:paraId="18BAC219" w14:textId="77777777" w:rsidR="003854E0" w:rsidRPr="00BF00E9" w:rsidRDefault="003854E0">
            <w:pPr>
              <w:pStyle w:val="aff0"/>
            </w:pPr>
            <w:r w:rsidRPr="00BF00E9">
              <w:rPr>
                <w:rFonts w:hint="eastAsia"/>
              </w:rPr>
              <w:t>対象者</w:t>
            </w:r>
          </w:p>
        </w:tc>
        <w:tc>
          <w:tcPr>
            <w:tcW w:w="90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FB507FB" w14:textId="77777777" w:rsidR="003854E0" w:rsidRPr="00BF00E9" w:rsidRDefault="003854E0">
            <w:pPr>
              <w:pStyle w:val="afff6"/>
              <w:tabs>
                <w:tab w:val="left" w:pos="455"/>
              </w:tabs>
            </w:pPr>
            <w:r>
              <w:rPr>
                <w:rFonts w:hint="eastAsia"/>
              </w:rPr>
              <w:t>高度</w:t>
            </w:r>
            <w:r>
              <w:t>IT人材として確立した専門分野を持ち、組織の戦略の実現に寄与することを目</w:t>
            </w:r>
            <w:r>
              <w:rPr>
                <w:rFonts w:hint="eastAsia"/>
              </w:rPr>
              <w:t>的とするシステム開発プロジェクトにおいて、プロジェクトの目的の実現に向けて責任を持ってプロジェクトマネジメント業務を単独でまたはチームの一員として担う者。</w:t>
            </w:r>
          </w:p>
        </w:tc>
      </w:tr>
    </w:tbl>
    <w:p w14:paraId="227D3CAF" w14:textId="77777777" w:rsidR="003854E0" w:rsidRDefault="003854E0" w:rsidP="003854E0">
      <w:r>
        <w:rPr>
          <w:rFonts w:hint="eastAsia"/>
        </w:rPr>
        <w:t>プロジェクトマネージャ試験は、</w:t>
      </w:r>
      <w:r w:rsidRPr="0019600A">
        <w:rPr>
          <w:rFonts w:hint="eastAsia"/>
        </w:rPr>
        <w:t>プロジェクトを取り巻く環境変化やステークホルダの多様な要求に柔軟に対応しながら、プロジェクトを確実に成功に導くマネージャを目指す方に最適</w:t>
      </w:r>
      <w:r>
        <w:rPr>
          <w:rFonts w:hint="eastAsia"/>
        </w:rPr>
        <w:t>な試験</w:t>
      </w:r>
      <w:r w:rsidRPr="0019600A">
        <w:rPr>
          <w:rFonts w:hint="eastAsia"/>
        </w:rPr>
        <w:t>です。</w:t>
      </w:r>
    </w:p>
    <w:p w14:paraId="398DC171" w14:textId="77777777" w:rsidR="003854E0" w:rsidRPr="0019600A" w:rsidRDefault="003854E0" w:rsidP="003854E0"/>
    <w:p w14:paraId="0E42EAEA" w14:textId="0E9E3A27" w:rsidR="003854E0" w:rsidRDefault="003E7509" w:rsidP="003854E0">
      <w:pPr>
        <w:pStyle w:val="5"/>
      </w:pPr>
      <w:r w:rsidRPr="00D93420">
        <w:rPr>
          <w:noProof/>
        </w:rPr>
        <mc:AlternateContent>
          <mc:Choice Requires="wps">
            <w:drawing>
              <wp:anchor distT="0" distB="0" distL="114300" distR="114300" simplePos="0" relativeHeight="251656647" behindDoc="0" locked="0" layoutInCell="1" allowOverlap="1" wp14:anchorId="60BC56A1" wp14:editId="1DD91EDE">
                <wp:simplePos x="0" y="0"/>
                <wp:positionH relativeFrom="margin">
                  <wp:posOffset>0</wp:posOffset>
                </wp:positionH>
                <wp:positionV relativeFrom="paragraph">
                  <wp:posOffset>1665745</wp:posOffset>
                </wp:positionV>
                <wp:extent cx="6648450" cy="301625"/>
                <wp:effectExtent l="0" t="0" r="0" b="3175"/>
                <wp:wrapTopAndBottom/>
                <wp:docPr id="2135166738" name="テキスト ボックス 3"/>
                <wp:cNvGraphicFramePr/>
                <a:graphic xmlns:a="http://schemas.openxmlformats.org/drawingml/2006/main">
                  <a:graphicData uri="http://schemas.microsoft.com/office/word/2010/wordprocessingShape">
                    <wps:wsp>
                      <wps:cNvSpPr txBox="1"/>
                      <wps:spPr>
                        <a:xfrm>
                          <a:off x="0" y="0"/>
                          <a:ext cx="6648450" cy="301625"/>
                        </a:xfrm>
                        <a:prstGeom prst="rect">
                          <a:avLst/>
                        </a:prstGeom>
                        <a:solidFill>
                          <a:sysClr val="window" lastClr="FFFFFF"/>
                        </a:solidFill>
                        <a:ln w="6350">
                          <a:noFill/>
                        </a:ln>
                      </wps:spPr>
                      <wps:txbx>
                        <w:txbxContent>
                          <w:p w14:paraId="2D8848C7" w14:textId="77777777" w:rsidR="00F107A4" w:rsidRPr="00CC66E9" w:rsidRDefault="00F107A4" w:rsidP="00F107A4">
                            <w:pPr>
                              <w:pStyle w:val="aff2"/>
                            </w:pPr>
                            <w:r>
                              <w:rPr>
                                <w:rFonts w:hint="eastAsia"/>
                              </w:rPr>
                              <w:t xml:space="preserve">(出典) </w:t>
                            </w:r>
                            <w:r w:rsidRPr="00CC66E9">
                              <w:t>IPA「</w:t>
                            </w:r>
                            <w:r>
                              <w:rPr>
                                <w:rFonts w:hint="eastAsia"/>
                              </w:rPr>
                              <w:t>情報処理技術者試験 情報処理安全確保支援士 試験要綱」をもとに作成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C56A1" id="_x0000_s1223" type="#_x0000_t202" style="position:absolute;margin-left:0;margin-top:131.15pt;width:523.5pt;height:23.75pt;z-index:2516566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" fillcolor="window" stroked="f" strokeweight=".5pt">
                <v:textbox>
                  <w:txbxContent>
                    <w:p w14:paraId="2D8848C7" w14:textId="77777777" w:rsidR="00F107A4" w:rsidRPr="00CC66E9" w:rsidRDefault="00F107A4" w:rsidP="00F107A4">
                      <w:pPr>
                        <w:pStyle w:val="aff2"/>
                      </w:pPr>
                      <w:r>
                        <w:rPr>
                          <w:rFonts w:hint="eastAsia"/>
                        </w:rPr>
                        <w:t xml:space="preserve">(出典) </w:t>
                      </w:r>
                      <w:r w:rsidRPr="00CC66E9">
                        <w:t>IPA「</w:t>
                      </w:r>
                      <w:r>
                        <w:rPr>
                          <w:rFonts w:hint="eastAsia"/>
                        </w:rPr>
                        <w:t>情報処理技術者試験 情報処理安全確保支援士 試験要綱」をもとに作成</w:t>
                      </w:r>
                    </w:p>
                  </w:txbxContent>
                </v:textbox>
                <w10:wrap type="topAndBottom" anchorx="margin"/>
              </v:shape>
            </w:pict>
          </mc:Fallback>
        </mc:AlternateContent>
      </w:r>
      <w:r w:rsidR="003854E0" w:rsidRPr="00E40745">
        <w:t>ネットワークスペシャリスト試験</w:t>
      </w:r>
      <w:r w:rsidR="003854E0">
        <w:rPr>
          <w:rFonts w:hint="eastAsia"/>
        </w:rPr>
        <w:t>（NW）</w:t>
      </w:r>
    </w:p>
    <w:tbl>
      <w:tblPr>
        <w:tblW w:w="10480" w:type="dxa"/>
        <w:tblCellMar>
          <w:left w:w="0" w:type="dxa"/>
          <w:right w:w="0" w:type="dxa"/>
        </w:tblCellMar>
        <w:tblLook w:val="0420" w:firstRow="1" w:lastRow="0" w:firstColumn="0" w:lastColumn="0" w:noHBand="0" w:noVBand="1"/>
      </w:tblPr>
      <w:tblGrid>
        <w:gridCol w:w="1480"/>
        <w:gridCol w:w="9000"/>
      </w:tblGrid>
      <w:tr w:rsidR="003854E0" w:rsidRPr="00BF00E9" w14:paraId="68FAD6A3" w14:textId="77777777">
        <w:trPr>
          <w:trHeight w:val="686"/>
        </w:trPr>
        <w:tc>
          <w:tcPr>
            <w:tcW w:w="1480" w:type="dxa"/>
            <w:tcBorders>
              <w:top w:val="single" w:sz="8" w:space="0" w:color="000000"/>
              <w:left w:val="single" w:sz="8" w:space="0" w:color="000000"/>
              <w:bottom w:val="single" w:sz="8" w:space="0" w:color="000000"/>
              <w:right w:val="single" w:sz="8" w:space="0" w:color="000000"/>
            </w:tcBorders>
            <w:shd w:val="clear" w:color="auto" w:fill="2F5597"/>
            <w:tcMar>
              <w:top w:w="72" w:type="dxa"/>
              <w:left w:w="144" w:type="dxa"/>
              <w:bottom w:w="72" w:type="dxa"/>
              <w:right w:w="144" w:type="dxa"/>
            </w:tcMar>
            <w:hideMark/>
          </w:tcPr>
          <w:p w14:paraId="383AC4D6" w14:textId="77777777" w:rsidR="003854E0" w:rsidRPr="00BF00E9" w:rsidRDefault="003854E0">
            <w:pPr>
              <w:pStyle w:val="aff0"/>
            </w:pPr>
            <w:r w:rsidRPr="00BF00E9">
              <w:rPr>
                <w:rFonts w:hint="eastAsia"/>
              </w:rPr>
              <w:t>対象者</w:t>
            </w:r>
          </w:p>
        </w:tc>
        <w:tc>
          <w:tcPr>
            <w:tcW w:w="90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19E1790" w14:textId="77777777" w:rsidR="003854E0" w:rsidRPr="00BF00E9" w:rsidRDefault="003854E0">
            <w:pPr>
              <w:pStyle w:val="afff6"/>
              <w:tabs>
                <w:tab w:val="left" w:pos="455"/>
              </w:tabs>
            </w:pPr>
            <w:r>
              <w:rPr>
                <w:rFonts w:hint="eastAsia"/>
              </w:rPr>
              <w:t>高度</w:t>
            </w:r>
            <w:r>
              <w:t>IT人材として確立した専門分野を持ち、ネットワークに関係する固有技術を活</w:t>
            </w:r>
            <w:r>
              <w:rPr>
                <w:rFonts w:hint="eastAsia"/>
              </w:rPr>
              <w:t>用し、最適な情報システム基盤の企画・要件定義・開発・運用・保守において中心的な役割を果たすとともに、固有技術の専門家として、情報セキュリティを含む情報システムの企画・要件定義・開発・運用・保守への技術支援を行う者。</w:t>
            </w:r>
          </w:p>
        </w:tc>
      </w:tr>
    </w:tbl>
    <w:p w14:paraId="49D9BBD0" w14:textId="77777777" w:rsidR="003854E0" w:rsidRDefault="003854E0" w:rsidP="003854E0">
      <w:r w:rsidRPr="0019600A">
        <w:rPr>
          <w:rFonts w:hint="eastAsia"/>
        </w:rPr>
        <w:t>ネットワークスペシャリスト試験</w:t>
      </w:r>
      <w:r>
        <w:rPr>
          <w:rFonts w:hint="eastAsia"/>
        </w:rPr>
        <w:t>は、</w:t>
      </w:r>
      <w:r w:rsidRPr="00752434">
        <w:rPr>
          <w:rFonts w:hint="eastAsia"/>
        </w:rPr>
        <w:t>ネットワークの固有技術からサービス動向まで幅広く精通し、目的に適合した大規模かつ堅牢なネットワークシステムを構築し運用できるネットワークエンジニアやインフラ系エンジニアを目指す方に最適</w:t>
      </w:r>
      <w:r>
        <w:rPr>
          <w:rFonts w:hint="eastAsia"/>
        </w:rPr>
        <w:t>な試験</w:t>
      </w:r>
      <w:r w:rsidRPr="00752434">
        <w:rPr>
          <w:rFonts w:hint="eastAsia"/>
        </w:rPr>
        <w:t>です。</w:t>
      </w:r>
    </w:p>
    <w:p w14:paraId="410705EF" w14:textId="77777777" w:rsidR="003854E0" w:rsidRDefault="003854E0" w:rsidP="003854E0">
      <w:pPr>
        <w:ind w:firstLineChars="0" w:firstLine="0"/>
      </w:pPr>
    </w:p>
    <w:p w14:paraId="5618D780" w14:textId="77777777" w:rsidR="004356A5" w:rsidRDefault="004356A5" w:rsidP="003854E0">
      <w:pPr>
        <w:ind w:firstLineChars="0" w:firstLine="0"/>
      </w:pPr>
    </w:p>
    <w:p w14:paraId="457B86D4" w14:textId="481040C0" w:rsidR="003854E0" w:rsidRDefault="00F107A4" w:rsidP="003854E0">
      <w:pPr>
        <w:pStyle w:val="5"/>
      </w:pPr>
      <w:r w:rsidRPr="00D93420">
        <w:rPr>
          <w:noProof/>
        </w:rPr>
        <mc:AlternateContent>
          <mc:Choice Requires="wps">
            <w:drawing>
              <wp:anchor distT="0" distB="0" distL="114300" distR="114300" simplePos="0" relativeHeight="251656615" behindDoc="0" locked="0" layoutInCell="1" allowOverlap="1" wp14:anchorId="67593930" wp14:editId="605EE28F">
                <wp:simplePos x="0" y="0"/>
                <wp:positionH relativeFrom="margin">
                  <wp:posOffset>11151</wp:posOffset>
                </wp:positionH>
                <wp:positionV relativeFrom="paragraph">
                  <wp:posOffset>1458006</wp:posOffset>
                </wp:positionV>
                <wp:extent cx="6648450" cy="301625"/>
                <wp:effectExtent l="0" t="0" r="0" b="3175"/>
                <wp:wrapTopAndBottom/>
                <wp:docPr id="1704343749" name="テキスト ボックス 3"/>
                <wp:cNvGraphicFramePr/>
                <a:graphic xmlns:a="http://schemas.openxmlformats.org/drawingml/2006/main">
                  <a:graphicData uri="http://schemas.microsoft.com/office/word/2010/wordprocessingShape">
                    <wps:wsp>
                      <wps:cNvSpPr txBox="1"/>
                      <wps:spPr>
                        <a:xfrm>
                          <a:off x="0" y="0"/>
                          <a:ext cx="6648450" cy="301625"/>
                        </a:xfrm>
                        <a:prstGeom prst="rect">
                          <a:avLst/>
                        </a:prstGeom>
                        <a:solidFill>
                          <a:sysClr val="window" lastClr="FFFFFF"/>
                        </a:solidFill>
                        <a:ln w="6350">
                          <a:noFill/>
                        </a:ln>
                      </wps:spPr>
                      <wps:txbx>
                        <w:txbxContent>
                          <w:p w14:paraId="6111FFA9" w14:textId="77777777" w:rsidR="00F107A4" w:rsidRPr="00CC66E9" w:rsidRDefault="00F107A4" w:rsidP="00F107A4">
                            <w:pPr>
                              <w:pStyle w:val="aff2"/>
                            </w:pPr>
                            <w:r>
                              <w:rPr>
                                <w:rFonts w:hint="eastAsia"/>
                              </w:rPr>
                              <w:t xml:space="preserve">(出典) </w:t>
                            </w:r>
                            <w:r w:rsidRPr="00CC66E9">
                              <w:t>IPA「</w:t>
                            </w:r>
                            <w:r>
                              <w:rPr>
                                <w:rFonts w:hint="eastAsia"/>
                              </w:rPr>
                              <w:t>情報処理技術者試験 情報処理安全確保支援士 試験要綱」をもとに作成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93930" id="_x0000_s1224" type="#_x0000_t202" style="position:absolute;margin-left:.9pt;margin-top:114.8pt;width:523.5pt;height:23.75pt;z-index:2516566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" fillcolor="window" stroked="f" strokeweight=".5pt">
                <v:textbox>
                  <w:txbxContent>
                    <w:p w14:paraId="6111FFA9" w14:textId="77777777" w:rsidR="00F107A4" w:rsidRPr="00CC66E9" w:rsidRDefault="00F107A4" w:rsidP="00F107A4">
                      <w:pPr>
                        <w:pStyle w:val="aff2"/>
                      </w:pPr>
                      <w:r>
                        <w:rPr>
                          <w:rFonts w:hint="eastAsia"/>
                        </w:rPr>
                        <w:t xml:space="preserve">(出典) </w:t>
                      </w:r>
                      <w:r w:rsidRPr="00CC66E9">
                        <w:t>IPA「</w:t>
                      </w:r>
                      <w:r>
                        <w:rPr>
                          <w:rFonts w:hint="eastAsia"/>
                        </w:rPr>
                        <w:t>情報処理技術者試験 情報処理安全確保支援士 試験要綱」をもとに作成</w:t>
                      </w:r>
                    </w:p>
                  </w:txbxContent>
                </v:textbox>
                <w10:wrap type="topAndBottom" anchorx="margin"/>
              </v:shape>
            </w:pict>
          </mc:Fallback>
        </mc:AlternateContent>
      </w:r>
      <w:r w:rsidR="003854E0" w:rsidRPr="00D224D8">
        <w:t>データベーススペシャリスト試験</w:t>
      </w:r>
      <w:r w:rsidR="003854E0">
        <w:rPr>
          <w:rFonts w:hint="eastAsia"/>
        </w:rPr>
        <w:t>（DB）</w:t>
      </w:r>
    </w:p>
    <w:tbl>
      <w:tblPr>
        <w:tblpPr w:leftFromText="142" w:rightFromText="142" w:vertAnchor="text" w:horzAnchor="margin" w:tblpY="66"/>
        <w:tblW w:w="10480" w:type="dxa"/>
        <w:tblCellMar>
          <w:left w:w="0" w:type="dxa"/>
          <w:right w:w="0" w:type="dxa"/>
        </w:tblCellMar>
        <w:tblLook w:val="0420" w:firstRow="1" w:lastRow="0" w:firstColumn="0" w:lastColumn="0" w:noHBand="0" w:noVBand="1"/>
      </w:tblPr>
      <w:tblGrid>
        <w:gridCol w:w="1480"/>
        <w:gridCol w:w="9000"/>
      </w:tblGrid>
      <w:tr w:rsidR="003854E0" w:rsidRPr="00BF00E9" w14:paraId="7ABC2421" w14:textId="77777777">
        <w:trPr>
          <w:trHeight w:val="686"/>
        </w:trPr>
        <w:tc>
          <w:tcPr>
            <w:tcW w:w="1480" w:type="dxa"/>
            <w:tcBorders>
              <w:top w:val="single" w:sz="8" w:space="0" w:color="000000"/>
              <w:left w:val="single" w:sz="8" w:space="0" w:color="000000"/>
              <w:bottom w:val="single" w:sz="8" w:space="0" w:color="000000"/>
              <w:right w:val="single" w:sz="8" w:space="0" w:color="000000"/>
            </w:tcBorders>
            <w:shd w:val="clear" w:color="auto" w:fill="2F5597"/>
            <w:tcMar>
              <w:top w:w="72" w:type="dxa"/>
              <w:left w:w="144" w:type="dxa"/>
              <w:bottom w:w="72" w:type="dxa"/>
              <w:right w:w="144" w:type="dxa"/>
            </w:tcMar>
            <w:hideMark/>
          </w:tcPr>
          <w:p w14:paraId="2EF04729" w14:textId="77777777" w:rsidR="003854E0" w:rsidRPr="00BF00E9" w:rsidRDefault="003854E0">
            <w:pPr>
              <w:pStyle w:val="aff0"/>
            </w:pPr>
            <w:r w:rsidRPr="00BF00E9">
              <w:rPr>
                <w:rFonts w:hint="eastAsia"/>
              </w:rPr>
              <w:t>対象者</w:t>
            </w:r>
          </w:p>
        </w:tc>
        <w:tc>
          <w:tcPr>
            <w:tcW w:w="90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2E6C90F" w14:textId="77777777" w:rsidR="003854E0" w:rsidRPr="00BF00E9" w:rsidRDefault="003854E0">
            <w:pPr>
              <w:pStyle w:val="afff6"/>
              <w:tabs>
                <w:tab w:val="left" w:pos="455"/>
              </w:tabs>
            </w:pPr>
            <w:r>
              <w:rPr>
                <w:rFonts w:hint="eastAsia"/>
              </w:rPr>
              <w:t>高度</w:t>
            </w:r>
            <w:r>
              <w:t>IT人材として確立した専門分野を持ち、データベースに関係する固有技術を活</w:t>
            </w:r>
            <w:r>
              <w:rPr>
                <w:rFonts w:hint="eastAsia"/>
              </w:rPr>
              <w:t>用し、最適な情報システム基盤の企画・要件定義・開発・運用・保守において中心的な役割を果たすとともに、固有技術の専門家として、情報システムの企画・要件定義・開発・運用・保守への技術支援を行う者。</w:t>
            </w:r>
          </w:p>
        </w:tc>
      </w:tr>
    </w:tbl>
    <w:p w14:paraId="3A8F3A73" w14:textId="77777777" w:rsidR="003854E0" w:rsidRDefault="003854E0" w:rsidP="003854E0">
      <w:r w:rsidRPr="006B1735">
        <w:rPr>
          <w:rFonts w:hint="eastAsia"/>
        </w:rPr>
        <w:t>データベーススペシャリスト試験</w:t>
      </w:r>
      <w:r>
        <w:rPr>
          <w:rFonts w:hint="eastAsia"/>
        </w:rPr>
        <w:t>は、</w:t>
      </w:r>
      <w:r w:rsidRPr="006B1735">
        <w:rPr>
          <w:rFonts w:hint="eastAsia"/>
        </w:rPr>
        <w:t>企業活動を支える膨大なデータ群を管理し、パフォーマンスの高いデータベースシステムを構築して、顧客のビジネスに活用できるデータ分析基盤を提供するデータベース管理者やインフラ系エンジニアを目指す方に最適</w:t>
      </w:r>
      <w:r>
        <w:rPr>
          <w:rFonts w:hint="eastAsia"/>
        </w:rPr>
        <w:t>な試験</w:t>
      </w:r>
      <w:r w:rsidRPr="006B1735">
        <w:rPr>
          <w:rFonts w:hint="eastAsia"/>
        </w:rPr>
        <w:t>です。</w:t>
      </w:r>
    </w:p>
    <w:p w14:paraId="23C212DD" w14:textId="77777777" w:rsidR="003854E0" w:rsidRDefault="003854E0" w:rsidP="003854E0"/>
    <w:p w14:paraId="675A6DE4" w14:textId="67F59D28" w:rsidR="003854E0" w:rsidRPr="00D224D8" w:rsidRDefault="00F107A4" w:rsidP="003854E0">
      <w:pPr>
        <w:pStyle w:val="5"/>
      </w:pPr>
      <w:r w:rsidRPr="00D93420">
        <w:rPr>
          <w:noProof/>
        </w:rPr>
        <mc:AlternateContent>
          <mc:Choice Requires="wps">
            <w:drawing>
              <wp:anchor distT="0" distB="0" distL="114300" distR="114300" simplePos="0" relativeHeight="251656616" behindDoc="0" locked="0" layoutInCell="1" allowOverlap="1" wp14:anchorId="47149C75" wp14:editId="3326811C">
                <wp:simplePos x="0" y="0"/>
                <wp:positionH relativeFrom="margin">
                  <wp:posOffset>11151</wp:posOffset>
                </wp:positionH>
                <wp:positionV relativeFrom="paragraph">
                  <wp:posOffset>1670422</wp:posOffset>
                </wp:positionV>
                <wp:extent cx="6648450" cy="301625"/>
                <wp:effectExtent l="0" t="0" r="0" b="3175"/>
                <wp:wrapTopAndBottom/>
                <wp:docPr id="1088828499" name="テキスト ボックス 3"/>
                <wp:cNvGraphicFramePr/>
                <a:graphic xmlns:a="http://schemas.openxmlformats.org/drawingml/2006/main">
                  <a:graphicData uri="http://schemas.microsoft.com/office/word/2010/wordprocessingShape">
                    <wps:wsp>
                      <wps:cNvSpPr txBox="1"/>
                      <wps:spPr>
                        <a:xfrm>
                          <a:off x="0" y="0"/>
                          <a:ext cx="6648450" cy="301625"/>
                        </a:xfrm>
                        <a:prstGeom prst="rect">
                          <a:avLst/>
                        </a:prstGeom>
                        <a:solidFill>
                          <a:sysClr val="window" lastClr="FFFFFF"/>
                        </a:solidFill>
                        <a:ln w="6350">
                          <a:noFill/>
                        </a:ln>
                      </wps:spPr>
                      <wps:txbx>
                        <w:txbxContent>
                          <w:p w14:paraId="292A0275" w14:textId="77777777" w:rsidR="00F107A4" w:rsidRPr="00CC66E9" w:rsidRDefault="00F107A4" w:rsidP="00F107A4">
                            <w:pPr>
                              <w:pStyle w:val="aff2"/>
                            </w:pPr>
                            <w:r>
                              <w:rPr>
                                <w:rFonts w:hint="eastAsia"/>
                              </w:rPr>
                              <w:t xml:space="preserve">(出典) </w:t>
                            </w:r>
                            <w:r w:rsidRPr="00CC66E9">
                              <w:t>IPA「</w:t>
                            </w:r>
                            <w:r>
                              <w:rPr>
                                <w:rFonts w:hint="eastAsia"/>
                              </w:rPr>
                              <w:t>情報処理技術者試験 情報処理安全確保支援士 試験要綱」をもとに作成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49C75" id="_x0000_s1225" type="#_x0000_t202" style="position:absolute;margin-left:.9pt;margin-top:131.55pt;width:523.5pt;height:23.75pt;z-index:251656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" fillcolor="window" stroked="f" strokeweight=".5pt">
                <v:textbox>
                  <w:txbxContent>
                    <w:p w14:paraId="292A0275" w14:textId="77777777" w:rsidR="00F107A4" w:rsidRPr="00CC66E9" w:rsidRDefault="00F107A4" w:rsidP="00F107A4">
                      <w:pPr>
                        <w:pStyle w:val="aff2"/>
                      </w:pPr>
                      <w:r>
                        <w:rPr>
                          <w:rFonts w:hint="eastAsia"/>
                        </w:rPr>
                        <w:t xml:space="preserve">(出典) </w:t>
                      </w:r>
                      <w:r w:rsidRPr="00CC66E9">
                        <w:t>IPA「</w:t>
                      </w:r>
                      <w:r>
                        <w:rPr>
                          <w:rFonts w:hint="eastAsia"/>
                        </w:rPr>
                        <w:t>情報処理技術者試験 情報処理安全確保支援士 試験要綱」をもとに作成</w:t>
                      </w:r>
                    </w:p>
                  </w:txbxContent>
                </v:textbox>
                <w10:wrap type="topAndBottom" anchorx="margin"/>
              </v:shape>
            </w:pict>
          </mc:Fallback>
        </mc:AlternateContent>
      </w:r>
      <w:r w:rsidR="003854E0" w:rsidRPr="00B52835">
        <w:t>エンベデッドシステムスペシャリスト試験</w:t>
      </w:r>
      <w:r w:rsidR="003854E0">
        <w:rPr>
          <w:rFonts w:hint="eastAsia"/>
        </w:rPr>
        <w:t>（ES）</w:t>
      </w:r>
    </w:p>
    <w:tbl>
      <w:tblPr>
        <w:tblW w:w="10480" w:type="dxa"/>
        <w:tblCellMar>
          <w:left w:w="0" w:type="dxa"/>
          <w:right w:w="0" w:type="dxa"/>
        </w:tblCellMar>
        <w:tblLook w:val="0420" w:firstRow="1" w:lastRow="0" w:firstColumn="0" w:lastColumn="0" w:noHBand="0" w:noVBand="1"/>
      </w:tblPr>
      <w:tblGrid>
        <w:gridCol w:w="1480"/>
        <w:gridCol w:w="9000"/>
      </w:tblGrid>
      <w:tr w:rsidR="003854E0" w:rsidRPr="00BF00E9" w14:paraId="567E2F7A" w14:textId="77777777">
        <w:trPr>
          <w:trHeight w:val="686"/>
        </w:trPr>
        <w:tc>
          <w:tcPr>
            <w:tcW w:w="1480" w:type="dxa"/>
            <w:tcBorders>
              <w:top w:val="single" w:sz="8" w:space="0" w:color="000000"/>
              <w:left w:val="single" w:sz="8" w:space="0" w:color="000000"/>
              <w:bottom w:val="single" w:sz="8" w:space="0" w:color="000000"/>
              <w:right w:val="single" w:sz="8" w:space="0" w:color="000000"/>
            </w:tcBorders>
            <w:shd w:val="clear" w:color="auto" w:fill="2F5597"/>
            <w:tcMar>
              <w:top w:w="72" w:type="dxa"/>
              <w:left w:w="144" w:type="dxa"/>
              <w:bottom w:w="72" w:type="dxa"/>
              <w:right w:w="144" w:type="dxa"/>
            </w:tcMar>
            <w:hideMark/>
          </w:tcPr>
          <w:p w14:paraId="1336BA38" w14:textId="77777777" w:rsidR="003854E0" w:rsidRPr="00BF00E9" w:rsidRDefault="003854E0">
            <w:pPr>
              <w:pStyle w:val="aff0"/>
            </w:pPr>
            <w:r w:rsidRPr="00BF00E9">
              <w:rPr>
                <w:rFonts w:hint="eastAsia"/>
              </w:rPr>
              <w:t>対象者</w:t>
            </w:r>
          </w:p>
        </w:tc>
        <w:tc>
          <w:tcPr>
            <w:tcW w:w="90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92A985" w14:textId="1DAEA8C4" w:rsidR="003854E0" w:rsidRPr="00BF00E9" w:rsidRDefault="003854E0">
            <w:pPr>
              <w:pStyle w:val="afff6"/>
              <w:tabs>
                <w:tab w:val="left" w:pos="455"/>
              </w:tabs>
            </w:pPr>
            <w:r>
              <w:rPr>
                <w:rFonts w:hint="eastAsia"/>
              </w:rPr>
              <w:t>高度</w:t>
            </w:r>
            <w:r>
              <w:t>IT人材として確立した専門分野を持ち、</w:t>
            </w:r>
            <w:bookmarkStart w:id="1831" w:name="■IoT（アイ・オー・ティー）23ー2ー4"/>
            <w:r w:rsidR="0028004B">
              <w:fldChar w:fldCharType="begin"/>
            </w:r>
            <w:r w:rsidR="0028004B">
              <w:instrText>HYPERLINK  \l "■IoT（アイ・オー・ティー）"</w:instrText>
            </w:r>
            <w:r w:rsidR="0028004B">
              <w:fldChar w:fldCharType="separate"/>
            </w:r>
            <w:r w:rsidRPr="0028004B">
              <w:rPr>
                <w:rStyle w:val="a7"/>
              </w:rPr>
              <w:t>IoT</w:t>
            </w:r>
            <w:bookmarkEnd w:id="1831"/>
            <w:r w:rsidR="0028004B">
              <w:fldChar w:fldCharType="end"/>
            </w:r>
            <w:r>
              <w:t>を含む組込みシステムの開発に関係</w:t>
            </w:r>
            <w:r>
              <w:rPr>
                <w:rFonts w:hint="eastAsia"/>
              </w:rPr>
              <w:t>する広い知識や技能を活用して、市場動向・関連業界の動向を踏まえて最適な組込みシステムの事業戦略や製品戦略を策定し、ハードウェアとソフトウェアの要求仕様の策定、および要求仕様に基づいた組込みシステムの設計・構築・製造を主導的に行う者。</w:t>
            </w:r>
          </w:p>
        </w:tc>
      </w:tr>
    </w:tbl>
    <w:p w14:paraId="399B5BE4" w14:textId="77777777" w:rsidR="003854E0" w:rsidRDefault="003854E0" w:rsidP="003854E0">
      <w:r w:rsidRPr="009E362D">
        <w:rPr>
          <w:rFonts w:hint="eastAsia"/>
        </w:rPr>
        <w:t>エンベデッドシステムスペシャリスト試験</w:t>
      </w:r>
      <w:r>
        <w:rPr>
          <w:rFonts w:hint="eastAsia"/>
        </w:rPr>
        <w:t>は、</w:t>
      </w:r>
      <w:r w:rsidRPr="009E362D">
        <w:rPr>
          <w:rFonts w:hint="eastAsia"/>
        </w:rPr>
        <w:t>スマート家電、自動運転などあらゆるモノがつながる</w:t>
      </w:r>
      <w:r w:rsidRPr="009E362D">
        <w:t>IoTが進展する中で、新たな機能を実現するために、ハードウェアとソフトウェアを適切に組み合わせたシステムの企画・開発を推進し、必要な機能・性能・品質・セキュリティなどを確保する、組込み・IoT系のフルスタックエンジニアを目指す方に最適</w:t>
      </w:r>
      <w:r>
        <w:rPr>
          <w:rFonts w:hint="eastAsia"/>
        </w:rPr>
        <w:t>な試験です。</w:t>
      </w:r>
    </w:p>
    <w:p w14:paraId="182113AB" w14:textId="77777777" w:rsidR="003854E0" w:rsidRPr="009E362D" w:rsidRDefault="003854E0" w:rsidP="003854E0"/>
    <w:bookmarkStart w:id="1832" w:name="_Hlk178695048"/>
    <w:p w14:paraId="47FC58CB" w14:textId="4A48CFBC" w:rsidR="003854E0" w:rsidRDefault="003E7509" w:rsidP="003854E0">
      <w:pPr>
        <w:pStyle w:val="5"/>
      </w:pPr>
      <w:r w:rsidRPr="00D93420">
        <w:rPr>
          <w:noProof/>
        </w:rPr>
        <mc:AlternateContent>
          <mc:Choice Requires="wps">
            <w:drawing>
              <wp:anchor distT="0" distB="0" distL="114300" distR="114300" simplePos="0" relativeHeight="251656648" behindDoc="0" locked="0" layoutInCell="1" allowOverlap="1" wp14:anchorId="5E3941C6" wp14:editId="2D81DB81">
                <wp:simplePos x="0" y="0"/>
                <wp:positionH relativeFrom="margin">
                  <wp:posOffset>0</wp:posOffset>
                </wp:positionH>
                <wp:positionV relativeFrom="paragraph">
                  <wp:posOffset>1168896</wp:posOffset>
                </wp:positionV>
                <wp:extent cx="6648450" cy="301625"/>
                <wp:effectExtent l="0" t="0" r="0" b="3175"/>
                <wp:wrapTopAndBottom/>
                <wp:docPr id="1698956824" name="テキスト ボックス 3"/>
                <wp:cNvGraphicFramePr/>
                <a:graphic xmlns:a="http://schemas.openxmlformats.org/drawingml/2006/main">
                  <a:graphicData uri="http://schemas.microsoft.com/office/word/2010/wordprocessingShape">
                    <wps:wsp>
                      <wps:cNvSpPr txBox="1"/>
                      <wps:spPr>
                        <a:xfrm>
                          <a:off x="0" y="0"/>
                          <a:ext cx="6648450" cy="301625"/>
                        </a:xfrm>
                        <a:prstGeom prst="rect">
                          <a:avLst/>
                        </a:prstGeom>
                        <a:solidFill>
                          <a:sysClr val="window" lastClr="FFFFFF"/>
                        </a:solidFill>
                        <a:ln w="6350">
                          <a:noFill/>
                        </a:ln>
                      </wps:spPr>
                      <wps:txbx>
                        <w:txbxContent>
                          <w:p w14:paraId="6F1D0053" w14:textId="77777777" w:rsidR="00F107A4" w:rsidRPr="00CC66E9" w:rsidRDefault="00F107A4" w:rsidP="00F107A4">
                            <w:pPr>
                              <w:pStyle w:val="aff2"/>
                            </w:pPr>
                            <w:r>
                              <w:rPr>
                                <w:rFonts w:hint="eastAsia"/>
                              </w:rPr>
                              <w:t xml:space="preserve">(出典) </w:t>
                            </w:r>
                            <w:r w:rsidRPr="00CC66E9">
                              <w:t>IPA「</w:t>
                            </w:r>
                            <w:r>
                              <w:rPr>
                                <w:rFonts w:hint="eastAsia"/>
                              </w:rPr>
                              <w:t>情報処理技術者試験 情報処理安全確保支援士 試験要綱」をもとに作成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941C6" id="_x0000_s1226" type="#_x0000_t202" style="position:absolute;margin-left:0;margin-top:92.05pt;width:523.5pt;height:23.75pt;z-index:251656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" fillcolor="window" stroked="f" strokeweight=".5pt">
                <v:textbox>
                  <w:txbxContent>
                    <w:p w14:paraId="6F1D0053" w14:textId="77777777" w:rsidR="00F107A4" w:rsidRPr="00CC66E9" w:rsidRDefault="00F107A4" w:rsidP="00F107A4">
                      <w:pPr>
                        <w:pStyle w:val="aff2"/>
                      </w:pPr>
                      <w:r>
                        <w:rPr>
                          <w:rFonts w:hint="eastAsia"/>
                        </w:rPr>
                        <w:t xml:space="preserve">(出典) </w:t>
                      </w:r>
                      <w:r w:rsidRPr="00CC66E9">
                        <w:t>IPA「</w:t>
                      </w:r>
                      <w:r>
                        <w:rPr>
                          <w:rFonts w:hint="eastAsia"/>
                        </w:rPr>
                        <w:t>情報処理技術者試験 情報処理安全確保支援士 試験要綱」をもとに作成</w:t>
                      </w:r>
                    </w:p>
                  </w:txbxContent>
                </v:textbox>
                <w10:wrap type="topAndBottom" anchorx="margin"/>
              </v:shape>
            </w:pict>
          </mc:Fallback>
        </mc:AlternateContent>
      </w:r>
      <w:r w:rsidR="003854E0" w:rsidRPr="00FD58DC">
        <w:t>ITサービスマネージャ試験</w:t>
      </w:r>
      <w:bookmarkEnd w:id="1832"/>
      <w:r w:rsidR="003854E0">
        <w:rPr>
          <w:rFonts w:hint="eastAsia"/>
        </w:rPr>
        <w:t>（SM）</w:t>
      </w:r>
    </w:p>
    <w:tbl>
      <w:tblPr>
        <w:tblW w:w="10480" w:type="dxa"/>
        <w:tblCellMar>
          <w:left w:w="0" w:type="dxa"/>
          <w:right w:w="0" w:type="dxa"/>
        </w:tblCellMar>
        <w:tblLook w:val="0420" w:firstRow="1" w:lastRow="0" w:firstColumn="0" w:lastColumn="0" w:noHBand="0" w:noVBand="1"/>
      </w:tblPr>
      <w:tblGrid>
        <w:gridCol w:w="1480"/>
        <w:gridCol w:w="9000"/>
      </w:tblGrid>
      <w:tr w:rsidR="003854E0" w:rsidRPr="00BF00E9" w14:paraId="751F2A4D" w14:textId="77777777">
        <w:trPr>
          <w:trHeight w:val="686"/>
        </w:trPr>
        <w:tc>
          <w:tcPr>
            <w:tcW w:w="1480" w:type="dxa"/>
            <w:tcBorders>
              <w:top w:val="single" w:sz="8" w:space="0" w:color="000000"/>
              <w:left w:val="single" w:sz="8" w:space="0" w:color="000000"/>
              <w:bottom w:val="single" w:sz="8" w:space="0" w:color="000000"/>
              <w:right w:val="single" w:sz="8" w:space="0" w:color="000000"/>
            </w:tcBorders>
            <w:shd w:val="clear" w:color="auto" w:fill="2F5597"/>
            <w:tcMar>
              <w:top w:w="72" w:type="dxa"/>
              <w:left w:w="144" w:type="dxa"/>
              <w:bottom w:w="72" w:type="dxa"/>
              <w:right w:w="144" w:type="dxa"/>
            </w:tcMar>
            <w:hideMark/>
          </w:tcPr>
          <w:p w14:paraId="36E73D23" w14:textId="77777777" w:rsidR="003854E0" w:rsidRPr="00BF00E9" w:rsidRDefault="003854E0">
            <w:pPr>
              <w:pStyle w:val="aff0"/>
            </w:pPr>
            <w:r w:rsidRPr="00BF00E9">
              <w:rPr>
                <w:rFonts w:hint="eastAsia"/>
              </w:rPr>
              <w:t>対象者</w:t>
            </w:r>
          </w:p>
        </w:tc>
        <w:tc>
          <w:tcPr>
            <w:tcW w:w="90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02135F0" w14:textId="77777777" w:rsidR="003854E0" w:rsidRPr="00BF00E9" w:rsidRDefault="003854E0">
            <w:pPr>
              <w:pStyle w:val="afff6"/>
              <w:tabs>
                <w:tab w:val="left" w:pos="455"/>
              </w:tabs>
            </w:pPr>
            <w:r>
              <w:rPr>
                <w:rFonts w:hint="eastAsia"/>
              </w:rPr>
              <w:t>高度</w:t>
            </w:r>
            <w:r>
              <w:t>IT人材として確立した専門分野を持ち、サービスの要求事項を満たし、サービ</w:t>
            </w:r>
            <w:r>
              <w:rPr>
                <w:rFonts w:hint="eastAsia"/>
              </w:rPr>
              <w:t>スの計画立案、設計、移行、提供および改善のための組織の活動および資源を、指揮し、管理する者。</w:t>
            </w:r>
          </w:p>
        </w:tc>
      </w:tr>
    </w:tbl>
    <w:p w14:paraId="62DFE418" w14:textId="0BB05DF7" w:rsidR="003854E0" w:rsidRDefault="003854E0" w:rsidP="003854E0">
      <w:r w:rsidRPr="009E362D">
        <w:t>ITサービスマネージャ試験</w:t>
      </w:r>
      <w:r>
        <w:rPr>
          <w:rFonts w:hint="eastAsia"/>
        </w:rPr>
        <w:t>は、</w:t>
      </w:r>
      <w:r w:rsidRPr="005E4C0D">
        <w:rPr>
          <w:rFonts w:hint="eastAsia"/>
        </w:rPr>
        <w:t>顧客ニーズを踏まえ、日々の継続的改善を通じて安全性と</w:t>
      </w:r>
      <w:bookmarkStart w:id="1833" w:name="■信頼性23ー2ー4"/>
      <w:r w:rsidR="00DF04F8">
        <w:fldChar w:fldCharType="begin"/>
      </w:r>
      <w:r w:rsidR="00DF04F8">
        <w:rPr>
          <w:rFonts w:hint="eastAsia"/>
        </w:rPr>
        <w:instrText xml:space="preserve">HYPERLINK </w:instrText>
      </w:r>
      <w:r w:rsidR="00DF04F8">
        <w:instrText xml:space="preserve"> \l "</w:instrText>
      </w:r>
      <w:r w:rsidR="00DF04F8">
        <w:rPr>
          <w:rFonts w:hint="eastAsia"/>
        </w:rPr>
        <w:instrText>■信頼性</w:instrText>
      </w:r>
      <w:r w:rsidR="00DF04F8">
        <w:instrText>"</w:instrText>
      </w:r>
      <w:r w:rsidR="00DF04F8">
        <w:fldChar w:fldCharType="separate"/>
      </w:r>
      <w:r w:rsidRPr="00DF04F8">
        <w:rPr>
          <w:rStyle w:val="a7"/>
          <w:rFonts w:hint="eastAsia"/>
        </w:rPr>
        <w:t>信頼性</w:t>
      </w:r>
      <w:bookmarkEnd w:id="1833"/>
      <w:r w:rsidR="00DF04F8">
        <w:fldChar w:fldCharType="end"/>
      </w:r>
      <w:r w:rsidRPr="005E4C0D">
        <w:rPr>
          <w:rFonts w:hint="eastAsia"/>
        </w:rPr>
        <w:t>の高い</w:t>
      </w:r>
      <w:r w:rsidRPr="005E4C0D">
        <w:t>ITサービスを最適なコストで安定的に提供し、IT投資効果を最大化できるITサービスマネージャを目指す方に最適</w:t>
      </w:r>
      <w:r>
        <w:rPr>
          <w:rFonts w:hint="eastAsia"/>
        </w:rPr>
        <w:t>な試験です。</w:t>
      </w:r>
    </w:p>
    <w:p w14:paraId="423E4F2D" w14:textId="77777777" w:rsidR="003854E0" w:rsidRPr="009F5FB3" w:rsidRDefault="003854E0" w:rsidP="003854E0"/>
    <w:p w14:paraId="1458C20B" w14:textId="77777777" w:rsidR="004356A5" w:rsidRPr="009F5FB3" w:rsidRDefault="004356A5" w:rsidP="003854E0"/>
    <w:p w14:paraId="6B703EBF" w14:textId="6C8DBB12" w:rsidR="003854E0" w:rsidRPr="00FD58DC" w:rsidRDefault="004356A5" w:rsidP="003854E0">
      <w:pPr>
        <w:pStyle w:val="5"/>
      </w:pPr>
      <w:r w:rsidRPr="00D93420">
        <w:rPr>
          <w:noProof/>
        </w:rPr>
        <mc:AlternateContent>
          <mc:Choice Requires="wps">
            <w:drawing>
              <wp:anchor distT="0" distB="0" distL="114300" distR="114300" simplePos="0" relativeHeight="251656649" behindDoc="0" locked="0" layoutInCell="1" allowOverlap="1" wp14:anchorId="77368867" wp14:editId="69CEA7D2">
                <wp:simplePos x="0" y="0"/>
                <wp:positionH relativeFrom="margin">
                  <wp:posOffset>0</wp:posOffset>
                </wp:positionH>
                <wp:positionV relativeFrom="paragraph">
                  <wp:posOffset>1422896</wp:posOffset>
                </wp:positionV>
                <wp:extent cx="6648450" cy="301625"/>
                <wp:effectExtent l="0" t="0" r="0" b="3175"/>
                <wp:wrapTopAndBottom/>
                <wp:docPr id="58757298" name="テキスト ボックス 3"/>
                <wp:cNvGraphicFramePr/>
                <a:graphic xmlns:a="http://schemas.openxmlformats.org/drawingml/2006/main">
                  <a:graphicData uri="http://schemas.microsoft.com/office/word/2010/wordprocessingShape">
                    <wps:wsp>
                      <wps:cNvSpPr txBox="1"/>
                      <wps:spPr>
                        <a:xfrm>
                          <a:off x="0" y="0"/>
                          <a:ext cx="6648450" cy="301625"/>
                        </a:xfrm>
                        <a:prstGeom prst="rect">
                          <a:avLst/>
                        </a:prstGeom>
                        <a:solidFill>
                          <a:sysClr val="window" lastClr="FFFFFF"/>
                        </a:solidFill>
                        <a:ln w="6350">
                          <a:noFill/>
                        </a:ln>
                      </wps:spPr>
                      <wps:txbx>
                        <w:txbxContent>
                          <w:p w14:paraId="7B3B3774" w14:textId="77777777" w:rsidR="00F107A4" w:rsidRPr="00CC66E9" w:rsidRDefault="00F107A4" w:rsidP="00F107A4">
                            <w:pPr>
                              <w:pStyle w:val="aff2"/>
                            </w:pPr>
                            <w:r>
                              <w:rPr>
                                <w:rFonts w:hint="eastAsia"/>
                              </w:rPr>
                              <w:t xml:space="preserve">(出典) </w:t>
                            </w:r>
                            <w:r w:rsidRPr="00CC66E9">
                              <w:t>IPA「</w:t>
                            </w:r>
                            <w:r>
                              <w:rPr>
                                <w:rFonts w:hint="eastAsia"/>
                              </w:rPr>
                              <w:t>情報処理技術者試験 情報処理安全確保支援士 試験要綱」をもとに作成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68867" id="_x0000_s1227" type="#_x0000_t202" style="position:absolute;margin-left:0;margin-top:112.05pt;width:523.5pt;height:23.75pt;z-index:2516566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" fillcolor="window" stroked="f" strokeweight=".5pt">
                <v:textbox>
                  <w:txbxContent>
                    <w:p w14:paraId="7B3B3774" w14:textId="77777777" w:rsidR="00F107A4" w:rsidRPr="00CC66E9" w:rsidRDefault="00F107A4" w:rsidP="00F107A4">
                      <w:pPr>
                        <w:pStyle w:val="aff2"/>
                      </w:pPr>
                      <w:r>
                        <w:rPr>
                          <w:rFonts w:hint="eastAsia"/>
                        </w:rPr>
                        <w:t xml:space="preserve">(出典) </w:t>
                      </w:r>
                      <w:r w:rsidRPr="00CC66E9">
                        <w:t>IPA「</w:t>
                      </w:r>
                      <w:r>
                        <w:rPr>
                          <w:rFonts w:hint="eastAsia"/>
                        </w:rPr>
                        <w:t>情報処理技術者試験 情報処理安全確保支援士 試験要綱」をもとに作成</w:t>
                      </w:r>
                    </w:p>
                  </w:txbxContent>
                </v:textbox>
                <w10:wrap type="topAndBottom" anchorx="margin"/>
              </v:shape>
            </w:pict>
          </mc:Fallback>
        </mc:AlternateContent>
      </w:r>
      <w:r w:rsidR="003854E0" w:rsidRPr="00B93413">
        <w:t>システム監査技術者試験</w:t>
      </w:r>
      <w:r w:rsidR="003854E0">
        <w:rPr>
          <w:rFonts w:hint="eastAsia"/>
        </w:rPr>
        <w:t>（AU）</w:t>
      </w:r>
    </w:p>
    <w:tbl>
      <w:tblPr>
        <w:tblW w:w="10480" w:type="dxa"/>
        <w:tblCellMar>
          <w:left w:w="0" w:type="dxa"/>
          <w:right w:w="0" w:type="dxa"/>
        </w:tblCellMar>
        <w:tblLook w:val="0420" w:firstRow="1" w:lastRow="0" w:firstColumn="0" w:lastColumn="0" w:noHBand="0" w:noVBand="1"/>
      </w:tblPr>
      <w:tblGrid>
        <w:gridCol w:w="1480"/>
        <w:gridCol w:w="9000"/>
      </w:tblGrid>
      <w:tr w:rsidR="003854E0" w:rsidRPr="00BF00E9" w14:paraId="3F3031E1" w14:textId="77777777">
        <w:trPr>
          <w:trHeight w:val="686"/>
        </w:trPr>
        <w:tc>
          <w:tcPr>
            <w:tcW w:w="1480" w:type="dxa"/>
            <w:tcBorders>
              <w:top w:val="single" w:sz="8" w:space="0" w:color="000000"/>
              <w:left w:val="single" w:sz="8" w:space="0" w:color="000000"/>
              <w:bottom w:val="single" w:sz="8" w:space="0" w:color="000000"/>
              <w:right w:val="single" w:sz="8" w:space="0" w:color="000000"/>
            </w:tcBorders>
            <w:shd w:val="clear" w:color="auto" w:fill="2F5597"/>
            <w:tcMar>
              <w:top w:w="72" w:type="dxa"/>
              <w:left w:w="144" w:type="dxa"/>
              <w:bottom w:w="72" w:type="dxa"/>
              <w:right w:w="144" w:type="dxa"/>
            </w:tcMar>
            <w:hideMark/>
          </w:tcPr>
          <w:p w14:paraId="4C241794" w14:textId="77777777" w:rsidR="003854E0" w:rsidRPr="00BF00E9" w:rsidRDefault="003854E0">
            <w:pPr>
              <w:pStyle w:val="aff0"/>
            </w:pPr>
            <w:r w:rsidRPr="00BF00E9">
              <w:rPr>
                <w:rFonts w:hint="eastAsia"/>
              </w:rPr>
              <w:t>対象者</w:t>
            </w:r>
          </w:p>
        </w:tc>
        <w:tc>
          <w:tcPr>
            <w:tcW w:w="90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A95BB7" w14:textId="77777777" w:rsidR="003854E0" w:rsidRPr="00BF00E9" w:rsidRDefault="003854E0">
            <w:pPr>
              <w:pStyle w:val="afff6"/>
              <w:tabs>
                <w:tab w:val="left" w:pos="455"/>
              </w:tabs>
            </w:pPr>
            <w:r>
              <w:rPr>
                <w:rFonts w:hint="eastAsia"/>
              </w:rPr>
              <w:t>高度</w:t>
            </w:r>
            <w:r>
              <w:t>IT人材として確立した専門分野を持ち、高い倫理観の下、監査対象から独立か</w:t>
            </w:r>
            <w:r>
              <w:rPr>
                <w:rFonts w:hint="eastAsia"/>
              </w:rPr>
              <w:t>つ客観的な立場で、情報システムや組込みシステムを総合的に検証・評価して、監査報告の利用者に情報システムのガバナンス、マネジメント、コントロールの適切性などに対する保証を与える、または改善のための助言を行う者。</w:t>
            </w:r>
          </w:p>
        </w:tc>
      </w:tr>
    </w:tbl>
    <w:p w14:paraId="23D96DFA" w14:textId="77777777" w:rsidR="003854E0" w:rsidRDefault="003854E0" w:rsidP="003854E0">
      <w:r w:rsidRPr="00CB7329">
        <w:rPr>
          <w:rFonts w:hint="eastAsia"/>
        </w:rPr>
        <w:t>システム監査技術者試験</w:t>
      </w:r>
      <w:r>
        <w:rPr>
          <w:rFonts w:hint="eastAsia"/>
        </w:rPr>
        <w:t>は、</w:t>
      </w:r>
      <w:r w:rsidRPr="00CB7329">
        <w:rPr>
          <w:rFonts w:hint="eastAsia"/>
        </w:rPr>
        <w:t>情報システムに係るリスクを分析し、コントロールを評価・検証することによって、組織体の目標達成に寄与し、利害関係者に対する説明責任を果たす監査人や情報システム責任者などを目指す方に最適</w:t>
      </w:r>
      <w:r>
        <w:rPr>
          <w:rFonts w:hint="eastAsia"/>
        </w:rPr>
        <w:t>な試験</w:t>
      </w:r>
      <w:r w:rsidRPr="00CB7329">
        <w:rPr>
          <w:rFonts w:hint="eastAsia"/>
        </w:rPr>
        <w:t>です。</w:t>
      </w:r>
    </w:p>
    <w:p w14:paraId="675CC64B" w14:textId="77777777" w:rsidR="003854E0" w:rsidRPr="007B738C" w:rsidRDefault="003854E0" w:rsidP="003854E0"/>
    <w:p w14:paraId="6D30071B" w14:textId="77777777" w:rsidR="003854E0" w:rsidRDefault="003854E0" w:rsidP="003854E0">
      <w:pPr>
        <w:pStyle w:val="4"/>
        <w:rPr>
          <w:lang w:eastAsia="zh-TW"/>
        </w:rPr>
      </w:pPr>
      <w:bookmarkStart w:id="1834" w:name="_Toc177129804"/>
      <w:bookmarkStart w:id="1835" w:name="_Toc183418708"/>
      <w:bookmarkStart w:id="1836" w:name="_Toc185339057"/>
      <w:bookmarkStart w:id="1837" w:name="_Toc188349150"/>
      <w:r>
        <w:rPr>
          <w:rFonts w:hint="eastAsia"/>
          <w:lang w:eastAsia="zh-TW"/>
        </w:rPr>
        <w:t>情報処理安全確保支援士試験</w:t>
      </w:r>
      <w:bookmarkEnd w:id="1834"/>
      <w:bookmarkEnd w:id="1835"/>
      <w:bookmarkEnd w:id="1836"/>
      <w:bookmarkEnd w:id="1837"/>
    </w:p>
    <w:p w14:paraId="668D8B2C" w14:textId="77777777" w:rsidR="003854E0" w:rsidRDefault="003854E0" w:rsidP="003854E0">
      <w:pPr>
        <w:rPr>
          <w:lang w:eastAsia="zh-TW"/>
        </w:rPr>
      </w:pPr>
    </w:p>
    <w:tbl>
      <w:tblPr>
        <w:tblW w:w="10480" w:type="dxa"/>
        <w:tblCellMar>
          <w:left w:w="0" w:type="dxa"/>
          <w:right w:w="0" w:type="dxa"/>
        </w:tblCellMar>
        <w:tblLook w:val="0420" w:firstRow="1" w:lastRow="0" w:firstColumn="0" w:lastColumn="0" w:noHBand="0" w:noVBand="1"/>
      </w:tblPr>
      <w:tblGrid>
        <w:gridCol w:w="1480"/>
        <w:gridCol w:w="9000"/>
      </w:tblGrid>
      <w:tr w:rsidR="003854E0" w:rsidRPr="00BF00E9" w14:paraId="75917082" w14:textId="77777777">
        <w:trPr>
          <w:trHeight w:val="388"/>
        </w:trPr>
        <w:tc>
          <w:tcPr>
            <w:tcW w:w="1480" w:type="dxa"/>
            <w:tcBorders>
              <w:top w:val="single" w:sz="8" w:space="0" w:color="000000"/>
              <w:left w:val="single" w:sz="8" w:space="0" w:color="000000"/>
              <w:bottom w:val="single" w:sz="8" w:space="0" w:color="000000"/>
              <w:right w:val="single" w:sz="8" w:space="0" w:color="000000"/>
            </w:tcBorders>
            <w:shd w:val="clear" w:color="auto" w:fill="2F5597"/>
            <w:tcMar>
              <w:top w:w="72" w:type="dxa"/>
              <w:left w:w="144" w:type="dxa"/>
              <w:bottom w:w="72" w:type="dxa"/>
              <w:right w:w="144" w:type="dxa"/>
            </w:tcMar>
            <w:hideMark/>
          </w:tcPr>
          <w:p w14:paraId="5F20F445" w14:textId="77777777" w:rsidR="003854E0" w:rsidRPr="00BF00E9" w:rsidRDefault="003854E0">
            <w:pPr>
              <w:pStyle w:val="aff0"/>
            </w:pPr>
            <w:r w:rsidRPr="00BF00E9">
              <w:rPr>
                <w:rFonts w:hint="eastAsia"/>
              </w:rPr>
              <w:t>対象者</w:t>
            </w:r>
          </w:p>
        </w:tc>
        <w:tc>
          <w:tcPr>
            <w:tcW w:w="90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E47DA61" w14:textId="77777777" w:rsidR="003854E0" w:rsidRPr="00BF00E9" w:rsidRDefault="003854E0">
            <w:pPr>
              <w:pStyle w:val="afff6"/>
              <w:tabs>
                <w:tab w:val="left" w:pos="455"/>
              </w:tabs>
            </w:pPr>
            <w:r>
              <w:rPr>
                <w:rFonts w:hint="eastAsia"/>
              </w:rPr>
              <w:t>サイバーセキュリティに関する専門的な知識・技能を活用して企業や組織における安全な情報システムの企画・設計・開発・運用を支援し、また、サイバーセキュリティ対策の調査・分析・評価を行い、その結果に基づき必要な指導・助言を行う者。</w:t>
            </w:r>
          </w:p>
        </w:tc>
      </w:tr>
      <w:tr w:rsidR="003854E0" w:rsidRPr="00BF00E9" w14:paraId="24CD7763" w14:textId="77777777">
        <w:trPr>
          <w:trHeight w:val="377"/>
        </w:trPr>
        <w:tc>
          <w:tcPr>
            <w:tcW w:w="1480" w:type="dxa"/>
            <w:tcBorders>
              <w:top w:val="single" w:sz="8" w:space="0" w:color="000000"/>
              <w:left w:val="single" w:sz="8" w:space="0" w:color="000000"/>
              <w:bottom w:val="single" w:sz="8" w:space="0" w:color="000000"/>
              <w:right w:val="single" w:sz="8" w:space="0" w:color="000000"/>
            </w:tcBorders>
            <w:shd w:val="clear" w:color="auto" w:fill="2F5597"/>
            <w:tcMar>
              <w:top w:w="72" w:type="dxa"/>
              <w:left w:w="144" w:type="dxa"/>
              <w:bottom w:w="72" w:type="dxa"/>
              <w:right w:w="144" w:type="dxa"/>
            </w:tcMar>
            <w:hideMark/>
          </w:tcPr>
          <w:p w14:paraId="6796310C" w14:textId="77777777" w:rsidR="003854E0" w:rsidRPr="00BF00E9" w:rsidRDefault="003854E0">
            <w:pPr>
              <w:pStyle w:val="aff0"/>
            </w:pPr>
            <w:r>
              <w:rPr>
                <w:rFonts w:hint="eastAsia"/>
              </w:rPr>
              <w:t>業務と役割</w:t>
            </w:r>
          </w:p>
        </w:tc>
        <w:tc>
          <w:tcPr>
            <w:tcW w:w="90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7E48316" w14:textId="61F68026" w:rsidR="003854E0" w:rsidRDefault="003854E0">
            <w:pPr>
              <w:pStyle w:val="afff6"/>
            </w:pPr>
            <w:r>
              <w:rPr>
                <w:rFonts w:hint="eastAsia"/>
              </w:rPr>
              <w:t>情報セキュリティマネジメントに関する業務、情報システムの企画・設計・開発・運用におけるセキュリティ確保に関する業務、情報および情報システムの利用におけるセキュリティ対策の適用に関する業務、情報</w:t>
            </w:r>
            <w:bookmarkStart w:id="1838" w:name="■セキュリティインシデント23ー2ー5"/>
            <w:r w:rsidR="00236081">
              <w:fldChar w:fldCharType="begin"/>
            </w:r>
            <w:r w:rsidR="00236081">
              <w:rPr>
                <w:rFonts w:hint="eastAsia"/>
              </w:rPr>
              <w:instrText xml:space="preserve">HYPERLINK </w:instrText>
            </w:r>
            <w:r w:rsidR="00236081">
              <w:instrText xml:space="preserve"> \l "</w:instrText>
            </w:r>
            <w:r w:rsidR="00236081">
              <w:rPr>
                <w:rFonts w:hint="eastAsia"/>
              </w:rPr>
              <w:instrText>■セキュリティインシデント</w:instrText>
            </w:r>
            <w:r w:rsidR="00236081">
              <w:instrText>"</w:instrText>
            </w:r>
            <w:r w:rsidR="00236081">
              <w:fldChar w:fldCharType="separate"/>
            </w:r>
            <w:r w:rsidRPr="00236081">
              <w:rPr>
                <w:rStyle w:val="a7"/>
                <w:rFonts w:hint="eastAsia"/>
              </w:rPr>
              <w:t>セキュリティインシデント</w:t>
            </w:r>
            <w:bookmarkEnd w:id="1838"/>
            <w:r w:rsidR="00236081">
              <w:fldChar w:fldCharType="end"/>
            </w:r>
            <w:r>
              <w:rPr>
                <w:rFonts w:hint="eastAsia"/>
              </w:rPr>
              <w:t>管理に関する業務に従事し、次の役割を主導的に果たすとともに、下位者を指導します。</w:t>
            </w:r>
          </w:p>
          <w:p w14:paraId="6485A1C8" w14:textId="77777777" w:rsidR="003854E0" w:rsidRDefault="003854E0" w:rsidP="00892C01">
            <w:pPr>
              <w:pStyle w:val="afff6"/>
              <w:numPr>
                <w:ilvl w:val="0"/>
                <w:numId w:val="486"/>
              </w:numPr>
            </w:pPr>
            <w:r>
              <w:t>情報セキュリティ方針および情報セキュリティ諸</w:t>
            </w:r>
            <w:r>
              <w:rPr>
                <w:rFonts w:hint="eastAsia"/>
              </w:rPr>
              <w:t>規程</w:t>
            </w:r>
            <w:r>
              <w:t>（事業継続計画に関する</w:t>
            </w:r>
            <w:r>
              <w:rPr>
                <w:rFonts w:hint="eastAsia"/>
              </w:rPr>
              <w:t>規程を含む組織内諸規程）の策定、情報セキュリティリスクアセスメントおよびリスク対応などを推進または支援します。</w:t>
            </w:r>
          </w:p>
          <w:p w14:paraId="759C57BC" w14:textId="77777777" w:rsidR="003854E0" w:rsidRDefault="003854E0" w:rsidP="00892C01">
            <w:pPr>
              <w:pStyle w:val="afff6"/>
              <w:numPr>
                <w:ilvl w:val="0"/>
                <w:numId w:val="486"/>
              </w:numPr>
            </w:pPr>
            <w:r>
              <w:t>システム調達（製品・サービスのセキュアな導入を含む）、システム開発（セキ</w:t>
            </w:r>
            <w:r>
              <w:rPr>
                <w:rFonts w:hint="eastAsia"/>
              </w:rPr>
              <w:t>ュリティ機能の実装を含む）を、セキュリティの観点から推進または支援します。</w:t>
            </w:r>
          </w:p>
          <w:p w14:paraId="09DEBE96" w14:textId="5638E56C" w:rsidR="003854E0" w:rsidRDefault="003854E0" w:rsidP="00892C01">
            <w:pPr>
              <w:pStyle w:val="afff6"/>
              <w:numPr>
                <w:ilvl w:val="0"/>
                <w:numId w:val="486"/>
              </w:numPr>
            </w:pPr>
            <w:r>
              <w:t>暗号利用、</w:t>
            </w:r>
            <w:bookmarkStart w:id="1839" w:name="■マルウェア23ー2ー5"/>
            <w:r w:rsidR="006F2231">
              <w:fldChar w:fldCharType="begin"/>
            </w:r>
            <w:r w:rsidR="006F2231">
              <w:instrText>HYPERLINK  \l "■マルウェア"</w:instrText>
            </w:r>
            <w:r w:rsidR="006F2231">
              <w:fldChar w:fldCharType="separate"/>
            </w:r>
            <w:r w:rsidRPr="006F2231">
              <w:rPr>
                <w:rStyle w:val="a7"/>
              </w:rPr>
              <w:t>マルウェア</w:t>
            </w:r>
            <w:bookmarkEnd w:id="1839"/>
            <w:r w:rsidR="006F2231">
              <w:fldChar w:fldCharType="end"/>
            </w:r>
            <w:r>
              <w:t>対策、</w:t>
            </w:r>
            <w:bookmarkStart w:id="1840" w:name="■脆弱性23ー2ー5"/>
            <w:r w:rsidR="00FA1EDB">
              <w:fldChar w:fldCharType="begin"/>
            </w:r>
            <w:r w:rsidR="00FA1EDB">
              <w:instrText>HYPERLINK  \l "■脆弱性"</w:instrText>
            </w:r>
            <w:r w:rsidR="00FA1EDB">
              <w:fldChar w:fldCharType="separate"/>
            </w:r>
            <w:r w:rsidRPr="00FA1EDB">
              <w:rPr>
                <w:rStyle w:val="a7"/>
              </w:rPr>
              <w:t>脆弱性</w:t>
            </w:r>
            <w:bookmarkEnd w:id="1840"/>
            <w:r w:rsidR="00FA1EDB">
              <w:fldChar w:fldCharType="end"/>
            </w:r>
            <w:r>
              <w:t>への対応など、情報および情報システムの利</w:t>
            </w:r>
            <w:r>
              <w:rPr>
                <w:rFonts w:hint="eastAsia"/>
              </w:rPr>
              <w:t>用におけるセキュリティ対策の適用を推進または支援します。</w:t>
            </w:r>
          </w:p>
          <w:p w14:paraId="41423A90" w14:textId="77777777" w:rsidR="003854E0" w:rsidRPr="00520A2B" w:rsidRDefault="003854E0" w:rsidP="00892C01">
            <w:pPr>
              <w:pStyle w:val="afff6"/>
              <w:numPr>
                <w:ilvl w:val="0"/>
                <w:numId w:val="486"/>
              </w:numPr>
            </w:pPr>
            <w:r>
              <w:t>情報セキュリティインシデントの管理体制の構築、情報セキュリティインシデ</w:t>
            </w:r>
            <w:r>
              <w:rPr>
                <w:rFonts w:hint="eastAsia"/>
              </w:rPr>
              <w:t>ントへの対応などを推進または支援します。</w:t>
            </w:r>
          </w:p>
        </w:tc>
      </w:tr>
      <w:tr w:rsidR="003854E0" w:rsidRPr="00BF00E9" w14:paraId="5D6BDF00" w14:textId="77777777">
        <w:trPr>
          <w:trHeight w:val="1294"/>
        </w:trPr>
        <w:tc>
          <w:tcPr>
            <w:tcW w:w="1480" w:type="dxa"/>
            <w:tcBorders>
              <w:top w:val="single" w:sz="8" w:space="0" w:color="000000"/>
              <w:left w:val="single" w:sz="8" w:space="0" w:color="000000"/>
              <w:bottom w:val="single" w:sz="8" w:space="0" w:color="000000"/>
              <w:right w:val="single" w:sz="8" w:space="0" w:color="000000"/>
            </w:tcBorders>
            <w:shd w:val="clear" w:color="auto" w:fill="2F5597"/>
            <w:tcMar>
              <w:top w:w="72" w:type="dxa"/>
              <w:left w:w="144" w:type="dxa"/>
              <w:bottom w:w="72" w:type="dxa"/>
              <w:right w:w="144" w:type="dxa"/>
            </w:tcMar>
            <w:hideMark/>
          </w:tcPr>
          <w:p w14:paraId="7969D8F8" w14:textId="77777777" w:rsidR="003854E0" w:rsidRPr="00BF00E9" w:rsidRDefault="003854E0">
            <w:pPr>
              <w:pStyle w:val="aff0"/>
            </w:pPr>
            <w:r w:rsidRPr="00BF00E9">
              <w:rPr>
                <w:rFonts w:hint="eastAsia"/>
              </w:rPr>
              <w:t>活用</w:t>
            </w:r>
            <w:r>
              <w:rPr>
                <w:rFonts w:hint="eastAsia"/>
              </w:rPr>
              <w:t>方法</w:t>
            </w:r>
          </w:p>
        </w:tc>
        <w:tc>
          <w:tcPr>
            <w:tcW w:w="90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CB59149" w14:textId="77777777" w:rsidR="003854E0" w:rsidRDefault="003854E0" w:rsidP="00892C01">
            <w:pPr>
              <w:pStyle w:val="afff6"/>
              <w:numPr>
                <w:ilvl w:val="0"/>
                <w:numId w:val="485"/>
              </w:numPr>
              <w:tabs>
                <w:tab w:val="left" w:pos="455"/>
              </w:tabs>
              <w:ind w:left="484"/>
            </w:pPr>
            <w:r>
              <w:t>情報システムおよび情報システム基盤の脅威分析に関する知識を持ち、セキュリ</w:t>
            </w:r>
            <w:r>
              <w:rPr>
                <w:rFonts w:hint="eastAsia"/>
              </w:rPr>
              <w:t>ティ要件を抽出できます。</w:t>
            </w:r>
          </w:p>
          <w:p w14:paraId="0C938CA4" w14:textId="77777777" w:rsidR="003854E0" w:rsidRDefault="003854E0" w:rsidP="00892C01">
            <w:pPr>
              <w:pStyle w:val="afff6"/>
              <w:numPr>
                <w:ilvl w:val="0"/>
                <w:numId w:val="485"/>
              </w:numPr>
              <w:tabs>
                <w:tab w:val="left" w:pos="455"/>
              </w:tabs>
              <w:ind w:left="484"/>
            </w:pPr>
            <w:r>
              <w:t>情報セキュリティの動向・事例、およびセキュリティ対策に関する知識を持ち、</w:t>
            </w:r>
            <w:r>
              <w:rPr>
                <w:rFonts w:hint="eastAsia"/>
              </w:rPr>
              <w:t>セキュリティ対策を対象システムに適用するとともに、その効果を評価できます。</w:t>
            </w:r>
          </w:p>
          <w:p w14:paraId="13873171" w14:textId="77777777" w:rsidR="003854E0" w:rsidRDefault="003854E0" w:rsidP="00892C01">
            <w:pPr>
              <w:pStyle w:val="afff6"/>
              <w:numPr>
                <w:ilvl w:val="0"/>
                <w:numId w:val="485"/>
              </w:numPr>
              <w:tabs>
                <w:tab w:val="left" w:pos="455"/>
              </w:tabs>
              <w:ind w:left="484"/>
            </w:pPr>
            <w:r>
              <w:t>情報セキュリティマネジメントシステム、情報セキュリティリスクアセスメン</w:t>
            </w:r>
            <w:r>
              <w:rPr>
                <w:rFonts w:hint="eastAsia"/>
              </w:rPr>
              <w:t>トおよびリスク対応に関する知識を持ち、情報セキュリティマネジメントについて指導・助言できます。</w:t>
            </w:r>
          </w:p>
          <w:p w14:paraId="448088ED" w14:textId="77777777" w:rsidR="003854E0" w:rsidRDefault="003854E0" w:rsidP="00892C01">
            <w:pPr>
              <w:pStyle w:val="afff6"/>
              <w:numPr>
                <w:ilvl w:val="0"/>
                <w:numId w:val="485"/>
              </w:numPr>
              <w:tabs>
                <w:tab w:val="left" w:pos="455"/>
              </w:tabs>
              <w:ind w:left="484"/>
            </w:pPr>
            <w:r>
              <w:t>ネットワーク、データベースに関する知識を持ち、暗号、認証、フィルタリン</w:t>
            </w:r>
            <w:r>
              <w:rPr>
                <w:rFonts w:hint="eastAsia"/>
              </w:rPr>
              <w:t>グ、ロギングなどの要素技術を適用できます。</w:t>
            </w:r>
          </w:p>
          <w:p w14:paraId="1211D3E0" w14:textId="77777777" w:rsidR="003854E0" w:rsidRDefault="003854E0" w:rsidP="00892C01">
            <w:pPr>
              <w:pStyle w:val="afff6"/>
              <w:numPr>
                <w:ilvl w:val="0"/>
                <w:numId w:val="485"/>
              </w:numPr>
              <w:tabs>
                <w:tab w:val="left" w:pos="455"/>
              </w:tabs>
              <w:ind w:left="484"/>
            </w:pPr>
            <w:r>
              <w:t>システム開発、品質管理などに関する知識を持ち、それらの業務について、セ</w:t>
            </w:r>
            <w:r>
              <w:rPr>
                <w:rFonts w:hint="eastAsia"/>
              </w:rPr>
              <w:t>キュリティの観点から指導・助言できます。</w:t>
            </w:r>
          </w:p>
          <w:p w14:paraId="50FA01CE" w14:textId="77777777" w:rsidR="003854E0" w:rsidRDefault="003854E0" w:rsidP="00892C01">
            <w:pPr>
              <w:pStyle w:val="afff6"/>
              <w:numPr>
                <w:ilvl w:val="0"/>
                <w:numId w:val="485"/>
              </w:numPr>
              <w:tabs>
                <w:tab w:val="left" w:pos="455"/>
              </w:tabs>
              <w:ind w:left="484"/>
            </w:pPr>
            <w:r>
              <w:t>情報セキュリティ方針および情報セキュリティ諸</w:t>
            </w:r>
            <w:r>
              <w:rPr>
                <w:rFonts w:hint="eastAsia"/>
              </w:rPr>
              <w:t>規程</w:t>
            </w:r>
            <w:r>
              <w:t>の策定、内部不正の防止に</w:t>
            </w:r>
            <w:r>
              <w:rPr>
                <w:rFonts w:hint="eastAsia"/>
              </w:rPr>
              <w:t>関する知識を持ち、情報セキュリティに関する従業員の教育・訓練などについて指導・助言できます。</w:t>
            </w:r>
          </w:p>
          <w:p w14:paraId="222415FA" w14:textId="77777777" w:rsidR="003854E0" w:rsidRPr="002E73D6" w:rsidRDefault="003854E0" w:rsidP="00892C01">
            <w:pPr>
              <w:pStyle w:val="afff6"/>
              <w:numPr>
                <w:ilvl w:val="0"/>
                <w:numId w:val="485"/>
              </w:numPr>
              <w:tabs>
                <w:tab w:val="left" w:pos="455"/>
              </w:tabs>
              <w:ind w:left="484"/>
            </w:pPr>
            <w:r>
              <w:t>情報セキュリティ関連の法的要求事項、情報セキュリティインシデント発生時</w:t>
            </w:r>
            <w:r>
              <w:rPr>
                <w:rFonts w:hint="eastAsia"/>
              </w:rPr>
              <w:t>の証拠の収集および分析、情報セキュリティ監査に関する知識を持ち、それらに関連する業務を他の専門家と協力しながら遂行できます。</w:t>
            </w:r>
          </w:p>
        </w:tc>
      </w:tr>
    </w:tbl>
    <w:p w14:paraId="389910CA" w14:textId="430142C9" w:rsidR="003854E0" w:rsidRDefault="00F107A4" w:rsidP="004356A5">
      <w:r w:rsidRPr="00D93420">
        <w:rPr>
          <w:noProof/>
        </w:rPr>
        <mc:AlternateContent>
          <mc:Choice Requires="wps">
            <w:drawing>
              <wp:anchor distT="0" distB="0" distL="114300" distR="114300" simplePos="0" relativeHeight="251656617" behindDoc="0" locked="0" layoutInCell="1" allowOverlap="1" wp14:anchorId="377DFCA1" wp14:editId="6733DDFF">
                <wp:simplePos x="0" y="0"/>
                <wp:positionH relativeFrom="margin">
                  <wp:posOffset>0</wp:posOffset>
                </wp:positionH>
                <wp:positionV relativeFrom="paragraph">
                  <wp:posOffset>27165</wp:posOffset>
                </wp:positionV>
                <wp:extent cx="6648450" cy="301625"/>
                <wp:effectExtent l="0" t="0" r="0" b="3175"/>
                <wp:wrapTopAndBottom/>
                <wp:docPr id="753685882" name="テキスト ボックス 3"/>
                <wp:cNvGraphicFramePr/>
                <a:graphic xmlns:a="http://schemas.openxmlformats.org/drawingml/2006/main">
                  <a:graphicData uri="http://schemas.microsoft.com/office/word/2010/wordprocessingShape">
                    <wps:wsp>
                      <wps:cNvSpPr txBox="1"/>
                      <wps:spPr>
                        <a:xfrm>
                          <a:off x="0" y="0"/>
                          <a:ext cx="6648450" cy="301625"/>
                        </a:xfrm>
                        <a:prstGeom prst="rect">
                          <a:avLst/>
                        </a:prstGeom>
                        <a:solidFill>
                          <a:sysClr val="window" lastClr="FFFFFF"/>
                        </a:solidFill>
                        <a:ln w="6350">
                          <a:noFill/>
                        </a:ln>
                      </wps:spPr>
                      <wps:txbx>
                        <w:txbxContent>
                          <w:p w14:paraId="2C0A7871" w14:textId="77777777" w:rsidR="00F107A4" w:rsidRPr="00CC66E9" w:rsidRDefault="00F107A4" w:rsidP="00F107A4">
                            <w:pPr>
                              <w:pStyle w:val="aff2"/>
                            </w:pPr>
                            <w:r>
                              <w:rPr>
                                <w:rFonts w:hint="eastAsia"/>
                              </w:rPr>
                              <w:t xml:space="preserve">(出典) </w:t>
                            </w:r>
                            <w:r w:rsidRPr="00CC66E9">
                              <w:t>IPA「</w:t>
                            </w:r>
                            <w:r>
                              <w:rPr>
                                <w:rFonts w:hint="eastAsia"/>
                              </w:rPr>
                              <w:t>情報処理技術者試験 情報処理安全確保支援士 試験要綱」をもとに作成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DFCA1" id="_x0000_s1228" type="#_x0000_t202" style="position:absolute;left:0;text-align:left;margin-left:0;margin-top:2.15pt;width:523.5pt;height:23.75pt;z-index:2516566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" fillcolor="window" stroked="f" strokeweight=".5pt">
                <v:textbox>
                  <w:txbxContent>
                    <w:p w14:paraId="2C0A7871" w14:textId="77777777" w:rsidR="00F107A4" w:rsidRPr="00CC66E9" w:rsidRDefault="00F107A4" w:rsidP="00F107A4">
                      <w:pPr>
                        <w:pStyle w:val="aff2"/>
                      </w:pPr>
                      <w:r>
                        <w:rPr>
                          <w:rFonts w:hint="eastAsia"/>
                        </w:rPr>
                        <w:t xml:space="preserve">(出典) </w:t>
                      </w:r>
                      <w:r w:rsidRPr="00CC66E9">
                        <w:t>IPA「</w:t>
                      </w:r>
                      <w:r>
                        <w:rPr>
                          <w:rFonts w:hint="eastAsia"/>
                        </w:rPr>
                        <w:t>情報処理技術者試験 情報処理安全確保支援士 試験要綱」をもとに作成</w:t>
                      </w:r>
                    </w:p>
                  </w:txbxContent>
                </v:textbox>
                <w10:wrap type="topAndBottom" anchorx="margin"/>
              </v:shape>
            </w:pict>
          </mc:Fallback>
        </mc:AlternateContent>
      </w:r>
      <w:bookmarkStart w:id="1841" w:name="_Toc183418709"/>
      <w:bookmarkStart w:id="1842" w:name="_Toc185339058"/>
      <w:r w:rsidR="003854E0" w:rsidRPr="001F0CF6">
        <w:rPr>
          <w:rFonts w:hint="eastAsia"/>
        </w:rPr>
        <w:t>国際セキュリティ資格</w:t>
      </w:r>
      <w:bookmarkEnd w:id="1841"/>
      <w:bookmarkEnd w:id="1842"/>
    </w:p>
    <w:p w14:paraId="6325F969" w14:textId="77777777" w:rsidR="003854E0" w:rsidRDefault="003854E0" w:rsidP="003854E0">
      <w:r>
        <w:rPr>
          <w:rFonts w:hint="eastAsia"/>
        </w:rPr>
        <w:t>各</w:t>
      </w:r>
      <w:r w:rsidRPr="00B14516">
        <w:rPr>
          <w:rFonts w:hint="eastAsia"/>
        </w:rPr>
        <w:t>情報処理</w:t>
      </w:r>
      <w:r>
        <w:rPr>
          <w:rFonts w:hint="eastAsia"/>
        </w:rPr>
        <w:t>技術者</w:t>
      </w:r>
      <w:r w:rsidRPr="00B14516">
        <w:rPr>
          <w:rFonts w:hint="eastAsia"/>
        </w:rPr>
        <w:t>試験で培った</w:t>
      </w:r>
      <w:r w:rsidRPr="00B14516">
        <w:t>IT知識は、国際セキュリティ資格の学習の基礎となります。また、相乗効果の観点から国際セキュリティ資格の学習を通じて、</w:t>
      </w:r>
      <w:r>
        <w:rPr>
          <w:rFonts w:hint="eastAsia"/>
        </w:rPr>
        <w:t>各</w:t>
      </w:r>
      <w:r w:rsidRPr="00B14516">
        <w:rPr>
          <w:rFonts w:hint="eastAsia"/>
        </w:rPr>
        <w:t>情報</w:t>
      </w:r>
      <w:r w:rsidRPr="00B14516">
        <w:t>処理</w:t>
      </w:r>
      <w:r>
        <w:rPr>
          <w:rFonts w:hint="eastAsia"/>
        </w:rPr>
        <w:t>技術者</w:t>
      </w:r>
      <w:r w:rsidRPr="00B14516">
        <w:t>試験の知識を深め</w:t>
      </w:r>
      <w:r>
        <w:rPr>
          <w:rFonts w:hint="eastAsia"/>
        </w:rPr>
        <w:t>られたり、</w:t>
      </w:r>
      <w:r w:rsidRPr="00B14516">
        <w:t>より高度なITポジションへのキャリアアップが期待でき</w:t>
      </w:r>
      <w:r>
        <w:rPr>
          <w:rFonts w:hint="eastAsia"/>
        </w:rPr>
        <w:t>たりします。</w:t>
      </w:r>
    </w:p>
    <w:p w14:paraId="42DE1DCA" w14:textId="77777777" w:rsidR="003854E0" w:rsidRPr="00EB31CC" w:rsidRDefault="003854E0" w:rsidP="003854E0">
      <w:pPr>
        <w:ind w:firstLineChars="0" w:firstLine="0"/>
      </w:pPr>
    </w:p>
    <w:p w14:paraId="5E29B6C2" w14:textId="3A172C57" w:rsidR="003854E0" w:rsidRDefault="003854E0" w:rsidP="003854E0">
      <w:pPr>
        <w:pStyle w:val="5"/>
      </w:pPr>
      <w:r>
        <w:rPr>
          <w:rFonts w:hint="eastAsia"/>
        </w:rPr>
        <w:t>CISSP</w:t>
      </w:r>
      <w:r w:rsidRPr="00043492">
        <w:t>（Certified Information Systems Security Professional）</w:t>
      </w:r>
    </w:p>
    <w:tbl>
      <w:tblPr>
        <w:tblW w:w="10480" w:type="dxa"/>
        <w:tblCellMar>
          <w:left w:w="0" w:type="dxa"/>
          <w:right w:w="0" w:type="dxa"/>
        </w:tblCellMar>
        <w:tblLook w:val="0420" w:firstRow="1" w:lastRow="0" w:firstColumn="0" w:lastColumn="0" w:noHBand="0" w:noVBand="1"/>
      </w:tblPr>
      <w:tblGrid>
        <w:gridCol w:w="1480"/>
        <w:gridCol w:w="9000"/>
      </w:tblGrid>
      <w:tr w:rsidR="003854E0" w:rsidRPr="00BF00E9" w14:paraId="0B39D40E" w14:textId="77777777">
        <w:trPr>
          <w:trHeight w:val="388"/>
        </w:trPr>
        <w:tc>
          <w:tcPr>
            <w:tcW w:w="1480" w:type="dxa"/>
            <w:tcBorders>
              <w:top w:val="single" w:sz="8" w:space="0" w:color="000000"/>
              <w:left w:val="single" w:sz="8" w:space="0" w:color="000000"/>
              <w:bottom w:val="single" w:sz="8" w:space="0" w:color="000000"/>
              <w:right w:val="single" w:sz="8" w:space="0" w:color="000000"/>
            </w:tcBorders>
            <w:shd w:val="clear" w:color="auto" w:fill="2F5597"/>
            <w:tcMar>
              <w:top w:w="72" w:type="dxa"/>
              <w:left w:w="144" w:type="dxa"/>
              <w:bottom w:w="72" w:type="dxa"/>
              <w:right w:w="144" w:type="dxa"/>
            </w:tcMar>
            <w:hideMark/>
          </w:tcPr>
          <w:p w14:paraId="01550B4B" w14:textId="77777777" w:rsidR="003854E0" w:rsidRPr="00BF00E9" w:rsidRDefault="003854E0">
            <w:pPr>
              <w:pStyle w:val="aff0"/>
            </w:pPr>
            <w:r w:rsidRPr="00BF00E9">
              <w:rPr>
                <w:rFonts w:hint="eastAsia"/>
              </w:rPr>
              <w:t>対象者</w:t>
            </w:r>
          </w:p>
        </w:tc>
        <w:tc>
          <w:tcPr>
            <w:tcW w:w="90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69EF56B" w14:textId="77777777" w:rsidR="003854E0" w:rsidRPr="00504A2F" w:rsidRDefault="003854E0">
            <w:pPr>
              <w:pStyle w:val="afff6"/>
            </w:pPr>
            <w:r>
              <w:rPr>
                <w:rFonts w:hint="eastAsia"/>
              </w:rPr>
              <w:t>情報セキュリティ分野での専門知識と経験を持っている者。</w:t>
            </w:r>
          </w:p>
        </w:tc>
      </w:tr>
      <w:tr w:rsidR="003854E0" w:rsidRPr="00BF00E9" w14:paraId="35FEAD0D" w14:textId="77777777">
        <w:trPr>
          <w:trHeight w:val="377"/>
        </w:trPr>
        <w:tc>
          <w:tcPr>
            <w:tcW w:w="1480" w:type="dxa"/>
            <w:tcBorders>
              <w:top w:val="single" w:sz="8" w:space="0" w:color="000000"/>
              <w:left w:val="single" w:sz="8" w:space="0" w:color="000000"/>
              <w:bottom w:val="single" w:sz="8" w:space="0" w:color="000000"/>
              <w:right w:val="single" w:sz="8" w:space="0" w:color="000000"/>
            </w:tcBorders>
            <w:shd w:val="clear" w:color="auto" w:fill="2F5597"/>
            <w:tcMar>
              <w:top w:w="72" w:type="dxa"/>
              <w:left w:w="144" w:type="dxa"/>
              <w:bottom w:w="72" w:type="dxa"/>
              <w:right w:w="144" w:type="dxa"/>
            </w:tcMar>
            <w:hideMark/>
          </w:tcPr>
          <w:p w14:paraId="4488D548" w14:textId="77777777" w:rsidR="003854E0" w:rsidRPr="00BF00E9" w:rsidRDefault="003854E0">
            <w:pPr>
              <w:pStyle w:val="aff0"/>
            </w:pPr>
            <w:r>
              <w:rPr>
                <w:rFonts w:hint="eastAsia"/>
              </w:rPr>
              <w:t>業務と役割</w:t>
            </w:r>
          </w:p>
        </w:tc>
        <w:tc>
          <w:tcPr>
            <w:tcW w:w="90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06B0DD6" w14:textId="77777777" w:rsidR="003854E0" w:rsidRPr="00520A2B" w:rsidRDefault="003854E0">
            <w:pPr>
              <w:pStyle w:val="afff6"/>
            </w:pPr>
            <w:r>
              <w:t>ISC2が認定を行うベンダーフリー・</w:t>
            </w:r>
            <w:r>
              <w:rPr>
                <w:rFonts w:hint="eastAsia"/>
              </w:rPr>
              <w:t>カントリーフリーの情報セキュリティの専門家資格です。</w:t>
            </w:r>
            <w:r>
              <w:t>CISSPには、情報セキュリティにおける理論やメ</w:t>
            </w:r>
            <w:r>
              <w:rPr>
                <w:rFonts w:hint="eastAsia"/>
              </w:rPr>
              <w:t>カニズムを理解することに加えて、その知識を体系的かつ構造的に整理し、状況に応じた適切な判断を行うための、合理的かつ実践的な「知識」と「理解度」があることを証明します。</w:t>
            </w:r>
          </w:p>
        </w:tc>
      </w:tr>
      <w:tr w:rsidR="003854E0" w:rsidRPr="00BF00E9" w14:paraId="6C39416C" w14:textId="77777777">
        <w:trPr>
          <w:trHeight w:val="1294"/>
        </w:trPr>
        <w:tc>
          <w:tcPr>
            <w:tcW w:w="1480" w:type="dxa"/>
            <w:tcBorders>
              <w:top w:val="single" w:sz="8" w:space="0" w:color="000000"/>
              <w:left w:val="single" w:sz="8" w:space="0" w:color="000000"/>
              <w:bottom w:val="single" w:sz="8" w:space="0" w:color="000000"/>
              <w:right w:val="single" w:sz="8" w:space="0" w:color="000000"/>
            </w:tcBorders>
            <w:shd w:val="clear" w:color="auto" w:fill="2F5597"/>
            <w:tcMar>
              <w:top w:w="72" w:type="dxa"/>
              <w:left w:w="144" w:type="dxa"/>
              <w:bottom w:w="72" w:type="dxa"/>
              <w:right w:w="144" w:type="dxa"/>
            </w:tcMar>
            <w:hideMark/>
          </w:tcPr>
          <w:p w14:paraId="06418B31" w14:textId="77777777" w:rsidR="003854E0" w:rsidRPr="00BF00E9" w:rsidRDefault="003854E0">
            <w:pPr>
              <w:pStyle w:val="aff0"/>
            </w:pPr>
            <w:r w:rsidRPr="00BF00E9">
              <w:rPr>
                <w:rFonts w:hint="eastAsia"/>
              </w:rPr>
              <w:t>活用</w:t>
            </w:r>
            <w:r>
              <w:rPr>
                <w:rFonts w:hint="eastAsia"/>
              </w:rPr>
              <w:t>方法</w:t>
            </w:r>
          </w:p>
        </w:tc>
        <w:tc>
          <w:tcPr>
            <w:tcW w:w="90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858482" w14:textId="68BFF1C0" w:rsidR="003854E0" w:rsidRPr="002E73D6" w:rsidRDefault="003854E0">
            <w:pPr>
              <w:pStyle w:val="afff6"/>
              <w:tabs>
                <w:tab w:val="clear" w:pos="1830"/>
                <w:tab w:val="left" w:pos="455"/>
              </w:tabs>
            </w:pPr>
            <w:r w:rsidRPr="006273DE">
              <w:t>ANSI</w:t>
            </w:r>
            <w:r>
              <w:t>（</w:t>
            </w:r>
            <w:r w:rsidRPr="006273DE">
              <w:t>米国規格協会</w:t>
            </w:r>
            <w:r>
              <w:t>）</w:t>
            </w:r>
            <w:r w:rsidRPr="006273DE">
              <w:t>より、ISO/IEC17024の認証を受けた厳正な資格開発、運用、運営、維持に加え、米国国防総省のキャリアパスにおいて取得が義務付けられている資格の</w:t>
            </w:r>
            <w:r>
              <w:rPr>
                <w:rFonts w:hint="eastAsia"/>
              </w:rPr>
              <w:t>1</w:t>
            </w:r>
            <w:r w:rsidRPr="006273DE">
              <w:t>つにも認定されており、CISSPは知識と実務経験を兼ね備えた、常に最新の知識を</w:t>
            </w:r>
            <w:r>
              <w:t>持った</w:t>
            </w:r>
            <w:r w:rsidRPr="006273DE">
              <w:t>情報セキュリティプロフェッショナルであることを証明します。</w:t>
            </w:r>
          </w:p>
        </w:tc>
      </w:tr>
    </w:tbl>
    <w:p w14:paraId="6B8FB009" w14:textId="260CE238" w:rsidR="003854E0" w:rsidRDefault="004356A5" w:rsidP="003854E0">
      <w:pPr>
        <w:ind w:firstLineChars="0" w:firstLine="0"/>
      </w:pPr>
      <w:r w:rsidRPr="00D93420">
        <w:rPr>
          <w:noProof/>
        </w:rPr>
        <mc:AlternateContent>
          <mc:Choice Requires="wps">
            <w:drawing>
              <wp:anchor distT="0" distB="0" distL="114300" distR="114300" simplePos="0" relativeHeight="251656586" behindDoc="0" locked="0" layoutInCell="1" allowOverlap="1" wp14:anchorId="0664CEBC" wp14:editId="1ECC12E8">
                <wp:simplePos x="0" y="0"/>
                <wp:positionH relativeFrom="margin">
                  <wp:posOffset>0</wp:posOffset>
                </wp:positionH>
                <wp:positionV relativeFrom="paragraph">
                  <wp:posOffset>37031</wp:posOffset>
                </wp:positionV>
                <wp:extent cx="6648450" cy="301625"/>
                <wp:effectExtent l="0" t="0" r="0" b="3175"/>
                <wp:wrapTopAndBottom/>
                <wp:docPr id="1072067061" name="テキスト ボックス 3"/>
                <wp:cNvGraphicFramePr/>
                <a:graphic xmlns:a="http://schemas.openxmlformats.org/drawingml/2006/main">
                  <a:graphicData uri="http://schemas.microsoft.com/office/word/2010/wordprocessingShape">
                    <wps:wsp>
                      <wps:cNvSpPr txBox="1"/>
                      <wps:spPr>
                        <a:xfrm>
                          <a:off x="0" y="0"/>
                          <a:ext cx="6648450" cy="301625"/>
                        </a:xfrm>
                        <a:prstGeom prst="rect">
                          <a:avLst/>
                        </a:prstGeom>
                        <a:solidFill>
                          <a:sysClr val="window" lastClr="FFFFFF"/>
                        </a:solidFill>
                        <a:ln w="6350">
                          <a:noFill/>
                        </a:ln>
                      </wps:spPr>
                      <wps:txbx>
                        <w:txbxContent>
                          <w:p w14:paraId="6A4EB301" w14:textId="09514EF3" w:rsidR="003854E0" w:rsidRPr="00CC66E9" w:rsidRDefault="003854E0" w:rsidP="003854E0">
                            <w:pPr>
                              <w:pStyle w:val="aff2"/>
                            </w:pPr>
                            <w:r>
                              <w:rPr>
                                <w:rFonts w:hint="eastAsia"/>
                              </w:rPr>
                              <w:t>(出典) ISC2</w:t>
                            </w:r>
                            <w:r w:rsidRPr="00CC66E9">
                              <w:t>「</w:t>
                            </w:r>
                            <w:r>
                              <w:rPr>
                                <w:rFonts w:hint="eastAsia"/>
                              </w:rPr>
                              <w:t>CISSP 8 ドメインガイドブック」をもとに作成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4CEBC" id="_x0000_s1229" type="#_x0000_t202" style="position:absolute;left:0;text-align:left;margin-left:0;margin-top:2.9pt;width:523.5pt;height:23.75pt;z-index:2516565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" fillcolor="window" stroked="f" strokeweight=".5pt">
                <v:textbox>
                  <w:txbxContent>
                    <w:p w14:paraId="6A4EB301" w14:textId="09514EF3" w:rsidR="003854E0" w:rsidRPr="00CC66E9" w:rsidRDefault="003854E0" w:rsidP="003854E0">
                      <w:pPr>
                        <w:pStyle w:val="aff2"/>
                      </w:pPr>
                      <w:r>
                        <w:rPr>
                          <w:rFonts w:hint="eastAsia"/>
                        </w:rPr>
                        <w:t>(出典) ISC2</w:t>
                      </w:r>
                      <w:r w:rsidRPr="00CC66E9">
                        <w:t>「</w:t>
                      </w:r>
                      <w:r>
                        <w:rPr>
                          <w:rFonts w:hint="eastAsia"/>
                        </w:rPr>
                        <w:t>CISSP 8 ドメインガイドブック」をもとに作成</w:t>
                      </w:r>
                    </w:p>
                  </w:txbxContent>
                </v:textbox>
                <w10:wrap type="topAndBottom" anchorx="margin"/>
              </v:shape>
            </w:pict>
          </mc:Fallback>
        </mc:AlternateContent>
      </w:r>
    </w:p>
    <w:p w14:paraId="02614761" w14:textId="77777777" w:rsidR="003854E0" w:rsidRPr="00DA3476" w:rsidRDefault="003854E0" w:rsidP="003854E0">
      <w:pPr>
        <w:pStyle w:val="5"/>
      </w:pPr>
      <w:r w:rsidRPr="00DA3476">
        <w:rPr>
          <w:rFonts w:hint="eastAsia"/>
        </w:rPr>
        <w:t>CISM（Certified Information Security Manager）</w:t>
      </w:r>
    </w:p>
    <w:tbl>
      <w:tblPr>
        <w:tblW w:w="10480" w:type="dxa"/>
        <w:tblCellMar>
          <w:left w:w="0" w:type="dxa"/>
          <w:right w:w="0" w:type="dxa"/>
        </w:tblCellMar>
        <w:tblLook w:val="0420" w:firstRow="1" w:lastRow="0" w:firstColumn="0" w:lastColumn="0" w:noHBand="0" w:noVBand="1"/>
      </w:tblPr>
      <w:tblGrid>
        <w:gridCol w:w="1480"/>
        <w:gridCol w:w="9000"/>
      </w:tblGrid>
      <w:tr w:rsidR="003854E0" w:rsidRPr="00BF00E9" w14:paraId="3022EE2E" w14:textId="77777777">
        <w:trPr>
          <w:trHeight w:val="388"/>
        </w:trPr>
        <w:tc>
          <w:tcPr>
            <w:tcW w:w="1480" w:type="dxa"/>
            <w:tcBorders>
              <w:top w:val="single" w:sz="8" w:space="0" w:color="000000"/>
              <w:left w:val="single" w:sz="8" w:space="0" w:color="000000"/>
              <w:bottom w:val="single" w:sz="8" w:space="0" w:color="000000"/>
              <w:right w:val="single" w:sz="8" w:space="0" w:color="000000"/>
            </w:tcBorders>
            <w:shd w:val="clear" w:color="auto" w:fill="2F5597"/>
            <w:tcMar>
              <w:top w:w="72" w:type="dxa"/>
              <w:left w:w="144" w:type="dxa"/>
              <w:bottom w:w="72" w:type="dxa"/>
              <w:right w:w="144" w:type="dxa"/>
            </w:tcMar>
            <w:hideMark/>
          </w:tcPr>
          <w:p w14:paraId="68FBFC53" w14:textId="77777777" w:rsidR="003854E0" w:rsidRPr="00BF00E9" w:rsidRDefault="003854E0">
            <w:pPr>
              <w:pStyle w:val="aff0"/>
            </w:pPr>
            <w:r w:rsidRPr="00BF00E9">
              <w:rPr>
                <w:rFonts w:hint="eastAsia"/>
              </w:rPr>
              <w:t>対象者</w:t>
            </w:r>
          </w:p>
        </w:tc>
        <w:tc>
          <w:tcPr>
            <w:tcW w:w="90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60BDCD0" w14:textId="77777777" w:rsidR="003854E0" w:rsidRPr="00504A2F" w:rsidRDefault="003854E0">
            <w:pPr>
              <w:pStyle w:val="afff6"/>
            </w:pPr>
            <w:r w:rsidRPr="0037014F">
              <w:t>主に情報セキュリティガバナンス、プログラムの開発と管理、インシデント管理、およびリスク管理の専門知識を</w:t>
            </w:r>
            <w:r>
              <w:rPr>
                <w:rFonts w:hint="eastAsia"/>
              </w:rPr>
              <w:t>持っていることを証明することを希望する者。</w:t>
            </w:r>
          </w:p>
        </w:tc>
      </w:tr>
      <w:tr w:rsidR="003854E0" w:rsidRPr="00BF00E9" w14:paraId="5187F1E4" w14:textId="77777777">
        <w:trPr>
          <w:trHeight w:val="377"/>
        </w:trPr>
        <w:tc>
          <w:tcPr>
            <w:tcW w:w="1480" w:type="dxa"/>
            <w:tcBorders>
              <w:top w:val="single" w:sz="8" w:space="0" w:color="000000"/>
              <w:left w:val="single" w:sz="8" w:space="0" w:color="000000"/>
              <w:bottom w:val="single" w:sz="8" w:space="0" w:color="000000"/>
              <w:right w:val="single" w:sz="8" w:space="0" w:color="000000"/>
            </w:tcBorders>
            <w:shd w:val="clear" w:color="auto" w:fill="2F5597"/>
            <w:tcMar>
              <w:top w:w="72" w:type="dxa"/>
              <w:left w:w="144" w:type="dxa"/>
              <w:bottom w:w="72" w:type="dxa"/>
              <w:right w:w="144" w:type="dxa"/>
            </w:tcMar>
            <w:hideMark/>
          </w:tcPr>
          <w:p w14:paraId="471833A7" w14:textId="77777777" w:rsidR="003854E0" w:rsidRPr="00BF00E9" w:rsidRDefault="003854E0">
            <w:pPr>
              <w:pStyle w:val="aff0"/>
            </w:pPr>
            <w:r>
              <w:rPr>
                <w:rFonts w:hint="eastAsia"/>
              </w:rPr>
              <w:t>業務と役割</w:t>
            </w:r>
          </w:p>
        </w:tc>
        <w:tc>
          <w:tcPr>
            <w:tcW w:w="90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6825873" w14:textId="77777777" w:rsidR="003854E0" w:rsidRPr="00520A2B" w:rsidRDefault="003854E0">
            <w:pPr>
              <w:pStyle w:val="afff6"/>
            </w:pPr>
            <w:r w:rsidRPr="00F9425D">
              <w:rPr>
                <w:rFonts w:hint="eastAsia"/>
              </w:rPr>
              <w:t>CISMは、情報セキュリティマネジメントの知識と経験を認定する国際的資格であり、日本語名称を『公認情報セキュリティマネージャ』と呼称します。ISACAにより、2002年に資格制度が創設され、2003年度より試験が開始されました。情報セキュリティマネジメントのチームプレイヤーからリーダーへ、ステップアップしたい方に最適な認定資格です。</w:t>
            </w:r>
          </w:p>
        </w:tc>
      </w:tr>
      <w:tr w:rsidR="003854E0" w:rsidRPr="00BF00E9" w14:paraId="5A85ACD0" w14:textId="77777777">
        <w:trPr>
          <w:trHeight w:val="1294"/>
        </w:trPr>
        <w:tc>
          <w:tcPr>
            <w:tcW w:w="1480" w:type="dxa"/>
            <w:tcBorders>
              <w:top w:val="single" w:sz="8" w:space="0" w:color="000000"/>
              <w:left w:val="single" w:sz="8" w:space="0" w:color="000000"/>
              <w:bottom w:val="single" w:sz="8" w:space="0" w:color="000000"/>
              <w:right w:val="single" w:sz="8" w:space="0" w:color="000000"/>
            </w:tcBorders>
            <w:shd w:val="clear" w:color="auto" w:fill="2F5597"/>
            <w:tcMar>
              <w:top w:w="72" w:type="dxa"/>
              <w:left w:w="144" w:type="dxa"/>
              <w:bottom w:w="72" w:type="dxa"/>
              <w:right w:w="144" w:type="dxa"/>
            </w:tcMar>
            <w:hideMark/>
          </w:tcPr>
          <w:p w14:paraId="6757A7EB" w14:textId="77777777" w:rsidR="003854E0" w:rsidRPr="00BF00E9" w:rsidRDefault="003854E0">
            <w:pPr>
              <w:pStyle w:val="aff0"/>
            </w:pPr>
            <w:r w:rsidRPr="00BF00E9">
              <w:rPr>
                <w:rFonts w:hint="eastAsia"/>
              </w:rPr>
              <w:t>活用</w:t>
            </w:r>
            <w:r>
              <w:rPr>
                <w:rFonts w:hint="eastAsia"/>
              </w:rPr>
              <w:t>方法</w:t>
            </w:r>
          </w:p>
        </w:tc>
        <w:tc>
          <w:tcPr>
            <w:tcW w:w="90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8D1D863" w14:textId="77777777" w:rsidR="003854E0" w:rsidRDefault="003854E0">
            <w:pPr>
              <w:pStyle w:val="afff6"/>
              <w:tabs>
                <w:tab w:val="left" w:pos="455"/>
              </w:tabs>
            </w:pPr>
            <w:r>
              <w:t>CISMは、企業・団体などの情報セキュリティプログラムに係る、マネジメント、設計、監督を行う、以下のプロフェッショナルの方をフォーカスしています。</w:t>
            </w:r>
          </w:p>
          <w:p w14:paraId="156704AA" w14:textId="77777777" w:rsidR="003854E0" w:rsidRDefault="003854E0" w:rsidP="00892C01">
            <w:pPr>
              <w:pStyle w:val="afff6"/>
              <w:numPr>
                <w:ilvl w:val="0"/>
                <w:numId w:val="503"/>
              </w:numPr>
              <w:tabs>
                <w:tab w:val="left" w:pos="455"/>
              </w:tabs>
            </w:pPr>
            <w:r>
              <w:rPr>
                <w:rFonts w:hint="eastAsia"/>
              </w:rPr>
              <w:t>セキュリティマネージャ（</w:t>
            </w:r>
            <w:r>
              <w:t>Security managers）</w:t>
            </w:r>
          </w:p>
          <w:p w14:paraId="2C2AB82A" w14:textId="77777777" w:rsidR="003854E0" w:rsidRDefault="003854E0" w:rsidP="00892C01">
            <w:pPr>
              <w:pStyle w:val="afff6"/>
              <w:numPr>
                <w:ilvl w:val="0"/>
                <w:numId w:val="503"/>
              </w:numPr>
              <w:tabs>
                <w:tab w:val="left" w:pos="455"/>
              </w:tabs>
            </w:pPr>
            <w:r>
              <w:rPr>
                <w:rFonts w:hint="eastAsia"/>
              </w:rPr>
              <w:t>最高情報セキュリティ責任者（</w:t>
            </w:r>
            <w:r>
              <w:t>CISO）や最高戦略責任者（CSO）をはじめとする</w:t>
            </w:r>
          </w:p>
          <w:p w14:paraId="7DE7E4E4" w14:textId="77777777" w:rsidR="003854E0" w:rsidRDefault="003854E0" w:rsidP="00892C01">
            <w:pPr>
              <w:pStyle w:val="afff6"/>
              <w:numPr>
                <w:ilvl w:val="0"/>
                <w:numId w:val="503"/>
              </w:numPr>
              <w:tabs>
                <w:tab w:val="left" w:pos="455"/>
              </w:tabs>
            </w:pPr>
            <w:r>
              <w:rPr>
                <w:rFonts w:hint="eastAsia"/>
              </w:rPr>
              <w:t>セキュリティ担当役員（</w:t>
            </w:r>
            <w:r>
              <w:t>Security directors）</w:t>
            </w:r>
          </w:p>
          <w:p w14:paraId="44450387" w14:textId="77777777" w:rsidR="003854E0" w:rsidRDefault="003854E0" w:rsidP="00892C01">
            <w:pPr>
              <w:pStyle w:val="afff6"/>
              <w:numPr>
                <w:ilvl w:val="0"/>
                <w:numId w:val="503"/>
              </w:numPr>
              <w:tabs>
                <w:tab w:val="left" w:pos="455"/>
              </w:tabs>
            </w:pPr>
            <w:r>
              <w:rPr>
                <w:rFonts w:hint="eastAsia"/>
              </w:rPr>
              <w:t>セキュリティ担当役職者（</w:t>
            </w:r>
            <w:r>
              <w:t>Security officers）</w:t>
            </w:r>
          </w:p>
          <w:p w14:paraId="26A51FE5" w14:textId="77777777" w:rsidR="003854E0" w:rsidRDefault="003854E0" w:rsidP="00892C01">
            <w:pPr>
              <w:pStyle w:val="afff6"/>
              <w:numPr>
                <w:ilvl w:val="0"/>
                <w:numId w:val="503"/>
              </w:numPr>
              <w:tabs>
                <w:tab w:val="left" w:pos="455"/>
              </w:tabs>
            </w:pPr>
            <w:r>
              <w:rPr>
                <w:rFonts w:hint="eastAsia"/>
              </w:rPr>
              <w:t>セキュリティコンサルタント（</w:t>
            </w:r>
            <w:r>
              <w:t>Security consultants）</w:t>
            </w:r>
          </w:p>
          <w:p w14:paraId="27C56378" w14:textId="77777777" w:rsidR="003854E0" w:rsidRPr="002E73D6" w:rsidRDefault="003854E0" w:rsidP="00892C01">
            <w:pPr>
              <w:pStyle w:val="afff6"/>
              <w:numPr>
                <w:ilvl w:val="0"/>
                <w:numId w:val="503"/>
              </w:numPr>
              <w:tabs>
                <w:tab w:val="clear" w:pos="1830"/>
                <w:tab w:val="left" w:pos="455"/>
              </w:tabs>
            </w:pPr>
            <w:r>
              <w:rPr>
                <w:rFonts w:hint="eastAsia"/>
              </w:rPr>
              <w:t>コンプライアンス、リスク、プライバシー担当役職者・マネージャ</w:t>
            </w:r>
          </w:p>
        </w:tc>
      </w:tr>
    </w:tbl>
    <w:p w14:paraId="55438692" w14:textId="77777777" w:rsidR="003854E0" w:rsidRDefault="003854E0" w:rsidP="003854E0">
      <w:pPr>
        <w:ind w:firstLineChars="0" w:firstLine="0"/>
      </w:pPr>
      <w:r w:rsidRPr="00D93420">
        <w:rPr>
          <w:noProof/>
        </w:rPr>
        <mc:AlternateContent>
          <mc:Choice Requires="wps">
            <w:drawing>
              <wp:anchor distT="0" distB="0" distL="114300" distR="114300" simplePos="0" relativeHeight="251656587" behindDoc="0" locked="0" layoutInCell="1" allowOverlap="1" wp14:anchorId="2E53535A" wp14:editId="15FE1DEF">
                <wp:simplePos x="0" y="0"/>
                <wp:positionH relativeFrom="margin">
                  <wp:align>left</wp:align>
                </wp:positionH>
                <wp:positionV relativeFrom="paragraph">
                  <wp:posOffset>41910</wp:posOffset>
                </wp:positionV>
                <wp:extent cx="6648450" cy="344805"/>
                <wp:effectExtent l="0" t="0" r="0" b="0"/>
                <wp:wrapTopAndBottom/>
                <wp:docPr id="1703429473" name="テキスト ボックス 3"/>
                <wp:cNvGraphicFramePr/>
                <a:graphic xmlns:a="http://schemas.openxmlformats.org/drawingml/2006/main">
                  <a:graphicData uri="http://schemas.microsoft.com/office/word/2010/wordprocessingShape">
                    <wps:wsp>
                      <wps:cNvSpPr txBox="1"/>
                      <wps:spPr>
                        <a:xfrm>
                          <a:off x="0" y="0"/>
                          <a:ext cx="6648450" cy="345057"/>
                        </a:xfrm>
                        <a:prstGeom prst="rect">
                          <a:avLst/>
                        </a:prstGeom>
                        <a:solidFill>
                          <a:sysClr val="window" lastClr="FFFFFF"/>
                        </a:solidFill>
                        <a:ln w="6350">
                          <a:noFill/>
                        </a:ln>
                      </wps:spPr>
                      <wps:txbx>
                        <w:txbxContent>
                          <w:p w14:paraId="26FC5468" w14:textId="2C2D5373" w:rsidR="003854E0" w:rsidRPr="00CC66E9" w:rsidRDefault="003854E0" w:rsidP="003854E0">
                            <w:pPr>
                              <w:pStyle w:val="aff2"/>
                            </w:pPr>
                            <w:r>
                              <w:rPr>
                                <w:rFonts w:hint="eastAsia"/>
                              </w:rPr>
                              <w:t>(出典) ISACA東京支部ホームページをもとに作成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3535A" id="_x0000_s1230" type="#_x0000_t202" style="position:absolute;left:0;text-align:left;margin-left:0;margin-top:3.3pt;width:523.5pt;height:27.15pt;z-index:25165658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" fillcolor="window" stroked="f" strokeweight=".5pt">
                <v:textbox>
                  <w:txbxContent>
                    <w:p w14:paraId="26FC5468" w14:textId="2C2D5373" w:rsidR="003854E0" w:rsidRPr="00CC66E9" w:rsidRDefault="003854E0" w:rsidP="003854E0">
                      <w:pPr>
                        <w:pStyle w:val="aff2"/>
                      </w:pPr>
                      <w:r>
                        <w:rPr>
                          <w:rFonts w:hint="eastAsia"/>
                        </w:rPr>
                        <w:t>(出典) ISACA東京支部ホームページをもとに作成</w:t>
                      </w:r>
                    </w:p>
                  </w:txbxContent>
                </v:textbox>
                <w10:wrap type="topAndBottom" anchorx="margin"/>
              </v:shape>
            </w:pict>
          </mc:Fallback>
        </mc:AlternateContent>
      </w:r>
    </w:p>
    <w:p w14:paraId="1A8E752B" w14:textId="26FDB8A4" w:rsidR="003854E0" w:rsidRDefault="003854E0" w:rsidP="003854E0">
      <w:pPr>
        <w:pStyle w:val="5"/>
      </w:pPr>
      <w:r w:rsidRPr="00C24EF5">
        <w:t>CISA</w:t>
      </w:r>
      <w:r>
        <w:t>（</w:t>
      </w:r>
      <w:r w:rsidRPr="00C24EF5">
        <w:t>Certified Information Systems Auditor</w:t>
      </w:r>
      <w:r>
        <w:t>）</w:t>
      </w:r>
    </w:p>
    <w:tbl>
      <w:tblPr>
        <w:tblW w:w="10480" w:type="dxa"/>
        <w:tblCellMar>
          <w:left w:w="0" w:type="dxa"/>
          <w:right w:w="0" w:type="dxa"/>
        </w:tblCellMar>
        <w:tblLook w:val="0420" w:firstRow="1" w:lastRow="0" w:firstColumn="0" w:lastColumn="0" w:noHBand="0" w:noVBand="1"/>
      </w:tblPr>
      <w:tblGrid>
        <w:gridCol w:w="1489"/>
        <w:gridCol w:w="8991"/>
      </w:tblGrid>
      <w:tr w:rsidR="003854E0" w:rsidRPr="00BF00E9" w14:paraId="373B7140" w14:textId="77777777">
        <w:trPr>
          <w:trHeight w:val="342"/>
        </w:trPr>
        <w:tc>
          <w:tcPr>
            <w:tcW w:w="1489" w:type="dxa"/>
            <w:tcBorders>
              <w:top w:val="single" w:sz="8" w:space="0" w:color="000000"/>
              <w:left w:val="single" w:sz="8" w:space="0" w:color="000000"/>
              <w:bottom w:val="single" w:sz="8" w:space="0" w:color="000000"/>
              <w:right w:val="single" w:sz="8" w:space="0" w:color="000000"/>
            </w:tcBorders>
            <w:shd w:val="clear" w:color="auto" w:fill="2F5597"/>
            <w:tcMar>
              <w:top w:w="72" w:type="dxa"/>
              <w:left w:w="144" w:type="dxa"/>
              <w:bottom w:w="72" w:type="dxa"/>
              <w:right w:w="144" w:type="dxa"/>
            </w:tcMar>
            <w:hideMark/>
          </w:tcPr>
          <w:p w14:paraId="6631BC33" w14:textId="77777777" w:rsidR="003854E0" w:rsidRPr="00BF00E9" w:rsidRDefault="003854E0">
            <w:pPr>
              <w:pStyle w:val="aff0"/>
            </w:pPr>
            <w:r w:rsidRPr="00BF00E9">
              <w:rPr>
                <w:rFonts w:hint="eastAsia"/>
              </w:rPr>
              <w:t>対象者</w:t>
            </w:r>
          </w:p>
        </w:tc>
        <w:tc>
          <w:tcPr>
            <w:tcW w:w="899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D0DD89B" w14:textId="2659186E" w:rsidR="003854E0" w:rsidRPr="00504A2F" w:rsidRDefault="003854E0">
            <w:pPr>
              <w:pStyle w:val="afff6"/>
            </w:pPr>
            <w:r w:rsidRPr="00B510CE">
              <w:rPr>
                <w:rFonts w:hint="eastAsia"/>
              </w:rPr>
              <w:t>企業などで運用されている情報システムの</w:t>
            </w:r>
            <w:bookmarkStart w:id="1843" w:name="■信頼性23ー3"/>
            <w:r w:rsidR="0096488C">
              <w:fldChar w:fldCharType="begin"/>
            </w:r>
            <w:r w:rsidR="0096488C">
              <w:rPr>
                <w:rFonts w:hint="eastAsia"/>
              </w:rPr>
              <w:instrText xml:space="preserve">HYPERLINK </w:instrText>
            </w:r>
            <w:r w:rsidR="0096488C">
              <w:instrText xml:space="preserve"> \l "</w:instrText>
            </w:r>
            <w:r w:rsidR="0096488C">
              <w:rPr>
                <w:rFonts w:hint="eastAsia"/>
              </w:rPr>
              <w:instrText>■信頼性</w:instrText>
            </w:r>
            <w:r w:rsidR="0096488C">
              <w:instrText>"</w:instrText>
            </w:r>
            <w:r w:rsidR="0096488C">
              <w:fldChar w:fldCharType="separate"/>
            </w:r>
            <w:r w:rsidRPr="0096488C">
              <w:rPr>
                <w:rStyle w:val="a7"/>
                <w:rFonts w:hint="eastAsia"/>
              </w:rPr>
              <w:t>信頼性</w:t>
            </w:r>
            <w:bookmarkEnd w:id="1843"/>
            <w:r w:rsidR="0096488C">
              <w:fldChar w:fldCharType="end"/>
            </w:r>
            <w:r w:rsidRPr="00B510CE">
              <w:rPr>
                <w:rFonts w:hint="eastAsia"/>
              </w:rPr>
              <w:t>・安全性などの検証・評価を行う際に高いスキルを持って対応でき</w:t>
            </w:r>
            <w:r>
              <w:rPr>
                <w:rFonts w:hint="eastAsia"/>
              </w:rPr>
              <w:t>ると証明することを希望する者。</w:t>
            </w:r>
          </w:p>
        </w:tc>
      </w:tr>
      <w:tr w:rsidR="003854E0" w:rsidRPr="00BF00E9" w14:paraId="1B222FB4" w14:textId="77777777">
        <w:trPr>
          <w:trHeight w:val="332"/>
        </w:trPr>
        <w:tc>
          <w:tcPr>
            <w:tcW w:w="1489" w:type="dxa"/>
            <w:tcBorders>
              <w:top w:val="single" w:sz="8" w:space="0" w:color="000000"/>
              <w:left w:val="single" w:sz="8" w:space="0" w:color="000000"/>
              <w:bottom w:val="single" w:sz="8" w:space="0" w:color="000000"/>
              <w:right w:val="single" w:sz="8" w:space="0" w:color="000000"/>
            </w:tcBorders>
            <w:shd w:val="clear" w:color="auto" w:fill="2F5597"/>
            <w:tcMar>
              <w:top w:w="72" w:type="dxa"/>
              <w:left w:w="144" w:type="dxa"/>
              <w:bottom w:w="72" w:type="dxa"/>
              <w:right w:w="144" w:type="dxa"/>
            </w:tcMar>
            <w:hideMark/>
          </w:tcPr>
          <w:p w14:paraId="7E746DE7" w14:textId="77777777" w:rsidR="003854E0" w:rsidRPr="00BF00E9" w:rsidRDefault="003854E0">
            <w:pPr>
              <w:pStyle w:val="aff0"/>
            </w:pPr>
            <w:r>
              <w:rPr>
                <w:rFonts w:hint="eastAsia"/>
              </w:rPr>
              <w:t>業務と役割</w:t>
            </w:r>
          </w:p>
        </w:tc>
        <w:tc>
          <w:tcPr>
            <w:tcW w:w="899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53A925F6" w14:textId="06C5E3D3" w:rsidR="003854E0" w:rsidRPr="00520A2B" w:rsidRDefault="003854E0">
            <w:pPr>
              <w:pStyle w:val="afff6"/>
            </w:pPr>
            <w:r w:rsidRPr="00B809D6">
              <w:t>CISAとは"Certified Information Systems Auditor"の略称であり、「公認情報システム監査人」とも呼ばれています。ISACA（情報システムコントロール協会）が認定する国際的な資格であり、情報システムを監査する者の能力と専門性</w:t>
            </w:r>
            <w:r>
              <w:rPr>
                <w:rFonts w:hint="eastAsia"/>
              </w:rPr>
              <w:t>を</w:t>
            </w:r>
            <w:r w:rsidRPr="00B809D6">
              <w:t>証明</w:t>
            </w:r>
            <w:r>
              <w:rPr>
                <w:rFonts w:hint="eastAsia"/>
              </w:rPr>
              <w:t>します</w:t>
            </w:r>
            <w:r w:rsidRPr="00B809D6">
              <w:t>。</w:t>
            </w:r>
          </w:p>
        </w:tc>
      </w:tr>
      <w:tr w:rsidR="003854E0" w:rsidRPr="00A56697" w14:paraId="76BFC0E9" w14:textId="77777777">
        <w:trPr>
          <w:trHeight w:val="634"/>
        </w:trPr>
        <w:tc>
          <w:tcPr>
            <w:tcW w:w="1489" w:type="dxa"/>
            <w:tcBorders>
              <w:top w:val="single" w:sz="8" w:space="0" w:color="000000"/>
              <w:left w:val="single" w:sz="8" w:space="0" w:color="000000"/>
              <w:bottom w:val="single" w:sz="8" w:space="0" w:color="000000"/>
              <w:right w:val="single" w:sz="8" w:space="0" w:color="000000"/>
            </w:tcBorders>
            <w:shd w:val="clear" w:color="auto" w:fill="2F5597"/>
            <w:tcMar>
              <w:top w:w="72" w:type="dxa"/>
              <w:left w:w="144" w:type="dxa"/>
              <w:bottom w:w="72" w:type="dxa"/>
              <w:right w:w="144" w:type="dxa"/>
            </w:tcMar>
            <w:hideMark/>
          </w:tcPr>
          <w:p w14:paraId="098CBDFF" w14:textId="77777777" w:rsidR="003854E0" w:rsidRPr="00BF00E9" w:rsidRDefault="003854E0">
            <w:pPr>
              <w:pStyle w:val="aff0"/>
            </w:pPr>
            <w:r w:rsidRPr="00BF00E9">
              <w:rPr>
                <w:rFonts w:hint="eastAsia"/>
              </w:rPr>
              <w:t>活用</w:t>
            </w:r>
            <w:r>
              <w:rPr>
                <w:rFonts w:hint="eastAsia"/>
              </w:rPr>
              <w:t>方法</w:t>
            </w:r>
          </w:p>
        </w:tc>
        <w:tc>
          <w:tcPr>
            <w:tcW w:w="899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619C8D" w14:textId="636F2FE3" w:rsidR="003854E0" w:rsidRPr="002E73D6" w:rsidRDefault="003854E0">
            <w:pPr>
              <w:pStyle w:val="afff6"/>
            </w:pPr>
            <w:r w:rsidRPr="0031490B">
              <w:t>IT/情報システム監査人、コントロール、保証および情報セキュリティの専門家</w:t>
            </w:r>
            <w:r>
              <w:rPr>
                <w:rFonts w:hint="eastAsia"/>
              </w:rPr>
              <w:t>としてのキャリア育成に役立ちます。</w:t>
            </w:r>
          </w:p>
        </w:tc>
      </w:tr>
    </w:tbl>
    <w:p w14:paraId="355895DE" w14:textId="6EA12FFC" w:rsidR="003854E0" w:rsidRDefault="004356A5" w:rsidP="003854E0">
      <w:pPr>
        <w:ind w:firstLineChars="0" w:firstLine="0"/>
      </w:pPr>
      <w:r w:rsidRPr="00D93420">
        <w:rPr>
          <w:noProof/>
        </w:rPr>
        <mc:AlternateContent>
          <mc:Choice Requires="wps">
            <w:drawing>
              <wp:anchor distT="0" distB="0" distL="114300" distR="114300" simplePos="0" relativeHeight="251656588" behindDoc="0" locked="0" layoutInCell="1" allowOverlap="1" wp14:anchorId="2B1BBA1C" wp14:editId="50CF1085">
                <wp:simplePos x="0" y="0"/>
                <wp:positionH relativeFrom="margin">
                  <wp:posOffset>0</wp:posOffset>
                </wp:positionH>
                <wp:positionV relativeFrom="paragraph">
                  <wp:posOffset>34708</wp:posOffset>
                </wp:positionV>
                <wp:extent cx="6648450" cy="292735"/>
                <wp:effectExtent l="0" t="0" r="0" b="0"/>
                <wp:wrapTopAndBottom/>
                <wp:docPr id="263963359" name="テキスト ボックス 3"/>
                <wp:cNvGraphicFramePr/>
                <a:graphic xmlns:a="http://schemas.openxmlformats.org/drawingml/2006/main">
                  <a:graphicData uri="http://schemas.microsoft.com/office/word/2010/wordprocessingShape">
                    <wps:wsp>
                      <wps:cNvSpPr txBox="1"/>
                      <wps:spPr>
                        <a:xfrm>
                          <a:off x="0" y="0"/>
                          <a:ext cx="6648450" cy="292735"/>
                        </a:xfrm>
                        <a:prstGeom prst="rect">
                          <a:avLst/>
                        </a:prstGeom>
                        <a:solidFill>
                          <a:sysClr val="window" lastClr="FFFFFF"/>
                        </a:solidFill>
                        <a:ln w="6350">
                          <a:noFill/>
                        </a:ln>
                      </wps:spPr>
                      <wps:txbx>
                        <w:txbxContent>
                          <w:p w14:paraId="3BAB13C0" w14:textId="7F5D1BFE" w:rsidR="003854E0" w:rsidRPr="00CC66E9" w:rsidRDefault="003854E0" w:rsidP="003854E0">
                            <w:pPr>
                              <w:pStyle w:val="aff2"/>
                            </w:pPr>
                            <w:r>
                              <w:rPr>
                                <w:rFonts w:hint="eastAsia"/>
                              </w:rPr>
                              <w:t>(出典) ISACA東京支部ホームページをもとに作成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BBA1C" id="_x0000_s1231" type="#_x0000_t202" style="position:absolute;left:0;text-align:left;margin-left:0;margin-top:2.75pt;width:523.5pt;height:23.05pt;z-index:2516565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" fillcolor="window" stroked="f" strokeweight=".5pt">
                <v:textbox>
                  <w:txbxContent>
                    <w:p w14:paraId="3BAB13C0" w14:textId="7F5D1BFE" w:rsidR="003854E0" w:rsidRPr="00CC66E9" w:rsidRDefault="003854E0" w:rsidP="003854E0">
                      <w:pPr>
                        <w:pStyle w:val="aff2"/>
                      </w:pPr>
                      <w:r>
                        <w:rPr>
                          <w:rFonts w:hint="eastAsia"/>
                        </w:rPr>
                        <w:t>(出典) ISACA東京支部ホームページをもとに作成</w:t>
                      </w:r>
                    </w:p>
                  </w:txbxContent>
                </v:textbox>
                <w10:wrap type="topAndBottom" anchorx="margin"/>
              </v:shape>
            </w:pict>
          </mc:Fallback>
        </mc:AlternateContent>
      </w:r>
    </w:p>
    <w:tbl>
      <w:tblPr>
        <w:tblStyle w:val="aa"/>
        <w:tblpPr w:leftFromText="142" w:rightFromText="142" w:vertAnchor="text" w:horzAnchor="margin" w:tblpY="-112"/>
        <w:tblW w:w="0" w:type="auto"/>
        <w:tblLook w:val="04A0" w:firstRow="1" w:lastRow="0" w:firstColumn="1" w:lastColumn="0" w:noHBand="0" w:noVBand="1"/>
      </w:tblPr>
      <w:tblGrid>
        <w:gridCol w:w="3681"/>
        <w:gridCol w:w="6775"/>
      </w:tblGrid>
      <w:tr w:rsidR="003854E0" w14:paraId="467AF4BD" w14:textId="77777777">
        <w:tc>
          <w:tcPr>
            <w:tcW w:w="10456" w:type="dxa"/>
            <w:gridSpan w:val="2"/>
          </w:tcPr>
          <w:p w14:paraId="227A3CCB" w14:textId="1F0EAE20" w:rsidR="003854E0" w:rsidRDefault="003854E0" w:rsidP="00601047">
            <w:pPr>
              <w:pStyle w:val="affe"/>
              <w:framePr w:hSpace="0" w:wrap="auto" w:vAnchor="margin" w:hAnchor="text" w:yAlign="inline"/>
            </w:pPr>
            <w:r w:rsidRPr="000A23A7">
              <w:rPr>
                <w:rFonts w:hint="eastAsia"/>
              </w:rPr>
              <w:t>詳細理解のため参考となる文献（参考文献）</w:t>
            </w:r>
          </w:p>
        </w:tc>
      </w:tr>
      <w:tr w:rsidR="003854E0" w:rsidRPr="000A23A7" w14:paraId="6D2F2576" w14:textId="77777777">
        <w:tc>
          <w:tcPr>
            <w:tcW w:w="3681" w:type="dxa"/>
            <w:shd w:val="clear" w:color="auto" w:fill="F1A983" w:themeFill="accent2" w:themeFillTint="99"/>
          </w:tcPr>
          <w:p w14:paraId="760BCAF4" w14:textId="77777777" w:rsidR="003854E0" w:rsidRDefault="003854E0" w:rsidP="00601047">
            <w:pPr>
              <w:pStyle w:val="affe"/>
              <w:framePr w:hSpace="0" w:wrap="auto" w:vAnchor="margin" w:hAnchor="text" w:yAlign="inline"/>
            </w:pPr>
            <w:r>
              <w:rPr>
                <w:rFonts w:hint="eastAsia"/>
              </w:rPr>
              <w:t>CISSP 8 ドメインガイドブック</w:t>
            </w:r>
          </w:p>
        </w:tc>
        <w:tc>
          <w:tcPr>
            <w:tcW w:w="6775" w:type="dxa"/>
          </w:tcPr>
          <w:p w14:paraId="3D75D9BE" w14:textId="77777777" w:rsidR="003854E0" w:rsidRPr="000A23A7" w:rsidRDefault="003854E0" w:rsidP="00601047">
            <w:pPr>
              <w:pStyle w:val="affe"/>
              <w:framePr w:hSpace="0" w:wrap="auto" w:vAnchor="margin" w:hAnchor="text" w:yAlign="inline"/>
            </w:pPr>
            <w:r w:rsidRPr="00174188">
              <w:t>https://japan.isc2.org/files/MAR-CISSP_Guidebook-JP-RB-2023.pdf</w:t>
            </w:r>
          </w:p>
        </w:tc>
      </w:tr>
      <w:tr w:rsidR="003854E0" w:rsidRPr="000A23A7" w14:paraId="1CE0642C" w14:textId="77777777">
        <w:tc>
          <w:tcPr>
            <w:tcW w:w="3681" w:type="dxa"/>
            <w:shd w:val="clear" w:color="auto" w:fill="F1A983" w:themeFill="accent2" w:themeFillTint="99"/>
          </w:tcPr>
          <w:p w14:paraId="44BD1F18" w14:textId="77777777" w:rsidR="003854E0" w:rsidRDefault="003854E0" w:rsidP="00601047">
            <w:pPr>
              <w:pStyle w:val="affe"/>
              <w:framePr w:hSpace="0" w:wrap="auto" w:vAnchor="margin" w:hAnchor="text" w:yAlign="inline"/>
            </w:pPr>
            <w:r>
              <w:rPr>
                <w:rFonts w:hint="eastAsia"/>
              </w:rPr>
              <w:t>ISACA 東京支部</w:t>
            </w:r>
          </w:p>
        </w:tc>
        <w:tc>
          <w:tcPr>
            <w:tcW w:w="6775" w:type="dxa"/>
          </w:tcPr>
          <w:p w14:paraId="265EC60B" w14:textId="77777777" w:rsidR="003854E0" w:rsidRPr="00174188" w:rsidRDefault="003854E0" w:rsidP="00601047">
            <w:pPr>
              <w:pStyle w:val="affe"/>
              <w:framePr w:hSpace="0" w:wrap="auto" w:vAnchor="margin" w:hAnchor="text" w:yAlign="inline"/>
            </w:pPr>
            <w:r w:rsidRPr="00EA24BF">
              <w:t>https://www.isaca.gr.jp</w:t>
            </w:r>
          </w:p>
        </w:tc>
      </w:tr>
    </w:tbl>
    <w:p w14:paraId="676FAD18" w14:textId="77777777" w:rsidR="003854E0" w:rsidRDefault="003854E0" w:rsidP="003854E0">
      <w:pPr>
        <w:widowControl/>
        <w:spacing w:line="240" w:lineRule="auto"/>
        <w:ind w:firstLineChars="0" w:firstLine="0"/>
        <w:jc w:val="left"/>
      </w:pPr>
      <w:r>
        <w:br w:type="page"/>
      </w:r>
    </w:p>
    <w:p w14:paraId="43C9EDEC" w14:textId="77777777" w:rsidR="00EE729B" w:rsidRPr="008E56CB" w:rsidRDefault="00EE729B" w:rsidP="00EE729B">
      <w:pPr>
        <w:pStyle w:val="2"/>
      </w:pPr>
      <w:bookmarkStart w:id="1844" w:name="_Toc188349151"/>
      <w:r>
        <w:t>各種人材育成カリキュラム</w:t>
      </w:r>
      <w:bookmarkEnd w:id="1844"/>
    </w:p>
    <w:tbl>
      <w:tblPr>
        <w:tblStyle w:val="aa"/>
        <w:tblW w:w="0" w:type="auto"/>
        <w:tblLook w:val="04A0" w:firstRow="1" w:lastRow="0" w:firstColumn="1" w:lastColumn="0" w:noHBand="0" w:noVBand="1"/>
      </w:tblPr>
      <w:tblGrid>
        <w:gridCol w:w="10456"/>
      </w:tblGrid>
      <w:tr w:rsidR="00EE729B" w14:paraId="43831284" w14:textId="77777777">
        <w:tc>
          <w:tcPr>
            <w:tcW w:w="10456" w:type="dxa"/>
            <w:shd w:val="clear" w:color="auto" w:fill="215E99"/>
          </w:tcPr>
          <w:p w14:paraId="34B94B1B" w14:textId="77777777" w:rsidR="00EE729B" w:rsidRDefault="00EE729B">
            <w:pPr>
              <w:pStyle w:val="aff0"/>
              <w:rPr>
                <w:szCs w:val="24"/>
              </w:rPr>
            </w:pPr>
            <w:r w:rsidRPr="00204298">
              <w:rPr>
                <w:rFonts w:hint="eastAsia"/>
              </w:rPr>
              <w:t>章の目的</w:t>
            </w:r>
          </w:p>
        </w:tc>
      </w:tr>
      <w:tr w:rsidR="00EE729B" w:rsidRPr="00922DB5" w14:paraId="0124C7AC" w14:textId="77777777">
        <w:trPr>
          <w:trHeight w:val="1734"/>
        </w:trPr>
        <w:tc>
          <w:tcPr>
            <w:tcW w:w="10456" w:type="dxa"/>
          </w:tcPr>
          <w:p w14:paraId="166A2547" w14:textId="77777777" w:rsidR="00EE729B" w:rsidRPr="006B768D" w:rsidRDefault="00EE729B">
            <w:pPr>
              <w:pStyle w:val="afff6"/>
            </w:pPr>
            <w:r>
              <w:rPr>
                <w:rFonts w:hint="eastAsia"/>
              </w:rPr>
              <w:t>第24章では、</w:t>
            </w:r>
            <w:r w:rsidRPr="00635C63">
              <w:rPr>
                <w:rFonts w:hint="eastAsia"/>
              </w:rPr>
              <w:t>知識やスキルを備えた人材の育成・確保</w:t>
            </w:r>
            <w:r>
              <w:rPr>
                <w:rFonts w:hint="eastAsia"/>
              </w:rPr>
              <w:t>に向けて、</w:t>
            </w:r>
            <w:r w:rsidRPr="00635C63">
              <w:rPr>
                <w:rFonts w:hint="eastAsia"/>
              </w:rPr>
              <w:t>関係機関が公表しているセキュリティ関連のカリキュラム内容を把握することを目的とします。</w:t>
            </w:r>
            <w:r>
              <w:rPr>
                <w:rFonts w:hint="eastAsia"/>
              </w:rPr>
              <w:t>紹介する</w:t>
            </w:r>
            <w:r w:rsidRPr="00635C63">
              <w:rPr>
                <w:rFonts w:hint="eastAsia"/>
              </w:rPr>
              <w:t>カリキュラム内容は、</w:t>
            </w:r>
            <w:r>
              <w:rPr>
                <w:rFonts w:hint="eastAsia"/>
              </w:rPr>
              <w:t>具体的な</w:t>
            </w:r>
            <w:r w:rsidRPr="00635C63">
              <w:rPr>
                <w:rFonts w:hint="eastAsia"/>
              </w:rPr>
              <w:t>実施計画や実施内容を検討する際の参考資料となります。</w:t>
            </w:r>
          </w:p>
        </w:tc>
      </w:tr>
      <w:tr w:rsidR="00EE729B" w14:paraId="35D86CED" w14:textId="77777777">
        <w:tc>
          <w:tcPr>
            <w:tcW w:w="10456" w:type="dxa"/>
            <w:shd w:val="clear" w:color="auto" w:fill="215E99"/>
          </w:tcPr>
          <w:p w14:paraId="7B0CD1C5" w14:textId="77777777" w:rsidR="00EE729B" w:rsidRDefault="00EE729B">
            <w:pPr>
              <w:pStyle w:val="aff0"/>
              <w:rPr>
                <w:szCs w:val="24"/>
              </w:rPr>
            </w:pPr>
            <w:r w:rsidRPr="00FF7085">
              <w:rPr>
                <w:rFonts w:hint="eastAsia"/>
                <w:szCs w:val="24"/>
              </w:rPr>
              <w:t>主な達成目標</w:t>
            </w:r>
          </w:p>
        </w:tc>
      </w:tr>
      <w:tr w:rsidR="00EE729B" w:rsidRPr="00FF762C" w14:paraId="598A352D" w14:textId="77777777">
        <w:trPr>
          <w:trHeight w:val="1707"/>
        </w:trPr>
        <w:tc>
          <w:tcPr>
            <w:tcW w:w="10456" w:type="dxa"/>
          </w:tcPr>
          <w:p w14:paraId="4AD796F0" w14:textId="4661EF06" w:rsidR="00EE729B" w:rsidRDefault="00EE729B">
            <w:pPr>
              <w:pStyle w:val="afff6"/>
              <w:numPr>
                <w:ilvl w:val="0"/>
                <w:numId w:val="5"/>
              </w:numPr>
            </w:pPr>
            <w:r>
              <w:rPr>
                <w:rFonts w:hint="eastAsia"/>
              </w:rPr>
              <w:t>「</w:t>
            </w:r>
            <w:r w:rsidRPr="00A12C98">
              <w:rPr>
                <w:rFonts w:hint="eastAsia"/>
              </w:rPr>
              <w:t>プラス・セキュリティ知識補充講座</w:t>
            </w:r>
            <w:r w:rsidRPr="00A12C98">
              <w:t xml:space="preserve"> カリキュラム例</w:t>
            </w:r>
            <w:r>
              <w:rPr>
                <w:rFonts w:hint="eastAsia"/>
              </w:rPr>
              <w:t>」のカリキュラム内容を理解すること</w:t>
            </w:r>
          </w:p>
          <w:p w14:paraId="4BC66308" w14:textId="1B3DADFC" w:rsidR="00EE729B" w:rsidRDefault="00EE729B">
            <w:pPr>
              <w:pStyle w:val="afff6"/>
              <w:numPr>
                <w:ilvl w:val="0"/>
                <w:numId w:val="5"/>
              </w:numPr>
            </w:pPr>
            <w:r>
              <w:rPr>
                <w:rFonts w:hint="eastAsia"/>
              </w:rPr>
              <w:t>「IT</w:t>
            </w:r>
            <w:r w:rsidRPr="00077EA9">
              <w:rPr>
                <w:rFonts w:hint="eastAsia"/>
              </w:rPr>
              <w:t>スキル標準モデルカリキュラム</w:t>
            </w:r>
            <w:r>
              <w:rPr>
                <w:rFonts w:hint="eastAsia"/>
              </w:rPr>
              <w:t>」のカリキュラム内容を理解すること</w:t>
            </w:r>
          </w:p>
          <w:p w14:paraId="14D20EB0" w14:textId="1F8A63AF" w:rsidR="00EE729B" w:rsidRPr="00C2491F" w:rsidRDefault="00EE729B">
            <w:pPr>
              <w:pStyle w:val="afff6"/>
              <w:numPr>
                <w:ilvl w:val="0"/>
                <w:numId w:val="5"/>
              </w:numPr>
            </w:pPr>
            <w:r w:rsidRPr="00A55F46">
              <w:rPr>
                <w:rFonts w:hint="eastAsia"/>
              </w:rPr>
              <w:t>デジタルスキル習得に関する講座を紹介する</w:t>
            </w:r>
            <w:r>
              <w:rPr>
                <w:rFonts w:hint="eastAsia"/>
              </w:rPr>
              <w:t>「マナビDX」について概要と活用方法を理解すること</w:t>
            </w:r>
          </w:p>
        </w:tc>
      </w:tr>
    </w:tbl>
    <w:p w14:paraId="2626E4E1" w14:textId="77777777" w:rsidR="00EE729B" w:rsidRDefault="00EE729B" w:rsidP="002071E4">
      <w:pPr>
        <w:pStyle w:val="3"/>
        <w:numPr>
          <w:ilvl w:val="1"/>
          <w:numId w:val="4"/>
        </w:numPr>
        <w:ind w:left="142"/>
      </w:pPr>
      <w:bookmarkStart w:id="1845" w:name="_Toc182561786"/>
      <w:bookmarkStart w:id="1846" w:name="_Toc185339016"/>
      <w:bookmarkStart w:id="1847" w:name="_Toc188349152"/>
      <w:r w:rsidRPr="00FE39CB">
        <w:rPr>
          <w:rFonts w:hint="eastAsia"/>
        </w:rPr>
        <w:t>プラス・セキュリティ知識補充講座</w:t>
      </w:r>
      <w:r w:rsidRPr="00FE39CB">
        <w:t xml:space="preserve"> カリキュラム例</w:t>
      </w:r>
      <w:bookmarkEnd w:id="1845"/>
      <w:bookmarkEnd w:id="1846"/>
      <w:bookmarkEnd w:id="1847"/>
    </w:p>
    <w:p w14:paraId="3D2743EF" w14:textId="3588CFD0" w:rsidR="00EE729B" w:rsidRDefault="00EE729B" w:rsidP="00EE729B">
      <w:r>
        <w:rPr>
          <w:rFonts w:hint="eastAsia"/>
        </w:rPr>
        <w:t>「プラス・セキュリティ知識補充講座」は、内閣サイバーセキュリティセンター（</w:t>
      </w:r>
      <w:bookmarkStart w:id="1848" w:name="■KPI24ー1"/>
      <w:bookmarkStart w:id="1849" w:name="■NISC24ー1"/>
      <w:r w:rsidR="00863C02">
        <w:fldChar w:fldCharType="begin"/>
      </w:r>
      <w:r w:rsidR="00863C02">
        <w:instrText>HYPERLINK  \l "■NISC"</w:instrText>
      </w:r>
      <w:r w:rsidR="00863C02">
        <w:fldChar w:fldCharType="separate"/>
      </w:r>
      <w:r w:rsidRPr="00863C02">
        <w:rPr>
          <w:rStyle w:val="a7"/>
        </w:rPr>
        <w:t>NISC</w:t>
      </w:r>
      <w:bookmarkEnd w:id="1848"/>
      <w:bookmarkEnd w:id="1849"/>
      <w:r w:rsidR="00863C02">
        <w:fldChar w:fldCharType="end"/>
      </w:r>
      <w:r>
        <w:t>）が提供するプログラムで、特に経営層やデジタルトランスフォーメーション（DX）を推進する部課長向けに設計されています。この講座は、企業内外のセキュリティ専門人材との協働を円滑に行うために必要な知識を補充することを目的としています。</w:t>
      </w:r>
    </w:p>
    <w:p w14:paraId="26660A82" w14:textId="58041C3A" w:rsidR="00EE729B" w:rsidRDefault="00EE729B" w:rsidP="00EE729B">
      <w:r>
        <w:rPr>
          <w:rFonts w:hint="eastAsia"/>
        </w:rPr>
        <w:t>具体的には、以下のように経営層向けと</w:t>
      </w:r>
      <w:bookmarkStart w:id="1850" w:name="■デジタル化24ー1"/>
      <w:r w:rsidR="00A73120">
        <w:fldChar w:fldCharType="begin"/>
      </w:r>
      <w:r w:rsidR="00A73120">
        <w:rPr>
          <w:rFonts w:hint="eastAsia"/>
        </w:rPr>
        <w:instrText xml:space="preserve">HYPERLINK </w:instrText>
      </w:r>
      <w:r w:rsidR="00A73120">
        <w:instrText xml:space="preserve"> \l "</w:instrText>
      </w:r>
      <w:r w:rsidR="00A73120">
        <w:rPr>
          <w:rFonts w:hint="eastAsia"/>
        </w:rPr>
        <w:instrText>■デジタル化</w:instrText>
      </w:r>
      <w:r w:rsidR="00A73120">
        <w:instrText>"</w:instrText>
      </w:r>
      <w:r w:rsidR="00A73120">
        <w:fldChar w:fldCharType="separate"/>
      </w:r>
      <w:r w:rsidRPr="00A73120">
        <w:rPr>
          <w:rStyle w:val="a7"/>
          <w:rFonts w:hint="eastAsia"/>
        </w:rPr>
        <w:t>デジタル化</w:t>
      </w:r>
      <w:bookmarkEnd w:id="1850"/>
      <w:r w:rsidR="00A73120">
        <w:fldChar w:fldCharType="end"/>
      </w:r>
      <w:r>
        <w:rPr>
          <w:rFonts w:hint="eastAsia"/>
        </w:rPr>
        <w:t>推進部門の部課長級マネジメント層向けの</w:t>
      </w:r>
      <w:r>
        <w:t>2つのカリキュラムで構成されています。</w:t>
      </w:r>
    </w:p>
    <w:p w14:paraId="33ADD92C" w14:textId="77777777" w:rsidR="00EE729B" w:rsidRDefault="00EE729B" w:rsidP="00EE729B"/>
    <w:p w14:paraId="2F712C73" w14:textId="77777777" w:rsidR="00EE729B" w:rsidRDefault="00EE729B" w:rsidP="00EE729B">
      <w:pPr>
        <w:pStyle w:val="ab"/>
        <w:numPr>
          <w:ilvl w:val="0"/>
          <w:numId w:val="18"/>
        </w:numPr>
        <w:ind w:leftChars="0" w:firstLineChars="0"/>
      </w:pPr>
      <w:r>
        <w:rPr>
          <w:rFonts w:hint="eastAsia"/>
        </w:rPr>
        <w:t>経営層</w:t>
      </w:r>
    </w:p>
    <w:p w14:paraId="0CAA5608" w14:textId="042003D3" w:rsidR="00EE729B" w:rsidRDefault="00EE729B" w:rsidP="00EE729B">
      <w:pPr>
        <w:pStyle w:val="ab"/>
        <w:ind w:leftChars="0" w:left="680" w:firstLineChars="0" w:firstLine="0"/>
      </w:pPr>
      <w:r>
        <w:t>企業のセキュリティリスクに対する理解を深め、経営判断に役立つ知識を提供。</w:t>
      </w:r>
    </w:p>
    <w:p w14:paraId="7DB32E58" w14:textId="77777777" w:rsidR="00EE729B" w:rsidRDefault="00EE729B" w:rsidP="00EE729B">
      <w:pPr>
        <w:pStyle w:val="ab"/>
        <w:numPr>
          <w:ilvl w:val="0"/>
          <w:numId w:val="18"/>
        </w:numPr>
        <w:ind w:leftChars="0" w:firstLineChars="0"/>
      </w:pPr>
      <w:r>
        <w:rPr>
          <w:rFonts w:hint="eastAsia"/>
        </w:rPr>
        <w:t>デジタル化推進部門の部課長級マネジメント層</w:t>
      </w:r>
    </w:p>
    <w:p w14:paraId="5E05E412" w14:textId="77777777" w:rsidR="00EE729B" w:rsidRDefault="00EE729B" w:rsidP="00EE729B">
      <w:pPr>
        <w:pStyle w:val="ab"/>
        <w:ind w:leftChars="0" w:left="680" w:firstLineChars="0" w:firstLine="0"/>
      </w:pPr>
      <w:r>
        <w:t>業務や製品・サービスのデジタル化を推進する役割を担う部門の管理職向けに、セキュリティリスク管理やデジタル化に伴うセキュリティ対策を強化する知識を提供。</w:t>
      </w:r>
    </w:p>
    <w:p w14:paraId="230B7B5B" w14:textId="77777777" w:rsidR="00EE729B" w:rsidRDefault="00EE729B" w:rsidP="00EE729B">
      <w:pPr>
        <w:pStyle w:val="ab"/>
        <w:ind w:leftChars="0" w:left="680" w:firstLineChars="0" w:firstLine="0"/>
      </w:pPr>
      <w:r w:rsidRPr="00D93420">
        <w:rPr>
          <w:noProof/>
        </w:rPr>
        <mc:AlternateContent>
          <mc:Choice Requires="wps">
            <w:drawing>
              <wp:anchor distT="0" distB="0" distL="114300" distR="114300" simplePos="0" relativeHeight="251656530" behindDoc="0" locked="0" layoutInCell="1" allowOverlap="1" wp14:anchorId="6269C8B6" wp14:editId="1D895E73">
                <wp:simplePos x="0" y="0"/>
                <wp:positionH relativeFrom="margin">
                  <wp:posOffset>183515</wp:posOffset>
                </wp:positionH>
                <wp:positionV relativeFrom="paragraph">
                  <wp:posOffset>4114800</wp:posOffset>
                </wp:positionV>
                <wp:extent cx="6484620" cy="292100"/>
                <wp:effectExtent l="0" t="0" r="0" b="0"/>
                <wp:wrapTopAndBottom/>
                <wp:docPr id="1329621334" name="テキスト ボックス 3"/>
                <wp:cNvGraphicFramePr/>
                <a:graphic xmlns:a="http://schemas.openxmlformats.org/drawingml/2006/main">
                  <a:graphicData uri="http://schemas.microsoft.com/office/word/2010/wordprocessingShape">
                    <wps:wsp>
                      <wps:cNvSpPr txBox="1"/>
                      <wps:spPr>
                        <a:xfrm>
                          <a:off x="0" y="0"/>
                          <a:ext cx="6484620" cy="292100"/>
                        </a:xfrm>
                        <a:prstGeom prst="rect">
                          <a:avLst/>
                        </a:prstGeom>
                        <a:noFill/>
                        <a:ln w="6350">
                          <a:noFill/>
                        </a:ln>
                      </wps:spPr>
                      <wps:txbx>
                        <w:txbxContent>
                          <w:p w14:paraId="776DA9C0" w14:textId="77777777" w:rsidR="00EE729B" w:rsidRPr="008A6798" w:rsidRDefault="00EE729B" w:rsidP="00EE729B">
                            <w:pPr>
                              <w:pStyle w:val="aff2"/>
                            </w:pPr>
                            <w:r>
                              <w:rPr>
                                <w:rFonts w:hint="eastAsia"/>
                              </w:rPr>
                              <w:t>(出典) NISC「</w:t>
                            </w:r>
                            <w:r w:rsidRPr="00286256">
                              <w:t>プラス・セキュリティ知識補充講座 カリキュラム例</w:t>
                            </w:r>
                            <w:r>
                              <w:rPr>
                                <w:rFonts w:hint="eastAsia"/>
                                <w:color w:val="000000"/>
                              </w:rPr>
                              <w:t>」</w:t>
                            </w:r>
                            <w:r>
                              <w:rPr>
                                <w:rFonts w:hint="eastAsia"/>
                              </w:rPr>
                              <w:t>をもとに作成</w:t>
                            </w:r>
                          </w:p>
                          <w:p w14:paraId="45162DF3" w14:textId="77777777" w:rsidR="00EE729B" w:rsidRPr="00286256" w:rsidRDefault="00EE729B" w:rsidP="005C10C7">
                            <w:pPr>
                              <w:pStyle w:val="af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9C8B6" id="_x0000_s1232" type="#_x0000_t202" style="position:absolute;left:0;text-align:left;margin-left:14.45pt;margin-top:324pt;width:510.6pt;height:23pt;z-index:2516565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" filled="f" stroked="f" strokeweight=".5pt">
                <v:textbox>
                  <w:txbxContent>
                    <w:p w14:paraId="776DA9C0" w14:textId="77777777" w:rsidR="00EE729B" w:rsidRPr="008A6798" w:rsidRDefault="00EE729B" w:rsidP="00EE729B">
                      <w:pPr>
                        <w:pStyle w:val="aff2"/>
                      </w:pPr>
                      <w:r>
                        <w:rPr>
                          <w:rFonts w:hint="eastAsia"/>
                        </w:rPr>
                        <w:t>(出典) NISC「</w:t>
                      </w:r>
                      <w:r w:rsidRPr="00286256">
                        <w:t>プラス・セキュリティ知識補充講座 カリキュラム例</w:t>
                      </w:r>
                      <w:r>
                        <w:rPr>
                          <w:rFonts w:hint="eastAsia"/>
                          <w:color w:val="000000"/>
                        </w:rPr>
                        <w:t>」</w:t>
                      </w:r>
                      <w:r>
                        <w:rPr>
                          <w:rFonts w:hint="eastAsia"/>
                        </w:rPr>
                        <w:t>をもとに作成</w:t>
                      </w:r>
                    </w:p>
                    <w:p w14:paraId="45162DF3" w14:textId="77777777" w:rsidR="00EE729B" w:rsidRPr="00286256" w:rsidRDefault="00EE729B" w:rsidP="005C10C7">
                      <w:pPr>
                        <w:pStyle w:val="aff2"/>
                      </w:pPr>
                    </w:p>
                  </w:txbxContent>
                </v:textbox>
                <w10:wrap type="topAndBottom" anchorx="margin"/>
              </v:shape>
            </w:pict>
          </mc:Fallback>
        </mc:AlternateContent>
      </w:r>
    </w:p>
    <w:tbl>
      <w:tblPr>
        <w:tblStyle w:val="aa"/>
        <w:tblW w:w="0" w:type="auto"/>
        <w:tblLook w:val="04A0" w:firstRow="1" w:lastRow="0" w:firstColumn="1" w:lastColumn="0" w:noHBand="0" w:noVBand="1"/>
      </w:tblPr>
      <w:tblGrid>
        <w:gridCol w:w="10456"/>
      </w:tblGrid>
      <w:tr w:rsidR="00EE729B" w14:paraId="204EBEAD" w14:textId="77777777">
        <w:tc>
          <w:tcPr>
            <w:tcW w:w="10456" w:type="dxa"/>
            <w:shd w:val="clear" w:color="auto" w:fill="215E99" w:themeFill="text2" w:themeFillTint="BF"/>
          </w:tcPr>
          <w:p w14:paraId="0A880C5B" w14:textId="77777777" w:rsidR="00EE729B" w:rsidRDefault="00EE729B">
            <w:pPr>
              <w:pStyle w:val="aff0"/>
            </w:pPr>
            <w:r w:rsidRPr="005B28D9">
              <w:rPr>
                <w:rFonts w:hint="eastAsia"/>
              </w:rPr>
              <w:t>理想とする目標</w:t>
            </w:r>
          </w:p>
        </w:tc>
      </w:tr>
      <w:tr w:rsidR="00EE729B" w14:paraId="2A898B66" w14:textId="77777777">
        <w:tc>
          <w:tcPr>
            <w:tcW w:w="10456" w:type="dxa"/>
          </w:tcPr>
          <w:p w14:paraId="07F5AE7F" w14:textId="77777777" w:rsidR="00EE729B" w:rsidRDefault="00EE729B">
            <w:pPr>
              <w:pStyle w:val="afff8"/>
            </w:pPr>
            <w:r>
              <w:rPr>
                <w:rFonts w:hint="eastAsia"/>
              </w:rPr>
              <w:t>経営層（必ずしも</w:t>
            </w:r>
            <w:r>
              <w:t>DXを担当している部署の担当役員</w:t>
            </w:r>
            <w:r>
              <w:rPr>
                <w:rFonts w:hint="eastAsia"/>
              </w:rPr>
              <w:t>など</w:t>
            </w:r>
            <w:r>
              <w:t>ではなく、経営層全体）</w:t>
            </w:r>
          </w:p>
          <w:p w14:paraId="7733E1BA" w14:textId="77777777" w:rsidR="00EE729B" w:rsidRPr="003C604A" w:rsidRDefault="00EE729B" w:rsidP="00892C01">
            <w:pPr>
              <w:pStyle w:val="afff6"/>
              <w:numPr>
                <w:ilvl w:val="0"/>
                <w:numId w:val="64"/>
              </w:numPr>
            </w:pPr>
            <w:r w:rsidRPr="003C604A">
              <w:t>サイバーセキュリティに関する動向が自社のコーポレートリスクに与える影響を的確に把握できる。</w:t>
            </w:r>
          </w:p>
          <w:p w14:paraId="1C678120" w14:textId="77777777" w:rsidR="00EE729B" w:rsidRPr="003C604A" w:rsidRDefault="00EE729B" w:rsidP="00892C01">
            <w:pPr>
              <w:pStyle w:val="afff6"/>
              <w:numPr>
                <w:ilvl w:val="0"/>
                <w:numId w:val="64"/>
              </w:numPr>
            </w:pPr>
            <w:r w:rsidRPr="003C604A">
              <w:t>上記の影響を踏まえ、自社のセキュリティ体制構築・投資の決定・指示を的確に実行できる。</w:t>
            </w:r>
          </w:p>
          <w:p w14:paraId="49D17979" w14:textId="77777777" w:rsidR="00EE729B" w:rsidRPr="003C604A" w:rsidRDefault="00EE729B" w:rsidP="00892C01">
            <w:pPr>
              <w:pStyle w:val="afff6"/>
              <w:numPr>
                <w:ilvl w:val="0"/>
                <w:numId w:val="64"/>
              </w:numPr>
            </w:pPr>
            <w:r w:rsidRPr="003C604A">
              <w:t>万一のインシデント発生時に、的確に経営判断を行い、指示をできる。</w:t>
            </w:r>
          </w:p>
          <w:p w14:paraId="042DF06D" w14:textId="77777777" w:rsidR="00EE729B" w:rsidRDefault="00EE729B">
            <w:pPr>
              <w:pStyle w:val="afff6"/>
              <w:ind w:left="240"/>
            </w:pPr>
          </w:p>
          <w:p w14:paraId="716D346D" w14:textId="77777777" w:rsidR="00EE729B" w:rsidRDefault="00EE729B">
            <w:pPr>
              <w:pStyle w:val="afff8"/>
            </w:pPr>
            <w:r>
              <w:rPr>
                <w:rFonts w:hint="eastAsia"/>
              </w:rPr>
              <w:t>業務、製品・サービスのデジタル化を推進する部門のマネジメントを担う部課長級</w:t>
            </w:r>
          </w:p>
          <w:p w14:paraId="05812799" w14:textId="77777777" w:rsidR="00EE729B" w:rsidRPr="003C604A" w:rsidRDefault="00EE729B" w:rsidP="00892C01">
            <w:pPr>
              <w:pStyle w:val="afff6"/>
              <w:numPr>
                <w:ilvl w:val="0"/>
                <w:numId w:val="65"/>
              </w:numPr>
            </w:pPr>
            <w:r w:rsidRPr="003C604A">
              <w:t>サイバーセキュリティに関する動向が自社の担当する事業・自部署に与える影響を的確に把握できる。</w:t>
            </w:r>
          </w:p>
          <w:p w14:paraId="46D8BE92" w14:textId="77777777" w:rsidR="00EE729B" w:rsidRPr="003C604A" w:rsidRDefault="00EE729B" w:rsidP="00892C01">
            <w:pPr>
              <w:pStyle w:val="afff6"/>
              <w:numPr>
                <w:ilvl w:val="0"/>
                <w:numId w:val="65"/>
              </w:numPr>
            </w:pPr>
            <w:r w:rsidRPr="003C604A">
              <w:t>上記の影響を踏まえつつ、自部署で実施されている対策の現状を理解できる。</w:t>
            </w:r>
          </w:p>
          <w:p w14:paraId="0413C467" w14:textId="77777777" w:rsidR="00EE729B" w:rsidRPr="003C604A" w:rsidRDefault="00EE729B" w:rsidP="00892C01">
            <w:pPr>
              <w:pStyle w:val="afff6"/>
              <w:numPr>
                <w:ilvl w:val="0"/>
                <w:numId w:val="65"/>
              </w:numPr>
            </w:pPr>
            <w:r w:rsidRPr="003C604A">
              <w:t>上記について、経営層が的確な経営判断をできるよう、自ら説明・報告できる。</w:t>
            </w:r>
          </w:p>
          <w:p w14:paraId="05626356" w14:textId="77777777" w:rsidR="00EE729B" w:rsidRDefault="00EE729B" w:rsidP="00892C01">
            <w:pPr>
              <w:pStyle w:val="afff6"/>
              <w:numPr>
                <w:ilvl w:val="0"/>
                <w:numId w:val="65"/>
              </w:numPr>
            </w:pPr>
            <w:r w:rsidRPr="003C604A">
              <w:t>上記を実施するために、社内（情報システム部門</w:t>
            </w:r>
            <w:r w:rsidRPr="003C604A">
              <w:rPr>
                <w:rFonts w:hint="eastAsia"/>
              </w:rPr>
              <w:t>など</w:t>
            </w:r>
            <w:r w:rsidRPr="003C604A">
              <w:t>）・社外（ベンダー</w:t>
            </w:r>
            <w:r w:rsidRPr="003C604A">
              <w:rPr>
                <w:rFonts w:hint="eastAsia"/>
              </w:rPr>
              <w:t>など</w:t>
            </w:r>
            <w:r w:rsidRPr="003C604A">
              <w:t>）と、円滑にコミュニケーションできる。</w:t>
            </w:r>
          </w:p>
        </w:tc>
      </w:tr>
    </w:tbl>
    <w:p w14:paraId="79B58186" w14:textId="77777777" w:rsidR="00EE729B" w:rsidRDefault="00EE729B" w:rsidP="00EE729B">
      <w:r>
        <w:rPr>
          <w:rFonts w:hint="eastAsia"/>
        </w:rPr>
        <w:t>このカリキュラムは、企業内研修のプログラムを策定する際に参考にできるよう設計されており、</w:t>
      </w:r>
      <w:r w:rsidRPr="005B28D9">
        <w:rPr>
          <w:rFonts w:hint="eastAsia"/>
        </w:rPr>
        <w:t>対象別の目標・到達レベル</w:t>
      </w:r>
      <w:r>
        <w:rPr>
          <w:rFonts w:hint="eastAsia"/>
        </w:rPr>
        <w:t>は以下の通りです。</w:t>
      </w:r>
    </w:p>
    <w:p w14:paraId="4336D7BB" w14:textId="77777777" w:rsidR="00EE729B" w:rsidRDefault="00EE729B" w:rsidP="00EE729B">
      <w:r w:rsidRPr="00F07CE8">
        <w:rPr>
          <w:rFonts w:hint="eastAsia"/>
        </w:rPr>
        <w:t>カリキュラム受講後の到達レベルは、以下の表の「中」のレベルを想定しています。つまり、専門家との意見交換ができるレベルを目指したものとなっています。</w:t>
      </w:r>
    </w:p>
    <w:p w14:paraId="29FF0A0F" w14:textId="77777777" w:rsidR="00EE729B" w:rsidRPr="0077705D" w:rsidRDefault="00EE729B" w:rsidP="00EE729B"/>
    <w:tbl>
      <w:tblPr>
        <w:tblStyle w:val="aa"/>
        <w:tblW w:w="0" w:type="auto"/>
        <w:tblLook w:val="04A0" w:firstRow="1" w:lastRow="0" w:firstColumn="1" w:lastColumn="0" w:noHBand="0" w:noVBand="1"/>
      </w:tblPr>
      <w:tblGrid>
        <w:gridCol w:w="704"/>
        <w:gridCol w:w="2835"/>
        <w:gridCol w:w="2677"/>
        <w:gridCol w:w="2149"/>
        <w:gridCol w:w="2091"/>
      </w:tblGrid>
      <w:tr w:rsidR="00EE729B" w14:paraId="16E464F7" w14:textId="77777777">
        <w:tc>
          <w:tcPr>
            <w:tcW w:w="704" w:type="dxa"/>
          </w:tcPr>
          <w:p w14:paraId="3831B538" w14:textId="77777777" w:rsidR="00EE729B" w:rsidRDefault="00EE729B">
            <w:pPr>
              <w:pStyle w:val="affffa"/>
            </w:pPr>
          </w:p>
        </w:tc>
        <w:tc>
          <w:tcPr>
            <w:tcW w:w="2835" w:type="dxa"/>
            <w:shd w:val="clear" w:color="auto" w:fill="215E99" w:themeFill="text2" w:themeFillTint="BF"/>
          </w:tcPr>
          <w:p w14:paraId="66020207" w14:textId="77777777" w:rsidR="00EE729B" w:rsidRPr="00774613" w:rsidRDefault="00EE729B">
            <w:pPr>
              <w:pStyle w:val="affffa"/>
            </w:pPr>
            <w:r w:rsidRPr="00774613">
              <w:rPr>
                <w:rFonts w:hint="eastAsia"/>
              </w:rPr>
              <w:t>理解</w:t>
            </w:r>
          </w:p>
        </w:tc>
        <w:tc>
          <w:tcPr>
            <w:tcW w:w="2677" w:type="dxa"/>
            <w:shd w:val="clear" w:color="auto" w:fill="215E99" w:themeFill="text2" w:themeFillTint="BF"/>
          </w:tcPr>
          <w:p w14:paraId="7614BAD4" w14:textId="77777777" w:rsidR="00EE729B" w:rsidRPr="00774613" w:rsidRDefault="00EE729B">
            <w:pPr>
              <w:pStyle w:val="affffa"/>
            </w:pPr>
            <w:r w:rsidRPr="00774613">
              <w:rPr>
                <w:rFonts w:hint="eastAsia"/>
              </w:rPr>
              <w:t>コミュニケーション</w:t>
            </w:r>
          </w:p>
        </w:tc>
        <w:tc>
          <w:tcPr>
            <w:tcW w:w="2149" w:type="dxa"/>
            <w:shd w:val="clear" w:color="auto" w:fill="215E99" w:themeFill="text2" w:themeFillTint="BF"/>
          </w:tcPr>
          <w:p w14:paraId="145053A0" w14:textId="77777777" w:rsidR="00EE729B" w:rsidRPr="00774613" w:rsidRDefault="00EE729B">
            <w:pPr>
              <w:pStyle w:val="affffa"/>
            </w:pPr>
            <w:r w:rsidRPr="00774613">
              <w:rPr>
                <w:rFonts w:hint="eastAsia"/>
              </w:rPr>
              <w:t>評価・分析</w:t>
            </w:r>
          </w:p>
        </w:tc>
        <w:tc>
          <w:tcPr>
            <w:tcW w:w="2091" w:type="dxa"/>
            <w:shd w:val="clear" w:color="auto" w:fill="215E99" w:themeFill="text2" w:themeFillTint="BF"/>
          </w:tcPr>
          <w:p w14:paraId="68A4D74C" w14:textId="77777777" w:rsidR="00EE729B" w:rsidRPr="00774613" w:rsidRDefault="00EE729B">
            <w:pPr>
              <w:pStyle w:val="affffa"/>
            </w:pPr>
            <w:r w:rsidRPr="00774613">
              <w:rPr>
                <w:rFonts w:hint="eastAsia"/>
              </w:rPr>
              <w:t>判断</w:t>
            </w:r>
          </w:p>
        </w:tc>
      </w:tr>
      <w:tr w:rsidR="00EE729B" w14:paraId="52457545" w14:textId="77777777">
        <w:tc>
          <w:tcPr>
            <w:tcW w:w="704" w:type="dxa"/>
          </w:tcPr>
          <w:p w14:paraId="53020FDA" w14:textId="77777777" w:rsidR="00EE729B" w:rsidRDefault="00EE729B">
            <w:pPr>
              <w:pStyle w:val="affff8"/>
            </w:pPr>
            <w:r>
              <w:rPr>
                <w:rFonts w:hint="eastAsia"/>
              </w:rPr>
              <w:t>高</w:t>
            </w:r>
          </w:p>
        </w:tc>
        <w:tc>
          <w:tcPr>
            <w:tcW w:w="2835" w:type="dxa"/>
          </w:tcPr>
          <w:p w14:paraId="1126F9E9" w14:textId="77777777" w:rsidR="00EE729B" w:rsidRPr="00774613" w:rsidRDefault="00EE729B">
            <w:pPr>
              <w:pStyle w:val="affff8"/>
            </w:pPr>
            <w:r w:rsidRPr="00774613">
              <w:rPr>
                <w:rFonts w:hint="eastAsia"/>
              </w:rPr>
              <w:t>自らの役割に必要な知識を概ね網羅的に習得し、理解している</w:t>
            </w:r>
          </w:p>
        </w:tc>
        <w:tc>
          <w:tcPr>
            <w:tcW w:w="2677" w:type="dxa"/>
          </w:tcPr>
          <w:p w14:paraId="1F4E1FB6" w14:textId="77777777" w:rsidR="00EE729B" w:rsidRPr="00774613" w:rsidRDefault="00EE729B">
            <w:pPr>
              <w:pStyle w:val="affff8"/>
            </w:pPr>
            <w:r w:rsidRPr="00774613">
              <w:rPr>
                <w:rFonts w:hint="eastAsia"/>
              </w:rPr>
              <w:t>自ら把握すべきことを洗い出し、専門家を含む適切な対象者に回答を求めることができる</w:t>
            </w:r>
          </w:p>
        </w:tc>
        <w:tc>
          <w:tcPr>
            <w:tcW w:w="2149" w:type="dxa"/>
          </w:tcPr>
          <w:p w14:paraId="13234836" w14:textId="519226B4" w:rsidR="00EE729B" w:rsidRPr="00774613" w:rsidRDefault="00EE729B">
            <w:pPr>
              <w:pStyle w:val="affff8"/>
            </w:pPr>
            <w:r w:rsidRPr="00774613">
              <w:rPr>
                <w:rFonts w:hint="eastAsia"/>
              </w:rPr>
              <w:t>脅威や</w:t>
            </w:r>
            <w:bookmarkStart w:id="1851" w:name="■脆弱性24ー1"/>
            <w:r w:rsidR="00C75C0B">
              <w:fldChar w:fldCharType="begin"/>
            </w:r>
            <w:r w:rsidR="00C75C0B">
              <w:rPr>
                <w:rFonts w:hint="eastAsia"/>
              </w:rPr>
              <w:instrText xml:space="preserve">HYPERLINK </w:instrText>
            </w:r>
            <w:r w:rsidR="00C75C0B">
              <w:instrText xml:space="preserve"> \l "</w:instrText>
            </w:r>
            <w:r w:rsidR="00C75C0B">
              <w:rPr>
                <w:rFonts w:hint="eastAsia"/>
              </w:rPr>
              <w:instrText>■脆弱性</w:instrText>
            </w:r>
            <w:r w:rsidR="00C75C0B">
              <w:instrText>"</w:instrText>
            </w:r>
            <w:r w:rsidR="00C75C0B">
              <w:fldChar w:fldCharType="separate"/>
            </w:r>
            <w:r w:rsidRPr="00C75C0B">
              <w:rPr>
                <w:rStyle w:val="a7"/>
                <w:rFonts w:hint="eastAsia"/>
              </w:rPr>
              <w:t>脆弱性</w:t>
            </w:r>
            <w:bookmarkEnd w:id="1851"/>
            <w:r w:rsidR="00C75C0B">
              <w:fldChar w:fldCharType="end"/>
            </w:r>
            <w:r w:rsidRPr="00774613">
              <w:rPr>
                <w:rFonts w:hint="eastAsia"/>
              </w:rPr>
              <w:t>が自組織に及ぼす影響を評価できる</w:t>
            </w:r>
          </w:p>
        </w:tc>
        <w:tc>
          <w:tcPr>
            <w:tcW w:w="2091" w:type="dxa"/>
          </w:tcPr>
          <w:p w14:paraId="4B95F0D8" w14:textId="77777777" w:rsidR="00EE729B" w:rsidRPr="00774613" w:rsidRDefault="00EE729B">
            <w:pPr>
              <w:pStyle w:val="affff8"/>
            </w:pPr>
            <w:r w:rsidRPr="00774613">
              <w:rPr>
                <w:rFonts w:hint="eastAsia"/>
              </w:rPr>
              <w:t>自らの知識のみで、自組織での対応に関する適切な判断ができる</w:t>
            </w:r>
          </w:p>
        </w:tc>
      </w:tr>
      <w:tr w:rsidR="00EE729B" w14:paraId="6B6B42AE" w14:textId="77777777">
        <w:tc>
          <w:tcPr>
            <w:tcW w:w="704" w:type="dxa"/>
          </w:tcPr>
          <w:p w14:paraId="4DB0B9FF" w14:textId="77777777" w:rsidR="00EE729B" w:rsidRPr="00774613" w:rsidRDefault="00EE729B">
            <w:pPr>
              <w:pStyle w:val="affffc"/>
            </w:pPr>
            <w:r w:rsidRPr="00774613">
              <w:rPr>
                <w:rFonts w:hint="eastAsia"/>
              </w:rPr>
              <w:t>中</w:t>
            </w:r>
          </w:p>
        </w:tc>
        <w:tc>
          <w:tcPr>
            <w:tcW w:w="2835" w:type="dxa"/>
          </w:tcPr>
          <w:p w14:paraId="0FDC54FD" w14:textId="77777777" w:rsidR="00EE729B" w:rsidRPr="00774613" w:rsidRDefault="00EE729B">
            <w:pPr>
              <w:pStyle w:val="affffc"/>
            </w:pPr>
            <w:r w:rsidRPr="00774613">
              <w:rPr>
                <w:rFonts w:hint="eastAsia"/>
              </w:rPr>
              <w:t>自らの役割に必要な知識の全体像を把握した上で、その一部について理解していることを自覚している</w:t>
            </w:r>
          </w:p>
        </w:tc>
        <w:tc>
          <w:tcPr>
            <w:tcW w:w="2677" w:type="dxa"/>
          </w:tcPr>
          <w:p w14:paraId="12B5303A" w14:textId="77777777" w:rsidR="00EE729B" w:rsidRPr="00774613" w:rsidRDefault="00EE729B">
            <w:pPr>
              <w:pStyle w:val="affffc"/>
            </w:pPr>
            <w:r w:rsidRPr="00774613">
              <w:rPr>
                <w:rFonts w:hint="eastAsia"/>
              </w:rPr>
              <w:t>専門家との意見交換ができる</w:t>
            </w:r>
          </w:p>
        </w:tc>
        <w:tc>
          <w:tcPr>
            <w:tcW w:w="2149" w:type="dxa"/>
          </w:tcPr>
          <w:p w14:paraId="4C07CB08" w14:textId="77777777" w:rsidR="00EE729B" w:rsidRPr="00774613" w:rsidRDefault="00EE729B">
            <w:pPr>
              <w:pStyle w:val="affffc"/>
            </w:pPr>
            <w:r w:rsidRPr="00774613">
              <w:rPr>
                <w:rFonts w:hint="eastAsia"/>
              </w:rPr>
              <w:t>脅威や脆弱性がどのように自組織に影響を及ぼすのかを理解できる</w:t>
            </w:r>
          </w:p>
        </w:tc>
        <w:tc>
          <w:tcPr>
            <w:tcW w:w="2091" w:type="dxa"/>
          </w:tcPr>
          <w:p w14:paraId="6204C0F4" w14:textId="77777777" w:rsidR="00EE729B" w:rsidRPr="00774613" w:rsidRDefault="00EE729B">
            <w:pPr>
              <w:pStyle w:val="affffc"/>
            </w:pPr>
            <w:r w:rsidRPr="00774613">
              <w:rPr>
                <w:rFonts w:hint="eastAsia"/>
              </w:rPr>
              <w:t>専門家の判断について、根拠を理解して合意を与えることができる</w:t>
            </w:r>
          </w:p>
        </w:tc>
      </w:tr>
      <w:tr w:rsidR="00EE729B" w14:paraId="23846785" w14:textId="77777777">
        <w:tc>
          <w:tcPr>
            <w:tcW w:w="704" w:type="dxa"/>
          </w:tcPr>
          <w:p w14:paraId="0CE9F896" w14:textId="77777777" w:rsidR="00EE729B" w:rsidRDefault="00EE729B">
            <w:pPr>
              <w:pStyle w:val="affff8"/>
            </w:pPr>
            <w:r>
              <w:rPr>
                <w:rFonts w:hint="eastAsia"/>
              </w:rPr>
              <w:t>低</w:t>
            </w:r>
          </w:p>
        </w:tc>
        <w:tc>
          <w:tcPr>
            <w:tcW w:w="2835" w:type="dxa"/>
          </w:tcPr>
          <w:p w14:paraId="06F25136" w14:textId="77777777" w:rsidR="00EE729B" w:rsidRDefault="00EE729B">
            <w:pPr>
              <w:pStyle w:val="affff8"/>
            </w:pPr>
            <w:r>
              <w:rPr>
                <w:rFonts w:hint="eastAsia"/>
              </w:rPr>
              <w:t>サイバーセキュリティ関連文書に用いられる用語の意味を理解している</w:t>
            </w:r>
          </w:p>
        </w:tc>
        <w:tc>
          <w:tcPr>
            <w:tcW w:w="2677" w:type="dxa"/>
          </w:tcPr>
          <w:p w14:paraId="1922395F" w14:textId="77777777" w:rsidR="00EE729B" w:rsidRDefault="00EE729B">
            <w:pPr>
              <w:pStyle w:val="affff8"/>
            </w:pPr>
            <w:r>
              <w:rPr>
                <w:rFonts w:hint="eastAsia"/>
              </w:rPr>
              <w:t>専門家からの説明を概ね理解することができる</w:t>
            </w:r>
          </w:p>
        </w:tc>
        <w:tc>
          <w:tcPr>
            <w:tcW w:w="2149" w:type="dxa"/>
          </w:tcPr>
          <w:p w14:paraId="50FFA031" w14:textId="77777777" w:rsidR="00EE729B" w:rsidRDefault="00EE729B">
            <w:pPr>
              <w:pStyle w:val="affff8"/>
            </w:pPr>
            <w:r>
              <w:rPr>
                <w:rFonts w:hint="eastAsia"/>
              </w:rPr>
              <w:t>脅威や脆弱性とは何かを理解している</w:t>
            </w:r>
          </w:p>
        </w:tc>
        <w:tc>
          <w:tcPr>
            <w:tcW w:w="2091" w:type="dxa"/>
          </w:tcPr>
          <w:p w14:paraId="79B157DB" w14:textId="77777777" w:rsidR="00EE729B" w:rsidRDefault="00EE729B">
            <w:pPr>
              <w:pStyle w:val="affff8"/>
            </w:pPr>
            <w:r>
              <w:rPr>
                <w:rFonts w:hint="eastAsia"/>
              </w:rPr>
              <w:t>自らの知識のみでは判断に関与することが困難</w:t>
            </w:r>
          </w:p>
        </w:tc>
      </w:tr>
    </w:tbl>
    <w:p w14:paraId="4A58D481" w14:textId="77777777" w:rsidR="00EE729B" w:rsidRDefault="00EE729B" w:rsidP="0047528C">
      <w:pPr>
        <w:ind w:firstLineChars="0" w:firstLine="0"/>
      </w:pPr>
    </w:p>
    <w:p w14:paraId="4CDD2F1B" w14:textId="77777777" w:rsidR="00EE729B" w:rsidRDefault="00EE729B" w:rsidP="00EE729B">
      <w:r>
        <w:rPr>
          <w:noProof/>
        </w:rPr>
        <w:drawing>
          <wp:anchor distT="0" distB="0" distL="114300" distR="114300" simplePos="0" relativeHeight="251656533" behindDoc="0" locked="0" layoutInCell="1" allowOverlap="1" wp14:anchorId="06FD26AD" wp14:editId="7B01F3B4">
            <wp:simplePos x="0" y="0"/>
            <wp:positionH relativeFrom="column">
              <wp:posOffset>132080</wp:posOffset>
            </wp:positionH>
            <wp:positionV relativeFrom="paragraph">
              <wp:posOffset>487680</wp:posOffset>
            </wp:positionV>
            <wp:extent cx="6365875" cy="5953760"/>
            <wp:effectExtent l="0" t="0" r="0" b="8890"/>
            <wp:wrapTopAndBottom/>
            <wp:docPr id="103202860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365875" cy="5953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F032D">
        <w:rPr>
          <w:rFonts w:hint="eastAsia"/>
        </w:rPr>
        <w:t>カリキュラム例の構成</w:t>
      </w:r>
      <w:r>
        <w:rPr>
          <w:rFonts w:hint="eastAsia"/>
        </w:rPr>
        <w:t>は以下の通りです。</w:t>
      </w:r>
    </w:p>
    <w:p w14:paraId="5C64FB45" w14:textId="77777777" w:rsidR="00EE729B" w:rsidRDefault="00EE729B" w:rsidP="00EE729B">
      <w:r w:rsidRPr="00721A53">
        <w:rPr>
          <w:color w:val="FF0000"/>
        </w:rPr>
        <w:t>★</w:t>
      </w:r>
      <w:r w:rsidRPr="00721A53">
        <w:t>：集合講習での開催が推奨されるもの（受講必須）</w:t>
      </w:r>
    </w:p>
    <w:p w14:paraId="29086574" w14:textId="77777777" w:rsidR="00EE729B" w:rsidRDefault="00EE729B" w:rsidP="00EE729B">
      <w:r w:rsidRPr="00721A53">
        <w:t>◆：オンライン・オンデマンド形式での実施を想定（受講必須）</w:t>
      </w:r>
    </w:p>
    <w:p w14:paraId="4228CF62" w14:textId="77777777" w:rsidR="00EE729B" w:rsidRDefault="00EE729B" w:rsidP="00EE729B">
      <w:r w:rsidRPr="00D93420">
        <w:rPr>
          <w:noProof/>
        </w:rPr>
        <mc:AlternateContent>
          <mc:Choice Requires="wps">
            <w:drawing>
              <wp:anchor distT="0" distB="0" distL="114300" distR="114300" simplePos="0" relativeHeight="251656523" behindDoc="0" locked="0" layoutInCell="1" allowOverlap="1" wp14:anchorId="6D6D91F2" wp14:editId="4E6C42AD">
                <wp:simplePos x="0" y="0"/>
                <wp:positionH relativeFrom="margin">
                  <wp:posOffset>80645</wp:posOffset>
                </wp:positionH>
                <wp:positionV relativeFrom="paragraph">
                  <wp:posOffset>254326</wp:posOffset>
                </wp:positionV>
                <wp:extent cx="6484620" cy="292100"/>
                <wp:effectExtent l="0" t="0" r="0" b="0"/>
                <wp:wrapTopAndBottom/>
                <wp:docPr id="391708654" name="テキスト ボックス 3"/>
                <wp:cNvGraphicFramePr/>
                <a:graphic xmlns:a="http://schemas.openxmlformats.org/drawingml/2006/main">
                  <a:graphicData uri="http://schemas.microsoft.com/office/word/2010/wordprocessingShape">
                    <wps:wsp>
                      <wps:cNvSpPr txBox="1"/>
                      <wps:spPr>
                        <a:xfrm>
                          <a:off x="0" y="0"/>
                          <a:ext cx="6484620" cy="292100"/>
                        </a:xfrm>
                        <a:prstGeom prst="rect">
                          <a:avLst/>
                        </a:prstGeom>
                        <a:noFill/>
                        <a:ln w="6350">
                          <a:noFill/>
                        </a:ln>
                      </wps:spPr>
                      <wps:txbx>
                        <w:txbxContent>
                          <w:p w14:paraId="7EED9F36" w14:textId="77777777" w:rsidR="00EE729B" w:rsidRPr="008A6798" w:rsidRDefault="00EE729B" w:rsidP="00EE729B">
                            <w:pPr>
                              <w:pStyle w:val="aff2"/>
                            </w:pPr>
                            <w:r>
                              <w:rPr>
                                <w:rFonts w:hint="eastAsia"/>
                              </w:rPr>
                              <w:t>(出典) NISC「</w:t>
                            </w:r>
                            <w:r w:rsidRPr="00286256">
                              <w:t>プラス・セキュリティ知識補充講座 カリキュラム例</w:t>
                            </w:r>
                            <w:r>
                              <w:rPr>
                                <w:rFonts w:hint="eastAsia"/>
                                <w:color w:val="000000"/>
                              </w:rPr>
                              <w:t>」</w:t>
                            </w:r>
                            <w:r>
                              <w:rPr>
                                <w:rFonts w:hint="eastAsia"/>
                              </w:rPr>
                              <w:t>をもとに作成</w:t>
                            </w:r>
                          </w:p>
                          <w:p w14:paraId="7D01D5F2" w14:textId="77777777" w:rsidR="00EE729B" w:rsidRPr="00286256" w:rsidRDefault="00EE729B" w:rsidP="005C10C7">
                            <w:pPr>
                              <w:pStyle w:val="af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D91F2" id="_x0000_s1233" type="#_x0000_t202" style="position:absolute;left:0;text-align:left;margin-left:6.35pt;margin-top:20.05pt;width:510.6pt;height:23pt;z-index:2516565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" filled="f" stroked="f" strokeweight=".5pt">
                <v:textbox>
                  <w:txbxContent>
                    <w:p w14:paraId="7EED9F36" w14:textId="77777777" w:rsidR="00EE729B" w:rsidRPr="008A6798" w:rsidRDefault="00EE729B" w:rsidP="00EE729B">
                      <w:pPr>
                        <w:pStyle w:val="aff2"/>
                      </w:pPr>
                      <w:r>
                        <w:rPr>
                          <w:rFonts w:hint="eastAsia"/>
                        </w:rPr>
                        <w:t>(出典) NISC「</w:t>
                      </w:r>
                      <w:r w:rsidRPr="00286256">
                        <w:t>プラス・セキュリティ知識補充講座 カリキュラム例</w:t>
                      </w:r>
                      <w:r>
                        <w:rPr>
                          <w:rFonts w:hint="eastAsia"/>
                          <w:color w:val="000000"/>
                        </w:rPr>
                        <w:t>」</w:t>
                      </w:r>
                      <w:r>
                        <w:rPr>
                          <w:rFonts w:hint="eastAsia"/>
                        </w:rPr>
                        <w:t>をもとに作成</w:t>
                      </w:r>
                    </w:p>
                    <w:p w14:paraId="7D01D5F2" w14:textId="77777777" w:rsidR="00EE729B" w:rsidRPr="00286256" w:rsidRDefault="00EE729B" w:rsidP="005C10C7">
                      <w:pPr>
                        <w:pStyle w:val="aff2"/>
                      </w:pPr>
                    </w:p>
                  </w:txbxContent>
                </v:textbox>
                <w10:wrap type="topAndBottom" anchorx="margin"/>
              </v:shape>
            </w:pict>
          </mc:Fallback>
        </mc:AlternateContent>
      </w:r>
      <w:r w:rsidRPr="00721A53">
        <w:t>◇：オンライン・オンデマンド形式での実施を想定（受講任意）</w:t>
      </w:r>
    </w:p>
    <w:p w14:paraId="0E8B8A24" w14:textId="2FBD2D50" w:rsidR="00EE729B" w:rsidRDefault="00EE729B" w:rsidP="00EE729B">
      <w:pPr>
        <w:widowControl/>
        <w:spacing w:line="240" w:lineRule="auto"/>
        <w:ind w:firstLineChars="0" w:firstLine="0"/>
        <w:jc w:val="left"/>
      </w:pPr>
    </w:p>
    <w:p w14:paraId="1A3F346A" w14:textId="77777777" w:rsidR="00EE729B" w:rsidRDefault="00EE729B" w:rsidP="00EE729B">
      <w:pPr>
        <w:pStyle w:val="4"/>
      </w:pPr>
      <w:bookmarkStart w:id="1852" w:name="_Toc182561787"/>
      <w:bookmarkStart w:id="1853" w:name="_Toc185339017"/>
      <w:bookmarkStart w:id="1854" w:name="_Toc188349153"/>
      <w:bookmarkStart w:id="1855" w:name="_Toc177129781"/>
      <w:r w:rsidRPr="00A45CD6">
        <w:rPr>
          <w:rFonts w:hint="eastAsia"/>
        </w:rPr>
        <w:t>経営層向けカリキュラム例</w:t>
      </w:r>
      <w:bookmarkEnd w:id="1852"/>
      <w:bookmarkEnd w:id="1853"/>
      <w:bookmarkEnd w:id="1854"/>
    </w:p>
    <w:p w14:paraId="05CA75DE" w14:textId="77777777" w:rsidR="00EE729B" w:rsidRDefault="00EE729B" w:rsidP="00EE729B">
      <w:r>
        <w:rPr>
          <w:rFonts w:hint="eastAsia"/>
        </w:rPr>
        <w:t>経営層向けカリキュラム例を紹介します。カリキュラムは、4単元で構成されます。</w:t>
      </w:r>
    </w:p>
    <w:tbl>
      <w:tblPr>
        <w:tblStyle w:val="aa"/>
        <w:tblpPr w:leftFromText="142" w:rightFromText="142" w:vertAnchor="text" w:horzAnchor="margin" w:tblpY="364"/>
        <w:tblW w:w="0" w:type="auto"/>
        <w:tblLook w:val="04A0" w:firstRow="1" w:lastRow="0" w:firstColumn="1" w:lastColumn="0" w:noHBand="0" w:noVBand="1"/>
      </w:tblPr>
      <w:tblGrid>
        <w:gridCol w:w="2830"/>
        <w:gridCol w:w="7626"/>
      </w:tblGrid>
      <w:tr w:rsidR="00EE729B" w14:paraId="1BC09FC0" w14:textId="77777777">
        <w:tc>
          <w:tcPr>
            <w:tcW w:w="10456" w:type="dxa"/>
            <w:gridSpan w:val="2"/>
            <w:shd w:val="clear" w:color="auto" w:fill="215E99" w:themeFill="text2" w:themeFillTint="BF"/>
          </w:tcPr>
          <w:p w14:paraId="43187155" w14:textId="77777777" w:rsidR="00EE729B" w:rsidRDefault="00EE729B">
            <w:pPr>
              <w:pStyle w:val="aff0"/>
            </w:pPr>
            <w:r w:rsidRPr="00370BCD">
              <w:rPr>
                <w:rFonts w:hint="eastAsia"/>
              </w:rPr>
              <w:t>経営層向け第１単元</w:t>
            </w:r>
          </w:p>
        </w:tc>
      </w:tr>
      <w:tr w:rsidR="00EE729B" w14:paraId="7E2C695B" w14:textId="77777777">
        <w:tc>
          <w:tcPr>
            <w:tcW w:w="2830" w:type="dxa"/>
            <w:shd w:val="clear" w:color="auto" w:fill="215E99" w:themeFill="text2" w:themeFillTint="BF"/>
          </w:tcPr>
          <w:p w14:paraId="47BD425F" w14:textId="77777777" w:rsidR="00EE729B" w:rsidRPr="00675DB1" w:rsidRDefault="00EE729B">
            <w:pPr>
              <w:pStyle w:val="aff0"/>
            </w:pPr>
            <w:r w:rsidRPr="00E15EAB">
              <w:rPr>
                <w:rFonts w:hint="eastAsia"/>
              </w:rPr>
              <w:t>名称</w:t>
            </w:r>
          </w:p>
        </w:tc>
        <w:tc>
          <w:tcPr>
            <w:tcW w:w="7626" w:type="dxa"/>
          </w:tcPr>
          <w:p w14:paraId="42A80423" w14:textId="77777777" w:rsidR="00EE729B" w:rsidRDefault="00EE729B">
            <w:pPr>
              <w:pStyle w:val="afff8"/>
            </w:pPr>
            <w:r>
              <w:rPr>
                <w:rFonts w:hint="eastAsia"/>
              </w:rPr>
              <w:t>1.基礎知識</w:t>
            </w:r>
          </w:p>
          <w:p w14:paraId="42B39373" w14:textId="77777777" w:rsidR="00EE729B" w:rsidRDefault="00EE729B">
            <w:pPr>
              <w:pStyle w:val="afff8"/>
            </w:pPr>
            <w:r>
              <w:rPr>
                <w:rFonts w:hint="eastAsia"/>
              </w:rPr>
              <w:t>『デジタルシステムとサイバーセキュリティの概要』</w:t>
            </w:r>
          </w:p>
        </w:tc>
      </w:tr>
      <w:tr w:rsidR="00EE729B" w14:paraId="7E168086" w14:textId="77777777">
        <w:tc>
          <w:tcPr>
            <w:tcW w:w="2830" w:type="dxa"/>
            <w:shd w:val="clear" w:color="auto" w:fill="215E99" w:themeFill="text2" w:themeFillTint="BF"/>
          </w:tcPr>
          <w:p w14:paraId="08D2CC50" w14:textId="77777777" w:rsidR="00EE729B" w:rsidRPr="00675DB1" w:rsidRDefault="00EE729B">
            <w:pPr>
              <w:pStyle w:val="aff0"/>
            </w:pPr>
            <w:r>
              <w:rPr>
                <w:rFonts w:hint="eastAsia"/>
              </w:rPr>
              <w:t>目標</w:t>
            </w:r>
          </w:p>
        </w:tc>
        <w:tc>
          <w:tcPr>
            <w:tcW w:w="7626" w:type="dxa"/>
          </w:tcPr>
          <w:p w14:paraId="19F4BD1B" w14:textId="77777777" w:rsidR="00EE729B" w:rsidRDefault="00EE729B" w:rsidP="00892C01">
            <w:pPr>
              <w:pStyle w:val="afff6"/>
              <w:numPr>
                <w:ilvl w:val="0"/>
                <w:numId w:val="59"/>
              </w:numPr>
            </w:pPr>
            <w:r>
              <w:t>デジタルシステムとそのサイバーセキュリティ対策に関して経営層として次のような場面において適切な判断を行う上で、どのような</w:t>
            </w:r>
            <w:r>
              <w:rPr>
                <w:rFonts w:hint="eastAsia"/>
              </w:rPr>
              <w:t>ことを予め知っておくべきなのかの自覚を促す。</w:t>
            </w:r>
          </w:p>
          <w:p w14:paraId="5D077672" w14:textId="77777777" w:rsidR="00EE729B" w:rsidRDefault="00EE729B" w:rsidP="00892C01">
            <w:pPr>
              <w:pStyle w:val="afff6"/>
              <w:numPr>
                <w:ilvl w:val="0"/>
                <w:numId w:val="60"/>
              </w:numPr>
            </w:pPr>
            <w:r>
              <w:t>担当者による提案についての、自社のニーズ、競争力、コストなどの面からの妥当性</w:t>
            </w:r>
          </w:p>
          <w:p w14:paraId="0257D1C1" w14:textId="77777777" w:rsidR="00EE729B" w:rsidRDefault="00EE729B" w:rsidP="00892C01">
            <w:pPr>
              <w:pStyle w:val="afff6"/>
              <w:numPr>
                <w:ilvl w:val="0"/>
                <w:numId w:val="60"/>
              </w:numPr>
            </w:pPr>
            <w:r>
              <w:t>新たな施策に伴うリスクとその抑制策の妥当性</w:t>
            </w:r>
          </w:p>
        </w:tc>
      </w:tr>
      <w:tr w:rsidR="00EE729B" w14:paraId="4F5CFA33" w14:textId="77777777">
        <w:trPr>
          <w:trHeight w:val="70"/>
        </w:trPr>
        <w:tc>
          <w:tcPr>
            <w:tcW w:w="2830" w:type="dxa"/>
            <w:shd w:val="clear" w:color="auto" w:fill="215E99" w:themeFill="text2" w:themeFillTint="BF"/>
          </w:tcPr>
          <w:p w14:paraId="404D835A" w14:textId="77777777" w:rsidR="00EE729B" w:rsidRPr="00675DB1" w:rsidRDefault="00EE729B">
            <w:pPr>
              <w:pStyle w:val="aff0"/>
            </w:pPr>
            <w:r>
              <w:rPr>
                <w:rFonts w:hint="eastAsia"/>
              </w:rPr>
              <w:t>到達レベル</w:t>
            </w:r>
          </w:p>
        </w:tc>
        <w:tc>
          <w:tcPr>
            <w:tcW w:w="7626" w:type="dxa"/>
          </w:tcPr>
          <w:p w14:paraId="78B4E909" w14:textId="77777777" w:rsidR="00EE729B" w:rsidRDefault="00EE729B" w:rsidP="00892C01">
            <w:pPr>
              <w:pStyle w:val="afff6"/>
              <w:numPr>
                <w:ilvl w:val="0"/>
                <w:numId w:val="59"/>
              </w:numPr>
            </w:pPr>
            <w:r w:rsidRPr="009860C4">
              <w:rPr>
                <w:rFonts w:hint="eastAsia"/>
              </w:rPr>
              <w:t>関係者とのコミュニケーションにおいて用いられる概念と用語について、コミュニケーションに支障の無い程度の理解を得る。</w:t>
            </w:r>
          </w:p>
        </w:tc>
      </w:tr>
    </w:tbl>
    <w:p w14:paraId="3CF76127" w14:textId="77777777" w:rsidR="00EE729B" w:rsidRPr="007E7C66" w:rsidRDefault="00EE729B" w:rsidP="00EE729B">
      <w:pPr>
        <w:ind w:firstLineChars="0" w:firstLine="0"/>
      </w:pPr>
    </w:p>
    <w:tbl>
      <w:tblPr>
        <w:tblStyle w:val="aa"/>
        <w:tblpPr w:leftFromText="142" w:rightFromText="142" w:vertAnchor="text" w:horzAnchor="margin" w:tblpY="364"/>
        <w:tblW w:w="0" w:type="auto"/>
        <w:tblLook w:val="04A0" w:firstRow="1" w:lastRow="0" w:firstColumn="1" w:lastColumn="0" w:noHBand="0" w:noVBand="1"/>
      </w:tblPr>
      <w:tblGrid>
        <w:gridCol w:w="2830"/>
        <w:gridCol w:w="7626"/>
      </w:tblGrid>
      <w:tr w:rsidR="00EE729B" w14:paraId="1416B431" w14:textId="77777777">
        <w:tc>
          <w:tcPr>
            <w:tcW w:w="10456" w:type="dxa"/>
            <w:gridSpan w:val="2"/>
            <w:shd w:val="clear" w:color="auto" w:fill="215E99" w:themeFill="text2" w:themeFillTint="BF"/>
          </w:tcPr>
          <w:p w14:paraId="7956DAD9" w14:textId="77777777" w:rsidR="00EE729B" w:rsidRPr="006E1ACB" w:rsidRDefault="00EE729B">
            <w:pPr>
              <w:pStyle w:val="aff0"/>
            </w:pPr>
            <w:r w:rsidRPr="006E1ACB">
              <w:rPr>
                <w:rFonts w:hint="eastAsia"/>
              </w:rPr>
              <w:t>経営層向け第２単元</w:t>
            </w:r>
          </w:p>
        </w:tc>
      </w:tr>
      <w:tr w:rsidR="00EE729B" w14:paraId="6F90B439" w14:textId="77777777">
        <w:tc>
          <w:tcPr>
            <w:tcW w:w="2830" w:type="dxa"/>
            <w:shd w:val="clear" w:color="auto" w:fill="215E99" w:themeFill="text2" w:themeFillTint="BF"/>
          </w:tcPr>
          <w:p w14:paraId="460B6AEE" w14:textId="77777777" w:rsidR="00EE729B" w:rsidRPr="006E1ACB" w:rsidRDefault="00EE729B">
            <w:pPr>
              <w:pStyle w:val="aff0"/>
            </w:pPr>
            <w:r w:rsidRPr="006E1ACB">
              <w:rPr>
                <w:rFonts w:hint="eastAsia"/>
              </w:rPr>
              <w:t>名称</w:t>
            </w:r>
          </w:p>
        </w:tc>
        <w:tc>
          <w:tcPr>
            <w:tcW w:w="7626" w:type="dxa"/>
          </w:tcPr>
          <w:p w14:paraId="3F120FF7" w14:textId="77777777" w:rsidR="00EE729B" w:rsidRDefault="00EE729B">
            <w:pPr>
              <w:pStyle w:val="afff8"/>
            </w:pPr>
            <w:r>
              <w:rPr>
                <w:rFonts w:hint="eastAsia"/>
              </w:rPr>
              <w:t>2.脅威と対策</w:t>
            </w:r>
          </w:p>
          <w:p w14:paraId="32FB58F6" w14:textId="77777777" w:rsidR="00EE729B" w:rsidRDefault="00EE729B">
            <w:pPr>
              <w:pStyle w:val="afff8"/>
            </w:pPr>
            <w:r>
              <w:rPr>
                <w:rFonts w:hint="eastAsia"/>
              </w:rPr>
              <w:t>『サイバー空間における脅威と対策』</w:t>
            </w:r>
          </w:p>
        </w:tc>
      </w:tr>
      <w:tr w:rsidR="00EE729B" w14:paraId="4E8CED17" w14:textId="77777777">
        <w:tc>
          <w:tcPr>
            <w:tcW w:w="2830" w:type="dxa"/>
            <w:shd w:val="clear" w:color="auto" w:fill="215E99" w:themeFill="text2" w:themeFillTint="BF"/>
          </w:tcPr>
          <w:p w14:paraId="1D5EED43" w14:textId="77777777" w:rsidR="00EE729B" w:rsidRPr="006E1ACB" w:rsidRDefault="00EE729B">
            <w:pPr>
              <w:pStyle w:val="aff0"/>
            </w:pPr>
            <w:r w:rsidRPr="006E1ACB">
              <w:rPr>
                <w:rFonts w:hint="eastAsia"/>
              </w:rPr>
              <w:t>目標</w:t>
            </w:r>
          </w:p>
        </w:tc>
        <w:tc>
          <w:tcPr>
            <w:tcW w:w="7626" w:type="dxa"/>
          </w:tcPr>
          <w:p w14:paraId="5DC0F53C" w14:textId="4F0EB1A7" w:rsidR="00EE729B" w:rsidRDefault="00EE729B" w:rsidP="00892C01">
            <w:pPr>
              <w:pStyle w:val="afff6"/>
              <w:numPr>
                <w:ilvl w:val="0"/>
                <w:numId w:val="35"/>
              </w:numPr>
            </w:pPr>
            <w:r>
              <w:rPr>
                <w:rFonts w:hint="eastAsia"/>
              </w:rPr>
              <w:t>脅威および</w:t>
            </w:r>
            <w:bookmarkStart w:id="1856" w:name="■脆弱性24ー1ー1"/>
            <w:r w:rsidR="00B21750">
              <w:fldChar w:fldCharType="begin"/>
            </w:r>
            <w:r w:rsidR="00B21750">
              <w:rPr>
                <w:rFonts w:hint="eastAsia"/>
              </w:rPr>
              <w:instrText xml:space="preserve">HYPERLINK </w:instrText>
            </w:r>
            <w:r w:rsidR="00B21750">
              <w:instrText xml:space="preserve"> \l "</w:instrText>
            </w:r>
            <w:r w:rsidR="00B21750">
              <w:rPr>
                <w:rFonts w:hint="eastAsia"/>
              </w:rPr>
              <w:instrText>■脆弱性</w:instrText>
            </w:r>
            <w:r w:rsidR="00B21750">
              <w:instrText>"</w:instrText>
            </w:r>
            <w:r w:rsidR="00B21750">
              <w:fldChar w:fldCharType="separate"/>
            </w:r>
            <w:r w:rsidRPr="00B21750">
              <w:rPr>
                <w:rStyle w:val="a7"/>
                <w:rFonts w:hint="eastAsia"/>
              </w:rPr>
              <w:t>脆弱性</w:t>
            </w:r>
            <w:bookmarkEnd w:id="1856"/>
            <w:r w:rsidR="00B21750">
              <w:fldChar w:fldCharType="end"/>
            </w:r>
            <w:r>
              <w:rPr>
                <w:rFonts w:hint="eastAsia"/>
              </w:rPr>
              <w:t>とその対策に関する理解を通じて、サイバー空間における主要な脅威を事業上のリスクとして適切に把握できるようになる。</w:t>
            </w:r>
          </w:p>
        </w:tc>
      </w:tr>
      <w:tr w:rsidR="00EE729B" w14:paraId="1EE75624" w14:textId="77777777">
        <w:tc>
          <w:tcPr>
            <w:tcW w:w="2830" w:type="dxa"/>
            <w:shd w:val="clear" w:color="auto" w:fill="215E99" w:themeFill="text2" w:themeFillTint="BF"/>
          </w:tcPr>
          <w:p w14:paraId="0F707396" w14:textId="77777777" w:rsidR="00EE729B" w:rsidRPr="006E1ACB" w:rsidRDefault="00EE729B">
            <w:pPr>
              <w:pStyle w:val="aff0"/>
            </w:pPr>
            <w:r w:rsidRPr="006E1ACB">
              <w:rPr>
                <w:rFonts w:hint="eastAsia"/>
              </w:rPr>
              <w:t>到達レベル</w:t>
            </w:r>
          </w:p>
        </w:tc>
        <w:tc>
          <w:tcPr>
            <w:tcW w:w="7626" w:type="dxa"/>
          </w:tcPr>
          <w:p w14:paraId="680EE801" w14:textId="77777777" w:rsidR="00EE729B" w:rsidRDefault="00EE729B" w:rsidP="00892C01">
            <w:pPr>
              <w:pStyle w:val="afff6"/>
              <w:numPr>
                <w:ilvl w:val="0"/>
                <w:numId w:val="35"/>
              </w:numPr>
            </w:pPr>
            <w:r>
              <w:rPr>
                <w:rFonts w:hint="eastAsia"/>
              </w:rPr>
              <w:t>現在のデジタル環境では脆弱性による影響をゼロにできず、最新の脅威につねに対処していく必要があることを理解し、対策をしなかった場合の自社での被害想定ができるようになる。</w:t>
            </w:r>
          </w:p>
        </w:tc>
      </w:tr>
    </w:tbl>
    <w:p w14:paraId="2BE06C82" w14:textId="77777777" w:rsidR="00EE729B" w:rsidRPr="00F81956" w:rsidRDefault="00EE729B" w:rsidP="00EE729B">
      <w:pPr>
        <w:ind w:firstLineChars="0" w:firstLine="0"/>
      </w:pPr>
    </w:p>
    <w:tbl>
      <w:tblPr>
        <w:tblStyle w:val="aa"/>
        <w:tblpPr w:leftFromText="142" w:rightFromText="142" w:vertAnchor="text" w:horzAnchor="margin" w:tblpY="364"/>
        <w:tblW w:w="0" w:type="auto"/>
        <w:tblLook w:val="04A0" w:firstRow="1" w:lastRow="0" w:firstColumn="1" w:lastColumn="0" w:noHBand="0" w:noVBand="1"/>
      </w:tblPr>
      <w:tblGrid>
        <w:gridCol w:w="2830"/>
        <w:gridCol w:w="7626"/>
      </w:tblGrid>
      <w:tr w:rsidR="00EE729B" w14:paraId="79688A54" w14:textId="77777777">
        <w:tc>
          <w:tcPr>
            <w:tcW w:w="10456" w:type="dxa"/>
            <w:gridSpan w:val="2"/>
            <w:shd w:val="clear" w:color="auto" w:fill="215E99" w:themeFill="text2" w:themeFillTint="BF"/>
          </w:tcPr>
          <w:p w14:paraId="5BAF915D" w14:textId="77777777" w:rsidR="00EE729B" w:rsidRPr="006E1ACB" w:rsidRDefault="00EE729B">
            <w:pPr>
              <w:pStyle w:val="aff0"/>
            </w:pPr>
            <w:r w:rsidRPr="006E1ACB">
              <w:t>経営層向け 第</w:t>
            </w:r>
            <w:r w:rsidRPr="006E1ACB">
              <w:rPr>
                <w:rFonts w:hint="eastAsia"/>
              </w:rPr>
              <w:t>3</w:t>
            </w:r>
            <w:r w:rsidRPr="006E1ACB">
              <w:t>単元</w:t>
            </w:r>
          </w:p>
        </w:tc>
      </w:tr>
      <w:tr w:rsidR="00EE729B" w14:paraId="27DB3343" w14:textId="77777777">
        <w:tc>
          <w:tcPr>
            <w:tcW w:w="2830" w:type="dxa"/>
            <w:shd w:val="clear" w:color="auto" w:fill="215E99" w:themeFill="text2" w:themeFillTint="BF"/>
          </w:tcPr>
          <w:p w14:paraId="3A8FA7C9" w14:textId="77777777" w:rsidR="00EE729B" w:rsidRPr="006E1ACB" w:rsidRDefault="00EE729B">
            <w:pPr>
              <w:pStyle w:val="aff0"/>
            </w:pPr>
            <w:r w:rsidRPr="006E1ACB">
              <w:t>名称</w:t>
            </w:r>
          </w:p>
        </w:tc>
        <w:tc>
          <w:tcPr>
            <w:tcW w:w="7626" w:type="dxa"/>
          </w:tcPr>
          <w:p w14:paraId="342499D2" w14:textId="77777777" w:rsidR="00EE729B" w:rsidRDefault="00EE729B">
            <w:pPr>
              <w:pStyle w:val="afff8"/>
            </w:pPr>
            <w:r>
              <w:rPr>
                <w:rFonts w:hint="eastAsia"/>
              </w:rPr>
              <w:t>3.</w:t>
            </w:r>
            <w:r w:rsidRPr="007A195C">
              <w:t>投資</w:t>
            </w:r>
          </w:p>
          <w:p w14:paraId="7B2DD1EC" w14:textId="77777777" w:rsidR="00EE729B" w:rsidRDefault="00EE729B">
            <w:pPr>
              <w:pStyle w:val="afff8"/>
            </w:pPr>
            <w:r w:rsidRPr="007A195C">
              <w:t>『サイバーセキュリティと投資対効果』</w:t>
            </w:r>
          </w:p>
        </w:tc>
      </w:tr>
      <w:tr w:rsidR="00EE729B" w14:paraId="4FE49C1A" w14:textId="77777777">
        <w:tc>
          <w:tcPr>
            <w:tcW w:w="2830" w:type="dxa"/>
            <w:shd w:val="clear" w:color="auto" w:fill="215E99" w:themeFill="text2" w:themeFillTint="BF"/>
          </w:tcPr>
          <w:p w14:paraId="1F4A53CE" w14:textId="77777777" w:rsidR="00EE729B" w:rsidRPr="006E1ACB" w:rsidRDefault="00EE729B">
            <w:pPr>
              <w:pStyle w:val="aff0"/>
            </w:pPr>
            <w:r w:rsidRPr="006E1ACB">
              <w:t>目標</w:t>
            </w:r>
          </w:p>
        </w:tc>
        <w:tc>
          <w:tcPr>
            <w:tcW w:w="7626" w:type="dxa"/>
          </w:tcPr>
          <w:p w14:paraId="017DBDBD" w14:textId="77777777" w:rsidR="00EE729B" w:rsidRDefault="00EE729B" w:rsidP="00892C01">
            <w:pPr>
              <w:pStyle w:val="afff6"/>
              <w:numPr>
                <w:ilvl w:val="0"/>
                <w:numId w:val="35"/>
              </w:numPr>
            </w:pPr>
            <w:r w:rsidRPr="00040792">
              <w:t>どのような場合にサイバーセキュリティリスクが企業価値の毀損を生じさせるのかを理解し、それを防ぐために日常でサイバーセキュリティ対策としてどのような投資</w:t>
            </w:r>
            <w:r>
              <w:t>など</w:t>
            </w:r>
            <w:r w:rsidRPr="00040792">
              <w:t>の方策を行うべきかに関して適切な判断を行えるようになる。</w:t>
            </w:r>
          </w:p>
        </w:tc>
      </w:tr>
      <w:tr w:rsidR="00EE729B" w14:paraId="6EDDF8D1" w14:textId="77777777">
        <w:tc>
          <w:tcPr>
            <w:tcW w:w="2830" w:type="dxa"/>
            <w:shd w:val="clear" w:color="auto" w:fill="215E99" w:themeFill="text2" w:themeFillTint="BF"/>
          </w:tcPr>
          <w:p w14:paraId="1045843D" w14:textId="77777777" w:rsidR="00EE729B" w:rsidRPr="006E1ACB" w:rsidRDefault="00EE729B">
            <w:pPr>
              <w:pStyle w:val="aff0"/>
            </w:pPr>
            <w:r w:rsidRPr="006E1ACB">
              <w:t>到達レベル</w:t>
            </w:r>
          </w:p>
        </w:tc>
        <w:tc>
          <w:tcPr>
            <w:tcW w:w="7626" w:type="dxa"/>
          </w:tcPr>
          <w:p w14:paraId="55EEE197" w14:textId="77777777" w:rsidR="00EE729B" w:rsidRDefault="00EE729B">
            <w:pPr>
              <w:pStyle w:val="afff6"/>
              <w:numPr>
                <w:ilvl w:val="0"/>
                <w:numId w:val="6"/>
              </w:numPr>
            </w:pPr>
            <w:r w:rsidRPr="00040792">
              <w:t>自社におけるサイバーセキュリティリスクを特定し、対応の優先順位付けや対処方針の選定を行うとともに、その実現に必要な体制構築や人材確保・育成に関する指示を行えるようになる。</w:t>
            </w:r>
          </w:p>
          <w:p w14:paraId="485137FE" w14:textId="77777777" w:rsidR="00EE729B" w:rsidRDefault="00EE729B">
            <w:pPr>
              <w:pStyle w:val="afff6"/>
              <w:numPr>
                <w:ilvl w:val="0"/>
                <w:numId w:val="6"/>
              </w:numPr>
            </w:pPr>
            <w:r w:rsidRPr="00040792">
              <w:t>セキュリティ対策の担当者から提示されるセキュリティ対策案について、経営層として妥当性に関する判断を下せるようになる。</w:t>
            </w:r>
          </w:p>
        </w:tc>
      </w:tr>
    </w:tbl>
    <w:p w14:paraId="549F5932" w14:textId="732C2E7D" w:rsidR="00EE729B" w:rsidRDefault="00992A31" w:rsidP="00EE729B">
      <w:pPr>
        <w:ind w:firstLineChars="0" w:firstLine="0"/>
      </w:pPr>
      <w:r w:rsidRPr="00D93420">
        <w:rPr>
          <w:noProof/>
        </w:rPr>
        <mc:AlternateContent>
          <mc:Choice Requires="wps">
            <w:drawing>
              <wp:anchor distT="0" distB="0" distL="114300" distR="114300" simplePos="0" relativeHeight="251656531" behindDoc="0" locked="0" layoutInCell="1" allowOverlap="1" wp14:anchorId="4856F256" wp14:editId="39F9115C">
                <wp:simplePos x="0" y="0"/>
                <wp:positionH relativeFrom="margin">
                  <wp:align>center</wp:align>
                </wp:positionH>
                <wp:positionV relativeFrom="paragraph">
                  <wp:posOffset>3319780</wp:posOffset>
                </wp:positionV>
                <wp:extent cx="6484620" cy="292100"/>
                <wp:effectExtent l="0" t="0" r="0" b="0"/>
                <wp:wrapTopAndBottom/>
                <wp:docPr id="1707363818" name="テキスト ボックス 3"/>
                <wp:cNvGraphicFramePr/>
                <a:graphic xmlns:a="http://schemas.openxmlformats.org/drawingml/2006/main">
                  <a:graphicData uri="http://schemas.microsoft.com/office/word/2010/wordprocessingShape">
                    <wps:wsp>
                      <wps:cNvSpPr txBox="1"/>
                      <wps:spPr>
                        <a:xfrm>
                          <a:off x="0" y="0"/>
                          <a:ext cx="6484620" cy="292100"/>
                        </a:xfrm>
                        <a:prstGeom prst="rect">
                          <a:avLst/>
                        </a:prstGeom>
                        <a:noFill/>
                        <a:ln w="6350">
                          <a:noFill/>
                        </a:ln>
                      </wps:spPr>
                      <wps:txbx>
                        <w:txbxContent>
                          <w:p w14:paraId="4A79A484" w14:textId="77777777" w:rsidR="00EE729B" w:rsidRPr="008A6798" w:rsidRDefault="00EE729B" w:rsidP="00EE729B">
                            <w:pPr>
                              <w:pStyle w:val="aff2"/>
                            </w:pPr>
                            <w:r>
                              <w:rPr>
                                <w:rFonts w:hint="eastAsia"/>
                              </w:rPr>
                              <w:t>(出典) NISC「</w:t>
                            </w:r>
                            <w:r w:rsidRPr="00286256">
                              <w:t>プラス・セキュリティ知識補充講座 カリキュラム例</w:t>
                            </w:r>
                            <w:r>
                              <w:rPr>
                                <w:rFonts w:hint="eastAsia"/>
                                <w:color w:val="000000"/>
                              </w:rPr>
                              <w:t>」</w:t>
                            </w:r>
                            <w:r>
                              <w:rPr>
                                <w:rFonts w:hint="eastAsia"/>
                              </w:rPr>
                              <w:t>をもとに作成</w:t>
                            </w:r>
                          </w:p>
                          <w:p w14:paraId="37A942AE" w14:textId="77777777" w:rsidR="00EE729B" w:rsidRPr="00286256" w:rsidRDefault="00EE729B" w:rsidP="005C10C7">
                            <w:pPr>
                              <w:pStyle w:val="af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6F256" id="_x0000_s1234" type="#_x0000_t202" style="position:absolute;left:0;text-align:left;margin-left:0;margin-top:261.4pt;width:510.6pt;height:23pt;z-index:25165653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" filled="f" stroked="f" strokeweight=".5pt">
                <v:textbox>
                  <w:txbxContent>
                    <w:p w14:paraId="4A79A484" w14:textId="77777777" w:rsidR="00EE729B" w:rsidRPr="008A6798" w:rsidRDefault="00EE729B" w:rsidP="00EE729B">
                      <w:pPr>
                        <w:pStyle w:val="aff2"/>
                      </w:pPr>
                      <w:r>
                        <w:rPr>
                          <w:rFonts w:hint="eastAsia"/>
                        </w:rPr>
                        <w:t>(出典) NISC「</w:t>
                      </w:r>
                      <w:r w:rsidRPr="00286256">
                        <w:t>プラス・セキュリティ知識補充講座 カリキュラム例</w:t>
                      </w:r>
                      <w:r>
                        <w:rPr>
                          <w:rFonts w:hint="eastAsia"/>
                          <w:color w:val="000000"/>
                        </w:rPr>
                        <w:t>」</w:t>
                      </w:r>
                      <w:r>
                        <w:rPr>
                          <w:rFonts w:hint="eastAsia"/>
                        </w:rPr>
                        <w:t>をもとに作成</w:t>
                      </w:r>
                    </w:p>
                    <w:p w14:paraId="37A942AE" w14:textId="77777777" w:rsidR="00EE729B" w:rsidRPr="00286256" w:rsidRDefault="00EE729B" w:rsidP="005C10C7">
                      <w:pPr>
                        <w:pStyle w:val="aff2"/>
                      </w:pPr>
                    </w:p>
                  </w:txbxContent>
                </v:textbox>
                <w10:wrap type="topAndBottom" anchorx="margin"/>
              </v:shape>
            </w:pict>
          </mc:Fallback>
        </mc:AlternateContent>
      </w:r>
    </w:p>
    <w:tbl>
      <w:tblPr>
        <w:tblStyle w:val="aa"/>
        <w:tblpPr w:leftFromText="142" w:rightFromText="142" w:vertAnchor="text" w:horzAnchor="margin" w:tblpY="364"/>
        <w:tblW w:w="0" w:type="auto"/>
        <w:tblLook w:val="04A0" w:firstRow="1" w:lastRow="0" w:firstColumn="1" w:lastColumn="0" w:noHBand="0" w:noVBand="1"/>
      </w:tblPr>
      <w:tblGrid>
        <w:gridCol w:w="2830"/>
        <w:gridCol w:w="7626"/>
      </w:tblGrid>
      <w:tr w:rsidR="00EE729B" w14:paraId="71D1A25D" w14:textId="77777777">
        <w:tc>
          <w:tcPr>
            <w:tcW w:w="10456" w:type="dxa"/>
            <w:gridSpan w:val="2"/>
            <w:shd w:val="clear" w:color="auto" w:fill="215E99" w:themeFill="text2" w:themeFillTint="BF"/>
          </w:tcPr>
          <w:p w14:paraId="002DA2F8" w14:textId="77777777" w:rsidR="00EE729B" w:rsidRPr="006E1ACB" w:rsidRDefault="00EE729B">
            <w:pPr>
              <w:pStyle w:val="aff0"/>
            </w:pPr>
            <w:r w:rsidRPr="006E1ACB">
              <w:t>経営層向け 第</w:t>
            </w:r>
            <w:r w:rsidRPr="006E1ACB">
              <w:rPr>
                <w:rFonts w:hint="eastAsia"/>
              </w:rPr>
              <w:t>4</w:t>
            </w:r>
            <w:r w:rsidRPr="006E1ACB">
              <w:t>単元</w:t>
            </w:r>
          </w:p>
        </w:tc>
      </w:tr>
      <w:tr w:rsidR="00EE729B" w14:paraId="27EEAA84" w14:textId="77777777">
        <w:tc>
          <w:tcPr>
            <w:tcW w:w="2830" w:type="dxa"/>
            <w:shd w:val="clear" w:color="auto" w:fill="215E99" w:themeFill="text2" w:themeFillTint="BF"/>
          </w:tcPr>
          <w:p w14:paraId="124EB251" w14:textId="77777777" w:rsidR="00EE729B" w:rsidRPr="006E1ACB" w:rsidRDefault="00EE729B">
            <w:pPr>
              <w:pStyle w:val="aff0"/>
            </w:pPr>
            <w:r w:rsidRPr="006E1ACB">
              <w:t>名称</w:t>
            </w:r>
          </w:p>
        </w:tc>
        <w:tc>
          <w:tcPr>
            <w:tcW w:w="7626" w:type="dxa"/>
          </w:tcPr>
          <w:p w14:paraId="701B77E8" w14:textId="77777777" w:rsidR="00EE729B" w:rsidRDefault="00EE729B">
            <w:pPr>
              <w:pStyle w:val="afff8"/>
            </w:pPr>
            <w:r>
              <w:rPr>
                <w:rFonts w:hint="eastAsia"/>
              </w:rPr>
              <w:t>4.</w:t>
            </w:r>
            <w:r w:rsidRPr="0002156A">
              <w:rPr>
                <w:rFonts w:hint="eastAsia"/>
              </w:rPr>
              <w:t>ステークホルダーとの関係</w:t>
            </w:r>
          </w:p>
          <w:p w14:paraId="68D3FF1B" w14:textId="77777777" w:rsidR="00EE729B" w:rsidRDefault="00EE729B">
            <w:pPr>
              <w:pStyle w:val="afff8"/>
            </w:pPr>
            <w:r w:rsidRPr="0002156A">
              <w:rPr>
                <w:rFonts w:hint="eastAsia"/>
              </w:rPr>
              <w:t>『サイバーセキュリティと企業価値』</w:t>
            </w:r>
          </w:p>
        </w:tc>
      </w:tr>
      <w:tr w:rsidR="00EE729B" w14:paraId="3427327E" w14:textId="77777777">
        <w:tc>
          <w:tcPr>
            <w:tcW w:w="2830" w:type="dxa"/>
            <w:shd w:val="clear" w:color="auto" w:fill="215E99" w:themeFill="text2" w:themeFillTint="BF"/>
          </w:tcPr>
          <w:p w14:paraId="0A105F86" w14:textId="77777777" w:rsidR="00EE729B" w:rsidRPr="006E1ACB" w:rsidRDefault="00EE729B">
            <w:pPr>
              <w:pStyle w:val="aff0"/>
            </w:pPr>
            <w:r w:rsidRPr="006E1ACB">
              <w:t>目標</w:t>
            </w:r>
          </w:p>
        </w:tc>
        <w:tc>
          <w:tcPr>
            <w:tcW w:w="7626" w:type="dxa"/>
          </w:tcPr>
          <w:p w14:paraId="312D5BCA" w14:textId="35B8F0C9" w:rsidR="00EE729B" w:rsidRDefault="00EE729B" w:rsidP="00892C01">
            <w:pPr>
              <w:pStyle w:val="afff6"/>
              <w:numPr>
                <w:ilvl w:val="0"/>
                <w:numId w:val="75"/>
              </w:numPr>
            </w:pPr>
            <w:r w:rsidRPr="006574DE">
              <w:rPr>
                <w:rFonts w:hint="eastAsia"/>
              </w:rPr>
              <w:t>サイバー</w:t>
            </w:r>
            <w:bookmarkStart w:id="1857" w:name="■セキュリティインシデント24ー1ー1"/>
            <w:r w:rsidR="00883C16">
              <w:fldChar w:fldCharType="begin"/>
            </w:r>
            <w:r w:rsidR="00883C16">
              <w:rPr>
                <w:rFonts w:hint="eastAsia"/>
              </w:rPr>
              <w:instrText xml:space="preserve">HYPERLINK </w:instrText>
            </w:r>
            <w:r w:rsidR="00883C16">
              <w:instrText xml:space="preserve"> \l "</w:instrText>
            </w:r>
            <w:r w:rsidR="00883C16">
              <w:rPr>
                <w:rFonts w:hint="eastAsia"/>
              </w:rPr>
              <w:instrText>■セキュリティインシデント</w:instrText>
            </w:r>
            <w:r w:rsidR="00883C16">
              <w:instrText>"</w:instrText>
            </w:r>
            <w:r w:rsidR="00883C16">
              <w:fldChar w:fldCharType="separate"/>
            </w:r>
            <w:r w:rsidRPr="00883C16">
              <w:rPr>
                <w:rStyle w:val="a7"/>
                <w:rFonts w:hint="eastAsia"/>
              </w:rPr>
              <w:t>セキュリティインシデント</w:t>
            </w:r>
            <w:bookmarkEnd w:id="1857"/>
            <w:r w:rsidR="00883C16">
              <w:fldChar w:fldCharType="end"/>
            </w:r>
            <w:r w:rsidRPr="006574DE">
              <w:rPr>
                <w:rFonts w:hint="eastAsia"/>
              </w:rPr>
              <w:t>の発生時の適切な対応について理解した上で、企業価値を損なわないためにあらかじめ備えておくべきことを自社の事情に応じてイメージできるようになる。</w:t>
            </w:r>
          </w:p>
        </w:tc>
      </w:tr>
      <w:tr w:rsidR="00EE729B" w14:paraId="78068645" w14:textId="77777777">
        <w:tc>
          <w:tcPr>
            <w:tcW w:w="2830" w:type="dxa"/>
            <w:shd w:val="clear" w:color="auto" w:fill="215E99" w:themeFill="text2" w:themeFillTint="BF"/>
          </w:tcPr>
          <w:p w14:paraId="5EC8EB01" w14:textId="77777777" w:rsidR="00EE729B" w:rsidRPr="006E1ACB" w:rsidRDefault="00EE729B">
            <w:pPr>
              <w:pStyle w:val="aff0"/>
            </w:pPr>
            <w:r w:rsidRPr="006E1ACB">
              <w:t>到達レベル</w:t>
            </w:r>
          </w:p>
        </w:tc>
        <w:tc>
          <w:tcPr>
            <w:tcW w:w="7626" w:type="dxa"/>
          </w:tcPr>
          <w:p w14:paraId="5CEC8065" w14:textId="77777777" w:rsidR="00EE729B" w:rsidRDefault="00EE729B" w:rsidP="00892C01">
            <w:pPr>
              <w:pStyle w:val="afff6"/>
              <w:numPr>
                <w:ilvl w:val="0"/>
                <w:numId w:val="74"/>
              </w:numPr>
            </w:pPr>
            <w:r w:rsidRPr="006574DE">
              <w:rPr>
                <w:rFonts w:hint="eastAsia"/>
              </w:rPr>
              <w:t>自社におけるインシデント対応を含むサイバーセキュリティ対策に関する取組方針について、対外的に説明や意見交換ができるレベルの理解に到達する。</w:t>
            </w:r>
          </w:p>
        </w:tc>
      </w:tr>
    </w:tbl>
    <w:p w14:paraId="2D59EE44" w14:textId="66E17AAD" w:rsidR="00EE729B" w:rsidRDefault="00EE729B" w:rsidP="00EE729B">
      <w:r>
        <w:rPr>
          <w:rFonts w:hint="eastAsia"/>
        </w:rPr>
        <w:t>カリキュラム例の詳細については、「</w:t>
      </w:r>
      <w:r w:rsidRPr="000B5F17">
        <w:rPr>
          <w:rFonts w:hint="eastAsia"/>
        </w:rPr>
        <w:t>付録：プラス・セキュリティ知識補充講座カリキュラム例の詳細</w:t>
      </w:r>
      <w:r>
        <w:rPr>
          <w:rFonts w:hint="eastAsia"/>
        </w:rPr>
        <w:t>」に記載しています。</w:t>
      </w:r>
    </w:p>
    <w:tbl>
      <w:tblPr>
        <w:tblStyle w:val="aa"/>
        <w:tblpPr w:leftFromText="142" w:rightFromText="142" w:vertAnchor="text" w:horzAnchor="margin" w:tblpY="230"/>
        <w:tblW w:w="0" w:type="auto"/>
        <w:tblLook w:val="04A0" w:firstRow="1" w:lastRow="0" w:firstColumn="1" w:lastColumn="0" w:noHBand="0" w:noVBand="1"/>
      </w:tblPr>
      <w:tblGrid>
        <w:gridCol w:w="3681"/>
        <w:gridCol w:w="6775"/>
      </w:tblGrid>
      <w:tr w:rsidR="00EE729B" w14:paraId="7070A49D" w14:textId="77777777">
        <w:tc>
          <w:tcPr>
            <w:tcW w:w="10456" w:type="dxa"/>
            <w:gridSpan w:val="2"/>
          </w:tcPr>
          <w:p w14:paraId="6E168170" w14:textId="77777777" w:rsidR="00EE729B" w:rsidRDefault="00EE729B" w:rsidP="00601047">
            <w:pPr>
              <w:pStyle w:val="affe"/>
              <w:framePr w:hSpace="0" w:wrap="auto" w:vAnchor="margin" w:hAnchor="text" w:yAlign="inline"/>
            </w:pPr>
            <w:r w:rsidRPr="000A23A7">
              <w:rPr>
                <w:rFonts w:hint="eastAsia"/>
              </w:rPr>
              <w:t>詳細理解のため参考となる文献（参考文献）</w:t>
            </w:r>
          </w:p>
        </w:tc>
      </w:tr>
      <w:tr w:rsidR="00EE729B" w:rsidRPr="000A23A7" w14:paraId="1964F943" w14:textId="77777777">
        <w:tc>
          <w:tcPr>
            <w:tcW w:w="3681" w:type="dxa"/>
            <w:shd w:val="clear" w:color="auto" w:fill="F1A983" w:themeFill="accent2" w:themeFillTint="99"/>
          </w:tcPr>
          <w:p w14:paraId="2C680FDA" w14:textId="77777777" w:rsidR="00EE729B" w:rsidRDefault="00EE729B" w:rsidP="00601047">
            <w:pPr>
              <w:pStyle w:val="affe"/>
              <w:framePr w:hSpace="0" w:wrap="auto" w:vAnchor="margin" w:hAnchor="text" w:yAlign="inline"/>
            </w:pPr>
            <w:r w:rsidRPr="00251B60">
              <w:t>プラス・セキュリティ知識補充講座 カリキュラム例</w:t>
            </w:r>
          </w:p>
        </w:tc>
        <w:tc>
          <w:tcPr>
            <w:tcW w:w="6775" w:type="dxa"/>
          </w:tcPr>
          <w:p w14:paraId="2F34D891" w14:textId="77777777" w:rsidR="00EE729B" w:rsidRPr="000A23A7" w:rsidRDefault="00EE729B" w:rsidP="00601047">
            <w:pPr>
              <w:pStyle w:val="affe"/>
              <w:framePr w:hSpace="0" w:wrap="auto" w:vAnchor="margin" w:hAnchor="text" w:yAlign="inline"/>
            </w:pPr>
            <w:r w:rsidRPr="00251B60">
              <w:t>https://security-portal.nisc.go.jp/dx/pdf/plussecurity_curriculum.pdf</w:t>
            </w:r>
          </w:p>
        </w:tc>
      </w:tr>
    </w:tbl>
    <w:p w14:paraId="1634869E" w14:textId="07083D53" w:rsidR="00EE729B" w:rsidRDefault="00EE729B" w:rsidP="00EE729B">
      <w:pPr>
        <w:widowControl/>
        <w:spacing w:line="240" w:lineRule="auto"/>
        <w:ind w:firstLineChars="0" w:firstLine="0"/>
        <w:jc w:val="left"/>
      </w:pPr>
    </w:p>
    <w:p w14:paraId="781D1610" w14:textId="77777777" w:rsidR="00EE729B" w:rsidRDefault="00EE729B" w:rsidP="00EE729B">
      <w:pPr>
        <w:pStyle w:val="4"/>
      </w:pPr>
      <w:bookmarkStart w:id="1858" w:name="_Toc182561788"/>
      <w:bookmarkStart w:id="1859" w:name="_Toc185339018"/>
      <w:bookmarkStart w:id="1860" w:name="_Toc188349154"/>
      <w:r w:rsidRPr="00F81AD8">
        <w:rPr>
          <w:rFonts w:hint="eastAsia"/>
        </w:rPr>
        <w:t>部課長級向けカリキュラム例</w:t>
      </w:r>
      <w:bookmarkEnd w:id="1858"/>
      <w:bookmarkEnd w:id="1859"/>
      <w:bookmarkEnd w:id="1860"/>
    </w:p>
    <w:p w14:paraId="0EE46CA3" w14:textId="77777777" w:rsidR="00EE729B" w:rsidRDefault="00EE729B" w:rsidP="00EE729B">
      <w:r w:rsidRPr="00304349">
        <w:t>部課長級</w:t>
      </w:r>
      <w:r>
        <w:rPr>
          <w:rFonts w:hint="eastAsia"/>
        </w:rPr>
        <w:t>向けカリキュラム</w:t>
      </w:r>
      <w:r w:rsidRPr="00DF37AA">
        <w:rPr>
          <w:rFonts w:hint="eastAsia"/>
        </w:rPr>
        <w:t>例を紹介します。</w:t>
      </w:r>
      <w:r>
        <w:rPr>
          <w:rFonts w:hint="eastAsia"/>
        </w:rPr>
        <w:t>カリキュラム</w:t>
      </w:r>
      <w:r w:rsidRPr="00DF37AA">
        <w:rPr>
          <w:rFonts w:hint="eastAsia"/>
        </w:rPr>
        <w:t>は、</w:t>
      </w:r>
      <w:r>
        <w:rPr>
          <w:rFonts w:hint="eastAsia"/>
        </w:rPr>
        <w:t>5</w:t>
      </w:r>
      <w:r w:rsidRPr="00DF37AA">
        <w:t>単元で構成されます。</w:t>
      </w:r>
    </w:p>
    <w:tbl>
      <w:tblPr>
        <w:tblStyle w:val="aa"/>
        <w:tblpPr w:leftFromText="142" w:rightFromText="142" w:vertAnchor="text" w:horzAnchor="margin" w:tblpY="132"/>
        <w:tblW w:w="0" w:type="auto"/>
        <w:tblLook w:val="04A0" w:firstRow="1" w:lastRow="0" w:firstColumn="1" w:lastColumn="0" w:noHBand="0" w:noVBand="1"/>
      </w:tblPr>
      <w:tblGrid>
        <w:gridCol w:w="2405"/>
        <w:gridCol w:w="8051"/>
      </w:tblGrid>
      <w:tr w:rsidR="00EE729B" w14:paraId="61A1592E" w14:textId="77777777">
        <w:tc>
          <w:tcPr>
            <w:tcW w:w="10456" w:type="dxa"/>
            <w:gridSpan w:val="2"/>
            <w:shd w:val="clear" w:color="auto" w:fill="215E99" w:themeFill="text2" w:themeFillTint="BF"/>
          </w:tcPr>
          <w:p w14:paraId="6C285066" w14:textId="77777777" w:rsidR="00EE729B" w:rsidRPr="006E1ACB" w:rsidRDefault="00EE729B">
            <w:pPr>
              <w:pStyle w:val="aff0"/>
            </w:pPr>
            <w:r w:rsidRPr="006E1ACB">
              <w:t>部課長級向け 第</w:t>
            </w:r>
            <w:r w:rsidRPr="006E1ACB">
              <w:rPr>
                <w:rFonts w:hint="eastAsia"/>
              </w:rPr>
              <w:t>1-1</w:t>
            </w:r>
            <w:r w:rsidRPr="006E1ACB">
              <w:t>単元</w:t>
            </w:r>
          </w:p>
        </w:tc>
      </w:tr>
      <w:tr w:rsidR="00EE729B" w14:paraId="392F849E" w14:textId="77777777">
        <w:tc>
          <w:tcPr>
            <w:tcW w:w="2405" w:type="dxa"/>
            <w:tcBorders>
              <w:top w:val="single" w:sz="4" w:space="0" w:color="auto"/>
              <w:left w:val="single" w:sz="4" w:space="0" w:color="auto"/>
              <w:bottom w:val="single" w:sz="4" w:space="0" w:color="auto"/>
              <w:right w:val="single" w:sz="4" w:space="0" w:color="auto"/>
            </w:tcBorders>
            <w:shd w:val="clear" w:color="auto" w:fill="215E99" w:themeFill="text2" w:themeFillTint="BF"/>
          </w:tcPr>
          <w:p w14:paraId="05E72AEE" w14:textId="77777777" w:rsidR="00EE729B" w:rsidRPr="006E1ACB" w:rsidRDefault="00EE729B">
            <w:pPr>
              <w:pStyle w:val="aff0"/>
            </w:pPr>
            <w:r w:rsidRPr="006E1ACB">
              <w:t>名称</w:t>
            </w:r>
          </w:p>
        </w:tc>
        <w:tc>
          <w:tcPr>
            <w:tcW w:w="8051" w:type="dxa"/>
            <w:tcBorders>
              <w:left w:val="single" w:sz="4" w:space="0" w:color="auto"/>
            </w:tcBorders>
          </w:tcPr>
          <w:p w14:paraId="1066B18C" w14:textId="77777777" w:rsidR="00EE729B" w:rsidRDefault="00EE729B">
            <w:pPr>
              <w:pStyle w:val="afff8"/>
            </w:pPr>
            <w:r>
              <w:rPr>
                <w:rFonts w:hint="eastAsia"/>
              </w:rPr>
              <w:t>1.基礎知識</w:t>
            </w:r>
          </w:p>
          <w:p w14:paraId="4EB60D78" w14:textId="77777777" w:rsidR="00EE729B" w:rsidRDefault="00EE729B">
            <w:pPr>
              <w:pStyle w:val="afff8"/>
            </w:pPr>
            <w:r w:rsidRPr="00E02E00">
              <w:t>『</w:t>
            </w:r>
            <w:r>
              <w:rPr>
                <w:rFonts w:hint="eastAsia"/>
              </w:rPr>
              <w:t>デジタルシステムとサイバーセキュリティの概要（初級編）</w:t>
            </w:r>
            <w:r w:rsidRPr="00E02E00">
              <w:t>』</w:t>
            </w:r>
          </w:p>
        </w:tc>
      </w:tr>
      <w:tr w:rsidR="00EE729B" w14:paraId="04D1B15C" w14:textId="77777777">
        <w:tc>
          <w:tcPr>
            <w:tcW w:w="2405" w:type="dxa"/>
            <w:tcBorders>
              <w:top w:val="single" w:sz="4" w:space="0" w:color="auto"/>
              <w:left w:val="single" w:sz="4" w:space="0" w:color="auto"/>
              <w:bottom w:val="single" w:sz="4" w:space="0" w:color="auto"/>
              <w:right w:val="single" w:sz="4" w:space="0" w:color="auto"/>
            </w:tcBorders>
            <w:shd w:val="clear" w:color="auto" w:fill="215E99" w:themeFill="text2" w:themeFillTint="BF"/>
          </w:tcPr>
          <w:p w14:paraId="6EFF7AEF" w14:textId="77777777" w:rsidR="00EE729B" w:rsidRPr="006E1ACB" w:rsidRDefault="00EE729B">
            <w:pPr>
              <w:pStyle w:val="aff0"/>
            </w:pPr>
            <w:r w:rsidRPr="006E1ACB">
              <w:t>目標</w:t>
            </w:r>
          </w:p>
        </w:tc>
        <w:bookmarkStart w:id="1861" w:name="■デジタル化24ー1ー2"/>
        <w:tc>
          <w:tcPr>
            <w:tcW w:w="8051" w:type="dxa"/>
            <w:tcBorders>
              <w:left w:val="single" w:sz="4" w:space="0" w:color="auto"/>
            </w:tcBorders>
          </w:tcPr>
          <w:p w14:paraId="5A1C2559" w14:textId="1622D137" w:rsidR="00EE729B" w:rsidRDefault="002E4B8D" w:rsidP="00892C01">
            <w:pPr>
              <w:pStyle w:val="afff6"/>
              <w:numPr>
                <w:ilvl w:val="0"/>
                <w:numId w:val="74"/>
              </w:numPr>
            </w:pPr>
            <w:r>
              <w:fldChar w:fldCharType="begin"/>
            </w:r>
            <w:r>
              <w:rPr>
                <w:rFonts w:hint="eastAsia"/>
              </w:rPr>
              <w:instrText xml:space="preserve">HYPERLINK </w:instrText>
            </w:r>
            <w:r>
              <w:instrText xml:space="preserve"> \l "</w:instrText>
            </w:r>
            <w:r>
              <w:rPr>
                <w:rFonts w:hint="eastAsia"/>
              </w:rPr>
              <w:instrText>■デジタル化</w:instrText>
            </w:r>
            <w:r>
              <w:instrText>"</w:instrText>
            </w:r>
            <w:r>
              <w:fldChar w:fldCharType="separate"/>
            </w:r>
            <w:r w:rsidR="00EE729B" w:rsidRPr="002E4B8D">
              <w:rPr>
                <w:rStyle w:val="a7"/>
                <w:rFonts w:hint="eastAsia"/>
              </w:rPr>
              <w:t>デジタル化</w:t>
            </w:r>
            <w:bookmarkEnd w:id="1861"/>
            <w:r>
              <w:fldChar w:fldCharType="end"/>
            </w:r>
            <w:r w:rsidR="00EE729B" w:rsidRPr="00BA1B6F">
              <w:rPr>
                <w:rFonts w:hint="eastAsia"/>
              </w:rPr>
              <w:t>を推進する部門のマネジメントを担う部課長として</w:t>
            </w:r>
            <w:r w:rsidR="00EE729B" w:rsidRPr="00BA1B6F">
              <w:t>中級編の目標に到達するために必要となる、最低限の基礎知識を習得する。</w:t>
            </w:r>
          </w:p>
        </w:tc>
      </w:tr>
      <w:tr w:rsidR="00EE729B" w14:paraId="63D76D55" w14:textId="77777777">
        <w:tc>
          <w:tcPr>
            <w:tcW w:w="2405" w:type="dxa"/>
            <w:tcBorders>
              <w:top w:val="single" w:sz="4" w:space="0" w:color="auto"/>
              <w:left w:val="single" w:sz="4" w:space="0" w:color="auto"/>
              <w:bottom w:val="single" w:sz="4" w:space="0" w:color="auto"/>
              <w:right w:val="single" w:sz="4" w:space="0" w:color="auto"/>
            </w:tcBorders>
            <w:shd w:val="clear" w:color="auto" w:fill="215E99" w:themeFill="text2" w:themeFillTint="BF"/>
          </w:tcPr>
          <w:p w14:paraId="7B8DCAB8" w14:textId="77777777" w:rsidR="00EE729B" w:rsidRPr="006E1ACB" w:rsidRDefault="00EE729B">
            <w:pPr>
              <w:pStyle w:val="aff0"/>
            </w:pPr>
            <w:r w:rsidRPr="006E1ACB">
              <w:t>到達レベル</w:t>
            </w:r>
          </w:p>
        </w:tc>
        <w:tc>
          <w:tcPr>
            <w:tcW w:w="8051" w:type="dxa"/>
            <w:tcBorders>
              <w:left w:val="single" w:sz="4" w:space="0" w:color="auto"/>
            </w:tcBorders>
          </w:tcPr>
          <w:p w14:paraId="09A6ECCF" w14:textId="77777777" w:rsidR="00EE729B" w:rsidRDefault="00EE729B" w:rsidP="00892C01">
            <w:pPr>
              <w:pStyle w:val="afff6"/>
              <w:numPr>
                <w:ilvl w:val="0"/>
                <w:numId w:val="39"/>
              </w:numPr>
            </w:pPr>
            <w:r w:rsidRPr="00657545">
              <w:rPr>
                <w:rFonts w:hint="eastAsia"/>
              </w:rPr>
              <w:t>デジタルシステムとインターネット</w:t>
            </w:r>
            <w:r>
              <w:rPr>
                <w:rFonts w:hint="eastAsia"/>
              </w:rPr>
              <w:t>および</w:t>
            </w:r>
            <w:r w:rsidRPr="00657545">
              <w:rPr>
                <w:rFonts w:hint="eastAsia"/>
              </w:rPr>
              <w:t>それらのセキュリティ対策において用いられる最低限の知識を習得する。</w:t>
            </w:r>
          </w:p>
        </w:tc>
      </w:tr>
      <w:bookmarkEnd w:id="1855"/>
    </w:tbl>
    <w:p w14:paraId="5A8A2F31" w14:textId="77777777" w:rsidR="00EE729B" w:rsidRDefault="00EE729B" w:rsidP="00EE729B">
      <w:pPr>
        <w:ind w:firstLineChars="0" w:firstLine="0"/>
        <w:rPr>
          <w:b/>
          <w:bCs/>
          <w:color w:val="000000" w:themeColor="text1"/>
          <w:sz w:val="28"/>
        </w:rPr>
      </w:pPr>
    </w:p>
    <w:tbl>
      <w:tblPr>
        <w:tblStyle w:val="aa"/>
        <w:tblW w:w="0" w:type="auto"/>
        <w:tblLook w:val="04A0" w:firstRow="1" w:lastRow="0" w:firstColumn="1" w:lastColumn="0" w:noHBand="0" w:noVBand="1"/>
      </w:tblPr>
      <w:tblGrid>
        <w:gridCol w:w="2405"/>
        <w:gridCol w:w="8051"/>
      </w:tblGrid>
      <w:tr w:rsidR="00EE729B" w14:paraId="1FE9F71C" w14:textId="77777777">
        <w:tc>
          <w:tcPr>
            <w:tcW w:w="10456" w:type="dxa"/>
            <w:gridSpan w:val="2"/>
            <w:shd w:val="clear" w:color="auto" w:fill="215E99" w:themeFill="text2" w:themeFillTint="BF"/>
          </w:tcPr>
          <w:p w14:paraId="0241586D" w14:textId="77777777" w:rsidR="00EE729B" w:rsidRPr="006E1ACB" w:rsidRDefault="00EE729B">
            <w:pPr>
              <w:pStyle w:val="aff0"/>
            </w:pPr>
            <w:r w:rsidRPr="006E1ACB">
              <w:t>部課長級向け 第</w:t>
            </w:r>
            <w:r w:rsidRPr="006E1ACB">
              <w:rPr>
                <w:rFonts w:hint="eastAsia"/>
              </w:rPr>
              <w:t>1-2</w:t>
            </w:r>
            <w:r w:rsidRPr="006E1ACB">
              <w:t>単元</w:t>
            </w:r>
          </w:p>
        </w:tc>
      </w:tr>
      <w:tr w:rsidR="00EE729B" w14:paraId="1591CC71" w14:textId="77777777">
        <w:tc>
          <w:tcPr>
            <w:tcW w:w="2405" w:type="dxa"/>
            <w:shd w:val="clear" w:color="auto" w:fill="215E99" w:themeFill="text2" w:themeFillTint="BF"/>
          </w:tcPr>
          <w:p w14:paraId="6DB9B8C6" w14:textId="77777777" w:rsidR="00EE729B" w:rsidRPr="006E1ACB" w:rsidRDefault="00EE729B">
            <w:pPr>
              <w:pStyle w:val="aff0"/>
            </w:pPr>
            <w:r w:rsidRPr="006E1ACB">
              <w:t>名称</w:t>
            </w:r>
          </w:p>
        </w:tc>
        <w:tc>
          <w:tcPr>
            <w:tcW w:w="8051" w:type="dxa"/>
          </w:tcPr>
          <w:p w14:paraId="08F27F57" w14:textId="77777777" w:rsidR="00EE729B" w:rsidRDefault="00EE729B">
            <w:pPr>
              <w:pStyle w:val="afff8"/>
            </w:pPr>
            <w:r>
              <w:rPr>
                <w:rFonts w:hint="eastAsia"/>
              </w:rPr>
              <w:t>1.基礎知識</w:t>
            </w:r>
          </w:p>
          <w:p w14:paraId="5A0BE660" w14:textId="77777777" w:rsidR="00EE729B" w:rsidRDefault="00EE729B">
            <w:pPr>
              <w:pStyle w:val="afff8"/>
            </w:pPr>
            <w:r w:rsidRPr="00E02E00">
              <w:t>『</w:t>
            </w:r>
            <w:r>
              <w:rPr>
                <w:rFonts w:hint="eastAsia"/>
              </w:rPr>
              <w:t>デジタルシステムとサイバーセキュリティの概要（中級編）</w:t>
            </w:r>
            <w:r w:rsidRPr="00E02E00">
              <w:t>』</w:t>
            </w:r>
          </w:p>
        </w:tc>
      </w:tr>
      <w:tr w:rsidR="00EE729B" w14:paraId="26C50746" w14:textId="77777777">
        <w:tc>
          <w:tcPr>
            <w:tcW w:w="2405" w:type="dxa"/>
            <w:shd w:val="clear" w:color="auto" w:fill="215E99" w:themeFill="text2" w:themeFillTint="BF"/>
          </w:tcPr>
          <w:p w14:paraId="155CBD2E" w14:textId="77777777" w:rsidR="00EE729B" w:rsidRPr="006E1ACB" w:rsidRDefault="00EE729B">
            <w:pPr>
              <w:pStyle w:val="aff0"/>
            </w:pPr>
            <w:r w:rsidRPr="006E1ACB">
              <w:t>目標</w:t>
            </w:r>
          </w:p>
        </w:tc>
        <w:tc>
          <w:tcPr>
            <w:tcW w:w="8051" w:type="dxa"/>
          </w:tcPr>
          <w:p w14:paraId="21D2550B" w14:textId="77777777" w:rsidR="00EE729B" w:rsidRDefault="00EE729B" w:rsidP="00892C01">
            <w:pPr>
              <w:pStyle w:val="afff6"/>
              <w:numPr>
                <w:ilvl w:val="0"/>
                <w:numId w:val="74"/>
              </w:numPr>
            </w:pPr>
            <w:r w:rsidRPr="006E403F">
              <w:rPr>
                <w:rFonts w:hint="eastAsia"/>
              </w:rPr>
              <w:t>デジタル化を推進する部門のマネジメントを担う部課長として次のような場面において適切な判断を行う上で、どのようなことを予め知っておくべきなのかの自覚を促す。</w:t>
            </w:r>
          </w:p>
          <w:p w14:paraId="1D155DD7" w14:textId="77777777" w:rsidR="00EE729B" w:rsidRDefault="00EE729B" w:rsidP="00892C01">
            <w:pPr>
              <w:pStyle w:val="afff6"/>
              <w:numPr>
                <w:ilvl w:val="0"/>
                <w:numId w:val="76"/>
              </w:numPr>
            </w:pPr>
            <w:r w:rsidRPr="006E403F">
              <w:t>担当者による提案についての、自社のニーズ、競争力、コストなどの面からの妥当性</w:t>
            </w:r>
          </w:p>
          <w:p w14:paraId="57BDC896" w14:textId="77777777" w:rsidR="00EE729B" w:rsidRDefault="00EE729B" w:rsidP="00892C01">
            <w:pPr>
              <w:pStyle w:val="afff6"/>
              <w:numPr>
                <w:ilvl w:val="0"/>
                <w:numId w:val="76"/>
              </w:numPr>
            </w:pPr>
            <w:r w:rsidRPr="006E403F">
              <w:t>新たな施策に伴うリスクとその抑制策の妥当性</w:t>
            </w:r>
          </w:p>
        </w:tc>
      </w:tr>
      <w:tr w:rsidR="00EE729B" w14:paraId="54BD4EF0" w14:textId="77777777">
        <w:tc>
          <w:tcPr>
            <w:tcW w:w="2405" w:type="dxa"/>
            <w:shd w:val="clear" w:color="auto" w:fill="215E99" w:themeFill="text2" w:themeFillTint="BF"/>
          </w:tcPr>
          <w:p w14:paraId="6FB4C7AB" w14:textId="77777777" w:rsidR="00EE729B" w:rsidRPr="006E1ACB" w:rsidRDefault="00EE729B">
            <w:pPr>
              <w:pStyle w:val="aff0"/>
            </w:pPr>
            <w:r w:rsidRPr="00675DB1">
              <w:t>到達レベル</w:t>
            </w:r>
          </w:p>
        </w:tc>
        <w:tc>
          <w:tcPr>
            <w:tcW w:w="8051" w:type="dxa"/>
          </w:tcPr>
          <w:p w14:paraId="055CD0A7" w14:textId="37B25273" w:rsidR="00EE729B" w:rsidRDefault="00EE729B" w:rsidP="00892C01">
            <w:pPr>
              <w:pStyle w:val="afff6"/>
              <w:numPr>
                <w:ilvl w:val="0"/>
                <w:numId w:val="46"/>
              </w:numPr>
            </w:pPr>
            <w:r w:rsidRPr="006C4892">
              <w:rPr>
                <w:rFonts w:hint="eastAsia"/>
              </w:rPr>
              <w:t>デジタルシステムとサイバーセキュリティに関する用語と概念について、第２単元目以降の学習を行うために予め習得しておくべきレベルに到達させる。具体的には、対象とする用語と概念を用いて、デジタルシステムやサイバーセキュリティ対策に関する</w:t>
            </w:r>
            <w:bookmarkStart w:id="1862" w:name="■ソリューション24ー1ー2"/>
            <w:r w:rsidR="00AB3FDE">
              <w:fldChar w:fldCharType="begin"/>
            </w:r>
            <w:r w:rsidR="00AB3FDE">
              <w:rPr>
                <w:rFonts w:hint="eastAsia"/>
              </w:rPr>
              <w:instrText xml:space="preserve">HYPERLINK </w:instrText>
            </w:r>
            <w:r w:rsidR="00AB3FDE">
              <w:instrText xml:space="preserve"> \l "</w:instrText>
            </w:r>
            <w:r w:rsidR="00AB3FDE">
              <w:rPr>
                <w:rFonts w:hint="eastAsia"/>
              </w:rPr>
              <w:instrText>■ソリューション</w:instrText>
            </w:r>
            <w:r w:rsidR="00AB3FDE">
              <w:instrText>"</w:instrText>
            </w:r>
            <w:r w:rsidR="00AB3FDE">
              <w:fldChar w:fldCharType="separate"/>
            </w:r>
            <w:r w:rsidRPr="00AB3FDE">
              <w:rPr>
                <w:rStyle w:val="a7"/>
                <w:rFonts w:hint="eastAsia"/>
              </w:rPr>
              <w:t>ソリューション</w:t>
            </w:r>
            <w:bookmarkEnd w:id="1862"/>
            <w:r w:rsidR="00AB3FDE">
              <w:fldChar w:fldCharType="end"/>
            </w:r>
            <w:r w:rsidRPr="006C4892">
              <w:rPr>
                <w:rFonts w:hint="eastAsia"/>
              </w:rPr>
              <w:t>を提供するベンダーとの実用的な対話に支障の無い程度の理解を得ること</w:t>
            </w:r>
            <w:r>
              <w:rPr>
                <w:rFonts w:hint="eastAsia"/>
              </w:rPr>
              <w:t>に</w:t>
            </w:r>
            <w:r w:rsidRPr="006C4892">
              <w:rPr>
                <w:rFonts w:hint="eastAsia"/>
              </w:rPr>
              <w:t>する。</w:t>
            </w:r>
          </w:p>
        </w:tc>
      </w:tr>
    </w:tbl>
    <w:p w14:paraId="7D8A36D5" w14:textId="77777777" w:rsidR="00EE729B" w:rsidRDefault="00EE729B" w:rsidP="00EE729B">
      <w:pPr>
        <w:ind w:firstLineChars="0" w:firstLine="0"/>
        <w:rPr>
          <w:b/>
          <w:bCs/>
          <w:color w:val="000000" w:themeColor="text1"/>
          <w:sz w:val="28"/>
        </w:rPr>
      </w:pPr>
    </w:p>
    <w:tbl>
      <w:tblPr>
        <w:tblStyle w:val="aa"/>
        <w:tblW w:w="10485" w:type="dxa"/>
        <w:tblLook w:val="04A0" w:firstRow="1" w:lastRow="0" w:firstColumn="1" w:lastColumn="0" w:noHBand="0" w:noVBand="1"/>
      </w:tblPr>
      <w:tblGrid>
        <w:gridCol w:w="2405"/>
        <w:gridCol w:w="8080"/>
      </w:tblGrid>
      <w:tr w:rsidR="00EE729B" w14:paraId="0B5FA361" w14:textId="77777777">
        <w:tc>
          <w:tcPr>
            <w:tcW w:w="10485" w:type="dxa"/>
            <w:gridSpan w:val="2"/>
            <w:shd w:val="clear" w:color="auto" w:fill="215E99" w:themeFill="text2" w:themeFillTint="BF"/>
          </w:tcPr>
          <w:p w14:paraId="3A668DED" w14:textId="77777777" w:rsidR="00EE729B" w:rsidRDefault="00EE729B">
            <w:pPr>
              <w:pStyle w:val="aff0"/>
            </w:pPr>
            <w:r w:rsidRPr="006462A9">
              <w:t>部課長級向け 第</w:t>
            </w:r>
            <w:r>
              <w:rPr>
                <w:rFonts w:hint="eastAsia"/>
              </w:rPr>
              <w:t>2</w:t>
            </w:r>
            <w:r w:rsidRPr="006462A9">
              <w:t>単元</w:t>
            </w:r>
          </w:p>
        </w:tc>
      </w:tr>
      <w:tr w:rsidR="00EE729B" w14:paraId="01679FC3" w14:textId="77777777">
        <w:tc>
          <w:tcPr>
            <w:tcW w:w="2405" w:type="dxa"/>
            <w:shd w:val="clear" w:color="auto" w:fill="215E99" w:themeFill="text2" w:themeFillTint="BF"/>
          </w:tcPr>
          <w:p w14:paraId="6F0B7164" w14:textId="77777777" w:rsidR="00EE729B" w:rsidRDefault="00EE729B">
            <w:pPr>
              <w:pStyle w:val="aff0"/>
            </w:pPr>
            <w:r w:rsidRPr="00675DB1">
              <w:t>名称</w:t>
            </w:r>
          </w:p>
        </w:tc>
        <w:tc>
          <w:tcPr>
            <w:tcW w:w="8080" w:type="dxa"/>
          </w:tcPr>
          <w:p w14:paraId="2509E92A" w14:textId="77777777" w:rsidR="00EE729B" w:rsidRDefault="00EE729B">
            <w:pPr>
              <w:pStyle w:val="afff8"/>
            </w:pPr>
            <w:r>
              <w:rPr>
                <w:rFonts w:hint="eastAsia"/>
              </w:rPr>
              <w:t>2.脅威</w:t>
            </w:r>
          </w:p>
          <w:p w14:paraId="0842B007" w14:textId="77777777" w:rsidR="00EE729B" w:rsidRDefault="00EE729B">
            <w:pPr>
              <w:pStyle w:val="afff8"/>
            </w:pPr>
            <w:r w:rsidRPr="00E02E00">
              <w:t>『</w:t>
            </w:r>
            <w:r>
              <w:rPr>
                <w:rFonts w:hint="eastAsia"/>
              </w:rPr>
              <w:t>サイバー空間における脅威と対策</w:t>
            </w:r>
            <w:r w:rsidRPr="00E02E00">
              <w:t>』</w:t>
            </w:r>
          </w:p>
        </w:tc>
      </w:tr>
      <w:tr w:rsidR="00EE729B" w14:paraId="6326A33C" w14:textId="77777777">
        <w:tc>
          <w:tcPr>
            <w:tcW w:w="2405" w:type="dxa"/>
            <w:shd w:val="clear" w:color="auto" w:fill="215E99" w:themeFill="text2" w:themeFillTint="BF"/>
          </w:tcPr>
          <w:p w14:paraId="7F68BD8C" w14:textId="77777777" w:rsidR="00EE729B" w:rsidRDefault="00EE729B">
            <w:pPr>
              <w:pStyle w:val="aff0"/>
            </w:pPr>
            <w:r w:rsidRPr="00675DB1">
              <w:t>目標</w:t>
            </w:r>
          </w:p>
        </w:tc>
        <w:tc>
          <w:tcPr>
            <w:tcW w:w="8080" w:type="dxa"/>
          </w:tcPr>
          <w:p w14:paraId="703CAF86" w14:textId="390E3B36" w:rsidR="00EE729B" w:rsidRDefault="00EE729B" w:rsidP="00892C01">
            <w:pPr>
              <w:pStyle w:val="afff6"/>
              <w:numPr>
                <w:ilvl w:val="0"/>
                <w:numId w:val="74"/>
              </w:numPr>
            </w:pPr>
            <w:r w:rsidRPr="00292503">
              <w:rPr>
                <w:rFonts w:hint="eastAsia"/>
              </w:rPr>
              <w:t>脅威</w:t>
            </w:r>
            <w:r>
              <w:rPr>
                <w:rFonts w:hint="eastAsia"/>
              </w:rPr>
              <w:t>および</w:t>
            </w:r>
            <w:bookmarkStart w:id="1863" w:name="■脆弱性24ー1ー2"/>
            <w:r w:rsidR="00B21750">
              <w:fldChar w:fldCharType="begin"/>
            </w:r>
            <w:r w:rsidR="00B21750">
              <w:rPr>
                <w:rFonts w:hint="eastAsia"/>
              </w:rPr>
              <w:instrText xml:space="preserve">HYPERLINK </w:instrText>
            </w:r>
            <w:r w:rsidR="00B21750">
              <w:instrText xml:space="preserve"> \l "</w:instrText>
            </w:r>
            <w:r w:rsidR="00B21750">
              <w:rPr>
                <w:rFonts w:hint="eastAsia"/>
              </w:rPr>
              <w:instrText>■脆弱性</w:instrText>
            </w:r>
            <w:r w:rsidR="00B21750">
              <w:instrText>"</w:instrText>
            </w:r>
            <w:r w:rsidR="00B21750">
              <w:fldChar w:fldCharType="separate"/>
            </w:r>
            <w:r w:rsidRPr="00B21750">
              <w:rPr>
                <w:rStyle w:val="a7"/>
                <w:rFonts w:hint="eastAsia"/>
              </w:rPr>
              <w:t>脆弱性</w:t>
            </w:r>
            <w:bookmarkEnd w:id="1863"/>
            <w:r w:rsidR="00B21750">
              <w:fldChar w:fldCharType="end"/>
            </w:r>
            <w:r w:rsidRPr="00292503">
              <w:rPr>
                <w:rFonts w:hint="eastAsia"/>
              </w:rPr>
              <w:t>とその対策に関する理解を通じて、サイバー空間における主要な脅威を事業上のリスクとして適切に把握できるようになる</w:t>
            </w:r>
            <w:r w:rsidRPr="00E02E00">
              <w:t>。</w:t>
            </w:r>
          </w:p>
        </w:tc>
      </w:tr>
      <w:tr w:rsidR="00EE729B" w14:paraId="12281056" w14:textId="77777777">
        <w:tc>
          <w:tcPr>
            <w:tcW w:w="2405" w:type="dxa"/>
            <w:shd w:val="clear" w:color="auto" w:fill="215E99" w:themeFill="text2" w:themeFillTint="BF"/>
          </w:tcPr>
          <w:p w14:paraId="5C5122DD" w14:textId="77777777" w:rsidR="00EE729B" w:rsidRDefault="00EE729B">
            <w:pPr>
              <w:pStyle w:val="aff0"/>
            </w:pPr>
            <w:r w:rsidRPr="00675DB1">
              <w:t>到達レベル</w:t>
            </w:r>
          </w:p>
        </w:tc>
        <w:tc>
          <w:tcPr>
            <w:tcW w:w="8080" w:type="dxa"/>
          </w:tcPr>
          <w:p w14:paraId="2FB371F8" w14:textId="77777777" w:rsidR="00EE729B" w:rsidRDefault="00EE729B" w:rsidP="00892C01">
            <w:pPr>
              <w:pStyle w:val="afff6"/>
              <w:numPr>
                <w:ilvl w:val="0"/>
                <w:numId w:val="71"/>
              </w:numPr>
            </w:pPr>
            <w:r w:rsidRPr="00EF66C6">
              <w:rPr>
                <w:rFonts w:hint="eastAsia"/>
              </w:rPr>
              <w:t>現在のデジタル環境では脆弱性による影響をゼロにできず、最新の脅威につねに対処していく必要があることを理解し、対策をしなかった場合の自社での被害想定ができるようになる。</w:t>
            </w:r>
          </w:p>
        </w:tc>
      </w:tr>
    </w:tbl>
    <w:p w14:paraId="26077388" w14:textId="77777777" w:rsidR="00EE729B" w:rsidRDefault="00EE729B" w:rsidP="00EE729B">
      <w:pPr>
        <w:ind w:firstLineChars="0" w:firstLine="0"/>
        <w:rPr>
          <w:b/>
          <w:bCs/>
          <w:color w:val="000000" w:themeColor="text1"/>
          <w:sz w:val="28"/>
        </w:rPr>
      </w:pPr>
    </w:p>
    <w:tbl>
      <w:tblPr>
        <w:tblStyle w:val="aa"/>
        <w:tblW w:w="0" w:type="auto"/>
        <w:tblLook w:val="04A0" w:firstRow="1" w:lastRow="0" w:firstColumn="1" w:lastColumn="0" w:noHBand="0" w:noVBand="1"/>
      </w:tblPr>
      <w:tblGrid>
        <w:gridCol w:w="2405"/>
        <w:gridCol w:w="8051"/>
      </w:tblGrid>
      <w:tr w:rsidR="00EE729B" w14:paraId="0CCAC6A6" w14:textId="77777777">
        <w:tc>
          <w:tcPr>
            <w:tcW w:w="10456" w:type="dxa"/>
            <w:gridSpan w:val="2"/>
            <w:shd w:val="clear" w:color="auto" w:fill="215E99" w:themeFill="text2" w:themeFillTint="BF"/>
          </w:tcPr>
          <w:p w14:paraId="06E7FC68" w14:textId="77777777" w:rsidR="00EE729B" w:rsidRDefault="00EE729B">
            <w:pPr>
              <w:pStyle w:val="aff0"/>
            </w:pPr>
            <w:r w:rsidRPr="006462A9">
              <w:t>部課長級向け 第</w:t>
            </w:r>
            <w:r>
              <w:rPr>
                <w:rFonts w:hint="eastAsia"/>
              </w:rPr>
              <w:t>3</w:t>
            </w:r>
            <w:r w:rsidRPr="006462A9">
              <w:t>単元</w:t>
            </w:r>
          </w:p>
        </w:tc>
      </w:tr>
      <w:tr w:rsidR="00EE729B" w14:paraId="1A75EAA1" w14:textId="77777777">
        <w:tc>
          <w:tcPr>
            <w:tcW w:w="2405" w:type="dxa"/>
            <w:shd w:val="clear" w:color="auto" w:fill="215E99" w:themeFill="text2" w:themeFillTint="BF"/>
          </w:tcPr>
          <w:p w14:paraId="5A338FDE" w14:textId="77777777" w:rsidR="00EE729B" w:rsidRDefault="00EE729B">
            <w:pPr>
              <w:pStyle w:val="aff0"/>
            </w:pPr>
            <w:r w:rsidRPr="00675DB1">
              <w:t>名称</w:t>
            </w:r>
          </w:p>
        </w:tc>
        <w:tc>
          <w:tcPr>
            <w:tcW w:w="8051" w:type="dxa"/>
          </w:tcPr>
          <w:p w14:paraId="07230F05" w14:textId="77777777" w:rsidR="00EE729B" w:rsidRDefault="00EE729B">
            <w:pPr>
              <w:pStyle w:val="afff8"/>
            </w:pPr>
            <w:r>
              <w:rPr>
                <w:rFonts w:hint="eastAsia"/>
              </w:rPr>
              <w:t>3.</w:t>
            </w:r>
            <w:r w:rsidRPr="00E02E00">
              <w:t>投資</w:t>
            </w:r>
          </w:p>
          <w:p w14:paraId="6703DE59" w14:textId="77777777" w:rsidR="00EE729B" w:rsidRDefault="00EE729B">
            <w:pPr>
              <w:pStyle w:val="afff8"/>
            </w:pPr>
            <w:r w:rsidRPr="00E02E00">
              <w:t>『サイバーセキュリティとリスク対応』</w:t>
            </w:r>
          </w:p>
        </w:tc>
      </w:tr>
      <w:tr w:rsidR="00EE729B" w14:paraId="047251D2" w14:textId="77777777">
        <w:tc>
          <w:tcPr>
            <w:tcW w:w="2405" w:type="dxa"/>
            <w:shd w:val="clear" w:color="auto" w:fill="215E99" w:themeFill="text2" w:themeFillTint="BF"/>
          </w:tcPr>
          <w:p w14:paraId="38B6E45A" w14:textId="77777777" w:rsidR="00EE729B" w:rsidRDefault="00EE729B">
            <w:pPr>
              <w:pStyle w:val="aff0"/>
            </w:pPr>
            <w:r w:rsidRPr="00675DB1">
              <w:t>目標</w:t>
            </w:r>
          </w:p>
        </w:tc>
        <w:tc>
          <w:tcPr>
            <w:tcW w:w="8051" w:type="dxa"/>
          </w:tcPr>
          <w:p w14:paraId="5B631D92" w14:textId="77777777" w:rsidR="00EE729B" w:rsidRDefault="00EE729B" w:rsidP="00892C01">
            <w:pPr>
              <w:pStyle w:val="afff6"/>
              <w:numPr>
                <w:ilvl w:val="0"/>
                <w:numId w:val="71"/>
              </w:numPr>
            </w:pPr>
            <w:r w:rsidRPr="00E02E00">
              <w:t>自部署におけるサイバーセキュリティリスクのマネジメントに必要となる概念と、具体的なアクションについて理解する。</w:t>
            </w:r>
          </w:p>
        </w:tc>
      </w:tr>
      <w:tr w:rsidR="00EE729B" w14:paraId="1069BB07" w14:textId="77777777">
        <w:tc>
          <w:tcPr>
            <w:tcW w:w="2405" w:type="dxa"/>
            <w:shd w:val="clear" w:color="auto" w:fill="215E99" w:themeFill="text2" w:themeFillTint="BF"/>
          </w:tcPr>
          <w:p w14:paraId="30B9885B" w14:textId="77777777" w:rsidR="00EE729B" w:rsidRDefault="00EE729B">
            <w:pPr>
              <w:pStyle w:val="aff0"/>
            </w:pPr>
            <w:r w:rsidRPr="00675DB1">
              <w:t>到達レベル</w:t>
            </w:r>
          </w:p>
        </w:tc>
        <w:tc>
          <w:tcPr>
            <w:tcW w:w="8051" w:type="dxa"/>
          </w:tcPr>
          <w:p w14:paraId="58B0E532" w14:textId="77777777" w:rsidR="00EE729B" w:rsidRDefault="00EE729B" w:rsidP="00892C01">
            <w:pPr>
              <w:pStyle w:val="afff6"/>
              <w:numPr>
                <w:ilvl w:val="0"/>
                <w:numId w:val="46"/>
              </w:numPr>
            </w:pPr>
            <w:r w:rsidRPr="00E02E00">
              <w:t>部署におけるサイバーセキュリティリスクを特定し、対応の優先順位付けや対処方針の選定を行うとともに、その実現に必要な体制や要員の確保・育成を行えるようになる。</w:t>
            </w:r>
          </w:p>
          <w:p w14:paraId="15559CB6" w14:textId="77777777" w:rsidR="00EE729B" w:rsidRDefault="00EE729B" w:rsidP="00892C01">
            <w:pPr>
              <w:pStyle w:val="afff6"/>
              <w:numPr>
                <w:ilvl w:val="0"/>
                <w:numId w:val="46"/>
              </w:numPr>
            </w:pPr>
            <w:r w:rsidRPr="00E02E00">
              <w:t>担当者や社外ベンダーから提示されるセキュリティ対策案について、組織として妥当性に関する判断を下せるようになる。</w:t>
            </w:r>
          </w:p>
        </w:tc>
      </w:tr>
    </w:tbl>
    <w:p w14:paraId="4338A4E7" w14:textId="77777777" w:rsidR="00EE729B" w:rsidRDefault="00EE729B" w:rsidP="00EE729B">
      <w:pPr>
        <w:ind w:firstLineChars="0" w:firstLine="0"/>
        <w:rPr>
          <w:b/>
          <w:bCs/>
          <w:color w:val="000000" w:themeColor="text1"/>
          <w:sz w:val="28"/>
        </w:rPr>
      </w:pPr>
    </w:p>
    <w:tbl>
      <w:tblPr>
        <w:tblStyle w:val="aa"/>
        <w:tblW w:w="0" w:type="auto"/>
        <w:tblLook w:val="04A0" w:firstRow="1" w:lastRow="0" w:firstColumn="1" w:lastColumn="0" w:noHBand="0" w:noVBand="1"/>
      </w:tblPr>
      <w:tblGrid>
        <w:gridCol w:w="2405"/>
        <w:gridCol w:w="8051"/>
      </w:tblGrid>
      <w:tr w:rsidR="00EE729B" w14:paraId="7D25D18F" w14:textId="77777777">
        <w:tc>
          <w:tcPr>
            <w:tcW w:w="10456" w:type="dxa"/>
            <w:gridSpan w:val="2"/>
            <w:shd w:val="clear" w:color="auto" w:fill="215E99" w:themeFill="text2" w:themeFillTint="BF"/>
          </w:tcPr>
          <w:p w14:paraId="6F1B15F2" w14:textId="77777777" w:rsidR="00EE729B" w:rsidRDefault="00EE729B">
            <w:pPr>
              <w:pStyle w:val="aff0"/>
            </w:pPr>
            <w:r w:rsidRPr="006462A9">
              <w:t>部課長級向け 第</w:t>
            </w:r>
            <w:r>
              <w:rPr>
                <w:rFonts w:hint="eastAsia"/>
              </w:rPr>
              <w:t>4</w:t>
            </w:r>
            <w:r w:rsidRPr="006462A9">
              <w:t>単元</w:t>
            </w:r>
          </w:p>
        </w:tc>
      </w:tr>
      <w:tr w:rsidR="00EE729B" w14:paraId="4116E52E" w14:textId="77777777">
        <w:tc>
          <w:tcPr>
            <w:tcW w:w="2405" w:type="dxa"/>
            <w:shd w:val="clear" w:color="auto" w:fill="215E99" w:themeFill="text2" w:themeFillTint="BF"/>
          </w:tcPr>
          <w:p w14:paraId="2EE5437A" w14:textId="77777777" w:rsidR="00EE729B" w:rsidRDefault="00EE729B">
            <w:pPr>
              <w:pStyle w:val="aff0"/>
            </w:pPr>
            <w:r w:rsidRPr="00675DB1">
              <w:t>名称</w:t>
            </w:r>
          </w:p>
        </w:tc>
        <w:tc>
          <w:tcPr>
            <w:tcW w:w="8051" w:type="dxa"/>
          </w:tcPr>
          <w:p w14:paraId="2C5A61C9" w14:textId="77777777" w:rsidR="00EE729B" w:rsidRDefault="00EE729B">
            <w:pPr>
              <w:pStyle w:val="afff8"/>
            </w:pPr>
            <w:r>
              <w:rPr>
                <w:rFonts w:hint="eastAsia"/>
              </w:rPr>
              <w:t>4.ステークホルダーとの関係</w:t>
            </w:r>
          </w:p>
          <w:p w14:paraId="226613EB" w14:textId="77777777" w:rsidR="00EE729B" w:rsidRDefault="00EE729B">
            <w:pPr>
              <w:pStyle w:val="afff8"/>
            </w:pPr>
            <w:r w:rsidRPr="00E02E00">
              <w:t>『サイバーセキュリティ対応</w:t>
            </w:r>
            <w:r>
              <w:rPr>
                <w:rFonts w:hint="eastAsia"/>
              </w:rPr>
              <w:t>における社内外連携</w:t>
            </w:r>
            <w:r w:rsidRPr="00E02E00">
              <w:t>』</w:t>
            </w:r>
          </w:p>
        </w:tc>
      </w:tr>
      <w:tr w:rsidR="00EE729B" w14:paraId="6454B126" w14:textId="77777777">
        <w:tc>
          <w:tcPr>
            <w:tcW w:w="2405" w:type="dxa"/>
            <w:shd w:val="clear" w:color="auto" w:fill="215E99" w:themeFill="text2" w:themeFillTint="BF"/>
          </w:tcPr>
          <w:p w14:paraId="2662E224" w14:textId="77777777" w:rsidR="00EE729B" w:rsidRDefault="00EE729B">
            <w:pPr>
              <w:pStyle w:val="aff0"/>
            </w:pPr>
            <w:r w:rsidRPr="00675DB1">
              <w:t>目標</w:t>
            </w:r>
          </w:p>
        </w:tc>
        <w:tc>
          <w:tcPr>
            <w:tcW w:w="8051" w:type="dxa"/>
          </w:tcPr>
          <w:p w14:paraId="3A8A3D0B" w14:textId="77777777" w:rsidR="00EE729B" w:rsidRDefault="00EE729B" w:rsidP="00892C01">
            <w:pPr>
              <w:pStyle w:val="afff6"/>
              <w:numPr>
                <w:ilvl w:val="0"/>
                <w:numId w:val="71"/>
              </w:numPr>
            </w:pPr>
            <w:r w:rsidRPr="00B46B65">
              <w:rPr>
                <w:rFonts w:hint="eastAsia"/>
              </w:rPr>
              <w:t>デジタル化を推進していく際のサイバーセキュリティ対策、運用時のインシデントへの適切な対応について理解した上で、その効果を担保するために実施すべき情報開示や連絡の内容と効果的な方法について理解し、実践できるようになる。</w:t>
            </w:r>
          </w:p>
        </w:tc>
      </w:tr>
      <w:tr w:rsidR="00EE729B" w14:paraId="0E347E4A" w14:textId="77777777">
        <w:tc>
          <w:tcPr>
            <w:tcW w:w="2405" w:type="dxa"/>
            <w:shd w:val="clear" w:color="auto" w:fill="215E99" w:themeFill="text2" w:themeFillTint="BF"/>
          </w:tcPr>
          <w:p w14:paraId="201CFD10" w14:textId="77777777" w:rsidR="00EE729B" w:rsidRDefault="00EE729B">
            <w:pPr>
              <w:pStyle w:val="aff0"/>
            </w:pPr>
            <w:r w:rsidRPr="00675DB1">
              <w:t>到達レベル</w:t>
            </w:r>
          </w:p>
        </w:tc>
        <w:tc>
          <w:tcPr>
            <w:tcW w:w="8051" w:type="dxa"/>
          </w:tcPr>
          <w:p w14:paraId="132504C4" w14:textId="77777777" w:rsidR="00EE729B" w:rsidRDefault="00EE729B">
            <w:pPr>
              <w:pStyle w:val="afff6"/>
              <w:numPr>
                <w:ilvl w:val="0"/>
                <w:numId w:val="9"/>
              </w:numPr>
            </w:pPr>
            <w:r w:rsidRPr="007F74EB">
              <w:rPr>
                <w:rFonts w:hint="eastAsia"/>
              </w:rPr>
              <w:t>自部署に係るサイバーセキュリティ対策に関する社内外のコミュニケーション（情報収集、協議、エスカレーション</w:t>
            </w:r>
            <w:r>
              <w:rPr>
                <w:rFonts w:hint="eastAsia"/>
              </w:rPr>
              <w:t>など</w:t>
            </w:r>
            <w:r w:rsidRPr="007F74EB">
              <w:rPr>
                <w:rFonts w:hint="eastAsia"/>
              </w:rPr>
              <w:t>）について、実用レベルで実施できる。</w:t>
            </w:r>
          </w:p>
        </w:tc>
      </w:tr>
    </w:tbl>
    <w:p w14:paraId="0EDDA15F" w14:textId="77777777" w:rsidR="00EE729B" w:rsidRDefault="00EE729B" w:rsidP="00EE729B">
      <w:pPr>
        <w:ind w:firstLineChars="0" w:firstLine="0"/>
        <w:rPr>
          <w:b/>
          <w:bCs/>
          <w:color w:val="000000" w:themeColor="text1"/>
          <w:sz w:val="28"/>
        </w:rPr>
      </w:pPr>
      <w:r w:rsidRPr="00D93420">
        <w:rPr>
          <w:noProof/>
        </w:rPr>
        <mc:AlternateContent>
          <mc:Choice Requires="wps">
            <w:drawing>
              <wp:anchor distT="0" distB="0" distL="114300" distR="114300" simplePos="0" relativeHeight="251656522" behindDoc="0" locked="0" layoutInCell="1" allowOverlap="1" wp14:anchorId="5273AAA2" wp14:editId="1495B5CD">
                <wp:simplePos x="0" y="0"/>
                <wp:positionH relativeFrom="margin">
                  <wp:align>left</wp:align>
                </wp:positionH>
                <wp:positionV relativeFrom="paragraph">
                  <wp:posOffset>2095958</wp:posOffset>
                </wp:positionV>
                <wp:extent cx="6484620" cy="292100"/>
                <wp:effectExtent l="0" t="0" r="0" b="0"/>
                <wp:wrapTopAndBottom/>
                <wp:docPr id="734994836" name="テキスト ボックス 3"/>
                <wp:cNvGraphicFramePr/>
                <a:graphic xmlns:a="http://schemas.openxmlformats.org/drawingml/2006/main">
                  <a:graphicData uri="http://schemas.microsoft.com/office/word/2010/wordprocessingShape">
                    <wps:wsp>
                      <wps:cNvSpPr txBox="1"/>
                      <wps:spPr>
                        <a:xfrm>
                          <a:off x="0" y="0"/>
                          <a:ext cx="6484620" cy="292100"/>
                        </a:xfrm>
                        <a:prstGeom prst="rect">
                          <a:avLst/>
                        </a:prstGeom>
                        <a:noFill/>
                        <a:ln w="6350">
                          <a:noFill/>
                        </a:ln>
                      </wps:spPr>
                      <wps:txbx>
                        <w:txbxContent>
                          <w:p w14:paraId="736FE82C" w14:textId="77777777" w:rsidR="00EE729B" w:rsidRPr="008A6798" w:rsidRDefault="00EE729B" w:rsidP="00EE729B">
                            <w:pPr>
                              <w:pStyle w:val="aff2"/>
                            </w:pPr>
                            <w:r>
                              <w:rPr>
                                <w:rFonts w:hint="eastAsia"/>
                              </w:rPr>
                              <w:t>(出典) NISC「</w:t>
                            </w:r>
                            <w:r w:rsidRPr="00286256">
                              <w:t>プラス・セキュリティ知識補充講座 カリキュラム例</w:t>
                            </w:r>
                            <w:r>
                              <w:rPr>
                                <w:rFonts w:hint="eastAsia"/>
                                <w:color w:val="000000"/>
                              </w:rPr>
                              <w:t>」</w:t>
                            </w:r>
                            <w:r>
                              <w:rPr>
                                <w:rFonts w:hint="eastAsia"/>
                              </w:rPr>
                              <w:t>をもとに作成</w:t>
                            </w:r>
                          </w:p>
                          <w:p w14:paraId="272ACD75" w14:textId="77777777" w:rsidR="00EE729B" w:rsidRPr="00286256" w:rsidRDefault="00EE729B" w:rsidP="005C10C7">
                            <w:pPr>
                              <w:pStyle w:val="af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3AAA2" id="_x0000_s1235" type="#_x0000_t202" style="position:absolute;left:0;text-align:left;margin-left:0;margin-top:165.05pt;width:510.6pt;height:23pt;z-index:25165652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" filled="f" stroked="f" strokeweight=".5pt">
                <v:textbox>
                  <w:txbxContent>
                    <w:p w14:paraId="736FE82C" w14:textId="77777777" w:rsidR="00EE729B" w:rsidRPr="008A6798" w:rsidRDefault="00EE729B" w:rsidP="00EE729B">
                      <w:pPr>
                        <w:pStyle w:val="aff2"/>
                      </w:pPr>
                      <w:r>
                        <w:rPr>
                          <w:rFonts w:hint="eastAsia"/>
                        </w:rPr>
                        <w:t>(出典) NISC「</w:t>
                      </w:r>
                      <w:r w:rsidRPr="00286256">
                        <w:t>プラス・セキュリティ知識補充講座 カリキュラム例</w:t>
                      </w:r>
                      <w:r>
                        <w:rPr>
                          <w:rFonts w:hint="eastAsia"/>
                          <w:color w:val="000000"/>
                        </w:rPr>
                        <w:t>」</w:t>
                      </w:r>
                      <w:r>
                        <w:rPr>
                          <w:rFonts w:hint="eastAsia"/>
                        </w:rPr>
                        <w:t>をもとに作成</w:t>
                      </w:r>
                    </w:p>
                    <w:p w14:paraId="272ACD75" w14:textId="77777777" w:rsidR="00EE729B" w:rsidRPr="00286256" w:rsidRDefault="00EE729B" w:rsidP="005C10C7">
                      <w:pPr>
                        <w:pStyle w:val="aff2"/>
                      </w:pPr>
                    </w:p>
                  </w:txbxContent>
                </v:textbox>
                <w10:wrap type="topAndBottom" anchorx="margin"/>
              </v:shape>
            </w:pict>
          </mc:Fallback>
        </mc:AlternateContent>
      </w:r>
    </w:p>
    <w:tbl>
      <w:tblPr>
        <w:tblStyle w:val="aa"/>
        <w:tblW w:w="0" w:type="auto"/>
        <w:tblLook w:val="04A0" w:firstRow="1" w:lastRow="0" w:firstColumn="1" w:lastColumn="0" w:noHBand="0" w:noVBand="1"/>
      </w:tblPr>
      <w:tblGrid>
        <w:gridCol w:w="2405"/>
        <w:gridCol w:w="8051"/>
      </w:tblGrid>
      <w:tr w:rsidR="00EE729B" w14:paraId="5E72B64A" w14:textId="77777777">
        <w:tc>
          <w:tcPr>
            <w:tcW w:w="10456" w:type="dxa"/>
            <w:gridSpan w:val="2"/>
            <w:shd w:val="clear" w:color="auto" w:fill="215E99" w:themeFill="text2" w:themeFillTint="BF"/>
          </w:tcPr>
          <w:p w14:paraId="67846DBC" w14:textId="77777777" w:rsidR="00EE729B" w:rsidRDefault="00EE729B">
            <w:pPr>
              <w:pStyle w:val="aff0"/>
            </w:pPr>
            <w:r w:rsidRPr="006462A9">
              <w:t>部課長級向け 第</w:t>
            </w:r>
            <w:r>
              <w:rPr>
                <w:rFonts w:hint="eastAsia"/>
              </w:rPr>
              <w:t>5</w:t>
            </w:r>
            <w:r w:rsidRPr="006462A9">
              <w:t>単元</w:t>
            </w:r>
          </w:p>
        </w:tc>
      </w:tr>
      <w:tr w:rsidR="00EE729B" w14:paraId="17F90409" w14:textId="77777777">
        <w:tc>
          <w:tcPr>
            <w:tcW w:w="2405" w:type="dxa"/>
            <w:shd w:val="clear" w:color="auto" w:fill="215E99" w:themeFill="text2" w:themeFillTint="BF"/>
          </w:tcPr>
          <w:p w14:paraId="71C80B6C" w14:textId="77777777" w:rsidR="00EE729B" w:rsidRDefault="00EE729B">
            <w:pPr>
              <w:pStyle w:val="aff0"/>
            </w:pPr>
            <w:r w:rsidRPr="00675DB1">
              <w:t>名称</w:t>
            </w:r>
          </w:p>
        </w:tc>
        <w:tc>
          <w:tcPr>
            <w:tcW w:w="8051" w:type="dxa"/>
          </w:tcPr>
          <w:p w14:paraId="226B2692" w14:textId="77777777" w:rsidR="00EE729B" w:rsidRDefault="00EE729B">
            <w:pPr>
              <w:pStyle w:val="afff8"/>
            </w:pPr>
            <w:r>
              <w:rPr>
                <w:rFonts w:hint="eastAsia"/>
              </w:rPr>
              <w:t>5.関連法令</w:t>
            </w:r>
          </w:p>
          <w:p w14:paraId="03B37E18" w14:textId="77777777" w:rsidR="00EE729B" w:rsidRDefault="00EE729B">
            <w:pPr>
              <w:pStyle w:val="afff8"/>
            </w:pPr>
            <w:r w:rsidRPr="00E02E00">
              <w:t>『</w:t>
            </w:r>
            <w:r>
              <w:rPr>
                <w:rFonts w:hint="eastAsia"/>
              </w:rPr>
              <w:t>サイバーセキュリティに関する法制度</w:t>
            </w:r>
            <w:r w:rsidRPr="00E02E00">
              <w:t>』</w:t>
            </w:r>
          </w:p>
        </w:tc>
      </w:tr>
      <w:tr w:rsidR="00EE729B" w14:paraId="4C207041" w14:textId="77777777">
        <w:tc>
          <w:tcPr>
            <w:tcW w:w="2405" w:type="dxa"/>
            <w:shd w:val="clear" w:color="auto" w:fill="215E99" w:themeFill="text2" w:themeFillTint="BF"/>
          </w:tcPr>
          <w:p w14:paraId="471C9247" w14:textId="77777777" w:rsidR="00EE729B" w:rsidRDefault="00EE729B">
            <w:pPr>
              <w:pStyle w:val="aff0"/>
            </w:pPr>
            <w:r w:rsidRPr="00675DB1">
              <w:t>目標</w:t>
            </w:r>
          </w:p>
        </w:tc>
        <w:tc>
          <w:tcPr>
            <w:tcW w:w="8051" w:type="dxa"/>
          </w:tcPr>
          <w:p w14:paraId="2E2492CC" w14:textId="77777777" w:rsidR="00EE729B" w:rsidRDefault="00EE729B" w:rsidP="00892C01">
            <w:pPr>
              <w:pStyle w:val="afff6"/>
              <w:numPr>
                <w:ilvl w:val="0"/>
                <w:numId w:val="71"/>
              </w:numPr>
            </w:pPr>
            <w:r w:rsidRPr="00172D9A">
              <w:rPr>
                <w:rFonts w:hint="eastAsia"/>
              </w:rPr>
              <w:t>サイバーセキュリティ対策で関連する法律、基準、ガイドライン</w:t>
            </w:r>
            <w:r>
              <w:rPr>
                <w:rFonts w:hint="eastAsia"/>
              </w:rPr>
              <w:t>など</w:t>
            </w:r>
            <w:r w:rsidRPr="00172D9A">
              <w:rPr>
                <w:rFonts w:hint="eastAsia"/>
              </w:rPr>
              <w:t>について、実用上支障が無い程度の理解を得る。</w:t>
            </w:r>
          </w:p>
        </w:tc>
      </w:tr>
      <w:tr w:rsidR="00EE729B" w14:paraId="4F9691EF" w14:textId="77777777">
        <w:tc>
          <w:tcPr>
            <w:tcW w:w="2405" w:type="dxa"/>
            <w:shd w:val="clear" w:color="auto" w:fill="215E99" w:themeFill="text2" w:themeFillTint="BF"/>
          </w:tcPr>
          <w:p w14:paraId="137F46C8" w14:textId="77777777" w:rsidR="00EE729B" w:rsidRDefault="00EE729B">
            <w:pPr>
              <w:pStyle w:val="aff0"/>
            </w:pPr>
            <w:r w:rsidRPr="00675DB1">
              <w:t>到達レベル</w:t>
            </w:r>
          </w:p>
        </w:tc>
        <w:tc>
          <w:tcPr>
            <w:tcW w:w="8051" w:type="dxa"/>
          </w:tcPr>
          <w:p w14:paraId="14CB1FFB" w14:textId="77777777" w:rsidR="00EE729B" w:rsidRDefault="00EE729B" w:rsidP="00892C01">
            <w:pPr>
              <w:pStyle w:val="afff6"/>
              <w:numPr>
                <w:ilvl w:val="0"/>
                <w:numId w:val="39"/>
              </w:numPr>
            </w:pPr>
            <w:r w:rsidRPr="00BF30BA">
              <w:rPr>
                <w:rFonts w:hint="eastAsia"/>
              </w:rPr>
              <w:t>デジタル化に関連する取組の中で、遵守すべき法律、基準、ガイドライン</w:t>
            </w:r>
            <w:r>
              <w:rPr>
                <w:rFonts w:hint="eastAsia"/>
              </w:rPr>
              <w:t>など</w:t>
            </w:r>
            <w:r w:rsidRPr="00BF30BA">
              <w:rPr>
                <w:rFonts w:hint="eastAsia"/>
              </w:rPr>
              <w:t>を意識することができる。</w:t>
            </w:r>
          </w:p>
        </w:tc>
      </w:tr>
    </w:tbl>
    <w:tbl>
      <w:tblPr>
        <w:tblStyle w:val="aa"/>
        <w:tblpPr w:leftFromText="142" w:rightFromText="142" w:vertAnchor="text" w:horzAnchor="margin" w:tblpY="2037"/>
        <w:tblW w:w="0" w:type="auto"/>
        <w:tblLook w:val="04A0" w:firstRow="1" w:lastRow="0" w:firstColumn="1" w:lastColumn="0" w:noHBand="0" w:noVBand="1"/>
      </w:tblPr>
      <w:tblGrid>
        <w:gridCol w:w="3681"/>
        <w:gridCol w:w="6775"/>
      </w:tblGrid>
      <w:tr w:rsidR="00EE729B" w14:paraId="0DD5BE15" w14:textId="77777777">
        <w:tc>
          <w:tcPr>
            <w:tcW w:w="10456" w:type="dxa"/>
            <w:gridSpan w:val="2"/>
          </w:tcPr>
          <w:p w14:paraId="5E696F0A" w14:textId="77777777" w:rsidR="00EE729B" w:rsidRDefault="00EE729B" w:rsidP="00601047">
            <w:pPr>
              <w:pStyle w:val="affe"/>
              <w:framePr w:hSpace="0" w:wrap="auto" w:vAnchor="margin" w:hAnchor="text" w:yAlign="inline"/>
            </w:pPr>
            <w:r w:rsidRPr="000A23A7">
              <w:rPr>
                <w:rFonts w:hint="eastAsia"/>
              </w:rPr>
              <w:t>詳細理解のため参考となる文献（参考文献）</w:t>
            </w:r>
          </w:p>
        </w:tc>
      </w:tr>
      <w:tr w:rsidR="00EE729B" w:rsidRPr="000A23A7" w14:paraId="64E0C19D" w14:textId="77777777">
        <w:tc>
          <w:tcPr>
            <w:tcW w:w="3681" w:type="dxa"/>
            <w:shd w:val="clear" w:color="auto" w:fill="F1A983" w:themeFill="accent2" w:themeFillTint="99"/>
          </w:tcPr>
          <w:p w14:paraId="5BE9F13C" w14:textId="77777777" w:rsidR="00EE729B" w:rsidRDefault="00EE729B" w:rsidP="00601047">
            <w:pPr>
              <w:pStyle w:val="affe"/>
              <w:framePr w:hSpace="0" w:wrap="auto" w:vAnchor="margin" w:hAnchor="text" w:yAlign="inline"/>
            </w:pPr>
            <w:r w:rsidRPr="00251B60">
              <w:t>プラス・セキュリティ知識補充講座 カリキュラム例</w:t>
            </w:r>
          </w:p>
        </w:tc>
        <w:tc>
          <w:tcPr>
            <w:tcW w:w="6775" w:type="dxa"/>
          </w:tcPr>
          <w:p w14:paraId="38D8812F" w14:textId="77777777" w:rsidR="00EE729B" w:rsidRPr="000A23A7" w:rsidRDefault="00EE729B" w:rsidP="00601047">
            <w:pPr>
              <w:pStyle w:val="affe"/>
              <w:framePr w:hSpace="0" w:wrap="auto" w:vAnchor="margin" w:hAnchor="text" w:yAlign="inline"/>
            </w:pPr>
            <w:r w:rsidRPr="00251B60">
              <w:t>https://security-portal.nisc.go.jp/dx/pdf/plussecurity_curriculum.pdf</w:t>
            </w:r>
          </w:p>
        </w:tc>
      </w:tr>
    </w:tbl>
    <w:p w14:paraId="1D708033" w14:textId="77777777" w:rsidR="00EE729B" w:rsidRDefault="00EE729B" w:rsidP="00EE729B">
      <w:r w:rsidRPr="002E79F1">
        <w:rPr>
          <w:rFonts w:hint="eastAsia"/>
        </w:rPr>
        <w:t>カリキュラム例の詳細については、「付録：プラス・セキュリティ知識補充講座カリキュラム例の詳細」に記載しています。</w:t>
      </w:r>
    </w:p>
    <w:p w14:paraId="7FF2E809" w14:textId="77777777" w:rsidR="00EE729B" w:rsidRDefault="00EE729B" w:rsidP="002A6987">
      <w:pPr>
        <w:pStyle w:val="3"/>
      </w:pPr>
      <w:bookmarkStart w:id="1864" w:name="_Toc182561789"/>
      <w:bookmarkStart w:id="1865" w:name="_Toc185339019"/>
      <w:bookmarkStart w:id="1866" w:name="_Toc188349155"/>
      <w:r w:rsidRPr="00465082">
        <w:t>ITスキル標準モデルカリキュラム【ITスキル標準</w:t>
      </w:r>
      <w:r>
        <w:rPr>
          <w:rFonts w:hint="eastAsia"/>
        </w:rPr>
        <w:t>V3</w:t>
      </w:r>
      <w:r w:rsidRPr="00465082">
        <w:t>（レベル1）】</w:t>
      </w:r>
      <w:bookmarkEnd w:id="1864"/>
      <w:bookmarkEnd w:id="1865"/>
      <w:bookmarkEnd w:id="1866"/>
    </w:p>
    <w:p w14:paraId="24BC945D" w14:textId="77777777" w:rsidR="00EE729B" w:rsidRDefault="00EE729B" w:rsidP="00EE729B">
      <w:r w:rsidRPr="00331390">
        <w:rPr>
          <w:rFonts w:hint="eastAsia"/>
        </w:rPr>
        <w:t>ITスキル標準</w:t>
      </w:r>
      <w:r>
        <w:rPr>
          <w:rFonts w:hint="eastAsia"/>
        </w:rPr>
        <w:t>（ITSS）について</w:t>
      </w:r>
      <w:r w:rsidRPr="00331390">
        <w:rPr>
          <w:rFonts w:hint="eastAsia"/>
        </w:rPr>
        <w:t>は、</w:t>
      </w:r>
      <w:r>
        <w:rPr>
          <w:rFonts w:hint="eastAsia"/>
        </w:rPr>
        <w:t>22章で説明しましたが、</w:t>
      </w:r>
      <w:r w:rsidRPr="00331390">
        <w:rPr>
          <w:rFonts w:hint="eastAsia"/>
        </w:rPr>
        <w:t>各種IT関連サービスの提供に必要とされる</w:t>
      </w:r>
      <w:r>
        <w:rPr>
          <w:rFonts w:hint="eastAsia"/>
        </w:rPr>
        <w:t>知識やスキル</w:t>
      </w:r>
      <w:r w:rsidRPr="00331390">
        <w:rPr>
          <w:rFonts w:hint="eastAsia"/>
        </w:rPr>
        <w:t>を体系化した指標であり、産学におけるITサービス・プロフェッショナルの教育・訓練</w:t>
      </w:r>
      <w:r>
        <w:rPr>
          <w:rFonts w:hint="eastAsia"/>
        </w:rPr>
        <w:t>など</w:t>
      </w:r>
      <w:r w:rsidRPr="00331390">
        <w:rPr>
          <w:rFonts w:hint="eastAsia"/>
        </w:rPr>
        <w:t>に有用な「ものさし」（共通枠組）を提供しようとするものです。</w:t>
      </w:r>
    </w:p>
    <w:p w14:paraId="71946742" w14:textId="77777777" w:rsidR="00EE729B" w:rsidRDefault="00EE729B" w:rsidP="00EE729B">
      <w:r>
        <w:t>ITスキル標準は、11の職種と35の専門分野を設け、それぞれの専門分野に対応して、各個人の能力や実績に基づく7段階の達成レベルを規定しています。</w:t>
      </w:r>
    </w:p>
    <w:p w14:paraId="654A4702" w14:textId="77777777" w:rsidR="00EE729B" w:rsidRDefault="00EE729B" w:rsidP="00EE729B">
      <w:r>
        <w:rPr>
          <w:rFonts w:hint="eastAsia"/>
        </w:rPr>
        <w:t>「</w:t>
      </w:r>
      <w:r>
        <w:t>ITスキル標準モデルカリキュラム」は、ITスキル標準のレベル1～3を目指す人向けのカリキュラムとしてIPAから公開されているものですが、ここではレベル１向けのモデルカリキュラムを紹介します。</w:t>
      </w:r>
    </w:p>
    <w:p w14:paraId="6D9317A0" w14:textId="77777777" w:rsidR="00EE729B" w:rsidRDefault="00EE729B" w:rsidP="00EE729B">
      <w:r>
        <w:rPr>
          <w:rFonts w:hint="eastAsia"/>
        </w:rPr>
        <w:t>このカリキュラムは、</w:t>
      </w:r>
      <w:r w:rsidRPr="00C75FF2">
        <w:t>職業人として備えておくべき、情報技術に関する共通的な基礎知識を修得することを</w:t>
      </w:r>
      <w:r w:rsidRPr="006841DD">
        <w:t>目指す社会人や学生を対象としたカリキュラムであり、研修ロードマップを</w:t>
      </w:r>
      <w:r>
        <w:rPr>
          <w:rFonts w:hint="eastAsia"/>
        </w:rPr>
        <w:t>もと</w:t>
      </w:r>
      <w:r w:rsidRPr="006841DD">
        <w:t>に、具体的な研修コースを設計･実施する際に参考となる情報</w:t>
      </w:r>
      <w:r>
        <w:rPr>
          <w:rFonts w:hint="eastAsia"/>
        </w:rPr>
        <w:t>がまとめられています</w:t>
      </w:r>
      <w:r w:rsidRPr="006841DD">
        <w:t>。</w:t>
      </w:r>
      <w:r>
        <w:rPr>
          <w:rFonts w:hint="eastAsia"/>
        </w:rPr>
        <w:t>この</w:t>
      </w:r>
      <w:r w:rsidRPr="006841DD">
        <w:t>モデルカリキュラムを履修することにより、</w:t>
      </w:r>
      <w:r>
        <w:rPr>
          <w:rFonts w:hint="eastAsia"/>
        </w:rPr>
        <w:t>IT</w:t>
      </w:r>
      <w:r w:rsidRPr="006841DD">
        <w:t>スキル標準のレベル</w:t>
      </w:r>
      <w:r>
        <w:rPr>
          <w:rFonts w:hint="eastAsia"/>
        </w:rPr>
        <w:t>1に相当する</w:t>
      </w:r>
      <w:r w:rsidRPr="006841DD">
        <w:t>知識を修得することができます。</w:t>
      </w:r>
    </w:p>
    <w:p w14:paraId="3EFE57A7" w14:textId="77777777" w:rsidR="00EE729B" w:rsidRDefault="00EE729B" w:rsidP="00EE729B"/>
    <w:p w14:paraId="3E756554" w14:textId="77777777" w:rsidR="00EE729B" w:rsidRDefault="00EE729B" w:rsidP="00EE729B">
      <w:pPr>
        <w:pStyle w:val="aff4"/>
      </w:pPr>
      <w:r w:rsidRPr="00D93420">
        <w:rPr>
          <w:noProof/>
        </w:rPr>
        <mc:AlternateContent>
          <mc:Choice Requires="wps">
            <w:drawing>
              <wp:anchor distT="0" distB="0" distL="114300" distR="114300" simplePos="0" relativeHeight="251656527" behindDoc="0" locked="0" layoutInCell="1" allowOverlap="1" wp14:anchorId="739C3C1D" wp14:editId="0ECEBF3F">
                <wp:simplePos x="0" y="0"/>
                <wp:positionH relativeFrom="margin">
                  <wp:posOffset>57150</wp:posOffset>
                </wp:positionH>
                <wp:positionV relativeFrom="paragraph">
                  <wp:posOffset>2891790</wp:posOffset>
                </wp:positionV>
                <wp:extent cx="6484620" cy="409575"/>
                <wp:effectExtent l="0" t="0" r="0" b="0"/>
                <wp:wrapTopAndBottom/>
                <wp:docPr id="258629332" name="テキスト ボックス 3"/>
                <wp:cNvGraphicFramePr/>
                <a:graphic xmlns:a="http://schemas.openxmlformats.org/drawingml/2006/main">
                  <a:graphicData uri="http://schemas.microsoft.com/office/word/2010/wordprocessingShape">
                    <wps:wsp>
                      <wps:cNvSpPr txBox="1"/>
                      <wps:spPr>
                        <a:xfrm>
                          <a:off x="0" y="0"/>
                          <a:ext cx="6484620" cy="409575"/>
                        </a:xfrm>
                        <a:prstGeom prst="rect">
                          <a:avLst/>
                        </a:prstGeom>
                        <a:noFill/>
                        <a:ln w="6350">
                          <a:noFill/>
                        </a:ln>
                      </wps:spPr>
                      <wps:txbx>
                        <w:txbxContent>
                          <w:p w14:paraId="3018C384" w14:textId="42A35E24" w:rsidR="00EE729B" w:rsidRDefault="00EE729B" w:rsidP="00EE729B">
                            <w:pPr>
                              <w:pStyle w:val="aff2"/>
                            </w:pPr>
                            <w:r>
                              <w:rPr>
                                <w:rFonts w:hint="eastAsia"/>
                              </w:rPr>
                              <w:t>図.10</w:t>
                            </w:r>
                            <w:r w:rsidR="00DF2677">
                              <w:rPr>
                                <w:rFonts w:hint="eastAsia"/>
                              </w:rPr>
                              <w:t>2</w:t>
                            </w:r>
                            <w:r>
                              <w:rPr>
                                <w:rFonts w:hint="eastAsia"/>
                              </w:rPr>
                              <w:t xml:space="preserve"> 「IT</w:t>
                            </w:r>
                            <w:r w:rsidRPr="00230AD0">
                              <w:t>スキル標準モデルカリキュラムの構成</w:t>
                            </w:r>
                            <w:r>
                              <w:rPr>
                                <w:rFonts w:hint="eastAsia"/>
                              </w:rPr>
                              <w:t>」</w:t>
                            </w:r>
                          </w:p>
                          <w:p w14:paraId="411179C4" w14:textId="77777777" w:rsidR="00EE729B" w:rsidRPr="008A6798" w:rsidRDefault="00EE729B" w:rsidP="00EE729B">
                            <w:pPr>
                              <w:pStyle w:val="aff2"/>
                            </w:pPr>
                            <w:r>
                              <w:rPr>
                                <w:rFonts w:hint="eastAsia"/>
                              </w:rPr>
                              <w:t>(出典) IPA「IT</w:t>
                            </w:r>
                            <w:r w:rsidRPr="0058474D">
                              <w:rPr>
                                <w:rFonts w:hint="eastAsia"/>
                              </w:rPr>
                              <w:t>スキル標準モデルカリキュラム－レベル１を目指して－</w:t>
                            </w:r>
                            <w:r>
                              <w:rPr>
                                <w:rFonts w:hint="eastAsia"/>
                                <w:color w:val="000000"/>
                              </w:rPr>
                              <w:t>」</w:t>
                            </w:r>
                            <w:r>
                              <w:rPr>
                                <w:rFonts w:hint="eastAsia"/>
                              </w:rPr>
                              <w:t>をもとに作成</w:t>
                            </w:r>
                          </w:p>
                          <w:p w14:paraId="567933BC" w14:textId="77777777" w:rsidR="00EE729B" w:rsidRPr="00286256" w:rsidRDefault="00EE729B" w:rsidP="005C10C7">
                            <w:pPr>
                              <w:pStyle w:val="af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C3C1D" id="_x0000_s1236" type="#_x0000_t202" style="position:absolute;left:0;text-align:left;margin-left:4.5pt;margin-top:227.7pt;width:510.6pt;height:32.25pt;z-index:2516565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" filled="f" stroked="f" strokeweight=".5pt">
                <v:textbox>
                  <w:txbxContent>
                    <w:p w14:paraId="3018C384" w14:textId="42A35E24" w:rsidR="00EE729B" w:rsidRDefault="00EE729B" w:rsidP="00EE729B">
                      <w:pPr>
                        <w:pStyle w:val="aff2"/>
                      </w:pPr>
                      <w:r>
                        <w:rPr>
                          <w:rFonts w:hint="eastAsia"/>
                        </w:rPr>
                        <w:t>図.10</w:t>
                      </w:r>
                      <w:r w:rsidR="00DF2677">
                        <w:rPr>
                          <w:rFonts w:hint="eastAsia"/>
                        </w:rPr>
                        <w:t>2</w:t>
                      </w:r>
                      <w:r>
                        <w:rPr>
                          <w:rFonts w:hint="eastAsia"/>
                        </w:rPr>
                        <w:t xml:space="preserve"> 「IT</w:t>
                      </w:r>
                      <w:r w:rsidRPr="00230AD0">
                        <w:t>スキル標準モデルカリキュラムの構成</w:t>
                      </w:r>
                      <w:r>
                        <w:rPr>
                          <w:rFonts w:hint="eastAsia"/>
                        </w:rPr>
                        <w:t>」</w:t>
                      </w:r>
                    </w:p>
                    <w:p w14:paraId="411179C4" w14:textId="77777777" w:rsidR="00EE729B" w:rsidRPr="008A6798" w:rsidRDefault="00EE729B" w:rsidP="00EE729B">
                      <w:pPr>
                        <w:pStyle w:val="aff2"/>
                      </w:pPr>
                      <w:r>
                        <w:rPr>
                          <w:rFonts w:hint="eastAsia"/>
                        </w:rPr>
                        <w:t>(出典) IPA「IT</w:t>
                      </w:r>
                      <w:r w:rsidRPr="0058474D">
                        <w:rPr>
                          <w:rFonts w:hint="eastAsia"/>
                        </w:rPr>
                        <w:t>スキル標準モデルカリキュラム－レベル１を目指して－</w:t>
                      </w:r>
                      <w:r>
                        <w:rPr>
                          <w:rFonts w:hint="eastAsia"/>
                          <w:color w:val="000000"/>
                        </w:rPr>
                        <w:t>」</w:t>
                      </w:r>
                      <w:r>
                        <w:rPr>
                          <w:rFonts w:hint="eastAsia"/>
                        </w:rPr>
                        <w:t>をもとに作成</w:t>
                      </w:r>
                    </w:p>
                    <w:p w14:paraId="567933BC" w14:textId="77777777" w:rsidR="00EE729B" w:rsidRPr="00286256" w:rsidRDefault="00EE729B" w:rsidP="005C10C7">
                      <w:pPr>
                        <w:pStyle w:val="aff2"/>
                      </w:pPr>
                    </w:p>
                  </w:txbxContent>
                </v:textbox>
                <w10:wrap type="topAndBottom" anchorx="margin"/>
              </v:shape>
            </w:pict>
          </mc:Fallback>
        </mc:AlternateContent>
      </w:r>
      <w:r>
        <w:rPr>
          <w:noProof/>
        </w:rPr>
        <w:drawing>
          <wp:anchor distT="0" distB="0" distL="114300" distR="114300" simplePos="0" relativeHeight="251656526" behindDoc="0" locked="0" layoutInCell="1" allowOverlap="1" wp14:anchorId="6488E379" wp14:editId="06D3168A">
            <wp:simplePos x="0" y="0"/>
            <wp:positionH relativeFrom="column">
              <wp:posOffset>492265</wp:posOffset>
            </wp:positionH>
            <wp:positionV relativeFrom="paragraph">
              <wp:posOffset>360045</wp:posOffset>
            </wp:positionV>
            <wp:extent cx="5709285" cy="2635885"/>
            <wp:effectExtent l="0" t="0" r="5715" b="0"/>
            <wp:wrapTopAndBottom/>
            <wp:docPr id="165206148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709285" cy="26358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IT</w:t>
      </w:r>
      <w:r w:rsidRPr="00230AD0">
        <w:t>スキル標準モデルカリキュラムの構成</w:t>
      </w:r>
    </w:p>
    <w:p w14:paraId="38BD222E" w14:textId="77777777" w:rsidR="00EE729B" w:rsidRDefault="00EE729B" w:rsidP="00EE729B">
      <w:pPr>
        <w:pStyle w:val="aff4"/>
      </w:pPr>
    </w:p>
    <w:p w14:paraId="4AD5104F" w14:textId="77777777" w:rsidR="00EE729B" w:rsidRDefault="00EE729B" w:rsidP="00EE729B">
      <w:pPr>
        <w:pStyle w:val="aff4"/>
      </w:pPr>
      <w:r>
        <w:rPr>
          <w:rFonts w:hint="eastAsia"/>
        </w:rPr>
        <w:t>IT</w:t>
      </w:r>
      <w:r w:rsidRPr="003C2EC3">
        <w:t>スキル標準のレベル</w:t>
      </w:r>
      <w:r>
        <w:t>1</w:t>
      </w:r>
      <w:r>
        <w:rPr>
          <w:rFonts w:hint="eastAsia"/>
        </w:rPr>
        <w:t>モデルカリキュラム（科目概要一覧）</w:t>
      </w:r>
    </w:p>
    <w:tbl>
      <w:tblPr>
        <w:tblStyle w:val="aa"/>
        <w:tblW w:w="0" w:type="auto"/>
        <w:tblLook w:val="04A0" w:firstRow="1" w:lastRow="0" w:firstColumn="1" w:lastColumn="0" w:noHBand="0" w:noVBand="1"/>
      </w:tblPr>
      <w:tblGrid>
        <w:gridCol w:w="1271"/>
        <w:gridCol w:w="9185"/>
      </w:tblGrid>
      <w:tr w:rsidR="00EE729B" w14:paraId="2C346A18" w14:textId="77777777">
        <w:tc>
          <w:tcPr>
            <w:tcW w:w="1271" w:type="dxa"/>
            <w:shd w:val="clear" w:color="auto" w:fill="215E99" w:themeFill="text2" w:themeFillTint="BF"/>
          </w:tcPr>
          <w:p w14:paraId="6ADF791E" w14:textId="77777777" w:rsidR="00EE729B" w:rsidRDefault="00EE729B">
            <w:pPr>
              <w:pStyle w:val="aff0"/>
            </w:pPr>
            <w:r>
              <w:rPr>
                <w:rFonts w:hint="eastAsia"/>
              </w:rPr>
              <w:t>対象人材</w:t>
            </w:r>
          </w:p>
        </w:tc>
        <w:tc>
          <w:tcPr>
            <w:tcW w:w="9185" w:type="dxa"/>
          </w:tcPr>
          <w:p w14:paraId="1A366C9C" w14:textId="77777777" w:rsidR="00EE729B" w:rsidRDefault="00EE729B">
            <w:pPr>
              <w:pStyle w:val="afff6"/>
              <w:numPr>
                <w:ilvl w:val="0"/>
                <w:numId w:val="10"/>
              </w:numPr>
            </w:pPr>
            <w:r w:rsidRPr="00EE1C39">
              <w:t>本格的な就業経験のない学生</w:t>
            </w:r>
          </w:p>
          <w:p w14:paraId="34F16820" w14:textId="77777777" w:rsidR="00EE729B" w:rsidRDefault="00EE729B">
            <w:pPr>
              <w:pStyle w:val="afff6"/>
              <w:numPr>
                <w:ilvl w:val="0"/>
                <w:numId w:val="10"/>
              </w:numPr>
            </w:pPr>
            <w:r>
              <w:rPr>
                <w:rFonts w:hint="eastAsia"/>
              </w:rPr>
              <w:t>IT</w:t>
            </w:r>
            <w:r w:rsidRPr="00EE1C39">
              <w:t>に関する基本的な知識を持たない社会人</w:t>
            </w:r>
          </w:p>
        </w:tc>
      </w:tr>
      <w:tr w:rsidR="00EE729B" w14:paraId="3746B23F" w14:textId="77777777">
        <w:tc>
          <w:tcPr>
            <w:tcW w:w="1271" w:type="dxa"/>
            <w:shd w:val="clear" w:color="auto" w:fill="215E99" w:themeFill="text2" w:themeFillTint="BF"/>
          </w:tcPr>
          <w:p w14:paraId="71D6E5B8" w14:textId="77777777" w:rsidR="00EE729B" w:rsidRDefault="00EE729B">
            <w:pPr>
              <w:pStyle w:val="aff0"/>
            </w:pPr>
            <w:r>
              <w:rPr>
                <w:rFonts w:hint="eastAsia"/>
              </w:rPr>
              <w:t>対象場面</w:t>
            </w:r>
          </w:p>
        </w:tc>
        <w:tc>
          <w:tcPr>
            <w:tcW w:w="9185" w:type="dxa"/>
          </w:tcPr>
          <w:p w14:paraId="5C37BD3A" w14:textId="77777777" w:rsidR="00EE729B" w:rsidRDefault="00EE729B">
            <w:pPr>
              <w:pStyle w:val="afff6"/>
              <w:numPr>
                <w:ilvl w:val="0"/>
                <w:numId w:val="11"/>
              </w:numPr>
            </w:pPr>
            <w:r w:rsidRPr="00EE1C39">
              <w:t>企業：</w:t>
            </w:r>
            <w:r>
              <w:rPr>
                <w:rFonts w:hint="eastAsia"/>
              </w:rPr>
              <w:t>IT</w:t>
            </w:r>
            <w:r w:rsidRPr="00EE1C39">
              <w:t>系企業を含め企業</w:t>
            </w:r>
            <w:r>
              <w:t>など</w:t>
            </w:r>
            <w:r w:rsidRPr="00EE1C39">
              <w:t>の内定者の入社前研修</w:t>
            </w:r>
            <w:r>
              <w:t>など</w:t>
            </w:r>
          </w:p>
          <w:p w14:paraId="61633DCC" w14:textId="77777777" w:rsidR="00EE729B" w:rsidRDefault="00EE729B">
            <w:pPr>
              <w:pStyle w:val="afff6"/>
              <w:numPr>
                <w:ilvl w:val="0"/>
                <w:numId w:val="11"/>
              </w:numPr>
            </w:pPr>
            <w:r w:rsidRPr="00EE1C39">
              <w:t>教育機関：情報系、非情報系の</w:t>
            </w:r>
            <w:r>
              <w:rPr>
                <w:rFonts w:hint="eastAsia"/>
              </w:rPr>
              <w:t>すべ</w:t>
            </w:r>
            <w:r w:rsidRPr="00EE1C39">
              <w:t>ての学部、学科における教育</w:t>
            </w:r>
            <w:r>
              <w:rPr>
                <w:rFonts w:hint="eastAsia"/>
              </w:rPr>
              <w:t>。</w:t>
            </w:r>
            <w:r w:rsidRPr="00EE1C39">
              <w:t>ただし、情報系専門学科においては一般教養課程における教育</w:t>
            </w:r>
          </w:p>
        </w:tc>
      </w:tr>
      <w:tr w:rsidR="00EE729B" w14:paraId="266A9F5D" w14:textId="77777777">
        <w:tc>
          <w:tcPr>
            <w:tcW w:w="1271" w:type="dxa"/>
            <w:shd w:val="clear" w:color="auto" w:fill="215E99" w:themeFill="text2" w:themeFillTint="BF"/>
          </w:tcPr>
          <w:p w14:paraId="2E30ED62" w14:textId="77777777" w:rsidR="00EE729B" w:rsidRDefault="00EE729B">
            <w:pPr>
              <w:pStyle w:val="aff0"/>
            </w:pPr>
            <w:r>
              <w:rPr>
                <w:rFonts w:hint="eastAsia"/>
              </w:rPr>
              <w:t>特徴</w:t>
            </w:r>
          </w:p>
        </w:tc>
        <w:tc>
          <w:tcPr>
            <w:tcW w:w="9185" w:type="dxa"/>
          </w:tcPr>
          <w:p w14:paraId="260FA1EB" w14:textId="77777777" w:rsidR="00EE729B" w:rsidRDefault="00EE729B">
            <w:pPr>
              <w:pStyle w:val="afff6"/>
              <w:numPr>
                <w:ilvl w:val="0"/>
                <w:numId w:val="12"/>
              </w:numPr>
            </w:pPr>
            <w:r w:rsidRPr="00EA65CE">
              <w:t>特定の製品や分野に偏らない知識と体系的なパーソナルスキルを修得できます。</w:t>
            </w:r>
          </w:p>
          <w:p w14:paraId="40C37BA1" w14:textId="77777777" w:rsidR="00EE729B" w:rsidRDefault="00EE729B">
            <w:pPr>
              <w:pStyle w:val="afff6"/>
              <w:numPr>
                <w:ilvl w:val="0"/>
                <w:numId w:val="12"/>
              </w:numPr>
            </w:pPr>
            <w:r>
              <w:rPr>
                <w:rFonts w:hint="eastAsia"/>
              </w:rPr>
              <w:t>IT</w:t>
            </w:r>
            <w:r w:rsidRPr="00EA65CE">
              <w:t>パスポート試験の出題範囲と整合し、科目</w:t>
            </w:r>
            <w:r>
              <w:rPr>
                <w:rFonts w:hint="eastAsia"/>
              </w:rPr>
              <w:t>およ</w:t>
            </w:r>
            <w:r w:rsidRPr="00EA65CE">
              <w:t>びコマシラバス</w:t>
            </w:r>
            <w:r>
              <w:rPr>
                <w:rFonts w:hint="eastAsia"/>
              </w:rPr>
              <w:t>ごと</w:t>
            </w:r>
            <w:r w:rsidRPr="00EA65CE">
              <w:t>に知識項目との対応</w:t>
            </w:r>
            <w:r>
              <w:rPr>
                <w:rFonts w:hint="eastAsia"/>
              </w:rPr>
              <w:t>が</w:t>
            </w:r>
            <w:r w:rsidRPr="00EA65CE">
              <w:t>明らかに</w:t>
            </w:r>
            <w:r>
              <w:rPr>
                <w:rFonts w:hint="eastAsia"/>
              </w:rPr>
              <w:t>なっている</w:t>
            </w:r>
            <w:r w:rsidRPr="00EA65CE">
              <w:t>ので、「</w:t>
            </w:r>
            <w:r>
              <w:rPr>
                <w:rFonts w:hint="eastAsia"/>
              </w:rPr>
              <w:t>IT</w:t>
            </w:r>
            <w:r w:rsidRPr="00EA65CE">
              <w:t>パスポート試験（レベル</w:t>
            </w:r>
            <w:r>
              <w:t>1</w:t>
            </w:r>
            <w:r w:rsidRPr="00EA65CE">
              <w:t>）シラバス」と併用することでより一層の研修効果を図ることができます。</w:t>
            </w:r>
          </w:p>
        </w:tc>
      </w:tr>
    </w:tbl>
    <w:p w14:paraId="63707E63" w14:textId="77777777" w:rsidR="00EE729B" w:rsidRDefault="00EE729B" w:rsidP="00EE729B"/>
    <w:p w14:paraId="6DAD805E" w14:textId="77777777" w:rsidR="00EE729B" w:rsidRDefault="00EE729B" w:rsidP="00EE729B">
      <w:r>
        <w:rPr>
          <w:rFonts w:hint="eastAsia"/>
        </w:rPr>
        <w:t>このカリキュラムでは「IT基本1」コース群に含まれるコース「IT入門」と「パーソナルスキル入門」に対応する科目が策定されています。</w:t>
      </w:r>
    </w:p>
    <w:tbl>
      <w:tblPr>
        <w:tblStyle w:val="aa"/>
        <w:tblpPr w:leftFromText="142" w:rightFromText="142" w:vertAnchor="text" w:tblpY="1"/>
        <w:tblOverlap w:val="never"/>
        <w:tblW w:w="0" w:type="auto"/>
        <w:tblLook w:val="04A0" w:firstRow="1" w:lastRow="0" w:firstColumn="1" w:lastColumn="0" w:noHBand="0" w:noVBand="1"/>
      </w:tblPr>
      <w:tblGrid>
        <w:gridCol w:w="1696"/>
        <w:gridCol w:w="4820"/>
        <w:gridCol w:w="2198"/>
        <w:gridCol w:w="846"/>
        <w:gridCol w:w="896"/>
      </w:tblGrid>
      <w:tr w:rsidR="00EE729B" w14:paraId="658DEA5E" w14:textId="77777777">
        <w:tc>
          <w:tcPr>
            <w:tcW w:w="1696" w:type="dxa"/>
            <w:shd w:val="clear" w:color="auto" w:fill="215E99" w:themeFill="text2" w:themeFillTint="BF"/>
          </w:tcPr>
          <w:p w14:paraId="34227F46" w14:textId="77777777" w:rsidR="00EE729B" w:rsidRDefault="00EE729B">
            <w:pPr>
              <w:pStyle w:val="aff0"/>
            </w:pPr>
            <w:r>
              <w:rPr>
                <w:rFonts w:hint="eastAsia"/>
              </w:rPr>
              <w:t>科目名</w:t>
            </w:r>
          </w:p>
        </w:tc>
        <w:tc>
          <w:tcPr>
            <w:tcW w:w="4820" w:type="dxa"/>
            <w:shd w:val="clear" w:color="auto" w:fill="215E99" w:themeFill="text2" w:themeFillTint="BF"/>
          </w:tcPr>
          <w:p w14:paraId="2A797447" w14:textId="77777777" w:rsidR="00EE729B" w:rsidRDefault="00EE729B">
            <w:pPr>
              <w:pStyle w:val="aff0"/>
            </w:pPr>
            <w:r>
              <w:rPr>
                <w:rFonts w:hint="eastAsia"/>
              </w:rPr>
              <w:t>概要</w:t>
            </w:r>
          </w:p>
        </w:tc>
        <w:tc>
          <w:tcPr>
            <w:tcW w:w="2198" w:type="dxa"/>
            <w:shd w:val="clear" w:color="auto" w:fill="215E99" w:themeFill="text2" w:themeFillTint="BF"/>
          </w:tcPr>
          <w:p w14:paraId="106E8516" w14:textId="77777777" w:rsidR="00EE729B" w:rsidRDefault="00EE729B">
            <w:pPr>
              <w:pStyle w:val="aff0"/>
              <w:rPr>
                <w:lang w:eastAsia="zh-TW"/>
              </w:rPr>
            </w:pPr>
            <w:r>
              <w:rPr>
                <w:rFonts w:hint="eastAsia"/>
                <w:lang w:eastAsia="zh-TW"/>
              </w:rPr>
              <w:t>受講対象者／</w:t>
            </w:r>
          </w:p>
          <w:p w14:paraId="7AF466CB" w14:textId="77777777" w:rsidR="00EE729B" w:rsidRDefault="00EE729B">
            <w:pPr>
              <w:pStyle w:val="aff0"/>
              <w:rPr>
                <w:lang w:eastAsia="zh-TW"/>
              </w:rPr>
            </w:pPr>
            <w:r>
              <w:rPr>
                <w:rFonts w:hint="eastAsia"/>
                <w:lang w:eastAsia="zh-TW"/>
              </w:rPr>
              <w:t>受講前提</w:t>
            </w:r>
          </w:p>
        </w:tc>
        <w:tc>
          <w:tcPr>
            <w:tcW w:w="846" w:type="dxa"/>
            <w:shd w:val="clear" w:color="auto" w:fill="215E99" w:themeFill="text2" w:themeFillTint="BF"/>
          </w:tcPr>
          <w:p w14:paraId="0D1876BB" w14:textId="77777777" w:rsidR="00EE729B" w:rsidRDefault="00EE729B">
            <w:pPr>
              <w:pStyle w:val="aff0"/>
            </w:pPr>
            <w:r>
              <w:rPr>
                <w:rFonts w:hint="eastAsia"/>
              </w:rPr>
              <w:t>構成</w:t>
            </w:r>
          </w:p>
        </w:tc>
        <w:tc>
          <w:tcPr>
            <w:tcW w:w="896" w:type="dxa"/>
            <w:shd w:val="clear" w:color="auto" w:fill="215E99" w:themeFill="text2" w:themeFillTint="BF"/>
          </w:tcPr>
          <w:p w14:paraId="7E8F9682" w14:textId="77777777" w:rsidR="00EE729B" w:rsidRDefault="00EE729B">
            <w:pPr>
              <w:pStyle w:val="aff0"/>
            </w:pPr>
            <w:r>
              <w:rPr>
                <w:rFonts w:hint="eastAsia"/>
              </w:rPr>
              <w:t>時間</w:t>
            </w:r>
          </w:p>
        </w:tc>
      </w:tr>
      <w:tr w:rsidR="00EE729B" w14:paraId="5A695031" w14:textId="77777777">
        <w:tc>
          <w:tcPr>
            <w:tcW w:w="1696" w:type="dxa"/>
          </w:tcPr>
          <w:p w14:paraId="1064FCC8" w14:textId="77777777" w:rsidR="00EE729B" w:rsidRDefault="00EE729B">
            <w:pPr>
              <w:pStyle w:val="afff6"/>
            </w:pPr>
            <w:r>
              <w:rPr>
                <w:rFonts w:hint="eastAsia"/>
              </w:rPr>
              <w:t>IT入門（1）</w:t>
            </w:r>
          </w:p>
        </w:tc>
        <w:tc>
          <w:tcPr>
            <w:tcW w:w="4820" w:type="dxa"/>
          </w:tcPr>
          <w:p w14:paraId="0D4235F6" w14:textId="77777777" w:rsidR="00EE729B" w:rsidRDefault="00EE729B">
            <w:pPr>
              <w:pStyle w:val="afff6"/>
            </w:pPr>
            <w:r>
              <w:rPr>
                <w:rFonts w:hint="eastAsia"/>
              </w:rPr>
              <w:t>「</w:t>
            </w:r>
            <w:r>
              <w:t>IT基本1」コース群の1つとして、ストラテジお</w:t>
            </w:r>
            <w:r>
              <w:rPr>
                <w:rFonts w:hint="eastAsia"/>
              </w:rPr>
              <w:t>よびマネジメント分野の基本的かつ普遍的な知識の修得を目的とする。</w:t>
            </w:r>
          </w:p>
          <w:p w14:paraId="401CE5C6" w14:textId="77777777" w:rsidR="00EE729B" w:rsidRDefault="00EE729B">
            <w:pPr>
              <w:pStyle w:val="afff6"/>
            </w:pPr>
            <w:r>
              <w:rPr>
                <w:rFonts w:hint="eastAsia"/>
              </w:rPr>
              <w:t>具体的には、企業における経営戦略と担当業務の関連、システム開発のライフサイクル、プロジェクトマネジメント、サービスマネジメントおよびシステム監査などの知識を学習する。</w:t>
            </w:r>
          </w:p>
        </w:tc>
        <w:tc>
          <w:tcPr>
            <w:tcW w:w="2198" w:type="dxa"/>
          </w:tcPr>
          <w:p w14:paraId="2FA7BABE" w14:textId="77777777" w:rsidR="00EE729B" w:rsidRDefault="00EE729B">
            <w:pPr>
              <w:pStyle w:val="afff6"/>
            </w:pPr>
            <w:r>
              <w:rPr>
                <w:rFonts w:hint="eastAsia"/>
              </w:rPr>
              <w:t>IT</w:t>
            </w:r>
            <w:r w:rsidRPr="00775331">
              <w:t>スキル標準のレベル</w:t>
            </w:r>
            <w:r>
              <w:t>1</w:t>
            </w:r>
            <w:r w:rsidRPr="00775331">
              <w:t>を目指す者/前提科目は特にないが、高校卒業程度の知識を有していること</w:t>
            </w:r>
          </w:p>
        </w:tc>
        <w:tc>
          <w:tcPr>
            <w:tcW w:w="846" w:type="dxa"/>
          </w:tcPr>
          <w:p w14:paraId="50B3CE62" w14:textId="77777777" w:rsidR="00EE729B" w:rsidRDefault="00EE729B">
            <w:pPr>
              <w:pStyle w:val="afff6"/>
            </w:pPr>
            <w:r w:rsidRPr="007B06E8">
              <w:t>90分</w:t>
            </w:r>
            <w:r>
              <w:rPr>
                <w:rFonts w:hint="eastAsia"/>
              </w:rPr>
              <w:t>×</w:t>
            </w:r>
            <w:r>
              <w:t>1</w:t>
            </w:r>
            <w:r w:rsidRPr="007B06E8">
              <w:t>5回</w:t>
            </w:r>
          </w:p>
        </w:tc>
        <w:tc>
          <w:tcPr>
            <w:tcW w:w="896" w:type="dxa"/>
          </w:tcPr>
          <w:p w14:paraId="1D016AC2" w14:textId="77777777" w:rsidR="00EE729B" w:rsidRDefault="00EE729B">
            <w:pPr>
              <w:pStyle w:val="afff6"/>
            </w:pPr>
            <w:r w:rsidRPr="007B06E8">
              <w:t>22.5h</w:t>
            </w:r>
          </w:p>
        </w:tc>
      </w:tr>
      <w:tr w:rsidR="00EE729B" w14:paraId="3F3FE010" w14:textId="77777777">
        <w:tc>
          <w:tcPr>
            <w:tcW w:w="1696" w:type="dxa"/>
          </w:tcPr>
          <w:p w14:paraId="15365F17" w14:textId="77777777" w:rsidR="00EE729B" w:rsidRDefault="00EE729B">
            <w:pPr>
              <w:pStyle w:val="afff6"/>
            </w:pPr>
            <w:r>
              <w:rPr>
                <w:rFonts w:hint="eastAsia"/>
              </w:rPr>
              <w:t>IT入門（2）</w:t>
            </w:r>
          </w:p>
        </w:tc>
        <w:tc>
          <w:tcPr>
            <w:tcW w:w="4820" w:type="dxa"/>
          </w:tcPr>
          <w:p w14:paraId="61EAAF6C" w14:textId="38455C42" w:rsidR="00EE729B" w:rsidRDefault="00EE729B">
            <w:pPr>
              <w:pStyle w:val="afff6"/>
            </w:pPr>
            <w:r w:rsidRPr="00544C22">
              <w:t>「IT基本</w:t>
            </w:r>
            <w:r>
              <w:t>1</w:t>
            </w:r>
            <w:r w:rsidRPr="00544C22">
              <w:t>」コース群の</w:t>
            </w:r>
            <w:r>
              <w:t>1</w:t>
            </w:r>
            <w:r w:rsidRPr="00544C22">
              <w:t>つとして、テクノロジ分野の基本的な知識の修得を目的とする。具体的には、情報の</w:t>
            </w:r>
            <w:bookmarkStart w:id="1867" w:name="■デジタル化24ー2"/>
            <w:r w:rsidR="00E25420">
              <w:fldChar w:fldCharType="begin"/>
            </w:r>
            <w:r w:rsidR="00E25420">
              <w:instrText>HYPERLINK  \l "■デジタル化"</w:instrText>
            </w:r>
            <w:r w:rsidR="00E25420">
              <w:fldChar w:fldCharType="separate"/>
            </w:r>
            <w:r w:rsidRPr="00E25420">
              <w:rPr>
                <w:rStyle w:val="a7"/>
              </w:rPr>
              <w:t>デジタル化</w:t>
            </w:r>
            <w:bookmarkEnd w:id="1867"/>
            <w:r w:rsidR="00E25420">
              <w:fldChar w:fldCharType="end"/>
            </w:r>
            <w:r w:rsidRPr="00544C22">
              <w:t>とアルゴリズム、ハードウェア、ソフトウェア、ネットワーク、データベースおよびセキュリティに関する基本的な知識を学習する。</w:t>
            </w:r>
          </w:p>
        </w:tc>
        <w:tc>
          <w:tcPr>
            <w:tcW w:w="2198" w:type="dxa"/>
          </w:tcPr>
          <w:p w14:paraId="0358B9AD" w14:textId="77777777" w:rsidR="00EE729B" w:rsidRDefault="00EE729B">
            <w:pPr>
              <w:pStyle w:val="afff6"/>
            </w:pPr>
            <w:r>
              <w:rPr>
                <w:rFonts w:hint="eastAsia"/>
              </w:rPr>
              <w:t>IT</w:t>
            </w:r>
            <w:r w:rsidRPr="00775331">
              <w:t>スキル標準のレベル</w:t>
            </w:r>
            <w:r>
              <w:t>1</w:t>
            </w:r>
            <w:r w:rsidRPr="00775331">
              <w:t>を目指す者/「</w:t>
            </w:r>
            <w:r>
              <w:rPr>
                <w:rFonts w:hint="eastAsia"/>
              </w:rPr>
              <w:t>IT</w:t>
            </w:r>
            <w:r w:rsidRPr="00775331">
              <w:t>入門（</w:t>
            </w:r>
            <w:r>
              <w:t>1</w:t>
            </w:r>
            <w:r w:rsidRPr="00775331">
              <w:t>）」を修了していること、または同等の知識を有していること</w:t>
            </w:r>
          </w:p>
        </w:tc>
        <w:tc>
          <w:tcPr>
            <w:tcW w:w="846" w:type="dxa"/>
          </w:tcPr>
          <w:p w14:paraId="7DD7C37D" w14:textId="77777777" w:rsidR="00EE729B" w:rsidRDefault="00EE729B">
            <w:pPr>
              <w:pStyle w:val="afff6"/>
            </w:pPr>
            <w:r w:rsidRPr="007B06E8">
              <w:t>90分×</w:t>
            </w:r>
            <w:r>
              <w:t>1</w:t>
            </w:r>
            <w:r w:rsidRPr="007B06E8">
              <w:t>5回</w:t>
            </w:r>
          </w:p>
        </w:tc>
        <w:tc>
          <w:tcPr>
            <w:tcW w:w="896" w:type="dxa"/>
          </w:tcPr>
          <w:p w14:paraId="5973819A" w14:textId="77777777" w:rsidR="00EE729B" w:rsidRDefault="00EE729B">
            <w:pPr>
              <w:pStyle w:val="afff6"/>
            </w:pPr>
            <w:r w:rsidRPr="007B06E8">
              <w:t>22.5h</w:t>
            </w:r>
          </w:p>
        </w:tc>
      </w:tr>
      <w:tr w:rsidR="00EE729B" w14:paraId="3F4351BE" w14:textId="77777777">
        <w:tc>
          <w:tcPr>
            <w:tcW w:w="1696" w:type="dxa"/>
          </w:tcPr>
          <w:p w14:paraId="1083ADF7" w14:textId="77777777" w:rsidR="00EE729B" w:rsidRDefault="00EE729B">
            <w:pPr>
              <w:pStyle w:val="afff6"/>
            </w:pPr>
            <w:r>
              <w:rPr>
                <w:rFonts w:hint="eastAsia"/>
              </w:rPr>
              <w:t>パーソナルスキル入門</w:t>
            </w:r>
          </w:p>
        </w:tc>
        <w:tc>
          <w:tcPr>
            <w:tcW w:w="4820" w:type="dxa"/>
          </w:tcPr>
          <w:p w14:paraId="26B5A2A4" w14:textId="77777777" w:rsidR="00EE729B" w:rsidRDefault="00EE729B">
            <w:pPr>
              <w:pStyle w:val="afff6"/>
            </w:pPr>
            <w:r w:rsidRPr="003E33A0">
              <w:t>パーソナルの領域に関して職業人として基本的な要件である、チームワークに基づくリーダーシップ、コミュニケーションの基本（書く、話す、聞く、考える）、プレゼンテーションの基本</w:t>
            </w:r>
            <w:r>
              <w:rPr>
                <w:rFonts w:hint="eastAsia"/>
              </w:rPr>
              <w:t>、</w:t>
            </w:r>
            <w:r w:rsidRPr="003E33A0">
              <w:t>論理展開（問題解決）法の基本、基本的なビジネスマナー、更にITを活用する上で求められるパーソナルスキルの概要などを学習する。</w:t>
            </w:r>
          </w:p>
        </w:tc>
        <w:tc>
          <w:tcPr>
            <w:tcW w:w="2198" w:type="dxa"/>
          </w:tcPr>
          <w:p w14:paraId="212D331D" w14:textId="77777777" w:rsidR="00EE729B" w:rsidRDefault="00EE729B">
            <w:pPr>
              <w:pStyle w:val="afff6"/>
            </w:pPr>
            <w:r>
              <w:rPr>
                <w:rFonts w:hint="eastAsia"/>
              </w:rPr>
              <w:t>IT</w:t>
            </w:r>
            <w:r w:rsidRPr="00775331">
              <w:t>スキル標準のレベル</w:t>
            </w:r>
            <w:r>
              <w:t>1</w:t>
            </w:r>
            <w:r w:rsidRPr="00775331">
              <w:t>を目指す者/前提科目は特にないが、高校卒業程度の知識を有していること</w:t>
            </w:r>
          </w:p>
        </w:tc>
        <w:tc>
          <w:tcPr>
            <w:tcW w:w="846" w:type="dxa"/>
          </w:tcPr>
          <w:p w14:paraId="5E0EA897" w14:textId="77777777" w:rsidR="00EE729B" w:rsidRDefault="00EE729B">
            <w:pPr>
              <w:pStyle w:val="afff6"/>
            </w:pPr>
            <w:r w:rsidRPr="007B06E8">
              <w:t>90分×</w:t>
            </w:r>
            <w:r>
              <w:t>1</w:t>
            </w:r>
            <w:r w:rsidRPr="007B06E8">
              <w:t>5回</w:t>
            </w:r>
          </w:p>
        </w:tc>
        <w:tc>
          <w:tcPr>
            <w:tcW w:w="896" w:type="dxa"/>
          </w:tcPr>
          <w:p w14:paraId="73668683" w14:textId="77777777" w:rsidR="00EE729B" w:rsidRDefault="00EE729B">
            <w:pPr>
              <w:pStyle w:val="afff6"/>
            </w:pPr>
            <w:r w:rsidRPr="007B06E8">
              <w:t>22.5h</w:t>
            </w:r>
          </w:p>
        </w:tc>
      </w:tr>
    </w:tbl>
    <w:p w14:paraId="14A3AD22" w14:textId="77777777" w:rsidR="00EE729B" w:rsidRDefault="00EE729B" w:rsidP="00EE729B">
      <w:r w:rsidRPr="00D93420">
        <w:rPr>
          <w:noProof/>
        </w:rPr>
        <mc:AlternateContent>
          <mc:Choice Requires="wps">
            <w:drawing>
              <wp:anchor distT="0" distB="0" distL="114300" distR="114300" simplePos="0" relativeHeight="251656529" behindDoc="0" locked="0" layoutInCell="1" allowOverlap="1" wp14:anchorId="6D85CDD6" wp14:editId="01365C8E">
                <wp:simplePos x="0" y="0"/>
                <wp:positionH relativeFrom="margin">
                  <wp:align>center</wp:align>
                </wp:positionH>
                <wp:positionV relativeFrom="paragraph">
                  <wp:posOffset>292100</wp:posOffset>
                </wp:positionV>
                <wp:extent cx="6484620" cy="292100"/>
                <wp:effectExtent l="0" t="0" r="0" b="0"/>
                <wp:wrapTopAndBottom/>
                <wp:docPr id="183507557" name="テキスト ボックス 3"/>
                <wp:cNvGraphicFramePr/>
                <a:graphic xmlns:a="http://schemas.openxmlformats.org/drawingml/2006/main">
                  <a:graphicData uri="http://schemas.microsoft.com/office/word/2010/wordprocessingShape">
                    <wps:wsp>
                      <wps:cNvSpPr txBox="1"/>
                      <wps:spPr>
                        <a:xfrm>
                          <a:off x="0" y="0"/>
                          <a:ext cx="6484620" cy="292100"/>
                        </a:xfrm>
                        <a:prstGeom prst="rect">
                          <a:avLst/>
                        </a:prstGeom>
                        <a:noFill/>
                        <a:ln w="6350">
                          <a:noFill/>
                        </a:ln>
                      </wps:spPr>
                      <wps:txbx>
                        <w:txbxContent>
                          <w:p w14:paraId="02C2A3D8" w14:textId="77777777" w:rsidR="00EE729B" w:rsidRPr="008A6798" w:rsidRDefault="00EE729B" w:rsidP="00EE729B">
                            <w:pPr>
                              <w:pStyle w:val="aff2"/>
                            </w:pPr>
                            <w:r>
                              <w:rPr>
                                <w:rFonts w:hint="eastAsia"/>
                              </w:rPr>
                              <w:t>(出典) IPA「IT</w:t>
                            </w:r>
                            <w:r w:rsidRPr="0058474D">
                              <w:rPr>
                                <w:rFonts w:hint="eastAsia"/>
                              </w:rPr>
                              <w:t>スキル標準モデルカリキュラム－レベル１を目指して－</w:t>
                            </w:r>
                            <w:r>
                              <w:rPr>
                                <w:rFonts w:hint="eastAsia"/>
                                <w:color w:val="000000"/>
                              </w:rPr>
                              <w:t>」</w:t>
                            </w:r>
                            <w:r>
                              <w:rPr>
                                <w:rFonts w:hint="eastAsia"/>
                              </w:rPr>
                              <w:t>をもとに作成</w:t>
                            </w:r>
                          </w:p>
                          <w:p w14:paraId="00144235" w14:textId="77777777" w:rsidR="00EE729B" w:rsidRPr="00286256" w:rsidRDefault="00EE729B" w:rsidP="005C10C7">
                            <w:pPr>
                              <w:pStyle w:val="af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5CDD6" id="_x0000_s1237" type="#_x0000_t202" style="position:absolute;left:0;text-align:left;margin-left:0;margin-top:23pt;width:510.6pt;height:23pt;z-index:25165652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" filled="f" stroked="f" strokeweight=".5pt">
                <v:textbox>
                  <w:txbxContent>
                    <w:p w14:paraId="02C2A3D8" w14:textId="77777777" w:rsidR="00EE729B" w:rsidRPr="008A6798" w:rsidRDefault="00EE729B" w:rsidP="00EE729B">
                      <w:pPr>
                        <w:pStyle w:val="aff2"/>
                      </w:pPr>
                      <w:r>
                        <w:rPr>
                          <w:rFonts w:hint="eastAsia"/>
                        </w:rPr>
                        <w:t>(出典) IPA「IT</w:t>
                      </w:r>
                      <w:r w:rsidRPr="0058474D">
                        <w:rPr>
                          <w:rFonts w:hint="eastAsia"/>
                        </w:rPr>
                        <w:t>スキル標準モデルカリキュラム－レベル１を目指して－</w:t>
                      </w:r>
                      <w:r>
                        <w:rPr>
                          <w:rFonts w:hint="eastAsia"/>
                          <w:color w:val="000000"/>
                        </w:rPr>
                        <w:t>」</w:t>
                      </w:r>
                      <w:r>
                        <w:rPr>
                          <w:rFonts w:hint="eastAsia"/>
                        </w:rPr>
                        <w:t>をもとに作成</w:t>
                      </w:r>
                    </w:p>
                    <w:p w14:paraId="00144235" w14:textId="77777777" w:rsidR="00EE729B" w:rsidRPr="00286256" w:rsidRDefault="00EE729B" w:rsidP="005C10C7">
                      <w:pPr>
                        <w:pStyle w:val="aff2"/>
                      </w:pPr>
                    </w:p>
                  </w:txbxContent>
                </v:textbox>
                <w10:wrap type="topAndBottom" anchorx="margin"/>
              </v:shape>
            </w:pict>
          </mc:Fallback>
        </mc:AlternateContent>
      </w:r>
    </w:p>
    <w:p w14:paraId="6635B349" w14:textId="77777777" w:rsidR="00EE729B" w:rsidRDefault="00EE729B" w:rsidP="00EE729B">
      <w:pPr>
        <w:pStyle w:val="5"/>
      </w:pPr>
      <w:r>
        <w:t>IT入門（1）</w:t>
      </w:r>
    </w:p>
    <w:p w14:paraId="352BF1BB" w14:textId="77777777" w:rsidR="00EE729B" w:rsidRDefault="00EE729B" w:rsidP="00EE729B">
      <w:pPr>
        <w:ind w:firstLineChars="0" w:firstLine="0"/>
      </w:pPr>
      <w:r w:rsidRPr="7F19F9A4">
        <w:t>科目シラバス</w:t>
      </w:r>
    </w:p>
    <w:tbl>
      <w:tblPr>
        <w:tblStyle w:val="aa"/>
        <w:tblW w:w="10343" w:type="dxa"/>
        <w:jc w:val="center"/>
        <w:tblLook w:val="04A0" w:firstRow="1" w:lastRow="0" w:firstColumn="1" w:lastColumn="0" w:noHBand="0" w:noVBand="1"/>
      </w:tblPr>
      <w:tblGrid>
        <w:gridCol w:w="1980"/>
        <w:gridCol w:w="1459"/>
        <w:gridCol w:w="2551"/>
        <w:gridCol w:w="1417"/>
        <w:gridCol w:w="2936"/>
      </w:tblGrid>
      <w:tr w:rsidR="00EE729B" w14:paraId="0B338A12" w14:textId="77777777">
        <w:trPr>
          <w:jc w:val="center"/>
        </w:trPr>
        <w:tc>
          <w:tcPr>
            <w:tcW w:w="1980" w:type="dxa"/>
            <w:shd w:val="clear" w:color="auto" w:fill="215E99" w:themeFill="text2" w:themeFillTint="BF"/>
          </w:tcPr>
          <w:p w14:paraId="71E55039" w14:textId="77777777" w:rsidR="00EE729B" w:rsidRDefault="00EE729B">
            <w:pPr>
              <w:pStyle w:val="aff0"/>
            </w:pPr>
            <w:r>
              <w:rPr>
                <w:rFonts w:hint="eastAsia"/>
              </w:rPr>
              <w:t>科目</w:t>
            </w:r>
          </w:p>
        </w:tc>
        <w:tc>
          <w:tcPr>
            <w:tcW w:w="8363" w:type="dxa"/>
            <w:gridSpan w:val="4"/>
            <w:shd w:val="clear" w:color="auto" w:fill="215E99" w:themeFill="text2" w:themeFillTint="BF"/>
          </w:tcPr>
          <w:p w14:paraId="05438AE1" w14:textId="77777777" w:rsidR="00EE729B" w:rsidRDefault="00EE729B">
            <w:pPr>
              <w:pStyle w:val="aff0"/>
            </w:pPr>
            <w:r>
              <w:rPr>
                <w:rFonts w:hint="eastAsia"/>
              </w:rPr>
              <w:t>IT入門（1）</w:t>
            </w:r>
          </w:p>
        </w:tc>
      </w:tr>
      <w:tr w:rsidR="00EE729B" w14:paraId="4251CD29" w14:textId="77777777">
        <w:trPr>
          <w:jc w:val="center"/>
        </w:trPr>
        <w:tc>
          <w:tcPr>
            <w:tcW w:w="1980" w:type="dxa"/>
          </w:tcPr>
          <w:p w14:paraId="53448E15" w14:textId="77777777" w:rsidR="00EE729B" w:rsidRDefault="00EE729B">
            <w:pPr>
              <w:pStyle w:val="afff6"/>
            </w:pPr>
            <w:r w:rsidRPr="009235C6">
              <w:t>職種</w:t>
            </w:r>
          </w:p>
        </w:tc>
        <w:tc>
          <w:tcPr>
            <w:tcW w:w="8363" w:type="dxa"/>
            <w:gridSpan w:val="4"/>
          </w:tcPr>
          <w:p w14:paraId="080BA8A7" w14:textId="77777777" w:rsidR="00EE729B" w:rsidRDefault="00EE729B">
            <w:pPr>
              <w:pStyle w:val="afff6"/>
            </w:pPr>
            <w:r>
              <w:rPr>
                <w:rFonts w:hint="eastAsia"/>
              </w:rPr>
              <w:t>職種共通</w:t>
            </w:r>
          </w:p>
        </w:tc>
      </w:tr>
      <w:tr w:rsidR="00EE729B" w14:paraId="26C3FC22" w14:textId="77777777">
        <w:trPr>
          <w:jc w:val="center"/>
        </w:trPr>
        <w:tc>
          <w:tcPr>
            <w:tcW w:w="1980" w:type="dxa"/>
          </w:tcPr>
          <w:p w14:paraId="5738641A" w14:textId="77777777" w:rsidR="00EE729B" w:rsidRDefault="00EE729B">
            <w:pPr>
              <w:pStyle w:val="afff6"/>
            </w:pPr>
            <w:r w:rsidRPr="009235C6">
              <w:t>レベル区分（対象者）</w:t>
            </w:r>
          </w:p>
        </w:tc>
        <w:tc>
          <w:tcPr>
            <w:tcW w:w="8363" w:type="dxa"/>
            <w:gridSpan w:val="4"/>
          </w:tcPr>
          <w:p w14:paraId="29651ADB" w14:textId="77777777" w:rsidR="00EE729B" w:rsidRDefault="00EE729B">
            <w:pPr>
              <w:pStyle w:val="afff6"/>
            </w:pPr>
            <w:r>
              <w:rPr>
                <w:rFonts w:hint="eastAsia"/>
              </w:rPr>
              <w:t>ITスキル標準のレベル1を目指す者</w:t>
            </w:r>
          </w:p>
        </w:tc>
      </w:tr>
      <w:tr w:rsidR="00EE729B" w14:paraId="19B06491" w14:textId="77777777">
        <w:trPr>
          <w:jc w:val="center"/>
        </w:trPr>
        <w:tc>
          <w:tcPr>
            <w:tcW w:w="1980" w:type="dxa"/>
          </w:tcPr>
          <w:p w14:paraId="47AC5D26" w14:textId="77777777" w:rsidR="00EE729B" w:rsidRDefault="00EE729B">
            <w:pPr>
              <w:pStyle w:val="afff6"/>
            </w:pPr>
            <w:r w:rsidRPr="009235C6">
              <w:t>受講前提</w:t>
            </w:r>
          </w:p>
        </w:tc>
        <w:tc>
          <w:tcPr>
            <w:tcW w:w="8363" w:type="dxa"/>
            <w:gridSpan w:val="4"/>
          </w:tcPr>
          <w:p w14:paraId="3A7E4882" w14:textId="77777777" w:rsidR="00EE729B" w:rsidRDefault="00EE729B">
            <w:pPr>
              <w:pStyle w:val="afff6"/>
            </w:pPr>
            <w:r>
              <w:rPr>
                <w:rFonts w:hint="eastAsia"/>
              </w:rPr>
              <w:t>前提科目は特にないが、高校卒業程度の知識を有すること</w:t>
            </w:r>
          </w:p>
        </w:tc>
      </w:tr>
      <w:tr w:rsidR="00EE729B" w14:paraId="62DD82A0" w14:textId="77777777">
        <w:trPr>
          <w:jc w:val="center"/>
        </w:trPr>
        <w:tc>
          <w:tcPr>
            <w:tcW w:w="1980" w:type="dxa"/>
          </w:tcPr>
          <w:p w14:paraId="1F0ED124" w14:textId="77777777" w:rsidR="00EE729B" w:rsidRDefault="00EE729B">
            <w:pPr>
              <w:pStyle w:val="afff6"/>
            </w:pPr>
            <w:r w:rsidRPr="009235C6">
              <w:t>学習目標</w:t>
            </w:r>
          </w:p>
        </w:tc>
        <w:tc>
          <w:tcPr>
            <w:tcW w:w="8363" w:type="dxa"/>
            <w:gridSpan w:val="4"/>
          </w:tcPr>
          <w:p w14:paraId="167A09FA" w14:textId="77777777" w:rsidR="00EE729B" w:rsidRDefault="00EE729B">
            <w:pPr>
              <w:pStyle w:val="afff6"/>
            </w:pPr>
            <w:r w:rsidRPr="000F6811">
              <w:t>職業人として</w:t>
            </w:r>
            <w:r>
              <w:rPr>
                <w:rFonts w:hint="eastAsia"/>
              </w:rPr>
              <w:t>IT</w:t>
            </w:r>
            <w:r w:rsidRPr="000F6811">
              <w:t>（情報技術）の基本的な知識を活用し、上位者の指導の下、業務の分析と解決およびシステム化の支援を行うことができる</w:t>
            </w:r>
          </w:p>
        </w:tc>
      </w:tr>
      <w:tr w:rsidR="00EE729B" w14:paraId="62009C66" w14:textId="77777777">
        <w:trPr>
          <w:jc w:val="center"/>
        </w:trPr>
        <w:tc>
          <w:tcPr>
            <w:tcW w:w="1980" w:type="dxa"/>
          </w:tcPr>
          <w:p w14:paraId="66E926EA" w14:textId="77777777" w:rsidR="00EE729B" w:rsidRDefault="00EE729B">
            <w:pPr>
              <w:pStyle w:val="afff6"/>
            </w:pPr>
            <w:r w:rsidRPr="00D71871">
              <w:t>研修・教育方法</w:t>
            </w:r>
          </w:p>
        </w:tc>
        <w:tc>
          <w:tcPr>
            <w:tcW w:w="8363" w:type="dxa"/>
            <w:gridSpan w:val="4"/>
          </w:tcPr>
          <w:p w14:paraId="1986C357" w14:textId="77777777" w:rsidR="00EE729B" w:rsidRDefault="00EE729B">
            <w:pPr>
              <w:pStyle w:val="afff6"/>
            </w:pPr>
            <w:r w:rsidRPr="00666D90">
              <w:t>講義、演習</w:t>
            </w:r>
          </w:p>
        </w:tc>
      </w:tr>
      <w:tr w:rsidR="00EE729B" w14:paraId="433F08E0" w14:textId="77777777">
        <w:trPr>
          <w:jc w:val="center"/>
        </w:trPr>
        <w:tc>
          <w:tcPr>
            <w:tcW w:w="1980" w:type="dxa"/>
          </w:tcPr>
          <w:p w14:paraId="4C7CCCF2" w14:textId="77777777" w:rsidR="00EE729B" w:rsidRDefault="00EE729B">
            <w:pPr>
              <w:pStyle w:val="afff6"/>
            </w:pPr>
            <w:r w:rsidRPr="00D71871">
              <w:t>修得スキル</w:t>
            </w:r>
          </w:p>
          <w:p w14:paraId="6ACF3C39" w14:textId="77777777" w:rsidR="00EE729B" w:rsidRDefault="00EE729B">
            <w:pPr>
              <w:pStyle w:val="afff6"/>
            </w:pPr>
            <w:r w:rsidRPr="00D71871">
              <w:t>の評価方法</w:t>
            </w:r>
          </w:p>
        </w:tc>
        <w:tc>
          <w:tcPr>
            <w:tcW w:w="8363" w:type="dxa"/>
            <w:gridSpan w:val="4"/>
          </w:tcPr>
          <w:p w14:paraId="2B464E85" w14:textId="77777777" w:rsidR="00EE729B" w:rsidRDefault="00EE729B">
            <w:pPr>
              <w:pStyle w:val="afff6"/>
            </w:pPr>
            <w:r w:rsidRPr="00666D90">
              <w:t>講義終了後の受講レポート、定量アンケート、知識確認テスト、演習問題の取組状況を総合的に判断して評価を行う</w:t>
            </w:r>
          </w:p>
        </w:tc>
      </w:tr>
      <w:tr w:rsidR="00EE729B" w14:paraId="084718CD" w14:textId="77777777">
        <w:trPr>
          <w:jc w:val="center"/>
        </w:trPr>
        <w:tc>
          <w:tcPr>
            <w:tcW w:w="1980" w:type="dxa"/>
            <w:tcBorders>
              <w:bottom w:val="single" w:sz="4" w:space="0" w:color="auto"/>
            </w:tcBorders>
          </w:tcPr>
          <w:p w14:paraId="64445AEE" w14:textId="77777777" w:rsidR="00EE729B" w:rsidRDefault="00EE729B">
            <w:pPr>
              <w:pStyle w:val="afff6"/>
            </w:pPr>
            <w:r w:rsidRPr="00D71871">
              <w:t>カリキュラム構成</w:t>
            </w:r>
          </w:p>
        </w:tc>
        <w:tc>
          <w:tcPr>
            <w:tcW w:w="8363" w:type="dxa"/>
            <w:gridSpan w:val="4"/>
            <w:tcBorders>
              <w:bottom w:val="single" w:sz="4" w:space="0" w:color="auto"/>
            </w:tcBorders>
          </w:tcPr>
          <w:p w14:paraId="2D614955" w14:textId="77777777" w:rsidR="00EE729B" w:rsidRDefault="00EE729B">
            <w:pPr>
              <w:pStyle w:val="afff6"/>
            </w:pPr>
            <w:r>
              <w:t>1</w:t>
            </w:r>
            <w:r w:rsidRPr="00666D90">
              <w:t>コマ90分×</w:t>
            </w:r>
            <w:r>
              <w:t>1</w:t>
            </w:r>
            <w:r w:rsidRPr="00666D90">
              <w:t>5回（総時間：22.5時間）</w:t>
            </w:r>
          </w:p>
        </w:tc>
      </w:tr>
      <w:tr w:rsidR="00EE729B" w14:paraId="05404E4A" w14:textId="77777777">
        <w:trPr>
          <w:trHeight w:val="422"/>
          <w:jc w:val="center"/>
        </w:trPr>
        <w:tc>
          <w:tcPr>
            <w:tcW w:w="1980" w:type="dxa"/>
            <w:vMerge w:val="restart"/>
            <w:tcBorders>
              <w:top w:val="single" w:sz="4" w:space="0" w:color="auto"/>
              <w:left w:val="single" w:sz="4" w:space="0" w:color="auto"/>
            </w:tcBorders>
          </w:tcPr>
          <w:p w14:paraId="2A8F1890" w14:textId="77777777" w:rsidR="00EE729B" w:rsidRDefault="00EE729B">
            <w:pPr>
              <w:pStyle w:val="afff6"/>
            </w:pPr>
            <w:r w:rsidRPr="00C74BA9">
              <w:t>知識項目分類</w:t>
            </w:r>
          </w:p>
        </w:tc>
        <w:tc>
          <w:tcPr>
            <w:tcW w:w="8363" w:type="dxa"/>
            <w:gridSpan w:val="4"/>
            <w:tcBorders>
              <w:top w:val="single" w:sz="4" w:space="0" w:color="auto"/>
              <w:bottom w:val="nil"/>
              <w:right w:val="single" w:sz="4" w:space="0" w:color="auto"/>
            </w:tcBorders>
          </w:tcPr>
          <w:p w14:paraId="4EAE069B" w14:textId="77777777" w:rsidR="00EE729B" w:rsidRDefault="00EE729B">
            <w:pPr>
              <w:pStyle w:val="afff6"/>
            </w:pPr>
            <w:r>
              <w:rPr>
                <w:rFonts w:hint="eastAsia"/>
              </w:rPr>
              <w:t>【分野】ストラテジ系</w:t>
            </w:r>
          </w:p>
        </w:tc>
      </w:tr>
      <w:tr w:rsidR="00EE729B" w14:paraId="6DB7F6FA" w14:textId="77777777">
        <w:trPr>
          <w:trHeight w:val="472"/>
          <w:jc w:val="center"/>
        </w:trPr>
        <w:tc>
          <w:tcPr>
            <w:tcW w:w="1980" w:type="dxa"/>
            <w:vMerge/>
            <w:tcBorders>
              <w:left w:val="single" w:sz="4" w:space="0" w:color="auto"/>
            </w:tcBorders>
          </w:tcPr>
          <w:p w14:paraId="0F082887" w14:textId="77777777" w:rsidR="00EE729B" w:rsidRPr="00C74BA9" w:rsidRDefault="00EE729B">
            <w:pPr>
              <w:pStyle w:val="afff6"/>
            </w:pPr>
          </w:p>
        </w:tc>
        <w:tc>
          <w:tcPr>
            <w:tcW w:w="1459" w:type="dxa"/>
            <w:vMerge w:val="restart"/>
            <w:tcBorders>
              <w:top w:val="nil"/>
              <w:right w:val="nil"/>
            </w:tcBorders>
          </w:tcPr>
          <w:p w14:paraId="47078CFF" w14:textId="77777777" w:rsidR="00EE729B" w:rsidRDefault="00EE729B">
            <w:pPr>
              <w:pStyle w:val="afff6"/>
            </w:pPr>
            <w:r>
              <w:rPr>
                <w:rFonts w:hint="eastAsia"/>
              </w:rPr>
              <w:t>【大分類】</w:t>
            </w:r>
          </w:p>
        </w:tc>
        <w:tc>
          <w:tcPr>
            <w:tcW w:w="2551" w:type="dxa"/>
            <w:vMerge w:val="restart"/>
            <w:tcBorders>
              <w:top w:val="nil"/>
              <w:left w:val="nil"/>
              <w:bottom w:val="nil"/>
              <w:right w:val="nil"/>
            </w:tcBorders>
          </w:tcPr>
          <w:p w14:paraId="07B8F732" w14:textId="77777777" w:rsidR="00EE729B" w:rsidRDefault="00EE729B">
            <w:pPr>
              <w:pStyle w:val="afff6"/>
            </w:pPr>
            <w:r>
              <w:rPr>
                <w:rFonts w:hint="eastAsia"/>
              </w:rPr>
              <w:t>1.企業と法務</w:t>
            </w:r>
          </w:p>
        </w:tc>
        <w:tc>
          <w:tcPr>
            <w:tcW w:w="1417" w:type="dxa"/>
            <w:vMerge w:val="restart"/>
            <w:tcBorders>
              <w:top w:val="nil"/>
              <w:left w:val="nil"/>
              <w:bottom w:val="nil"/>
              <w:right w:val="nil"/>
            </w:tcBorders>
          </w:tcPr>
          <w:p w14:paraId="5DEFE37F" w14:textId="77777777" w:rsidR="00EE729B" w:rsidRDefault="00EE729B">
            <w:pPr>
              <w:pStyle w:val="afff6"/>
              <w:ind w:rightChars="-27" w:right="-65"/>
            </w:pPr>
            <w:r>
              <w:rPr>
                <w:rFonts w:hint="eastAsia"/>
              </w:rPr>
              <w:t>【中分類】</w:t>
            </w:r>
          </w:p>
        </w:tc>
        <w:tc>
          <w:tcPr>
            <w:tcW w:w="2936" w:type="dxa"/>
            <w:tcBorders>
              <w:top w:val="nil"/>
              <w:left w:val="nil"/>
              <w:bottom w:val="nil"/>
              <w:right w:val="single" w:sz="4" w:space="0" w:color="auto"/>
            </w:tcBorders>
          </w:tcPr>
          <w:p w14:paraId="56F77107" w14:textId="77777777" w:rsidR="00EE729B" w:rsidRDefault="00EE729B">
            <w:pPr>
              <w:pStyle w:val="afff6"/>
            </w:pPr>
            <w:r>
              <w:rPr>
                <w:rFonts w:hint="eastAsia"/>
              </w:rPr>
              <w:t>1企業活動</w:t>
            </w:r>
          </w:p>
        </w:tc>
      </w:tr>
      <w:tr w:rsidR="00EE729B" w14:paraId="60260240" w14:textId="77777777">
        <w:trPr>
          <w:trHeight w:val="303"/>
          <w:jc w:val="center"/>
        </w:trPr>
        <w:tc>
          <w:tcPr>
            <w:tcW w:w="1980" w:type="dxa"/>
            <w:vMerge/>
            <w:tcBorders>
              <w:left w:val="single" w:sz="4" w:space="0" w:color="auto"/>
            </w:tcBorders>
          </w:tcPr>
          <w:p w14:paraId="458AC211" w14:textId="77777777" w:rsidR="00EE729B" w:rsidRPr="00C74BA9" w:rsidRDefault="00EE729B">
            <w:pPr>
              <w:pStyle w:val="afff6"/>
            </w:pPr>
          </w:p>
        </w:tc>
        <w:tc>
          <w:tcPr>
            <w:tcW w:w="1459" w:type="dxa"/>
            <w:vMerge/>
            <w:tcBorders>
              <w:right w:val="nil"/>
            </w:tcBorders>
          </w:tcPr>
          <w:p w14:paraId="7743D9B8" w14:textId="77777777" w:rsidR="00EE729B" w:rsidRDefault="00EE729B">
            <w:pPr>
              <w:pStyle w:val="afff6"/>
            </w:pPr>
          </w:p>
        </w:tc>
        <w:tc>
          <w:tcPr>
            <w:tcW w:w="2551" w:type="dxa"/>
            <w:vMerge/>
            <w:tcBorders>
              <w:top w:val="nil"/>
              <w:left w:val="nil"/>
              <w:bottom w:val="nil"/>
              <w:right w:val="nil"/>
            </w:tcBorders>
          </w:tcPr>
          <w:p w14:paraId="010455FE" w14:textId="77777777" w:rsidR="00EE729B" w:rsidRDefault="00EE729B">
            <w:pPr>
              <w:pStyle w:val="afff6"/>
            </w:pPr>
          </w:p>
        </w:tc>
        <w:tc>
          <w:tcPr>
            <w:tcW w:w="1417" w:type="dxa"/>
            <w:vMerge/>
            <w:tcBorders>
              <w:top w:val="nil"/>
              <w:left w:val="nil"/>
              <w:bottom w:val="nil"/>
              <w:right w:val="nil"/>
            </w:tcBorders>
          </w:tcPr>
          <w:p w14:paraId="1E63A55A" w14:textId="77777777" w:rsidR="00EE729B" w:rsidRDefault="00EE729B">
            <w:pPr>
              <w:pStyle w:val="afff6"/>
              <w:ind w:rightChars="-27" w:right="-65"/>
            </w:pPr>
          </w:p>
        </w:tc>
        <w:tc>
          <w:tcPr>
            <w:tcW w:w="2936" w:type="dxa"/>
            <w:tcBorders>
              <w:top w:val="nil"/>
              <w:left w:val="nil"/>
              <w:bottom w:val="nil"/>
              <w:right w:val="single" w:sz="4" w:space="0" w:color="auto"/>
            </w:tcBorders>
          </w:tcPr>
          <w:p w14:paraId="6FCB2A63" w14:textId="77777777" w:rsidR="00EE729B" w:rsidRDefault="00EE729B">
            <w:pPr>
              <w:pStyle w:val="afff6"/>
            </w:pPr>
            <w:r>
              <w:rPr>
                <w:rFonts w:hint="eastAsia"/>
              </w:rPr>
              <w:t>2法務</w:t>
            </w:r>
          </w:p>
        </w:tc>
      </w:tr>
      <w:tr w:rsidR="00EE729B" w14:paraId="20E92BA1" w14:textId="77777777">
        <w:trPr>
          <w:trHeight w:val="372"/>
          <w:jc w:val="center"/>
        </w:trPr>
        <w:tc>
          <w:tcPr>
            <w:tcW w:w="1980" w:type="dxa"/>
            <w:vMerge/>
            <w:tcBorders>
              <w:left w:val="single" w:sz="4" w:space="0" w:color="auto"/>
            </w:tcBorders>
          </w:tcPr>
          <w:p w14:paraId="2D31313C" w14:textId="77777777" w:rsidR="00EE729B" w:rsidRPr="00C74BA9" w:rsidRDefault="00EE729B">
            <w:pPr>
              <w:pStyle w:val="afff6"/>
            </w:pPr>
          </w:p>
        </w:tc>
        <w:tc>
          <w:tcPr>
            <w:tcW w:w="1459" w:type="dxa"/>
            <w:vMerge/>
            <w:tcBorders>
              <w:right w:val="nil"/>
            </w:tcBorders>
          </w:tcPr>
          <w:p w14:paraId="533A986C" w14:textId="77777777" w:rsidR="00EE729B" w:rsidRDefault="00EE729B">
            <w:pPr>
              <w:pStyle w:val="afff6"/>
              <w:jc w:val="right"/>
            </w:pPr>
          </w:p>
        </w:tc>
        <w:tc>
          <w:tcPr>
            <w:tcW w:w="2551" w:type="dxa"/>
            <w:vMerge w:val="restart"/>
            <w:tcBorders>
              <w:top w:val="nil"/>
              <w:left w:val="nil"/>
              <w:bottom w:val="nil"/>
              <w:right w:val="nil"/>
            </w:tcBorders>
          </w:tcPr>
          <w:p w14:paraId="09F647F8" w14:textId="77777777" w:rsidR="00EE729B" w:rsidRDefault="00EE729B">
            <w:pPr>
              <w:pStyle w:val="afff6"/>
            </w:pPr>
            <w:r>
              <w:rPr>
                <w:rFonts w:hint="eastAsia"/>
              </w:rPr>
              <w:t>2.経営戦略</w:t>
            </w:r>
          </w:p>
        </w:tc>
        <w:tc>
          <w:tcPr>
            <w:tcW w:w="1417" w:type="dxa"/>
            <w:vMerge w:val="restart"/>
            <w:tcBorders>
              <w:top w:val="nil"/>
              <w:left w:val="nil"/>
              <w:bottom w:val="nil"/>
              <w:right w:val="nil"/>
            </w:tcBorders>
          </w:tcPr>
          <w:p w14:paraId="4833BBAD" w14:textId="77777777" w:rsidR="00EE729B" w:rsidRDefault="00EE729B">
            <w:pPr>
              <w:pStyle w:val="afff6"/>
              <w:ind w:rightChars="-27" w:right="-65"/>
            </w:pPr>
            <w:r>
              <w:rPr>
                <w:rFonts w:hint="eastAsia"/>
              </w:rPr>
              <w:t>【中分類】</w:t>
            </w:r>
          </w:p>
        </w:tc>
        <w:tc>
          <w:tcPr>
            <w:tcW w:w="2936" w:type="dxa"/>
            <w:tcBorders>
              <w:top w:val="nil"/>
              <w:left w:val="nil"/>
              <w:bottom w:val="nil"/>
              <w:right w:val="single" w:sz="4" w:space="0" w:color="auto"/>
            </w:tcBorders>
          </w:tcPr>
          <w:p w14:paraId="03B3B9BD" w14:textId="77777777" w:rsidR="00EE729B" w:rsidRDefault="00EE729B">
            <w:pPr>
              <w:pStyle w:val="afff6"/>
            </w:pPr>
            <w:r w:rsidRPr="00503E3B">
              <w:t>3経営戦略マネジメント</w:t>
            </w:r>
          </w:p>
        </w:tc>
      </w:tr>
      <w:tr w:rsidR="00EE729B" w14:paraId="7BC5AAE7" w14:textId="77777777">
        <w:trPr>
          <w:trHeight w:val="422"/>
          <w:jc w:val="center"/>
        </w:trPr>
        <w:tc>
          <w:tcPr>
            <w:tcW w:w="1980" w:type="dxa"/>
            <w:vMerge/>
            <w:tcBorders>
              <w:left w:val="single" w:sz="4" w:space="0" w:color="auto"/>
            </w:tcBorders>
          </w:tcPr>
          <w:p w14:paraId="2C3B7A29" w14:textId="77777777" w:rsidR="00EE729B" w:rsidRPr="00C74BA9" w:rsidRDefault="00EE729B">
            <w:pPr>
              <w:pStyle w:val="afff6"/>
            </w:pPr>
          </w:p>
        </w:tc>
        <w:tc>
          <w:tcPr>
            <w:tcW w:w="1459" w:type="dxa"/>
            <w:vMerge/>
            <w:tcBorders>
              <w:right w:val="nil"/>
            </w:tcBorders>
          </w:tcPr>
          <w:p w14:paraId="00CA32FE" w14:textId="77777777" w:rsidR="00EE729B" w:rsidRDefault="00EE729B">
            <w:pPr>
              <w:pStyle w:val="afff6"/>
            </w:pPr>
          </w:p>
        </w:tc>
        <w:tc>
          <w:tcPr>
            <w:tcW w:w="2551" w:type="dxa"/>
            <w:vMerge/>
            <w:tcBorders>
              <w:top w:val="nil"/>
              <w:left w:val="nil"/>
              <w:bottom w:val="nil"/>
              <w:right w:val="nil"/>
            </w:tcBorders>
          </w:tcPr>
          <w:p w14:paraId="6812E14F" w14:textId="77777777" w:rsidR="00EE729B" w:rsidRDefault="00EE729B">
            <w:pPr>
              <w:pStyle w:val="afff6"/>
            </w:pPr>
          </w:p>
        </w:tc>
        <w:tc>
          <w:tcPr>
            <w:tcW w:w="1417" w:type="dxa"/>
            <w:vMerge/>
            <w:tcBorders>
              <w:top w:val="nil"/>
              <w:left w:val="nil"/>
              <w:bottom w:val="nil"/>
              <w:right w:val="nil"/>
            </w:tcBorders>
          </w:tcPr>
          <w:p w14:paraId="375A85E4" w14:textId="77777777" w:rsidR="00EE729B" w:rsidRDefault="00EE729B">
            <w:pPr>
              <w:pStyle w:val="afff6"/>
              <w:ind w:rightChars="-27" w:right="-65"/>
            </w:pPr>
          </w:p>
        </w:tc>
        <w:tc>
          <w:tcPr>
            <w:tcW w:w="2936" w:type="dxa"/>
            <w:tcBorders>
              <w:top w:val="nil"/>
              <w:left w:val="nil"/>
              <w:bottom w:val="nil"/>
              <w:right w:val="single" w:sz="4" w:space="0" w:color="auto"/>
            </w:tcBorders>
          </w:tcPr>
          <w:p w14:paraId="26CF5A3D" w14:textId="77777777" w:rsidR="00EE729B" w:rsidRDefault="00EE729B">
            <w:pPr>
              <w:pStyle w:val="afff6"/>
            </w:pPr>
            <w:r w:rsidRPr="00503E3B">
              <w:t>4技術戦略マネジメント</w:t>
            </w:r>
          </w:p>
        </w:tc>
      </w:tr>
      <w:tr w:rsidR="00EE729B" w:rsidRPr="00953EE1" w14:paraId="096CB044" w14:textId="77777777">
        <w:trPr>
          <w:trHeight w:val="353"/>
          <w:jc w:val="center"/>
        </w:trPr>
        <w:tc>
          <w:tcPr>
            <w:tcW w:w="1980" w:type="dxa"/>
            <w:vMerge/>
            <w:tcBorders>
              <w:left w:val="single" w:sz="4" w:space="0" w:color="auto"/>
            </w:tcBorders>
          </w:tcPr>
          <w:p w14:paraId="693A4A77" w14:textId="77777777" w:rsidR="00EE729B" w:rsidRPr="00C74BA9" w:rsidRDefault="00EE729B">
            <w:pPr>
              <w:pStyle w:val="afff6"/>
            </w:pPr>
          </w:p>
        </w:tc>
        <w:tc>
          <w:tcPr>
            <w:tcW w:w="1459" w:type="dxa"/>
            <w:vMerge/>
            <w:tcBorders>
              <w:right w:val="nil"/>
            </w:tcBorders>
          </w:tcPr>
          <w:p w14:paraId="7C479C75" w14:textId="77777777" w:rsidR="00EE729B" w:rsidRDefault="00EE729B">
            <w:pPr>
              <w:pStyle w:val="afff6"/>
            </w:pPr>
          </w:p>
        </w:tc>
        <w:tc>
          <w:tcPr>
            <w:tcW w:w="2551" w:type="dxa"/>
            <w:vMerge/>
            <w:tcBorders>
              <w:top w:val="nil"/>
              <w:left w:val="nil"/>
              <w:bottom w:val="nil"/>
              <w:right w:val="nil"/>
            </w:tcBorders>
          </w:tcPr>
          <w:p w14:paraId="624A1D8D" w14:textId="77777777" w:rsidR="00EE729B" w:rsidRDefault="00EE729B">
            <w:pPr>
              <w:pStyle w:val="afff6"/>
            </w:pPr>
          </w:p>
        </w:tc>
        <w:tc>
          <w:tcPr>
            <w:tcW w:w="1417" w:type="dxa"/>
            <w:vMerge/>
            <w:tcBorders>
              <w:top w:val="nil"/>
              <w:left w:val="nil"/>
              <w:bottom w:val="nil"/>
              <w:right w:val="nil"/>
            </w:tcBorders>
          </w:tcPr>
          <w:p w14:paraId="505C9D89" w14:textId="77777777" w:rsidR="00EE729B" w:rsidRDefault="00EE729B">
            <w:pPr>
              <w:pStyle w:val="afff6"/>
              <w:ind w:rightChars="-27" w:right="-65"/>
            </w:pPr>
          </w:p>
        </w:tc>
        <w:tc>
          <w:tcPr>
            <w:tcW w:w="2936" w:type="dxa"/>
            <w:tcBorders>
              <w:top w:val="nil"/>
              <w:left w:val="nil"/>
              <w:bottom w:val="nil"/>
              <w:right w:val="single" w:sz="4" w:space="0" w:color="auto"/>
            </w:tcBorders>
          </w:tcPr>
          <w:p w14:paraId="0C147F84" w14:textId="77777777" w:rsidR="00EE729B" w:rsidRDefault="00EE729B">
            <w:pPr>
              <w:pStyle w:val="afff6"/>
            </w:pPr>
            <w:r w:rsidRPr="00782408">
              <w:t>5ビジネスインダストリ</w:t>
            </w:r>
          </w:p>
        </w:tc>
      </w:tr>
      <w:tr w:rsidR="00EE729B" w14:paraId="3C9885C0" w14:textId="77777777">
        <w:trPr>
          <w:trHeight w:val="254"/>
          <w:jc w:val="center"/>
        </w:trPr>
        <w:tc>
          <w:tcPr>
            <w:tcW w:w="1980" w:type="dxa"/>
            <w:vMerge/>
            <w:tcBorders>
              <w:left w:val="single" w:sz="4" w:space="0" w:color="auto"/>
            </w:tcBorders>
          </w:tcPr>
          <w:p w14:paraId="29B2D4DB" w14:textId="77777777" w:rsidR="00EE729B" w:rsidRPr="00C74BA9" w:rsidRDefault="00EE729B">
            <w:pPr>
              <w:pStyle w:val="afff6"/>
            </w:pPr>
          </w:p>
        </w:tc>
        <w:tc>
          <w:tcPr>
            <w:tcW w:w="1459" w:type="dxa"/>
            <w:vMerge/>
            <w:tcBorders>
              <w:right w:val="nil"/>
            </w:tcBorders>
          </w:tcPr>
          <w:p w14:paraId="4C9C9938" w14:textId="77777777" w:rsidR="00EE729B" w:rsidRDefault="00EE729B">
            <w:pPr>
              <w:pStyle w:val="afff6"/>
            </w:pPr>
          </w:p>
        </w:tc>
        <w:tc>
          <w:tcPr>
            <w:tcW w:w="2551" w:type="dxa"/>
            <w:vMerge w:val="restart"/>
            <w:tcBorders>
              <w:top w:val="nil"/>
              <w:left w:val="nil"/>
              <w:right w:val="nil"/>
            </w:tcBorders>
          </w:tcPr>
          <w:p w14:paraId="2EAED402" w14:textId="77777777" w:rsidR="00EE729B" w:rsidRDefault="00EE729B">
            <w:pPr>
              <w:pStyle w:val="afff6"/>
            </w:pPr>
            <w:r>
              <w:rPr>
                <w:rFonts w:hint="eastAsia"/>
              </w:rPr>
              <w:t>3.システム戦略</w:t>
            </w:r>
          </w:p>
        </w:tc>
        <w:tc>
          <w:tcPr>
            <w:tcW w:w="1417" w:type="dxa"/>
            <w:vMerge w:val="restart"/>
            <w:tcBorders>
              <w:top w:val="nil"/>
              <w:left w:val="nil"/>
              <w:right w:val="nil"/>
            </w:tcBorders>
          </w:tcPr>
          <w:p w14:paraId="04082254" w14:textId="77777777" w:rsidR="00EE729B" w:rsidRDefault="00EE729B">
            <w:pPr>
              <w:pStyle w:val="afff6"/>
              <w:ind w:rightChars="-27" w:right="-65"/>
            </w:pPr>
            <w:r>
              <w:rPr>
                <w:rFonts w:hint="eastAsia"/>
              </w:rPr>
              <w:t>【中分類】</w:t>
            </w:r>
          </w:p>
        </w:tc>
        <w:tc>
          <w:tcPr>
            <w:tcW w:w="2936" w:type="dxa"/>
            <w:tcBorders>
              <w:top w:val="nil"/>
              <w:left w:val="nil"/>
              <w:bottom w:val="nil"/>
              <w:right w:val="single" w:sz="4" w:space="0" w:color="auto"/>
            </w:tcBorders>
          </w:tcPr>
          <w:p w14:paraId="47199C93" w14:textId="77777777" w:rsidR="00EE729B" w:rsidRDefault="00EE729B">
            <w:pPr>
              <w:pStyle w:val="afff6"/>
            </w:pPr>
            <w:r w:rsidRPr="00E0798F">
              <w:t>6システム戦略</w:t>
            </w:r>
          </w:p>
        </w:tc>
      </w:tr>
      <w:tr w:rsidR="00EE729B" w14:paraId="3E962401" w14:textId="77777777">
        <w:trPr>
          <w:trHeight w:val="109"/>
          <w:jc w:val="center"/>
        </w:trPr>
        <w:tc>
          <w:tcPr>
            <w:tcW w:w="1980" w:type="dxa"/>
            <w:vMerge/>
            <w:tcBorders>
              <w:left w:val="single" w:sz="4" w:space="0" w:color="auto"/>
            </w:tcBorders>
          </w:tcPr>
          <w:p w14:paraId="424FE221" w14:textId="77777777" w:rsidR="00EE729B" w:rsidRPr="00C74BA9" w:rsidRDefault="00EE729B">
            <w:pPr>
              <w:pStyle w:val="afff6"/>
            </w:pPr>
          </w:p>
        </w:tc>
        <w:tc>
          <w:tcPr>
            <w:tcW w:w="1459" w:type="dxa"/>
            <w:vMerge/>
            <w:tcBorders>
              <w:bottom w:val="nil"/>
              <w:right w:val="nil"/>
            </w:tcBorders>
          </w:tcPr>
          <w:p w14:paraId="0DA2DB7E" w14:textId="77777777" w:rsidR="00EE729B" w:rsidRDefault="00EE729B">
            <w:pPr>
              <w:pStyle w:val="afff6"/>
            </w:pPr>
          </w:p>
        </w:tc>
        <w:tc>
          <w:tcPr>
            <w:tcW w:w="2551" w:type="dxa"/>
            <w:vMerge/>
            <w:tcBorders>
              <w:left w:val="nil"/>
              <w:bottom w:val="nil"/>
              <w:right w:val="nil"/>
            </w:tcBorders>
          </w:tcPr>
          <w:p w14:paraId="3BCB1989" w14:textId="77777777" w:rsidR="00EE729B" w:rsidRDefault="00EE729B">
            <w:pPr>
              <w:pStyle w:val="afff6"/>
            </w:pPr>
          </w:p>
        </w:tc>
        <w:tc>
          <w:tcPr>
            <w:tcW w:w="1417" w:type="dxa"/>
            <w:vMerge/>
            <w:tcBorders>
              <w:left w:val="nil"/>
              <w:bottom w:val="nil"/>
              <w:right w:val="nil"/>
            </w:tcBorders>
          </w:tcPr>
          <w:p w14:paraId="799F6F6A" w14:textId="77777777" w:rsidR="00EE729B" w:rsidRDefault="00EE729B">
            <w:pPr>
              <w:pStyle w:val="afff6"/>
              <w:ind w:rightChars="-27" w:right="-65"/>
            </w:pPr>
          </w:p>
        </w:tc>
        <w:tc>
          <w:tcPr>
            <w:tcW w:w="2936" w:type="dxa"/>
            <w:tcBorders>
              <w:top w:val="nil"/>
              <w:left w:val="nil"/>
              <w:bottom w:val="nil"/>
              <w:right w:val="single" w:sz="4" w:space="0" w:color="auto"/>
            </w:tcBorders>
          </w:tcPr>
          <w:p w14:paraId="74821CC2" w14:textId="77777777" w:rsidR="00EE729B" w:rsidRDefault="00EE729B">
            <w:pPr>
              <w:pStyle w:val="afff6"/>
            </w:pPr>
            <w:r w:rsidRPr="00AC7AC3">
              <w:t>7システム企画</w:t>
            </w:r>
          </w:p>
        </w:tc>
      </w:tr>
      <w:tr w:rsidR="00EE729B" w14:paraId="19A546B5" w14:textId="77777777">
        <w:trPr>
          <w:trHeight w:val="214"/>
          <w:jc w:val="center"/>
        </w:trPr>
        <w:tc>
          <w:tcPr>
            <w:tcW w:w="1980" w:type="dxa"/>
            <w:vMerge/>
            <w:tcBorders>
              <w:left w:val="single" w:sz="4" w:space="0" w:color="auto"/>
              <w:right w:val="single" w:sz="4" w:space="0" w:color="auto"/>
            </w:tcBorders>
          </w:tcPr>
          <w:p w14:paraId="20F01900" w14:textId="77777777" w:rsidR="00EE729B" w:rsidRPr="00C74BA9" w:rsidRDefault="00EE729B">
            <w:pPr>
              <w:pStyle w:val="afff6"/>
            </w:pPr>
          </w:p>
        </w:tc>
        <w:tc>
          <w:tcPr>
            <w:tcW w:w="8363" w:type="dxa"/>
            <w:gridSpan w:val="4"/>
            <w:tcBorders>
              <w:top w:val="nil"/>
              <w:left w:val="single" w:sz="4" w:space="0" w:color="auto"/>
              <w:bottom w:val="nil"/>
              <w:right w:val="single" w:sz="4" w:space="0" w:color="auto"/>
            </w:tcBorders>
          </w:tcPr>
          <w:p w14:paraId="35FBD849" w14:textId="77777777" w:rsidR="00EE729B" w:rsidRDefault="00EE729B">
            <w:pPr>
              <w:pStyle w:val="afff6"/>
              <w:ind w:rightChars="-27" w:right="-65"/>
            </w:pPr>
            <w:r>
              <w:rPr>
                <w:rFonts w:hint="eastAsia"/>
              </w:rPr>
              <w:t>【分野】マネジメント系</w:t>
            </w:r>
          </w:p>
        </w:tc>
      </w:tr>
      <w:tr w:rsidR="00EE729B" w14:paraId="22AD1C65" w14:textId="77777777">
        <w:trPr>
          <w:trHeight w:val="298"/>
          <w:jc w:val="center"/>
        </w:trPr>
        <w:tc>
          <w:tcPr>
            <w:tcW w:w="1980" w:type="dxa"/>
            <w:vMerge/>
            <w:tcBorders>
              <w:left w:val="single" w:sz="4" w:space="0" w:color="auto"/>
              <w:right w:val="single" w:sz="4" w:space="0" w:color="auto"/>
            </w:tcBorders>
          </w:tcPr>
          <w:p w14:paraId="74964D97" w14:textId="77777777" w:rsidR="00EE729B" w:rsidRPr="00C74BA9" w:rsidRDefault="00EE729B">
            <w:pPr>
              <w:pStyle w:val="afff6"/>
            </w:pPr>
          </w:p>
        </w:tc>
        <w:tc>
          <w:tcPr>
            <w:tcW w:w="1459" w:type="dxa"/>
            <w:vMerge w:val="restart"/>
            <w:tcBorders>
              <w:top w:val="nil"/>
              <w:left w:val="single" w:sz="4" w:space="0" w:color="auto"/>
              <w:bottom w:val="nil"/>
              <w:right w:val="nil"/>
            </w:tcBorders>
          </w:tcPr>
          <w:p w14:paraId="452B90C4" w14:textId="77777777" w:rsidR="00EE729B" w:rsidRPr="00F24168" w:rsidRDefault="00EE729B">
            <w:pPr>
              <w:pStyle w:val="afff6"/>
            </w:pPr>
            <w:r>
              <w:rPr>
                <w:rFonts w:hint="eastAsia"/>
              </w:rPr>
              <w:t>【大分類】</w:t>
            </w:r>
          </w:p>
        </w:tc>
        <w:tc>
          <w:tcPr>
            <w:tcW w:w="2551" w:type="dxa"/>
            <w:vMerge w:val="restart"/>
            <w:tcBorders>
              <w:top w:val="nil"/>
              <w:left w:val="nil"/>
              <w:bottom w:val="nil"/>
              <w:right w:val="nil"/>
            </w:tcBorders>
          </w:tcPr>
          <w:p w14:paraId="335D933C" w14:textId="77777777" w:rsidR="00EE729B" w:rsidRDefault="00EE729B">
            <w:pPr>
              <w:pStyle w:val="afff6"/>
            </w:pPr>
            <w:r w:rsidRPr="005416FA">
              <w:t>4開発技術</w:t>
            </w:r>
          </w:p>
        </w:tc>
        <w:tc>
          <w:tcPr>
            <w:tcW w:w="1417" w:type="dxa"/>
            <w:vMerge w:val="restart"/>
            <w:tcBorders>
              <w:top w:val="nil"/>
              <w:left w:val="nil"/>
              <w:bottom w:val="nil"/>
              <w:right w:val="nil"/>
            </w:tcBorders>
          </w:tcPr>
          <w:p w14:paraId="27E62B15" w14:textId="77777777" w:rsidR="00EE729B" w:rsidRDefault="00EE729B">
            <w:pPr>
              <w:pStyle w:val="afff6"/>
              <w:ind w:rightChars="-27" w:right="-65"/>
            </w:pPr>
            <w:r w:rsidRPr="005416FA">
              <w:rPr>
                <w:rFonts w:hint="eastAsia"/>
              </w:rPr>
              <w:t>【中分類】</w:t>
            </w:r>
          </w:p>
        </w:tc>
        <w:tc>
          <w:tcPr>
            <w:tcW w:w="2936" w:type="dxa"/>
            <w:tcBorders>
              <w:top w:val="nil"/>
              <w:left w:val="nil"/>
              <w:bottom w:val="nil"/>
              <w:right w:val="single" w:sz="4" w:space="0" w:color="auto"/>
            </w:tcBorders>
          </w:tcPr>
          <w:p w14:paraId="440F86A4" w14:textId="77777777" w:rsidR="00EE729B" w:rsidRDefault="00EE729B">
            <w:pPr>
              <w:pStyle w:val="afff6"/>
            </w:pPr>
            <w:r w:rsidRPr="001A3C51">
              <w:t>8システム開発技術</w:t>
            </w:r>
          </w:p>
        </w:tc>
      </w:tr>
      <w:tr w:rsidR="00EE729B" w14:paraId="7B188406" w14:textId="77777777">
        <w:trPr>
          <w:trHeight w:val="347"/>
          <w:jc w:val="center"/>
        </w:trPr>
        <w:tc>
          <w:tcPr>
            <w:tcW w:w="1980" w:type="dxa"/>
            <w:vMerge/>
            <w:tcBorders>
              <w:left w:val="single" w:sz="4" w:space="0" w:color="auto"/>
              <w:right w:val="single" w:sz="4" w:space="0" w:color="auto"/>
            </w:tcBorders>
          </w:tcPr>
          <w:p w14:paraId="662707DC" w14:textId="77777777" w:rsidR="00EE729B" w:rsidRPr="00C74BA9" w:rsidRDefault="00EE729B">
            <w:pPr>
              <w:pStyle w:val="afff6"/>
            </w:pPr>
          </w:p>
        </w:tc>
        <w:tc>
          <w:tcPr>
            <w:tcW w:w="1459" w:type="dxa"/>
            <w:vMerge/>
            <w:tcBorders>
              <w:top w:val="nil"/>
              <w:left w:val="single" w:sz="4" w:space="0" w:color="auto"/>
              <w:bottom w:val="nil"/>
              <w:right w:val="nil"/>
            </w:tcBorders>
          </w:tcPr>
          <w:p w14:paraId="02657378" w14:textId="77777777" w:rsidR="00EE729B" w:rsidRDefault="00EE729B">
            <w:pPr>
              <w:pStyle w:val="afff6"/>
            </w:pPr>
          </w:p>
        </w:tc>
        <w:tc>
          <w:tcPr>
            <w:tcW w:w="2551" w:type="dxa"/>
            <w:vMerge/>
            <w:tcBorders>
              <w:top w:val="nil"/>
              <w:left w:val="nil"/>
              <w:bottom w:val="nil"/>
              <w:right w:val="nil"/>
            </w:tcBorders>
          </w:tcPr>
          <w:p w14:paraId="090B6F54" w14:textId="77777777" w:rsidR="00EE729B" w:rsidRDefault="00EE729B">
            <w:pPr>
              <w:pStyle w:val="afff6"/>
            </w:pPr>
          </w:p>
        </w:tc>
        <w:tc>
          <w:tcPr>
            <w:tcW w:w="1417" w:type="dxa"/>
            <w:vMerge/>
            <w:tcBorders>
              <w:top w:val="nil"/>
              <w:left w:val="nil"/>
              <w:bottom w:val="nil"/>
              <w:right w:val="nil"/>
            </w:tcBorders>
          </w:tcPr>
          <w:p w14:paraId="16BAADDB" w14:textId="77777777" w:rsidR="00EE729B" w:rsidRDefault="00EE729B">
            <w:pPr>
              <w:pStyle w:val="afff6"/>
              <w:ind w:rightChars="-27" w:right="-65"/>
            </w:pPr>
          </w:p>
        </w:tc>
        <w:tc>
          <w:tcPr>
            <w:tcW w:w="2936" w:type="dxa"/>
            <w:tcBorders>
              <w:top w:val="nil"/>
              <w:left w:val="nil"/>
              <w:bottom w:val="nil"/>
              <w:right w:val="single" w:sz="4" w:space="0" w:color="auto"/>
            </w:tcBorders>
          </w:tcPr>
          <w:p w14:paraId="12AC67D8" w14:textId="77777777" w:rsidR="00EE729B" w:rsidRDefault="00EE729B">
            <w:pPr>
              <w:pStyle w:val="afff6"/>
            </w:pPr>
            <w:r w:rsidRPr="001A3C51">
              <w:t>9ソフトウェア開発技術</w:t>
            </w:r>
          </w:p>
        </w:tc>
      </w:tr>
      <w:tr w:rsidR="00EE729B" w14:paraId="54DC5DBB" w14:textId="77777777">
        <w:trPr>
          <w:trHeight w:val="869"/>
          <w:jc w:val="center"/>
        </w:trPr>
        <w:tc>
          <w:tcPr>
            <w:tcW w:w="1980" w:type="dxa"/>
            <w:vMerge/>
            <w:tcBorders>
              <w:left w:val="single" w:sz="4" w:space="0" w:color="auto"/>
              <w:right w:val="single" w:sz="4" w:space="0" w:color="auto"/>
            </w:tcBorders>
          </w:tcPr>
          <w:p w14:paraId="768DC55D" w14:textId="77777777" w:rsidR="00EE729B" w:rsidRPr="00C74BA9" w:rsidRDefault="00EE729B">
            <w:pPr>
              <w:pStyle w:val="afff6"/>
            </w:pPr>
          </w:p>
        </w:tc>
        <w:tc>
          <w:tcPr>
            <w:tcW w:w="1459" w:type="dxa"/>
            <w:vMerge/>
            <w:tcBorders>
              <w:top w:val="nil"/>
              <w:left w:val="single" w:sz="4" w:space="0" w:color="auto"/>
              <w:bottom w:val="nil"/>
              <w:right w:val="nil"/>
            </w:tcBorders>
          </w:tcPr>
          <w:p w14:paraId="37D967AA" w14:textId="77777777" w:rsidR="00EE729B" w:rsidRDefault="00EE729B">
            <w:pPr>
              <w:pStyle w:val="afff6"/>
            </w:pPr>
          </w:p>
        </w:tc>
        <w:tc>
          <w:tcPr>
            <w:tcW w:w="2551" w:type="dxa"/>
            <w:tcBorders>
              <w:top w:val="nil"/>
              <w:left w:val="nil"/>
              <w:bottom w:val="nil"/>
              <w:right w:val="nil"/>
            </w:tcBorders>
          </w:tcPr>
          <w:p w14:paraId="2A6AA75F" w14:textId="77777777" w:rsidR="00EE729B" w:rsidRDefault="00EE729B">
            <w:pPr>
              <w:pStyle w:val="afff6"/>
            </w:pPr>
            <w:r w:rsidRPr="00777C0B">
              <w:t>5プロジェクトマネジメント</w:t>
            </w:r>
          </w:p>
        </w:tc>
        <w:tc>
          <w:tcPr>
            <w:tcW w:w="1417" w:type="dxa"/>
            <w:tcBorders>
              <w:top w:val="nil"/>
              <w:left w:val="nil"/>
              <w:bottom w:val="nil"/>
              <w:right w:val="nil"/>
            </w:tcBorders>
          </w:tcPr>
          <w:p w14:paraId="58A3AD58" w14:textId="77777777" w:rsidR="00EE729B" w:rsidRDefault="00EE729B">
            <w:pPr>
              <w:pStyle w:val="afff6"/>
              <w:ind w:rightChars="-27" w:right="-65"/>
            </w:pPr>
            <w:r w:rsidRPr="00777C0B">
              <w:rPr>
                <w:rFonts w:hint="eastAsia"/>
              </w:rPr>
              <w:t>【中分類】</w:t>
            </w:r>
          </w:p>
        </w:tc>
        <w:tc>
          <w:tcPr>
            <w:tcW w:w="2936" w:type="dxa"/>
            <w:tcBorders>
              <w:top w:val="nil"/>
              <w:left w:val="nil"/>
              <w:bottom w:val="nil"/>
              <w:right w:val="single" w:sz="4" w:space="0" w:color="auto"/>
            </w:tcBorders>
          </w:tcPr>
          <w:p w14:paraId="1A3DEDE6" w14:textId="77777777" w:rsidR="00EE729B" w:rsidRDefault="00EE729B">
            <w:pPr>
              <w:pStyle w:val="afff6"/>
            </w:pPr>
            <w:r>
              <w:t>1</w:t>
            </w:r>
            <w:r w:rsidRPr="00777C0B">
              <w:t>0プロジェクトマネジメント</w:t>
            </w:r>
          </w:p>
        </w:tc>
      </w:tr>
      <w:tr w:rsidR="00EE729B" w14:paraId="0D9761C0" w14:textId="77777777">
        <w:trPr>
          <w:trHeight w:val="323"/>
          <w:jc w:val="center"/>
        </w:trPr>
        <w:tc>
          <w:tcPr>
            <w:tcW w:w="1980" w:type="dxa"/>
            <w:vMerge/>
            <w:tcBorders>
              <w:left w:val="single" w:sz="4" w:space="0" w:color="auto"/>
              <w:right w:val="single" w:sz="4" w:space="0" w:color="auto"/>
            </w:tcBorders>
          </w:tcPr>
          <w:p w14:paraId="2504AC39" w14:textId="77777777" w:rsidR="00EE729B" w:rsidRPr="00C74BA9" w:rsidRDefault="00EE729B">
            <w:pPr>
              <w:pStyle w:val="afff6"/>
            </w:pPr>
          </w:p>
        </w:tc>
        <w:tc>
          <w:tcPr>
            <w:tcW w:w="1459" w:type="dxa"/>
            <w:vMerge/>
            <w:tcBorders>
              <w:top w:val="nil"/>
              <w:left w:val="single" w:sz="4" w:space="0" w:color="auto"/>
              <w:bottom w:val="nil"/>
              <w:right w:val="nil"/>
            </w:tcBorders>
          </w:tcPr>
          <w:p w14:paraId="3F4FBFA7" w14:textId="77777777" w:rsidR="00EE729B" w:rsidRDefault="00EE729B">
            <w:pPr>
              <w:pStyle w:val="afff6"/>
            </w:pPr>
          </w:p>
        </w:tc>
        <w:tc>
          <w:tcPr>
            <w:tcW w:w="2551" w:type="dxa"/>
            <w:vMerge w:val="restart"/>
            <w:tcBorders>
              <w:top w:val="nil"/>
              <w:left w:val="nil"/>
              <w:bottom w:val="nil"/>
              <w:right w:val="nil"/>
            </w:tcBorders>
          </w:tcPr>
          <w:p w14:paraId="7178454D" w14:textId="77777777" w:rsidR="00EE729B" w:rsidRPr="00777C0B" w:rsidRDefault="00EE729B">
            <w:pPr>
              <w:pStyle w:val="afff6"/>
            </w:pPr>
            <w:r w:rsidRPr="008D5D3B">
              <w:t>6サービスマネジメント</w:t>
            </w:r>
          </w:p>
        </w:tc>
        <w:tc>
          <w:tcPr>
            <w:tcW w:w="1417" w:type="dxa"/>
            <w:vMerge w:val="restart"/>
            <w:tcBorders>
              <w:top w:val="nil"/>
              <w:left w:val="nil"/>
              <w:bottom w:val="nil"/>
              <w:right w:val="nil"/>
            </w:tcBorders>
          </w:tcPr>
          <w:p w14:paraId="2E07A0CC" w14:textId="77777777" w:rsidR="00EE729B" w:rsidRPr="00777C0B" w:rsidRDefault="00EE729B">
            <w:pPr>
              <w:pStyle w:val="afff6"/>
              <w:ind w:rightChars="-27" w:right="-65"/>
            </w:pPr>
            <w:r w:rsidRPr="00777C0B">
              <w:rPr>
                <w:rFonts w:hint="eastAsia"/>
              </w:rPr>
              <w:t>【中分類】</w:t>
            </w:r>
          </w:p>
        </w:tc>
        <w:tc>
          <w:tcPr>
            <w:tcW w:w="2936" w:type="dxa"/>
            <w:tcBorders>
              <w:top w:val="nil"/>
              <w:left w:val="nil"/>
              <w:bottom w:val="nil"/>
              <w:right w:val="single" w:sz="4" w:space="0" w:color="auto"/>
            </w:tcBorders>
          </w:tcPr>
          <w:p w14:paraId="75B07578" w14:textId="77777777" w:rsidR="00EE729B" w:rsidRPr="00777C0B" w:rsidRDefault="00EE729B">
            <w:pPr>
              <w:pStyle w:val="afff6"/>
            </w:pPr>
            <w:r>
              <w:t>11</w:t>
            </w:r>
            <w:r w:rsidRPr="008D5D3B">
              <w:t>サービスマネジメント</w:t>
            </w:r>
          </w:p>
        </w:tc>
      </w:tr>
      <w:tr w:rsidR="00EE729B" w14:paraId="69CFF01C" w14:textId="77777777">
        <w:trPr>
          <w:trHeight w:val="358"/>
          <w:jc w:val="center"/>
        </w:trPr>
        <w:tc>
          <w:tcPr>
            <w:tcW w:w="1980" w:type="dxa"/>
            <w:vMerge/>
            <w:tcBorders>
              <w:left w:val="single" w:sz="4" w:space="0" w:color="auto"/>
              <w:bottom w:val="single" w:sz="4" w:space="0" w:color="auto"/>
              <w:right w:val="single" w:sz="4" w:space="0" w:color="auto"/>
            </w:tcBorders>
          </w:tcPr>
          <w:p w14:paraId="038DBE9F" w14:textId="77777777" w:rsidR="00EE729B" w:rsidRPr="00C74BA9" w:rsidRDefault="00EE729B">
            <w:pPr>
              <w:pStyle w:val="afff6"/>
            </w:pPr>
          </w:p>
        </w:tc>
        <w:tc>
          <w:tcPr>
            <w:tcW w:w="1459" w:type="dxa"/>
            <w:vMerge/>
            <w:tcBorders>
              <w:top w:val="nil"/>
              <w:left w:val="single" w:sz="4" w:space="0" w:color="auto"/>
              <w:bottom w:val="single" w:sz="4" w:space="0" w:color="auto"/>
              <w:right w:val="nil"/>
            </w:tcBorders>
          </w:tcPr>
          <w:p w14:paraId="6FD69241" w14:textId="77777777" w:rsidR="00EE729B" w:rsidRDefault="00EE729B">
            <w:pPr>
              <w:pStyle w:val="afff6"/>
            </w:pPr>
          </w:p>
        </w:tc>
        <w:tc>
          <w:tcPr>
            <w:tcW w:w="2551" w:type="dxa"/>
            <w:vMerge/>
            <w:tcBorders>
              <w:top w:val="nil"/>
              <w:left w:val="nil"/>
              <w:bottom w:val="single" w:sz="4" w:space="0" w:color="auto"/>
              <w:right w:val="nil"/>
            </w:tcBorders>
          </w:tcPr>
          <w:p w14:paraId="15B5C62C" w14:textId="77777777" w:rsidR="00EE729B" w:rsidRPr="00777C0B" w:rsidRDefault="00EE729B">
            <w:pPr>
              <w:pStyle w:val="afff6"/>
            </w:pPr>
          </w:p>
        </w:tc>
        <w:tc>
          <w:tcPr>
            <w:tcW w:w="1417" w:type="dxa"/>
            <w:vMerge/>
            <w:tcBorders>
              <w:top w:val="nil"/>
              <w:left w:val="nil"/>
              <w:bottom w:val="single" w:sz="4" w:space="0" w:color="auto"/>
              <w:right w:val="nil"/>
            </w:tcBorders>
          </w:tcPr>
          <w:p w14:paraId="79803184" w14:textId="77777777" w:rsidR="00EE729B" w:rsidRPr="00777C0B" w:rsidRDefault="00EE729B">
            <w:pPr>
              <w:pStyle w:val="afff6"/>
            </w:pPr>
          </w:p>
        </w:tc>
        <w:tc>
          <w:tcPr>
            <w:tcW w:w="2936" w:type="dxa"/>
            <w:tcBorders>
              <w:top w:val="nil"/>
              <w:left w:val="nil"/>
              <w:bottom w:val="single" w:sz="4" w:space="0" w:color="auto"/>
              <w:right w:val="single" w:sz="4" w:space="0" w:color="auto"/>
            </w:tcBorders>
          </w:tcPr>
          <w:p w14:paraId="45F8833F" w14:textId="77777777" w:rsidR="00EE729B" w:rsidRPr="00777C0B" w:rsidRDefault="00EE729B">
            <w:pPr>
              <w:pStyle w:val="afff6"/>
            </w:pPr>
            <w:r>
              <w:t>1</w:t>
            </w:r>
            <w:r w:rsidRPr="00C6738B">
              <w:t>2システム監査</w:t>
            </w:r>
          </w:p>
        </w:tc>
      </w:tr>
    </w:tbl>
    <w:p w14:paraId="693B5569" w14:textId="77777777" w:rsidR="00EE729B" w:rsidRDefault="00EE729B" w:rsidP="00EE729B">
      <w:r w:rsidRPr="005B0F3D">
        <w:rPr>
          <w:rFonts w:hint="eastAsia"/>
        </w:rPr>
        <w:t>コマタイトル</w:t>
      </w:r>
      <w:r>
        <w:rPr>
          <w:rFonts w:hint="eastAsia"/>
        </w:rPr>
        <w:t>の例については、「</w:t>
      </w:r>
      <w:r w:rsidRPr="00183EA9">
        <w:rPr>
          <w:rFonts w:hint="eastAsia"/>
        </w:rPr>
        <w:t>付録：</w:t>
      </w:r>
      <w:r w:rsidRPr="00183EA9">
        <w:t>ITスキル標準レベル１ コマタイトル一覧</w:t>
      </w:r>
      <w:r>
        <w:rPr>
          <w:rFonts w:hint="eastAsia"/>
        </w:rPr>
        <w:t>」に記載しています。</w:t>
      </w:r>
      <w:r w:rsidRPr="00D93420">
        <w:rPr>
          <w:noProof/>
        </w:rPr>
        <mc:AlternateContent>
          <mc:Choice Requires="wps">
            <w:drawing>
              <wp:anchor distT="0" distB="0" distL="114300" distR="114300" simplePos="0" relativeHeight="251656534" behindDoc="0" locked="0" layoutInCell="1" allowOverlap="1" wp14:anchorId="615E1B9D" wp14:editId="14EF319C">
                <wp:simplePos x="0" y="0"/>
                <wp:positionH relativeFrom="margin">
                  <wp:posOffset>21590</wp:posOffset>
                </wp:positionH>
                <wp:positionV relativeFrom="paragraph">
                  <wp:posOffset>200660</wp:posOffset>
                </wp:positionV>
                <wp:extent cx="6591300" cy="243840"/>
                <wp:effectExtent l="0" t="0" r="0" b="3810"/>
                <wp:wrapTopAndBottom/>
                <wp:docPr id="285274590" name="テキスト ボックス 3"/>
                <wp:cNvGraphicFramePr/>
                <a:graphic xmlns:a="http://schemas.openxmlformats.org/drawingml/2006/main">
                  <a:graphicData uri="http://schemas.microsoft.com/office/word/2010/wordprocessingShape">
                    <wps:wsp>
                      <wps:cNvSpPr txBox="1"/>
                      <wps:spPr>
                        <a:xfrm>
                          <a:off x="0" y="0"/>
                          <a:ext cx="6591300" cy="243840"/>
                        </a:xfrm>
                        <a:prstGeom prst="rect">
                          <a:avLst/>
                        </a:prstGeom>
                        <a:noFill/>
                        <a:ln w="6350">
                          <a:noFill/>
                        </a:ln>
                      </wps:spPr>
                      <wps:txbx>
                        <w:txbxContent>
                          <w:p w14:paraId="243C893B" w14:textId="77777777" w:rsidR="00EE729B" w:rsidRPr="008A6798" w:rsidRDefault="00EE729B" w:rsidP="00EE729B">
                            <w:pPr>
                              <w:pStyle w:val="aff2"/>
                            </w:pPr>
                            <w:r>
                              <w:rPr>
                                <w:rFonts w:hint="eastAsia"/>
                              </w:rPr>
                              <w:t>(出典) IPA「IT</w:t>
                            </w:r>
                            <w:r w:rsidRPr="0058474D">
                              <w:rPr>
                                <w:rFonts w:hint="eastAsia"/>
                              </w:rPr>
                              <w:t>スキル標準モデルカリキュラム－レベル１を目指して－</w:t>
                            </w:r>
                            <w:r>
                              <w:rPr>
                                <w:rFonts w:hint="eastAsia"/>
                                <w:color w:val="000000"/>
                              </w:rPr>
                              <w:t>」</w:t>
                            </w:r>
                            <w:r>
                              <w:rPr>
                                <w:rFonts w:hint="eastAsia"/>
                              </w:rPr>
                              <w:t>をもとに作成</w:t>
                            </w:r>
                          </w:p>
                          <w:p w14:paraId="416959B8" w14:textId="77777777" w:rsidR="00EE729B" w:rsidRPr="00286256" w:rsidRDefault="00EE729B" w:rsidP="005C10C7">
                            <w:pPr>
                              <w:pStyle w:val="af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E1B9D" id="_x0000_s1238" type="#_x0000_t202" style="position:absolute;left:0;text-align:left;margin-left:1.7pt;margin-top:15.8pt;width:519pt;height:19.2pt;z-index:25165653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" filled="f" stroked="f" strokeweight=".5pt">
                <v:textbox>
                  <w:txbxContent>
                    <w:p w14:paraId="243C893B" w14:textId="77777777" w:rsidR="00EE729B" w:rsidRPr="008A6798" w:rsidRDefault="00EE729B" w:rsidP="00EE729B">
                      <w:pPr>
                        <w:pStyle w:val="aff2"/>
                      </w:pPr>
                      <w:r>
                        <w:rPr>
                          <w:rFonts w:hint="eastAsia"/>
                        </w:rPr>
                        <w:t>(出典) IPA「IT</w:t>
                      </w:r>
                      <w:r w:rsidRPr="0058474D">
                        <w:rPr>
                          <w:rFonts w:hint="eastAsia"/>
                        </w:rPr>
                        <w:t>スキル標準モデルカリキュラム－レベル１を目指して－</w:t>
                      </w:r>
                      <w:r>
                        <w:rPr>
                          <w:rFonts w:hint="eastAsia"/>
                          <w:color w:val="000000"/>
                        </w:rPr>
                        <w:t>」</w:t>
                      </w:r>
                      <w:r>
                        <w:rPr>
                          <w:rFonts w:hint="eastAsia"/>
                        </w:rPr>
                        <w:t>をもとに作成</w:t>
                      </w:r>
                    </w:p>
                    <w:p w14:paraId="416959B8" w14:textId="77777777" w:rsidR="00EE729B" w:rsidRPr="00286256" w:rsidRDefault="00EE729B" w:rsidP="005C10C7">
                      <w:pPr>
                        <w:pStyle w:val="aff2"/>
                      </w:pPr>
                    </w:p>
                  </w:txbxContent>
                </v:textbox>
                <w10:wrap type="topAndBottom" anchorx="margin"/>
              </v:shape>
            </w:pict>
          </mc:Fallback>
        </mc:AlternateContent>
      </w:r>
    </w:p>
    <w:p w14:paraId="244884EC" w14:textId="77777777" w:rsidR="00EE729B" w:rsidRPr="00953EE1" w:rsidRDefault="00EE729B" w:rsidP="00EE729B">
      <w:pPr>
        <w:pStyle w:val="aff4"/>
        <w:ind w:firstLineChars="0" w:firstLine="0"/>
      </w:pPr>
    </w:p>
    <w:p w14:paraId="0D201B2B" w14:textId="77777777" w:rsidR="00EE729B" w:rsidRDefault="00EE729B" w:rsidP="00EE729B">
      <w:pPr>
        <w:pStyle w:val="5"/>
      </w:pPr>
      <w:r>
        <w:rPr>
          <w:rFonts w:hint="eastAsia"/>
        </w:rPr>
        <w:t>IT入門（2）</w:t>
      </w:r>
    </w:p>
    <w:p w14:paraId="23BEF466" w14:textId="3960E285" w:rsidR="00EE729B" w:rsidRDefault="006C2B5D" w:rsidP="00EE729B">
      <w:pPr>
        <w:pStyle w:val="aff4"/>
        <w:ind w:firstLineChars="0"/>
      </w:pPr>
      <w:r w:rsidRPr="00D93420">
        <w:rPr>
          <w:noProof/>
        </w:rPr>
        <mc:AlternateContent>
          <mc:Choice Requires="wps">
            <w:drawing>
              <wp:anchor distT="0" distB="0" distL="114300" distR="114300" simplePos="0" relativeHeight="251656535" behindDoc="0" locked="0" layoutInCell="1" allowOverlap="1" wp14:anchorId="6FA853D9" wp14:editId="374EF2D5">
                <wp:simplePos x="0" y="0"/>
                <wp:positionH relativeFrom="margin">
                  <wp:align>center</wp:align>
                </wp:positionH>
                <wp:positionV relativeFrom="paragraph">
                  <wp:posOffset>6895465</wp:posOffset>
                </wp:positionV>
                <wp:extent cx="6484620" cy="292100"/>
                <wp:effectExtent l="0" t="0" r="0" b="0"/>
                <wp:wrapTopAndBottom/>
                <wp:docPr id="1453569021" name="テキスト ボックス 3"/>
                <wp:cNvGraphicFramePr/>
                <a:graphic xmlns:a="http://schemas.openxmlformats.org/drawingml/2006/main">
                  <a:graphicData uri="http://schemas.microsoft.com/office/word/2010/wordprocessingShape">
                    <wps:wsp>
                      <wps:cNvSpPr txBox="1"/>
                      <wps:spPr>
                        <a:xfrm>
                          <a:off x="0" y="0"/>
                          <a:ext cx="6484620" cy="292100"/>
                        </a:xfrm>
                        <a:prstGeom prst="rect">
                          <a:avLst/>
                        </a:prstGeom>
                        <a:noFill/>
                        <a:ln w="6350">
                          <a:noFill/>
                        </a:ln>
                      </wps:spPr>
                      <wps:txbx>
                        <w:txbxContent>
                          <w:p w14:paraId="01A3C70B" w14:textId="77777777" w:rsidR="00EE729B" w:rsidRPr="008A6798" w:rsidRDefault="00EE729B" w:rsidP="00EE729B">
                            <w:pPr>
                              <w:pStyle w:val="aff2"/>
                            </w:pPr>
                            <w:r>
                              <w:rPr>
                                <w:rFonts w:hint="eastAsia"/>
                              </w:rPr>
                              <w:t>(出典) IPA「IT</w:t>
                            </w:r>
                            <w:r w:rsidRPr="0058474D">
                              <w:rPr>
                                <w:rFonts w:hint="eastAsia"/>
                              </w:rPr>
                              <w:t>スキル標準モデルカリキュラム－レベル１を目指して－</w:t>
                            </w:r>
                            <w:r>
                              <w:rPr>
                                <w:rFonts w:hint="eastAsia"/>
                                <w:color w:val="000000"/>
                              </w:rPr>
                              <w:t>」</w:t>
                            </w:r>
                            <w:r>
                              <w:rPr>
                                <w:rFonts w:hint="eastAsia"/>
                              </w:rPr>
                              <w:t>をもとに作成</w:t>
                            </w:r>
                          </w:p>
                          <w:p w14:paraId="0317AF0A" w14:textId="77777777" w:rsidR="00EE729B" w:rsidRPr="00286256" w:rsidRDefault="00EE729B" w:rsidP="005C10C7">
                            <w:pPr>
                              <w:pStyle w:val="af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853D9" id="_x0000_s1239" type="#_x0000_t202" style="position:absolute;left:0;text-align:left;margin-left:0;margin-top:542.95pt;width:510.6pt;height:23pt;z-index:25165653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" filled="f" stroked="f" strokeweight=".5pt">
                <v:textbox>
                  <w:txbxContent>
                    <w:p w14:paraId="01A3C70B" w14:textId="77777777" w:rsidR="00EE729B" w:rsidRPr="008A6798" w:rsidRDefault="00EE729B" w:rsidP="00EE729B">
                      <w:pPr>
                        <w:pStyle w:val="aff2"/>
                      </w:pPr>
                      <w:r>
                        <w:rPr>
                          <w:rFonts w:hint="eastAsia"/>
                        </w:rPr>
                        <w:t>(出典) IPA「IT</w:t>
                      </w:r>
                      <w:r w:rsidRPr="0058474D">
                        <w:rPr>
                          <w:rFonts w:hint="eastAsia"/>
                        </w:rPr>
                        <w:t>スキル標準モデルカリキュラム－レベル１を目指して－</w:t>
                      </w:r>
                      <w:r>
                        <w:rPr>
                          <w:rFonts w:hint="eastAsia"/>
                          <w:color w:val="000000"/>
                        </w:rPr>
                        <w:t>」</w:t>
                      </w:r>
                      <w:r>
                        <w:rPr>
                          <w:rFonts w:hint="eastAsia"/>
                        </w:rPr>
                        <w:t>をもとに作成</w:t>
                      </w:r>
                    </w:p>
                    <w:p w14:paraId="0317AF0A" w14:textId="77777777" w:rsidR="00EE729B" w:rsidRPr="00286256" w:rsidRDefault="00EE729B" w:rsidP="005C10C7">
                      <w:pPr>
                        <w:pStyle w:val="aff2"/>
                      </w:pPr>
                    </w:p>
                  </w:txbxContent>
                </v:textbox>
                <w10:wrap type="topAndBottom" anchorx="margin"/>
              </v:shape>
            </w:pict>
          </mc:Fallback>
        </mc:AlternateContent>
      </w:r>
      <w:r w:rsidR="00EE729B">
        <w:rPr>
          <w:rFonts w:hint="eastAsia"/>
        </w:rPr>
        <w:t>科目シラバス</w:t>
      </w:r>
    </w:p>
    <w:tbl>
      <w:tblPr>
        <w:tblStyle w:val="aa"/>
        <w:tblpPr w:leftFromText="142" w:rightFromText="142" w:vertAnchor="text" w:horzAnchor="margin" w:tblpY="50"/>
        <w:tblW w:w="0" w:type="auto"/>
        <w:tblLook w:val="04A0" w:firstRow="1" w:lastRow="0" w:firstColumn="1" w:lastColumn="0" w:noHBand="0" w:noVBand="1"/>
      </w:tblPr>
      <w:tblGrid>
        <w:gridCol w:w="1555"/>
        <w:gridCol w:w="1559"/>
        <w:gridCol w:w="1843"/>
        <w:gridCol w:w="1417"/>
        <w:gridCol w:w="4082"/>
      </w:tblGrid>
      <w:tr w:rsidR="00EE729B" w14:paraId="2167C8FA" w14:textId="77777777">
        <w:tc>
          <w:tcPr>
            <w:tcW w:w="1555" w:type="dxa"/>
            <w:shd w:val="clear" w:color="auto" w:fill="215E99" w:themeFill="text2" w:themeFillTint="BF"/>
          </w:tcPr>
          <w:p w14:paraId="6FB2B43C" w14:textId="77777777" w:rsidR="00EE729B" w:rsidRDefault="00EE729B">
            <w:pPr>
              <w:pStyle w:val="aff0"/>
            </w:pPr>
            <w:bookmarkStart w:id="1868" w:name="_Hlk179285700"/>
            <w:r>
              <w:rPr>
                <w:rFonts w:hint="eastAsia"/>
              </w:rPr>
              <w:t>科目</w:t>
            </w:r>
          </w:p>
        </w:tc>
        <w:tc>
          <w:tcPr>
            <w:tcW w:w="8901" w:type="dxa"/>
            <w:gridSpan w:val="4"/>
            <w:shd w:val="clear" w:color="auto" w:fill="215E99" w:themeFill="text2" w:themeFillTint="BF"/>
          </w:tcPr>
          <w:p w14:paraId="35B95111" w14:textId="77777777" w:rsidR="00EE729B" w:rsidRDefault="00EE729B">
            <w:pPr>
              <w:pStyle w:val="aff0"/>
            </w:pPr>
            <w:r>
              <w:rPr>
                <w:rFonts w:hint="eastAsia"/>
              </w:rPr>
              <w:t>IT入門（2）</w:t>
            </w:r>
          </w:p>
        </w:tc>
      </w:tr>
      <w:tr w:rsidR="00EE729B" w14:paraId="7C697F81" w14:textId="77777777">
        <w:tc>
          <w:tcPr>
            <w:tcW w:w="1555" w:type="dxa"/>
          </w:tcPr>
          <w:p w14:paraId="2595E375" w14:textId="77777777" w:rsidR="00EE729B" w:rsidRDefault="00EE729B">
            <w:pPr>
              <w:pStyle w:val="afff6"/>
            </w:pPr>
            <w:r w:rsidRPr="009235C6">
              <w:t>職種</w:t>
            </w:r>
          </w:p>
        </w:tc>
        <w:tc>
          <w:tcPr>
            <w:tcW w:w="8901" w:type="dxa"/>
            <w:gridSpan w:val="4"/>
          </w:tcPr>
          <w:p w14:paraId="0243C1AB" w14:textId="77777777" w:rsidR="00EE729B" w:rsidRDefault="00EE729B">
            <w:pPr>
              <w:pStyle w:val="afff6"/>
            </w:pPr>
            <w:r>
              <w:rPr>
                <w:rFonts w:hint="eastAsia"/>
              </w:rPr>
              <w:t>職種共通</w:t>
            </w:r>
          </w:p>
        </w:tc>
      </w:tr>
      <w:tr w:rsidR="00EE729B" w14:paraId="3213C750" w14:textId="77777777">
        <w:tc>
          <w:tcPr>
            <w:tcW w:w="1555" w:type="dxa"/>
          </w:tcPr>
          <w:p w14:paraId="764D7584" w14:textId="77777777" w:rsidR="00EE729B" w:rsidRDefault="00EE729B">
            <w:pPr>
              <w:pStyle w:val="afff6"/>
            </w:pPr>
            <w:r w:rsidRPr="009235C6">
              <w:t>レベル区分（対象者）</w:t>
            </w:r>
          </w:p>
        </w:tc>
        <w:tc>
          <w:tcPr>
            <w:tcW w:w="8901" w:type="dxa"/>
            <w:gridSpan w:val="4"/>
          </w:tcPr>
          <w:p w14:paraId="14A25140" w14:textId="77777777" w:rsidR="00EE729B" w:rsidRDefault="00EE729B">
            <w:pPr>
              <w:pStyle w:val="afff6"/>
            </w:pPr>
            <w:r>
              <w:rPr>
                <w:rFonts w:hint="eastAsia"/>
              </w:rPr>
              <w:t>ITスキル標準のレベル1を目指す者</w:t>
            </w:r>
          </w:p>
        </w:tc>
      </w:tr>
      <w:tr w:rsidR="00EE729B" w14:paraId="0C684C69" w14:textId="77777777">
        <w:tc>
          <w:tcPr>
            <w:tcW w:w="1555" w:type="dxa"/>
          </w:tcPr>
          <w:p w14:paraId="3BD21158" w14:textId="77777777" w:rsidR="00EE729B" w:rsidRDefault="00EE729B">
            <w:pPr>
              <w:pStyle w:val="afff6"/>
            </w:pPr>
            <w:r w:rsidRPr="009235C6">
              <w:t>受講前提</w:t>
            </w:r>
          </w:p>
        </w:tc>
        <w:tc>
          <w:tcPr>
            <w:tcW w:w="8901" w:type="dxa"/>
            <w:gridSpan w:val="4"/>
          </w:tcPr>
          <w:p w14:paraId="04F0292D" w14:textId="77777777" w:rsidR="00EE729B" w:rsidRDefault="00EE729B">
            <w:pPr>
              <w:pStyle w:val="afff6"/>
            </w:pPr>
            <w:r>
              <w:rPr>
                <w:rFonts w:hint="eastAsia"/>
              </w:rPr>
              <w:t>「IT入門</w:t>
            </w:r>
            <w:r>
              <w:t>（1）」を修了していること、また同等の知識を有しているこ</w:t>
            </w:r>
            <w:r>
              <w:rPr>
                <w:rFonts w:hint="eastAsia"/>
              </w:rPr>
              <w:t>と</w:t>
            </w:r>
          </w:p>
        </w:tc>
      </w:tr>
      <w:tr w:rsidR="00EE729B" w14:paraId="41853989" w14:textId="77777777">
        <w:tc>
          <w:tcPr>
            <w:tcW w:w="1555" w:type="dxa"/>
          </w:tcPr>
          <w:p w14:paraId="1848204E" w14:textId="77777777" w:rsidR="00EE729B" w:rsidRDefault="00EE729B">
            <w:pPr>
              <w:pStyle w:val="afff6"/>
            </w:pPr>
            <w:r w:rsidRPr="009235C6">
              <w:t>学習目標</w:t>
            </w:r>
          </w:p>
        </w:tc>
        <w:tc>
          <w:tcPr>
            <w:tcW w:w="8901" w:type="dxa"/>
            <w:gridSpan w:val="4"/>
          </w:tcPr>
          <w:p w14:paraId="220C00BE" w14:textId="77777777" w:rsidR="00EE729B" w:rsidRDefault="00EE729B">
            <w:pPr>
              <w:pStyle w:val="afff6"/>
            </w:pPr>
            <w:r>
              <w:rPr>
                <w:rFonts w:hint="eastAsia"/>
              </w:rPr>
              <w:t>職業人としてIT（情報技術）の基本的な知識を活用し、上位者の指導の下、業務の分析やシステム化の支援や情報の活用ができる</w:t>
            </w:r>
          </w:p>
        </w:tc>
      </w:tr>
      <w:tr w:rsidR="00EE729B" w14:paraId="04478568" w14:textId="77777777">
        <w:tc>
          <w:tcPr>
            <w:tcW w:w="1555" w:type="dxa"/>
          </w:tcPr>
          <w:p w14:paraId="2EFD25AC" w14:textId="77777777" w:rsidR="00EE729B" w:rsidRDefault="00EE729B">
            <w:pPr>
              <w:pStyle w:val="afff6"/>
            </w:pPr>
            <w:r w:rsidRPr="00D71871">
              <w:t>研修・</w:t>
            </w:r>
          </w:p>
          <w:p w14:paraId="409AF659" w14:textId="77777777" w:rsidR="00EE729B" w:rsidRDefault="00EE729B">
            <w:pPr>
              <w:pStyle w:val="afff6"/>
            </w:pPr>
            <w:r w:rsidRPr="00D71871">
              <w:t>教育方法</w:t>
            </w:r>
          </w:p>
        </w:tc>
        <w:tc>
          <w:tcPr>
            <w:tcW w:w="8901" w:type="dxa"/>
            <w:gridSpan w:val="4"/>
          </w:tcPr>
          <w:p w14:paraId="13E99D62" w14:textId="77777777" w:rsidR="00EE729B" w:rsidRDefault="00EE729B">
            <w:pPr>
              <w:pStyle w:val="afff6"/>
            </w:pPr>
            <w:r w:rsidRPr="00666D90">
              <w:t>講義、演習</w:t>
            </w:r>
          </w:p>
        </w:tc>
      </w:tr>
      <w:tr w:rsidR="00EE729B" w14:paraId="07FBF1C0" w14:textId="77777777">
        <w:tc>
          <w:tcPr>
            <w:tcW w:w="1555" w:type="dxa"/>
          </w:tcPr>
          <w:p w14:paraId="46D5A13A" w14:textId="77777777" w:rsidR="00EE729B" w:rsidRDefault="00EE729B">
            <w:pPr>
              <w:pStyle w:val="afff6"/>
            </w:pPr>
            <w:r w:rsidRPr="00D71871">
              <w:t>修得スキル</w:t>
            </w:r>
          </w:p>
          <w:p w14:paraId="0C96FBA0" w14:textId="77777777" w:rsidR="00EE729B" w:rsidRDefault="00EE729B">
            <w:pPr>
              <w:pStyle w:val="afff6"/>
            </w:pPr>
            <w:r w:rsidRPr="00D71871">
              <w:t>の評価方法</w:t>
            </w:r>
          </w:p>
        </w:tc>
        <w:tc>
          <w:tcPr>
            <w:tcW w:w="8901" w:type="dxa"/>
            <w:gridSpan w:val="4"/>
          </w:tcPr>
          <w:p w14:paraId="173FDC87" w14:textId="77777777" w:rsidR="00EE729B" w:rsidRDefault="00EE729B">
            <w:pPr>
              <w:pStyle w:val="afff6"/>
            </w:pPr>
            <w:r w:rsidRPr="00666D90">
              <w:t>講義終了後の受講レポート、定量アンケート、知識確認テスト、演習問題の取組状況を総合的に判断して評価を行う</w:t>
            </w:r>
          </w:p>
        </w:tc>
      </w:tr>
      <w:tr w:rsidR="00EE729B" w14:paraId="16D8870F" w14:textId="77777777">
        <w:tc>
          <w:tcPr>
            <w:tcW w:w="1555" w:type="dxa"/>
            <w:tcBorders>
              <w:bottom w:val="single" w:sz="4" w:space="0" w:color="auto"/>
            </w:tcBorders>
          </w:tcPr>
          <w:p w14:paraId="677609E5" w14:textId="77777777" w:rsidR="00EE729B" w:rsidRDefault="00EE729B">
            <w:pPr>
              <w:pStyle w:val="afff6"/>
            </w:pPr>
            <w:r w:rsidRPr="00D71871">
              <w:t>カリキュラム構成</w:t>
            </w:r>
          </w:p>
        </w:tc>
        <w:tc>
          <w:tcPr>
            <w:tcW w:w="8901" w:type="dxa"/>
            <w:gridSpan w:val="4"/>
            <w:tcBorders>
              <w:bottom w:val="single" w:sz="4" w:space="0" w:color="auto"/>
            </w:tcBorders>
          </w:tcPr>
          <w:p w14:paraId="36668A68" w14:textId="77777777" w:rsidR="00EE729B" w:rsidRDefault="00EE729B">
            <w:pPr>
              <w:pStyle w:val="afff6"/>
            </w:pPr>
            <w:r>
              <w:t>1</w:t>
            </w:r>
            <w:r w:rsidRPr="00666D90">
              <w:t>コマ90分×</w:t>
            </w:r>
            <w:r>
              <w:t>1</w:t>
            </w:r>
            <w:r w:rsidRPr="00666D90">
              <w:t>5回（総時間：22.5時間）</w:t>
            </w:r>
          </w:p>
        </w:tc>
      </w:tr>
      <w:tr w:rsidR="00EE729B" w14:paraId="23311F1E" w14:textId="77777777">
        <w:trPr>
          <w:trHeight w:val="422"/>
        </w:trPr>
        <w:tc>
          <w:tcPr>
            <w:tcW w:w="1555" w:type="dxa"/>
            <w:vMerge w:val="restart"/>
            <w:tcBorders>
              <w:top w:val="single" w:sz="4" w:space="0" w:color="auto"/>
              <w:left w:val="single" w:sz="4" w:space="0" w:color="auto"/>
            </w:tcBorders>
          </w:tcPr>
          <w:p w14:paraId="0BC204AC" w14:textId="77777777" w:rsidR="00EE729B" w:rsidRDefault="00EE729B">
            <w:pPr>
              <w:pStyle w:val="afff6"/>
            </w:pPr>
            <w:r w:rsidRPr="00C74BA9">
              <w:t>知識項目分類</w:t>
            </w:r>
          </w:p>
        </w:tc>
        <w:tc>
          <w:tcPr>
            <w:tcW w:w="8901" w:type="dxa"/>
            <w:gridSpan w:val="4"/>
            <w:tcBorders>
              <w:top w:val="single" w:sz="4" w:space="0" w:color="auto"/>
              <w:bottom w:val="nil"/>
              <w:right w:val="single" w:sz="4" w:space="0" w:color="auto"/>
            </w:tcBorders>
          </w:tcPr>
          <w:p w14:paraId="2D39F322" w14:textId="77777777" w:rsidR="00EE729B" w:rsidRDefault="00EE729B">
            <w:pPr>
              <w:pStyle w:val="afff6"/>
            </w:pPr>
            <w:r>
              <w:rPr>
                <w:rFonts w:hint="eastAsia"/>
              </w:rPr>
              <w:t>【分野】テクノロジ系</w:t>
            </w:r>
          </w:p>
        </w:tc>
      </w:tr>
      <w:tr w:rsidR="00EE729B" w14:paraId="0C5C183B" w14:textId="77777777">
        <w:trPr>
          <w:trHeight w:val="472"/>
        </w:trPr>
        <w:tc>
          <w:tcPr>
            <w:tcW w:w="1555" w:type="dxa"/>
            <w:vMerge/>
            <w:tcBorders>
              <w:left w:val="single" w:sz="4" w:space="0" w:color="auto"/>
            </w:tcBorders>
          </w:tcPr>
          <w:p w14:paraId="2E838B7B" w14:textId="77777777" w:rsidR="00EE729B" w:rsidRPr="00C74BA9" w:rsidRDefault="00EE729B">
            <w:pPr>
              <w:pStyle w:val="afff6"/>
            </w:pPr>
          </w:p>
        </w:tc>
        <w:tc>
          <w:tcPr>
            <w:tcW w:w="1559" w:type="dxa"/>
            <w:vMerge w:val="restart"/>
            <w:tcBorders>
              <w:top w:val="nil"/>
              <w:right w:val="nil"/>
            </w:tcBorders>
          </w:tcPr>
          <w:p w14:paraId="078AAF66" w14:textId="77777777" w:rsidR="00EE729B" w:rsidRDefault="00EE729B">
            <w:pPr>
              <w:pStyle w:val="afff6"/>
              <w:jc w:val="right"/>
            </w:pPr>
            <w:r>
              <w:rPr>
                <w:rFonts w:hint="eastAsia"/>
              </w:rPr>
              <w:t>【大分類】</w:t>
            </w:r>
          </w:p>
        </w:tc>
        <w:tc>
          <w:tcPr>
            <w:tcW w:w="1843" w:type="dxa"/>
            <w:vMerge w:val="restart"/>
            <w:tcBorders>
              <w:top w:val="nil"/>
              <w:left w:val="nil"/>
              <w:bottom w:val="nil"/>
              <w:right w:val="nil"/>
            </w:tcBorders>
          </w:tcPr>
          <w:p w14:paraId="6E779AFE" w14:textId="77777777" w:rsidR="00EE729B" w:rsidRDefault="00EE729B">
            <w:pPr>
              <w:pStyle w:val="afff6"/>
            </w:pPr>
            <w:r w:rsidRPr="00EE019A">
              <w:t>7基礎理論</w:t>
            </w:r>
          </w:p>
        </w:tc>
        <w:tc>
          <w:tcPr>
            <w:tcW w:w="1417" w:type="dxa"/>
            <w:vMerge w:val="restart"/>
            <w:tcBorders>
              <w:top w:val="nil"/>
              <w:left w:val="nil"/>
              <w:bottom w:val="nil"/>
              <w:right w:val="nil"/>
            </w:tcBorders>
          </w:tcPr>
          <w:p w14:paraId="7D81F24A" w14:textId="77777777" w:rsidR="00EE729B" w:rsidRDefault="00EE729B">
            <w:pPr>
              <w:pStyle w:val="afff6"/>
            </w:pPr>
            <w:r>
              <w:rPr>
                <w:rFonts w:hint="eastAsia"/>
              </w:rPr>
              <w:t>【中分類】</w:t>
            </w:r>
          </w:p>
        </w:tc>
        <w:tc>
          <w:tcPr>
            <w:tcW w:w="4082" w:type="dxa"/>
            <w:tcBorders>
              <w:top w:val="nil"/>
              <w:left w:val="nil"/>
              <w:bottom w:val="nil"/>
              <w:right w:val="single" w:sz="4" w:space="0" w:color="auto"/>
            </w:tcBorders>
          </w:tcPr>
          <w:p w14:paraId="7D38F000" w14:textId="77777777" w:rsidR="00EE729B" w:rsidRDefault="00EE729B">
            <w:pPr>
              <w:pStyle w:val="afff6"/>
            </w:pPr>
            <w:r>
              <w:t>1</w:t>
            </w:r>
            <w:r w:rsidRPr="00EE019A">
              <w:t>3基礎理論</w:t>
            </w:r>
          </w:p>
        </w:tc>
      </w:tr>
      <w:tr w:rsidR="00EE729B" w14:paraId="31780ECE" w14:textId="77777777">
        <w:trPr>
          <w:trHeight w:val="303"/>
        </w:trPr>
        <w:tc>
          <w:tcPr>
            <w:tcW w:w="1555" w:type="dxa"/>
            <w:vMerge/>
            <w:tcBorders>
              <w:left w:val="single" w:sz="4" w:space="0" w:color="auto"/>
            </w:tcBorders>
          </w:tcPr>
          <w:p w14:paraId="441A3606" w14:textId="77777777" w:rsidR="00EE729B" w:rsidRPr="00C74BA9" w:rsidRDefault="00EE729B">
            <w:pPr>
              <w:pStyle w:val="afff6"/>
            </w:pPr>
          </w:p>
        </w:tc>
        <w:tc>
          <w:tcPr>
            <w:tcW w:w="1559" w:type="dxa"/>
            <w:vMerge/>
            <w:tcBorders>
              <w:right w:val="nil"/>
            </w:tcBorders>
          </w:tcPr>
          <w:p w14:paraId="3C974C90" w14:textId="77777777" w:rsidR="00EE729B" w:rsidRDefault="00EE729B">
            <w:pPr>
              <w:pStyle w:val="afff6"/>
              <w:jc w:val="right"/>
            </w:pPr>
          </w:p>
        </w:tc>
        <w:tc>
          <w:tcPr>
            <w:tcW w:w="1843" w:type="dxa"/>
            <w:vMerge/>
            <w:tcBorders>
              <w:top w:val="nil"/>
              <w:left w:val="nil"/>
              <w:bottom w:val="nil"/>
              <w:right w:val="nil"/>
            </w:tcBorders>
          </w:tcPr>
          <w:p w14:paraId="1360F5A0" w14:textId="77777777" w:rsidR="00EE729B" w:rsidRDefault="00EE729B">
            <w:pPr>
              <w:pStyle w:val="afff6"/>
            </w:pPr>
          </w:p>
        </w:tc>
        <w:tc>
          <w:tcPr>
            <w:tcW w:w="1417" w:type="dxa"/>
            <w:vMerge/>
            <w:tcBorders>
              <w:top w:val="nil"/>
              <w:left w:val="nil"/>
              <w:bottom w:val="nil"/>
              <w:right w:val="nil"/>
            </w:tcBorders>
          </w:tcPr>
          <w:p w14:paraId="09BBAF47" w14:textId="77777777" w:rsidR="00EE729B" w:rsidRDefault="00EE729B">
            <w:pPr>
              <w:pStyle w:val="afff6"/>
            </w:pPr>
          </w:p>
        </w:tc>
        <w:tc>
          <w:tcPr>
            <w:tcW w:w="4082" w:type="dxa"/>
            <w:tcBorders>
              <w:top w:val="nil"/>
              <w:left w:val="nil"/>
              <w:bottom w:val="nil"/>
              <w:right w:val="single" w:sz="4" w:space="0" w:color="auto"/>
            </w:tcBorders>
          </w:tcPr>
          <w:p w14:paraId="003FFA75" w14:textId="77777777" w:rsidR="00EE729B" w:rsidRDefault="00EE729B">
            <w:pPr>
              <w:pStyle w:val="afff6"/>
            </w:pPr>
            <w:r>
              <w:rPr>
                <w:rFonts w:hint="eastAsia"/>
              </w:rPr>
              <w:t>1</w:t>
            </w:r>
            <w:r w:rsidRPr="00EE019A">
              <w:t>4アルゴリズムとプログラミング</w:t>
            </w:r>
          </w:p>
        </w:tc>
      </w:tr>
      <w:tr w:rsidR="00EE729B" w14:paraId="15D51E4E" w14:textId="77777777">
        <w:trPr>
          <w:trHeight w:val="372"/>
        </w:trPr>
        <w:tc>
          <w:tcPr>
            <w:tcW w:w="1555" w:type="dxa"/>
            <w:vMerge/>
            <w:tcBorders>
              <w:left w:val="single" w:sz="4" w:space="0" w:color="auto"/>
            </w:tcBorders>
          </w:tcPr>
          <w:p w14:paraId="65DCC66F" w14:textId="77777777" w:rsidR="00EE729B" w:rsidRPr="00C74BA9" w:rsidRDefault="00EE729B">
            <w:pPr>
              <w:pStyle w:val="afff6"/>
            </w:pPr>
          </w:p>
        </w:tc>
        <w:tc>
          <w:tcPr>
            <w:tcW w:w="1559" w:type="dxa"/>
            <w:vMerge/>
            <w:tcBorders>
              <w:right w:val="nil"/>
            </w:tcBorders>
          </w:tcPr>
          <w:p w14:paraId="61B57121" w14:textId="77777777" w:rsidR="00EE729B" w:rsidRDefault="00EE729B">
            <w:pPr>
              <w:pStyle w:val="afff6"/>
              <w:jc w:val="right"/>
            </w:pPr>
          </w:p>
        </w:tc>
        <w:tc>
          <w:tcPr>
            <w:tcW w:w="1843" w:type="dxa"/>
            <w:vMerge w:val="restart"/>
            <w:tcBorders>
              <w:top w:val="nil"/>
              <w:left w:val="nil"/>
              <w:right w:val="nil"/>
            </w:tcBorders>
          </w:tcPr>
          <w:p w14:paraId="08C1F2E8" w14:textId="77777777" w:rsidR="00EE729B" w:rsidRDefault="00EE729B">
            <w:pPr>
              <w:pStyle w:val="afff6"/>
            </w:pPr>
            <w:r w:rsidRPr="005558FF">
              <w:t>8コンピュータシステム</w:t>
            </w:r>
          </w:p>
        </w:tc>
        <w:tc>
          <w:tcPr>
            <w:tcW w:w="1417" w:type="dxa"/>
            <w:vMerge w:val="restart"/>
            <w:tcBorders>
              <w:top w:val="nil"/>
              <w:left w:val="nil"/>
              <w:right w:val="nil"/>
            </w:tcBorders>
          </w:tcPr>
          <w:p w14:paraId="139061AF" w14:textId="77777777" w:rsidR="00EE729B" w:rsidRDefault="00EE729B">
            <w:pPr>
              <w:pStyle w:val="afff6"/>
            </w:pPr>
            <w:r>
              <w:rPr>
                <w:rFonts w:hint="eastAsia"/>
              </w:rPr>
              <w:t>【中分類】</w:t>
            </w:r>
          </w:p>
        </w:tc>
        <w:tc>
          <w:tcPr>
            <w:tcW w:w="4082" w:type="dxa"/>
            <w:tcBorders>
              <w:top w:val="nil"/>
              <w:left w:val="nil"/>
              <w:bottom w:val="nil"/>
              <w:right w:val="single" w:sz="4" w:space="0" w:color="auto"/>
            </w:tcBorders>
          </w:tcPr>
          <w:p w14:paraId="25004148" w14:textId="77777777" w:rsidR="00EE729B" w:rsidRDefault="00EE729B">
            <w:pPr>
              <w:pStyle w:val="afff6"/>
            </w:pPr>
            <w:r>
              <w:t>1</w:t>
            </w:r>
            <w:r w:rsidRPr="005558FF">
              <w:t>5コンピュータ構成要素</w:t>
            </w:r>
          </w:p>
        </w:tc>
      </w:tr>
      <w:tr w:rsidR="00EE729B" w14:paraId="5EB25365" w14:textId="77777777">
        <w:trPr>
          <w:trHeight w:val="422"/>
        </w:trPr>
        <w:tc>
          <w:tcPr>
            <w:tcW w:w="1555" w:type="dxa"/>
            <w:vMerge/>
            <w:tcBorders>
              <w:left w:val="single" w:sz="4" w:space="0" w:color="auto"/>
            </w:tcBorders>
          </w:tcPr>
          <w:p w14:paraId="2BF86430" w14:textId="77777777" w:rsidR="00EE729B" w:rsidRPr="00C74BA9" w:rsidRDefault="00EE729B">
            <w:pPr>
              <w:pStyle w:val="afff6"/>
            </w:pPr>
          </w:p>
        </w:tc>
        <w:tc>
          <w:tcPr>
            <w:tcW w:w="1559" w:type="dxa"/>
            <w:vMerge/>
            <w:tcBorders>
              <w:right w:val="nil"/>
            </w:tcBorders>
          </w:tcPr>
          <w:p w14:paraId="732854B5" w14:textId="77777777" w:rsidR="00EE729B" w:rsidRDefault="00EE729B">
            <w:pPr>
              <w:pStyle w:val="afff6"/>
              <w:jc w:val="right"/>
            </w:pPr>
          </w:p>
        </w:tc>
        <w:tc>
          <w:tcPr>
            <w:tcW w:w="1843" w:type="dxa"/>
            <w:vMerge/>
            <w:tcBorders>
              <w:left w:val="nil"/>
              <w:right w:val="nil"/>
            </w:tcBorders>
          </w:tcPr>
          <w:p w14:paraId="6D46AAB3" w14:textId="77777777" w:rsidR="00EE729B" w:rsidRDefault="00EE729B">
            <w:pPr>
              <w:pStyle w:val="afff6"/>
            </w:pPr>
          </w:p>
        </w:tc>
        <w:tc>
          <w:tcPr>
            <w:tcW w:w="1417" w:type="dxa"/>
            <w:vMerge/>
            <w:tcBorders>
              <w:left w:val="nil"/>
              <w:right w:val="nil"/>
            </w:tcBorders>
          </w:tcPr>
          <w:p w14:paraId="4B0F741C" w14:textId="77777777" w:rsidR="00EE729B" w:rsidRDefault="00EE729B">
            <w:pPr>
              <w:pStyle w:val="afff6"/>
            </w:pPr>
          </w:p>
        </w:tc>
        <w:tc>
          <w:tcPr>
            <w:tcW w:w="4082" w:type="dxa"/>
            <w:tcBorders>
              <w:top w:val="nil"/>
              <w:left w:val="nil"/>
              <w:bottom w:val="nil"/>
              <w:right w:val="single" w:sz="4" w:space="0" w:color="auto"/>
            </w:tcBorders>
          </w:tcPr>
          <w:p w14:paraId="2AE64358" w14:textId="77777777" w:rsidR="00EE729B" w:rsidRDefault="00EE729B">
            <w:pPr>
              <w:pStyle w:val="afff6"/>
            </w:pPr>
            <w:r>
              <w:t>1</w:t>
            </w:r>
            <w:r w:rsidRPr="00EC6EE3">
              <w:t>6システム構成要素</w:t>
            </w:r>
          </w:p>
        </w:tc>
      </w:tr>
      <w:tr w:rsidR="00EE729B" w14:paraId="1087F14C" w14:textId="77777777">
        <w:trPr>
          <w:trHeight w:val="356"/>
        </w:trPr>
        <w:tc>
          <w:tcPr>
            <w:tcW w:w="1555" w:type="dxa"/>
            <w:vMerge/>
            <w:tcBorders>
              <w:left w:val="single" w:sz="4" w:space="0" w:color="auto"/>
            </w:tcBorders>
          </w:tcPr>
          <w:p w14:paraId="7A362E04" w14:textId="77777777" w:rsidR="00EE729B" w:rsidRPr="00C74BA9" w:rsidRDefault="00EE729B">
            <w:pPr>
              <w:pStyle w:val="afff6"/>
            </w:pPr>
          </w:p>
        </w:tc>
        <w:tc>
          <w:tcPr>
            <w:tcW w:w="1559" w:type="dxa"/>
            <w:vMerge/>
            <w:tcBorders>
              <w:right w:val="nil"/>
            </w:tcBorders>
          </w:tcPr>
          <w:p w14:paraId="0B9057FA" w14:textId="77777777" w:rsidR="00EE729B" w:rsidRDefault="00EE729B">
            <w:pPr>
              <w:pStyle w:val="afff6"/>
              <w:jc w:val="right"/>
            </w:pPr>
          </w:p>
        </w:tc>
        <w:tc>
          <w:tcPr>
            <w:tcW w:w="1843" w:type="dxa"/>
            <w:vMerge/>
            <w:tcBorders>
              <w:left w:val="nil"/>
              <w:right w:val="nil"/>
            </w:tcBorders>
          </w:tcPr>
          <w:p w14:paraId="3B8BC380" w14:textId="77777777" w:rsidR="00EE729B" w:rsidRDefault="00EE729B">
            <w:pPr>
              <w:pStyle w:val="afff6"/>
            </w:pPr>
          </w:p>
        </w:tc>
        <w:tc>
          <w:tcPr>
            <w:tcW w:w="1417" w:type="dxa"/>
            <w:vMerge/>
            <w:tcBorders>
              <w:left w:val="nil"/>
              <w:right w:val="nil"/>
            </w:tcBorders>
          </w:tcPr>
          <w:p w14:paraId="7BD7C962" w14:textId="77777777" w:rsidR="00EE729B" w:rsidRDefault="00EE729B">
            <w:pPr>
              <w:pStyle w:val="afff6"/>
            </w:pPr>
          </w:p>
        </w:tc>
        <w:tc>
          <w:tcPr>
            <w:tcW w:w="4082" w:type="dxa"/>
            <w:tcBorders>
              <w:top w:val="nil"/>
              <w:left w:val="nil"/>
              <w:bottom w:val="nil"/>
              <w:right w:val="single" w:sz="4" w:space="0" w:color="auto"/>
            </w:tcBorders>
          </w:tcPr>
          <w:p w14:paraId="2055A42C" w14:textId="77777777" w:rsidR="00EE729B" w:rsidRDefault="00EE729B">
            <w:pPr>
              <w:pStyle w:val="afff6"/>
            </w:pPr>
            <w:r>
              <w:t>1</w:t>
            </w:r>
            <w:r w:rsidRPr="00EC6EE3">
              <w:t>7ソフトウェア</w:t>
            </w:r>
          </w:p>
        </w:tc>
      </w:tr>
      <w:tr w:rsidR="00EE729B" w14:paraId="3C405F88" w14:textId="77777777">
        <w:trPr>
          <w:trHeight w:val="260"/>
        </w:trPr>
        <w:tc>
          <w:tcPr>
            <w:tcW w:w="1555" w:type="dxa"/>
            <w:vMerge/>
            <w:tcBorders>
              <w:left w:val="single" w:sz="4" w:space="0" w:color="auto"/>
            </w:tcBorders>
          </w:tcPr>
          <w:p w14:paraId="4A40A4C2" w14:textId="77777777" w:rsidR="00EE729B" w:rsidRPr="00C74BA9" w:rsidRDefault="00EE729B">
            <w:pPr>
              <w:pStyle w:val="afff6"/>
            </w:pPr>
          </w:p>
        </w:tc>
        <w:tc>
          <w:tcPr>
            <w:tcW w:w="1559" w:type="dxa"/>
            <w:vMerge/>
            <w:tcBorders>
              <w:right w:val="nil"/>
            </w:tcBorders>
          </w:tcPr>
          <w:p w14:paraId="2CFD9080" w14:textId="77777777" w:rsidR="00EE729B" w:rsidRDefault="00EE729B">
            <w:pPr>
              <w:pStyle w:val="afff6"/>
              <w:jc w:val="right"/>
            </w:pPr>
          </w:p>
        </w:tc>
        <w:tc>
          <w:tcPr>
            <w:tcW w:w="1843" w:type="dxa"/>
            <w:vMerge/>
            <w:tcBorders>
              <w:left w:val="nil"/>
              <w:bottom w:val="nil"/>
              <w:right w:val="nil"/>
            </w:tcBorders>
          </w:tcPr>
          <w:p w14:paraId="169D592B" w14:textId="77777777" w:rsidR="00EE729B" w:rsidRDefault="00EE729B">
            <w:pPr>
              <w:pStyle w:val="afff6"/>
            </w:pPr>
          </w:p>
        </w:tc>
        <w:tc>
          <w:tcPr>
            <w:tcW w:w="1417" w:type="dxa"/>
            <w:vMerge/>
            <w:tcBorders>
              <w:left w:val="nil"/>
              <w:bottom w:val="nil"/>
              <w:right w:val="nil"/>
            </w:tcBorders>
          </w:tcPr>
          <w:p w14:paraId="2D7271DB" w14:textId="77777777" w:rsidR="00EE729B" w:rsidRDefault="00EE729B">
            <w:pPr>
              <w:pStyle w:val="afff6"/>
            </w:pPr>
          </w:p>
        </w:tc>
        <w:tc>
          <w:tcPr>
            <w:tcW w:w="4082" w:type="dxa"/>
            <w:tcBorders>
              <w:top w:val="nil"/>
              <w:left w:val="nil"/>
              <w:bottom w:val="nil"/>
              <w:right w:val="single" w:sz="4" w:space="0" w:color="auto"/>
            </w:tcBorders>
          </w:tcPr>
          <w:p w14:paraId="1A86B0FB" w14:textId="77777777" w:rsidR="00EE729B" w:rsidRPr="00EC6EE3" w:rsidRDefault="00EE729B">
            <w:pPr>
              <w:pStyle w:val="afff6"/>
            </w:pPr>
            <w:r>
              <w:t>1</w:t>
            </w:r>
            <w:r w:rsidRPr="00A40E73">
              <w:t>8ハードウェア</w:t>
            </w:r>
          </w:p>
        </w:tc>
      </w:tr>
      <w:tr w:rsidR="00EE729B" w14:paraId="1BD4E863" w14:textId="77777777">
        <w:trPr>
          <w:trHeight w:val="254"/>
        </w:trPr>
        <w:tc>
          <w:tcPr>
            <w:tcW w:w="1555" w:type="dxa"/>
            <w:vMerge/>
            <w:tcBorders>
              <w:left w:val="single" w:sz="4" w:space="0" w:color="auto"/>
            </w:tcBorders>
          </w:tcPr>
          <w:p w14:paraId="0C9DAFCA" w14:textId="77777777" w:rsidR="00EE729B" w:rsidRPr="00C74BA9" w:rsidRDefault="00EE729B">
            <w:pPr>
              <w:pStyle w:val="afff6"/>
            </w:pPr>
          </w:p>
        </w:tc>
        <w:tc>
          <w:tcPr>
            <w:tcW w:w="1559" w:type="dxa"/>
            <w:vMerge/>
            <w:tcBorders>
              <w:right w:val="nil"/>
            </w:tcBorders>
          </w:tcPr>
          <w:p w14:paraId="186D8185" w14:textId="77777777" w:rsidR="00EE729B" w:rsidRDefault="00EE729B">
            <w:pPr>
              <w:pStyle w:val="afff6"/>
              <w:jc w:val="right"/>
            </w:pPr>
          </w:p>
        </w:tc>
        <w:tc>
          <w:tcPr>
            <w:tcW w:w="1843" w:type="dxa"/>
            <w:vMerge w:val="restart"/>
            <w:tcBorders>
              <w:top w:val="nil"/>
              <w:left w:val="nil"/>
              <w:right w:val="nil"/>
            </w:tcBorders>
          </w:tcPr>
          <w:p w14:paraId="3C0E9A71" w14:textId="77777777" w:rsidR="00EE729B" w:rsidRDefault="00EE729B">
            <w:pPr>
              <w:pStyle w:val="afff6"/>
            </w:pPr>
            <w:r w:rsidRPr="00A40E73">
              <w:t>9技術要素</w:t>
            </w:r>
          </w:p>
        </w:tc>
        <w:tc>
          <w:tcPr>
            <w:tcW w:w="1417" w:type="dxa"/>
            <w:vMerge w:val="restart"/>
            <w:tcBorders>
              <w:top w:val="nil"/>
              <w:left w:val="nil"/>
              <w:right w:val="nil"/>
            </w:tcBorders>
          </w:tcPr>
          <w:p w14:paraId="1747B3B3" w14:textId="77777777" w:rsidR="00EE729B" w:rsidRDefault="00EE729B">
            <w:pPr>
              <w:pStyle w:val="afff6"/>
            </w:pPr>
            <w:r>
              <w:rPr>
                <w:rFonts w:hint="eastAsia"/>
              </w:rPr>
              <w:t>【中分類】</w:t>
            </w:r>
          </w:p>
        </w:tc>
        <w:tc>
          <w:tcPr>
            <w:tcW w:w="4082" w:type="dxa"/>
            <w:tcBorders>
              <w:top w:val="nil"/>
              <w:left w:val="nil"/>
              <w:bottom w:val="nil"/>
              <w:right w:val="single" w:sz="4" w:space="0" w:color="auto"/>
            </w:tcBorders>
          </w:tcPr>
          <w:p w14:paraId="34C59AEB" w14:textId="77777777" w:rsidR="00EE729B" w:rsidRDefault="00EE729B">
            <w:pPr>
              <w:pStyle w:val="afff6"/>
            </w:pPr>
            <w:r>
              <w:t>1</w:t>
            </w:r>
            <w:r w:rsidRPr="005613E2">
              <w:t>9ヒューマンインタフェース</w:t>
            </w:r>
          </w:p>
        </w:tc>
      </w:tr>
      <w:tr w:rsidR="00EE729B" w14:paraId="0A45813A" w14:textId="77777777">
        <w:trPr>
          <w:trHeight w:val="109"/>
        </w:trPr>
        <w:tc>
          <w:tcPr>
            <w:tcW w:w="1555" w:type="dxa"/>
            <w:vMerge/>
            <w:tcBorders>
              <w:left w:val="single" w:sz="4" w:space="0" w:color="auto"/>
            </w:tcBorders>
          </w:tcPr>
          <w:p w14:paraId="51E3EE96" w14:textId="77777777" w:rsidR="00EE729B" w:rsidRPr="00C74BA9" w:rsidRDefault="00EE729B">
            <w:pPr>
              <w:pStyle w:val="afff6"/>
            </w:pPr>
          </w:p>
        </w:tc>
        <w:tc>
          <w:tcPr>
            <w:tcW w:w="1559" w:type="dxa"/>
            <w:vMerge/>
            <w:tcBorders>
              <w:right w:val="nil"/>
            </w:tcBorders>
          </w:tcPr>
          <w:p w14:paraId="3044DB6B" w14:textId="77777777" w:rsidR="00EE729B" w:rsidRDefault="00EE729B">
            <w:pPr>
              <w:pStyle w:val="afff6"/>
              <w:jc w:val="right"/>
            </w:pPr>
          </w:p>
        </w:tc>
        <w:tc>
          <w:tcPr>
            <w:tcW w:w="1843" w:type="dxa"/>
            <w:vMerge/>
            <w:tcBorders>
              <w:left w:val="nil"/>
              <w:right w:val="nil"/>
            </w:tcBorders>
          </w:tcPr>
          <w:p w14:paraId="5CA25310" w14:textId="77777777" w:rsidR="00EE729B" w:rsidRDefault="00EE729B">
            <w:pPr>
              <w:pStyle w:val="afff6"/>
            </w:pPr>
          </w:p>
        </w:tc>
        <w:tc>
          <w:tcPr>
            <w:tcW w:w="1417" w:type="dxa"/>
            <w:vMerge/>
            <w:tcBorders>
              <w:left w:val="nil"/>
              <w:right w:val="nil"/>
            </w:tcBorders>
          </w:tcPr>
          <w:p w14:paraId="5A5979AF" w14:textId="77777777" w:rsidR="00EE729B" w:rsidRDefault="00EE729B">
            <w:pPr>
              <w:pStyle w:val="afff6"/>
            </w:pPr>
          </w:p>
        </w:tc>
        <w:tc>
          <w:tcPr>
            <w:tcW w:w="4082" w:type="dxa"/>
            <w:tcBorders>
              <w:top w:val="nil"/>
              <w:left w:val="nil"/>
              <w:bottom w:val="nil"/>
              <w:right w:val="single" w:sz="4" w:space="0" w:color="auto"/>
            </w:tcBorders>
          </w:tcPr>
          <w:p w14:paraId="359E057E" w14:textId="77777777" w:rsidR="00EE729B" w:rsidRDefault="00EE729B">
            <w:pPr>
              <w:pStyle w:val="afff6"/>
            </w:pPr>
            <w:r w:rsidRPr="005613E2">
              <w:t>20マルチメディア</w:t>
            </w:r>
          </w:p>
        </w:tc>
      </w:tr>
      <w:tr w:rsidR="00EE729B" w14:paraId="441C3C1A" w14:textId="77777777">
        <w:trPr>
          <w:trHeight w:val="308"/>
        </w:trPr>
        <w:tc>
          <w:tcPr>
            <w:tcW w:w="1555" w:type="dxa"/>
            <w:vMerge/>
            <w:tcBorders>
              <w:left w:val="single" w:sz="4" w:space="0" w:color="auto"/>
            </w:tcBorders>
          </w:tcPr>
          <w:p w14:paraId="277B485E" w14:textId="77777777" w:rsidR="00EE729B" w:rsidRPr="00C74BA9" w:rsidRDefault="00EE729B">
            <w:pPr>
              <w:pStyle w:val="afff6"/>
            </w:pPr>
          </w:p>
        </w:tc>
        <w:tc>
          <w:tcPr>
            <w:tcW w:w="1559" w:type="dxa"/>
            <w:vMerge/>
            <w:tcBorders>
              <w:right w:val="nil"/>
            </w:tcBorders>
          </w:tcPr>
          <w:p w14:paraId="3F93FDC3" w14:textId="77777777" w:rsidR="00EE729B" w:rsidRDefault="00EE729B">
            <w:pPr>
              <w:pStyle w:val="afff6"/>
            </w:pPr>
          </w:p>
        </w:tc>
        <w:tc>
          <w:tcPr>
            <w:tcW w:w="1843" w:type="dxa"/>
            <w:vMerge/>
            <w:tcBorders>
              <w:left w:val="nil"/>
              <w:right w:val="nil"/>
            </w:tcBorders>
          </w:tcPr>
          <w:p w14:paraId="2B7B03D9" w14:textId="77777777" w:rsidR="00EE729B" w:rsidRDefault="00EE729B">
            <w:pPr>
              <w:pStyle w:val="afff6"/>
            </w:pPr>
          </w:p>
        </w:tc>
        <w:tc>
          <w:tcPr>
            <w:tcW w:w="1417" w:type="dxa"/>
            <w:vMerge/>
            <w:tcBorders>
              <w:left w:val="nil"/>
              <w:right w:val="nil"/>
            </w:tcBorders>
          </w:tcPr>
          <w:p w14:paraId="294F65CA" w14:textId="77777777" w:rsidR="00EE729B" w:rsidRDefault="00EE729B">
            <w:pPr>
              <w:pStyle w:val="afff6"/>
            </w:pPr>
          </w:p>
        </w:tc>
        <w:tc>
          <w:tcPr>
            <w:tcW w:w="4082" w:type="dxa"/>
            <w:tcBorders>
              <w:top w:val="nil"/>
              <w:left w:val="nil"/>
              <w:bottom w:val="nil"/>
              <w:right w:val="single" w:sz="4" w:space="0" w:color="auto"/>
            </w:tcBorders>
          </w:tcPr>
          <w:p w14:paraId="6600B492" w14:textId="77777777" w:rsidR="00EE729B" w:rsidRDefault="00EE729B">
            <w:pPr>
              <w:pStyle w:val="afff6"/>
            </w:pPr>
            <w:r w:rsidRPr="00AC203E">
              <w:t>2</w:t>
            </w:r>
            <w:r>
              <w:t>1</w:t>
            </w:r>
            <w:r w:rsidRPr="00AC203E">
              <w:t>データベース</w:t>
            </w:r>
          </w:p>
        </w:tc>
      </w:tr>
      <w:tr w:rsidR="00EE729B" w14:paraId="05E3D49C" w14:textId="77777777">
        <w:trPr>
          <w:trHeight w:val="323"/>
        </w:trPr>
        <w:tc>
          <w:tcPr>
            <w:tcW w:w="1555" w:type="dxa"/>
            <w:vMerge/>
            <w:tcBorders>
              <w:left w:val="single" w:sz="4" w:space="0" w:color="auto"/>
            </w:tcBorders>
          </w:tcPr>
          <w:p w14:paraId="0A3A7CFA" w14:textId="77777777" w:rsidR="00EE729B" w:rsidRPr="00C74BA9" w:rsidRDefault="00EE729B">
            <w:pPr>
              <w:pStyle w:val="afff6"/>
            </w:pPr>
          </w:p>
        </w:tc>
        <w:tc>
          <w:tcPr>
            <w:tcW w:w="1559" w:type="dxa"/>
            <w:vMerge/>
            <w:tcBorders>
              <w:bottom w:val="single" w:sz="4" w:space="0" w:color="auto"/>
              <w:right w:val="nil"/>
            </w:tcBorders>
          </w:tcPr>
          <w:p w14:paraId="00D939E6" w14:textId="77777777" w:rsidR="00EE729B" w:rsidRDefault="00EE729B">
            <w:pPr>
              <w:pStyle w:val="afff6"/>
            </w:pPr>
          </w:p>
        </w:tc>
        <w:tc>
          <w:tcPr>
            <w:tcW w:w="1843" w:type="dxa"/>
            <w:vMerge/>
            <w:tcBorders>
              <w:left w:val="nil"/>
              <w:bottom w:val="single" w:sz="4" w:space="0" w:color="auto"/>
              <w:right w:val="nil"/>
            </w:tcBorders>
          </w:tcPr>
          <w:p w14:paraId="288ECD13" w14:textId="77777777" w:rsidR="00EE729B" w:rsidRPr="00777C0B" w:rsidRDefault="00EE729B">
            <w:pPr>
              <w:pStyle w:val="afff6"/>
            </w:pPr>
          </w:p>
        </w:tc>
        <w:tc>
          <w:tcPr>
            <w:tcW w:w="1417" w:type="dxa"/>
            <w:vMerge/>
            <w:tcBorders>
              <w:left w:val="nil"/>
              <w:bottom w:val="single" w:sz="4" w:space="0" w:color="auto"/>
              <w:right w:val="nil"/>
            </w:tcBorders>
          </w:tcPr>
          <w:p w14:paraId="095E254D" w14:textId="77777777" w:rsidR="00EE729B" w:rsidRPr="00777C0B" w:rsidRDefault="00EE729B">
            <w:pPr>
              <w:pStyle w:val="afff6"/>
            </w:pPr>
          </w:p>
        </w:tc>
        <w:tc>
          <w:tcPr>
            <w:tcW w:w="4082" w:type="dxa"/>
            <w:tcBorders>
              <w:top w:val="nil"/>
              <w:left w:val="nil"/>
              <w:bottom w:val="nil"/>
              <w:right w:val="single" w:sz="4" w:space="0" w:color="auto"/>
            </w:tcBorders>
          </w:tcPr>
          <w:p w14:paraId="7BC9C051" w14:textId="77777777" w:rsidR="00EE729B" w:rsidRPr="00777C0B" w:rsidRDefault="00EE729B">
            <w:pPr>
              <w:pStyle w:val="afff6"/>
            </w:pPr>
            <w:r w:rsidRPr="00AC203E">
              <w:t>22ネットワーク</w:t>
            </w:r>
          </w:p>
        </w:tc>
      </w:tr>
      <w:tr w:rsidR="00EE729B" w14:paraId="7D8AB819" w14:textId="77777777">
        <w:trPr>
          <w:trHeight w:val="358"/>
        </w:trPr>
        <w:tc>
          <w:tcPr>
            <w:tcW w:w="1555" w:type="dxa"/>
            <w:vMerge/>
            <w:tcBorders>
              <w:left w:val="single" w:sz="4" w:space="0" w:color="auto"/>
              <w:bottom w:val="single" w:sz="4" w:space="0" w:color="auto"/>
            </w:tcBorders>
          </w:tcPr>
          <w:p w14:paraId="10601335" w14:textId="77777777" w:rsidR="00EE729B" w:rsidRPr="00C74BA9" w:rsidRDefault="00EE729B">
            <w:pPr>
              <w:pStyle w:val="afff6"/>
            </w:pPr>
          </w:p>
        </w:tc>
        <w:tc>
          <w:tcPr>
            <w:tcW w:w="1559" w:type="dxa"/>
            <w:vMerge/>
            <w:tcBorders>
              <w:top w:val="single" w:sz="4" w:space="0" w:color="auto"/>
              <w:bottom w:val="single" w:sz="4" w:space="0" w:color="auto"/>
              <w:right w:val="nil"/>
            </w:tcBorders>
          </w:tcPr>
          <w:p w14:paraId="50CD8403" w14:textId="77777777" w:rsidR="00EE729B" w:rsidRDefault="00EE729B">
            <w:pPr>
              <w:pStyle w:val="afff6"/>
            </w:pPr>
          </w:p>
        </w:tc>
        <w:tc>
          <w:tcPr>
            <w:tcW w:w="1843" w:type="dxa"/>
            <w:vMerge/>
            <w:tcBorders>
              <w:top w:val="single" w:sz="4" w:space="0" w:color="auto"/>
              <w:left w:val="nil"/>
              <w:bottom w:val="single" w:sz="4" w:space="0" w:color="auto"/>
              <w:right w:val="nil"/>
            </w:tcBorders>
          </w:tcPr>
          <w:p w14:paraId="774E43EC" w14:textId="77777777" w:rsidR="00EE729B" w:rsidRPr="00777C0B" w:rsidRDefault="00EE729B">
            <w:pPr>
              <w:pStyle w:val="afff6"/>
            </w:pPr>
          </w:p>
        </w:tc>
        <w:tc>
          <w:tcPr>
            <w:tcW w:w="1417" w:type="dxa"/>
            <w:vMerge/>
            <w:tcBorders>
              <w:top w:val="single" w:sz="4" w:space="0" w:color="auto"/>
              <w:left w:val="nil"/>
              <w:bottom w:val="single" w:sz="4" w:space="0" w:color="auto"/>
              <w:right w:val="nil"/>
            </w:tcBorders>
          </w:tcPr>
          <w:p w14:paraId="1090B6F7" w14:textId="77777777" w:rsidR="00EE729B" w:rsidRPr="00777C0B" w:rsidRDefault="00EE729B">
            <w:pPr>
              <w:pStyle w:val="afff6"/>
            </w:pPr>
          </w:p>
        </w:tc>
        <w:tc>
          <w:tcPr>
            <w:tcW w:w="4082" w:type="dxa"/>
            <w:tcBorders>
              <w:top w:val="nil"/>
              <w:left w:val="nil"/>
              <w:bottom w:val="single" w:sz="4" w:space="0" w:color="auto"/>
              <w:right w:val="single" w:sz="4" w:space="0" w:color="auto"/>
            </w:tcBorders>
          </w:tcPr>
          <w:p w14:paraId="1AC7C985" w14:textId="77777777" w:rsidR="00EE729B" w:rsidRPr="00777C0B" w:rsidRDefault="00EE729B">
            <w:pPr>
              <w:pStyle w:val="afff6"/>
            </w:pPr>
            <w:r w:rsidRPr="00AC203E">
              <w:t>23セキュリティ</w:t>
            </w:r>
          </w:p>
        </w:tc>
      </w:tr>
    </w:tbl>
    <w:bookmarkEnd w:id="1868"/>
    <w:p w14:paraId="2ED3EE14" w14:textId="07E00D0A" w:rsidR="00EE729B" w:rsidRPr="001E3F36" w:rsidRDefault="00EE729B" w:rsidP="00EE729B">
      <w:r w:rsidRPr="0082775A">
        <w:rPr>
          <w:rFonts w:hint="eastAsia"/>
        </w:rPr>
        <w:t>コマタイトルの例については、「付録：</w:t>
      </w:r>
      <w:r w:rsidRPr="0082775A">
        <w:t>ITスキル標準レベル１ コマタイトル一覧」に記載しています。</w:t>
      </w:r>
    </w:p>
    <w:p w14:paraId="13615447" w14:textId="77777777" w:rsidR="00EE729B" w:rsidRPr="00BF300C" w:rsidRDefault="00EE729B" w:rsidP="00EE729B">
      <w:pPr>
        <w:ind w:firstLineChars="0" w:firstLine="0"/>
      </w:pPr>
    </w:p>
    <w:p w14:paraId="17EAE78F" w14:textId="77777777" w:rsidR="00EE729B" w:rsidRDefault="00EE729B" w:rsidP="00EE729B">
      <w:pPr>
        <w:pStyle w:val="5"/>
      </w:pPr>
      <w:r>
        <w:rPr>
          <w:rFonts w:hint="eastAsia"/>
        </w:rPr>
        <w:t>パーソナルスキル入門</w:t>
      </w:r>
    </w:p>
    <w:p w14:paraId="29C22288" w14:textId="77777777" w:rsidR="00EE729B" w:rsidRPr="000D4485" w:rsidRDefault="00EE729B" w:rsidP="00EE729B">
      <w:pPr>
        <w:pStyle w:val="aff4"/>
      </w:pPr>
      <w:r w:rsidRPr="00D93420">
        <w:rPr>
          <w:noProof/>
        </w:rPr>
        <mc:AlternateContent>
          <mc:Choice Requires="wps">
            <w:drawing>
              <wp:anchor distT="0" distB="0" distL="114300" distR="114300" simplePos="0" relativeHeight="251656528" behindDoc="0" locked="0" layoutInCell="1" allowOverlap="1" wp14:anchorId="14F75E5F" wp14:editId="2C8B9095">
                <wp:simplePos x="0" y="0"/>
                <wp:positionH relativeFrom="margin">
                  <wp:align>center</wp:align>
                </wp:positionH>
                <wp:positionV relativeFrom="paragraph">
                  <wp:posOffset>3822369</wp:posOffset>
                </wp:positionV>
                <wp:extent cx="6610350" cy="292100"/>
                <wp:effectExtent l="0" t="0" r="0" b="0"/>
                <wp:wrapTopAndBottom/>
                <wp:docPr id="1089590226" name="テキスト ボックス 3"/>
                <wp:cNvGraphicFramePr/>
                <a:graphic xmlns:a="http://schemas.openxmlformats.org/drawingml/2006/main">
                  <a:graphicData uri="http://schemas.microsoft.com/office/word/2010/wordprocessingShape">
                    <wps:wsp>
                      <wps:cNvSpPr txBox="1"/>
                      <wps:spPr>
                        <a:xfrm>
                          <a:off x="0" y="0"/>
                          <a:ext cx="6610350" cy="292100"/>
                        </a:xfrm>
                        <a:prstGeom prst="rect">
                          <a:avLst/>
                        </a:prstGeom>
                        <a:noFill/>
                        <a:ln w="6350">
                          <a:noFill/>
                        </a:ln>
                      </wps:spPr>
                      <wps:txbx>
                        <w:txbxContent>
                          <w:p w14:paraId="3EA2D565" w14:textId="77777777" w:rsidR="00EE729B" w:rsidRPr="008A6798" w:rsidRDefault="00EE729B" w:rsidP="00EE729B">
                            <w:pPr>
                              <w:pStyle w:val="aff2"/>
                            </w:pPr>
                            <w:r>
                              <w:rPr>
                                <w:rFonts w:hint="eastAsia"/>
                              </w:rPr>
                              <w:t>(出典) IPA「IT</w:t>
                            </w:r>
                            <w:r w:rsidRPr="0058474D">
                              <w:rPr>
                                <w:rFonts w:hint="eastAsia"/>
                              </w:rPr>
                              <w:t>スキル標準モデルカリキュラム－レベル１を目指して－</w:t>
                            </w:r>
                            <w:r>
                              <w:rPr>
                                <w:rFonts w:hint="eastAsia"/>
                                <w:color w:val="000000"/>
                              </w:rPr>
                              <w:t>」</w:t>
                            </w:r>
                            <w:r>
                              <w:rPr>
                                <w:rFonts w:hint="eastAsia"/>
                              </w:rPr>
                              <w:t>をもとに作成</w:t>
                            </w:r>
                          </w:p>
                          <w:p w14:paraId="07E162F7" w14:textId="77777777" w:rsidR="00EE729B" w:rsidRPr="00286256" w:rsidRDefault="00EE729B" w:rsidP="005C10C7">
                            <w:pPr>
                              <w:pStyle w:val="af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75E5F" id="_x0000_s1240" type="#_x0000_t202" style="position:absolute;left:0;text-align:left;margin-left:0;margin-top:300.95pt;width:520.5pt;height:23pt;z-index:251656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" filled="f" stroked="f" strokeweight=".5pt">
                <v:textbox>
                  <w:txbxContent>
                    <w:p w14:paraId="3EA2D565" w14:textId="77777777" w:rsidR="00EE729B" w:rsidRPr="008A6798" w:rsidRDefault="00EE729B" w:rsidP="00EE729B">
                      <w:pPr>
                        <w:pStyle w:val="aff2"/>
                      </w:pPr>
                      <w:r>
                        <w:rPr>
                          <w:rFonts w:hint="eastAsia"/>
                        </w:rPr>
                        <w:t>(出典) IPA「IT</w:t>
                      </w:r>
                      <w:r w:rsidRPr="0058474D">
                        <w:rPr>
                          <w:rFonts w:hint="eastAsia"/>
                        </w:rPr>
                        <w:t>スキル標準モデルカリキュラム－レベル１を目指して－</w:t>
                      </w:r>
                      <w:r>
                        <w:rPr>
                          <w:rFonts w:hint="eastAsia"/>
                          <w:color w:val="000000"/>
                        </w:rPr>
                        <w:t>」</w:t>
                      </w:r>
                      <w:r>
                        <w:rPr>
                          <w:rFonts w:hint="eastAsia"/>
                        </w:rPr>
                        <w:t>をもとに作成</w:t>
                      </w:r>
                    </w:p>
                    <w:p w14:paraId="07E162F7" w14:textId="77777777" w:rsidR="00EE729B" w:rsidRPr="00286256" w:rsidRDefault="00EE729B" w:rsidP="005C10C7">
                      <w:pPr>
                        <w:pStyle w:val="aff2"/>
                      </w:pPr>
                    </w:p>
                  </w:txbxContent>
                </v:textbox>
                <w10:wrap type="topAndBottom" anchorx="margin"/>
              </v:shape>
            </w:pict>
          </mc:Fallback>
        </mc:AlternateContent>
      </w:r>
      <w:r>
        <w:rPr>
          <w:rFonts w:hint="eastAsia"/>
        </w:rPr>
        <w:t>科目シラバス</w:t>
      </w:r>
    </w:p>
    <w:tbl>
      <w:tblPr>
        <w:tblStyle w:val="aa"/>
        <w:tblpPr w:leftFromText="142" w:rightFromText="142" w:vertAnchor="text" w:horzAnchor="margin" w:tblpY="50"/>
        <w:tblW w:w="10627" w:type="dxa"/>
        <w:tblLook w:val="04A0" w:firstRow="1" w:lastRow="0" w:firstColumn="1" w:lastColumn="0" w:noHBand="0" w:noVBand="1"/>
      </w:tblPr>
      <w:tblGrid>
        <w:gridCol w:w="1555"/>
        <w:gridCol w:w="9072"/>
      </w:tblGrid>
      <w:tr w:rsidR="00EE729B" w14:paraId="67740D8B" w14:textId="77777777">
        <w:tc>
          <w:tcPr>
            <w:tcW w:w="1555" w:type="dxa"/>
            <w:shd w:val="clear" w:color="auto" w:fill="215E99" w:themeFill="text2" w:themeFillTint="BF"/>
          </w:tcPr>
          <w:p w14:paraId="17B37D1F" w14:textId="77777777" w:rsidR="00EE729B" w:rsidRDefault="00EE729B">
            <w:pPr>
              <w:pStyle w:val="aff0"/>
            </w:pPr>
            <w:r>
              <w:rPr>
                <w:rFonts w:hint="eastAsia"/>
              </w:rPr>
              <w:t>科目</w:t>
            </w:r>
          </w:p>
        </w:tc>
        <w:tc>
          <w:tcPr>
            <w:tcW w:w="9072" w:type="dxa"/>
            <w:shd w:val="clear" w:color="auto" w:fill="215E99" w:themeFill="text2" w:themeFillTint="BF"/>
          </w:tcPr>
          <w:p w14:paraId="5BD3CD33" w14:textId="77777777" w:rsidR="00EE729B" w:rsidRDefault="00EE729B">
            <w:pPr>
              <w:pStyle w:val="aff0"/>
            </w:pPr>
            <w:r>
              <w:rPr>
                <w:rFonts w:hint="eastAsia"/>
              </w:rPr>
              <w:t>パーソナルスキル入門</w:t>
            </w:r>
          </w:p>
        </w:tc>
      </w:tr>
      <w:tr w:rsidR="00EE729B" w14:paraId="0F693C75" w14:textId="77777777">
        <w:tc>
          <w:tcPr>
            <w:tcW w:w="1555" w:type="dxa"/>
          </w:tcPr>
          <w:p w14:paraId="6A387C8A" w14:textId="77777777" w:rsidR="00EE729B" w:rsidRDefault="00EE729B">
            <w:pPr>
              <w:pStyle w:val="afff6"/>
            </w:pPr>
            <w:r w:rsidRPr="009235C6">
              <w:t>職種</w:t>
            </w:r>
          </w:p>
        </w:tc>
        <w:tc>
          <w:tcPr>
            <w:tcW w:w="9072" w:type="dxa"/>
          </w:tcPr>
          <w:p w14:paraId="140E9B51" w14:textId="77777777" w:rsidR="00EE729B" w:rsidRDefault="00EE729B">
            <w:pPr>
              <w:pStyle w:val="afff6"/>
            </w:pPr>
            <w:r>
              <w:rPr>
                <w:rFonts w:hint="eastAsia"/>
              </w:rPr>
              <w:t>職種共通</w:t>
            </w:r>
          </w:p>
        </w:tc>
      </w:tr>
      <w:tr w:rsidR="00EE729B" w14:paraId="3AF6BE25" w14:textId="77777777">
        <w:tc>
          <w:tcPr>
            <w:tcW w:w="1555" w:type="dxa"/>
          </w:tcPr>
          <w:p w14:paraId="534119A9" w14:textId="77777777" w:rsidR="00EE729B" w:rsidRDefault="00EE729B">
            <w:pPr>
              <w:pStyle w:val="afff6"/>
            </w:pPr>
            <w:r w:rsidRPr="009235C6">
              <w:t>レベル区分（対象者）</w:t>
            </w:r>
          </w:p>
        </w:tc>
        <w:tc>
          <w:tcPr>
            <w:tcW w:w="9072" w:type="dxa"/>
          </w:tcPr>
          <w:p w14:paraId="03825B57" w14:textId="77777777" w:rsidR="00EE729B" w:rsidRDefault="00EE729B">
            <w:pPr>
              <w:pStyle w:val="afff6"/>
            </w:pPr>
            <w:r>
              <w:rPr>
                <w:rFonts w:hint="eastAsia"/>
              </w:rPr>
              <w:t>ITスキル標準のレベル1を目指す者</w:t>
            </w:r>
          </w:p>
        </w:tc>
      </w:tr>
      <w:tr w:rsidR="00EE729B" w14:paraId="184C5A4C" w14:textId="77777777">
        <w:tc>
          <w:tcPr>
            <w:tcW w:w="1555" w:type="dxa"/>
          </w:tcPr>
          <w:p w14:paraId="26E96B5B" w14:textId="77777777" w:rsidR="00EE729B" w:rsidRDefault="00EE729B">
            <w:pPr>
              <w:pStyle w:val="afff6"/>
            </w:pPr>
            <w:r w:rsidRPr="009235C6">
              <w:t>受講前提</w:t>
            </w:r>
          </w:p>
        </w:tc>
        <w:tc>
          <w:tcPr>
            <w:tcW w:w="9072" w:type="dxa"/>
          </w:tcPr>
          <w:p w14:paraId="63C85AB2" w14:textId="77777777" w:rsidR="00EE729B" w:rsidRDefault="00EE729B">
            <w:pPr>
              <w:pStyle w:val="afff6"/>
            </w:pPr>
            <w:r w:rsidRPr="00983DE5">
              <w:rPr>
                <w:rFonts w:hint="eastAsia"/>
              </w:rPr>
              <w:t>前提科目は特にないが、高校卒業程度の知識を有していること</w:t>
            </w:r>
          </w:p>
        </w:tc>
      </w:tr>
      <w:tr w:rsidR="00EE729B" w14:paraId="3745C26F" w14:textId="77777777">
        <w:tc>
          <w:tcPr>
            <w:tcW w:w="1555" w:type="dxa"/>
          </w:tcPr>
          <w:p w14:paraId="4430E436" w14:textId="77777777" w:rsidR="00EE729B" w:rsidRDefault="00EE729B">
            <w:pPr>
              <w:pStyle w:val="afff6"/>
            </w:pPr>
            <w:r w:rsidRPr="009235C6">
              <w:t>学習目標</w:t>
            </w:r>
          </w:p>
        </w:tc>
        <w:tc>
          <w:tcPr>
            <w:tcW w:w="9072" w:type="dxa"/>
          </w:tcPr>
          <w:p w14:paraId="22AFB3DA" w14:textId="77777777" w:rsidR="00EE729B" w:rsidRDefault="00EE729B">
            <w:pPr>
              <w:pStyle w:val="afff6"/>
            </w:pPr>
            <w:r>
              <w:rPr>
                <w:rFonts w:hint="eastAsia"/>
              </w:rPr>
              <w:t>職業人としての基本的なパーソナルスキルの知識を活用し、上位者の</w:t>
            </w:r>
          </w:p>
          <w:p w14:paraId="49936991" w14:textId="77777777" w:rsidR="00EE729B" w:rsidRDefault="00EE729B">
            <w:pPr>
              <w:pStyle w:val="afff6"/>
            </w:pPr>
            <w:r>
              <w:rPr>
                <w:rFonts w:hint="eastAsia"/>
              </w:rPr>
              <w:t>指導の下、チームメンバーとして、業務活動に参加することができる</w:t>
            </w:r>
          </w:p>
        </w:tc>
      </w:tr>
      <w:tr w:rsidR="00EE729B" w14:paraId="3528FC73" w14:textId="77777777">
        <w:tc>
          <w:tcPr>
            <w:tcW w:w="1555" w:type="dxa"/>
          </w:tcPr>
          <w:p w14:paraId="0A40DF3D" w14:textId="77777777" w:rsidR="00EE729B" w:rsidRDefault="00EE729B">
            <w:pPr>
              <w:pStyle w:val="afff6"/>
            </w:pPr>
            <w:r w:rsidRPr="00D71871">
              <w:t>研修・</w:t>
            </w:r>
          </w:p>
          <w:p w14:paraId="75C0E280" w14:textId="77777777" w:rsidR="00EE729B" w:rsidRDefault="00EE729B">
            <w:pPr>
              <w:pStyle w:val="afff6"/>
            </w:pPr>
            <w:r w:rsidRPr="00D71871">
              <w:t>教育方法</w:t>
            </w:r>
          </w:p>
        </w:tc>
        <w:tc>
          <w:tcPr>
            <w:tcW w:w="9072" w:type="dxa"/>
          </w:tcPr>
          <w:p w14:paraId="03BE4350" w14:textId="77777777" w:rsidR="00EE729B" w:rsidRDefault="00EE729B">
            <w:pPr>
              <w:pStyle w:val="afff6"/>
            </w:pPr>
            <w:r w:rsidRPr="00666D90">
              <w:t>講義、</w:t>
            </w:r>
            <w:r>
              <w:rPr>
                <w:rFonts w:hint="eastAsia"/>
              </w:rPr>
              <w:t>グループ</w:t>
            </w:r>
            <w:r w:rsidRPr="00666D90">
              <w:t>演習</w:t>
            </w:r>
          </w:p>
        </w:tc>
      </w:tr>
      <w:tr w:rsidR="00EE729B" w14:paraId="5A1F8823" w14:textId="77777777">
        <w:tc>
          <w:tcPr>
            <w:tcW w:w="1555" w:type="dxa"/>
          </w:tcPr>
          <w:p w14:paraId="00699DF3" w14:textId="77777777" w:rsidR="00EE729B" w:rsidRDefault="00EE729B">
            <w:pPr>
              <w:pStyle w:val="afff6"/>
            </w:pPr>
            <w:r w:rsidRPr="00D71871">
              <w:t>修得スキル</w:t>
            </w:r>
          </w:p>
          <w:p w14:paraId="6EDD2268" w14:textId="77777777" w:rsidR="00EE729B" w:rsidRDefault="00EE729B">
            <w:pPr>
              <w:pStyle w:val="afff6"/>
            </w:pPr>
            <w:r w:rsidRPr="00D71871">
              <w:t>の評価方法</w:t>
            </w:r>
          </w:p>
        </w:tc>
        <w:tc>
          <w:tcPr>
            <w:tcW w:w="9072" w:type="dxa"/>
          </w:tcPr>
          <w:p w14:paraId="347DD34A" w14:textId="77777777" w:rsidR="00EE729B" w:rsidRDefault="00EE729B">
            <w:pPr>
              <w:pStyle w:val="afff6"/>
            </w:pPr>
            <w:r w:rsidRPr="00666D90">
              <w:t>講義終了後の受講レポート、定量アンケート、知識確認テスト、演習問題の取組状況を総合的に判断して評価を行う</w:t>
            </w:r>
          </w:p>
        </w:tc>
      </w:tr>
      <w:tr w:rsidR="00EE729B" w14:paraId="52CD900A" w14:textId="77777777">
        <w:tc>
          <w:tcPr>
            <w:tcW w:w="1555" w:type="dxa"/>
            <w:tcBorders>
              <w:bottom w:val="single" w:sz="4" w:space="0" w:color="auto"/>
            </w:tcBorders>
          </w:tcPr>
          <w:p w14:paraId="06B680C8" w14:textId="77777777" w:rsidR="00EE729B" w:rsidRDefault="00EE729B">
            <w:pPr>
              <w:pStyle w:val="afff6"/>
            </w:pPr>
            <w:r w:rsidRPr="00D71871">
              <w:t>カリキュラム構成</w:t>
            </w:r>
          </w:p>
        </w:tc>
        <w:tc>
          <w:tcPr>
            <w:tcW w:w="9072" w:type="dxa"/>
            <w:tcBorders>
              <w:bottom w:val="single" w:sz="4" w:space="0" w:color="auto"/>
            </w:tcBorders>
          </w:tcPr>
          <w:p w14:paraId="227738DF" w14:textId="77777777" w:rsidR="00EE729B" w:rsidRDefault="00EE729B">
            <w:pPr>
              <w:pStyle w:val="afff6"/>
            </w:pPr>
            <w:r>
              <w:t>1</w:t>
            </w:r>
            <w:r w:rsidRPr="00666D90">
              <w:t>コマ90分×</w:t>
            </w:r>
            <w:r>
              <w:t>1</w:t>
            </w:r>
            <w:r w:rsidRPr="00666D90">
              <w:t>5回（総時間：22.5時間）</w:t>
            </w:r>
          </w:p>
        </w:tc>
      </w:tr>
    </w:tbl>
    <w:p w14:paraId="331B9EFC" w14:textId="77777777" w:rsidR="00EE729B" w:rsidRPr="00CE33BA" w:rsidRDefault="00EE729B" w:rsidP="00EE729B">
      <w:r w:rsidRPr="0082775A">
        <w:rPr>
          <w:rFonts w:hint="eastAsia"/>
        </w:rPr>
        <w:t>コマタイトルの例については、「付録：</w:t>
      </w:r>
      <w:r w:rsidRPr="0082775A">
        <w:t>ITスキル標準レベル１ コマタイトル一覧」に記載しています。</w:t>
      </w:r>
    </w:p>
    <w:tbl>
      <w:tblPr>
        <w:tblStyle w:val="aa"/>
        <w:tblpPr w:leftFromText="142" w:rightFromText="142" w:vertAnchor="text" w:horzAnchor="margin" w:tblpY="221"/>
        <w:tblW w:w="0" w:type="auto"/>
        <w:tblLook w:val="04A0" w:firstRow="1" w:lastRow="0" w:firstColumn="1" w:lastColumn="0" w:noHBand="0" w:noVBand="1"/>
      </w:tblPr>
      <w:tblGrid>
        <w:gridCol w:w="3681"/>
        <w:gridCol w:w="6775"/>
      </w:tblGrid>
      <w:tr w:rsidR="00EE729B" w14:paraId="6270092F" w14:textId="77777777">
        <w:tc>
          <w:tcPr>
            <w:tcW w:w="10456" w:type="dxa"/>
            <w:gridSpan w:val="2"/>
          </w:tcPr>
          <w:p w14:paraId="45AEEABC" w14:textId="77777777" w:rsidR="00EE729B" w:rsidRDefault="00EE729B" w:rsidP="00601047">
            <w:pPr>
              <w:pStyle w:val="affe"/>
              <w:framePr w:hSpace="0" w:wrap="auto" w:vAnchor="margin" w:hAnchor="text" w:yAlign="inline"/>
            </w:pPr>
            <w:r w:rsidRPr="000A23A7">
              <w:rPr>
                <w:rFonts w:hint="eastAsia"/>
              </w:rPr>
              <w:t>詳細理解のため参考となる文献（参考文献）</w:t>
            </w:r>
          </w:p>
        </w:tc>
      </w:tr>
      <w:tr w:rsidR="00EE729B" w:rsidRPr="000A23A7" w14:paraId="4FBE1F32" w14:textId="77777777">
        <w:tc>
          <w:tcPr>
            <w:tcW w:w="3681" w:type="dxa"/>
            <w:shd w:val="clear" w:color="auto" w:fill="F1A983" w:themeFill="accent2" w:themeFillTint="99"/>
          </w:tcPr>
          <w:p w14:paraId="7F1D3693" w14:textId="77777777" w:rsidR="00EE729B" w:rsidRPr="007D19EA" w:rsidRDefault="00EE729B" w:rsidP="00601047">
            <w:pPr>
              <w:pStyle w:val="affe"/>
              <w:framePr w:hSpace="0" w:wrap="auto" w:vAnchor="margin" w:hAnchor="text" w:yAlign="inline"/>
            </w:pPr>
            <w:r w:rsidRPr="007D19EA">
              <w:t>ITスキル標準とは -ものさしとしてのスキル標準</w:t>
            </w:r>
          </w:p>
        </w:tc>
        <w:tc>
          <w:tcPr>
            <w:tcW w:w="6775" w:type="dxa"/>
          </w:tcPr>
          <w:p w14:paraId="1EC391D3" w14:textId="77777777" w:rsidR="00EE729B" w:rsidRPr="000A23A7" w:rsidRDefault="00EE729B" w:rsidP="00601047">
            <w:pPr>
              <w:pStyle w:val="affe"/>
              <w:framePr w:hSpace="0" w:wrap="auto" w:vAnchor="margin" w:hAnchor="text" w:yAlign="inline"/>
            </w:pPr>
            <w:r w:rsidRPr="007D19EA">
              <w:t>https://www.ipa.go.jp/jinzai/skill-standard/plus-it-ui/itss/itss2.html</w:t>
            </w:r>
          </w:p>
        </w:tc>
      </w:tr>
      <w:tr w:rsidR="00EE729B" w:rsidRPr="000A23A7" w14:paraId="2BFE1608" w14:textId="77777777">
        <w:tc>
          <w:tcPr>
            <w:tcW w:w="3681" w:type="dxa"/>
            <w:shd w:val="clear" w:color="auto" w:fill="F1A983" w:themeFill="accent2" w:themeFillTint="99"/>
          </w:tcPr>
          <w:p w14:paraId="4BBFAF4F" w14:textId="77777777" w:rsidR="00EE729B" w:rsidRPr="007D19EA" w:rsidRDefault="00EE729B" w:rsidP="00601047">
            <w:pPr>
              <w:pStyle w:val="affe"/>
              <w:framePr w:hSpace="0" w:wrap="auto" w:vAnchor="margin" w:hAnchor="text" w:yAlign="inline"/>
            </w:pPr>
            <w:r>
              <w:rPr>
                <w:rFonts w:hint="eastAsia"/>
              </w:rPr>
              <w:t>IT</w:t>
            </w:r>
            <w:r w:rsidRPr="00AD39C9">
              <w:rPr>
                <w:rFonts w:hint="eastAsia"/>
              </w:rPr>
              <w:t>スキル標準モデルカリキュラム－レベル</w:t>
            </w:r>
            <w:r>
              <w:rPr>
                <w:rFonts w:hint="eastAsia"/>
              </w:rPr>
              <w:t>1</w:t>
            </w:r>
            <w:r w:rsidRPr="00AD39C9">
              <w:rPr>
                <w:rFonts w:hint="eastAsia"/>
              </w:rPr>
              <w:t>を目指して－</w:t>
            </w:r>
          </w:p>
        </w:tc>
        <w:tc>
          <w:tcPr>
            <w:tcW w:w="6775" w:type="dxa"/>
          </w:tcPr>
          <w:p w14:paraId="13B543FE" w14:textId="77777777" w:rsidR="00EE729B" w:rsidRPr="007D19EA" w:rsidRDefault="00EE729B" w:rsidP="00601047">
            <w:pPr>
              <w:pStyle w:val="affe"/>
              <w:framePr w:hSpace="0" w:wrap="auto" w:vAnchor="margin" w:hAnchor="text" w:yAlign="inline"/>
            </w:pPr>
            <w:r w:rsidRPr="00276D27">
              <w:t>https://www.ipa.go.jp/archive/jinzai/skill-standard/itss/qv6pgp000000buc8-att/000024802.pdf</w:t>
            </w:r>
          </w:p>
        </w:tc>
      </w:tr>
    </w:tbl>
    <w:p w14:paraId="4D9FF192" w14:textId="77777777" w:rsidR="00EE729B" w:rsidRPr="006841DD" w:rsidRDefault="00EE729B" w:rsidP="00EE729B">
      <w:pPr>
        <w:widowControl/>
        <w:spacing w:line="240" w:lineRule="auto"/>
        <w:ind w:firstLineChars="0" w:firstLine="0"/>
        <w:jc w:val="left"/>
      </w:pPr>
    </w:p>
    <w:p w14:paraId="0C033E84" w14:textId="77777777" w:rsidR="00EE729B" w:rsidRDefault="00EE729B" w:rsidP="002A6987">
      <w:pPr>
        <w:pStyle w:val="3"/>
      </w:pPr>
      <w:bookmarkStart w:id="1869" w:name="_Toc182561790"/>
      <w:bookmarkStart w:id="1870" w:name="_Toc185339020"/>
      <w:bookmarkStart w:id="1871" w:name="_Toc188349156"/>
      <w:r w:rsidRPr="00351EDF">
        <w:rPr>
          <w:rFonts w:hint="eastAsia"/>
        </w:rPr>
        <w:t>マナビ</w:t>
      </w:r>
      <w:r w:rsidRPr="00351EDF">
        <w:t>DX</w:t>
      </w:r>
      <w:bookmarkEnd w:id="1869"/>
      <w:bookmarkEnd w:id="1870"/>
      <w:bookmarkEnd w:id="1871"/>
    </w:p>
    <w:p w14:paraId="73820493" w14:textId="77777777" w:rsidR="00EE729B" w:rsidRDefault="00EE729B" w:rsidP="00EE729B">
      <w:r>
        <w:rPr>
          <w:rFonts w:hint="eastAsia"/>
        </w:rPr>
        <w:t>マナビDXは、経済産業省とIPAが運営するデジタル人材育成のためのプラットフォームで、デジタルスキル習得に関する講座を紹介するポータルサイトになっています。デジタルスキルを学んだことのない人から、実践的なデジタル知識・スキルを身につけたい人まで、それぞれに適した講座を紹介してくれます。</w:t>
      </w:r>
    </w:p>
    <w:p w14:paraId="5DF66533" w14:textId="77777777" w:rsidR="00EE729B" w:rsidRDefault="00EE729B" w:rsidP="00EE729B"/>
    <w:p w14:paraId="509541A6" w14:textId="77777777" w:rsidR="00EE729B" w:rsidRDefault="00EE729B" w:rsidP="00EE729B">
      <w:pPr>
        <w:pStyle w:val="5"/>
      </w:pPr>
      <w:r w:rsidRPr="00A6160E">
        <w:rPr>
          <w:rFonts w:hint="eastAsia"/>
        </w:rPr>
        <w:t>紹介されている講座</w:t>
      </w:r>
    </w:p>
    <w:p w14:paraId="09045B45" w14:textId="77777777" w:rsidR="00EE729B" w:rsidRDefault="00EE729B" w:rsidP="00EE729B">
      <w:r>
        <w:rPr>
          <w:rFonts w:hint="eastAsia"/>
        </w:rPr>
        <w:t>マナビ</w:t>
      </w:r>
      <w:r>
        <w:t>DXで紹介されている講座には以下のような特徴があります。</w:t>
      </w:r>
    </w:p>
    <w:p w14:paraId="072E1101" w14:textId="77777777" w:rsidR="00EE729B" w:rsidRDefault="00EE729B" w:rsidP="00EE729B">
      <w:pPr>
        <w:ind w:firstLineChars="0" w:firstLine="0"/>
      </w:pPr>
    </w:p>
    <w:p w14:paraId="0D4F09EA" w14:textId="77777777" w:rsidR="00EE729B" w:rsidRDefault="00EE729B" w:rsidP="00892C01">
      <w:pPr>
        <w:pStyle w:val="aff4"/>
        <w:numPr>
          <w:ilvl w:val="0"/>
          <w:numId w:val="51"/>
        </w:numPr>
        <w:ind w:firstLineChars="0"/>
      </w:pPr>
      <w:r>
        <w:t>厳選された信頼できる講座</w:t>
      </w:r>
    </w:p>
    <w:p w14:paraId="179D9C34" w14:textId="5A9FA8DC" w:rsidR="00EE729B" w:rsidRDefault="00EE729B" w:rsidP="00B14F14">
      <w:pPr>
        <w:pStyle w:val="ab"/>
        <w:ind w:leftChars="0" w:left="440" w:firstLineChars="0" w:firstLine="0"/>
      </w:pPr>
      <w:r>
        <w:rPr>
          <w:rFonts w:hint="eastAsia"/>
        </w:rPr>
        <w:t>デジタルスキル標準</w:t>
      </w:r>
      <w:r>
        <w:t>（DSS）などのスキル標準への対応を経産省・IPAが審査し、合格した講座のみが掲載されています。</w:t>
      </w:r>
    </w:p>
    <w:p w14:paraId="147E2E1E" w14:textId="77777777" w:rsidR="00EE729B" w:rsidRDefault="00EE729B" w:rsidP="00892C01">
      <w:pPr>
        <w:pStyle w:val="aff4"/>
        <w:numPr>
          <w:ilvl w:val="0"/>
          <w:numId w:val="51"/>
        </w:numPr>
        <w:ind w:firstLineChars="0"/>
      </w:pPr>
      <w:r>
        <w:t>種類が豊富</w:t>
      </w:r>
    </w:p>
    <w:p w14:paraId="0E0DE537" w14:textId="579E8162" w:rsidR="00EE729B" w:rsidRDefault="00EE729B" w:rsidP="00B14F14">
      <w:pPr>
        <w:pStyle w:val="ab"/>
        <w:ind w:leftChars="0" w:left="440" w:firstLineChars="0" w:firstLine="0"/>
      </w:pPr>
      <w:r>
        <w:rPr>
          <w:rFonts w:hint="eastAsia"/>
        </w:rPr>
        <w:t>講座はさまざまなパートナーから提供されており、デジタルリテラシーや基本的な</w:t>
      </w:r>
      <w:r>
        <w:t>ITスキルを学ぶための講座から実際のビジネスシーンで役立つ実践的なスキルを習得するための講座まで幅広い講座が掲載されています。</w:t>
      </w:r>
    </w:p>
    <w:p w14:paraId="461F2993" w14:textId="77777777" w:rsidR="00EE729B" w:rsidRDefault="00EE729B" w:rsidP="00892C01">
      <w:pPr>
        <w:pStyle w:val="aff4"/>
        <w:numPr>
          <w:ilvl w:val="0"/>
          <w:numId w:val="51"/>
        </w:numPr>
        <w:ind w:firstLineChars="0"/>
      </w:pPr>
      <w:r>
        <w:t>受講料支援のある講座も掲載</w:t>
      </w:r>
    </w:p>
    <w:p w14:paraId="4B23475A" w14:textId="5242790C" w:rsidR="00EE729B" w:rsidRDefault="00EE729B" w:rsidP="00EE729B">
      <w:pPr>
        <w:pStyle w:val="ab"/>
        <w:ind w:leftChars="0" w:left="440" w:firstLineChars="0" w:firstLine="0"/>
      </w:pPr>
      <w:r>
        <w:rPr>
          <w:rFonts w:hint="eastAsia"/>
        </w:rPr>
        <w:t>講座には無料のものと有料のもの（受講料が必要なもの）がありますが、一部の講座では受講料の補助が受けられるものもあります。</w:t>
      </w:r>
    </w:p>
    <w:p w14:paraId="23751326" w14:textId="77777777" w:rsidR="00EE729B" w:rsidRDefault="00EE729B" w:rsidP="00892C01">
      <w:pPr>
        <w:pStyle w:val="aff4"/>
        <w:numPr>
          <w:ilvl w:val="0"/>
          <w:numId w:val="51"/>
        </w:numPr>
        <w:ind w:firstLineChars="0"/>
      </w:pPr>
      <w:r>
        <w:rPr>
          <w:rFonts w:hint="eastAsia"/>
        </w:rPr>
        <w:t>リスキリングにも活用</w:t>
      </w:r>
    </w:p>
    <w:p w14:paraId="23F59B6F" w14:textId="6F34D5D1" w:rsidR="00EE729B" w:rsidRDefault="00EE729B" w:rsidP="00B14F14">
      <w:pPr>
        <w:pStyle w:val="ab"/>
        <w:ind w:leftChars="0" w:left="440" w:firstLineChars="0" w:firstLine="0"/>
      </w:pPr>
      <w:r>
        <w:rPr>
          <w:rFonts w:hint="eastAsia"/>
        </w:rPr>
        <w:t>リスキリングに重要なデジタルスキル習得をはじめる方に最適な初学者向け講座も提供されています。</w:t>
      </w:r>
    </w:p>
    <w:p w14:paraId="0D72AE8E" w14:textId="77777777" w:rsidR="003C0B30" w:rsidRDefault="003C0B30" w:rsidP="00B14F14">
      <w:pPr>
        <w:pStyle w:val="ab"/>
        <w:ind w:leftChars="0" w:left="440" w:firstLineChars="0" w:firstLine="0"/>
      </w:pPr>
    </w:p>
    <w:p w14:paraId="087147B4" w14:textId="187EBB3D" w:rsidR="00EE729B" w:rsidRDefault="00EE729B" w:rsidP="00EE729B">
      <w:r>
        <w:rPr>
          <w:rFonts w:hint="eastAsia"/>
        </w:rPr>
        <w:t>「マナビ</w:t>
      </w:r>
      <w:r>
        <w:t>DX」には多くの講座が掲載されています。その一部を紹介します。</w:t>
      </w:r>
    </w:p>
    <w:p w14:paraId="7CD86ECC" w14:textId="77777777" w:rsidR="00EE729B" w:rsidRDefault="00EE729B" w:rsidP="00892C01">
      <w:pPr>
        <w:pStyle w:val="aff4"/>
        <w:numPr>
          <w:ilvl w:val="0"/>
          <w:numId w:val="51"/>
        </w:numPr>
        <w:ind w:firstLineChars="0"/>
      </w:pPr>
      <w:r>
        <w:t>デジタルリテラシー講座</w:t>
      </w:r>
    </w:p>
    <w:p w14:paraId="161F80F9" w14:textId="77777777" w:rsidR="00EE729B" w:rsidRDefault="00EE729B" w:rsidP="00892C01">
      <w:pPr>
        <w:pStyle w:val="ab"/>
        <w:numPr>
          <w:ilvl w:val="0"/>
          <w:numId w:val="43"/>
        </w:numPr>
        <w:ind w:leftChars="0" w:firstLineChars="0"/>
      </w:pPr>
      <w:r>
        <w:t>ITパスポート試験対策：ITの基本知識を学ぶための講座</w:t>
      </w:r>
    </w:p>
    <w:bookmarkStart w:id="1872" w:name="■データサイエンス24ー3"/>
    <w:p w14:paraId="51A3837C" w14:textId="713ACE74" w:rsidR="00EE729B" w:rsidRDefault="003229F2" w:rsidP="00892C01">
      <w:pPr>
        <w:pStyle w:val="ab"/>
        <w:numPr>
          <w:ilvl w:val="0"/>
          <w:numId w:val="43"/>
        </w:numPr>
        <w:ind w:leftChars="0" w:firstLineChars="0"/>
      </w:pPr>
      <w:r>
        <w:fldChar w:fldCharType="begin"/>
      </w:r>
      <w:r>
        <w:rPr>
          <w:rFonts w:hint="eastAsia"/>
        </w:rPr>
        <w:instrText xml:space="preserve">HYPERLINK </w:instrText>
      </w:r>
      <w:r>
        <w:instrText xml:space="preserve"> \l "</w:instrText>
      </w:r>
      <w:r>
        <w:rPr>
          <w:rFonts w:hint="eastAsia"/>
        </w:rPr>
        <w:instrText>■データサイエンス</w:instrText>
      </w:r>
      <w:r>
        <w:instrText>"</w:instrText>
      </w:r>
      <w:r>
        <w:fldChar w:fldCharType="separate"/>
      </w:r>
      <w:r w:rsidR="00EE729B" w:rsidRPr="003229F2">
        <w:rPr>
          <w:rStyle w:val="a7"/>
          <w:rFonts w:hint="eastAsia"/>
        </w:rPr>
        <w:t>データサイエンス</w:t>
      </w:r>
      <w:bookmarkEnd w:id="1872"/>
      <w:r>
        <w:fldChar w:fldCharType="end"/>
      </w:r>
      <w:r w:rsidR="00EE729B">
        <w:rPr>
          <w:rFonts w:hint="eastAsia"/>
        </w:rPr>
        <w:t>入門：データ分析の基礎を学ぶための講座</w:t>
      </w:r>
    </w:p>
    <w:bookmarkStart w:id="1873" w:name="■AI24ー3"/>
    <w:p w14:paraId="2C491B2F" w14:textId="6EE02B5A" w:rsidR="00EE729B" w:rsidRDefault="00A31CC8" w:rsidP="00892C01">
      <w:pPr>
        <w:pStyle w:val="ab"/>
        <w:numPr>
          <w:ilvl w:val="0"/>
          <w:numId w:val="43"/>
        </w:numPr>
        <w:ind w:leftChars="0" w:firstLineChars="0"/>
      </w:pPr>
      <w:r>
        <w:fldChar w:fldCharType="begin"/>
      </w:r>
      <w:r>
        <w:instrText>HYPERLINK  \l "■AI"</w:instrText>
      </w:r>
      <w:r>
        <w:fldChar w:fldCharType="separate"/>
      </w:r>
      <w:r w:rsidR="00EE729B" w:rsidRPr="00A31CC8">
        <w:rPr>
          <w:rStyle w:val="a7"/>
        </w:rPr>
        <w:t>AI</w:t>
      </w:r>
      <w:bookmarkEnd w:id="1873"/>
      <w:r>
        <w:fldChar w:fldCharType="end"/>
      </w:r>
      <w:r w:rsidR="00EE729B">
        <w:t>活用入門：人工知能の基本概念とその応用方法を学ぶための講座</w:t>
      </w:r>
    </w:p>
    <w:p w14:paraId="0BA4A60E" w14:textId="77777777" w:rsidR="00EE729B" w:rsidRDefault="00EE729B" w:rsidP="00892C01">
      <w:pPr>
        <w:pStyle w:val="aff4"/>
        <w:numPr>
          <w:ilvl w:val="0"/>
          <w:numId w:val="51"/>
        </w:numPr>
        <w:ind w:firstLineChars="0"/>
      </w:pPr>
      <w:r>
        <w:t>デジタル実践講座</w:t>
      </w:r>
    </w:p>
    <w:p w14:paraId="4683219B" w14:textId="77777777" w:rsidR="00EE729B" w:rsidRDefault="00EE729B" w:rsidP="00892C01">
      <w:pPr>
        <w:pStyle w:val="ab"/>
        <w:numPr>
          <w:ilvl w:val="0"/>
          <w:numId w:val="44"/>
        </w:numPr>
        <w:ind w:leftChars="0" w:firstLineChars="0"/>
      </w:pPr>
      <w:r>
        <w:t>AIデータ活用実践コース：Web開発の基礎からAI技術の応用までを学ぶ講座</w:t>
      </w:r>
    </w:p>
    <w:p w14:paraId="2FAD0BD4" w14:textId="77777777" w:rsidR="00EE729B" w:rsidRDefault="00EE729B" w:rsidP="00892C01">
      <w:pPr>
        <w:pStyle w:val="ab"/>
        <w:numPr>
          <w:ilvl w:val="0"/>
          <w:numId w:val="44"/>
        </w:numPr>
        <w:ind w:leftChars="0" w:firstLineChars="0"/>
      </w:pPr>
      <w:r>
        <w:t>ITエンジニア総合コース：フロントエンドからバックエンド、さらにAI技術までを網羅する講座</w:t>
      </w:r>
    </w:p>
    <w:p w14:paraId="7E32B378" w14:textId="7233A184" w:rsidR="00EE729B" w:rsidRDefault="00EE729B" w:rsidP="00892C01">
      <w:pPr>
        <w:pStyle w:val="ab"/>
        <w:numPr>
          <w:ilvl w:val="0"/>
          <w:numId w:val="44"/>
        </w:numPr>
        <w:ind w:leftChars="0" w:firstLineChars="0"/>
      </w:pPr>
      <w:r>
        <w:t>AI×</w:t>
      </w:r>
      <w:bookmarkStart w:id="1874" w:name="■IoT（アイ・オー・ティー）24ー3"/>
      <w:r>
        <w:t>IoT</w:t>
      </w:r>
      <w:bookmarkEnd w:id="1874"/>
      <w:r>
        <w:t>エンジニア育成コース：Web開発、AI、</w:t>
      </w:r>
      <w:hyperlink w:anchor="■IoT（アイ・オー・ティー）" w:history="1">
        <w:r w:rsidRPr="0028004B">
          <w:rPr>
            <w:rStyle w:val="a7"/>
          </w:rPr>
          <w:t>IoT</w:t>
        </w:r>
      </w:hyperlink>
      <w:r>
        <w:t>技術を統合的に学ぶ講座</w:t>
      </w:r>
    </w:p>
    <w:p w14:paraId="7A1C02F1" w14:textId="77777777" w:rsidR="00EE729B" w:rsidRDefault="00EE729B" w:rsidP="00892C01">
      <w:pPr>
        <w:pStyle w:val="aff4"/>
        <w:numPr>
          <w:ilvl w:val="0"/>
          <w:numId w:val="51"/>
        </w:numPr>
        <w:ind w:firstLineChars="0"/>
      </w:pPr>
      <w:r>
        <w:t>サイバーセキュリティ関連講座</w:t>
      </w:r>
    </w:p>
    <w:p w14:paraId="1FA9DD9A" w14:textId="77777777" w:rsidR="00EE729B" w:rsidRDefault="00EE729B" w:rsidP="00892C01">
      <w:pPr>
        <w:pStyle w:val="ab"/>
        <w:numPr>
          <w:ilvl w:val="0"/>
          <w:numId w:val="45"/>
        </w:numPr>
        <w:ind w:leftChars="0" w:firstLineChars="0"/>
      </w:pPr>
      <w:r>
        <w:t>SaaS担当者のためのセキュリティコース</w:t>
      </w:r>
    </w:p>
    <w:p w14:paraId="52A70EC6" w14:textId="77777777" w:rsidR="00EE729B" w:rsidRDefault="00EE729B" w:rsidP="00EE729B">
      <w:pPr>
        <w:pStyle w:val="ab"/>
        <w:ind w:leftChars="0" w:left="880" w:firstLineChars="0" w:firstLine="0"/>
      </w:pPr>
      <w:r>
        <w:t>クラウドサービスを利用する際に必要となる情報セキュリティの基礎知識とクラウドサービスにおけるリスク分析手法を学ぶ講座</w:t>
      </w:r>
    </w:p>
    <w:p w14:paraId="6DEE93C0" w14:textId="77777777" w:rsidR="00EE729B" w:rsidRDefault="00EE729B" w:rsidP="00892C01">
      <w:pPr>
        <w:pStyle w:val="ab"/>
        <w:numPr>
          <w:ilvl w:val="0"/>
          <w:numId w:val="45"/>
        </w:numPr>
        <w:ind w:leftChars="0" w:firstLineChars="0"/>
      </w:pPr>
      <w:r>
        <w:rPr>
          <w:rFonts w:hint="eastAsia"/>
        </w:rPr>
        <w:t>サイバーセキュリティ技術者育成コース</w:t>
      </w:r>
    </w:p>
    <w:p w14:paraId="74A71413" w14:textId="77777777" w:rsidR="00EE729B" w:rsidRDefault="00EE729B" w:rsidP="00EE729B">
      <w:pPr>
        <w:pStyle w:val="ab"/>
        <w:ind w:leftChars="0" w:left="880" w:firstLineChars="0" w:firstLine="0"/>
      </w:pPr>
      <w:r>
        <w:rPr>
          <w:rFonts w:hint="eastAsia"/>
        </w:rPr>
        <w:t>サイバーセキュリティ技術を習得するための実践的な高度技術を基礎から体系的に学ぶ講座</w:t>
      </w:r>
    </w:p>
    <w:p w14:paraId="48BA0953" w14:textId="77777777" w:rsidR="00EE729B" w:rsidRDefault="00EE729B" w:rsidP="00892C01">
      <w:pPr>
        <w:pStyle w:val="ab"/>
        <w:numPr>
          <w:ilvl w:val="0"/>
          <w:numId w:val="45"/>
        </w:numPr>
        <w:ind w:leftChars="0" w:firstLineChars="0"/>
      </w:pPr>
      <w:r>
        <w:rPr>
          <w:rFonts w:hint="eastAsia"/>
        </w:rPr>
        <w:t>インターネットセキュリティ技術（実習編）</w:t>
      </w:r>
    </w:p>
    <w:p w14:paraId="240488B3" w14:textId="77777777" w:rsidR="00EE729B" w:rsidRDefault="00EE729B" w:rsidP="00EE729B">
      <w:pPr>
        <w:pStyle w:val="ab"/>
        <w:ind w:leftChars="0" w:left="880" w:firstLineChars="0" w:firstLine="0"/>
      </w:pPr>
      <w:r>
        <w:rPr>
          <w:rFonts w:hint="eastAsia"/>
        </w:rPr>
        <w:t>インターネット上のさまざまな脅威について学習し、組織において必要となるセキュリティ対策技術を、実習を通して習得する講座</w:t>
      </w:r>
    </w:p>
    <w:p w14:paraId="5CFD02CF" w14:textId="77777777" w:rsidR="00EE729B" w:rsidRDefault="00EE729B" w:rsidP="00892C01">
      <w:pPr>
        <w:pStyle w:val="ab"/>
        <w:numPr>
          <w:ilvl w:val="0"/>
          <w:numId w:val="45"/>
        </w:numPr>
        <w:ind w:leftChars="0" w:firstLineChars="0"/>
      </w:pPr>
      <w:r w:rsidRPr="00E6338D">
        <w:rPr>
          <w:rFonts w:hint="eastAsia"/>
        </w:rPr>
        <w:t>攻撃手法概論</w:t>
      </w:r>
    </w:p>
    <w:p w14:paraId="7161997C" w14:textId="77777777" w:rsidR="00EE729B" w:rsidRDefault="00EE729B" w:rsidP="00EE729B">
      <w:pPr>
        <w:pStyle w:val="ab"/>
        <w:ind w:leftChars="0" w:left="880" w:firstLineChars="0" w:firstLine="0"/>
      </w:pPr>
      <w:r w:rsidRPr="00084C2D">
        <w:rPr>
          <w:rFonts w:hint="eastAsia"/>
        </w:rPr>
        <w:t>サイバーセキュリティにおける代表的な攻撃手法の概要とその特徴について学</w:t>
      </w:r>
      <w:r>
        <w:rPr>
          <w:rFonts w:hint="eastAsia"/>
        </w:rPr>
        <w:t>ぶ講座</w:t>
      </w:r>
    </w:p>
    <w:p w14:paraId="5F8E9311" w14:textId="7BE207CA" w:rsidR="00EE729B" w:rsidRDefault="00EE729B" w:rsidP="003C0B30">
      <w:pPr>
        <w:pStyle w:val="ab"/>
        <w:ind w:leftChars="0" w:left="880" w:firstLineChars="0" w:firstLine="0"/>
      </w:pPr>
      <w:r>
        <w:rPr>
          <w:rFonts w:hint="eastAsia"/>
        </w:rPr>
        <w:t>（</w:t>
      </w:r>
      <w:bookmarkStart w:id="1875" w:name="■サイバー攻撃24ー3"/>
      <w:r w:rsidR="008576F4">
        <w:fldChar w:fldCharType="begin"/>
      </w:r>
      <w:r w:rsidR="008576F4">
        <w:rPr>
          <w:rFonts w:hint="eastAsia"/>
        </w:rPr>
        <w:instrText xml:space="preserve">HYPERLINK </w:instrText>
      </w:r>
      <w:r w:rsidR="008576F4">
        <w:instrText xml:space="preserve"> \l "</w:instrText>
      </w:r>
      <w:r w:rsidR="008576F4">
        <w:rPr>
          <w:rFonts w:hint="eastAsia"/>
        </w:rPr>
        <w:instrText>■サイバー攻撃</w:instrText>
      </w:r>
      <w:r w:rsidR="008576F4">
        <w:instrText>"</w:instrText>
      </w:r>
      <w:r w:rsidR="008576F4">
        <w:fldChar w:fldCharType="separate"/>
      </w:r>
      <w:r w:rsidRPr="008576F4">
        <w:rPr>
          <w:rStyle w:val="a7"/>
          <w:rFonts w:hint="eastAsia"/>
        </w:rPr>
        <w:t>サイバー攻撃</w:t>
      </w:r>
      <w:bookmarkEnd w:id="1875"/>
      <w:r w:rsidR="008576F4">
        <w:fldChar w:fldCharType="end"/>
      </w:r>
      <w:r w:rsidRPr="00084C2D">
        <w:rPr>
          <w:rFonts w:hint="eastAsia"/>
        </w:rPr>
        <w:t>からシステムや</w:t>
      </w:r>
      <w:bookmarkStart w:id="1876" w:name="■情報資産24ー3"/>
      <w:r w:rsidR="005E295D">
        <w:fldChar w:fldCharType="begin"/>
      </w:r>
      <w:r w:rsidR="005E295D">
        <w:rPr>
          <w:rFonts w:hint="eastAsia"/>
        </w:rPr>
        <w:instrText xml:space="preserve">HYPERLINK </w:instrText>
      </w:r>
      <w:r w:rsidR="005E295D">
        <w:instrText xml:space="preserve"> \l "</w:instrText>
      </w:r>
      <w:r w:rsidR="005E295D">
        <w:rPr>
          <w:rFonts w:hint="eastAsia"/>
        </w:rPr>
        <w:instrText>■情報資産</w:instrText>
      </w:r>
      <w:r w:rsidR="005E295D">
        <w:instrText>"</w:instrText>
      </w:r>
      <w:r w:rsidR="005E295D">
        <w:fldChar w:fldCharType="separate"/>
      </w:r>
      <w:r w:rsidRPr="005E295D">
        <w:rPr>
          <w:rStyle w:val="a7"/>
          <w:rFonts w:hint="eastAsia"/>
        </w:rPr>
        <w:t>情報資産</w:t>
      </w:r>
      <w:bookmarkEnd w:id="1876"/>
      <w:r w:rsidR="005E295D">
        <w:fldChar w:fldCharType="end"/>
      </w:r>
      <w:r w:rsidRPr="00084C2D">
        <w:rPr>
          <w:rFonts w:hint="eastAsia"/>
        </w:rPr>
        <w:t>を保護するために、まずは攻撃手法の概要を学びたい方におすすめです。</w:t>
      </w:r>
      <w:r>
        <w:rPr>
          <w:rFonts w:hint="eastAsia"/>
        </w:rPr>
        <w:t>）</w:t>
      </w:r>
    </w:p>
    <w:p w14:paraId="7BACEA02" w14:textId="77777777" w:rsidR="00EE729B" w:rsidRDefault="00EE729B" w:rsidP="00892C01">
      <w:pPr>
        <w:pStyle w:val="aff4"/>
        <w:numPr>
          <w:ilvl w:val="0"/>
          <w:numId w:val="51"/>
        </w:numPr>
        <w:ind w:firstLineChars="0"/>
      </w:pPr>
      <w:r>
        <w:t>特定のスキルに特化した講座</w:t>
      </w:r>
    </w:p>
    <w:p w14:paraId="339A5214" w14:textId="77777777" w:rsidR="00EE729B" w:rsidRDefault="00EE729B" w:rsidP="00892C01">
      <w:pPr>
        <w:pStyle w:val="ab"/>
        <w:numPr>
          <w:ilvl w:val="0"/>
          <w:numId w:val="47"/>
        </w:numPr>
        <w:ind w:leftChars="0" w:firstLineChars="0"/>
      </w:pPr>
      <w:r>
        <w:rPr>
          <w:rFonts w:hint="eastAsia"/>
        </w:rPr>
        <w:t>ゼロから始める</w:t>
      </w:r>
      <w:r>
        <w:t>AIエンジニア講座セット：AIの知識ゼロからE資格の取得を目指すセット講座</w:t>
      </w:r>
    </w:p>
    <w:p w14:paraId="424B8CC7" w14:textId="77777777" w:rsidR="00EE729B" w:rsidRDefault="00EE729B" w:rsidP="00892C01">
      <w:pPr>
        <w:pStyle w:val="ab"/>
        <w:numPr>
          <w:ilvl w:val="0"/>
          <w:numId w:val="47"/>
        </w:numPr>
        <w:ind w:leftChars="0" w:firstLineChars="0"/>
      </w:pPr>
      <w:r>
        <w:t>IoTエンジニア育成コースA：Web開発の基礎からIoT技術までを学ぶ講座</w:t>
      </w:r>
    </w:p>
    <w:p w14:paraId="67647B04" w14:textId="77777777" w:rsidR="00EE729B" w:rsidRDefault="00EE729B" w:rsidP="00EE729B">
      <w:pPr>
        <w:ind w:firstLineChars="0" w:firstLine="0"/>
      </w:pPr>
    </w:p>
    <w:p w14:paraId="14D048A9" w14:textId="77777777" w:rsidR="00EE729B" w:rsidRDefault="00EE729B" w:rsidP="00EE729B">
      <w:r w:rsidRPr="006B3429">
        <w:t>マナビDXでは、スキル標準のレベル定義をもとに</w:t>
      </w:r>
      <w:r>
        <w:t>1</w:t>
      </w:r>
      <w:r w:rsidRPr="006B3429">
        <w:t>～4のレベルに分けて掲載しています。講座レベルは、検索結果や講座ページで確認することができます。</w:t>
      </w:r>
    </w:p>
    <w:p w14:paraId="158026B5" w14:textId="77777777" w:rsidR="00EE729B" w:rsidRDefault="00EE729B" w:rsidP="00EE729B">
      <w:r>
        <w:rPr>
          <w:rFonts w:hint="eastAsia"/>
        </w:rPr>
        <w:t>講座レベルは下の表を確認してください。</w:t>
      </w:r>
    </w:p>
    <w:p w14:paraId="7059A0C7" w14:textId="77777777" w:rsidR="00EE729B" w:rsidRPr="00B16496" w:rsidRDefault="00EE729B" w:rsidP="00EE729B"/>
    <w:p w14:paraId="3979E6E2" w14:textId="77777777" w:rsidR="00EE729B" w:rsidRPr="00B16496" w:rsidRDefault="00EE729B" w:rsidP="00EE729B">
      <w:pPr>
        <w:pStyle w:val="aff4"/>
      </w:pPr>
      <w:r>
        <w:rPr>
          <w:rFonts w:hint="eastAsia"/>
        </w:rPr>
        <w:t>マナビDXの講座レベル</w:t>
      </w:r>
    </w:p>
    <w:tbl>
      <w:tblPr>
        <w:tblStyle w:val="aa"/>
        <w:tblW w:w="0" w:type="auto"/>
        <w:tblLook w:val="04A0" w:firstRow="1" w:lastRow="0" w:firstColumn="1" w:lastColumn="0" w:noHBand="0" w:noVBand="1"/>
      </w:tblPr>
      <w:tblGrid>
        <w:gridCol w:w="1271"/>
        <w:gridCol w:w="9185"/>
      </w:tblGrid>
      <w:tr w:rsidR="00EE729B" w14:paraId="1171FB31" w14:textId="77777777">
        <w:tc>
          <w:tcPr>
            <w:tcW w:w="1271" w:type="dxa"/>
            <w:shd w:val="clear" w:color="auto" w:fill="215E99" w:themeFill="text2" w:themeFillTint="BF"/>
          </w:tcPr>
          <w:p w14:paraId="149B37DB" w14:textId="77777777" w:rsidR="00EE729B" w:rsidRDefault="00EE729B">
            <w:pPr>
              <w:pStyle w:val="aff0"/>
            </w:pPr>
            <w:r>
              <w:rPr>
                <w:rFonts w:hint="eastAsia"/>
              </w:rPr>
              <w:t>レベル4</w:t>
            </w:r>
          </w:p>
        </w:tc>
        <w:tc>
          <w:tcPr>
            <w:tcW w:w="9185" w:type="dxa"/>
          </w:tcPr>
          <w:p w14:paraId="21BA988A" w14:textId="77777777" w:rsidR="00EE729B" w:rsidRDefault="00EE729B">
            <w:pPr>
              <w:pStyle w:val="afff8"/>
            </w:pPr>
            <w:r>
              <w:t>DX推進スキル標準・ITSS・ITSS+</w:t>
            </w:r>
          </w:p>
          <w:p w14:paraId="0E7AA0A8" w14:textId="77777777" w:rsidR="00EE729B" w:rsidRDefault="00EE729B">
            <w:pPr>
              <w:pStyle w:val="afff6"/>
            </w:pPr>
            <w:r>
              <w:rPr>
                <w:rFonts w:hint="eastAsia"/>
              </w:rPr>
              <w:t>一つまたは複数の専門を獲得したプロフェッショナルとして、専門スキルを駆使し、業務上の課題を発見と解決をリードするレベル。プロフェッショナルとして求められる、経験の知識化とその応用（後進育成）に貢献する。</w:t>
            </w:r>
          </w:p>
        </w:tc>
      </w:tr>
      <w:tr w:rsidR="00EE729B" w14:paraId="673F4BA1" w14:textId="77777777">
        <w:tc>
          <w:tcPr>
            <w:tcW w:w="1271" w:type="dxa"/>
            <w:shd w:val="clear" w:color="auto" w:fill="215E99" w:themeFill="text2" w:themeFillTint="BF"/>
          </w:tcPr>
          <w:p w14:paraId="5CBE3614" w14:textId="77777777" w:rsidR="00EE729B" w:rsidRDefault="00EE729B">
            <w:pPr>
              <w:pStyle w:val="aff0"/>
            </w:pPr>
            <w:r>
              <w:rPr>
                <w:rFonts w:hint="eastAsia"/>
              </w:rPr>
              <w:t>レベル3</w:t>
            </w:r>
          </w:p>
        </w:tc>
        <w:tc>
          <w:tcPr>
            <w:tcW w:w="9185" w:type="dxa"/>
          </w:tcPr>
          <w:p w14:paraId="082D8EB6" w14:textId="77777777" w:rsidR="00EE729B" w:rsidRDefault="00EE729B">
            <w:pPr>
              <w:pStyle w:val="afff8"/>
            </w:pPr>
            <w:r>
              <w:t>DX推進スキル標準・ITSS・ITSS+</w:t>
            </w:r>
          </w:p>
          <w:p w14:paraId="56C88FBE" w14:textId="77777777" w:rsidR="00EE729B" w:rsidRDefault="00EE729B">
            <w:pPr>
              <w:pStyle w:val="afff6"/>
            </w:pPr>
            <w:r>
              <w:rPr>
                <w:rFonts w:hint="eastAsia"/>
              </w:rPr>
              <w:t>要求された作業をすべて独力で遂行するレベル。専門を持つプロフェッショナルを目指し、必要となる応用的知識・技能を有する。</w:t>
            </w:r>
          </w:p>
        </w:tc>
      </w:tr>
      <w:tr w:rsidR="00EE729B" w14:paraId="4099218A" w14:textId="77777777">
        <w:tc>
          <w:tcPr>
            <w:tcW w:w="1271" w:type="dxa"/>
            <w:shd w:val="clear" w:color="auto" w:fill="215E99" w:themeFill="text2" w:themeFillTint="BF"/>
          </w:tcPr>
          <w:p w14:paraId="02455701" w14:textId="77777777" w:rsidR="00EE729B" w:rsidRDefault="00EE729B">
            <w:pPr>
              <w:pStyle w:val="aff0"/>
            </w:pPr>
            <w:r>
              <w:rPr>
                <w:rFonts w:hint="eastAsia"/>
              </w:rPr>
              <w:t>レベル2</w:t>
            </w:r>
          </w:p>
        </w:tc>
        <w:tc>
          <w:tcPr>
            <w:tcW w:w="9185" w:type="dxa"/>
          </w:tcPr>
          <w:p w14:paraId="392769FA" w14:textId="77777777" w:rsidR="00EE729B" w:rsidRDefault="00EE729B">
            <w:pPr>
              <w:pStyle w:val="afff8"/>
            </w:pPr>
            <w:r>
              <w:t>DX推進スキル標準・ITSS・ITSS+</w:t>
            </w:r>
          </w:p>
          <w:p w14:paraId="38196088" w14:textId="77777777" w:rsidR="00EE729B" w:rsidRDefault="00EE729B">
            <w:pPr>
              <w:pStyle w:val="afff6"/>
            </w:pPr>
            <w:r>
              <w:rPr>
                <w:rFonts w:hint="eastAsia"/>
              </w:rPr>
              <w:t>要求された作業について、上位者の指導の下、その一部を独力で遂行するレベル。プロフェッショナルに向けて必要となる基本的知識・技能を有する。</w:t>
            </w:r>
          </w:p>
        </w:tc>
      </w:tr>
      <w:tr w:rsidR="00EE729B" w14:paraId="13709121" w14:textId="77777777">
        <w:tc>
          <w:tcPr>
            <w:tcW w:w="1271" w:type="dxa"/>
            <w:shd w:val="clear" w:color="auto" w:fill="215E99" w:themeFill="text2" w:themeFillTint="BF"/>
          </w:tcPr>
          <w:p w14:paraId="4DA886B2" w14:textId="77777777" w:rsidR="00EE729B" w:rsidRDefault="00EE729B">
            <w:pPr>
              <w:pStyle w:val="aff0"/>
            </w:pPr>
            <w:r>
              <w:rPr>
                <w:rFonts w:hint="eastAsia"/>
              </w:rPr>
              <w:t>レベル1</w:t>
            </w:r>
          </w:p>
        </w:tc>
        <w:tc>
          <w:tcPr>
            <w:tcW w:w="9185" w:type="dxa"/>
          </w:tcPr>
          <w:p w14:paraId="55443327" w14:textId="77777777" w:rsidR="00EE729B" w:rsidRPr="0049731F" w:rsidRDefault="00EE729B">
            <w:pPr>
              <w:pStyle w:val="afff8"/>
            </w:pPr>
            <w:r w:rsidRPr="0049731F">
              <w:t>DXリテラシー標準</w:t>
            </w:r>
          </w:p>
          <w:p w14:paraId="346B4CDD" w14:textId="77777777" w:rsidR="00EE729B" w:rsidRDefault="00EE729B">
            <w:pPr>
              <w:pStyle w:val="afff6"/>
            </w:pPr>
            <w:r>
              <w:rPr>
                <w:rFonts w:hint="eastAsia"/>
              </w:rPr>
              <w:t>要求された作業について、上位者の指導を受けて遂行するレベル。プロフェッショナルに向けて必要となる基本知識・技能を有する。</w:t>
            </w:r>
          </w:p>
        </w:tc>
      </w:tr>
    </w:tbl>
    <w:p w14:paraId="607C6678" w14:textId="77777777" w:rsidR="00EE729B" w:rsidRDefault="00EE729B" w:rsidP="00EE729B">
      <w:pPr>
        <w:ind w:firstLineChars="0" w:firstLine="0"/>
      </w:pPr>
      <w:r w:rsidRPr="00D93420">
        <w:rPr>
          <w:noProof/>
        </w:rPr>
        <mc:AlternateContent>
          <mc:Choice Requires="wps">
            <w:drawing>
              <wp:anchor distT="0" distB="0" distL="114300" distR="114300" simplePos="0" relativeHeight="251656532" behindDoc="0" locked="0" layoutInCell="1" allowOverlap="1" wp14:anchorId="2CEBF2E2" wp14:editId="231BC283">
                <wp:simplePos x="0" y="0"/>
                <wp:positionH relativeFrom="margin">
                  <wp:posOffset>-11430</wp:posOffset>
                </wp:positionH>
                <wp:positionV relativeFrom="paragraph">
                  <wp:posOffset>22860</wp:posOffset>
                </wp:positionV>
                <wp:extent cx="6645910" cy="292100"/>
                <wp:effectExtent l="0" t="0" r="0" b="0"/>
                <wp:wrapTopAndBottom/>
                <wp:docPr id="1213939373" name="テキスト ボックス 3"/>
                <wp:cNvGraphicFramePr/>
                <a:graphic xmlns:a="http://schemas.openxmlformats.org/drawingml/2006/main">
                  <a:graphicData uri="http://schemas.microsoft.com/office/word/2010/wordprocessingShape">
                    <wps:wsp>
                      <wps:cNvSpPr txBox="1"/>
                      <wps:spPr>
                        <a:xfrm>
                          <a:off x="0" y="0"/>
                          <a:ext cx="6645910" cy="292100"/>
                        </a:xfrm>
                        <a:prstGeom prst="rect">
                          <a:avLst/>
                        </a:prstGeom>
                        <a:noFill/>
                        <a:ln w="6350">
                          <a:noFill/>
                        </a:ln>
                      </wps:spPr>
                      <wps:txbx>
                        <w:txbxContent>
                          <w:p w14:paraId="6C9E4BBC" w14:textId="77777777" w:rsidR="00EE729B" w:rsidRPr="008A6798" w:rsidRDefault="00EE729B" w:rsidP="00EE729B">
                            <w:pPr>
                              <w:pStyle w:val="aff2"/>
                            </w:pPr>
                            <w:r>
                              <w:rPr>
                                <w:rFonts w:hint="eastAsia"/>
                              </w:rPr>
                              <w:t>(出典) マナビDX「マナビDXでの学び方</w:t>
                            </w:r>
                            <w:r>
                              <w:rPr>
                                <w:rFonts w:hint="eastAsia"/>
                                <w:color w:val="000000"/>
                              </w:rPr>
                              <w:t>」</w:t>
                            </w:r>
                            <w:r>
                              <w:rPr>
                                <w:rFonts w:hint="eastAsia"/>
                              </w:rPr>
                              <w:t>をもとに作成</w:t>
                            </w:r>
                          </w:p>
                          <w:p w14:paraId="0FCC595F" w14:textId="77777777" w:rsidR="00EE729B" w:rsidRPr="00286256" w:rsidRDefault="00EE729B" w:rsidP="005C10C7">
                            <w:pPr>
                              <w:pStyle w:val="af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BF2E2" id="_x0000_s1241" type="#_x0000_t202" style="position:absolute;left:0;text-align:left;margin-left:-.9pt;margin-top:1.8pt;width:523.3pt;height:23pt;z-index:2516565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" filled="f" stroked="f" strokeweight=".5pt">
                <v:textbox>
                  <w:txbxContent>
                    <w:p w14:paraId="6C9E4BBC" w14:textId="77777777" w:rsidR="00EE729B" w:rsidRPr="008A6798" w:rsidRDefault="00EE729B" w:rsidP="00EE729B">
                      <w:pPr>
                        <w:pStyle w:val="aff2"/>
                      </w:pPr>
                      <w:r>
                        <w:rPr>
                          <w:rFonts w:hint="eastAsia"/>
                        </w:rPr>
                        <w:t>(出典) マナビDX「マナビDXでの学び方</w:t>
                      </w:r>
                      <w:r>
                        <w:rPr>
                          <w:rFonts w:hint="eastAsia"/>
                          <w:color w:val="000000"/>
                        </w:rPr>
                        <w:t>」</w:t>
                      </w:r>
                      <w:r>
                        <w:rPr>
                          <w:rFonts w:hint="eastAsia"/>
                        </w:rPr>
                        <w:t>をもとに作成</w:t>
                      </w:r>
                    </w:p>
                    <w:p w14:paraId="0FCC595F" w14:textId="77777777" w:rsidR="00EE729B" w:rsidRPr="00286256" w:rsidRDefault="00EE729B" w:rsidP="005C10C7">
                      <w:pPr>
                        <w:pStyle w:val="aff2"/>
                      </w:pPr>
                    </w:p>
                  </w:txbxContent>
                </v:textbox>
                <w10:wrap type="topAndBottom" anchorx="margin"/>
              </v:shape>
            </w:pict>
          </mc:Fallback>
        </mc:AlternateContent>
      </w:r>
    </w:p>
    <w:p w14:paraId="1F73EE60" w14:textId="77777777" w:rsidR="00EE729B" w:rsidRDefault="00EE729B" w:rsidP="00EE729B">
      <w:pPr>
        <w:pStyle w:val="5"/>
      </w:pPr>
      <w:r>
        <w:rPr>
          <w:rFonts w:hint="eastAsia"/>
        </w:rPr>
        <w:t>マナビDXでの学び方</w:t>
      </w:r>
    </w:p>
    <w:tbl>
      <w:tblPr>
        <w:tblStyle w:val="aa"/>
        <w:tblW w:w="0" w:type="auto"/>
        <w:tblLook w:val="04A0" w:firstRow="1" w:lastRow="0" w:firstColumn="1" w:lastColumn="0" w:noHBand="0" w:noVBand="1"/>
      </w:tblPr>
      <w:tblGrid>
        <w:gridCol w:w="10456"/>
      </w:tblGrid>
      <w:tr w:rsidR="00EE729B" w14:paraId="55B47610" w14:textId="77777777">
        <w:tc>
          <w:tcPr>
            <w:tcW w:w="10456" w:type="dxa"/>
            <w:shd w:val="clear" w:color="auto" w:fill="215E99" w:themeFill="text2" w:themeFillTint="BF"/>
          </w:tcPr>
          <w:p w14:paraId="3D8C981D" w14:textId="77777777" w:rsidR="00EE729B" w:rsidRDefault="00EE729B">
            <w:pPr>
              <w:pStyle w:val="aff0"/>
            </w:pPr>
            <w:r>
              <w:rPr>
                <w:rFonts w:hint="eastAsia"/>
              </w:rPr>
              <w:t>Point1 キーワードやカテゴリで検索可能</w:t>
            </w:r>
          </w:p>
        </w:tc>
      </w:tr>
      <w:tr w:rsidR="00EE729B" w14:paraId="5432CF17" w14:textId="77777777">
        <w:tc>
          <w:tcPr>
            <w:tcW w:w="10456" w:type="dxa"/>
          </w:tcPr>
          <w:p w14:paraId="07222260" w14:textId="77777777" w:rsidR="00EE729B" w:rsidRDefault="00EE729B">
            <w:pPr>
              <w:pStyle w:val="afff6"/>
            </w:pPr>
            <w:r w:rsidRPr="0067020B">
              <w:t>キーワードや「学習できるスキル」や「目指すロール」、「リテラシー講座」といったあらかじめ定義されたカテゴリから講座を探すことができます。</w:t>
            </w:r>
          </w:p>
          <w:p w14:paraId="438D7931" w14:textId="77777777" w:rsidR="00EE729B" w:rsidRPr="002526E3" w:rsidRDefault="00EE729B">
            <w:pPr>
              <w:pStyle w:val="afff6"/>
            </w:pPr>
          </w:p>
          <w:p w14:paraId="256F2F1C" w14:textId="77777777" w:rsidR="00EE729B" w:rsidRDefault="00EE729B" w:rsidP="00892C01">
            <w:pPr>
              <w:pStyle w:val="afff6"/>
              <w:numPr>
                <w:ilvl w:val="0"/>
                <w:numId w:val="51"/>
              </w:numPr>
              <w:ind w:leftChars="12" w:left="469"/>
            </w:pPr>
            <w:r w:rsidRPr="002526E3">
              <w:t>キーワードから探す</w:t>
            </w:r>
          </w:p>
          <w:p w14:paraId="7F11B548" w14:textId="7FF47248" w:rsidR="00EE729B" w:rsidRDefault="00EE729B" w:rsidP="003C0B30">
            <w:pPr>
              <w:pStyle w:val="afff6"/>
              <w:ind w:leftChars="195" w:left="468"/>
            </w:pPr>
            <w:r w:rsidRPr="002526E3">
              <w:t>どの画面でも、ヘッダーからキーワードで検索することが可能です。具体的なキーワードや講座名があればここから検索してください。また、トレンドキーワードを集めた「注目ワード」を利用することもできます。</w:t>
            </w:r>
          </w:p>
          <w:p w14:paraId="656483B7" w14:textId="77777777" w:rsidR="00EE729B" w:rsidRDefault="00EE729B" w:rsidP="00892C01">
            <w:pPr>
              <w:pStyle w:val="afff6"/>
              <w:numPr>
                <w:ilvl w:val="0"/>
                <w:numId w:val="51"/>
              </w:numPr>
              <w:ind w:leftChars="12" w:left="469"/>
            </w:pPr>
            <w:r w:rsidRPr="002526E3">
              <w:t>スキルやロールから探す</w:t>
            </w:r>
          </w:p>
          <w:p w14:paraId="02419323" w14:textId="243FCB14" w:rsidR="00EE729B" w:rsidRDefault="00EE729B" w:rsidP="003C0B30">
            <w:pPr>
              <w:pStyle w:val="afff6"/>
              <w:ind w:leftChars="195" w:left="468"/>
            </w:pPr>
            <w:r w:rsidRPr="002526E3">
              <w:t>トップページの「3つのカテゴリ</w:t>
            </w:r>
            <w:r>
              <w:t>（</w:t>
            </w:r>
            <w:r w:rsidRPr="002526E3">
              <w:t>リテラシー講座・学習できるスキル・目指すロール</w:t>
            </w:r>
            <w:r>
              <w:t>）</w:t>
            </w:r>
            <w:r w:rsidRPr="002526E3">
              <w:t>」から講座を絞りこむことができます。これらのカテゴリはデジタルスキル標準に準拠しています。</w:t>
            </w:r>
          </w:p>
          <w:p w14:paraId="28B6499B" w14:textId="77777777" w:rsidR="00EE729B" w:rsidRDefault="00EE729B" w:rsidP="00892C01">
            <w:pPr>
              <w:pStyle w:val="afff6"/>
              <w:numPr>
                <w:ilvl w:val="0"/>
                <w:numId w:val="51"/>
              </w:numPr>
              <w:ind w:leftChars="12" w:left="469"/>
            </w:pPr>
            <w:r w:rsidRPr="002526E3">
              <w:t>マナビDXオススメから探す</w:t>
            </w:r>
          </w:p>
          <w:p w14:paraId="7432995F" w14:textId="77777777" w:rsidR="00EE729B" w:rsidRDefault="00EE729B">
            <w:pPr>
              <w:pStyle w:val="afff6"/>
              <w:ind w:leftChars="195" w:left="468"/>
            </w:pPr>
            <w:r w:rsidRPr="002526E3">
              <w:t>具体的なキーワードやカテゴリが想像できない場合は、マナビDXオススメの視点から講座を選ぶことも可能です</w:t>
            </w:r>
            <w:r w:rsidRPr="00A01F91">
              <w:rPr>
                <w:rFonts w:hint="eastAsia"/>
                <w:color w:val="414042"/>
              </w:rPr>
              <w:t>。</w:t>
            </w:r>
          </w:p>
        </w:tc>
      </w:tr>
      <w:tr w:rsidR="00EE729B" w14:paraId="6D77D662" w14:textId="77777777">
        <w:tc>
          <w:tcPr>
            <w:tcW w:w="10456" w:type="dxa"/>
            <w:shd w:val="clear" w:color="auto" w:fill="215E99" w:themeFill="text2" w:themeFillTint="BF"/>
          </w:tcPr>
          <w:p w14:paraId="3C3F8FAE" w14:textId="77777777" w:rsidR="00EE729B" w:rsidRPr="0067020B" w:rsidRDefault="00EE729B">
            <w:pPr>
              <w:pStyle w:val="aff0"/>
            </w:pPr>
            <w:r w:rsidRPr="005A394E">
              <w:t>Point2</w:t>
            </w:r>
            <w:r>
              <w:rPr>
                <w:rFonts w:hint="eastAsia"/>
              </w:rPr>
              <w:t xml:space="preserve"> 自分の「お気に入り」や「学習プラン」の作成が可能</w:t>
            </w:r>
          </w:p>
        </w:tc>
      </w:tr>
      <w:tr w:rsidR="00EE729B" w14:paraId="174398D6" w14:textId="77777777">
        <w:tc>
          <w:tcPr>
            <w:tcW w:w="10456" w:type="dxa"/>
          </w:tcPr>
          <w:p w14:paraId="29685514" w14:textId="77777777" w:rsidR="00EE729B" w:rsidRPr="002526E3" w:rsidRDefault="00EE729B">
            <w:pPr>
              <w:pStyle w:val="afff6"/>
            </w:pPr>
            <w:r w:rsidRPr="002526E3">
              <w:rPr>
                <w:rFonts w:hint="eastAsia"/>
              </w:rPr>
              <w:t>マナビDXにログインすると、講座を記録することができます。</w:t>
            </w:r>
          </w:p>
          <w:p w14:paraId="2294B443" w14:textId="77777777" w:rsidR="00EE729B" w:rsidRPr="002526E3" w:rsidRDefault="00EE729B">
            <w:pPr>
              <w:pStyle w:val="afff6"/>
            </w:pPr>
          </w:p>
          <w:p w14:paraId="3DD43991" w14:textId="77777777" w:rsidR="00EE729B" w:rsidRDefault="00EE729B" w:rsidP="00892C01">
            <w:pPr>
              <w:pStyle w:val="afff6"/>
              <w:numPr>
                <w:ilvl w:val="0"/>
                <w:numId w:val="51"/>
              </w:numPr>
              <w:ind w:leftChars="6" w:left="454"/>
            </w:pPr>
            <w:r w:rsidRPr="002526E3">
              <w:t>「お気に入り」への登録</w:t>
            </w:r>
          </w:p>
          <w:p w14:paraId="5B7A864F" w14:textId="7337F27E" w:rsidR="00EE729B" w:rsidRPr="005443C6" w:rsidRDefault="00EE729B" w:rsidP="003C0B30">
            <w:pPr>
              <w:pStyle w:val="afff6"/>
              <w:ind w:leftChars="189" w:left="454"/>
            </w:pPr>
            <w:r w:rsidRPr="002526E3">
              <w:t>学習してみたい講座、気になる講座があれば、「お気に入り」に登録することが可能です。</w:t>
            </w:r>
          </w:p>
          <w:p w14:paraId="067F7CF7" w14:textId="77777777" w:rsidR="00EE729B" w:rsidRDefault="00EE729B" w:rsidP="00892C01">
            <w:pPr>
              <w:pStyle w:val="afff6"/>
              <w:numPr>
                <w:ilvl w:val="0"/>
                <w:numId w:val="51"/>
              </w:numPr>
              <w:ind w:leftChars="6" w:left="454"/>
            </w:pPr>
            <w:r w:rsidRPr="002526E3">
              <w:t>「学習プラン」による計画的な学習の実現</w:t>
            </w:r>
          </w:p>
          <w:p w14:paraId="63E9B14C" w14:textId="77777777" w:rsidR="00EE729B" w:rsidRPr="005A394E" w:rsidRDefault="00EE729B">
            <w:pPr>
              <w:pStyle w:val="afff6"/>
              <w:ind w:leftChars="189" w:left="454"/>
            </w:pPr>
            <w:r w:rsidRPr="002526E3">
              <w:t>学習したい講座を見つけたら、「学習プラン」を活用し、計画的な研修受講や受講実績を管理することをお勧めします。「学習プラン」は学習したい講座の登録、学習の進捗、研修の受講実績を管理することができ、計画的、継続的な自己研鑽を実現することができます。</w:t>
            </w:r>
          </w:p>
        </w:tc>
      </w:tr>
      <w:tr w:rsidR="00EE729B" w14:paraId="36AF932D" w14:textId="77777777">
        <w:tc>
          <w:tcPr>
            <w:tcW w:w="10456" w:type="dxa"/>
            <w:shd w:val="clear" w:color="auto" w:fill="215E99" w:themeFill="text2" w:themeFillTint="BF"/>
          </w:tcPr>
          <w:p w14:paraId="174B169F" w14:textId="77777777" w:rsidR="00EE729B" w:rsidRPr="002526E3" w:rsidRDefault="00EE729B">
            <w:pPr>
              <w:pStyle w:val="aff0"/>
            </w:pPr>
            <w:r>
              <w:rPr>
                <w:rFonts w:hint="eastAsia"/>
              </w:rPr>
              <w:t>Point3 講座は「デジタルスキル標準（DSS）」と紐付け</w:t>
            </w:r>
          </w:p>
        </w:tc>
      </w:tr>
      <w:tr w:rsidR="00EE729B" w14:paraId="18A362DF" w14:textId="77777777">
        <w:tc>
          <w:tcPr>
            <w:tcW w:w="10456" w:type="dxa"/>
          </w:tcPr>
          <w:p w14:paraId="08ADEEC8" w14:textId="77777777" w:rsidR="00EE729B" w:rsidRPr="0049764A" w:rsidRDefault="00EE729B">
            <w:pPr>
              <w:pStyle w:val="afff8"/>
            </w:pPr>
            <w:r w:rsidRPr="0049764A">
              <w:t>「デジタルスキル標準</w:t>
            </w:r>
            <w:r>
              <w:t>（</w:t>
            </w:r>
            <w:r w:rsidRPr="0049764A">
              <w:t>DSS</w:t>
            </w:r>
            <w:r>
              <w:t>）</w:t>
            </w:r>
            <w:r w:rsidRPr="0049764A">
              <w:t>」を理解し活用しましょう</w:t>
            </w:r>
          </w:p>
          <w:p w14:paraId="13AE226F" w14:textId="77777777" w:rsidR="00EE729B" w:rsidRDefault="00EE729B">
            <w:pPr>
              <w:pStyle w:val="afff6"/>
            </w:pPr>
            <w:r w:rsidRPr="0049764A">
              <w:t>マナビDXに掲載されている講座は、「デジタルスキル標準</w:t>
            </w:r>
            <w:r>
              <w:t>（</w:t>
            </w:r>
            <w:r w:rsidRPr="0049764A">
              <w:t>DSS</w:t>
            </w:r>
            <w:r>
              <w:t>）</w:t>
            </w:r>
            <w:r w:rsidRPr="0049764A">
              <w:t>」に紐づけされています</w:t>
            </w:r>
            <w:r>
              <w:rPr>
                <w:rFonts w:hint="eastAsia"/>
              </w:rPr>
              <w:t>。</w:t>
            </w:r>
            <w:r w:rsidRPr="0049764A">
              <w:t>「デジタルスキル標準</w:t>
            </w:r>
            <w:r>
              <w:t>（</w:t>
            </w:r>
            <w:r w:rsidRPr="0049764A">
              <w:t>DSS</w:t>
            </w:r>
            <w:r>
              <w:t>）</w:t>
            </w:r>
            <w:r w:rsidRPr="0049764A">
              <w:t>」を活用し、目指すキャリアや習得したい知識・スキルから次の講座を探し、段階的に学習していくことができます。</w:t>
            </w:r>
          </w:p>
          <w:p w14:paraId="1A6BC382" w14:textId="77777777" w:rsidR="00EE729B" w:rsidRPr="0049764A" w:rsidRDefault="00EE729B">
            <w:pPr>
              <w:pStyle w:val="afff6"/>
            </w:pPr>
          </w:p>
          <w:p w14:paraId="0A75B714" w14:textId="45AB75FC" w:rsidR="00EE729B" w:rsidRPr="0049764A" w:rsidRDefault="00EE729B" w:rsidP="00892C01">
            <w:pPr>
              <w:pStyle w:val="afff6"/>
              <w:numPr>
                <w:ilvl w:val="0"/>
                <w:numId w:val="69"/>
              </w:numPr>
            </w:pPr>
            <w:r w:rsidRPr="0049764A">
              <w:t>「デジタルスキル標準</w:t>
            </w:r>
            <w:r>
              <w:t>（</w:t>
            </w:r>
            <w:r w:rsidRPr="0049764A">
              <w:t>DSS</w:t>
            </w:r>
            <w:r>
              <w:t>）</w:t>
            </w:r>
            <w:r w:rsidRPr="0049764A">
              <w:t>」には</w:t>
            </w:r>
            <w:r>
              <w:rPr>
                <w:rFonts w:hint="eastAsia"/>
              </w:rPr>
              <w:t>すべ</w:t>
            </w:r>
            <w:r w:rsidRPr="0049764A">
              <w:t>てのビジネスパーソンを対象にデジタル技術を理解して活用するスキル（デジタルリテラシー）をまとめた「</w:t>
            </w:r>
            <w:hyperlink r:id="rId215" w:history="1">
              <w:r w:rsidRPr="0049764A">
                <w:rPr>
                  <w:rStyle w:val="a7"/>
                  <w:color w:val="auto"/>
                  <w:u w:val="none"/>
                </w:rPr>
                <w:t>DXリテラシー標準</w:t>
              </w:r>
              <w:r>
                <w:rPr>
                  <w:rStyle w:val="a7"/>
                  <w:color w:val="auto"/>
                  <w:u w:val="none"/>
                </w:rPr>
                <w:t>（</w:t>
              </w:r>
              <w:r w:rsidRPr="0049764A">
                <w:rPr>
                  <w:rStyle w:val="a7"/>
                  <w:color w:val="auto"/>
                  <w:u w:val="none"/>
                </w:rPr>
                <w:t>DSS-L</w:t>
              </w:r>
              <w:r>
                <w:rPr>
                  <w:rStyle w:val="a7"/>
                  <w:color w:val="auto"/>
                  <w:u w:val="none"/>
                </w:rPr>
                <w:t>）</w:t>
              </w:r>
            </w:hyperlink>
            <w:r w:rsidRPr="0049764A">
              <w:t>」と、高い専門性を持って組織の中でDXを推進するために必要な役割と知識・スキルをまとめた「</w:t>
            </w:r>
            <w:hyperlink r:id="rId216" w:history="1">
              <w:r w:rsidRPr="0049764A">
                <w:rPr>
                  <w:rStyle w:val="a7"/>
                  <w:color w:val="auto"/>
                  <w:u w:val="none"/>
                </w:rPr>
                <w:t>DX推進スキル標準</w:t>
              </w:r>
              <w:r>
                <w:rPr>
                  <w:rStyle w:val="a7"/>
                  <w:color w:val="auto"/>
                  <w:u w:val="none"/>
                </w:rPr>
                <w:t>（</w:t>
              </w:r>
              <w:r w:rsidRPr="0049764A">
                <w:rPr>
                  <w:rStyle w:val="a7"/>
                  <w:color w:val="auto"/>
                  <w:u w:val="none"/>
                </w:rPr>
                <w:t>DSS-P</w:t>
              </w:r>
              <w:r>
                <w:rPr>
                  <w:rStyle w:val="a7"/>
                  <w:color w:val="auto"/>
                  <w:u w:val="none"/>
                </w:rPr>
                <w:t>）</w:t>
              </w:r>
            </w:hyperlink>
            <w:r w:rsidRPr="0049764A">
              <w:t>」があります。</w:t>
            </w:r>
          </w:p>
          <w:p w14:paraId="60FD37EE" w14:textId="77777777" w:rsidR="00EE729B" w:rsidRDefault="00EE729B" w:rsidP="00892C01">
            <w:pPr>
              <w:pStyle w:val="afff6"/>
              <w:numPr>
                <w:ilvl w:val="0"/>
                <w:numId w:val="69"/>
              </w:numPr>
            </w:pPr>
            <w:r w:rsidRPr="0049764A">
              <w:t>「デジタルスキル標準</w:t>
            </w:r>
            <w:r>
              <w:t>（</w:t>
            </w:r>
            <w:r w:rsidRPr="0049764A">
              <w:t>DSS</w:t>
            </w:r>
            <w:r>
              <w:t>）</w:t>
            </w:r>
            <w:r w:rsidRPr="0049764A">
              <w:t>」を使って、デジタル社会の中でビジネスパーソンに求められている知識・スキルや企業や組織のDXの推進において必要な人材を理解し、自分に必要とされている知識やスキルを整理しましょう。ビジネスパーソンとして必要な知識や習得すべきスキルを、あるいは自分が目指したい人材像や実際の業務を描きながら、現在の自分の強み、弱みを棚卸</w:t>
            </w:r>
            <w:r>
              <w:rPr>
                <w:rFonts w:hint="eastAsia"/>
              </w:rPr>
              <w:t>し</w:t>
            </w:r>
            <w:r w:rsidRPr="0049764A">
              <w:t>、なりたい自分に必要な知識や習得すべきスキルを整理し、学び続けることで、さらなる自己研鑽につなげることができます。</w:t>
            </w:r>
          </w:p>
          <w:p w14:paraId="6D57921B" w14:textId="77777777" w:rsidR="00EE729B" w:rsidRPr="0049764A" w:rsidRDefault="00EE729B">
            <w:pPr>
              <w:pStyle w:val="afff6"/>
            </w:pPr>
          </w:p>
          <w:p w14:paraId="538CFE2F" w14:textId="77777777" w:rsidR="00EE729B" w:rsidRPr="0049764A" w:rsidRDefault="00EE729B">
            <w:pPr>
              <w:pStyle w:val="afff8"/>
            </w:pPr>
            <w:r w:rsidRPr="0049764A">
              <w:t>デジタル人材に関する政策や最新テクノロジー情報を知りましょう</w:t>
            </w:r>
          </w:p>
          <w:p w14:paraId="63002BF6" w14:textId="77777777" w:rsidR="00EE729B" w:rsidRDefault="00EE729B">
            <w:pPr>
              <w:pStyle w:val="afff6"/>
            </w:pPr>
            <w:r w:rsidRPr="0049764A">
              <w:t>学びの継続はとても重要です。ぜひ、マナビDXの機能を存分に活用し、「もっと知りたい」「もっとスキルアップしたい」を実現するために、計画的、継続的に学ぶことで、自分自身をますます成長させていきましょう。</w:t>
            </w:r>
          </w:p>
        </w:tc>
      </w:tr>
      <w:tr w:rsidR="00EE729B" w14:paraId="6BBF4502" w14:textId="77777777">
        <w:tc>
          <w:tcPr>
            <w:tcW w:w="10456" w:type="dxa"/>
            <w:shd w:val="clear" w:color="auto" w:fill="215E99" w:themeFill="text2" w:themeFillTint="BF"/>
          </w:tcPr>
          <w:p w14:paraId="4F14CB12" w14:textId="77777777" w:rsidR="00EE729B" w:rsidRPr="0049764A" w:rsidRDefault="00EE729B">
            <w:pPr>
              <w:pStyle w:val="aff0"/>
            </w:pPr>
            <w:r>
              <w:rPr>
                <w:rFonts w:hint="eastAsia"/>
              </w:rPr>
              <w:t>Point4 最先端の新技術にも対応</w:t>
            </w:r>
          </w:p>
        </w:tc>
      </w:tr>
      <w:tr w:rsidR="00EE729B" w14:paraId="786CBB21" w14:textId="77777777">
        <w:tc>
          <w:tcPr>
            <w:tcW w:w="10456" w:type="dxa"/>
          </w:tcPr>
          <w:p w14:paraId="23C744E8" w14:textId="77777777" w:rsidR="00EE729B" w:rsidRPr="00F60405" w:rsidRDefault="00EE729B">
            <w:pPr>
              <w:pStyle w:val="afff6"/>
            </w:pPr>
            <w:r w:rsidRPr="00F60405">
              <w:t>デジタルの分野は新しいテクノロジーが次々と出現、進歩していくため、常に最新情報をキャッチし、継続して学び続けることがとても重要です。学び続けることで、更なる自己研鑽をしていきましょう。</w:t>
            </w:r>
          </w:p>
          <w:p w14:paraId="2EAB3067" w14:textId="77777777" w:rsidR="00EE729B" w:rsidRDefault="00EE729B" w:rsidP="00892C01">
            <w:pPr>
              <w:pStyle w:val="afff6"/>
              <w:numPr>
                <w:ilvl w:val="0"/>
                <w:numId w:val="70"/>
              </w:numPr>
            </w:pPr>
            <w:r w:rsidRPr="00F60405">
              <w:t>受講したい研修が見つかったら、講座詳細から、講座提供事業会社のサイトへ進み、研修を申し込みの上、研修を受講しましょう。</w:t>
            </w:r>
          </w:p>
        </w:tc>
      </w:tr>
    </w:tbl>
    <w:p w14:paraId="7E53C769" w14:textId="77777777" w:rsidR="00EE729B" w:rsidRDefault="00EE729B" w:rsidP="00EE729B">
      <w:pPr>
        <w:ind w:firstLineChars="0" w:firstLine="0"/>
      </w:pPr>
      <w:r w:rsidRPr="00D93420">
        <w:rPr>
          <w:noProof/>
        </w:rPr>
        <mc:AlternateContent>
          <mc:Choice Requires="wps">
            <w:drawing>
              <wp:anchor distT="0" distB="0" distL="114300" distR="114300" simplePos="0" relativeHeight="251656525" behindDoc="0" locked="0" layoutInCell="1" allowOverlap="1" wp14:anchorId="6EDCB09E" wp14:editId="7A0432F5">
                <wp:simplePos x="0" y="0"/>
                <wp:positionH relativeFrom="margin">
                  <wp:align>right</wp:align>
                </wp:positionH>
                <wp:positionV relativeFrom="paragraph">
                  <wp:posOffset>0</wp:posOffset>
                </wp:positionV>
                <wp:extent cx="6484620" cy="292100"/>
                <wp:effectExtent l="0" t="0" r="0" b="0"/>
                <wp:wrapTopAndBottom/>
                <wp:docPr id="1375082416" name="テキスト ボックス 3"/>
                <wp:cNvGraphicFramePr/>
                <a:graphic xmlns:a="http://schemas.openxmlformats.org/drawingml/2006/main">
                  <a:graphicData uri="http://schemas.microsoft.com/office/word/2010/wordprocessingShape">
                    <wps:wsp>
                      <wps:cNvSpPr txBox="1"/>
                      <wps:spPr>
                        <a:xfrm>
                          <a:off x="0" y="0"/>
                          <a:ext cx="6484620" cy="292100"/>
                        </a:xfrm>
                        <a:prstGeom prst="rect">
                          <a:avLst/>
                        </a:prstGeom>
                        <a:noFill/>
                        <a:ln w="6350">
                          <a:noFill/>
                        </a:ln>
                      </wps:spPr>
                      <wps:txbx>
                        <w:txbxContent>
                          <w:p w14:paraId="2D8D3E8C" w14:textId="77777777" w:rsidR="00EE729B" w:rsidRPr="008A6798" w:rsidRDefault="00EE729B" w:rsidP="00EE729B">
                            <w:pPr>
                              <w:pStyle w:val="aff2"/>
                            </w:pPr>
                            <w:r>
                              <w:rPr>
                                <w:rFonts w:hint="eastAsia"/>
                              </w:rPr>
                              <w:t>(出典) マナビDX「マナビDXでの学び方</w:t>
                            </w:r>
                            <w:r>
                              <w:rPr>
                                <w:rFonts w:hint="eastAsia"/>
                                <w:color w:val="000000"/>
                              </w:rPr>
                              <w:t>」</w:t>
                            </w:r>
                            <w:r>
                              <w:rPr>
                                <w:rFonts w:hint="eastAsia"/>
                              </w:rPr>
                              <w:t>をもとに作成</w:t>
                            </w:r>
                          </w:p>
                          <w:p w14:paraId="1EA53AB5" w14:textId="77777777" w:rsidR="00EE729B" w:rsidRPr="00286256" w:rsidRDefault="00EE729B" w:rsidP="005C10C7">
                            <w:pPr>
                              <w:pStyle w:val="af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CB09E" id="_x0000_s1242" type="#_x0000_t202" style="position:absolute;left:0;text-align:left;margin-left:459.4pt;margin-top:0;width:510.6pt;height:23pt;z-index:25165652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" filled="f" stroked="f" strokeweight=".5pt">
                <v:textbox>
                  <w:txbxContent>
                    <w:p w14:paraId="2D8D3E8C" w14:textId="77777777" w:rsidR="00EE729B" w:rsidRPr="008A6798" w:rsidRDefault="00EE729B" w:rsidP="00EE729B">
                      <w:pPr>
                        <w:pStyle w:val="aff2"/>
                      </w:pPr>
                      <w:r>
                        <w:rPr>
                          <w:rFonts w:hint="eastAsia"/>
                        </w:rPr>
                        <w:t>(出典) マナビDX「マナビDXでの学び方</w:t>
                      </w:r>
                      <w:r>
                        <w:rPr>
                          <w:rFonts w:hint="eastAsia"/>
                          <w:color w:val="000000"/>
                        </w:rPr>
                        <w:t>」</w:t>
                      </w:r>
                      <w:r>
                        <w:rPr>
                          <w:rFonts w:hint="eastAsia"/>
                        </w:rPr>
                        <w:t>をもとに作成</w:t>
                      </w:r>
                    </w:p>
                    <w:p w14:paraId="1EA53AB5" w14:textId="77777777" w:rsidR="00EE729B" w:rsidRPr="00286256" w:rsidRDefault="00EE729B" w:rsidP="005C10C7">
                      <w:pPr>
                        <w:pStyle w:val="aff2"/>
                      </w:pPr>
                    </w:p>
                  </w:txbxContent>
                </v:textbox>
                <w10:wrap type="topAndBottom" anchorx="margin"/>
              </v:shape>
            </w:pict>
          </mc:Fallback>
        </mc:AlternateContent>
      </w:r>
    </w:p>
    <w:tbl>
      <w:tblPr>
        <w:tblStyle w:val="aa"/>
        <w:tblpPr w:leftFromText="142" w:rightFromText="142" w:vertAnchor="text" w:horzAnchor="margin" w:tblpY="450"/>
        <w:tblW w:w="0" w:type="auto"/>
        <w:tblLook w:val="04A0" w:firstRow="1" w:lastRow="0" w:firstColumn="1" w:lastColumn="0" w:noHBand="0" w:noVBand="1"/>
      </w:tblPr>
      <w:tblGrid>
        <w:gridCol w:w="10456"/>
      </w:tblGrid>
      <w:tr w:rsidR="00EE729B" w:rsidRPr="00AF6B60" w14:paraId="3CDF6DA4" w14:textId="77777777">
        <w:tc>
          <w:tcPr>
            <w:tcW w:w="10456" w:type="dxa"/>
          </w:tcPr>
          <w:p w14:paraId="6F161308" w14:textId="77777777" w:rsidR="00EE729B" w:rsidRDefault="00EE729B">
            <w:pPr>
              <w:pStyle w:val="afff8"/>
            </w:pPr>
            <w:r w:rsidRPr="00F11B3D">
              <w:rPr>
                <w:rFonts w:hint="eastAsia"/>
              </w:rPr>
              <w:t>デジタル人材育成に関する支援制度から講座を</w:t>
            </w:r>
            <w:r>
              <w:rPr>
                <w:rFonts w:hint="eastAsia"/>
              </w:rPr>
              <w:t>探す方法</w:t>
            </w:r>
            <w:r>
              <w:rPr>
                <w:noProof/>
              </w:rPr>
              <w:drawing>
                <wp:anchor distT="0" distB="0" distL="114300" distR="114300" simplePos="0" relativeHeight="251656524" behindDoc="0" locked="0" layoutInCell="1" allowOverlap="1" wp14:anchorId="304A067D" wp14:editId="2A46D272">
                  <wp:simplePos x="0" y="0"/>
                  <wp:positionH relativeFrom="column">
                    <wp:posOffset>-195995</wp:posOffset>
                  </wp:positionH>
                  <wp:positionV relativeFrom="paragraph">
                    <wp:posOffset>-340745</wp:posOffset>
                  </wp:positionV>
                  <wp:extent cx="822960" cy="518160"/>
                  <wp:effectExtent l="0" t="0" r="0" b="0"/>
                  <wp:wrapNone/>
                  <wp:docPr id="428938573"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822960" cy="518160"/>
                          </a:xfrm>
                          <a:prstGeom prst="rect">
                            <a:avLst/>
                          </a:prstGeom>
                          <a:noFill/>
                          <a:ln>
                            <a:noFill/>
                          </a:ln>
                        </pic:spPr>
                      </pic:pic>
                    </a:graphicData>
                  </a:graphic>
                </wp:anchor>
              </w:drawing>
            </w:r>
          </w:p>
          <w:p w14:paraId="3CE51EE8" w14:textId="77777777" w:rsidR="00EE729B" w:rsidRPr="00AF6B60" w:rsidRDefault="00EE729B">
            <w:pPr>
              <w:pStyle w:val="afff6"/>
            </w:pPr>
            <w:r w:rsidRPr="001F0902">
              <w:rPr>
                <w:rFonts w:hint="eastAsia"/>
              </w:rPr>
              <w:t>マナビ</w:t>
            </w:r>
            <w:r w:rsidRPr="001F0902">
              <w:t>DXでは経済産業省を始め、各省庁におけるデジタル人材育成に関する個人、事業者様向けの支援制度を紹介しています。また、第四次産業革命スキル習得講座（経済産業省）、教育訓練給付制度（厚生労働省）、人材開発支援助成金（厚生労働省）</w:t>
            </w:r>
            <w:r>
              <w:rPr>
                <w:rFonts w:hint="eastAsia"/>
              </w:rPr>
              <w:t>など</w:t>
            </w:r>
            <w:r w:rsidRPr="001F0902">
              <w:t>と連携した講座が</w:t>
            </w:r>
            <w:r>
              <w:rPr>
                <w:rFonts w:hint="eastAsia"/>
              </w:rPr>
              <w:t>あります。</w:t>
            </w:r>
          </w:p>
        </w:tc>
      </w:tr>
    </w:tbl>
    <w:p w14:paraId="627E11BB" w14:textId="77777777" w:rsidR="00EE729B" w:rsidRPr="00C03FDB" w:rsidRDefault="00EE729B" w:rsidP="00EE729B"/>
    <w:p w14:paraId="197B1504" w14:textId="77777777" w:rsidR="00EE729B" w:rsidRPr="00FF449A" w:rsidRDefault="00EE729B" w:rsidP="00EE729B">
      <w:pPr>
        <w:ind w:firstLineChars="0" w:firstLine="0"/>
      </w:pPr>
    </w:p>
    <w:tbl>
      <w:tblPr>
        <w:tblStyle w:val="aa"/>
        <w:tblpPr w:leftFromText="142" w:rightFromText="142" w:vertAnchor="text" w:horzAnchor="margin" w:tblpY="198"/>
        <w:tblW w:w="0" w:type="auto"/>
        <w:tblLook w:val="04A0" w:firstRow="1" w:lastRow="0" w:firstColumn="1" w:lastColumn="0" w:noHBand="0" w:noVBand="1"/>
      </w:tblPr>
      <w:tblGrid>
        <w:gridCol w:w="3681"/>
        <w:gridCol w:w="6775"/>
      </w:tblGrid>
      <w:tr w:rsidR="00EE729B" w14:paraId="77DB424E" w14:textId="77777777">
        <w:tc>
          <w:tcPr>
            <w:tcW w:w="10456" w:type="dxa"/>
            <w:gridSpan w:val="2"/>
          </w:tcPr>
          <w:p w14:paraId="21E20B61" w14:textId="77777777" w:rsidR="00EE729B" w:rsidRDefault="00EE729B" w:rsidP="00601047">
            <w:pPr>
              <w:pStyle w:val="affe"/>
              <w:framePr w:hSpace="0" w:wrap="auto" w:vAnchor="margin" w:hAnchor="text" w:yAlign="inline"/>
            </w:pPr>
            <w:r w:rsidRPr="000A23A7">
              <w:rPr>
                <w:rFonts w:hint="eastAsia"/>
              </w:rPr>
              <w:t>詳細理解のため参考となる文献（参考文献）</w:t>
            </w:r>
          </w:p>
        </w:tc>
      </w:tr>
      <w:tr w:rsidR="00EE729B" w:rsidRPr="000A23A7" w14:paraId="6232AFC2" w14:textId="77777777">
        <w:tc>
          <w:tcPr>
            <w:tcW w:w="3681" w:type="dxa"/>
            <w:shd w:val="clear" w:color="auto" w:fill="F1A983" w:themeFill="accent2" w:themeFillTint="99"/>
          </w:tcPr>
          <w:p w14:paraId="318BA1C6" w14:textId="77777777" w:rsidR="00EE729B" w:rsidRDefault="00EE729B" w:rsidP="00601047">
            <w:pPr>
              <w:pStyle w:val="affe"/>
              <w:framePr w:hSpace="0" w:wrap="auto" w:vAnchor="margin" w:hAnchor="text" w:yAlign="inline"/>
            </w:pPr>
            <w:r>
              <w:rPr>
                <w:rFonts w:hint="eastAsia"/>
              </w:rPr>
              <w:t>マナビDX</w:t>
            </w:r>
          </w:p>
        </w:tc>
        <w:tc>
          <w:tcPr>
            <w:tcW w:w="6775" w:type="dxa"/>
          </w:tcPr>
          <w:p w14:paraId="54C9F116" w14:textId="77777777" w:rsidR="00EE729B" w:rsidRPr="000A23A7" w:rsidRDefault="00EE729B" w:rsidP="00601047">
            <w:pPr>
              <w:pStyle w:val="affe"/>
              <w:framePr w:hSpace="0" w:wrap="auto" w:vAnchor="margin" w:hAnchor="text" w:yAlign="inline"/>
            </w:pPr>
            <w:r w:rsidRPr="00F62DAC">
              <w:t>https://manabi-dx.ipa.go.jp</w:t>
            </w:r>
          </w:p>
        </w:tc>
      </w:tr>
      <w:tr w:rsidR="00EE729B" w:rsidRPr="000A23A7" w14:paraId="37374973" w14:textId="77777777">
        <w:tc>
          <w:tcPr>
            <w:tcW w:w="3681" w:type="dxa"/>
            <w:shd w:val="clear" w:color="auto" w:fill="F1A983" w:themeFill="accent2" w:themeFillTint="99"/>
          </w:tcPr>
          <w:p w14:paraId="4D8D8C5A" w14:textId="77777777" w:rsidR="00EE729B" w:rsidRDefault="00EE729B" w:rsidP="00601047">
            <w:pPr>
              <w:pStyle w:val="affe"/>
              <w:framePr w:hSpace="0" w:wrap="auto" w:vAnchor="margin" w:hAnchor="text" w:yAlign="inline"/>
            </w:pPr>
            <w:r>
              <w:rPr>
                <w:rFonts w:hint="eastAsia"/>
              </w:rPr>
              <w:t>デジタル人材育成政策のご紹介</w:t>
            </w:r>
          </w:p>
        </w:tc>
        <w:tc>
          <w:tcPr>
            <w:tcW w:w="6775" w:type="dxa"/>
          </w:tcPr>
          <w:p w14:paraId="4A4E4198" w14:textId="77777777" w:rsidR="00EE729B" w:rsidRPr="00F62DAC" w:rsidRDefault="00EE729B" w:rsidP="00601047">
            <w:pPr>
              <w:pStyle w:val="affe"/>
              <w:framePr w:hSpace="0" w:wrap="auto" w:vAnchor="margin" w:hAnchor="text" w:yAlign="inline"/>
            </w:pPr>
            <w:r w:rsidRPr="007D539C">
              <w:t>https://manabi-dx.ipa.go.jp/gov_assist</w:t>
            </w:r>
          </w:p>
        </w:tc>
      </w:tr>
    </w:tbl>
    <w:p w14:paraId="0B053909" w14:textId="77777777" w:rsidR="00EE729B" w:rsidRDefault="00EE729B" w:rsidP="00EE729B">
      <w:pPr>
        <w:widowControl/>
        <w:spacing w:line="240" w:lineRule="auto"/>
        <w:ind w:firstLineChars="0" w:firstLine="0"/>
        <w:jc w:val="left"/>
      </w:pPr>
      <w:r>
        <w:br w:type="page"/>
      </w:r>
    </w:p>
    <w:p w14:paraId="701F09B1" w14:textId="77777777" w:rsidR="003D081E" w:rsidRDefault="003D081E" w:rsidP="003D081E">
      <w:pPr>
        <w:pStyle w:val="2"/>
      </w:pPr>
      <w:bookmarkStart w:id="1877" w:name="_Toc182561791"/>
      <w:bookmarkStart w:id="1878" w:name="_Toc185339060"/>
      <w:bookmarkStart w:id="1879" w:name="_Toc188349157"/>
      <w:r w:rsidRPr="006167C5">
        <w:rPr>
          <w:rFonts w:hint="eastAsia"/>
        </w:rPr>
        <w:t>スキルと知識を持った人材育成・人材確保方法</w:t>
      </w:r>
      <w:bookmarkEnd w:id="1877"/>
      <w:bookmarkEnd w:id="1878"/>
      <w:bookmarkEnd w:id="1879"/>
    </w:p>
    <w:tbl>
      <w:tblPr>
        <w:tblStyle w:val="aa"/>
        <w:tblW w:w="0" w:type="auto"/>
        <w:tblLook w:val="04A0" w:firstRow="1" w:lastRow="0" w:firstColumn="1" w:lastColumn="0" w:noHBand="0" w:noVBand="1"/>
      </w:tblPr>
      <w:tblGrid>
        <w:gridCol w:w="10456"/>
      </w:tblGrid>
      <w:tr w:rsidR="003D081E" w14:paraId="7C1E6B2A" w14:textId="77777777">
        <w:tc>
          <w:tcPr>
            <w:tcW w:w="10456" w:type="dxa"/>
            <w:shd w:val="clear" w:color="auto" w:fill="215E99"/>
          </w:tcPr>
          <w:p w14:paraId="71C3B5B2" w14:textId="77777777" w:rsidR="003D081E" w:rsidRDefault="003D081E">
            <w:pPr>
              <w:pStyle w:val="aff0"/>
              <w:rPr>
                <w:szCs w:val="24"/>
              </w:rPr>
            </w:pPr>
            <w:r w:rsidRPr="00204298">
              <w:rPr>
                <w:rFonts w:hint="eastAsia"/>
              </w:rPr>
              <w:t>章の目的</w:t>
            </w:r>
          </w:p>
        </w:tc>
      </w:tr>
      <w:tr w:rsidR="003D081E" w:rsidRPr="006B768D" w14:paraId="0D93B210" w14:textId="77777777">
        <w:trPr>
          <w:trHeight w:val="1734"/>
        </w:trPr>
        <w:tc>
          <w:tcPr>
            <w:tcW w:w="10456" w:type="dxa"/>
          </w:tcPr>
          <w:p w14:paraId="3602340D" w14:textId="77777777" w:rsidR="003D081E" w:rsidRPr="006B768D" w:rsidRDefault="003D081E">
            <w:pPr>
              <w:pStyle w:val="afff6"/>
            </w:pPr>
            <w:r>
              <w:rPr>
                <w:rFonts w:hint="eastAsia"/>
              </w:rPr>
              <w:t>第25章では、</w:t>
            </w:r>
            <w:r w:rsidRPr="00B10D7C">
              <w:rPr>
                <w:rFonts w:hint="eastAsia"/>
              </w:rPr>
              <w:t>カリキュラム</w:t>
            </w:r>
            <w:r>
              <w:rPr>
                <w:rFonts w:hint="eastAsia"/>
              </w:rPr>
              <w:t>など</w:t>
            </w:r>
            <w:r w:rsidRPr="00B10D7C">
              <w:rPr>
                <w:rFonts w:hint="eastAsia"/>
              </w:rPr>
              <w:t>を</w:t>
            </w:r>
            <w:r>
              <w:rPr>
                <w:rFonts w:hint="eastAsia"/>
              </w:rPr>
              <w:t>活用し</w:t>
            </w:r>
            <w:r w:rsidRPr="00B10D7C">
              <w:rPr>
                <w:rFonts w:hint="eastAsia"/>
              </w:rPr>
              <w:t>、チェンジマインド、リスキリングも含めた実施計画</w:t>
            </w:r>
            <w:r>
              <w:rPr>
                <w:rFonts w:hint="eastAsia"/>
              </w:rPr>
              <w:t>およ</w:t>
            </w:r>
            <w:r w:rsidRPr="00B10D7C">
              <w:rPr>
                <w:rFonts w:hint="eastAsia"/>
              </w:rPr>
              <w:t>び教育・研修の実施内容</w:t>
            </w:r>
            <w:r>
              <w:rPr>
                <w:rFonts w:hint="eastAsia"/>
              </w:rPr>
              <w:t>の作成方法を理解することを目的とします。カリキュラムごとに、実践方法を例示します。</w:t>
            </w:r>
          </w:p>
        </w:tc>
      </w:tr>
      <w:tr w:rsidR="003D081E" w14:paraId="3114C3C0" w14:textId="77777777">
        <w:tc>
          <w:tcPr>
            <w:tcW w:w="10456" w:type="dxa"/>
            <w:shd w:val="clear" w:color="auto" w:fill="215E99"/>
          </w:tcPr>
          <w:p w14:paraId="7622D365" w14:textId="77777777" w:rsidR="003D081E" w:rsidRDefault="003D081E">
            <w:pPr>
              <w:pStyle w:val="aff0"/>
              <w:rPr>
                <w:szCs w:val="24"/>
              </w:rPr>
            </w:pPr>
            <w:r w:rsidRPr="00FF7085">
              <w:rPr>
                <w:rFonts w:hint="eastAsia"/>
                <w:szCs w:val="24"/>
              </w:rPr>
              <w:t>主な達成目標</w:t>
            </w:r>
          </w:p>
        </w:tc>
      </w:tr>
      <w:tr w:rsidR="003D081E" w:rsidRPr="00C2491F" w14:paraId="1A6F999B" w14:textId="77777777">
        <w:trPr>
          <w:trHeight w:val="1707"/>
        </w:trPr>
        <w:tc>
          <w:tcPr>
            <w:tcW w:w="10456" w:type="dxa"/>
          </w:tcPr>
          <w:p w14:paraId="04A6728C" w14:textId="1824E5BC" w:rsidR="003D081E" w:rsidRDefault="003D081E" w:rsidP="00892C01">
            <w:pPr>
              <w:pStyle w:val="afff6"/>
              <w:numPr>
                <w:ilvl w:val="0"/>
                <w:numId w:val="19"/>
              </w:numPr>
            </w:pPr>
            <w:r w:rsidRPr="00786238">
              <w:rPr>
                <w:rFonts w:hint="eastAsia"/>
              </w:rPr>
              <w:t>「プラス・セキュリティ知識補充講座</w:t>
            </w:r>
            <w:r w:rsidRPr="00786238">
              <w:t xml:space="preserve"> カリキュラム例」をもとに、教育・研修の実施内容および実施計画を</w:t>
            </w:r>
            <w:r>
              <w:rPr>
                <w:rFonts w:hint="eastAsia"/>
              </w:rPr>
              <w:t>作成する手順を理解すること</w:t>
            </w:r>
          </w:p>
          <w:p w14:paraId="00851784" w14:textId="1E1621C1" w:rsidR="003D081E" w:rsidRDefault="003D081E" w:rsidP="00892C01">
            <w:pPr>
              <w:pStyle w:val="afff6"/>
              <w:numPr>
                <w:ilvl w:val="0"/>
                <w:numId w:val="19"/>
              </w:numPr>
            </w:pPr>
            <w:r w:rsidRPr="00786238">
              <w:rPr>
                <w:rFonts w:hint="eastAsia"/>
              </w:rPr>
              <w:t>「</w:t>
            </w:r>
            <w:r w:rsidRPr="00A83C6F">
              <w:t>ITスキル標準</w:t>
            </w:r>
            <w:r w:rsidRPr="00786238">
              <w:t>」をもとに、教育・研修の実施内容および実施計画を</w:t>
            </w:r>
            <w:r>
              <w:rPr>
                <w:rFonts w:hint="eastAsia"/>
              </w:rPr>
              <w:t>作成する手順を理解すること</w:t>
            </w:r>
          </w:p>
          <w:p w14:paraId="0CE3CE57" w14:textId="389E9521" w:rsidR="003D081E" w:rsidRPr="0080276B" w:rsidRDefault="003D081E" w:rsidP="00892C01">
            <w:pPr>
              <w:pStyle w:val="afff6"/>
              <w:numPr>
                <w:ilvl w:val="0"/>
                <w:numId w:val="19"/>
              </w:numPr>
            </w:pPr>
            <w:r>
              <w:rPr>
                <w:rFonts w:hint="eastAsia"/>
              </w:rPr>
              <w:t>「</w:t>
            </w:r>
            <w:r w:rsidRPr="003145CC">
              <w:rPr>
                <w:rFonts w:hint="eastAsia"/>
              </w:rPr>
              <w:t>デジタルスキル標準</w:t>
            </w:r>
            <w:r w:rsidRPr="00786238">
              <w:t>」をもとに、教育・研修の実施内容および実施計画を</w:t>
            </w:r>
            <w:r>
              <w:rPr>
                <w:rFonts w:hint="eastAsia"/>
              </w:rPr>
              <w:t>作成する手順を理解すること</w:t>
            </w:r>
          </w:p>
        </w:tc>
      </w:tr>
    </w:tbl>
    <w:p w14:paraId="46647E8D" w14:textId="77777777" w:rsidR="003D081E" w:rsidRDefault="003D081E" w:rsidP="002A6987">
      <w:pPr>
        <w:pStyle w:val="3"/>
      </w:pPr>
      <w:bookmarkStart w:id="1880" w:name="_Toc182561792"/>
      <w:bookmarkStart w:id="1881" w:name="_Toc185339061"/>
      <w:bookmarkStart w:id="1882" w:name="_Toc188349158"/>
      <w:r w:rsidRPr="00F755B5">
        <w:rPr>
          <w:rFonts w:hint="eastAsia"/>
        </w:rPr>
        <w:t>「プラス・セキュリティ」の実施計画例</w:t>
      </w:r>
      <w:bookmarkEnd w:id="1880"/>
      <w:bookmarkEnd w:id="1881"/>
      <w:bookmarkEnd w:id="1882"/>
    </w:p>
    <w:p w14:paraId="1857C200" w14:textId="21E90D1A" w:rsidR="003D081E" w:rsidRDefault="003D081E" w:rsidP="003D081E">
      <w:r>
        <w:rPr>
          <w:rFonts w:hint="eastAsia"/>
        </w:rPr>
        <w:t>セキュリティに詳しくない人に加えて、既にセキュリティを担当している人も、新しい技術を学び、考え方を最新にしていくことが必要です。技術は常に進化しており、過去の対策や古い考え方では、最新の</w:t>
      </w:r>
      <w:bookmarkStart w:id="1883" w:name="■サイバー攻撃25ー1"/>
      <w:r w:rsidR="00E216AB">
        <w:fldChar w:fldCharType="begin"/>
      </w:r>
      <w:r w:rsidR="00E216AB">
        <w:rPr>
          <w:rFonts w:hint="eastAsia"/>
        </w:rPr>
        <w:instrText xml:space="preserve">HYPERLINK </w:instrText>
      </w:r>
      <w:r w:rsidR="00E216AB">
        <w:instrText xml:space="preserve"> \l "</w:instrText>
      </w:r>
      <w:r w:rsidR="00E216AB">
        <w:rPr>
          <w:rFonts w:hint="eastAsia"/>
        </w:rPr>
        <w:instrText>■サイバー攻撃</w:instrText>
      </w:r>
      <w:r w:rsidR="00E216AB">
        <w:instrText>"</w:instrText>
      </w:r>
      <w:r w:rsidR="00E216AB">
        <w:fldChar w:fldCharType="separate"/>
      </w:r>
      <w:r w:rsidRPr="00E216AB">
        <w:rPr>
          <w:rStyle w:val="a7"/>
          <w:rFonts w:hint="eastAsia"/>
        </w:rPr>
        <w:t>サイバー攻撃</w:t>
      </w:r>
      <w:bookmarkEnd w:id="1883"/>
      <w:r w:rsidR="00E216AB">
        <w:fldChar w:fldCharType="end"/>
      </w:r>
      <w:r>
        <w:rPr>
          <w:rFonts w:hint="eastAsia"/>
        </w:rPr>
        <w:t>に対応することが難しいためです。昨今は</w:t>
      </w:r>
      <w:bookmarkStart w:id="1884" w:name="■AI25ー1"/>
      <w:r w:rsidR="00A31CC8">
        <w:fldChar w:fldCharType="begin"/>
      </w:r>
      <w:r w:rsidR="00A31CC8">
        <w:instrText>HYPERLINK  \l "■AI"</w:instrText>
      </w:r>
      <w:r w:rsidR="00A31CC8">
        <w:fldChar w:fldCharType="separate"/>
      </w:r>
      <w:r w:rsidRPr="00A31CC8">
        <w:rPr>
          <w:rStyle w:val="a7"/>
        </w:rPr>
        <w:t>AI</w:t>
      </w:r>
      <w:bookmarkEnd w:id="1884"/>
      <w:r w:rsidR="00A31CC8">
        <w:fldChar w:fldCharType="end"/>
      </w:r>
      <w:r>
        <w:t>を使った新しい攻撃手法が増加しており、昔のスキルや知識だけでは十分</w:t>
      </w:r>
      <w:r>
        <w:rPr>
          <w:rFonts w:hint="eastAsia"/>
        </w:rPr>
        <w:t>に対応することは困難です。この章の前半では、「プラス・セキュリティ知識補充講座</w:t>
      </w:r>
      <w:r>
        <w:t xml:space="preserve"> カリキュラム例」をもとに、教育・研修の実施内容および実施計画を解説します。</w:t>
      </w:r>
    </w:p>
    <w:p w14:paraId="79BA42D4" w14:textId="77777777" w:rsidR="003D081E" w:rsidRDefault="003D081E" w:rsidP="003D081E">
      <w:r>
        <w:rPr>
          <w:rFonts w:hint="eastAsia"/>
        </w:rPr>
        <w:t>この章の後半ではリスキリングに有効と考えられるカリキュラムを例にして、リスキリングのための研修実施計画の策定について解説します。現在、</w:t>
      </w:r>
      <w:r>
        <w:t>AIや自動化などの新しい技術の導入が進んでいますが、これによって従来の仕事が変化し、新しいスキルが必要になります。中長期でみればAIなどの新技術の普及によって、一部の職業は消滅し、新しい職業が生まれることになるでしょう。そうした変化の中で、個人が市場で競争力を維持するためには、</w:t>
      </w:r>
      <w:r w:rsidRPr="003D09D6">
        <w:rPr>
          <w:rFonts w:hint="eastAsia"/>
        </w:rPr>
        <w:t>リスキリングを通じて最新の技術や知識を習得し、変化に対応できる能力を高めることが重要です</w:t>
      </w:r>
      <w:r>
        <w:rPr>
          <w:rFonts w:hint="eastAsia"/>
        </w:rPr>
        <w:t>。</w:t>
      </w:r>
      <w:r w:rsidRPr="00D85EC3">
        <w:rPr>
          <w:rFonts w:hint="eastAsia"/>
        </w:rPr>
        <w:t>リスキリングを成功させるためには、チェンジマインド（変革思考）を持つことが非常に重要です。チェンジマインドとは、変化を受け入れ、柔軟に対応する考え方を意味します。リスキリングには新しい知識やスキルを習得するための柔軟な思考が不可欠です。考え方を柔軟に変え、具体的な目標を設定するとともに、信頼できる教材やカリキュラムを選んで、自分にあった学習方法を見つけることが、リスキリング成功の秘訣だと言ってよいでしょう。この章では</w:t>
      </w:r>
      <w:r>
        <w:rPr>
          <w:rFonts w:hint="eastAsia"/>
        </w:rPr>
        <w:t>関係機関が公表しているカリキュラムを参考に、セキュリティに関する学習方法を例示します。</w:t>
      </w:r>
    </w:p>
    <w:p w14:paraId="79A2AE22" w14:textId="77777777" w:rsidR="003D081E" w:rsidRDefault="003D081E" w:rsidP="003D081E">
      <w:pPr>
        <w:ind w:firstLineChars="0" w:firstLine="0"/>
      </w:pPr>
    </w:p>
    <w:p w14:paraId="70FF3693" w14:textId="77777777" w:rsidR="003D081E" w:rsidRDefault="003D081E" w:rsidP="003D081E">
      <w:r>
        <w:rPr>
          <w:rFonts w:hint="eastAsia"/>
        </w:rPr>
        <w:t>「</w:t>
      </w:r>
      <w:r w:rsidRPr="00C875FC">
        <w:rPr>
          <w:rFonts w:hint="eastAsia"/>
        </w:rPr>
        <w:t>プラス・セキュリティ知識補充講座</w:t>
      </w:r>
      <w:r w:rsidRPr="00C875FC">
        <w:t xml:space="preserve"> カリキュラム</w:t>
      </w:r>
      <w:r>
        <w:rPr>
          <w:rFonts w:hint="eastAsia"/>
        </w:rPr>
        <w:t>例」の内容を実施するための手順を例示します。</w:t>
      </w:r>
    </w:p>
    <w:p w14:paraId="09DD98B8" w14:textId="77777777" w:rsidR="003D081E" w:rsidRPr="00C10C29" w:rsidRDefault="003D081E" w:rsidP="003D081E"/>
    <w:p w14:paraId="1538934D" w14:textId="77777777" w:rsidR="003D081E" w:rsidRPr="00EB4410" w:rsidRDefault="003D081E" w:rsidP="003D081E">
      <w:pPr>
        <w:pStyle w:val="61"/>
      </w:pPr>
      <w:r w:rsidRPr="00EB4410">
        <w:t>前提条件</w:t>
      </w:r>
    </w:p>
    <w:p w14:paraId="3677BD40" w14:textId="77777777" w:rsidR="003D081E" w:rsidRDefault="003D081E" w:rsidP="003D081E">
      <w:r w:rsidRPr="00E24EEA">
        <w:rPr>
          <w:rFonts w:hint="eastAsia"/>
        </w:rPr>
        <w:t>中小企業を対象とし、セキュリティ専門家は社内に存在しない。</w:t>
      </w:r>
    </w:p>
    <w:p w14:paraId="2AA416A5" w14:textId="77777777" w:rsidR="003D081E" w:rsidRDefault="003D081E" w:rsidP="003D081E">
      <w:pPr>
        <w:ind w:firstLineChars="0" w:firstLine="0"/>
      </w:pPr>
    </w:p>
    <w:p w14:paraId="74057BF9" w14:textId="77777777" w:rsidR="003D081E" w:rsidRDefault="003D081E" w:rsidP="003D081E">
      <w:pPr>
        <w:pStyle w:val="61"/>
      </w:pPr>
      <w:r>
        <w:rPr>
          <w:rFonts w:hint="eastAsia"/>
        </w:rPr>
        <w:t>1.</w:t>
      </w:r>
      <w:r w:rsidRPr="004854A3">
        <w:t>目標の明確化</w:t>
      </w:r>
    </w:p>
    <w:p w14:paraId="1171FCF7" w14:textId="77777777" w:rsidR="003D081E" w:rsidRDefault="003D081E" w:rsidP="003D081E">
      <w:r>
        <w:rPr>
          <w:rFonts w:hint="eastAsia"/>
        </w:rPr>
        <w:t>単元の目標と、到達レベルを明確にします。</w:t>
      </w:r>
      <w:r w:rsidRPr="0031578A">
        <w:rPr>
          <w:rFonts w:hint="eastAsia"/>
        </w:rPr>
        <w:t>（以下の表は、部課長級向けの第</w:t>
      </w:r>
      <w:r w:rsidRPr="0031578A">
        <w:t>3単元（投資『サイバーセキュリティとリスク対応』）の場合です）</w:t>
      </w:r>
    </w:p>
    <w:tbl>
      <w:tblPr>
        <w:tblStyle w:val="aa"/>
        <w:tblW w:w="0" w:type="auto"/>
        <w:tblLook w:val="04A0" w:firstRow="1" w:lastRow="0" w:firstColumn="1" w:lastColumn="0" w:noHBand="0" w:noVBand="1"/>
      </w:tblPr>
      <w:tblGrid>
        <w:gridCol w:w="10456"/>
      </w:tblGrid>
      <w:tr w:rsidR="003D081E" w14:paraId="3C49095F" w14:textId="77777777">
        <w:tc>
          <w:tcPr>
            <w:tcW w:w="10456" w:type="dxa"/>
            <w:shd w:val="clear" w:color="auto" w:fill="215E99" w:themeFill="text2" w:themeFillTint="BF"/>
          </w:tcPr>
          <w:p w14:paraId="5D024CCC" w14:textId="77777777" w:rsidR="003D081E" w:rsidRDefault="003D081E">
            <w:pPr>
              <w:pStyle w:val="aff0"/>
            </w:pPr>
            <w:r>
              <w:rPr>
                <w:rFonts w:hint="eastAsia"/>
              </w:rPr>
              <w:t>目標</w:t>
            </w:r>
          </w:p>
        </w:tc>
      </w:tr>
      <w:tr w:rsidR="003D081E" w14:paraId="72910D96" w14:textId="77777777">
        <w:tc>
          <w:tcPr>
            <w:tcW w:w="10456" w:type="dxa"/>
          </w:tcPr>
          <w:p w14:paraId="58F9647E" w14:textId="77777777" w:rsidR="003D081E" w:rsidRDefault="003D081E">
            <w:pPr>
              <w:pStyle w:val="afff6"/>
            </w:pPr>
            <w:r w:rsidRPr="0014595D">
              <w:rPr>
                <w:rFonts w:hint="eastAsia"/>
              </w:rPr>
              <w:t>自部署におけるサイバーセキュリティリスクのマネジメントに必要となる概念と、具体的なアクションについて理解する。</w:t>
            </w:r>
          </w:p>
        </w:tc>
      </w:tr>
      <w:tr w:rsidR="003D081E" w14:paraId="77F68D2B" w14:textId="77777777">
        <w:tc>
          <w:tcPr>
            <w:tcW w:w="10456" w:type="dxa"/>
            <w:shd w:val="clear" w:color="auto" w:fill="215E99" w:themeFill="text2" w:themeFillTint="BF"/>
          </w:tcPr>
          <w:p w14:paraId="41C32F33" w14:textId="77777777" w:rsidR="003D081E" w:rsidRPr="0014595D" w:rsidRDefault="003D081E">
            <w:pPr>
              <w:pStyle w:val="aff0"/>
            </w:pPr>
            <w:r>
              <w:rPr>
                <w:rFonts w:hint="eastAsia"/>
              </w:rPr>
              <w:t>到達レベル</w:t>
            </w:r>
          </w:p>
        </w:tc>
      </w:tr>
      <w:tr w:rsidR="003D081E" w14:paraId="4F5DB6D2" w14:textId="77777777">
        <w:tc>
          <w:tcPr>
            <w:tcW w:w="10456" w:type="dxa"/>
          </w:tcPr>
          <w:p w14:paraId="48929C10" w14:textId="77777777" w:rsidR="003D081E" w:rsidRDefault="003D081E">
            <w:pPr>
              <w:pStyle w:val="afff6"/>
              <w:numPr>
                <w:ilvl w:val="0"/>
                <w:numId w:val="13"/>
              </w:numPr>
            </w:pPr>
            <w:r>
              <w:rPr>
                <w:rFonts w:hint="eastAsia"/>
              </w:rPr>
              <w:t>部署におけるサイバーセキュリティリスクを特定し、対応の優先順位付けや対処方針の選定を行うとともに、その実現に必要な体制や要員の確保・育成を行えるようになる。</w:t>
            </w:r>
          </w:p>
          <w:p w14:paraId="3B79EBF4" w14:textId="77777777" w:rsidR="003D081E" w:rsidRPr="0014595D" w:rsidRDefault="003D081E">
            <w:pPr>
              <w:pStyle w:val="afff6"/>
              <w:numPr>
                <w:ilvl w:val="0"/>
                <w:numId w:val="13"/>
              </w:numPr>
            </w:pPr>
            <w:r>
              <w:t>担当者や社外ベンダーから提示されるセキュリティ対策案について、組織として妥当性に関する判断を下せるようになる。</w:t>
            </w:r>
          </w:p>
        </w:tc>
      </w:tr>
    </w:tbl>
    <w:p w14:paraId="593B858E" w14:textId="77777777" w:rsidR="003D081E" w:rsidRDefault="003D081E" w:rsidP="003D081E">
      <w:pPr>
        <w:ind w:firstLineChars="0" w:firstLine="0"/>
      </w:pPr>
      <w:r w:rsidRPr="00D93420">
        <w:rPr>
          <w:noProof/>
        </w:rPr>
        <mc:AlternateContent>
          <mc:Choice Requires="wps">
            <w:drawing>
              <wp:anchor distT="0" distB="0" distL="114300" distR="114300" simplePos="0" relativeHeight="251656601" behindDoc="0" locked="0" layoutInCell="1" allowOverlap="1" wp14:anchorId="5EAB75CC" wp14:editId="4D0FAEAC">
                <wp:simplePos x="0" y="0"/>
                <wp:positionH relativeFrom="margin">
                  <wp:posOffset>114300</wp:posOffset>
                </wp:positionH>
                <wp:positionV relativeFrom="paragraph">
                  <wp:posOffset>6350</wp:posOffset>
                </wp:positionV>
                <wp:extent cx="6484620" cy="292100"/>
                <wp:effectExtent l="0" t="0" r="0" b="0"/>
                <wp:wrapTopAndBottom/>
                <wp:docPr id="1072460768" name="テキスト ボックス 3"/>
                <wp:cNvGraphicFramePr/>
                <a:graphic xmlns:a="http://schemas.openxmlformats.org/drawingml/2006/main">
                  <a:graphicData uri="http://schemas.microsoft.com/office/word/2010/wordprocessingShape">
                    <wps:wsp>
                      <wps:cNvSpPr txBox="1"/>
                      <wps:spPr>
                        <a:xfrm>
                          <a:off x="0" y="0"/>
                          <a:ext cx="6484620" cy="292100"/>
                        </a:xfrm>
                        <a:prstGeom prst="rect">
                          <a:avLst/>
                        </a:prstGeom>
                        <a:noFill/>
                        <a:ln w="6350">
                          <a:noFill/>
                        </a:ln>
                      </wps:spPr>
                      <wps:txbx>
                        <w:txbxContent>
                          <w:p w14:paraId="63BE37FC" w14:textId="77777777" w:rsidR="003D081E" w:rsidRPr="008A6798" w:rsidRDefault="003D081E" w:rsidP="003D081E">
                            <w:pPr>
                              <w:pStyle w:val="aff2"/>
                            </w:pPr>
                            <w:r>
                              <w:rPr>
                                <w:rFonts w:hint="eastAsia"/>
                              </w:rPr>
                              <w:t>(出典) NISC「</w:t>
                            </w:r>
                            <w:r w:rsidRPr="00286256">
                              <w:t>プラス・セキュリティ知識補充講座 カリキュラム例</w:t>
                            </w:r>
                            <w:r>
                              <w:rPr>
                                <w:rFonts w:hint="eastAsia"/>
                                <w:color w:val="000000"/>
                              </w:rPr>
                              <w:t>」</w:t>
                            </w:r>
                            <w:r>
                              <w:rPr>
                                <w:rFonts w:hint="eastAsia"/>
                              </w:rPr>
                              <w:t>をもとに作成</w:t>
                            </w:r>
                          </w:p>
                          <w:p w14:paraId="1376B383" w14:textId="77777777" w:rsidR="003D081E" w:rsidRPr="00286256" w:rsidRDefault="003D081E" w:rsidP="005C10C7">
                            <w:pPr>
                              <w:pStyle w:val="af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B75CC" id="_x0000_s1243" type="#_x0000_t202" style="position:absolute;left:0;text-align:left;margin-left:9pt;margin-top:.5pt;width:510.6pt;height:23pt;z-index:2516566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" filled="f" stroked="f" strokeweight=".5pt">
                <v:textbox>
                  <w:txbxContent>
                    <w:p w14:paraId="63BE37FC" w14:textId="77777777" w:rsidR="003D081E" w:rsidRPr="008A6798" w:rsidRDefault="003D081E" w:rsidP="003D081E">
                      <w:pPr>
                        <w:pStyle w:val="aff2"/>
                      </w:pPr>
                      <w:r>
                        <w:rPr>
                          <w:rFonts w:hint="eastAsia"/>
                        </w:rPr>
                        <w:t>(出典) NISC「</w:t>
                      </w:r>
                      <w:r w:rsidRPr="00286256">
                        <w:t>プラス・セキュリティ知識補充講座 カリキュラム例</w:t>
                      </w:r>
                      <w:r>
                        <w:rPr>
                          <w:rFonts w:hint="eastAsia"/>
                          <w:color w:val="000000"/>
                        </w:rPr>
                        <w:t>」</w:t>
                      </w:r>
                      <w:r>
                        <w:rPr>
                          <w:rFonts w:hint="eastAsia"/>
                        </w:rPr>
                        <w:t>をもとに作成</w:t>
                      </w:r>
                    </w:p>
                    <w:p w14:paraId="1376B383" w14:textId="77777777" w:rsidR="003D081E" w:rsidRPr="00286256" w:rsidRDefault="003D081E" w:rsidP="005C10C7">
                      <w:pPr>
                        <w:pStyle w:val="aff2"/>
                      </w:pPr>
                    </w:p>
                  </w:txbxContent>
                </v:textbox>
                <w10:wrap type="topAndBottom" anchorx="margin"/>
              </v:shape>
            </w:pict>
          </mc:Fallback>
        </mc:AlternateContent>
      </w:r>
    </w:p>
    <w:p w14:paraId="5B7F8EAC" w14:textId="77777777" w:rsidR="003D081E" w:rsidRDefault="003D081E" w:rsidP="003D081E">
      <w:pPr>
        <w:pStyle w:val="61"/>
      </w:pPr>
      <w:bookmarkStart w:id="1885" w:name="_Hlk180155206"/>
      <w:r>
        <w:t>2</w:t>
      </w:r>
      <w:r>
        <w:rPr>
          <w:rFonts w:hint="eastAsia"/>
        </w:rPr>
        <w:t>.学習方法</w:t>
      </w:r>
      <w:r>
        <w:t>の</w:t>
      </w:r>
      <w:r>
        <w:rPr>
          <w:rFonts w:hint="eastAsia"/>
        </w:rPr>
        <w:t>検討</w:t>
      </w:r>
    </w:p>
    <w:p w14:paraId="47914083" w14:textId="77777777" w:rsidR="003D081E" w:rsidRDefault="003D081E" w:rsidP="003D081E">
      <w:r>
        <w:rPr>
          <w:rFonts w:hint="eastAsia"/>
        </w:rPr>
        <w:t>カリキュラム内容を学習するための方法を検討します。例えば以下のようなものが挙げられます。</w:t>
      </w:r>
    </w:p>
    <w:p w14:paraId="2A64CE3D" w14:textId="77777777" w:rsidR="003D081E" w:rsidRDefault="003D081E" w:rsidP="00892C01">
      <w:pPr>
        <w:pStyle w:val="ab"/>
        <w:numPr>
          <w:ilvl w:val="0"/>
          <w:numId w:val="68"/>
        </w:numPr>
        <w:ind w:leftChars="0" w:firstLineChars="0"/>
      </w:pPr>
      <w:r w:rsidRPr="00C546FF">
        <w:t>専門家の活用</w:t>
      </w:r>
    </w:p>
    <w:p w14:paraId="1967BECD" w14:textId="43481AEE" w:rsidR="003D081E" w:rsidRPr="00FC6FA1" w:rsidRDefault="003D081E" w:rsidP="003C0B30">
      <w:pPr>
        <w:pStyle w:val="ab"/>
        <w:ind w:leftChars="0" w:left="440" w:firstLineChars="0" w:firstLine="0"/>
      </w:pPr>
      <w:r w:rsidRPr="00C546FF">
        <w:t>サイバーセキュリティの専門家や、企業向けにトレーニングサービスを提供する企業を活用して学習します。中小企業に対応できる柔軟なサポートを提供するサービスを優先的に検討することが重要です。例えば、企業のセキュリティ状況に応じたカスタマイズされた研修プログラムを依頼したり、専門家によるワークショップ</w:t>
      </w:r>
      <w:r>
        <w:rPr>
          <w:rFonts w:hint="eastAsia"/>
        </w:rPr>
        <w:t>を依頼したり</w:t>
      </w:r>
      <w:r w:rsidRPr="00C546FF">
        <w:t>することが効果的です。</w:t>
      </w:r>
    </w:p>
    <w:p w14:paraId="3C0F77A5" w14:textId="77777777" w:rsidR="003D081E" w:rsidRDefault="003D081E" w:rsidP="00892C01">
      <w:pPr>
        <w:pStyle w:val="ab"/>
        <w:numPr>
          <w:ilvl w:val="0"/>
          <w:numId w:val="26"/>
        </w:numPr>
        <w:ind w:leftChars="0" w:firstLineChars="0"/>
      </w:pPr>
      <w:r w:rsidRPr="00C546FF">
        <w:t>オンライン学習の活用</w:t>
      </w:r>
    </w:p>
    <w:p w14:paraId="6549DB5B" w14:textId="203F989A" w:rsidR="003D081E" w:rsidRPr="009D6B7E" w:rsidRDefault="003D081E" w:rsidP="003C0B30">
      <w:pPr>
        <w:pStyle w:val="ab"/>
        <w:ind w:leftChars="0" w:left="440" w:firstLineChars="0" w:firstLine="0"/>
      </w:pPr>
      <w:r w:rsidRPr="00C546FF">
        <w:t>無料や低価格で利用できるオンライン学習プラットフォームを使って、従業員がセキュリティの基礎を学べるようにします。例えば、セキュリティに関する基礎コースを受講できるオンライン学習サイト</w:t>
      </w:r>
      <w:r>
        <w:rPr>
          <w:rFonts w:hint="eastAsia"/>
        </w:rPr>
        <w:t>（例：マナビDXなど）があります。</w:t>
      </w:r>
      <w:r w:rsidRPr="00C546FF">
        <w:t>従業員が自分のペースで学習できるため、業務の合間を利用して学びやすい</w:t>
      </w:r>
      <w:r>
        <w:rPr>
          <w:rFonts w:hint="eastAsia"/>
        </w:rPr>
        <w:t>こと</w:t>
      </w:r>
      <w:r w:rsidRPr="00C546FF">
        <w:t>がメリットです。</w:t>
      </w:r>
    </w:p>
    <w:p w14:paraId="5D711CC1" w14:textId="77777777" w:rsidR="003D081E" w:rsidRDefault="003D081E" w:rsidP="00892C01">
      <w:pPr>
        <w:pStyle w:val="ab"/>
        <w:numPr>
          <w:ilvl w:val="0"/>
          <w:numId w:val="26"/>
        </w:numPr>
        <w:ind w:leftChars="0" w:firstLineChars="0"/>
      </w:pPr>
      <w:r w:rsidRPr="00C546FF">
        <w:t>内部研修の実施</w:t>
      </w:r>
    </w:p>
    <w:p w14:paraId="57690B21" w14:textId="02EA6769" w:rsidR="003D081E" w:rsidRDefault="003D081E" w:rsidP="003D081E">
      <w:pPr>
        <w:pStyle w:val="ab"/>
        <w:ind w:leftChars="0" w:left="440" w:firstLineChars="0" w:firstLine="0"/>
      </w:pPr>
      <w:r w:rsidRPr="00C546FF">
        <w:t>外部講師を招かず、社内の</w:t>
      </w:r>
      <w:bookmarkStart w:id="1886" w:name="■ITリテラシー25ー1"/>
      <w:r w:rsidR="00A46DC1">
        <w:fldChar w:fldCharType="begin"/>
      </w:r>
      <w:r w:rsidR="00A46DC1">
        <w:instrText>HYPERLINK  \l "■ITリテラシー"</w:instrText>
      </w:r>
      <w:r w:rsidR="00A46DC1">
        <w:fldChar w:fldCharType="separate"/>
      </w:r>
      <w:r w:rsidRPr="00A46DC1">
        <w:rPr>
          <w:rStyle w:val="a7"/>
        </w:rPr>
        <w:t>ITリテラシー</w:t>
      </w:r>
      <w:bookmarkEnd w:id="1886"/>
      <w:r w:rsidR="00A46DC1">
        <w:fldChar w:fldCharType="end"/>
      </w:r>
      <w:r w:rsidRPr="00C546FF">
        <w:t>が高い従業員が中心となり、セキュリティの基本を他の従業員に教える研修を行います。例えば、社内</w:t>
      </w:r>
      <w:r>
        <w:rPr>
          <w:rFonts w:hint="eastAsia"/>
        </w:rPr>
        <w:t>の</w:t>
      </w:r>
      <w:r w:rsidRPr="00C546FF">
        <w:t>担当者が「パスワードの強化方法」や「メールのフィッシング対策」といった実践的な内容を教えることで、全体のセキュリティ意識を高められます。社内の状況に即した内容で実施できるため、企業全体でスムーズに学習が進む点が特徴です。</w:t>
      </w:r>
    </w:p>
    <w:p w14:paraId="73DCC3DB" w14:textId="77777777" w:rsidR="003D081E" w:rsidRPr="00C546FF" w:rsidRDefault="003D081E" w:rsidP="003D081E">
      <w:pPr>
        <w:pStyle w:val="ab"/>
        <w:ind w:leftChars="0" w:left="440" w:firstLineChars="0" w:firstLine="0"/>
      </w:pPr>
    </w:p>
    <w:tbl>
      <w:tblPr>
        <w:tblStyle w:val="aa"/>
        <w:tblpPr w:leftFromText="142" w:rightFromText="142" w:vertAnchor="text" w:horzAnchor="margin" w:tblpY="76"/>
        <w:tblW w:w="0" w:type="auto"/>
        <w:tblLook w:val="04A0" w:firstRow="1" w:lastRow="0" w:firstColumn="1" w:lastColumn="0" w:noHBand="0" w:noVBand="1"/>
      </w:tblPr>
      <w:tblGrid>
        <w:gridCol w:w="3114"/>
        <w:gridCol w:w="7342"/>
      </w:tblGrid>
      <w:tr w:rsidR="003D081E" w:rsidRPr="00C546FF" w14:paraId="3885D992" w14:textId="77777777">
        <w:tc>
          <w:tcPr>
            <w:tcW w:w="10456" w:type="dxa"/>
            <w:gridSpan w:val="2"/>
          </w:tcPr>
          <w:bookmarkEnd w:id="1885"/>
          <w:p w14:paraId="7752A4B6" w14:textId="77777777" w:rsidR="003D081E" w:rsidRPr="00C546FF" w:rsidRDefault="003D081E" w:rsidP="00601047">
            <w:pPr>
              <w:pStyle w:val="affe"/>
              <w:framePr w:hSpace="0" w:wrap="auto" w:vAnchor="margin" w:hAnchor="text" w:yAlign="inline"/>
            </w:pPr>
            <w:r w:rsidRPr="00C546FF">
              <w:rPr>
                <w:rFonts w:hint="eastAsia"/>
              </w:rPr>
              <w:t>詳細理解のため参考となる文献（参考文献）</w:t>
            </w:r>
          </w:p>
        </w:tc>
      </w:tr>
      <w:tr w:rsidR="003D081E" w:rsidRPr="00C546FF" w14:paraId="1A3BD712" w14:textId="77777777">
        <w:tc>
          <w:tcPr>
            <w:tcW w:w="3114" w:type="dxa"/>
            <w:shd w:val="clear" w:color="auto" w:fill="F1A983" w:themeFill="accent2" w:themeFillTint="99"/>
          </w:tcPr>
          <w:p w14:paraId="01F88ED5" w14:textId="77777777" w:rsidR="003D081E" w:rsidRPr="00C546FF" w:rsidRDefault="003D081E" w:rsidP="00601047">
            <w:pPr>
              <w:pStyle w:val="affe"/>
              <w:framePr w:hSpace="0" w:wrap="auto" w:vAnchor="margin" w:hAnchor="text" w:yAlign="inline"/>
            </w:pPr>
            <w:r w:rsidRPr="00C546FF">
              <w:rPr>
                <w:rFonts w:hint="eastAsia"/>
              </w:rPr>
              <w:t>マナビDX</w:t>
            </w:r>
          </w:p>
        </w:tc>
        <w:tc>
          <w:tcPr>
            <w:tcW w:w="7342" w:type="dxa"/>
          </w:tcPr>
          <w:p w14:paraId="378C3E39" w14:textId="77777777" w:rsidR="003D081E" w:rsidRPr="00C546FF" w:rsidRDefault="003D081E" w:rsidP="00601047">
            <w:pPr>
              <w:pStyle w:val="affe"/>
              <w:framePr w:hSpace="0" w:wrap="auto" w:vAnchor="margin" w:hAnchor="text" w:yAlign="inline"/>
            </w:pPr>
            <w:r w:rsidRPr="00C546FF">
              <w:t>https://manabi-dx.ipa.go.jp</w:t>
            </w:r>
          </w:p>
        </w:tc>
      </w:tr>
    </w:tbl>
    <w:p w14:paraId="04B6872A" w14:textId="77777777" w:rsidR="003D081E" w:rsidRDefault="003D081E" w:rsidP="003D081E">
      <w:pPr>
        <w:ind w:firstLineChars="0" w:firstLine="0"/>
      </w:pPr>
    </w:p>
    <w:p w14:paraId="696BFD85" w14:textId="77777777" w:rsidR="003D081E" w:rsidRDefault="003D081E" w:rsidP="003D081E">
      <w:pPr>
        <w:pStyle w:val="61"/>
      </w:pPr>
      <w:r>
        <w:t>3</w:t>
      </w:r>
      <w:r>
        <w:rPr>
          <w:rFonts w:hint="eastAsia"/>
        </w:rPr>
        <w:t>.</w:t>
      </w:r>
      <w:r>
        <w:t>受講者の準備</w:t>
      </w:r>
    </w:p>
    <w:p w14:paraId="6EE9B80C" w14:textId="77777777" w:rsidR="003D081E" w:rsidRDefault="003D081E" w:rsidP="003D081E">
      <w:r>
        <w:rPr>
          <w:rFonts w:hint="eastAsia"/>
        </w:rPr>
        <w:t>受講者によってデジタル・ネットワーク技術、サイバーセキュリティに関する知識に差があると考えられます。以下のような方法によって受講の要否を判断することが大切です。</w:t>
      </w:r>
    </w:p>
    <w:tbl>
      <w:tblPr>
        <w:tblStyle w:val="aa"/>
        <w:tblW w:w="0" w:type="auto"/>
        <w:tblLook w:val="04A0" w:firstRow="1" w:lastRow="0" w:firstColumn="1" w:lastColumn="0" w:noHBand="0" w:noVBand="1"/>
      </w:tblPr>
      <w:tblGrid>
        <w:gridCol w:w="457"/>
        <w:gridCol w:w="2373"/>
        <w:gridCol w:w="3686"/>
        <w:gridCol w:w="3940"/>
      </w:tblGrid>
      <w:tr w:rsidR="003D081E" w14:paraId="465702D5" w14:textId="77777777">
        <w:tc>
          <w:tcPr>
            <w:tcW w:w="457" w:type="dxa"/>
            <w:shd w:val="clear" w:color="auto" w:fill="215E99" w:themeFill="text2" w:themeFillTint="BF"/>
          </w:tcPr>
          <w:p w14:paraId="1746914F" w14:textId="77777777" w:rsidR="003D081E" w:rsidRDefault="003D081E">
            <w:pPr>
              <w:pStyle w:val="aff0"/>
            </w:pPr>
          </w:p>
        </w:tc>
        <w:tc>
          <w:tcPr>
            <w:tcW w:w="2373" w:type="dxa"/>
            <w:shd w:val="clear" w:color="auto" w:fill="215E99" w:themeFill="text2" w:themeFillTint="BF"/>
          </w:tcPr>
          <w:p w14:paraId="09413B60" w14:textId="77777777" w:rsidR="003D081E" w:rsidRDefault="003D081E">
            <w:pPr>
              <w:pStyle w:val="aff0"/>
            </w:pPr>
            <w:r>
              <w:rPr>
                <w:rFonts w:hint="eastAsia"/>
              </w:rPr>
              <w:t>方法の種類</w:t>
            </w:r>
          </w:p>
        </w:tc>
        <w:tc>
          <w:tcPr>
            <w:tcW w:w="3686" w:type="dxa"/>
            <w:shd w:val="clear" w:color="auto" w:fill="215E99" w:themeFill="text2" w:themeFillTint="BF"/>
          </w:tcPr>
          <w:p w14:paraId="268F83C7" w14:textId="77777777" w:rsidR="003D081E" w:rsidRDefault="003D081E">
            <w:pPr>
              <w:pStyle w:val="aff0"/>
            </w:pPr>
            <w:r>
              <w:rPr>
                <w:rFonts w:hint="eastAsia"/>
              </w:rPr>
              <w:t>概要</w:t>
            </w:r>
          </w:p>
        </w:tc>
        <w:tc>
          <w:tcPr>
            <w:tcW w:w="3940" w:type="dxa"/>
            <w:shd w:val="clear" w:color="auto" w:fill="215E99" w:themeFill="text2" w:themeFillTint="BF"/>
          </w:tcPr>
          <w:p w14:paraId="6ABF4215" w14:textId="77777777" w:rsidR="003D081E" w:rsidRDefault="003D081E">
            <w:pPr>
              <w:pStyle w:val="aff0"/>
            </w:pPr>
            <w:r>
              <w:rPr>
                <w:rFonts w:hint="eastAsia"/>
              </w:rPr>
              <w:t>利点（〇）・欠点（×）</w:t>
            </w:r>
          </w:p>
        </w:tc>
      </w:tr>
      <w:tr w:rsidR="003D081E" w14:paraId="097CCF47" w14:textId="77777777">
        <w:tc>
          <w:tcPr>
            <w:tcW w:w="457" w:type="dxa"/>
          </w:tcPr>
          <w:p w14:paraId="1314921A" w14:textId="77777777" w:rsidR="003D081E" w:rsidRDefault="003D081E">
            <w:pPr>
              <w:pStyle w:val="afff6"/>
            </w:pPr>
            <w:r>
              <w:rPr>
                <w:rFonts w:hint="eastAsia"/>
              </w:rPr>
              <w:t>①</w:t>
            </w:r>
          </w:p>
        </w:tc>
        <w:tc>
          <w:tcPr>
            <w:tcW w:w="2373" w:type="dxa"/>
          </w:tcPr>
          <w:p w14:paraId="1735B86E" w14:textId="77777777" w:rsidR="003D081E" w:rsidRDefault="003D081E">
            <w:pPr>
              <w:pStyle w:val="afff6"/>
            </w:pPr>
            <w:r>
              <w:rPr>
                <w:rFonts w:hint="eastAsia"/>
              </w:rPr>
              <w:t>セルフチェックに基づく受講者判断</w:t>
            </w:r>
          </w:p>
        </w:tc>
        <w:tc>
          <w:tcPr>
            <w:tcW w:w="3686" w:type="dxa"/>
          </w:tcPr>
          <w:p w14:paraId="02F1044B" w14:textId="77777777" w:rsidR="003D081E" w:rsidRDefault="003D081E">
            <w:pPr>
              <w:pStyle w:val="afff6"/>
            </w:pPr>
            <w:r>
              <w:rPr>
                <w:rFonts w:hint="eastAsia"/>
              </w:rPr>
              <w:t>「◯◯について説明できる」といったチェック項目のリストを提供し、「はい」が一定比率以上の場合は、当該項目の受講を省略できる。</w:t>
            </w:r>
          </w:p>
        </w:tc>
        <w:tc>
          <w:tcPr>
            <w:tcW w:w="3940" w:type="dxa"/>
          </w:tcPr>
          <w:p w14:paraId="733E6ACA" w14:textId="77777777" w:rsidR="003D081E" w:rsidRDefault="003D081E">
            <w:pPr>
              <w:pStyle w:val="afff6"/>
              <w:ind w:left="463" w:hangingChars="193" w:hanging="463"/>
            </w:pPr>
            <w:r>
              <w:rPr>
                <w:rFonts w:hint="eastAsia"/>
              </w:rPr>
              <w:t xml:space="preserve">◯　</w:t>
            </w:r>
            <w:r>
              <w:t>動画に比べると準備コストが少なく済む</w:t>
            </w:r>
          </w:p>
          <w:p w14:paraId="3C93B468" w14:textId="77777777" w:rsidR="003D081E" w:rsidRDefault="003D081E">
            <w:pPr>
              <w:pStyle w:val="afff6"/>
              <w:ind w:left="463" w:hangingChars="193" w:hanging="463"/>
            </w:pPr>
            <w:r>
              <w:t>✕</w:t>
            </w:r>
            <w:r>
              <w:rPr>
                <w:rFonts w:hint="eastAsia"/>
              </w:rPr>
              <w:t xml:space="preserve">　</w:t>
            </w:r>
            <w:r>
              <w:t>チェック項目が多くなると受講者にとって</w:t>
            </w:r>
            <w:r>
              <w:rPr>
                <w:rFonts w:hint="eastAsia"/>
              </w:rPr>
              <w:t>判断に要する負担が増大する</w:t>
            </w:r>
          </w:p>
        </w:tc>
      </w:tr>
      <w:tr w:rsidR="003D081E" w14:paraId="24692D99" w14:textId="77777777">
        <w:tc>
          <w:tcPr>
            <w:tcW w:w="457" w:type="dxa"/>
          </w:tcPr>
          <w:p w14:paraId="142893F0" w14:textId="77777777" w:rsidR="003D081E" w:rsidRDefault="003D081E">
            <w:pPr>
              <w:pStyle w:val="afff6"/>
            </w:pPr>
            <w:r>
              <w:rPr>
                <w:rFonts w:hint="eastAsia"/>
              </w:rPr>
              <w:t>②</w:t>
            </w:r>
          </w:p>
        </w:tc>
        <w:tc>
          <w:tcPr>
            <w:tcW w:w="2373" w:type="dxa"/>
          </w:tcPr>
          <w:p w14:paraId="73C01A0D" w14:textId="77777777" w:rsidR="003D081E" w:rsidRPr="00D46F22" w:rsidRDefault="003D081E">
            <w:pPr>
              <w:pStyle w:val="afff6"/>
            </w:pPr>
            <w:r w:rsidRPr="00D46F22">
              <w:rPr>
                <w:rFonts w:hint="eastAsia"/>
              </w:rPr>
              <w:t>理解度テストによる判定</w:t>
            </w:r>
          </w:p>
        </w:tc>
        <w:tc>
          <w:tcPr>
            <w:tcW w:w="3686" w:type="dxa"/>
          </w:tcPr>
          <w:p w14:paraId="2BB469F2" w14:textId="77777777" w:rsidR="003D081E" w:rsidRDefault="003D081E">
            <w:pPr>
              <w:pStyle w:val="afff6"/>
            </w:pPr>
            <w:r>
              <w:rPr>
                <w:rFonts w:hint="eastAsia"/>
              </w:rPr>
              <w:t>受講者の理解度を確認する４択問題を出題し、一定以上の得点を得た受講者は当該項目の受講を省略できる。</w:t>
            </w:r>
          </w:p>
        </w:tc>
        <w:tc>
          <w:tcPr>
            <w:tcW w:w="3940" w:type="dxa"/>
          </w:tcPr>
          <w:p w14:paraId="43514141" w14:textId="77777777" w:rsidR="003D081E" w:rsidRDefault="003D081E">
            <w:pPr>
              <w:pStyle w:val="afff6"/>
              <w:ind w:left="463" w:hangingChars="193" w:hanging="463"/>
            </w:pPr>
            <w:r>
              <w:rPr>
                <w:rFonts w:hint="eastAsia"/>
              </w:rPr>
              <w:t xml:space="preserve">◯　</w:t>
            </w:r>
            <w:r>
              <w:t>提示した方法の中で、最も厳密な判定</w:t>
            </w:r>
            <w:r>
              <w:rPr>
                <w:rFonts w:hint="eastAsia"/>
              </w:rPr>
              <w:t>が可能</w:t>
            </w:r>
          </w:p>
          <w:p w14:paraId="1F413A60" w14:textId="5EE1AA4E" w:rsidR="003D081E" w:rsidRDefault="003D081E">
            <w:pPr>
              <w:pStyle w:val="afff6"/>
              <w:ind w:left="463" w:hangingChars="193" w:hanging="463"/>
            </w:pPr>
            <w:r>
              <w:t>✕</w:t>
            </w:r>
            <w:r>
              <w:rPr>
                <w:rFonts w:hint="eastAsia"/>
              </w:rPr>
              <w:t xml:space="preserve">　</w:t>
            </w:r>
            <w:r>
              <w:t>カリキュラムの冒頭で「得点が低いので要</w:t>
            </w:r>
            <w:r>
              <w:rPr>
                <w:rFonts w:hint="eastAsia"/>
              </w:rPr>
              <w:t>受講」を示すのは受講意欲を下げる恐れ</w:t>
            </w:r>
            <w:r w:rsidR="00ED3696">
              <w:rPr>
                <w:rFonts w:hint="eastAsia"/>
              </w:rPr>
              <w:t>がある</w:t>
            </w:r>
          </w:p>
        </w:tc>
      </w:tr>
      <w:tr w:rsidR="003D081E" w14:paraId="6DEE62C6" w14:textId="77777777">
        <w:tc>
          <w:tcPr>
            <w:tcW w:w="457" w:type="dxa"/>
          </w:tcPr>
          <w:p w14:paraId="72070D50" w14:textId="77777777" w:rsidR="003D081E" w:rsidRDefault="003D081E">
            <w:pPr>
              <w:pStyle w:val="afff6"/>
            </w:pPr>
            <w:r>
              <w:rPr>
                <w:rFonts w:hint="eastAsia"/>
              </w:rPr>
              <w:t>③</w:t>
            </w:r>
          </w:p>
        </w:tc>
        <w:tc>
          <w:tcPr>
            <w:tcW w:w="2373" w:type="dxa"/>
          </w:tcPr>
          <w:p w14:paraId="1396A1E3" w14:textId="77777777" w:rsidR="003D081E" w:rsidRDefault="003D081E">
            <w:pPr>
              <w:pStyle w:val="afff6"/>
            </w:pPr>
            <w:r w:rsidRPr="00171563">
              <w:rPr>
                <w:rFonts w:hint="eastAsia"/>
              </w:rPr>
              <w:t>動画視聴に基づく受講者判断</w:t>
            </w:r>
          </w:p>
        </w:tc>
        <w:tc>
          <w:tcPr>
            <w:tcW w:w="3686" w:type="dxa"/>
          </w:tcPr>
          <w:p w14:paraId="14CD43A1" w14:textId="77777777" w:rsidR="003D081E" w:rsidRDefault="003D081E">
            <w:pPr>
              <w:pStyle w:val="afff6"/>
            </w:pPr>
            <w:r>
              <w:rPr>
                <w:rFonts w:hint="eastAsia"/>
              </w:rPr>
              <w:t>受講者は次ページに示すシナリオの動画を視聴し、理解度十分（同様の場面で適切な判断が可能）と判断した場合は当該項目の受講を省略できる。</w:t>
            </w:r>
          </w:p>
        </w:tc>
        <w:tc>
          <w:tcPr>
            <w:tcW w:w="3940" w:type="dxa"/>
          </w:tcPr>
          <w:p w14:paraId="21A839E0" w14:textId="77777777" w:rsidR="003D081E" w:rsidRDefault="003D081E">
            <w:pPr>
              <w:pStyle w:val="afff6"/>
              <w:ind w:left="463" w:hangingChars="193" w:hanging="463"/>
            </w:pPr>
            <w:r>
              <w:rPr>
                <w:rFonts w:hint="eastAsia"/>
              </w:rPr>
              <w:t xml:space="preserve">◯　</w:t>
            </w:r>
            <w:r>
              <w:t>受講者にとっては軽い負担で適切な判</w:t>
            </w:r>
            <w:r>
              <w:rPr>
                <w:rFonts w:hint="eastAsia"/>
              </w:rPr>
              <w:t>断を行うことが可能で利便性に優れる</w:t>
            </w:r>
          </w:p>
          <w:p w14:paraId="4DC11DAA" w14:textId="77777777" w:rsidR="003D081E" w:rsidRDefault="003D081E">
            <w:pPr>
              <w:pStyle w:val="afff6"/>
              <w:ind w:left="463" w:hangingChars="193" w:hanging="463"/>
            </w:pPr>
            <w:r>
              <w:t>✕</w:t>
            </w:r>
            <w:r>
              <w:rPr>
                <w:rFonts w:hint="eastAsia"/>
              </w:rPr>
              <w:t xml:space="preserve">　</w:t>
            </w:r>
            <w:r>
              <w:t>動画教材の作成にコストがかかる</w:t>
            </w:r>
          </w:p>
          <w:p w14:paraId="049BF40E" w14:textId="77777777" w:rsidR="003D081E" w:rsidRDefault="003D081E">
            <w:pPr>
              <w:pStyle w:val="afff6"/>
              <w:ind w:leftChars="100" w:left="240" w:firstLineChars="100" w:firstLine="240"/>
            </w:pPr>
            <w:r>
              <w:rPr>
                <w:rFonts w:hint="eastAsia"/>
              </w:rPr>
              <w:t>事前の目的設定が重要</w:t>
            </w:r>
          </w:p>
        </w:tc>
      </w:tr>
      <w:tr w:rsidR="003D081E" w14:paraId="780AA891" w14:textId="77777777">
        <w:tc>
          <w:tcPr>
            <w:tcW w:w="457" w:type="dxa"/>
          </w:tcPr>
          <w:p w14:paraId="6D502DC7" w14:textId="77777777" w:rsidR="003D081E" w:rsidRDefault="003D081E">
            <w:pPr>
              <w:pStyle w:val="afff6"/>
            </w:pPr>
            <w:r>
              <w:rPr>
                <w:rFonts w:hint="eastAsia"/>
              </w:rPr>
              <w:t>④</w:t>
            </w:r>
          </w:p>
        </w:tc>
        <w:tc>
          <w:tcPr>
            <w:tcW w:w="2373" w:type="dxa"/>
          </w:tcPr>
          <w:p w14:paraId="37F92234" w14:textId="77777777" w:rsidR="003D081E" w:rsidRDefault="003D081E">
            <w:pPr>
              <w:pStyle w:val="afff6"/>
            </w:pPr>
            <w:r>
              <w:rPr>
                <w:rFonts w:hint="eastAsia"/>
              </w:rPr>
              <w:t>（判断支援手段を提供しない）</w:t>
            </w:r>
          </w:p>
        </w:tc>
        <w:tc>
          <w:tcPr>
            <w:tcW w:w="3686" w:type="dxa"/>
          </w:tcPr>
          <w:p w14:paraId="6BA208EB" w14:textId="77777777" w:rsidR="003D081E" w:rsidRDefault="003D081E">
            <w:pPr>
              <w:pStyle w:val="afff6"/>
            </w:pPr>
            <w:r>
              <w:rPr>
                <w:rFonts w:hint="eastAsia"/>
              </w:rPr>
              <w:t>各項目を受講するか否かを受講者による判断に委ねてしまう。</w:t>
            </w:r>
          </w:p>
        </w:tc>
        <w:tc>
          <w:tcPr>
            <w:tcW w:w="3940" w:type="dxa"/>
          </w:tcPr>
          <w:p w14:paraId="423D0C04" w14:textId="77777777" w:rsidR="003D081E" w:rsidRDefault="003D081E">
            <w:pPr>
              <w:pStyle w:val="afff6"/>
            </w:pPr>
            <w:r>
              <w:rPr>
                <w:rFonts w:hint="eastAsia"/>
              </w:rPr>
              <w:t xml:space="preserve">◯　</w:t>
            </w:r>
            <w:r>
              <w:t>判断用教材の準備が不要</w:t>
            </w:r>
          </w:p>
          <w:p w14:paraId="3B02DDFB" w14:textId="77777777" w:rsidR="003D081E" w:rsidRDefault="003D081E">
            <w:pPr>
              <w:pStyle w:val="afff6"/>
              <w:ind w:left="463" w:hangingChars="193" w:hanging="463"/>
            </w:pPr>
            <w:r>
              <w:t>✕</w:t>
            </w:r>
            <w:r>
              <w:rPr>
                <w:rFonts w:hint="eastAsia"/>
              </w:rPr>
              <w:t xml:space="preserve">　</w:t>
            </w:r>
            <w:r>
              <w:t>基礎知識不十分なまま集合講習に参</w:t>
            </w:r>
            <w:r>
              <w:rPr>
                <w:rFonts w:hint="eastAsia"/>
              </w:rPr>
              <w:t>加する受講者が生じる可能性がある</w:t>
            </w:r>
          </w:p>
        </w:tc>
      </w:tr>
    </w:tbl>
    <w:p w14:paraId="4BF1C055" w14:textId="77777777" w:rsidR="003D081E" w:rsidRDefault="003D081E" w:rsidP="003D081E">
      <w:pPr>
        <w:ind w:firstLineChars="0" w:firstLine="0"/>
      </w:pPr>
      <w:r w:rsidRPr="00D93420">
        <w:rPr>
          <w:noProof/>
        </w:rPr>
        <mc:AlternateContent>
          <mc:Choice Requires="wps">
            <w:drawing>
              <wp:anchor distT="0" distB="0" distL="114300" distR="114300" simplePos="0" relativeHeight="251656598" behindDoc="0" locked="0" layoutInCell="1" allowOverlap="1" wp14:anchorId="22180999" wp14:editId="118D8981">
                <wp:simplePos x="0" y="0"/>
                <wp:positionH relativeFrom="margin">
                  <wp:posOffset>1270</wp:posOffset>
                </wp:positionH>
                <wp:positionV relativeFrom="paragraph">
                  <wp:posOffset>61122</wp:posOffset>
                </wp:positionV>
                <wp:extent cx="6644640" cy="292100"/>
                <wp:effectExtent l="0" t="0" r="0" b="0"/>
                <wp:wrapTopAndBottom/>
                <wp:docPr id="510194212" name="テキスト ボックス 3"/>
                <wp:cNvGraphicFramePr/>
                <a:graphic xmlns:a="http://schemas.openxmlformats.org/drawingml/2006/main">
                  <a:graphicData uri="http://schemas.microsoft.com/office/word/2010/wordprocessingShape">
                    <wps:wsp>
                      <wps:cNvSpPr txBox="1"/>
                      <wps:spPr>
                        <a:xfrm>
                          <a:off x="0" y="0"/>
                          <a:ext cx="6644640" cy="292100"/>
                        </a:xfrm>
                        <a:prstGeom prst="rect">
                          <a:avLst/>
                        </a:prstGeom>
                        <a:noFill/>
                        <a:ln w="6350">
                          <a:noFill/>
                        </a:ln>
                      </wps:spPr>
                      <wps:txbx>
                        <w:txbxContent>
                          <w:p w14:paraId="4BD170D2" w14:textId="77777777" w:rsidR="003D081E" w:rsidRPr="008A6798" w:rsidRDefault="003D081E" w:rsidP="003D081E">
                            <w:pPr>
                              <w:pStyle w:val="aff2"/>
                            </w:pPr>
                            <w:r>
                              <w:rPr>
                                <w:rFonts w:hint="eastAsia"/>
                              </w:rPr>
                              <w:t>(出典) NISC「</w:t>
                            </w:r>
                            <w:r w:rsidRPr="00A34A37">
                              <w:rPr>
                                <w:rFonts w:hint="eastAsia"/>
                              </w:rPr>
                              <w:t>プラス・セキュリティ知識補充講座</w:t>
                            </w:r>
                            <w:r w:rsidRPr="00A34A37">
                              <w:t xml:space="preserve"> カリキュラム例</w:t>
                            </w:r>
                            <w:r>
                              <w:rPr>
                                <w:rFonts w:hint="eastAsia"/>
                                <w:color w:val="000000"/>
                              </w:rPr>
                              <w:t>」</w:t>
                            </w:r>
                            <w:r>
                              <w:rPr>
                                <w:rFonts w:hint="eastAsia"/>
                              </w:rPr>
                              <w:t>をもとに作成</w:t>
                            </w:r>
                          </w:p>
                          <w:p w14:paraId="3CE20606" w14:textId="77777777" w:rsidR="003D081E" w:rsidRPr="00286256" w:rsidRDefault="003D081E" w:rsidP="005C10C7">
                            <w:pPr>
                              <w:pStyle w:val="af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80999" id="_x0000_s1244" type="#_x0000_t202" style="position:absolute;left:0;text-align:left;margin-left:.1pt;margin-top:4.8pt;width:523.2pt;height:23pt;z-index:2516565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" filled="f" stroked="f" strokeweight=".5pt">
                <v:textbox>
                  <w:txbxContent>
                    <w:p w14:paraId="4BD170D2" w14:textId="77777777" w:rsidR="003D081E" w:rsidRPr="008A6798" w:rsidRDefault="003D081E" w:rsidP="003D081E">
                      <w:pPr>
                        <w:pStyle w:val="aff2"/>
                      </w:pPr>
                      <w:r>
                        <w:rPr>
                          <w:rFonts w:hint="eastAsia"/>
                        </w:rPr>
                        <w:t>(出典) NISC「</w:t>
                      </w:r>
                      <w:r w:rsidRPr="00A34A37">
                        <w:rPr>
                          <w:rFonts w:hint="eastAsia"/>
                        </w:rPr>
                        <w:t>プラス・セキュリティ知識補充講座</w:t>
                      </w:r>
                      <w:r w:rsidRPr="00A34A37">
                        <w:t xml:space="preserve"> カリキュラム例</w:t>
                      </w:r>
                      <w:r>
                        <w:rPr>
                          <w:rFonts w:hint="eastAsia"/>
                          <w:color w:val="000000"/>
                        </w:rPr>
                        <w:t>」</w:t>
                      </w:r>
                      <w:r>
                        <w:rPr>
                          <w:rFonts w:hint="eastAsia"/>
                        </w:rPr>
                        <w:t>をもとに作成</w:t>
                      </w:r>
                    </w:p>
                    <w:p w14:paraId="3CE20606" w14:textId="77777777" w:rsidR="003D081E" w:rsidRPr="00286256" w:rsidRDefault="003D081E" w:rsidP="005C10C7">
                      <w:pPr>
                        <w:pStyle w:val="aff2"/>
                      </w:pPr>
                    </w:p>
                  </w:txbxContent>
                </v:textbox>
                <w10:wrap type="topAndBottom" anchorx="margin"/>
              </v:shape>
            </w:pict>
          </mc:Fallback>
        </mc:AlternateContent>
      </w:r>
      <w:r w:rsidRPr="000428F4">
        <w:rPr>
          <w:rFonts w:hint="eastAsia"/>
        </w:rPr>
        <w:t>そのほか、受講の可否を判断する手段として以下のものが挙げられます。</w:t>
      </w:r>
    </w:p>
    <w:p w14:paraId="146C47E3" w14:textId="77777777" w:rsidR="003D081E" w:rsidRDefault="003D081E" w:rsidP="003D081E">
      <w:pPr>
        <w:pStyle w:val="ab"/>
        <w:numPr>
          <w:ilvl w:val="0"/>
          <w:numId w:val="14"/>
        </w:numPr>
        <w:ind w:leftChars="0" w:firstLineChars="0"/>
      </w:pPr>
      <w:r>
        <w:rPr>
          <w:rFonts w:hint="eastAsia"/>
        </w:rPr>
        <w:t>事前アンケートの実施</w:t>
      </w:r>
    </w:p>
    <w:p w14:paraId="190E7C20" w14:textId="77777777" w:rsidR="003D081E" w:rsidRDefault="003D081E" w:rsidP="003D081E">
      <w:pPr>
        <w:pStyle w:val="ab"/>
        <w:ind w:leftChars="0" w:left="680" w:firstLineChars="0" w:firstLine="0"/>
      </w:pPr>
      <w:r>
        <w:rPr>
          <w:rFonts w:hint="eastAsia"/>
        </w:rPr>
        <w:t>セキュリティ知識レベルを把握するために、セルフチェック形式のアンケートを実施します。このアンケートでは、日常的に利用されるデジタルツールやセキュリティ用語の理解度を確認します。アンケートの結果をもとに、カリキュラムを受講する対象者を決定します。部門のマネジメント層で、実際にセキュリティ対応に関与する可能性のあるメンバーを中心に選びます。</w:t>
      </w:r>
    </w:p>
    <w:p w14:paraId="5BBC94FD" w14:textId="77777777" w:rsidR="003D081E" w:rsidRDefault="003D081E" w:rsidP="003D081E">
      <w:pPr>
        <w:ind w:firstLineChars="0" w:firstLine="0"/>
      </w:pPr>
    </w:p>
    <w:p w14:paraId="6CACA50B" w14:textId="77777777" w:rsidR="003D081E" w:rsidRDefault="003D081E" w:rsidP="003D081E">
      <w:pPr>
        <w:pStyle w:val="61"/>
      </w:pPr>
      <w:r>
        <w:t>4</w:t>
      </w:r>
      <w:r>
        <w:rPr>
          <w:rFonts w:hint="eastAsia"/>
        </w:rPr>
        <w:t>.</w:t>
      </w:r>
      <w:r>
        <w:t>カリキュラムの実施</w:t>
      </w:r>
    </w:p>
    <w:p w14:paraId="36448FDB" w14:textId="77777777" w:rsidR="003D081E" w:rsidRDefault="003D081E" w:rsidP="003D081E">
      <w:r>
        <w:rPr>
          <w:rFonts w:hint="eastAsia"/>
        </w:rPr>
        <w:t>カリキュラム内容の実施方法を例示します。</w:t>
      </w:r>
      <w:r w:rsidRPr="002148EF">
        <w:rPr>
          <w:rFonts w:hint="eastAsia"/>
        </w:rPr>
        <w:t>（以下は、部課長級向けの第</w:t>
      </w:r>
      <w:r w:rsidRPr="002148EF">
        <w:t>3単元（投資『サイバーセキュリティとリスク対応』）の場合です）</w:t>
      </w:r>
    </w:p>
    <w:p w14:paraId="7F4F9DF2" w14:textId="77777777" w:rsidR="003D081E" w:rsidRDefault="003D081E" w:rsidP="003D081E"/>
    <w:p w14:paraId="2C6B4181" w14:textId="77777777" w:rsidR="003D081E" w:rsidRDefault="003D081E" w:rsidP="003D081E">
      <w:pPr>
        <w:pStyle w:val="ab"/>
        <w:numPr>
          <w:ilvl w:val="0"/>
          <w:numId w:val="14"/>
        </w:numPr>
        <w:ind w:leftChars="0" w:firstLineChars="0"/>
      </w:pPr>
      <w:r>
        <w:rPr>
          <w:rFonts w:hint="eastAsia"/>
        </w:rPr>
        <w:t>オンライン研修の実施</w:t>
      </w:r>
    </w:p>
    <w:p w14:paraId="29BCBD9E" w14:textId="77777777" w:rsidR="003D081E" w:rsidRDefault="003D081E" w:rsidP="003D081E">
      <w:pPr>
        <w:pStyle w:val="ab"/>
        <w:ind w:leftChars="0" w:left="680" w:firstLineChars="0" w:firstLine="0"/>
      </w:pPr>
      <w:r>
        <w:rPr>
          <w:rFonts w:hint="eastAsia"/>
        </w:rPr>
        <w:t>オンデマンド形式で提供される次の事項を学習します。</w:t>
      </w:r>
    </w:p>
    <w:p w14:paraId="48C32260" w14:textId="77777777" w:rsidR="003D081E" w:rsidRDefault="003D081E" w:rsidP="00892C01">
      <w:pPr>
        <w:pStyle w:val="ab"/>
        <w:numPr>
          <w:ilvl w:val="0"/>
          <w:numId w:val="66"/>
        </w:numPr>
        <w:ind w:leftChars="0" w:firstLineChars="0"/>
      </w:pPr>
      <w:r>
        <w:rPr>
          <w:rFonts w:hint="eastAsia"/>
        </w:rPr>
        <w:t>サイバーセキュリティのリスクマネジメントの特徴（オンデマンド・</w:t>
      </w:r>
      <w:r>
        <w:t>30分）</w:t>
      </w:r>
    </w:p>
    <w:p w14:paraId="010A9DC3" w14:textId="77777777" w:rsidR="003D081E" w:rsidRPr="00245D40" w:rsidRDefault="003D081E" w:rsidP="00892C01">
      <w:pPr>
        <w:pStyle w:val="ab"/>
        <w:numPr>
          <w:ilvl w:val="0"/>
          <w:numId w:val="66"/>
        </w:numPr>
        <w:ind w:leftChars="0" w:firstLineChars="0"/>
      </w:pPr>
      <w:r>
        <w:rPr>
          <w:rFonts w:hint="eastAsia"/>
        </w:rPr>
        <w:t>対策における費用と損失の考え方（オンデマンド・</w:t>
      </w:r>
      <w:r>
        <w:t>30分）</w:t>
      </w:r>
    </w:p>
    <w:p w14:paraId="7BCDDF47" w14:textId="38A78E45" w:rsidR="003D081E" w:rsidRDefault="003D081E" w:rsidP="00FA7DB8">
      <w:pPr>
        <w:pStyle w:val="ab"/>
        <w:ind w:leftChars="0" w:left="680" w:firstLineChars="0" w:firstLine="0"/>
      </w:pPr>
      <w:r>
        <w:rPr>
          <w:rFonts w:hint="eastAsia"/>
        </w:rPr>
        <w:t>この段階では、サイバー攻撃の基礎やリスク管理の基本概念について学びます。</w:t>
      </w:r>
    </w:p>
    <w:p w14:paraId="23FBA3BD" w14:textId="77777777" w:rsidR="003D081E" w:rsidRDefault="003D081E" w:rsidP="003D081E">
      <w:pPr>
        <w:pStyle w:val="ab"/>
        <w:numPr>
          <w:ilvl w:val="0"/>
          <w:numId w:val="14"/>
        </w:numPr>
        <w:ind w:leftChars="0" w:firstLineChars="0"/>
      </w:pPr>
      <w:r>
        <w:rPr>
          <w:rFonts w:hint="eastAsia"/>
        </w:rPr>
        <w:t>集合講習の実施</w:t>
      </w:r>
    </w:p>
    <w:p w14:paraId="07C54BFA" w14:textId="77777777" w:rsidR="003D081E" w:rsidRDefault="003D081E" w:rsidP="003D081E">
      <w:pPr>
        <w:pStyle w:val="ab"/>
        <w:ind w:leftChars="0" w:left="680" w:firstLineChars="0" w:firstLine="0"/>
      </w:pPr>
      <w:r>
        <w:rPr>
          <w:rFonts w:hint="eastAsia"/>
        </w:rPr>
        <w:t>集合講習</w:t>
      </w:r>
      <w:r w:rsidRPr="0066139C">
        <w:rPr>
          <w:rFonts w:hint="eastAsia"/>
        </w:rPr>
        <w:t>で提供される次の事項を学習します。</w:t>
      </w:r>
    </w:p>
    <w:p w14:paraId="37005FC8" w14:textId="77777777" w:rsidR="003D081E" w:rsidRDefault="003D081E" w:rsidP="00892C01">
      <w:pPr>
        <w:pStyle w:val="ab"/>
        <w:numPr>
          <w:ilvl w:val="0"/>
          <w:numId w:val="67"/>
        </w:numPr>
        <w:ind w:leftChars="0" w:firstLineChars="0"/>
      </w:pPr>
      <w:r>
        <w:rPr>
          <w:rFonts w:hint="eastAsia"/>
        </w:rPr>
        <w:t>リスクマネジメントのケーススタディ（集合講習：</w:t>
      </w:r>
      <w:r>
        <w:t>30分）</w:t>
      </w:r>
    </w:p>
    <w:p w14:paraId="29A9CD6F" w14:textId="7F76B8A5" w:rsidR="003D081E" w:rsidRDefault="003D081E" w:rsidP="003D081E">
      <w:pPr>
        <w:pStyle w:val="ab"/>
        <w:ind w:leftChars="0" w:left="680" w:firstLineChars="0" w:firstLine="0"/>
      </w:pPr>
      <w:r>
        <w:rPr>
          <w:rFonts w:hint="eastAsia"/>
        </w:rPr>
        <w:t>集合形式の講習では、講師が具体的なサイバー攻撃事例を紹介し、効果的なセキュリティ対策を解説します。また、参加者同士でディスカッションを行い、演習を通じて理解を深めます。</w:t>
      </w:r>
    </w:p>
    <w:p w14:paraId="723AE055" w14:textId="77777777" w:rsidR="003D081E" w:rsidRDefault="003D081E" w:rsidP="003D081E">
      <w:pPr>
        <w:pStyle w:val="ab"/>
        <w:numPr>
          <w:ilvl w:val="0"/>
          <w:numId w:val="14"/>
        </w:numPr>
        <w:ind w:leftChars="0" w:firstLineChars="0"/>
      </w:pPr>
      <w:r>
        <w:rPr>
          <w:rFonts w:hint="eastAsia"/>
        </w:rPr>
        <w:t>演習の実施</w:t>
      </w:r>
    </w:p>
    <w:p w14:paraId="57BD01E2" w14:textId="77777777" w:rsidR="003D081E" w:rsidRDefault="003D081E" w:rsidP="003D081E">
      <w:pPr>
        <w:pStyle w:val="ab"/>
        <w:ind w:leftChars="0" w:left="680" w:firstLineChars="0" w:firstLine="0"/>
      </w:pPr>
      <w:r>
        <w:rPr>
          <w:rFonts w:hint="eastAsia"/>
        </w:rPr>
        <w:t>演習</w:t>
      </w:r>
      <w:r>
        <w:t>2：自部署リスクとその対応策を洗</w:t>
      </w:r>
      <w:r>
        <w:rPr>
          <w:rFonts w:hint="eastAsia"/>
        </w:rPr>
        <w:t>い出し、リスク管理部門などへ説明（集合講習：</w:t>
      </w:r>
      <w:r>
        <w:t>60分）</w:t>
      </w:r>
    </w:p>
    <w:p w14:paraId="08FE0F40" w14:textId="77777777" w:rsidR="003D081E" w:rsidRDefault="003D081E" w:rsidP="003D081E">
      <w:pPr>
        <w:pStyle w:val="ab"/>
        <w:ind w:leftChars="0" w:left="680" w:firstLineChars="0" w:firstLine="0"/>
      </w:pPr>
      <w:r>
        <w:rPr>
          <w:rFonts w:hint="eastAsia"/>
        </w:rPr>
        <w:t>演習では、リスク対応策のシミュレーションを行い、サイバーセキュリティにおける投資の費用対効果を検討します。参加者は自社に最も適したリスク対応策を模索し、チームで発表を行います。</w:t>
      </w:r>
    </w:p>
    <w:p w14:paraId="159BBD0E" w14:textId="77777777" w:rsidR="003D081E" w:rsidRDefault="003D081E" w:rsidP="003D081E"/>
    <w:p w14:paraId="12B07B69" w14:textId="77777777" w:rsidR="003D081E" w:rsidRDefault="003D081E" w:rsidP="003D081E">
      <w:pPr>
        <w:pStyle w:val="61"/>
      </w:pPr>
      <w:r>
        <w:t>5</w:t>
      </w:r>
      <w:r>
        <w:rPr>
          <w:rFonts w:hint="eastAsia"/>
        </w:rPr>
        <w:t>.</w:t>
      </w:r>
      <w:r>
        <w:t>結果の評価と報告</w:t>
      </w:r>
    </w:p>
    <w:p w14:paraId="177B1CE6" w14:textId="77777777" w:rsidR="003D081E" w:rsidRDefault="003D081E" w:rsidP="003D081E">
      <w:r>
        <w:rPr>
          <w:rFonts w:hint="eastAsia"/>
        </w:rPr>
        <w:t>カリキュラム実施後に評価と報告を行います。</w:t>
      </w:r>
    </w:p>
    <w:p w14:paraId="69106E68" w14:textId="77777777" w:rsidR="003D081E" w:rsidRDefault="003D081E" w:rsidP="003D081E"/>
    <w:p w14:paraId="3668773B" w14:textId="77777777" w:rsidR="003D081E" w:rsidRDefault="003D081E" w:rsidP="003D081E">
      <w:pPr>
        <w:pStyle w:val="ab"/>
        <w:numPr>
          <w:ilvl w:val="0"/>
          <w:numId w:val="14"/>
        </w:numPr>
        <w:ind w:leftChars="0" w:firstLineChars="0"/>
      </w:pPr>
      <w:r>
        <w:rPr>
          <w:rFonts w:hint="eastAsia"/>
        </w:rPr>
        <w:t>結果のフィードバック</w:t>
      </w:r>
    </w:p>
    <w:p w14:paraId="4816EE05" w14:textId="4F6CDCF0" w:rsidR="003D081E" w:rsidRDefault="003D081E" w:rsidP="00FA7DB8">
      <w:pPr>
        <w:pStyle w:val="ab"/>
        <w:ind w:leftChars="0" w:left="680" w:firstLineChars="0" w:firstLine="0"/>
      </w:pPr>
      <w:r>
        <w:rPr>
          <w:rFonts w:hint="eastAsia"/>
        </w:rPr>
        <w:t>集合講習後、各部門に対して研修の成果をフィードバックします。各部門が現状のセキュリティ対策を見直し、改善点を明確にします。</w:t>
      </w:r>
    </w:p>
    <w:p w14:paraId="32B60F5B" w14:textId="77777777" w:rsidR="003D081E" w:rsidRDefault="003D081E" w:rsidP="003D081E">
      <w:pPr>
        <w:pStyle w:val="ab"/>
        <w:numPr>
          <w:ilvl w:val="0"/>
          <w:numId w:val="14"/>
        </w:numPr>
        <w:ind w:leftChars="0" w:firstLineChars="0"/>
      </w:pPr>
      <w:r>
        <w:rPr>
          <w:rFonts w:hint="eastAsia"/>
        </w:rPr>
        <w:t>最終報告書の作成</w:t>
      </w:r>
    </w:p>
    <w:p w14:paraId="0D77F239" w14:textId="77777777" w:rsidR="003D081E" w:rsidRDefault="003D081E" w:rsidP="003D081E">
      <w:pPr>
        <w:pStyle w:val="ab"/>
        <w:ind w:leftChars="0" w:left="680" w:firstLineChars="0" w:firstLine="0"/>
      </w:pPr>
      <w:r>
        <w:rPr>
          <w:rFonts w:hint="eastAsia"/>
        </w:rPr>
        <w:t>すべての受講者の意見や研修結果を反映した最終報告書を作成し、経営層に提出します。この報告書は、今後のセキュリティ体制の強化に向けた重要な資料となります。</w:t>
      </w:r>
    </w:p>
    <w:p w14:paraId="4D943838" w14:textId="77777777" w:rsidR="003D081E" w:rsidRDefault="003D081E" w:rsidP="003D081E"/>
    <w:p w14:paraId="4A3D8912" w14:textId="77777777" w:rsidR="003D081E" w:rsidRDefault="003D081E" w:rsidP="003D081E">
      <w:pPr>
        <w:pStyle w:val="61"/>
      </w:pPr>
      <w:r>
        <w:rPr>
          <w:rFonts w:hint="eastAsia"/>
        </w:rPr>
        <w:t>6.ガントチャートの作成</w:t>
      </w:r>
    </w:p>
    <w:p w14:paraId="35C05161" w14:textId="77777777" w:rsidR="003D081E" w:rsidRPr="00AD03AF" w:rsidRDefault="003D081E" w:rsidP="003D081E">
      <w:r>
        <w:rPr>
          <w:rFonts w:hint="eastAsia"/>
        </w:rPr>
        <w:t>上記の手順を実施するためのガントチャートを作成することで、進捗状況の管理が容易になります。</w:t>
      </w:r>
    </w:p>
    <w:tbl>
      <w:tblPr>
        <w:tblStyle w:val="aa"/>
        <w:tblW w:w="0" w:type="auto"/>
        <w:tblLook w:val="04A0" w:firstRow="1" w:lastRow="0" w:firstColumn="1" w:lastColumn="0" w:noHBand="0" w:noVBand="1"/>
      </w:tblPr>
      <w:tblGrid>
        <w:gridCol w:w="1980"/>
        <w:gridCol w:w="1276"/>
        <w:gridCol w:w="1559"/>
        <w:gridCol w:w="1276"/>
        <w:gridCol w:w="2126"/>
        <w:gridCol w:w="2126"/>
      </w:tblGrid>
      <w:tr w:rsidR="003D081E" w:rsidRPr="00FA0DFA" w14:paraId="5553C95D" w14:textId="77777777">
        <w:trPr>
          <w:trHeight w:val="165"/>
        </w:trPr>
        <w:tc>
          <w:tcPr>
            <w:tcW w:w="1980" w:type="dxa"/>
            <w:shd w:val="clear" w:color="auto" w:fill="215E99" w:themeFill="text2" w:themeFillTint="BF"/>
            <w:hideMark/>
          </w:tcPr>
          <w:p w14:paraId="2DFEC7E9" w14:textId="77777777" w:rsidR="003D081E" w:rsidRPr="00FA0DFA" w:rsidRDefault="003D081E">
            <w:pPr>
              <w:pStyle w:val="affff1"/>
            </w:pPr>
            <w:r w:rsidRPr="00FA0DFA">
              <w:rPr>
                <w:rFonts w:hint="eastAsia"/>
              </w:rPr>
              <w:t>ステップ</w:t>
            </w:r>
          </w:p>
        </w:tc>
        <w:tc>
          <w:tcPr>
            <w:tcW w:w="1276" w:type="dxa"/>
            <w:shd w:val="clear" w:color="auto" w:fill="215E99" w:themeFill="text2" w:themeFillTint="BF"/>
            <w:hideMark/>
          </w:tcPr>
          <w:p w14:paraId="22480F09" w14:textId="77777777" w:rsidR="003D081E" w:rsidRPr="00FA0DFA" w:rsidRDefault="003D081E">
            <w:pPr>
              <w:pStyle w:val="affff1"/>
            </w:pPr>
            <w:r w:rsidRPr="00FA0DFA">
              <w:rPr>
                <w:rFonts w:hint="eastAsia"/>
              </w:rPr>
              <w:t>タスク</w:t>
            </w:r>
          </w:p>
        </w:tc>
        <w:tc>
          <w:tcPr>
            <w:tcW w:w="1559" w:type="dxa"/>
            <w:shd w:val="clear" w:color="auto" w:fill="215E99" w:themeFill="text2" w:themeFillTint="BF"/>
            <w:hideMark/>
          </w:tcPr>
          <w:p w14:paraId="41759A7F" w14:textId="77777777" w:rsidR="003D081E" w:rsidRPr="00FA0DFA" w:rsidRDefault="003D081E">
            <w:pPr>
              <w:pStyle w:val="affff1"/>
            </w:pPr>
            <w:r w:rsidRPr="00FA0DFA">
              <w:rPr>
                <w:rFonts w:hint="eastAsia"/>
              </w:rPr>
              <w:t>サブタスク</w:t>
            </w:r>
          </w:p>
        </w:tc>
        <w:tc>
          <w:tcPr>
            <w:tcW w:w="1276" w:type="dxa"/>
            <w:shd w:val="clear" w:color="auto" w:fill="215E99" w:themeFill="text2" w:themeFillTint="BF"/>
            <w:hideMark/>
          </w:tcPr>
          <w:p w14:paraId="57B4C5E3" w14:textId="77777777" w:rsidR="003D081E" w:rsidRPr="00FA0DFA" w:rsidRDefault="003D081E">
            <w:pPr>
              <w:pStyle w:val="affff1"/>
            </w:pPr>
            <w:r w:rsidRPr="00FA0DFA">
              <w:rPr>
                <w:rFonts w:hint="eastAsia"/>
              </w:rPr>
              <w:t>期間</w:t>
            </w:r>
          </w:p>
        </w:tc>
        <w:tc>
          <w:tcPr>
            <w:tcW w:w="2126" w:type="dxa"/>
            <w:shd w:val="clear" w:color="auto" w:fill="215E99" w:themeFill="text2" w:themeFillTint="BF"/>
            <w:hideMark/>
          </w:tcPr>
          <w:p w14:paraId="4D1887CE" w14:textId="77777777" w:rsidR="003D081E" w:rsidRPr="00FA0DFA" w:rsidRDefault="003D081E">
            <w:pPr>
              <w:pStyle w:val="affff1"/>
            </w:pPr>
            <w:r w:rsidRPr="00FA0DFA">
              <w:rPr>
                <w:rFonts w:hint="eastAsia"/>
              </w:rPr>
              <w:t>担当者</w:t>
            </w:r>
          </w:p>
        </w:tc>
        <w:tc>
          <w:tcPr>
            <w:tcW w:w="2126" w:type="dxa"/>
            <w:shd w:val="clear" w:color="auto" w:fill="215E99" w:themeFill="text2" w:themeFillTint="BF"/>
            <w:hideMark/>
          </w:tcPr>
          <w:p w14:paraId="411ECAB8" w14:textId="77777777" w:rsidR="003D081E" w:rsidRPr="00FA0DFA" w:rsidRDefault="003D081E">
            <w:pPr>
              <w:pStyle w:val="affff1"/>
            </w:pPr>
            <w:r w:rsidRPr="00FA0DFA">
              <w:rPr>
                <w:rFonts w:hint="eastAsia"/>
              </w:rPr>
              <w:t>備考</w:t>
            </w:r>
          </w:p>
        </w:tc>
      </w:tr>
      <w:tr w:rsidR="003D081E" w:rsidRPr="00FA0DFA" w14:paraId="43BF2D39" w14:textId="77777777">
        <w:trPr>
          <w:trHeight w:val="464"/>
        </w:trPr>
        <w:tc>
          <w:tcPr>
            <w:tcW w:w="1980" w:type="dxa"/>
            <w:hideMark/>
          </w:tcPr>
          <w:p w14:paraId="0A60CA6F" w14:textId="77777777" w:rsidR="003D081E" w:rsidRPr="00FA0DFA" w:rsidRDefault="003D081E">
            <w:pPr>
              <w:pStyle w:val="affff3"/>
            </w:pPr>
            <w:r w:rsidRPr="00FA0DFA">
              <w:rPr>
                <w:rFonts w:hint="eastAsia"/>
              </w:rPr>
              <w:t>ステップ</w:t>
            </w:r>
            <w:r>
              <w:rPr>
                <w:rFonts w:hint="eastAsia"/>
              </w:rPr>
              <w:t>1：</w:t>
            </w:r>
            <w:r w:rsidRPr="00FA0DFA">
              <w:rPr>
                <w:rFonts w:hint="eastAsia"/>
              </w:rPr>
              <w:t>カリキュラム目標の確認と調整</w:t>
            </w:r>
          </w:p>
        </w:tc>
        <w:tc>
          <w:tcPr>
            <w:tcW w:w="1276" w:type="dxa"/>
            <w:hideMark/>
          </w:tcPr>
          <w:p w14:paraId="3E42A90A" w14:textId="77777777" w:rsidR="003D081E" w:rsidRPr="00FA0DFA" w:rsidRDefault="003D081E">
            <w:pPr>
              <w:pStyle w:val="affff3"/>
            </w:pPr>
            <w:r>
              <w:rPr>
                <w:rFonts w:hint="eastAsia"/>
              </w:rPr>
              <w:t>1</w:t>
            </w:r>
            <w:r w:rsidRPr="00FA0DFA">
              <w:rPr>
                <w:rFonts w:hint="eastAsia"/>
              </w:rPr>
              <w:t>. カリキュラム目標の確認</w:t>
            </w:r>
          </w:p>
        </w:tc>
        <w:tc>
          <w:tcPr>
            <w:tcW w:w="1559" w:type="dxa"/>
            <w:hideMark/>
          </w:tcPr>
          <w:p w14:paraId="1E5BBEA0" w14:textId="77777777" w:rsidR="003D081E" w:rsidRPr="00FA0DFA" w:rsidRDefault="003D081E">
            <w:pPr>
              <w:pStyle w:val="affff3"/>
            </w:pPr>
            <w:r>
              <w:rPr>
                <w:rFonts w:hint="eastAsia"/>
              </w:rPr>
              <w:t>1</w:t>
            </w:r>
            <w:r w:rsidRPr="00FA0DFA">
              <w:rPr>
                <w:rFonts w:hint="eastAsia"/>
              </w:rPr>
              <w:t>.</w:t>
            </w:r>
            <w:r>
              <w:rPr>
                <w:rFonts w:hint="eastAsia"/>
              </w:rPr>
              <w:t>1</w:t>
            </w:r>
            <w:r w:rsidRPr="00FA0DFA">
              <w:rPr>
                <w:rFonts w:hint="eastAsia"/>
              </w:rPr>
              <w:t xml:space="preserve"> カリキュラム内容の確認</w:t>
            </w:r>
          </w:p>
        </w:tc>
        <w:tc>
          <w:tcPr>
            <w:tcW w:w="1276" w:type="dxa"/>
            <w:hideMark/>
          </w:tcPr>
          <w:p w14:paraId="40ACB95F" w14:textId="77777777" w:rsidR="003D081E" w:rsidRPr="00FA0DFA" w:rsidRDefault="003D081E">
            <w:pPr>
              <w:pStyle w:val="affff3"/>
            </w:pPr>
            <w:r w:rsidRPr="00FA0DFA">
              <w:rPr>
                <w:rFonts w:hint="eastAsia"/>
              </w:rPr>
              <w:t>2日</w:t>
            </w:r>
          </w:p>
        </w:tc>
        <w:tc>
          <w:tcPr>
            <w:tcW w:w="2126" w:type="dxa"/>
            <w:hideMark/>
          </w:tcPr>
          <w:p w14:paraId="3D5042A9" w14:textId="77777777" w:rsidR="003D081E" w:rsidRPr="00FA0DFA" w:rsidRDefault="003D081E">
            <w:pPr>
              <w:pStyle w:val="affff3"/>
            </w:pPr>
            <w:r w:rsidRPr="00FA0DFA">
              <w:rPr>
                <w:rFonts w:hint="eastAsia"/>
              </w:rPr>
              <w:t>プロジェクトリーダー</w:t>
            </w:r>
          </w:p>
        </w:tc>
        <w:tc>
          <w:tcPr>
            <w:tcW w:w="2126" w:type="dxa"/>
            <w:hideMark/>
          </w:tcPr>
          <w:p w14:paraId="4B1A1C5E" w14:textId="77777777" w:rsidR="003D081E" w:rsidRPr="00FA0DFA" w:rsidRDefault="003D081E">
            <w:pPr>
              <w:pStyle w:val="affff3"/>
            </w:pPr>
            <w:r>
              <w:rPr>
                <w:rFonts w:hint="eastAsia"/>
              </w:rPr>
              <w:t>単元の</w:t>
            </w:r>
            <w:r w:rsidRPr="00FA0DFA">
              <w:rPr>
                <w:rFonts w:hint="eastAsia"/>
              </w:rPr>
              <w:t>目的と目標を確認</w:t>
            </w:r>
          </w:p>
        </w:tc>
      </w:tr>
      <w:tr w:rsidR="003D081E" w:rsidRPr="00FA0DFA" w14:paraId="55D5E879" w14:textId="77777777">
        <w:trPr>
          <w:trHeight w:val="601"/>
        </w:trPr>
        <w:tc>
          <w:tcPr>
            <w:tcW w:w="1980" w:type="dxa"/>
            <w:hideMark/>
          </w:tcPr>
          <w:p w14:paraId="1836ACD7" w14:textId="77777777" w:rsidR="003D081E" w:rsidRPr="00FA0DFA" w:rsidRDefault="003D081E">
            <w:pPr>
              <w:pStyle w:val="affff3"/>
            </w:pPr>
          </w:p>
        </w:tc>
        <w:tc>
          <w:tcPr>
            <w:tcW w:w="1276" w:type="dxa"/>
            <w:hideMark/>
          </w:tcPr>
          <w:p w14:paraId="04917260" w14:textId="77777777" w:rsidR="003D081E" w:rsidRPr="00FA0DFA" w:rsidRDefault="003D081E">
            <w:pPr>
              <w:pStyle w:val="affff3"/>
            </w:pPr>
          </w:p>
        </w:tc>
        <w:tc>
          <w:tcPr>
            <w:tcW w:w="1559" w:type="dxa"/>
            <w:hideMark/>
          </w:tcPr>
          <w:p w14:paraId="5ADD7E2D" w14:textId="77777777" w:rsidR="003D081E" w:rsidRPr="00FA0DFA" w:rsidRDefault="003D081E">
            <w:pPr>
              <w:pStyle w:val="affff3"/>
            </w:pPr>
            <w:r>
              <w:rPr>
                <w:rFonts w:hint="eastAsia"/>
              </w:rPr>
              <w:t>1</w:t>
            </w:r>
            <w:r w:rsidRPr="00FA0DFA">
              <w:rPr>
                <w:rFonts w:hint="eastAsia"/>
              </w:rPr>
              <w:t>.2 経営層との初回ミーティング</w:t>
            </w:r>
          </w:p>
        </w:tc>
        <w:tc>
          <w:tcPr>
            <w:tcW w:w="1276" w:type="dxa"/>
            <w:hideMark/>
          </w:tcPr>
          <w:p w14:paraId="7E3E721D" w14:textId="77777777" w:rsidR="003D081E" w:rsidRPr="00FA0DFA" w:rsidRDefault="003D081E">
            <w:pPr>
              <w:pStyle w:val="affff3"/>
            </w:pPr>
            <w:r>
              <w:rPr>
                <w:rFonts w:hint="eastAsia"/>
              </w:rPr>
              <w:t>1</w:t>
            </w:r>
            <w:r w:rsidRPr="00FA0DFA">
              <w:rPr>
                <w:rFonts w:hint="eastAsia"/>
              </w:rPr>
              <w:t>日</w:t>
            </w:r>
          </w:p>
        </w:tc>
        <w:tc>
          <w:tcPr>
            <w:tcW w:w="2126" w:type="dxa"/>
            <w:hideMark/>
          </w:tcPr>
          <w:p w14:paraId="3CACC6B6" w14:textId="77777777" w:rsidR="003D081E" w:rsidRPr="00FA0DFA" w:rsidRDefault="003D081E">
            <w:pPr>
              <w:pStyle w:val="affff3"/>
            </w:pPr>
            <w:r w:rsidRPr="00FA0DFA">
              <w:rPr>
                <w:rFonts w:hint="eastAsia"/>
              </w:rPr>
              <w:t>プロジェクトリーダー、経営層</w:t>
            </w:r>
          </w:p>
        </w:tc>
        <w:tc>
          <w:tcPr>
            <w:tcW w:w="2126" w:type="dxa"/>
            <w:hideMark/>
          </w:tcPr>
          <w:p w14:paraId="4B4FF77A" w14:textId="77777777" w:rsidR="003D081E" w:rsidRPr="00FA0DFA" w:rsidRDefault="003D081E">
            <w:pPr>
              <w:pStyle w:val="affff3"/>
            </w:pPr>
            <w:r w:rsidRPr="00FA0DFA">
              <w:rPr>
                <w:rFonts w:hint="eastAsia"/>
              </w:rPr>
              <w:t>経営層との合意形成</w:t>
            </w:r>
          </w:p>
        </w:tc>
      </w:tr>
      <w:tr w:rsidR="003D081E" w:rsidRPr="00FA0DFA" w14:paraId="52C6485C" w14:textId="77777777">
        <w:trPr>
          <w:trHeight w:val="215"/>
        </w:trPr>
        <w:tc>
          <w:tcPr>
            <w:tcW w:w="1980" w:type="dxa"/>
            <w:hideMark/>
          </w:tcPr>
          <w:p w14:paraId="0A444C0B" w14:textId="77777777" w:rsidR="003D081E" w:rsidRPr="00FA0DFA" w:rsidRDefault="003D081E">
            <w:pPr>
              <w:pStyle w:val="affff3"/>
            </w:pPr>
          </w:p>
        </w:tc>
        <w:tc>
          <w:tcPr>
            <w:tcW w:w="1276" w:type="dxa"/>
            <w:hideMark/>
          </w:tcPr>
          <w:p w14:paraId="7925EC8D" w14:textId="77777777" w:rsidR="003D081E" w:rsidRPr="00FA0DFA" w:rsidRDefault="003D081E">
            <w:pPr>
              <w:pStyle w:val="affff3"/>
            </w:pPr>
          </w:p>
        </w:tc>
        <w:tc>
          <w:tcPr>
            <w:tcW w:w="1559" w:type="dxa"/>
            <w:hideMark/>
          </w:tcPr>
          <w:p w14:paraId="3EF0E405" w14:textId="77777777" w:rsidR="003D081E" w:rsidRPr="00FA0DFA" w:rsidRDefault="003D081E">
            <w:pPr>
              <w:pStyle w:val="affff3"/>
            </w:pPr>
            <w:r>
              <w:rPr>
                <w:rFonts w:hint="eastAsia"/>
              </w:rPr>
              <w:t>1</w:t>
            </w:r>
            <w:r w:rsidRPr="00FA0DFA">
              <w:rPr>
                <w:rFonts w:hint="eastAsia"/>
              </w:rPr>
              <w:t>.3 フィードバックの反映</w:t>
            </w:r>
          </w:p>
        </w:tc>
        <w:tc>
          <w:tcPr>
            <w:tcW w:w="1276" w:type="dxa"/>
            <w:hideMark/>
          </w:tcPr>
          <w:p w14:paraId="3A6864F7" w14:textId="77777777" w:rsidR="003D081E" w:rsidRPr="00FA0DFA" w:rsidRDefault="003D081E">
            <w:pPr>
              <w:pStyle w:val="affff3"/>
            </w:pPr>
            <w:r w:rsidRPr="00FA0DFA">
              <w:rPr>
                <w:rFonts w:hint="eastAsia"/>
              </w:rPr>
              <w:t>2日</w:t>
            </w:r>
          </w:p>
        </w:tc>
        <w:tc>
          <w:tcPr>
            <w:tcW w:w="2126" w:type="dxa"/>
            <w:hideMark/>
          </w:tcPr>
          <w:p w14:paraId="51F626B4" w14:textId="77777777" w:rsidR="003D081E" w:rsidRPr="00FA0DFA" w:rsidRDefault="003D081E">
            <w:pPr>
              <w:pStyle w:val="affff3"/>
            </w:pPr>
            <w:r w:rsidRPr="00FA0DFA">
              <w:rPr>
                <w:rFonts w:hint="eastAsia"/>
              </w:rPr>
              <w:t>プロジェクトリーダー</w:t>
            </w:r>
          </w:p>
        </w:tc>
        <w:tc>
          <w:tcPr>
            <w:tcW w:w="2126" w:type="dxa"/>
            <w:hideMark/>
          </w:tcPr>
          <w:p w14:paraId="6B37B276" w14:textId="77777777" w:rsidR="003D081E" w:rsidRPr="00FA0DFA" w:rsidRDefault="003D081E">
            <w:pPr>
              <w:pStyle w:val="affff3"/>
            </w:pPr>
            <w:r w:rsidRPr="00FA0DFA">
              <w:rPr>
                <w:rFonts w:hint="eastAsia"/>
              </w:rPr>
              <w:t>ミーティングの結果を反映</w:t>
            </w:r>
          </w:p>
        </w:tc>
      </w:tr>
      <w:tr w:rsidR="003D081E" w:rsidRPr="00FA0DFA" w14:paraId="207B6477" w14:textId="77777777">
        <w:trPr>
          <w:trHeight w:val="50"/>
        </w:trPr>
        <w:tc>
          <w:tcPr>
            <w:tcW w:w="1980" w:type="dxa"/>
            <w:hideMark/>
          </w:tcPr>
          <w:p w14:paraId="1BD2D60E" w14:textId="77777777" w:rsidR="003D081E" w:rsidRPr="00FA0DFA" w:rsidRDefault="003D081E">
            <w:pPr>
              <w:pStyle w:val="affff3"/>
            </w:pPr>
          </w:p>
        </w:tc>
        <w:tc>
          <w:tcPr>
            <w:tcW w:w="1276" w:type="dxa"/>
            <w:hideMark/>
          </w:tcPr>
          <w:p w14:paraId="026A8865" w14:textId="77777777" w:rsidR="003D081E" w:rsidRPr="00FA0DFA" w:rsidRDefault="003D081E">
            <w:pPr>
              <w:pStyle w:val="affff3"/>
            </w:pPr>
          </w:p>
        </w:tc>
        <w:tc>
          <w:tcPr>
            <w:tcW w:w="1559" w:type="dxa"/>
            <w:hideMark/>
          </w:tcPr>
          <w:p w14:paraId="4BFF2BBC" w14:textId="77777777" w:rsidR="003D081E" w:rsidRPr="00FA0DFA" w:rsidRDefault="003D081E">
            <w:pPr>
              <w:pStyle w:val="affff3"/>
            </w:pPr>
            <w:r>
              <w:rPr>
                <w:rFonts w:hint="eastAsia"/>
              </w:rPr>
              <w:t>1</w:t>
            </w:r>
            <w:r w:rsidRPr="00FA0DFA">
              <w:rPr>
                <w:rFonts w:hint="eastAsia"/>
              </w:rPr>
              <w:t>.4 最終合意の取得</w:t>
            </w:r>
          </w:p>
        </w:tc>
        <w:tc>
          <w:tcPr>
            <w:tcW w:w="1276" w:type="dxa"/>
            <w:hideMark/>
          </w:tcPr>
          <w:p w14:paraId="173DA91D" w14:textId="77777777" w:rsidR="003D081E" w:rsidRPr="00FA0DFA" w:rsidRDefault="003D081E">
            <w:pPr>
              <w:pStyle w:val="affff3"/>
            </w:pPr>
            <w:r w:rsidRPr="00FA0DFA">
              <w:rPr>
                <w:rFonts w:hint="eastAsia"/>
              </w:rPr>
              <w:t>2日</w:t>
            </w:r>
          </w:p>
        </w:tc>
        <w:tc>
          <w:tcPr>
            <w:tcW w:w="2126" w:type="dxa"/>
            <w:hideMark/>
          </w:tcPr>
          <w:p w14:paraId="338D7189" w14:textId="77777777" w:rsidR="003D081E" w:rsidRPr="00FA0DFA" w:rsidRDefault="003D081E">
            <w:pPr>
              <w:pStyle w:val="affff3"/>
            </w:pPr>
            <w:r w:rsidRPr="00FA0DFA">
              <w:rPr>
                <w:rFonts w:hint="eastAsia"/>
              </w:rPr>
              <w:t>プロジェクトリーダー</w:t>
            </w:r>
          </w:p>
        </w:tc>
        <w:tc>
          <w:tcPr>
            <w:tcW w:w="2126" w:type="dxa"/>
            <w:hideMark/>
          </w:tcPr>
          <w:p w14:paraId="544970DB" w14:textId="77777777" w:rsidR="003D081E" w:rsidRPr="00FA0DFA" w:rsidRDefault="003D081E">
            <w:pPr>
              <w:pStyle w:val="affff3"/>
            </w:pPr>
            <w:r w:rsidRPr="00FA0DFA">
              <w:rPr>
                <w:rFonts w:hint="eastAsia"/>
              </w:rPr>
              <w:t>経営層からの最終承認</w:t>
            </w:r>
          </w:p>
        </w:tc>
      </w:tr>
      <w:tr w:rsidR="003D081E" w:rsidRPr="00FA0DFA" w14:paraId="18ABE279" w14:textId="77777777">
        <w:trPr>
          <w:trHeight w:val="819"/>
        </w:trPr>
        <w:tc>
          <w:tcPr>
            <w:tcW w:w="1980" w:type="dxa"/>
            <w:hideMark/>
          </w:tcPr>
          <w:p w14:paraId="38C9FA14" w14:textId="77777777" w:rsidR="003D081E" w:rsidRPr="00FA0DFA" w:rsidRDefault="003D081E">
            <w:pPr>
              <w:pStyle w:val="affff3"/>
            </w:pPr>
            <w:r w:rsidRPr="00FA0DFA">
              <w:rPr>
                <w:rFonts w:hint="eastAsia"/>
              </w:rPr>
              <w:t>ステップ2</w:t>
            </w:r>
            <w:r>
              <w:rPr>
                <w:rFonts w:hint="eastAsia"/>
              </w:rPr>
              <w:t>：</w:t>
            </w:r>
            <w:r w:rsidRPr="00FA0DFA">
              <w:rPr>
                <w:rFonts w:hint="eastAsia"/>
              </w:rPr>
              <w:t>外部パートナーの選定</w:t>
            </w:r>
          </w:p>
        </w:tc>
        <w:tc>
          <w:tcPr>
            <w:tcW w:w="1276" w:type="dxa"/>
            <w:hideMark/>
          </w:tcPr>
          <w:p w14:paraId="378BAABB" w14:textId="77777777" w:rsidR="003D081E" w:rsidRPr="00FA0DFA" w:rsidRDefault="003D081E">
            <w:pPr>
              <w:pStyle w:val="affff3"/>
            </w:pPr>
            <w:r w:rsidRPr="00FA0DFA">
              <w:rPr>
                <w:rFonts w:hint="eastAsia"/>
              </w:rPr>
              <w:t>2. セキュリティベンダーの選定</w:t>
            </w:r>
          </w:p>
        </w:tc>
        <w:tc>
          <w:tcPr>
            <w:tcW w:w="1559" w:type="dxa"/>
            <w:hideMark/>
          </w:tcPr>
          <w:p w14:paraId="04219D22" w14:textId="77777777" w:rsidR="003D081E" w:rsidRPr="00FA0DFA" w:rsidRDefault="003D081E">
            <w:pPr>
              <w:pStyle w:val="affff3"/>
            </w:pPr>
            <w:r w:rsidRPr="00FA0DFA">
              <w:rPr>
                <w:rFonts w:hint="eastAsia"/>
              </w:rPr>
              <w:t>2.</w:t>
            </w:r>
            <w:r>
              <w:rPr>
                <w:rFonts w:hint="eastAsia"/>
              </w:rPr>
              <w:t>1</w:t>
            </w:r>
            <w:r w:rsidRPr="00FA0DFA">
              <w:rPr>
                <w:rFonts w:hint="eastAsia"/>
              </w:rPr>
              <w:t xml:space="preserve"> セキュリティベンダーリストの作成</w:t>
            </w:r>
          </w:p>
        </w:tc>
        <w:tc>
          <w:tcPr>
            <w:tcW w:w="1276" w:type="dxa"/>
            <w:hideMark/>
          </w:tcPr>
          <w:p w14:paraId="1895C29F" w14:textId="77777777" w:rsidR="003D081E" w:rsidRPr="00FA0DFA" w:rsidRDefault="003D081E">
            <w:pPr>
              <w:pStyle w:val="affff3"/>
            </w:pPr>
            <w:r w:rsidRPr="00FA0DFA">
              <w:rPr>
                <w:rFonts w:hint="eastAsia"/>
              </w:rPr>
              <w:t>3日</w:t>
            </w:r>
          </w:p>
        </w:tc>
        <w:tc>
          <w:tcPr>
            <w:tcW w:w="2126" w:type="dxa"/>
            <w:hideMark/>
          </w:tcPr>
          <w:p w14:paraId="44581A1D" w14:textId="77777777" w:rsidR="003D081E" w:rsidRPr="00FA0DFA" w:rsidRDefault="003D081E">
            <w:pPr>
              <w:pStyle w:val="affff3"/>
            </w:pPr>
            <w:r w:rsidRPr="00FA0DFA">
              <w:rPr>
                <w:rFonts w:hint="eastAsia"/>
              </w:rPr>
              <w:t>人事部、セキュリティ担当</w:t>
            </w:r>
          </w:p>
        </w:tc>
        <w:tc>
          <w:tcPr>
            <w:tcW w:w="2126" w:type="dxa"/>
            <w:hideMark/>
          </w:tcPr>
          <w:p w14:paraId="02EEA7E6" w14:textId="77777777" w:rsidR="003D081E" w:rsidRPr="00FA0DFA" w:rsidRDefault="003D081E">
            <w:pPr>
              <w:pStyle w:val="affff3"/>
            </w:pPr>
            <w:r w:rsidRPr="00FA0DFA">
              <w:rPr>
                <w:rFonts w:hint="eastAsia"/>
              </w:rPr>
              <w:t>ベンダー候補をリスト化</w:t>
            </w:r>
          </w:p>
        </w:tc>
      </w:tr>
      <w:tr w:rsidR="003D081E" w:rsidRPr="00FA0DFA" w14:paraId="3755C8F3" w14:textId="77777777">
        <w:trPr>
          <w:trHeight w:val="351"/>
        </w:trPr>
        <w:tc>
          <w:tcPr>
            <w:tcW w:w="1980" w:type="dxa"/>
            <w:hideMark/>
          </w:tcPr>
          <w:p w14:paraId="151BED1E" w14:textId="77777777" w:rsidR="003D081E" w:rsidRPr="00FA0DFA" w:rsidRDefault="003D081E">
            <w:pPr>
              <w:pStyle w:val="affff3"/>
            </w:pPr>
          </w:p>
        </w:tc>
        <w:tc>
          <w:tcPr>
            <w:tcW w:w="1276" w:type="dxa"/>
            <w:hideMark/>
          </w:tcPr>
          <w:p w14:paraId="6B644201" w14:textId="77777777" w:rsidR="003D081E" w:rsidRPr="00FA0DFA" w:rsidRDefault="003D081E">
            <w:pPr>
              <w:pStyle w:val="affff3"/>
            </w:pPr>
          </w:p>
        </w:tc>
        <w:tc>
          <w:tcPr>
            <w:tcW w:w="1559" w:type="dxa"/>
            <w:hideMark/>
          </w:tcPr>
          <w:p w14:paraId="004523B7" w14:textId="77777777" w:rsidR="003D081E" w:rsidRPr="00FA0DFA" w:rsidRDefault="003D081E">
            <w:pPr>
              <w:pStyle w:val="affff3"/>
            </w:pPr>
            <w:r w:rsidRPr="00FA0DFA">
              <w:rPr>
                <w:rFonts w:hint="eastAsia"/>
              </w:rPr>
              <w:t>2.2 ベンダーとの初期打ち合わせ</w:t>
            </w:r>
          </w:p>
        </w:tc>
        <w:tc>
          <w:tcPr>
            <w:tcW w:w="1276" w:type="dxa"/>
            <w:hideMark/>
          </w:tcPr>
          <w:p w14:paraId="7777E6FD" w14:textId="77777777" w:rsidR="003D081E" w:rsidRPr="00FA0DFA" w:rsidRDefault="003D081E">
            <w:pPr>
              <w:pStyle w:val="affff3"/>
            </w:pPr>
            <w:r w:rsidRPr="00FA0DFA">
              <w:rPr>
                <w:rFonts w:hint="eastAsia"/>
              </w:rPr>
              <w:t>3日</w:t>
            </w:r>
          </w:p>
        </w:tc>
        <w:tc>
          <w:tcPr>
            <w:tcW w:w="2126" w:type="dxa"/>
            <w:hideMark/>
          </w:tcPr>
          <w:p w14:paraId="4DE56B00" w14:textId="77777777" w:rsidR="003D081E" w:rsidRPr="00FA0DFA" w:rsidRDefault="003D081E">
            <w:pPr>
              <w:pStyle w:val="affff3"/>
            </w:pPr>
            <w:r w:rsidRPr="00FA0DFA">
              <w:rPr>
                <w:rFonts w:hint="eastAsia"/>
              </w:rPr>
              <w:t>人事部、セキュリティ担当</w:t>
            </w:r>
          </w:p>
        </w:tc>
        <w:tc>
          <w:tcPr>
            <w:tcW w:w="2126" w:type="dxa"/>
            <w:hideMark/>
          </w:tcPr>
          <w:p w14:paraId="7546C739" w14:textId="77777777" w:rsidR="003D081E" w:rsidRPr="00FA0DFA" w:rsidRDefault="003D081E">
            <w:pPr>
              <w:pStyle w:val="affff3"/>
            </w:pPr>
            <w:r w:rsidRPr="00FA0DFA">
              <w:rPr>
                <w:rFonts w:hint="eastAsia"/>
              </w:rPr>
              <w:t>各ベンダーに要件を共有</w:t>
            </w:r>
          </w:p>
        </w:tc>
      </w:tr>
      <w:tr w:rsidR="003D081E" w:rsidRPr="00FA0DFA" w14:paraId="7053D3BD" w14:textId="77777777">
        <w:trPr>
          <w:trHeight w:val="541"/>
        </w:trPr>
        <w:tc>
          <w:tcPr>
            <w:tcW w:w="1980" w:type="dxa"/>
            <w:hideMark/>
          </w:tcPr>
          <w:p w14:paraId="710AD3D6" w14:textId="77777777" w:rsidR="003D081E" w:rsidRPr="00FA0DFA" w:rsidRDefault="003D081E">
            <w:pPr>
              <w:pStyle w:val="affff3"/>
            </w:pPr>
          </w:p>
        </w:tc>
        <w:tc>
          <w:tcPr>
            <w:tcW w:w="1276" w:type="dxa"/>
            <w:hideMark/>
          </w:tcPr>
          <w:p w14:paraId="476DB679" w14:textId="77777777" w:rsidR="003D081E" w:rsidRPr="00FA0DFA" w:rsidRDefault="003D081E">
            <w:pPr>
              <w:pStyle w:val="affff3"/>
            </w:pPr>
          </w:p>
        </w:tc>
        <w:tc>
          <w:tcPr>
            <w:tcW w:w="1559" w:type="dxa"/>
            <w:hideMark/>
          </w:tcPr>
          <w:p w14:paraId="56FE1201" w14:textId="77777777" w:rsidR="003D081E" w:rsidRPr="00FA0DFA" w:rsidRDefault="003D081E">
            <w:pPr>
              <w:pStyle w:val="affff3"/>
            </w:pPr>
            <w:r w:rsidRPr="00FA0DFA">
              <w:rPr>
                <w:rFonts w:hint="eastAsia"/>
              </w:rPr>
              <w:t>2.3 ベンダー提案の評価</w:t>
            </w:r>
          </w:p>
        </w:tc>
        <w:tc>
          <w:tcPr>
            <w:tcW w:w="1276" w:type="dxa"/>
            <w:hideMark/>
          </w:tcPr>
          <w:p w14:paraId="6C05863B" w14:textId="77777777" w:rsidR="003D081E" w:rsidRPr="00FA0DFA" w:rsidRDefault="003D081E">
            <w:pPr>
              <w:pStyle w:val="affff3"/>
            </w:pPr>
            <w:r w:rsidRPr="00FA0DFA">
              <w:rPr>
                <w:rFonts w:hint="eastAsia"/>
              </w:rPr>
              <w:t>4日</w:t>
            </w:r>
          </w:p>
        </w:tc>
        <w:tc>
          <w:tcPr>
            <w:tcW w:w="2126" w:type="dxa"/>
            <w:hideMark/>
          </w:tcPr>
          <w:p w14:paraId="2AFB656B" w14:textId="77777777" w:rsidR="003D081E" w:rsidRPr="00FA0DFA" w:rsidRDefault="003D081E">
            <w:pPr>
              <w:pStyle w:val="affff3"/>
            </w:pPr>
            <w:r w:rsidRPr="00FA0DFA">
              <w:rPr>
                <w:rFonts w:hint="eastAsia"/>
              </w:rPr>
              <w:t>人事部、セキュリティ担当、経営層</w:t>
            </w:r>
          </w:p>
        </w:tc>
        <w:tc>
          <w:tcPr>
            <w:tcW w:w="2126" w:type="dxa"/>
            <w:hideMark/>
          </w:tcPr>
          <w:p w14:paraId="096E8793" w14:textId="77777777" w:rsidR="003D081E" w:rsidRPr="00FA0DFA" w:rsidRDefault="003D081E">
            <w:pPr>
              <w:pStyle w:val="affff3"/>
            </w:pPr>
            <w:r w:rsidRPr="00FA0DFA">
              <w:rPr>
                <w:rFonts w:hint="eastAsia"/>
              </w:rPr>
              <w:t>提案内容の評価と比較</w:t>
            </w:r>
          </w:p>
        </w:tc>
      </w:tr>
      <w:tr w:rsidR="003D081E" w:rsidRPr="00FA0DFA" w14:paraId="6CD31FB9" w14:textId="77777777">
        <w:trPr>
          <w:trHeight w:val="215"/>
        </w:trPr>
        <w:tc>
          <w:tcPr>
            <w:tcW w:w="1980" w:type="dxa"/>
            <w:hideMark/>
          </w:tcPr>
          <w:p w14:paraId="5AEEE27C" w14:textId="77777777" w:rsidR="003D081E" w:rsidRPr="00FA0DFA" w:rsidRDefault="003D081E">
            <w:pPr>
              <w:pStyle w:val="affff3"/>
            </w:pPr>
          </w:p>
        </w:tc>
        <w:tc>
          <w:tcPr>
            <w:tcW w:w="1276" w:type="dxa"/>
            <w:hideMark/>
          </w:tcPr>
          <w:p w14:paraId="19738D62" w14:textId="77777777" w:rsidR="003D081E" w:rsidRPr="00FA0DFA" w:rsidRDefault="003D081E">
            <w:pPr>
              <w:pStyle w:val="affff3"/>
            </w:pPr>
          </w:p>
        </w:tc>
        <w:tc>
          <w:tcPr>
            <w:tcW w:w="1559" w:type="dxa"/>
            <w:hideMark/>
          </w:tcPr>
          <w:p w14:paraId="0103B662" w14:textId="77777777" w:rsidR="003D081E" w:rsidRPr="00FA0DFA" w:rsidRDefault="003D081E">
            <w:pPr>
              <w:pStyle w:val="affff3"/>
            </w:pPr>
            <w:r w:rsidRPr="00FA0DFA">
              <w:rPr>
                <w:rFonts w:hint="eastAsia"/>
              </w:rPr>
              <w:t>2.4 ベンダーの選定</w:t>
            </w:r>
          </w:p>
        </w:tc>
        <w:tc>
          <w:tcPr>
            <w:tcW w:w="1276" w:type="dxa"/>
            <w:hideMark/>
          </w:tcPr>
          <w:p w14:paraId="06786F8C" w14:textId="77777777" w:rsidR="003D081E" w:rsidRPr="00FA0DFA" w:rsidRDefault="003D081E">
            <w:pPr>
              <w:pStyle w:val="affff3"/>
            </w:pPr>
            <w:r w:rsidRPr="00FA0DFA">
              <w:rPr>
                <w:rFonts w:hint="eastAsia"/>
              </w:rPr>
              <w:t>2日</w:t>
            </w:r>
          </w:p>
        </w:tc>
        <w:tc>
          <w:tcPr>
            <w:tcW w:w="2126" w:type="dxa"/>
            <w:hideMark/>
          </w:tcPr>
          <w:p w14:paraId="555C0C33" w14:textId="77777777" w:rsidR="003D081E" w:rsidRPr="00FA0DFA" w:rsidRDefault="003D081E">
            <w:pPr>
              <w:pStyle w:val="affff3"/>
            </w:pPr>
            <w:r w:rsidRPr="00FA0DFA">
              <w:rPr>
                <w:rFonts w:hint="eastAsia"/>
              </w:rPr>
              <w:t>人事部、経営層</w:t>
            </w:r>
          </w:p>
        </w:tc>
        <w:tc>
          <w:tcPr>
            <w:tcW w:w="2126" w:type="dxa"/>
            <w:hideMark/>
          </w:tcPr>
          <w:p w14:paraId="474CEAA9" w14:textId="77777777" w:rsidR="003D081E" w:rsidRPr="00FA0DFA" w:rsidRDefault="003D081E">
            <w:pPr>
              <w:pStyle w:val="affff3"/>
            </w:pPr>
            <w:r w:rsidRPr="00FA0DFA">
              <w:rPr>
                <w:rFonts w:hint="eastAsia"/>
              </w:rPr>
              <w:t>最終決定を行い、承認</w:t>
            </w:r>
          </w:p>
        </w:tc>
      </w:tr>
      <w:tr w:rsidR="003D081E" w:rsidRPr="00FA0DFA" w14:paraId="4D7D28CC" w14:textId="77777777">
        <w:trPr>
          <w:trHeight w:val="642"/>
        </w:trPr>
        <w:tc>
          <w:tcPr>
            <w:tcW w:w="1980" w:type="dxa"/>
            <w:hideMark/>
          </w:tcPr>
          <w:p w14:paraId="7A74DD3C" w14:textId="77777777" w:rsidR="003D081E" w:rsidRPr="00FA0DFA" w:rsidRDefault="003D081E">
            <w:pPr>
              <w:pStyle w:val="affff3"/>
            </w:pPr>
          </w:p>
        </w:tc>
        <w:tc>
          <w:tcPr>
            <w:tcW w:w="1276" w:type="dxa"/>
            <w:hideMark/>
          </w:tcPr>
          <w:p w14:paraId="70584FB0" w14:textId="77777777" w:rsidR="003D081E" w:rsidRPr="00FA0DFA" w:rsidRDefault="003D081E">
            <w:pPr>
              <w:pStyle w:val="affff3"/>
            </w:pPr>
          </w:p>
        </w:tc>
        <w:tc>
          <w:tcPr>
            <w:tcW w:w="1559" w:type="dxa"/>
            <w:hideMark/>
          </w:tcPr>
          <w:p w14:paraId="06F60DC0" w14:textId="77777777" w:rsidR="003D081E" w:rsidRPr="00FA0DFA" w:rsidRDefault="003D081E">
            <w:pPr>
              <w:pStyle w:val="affff3"/>
            </w:pPr>
            <w:r w:rsidRPr="00FA0DFA">
              <w:rPr>
                <w:rFonts w:hint="eastAsia"/>
              </w:rPr>
              <w:t>2.5 契約の準備と締結</w:t>
            </w:r>
          </w:p>
        </w:tc>
        <w:tc>
          <w:tcPr>
            <w:tcW w:w="1276" w:type="dxa"/>
            <w:hideMark/>
          </w:tcPr>
          <w:p w14:paraId="287A2723" w14:textId="77777777" w:rsidR="003D081E" w:rsidRPr="00FA0DFA" w:rsidRDefault="003D081E">
            <w:pPr>
              <w:pStyle w:val="affff3"/>
            </w:pPr>
            <w:r w:rsidRPr="00FA0DFA">
              <w:rPr>
                <w:rFonts w:hint="eastAsia"/>
              </w:rPr>
              <w:t>2日</w:t>
            </w:r>
          </w:p>
        </w:tc>
        <w:tc>
          <w:tcPr>
            <w:tcW w:w="2126" w:type="dxa"/>
            <w:hideMark/>
          </w:tcPr>
          <w:p w14:paraId="713C3FE1" w14:textId="77777777" w:rsidR="003D081E" w:rsidRPr="00FA0DFA" w:rsidRDefault="003D081E">
            <w:pPr>
              <w:pStyle w:val="affff3"/>
            </w:pPr>
            <w:r w:rsidRPr="00FA0DFA">
              <w:rPr>
                <w:rFonts w:hint="eastAsia"/>
              </w:rPr>
              <w:t>人事部、法務担当</w:t>
            </w:r>
          </w:p>
        </w:tc>
        <w:tc>
          <w:tcPr>
            <w:tcW w:w="2126" w:type="dxa"/>
            <w:hideMark/>
          </w:tcPr>
          <w:p w14:paraId="2F6B9699" w14:textId="77777777" w:rsidR="003D081E" w:rsidRPr="00FA0DFA" w:rsidRDefault="003D081E">
            <w:pPr>
              <w:pStyle w:val="affff3"/>
            </w:pPr>
            <w:r w:rsidRPr="00FA0DFA">
              <w:rPr>
                <w:rFonts w:hint="eastAsia"/>
              </w:rPr>
              <w:t>契約書の準備と締結</w:t>
            </w:r>
          </w:p>
        </w:tc>
      </w:tr>
      <w:tr w:rsidR="003D081E" w:rsidRPr="00FA0DFA" w14:paraId="5E3F2AA3" w14:textId="77777777">
        <w:trPr>
          <w:trHeight w:val="361"/>
        </w:trPr>
        <w:tc>
          <w:tcPr>
            <w:tcW w:w="1980" w:type="dxa"/>
            <w:hideMark/>
          </w:tcPr>
          <w:p w14:paraId="5593034F" w14:textId="77777777" w:rsidR="003D081E" w:rsidRPr="00FA0DFA" w:rsidRDefault="003D081E">
            <w:pPr>
              <w:pStyle w:val="affff3"/>
            </w:pPr>
            <w:r w:rsidRPr="00FA0DFA">
              <w:rPr>
                <w:rFonts w:hint="eastAsia"/>
              </w:rPr>
              <w:t>ステップ3</w:t>
            </w:r>
            <w:r>
              <w:rPr>
                <w:rFonts w:hint="eastAsia"/>
              </w:rPr>
              <w:t>：</w:t>
            </w:r>
            <w:r w:rsidRPr="00FA0DFA">
              <w:rPr>
                <w:rFonts w:hint="eastAsia"/>
              </w:rPr>
              <w:t>受講者の準備</w:t>
            </w:r>
          </w:p>
        </w:tc>
        <w:tc>
          <w:tcPr>
            <w:tcW w:w="1276" w:type="dxa"/>
            <w:hideMark/>
          </w:tcPr>
          <w:p w14:paraId="03F2C871" w14:textId="77777777" w:rsidR="003D081E" w:rsidRPr="00FA0DFA" w:rsidRDefault="003D081E">
            <w:pPr>
              <w:pStyle w:val="affff3"/>
            </w:pPr>
            <w:r w:rsidRPr="00FA0DFA">
              <w:rPr>
                <w:rFonts w:hint="eastAsia"/>
              </w:rPr>
              <w:t>3. 事前アンケートの実施</w:t>
            </w:r>
          </w:p>
        </w:tc>
        <w:tc>
          <w:tcPr>
            <w:tcW w:w="1559" w:type="dxa"/>
            <w:hideMark/>
          </w:tcPr>
          <w:p w14:paraId="14004941" w14:textId="77777777" w:rsidR="003D081E" w:rsidRPr="00FA0DFA" w:rsidRDefault="003D081E">
            <w:pPr>
              <w:pStyle w:val="affff3"/>
            </w:pPr>
            <w:r w:rsidRPr="00FA0DFA">
              <w:rPr>
                <w:rFonts w:hint="eastAsia"/>
              </w:rPr>
              <w:t>3.</w:t>
            </w:r>
            <w:r>
              <w:rPr>
                <w:rFonts w:hint="eastAsia"/>
              </w:rPr>
              <w:t>1</w:t>
            </w:r>
            <w:r w:rsidRPr="00FA0DFA">
              <w:rPr>
                <w:rFonts w:hint="eastAsia"/>
              </w:rPr>
              <w:t xml:space="preserve"> アンケート内容の設計</w:t>
            </w:r>
          </w:p>
        </w:tc>
        <w:tc>
          <w:tcPr>
            <w:tcW w:w="1276" w:type="dxa"/>
            <w:hideMark/>
          </w:tcPr>
          <w:p w14:paraId="6A0710E9" w14:textId="77777777" w:rsidR="003D081E" w:rsidRPr="00FA0DFA" w:rsidRDefault="003D081E">
            <w:pPr>
              <w:pStyle w:val="affff3"/>
            </w:pPr>
            <w:r w:rsidRPr="00FA0DFA">
              <w:rPr>
                <w:rFonts w:hint="eastAsia"/>
              </w:rPr>
              <w:t>2日</w:t>
            </w:r>
          </w:p>
        </w:tc>
        <w:tc>
          <w:tcPr>
            <w:tcW w:w="2126" w:type="dxa"/>
            <w:hideMark/>
          </w:tcPr>
          <w:p w14:paraId="2C20B3BB" w14:textId="77777777" w:rsidR="003D081E" w:rsidRPr="00FA0DFA" w:rsidRDefault="003D081E">
            <w:pPr>
              <w:pStyle w:val="affff3"/>
            </w:pPr>
            <w:r w:rsidRPr="00FA0DFA">
              <w:rPr>
                <w:rFonts w:hint="eastAsia"/>
              </w:rPr>
              <w:t>人事部、セキュリティコンサルタント</w:t>
            </w:r>
          </w:p>
        </w:tc>
        <w:tc>
          <w:tcPr>
            <w:tcW w:w="2126" w:type="dxa"/>
            <w:hideMark/>
          </w:tcPr>
          <w:p w14:paraId="7D9BD4C9" w14:textId="77777777" w:rsidR="003D081E" w:rsidRPr="00FA0DFA" w:rsidRDefault="003D081E">
            <w:pPr>
              <w:pStyle w:val="affff3"/>
            </w:pPr>
            <w:r w:rsidRPr="00FA0DFA">
              <w:rPr>
                <w:rFonts w:hint="eastAsia"/>
              </w:rPr>
              <w:t>セルフチェックリストの作成</w:t>
            </w:r>
          </w:p>
        </w:tc>
      </w:tr>
      <w:tr w:rsidR="003D081E" w:rsidRPr="00FA0DFA" w14:paraId="4F02580E" w14:textId="77777777">
        <w:trPr>
          <w:trHeight w:val="400"/>
        </w:trPr>
        <w:tc>
          <w:tcPr>
            <w:tcW w:w="1980" w:type="dxa"/>
            <w:hideMark/>
          </w:tcPr>
          <w:p w14:paraId="3853A6BA" w14:textId="77777777" w:rsidR="003D081E" w:rsidRPr="00FA0DFA" w:rsidRDefault="003D081E">
            <w:pPr>
              <w:pStyle w:val="affff3"/>
            </w:pPr>
          </w:p>
        </w:tc>
        <w:tc>
          <w:tcPr>
            <w:tcW w:w="1276" w:type="dxa"/>
            <w:hideMark/>
          </w:tcPr>
          <w:p w14:paraId="7C2FFC8B" w14:textId="77777777" w:rsidR="003D081E" w:rsidRPr="00FA0DFA" w:rsidRDefault="003D081E">
            <w:pPr>
              <w:pStyle w:val="affff3"/>
            </w:pPr>
          </w:p>
        </w:tc>
        <w:tc>
          <w:tcPr>
            <w:tcW w:w="1559" w:type="dxa"/>
            <w:hideMark/>
          </w:tcPr>
          <w:p w14:paraId="57F84B91" w14:textId="77777777" w:rsidR="003D081E" w:rsidRPr="00FA0DFA" w:rsidRDefault="003D081E">
            <w:pPr>
              <w:pStyle w:val="affff3"/>
            </w:pPr>
            <w:r w:rsidRPr="00FA0DFA">
              <w:rPr>
                <w:rFonts w:hint="eastAsia"/>
              </w:rPr>
              <w:t>3.2 アンケートの配布</w:t>
            </w:r>
          </w:p>
        </w:tc>
        <w:tc>
          <w:tcPr>
            <w:tcW w:w="1276" w:type="dxa"/>
            <w:hideMark/>
          </w:tcPr>
          <w:p w14:paraId="6B77E93E" w14:textId="77777777" w:rsidR="003D081E" w:rsidRPr="00FA0DFA" w:rsidRDefault="003D081E">
            <w:pPr>
              <w:pStyle w:val="affff3"/>
            </w:pPr>
            <w:r>
              <w:rPr>
                <w:rFonts w:hint="eastAsia"/>
              </w:rPr>
              <w:t>1</w:t>
            </w:r>
            <w:r w:rsidRPr="00FA0DFA">
              <w:rPr>
                <w:rFonts w:hint="eastAsia"/>
              </w:rPr>
              <w:t>日</w:t>
            </w:r>
          </w:p>
        </w:tc>
        <w:tc>
          <w:tcPr>
            <w:tcW w:w="2126" w:type="dxa"/>
            <w:hideMark/>
          </w:tcPr>
          <w:p w14:paraId="723BDB1E" w14:textId="77777777" w:rsidR="003D081E" w:rsidRPr="00FA0DFA" w:rsidRDefault="003D081E">
            <w:pPr>
              <w:pStyle w:val="affff3"/>
            </w:pPr>
            <w:r w:rsidRPr="00FA0DFA">
              <w:rPr>
                <w:rFonts w:hint="eastAsia"/>
              </w:rPr>
              <w:t>人事部</w:t>
            </w:r>
          </w:p>
        </w:tc>
        <w:tc>
          <w:tcPr>
            <w:tcW w:w="2126" w:type="dxa"/>
            <w:hideMark/>
          </w:tcPr>
          <w:p w14:paraId="7D5207CE" w14:textId="77777777" w:rsidR="003D081E" w:rsidRPr="00FA0DFA" w:rsidRDefault="003D081E">
            <w:pPr>
              <w:pStyle w:val="affff3"/>
            </w:pPr>
            <w:r w:rsidRPr="00FA0DFA">
              <w:rPr>
                <w:rFonts w:hint="eastAsia"/>
              </w:rPr>
              <w:t>受講対象者へ配布</w:t>
            </w:r>
          </w:p>
        </w:tc>
      </w:tr>
      <w:tr w:rsidR="003D081E" w:rsidRPr="00FA0DFA" w14:paraId="4F3E98D6" w14:textId="77777777">
        <w:trPr>
          <w:trHeight w:val="317"/>
        </w:trPr>
        <w:tc>
          <w:tcPr>
            <w:tcW w:w="1980" w:type="dxa"/>
            <w:hideMark/>
          </w:tcPr>
          <w:p w14:paraId="27F8F26B" w14:textId="77777777" w:rsidR="003D081E" w:rsidRPr="00FA0DFA" w:rsidRDefault="003D081E">
            <w:pPr>
              <w:pStyle w:val="affff3"/>
            </w:pPr>
          </w:p>
        </w:tc>
        <w:tc>
          <w:tcPr>
            <w:tcW w:w="1276" w:type="dxa"/>
            <w:hideMark/>
          </w:tcPr>
          <w:p w14:paraId="1478CAD7" w14:textId="77777777" w:rsidR="003D081E" w:rsidRPr="00FA0DFA" w:rsidRDefault="003D081E">
            <w:pPr>
              <w:pStyle w:val="affff3"/>
            </w:pPr>
          </w:p>
        </w:tc>
        <w:tc>
          <w:tcPr>
            <w:tcW w:w="1559" w:type="dxa"/>
            <w:hideMark/>
          </w:tcPr>
          <w:p w14:paraId="790A5705" w14:textId="77777777" w:rsidR="003D081E" w:rsidRPr="00FA0DFA" w:rsidRDefault="003D081E">
            <w:pPr>
              <w:pStyle w:val="affff3"/>
            </w:pPr>
            <w:r w:rsidRPr="00FA0DFA">
              <w:rPr>
                <w:rFonts w:hint="eastAsia"/>
              </w:rPr>
              <w:t>3.3 回収と結果の分析</w:t>
            </w:r>
          </w:p>
        </w:tc>
        <w:tc>
          <w:tcPr>
            <w:tcW w:w="1276" w:type="dxa"/>
            <w:hideMark/>
          </w:tcPr>
          <w:p w14:paraId="1CB94E82" w14:textId="77777777" w:rsidR="003D081E" w:rsidRPr="00FA0DFA" w:rsidRDefault="003D081E">
            <w:pPr>
              <w:pStyle w:val="affff3"/>
            </w:pPr>
            <w:r w:rsidRPr="00FA0DFA">
              <w:rPr>
                <w:rFonts w:hint="eastAsia"/>
              </w:rPr>
              <w:t>3日</w:t>
            </w:r>
          </w:p>
        </w:tc>
        <w:tc>
          <w:tcPr>
            <w:tcW w:w="2126" w:type="dxa"/>
            <w:hideMark/>
          </w:tcPr>
          <w:p w14:paraId="0C059617" w14:textId="77777777" w:rsidR="003D081E" w:rsidRPr="00FA0DFA" w:rsidRDefault="003D081E">
            <w:pPr>
              <w:pStyle w:val="affff3"/>
            </w:pPr>
            <w:r w:rsidRPr="00FA0DFA">
              <w:rPr>
                <w:rFonts w:hint="eastAsia"/>
              </w:rPr>
              <w:t>人事部</w:t>
            </w:r>
          </w:p>
        </w:tc>
        <w:tc>
          <w:tcPr>
            <w:tcW w:w="2126" w:type="dxa"/>
            <w:hideMark/>
          </w:tcPr>
          <w:p w14:paraId="4D5BA10F" w14:textId="77777777" w:rsidR="003D081E" w:rsidRPr="00FA0DFA" w:rsidRDefault="003D081E">
            <w:pPr>
              <w:pStyle w:val="affff3"/>
            </w:pPr>
            <w:r w:rsidRPr="00FA0DFA">
              <w:rPr>
                <w:rFonts w:hint="eastAsia"/>
              </w:rPr>
              <w:t>アンケート結果を集計し分析</w:t>
            </w:r>
          </w:p>
        </w:tc>
      </w:tr>
      <w:tr w:rsidR="003D081E" w:rsidRPr="00FA0DFA" w14:paraId="2820EF45" w14:textId="77777777">
        <w:trPr>
          <w:trHeight w:val="50"/>
        </w:trPr>
        <w:tc>
          <w:tcPr>
            <w:tcW w:w="1980" w:type="dxa"/>
            <w:hideMark/>
          </w:tcPr>
          <w:p w14:paraId="2F7A2229" w14:textId="77777777" w:rsidR="003D081E" w:rsidRPr="00FA0DFA" w:rsidRDefault="003D081E">
            <w:pPr>
              <w:pStyle w:val="affff3"/>
            </w:pPr>
          </w:p>
        </w:tc>
        <w:tc>
          <w:tcPr>
            <w:tcW w:w="1276" w:type="dxa"/>
            <w:hideMark/>
          </w:tcPr>
          <w:p w14:paraId="7B7D3F41" w14:textId="77777777" w:rsidR="003D081E" w:rsidRPr="00FA0DFA" w:rsidRDefault="003D081E">
            <w:pPr>
              <w:pStyle w:val="affff3"/>
            </w:pPr>
          </w:p>
        </w:tc>
        <w:tc>
          <w:tcPr>
            <w:tcW w:w="1559" w:type="dxa"/>
            <w:hideMark/>
          </w:tcPr>
          <w:p w14:paraId="0EF0A1F1" w14:textId="77777777" w:rsidR="003D081E" w:rsidRPr="00FA0DFA" w:rsidRDefault="003D081E">
            <w:pPr>
              <w:pStyle w:val="affff3"/>
            </w:pPr>
            <w:r w:rsidRPr="00FA0DFA">
              <w:rPr>
                <w:rFonts w:hint="eastAsia"/>
              </w:rPr>
              <w:t>3.4 受講者リストの確定</w:t>
            </w:r>
          </w:p>
        </w:tc>
        <w:tc>
          <w:tcPr>
            <w:tcW w:w="1276" w:type="dxa"/>
            <w:hideMark/>
          </w:tcPr>
          <w:p w14:paraId="408161CF" w14:textId="77777777" w:rsidR="003D081E" w:rsidRPr="00FA0DFA" w:rsidRDefault="003D081E">
            <w:pPr>
              <w:pStyle w:val="affff3"/>
            </w:pPr>
            <w:r>
              <w:rPr>
                <w:rFonts w:hint="eastAsia"/>
              </w:rPr>
              <w:t>1</w:t>
            </w:r>
            <w:r w:rsidRPr="00FA0DFA">
              <w:rPr>
                <w:rFonts w:hint="eastAsia"/>
              </w:rPr>
              <w:t>日</w:t>
            </w:r>
          </w:p>
        </w:tc>
        <w:tc>
          <w:tcPr>
            <w:tcW w:w="2126" w:type="dxa"/>
            <w:hideMark/>
          </w:tcPr>
          <w:p w14:paraId="3E921213" w14:textId="77777777" w:rsidR="003D081E" w:rsidRPr="00FA0DFA" w:rsidRDefault="003D081E">
            <w:pPr>
              <w:pStyle w:val="affff3"/>
            </w:pPr>
            <w:r w:rsidRPr="00FA0DFA">
              <w:rPr>
                <w:rFonts w:hint="eastAsia"/>
              </w:rPr>
              <w:t>人事部、セキュリティ担当</w:t>
            </w:r>
          </w:p>
        </w:tc>
        <w:tc>
          <w:tcPr>
            <w:tcW w:w="2126" w:type="dxa"/>
            <w:hideMark/>
          </w:tcPr>
          <w:p w14:paraId="04CC2E82" w14:textId="77777777" w:rsidR="003D081E" w:rsidRPr="00FA0DFA" w:rsidRDefault="003D081E">
            <w:pPr>
              <w:pStyle w:val="affff3"/>
            </w:pPr>
            <w:r w:rsidRPr="00FA0DFA">
              <w:rPr>
                <w:rFonts w:hint="eastAsia"/>
              </w:rPr>
              <w:t>受講者リストを最終確定</w:t>
            </w:r>
          </w:p>
        </w:tc>
      </w:tr>
      <w:tr w:rsidR="003D081E" w:rsidRPr="00FA0DFA" w14:paraId="50D8BA54" w14:textId="77777777">
        <w:trPr>
          <w:trHeight w:val="50"/>
        </w:trPr>
        <w:tc>
          <w:tcPr>
            <w:tcW w:w="1980" w:type="dxa"/>
            <w:hideMark/>
          </w:tcPr>
          <w:p w14:paraId="1287ECD5" w14:textId="77777777" w:rsidR="003D081E" w:rsidRPr="00FA0DFA" w:rsidRDefault="003D081E">
            <w:pPr>
              <w:pStyle w:val="affff3"/>
            </w:pPr>
            <w:r w:rsidRPr="00FA0DFA">
              <w:rPr>
                <w:rFonts w:hint="eastAsia"/>
              </w:rPr>
              <w:t>ステップ4</w:t>
            </w:r>
            <w:r>
              <w:rPr>
                <w:rFonts w:hint="eastAsia"/>
              </w:rPr>
              <w:t>：</w:t>
            </w:r>
            <w:r w:rsidRPr="00FA0DFA">
              <w:rPr>
                <w:rFonts w:hint="eastAsia"/>
              </w:rPr>
              <w:t>カリキュラムの実施</w:t>
            </w:r>
          </w:p>
        </w:tc>
        <w:tc>
          <w:tcPr>
            <w:tcW w:w="1276" w:type="dxa"/>
            <w:hideMark/>
          </w:tcPr>
          <w:p w14:paraId="039554CA" w14:textId="77777777" w:rsidR="003D081E" w:rsidRPr="00FA0DFA" w:rsidRDefault="003D081E">
            <w:pPr>
              <w:pStyle w:val="affff3"/>
            </w:pPr>
            <w:r w:rsidRPr="00FA0DFA">
              <w:rPr>
                <w:rFonts w:hint="eastAsia"/>
              </w:rPr>
              <w:t>4. オンライン研修の実施</w:t>
            </w:r>
          </w:p>
        </w:tc>
        <w:tc>
          <w:tcPr>
            <w:tcW w:w="1559" w:type="dxa"/>
            <w:hideMark/>
          </w:tcPr>
          <w:p w14:paraId="12E27FB5" w14:textId="77777777" w:rsidR="003D081E" w:rsidRPr="00FA0DFA" w:rsidRDefault="003D081E">
            <w:pPr>
              <w:pStyle w:val="affff3"/>
            </w:pPr>
            <w:r w:rsidRPr="00FA0DFA">
              <w:rPr>
                <w:rFonts w:hint="eastAsia"/>
              </w:rPr>
              <w:t>4.</w:t>
            </w:r>
            <w:r>
              <w:rPr>
                <w:rFonts w:hint="eastAsia"/>
              </w:rPr>
              <w:t>1</w:t>
            </w:r>
            <w:r w:rsidRPr="00FA0DFA">
              <w:rPr>
                <w:rFonts w:hint="eastAsia"/>
              </w:rPr>
              <w:t xml:space="preserve"> オンライン教材の準備</w:t>
            </w:r>
          </w:p>
        </w:tc>
        <w:tc>
          <w:tcPr>
            <w:tcW w:w="1276" w:type="dxa"/>
            <w:hideMark/>
          </w:tcPr>
          <w:p w14:paraId="164A10AF" w14:textId="77777777" w:rsidR="003D081E" w:rsidRPr="00FA0DFA" w:rsidRDefault="003D081E">
            <w:pPr>
              <w:pStyle w:val="affff3"/>
            </w:pPr>
            <w:r w:rsidRPr="00FA0DFA">
              <w:rPr>
                <w:rFonts w:hint="eastAsia"/>
              </w:rPr>
              <w:t>4日</w:t>
            </w:r>
          </w:p>
        </w:tc>
        <w:tc>
          <w:tcPr>
            <w:tcW w:w="2126" w:type="dxa"/>
            <w:hideMark/>
          </w:tcPr>
          <w:p w14:paraId="326EB974" w14:textId="77777777" w:rsidR="003D081E" w:rsidRPr="00FA0DFA" w:rsidRDefault="003D081E">
            <w:pPr>
              <w:pStyle w:val="affff3"/>
            </w:pPr>
            <w:r w:rsidRPr="00FA0DFA">
              <w:rPr>
                <w:rFonts w:hint="eastAsia"/>
              </w:rPr>
              <w:t>セキュリティコンサルタント</w:t>
            </w:r>
          </w:p>
        </w:tc>
        <w:tc>
          <w:tcPr>
            <w:tcW w:w="2126" w:type="dxa"/>
            <w:hideMark/>
          </w:tcPr>
          <w:p w14:paraId="5CCD739A" w14:textId="77777777" w:rsidR="003D081E" w:rsidRPr="00FA0DFA" w:rsidRDefault="003D081E">
            <w:pPr>
              <w:pStyle w:val="affff3"/>
            </w:pPr>
            <w:r w:rsidRPr="00FA0DFA">
              <w:rPr>
                <w:rFonts w:hint="eastAsia"/>
              </w:rPr>
              <w:t>オンデマンド形式の教材準備</w:t>
            </w:r>
          </w:p>
        </w:tc>
      </w:tr>
      <w:tr w:rsidR="003D081E" w:rsidRPr="00FA0DFA" w14:paraId="2A21A59C" w14:textId="77777777">
        <w:trPr>
          <w:trHeight w:val="688"/>
        </w:trPr>
        <w:tc>
          <w:tcPr>
            <w:tcW w:w="1980" w:type="dxa"/>
            <w:hideMark/>
          </w:tcPr>
          <w:p w14:paraId="25710B20" w14:textId="77777777" w:rsidR="003D081E" w:rsidRPr="00FA0DFA" w:rsidRDefault="003D081E">
            <w:pPr>
              <w:pStyle w:val="affff3"/>
            </w:pPr>
          </w:p>
        </w:tc>
        <w:tc>
          <w:tcPr>
            <w:tcW w:w="1276" w:type="dxa"/>
            <w:hideMark/>
          </w:tcPr>
          <w:p w14:paraId="7CC47F99" w14:textId="77777777" w:rsidR="003D081E" w:rsidRPr="00FA0DFA" w:rsidRDefault="003D081E">
            <w:pPr>
              <w:pStyle w:val="affff3"/>
            </w:pPr>
          </w:p>
        </w:tc>
        <w:tc>
          <w:tcPr>
            <w:tcW w:w="1559" w:type="dxa"/>
            <w:hideMark/>
          </w:tcPr>
          <w:p w14:paraId="195FFA89" w14:textId="77777777" w:rsidR="003D081E" w:rsidRPr="00FA0DFA" w:rsidRDefault="003D081E">
            <w:pPr>
              <w:pStyle w:val="affff3"/>
            </w:pPr>
            <w:r w:rsidRPr="00FA0DFA">
              <w:rPr>
                <w:rFonts w:hint="eastAsia"/>
              </w:rPr>
              <w:t>4.2 学習スケジュールの通知</w:t>
            </w:r>
          </w:p>
        </w:tc>
        <w:tc>
          <w:tcPr>
            <w:tcW w:w="1276" w:type="dxa"/>
            <w:hideMark/>
          </w:tcPr>
          <w:p w14:paraId="121B0741" w14:textId="77777777" w:rsidR="003D081E" w:rsidRPr="00FA0DFA" w:rsidRDefault="003D081E">
            <w:pPr>
              <w:pStyle w:val="affff3"/>
            </w:pPr>
            <w:r>
              <w:rPr>
                <w:rFonts w:hint="eastAsia"/>
              </w:rPr>
              <w:t>1</w:t>
            </w:r>
            <w:r w:rsidRPr="00FA0DFA">
              <w:rPr>
                <w:rFonts w:hint="eastAsia"/>
              </w:rPr>
              <w:t>日</w:t>
            </w:r>
          </w:p>
        </w:tc>
        <w:tc>
          <w:tcPr>
            <w:tcW w:w="2126" w:type="dxa"/>
            <w:hideMark/>
          </w:tcPr>
          <w:p w14:paraId="31F205E8" w14:textId="77777777" w:rsidR="003D081E" w:rsidRPr="00FA0DFA" w:rsidRDefault="003D081E">
            <w:pPr>
              <w:pStyle w:val="affff3"/>
            </w:pPr>
            <w:r w:rsidRPr="00FA0DFA">
              <w:rPr>
                <w:rFonts w:hint="eastAsia"/>
              </w:rPr>
              <w:t>人事部</w:t>
            </w:r>
          </w:p>
        </w:tc>
        <w:tc>
          <w:tcPr>
            <w:tcW w:w="2126" w:type="dxa"/>
            <w:hideMark/>
          </w:tcPr>
          <w:p w14:paraId="2CD95F16" w14:textId="77777777" w:rsidR="003D081E" w:rsidRPr="00FA0DFA" w:rsidRDefault="003D081E">
            <w:pPr>
              <w:pStyle w:val="affff3"/>
            </w:pPr>
            <w:r w:rsidRPr="00FA0DFA">
              <w:rPr>
                <w:rFonts w:hint="eastAsia"/>
              </w:rPr>
              <w:t>受講者にスケジュールを周知</w:t>
            </w:r>
          </w:p>
        </w:tc>
      </w:tr>
      <w:tr w:rsidR="003D081E" w:rsidRPr="00FA0DFA" w14:paraId="1DAD960F" w14:textId="77777777">
        <w:trPr>
          <w:trHeight w:val="596"/>
        </w:trPr>
        <w:tc>
          <w:tcPr>
            <w:tcW w:w="1980" w:type="dxa"/>
            <w:hideMark/>
          </w:tcPr>
          <w:p w14:paraId="67DB2A9C" w14:textId="77777777" w:rsidR="003D081E" w:rsidRPr="00FA0DFA" w:rsidRDefault="003D081E">
            <w:pPr>
              <w:pStyle w:val="affff3"/>
            </w:pPr>
          </w:p>
        </w:tc>
        <w:tc>
          <w:tcPr>
            <w:tcW w:w="1276" w:type="dxa"/>
            <w:hideMark/>
          </w:tcPr>
          <w:p w14:paraId="5DFE93D0" w14:textId="77777777" w:rsidR="003D081E" w:rsidRPr="00FA0DFA" w:rsidRDefault="003D081E">
            <w:pPr>
              <w:pStyle w:val="affff3"/>
            </w:pPr>
          </w:p>
        </w:tc>
        <w:tc>
          <w:tcPr>
            <w:tcW w:w="1559" w:type="dxa"/>
            <w:hideMark/>
          </w:tcPr>
          <w:p w14:paraId="0A79770C" w14:textId="77777777" w:rsidR="003D081E" w:rsidRPr="00FA0DFA" w:rsidRDefault="003D081E">
            <w:pPr>
              <w:pStyle w:val="affff3"/>
            </w:pPr>
            <w:r w:rsidRPr="00FA0DFA">
              <w:rPr>
                <w:rFonts w:hint="eastAsia"/>
              </w:rPr>
              <w:t>4.3 受講者の進捗確認</w:t>
            </w:r>
          </w:p>
        </w:tc>
        <w:tc>
          <w:tcPr>
            <w:tcW w:w="1276" w:type="dxa"/>
            <w:hideMark/>
          </w:tcPr>
          <w:p w14:paraId="70D8AAB9" w14:textId="77777777" w:rsidR="003D081E" w:rsidRPr="00FA0DFA" w:rsidRDefault="003D081E">
            <w:pPr>
              <w:pStyle w:val="affff3"/>
            </w:pPr>
            <w:r w:rsidRPr="00FA0DFA">
              <w:rPr>
                <w:rFonts w:hint="eastAsia"/>
              </w:rPr>
              <w:t>7日</w:t>
            </w:r>
          </w:p>
        </w:tc>
        <w:tc>
          <w:tcPr>
            <w:tcW w:w="2126" w:type="dxa"/>
            <w:hideMark/>
          </w:tcPr>
          <w:p w14:paraId="431A7138" w14:textId="77777777" w:rsidR="003D081E" w:rsidRPr="00FA0DFA" w:rsidRDefault="003D081E">
            <w:pPr>
              <w:pStyle w:val="affff3"/>
            </w:pPr>
            <w:r w:rsidRPr="00FA0DFA">
              <w:rPr>
                <w:rFonts w:hint="eastAsia"/>
              </w:rPr>
              <w:t>人事部</w:t>
            </w:r>
          </w:p>
        </w:tc>
        <w:tc>
          <w:tcPr>
            <w:tcW w:w="2126" w:type="dxa"/>
            <w:hideMark/>
          </w:tcPr>
          <w:p w14:paraId="68764E7A" w14:textId="77777777" w:rsidR="003D081E" w:rsidRPr="00FA0DFA" w:rsidRDefault="003D081E">
            <w:pPr>
              <w:pStyle w:val="affff3"/>
            </w:pPr>
            <w:r w:rsidRPr="00FA0DFA">
              <w:rPr>
                <w:rFonts w:hint="eastAsia"/>
              </w:rPr>
              <w:t>受講進捗の確認とフォロー</w:t>
            </w:r>
          </w:p>
        </w:tc>
      </w:tr>
      <w:tr w:rsidR="003D081E" w:rsidRPr="00FA0DFA" w14:paraId="743113F5" w14:textId="77777777">
        <w:trPr>
          <w:trHeight w:val="172"/>
        </w:trPr>
        <w:tc>
          <w:tcPr>
            <w:tcW w:w="1980" w:type="dxa"/>
            <w:hideMark/>
          </w:tcPr>
          <w:p w14:paraId="27627AF8" w14:textId="77777777" w:rsidR="003D081E" w:rsidRPr="00FA0DFA" w:rsidRDefault="003D081E">
            <w:pPr>
              <w:pStyle w:val="affff3"/>
            </w:pPr>
          </w:p>
        </w:tc>
        <w:tc>
          <w:tcPr>
            <w:tcW w:w="1276" w:type="dxa"/>
            <w:hideMark/>
          </w:tcPr>
          <w:p w14:paraId="08143472" w14:textId="77777777" w:rsidR="003D081E" w:rsidRPr="00FA0DFA" w:rsidRDefault="003D081E">
            <w:pPr>
              <w:pStyle w:val="affff3"/>
            </w:pPr>
          </w:p>
        </w:tc>
        <w:tc>
          <w:tcPr>
            <w:tcW w:w="1559" w:type="dxa"/>
            <w:hideMark/>
          </w:tcPr>
          <w:p w14:paraId="0A2C9D4F" w14:textId="77777777" w:rsidR="003D081E" w:rsidRPr="00FA0DFA" w:rsidRDefault="003D081E">
            <w:pPr>
              <w:pStyle w:val="affff3"/>
            </w:pPr>
            <w:r w:rsidRPr="00FA0DFA">
              <w:rPr>
                <w:rFonts w:hint="eastAsia"/>
              </w:rPr>
              <w:t>4.4 オンライン研修の完了</w:t>
            </w:r>
          </w:p>
        </w:tc>
        <w:tc>
          <w:tcPr>
            <w:tcW w:w="1276" w:type="dxa"/>
            <w:hideMark/>
          </w:tcPr>
          <w:p w14:paraId="6C9B9366" w14:textId="77777777" w:rsidR="003D081E" w:rsidRPr="00FA0DFA" w:rsidRDefault="003D081E">
            <w:pPr>
              <w:pStyle w:val="affff3"/>
            </w:pPr>
            <w:r w:rsidRPr="00FA0DFA">
              <w:rPr>
                <w:rFonts w:hint="eastAsia"/>
              </w:rPr>
              <w:t>2日</w:t>
            </w:r>
          </w:p>
        </w:tc>
        <w:tc>
          <w:tcPr>
            <w:tcW w:w="2126" w:type="dxa"/>
            <w:hideMark/>
          </w:tcPr>
          <w:p w14:paraId="277296A2" w14:textId="77777777" w:rsidR="003D081E" w:rsidRPr="00FA0DFA" w:rsidRDefault="003D081E">
            <w:pPr>
              <w:pStyle w:val="affff3"/>
            </w:pPr>
            <w:r w:rsidRPr="00FA0DFA">
              <w:rPr>
                <w:rFonts w:hint="eastAsia"/>
              </w:rPr>
              <w:t>受講者、セキュリティコンサルタント</w:t>
            </w:r>
          </w:p>
        </w:tc>
        <w:tc>
          <w:tcPr>
            <w:tcW w:w="2126" w:type="dxa"/>
            <w:hideMark/>
          </w:tcPr>
          <w:p w14:paraId="720991F3" w14:textId="77777777" w:rsidR="003D081E" w:rsidRPr="00FA0DFA" w:rsidRDefault="003D081E">
            <w:pPr>
              <w:pStyle w:val="affff3"/>
            </w:pPr>
            <w:r w:rsidRPr="00FA0DFA">
              <w:rPr>
                <w:rFonts w:hint="eastAsia"/>
              </w:rPr>
              <w:t>オンライン研修を終了</w:t>
            </w:r>
          </w:p>
        </w:tc>
      </w:tr>
      <w:tr w:rsidR="003D081E" w:rsidRPr="00FA0DFA" w14:paraId="6E1A9D4F" w14:textId="77777777">
        <w:trPr>
          <w:trHeight w:val="411"/>
        </w:trPr>
        <w:tc>
          <w:tcPr>
            <w:tcW w:w="1980" w:type="dxa"/>
            <w:hideMark/>
          </w:tcPr>
          <w:p w14:paraId="19D78170" w14:textId="77777777" w:rsidR="003D081E" w:rsidRPr="00FA0DFA" w:rsidRDefault="003D081E">
            <w:pPr>
              <w:pStyle w:val="affff3"/>
            </w:pPr>
          </w:p>
        </w:tc>
        <w:tc>
          <w:tcPr>
            <w:tcW w:w="1276" w:type="dxa"/>
            <w:hideMark/>
          </w:tcPr>
          <w:p w14:paraId="7B8D5AA9" w14:textId="77777777" w:rsidR="003D081E" w:rsidRPr="00FA0DFA" w:rsidRDefault="003D081E">
            <w:pPr>
              <w:pStyle w:val="affff3"/>
            </w:pPr>
            <w:r w:rsidRPr="00FA0DFA">
              <w:rPr>
                <w:rFonts w:hint="eastAsia"/>
              </w:rPr>
              <w:t>5. 集合講習の実施</w:t>
            </w:r>
          </w:p>
        </w:tc>
        <w:tc>
          <w:tcPr>
            <w:tcW w:w="1559" w:type="dxa"/>
            <w:hideMark/>
          </w:tcPr>
          <w:p w14:paraId="78DBEF57" w14:textId="77777777" w:rsidR="003D081E" w:rsidRPr="00FA0DFA" w:rsidRDefault="003D081E">
            <w:pPr>
              <w:pStyle w:val="affff3"/>
            </w:pPr>
            <w:r w:rsidRPr="00FA0DFA">
              <w:rPr>
                <w:rFonts w:hint="eastAsia"/>
              </w:rPr>
              <w:t>5.</w:t>
            </w:r>
            <w:r>
              <w:rPr>
                <w:rFonts w:hint="eastAsia"/>
              </w:rPr>
              <w:t>1</w:t>
            </w:r>
            <w:r w:rsidRPr="00FA0DFA">
              <w:rPr>
                <w:rFonts w:hint="eastAsia"/>
              </w:rPr>
              <w:t xml:space="preserve"> 講師の手配</w:t>
            </w:r>
          </w:p>
        </w:tc>
        <w:tc>
          <w:tcPr>
            <w:tcW w:w="1276" w:type="dxa"/>
            <w:hideMark/>
          </w:tcPr>
          <w:p w14:paraId="2879D6D1" w14:textId="77777777" w:rsidR="003D081E" w:rsidRPr="00FA0DFA" w:rsidRDefault="003D081E">
            <w:pPr>
              <w:pStyle w:val="affff3"/>
            </w:pPr>
            <w:r w:rsidRPr="00FA0DFA">
              <w:rPr>
                <w:rFonts w:hint="eastAsia"/>
              </w:rPr>
              <w:t>2日</w:t>
            </w:r>
          </w:p>
        </w:tc>
        <w:tc>
          <w:tcPr>
            <w:tcW w:w="2126" w:type="dxa"/>
            <w:hideMark/>
          </w:tcPr>
          <w:p w14:paraId="6532CD4A" w14:textId="77777777" w:rsidR="003D081E" w:rsidRPr="00FA0DFA" w:rsidRDefault="003D081E">
            <w:pPr>
              <w:pStyle w:val="affff3"/>
            </w:pPr>
            <w:r w:rsidRPr="00FA0DFA">
              <w:rPr>
                <w:rFonts w:hint="eastAsia"/>
              </w:rPr>
              <w:t>セキュリティコンサルタント</w:t>
            </w:r>
          </w:p>
        </w:tc>
        <w:tc>
          <w:tcPr>
            <w:tcW w:w="2126" w:type="dxa"/>
            <w:hideMark/>
          </w:tcPr>
          <w:p w14:paraId="68FA8704" w14:textId="77777777" w:rsidR="003D081E" w:rsidRPr="00FA0DFA" w:rsidRDefault="003D081E">
            <w:pPr>
              <w:pStyle w:val="affff3"/>
            </w:pPr>
            <w:r w:rsidRPr="00FA0DFA">
              <w:rPr>
                <w:rFonts w:hint="eastAsia"/>
              </w:rPr>
              <w:t>集合講習を担当する講師を確定</w:t>
            </w:r>
          </w:p>
        </w:tc>
      </w:tr>
      <w:tr w:rsidR="003D081E" w:rsidRPr="00FA0DFA" w14:paraId="1AEF54BA" w14:textId="77777777">
        <w:trPr>
          <w:trHeight w:val="50"/>
        </w:trPr>
        <w:tc>
          <w:tcPr>
            <w:tcW w:w="1980" w:type="dxa"/>
            <w:hideMark/>
          </w:tcPr>
          <w:p w14:paraId="0E11DF61" w14:textId="77777777" w:rsidR="003D081E" w:rsidRPr="00FA0DFA" w:rsidRDefault="003D081E">
            <w:pPr>
              <w:pStyle w:val="affff3"/>
            </w:pPr>
          </w:p>
        </w:tc>
        <w:tc>
          <w:tcPr>
            <w:tcW w:w="1276" w:type="dxa"/>
            <w:hideMark/>
          </w:tcPr>
          <w:p w14:paraId="5EB3537E" w14:textId="77777777" w:rsidR="003D081E" w:rsidRPr="00FA0DFA" w:rsidRDefault="003D081E">
            <w:pPr>
              <w:pStyle w:val="affff3"/>
            </w:pPr>
          </w:p>
        </w:tc>
        <w:tc>
          <w:tcPr>
            <w:tcW w:w="1559" w:type="dxa"/>
            <w:hideMark/>
          </w:tcPr>
          <w:p w14:paraId="2096FF03" w14:textId="77777777" w:rsidR="003D081E" w:rsidRPr="00FA0DFA" w:rsidRDefault="003D081E">
            <w:pPr>
              <w:pStyle w:val="affff3"/>
            </w:pPr>
            <w:r w:rsidRPr="00FA0DFA">
              <w:rPr>
                <w:rFonts w:hint="eastAsia"/>
              </w:rPr>
              <w:t>5.2 集合講習の準備</w:t>
            </w:r>
          </w:p>
        </w:tc>
        <w:tc>
          <w:tcPr>
            <w:tcW w:w="1276" w:type="dxa"/>
            <w:hideMark/>
          </w:tcPr>
          <w:p w14:paraId="5BC1E1B1" w14:textId="77777777" w:rsidR="003D081E" w:rsidRPr="00FA0DFA" w:rsidRDefault="003D081E">
            <w:pPr>
              <w:pStyle w:val="affff3"/>
            </w:pPr>
            <w:r w:rsidRPr="00FA0DFA">
              <w:rPr>
                <w:rFonts w:hint="eastAsia"/>
              </w:rPr>
              <w:t>3日</w:t>
            </w:r>
          </w:p>
        </w:tc>
        <w:tc>
          <w:tcPr>
            <w:tcW w:w="2126" w:type="dxa"/>
            <w:hideMark/>
          </w:tcPr>
          <w:p w14:paraId="37FC27B5" w14:textId="77777777" w:rsidR="003D081E" w:rsidRPr="00FA0DFA" w:rsidRDefault="003D081E">
            <w:pPr>
              <w:pStyle w:val="affff3"/>
            </w:pPr>
            <w:r w:rsidRPr="00FA0DFA">
              <w:rPr>
                <w:rFonts w:hint="eastAsia"/>
              </w:rPr>
              <w:t>講師、サポートスタッフ</w:t>
            </w:r>
          </w:p>
        </w:tc>
        <w:tc>
          <w:tcPr>
            <w:tcW w:w="2126" w:type="dxa"/>
            <w:hideMark/>
          </w:tcPr>
          <w:p w14:paraId="5F8C0D83" w14:textId="77777777" w:rsidR="003D081E" w:rsidRPr="00FA0DFA" w:rsidRDefault="003D081E">
            <w:pPr>
              <w:pStyle w:val="affff3"/>
            </w:pPr>
            <w:r w:rsidRPr="00FA0DFA">
              <w:rPr>
                <w:rFonts w:hint="eastAsia"/>
              </w:rPr>
              <w:t>教材、演習の準備</w:t>
            </w:r>
          </w:p>
        </w:tc>
      </w:tr>
      <w:tr w:rsidR="003D081E" w:rsidRPr="00FA0DFA" w14:paraId="53928ACB" w14:textId="77777777">
        <w:trPr>
          <w:trHeight w:val="50"/>
        </w:trPr>
        <w:tc>
          <w:tcPr>
            <w:tcW w:w="1980" w:type="dxa"/>
            <w:hideMark/>
          </w:tcPr>
          <w:p w14:paraId="6A9219E4" w14:textId="77777777" w:rsidR="003D081E" w:rsidRPr="00FA0DFA" w:rsidRDefault="003D081E">
            <w:pPr>
              <w:pStyle w:val="affff3"/>
            </w:pPr>
          </w:p>
        </w:tc>
        <w:tc>
          <w:tcPr>
            <w:tcW w:w="1276" w:type="dxa"/>
            <w:hideMark/>
          </w:tcPr>
          <w:p w14:paraId="01F8341F" w14:textId="77777777" w:rsidR="003D081E" w:rsidRPr="00FA0DFA" w:rsidRDefault="003D081E">
            <w:pPr>
              <w:pStyle w:val="affff3"/>
            </w:pPr>
          </w:p>
        </w:tc>
        <w:tc>
          <w:tcPr>
            <w:tcW w:w="1559" w:type="dxa"/>
            <w:hideMark/>
          </w:tcPr>
          <w:p w14:paraId="29F43924" w14:textId="77777777" w:rsidR="003D081E" w:rsidRPr="00FA0DFA" w:rsidRDefault="003D081E">
            <w:pPr>
              <w:pStyle w:val="affff3"/>
            </w:pPr>
            <w:r w:rsidRPr="00FA0DFA">
              <w:rPr>
                <w:rFonts w:hint="eastAsia"/>
              </w:rPr>
              <w:t>5.3 集合講習の実施</w:t>
            </w:r>
          </w:p>
        </w:tc>
        <w:tc>
          <w:tcPr>
            <w:tcW w:w="1276" w:type="dxa"/>
            <w:hideMark/>
          </w:tcPr>
          <w:p w14:paraId="1940F68B" w14:textId="77777777" w:rsidR="003D081E" w:rsidRPr="00FA0DFA" w:rsidRDefault="003D081E">
            <w:pPr>
              <w:pStyle w:val="affff3"/>
            </w:pPr>
            <w:r>
              <w:rPr>
                <w:rFonts w:hint="eastAsia"/>
              </w:rPr>
              <w:t>1</w:t>
            </w:r>
            <w:r w:rsidRPr="00FA0DFA">
              <w:rPr>
                <w:rFonts w:hint="eastAsia"/>
              </w:rPr>
              <w:t>日</w:t>
            </w:r>
          </w:p>
        </w:tc>
        <w:tc>
          <w:tcPr>
            <w:tcW w:w="2126" w:type="dxa"/>
            <w:hideMark/>
          </w:tcPr>
          <w:p w14:paraId="6C3F0284" w14:textId="77777777" w:rsidR="003D081E" w:rsidRPr="00FA0DFA" w:rsidRDefault="003D081E">
            <w:pPr>
              <w:pStyle w:val="affff3"/>
            </w:pPr>
            <w:r w:rsidRPr="00FA0DFA">
              <w:rPr>
                <w:rFonts w:hint="eastAsia"/>
              </w:rPr>
              <w:t>受講者、講師</w:t>
            </w:r>
          </w:p>
        </w:tc>
        <w:tc>
          <w:tcPr>
            <w:tcW w:w="2126" w:type="dxa"/>
            <w:hideMark/>
          </w:tcPr>
          <w:p w14:paraId="485081DB" w14:textId="77777777" w:rsidR="003D081E" w:rsidRPr="00FA0DFA" w:rsidRDefault="003D081E">
            <w:pPr>
              <w:pStyle w:val="affff3"/>
            </w:pPr>
            <w:r w:rsidRPr="00FA0DFA">
              <w:rPr>
                <w:rFonts w:hint="eastAsia"/>
              </w:rPr>
              <w:t>集合講習で事例紹介と演習実施</w:t>
            </w:r>
          </w:p>
        </w:tc>
      </w:tr>
      <w:tr w:rsidR="003D081E" w:rsidRPr="00FA0DFA" w14:paraId="5808350E" w14:textId="77777777">
        <w:trPr>
          <w:trHeight w:val="50"/>
        </w:trPr>
        <w:tc>
          <w:tcPr>
            <w:tcW w:w="1980" w:type="dxa"/>
            <w:hideMark/>
          </w:tcPr>
          <w:p w14:paraId="37E37E97" w14:textId="77777777" w:rsidR="003D081E" w:rsidRPr="00FA0DFA" w:rsidRDefault="003D081E">
            <w:pPr>
              <w:pStyle w:val="affff3"/>
            </w:pPr>
          </w:p>
        </w:tc>
        <w:tc>
          <w:tcPr>
            <w:tcW w:w="1276" w:type="dxa"/>
            <w:hideMark/>
          </w:tcPr>
          <w:p w14:paraId="2D7C2F76" w14:textId="77777777" w:rsidR="003D081E" w:rsidRPr="00FA0DFA" w:rsidRDefault="003D081E">
            <w:pPr>
              <w:pStyle w:val="affff3"/>
            </w:pPr>
          </w:p>
        </w:tc>
        <w:tc>
          <w:tcPr>
            <w:tcW w:w="1559" w:type="dxa"/>
            <w:hideMark/>
          </w:tcPr>
          <w:p w14:paraId="10359C16" w14:textId="77777777" w:rsidR="003D081E" w:rsidRPr="00FA0DFA" w:rsidRDefault="003D081E">
            <w:pPr>
              <w:pStyle w:val="affff3"/>
            </w:pPr>
            <w:r w:rsidRPr="00FA0DFA">
              <w:rPr>
                <w:rFonts w:hint="eastAsia"/>
              </w:rPr>
              <w:t>5.4 演習の実施</w:t>
            </w:r>
          </w:p>
        </w:tc>
        <w:tc>
          <w:tcPr>
            <w:tcW w:w="1276" w:type="dxa"/>
            <w:hideMark/>
          </w:tcPr>
          <w:p w14:paraId="73B19FC7" w14:textId="77777777" w:rsidR="003D081E" w:rsidRPr="00FA0DFA" w:rsidRDefault="003D081E">
            <w:pPr>
              <w:pStyle w:val="affff3"/>
            </w:pPr>
            <w:r>
              <w:rPr>
                <w:rFonts w:hint="eastAsia"/>
              </w:rPr>
              <w:t>1</w:t>
            </w:r>
            <w:r w:rsidRPr="00FA0DFA">
              <w:rPr>
                <w:rFonts w:hint="eastAsia"/>
              </w:rPr>
              <w:t>日</w:t>
            </w:r>
          </w:p>
        </w:tc>
        <w:tc>
          <w:tcPr>
            <w:tcW w:w="2126" w:type="dxa"/>
            <w:hideMark/>
          </w:tcPr>
          <w:p w14:paraId="004B8072" w14:textId="77777777" w:rsidR="003D081E" w:rsidRPr="00FA0DFA" w:rsidRDefault="003D081E">
            <w:pPr>
              <w:pStyle w:val="affff3"/>
            </w:pPr>
            <w:r w:rsidRPr="00FA0DFA">
              <w:rPr>
                <w:rFonts w:hint="eastAsia"/>
              </w:rPr>
              <w:t>受講者、講師</w:t>
            </w:r>
          </w:p>
        </w:tc>
        <w:tc>
          <w:tcPr>
            <w:tcW w:w="2126" w:type="dxa"/>
            <w:hideMark/>
          </w:tcPr>
          <w:p w14:paraId="6B8B3F4C" w14:textId="77777777" w:rsidR="003D081E" w:rsidRPr="00FA0DFA" w:rsidRDefault="003D081E">
            <w:pPr>
              <w:pStyle w:val="affff3"/>
            </w:pPr>
            <w:r w:rsidRPr="00FA0DFA">
              <w:rPr>
                <w:rFonts w:hint="eastAsia"/>
              </w:rPr>
              <w:t>投資効果分析やリスク対応策を検討</w:t>
            </w:r>
          </w:p>
        </w:tc>
      </w:tr>
      <w:tr w:rsidR="003D081E" w:rsidRPr="00FA0DFA" w14:paraId="2A881339" w14:textId="77777777">
        <w:trPr>
          <w:trHeight w:val="366"/>
        </w:trPr>
        <w:tc>
          <w:tcPr>
            <w:tcW w:w="1980" w:type="dxa"/>
            <w:hideMark/>
          </w:tcPr>
          <w:p w14:paraId="4DE83845" w14:textId="77777777" w:rsidR="003D081E" w:rsidRPr="00FA0DFA" w:rsidRDefault="003D081E">
            <w:pPr>
              <w:pStyle w:val="affff3"/>
            </w:pPr>
            <w:r w:rsidRPr="00FA0DFA">
              <w:rPr>
                <w:rFonts w:hint="eastAsia"/>
              </w:rPr>
              <w:t>ステップ5</w:t>
            </w:r>
            <w:r>
              <w:rPr>
                <w:rFonts w:hint="eastAsia"/>
              </w:rPr>
              <w:t>：</w:t>
            </w:r>
            <w:r w:rsidRPr="00FA0DFA">
              <w:rPr>
                <w:rFonts w:hint="eastAsia"/>
              </w:rPr>
              <w:t>結果の評価と報告</w:t>
            </w:r>
          </w:p>
        </w:tc>
        <w:tc>
          <w:tcPr>
            <w:tcW w:w="1276" w:type="dxa"/>
            <w:hideMark/>
          </w:tcPr>
          <w:p w14:paraId="60C39544" w14:textId="77777777" w:rsidR="003D081E" w:rsidRPr="00FA0DFA" w:rsidRDefault="003D081E">
            <w:pPr>
              <w:pStyle w:val="affff3"/>
            </w:pPr>
            <w:r w:rsidRPr="00FA0DFA">
              <w:rPr>
                <w:rFonts w:hint="eastAsia"/>
              </w:rPr>
              <w:t>6. 結果のフィードバックと報告</w:t>
            </w:r>
          </w:p>
        </w:tc>
        <w:tc>
          <w:tcPr>
            <w:tcW w:w="1559" w:type="dxa"/>
            <w:hideMark/>
          </w:tcPr>
          <w:p w14:paraId="4A42489D" w14:textId="77777777" w:rsidR="003D081E" w:rsidRPr="00FA0DFA" w:rsidRDefault="003D081E">
            <w:pPr>
              <w:pStyle w:val="affff3"/>
            </w:pPr>
            <w:r w:rsidRPr="00FA0DFA">
              <w:rPr>
                <w:rFonts w:hint="eastAsia"/>
              </w:rPr>
              <w:t>6.</w:t>
            </w:r>
            <w:r>
              <w:rPr>
                <w:rFonts w:hint="eastAsia"/>
              </w:rPr>
              <w:t>1</w:t>
            </w:r>
            <w:r w:rsidRPr="00FA0DFA">
              <w:rPr>
                <w:rFonts w:hint="eastAsia"/>
              </w:rPr>
              <w:t xml:space="preserve"> フィードバックの整理</w:t>
            </w:r>
          </w:p>
        </w:tc>
        <w:tc>
          <w:tcPr>
            <w:tcW w:w="1276" w:type="dxa"/>
            <w:hideMark/>
          </w:tcPr>
          <w:p w14:paraId="6BE892FD" w14:textId="77777777" w:rsidR="003D081E" w:rsidRPr="00FA0DFA" w:rsidRDefault="003D081E">
            <w:pPr>
              <w:pStyle w:val="affff3"/>
            </w:pPr>
            <w:r w:rsidRPr="00FA0DFA">
              <w:rPr>
                <w:rFonts w:hint="eastAsia"/>
              </w:rPr>
              <w:t>3日</w:t>
            </w:r>
          </w:p>
        </w:tc>
        <w:tc>
          <w:tcPr>
            <w:tcW w:w="2126" w:type="dxa"/>
            <w:hideMark/>
          </w:tcPr>
          <w:p w14:paraId="545BD996" w14:textId="77777777" w:rsidR="003D081E" w:rsidRPr="00FA0DFA" w:rsidRDefault="003D081E">
            <w:pPr>
              <w:pStyle w:val="affff3"/>
            </w:pPr>
            <w:r w:rsidRPr="00FA0DFA">
              <w:rPr>
                <w:rFonts w:hint="eastAsia"/>
              </w:rPr>
              <w:t>各部門マネージャー</w:t>
            </w:r>
          </w:p>
        </w:tc>
        <w:tc>
          <w:tcPr>
            <w:tcW w:w="2126" w:type="dxa"/>
            <w:hideMark/>
          </w:tcPr>
          <w:p w14:paraId="62B73C10" w14:textId="77777777" w:rsidR="003D081E" w:rsidRPr="00FA0DFA" w:rsidRDefault="003D081E">
            <w:pPr>
              <w:pStyle w:val="affff3"/>
            </w:pPr>
            <w:r w:rsidRPr="00FA0DFA">
              <w:rPr>
                <w:rFonts w:hint="eastAsia"/>
              </w:rPr>
              <w:t>受講者からフィードバックを収集</w:t>
            </w:r>
          </w:p>
        </w:tc>
      </w:tr>
      <w:tr w:rsidR="003D081E" w:rsidRPr="00FA0DFA" w14:paraId="0260E458" w14:textId="77777777">
        <w:trPr>
          <w:trHeight w:val="132"/>
        </w:trPr>
        <w:tc>
          <w:tcPr>
            <w:tcW w:w="1980" w:type="dxa"/>
            <w:hideMark/>
          </w:tcPr>
          <w:p w14:paraId="41562A47" w14:textId="77777777" w:rsidR="003D081E" w:rsidRPr="00FA0DFA" w:rsidRDefault="003D081E">
            <w:pPr>
              <w:pStyle w:val="affff3"/>
            </w:pPr>
          </w:p>
        </w:tc>
        <w:tc>
          <w:tcPr>
            <w:tcW w:w="1276" w:type="dxa"/>
            <w:hideMark/>
          </w:tcPr>
          <w:p w14:paraId="21A0C4F4" w14:textId="77777777" w:rsidR="003D081E" w:rsidRPr="00FA0DFA" w:rsidRDefault="003D081E">
            <w:pPr>
              <w:pStyle w:val="affff3"/>
            </w:pPr>
          </w:p>
        </w:tc>
        <w:tc>
          <w:tcPr>
            <w:tcW w:w="1559" w:type="dxa"/>
            <w:hideMark/>
          </w:tcPr>
          <w:p w14:paraId="2FB09258" w14:textId="77777777" w:rsidR="003D081E" w:rsidRPr="00FA0DFA" w:rsidRDefault="003D081E">
            <w:pPr>
              <w:pStyle w:val="affff3"/>
            </w:pPr>
            <w:r w:rsidRPr="00FA0DFA">
              <w:rPr>
                <w:rFonts w:hint="eastAsia"/>
              </w:rPr>
              <w:t>6.2 改善提案の作成</w:t>
            </w:r>
          </w:p>
        </w:tc>
        <w:tc>
          <w:tcPr>
            <w:tcW w:w="1276" w:type="dxa"/>
            <w:hideMark/>
          </w:tcPr>
          <w:p w14:paraId="23EAFB4F" w14:textId="77777777" w:rsidR="003D081E" w:rsidRPr="00FA0DFA" w:rsidRDefault="003D081E">
            <w:pPr>
              <w:pStyle w:val="affff3"/>
            </w:pPr>
            <w:r w:rsidRPr="00FA0DFA">
              <w:rPr>
                <w:rFonts w:hint="eastAsia"/>
              </w:rPr>
              <w:t>3日</w:t>
            </w:r>
          </w:p>
        </w:tc>
        <w:tc>
          <w:tcPr>
            <w:tcW w:w="2126" w:type="dxa"/>
            <w:hideMark/>
          </w:tcPr>
          <w:p w14:paraId="08B7C82A" w14:textId="77777777" w:rsidR="003D081E" w:rsidRPr="00FA0DFA" w:rsidRDefault="003D081E">
            <w:pPr>
              <w:pStyle w:val="affff3"/>
            </w:pPr>
            <w:r w:rsidRPr="00FA0DFA">
              <w:rPr>
                <w:rFonts w:hint="eastAsia"/>
              </w:rPr>
              <w:t>各部門マネージャー</w:t>
            </w:r>
          </w:p>
        </w:tc>
        <w:tc>
          <w:tcPr>
            <w:tcW w:w="2126" w:type="dxa"/>
            <w:hideMark/>
          </w:tcPr>
          <w:p w14:paraId="0D86AB28" w14:textId="77777777" w:rsidR="003D081E" w:rsidRPr="00FA0DFA" w:rsidRDefault="003D081E">
            <w:pPr>
              <w:pStyle w:val="affff3"/>
            </w:pPr>
            <w:r w:rsidRPr="00FA0DFA">
              <w:rPr>
                <w:rFonts w:hint="eastAsia"/>
              </w:rPr>
              <w:t>改善提案を作成</w:t>
            </w:r>
          </w:p>
        </w:tc>
      </w:tr>
      <w:tr w:rsidR="003D081E" w:rsidRPr="00FA0DFA" w14:paraId="580F7D29" w14:textId="77777777">
        <w:trPr>
          <w:trHeight w:val="263"/>
        </w:trPr>
        <w:tc>
          <w:tcPr>
            <w:tcW w:w="1980" w:type="dxa"/>
            <w:hideMark/>
          </w:tcPr>
          <w:p w14:paraId="5A24AA08" w14:textId="77777777" w:rsidR="003D081E" w:rsidRPr="00FA0DFA" w:rsidRDefault="003D081E">
            <w:pPr>
              <w:pStyle w:val="affff3"/>
            </w:pPr>
          </w:p>
        </w:tc>
        <w:tc>
          <w:tcPr>
            <w:tcW w:w="1276" w:type="dxa"/>
            <w:hideMark/>
          </w:tcPr>
          <w:p w14:paraId="4B9BD93D" w14:textId="77777777" w:rsidR="003D081E" w:rsidRPr="00FA0DFA" w:rsidRDefault="003D081E">
            <w:pPr>
              <w:pStyle w:val="affff3"/>
            </w:pPr>
          </w:p>
        </w:tc>
        <w:tc>
          <w:tcPr>
            <w:tcW w:w="1559" w:type="dxa"/>
            <w:hideMark/>
          </w:tcPr>
          <w:p w14:paraId="34E9CBF5" w14:textId="77777777" w:rsidR="003D081E" w:rsidRPr="00FA0DFA" w:rsidRDefault="003D081E">
            <w:pPr>
              <w:pStyle w:val="affff3"/>
            </w:pPr>
            <w:r w:rsidRPr="00FA0DFA">
              <w:rPr>
                <w:rFonts w:hint="eastAsia"/>
              </w:rPr>
              <w:t>6.3 改善提案の実行計画作成</w:t>
            </w:r>
          </w:p>
        </w:tc>
        <w:tc>
          <w:tcPr>
            <w:tcW w:w="1276" w:type="dxa"/>
            <w:hideMark/>
          </w:tcPr>
          <w:p w14:paraId="084244D5" w14:textId="77777777" w:rsidR="003D081E" w:rsidRPr="00FA0DFA" w:rsidRDefault="003D081E">
            <w:pPr>
              <w:pStyle w:val="affff3"/>
            </w:pPr>
            <w:r w:rsidRPr="00FA0DFA">
              <w:rPr>
                <w:rFonts w:hint="eastAsia"/>
              </w:rPr>
              <w:t>2日</w:t>
            </w:r>
          </w:p>
        </w:tc>
        <w:tc>
          <w:tcPr>
            <w:tcW w:w="2126" w:type="dxa"/>
            <w:hideMark/>
          </w:tcPr>
          <w:p w14:paraId="71575626" w14:textId="77777777" w:rsidR="003D081E" w:rsidRPr="00FA0DFA" w:rsidRDefault="003D081E">
            <w:pPr>
              <w:pStyle w:val="affff3"/>
            </w:pPr>
            <w:r w:rsidRPr="00FA0DFA">
              <w:rPr>
                <w:rFonts w:hint="eastAsia"/>
              </w:rPr>
              <w:t>各部門マネージャー</w:t>
            </w:r>
          </w:p>
        </w:tc>
        <w:tc>
          <w:tcPr>
            <w:tcW w:w="2126" w:type="dxa"/>
            <w:hideMark/>
          </w:tcPr>
          <w:p w14:paraId="3E90E78A" w14:textId="77777777" w:rsidR="003D081E" w:rsidRPr="00FA0DFA" w:rsidRDefault="003D081E">
            <w:pPr>
              <w:pStyle w:val="affff3"/>
            </w:pPr>
            <w:r w:rsidRPr="00FA0DFA">
              <w:rPr>
                <w:rFonts w:hint="eastAsia"/>
              </w:rPr>
              <w:t>提案に基づいたアクションプランを策定</w:t>
            </w:r>
          </w:p>
        </w:tc>
      </w:tr>
      <w:tr w:rsidR="003D081E" w:rsidRPr="00FA0DFA" w14:paraId="1589101E" w14:textId="77777777">
        <w:trPr>
          <w:trHeight w:val="50"/>
        </w:trPr>
        <w:tc>
          <w:tcPr>
            <w:tcW w:w="1980" w:type="dxa"/>
            <w:hideMark/>
          </w:tcPr>
          <w:p w14:paraId="65417A8A" w14:textId="77777777" w:rsidR="003D081E" w:rsidRPr="00FA0DFA" w:rsidRDefault="003D081E">
            <w:pPr>
              <w:pStyle w:val="affff3"/>
            </w:pPr>
          </w:p>
        </w:tc>
        <w:tc>
          <w:tcPr>
            <w:tcW w:w="1276" w:type="dxa"/>
            <w:hideMark/>
          </w:tcPr>
          <w:p w14:paraId="1C06E883" w14:textId="77777777" w:rsidR="003D081E" w:rsidRPr="00FA0DFA" w:rsidRDefault="003D081E">
            <w:pPr>
              <w:pStyle w:val="affff3"/>
            </w:pPr>
            <w:r w:rsidRPr="00FA0DFA">
              <w:rPr>
                <w:rFonts w:hint="eastAsia"/>
              </w:rPr>
              <w:t>7. 最終報告書の作成</w:t>
            </w:r>
          </w:p>
        </w:tc>
        <w:tc>
          <w:tcPr>
            <w:tcW w:w="1559" w:type="dxa"/>
            <w:hideMark/>
          </w:tcPr>
          <w:p w14:paraId="50129E0A" w14:textId="77777777" w:rsidR="003D081E" w:rsidRPr="00FA0DFA" w:rsidRDefault="003D081E">
            <w:pPr>
              <w:pStyle w:val="affff3"/>
            </w:pPr>
            <w:r w:rsidRPr="00FA0DFA">
              <w:rPr>
                <w:rFonts w:hint="eastAsia"/>
              </w:rPr>
              <w:t>7.</w:t>
            </w:r>
            <w:r>
              <w:rPr>
                <w:rFonts w:hint="eastAsia"/>
              </w:rPr>
              <w:t>1</w:t>
            </w:r>
            <w:r w:rsidRPr="00FA0DFA">
              <w:rPr>
                <w:rFonts w:hint="eastAsia"/>
              </w:rPr>
              <w:t xml:space="preserve"> 報告書の初稿作成</w:t>
            </w:r>
          </w:p>
        </w:tc>
        <w:tc>
          <w:tcPr>
            <w:tcW w:w="1276" w:type="dxa"/>
            <w:hideMark/>
          </w:tcPr>
          <w:p w14:paraId="7545C52A" w14:textId="77777777" w:rsidR="003D081E" w:rsidRPr="00FA0DFA" w:rsidRDefault="003D081E">
            <w:pPr>
              <w:pStyle w:val="affff3"/>
            </w:pPr>
            <w:r w:rsidRPr="00FA0DFA">
              <w:rPr>
                <w:rFonts w:hint="eastAsia"/>
              </w:rPr>
              <w:t>3日</w:t>
            </w:r>
          </w:p>
        </w:tc>
        <w:tc>
          <w:tcPr>
            <w:tcW w:w="2126" w:type="dxa"/>
            <w:hideMark/>
          </w:tcPr>
          <w:p w14:paraId="10A9CCCE" w14:textId="77777777" w:rsidR="003D081E" w:rsidRPr="00FA0DFA" w:rsidRDefault="003D081E">
            <w:pPr>
              <w:pStyle w:val="affff3"/>
            </w:pPr>
            <w:r w:rsidRPr="00FA0DFA">
              <w:rPr>
                <w:rFonts w:hint="eastAsia"/>
              </w:rPr>
              <w:t>プロジェクトリーダー</w:t>
            </w:r>
          </w:p>
        </w:tc>
        <w:tc>
          <w:tcPr>
            <w:tcW w:w="2126" w:type="dxa"/>
            <w:hideMark/>
          </w:tcPr>
          <w:p w14:paraId="5D22A7B7" w14:textId="77777777" w:rsidR="003D081E" w:rsidRPr="00FA0DFA" w:rsidRDefault="003D081E">
            <w:pPr>
              <w:pStyle w:val="affff3"/>
            </w:pPr>
            <w:r w:rsidRPr="00FA0DFA">
              <w:rPr>
                <w:rFonts w:hint="eastAsia"/>
              </w:rPr>
              <w:t>研修結果をもとに報告書を作成</w:t>
            </w:r>
          </w:p>
        </w:tc>
      </w:tr>
      <w:tr w:rsidR="003D081E" w:rsidRPr="00FA0DFA" w14:paraId="2DD1C67A" w14:textId="77777777">
        <w:trPr>
          <w:trHeight w:val="50"/>
        </w:trPr>
        <w:tc>
          <w:tcPr>
            <w:tcW w:w="1980" w:type="dxa"/>
            <w:hideMark/>
          </w:tcPr>
          <w:p w14:paraId="463C134F" w14:textId="77777777" w:rsidR="003D081E" w:rsidRPr="00FA0DFA" w:rsidRDefault="003D081E">
            <w:pPr>
              <w:pStyle w:val="affff3"/>
            </w:pPr>
          </w:p>
        </w:tc>
        <w:tc>
          <w:tcPr>
            <w:tcW w:w="1276" w:type="dxa"/>
            <w:hideMark/>
          </w:tcPr>
          <w:p w14:paraId="09BD9153" w14:textId="77777777" w:rsidR="003D081E" w:rsidRPr="00FA0DFA" w:rsidRDefault="003D081E">
            <w:pPr>
              <w:pStyle w:val="affff3"/>
            </w:pPr>
          </w:p>
        </w:tc>
        <w:tc>
          <w:tcPr>
            <w:tcW w:w="1559" w:type="dxa"/>
            <w:hideMark/>
          </w:tcPr>
          <w:p w14:paraId="487CC58A" w14:textId="77777777" w:rsidR="003D081E" w:rsidRPr="00FA0DFA" w:rsidRDefault="003D081E">
            <w:pPr>
              <w:pStyle w:val="affff3"/>
            </w:pPr>
            <w:r w:rsidRPr="00FA0DFA">
              <w:rPr>
                <w:rFonts w:hint="eastAsia"/>
              </w:rPr>
              <w:t>7.2 報告書のレビュー</w:t>
            </w:r>
          </w:p>
        </w:tc>
        <w:tc>
          <w:tcPr>
            <w:tcW w:w="1276" w:type="dxa"/>
            <w:hideMark/>
          </w:tcPr>
          <w:p w14:paraId="75B3154C" w14:textId="77777777" w:rsidR="003D081E" w:rsidRPr="00FA0DFA" w:rsidRDefault="003D081E">
            <w:pPr>
              <w:pStyle w:val="affff3"/>
            </w:pPr>
            <w:r w:rsidRPr="00FA0DFA">
              <w:rPr>
                <w:rFonts w:hint="eastAsia"/>
              </w:rPr>
              <w:t>2日</w:t>
            </w:r>
          </w:p>
        </w:tc>
        <w:tc>
          <w:tcPr>
            <w:tcW w:w="2126" w:type="dxa"/>
            <w:hideMark/>
          </w:tcPr>
          <w:p w14:paraId="72450077" w14:textId="77777777" w:rsidR="003D081E" w:rsidRPr="00FA0DFA" w:rsidRDefault="003D081E">
            <w:pPr>
              <w:pStyle w:val="affff3"/>
            </w:pPr>
            <w:r w:rsidRPr="00FA0DFA">
              <w:rPr>
                <w:rFonts w:hint="eastAsia"/>
              </w:rPr>
              <w:t>各部門マネージャー、経営層</w:t>
            </w:r>
          </w:p>
        </w:tc>
        <w:tc>
          <w:tcPr>
            <w:tcW w:w="2126" w:type="dxa"/>
            <w:hideMark/>
          </w:tcPr>
          <w:p w14:paraId="5C2FB8CF" w14:textId="77777777" w:rsidR="003D081E" w:rsidRPr="00FA0DFA" w:rsidRDefault="003D081E">
            <w:pPr>
              <w:pStyle w:val="affff3"/>
            </w:pPr>
            <w:r w:rsidRPr="00FA0DFA">
              <w:rPr>
                <w:rFonts w:hint="eastAsia"/>
              </w:rPr>
              <w:t>レビューとフィードバック</w:t>
            </w:r>
          </w:p>
        </w:tc>
      </w:tr>
      <w:tr w:rsidR="003D081E" w:rsidRPr="00FA0DFA" w14:paraId="593D6D63" w14:textId="77777777">
        <w:trPr>
          <w:trHeight w:val="50"/>
        </w:trPr>
        <w:tc>
          <w:tcPr>
            <w:tcW w:w="1980" w:type="dxa"/>
            <w:hideMark/>
          </w:tcPr>
          <w:p w14:paraId="63B7F1A9" w14:textId="77777777" w:rsidR="003D081E" w:rsidRPr="00FA0DFA" w:rsidRDefault="003D081E">
            <w:pPr>
              <w:pStyle w:val="affff3"/>
            </w:pPr>
          </w:p>
        </w:tc>
        <w:tc>
          <w:tcPr>
            <w:tcW w:w="1276" w:type="dxa"/>
            <w:hideMark/>
          </w:tcPr>
          <w:p w14:paraId="22BEDB34" w14:textId="77777777" w:rsidR="003D081E" w:rsidRPr="00FA0DFA" w:rsidRDefault="003D081E">
            <w:pPr>
              <w:pStyle w:val="affff3"/>
            </w:pPr>
          </w:p>
        </w:tc>
        <w:tc>
          <w:tcPr>
            <w:tcW w:w="1559" w:type="dxa"/>
            <w:hideMark/>
          </w:tcPr>
          <w:p w14:paraId="0EEC2892" w14:textId="77777777" w:rsidR="003D081E" w:rsidRPr="00FA0DFA" w:rsidRDefault="003D081E">
            <w:pPr>
              <w:pStyle w:val="affff3"/>
            </w:pPr>
            <w:r w:rsidRPr="00FA0DFA">
              <w:rPr>
                <w:rFonts w:hint="eastAsia"/>
              </w:rPr>
              <w:t>7.3 報告書の最終版作成</w:t>
            </w:r>
          </w:p>
        </w:tc>
        <w:tc>
          <w:tcPr>
            <w:tcW w:w="1276" w:type="dxa"/>
            <w:hideMark/>
          </w:tcPr>
          <w:p w14:paraId="14DD11E1" w14:textId="77777777" w:rsidR="003D081E" w:rsidRPr="00FA0DFA" w:rsidRDefault="003D081E">
            <w:pPr>
              <w:pStyle w:val="affff3"/>
            </w:pPr>
            <w:r w:rsidRPr="00FA0DFA">
              <w:rPr>
                <w:rFonts w:hint="eastAsia"/>
              </w:rPr>
              <w:t>2日</w:t>
            </w:r>
          </w:p>
        </w:tc>
        <w:tc>
          <w:tcPr>
            <w:tcW w:w="2126" w:type="dxa"/>
            <w:hideMark/>
          </w:tcPr>
          <w:p w14:paraId="000397FE" w14:textId="77777777" w:rsidR="003D081E" w:rsidRPr="00FA0DFA" w:rsidRDefault="003D081E">
            <w:pPr>
              <w:pStyle w:val="affff3"/>
            </w:pPr>
            <w:r w:rsidRPr="00FA0DFA">
              <w:rPr>
                <w:rFonts w:hint="eastAsia"/>
              </w:rPr>
              <w:t>プロジェクトリーダー</w:t>
            </w:r>
          </w:p>
        </w:tc>
        <w:tc>
          <w:tcPr>
            <w:tcW w:w="2126" w:type="dxa"/>
            <w:hideMark/>
          </w:tcPr>
          <w:p w14:paraId="24EAA80B" w14:textId="77777777" w:rsidR="003D081E" w:rsidRPr="00FA0DFA" w:rsidRDefault="003D081E">
            <w:pPr>
              <w:pStyle w:val="affff3"/>
            </w:pPr>
            <w:r w:rsidRPr="00FA0DFA">
              <w:rPr>
                <w:rFonts w:hint="eastAsia"/>
              </w:rPr>
              <w:t>最終報告書を経営層に提出</w:t>
            </w:r>
          </w:p>
        </w:tc>
      </w:tr>
    </w:tbl>
    <w:p w14:paraId="249A49E4" w14:textId="28694665" w:rsidR="003D081E" w:rsidRDefault="00C96B48" w:rsidP="003D081E">
      <w:r>
        <w:rPr>
          <w:noProof/>
        </w:rPr>
        <w:drawing>
          <wp:anchor distT="0" distB="0" distL="114300" distR="114300" simplePos="0" relativeHeight="251656640" behindDoc="0" locked="0" layoutInCell="1" allowOverlap="1" wp14:anchorId="7BCC5AB8" wp14:editId="76AD69C0">
            <wp:simplePos x="0" y="0"/>
            <wp:positionH relativeFrom="margin">
              <wp:posOffset>44450</wp:posOffset>
            </wp:positionH>
            <wp:positionV relativeFrom="paragraph">
              <wp:posOffset>1786255</wp:posOffset>
            </wp:positionV>
            <wp:extent cx="6546850" cy="2108835"/>
            <wp:effectExtent l="0" t="0" r="6350" b="5715"/>
            <wp:wrapTopAndBottom/>
            <wp:docPr id="859858727"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6546850" cy="2108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081E">
        <w:rPr>
          <w:noProof/>
        </w:rPr>
        <w:drawing>
          <wp:anchor distT="0" distB="0" distL="114300" distR="114300" simplePos="0" relativeHeight="251656599" behindDoc="0" locked="0" layoutInCell="1" allowOverlap="1" wp14:anchorId="387118DD" wp14:editId="7DE0C2C5">
            <wp:simplePos x="0" y="0"/>
            <wp:positionH relativeFrom="margin">
              <wp:align>center</wp:align>
            </wp:positionH>
            <wp:positionV relativeFrom="paragraph">
              <wp:posOffset>161163</wp:posOffset>
            </wp:positionV>
            <wp:extent cx="6547104" cy="1396587"/>
            <wp:effectExtent l="0" t="0" r="6350" b="0"/>
            <wp:wrapTopAndBottom/>
            <wp:docPr id="1464372501"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6547104" cy="139658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8AED9D" w14:textId="125DAD44" w:rsidR="003D081E" w:rsidRDefault="00A56F0C" w:rsidP="003D081E">
      <w:pPr>
        <w:rPr>
          <w:noProof/>
        </w:rPr>
      </w:pPr>
      <w:r>
        <w:rPr>
          <w:noProof/>
        </w:rPr>
        <w:drawing>
          <wp:anchor distT="0" distB="0" distL="114300" distR="114300" simplePos="0" relativeHeight="251656643" behindDoc="0" locked="0" layoutInCell="1" allowOverlap="1" wp14:anchorId="354429F1" wp14:editId="73BF38F4">
            <wp:simplePos x="0" y="0"/>
            <wp:positionH relativeFrom="margin">
              <wp:posOffset>45301</wp:posOffset>
            </wp:positionH>
            <wp:positionV relativeFrom="paragraph">
              <wp:posOffset>7179914</wp:posOffset>
            </wp:positionV>
            <wp:extent cx="6548400" cy="1174839"/>
            <wp:effectExtent l="0" t="0" r="5080" b="6350"/>
            <wp:wrapTopAndBottom/>
            <wp:docPr id="1110749104"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6548400" cy="117483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642" behindDoc="0" locked="0" layoutInCell="1" allowOverlap="1" wp14:anchorId="238EA15B" wp14:editId="379BEC26">
            <wp:simplePos x="0" y="0"/>
            <wp:positionH relativeFrom="margin">
              <wp:posOffset>45085</wp:posOffset>
            </wp:positionH>
            <wp:positionV relativeFrom="paragraph">
              <wp:posOffset>5807710</wp:posOffset>
            </wp:positionV>
            <wp:extent cx="6548400" cy="1172248"/>
            <wp:effectExtent l="0" t="0" r="5080" b="8890"/>
            <wp:wrapTopAndBottom/>
            <wp:docPr id="594136673"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6548400" cy="117224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641" behindDoc="0" locked="0" layoutInCell="1" allowOverlap="1" wp14:anchorId="0355419B" wp14:editId="75BEE674">
            <wp:simplePos x="0" y="0"/>
            <wp:positionH relativeFrom="margin">
              <wp:posOffset>50165</wp:posOffset>
            </wp:positionH>
            <wp:positionV relativeFrom="paragraph">
              <wp:posOffset>148590</wp:posOffset>
            </wp:positionV>
            <wp:extent cx="6546850" cy="1731645"/>
            <wp:effectExtent l="0" t="0" r="6350" b="1905"/>
            <wp:wrapTopAndBottom/>
            <wp:docPr id="1044589783"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6546850" cy="1731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6B48">
        <w:rPr>
          <w:noProof/>
        </w:rPr>
        <w:drawing>
          <wp:anchor distT="0" distB="0" distL="114300" distR="114300" simplePos="0" relativeHeight="251656639" behindDoc="0" locked="0" layoutInCell="1" allowOverlap="1" wp14:anchorId="0A28F29E" wp14:editId="6297DAAF">
            <wp:simplePos x="0" y="0"/>
            <wp:positionH relativeFrom="margin">
              <wp:posOffset>50762</wp:posOffset>
            </wp:positionH>
            <wp:positionV relativeFrom="paragraph">
              <wp:posOffset>4306353</wp:posOffset>
            </wp:positionV>
            <wp:extent cx="6548400" cy="1395688"/>
            <wp:effectExtent l="0" t="0" r="5080" b="0"/>
            <wp:wrapTopAndBottom/>
            <wp:docPr id="1625388957"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6548400" cy="13956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081E">
        <w:rPr>
          <w:noProof/>
        </w:rPr>
        <w:drawing>
          <wp:anchor distT="0" distB="0" distL="114300" distR="114300" simplePos="0" relativeHeight="251656600" behindDoc="0" locked="0" layoutInCell="1" allowOverlap="1" wp14:anchorId="597B7C64" wp14:editId="329D0683">
            <wp:simplePos x="0" y="0"/>
            <wp:positionH relativeFrom="margin">
              <wp:align>center</wp:align>
            </wp:positionH>
            <wp:positionV relativeFrom="paragraph">
              <wp:posOffset>2262505</wp:posOffset>
            </wp:positionV>
            <wp:extent cx="6548400" cy="1842957"/>
            <wp:effectExtent l="0" t="0" r="5080" b="5080"/>
            <wp:wrapTopAndBottom/>
            <wp:docPr id="1630756935"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6548400" cy="18429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856EAB" w14:textId="479A839D" w:rsidR="003D081E" w:rsidRDefault="003D081E" w:rsidP="00FA7DB8">
      <w:pPr>
        <w:ind w:firstLineChars="0" w:firstLine="0"/>
        <w:rPr>
          <w:noProof/>
        </w:rPr>
      </w:pPr>
    </w:p>
    <w:p w14:paraId="698E2505" w14:textId="559818BF" w:rsidR="003D081E" w:rsidRDefault="003D081E" w:rsidP="003D081E">
      <w:pPr>
        <w:ind w:firstLineChars="0" w:firstLine="0"/>
      </w:pPr>
    </w:p>
    <w:p w14:paraId="0D2F0DA8" w14:textId="17BF94E6" w:rsidR="003D081E" w:rsidRDefault="003D081E" w:rsidP="003D081E">
      <w:pPr>
        <w:pStyle w:val="aff4"/>
      </w:pPr>
      <w:r>
        <w:rPr>
          <w:rFonts w:hint="eastAsia"/>
        </w:rPr>
        <w:t>ガントチャート作成後の流れ</w:t>
      </w:r>
    </w:p>
    <w:p w14:paraId="60FA7E68" w14:textId="67DDC3FD" w:rsidR="003D081E" w:rsidRPr="00BC1B21" w:rsidRDefault="003D081E" w:rsidP="003D081E">
      <w:r>
        <w:rPr>
          <w:rFonts w:hint="eastAsia"/>
        </w:rPr>
        <w:t>以下の</w:t>
      </w:r>
      <w:r>
        <w:t>3つのポイントに焦点を当てることで、</w:t>
      </w:r>
      <w:r>
        <w:rPr>
          <w:rFonts w:hint="eastAsia"/>
        </w:rPr>
        <w:t>ガントチャート</w:t>
      </w:r>
      <w:r>
        <w:t>を活用したプロジェクト管理が効果的に行え、カリキュラム</w:t>
      </w:r>
      <w:r>
        <w:rPr>
          <w:rFonts w:hint="eastAsia"/>
        </w:rPr>
        <w:t>内容のスムーズな</w:t>
      </w:r>
      <w:r>
        <w:t>実施</w:t>
      </w:r>
      <w:r>
        <w:rPr>
          <w:rFonts w:hint="eastAsia"/>
        </w:rPr>
        <w:t>につながります。</w:t>
      </w:r>
    </w:p>
    <w:p w14:paraId="04D038FF" w14:textId="77777777" w:rsidR="003D081E" w:rsidRDefault="003D081E" w:rsidP="003D081E">
      <w:pPr>
        <w:pStyle w:val="ab"/>
        <w:numPr>
          <w:ilvl w:val="0"/>
          <w:numId w:val="14"/>
        </w:numPr>
        <w:ind w:leftChars="0" w:firstLineChars="0"/>
      </w:pPr>
      <w:r>
        <w:rPr>
          <w:rFonts w:hint="eastAsia"/>
        </w:rPr>
        <w:t>進捗確認とスケジュール管理</w:t>
      </w:r>
    </w:p>
    <w:p w14:paraId="53E6A6CB" w14:textId="0B840D96" w:rsidR="003D081E" w:rsidRDefault="003D081E" w:rsidP="00A56F0C">
      <w:pPr>
        <w:pStyle w:val="ab"/>
        <w:ind w:leftChars="0" w:left="680" w:firstLineChars="0" w:firstLine="0"/>
      </w:pPr>
      <w:r>
        <w:rPr>
          <w:rFonts w:hint="eastAsia"/>
        </w:rPr>
        <w:t>プロジェクトが計画通りに進んでいるかを定期的に確認し、スケジュールに遅れが生じた場合には迅速に対策を講じます。</w:t>
      </w:r>
    </w:p>
    <w:p w14:paraId="529998D4" w14:textId="77777777" w:rsidR="003D081E" w:rsidRDefault="003D081E" w:rsidP="003D081E">
      <w:pPr>
        <w:pStyle w:val="ab"/>
        <w:numPr>
          <w:ilvl w:val="0"/>
          <w:numId w:val="14"/>
        </w:numPr>
        <w:ind w:leftChars="0" w:firstLineChars="0"/>
      </w:pPr>
      <w:r>
        <w:rPr>
          <w:rFonts w:hint="eastAsia"/>
        </w:rPr>
        <w:t>リソースの効率的な活用と調整</w:t>
      </w:r>
    </w:p>
    <w:p w14:paraId="448A1FFE" w14:textId="7A9F7369" w:rsidR="003D081E" w:rsidRDefault="003D081E" w:rsidP="00A56F0C">
      <w:pPr>
        <w:pStyle w:val="ab"/>
        <w:ind w:leftChars="0" w:left="680" w:firstLineChars="0" w:firstLine="0"/>
      </w:pPr>
      <w:r>
        <w:rPr>
          <w:rFonts w:hint="eastAsia"/>
        </w:rPr>
        <w:t>限られたリソースを最大限に活用し、必要に応じて適切に調整することで、プロジェクトのスムーズな進行をサポートします。</w:t>
      </w:r>
    </w:p>
    <w:p w14:paraId="01FA3BBA" w14:textId="77777777" w:rsidR="003D081E" w:rsidRDefault="003D081E" w:rsidP="003D081E">
      <w:pPr>
        <w:pStyle w:val="ab"/>
        <w:numPr>
          <w:ilvl w:val="0"/>
          <w:numId w:val="14"/>
        </w:numPr>
        <w:ind w:leftChars="0" w:firstLineChars="0"/>
      </w:pPr>
      <w:r>
        <w:rPr>
          <w:rFonts w:hint="eastAsia"/>
        </w:rPr>
        <w:t>リスクの早期特定と対応策の準備</w:t>
      </w:r>
    </w:p>
    <w:p w14:paraId="77D209FC" w14:textId="77777777" w:rsidR="003D081E" w:rsidRDefault="003D081E" w:rsidP="003D081E">
      <w:pPr>
        <w:pStyle w:val="ab"/>
        <w:ind w:leftChars="0" w:left="680" w:firstLineChars="0" w:firstLine="0"/>
      </w:pPr>
      <w:r>
        <w:rPr>
          <w:rFonts w:hint="eastAsia"/>
        </w:rPr>
        <w:t>プロジェクトに潜むリスクをあらかじめ特定し、問題が発生する前に対応策を準備しておくことで、予期しないトラブルにも迅速に対応できる体制を整えます。</w:t>
      </w:r>
    </w:p>
    <w:p w14:paraId="4FD60A53" w14:textId="77777777" w:rsidR="003D081E" w:rsidRPr="00F62DAC" w:rsidRDefault="003D081E" w:rsidP="003D081E">
      <w:pPr>
        <w:ind w:firstLineChars="0" w:firstLine="0"/>
      </w:pPr>
    </w:p>
    <w:p w14:paraId="6156F3C8" w14:textId="77777777" w:rsidR="003D081E" w:rsidRDefault="003D081E" w:rsidP="002A6987">
      <w:pPr>
        <w:pStyle w:val="3"/>
      </w:pPr>
      <w:bookmarkStart w:id="1887" w:name="_Toc182561793"/>
      <w:bookmarkStart w:id="1888" w:name="_Toc185339062"/>
      <w:bookmarkStart w:id="1889" w:name="_Toc188349159"/>
      <w:r w:rsidRPr="00AC51A0">
        <w:rPr>
          <w:rFonts w:hint="eastAsia"/>
        </w:rPr>
        <w:t>「リスキリング」「チェンジマインド」の実施計画例</w:t>
      </w:r>
      <w:bookmarkEnd w:id="1887"/>
      <w:bookmarkEnd w:id="1888"/>
      <w:bookmarkEnd w:id="1889"/>
    </w:p>
    <w:p w14:paraId="5FD3337E" w14:textId="77777777" w:rsidR="003D081E" w:rsidRPr="00A60411" w:rsidRDefault="003D081E" w:rsidP="003D081E">
      <w:pPr>
        <w:pStyle w:val="4"/>
      </w:pPr>
      <w:bookmarkStart w:id="1890" w:name="_Toc182561794"/>
      <w:bookmarkStart w:id="1891" w:name="_Toc185339063"/>
      <w:bookmarkStart w:id="1892" w:name="_Toc188349160"/>
      <w:r>
        <w:rPr>
          <w:rFonts w:hint="eastAsia"/>
        </w:rPr>
        <w:t>「</w:t>
      </w:r>
      <w:r w:rsidRPr="003C7B68">
        <w:t>ITスキル標準</w:t>
      </w:r>
      <w:r>
        <w:rPr>
          <w:rFonts w:hint="eastAsia"/>
        </w:rPr>
        <w:t>」の実施計画例</w:t>
      </w:r>
      <w:bookmarkEnd w:id="1890"/>
      <w:bookmarkEnd w:id="1891"/>
      <w:bookmarkEnd w:id="1892"/>
    </w:p>
    <w:p w14:paraId="446B61EF" w14:textId="77777777" w:rsidR="003D081E" w:rsidRDefault="003D081E" w:rsidP="003D081E">
      <w:r>
        <w:rPr>
          <w:rFonts w:hint="eastAsia"/>
        </w:rPr>
        <w:t>ITスキル標準レベル1「IT入門（2）」をもとに実施計画を作成する手順を説明します。</w:t>
      </w:r>
    </w:p>
    <w:p w14:paraId="6698DCA6" w14:textId="77777777" w:rsidR="003D081E" w:rsidRPr="00A55FD8" w:rsidRDefault="003D081E" w:rsidP="003D081E"/>
    <w:p w14:paraId="1155A972" w14:textId="77777777" w:rsidR="003D081E" w:rsidRDefault="003D081E" w:rsidP="003D081E">
      <w:pPr>
        <w:pStyle w:val="61"/>
      </w:pPr>
      <w:r>
        <w:rPr>
          <w:rFonts w:hint="eastAsia"/>
        </w:rPr>
        <w:t>1.</w:t>
      </w:r>
      <w:r w:rsidRPr="004854A3">
        <w:t>目標の明確化</w:t>
      </w:r>
    </w:p>
    <w:p w14:paraId="1E52256D" w14:textId="77777777" w:rsidR="003D081E" w:rsidRPr="00FF4E5F" w:rsidRDefault="003D081E" w:rsidP="003D081E">
      <w:r w:rsidRPr="00D93420">
        <w:rPr>
          <w:noProof/>
        </w:rPr>
        <mc:AlternateContent>
          <mc:Choice Requires="wps">
            <w:drawing>
              <wp:anchor distT="0" distB="0" distL="114300" distR="114300" simplePos="0" relativeHeight="251656602" behindDoc="0" locked="0" layoutInCell="1" allowOverlap="1" wp14:anchorId="784DE88E" wp14:editId="6DACE994">
                <wp:simplePos x="0" y="0"/>
                <wp:positionH relativeFrom="margin">
                  <wp:align>center</wp:align>
                </wp:positionH>
                <wp:positionV relativeFrom="paragraph">
                  <wp:posOffset>1069975</wp:posOffset>
                </wp:positionV>
                <wp:extent cx="6484620" cy="292100"/>
                <wp:effectExtent l="0" t="0" r="0" b="0"/>
                <wp:wrapTopAndBottom/>
                <wp:docPr id="460366022" name="テキスト ボックス 3"/>
                <wp:cNvGraphicFramePr/>
                <a:graphic xmlns:a="http://schemas.openxmlformats.org/drawingml/2006/main">
                  <a:graphicData uri="http://schemas.microsoft.com/office/word/2010/wordprocessingShape">
                    <wps:wsp>
                      <wps:cNvSpPr txBox="1"/>
                      <wps:spPr>
                        <a:xfrm>
                          <a:off x="0" y="0"/>
                          <a:ext cx="6484620" cy="292100"/>
                        </a:xfrm>
                        <a:prstGeom prst="rect">
                          <a:avLst/>
                        </a:prstGeom>
                        <a:noFill/>
                        <a:ln w="6350">
                          <a:noFill/>
                        </a:ln>
                      </wps:spPr>
                      <wps:txbx>
                        <w:txbxContent>
                          <w:p w14:paraId="460DF6EF" w14:textId="77777777" w:rsidR="003D081E" w:rsidRPr="008A6798" w:rsidRDefault="003D081E" w:rsidP="003D081E">
                            <w:pPr>
                              <w:pStyle w:val="aff2"/>
                            </w:pPr>
                            <w:r>
                              <w:rPr>
                                <w:rFonts w:hint="eastAsia"/>
                              </w:rPr>
                              <w:t>(出典) IPA「IT</w:t>
                            </w:r>
                            <w:r w:rsidRPr="0058474D">
                              <w:rPr>
                                <w:rFonts w:hint="eastAsia"/>
                              </w:rPr>
                              <w:t>スキル標準モデルカリキュラム－レベル１を目指して－</w:t>
                            </w:r>
                            <w:r>
                              <w:rPr>
                                <w:rFonts w:hint="eastAsia"/>
                                <w:color w:val="000000"/>
                              </w:rPr>
                              <w:t>」</w:t>
                            </w:r>
                            <w:r>
                              <w:rPr>
                                <w:rFonts w:hint="eastAsia"/>
                              </w:rPr>
                              <w:t>をもとに作成</w:t>
                            </w:r>
                          </w:p>
                          <w:p w14:paraId="20C7181A" w14:textId="77777777" w:rsidR="003D081E" w:rsidRPr="00286256" w:rsidRDefault="003D081E" w:rsidP="005C10C7">
                            <w:pPr>
                              <w:pStyle w:val="af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DE88E" id="_x0000_s1245" type="#_x0000_t202" style="position:absolute;left:0;text-align:left;margin-left:0;margin-top:84.25pt;width:510.6pt;height:23pt;z-index:25165660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" filled="f" stroked="f" strokeweight=".5pt">
                <v:textbox>
                  <w:txbxContent>
                    <w:p w14:paraId="460DF6EF" w14:textId="77777777" w:rsidR="003D081E" w:rsidRPr="008A6798" w:rsidRDefault="003D081E" w:rsidP="003D081E">
                      <w:pPr>
                        <w:pStyle w:val="aff2"/>
                      </w:pPr>
                      <w:r>
                        <w:rPr>
                          <w:rFonts w:hint="eastAsia"/>
                        </w:rPr>
                        <w:t>(出典) IPA「IT</w:t>
                      </w:r>
                      <w:r w:rsidRPr="0058474D">
                        <w:rPr>
                          <w:rFonts w:hint="eastAsia"/>
                        </w:rPr>
                        <w:t>スキル標準モデルカリキュラム－レベル１を目指して－</w:t>
                      </w:r>
                      <w:r>
                        <w:rPr>
                          <w:rFonts w:hint="eastAsia"/>
                          <w:color w:val="000000"/>
                        </w:rPr>
                        <w:t>」</w:t>
                      </w:r>
                      <w:r>
                        <w:rPr>
                          <w:rFonts w:hint="eastAsia"/>
                        </w:rPr>
                        <w:t>をもとに作成</w:t>
                      </w:r>
                    </w:p>
                    <w:p w14:paraId="20C7181A" w14:textId="77777777" w:rsidR="003D081E" w:rsidRPr="00286256" w:rsidRDefault="003D081E" w:rsidP="005C10C7">
                      <w:pPr>
                        <w:pStyle w:val="aff2"/>
                      </w:pPr>
                    </w:p>
                  </w:txbxContent>
                </v:textbox>
                <w10:wrap type="topAndBottom" anchorx="margin"/>
              </v:shape>
            </w:pict>
          </mc:Fallback>
        </mc:AlternateContent>
      </w:r>
      <w:r>
        <w:rPr>
          <w:rFonts w:hint="eastAsia"/>
        </w:rPr>
        <w:t>学習目標を明確にします。</w:t>
      </w:r>
    </w:p>
    <w:tbl>
      <w:tblPr>
        <w:tblStyle w:val="aa"/>
        <w:tblW w:w="0" w:type="auto"/>
        <w:tblInd w:w="-147" w:type="dxa"/>
        <w:tblLook w:val="04A0" w:firstRow="1" w:lastRow="0" w:firstColumn="1" w:lastColumn="0" w:noHBand="0" w:noVBand="1"/>
      </w:tblPr>
      <w:tblGrid>
        <w:gridCol w:w="10603"/>
      </w:tblGrid>
      <w:tr w:rsidR="00F53B2F" w14:paraId="54432B3E" w14:textId="77777777" w:rsidTr="00DE4BFC">
        <w:tc>
          <w:tcPr>
            <w:tcW w:w="10603" w:type="dxa"/>
            <w:shd w:val="clear" w:color="auto" w:fill="215E99" w:themeFill="text2" w:themeFillTint="BF"/>
          </w:tcPr>
          <w:p w14:paraId="5072841D" w14:textId="77777777" w:rsidR="003D081E" w:rsidRPr="006A7968" w:rsidRDefault="003D081E">
            <w:pPr>
              <w:pStyle w:val="aff0"/>
            </w:pPr>
            <w:r>
              <w:rPr>
                <w:rFonts w:hint="eastAsia"/>
              </w:rPr>
              <w:t>学習目標</w:t>
            </w:r>
          </w:p>
        </w:tc>
      </w:tr>
      <w:tr w:rsidR="003D081E" w14:paraId="13637125" w14:textId="77777777" w:rsidTr="00DE4BFC">
        <w:tc>
          <w:tcPr>
            <w:tcW w:w="10603" w:type="dxa"/>
          </w:tcPr>
          <w:p w14:paraId="2FDEDA24" w14:textId="77777777" w:rsidR="003D081E" w:rsidRDefault="003D081E">
            <w:pPr>
              <w:pStyle w:val="afff6"/>
            </w:pPr>
            <w:r w:rsidRPr="00EF509C">
              <w:t>職業人として</w:t>
            </w:r>
            <w:r>
              <w:rPr>
                <w:rFonts w:hint="eastAsia"/>
              </w:rPr>
              <w:t>IT</w:t>
            </w:r>
            <w:r w:rsidRPr="00EF509C">
              <w:t>（情報技術）の基本的な知識を活用し、上位者の指導の下、業務の分析やシステム化の支援や情報の活用ができる。</w:t>
            </w:r>
          </w:p>
        </w:tc>
      </w:tr>
    </w:tbl>
    <w:p w14:paraId="68F858A7" w14:textId="77777777" w:rsidR="003D081E" w:rsidRDefault="003D081E" w:rsidP="003D081E">
      <w:pPr>
        <w:pStyle w:val="aff4"/>
        <w:ind w:left="600" w:firstLineChars="0" w:firstLine="0"/>
      </w:pPr>
    </w:p>
    <w:p w14:paraId="1A6DF20F" w14:textId="77777777" w:rsidR="003D081E" w:rsidRDefault="003D081E" w:rsidP="003D081E">
      <w:pPr>
        <w:pStyle w:val="61"/>
      </w:pPr>
      <w:r>
        <w:rPr>
          <w:rFonts w:hint="eastAsia"/>
        </w:rPr>
        <w:t>2.目標達成に</w:t>
      </w:r>
      <w:r w:rsidRPr="00AC21B3">
        <w:rPr>
          <w:rFonts w:hint="eastAsia"/>
        </w:rPr>
        <w:t>必要な作業を洗い出す</w:t>
      </w:r>
    </w:p>
    <w:p w14:paraId="06EBF8CD" w14:textId="77777777" w:rsidR="003D081E" w:rsidRDefault="003D081E" w:rsidP="003D081E">
      <w:r>
        <w:rPr>
          <w:rFonts w:hint="eastAsia"/>
        </w:rPr>
        <w:t>カリキュラムの知識項目を確認し、学ぶ必要がある項目を整理します。</w:t>
      </w:r>
    </w:p>
    <w:tbl>
      <w:tblPr>
        <w:tblStyle w:val="aa"/>
        <w:tblW w:w="0" w:type="auto"/>
        <w:tblInd w:w="-147" w:type="dxa"/>
        <w:tblLook w:val="04A0" w:firstRow="1" w:lastRow="0" w:firstColumn="1" w:lastColumn="0" w:noHBand="0" w:noVBand="1"/>
      </w:tblPr>
      <w:tblGrid>
        <w:gridCol w:w="1843"/>
        <w:gridCol w:w="2694"/>
        <w:gridCol w:w="2976"/>
        <w:gridCol w:w="3090"/>
      </w:tblGrid>
      <w:tr w:rsidR="00F83140" w14:paraId="06A4C19D" w14:textId="77777777" w:rsidTr="00DE4BFC">
        <w:tc>
          <w:tcPr>
            <w:tcW w:w="1843" w:type="dxa"/>
            <w:shd w:val="clear" w:color="auto" w:fill="215E99" w:themeFill="text2" w:themeFillTint="BF"/>
          </w:tcPr>
          <w:p w14:paraId="25B491AA" w14:textId="77777777" w:rsidR="003D081E" w:rsidRDefault="003D081E">
            <w:pPr>
              <w:pStyle w:val="aff0"/>
            </w:pPr>
          </w:p>
        </w:tc>
        <w:tc>
          <w:tcPr>
            <w:tcW w:w="2694" w:type="dxa"/>
            <w:shd w:val="clear" w:color="auto" w:fill="215E99" w:themeFill="text2" w:themeFillTint="BF"/>
          </w:tcPr>
          <w:p w14:paraId="1B44DB49" w14:textId="77777777" w:rsidR="003D081E" w:rsidRDefault="003D081E">
            <w:pPr>
              <w:pStyle w:val="aff0"/>
            </w:pPr>
            <w:r>
              <w:rPr>
                <w:rFonts w:hint="eastAsia"/>
              </w:rPr>
              <w:t>タイトル</w:t>
            </w:r>
          </w:p>
        </w:tc>
        <w:tc>
          <w:tcPr>
            <w:tcW w:w="2976" w:type="dxa"/>
            <w:shd w:val="clear" w:color="auto" w:fill="215E99" w:themeFill="text2" w:themeFillTint="BF"/>
          </w:tcPr>
          <w:p w14:paraId="3B9D3FA9" w14:textId="77777777" w:rsidR="003D081E" w:rsidRDefault="003D081E">
            <w:pPr>
              <w:pStyle w:val="aff0"/>
            </w:pPr>
            <w:r>
              <w:rPr>
                <w:rFonts w:hint="eastAsia"/>
              </w:rPr>
              <w:t>学習目標</w:t>
            </w:r>
          </w:p>
        </w:tc>
        <w:tc>
          <w:tcPr>
            <w:tcW w:w="3090" w:type="dxa"/>
            <w:shd w:val="clear" w:color="auto" w:fill="215E99" w:themeFill="text2" w:themeFillTint="BF"/>
          </w:tcPr>
          <w:p w14:paraId="1A9FFC75" w14:textId="77777777" w:rsidR="003D081E" w:rsidRDefault="003D081E">
            <w:pPr>
              <w:pStyle w:val="aff0"/>
            </w:pPr>
            <w:r>
              <w:rPr>
                <w:rFonts w:hint="eastAsia"/>
              </w:rPr>
              <w:t>対応する知識項目</w:t>
            </w:r>
            <w:r>
              <w:br/>
            </w:r>
            <w:r>
              <w:rPr>
                <w:rFonts w:hint="eastAsia"/>
              </w:rPr>
              <w:t>（大分類）―（中分類）</w:t>
            </w:r>
          </w:p>
        </w:tc>
      </w:tr>
      <w:tr w:rsidR="003D081E" w14:paraId="3FE9B2A1" w14:textId="77777777" w:rsidTr="00DE4BFC">
        <w:tc>
          <w:tcPr>
            <w:tcW w:w="1843" w:type="dxa"/>
          </w:tcPr>
          <w:p w14:paraId="79A464D8" w14:textId="77777777" w:rsidR="003D081E" w:rsidRDefault="003D081E">
            <w:pPr>
              <w:pStyle w:val="afff6"/>
            </w:pPr>
            <w:r>
              <w:rPr>
                <w:rFonts w:hint="eastAsia"/>
              </w:rPr>
              <w:t>第1回</w:t>
            </w:r>
          </w:p>
        </w:tc>
        <w:tc>
          <w:tcPr>
            <w:tcW w:w="2694" w:type="dxa"/>
          </w:tcPr>
          <w:p w14:paraId="32BDB73E" w14:textId="77777777" w:rsidR="003D081E" w:rsidRDefault="003D081E">
            <w:pPr>
              <w:pStyle w:val="afff6"/>
            </w:pPr>
            <w:r w:rsidRPr="0034017E">
              <w:t>オリエンテーション、コンピュータ上での情報表現</w:t>
            </w:r>
          </w:p>
        </w:tc>
        <w:tc>
          <w:tcPr>
            <w:tcW w:w="2976" w:type="dxa"/>
          </w:tcPr>
          <w:p w14:paraId="332B9A45" w14:textId="77777777" w:rsidR="003D081E" w:rsidRPr="0034017E" w:rsidRDefault="003D081E">
            <w:pPr>
              <w:pStyle w:val="afff6"/>
            </w:pPr>
            <w:r w:rsidRPr="0034017E">
              <w:t>数値や文字情報をコンピュータ上で表現する方法と用語を説明できる。</w:t>
            </w:r>
          </w:p>
        </w:tc>
        <w:tc>
          <w:tcPr>
            <w:tcW w:w="3090" w:type="dxa"/>
          </w:tcPr>
          <w:p w14:paraId="2ACA0D41" w14:textId="77777777" w:rsidR="003D081E" w:rsidRDefault="003D081E" w:rsidP="00892C01">
            <w:pPr>
              <w:pStyle w:val="afff6"/>
              <w:numPr>
                <w:ilvl w:val="0"/>
                <w:numId w:val="660"/>
              </w:numPr>
            </w:pPr>
            <w:r w:rsidRPr="00285E00">
              <w:t>基礎理論</w:t>
            </w:r>
            <w:r>
              <w:rPr>
                <w:rFonts w:hint="eastAsia"/>
              </w:rPr>
              <w:t xml:space="preserve"> </w:t>
            </w:r>
            <w:r w:rsidRPr="00285E00">
              <w:t>－</w:t>
            </w:r>
            <w:r>
              <w:rPr>
                <w:rFonts w:hint="eastAsia"/>
              </w:rPr>
              <w:t xml:space="preserve"> </w:t>
            </w:r>
            <w:r w:rsidRPr="00285E00">
              <w:t>基礎理論</w:t>
            </w:r>
          </w:p>
          <w:p w14:paraId="246B3555" w14:textId="77777777" w:rsidR="003D081E" w:rsidRDefault="003D081E" w:rsidP="00892C01">
            <w:pPr>
              <w:pStyle w:val="afff6"/>
              <w:numPr>
                <w:ilvl w:val="0"/>
                <w:numId w:val="660"/>
              </w:numPr>
            </w:pPr>
            <w:r w:rsidRPr="00285E00">
              <w:t>技術要素</w:t>
            </w:r>
            <w:r>
              <w:rPr>
                <w:rFonts w:hint="eastAsia"/>
              </w:rPr>
              <w:t xml:space="preserve"> </w:t>
            </w:r>
            <w:r w:rsidRPr="00285E00">
              <w:t>－</w:t>
            </w:r>
            <w:r>
              <w:rPr>
                <w:rFonts w:hint="eastAsia"/>
              </w:rPr>
              <w:t xml:space="preserve"> </w:t>
            </w:r>
            <w:r w:rsidRPr="00285E00">
              <w:t>マルチメディア</w:t>
            </w:r>
          </w:p>
        </w:tc>
      </w:tr>
      <w:tr w:rsidR="003D081E" w14:paraId="1C9B4B89" w14:textId="77777777" w:rsidTr="00DE4BFC">
        <w:tc>
          <w:tcPr>
            <w:tcW w:w="1843" w:type="dxa"/>
          </w:tcPr>
          <w:p w14:paraId="03769F89" w14:textId="77777777" w:rsidR="003D081E" w:rsidRDefault="003D081E">
            <w:pPr>
              <w:pStyle w:val="afff6"/>
            </w:pPr>
            <w:r>
              <w:rPr>
                <w:rFonts w:hint="eastAsia"/>
              </w:rPr>
              <w:t>第2回</w:t>
            </w:r>
          </w:p>
        </w:tc>
        <w:tc>
          <w:tcPr>
            <w:tcW w:w="2694" w:type="dxa"/>
          </w:tcPr>
          <w:p w14:paraId="78D30476" w14:textId="77777777" w:rsidR="003D081E" w:rsidRDefault="003D081E">
            <w:pPr>
              <w:pStyle w:val="afff6"/>
            </w:pPr>
            <w:r w:rsidRPr="004C47BA">
              <w:t>プログラミングの役割</w:t>
            </w:r>
          </w:p>
        </w:tc>
        <w:tc>
          <w:tcPr>
            <w:tcW w:w="2976" w:type="dxa"/>
          </w:tcPr>
          <w:p w14:paraId="525F1DD3" w14:textId="77777777" w:rsidR="003D081E" w:rsidRDefault="003D081E">
            <w:pPr>
              <w:pStyle w:val="afff6"/>
            </w:pPr>
            <w:r w:rsidRPr="00630312">
              <w:t>アルゴリズムとプログラミングとの関係を説明できる。</w:t>
            </w:r>
          </w:p>
        </w:tc>
        <w:tc>
          <w:tcPr>
            <w:tcW w:w="3090" w:type="dxa"/>
          </w:tcPr>
          <w:p w14:paraId="26080457" w14:textId="77777777" w:rsidR="003D081E" w:rsidRDefault="003D081E" w:rsidP="00892C01">
            <w:pPr>
              <w:pStyle w:val="afff6"/>
              <w:numPr>
                <w:ilvl w:val="0"/>
                <w:numId w:val="660"/>
              </w:numPr>
            </w:pPr>
            <w:r w:rsidRPr="006021B3">
              <w:t>基礎理論</w:t>
            </w:r>
            <w:r>
              <w:rPr>
                <w:rFonts w:hint="eastAsia"/>
              </w:rPr>
              <w:t xml:space="preserve"> </w:t>
            </w:r>
            <w:r w:rsidRPr="006021B3">
              <w:t>－</w:t>
            </w:r>
            <w:r>
              <w:rPr>
                <w:rFonts w:hint="eastAsia"/>
              </w:rPr>
              <w:t xml:space="preserve"> </w:t>
            </w:r>
            <w:r w:rsidRPr="006021B3">
              <w:t>アルゴリズムとプログラミング</w:t>
            </w:r>
          </w:p>
        </w:tc>
      </w:tr>
      <w:tr w:rsidR="003D081E" w14:paraId="70A843B5" w14:textId="77777777" w:rsidTr="00DE4BFC">
        <w:tc>
          <w:tcPr>
            <w:tcW w:w="1843" w:type="dxa"/>
          </w:tcPr>
          <w:p w14:paraId="0CAD76A7" w14:textId="77777777" w:rsidR="003D081E" w:rsidRDefault="003D081E">
            <w:pPr>
              <w:pStyle w:val="afff6"/>
            </w:pPr>
            <w:r>
              <w:rPr>
                <w:rFonts w:hint="eastAsia"/>
              </w:rPr>
              <w:t>第3回</w:t>
            </w:r>
          </w:p>
        </w:tc>
        <w:tc>
          <w:tcPr>
            <w:tcW w:w="2694" w:type="dxa"/>
          </w:tcPr>
          <w:p w14:paraId="75AD9AC3" w14:textId="77777777" w:rsidR="003D081E" w:rsidRDefault="003D081E">
            <w:pPr>
              <w:pStyle w:val="afff6"/>
            </w:pPr>
            <w:r w:rsidRPr="00180944">
              <w:t>コンピュータの種類と構成する装置</w:t>
            </w:r>
          </w:p>
        </w:tc>
        <w:tc>
          <w:tcPr>
            <w:tcW w:w="2976" w:type="dxa"/>
          </w:tcPr>
          <w:p w14:paraId="20173097" w14:textId="77777777" w:rsidR="003D081E" w:rsidRDefault="003D081E">
            <w:pPr>
              <w:pStyle w:val="afff6"/>
            </w:pPr>
            <w:r w:rsidRPr="00630312">
              <w:t>コンピュータを構成する装置と役割を説明できる。</w:t>
            </w:r>
          </w:p>
        </w:tc>
        <w:tc>
          <w:tcPr>
            <w:tcW w:w="3090" w:type="dxa"/>
          </w:tcPr>
          <w:p w14:paraId="34AFCD2C" w14:textId="77777777" w:rsidR="003D081E" w:rsidRDefault="003D081E" w:rsidP="00892C01">
            <w:pPr>
              <w:pStyle w:val="afff6"/>
              <w:numPr>
                <w:ilvl w:val="0"/>
                <w:numId w:val="660"/>
              </w:numPr>
            </w:pPr>
            <w:r w:rsidRPr="006021B3">
              <w:t>コンピュータシステム</w:t>
            </w:r>
            <w:r>
              <w:rPr>
                <w:rFonts w:hint="eastAsia"/>
              </w:rPr>
              <w:t xml:space="preserve"> </w:t>
            </w:r>
            <w:r w:rsidRPr="006021B3">
              <w:t>－</w:t>
            </w:r>
            <w:r>
              <w:rPr>
                <w:rFonts w:hint="eastAsia"/>
              </w:rPr>
              <w:t xml:space="preserve"> </w:t>
            </w:r>
            <w:r w:rsidRPr="006021B3">
              <w:t>ハードウェア</w:t>
            </w:r>
          </w:p>
          <w:p w14:paraId="575EF34A" w14:textId="77777777" w:rsidR="003D081E" w:rsidRDefault="003D081E" w:rsidP="00892C01">
            <w:pPr>
              <w:pStyle w:val="afff6"/>
              <w:numPr>
                <w:ilvl w:val="0"/>
                <w:numId w:val="660"/>
              </w:numPr>
            </w:pPr>
            <w:r w:rsidRPr="006021B3">
              <w:t>コンピュータシステム</w:t>
            </w:r>
            <w:r>
              <w:rPr>
                <w:rFonts w:hint="eastAsia"/>
              </w:rPr>
              <w:t xml:space="preserve"> </w:t>
            </w:r>
            <w:r w:rsidRPr="006021B3">
              <w:t>－</w:t>
            </w:r>
            <w:r>
              <w:rPr>
                <w:rFonts w:hint="eastAsia"/>
              </w:rPr>
              <w:t xml:space="preserve"> </w:t>
            </w:r>
            <w:r w:rsidRPr="006021B3">
              <w:t>コンピュータ構成要素</w:t>
            </w:r>
          </w:p>
        </w:tc>
      </w:tr>
      <w:tr w:rsidR="003D081E" w14:paraId="54B65102" w14:textId="77777777" w:rsidTr="00DE4BFC">
        <w:tc>
          <w:tcPr>
            <w:tcW w:w="1843" w:type="dxa"/>
          </w:tcPr>
          <w:p w14:paraId="023A7131" w14:textId="77777777" w:rsidR="003D081E" w:rsidRDefault="003D081E">
            <w:pPr>
              <w:pStyle w:val="afff6"/>
            </w:pPr>
            <w:r>
              <w:rPr>
                <w:rFonts w:hint="eastAsia"/>
              </w:rPr>
              <w:t>第4回</w:t>
            </w:r>
          </w:p>
        </w:tc>
        <w:tc>
          <w:tcPr>
            <w:tcW w:w="2694" w:type="dxa"/>
          </w:tcPr>
          <w:p w14:paraId="171510C9" w14:textId="77777777" w:rsidR="003D081E" w:rsidRDefault="003D081E">
            <w:pPr>
              <w:pStyle w:val="afff6"/>
            </w:pPr>
            <w:r w:rsidRPr="00B3250A">
              <w:t>ソフトウェアの種類と役割</w:t>
            </w:r>
          </w:p>
        </w:tc>
        <w:tc>
          <w:tcPr>
            <w:tcW w:w="2976" w:type="dxa"/>
          </w:tcPr>
          <w:p w14:paraId="1E31BA67" w14:textId="77777777" w:rsidR="003D081E" w:rsidRDefault="003D081E">
            <w:pPr>
              <w:pStyle w:val="afff6"/>
            </w:pPr>
            <w:r w:rsidRPr="00630312">
              <w:t>ソフトウェアの種類と役割を説明できる。</w:t>
            </w:r>
          </w:p>
        </w:tc>
        <w:tc>
          <w:tcPr>
            <w:tcW w:w="3090" w:type="dxa"/>
          </w:tcPr>
          <w:p w14:paraId="74C8C18E" w14:textId="77777777" w:rsidR="003D081E" w:rsidRDefault="003D081E" w:rsidP="00892C01">
            <w:pPr>
              <w:pStyle w:val="afff6"/>
              <w:numPr>
                <w:ilvl w:val="0"/>
                <w:numId w:val="660"/>
              </w:numPr>
            </w:pPr>
            <w:r w:rsidRPr="006021B3">
              <w:t>コンピュータシステム</w:t>
            </w:r>
            <w:r>
              <w:rPr>
                <w:rFonts w:hint="eastAsia"/>
              </w:rPr>
              <w:t xml:space="preserve"> </w:t>
            </w:r>
            <w:r w:rsidRPr="006021B3">
              <w:t>－</w:t>
            </w:r>
            <w:r>
              <w:rPr>
                <w:rFonts w:hint="eastAsia"/>
              </w:rPr>
              <w:t xml:space="preserve"> </w:t>
            </w:r>
            <w:r w:rsidRPr="006021B3">
              <w:t>ソフトウェア</w:t>
            </w:r>
          </w:p>
        </w:tc>
      </w:tr>
      <w:tr w:rsidR="003D081E" w14:paraId="414327BC" w14:textId="77777777" w:rsidTr="00DE4BFC">
        <w:tc>
          <w:tcPr>
            <w:tcW w:w="1843" w:type="dxa"/>
          </w:tcPr>
          <w:p w14:paraId="714E8D45" w14:textId="77777777" w:rsidR="003D081E" w:rsidRDefault="003D081E">
            <w:pPr>
              <w:pStyle w:val="afff6"/>
            </w:pPr>
            <w:r>
              <w:rPr>
                <w:rFonts w:hint="eastAsia"/>
              </w:rPr>
              <w:t>第5回</w:t>
            </w:r>
          </w:p>
        </w:tc>
        <w:tc>
          <w:tcPr>
            <w:tcW w:w="2694" w:type="dxa"/>
          </w:tcPr>
          <w:p w14:paraId="6D8E7E35" w14:textId="77777777" w:rsidR="003D081E" w:rsidRDefault="003D081E">
            <w:pPr>
              <w:pStyle w:val="afff6"/>
            </w:pPr>
            <w:r w:rsidRPr="00B3250A">
              <w:t>システム処理形態と処理方式</w:t>
            </w:r>
          </w:p>
        </w:tc>
        <w:tc>
          <w:tcPr>
            <w:tcW w:w="2976" w:type="dxa"/>
          </w:tcPr>
          <w:p w14:paraId="0E8CB80F" w14:textId="77777777" w:rsidR="003D081E" w:rsidRDefault="003D081E">
            <w:pPr>
              <w:pStyle w:val="afff6"/>
            </w:pPr>
            <w:r w:rsidRPr="0047796E">
              <w:t>システムの処理形態と処理方式の用語を説明できる。</w:t>
            </w:r>
          </w:p>
        </w:tc>
        <w:tc>
          <w:tcPr>
            <w:tcW w:w="3090" w:type="dxa"/>
          </w:tcPr>
          <w:p w14:paraId="477DD437" w14:textId="77777777" w:rsidR="003D081E" w:rsidRPr="004320B7" w:rsidRDefault="003D081E" w:rsidP="00892C01">
            <w:pPr>
              <w:pStyle w:val="afff6"/>
              <w:numPr>
                <w:ilvl w:val="0"/>
                <w:numId w:val="660"/>
              </w:numPr>
            </w:pPr>
            <w:r w:rsidRPr="004320B7">
              <w:t>コンピュータシステム</w:t>
            </w:r>
            <w:r>
              <w:rPr>
                <w:rFonts w:hint="eastAsia"/>
              </w:rPr>
              <w:t xml:space="preserve"> </w:t>
            </w:r>
            <w:r w:rsidRPr="004320B7">
              <w:t>－</w:t>
            </w:r>
            <w:r>
              <w:rPr>
                <w:rFonts w:hint="eastAsia"/>
              </w:rPr>
              <w:t xml:space="preserve"> </w:t>
            </w:r>
            <w:r w:rsidRPr="004320B7">
              <w:t>システム構成要素</w:t>
            </w:r>
          </w:p>
        </w:tc>
      </w:tr>
      <w:tr w:rsidR="003D081E" w14:paraId="432D5C6A" w14:textId="77777777" w:rsidTr="00DE4BFC">
        <w:tc>
          <w:tcPr>
            <w:tcW w:w="1843" w:type="dxa"/>
          </w:tcPr>
          <w:p w14:paraId="48582466" w14:textId="77777777" w:rsidR="003D081E" w:rsidRDefault="003D081E">
            <w:pPr>
              <w:pStyle w:val="afff6"/>
            </w:pPr>
            <w:r>
              <w:rPr>
                <w:rFonts w:hint="eastAsia"/>
              </w:rPr>
              <w:t>第6回</w:t>
            </w:r>
          </w:p>
        </w:tc>
        <w:tc>
          <w:tcPr>
            <w:tcW w:w="2694" w:type="dxa"/>
          </w:tcPr>
          <w:p w14:paraId="7879335E" w14:textId="77777777" w:rsidR="003D081E" w:rsidRDefault="003D081E">
            <w:pPr>
              <w:pStyle w:val="afff6"/>
            </w:pPr>
            <w:r w:rsidRPr="00B3250A">
              <w:t>前半のまとめ</w:t>
            </w:r>
          </w:p>
        </w:tc>
        <w:tc>
          <w:tcPr>
            <w:tcW w:w="2976" w:type="dxa"/>
          </w:tcPr>
          <w:p w14:paraId="5CB4A6F1" w14:textId="77777777" w:rsidR="003D081E" w:rsidRDefault="003D081E">
            <w:pPr>
              <w:pStyle w:val="afff6"/>
            </w:pPr>
            <w:r w:rsidRPr="0047796E">
              <w:t>前半の講義のまとめを行う。</w:t>
            </w:r>
          </w:p>
        </w:tc>
        <w:tc>
          <w:tcPr>
            <w:tcW w:w="3090" w:type="dxa"/>
          </w:tcPr>
          <w:p w14:paraId="197546E4" w14:textId="77777777" w:rsidR="003D081E" w:rsidRDefault="003D081E">
            <w:pPr>
              <w:pStyle w:val="afff6"/>
            </w:pPr>
            <w:r>
              <w:rPr>
                <w:rFonts w:hint="eastAsia"/>
              </w:rPr>
              <w:t>-</w:t>
            </w:r>
          </w:p>
        </w:tc>
      </w:tr>
      <w:tr w:rsidR="003D081E" w14:paraId="34323D12" w14:textId="77777777" w:rsidTr="00DE4BFC">
        <w:tc>
          <w:tcPr>
            <w:tcW w:w="1843" w:type="dxa"/>
          </w:tcPr>
          <w:p w14:paraId="3E3F2234" w14:textId="77777777" w:rsidR="003D081E" w:rsidRDefault="003D081E">
            <w:pPr>
              <w:pStyle w:val="afff6"/>
            </w:pPr>
            <w:r>
              <w:rPr>
                <w:rFonts w:hint="eastAsia"/>
              </w:rPr>
              <w:t>第7回</w:t>
            </w:r>
          </w:p>
        </w:tc>
        <w:tc>
          <w:tcPr>
            <w:tcW w:w="2694" w:type="dxa"/>
          </w:tcPr>
          <w:p w14:paraId="170FFA9D" w14:textId="77777777" w:rsidR="003D081E" w:rsidRDefault="003D081E">
            <w:pPr>
              <w:pStyle w:val="afff6"/>
            </w:pPr>
            <w:r w:rsidRPr="00B3250A">
              <w:t>マルチメディアとヒューマンインタフェース</w:t>
            </w:r>
          </w:p>
        </w:tc>
        <w:tc>
          <w:tcPr>
            <w:tcW w:w="2976" w:type="dxa"/>
          </w:tcPr>
          <w:p w14:paraId="5B0E04B8" w14:textId="77777777" w:rsidR="003D081E" w:rsidRDefault="003D081E">
            <w:pPr>
              <w:pStyle w:val="afff6"/>
            </w:pPr>
            <w:r w:rsidRPr="0047796E">
              <w:t>マルチメディアの種類とヒューマンインタフェースの基本的な用語を説明できる。</w:t>
            </w:r>
          </w:p>
        </w:tc>
        <w:tc>
          <w:tcPr>
            <w:tcW w:w="3090" w:type="dxa"/>
          </w:tcPr>
          <w:p w14:paraId="43D7DCB6" w14:textId="77777777" w:rsidR="003D081E" w:rsidRDefault="003D081E" w:rsidP="00892C01">
            <w:pPr>
              <w:pStyle w:val="afff6"/>
              <w:numPr>
                <w:ilvl w:val="0"/>
                <w:numId w:val="661"/>
              </w:numPr>
            </w:pPr>
            <w:r w:rsidRPr="004320B7">
              <w:t>技術要素</w:t>
            </w:r>
            <w:r>
              <w:rPr>
                <w:rFonts w:hint="eastAsia"/>
              </w:rPr>
              <w:t xml:space="preserve"> </w:t>
            </w:r>
            <w:r w:rsidRPr="004320B7">
              <w:t>－</w:t>
            </w:r>
            <w:r>
              <w:rPr>
                <w:rFonts w:hint="eastAsia"/>
              </w:rPr>
              <w:t xml:space="preserve"> </w:t>
            </w:r>
            <w:r w:rsidRPr="004320B7">
              <w:t>ヒューマンインタフェース</w:t>
            </w:r>
          </w:p>
          <w:p w14:paraId="4B3B121A" w14:textId="77777777" w:rsidR="003D081E" w:rsidRDefault="003D081E" w:rsidP="00892C01">
            <w:pPr>
              <w:pStyle w:val="afff6"/>
              <w:numPr>
                <w:ilvl w:val="0"/>
                <w:numId w:val="661"/>
              </w:numPr>
            </w:pPr>
            <w:r w:rsidRPr="004320B7">
              <w:t>技術要素</w:t>
            </w:r>
            <w:r>
              <w:rPr>
                <w:rFonts w:hint="eastAsia"/>
              </w:rPr>
              <w:t xml:space="preserve"> </w:t>
            </w:r>
            <w:r w:rsidRPr="004320B7">
              <w:t>－</w:t>
            </w:r>
            <w:r>
              <w:rPr>
                <w:rFonts w:hint="eastAsia"/>
              </w:rPr>
              <w:t xml:space="preserve"> </w:t>
            </w:r>
            <w:r w:rsidRPr="004320B7">
              <w:t>マルチメディア</w:t>
            </w:r>
          </w:p>
        </w:tc>
      </w:tr>
      <w:tr w:rsidR="003D081E" w:rsidRPr="006357CC" w14:paraId="5D3CCFD6" w14:textId="77777777" w:rsidTr="00DE4BFC">
        <w:tc>
          <w:tcPr>
            <w:tcW w:w="1843" w:type="dxa"/>
          </w:tcPr>
          <w:p w14:paraId="065DBC46" w14:textId="77777777" w:rsidR="003D081E" w:rsidRDefault="003D081E">
            <w:pPr>
              <w:pStyle w:val="afff6"/>
            </w:pPr>
            <w:r>
              <w:rPr>
                <w:rFonts w:hint="eastAsia"/>
              </w:rPr>
              <w:t>第8回</w:t>
            </w:r>
          </w:p>
        </w:tc>
        <w:tc>
          <w:tcPr>
            <w:tcW w:w="2694" w:type="dxa"/>
          </w:tcPr>
          <w:p w14:paraId="550C9003" w14:textId="77777777" w:rsidR="003D081E" w:rsidRDefault="003D081E">
            <w:pPr>
              <w:pStyle w:val="afff6"/>
            </w:pPr>
            <w:r w:rsidRPr="00DF7D19">
              <w:t>ネットワーク技術の活用①</w:t>
            </w:r>
          </w:p>
        </w:tc>
        <w:tc>
          <w:tcPr>
            <w:tcW w:w="2976" w:type="dxa"/>
          </w:tcPr>
          <w:p w14:paraId="5DFDA0F9" w14:textId="77777777" w:rsidR="003D081E" w:rsidRDefault="003D081E">
            <w:pPr>
              <w:pStyle w:val="afff6"/>
            </w:pPr>
            <w:r w:rsidRPr="0047796E">
              <w:t>インターネットの仕組みと通信サービスの特徴を説明できる。</w:t>
            </w:r>
          </w:p>
        </w:tc>
        <w:tc>
          <w:tcPr>
            <w:tcW w:w="3090" w:type="dxa"/>
          </w:tcPr>
          <w:p w14:paraId="66156126" w14:textId="77777777" w:rsidR="003D081E" w:rsidRDefault="003D081E" w:rsidP="00892C01">
            <w:pPr>
              <w:pStyle w:val="afff6"/>
              <w:numPr>
                <w:ilvl w:val="0"/>
                <w:numId w:val="661"/>
              </w:numPr>
            </w:pPr>
            <w:r w:rsidRPr="00D948AC">
              <w:t>技術要素</w:t>
            </w:r>
            <w:r>
              <w:rPr>
                <w:rFonts w:hint="eastAsia"/>
              </w:rPr>
              <w:t xml:space="preserve"> </w:t>
            </w:r>
            <w:r w:rsidRPr="00D948AC">
              <w:t>－</w:t>
            </w:r>
            <w:r>
              <w:rPr>
                <w:rFonts w:hint="eastAsia"/>
              </w:rPr>
              <w:t xml:space="preserve"> </w:t>
            </w:r>
            <w:r w:rsidRPr="00D948AC">
              <w:t>ネットワーク</w:t>
            </w:r>
          </w:p>
        </w:tc>
      </w:tr>
      <w:tr w:rsidR="003D081E" w14:paraId="3F33350A" w14:textId="77777777" w:rsidTr="00DE4BFC">
        <w:tc>
          <w:tcPr>
            <w:tcW w:w="1843" w:type="dxa"/>
          </w:tcPr>
          <w:p w14:paraId="00FE2734" w14:textId="77777777" w:rsidR="003D081E" w:rsidRDefault="003D081E">
            <w:pPr>
              <w:pStyle w:val="afff6"/>
            </w:pPr>
            <w:r>
              <w:rPr>
                <w:rFonts w:hint="eastAsia"/>
              </w:rPr>
              <w:t>第9回</w:t>
            </w:r>
          </w:p>
        </w:tc>
        <w:tc>
          <w:tcPr>
            <w:tcW w:w="2694" w:type="dxa"/>
          </w:tcPr>
          <w:p w14:paraId="31329CEE" w14:textId="77777777" w:rsidR="003D081E" w:rsidRDefault="003D081E">
            <w:pPr>
              <w:pStyle w:val="afff6"/>
            </w:pPr>
            <w:r w:rsidRPr="00DF7D19">
              <w:t>ネットワーク技術の活用②</w:t>
            </w:r>
          </w:p>
        </w:tc>
        <w:tc>
          <w:tcPr>
            <w:tcW w:w="2976" w:type="dxa"/>
          </w:tcPr>
          <w:p w14:paraId="7DBB2249" w14:textId="77777777" w:rsidR="003D081E" w:rsidRDefault="003D081E">
            <w:pPr>
              <w:pStyle w:val="afff6"/>
            </w:pPr>
            <w:r w:rsidRPr="0017100B">
              <w:t>通信網と通信プロトコルに関する用語を説明できる。</w:t>
            </w:r>
          </w:p>
        </w:tc>
        <w:tc>
          <w:tcPr>
            <w:tcW w:w="3090" w:type="dxa"/>
          </w:tcPr>
          <w:p w14:paraId="0F1F4F55" w14:textId="77777777" w:rsidR="003D081E" w:rsidRDefault="003D081E" w:rsidP="00892C01">
            <w:pPr>
              <w:pStyle w:val="afff6"/>
              <w:numPr>
                <w:ilvl w:val="0"/>
                <w:numId w:val="661"/>
              </w:numPr>
            </w:pPr>
            <w:r w:rsidRPr="00D948AC">
              <w:t>技術要素</w:t>
            </w:r>
            <w:r>
              <w:rPr>
                <w:rFonts w:hint="eastAsia"/>
              </w:rPr>
              <w:t xml:space="preserve"> </w:t>
            </w:r>
            <w:r w:rsidRPr="00D948AC">
              <w:t>－</w:t>
            </w:r>
            <w:r>
              <w:rPr>
                <w:rFonts w:hint="eastAsia"/>
              </w:rPr>
              <w:t xml:space="preserve"> </w:t>
            </w:r>
            <w:r w:rsidRPr="00D948AC">
              <w:t>ネットワーク</w:t>
            </w:r>
          </w:p>
        </w:tc>
      </w:tr>
      <w:tr w:rsidR="003D081E" w14:paraId="4ECA323F" w14:textId="77777777" w:rsidTr="00DE4BFC">
        <w:tc>
          <w:tcPr>
            <w:tcW w:w="1843" w:type="dxa"/>
          </w:tcPr>
          <w:p w14:paraId="2A868D36" w14:textId="77777777" w:rsidR="003D081E" w:rsidRDefault="003D081E">
            <w:pPr>
              <w:pStyle w:val="afff6"/>
            </w:pPr>
            <w:r>
              <w:rPr>
                <w:rFonts w:hint="eastAsia"/>
              </w:rPr>
              <w:t>第10回</w:t>
            </w:r>
          </w:p>
        </w:tc>
        <w:tc>
          <w:tcPr>
            <w:tcW w:w="2694" w:type="dxa"/>
          </w:tcPr>
          <w:p w14:paraId="06E41C86" w14:textId="77777777" w:rsidR="003D081E" w:rsidRDefault="003D081E">
            <w:pPr>
              <w:pStyle w:val="afff6"/>
            </w:pPr>
            <w:r w:rsidRPr="00DF7D19">
              <w:t>データベースの技術①</w:t>
            </w:r>
          </w:p>
        </w:tc>
        <w:tc>
          <w:tcPr>
            <w:tcW w:w="2976" w:type="dxa"/>
          </w:tcPr>
          <w:p w14:paraId="7826F43A" w14:textId="77777777" w:rsidR="003D081E" w:rsidRDefault="003D081E">
            <w:pPr>
              <w:pStyle w:val="afff6"/>
            </w:pPr>
            <w:r w:rsidRPr="00942827">
              <w:t>データベースのモデル化と正規化の方法を説明できる。</w:t>
            </w:r>
          </w:p>
        </w:tc>
        <w:tc>
          <w:tcPr>
            <w:tcW w:w="3090" w:type="dxa"/>
          </w:tcPr>
          <w:p w14:paraId="09745414" w14:textId="77777777" w:rsidR="003D081E" w:rsidRDefault="003D081E" w:rsidP="00892C01">
            <w:pPr>
              <w:pStyle w:val="afff6"/>
              <w:numPr>
                <w:ilvl w:val="0"/>
                <w:numId w:val="661"/>
              </w:numPr>
            </w:pPr>
            <w:r w:rsidRPr="00D948AC">
              <w:t>技術要素</w:t>
            </w:r>
            <w:r>
              <w:rPr>
                <w:rFonts w:hint="eastAsia"/>
              </w:rPr>
              <w:t xml:space="preserve"> </w:t>
            </w:r>
            <w:r w:rsidRPr="00D948AC">
              <w:t>－</w:t>
            </w:r>
            <w:r>
              <w:rPr>
                <w:rFonts w:hint="eastAsia"/>
              </w:rPr>
              <w:t xml:space="preserve"> </w:t>
            </w:r>
            <w:r w:rsidRPr="00D948AC">
              <w:t>データベース</w:t>
            </w:r>
          </w:p>
        </w:tc>
      </w:tr>
      <w:tr w:rsidR="003D081E" w14:paraId="49F07C84" w14:textId="77777777" w:rsidTr="00DE4BFC">
        <w:tc>
          <w:tcPr>
            <w:tcW w:w="1843" w:type="dxa"/>
          </w:tcPr>
          <w:p w14:paraId="3DF67075" w14:textId="77777777" w:rsidR="003D081E" w:rsidRDefault="003D081E">
            <w:pPr>
              <w:pStyle w:val="afff6"/>
            </w:pPr>
            <w:r>
              <w:rPr>
                <w:rFonts w:hint="eastAsia"/>
              </w:rPr>
              <w:t>第11回</w:t>
            </w:r>
          </w:p>
        </w:tc>
        <w:tc>
          <w:tcPr>
            <w:tcW w:w="2694" w:type="dxa"/>
          </w:tcPr>
          <w:p w14:paraId="3244FC9D" w14:textId="77777777" w:rsidR="003D081E" w:rsidRDefault="003D081E">
            <w:pPr>
              <w:pStyle w:val="afff6"/>
            </w:pPr>
            <w:r w:rsidRPr="00DF7D19">
              <w:t>データベースの技術②</w:t>
            </w:r>
          </w:p>
        </w:tc>
        <w:tc>
          <w:tcPr>
            <w:tcW w:w="2976" w:type="dxa"/>
          </w:tcPr>
          <w:p w14:paraId="1B9BF126" w14:textId="77777777" w:rsidR="003D081E" w:rsidRDefault="003D081E">
            <w:pPr>
              <w:pStyle w:val="afff6"/>
            </w:pPr>
            <w:r w:rsidRPr="00942827">
              <w:t>データベースの表操作の方法を説明できる。</w:t>
            </w:r>
          </w:p>
        </w:tc>
        <w:tc>
          <w:tcPr>
            <w:tcW w:w="3090" w:type="dxa"/>
          </w:tcPr>
          <w:p w14:paraId="487EF7AD" w14:textId="77777777" w:rsidR="003D081E" w:rsidRDefault="003D081E" w:rsidP="00892C01">
            <w:pPr>
              <w:pStyle w:val="afff6"/>
              <w:numPr>
                <w:ilvl w:val="0"/>
                <w:numId w:val="661"/>
              </w:numPr>
            </w:pPr>
            <w:r w:rsidRPr="00D948AC">
              <w:t>技術要素</w:t>
            </w:r>
            <w:r>
              <w:rPr>
                <w:rFonts w:hint="eastAsia"/>
              </w:rPr>
              <w:t xml:space="preserve"> </w:t>
            </w:r>
            <w:r w:rsidRPr="00D948AC">
              <w:t>－</w:t>
            </w:r>
            <w:r>
              <w:rPr>
                <w:rFonts w:hint="eastAsia"/>
              </w:rPr>
              <w:t xml:space="preserve"> </w:t>
            </w:r>
            <w:r w:rsidRPr="00D948AC">
              <w:t>データベース</w:t>
            </w:r>
          </w:p>
        </w:tc>
      </w:tr>
      <w:tr w:rsidR="003D081E" w14:paraId="2FD0318A" w14:textId="77777777" w:rsidTr="00DE4BFC">
        <w:tc>
          <w:tcPr>
            <w:tcW w:w="1843" w:type="dxa"/>
          </w:tcPr>
          <w:p w14:paraId="29E5B789" w14:textId="77777777" w:rsidR="003D081E" w:rsidRDefault="003D081E">
            <w:pPr>
              <w:pStyle w:val="afff6"/>
            </w:pPr>
            <w:r>
              <w:rPr>
                <w:rFonts w:hint="eastAsia"/>
              </w:rPr>
              <w:t>第12回</w:t>
            </w:r>
          </w:p>
        </w:tc>
        <w:tc>
          <w:tcPr>
            <w:tcW w:w="2694" w:type="dxa"/>
          </w:tcPr>
          <w:p w14:paraId="6CBEC59A" w14:textId="77777777" w:rsidR="003D081E" w:rsidRDefault="003D081E">
            <w:pPr>
              <w:pStyle w:val="afff6"/>
            </w:pPr>
            <w:r w:rsidRPr="00913F6B">
              <w:t>情報セキュリティ対策①</w:t>
            </w:r>
          </w:p>
        </w:tc>
        <w:tc>
          <w:tcPr>
            <w:tcW w:w="2976" w:type="dxa"/>
          </w:tcPr>
          <w:p w14:paraId="6DAFA60B" w14:textId="77777777" w:rsidR="003D081E" w:rsidRDefault="003D081E">
            <w:pPr>
              <w:pStyle w:val="afff6"/>
            </w:pPr>
            <w:r w:rsidRPr="00942827">
              <w:t>セキュリティ対策に関する基本的な用語を説明できる。</w:t>
            </w:r>
          </w:p>
        </w:tc>
        <w:tc>
          <w:tcPr>
            <w:tcW w:w="3090" w:type="dxa"/>
          </w:tcPr>
          <w:p w14:paraId="0681F301" w14:textId="77777777" w:rsidR="003D081E" w:rsidRDefault="003D081E" w:rsidP="00892C01">
            <w:pPr>
              <w:pStyle w:val="afff6"/>
              <w:numPr>
                <w:ilvl w:val="0"/>
                <w:numId w:val="661"/>
              </w:numPr>
            </w:pPr>
            <w:r w:rsidRPr="006357CC">
              <w:t>技術要素</w:t>
            </w:r>
            <w:r>
              <w:rPr>
                <w:rFonts w:hint="eastAsia"/>
              </w:rPr>
              <w:t xml:space="preserve"> </w:t>
            </w:r>
            <w:r w:rsidRPr="006357CC">
              <w:t>－</w:t>
            </w:r>
            <w:r>
              <w:rPr>
                <w:rFonts w:hint="eastAsia"/>
              </w:rPr>
              <w:t xml:space="preserve"> </w:t>
            </w:r>
            <w:r w:rsidRPr="006357CC">
              <w:t>セキュリティ</w:t>
            </w:r>
          </w:p>
          <w:p w14:paraId="42541C58" w14:textId="77777777" w:rsidR="003D081E" w:rsidRPr="006357CC" w:rsidRDefault="003D081E">
            <w:pPr>
              <w:pStyle w:val="afff6"/>
            </w:pPr>
          </w:p>
        </w:tc>
      </w:tr>
      <w:tr w:rsidR="003D081E" w14:paraId="0B8EE3FA" w14:textId="77777777" w:rsidTr="00DE4BFC">
        <w:tc>
          <w:tcPr>
            <w:tcW w:w="1843" w:type="dxa"/>
          </w:tcPr>
          <w:p w14:paraId="61093F3E" w14:textId="77777777" w:rsidR="003D081E" w:rsidRDefault="003D081E">
            <w:pPr>
              <w:pStyle w:val="afff6"/>
            </w:pPr>
            <w:r>
              <w:rPr>
                <w:rFonts w:hint="eastAsia"/>
              </w:rPr>
              <w:t>第13回</w:t>
            </w:r>
          </w:p>
        </w:tc>
        <w:tc>
          <w:tcPr>
            <w:tcW w:w="2694" w:type="dxa"/>
          </w:tcPr>
          <w:p w14:paraId="3ACC0BA2" w14:textId="77777777" w:rsidR="003D081E" w:rsidRDefault="003D081E">
            <w:pPr>
              <w:pStyle w:val="afff6"/>
            </w:pPr>
            <w:r w:rsidRPr="00913F6B">
              <w:t>情報セキュリティ対策②</w:t>
            </w:r>
          </w:p>
        </w:tc>
        <w:tc>
          <w:tcPr>
            <w:tcW w:w="2976" w:type="dxa"/>
          </w:tcPr>
          <w:p w14:paraId="40E72516" w14:textId="77777777" w:rsidR="003D081E" w:rsidRDefault="003D081E">
            <w:pPr>
              <w:pStyle w:val="afff6"/>
            </w:pPr>
            <w:r w:rsidRPr="00942827">
              <w:t>セキュリティ対策に関する基本的な用語を説明できる。</w:t>
            </w:r>
          </w:p>
        </w:tc>
        <w:tc>
          <w:tcPr>
            <w:tcW w:w="3090" w:type="dxa"/>
          </w:tcPr>
          <w:p w14:paraId="7E8691A8" w14:textId="77777777" w:rsidR="003D081E" w:rsidRDefault="003D081E" w:rsidP="00892C01">
            <w:pPr>
              <w:pStyle w:val="afff6"/>
              <w:numPr>
                <w:ilvl w:val="0"/>
                <w:numId w:val="661"/>
              </w:numPr>
            </w:pPr>
            <w:r w:rsidRPr="006357CC">
              <w:t>技術要素</w:t>
            </w:r>
            <w:r>
              <w:rPr>
                <w:rFonts w:hint="eastAsia"/>
              </w:rPr>
              <w:t xml:space="preserve"> </w:t>
            </w:r>
            <w:r w:rsidRPr="006357CC">
              <w:t>－</w:t>
            </w:r>
            <w:r>
              <w:rPr>
                <w:rFonts w:hint="eastAsia"/>
              </w:rPr>
              <w:t xml:space="preserve"> </w:t>
            </w:r>
            <w:r w:rsidRPr="006357CC">
              <w:t>セキュリティ</w:t>
            </w:r>
          </w:p>
        </w:tc>
      </w:tr>
      <w:tr w:rsidR="003D081E" w14:paraId="5436DFE8" w14:textId="77777777" w:rsidTr="00DE4BFC">
        <w:tc>
          <w:tcPr>
            <w:tcW w:w="1843" w:type="dxa"/>
          </w:tcPr>
          <w:p w14:paraId="03CCB0BC" w14:textId="77777777" w:rsidR="003D081E" w:rsidRDefault="003D081E">
            <w:pPr>
              <w:pStyle w:val="afff6"/>
            </w:pPr>
            <w:r>
              <w:rPr>
                <w:rFonts w:hint="eastAsia"/>
              </w:rPr>
              <w:t>第14回</w:t>
            </w:r>
          </w:p>
        </w:tc>
        <w:tc>
          <w:tcPr>
            <w:tcW w:w="2694" w:type="dxa"/>
          </w:tcPr>
          <w:p w14:paraId="5EA4D7A3" w14:textId="77777777" w:rsidR="003D081E" w:rsidRDefault="003D081E">
            <w:pPr>
              <w:pStyle w:val="afff6"/>
            </w:pPr>
            <w:r w:rsidRPr="00913F6B">
              <w:t>後半のまとめ</w:t>
            </w:r>
          </w:p>
        </w:tc>
        <w:tc>
          <w:tcPr>
            <w:tcW w:w="2976" w:type="dxa"/>
          </w:tcPr>
          <w:p w14:paraId="74F18305" w14:textId="77777777" w:rsidR="003D081E" w:rsidRDefault="003D081E">
            <w:pPr>
              <w:pStyle w:val="afff6"/>
            </w:pPr>
            <w:r w:rsidRPr="00942827">
              <w:t>後半の講義のまとめを行う。</w:t>
            </w:r>
          </w:p>
        </w:tc>
        <w:tc>
          <w:tcPr>
            <w:tcW w:w="3090" w:type="dxa"/>
          </w:tcPr>
          <w:p w14:paraId="703C4BDA" w14:textId="77777777" w:rsidR="003D081E" w:rsidRDefault="003D081E">
            <w:pPr>
              <w:pStyle w:val="afff6"/>
            </w:pPr>
            <w:r>
              <w:rPr>
                <w:rFonts w:hint="eastAsia"/>
              </w:rPr>
              <w:t>-</w:t>
            </w:r>
          </w:p>
        </w:tc>
      </w:tr>
      <w:tr w:rsidR="003D081E" w14:paraId="4E5E1DE7" w14:textId="77777777" w:rsidTr="00DE4BFC">
        <w:tc>
          <w:tcPr>
            <w:tcW w:w="1843" w:type="dxa"/>
          </w:tcPr>
          <w:p w14:paraId="5838AEE8" w14:textId="77777777" w:rsidR="003D081E" w:rsidRDefault="003D081E">
            <w:pPr>
              <w:pStyle w:val="afff6"/>
            </w:pPr>
            <w:r>
              <w:rPr>
                <w:rFonts w:hint="eastAsia"/>
              </w:rPr>
              <w:t>第15回</w:t>
            </w:r>
          </w:p>
        </w:tc>
        <w:tc>
          <w:tcPr>
            <w:tcW w:w="2694" w:type="dxa"/>
          </w:tcPr>
          <w:p w14:paraId="119ADC24" w14:textId="77777777" w:rsidR="003D081E" w:rsidRDefault="003D081E">
            <w:pPr>
              <w:pStyle w:val="afff6"/>
            </w:pPr>
            <w:r w:rsidRPr="00913F6B">
              <w:t>まとめ</w:t>
            </w:r>
          </w:p>
        </w:tc>
        <w:tc>
          <w:tcPr>
            <w:tcW w:w="2976" w:type="dxa"/>
          </w:tcPr>
          <w:p w14:paraId="7CFC0D18" w14:textId="77777777" w:rsidR="003D081E" w:rsidRDefault="003D081E">
            <w:pPr>
              <w:pStyle w:val="afff6"/>
            </w:pPr>
            <w:r w:rsidRPr="00913F6B">
              <w:t>これまでの講義内容を総括する。</w:t>
            </w:r>
          </w:p>
        </w:tc>
        <w:tc>
          <w:tcPr>
            <w:tcW w:w="3090" w:type="dxa"/>
          </w:tcPr>
          <w:p w14:paraId="6C8F3E83" w14:textId="77777777" w:rsidR="003D081E" w:rsidRDefault="003D081E">
            <w:pPr>
              <w:pStyle w:val="afff6"/>
            </w:pPr>
            <w:r>
              <w:rPr>
                <w:rFonts w:hint="eastAsia"/>
              </w:rPr>
              <w:t>-</w:t>
            </w:r>
          </w:p>
        </w:tc>
      </w:tr>
    </w:tbl>
    <w:p w14:paraId="0BADF991" w14:textId="77777777" w:rsidR="003D081E" w:rsidRDefault="003D081E" w:rsidP="003D081E">
      <w:r w:rsidRPr="00D93420">
        <w:rPr>
          <w:noProof/>
        </w:rPr>
        <mc:AlternateContent>
          <mc:Choice Requires="wps">
            <w:drawing>
              <wp:anchor distT="0" distB="0" distL="114300" distR="114300" simplePos="0" relativeHeight="251656603" behindDoc="0" locked="0" layoutInCell="1" allowOverlap="1" wp14:anchorId="1CA7E0A2" wp14:editId="1D89BE97">
                <wp:simplePos x="0" y="0"/>
                <wp:positionH relativeFrom="margin">
                  <wp:align>left</wp:align>
                </wp:positionH>
                <wp:positionV relativeFrom="paragraph">
                  <wp:posOffset>30397</wp:posOffset>
                </wp:positionV>
                <wp:extent cx="6484620" cy="292100"/>
                <wp:effectExtent l="0" t="0" r="0" b="0"/>
                <wp:wrapTopAndBottom/>
                <wp:docPr id="193446673" name="テキスト ボックス 3"/>
                <wp:cNvGraphicFramePr/>
                <a:graphic xmlns:a="http://schemas.openxmlformats.org/drawingml/2006/main">
                  <a:graphicData uri="http://schemas.microsoft.com/office/word/2010/wordprocessingShape">
                    <wps:wsp>
                      <wps:cNvSpPr txBox="1"/>
                      <wps:spPr>
                        <a:xfrm>
                          <a:off x="0" y="0"/>
                          <a:ext cx="6484620" cy="292100"/>
                        </a:xfrm>
                        <a:prstGeom prst="rect">
                          <a:avLst/>
                        </a:prstGeom>
                        <a:noFill/>
                        <a:ln w="6350">
                          <a:noFill/>
                        </a:ln>
                      </wps:spPr>
                      <wps:txbx>
                        <w:txbxContent>
                          <w:p w14:paraId="10F458CB" w14:textId="77777777" w:rsidR="003D081E" w:rsidRPr="008A6798" w:rsidRDefault="003D081E" w:rsidP="003D081E">
                            <w:pPr>
                              <w:pStyle w:val="aff2"/>
                            </w:pPr>
                            <w:r>
                              <w:rPr>
                                <w:rFonts w:hint="eastAsia"/>
                              </w:rPr>
                              <w:t>(出典) IPA「IT</w:t>
                            </w:r>
                            <w:r w:rsidRPr="0058474D">
                              <w:rPr>
                                <w:rFonts w:hint="eastAsia"/>
                              </w:rPr>
                              <w:t>スキル標準モデルカリキュラム－レベル１を目指して－</w:t>
                            </w:r>
                            <w:r>
                              <w:rPr>
                                <w:rFonts w:hint="eastAsia"/>
                                <w:color w:val="000000"/>
                              </w:rPr>
                              <w:t>」</w:t>
                            </w:r>
                            <w:r>
                              <w:rPr>
                                <w:rFonts w:hint="eastAsia"/>
                              </w:rPr>
                              <w:t>をもとに作成</w:t>
                            </w:r>
                          </w:p>
                          <w:p w14:paraId="08FF11D5" w14:textId="77777777" w:rsidR="003D081E" w:rsidRPr="00286256" w:rsidRDefault="003D081E" w:rsidP="005C10C7">
                            <w:pPr>
                              <w:pStyle w:val="af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7E0A2" id="_x0000_s1246" type="#_x0000_t202" style="position:absolute;left:0;text-align:left;margin-left:0;margin-top:2.4pt;width:510.6pt;height:23pt;z-index:25165660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" filled="f" stroked="f" strokeweight=".5pt">
                <v:textbox>
                  <w:txbxContent>
                    <w:p w14:paraId="10F458CB" w14:textId="77777777" w:rsidR="003D081E" w:rsidRPr="008A6798" w:rsidRDefault="003D081E" w:rsidP="003D081E">
                      <w:pPr>
                        <w:pStyle w:val="aff2"/>
                      </w:pPr>
                      <w:r>
                        <w:rPr>
                          <w:rFonts w:hint="eastAsia"/>
                        </w:rPr>
                        <w:t>(出典) IPA「IT</w:t>
                      </w:r>
                      <w:r w:rsidRPr="0058474D">
                        <w:rPr>
                          <w:rFonts w:hint="eastAsia"/>
                        </w:rPr>
                        <w:t>スキル標準モデルカリキュラム－レベル１を目指して－</w:t>
                      </w:r>
                      <w:r>
                        <w:rPr>
                          <w:rFonts w:hint="eastAsia"/>
                          <w:color w:val="000000"/>
                        </w:rPr>
                        <w:t>」</w:t>
                      </w:r>
                      <w:r>
                        <w:rPr>
                          <w:rFonts w:hint="eastAsia"/>
                        </w:rPr>
                        <w:t>をもとに作成</w:t>
                      </w:r>
                    </w:p>
                    <w:p w14:paraId="08FF11D5" w14:textId="77777777" w:rsidR="003D081E" w:rsidRPr="00286256" w:rsidRDefault="003D081E" w:rsidP="005C10C7">
                      <w:pPr>
                        <w:pStyle w:val="aff2"/>
                      </w:pPr>
                    </w:p>
                  </w:txbxContent>
                </v:textbox>
                <w10:wrap type="topAndBottom" anchorx="margin"/>
              </v:shape>
            </w:pict>
          </mc:Fallback>
        </mc:AlternateContent>
      </w:r>
    </w:p>
    <w:p w14:paraId="2C4BF091" w14:textId="77777777" w:rsidR="003D081E" w:rsidRDefault="003D081E" w:rsidP="003D081E">
      <w:pPr>
        <w:pStyle w:val="61"/>
      </w:pPr>
      <w:r>
        <w:rPr>
          <w:rFonts w:hint="eastAsia"/>
        </w:rPr>
        <w:t>3.学習内容の詳細化</w:t>
      </w:r>
    </w:p>
    <w:p w14:paraId="7858A9B0" w14:textId="77777777" w:rsidR="003D081E" w:rsidRDefault="003D081E" w:rsidP="003D081E">
      <w:r>
        <w:rPr>
          <w:rFonts w:hint="eastAsia"/>
        </w:rPr>
        <w:t>各回で行う内容を具体的に決めます。例として第13回で行う内容は、以下の通りです。</w:t>
      </w:r>
    </w:p>
    <w:tbl>
      <w:tblPr>
        <w:tblStyle w:val="aa"/>
        <w:tblW w:w="0" w:type="auto"/>
        <w:tblInd w:w="-147" w:type="dxa"/>
        <w:tblLook w:val="04A0" w:firstRow="1" w:lastRow="0" w:firstColumn="1" w:lastColumn="0" w:noHBand="0" w:noVBand="1"/>
      </w:tblPr>
      <w:tblGrid>
        <w:gridCol w:w="2269"/>
        <w:gridCol w:w="8334"/>
      </w:tblGrid>
      <w:tr w:rsidR="00F53B2F" w14:paraId="58A037A8" w14:textId="77777777" w:rsidTr="00DE4BFC">
        <w:tc>
          <w:tcPr>
            <w:tcW w:w="10603" w:type="dxa"/>
            <w:gridSpan w:val="2"/>
            <w:shd w:val="clear" w:color="auto" w:fill="215E99" w:themeFill="text2" w:themeFillTint="BF"/>
          </w:tcPr>
          <w:p w14:paraId="7C72BBEC" w14:textId="77777777" w:rsidR="003D081E" w:rsidRDefault="003D081E">
            <w:pPr>
              <w:pStyle w:val="aff0"/>
            </w:pPr>
            <w:r w:rsidRPr="00B06D87">
              <w:t>第</w:t>
            </w:r>
            <w:r>
              <w:t>1</w:t>
            </w:r>
            <w:r w:rsidRPr="00B06D87">
              <w:t>3回 情報セキュリティ対策②（講義70分＋演習20分）</w:t>
            </w:r>
          </w:p>
        </w:tc>
      </w:tr>
      <w:tr w:rsidR="003D081E" w14:paraId="3CD7AC98" w14:textId="77777777" w:rsidTr="00DE4BFC">
        <w:tc>
          <w:tcPr>
            <w:tcW w:w="2269" w:type="dxa"/>
          </w:tcPr>
          <w:p w14:paraId="158409AA" w14:textId="77777777" w:rsidR="003D081E" w:rsidRPr="00B06D87" w:rsidRDefault="003D081E">
            <w:pPr>
              <w:pStyle w:val="afff6"/>
            </w:pPr>
            <w:r w:rsidRPr="00B06D87">
              <w:t>学習目標</w:t>
            </w:r>
          </w:p>
        </w:tc>
        <w:tc>
          <w:tcPr>
            <w:tcW w:w="8334" w:type="dxa"/>
          </w:tcPr>
          <w:p w14:paraId="05738C3D" w14:textId="77777777" w:rsidR="003D081E" w:rsidRDefault="003D081E">
            <w:pPr>
              <w:pStyle w:val="afff6"/>
            </w:pPr>
            <w:r w:rsidRPr="00DF4D16">
              <w:t>セキュリティ対策に関する基本的な用語を説明できる。</w:t>
            </w:r>
          </w:p>
        </w:tc>
      </w:tr>
      <w:tr w:rsidR="003D081E" w14:paraId="293E68DE" w14:textId="77777777" w:rsidTr="00DE4BFC">
        <w:tc>
          <w:tcPr>
            <w:tcW w:w="2269" w:type="dxa"/>
          </w:tcPr>
          <w:p w14:paraId="3905120B" w14:textId="77777777" w:rsidR="003D081E" w:rsidRDefault="003D081E">
            <w:pPr>
              <w:pStyle w:val="afff6"/>
            </w:pPr>
            <w:r w:rsidRPr="00E33B8F">
              <w:t>内容</w:t>
            </w:r>
          </w:p>
        </w:tc>
        <w:tc>
          <w:tcPr>
            <w:tcW w:w="8334" w:type="dxa"/>
          </w:tcPr>
          <w:p w14:paraId="12920D23" w14:textId="77777777" w:rsidR="003D081E" w:rsidRDefault="003D081E">
            <w:pPr>
              <w:pStyle w:val="afff6"/>
            </w:pPr>
            <w:r>
              <w:t>1</w:t>
            </w:r>
            <w:r w:rsidRPr="00DF4D16">
              <w:t>．技術的なセキュリティ対策</w:t>
            </w:r>
          </w:p>
          <w:p w14:paraId="080EA2BA" w14:textId="77777777" w:rsidR="003D081E" w:rsidRDefault="003D081E">
            <w:pPr>
              <w:pStyle w:val="afff6"/>
            </w:pPr>
            <w:r>
              <w:t>（1）</w:t>
            </w:r>
            <w:r w:rsidRPr="00DF4D16">
              <w:t>個人認証技術の種類と特徴</w:t>
            </w:r>
          </w:p>
          <w:p w14:paraId="34857716" w14:textId="77777777" w:rsidR="003D081E" w:rsidRDefault="003D081E" w:rsidP="00892C01">
            <w:pPr>
              <w:pStyle w:val="afff6"/>
              <w:numPr>
                <w:ilvl w:val="0"/>
                <w:numId w:val="662"/>
              </w:numPr>
            </w:pPr>
            <w:r w:rsidRPr="00DF4D16">
              <w:t>ID、パスワード</w:t>
            </w:r>
          </w:p>
          <w:p w14:paraId="7F3665B3" w14:textId="77777777" w:rsidR="003D081E" w:rsidRDefault="003D081E" w:rsidP="00892C01">
            <w:pPr>
              <w:pStyle w:val="afff6"/>
              <w:numPr>
                <w:ilvl w:val="0"/>
                <w:numId w:val="662"/>
              </w:numPr>
            </w:pPr>
            <w:r w:rsidRPr="00DF4D16">
              <w:t>コールバック</w:t>
            </w:r>
          </w:p>
          <w:p w14:paraId="64E874A5" w14:textId="77777777" w:rsidR="003D081E" w:rsidRDefault="003D081E" w:rsidP="00892C01">
            <w:pPr>
              <w:pStyle w:val="afff6"/>
              <w:numPr>
                <w:ilvl w:val="0"/>
                <w:numId w:val="662"/>
              </w:numPr>
            </w:pPr>
            <w:r w:rsidRPr="00DF4D16">
              <w:t>デジタル署名</w:t>
            </w:r>
          </w:p>
          <w:p w14:paraId="6FD5C4CF" w14:textId="60198D94" w:rsidR="003D081E" w:rsidRDefault="003D081E" w:rsidP="00892C01">
            <w:pPr>
              <w:pStyle w:val="afff6"/>
              <w:numPr>
                <w:ilvl w:val="0"/>
                <w:numId w:val="662"/>
              </w:numPr>
            </w:pPr>
            <w:r w:rsidRPr="00DF4D16">
              <w:t>生体認証技術</w:t>
            </w:r>
          </w:p>
          <w:p w14:paraId="76EC2877" w14:textId="637E557D" w:rsidR="003D081E" w:rsidRDefault="003D081E">
            <w:pPr>
              <w:pStyle w:val="afff6"/>
            </w:pPr>
            <w:r>
              <w:t>（</w:t>
            </w:r>
            <w:r w:rsidRPr="00DF4D16">
              <w:t>2</w:t>
            </w:r>
            <w:r>
              <w:t>）</w:t>
            </w:r>
            <w:bookmarkStart w:id="1893" w:name="■暗号化25ー2－1"/>
            <w:r w:rsidR="009301AA">
              <w:fldChar w:fldCharType="begin"/>
            </w:r>
            <w:r w:rsidR="009301AA">
              <w:instrText>HYPERLINK  \l "■暗号化"</w:instrText>
            </w:r>
            <w:r w:rsidR="009301AA">
              <w:fldChar w:fldCharType="separate"/>
            </w:r>
            <w:r w:rsidRPr="009301AA">
              <w:rPr>
                <w:rStyle w:val="a7"/>
              </w:rPr>
              <w:t>暗号化</w:t>
            </w:r>
            <w:bookmarkEnd w:id="1893"/>
            <w:r w:rsidR="009301AA">
              <w:fldChar w:fldCharType="end"/>
            </w:r>
            <w:r w:rsidRPr="00DF4D16">
              <w:t>技術の種類と特徴</w:t>
            </w:r>
          </w:p>
          <w:p w14:paraId="5CD95364" w14:textId="77777777" w:rsidR="003D081E" w:rsidRDefault="003D081E" w:rsidP="00892C01">
            <w:pPr>
              <w:pStyle w:val="afff6"/>
              <w:numPr>
                <w:ilvl w:val="0"/>
                <w:numId w:val="663"/>
              </w:numPr>
            </w:pPr>
            <w:r w:rsidRPr="00DF4D16">
              <w:t>公開鍵暗号方式の仕組み</w:t>
            </w:r>
          </w:p>
          <w:p w14:paraId="5E724E8C" w14:textId="68692728" w:rsidR="003D081E" w:rsidRPr="00255204" w:rsidRDefault="003D081E" w:rsidP="00892C01">
            <w:pPr>
              <w:pStyle w:val="afff6"/>
              <w:numPr>
                <w:ilvl w:val="0"/>
                <w:numId w:val="663"/>
              </w:numPr>
            </w:pPr>
            <w:r w:rsidRPr="00DF4D16">
              <w:t>秘密鍵暗号方式の仕組み</w:t>
            </w:r>
          </w:p>
          <w:p w14:paraId="623C357C" w14:textId="77777777" w:rsidR="003D081E" w:rsidRDefault="003D081E">
            <w:pPr>
              <w:pStyle w:val="afff6"/>
            </w:pPr>
            <w:r>
              <w:t>（</w:t>
            </w:r>
            <w:r w:rsidRPr="00DF4D16">
              <w:t>3</w:t>
            </w:r>
            <w:r>
              <w:t>）</w:t>
            </w:r>
            <w:r w:rsidRPr="00DF4D16">
              <w:t>不正侵入・コンピュータウ</w:t>
            </w:r>
            <w:r>
              <w:rPr>
                <w:rFonts w:hint="eastAsia"/>
              </w:rPr>
              <w:t>イ</w:t>
            </w:r>
            <w:r w:rsidRPr="00DF4D16">
              <w:t>ルス対策</w:t>
            </w:r>
          </w:p>
          <w:p w14:paraId="3ADCD414" w14:textId="77777777" w:rsidR="003D081E" w:rsidRDefault="003D081E" w:rsidP="00892C01">
            <w:pPr>
              <w:pStyle w:val="afff6"/>
              <w:numPr>
                <w:ilvl w:val="0"/>
                <w:numId w:val="664"/>
              </w:numPr>
            </w:pPr>
            <w:r w:rsidRPr="00DF4D16">
              <w:t>入退出管理</w:t>
            </w:r>
          </w:p>
          <w:p w14:paraId="44C0CAAC" w14:textId="77777777" w:rsidR="003D081E" w:rsidRDefault="003D081E" w:rsidP="00892C01">
            <w:pPr>
              <w:pStyle w:val="afff6"/>
              <w:numPr>
                <w:ilvl w:val="0"/>
                <w:numId w:val="664"/>
              </w:numPr>
            </w:pPr>
            <w:r w:rsidRPr="00DF4D16">
              <w:t>アクセス管理、機密管理</w:t>
            </w:r>
          </w:p>
          <w:bookmarkStart w:id="1894" w:name="■ファイアウォール25ー2ー1"/>
          <w:p w14:paraId="3AFA54F8" w14:textId="233B41B1" w:rsidR="003D081E" w:rsidRDefault="002946A5" w:rsidP="00892C01">
            <w:pPr>
              <w:pStyle w:val="afff6"/>
              <w:numPr>
                <w:ilvl w:val="0"/>
                <w:numId w:val="664"/>
              </w:numPr>
            </w:pPr>
            <w:r>
              <w:fldChar w:fldCharType="begin"/>
            </w:r>
            <w:r>
              <w:instrText>HYPERLINK  \l "■ファイアウォール"</w:instrText>
            </w:r>
            <w:r>
              <w:fldChar w:fldCharType="separate"/>
            </w:r>
            <w:r w:rsidR="003D081E" w:rsidRPr="002946A5">
              <w:rPr>
                <w:rStyle w:val="a7"/>
              </w:rPr>
              <w:t>ファイアウォール</w:t>
            </w:r>
            <w:bookmarkEnd w:id="1894"/>
            <w:r>
              <w:fldChar w:fldCharType="end"/>
            </w:r>
            <w:r w:rsidR="003D081E" w:rsidRPr="00DF4D16">
              <w:t>・コンピュータウ</w:t>
            </w:r>
            <w:r w:rsidR="003D081E">
              <w:rPr>
                <w:rFonts w:hint="eastAsia"/>
              </w:rPr>
              <w:t>イ</w:t>
            </w:r>
            <w:r w:rsidR="003D081E" w:rsidRPr="00DF4D16">
              <w:t>ルスの種類と対策</w:t>
            </w:r>
          </w:p>
          <w:p w14:paraId="309A9340" w14:textId="77777777" w:rsidR="003D081E" w:rsidRDefault="003D081E">
            <w:pPr>
              <w:pStyle w:val="afff6"/>
            </w:pPr>
            <w:r>
              <w:t>（</w:t>
            </w:r>
            <w:r w:rsidRPr="00DF4D16">
              <w:t>4</w:t>
            </w:r>
            <w:r>
              <w:t>）</w:t>
            </w:r>
            <w:r w:rsidRPr="00DF4D16">
              <w:t>演習問題【セキュリティの種類と対策】</w:t>
            </w:r>
          </w:p>
          <w:p w14:paraId="350FB9F8" w14:textId="77777777" w:rsidR="003D081E" w:rsidRDefault="003D081E">
            <w:pPr>
              <w:pStyle w:val="afff6"/>
            </w:pPr>
          </w:p>
          <w:p w14:paraId="375E3004" w14:textId="77777777" w:rsidR="003D081E" w:rsidRDefault="003D081E">
            <w:pPr>
              <w:pStyle w:val="afff6"/>
            </w:pPr>
            <w:r w:rsidRPr="00DF4D16">
              <w:t>2．その</w:t>
            </w:r>
            <w:r>
              <w:rPr>
                <w:rFonts w:hint="eastAsia"/>
              </w:rPr>
              <w:t>ほか</w:t>
            </w:r>
            <w:r w:rsidRPr="00DF4D16">
              <w:t>の情報セキュリティ対策</w:t>
            </w:r>
          </w:p>
          <w:p w14:paraId="416D7A8A" w14:textId="5396842C" w:rsidR="003D081E" w:rsidRDefault="003D081E">
            <w:pPr>
              <w:pStyle w:val="afff6"/>
            </w:pPr>
            <w:r>
              <w:t>（1）</w:t>
            </w:r>
            <w:r w:rsidRPr="00DF4D16">
              <w:t>個人情報の漏えい</w:t>
            </w:r>
          </w:p>
          <w:p w14:paraId="25C4D5E9" w14:textId="273DE530" w:rsidR="003D081E" w:rsidRDefault="003D081E">
            <w:pPr>
              <w:pStyle w:val="afff6"/>
            </w:pPr>
            <w:r>
              <w:t>（</w:t>
            </w:r>
            <w:r w:rsidRPr="00DF4D16">
              <w:t>2</w:t>
            </w:r>
            <w:r>
              <w:t>）</w:t>
            </w:r>
            <w:r w:rsidRPr="00DF4D16">
              <w:t>情報</w:t>
            </w:r>
            <w:bookmarkStart w:id="1895" w:name="■セキュリティポリシー２５－２－１"/>
            <w:r w:rsidR="00B002B8">
              <w:fldChar w:fldCharType="begin"/>
            </w:r>
            <w:r w:rsidR="00B002B8">
              <w:instrText>HYPERLINK  \l "■セキュリティポリシー"</w:instrText>
            </w:r>
            <w:r w:rsidR="00B002B8">
              <w:fldChar w:fldCharType="separate"/>
            </w:r>
            <w:r w:rsidRPr="00B002B8">
              <w:rPr>
                <w:rStyle w:val="a7"/>
              </w:rPr>
              <w:t>セキュリティポリシ</w:t>
            </w:r>
            <w:r w:rsidRPr="00B002B8">
              <w:rPr>
                <w:rStyle w:val="a7"/>
                <w:rFonts w:hint="eastAsia"/>
              </w:rPr>
              <w:t>ー</w:t>
            </w:r>
            <w:bookmarkEnd w:id="1895"/>
            <w:r w:rsidR="00B002B8">
              <w:fldChar w:fldCharType="end"/>
            </w:r>
          </w:p>
          <w:p w14:paraId="73CE7534" w14:textId="30F45075" w:rsidR="003D081E" w:rsidRDefault="003D081E">
            <w:pPr>
              <w:pStyle w:val="afff6"/>
            </w:pPr>
            <w:r>
              <w:t>（</w:t>
            </w:r>
            <w:r w:rsidRPr="00DF4D16">
              <w:t>3</w:t>
            </w:r>
            <w:r>
              <w:t>）</w:t>
            </w:r>
            <w:r w:rsidRPr="00DF4D16">
              <w:t>責任と権限の明確化</w:t>
            </w:r>
          </w:p>
          <w:p w14:paraId="52733829" w14:textId="2D272C2E" w:rsidR="003D081E" w:rsidRDefault="003D081E">
            <w:pPr>
              <w:pStyle w:val="afff6"/>
            </w:pPr>
            <w:r>
              <w:t>（</w:t>
            </w:r>
            <w:r w:rsidRPr="00DF4D16">
              <w:t>4</w:t>
            </w:r>
            <w:r>
              <w:t>）</w:t>
            </w:r>
            <w:r w:rsidRPr="00DF4D16">
              <w:t>情報セキュリティマネジメントシステム（</w:t>
            </w:r>
            <w:bookmarkStart w:id="1896" w:name="■ISMS25ー2ー1"/>
            <w:r w:rsidR="00B45597">
              <w:fldChar w:fldCharType="begin"/>
            </w:r>
            <w:r w:rsidR="00B45597">
              <w:instrText>HYPERLINK  \l "■ISMS"</w:instrText>
            </w:r>
            <w:r w:rsidR="00B45597">
              <w:fldChar w:fldCharType="separate"/>
            </w:r>
            <w:r w:rsidRPr="00B45597">
              <w:rPr>
                <w:rStyle w:val="a7"/>
              </w:rPr>
              <w:t>ISMS</w:t>
            </w:r>
            <w:bookmarkEnd w:id="1896"/>
            <w:r w:rsidR="00B45597">
              <w:fldChar w:fldCharType="end"/>
            </w:r>
            <w:r w:rsidRPr="00DF4D16">
              <w:t>）</w:t>
            </w:r>
          </w:p>
        </w:tc>
      </w:tr>
      <w:tr w:rsidR="003D081E" w14:paraId="74379068" w14:textId="77777777" w:rsidTr="00DE4BFC">
        <w:tc>
          <w:tcPr>
            <w:tcW w:w="2269" w:type="dxa"/>
          </w:tcPr>
          <w:p w14:paraId="5A49DCAC" w14:textId="77777777" w:rsidR="003D081E" w:rsidRDefault="003D081E">
            <w:pPr>
              <w:pStyle w:val="afff6"/>
            </w:pPr>
            <w:r w:rsidRPr="00E33B8F">
              <w:t>研修・教育方法</w:t>
            </w:r>
          </w:p>
          <w:p w14:paraId="5EA38C06" w14:textId="77777777" w:rsidR="003D081E" w:rsidRDefault="003D081E">
            <w:pPr>
              <w:pStyle w:val="afff6"/>
            </w:pPr>
            <w:r w:rsidRPr="00E33B8F">
              <w:t>（予定時間）</w:t>
            </w:r>
          </w:p>
        </w:tc>
        <w:tc>
          <w:tcPr>
            <w:tcW w:w="8334" w:type="dxa"/>
          </w:tcPr>
          <w:p w14:paraId="433F9E57" w14:textId="77777777" w:rsidR="003D081E" w:rsidRDefault="003D081E">
            <w:pPr>
              <w:pStyle w:val="afff6"/>
            </w:pPr>
            <w:r w:rsidRPr="003A02B5">
              <w:t>講義70分</w:t>
            </w:r>
          </w:p>
          <w:p w14:paraId="7AAA597A" w14:textId="77777777" w:rsidR="003D081E" w:rsidRDefault="003D081E">
            <w:pPr>
              <w:pStyle w:val="afff6"/>
            </w:pPr>
            <w:r w:rsidRPr="003A02B5">
              <w:t>演習20分</w:t>
            </w:r>
          </w:p>
        </w:tc>
      </w:tr>
      <w:tr w:rsidR="003D081E" w14:paraId="4C30036A" w14:textId="77777777" w:rsidTr="00DE4BFC">
        <w:tc>
          <w:tcPr>
            <w:tcW w:w="2269" w:type="dxa"/>
          </w:tcPr>
          <w:p w14:paraId="12ABE5FD" w14:textId="77777777" w:rsidR="003D081E" w:rsidRDefault="003D081E">
            <w:pPr>
              <w:pStyle w:val="afff6"/>
            </w:pPr>
            <w:r w:rsidRPr="00E33B8F">
              <w:t>対応する知識項目</w:t>
            </w:r>
          </w:p>
        </w:tc>
        <w:tc>
          <w:tcPr>
            <w:tcW w:w="8334" w:type="dxa"/>
          </w:tcPr>
          <w:p w14:paraId="67A2C64B" w14:textId="53839555" w:rsidR="003D081E" w:rsidRDefault="003D081E">
            <w:pPr>
              <w:pStyle w:val="afff6"/>
            </w:pPr>
            <w:r w:rsidRPr="00845999">
              <w:t>＜共通キャリア・</w:t>
            </w:r>
            <w:bookmarkStart w:id="1897" w:name="■フレームワーク25ー2ー1"/>
            <w:r w:rsidR="00954FB8">
              <w:fldChar w:fldCharType="begin"/>
            </w:r>
            <w:r w:rsidR="00954FB8">
              <w:instrText>HYPERLINK  \l "■フレームワーク"</w:instrText>
            </w:r>
            <w:r w:rsidR="00954FB8">
              <w:fldChar w:fldCharType="separate"/>
            </w:r>
            <w:r w:rsidRPr="00954FB8">
              <w:rPr>
                <w:rStyle w:val="a7"/>
              </w:rPr>
              <w:t>フレームワーク</w:t>
            </w:r>
            <w:bookmarkEnd w:id="1897"/>
            <w:r w:rsidR="00954FB8">
              <w:fldChar w:fldCharType="end"/>
            </w:r>
            <w:r w:rsidRPr="00845999">
              <w:t>の大分類／中分類との対応＞</w:t>
            </w:r>
          </w:p>
          <w:p w14:paraId="6A9E0B9A" w14:textId="77777777" w:rsidR="003D081E" w:rsidRDefault="003D081E">
            <w:pPr>
              <w:pStyle w:val="afff6"/>
            </w:pPr>
            <w:r w:rsidRPr="00845999">
              <w:t>技術要素－セキュリティ</w:t>
            </w:r>
          </w:p>
        </w:tc>
      </w:tr>
    </w:tbl>
    <w:p w14:paraId="68FFC5A2" w14:textId="77777777" w:rsidR="003D081E" w:rsidRDefault="003D081E" w:rsidP="003D081E">
      <w:r w:rsidRPr="00D93420">
        <w:rPr>
          <w:noProof/>
        </w:rPr>
        <mc:AlternateContent>
          <mc:Choice Requires="wps">
            <w:drawing>
              <wp:anchor distT="0" distB="0" distL="114300" distR="114300" simplePos="0" relativeHeight="251656604" behindDoc="0" locked="0" layoutInCell="1" allowOverlap="1" wp14:anchorId="09C6C129" wp14:editId="48616904">
                <wp:simplePos x="0" y="0"/>
                <wp:positionH relativeFrom="margin">
                  <wp:posOffset>-66675</wp:posOffset>
                </wp:positionH>
                <wp:positionV relativeFrom="paragraph">
                  <wp:posOffset>56515</wp:posOffset>
                </wp:positionV>
                <wp:extent cx="6484620" cy="292100"/>
                <wp:effectExtent l="0" t="0" r="0" b="0"/>
                <wp:wrapTopAndBottom/>
                <wp:docPr id="186387651" name="テキスト ボックス 3"/>
                <wp:cNvGraphicFramePr/>
                <a:graphic xmlns:a="http://schemas.openxmlformats.org/drawingml/2006/main">
                  <a:graphicData uri="http://schemas.microsoft.com/office/word/2010/wordprocessingShape">
                    <wps:wsp>
                      <wps:cNvSpPr txBox="1"/>
                      <wps:spPr>
                        <a:xfrm>
                          <a:off x="0" y="0"/>
                          <a:ext cx="6484620" cy="292100"/>
                        </a:xfrm>
                        <a:prstGeom prst="rect">
                          <a:avLst/>
                        </a:prstGeom>
                        <a:noFill/>
                        <a:ln w="6350">
                          <a:noFill/>
                        </a:ln>
                      </wps:spPr>
                      <wps:txbx>
                        <w:txbxContent>
                          <w:p w14:paraId="3C5BC0B1" w14:textId="77777777" w:rsidR="003D081E" w:rsidRPr="008A6798" w:rsidRDefault="003D081E" w:rsidP="003D081E">
                            <w:pPr>
                              <w:pStyle w:val="aff2"/>
                            </w:pPr>
                            <w:r>
                              <w:rPr>
                                <w:rFonts w:hint="eastAsia"/>
                              </w:rPr>
                              <w:t>(出典) IPA「IT</w:t>
                            </w:r>
                            <w:r w:rsidRPr="0058474D">
                              <w:rPr>
                                <w:rFonts w:hint="eastAsia"/>
                              </w:rPr>
                              <w:t>スキル標準モデルカリキュラム－レベル１を目指して－</w:t>
                            </w:r>
                            <w:r>
                              <w:rPr>
                                <w:rFonts w:hint="eastAsia"/>
                                <w:color w:val="000000"/>
                              </w:rPr>
                              <w:t>」</w:t>
                            </w:r>
                            <w:r>
                              <w:rPr>
                                <w:rFonts w:hint="eastAsia"/>
                              </w:rPr>
                              <w:t>をもとに作成</w:t>
                            </w:r>
                          </w:p>
                          <w:p w14:paraId="26FC1580" w14:textId="77777777" w:rsidR="003D081E" w:rsidRPr="00286256" w:rsidRDefault="003D081E" w:rsidP="005C10C7">
                            <w:pPr>
                              <w:pStyle w:val="af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6C129" id="_x0000_s1247" type="#_x0000_t202" style="position:absolute;left:0;text-align:left;margin-left:-5.25pt;margin-top:4.45pt;width:510.6pt;height:23pt;z-index:2516566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" filled="f" stroked="f" strokeweight=".5pt">
                <v:textbox>
                  <w:txbxContent>
                    <w:p w14:paraId="3C5BC0B1" w14:textId="77777777" w:rsidR="003D081E" w:rsidRPr="008A6798" w:rsidRDefault="003D081E" w:rsidP="003D081E">
                      <w:pPr>
                        <w:pStyle w:val="aff2"/>
                      </w:pPr>
                      <w:r>
                        <w:rPr>
                          <w:rFonts w:hint="eastAsia"/>
                        </w:rPr>
                        <w:t>(出典) IPA「IT</w:t>
                      </w:r>
                      <w:r w:rsidRPr="0058474D">
                        <w:rPr>
                          <w:rFonts w:hint="eastAsia"/>
                        </w:rPr>
                        <w:t>スキル標準モデルカリキュラム－レベル１を目指して－</w:t>
                      </w:r>
                      <w:r>
                        <w:rPr>
                          <w:rFonts w:hint="eastAsia"/>
                          <w:color w:val="000000"/>
                        </w:rPr>
                        <w:t>」</w:t>
                      </w:r>
                      <w:r>
                        <w:rPr>
                          <w:rFonts w:hint="eastAsia"/>
                        </w:rPr>
                        <w:t>をもとに作成</w:t>
                      </w:r>
                    </w:p>
                    <w:p w14:paraId="26FC1580" w14:textId="77777777" w:rsidR="003D081E" w:rsidRPr="00286256" w:rsidRDefault="003D081E" w:rsidP="005C10C7">
                      <w:pPr>
                        <w:pStyle w:val="aff2"/>
                      </w:pPr>
                    </w:p>
                  </w:txbxContent>
                </v:textbox>
                <w10:wrap type="topAndBottom" anchorx="margin"/>
              </v:shape>
            </w:pict>
          </mc:Fallback>
        </mc:AlternateContent>
      </w:r>
    </w:p>
    <w:p w14:paraId="374DC6AC" w14:textId="77777777" w:rsidR="003D081E" w:rsidRDefault="003D081E" w:rsidP="003D081E">
      <w:r>
        <w:rPr>
          <w:rFonts w:hint="eastAsia"/>
        </w:rPr>
        <w:t>カリキュラムをもとに、学習内容を具体的にします。</w:t>
      </w:r>
    </w:p>
    <w:tbl>
      <w:tblPr>
        <w:tblStyle w:val="aa"/>
        <w:tblW w:w="0" w:type="auto"/>
        <w:tblLook w:val="04A0" w:firstRow="1" w:lastRow="0" w:firstColumn="1" w:lastColumn="0" w:noHBand="0" w:noVBand="1"/>
      </w:tblPr>
      <w:tblGrid>
        <w:gridCol w:w="10456"/>
      </w:tblGrid>
      <w:tr w:rsidR="003D081E" w14:paraId="43178F3B" w14:textId="77777777">
        <w:tc>
          <w:tcPr>
            <w:tcW w:w="10456" w:type="dxa"/>
            <w:shd w:val="clear" w:color="auto" w:fill="215E99" w:themeFill="text2" w:themeFillTint="BF"/>
          </w:tcPr>
          <w:p w14:paraId="3DCB80C3" w14:textId="77777777" w:rsidR="003D081E" w:rsidRDefault="003D081E">
            <w:pPr>
              <w:pStyle w:val="aff0"/>
            </w:pPr>
            <w:r>
              <w:rPr>
                <w:rFonts w:hint="eastAsia"/>
              </w:rPr>
              <w:t>具体的な学習内容（例）</w:t>
            </w:r>
          </w:p>
        </w:tc>
      </w:tr>
      <w:tr w:rsidR="003D081E" w14:paraId="55DB04BF" w14:textId="77777777">
        <w:tc>
          <w:tcPr>
            <w:tcW w:w="10456" w:type="dxa"/>
          </w:tcPr>
          <w:p w14:paraId="79DEB4D4" w14:textId="77777777" w:rsidR="003D081E" w:rsidRDefault="003D081E">
            <w:pPr>
              <w:pStyle w:val="afff8"/>
            </w:pPr>
            <w:r>
              <w:t>1.技術的なセキュリティ対策</w:t>
            </w:r>
          </w:p>
          <w:p w14:paraId="6FCC2685" w14:textId="77777777" w:rsidR="003D081E" w:rsidRDefault="003D081E">
            <w:pPr>
              <w:pStyle w:val="afff6"/>
            </w:pPr>
            <w:r>
              <w:rPr>
                <w:rFonts w:hint="eastAsia"/>
              </w:rPr>
              <w:t>（1）</w:t>
            </w:r>
            <w:r>
              <w:t>個人認証技術の種類と特徴</w:t>
            </w:r>
          </w:p>
          <w:p w14:paraId="05EE9FC0" w14:textId="77777777" w:rsidR="003D081E" w:rsidRDefault="003D081E">
            <w:pPr>
              <w:pStyle w:val="afff6"/>
            </w:pPr>
            <w:r>
              <w:rPr>
                <w:rFonts w:hint="eastAsia"/>
              </w:rPr>
              <w:t>個人認証は、システムやネットワークへのアクセスを管理するための基本的な技術です。以下の主要な技術を説明します。</w:t>
            </w:r>
          </w:p>
          <w:p w14:paraId="2E733DBA" w14:textId="77777777" w:rsidR="003D081E" w:rsidRDefault="003D081E" w:rsidP="00892C01">
            <w:pPr>
              <w:pStyle w:val="afff6"/>
              <w:numPr>
                <w:ilvl w:val="0"/>
                <w:numId w:val="20"/>
              </w:numPr>
            </w:pPr>
            <w:r>
              <w:t>ID、パスワード</w:t>
            </w:r>
          </w:p>
          <w:p w14:paraId="1613CC29" w14:textId="07C4E215" w:rsidR="003D081E" w:rsidRDefault="003D081E">
            <w:pPr>
              <w:pStyle w:val="afff6"/>
              <w:ind w:left="440"/>
            </w:pPr>
            <w:r>
              <w:t>最も一般的な認証方法。IDで個人を特定し、パスワードで本人確認を行います。ただし、パスワードの漏えいリスクや、短い・単純なパスワードの使用がセキュリティの</w:t>
            </w:r>
            <w:bookmarkStart w:id="1898" w:name="■脆弱性25ー2ー1"/>
            <w:r w:rsidR="00A65B0D">
              <w:fldChar w:fldCharType="begin"/>
            </w:r>
            <w:r w:rsidR="00A65B0D">
              <w:instrText>HYPERLINK  \l "■脆弱性"</w:instrText>
            </w:r>
            <w:r w:rsidR="00A65B0D">
              <w:fldChar w:fldCharType="separate"/>
            </w:r>
            <w:r w:rsidRPr="00A65B0D">
              <w:rPr>
                <w:rStyle w:val="a7"/>
              </w:rPr>
              <w:t>脆弱性</w:t>
            </w:r>
            <w:bookmarkEnd w:id="1898"/>
            <w:r w:rsidR="00A65B0D">
              <w:fldChar w:fldCharType="end"/>
            </w:r>
            <w:r>
              <w:t>となりがちです。</w:t>
            </w:r>
          </w:p>
          <w:p w14:paraId="108BEE3B" w14:textId="77777777" w:rsidR="003D081E" w:rsidRDefault="003D081E" w:rsidP="00892C01">
            <w:pPr>
              <w:pStyle w:val="afff6"/>
              <w:numPr>
                <w:ilvl w:val="0"/>
                <w:numId w:val="20"/>
              </w:numPr>
            </w:pPr>
            <w:r>
              <w:rPr>
                <w:rFonts w:hint="eastAsia"/>
              </w:rPr>
              <w:t>コールバック</w:t>
            </w:r>
          </w:p>
          <w:p w14:paraId="633EFCC9" w14:textId="77777777" w:rsidR="003D081E" w:rsidRDefault="003D081E">
            <w:pPr>
              <w:pStyle w:val="afff6"/>
              <w:ind w:left="440"/>
            </w:pPr>
            <w:r>
              <w:t>電話やメッセージを使用して本人確認を行う方法。例えば、ログイン時にワンタイムパスワードを送信し、そのパスワードを使用してログインする方法などが含まれます。二要素認証（2FA）の一部として利用されることも多いです。</w:t>
            </w:r>
          </w:p>
          <w:p w14:paraId="0274A36F" w14:textId="77777777" w:rsidR="003D081E" w:rsidRDefault="003D081E" w:rsidP="00892C01">
            <w:pPr>
              <w:pStyle w:val="afff6"/>
              <w:numPr>
                <w:ilvl w:val="0"/>
                <w:numId w:val="20"/>
              </w:numPr>
            </w:pPr>
            <w:r>
              <w:rPr>
                <w:rFonts w:hint="eastAsia"/>
              </w:rPr>
              <w:t>デジタル署名</w:t>
            </w:r>
          </w:p>
          <w:p w14:paraId="4FAE88D4" w14:textId="66CF7180" w:rsidR="003D081E" w:rsidRDefault="003D081E">
            <w:pPr>
              <w:pStyle w:val="afff6"/>
              <w:ind w:left="440"/>
            </w:pPr>
            <w:r>
              <w:t>公開鍵暗号方式を利用して、データの</w:t>
            </w:r>
            <w:bookmarkStart w:id="1899" w:name="■改ざん25ー2ー1"/>
            <w:r w:rsidR="00BF61A4">
              <w:fldChar w:fldCharType="begin"/>
            </w:r>
            <w:r w:rsidR="00BF61A4">
              <w:instrText>HYPERLINK  \l "■改ざん"</w:instrText>
            </w:r>
            <w:r w:rsidR="00BF61A4">
              <w:fldChar w:fldCharType="separate"/>
            </w:r>
            <w:r w:rsidRPr="00BF61A4">
              <w:rPr>
                <w:rStyle w:val="a7"/>
              </w:rPr>
              <w:t>改ざん</w:t>
            </w:r>
            <w:bookmarkEnd w:id="1899"/>
            <w:r w:rsidR="00BF61A4">
              <w:fldChar w:fldCharType="end"/>
            </w:r>
            <w:r>
              <w:t>や成りすましを防ぐ技術。電子的な書類やメールの送信者が本人であることを証明する際に使用されます。</w:t>
            </w:r>
          </w:p>
          <w:p w14:paraId="75C40D00" w14:textId="77777777" w:rsidR="003D081E" w:rsidRDefault="003D081E" w:rsidP="00892C01">
            <w:pPr>
              <w:pStyle w:val="afff6"/>
              <w:numPr>
                <w:ilvl w:val="0"/>
                <w:numId w:val="20"/>
              </w:numPr>
            </w:pPr>
            <w:r>
              <w:rPr>
                <w:rFonts w:hint="eastAsia"/>
              </w:rPr>
              <w:t>生体認証技術</w:t>
            </w:r>
          </w:p>
          <w:p w14:paraId="7D339DA0" w14:textId="77777777" w:rsidR="003D081E" w:rsidRDefault="003D081E">
            <w:pPr>
              <w:pStyle w:val="afff6"/>
              <w:ind w:left="440"/>
            </w:pPr>
            <w:r>
              <w:t>指紋、顔認証、虹彩認証など、生体的な特徴を利用して個人を特定します。高いセキュリティを実現できますが、技術の精度やプライバシー問題が課題となることもあります。</w:t>
            </w:r>
          </w:p>
          <w:p w14:paraId="4033013B" w14:textId="77777777" w:rsidR="003D081E" w:rsidRDefault="003D081E">
            <w:pPr>
              <w:pStyle w:val="afff6"/>
              <w:ind w:left="440"/>
            </w:pPr>
          </w:p>
          <w:p w14:paraId="7FC302E1" w14:textId="77777777" w:rsidR="003D081E" w:rsidRDefault="003D081E">
            <w:pPr>
              <w:pStyle w:val="afff6"/>
            </w:pPr>
            <w:r>
              <w:rPr>
                <w:rFonts w:hint="eastAsia"/>
              </w:rPr>
              <w:t>（</w:t>
            </w:r>
            <w:r>
              <w:t>2</w:t>
            </w:r>
            <w:r>
              <w:rPr>
                <w:rFonts w:hint="eastAsia"/>
              </w:rPr>
              <w:t>）</w:t>
            </w:r>
            <w:r>
              <w:t>暗号化技術の種類と特徴</w:t>
            </w:r>
          </w:p>
          <w:p w14:paraId="775278C2" w14:textId="77777777" w:rsidR="003D081E" w:rsidRDefault="003D081E">
            <w:pPr>
              <w:pStyle w:val="afff6"/>
            </w:pPr>
            <w:r>
              <w:rPr>
                <w:rFonts w:hint="eastAsia"/>
              </w:rPr>
              <w:t>情報を保護するために、データの暗号化は重要です。主に以下の</w:t>
            </w:r>
            <w:r>
              <w:t>2つの暗号化方式があります。</w:t>
            </w:r>
          </w:p>
          <w:p w14:paraId="31EF909B" w14:textId="77777777" w:rsidR="003D081E" w:rsidRDefault="003D081E" w:rsidP="00892C01">
            <w:pPr>
              <w:pStyle w:val="afff6"/>
              <w:numPr>
                <w:ilvl w:val="0"/>
                <w:numId w:val="21"/>
              </w:numPr>
            </w:pPr>
            <w:r>
              <w:rPr>
                <w:rFonts w:hint="eastAsia"/>
              </w:rPr>
              <w:t>公開鍵暗号方式</w:t>
            </w:r>
          </w:p>
          <w:p w14:paraId="4E8B53F6" w14:textId="77777777" w:rsidR="003D081E" w:rsidRDefault="003D081E">
            <w:pPr>
              <w:pStyle w:val="afff6"/>
              <w:ind w:left="440"/>
            </w:pPr>
            <w:r>
              <w:t>暗号化と復号に異なる鍵（公開鍵と秘密鍵）を使用する方式です。公開鍵で暗号化されたデータは対応する秘密鍵でのみ復号可能であり、安全な通信に使われます。</w:t>
            </w:r>
          </w:p>
          <w:p w14:paraId="5220F369" w14:textId="77777777" w:rsidR="003D081E" w:rsidRDefault="003D081E" w:rsidP="00892C01">
            <w:pPr>
              <w:pStyle w:val="afff6"/>
              <w:numPr>
                <w:ilvl w:val="0"/>
                <w:numId w:val="21"/>
              </w:numPr>
            </w:pPr>
            <w:r>
              <w:rPr>
                <w:rFonts w:hint="eastAsia"/>
              </w:rPr>
              <w:t>秘密鍵暗号方式</w:t>
            </w:r>
          </w:p>
          <w:p w14:paraId="5526E453" w14:textId="0487A9D9" w:rsidR="003D081E" w:rsidRDefault="003D081E">
            <w:pPr>
              <w:pStyle w:val="afff6"/>
              <w:ind w:left="440"/>
            </w:pPr>
            <w:r>
              <w:t>暗号化と復号に同じ鍵を使用する方式。公開鍵暗号に比べて高速で、</w:t>
            </w:r>
            <w:bookmarkStart w:id="1900" w:name="■VPN（VirtualPrivateNetwork）25ー2ー1"/>
            <w:r w:rsidR="00121C31">
              <w:fldChar w:fldCharType="begin"/>
            </w:r>
            <w:r w:rsidR="00121C31">
              <w:instrText>HYPERLINK  \l "■VPN（VirtualPrivateNetwork）"</w:instrText>
            </w:r>
            <w:r w:rsidR="00121C31">
              <w:fldChar w:fldCharType="separate"/>
            </w:r>
            <w:r w:rsidRPr="00121C31">
              <w:rPr>
                <w:rStyle w:val="a7"/>
              </w:rPr>
              <w:t>VPN</w:t>
            </w:r>
            <w:bookmarkEnd w:id="1900"/>
            <w:r w:rsidR="00121C31">
              <w:fldChar w:fldCharType="end"/>
            </w:r>
            <w:r>
              <w:t>やWi-Fiのセキュリティなどに使用されますが、鍵の管理が課題となります。</w:t>
            </w:r>
          </w:p>
          <w:p w14:paraId="5012348B" w14:textId="77777777" w:rsidR="003D081E" w:rsidRDefault="003D081E">
            <w:pPr>
              <w:pStyle w:val="afff6"/>
            </w:pPr>
          </w:p>
          <w:p w14:paraId="6576A404" w14:textId="77777777" w:rsidR="003D081E" w:rsidRDefault="003D081E">
            <w:pPr>
              <w:pStyle w:val="afff6"/>
            </w:pPr>
            <w:r>
              <w:rPr>
                <w:rFonts w:hint="eastAsia"/>
              </w:rPr>
              <w:t>（3）</w:t>
            </w:r>
            <w:r>
              <w:t>不正侵入・コンピュータウイルス対策</w:t>
            </w:r>
          </w:p>
          <w:p w14:paraId="137F2065" w14:textId="77777777" w:rsidR="003D081E" w:rsidRDefault="003D081E">
            <w:pPr>
              <w:pStyle w:val="afff6"/>
            </w:pPr>
            <w:r>
              <w:rPr>
                <w:rFonts w:hint="eastAsia"/>
              </w:rPr>
              <w:t>ネットワークやシステムに対する攻撃を防ぐための対策です。</w:t>
            </w:r>
          </w:p>
          <w:p w14:paraId="0F0A8E99" w14:textId="77777777" w:rsidR="003D081E" w:rsidRDefault="003D081E" w:rsidP="00892C01">
            <w:pPr>
              <w:pStyle w:val="afff6"/>
              <w:numPr>
                <w:ilvl w:val="0"/>
                <w:numId w:val="22"/>
              </w:numPr>
            </w:pPr>
            <w:r>
              <w:rPr>
                <w:rFonts w:hint="eastAsia"/>
              </w:rPr>
              <w:t>入退出管理</w:t>
            </w:r>
          </w:p>
          <w:p w14:paraId="230D3723" w14:textId="77777777" w:rsidR="003D081E" w:rsidRDefault="003D081E">
            <w:pPr>
              <w:pStyle w:val="afff6"/>
              <w:ind w:left="440"/>
            </w:pPr>
            <w:r>
              <w:t>システムや施設への物理的・論理的なアクセスを制限し、許可された者のみがアクセスできるようにする対策です。カードキーや生体認証が使用されます。</w:t>
            </w:r>
          </w:p>
          <w:p w14:paraId="4D08EBFE" w14:textId="77777777" w:rsidR="003D081E" w:rsidRDefault="003D081E" w:rsidP="00892C01">
            <w:pPr>
              <w:pStyle w:val="afff6"/>
              <w:numPr>
                <w:ilvl w:val="0"/>
                <w:numId w:val="22"/>
              </w:numPr>
            </w:pPr>
            <w:r>
              <w:rPr>
                <w:rFonts w:hint="eastAsia"/>
              </w:rPr>
              <w:t>アクセス管理、機密管理</w:t>
            </w:r>
          </w:p>
          <w:p w14:paraId="6A52448A" w14:textId="77777777" w:rsidR="003D081E" w:rsidRDefault="003D081E">
            <w:pPr>
              <w:pStyle w:val="afff6"/>
              <w:ind w:left="440"/>
            </w:pPr>
            <w:r>
              <w:t>特定の情報にアクセスできるユーザーや権限を設定し、無許可のアクセスを防ぎます。これにより、社内のデータ流出や情報漏</w:t>
            </w:r>
            <w:r>
              <w:rPr>
                <w:rFonts w:hint="eastAsia"/>
              </w:rPr>
              <w:t>えい</w:t>
            </w:r>
            <w:r>
              <w:t>を防ぎます。</w:t>
            </w:r>
          </w:p>
          <w:p w14:paraId="711C5718" w14:textId="77777777" w:rsidR="003D081E" w:rsidRDefault="003D081E" w:rsidP="00892C01">
            <w:pPr>
              <w:pStyle w:val="afff6"/>
              <w:numPr>
                <w:ilvl w:val="0"/>
                <w:numId w:val="22"/>
              </w:numPr>
            </w:pPr>
            <w:r>
              <w:rPr>
                <w:rFonts w:hint="eastAsia"/>
              </w:rPr>
              <w:t>ファイアウォール</w:t>
            </w:r>
          </w:p>
          <w:p w14:paraId="67462250" w14:textId="530726D1" w:rsidR="003D081E" w:rsidRDefault="003D081E">
            <w:pPr>
              <w:pStyle w:val="afff6"/>
              <w:ind w:left="440"/>
            </w:pPr>
            <w:r>
              <w:t>ネットワーク間の不正な通信を防ぐための装置またはソフトウェア。パケットフィルタリングや</w:t>
            </w:r>
            <w:bookmarkStart w:id="1901" w:name="■プロキシ25ー2ー1"/>
            <w:r w:rsidR="004E213C">
              <w:fldChar w:fldCharType="begin"/>
            </w:r>
            <w:r w:rsidR="004E213C">
              <w:instrText>HYPERLINK  \l "■プロキシ"</w:instrText>
            </w:r>
            <w:r w:rsidR="004E213C">
              <w:fldChar w:fldCharType="separate"/>
            </w:r>
            <w:r w:rsidRPr="004E213C">
              <w:rPr>
                <w:rStyle w:val="a7"/>
              </w:rPr>
              <w:t>プロキシ</w:t>
            </w:r>
            <w:bookmarkEnd w:id="1901"/>
            <w:r w:rsidR="004E213C">
              <w:fldChar w:fldCharType="end"/>
            </w:r>
            <w:r>
              <w:t>機能などを使用し、外部からの攻撃を防ぎます。</w:t>
            </w:r>
          </w:p>
          <w:p w14:paraId="089F34CD" w14:textId="77777777" w:rsidR="003D081E" w:rsidRDefault="003D081E" w:rsidP="00892C01">
            <w:pPr>
              <w:pStyle w:val="afff6"/>
              <w:numPr>
                <w:ilvl w:val="0"/>
                <w:numId w:val="22"/>
              </w:numPr>
            </w:pPr>
            <w:r>
              <w:rPr>
                <w:rFonts w:hint="eastAsia"/>
              </w:rPr>
              <w:t>コンピュータウイルス対策</w:t>
            </w:r>
          </w:p>
          <w:p w14:paraId="5EB958DD" w14:textId="77777777" w:rsidR="003D081E" w:rsidRDefault="003D081E">
            <w:pPr>
              <w:pStyle w:val="afff6"/>
              <w:ind w:left="440"/>
            </w:pPr>
            <w:r>
              <w:t>ウイルス対策ソフトウェアの導入や、定期的なアップデート、メール添付ファイルの検査など、ウイルス感染を防ぐための措置が取られます。</w:t>
            </w:r>
          </w:p>
          <w:p w14:paraId="0792FF90" w14:textId="77777777" w:rsidR="003D081E" w:rsidRDefault="003D081E">
            <w:pPr>
              <w:pStyle w:val="afff6"/>
            </w:pPr>
          </w:p>
          <w:p w14:paraId="2D62F2A8" w14:textId="77777777" w:rsidR="003D081E" w:rsidRDefault="003D081E">
            <w:pPr>
              <w:pStyle w:val="afff6"/>
            </w:pPr>
            <w:r>
              <w:rPr>
                <w:rFonts w:hint="eastAsia"/>
              </w:rPr>
              <w:t>（</w:t>
            </w:r>
            <w:r>
              <w:t>4</w:t>
            </w:r>
            <w:r>
              <w:rPr>
                <w:rFonts w:hint="eastAsia"/>
              </w:rPr>
              <w:t>）</w:t>
            </w:r>
            <w:r>
              <w:t>演習問題【セキュリティの種類と対策】</w:t>
            </w:r>
          </w:p>
          <w:p w14:paraId="4803EB7A" w14:textId="77777777" w:rsidR="003D081E" w:rsidRDefault="003D081E">
            <w:pPr>
              <w:pStyle w:val="afff6"/>
            </w:pPr>
            <w:r>
              <w:rPr>
                <w:rFonts w:hint="eastAsia"/>
              </w:rPr>
              <w:t>実際の状況を想定したシナリオを使い、各種セキュリティ対策がどのように適用されるかを検討します。</w:t>
            </w:r>
          </w:p>
          <w:p w14:paraId="596D75FE" w14:textId="77777777" w:rsidR="003D081E" w:rsidRDefault="003D081E">
            <w:pPr>
              <w:pStyle w:val="afff6"/>
            </w:pPr>
            <w:r>
              <w:t>例：新しいウェブサービスを公開する際、どのような認証・暗号化技術を導入すべきかを考察する問題。</w:t>
            </w:r>
          </w:p>
          <w:p w14:paraId="575486D6" w14:textId="77777777" w:rsidR="003D081E" w:rsidRPr="00CD20E5" w:rsidRDefault="003D081E">
            <w:pPr>
              <w:pStyle w:val="afff6"/>
            </w:pPr>
          </w:p>
          <w:p w14:paraId="60C5995B" w14:textId="77777777" w:rsidR="003D081E" w:rsidRDefault="003D081E">
            <w:pPr>
              <w:pStyle w:val="afff8"/>
            </w:pPr>
            <w:r>
              <w:t>2. その</w:t>
            </w:r>
            <w:r>
              <w:rPr>
                <w:rFonts w:hint="eastAsia"/>
              </w:rPr>
              <w:t>ほか</w:t>
            </w:r>
            <w:r>
              <w:t>の情報セキュリティ対策</w:t>
            </w:r>
          </w:p>
          <w:p w14:paraId="17991B31" w14:textId="77777777" w:rsidR="003D081E" w:rsidRDefault="003D081E">
            <w:pPr>
              <w:pStyle w:val="afff6"/>
            </w:pPr>
            <w:r>
              <w:t>（1） 個人情報の漏えい</w:t>
            </w:r>
          </w:p>
          <w:p w14:paraId="67B4E630" w14:textId="77777777" w:rsidR="003D081E" w:rsidRDefault="003D081E">
            <w:pPr>
              <w:pStyle w:val="afff6"/>
            </w:pPr>
            <w:r>
              <w:rPr>
                <w:rFonts w:hint="eastAsia"/>
              </w:rPr>
              <w:t>個人情報の漏えいリスクに対する対策として、データの暗号化、アクセス権限の制限、適切なバックアップの実施が重要です。また、外部とのデータ共有には必ずセキュリティ対策を講じ、セキュアなチャネルを使用することが推奨されます。</w:t>
            </w:r>
          </w:p>
          <w:p w14:paraId="21EFB2E7" w14:textId="77777777" w:rsidR="003D081E" w:rsidRDefault="003D081E">
            <w:pPr>
              <w:pStyle w:val="afff6"/>
            </w:pPr>
          </w:p>
          <w:p w14:paraId="03AF1E3D" w14:textId="77777777" w:rsidR="003D081E" w:rsidRDefault="003D081E">
            <w:pPr>
              <w:pStyle w:val="afff6"/>
            </w:pPr>
            <w:r>
              <w:t>（2） 情報セキュリティポリシー</w:t>
            </w:r>
          </w:p>
          <w:p w14:paraId="7027C739" w14:textId="50F45AA8" w:rsidR="003D081E" w:rsidRDefault="003D081E">
            <w:pPr>
              <w:pStyle w:val="afff6"/>
            </w:pPr>
            <w:r>
              <w:rPr>
                <w:rFonts w:hint="eastAsia"/>
              </w:rPr>
              <w:t>企業や組織が、</w:t>
            </w:r>
            <w:bookmarkStart w:id="1902" w:name="■情報資産25ー2ー1"/>
            <w:r w:rsidR="00CC28EE">
              <w:fldChar w:fldCharType="begin"/>
            </w:r>
            <w:r w:rsidR="00CC28EE">
              <w:rPr>
                <w:rFonts w:hint="eastAsia"/>
              </w:rPr>
              <w:instrText xml:space="preserve">HYPERLINK </w:instrText>
            </w:r>
            <w:r w:rsidR="00CC28EE">
              <w:instrText xml:space="preserve"> \l "</w:instrText>
            </w:r>
            <w:r w:rsidR="00CC28EE">
              <w:rPr>
                <w:rFonts w:hint="eastAsia"/>
              </w:rPr>
              <w:instrText>■情報資産</w:instrText>
            </w:r>
            <w:r w:rsidR="00CC28EE">
              <w:instrText>"</w:instrText>
            </w:r>
            <w:r w:rsidR="00CC28EE">
              <w:fldChar w:fldCharType="separate"/>
            </w:r>
            <w:r w:rsidRPr="00CC28EE">
              <w:rPr>
                <w:rStyle w:val="a7"/>
                <w:rFonts w:hint="eastAsia"/>
              </w:rPr>
              <w:t>情報資産</w:t>
            </w:r>
            <w:bookmarkEnd w:id="1902"/>
            <w:r w:rsidR="00CC28EE">
              <w:fldChar w:fldCharType="end"/>
            </w:r>
            <w:r>
              <w:rPr>
                <w:rFonts w:hint="eastAsia"/>
              </w:rPr>
              <w:t>をどのように保護するかを明確に定めた規程やガイドラインを「情報セキュリティポリシー」と呼びます。これにより、従業員全員がセキュリティの重要性を理解し、一貫した対策を講じることができます。</w:t>
            </w:r>
          </w:p>
          <w:p w14:paraId="4112D755" w14:textId="77777777" w:rsidR="003D081E" w:rsidRDefault="003D081E">
            <w:pPr>
              <w:pStyle w:val="afff6"/>
            </w:pPr>
          </w:p>
          <w:p w14:paraId="0ADBBB03" w14:textId="77777777" w:rsidR="003D081E" w:rsidRDefault="003D081E">
            <w:pPr>
              <w:pStyle w:val="afff6"/>
            </w:pPr>
            <w:r>
              <w:t>（3） 責任と権限の明確化</w:t>
            </w:r>
          </w:p>
          <w:p w14:paraId="2AA2217B" w14:textId="77777777" w:rsidR="003D081E" w:rsidRDefault="003D081E">
            <w:pPr>
              <w:pStyle w:val="afff6"/>
            </w:pPr>
            <w:r>
              <w:rPr>
                <w:rFonts w:hint="eastAsia"/>
              </w:rPr>
              <w:t>セキュリティ対策においては、誰がどのような責任を持ち、どのような権限を持つのかを明確にすることが不可欠です。これにより、インシデント発生時の対応がスムーズに進行し、迅速な問題解決が可能となります。</w:t>
            </w:r>
          </w:p>
          <w:p w14:paraId="28EB38C9" w14:textId="77777777" w:rsidR="003D081E" w:rsidRDefault="003D081E">
            <w:pPr>
              <w:pStyle w:val="afff6"/>
            </w:pPr>
          </w:p>
          <w:p w14:paraId="62EE4D56" w14:textId="77777777" w:rsidR="003D081E" w:rsidRDefault="003D081E">
            <w:pPr>
              <w:pStyle w:val="afff6"/>
            </w:pPr>
            <w:r>
              <w:t>（4） 情報セキュリティマネジメントシステム（ISMS）</w:t>
            </w:r>
          </w:p>
          <w:p w14:paraId="6B19BFAB" w14:textId="77777777" w:rsidR="003D081E" w:rsidRDefault="003D081E">
            <w:pPr>
              <w:pStyle w:val="afff6"/>
            </w:pPr>
            <w:r>
              <w:t>ISMSは、企業や組織がセキュリティ管理をシステム的に行うためのフレームワークです。国際規格であるISO/IEC 27001に準拠して、リスクの評価、管理、改善を繰り返すことで、継続的なセキュリティ強化を図ります。</w:t>
            </w:r>
          </w:p>
        </w:tc>
      </w:tr>
    </w:tbl>
    <w:p w14:paraId="4E51F684" w14:textId="77777777" w:rsidR="003D081E" w:rsidRDefault="003D081E" w:rsidP="003D081E"/>
    <w:p w14:paraId="396B0BB5" w14:textId="77777777" w:rsidR="003D081E" w:rsidRPr="00055D2C" w:rsidRDefault="003D081E" w:rsidP="003D081E">
      <w:pPr>
        <w:widowControl/>
        <w:ind w:firstLineChars="0" w:firstLine="0"/>
        <w:jc w:val="left"/>
        <w:outlineLvl w:val="5"/>
        <w:rPr>
          <w:rFonts w:asciiTheme="majorHAnsi" w:eastAsiaTheme="majorEastAsia" w:hAnsiTheme="majorHAnsi" w:cstheme="majorBidi"/>
          <w:b/>
          <w:bCs/>
          <w:color w:val="2E5496"/>
        </w:rPr>
      </w:pPr>
      <w:r>
        <w:rPr>
          <w:rFonts w:asciiTheme="majorHAnsi" w:eastAsiaTheme="majorEastAsia" w:hAnsiTheme="majorHAnsi" w:cstheme="majorBidi" w:hint="eastAsia"/>
          <w:b/>
          <w:bCs/>
          <w:color w:val="2E5496"/>
        </w:rPr>
        <w:t>4</w:t>
      </w:r>
      <w:r w:rsidRPr="00055D2C">
        <w:rPr>
          <w:rFonts w:asciiTheme="majorHAnsi" w:eastAsiaTheme="majorEastAsia" w:hAnsiTheme="majorHAnsi" w:cstheme="majorBidi" w:hint="eastAsia"/>
          <w:b/>
          <w:bCs/>
          <w:color w:val="2E5496"/>
        </w:rPr>
        <w:t>.学習方法</w:t>
      </w:r>
      <w:r w:rsidRPr="00055D2C">
        <w:rPr>
          <w:rFonts w:asciiTheme="majorHAnsi" w:eastAsiaTheme="majorEastAsia" w:hAnsiTheme="majorHAnsi" w:cstheme="majorBidi"/>
          <w:b/>
          <w:bCs/>
          <w:color w:val="2E5496"/>
        </w:rPr>
        <w:t>の選定</w:t>
      </w:r>
    </w:p>
    <w:p w14:paraId="5AACEBDB" w14:textId="77777777" w:rsidR="003D081E" w:rsidRDefault="003D081E" w:rsidP="003D081E">
      <w:r w:rsidRPr="00055D2C">
        <w:rPr>
          <w:rFonts w:hint="eastAsia"/>
        </w:rPr>
        <w:t>カリキュラム内容を学習するための方法を</w:t>
      </w:r>
      <w:r>
        <w:rPr>
          <w:rFonts w:hint="eastAsia"/>
        </w:rPr>
        <w:t>検討します。学習方法を例示します。</w:t>
      </w:r>
    </w:p>
    <w:p w14:paraId="36E106E0" w14:textId="77777777" w:rsidR="003D081E" w:rsidRPr="00206E02" w:rsidRDefault="003D081E" w:rsidP="003D081E"/>
    <w:p w14:paraId="71D1A2CD" w14:textId="77777777" w:rsidR="003D081E" w:rsidRDefault="003D081E" w:rsidP="00892C01">
      <w:pPr>
        <w:pStyle w:val="ab"/>
        <w:numPr>
          <w:ilvl w:val="0"/>
          <w:numId w:val="22"/>
        </w:numPr>
        <w:ind w:leftChars="0" w:firstLineChars="0"/>
      </w:pPr>
      <w:r>
        <w:t>オンライン学習</w:t>
      </w:r>
      <w:r>
        <w:rPr>
          <w:rFonts w:hint="eastAsia"/>
        </w:rPr>
        <w:t>（eラーニングなど）</w:t>
      </w:r>
      <w:r>
        <w:t>の利用</w:t>
      </w:r>
    </w:p>
    <w:p w14:paraId="125F941A" w14:textId="77777777" w:rsidR="003D081E" w:rsidRDefault="003D081E" w:rsidP="003D081E">
      <w:r>
        <w:rPr>
          <w:rFonts w:hint="eastAsia"/>
        </w:rPr>
        <w:t>無料や低価格で利用できるオンライン学習プラットフォームを活用します。例えば、「マナビ</w:t>
      </w:r>
      <w:r>
        <w:t>DX」などで、以下のような内容を学びます：</w:t>
      </w:r>
    </w:p>
    <w:p w14:paraId="77C16636" w14:textId="77777777" w:rsidR="003D081E" w:rsidRDefault="003D081E" w:rsidP="00892C01">
      <w:pPr>
        <w:pStyle w:val="ab"/>
        <w:numPr>
          <w:ilvl w:val="0"/>
          <w:numId w:val="23"/>
        </w:numPr>
        <w:ind w:leftChars="0" w:firstLineChars="0"/>
      </w:pPr>
      <w:r>
        <w:rPr>
          <w:rFonts w:hint="eastAsia"/>
        </w:rPr>
        <w:t>パスワードや生体認証技術、暗号化技術の基礎について解説したレッスン</w:t>
      </w:r>
    </w:p>
    <w:bookmarkStart w:id="1903" w:name="■不正アクセス25ー2ー1"/>
    <w:p w14:paraId="517B0B5E" w14:textId="0951D700" w:rsidR="003D081E" w:rsidRDefault="009B41B1" w:rsidP="00892C01">
      <w:pPr>
        <w:pStyle w:val="ab"/>
        <w:numPr>
          <w:ilvl w:val="0"/>
          <w:numId w:val="23"/>
        </w:numPr>
        <w:ind w:leftChars="0" w:firstLineChars="0"/>
      </w:pPr>
      <w:r>
        <w:fldChar w:fldCharType="begin"/>
      </w:r>
      <w:r>
        <w:rPr>
          <w:rFonts w:hint="eastAsia"/>
        </w:rPr>
        <w:instrText xml:space="preserve">HYPERLINK </w:instrText>
      </w:r>
      <w:r>
        <w:instrText xml:space="preserve"> \l "</w:instrText>
      </w:r>
      <w:r>
        <w:rPr>
          <w:rFonts w:hint="eastAsia"/>
        </w:rPr>
        <w:instrText>■不正アクセス</w:instrText>
      </w:r>
      <w:r>
        <w:instrText>"</w:instrText>
      </w:r>
      <w:r>
        <w:fldChar w:fldCharType="separate"/>
      </w:r>
      <w:r w:rsidR="003D081E" w:rsidRPr="009B41B1">
        <w:rPr>
          <w:rStyle w:val="a7"/>
          <w:rFonts w:hint="eastAsia"/>
        </w:rPr>
        <w:t>不正アクセス</w:t>
      </w:r>
      <w:bookmarkEnd w:id="1903"/>
      <w:r>
        <w:fldChar w:fldCharType="end"/>
      </w:r>
      <w:r w:rsidR="003D081E">
        <w:rPr>
          <w:rFonts w:hint="eastAsia"/>
        </w:rPr>
        <w:t>対策やウイルス対策の基本を学べる動画やレッスン</w:t>
      </w:r>
    </w:p>
    <w:p w14:paraId="787008C2" w14:textId="77777777" w:rsidR="003D081E" w:rsidRDefault="003D081E" w:rsidP="00892C01">
      <w:pPr>
        <w:pStyle w:val="ab"/>
        <w:numPr>
          <w:ilvl w:val="0"/>
          <w:numId w:val="23"/>
        </w:numPr>
        <w:ind w:leftChars="0" w:firstLineChars="0"/>
      </w:pPr>
      <w:r>
        <w:rPr>
          <w:rFonts w:hint="eastAsia"/>
        </w:rPr>
        <w:t>情報セキュリティポリシーや</w:t>
      </w:r>
      <w:r>
        <w:t>ISMSの基本をカバーする初心者向けの</w:t>
      </w:r>
      <w:r>
        <w:rPr>
          <w:rFonts w:hint="eastAsia"/>
        </w:rPr>
        <w:t>レッスン</w:t>
      </w:r>
    </w:p>
    <w:p w14:paraId="7D0D0517" w14:textId="77777777" w:rsidR="003D081E" w:rsidRDefault="003D081E" w:rsidP="003D081E">
      <w:pPr>
        <w:pStyle w:val="ab"/>
        <w:ind w:leftChars="0" w:left="440" w:firstLineChars="0" w:firstLine="0"/>
      </w:pPr>
    </w:p>
    <w:p w14:paraId="7789450E" w14:textId="77777777" w:rsidR="003D081E" w:rsidRDefault="003D081E" w:rsidP="00892C01">
      <w:pPr>
        <w:pStyle w:val="ab"/>
        <w:numPr>
          <w:ilvl w:val="0"/>
          <w:numId w:val="22"/>
        </w:numPr>
        <w:ind w:leftChars="0" w:firstLineChars="0"/>
      </w:pPr>
      <w:r>
        <w:t>実践的な演習を取り入れた社内研修</w:t>
      </w:r>
    </w:p>
    <w:p w14:paraId="682B141B" w14:textId="77777777" w:rsidR="003D081E" w:rsidRDefault="003D081E" w:rsidP="003D081E">
      <w:r>
        <w:rPr>
          <w:rFonts w:hint="eastAsia"/>
        </w:rPr>
        <w:t>社内で、実際に手を動かして学べる簡単な演習を実施します。例えば、以下のような内容を取り入れます：</w:t>
      </w:r>
    </w:p>
    <w:p w14:paraId="57AF50E9" w14:textId="77777777" w:rsidR="003D081E" w:rsidRDefault="003D081E" w:rsidP="00892C01">
      <w:pPr>
        <w:pStyle w:val="ab"/>
        <w:numPr>
          <w:ilvl w:val="0"/>
          <w:numId w:val="24"/>
        </w:numPr>
        <w:ind w:leftChars="0" w:firstLineChars="0"/>
      </w:pPr>
      <w:r>
        <w:rPr>
          <w:rFonts w:hint="eastAsia"/>
        </w:rPr>
        <w:t>パスワード管理や二要素認証の設定について、従業員が自分で試すハンズオン研修</w:t>
      </w:r>
    </w:p>
    <w:p w14:paraId="7BBFD335" w14:textId="77777777" w:rsidR="003D081E" w:rsidRDefault="003D081E" w:rsidP="00892C01">
      <w:pPr>
        <w:pStyle w:val="ab"/>
        <w:numPr>
          <w:ilvl w:val="0"/>
          <w:numId w:val="24"/>
        </w:numPr>
        <w:ind w:leftChars="0" w:firstLineChars="0"/>
      </w:pPr>
      <w:r>
        <w:rPr>
          <w:rFonts w:hint="eastAsia"/>
        </w:rPr>
        <w:t>簡単なファイアウォールの設定やアクセス管理の仕組みを学べる実践的な演習</w:t>
      </w:r>
    </w:p>
    <w:p w14:paraId="09168CEC" w14:textId="77777777" w:rsidR="003D081E" w:rsidRDefault="003D081E" w:rsidP="00892C01">
      <w:pPr>
        <w:pStyle w:val="ab"/>
        <w:numPr>
          <w:ilvl w:val="0"/>
          <w:numId w:val="24"/>
        </w:numPr>
        <w:ind w:leftChars="0" w:firstLineChars="0"/>
      </w:pPr>
      <w:r>
        <w:rPr>
          <w:rFonts w:hint="eastAsia"/>
        </w:rPr>
        <w:t>セキュリティ対策の演習問題の実施</w:t>
      </w:r>
    </w:p>
    <w:p w14:paraId="4128E62B" w14:textId="77777777" w:rsidR="003D081E" w:rsidRDefault="003D081E" w:rsidP="003D081E">
      <w:pPr>
        <w:ind w:left="240" w:firstLineChars="0" w:firstLine="0"/>
      </w:pPr>
      <w:r>
        <w:t>これ</w:t>
      </w:r>
      <w:r>
        <w:rPr>
          <w:rFonts w:hint="eastAsia"/>
        </w:rPr>
        <w:t>らの実施に</w:t>
      </w:r>
      <w:r>
        <w:t>より、従業員がすぐに実務に役立てられるスキルを身につけられます。</w:t>
      </w:r>
    </w:p>
    <w:p w14:paraId="5912CE72" w14:textId="77777777" w:rsidR="003D081E" w:rsidRDefault="003D081E" w:rsidP="003D081E"/>
    <w:p w14:paraId="4186C88D" w14:textId="77777777" w:rsidR="003D081E" w:rsidRDefault="003D081E" w:rsidP="00892C01">
      <w:pPr>
        <w:pStyle w:val="ab"/>
        <w:numPr>
          <w:ilvl w:val="0"/>
          <w:numId w:val="22"/>
        </w:numPr>
        <w:ind w:leftChars="0" w:firstLineChars="0"/>
      </w:pPr>
      <w:r>
        <w:rPr>
          <w:rFonts w:hint="eastAsia"/>
        </w:rPr>
        <w:t>社内ディスカッションと情報共有</w:t>
      </w:r>
    </w:p>
    <w:p w14:paraId="6AC89A98" w14:textId="77777777" w:rsidR="003D081E" w:rsidRDefault="003D081E" w:rsidP="003D081E">
      <w:r>
        <w:rPr>
          <w:rFonts w:hint="eastAsia"/>
        </w:rPr>
        <w:t>定期的に社内でセキュリティに関する話し合いや情報共有の場を設け、従業員同士で意見交換を行います。例えば以下のような事項を取り上げます。</w:t>
      </w:r>
    </w:p>
    <w:p w14:paraId="2CDF9D1A" w14:textId="77777777" w:rsidR="003D081E" w:rsidRDefault="003D081E" w:rsidP="00892C01">
      <w:pPr>
        <w:pStyle w:val="ab"/>
        <w:numPr>
          <w:ilvl w:val="0"/>
          <w:numId w:val="25"/>
        </w:numPr>
        <w:ind w:leftChars="0" w:firstLineChars="0"/>
      </w:pPr>
      <w:r>
        <w:rPr>
          <w:rFonts w:hint="eastAsia"/>
        </w:rPr>
        <w:t>個人情報保護やセキュリティポリシーに関する業務上の注意点や実践方法について</w:t>
      </w:r>
    </w:p>
    <w:p w14:paraId="199AA6DE" w14:textId="77777777" w:rsidR="003D081E" w:rsidRDefault="003D081E" w:rsidP="00892C01">
      <w:pPr>
        <w:pStyle w:val="ab"/>
        <w:numPr>
          <w:ilvl w:val="0"/>
          <w:numId w:val="25"/>
        </w:numPr>
        <w:ind w:leftChars="0" w:firstLineChars="0"/>
      </w:pPr>
      <w:r>
        <w:t>ISMSをどのように社内で実践するか、基本的な導入手順や活用方法について</w:t>
      </w:r>
      <w:r>
        <w:rPr>
          <w:rFonts w:hint="eastAsia"/>
        </w:rPr>
        <w:t>ディスカッションを行います。学んだ内容を業務にどのように適用できるかを従業員同士で考えることで、実践的な理解を深め、セキュリティ対策を現場で活かせるようになります。</w:t>
      </w:r>
    </w:p>
    <w:p w14:paraId="5D0063DF" w14:textId="77777777" w:rsidR="003D081E" w:rsidRDefault="003D081E" w:rsidP="003D081E">
      <w:pPr>
        <w:pStyle w:val="ab"/>
        <w:ind w:leftChars="0" w:left="680" w:firstLineChars="0" w:firstLine="0"/>
      </w:pPr>
    </w:p>
    <w:p w14:paraId="730437F4" w14:textId="77777777" w:rsidR="003D081E" w:rsidRDefault="003D081E" w:rsidP="003D081E">
      <w:pPr>
        <w:pStyle w:val="61"/>
      </w:pPr>
      <w:r>
        <w:rPr>
          <w:rFonts w:hint="eastAsia"/>
        </w:rPr>
        <w:t>5.学習の進行と進捗管理</w:t>
      </w:r>
    </w:p>
    <w:p w14:paraId="03E37299" w14:textId="77777777" w:rsidR="003D081E" w:rsidRDefault="003D081E" w:rsidP="003D081E">
      <w:r>
        <w:rPr>
          <w:rFonts w:hint="eastAsia"/>
        </w:rPr>
        <w:t>学習を開始し、週次または月次で進捗報告を行います。各セッションの進行状況を確認し、従業員が計画に遅れを取っている場合は、すぐに調整を行います。さらに、定期的なテストや確認を設定し、理解度やスキルの定着度を把握します。</w:t>
      </w:r>
    </w:p>
    <w:p w14:paraId="47AFFAE0" w14:textId="77777777" w:rsidR="003D081E" w:rsidRDefault="003D081E" w:rsidP="003D081E"/>
    <w:p w14:paraId="45382C0E" w14:textId="77777777" w:rsidR="003D081E" w:rsidRDefault="003D081E" w:rsidP="003D081E">
      <w:pPr>
        <w:pStyle w:val="61"/>
      </w:pPr>
      <w:r>
        <w:rPr>
          <w:rFonts w:hint="eastAsia"/>
        </w:rPr>
        <w:t>6.フィードバック収集とフォローアップの実施</w:t>
      </w:r>
    </w:p>
    <w:p w14:paraId="16FEF645" w14:textId="77777777" w:rsidR="003D081E" w:rsidRPr="00A12F96" w:rsidRDefault="003D081E" w:rsidP="003D081E">
      <w:r>
        <w:rPr>
          <w:rFonts w:hint="eastAsia"/>
        </w:rPr>
        <w:t>従業員からのフィードバックを定期的に収集し、内容が難しすぎる、または簡単すぎる場合には、カリキュラムの内容を調整します。</w:t>
      </w:r>
      <w:r w:rsidRPr="00AA087D">
        <w:rPr>
          <w:rFonts w:hint="eastAsia"/>
        </w:rPr>
        <w:t>さらに、トレーニング終了後も、従業員が学んだことを実際の仕事で活用できているかを確認し、必要に応じて追加のサポートや新しい学習計画を提供します。</w:t>
      </w:r>
    </w:p>
    <w:p w14:paraId="4E3A7F18" w14:textId="77777777" w:rsidR="003D081E" w:rsidRDefault="003D081E" w:rsidP="003D081E"/>
    <w:p w14:paraId="352AA73E" w14:textId="77777777" w:rsidR="003D081E" w:rsidRDefault="003D081E" w:rsidP="003D081E">
      <w:pPr>
        <w:pStyle w:val="4"/>
      </w:pPr>
      <w:bookmarkStart w:id="1904" w:name="_Toc182561795"/>
      <w:bookmarkStart w:id="1905" w:name="_Toc185339064"/>
      <w:bookmarkStart w:id="1906" w:name="_Toc188349161"/>
      <w:r>
        <w:rPr>
          <w:rFonts w:hint="eastAsia"/>
        </w:rPr>
        <w:t>「</w:t>
      </w:r>
      <w:r w:rsidRPr="00772550">
        <w:rPr>
          <w:rFonts w:hint="eastAsia"/>
        </w:rPr>
        <w:t>デジタルスキル標準</w:t>
      </w:r>
      <w:r>
        <w:rPr>
          <w:rFonts w:hint="eastAsia"/>
        </w:rPr>
        <w:t>」の実施計画例</w:t>
      </w:r>
      <w:bookmarkEnd w:id="1904"/>
      <w:bookmarkEnd w:id="1905"/>
      <w:bookmarkEnd w:id="1906"/>
    </w:p>
    <w:p w14:paraId="405EC21A" w14:textId="77777777" w:rsidR="003D081E" w:rsidRDefault="003D081E" w:rsidP="003D081E">
      <w:r w:rsidRPr="003C736B">
        <w:rPr>
          <w:rFonts w:hint="eastAsia"/>
        </w:rPr>
        <w:t>「デジタルスキル標準」は、</w:t>
      </w:r>
      <w:r w:rsidRPr="003C736B">
        <w:t>DXに関する基礎的な知識やスキル・マインドを身につけるための指針としての「DXリテラシー標準」と、DXを推進する人材を育成・採用するための指針としての「DX推進スキル標準」の2種類で構成されています。</w:t>
      </w:r>
    </w:p>
    <w:p w14:paraId="0E492B5A" w14:textId="77777777" w:rsidR="003D081E" w:rsidRDefault="003D081E" w:rsidP="003D081E"/>
    <w:p w14:paraId="2810CF3F" w14:textId="01704051" w:rsidR="003D081E" w:rsidRDefault="003D081E" w:rsidP="003D081E">
      <w:pPr>
        <w:pStyle w:val="5"/>
      </w:pPr>
      <w:r w:rsidRPr="00F8114E">
        <w:t>DXリテラシー標準</w:t>
      </w:r>
    </w:p>
    <w:p w14:paraId="27EB7C87" w14:textId="77777777" w:rsidR="003D081E" w:rsidRDefault="003D081E" w:rsidP="003D081E">
      <w:r>
        <w:rPr>
          <w:rFonts w:hint="eastAsia"/>
        </w:rPr>
        <w:t>DXリテラシー標準では、</w:t>
      </w:r>
      <w:r w:rsidRPr="00AC01C7">
        <w:rPr>
          <w:rFonts w:hint="eastAsia"/>
        </w:rPr>
        <w:t>あらゆるビジネスパーソンに求められる知識・スキル</w:t>
      </w:r>
      <w:r>
        <w:rPr>
          <w:rFonts w:hint="eastAsia"/>
        </w:rPr>
        <w:t xml:space="preserve">が定義されています。学習項目のうち、「How </w:t>
      </w:r>
      <w:r>
        <w:t>–</w:t>
      </w:r>
      <w:r>
        <w:rPr>
          <w:rFonts w:hint="eastAsia"/>
        </w:rPr>
        <w:t xml:space="preserve"> セキュリティ」を学ぶための手順を例示します。</w:t>
      </w:r>
    </w:p>
    <w:p w14:paraId="10151C51" w14:textId="77777777" w:rsidR="003D081E" w:rsidRDefault="003D081E" w:rsidP="003D081E"/>
    <w:p w14:paraId="14EBF7AA" w14:textId="77777777" w:rsidR="003D081E" w:rsidRPr="00103923" w:rsidRDefault="003D081E" w:rsidP="003D081E">
      <w:pPr>
        <w:pStyle w:val="61"/>
      </w:pPr>
      <w:r>
        <w:rPr>
          <w:rFonts w:hint="eastAsia"/>
        </w:rPr>
        <w:t>1.学習内容の検討</w:t>
      </w:r>
    </w:p>
    <w:p w14:paraId="3B88FCFD" w14:textId="77777777" w:rsidR="003D081E" w:rsidRDefault="003D081E" w:rsidP="003D081E">
      <w:r w:rsidRPr="00D93420">
        <w:rPr>
          <w:noProof/>
        </w:rPr>
        <mc:AlternateContent>
          <mc:Choice Requires="wps">
            <w:drawing>
              <wp:anchor distT="0" distB="0" distL="114300" distR="114300" simplePos="0" relativeHeight="251656605" behindDoc="0" locked="0" layoutInCell="1" allowOverlap="1" wp14:anchorId="235AA889" wp14:editId="5C06A734">
                <wp:simplePos x="0" y="0"/>
                <wp:positionH relativeFrom="margin">
                  <wp:align>center</wp:align>
                </wp:positionH>
                <wp:positionV relativeFrom="paragraph">
                  <wp:posOffset>2325453</wp:posOffset>
                </wp:positionV>
                <wp:extent cx="6484620" cy="276225"/>
                <wp:effectExtent l="0" t="0" r="0" b="0"/>
                <wp:wrapTopAndBottom/>
                <wp:docPr id="1449309432" name="テキスト ボックス 3"/>
                <wp:cNvGraphicFramePr/>
                <a:graphic xmlns:a="http://schemas.openxmlformats.org/drawingml/2006/main">
                  <a:graphicData uri="http://schemas.microsoft.com/office/word/2010/wordprocessingShape">
                    <wps:wsp>
                      <wps:cNvSpPr txBox="1"/>
                      <wps:spPr>
                        <a:xfrm>
                          <a:off x="0" y="0"/>
                          <a:ext cx="6484620" cy="276225"/>
                        </a:xfrm>
                        <a:prstGeom prst="rect">
                          <a:avLst/>
                        </a:prstGeom>
                        <a:noFill/>
                        <a:ln w="6350">
                          <a:noFill/>
                        </a:ln>
                      </wps:spPr>
                      <wps:txbx>
                        <w:txbxContent>
                          <w:p w14:paraId="2FD1A91E" w14:textId="77777777" w:rsidR="003D081E" w:rsidRPr="00904A65" w:rsidRDefault="003D081E" w:rsidP="003D081E">
                            <w:pPr>
                              <w:pStyle w:val="aff2"/>
                            </w:pPr>
                            <w:r>
                              <w:rPr>
                                <w:rFonts w:hint="eastAsia"/>
                              </w:rPr>
                              <w:t>(出典) IPA「</w:t>
                            </w:r>
                            <w:r w:rsidRPr="00F37E4F">
                              <w:rPr>
                                <w:rFonts w:hint="eastAsia"/>
                              </w:rPr>
                              <w:t>デジタルスキル標準</w:t>
                            </w:r>
                            <w:r w:rsidRPr="00F37E4F">
                              <w:t>ver.1.2</w:t>
                            </w:r>
                            <w:r>
                              <w:rPr>
                                <w:rFonts w:hint="eastAsia"/>
                                <w:color w:val="000000"/>
                              </w:rPr>
                              <w:t>」</w:t>
                            </w:r>
                            <w:r>
                              <w:rPr>
                                <w:rFonts w:hint="eastAsia"/>
                              </w:rPr>
                              <w:t>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AA889" id="_x0000_s1248" type="#_x0000_t202" style="position:absolute;left:0;text-align:left;margin-left:0;margin-top:183.1pt;width:510.6pt;height:21.75pt;z-index:25165660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" filled="f" stroked="f" strokeweight=".5pt">
                <v:textbox>
                  <w:txbxContent>
                    <w:p w14:paraId="2FD1A91E" w14:textId="77777777" w:rsidR="003D081E" w:rsidRPr="00904A65" w:rsidRDefault="003D081E" w:rsidP="003D081E">
                      <w:pPr>
                        <w:pStyle w:val="aff2"/>
                      </w:pPr>
                      <w:r>
                        <w:rPr>
                          <w:rFonts w:hint="eastAsia"/>
                        </w:rPr>
                        <w:t>(出典) IPA「</w:t>
                      </w:r>
                      <w:r w:rsidRPr="00F37E4F">
                        <w:rPr>
                          <w:rFonts w:hint="eastAsia"/>
                        </w:rPr>
                        <w:t>デジタルスキル標準</w:t>
                      </w:r>
                      <w:r w:rsidRPr="00F37E4F">
                        <w:t>ver.1.2</w:t>
                      </w:r>
                      <w:r>
                        <w:rPr>
                          <w:rFonts w:hint="eastAsia"/>
                          <w:color w:val="000000"/>
                        </w:rPr>
                        <w:t>」</w:t>
                      </w:r>
                      <w:r>
                        <w:rPr>
                          <w:rFonts w:hint="eastAsia"/>
                        </w:rPr>
                        <w:t>をもとに作成</w:t>
                      </w:r>
                    </w:p>
                  </w:txbxContent>
                </v:textbox>
                <w10:wrap type="topAndBottom" anchorx="margin"/>
              </v:shape>
            </w:pict>
          </mc:Fallback>
        </mc:AlternateContent>
      </w:r>
      <w:r>
        <w:rPr>
          <w:rFonts w:hint="eastAsia"/>
        </w:rPr>
        <w:t xml:space="preserve">学習する内容を明確にします。「How </w:t>
      </w:r>
      <w:r>
        <w:t>–</w:t>
      </w:r>
      <w:r>
        <w:rPr>
          <w:rFonts w:hint="eastAsia"/>
        </w:rPr>
        <w:t xml:space="preserve"> セキュリティ」で定義されている内容は以下の通りです。</w:t>
      </w:r>
    </w:p>
    <w:tbl>
      <w:tblPr>
        <w:tblStyle w:val="aa"/>
        <w:tblW w:w="0" w:type="auto"/>
        <w:tblLook w:val="04A0" w:firstRow="1" w:lastRow="0" w:firstColumn="1" w:lastColumn="0" w:noHBand="0" w:noVBand="1"/>
      </w:tblPr>
      <w:tblGrid>
        <w:gridCol w:w="10456"/>
      </w:tblGrid>
      <w:tr w:rsidR="003D081E" w14:paraId="6ABBC3B2" w14:textId="77777777">
        <w:tc>
          <w:tcPr>
            <w:tcW w:w="10456" w:type="dxa"/>
            <w:shd w:val="clear" w:color="auto" w:fill="215E99" w:themeFill="text2" w:themeFillTint="BF"/>
          </w:tcPr>
          <w:p w14:paraId="115E53A6" w14:textId="77777777" w:rsidR="003D081E" w:rsidRDefault="003D081E">
            <w:pPr>
              <w:pStyle w:val="aff0"/>
            </w:pPr>
            <w:r>
              <w:rPr>
                <w:rFonts w:hint="eastAsia"/>
              </w:rPr>
              <w:t xml:space="preserve">How </w:t>
            </w:r>
            <w:r>
              <w:t>–</w:t>
            </w:r>
            <w:r>
              <w:rPr>
                <w:rFonts w:hint="eastAsia"/>
              </w:rPr>
              <w:t xml:space="preserve"> セキュリティの内容</w:t>
            </w:r>
          </w:p>
        </w:tc>
      </w:tr>
      <w:tr w:rsidR="003D081E" w14:paraId="5D8260E3" w14:textId="77777777">
        <w:tc>
          <w:tcPr>
            <w:tcW w:w="10456" w:type="dxa"/>
          </w:tcPr>
          <w:p w14:paraId="404F6CF0" w14:textId="77777777" w:rsidR="003D081E" w:rsidRDefault="003D081E">
            <w:pPr>
              <w:pStyle w:val="afff6"/>
            </w:pPr>
            <w:r w:rsidRPr="00F93E12">
              <w:rPr>
                <w:rFonts w:hint="eastAsia"/>
              </w:rPr>
              <w:t>セキュリティ技術の仕組みと個人がとるべき対策に関する知識を持ち、安心してデータやデジタル技術を利用できる。</w:t>
            </w:r>
          </w:p>
          <w:p w14:paraId="421314E5" w14:textId="77777777" w:rsidR="003D081E" w:rsidRDefault="003D081E" w:rsidP="00892C01">
            <w:pPr>
              <w:pStyle w:val="ab"/>
              <w:numPr>
                <w:ilvl w:val="0"/>
                <w:numId w:val="27"/>
              </w:numPr>
              <w:ind w:leftChars="0" w:firstLineChars="0"/>
            </w:pPr>
            <w:r w:rsidRPr="00956309">
              <w:rPr>
                <w:rFonts w:hint="eastAsia"/>
              </w:rPr>
              <w:t>データやデジタル技術に対して徒に不安を感じることなく、適切に利用するためには、情報を守る仕組みを知ることが求められる。</w:t>
            </w:r>
          </w:p>
          <w:p w14:paraId="711569A2" w14:textId="77777777" w:rsidR="003D081E" w:rsidRDefault="003D081E" w:rsidP="00892C01">
            <w:pPr>
              <w:pStyle w:val="ab"/>
              <w:numPr>
                <w:ilvl w:val="0"/>
                <w:numId w:val="27"/>
              </w:numPr>
              <w:ind w:leftChars="0" w:firstLineChars="0"/>
            </w:pPr>
            <w:r w:rsidRPr="00956309">
              <w:t>企業が用意する環境・対策</w:t>
            </w:r>
            <w:r>
              <w:rPr>
                <w:rFonts w:hint="eastAsia"/>
              </w:rPr>
              <w:t>に加えて</w:t>
            </w:r>
            <w:r w:rsidRPr="00956309">
              <w:t>、個人もセキュリティ対策を行う必要性とその方法を理解する必要がある。</w:t>
            </w:r>
          </w:p>
        </w:tc>
      </w:tr>
    </w:tbl>
    <w:p w14:paraId="6DCBDA2D" w14:textId="77777777" w:rsidR="003D081E" w:rsidRDefault="003D081E" w:rsidP="003D081E"/>
    <w:p w14:paraId="407DD7E6" w14:textId="77777777" w:rsidR="003D081E" w:rsidRDefault="003D081E" w:rsidP="003D081E">
      <w:r>
        <w:rPr>
          <w:rFonts w:hint="eastAsia"/>
        </w:rPr>
        <w:t>学習項目例は以下の通りです。</w:t>
      </w:r>
    </w:p>
    <w:tbl>
      <w:tblPr>
        <w:tblStyle w:val="aa"/>
        <w:tblW w:w="0" w:type="auto"/>
        <w:tblLook w:val="04A0" w:firstRow="1" w:lastRow="0" w:firstColumn="1" w:lastColumn="0" w:noHBand="0" w:noVBand="1"/>
      </w:tblPr>
      <w:tblGrid>
        <w:gridCol w:w="10456"/>
      </w:tblGrid>
      <w:tr w:rsidR="003D081E" w14:paraId="75092E4B" w14:textId="77777777">
        <w:tc>
          <w:tcPr>
            <w:tcW w:w="10456" w:type="dxa"/>
            <w:shd w:val="clear" w:color="auto" w:fill="215E99" w:themeFill="text2" w:themeFillTint="BF"/>
          </w:tcPr>
          <w:p w14:paraId="36D06D98" w14:textId="77777777" w:rsidR="003D081E" w:rsidRDefault="003D081E">
            <w:pPr>
              <w:pStyle w:val="aff0"/>
            </w:pPr>
            <w:r>
              <w:rPr>
                <w:rFonts w:hint="eastAsia"/>
              </w:rPr>
              <w:t>学習項目例</w:t>
            </w:r>
          </w:p>
        </w:tc>
      </w:tr>
      <w:tr w:rsidR="003D081E" w14:paraId="5A36E814" w14:textId="77777777">
        <w:tc>
          <w:tcPr>
            <w:tcW w:w="10456" w:type="dxa"/>
          </w:tcPr>
          <w:p w14:paraId="7C41D76C" w14:textId="77777777" w:rsidR="003D081E" w:rsidRDefault="003D081E" w:rsidP="00892C01">
            <w:pPr>
              <w:pStyle w:val="ab"/>
              <w:numPr>
                <w:ilvl w:val="0"/>
                <w:numId w:val="28"/>
              </w:numPr>
              <w:ind w:leftChars="0" w:firstLineChars="0"/>
            </w:pPr>
            <w:r w:rsidRPr="00064D2B">
              <w:t>セキュリティの3要素</w:t>
            </w:r>
          </w:p>
          <w:bookmarkStart w:id="1907" w:name="■機密性25ー2ー2"/>
          <w:p w14:paraId="04F244E5" w14:textId="342B530A" w:rsidR="003D081E" w:rsidRDefault="000C0BF0" w:rsidP="00892C01">
            <w:pPr>
              <w:pStyle w:val="ab"/>
              <w:numPr>
                <w:ilvl w:val="0"/>
                <w:numId w:val="29"/>
              </w:numPr>
              <w:ind w:leftChars="0" w:firstLineChars="0"/>
            </w:pPr>
            <w:r>
              <w:fldChar w:fldCharType="begin"/>
            </w:r>
            <w:r>
              <w:instrText>HYPERLINK  \l "■機密性"</w:instrText>
            </w:r>
            <w:r>
              <w:fldChar w:fldCharType="separate"/>
            </w:r>
            <w:r w:rsidR="003D081E" w:rsidRPr="000C0BF0">
              <w:rPr>
                <w:rStyle w:val="a7"/>
              </w:rPr>
              <w:t>機密性</w:t>
            </w:r>
            <w:bookmarkEnd w:id="1907"/>
            <w:r>
              <w:fldChar w:fldCharType="end"/>
            </w:r>
          </w:p>
          <w:bookmarkStart w:id="1908" w:name="■完全性25ー2ー2"/>
          <w:p w14:paraId="5D49C601" w14:textId="0D52295A" w:rsidR="003D081E" w:rsidRDefault="00417355" w:rsidP="00892C01">
            <w:pPr>
              <w:pStyle w:val="ab"/>
              <w:numPr>
                <w:ilvl w:val="0"/>
                <w:numId w:val="29"/>
              </w:numPr>
              <w:ind w:leftChars="0" w:firstLineChars="0"/>
            </w:pPr>
            <w:r>
              <w:fldChar w:fldCharType="begin"/>
            </w:r>
            <w:r>
              <w:instrText>HYPERLINK  \l "■完全性"</w:instrText>
            </w:r>
            <w:r>
              <w:fldChar w:fldCharType="separate"/>
            </w:r>
            <w:r w:rsidR="003D081E" w:rsidRPr="00417355">
              <w:rPr>
                <w:rStyle w:val="a7"/>
              </w:rPr>
              <w:t>完全性</w:t>
            </w:r>
            <w:bookmarkEnd w:id="1908"/>
            <w:r>
              <w:fldChar w:fldCharType="end"/>
            </w:r>
          </w:p>
          <w:bookmarkStart w:id="1909" w:name="■可用性25ー2ー2"/>
          <w:p w14:paraId="723DF2C5" w14:textId="1E0F6928" w:rsidR="003D081E" w:rsidRDefault="00136AC1" w:rsidP="00892C01">
            <w:pPr>
              <w:pStyle w:val="ab"/>
              <w:numPr>
                <w:ilvl w:val="0"/>
                <w:numId w:val="29"/>
              </w:numPr>
              <w:ind w:leftChars="0" w:firstLineChars="0"/>
            </w:pPr>
            <w:r>
              <w:fldChar w:fldCharType="begin"/>
            </w:r>
            <w:r>
              <w:instrText>HYPERLINK  \l "■可用性"</w:instrText>
            </w:r>
            <w:r>
              <w:fldChar w:fldCharType="separate"/>
            </w:r>
            <w:r w:rsidR="003D081E" w:rsidRPr="00136AC1">
              <w:rPr>
                <w:rStyle w:val="a7"/>
              </w:rPr>
              <w:t>可用性</w:t>
            </w:r>
            <w:bookmarkEnd w:id="1909"/>
            <w:r>
              <w:fldChar w:fldCharType="end"/>
            </w:r>
          </w:p>
          <w:p w14:paraId="4D976AAC" w14:textId="77777777" w:rsidR="003D081E" w:rsidRDefault="003D081E" w:rsidP="00892C01">
            <w:pPr>
              <w:pStyle w:val="ab"/>
              <w:numPr>
                <w:ilvl w:val="0"/>
                <w:numId w:val="28"/>
              </w:numPr>
              <w:ind w:leftChars="0" w:firstLineChars="0"/>
            </w:pPr>
            <w:r w:rsidRPr="00064D2B">
              <w:t>セキュリティ技術</w:t>
            </w:r>
          </w:p>
          <w:p w14:paraId="44E4331B" w14:textId="77777777" w:rsidR="003D081E" w:rsidRDefault="003D081E" w:rsidP="00892C01">
            <w:pPr>
              <w:pStyle w:val="ab"/>
              <w:numPr>
                <w:ilvl w:val="0"/>
                <w:numId w:val="30"/>
              </w:numPr>
              <w:ind w:leftChars="0" w:firstLineChars="0"/>
            </w:pPr>
            <w:r w:rsidRPr="00064D2B">
              <w:t>暗号</w:t>
            </w:r>
          </w:p>
          <w:p w14:paraId="01897EDC" w14:textId="77777777" w:rsidR="003D081E" w:rsidRDefault="003D081E" w:rsidP="00892C01">
            <w:pPr>
              <w:pStyle w:val="ab"/>
              <w:numPr>
                <w:ilvl w:val="0"/>
                <w:numId w:val="30"/>
              </w:numPr>
              <w:ind w:leftChars="0" w:firstLineChars="0"/>
            </w:pPr>
            <w:r w:rsidRPr="00064D2B">
              <w:t>ワンタイムパスワード</w:t>
            </w:r>
          </w:p>
          <w:bookmarkStart w:id="1910" w:name="■ブロックチェーン25ー2ー2"/>
          <w:p w14:paraId="12D46E8E" w14:textId="288F019B" w:rsidR="003D081E" w:rsidRDefault="004E213C" w:rsidP="00892C01">
            <w:pPr>
              <w:pStyle w:val="ab"/>
              <w:numPr>
                <w:ilvl w:val="0"/>
                <w:numId w:val="30"/>
              </w:numPr>
              <w:ind w:leftChars="0" w:firstLineChars="0"/>
            </w:pPr>
            <w:r>
              <w:fldChar w:fldCharType="begin"/>
            </w:r>
            <w:r>
              <w:instrText>HYPERLINK  \l "■ブロックチェーン"</w:instrText>
            </w:r>
            <w:r>
              <w:fldChar w:fldCharType="separate"/>
            </w:r>
            <w:r w:rsidR="003D081E" w:rsidRPr="004E213C">
              <w:rPr>
                <w:rStyle w:val="a7"/>
              </w:rPr>
              <w:t>ブロックチェーン</w:t>
            </w:r>
            <w:bookmarkEnd w:id="1910"/>
            <w:r>
              <w:fldChar w:fldCharType="end"/>
            </w:r>
          </w:p>
          <w:p w14:paraId="7AA1ECA4" w14:textId="77777777" w:rsidR="003D081E" w:rsidRDefault="003D081E" w:rsidP="00892C01">
            <w:pPr>
              <w:pStyle w:val="ab"/>
              <w:numPr>
                <w:ilvl w:val="0"/>
                <w:numId w:val="30"/>
              </w:numPr>
              <w:ind w:leftChars="0" w:firstLineChars="0"/>
            </w:pPr>
            <w:r w:rsidRPr="00064D2B">
              <w:t>生体認証</w:t>
            </w:r>
          </w:p>
          <w:p w14:paraId="3100379E" w14:textId="15FD8303" w:rsidR="003D081E" w:rsidRDefault="003D081E" w:rsidP="00892C01">
            <w:pPr>
              <w:pStyle w:val="ab"/>
              <w:numPr>
                <w:ilvl w:val="0"/>
                <w:numId w:val="28"/>
              </w:numPr>
              <w:ind w:leftChars="0" w:firstLineChars="0"/>
            </w:pPr>
            <w:r w:rsidRPr="00064D2B">
              <w:t>情報セキュリティマネジメントシステム（</w:t>
            </w:r>
            <w:bookmarkStart w:id="1911" w:name="■ISMS25ー2ー2"/>
            <w:r w:rsidR="00904E12">
              <w:fldChar w:fldCharType="begin"/>
            </w:r>
            <w:r w:rsidR="00904E12">
              <w:instrText>HYPERLINK  \l "■ISMS"</w:instrText>
            </w:r>
            <w:r w:rsidR="00904E12">
              <w:fldChar w:fldCharType="separate"/>
            </w:r>
            <w:r w:rsidRPr="00904E12">
              <w:rPr>
                <w:rStyle w:val="a7"/>
              </w:rPr>
              <w:t>ISMS</w:t>
            </w:r>
            <w:bookmarkEnd w:id="1911"/>
            <w:r w:rsidR="00904E12">
              <w:fldChar w:fldCharType="end"/>
            </w:r>
            <w:r w:rsidRPr="00064D2B">
              <w:t>）</w:t>
            </w:r>
          </w:p>
          <w:p w14:paraId="70627725" w14:textId="77777777" w:rsidR="003D081E" w:rsidRDefault="003D081E" w:rsidP="00892C01">
            <w:pPr>
              <w:pStyle w:val="ab"/>
              <w:numPr>
                <w:ilvl w:val="0"/>
                <w:numId w:val="28"/>
              </w:numPr>
              <w:ind w:leftChars="0" w:firstLineChars="0"/>
            </w:pPr>
            <w:r w:rsidRPr="00064D2B">
              <w:t>個人がとるべきセキュリティ対策</w:t>
            </w:r>
          </w:p>
          <w:p w14:paraId="0C81C2FA" w14:textId="77777777" w:rsidR="003D081E" w:rsidRDefault="003D081E" w:rsidP="00892C01">
            <w:pPr>
              <w:pStyle w:val="ab"/>
              <w:numPr>
                <w:ilvl w:val="0"/>
                <w:numId w:val="31"/>
              </w:numPr>
              <w:ind w:leftChars="0" w:firstLineChars="0"/>
            </w:pPr>
            <w:r w:rsidRPr="00064D2B">
              <w:t>IDやパスワードの管理</w:t>
            </w:r>
          </w:p>
          <w:p w14:paraId="6921A019" w14:textId="77777777" w:rsidR="003D081E" w:rsidRDefault="003D081E" w:rsidP="00892C01">
            <w:pPr>
              <w:pStyle w:val="ab"/>
              <w:numPr>
                <w:ilvl w:val="0"/>
                <w:numId w:val="31"/>
              </w:numPr>
              <w:ind w:leftChars="0" w:firstLineChars="0"/>
            </w:pPr>
            <w:r w:rsidRPr="00064D2B">
              <w:t>アクセス権の設定</w:t>
            </w:r>
          </w:p>
          <w:p w14:paraId="4A07D086" w14:textId="77777777" w:rsidR="003D081E" w:rsidRDefault="003D081E" w:rsidP="00892C01">
            <w:pPr>
              <w:pStyle w:val="ab"/>
              <w:numPr>
                <w:ilvl w:val="0"/>
                <w:numId w:val="31"/>
              </w:numPr>
              <w:ind w:leftChars="0" w:firstLineChars="0"/>
            </w:pPr>
            <w:r w:rsidRPr="00064D2B">
              <w:t>覗き見防止</w:t>
            </w:r>
          </w:p>
          <w:p w14:paraId="28D77EAC" w14:textId="77777777" w:rsidR="003D081E" w:rsidRDefault="003D081E" w:rsidP="00892C01">
            <w:pPr>
              <w:pStyle w:val="ab"/>
              <w:numPr>
                <w:ilvl w:val="0"/>
                <w:numId w:val="31"/>
              </w:numPr>
              <w:ind w:leftChars="0" w:firstLineChars="0"/>
            </w:pPr>
            <w:r w:rsidRPr="00064D2B">
              <w:t>添付ファイル付きメールへの警戒</w:t>
            </w:r>
          </w:p>
          <w:p w14:paraId="6E2345BA" w14:textId="77777777" w:rsidR="003D081E" w:rsidRDefault="003D081E" w:rsidP="00892C01">
            <w:pPr>
              <w:pStyle w:val="ab"/>
              <w:numPr>
                <w:ilvl w:val="0"/>
                <w:numId w:val="31"/>
              </w:numPr>
              <w:ind w:leftChars="0" w:firstLineChars="0"/>
            </w:pPr>
            <w:r w:rsidRPr="00064D2B">
              <w:t>社外メールアドレスへの警戒</w:t>
            </w:r>
          </w:p>
        </w:tc>
      </w:tr>
    </w:tbl>
    <w:p w14:paraId="07723CAF" w14:textId="77777777" w:rsidR="003D081E" w:rsidRDefault="003D081E" w:rsidP="003D081E">
      <w:r w:rsidRPr="00D93420">
        <w:rPr>
          <w:noProof/>
        </w:rPr>
        <mc:AlternateContent>
          <mc:Choice Requires="wps">
            <w:drawing>
              <wp:anchor distT="0" distB="0" distL="114300" distR="114300" simplePos="0" relativeHeight="251656606" behindDoc="0" locked="0" layoutInCell="1" allowOverlap="1" wp14:anchorId="6D5FD6B6" wp14:editId="06494D30">
                <wp:simplePos x="0" y="0"/>
                <wp:positionH relativeFrom="margin">
                  <wp:align>center</wp:align>
                </wp:positionH>
                <wp:positionV relativeFrom="paragraph">
                  <wp:posOffset>50165</wp:posOffset>
                </wp:positionV>
                <wp:extent cx="6484620" cy="276225"/>
                <wp:effectExtent l="0" t="0" r="0" b="0"/>
                <wp:wrapTopAndBottom/>
                <wp:docPr id="1696327183" name="テキスト ボックス 3"/>
                <wp:cNvGraphicFramePr/>
                <a:graphic xmlns:a="http://schemas.openxmlformats.org/drawingml/2006/main">
                  <a:graphicData uri="http://schemas.microsoft.com/office/word/2010/wordprocessingShape">
                    <wps:wsp>
                      <wps:cNvSpPr txBox="1"/>
                      <wps:spPr>
                        <a:xfrm>
                          <a:off x="0" y="0"/>
                          <a:ext cx="6484620" cy="276225"/>
                        </a:xfrm>
                        <a:prstGeom prst="rect">
                          <a:avLst/>
                        </a:prstGeom>
                        <a:noFill/>
                        <a:ln w="6350">
                          <a:noFill/>
                        </a:ln>
                      </wps:spPr>
                      <wps:txbx>
                        <w:txbxContent>
                          <w:p w14:paraId="1951A0AB" w14:textId="77777777" w:rsidR="003D081E" w:rsidRPr="00904A65" w:rsidRDefault="003D081E" w:rsidP="003D081E">
                            <w:pPr>
                              <w:pStyle w:val="aff2"/>
                            </w:pPr>
                            <w:r>
                              <w:rPr>
                                <w:rFonts w:hint="eastAsia"/>
                              </w:rPr>
                              <w:t>(出典) IPA「</w:t>
                            </w:r>
                            <w:r w:rsidRPr="00F37E4F">
                              <w:rPr>
                                <w:rFonts w:hint="eastAsia"/>
                              </w:rPr>
                              <w:t>デジタルスキル標準</w:t>
                            </w:r>
                            <w:r w:rsidRPr="00F37E4F">
                              <w:t>ver.1.2</w:t>
                            </w:r>
                            <w:r>
                              <w:rPr>
                                <w:rFonts w:hint="eastAsia"/>
                                <w:color w:val="000000"/>
                              </w:rPr>
                              <w:t>」</w:t>
                            </w:r>
                            <w:r>
                              <w:rPr>
                                <w:rFonts w:hint="eastAsia"/>
                              </w:rPr>
                              <w:t>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FD6B6" id="_x0000_s1249" type="#_x0000_t202" style="position:absolute;left:0;text-align:left;margin-left:0;margin-top:3.95pt;width:510.6pt;height:21.75pt;z-index:25165660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" filled="f" stroked="f" strokeweight=".5pt">
                <v:textbox>
                  <w:txbxContent>
                    <w:p w14:paraId="1951A0AB" w14:textId="77777777" w:rsidR="003D081E" w:rsidRPr="00904A65" w:rsidRDefault="003D081E" w:rsidP="003D081E">
                      <w:pPr>
                        <w:pStyle w:val="aff2"/>
                      </w:pPr>
                      <w:r>
                        <w:rPr>
                          <w:rFonts w:hint="eastAsia"/>
                        </w:rPr>
                        <w:t>(出典) IPA「</w:t>
                      </w:r>
                      <w:r w:rsidRPr="00F37E4F">
                        <w:rPr>
                          <w:rFonts w:hint="eastAsia"/>
                        </w:rPr>
                        <w:t>デジタルスキル標準</w:t>
                      </w:r>
                      <w:r w:rsidRPr="00F37E4F">
                        <w:t>ver.1.2</w:t>
                      </w:r>
                      <w:r>
                        <w:rPr>
                          <w:rFonts w:hint="eastAsia"/>
                          <w:color w:val="000000"/>
                        </w:rPr>
                        <w:t>」</w:t>
                      </w:r>
                      <w:r>
                        <w:rPr>
                          <w:rFonts w:hint="eastAsia"/>
                        </w:rPr>
                        <w:t>をもとに作成</w:t>
                      </w:r>
                    </w:p>
                  </w:txbxContent>
                </v:textbox>
                <w10:wrap type="topAndBottom" anchorx="margin"/>
              </v:shape>
            </w:pict>
          </mc:Fallback>
        </mc:AlternateContent>
      </w:r>
    </w:p>
    <w:p w14:paraId="448EAAE3" w14:textId="77777777" w:rsidR="003D081E" w:rsidRDefault="003D081E" w:rsidP="003D081E">
      <w:r>
        <w:rPr>
          <w:rFonts w:hint="eastAsia"/>
        </w:rPr>
        <w:t>学習内容を具体的にします。</w:t>
      </w:r>
    </w:p>
    <w:tbl>
      <w:tblPr>
        <w:tblStyle w:val="aa"/>
        <w:tblW w:w="0" w:type="auto"/>
        <w:tblLook w:val="04A0" w:firstRow="1" w:lastRow="0" w:firstColumn="1" w:lastColumn="0" w:noHBand="0" w:noVBand="1"/>
      </w:tblPr>
      <w:tblGrid>
        <w:gridCol w:w="10456"/>
      </w:tblGrid>
      <w:tr w:rsidR="003D081E" w14:paraId="703943BE" w14:textId="77777777">
        <w:tc>
          <w:tcPr>
            <w:tcW w:w="10456" w:type="dxa"/>
            <w:shd w:val="clear" w:color="auto" w:fill="215E99" w:themeFill="text2" w:themeFillTint="BF"/>
          </w:tcPr>
          <w:p w14:paraId="303EB1D7" w14:textId="77777777" w:rsidR="003D081E" w:rsidRDefault="003D081E">
            <w:pPr>
              <w:pStyle w:val="aff0"/>
            </w:pPr>
            <w:r>
              <w:rPr>
                <w:rFonts w:hint="eastAsia"/>
              </w:rPr>
              <w:t>具体化した学習内容（例）</w:t>
            </w:r>
          </w:p>
        </w:tc>
      </w:tr>
      <w:tr w:rsidR="003D081E" w14:paraId="312F6DCF" w14:textId="77777777">
        <w:tc>
          <w:tcPr>
            <w:tcW w:w="10456" w:type="dxa"/>
          </w:tcPr>
          <w:p w14:paraId="5FE8CA88" w14:textId="77777777" w:rsidR="003D081E" w:rsidRDefault="003D081E">
            <w:pPr>
              <w:pStyle w:val="afff8"/>
            </w:pPr>
            <w:r>
              <w:rPr>
                <w:rFonts w:hint="eastAsia"/>
              </w:rPr>
              <w:t>セキュリティの</w:t>
            </w:r>
            <w:r>
              <w:t>3要素</w:t>
            </w:r>
          </w:p>
          <w:p w14:paraId="00AE9CA6" w14:textId="77777777" w:rsidR="003D081E" w:rsidRDefault="003D081E" w:rsidP="00892C01">
            <w:pPr>
              <w:pStyle w:val="ab"/>
              <w:numPr>
                <w:ilvl w:val="0"/>
                <w:numId w:val="32"/>
              </w:numPr>
              <w:ind w:leftChars="0" w:firstLineChars="0"/>
            </w:pPr>
            <w:r>
              <w:rPr>
                <w:rFonts w:hint="eastAsia"/>
              </w:rPr>
              <w:t>機密性</w:t>
            </w:r>
          </w:p>
          <w:p w14:paraId="45BC4C98" w14:textId="0A280824" w:rsidR="003D081E" w:rsidRDefault="003D081E">
            <w:pPr>
              <w:pStyle w:val="ab"/>
              <w:ind w:leftChars="0" w:left="440" w:firstLineChars="0" w:firstLine="0"/>
            </w:pPr>
            <w:r>
              <w:rPr>
                <w:rFonts w:hint="eastAsia"/>
              </w:rPr>
              <w:t>情報を許可された人だけがアクセスできる状態を保つこと。例えば、パスワードや</w:t>
            </w:r>
            <w:bookmarkStart w:id="1912" w:name="■暗号化25ー2－2"/>
            <w:r w:rsidR="00831A69">
              <w:fldChar w:fldCharType="begin"/>
            </w:r>
            <w:r w:rsidR="00831A69">
              <w:rPr>
                <w:rFonts w:hint="eastAsia"/>
              </w:rPr>
              <w:instrText xml:space="preserve">HYPERLINK </w:instrText>
            </w:r>
            <w:r w:rsidR="00831A69">
              <w:instrText xml:space="preserve"> \l "</w:instrText>
            </w:r>
            <w:r w:rsidR="00831A69">
              <w:rPr>
                <w:rFonts w:hint="eastAsia"/>
              </w:rPr>
              <w:instrText>■暗号化</w:instrText>
            </w:r>
            <w:r w:rsidR="00831A69">
              <w:instrText>"</w:instrText>
            </w:r>
            <w:r w:rsidR="00831A69">
              <w:fldChar w:fldCharType="separate"/>
            </w:r>
            <w:r w:rsidRPr="00831A69">
              <w:rPr>
                <w:rStyle w:val="a7"/>
                <w:rFonts w:hint="eastAsia"/>
              </w:rPr>
              <w:t>暗号化</w:t>
            </w:r>
            <w:bookmarkEnd w:id="1912"/>
            <w:r w:rsidR="00831A69">
              <w:fldChar w:fldCharType="end"/>
            </w:r>
            <w:r>
              <w:rPr>
                <w:rFonts w:hint="eastAsia"/>
              </w:rPr>
              <w:t>によってデータを保護します。</w:t>
            </w:r>
          </w:p>
          <w:p w14:paraId="63D33736" w14:textId="77777777" w:rsidR="003D081E" w:rsidRDefault="003D081E" w:rsidP="00892C01">
            <w:pPr>
              <w:pStyle w:val="ab"/>
              <w:numPr>
                <w:ilvl w:val="0"/>
                <w:numId w:val="32"/>
              </w:numPr>
              <w:ind w:leftChars="0" w:firstLineChars="0"/>
            </w:pPr>
            <w:r>
              <w:rPr>
                <w:rFonts w:hint="eastAsia"/>
              </w:rPr>
              <w:t>完全性</w:t>
            </w:r>
          </w:p>
          <w:p w14:paraId="38FA0FAC" w14:textId="36245074" w:rsidR="003D081E" w:rsidRDefault="003D081E">
            <w:pPr>
              <w:pStyle w:val="ab"/>
              <w:ind w:leftChars="0" w:left="440" w:firstLineChars="0" w:firstLine="0"/>
            </w:pPr>
            <w:r>
              <w:rPr>
                <w:rFonts w:hint="eastAsia"/>
              </w:rPr>
              <w:t>情報が正確で、</w:t>
            </w:r>
            <w:bookmarkStart w:id="1913" w:name="■改ざん25ー2ー2"/>
            <w:r w:rsidR="00BF61A4">
              <w:fldChar w:fldCharType="begin"/>
            </w:r>
            <w:r w:rsidR="00BF61A4">
              <w:rPr>
                <w:rFonts w:hint="eastAsia"/>
              </w:rPr>
              <w:instrText xml:space="preserve">HYPERLINK </w:instrText>
            </w:r>
            <w:r w:rsidR="00BF61A4">
              <w:instrText xml:space="preserve"> \l "</w:instrText>
            </w:r>
            <w:r w:rsidR="00BF61A4">
              <w:rPr>
                <w:rFonts w:hint="eastAsia"/>
              </w:rPr>
              <w:instrText>■改ざん</w:instrText>
            </w:r>
            <w:r w:rsidR="00BF61A4">
              <w:instrText>"</w:instrText>
            </w:r>
            <w:r w:rsidR="00BF61A4">
              <w:fldChar w:fldCharType="separate"/>
            </w:r>
            <w:r w:rsidRPr="00BF61A4">
              <w:rPr>
                <w:rStyle w:val="a7"/>
                <w:rFonts w:hint="eastAsia"/>
              </w:rPr>
              <w:t>改ざん</w:t>
            </w:r>
            <w:bookmarkEnd w:id="1913"/>
            <w:r w:rsidR="00BF61A4">
              <w:fldChar w:fldCharType="end"/>
            </w:r>
            <w:r>
              <w:rPr>
                <w:rFonts w:hint="eastAsia"/>
              </w:rPr>
              <w:t>や破壊されていない状態を維持すること。例えば、ハッシュ関数を使ったデータ検証により、データの一貫性を確保します。</w:t>
            </w:r>
          </w:p>
          <w:p w14:paraId="6C381964" w14:textId="77777777" w:rsidR="003D081E" w:rsidRDefault="003D081E" w:rsidP="00892C01">
            <w:pPr>
              <w:pStyle w:val="ab"/>
              <w:numPr>
                <w:ilvl w:val="0"/>
                <w:numId w:val="32"/>
              </w:numPr>
              <w:ind w:leftChars="0" w:firstLineChars="0"/>
            </w:pPr>
            <w:r>
              <w:rPr>
                <w:rFonts w:hint="eastAsia"/>
              </w:rPr>
              <w:t>可用性</w:t>
            </w:r>
          </w:p>
          <w:p w14:paraId="3F32FE59" w14:textId="77777777" w:rsidR="003D081E" w:rsidRDefault="003D081E">
            <w:pPr>
              <w:pStyle w:val="ab"/>
              <w:ind w:leftChars="0" w:left="440" w:firstLineChars="0" w:firstLine="0"/>
            </w:pPr>
            <w:r>
              <w:rPr>
                <w:rFonts w:hint="eastAsia"/>
              </w:rPr>
              <w:t>情報やシステムに必要なときにアクセスできる状態を維持すること。例えば、サーバの冗長化やデータバックアップにより、障害発生時も業務を継続できるようにします。</w:t>
            </w:r>
          </w:p>
          <w:p w14:paraId="22548143" w14:textId="77777777" w:rsidR="003D081E" w:rsidRDefault="003D081E">
            <w:pPr>
              <w:ind w:firstLineChars="0" w:firstLine="0"/>
            </w:pPr>
          </w:p>
          <w:p w14:paraId="1EEFB485" w14:textId="77777777" w:rsidR="003D081E" w:rsidRDefault="003D081E">
            <w:pPr>
              <w:pStyle w:val="afff8"/>
            </w:pPr>
            <w:r>
              <w:rPr>
                <w:rFonts w:hint="eastAsia"/>
              </w:rPr>
              <w:t>セキュリティ技術</w:t>
            </w:r>
          </w:p>
          <w:p w14:paraId="6CED093D" w14:textId="77777777" w:rsidR="003D081E" w:rsidRDefault="003D081E" w:rsidP="00892C01">
            <w:pPr>
              <w:pStyle w:val="ab"/>
              <w:numPr>
                <w:ilvl w:val="0"/>
                <w:numId w:val="32"/>
              </w:numPr>
              <w:ind w:leftChars="0" w:firstLineChars="0"/>
            </w:pPr>
            <w:r>
              <w:rPr>
                <w:rFonts w:hint="eastAsia"/>
              </w:rPr>
              <w:t>暗号</w:t>
            </w:r>
          </w:p>
          <w:p w14:paraId="7350FF3A" w14:textId="466A1A60" w:rsidR="003D081E" w:rsidRDefault="003D081E">
            <w:pPr>
              <w:pStyle w:val="ab"/>
              <w:ind w:leftChars="0" w:left="440" w:firstLineChars="0" w:firstLine="0"/>
            </w:pPr>
            <w:r w:rsidRPr="00F30ACF">
              <w:rPr>
                <w:rFonts w:hint="eastAsia"/>
              </w:rPr>
              <w:t>暗号は、データを「鍵」を使って別の形に変える技術です。この変えられたデータは、正しい「鍵」を持っている人だけが</w:t>
            </w:r>
            <w:r>
              <w:rPr>
                <w:rFonts w:hint="eastAsia"/>
              </w:rPr>
              <w:t>もと</w:t>
            </w:r>
            <w:r w:rsidRPr="00F30ACF">
              <w:rPr>
                <w:rFonts w:hint="eastAsia"/>
              </w:rPr>
              <w:t>の形に戻せる仕組みです。</w:t>
            </w:r>
          </w:p>
          <w:p w14:paraId="055C59E5" w14:textId="77777777" w:rsidR="003D081E" w:rsidRDefault="003D081E" w:rsidP="00892C01">
            <w:pPr>
              <w:pStyle w:val="ab"/>
              <w:numPr>
                <w:ilvl w:val="0"/>
                <w:numId w:val="32"/>
              </w:numPr>
              <w:ind w:leftChars="0" w:firstLineChars="0"/>
            </w:pPr>
            <w:r>
              <w:rPr>
                <w:rFonts w:hint="eastAsia"/>
              </w:rPr>
              <w:t>ワンタイムパスワード</w:t>
            </w:r>
          </w:p>
          <w:p w14:paraId="426B2B60" w14:textId="0E589EB0" w:rsidR="003D081E" w:rsidRDefault="003D081E">
            <w:pPr>
              <w:pStyle w:val="ab"/>
              <w:ind w:leftChars="0" w:left="440" w:firstLineChars="0" w:firstLine="0"/>
            </w:pPr>
            <w:r>
              <w:rPr>
                <w:rFonts w:hint="eastAsia"/>
              </w:rPr>
              <w:t>一度限り有効な使い捨てのパスワード。時間制限や一回の使用で無効になるため、パスワードが盗まれても再利用されるリスクが低いです。</w:t>
            </w:r>
          </w:p>
          <w:p w14:paraId="246BE3F5" w14:textId="77777777" w:rsidR="003D081E" w:rsidRDefault="003D081E" w:rsidP="00892C01">
            <w:pPr>
              <w:pStyle w:val="ab"/>
              <w:numPr>
                <w:ilvl w:val="0"/>
                <w:numId w:val="32"/>
              </w:numPr>
              <w:ind w:leftChars="0" w:firstLineChars="0"/>
            </w:pPr>
            <w:r>
              <w:rPr>
                <w:rFonts w:hint="eastAsia"/>
              </w:rPr>
              <w:t>ブロックチェーン</w:t>
            </w:r>
          </w:p>
          <w:p w14:paraId="7284AA87" w14:textId="423822A7" w:rsidR="003D081E" w:rsidRDefault="003D081E">
            <w:pPr>
              <w:pStyle w:val="ab"/>
              <w:ind w:leftChars="0" w:left="440" w:firstLineChars="0" w:firstLine="0"/>
            </w:pPr>
            <w:r>
              <w:rPr>
                <w:rFonts w:hint="eastAsia"/>
              </w:rPr>
              <w:t>取引データを分散型の台帳に記録する技術。ブロックチェーンは変更が困難で、データの透明性と</w:t>
            </w:r>
            <w:bookmarkStart w:id="1914" w:name="■信頼性25ー2ー2"/>
            <w:r w:rsidR="00BD036C">
              <w:fldChar w:fldCharType="begin"/>
            </w:r>
            <w:r w:rsidR="00BD036C">
              <w:rPr>
                <w:rFonts w:hint="eastAsia"/>
              </w:rPr>
              <w:instrText xml:space="preserve">HYPERLINK </w:instrText>
            </w:r>
            <w:r w:rsidR="00BD036C">
              <w:instrText xml:space="preserve"> \l "</w:instrText>
            </w:r>
            <w:r w:rsidR="00BD036C">
              <w:rPr>
                <w:rFonts w:hint="eastAsia"/>
              </w:rPr>
              <w:instrText>■信頼性</w:instrText>
            </w:r>
            <w:r w:rsidR="00BD036C">
              <w:instrText>"</w:instrText>
            </w:r>
            <w:r w:rsidR="00BD036C">
              <w:fldChar w:fldCharType="separate"/>
            </w:r>
            <w:r w:rsidRPr="00BD036C">
              <w:rPr>
                <w:rStyle w:val="a7"/>
                <w:rFonts w:hint="eastAsia"/>
              </w:rPr>
              <w:t>信頼性</w:t>
            </w:r>
            <w:bookmarkEnd w:id="1914"/>
            <w:r w:rsidR="00BD036C">
              <w:fldChar w:fldCharType="end"/>
            </w:r>
            <w:r>
              <w:rPr>
                <w:rFonts w:hint="eastAsia"/>
              </w:rPr>
              <w:t>を高めるために使用されます。</w:t>
            </w:r>
          </w:p>
          <w:p w14:paraId="668EF47A" w14:textId="77777777" w:rsidR="003D081E" w:rsidRDefault="003D081E" w:rsidP="00892C01">
            <w:pPr>
              <w:pStyle w:val="ab"/>
              <w:numPr>
                <w:ilvl w:val="0"/>
                <w:numId w:val="32"/>
              </w:numPr>
              <w:ind w:leftChars="0" w:firstLineChars="0"/>
            </w:pPr>
            <w:r>
              <w:rPr>
                <w:rFonts w:hint="eastAsia"/>
              </w:rPr>
              <w:t>生体認証</w:t>
            </w:r>
          </w:p>
          <w:p w14:paraId="33E940E0" w14:textId="4DECD94D" w:rsidR="003D081E" w:rsidRDefault="003D081E">
            <w:pPr>
              <w:pStyle w:val="ab"/>
              <w:ind w:leftChars="0" w:left="440" w:firstLineChars="0" w:firstLine="0"/>
            </w:pPr>
            <w:r>
              <w:rPr>
                <w:rFonts w:hint="eastAsia"/>
              </w:rPr>
              <w:t>ユーザーの身体的特徴（指紋、顔、虹彩など）を使用して本人確認を行う技術。これにより、なりすましのリスクを減らします。</w:t>
            </w:r>
          </w:p>
          <w:p w14:paraId="166A91E4" w14:textId="77777777" w:rsidR="003D081E" w:rsidRDefault="003D081E" w:rsidP="00892C01">
            <w:pPr>
              <w:pStyle w:val="ab"/>
              <w:numPr>
                <w:ilvl w:val="0"/>
                <w:numId w:val="32"/>
              </w:numPr>
              <w:ind w:leftChars="0" w:firstLineChars="0"/>
            </w:pPr>
            <w:r>
              <w:rPr>
                <w:rFonts w:hint="eastAsia"/>
              </w:rPr>
              <w:t>情報セキュリティマネジメントシステム（</w:t>
            </w:r>
            <w:r>
              <w:t>ISMS）</w:t>
            </w:r>
          </w:p>
          <w:p w14:paraId="116B9A5E" w14:textId="0CC14525" w:rsidR="003D081E" w:rsidRDefault="003D081E">
            <w:pPr>
              <w:pStyle w:val="ab"/>
              <w:ind w:leftChars="0" w:left="440" w:firstLineChars="0" w:firstLine="0"/>
            </w:pPr>
            <w:r>
              <w:rPr>
                <w:rFonts w:hint="eastAsia"/>
              </w:rPr>
              <w:t>組織が情報セキュリティを計画的に管理・運営するための仕組み。</w:t>
            </w:r>
            <w:r>
              <w:t>ISO 27001がその基準として有名で、</w:t>
            </w:r>
            <w:bookmarkStart w:id="1915" w:name="■リスクアセスメント25ー2ー2"/>
            <w:r w:rsidR="00621AC7">
              <w:fldChar w:fldCharType="begin"/>
            </w:r>
            <w:r w:rsidR="00621AC7">
              <w:instrText>HYPERLINK  \l "■リスクアセスメント"</w:instrText>
            </w:r>
            <w:r w:rsidR="00621AC7">
              <w:fldChar w:fldCharType="separate"/>
            </w:r>
            <w:r w:rsidRPr="00621AC7">
              <w:rPr>
                <w:rStyle w:val="a7"/>
              </w:rPr>
              <w:t>リスクアセスメント</w:t>
            </w:r>
            <w:bookmarkEnd w:id="1915"/>
            <w:r w:rsidR="00621AC7">
              <w:fldChar w:fldCharType="end"/>
            </w:r>
            <w:r>
              <w:t>、セキュリティ方針の策定、従業員の教育などが含まれます。</w:t>
            </w:r>
          </w:p>
          <w:p w14:paraId="680DC703" w14:textId="77777777" w:rsidR="003D081E" w:rsidRDefault="003D081E">
            <w:pPr>
              <w:pStyle w:val="ab"/>
              <w:ind w:leftChars="0" w:left="440" w:firstLineChars="0" w:firstLine="0"/>
            </w:pPr>
          </w:p>
          <w:p w14:paraId="7398A723" w14:textId="77777777" w:rsidR="003D081E" w:rsidRDefault="003D081E">
            <w:pPr>
              <w:pStyle w:val="afff8"/>
            </w:pPr>
            <w:r>
              <w:rPr>
                <w:rFonts w:hint="eastAsia"/>
              </w:rPr>
              <w:t>個人がとるべきセキュリティ対策</w:t>
            </w:r>
          </w:p>
          <w:p w14:paraId="4250DCE1" w14:textId="77777777" w:rsidR="003D081E" w:rsidRDefault="003D081E" w:rsidP="00892C01">
            <w:pPr>
              <w:pStyle w:val="ab"/>
              <w:numPr>
                <w:ilvl w:val="0"/>
                <w:numId w:val="32"/>
              </w:numPr>
              <w:ind w:leftChars="0" w:firstLineChars="0"/>
            </w:pPr>
            <w:r>
              <w:t>IDやパスワードの管理</w:t>
            </w:r>
          </w:p>
          <w:p w14:paraId="4D8A9C48" w14:textId="68129A55" w:rsidR="003D081E" w:rsidRDefault="003D081E">
            <w:pPr>
              <w:pStyle w:val="ab"/>
              <w:ind w:leftChars="0" w:left="440" w:firstLineChars="0" w:firstLine="0"/>
            </w:pPr>
            <w:r>
              <w:rPr>
                <w:rFonts w:hint="eastAsia"/>
              </w:rPr>
              <w:t>複雑なパスワードを使用し、使い回しを避ける。パスワードマネージャーを活用することも推奨されます。</w:t>
            </w:r>
          </w:p>
          <w:p w14:paraId="599A4BCC" w14:textId="77777777" w:rsidR="003D081E" w:rsidRDefault="003D081E" w:rsidP="00892C01">
            <w:pPr>
              <w:pStyle w:val="ab"/>
              <w:numPr>
                <w:ilvl w:val="0"/>
                <w:numId w:val="32"/>
              </w:numPr>
              <w:ind w:leftChars="0" w:firstLineChars="0"/>
            </w:pPr>
            <w:r>
              <w:rPr>
                <w:rFonts w:hint="eastAsia"/>
              </w:rPr>
              <w:t>アクセス権の設定</w:t>
            </w:r>
          </w:p>
          <w:p w14:paraId="27E67537" w14:textId="5DA40B0B" w:rsidR="003D081E" w:rsidRDefault="003D081E">
            <w:pPr>
              <w:pStyle w:val="ab"/>
              <w:ind w:leftChars="0" w:left="440" w:firstLineChars="0" w:firstLine="0"/>
            </w:pPr>
            <w:r>
              <w:rPr>
                <w:rFonts w:hint="eastAsia"/>
              </w:rPr>
              <w:t>必要最低限のアクセス権限を設定し、不要な権限を持たないようにする。例えば、共有フォルダへのアクセス権限を適切に管理することが重要です。</w:t>
            </w:r>
          </w:p>
          <w:p w14:paraId="4F2B783A" w14:textId="77777777" w:rsidR="003D081E" w:rsidRDefault="003D081E" w:rsidP="00892C01">
            <w:pPr>
              <w:pStyle w:val="ab"/>
              <w:numPr>
                <w:ilvl w:val="0"/>
                <w:numId w:val="32"/>
              </w:numPr>
              <w:ind w:leftChars="0" w:firstLineChars="0"/>
            </w:pPr>
            <w:r>
              <w:rPr>
                <w:rFonts w:hint="eastAsia"/>
              </w:rPr>
              <w:t>覗き見防止</w:t>
            </w:r>
          </w:p>
          <w:p w14:paraId="6BEAA551" w14:textId="52F382E3" w:rsidR="003D081E" w:rsidRDefault="003D081E">
            <w:pPr>
              <w:pStyle w:val="ab"/>
              <w:ind w:leftChars="0" w:left="440" w:firstLineChars="0" w:firstLine="0"/>
            </w:pPr>
            <w:r>
              <w:rPr>
                <w:rFonts w:hint="eastAsia"/>
              </w:rPr>
              <w:t>公共の場所で作業する際に、画面を覗かれないように注意する。プライバシーフィルターなどの物理的な対策も効果的です。</w:t>
            </w:r>
          </w:p>
          <w:p w14:paraId="23D4FF80" w14:textId="77777777" w:rsidR="003D081E" w:rsidRDefault="003D081E" w:rsidP="00892C01">
            <w:pPr>
              <w:pStyle w:val="ab"/>
              <w:numPr>
                <w:ilvl w:val="0"/>
                <w:numId w:val="32"/>
              </w:numPr>
              <w:ind w:leftChars="0" w:firstLineChars="0"/>
            </w:pPr>
            <w:r>
              <w:rPr>
                <w:rFonts w:hint="eastAsia"/>
              </w:rPr>
              <w:t>添付ファイル付きメールへの警戒</w:t>
            </w:r>
          </w:p>
          <w:p w14:paraId="57EDD6FD" w14:textId="4CDAD5AA" w:rsidR="003D081E" w:rsidRDefault="003D081E">
            <w:pPr>
              <w:pStyle w:val="ab"/>
              <w:ind w:leftChars="0" w:left="440" w:firstLineChars="0" w:firstLine="0"/>
            </w:pPr>
            <w:r>
              <w:rPr>
                <w:rFonts w:hint="eastAsia"/>
              </w:rPr>
              <w:t>信頼できない送信者からの添付ファイルは開かない。特に</w:t>
            </w:r>
            <w:r>
              <w:t>.exeファイルやスクリプトファイルは注意が必要です。</w:t>
            </w:r>
          </w:p>
          <w:p w14:paraId="5A5D7B74" w14:textId="77777777" w:rsidR="003D081E" w:rsidRDefault="003D081E" w:rsidP="00892C01">
            <w:pPr>
              <w:pStyle w:val="ab"/>
              <w:numPr>
                <w:ilvl w:val="0"/>
                <w:numId w:val="32"/>
              </w:numPr>
              <w:ind w:leftChars="0" w:firstLineChars="0"/>
            </w:pPr>
            <w:r>
              <w:rPr>
                <w:rFonts w:hint="eastAsia"/>
              </w:rPr>
              <w:t>社外メールアドレスへの警戒</w:t>
            </w:r>
          </w:p>
          <w:p w14:paraId="4F55FF49" w14:textId="77777777" w:rsidR="003D081E" w:rsidRDefault="003D081E">
            <w:pPr>
              <w:pStyle w:val="ab"/>
              <w:ind w:leftChars="0" w:left="440" w:firstLineChars="0" w:firstLine="0"/>
            </w:pPr>
            <w:r>
              <w:rPr>
                <w:rFonts w:hint="eastAsia"/>
              </w:rPr>
              <w:t>社外からのメールにはフィッシングや詐欺のリスクが伴うことが多いため、注意深くメールの内容やリンクを確認することが重要です。</w:t>
            </w:r>
          </w:p>
        </w:tc>
      </w:tr>
    </w:tbl>
    <w:tbl>
      <w:tblPr>
        <w:tblStyle w:val="aa"/>
        <w:tblpPr w:leftFromText="142" w:rightFromText="142" w:vertAnchor="text" w:horzAnchor="margin" w:tblpY="171"/>
        <w:tblW w:w="0" w:type="auto"/>
        <w:tblLook w:val="04A0" w:firstRow="1" w:lastRow="0" w:firstColumn="1" w:lastColumn="0" w:noHBand="0" w:noVBand="1"/>
      </w:tblPr>
      <w:tblGrid>
        <w:gridCol w:w="4106"/>
        <w:gridCol w:w="6350"/>
      </w:tblGrid>
      <w:tr w:rsidR="003D081E" w:rsidRPr="00C546FF" w14:paraId="7118D173" w14:textId="77777777">
        <w:tc>
          <w:tcPr>
            <w:tcW w:w="10456" w:type="dxa"/>
            <w:gridSpan w:val="2"/>
          </w:tcPr>
          <w:p w14:paraId="03947352" w14:textId="77777777" w:rsidR="003D081E" w:rsidRPr="00C546FF" w:rsidRDefault="003D081E" w:rsidP="00601047">
            <w:pPr>
              <w:pStyle w:val="affe"/>
              <w:framePr w:hSpace="0" w:wrap="auto" w:vAnchor="margin" w:hAnchor="text" w:yAlign="inline"/>
            </w:pPr>
            <w:r w:rsidRPr="00C546FF">
              <w:rPr>
                <w:rFonts w:hint="eastAsia"/>
              </w:rPr>
              <w:t>詳細理解のため参考となる文献（参考文献）</w:t>
            </w:r>
          </w:p>
        </w:tc>
      </w:tr>
      <w:tr w:rsidR="003D081E" w:rsidRPr="00C546FF" w14:paraId="1D87145C" w14:textId="77777777">
        <w:tc>
          <w:tcPr>
            <w:tcW w:w="4106" w:type="dxa"/>
            <w:shd w:val="clear" w:color="auto" w:fill="F1A983" w:themeFill="accent2" w:themeFillTint="99"/>
          </w:tcPr>
          <w:p w14:paraId="60281F9D" w14:textId="77777777" w:rsidR="003D081E" w:rsidRPr="00C546FF" w:rsidRDefault="003D081E" w:rsidP="00601047">
            <w:pPr>
              <w:pStyle w:val="affe"/>
              <w:framePr w:hSpace="0" w:wrap="auto" w:vAnchor="margin" w:hAnchor="text" w:yAlign="inline"/>
            </w:pPr>
            <w:r w:rsidRPr="00C546FF">
              <w:rPr>
                <w:rFonts w:hint="eastAsia"/>
              </w:rPr>
              <w:t>マナビDX</w:t>
            </w:r>
          </w:p>
        </w:tc>
        <w:tc>
          <w:tcPr>
            <w:tcW w:w="6350" w:type="dxa"/>
          </w:tcPr>
          <w:p w14:paraId="7E51A72B" w14:textId="77777777" w:rsidR="003D081E" w:rsidRPr="00C546FF" w:rsidRDefault="003D081E" w:rsidP="00601047">
            <w:pPr>
              <w:pStyle w:val="affe"/>
              <w:framePr w:hSpace="0" w:wrap="auto" w:vAnchor="margin" w:hAnchor="text" w:yAlign="inline"/>
            </w:pPr>
            <w:r w:rsidRPr="00C546FF">
              <w:t>https://manabi-dx.ipa.go.jp</w:t>
            </w:r>
          </w:p>
        </w:tc>
      </w:tr>
      <w:tr w:rsidR="003D081E" w:rsidRPr="00C546FF" w14:paraId="061C1098" w14:textId="77777777">
        <w:tc>
          <w:tcPr>
            <w:tcW w:w="4106" w:type="dxa"/>
            <w:shd w:val="clear" w:color="auto" w:fill="F1A983" w:themeFill="accent2" w:themeFillTint="99"/>
          </w:tcPr>
          <w:p w14:paraId="6224CB16" w14:textId="77777777" w:rsidR="003D081E" w:rsidRPr="00C546FF" w:rsidRDefault="003D081E" w:rsidP="00601047">
            <w:pPr>
              <w:pStyle w:val="affe"/>
              <w:framePr w:hSpace="0" w:wrap="auto" w:vAnchor="margin" w:hAnchor="text" w:yAlign="inline"/>
            </w:pPr>
            <w:r w:rsidRPr="00F16C90">
              <w:rPr>
                <w:rFonts w:hint="eastAsia"/>
              </w:rPr>
              <w:t>【ほぼ</w:t>
            </w:r>
            <w:r w:rsidRPr="00F16C90">
              <w:t>15秒アニメ】子ブタと学ぼう！情報セキュリティ対策のキホン</w:t>
            </w:r>
          </w:p>
        </w:tc>
        <w:tc>
          <w:tcPr>
            <w:tcW w:w="6350" w:type="dxa"/>
          </w:tcPr>
          <w:p w14:paraId="388FF7A4" w14:textId="77777777" w:rsidR="003D081E" w:rsidRPr="00C546FF" w:rsidRDefault="003D081E" w:rsidP="00601047">
            <w:pPr>
              <w:pStyle w:val="affe"/>
              <w:framePr w:hSpace="0" w:wrap="auto" w:vAnchor="margin" w:hAnchor="text" w:yAlign="inline"/>
            </w:pPr>
            <w:r w:rsidRPr="00AA5221">
              <w:t>https://www.ipa.go.jp/security/anshin/measures/start.html</w:t>
            </w:r>
          </w:p>
        </w:tc>
      </w:tr>
    </w:tbl>
    <w:p w14:paraId="7DB54BAA" w14:textId="77777777" w:rsidR="003D081E" w:rsidRDefault="003D081E" w:rsidP="003D081E"/>
    <w:p w14:paraId="2F24BEA8" w14:textId="77777777" w:rsidR="003D081E" w:rsidRDefault="003D081E" w:rsidP="003D081E">
      <w:pPr>
        <w:pStyle w:val="61"/>
      </w:pPr>
      <w:r>
        <w:rPr>
          <w:rFonts w:hint="eastAsia"/>
        </w:rPr>
        <w:t>2.学習方法の選定</w:t>
      </w:r>
    </w:p>
    <w:p w14:paraId="2FB2FD49" w14:textId="2AED7A7E" w:rsidR="003D081E" w:rsidRPr="00A1758B" w:rsidRDefault="003D081E" w:rsidP="003D081E">
      <w:r>
        <w:rPr>
          <w:rFonts w:hint="eastAsia"/>
        </w:rPr>
        <w:t>社内研修や、</w:t>
      </w:r>
      <w:r>
        <w:t>オンライン学習</w:t>
      </w:r>
      <w:r>
        <w:rPr>
          <w:rFonts w:hint="eastAsia"/>
        </w:rPr>
        <w:t>（eラーニングなど）</w:t>
      </w:r>
      <w:r w:rsidR="00433A0B">
        <w:rPr>
          <w:rFonts w:hint="eastAsia"/>
        </w:rPr>
        <w:t>を</w:t>
      </w:r>
      <w:r>
        <w:t>利用</w:t>
      </w:r>
      <w:r>
        <w:rPr>
          <w:rFonts w:hint="eastAsia"/>
        </w:rPr>
        <w:t>することも有効です。</w:t>
      </w:r>
    </w:p>
    <w:p w14:paraId="00ABB396" w14:textId="77777777" w:rsidR="003D081E" w:rsidRDefault="003D081E" w:rsidP="003D081E"/>
    <w:p w14:paraId="561541B4" w14:textId="77777777" w:rsidR="003D081E" w:rsidRPr="00156DED" w:rsidRDefault="003D081E" w:rsidP="003D081E">
      <w:pPr>
        <w:pStyle w:val="61"/>
      </w:pPr>
      <w:r>
        <w:rPr>
          <w:rFonts w:hint="eastAsia"/>
        </w:rPr>
        <w:t>3.学習計画の策定</w:t>
      </w:r>
    </w:p>
    <w:p w14:paraId="088689C9" w14:textId="77777777" w:rsidR="003D081E" w:rsidRDefault="003D081E" w:rsidP="003D081E">
      <w:r>
        <w:rPr>
          <w:rFonts w:hint="eastAsia"/>
        </w:rPr>
        <w:t>社内研修を実施するための計画を例示します。</w:t>
      </w:r>
    </w:p>
    <w:tbl>
      <w:tblPr>
        <w:tblStyle w:val="aa"/>
        <w:tblW w:w="0" w:type="auto"/>
        <w:tblLook w:val="04A0" w:firstRow="1" w:lastRow="0" w:firstColumn="1" w:lastColumn="0" w:noHBand="0" w:noVBand="1"/>
      </w:tblPr>
      <w:tblGrid>
        <w:gridCol w:w="10456"/>
      </w:tblGrid>
      <w:tr w:rsidR="003D081E" w14:paraId="10C61321" w14:textId="77777777">
        <w:tc>
          <w:tcPr>
            <w:tcW w:w="10456" w:type="dxa"/>
            <w:shd w:val="clear" w:color="auto" w:fill="215E99" w:themeFill="text2" w:themeFillTint="BF"/>
          </w:tcPr>
          <w:p w14:paraId="2C609879" w14:textId="77777777" w:rsidR="003D081E" w:rsidRDefault="003D081E">
            <w:pPr>
              <w:pStyle w:val="aff0"/>
            </w:pPr>
            <w:r>
              <w:rPr>
                <w:rFonts w:hint="eastAsia"/>
              </w:rPr>
              <w:t>学習計画の例</w:t>
            </w:r>
          </w:p>
        </w:tc>
      </w:tr>
      <w:tr w:rsidR="003D081E" w14:paraId="0268B653" w14:textId="77777777">
        <w:tc>
          <w:tcPr>
            <w:tcW w:w="10456" w:type="dxa"/>
          </w:tcPr>
          <w:p w14:paraId="19D8A32C" w14:textId="77777777" w:rsidR="003D081E" w:rsidRDefault="003D081E">
            <w:pPr>
              <w:pStyle w:val="afff8"/>
            </w:pPr>
            <w:r>
              <w:t>研修期間と目的</w:t>
            </w:r>
          </w:p>
          <w:p w14:paraId="26F87BB8" w14:textId="77777777" w:rsidR="003D081E" w:rsidRDefault="003D081E">
            <w:pPr>
              <w:pStyle w:val="afff6"/>
            </w:pPr>
            <w:r>
              <w:rPr>
                <w:rFonts w:hint="eastAsia"/>
              </w:rPr>
              <w:t>期間：</w:t>
            </w:r>
            <w:r>
              <w:t>半日</w:t>
            </w:r>
            <w:r>
              <w:rPr>
                <w:rFonts w:hint="eastAsia"/>
              </w:rPr>
              <w:t>〜</w:t>
            </w:r>
            <w:r>
              <w:t>1日（1セッションあたり30分</w:t>
            </w:r>
            <w:r>
              <w:rPr>
                <w:rFonts w:hint="eastAsia"/>
              </w:rPr>
              <w:t>〜</w:t>
            </w:r>
            <w:r>
              <w:t>1時間）</w:t>
            </w:r>
          </w:p>
          <w:p w14:paraId="25AF062E" w14:textId="77777777" w:rsidR="003D081E" w:rsidRDefault="003D081E">
            <w:pPr>
              <w:pStyle w:val="afff6"/>
            </w:pPr>
            <w:r>
              <w:rPr>
                <w:rFonts w:hint="eastAsia"/>
              </w:rPr>
              <w:t>目的：</w:t>
            </w:r>
            <w:r>
              <w:t>基本的なセキュリティ知識を学び、実務でのリスクを軽減できるレベルにする。</w:t>
            </w:r>
          </w:p>
          <w:p w14:paraId="468CDF5D" w14:textId="77777777" w:rsidR="003D081E" w:rsidRDefault="003D081E">
            <w:pPr>
              <w:pStyle w:val="afff6"/>
            </w:pPr>
          </w:p>
          <w:p w14:paraId="2561C5A8" w14:textId="77777777" w:rsidR="003D081E" w:rsidRDefault="003D081E">
            <w:pPr>
              <w:pStyle w:val="afff8"/>
            </w:pPr>
            <w:r>
              <w:t>研修プログラム例</w:t>
            </w:r>
          </w:p>
          <w:p w14:paraId="32E893D3" w14:textId="77777777" w:rsidR="003D081E" w:rsidRDefault="003D081E">
            <w:pPr>
              <w:pStyle w:val="afff6"/>
            </w:pPr>
            <w:r>
              <w:t>1日目</w:t>
            </w:r>
            <w:r>
              <w:rPr>
                <w:rFonts w:hint="eastAsia"/>
              </w:rPr>
              <w:t>：</w:t>
            </w:r>
            <w:r>
              <w:t>セキュリティの基本</w:t>
            </w:r>
          </w:p>
          <w:p w14:paraId="1F7BDEAB" w14:textId="77777777" w:rsidR="003D081E" w:rsidRDefault="003D081E">
            <w:pPr>
              <w:pStyle w:val="afff6"/>
            </w:pPr>
            <w:r>
              <w:rPr>
                <w:rFonts w:hint="eastAsia"/>
              </w:rPr>
              <w:t>内容：</w:t>
            </w:r>
            <w:r>
              <w:t>セキュリティの3要素（機密性、完全性、可用性）の基本説明。</w:t>
            </w:r>
          </w:p>
          <w:p w14:paraId="6E1A17DE" w14:textId="77777777" w:rsidR="003D081E" w:rsidRDefault="003D081E">
            <w:pPr>
              <w:pStyle w:val="afff6"/>
            </w:pPr>
            <w:r>
              <w:rPr>
                <w:rFonts w:hint="eastAsia"/>
              </w:rPr>
              <w:t>方法：</w:t>
            </w:r>
            <w:r>
              <w:t>簡単なプレゼンテーションと事例紹介を活用し、各自が自身の業務におけるセキュリティの問題点を考え</w:t>
            </w:r>
            <w:r>
              <w:rPr>
                <w:rFonts w:hint="eastAsia"/>
              </w:rPr>
              <w:t>ます。</w:t>
            </w:r>
          </w:p>
          <w:p w14:paraId="7A128001" w14:textId="77777777" w:rsidR="003D081E" w:rsidRDefault="003D081E">
            <w:pPr>
              <w:pStyle w:val="afff6"/>
            </w:pPr>
          </w:p>
          <w:p w14:paraId="32C596FB" w14:textId="77777777" w:rsidR="003D081E" w:rsidRDefault="003D081E">
            <w:pPr>
              <w:pStyle w:val="afff6"/>
            </w:pPr>
            <w:r>
              <w:t>2日目</w:t>
            </w:r>
            <w:r>
              <w:rPr>
                <w:rFonts w:hint="eastAsia"/>
              </w:rPr>
              <w:t>：</w:t>
            </w:r>
            <w:r>
              <w:t>セキュリティ技術の紹介</w:t>
            </w:r>
          </w:p>
          <w:p w14:paraId="613DF552" w14:textId="77777777" w:rsidR="003D081E" w:rsidRDefault="003D081E">
            <w:pPr>
              <w:pStyle w:val="afff6"/>
            </w:pPr>
            <w:r>
              <w:rPr>
                <w:rFonts w:hint="eastAsia"/>
              </w:rPr>
              <w:t>内容：暗号化、ワンタイムパスワード、生体認証の基本説明。</w:t>
            </w:r>
          </w:p>
          <w:p w14:paraId="20F93856" w14:textId="77777777" w:rsidR="003D081E" w:rsidRDefault="003D081E">
            <w:pPr>
              <w:pStyle w:val="afff6"/>
            </w:pPr>
            <w:r>
              <w:rPr>
                <w:rFonts w:hint="eastAsia"/>
              </w:rPr>
              <w:t>方法：</w:t>
            </w:r>
            <w:r w:rsidRPr="0053054D">
              <w:rPr>
                <w:rFonts w:hint="eastAsia"/>
              </w:rPr>
              <w:t>専門的な用語を避け、</w:t>
            </w:r>
            <w:r>
              <w:rPr>
                <w:rFonts w:hint="eastAsia"/>
              </w:rPr>
              <w:t>従業員</w:t>
            </w:r>
            <w:r w:rsidRPr="0053054D">
              <w:rPr>
                <w:rFonts w:hint="eastAsia"/>
              </w:rPr>
              <w:t>が使い慣れている技術やツールを例に出すことで、日常にどう活かせるかを具体的に説明します。</w:t>
            </w:r>
          </w:p>
          <w:p w14:paraId="13F30427" w14:textId="77777777" w:rsidR="003D081E" w:rsidRDefault="003D081E">
            <w:pPr>
              <w:pStyle w:val="afff6"/>
            </w:pPr>
          </w:p>
          <w:p w14:paraId="6CF2F587" w14:textId="77777777" w:rsidR="003D081E" w:rsidRDefault="003D081E">
            <w:pPr>
              <w:pStyle w:val="afff6"/>
            </w:pPr>
            <w:r>
              <w:t>3日目</w:t>
            </w:r>
            <w:r>
              <w:rPr>
                <w:rFonts w:hint="eastAsia"/>
              </w:rPr>
              <w:t>：</w:t>
            </w:r>
            <w:r>
              <w:t>個人がとるべきセキュリティ対策</w:t>
            </w:r>
          </w:p>
          <w:p w14:paraId="3FC22013" w14:textId="77777777" w:rsidR="003D081E" w:rsidRDefault="003D081E">
            <w:pPr>
              <w:pStyle w:val="afff6"/>
            </w:pPr>
            <w:r>
              <w:rPr>
                <w:rFonts w:hint="eastAsia"/>
              </w:rPr>
              <w:t>内容：パスワード管理、メールの警戒、物理的なセキュリティの基本説明。</w:t>
            </w:r>
          </w:p>
          <w:p w14:paraId="15553F43" w14:textId="77777777" w:rsidR="003D081E" w:rsidRDefault="003D081E">
            <w:pPr>
              <w:pStyle w:val="afff6"/>
            </w:pPr>
            <w:r>
              <w:rPr>
                <w:rFonts w:hint="eastAsia"/>
              </w:rPr>
              <w:t>方法：従業員</w:t>
            </w:r>
            <w:r w:rsidRPr="008457FD">
              <w:rPr>
                <w:rFonts w:hint="eastAsia"/>
              </w:rPr>
              <w:t>が今すぐできる行動に絞り、具体的な行動リストを共有します。例えば、「今日から自分のパスワードを強化する」「メールのリンクをクリックする前に</w:t>
            </w:r>
            <w:r w:rsidRPr="008457FD">
              <w:t>URLを確認する」といった実践的な対策を提案</w:t>
            </w:r>
            <w:r>
              <w:rPr>
                <w:rFonts w:hint="eastAsia"/>
              </w:rPr>
              <w:t>します。</w:t>
            </w:r>
          </w:p>
        </w:tc>
      </w:tr>
    </w:tbl>
    <w:p w14:paraId="06273E7C" w14:textId="77777777" w:rsidR="003D081E" w:rsidRDefault="003D081E" w:rsidP="003D081E"/>
    <w:p w14:paraId="2A94D499" w14:textId="77777777" w:rsidR="003D081E" w:rsidRDefault="003D081E" w:rsidP="003D081E">
      <w:r>
        <w:rPr>
          <w:rFonts w:hint="eastAsia"/>
        </w:rPr>
        <w:t>計画策定のポイント</w:t>
      </w:r>
    </w:p>
    <w:p w14:paraId="2AACA8DF" w14:textId="77777777" w:rsidR="003D081E" w:rsidRDefault="003D081E" w:rsidP="00892C01">
      <w:pPr>
        <w:pStyle w:val="ab"/>
        <w:numPr>
          <w:ilvl w:val="0"/>
          <w:numId w:val="33"/>
        </w:numPr>
        <w:ind w:leftChars="0" w:firstLineChars="0"/>
      </w:pPr>
      <w:r>
        <w:t>実践的かつシンプルな内容にする</w:t>
      </w:r>
    </w:p>
    <w:p w14:paraId="3CD73F8D" w14:textId="77777777" w:rsidR="003D081E" w:rsidRDefault="003D081E" w:rsidP="003D081E">
      <w:pPr>
        <w:pStyle w:val="ab"/>
        <w:ind w:leftChars="0" w:left="680" w:firstLineChars="0" w:firstLine="0"/>
      </w:pPr>
      <w:r>
        <w:t>研修内容は理論</w:t>
      </w:r>
      <w:r>
        <w:rPr>
          <w:rFonts w:hint="eastAsia"/>
        </w:rPr>
        <w:t>に加えて</w:t>
      </w:r>
      <w:r>
        <w:t>、実際に業務で活かせる具体的な行動を中心に設計します。複雑な専門用語や技術的な話は避け、</w:t>
      </w:r>
      <w:r>
        <w:rPr>
          <w:rFonts w:hint="eastAsia"/>
        </w:rPr>
        <w:t>従業員</w:t>
      </w:r>
      <w:r>
        <w:t>がすぐに実践できる対策を説明することが重要です。</w:t>
      </w:r>
    </w:p>
    <w:p w14:paraId="31706A7C" w14:textId="76F43B72" w:rsidR="003D081E" w:rsidRDefault="003D081E" w:rsidP="0097352C">
      <w:pPr>
        <w:pStyle w:val="ab"/>
        <w:ind w:leftChars="0" w:left="680" w:firstLineChars="0" w:firstLine="0"/>
      </w:pPr>
      <w:r>
        <w:rPr>
          <w:rFonts w:hint="eastAsia"/>
        </w:rPr>
        <w:t>例：</w:t>
      </w:r>
      <w:r>
        <w:t>パスワードを複雑に設定し、パスワード管理ツールを使う方法を教える、メールの不審な点を見分けるチェックリストを提供する。</w:t>
      </w:r>
    </w:p>
    <w:p w14:paraId="40B1DFCD" w14:textId="77777777" w:rsidR="003D081E" w:rsidRDefault="003D081E" w:rsidP="00892C01">
      <w:pPr>
        <w:pStyle w:val="ab"/>
        <w:numPr>
          <w:ilvl w:val="0"/>
          <w:numId w:val="33"/>
        </w:numPr>
        <w:ind w:leftChars="0" w:firstLineChars="0"/>
      </w:pPr>
      <w:r>
        <w:t>短時間で集中できるセッション構成</w:t>
      </w:r>
    </w:p>
    <w:p w14:paraId="02E3A3A1" w14:textId="77777777" w:rsidR="003D081E" w:rsidRDefault="003D081E" w:rsidP="003D081E">
      <w:pPr>
        <w:pStyle w:val="ab"/>
        <w:ind w:leftChars="0" w:left="680" w:firstLineChars="0" w:firstLine="0"/>
      </w:pPr>
      <w:r>
        <w:t>研修は30分</w:t>
      </w:r>
      <w:r>
        <w:rPr>
          <w:rFonts w:hint="eastAsia"/>
        </w:rPr>
        <w:t>〜</w:t>
      </w:r>
      <w:r>
        <w:t>1時間と短く区切り、1回のセッションで1つのテーマに集中するように構成します。</w:t>
      </w:r>
      <w:r>
        <w:rPr>
          <w:rFonts w:hint="eastAsia"/>
        </w:rPr>
        <w:t>従業員</w:t>
      </w:r>
      <w:r>
        <w:t>の負担を減らし、重要な内容を確実に理解してもらうために</w:t>
      </w:r>
      <w:r>
        <w:rPr>
          <w:rFonts w:hint="eastAsia"/>
        </w:rPr>
        <w:t>、</w:t>
      </w:r>
      <w:r>
        <w:t>セッションごとに焦点を絞ることが大切です。</w:t>
      </w:r>
    </w:p>
    <w:p w14:paraId="5CF9D9CE" w14:textId="0395BE5C" w:rsidR="003D081E" w:rsidRDefault="003D081E" w:rsidP="003D081E">
      <w:pPr>
        <w:pStyle w:val="ab"/>
        <w:ind w:leftChars="0" w:left="680" w:firstLineChars="0" w:firstLine="0"/>
      </w:pPr>
      <w:r>
        <w:rPr>
          <w:rFonts w:hint="eastAsia"/>
        </w:rPr>
        <w:t>例：</w:t>
      </w:r>
      <w:r>
        <w:t>1回目は「パスワード管理」、2回目は「不審メールへの対応」といった具合に、テーマを分けて短い時間で進める。</w:t>
      </w:r>
    </w:p>
    <w:p w14:paraId="782593F7" w14:textId="77777777" w:rsidR="003D081E" w:rsidRDefault="003D081E" w:rsidP="00892C01">
      <w:pPr>
        <w:pStyle w:val="ab"/>
        <w:numPr>
          <w:ilvl w:val="0"/>
          <w:numId w:val="33"/>
        </w:numPr>
        <w:ind w:leftChars="0" w:firstLineChars="0"/>
      </w:pPr>
      <w:r>
        <w:t>実施後のフォローアップを重視</w:t>
      </w:r>
    </w:p>
    <w:p w14:paraId="54AA6CA8" w14:textId="77777777" w:rsidR="003D081E" w:rsidRDefault="003D081E" w:rsidP="003D081E">
      <w:pPr>
        <w:pStyle w:val="ab"/>
        <w:ind w:leftChars="0" w:left="680" w:firstLineChars="0" w:firstLine="0"/>
      </w:pPr>
      <w:r>
        <w:t>研修が終わった後も、理解度や実践状況を確認する仕組みを取り入れることが重要です。例えば、定期的なチェックリストの確認や簡単なクイズで知識の定着を図ります。</w:t>
      </w:r>
    </w:p>
    <w:p w14:paraId="291741AC" w14:textId="77777777" w:rsidR="003D081E" w:rsidRDefault="003D081E" w:rsidP="003D081E">
      <w:pPr>
        <w:pStyle w:val="ab"/>
        <w:ind w:leftChars="0" w:left="680" w:firstLineChars="0" w:firstLine="0"/>
      </w:pPr>
      <w:r>
        <w:rPr>
          <w:rFonts w:hint="eastAsia"/>
        </w:rPr>
        <w:t>例：</w:t>
      </w:r>
      <w:r>
        <w:t>研修後に「パスワードを強化しましたか？」などのフォローアップメールや、理解度を測るクイズを実施することで、日常的に意識を高める。</w:t>
      </w:r>
    </w:p>
    <w:p w14:paraId="7C3F38C0" w14:textId="77777777" w:rsidR="003D081E" w:rsidRDefault="003D081E" w:rsidP="003D081E"/>
    <w:p w14:paraId="207112B7" w14:textId="77777777" w:rsidR="003D081E" w:rsidRDefault="003D081E" w:rsidP="003D081E">
      <w:pPr>
        <w:pStyle w:val="61"/>
      </w:pPr>
      <w:r>
        <w:rPr>
          <w:rFonts w:hint="eastAsia"/>
        </w:rPr>
        <w:t>4.学習の実施</w:t>
      </w:r>
    </w:p>
    <w:p w14:paraId="518F09B9" w14:textId="14B2ACA7" w:rsidR="003D081E" w:rsidRDefault="003D081E" w:rsidP="003D081E">
      <w:r>
        <w:rPr>
          <w:rFonts w:hint="eastAsia"/>
        </w:rPr>
        <w:t>計画をもとに、学習を実施する際のポイント</w:t>
      </w:r>
      <w:r w:rsidR="00845088">
        <w:rPr>
          <w:rFonts w:hint="eastAsia"/>
        </w:rPr>
        <w:t>を</w:t>
      </w:r>
      <w:r w:rsidR="00B820F5">
        <w:rPr>
          <w:rFonts w:hint="eastAsia"/>
        </w:rPr>
        <w:t>挙げます</w:t>
      </w:r>
      <w:r>
        <w:rPr>
          <w:rFonts w:hint="eastAsia"/>
        </w:rPr>
        <w:t>。</w:t>
      </w:r>
    </w:p>
    <w:p w14:paraId="7774DCD7" w14:textId="77777777" w:rsidR="003D081E" w:rsidRDefault="003D081E" w:rsidP="00892C01">
      <w:pPr>
        <w:pStyle w:val="ab"/>
        <w:numPr>
          <w:ilvl w:val="0"/>
          <w:numId w:val="33"/>
        </w:numPr>
        <w:ind w:leftChars="0" w:firstLineChars="0"/>
      </w:pPr>
      <w:r>
        <w:t>参加者の理解度に合わせた進行</w:t>
      </w:r>
    </w:p>
    <w:p w14:paraId="59490DC1" w14:textId="77777777" w:rsidR="003D081E" w:rsidRDefault="003D081E" w:rsidP="003D081E">
      <w:pPr>
        <w:pStyle w:val="ab"/>
        <w:ind w:leftChars="0" w:left="680" w:firstLineChars="0" w:firstLine="0"/>
      </w:pPr>
      <w:r>
        <w:t>参加者のセキュリティに対する知識の違いを考慮し、初心者にも分かりやすい言葉を使い、ゆっくり進めることが大切です。難しい言葉や専門用語は避けて、具体的な例を使いながら説明しましょう。</w:t>
      </w:r>
    </w:p>
    <w:p w14:paraId="62A18372" w14:textId="77777777" w:rsidR="003D081E" w:rsidRDefault="003D081E" w:rsidP="003D081E">
      <w:pPr>
        <w:pStyle w:val="ab"/>
        <w:ind w:leftChars="0" w:left="680" w:firstLineChars="0" w:firstLine="0"/>
      </w:pPr>
      <w:r>
        <w:rPr>
          <w:rFonts w:hint="eastAsia"/>
        </w:rPr>
        <w:t>例：</w:t>
      </w:r>
      <w:r>
        <w:t>「パスワード管理がなぜ重要か」を説明する際に、複雑な理論ではなく、「簡単なパスワードは悪意のある人に推測されやすい」という形で、わかりやすく説明します。</w:t>
      </w:r>
    </w:p>
    <w:p w14:paraId="693CA08D" w14:textId="77777777" w:rsidR="003D081E" w:rsidRDefault="003D081E" w:rsidP="003D081E">
      <w:pPr>
        <w:pStyle w:val="ab"/>
        <w:ind w:leftChars="0" w:left="680" w:firstLineChars="0" w:firstLine="0"/>
      </w:pPr>
    </w:p>
    <w:p w14:paraId="55E82FE4" w14:textId="77777777" w:rsidR="003D081E" w:rsidRDefault="003D081E" w:rsidP="00892C01">
      <w:pPr>
        <w:pStyle w:val="ab"/>
        <w:numPr>
          <w:ilvl w:val="0"/>
          <w:numId w:val="33"/>
        </w:numPr>
        <w:ind w:leftChars="0" w:firstLineChars="0"/>
      </w:pPr>
      <w:r>
        <w:t>実際の行動を取り入れる</w:t>
      </w:r>
    </w:p>
    <w:p w14:paraId="47822288" w14:textId="77777777" w:rsidR="003D081E" w:rsidRDefault="003D081E" w:rsidP="003D081E">
      <w:pPr>
        <w:pStyle w:val="ab"/>
        <w:ind w:leftChars="0" w:left="680" w:firstLineChars="0" w:firstLine="0"/>
      </w:pPr>
      <w:r>
        <w:t>理論</w:t>
      </w:r>
      <w:r>
        <w:rPr>
          <w:rFonts w:hint="eastAsia"/>
        </w:rPr>
        <w:t>に加えて</w:t>
      </w:r>
      <w:r>
        <w:t>、実際にやってみる活動を含めることで、参加者が実務にどう活かすかを学べるようにします。実際に手を動かしてみることで、学んだ内容が現実の業務に結びつきやすくなります。</w:t>
      </w:r>
    </w:p>
    <w:p w14:paraId="66739A0A" w14:textId="77777777" w:rsidR="003D081E" w:rsidRPr="00E97BE2" w:rsidRDefault="003D081E" w:rsidP="003D081E">
      <w:pPr>
        <w:pStyle w:val="ab"/>
        <w:ind w:leftChars="0" w:left="680" w:firstLineChars="0" w:firstLine="0"/>
      </w:pPr>
      <w:r>
        <w:rPr>
          <w:rFonts w:hint="eastAsia"/>
        </w:rPr>
        <w:t>例：</w:t>
      </w:r>
      <w:r>
        <w:t>「不審なメールをどう判断するか」を学んだ後、実際にその場でメールを確認してもらう時間を作り、すぐに対策を実行する体験をさせます。</w:t>
      </w:r>
    </w:p>
    <w:p w14:paraId="7BE95B47" w14:textId="77777777" w:rsidR="003D081E" w:rsidRDefault="003D081E" w:rsidP="003D081E"/>
    <w:p w14:paraId="425FB757" w14:textId="77777777" w:rsidR="003D081E" w:rsidRDefault="003D081E" w:rsidP="003D081E">
      <w:pPr>
        <w:pStyle w:val="61"/>
      </w:pPr>
      <w:r>
        <w:rPr>
          <w:rFonts w:hint="eastAsia"/>
        </w:rPr>
        <w:t>5.フィードバックの収集とフォローアップ</w:t>
      </w:r>
    </w:p>
    <w:p w14:paraId="6D096AE1" w14:textId="77777777" w:rsidR="003D081E" w:rsidRDefault="003D081E" w:rsidP="003D081E">
      <w:r w:rsidRPr="00453D1F">
        <w:rPr>
          <w:rFonts w:hint="eastAsia"/>
        </w:rPr>
        <w:t>研修後の確認・フォローアップ・フィードバックは、参加者の理解度を深め、セキュリティ意識を継続的に高め、次回の研修をより効果的にするために重要です。</w:t>
      </w:r>
    </w:p>
    <w:p w14:paraId="1D56379F" w14:textId="77777777" w:rsidR="003D081E" w:rsidRDefault="003D081E" w:rsidP="003D081E"/>
    <w:p w14:paraId="0FA0883C" w14:textId="77777777" w:rsidR="003D081E" w:rsidRDefault="003D081E" w:rsidP="003D081E">
      <w:r>
        <w:rPr>
          <w:rFonts w:hint="eastAsia"/>
        </w:rPr>
        <w:t>ポイントを３つ紹介します。</w:t>
      </w:r>
    </w:p>
    <w:p w14:paraId="1C97257D" w14:textId="77777777" w:rsidR="003D081E" w:rsidRDefault="003D081E" w:rsidP="00892C01">
      <w:pPr>
        <w:pStyle w:val="ab"/>
        <w:numPr>
          <w:ilvl w:val="0"/>
          <w:numId w:val="33"/>
        </w:numPr>
        <w:ind w:leftChars="0" w:firstLineChars="0"/>
      </w:pPr>
      <w:r>
        <w:t>理解度の確認</w:t>
      </w:r>
    </w:p>
    <w:p w14:paraId="6D85EF05" w14:textId="77777777" w:rsidR="003D081E" w:rsidRDefault="003D081E" w:rsidP="003D081E">
      <w:pPr>
        <w:pStyle w:val="ab"/>
        <w:ind w:leftChars="0" w:left="680" w:firstLineChars="0" w:firstLine="0"/>
      </w:pPr>
      <w:r>
        <w:t>研修内容がしっかりと理解されているかを確認するため、簡単なテストやクイズを実施します。これにより、参加者がどの程度理解しているか、また補足が必要な部分があるかを把握できます。</w:t>
      </w:r>
    </w:p>
    <w:p w14:paraId="27287B05" w14:textId="7EB67B5F" w:rsidR="003D081E" w:rsidRDefault="003D081E" w:rsidP="0097352C">
      <w:pPr>
        <w:pStyle w:val="ab"/>
        <w:ind w:leftChars="0" w:left="680" w:firstLineChars="0" w:firstLine="0"/>
      </w:pPr>
      <w:r>
        <w:rPr>
          <w:rFonts w:hint="eastAsia"/>
        </w:rPr>
        <w:t>例：</w:t>
      </w:r>
      <w:r>
        <w:t>「今日学んだセキュリティ対策を実際にどのように実施するか」を問う簡単な質問や選択式のテストを実施します。</w:t>
      </w:r>
    </w:p>
    <w:p w14:paraId="57043BFE" w14:textId="77777777" w:rsidR="003D081E" w:rsidRDefault="003D081E" w:rsidP="00892C01">
      <w:pPr>
        <w:pStyle w:val="ab"/>
        <w:numPr>
          <w:ilvl w:val="0"/>
          <w:numId w:val="33"/>
        </w:numPr>
        <w:ind w:leftChars="0" w:firstLineChars="0"/>
      </w:pPr>
      <w:r>
        <w:t>フォローアップと定期的な確認</w:t>
      </w:r>
    </w:p>
    <w:p w14:paraId="587E5C8F" w14:textId="77777777" w:rsidR="003D081E" w:rsidRDefault="003D081E" w:rsidP="003D081E">
      <w:pPr>
        <w:pStyle w:val="ab"/>
        <w:ind w:leftChars="0" w:left="680" w:firstLineChars="0" w:firstLine="0"/>
      </w:pPr>
      <w:r>
        <w:t>研修が終わった後も、継続してセキュリティ意識を高めるために、定期的に復習資料を送ったり、重要なポイントをリマインドするメールを配信し</w:t>
      </w:r>
      <w:r>
        <w:rPr>
          <w:rFonts w:hint="eastAsia"/>
        </w:rPr>
        <w:t>たりし</w:t>
      </w:r>
      <w:r>
        <w:t>ます。日常的にセキュリティ意識を保つ仕組みを作ることが大切です。</w:t>
      </w:r>
    </w:p>
    <w:p w14:paraId="771CF49C" w14:textId="7693E687" w:rsidR="003D081E" w:rsidRDefault="003D081E" w:rsidP="0097352C">
      <w:pPr>
        <w:pStyle w:val="ab"/>
        <w:ind w:leftChars="0" w:left="680" w:firstLineChars="0" w:firstLine="0"/>
      </w:pPr>
      <w:r>
        <w:rPr>
          <w:rFonts w:hint="eastAsia"/>
        </w:rPr>
        <w:t>例：</w:t>
      </w:r>
      <w:r>
        <w:t>毎月1回「パスワードを更新していますか？」や「不審なメールに注意しましょう」といった確認メールを送ります。また、定期的にセキュリティ対策のチェックリストを共有し、</w:t>
      </w:r>
      <w:r>
        <w:rPr>
          <w:rFonts w:hint="eastAsia"/>
        </w:rPr>
        <w:t>従業員</w:t>
      </w:r>
      <w:r>
        <w:t>が自主的に対策を実践しているか確認します。</w:t>
      </w:r>
    </w:p>
    <w:p w14:paraId="2CE10A7F" w14:textId="77777777" w:rsidR="003D081E" w:rsidRDefault="003D081E" w:rsidP="00892C01">
      <w:pPr>
        <w:pStyle w:val="ab"/>
        <w:numPr>
          <w:ilvl w:val="0"/>
          <w:numId w:val="33"/>
        </w:numPr>
        <w:ind w:leftChars="0" w:firstLineChars="0"/>
      </w:pPr>
      <w:r>
        <w:t>フィードバックの収集</w:t>
      </w:r>
    </w:p>
    <w:p w14:paraId="505C846D" w14:textId="77777777" w:rsidR="003D081E" w:rsidRDefault="003D081E" w:rsidP="003D081E">
      <w:pPr>
        <w:pStyle w:val="ab"/>
        <w:ind w:leftChars="0" w:left="680" w:firstLineChars="0" w:firstLine="0"/>
      </w:pPr>
      <w:r>
        <w:t>研修後に参加者からのフィードバックを収集し、研修内容や進行方法についての改善点を把握します。これにより、次回の研修がより効果的なものになります。</w:t>
      </w:r>
    </w:p>
    <w:p w14:paraId="08511EB8" w14:textId="77777777" w:rsidR="003D081E" w:rsidRDefault="003D081E" w:rsidP="003D081E">
      <w:pPr>
        <w:pStyle w:val="ab"/>
        <w:ind w:leftChars="0" w:left="680" w:firstLineChars="0" w:firstLine="0"/>
      </w:pPr>
      <w:r>
        <w:rPr>
          <w:rFonts w:hint="eastAsia"/>
        </w:rPr>
        <w:t>例：</w:t>
      </w:r>
      <w:r>
        <w:t>「研修で学んだことは役に立ちましたか？」「今後、さらに知りたいセキュリティの内容はありますか？」といった簡単なアンケートを実施し、感想や要望を集めます。</w:t>
      </w:r>
    </w:p>
    <w:p w14:paraId="2B143982" w14:textId="77777777" w:rsidR="003D081E" w:rsidRDefault="003D081E" w:rsidP="003D081E"/>
    <w:p w14:paraId="41EF00B3" w14:textId="050296B8" w:rsidR="003D081E" w:rsidRPr="00BB1C56" w:rsidRDefault="003D081E" w:rsidP="003D081E">
      <w:pPr>
        <w:pStyle w:val="5"/>
      </w:pPr>
      <w:r>
        <w:rPr>
          <w:rFonts w:hint="eastAsia"/>
        </w:rPr>
        <w:t>DX</w:t>
      </w:r>
      <w:r w:rsidRPr="00045AE6">
        <w:t>推進スキル標準</w:t>
      </w:r>
    </w:p>
    <w:p w14:paraId="08FAB004" w14:textId="77777777" w:rsidR="003D081E" w:rsidRDefault="003D081E" w:rsidP="003D081E">
      <w:r w:rsidRPr="00E50A9F">
        <w:rPr>
          <w:rFonts w:hint="eastAsia"/>
        </w:rPr>
        <w:t>「人材類型：サイバーセキュリティ」</w:t>
      </w:r>
      <w:r>
        <w:rPr>
          <w:rFonts w:hint="eastAsia"/>
        </w:rPr>
        <w:t>の「</w:t>
      </w:r>
      <w:r w:rsidRPr="00E60F8A">
        <w:rPr>
          <w:rFonts w:hint="eastAsia"/>
        </w:rPr>
        <w:t>サイバーセキュリティマネージャー</w:t>
      </w:r>
      <w:r>
        <w:rPr>
          <w:rFonts w:hint="eastAsia"/>
        </w:rPr>
        <w:t>」の育成の例を紹介します。「</w:t>
      </w:r>
      <w:r w:rsidRPr="00E60F8A">
        <w:rPr>
          <w:rFonts w:hint="eastAsia"/>
        </w:rPr>
        <w:t>サイバーセキュリティマネージャー</w:t>
      </w:r>
      <w:r>
        <w:rPr>
          <w:rFonts w:hint="eastAsia"/>
        </w:rPr>
        <w:t>」に</w:t>
      </w:r>
      <w:r w:rsidRPr="00E50A9F">
        <w:rPr>
          <w:rFonts w:hint="eastAsia"/>
        </w:rPr>
        <w:t>必要なスキルを身につけるための教育・研修の実施計画を例示</w:t>
      </w:r>
      <w:r>
        <w:rPr>
          <w:rFonts w:hint="eastAsia"/>
        </w:rPr>
        <w:t>します。</w:t>
      </w:r>
    </w:p>
    <w:p w14:paraId="143F4CE4" w14:textId="77777777" w:rsidR="003D081E" w:rsidRDefault="003D081E" w:rsidP="003D081E"/>
    <w:tbl>
      <w:tblPr>
        <w:tblStyle w:val="aa"/>
        <w:tblW w:w="0" w:type="auto"/>
        <w:tblLook w:val="04A0" w:firstRow="1" w:lastRow="0" w:firstColumn="1" w:lastColumn="0" w:noHBand="0" w:noVBand="1"/>
      </w:tblPr>
      <w:tblGrid>
        <w:gridCol w:w="3539"/>
        <w:gridCol w:w="6917"/>
      </w:tblGrid>
      <w:tr w:rsidR="003D081E" w14:paraId="41AC1770" w14:textId="77777777">
        <w:tc>
          <w:tcPr>
            <w:tcW w:w="3539" w:type="dxa"/>
            <w:shd w:val="clear" w:color="auto" w:fill="215E99" w:themeFill="text2" w:themeFillTint="BF"/>
          </w:tcPr>
          <w:p w14:paraId="5B758C96" w14:textId="77777777" w:rsidR="003D081E" w:rsidRDefault="003D081E">
            <w:pPr>
              <w:pStyle w:val="aff0"/>
            </w:pPr>
            <w:r>
              <w:rPr>
                <w:rFonts w:hint="eastAsia"/>
              </w:rPr>
              <w:t>人材類型</w:t>
            </w:r>
          </w:p>
        </w:tc>
        <w:tc>
          <w:tcPr>
            <w:tcW w:w="6917" w:type="dxa"/>
          </w:tcPr>
          <w:p w14:paraId="479F3474" w14:textId="77777777" w:rsidR="003D081E" w:rsidRDefault="003D081E">
            <w:pPr>
              <w:pStyle w:val="afff6"/>
            </w:pPr>
            <w:r>
              <w:rPr>
                <w:rFonts w:hint="eastAsia"/>
              </w:rPr>
              <w:t>サイバーセキュリティ</w:t>
            </w:r>
          </w:p>
        </w:tc>
      </w:tr>
      <w:tr w:rsidR="003D081E" w14:paraId="3F6B3C64" w14:textId="77777777">
        <w:tc>
          <w:tcPr>
            <w:tcW w:w="3539" w:type="dxa"/>
            <w:shd w:val="clear" w:color="auto" w:fill="215E99" w:themeFill="text2" w:themeFillTint="BF"/>
          </w:tcPr>
          <w:p w14:paraId="020C009A" w14:textId="77777777" w:rsidR="003D081E" w:rsidRDefault="003D081E">
            <w:pPr>
              <w:pStyle w:val="aff0"/>
            </w:pPr>
            <w:r>
              <w:rPr>
                <w:rFonts w:hint="eastAsia"/>
              </w:rPr>
              <w:t>ロール</w:t>
            </w:r>
          </w:p>
        </w:tc>
        <w:tc>
          <w:tcPr>
            <w:tcW w:w="6917" w:type="dxa"/>
          </w:tcPr>
          <w:p w14:paraId="217FD06A" w14:textId="77777777" w:rsidR="003D081E" w:rsidRDefault="003D081E">
            <w:pPr>
              <w:pStyle w:val="afff6"/>
            </w:pPr>
            <w:r>
              <w:rPr>
                <w:rFonts w:hint="eastAsia"/>
              </w:rPr>
              <w:t>サイバーセキュリティマネージャー</w:t>
            </w:r>
          </w:p>
        </w:tc>
      </w:tr>
      <w:tr w:rsidR="003D081E" w14:paraId="00388296" w14:textId="77777777">
        <w:tc>
          <w:tcPr>
            <w:tcW w:w="3539" w:type="dxa"/>
            <w:shd w:val="clear" w:color="auto" w:fill="215E99" w:themeFill="text2" w:themeFillTint="BF"/>
          </w:tcPr>
          <w:p w14:paraId="0FF8968E" w14:textId="77777777" w:rsidR="003D081E" w:rsidRDefault="003D081E">
            <w:pPr>
              <w:pStyle w:val="aff0"/>
            </w:pPr>
            <w:r w:rsidRPr="00821ABF">
              <w:t>DXの推進において担う責任</w:t>
            </w:r>
          </w:p>
        </w:tc>
        <w:tc>
          <w:tcPr>
            <w:tcW w:w="6917" w:type="dxa"/>
          </w:tcPr>
          <w:p w14:paraId="4EB49156" w14:textId="77777777" w:rsidR="003D081E" w:rsidRDefault="003D081E">
            <w:pPr>
              <w:pStyle w:val="afff6"/>
            </w:pPr>
            <w:r w:rsidRPr="005C310B">
              <w:rPr>
                <w:rFonts w:hint="eastAsia"/>
              </w:rPr>
              <w:t>顧客価値を拡大するビジネスの企画立案に際して、デジタル活用に伴うサイバーセキュリティリスクを検討・評価するとともに、その影響を抑制するための対策の管理・統制の主導を通じて、顧客価値の高いビジネスへの信頼感向上に貢献する</w:t>
            </w:r>
          </w:p>
        </w:tc>
      </w:tr>
      <w:tr w:rsidR="003D081E" w14:paraId="7059F9B3" w14:textId="77777777">
        <w:tc>
          <w:tcPr>
            <w:tcW w:w="3539" w:type="dxa"/>
            <w:shd w:val="clear" w:color="auto" w:fill="215E99" w:themeFill="text2" w:themeFillTint="BF"/>
          </w:tcPr>
          <w:p w14:paraId="12F66F04" w14:textId="77777777" w:rsidR="003D081E" w:rsidRDefault="003D081E">
            <w:pPr>
              <w:pStyle w:val="aff0"/>
            </w:pPr>
            <w:r w:rsidRPr="00AB30F7">
              <w:rPr>
                <w:rFonts w:hint="eastAsia"/>
              </w:rPr>
              <w:t>主な業務</w:t>
            </w:r>
          </w:p>
        </w:tc>
        <w:tc>
          <w:tcPr>
            <w:tcW w:w="6917" w:type="dxa"/>
          </w:tcPr>
          <w:p w14:paraId="130D9A9D" w14:textId="77777777" w:rsidR="003D081E" w:rsidRDefault="003D081E" w:rsidP="00892C01">
            <w:pPr>
              <w:pStyle w:val="afff6"/>
              <w:numPr>
                <w:ilvl w:val="0"/>
                <w:numId w:val="33"/>
              </w:numPr>
              <w:ind w:left="458"/>
            </w:pPr>
            <w:r w:rsidRPr="000E73BF">
              <w:rPr>
                <w:rFonts w:hint="eastAsia"/>
              </w:rPr>
              <w:t>新規ビジネスにおけるデジタル活用を通じて生じるサイバーセキュリティ、セーフティ、プライバシー保護に関するリスクを評価する</w:t>
            </w:r>
          </w:p>
          <w:p w14:paraId="0BF136B0" w14:textId="77777777" w:rsidR="003D081E" w:rsidRDefault="003D081E" w:rsidP="00892C01">
            <w:pPr>
              <w:pStyle w:val="afff6"/>
              <w:numPr>
                <w:ilvl w:val="0"/>
                <w:numId w:val="33"/>
              </w:numPr>
              <w:ind w:left="458"/>
            </w:pPr>
            <w:r w:rsidRPr="000E73BF">
              <w:rPr>
                <w:rFonts w:hint="eastAsia"/>
              </w:rPr>
              <w:t>リスクとリターンのバランスを踏まえ、サイバーセキュリティリスクの影響を抑制するための戦略や、対策の実施体制を検討する</w:t>
            </w:r>
          </w:p>
          <w:p w14:paraId="3FCBA5B5" w14:textId="77777777" w:rsidR="003D081E" w:rsidRDefault="003D081E" w:rsidP="00892C01">
            <w:pPr>
              <w:pStyle w:val="afff6"/>
              <w:numPr>
                <w:ilvl w:val="0"/>
                <w:numId w:val="33"/>
              </w:numPr>
              <w:ind w:left="458"/>
            </w:pPr>
            <w:r w:rsidRPr="000E73BF">
              <w:rPr>
                <w:rFonts w:hint="eastAsia"/>
              </w:rPr>
              <w:t>サイバーセキュリティリスク抑制のための対策の実施状況の管理や監査を行う</w:t>
            </w:r>
          </w:p>
          <w:p w14:paraId="02A0DD64" w14:textId="073C8F5B" w:rsidR="003D081E" w:rsidRDefault="003D081E" w:rsidP="00892C01">
            <w:pPr>
              <w:pStyle w:val="afff6"/>
              <w:numPr>
                <w:ilvl w:val="0"/>
                <w:numId w:val="33"/>
              </w:numPr>
              <w:ind w:left="458"/>
            </w:pPr>
            <w:r w:rsidRPr="000E73BF">
              <w:rPr>
                <w:rFonts w:hint="eastAsia"/>
              </w:rPr>
              <w:t>事業実施に用いているデジタル環境で発生するサイバー</w:t>
            </w:r>
            <w:bookmarkStart w:id="1916" w:name="■セキュリティインシデント25ー2ー2"/>
            <w:r w:rsidR="0034735C">
              <w:fldChar w:fldCharType="begin"/>
            </w:r>
            <w:r w:rsidR="0034735C">
              <w:rPr>
                <w:rFonts w:hint="eastAsia"/>
              </w:rPr>
              <w:instrText xml:space="preserve">HYPERLINK </w:instrText>
            </w:r>
            <w:r w:rsidR="0034735C">
              <w:instrText xml:space="preserve"> \l "</w:instrText>
            </w:r>
            <w:r w:rsidR="0034735C">
              <w:rPr>
                <w:rFonts w:hint="eastAsia"/>
              </w:rPr>
              <w:instrText>■セキュリティインシデント</w:instrText>
            </w:r>
            <w:r w:rsidR="0034735C">
              <w:instrText>"</w:instrText>
            </w:r>
            <w:r w:rsidR="0034735C">
              <w:fldChar w:fldCharType="separate"/>
            </w:r>
            <w:r w:rsidRPr="0034735C">
              <w:rPr>
                <w:rStyle w:val="a7"/>
                <w:rFonts w:hint="eastAsia"/>
              </w:rPr>
              <w:t>セキュリティインシデント</w:t>
            </w:r>
            <w:bookmarkEnd w:id="1916"/>
            <w:r w:rsidR="0034735C">
              <w:fldChar w:fldCharType="end"/>
            </w:r>
            <w:r w:rsidRPr="000E73BF">
              <w:rPr>
                <w:rFonts w:hint="eastAsia"/>
              </w:rPr>
              <w:t>への対応を行う</w:t>
            </w:r>
          </w:p>
        </w:tc>
      </w:tr>
      <w:tr w:rsidR="003D081E" w14:paraId="3723223A" w14:textId="77777777">
        <w:tc>
          <w:tcPr>
            <w:tcW w:w="3539" w:type="dxa"/>
            <w:shd w:val="clear" w:color="auto" w:fill="215E99" w:themeFill="text2" w:themeFillTint="BF"/>
          </w:tcPr>
          <w:p w14:paraId="46CD46F5" w14:textId="00DBA1E4" w:rsidR="003D081E" w:rsidRPr="00AB30F7" w:rsidRDefault="00CE3D97">
            <w:pPr>
              <w:pStyle w:val="aff0"/>
            </w:pPr>
            <w:r>
              <w:rPr>
                <w:rFonts w:hint="eastAsia"/>
              </w:rPr>
              <w:t>必要なスキル（</w:t>
            </w:r>
            <w:r w:rsidRPr="00E07B0C">
              <w:rPr>
                <w:rFonts w:hint="eastAsia"/>
              </w:rPr>
              <w:t>高い実践力と専門性が必要</w:t>
            </w:r>
            <w:r>
              <w:rPr>
                <w:rFonts w:hint="eastAsia"/>
              </w:rPr>
              <w:t>のみ抜粋）</w:t>
            </w:r>
          </w:p>
        </w:tc>
        <w:tc>
          <w:tcPr>
            <w:tcW w:w="6917" w:type="dxa"/>
          </w:tcPr>
          <w:p w14:paraId="04DE6127" w14:textId="77777777" w:rsidR="00CE3D97" w:rsidRDefault="00CE3D97">
            <w:pPr>
              <w:pStyle w:val="afff6"/>
            </w:pPr>
            <w:r>
              <w:rPr>
                <w:rFonts w:hint="eastAsia"/>
              </w:rPr>
              <w:t>カテゴリ：セキュリティ</w:t>
            </w:r>
          </w:p>
          <w:p w14:paraId="6241C6EB" w14:textId="77777777" w:rsidR="00CE3D97" w:rsidRDefault="00CE3D97">
            <w:pPr>
              <w:pStyle w:val="afff6"/>
            </w:pPr>
            <w:r>
              <w:rPr>
                <w:rFonts w:hint="eastAsia"/>
              </w:rPr>
              <w:t>サブカテゴリ：</w:t>
            </w:r>
            <w:r w:rsidRPr="00496E54">
              <w:rPr>
                <w:rFonts w:hint="eastAsia"/>
              </w:rPr>
              <w:t>セキュリティマネジメント</w:t>
            </w:r>
          </w:p>
          <w:p w14:paraId="10792216" w14:textId="77777777" w:rsidR="00CE3D97" w:rsidRDefault="00CE3D97">
            <w:pPr>
              <w:pStyle w:val="afff6"/>
            </w:pPr>
            <w:r>
              <w:rPr>
                <w:rFonts w:hint="eastAsia"/>
              </w:rPr>
              <w:t>スキル項目</w:t>
            </w:r>
          </w:p>
          <w:p w14:paraId="121D721F" w14:textId="77777777" w:rsidR="00CE3D97" w:rsidRDefault="00CE3D97" w:rsidP="00892C01">
            <w:pPr>
              <w:pStyle w:val="afff6"/>
              <w:numPr>
                <w:ilvl w:val="0"/>
                <w:numId w:val="34"/>
              </w:numPr>
            </w:pPr>
            <w:r w:rsidRPr="00496E54">
              <w:rPr>
                <w:rFonts w:hint="eastAsia"/>
              </w:rPr>
              <w:t>セキュリティ体制構築・運営</w:t>
            </w:r>
          </w:p>
          <w:p w14:paraId="0EAFD7B9" w14:textId="77777777" w:rsidR="00CE3D97" w:rsidRDefault="00CE3D97" w:rsidP="00892C01">
            <w:pPr>
              <w:pStyle w:val="afff6"/>
              <w:numPr>
                <w:ilvl w:val="0"/>
                <w:numId w:val="34"/>
              </w:numPr>
            </w:pPr>
            <w:r w:rsidRPr="00496E54">
              <w:t>セキュリティマネジメント</w:t>
            </w:r>
          </w:p>
          <w:p w14:paraId="0AF37A20" w14:textId="77777777" w:rsidR="00CE3D97" w:rsidRDefault="00CE3D97" w:rsidP="00892C01">
            <w:pPr>
              <w:pStyle w:val="afff6"/>
              <w:numPr>
                <w:ilvl w:val="0"/>
                <w:numId w:val="34"/>
              </w:numPr>
            </w:pPr>
            <w:r w:rsidRPr="00496E54">
              <w:t>インシデント対応と事業継続</w:t>
            </w:r>
          </w:p>
          <w:p w14:paraId="4C280A62" w14:textId="39A0CDA8" w:rsidR="003D081E" w:rsidRPr="000E73BF" w:rsidRDefault="00CE3D97" w:rsidP="00892C01">
            <w:pPr>
              <w:pStyle w:val="afff6"/>
              <w:numPr>
                <w:ilvl w:val="0"/>
                <w:numId w:val="33"/>
              </w:numPr>
              <w:ind w:left="461"/>
            </w:pPr>
            <w:r w:rsidRPr="00496E54">
              <w:t>プライバシー保護</w:t>
            </w:r>
          </w:p>
        </w:tc>
      </w:tr>
    </w:tbl>
    <w:p w14:paraId="18B89B6E" w14:textId="77777777" w:rsidR="003D081E" w:rsidRDefault="003D081E" w:rsidP="003D081E">
      <w:r w:rsidRPr="00D93420">
        <w:rPr>
          <w:noProof/>
        </w:rPr>
        <mc:AlternateContent>
          <mc:Choice Requires="wps">
            <w:drawing>
              <wp:anchor distT="0" distB="0" distL="114300" distR="114300" simplePos="0" relativeHeight="251656607" behindDoc="0" locked="0" layoutInCell="1" allowOverlap="1" wp14:anchorId="3C33A85E" wp14:editId="4522CF01">
                <wp:simplePos x="0" y="0"/>
                <wp:positionH relativeFrom="margin">
                  <wp:posOffset>80645</wp:posOffset>
                </wp:positionH>
                <wp:positionV relativeFrom="paragraph">
                  <wp:posOffset>29372</wp:posOffset>
                </wp:positionV>
                <wp:extent cx="6484620" cy="276225"/>
                <wp:effectExtent l="0" t="0" r="0" b="0"/>
                <wp:wrapTopAndBottom/>
                <wp:docPr id="887291853" name="テキスト ボックス 3"/>
                <wp:cNvGraphicFramePr/>
                <a:graphic xmlns:a="http://schemas.openxmlformats.org/drawingml/2006/main">
                  <a:graphicData uri="http://schemas.microsoft.com/office/word/2010/wordprocessingShape">
                    <wps:wsp>
                      <wps:cNvSpPr txBox="1"/>
                      <wps:spPr>
                        <a:xfrm>
                          <a:off x="0" y="0"/>
                          <a:ext cx="6484620" cy="276225"/>
                        </a:xfrm>
                        <a:prstGeom prst="rect">
                          <a:avLst/>
                        </a:prstGeom>
                        <a:noFill/>
                        <a:ln w="6350">
                          <a:noFill/>
                        </a:ln>
                      </wps:spPr>
                      <wps:txbx>
                        <w:txbxContent>
                          <w:p w14:paraId="6B8D7F82" w14:textId="77777777" w:rsidR="003D081E" w:rsidRPr="00904A65" w:rsidRDefault="003D081E" w:rsidP="003D081E">
                            <w:pPr>
                              <w:pStyle w:val="aff2"/>
                            </w:pPr>
                            <w:r>
                              <w:rPr>
                                <w:rFonts w:hint="eastAsia"/>
                              </w:rPr>
                              <w:t>(出典) IPA「</w:t>
                            </w:r>
                            <w:r w:rsidRPr="00F37E4F">
                              <w:rPr>
                                <w:rFonts w:hint="eastAsia"/>
                              </w:rPr>
                              <w:t>デジタルスキル標準</w:t>
                            </w:r>
                            <w:r w:rsidRPr="00F37E4F">
                              <w:t>ver.1.2</w:t>
                            </w:r>
                            <w:r>
                              <w:rPr>
                                <w:rFonts w:hint="eastAsia"/>
                                <w:color w:val="000000"/>
                              </w:rPr>
                              <w:t>」</w:t>
                            </w:r>
                            <w:r>
                              <w:rPr>
                                <w:rFonts w:hint="eastAsia"/>
                              </w:rPr>
                              <w:t>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3A85E" id="_x0000_s1250" type="#_x0000_t202" style="position:absolute;left:0;text-align:left;margin-left:6.35pt;margin-top:2.3pt;width:510.6pt;height:21.75pt;z-index:2516566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" filled="f" stroked="f" strokeweight=".5pt">
                <v:textbox>
                  <w:txbxContent>
                    <w:p w14:paraId="6B8D7F82" w14:textId="77777777" w:rsidR="003D081E" w:rsidRPr="00904A65" w:rsidRDefault="003D081E" w:rsidP="003D081E">
                      <w:pPr>
                        <w:pStyle w:val="aff2"/>
                      </w:pPr>
                      <w:r>
                        <w:rPr>
                          <w:rFonts w:hint="eastAsia"/>
                        </w:rPr>
                        <w:t>(出典) IPA「</w:t>
                      </w:r>
                      <w:r w:rsidRPr="00F37E4F">
                        <w:rPr>
                          <w:rFonts w:hint="eastAsia"/>
                        </w:rPr>
                        <w:t>デジタルスキル標準</w:t>
                      </w:r>
                      <w:r w:rsidRPr="00F37E4F">
                        <w:t>ver.1.2</w:t>
                      </w:r>
                      <w:r>
                        <w:rPr>
                          <w:rFonts w:hint="eastAsia"/>
                          <w:color w:val="000000"/>
                        </w:rPr>
                        <w:t>」</w:t>
                      </w:r>
                      <w:r>
                        <w:rPr>
                          <w:rFonts w:hint="eastAsia"/>
                        </w:rPr>
                        <w:t>をもとに作成</w:t>
                      </w:r>
                    </w:p>
                  </w:txbxContent>
                </v:textbox>
                <w10:wrap type="topAndBottom" anchorx="margin"/>
              </v:shape>
            </w:pict>
          </mc:Fallback>
        </mc:AlternateContent>
      </w:r>
    </w:p>
    <w:p w14:paraId="7D2F9BA8" w14:textId="77777777" w:rsidR="003D081E" w:rsidRPr="007B1C53" w:rsidRDefault="003D081E" w:rsidP="003D081E">
      <w:pPr>
        <w:ind w:firstLineChars="0" w:firstLine="0"/>
      </w:pPr>
      <w:r w:rsidRPr="00D93420">
        <w:rPr>
          <w:noProof/>
        </w:rPr>
        <mc:AlternateContent>
          <mc:Choice Requires="wps">
            <w:drawing>
              <wp:anchor distT="0" distB="0" distL="114300" distR="114300" simplePos="0" relativeHeight="251656608" behindDoc="0" locked="0" layoutInCell="1" allowOverlap="1" wp14:anchorId="31DEA42A" wp14:editId="636C256A">
                <wp:simplePos x="0" y="0"/>
                <wp:positionH relativeFrom="margin">
                  <wp:posOffset>0</wp:posOffset>
                </wp:positionH>
                <wp:positionV relativeFrom="paragraph">
                  <wp:posOffset>4892202</wp:posOffset>
                </wp:positionV>
                <wp:extent cx="6484620" cy="276225"/>
                <wp:effectExtent l="0" t="0" r="0" b="0"/>
                <wp:wrapTopAndBottom/>
                <wp:docPr id="2079263319" name="テキスト ボックス 3"/>
                <wp:cNvGraphicFramePr/>
                <a:graphic xmlns:a="http://schemas.openxmlformats.org/drawingml/2006/main">
                  <a:graphicData uri="http://schemas.microsoft.com/office/word/2010/wordprocessingShape">
                    <wps:wsp>
                      <wps:cNvSpPr txBox="1"/>
                      <wps:spPr>
                        <a:xfrm>
                          <a:off x="0" y="0"/>
                          <a:ext cx="6484620" cy="276225"/>
                        </a:xfrm>
                        <a:prstGeom prst="rect">
                          <a:avLst/>
                        </a:prstGeom>
                        <a:noFill/>
                        <a:ln w="6350">
                          <a:noFill/>
                        </a:ln>
                      </wps:spPr>
                      <wps:txbx>
                        <w:txbxContent>
                          <w:p w14:paraId="2E6191B1" w14:textId="77777777" w:rsidR="003D081E" w:rsidRPr="00904A65" w:rsidRDefault="003D081E" w:rsidP="003D081E">
                            <w:pPr>
                              <w:pStyle w:val="aff2"/>
                            </w:pPr>
                            <w:r>
                              <w:rPr>
                                <w:rFonts w:hint="eastAsia"/>
                              </w:rPr>
                              <w:t>(出典) IPA「</w:t>
                            </w:r>
                            <w:r w:rsidRPr="00F37E4F">
                              <w:rPr>
                                <w:rFonts w:hint="eastAsia"/>
                              </w:rPr>
                              <w:t>デジタルスキル標準</w:t>
                            </w:r>
                            <w:r w:rsidRPr="00F37E4F">
                              <w:t>ver.1.2</w:t>
                            </w:r>
                            <w:r>
                              <w:rPr>
                                <w:rFonts w:hint="eastAsia"/>
                                <w:color w:val="000000"/>
                              </w:rPr>
                              <w:t>」</w:t>
                            </w:r>
                            <w:r>
                              <w:rPr>
                                <w:rFonts w:hint="eastAsia"/>
                              </w:rPr>
                              <w:t>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EA42A" id="_x0000_s1251" type="#_x0000_t202" style="position:absolute;left:0;text-align:left;margin-left:0;margin-top:385.2pt;width:510.6pt;height:21.75pt;z-index:25165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" filled="f" stroked="f" strokeweight=".5pt">
                <v:textbox>
                  <w:txbxContent>
                    <w:p w14:paraId="2E6191B1" w14:textId="77777777" w:rsidR="003D081E" w:rsidRPr="00904A65" w:rsidRDefault="003D081E" w:rsidP="003D081E">
                      <w:pPr>
                        <w:pStyle w:val="aff2"/>
                      </w:pPr>
                      <w:r>
                        <w:rPr>
                          <w:rFonts w:hint="eastAsia"/>
                        </w:rPr>
                        <w:t>(出典) IPA「</w:t>
                      </w:r>
                      <w:r w:rsidRPr="00F37E4F">
                        <w:rPr>
                          <w:rFonts w:hint="eastAsia"/>
                        </w:rPr>
                        <w:t>デジタルスキル標準</w:t>
                      </w:r>
                      <w:r w:rsidRPr="00F37E4F">
                        <w:t>ver.1.2</w:t>
                      </w:r>
                      <w:r>
                        <w:rPr>
                          <w:rFonts w:hint="eastAsia"/>
                          <w:color w:val="000000"/>
                        </w:rPr>
                        <w:t>」</w:t>
                      </w:r>
                      <w:r>
                        <w:rPr>
                          <w:rFonts w:hint="eastAsia"/>
                        </w:rPr>
                        <w:t>をもとに作成</w:t>
                      </w:r>
                    </w:p>
                  </w:txbxContent>
                </v:textbox>
                <w10:wrap type="topAndBottom" anchorx="margin"/>
              </v:shape>
            </w:pict>
          </mc:Fallback>
        </mc:AlternateContent>
      </w:r>
      <w:r>
        <w:rPr>
          <w:rFonts w:hint="eastAsia"/>
        </w:rPr>
        <w:t>スキルの詳細は以下の通りです。</w:t>
      </w:r>
    </w:p>
    <w:tbl>
      <w:tblPr>
        <w:tblStyle w:val="aa"/>
        <w:tblW w:w="0" w:type="auto"/>
        <w:tblLook w:val="04A0" w:firstRow="1" w:lastRow="0" w:firstColumn="1" w:lastColumn="0" w:noHBand="0" w:noVBand="1"/>
      </w:tblPr>
      <w:tblGrid>
        <w:gridCol w:w="10456"/>
      </w:tblGrid>
      <w:tr w:rsidR="003D081E" w14:paraId="354CD42C" w14:textId="77777777">
        <w:tc>
          <w:tcPr>
            <w:tcW w:w="10456" w:type="dxa"/>
            <w:shd w:val="clear" w:color="auto" w:fill="215E99" w:themeFill="text2" w:themeFillTint="BF"/>
          </w:tcPr>
          <w:p w14:paraId="26736DED" w14:textId="77777777" w:rsidR="003D081E" w:rsidRDefault="003D081E">
            <w:pPr>
              <w:pStyle w:val="aff0"/>
            </w:pPr>
            <w:r w:rsidRPr="00195D31">
              <w:rPr>
                <w:rFonts w:hint="eastAsia"/>
              </w:rPr>
              <w:t>「セキュリティマネジメント」サブカテゴリ－の構造</w:t>
            </w:r>
          </w:p>
        </w:tc>
      </w:tr>
      <w:tr w:rsidR="003D081E" w14:paraId="58517312" w14:textId="77777777">
        <w:tc>
          <w:tcPr>
            <w:tcW w:w="10456" w:type="dxa"/>
          </w:tcPr>
          <w:p w14:paraId="5F7462DD" w14:textId="77777777" w:rsidR="003D081E" w:rsidRDefault="003D081E">
            <w:pPr>
              <w:pStyle w:val="ab"/>
              <w:numPr>
                <w:ilvl w:val="0"/>
                <w:numId w:val="15"/>
              </w:numPr>
              <w:ind w:leftChars="0" w:firstLineChars="0"/>
            </w:pPr>
            <w:r w:rsidRPr="00A8187B">
              <w:t>セキュリティ体制構築・運営</w:t>
            </w:r>
          </w:p>
          <w:p w14:paraId="4F183034" w14:textId="589434DF" w:rsidR="003D081E" w:rsidRDefault="003D081E" w:rsidP="00201011">
            <w:pPr>
              <w:pStyle w:val="ab"/>
              <w:ind w:leftChars="0" w:left="440" w:firstLineChars="0" w:firstLine="0"/>
            </w:pPr>
            <w:r w:rsidRPr="00A8187B">
              <w:t>セキュリティ対策を実施する体制の構築とその維持運営（要員の確保・育成を含む）を円滑に行うためのスキル、</w:t>
            </w:r>
            <w:r>
              <w:rPr>
                <w:rFonts w:hint="eastAsia"/>
              </w:rPr>
              <w:t>およ</w:t>
            </w:r>
            <w:r w:rsidRPr="00A8187B">
              <w:t>び組織としてのセキュリティカルチャーを企業内で醸成する活動を行うためのスキル</w:t>
            </w:r>
          </w:p>
          <w:p w14:paraId="6DFE1D6B" w14:textId="77777777" w:rsidR="003D081E" w:rsidRDefault="003D081E">
            <w:pPr>
              <w:pStyle w:val="ab"/>
              <w:numPr>
                <w:ilvl w:val="0"/>
                <w:numId w:val="15"/>
              </w:numPr>
              <w:ind w:leftChars="0" w:firstLineChars="0"/>
            </w:pPr>
            <w:r w:rsidRPr="00A8187B">
              <w:t>セキュリティマネジメント</w:t>
            </w:r>
          </w:p>
          <w:p w14:paraId="5E0DDE2A" w14:textId="590C4DDD" w:rsidR="003D081E" w:rsidRDefault="003D081E" w:rsidP="00201011">
            <w:pPr>
              <w:pStyle w:val="ab"/>
              <w:ind w:leftChars="0" w:left="440" w:firstLineChars="0" w:firstLine="0"/>
            </w:pPr>
            <w:r w:rsidRPr="00A8187B">
              <w:t>情報、サイバー空間、OT/</w:t>
            </w:r>
            <w:bookmarkStart w:id="1917" w:name="■IoT（アイ・オー・ティー）25ー2ー2"/>
            <w:r w:rsidR="0028004B">
              <w:fldChar w:fldCharType="begin"/>
            </w:r>
            <w:r w:rsidR="0028004B">
              <w:instrText>HYPERLINK  \l "■IoT（アイ・オー・ティー）"</w:instrText>
            </w:r>
            <w:r w:rsidR="0028004B">
              <w:fldChar w:fldCharType="separate"/>
            </w:r>
            <w:r w:rsidRPr="0028004B">
              <w:rPr>
                <w:rStyle w:val="a7"/>
              </w:rPr>
              <w:t>IoT</w:t>
            </w:r>
            <w:bookmarkEnd w:id="1917"/>
            <w:r w:rsidR="0028004B">
              <w:fldChar w:fldCharType="end"/>
            </w:r>
            <w:r w:rsidRPr="00A8187B">
              <w:t>環境</w:t>
            </w:r>
            <w:r>
              <w:t>など</w:t>
            </w:r>
            <w:r w:rsidRPr="00A8187B">
              <w:t>のセキュリティマネジメントのプロセスを適切に実施するためのスキル</w:t>
            </w:r>
          </w:p>
          <w:p w14:paraId="5510D284" w14:textId="77777777" w:rsidR="003D081E" w:rsidRDefault="003D081E">
            <w:pPr>
              <w:pStyle w:val="ab"/>
              <w:numPr>
                <w:ilvl w:val="0"/>
                <w:numId w:val="15"/>
              </w:numPr>
              <w:ind w:leftChars="0" w:firstLineChars="0"/>
            </w:pPr>
            <w:r w:rsidRPr="00A8187B">
              <w:t>インシデント対応と事業継続</w:t>
            </w:r>
          </w:p>
          <w:p w14:paraId="2FD76BAE" w14:textId="7842FB0A" w:rsidR="003D081E" w:rsidRDefault="003D081E">
            <w:pPr>
              <w:pStyle w:val="ab"/>
              <w:ind w:leftChars="0" w:left="440" w:firstLineChars="0" w:firstLine="0"/>
            </w:pPr>
            <w:r w:rsidRPr="00A8187B">
              <w:t>各種リス</w:t>
            </w:r>
            <w:r w:rsidRPr="00A8187B">
              <w:rPr>
                <w:rFonts w:hint="eastAsia"/>
              </w:rPr>
              <w:t>ク（</w:t>
            </w:r>
            <w:bookmarkStart w:id="1918" w:name="■サイバー攻撃25ー2ー2"/>
            <w:r w:rsidR="00E216AB">
              <w:fldChar w:fldCharType="begin"/>
            </w:r>
            <w:r w:rsidR="00E216AB">
              <w:rPr>
                <w:rFonts w:hint="eastAsia"/>
              </w:rPr>
              <w:instrText xml:space="preserve">HYPERLINK </w:instrText>
            </w:r>
            <w:r w:rsidR="00E216AB">
              <w:instrText xml:space="preserve"> \l "</w:instrText>
            </w:r>
            <w:r w:rsidR="00E216AB">
              <w:rPr>
                <w:rFonts w:hint="eastAsia"/>
              </w:rPr>
              <w:instrText>■サイバー攻撃</w:instrText>
            </w:r>
            <w:r w:rsidR="00E216AB">
              <w:instrText>"</w:instrText>
            </w:r>
            <w:r w:rsidR="00E216AB">
              <w:fldChar w:fldCharType="separate"/>
            </w:r>
            <w:r w:rsidRPr="00E216AB">
              <w:rPr>
                <w:rStyle w:val="a7"/>
                <w:rFonts w:hint="eastAsia"/>
              </w:rPr>
              <w:t>サイバー攻撃</w:t>
            </w:r>
            <w:bookmarkEnd w:id="1918"/>
            <w:r w:rsidR="00E216AB">
              <w:fldChar w:fldCharType="end"/>
            </w:r>
            <w:r w:rsidRPr="00A8187B">
              <w:rPr>
                <w:rFonts w:hint="eastAsia"/>
              </w:rPr>
              <w:t>、過失、内部不正、災害、障害</w:t>
            </w:r>
            <w:r>
              <w:rPr>
                <w:rFonts w:hint="eastAsia"/>
              </w:rPr>
              <w:t>など</w:t>
            </w:r>
            <w:r w:rsidRPr="00A8187B">
              <w:rPr>
                <w:rFonts w:hint="eastAsia"/>
              </w:rPr>
              <w:t>）がデジタル利活用におけるセキュリティインシデントとして顕在化した際の影響を抑制し、事業継続を可能とするためのスキル</w:t>
            </w:r>
          </w:p>
          <w:p w14:paraId="764ABF29" w14:textId="77777777" w:rsidR="003D081E" w:rsidRDefault="003D081E">
            <w:pPr>
              <w:pStyle w:val="ab"/>
              <w:numPr>
                <w:ilvl w:val="0"/>
                <w:numId w:val="15"/>
              </w:numPr>
              <w:ind w:leftChars="0" w:firstLineChars="0"/>
            </w:pPr>
            <w:r w:rsidRPr="00A8187B">
              <w:t>プライバシー保護</w:t>
            </w:r>
          </w:p>
          <w:p w14:paraId="2C948224" w14:textId="77777777" w:rsidR="003D081E" w:rsidRDefault="003D081E">
            <w:pPr>
              <w:pStyle w:val="ab"/>
              <w:ind w:leftChars="0" w:left="440" w:firstLineChars="0" w:firstLine="0"/>
            </w:pPr>
            <w:r w:rsidRPr="00A8187B">
              <w:t>パーソナルデータ</w:t>
            </w:r>
            <w:r>
              <w:t>など</w:t>
            </w:r>
            <w:r w:rsidRPr="00A8187B">
              <w:t>のプライバシー情報の保護に求められる要件の理解とその実践に関するスキル</w:t>
            </w:r>
          </w:p>
        </w:tc>
      </w:tr>
    </w:tbl>
    <w:p w14:paraId="47B86B21" w14:textId="77777777" w:rsidR="003D081E" w:rsidRDefault="003D081E" w:rsidP="003D081E"/>
    <w:p w14:paraId="08F2B8EB" w14:textId="77777777" w:rsidR="003D081E" w:rsidRDefault="003D081E" w:rsidP="003D081E">
      <w:r>
        <w:rPr>
          <w:rFonts w:hint="eastAsia"/>
        </w:rPr>
        <w:t>上記のスキルを身につけるための実施計画を例示します。</w:t>
      </w:r>
    </w:p>
    <w:p w14:paraId="62ACC05F" w14:textId="77777777" w:rsidR="003D081E" w:rsidRDefault="003D081E" w:rsidP="003D081E">
      <w:pPr>
        <w:pStyle w:val="61"/>
        <w:numPr>
          <w:ilvl w:val="0"/>
          <w:numId w:val="16"/>
        </w:numPr>
      </w:pPr>
      <w:r>
        <w:t>現状分析と目標設定</w:t>
      </w:r>
    </w:p>
    <w:p w14:paraId="185CF4C6" w14:textId="77777777" w:rsidR="003D081E" w:rsidRDefault="003D081E" w:rsidP="003D081E"/>
    <w:p w14:paraId="412717DC" w14:textId="77777777" w:rsidR="003D081E" w:rsidRPr="00EB18B4" w:rsidRDefault="003D081E" w:rsidP="003D081E">
      <w:pPr>
        <w:pStyle w:val="7"/>
      </w:pPr>
      <w:r w:rsidRPr="00EB18B4">
        <w:rPr>
          <w:rFonts w:hint="eastAsia"/>
        </w:rPr>
        <w:t>現状分析</w:t>
      </w:r>
    </w:p>
    <w:p w14:paraId="13CB3B26" w14:textId="77777777" w:rsidR="003D081E" w:rsidRDefault="003D081E" w:rsidP="003D081E">
      <w:r>
        <w:rPr>
          <w:rFonts w:hint="eastAsia"/>
        </w:rPr>
        <w:t>従業員の現在のセキュリティ知識とスキルを評価します。簡単なテストやアンケートでセキュリティに関する理解度を測定し、各自の強みや弱みを把握します。</w:t>
      </w:r>
    </w:p>
    <w:p w14:paraId="76A8EDAE" w14:textId="77777777" w:rsidR="003D081E" w:rsidRDefault="003D081E" w:rsidP="003D081E"/>
    <w:p w14:paraId="49B313FD" w14:textId="77777777" w:rsidR="003D081E" w:rsidRDefault="003D081E" w:rsidP="003D081E">
      <w:r>
        <w:rPr>
          <w:rFonts w:hint="eastAsia"/>
        </w:rPr>
        <w:t>テストの例は以下の通りです。</w:t>
      </w:r>
    </w:p>
    <w:tbl>
      <w:tblPr>
        <w:tblStyle w:val="aa"/>
        <w:tblW w:w="0" w:type="auto"/>
        <w:tblLook w:val="04A0" w:firstRow="1" w:lastRow="0" w:firstColumn="1" w:lastColumn="0" w:noHBand="0" w:noVBand="1"/>
      </w:tblPr>
      <w:tblGrid>
        <w:gridCol w:w="10456"/>
      </w:tblGrid>
      <w:tr w:rsidR="003D081E" w14:paraId="42BAB59D" w14:textId="77777777">
        <w:tc>
          <w:tcPr>
            <w:tcW w:w="10456" w:type="dxa"/>
            <w:shd w:val="clear" w:color="auto" w:fill="215E99" w:themeFill="text2" w:themeFillTint="BF"/>
          </w:tcPr>
          <w:p w14:paraId="76129A69" w14:textId="77777777" w:rsidR="003D081E" w:rsidRDefault="003D081E">
            <w:pPr>
              <w:pStyle w:val="aff0"/>
            </w:pPr>
            <w:r w:rsidRPr="002A2AE2">
              <w:rPr>
                <w:rFonts w:hint="eastAsia"/>
              </w:rPr>
              <w:t>セキュリティに関する理解度</w:t>
            </w:r>
            <w:r>
              <w:rPr>
                <w:rFonts w:hint="eastAsia"/>
              </w:rPr>
              <w:t>テストの例</w:t>
            </w:r>
          </w:p>
        </w:tc>
      </w:tr>
      <w:tr w:rsidR="003D081E" w14:paraId="48644417" w14:textId="77777777">
        <w:tc>
          <w:tcPr>
            <w:tcW w:w="10456" w:type="dxa"/>
          </w:tcPr>
          <w:p w14:paraId="0FD63176" w14:textId="77777777" w:rsidR="003D081E" w:rsidRDefault="003D081E">
            <w:pPr>
              <w:pStyle w:val="afff6"/>
            </w:pPr>
            <w:r>
              <w:rPr>
                <w:rFonts w:hint="eastAsia"/>
              </w:rPr>
              <w:t>セキュリティ体制構築・運営</w:t>
            </w:r>
          </w:p>
          <w:p w14:paraId="27344526" w14:textId="77777777" w:rsidR="003D081E" w:rsidRDefault="003D081E">
            <w:pPr>
              <w:pStyle w:val="afff6"/>
            </w:pPr>
            <w:r>
              <w:t>Q1. セキュリティ体制を効果的に構築し、維持運営するために最も重要な要素は次のうちどれですか？</w:t>
            </w:r>
          </w:p>
          <w:p w14:paraId="1B4D8F02" w14:textId="77777777" w:rsidR="003D081E" w:rsidRDefault="003D081E">
            <w:pPr>
              <w:pStyle w:val="afff6"/>
            </w:pPr>
            <w:r>
              <w:t>a. セキュリティ体制を継続的に見直し、必要に応じて改善するプロセスを設ける</w:t>
            </w:r>
          </w:p>
          <w:p w14:paraId="09740F27" w14:textId="77777777" w:rsidR="003D081E" w:rsidRDefault="003D081E">
            <w:pPr>
              <w:pStyle w:val="afff6"/>
            </w:pPr>
            <w:r>
              <w:t>b. セキュリティソフトウェアを定期的にアップデートする</w:t>
            </w:r>
          </w:p>
          <w:p w14:paraId="44761353" w14:textId="77777777" w:rsidR="003D081E" w:rsidRDefault="003D081E">
            <w:pPr>
              <w:pStyle w:val="afff6"/>
            </w:pPr>
            <w:r>
              <w:rPr>
                <w:rFonts w:hint="eastAsia"/>
              </w:rPr>
              <w:t xml:space="preserve">c. </w:t>
            </w:r>
            <w:r>
              <w:t>IT部門の従業員だけでセキュリティ体制を構築し、他の従業員には任せない</w:t>
            </w:r>
          </w:p>
          <w:p w14:paraId="00D02DEC" w14:textId="77777777" w:rsidR="003D081E" w:rsidRDefault="003D081E">
            <w:pPr>
              <w:pStyle w:val="afff6"/>
            </w:pPr>
            <w:r>
              <w:t>d. 外部ベンダーにすべてのセキュリティ対策を委託する</w:t>
            </w:r>
          </w:p>
          <w:p w14:paraId="4D7E773F" w14:textId="77777777" w:rsidR="003D081E" w:rsidRDefault="003D081E">
            <w:pPr>
              <w:pStyle w:val="afff6"/>
            </w:pPr>
          </w:p>
          <w:p w14:paraId="07B194CB" w14:textId="77777777" w:rsidR="003D081E" w:rsidRDefault="003D081E">
            <w:pPr>
              <w:pStyle w:val="afff6"/>
            </w:pPr>
            <w:r>
              <w:rPr>
                <w:rFonts w:hint="eastAsia"/>
              </w:rPr>
              <w:t>答え：「</w:t>
            </w:r>
            <w:r>
              <w:t>a. セキュリティ体制を継続的に見直し、必要に応じて改善するプロセスを設ける</w:t>
            </w:r>
            <w:r>
              <w:rPr>
                <w:rFonts w:hint="eastAsia"/>
              </w:rPr>
              <w:t>」</w:t>
            </w:r>
          </w:p>
          <w:p w14:paraId="42A5D3B6" w14:textId="77777777" w:rsidR="003D081E" w:rsidRPr="003F2EFC" w:rsidRDefault="003D081E">
            <w:pPr>
              <w:pStyle w:val="afff6"/>
            </w:pPr>
            <w:r>
              <w:rPr>
                <w:rFonts w:hint="eastAsia"/>
              </w:rPr>
              <w:t>解説：</w:t>
            </w:r>
            <w:r>
              <w:t>セキュリティ体制の構築や運営は、一度設けたら終わりではなく、常にリスクや組織の変化に応じて見直し、改善することが求められます。従業員の育成や全員が参加するセキュリティカルチャーの醸成も重要です。</w:t>
            </w:r>
          </w:p>
          <w:p w14:paraId="6EB7CE26" w14:textId="77777777" w:rsidR="003D081E" w:rsidRDefault="003D081E">
            <w:pPr>
              <w:pStyle w:val="afff6"/>
            </w:pPr>
          </w:p>
          <w:p w14:paraId="1C6C6A43" w14:textId="77777777" w:rsidR="003D081E" w:rsidRDefault="003D081E">
            <w:pPr>
              <w:pStyle w:val="afff6"/>
            </w:pPr>
            <w:r>
              <w:rPr>
                <w:rFonts w:hint="eastAsia"/>
              </w:rPr>
              <w:t>セキュリティマネジメント</w:t>
            </w:r>
          </w:p>
          <w:p w14:paraId="063559E5" w14:textId="77777777" w:rsidR="003D081E" w:rsidRDefault="003D081E">
            <w:pPr>
              <w:pStyle w:val="afff6"/>
            </w:pPr>
            <w:r>
              <w:t>Q2. セキュリティマネジメントのプロセスで、最も重要な「リスクアセスメント」とは何ですか？</w:t>
            </w:r>
          </w:p>
          <w:p w14:paraId="47C65998" w14:textId="77777777" w:rsidR="003D081E" w:rsidRDefault="003D081E">
            <w:pPr>
              <w:pStyle w:val="afff6"/>
            </w:pPr>
            <w:r>
              <w:t>a. セキュリティソフトウェアの更新スケジュールを確認すること</w:t>
            </w:r>
          </w:p>
          <w:p w14:paraId="1F67E6ED" w14:textId="77777777" w:rsidR="003D081E" w:rsidRDefault="003D081E">
            <w:pPr>
              <w:pStyle w:val="afff6"/>
            </w:pPr>
            <w:r>
              <w:t>b. 会社のセキュリティ予算を決定すること</w:t>
            </w:r>
          </w:p>
          <w:p w14:paraId="7012C93E" w14:textId="77777777" w:rsidR="003D081E" w:rsidRDefault="003D081E">
            <w:pPr>
              <w:pStyle w:val="afff6"/>
            </w:pPr>
            <w:r>
              <w:t>c. 企業が直面するセキュリティリスクを評価・分析すること</w:t>
            </w:r>
          </w:p>
          <w:p w14:paraId="1BBF43BD" w14:textId="77777777" w:rsidR="003D081E" w:rsidRDefault="003D081E">
            <w:pPr>
              <w:pStyle w:val="afff6"/>
            </w:pPr>
            <w:r>
              <w:t>d. セキュリティインシデントの発生回数を計測すること</w:t>
            </w:r>
          </w:p>
          <w:p w14:paraId="13967903" w14:textId="77777777" w:rsidR="003D081E" w:rsidRDefault="003D081E">
            <w:pPr>
              <w:pStyle w:val="afff6"/>
            </w:pPr>
          </w:p>
          <w:p w14:paraId="0EAD2948" w14:textId="77777777" w:rsidR="003D081E" w:rsidRDefault="003D081E">
            <w:pPr>
              <w:pStyle w:val="afff6"/>
            </w:pPr>
            <w:r>
              <w:rPr>
                <w:rFonts w:hint="eastAsia"/>
              </w:rPr>
              <w:t>答え：「</w:t>
            </w:r>
            <w:r>
              <w:t>c. 企業が直面するセキュリティリスクを評価・分析すること</w:t>
            </w:r>
            <w:r>
              <w:rPr>
                <w:rFonts w:hint="eastAsia"/>
              </w:rPr>
              <w:t>」</w:t>
            </w:r>
          </w:p>
          <w:p w14:paraId="241563AF" w14:textId="4C9CD8F5" w:rsidR="003D081E" w:rsidRDefault="003D081E">
            <w:pPr>
              <w:pStyle w:val="afff6"/>
            </w:pPr>
            <w:r>
              <w:rPr>
                <w:rFonts w:hint="eastAsia"/>
              </w:rPr>
              <w:t>解説：</w:t>
            </w:r>
            <w:r>
              <w:t>リスクアセスメントは、組織の脅威や</w:t>
            </w:r>
            <w:bookmarkStart w:id="1919" w:name="■脆弱性25ー2ー2"/>
            <w:r w:rsidR="00812D05">
              <w:fldChar w:fldCharType="begin"/>
            </w:r>
            <w:r w:rsidR="00812D05">
              <w:instrText>HYPERLINK  \l "■脆弱性"</w:instrText>
            </w:r>
            <w:r w:rsidR="00812D05">
              <w:fldChar w:fldCharType="separate"/>
            </w:r>
            <w:r w:rsidRPr="00812D05">
              <w:rPr>
                <w:rStyle w:val="a7"/>
              </w:rPr>
              <w:t>脆弱性</w:t>
            </w:r>
            <w:bookmarkEnd w:id="1919"/>
            <w:r w:rsidR="00812D05">
              <w:fldChar w:fldCharType="end"/>
            </w:r>
            <w:r>
              <w:t>を特定し、どのようなリスクが最も重大であるかを評価するプロセスです。</w:t>
            </w:r>
          </w:p>
          <w:p w14:paraId="639DF0B6" w14:textId="77777777" w:rsidR="003D081E" w:rsidRDefault="003D081E">
            <w:pPr>
              <w:pStyle w:val="afff6"/>
            </w:pPr>
          </w:p>
          <w:p w14:paraId="3D28628A" w14:textId="77777777" w:rsidR="003D081E" w:rsidRDefault="003D081E">
            <w:pPr>
              <w:pStyle w:val="afff6"/>
            </w:pPr>
            <w:r>
              <w:rPr>
                <w:rFonts w:hint="eastAsia"/>
              </w:rPr>
              <w:t>インシデント対応と事業継続</w:t>
            </w:r>
          </w:p>
          <w:p w14:paraId="51591B9A" w14:textId="77777777" w:rsidR="003D081E" w:rsidRDefault="003D081E">
            <w:pPr>
              <w:pStyle w:val="afff6"/>
            </w:pPr>
            <w:r>
              <w:t>Q3. サイバー攻撃が発生した場合に、最初に行うべき対応はどれですか？</w:t>
            </w:r>
          </w:p>
          <w:p w14:paraId="6284CA1F" w14:textId="77777777" w:rsidR="003D081E" w:rsidRDefault="003D081E">
            <w:pPr>
              <w:pStyle w:val="afff6"/>
            </w:pPr>
            <w:r>
              <w:t>a. 影響を受けたシステムを速やかにオフラインにする</w:t>
            </w:r>
          </w:p>
          <w:p w14:paraId="1B4AE5AD" w14:textId="77777777" w:rsidR="003D081E" w:rsidRDefault="003D081E">
            <w:pPr>
              <w:pStyle w:val="afff6"/>
            </w:pPr>
            <w:r>
              <w:t>b. すぐに新しいセキュリティソフト</w:t>
            </w:r>
            <w:r>
              <w:rPr>
                <w:rFonts w:hint="eastAsia"/>
              </w:rPr>
              <w:t>ウェア</w:t>
            </w:r>
            <w:r>
              <w:t>をインストールする</w:t>
            </w:r>
          </w:p>
          <w:p w14:paraId="2359CC3B" w14:textId="77777777" w:rsidR="003D081E" w:rsidRDefault="003D081E">
            <w:pPr>
              <w:pStyle w:val="afff6"/>
            </w:pPr>
            <w:r>
              <w:t>c. メディアにインシデントを報告する</w:t>
            </w:r>
          </w:p>
          <w:p w14:paraId="46FCB79E" w14:textId="77777777" w:rsidR="003D081E" w:rsidRDefault="003D081E">
            <w:pPr>
              <w:pStyle w:val="afff6"/>
            </w:pPr>
            <w:r>
              <w:t>d. インシデントの原因を調査するためのチームを編成する</w:t>
            </w:r>
          </w:p>
          <w:p w14:paraId="681D0D79" w14:textId="77777777" w:rsidR="003D081E" w:rsidRDefault="003D081E">
            <w:pPr>
              <w:pStyle w:val="afff6"/>
            </w:pPr>
          </w:p>
          <w:p w14:paraId="3D9ADC6F" w14:textId="77777777" w:rsidR="003D081E" w:rsidRDefault="003D081E">
            <w:pPr>
              <w:pStyle w:val="afff6"/>
            </w:pPr>
            <w:r>
              <w:rPr>
                <w:rFonts w:hint="eastAsia"/>
              </w:rPr>
              <w:t>答え：「</w:t>
            </w:r>
            <w:r>
              <w:t>a. 影響を受けたシステムを速やかにオフラインにする</w:t>
            </w:r>
            <w:r>
              <w:rPr>
                <w:rFonts w:hint="eastAsia"/>
              </w:rPr>
              <w:t>」</w:t>
            </w:r>
          </w:p>
          <w:p w14:paraId="7907635D" w14:textId="77777777" w:rsidR="003D081E" w:rsidRDefault="003D081E">
            <w:pPr>
              <w:pStyle w:val="afff6"/>
            </w:pPr>
            <w:r>
              <w:rPr>
                <w:rFonts w:hint="eastAsia"/>
              </w:rPr>
              <w:t>解説：</w:t>
            </w:r>
            <w:r>
              <w:t>サイバー攻撃を受けた場合、被害の拡大を防ぐために、まず影響を受けたシステムを隔離することが重要です。</w:t>
            </w:r>
          </w:p>
          <w:p w14:paraId="2B7BED35" w14:textId="77777777" w:rsidR="003D081E" w:rsidRDefault="003D081E">
            <w:pPr>
              <w:pStyle w:val="afff6"/>
            </w:pPr>
          </w:p>
          <w:p w14:paraId="4C47DEFF" w14:textId="77777777" w:rsidR="003D081E" w:rsidRDefault="003D081E">
            <w:pPr>
              <w:pStyle w:val="afff6"/>
            </w:pPr>
            <w:r>
              <w:rPr>
                <w:rFonts w:hint="eastAsia"/>
              </w:rPr>
              <w:t>プライバシー保護</w:t>
            </w:r>
          </w:p>
          <w:p w14:paraId="7C42C72E" w14:textId="77777777" w:rsidR="003D081E" w:rsidRDefault="003D081E">
            <w:pPr>
              <w:pStyle w:val="afff6"/>
            </w:pPr>
            <w:r>
              <w:t>Q4. プライバシー保護の観点から、企業が顧客の個人情報を処理する際に最も重要な点は何ですか？</w:t>
            </w:r>
          </w:p>
          <w:p w14:paraId="28E03B27" w14:textId="77777777" w:rsidR="003D081E" w:rsidRDefault="003D081E">
            <w:pPr>
              <w:pStyle w:val="afff6"/>
            </w:pPr>
            <w:r>
              <w:t>a. データの物理的な保存場所を定期的に変更する</w:t>
            </w:r>
          </w:p>
          <w:p w14:paraId="3D4A225B" w14:textId="77777777" w:rsidR="003D081E" w:rsidRDefault="003D081E">
            <w:pPr>
              <w:pStyle w:val="afff6"/>
            </w:pPr>
            <w:r>
              <w:t>b. データ処理の目的を明確にし、顧客からの同意を得る</w:t>
            </w:r>
          </w:p>
          <w:p w14:paraId="6014D912" w14:textId="77777777" w:rsidR="003D081E" w:rsidRDefault="003D081E">
            <w:pPr>
              <w:pStyle w:val="afff6"/>
            </w:pPr>
            <w:r>
              <w:t>c. データを自動で削除するソフトウェアを購入する</w:t>
            </w:r>
          </w:p>
          <w:p w14:paraId="1AD8637B" w14:textId="77777777" w:rsidR="003D081E" w:rsidRDefault="003D081E">
            <w:pPr>
              <w:pStyle w:val="afff6"/>
            </w:pPr>
            <w:r>
              <w:t>d. 顧客にデータ処理の手続きを詳細に説明する</w:t>
            </w:r>
          </w:p>
          <w:p w14:paraId="7A6D1449" w14:textId="77777777" w:rsidR="003D081E" w:rsidRDefault="003D081E">
            <w:pPr>
              <w:pStyle w:val="afff6"/>
            </w:pPr>
          </w:p>
          <w:p w14:paraId="45B033F9" w14:textId="77777777" w:rsidR="003D081E" w:rsidRDefault="003D081E">
            <w:pPr>
              <w:pStyle w:val="afff6"/>
            </w:pPr>
            <w:r>
              <w:rPr>
                <w:rFonts w:hint="eastAsia"/>
              </w:rPr>
              <w:t>答え：「</w:t>
            </w:r>
            <w:r>
              <w:t>b. データ処理の目的を明確にし、顧客からの同意を得る</w:t>
            </w:r>
            <w:r>
              <w:rPr>
                <w:rFonts w:hint="eastAsia"/>
              </w:rPr>
              <w:t>」</w:t>
            </w:r>
          </w:p>
          <w:p w14:paraId="13C6B040" w14:textId="77777777" w:rsidR="003D081E" w:rsidRDefault="003D081E">
            <w:pPr>
              <w:pStyle w:val="afff6"/>
            </w:pPr>
            <w:r>
              <w:rPr>
                <w:rFonts w:hint="eastAsia"/>
              </w:rPr>
              <w:t>解説：</w:t>
            </w:r>
            <w:r>
              <w:t>プライバシー保護法において、データ処理の目的を明示し、事前に顧客の同意を得ることは最も基本的かつ重要な要件です。</w:t>
            </w:r>
          </w:p>
        </w:tc>
      </w:tr>
    </w:tbl>
    <w:p w14:paraId="49951313" w14:textId="77777777" w:rsidR="003D081E" w:rsidRDefault="003D081E" w:rsidP="003D081E">
      <w:pPr>
        <w:ind w:firstLineChars="0" w:firstLine="0"/>
      </w:pPr>
    </w:p>
    <w:p w14:paraId="7709AF3E" w14:textId="77777777" w:rsidR="003D081E" w:rsidRDefault="003D081E" w:rsidP="003D081E">
      <w:pPr>
        <w:pStyle w:val="7"/>
      </w:pPr>
      <w:r>
        <w:rPr>
          <w:rFonts w:hint="eastAsia"/>
        </w:rPr>
        <w:t>スキル習得目標の設定</w:t>
      </w:r>
    </w:p>
    <w:p w14:paraId="4994DA94" w14:textId="77777777" w:rsidR="003D081E" w:rsidRDefault="003D081E" w:rsidP="003D081E">
      <w:r>
        <w:rPr>
          <w:rFonts w:hint="eastAsia"/>
        </w:rPr>
        <w:t>身につけさせたいスキル（セキュリティ体制構築、セキュリティマネジメント、インシデント対応、プライバシー保護など）を明確にし、何をいつまでに習得するか具体的な目標を設定します。</w:t>
      </w:r>
    </w:p>
    <w:tbl>
      <w:tblPr>
        <w:tblStyle w:val="aa"/>
        <w:tblW w:w="0" w:type="auto"/>
        <w:tblLook w:val="04A0" w:firstRow="1" w:lastRow="0" w:firstColumn="1" w:lastColumn="0" w:noHBand="0" w:noVBand="1"/>
      </w:tblPr>
      <w:tblGrid>
        <w:gridCol w:w="10456"/>
      </w:tblGrid>
      <w:tr w:rsidR="003D081E" w14:paraId="7BA4765F" w14:textId="77777777">
        <w:tc>
          <w:tcPr>
            <w:tcW w:w="10456" w:type="dxa"/>
            <w:shd w:val="clear" w:color="auto" w:fill="215E99" w:themeFill="text2" w:themeFillTint="BF"/>
          </w:tcPr>
          <w:p w14:paraId="6E923FBF" w14:textId="77777777" w:rsidR="003D081E" w:rsidRDefault="003D081E">
            <w:pPr>
              <w:pStyle w:val="aff0"/>
            </w:pPr>
            <w:r>
              <w:rPr>
                <w:rFonts w:hint="eastAsia"/>
              </w:rPr>
              <w:t>目標設定の例</w:t>
            </w:r>
          </w:p>
        </w:tc>
      </w:tr>
      <w:tr w:rsidR="003D081E" w14:paraId="48989D5C" w14:textId="77777777">
        <w:tc>
          <w:tcPr>
            <w:tcW w:w="10456" w:type="dxa"/>
          </w:tcPr>
          <w:p w14:paraId="6F5E219B" w14:textId="77777777" w:rsidR="003D081E" w:rsidRDefault="003D081E">
            <w:pPr>
              <w:pStyle w:val="afff8"/>
            </w:pPr>
            <w:r>
              <w:t>1. セキュリティ体制構築・運営</w:t>
            </w:r>
          </w:p>
          <w:p w14:paraId="04D43B02" w14:textId="77777777" w:rsidR="0036660E" w:rsidRDefault="003D081E">
            <w:pPr>
              <w:pStyle w:val="afff6"/>
            </w:pPr>
            <w:r>
              <w:rPr>
                <w:rFonts w:hint="eastAsia"/>
              </w:rPr>
              <w:t>目標</w:t>
            </w:r>
            <w:r>
              <w:t>：</w:t>
            </w:r>
          </w:p>
          <w:p w14:paraId="093C2455" w14:textId="6E27B83F" w:rsidR="003D081E" w:rsidRDefault="003D081E">
            <w:pPr>
              <w:pStyle w:val="afff6"/>
            </w:pPr>
            <w:r>
              <w:t>3ヶ月以内に、基本的な</w:t>
            </w:r>
            <w:bookmarkStart w:id="1920" w:name="■セキュリティポリシー２５－２－２"/>
            <w:r w:rsidR="00B002B8">
              <w:fldChar w:fldCharType="begin"/>
            </w:r>
            <w:r w:rsidR="00B002B8">
              <w:instrText>HYPERLINK  \l "■セキュリティポリシー"</w:instrText>
            </w:r>
            <w:r w:rsidR="00B002B8">
              <w:fldChar w:fldCharType="separate"/>
            </w:r>
            <w:r w:rsidRPr="00B002B8">
              <w:rPr>
                <w:rStyle w:val="a7"/>
              </w:rPr>
              <w:t>セキュリティポリシー</w:t>
            </w:r>
            <w:bookmarkEnd w:id="1920"/>
            <w:r w:rsidR="00B002B8">
              <w:fldChar w:fldCharType="end"/>
            </w:r>
            <w:r>
              <w:t>を</w:t>
            </w:r>
            <w:r>
              <w:rPr>
                <w:rFonts w:hint="eastAsia"/>
              </w:rPr>
              <w:t>策定して</w:t>
            </w:r>
            <w:r>
              <w:t>社内</w:t>
            </w:r>
            <w:r>
              <w:rPr>
                <w:rFonts w:hint="eastAsia"/>
              </w:rPr>
              <w:t>に</w:t>
            </w:r>
            <w:r>
              <w:t>共有し、従業員全員が日常業務においてそのポリシーを実践できるようにする。</w:t>
            </w:r>
          </w:p>
          <w:p w14:paraId="634A8F71" w14:textId="77777777" w:rsidR="003D081E" w:rsidRDefault="003D081E">
            <w:pPr>
              <w:pStyle w:val="afff8"/>
            </w:pPr>
            <w:r>
              <w:t>2. セキュリティマネジメント</w:t>
            </w:r>
          </w:p>
          <w:p w14:paraId="3E6DD597" w14:textId="77777777" w:rsidR="003D081E" w:rsidRDefault="003D081E">
            <w:pPr>
              <w:pStyle w:val="afff6"/>
            </w:pPr>
            <w:r>
              <w:rPr>
                <w:rFonts w:hint="eastAsia"/>
              </w:rPr>
              <w:t>目標</w:t>
            </w:r>
            <w:r>
              <w:t>：</w:t>
            </w:r>
          </w:p>
          <w:p w14:paraId="16A7DF25" w14:textId="11481CD2" w:rsidR="003D081E" w:rsidRDefault="003D081E">
            <w:pPr>
              <w:pStyle w:val="afff6"/>
            </w:pPr>
            <w:r>
              <w:t>3ヶ月以内に、主要なセキュリティリスクを把握し、それに基づいた簡単な</w:t>
            </w:r>
            <w:bookmarkStart w:id="1921" w:name="■リスク評価25ー2ー2"/>
            <w:r w:rsidR="00054B62">
              <w:fldChar w:fldCharType="begin"/>
            </w:r>
            <w:r w:rsidR="00054B62">
              <w:instrText>HYPERLINK  \l "■リスク評価"</w:instrText>
            </w:r>
            <w:r w:rsidR="00054B62">
              <w:fldChar w:fldCharType="separate"/>
            </w:r>
            <w:r w:rsidRPr="00054B62">
              <w:rPr>
                <w:rStyle w:val="a7"/>
              </w:rPr>
              <w:t>リスク評価</w:t>
            </w:r>
            <w:bookmarkEnd w:id="1921"/>
            <w:r w:rsidR="00054B62">
              <w:fldChar w:fldCharType="end"/>
            </w:r>
            <w:r>
              <w:t>（例えば、データバックアップやアクセス権管理）を実施できるようにする。</w:t>
            </w:r>
          </w:p>
          <w:p w14:paraId="41284763" w14:textId="77777777" w:rsidR="003D081E" w:rsidRDefault="003D081E">
            <w:pPr>
              <w:pStyle w:val="afff8"/>
            </w:pPr>
            <w:r>
              <w:t>3. インシデント対応と事業継続</w:t>
            </w:r>
          </w:p>
          <w:p w14:paraId="41477C9A" w14:textId="77777777" w:rsidR="003D081E" w:rsidRDefault="003D081E">
            <w:pPr>
              <w:pStyle w:val="afff6"/>
            </w:pPr>
            <w:r>
              <w:rPr>
                <w:rFonts w:hint="eastAsia"/>
              </w:rPr>
              <w:t>目標</w:t>
            </w:r>
            <w:r>
              <w:t>：</w:t>
            </w:r>
          </w:p>
          <w:p w14:paraId="6E83FF67" w14:textId="77777777" w:rsidR="003D081E" w:rsidRDefault="003D081E">
            <w:pPr>
              <w:pStyle w:val="afff6"/>
            </w:pPr>
            <w:r>
              <w:t>3ヶ月以内に、インシデント発生時の基本的な対応フロー（インシデントの報告、初期対応、関係者への連絡）を整備し、従業員がそのフローに従って行動できるようにする。</w:t>
            </w:r>
          </w:p>
          <w:p w14:paraId="58E9FBFE" w14:textId="77777777" w:rsidR="003D081E" w:rsidRDefault="003D081E">
            <w:pPr>
              <w:pStyle w:val="afff8"/>
            </w:pPr>
            <w:r>
              <w:t>4. プライバシー保護</w:t>
            </w:r>
          </w:p>
          <w:p w14:paraId="23751691" w14:textId="77777777" w:rsidR="003D081E" w:rsidRDefault="003D081E">
            <w:pPr>
              <w:pStyle w:val="afff6"/>
            </w:pPr>
            <w:r>
              <w:rPr>
                <w:rFonts w:hint="eastAsia"/>
              </w:rPr>
              <w:t>目標</w:t>
            </w:r>
            <w:r>
              <w:t>：</w:t>
            </w:r>
          </w:p>
          <w:p w14:paraId="5DEF839A" w14:textId="77777777" w:rsidR="003D081E" w:rsidRDefault="003D081E">
            <w:pPr>
              <w:pStyle w:val="afff6"/>
            </w:pPr>
            <w:r>
              <w:t>3ヶ月以内に、顧客データや個人情報の取り扱いに関する基本的なガイドラインを策定し、従業員がデータ保護の基本的な手順を実践できるようにする。</w:t>
            </w:r>
          </w:p>
        </w:tc>
      </w:tr>
    </w:tbl>
    <w:p w14:paraId="21D9BA46" w14:textId="77777777" w:rsidR="003D081E" w:rsidRDefault="003D081E" w:rsidP="003D081E">
      <w:pPr>
        <w:ind w:firstLineChars="0" w:firstLine="0"/>
      </w:pPr>
    </w:p>
    <w:p w14:paraId="38CBDFD4" w14:textId="77777777" w:rsidR="003D081E" w:rsidRDefault="003D081E" w:rsidP="003D081E">
      <w:pPr>
        <w:pStyle w:val="61"/>
      </w:pPr>
      <w:r>
        <w:t>2. 学習</w:t>
      </w:r>
      <w:r>
        <w:rPr>
          <w:rFonts w:hint="eastAsia"/>
        </w:rPr>
        <w:t>計画</w:t>
      </w:r>
      <w:r>
        <w:t>の作成</w:t>
      </w:r>
    </w:p>
    <w:p w14:paraId="00569E0A" w14:textId="77777777" w:rsidR="003D081E" w:rsidRDefault="003D081E" w:rsidP="003D081E">
      <w:r>
        <w:rPr>
          <w:rFonts w:hint="eastAsia"/>
        </w:rPr>
        <w:t>目標を達成するための計画を作成します。</w:t>
      </w:r>
    </w:p>
    <w:p w14:paraId="3EF90850" w14:textId="77777777" w:rsidR="0020288F" w:rsidRDefault="0020288F" w:rsidP="003D081E"/>
    <w:p w14:paraId="1022A281" w14:textId="4EE1265E" w:rsidR="003D081E" w:rsidRDefault="003D081E" w:rsidP="0020288F">
      <w:pPr>
        <w:pStyle w:val="aff4"/>
      </w:pPr>
      <w:r>
        <w:rPr>
          <w:rFonts w:hint="eastAsia"/>
        </w:rPr>
        <w:t>計画作成のポイント</w:t>
      </w:r>
    </w:p>
    <w:p w14:paraId="0724B2BA" w14:textId="77777777" w:rsidR="0020288F" w:rsidRDefault="003D081E" w:rsidP="0020288F">
      <w:pPr>
        <w:pStyle w:val="ab"/>
        <w:numPr>
          <w:ilvl w:val="0"/>
          <w:numId w:val="15"/>
        </w:numPr>
        <w:ind w:leftChars="0" w:firstLineChars="0"/>
      </w:pPr>
      <w:r>
        <w:t>シンプルで実践的な内容にする</w:t>
      </w:r>
      <w:r w:rsidR="0020288F">
        <w:rPr>
          <w:rFonts w:hint="eastAsia"/>
        </w:rPr>
        <w:t>（</w:t>
      </w:r>
      <w:r>
        <w:rPr>
          <w:rFonts w:hint="eastAsia"/>
        </w:rPr>
        <w:t>即実践できるスキルを重視</w:t>
      </w:r>
      <w:r w:rsidR="0020288F">
        <w:rPr>
          <w:rFonts w:hint="eastAsia"/>
        </w:rPr>
        <w:t>）</w:t>
      </w:r>
    </w:p>
    <w:p w14:paraId="3CB3BDAC" w14:textId="5F618A26" w:rsidR="00223E01" w:rsidRDefault="003D081E" w:rsidP="00300CF7">
      <w:pPr>
        <w:pStyle w:val="ab"/>
        <w:ind w:leftChars="0" w:left="440" w:firstLineChars="0" w:firstLine="0"/>
      </w:pPr>
      <w:r>
        <w:rPr>
          <w:rFonts w:hint="eastAsia"/>
        </w:rPr>
        <w:t>複雑な理論よりも、日常業務で使えるシンプルなスキルを学ばせます。フィッシング対策やパスワード管理など、すぐに役立つ内容を中心にして、従業員がすぐに行動に移せるようにします。</w:t>
      </w:r>
    </w:p>
    <w:p w14:paraId="216A2C1C" w14:textId="25C93566" w:rsidR="003D081E" w:rsidRDefault="003D081E" w:rsidP="00DC15B1">
      <w:pPr>
        <w:pStyle w:val="ab"/>
        <w:numPr>
          <w:ilvl w:val="0"/>
          <w:numId w:val="15"/>
        </w:numPr>
        <w:ind w:leftChars="0" w:firstLineChars="0"/>
      </w:pPr>
      <w:r>
        <w:t>段階的な進行と定期的なフィードバック</w:t>
      </w:r>
      <w:r w:rsidR="00DC15B1">
        <w:rPr>
          <w:rFonts w:hint="eastAsia"/>
        </w:rPr>
        <w:t>（</w:t>
      </w:r>
      <w:r>
        <w:rPr>
          <w:rFonts w:hint="eastAsia"/>
        </w:rPr>
        <w:t>進捗を段階的に確認し、小さな成功を積み重ねる</w:t>
      </w:r>
      <w:r w:rsidR="00DC15B1">
        <w:rPr>
          <w:rFonts w:hint="eastAsia"/>
        </w:rPr>
        <w:t>）</w:t>
      </w:r>
    </w:p>
    <w:p w14:paraId="012AFB5A" w14:textId="77777777" w:rsidR="003D081E" w:rsidRDefault="003D081E" w:rsidP="003D081E">
      <w:r>
        <w:rPr>
          <w:rFonts w:hint="eastAsia"/>
        </w:rPr>
        <w:t>すべてを一度に学ばせるのではなく、段階ごとに小さな成功体験を積み重ねるプランにします。定期的に進捗を確認し、フィードバックを与えて次のステップに進める形にします。</w:t>
      </w:r>
    </w:p>
    <w:p w14:paraId="424926B5" w14:textId="77777777" w:rsidR="003D081E" w:rsidRDefault="003D081E" w:rsidP="003D081E">
      <w:pPr>
        <w:tabs>
          <w:tab w:val="left" w:pos="1360"/>
        </w:tabs>
        <w:ind w:firstLineChars="0" w:firstLine="0"/>
      </w:pPr>
    </w:p>
    <w:tbl>
      <w:tblPr>
        <w:tblStyle w:val="aa"/>
        <w:tblW w:w="0" w:type="auto"/>
        <w:tblLook w:val="04A0" w:firstRow="1" w:lastRow="0" w:firstColumn="1" w:lastColumn="0" w:noHBand="0" w:noVBand="1"/>
      </w:tblPr>
      <w:tblGrid>
        <w:gridCol w:w="10456"/>
      </w:tblGrid>
      <w:tr w:rsidR="003D081E" w14:paraId="5018AD00" w14:textId="77777777">
        <w:tc>
          <w:tcPr>
            <w:tcW w:w="10456" w:type="dxa"/>
            <w:shd w:val="clear" w:color="auto" w:fill="215E99" w:themeFill="text2" w:themeFillTint="BF"/>
          </w:tcPr>
          <w:p w14:paraId="0B5ED4DC" w14:textId="77777777" w:rsidR="003D081E" w:rsidRDefault="003D081E">
            <w:pPr>
              <w:pStyle w:val="aff0"/>
            </w:pPr>
            <w:r>
              <w:rPr>
                <w:rFonts w:hint="eastAsia"/>
              </w:rPr>
              <w:t>計画作成の例</w:t>
            </w:r>
          </w:p>
        </w:tc>
      </w:tr>
      <w:tr w:rsidR="003D081E" w14:paraId="7B2EC898" w14:textId="77777777">
        <w:tc>
          <w:tcPr>
            <w:tcW w:w="10456" w:type="dxa"/>
          </w:tcPr>
          <w:p w14:paraId="5DB1B1DD" w14:textId="77777777" w:rsidR="003D081E" w:rsidRDefault="003D081E">
            <w:pPr>
              <w:pStyle w:val="afff8"/>
            </w:pPr>
            <w:r>
              <w:t>1. セキュリティ体制構築・運営</w:t>
            </w:r>
          </w:p>
          <w:p w14:paraId="1F38521B" w14:textId="3307783F" w:rsidR="003D081E" w:rsidRPr="002C27C0" w:rsidRDefault="003D081E">
            <w:pPr>
              <w:pStyle w:val="afff6"/>
            </w:pPr>
            <w:r>
              <w:rPr>
                <w:rFonts w:hint="eastAsia"/>
              </w:rPr>
              <w:t>目標</w:t>
            </w:r>
            <w:r>
              <w:t>：3ヶ月以内に、基本的なセキュリティポリシーを全従業員に共有し、日常業務において実践できるようにする。</w:t>
            </w:r>
          </w:p>
          <w:p w14:paraId="4EB29F2A" w14:textId="77777777" w:rsidR="003D081E" w:rsidRDefault="003D081E">
            <w:pPr>
              <w:pStyle w:val="afff8"/>
            </w:pPr>
            <w:r>
              <w:rPr>
                <w:rFonts w:hint="eastAsia"/>
              </w:rPr>
              <w:t>第</w:t>
            </w:r>
            <w:r>
              <w:t>1週 - 第2週</w:t>
            </w:r>
          </w:p>
          <w:p w14:paraId="3590E16E" w14:textId="77777777" w:rsidR="003D081E" w:rsidRDefault="003D081E">
            <w:pPr>
              <w:pStyle w:val="afff6"/>
            </w:pPr>
            <w:r>
              <w:rPr>
                <w:rFonts w:hint="eastAsia"/>
              </w:rPr>
              <w:t>セキュリティポリシーの作成</w:t>
            </w:r>
          </w:p>
          <w:p w14:paraId="12250444" w14:textId="77777777" w:rsidR="003D081E" w:rsidRDefault="003D081E">
            <w:pPr>
              <w:pStyle w:val="afff6"/>
            </w:pPr>
            <w:r>
              <w:rPr>
                <w:rFonts w:hint="eastAsia"/>
              </w:rPr>
              <w:t>インターネット上で公開されている無料のセキュリティポリシーテンプレートを活用し、パスワード管理やフィッシング対策を含むシンプルなポリシーを作成します。</w:t>
            </w:r>
          </w:p>
          <w:p w14:paraId="6A686A0A" w14:textId="1E2CFB73" w:rsidR="003D081E" w:rsidRDefault="003D081E">
            <w:pPr>
              <w:pStyle w:val="afff6"/>
            </w:pPr>
            <w:r>
              <w:t>ツール例：NISTや中小企業向けサイバーセキュリティポリシーの無料リソースを利用。</w:t>
            </w:r>
          </w:p>
          <w:p w14:paraId="42B8FA44" w14:textId="77777777" w:rsidR="003D081E" w:rsidRDefault="003D081E">
            <w:pPr>
              <w:pStyle w:val="afff8"/>
            </w:pPr>
            <w:r>
              <w:rPr>
                <w:rFonts w:hint="eastAsia"/>
              </w:rPr>
              <w:t>第</w:t>
            </w:r>
            <w:r>
              <w:t>3週 - 第4週</w:t>
            </w:r>
          </w:p>
          <w:p w14:paraId="4D65ED7A" w14:textId="77777777" w:rsidR="003D081E" w:rsidRDefault="003D081E">
            <w:pPr>
              <w:pStyle w:val="afff6"/>
            </w:pPr>
            <w:r>
              <w:rPr>
                <w:rFonts w:hint="eastAsia"/>
              </w:rPr>
              <w:t>社内で簡単な説明会を開催</w:t>
            </w:r>
          </w:p>
          <w:p w14:paraId="5A5434F0" w14:textId="77777777" w:rsidR="003D081E" w:rsidRDefault="003D081E">
            <w:pPr>
              <w:pStyle w:val="afff6"/>
            </w:pPr>
            <w:r>
              <w:rPr>
                <w:rFonts w:hint="eastAsia"/>
              </w:rPr>
              <w:t>経営者や</w:t>
            </w:r>
            <w:r>
              <w:t>IT担当者がリーダーとなり、30分程度の説明</w:t>
            </w:r>
            <w:r>
              <w:rPr>
                <w:rFonts w:hint="eastAsia"/>
              </w:rPr>
              <w:t>会を開催し、セキュリティ</w:t>
            </w:r>
            <w:r w:rsidRPr="009F3DA6">
              <w:rPr>
                <w:rFonts w:hint="eastAsia"/>
              </w:rPr>
              <w:t>ポリシーの内容を簡単に説明し</w:t>
            </w:r>
            <w:r>
              <w:rPr>
                <w:rFonts w:hint="eastAsia"/>
              </w:rPr>
              <w:t>ます。</w:t>
            </w:r>
          </w:p>
          <w:p w14:paraId="2166F024" w14:textId="3622C898" w:rsidR="003D081E" w:rsidRDefault="003D081E">
            <w:pPr>
              <w:pStyle w:val="afff6"/>
            </w:pPr>
            <w:r>
              <w:t>クイズやディスカッション形式で理解を深めます。</w:t>
            </w:r>
          </w:p>
          <w:p w14:paraId="05176ABA" w14:textId="77777777" w:rsidR="003D081E" w:rsidRDefault="003D081E">
            <w:pPr>
              <w:pStyle w:val="afff8"/>
            </w:pPr>
            <w:r>
              <w:rPr>
                <w:rFonts w:hint="eastAsia"/>
              </w:rPr>
              <w:t>第</w:t>
            </w:r>
            <w:r>
              <w:t>5週 - 第6週</w:t>
            </w:r>
          </w:p>
          <w:p w14:paraId="6E660648" w14:textId="77777777" w:rsidR="003D081E" w:rsidRDefault="003D081E">
            <w:pPr>
              <w:pStyle w:val="afff6"/>
            </w:pPr>
            <w:r>
              <w:rPr>
                <w:rFonts w:hint="eastAsia"/>
              </w:rPr>
              <w:t>実践トレーニング</w:t>
            </w:r>
          </w:p>
          <w:p w14:paraId="5B0BF882" w14:textId="77777777" w:rsidR="003D081E" w:rsidRDefault="003D081E">
            <w:pPr>
              <w:pStyle w:val="afff6"/>
            </w:pPr>
            <w:r>
              <w:rPr>
                <w:rFonts w:hint="eastAsia"/>
              </w:rPr>
              <w:t>タスク</w:t>
            </w:r>
            <w:r>
              <w:t>： USBデバイスの管理と紙資料の処理に関する簡単な演習を実施。</w:t>
            </w:r>
          </w:p>
          <w:p w14:paraId="754972E8" w14:textId="77777777" w:rsidR="003D081E" w:rsidRDefault="003D081E">
            <w:pPr>
              <w:pStyle w:val="afff6"/>
            </w:pPr>
            <w:r>
              <w:rPr>
                <w:rFonts w:hint="eastAsia"/>
              </w:rPr>
              <w:t>内容</w:t>
            </w:r>
          </w:p>
          <w:p w14:paraId="1DCA2CC3" w14:textId="77777777" w:rsidR="003D081E" w:rsidRDefault="003D081E">
            <w:pPr>
              <w:pStyle w:val="afff6"/>
              <w:numPr>
                <w:ilvl w:val="0"/>
                <w:numId w:val="17"/>
              </w:numPr>
            </w:pPr>
            <w:r>
              <w:t>USBデバイスの管理</w:t>
            </w:r>
            <w:r>
              <w:rPr>
                <w:rFonts w:hint="eastAsia"/>
              </w:rPr>
              <w:t>：</w:t>
            </w:r>
            <w:r>
              <w:t>従業員がUSBメモリなどを使用する際、デバイスを適切に取り扱い、安全にデータを移動・管理する方法を実演。</w:t>
            </w:r>
          </w:p>
          <w:p w14:paraId="7023FFB1" w14:textId="77777777" w:rsidR="003D081E" w:rsidRDefault="003D081E">
            <w:pPr>
              <w:pStyle w:val="afff6"/>
              <w:ind w:left="440"/>
            </w:pPr>
            <w:r>
              <w:rPr>
                <w:rFonts w:hint="eastAsia"/>
              </w:rPr>
              <w:t>例：外部デバイスを使う際のリスクや、使用後のデバイスの安全な保管方法を学びます。</w:t>
            </w:r>
          </w:p>
          <w:p w14:paraId="301514C0" w14:textId="77777777" w:rsidR="003D081E" w:rsidRDefault="003D081E">
            <w:pPr>
              <w:pStyle w:val="afff6"/>
              <w:numPr>
                <w:ilvl w:val="0"/>
                <w:numId w:val="17"/>
              </w:numPr>
            </w:pPr>
            <w:r>
              <w:rPr>
                <w:rFonts w:hint="eastAsia"/>
              </w:rPr>
              <w:t>紙資料の取り扱い：</w:t>
            </w:r>
            <w:r>
              <w:t>紙ベースの情報管理について、重要な資料の廃棄方法（シュレッダーの使用）や、デスクの片付け（クリアデスク）の実践演習を行います。</w:t>
            </w:r>
          </w:p>
          <w:p w14:paraId="602A8C2F" w14:textId="43831C1F" w:rsidR="003D081E" w:rsidRDefault="003D081E">
            <w:pPr>
              <w:pStyle w:val="afff6"/>
              <w:ind w:left="440"/>
            </w:pPr>
            <w:r>
              <w:t>例：印刷された重要書類をどのように処理すべきかを実際に体験させます。</w:t>
            </w:r>
          </w:p>
          <w:p w14:paraId="5B50DEBC" w14:textId="77777777" w:rsidR="003D081E" w:rsidRDefault="003D081E">
            <w:pPr>
              <w:pStyle w:val="afff8"/>
            </w:pPr>
            <w:r>
              <w:rPr>
                <w:rFonts w:hint="eastAsia"/>
              </w:rPr>
              <w:t>第</w:t>
            </w:r>
            <w:r>
              <w:t>7週 - 第12週</w:t>
            </w:r>
          </w:p>
          <w:p w14:paraId="487DAF35" w14:textId="77777777" w:rsidR="003D081E" w:rsidRDefault="003D081E">
            <w:pPr>
              <w:pStyle w:val="afff6"/>
            </w:pPr>
            <w:r>
              <w:t>簡単な社内チェックとフィードバック</w:t>
            </w:r>
          </w:p>
          <w:p w14:paraId="4EFA80DF" w14:textId="178DB96B" w:rsidR="003D081E" w:rsidRDefault="003D081E">
            <w:pPr>
              <w:pStyle w:val="afff6"/>
            </w:pPr>
            <w:r>
              <w:t>月に1度、従業員がセキュリティポリシーを実践できているか簡単なチェックを行い、必要に応じて改善フィードバックを行います。</w:t>
            </w:r>
          </w:p>
        </w:tc>
      </w:tr>
      <w:tr w:rsidR="003D081E" w14:paraId="0D8214FD" w14:textId="77777777">
        <w:tc>
          <w:tcPr>
            <w:tcW w:w="10456" w:type="dxa"/>
          </w:tcPr>
          <w:p w14:paraId="4CD26A67" w14:textId="77777777" w:rsidR="003D081E" w:rsidRDefault="003D081E">
            <w:pPr>
              <w:pStyle w:val="afff8"/>
            </w:pPr>
            <w:r>
              <w:t>2. セキュリティマネジメント</w:t>
            </w:r>
          </w:p>
          <w:p w14:paraId="64770DFF" w14:textId="54C24605" w:rsidR="003D081E" w:rsidRDefault="003D081E">
            <w:pPr>
              <w:pStyle w:val="afff6"/>
            </w:pPr>
            <w:r>
              <w:rPr>
                <w:rFonts w:hint="eastAsia"/>
              </w:rPr>
              <w:t>目標：</w:t>
            </w:r>
            <w:r>
              <w:t>3ヶ月以内に、主要なセキュリティリスクを把握し、簡単なリスク評価を実施できるようにする。</w:t>
            </w:r>
          </w:p>
          <w:p w14:paraId="4660CB20" w14:textId="77777777" w:rsidR="003D081E" w:rsidRDefault="003D081E">
            <w:pPr>
              <w:pStyle w:val="afff8"/>
            </w:pPr>
            <w:r>
              <w:rPr>
                <w:rFonts w:hint="eastAsia"/>
              </w:rPr>
              <w:t>第</w:t>
            </w:r>
            <w:r>
              <w:t>1週 - 第2週</w:t>
            </w:r>
          </w:p>
          <w:p w14:paraId="0A5D5C27" w14:textId="77777777" w:rsidR="003D081E" w:rsidRDefault="003D081E">
            <w:pPr>
              <w:pStyle w:val="afff6"/>
            </w:pPr>
            <w:r>
              <w:rPr>
                <w:rFonts w:hint="eastAsia"/>
              </w:rPr>
              <w:t>主要なリスクのリストアップ</w:t>
            </w:r>
          </w:p>
          <w:p w14:paraId="63955F71" w14:textId="42923167" w:rsidR="003D081E" w:rsidRDefault="003D081E" w:rsidP="00300CF7">
            <w:pPr>
              <w:pStyle w:val="afff6"/>
            </w:pPr>
            <w:r>
              <w:rPr>
                <w:rFonts w:hint="eastAsia"/>
              </w:rPr>
              <w:t>経営者と</w:t>
            </w:r>
            <w:r>
              <w:t>IT担当者がリーダーとなり、事業に関連するリスク（データ漏</w:t>
            </w:r>
            <w:r>
              <w:rPr>
                <w:rFonts w:hint="eastAsia"/>
              </w:rPr>
              <w:t>えい</w:t>
            </w:r>
            <w:r>
              <w:t>、内部不正、機器故障など）をリストアップし、シンプルなリスク評価シートを作成します。</w:t>
            </w:r>
          </w:p>
          <w:p w14:paraId="747B636A" w14:textId="77777777" w:rsidR="003D081E" w:rsidRDefault="003D081E">
            <w:pPr>
              <w:pStyle w:val="afff8"/>
            </w:pPr>
            <w:r>
              <w:rPr>
                <w:rFonts w:hint="eastAsia"/>
              </w:rPr>
              <w:t>第</w:t>
            </w:r>
            <w:r>
              <w:t>3週 - 第4週</w:t>
            </w:r>
          </w:p>
          <w:p w14:paraId="3CA1D2E4" w14:textId="77777777" w:rsidR="003D081E" w:rsidRDefault="003D081E">
            <w:pPr>
              <w:pStyle w:val="afff6"/>
            </w:pPr>
            <w:r>
              <w:rPr>
                <w:rFonts w:hint="eastAsia"/>
              </w:rPr>
              <w:t>データバックアップの実施指導</w:t>
            </w:r>
          </w:p>
          <w:p w14:paraId="386636B9" w14:textId="18AC6BD9" w:rsidR="003D081E" w:rsidRDefault="003D081E">
            <w:pPr>
              <w:pStyle w:val="afff6"/>
            </w:pPr>
            <w:r>
              <w:t>各部門で定期的に重要データのバックアップが行われるように指導し、クラウドストレージを利用してデータ保護を強化します。</w:t>
            </w:r>
          </w:p>
          <w:p w14:paraId="444E29B4" w14:textId="77777777" w:rsidR="003D081E" w:rsidRDefault="003D081E">
            <w:pPr>
              <w:pStyle w:val="afff8"/>
            </w:pPr>
            <w:r>
              <w:rPr>
                <w:rFonts w:hint="eastAsia"/>
              </w:rPr>
              <w:t>第</w:t>
            </w:r>
            <w:r>
              <w:t>5週 - 第6週</w:t>
            </w:r>
          </w:p>
          <w:p w14:paraId="05A2B7B6" w14:textId="77777777" w:rsidR="003D081E" w:rsidRDefault="003D081E">
            <w:pPr>
              <w:pStyle w:val="afff6"/>
            </w:pPr>
            <w:r>
              <w:rPr>
                <w:rFonts w:hint="eastAsia"/>
              </w:rPr>
              <w:t>アクセス権限の簡単な見直し</w:t>
            </w:r>
          </w:p>
          <w:p w14:paraId="7BB2DCF6" w14:textId="106FA714" w:rsidR="003D081E" w:rsidRDefault="003D081E">
            <w:pPr>
              <w:pStyle w:val="afff6"/>
            </w:pPr>
            <w:r>
              <w:t>各部門で使用しているファイルやシステムに対して、必要な人だけがアクセスできるよう、アクセス権限を見直します。特別なシステムがない場合は、共有フォルダの権限設定を調整。</w:t>
            </w:r>
          </w:p>
          <w:p w14:paraId="17D3BB56" w14:textId="77777777" w:rsidR="003D081E" w:rsidRDefault="003D081E">
            <w:pPr>
              <w:pStyle w:val="afff8"/>
            </w:pPr>
            <w:r>
              <w:rPr>
                <w:rFonts w:hint="eastAsia"/>
              </w:rPr>
              <w:t>第</w:t>
            </w:r>
            <w:r>
              <w:t>7週 - 第12週</w:t>
            </w:r>
          </w:p>
          <w:p w14:paraId="30C6905C" w14:textId="77777777" w:rsidR="003D081E" w:rsidRDefault="003D081E">
            <w:pPr>
              <w:pStyle w:val="afff6"/>
            </w:pPr>
            <w:r>
              <w:t>リスク評価結果の共有</w:t>
            </w:r>
          </w:p>
          <w:p w14:paraId="39C31ED1" w14:textId="50951A4E" w:rsidR="003D081E" w:rsidRDefault="003D081E">
            <w:pPr>
              <w:pStyle w:val="afff6"/>
            </w:pPr>
            <w:r>
              <w:t>各部門が実施したリスク評価の結果を簡単な報告書としてまとめ、全体会議で共有します。大きなリスクに対する対応策を検討し、全従業員に対策を通知。</w:t>
            </w:r>
          </w:p>
        </w:tc>
      </w:tr>
      <w:tr w:rsidR="003D081E" w14:paraId="255810E9" w14:textId="77777777">
        <w:tc>
          <w:tcPr>
            <w:tcW w:w="10456" w:type="dxa"/>
          </w:tcPr>
          <w:p w14:paraId="526BF850" w14:textId="77777777" w:rsidR="003D081E" w:rsidRDefault="003D081E">
            <w:pPr>
              <w:pStyle w:val="afff8"/>
            </w:pPr>
            <w:r>
              <w:t>3. インシデント対応と事業継続</w:t>
            </w:r>
          </w:p>
          <w:p w14:paraId="19F62D26" w14:textId="0D06B2DF" w:rsidR="003D081E" w:rsidRDefault="003D081E">
            <w:pPr>
              <w:pStyle w:val="afff6"/>
            </w:pPr>
            <w:r>
              <w:rPr>
                <w:rFonts w:hint="eastAsia"/>
              </w:rPr>
              <w:t>目標：</w:t>
            </w:r>
            <w:r>
              <w:t>3ヶ月以内に、インシデント発生時の基本的な対応フローを整備し、従業員が対応できるようにする。</w:t>
            </w:r>
          </w:p>
          <w:p w14:paraId="142ED895" w14:textId="77777777" w:rsidR="003D081E" w:rsidRDefault="003D081E">
            <w:pPr>
              <w:pStyle w:val="afff8"/>
            </w:pPr>
            <w:r>
              <w:rPr>
                <w:rFonts w:hint="eastAsia"/>
              </w:rPr>
              <w:t>第</w:t>
            </w:r>
            <w:r>
              <w:t>1週 - 第2週</w:t>
            </w:r>
          </w:p>
          <w:p w14:paraId="6437946F" w14:textId="77777777" w:rsidR="003D081E" w:rsidRDefault="003D081E">
            <w:pPr>
              <w:pStyle w:val="afff6"/>
            </w:pPr>
            <w:r>
              <w:rPr>
                <w:rFonts w:hint="eastAsia"/>
              </w:rPr>
              <w:t>シンプルなインシデント対応フローを作成</w:t>
            </w:r>
          </w:p>
          <w:p w14:paraId="7AB92A2D" w14:textId="6AE08008" w:rsidR="003D081E" w:rsidRDefault="003D081E">
            <w:pPr>
              <w:pStyle w:val="afff6"/>
            </w:pPr>
            <w:r>
              <w:t>報告から初期対応、上司や関係部署への連絡までのシンプルなフローを作成します。例えば、チャットやメールで報告する際のフォーマットを準備。</w:t>
            </w:r>
          </w:p>
          <w:p w14:paraId="2C93EA00" w14:textId="77777777" w:rsidR="003D081E" w:rsidRDefault="003D081E">
            <w:pPr>
              <w:pStyle w:val="afff8"/>
            </w:pPr>
            <w:r>
              <w:rPr>
                <w:rFonts w:hint="eastAsia"/>
              </w:rPr>
              <w:t>第</w:t>
            </w:r>
            <w:r>
              <w:t>3週 - 第4週</w:t>
            </w:r>
          </w:p>
          <w:p w14:paraId="4184B9F9" w14:textId="77777777" w:rsidR="003D081E" w:rsidRDefault="003D081E">
            <w:pPr>
              <w:pStyle w:val="afff6"/>
            </w:pPr>
            <w:r>
              <w:rPr>
                <w:rFonts w:hint="eastAsia"/>
              </w:rPr>
              <w:t>インシデント対応説明会</w:t>
            </w:r>
          </w:p>
          <w:p w14:paraId="6188ED1A" w14:textId="7DB9DCBE" w:rsidR="003D081E" w:rsidRDefault="003D081E">
            <w:pPr>
              <w:pStyle w:val="afff6"/>
            </w:pPr>
            <w:r>
              <w:t>全従業員に対して、インシデント対応フローの説明会を開催し、実際のシナリオを使って報告の練習を行います。</w:t>
            </w:r>
          </w:p>
          <w:p w14:paraId="5CFCE326" w14:textId="77777777" w:rsidR="003D081E" w:rsidRDefault="003D081E">
            <w:pPr>
              <w:pStyle w:val="afff8"/>
            </w:pPr>
            <w:r>
              <w:rPr>
                <w:rFonts w:hint="eastAsia"/>
              </w:rPr>
              <w:t>第</w:t>
            </w:r>
            <w:r>
              <w:t>5週 - 第6週</w:t>
            </w:r>
          </w:p>
          <w:p w14:paraId="6CA30770" w14:textId="77777777" w:rsidR="003D081E" w:rsidRDefault="003D081E">
            <w:pPr>
              <w:pStyle w:val="afff6"/>
            </w:pPr>
            <w:r>
              <w:rPr>
                <w:rFonts w:hint="eastAsia"/>
              </w:rPr>
              <w:t>インシデント対応シミュレーション</w:t>
            </w:r>
          </w:p>
          <w:p w14:paraId="3E7AEA94" w14:textId="19068785" w:rsidR="003D081E" w:rsidRDefault="003D081E">
            <w:pPr>
              <w:pStyle w:val="afff6"/>
            </w:pPr>
            <w:r>
              <w:t>簡単なインシデント（例えば、ウイルス感染やデータ損失）を想定したシミュレーションを実施し、従業員がフローに従って報告・対応できるかを確認します。</w:t>
            </w:r>
          </w:p>
          <w:p w14:paraId="0C85FD8B" w14:textId="77777777" w:rsidR="003D081E" w:rsidRDefault="003D081E">
            <w:pPr>
              <w:pStyle w:val="afff8"/>
            </w:pPr>
            <w:r>
              <w:rPr>
                <w:rFonts w:hint="eastAsia"/>
              </w:rPr>
              <w:t>第</w:t>
            </w:r>
            <w:r>
              <w:t>7週 - 第12週</w:t>
            </w:r>
          </w:p>
          <w:p w14:paraId="0B5C85CE" w14:textId="77777777" w:rsidR="003D081E" w:rsidRDefault="003D081E">
            <w:pPr>
              <w:pStyle w:val="afff6"/>
            </w:pPr>
            <w:r>
              <w:t>定期的なチェックと改善</w:t>
            </w:r>
          </w:p>
          <w:p w14:paraId="680F12FB" w14:textId="6D89260B" w:rsidR="003D081E" w:rsidRDefault="003D081E">
            <w:pPr>
              <w:pStyle w:val="afff6"/>
            </w:pPr>
            <w:r>
              <w:t>週に1度、インシデントが発生した場合の報告フローをチェックし、問題がないかを確認し、必要に応じてフローを改善します。</w:t>
            </w:r>
          </w:p>
        </w:tc>
      </w:tr>
      <w:tr w:rsidR="003D081E" w14:paraId="5DC3AF0B" w14:textId="77777777">
        <w:tc>
          <w:tcPr>
            <w:tcW w:w="10456" w:type="dxa"/>
          </w:tcPr>
          <w:p w14:paraId="3E8D796F" w14:textId="77777777" w:rsidR="003D081E" w:rsidRDefault="003D081E">
            <w:pPr>
              <w:pStyle w:val="afff8"/>
            </w:pPr>
            <w:r>
              <w:t>4. プライバシー保護</w:t>
            </w:r>
          </w:p>
          <w:p w14:paraId="2CD65BB5" w14:textId="644326FD" w:rsidR="003D081E" w:rsidRDefault="003D081E">
            <w:pPr>
              <w:pStyle w:val="afff6"/>
            </w:pPr>
            <w:r>
              <w:rPr>
                <w:rFonts w:hint="eastAsia"/>
              </w:rPr>
              <w:t>目標：</w:t>
            </w:r>
            <w:r>
              <w:t>3ヶ月以内に、顧客データや個人情報の取り扱いガイドラインを策定し、従業員が実践できるようにする。</w:t>
            </w:r>
          </w:p>
          <w:p w14:paraId="3688E8D3" w14:textId="77777777" w:rsidR="003D081E" w:rsidRDefault="003D081E">
            <w:pPr>
              <w:pStyle w:val="afff8"/>
            </w:pPr>
            <w:r>
              <w:rPr>
                <w:rFonts w:hint="eastAsia"/>
              </w:rPr>
              <w:t>第</w:t>
            </w:r>
            <w:r>
              <w:t>1週 - 第2週</w:t>
            </w:r>
          </w:p>
          <w:p w14:paraId="3D58B7BA" w14:textId="77777777" w:rsidR="003D081E" w:rsidRDefault="003D081E">
            <w:pPr>
              <w:pStyle w:val="afff6"/>
            </w:pPr>
            <w:r>
              <w:rPr>
                <w:rFonts w:hint="eastAsia"/>
              </w:rPr>
              <w:t>シンプルなガイドライン作成</w:t>
            </w:r>
          </w:p>
          <w:p w14:paraId="0F8D2294" w14:textId="77777777" w:rsidR="003D081E" w:rsidRDefault="003D081E">
            <w:pPr>
              <w:pStyle w:val="afff6"/>
            </w:pPr>
            <w:r>
              <w:t>法令（個人情報保護法）を参照しつつ、データの収集、保存、破棄に関する基本的な手順をガイドラインとして作成。データの最小限の収集や、不要なデータの定期的な削除方法などを明確にします。</w:t>
            </w:r>
          </w:p>
          <w:p w14:paraId="6D44C656" w14:textId="77777777" w:rsidR="003D081E" w:rsidRDefault="003D081E">
            <w:pPr>
              <w:pStyle w:val="afff8"/>
            </w:pPr>
            <w:r>
              <w:rPr>
                <w:rFonts w:hint="eastAsia"/>
              </w:rPr>
              <w:t>第</w:t>
            </w:r>
            <w:r>
              <w:t>3週 - 第4週</w:t>
            </w:r>
          </w:p>
          <w:p w14:paraId="0279B966" w14:textId="77777777" w:rsidR="003D081E" w:rsidRDefault="003D081E">
            <w:pPr>
              <w:pStyle w:val="afff6"/>
            </w:pPr>
            <w:r>
              <w:rPr>
                <w:rFonts w:hint="eastAsia"/>
              </w:rPr>
              <w:t>従業員向けガイドラインの共有</w:t>
            </w:r>
          </w:p>
          <w:p w14:paraId="12CA1DC1" w14:textId="77777777" w:rsidR="003D081E" w:rsidRDefault="003D081E">
            <w:pPr>
              <w:pStyle w:val="afff6"/>
            </w:pPr>
            <w:r>
              <w:t>ガイドラインを全従業員に配布し、短い説明会を通じてデータ保護の基本的な考え方を共有します。</w:t>
            </w:r>
          </w:p>
          <w:p w14:paraId="4101BC86" w14:textId="77777777" w:rsidR="003D081E" w:rsidRDefault="003D081E">
            <w:pPr>
              <w:pStyle w:val="afff8"/>
            </w:pPr>
            <w:r>
              <w:rPr>
                <w:rFonts w:hint="eastAsia"/>
              </w:rPr>
              <w:t>第</w:t>
            </w:r>
            <w:r>
              <w:t>5週 - 第6週</w:t>
            </w:r>
          </w:p>
          <w:p w14:paraId="7AAA3605" w14:textId="77777777" w:rsidR="003D081E" w:rsidRDefault="003D081E">
            <w:pPr>
              <w:pStyle w:val="afff6"/>
            </w:pPr>
            <w:r>
              <w:rPr>
                <w:rFonts w:hint="eastAsia"/>
              </w:rPr>
              <w:t>データ保護の実践</w:t>
            </w:r>
          </w:p>
          <w:p w14:paraId="6EE759BF" w14:textId="77777777" w:rsidR="003D081E" w:rsidRDefault="003D081E">
            <w:pPr>
              <w:pStyle w:val="afff6"/>
            </w:pPr>
            <w:r>
              <w:t>従業員が日常業務の中で、顧客データの取り扱いやアクセス権の管理を実際に行えるよう指導し、定期的なデータ監査を行います。</w:t>
            </w:r>
          </w:p>
          <w:p w14:paraId="6AFA3BD9" w14:textId="77777777" w:rsidR="003D081E" w:rsidRDefault="003D081E">
            <w:pPr>
              <w:pStyle w:val="afff8"/>
            </w:pPr>
            <w:r>
              <w:rPr>
                <w:rFonts w:hint="eastAsia"/>
              </w:rPr>
              <w:t>第</w:t>
            </w:r>
            <w:r>
              <w:t>7週 - 第12週</w:t>
            </w:r>
          </w:p>
          <w:p w14:paraId="1CD6D1CB" w14:textId="77777777" w:rsidR="003D081E" w:rsidRDefault="003D081E">
            <w:pPr>
              <w:pStyle w:val="afff6"/>
            </w:pPr>
            <w:r>
              <w:t>フォローアップと改善</w:t>
            </w:r>
          </w:p>
          <w:p w14:paraId="10CE84A7" w14:textId="4EF12156" w:rsidR="003D081E" w:rsidRDefault="003D081E">
            <w:pPr>
              <w:pStyle w:val="afff6"/>
            </w:pPr>
            <w:r>
              <w:t>ガイドラインが遵守されているか、簡単なチェックリストを作成し、各部門で確認します。問題点があればすぐに改善策を検討し、再度周知します。</w:t>
            </w:r>
          </w:p>
        </w:tc>
      </w:tr>
    </w:tbl>
    <w:p w14:paraId="371F1190" w14:textId="77777777" w:rsidR="003D081E" w:rsidRDefault="003D081E" w:rsidP="003D081E">
      <w:pPr>
        <w:ind w:firstLineChars="0" w:firstLine="0"/>
      </w:pPr>
    </w:p>
    <w:p w14:paraId="3DF18F9D" w14:textId="77777777" w:rsidR="003D081E" w:rsidRDefault="003D081E" w:rsidP="003D081E">
      <w:pPr>
        <w:ind w:firstLineChars="0" w:firstLine="0"/>
      </w:pPr>
      <w:r>
        <w:rPr>
          <w:rFonts w:hint="eastAsia"/>
        </w:rPr>
        <w:t>作成した計画をガントチャートにすることで、進捗管理が容易になったり、スケジュール管理が容易になったりするため、効率的に学習を進めることができます。</w:t>
      </w:r>
    </w:p>
    <w:p w14:paraId="2E810AA2" w14:textId="77777777" w:rsidR="003D081E" w:rsidRPr="003553CF" w:rsidRDefault="003D081E" w:rsidP="003D081E">
      <w:pPr>
        <w:ind w:firstLineChars="0" w:firstLine="0"/>
      </w:pPr>
    </w:p>
    <w:p w14:paraId="06D07656" w14:textId="188B4210" w:rsidR="003D081E" w:rsidRDefault="00C43E00" w:rsidP="003D081E">
      <w:r>
        <w:rPr>
          <w:rFonts w:hint="eastAsia"/>
        </w:rPr>
        <w:t>「</w:t>
      </w:r>
      <w:r w:rsidR="003D081E" w:rsidRPr="00247B7C">
        <w:t>セキュリティ体制構築・運営</w:t>
      </w:r>
      <w:r w:rsidR="003D081E">
        <w:rPr>
          <w:rFonts w:hint="eastAsia"/>
        </w:rPr>
        <w:t>」のガントチャート作成例</w:t>
      </w:r>
    </w:p>
    <w:tbl>
      <w:tblPr>
        <w:tblStyle w:val="aa"/>
        <w:tblW w:w="10485" w:type="dxa"/>
        <w:tblLayout w:type="fixed"/>
        <w:tblLook w:val="04A0" w:firstRow="1" w:lastRow="0" w:firstColumn="1" w:lastColumn="0" w:noHBand="0" w:noVBand="1"/>
      </w:tblPr>
      <w:tblGrid>
        <w:gridCol w:w="704"/>
        <w:gridCol w:w="1559"/>
        <w:gridCol w:w="709"/>
        <w:gridCol w:w="794"/>
        <w:gridCol w:w="765"/>
        <w:gridCol w:w="1134"/>
        <w:gridCol w:w="993"/>
        <w:gridCol w:w="1275"/>
        <w:gridCol w:w="2552"/>
      </w:tblGrid>
      <w:tr w:rsidR="003D081E" w:rsidRPr="00705DD0" w14:paraId="54607D86" w14:textId="77777777">
        <w:trPr>
          <w:trHeight w:val="1080"/>
        </w:trPr>
        <w:tc>
          <w:tcPr>
            <w:tcW w:w="704" w:type="dxa"/>
            <w:shd w:val="clear" w:color="auto" w:fill="215E99" w:themeFill="text2" w:themeFillTint="BF"/>
            <w:hideMark/>
          </w:tcPr>
          <w:p w14:paraId="06587C37" w14:textId="77777777" w:rsidR="003D081E" w:rsidRPr="00705DD0" w:rsidRDefault="003D081E">
            <w:pPr>
              <w:pStyle w:val="affff1"/>
            </w:pPr>
            <w:r w:rsidRPr="00705DD0">
              <w:rPr>
                <w:rFonts w:hint="eastAsia"/>
              </w:rPr>
              <w:t>タスクID</w:t>
            </w:r>
          </w:p>
        </w:tc>
        <w:tc>
          <w:tcPr>
            <w:tcW w:w="1559" w:type="dxa"/>
            <w:shd w:val="clear" w:color="auto" w:fill="215E99" w:themeFill="text2" w:themeFillTint="BF"/>
            <w:hideMark/>
          </w:tcPr>
          <w:p w14:paraId="0BA1FB96" w14:textId="77777777" w:rsidR="003D081E" w:rsidRPr="00705DD0" w:rsidRDefault="003D081E">
            <w:pPr>
              <w:pStyle w:val="affff1"/>
            </w:pPr>
            <w:r w:rsidRPr="00705DD0">
              <w:rPr>
                <w:rFonts w:hint="eastAsia"/>
              </w:rPr>
              <w:t>タスク名</w:t>
            </w:r>
          </w:p>
        </w:tc>
        <w:tc>
          <w:tcPr>
            <w:tcW w:w="709" w:type="dxa"/>
            <w:shd w:val="clear" w:color="auto" w:fill="215E99" w:themeFill="text2" w:themeFillTint="BF"/>
            <w:hideMark/>
          </w:tcPr>
          <w:p w14:paraId="603D6668" w14:textId="77777777" w:rsidR="003D081E" w:rsidRPr="00705DD0" w:rsidRDefault="003D081E">
            <w:pPr>
              <w:pStyle w:val="affff1"/>
            </w:pPr>
            <w:r w:rsidRPr="00705DD0">
              <w:rPr>
                <w:rFonts w:hint="eastAsia"/>
              </w:rPr>
              <w:t>担当者</w:t>
            </w:r>
          </w:p>
        </w:tc>
        <w:tc>
          <w:tcPr>
            <w:tcW w:w="794" w:type="dxa"/>
            <w:shd w:val="clear" w:color="auto" w:fill="215E99" w:themeFill="text2" w:themeFillTint="BF"/>
            <w:hideMark/>
          </w:tcPr>
          <w:p w14:paraId="2E8E9779" w14:textId="77777777" w:rsidR="003D081E" w:rsidRPr="00705DD0" w:rsidRDefault="003D081E">
            <w:pPr>
              <w:pStyle w:val="affff1"/>
            </w:pPr>
            <w:r w:rsidRPr="00705DD0">
              <w:rPr>
                <w:rFonts w:hint="eastAsia"/>
              </w:rPr>
              <w:t>開始日</w:t>
            </w:r>
          </w:p>
        </w:tc>
        <w:tc>
          <w:tcPr>
            <w:tcW w:w="765" w:type="dxa"/>
            <w:shd w:val="clear" w:color="auto" w:fill="215E99" w:themeFill="text2" w:themeFillTint="BF"/>
            <w:hideMark/>
          </w:tcPr>
          <w:p w14:paraId="2F55C1D1" w14:textId="77777777" w:rsidR="003D081E" w:rsidRPr="00705DD0" w:rsidRDefault="003D081E">
            <w:pPr>
              <w:pStyle w:val="affff1"/>
            </w:pPr>
            <w:r w:rsidRPr="00705DD0">
              <w:rPr>
                <w:rFonts w:hint="eastAsia"/>
              </w:rPr>
              <w:t>終了日</w:t>
            </w:r>
          </w:p>
        </w:tc>
        <w:tc>
          <w:tcPr>
            <w:tcW w:w="1134" w:type="dxa"/>
            <w:shd w:val="clear" w:color="auto" w:fill="215E99" w:themeFill="text2" w:themeFillTint="BF"/>
            <w:hideMark/>
          </w:tcPr>
          <w:p w14:paraId="07F945FF" w14:textId="77777777" w:rsidR="003D081E" w:rsidRPr="00705DD0" w:rsidRDefault="003D081E">
            <w:pPr>
              <w:pStyle w:val="affff1"/>
            </w:pPr>
            <w:r w:rsidRPr="00705DD0">
              <w:rPr>
                <w:rFonts w:hint="eastAsia"/>
              </w:rPr>
              <w:t>前提条件</w:t>
            </w:r>
          </w:p>
        </w:tc>
        <w:tc>
          <w:tcPr>
            <w:tcW w:w="993" w:type="dxa"/>
            <w:shd w:val="clear" w:color="auto" w:fill="215E99" w:themeFill="text2" w:themeFillTint="BF"/>
            <w:hideMark/>
          </w:tcPr>
          <w:p w14:paraId="00FEFDAA" w14:textId="77777777" w:rsidR="003D081E" w:rsidRPr="00705DD0" w:rsidRDefault="003D081E">
            <w:pPr>
              <w:pStyle w:val="affff1"/>
            </w:pPr>
            <w:r w:rsidRPr="00705DD0">
              <w:rPr>
                <w:rFonts w:hint="eastAsia"/>
              </w:rPr>
              <w:t>リソース</w:t>
            </w:r>
          </w:p>
        </w:tc>
        <w:tc>
          <w:tcPr>
            <w:tcW w:w="1275" w:type="dxa"/>
            <w:shd w:val="clear" w:color="auto" w:fill="215E99" w:themeFill="text2" w:themeFillTint="BF"/>
            <w:hideMark/>
          </w:tcPr>
          <w:p w14:paraId="515614CF" w14:textId="77777777" w:rsidR="003D081E" w:rsidRPr="00705DD0" w:rsidRDefault="003D081E">
            <w:pPr>
              <w:pStyle w:val="affff1"/>
            </w:pPr>
            <w:r w:rsidRPr="00705DD0">
              <w:rPr>
                <w:rFonts w:hint="eastAsia"/>
              </w:rPr>
              <w:t>依存関係</w:t>
            </w:r>
          </w:p>
        </w:tc>
        <w:tc>
          <w:tcPr>
            <w:tcW w:w="2552" w:type="dxa"/>
            <w:shd w:val="clear" w:color="auto" w:fill="215E99" w:themeFill="text2" w:themeFillTint="BF"/>
            <w:hideMark/>
          </w:tcPr>
          <w:p w14:paraId="6E692FED" w14:textId="77777777" w:rsidR="003D081E" w:rsidRPr="00705DD0" w:rsidRDefault="003D081E">
            <w:pPr>
              <w:pStyle w:val="affff1"/>
            </w:pPr>
            <w:r w:rsidRPr="00705DD0">
              <w:rPr>
                <w:rFonts w:hint="eastAsia"/>
              </w:rPr>
              <w:t>成果の確認ポイント</w:t>
            </w:r>
          </w:p>
        </w:tc>
      </w:tr>
      <w:tr w:rsidR="003D081E" w:rsidRPr="00705DD0" w14:paraId="7F73A2DA" w14:textId="77777777">
        <w:trPr>
          <w:trHeight w:val="1500"/>
        </w:trPr>
        <w:tc>
          <w:tcPr>
            <w:tcW w:w="704" w:type="dxa"/>
            <w:hideMark/>
          </w:tcPr>
          <w:p w14:paraId="14BC6336" w14:textId="77777777" w:rsidR="003D081E" w:rsidRPr="00705DD0" w:rsidRDefault="003D081E">
            <w:pPr>
              <w:pStyle w:val="affff3"/>
            </w:pPr>
            <w:r>
              <w:rPr>
                <w:rFonts w:hint="eastAsia"/>
              </w:rPr>
              <w:t>1</w:t>
            </w:r>
          </w:p>
        </w:tc>
        <w:tc>
          <w:tcPr>
            <w:tcW w:w="1559" w:type="dxa"/>
            <w:hideMark/>
          </w:tcPr>
          <w:p w14:paraId="1A36C6D1" w14:textId="77777777" w:rsidR="003D081E" w:rsidRPr="00705DD0" w:rsidRDefault="003D081E">
            <w:pPr>
              <w:pStyle w:val="affff3"/>
            </w:pPr>
            <w:r w:rsidRPr="00705DD0">
              <w:rPr>
                <w:rFonts w:hint="eastAsia"/>
              </w:rPr>
              <w:t>セキュリティポリシーの作成</w:t>
            </w:r>
          </w:p>
        </w:tc>
        <w:tc>
          <w:tcPr>
            <w:tcW w:w="709" w:type="dxa"/>
            <w:hideMark/>
          </w:tcPr>
          <w:p w14:paraId="4275FC3E" w14:textId="77777777" w:rsidR="003D081E" w:rsidRPr="00705DD0" w:rsidRDefault="003D081E">
            <w:pPr>
              <w:pStyle w:val="affff3"/>
            </w:pPr>
            <w:r w:rsidRPr="00705DD0">
              <w:rPr>
                <w:rFonts w:hint="eastAsia"/>
              </w:rPr>
              <w:t>IT部門</w:t>
            </w:r>
          </w:p>
        </w:tc>
        <w:tc>
          <w:tcPr>
            <w:tcW w:w="794" w:type="dxa"/>
            <w:hideMark/>
          </w:tcPr>
          <w:p w14:paraId="435AB8D4" w14:textId="77777777" w:rsidR="003D081E" w:rsidRPr="00705DD0" w:rsidRDefault="003D081E">
            <w:pPr>
              <w:pStyle w:val="affff3"/>
            </w:pPr>
            <w:r w:rsidRPr="00705DD0">
              <w:rPr>
                <w:rFonts w:hint="eastAsia"/>
              </w:rPr>
              <w:t>2024/</w:t>
            </w:r>
            <w:r>
              <w:rPr>
                <w:rFonts w:hint="eastAsia"/>
              </w:rPr>
              <w:t>1</w:t>
            </w:r>
            <w:r w:rsidRPr="00705DD0">
              <w:rPr>
                <w:rFonts w:hint="eastAsia"/>
              </w:rPr>
              <w:t>/</w:t>
            </w:r>
            <w:r>
              <w:rPr>
                <w:rFonts w:hint="eastAsia"/>
              </w:rPr>
              <w:t>5</w:t>
            </w:r>
          </w:p>
        </w:tc>
        <w:tc>
          <w:tcPr>
            <w:tcW w:w="765" w:type="dxa"/>
            <w:hideMark/>
          </w:tcPr>
          <w:p w14:paraId="0A7182D9" w14:textId="77777777" w:rsidR="003D081E" w:rsidRPr="00705DD0" w:rsidRDefault="003D081E">
            <w:pPr>
              <w:pStyle w:val="affff3"/>
            </w:pPr>
            <w:r w:rsidRPr="00705DD0">
              <w:rPr>
                <w:rFonts w:hint="eastAsia"/>
              </w:rPr>
              <w:t>2024/</w:t>
            </w:r>
            <w:r>
              <w:rPr>
                <w:rFonts w:hint="eastAsia"/>
              </w:rPr>
              <w:t>1</w:t>
            </w:r>
            <w:r w:rsidRPr="00705DD0">
              <w:rPr>
                <w:rFonts w:hint="eastAsia"/>
              </w:rPr>
              <w:t>/</w:t>
            </w:r>
            <w:r>
              <w:rPr>
                <w:rFonts w:hint="eastAsia"/>
              </w:rPr>
              <w:t>17</w:t>
            </w:r>
          </w:p>
        </w:tc>
        <w:tc>
          <w:tcPr>
            <w:tcW w:w="1134" w:type="dxa"/>
            <w:hideMark/>
          </w:tcPr>
          <w:p w14:paraId="3FB56C8A" w14:textId="77777777" w:rsidR="003D081E" w:rsidRPr="00705DD0" w:rsidRDefault="003D081E">
            <w:pPr>
              <w:pStyle w:val="affff3"/>
            </w:pPr>
            <w:r w:rsidRPr="00705DD0">
              <w:rPr>
                <w:rFonts w:hint="eastAsia"/>
              </w:rPr>
              <w:t>なし</w:t>
            </w:r>
          </w:p>
        </w:tc>
        <w:tc>
          <w:tcPr>
            <w:tcW w:w="993" w:type="dxa"/>
            <w:hideMark/>
          </w:tcPr>
          <w:p w14:paraId="2E11BC55" w14:textId="77777777" w:rsidR="003D081E" w:rsidRPr="00705DD0" w:rsidRDefault="003D081E">
            <w:pPr>
              <w:pStyle w:val="affff3"/>
            </w:pPr>
            <w:r w:rsidRPr="00705DD0">
              <w:rPr>
                <w:rFonts w:hint="eastAsia"/>
              </w:rPr>
              <w:t>NISTテンプレート</w:t>
            </w:r>
          </w:p>
        </w:tc>
        <w:tc>
          <w:tcPr>
            <w:tcW w:w="1275" w:type="dxa"/>
            <w:hideMark/>
          </w:tcPr>
          <w:p w14:paraId="7972C651" w14:textId="77777777" w:rsidR="003D081E" w:rsidRPr="00705DD0" w:rsidRDefault="003D081E">
            <w:pPr>
              <w:pStyle w:val="affff3"/>
            </w:pPr>
            <w:r w:rsidRPr="00705DD0">
              <w:rPr>
                <w:rFonts w:hint="eastAsia"/>
              </w:rPr>
              <w:t>なし</w:t>
            </w:r>
          </w:p>
        </w:tc>
        <w:tc>
          <w:tcPr>
            <w:tcW w:w="2552" w:type="dxa"/>
            <w:hideMark/>
          </w:tcPr>
          <w:p w14:paraId="432F0F88" w14:textId="77777777" w:rsidR="003D081E" w:rsidRPr="00705DD0" w:rsidRDefault="003D081E">
            <w:pPr>
              <w:pStyle w:val="affff3"/>
            </w:pPr>
            <w:r w:rsidRPr="00705DD0">
              <w:rPr>
                <w:rFonts w:hint="eastAsia"/>
              </w:rPr>
              <w:t>セキュリティポリシー作成完了</w:t>
            </w:r>
          </w:p>
        </w:tc>
      </w:tr>
      <w:tr w:rsidR="003D081E" w:rsidRPr="00705DD0" w14:paraId="5A208256" w14:textId="77777777">
        <w:trPr>
          <w:trHeight w:val="1875"/>
        </w:trPr>
        <w:tc>
          <w:tcPr>
            <w:tcW w:w="704" w:type="dxa"/>
            <w:hideMark/>
          </w:tcPr>
          <w:p w14:paraId="123B8C38" w14:textId="77777777" w:rsidR="003D081E" w:rsidRPr="00705DD0" w:rsidRDefault="003D081E">
            <w:pPr>
              <w:pStyle w:val="affff3"/>
            </w:pPr>
            <w:r w:rsidRPr="00705DD0">
              <w:rPr>
                <w:rFonts w:hint="eastAsia"/>
              </w:rPr>
              <w:t>2</w:t>
            </w:r>
          </w:p>
        </w:tc>
        <w:tc>
          <w:tcPr>
            <w:tcW w:w="1559" w:type="dxa"/>
            <w:hideMark/>
          </w:tcPr>
          <w:p w14:paraId="117F001C" w14:textId="77777777" w:rsidR="003D081E" w:rsidRPr="00705DD0" w:rsidRDefault="003D081E">
            <w:pPr>
              <w:pStyle w:val="affff3"/>
            </w:pPr>
            <w:r w:rsidRPr="00705DD0">
              <w:rPr>
                <w:rFonts w:hint="eastAsia"/>
              </w:rPr>
              <w:t>セキュリティポリシーのレビューと最終化</w:t>
            </w:r>
          </w:p>
        </w:tc>
        <w:tc>
          <w:tcPr>
            <w:tcW w:w="709" w:type="dxa"/>
            <w:hideMark/>
          </w:tcPr>
          <w:p w14:paraId="5033FBC0" w14:textId="77777777" w:rsidR="003D081E" w:rsidRPr="00705DD0" w:rsidRDefault="003D081E">
            <w:pPr>
              <w:pStyle w:val="affff3"/>
            </w:pPr>
            <w:r w:rsidRPr="00705DD0">
              <w:rPr>
                <w:rFonts w:hint="eastAsia"/>
              </w:rPr>
              <w:t>IT部門</w:t>
            </w:r>
          </w:p>
        </w:tc>
        <w:tc>
          <w:tcPr>
            <w:tcW w:w="794" w:type="dxa"/>
            <w:hideMark/>
          </w:tcPr>
          <w:p w14:paraId="754DDCD3" w14:textId="77777777" w:rsidR="003D081E" w:rsidRPr="00705DD0" w:rsidRDefault="003D081E">
            <w:pPr>
              <w:pStyle w:val="affff3"/>
            </w:pPr>
            <w:r w:rsidRPr="00705DD0">
              <w:rPr>
                <w:rFonts w:hint="eastAsia"/>
              </w:rPr>
              <w:t>2024/</w:t>
            </w:r>
            <w:r>
              <w:rPr>
                <w:rFonts w:hint="eastAsia"/>
              </w:rPr>
              <w:t>1</w:t>
            </w:r>
            <w:r w:rsidRPr="00705DD0">
              <w:rPr>
                <w:rFonts w:hint="eastAsia"/>
              </w:rPr>
              <w:t>/</w:t>
            </w:r>
            <w:r>
              <w:rPr>
                <w:rFonts w:hint="eastAsia"/>
              </w:rPr>
              <w:t>18</w:t>
            </w:r>
          </w:p>
        </w:tc>
        <w:tc>
          <w:tcPr>
            <w:tcW w:w="765" w:type="dxa"/>
            <w:hideMark/>
          </w:tcPr>
          <w:p w14:paraId="471D6FF5" w14:textId="77777777" w:rsidR="003D081E" w:rsidRPr="00705DD0" w:rsidRDefault="003D081E">
            <w:pPr>
              <w:pStyle w:val="affff3"/>
            </w:pPr>
            <w:r w:rsidRPr="00705DD0">
              <w:rPr>
                <w:rFonts w:hint="eastAsia"/>
              </w:rPr>
              <w:t>2024/</w:t>
            </w:r>
            <w:r>
              <w:rPr>
                <w:rFonts w:hint="eastAsia"/>
              </w:rPr>
              <w:t>1</w:t>
            </w:r>
            <w:r w:rsidRPr="00705DD0">
              <w:rPr>
                <w:rFonts w:hint="eastAsia"/>
              </w:rPr>
              <w:t>/</w:t>
            </w:r>
            <w:r>
              <w:rPr>
                <w:rFonts w:hint="eastAsia"/>
              </w:rPr>
              <w:t>19</w:t>
            </w:r>
          </w:p>
        </w:tc>
        <w:tc>
          <w:tcPr>
            <w:tcW w:w="1134" w:type="dxa"/>
            <w:hideMark/>
          </w:tcPr>
          <w:p w14:paraId="4F5CD3A8" w14:textId="77777777" w:rsidR="003D081E" w:rsidRPr="00705DD0" w:rsidRDefault="003D081E">
            <w:pPr>
              <w:pStyle w:val="affff3"/>
            </w:pPr>
            <w:r w:rsidRPr="00705DD0">
              <w:rPr>
                <w:rFonts w:hint="eastAsia"/>
              </w:rPr>
              <w:t>セキュリティポリシーの作成完了</w:t>
            </w:r>
          </w:p>
        </w:tc>
        <w:tc>
          <w:tcPr>
            <w:tcW w:w="993" w:type="dxa"/>
            <w:hideMark/>
          </w:tcPr>
          <w:p w14:paraId="3730C313" w14:textId="77777777" w:rsidR="003D081E" w:rsidRPr="00705DD0" w:rsidRDefault="003D081E">
            <w:pPr>
              <w:pStyle w:val="affff3"/>
            </w:pPr>
            <w:r w:rsidRPr="00705DD0">
              <w:rPr>
                <w:rFonts w:hint="eastAsia"/>
              </w:rPr>
              <w:t>内部リソース</w:t>
            </w:r>
          </w:p>
        </w:tc>
        <w:tc>
          <w:tcPr>
            <w:tcW w:w="1275" w:type="dxa"/>
            <w:hideMark/>
          </w:tcPr>
          <w:p w14:paraId="64B89115" w14:textId="77777777" w:rsidR="003D081E" w:rsidRPr="00705DD0" w:rsidRDefault="003D081E">
            <w:pPr>
              <w:pStyle w:val="affff3"/>
            </w:pPr>
            <w:r w:rsidRPr="00705DD0">
              <w:rPr>
                <w:rFonts w:hint="eastAsia"/>
              </w:rPr>
              <w:t xml:space="preserve">タスクID </w:t>
            </w:r>
            <w:r>
              <w:rPr>
                <w:rFonts w:hint="eastAsia"/>
              </w:rPr>
              <w:t>1</w:t>
            </w:r>
          </w:p>
        </w:tc>
        <w:tc>
          <w:tcPr>
            <w:tcW w:w="2552" w:type="dxa"/>
            <w:hideMark/>
          </w:tcPr>
          <w:p w14:paraId="17A2C306" w14:textId="77777777" w:rsidR="003D081E" w:rsidRPr="00705DD0" w:rsidRDefault="003D081E">
            <w:pPr>
              <w:pStyle w:val="affff3"/>
            </w:pPr>
            <w:r w:rsidRPr="00705DD0">
              <w:rPr>
                <w:rFonts w:hint="eastAsia"/>
              </w:rPr>
              <w:t>ポリシー最終化</w:t>
            </w:r>
          </w:p>
        </w:tc>
      </w:tr>
      <w:tr w:rsidR="003D081E" w:rsidRPr="00705DD0" w14:paraId="3DF70558" w14:textId="77777777">
        <w:trPr>
          <w:trHeight w:val="1875"/>
        </w:trPr>
        <w:tc>
          <w:tcPr>
            <w:tcW w:w="704" w:type="dxa"/>
            <w:hideMark/>
          </w:tcPr>
          <w:p w14:paraId="2C35102F" w14:textId="77777777" w:rsidR="003D081E" w:rsidRPr="00705DD0" w:rsidRDefault="003D081E">
            <w:pPr>
              <w:pStyle w:val="affff3"/>
            </w:pPr>
            <w:r w:rsidRPr="00705DD0">
              <w:rPr>
                <w:rFonts w:hint="eastAsia"/>
              </w:rPr>
              <w:t>3</w:t>
            </w:r>
          </w:p>
        </w:tc>
        <w:tc>
          <w:tcPr>
            <w:tcW w:w="1559" w:type="dxa"/>
            <w:hideMark/>
          </w:tcPr>
          <w:p w14:paraId="0ABAA6FB" w14:textId="77777777" w:rsidR="003D081E" w:rsidRPr="00705DD0" w:rsidRDefault="003D081E">
            <w:pPr>
              <w:pStyle w:val="affff3"/>
            </w:pPr>
            <w:r w:rsidRPr="00705DD0">
              <w:rPr>
                <w:rFonts w:hint="eastAsia"/>
              </w:rPr>
              <w:t>社内向けセキュリティポリシー説明会の準備</w:t>
            </w:r>
          </w:p>
        </w:tc>
        <w:tc>
          <w:tcPr>
            <w:tcW w:w="709" w:type="dxa"/>
            <w:hideMark/>
          </w:tcPr>
          <w:p w14:paraId="35A49EBC" w14:textId="77777777" w:rsidR="003D081E" w:rsidRPr="00705DD0" w:rsidRDefault="003D081E">
            <w:pPr>
              <w:pStyle w:val="affff3"/>
            </w:pPr>
            <w:r w:rsidRPr="00705DD0">
              <w:rPr>
                <w:rFonts w:hint="eastAsia"/>
              </w:rPr>
              <w:t>総務部</w:t>
            </w:r>
          </w:p>
        </w:tc>
        <w:tc>
          <w:tcPr>
            <w:tcW w:w="794" w:type="dxa"/>
            <w:hideMark/>
          </w:tcPr>
          <w:p w14:paraId="076A6AF1" w14:textId="77777777" w:rsidR="003D081E" w:rsidRPr="00705DD0" w:rsidRDefault="003D081E">
            <w:pPr>
              <w:pStyle w:val="affff3"/>
            </w:pPr>
            <w:r w:rsidRPr="00705DD0">
              <w:rPr>
                <w:rFonts w:hint="eastAsia"/>
              </w:rPr>
              <w:t>2024/</w:t>
            </w:r>
            <w:r>
              <w:rPr>
                <w:rFonts w:hint="eastAsia"/>
              </w:rPr>
              <w:t>1</w:t>
            </w:r>
            <w:r w:rsidRPr="00705DD0">
              <w:rPr>
                <w:rFonts w:hint="eastAsia"/>
              </w:rPr>
              <w:t>/</w:t>
            </w:r>
            <w:r>
              <w:rPr>
                <w:rFonts w:hint="eastAsia"/>
              </w:rPr>
              <w:t>22</w:t>
            </w:r>
          </w:p>
        </w:tc>
        <w:tc>
          <w:tcPr>
            <w:tcW w:w="765" w:type="dxa"/>
            <w:hideMark/>
          </w:tcPr>
          <w:p w14:paraId="18954E75" w14:textId="77777777" w:rsidR="003D081E" w:rsidRPr="00705DD0" w:rsidRDefault="003D081E">
            <w:pPr>
              <w:pStyle w:val="affff3"/>
            </w:pPr>
            <w:r w:rsidRPr="00705DD0">
              <w:rPr>
                <w:rFonts w:hint="eastAsia"/>
              </w:rPr>
              <w:t>2024/</w:t>
            </w:r>
            <w:r>
              <w:rPr>
                <w:rFonts w:hint="eastAsia"/>
              </w:rPr>
              <w:t>1</w:t>
            </w:r>
            <w:r w:rsidRPr="00705DD0">
              <w:rPr>
                <w:rFonts w:hint="eastAsia"/>
              </w:rPr>
              <w:t>/</w:t>
            </w:r>
            <w:r>
              <w:rPr>
                <w:rFonts w:hint="eastAsia"/>
              </w:rPr>
              <w:t>26</w:t>
            </w:r>
          </w:p>
        </w:tc>
        <w:tc>
          <w:tcPr>
            <w:tcW w:w="1134" w:type="dxa"/>
            <w:hideMark/>
          </w:tcPr>
          <w:p w14:paraId="32EFAD1B" w14:textId="77777777" w:rsidR="003D081E" w:rsidRPr="00705DD0" w:rsidRDefault="003D081E">
            <w:pPr>
              <w:pStyle w:val="affff3"/>
            </w:pPr>
            <w:r w:rsidRPr="00705DD0">
              <w:rPr>
                <w:rFonts w:hint="eastAsia"/>
              </w:rPr>
              <w:t>ポリシーがレビューされていること</w:t>
            </w:r>
          </w:p>
        </w:tc>
        <w:tc>
          <w:tcPr>
            <w:tcW w:w="993" w:type="dxa"/>
            <w:hideMark/>
          </w:tcPr>
          <w:p w14:paraId="2FD0AD0A" w14:textId="77777777" w:rsidR="003D081E" w:rsidRPr="00705DD0" w:rsidRDefault="003D081E">
            <w:pPr>
              <w:pStyle w:val="affff3"/>
            </w:pPr>
            <w:r w:rsidRPr="00705DD0">
              <w:rPr>
                <w:rFonts w:hint="eastAsia"/>
              </w:rPr>
              <w:t>プレゼン</w:t>
            </w:r>
            <w:r>
              <w:rPr>
                <w:rFonts w:hint="eastAsia"/>
              </w:rPr>
              <w:t>テーション</w:t>
            </w:r>
            <w:r w:rsidRPr="00705DD0">
              <w:rPr>
                <w:rFonts w:hint="eastAsia"/>
              </w:rPr>
              <w:t>資料、共有スペース</w:t>
            </w:r>
          </w:p>
        </w:tc>
        <w:tc>
          <w:tcPr>
            <w:tcW w:w="1275" w:type="dxa"/>
            <w:hideMark/>
          </w:tcPr>
          <w:p w14:paraId="738B365E" w14:textId="77777777" w:rsidR="003D081E" w:rsidRPr="00705DD0" w:rsidRDefault="003D081E">
            <w:pPr>
              <w:pStyle w:val="affff3"/>
            </w:pPr>
            <w:r w:rsidRPr="00705DD0">
              <w:rPr>
                <w:rFonts w:hint="eastAsia"/>
              </w:rPr>
              <w:t>タスクID 2</w:t>
            </w:r>
          </w:p>
        </w:tc>
        <w:tc>
          <w:tcPr>
            <w:tcW w:w="2552" w:type="dxa"/>
            <w:hideMark/>
          </w:tcPr>
          <w:p w14:paraId="3EB196E8" w14:textId="77777777" w:rsidR="003D081E" w:rsidRPr="00705DD0" w:rsidRDefault="003D081E">
            <w:pPr>
              <w:pStyle w:val="affff3"/>
            </w:pPr>
            <w:r w:rsidRPr="00705DD0">
              <w:rPr>
                <w:rFonts w:hint="eastAsia"/>
              </w:rPr>
              <w:t>説明会準備完了</w:t>
            </w:r>
          </w:p>
        </w:tc>
      </w:tr>
      <w:tr w:rsidR="003D081E" w:rsidRPr="00705DD0" w14:paraId="251D8ED6" w14:textId="77777777">
        <w:trPr>
          <w:trHeight w:val="1875"/>
        </w:trPr>
        <w:tc>
          <w:tcPr>
            <w:tcW w:w="704" w:type="dxa"/>
            <w:hideMark/>
          </w:tcPr>
          <w:p w14:paraId="4894CA40" w14:textId="77777777" w:rsidR="003D081E" w:rsidRPr="00705DD0" w:rsidRDefault="003D081E">
            <w:pPr>
              <w:pStyle w:val="affff3"/>
            </w:pPr>
            <w:r w:rsidRPr="00705DD0">
              <w:rPr>
                <w:rFonts w:hint="eastAsia"/>
              </w:rPr>
              <w:t>4</w:t>
            </w:r>
          </w:p>
        </w:tc>
        <w:tc>
          <w:tcPr>
            <w:tcW w:w="1559" w:type="dxa"/>
            <w:hideMark/>
          </w:tcPr>
          <w:p w14:paraId="0F1FC575" w14:textId="77777777" w:rsidR="003D081E" w:rsidRPr="00705DD0" w:rsidRDefault="003D081E">
            <w:pPr>
              <w:pStyle w:val="affff3"/>
            </w:pPr>
            <w:r w:rsidRPr="00705DD0">
              <w:rPr>
                <w:rFonts w:hint="eastAsia"/>
              </w:rPr>
              <w:t>社内向けセキュリティポリシーの説明会開催</w:t>
            </w:r>
          </w:p>
        </w:tc>
        <w:tc>
          <w:tcPr>
            <w:tcW w:w="709" w:type="dxa"/>
            <w:hideMark/>
          </w:tcPr>
          <w:p w14:paraId="50E6C290" w14:textId="77777777" w:rsidR="003D081E" w:rsidRPr="00705DD0" w:rsidRDefault="003D081E">
            <w:pPr>
              <w:pStyle w:val="affff3"/>
            </w:pPr>
            <w:r w:rsidRPr="00705DD0">
              <w:rPr>
                <w:rFonts w:hint="eastAsia"/>
              </w:rPr>
              <w:t>総務部</w:t>
            </w:r>
          </w:p>
        </w:tc>
        <w:tc>
          <w:tcPr>
            <w:tcW w:w="794" w:type="dxa"/>
            <w:hideMark/>
          </w:tcPr>
          <w:p w14:paraId="3FC2FCD5" w14:textId="77777777" w:rsidR="003D081E" w:rsidRPr="00705DD0" w:rsidRDefault="003D081E">
            <w:pPr>
              <w:pStyle w:val="affff3"/>
            </w:pPr>
            <w:r w:rsidRPr="00705DD0">
              <w:rPr>
                <w:rFonts w:hint="eastAsia"/>
              </w:rPr>
              <w:t>2024/</w:t>
            </w:r>
            <w:r>
              <w:rPr>
                <w:rFonts w:hint="eastAsia"/>
              </w:rPr>
              <w:t>1</w:t>
            </w:r>
            <w:r w:rsidRPr="00705DD0">
              <w:rPr>
                <w:rFonts w:hint="eastAsia"/>
              </w:rPr>
              <w:t>/</w:t>
            </w:r>
            <w:r>
              <w:rPr>
                <w:rFonts w:hint="eastAsia"/>
              </w:rPr>
              <w:t>29</w:t>
            </w:r>
          </w:p>
        </w:tc>
        <w:tc>
          <w:tcPr>
            <w:tcW w:w="765" w:type="dxa"/>
            <w:hideMark/>
          </w:tcPr>
          <w:p w14:paraId="366A4E26" w14:textId="77777777" w:rsidR="003D081E" w:rsidRPr="00705DD0" w:rsidRDefault="003D081E">
            <w:pPr>
              <w:pStyle w:val="affff3"/>
            </w:pPr>
            <w:r w:rsidRPr="00705DD0">
              <w:rPr>
                <w:rFonts w:hint="eastAsia"/>
              </w:rPr>
              <w:t>2024/</w:t>
            </w:r>
            <w:r>
              <w:rPr>
                <w:rFonts w:hint="eastAsia"/>
              </w:rPr>
              <w:t>2</w:t>
            </w:r>
            <w:r w:rsidRPr="00705DD0">
              <w:rPr>
                <w:rFonts w:hint="eastAsia"/>
              </w:rPr>
              <w:t>/</w:t>
            </w:r>
            <w:r>
              <w:rPr>
                <w:rFonts w:hint="eastAsia"/>
              </w:rPr>
              <w:t>2</w:t>
            </w:r>
          </w:p>
        </w:tc>
        <w:tc>
          <w:tcPr>
            <w:tcW w:w="1134" w:type="dxa"/>
            <w:hideMark/>
          </w:tcPr>
          <w:p w14:paraId="2744C852" w14:textId="77777777" w:rsidR="003D081E" w:rsidRPr="00705DD0" w:rsidRDefault="003D081E">
            <w:pPr>
              <w:pStyle w:val="affff3"/>
            </w:pPr>
            <w:r w:rsidRPr="00705DD0">
              <w:rPr>
                <w:rFonts w:hint="eastAsia"/>
              </w:rPr>
              <w:t>説明会準備完了</w:t>
            </w:r>
          </w:p>
        </w:tc>
        <w:tc>
          <w:tcPr>
            <w:tcW w:w="993" w:type="dxa"/>
            <w:hideMark/>
          </w:tcPr>
          <w:p w14:paraId="14C5B454" w14:textId="77777777" w:rsidR="003D081E" w:rsidRPr="00705DD0" w:rsidRDefault="003D081E">
            <w:pPr>
              <w:pStyle w:val="affff3"/>
            </w:pPr>
            <w:r w:rsidRPr="00705DD0">
              <w:rPr>
                <w:rFonts w:hint="eastAsia"/>
              </w:rPr>
              <w:t>参加者、プレゼン</w:t>
            </w:r>
            <w:r>
              <w:rPr>
                <w:rFonts w:hint="eastAsia"/>
              </w:rPr>
              <w:t>テーション</w:t>
            </w:r>
            <w:r w:rsidRPr="00705DD0">
              <w:rPr>
                <w:rFonts w:hint="eastAsia"/>
              </w:rPr>
              <w:t>資料</w:t>
            </w:r>
          </w:p>
        </w:tc>
        <w:tc>
          <w:tcPr>
            <w:tcW w:w="1275" w:type="dxa"/>
            <w:hideMark/>
          </w:tcPr>
          <w:p w14:paraId="7FA3B960" w14:textId="77777777" w:rsidR="003D081E" w:rsidRPr="00705DD0" w:rsidRDefault="003D081E">
            <w:pPr>
              <w:pStyle w:val="affff3"/>
            </w:pPr>
            <w:r w:rsidRPr="00705DD0">
              <w:rPr>
                <w:rFonts w:hint="eastAsia"/>
              </w:rPr>
              <w:t>タスクID 3</w:t>
            </w:r>
          </w:p>
        </w:tc>
        <w:tc>
          <w:tcPr>
            <w:tcW w:w="2552" w:type="dxa"/>
            <w:hideMark/>
          </w:tcPr>
          <w:p w14:paraId="470BA74A" w14:textId="77777777" w:rsidR="003D081E" w:rsidRPr="00705DD0" w:rsidRDefault="003D081E">
            <w:pPr>
              <w:pStyle w:val="affff3"/>
            </w:pPr>
            <w:r w:rsidRPr="00705DD0">
              <w:rPr>
                <w:rFonts w:hint="eastAsia"/>
              </w:rPr>
              <w:t>説明会開催完了</w:t>
            </w:r>
          </w:p>
        </w:tc>
      </w:tr>
      <w:tr w:rsidR="003D081E" w:rsidRPr="00705DD0" w14:paraId="48470E79" w14:textId="77777777">
        <w:trPr>
          <w:trHeight w:val="1125"/>
        </w:trPr>
        <w:tc>
          <w:tcPr>
            <w:tcW w:w="704" w:type="dxa"/>
            <w:hideMark/>
          </w:tcPr>
          <w:p w14:paraId="79FD701F" w14:textId="77777777" w:rsidR="003D081E" w:rsidRPr="00705DD0" w:rsidRDefault="003D081E">
            <w:pPr>
              <w:pStyle w:val="affff3"/>
            </w:pPr>
            <w:r w:rsidRPr="00705DD0">
              <w:rPr>
                <w:rFonts w:hint="eastAsia"/>
              </w:rPr>
              <w:t>5</w:t>
            </w:r>
          </w:p>
        </w:tc>
        <w:tc>
          <w:tcPr>
            <w:tcW w:w="1559" w:type="dxa"/>
            <w:hideMark/>
          </w:tcPr>
          <w:p w14:paraId="0AC340F0" w14:textId="77777777" w:rsidR="003D081E" w:rsidRPr="00705DD0" w:rsidRDefault="003D081E">
            <w:pPr>
              <w:pStyle w:val="affff3"/>
            </w:pPr>
            <w:r w:rsidRPr="00705DD0">
              <w:rPr>
                <w:rFonts w:hint="eastAsia"/>
              </w:rPr>
              <w:t>USBデバイス管理演習</w:t>
            </w:r>
          </w:p>
        </w:tc>
        <w:tc>
          <w:tcPr>
            <w:tcW w:w="709" w:type="dxa"/>
            <w:hideMark/>
          </w:tcPr>
          <w:p w14:paraId="7F9EEB69" w14:textId="77777777" w:rsidR="003D081E" w:rsidRPr="00705DD0" w:rsidRDefault="003D081E">
            <w:pPr>
              <w:pStyle w:val="affff3"/>
            </w:pPr>
            <w:r w:rsidRPr="00705DD0">
              <w:rPr>
                <w:rFonts w:hint="eastAsia"/>
              </w:rPr>
              <w:t>IT部門</w:t>
            </w:r>
          </w:p>
        </w:tc>
        <w:tc>
          <w:tcPr>
            <w:tcW w:w="794" w:type="dxa"/>
            <w:hideMark/>
          </w:tcPr>
          <w:p w14:paraId="0EBA0C24" w14:textId="77777777" w:rsidR="003D081E" w:rsidRPr="00705DD0" w:rsidRDefault="003D081E">
            <w:pPr>
              <w:pStyle w:val="affff3"/>
            </w:pPr>
            <w:r w:rsidRPr="00705DD0">
              <w:rPr>
                <w:rFonts w:hint="eastAsia"/>
              </w:rPr>
              <w:t>2024/</w:t>
            </w:r>
            <w:r>
              <w:rPr>
                <w:rFonts w:hint="eastAsia"/>
              </w:rPr>
              <w:t>2</w:t>
            </w:r>
            <w:r w:rsidRPr="00705DD0">
              <w:rPr>
                <w:rFonts w:hint="eastAsia"/>
              </w:rPr>
              <w:t>/</w:t>
            </w:r>
            <w:r>
              <w:rPr>
                <w:rFonts w:hint="eastAsia"/>
              </w:rPr>
              <w:t>5</w:t>
            </w:r>
          </w:p>
        </w:tc>
        <w:tc>
          <w:tcPr>
            <w:tcW w:w="765" w:type="dxa"/>
            <w:hideMark/>
          </w:tcPr>
          <w:p w14:paraId="12707143" w14:textId="77777777" w:rsidR="003D081E" w:rsidRPr="00705DD0" w:rsidRDefault="003D081E">
            <w:pPr>
              <w:pStyle w:val="affff3"/>
            </w:pPr>
            <w:r w:rsidRPr="00705DD0">
              <w:rPr>
                <w:rFonts w:hint="eastAsia"/>
              </w:rPr>
              <w:t>2024/</w:t>
            </w:r>
            <w:r>
              <w:rPr>
                <w:rFonts w:hint="eastAsia"/>
              </w:rPr>
              <w:t>2</w:t>
            </w:r>
            <w:r w:rsidRPr="00705DD0">
              <w:rPr>
                <w:rFonts w:hint="eastAsia"/>
              </w:rPr>
              <w:t>/</w:t>
            </w:r>
            <w:r>
              <w:rPr>
                <w:rFonts w:hint="eastAsia"/>
              </w:rPr>
              <w:t>9</w:t>
            </w:r>
          </w:p>
        </w:tc>
        <w:tc>
          <w:tcPr>
            <w:tcW w:w="1134" w:type="dxa"/>
            <w:hideMark/>
          </w:tcPr>
          <w:p w14:paraId="7EB5C2F2" w14:textId="77777777" w:rsidR="003D081E" w:rsidRPr="00705DD0" w:rsidRDefault="003D081E">
            <w:pPr>
              <w:pStyle w:val="affff3"/>
            </w:pPr>
            <w:r w:rsidRPr="00705DD0">
              <w:rPr>
                <w:rFonts w:hint="eastAsia"/>
              </w:rPr>
              <w:t>なし</w:t>
            </w:r>
          </w:p>
        </w:tc>
        <w:tc>
          <w:tcPr>
            <w:tcW w:w="993" w:type="dxa"/>
            <w:hideMark/>
          </w:tcPr>
          <w:p w14:paraId="1E04B32E" w14:textId="77777777" w:rsidR="003D081E" w:rsidRPr="00705DD0" w:rsidRDefault="003D081E">
            <w:pPr>
              <w:pStyle w:val="affff3"/>
            </w:pPr>
            <w:r w:rsidRPr="00705DD0">
              <w:rPr>
                <w:rFonts w:hint="eastAsia"/>
              </w:rPr>
              <w:t>USBメモリ</w:t>
            </w:r>
          </w:p>
        </w:tc>
        <w:tc>
          <w:tcPr>
            <w:tcW w:w="1275" w:type="dxa"/>
            <w:hideMark/>
          </w:tcPr>
          <w:p w14:paraId="355AA987" w14:textId="77777777" w:rsidR="003D081E" w:rsidRPr="00705DD0" w:rsidRDefault="003D081E">
            <w:pPr>
              <w:pStyle w:val="affff3"/>
            </w:pPr>
            <w:r w:rsidRPr="00705DD0">
              <w:rPr>
                <w:rFonts w:hint="eastAsia"/>
              </w:rPr>
              <w:t>なし</w:t>
            </w:r>
          </w:p>
        </w:tc>
        <w:tc>
          <w:tcPr>
            <w:tcW w:w="2552" w:type="dxa"/>
            <w:hideMark/>
          </w:tcPr>
          <w:p w14:paraId="72267442" w14:textId="77777777" w:rsidR="003D081E" w:rsidRPr="00705DD0" w:rsidRDefault="003D081E">
            <w:pPr>
              <w:pStyle w:val="affff3"/>
            </w:pPr>
            <w:r w:rsidRPr="00705DD0">
              <w:rPr>
                <w:rFonts w:hint="eastAsia"/>
              </w:rPr>
              <w:t>演習完了</w:t>
            </w:r>
          </w:p>
        </w:tc>
      </w:tr>
      <w:tr w:rsidR="003D081E" w:rsidRPr="00705DD0" w14:paraId="3326F11A" w14:textId="77777777">
        <w:trPr>
          <w:trHeight w:val="1500"/>
        </w:trPr>
        <w:tc>
          <w:tcPr>
            <w:tcW w:w="704" w:type="dxa"/>
            <w:hideMark/>
          </w:tcPr>
          <w:p w14:paraId="69031398" w14:textId="77777777" w:rsidR="003D081E" w:rsidRPr="00705DD0" w:rsidRDefault="003D081E">
            <w:pPr>
              <w:pStyle w:val="affff3"/>
            </w:pPr>
            <w:r w:rsidRPr="00705DD0">
              <w:rPr>
                <w:rFonts w:hint="eastAsia"/>
              </w:rPr>
              <w:t>6</w:t>
            </w:r>
          </w:p>
        </w:tc>
        <w:tc>
          <w:tcPr>
            <w:tcW w:w="1559" w:type="dxa"/>
            <w:hideMark/>
          </w:tcPr>
          <w:p w14:paraId="36138DAE" w14:textId="77777777" w:rsidR="003D081E" w:rsidRPr="00705DD0" w:rsidRDefault="003D081E">
            <w:pPr>
              <w:pStyle w:val="affff3"/>
            </w:pPr>
            <w:r w:rsidRPr="00705DD0">
              <w:rPr>
                <w:rFonts w:hint="eastAsia"/>
              </w:rPr>
              <w:t>紙資料処理演習</w:t>
            </w:r>
          </w:p>
        </w:tc>
        <w:tc>
          <w:tcPr>
            <w:tcW w:w="709" w:type="dxa"/>
            <w:hideMark/>
          </w:tcPr>
          <w:p w14:paraId="272F0F6C" w14:textId="77777777" w:rsidR="003D081E" w:rsidRPr="00705DD0" w:rsidRDefault="003D081E">
            <w:pPr>
              <w:pStyle w:val="affff3"/>
            </w:pPr>
            <w:r w:rsidRPr="00705DD0">
              <w:rPr>
                <w:rFonts w:hint="eastAsia"/>
              </w:rPr>
              <w:t>総務部</w:t>
            </w:r>
          </w:p>
        </w:tc>
        <w:tc>
          <w:tcPr>
            <w:tcW w:w="794" w:type="dxa"/>
            <w:hideMark/>
          </w:tcPr>
          <w:p w14:paraId="536F7973" w14:textId="77777777" w:rsidR="003D081E" w:rsidRPr="00705DD0" w:rsidRDefault="003D081E">
            <w:pPr>
              <w:pStyle w:val="affff3"/>
            </w:pPr>
            <w:r w:rsidRPr="00705DD0">
              <w:rPr>
                <w:rFonts w:hint="eastAsia"/>
              </w:rPr>
              <w:t>2024/</w:t>
            </w:r>
            <w:r>
              <w:rPr>
                <w:rFonts w:hint="eastAsia"/>
              </w:rPr>
              <w:t>2</w:t>
            </w:r>
            <w:r w:rsidRPr="00705DD0">
              <w:rPr>
                <w:rFonts w:hint="eastAsia"/>
              </w:rPr>
              <w:t>/</w:t>
            </w:r>
            <w:r>
              <w:rPr>
                <w:rFonts w:hint="eastAsia"/>
              </w:rPr>
              <w:t>13</w:t>
            </w:r>
          </w:p>
        </w:tc>
        <w:tc>
          <w:tcPr>
            <w:tcW w:w="765" w:type="dxa"/>
            <w:hideMark/>
          </w:tcPr>
          <w:p w14:paraId="76931B19" w14:textId="77777777" w:rsidR="003D081E" w:rsidRPr="00705DD0" w:rsidRDefault="003D081E">
            <w:pPr>
              <w:pStyle w:val="affff3"/>
            </w:pPr>
            <w:r w:rsidRPr="00705DD0">
              <w:rPr>
                <w:rFonts w:hint="eastAsia"/>
              </w:rPr>
              <w:t>2024/2/</w:t>
            </w:r>
            <w:r>
              <w:rPr>
                <w:rFonts w:hint="eastAsia"/>
              </w:rPr>
              <w:t>19</w:t>
            </w:r>
          </w:p>
        </w:tc>
        <w:tc>
          <w:tcPr>
            <w:tcW w:w="1134" w:type="dxa"/>
            <w:hideMark/>
          </w:tcPr>
          <w:p w14:paraId="0483849F" w14:textId="77777777" w:rsidR="003D081E" w:rsidRPr="00705DD0" w:rsidRDefault="003D081E">
            <w:pPr>
              <w:pStyle w:val="affff3"/>
            </w:pPr>
            <w:r w:rsidRPr="00705DD0">
              <w:rPr>
                <w:rFonts w:hint="eastAsia"/>
              </w:rPr>
              <w:t>USBデバイス管理演習完了</w:t>
            </w:r>
          </w:p>
        </w:tc>
        <w:tc>
          <w:tcPr>
            <w:tcW w:w="993" w:type="dxa"/>
            <w:hideMark/>
          </w:tcPr>
          <w:p w14:paraId="44838906" w14:textId="77777777" w:rsidR="003D081E" w:rsidRPr="00705DD0" w:rsidRDefault="003D081E">
            <w:pPr>
              <w:pStyle w:val="affff3"/>
            </w:pPr>
            <w:r w:rsidRPr="00705DD0">
              <w:rPr>
                <w:rFonts w:hint="eastAsia"/>
              </w:rPr>
              <w:t>シュレッダー、チェックリスト</w:t>
            </w:r>
          </w:p>
        </w:tc>
        <w:tc>
          <w:tcPr>
            <w:tcW w:w="1275" w:type="dxa"/>
            <w:hideMark/>
          </w:tcPr>
          <w:p w14:paraId="052C8D0A" w14:textId="77777777" w:rsidR="003D081E" w:rsidRPr="00705DD0" w:rsidRDefault="003D081E">
            <w:pPr>
              <w:pStyle w:val="affff3"/>
            </w:pPr>
            <w:r w:rsidRPr="00705DD0">
              <w:rPr>
                <w:rFonts w:hint="eastAsia"/>
              </w:rPr>
              <w:t>タスクID 5</w:t>
            </w:r>
          </w:p>
        </w:tc>
        <w:tc>
          <w:tcPr>
            <w:tcW w:w="2552" w:type="dxa"/>
            <w:hideMark/>
          </w:tcPr>
          <w:p w14:paraId="192B74A7" w14:textId="77777777" w:rsidR="003D081E" w:rsidRPr="00705DD0" w:rsidRDefault="003D081E">
            <w:pPr>
              <w:pStyle w:val="affff3"/>
            </w:pPr>
            <w:r w:rsidRPr="00705DD0">
              <w:rPr>
                <w:rFonts w:hint="eastAsia"/>
              </w:rPr>
              <w:t>演習完了</w:t>
            </w:r>
          </w:p>
        </w:tc>
      </w:tr>
      <w:tr w:rsidR="003D081E" w:rsidRPr="00705DD0" w14:paraId="6947D769" w14:textId="77777777">
        <w:trPr>
          <w:trHeight w:val="1875"/>
        </w:trPr>
        <w:tc>
          <w:tcPr>
            <w:tcW w:w="704" w:type="dxa"/>
            <w:hideMark/>
          </w:tcPr>
          <w:p w14:paraId="77FC4264" w14:textId="77777777" w:rsidR="003D081E" w:rsidRPr="00705DD0" w:rsidRDefault="003D081E">
            <w:pPr>
              <w:pStyle w:val="affff3"/>
            </w:pPr>
            <w:r w:rsidRPr="00705DD0">
              <w:rPr>
                <w:rFonts w:hint="eastAsia"/>
              </w:rPr>
              <w:t>7</w:t>
            </w:r>
          </w:p>
        </w:tc>
        <w:tc>
          <w:tcPr>
            <w:tcW w:w="1559" w:type="dxa"/>
            <w:hideMark/>
          </w:tcPr>
          <w:p w14:paraId="238BEF44" w14:textId="77777777" w:rsidR="003D081E" w:rsidRPr="00705DD0" w:rsidRDefault="003D081E">
            <w:pPr>
              <w:pStyle w:val="affff3"/>
            </w:pPr>
            <w:r w:rsidRPr="00705DD0">
              <w:rPr>
                <w:rFonts w:hint="eastAsia"/>
              </w:rPr>
              <w:t>セキュリティポリシーの実践状況チェック</w:t>
            </w:r>
          </w:p>
        </w:tc>
        <w:tc>
          <w:tcPr>
            <w:tcW w:w="709" w:type="dxa"/>
            <w:hideMark/>
          </w:tcPr>
          <w:p w14:paraId="4A66BDC6" w14:textId="77777777" w:rsidR="003D081E" w:rsidRPr="00705DD0" w:rsidRDefault="003D081E">
            <w:pPr>
              <w:pStyle w:val="affff3"/>
            </w:pPr>
            <w:r w:rsidRPr="00705DD0">
              <w:rPr>
                <w:rFonts w:hint="eastAsia"/>
              </w:rPr>
              <w:t>IT部門</w:t>
            </w:r>
          </w:p>
        </w:tc>
        <w:tc>
          <w:tcPr>
            <w:tcW w:w="794" w:type="dxa"/>
            <w:hideMark/>
          </w:tcPr>
          <w:p w14:paraId="628B2600" w14:textId="77777777" w:rsidR="003D081E" w:rsidRPr="00705DD0" w:rsidRDefault="003D081E">
            <w:pPr>
              <w:pStyle w:val="affff3"/>
            </w:pPr>
            <w:r w:rsidRPr="00705DD0">
              <w:rPr>
                <w:rFonts w:hint="eastAsia"/>
              </w:rPr>
              <w:t>2024/2/</w:t>
            </w:r>
            <w:r>
              <w:rPr>
                <w:rFonts w:hint="eastAsia"/>
              </w:rPr>
              <w:t>20</w:t>
            </w:r>
          </w:p>
        </w:tc>
        <w:tc>
          <w:tcPr>
            <w:tcW w:w="765" w:type="dxa"/>
            <w:hideMark/>
          </w:tcPr>
          <w:p w14:paraId="0F3DBC5F" w14:textId="77777777" w:rsidR="003D081E" w:rsidRPr="00705DD0" w:rsidRDefault="003D081E">
            <w:pPr>
              <w:pStyle w:val="affff3"/>
            </w:pPr>
            <w:r w:rsidRPr="00705DD0">
              <w:rPr>
                <w:rFonts w:hint="eastAsia"/>
              </w:rPr>
              <w:t>2024/3/</w:t>
            </w:r>
            <w:r>
              <w:rPr>
                <w:rFonts w:hint="eastAsia"/>
              </w:rPr>
              <w:t>4</w:t>
            </w:r>
          </w:p>
        </w:tc>
        <w:tc>
          <w:tcPr>
            <w:tcW w:w="1134" w:type="dxa"/>
            <w:hideMark/>
          </w:tcPr>
          <w:p w14:paraId="4E705157" w14:textId="77777777" w:rsidR="003D081E" w:rsidRPr="00705DD0" w:rsidRDefault="003D081E">
            <w:pPr>
              <w:pStyle w:val="affff3"/>
            </w:pPr>
            <w:r w:rsidRPr="00705DD0">
              <w:rPr>
                <w:rFonts w:hint="eastAsia"/>
              </w:rPr>
              <w:t>なし</w:t>
            </w:r>
          </w:p>
        </w:tc>
        <w:tc>
          <w:tcPr>
            <w:tcW w:w="993" w:type="dxa"/>
            <w:hideMark/>
          </w:tcPr>
          <w:p w14:paraId="45ED65B9" w14:textId="77777777" w:rsidR="003D081E" w:rsidRPr="00705DD0" w:rsidRDefault="003D081E">
            <w:pPr>
              <w:pStyle w:val="affff3"/>
            </w:pPr>
            <w:r w:rsidRPr="00705DD0">
              <w:rPr>
                <w:rFonts w:hint="eastAsia"/>
              </w:rPr>
              <w:t>チェックリスト</w:t>
            </w:r>
          </w:p>
        </w:tc>
        <w:tc>
          <w:tcPr>
            <w:tcW w:w="1275" w:type="dxa"/>
            <w:hideMark/>
          </w:tcPr>
          <w:p w14:paraId="3F64525C" w14:textId="77777777" w:rsidR="003D081E" w:rsidRPr="00705DD0" w:rsidRDefault="003D081E">
            <w:pPr>
              <w:pStyle w:val="affff3"/>
            </w:pPr>
            <w:r w:rsidRPr="00705DD0">
              <w:rPr>
                <w:rFonts w:hint="eastAsia"/>
              </w:rPr>
              <w:t>なし</w:t>
            </w:r>
          </w:p>
        </w:tc>
        <w:tc>
          <w:tcPr>
            <w:tcW w:w="2552" w:type="dxa"/>
            <w:hideMark/>
          </w:tcPr>
          <w:p w14:paraId="06B85955" w14:textId="77777777" w:rsidR="003D081E" w:rsidRPr="00705DD0" w:rsidRDefault="003D081E">
            <w:pPr>
              <w:pStyle w:val="affff3"/>
            </w:pPr>
            <w:r w:rsidRPr="00705DD0">
              <w:rPr>
                <w:rFonts w:hint="eastAsia"/>
              </w:rPr>
              <w:t>ポリシー実践確認完了</w:t>
            </w:r>
          </w:p>
        </w:tc>
      </w:tr>
      <w:tr w:rsidR="003D081E" w:rsidRPr="00705DD0" w14:paraId="5460090C" w14:textId="77777777">
        <w:trPr>
          <w:trHeight w:val="779"/>
        </w:trPr>
        <w:tc>
          <w:tcPr>
            <w:tcW w:w="704" w:type="dxa"/>
            <w:hideMark/>
          </w:tcPr>
          <w:p w14:paraId="041FC691" w14:textId="77777777" w:rsidR="003D081E" w:rsidRPr="00705DD0" w:rsidRDefault="003D081E">
            <w:pPr>
              <w:pStyle w:val="affff3"/>
            </w:pPr>
            <w:r w:rsidRPr="00705DD0">
              <w:rPr>
                <w:rFonts w:hint="eastAsia"/>
              </w:rPr>
              <w:t>8</w:t>
            </w:r>
          </w:p>
        </w:tc>
        <w:tc>
          <w:tcPr>
            <w:tcW w:w="1559" w:type="dxa"/>
            <w:hideMark/>
          </w:tcPr>
          <w:p w14:paraId="52115FF9" w14:textId="77777777" w:rsidR="003D081E" w:rsidRPr="00705DD0" w:rsidRDefault="003D081E">
            <w:pPr>
              <w:pStyle w:val="affff3"/>
            </w:pPr>
            <w:r w:rsidRPr="00705DD0">
              <w:rPr>
                <w:rFonts w:hint="eastAsia"/>
              </w:rPr>
              <w:t>フィードバックと改善提案の作成</w:t>
            </w:r>
          </w:p>
        </w:tc>
        <w:tc>
          <w:tcPr>
            <w:tcW w:w="709" w:type="dxa"/>
            <w:hideMark/>
          </w:tcPr>
          <w:p w14:paraId="7F9BAF3E" w14:textId="77777777" w:rsidR="003D081E" w:rsidRPr="00705DD0" w:rsidRDefault="003D081E">
            <w:pPr>
              <w:pStyle w:val="affff3"/>
            </w:pPr>
            <w:r w:rsidRPr="00705DD0">
              <w:rPr>
                <w:rFonts w:hint="eastAsia"/>
              </w:rPr>
              <w:t>IT部門</w:t>
            </w:r>
          </w:p>
        </w:tc>
        <w:tc>
          <w:tcPr>
            <w:tcW w:w="794" w:type="dxa"/>
            <w:hideMark/>
          </w:tcPr>
          <w:p w14:paraId="129ECAEC" w14:textId="77777777" w:rsidR="003D081E" w:rsidRPr="00705DD0" w:rsidRDefault="003D081E">
            <w:pPr>
              <w:pStyle w:val="affff3"/>
            </w:pPr>
            <w:r w:rsidRPr="00705DD0">
              <w:rPr>
                <w:rFonts w:hint="eastAsia"/>
              </w:rPr>
              <w:t>2024/3/</w:t>
            </w:r>
            <w:r>
              <w:rPr>
                <w:rFonts w:hint="eastAsia"/>
              </w:rPr>
              <w:t>5</w:t>
            </w:r>
          </w:p>
        </w:tc>
        <w:tc>
          <w:tcPr>
            <w:tcW w:w="765" w:type="dxa"/>
            <w:hideMark/>
          </w:tcPr>
          <w:p w14:paraId="70DB7AB3" w14:textId="77777777" w:rsidR="003D081E" w:rsidRPr="00705DD0" w:rsidRDefault="003D081E">
            <w:pPr>
              <w:pStyle w:val="affff3"/>
            </w:pPr>
            <w:r w:rsidRPr="00705DD0">
              <w:rPr>
                <w:rFonts w:hint="eastAsia"/>
              </w:rPr>
              <w:t>2024/3/25</w:t>
            </w:r>
          </w:p>
        </w:tc>
        <w:tc>
          <w:tcPr>
            <w:tcW w:w="1134" w:type="dxa"/>
            <w:hideMark/>
          </w:tcPr>
          <w:p w14:paraId="2EFF235C" w14:textId="77777777" w:rsidR="003D081E" w:rsidRPr="00705DD0" w:rsidRDefault="003D081E">
            <w:pPr>
              <w:pStyle w:val="affff3"/>
            </w:pPr>
            <w:r w:rsidRPr="00705DD0">
              <w:rPr>
                <w:rFonts w:hint="eastAsia"/>
              </w:rPr>
              <w:t>チェック完了</w:t>
            </w:r>
          </w:p>
        </w:tc>
        <w:tc>
          <w:tcPr>
            <w:tcW w:w="993" w:type="dxa"/>
            <w:hideMark/>
          </w:tcPr>
          <w:p w14:paraId="0CFC3D7E" w14:textId="77777777" w:rsidR="003D081E" w:rsidRPr="00705DD0" w:rsidRDefault="003D081E">
            <w:pPr>
              <w:pStyle w:val="affff3"/>
            </w:pPr>
            <w:r w:rsidRPr="00705DD0">
              <w:rPr>
                <w:rFonts w:hint="eastAsia"/>
              </w:rPr>
              <w:t>フィードバックフォーム</w:t>
            </w:r>
          </w:p>
        </w:tc>
        <w:tc>
          <w:tcPr>
            <w:tcW w:w="1275" w:type="dxa"/>
            <w:hideMark/>
          </w:tcPr>
          <w:p w14:paraId="43CFBFAC" w14:textId="77777777" w:rsidR="003D081E" w:rsidRPr="00705DD0" w:rsidRDefault="003D081E">
            <w:pPr>
              <w:pStyle w:val="affff3"/>
            </w:pPr>
            <w:r w:rsidRPr="00705DD0">
              <w:rPr>
                <w:rFonts w:hint="eastAsia"/>
              </w:rPr>
              <w:t>タスクID 7</w:t>
            </w:r>
          </w:p>
        </w:tc>
        <w:tc>
          <w:tcPr>
            <w:tcW w:w="2552" w:type="dxa"/>
            <w:hideMark/>
          </w:tcPr>
          <w:p w14:paraId="13F90C78" w14:textId="77777777" w:rsidR="003D081E" w:rsidRPr="00705DD0" w:rsidRDefault="003D081E">
            <w:pPr>
              <w:pStyle w:val="affff3"/>
            </w:pPr>
            <w:r w:rsidRPr="00705DD0">
              <w:rPr>
                <w:rFonts w:hint="eastAsia"/>
              </w:rPr>
              <w:t>改善提案完了</w:t>
            </w:r>
          </w:p>
        </w:tc>
      </w:tr>
    </w:tbl>
    <w:p w14:paraId="786A5CF5" w14:textId="5369FAFA" w:rsidR="003D081E" w:rsidRDefault="003D081E" w:rsidP="00300CF7">
      <w:pPr>
        <w:ind w:firstLineChars="0" w:firstLine="0"/>
      </w:pPr>
      <w:r>
        <w:rPr>
          <w:noProof/>
        </w:rPr>
        <w:drawing>
          <wp:anchor distT="0" distB="0" distL="114300" distR="114300" simplePos="0" relativeHeight="251656651" behindDoc="0" locked="0" layoutInCell="1" allowOverlap="1" wp14:anchorId="272FD641" wp14:editId="50309B21">
            <wp:simplePos x="0" y="0"/>
            <wp:positionH relativeFrom="column">
              <wp:posOffset>-22225</wp:posOffset>
            </wp:positionH>
            <wp:positionV relativeFrom="paragraph">
              <wp:posOffset>132622</wp:posOffset>
            </wp:positionV>
            <wp:extent cx="6672580" cy="3877310"/>
            <wp:effectExtent l="0" t="0" r="0" b="8890"/>
            <wp:wrapTopAndBottom/>
            <wp:docPr id="219847087"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6672580" cy="3877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7D0D7B" w14:textId="77777777" w:rsidR="003D081E" w:rsidRDefault="003D081E" w:rsidP="003D081E">
      <w:pPr>
        <w:pStyle w:val="aff4"/>
      </w:pPr>
      <w:r>
        <w:rPr>
          <w:rFonts w:hint="eastAsia"/>
        </w:rPr>
        <w:t>ガントチャート作成のポイント</w:t>
      </w:r>
    </w:p>
    <w:p w14:paraId="0F7AF670" w14:textId="77777777" w:rsidR="003D081E" w:rsidRDefault="003D081E" w:rsidP="003D081E">
      <w:pPr>
        <w:pStyle w:val="ab"/>
        <w:numPr>
          <w:ilvl w:val="0"/>
          <w:numId w:val="17"/>
        </w:numPr>
        <w:ind w:leftChars="0" w:firstLineChars="0"/>
      </w:pPr>
      <w:r>
        <w:t>タスクを具体的に分解する</w:t>
      </w:r>
    </w:p>
    <w:p w14:paraId="7B4CD67D" w14:textId="77777777" w:rsidR="003D081E" w:rsidRDefault="003D081E" w:rsidP="003D081E">
      <w:pPr>
        <w:pStyle w:val="ab"/>
        <w:ind w:leftChars="0" w:left="440" w:firstLineChars="0" w:firstLine="0"/>
      </w:pPr>
      <w:r>
        <w:rPr>
          <w:rFonts w:hint="eastAsia"/>
        </w:rPr>
        <w:t>プロジェクト全体を小さな作業単位（タスク）に分け、それぞれが具体的で実行可能な内容にします。</w:t>
      </w:r>
    </w:p>
    <w:p w14:paraId="5E189548" w14:textId="7E99781A" w:rsidR="003D081E" w:rsidRDefault="003D081E" w:rsidP="00300CF7">
      <w:pPr>
        <w:pStyle w:val="ab"/>
        <w:ind w:leftChars="0" w:left="440" w:firstLineChars="0" w:firstLine="0"/>
      </w:pPr>
      <w:r>
        <w:rPr>
          <w:rFonts w:hint="eastAsia"/>
        </w:rPr>
        <w:t>例</w:t>
      </w:r>
      <w:r>
        <w:t>：「セキュリティポリシー作成」「説明会の準備」など</w:t>
      </w:r>
    </w:p>
    <w:p w14:paraId="7023D45A" w14:textId="77777777" w:rsidR="003D081E" w:rsidRDefault="003D081E" w:rsidP="003D081E">
      <w:pPr>
        <w:pStyle w:val="ab"/>
        <w:numPr>
          <w:ilvl w:val="0"/>
          <w:numId w:val="17"/>
        </w:numPr>
        <w:ind w:leftChars="0" w:firstLineChars="0"/>
      </w:pPr>
      <w:r>
        <w:t>依存関係とスケジュールを設定する</w:t>
      </w:r>
    </w:p>
    <w:p w14:paraId="299681CC" w14:textId="77777777" w:rsidR="003D081E" w:rsidRDefault="003D081E" w:rsidP="003D081E">
      <w:pPr>
        <w:pStyle w:val="ab"/>
        <w:ind w:leftChars="0" w:left="440" w:firstLineChars="0" w:firstLine="0"/>
      </w:pPr>
      <w:r>
        <w:rPr>
          <w:rFonts w:hint="eastAsia"/>
        </w:rPr>
        <w:t>各タスクの実行順序と、前のタスクが完了しないと次に進めない場合の依存関係を明示します。また、各タスクの開始日と終了日を設定し、全体のスケジュール管理ができるようにします。</w:t>
      </w:r>
    </w:p>
    <w:p w14:paraId="6F136604" w14:textId="7EC1FF25" w:rsidR="003D081E" w:rsidRDefault="003D081E" w:rsidP="00300CF7">
      <w:pPr>
        <w:pStyle w:val="ab"/>
        <w:ind w:leftChars="0" w:left="440" w:firstLineChars="0" w:firstLine="0"/>
      </w:pPr>
      <w:r>
        <w:rPr>
          <w:rFonts w:hint="eastAsia"/>
        </w:rPr>
        <w:t>例</w:t>
      </w:r>
      <w:r>
        <w:t>：「ポリシー作成が終わってから説明会準備を開始」</w:t>
      </w:r>
    </w:p>
    <w:p w14:paraId="563D9C6A" w14:textId="77777777" w:rsidR="003D081E" w:rsidRDefault="003D081E" w:rsidP="003D081E">
      <w:pPr>
        <w:pStyle w:val="ab"/>
        <w:numPr>
          <w:ilvl w:val="0"/>
          <w:numId w:val="17"/>
        </w:numPr>
        <w:ind w:leftChars="0" w:firstLineChars="0"/>
      </w:pPr>
      <w:r>
        <w:t>成果物（完了条件）を明確にする</w:t>
      </w:r>
    </w:p>
    <w:p w14:paraId="14A67D2E" w14:textId="77777777" w:rsidR="003D081E" w:rsidRDefault="003D081E" w:rsidP="003D081E">
      <w:pPr>
        <w:pStyle w:val="ab"/>
        <w:ind w:leftChars="0" w:left="440" w:firstLineChars="0" w:firstLine="0"/>
      </w:pPr>
      <w:r>
        <w:rPr>
          <w:rFonts w:hint="eastAsia"/>
        </w:rPr>
        <w:t>各タスクの完了を確認するための成果物や基準を設定し、進捗状況を評価しやすくします。</w:t>
      </w:r>
    </w:p>
    <w:p w14:paraId="521D0C0D" w14:textId="77777777" w:rsidR="003D081E" w:rsidRDefault="003D081E" w:rsidP="003D081E">
      <w:pPr>
        <w:pStyle w:val="ab"/>
        <w:ind w:leftChars="0" w:left="440" w:firstLineChars="0" w:firstLine="0"/>
      </w:pPr>
      <w:r>
        <w:rPr>
          <w:rFonts w:hint="eastAsia"/>
        </w:rPr>
        <w:t>例</w:t>
      </w:r>
      <w:r>
        <w:t>：「セキュリティポリシーの最終版完成」「説明会が無事に開催された」</w:t>
      </w:r>
    </w:p>
    <w:p w14:paraId="3F642D5C" w14:textId="77777777" w:rsidR="003D081E" w:rsidRDefault="003D081E" w:rsidP="003D081E"/>
    <w:p w14:paraId="012CE5B6" w14:textId="77777777" w:rsidR="003D081E" w:rsidRDefault="003D081E" w:rsidP="003D081E">
      <w:r>
        <w:rPr>
          <w:rFonts w:hint="eastAsia"/>
        </w:rPr>
        <w:t>これら</w:t>
      </w:r>
      <w:r>
        <w:t>3つのポイントを押さえることで、WBSがシンプルかつ効果的なものになります。</w:t>
      </w:r>
    </w:p>
    <w:p w14:paraId="32752EF1" w14:textId="77777777" w:rsidR="003D081E" w:rsidRPr="00247B7C" w:rsidRDefault="003D081E" w:rsidP="003D081E">
      <w:pPr>
        <w:ind w:firstLineChars="0" w:firstLine="0"/>
      </w:pPr>
    </w:p>
    <w:p w14:paraId="54969364" w14:textId="77777777" w:rsidR="003D081E" w:rsidRDefault="003D081E" w:rsidP="003D081E">
      <w:pPr>
        <w:pStyle w:val="61"/>
      </w:pPr>
      <w:r>
        <w:rPr>
          <w:rFonts w:hint="eastAsia"/>
        </w:rPr>
        <w:t>3.学習計画の周知と実施準備</w:t>
      </w:r>
    </w:p>
    <w:p w14:paraId="2FA13F61" w14:textId="77777777" w:rsidR="003D081E" w:rsidRDefault="003D081E" w:rsidP="003D081E">
      <w:pPr>
        <w:pStyle w:val="ab"/>
        <w:numPr>
          <w:ilvl w:val="0"/>
          <w:numId w:val="15"/>
        </w:numPr>
        <w:ind w:leftChars="0" w:firstLineChars="0"/>
      </w:pPr>
      <w:r>
        <w:rPr>
          <w:rFonts w:hint="eastAsia"/>
        </w:rPr>
        <w:t>従業員への周知</w:t>
      </w:r>
    </w:p>
    <w:p w14:paraId="74C9F658" w14:textId="468D09A5" w:rsidR="003D081E" w:rsidRPr="00C30F68" w:rsidRDefault="003D081E" w:rsidP="00300CF7">
      <w:pPr>
        <w:pStyle w:val="ab"/>
        <w:ind w:leftChars="0" w:left="440" w:firstLineChars="0" w:firstLine="0"/>
      </w:pPr>
      <w:r>
        <w:rPr>
          <w:rFonts w:hint="eastAsia"/>
        </w:rPr>
        <w:t>作成した学習計画を全従業員に共有し、学習目標、内容、進め方について説明します。従業員が学習計画の重要性を理解し、積極的に参加できるように動機づけることが大切です。</w:t>
      </w:r>
    </w:p>
    <w:p w14:paraId="02FC785F" w14:textId="77777777" w:rsidR="003D081E" w:rsidRDefault="003D081E" w:rsidP="003D081E">
      <w:pPr>
        <w:pStyle w:val="ab"/>
        <w:numPr>
          <w:ilvl w:val="0"/>
          <w:numId w:val="15"/>
        </w:numPr>
        <w:ind w:leftChars="0" w:firstLineChars="0"/>
      </w:pPr>
      <w:r>
        <w:rPr>
          <w:rFonts w:hint="eastAsia"/>
        </w:rPr>
        <w:t>学習環境の整備</w:t>
      </w:r>
    </w:p>
    <w:p w14:paraId="37E04B3E" w14:textId="179B721A" w:rsidR="003D081E" w:rsidRDefault="003D081E" w:rsidP="00300CF7">
      <w:pPr>
        <w:pStyle w:val="ab"/>
        <w:ind w:leftChars="0" w:left="440" w:firstLineChars="0" w:firstLine="0"/>
      </w:pPr>
      <w:r>
        <w:t>eラーニングの導入や、教材、トレーニング資料の準備を整えます。もし外部講師や専門家を招く場合は、そのスケジュールを確保しておきます。</w:t>
      </w:r>
    </w:p>
    <w:p w14:paraId="32B34E75" w14:textId="77777777" w:rsidR="003D081E" w:rsidRDefault="003D081E" w:rsidP="003D081E">
      <w:pPr>
        <w:pStyle w:val="ab"/>
        <w:numPr>
          <w:ilvl w:val="0"/>
          <w:numId w:val="15"/>
        </w:numPr>
        <w:ind w:leftChars="0" w:firstLineChars="0"/>
      </w:pPr>
      <w:r>
        <w:rPr>
          <w:rFonts w:hint="eastAsia"/>
        </w:rPr>
        <w:t>担当者の配置とサポート体制の構築</w:t>
      </w:r>
    </w:p>
    <w:p w14:paraId="23D5BC8A" w14:textId="77777777" w:rsidR="003D081E" w:rsidRDefault="003D081E" w:rsidP="003D081E">
      <w:pPr>
        <w:pStyle w:val="ab"/>
        <w:ind w:leftChars="0" w:left="440" w:firstLineChars="0" w:firstLine="0"/>
      </w:pPr>
      <w:r>
        <w:rPr>
          <w:rFonts w:hint="eastAsia"/>
        </w:rPr>
        <w:t>プランの進行を管理する担当者を設定し、従業員の学習をサポートする体制を整えます。質問や問題が発生した際にすぐに対応できる窓口を作ることも重要です。</w:t>
      </w:r>
    </w:p>
    <w:p w14:paraId="59AED266" w14:textId="77777777" w:rsidR="003D081E" w:rsidRDefault="003D081E" w:rsidP="003D081E"/>
    <w:p w14:paraId="22CA6BD9" w14:textId="77777777" w:rsidR="003D081E" w:rsidRDefault="003D081E" w:rsidP="003D081E">
      <w:pPr>
        <w:pStyle w:val="61"/>
      </w:pPr>
      <w:r>
        <w:rPr>
          <w:rFonts w:hint="eastAsia"/>
        </w:rPr>
        <w:t>4.</w:t>
      </w:r>
      <w:r w:rsidRPr="0033201A">
        <w:rPr>
          <w:rFonts w:hint="eastAsia"/>
        </w:rPr>
        <w:t>学習の実行</w:t>
      </w:r>
    </w:p>
    <w:p w14:paraId="4A9820AC" w14:textId="77777777" w:rsidR="003D081E" w:rsidRDefault="003D081E" w:rsidP="003D081E">
      <w:pPr>
        <w:pStyle w:val="ab"/>
        <w:numPr>
          <w:ilvl w:val="0"/>
          <w:numId w:val="15"/>
        </w:numPr>
        <w:ind w:leftChars="0" w:firstLineChars="0"/>
      </w:pPr>
      <w:r>
        <w:rPr>
          <w:rFonts w:hint="eastAsia"/>
        </w:rPr>
        <w:t>スケジュールに従ってトレーニングを進行</w:t>
      </w:r>
    </w:p>
    <w:p w14:paraId="77C6E13B" w14:textId="109B7828" w:rsidR="003D081E" w:rsidRDefault="003D081E" w:rsidP="00300CF7">
      <w:pPr>
        <w:pStyle w:val="ab"/>
        <w:ind w:leftChars="0" w:left="440" w:firstLineChars="0" w:firstLine="0"/>
      </w:pPr>
      <w:r>
        <w:rPr>
          <w:rFonts w:hint="eastAsia"/>
        </w:rPr>
        <w:t>作成したカリキュラムやスケジュールに沿って、トレーニングを開始します。各セッションやモジュールが順調に進んでいるかを確認し、必要に応じて進行を調整します。</w:t>
      </w:r>
    </w:p>
    <w:p w14:paraId="23BB917E" w14:textId="77777777" w:rsidR="003D081E" w:rsidRDefault="003D081E" w:rsidP="003D081E">
      <w:pPr>
        <w:pStyle w:val="ab"/>
        <w:numPr>
          <w:ilvl w:val="0"/>
          <w:numId w:val="15"/>
        </w:numPr>
        <w:ind w:leftChars="0" w:firstLineChars="0"/>
      </w:pPr>
      <w:r>
        <w:rPr>
          <w:rFonts w:hint="eastAsia"/>
        </w:rPr>
        <w:t>進捗報告の仕組みの導入</w:t>
      </w:r>
    </w:p>
    <w:p w14:paraId="6DC94864" w14:textId="77777777" w:rsidR="003D081E" w:rsidRDefault="003D081E" w:rsidP="003D081E">
      <w:pPr>
        <w:pStyle w:val="ab"/>
        <w:ind w:leftChars="0" w:left="440" w:firstLineChars="0" w:firstLine="0"/>
      </w:pPr>
      <w:r>
        <w:rPr>
          <w:rFonts w:hint="eastAsia"/>
        </w:rPr>
        <w:t>定期的に学習進捗を確認し、例えば週次または月次の進捗報告会を設けて従業員に学習の進捗状況を報告させることは有効です。これにより、モチベーションを維持し、計画の遅れを早期に発見できます。</w:t>
      </w:r>
    </w:p>
    <w:p w14:paraId="5DEB1851" w14:textId="77777777" w:rsidR="003D081E" w:rsidRDefault="003D081E" w:rsidP="003D081E">
      <w:pPr>
        <w:pStyle w:val="ab"/>
        <w:ind w:leftChars="0" w:left="680" w:firstLineChars="0" w:firstLine="0"/>
      </w:pPr>
    </w:p>
    <w:p w14:paraId="1F10BC29" w14:textId="77777777" w:rsidR="003D081E" w:rsidRDefault="003D081E" w:rsidP="003D081E">
      <w:pPr>
        <w:pStyle w:val="61"/>
      </w:pPr>
      <w:r>
        <w:rPr>
          <w:rFonts w:hint="eastAsia"/>
        </w:rPr>
        <w:t>5.</w:t>
      </w:r>
      <w:r>
        <w:t>フィードバックと進捗管理</w:t>
      </w:r>
    </w:p>
    <w:p w14:paraId="600F377A" w14:textId="77777777" w:rsidR="003D081E" w:rsidRDefault="003D081E" w:rsidP="003D081E">
      <w:pPr>
        <w:pStyle w:val="ab"/>
        <w:numPr>
          <w:ilvl w:val="0"/>
          <w:numId w:val="15"/>
        </w:numPr>
        <w:ind w:leftChars="0" w:firstLineChars="0"/>
      </w:pPr>
      <w:r>
        <w:rPr>
          <w:rFonts w:hint="eastAsia"/>
        </w:rPr>
        <w:t>定期的なチェックポイントを設定</w:t>
      </w:r>
    </w:p>
    <w:p w14:paraId="4596B895" w14:textId="4F70A13F" w:rsidR="003D081E" w:rsidRDefault="003D081E" w:rsidP="00300CF7">
      <w:pPr>
        <w:pStyle w:val="ab"/>
        <w:ind w:leftChars="0" w:left="440" w:firstLineChars="0" w:firstLine="0"/>
      </w:pPr>
      <w:r>
        <w:rPr>
          <w:rFonts w:hint="eastAsia"/>
        </w:rPr>
        <w:t>学習プランが順調に進んでいるか確認するために、定期的に学習内容のテストや確認を行います。これにより、理解度の確認と学習の定着を測定できます。</w:t>
      </w:r>
    </w:p>
    <w:p w14:paraId="42340D29" w14:textId="77777777" w:rsidR="003D081E" w:rsidRDefault="003D081E" w:rsidP="003D081E">
      <w:pPr>
        <w:pStyle w:val="ab"/>
        <w:numPr>
          <w:ilvl w:val="0"/>
          <w:numId w:val="15"/>
        </w:numPr>
        <w:ind w:leftChars="0" w:firstLineChars="0"/>
      </w:pPr>
      <w:r>
        <w:rPr>
          <w:rFonts w:hint="eastAsia"/>
        </w:rPr>
        <w:t>従業員からのフィードバック収集</w:t>
      </w:r>
    </w:p>
    <w:p w14:paraId="61E9C059" w14:textId="77777777" w:rsidR="003D081E" w:rsidRDefault="003D081E" w:rsidP="003D081E">
      <w:pPr>
        <w:pStyle w:val="ab"/>
        <w:ind w:leftChars="0" w:left="440" w:firstLineChars="0" w:firstLine="0"/>
      </w:pPr>
      <w:r>
        <w:rPr>
          <w:rFonts w:hint="eastAsia"/>
        </w:rPr>
        <w:t>トレーニングの内容や進め方について、従業員からフィードバックを収集します。もし内容が難しすぎる、もしくは簡単すぎる場合には、カリキュラムの調整を検討します。</w:t>
      </w:r>
    </w:p>
    <w:p w14:paraId="5F850A18" w14:textId="77777777" w:rsidR="003D081E" w:rsidRDefault="003D081E" w:rsidP="003D081E">
      <w:pPr>
        <w:pStyle w:val="ab"/>
        <w:ind w:left="960" w:firstLineChars="0" w:firstLine="0"/>
      </w:pPr>
    </w:p>
    <w:p w14:paraId="0DE12CEA" w14:textId="77777777" w:rsidR="003D081E" w:rsidRDefault="003D081E" w:rsidP="003D081E">
      <w:pPr>
        <w:pStyle w:val="61"/>
      </w:pPr>
      <w:r>
        <w:rPr>
          <w:rFonts w:hint="eastAsia"/>
        </w:rPr>
        <w:t>6.</w:t>
      </w:r>
      <w:r>
        <w:t>学習プランの調整</w:t>
      </w:r>
    </w:p>
    <w:p w14:paraId="1284B998" w14:textId="77777777" w:rsidR="003D081E" w:rsidRDefault="003D081E" w:rsidP="003D081E">
      <w:pPr>
        <w:pStyle w:val="ab"/>
        <w:numPr>
          <w:ilvl w:val="0"/>
          <w:numId w:val="15"/>
        </w:numPr>
        <w:ind w:leftChars="0" w:firstLineChars="0"/>
      </w:pPr>
      <w:r>
        <w:rPr>
          <w:rFonts w:hint="eastAsia"/>
        </w:rPr>
        <w:t>進捗に応じたプランの見直し</w:t>
      </w:r>
    </w:p>
    <w:p w14:paraId="49612C4B" w14:textId="3FF544DA" w:rsidR="003D081E" w:rsidRDefault="003D081E" w:rsidP="00300CF7">
      <w:pPr>
        <w:pStyle w:val="ab"/>
        <w:ind w:leftChars="0" w:left="440" w:firstLineChars="0" w:firstLine="0"/>
      </w:pPr>
      <w:r>
        <w:rPr>
          <w:rFonts w:hint="eastAsia"/>
        </w:rPr>
        <w:t>進捗状況やフィードバックに基づき、学習プランを柔軟に調整します。例えば、理解が進んでいる分野はスピードアップし、苦手な部分には追加トレーニングを提供するなど、個々の従業員のニーズに合わせた調整が必要です。</w:t>
      </w:r>
    </w:p>
    <w:p w14:paraId="2FED0B5E" w14:textId="77777777" w:rsidR="003D081E" w:rsidRDefault="003D081E" w:rsidP="003D081E">
      <w:pPr>
        <w:pStyle w:val="ab"/>
        <w:numPr>
          <w:ilvl w:val="0"/>
          <w:numId w:val="15"/>
        </w:numPr>
        <w:ind w:leftChars="0" w:firstLineChars="0"/>
      </w:pPr>
      <w:r>
        <w:rPr>
          <w:rFonts w:hint="eastAsia"/>
        </w:rPr>
        <w:t>モチベーション向上施策</w:t>
      </w:r>
    </w:p>
    <w:p w14:paraId="33D9F1FC" w14:textId="77777777" w:rsidR="003D081E" w:rsidRDefault="003D081E" w:rsidP="003D081E">
      <w:pPr>
        <w:pStyle w:val="ab"/>
        <w:ind w:leftChars="0" w:left="440" w:firstLineChars="0" w:firstLine="0"/>
      </w:pPr>
      <w:r>
        <w:rPr>
          <w:rFonts w:hint="eastAsia"/>
        </w:rPr>
        <w:t>成果が見えにくい段階では、従業員のモチベーションが下がる可能性があります。そのため、小さな成功体験や報酬（例えば、社内での称賛や学習ポイントによるインセンティブ）を設定し、モチベーションを維持します。</w:t>
      </w:r>
    </w:p>
    <w:p w14:paraId="4B252C69" w14:textId="77777777" w:rsidR="003D081E" w:rsidRDefault="003D081E" w:rsidP="003D081E">
      <w:pPr>
        <w:pStyle w:val="ab"/>
        <w:ind w:left="960" w:firstLineChars="0" w:firstLine="0"/>
      </w:pPr>
    </w:p>
    <w:p w14:paraId="6C258624" w14:textId="77777777" w:rsidR="003D081E" w:rsidRDefault="003D081E" w:rsidP="003D081E">
      <w:pPr>
        <w:pStyle w:val="61"/>
      </w:pPr>
      <w:r>
        <w:rPr>
          <w:rFonts w:hint="eastAsia"/>
        </w:rPr>
        <w:t>7.</w:t>
      </w:r>
      <w:r>
        <w:t>成果の評価とフィードバック</w:t>
      </w:r>
    </w:p>
    <w:p w14:paraId="769816A6" w14:textId="77777777" w:rsidR="003D081E" w:rsidRDefault="003D081E" w:rsidP="003D081E">
      <w:pPr>
        <w:pStyle w:val="ab"/>
        <w:numPr>
          <w:ilvl w:val="0"/>
          <w:numId w:val="15"/>
        </w:numPr>
        <w:ind w:leftChars="0" w:firstLineChars="0"/>
      </w:pPr>
      <w:r>
        <w:rPr>
          <w:rFonts w:hint="eastAsia"/>
        </w:rPr>
        <w:t>成果の測定とフィードバックの提供</w:t>
      </w:r>
    </w:p>
    <w:p w14:paraId="6690758F" w14:textId="294AC595" w:rsidR="003D081E" w:rsidRDefault="003D081E" w:rsidP="00300CF7">
      <w:pPr>
        <w:pStyle w:val="ab"/>
        <w:ind w:leftChars="0" w:left="440" w:firstLineChars="0" w:firstLine="0"/>
      </w:pPr>
      <w:r>
        <w:rPr>
          <w:rFonts w:hint="eastAsia"/>
        </w:rPr>
        <w:t>学習が一通り終了したら、最終的なテストや評価を行い、どの程度スキルが習得されたかを確認します。各従業員に対して個別のフィードバックを行い、今後の改善点やさらなる学習の方向性を示します。</w:t>
      </w:r>
    </w:p>
    <w:p w14:paraId="4EFAD500" w14:textId="77777777" w:rsidR="003D081E" w:rsidRDefault="003D081E" w:rsidP="003D081E">
      <w:pPr>
        <w:pStyle w:val="ab"/>
        <w:numPr>
          <w:ilvl w:val="0"/>
          <w:numId w:val="15"/>
        </w:numPr>
        <w:ind w:leftChars="0" w:firstLineChars="0"/>
      </w:pPr>
      <w:r>
        <w:rPr>
          <w:rFonts w:hint="eastAsia"/>
        </w:rPr>
        <w:t>学習効果の測定</w:t>
      </w:r>
    </w:p>
    <w:p w14:paraId="07CA49FA" w14:textId="77777777" w:rsidR="003D081E" w:rsidRDefault="003D081E" w:rsidP="003D081E">
      <w:pPr>
        <w:pStyle w:val="ab"/>
        <w:ind w:leftChars="0" w:left="440" w:firstLineChars="0" w:firstLine="0"/>
      </w:pPr>
      <w:r>
        <w:rPr>
          <w:rFonts w:hint="eastAsia"/>
        </w:rPr>
        <w:t>学習による効果がどの程度業務に反映されているかも重要です。例えば、セキュリティインシデントの減少や、従業員のセキュリティ対応能力の向上が確認できれば、学習プランが効果的であったと判断できます。</w:t>
      </w:r>
    </w:p>
    <w:p w14:paraId="7684C1A7" w14:textId="77777777" w:rsidR="003D081E" w:rsidRDefault="003D081E" w:rsidP="003D081E">
      <w:pPr>
        <w:pStyle w:val="ab"/>
        <w:ind w:left="960" w:firstLineChars="0" w:firstLine="0"/>
      </w:pPr>
    </w:p>
    <w:p w14:paraId="5E060898" w14:textId="77777777" w:rsidR="003D081E" w:rsidRDefault="003D081E" w:rsidP="003D081E">
      <w:pPr>
        <w:pStyle w:val="61"/>
      </w:pPr>
      <w:r>
        <w:rPr>
          <w:rFonts w:hint="eastAsia"/>
        </w:rPr>
        <w:t>8.</w:t>
      </w:r>
      <w:r>
        <w:t>フォローアップと継続学習</w:t>
      </w:r>
    </w:p>
    <w:p w14:paraId="2884A2D6" w14:textId="77777777" w:rsidR="003D081E" w:rsidRDefault="003D081E" w:rsidP="003D081E">
      <w:pPr>
        <w:pStyle w:val="ab"/>
        <w:numPr>
          <w:ilvl w:val="0"/>
          <w:numId w:val="15"/>
        </w:numPr>
        <w:ind w:leftChars="0" w:firstLineChars="0"/>
      </w:pPr>
      <w:r>
        <w:rPr>
          <w:rFonts w:hint="eastAsia"/>
        </w:rPr>
        <w:t>継続的な学習計画の策定</w:t>
      </w:r>
    </w:p>
    <w:p w14:paraId="3AE3870A" w14:textId="458672BD" w:rsidR="003D081E" w:rsidRDefault="003D081E" w:rsidP="00300CF7">
      <w:pPr>
        <w:pStyle w:val="ab"/>
        <w:ind w:leftChars="0" w:left="440" w:firstLineChars="0" w:firstLine="0"/>
      </w:pPr>
      <w:r>
        <w:rPr>
          <w:rFonts w:hint="eastAsia"/>
        </w:rPr>
        <w:t>セキュリティは常に進化しているため、</w:t>
      </w:r>
      <w:r>
        <w:t>1度の学習プランで終わるのではなく、継続的な学習計画を策定します。例えば、最新のサイバーセキュリティ脅威に対応するための定期的なアップデートや新しいツールの習得を含めた継続学習が必要です。</w:t>
      </w:r>
    </w:p>
    <w:p w14:paraId="45C066A5" w14:textId="77777777" w:rsidR="003D081E" w:rsidRDefault="003D081E" w:rsidP="003D081E">
      <w:pPr>
        <w:pStyle w:val="ab"/>
        <w:numPr>
          <w:ilvl w:val="0"/>
          <w:numId w:val="15"/>
        </w:numPr>
        <w:ind w:leftChars="0" w:firstLineChars="0"/>
      </w:pPr>
      <w:r>
        <w:rPr>
          <w:rFonts w:hint="eastAsia"/>
        </w:rPr>
        <w:t>従業員の定着度合いのモニタリング</w:t>
      </w:r>
    </w:p>
    <w:p w14:paraId="012EA3E2" w14:textId="77777777" w:rsidR="003D081E" w:rsidRDefault="003D081E" w:rsidP="003D081E">
      <w:pPr>
        <w:pStyle w:val="ab"/>
        <w:ind w:leftChars="0" w:left="440" w:firstLineChars="0" w:firstLine="0"/>
      </w:pPr>
      <w:r>
        <w:rPr>
          <w:rFonts w:hint="eastAsia"/>
        </w:rPr>
        <w:t>学習内容が業務の中でどの程度実践されているかをモニタリングします。セキュリティインシデント対応やセキュリティガイドラインの実施状況を確認し、従業員が習得したスキルを日常的に活用しているか否かを把握します。</w:t>
      </w:r>
    </w:p>
    <w:p w14:paraId="7551C3B4" w14:textId="77777777" w:rsidR="003D081E" w:rsidRDefault="003D081E" w:rsidP="003D081E">
      <w:pPr>
        <w:pStyle w:val="ab"/>
        <w:ind w:leftChars="0" w:left="680" w:firstLineChars="0" w:firstLine="0"/>
      </w:pPr>
    </w:p>
    <w:p w14:paraId="5CCDCFD8" w14:textId="1398B570" w:rsidR="003D081E" w:rsidRDefault="003D081E" w:rsidP="003D081E">
      <w:r w:rsidRPr="00DA1EDD">
        <w:rPr>
          <w:rFonts w:hint="eastAsia"/>
        </w:rPr>
        <w:t>これらのステップを通じて、作成した学習プランが効果的に実行され、従業員が必要なスキルを確実に習得することができます。特に、進捗管理とフィードバックの提供を徹底し、学習の定着を促すことが成功の鍵です</w:t>
      </w:r>
      <w:r>
        <w:rPr>
          <w:rFonts w:hint="eastAsia"/>
        </w:rPr>
        <w:t>。</w:t>
      </w:r>
    </w:p>
    <w:p w14:paraId="543C5963" w14:textId="13308303" w:rsidR="00C34899" w:rsidRDefault="00C34899" w:rsidP="00CB2060">
      <w:pPr>
        <w:pStyle w:val="afff4"/>
        <w:spacing w:before="360" w:after="360"/>
      </w:pPr>
      <w:bookmarkStart w:id="1922" w:name="_Toc182561796"/>
      <w:bookmarkStart w:id="1923" w:name="_Toc185339065"/>
      <w:bookmarkStart w:id="1924" w:name="_Toc188349162"/>
      <w:bookmarkStart w:id="1925" w:name="_Toc167699726"/>
      <w:bookmarkStart w:id="1926" w:name="_Toc167700759"/>
      <w:bookmarkStart w:id="1927" w:name="_Toc177129783"/>
      <w:bookmarkEnd w:id="2"/>
      <w:bookmarkEnd w:id="3"/>
      <w:bookmarkEnd w:id="4"/>
      <w:bookmarkEnd w:id="1646"/>
      <w:bookmarkEnd w:id="1647"/>
      <w:r>
        <w:rPr>
          <w:rFonts w:hint="eastAsia"/>
        </w:rPr>
        <w:t>編集後記</w:t>
      </w:r>
      <w:bookmarkEnd w:id="1922"/>
      <w:bookmarkEnd w:id="1923"/>
      <w:bookmarkEnd w:id="1924"/>
    </w:p>
    <w:p w14:paraId="3CC0D962" w14:textId="07DF6BAA" w:rsidR="00E539A9" w:rsidRDefault="00336123" w:rsidP="008815BB">
      <w:r>
        <w:rPr>
          <w:rFonts w:hint="eastAsia"/>
        </w:rPr>
        <w:t>第</w:t>
      </w:r>
      <w:r>
        <w:t>9編では、組織としてサイバーセキュリティ対策を実践するためのスキルや知識、そしてそれらを備えた人材の育成について紹介しました。本編では、経営層から現場のマネジメント層に至るまで、それぞれの役割に応じた教育プログラムやカリキュラムの具体例を取り上げ、企業が持続的なセキュリティ体制を築くための実践的な指針を提供しています。特に、デジタル時代において求められるスキル標準や人材育成の重要性を強調し、セキュリティリスクの管理や対応において、適切な判断を行うための知識の習得が</w:t>
      </w:r>
      <w:r w:rsidR="003C736B">
        <w:rPr>
          <w:rFonts w:hint="eastAsia"/>
        </w:rPr>
        <w:t>不可欠であることを解説しています</w:t>
      </w:r>
      <w:r>
        <w:t>。</w:t>
      </w:r>
    </w:p>
    <w:p w14:paraId="23749825" w14:textId="675514FC" w:rsidR="00F12BAB" w:rsidRDefault="00F12BAB" w:rsidP="00336123">
      <w:r w:rsidRPr="00F12BAB">
        <w:rPr>
          <w:rFonts w:hint="eastAsia"/>
        </w:rPr>
        <w:t>さらに、変化の速い</w:t>
      </w:r>
      <w:r w:rsidR="003C736B">
        <w:rPr>
          <w:rFonts w:hint="eastAsia"/>
        </w:rPr>
        <w:t>この領域</w:t>
      </w:r>
      <w:r w:rsidRPr="00F12BAB">
        <w:rPr>
          <w:rFonts w:hint="eastAsia"/>
        </w:rPr>
        <w:t>では、リスキリングの取り組み</w:t>
      </w:r>
      <w:r w:rsidR="00C71671">
        <w:rPr>
          <w:rFonts w:hint="eastAsia"/>
        </w:rPr>
        <w:t>が重要</w:t>
      </w:r>
      <w:r w:rsidRPr="00F12BAB">
        <w:rPr>
          <w:rFonts w:hint="eastAsia"/>
        </w:rPr>
        <w:t>です。従業員が新たな知識やスキルを継続的に学ぶことで、組織全体のセキュリティ対応力が高まり、急速に進化する脅威に柔軟に対応できるようになります。リスキリングを通じて、個々のスキルをアップデートしながら、組織としても最新のセキュリティ標準に適応できる体制を整えることが、今後の競争力強化につながります。</w:t>
      </w:r>
    </w:p>
    <w:p w14:paraId="18F7E0DE" w14:textId="162B3BD5" w:rsidR="008815BB" w:rsidRDefault="008815BB" w:rsidP="00336123">
      <w:r>
        <w:rPr>
          <w:rFonts w:hint="eastAsia"/>
        </w:rPr>
        <w:t>本編で紹介したカリキュラムや講座は一つの例です。業種、企業規模</w:t>
      </w:r>
      <w:r w:rsidR="00B96CCD">
        <w:rPr>
          <w:rFonts w:hint="eastAsia"/>
        </w:rPr>
        <w:t>などに</w:t>
      </w:r>
      <w:r w:rsidR="00DE7B04">
        <w:rPr>
          <w:rFonts w:hint="eastAsia"/>
        </w:rPr>
        <w:t>よって</w:t>
      </w:r>
      <w:r w:rsidR="00B96CCD">
        <w:rPr>
          <w:rFonts w:hint="eastAsia"/>
        </w:rPr>
        <w:t>合わない場合もあります。状況に合わせて</w:t>
      </w:r>
      <w:r w:rsidR="0086456B">
        <w:rPr>
          <w:rFonts w:hint="eastAsia"/>
        </w:rPr>
        <w:t>内容を</w:t>
      </w:r>
      <w:r w:rsidR="00B96CCD">
        <w:rPr>
          <w:rFonts w:hint="eastAsia"/>
        </w:rPr>
        <w:t>取捨選択</w:t>
      </w:r>
      <w:r w:rsidR="00DA6B41">
        <w:rPr>
          <w:rFonts w:hint="eastAsia"/>
        </w:rPr>
        <w:t>し、</w:t>
      </w:r>
      <w:r w:rsidR="00B96CCD">
        <w:rPr>
          <w:rFonts w:hint="eastAsia"/>
        </w:rPr>
        <w:t>自社にあった</w:t>
      </w:r>
      <w:r w:rsidR="00302203">
        <w:rPr>
          <w:rFonts w:hint="eastAsia"/>
        </w:rPr>
        <w:t>教育プログラムを作成していただく</w:t>
      </w:r>
      <w:r w:rsidR="00FB3F79">
        <w:rPr>
          <w:rFonts w:hint="eastAsia"/>
        </w:rPr>
        <w:t>ことで</w:t>
      </w:r>
      <w:r w:rsidR="00DE7B04">
        <w:rPr>
          <w:rFonts w:hint="eastAsia"/>
        </w:rPr>
        <w:t>、より</w:t>
      </w:r>
      <w:r w:rsidR="008E32B1">
        <w:rPr>
          <w:rFonts w:hint="eastAsia"/>
        </w:rPr>
        <w:t>効果的・効率的に</w:t>
      </w:r>
      <w:r w:rsidR="00DE7B04">
        <w:rPr>
          <w:rFonts w:hint="eastAsia"/>
        </w:rPr>
        <w:t>人材育成</w:t>
      </w:r>
      <w:r w:rsidR="00FB3F79">
        <w:rPr>
          <w:rFonts w:hint="eastAsia"/>
        </w:rPr>
        <w:t>が可能です</w:t>
      </w:r>
      <w:r w:rsidR="00DE7B04">
        <w:rPr>
          <w:rFonts w:hint="eastAsia"/>
        </w:rPr>
        <w:t>。</w:t>
      </w:r>
      <w:r w:rsidR="00676DFD">
        <w:rPr>
          <w:rFonts w:hint="eastAsia"/>
        </w:rPr>
        <w:t>紹介したカリキュラムを</w:t>
      </w:r>
      <w:r w:rsidR="00264BA2">
        <w:rPr>
          <w:rFonts w:hint="eastAsia"/>
        </w:rPr>
        <w:t>参考に</w:t>
      </w:r>
      <w:r w:rsidR="00676DFD">
        <w:rPr>
          <w:rFonts w:hint="eastAsia"/>
        </w:rPr>
        <w:t>自社のご状況を踏まえ</w:t>
      </w:r>
      <w:r w:rsidR="00264BA2">
        <w:rPr>
          <w:rFonts w:hint="eastAsia"/>
        </w:rPr>
        <w:t>たカリキュラム作成、講座の選定を</w:t>
      </w:r>
      <w:r w:rsidR="00FF5E31">
        <w:rPr>
          <w:rFonts w:hint="eastAsia"/>
        </w:rPr>
        <w:t>お勧めします</w:t>
      </w:r>
      <w:r w:rsidR="00FB3F79">
        <w:rPr>
          <w:rFonts w:hint="eastAsia"/>
        </w:rPr>
        <w:t>。</w:t>
      </w:r>
    </w:p>
    <w:p w14:paraId="7AFBBEBA" w14:textId="6A6E97FD" w:rsidR="002D77F3" w:rsidRDefault="00336123" w:rsidP="00C34899">
      <w:r>
        <w:rPr>
          <w:rFonts w:hint="eastAsia"/>
        </w:rPr>
        <w:t>本編で学んだ内容を活用し、各自が組織のセキュリティを高めるための一歩を踏み出していただければと思います。</w:t>
      </w:r>
    </w:p>
    <w:p w14:paraId="2FC9BC33" w14:textId="77777777" w:rsidR="002D77F3" w:rsidRDefault="002D77F3">
      <w:pPr>
        <w:widowControl/>
        <w:spacing w:line="240" w:lineRule="auto"/>
        <w:ind w:firstLineChars="0" w:firstLine="0"/>
        <w:jc w:val="left"/>
      </w:pPr>
      <w:r>
        <w:br w:type="page"/>
      </w:r>
    </w:p>
    <w:p w14:paraId="4FF80982" w14:textId="77777777" w:rsidR="000B3C4F" w:rsidRPr="000B3C4F" w:rsidRDefault="000B3C4F" w:rsidP="00184CD2">
      <w:pPr>
        <w:ind w:firstLineChars="0" w:firstLine="0"/>
        <w:jc w:val="left"/>
        <w:sectPr w:rsidR="000B3C4F" w:rsidRPr="000B3C4F" w:rsidSect="00390BDF">
          <w:headerReference w:type="default" r:id="rId225"/>
          <w:type w:val="continuous"/>
          <w:pgSz w:w="11906" w:h="16838"/>
          <w:pgMar w:top="720" w:right="720" w:bottom="720" w:left="720" w:header="851" w:footer="737" w:gutter="0"/>
          <w:cols w:space="720"/>
          <w:docGrid w:type="lines" w:linePitch="360"/>
        </w:sectPr>
      </w:pPr>
    </w:p>
    <w:p w14:paraId="7991A0F5" w14:textId="77777777" w:rsidR="000B3C4F" w:rsidRPr="000B3C4F" w:rsidRDefault="000B3C4F" w:rsidP="00AD25EC">
      <w:pPr>
        <w:pStyle w:val="10"/>
      </w:pPr>
      <w:bookmarkStart w:id="1928" w:name="_Toc188349163"/>
      <w:r w:rsidRPr="000B3C4F">
        <w:rPr>
          <w:rFonts w:hint="eastAsia"/>
        </w:rPr>
        <w:t>全体総括</w:t>
      </w:r>
      <w:bookmarkEnd w:id="1928"/>
    </w:p>
    <w:p w14:paraId="62D8C3F3" w14:textId="77777777" w:rsidR="000B3C4F" w:rsidRPr="000B3C4F" w:rsidRDefault="000B3C4F" w:rsidP="009A3EC6">
      <w:pPr>
        <w:pStyle w:val="2"/>
      </w:pPr>
      <w:bookmarkStart w:id="1929" w:name="_Toc188349164"/>
      <w:r w:rsidRPr="000B3C4F">
        <w:rPr>
          <w:rFonts w:hint="eastAsia"/>
        </w:rPr>
        <w:t>エグゼクティブサマリー</w:t>
      </w:r>
      <w:bookmarkEnd w:id="1929"/>
    </w:p>
    <w:tbl>
      <w:tblPr>
        <w:tblStyle w:val="aa"/>
        <w:tblW w:w="0" w:type="auto"/>
        <w:tblLook w:val="04A0" w:firstRow="1" w:lastRow="0" w:firstColumn="1" w:lastColumn="0" w:noHBand="0" w:noVBand="1"/>
      </w:tblPr>
      <w:tblGrid>
        <w:gridCol w:w="10456"/>
      </w:tblGrid>
      <w:tr w:rsidR="000B3C4F" w:rsidRPr="000B3C4F" w14:paraId="6DD81853"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15E99"/>
            <w:hideMark/>
          </w:tcPr>
          <w:p w14:paraId="30E21F50" w14:textId="77777777" w:rsidR="000B3C4F" w:rsidRPr="000B3C4F" w:rsidRDefault="000B3C4F" w:rsidP="00184CD2">
            <w:pPr>
              <w:pStyle w:val="aff0"/>
            </w:pPr>
            <w:r w:rsidRPr="000B3C4F">
              <w:rPr>
                <w:rFonts w:hint="eastAsia"/>
              </w:rPr>
              <w:t>章の目的</w:t>
            </w:r>
          </w:p>
        </w:tc>
      </w:tr>
      <w:tr w:rsidR="000B3C4F" w:rsidRPr="000B3C4F" w14:paraId="6A32BE9D" w14:textId="77777777" w:rsidTr="000B3C4F">
        <w:trPr>
          <w:trHeight w:val="1734"/>
        </w:trPr>
        <w:tc>
          <w:tcPr>
            <w:tcW w:w="10456" w:type="dxa"/>
            <w:tcBorders>
              <w:top w:val="single" w:sz="4" w:space="0" w:color="auto"/>
              <w:left w:val="single" w:sz="4" w:space="0" w:color="auto"/>
              <w:bottom w:val="single" w:sz="4" w:space="0" w:color="auto"/>
              <w:right w:val="single" w:sz="4" w:space="0" w:color="auto"/>
            </w:tcBorders>
            <w:hideMark/>
          </w:tcPr>
          <w:p w14:paraId="162A274F" w14:textId="77777777" w:rsidR="000B3C4F" w:rsidRPr="000B3C4F" w:rsidRDefault="000B3C4F" w:rsidP="00184CD2">
            <w:pPr>
              <w:pStyle w:val="afff6"/>
            </w:pPr>
            <w:r w:rsidRPr="000B3C4F">
              <w:rPr>
                <w:rFonts w:hint="eastAsia"/>
              </w:rPr>
              <w:t>テキストの読者が経営者などに説明するために、テキストの全体要旨や活用ポイントなどを提示することを目的とします。これまでの各章のポイントをまとめて振り返りつつ、テキストを読んだ後に実施していただきたいことや、テキストの活用ポイントについて説明します。それぞれの対策における実施概要を再認識していただきたいと思います。</w:t>
            </w:r>
          </w:p>
        </w:tc>
      </w:tr>
      <w:tr w:rsidR="000B3C4F" w:rsidRPr="000B3C4F" w14:paraId="7BA2246D"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15E99"/>
            <w:hideMark/>
          </w:tcPr>
          <w:p w14:paraId="37C780BA" w14:textId="77777777" w:rsidR="000B3C4F" w:rsidRPr="000B3C4F" w:rsidRDefault="000B3C4F" w:rsidP="00184CD2">
            <w:pPr>
              <w:pStyle w:val="aff0"/>
            </w:pPr>
            <w:r w:rsidRPr="000B3C4F">
              <w:rPr>
                <w:rFonts w:hint="eastAsia"/>
              </w:rPr>
              <w:t>主な達成目標</w:t>
            </w:r>
          </w:p>
        </w:tc>
      </w:tr>
      <w:tr w:rsidR="000B3C4F" w:rsidRPr="000B3C4F" w14:paraId="71E95414" w14:textId="77777777" w:rsidTr="000B3C4F">
        <w:trPr>
          <w:trHeight w:val="1707"/>
        </w:trPr>
        <w:tc>
          <w:tcPr>
            <w:tcW w:w="10456" w:type="dxa"/>
            <w:tcBorders>
              <w:top w:val="single" w:sz="4" w:space="0" w:color="auto"/>
              <w:left w:val="single" w:sz="4" w:space="0" w:color="auto"/>
              <w:bottom w:val="single" w:sz="4" w:space="0" w:color="auto"/>
              <w:right w:val="single" w:sz="4" w:space="0" w:color="auto"/>
            </w:tcBorders>
            <w:hideMark/>
          </w:tcPr>
          <w:p w14:paraId="165C6708" w14:textId="00BFEB32" w:rsidR="000B3C4F" w:rsidRPr="000B3C4F" w:rsidRDefault="000B3C4F" w:rsidP="00892C01">
            <w:pPr>
              <w:pStyle w:val="afff6"/>
              <w:numPr>
                <w:ilvl w:val="0"/>
                <w:numId w:val="515"/>
              </w:numPr>
            </w:pPr>
            <w:r w:rsidRPr="000B3C4F">
              <w:rPr>
                <w:rFonts w:hint="eastAsia"/>
              </w:rPr>
              <w:t>本テキストの全体要旨、活用ポイントをもとに、組織として実践すべき事項と概要を理解すること</w:t>
            </w:r>
          </w:p>
        </w:tc>
      </w:tr>
    </w:tbl>
    <w:p w14:paraId="56D2B263" w14:textId="09CEE7ED" w:rsidR="000B3C4F" w:rsidRPr="000B3C4F" w:rsidRDefault="000B3C4F" w:rsidP="00F70D7C">
      <w:pPr>
        <w:widowControl/>
        <w:spacing w:line="240" w:lineRule="auto"/>
        <w:ind w:firstLineChars="0" w:firstLine="0"/>
        <w:jc w:val="left"/>
      </w:pPr>
    </w:p>
    <w:p w14:paraId="2B1FB109" w14:textId="77777777" w:rsidR="000B3C4F" w:rsidRPr="000B3C4F" w:rsidRDefault="000B3C4F" w:rsidP="002A6987">
      <w:pPr>
        <w:pStyle w:val="3"/>
      </w:pPr>
      <w:bookmarkStart w:id="1930" w:name="_Toc188349165"/>
      <w:r w:rsidRPr="000B3C4F">
        <w:rPr>
          <w:rFonts w:hint="eastAsia"/>
        </w:rPr>
        <w:t>全体要旨</w:t>
      </w:r>
      <w:bookmarkEnd w:id="1930"/>
    </w:p>
    <w:p w14:paraId="79D7698D" w14:textId="77777777" w:rsidR="000B3C4F" w:rsidRPr="000B3C4F" w:rsidRDefault="000B3C4F" w:rsidP="000B3C4F">
      <w:pPr>
        <w:jc w:val="left"/>
      </w:pPr>
      <w:r w:rsidRPr="000B3C4F">
        <w:rPr>
          <w:rFonts w:hint="eastAsia"/>
        </w:rPr>
        <w:t>本テキストでは、中小企業のセキュリティを担う方々への育成のため、サイバーセキュリティ関連の情報や、実践的なセキュリティ対策について解説してきました。</w:t>
      </w:r>
    </w:p>
    <w:p w14:paraId="57F94AC5" w14:textId="77777777" w:rsidR="000B3C4F" w:rsidRPr="000B3C4F" w:rsidRDefault="000B3C4F" w:rsidP="000B3C4F">
      <w:pPr>
        <w:jc w:val="left"/>
      </w:pPr>
      <w:r w:rsidRPr="000B3C4F">
        <w:rPr>
          <w:rFonts w:hint="eastAsia"/>
        </w:rPr>
        <w:t>これまでの各章のポイントをまとめて振り返りつつ、テキストを読んだ後に実施してほしいことや、テキストの活用ポイントについて説明します。それぞれの対策における実施概要を再認識していただきたいと思います。また、具体的な対策を講じるにあたっては、本テキストで参考文献としている資料などを入手し、詳細な内容を把握した上で実施していただきたいと思います。</w:t>
      </w:r>
    </w:p>
    <w:p w14:paraId="11B64DD9" w14:textId="77777777" w:rsidR="000B3C4F" w:rsidRPr="000B3C4F" w:rsidRDefault="000B3C4F" w:rsidP="000B3C4F">
      <w:pPr>
        <w:jc w:val="left"/>
      </w:pPr>
    </w:p>
    <w:tbl>
      <w:tblPr>
        <w:tblW w:w="10480" w:type="dxa"/>
        <w:tblCellMar>
          <w:left w:w="0" w:type="dxa"/>
          <w:right w:w="0" w:type="dxa"/>
        </w:tblCellMar>
        <w:tblLook w:val="0420" w:firstRow="1" w:lastRow="0" w:firstColumn="0" w:lastColumn="0" w:noHBand="0" w:noVBand="1"/>
      </w:tblPr>
      <w:tblGrid>
        <w:gridCol w:w="10480"/>
      </w:tblGrid>
      <w:tr w:rsidR="000B3C4F" w:rsidRPr="000B3C4F" w14:paraId="22785962" w14:textId="77777777" w:rsidTr="000B3C4F">
        <w:trPr>
          <w:trHeight w:val="404"/>
        </w:trPr>
        <w:tc>
          <w:tcPr>
            <w:tcW w:w="10480" w:type="dxa"/>
            <w:tcBorders>
              <w:top w:val="single" w:sz="8" w:space="0" w:color="000000"/>
              <w:left w:val="single" w:sz="8" w:space="0" w:color="000000"/>
              <w:bottom w:val="single" w:sz="8" w:space="0" w:color="000000"/>
              <w:right w:val="single" w:sz="8" w:space="0" w:color="000000"/>
            </w:tcBorders>
            <w:shd w:val="clear" w:color="auto" w:fill="2F5597"/>
            <w:tcMar>
              <w:top w:w="73" w:type="dxa"/>
              <w:left w:w="144" w:type="dxa"/>
              <w:bottom w:w="73" w:type="dxa"/>
              <w:right w:w="144" w:type="dxa"/>
            </w:tcMar>
            <w:vAlign w:val="center"/>
            <w:hideMark/>
          </w:tcPr>
          <w:p w14:paraId="19D52EFD" w14:textId="77777777" w:rsidR="000B3C4F" w:rsidRPr="000B3C4F" w:rsidRDefault="000B3C4F" w:rsidP="003F5229">
            <w:pPr>
              <w:pStyle w:val="aff0"/>
            </w:pPr>
            <w:r w:rsidRPr="000B3C4F">
              <w:rPr>
                <w:rFonts w:hint="eastAsia"/>
              </w:rPr>
              <w:t>テキストの概要</w:t>
            </w:r>
          </w:p>
        </w:tc>
      </w:tr>
      <w:tr w:rsidR="000B3C4F" w:rsidRPr="000B3C4F" w14:paraId="264364EA" w14:textId="77777777" w:rsidTr="000B3C4F">
        <w:trPr>
          <w:trHeight w:val="404"/>
        </w:trPr>
        <w:tc>
          <w:tcPr>
            <w:tcW w:w="10480" w:type="dxa"/>
            <w:tcBorders>
              <w:top w:val="single" w:sz="8" w:space="0" w:color="000000"/>
              <w:left w:val="single" w:sz="8" w:space="0" w:color="000000"/>
              <w:bottom w:val="single" w:sz="8" w:space="0" w:color="000000"/>
              <w:right w:val="single" w:sz="8" w:space="0" w:color="000000"/>
            </w:tcBorders>
            <w:tcMar>
              <w:top w:w="73" w:type="dxa"/>
              <w:left w:w="144" w:type="dxa"/>
              <w:bottom w:w="73" w:type="dxa"/>
              <w:right w:w="144" w:type="dxa"/>
            </w:tcMar>
            <w:vAlign w:val="center"/>
            <w:hideMark/>
          </w:tcPr>
          <w:p w14:paraId="7E09C44A" w14:textId="5EE173B9" w:rsidR="000B3C4F" w:rsidRPr="000B3C4F" w:rsidRDefault="000B3C4F" w:rsidP="003F5229">
            <w:pPr>
              <w:pStyle w:val="afff8"/>
            </w:pPr>
            <w:r w:rsidRPr="000B3C4F">
              <w:rPr>
                <w:rFonts w:hint="eastAsia"/>
              </w:rPr>
              <w:t>第1編 サイバーセキュリティを取り巻く背景 【レベル共通】</w:t>
            </w:r>
          </w:p>
          <w:p w14:paraId="57BC33DB" w14:textId="77777777" w:rsidR="000B3C4F" w:rsidRPr="000B3C4F" w:rsidRDefault="000B3C4F" w:rsidP="003F5229">
            <w:pPr>
              <w:pStyle w:val="afff8"/>
            </w:pPr>
            <w:r w:rsidRPr="000B3C4F">
              <w:rPr>
                <w:rFonts w:hint="eastAsia"/>
              </w:rPr>
              <w:t>（第1章～第4章）</w:t>
            </w:r>
          </w:p>
          <w:p w14:paraId="6A1E44D4" w14:textId="731F05C2" w:rsidR="000B3C4F" w:rsidRPr="000B3C4F" w:rsidRDefault="000B3C4F" w:rsidP="003F5229">
            <w:pPr>
              <w:pStyle w:val="afff6"/>
            </w:pPr>
            <w:r w:rsidRPr="000B3C4F">
              <w:rPr>
                <w:rFonts w:hint="eastAsia"/>
              </w:rPr>
              <w:t>サイバーセキュリティを取り巻く背景として、</w:t>
            </w:r>
            <w:bookmarkStart w:id="1931" w:name="■デジタル化26ー1"/>
            <w:r w:rsidR="00E25420">
              <w:fldChar w:fldCharType="begin"/>
            </w:r>
            <w:r w:rsidR="00E25420">
              <w:rPr>
                <w:rFonts w:hint="eastAsia"/>
              </w:rPr>
              <w:instrText xml:space="preserve">HYPERLINK </w:instrText>
            </w:r>
            <w:r w:rsidR="00E25420">
              <w:instrText xml:space="preserve"> \l "</w:instrText>
            </w:r>
            <w:r w:rsidR="00E25420">
              <w:rPr>
                <w:rFonts w:hint="eastAsia"/>
              </w:rPr>
              <w:instrText>■デジタル化</w:instrText>
            </w:r>
            <w:r w:rsidR="00E25420">
              <w:instrText>"</w:instrText>
            </w:r>
            <w:r w:rsidR="00E25420">
              <w:fldChar w:fldCharType="separate"/>
            </w:r>
            <w:r w:rsidRPr="00E25420">
              <w:rPr>
                <w:rStyle w:val="a7"/>
                <w:rFonts w:hint="eastAsia"/>
              </w:rPr>
              <w:t>デジタル化</w:t>
            </w:r>
            <w:bookmarkEnd w:id="1931"/>
            <w:r w:rsidR="00E25420">
              <w:fldChar w:fldCharType="end"/>
            </w:r>
            <w:r w:rsidRPr="000B3C4F">
              <w:rPr>
                <w:rFonts w:hint="eastAsia"/>
              </w:rPr>
              <w:t>が進む社会と情報技術（IT）活用の動向を解説し、基本的なサイバーセキュリティ知識やUTM・</w:t>
            </w:r>
            <w:bookmarkStart w:id="1932" w:name="■EDR26ー1"/>
            <w:r w:rsidR="00147EBD">
              <w:fldChar w:fldCharType="begin"/>
            </w:r>
            <w:r w:rsidR="00147EBD">
              <w:rPr>
                <w:rFonts w:hint="eastAsia"/>
              </w:rPr>
              <w:instrText xml:space="preserve">HYPERLINK </w:instrText>
            </w:r>
            <w:r w:rsidR="00147EBD">
              <w:instrText xml:space="preserve"> \l "</w:instrText>
            </w:r>
            <w:r w:rsidR="00147EBD">
              <w:rPr>
                <w:rFonts w:hint="eastAsia"/>
              </w:rPr>
              <w:instrText>■</w:instrText>
            </w:r>
            <w:r w:rsidR="00147EBD">
              <w:instrText>EDR"</w:instrText>
            </w:r>
            <w:r w:rsidR="00147EBD">
              <w:fldChar w:fldCharType="separate"/>
            </w:r>
            <w:r w:rsidRPr="00147EBD">
              <w:rPr>
                <w:rStyle w:val="a7"/>
                <w:rFonts w:hint="eastAsia"/>
              </w:rPr>
              <w:t>EDR</w:t>
            </w:r>
            <w:bookmarkEnd w:id="1932"/>
            <w:r w:rsidR="00147EBD">
              <w:fldChar w:fldCharType="end"/>
            </w:r>
            <w:r w:rsidRPr="000B3C4F">
              <w:rPr>
                <w:rFonts w:hint="eastAsia"/>
              </w:rPr>
              <w:t>の活用を振り返りました。また、サイバーセキュリティの脅威に対処する段階的なアプローチ方法を明確にするとともに、</w:t>
            </w:r>
            <w:bookmarkStart w:id="1933" w:name="■サイバーセキュリティ戦略26ー1"/>
            <w:r w:rsidR="00AA7B6C">
              <w:fldChar w:fldCharType="begin"/>
            </w:r>
            <w:r w:rsidR="00AA7B6C">
              <w:rPr>
                <w:rFonts w:hint="eastAsia"/>
              </w:rPr>
              <w:instrText xml:space="preserve">HYPERLINK </w:instrText>
            </w:r>
            <w:r w:rsidR="00AA7B6C">
              <w:instrText xml:space="preserve"> \l "</w:instrText>
            </w:r>
            <w:r w:rsidR="00AA7B6C">
              <w:rPr>
                <w:rFonts w:hint="eastAsia"/>
              </w:rPr>
              <w:instrText>■サイバーセキュリティ戦略</w:instrText>
            </w:r>
            <w:r w:rsidR="00AA7B6C">
              <w:instrText>"</w:instrText>
            </w:r>
            <w:r w:rsidR="00AA7B6C">
              <w:fldChar w:fldCharType="separate"/>
            </w:r>
            <w:r w:rsidRPr="00AA7B6C">
              <w:rPr>
                <w:rStyle w:val="a7"/>
                <w:rFonts w:hint="eastAsia"/>
              </w:rPr>
              <w:t>サイバーセキュリティ戦略</w:t>
            </w:r>
            <w:bookmarkEnd w:id="1933"/>
            <w:r w:rsidR="00AA7B6C">
              <w:fldChar w:fldCharType="end"/>
            </w:r>
            <w:r w:rsidRPr="000B3C4F">
              <w:rPr>
                <w:rFonts w:hint="eastAsia"/>
              </w:rPr>
              <w:t>に関連する国の方針と関連法令、セキュリティ確保とDX推進の両立の必要性について解説しました。</w:t>
            </w:r>
          </w:p>
        </w:tc>
      </w:tr>
      <w:tr w:rsidR="000B3C4F" w:rsidRPr="000B3C4F" w14:paraId="01EBE76D" w14:textId="77777777" w:rsidTr="000B3C4F">
        <w:trPr>
          <w:trHeight w:val="404"/>
        </w:trPr>
        <w:tc>
          <w:tcPr>
            <w:tcW w:w="10480" w:type="dxa"/>
            <w:tcBorders>
              <w:top w:val="single" w:sz="8" w:space="0" w:color="000000"/>
              <w:left w:val="single" w:sz="8" w:space="0" w:color="000000"/>
              <w:bottom w:val="single" w:sz="8" w:space="0" w:color="000000"/>
              <w:right w:val="single" w:sz="8" w:space="0" w:color="000000"/>
            </w:tcBorders>
            <w:tcMar>
              <w:top w:w="73" w:type="dxa"/>
              <w:left w:w="144" w:type="dxa"/>
              <w:bottom w:w="73" w:type="dxa"/>
              <w:right w:w="144" w:type="dxa"/>
            </w:tcMar>
            <w:vAlign w:val="center"/>
            <w:hideMark/>
          </w:tcPr>
          <w:p w14:paraId="02832E11" w14:textId="54AA9E78" w:rsidR="000B3C4F" w:rsidRPr="000B3C4F" w:rsidRDefault="000B3C4F" w:rsidP="003F5229">
            <w:pPr>
              <w:pStyle w:val="afff8"/>
            </w:pPr>
            <w:r w:rsidRPr="000B3C4F">
              <w:rPr>
                <w:rFonts w:hint="eastAsia"/>
              </w:rPr>
              <w:t>第2編 中小企業に求められるデジタル化の推進とサイバーセキュリティ対策 【レベル共通】</w:t>
            </w:r>
          </w:p>
          <w:p w14:paraId="7D8AF978" w14:textId="77777777" w:rsidR="000B3C4F" w:rsidRPr="000B3C4F" w:rsidRDefault="000B3C4F" w:rsidP="003F5229">
            <w:pPr>
              <w:pStyle w:val="afff8"/>
            </w:pPr>
            <w:r w:rsidRPr="000B3C4F">
              <w:rPr>
                <w:rFonts w:hint="eastAsia"/>
              </w:rPr>
              <w:t>（第５章～第６章）</w:t>
            </w:r>
          </w:p>
          <w:p w14:paraId="579172BF" w14:textId="2F6A2CF7" w:rsidR="000B3C4F" w:rsidRPr="000B3C4F" w:rsidRDefault="000B3C4F" w:rsidP="003F5229">
            <w:pPr>
              <w:pStyle w:val="afff6"/>
            </w:pPr>
            <w:r w:rsidRPr="000B3C4F">
              <w:rPr>
                <w:rFonts w:hint="eastAsia"/>
              </w:rPr>
              <w:t>実際のインシデント事例を通して、近年の</w:t>
            </w:r>
            <w:bookmarkStart w:id="1934" w:name="■サイバー攻撃26ー1"/>
            <w:r w:rsidR="00E216AB">
              <w:fldChar w:fldCharType="begin"/>
            </w:r>
            <w:r w:rsidR="00E216AB">
              <w:rPr>
                <w:rFonts w:hint="eastAsia"/>
              </w:rPr>
              <w:instrText xml:space="preserve">HYPERLINK </w:instrText>
            </w:r>
            <w:r w:rsidR="00E216AB">
              <w:instrText xml:space="preserve"> \l "</w:instrText>
            </w:r>
            <w:r w:rsidR="00E216AB">
              <w:rPr>
                <w:rFonts w:hint="eastAsia"/>
              </w:rPr>
              <w:instrText>■サイバー攻撃</w:instrText>
            </w:r>
            <w:r w:rsidR="00E216AB">
              <w:instrText>"</w:instrText>
            </w:r>
            <w:r w:rsidR="00E216AB">
              <w:fldChar w:fldCharType="separate"/>
            </w:r>
            <w:r w:rsidRPr="00E216AB">
              <w:rPr>
                <w:rStyle w:val="a7"/>
                <w:rFonts w:hint="eastAsia"/>
              </w:rPr>
              <w:t>サイバー攻撃</w:t>
            </w:r>
            <w:bookmarkEnd w:id="1934"/>
            <w:r w:rsidR="00E216AB">
              <w:fldChar w:fldCharType="end"/>
            </w:r>
            <w:r w:rsidRPr="000B3C4F">
              <w:rPr>
                <w:rFonts w:hint="eastAsia"/>
              </w:rPr>
              <w:t>の傾向や対策などを紹介しました。これからの企業経営で必要な観点となる社会の動向、「守りのIT投資」や「攻めのIT投資」などのIT投資や、経営投資としてのセキュリティ対策の重要性を説明しました。</w:t>
            </w:r>
          </w:p>
        </w:tc>
      </w:tr>
      <w:tr w:rsidR="000B3C4F" w:rsidRPr="000B3C4F" w14:paraId="0536BC04" w14:textId="77777777" w:rsidTr="000B3C4F">
        <w:trPr>
          <w:trHeight w:val="404"/>
        </w:trPr>
        <w:tc>
          <w:tcPr>
            <w:tcW w:w="10480" w:type="dxa"/>
            <w:tcBorders>
              <w:top w:val="single" w:sz="8" w:space="0" w:color="000000"/>
              <w:left w:val="single" w:sz="8" w:space="0" w:color="000000"/>
              <w:bottom w:val="single" w:sz="8" w:space="0" w:color="000000"/>
              <w:right w:val="single" w:sz="8" w:space="0" w:color="000000"/>
            </w:tcBorders>
            <w:tcMar>
              <w:top w:w="73" w:type="dxa"/>
              <w:left w:w="144" w:type="dxa"/>
              <w:bottom w:w="73" w:type="dxa"/>
              <w:right w:w="144" w:type="dxa"/>
            </w:tcMar>
            <w:vAlign w:val="center"/>
            <w:hideMark/>
          </w:tcPr>
          <w:p w14:paraId="5219F280" w14:textId="77777777" w:rsidR="000B3C4F" w:rsidRPr="000B3C4F" w:rsidRDefault="000B3C4F" w:rsidP="003F5229">
            <w:pPr>
              <w:pStyle w:val="afff8"/>
            </w:pPr>
            <w:r w:rsidRPr="000B3C4F">
              <w:rPr>
                <w:rFonts w:hint="eastAsia"/>
              </w:rPr>
              <w:t>第3編 これからの企業経営で必要なIT活用とサイバーセキュリティ対策 【レベル共通】</w:t>
            </w:r>
          </w:p>
          <w:p w14:paraId="4878F14B" w14:textId="77777777" w:rsidR="000B3C4F" w:rsidRPr="000B3C4F" w:rsidRDefault="000B3C4F" w:rsidP="003F5229">
            <w:pPr>
              <w:pStyle w:val="afff8"/>
            </w:pPr>
            <w:r w:rsidRPr="000B3C4F">
              <w:rPr>
                <w:rFonts w:hint="eastAsia"/>
              </w:rPr>
              <w:t>（第7章～第8章）</w:t>
            </w:r>
          </w:p>
          <w:bookmarkStart w:id="1935" w:name="■ISMS26ー1"/>
          <w:p w14:paraId="62CD9E17" w14:textId="78FC2528" w:rsidR="000B3C4F" w:rsidRPr="000B3C4F" w:rsidRDefault="00C51A82" w:rsidP="003F5229">
            <w:pPr>
              <w:pStyle w:val="afff6"/>
            </w:pPr>
            <w:r>
              <w:fldChar w:fldCharType="begin"/>
            </w:r>
            <w:r>
              <w:rPr>
                <w:rFonts w:hint="eastAsia"/>
              </w:rPr>
              <w:instrText xml:space="preserve">HYPERLINK </w:instrText>
            </w:r>
            <w:r>
              <w:instrText xml:space="preserve"> \l "</w:instrText>
            </w:r>
            <w:r>
              <w:rPr>
                <w:rFonts w:hint="eastAsia"/>
              </w:rPr>
              <w:instrText>■</w:instrText>
            </w:r>
            <w:r>
              <w:instrText>ISMS"</w:instrText>
            </w:r>
            <w:r>
              <w:fldChar w:fldCharType="separate"/>
            </w:r>
            <w:r w:rsidR="000B3C4F" w:rsidRPr="00C51A82">
              <w:rPr>
                <w:rStyle w:val="a7"/>
                <w:rFonts w:hint="eastAsia"/>
              </w:rPr>
              <w:t>ISMS</w:t>
            </w:r>
            <w:bookmarkEnd w:id="1935"/>
            <w:r>
              <w:fldChar w:fldCharType="end"/>
            </w:r>
            <w:r w:rsidR="000B3C4F" w:rsidRPr="000B3C4F">
              <w:rPr>
                <w:rFonts w:hint="eastAsia"/>
              </w:rPr>
              <w:t>認証を前提としたセキュリティ対策における基準を3段階にレベル分けし、それぞれのアプローチ手法について解説しました。さらに、ISO/IEC 27000に記述されている「リスク」、「脅威」、「</w:t>
            </w:r>
            <w:bookmarkStart w:id="1936" w:name="■脆弱性26ー1"/>
            <w:r w:rsidR="00203F54">
              <w:fldChar w:fldCharType="begin"/>
            </w:r>
            <w:r w:rsidR="00203F54">
              <w:rPr>
                <w:rFonts w:hint="eastAsia"/>
              </w:rPr>
              <w:instrText xml:space="preserve">HYPERLINK </w:instrText>
            </w:r>
            <w:r w:rsidR="00203F54">
              <w:instrText xml:space="preserve"> \l "</w:instrText>
            </w:r>
            <w:r w:rsidR="00203F54">
              <w:rPr>
                <w:rFonts w:hint="eastAsia"/>
              </w:rPr>
              <w:instrText>■脆弱性</w:instrText>
            </w:r>
            <w:r w:rsidR="00203F54">
              <w:instrText>"</w:instrText>
            </w:r>
            <w:r w:rsidR="00203F54">
              <w:fldChar w:fldCharType="separate"/>
            </w:r>
            <w:r w:rsidR="000B3C4F" w:rsidRPr="00203F54">
              <w:rPr>
                <w:rStyle w:val="a7"/>
                <w:rFonts w:hint="eastAsia"/>
              </w:rPr>
              <w:t>脆弱性</w:t>
            </w:r>
            <w:bookmarkEnd w:id="1936"/>
            <w:r w:rsidR="00203F54">
              <w:fldChar w:fldCharType="end"/>
            </w:r>
            <w:r w:rsidR="000B3C4F" w:rsidRPr="000B3C4F">
              <w:rPr>
                <w:rFonts w:hint="eastAsia"/>
              </w:rPr>
              <w:t>」、「管理策」といった用語の定義とそれらの関係性、脅威や脆弱性の識別方法を説明しました。</w:t>
            </w:r>
          </w:p>
        </w:tc>
      </w:tr>
      <w:tr w:rsidR="000B3C4F" w:rsidRPr="000B3C4F" w14:paraId="573C1CDB" w14:textId="77777777" w:rsidTr="000B3C4F">
        <w:trPr>
          <w:trHeight w:val="404"/>
        </w:trPr>
        <w:tc>
          <w:tcPr>
            <w:tcW w:w="10480" w:type="dxa"/>
            <w:tcBorders>
              <w:top w:val="single" w:sz="8" w:space="0" w:color="000000"/>
              <w:left w:val="single" w:sz="8" w:space="0" w:color="000000"/>
              <w:bottom w:val="single" w:sz="8" w:space="0" w:color="000000"/>
              <w:right w:val="single" w:sz="8" w:space="0" w:color="000000"/>
            </w:tcBorders>
            <w:tcMar>
              <w:top w:w="73" w:type="dxa"/>
              <w:left w:w="144" w:type="dxa"/>
              <w:bottom w:w="73" w:type="dxa"/>
              <w:right w:w="144" w:type="dxa"/>
            </w:tcMar>
            <w:vAlign w:val="center"/>
            <w:hideMark/>
          </w:tcPr>
          <w:p w14:paraId="1FD788E6" w14:textId="77777777" w:rsidR="000B3C4F" w:rsidRPr="000B3C4F" w:rsidRDefault="000B3C4F" w:rsidP="003F5229">
            <w:pPr>
              <w:pStyle w:val="afff8"/>
            </w:pPr>
            <w:r w:rsidRPr="000B3C4F">
              <w:rPr>
                <w:rFonts w:hint="eastAsia"/>
              </w:rPr>
              <w:t>第4編 セキュリティ事象に対応して組織として策定すべき対策基準と具体的な実施 【レベル１】</w:t>
            </w:r>
          </w:p>
          <w:p w14:paraId="2AAB8FCF" w14:textId="77777777" w:rsidR="000B3C4F" w:rsidRPr="000B3C4F" w:rsidRDefault="000B3C4F" w:rsidP="003F5229">
            <w:pPr>
              <w:pStyle w:val="afff8"/>
            </w:pPr>
            <w:r w:rsidRPr="000B3C4F">
              <w:rPr>
                <w:rFonts w:hint="eastAsia"/>
              </w:rPr>
              <w:t>（第9章）</w:t>
            </w:r>
          </w:p>
          <w:p w14:paraId="12B8D124" w14:textId="57AB9363" w:rsidR="000B3C4F" w:rsidRPr="000B3C4F" w:rsidRDefault="000B3C4F" w:rsidP="003F5229">
            <w:pPr>
              <w:pStyle w:val="afff6"/>
            </w:pPr>
            <w:r w:rsidRPr="000B3C4F">
              <w:rPr>
                <w:rFonts w:hint="eastAsia"/>
              </w:rPr>
              <w:t>実際の</w:t>
            </w:r>
            <w:bookmarkStart w:id="1937" w:name="■セキュリティインシデント26ー1"/>
            <w:r w:rsidR="00E146F6">
              <w:fldChar w:fldCharType="begin"/>
            </w:r>
            <w:r w:rsidR="00E146F6">
              <w:rPr>
                <w:rFonts w:hint="eastAsia"/>
              </w:rPr>
              <w:instrText xml:space="preserve">HYPERLINK </w:instrText>
            </w:r>
            <w:r w:rsidR="00E146F6">
              <w:instrText xml:space="preserve"> \l "</w:instrText>
            </w:r>
            <w:r w:rsidR="00E146F6">
              <w:rPr>
                <w:rFonts w:hint="eastAsia"/>
              </w:rPr>
              <w:instrText>■サプライチェーン</w:instrText>
            </w:r>
            <w:r w:rsidR="00E146F6">
              <w:instrText>"</w:instrText>
            </w:r>
            <w:r w:rsidR="00E146F6">
              <w:fldChar w:fldCharType="separate"/>
            </w:r>
            <w:r w:rsidRPr="00E146F6">
              <w:rPr>
                <w:rStyle w:val="a7"/>
                <w:rFonts w:hint="eastAsia"/>
              </w:rPr>
              <w:t>セキュリティインシデント</w:t>
            </w:r>
            <w:bookmarkEnd w:id="1937"/>
            <w:r w:rsidR="00E146F6">
              <w:fldChar w:fldCharType="end"/>
            </w:r>
            <w:r w:rsidRPr="000B3C4F">
              <w:rPr>
                <w:rFonts w:hint="eastAsia"/>
              </w:rPr>
              <w:t>の事例を踏まえ、自社での発生可能性や被害規模を慎重に検討し、対策基準や実施手順を策定していく手法である、Lv.1クイックアプローチについて解説しました。</w:t>
            </w:r>
          </w:p>
        </w:tc>
      </w:tr>
      <w:tr w:rsidR="000B3C4F" w:rsidRPr="000B3C4F" w14:paraId="54B69D62" w14:textId="77777777" w:rsidTr="000B3C4F">
        <w:trPr>
          <w:trHeight w:val="404"/>
        </w:trPr>
        <w:tc>
          <w:tcPr>
            <w:tcW w:w="10480" w:type="dxa"/>
            <w:tcBorders>
              <w:top w:val="single" w:sz="8" w:space="0" w:color="000000"/>
              <w:left w:val="single" w:sz="8" w:space="0" w:color="000000"/>
              <w:bottom w:val="single" w:sz="8" w:space="0" w:color="000000"/>
              <w:right w:val="single" w:sz="8" w:space="0" w:color="000000"/>
            </w:tcBorders>
            <w:tcMar>
              <w:top w:w="73" w:type="dxa"/>
              <w:left w:w="144" w:type="dxa"/>
              <w:bottom w:w="73" w:type="dxa"/>
              <w:right w:w="144" w:type="dxa"/>
            </w:tcMar>
            <w:vAlign w:val="center"/>
            <w:hideMark/>
          </w:tcPr>
          <w:p w14:paraId="382BE20A" w14:textId="77777777" w:rsidR="000B3C4F" w:rsidRPr="000B3C4F" w:rsidRDefault="000B3C4F" w:rsidP="003F5229">
            <w:pPr>
              <w:pStyle w:val="afff8"/>
            </w:pPr>
            <w:r w:rsidRPr="000B3C4F">
              <w:rPr>
                <w:rFonts w:hint="eastAsia"/>
              </w:rPr>
              <w:t>第5編 各種ガイドラインを参考にした対策の実施 【レベル２】</w:t>
            </w:r>
          </w:p>
          <w:p w14:paraId="068B635E" w14:textId="77777777" w:rsidR="000B3C4F" w:rsidRPr="000B3C4F" w:rsidRDefault="000B3C4F" w:rsidP="003F5229">
            <w:pPr>
              <w:pStyle w:val="afff8"/>
            </w:pPr>
            <w:r w:rsidRPr="000B3C4F">
              <w:rPr>
                <w:rFonts w:hint="eastAsia"/>
              </w:rPr>
              <w:t>（第10章）</w:t>
            </w:r>
          </w:p>
          <w:p w14:paraId="2C6FB66F" w14:textId="29FC1C97" w:rsidR="000B3C4F" w:rsidRPr="000B3C4F" w:rsidRDefault="000B3C4F" w:rsidP="003F5229">
            <w:pPr>
              <w:pStyle w:val="afff6"/>
            </w:pPr>
            <w:r w:rsidRPr="000B3C4F">
              <w:rPr>
                <w:rFonts w:hint="eastAsia"/>
              </w:rPr>
              <w:t>ガイドラインやひな型など既存の手法を参考にして対策基準や実施手順を策定する手法である、Lv.2ベースラインアプローチについて解説しました。</w:t>
            </w:r>
          </w:p>
        </w:tc>
      </w:tr>
      <w:tr w:rsidR="000B3C4F" w:rsidRPr="000B3C4F" w14:paraId="28B33DDB" w14:textId="77777777" w:rsidTr="000B3C4F">
        <w:trPr>
          <w:trHeight w:val="404"/>
        </w:trPr>
        <w:tc>
          <w:tcPr>
            <w:tcW w:w="10480" w:type="dxa"/>
            <w:tcBorders>
              <w:top w:val="single" w:sz="8" w:space="0" w:color="000000"/>
              <w:left w:val="single" w:sz="8" w:space="0" w:color="000000"/>
              <w:bottom w:val="single" w:sz="8" w:space="0" w:color="000000"/>
              <w:right w:val="single" w:sz="8" w:space="0" w:color="000000"/>
            </w:tcBorders>
            <w:tcMar>
              <w:top w:w="73" w:type="dxa"/>
              <w:left w:w="144" w:type="dxa"/>
              <w:bottom w:w="73" w:type="dxa"/>
              <w:right w:w="144" w:type="dxa"/>
            </w:tcMar>
            <w:vAlign w:val="center"/>
            <w:hideMark/>
          </w:tcPr>
          <w:p w14:paraId="7CC0A95E" w14:textId="77777777" w:rsidR="000B3C4F" w:rsidRPr="000B3C4F" w:rsidRDefault="000B3C4F" w:rsidP="003F5229">
            <w:pPr>
              <w:pStyle w:val="afff8"/>
            </w:pPr>
            <w:r w:rsidRPr="000B3C4F">
              <w:rPr>
                <w:rFonts w:hint="eastAsia"/>
              </w:rPr>
              <w:t>第6編 ISMSなどのフレームワークの種類と活用法の紹介 【レベル３】</w:t>
            </w:r>
          </w:p>
          <w:p w14:paraId="062E6327" w14:textId="77777777" w:rsidR="000B3C4F" w:rsidRPr="000B3C4F" w:rsidRDefault="000B3C4F" w:rsidP="003F5229">
            <w:pPr>
              <w:pStyle w:val="afff8"/>
            </w:pPr>
            <w:r w:rsidRPr="000B3C4F">
              <w:rPr>
                <w:rFonts w:hint="eastAsia"/>
              </w:rPr>
              <w:t>（第11章～第12章）</w:t>
            </w:r>
          </w:p>
          <w:p w14:paraId="3C9E8724" w14:textId="47B237D3" w:rsidR="000B3C4F" w:rsidRPr="000B3C4F" w:rsidRDefault="000B3C4F" w:rsidP="003F5229">
            <w:pPr>
              <w:pStyle w:val="afff6"/>
            </w:pPr>
            <w:r w:rsidRPr="000B3C4F">
              <w:rPr>
                <w:rFonts w:hint="eastAsia"/>
              </w:rPr>
              <w:t>サイバーセキュリティ対策における代表的な</w:t>
            </w:r>
            <w:bookmarkStart w:id="1938" w:name="■フレームワーク26ー1"/>
            <w:r w:rsidR="00297234">
              <w:fldChar w:fldCharType="begin"/>
            </w:r>
            <w:r w:rsidR="00297234">
              <w:rPr>
                <w:rFonts w:hint="eastAsia"/>
              </w:rPr>
              <w:instrText xml:space="preserve">HYPERLINK </w:instrText>
            </w:r>
            <w:r w:rsidR="00297234">
              <w:instrText xml:space="preserve"> \l "</w:instrText>
            </w:r>
            <w:r w:rsidR="00297234">
              <w:rPr>
                <w:rFonts w:hint="eastAsia"/>
              </w:rPr>
              <w:instrText>■フレームワーク</w:instrText>
            </w:r>
            <w:r w:rsidR="00297234">
              <w:instrText>"</w:instrText>
            </w:r>
            <w:r w:rsidR="00297234">
              <w:fldChar w:fldCharType="separate"/>
            </w:r>
            <w:r w:rsidRPr="00297234">
              <w:rPr>
                <w:rStyle w:val="a7"/>
                <w:rFonts w:hint="eastAsia"/>
              </w:rPr>
              <w:t>フレームワーク</w:t>
            </w:r>
            <w:bookmarkEnd w:id="1938"/>
            <w:r w:rsidR="00297234">
              <w:fldChar w:fldCharType="end"/>
            </w:r>
            <w:r w:rsidRPr="000B3C4F">
              <w:rPr>
                <w:rFonts w:hint="eastAsia"/>
              </w:rPr>
              <w:t>（ISMS、</w:t>
            </w:r>
            <w:bookmarkStart w:id="1939" w:name="■NISTサイバーセキュリティフレームワーク（CSF）26ー1"/>
            <w:r w:rsidR="00393BEF">
              <w:fldChar w:fldCharType="begin"/>
            </w:r>
            <w:r w:rsidR="00393BEF">
              <w:rPr>
                <w:rFonts w:hint="eastAsia"/>
              </w:rPr>
              <w:instrText xml:space="preserve">HYPERLINK </w:instrText>
            </w:r>
            <w:r w:rsidR="00393BEF">
              <w:instrText xml:space="preserve"> \l "</w:instrText>
            </w:r>
            <w:r w:rsidR="00393BEF">
              <w:rPr>
                <w:rFonts w:hint="eastAsia"/>
              </w:rPr>
              <w:instrText>■</w:instrText>
            </w:r>
            <w:r w:rsidR="00393BEF">
              <w:instrText>NISTサイバーセキュリティフレームワーク（CSF）"</w:instrText>
            </w:r>
            <w:r w:rsidR="00393BEF">
              <w:fldChar w:fldCharType="separate"/>
            </w:r>
            <w:r w:rsidRPr="00393BEF">
              <w:rPr>
                <w:rStyle w:val="a7"/>
                <w:rFonts w:hint="eastAsia"/>
              </w:rPr>
              <w:t>CSF</w:t>
            </w:r>
            <w:bookmarkEnd w:id="1939"/>
            <w:r w:rsidR="00393BEF">
              <w:fldChar w:fldCharType="end"/>
            </w:r>
            <w:r w:rsidRPr="000B3C4F">
              <w:rPr>
                <w:rFonts w:hint="eastAsia"/>
              </w:rPr>
              <w:t>2.0、CPSFなど）の概要と、リスクマネジメントや</w:t>
            </w:r>
            <w:bookmarkStart w:id="1940" w:name="■リスクアセスメント26ー1"/>
            <w:r w:rsidR="00621AC7">
              <w:fldChar w:fldCharType="begin"/>
            </w:r>
            <w:r w:rsidR="00621AC7">
              <w:rPr>
                <w:rFonts w:hint="eastAsia"/>
              </w:rPr>
              <w:instrText xml:space="preserve">HYPERLINK </w:instrText>
            </w:r>
            <w:r w:rsidR="00621AC7">
              <w:instrText xml:space="preserve"> \l "</w:instrText>
            </w:r>
            <w:r w:rsidR="00621AC7">
              <w:rPr>
                <w:rFonts w:hint="eastAsia"/>
              </w:rPr>
              <w:instrText>■リスクアセスメント</w:instrText>
            </w:r>
            <w:r w:rsidR="00621AC7">
              <w:instrText>"</w:instrText>
            </w:r>
            <w:r w:rsidR="00621AC7">
              <w:fldChar w:fldCharType="separate"/>
            </w:r>
            <w:r w:rsidRPr="00621AC7">
              <w:rPr>
                <w:rStyle w:val="a7"/>
                <w:rFonts w:hint="eastAsia"/>
              </w:rPr>
              <w:t>リスクアセスメント</w:t>
            </w:r>
            <w:bookmarkEnd w:id="1940"/>
            <w:r w:rsidR="00621AC7">
              <w:fldChar w:fldCharType="end"/>
            </w:r>
            <w:r w:rsidRPr="000B3C4F">
              <w:rPr>
                <w:rFonts w:hint="eastAsia"/>
              </w:rPr>
              <w:t>の手法、リスク対応の考え方について説明しました。</w:t>
            </w:r>
          </w:p>
        </w:tc>
      </w:tr>
      <w:tr w:rsidR="000B3C4F" w:rsidRPr="000B3C4F" w14:paraId="0D29C226" w14:textId="77777777" w:rsidTr="000B3C4F">
        <w:trPr>
          <w:trHeight w:val="404"/>
        </w:trPr>
        <w:tc>
          <w:tcPr>
            <w:tcW w:w="10480" w:type="dxa"/>
            <w:tcBorders>
              <w:top w:val="single" w:sz="8" w:space="0" w:color="000000"/>
              <w:left w:val="single" w:sz="8" w:space="0" w:color="000000"/>
              <w:bottom w:val="single" w:sz="8" w:space="0" w:color="000000"/>
              <w:right w:val="single" w:sz="8" w:space="0" w:color="000000"/>
            </w:tcBorders>
            <w:tcMar>
              <w:top w:w="73" w:type="dxa"/>
              <w:left w:w="144" w:type="dxa"/>
              <w:bottom w:w="73" w:type="dxa"/>
              <w:right w:w="144" w:type="dxa"/>
            </w:tcMar>
            <w:vAlign w:val="center"/>
            <w:hideMark/>
          </w:tcPr>
          <w:p w14:paraId="7F58C2DC" w14:textId="77777777" w:rsidR="000B3C4F" w:rsidRPr="000B3C4F" w:rsidRDefault="000B3C4F" w:rsidP="003F5229">
            <w:pPr>
              <w:pStyle w:val="afff8"/>
            </w:pPr>
            <w:r w:rsidRPr="000B3C4F">
              <w:rPr>
                <w:rFonts w:hint="eastAsia"/>
              </w:rPr>
              <w:t>第7編 ISMSの構築と対策基準の策定と実施手順 【レベル３】</w:t>
            </w:r>
          </w:p>
          <w:p w14:paraId="0B387CFE" w14:textId="77777777" w:rsidR="000B3C4F" w:rsidRPr="000B3C4F" w:rsidRDefault="000B3C4F" w:rsidP="003F5229">
            <w:pPr>
              <w:pStyle w:val="afff8"/>
            </w:pPr>
            <w:r w:rsidRPr="000B3C4F">
              <w:rPr>
                <w:rFonts w:hint="eastAsia"/>
              </w:rPr>
              <w:t>（第13章～第19章）</w:t>
            </w:r>
          </w:p>
          <w:p w14:paraId="111FD48C" w14:textId="1E6A1F63" w:rsidR="000B3C4F" w:rsidRPr="000B3C4F" w:rsidRDefault="000B3C4F" w:rsidP="003F5229">
            <w:pPr>
              <w:pStyle w:val="afff6"/>
            </w:pPr>
            <w:r w:rsidRPr="000B3C4F">
              <w:rPr>
                <w:rFonts w:hint="eastAsia"/>
              </w:rPr>
              <w:t>ISMSのフレームワークを用いて、体系的・網羅的にセキュリティ対策基準、実施手順を作成する</w:t>
            </w:r>
            <w:r w:rsidR="006F743E">
              <w:rPr>
                <w:rFonts w:hint="eastAsia"/>
              </w:rPr>
              <w:t>Lv.3</w:t>
            </w:r>
            <w:r w:rsidRPr="000B3C4F">
              <w:rPr>
                <w:rFonts w:hint="eastAsia"/>
              </w:rPr>
              <w:t>網羅的アプローチについて説明しました。ISMSの管理策（組織的、人的、物理的、技術的管理策）をもとに、対策基準を策定する手順と、策定した対策基準をもとに具体的な実施手順を策定する方法を説明しました。最後に、内部・外部監査によるセキュリティ対策の有効性評価について解説しました。</w:t>
            </w:r>
          </w:p>
        </w:tc>
      </w:tr>
      <w:tr w:rsidR="000B3C4F" w:rsidRPr="000B3C4F" w14:paraId="227103C5" w14:textId="77777777" w:rsidTr="000B3C4F">
        <w:trPr>
          <w:trHeight w:val="423"/>
        </w:trPr>
        <w:tc>
          <w:tcPr>
            <w:tcW w:w="10480" w:type="dxa"/>
            <w:tcBorders>
              <w:top w:val="single" w:sz="8" w:space="0" w:color="000000"/>
              <w:left w:val="single" w:sz="8" w:space="0" w:color="000000"/>
              <w:bottom w:val="single" w:sz="8" w:space="0" w:color="000000"/>
              <w:right w:val="single" w:sz="8" w:space="0" w:color="000000"/>
            </w:tcBorders>
            <w:tcMar>
              <w:top w:w="73" w:type="dxa"/>
              <w:left w:w="144" w:type="dxa"/>
              <w:bottom w:w="73" w:type="dxa"/>
              <w:right w:w="144" w:type="dxa"/>
            </w:tcMar>
            <w:vAlign w:val="center"/>
            <w:hideMark/>
          </w:tcPr>
          <w:p w14:paraId="1609E3A1" w14:textId="77777777" w:rsidR="000B3C4F" w:rsidRPr="000B3C4F" w:rsidRDefault="000B3C4F" w:rsidP="003F5229">
            <w:pPr>
              <w:pStyle w:val="afff8"/>
            </w:pPr>
            <w:r w:rsidRPr="000B3C4F">
              <w:rPr>
                <w:rFonts w:hint="eastAsia"/>
              </w:rPr>
              <w:t>第8編 具体的な構築・運用の実践 【レベル３】</w:t>
            </w:r>
          </w:p>
          <w:p w14:paraId="146E5755" w14:textId="77777777" w:rsidR="000B3C4F" w:rsidRPr="000B3C4F" w:rsidRDefault="000B3C4F" w:rsidP="003F5229">
            <w:pPr>
              <w:pStyle w:val="afff8"/>
            </w:pPr>
            <w:r w:rsidRPr="000B3C4F">
              <w:rPr>
                <w:rFonts w:hint="eastAsia"/>
              </w:rPr>
              <w:t>（第20章～第21章）</w:t>
            </w:r>
          </w:p>
          <w:p w14:paraId="68190210" w14:textId="77777777" w:rsidR="000B3C4F" w:rsidRPr="000B3C4F" w:rsidRDefault="000B3C4F" w:rsidP="003F5229">
            <w:pPr>
              <w:pStyle w:val="afff6"/>
            </w:pPr>
            <w:r w:rsidRPr="000B3C4F">
              <w:rPr>
                <w:rFonts w:hint="eastAsia"/>
              </w:rPr>
              <w:t>デジタル・ガバメント推進標準ガイドラインなどが示すサービスシステム構築と運用の工程を参考に、中小企業においても有効な情報システムを導入する流れと、セキュリティ対策の実装と運用ポイントを説明しました。ECサイトを例にとり、企画から要件定義、調達、設計・開発、運用保守までの流れと、セキュリティ機能の実装方法を解説しました。</w:t>
            </w:r>
          </w:p>
        </w:tc>
      </w:tr>
      <w:tr w:rsidR="000B3C4F" w:rsidRPr="000B3C4F" w14:paraId="6233E3ED" w14:textId="77777777" w:rsidTr="000B3C4F">
        <w:trPr>
          <w:trHeight w:val="404"/>
        </w:trPr>
        <w:tc>
          <w:tcPr>
            <w:tcW w:w="10480" w:type="dxa"/>
            <w:tcBorders>
              <w:top w:val="single" w:sz="8" w:space="0" w:color="000000"/>
              <w:left w:val="single" w:sz="8" w:space="0" w:color="000000"/>
              <w:bottom w:val="single" w:sz="8" w:space="0" w:color="000000"/>
              <w:right w:val="single" w:sz="8" w:space="0" w:color="000000"/>
            </w:tcBorders>
            <w:tcMar>
              <w:top w:w="73" w:type="dxa"/>
              <w:left w:w="144" w:type="dxa"/>
              <w:bottom w:w="73" w:type="dxa"/>
              <w:right w:w="144" w:type="dxa"/>
            </w:tcMar>
            <w:vAlign w:val="center"/>
            <w:hideMark/>
          </w:tcPr>
          <w:p w14:paraId="64AA5BE1" w14:textId="77777777" w:rsidR="000B3C4F" w:rsidRPr="000B3C4F" w:rsidRDefault="000B3C4F" w:rsidP="003F5229">
            <w:pPr>
              <w:pStyle w:val="afff8"/>
            </w:pPr>
            <w:r w:rsidRPr="000B3C4F">
              <w:rPr>
                <w:rFonts w:hint="eastAsia"/>
              </w:rPr>
              <w:t>第9編 組織として実践するためのスキル・知識と人材育成 【レベル共通】</w:t>
            </w:r>
          </w:p>
          <w:p w14:paraId="7693B33B" w14:textId="77777777" w:rsidR="000B3C4F" w:rsidRPr="000B3C4F" w:rsidRDefault="000B3C4F" w:rsidP="003F5229">
            <w:pPr>
              <w:pStyle w:val="afff8"/>
            </w:pPr>
            <w:r w:rsidRPr="000B3C4F">
              <w:rPr>
                <w:rFonts w:hint="eastAsia"/>
              </w:rPr>
              <w:t>（第22章～第25章）</w:t>
            </w:r>
          </w:p>
          <w:p w14:paraId="1B4FDF3D" w14:textId="77777777" w:rsidR="000B3C4F" w:rsidRPr="000B3C4F" w:rsidRDefault="000B3C4F" w:rsidP="003F5229">
            <w:pPr>
              <w:pStyle w:val="afff6"/>
            </w:pPr>
            <w:r w:rsidRPr="000B3C4F">
              <w:rPr>
                <w:rFonts w:hint="eastAsia"/>
              </w:rPr>
              <w:t>各種スキル標準のフレームワークをもとに、必要とされる新しいスキルや知識、ITおよびデジタル人材のスキル、知識の認定制度について解説するとともに、必要な知識やスキルを備えた人材の育成・確保のために、関係機関が公表しているセキュリティ関連のカリキュラムを紹介しました。また紹介したカリキュラムなどを活用して教育・研修計画を作成する方法を解説しました。</w:t>
            </w:r>
          </w:p>
        </w:tc>
      </w:tr>
    </w:tbl>
    <w:p w14:paraId="77F15051" w14:textId="77777777" w:rsidR="00BC5E75" w:rsidRDefault="00BC5E75" w:rsidP="00BC5E75">
      <w:pPr>
        <w:ind w:left="7044" w:firstLineChars="0" w:firstLine="0"/>
        <w:jc w:val="left"/>
        <w:rPr>
          <w:b/>
        </w:rPr>
      </w:pPr>
    </w:p>
    <w:p w14:paraId="7BBBE0D9" w14:textId="6BCECF3D" w:rsidR="000B3C4F" w:rsidRPr="000B3C4F" w:rsidRDefault="000B3C4F" w:rsidP="002A6987">
      <w:pPr>
        <w:pStyle w:val="3"/>
      </w:pPr>
      <w:bookmarkStart w:id="1941" w:name="_Toc188349166"/>
      <w:r w:rsidRPr="000B3C4F">
        <w:rPr>
          <w:rFonts w:hint="eastAsia"/>
        </w:rPr>
        <w:t>テキストの活用ポイント</w:t>
      </w:r>
      <w:bookmarkEnd w:id="1941"/>
    </w:p>
    <w:p w14:paraId="71ADD84B" w14:textId="74C7CEFA" w:rsidR="000B3C4F" w:rsidRPr="000B3C4F" w:rsidRDefault="000B3C4F" w:rsidP="000B3C4F">
      <w:pPr>
        <w:jc w:val="left"/>
      </w:pPr>
      <w:r w:rsidRPr="000B3C4F">
        <w:rPr>
          <w:rFonts w:hint="eastAsia"/>
        </w:rPr>
        <w:t>本テキストを通してセキュリティ対策を実践するために、自組織のレベルに応じて、認識すべき事項を把握した上で、参考となる章を選択した活用法が効果的です。以下のアクションに沿って本テキストを活用してください。</w:t>
      </w:r>
    </w:p>
    <w:p w14:paraId="19A1044F" w14:textId="5C741B86" w:rsidR="00E01CF7" w:rsidRPr="000B3C4F" w:rsidRDefault="00E01CF7" w:rsidP="000B3C4F">
      <w:pPr>
        <w:jc w:val="left"/>
      </w:pPr>
      <w:r>
        <w:rPr>
          <w:noProof/>
        </w:rPr>
        <w:drawing>
          <wp:anchor distT="0" distB="0" distL="114300" distR="114300" simplePos="0" relativeHeight="251656622" behindDoc="0" locked="0" layoutInCell="1" allowOverlap="1" wp14:anchorId="6D50D0D9" wp14:editId="17DA758A">
            <wp:simplePos x="0" y="0"/>
            <wp:positionH relativeFrom="margin">
              <wp:align>center</wp:align>
            </wp:positionH>
            <wp:positionV relativeFrom="paragraph">
              <wp:posOffset>259080</wp:posOffset>
            </wp:positionV>
            <wp:extent cx="5639435" cy="3030220"/>
            <wp:effectExtent l="0" t="0" r="0" b="0"/>
            <wp:wrapTopAndBottom/>
            <wp:docPr id="56230119"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39435" cy="3030220"/>
                    </a:xfrm>
                    <a:prstGeom prst="rect">
                      <a:avLst/>
                    </a:prstGeom>
                    <a:noFill/>
                    <a:ln>
                      <a:noFill/>
                    </a:ln>
                  </pic:spPr>
                </pic:pic>
              </a:graphicData>
            </a:graphic>
          </wp:anchor>
        </w:drawing>
      </w:r>
    </w:p>
    <w:p w14:paraId="354FB201" w14:textId="77777777" w:rsidR="000B3C4F" w:rsidRPr="000B3C4F" w:rsidRDefault="000B3C4F" w:rsidP="000B3C4F">
      <w:pPr>
        <w:jc w:val="left"/>
      </w:pPr>
    </w:p>
    <w:p w14:paraId="4D6C9479" w14:textId="77777777" w:rsidR="000B3C4F" w:rsidRPr="000B3C4F" w:rsidRDefault="000B3C4F" w:rsidP="00FE6928">
      <w:pPr>
        <w:pStyle w:val="5"/>
      </w:pPr>
      <w:r w:rsidRPr="000B3C4F">
        <w:rPr>
          <w:rFonts w:hint="eastAsia"/>
        </w:rPr>
        <w:t>1．ポイントの再認識</w:t>
      </w:r>
    </w:p>
    <w:p w14:paraId="5988C411" w14:textId="77777777" w:rsidR="000B3C4F" w:rsidRPr="000B3C4F" w:rsidRDefault="000B3C4F" w:rsidP="000B3C4F">
      <w:pPr>
        <w:jc w:val="left"/>
      </w:pPr>
      <w:r w:rsidRPr="000B3C4F">
        <w:rPr>
          <w:rFonts w:hint="eastAsia"/>
        </w:rPr>
        <w:t>「DXの理解からサイバーセキュリティ対策の実践まで」のポイントを再認識します。各章の内容は以下の通りです。</w:t>
      </w:r>
    </w:p>
    <w:p w14:paraId="6ED69F68" w14:textId="77777777" w:rsidR="000B3C4F" w:rsidRPr="000B3C4F" w:rsidRDefault="000B3C4F" w:rsidP="000B3C4F">
      <w:pPr>
        <w:jc w:val="left"/>
      </w:pPr>
    </w:p>
    <w:p w14:paraId="3AAE53D0" w14:textId="77777777" w:rsidR="000B3C4F" w:rsidRPr="000B3C4F" w:rsidRDefault="000B3C4F" w:rsidP="00892C01">
      <w:pPr>
        <w:pStyle w:val="ab"/>
        <w:numPr>
          <w:ilvl w:val="0"/>
          <w:numId w:val="516"/>
        </w:numPr>
        <w:ind w:leftChars="0" w:firstLineChars="0"/>
      </w:pPr>
      <w:r w:rsidRPr="000B3C4F">
        <w:rPr>
          <w:rFonts w:hint="eastAsia"/>
        </w:rPr>
        <w:t>DXの推進の考え方の把握</w:t>
      </w:r>
    </w:p>
    <w:p w14:paraId="4CD2364B" w14:textId="77777777" w:rsidR="000B3C4F" w:rsidRPr="000B3C4F" w:rsidRDefault="000B3C4F" w:rsidP="00892C01">
      <w:pPr>
        <w:pStyle w:val="ab"/>
        <w:numPr>
          <w:ilvl w:val="0"/>
          <w:numId w:val="516"/>
        </w:numPr>
        <w:ind w:leftChars="0" w:firstLineChars="0"/>
      </w:pPr>
      <w:r w:rsidRPr="000B3C4F">
        <w:rPr>
          <w:rFonts w:hint="eastAsia"/>
        </w:rPr>
        <w:t>セキュリティ対策の全容の認識</w:t>
      </w:r>
    </w:p>
    <w:p w14:paraId="3779AC05" w14:textId="77777777" w:rsidR="000B3C4F" w:rsidRPr="000B3C4F" w:rsidRDefault="000B3C4F" w:rsidP="00892C01">
      <w:pPr>
        <w:pStyle w:val="ab"/>
        <w:numPr>
          <w:ilvl w:val="0"/>
          <w:numId w:val="516"/>
        </w:numPr>
        <w:ind w:leftChars="0" w:firstLineChars="0"/>
      </w:pPr>
      <w:r w:rsidRPr="000B3C4F">
        <w:rPr>
          <w:rFonts w:hint="eastAsia"/>
        </w:rPr>
        <w:t>自組織でのセキュリティ対策の実施項目の認識</w:t>
      </w:r>
    </w:p>
    <w:p w14:paraId="2936EC61" w14:textId="2430ADC6" w:rsidR="000B3C4F" w:rsidRPr="000B3C4F" w:rsidRDefault="000B3C4F" w:rsidP="00892C01">
      <w:pPr>
        <w:pStyle w:val="ab"/>
        <w:numPr>
          <w:ilvl w:val="0"/>
          <w:numId w:val="516"/>
        </w:numPr>
        <w:ind w:leftChars="0" w:firstLineChars="0"/>
      </w:pPr>
      <w:r w:rsidRPr="000B3C4F">
        <w:rPr>
          <w:rFonts w:hint="eastAsia"/>
        </w:rPr>
        <w:t>自組織としての実践準備</w:t>
      </w:r>
    </w:p>
    <w:tbl>
      <w:tblPr>
        <w:tblStyle w:val="aa"/>
        <w:tblW w:w="0" w:type="auto"/>
        <w:tblLook w:val="04A0" w:firstRow="1" w:lastRow="0" w:firstColumn="1" w:lastColumn="0" w:noHBand="0" w:noVBand="1"/>
      </w:tblPr>
      <w:tblGrid>
        <w:gridCol w:w="2263"/>
        <w:gridCol w:w="8193"/>
      </w:tblGrid>
      <w:tr w:rsidR="000B3C4F" w:rsidRPr="000B3C4F" w14:paraId="7E473402" w14:textId="77777777" w:rsidTr="000B3C4F">
        <w:tc>
          <w:tcPr>
            <w:tcW w:w="10456" w:type="dxa"/>
            <w:gridSpan w:val="2"/>
            <w:tcBorders>
              <w:top w:val="single" w:sz="4" w:space="0" w:color="auto"/>
              <w:left w:val="single" w:sz="4" w:space="0" w:color="auto"/>
              <w:bottom w:val="single" w:sz="4" w:space="0" w:color="auto"/>
              <w:right w:val="single" w:sz="4" w:space="0" w:color="auto"/>
            </w:tcBorders>
            <w:shd w:val="clear" w:color="auto" w:fill="215E99" w:themeFill="text2" w:themeFillTint="BF"/>
            <w:hideMark/>
          </w:tcPr>
          <w:p w14:paraId="3B170C7F" w14:textId="77777777" w:rsidR="000B3C4F" w:rsidRPr="000B3C4F" w:rsidRDefault="000B3C4F" w:rsidP="006E0E94">
            <w:pPr>
              <w:pStyle w:val="aff0"/>
            </w:pPr>
            <w:r w:rsidRPr="000B3C4F">
              <w:rPr>
                <w:rFonts w:hint="eastAsia"/>
              </w:rPr>
              <w:t>DXの推進の考え方の把握</w:t>
            </w:r>
          </w:p>
        </w:tc>
      </w:tr>
      <w:tr w:rsidR="000B3C4F" w:rsidRPr="000B3C4F" w14:paraId="0C67F664" w14:textId="77777777" w:rsidTr="000B3C4F">
        <w:tc>
          <w:tcPr>
            <w:tcW w:w="2263" w:type="dxa"/>
            <w:tcBorders>
              <w:top w:val="single" w:sz="4" w:space="0" w:color="auto"/>
              <w:left w:val="single" w:sz="4" w:space="0" w:color="auto"/>
              <w:bottom w:val="single" w:sz="4" w:space="0" w:color="auto"/>
              <w:right w:val="single" w:sz="4" w:space="0" w:color="auto"/>
            </w:tcBorders>
            <w:hideMark/>
          </w:tcPr>
          <w:p w14:paraId="0CA322B2" w14:textId="77777777" w:rsidR="000B3C4F" w:rsidRPr="000B3C4F" w:rsidRDefault="000B3C4F" w:rsidP="006E0E94">
            <w:pPr>
              <w:pStyle w:val="afff6"/>
            </w:pPr>
            <w:r w:rsidRPr="000B3C4F">
              <w:rPr>
                <w:rFonts w:hint="eastAsia"/>
              </w:rPr>
              <w:t>第１章</w:t>
            </w:r>
          </w:p>
        </w:tc>
        <w:tc>
          <w:tcPr>
            <w:tcW w:w="8193" w:type="dxa"/>
            <w:tcBorders>
              <w:top w:val="single" w:sz="4" w:space="0" w:color="auto"/>
              <w:left w:val="single" w:sz="4" w:space="0" w:color="auto"/>
              <w:bottom w:val="single" w:sz="4" w:space="0" w:color="auto"/>
              <w:right w:val="single" w:sz="4" w:space="0" w:color="auto"/>
            </w:tcBorders>
            <w:hideMark/>
          </w:tcPr>
          <w:p w14:paraId="6976C4C7" w14:textId="77777777" w:rsidR="000B3C4F" w:rsidRPr="000B3C4F" w:rsidRDefault="000B3C4F" w:rsidP="006E0E94">
            <w:pPr>
              <w:pStyle w:val="afff6"/>
            </w:pPr>
            <w:r w:rsidRPr="000B3C4F">
              <w:rPr>
                <w:rFonts w:hint="eastAsia"/>
              </w:rPr>
              <w:t>技術革新や経済のグローバル化といったビジネス環境の激しい変化に対応し、顧客ニーズに合致した製品・サービスを提供していくためには、DXを推進する必要があること、つまり、データとデジタル技術を活用して、製品やサービスのみならずビジネスモデルや組織、プロセス、企業文化・風土を変革していく必要があることを解説しています。</w:t>
            </w:r>
          </w:p>
        </w:tc>
      </w:tr>
      <w:tr w:rsidR="000B3C4F" w:rsidRPr="000B3C4F" w14:paraId="62DE387C" w14:textId="77777777" w:rsidTr="000B3C4F">
        <w:tc>
          <w:tcPr>
            <w:tcW w:w="2263" w:type="dxa"/>
            <w:tcBorders>
              <w:top w:val="single" w:sz="4" w:space="0" w:color="auto"/>
              <w:left w:val="single" w:sz="4" w:space="0" w:color="auto"/>
              <w:bottom w:val="single" w:sz="4" w:space="0" w:color="auto"/>
              <w:right w:val="single" w:sz="4" w:space="0" w:color="auto"/>
            </w:tcBorders>
            <w:hideMark/>
          </w:tcPr>
          <w:p w14:paraId="0B64039E" w14:textId="77777777" w:rsidR="000B3C4F" w:rsidRPr="000B3C4F" w:rsidRDefault="000B3C4F" w:rsidP="006E0E94">
            <w:pPr>
              <w:pStyle w:val="afff6"/>
            </w:pPr>
            <w:r w:rsidRPr="000B3C4F">
              <w:rPr>
                <w:rFonts w:hint="eastAsia"/>
              </w:rPr>
              <w:t>第３章</w:t>
            </w:r>
          </w:p>
        </w:tc>
        <w:tc>
          <w:tcPr>
            <w:tcW w:w="8193" w:type="dxa"/>
            <w:tcBorders>
              <w:top w:val="single" w:sz="4" w:space="0" w:color="auto"/>
              <w:left w:val="single" w:sz="4" w:space="0" w:color="auto"/>
              <w:bottom w:val="single" w:sz="4" w:space="0" w:color="auto"/>
              <w:right w:val="single" w:sz="4" w:space="0" w:color="auto"/>
            </w:tcBorders>
            <w:hideMark/>
          </w:tcPr>
          <w:p w14:paraId="16EB7B19" w14:textId="0ED8743E" w:rsidR="000B3C4F" w:rsidRPr="000B3C4F" w:rsidRDefault="000B3C4F" w:rsidP="006E0E94">
            <w:pPr>
              <w:pStyle w:val="afff6"/>
            </w:pPr>
            <w:r w:rsidRPr="000B3C4F">
              <w:rPr>
                <w:rFonts w:hint="eastAsia"/>
              </w:rPr>
              <w:t>国によるデジタル社会に関する方針や政策、</w:t>
            </w:r>
            <w:bookmarkStart w:id="1942" w:name="■Society5．026ー2"/>
            <w:r w:rsidR="00252F8F">
              <w:fldChar w:fldCharType="begin"/>
            </w:r>
            <w:r w:rsidR="00252F8F">
              <w:rPr>
                <w:rFonts w:hint="eastAsia"/>
              </w:rPr>
              <w:instrText xml:space="preserve">HYPERLINK </w:instrText>
            </w:r>
            <w:r w:rsidR="00252F8F">
              <w:instrText xml:space="preserve"> \l "</w:instrText>
            </w:r>
            <w:r w:rsidR="00252F8F">
              <w:rPr>
                <w:rFonts w:hint="eastAsia"/>
              </w:rPr>
              <w:instrText>■</w:instrText>
            </w:r>
            <w:r w:rsidR="00252F8F">
              <w:instrText>Society5．0"</w:instrText>
            </w:r>
            <w:r w:rsidR="00252F8F">
              <w:fldChar w:fldCharType="separate"/>
            </w:r>
            <w:r w:rsidRPr="00252F8F">
              <w:rPr>
                <w:rStyle w:val="a7"/>
                <w:rFonts w:hint="eastAsia"/>
              </w:rPr>
              <w:t>Society5.0</w:t>
            </w:r>
            <w:bookmarkEnd w:id="1942"/>
            <w:r w:rsidR="00252F8F">
              <w:fldChar w:fldCharType="end"/>
            </w:r>
            <w:r w:rsidRPr="000B3C4F">
              <w:rPr>
                <w:rFonts w:hint="eastAsia"/>
              </w:rPr>
              <w:t>の概要やDX推進における中小企業の優位性とサイバーセキュリティの重要性を解説しています。</w:t>
            </w:r>
          </w:p>
        </w:tc>
      </w:tr>
    </w:tbl>
    <w:p w14:paraId="0229D50D" w14:textId="77777777" w:rsidR="000B3C4F" w:rsidRPr="000B3C4F" w:rsidRDefault="000B3C4F" w:rsidP="000B3C4F">
      <w:pPr>
        <w:jc w:val="left"/>
      </w:pPr>
    </w:p>
    <w:tbl>
      <w:tblPr>
        <w:tblStyle w:val="aa"/>
        <w:tblW w:w="0" w:type="auto"/>
        <w:tblLook w:val="04A0" w:firstRow="1" w:lastRow="0" w:firstColumn="1" w:lastColumn="0" w:noHBand="0" w:noVBand="1"/>
      </w:tblPr>
      <w:tblGrid>
        <w:gridCol w:w="2263"/>
        <w:gridCol w:w="8193"/>
      </w:tblGrid>
      <w:tr w:rsidR="000B3C4F" w:rsidRPr="000B3C4F" w14:paraId="1CD07972" w14:textId="77777777" w:rsidTr="000B3C4F">
        <w:tc>
          <w:tcPr>
            <w:tcW w:w="10456" w:type="dxa"/>
            <w:gridSpan w:val="2"/>
            <w:tcBorders>
              <w:top w:val="single" w:sz="4" w:space="0" w:color="auto"/>
              <w:left w:val="single" w:sz="4" w:space="0" w:color="auto"/>
              <w:bottom w:val="single" w:sz="4" w:space="0" w:color="auto"/>
              <w:right w:val="single" w:sz="4" w:space="0" w:color="auto"/>
            </w:tcBorders>
            <w:shd w:val="clear" w:color="auto" w:fill="215E99" w:themeFill="text2" w:themeFillTint="BF"/>
            <w:hideMark/>
          </w:tcPr>
          <w:p w14:paraId="19DF0BB2" w14:textId="77777777" w:rsidR="000B3C4F" w:rsidRPr="000B3C4F" w:rsidRDefault="000B3C4F" w:rsidP="006E0E94">
            <w:pPr>
              <w:pStyle w:val="aff0"/>
            </w:pPr>
            <w:r w:rsidRPr="000B3C4F">
              <w:rPr>
                <w:rFonts w:hint="eastAsia"/>
              </w:rPr>
              <w:t>セキュリティ対策の全容の認識</w:t>
            </w:r>
          </w:p>
        </w:tc>
      </w:tr>
      <w:tr w:rsidR="000B3C4F" w:rsidRPr="000B3C4F" w14:paraId="0F522AE9" w14:textId="77777777" w:rsidTr="000B3C4F">
        <w:tc>
          <w:tcPr>
            <w:tcW w:w="2263" w:type="dxa"/>
            <w:tcBorders>
              <w:top w:val="single" w:sz="4" w:space="0" w:color="auto"/>
              <w:left w:val="single" w:sz="4" w:space="0" w:color="auto"/>
              <w:bottom w:val="single" w:sz="4" w:space="0" w:color="auto"/>
              <w:right w:val="single" w:sz="4" w:space="0" w:color="auto"/>
            </w:tcBorders>
            <w:hideMark/>
          </w:tcPr>
          <w:p w14:paraId="04CFC35D" w14:textId="77777777" w:rsidR="000B3C4F" w:rsidRPr="000B3C4F" w:rsidRDefault="000B3C4F" w:rsidP="006E0E94">
            <w:pPr>
              <w:pStyle w:val="afff6"/>
            </w:pPr>
            <w:r w:rsidRPr="000B3C4F">
              <w:rPr>
                <w:rFonts w:hint="eastAsia"/>
              </w:rPr>
              <w:t>第２章</w:t>
            </w:r>
          </w:p>
        </w:tc>
        <w:tc>
          <w:tcPr>
            <w:tcW w:w="8193" w:type="dxa"/>
            <w:tcBorders>
              <w:top w:val="single" w:sz="4" w:space="0" w:color="auto"/>
              <w:left w:val="single" w:sz="4" w:space="0" w:color="auto"/>
              <w:bottom w:val="single" w:sz="4" w:space="0" w:color="auto"/>
              <w:right w:val="single" w:sz="4" w:space="0" w:color="auto"/>
            </w:tcBorders>
            <w:hideMark/>
          </w:tcPr>
          <w:p w14:paraId="31867C0F" w14:textId="128DCE64" w:rsidR="000B3C4F" w:rsidRPr="000B3C4F" w:rsidRDefault="000B3C4F" w:rsidP="006E0E94">
            <w:pPr>
              <w:pStyle w:val="afff6"/>
            </w:pPr>
            <w:r w:rsidRPr="000B3C4F">
              <w:rPr>
                <w:rFonts w:hint="eastAsia"/>
              </w:rPr>
              <w:t>UTMや</w:t>
            </w:r>
            <w:bookmarkStart w:id="1943" w:name="■EDR26ー2"/>
            <w:r w:rsidR="00DF39DE">
              <w:fldChar w:fldCharType="begin"/>
            </w:r>
            <w:r w:rsidR="00DF39DE">
              <w:rPr>
                <w:rFonts w:hint="eastAsia"/>
              </w:rPr>
              <w:instrText xml:space="preserve">HYPERLINK </w:instrText>
            </w:r>
            <w:r w:rsidR="00DF39DE">
              <w:instrText xml:space="preserve"> \l "</w:instrText>
            </w:r>
            <w:r w:rsidR="00DF39DE">
              <w:rPr>
                <w:rFonts w:hint="eastAsia"/>
              </w:rPr>
              <w:instrText>■</w:instrText>
            </w:r>
            <w:r w:rsidR="00DF39DE">
              <w:instrText>EDR"</w:instrText>
            </w:r>
            <w:r w:rsidR="00DF39DE">
              <w:fldChar w:fldCharType="separate"/>
            </w:r>
            <w:r w:rsidRPr="00DF39DE">
              <w:rPr>
                <w:rStyle w:val="a7"/>
                <w:rFonts w:hint="eastAsia"/>
              </w:rPr>
              <w:t>EDR</w:t>
            </w:r>
            <w:bookmarkEnd w:id="1943"/>
            <w:r w:rsidR="00DF39DE">
              <w:fldChar w:fldCharType="end"/>
            </w:r>
            <w:r w:rsidRPr="000B3C4F">
              <w:rPr>
                <w:rFonts w:hint="eastAsia"/>
              </w:rPr>
              <w:t>の基本的なセキュリティ対策に加え、中小企業向けの「</w:t>
            </w:r>
            <w:bookmarkStart w:id="1944" w:name="■SECURITYACTION26ー2"/>
            <w:r w:rsidR="007D711E">
              <w:fldChar w:fldCharType="begin"/>
            </w:r>
            <w:r w:rsidR="007D711E">
              <w:rPr>
                <w:rFonts w:hint="eastAsia"/>
              </w:rPr>
              <w:instrText xml:space="preserve">HYPERLINK </w:instrText>
            </w:r>
            <w:r w:rsidR="007D711E">
              <w:instrText xml:space="preserve"> \l "</w:instrText>
            </w:r>
            <w:r w:rsidR="007D711E">
              <w:rPr>
                <w:rFonts w:hint="eastAsia"/>
              </w:rPr>
              <w:instrText>■</w:instrText>
            </w:r>
            <w:r w:rsidR="007D711E">
              <w:instrText>SECURITYACTION"</w:instrText>
            </w:r>
            <w:r w:rsidR="007D711E">
              <w:fldChar w:fldCharType="separate"/>
            </w:r>
            <w:r w:rsidRPr="007D711E">
              <w:rPr>
                <w:rStyle w:val="a7"/>
                <w:rFonts w:hint="eastAsia"/>
              </w:rPr>
              <w:t>SECURITY ACTION</w:t>
            </w:r>
            <w:bookmarkEnd w:id="1944"/>
            <w:r w:rsidR="007D711E">
              <w:fldChar w:fldCharType="end"/>
            </w:r>
            <w:r w:rsidRPr="000B3C4F">
              <w:rPr>
                <w:rFonts w:hint="eastAsia"/>
              </w:rPr>
              <w:t>」制度や、サイバーセキュリティの脅威に対処するための3つのアプローチ手法について解説しています。</w:t>
            </w:r>
          </w:p>
        </w:tc>
      </w:tr>
      <w:tr w:rsidR="000B3C4F" w:rsidRPr="000B3C4F" w14:paraId="7B434540" w14:textId="77777777" w:rsidTr="000B3C4F">
        <w:tc>
          <w:tcPr>
            <w:tcW w:w="2263" w:type="dxa"/>
            <w:tcBorders>
              <w:top w:val="single" w:sz="4" w:space="0" w:color="auto"/>
              <w:left w:val="single" w:sz="4" w:space="0" w:color="auto"/>
              <w:bottom w:val="single" w:sz="4" w:space="0" w:color="auto"/>
              <w:right w:val="single" w:sz="4" w:space="0" w:color="auto"/>
            </w:tcBorders>
            <w:hideMark/>
          </w:tcPr>
          <w:p w14:paraId="5E44EFDB" w14:textId="77777777" w:rsidR="000B3C4F" w:rsidRPr="000B3C4F" w:rsidRDefault="000B3C4F" w:rsidP="006E0E94">
            <w:pPr>
              <w:pStyle w:val="afff6"/>
            </w:pPr>
            <w:r w:rsidRPr="000B3C4F">
              <w:rPr>
                <w:rFonts w:hint="eastAsia"/>
              </w:rPr>
              <w:t>第４章</w:t>
            </w:r>
          </w:p>
        </w:tc>
        <w:bookmarkStart w:id="1945" w:name="■サイバーセキュリティ戦略26ー2"/>
        <w:tc>
          <w:tcPr>
            <w:tcW w:w="8193" w:type="dxa"/>
            <w:tcBorders>
              <w:top w:val="single" w:sz="4" w:space="0" w:color="auto"/>
              <w:left w:val="single" w:sz="4" w:space="0" w:color="auto"/>
              <w:bottom w:val="single" w:sz="4" w:space="0" w:color="auto"/>
              <w:right w:val="single" w:sz="4" w:space="0" w:color="auto"/>
            </w:tcBorders>
            <w:hideMark/>
          </w:tcPr>
          <w:p w14:paraId="15B27BC7" w14:textId="204164AF" w:rsidR="000B3C4F" w:rsidRPr="000B3C4F" w:rsidRDefault="001B4C6E" w:rsidP="006E0E94">
            <w:pPr>
              <w:pStyle w:val="afff6"/>
            </w:pPr>
            <w:r>
              <w:fldChar w:fldCharType="begin"/>
            </w:r>
            <w:r>
              <w:rPr>
                <w:rFonts w:hint="eastAsia"/>
              </w:rPr>
              <w:instrText xml:space="preserve">HYPERLINK </w:instrText>
            </w:r>
            <w:r>
              <w:instrText xml:space="preserve"> \l "</w:instrText>
            </w:r>
            <w:r>
              <w:rPr>
                <w:rFonts w:hint="eastAsia"/>
              </w:rPr>
              <w:instrText>■サイバーセキュリティ戦略</w:instrText>
            </w:r>
            <w:r>
              <w:instrText>"</w:instrText>
            </w:r>
            <w:r>
              <w:fldChar w:fldCharType="separate"/>
            </w:r>
            <w:r w:rsidR="000B3C4F" w:rsidRPr="001B4C6E">
              <w:rPr>
                <w:rStyle w:val="a7"/>
                <w:rFonts w:hint="eastAsia"/>
              </w:rPr>
              <w:t>サイバーセキュリティ戦略</w:t>
            </w:r>
            <w:bookmarkEnd w:id="1945"/>
            <w:r>
              <w:fldChar w:fldCharType="end"/>
            </w:r>
            <w:r w:rsidR="000B3C4F" w:rsidRPr="000B3C4F">
              <w:rPr>
                <w:rFonts w:hint="eastAsia"/>
              </w:rPr>
              <w:t>やDX with Cybersecurityの考え方、企業に求められる人材育成とサイバーセキュリティ対策の重要性、サイバーセキュリティに関する法令について解説しています。</w:t>
            </w:r>
          </w:p>
        </w:tc>
      </w:tr>
      <w:tr w:rsidR="000B3C4F" w:rsidRPr="000B3C4F" w14:paraId="4FB0D7CC" w14:textId="77777777" w:rsidTr="000B3C4F">
        <w:tc>
          <w:tcPr>
            <w:tcW w:w="2263" w:type="dxa"/>
            <w:tcBorders>
              <w:top w:val="single" w:sz="4" w:space="0" w:color="auto"/>
              <w:left w:val="single" w:sz="4" w:space="0" w:color="auto"/>
              <w:bottom w:val="single" w:sz="4" w:space="0" w:color="auto"/>
              <w:right w:val="single" w:sz="4" w:space="0" w:color="auto"/>
            </w:tcBorders>
            <w:hideMark/>
          </w:tcPr>
          <w:p w14:paraId="5EC49EC9" w14:textId="77777777" w:rsidR="000B3C4F" w:rsidRPr="000B3C4F" w:rsidRDefault="000B3C4F" w:rsidP="006E0E94">
            <w:pPr>
              <w:pStyle w:val="afff6"/>
            </w:pPr>
            <w:r w:rsidRPr="000B3C4F">
              <w:rPr>
                <w:rFonts w:hint="eastAsia"/>
              </w:rPr>
              <w:t>第５章</w:t>
            </w:r>
          </w:p>
        </w:tc>
        <w:tc>
          <w:tcPr>
            <w:tcW w:w="8193" w:type="dxa"/>
            <w:tcBorders>
              <w:top w:val="single" w:sz="4" w:space="0" w:color="auto"/>
              <w:left w:val="single" w:sz="4" w:space="0" w:color="auto"/>
              <w:bottom w:val="single" w:sz="4" w:space="0" w:color="auto"/>
              <w:right w:val="single" w:sz="4" w:space="0" w:color="auto"/>
            </w:tcBorders>
            <w:hideMark/>
          </w:tcPr>
          <w:p w14:paraId="380C6CA5" w14:textId="7B934F63" w:rsidR="000B3C4F" w:rsidRPr="000B3C4F" w:rsidRDefault="000B3C4F" w:rsidP="006E0E94">
            <w:pPr>
              <w:pStyle w:val="afff6"/>
            </w:pPr>
            <w:r w:rsidRPr="000B3C4F">
              <w:rPr>
                <w:rFonts w:hint="eastAsia"/>
              </w:rPr>
              <w:t>情報セキュリティ白書や情報セキュリティ10大脅威、最近のインシデント事例をもとに、</w:t>
            </w:r>
            <w:bookmarkStart w:id="1946" w:name="■ランサムウェア26ー2"/>
            <w:r w:rsidR="0058143C">
              <w:fldChar w:fldCharType="begin"/>
            </w:r>
            <w:r w:rsidR="0058143C">
              <w:rPr>
                <w:rFonts w:hint="eastAsia"/>
              </w:rPr>
              <w:instrText xml:space="preserve">HYPERLINK </w:instrText>
            </w:r>
            <w:r w:rsidR="0058143C">
              <w:instrText xml:space="preserve"> \l "</w:instrText>
            </w:r>
            <w:r w:rsidR="0058143C">
              <w:rPr>
                <w:rFonts w:hint="eastAsia"/>
              </w:rPr>
              <w:instrText>■ランサムウェア</w:instrText>
            </w:r>
            <w:r w:rsidR="0058143C">
              <w:instrText>"</w:instrText>
            </w:r>
            <w:r w:rsidR="0058143C">
              <w:fldChar w:fldCharType="separate"/>
            </w:r>
            <w:r w:rsidRPr="0058143C">
              <w:rPr>
                <w:rStyle w:val="a7"/>
                <w:rFonts w:hint="eastAsia"/>
              </w:rPr>
              <w:t>ランサムウェア</w:t>
            </w:r>
            <w:bookmarkEnd w:id="1946"/>
            <w:r w:rsidR="0058143C">
              <w:fldChar w:fldCharType="end"/>
            </w:r>
            <w:r w:rsidRPr="000B3C4F">
              <w:rPr>
                <w:rFonts w:hint="eastAsia"/>
              </w:rPr>
              <w:t>やサプライチェーン攻撃などの脅威とその対策や対応方法について解説しています。</w:t>
            </w:r>
          </w:p>
        </w:tc>
      </w:tr>
      <w:tr w:rsidR="000B3C4F" w:rsidRPr="000B3C4F" w14:paraId="09B31035" w14:textId="77777777" w:rsidTr="000B3C4F">
        <w:tc>
          <w:tcPr>
            <w:tcW w:w="2263" w:type="dxa"/>
            <w:tcBorders>
              <w:top w:val="single" w:sz="4" w:space="0" w:color="auto"/>
              <w:left w:val="single" w:sz="4" w:space="0" w:color="auto"/>
              <w:bottom w:val="single" w:sz="4" w:space="0" w:color="auto"/>
              <w:right w:val="single" w:sz="4" w:space="0" w:color="auto"/>
            </w:tcBorders>
            <w:hideMark/>
          </w:tcPr>
          <w:p w14:paraId="4E538F7D" w14:textId="77777777" w:rsidR="000B3C4F" w:rsidRPr="000B3C4F" w:rsidRDefault="000B3C4F" w:rsidP="006E0E94">
            <w:pPr>
              <w:pStyle w:val="afff6"/>
            </w:pPr>
            <w:r w:rsidRPr="000B3C4F">
              <w:rPr>
                <w:rFonts w:hint="eastAsia"/>
              </w:rPr>
              <w:t>第６章</w:t>
            </w:r>
          </w:p>
        </w:tc>
        <w:tc>
          <w:tcPr>
            <w:tcW w:w="8193" w:type="dxa"/>
            <w:tcBorders>
              <w:top w:val="single" w:sz="4" w:space="0" w:color="auto"/>
              <w:left w:val="single" w:sz="4" w:space="0" w:color="auto"/>
              <w:bottom w:val="single" w:sz="4" w:space="0" w:color="auto"/>
              <w:right w:val="single" w:sz="4" w:space="0" w:color="auto"/>
            </w:tcBorders>
            <w:hideMark/>
          </w:tcPr>
          <w:p w14:paraId="76B49B34" w14:textId="77777777" w:rsidR="000B3C4F" w:rsidRPr="000B3C4F" w:rsidRDefault="000B3C4F" w:rsidP="006E0E94">
            <w:pPr>
              <w:pStyle w:val="afff6"/>
            </w:pPr>
            <w:r w:rsidRPr="000B3C4F">
              <w:rPr>
                <w:rFonts w:hint="eastAsia"/>
              </w:rPr>
              <w:t>企業が取り組むべき業務効率化やコスト削減といった守りのIT投資と、DX推進に向けた攻めのIT投資の特徴と違い、そして経営者主体のセキュリティ対策の必要性について解説しています。</w:t>
            </w:r>
          </w:p>
        </w:tc>
      </w:tr>
      <w:tr w:rsidR="000B3C4F" w:rsidRPr="000B3C4F" w14:paraId="4FC48D32" w14:textId="77777777" w:rsidTr="000B3C4F">
        <w:tc>
          <w:tcPr>
            <w:tcW w:w="2263" w:type="dxa"/>
            <w:tcBorders>
              <w:top w:val="single" w:sz="4" w:space="0" w:color="auto"/>
              <w:left w:val="single" w:sz="4" w:space="0" w:color="auto"/>
              <w:bottom w:val="single" w:sz="4" w:space="0" w:color="auto"/>
              <w:right w:val="single" w:sz="4" w:space="0" w:color="auto"/>
            </w:tcBorders>
            <w:hideMark/>
          </w:tcPr>
          <w:p w14:paraId="35816D8A" w14:textId="77777777" w:rsidR="000B3C4F" w:rsidRPr="000B3C4F" w:rsidRDefault="000B3C4F" w:rsidP="006E0E94">
            <w:pPr>
              <w:pStyle w:val="afff6"/>
            </w:pPr>
            <w:r w:rsidRPr="000B3C4F">
              <w:rPr>
                <w:rFonts w:hint="eastAsia"/>
              </w:rPr>
              <w:t>第７章</w:t>
            </w:r>
          </w:p>
        </w:tc>
        <w:bookmarkStart w:id="1947" w:name="■セキュリティポリシー２６－２"/>
        <w:tc>
          <w:tcPr>
            <w:tcW w:w="8193" w:type="dxa"/>
            <w:tcBorders>
              <w:top w:val="single" w:sz="4" w:space="0" w:color="auto"/>
              <w:left w:val="single" w:sz="4" w:space="0" w:color="auto"/>
              <w:bottom w:val="single" w:sz="4" w:space="0" w:color="auto"/>
              <w:right w:val="single" w:sz="4" w:space="0" w:color="auto"/>
            </w:tcBorders>
            <w:hideMark/>
          </w:tcPr>
          <w:p w14:paraId="41540805" w14:textId="49B8E47C" w:rsidR="000B3C4F" w:rsidRPr="000B3C4F" w:rsidRDefault="00841304" w:rsidP="006E0E94">
            <w:pPr>
              <w:pStyle w:val="afff6"/>
            </w:pPr>
            <w:r>
              <w:fldChar w:fldCharType="begin"/>
            </w:r>
            <w:r>
              <w:rPr>
                <w:rFonts w:hint="eastAsia"/>
              </w:rPr>
              <w:instrText xml:space="preserve">HYPERLINK </w:instrText>
            </w:r>
            <w:r>
              <w:instrText xml:space="preserve"> \l "</w:instrText>
            </w:r>
            <w:r>
              <w:rPr>
                <w:rFonts w:hint="eastAsia"/>
              </w:rPr>
              <w:instrText>■セキュリティポリシー</w:instrText>
            </w:r>
            <w:r>
              <w:instrText>"</w:instrText>
            </w:r>
            <w:r>
              <w:fldChar w:fldCharType="separate"/>
            </w:r>
            <w:r w:rsidR="000B3C4F" w:rsidRPr="00841304">
              <w:rPr>
                <w:rStyle w:val="a7"/>
                <w:rFonts w:hint="eastAsia"/>
              </w:rPr>
              <w:t>セキュリティポリシー</w:t>
            </w:r>
            <w:bookmarkEnd w:id="1947"/>
            <w:r>
              <w:fldChar w:fldCharType="end"/>
            </w:r>
            <w:r w:rsidR="000B3C4F" w:rsidRPr="000B3C4F">
              <w:rPr>
                <w:rFonts w:hint="eastAsia"/>
              </w:rPr>
              <w:t>の構成（基本方針、対策基準、実施手順・運用規則など）や、企業が現在の状況や目標に合わせた「対策基準」を策定する際に活用できる3つのアプローチ手法を解説しています。</w:t>
            </w:r>
          </w:p>
        </w:tc>
      </w:tr>
      <w:tr w:rsidR="000B3C4F" w:rsidRPr="000B3C4F" w14:paraId="23AF431C" w14:textId="77777777" w:rsidTr="000B3C4F">
        <w:tc>
          <w:tcPr>
            <w:tcW w:w="2263" w:type="dxa"/>
            <w:tcBorders>
              <w:top w:val="single" w:sz="4" w:space="0" w:color="auto"/>
              <w:left w:val="single" w:sz="4" w:space="0" w:color="auto"/>
              <w:bottom w:val="single" w:sz="4" w:space="0" w:color="auto"/>
              <w:right w:val="single" w:sz="4" w:space="0" w:color="auto"/>
            </w:tcBorders>
            <w:hideMark/>
          </w:tcPr>
          <w:p w14:paraId="426987C9" w14:textId="77777777" w:rsidR="000B3C4F" w:rsidRPr="000B3C4F" w:rsidRDefault="000B3C4F" w:rsidP="006E0E94">
            <w:pPr>
              <w:pStyle w:val="afff6"/>
            </w:pPr>
            <w:r w:rsidRPr="000B3C4F">
              <w:rPr>
                <w:rFonts w:hint="eastAsia"/>
              </w:rPr>
              <w:t>第８章</w:t>
            </w:r>
          </w:p>
        </w:tc>
        <w:tc>
          <w:tcPr>
            <w:tcW w:w="8193" w:type="dxa"/>
            <w:tcBorders>
              <w:top w:val="single" w:sz="4" w:space="0" w:color="auto"/>
              <w:left w:val="single" w:sz="4" w:space="0" w:color="auto"/>
              <w:bottom w:val="single" w:sz="4" w:space="0" w:color="auto"/>
              <w:right w:val="single" w:sz="4" w:space="0" w:color="auto"/>
            </w:tcBorders>
            <w:hideMark/>
          </w:tcPr>
          <w:p w14:paraId="658B14F1" w14:textId="79F130F3" w:rsidR="000B3C4F" w:rsidRPr="000B3C4F" w:rsidRDefault="000B3C4F" w:rsidP="006E0E94">
            <w:pPr>
              <w:pStyle w:val="afff6"/>
            </w:pPr>
            <w:r w:rsidRPr="000B3C4F">
              <w:rPr>
                <w:rFonts w:hint="eastAsia"/>
              </w:rPr>
              <w:t>リスクマネジメントを理解するために必要となる「リスク」、「</w:t>
            </w:r>
            <w:bookmarkStart w:id="1948" w:name="■脆弱性26ー2"/>
            <w:r w:rsidR="00903874">
              <w:fldChar w:fldCharType="begin"/>
            </w:r>
            <w:r w:rsidR="00903874">
              <w:rPr>
                <w:rFonts w:hint="eastAsia"/>
              </w:rPr>
              <w:instrText xml:space="preserve">HYPERLINK </w:instrText>
            </w:r>
            <w:r w:rsidR="00903874">
              <w:instrText xml:space="preserve"> \l "</w:instrText>
            </w:r>
            <w:r w:rsidR="00903874">
              <w:rPr>
                <w:rFonts w:hint="eastAsia"/>
              </w:rPr>
              <w:instrText>■脆弱性</w:instrText>
            </w:r>
            <w:r w:rsidR="00903874">
              <w:instrText>"</w:instrText>
            </w:r>
            <w:r w:rsidR="00903874">
              <w:fldChar w:fldCharType="separate"/>
            </w:r>
            <w:r w:rsidRPr="00903874">
              <w:rPr>
                <w:rStyle w:val="a7"/>
                <w:rFonts w:hint="eastAsia"/>
              </w:rPr>
              <w:t>脆弱性</w:t>
            </w:r>
            <w:bookmarkEnd w:id="1948"/>
            <w:r w:rsidR="00903874">
              <w:fldChar w:fldCharType="end"/>
            </w:r>
            <w:r w:rsidRPr="000B3C4F">
              <w:rPr>
                <w:rFonts w:hint="eastAsia"/>
              </w:rPr>
              <w:t>」、「脅威」といった用語の定義と関係性、さらに「脅威」、「脆弱性」の識別方法について解説しています。</w:t>
            </w:r>
          </w:p>
        </w:tc>
      </w:tr>
      <w:tr w:rsidR="000B3C4F" w:rsidRPr="000B3C4F" w14:paraId="661FC970" w14:textId="77777777" w:rsidTr="000B3C4F">
        <w:tc>
          <w:tcPr>
            <w:tcW w:w="2263" w:type="dxa"/>
            <w:tcBorders>
              <w:top w:val="single" w:sz="4" w:space="0" w:color="auto"/>
              <w:left w:val="single" w:sz="4" w:space="0" w:color="auto"/>
              <w:bottom w:val="single" w:sz="4" w:space="0" w:color="auto"/>
              <w:right w:val="single" w:sz="4" w:space="0" w:color="auto"/>
            </w:tcBorders>
            <w:hideMark/>
          </w:tcPr>
          <w:p w14:paraId="15AE4FAF" w14:textId="77777777" w:rsidR="000B3C4F" w:rsidRPr="000B3C4F" w:rsidRDefault="000B3C4F" w:rsidP="006E0E94">
            <w:pPr>
              <w:pStyle w:val="afff6"/>
            </w:pPr>
            <w:r w:rsidRPr="000B3C4F">
              <w:rPr>
                <w:rFonts w:hint="eastAsia"/>
              </w:rPr>
              <w:t>第11章</w:t>
            </w:r>
          </w:p>
        </w:tc>
        <w:tc>
          <w:tcPr>
            <w:tcW w:w="8193" w:type="dxa"/>
            <w:tcBorders>
              <w:top w:val="single" w:sz="4" w:space="0" w:color="auto"/>
              <w:left w:val="single" w:sz="4" w:space="0" w:color="auto"/>
              <w:bottom w:val="single" w:sz="4" w:space="0" w:color="auto"/>
              <w:right w:val="single" w:sz="4" w:space="0" w:color="auto"/>
            </w:tcBorders>
            <w:hideMark/>
          </w:tcPr>
          <w:p w14:paraId="5B339D20" w14:textId="60970869" w:rsidR="000B3C4F" w:rsidRPr="000B3C4F" w:rsidRDefault="000B3C4F" w:rsidP="006E0E94">
            <w:pPr>
              <w:pStyle w:val="afff6"/>
            </w:pPr>
            <w:r w:rsidRPr="000B3C4F">
              <w:rPr>
                <w:rFonts w:hint="eastAsia"/>
              </w:rPr>
              <w:t>セキュリティ対策を効果的かつ漏れなく行うため、セキュリティ対策に関連する</w:t>
            </w:r>
            <w:bookmarkStart w:id="1949" w:name="■フレームワーク26ー2"/>
            <w:r w:rsidR="00297234">
              <w:fldChar w:fldCharType="begin"/>
            </w:r>
            <w:r w:rsidR="00297234">
              <w:rPr>
                <w:rFonts w:hint="eastAsia"/>
              </w:rPr>
              <w:instrText xml:space="preserve">HYPERLINK </w:instrText>
            </w:r>
            <w:r w:rsidR="00297234">
              <w:instrText xml:space="preserve"> \l "</w:instrText>
            </w:r>
            <w:r w:rsidR="00297234">
              <w:rPr>
                <w:rFonts w:hint="eastAsia"/>
              </w:rPr>
              <w:instrText>■フレームワーク</w:instrText>
            </w:r>
            <w:r w:rsidR="00297234">
              <w:instrText>"</w:instrText>
            </w:r>
            <w:r w:rsidR="00297234">
              <w:fldChar w:fldCharType="separate"/>
            </w:r>
            <w:r w:rsidRPr="00297234">
              <w:rPr>
                <w:rStyle w:val="a7"/>
                <w:rFonts w:hint="eastAsia"/>
              </w:rPr>
              <w:t>フレームワーク</w:t>
            </w:r>
            <w:bookmarkEnd w:id="1949"/>
            <w:r w:rsidR="00297234">
              <w:fldChar w:fldCharType="end"/>
            </w:r>
            <w:r w:rsidRPr="000B3C4F">
              <w:rPr>
                <w:rFonts w:hint="eastAsia"/>
              </w:rPr>
              <w:t>の特徴や概要、そして各フレームワークの要素や要件について解説しています。</w:t>
            </w:r>
          </w:p>
        </w:tc>
      </w:tr>
      <w:tr w:rsidR="000B3C4F" w:rsidRPr="000B3C4F" w14:paraId="187E64FF" w14:textId="77777777" w:rsidTr="000B3C4F">
        <w:tc>
          <w:tcPr>
            <w:tcW w:w="2263" w:type="dxa"/>
            <w:tcBorders>
              <w:top w:val="single" w:sz="4" w:space="0" w:color="auto"/>
              <w:left w:val="single" w:sz="4" w:space="0" w:color="auto"/>
              <w:bottom w:val="single" w:sz="4" w:space="0" w:color="auto"/>
              <w:right w:val="single" w:sz="4" w:space="0" w:color="auto"/>
            </w:tcBorders>
            <w:hideMark/>
          </w:tcPr>
          <w:p w14:paraId="6C7FAE58" w14:textId="77777777" w:rsidR="000B3C4F" w:rsidRPr="000B3C4F" w:rsidRDefault="000B3C4F" w:rsidP="006E0E94">
            <w:pPr>
              <w:pStyle w:val="afff6"/>
            </w:pPr>
            <w:r w:rsidRPr="000B3C4F">
              <w:rPr>
                <w:rFonts w:hint="eastAsia"/>
              </w:rPr>
              <w:t>第14章</w:t>
            </w:r>
          </w:p>
        </w:tc>
        <w:tc>
          <w:tcPr>
            <w:tcW w:w="8193" w:type="dxa"/>
            <w:tcBorders>
              <w:top w:val="single" w:sz="4" w:space="0" w:color="auto"/>
              <w:left w:val="single" w:sz="4" w:space="0" w:color="auto"/>
              <w:bottom w:val="single" w:sz="4" w:space="0" w:color="auto"/>
              <w:right w:val="single" w:sz="4" w:space="0" w:color="auto"/>
            </w:tcBorders>
            <w:hideMark/>
          </w:tcPr>
          <w:p w14:paraId="79504BF1" w14:textId="56B30FFD" w:rsidR="000B3C4F" w:rsidRPr="000B3C4F" w:rsidRDefault="000B3C4F" w:rsidP="006E0E94">
            <w:pPr>
              <w:pStyle w:val="afff6"/>
            </w:pPr>
            <w:r w:rsidRPr="000B3C4F">
              <w:rPr>
                <w:rFonts w:hint="eastAsia"/>
              </w:rPr>
              <w:t>ISO/IEC 27002に基づく</w:t>
            </w:r>
            <w:bookmarkStart w:id="1950" w:name="■ISMS26ー2"/>
            <w:r w:rsidR="004C692F">
              <w:fldChar w:fldCharType="begin"/>
            </w:r>
            <w:r w:rsidR="004C692F">
              <w:rPr>
                <w:rFonts w:hint="eastAsia"/>
              </w:rPr>
              <w:instrText xml:space="preserve">HYPERLINK </w:instrText>
            </w:r>
            <w:r w:rsidR="004C692F">
              <w:instrText xml:space="preserve"> \l "</w:instrText>
            </w:r>
            <w:r w:rsidR="004C692F">
              <w:rPr>
                <w:rFonts w:hint="eastAsia"/>
              </w:rPr>
              <w:instrText>■</w:instrText>
            </w:r>
            <w:r w:rsidR="004C692F">
              <w:instrText>ISMS"</w:instrText>
            </w:r>
            <w:r w:rsidR="004C692F">
              <w:fldChar w:fldCharType="separate"/>
            </w:r>
            <w:r w:rsidRPr="004C692F">
              <w:rPr>
                <w:rStyle w:val="a7"/>
                <w:rFonts w:hint="eastAsia"/>
              </w:rPr>
              <w:t>ISMS</w:t>
            </w:r>
            <w:bookmarkEnd w:id="1950"/>
            <w:r w:rsidR="004C692F">
              <w:fldChar w:fldCharType="end"/>
            </w:r>
            <w:r w:rsidRPr="000B3C4F">
              <w:rPr>
                <w:rFonts w:hint="eastAsia"/>
              </w:rPr>
              <w:t>の管理策の分類と構成、企業が自社のリスクに応じたセキュリティ対策を選定・導入する重要性について解説しています。</w:t>
            </w:r>
          </w:p>
        </w:tc>
      </w:tr>
      <w:tr w:rsidR="000B3C4F" w:rsidRPr="000B3C4F" w14:paraId="613FB390" w14:textId="77777777" w:rsidTr="000B3C4F">
        <w:tc>
          <w:tcPr>
            <w:tcW w:w="2263" w:type="dxa"/>
            <w:tcBorders>
              <w:top w:val="single" w:sz="4" w:space="0" w:color="auto"/>
              <w:left w:val="single" w:sz="4" w:space="0" w:color="auto"/>
              <w:bottom w:val="single" w:sz="4" w:space="0" w:color="auto"/>
              <w:right w:val="single" w:sz="4" w:space="0" w:color="auto"/>
            </w:tcBorders>
            <w:hideMark/>
          </w:tcPr>
          <w:p w14:paraId="43F55BA2" w14:textId="77777777" w:rsidR="000B3C4F" w:rsidRPr="000B3C4F" w:rsidRDefault="000B3C4F" w:rsidP="006E0E94">
            <w:pPr>
              <w:pStyle w:val="afff6"/>
            </w:pPr>
            <w:r w:rsidRPr="000B3C4F">
              <w:rPr>
                <w:rFonts w:hint="eastAsia"/>
              </w:rPr>
              <w:t>第22章</w:t>
            </w:r>
          </w:p>
        </w:tc>
        <w:tc>
          <w:tcPr>
            <w:tcW w:w="8193" w:type="dxa"/>
            <w:tcBorders>
              <w:top w:val="single" w:sz="4" w:space="0" w:color="auto"/>
              <w:left w:val="single" w:sz="4" w:space="0" w:color="auto"/>
              <w:bottom w:val="single" w:sz="4" w:space="0" w:color="auto"/>
              <w:right w:val="single" w:sz="4" w:space="0" w:color="auto"/>
            </w:tcBorders>
            <w:hideMark/>
          </w:tcPr>
          <w:p w14:paraId="36C93D41" w14:textId="77777777" w:rsidR="000B3C4F" w:rsidRPr="000B3C4F" w:rsidRDefault="000B3C4F" w:rsidP="006E0E94">
            <w:pPr>
              <w:pStyle w:val="afff6"/>
            </w:pPr>
            <w:r w:rsidRPr="000B3C4F">
              <w:rPr>
                <w:rFonts w:hint="eastAsia"/>
              </w:rPr>
              <w:t>各種スキル標準のフレームワークをもとに、サイバーセキュリティ対策を実践するために必要とされるスキルや知識について、体系的に解説しています。</w:t>
            </w:r>
          </w:p>
        </w:tc>
      </w:tr>
      <w:tr w:rsidR="000B3C4F" w:rsidRPr="000B3C4F" w14:paraId="631CBAFD" w14:textId="77777777" w:rsidTr="000B3C4F">
        <w:tc>
          <w:tcPr>
            <w:tcW w:w="2263" w:type="dxa"/>
            <w:tcBorders>
              <w:top w:val="single" w:sz="4" w:space="0" w:color="auto"/>
              <w:left w:val="single" w:sz="4" w:space="0" w:color="auto"/>
              <w:bottom w:val="single" w:sz="4" w:space="0" w:color="auto"/>
              <w:right w:val="single" w:sz="4" w:space="0" w:color="auto"/>
            </w:tcBorders>
            <w:hideMark/>
          </w:tcPr>
          <w:p w14:paraId="63D88A0E" w14:textId="77777777" w:rsidR="000B3C4F" w:rsidRPr="000B3C4F" w:rsidRDefault="000B3C4F" w:rsidP="006E0E94">
            <w:pPr>
              <w:pStyle w:val="afff6"/>
            </w:pPr>
            <w:r w:rsidRPr="000B3C4F">
              <w:rPr>
                <w:rFonts w:hint="eastAsia"/>
              </w:rPr>
              <w:t>第23章</w:t>
            </w:r>
          </w:p>
        </w:tc>
        <w:tc>
          <w:tcPr>
            <w:tcW w:w="8193" w:type="dxa"/>
            <w:tcBorders>
              <w:top w:val="single" w:sz="4" w:space="0" w:color="auto"/>
              <w:left w:val="single" w:sz="4" w:space="0" w:color="auto"/>
              <w:bottom w:val="single" w:sz="4" w:space="0" w:color="auto"/>
              <w:right w:val="single" w:sz="4" w:space="0" w:color="auto"/>
            </w:tcBorders>
            <w:hideMark/>
          </w:tcPr>
          <w:p w14:paraId="053526C3" w14:textId="77777777" w:rsidR="000B3C4F" w:rsidRPr="000B3C4F" w:rsidRDefault="000B3C4F" w:rsidP="006E0E94">
            <w:pPr>
              <w:pStyle w:val="afff6"/>
            </w:pPr>
            <w:r w:rsidRPr="000B3C4F">
              <w:rPr>
                <w:rFonts w:hint="eastAsia"/>
              </w:rPr>
              <w:t>Di-Liteや情報処理技術者試験、国際セキュリティ資格など、ITおよびデジタル人材のスキル、知識の認定制度と活用方法について解説しています。</w:t>
            </w:r>
          </w:p>
        </w:tc>
      </w:tr>
      <w:tr w:rsidR="000B3C4F" w:rsidRPr="000B3C4F" w14:paraId="54D95C7D" w14:textId="77777777" w:rsidTr="000B3C4F">
        <w:tc>
          <w:tcPr>
            <w:tcW w:w="10456" w:type="dxa"/>
            <w:gridSpan w:val="2"/>
            <w:tcBorders>
              <w:top w:val="single" w:sz="4" w:space="0" w:color="auto"/>
              <w:left w:val="single" w:sz="4" w:space="0" w:color="auto"/>
              <w:bottom w:val="single" w:sz="4" w:space="0" w:color="auto"/>
              <w:right w:val="single" w:sz="4" w:space="0" w:color="auto"/>
            </w:tcBorders>
            <w:shd w:val="clear" w:color="auto" w:fill="215E99" w:themeFill="text2" w:themeFillTint="BF"/>
            <w:hideMark/>
          </w:tcPr>
          <w:p w14:paraId="603E65EF" w14:textId="77777777" w:rsidR="000B3C4F" w:rsidRPr="000B3C4F" w:rsidRDefault="000B3C4F" w:rsidP="006E0E94">
            <w:pPr>
              <w:pStyle w:val="aff0"/>
            </w:pPr>
            <w:r w:rsidRPr="000B3C4F">
              <w:rPr>
                <w:rFonts w:hint="eastAsia"/>
              </w:rPr>
              <w:t>自組織でのセキュリティ対策の実施項目の認識</w:t>
            </w:r>
          </w:p>
        </w:tc>
      </w:tr>
      <w:tr w:rsidR="000B3C4F" w:rsidRPr="000B3C4F" w14:paraId="776E4826" w14:textId="77777777" w:rsidTr="000B3C4F">
        <w:tc>
          <w:tcPr>
            <w:tcW w:w="2263" w:type="dxa"/>
            <w:tcBorders>
              <w:top w:val="single" w:sz="4" w:space="0" w:color="auto"/>
              <w:left w:val="single" w:sz="4" w:space="0" w:color="auto"/>
              <w:bottom w:val="single" w:sz="4" w:space="0" w:color="auto"/>
              <w:right w:val="single" w:sz="4" w:space="0" w:color="auto"/>
            </w:tcBorders>
            <w:hideMark/>
          </w:tcPr>
          <w:p w14:paraId="31BDF902" w14:textId="77777777" w:rsidR="000B3C4F" w:rsidRPr="000B3C4F" w:rsidRDefault="000B3C4F" w:rsidP="006E0E94">
            <w:pPr>
              <w:pStyle w:val="afff6"/>
            </w:pPr>
            <w:r w:rsidRPr="000B3C4F">
              <w:rPr>
                <w:rFonts w:hint="eastAsia"/>
              </w:rPr>
              <w:t>第９章</w:t>
            </w:r>
          </w:p>
        </w:tc>
        <w:tc>
          <w:tcPr>
            <w:tcW w:w="8193" w:type="dxa"/>
            <w:tcBorders>
              <w:top w:val="single" w:sz="4" w:space="0" w:color="auto"/>
              <w:left w:val="single" w:sz="4" w:space="0" w:color="auto"/>
              <w:bottom w:val="single" w:sz="4" w:space="0" w:color="auto"/>
              <w:right w:val="single" w:sz="4" w:space="0" w:color="auto"/>
            </w:tcBorders>
            <w:hideMark/>
          </w:tcPr>
          <w:p w14:paraId="60069425" w14:textId="75A53E1E" w:rsidR="000B3C4F" w:rsidRPr="000B3C4F" w:rsidRDefault="000B3C4F" w:rsidP="006E0E94">
            <w:pPr>
              <w:pStyle w:val="afff6"/>
            </w:pPr>
            <w:r w:rsidRPr="000B3C4F">
              <w:rPr>
                <w:rFonts w:hint="eastAsia"/>
              </w:rPr>
              <w:t>実際の</w:t>
            </w:r>
            <w:bookmarkStart w:id="1951" w:name="■セキュリティインシデント26ー2"/>
            <w:r w:rsidR="00847C16">
              <w:fldChar w:fldCharType="begin"/>
            </w:r>
            <w:r w:rsidR="00847C16">
              <w:rPr>
                <w:rFonts w:hint="eastAsia"/>
              </w:rPr>
              <w:instrText xml:space="preserve">HYPERLINK </w:instrText>
            </w:r>
            <w:r w:rsidR="00847C16">
              <w:instrText xml:space="preserve"> \l "</w:instrText>
            </w:r>
            <w:r w:rsidR="00847C16">
              <w:rPr>
                <w:rFonts w:hint="eastAsia"/>
              </w:rPr>
              <w:instrText>■セキュリティインシデント</w:instrText>
            </w:r>
            <w:r w:rsidR="00847C16">
              <w:instrText>"</w:instrText>
            </w:r>
            <w:r w:rsidR="00847C16">
              <w:fldChar w:fldCharType="separate"/>
            </w:r>
            <w:r w:rsidRPr="00847C16">
              <w:rPr>
                <w:rStyle w:val="a7"/>
                <w:rFonts w:hint="eastAsia"/>
              </w:rPr>
              <w:t>セキュリティインシデント</w:t>
            </w:r>
            <w:bookmarkEnd w:id="1951"/>
            <w:r w:rsidR="00847C16">
              <w:fldChar w:fldCharType="end"/>
            </w:r>
            <w:r w:rsidRPr="000B3C4F">
              <w:rPr>
                <w:rFonts w:hint="eastAsia"/>
              </w:rPr>
              <w:t>の事例について、自社での発生可能性や被害規模を検討した上で対策基準や実施手順を策定していく、Lv.1クイックアプローチについて解説しています。</w:t>
            </w:r>
          </w:p>
        </w:tc>
      </w:tr>
      <w:tr w:rsidR="000B3C4F" w:rsidRPr="000B3C4F" w14:paraId="70C31D49" w14:textId="77777777" w:rsidTr="000B3C4F">
        <w:tc>
          <w:tcPr>
            <w:tcW w:w="2263" w:type="dxa"/>
            <w:tcBorders>
              <w:top w:val="single" w:sz="4" w:space="0" w:color="auto"/>
              <w:left w:val="single" w:sz="4" w:space="0" w:color="auto"/>
              <w:bottom w:val="single" w:sz="4" w:space="0" w:color="auto"/>
              <w:right w:val="single" w:sz="4" w:space="0" w:color="auto"/>
            </w:tcBorders>
            <w:hideMark/>
          </w:tcPr>
          <w:p w14:paraId="5CD2CB8B" w14:textId="77777777" w:rsidR="000B3C4F" w:rsidRPr="000B3C4F" w:rsidRDefault="000B3C4F" w:rsidP="006E0E94">
            <w:pPr>
              <w:pStyle w:val="afff6"/>
            </w:pPr>
            <w:r w:rsidRPr="000B3C4F">
              <w:rPr>
                <w:rFonts w:hint="eastAsia"/>
              </w:rPr>
              <w:t>第10章</w:t>
            </w:r>
          </w:p>
        </w:tc>
        <w:tc>
          <w:tcPr>
            <w:tcW w:w="8193" w:type="dxa"/>
            <w:tcBorders>
              <w:top w:val="single" w:sz="4" w:space="0" w:color="auto"/>
              <w:left w:val="single" w:sz="4" w:space="0" w:color="auto"/>
              <w:bottom w:val="single" w:sz="4" w:space="0" w:color="auto"/>
              <w:right w:val="single" w:sz="4" w:space="0" w:color="auto"/>
            </w:tcBorders>
            <w:hideMark/>
          </w:tcPr>
          <w:p w14:paraId="1DD78983" w14:textId="0AA6E76B" w:rsidR="000B3C4F" w:rsidRPr="000B3C4F" w:rsidRDefault="000B3C4F" w:rsidP="006E0E94">
            <w:pPr>
              <w:pStyle w:val="afff6"/>
            </w:pPr>
            <w:r w:rsidRPr="000B3C4F">
              <w:rPr>
                <w:rFonts w:hint="eastAsia"/>
              </w:rPr>
              <w:t>独立行政法人情報処理推進機構（IPA）や総務省などが発行しているガイドラインやひな型など、既存の手法を参考にして対策基準や実施手順を策定していく、Lv.2ベースラインアプローチについて解説しています。</w:t>
            </w:r>
          </w:p>
        </w:tc>
      </w:tr>
      <w:tr w:rsidR="000B3C4F" w:rsidRPr="000B3C4F" w14:paraId="4C315E85" w14:textId="77777777" w:rsidTr="000B3C4F">
        <w:tc>
          <w:tcPr>
            <w:tcW w:w="2263" w:type="dxa"/>
            <w:tcBorders>
              <w:top w:val="single" w:sz="4" w:space="0" w:color="auto"/>
              <w:left w:val="single" w:sz="4" w:space="0" w:color="auto"/>
              <w:bottom w:val="single" w:sz="4" w:space="0" w:color="auto"/>
              <w:right w:val="single" w:sz="4" w:space="0" w:color="auto"/>
            </w:tcBorders>
            <w:hideMark/>
          </w:tcPr>
          <w:p w14:paraId="08476A4A" w14:textId="77777777" w:rsidR="000B3C4F" w:rsidRPr="000B3C4F" w:rsidRDefault="000B3C4F" w:rsidP="006E0E94">
            <w:pPr>
              <w:pStyle w:val="afff6"/>
            </w:pPr>
            <w:r w:rsidRPr="000B3C4F">
              <w:rPr>
                <w:rFonts w:hint="eastAsia"/>
              </w:rPr>
              <w:t>第12章</w:t>
            </w:r>
          </w:p>
        </w:tc>
        <w:tc>
          <w:tcPr>
            <w:tcW w:w="8193" w:type="dxa"/>
            <w:tcBorders>
              <w:top w:val="single" w:sz="4" w:space="0" w:color="auto"/>
              <w:left w:val="single" w:sz="4" w:space="0" w:color="auto"/>
              <w:bottom w:val="single" w:sz="4" w:space="0" w:color="auto"/>
              <w:right w:val="single" w:sz="4" w:space="0" w:color="auto"/>
            </w:tcBorders>
            <w:hideMark/>
          </w:tcPr>
          <w:p w14:paraId="36C55A99" w14:textId="486398C1" w:rsidR="000B3C4F" w:rsidRPr="000B3C4F" w:rsidRDefault="000B3C4F" w:rsidP="006E0E94">
            <w:pPr>
              <w:pStyle w:val="afff6"/>
            </w:pPr>
            <w:r w:rsidRPr="000B3C4F">
              <w:rPr>
                <w:rFonts w:hint="eastAsia"/>
              </w:rPr>
              <w:t>リスクマネジメントプロセスに沿って、リスク基準の確立、</w:t>
            </w:r>
            <w:bookmarkStart w:id="1952" w:name="■リスクアセスメント26ー2"/>
            <w:r w:rsidR="002E7BF5">
              <w:fldChar w:fldCharType="begin"/>
            </w:r>
            <w:r w:rsidR="002E7BF5">
              <w:rPr>
                <w:rFonts w:hint="eastAsia"/>
              </w:rPr>
              <w:instrText xml:space="preserve">HYPERLINK </w:instrText>
            </w:r>
            <w:r w:rsidR="002E7BF5">
              <w:instrText xml:space="preserve"> \l "</w:instrText>
            </w:r>
            <w:r w:rsidR="002E7BF5">
              <w:rPr>
                <w:rFonts w:hint="eastAsia"/>
              </w:rPr>
              <w:instrText>■リスクアセスメント</w:instrText>
            </w:r>
            <w:r w:rsidR="002E7BF5">
              <w:instrText>"</w:instrText>
            </w:r>
            <w:r w:rsidR="002E7BF5">
              <w:fldChar w:fldCharType="separate"/>
            </w:r>
            <w:r w:rsidRPr="002E7BF5">
              <w:rPr>
                <w:rStyle w:val="a7"/>
                <w:rFonts w:hint="eastAsia"/>
              </w:rPr>
              <w:t>リスクアセスメント</w:t>
            </w:r>
            <w:bookmarkEnd w:id="1952"/>
            <w:r w:rsidR="002E7BF5">
              <w:fldChar w:fldCharType="end"/>
            </w:r>
            <w:r w:rsidRPr="000B3C4F">
              <w:rPr>
                <w:rFonts w:hint="eastAsia"/>
              </w:rPr>
              <w:t>（リスク特定、リスク分析、</w:t>
            </w:r>
            <w:bookmarkStart w:id="1953" w:name="■リスク評価26ー2"/>
            <w:r w:rsidR="00054B62">
              <w:fldChar w:fldCharType="begin"/>
            </w:r>
            <w:r w:rsidR="00054B62">
              <w:rPr>
                <w:rFonts w:hint="eastAsia"/>
              </w:rPr>
              <w:instrText xml:space="preserve">HYPERLINK </w:instrText>
            </w:r>
            <w:r w:rsidR="00054B62">
              <w:instrText xml:space="preserve"> \l "</w:instrText>
            </w:r>
            <w:r w:rsidR="00054B62">
              <w:rPr>
                <w:rFonts w:hint="eastAsia"/>
              </w:rPr>
              <w:instrText>■リスク評価</w:instrText>
            </w:r>
            <w:r w:rsidR="00054B62">
              <w:instrText>"</w:instrText>
            </w:r>
            <w:r w:rsidR="00054B62">
              <w:fldChar w:fldCharType="separate"/>
            </w:r>
            <w:r w:rsidRPr="00054B62">
              <w:rPr>
                <w:rStyle w:val="a7"/>
                <w:rFonts w:hint="eastAsia"/>
              </w:rPr>
              <w:t>リスク評価</w:t>
            </w:r>
            <w:bookmarkEnd w:id="1953"/>
            <w:r w:rsidR="00054B62">
              <w:fldChar w:fldCharType="end"/>
            </w:r>
            <w:r w:rsidRPr="000B3C4F">
              <w:rPr>
                <w:rFonts w:hint="eastAsia"/>
              </w:rPr>
              <w:t>）、リスク対応について手法なども交えながら解説しています。</w:t>
            </w:r>
          </w:p>
        </w:tc>
      </w:tr>
      <w:tr w:rsidR="000B3C4F" w:rsidRPr="000B3C4F" w14:paraId="7E0081EA" w14:textId="77777777" w:rsidTr="000B3C4F">
        <w:tc>
          <w:tcPr>
            <w:tcW w:w="2263" w:type="dxa"/>
            <w:tcBorders>
              <w:top w:val="single" w:sz="4" w:space="0" w:color="auto"/>
              <w:left w:val="single" w:sz="4" w:space="0" w:color="auto"/>
              <w:bottom w:val="single" w:sz="4" w:space="0" w:color="auto"/>
              <w:right w:val="single" w:sz="4" w:space="0" w:color="auto"/>
            </w:tcBorders>
            <w:hideMark/>
          </w:tcPr>
          <w:p w14:paraId="1D040456" w14:textId="77777777" w:rsidR="000B3C4F" w:rsidRPr="000B3C4F" w:rsidRDefault="000B3C4F" w:rsidP="006E0E94">
            <w:pPr>
              <w:pStyle w:val="afff6"/>
            </w:pPr>
            <w:r w:rsidRPr="000B3C4F">
              <w:rPr>
                <w:rFonts w:hint="eastAsia"/>
              </w:rPr>
              <w:t>第13章</w:t>
            </w:r>
          </w:p>
        </w:tc>
        <w:tc>
          <w:tcPr>
            <w:tcW w:w="8193" w:type="dxa"/>
            <w:tcBorders>
              <w:top w:val="single" w:sz="4" w:space="0" w:color="auto"/>
              <w:left w:val="single" w:sz="4" w:space="0" w:color="auto"/>
              <w:bottom w:val="single" w:sz="4" w:space="0" w:color="auto"/>
              <w:right w:val="single" w:sz="4" w:space="0" w:color="auto"/>
            </w:tcBorders>
            <w:hideMark/>
          </w:tcPr>
          <w:p w14:paraId="3E271FEC" w14:textId="58A98D4E" w:rsidR="000B3C4F" w:rsidRPr="000B3C4F" w:rsidRDefault="000B3C4F" w:rsidP="006E0E94">
            <w:pPr>
              <w:pStyle w:val="afff6"/>
            </w:pPr>
            <w:r w:rsidRPr="000B3C4F">
              <w:rPr>
                <w:rFonts w:hint="eastAsia"/>
              </w:rPr>
              <w:t>ISMSのフレームワークに従い、組織全体で適用できるセキュリティ対策基準と手順を整備する</w:t>
            </w:r>
            <w:r w:rsidR="006F743E">
              <w:rPr>
                <w:rFonts w:hint="eastAsia"/>
              </w:rPr>
              <w:t>Lv.3</w:t>
            </w:r>
            <w:r w:rsidRPr="000B3C4F">
              <w:rPr>
                <w:rFonts w:hint="eastAsia"/>
              </w:rPr>
              <w:t>網羅的アプローチについて解説しています。</w:t>
            </w:r>
          </w:p>
        </w:tc>
      </w:tr>
      <w:tr w:rsidR="000B3C4F" w:rsidRPr="000B3C4F" w14:paraId="5A522C6A" w14:textId="77777777" w:rsidTr="000B3C4F">
        <w:tc>
          <w:tcPr>
            <w:tcW w:w="2263" w:type="dxa"/>
            <w:tcBorders>
              <w:top w:val="single" w:sz="4" w:space="0" w:color="auto"/>
              <w:left w:val="single" w:sz="4" w:space="0" w:color="auto"/>
              <w:bottom w:val="single" w:sz="4" w:space="0" w:color="auto"/>
              <w:right w:val="single" w:sz="4" w:space="0" w:color="auto"/>
            </w:tcBorders>
            <w:hideMark/>
          </w:tcPr>
          <w:p w14:paraId="7484DE66" w14:textId="77777777" w:rsidR="000B3C4F" w:rsidRPr="000B3C4F" w:rsidRDefault="000B3C4F" w:rsidP="006E0E94">
            <w:pPr>
              <w:pStyle w:val="afff6"/>
            </w:pPr>
            <w:r w:rsidRPr="000B3C4F">
              <w:rPr>
                <w:rFonts w:hint="eastAsia"/>
              </w:rPr>
              <w:t>第20章</w:t>
            </w:r>
          </w:p>
        </w:tc>
        <w:tc>
          <w:tcPr>
            <w:tcW w:w="8193" w:type="dxa"/>
            <w:tcBorders>
              <w:top w:val="single" w:sz="4" w:space="0" w:color="auto"/>
              <w:left w:val="single" w:sz="4" w:space="0" w:color="auto"/>
              <w:bottom w:val="single" w:sz="4" w:space="0" w:color="auto"/>
              <w:right w:val="single" w:sz="4" w:space="0" w:color="auto"/>
            </w:tcBorders>
            <w:hideMark/>
          </w:tcPr>
          <w:p w14:paraId="2854DA94" w14:textId="77777777" w:rsidR="000B3C4F" w:rsidRPr="000B3C4F" w:rsidRDefault="000B3C4F" w:rsidP="006E0E94">
            <w:pPr>
              <w:pStyle w:val="afff6"/>
            </w:pPr>
            <w:r w:rsidRPr="000B3C4F">
              <w:rPr>
                <w:rFonts w:hint="eastAsia"/>
              </w:rPr>
              <w:t>「デジタル・ガバメント推進標準ガイドライン」などが示す政府情報システムの構築と運用の工程を参考に、中小企業においても適用することが有効な工程と、実践にあたっての留意点を説明しています。</w:t>
            </w:r>
          </w:p>
        </w:tc>
      </w:tr>
      <w:tr w:rsidR="000B3C4F" w:rsidRPr="000B3C4F" w14:paraId="51134FF1" w14:textId="77777777" w:rsidTr="000B3C4F">
        <w:tc>
          <w:tcPr>
            <w:tcW w:w="2263" w:type="dxa"/>
            <w:tcBorders>
              <w:top w:val="single" w:sz="4" w:space="0" w:color="auto"/>
              <w:left w:val="single" w:sz="4" w:space="0" w:color="auto"/>
              <w:bottom w:val="single" w:sz="4" w:space="0" w:color="auto"/>
              <w:right w:val="single" w:sz="4" w:space="0" w:color="auto"/>
            </w:tcBorders>
            <w:hideMark/>
          </w:tcPr>
          <w:p w14:paraId="1D7ED7BF" w14:textId="77777777" w:rsidR="000B3C4F" w:rsidRPr="000B3C4F" w:rsidRDefault="000B3C4F" w:rsidP="006E0E94">
            <w:pPr>
              <w:pStyle w:val="afff6"/>
            </w:pPr>
            <w:r w:rsidRPr="000B3C4F">
              <w:rPr>
                <w:rFonts w:hint="eastAsia"/>
              </w:rPr>
              <w:t>第24章</w:t>
            </w:r>
          </w:p>
        </w:tc>
        <w:tc>
          <w:tcPr>
            <w:tcW w:w="8193" w:type="dxa"/>
            <w:tcBorders>
              <w:top w:val="single" w:sz="4" w:space="0" w:color="auto"/>
              <w:left w:val="single" w:sz="4" w:space="0" w:color="auto"/>
              <w:bottom w:val="single" w:sz="4" w:space="0" w:color="auto"/>
              <w:right w:val="single" w:sz="4" w:space="0" w:color="auto"/>
            </w:tcBorders>
            <w:hideMark/>
          </w:tcPr>
          <w:p w14:paraId="262769D1" w14:textId="77777777" w:rsidR="000B3C4F" w:rsidRPr="000B3C4F" w:rsidRDefault="000B3C4F" w:rsidP="006E0E94">
            <w:pPr>
              <w:pStyle w:val="afff6"/>
            </w:pPr>
            <w:r w:rsidRPr="000B3C4F">
              <w:rPr>
                <w:rFonts w:hint="eastAsia"/>
              </w:rPr>
              <w:t>知識やスキルを備えた人材の育成・確保に向けて、具体的な実施計画や実施内容を検討する際の参考となる、セキュリティ関連のカリキュラム内容を解説しています。</w:t>
            </w:r>
          </w:p>
        </w:tc>
      </w:tr>
    </w:tbl>
    <w:p w14:paraId="6CEEA24C" w14:textId="77777777" w:rsidR="000B3C4F" w:rsidRPr="000B3C4F" w:rsidRDefault="000B3C4F" w:rsidP="006E0E94">
      <w:pPr>
        <w:pStyle w:val="afff6"/>
      </w:pPr>
    </w:p>
    <w:tbl>
      <w:tblPr>
        <w:tblStyle w:val="aa"/>
        <w:tblW w:w="0" w:type="auto"/>
        <w:tblLook w:val="04A0" w:firstRow="1" w:lastRow="0" w:firstColumn="1" w:lastColumn="0" w:noHBand="0" w:noVBand="1"/>
      </w:tblPr>
      <w:tblGrid>
        <w:gridCol w:w="2263"/>
        <w:gridCol w:w="8193"/>
      </w:tblGrid>
      <w:tr w:rsidR="000B3C4F" w:rsidRPr="000B3C4F" w14:paraId="1FEB7D5A" w14:textId="77777777" w:rsidTr="000B3C4F">
        <w:tc>
          <w:tcPr>
            <w:tcW w:w="10456" w:type="dxa"/>
            <w:gridSpan w:val="2"/>
            <w:tcBorders>
              <w:top w:val="single" w:sz="4" w:space="0" w:color="auto"/>
              <w:left w:val="single" w:sz="4" w:space="0" w:color="auto"/>
              <w:bottom w:val="single" w:sz="4" w:space="0" w:color="auto"/>
              <w:right w:val="single" w:sz="4" w:space="0" w:color="auto"/>
            </w:tcBorders>
            <w:shd w:val="clear" w:color="auto" w:fill="215E99" w:themeFill="text2" w:themeFillTint="BF"/>
            <w:hideMark/>
          </w:tcPr>
          <w:p w14:paraId="19D51DF8" w14:textId="77777777" w:rsidR="000B3C4F" w:rsidRPr="000B3C4F" w:rsidRDefault="000B3C4F" w:rsidP="006E0E94">
            <w:pPr>
              <w:pStyle w:val="aff0"/>
            </w:pPr>
            <w:r w:rsidRPr="000B3C4F">
              <w:rPr>
                <w:rFonts w:hint="eastAsia"/>
              </w:rPr>
              <w:t>自組織としての実践準備</w:t>
            </w:r>
          </w:p>
        </w:tc>
      </w:tr>
      <w:tr w:rsidR="000B3C4F" w:rsidRPr="000B3C4F" w14:paraId="2ADD8A18" w14:textId="77777777" w:rsidTr="000B3C4F">
        <w:tc>
          <w:tcPr>
            <w:tcW w:w="2263" w:type="dxa"/>
            <w:tcBorders>
              <w:top w:val="single" w:sz="4" w:space="0" w:color="auto"/>
              <w:left w:val="single" w:sz="4" w:space="0" w:color="auto"/>
              <w:bottom w:val="single" w:sz="4" w:space="0" w:color="auto"/>
              <w:right w:val="single" w:sz="4" w:space="0" w:color="auto"/>
            </w:tcBorders>
            <w:hideMark/>
          </w:tcPr>
          <w:p w14:paraId="28349966" w14:textId="77777777" w:rsidR="000B3C4F" w:rsidRPr="000B3C4F" w:rsidRDefault="000B3C4F" w:rsidP="006E0E94">
            <w:pPr>
              <w:pStyle w:val="afff6"/>
            </w:pPr>
            <w:r w:rsidRPr="000B3C4F">
              <w:rPr>
                <w:rFonts w:hint="eastAsia"/>
              </w:rPr>
              <w:t>第15章</w:t>
            </w:r>
          </w:p>
        </w:tc>
        <w:tc>
          <w:tcPr>
            <w:tcW w:w="8193" w:type="dxa"/>
            <w:tcBorders>
              <w:top w:val="single" w:sz="4" w:space="0" w:color="auto"/>
              <w:left w:val="single" w:sz="4" w:space="0" w:color="auto"/>
              <w:bottom w:val="single" w:sz="4" w:space="0" w:color="auto"/>
              <w:right w:val="single" w:sz="4" w:space="0" w:color="auto"/>
            </w:tcBorders>
            <w:hideMark/>
          </w:tcPr>
          <w:p w14:paraId="04ED9E46" w14:textId="77777777" w:rsidR="000B3C4F" w:rsidRPr="000B3C4F" w:rsidRDefault="000B3C4F" w:rsidP="006E0E94">
            <w:pPr>
              <w:pStyle w:val="afff6"/>
            </w:pPr>
            <w:r w:rsidRPr="000B3C4F">
              <w:rPr>
                <w:rFonts w:hint="eastAsia"/>
              </w:rPr>
              <w:t>ISO/IEC 27001:2022附属書Aの「組織的管理策」を参考に、対策基準を策定する手順や、対策基準それぞれに対応する実施手順の例を解説しています。</w:t>
            </w:r>
          </w:p>
        </w:tc>
      </w:tr>
      <w:tr w:rsidR="000B3C4F" w:rsidRPr="000B3C4F" w14:paraId="57A4DB75" w14:textId="77777777" w:rsidTr="000B3C4F">
        <w:tc>
          <w:tcPr>
            <w:tcW w:w="2263" w:type="dxa"/>
            <w:tcBorders>
              <w:top w:val="single" w:sz="4" w:space="0" w:color="auto"/>
              <w:left w:val="single" w:sz="4" w:space="0" w:color="auto"/>
              <w:bottom w:val="single" w:sz="4" w:space="0" w:color="auto"/>
              <w:right w:val="single" w:sz="4" w:space="0" w:color="auto"/>
            </w:tcBorders>
            <w:hideMark/>
          </w:tcPr>
          <w:p w14:paraId="10078A12" w14:textId="77777777" w:rsidR="000B3C4F" w:rsidRPr="000B3C4F" w:rsidRDefault="000B3C4F" w:rsidP="006E0E94">
            <w:pPr>
              <w:pStyle w:val="afff6"/>
            </w:pPr>
            <w:r w:rsidRPr="000B3C4F">
              <w:rPr>
                <w:rFonts w:hint="eastAsia"/>
              </w:rPr>
              <w:t>第16章</w:t>
            </w:r>
          </w:p>
        </w:tc>
        <w:tc>
          <w:tcPr>
            <w:tcW w:w="8193" w:type="dxa"/>
            <w:tcBorders>
              <w:top w:val="single" w:sz="4" w:space="0" w:color="auto"/>
              <w:left w:val="single" w:sz="4" w:space="0" w:color="auto"/>
              <w:bottom w:val="single" w:sz="4" w:space="0" w:color="auto"/>
              <w:right w:val="single" w:sz="4" w:space="0" w:color="auto"/>
            </w:tcBorders>
            <w:hideMark/>
          </w:tcPr>
          <w:p w14:paraId="0C4895BB" w14:textId="77777777" w:rsidR="000B3C4F" w:rsidRPr="000B3C4F" w:rsidRDefault="000B3C4F" w:rsidP="006E0E94">
            <w:pPr>
              <w:pStyle w:val="afff6"/>
            </w:pPr>
            <w:r w:rsidRPr="000B3C4F">
              <w:rPr>
                <w:rFonts w:hint="eastAsia"/>
              </w:rPr>
              <w:t>ISO/IEC 27001:2022附属書Aの「人的管理策」を参考に、対策基準を策定する手順や、対策基準それぞれに対応する実施手順の例を解説しています。</w:t>
            </w:r>
          </w:p>
        </w:tc>
      </w:tr>
      <w:tr w:rsidR="000B3C4F" w:rsidRPr="000B3C4F" w14:paraId="75BEEA7D" w14:textId="77777777" w:rsidTr="000B3C4F">
        <w:tc>
          <w:tcPr>
            <w:tcW w:w="2263" w:type="dxa"/>
            <w:tcBorders>
              <w:top w:val="single" w:sz="4" w:space="0" w:color="auto"/>
              <w:left w:val="single" w:sz="4" w:space="0" w:color="auto"/>
              <w:bottom w:val="single" w:sz="4" w:space="0" w:color="auto"/>
              <w:right w:val="single" w:sz="4" w:space="0" w:color="auto"/>
            </w:tcBorders>
            <w:hideMark/>
          </w:tcPr>
          <w:p w14:paraId="6A83FE01" w14:textId="77777777" w:rsidR="000B3C4F" w:rsidRPr="000B3C4F" w:rsidRDefault="000B3C4F" w:rsidP="006E0E94">
            <w:pPr>
              <w:pStyle w:val="afff6"/>
            </w:pPr>
            <w:r w:rsidRPr="000B3C4F">
              <w:rPr>
                <w:rFonts w:hint="eastAsia"/>
              </w:rPr>
              <w:t>第17章</w:t>
            </w:r>
          </w:p>
        </w:tc>
        <w:tc>
          <w:tcPr>
            <w:tcW w:w="8193" w:type="dxa"/>
            <w:tcBorders>
              <w:top w:val="single" w:sz="4" w:space="0" w:color="auto"/>
              <w:left w:val="single" w:sz="4" w:space="0" w:color="auto"/>
              <w:bottom w:val="single" w:sz="4" w:space="0" w:color="auto"/>
              <w:right w:val="single" w:sz="4" w:space="0" w:color="auto"/>
            </w:tcBorders>
            <w:hideMark/>
          </w:tcPr>
          <w:p w14:paraId="64B458C8" w14:textId="77777777" w:rsidR="000B3C4F" w:rsidRPr="000B3C4F" w:rsidRDefault="000B3C4F" w:rsidP="006E0E94">
            <w:pPr>
              <w:pStyle w:val="afff6"/>
            </w:pPr>
            <w:r w:rsidRPr="000B3C4F">
              <w:rPr>
                <w:rFonts w:hint="eastAsia"/>
              </w:rPr>
              <w:t>ISO/IEC 27001:2022附属書Aの「物理的管理策」を参考に、対策基準を策定する手順や、対策基準それぞれに対応する実施手順の例を解説しています。</w:t>
            </w:r>
          </w:p>
        </w:tc>
      </w:tr>
      <w:tr w:rsidR="000B3C4F" w:rsidRPr="000B3C4F" w14:paraId="0C140E89" w14:textId="77777777" w:rsidTr="000B3C4F">
        <w:tc>
          <w:tcPr>
            <w:tcW w:w="2263" w:type="dxa"/>
            <w:tcBorders>
              <w:top w:val="single" w:sz="4" w:space="0" w:color="auto"/>
              <w:left w:val="single" w:sz="4" w:space="0" w:color="auto"/>
              <w:bottom w:val="single" w:sz="4" w:space="0" w:color="auto"/>
              <w:right w:val="single" w:sz="4" w:space="0" w:color="auto"/>
            </w:tcBorders>
            <w:hideMark/>
          </w:tcPr>
          <w:p w14:paraId="3836A496" w14:textId="77777777" w:rsidR="000B3C4F" w:rsidRPr="000B3C4F" w:rsidRDefault="000B3C4F" w:rsidP="006E0E94">
            <w:pPr>
              <w:pStyle w:val="afff6"/>
            </w:pPr>
            <w:r w:rsidRPr="000B3C4F">
              <w:rPr>
                <w:rFonts w:hint="eastAsia"/>
              </w:rPr>
              <w:t>第18章</w:t>
            </w:r>
          </w:p>
        </w:tc>
        <w:tc>
          <w:tcPr>
            <w:tcW w:w="8193" w:type="dxa"/>
            <w:tcBorders>
              <w:top w:val="single" w:sz="4" w:space="0" w:color="auto"/>
              <w:left w:val="single" w:sz="4" w:space="0" w:color="auto"/>
              <w:bottom w:val="single" w:sz="4" w:space="0" w:color="auto"/>
              <w:right w:val="single" w:sz="4" w:space="0" w:color="auto"/>
            </w:tcBorders>
            <w:hideMark/>
          </w:tcPr>
          <w:p w14:paraId="2354ECFB" w14:textId="77777777" w:rsidR="000B3C4F" w:rsidRPr="000B3C4F" w:rsidRDefault="000B3C4F" w:rsidP="006E0E94">
            <w:pPr>
              <w:pStyle w:val="afff6"/>
            </w:pPr>
            <w:r w:rsidRPr="000B3C4F">
              <w:rPr>
                <w:rFonts w:hint="eastAsia"/>
              </w:rPr>
              <w:t>ISO/IEC 27001:2022附属書Aの「技術的管理策」を参考に、対策基準を策定する手順や、対策基準それぞれに対応する実施手順の例を解説しています。</w:t>
            </w:r>
          </w:p>
        </w:tc>
      </w:tr>
      <w:tr w:rsidR="000B3C4F" w:rsidRPr="000B3C4F" w14:paraId="6A34581E" w14:textId="77777777" w:rsidTr="000B3C4F">
        <w:tc>
          <w:tcPr>
            <w:tcW w:w="2263" w:type="dxa"/>
            <w:tcBorders>
              <w:top w:val="single" w:sz="4" w:space="0" w:color="auto"/>
              <w:left w:val="single" w:sz="4" w:space="0" w:color="auto"/>
              <w:bottom w:val="single" w:sz="4" w:space="0" w:color="auto"/>
              <w:right w:val="single" w:sz="4" w:space="0" w:color="auto"/>
            </w:tcBorders>
            <w:hideMark/>
          </w:tcPr>
          <w:p w14:paraId="787E5DD5" w14:textId="77777777" w:rsidR="000B3C4F" w:rsidRPr="000B3C4F" w:rsidRDefault="000B3C4F" w:rsidP="006E0E94">
            <w:pPr>
              <w:pStyle w:val="afff6"/>
            </w:pPr>
            <w:r w:rsidRPr="000B3C4F">
              <w:rPr>
                <w:rFonts w:hint="eastAsia"/>
              </w:rPr>
              <w:t>第19章</w:t>
            </w:r>
          </w:p>
        </w:tc>
        <w:tc>
          <w:tcPr>
            <w:tcW w:w="8193" w:type="dxa"/>
            <w:tcBorders>
              <w:top w:val="single" w:sz="4" w:space="0" w:color="auto"/>
              <w:left w:val="single" w:sz="4" w:space="0" w:color="auto"/>
              <w:bottom w:val="single" w:sz="4" w:space="0" w:color="auto"/>
              <w:right w:val="single" w:sz="4" w:space="0" w:color="auto"/>
            </w:tcBorders>
            <w:hideMark/>
          </w:tcPr>
          <w:p w14:paraId="22E299D5" w14:textId="2B246491" w:rsidR="000B3C4F" w:rsidRPr="000B3C4F" w:rsidRDefault="000B3C4F" w:rsidP="006E0E94">
            <w:pPr>
              <w:pStyle w:val="afff6"/>
            </w:pPr>
            <w:r w:rsidRPr="000B3C4F">
              <w:rPr>
                <w:rFonts w:hint="eastAsia"/>
              </w:rPr>
              <w:t>ルールの形骸化を防ぎ、目的達成に向けた対策を継続的に改善するために、組織内のルールや手順が適切に守られているかを確認する</w:t>
            </w:r>
            <w:bookmarkStart w:id="1954" w:name="■内部監査26ー2"/>
            <w:r w:rsidR="006A79A4">
              <w:fldChar w:fldCharType="begin"/>
            </w:r>
            <w:r w:rsidR="006A79A4">
              <w:rPr>
                <w:rFonts w:hint="eastAsia"/>
              </w:rPr>
              <w:instrText xml:space="preserve">HYPERLINK </w:instrText>
            </w:r>
            <w:r w:rsidR="006A79A4">
              <w:instrText xml:space="preserve"> \l "</w:instrText>
            </w:r>
            <w:r w:rsidR="006A79A4">
              <w:rPr>
                <w:rFonts w:hint="eastAsia"/>
              </w:rPr>
              <w:instrText>■内部監査</w:instrText>
            </w:r>
            <w:r w:rsidR="006A79A4">
              <w:instrText>"</w:instrText>
            </w:r>
            <w:r w:rsidR="006A79A4">
              <w:fldChar w:fldCharType="separate"/>
            </w:r>
            <w:r w:rsidRPr="006A79A4">
              <w:rPr>
                <w:rStyle w:val="a7"/>
                <w:rFonts w:hint="eastAsia"/>
              </w:rPr>
              <w:t>内部監査</w:t>
            </w:r>
            <w:bookmarkEnd w:id="1954"/>
            <w:r w:rsidR="006A79A4">
              <w:fldChar w:fldCharType="end"/>
            </w:r>
            <w:r w:rsidRPr="000B3C4F">
              <w:rPr>
                <w:rFonts w:hint="eastAsia"/>
              </w:rPr>
              <w:t>、第三者による客観的な視点から評価する外部監査について解説しています。</w:t>
            </w:r>
          </w:p>
        </w:tc>
      </w:tr>
      <w:tr w:rsidR="000B3C4F" w:rsidRPr="000B3C4F" w14:paraId="6F7DF917" w14:textId="77777777" w:rsidTr="000B3C4F">
        <w:tc>
          <w:tcPr>
            <w:tcW w:w="2263" w:type="dxa"/>
            <w:tcBorders>
              <w:top w:val="single" w:sz="4" w:space="0" w:color="auto"/>
              <w:left w:val="single" w:sz="4" w:space="0" w:color="auto"/>
              <w:bottom w:val="single" w:sz="4" w:space="0" w:color="auto"/>
              <w:right w:val="single" w:sz="4" w:space="0" w:color="auto"/>
            </w:tcBorders>
            <w:hideMark/>
          </w:tcPr>
          <w:p w14:paraId="75256BA2" w14:textId="77777777" w:rsidR="000B3C4F" w:rsidRPr="000B3C4F" w:rsidRDefault="000B3C4F" w:rsidP="006E0E94">
            <w:pPr>
              <w:pStyle w:val="afff6"/>
            </w:pPr>
            <w:r w:rsidRPr="000B3C4F">
              <w:rPr>
                <w:rFonts w:hint="eastAsia"/>
              </w:rPr>
              <w:t>第21章</w:t>
            </w:r>
          </w:p>
        </w:tc>
        <w:tc>
          <w:tcPr>
            <w:tcW w:w="8193" w:type="dxa"/>
            <w:tcBorders>
              <w:top w:val="single" w:sz="4" w:space="0" w:color="auto"/>
              <w:left w:val="single" w:sz="4" w:space="0" w:color="auto"/>
              <w:bottom w:val="single" w:sz="4" w:space="0" w:color="auto"/>
              <w:right w:val="single" w:sz="4" w:space="0" w:color="auto"/>
            </w:tcBorders>
            <w:hideMark/>
          </w:tcPr>
          <w:p w14:paraId="379F25E8" w14:textId="77777777" w:rsidR="000B3C4F" w:rsidRPr="000B3C4F" w:rsidRDefault="000B3C4F" w:rsidP="006E0E94">
            <w:pPr>
              <w:pStyle w:val="afff6"/>
            </w:pPr>
            <w:r w:rsidRPr="000B3C4F">
              <w:rPr>
                <w:rFonts w:hint="eastAsia"/>
              </w:rPr>
              <w:t>「デジタル・ガバメント推進標準ガイドライン」に準拠した手順で情報システムを導入する流れと、セキュリティ対策の実装と運用ポイントを、ECサイトを例にとって解説しています。</w:t>
            </w:r>
          </w:p>
        </w:tc>
      </w:tr>
      <w:tr w:rsidR="000B3C4F" w:rsidRPr="000B3C4F" w14:paraId="205CA398" w14:textId="77777777" w:rsidTr="000B3C4F">
        <w:tc>
          <w:tcPr>
            <w:tcW w:w="2263" w:type="dxa"/>
            <w:tcBorders>
              <w:top w:val="single" w:sz="4" w:space="0" w:color="auto"/>
              <w:left w:val="single" w:sz="4" w:space="0" w:color="auto"/>
              <w:bottom w:val="single" w:sz="4" w:space="0" w:color="auto"/>
              <w:right w:val="single" w:sz="4" w:space="0" w:color="auto"/>
            </w:tcBorders>
            <w:hideMark/>
          </w:tcPr>
          <w:p w14:paraId="4EC9CFF4" w14:textId="77777777" w:rsidR="000B3C4F" w:rsidRPr="000B3C4F" w:rsidRDefault="000B3C4F" w:rsidP="006E0E94">
            <w:pPr>
              <w:pStyle w:val="afff6"/>
            </w:pPr>
            <w:r w:rsidRPr="000B3C4F">
              <w:rPr>
                <w:rFonts w:hint="eastAsia"/>
              </w:rPr>
              <w:t>第25章</w:t>
            </w:r>
          </w:p>
        </w:tc>
        <w:tc>
          <w:tcPr>
            <w:tcW w:w="8193" w:type="dxa"/>
            <w:tcBorders>
              <w:top w:val="single" w:sz="4" w:space="0" w:color="auto"/>
              <w:left w:val="single" w:sz="4" w:space="0" w:color="auto"/>
              <w:bottom w:val="single" w:sz="4" w:space="0" w:color="auto"/>
              <w:right w:val="single" w:sz="4" w:space="0" w:color="auto"/>
            </w:tcBorders>
            <w:hideMark/>
          </w:tcPr>
          <w:p w14:paraId="2F3BB35C" w14:textId="77777777" w:rsidR="000B3C4F" w:rsidRPr="000B3C4F" w:rsidRDefault="000B3C4F" w:rsidP="006E0E94">
            <w:pPr>
              <w:pStyle w:val="afff6"/>
            </w:pPr>
            <w:r w:rsidRPr="000B3C4F">
              <w:rPr>
                <w:rFonts w:hint="eastAsia"/>
              </w:rPr>
              <w:t>関係機関が公表しているカリキュラムや指針などを活用し、チェンジマインド、リスキリングも含めた教育・研修の実施内容および実施計画を作成する手順を解説しています。</w:t>
            </w:r>
          </w:p>
        </w:tc>
      </w:tr>
    </w:tbl>
    <w:p w14:paraId="1CFCC986" w14:textId="77777777" w:rsidR="000B3C4F" w:rsidRPr="000B3C4F" w:rsidRDefault="000B3C4F" w:rsidP="000B3C4F">
      <w:pPr>
        <w:jc w:val="left"/>
      </w:pPr>
    </w:p>
    <w:p w14:paraId="28CBE236" w14:textId="77777777" w:rsidR="000B3C4F" w:rsidRPr="000B3C4F" w:rsidRDefault="000B3C4F" w:rsidP="00B21A5B">
      <w:pPr>
        <w:pStyle w:val="5"/>
      </w:pPr>
      <w:r w:rsidRPr="000B3C4F">
        <w:rPr>
          <w:rFonts w:hint="eastAsia"/>
        </w:rPr>
        <w:t>2．関係者との共有</w:t>
      </w:r>
    </w:p>
    <w:p w14:paraId="30B204DD" w14:textId="77777777" w:rsidR="000B3C4F" w:rsidRPr="000B3C4F" w:rsidRDefault="000B3C4F" w:rsidP="000B3C4F">
      <w:pPr>
        <w:jc w:val="left"/>
      </w:pPr>
      <w:r w:rsidRPr="000B3C4F">
        <w:rPr>
          <w:rFonts w:hint="eastAsia"/>
        </w:rPr>
        <w:t>経営者を含めた関係者と、再認識したポイントを共有します。「第10編.全体総括」をエグゼクティブサマリーとして活用してください。重要な点を理解し、経営者および他関係者と共有します。</w:t>
      </w:r>
    </w:p>
    <w:p w14:paraId="3871648F" w14:textId="77777777" w:rsidR="000B3C4F" w:rsidRPr="000B3C4F" w:rsidRDefault="000B3C4F" w:rsidP="000B3C4F">
      <w:pPr>
        <w:jc w:val="left"/>
      </w:pPr>
    </w:p>
    <w:p w14:paraId="712B865B" w14:textId="77777777" w:rsidR="000B3C4F" w:rsidRPr="000B3C4F" w:rsidRDefault="000B3C4F" w:rsidP="00B21A5B">
      <w:pPr>
        <w:pStyle w:val="5"/>
      </w:pPr>
      <w:r w:rsidRPr="000B3C4F">
        <w:rPr>
          <w:rFonts w:hint="eastAsia"/>
        </w:rPr>
        <w:t>3．社内体制の確立</w:t>
      </w:r>
    </w:p>
    <w:p w14:paraId="2DCE4B0B" w14:textId="77777777" w:rsidR="000B3C4F" w:rsidRPr="000B3C4F" w:rsidRDefault="000B3C4F" w:rsidP="000B3C4F">
      <w:pPr>
        <w:jc w:val="left"/>
      </w:pPr>
      <w:r w:rsidRPr="000B3C4F">
        <w:rPr>
          <w:rFonts w:hint="eastAsia"/>
        </w:rPr>
        <w:t>経営者のリーダーシップによって、サイバーセキュリティ対策のための社内体制を確立します。知識やスキルを備えた人材の育成・確保をします。人材育成・確保のために、関係機関が公表しているセキュリティ関連のカリキュラムなどを活用し、プラス・セキュリティやチェンジマインド、リスキリングも含めた教育・研修の実施計画および実施内容を作成し、実践します。</w:t>
      </w:r>
    </w:p>
    <w:p w14:paraId="5E21B3BF" w14:textId="77777777" w:rsidR="000B3C4F" w:rsidRPr="000B3C4F" w:rsidRDefault="000B3C4F" w:rsidP="000B3C4F">
      <w:pPr>
        <w:jc w:val="left"/>
      </w:pPr>
      <w:r w:rsidRPr="000B3C4F">
        <w:rPr>
          <w:rFonts w:hint="eastAsia"/>
        </w:rPr>
        <w:t>経営層をはじめ、法務や広報といった、ITやセキュリティに関する専門知識や業務経験を有していない人材には、プラス・セキュリティ（自らの業務遂行にあたってセキュリティを意識し、必要かつ十分なセキュリティ対策を実現できる能力を身につけること）が重要です。</w:t>
      </w:r>
    </w:p>
    <w:p w14:paraId="4DF97C8E" w14:textId="77777777" w:rsidR="000B3C4F" w:rsidRPr="000B3C4F" w:rsidRDefault="000B3C4F" w:rsidP="000B3C4F">
      <w:pPr>
        <w:jc w:val="left"/>
      </w:pPr>
      <w:r w:rsidRPr="000B3C4F">
        <w:rPr>
          <w:rFonts w:hint="eastAsia"/>
        </w:rPr>
        <w:t>実践にあたっては、関係機関が提供している資料を参考にしてください。</w:t>
      </w:r>
    </w:p>
    <w:p w14:paraId="772C2913" w14:textId="77777777" w:rsidR="000B3C4F" w:rsidRPr="000B3C4F" w:rsidRDefault="000B3C4F" w:rsidP="000B3C4F">
      <w:pPr>
        <w:jc w:val="left"/>
      </w:pPr>
    </w:p>
    <w:p w14:paraId="7430C7C4" w14:textId="77777777" w:rsidR="000B3C4F" w:rsidRPr="000B3C4F" w:rsidRDefault="000B3C4F" w:rsidP="000B3C4F">
      <w:pPr>
        <w:jc w:val="left"/>
      </w:pPr>
      <w:r w:rsidRPr="000B3C4F">
        <w:rPr>
          <w:rFonts w:hint="eastAsia"/>
        </w:rPr>
        <w:t>人材育成の際に参考となる指針・カリキュラム</w:t>
      </w:r>
    </w:p>
    <w:tbl>
      <w:tblPr>
        <w:tblStyle w:val="aa"/>
        <w:tblW w:w="0" w:type="auto"/>
        <w:tblLook w:val="04A0" w:firstRow="1" w:lastRow="0" w:firstColumn="1" w:lastColumn="0" w:noHBand="0" w:noVBand="1"/>
      </w:tblPr>
      <w:tblGrid>
        <w:gridCol w:w="4106"/>
        <w:gridCol w:w="6350"/>
      </w:tblGrid>
      <w:tr w:rsidR="000B3C4F" w:rsidRPr="000B3C4F" w14:paraId="36CF5062" w14:textId="77777777" w:rsidTr="000B3C4F">
        <w:tc>
          <w:tcPr>
            <w:tcW w:w="4106" w:type="dxa"/>
            <w:tcBorders>
              <w:top w:val="single" w:sz="4" w:space="0" w:color="auto"/>
              <w:left w:val="single" w:sz="4" w:space="0" w:color="auto"/>
              <w:bottom w:val="single" w:sz="4" w:space="0" w:color="auto"/>
              <w:right w:val="single" w:sz="4" w:space="0" w:color="auto"/>
            </w:tcBorders>
            <w:hideMark/>
          </w:tcPr>
          <w:p w14:paraId="0E6CB2CD" w14:textId="77777777" w:rsidR="000B3C4F" w:rsidRPr="000B3C4F" w:rsidRDefault="000B3C4F" w:rsidP="006E0E94">
            <w:pPr>
              <w:pStyle w:val="afff8"/>
            </w:pPr>
            <w:r w:rsidRPr="000B3C4F">
              <w:rPr>
                <w:rFonts w:hint="eastAsia"/>
              </w:rPr>
              <w:t>DX リテラシー標準</w:t>
            </w:r>
          </w:p>
        </w:tc>
        <w:tc>
          <w:tcPr>
            <w:tcW w:w="6350" w:type="dxa"/>
            <w:tcBorders>
              <w:top w:val="single" w:sz="4" w:space="0" w:color="auto"/>
              <w:left w:val="single" w:sz="4" w:space="0" w:color="auto"/>
              <w:bottom w:val="single" w:sz="4" w:space="0" w:color="auto"/>
              <w:right w:val="single" w:sz="4" w:space="0" w:color="auto"/>
            </w:tcBorders>
            <w:hideMark/>
          </w:tcPr>
          <w:p w14:paraId="7B141B0A" w14:textId="77777777" w:rsidR="000B3C4F" w:rsidRPr="000B3C4F" w:rsidRDefault="000B3C4F" w:rsidP="006E0E94">
            <w:pPr>
              <w:pStyle w:val="afff6"/>
            </w:pPr>
            <w:r w:rsidRPr="000B3C4F">
              <w:rPr>
                <w:rFonts w:hint="eastAsia"/>
              </w:rPr>
              <w:t>ビジネスパーソン全体がDXに関する基礎的な知識やスキル・マインドを身につけるための指針</w:t>
            </w:r>
          </w:p>
          <w:p w14:paraId="4D5E5428" w14:textId="77777777" w:rsidR="000B3C4F" w:rsidRPr="000B3C4F" w:rsidRDefault="000B3C4F" w:rsidP="006E0E94">
            <w:pPr>
              <w:pStyle w:val="afff6"/>
            </w:pPr>
            <w:r w:rsidRPr="000B3C4F">
              <w:rPr>
                <w:rFonts w:hint="eastAsia"/>
              </w:rPr>
              <w:t>※DXを利用する立場の方向け</w:t>
            </w:r>
          </w:p>
        </w:tc>
      </w:tr>
      <w:tr w:rsidR="000B3C4F" w:rsidRPr="000B3C4F" w14:paraId="4CA25637" w14:textId="77777777" w:rsidTr="000B3C4F">
        <w:tc>
          <w:tcPr>
            <w:tcW w:w="4106" w:type="dxa"/>
            <w:tcBorders>
              <w:top w:val="single" w:sz="4" w:space="0" w:color="auto"/>
              <w:left w:val="single" w:sz="4" w:space="0" w:color="auto"/>
              <w:bottom w:val="single" w:sz="4" w:space="0" w:color="auto"/>
              <w:right w:val="single" w:sz="4" w:space="0" w:color="auto"/>
            </w:tcBorders>
            <w:hideMark/>
          </w:tcPr>
          <w:p w14:paraId="4A4B8EE0" w14:textId="77777777" w:rsidR="000B3C4F" w:rsidRPr="000B3C4F" w:rsidRDefault="000B3C4F" w:rsidP="006E0E94">
            <w:pPr>
              <w:pStyle w:val="afff8"/>
            </w:pPr>
            <w:r w:rsidRPr="000B3C4F">
              <w:rPr>
                <w:rFonts w:hint="eastAsia"/>
              </w:rPr>
              <w:t>DX 推進スキル標準</w:t>
            </w:r>
          </w:p>
        </w:tc>
        <w:tc>
          <w:tcPr>
            <w:tcW w:w="6350" w:type="dxa"/>
            <w:tcBorders>
              <w:top w:val="single" w:sz="4" w:space="0" w:color="auto"/>
              <w:left w:val="single" w:sz="4" w:space="0" w:color="auto"/>
              <w:bottom w:val="single" w:sz="4" w:space="0" w:color="auto"/>
              <w:right w:val="single" w:sz="4" w:space="0" w:color="auto"/>
            </w:tcBorders>
            <w:hideMark/>
          </w:tcPr>
          <w:p w14:paraId="4FB507F5" w14:textId="77777777" w:rsidR="000B3C4F" w:rsidRPr="000B3C4F" w:rsidRDefault="000B3C4F" w:rsidP="006E0E94">
            <w:pPr>
              <w:pStyle w:val="afff6"/>
            </w:pPr>
            <w:r w:rsidRPr="000B3C4F">
              <w:rPr>
                <w:rFonts w:hint="eastAsia"/>
              </w:rPr>
              <w:t>企業がDXを推進する専門性を持った人材を確保・育成するための指針</w:t>
            </w:r>
          </w:p>
          <w:p w14:paraId="6EFF2103" w14:textId="77777777" w:rsidR="000B3C4F" w:rsidRPr="000B3C4F" w:rsidRDefault="000B3C4F" w:rsidP="006E0E94">
            <w:pPr>
              <w:pStyle w:val="afff6"/>
            </w:pPr>
            <w:r w:rsidRPr="000B3C4F">
              <w:rPr>
                <w:rFonts w:hint="eastAsia"/>
              </w:rPr>
              <w:t>※DXを推進する立場の方向け</w:t>
            </w:r>
          </w:p>
        </w:tc>
      </w:tr>
      <w:tr w:rsidR="000B3C4F" w:rsidRPr="000B3C4F" w14:paraId="416E6865" w14:textId="77777777" w:rsidTr="000B3C4F">
        <w:tc>
          <w:tcPr>
            <w:tcW w:w="4106" w:type="dxa"/>
            <w:tcBorders>
              <w:top w:val="single" w:sz="4" w:space="0" w:color="auto"/>
              <w:left w:val="single" w:sz="4" w:space="0" w:color="auto"/>
              <w:bottom w:val="single" w:sz="4" w:space="0" w:color="auto"/>
              <w:right w:val="single" w:sz="4" w:space="0" w:color="auto"/>
            </w:tcBorders>
            <w:hideMark/>
          </w:tcPr>
          <w:p w14:paraId="0AD26C00" w14:textId="77777777" w:rsidR="000B3C4F" w:rsidRPr="000B3C4F" w:rsidRDefault="000B3C4F" w:rsidP="006E0E94">
            <w:pPr>
              <w:pStyle w:val="afff8"/>
            </w:pPr>
            <w:r w:rsidRPr="000B3C4F">
              <w:rPr>
                <w:rFonts w:hint="eastAsia"/>
              </w:rPr>
              <w:t>プラス・セキュリティ知識補充講座 カリキュラム例</w:t>
            </w:r>
          </w:p>
        </w:tc>
        <w:bookmarkStart w:id="1955" w:name="■NISC26ー2"/>
        <w:tc>
          <w:tcPr>
            <w:tcW w:w="6350" w:type="dxa"/>
            <w:tcBorders>
              <w:top w:val="single" w:sz="4" w:space="0" w:color="auto"/>
              <w:left w:val="single" w:sz="4" w:space="0" w:color="auto"/>
              <w:bottom w:val="single" w:sz="4" w:space="0" w:color="auto"/>
              <w:right w:val="single" w:sz="4" w:space="0" w:color="auto"/>
            </w:tcBorders>
            <w:hideMark/>
          </w:tcPr>
          <w:p w14:paraId="458604AE" w14:textId="32CA0899" w:rsidR="000B3C4F" w:rsidRPr="000B3C4F" w:rsidRDefault="00863C02" w:rsidP="006E0E94">
            <w:pPr>
              <w:pStyle w:val="afff6"/>
            </w:pPr>
            <w:r>
              <w:fldChar w:fldCharType="begin"/>
            </w:r>
            <w:r>
              <w:rPr>
                <w:rFonts w:hint="eastAsia"/>
              </w:rPr>
              <w:instrText xml:space="preserve">HYPERLINK </w:instrText>
            </w:r>
            <w:r>
              <w:instrText xml:space="preserve"> \l "</w:instrText>
            </w:r>
            <w:r>
              <w:rPr>
                <w:rFonts w:hint="eastAsia"/>
              </w:rPr>
              <w:instrText>■</w:instrText>
            </w:r>
            <w:r>
              <w:instrText>NISC"</w:instrText>
            </w:r>
            <w:r>
              <w:fldChar w:fldCharType="separate"/>
            </w:r>
            <w:r w:rsidR="000B3C4F" w:rsidRPr="00863C02">
              <w:rPr>
                <w:rStyle w:val="a7"/>
                <w:rFonts w:hint="eastAsia"/>
              </w:rPr>
              <w:t>NISC</w:t>
            </w:r>
            <w:bookmarkEnd w:id="1955"/>
            <w:r>
              <w:fldChar w:fldCharType="end"/>
            </w:r>
            <w:r w:rsidR="000B3C4F" w:rsidRPr="000B3C4F">
              <w:rPr>
                <w:rFonts w:hint="eastAsia"/>
              </w:rPr>
              <w:t>が経営層やDX推進管理職向けに提供するプログラム。セキュリティ専門家との協働に必要な知識を補充することを目的としています。</w:t>
            </w:r>
          </w:p>
        </w:tc>
      </w:tr>
      <w:tr w:rsidR="000B3C4F" w:rsidRPr="000B3C4F" w14:paraId="3614FCBA" w14:textId="77777777" w:rsidTr="000B3C4F">
        <w:tc>
          <w:tcPr>
            <w:tcW w:w="4106" w:type="dxa"/>
            <w:tcBorders>
              <w:top w:val="single" w:sz="4" w:space="0" w:color="auto"/>
              <w:left w:val="single" w:sz="4" w:space="0" w:color="auto"/>
              <w:bottom w:val="single" w:sz="4" w:space="0" w:color="auto"/>
              <w:right w:val="single" w:sz="4" w:space="0" w:color="auto"/>
            </w:tcBorders>
            <w:hideMark/>
          </w:tcPr>
          <w:p w14:paraId="43A7B4B8" w14:textId="77777777" w:rsidR="000B3C4F" w:rsidRPr="000B3C4F" w:rsidRDefault="000B3C4F" w:rsidP="006E0E94">
            <w:pPr>
              <w:pStyle w:val="afff8"/>
            </w:pPr>
            <w:r w:rsidRPr="000B3C4F">
              <w:rPr>
                <w:rFonts w:hint="eastAsia"/>
              </w:rPr>
              <w:t>ITスキル標準モデルカリキュラム【ITスキル標準V3（レベル1）】</w:t>
            </w:r>
          </w:p>
        </w:tc>
        <w:tc>
          <w:tcPr>
            <w:tcW w:w="6350" w:type="dxa"/>
            <w:tcBorders>
              <w:top w:val="single" w:sz="4" w:space="0" w:color="auto"/>
              <w:left w:val="single" w:sz="4" w:space="0" w:color="auto"/>
              <w:bottom w:val="single" w:sz="4" w:space="0" w:color="auto"/>
              <w:right w:val="single" w:sz="4" w:space="0" w:color="auto"/>
            </w:tcBorders>
            <w:hideMark/>
          </w:tcPr>
          <w:p w14:paraId="13CCE25E" w14:textId="77777777" w:rsidR="000B3C4F" w:rsidRPr="000B3C4F" w:rsidRDefault="000B3C4F" w:rsidP="006E0E94">
            <w:pPr>
              <w:pStyle w:val="afff6"/>
            </w:pPr>
            <w:r w:rsidRPr="000B3C4F">
              <w:rPr>
                <w:rFonts w:hint="eastAsia"/>
              </w:rPr>
              <w:t>職業人として備えておくべき、情報技術に関する共通的な基礎知識を修得することを目指す社会人や学生を対象としたカリキュラム</w:t>
            </w:r>
          </w:p>
        </w:tc>
      </w:tr>
    </w:tbl>
    <w:p w14:paraId="5E303779" w14:textId="77777777" w:rsidR="000B3C4F" w:rsidRPr="000B3C4F" w:rsidRDefault="000B3C4F" w:rsidP="000B3C4F">
      <w:pPr>
        <w:jc w:val="left"/>
      </w:pPr>
    </w:p>
    <w:tbl>
      <w:tblPr>
        <w:tblStyle w:val="aa"/>
        <w:tblpPr w:leftFromText="142" w:rightFromText="142" w:vertAnchor="text" w:horzAnchor="margin" w:tblpY="230"/>
        <w:tblW w:w="0" w:type="auto"/>
        <w:tblLook w:val="04A0" w:firstRow="1" w:lastRow="0" w:firstColumn="1" w:lastColumn="0" w:noHBand="0" w:noVBand="1"/>
      </w:tblPr>
      <w:tblGrid>
        <w:gridCol w:w="3539"/>
        <w:gridCol w:w="6917"/>
      </w:tblGrid>
      <w:tr w:rsidR="000B3C4F" w:rsidRPr="000B3C4F" w14:paraId="2427A1A7" w14:textId="77777777" w:rsidTr="000B3C4F">
        <w:tc>
          <w:tcPr>
            <w:tcW w:w="10456" w:type="dxa"/>
            <w:gridSpan w:val="2"/>
            <w:tcBorders>
              <w:top w:val="single" w:sz="4" w:space="0" w:color="auto"/>
              <w:left w:val="single" w:sz="4" w:space="0" w:color="auto"/>
              <w:bottom w:val="single" w:sz="4" w:space="0" w:color="auto"/>
              <w:right w:val="single" w:sz="4" w:space="0" w:color="auto"/>
            </w:tcBorders>
            <w:hideMark/>
          </w:tcPr>
          <w:p w14:paraId="7ACCF6DE" w14:textId="77777777" w:rsidR="000B3C4F" w:rsidRPr="000B3C4F" w:rsidRDefault="000B3C4F" w:rsidP="00601047">
            <w:pPr>
              <w:pStyle w:val="affe"/>
              <w:framePr w:hSpace="0" w:wrap="auto" w:vAnchor="margin" w:hAnchor="text" w:yAlign="inline"/>
            </w:pPr>
            <w:r w:rsidRPr="000B3C4F">
              <w:rPr>
                <w:rFonts w:hint="eastAsia"/>
              </w:rPr>
              <w:t>詳細理解のため参考となる文献（参考文献）</w:t>
            </w:r>
          </w:p>
        </w:tc>
      </w:tr>
      <w:tr w:rsidR="000B3C4F" w:rsidRPr="000B3C4F" w14:paraId="2D5D2081" w14:textId="77777777" w:rsidTr="000B3C4F">
        <w:tc>
          <w:tcPr>
            <w:tcW w:w="3539"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1F715903" w14:textId="77777777" w:rsidR="000B3C4F" w:rsidRPr="000B3C4F" w:rsidRDefault="000B3C4F" w:rsidP="00601047">
            <w:pPr>
              <w:pStyle w:val="affe"/>
              <w:framePr w:hSpace="0" w:wrap="auto" w:vAnchor="margin" w:hAnchor="text" w:yAlign="inline"/>
            </w:pPr>
            <w:r w:rsidRPr="000B3C4F">
              <w:rPr>
                <w:rFonts w:hint="eastAsia"/>
              </w:rPr>
              <w:t>デジタルスキル標準 ver. 1.2</w:t>
            </w:r>
          </w:p>
        </w:tc>
        <w:tc>
          <w:tcPr>
            <w:tcW w:w="6917" w:type="dxa"/>
            <w:tcBorders>
              <w:top w:val="single" w:sz="4" w:space="0" w:color="auto"/>
              <w:left w:val="single" w:sz="4" w:space="0" w:color="auto"/>
              <w:bottom w:val="single" w:sz="4" w:space="0" w:color="auto"/>
              <w:right w:val="single" w:sz="4" w:space="0" w:color="auto"/>
            </w:tcBorders>
            <w:hideMark/>
          </w:tcPr>
          <w:p w14:paraId="5A709DA8" w14:textId="77777777" w:rsidR="000B3C4F" w:rsidRPr="000B3C4F" w:rsidRDefault="000B3C4F" w:rsidP="00601047">
            <w:pPr>
              <w:pStyle w:val="affe"/>
              <w:framePr w:hSpace="0" w:wrap="auto" w:vAnchor="margin" w:hAnchor="text" w:yAlign="inline"/>
            </w:pPr>
            <w:r w:rsidRPr="000B3C4F">
              <w:rPr>
                <w:rFonts w:hint="eastAsia"/>
              </w:rPr>
              <w:t>https://www.meti.go.jp/policy/it_policy/jinzai/skill_standard/20240708-p-1.pdf</w:t>
            </w:r>
          </w:p>
        </w:tc>
      </w:tr>
      <w:tr w:rsidR="000B3C4F" w:rsidRPr="000B3C4F" w14:paraId="525F4FF8" w14:textId="77777777" w:rsidTr="000B3C4F">
        <w:tc>
          <w:tcPr>
            <w:tcW w:w="3539"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68B4D2F9" w14:textId="77777777" w:rsidR="000B3C4F" w:rsidRPr="000B3C4F" w:rsidRDefault="000B3C4F" w:rsidP="00601047">
            <w:pPr>
              <w:pStyle w:val="affe"/>
              <w:framePr w:hSpace="0" w:wrap="auto" w:vAnchor="margin" w:hAnchor="text" w:yAlign="inline"/>
            </w:pPr>
            <w:r w:rsidRPr="000B3C4F">
              <w:rPr>
                <w:rFonts w:hint="eastAsia"/>
              </w:rPr>
              <w:t>プラス・セキュリティ知識補充講座 カリキュラム例</w:t>
            </w:r>
          </w:p>
        </w:tc>
        <w:tc>
          <w:tcPr>
            <w:tcW w:w="6917" w:type="dxa"/>
            <w:tcBorders>
              <w:top w:val="single" w:sz="4" w:space="0" w:color="auto"/>
              <w:left w:val="single" w:sz="4" w:space="0" w:color="auto"/>
              <w:bottom w:val="single" w:sz="4" w:space="0" w:color="auto"/>
              <w:right w:val="single" w:sz="4" w:space="0" w:color="auto"/>
            </w:tcBorders>
            <w:hideMark/>
          </w:tcPr>
          <w:p w14:paraId="7C0E79B0" w14:textId="77777777" w:rsidR="000B3C4F" w:rsidRPr="000B3C4F" w:rsidRDefault="000B3C4F" w:rsidP="00601047">
            <w:pPr>
              <w:pStyle w:val="affe"/>
              <w:framePr w:hSpace="0" w:wrap="auto" w:vAnchor="margin" w:hAnchor="text" w:yAlign="inline"/>
            </w:pPr>
            <w:r w:rsidRPr="000B3C4F">
              <w:rPr>
                <w:rFonts w:hint="eastAsia"/>
              </w:rPr>
              <w:t>https://security-portal.nisc.go.jp/dx/pdf/plussecurity_curriculum.pdf</w:t>
            </w:r>
          </w:p>
        </w:tc>
      </w:tr>
      <w:tr w:rsidR="000B3C4F" w:rsidRPr="000B3C4F" w14:paraId="42353B18" w14:textId="77777777" w:rsidTr="000B3C4F">
        <w:tc>
          <w:tcPr>
            <w:tcW w:w="3539"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2D8BC0D3" w14:textId="77777777" w:rsidR="000B3C4F" w:rsidRPr="000B3C4F" w:rsidRDefault="000B3C4F" w:rsidP="00601047">
            <w:pPr>
              <w:pStyle w:val="affe"/>
              <w:framePr w:hSpace="0" w:wrap="auto" w:vAnchor="margin" w:hAnchor="text" w:yAlign="inline"/>
            </w:pPr>
            <w:r w:rsidRPr="000B3C4F">
              <w:rPr>
                <w:rFonts w:hint="eastAsia"/>
              </w:rPr>
              <w:t>ITスキル標準モデルカリキュラム－レベル1を目指して－</w:t>
            </w:r>
          </w:p>
        </w:tc>
        <w:tc>
          <w:tcPr>
            <w:tcW w:w="6917" w:type="dxa"/>
            <w:tcBorders>
              <w:top w:val="single" w:sz="4" w:space="0" w:color="auto"/>
              <w:left w:val="single" w:sz="4" w:space="0" w:color="auto"/>
              <w:bottom w:val="single" w:sz="4" w:space="0" w:color="auto"/>
              <w:right w:val="single" w:sz="4" w:space="0" w:color="auto"/>
            </w:tcBorders>
            <w:hideMark/>
          </w:tcPr>
          <w:p w14:paraId="65712F6C" w14:textId="77777777" w:rsidR="000B3C4F" w:rsidRPr="000B3C4F" w:rsidRDefault="000B3C4F" w:rsidP="00601047">
            <w:pPr>
              <w:pStyle w:val="affe"/>
              <w:framePr w:hSpace="0" w:wrap="auto" w:vAnchor="margin" w:hAnchor="text" w:yAlign="inline"/>
            </w:pPr>
            <w:r w:rsidRPr="000B3C4F">
              <w:rPr>
                <w:rFonts w:hint="eastAsia"/>
              </w:rPr>
              <w:t>https://www.ipa.go.jp/archive/jinzai/skill-standard/itss/qv6pgp000000buc8-att/000024802.pdf</w:t>
            </w:r>
          </w:p>
        </w:tc>
      </w:tr>
    </w:tbl>
    <w:p w14:paraId="0F28E109" w14:textId="77777777" w:rsidR="000B3C4F" w:rsidRPr="000B3C4F" w:rsidRDefault="000B3C4F" w:rsidP="000B3C4F">
      <w:pPr>
        <w:jc w:val="left"/>
      </w:pPr>
    </w:p>
    <w:p w14:paraId="2E4DDD87" w14:textId="77777777" w:rsidR="000B3C4F" w:rsidRPr="000B3C4F" w:rsidRDefault="000B3C4F" w:rsidP="00B21A5B">
      <w:pPr>
        <w:pStyle w:val="5"/>
      </w:pPr>
      <w:r w:rsidRPr="000B3C4F">
        <w:rPr>
          <w:rFonts w:hint="eastAsia"/>
        </w:rPr>
        <w:t>4．セキュリティ対策の実践</w:t>
      </w:r>
    </w:p>
    <w:p w14:paraId="7C3853EA" w14:textId="77777777" w:rsidR="000B3C4F" w:rsidRPr="000B3C4F" w:rsidRDefault="000B3C4F" w:rsidP="000B3C4F">
      <w:pPr>
        <w:jc w:val="left"/>
      </w:pPr>
      <w:r w:rsidRPr="000B3C4F">
        <w:rPr>
          <w:rFonts w:hint="eastAsia"/>
        </w:rPr>
        <w:t>具体的なアクションを起こして、サイバーセキュリティ対策を実践します。情報システムの導入（企画から要件定義、調達、設計・開発、運用保守）の際は、以下の資料などを参考にセキュリティ機能を実装します。</w:t>
      </w:r>
    </w:p>
    <w:p w14:paraId="17F829FA" w14:textId="77777777" w:rsidR="000B3C4F" w:rsidRPr="000B3C4F" w:rsidRDefault="000B3C4F" w:rsidP="00892C01">
      <w:pPr>
        <w:pStyle w:val="ab"/>
        <w:numPr>
          <w:ilvl w:val="0"/>
          <w:numId w:val="517"/>
        </w:numPr>
        <w:ind w:leftChars="0" w:firstLineChars="0"/>
      </w:pPr>
      <w:r w:rsidRPr="000B3C4F">
        <w:rPr>
          <w:rFonts w:hint="eastAsia"/>
        </w:rPr>
        <w:t>Security by Design</w:t>
      </w:r>
    </w:p>
    <w:p w14:paraId="266F19F0" w14:textId="77777777" w:rsidR="000B3C4F" w:rsidRPr="000B3C4F" w:rsidRDefault="000B3C4F" w:rsidP="00892C01">
      <w:pPr>
        <w:pStyle w:val="ab"/>
        <w:numPr>
          <w:ilvl w:val="0"/>
          <w:numId w:val="517"/>
        </w:numPr>
        <w:ind w:leftChars="0" w:firstLineChars="0"/>
      </w:pPr>
      <w:r w:rsidRPr="000B3C4F">
        <w:rPr>
          <w:rFonts w:hint="eastAsia"/>
        </w:rPr>
        <w:t>「第20章. セキュリティ機能の実装と運用（IT環境構築・運用実施手順）」</w:t>
      </w:r>
    </w:p>
    <w:p w14:paraId="0F42D5EC" w14:textId="737B31E8" w:rsidR="000B3C4F" w:rsidRPr="000B3C4F" w:rsidRDefault="000B3C4F" w:rsidP="00892C01">
      <w:pPr>
        <w:pStyle w:val="ab"/>
        <w:numPr>
          <w:ilvl w:val="0"/>
          <w:numId w:val="517"/>
        </w:numPr>
        <w:ind w:leftChars="0" w:firstLineChars="0"/>
      </w:pPr>
      <w:r w:rsidRPr="000B3C4F">
        <w:rPr>
          <w:rFonts w:hint="eastAsia"/>
          <w:noProof/>
        </w:rPr>
        <mc:AlternateContent>
          <mc:Choice Requires="wps">
            <w:drawing>
              <wp:anchor distT="0" distB="0" distL="114300" distR="114300" simplePos="0" relativeHeight="251656503" behindDoc="0" locked="0" layoutInCell="1" allowOverlap="1" wp14:anchorId="49B69030" wp14:editId="0D171EED">
                <wp:simplePos x="0" y="0"/>
                <wp:positionH relativeFrom="margin">
                  <wp:align>center</wp:align>
                </wp:positionH>
                <wp:positionV relativeFrom="paragraph">
                  <wp:posOffset>1889125</wp:posOffset>
                </wp:positionV>
                <wp:extent cx="5612130" cy="345440"/>
                <wp:effectExtent l="0" t="0" r="0" b="0"/>
                <wp:wrapNone/>
                <wp:docPr id="669489032" name="テキスト ボックス 318">
                  <a:extLst xmlns:a="http://schemas.openxmlformats.org/drawingml/2006/main">
                    <a:ext uri="{FF2B5EF4-FFF2-40B4-BE49-F238E27FC236}">
                      <a16:creationId xmlns:a16="http://schemas.microsoft.com/office/drawing/2014/main" id="{85C53B16-7197-1657-0B38-793A369349B9}"/>
                    </a:ext>
                  </a:extLst>
                </wp:docPr>
                <wp:cNvGraphicFramePr/>
                <a:graphic xmlns:a="http://schemas.openxmlformats.org/drawingml/2006/main">
                  <a:graphicData uri="http://schemas.microsoft.com/office/word/2010/wordprocessingShape">
                    <wps:wsp>
                      <wps:cNvSpPr txBox="1"/>
                      <wps:spPr>
                        <a:xfrm>
                          <a:off x="0" y="0"/>
                          <a:ext cx="5612130" cy="345440"/>
                        </a:xfrm>
                        <a:prstGeom prst="rect">
                          <a:avLst/>
                        </a:prstGeom>
                        <a:noFill/>
                      </wps:spPr>
                      <wps:txbx>
                        <w:txbxContent>
                          <w:p w14:paraId="3A383ECC" w14:textId="4C707817" w:rsidR="000B3C4F" w:rsidRDefault="000B3C4F" w:rsidP="00601047">
                            <w:pPr>
                              <w:pStyle w:val="affe"/>
                            </w:pPr>
                            <w:r>
                              <w:rPr>
                                <w:rFonts w:hint="eastAsia"/>
                              </w:rPr>
                              <w:t>図10</w:t>
                            </w:r>
                            <w:r w:rsidR="00C05832">
                              <w:rPr>
                                <w:rFonts w:hint="eastAsia"/>
                              </w:rPr>
                              <w:t>3</w:t>
                            </w:r>
                            <w:r>
                              <w:rPr>
                                <w:rFonts w:hint="eastAsia"/>
                              </w:rPr>
                              <w:t>. IT導入プロセスにおけるセキュリティ対策の実施タイミング</w:t>
                            </w:r>
                          </w:p>
                        </w:txbxContent>
                      </wps:txbx>
                      <wps:bodyPr vertOverflow="clip" horzOverflow="clip" wrap="square" rtlCol="0">
                        <a:spAutoFit/>
                      </wps:bodyPr>
                    </wps:wsp>
                  </a:graphicData>
                </a:graphic>
                <wp14:sizeRelH relativeFrom="page">
                  <wp14:pctWidth>0</wp14:pctWidth>
                </wp14:sizeRelH>
                <wp14:sizeRelV relativeFrom="page">
                  <wp14:pctHeight>0</wp14:pctHeight>
                </wp14:sizeRelV>
              </wp:anchor>
            </w:drawing>
          </mc:Choice>
          <mc:Fallback>
            <w:pict>
              <v:shape w14:anchorId="49B69030" id="テキスト ボックス 318" o:spid="_x0000_s1252" type="#_x0000_t202" style="position:absolute;left:0;text-align:left;margin-left:0;margin-top:148.75pt;width:441.9pt;height:27.2pt;z-index:25165650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" filled="f" stroked="f">
                <v:textbox style="mso-fit-shape-to-text:t">
                  <w:txbxContent>
                    <w:p w14:paraId="3A383ECC" w14:textId="4C707817" w:rsidR="000B3C4F" w:rsidRDefault="000B3C4F" w:rsidP="00601047">
                      <w:pPr>
                        <w:pStyle w:val="affe"/>
                      </w:pPr>
                      <w:r>
                        <w:rPr>
                          <w:rFonts w:hint="eastAsia"/>
                        </w:rPr>
                        <w:t>図10</w:t>
                      </w:r>
                      <w:r w:rsidR="00C05832">
                        <w:rPr>
                          <w:rFonts w:hint="eastAsia"/>
                        </w:rPr>
                        <w:t>3</w:t>
                      </w:r>
                      <w:r>
                        <w:rPr>
                          <w:rFonts w:hint="eastAsia"/>
                        </w:rPr>
                        <w:t>. IT導入プロセスにおけるセキュリティ対策の実施タイミング</w:t>
                      </w:r>
                    </w:p>
                  </w:txbxContent>
                </v:textbox>
                <w10:wrap anchorx="margin"/>
              </v:shape>
            </w:pict>
          </mc:Fallback>
        </mc:AlternateContent>
      </w:r>
      <w:r w:rsidRPr="000B3C4F">
        <w:rPr>
          <w:rFonts w:hint="eastAsia"/>
          <w:noProof/>
        </w:rPr>
        <w:drawing>
          <wp:anchor distT="0" distB="0" distL="114300" distR="114300" simplePos="0" relativeHeight="251656502" behindDoc="0" locked="0" layoutInCell="1" allowOverlap="1" wp14:anchorId="7BC66803" wp14:editId="39019753">
            <wp:simplePos x="0" y="0"/>
            <wp:positionH relativeFrom="column">
              <wp:posOffset>-74295</wp:posOffset>
            </wp:positionH>
            <wp:positionV relativeFrom="paragraph">
              <wp:posOffset>311150</wp:posOffset>
            </wp:positionV>
            <wp:extent cx="6645910" cy="1717040"/>
            <wp:effectExtent l="0" t="0" r="2540" b="0"/>
            <wp:wrapTopAndBottom/>
            <wp:docPr id="1545911398" name="図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1717040"/>
                    </a:xfrm>
                    <a:prstGeom prst="rect">
                      <a:avLst/>
                    </a:prstGeom>
                    <a:noFill/>
                  </pic:spPr>
                </pic:pic>
              </a:graphicData>
            </a:graphic>
            <wp14:sizeRelH relativeFrom="margin">
              <wp14:pctWidth>0</wp14:pctWidth>
            </wp14:sizeRelH>
            <wp14:sizeRelV relativeFrom="margin">
              <wp14:pctHeight>0</wp14:pctHeight>
            </wp14:sizeRelV>
          </wp:anchor>
        </w:drawing>
      </w:r>
      <w:r w:rsidRPr="000B3C4F">
        <w:rPr>
          <w:rFonts w:hint="eastAsia"/>
        </w:rPr>
        <w:t>「第21章. 人的、組織的、技術的、物理的対策の実施手順に基づいた実施」</w:t>
      </w:r>
    </w:p>
    <w:p w14:paraId="12156806" w14:textId="77777777" w:rsidR="000B3C4F" w:rsidRPr="000B3C4F" w:rsidRDefault="000B3C4F" w:rsidP="000B3C4F">
      <w:pPr>
        <w:jc w:val="left"/>
      </w:pPr>
    </w:p>
    <w:tbl>
      <w:tblPr>
        <w:tblStyle w:val="aa"/>
        <w:tblpPr w:leftFromText="142" w:rightFromText="142" w:vertAnchor="text" w:horzAnchor="margin" w:tblpY="230"/>
        <w:tblW w:w="0" w:type="auto"/>
        <w:tblLook w:val="04A0" w:firstRow="1" w:lastRow="0" w:firstColumn="1" w:lastColumn="0" w:noHBand="0" w:noVBand="1"/>
      </w:tblPr>
      <w:tblGrid>
        <w:gridCol w:w="4248"/>
        <w:gridCol w:w="6208"/>
      </w:tblGrid>
      <w:tr w:rsidR="000B3C4F" w:rsidRPr="000B3C4F" w14:paraId="0CDED625" w14:textId="77777777" w:rsidTr="000B3C4F">
        <w:tc>
          <w:tcPr>
            <w:tcW w:w="10456" w:type="dxa"/>
            <w:gridSpan w:val="2"/>
            <w:tcBorders>
              <w:top w:val="single" w:sz="4" w:space="0" w:color="auto"/>
              <w:left w:val="single" w:sz="4" w:space="0" w:color="auto"/>
              <w:bottom w:val="single" w:sz="4" w:space="0" w:color="auto"/>
              <w:right w:val="single" w:sz="4" w:space="0" w:color="auto"/>
            </w:tcBorders>
            <w:hideMark/>
          </w:tcPr>
          <w:p w14:paraId="5A4464E0" w14:textId="77777777" w:rsidR="000B3C4F" w:rsidRPr="000B3C4F" w:rsidRDefault="000B3C4F" w:rsidP="00601047">
            <w:pPr>
              <w:pStyle w:val="affe"/>
              <w:framePr w:hSpace="0" w:wrap="auto" w:vAnchor="margin" w:hAnchor="text" w:yAlign="inline"/>
            </w:pPr>
            <w:r w:rsidRPr="000B3C4F">
              <w:rPr>
                <w:rFonts w:hint="eastAsia"/>
              </w:rPr>
              <w:t>詳細理解のため参考となる文献（参考文献）</w:t>
            </w:r>
          </w:p>
        </w:tc>
      </w:tr>
      <w:tr w:rsidR="000B3C4F" w:rsidRPr="000B3C4F" w14:paraId="3B76CDB9" w14:textId="77777777" w:rsidTr="000B3C4F">
        <w:tc>
          <w:tcPr>
            <w:tcW w:w="4248"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5BCA0B14" w14:textId="77777777" w:rsidR="000B3C4F" w:rsidRPr="000B3C4F" w:rsidRDefault="000B3C4F" w:rsidP="00601047">
            <w:pPr>
              <w:pStyle w:val="affe"/>
              <w:framePr w:hSpace="0" w:wrap="auto" w:vAnchor="margin" w:hAnchor="text" w:yAlign="inline"/>
            </w:pPr>
            <w:r w:rsidRPr="000B3C4F">
              <w:rPr>
                <w:rFonts w:hint="eastAsia"/>
              </w:rPr>
              <w:t>セキュリティ・バイ・デザイン導入指南書</w:t>
            </w:r>
          </w:p>
        </w:tc>
        <w:tc>
          <w:tcPr>
            <w:tcW w:w="6208" w:type="dxa"/>
            <w:tcBorders>
              <w:top w:val="single" w:sz="4" w:space="0" w:color="auto"/>
              <w:left w:val="single" w:sz="4" w:space="0" w:color="auto"/>
              <w:bottom w:val="single" w:sz="4" w:space="0" w:color="auto"/>
              <w:right w:val="single" w:sz="4" w:space="0" w:color="auto"/>
            </w:tcBorders>
            <w:hideMark/>
          </w:tcPr>
          <w:p w14:paraId="7117DC99" w14:textId="77777777" w:rsidR="000B3C4F" w:rsidRPr="000B3C4F" w:rsidRDefault="000B3C4F" w:rsidP="00601047">
            <w:pPr>
              <w:pStyle w:val="affe"/>
              <w:framePr w:hSpace="0" w:wrap="auto" w:vAnchor="margin" w:hAnchor="text" w:yAlign="inline"/>
            </w:pPr>
            <w:r w:rsidRPr="000B3C4F">
              <w:rPr>
                <w:rFonts w:hint="eastAsia"/>
              </w:rPr>
              <w:t>https://www.ipa.go.jp/jinzai/ics/core_human_resource/final_project/2022/ngi93u0000002kef-att/000100451.pdf</w:t>
            </w:r>
          </w:p>
        </w:tc>
      </w:tr>
      <w:tr w:rsidR="000B3C4F" w:rsidRPr="000B3C4F" w14:paraId="0FDDE7AA" w14:textId="77777777" w:rsidTr="000B3C4F">
        <w:tc>
          <w:tcPr>
            <w:tcW w:w="4248"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57BEFAA9" w14:textId="77777777" w:rsidR="000B3C4F" w:rsidRPr="000B3C4F" w:rsidRDefault="000B3C4F" w:rsidP="00601047">
            <w:pPr>
              <w:pStyle w:val="affe"/>
              <w:framePr w:hSpace="0" w:wrap="auto" w:vAnchor="margin" w:hAnchor="text" w:yAlign="inline"/>
            </w:pPr>
            <w:r w:rsidRPr="000B3C4F">
              <w:rPr>
                <w:rFonts w:hint="eastAsia"/>
              </w:rPr>
              <w:t>DS-100 デジタル・ガバメント推進標準ガイドライン</w:t>
            </w:r>
          </w:p>
        </w:tc>
        <w:tc>
          <w:tcPr>
            <w:tcW w:w="6208" w:type="dxa"/>
            <w:tcBorders>
              <w:top w:val="single" w:sz="4" w:space="0" w:color="auto"/>
              <w:left w:val="single" w:sz="4" w:space="0" w:color="auto"/>
              <w:bottom w:val="single" w:sz="4" w:space="0" w:color="auto"/>
              <w:right w:val="single" w:sz="4" w:space="0" w:color="auto"/>
            </w:tcBorders>
            <w:hideMark/>
          </w:tcPr>
          <w:p w14:paraId="54A31809" w14:textId="77777777" w:rsidR="000B3C4F" w:rsidRPr="000B3C4F" w:rsidRDefault="000B3C4F" w:rsidP="00601047">
            <w:pPr>
              <w:pStyle w:val="affe"/>
              <w:framePr w:hSpace="0" w:wrap="auto" w:vAnchor="margin" w:hAnchor="text" w:yAlign="inline"/>
            </w:pPr>
            <w:r w:rsidRPr="000B3C4F">
              <w:rPr>
                <w:rFonts w:hint="eastAsia"/>
              </w:rPr>
              <w:t>https://www.digital.go.jp/assets/contents/node/basic_page/field_ref_resources/e2a06143-ed29-4f1d-9c31-0f06fca67afc/1fc6722a/20240605_resources_standard_guidelines_guideline_01.pdf</w:t>
            </w:r>
          </w:p>
        </w:tc>
      </w:tr>
      <w:tr w:rsidR="000B3C4F" w:rsidRPr="000B3C4F" w14:paraId="058E49D3" w14:textId="77777777" w:rsidTr="000B3C4F">
        <w:tc>
          <w:tcPr>
            <w:tcW w:w="4248"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4F0D28CB" w14:textId="77777777" w:rsidR="000B3C4F" w:rsidRPr="000B3C4F" w:rsidRDefault="000B3C4F" w:rsidP="00601047">
            <w:pPr>
              <w:pStyle w:val="affe"/>
              <w:framePr w:hSpace="0" w:wrap="auto" w:vAnchor="margin" w:hAnchor="text" w:yAlign="inline"/>
            </w:pPr>
            <w:r w:rsidRPr="000B3C4F">
              <w:rPr>
                <w:rFonts w:hint="eastAsia"/>
              </w:rPr>
              <w:t>DS-120 デジタル・ガバメント推進標準ガイドライン実践ガイドブック</w:t>
            </w:r>
          </w:p>
        </w:tc>
        <w:tc>
          <w:tcPr>
            <w:tcW w:w="6208" w:type="dxa"/>
            <w:tcBorders>
              <w:top w:val="single" w:sz="4" w:space="0" w:color="auto"/>
              <w:left w:val="single" w:sz="4" w:space="0" w:color="auto"/>
              <w:bottom w:val="single" w:sz="4" w:space="0" w:color="auto"/>
              <w:right w:val="single" w:sz="4" w:space="0" w:color="auto"/>
            </w:tcBorders>
            <w:hideMark/>
          </w:tcPr>
          <w:p w14:paraId="46E2CAE3" w14:textId="77777777" w:rsidR="000B3C4F" w:rsidRPr="000B3C4F" w:rsidRDefault="000B3C4F" w:rsidP="00601047">
            <w:pPr>
              <w:pStyle w:val="affe"/>
              <w:framePr w:hSpace="0" w:wrap="auto" w:vAnchor="margin" w:hAnchor="text" w:yAlign="inline"/>
            </w:pPr>
            <w:r w:rsidRPr="000B3C4F">
              <w:rPr>
                <w:rFonts w:hint="eastAsia"/>
              </w:rPr>
              <w:t>https://www.digital.go.jp/assets/contents/node/basic_page/field_ref_resources/e2a06143-ed29-4f1d-9c31-0f06fca67afc/d85eeb55/20240605_resources_standard_guidelines_guideline_05.pdf</w:t>
            </w:r>
          </w:p>
        </w:tc>
      </w:tr>
    </w:tbl>
    <w:p w14:paraId="3EB2D195" w14:textId="77777777" w:rsidR="000B3C4F" w:rsidRPr="000B3C4F" w:rsidRDefault="000B3C4F" w:rsidP="000B3C4F">
      <w:pPr>
        <w:jc w:val="left"/>
      </w:pPr>
      <w:r w:rsidRPr="000B3C4F">
        <w:rPr>
          <w:rFonts w:hint="eastAsia"/>
        </w:rPr>
        <w:br w:type="page"/>
      </w:r>
    </w:p>
    <w:p w14:paraId="6D1F283A" w14:textId="77777777" w:rsidR="000B3C4F" w:rsidRPr="000B3C4F" w:rsidRDefault="000B3C4F" w:rsidP="009A3EC6">
      <w:pPr>
        <w:pStyle w:val="2"/>
      </w:pPr>
      <w:bookmarkStart w:id="1956" w:name="_Toc188349167"/>
      <w:r w:rsidRPr="000B3C4F">
        <w:rPr>
          <w:rFonts w:hint="eastAsia"/>
        </w:rPr>
        <w:t>各章のポイント</w:t>
      </w:r>
      <w:bookmarkEnd w:id="1956"/>
    </w:p>
    <w:tbl>
      <w:tblPr>
        <w:tblStyle w:val="aa"/>
        <w:tblW w:w="0" w:type="auto"/>
        <w:tblLook w:val="04A0" w:firstRow="1" w:lastRow="0" w:firstColumn="1" w:lastColumn="0" w:noHBand="0" w:noVBand="1"/>
      </w:tblPr>
      <w:tblGrid>
        <w:gridCol w:w="10456"/>
      </w:tblGrid>
      <w:tr w:rsidR="000B3C4F" w:rsidRPr="000B3C4F" w14:paraId="2FE10851"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15E99"/>
            <w:hideMark/>
          </w:tcPr>
          <w:p w14:paraId="5F5736E0" w14:textId="77777777" w:rsidR="000B3C4F" w:rsidRPr="000B3C4F" w:rsidRDefault="000B3C4F" w:rsidP="004912FD">
            <w:pPr>
              <w:pStyle w:val="aff0"/>
            </w:pPr>
            <w:r w:rsidRPr="000B3C4F">
              <w:rPr>
                <w:rFonts w:hint="eastAsia"/>
              </w:rPr>
              <w:t>章の目的</w:t>
            </w:r>
          </w:p>
        </w:tc>
      </w:tr>
      <w:tr w:rsidR="000B3C4F" w:rsidRPr="000B3C4F" w14:paraId="590E6D5E" w14:textId="77777777" w:rsidTr="000B3C4F">
        <w:trPr>
          <w:trHeight w:val="1734"/>
        </w:trPr>
        <w:tc>
          <w:tcPr>
            <w:tcW w:w="10456" w:type="dxa"/>
            <w:tcBorders>
              <w:top w:val="single" w:sz="4" w:space="0" w:color="auto"/>
              <w:left w:val="single" w:sz="4" w:space="0" w:color="auto"/>
              <w:bottom w:val="single" w:sz="4" w:space="0" w:color="auto"/>
              <w:right w:val="single" w:sz="4" w:space="0" w:color="auto"/>
            </w:tcBorders>
            <w:hideMark/>
          </w:tcPr>
          <w:p w14:paraId="6708D634" w14:textId="77777777" w:rsidR="000B3C4F" w:rsidRPr="000B3C4F" w:rsidRDefault="000B3C4F" w:rsidP="004912FD">
            <w:pPr>
              <w:pStyle w:val="afff6"/>
            </w:pPr>
            <w:r w:rsidRPr="000B3C4F">
              <w:rPr>
                <w:rFonts w:hint="eastAsia"/>
              </w:rPr>
              <w:t>テキストの読者が各章の内容を実務に活用できるように、各章のポイントを整理し、具体的な知識やスキルを振り返ることを目的とします。これまで学んだ内容を体系的に再確認し、各章が提示するセキュリティ対策の実施方法を明確にすることで、テキストをもとにした実践的な取組を推進できるようにします。</w:t>
            </w:r>
          </w:p>
        </w:tc>
      </w:tr>
      <w:tr w:rsidR="000B3C4F" w:rsidRPr="000B3C4F" w14:paraId="5C97DD2C"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15E99"/>
            <w:hideMark/>
          </w:tcPr>
          <w:p w14:paraId="19869F3E" w14:textId="77777777" w:rsidR="000B3C4F" w:rsidRPr="000B3C4F" w:rsidRDefault="000B3C4F" w:rsidP="004912FD">
            <w:pPr>
              <w:pStyle w:val="aff0"/>
            </w:pPr>
            <w:r w:rsidRPr="000B3C4F">
              <w:rPr>
                <w:rFonts w:hint="eastAsia"/>
              </w:rPr>
              <w:t>主な達成目標</w:t>
            </w:r>
          </w:p>
        </w:tc>
      </w:tr>
      <w:tr w:rsidR="000B3C4F" w:rsidRPr="000B3C4F" w14:paraId="08E39CC4" w14:textId="77777777" w:rsidTr="000B3C4F">
        <w:trPr>
          <w:trHeight w:val="1707"/>
        </w:trPr>
        <w:tc>
          <w:tcPr>
            <w:tcW w:w="10456" w:type="dxa"/>
            <w:tcBorders>
              <w:top w:val="single" w:sz="4" w:space="0" w:color="auto"/>
              <w:left w:val="single" w:sz="4" w:space="0" w:color="auto"/>
              <w:bottom w:val="single" w:sz="4" w:space="0" w:color="auto"/>
              <w:right w:val="single" w:sz="4" w:space="0" w:color="auto"/>
            </w:tcBorders>
            <w:hideMark/>
          </w:tcPr>
          <w:p w14:paraId="490CBE0C" w14:textId="13252B04" w:rsidR="000B3C4F" w:rsidRPr="000B3C4F" w:rsidRDefault="000B3C4F" w:rsidP="00892C01">
            <w:pPr>
              <w:pStyle w:val="afff6"/>
              <w:numPr>
                <w:ilvl w:val="0"/>
                <w:numId w:val="515"/>
              </w:numPr>
            </w:pPr>
            <w:r w:rsidRPr="000B3C4F">
              <w:rPr>
                <w:rFonts w:hint="eastAsia"/>
              </w:rPr>
              <w:t>各章ごとに重要なポイントを再確認し、理解すること</w:t>
            </w:r>
          </w:p>
        </w:tc>
      </w:tr>
    </w:tbl>
    <w:p w14:paraId="1F01CCD8" w14:textId="77777777" w:rsidR="000B3C4F" w:rsidRPr="000B3C4F" w:rsidRDefault="000B3C4F" w:rsidP="000B3C4F">
      <w:pPr>
        <w:jc w:val="left"/>
      </w:pPr>
    </w:p>
    <w:p w14:paraId="231C3271" w14:textId="77777777" w:rsidR="000B3C4F" w:rsidRPr="000B3C4F" w:rsidRDefault="000B3C4F" w:rsidP="002A6987">
      <w:pPr>
        <w:pStyle w:val="3"/>
      </w:pPr>
      <w:bookmarkStart w:id="1957" w:name="_Toc188349168"/>
      <w:r w:rsidRPr="000B3C4F">
        <w:rPr>
          <w:rFonts w:hint="eastAsia"/>
        </w:rPr>
        <w:t>第1章. デジタル時代の社会とIT情勢</w:t>
      </w:r>
      <w:bookmarkEnd w:id="1957"/>
    </w:p>
    <w:p w14:paraId="0BC7E6D4" w14:textId="77777777" w:rsidR="000B3C4F" w:rsidRPr="000B3C4F" w:rsidRDefault="000B3C4F" w:rsidP="00F312EE">
      <w:pPr>
        <w:pStyle w:val="aff4"/>
      </w:pPr>
      <w:r w:rsidRPr="000B3C4F">
        <w:rPr>
          <w:rFonts w:hint="eastAsia"/>
        </w:rPr>
        <w:t>1-1. デジタル時代の社会変革とIT情勢の関係性</w:t>
      </w:r>
    </w:p>
    <w:p w14:paraId="0EEF1B53" w14:textId="77777777" w:rsidR="000B3C4F" w:rsidRPr="000B3C4F" w:rsidRDefault="000B3C4F" w:rsidP="000B3C4F">
      <w:pPr>
        <w:jc w:val="left"/>
        <w:rPr>
          <w:b/>
          <w:bCs/>
        </w:rPr>
      </w:pPr>
    </w:p>
    <w:tbl>
      <w:tblPr>
        <w:tblStyle w:val="aa"/>
        <w:tblW w:w="0" w:type="auto"/>
        <w:tblLook w:val="04A0" w:firstRow="1" w:lastRow="0" w:firstColumn="1" w:lastColumn="0" w:noHBand="0" w:noVBand="1"/>
      </w:tblPr>
      <w:tblGrid>
        <w:gridCol w:w="10456"/>
      </w:tblGrid>
      <w:tr w:rsidR="000B3C4F" w:rsidRPr="000B3C4F" w14:paraId="15C4A969"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F5597"/>
            <w:hideMark/>
          </w:tcPr>
          <w:p w14:paraId="05F7FD7F" w14:textId="77777777" w:rsidR="000B3C4F" w:rsidRPr="000B3C4F" w:rsidRDefault="000B3C4F" w:rsidP="00EC1B75">
            <w:pPr>
              <w:pStyle w:val="aff0"/>
            </w:pPr>
            <w:r w:rsidRPr="000B3C4F">
              <w:rPr>
                <w:rFonts w:hint="eastAsia"/>
              </w:rPr>
              <w:t>章の目的</w:t>
            </w:r>
          </w:p>
        </w:tc>
      </w:tr>
      <w:tr w:rsidR="000B3C4F" w:rsidRPr="000B3C4F" w14:paraId="0E7F2E26"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34A3E46E" w14:textId="5AD95542" w:rsidR="000B3C4F" w:rsidRPr="000B3C4F" w:rsidRDefault="000B3C4F" w:rsidP="00EC1B75">
            <w:pPr>
              <w:pStyle w:val="afff6"/>
            </w:pPr>
            <w:r w:rsidRPr="000B3C4F">
              <w:rPr>
                <w:rFonts w:hint="eastAsia"/>
              </w:rPr>
              <w:t>第1章では、現代社会のITに関する情勢を学ぶことを目的とします。また、日本が</w:t>
            </w:r>
            <w:bookmarkStart w:id="1958" w:name="■Society5．027ー1"/>
            <w:r w:rsidR="00097FDD">
              <w:fldChar w:fldCharType="begin"/>
            </w:r>
            <w:r w:rsidR="00097FDD">
              <w:rPr>
                <w:rFonts w:hint="eastAsia"/>
              </w:rPr>
              <w:instrText xml:space="preserve">HYPERLINK </w:instrText>
            </w:r>
            <w:r w:rsidR="00097FDD">
              <w:instrText xml:space="preserve"> \l "</w:instrText>
            </w:r>
            <w:r w:rsidR="00097FDD">
              <w:rPr>
                <w:rFonts w:hint="eastAsia"/>
              </w:rPr>
              <w:instrText>■</w:instrText>
            </w:r>
            <w:r w:rsidR="00097FDD">
              <w:instrText>Society5．0"</w:instrText>
            </w:r>
            <w:r w:rsidR="00097FDD">
              <w:fldChar w:fldCharType="separate"/>
            </w:r>
            <w:r w:rsidRPr="00097FDD">
              <w:rPr>
                <w:rStyle w:val="a7"/>
                <w:rFonts w:hint="eastAsia"/>
              </w:rPr>
              <w:t>Society5.0</w:t>
            </w:r>
            <w:bookmarkEnd w:id="1958"/>
            <w:r w:rsidR="00097FDD">
              <w:fldChar w:fldCharType="end"/>
            </w:r>
            <w:r w:rsidRPr="000B3C4F">
              <w:rPr>
                <w:rFonts w:hint="eastAsia"/>
              </w:rPr>
              <w:t>の実現を目指す中、企業がビジネスを発展させるためにDXを推進していく重要性を明確にすることを目的とします。</w:t>
            </w:r>
          </w:p>
        </w:tc>
      </w:tr>
      <w:tr w:rsidR="000B3C4F" w:rsidRPr="000B3C4F" w14:paraId="466FB57D"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F5597"/>
            <w:hideMark/>
          </w:tcPr>
          <w:p w14:paraId="401A27A5" w14:textId="77777777" w:rsidR="000B3C4F" w:rsidRPr="000B3C4F" w:rsidRDefault="000B3C4F" w:rsidP="00EC1B75">
            <w:pPr>
              <w:pStyle w:val="aff0"/>
            </w:pPr>
            <w:r w:rsidRPr="000B3C4F">
              <w:rPr>
                <w:rFonts w:hint="eastAsia"/>
              </w:rPr>
              <w:t>主な達成目標</w:t>
            </w:r>
          </w:p>
        </w:tc>
      </w:tr>
      <w:tr w:rsidR="000B3C4F" w:rsidRPr="000B3C4F" w14:paraId="7887B576"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4692605D" w14:textId="77777777" w:rsidR="000B3C4F" w:rsidRPr="000B3C4F" w:rsidRDefault="000B3C4F" w:rsidP="00892C01">
            <w:pPr>
              <w:pStyle w:val="afff6"/>
              <w:numPr>
                <w:ilvl w:val="0"/>
                <w:numId w:val="515"/>
              </w:numPr>
            </w:pPr>
            <w:r w:rsidRPr="000B3C4F">
              <w:rPr>
                <w:rFonts w:hint="eastAsia"/>
              </w:rPr>
              <w:t>ITに関する社会の動向を把握し、Society5.0とDXの関係性を理解すること</w:t>
            </w:r>
          </w:p>
        </w:tc>
      </w:tr>
    </w:tbl>
    <w:p w14:paraId="09495C5E" w14:textId="77777777" w:rsidR="000B3C4F" w:rsidRPr="000B3C4F" w:rsidRDefault="000B3C4F" w:rsidP="000B3C4F">
      <w:pPr>
        <w:jc w:val="left"/>
      </w:pPr>
    </w:p>
    <w:tbl>
      <w:tblPr>
        <w:tblStyle w:val="aa"/>
        <w:tblW w:w="0" w:type="auto"/>
        <w:tblLook w:val="04A0" w:firstRow="1" w:lastRow="0" w:firstColumn="1" w:lastColumn="0" w:noHBand="0" w:noVBand="1"/>
      </w:tblPr>
      <w:tblGrid>
        <w:gridCol w:w="10456"/>
      </w:tblGrid>
      <w:tr w:rsidR="000B3C4F" w:rsidRPr="000B3C4F" w14:paraId="379A16A0"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5E693639" w14:textId="77777777" w:rsidR="000B3C4F" w:rsidRPr="000B3C4F" w:rsidRDefault="000B3C4F" w:rsidP="00F029C9">
            <w:pPr>
              <w:pStyle w:val="afff8"/>
              <w:rPr>
                <w:b w:val="0"/>
                <w:bCs w:val="0"/>
              </w:rPr>
            </w:pPr>
            <w:r w:rsidRPr="000B3C4F">
              <w:rPr>
                <w:rFonts w:hint="eastAsia"/>
              </w:rPr>
              <w:t>主なキーワード</w:t>
            </w:r>
          </w:p>
          <w:p w14:paraId="05520BC4" w14:textId="2F599F23" w:rsidR="000B3C4F" w:rsidRPr="000B3C4F" w:rsidRDefault="000B3C4F" w:rsidP="00F029C9">
            <w:pPr>
              <w:pStyle w:val="afff6"/>
            </w:pPr>
            <w:r w:rsidRPr="000B3C4F">
              <w:rPr>
                <w:rFonts w:hint="eastAsia"/>
              </w:rPr>
              <w:t>Society5.0、DX、生成</w:t>
            </w:r>
            <w:bookmarkStart w:id="1959" w:name="■AI27ー1"/>
            <w:r w:rsidR="00A31CC8">
              <w:fldChar w:fldCharType="begin"/>
            </w:r>
            <w:r w:rsidR="00A31CC8">
              <w:rPr>
                <w:rFonts w:hint="eastAsia"/>
              </w:rPr>
              <w:instrText xml:space="preserve">HYPERLINK </w:instrText>
            </w:r>
            <w:r w:rsidR="00A31CC8">
              <w:instrText xml:space="preserve"> \l "</w:instrText>
            </w:r>
            <w:r w:rsidR="00A31CC8">
              <w:rPr>
                <w:rFonts w:hint="eastAsia"/>
              </w:rPr>
              <w:instrText>■</w:instrText>
            </w:r>
            <w:r w:rsidR="00A31CC8">
              <w:instrText>AI"</w:instrText>
            </w:r>
            <w:r w:rsidR="00A31CC8">
              <w:fldChar w:fldCharType="separate"/>
            </w:r>
            <w:r w:rsidRPr="00A31CC8">
              <w:rPr>
                <w:rStyle w:val="a7"/>
                <w:rFonts w:hint="eastAsia"/>
              </w:rPr>
              <w:t>AI</w:t>
            </w:r>
            <w:bookmarkEnd w:id="1959"/>
            <w:r w:rsidR="00A31CC8">
              <w:fldChar w:fldCharType="end"/>
            </w:r>
          </w:p>
        </w:tc>
      </w:tr>
    </w:tbl>
    <w:p w14:paraId="2D62C959" w14:textId="77777777" w:rsidR="000B3C4F" w:rsidRPr="000B3C4F" w:rsidRDefault="000B3C4F" w:rsidP="000B3C4F">
      <w:pPr>
        <w:jc w:val="left"/>
      </w:pPr>
    </w:p>
    <w:p w14:paraId="41D33146" w14:textId="77777777" w:rsidR="000B3C4F" w:rsidRPr="000B3C4F" w:rsidRDefault="000B3C4F" w:rsidP="00DA0AFC">
      <w:pPr>
        <w:pStyle w:val="5"/>
      </w:pPr>
      <w:r w:rsidRPr="000B3C4F">
        <w:rPr>
          <w:rFonts w:hint="eastAsia"/>
        </w:rPr>
        <w:t>要旨</w:t>
      </w:r>
    </w:p>
    <w:p w14:paraId="5E163161" w14:textId="77777777" w:rsidR="000B3C4F" w:rsidRPr="000B3C4F" w:rsidRDefault="000B3C4F" w:rsidP="000B3C4F">
      <w:pPr>
        <w:jc w:val="left"/>
      </w:pPr>
    </w:p>
    <w:p w14:paraId="1471461C" w14:textId="77777777" w:rsidR="000B3C4F" w:rsidRPr="000B3C4F" w:rsidRDefault="000B3C4F" w:rsidP="00DA0AFC">
      <w:pPr>
        <w:pStyle w:val="61"/>
      </w:pPr>
      <w:r w:rsidRPr="000B3C4F">
        <w:rPr>
          <w:rFonts w:hint="eastAsia"/>
        </w:rPr>
        <w:t>1章の全体概要</w:t>
      </w:r>
    </w:p>
    <w:p w14:paraId="589B5AEA" w14:textId="77777777" w:rsidR="000B3C4F" w:rsidRPr="000B3C4F" w:rsidRDefault="000B3C4F" w:rsidP="000B3C4F">
      <w:pPr>
        <w:jc w:val="left"/>
      </w:pPr>
      <w:r w:rsidRPr="000B3C4F">
        <w:rPr>
          <w:rFonts w:hint="eastAsia"/>
        </w:rPr>
        <w:t>1章では、技術革新や経済のグローバル化といったビジネス環境の激しい変化に対応し、顧客ニーズに合致した製品・サービスを提供していくためには、DXを推進する必要があること、つまり、データとデジタル技術を活用して、製品やサービスのみならずビジネスモデルや組織、プロセス、企業文化・風土を変革していく必要があることを解説しています。</w:t>
      </w:r>
    </w:p>
    <w:p w14:paraId="5AFBAC6E" w14:textId="03557B8B" w:rsidR="000B3C4F" w:rsidRPr="000B3C4F" w:rsidRDefault="000B3C4F" w:rsidP="000B3C4F">
      <w:pPr>
        <w:jc w:val="left"/>
      </w:pPr>
      <w:r w:rsidRPr="000B3C4F">
        <w:rPr>
          <w:rFonts w:hint="eastAsia"/>
        </w:rPr>
        <w:t>また、生成AIは、データ解析を通じて新たなコンテンツを生成し、業務効率化に役立ちますが、</w:t>
      </w:r>
      <w:bookmarkStart w:id="1960" w:name="■サイバー攻撃27ー1"/>
      <w:r w:rsidR="00617596">
        <w:fldChar w:fldCharType="begin"/>
      </w:r>
      <w:r w:rsidR="00617596">
        <w:rPr>
          <w:rFonts w:hint="eastAsia"/>
        </w:rPr>
        <w:instrText xml:space="preserve">HYPERLINK </w:instrText>
      </w:r>
      <w:r w:rsidR="00617596">
        <w:instrText xml:space="preserve"> \l "</w:instrText>
      </w:r>
      <w:r w:rsidR="00617596">
        <w:rPr>
          <w:rFonts w:hint="eastAsia"/>
        </w:rPr>
        <w:instrText>■サイバー攻撃</w:instrText>
      </w:r>
      <w:r w:rsidR="00617596">
        <w:instrText>"</w:instrText>
      </w:r>
      <w:r w:rsidR="00617596">
        <w:fldChar w:fldCharType="separate"/>
      </w:r>
      <w:r w:rsidRPr="00617596">
        <w:rPr>
          <w:rStyle w:val="a7"/>
          <w:rFonts w:hint="eastAsia"/>
        </w:rPr>
        <w:t>サイバー攻撃</w:t>
      </w:r>
      <w:bookmarkEnd w:id="1960"/>
      <w:r w:rsidR="00617596">
        <w:fldChar w:fldCharType="end"/>
      </w:r>
      <w:r w:rsidRPr="000B3C4F">
        <w:rPr>
          <w:rFonts w:hint="eastAsia"/>
        </w:rPr>
        <w:t>に悪用される可能性もあります。生成AIを利用する際には、機密情報の漏えい防止やセキュリティ意識の向上が重要です。</w:t>
      </w:r>
    </w:p>
    <w:p w14:paraId="0412E79C" w14:textId="77777777" w:rsidR="000B3C4F" w:rsidRPr="000B3C4F" w:rsidRDefault="000B3C4F" w:rsidP="000B3C4F">
      <w:pPr>
        <w:jc w:val="left"/>
      </w:pPr>
    </w:p>
    <w:p w14:paraId="644BF182" w14:textId="77777777" w:rsidR="000B3C4F" w:rsidRPr="000B3C4F" w:rsidRDefault="000B3C4F" w:rsidP="001D1DA2">
      <w:pPr>
        <w:pStyle w:val="7"/>
      </w:pPr>
      <w:r w:rsidRPr="000B3C4F">
        <w:rPr>
          <w:rFonts w:hint="eastAsia"/>
        </w:rPr>
        <w:t>1-1. デジタル時代の社会変革とIT情勢の関係性</w:t>
      </w:r>
    </w:p>
    <w:p w14:paraId="507CFE03" w14:textId="77777777" w:rsidR="000B3C4F" w:rsidRPr="000B3C4F" w:rsidRDefault="000B3C4F" w:rsidP="00892C01">
      <w:pPr>
        <w:pStyle w:val="ab"/>
        <w:numPr>
          <w:ilvl w:val="0"/>
          <w:numId w:val="665"/>
        </w:numPr>
        <w:ind w:leftChars="0" w:firstLineChars="0"/>
      </w:pPr>
      <w:r w:rsidRPr="000B3C4F">
        <w:rPr>
          <w:rFonts w:hint="eastAsia"/>
        </w:rPr>
        <w:t>社会の現状と今後の動向（Society5.0）</w:t>
      </w:r>
    </w:p>
    <w:p w14:paraId="6629A79B" w14:textId="77777777" w:rsidR="000B3C4F" w:rsidRPr="000B3C4F" w:rsidRDefault="000B3C4F" w:rsidP="00892C01">
      <w:pPr>
        <w:pStyle w:val="ab"/>
        <w:numPr>
          <w:ilvl w:val="0"/>
          <w:numId w:val="665"/>
        </w:numPr>
        <w:ind w:leftChars="0" w:firstLineChars="0"/>
      </w:pPr>
      <w:r w:rsidRPr="000B3C4F">
        <w:rPr>
          <w:rFonts w:hint="eastAsia"/>
        </w:rPr>
        <w:t>DXとは</w:t>
      </w:r>
    </w:p>
    <w:p w14:paraId="670FE270" w14:textId="77777777" w:rsidR="000B3C4F" w:rsidRPr="000B3C4F" w:rsidRDefault="000B3C4F" w:rsidP="00892C01">
      <w:pPr>
        <w:pStyle w:val="ab"/>
        <w:numPr>
          <w:ilvl w:val="0"/>
          <w:numId w:val="665"/>
        </w:numPr>
        <w:ind w:leftChars="0" w:firstLineChars="0"/>
      </w:pPr>
      <w:r w:rsidRPr="000B3C4F">
        <w:rPr>
          <w:rFonts w:hint="eastAsia"/>
        </w:rPr>
        <w:t>生成AIとは</w:t>
      </w:r>
    </w:p>
    <w:p w14:paraId="676EC990" w14:textId="77777777" w:rsidR="000B3C4F" w:rsidRPr="000B3C4F" w:rsidRDefault="000B3C4F" w:rsidP="000B3C4F">
      <w:pPr>
        <w:jc w:val="left"/>
      </w:pPr>
    </w:p>
    <w:p w14:paraId="20378237" w14:textId="77777777" w:rsidR="000B3C4F" w:rsidRPr="000B3C4F" w:rsidRDefault="000B3C4F" w:rsidP="001D1DA2">
      <w:pPr>
        <w:pStyle w:val="5"/>
      </w:pPr>
      <w:r w:rsidRPr="000B3C4F">
        <w:rPr>
          <w:rFonts w:hint="eastAsia"/>
        </w:rPr>
        <w:t>訴求ポイント</w:t>
      </w:r>
    </w:p>
    <w:p w14:paraId="0C8B36D9" w14:textId="77777777" w:rsidR="000B3C4F" w:rsidRPr="000B3C4F" w:rsidRDefault="000B3C4F" w:rsidP="00F029C9">
      <w:pPr>
        <w:pStyle w:val="aff4"/>
        <w:rPr>
          <w:b w:val="0"/>
          <w:bCs w:val="0"/>
        </w:rPr>
      </w:pPr>
      <w:r w:rsidRPr="000B3C4F">
        <w:rPr>
          <w:rFonts w:hint="eastAsia"/>
        </w:rPr>
        <w:t>章を通した気づき・学び</w:t>
      </w:r>
    </w:p>
    <w:p w14:paraId="53C3E584" w14:textId="77777777" w:rsidR="000B3C4F" w:rsidRPr="000B3C4F" w:rsidRDefault="000B3C4F" w:rsidP="000B3C4F">
      <w:pPr>
        <w:jc w:val="left"/>
      </w:pPr>
      <w:r w:rsidRPr="000B3C4F">
        <w:rPr>
          <w:rFonts w:hint="eastAsia"/>
        </w:rPr>
        <w:t>企業や組織は、社会の動向に関する情報を常に収集することが大切です。また、ビジネス環境の激しい変化に対応するためにDXを推進し、デジタル社会に適したビジネスモデル、組織、企業文化に変革していくことが必要です。</w:t>
      </w:r>
    </w:p>
    <w:p w14:paraId="1D48EC1F" w14:textId="77777777" w:rsidR="000B3C4F" w:rsidRPr="000B3C4F" w:rsidRDefault="000B3C4F" w:rsidP="000B3C4F">
      <w:pPr>
        <w:jc w:val="left"/>
      </w:pPr>
      <w:r w:rsidRPr="000B3C4F">
        <w:rPr>
          <w:rFonts w:hint="eastAsia"/>
        </w:rPr>
        <w:t>生成AIはさまざまな業務において実用的に活用できるレベルに進化しており、生成AIを活用することによって、多くの業務プロセスを効率化できます。パブリックな（共同利用型の）生成AIに送信した情報は、開発者に見られたり学習データとして使用されたりして情報漏えいのリスクがあります。機密情報は入力しないよう注意が必要です。</w:t>
      </w:r>
    </w:p>
    <w:tbl>
      <w:tblPr>
        <w:tblStyle w:val="aa"/>
        <w:tblW w:w="0" w:type="auto"/>
        <w:tblLook w:val="04A0" w:firstRow="1" w:lastRow="0" w:firstColumn="1" w:lastColumn="0" w:noHBand="0" w:noVBand="1"/>
      </w:tblPr>
      <w:tblGrid>
        <w:gridCol w:w="10456"/>
      </w:tblGrid>
      <w:tr w:rsidR="000B3C4F" w:rsidRPr="000B3C4F" w14:paraId="6D0EBC4D"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15E99" w:themeFill="text2" w:themeFillTint="BF"/>
            <w:hideMark/>
          </w:tcPr>
          <w:p w14:paraId="11971BB5" w14:textId="77777777" w:rsidR="000B3C4F" w:rsidRPr="000B3C4F" w:rsidRDefault="000B3C4F" w:rsidP="009124EC">
            <w:pPr>
              <w:pStyle w:val="aff0"/>
            </w:pPr>
            <w:r w:rsidRPr="000B3C4F">
              <w:rPr>
                <w:rFonts w:hint="eastAsia"/>
              </w:rPr>
              <w:t>認識していただきたい実施概要</w:t>
            </w:r>
          </w:p>
        </w:tc>
      </w:tr>
      <w:tr w:rsidR="000B3C4F" w:rsidRPr="000B3C4F" w14:paraId="589E160E"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695AD619" w14:textId="77777777" w:rsidR="000B3C4F" w:rsidRPr="000B3C4F" w:rsidRDefault="000B3C4F" w:rsidP="00892C01">
            <w:pPr>
              <w:pStyle w:val="ab"/>
              <w:numPr>
                <w:ilvl w:val="0"/>
                <w:numId w:val="666"/>
              </w:numPr>
              <w:ind w:leftChars="0" w:left="462" w:firstLineChars="0"/>
            </w:pPr>
            <w:r w:rsidRPr="000B3C4F">
              <w:rPr>
                <w:rFonts w:hint="eastAsia"/>
              </w:rPr>
              <w:t>中小企業は、大企業と比べて人手や予算などの企業リソースが限定されており、ビジネス環境の激しい変化に対応するためには、DXを推進し新たなサービスを創造し、ビジネスを発展させることが重要です。</w:t>
            </w:r>
          </w:p>
          <w:p w14:paraId="5CD46E4C" w14:textId="77777777" w:rsidR="000B3C4F" w:rsidRPr="000B3C4F" w:rsidRDefault="000B3C4F" w:rsidP="00892C01">
            <w:pPr>
              <w:pStyle w:val="ab"/>
              <w:numPr>
                <w:ilvl w:val="0"/>
                <w:numId w:val="666"/>
              </w:numPr>
              <w:ind w:leftChars="0" w:left="462" w:firstLineChars="0"/>
            </w:pPr>
            <w:r w:rsidRPr="000B3C4F">
              <w:rPr>
                <w:rFonts w:hint="eastAsia"/>
              </w:rPr>
              <w:t>データやデジタル技術を活用するためには、最新技術の知識、最新技術に精通した人材が必要です。安全にデータやデジタル技術を活用するために、セキュリティ対策を適切に行うことが重要です。</w:t>
            </w:r>
          </w:p>
          <w:p w14:paraId="5C98450E" w14:textId="77777777" w:rsidR="000B3C4F" w:rsidRPr="000B3C4F" w:rsidRDefault="000B3C4F" w:rsidP="00892C01">
            <w:pPr>
              <w:pStyle w:val="ab"/>
              <w:numPr>
                <w:ilvl w:val="0"/>
                <w:numId w:val="666"/>
              </w:numPr>
              <w:ind w:leftChars="0" w:left="462" w:firstLineChars="0"/>
            </w:pPr>
            <w:r w:rsidRPr="000B3C4F">
              <w:rPr>
                <w:rFonts w:hint="eastAsia"/>
              </w:rPr>
              <w:t>生成AIは業務効率化に役立ちますが、パブリックな（共同利用型の）生成AIには情報漏えいのリスクもあります。情報漏えいのリスクがある場合には、機密情報を入力しないように活用することが重要です。</w:t>
            </w:r>
          </w:p>
        </w:tc>
      </w:tr>
    </w:tbl>
    <w:p w14:paraId="43C10D79" w14:textId="77777777" w:rsidR="000B3C4F" w:rsidRPr="000B3C4F" w:rsidRDefault="000B3C4F" w:rsidP="000B3C4F">
      <w:pPr>
        <w:jc w:val="left"/>
      </w:pPr>
    </w:p>
    <w:tbl>
      <w:tblPr>
        <w:tblStyle w:val="aa"/>
        <w:tblpPr w:leftFromText="142" w:rightFromText="142" w:vertAnchor="text" w:horzAnchor="margin" w:tblpY="230"/>
        <w:tblW w:w="0" w:type="auto"/>
        <w:tblLook w:val="04A0" w:firstRow="1" w:lastRow="0" w:firstColumn="1" w:lastColumn="0" w:noHBand="0" w:noVBand="1"/>
      </w:tblPr>
      <w:tblGrid>
        <w:gridCol w:w="4248"/>
        <w:gridCol w:w="6208"/>
      </w:tblGrid>
      <w:tr w:rsidR="000B3C4F" w:rsidRPr="000B3C4F" w14:paraId="7ACF484C" w14:textId="77777777" w:rsidTr="000B3C4F">
        <w:tc>
          <w:tcPr>
            <w:tcW w:w="10456" w:type="dxa"/>
            <w:gridSpan w:val="2"/>
            <w:tcBorders>
              <w:top w:val="single" w:sz="4" w:space="0" w:color="auto"/>
              <w:left w:val="single" w:sz="4" w:space="0" w:color="auto"/>
              <w:bottom w:val="single" w:sz="4" w:space="0" w:color="auto"/>
              <w:right w:val="single" w:sz="4" w:space="0" w:color="auto"/>
            </w:tcBorders>
            <w:hideMark/>
          </w:tcPr>
          <w:p w14:paraId="602EB47F" w14:textId="77777777" w:rsidR="000B3C4F" w:rsidRPr="000B3C4F" w:rsidRDefault="000B3C4F" w:rsidP="00601047">
            <w:pPr>
              <w:pStyle w:val="affe"/>
              <w:framePr w:hSpace="0" w:wrap="auto" w:vAnchor="margin" w:hAnchor="text" w:yAlign="inline"/>
            </w:pPr>
            <w:r w:rsidRPr="000B3C4F">
              <w:rPr>
                <w:rFonts w:hint="eastAsia"/>
              </w:rPr>
              <w:t>詳細理解のため参考となる文献（参考文献）</w:t>
            </w:r>
          </w:p>
        </w:tc>
      </w:tr>
      <w:tr w:rsidR="000B3C4F" w:rsidRPr="000B3C4F" w14:paraId="76337FB6" w14:textId="77777777" w:rsidTr="000B3C4F">
        <w:tc>
          <w:tcPr>
            <w:tcW w:w="4248"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7D15757B" w14:textId="77777777" w:rsidR="000B3C4F" w:rsidRPr="000B3C4F" w:rsidRDefault="000B3C4F" w:rsidP="00601047">
            <w:pPr>
              <w:pStyle w:val="affe"/>
              <w:framePr w:hSpace="0" w:wrap="auto" w:vAnchor="margin" w:hAnchor="text" w:yAlign="inline"/>
            </w:pPr>
            <w:r w:rsidRPr="000B3C4F">
              <w:rPr>
                <w:rFonts w:hint="eastAsia"/>
              </w:rPr>
              <w:t>デジタルガバナンス・コード</w:t>
            </w:r>
          </w:p>
        </w:tc>
        <w:tc>
          <w:tcPr>
            <w:tcW w:w="6208" w:type="dxa"/>
            <w:tcBorders>
              <w:top w:val="single" w:sz="4" w:space="0" w:color="auto"/>
              <w:left w:val="single" w:sz="4" w:space="0" w:color="auto"/>
              <w:bottom w:val="single" w:sz="4" w:space="0" w:color="auto"/>
              <w:right w:val="single" w:sz="4" w:space="0" w:color="auto"/>
            </w:tcBorders>
            <w:hideMark/>
          </w:tcPr>
          <w:p w14:paraId="3B48E2D9" w14:textId="77777777" w:rsidR="000B3C4F" w:rsidRPr="000B3C4F" w:rsidRDefault="000B3C4F" w:rsidP="00601047">
            <w:pPr>
              <w:pStyle w:val="affe"/>
              <w:framePr w:hSpace="0" w:wrap="auto" w:vAnchor="margin" w:hAnchor="text" w:yAlign="inline"/>
            </w:pPr>
            <w:r w:rsidRPr="000B3C4F">
              <w:rPr>
                <w:rFonts w:hint="eastAsia"/>
              </w:rPr>
              <w:t>https://www.meti.go.jp/policy/it_policy/investment/dgc/dgc.html</w:t>
            </w:r>
          </w:p>
        </w:tc>
      </w:tr>
      <w:tr w:rsidR="000B3C4F" w:rsidRPr="000B3C4F" w14:paraId="173E6A06" w14:textId="77777777" w:rsidTr="000B3C4F">
        <w:tc>
          <w:tcPr>
            <w:tcW w:w="4248"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30B76400" w14:textId="77777777" w:rsidR="000B3C4F" w:rsidRPr="000B3C4F" w:rsidRDefault="000B3C4F" w:rsidP="00601047">
            <w:pPr>
              <w:pStyle w:val="affe"/>
              <w:framePr w:hSpace="0" w:wrap="auto" w:vAnchor="margin" w:hAnchor="text" w:yAlign="inline"/>
            </w:pPr>
            <w:r w:rsidRPr="000B3C4F">
              <w:rPr>
                <w:rFonts w:hint="eastAsia"/>
              </w:rPr>
              <w:t>Society5.0</w:t>
            </w:r>
          </w:p>
        </w:tc>
        <w:tc>
          <w:tcPr>
            <w:tcW w:w="6208" w:type="dxa"/>
            <w:tcBorders>
              <w:top w:val="single" w:sz="4" w:space="0" w:color="auto"/>
              <w:left w:val="single" w:sz="4" w:space="0" w:color="auto"/>
              <w:bottom w:val="single" w:sz="4" w:space="0" w:color="auto"/>
              <w:right w:val="single" w:sz="4" w:space="0" w:color="auto"/>
            </w:tcBorders>
            <w:hideMark/>
          </w:tcPr>
          <w:p w14:paraId="068429A6" w14:textId="77777777" w:rsidR="000B3C4F" w:rsidRPr="000B3C4F" w:rsidRDefault="000B3C4F" w:rsidP="00601047">
            <w:pPr>
              <w:pStyle w:val="affe"/>
              <w:framePr w:hSpace="0" w:wrap="auto" w:vAnchor="margin" w:hAnchor="text" w:yAlign="inline"/>
            </w:pPr>
            <w:r w:rsidRPr="000B3C4F">
              <w:rPr>
                <w:rFonts w:hint="eastAsia"/>
              </w:rPr>
              <w:t>https://www8.cao.go.jp/cstp/society5_0</w:t>
            </w:r>
          </w:p>
        </w:tc>
      </w:tr>
    </w:tbl>
    <w:p w14:paraId="50761BCE" w14:textId="77777777" w:rsidR="000B3C4F" w:rsidRPr="000B3C4F" w:rsidRDefault="000B3C4F" w:rsidP="000B3C4F">
      <w:pPr>
        <w:jc w:val="left"/>
      </w:pPr>
    </w:p>
    <w:p w14:paraId="5E158D71" w14:textId="77777777" w:rsidR="000B3C4F" w:rsidRPr="000B3C4F" w:rsidRDefault="000B3C4F" w:rsidP="002A6987">
      <w:pPr>
        <w:pStyle w:val="3"/>
      </w:pPr>
      <w:bookmarkStart w:id="1961" w:name="_Toc188349169"/>
      <w:r w:rsidRPr="000B3C4F">
        <w:rPr>
          <w:rFonts w:hint="eastAsia"/>
        </w:rPr>
        <w:t>第2章. サイバーセキュリティの基礎知識</w:t>
      </w:r>
      <w:bookmarkEnd w:id="1961"/>
    </w:p>
    <w:p w14:paraId="7BE01F8F" w14:textId="77777777" w:rsidR="000B3C4F" w:rsidRPr="000B3C4F" w:rsidRDefault="000B3C4F" w:rsidP="00572E42">
      <w:pPr>
        <w:pStyle w:val="aff4"/>
      </w:pPr>
      <w:r w:rsidRPr="000B3C4F">
        <w:rPr>
          <w:rFonts w:hint="eastAsia"/>
        </w:rPr>
        <w:t>2-1. 導入済みと想定するセキュリティ対策機能</w:t>
      </w:r>
    </w:p>
    <w:p w14:paraId="6027A649" w14:textId="77777777" w:rsidR="000B3C4F" w:rsidRPr="000B3C4F" w:rsidRDefault="000B3C4F" w:rsidP="00572E42">
      <w:pPr>
        <w:pStyle w:val="aff4"/>
      </w:pPr>
      <w:r w:rsidRPr="000B3C4F">
        <w:rPr>
          <w:rFonts w:hint="eastAsia"/>
        </w:rPr>
        <w:t>2-2. SECURITY ACTION（セキュリティ対策自己宣言）</w:t>
      </w:r>
    </w:p>
    <w:p w14:paraId="6C2329BD" w14:textId="77777777" w:rsidR="000B3C4F" w:rsidRPr="000B3C4F" w:rsidRDefault="000B3C4F" w:rsidP="00572E42">
      <w:pPr>
        <w:pStyle w:val="aff4"/>
      </w:pPr>
      <w:r w:rsidRPr="000B3C4F">
        <w:rPr>
          <w:rFonts w:hint="eastAsia"/>
        </w:rPr>
        <w:t>2-3. サイバーセキュリティアプローチ方法</w:t>
      </w:r>
    </w:p>
    <w:p w14:paraId="1C053518" w14:textId="77777777" w:rsidR="000B3C4F" w:rsidRPr="000B3C4F" w:rsidRDefault="000B3C4F" w:rsidP="000B3C4F">
      <w:pPr>
        <w:jc w:val="left"/>
      </w:pPr>
    </w:p>
    <w:tbl>
      <w:tblPr>
        <w:tblStyle w:val="aa"/>
        <w:tblW w:w="0" w:type="auto"/>
        <w:tblLook w:val="04A0" w:firstRow="1" w:lastRow="0" w:firstColumn="1" w:lastColumn="0" w:noHBand="0" w:noVBand="1"/>
      </w:tblPr>
      <w:tblGrid>
        <w:gridCol w:w="10456"/>
      </w:tblGrid>
      <w:tr w:rsidR="000B3C4F" w:rsidRPr="000B3C4F" w14:paraId="3EE7042E"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F5597"/>
            <w:hideMark/>
          </w:tcPr>
          <w:p w14:paraId="0ED28FE5" w14:textId="77777777" w:rsidR="000B3C4F" w:rsidRPr="000B3C4F" w:rsidRDefault="000B3C4F" w:rsidP="00572E42">
            <w:pPr>
              <w:pStyle w:val="aff0"/>
            </w:pPr>
            <w:r w:rsidRPr="000B3C4F">
              <w:rPr>
                <w:rFonts w:hint="eastAsia"/>
              </w:rPr>
              <w:t>章の目的</w:t>
            </w:r>
          </w:p>
        </w:tc>
      </w:tr>
      <w:tr w:rsidR="000B3C4F" w:rsidRPr="000B3C4F" w14:paraId="4D8A54E0"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3F983732" w14:textId="77777777" w:rsidR="000B3C4F" w:rsidRPr="000B3C4F" w:rsidRDefault="000B3C4F" w:rsidP="00572E42">
            <w:pPr>
              <w:pStyle w:val="afff6"/>
            </w:pPr>
            <w:r w:rsidRPr="000B3C4F">
              <w:rPr>
                <w:rFonts w:hint="eastAsia"/>
              </w:rPr>
              <w:t>第2章では、サイバーセキュリティの基本的な知識や対策などについて振り返りつつ、自社のリスク状況や活用可能なリソースを考慮した、脅威に対する最適な対処方法を明確にすることを目的とします。</w:t>
            </w:r>
          </w:p>
        </w:tc>
      </w:tr>
      <w:tr w:rsidR="000B3C4F" w:rsidRPr="000B3C4F" w14:paraId="0E56CCEE"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F5597"/>
            <w:hideMark/>
          </w:tcPr>
          <w:p w14:paraId="4EE6FBCD" w14:textId="77777777" w:rsidR="000B3C4F" w:rsidRPr="000B3C4F" w:rsidRDefault="000B3C4F" w:rsidP="00572E42">
            <w:pPr>
              <w:pStyle w:val="aff0"/>
            </w:pPr>
            <w:r w:rsidRPr="000B3C4F">
              <w:rPr>
                <w:rFonts w:hint="eastAsia"/>
              </w:rPr>
              <w:t>主な達成目標</w:t>
            </w:r>
          </w:p>
        </w:tc>
      </w:tr>
      <w:tr w:rsidR="000B3C4F" w:rsidRPr="000B3C4F" w14:paraId="1251B735"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330077B1" w14:textId="17C06DA2" w:rsidR="000B3C4F" w:rsidRPr="000B3C4F" w:rsidRDefault="000B3C4F" w:rsidP="00892C01">
            <w:pPr>
              <w:pStyle w:val="afff6"/>
              <w:numPr>
                <w:ilvl w:val="0"/>
                <w:numId w:val="518"/>
              </w:numPr>
            </w:pPr>
            <w:r w:rsidRPr="000B3C4F">
              <w:rPr>
                <w:rFonts w:hint="eastAsia"/>
              </w:rPr>
              <w:t>UTM、</w:t>
            </w:r>
            <w:bookmarkStart w:id="1962" w:name="■EDR27ー2"/>
            <w:r w:rsidR="00DF39DE">
              <w:fldChar w:fldCharType="begin"/>
            </w:r>
            <w:r w:rsidR="00DF39DE">
              <w:rPr>
                <w:rFonts w:hint="eastAsia"/>
              </w:rPr>
              <w:instrText xml:space="preserve">HYPERLINK </w:instrText>
            </w:r>
            <w:r w:rsidR="00DF39DE">
              <w:instrText xml:space="preserve"> \l "</w:instrText>
            </w:r>
            <w:r w:rsidR="00DF39DE">
              <w:rPr>
                <w:rFonts w:hint="eastAsia"/>
              </w:rPr>
              <w:instrText>■</w:instrText>
            </w:r>
            <w:r w:rsidR="00DF39DE">
              <w:instrText>EDR"</w:instrText>
            </w:r>
            <w:r w:rsidR="00DF39DE">
              <w:fldChar w:fldCharType="separate"/>
            </w:r>
            <w:r w:rsidRPr="00DF39DE">
              <w:rPr>
                <w:rStyle w:val="a7"/>
                <w:rFonts w:hint="eastAsia"/>
              </w:rPr>
              <w:t>EDR</w:t>
            </w:r>
            <w:bookmarkEnd w:id="1962"/>
            <w:r w:rsidR="00DF39DE">
              <w:fldChar w:fldCharType="end"/>
            </w:r>
            <w:r w:rsidRPr="000B3C4F">
              <w:rPr>
                <w:rFonts w:hint="eastAsia"/>
              </w:rPr>
              <w:t>の機能を再確認すること</w:t>
            </w:r>
          </w:p>
          <w:p w14:paraId="33FC81BD" w14:textId="77777777" w:rsidR="000B3C4F" w:rsidRPr="000B3C4F" w:rsidRDefault="000B3C4F" w:rsidP="00892C01">
            <w:pPr>
              <w:pStyle w:val="afff6"/>
              <w:numPr>
                <w:ilvl w:val="0"/>
                <w:numId w:val="518"/>
              </w:numPr>
            </w:pPr>
            <w:r w:rsidRPr="000B3C4F">
              <w:rPr>
                <w:rFonts w:hint="eastAsia"/>
              </w:rPr>
              <w:t>企業が自ら実施できる基本的なセキュリティ対策を再確認すること</w:t>
            </w:r>
          </w:p>
          <w:p w14:paraId="790A1197" w14:textId="77777777" w:rsidR="000B3C4F" w:rsidRPr="000B3C4F" w:rsidRDefault="000B3C4F" w:rsidP="00892C01">
            <w:pPr>
              <w:pStyle w:val="afff6"/>
              <w:numPr>
                <w:ilvl w:val="0"/>
                <w:numId w:val="518"/>
              </w:numPr>
            </w:pPr>
            <w:r w:rsidRPr="000B3C4F">
              <w:rPr>
                <w:rFonts w:hint="eastAsia"/>
              </w:rPr>
              <w:t>リスクと活用可能なリソースを考慮した脅威への対処方法を理解すること</w:t>
            </w:r>
          </w:p>
        </w:tc>
      </w:tr>
    </w:tbl>
    <w:p w14:paraId="63EE2EB7" w14:textId="77777777" w:rsidR="000B3C4F" w:rsidRPr="000B3C4F" w:rsidRDefault="000B3C4F" w:rsidP="000B3C4F">
      <w:pPr>
        <w:jc w:val="left"/>
      </w:pPr>
    </w:p>
    <w:tbl>
      <w:tblPr>
        <w:tblStyle w:val="aa"/>
        <w:tblW w:w="0" w:type="auto"/>
        <w:tblLook w:val="04A0" w:firstRow="1" w:lastRow="0" w:firstColumn="1" w:lastColumn="0" w:noHBand="0" w:noVBand="1"/>
      </w:tblPr>
      <w:tblGrid>
        <w:gridCol w:w="10456"/>
      </w:tblGrid>
      <w:tr w:rsidR="000B3C4F" w:rsidRPr="000B3C4F" w14:paraId="515D9ACE"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438300BE" w14:textId="77777777" w:rsidR="000B3C4F" w:rsidRPr="000B3C4F" w:rsidRDefault="000B3C4F" w:rsidP="00655CDF">
            <w:pPr>
              <w:pStyle w:val="afff8"/>
            </w:pPr>
            <w:r w:rsidRPr="000B3C4F">
              <w:rPr>
                <w:rFonts w:hint="eastAsia"/>
              </w:rPr>
              <w:t>主なキーワード</w:t>
            </w:r>
          </w:p>
          <w:p w14:paraId="13C03FD5" w14:textId="0FF72496" w:rsidR="000B3C4F" w:rsidRPr="000B3C4F" w:rsidRDefault="000B3C4F" w:rsidP="00655CDF">
            <w:pPr>
              <w:pStyle w:val="afff6"/>
            </w:pPr>
            <w:r w:rsidRPr="000B3C4F">
              <w:rPr>
                <w:rFonts w:hint="eastAsia"/>
              </w:rPr>
              <w:t>UTM（Unified Threat Management）、EDR（Endpoint Detection and Response）、</w:t>
            </w:r>
            <w:bookmarkStart w:id="1963" w:name="■SECURITYACTION27ー2"/>
            <w:r w:rsidR="007D711E">
              <w:fldChar w:fldCharType="begin"/>
            </w:r>
            <w:r w:rsidR="007D711E">
              <w:rPr>
                <w:rFonts w:hint="eastAsia"/>
              </w:rPr>
              <w:instrText xml:space="preserve">HYPERLINK </w:instrText>
            </w:r>
            <w:r w:rsidR="007D711E">
              <w:instrText xml:space="preserve"> \l "</w:instrText>
            </w:r>
            <w:r w:rsidR="007D711E">
              <w:rPr>
                <w:rFonts w:hint="eastAsia"/>
              </w:rPr>
              <w:instrText>■</w:instrText>
            </w:r>
            <w:r w:rsidR="007D711E">
              <w:instrText>SECURITYACTION"</w:instrText>
            </w:r>
            <w:r w:rsidR="007D711E">
              <w:fldChar w:fldCharType="separate"/>
            </w:r>
            <w:r w:rsidRPr="007D711E">
              <w:rPr>
                <w:rStyle w:val="a7"/>
                <w:rFonts w:hint="eastAsia"/>
              </w:rPr>
              <w:t>SECURITY ACTION</w:t>
            </w:r>
            <w:bookmarkEnd w:id="1963"/>
            <w:r w:rsidR="007D711E">
              <w:fldChar w:fldCharType="end"/>
            </w:r>
          </w:p>
        </w:tc>
      </w:tr>
    </w:tbl>
    <w:p w14:paraId="0F08B52B" w14:textId="77777777" w:rsidR="000B3C4F" w:rsidRPr="000B3C4F" w:rsidRDefault="000B3C4F" w:rsidP="000B3C4F">
      <w:pPr>
        <w:jc w:val="left"/>
      </w:pPr>
    </w:p>
    <w:p w14:paraId="5C1AEE6A" w14:textId="77777777" w:rsidR="000B3C4F" w:rsidRPr="000B3C4F" w:rsidRDefault="000B3C4F" w:rsidP="00655CDF">
      <w:pPr>
        <w:pStyle w:val="5"/>
      </w:pPr>
      <w:r w:rsidRPr="000B3C4F">
        <w:rPr>
          <w:rFonts w:hint="eastAsia"/>
        </w:rPr>
        <w:t>要旨</w:t>
      </w:r>
    </w:p>
    <w:p w14:paraId="10393067" w14:textId="77777777" w:rsidR="000B3C4F" w:rsidRPr="000B3C4F" w:rsidRDefault="000B3C4F" w:rsidP="000B3C4F">
      <w:pPr>
        <w:jc w:val="left"/>
      </w:pPr>
    </w:p>
    <w:p w14:paraId="7D02955D" w14:textId="77777777" w:rsidR="000B3C4F" w:rsidRPr="000B3C4F" w:rsidRDefault="000B3C4F" w:rsidP="00655CDF">
      <w:pPr>
        <w:pStyle w:val="61"/>
      </w:pPr>
      <w:r w:rsidRPr="000B3C4F">
        <w:rPr>
          <w:rFonts w:hint="eastAsia"/>
        </w:rPr>
        <w:t>2章の全体概要</w:t>
      </w:r>
    </w:p>
    <w:p w14:paraId="67290898" w14:textId="77777777" w:rsidR="000B3C4F" w:rsidRPr="000B3C4F" w:rsidRDefault="000B3C4F" w:rsidP="000B3C4F">
      <w:pPr>
        <w:jc w:val="left"/>
      </w:pPr>
      <w:r w:rsidRPr="000B3C4F">
        <w:rPr>
          <w:rFonts w:hint="eastAsia"/>
        </w:rPr>
        <w:t>２章では、UTMやEDRの機能など、基本的なセキュリティ対策について解説しています。</w:t>
      </w:r>
    </w:p>
    <w:p w14:paraId="2C3B9A25" w14:textId="116DFB98" w:rsidR="000B3C4F" w:rsidRPr="000B3C4F" w:rsidRDefault="000B3C4F" w:rsidP="000B3C4F">
      <w:pPr>
        <w:jc w:val="left"/>
      </w:pPr>
      <w:r w:rsidRPr="000B3C4F">
        <w:rPr>
          <w:rFonts w:hint="eastAsia"/>
        </w:rPr>
        <w:t>中小企業自らが、セキュリティ対策に取り組むことを自己宣言する制度である「SECURITY ACTION」が推奨されています。「SECURITY ACTION」では、「情報セキュリティ5か条」に取り組んだり、「情報セキュリティ自社診断」を実施したり「情報セキュリティ基本方針」を策定したりします。また、サイバーセキュリティの脅威に対処するためのアプローチ手法「Lv.1クイックアプローチ」、「Lv.2ベースラインアプローチ」、「</w:t>
      </w:r>
      <w:r w:rsidR="00716FB1">
        <w:rPr>
          <w:rFonts w:hint="eastAsia"/>
        </w:rPr>
        <w:t>Lv.3</w:t>
      </w:r>
      <w:r w:rsidRPr="000B3C4F">
        <w:rPr>
          <w:rFonts w:hint="eastAsia"/>
        </w:rPr>
        <w:t>網羅的アプローチ」を解説しています。</w:t>
      </w:r>
    </w:p>
    <w:p w14:paraId="059538A3" w14:textId="77777777" w:rsidR="000B3C4F" w:rsidRPr="000B3C4F" w:rsidRDefault="000B3C4F" w:rsidP="000B3C4F">
      <w:pPr>
        <w:jc w:val="left"/>
      </w:pPr>
    </w:p>
    <w:p w14:paraId="48AA8BB9" w14:textId="77777777" w:rsidR="000B3C4F" w:rsidRPr="000B3C4F" w:rsidRDefault="000B3C4F" w:rsidP="005E5765">
      <w:pPr>
        <w:pStyle w:val="7"/>
      </w:pPr>
      <w:r w:rsidRPr="000B3C4F">
        <w:rPr>
          <w:rFonts w:hint="eastAsia"/>
        </w:rPr>
        <w:t>2-1. 導入済みと想定するセキュリティ対策機能</w:t>
      </w:r>
    </w:p>
    <w:p w14:paraId="51BF0F20" w14:textId="77777777" w:rsidR="000B3C4F" w:rsidRPr="000B3C4F" w:rsidRDefault="000B3C4F" w:rsidP="000B3C4F">
      <w:pPr>
        <w:jc w:val="left"/>
      </w:pPr>
      <w:r w:rsidRPr="000B3C4F">
        <w:rPr>
          <w:rFonts w:hint="eastAsia"/>
        </w:rPr>
        <w:t>UTM、EDRの機能について振り返ります。</w:t>
      </w:r>
    </w:p>
    <w:p w14:paraId="29B40D14" w14:textId="2E6E903B" w:rsidR="000B3C4F" w:rsidRPr="000B3C4F" w:rsidRDefault="000B3C4F" w:rsidP="000B3C4F">
      <w:pPr>
        <w:jc w:val="left"/>
      </w:pPr>
      <w:r w:rsidRPr="000B3C4F">
        <w:rPr>
          <w:rFonts w:hint="eastAsia"/>
          <w:noProof/>
        </w:rPr>
        <mc:AlternateContent>
          <mc:Choice Requires="wps">
            <w:drawing>
              <wp:anchor distT="0" distB="0" distL="114300" distR="114300" simplePos="0" relativeHeight="251656484" behindDoc="0" locked="0" layoutInCell="1" allowOverlap="1" wp14:anchorId="05912E7C" wp14:editId="6AE2BA76">
                <wp:simplePos x="0" y="0"/>
                <wp:positionH relativeFrom="margin">
                  <wp:align>center</wp:align>
                </wp:positionH>
                <wp:positionV relativeFrom="paragraph">
                  <wp:posOffset>3338830</wp:posOffset>
                </wp:positionV>
                <wp:extent cx="6224270" cy="304800"/>
                <wp:effectExtent l="0" t="0" r="0" b="0"/>
                <wp:wrapNone/>
                <wp:docPr id="1126123761" name="テキスト ボックス 316"/>
                <wp:cNvGraphicFramePr/>
                <a:graphic xmlns:a="http://schemas.openxmlformats.org/drawingml/2006/main">
                  <a:graphicData uri="http://schemas.microsoft.com/office/word/2010/wordprocessingShape">
                    <wps:wsp>
                      <wps:cNvSpPr txBox="1"/>
                      <wps:spPr>
                        <a:xfrm>
                          <a:off x="0" y="0"/>
                          <a:ext cx="6224270" cy="304800"/>
                        </a:xfrm>
                        <a:prstGeom prst="rect">
                          <a:avLst/>
                        </a:prstGeom>
                        <a:noFill/>
                      </wps:spPr>
                      <wps:txbx>
                        <w:txbxContent>
                          <w:p w14:paraId="1ACDF2DA" w14:textId="7E812925" w:rsidR="000B3C4F" w:rsidRDefault="000B3C4F" w:rsidP="000B3C4F">
                            <w:pPr>
                              <w:pStyle w:val="aff2"/>
                            </w:pPr>
                            <w:r>
                              <w:rPr>
                                <w:rFonts w:hint="eastAsia"/>
                              </w:rPr>
                              <w:t>図10</w:t>
                            </w:r>
                            <w:r w:rsidR="00C05832">
                              <w:rPr>
                                <w:rFonts w:hint="eastAsia"/>
                              </w:rPr>
                              <w:t>4</w:t>
                            </w:r>
                            <w:r>
                              <w:rPr>
                                <w:rFonts w:hint="eastAsia"/>
                              </w:rPr>
                              <w:t>. UTM、EDRの概要図</w:t>
                            </w:r>
                          </w:p>
                        </w:txbxContent>
                      </wps:txbx>
                      <wps:bodyPr vertOverflow="clip" horzOverflow="clip" wrap="square" rtlCol="0">
                        <a:noAutofit/>
                      </wps:bodyPr>
                    </wps:wsp>
                  </a:graphicData>
                </a:graphic>
                <wp14:sizeRelH relativeFrom="margin">
                  <wp14:pctWidth>0</wp14:pctWidth>
                </wp14:sizeRelH>
                <wp14:sizeRelV relativeFrom="margin">
                  <wp14:pctHeight>0</wp14:pctHeight>
                </wp14:sizeRelV>
              </wp:anchor>
            </w:drawing>
          </mc:Choice>
          <mc:Fallback>
            <w:pict>
              <v:shape w14:anchorId="05912E7C" id="テキスト ボックス 316" o:spid="_x0000_s1253" type="#_x0000_t202" style="position:absolute;left:0;text-align:left;margin-left:0;margin-top:262.9pt;width:490.1pt;height:24pt;z-index:2516564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" filled="f" stroked="f">
                <v:textbox>
                  <w:txbxContent>
                    <w:p w14:paraId="1ACDF2DA" w14:textId="7E812925" w:rsidR="000B3C4F" w:rsidRDefault="000B3C4F" w:rsidP="000B3C4F">
                      <w:pPr>
                        <w:pStyle w:val="aff2"/>
                      </w:pPr>
                      <w:r>
                        <w:rPr>
                          <w:rFonts w:hint="eastAsia"/>
                        </w:rPr>
                        <w:t>図10</w:t>
                      </w:r>
                      <w:r w:rsidR="00C05832">
                        <w:rPr>
                          <w:rFonts w:hint="eastAsia"/>
                        </w:rPr>
                        <w:t>4</w:t>
                      </w:r>
                      <w:r>
                        <w:rPr>
                          <w:rFonts w:hint="eastAsia"/>
                        </w:rPr>
                        <w:t>. UTM、EDRの概要図</w:t>
                      </w:r>
                    </w:p>
                  </w:txbxContent>
                </v:textbox>
                <w10:wrap anchorx="margin"/>
              </v:shape>
            </w:pict>
          </mc:Fallback>
        </mc:AlternateContent>
      </w:r>
      <w:r w:rsidRPr="000B3C4F">
        <w:rPr>
          <w:rFonts w:hint="eastAsia"/>
          <w:noProof/>
        </w:rPr>
        <w:drawing>
          <wp:anchor distT="0" distB="0" distL="114300" distR="114300" simplePos="0" relativeHeight="251656483" behindDoc="0" locked="0" layoutInCell="1" allowOverlap="1" wp14:anchorId="2DB0F409" wp14:editId="3599DDE7">
            <wp:simplePos x="0" y="0"/>
            <wp:positionH relativeFrom="margin">
              <wp:posOffset>67310</wp:posOffset>
            </wp:positionH>
            <wp:positionV relativeFrom="paragraph">
              <wp:posOffset>0</wp:posOffset>
            </wp:positionV>
            <wp:extent cx="6517640" cy="3505835"/>
            <wp:effectExtent l="0" t="0" r="0" b="0"/>
            <wp:wrapTopAndBottom/>
            <wp:docPr id="16372546" name="図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8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17640" cy="3505835"/>
                    </a:xfrm>
                    <a:prstGeom prst="rect">
                      <a:avLst/>
                    </a:prstGeom>
                    <a:noFill/>
                  </pic:spPr>
                </pic:pic>
              </a:graphicData>
            </a:graphic>
            <wp14:sizeRelH relativeFrom="margin">
              <wp14:pctWidth>0</wp14:pctWidth>
            </wp14:sizeRelH>
            <wp14:sizeRelV relativeFrom="margin">
              <wp14:pctHeight>0</wp14:pctHeight>
            </wp14:sizeRelV>
          </wp:anchor>
        </w:drawing>
      </w:r>
    </w:p>
    <w:p w14:paraId="7B66728E" w14:textId="77777777" w:rsidR="000B3C4F" w:rsidRPr="000B3C4F" w:rsidRDefault="000B3C4F" w:rsidP="000B3C4F">
      <w:pPr>
        <w:jc w:val="left"/>
      </w:pPr>
    </w:p>
    <w:p w14:paraId="2445BDEE" w14:textId="77777777" w:rsidR="000B3C4F" w:rsidRPr="000B3C4F" w:rsidRDefault="000B3C4F" w:rsidP="005E5765">
      <w:pPr>
        <w:pStyle w:val="7"/>
      </w:pPr>
      <w:r w:rsidRPr="000B3C4F">
        <w:rPr>
          <w:rFonts w:hint="eastAsia"/>
        </w:rPr>
        <w:t>2-2. SECURTY ACTION （セキュリティ対策自己宣言）</w:t>
      </w:r>
    </w:p>
    <w:p w14:paraId="22940F2E" w14:textId="77777777" w:rsidR="000B3C4F" w:rsidRPr="000B3C4F" w:rsidRDefault="000B3C4F" w:rsidP="000B3C4F">
      <w:pPr>
        <w:jc w:val="left"/>
      </w:pPr>
      <w:r w:rsidRPr="000B3C4F">
        <w:rPr>
          <w:rFonts w:hint="eastAsia"/>
        </w:rPr>
        <w:t>「SECURITY ACTION」に取り組むことで、一つ星・二つ星を宣言でき、従業員のセキュリティに対する意識や対外的な信頼の向上につながります。一つ星・二つ星を宣言するには、次の事項に取り組む必要があります。</w:t>
      </w:r>
    </w:p>
    <w:p w14:paraId="251728A3" w14:textId="77777777" w:rsidR="000B3C4F" w:rsidRPr="000B3C4F" w:rsidRDefault="000B3C4F" w:rsidP="00892C01">
      <w:pPr>
        <w:pStyle w:val="ab"/>
        <w:numPr>
          <w:ilvl w:val="0"/>
          <w:numId w:val="667"/>
        </w:numPr>
        <w:ind w:leftChars="0" w:firstLineChars="0"/>
      </w:pPr>
      <w:r w:rsidRPr="000B3C4F">
        <w:rPr>
          <w:rFonts w:hint="eastAsia"/>
        </w:rPr>
        <w:t>情報セキュリティ5か条</w:t>
      </w:r>
    </w:p>
    <w:p w14:paraId="047EAF4A" w14:textId="77777777" w:rsidR="000B3C4F" w:rsidRPr="000B3C4F" w:rsidRDefault="000B3C4F" w:rsidP="00892C01">
      <w:pPr>
        <w:pStyle w:val="ab"/>
        <w:numPr>
          <w:ilvl w:val="0"/>
          <w:numId w:val="667"/>
        </w:numPr>
        <w:ind w:leftChars="0" w:firstLineChars="0"/>
      </w:pPr>
      <w:r w:rsidRPr="000B3C4F">
        <w:rPr>
          <w:rFonts w:hint="eastAsia"/>
        </w:rPr>
        <w:t>情報セキュリティ自社診断</w:t>
      </w:r>
    </w:p>
    <w:p w14:paraId="0B175498" w14:textId="77777777" w:rsidR="000B3C4F" w:rsidRPr="000B3C4F" w:rsidRDefault="000B3C4F" w:rsidP="00892C01">
      <w:pPr>
        <w:pStyle w:val="ab"/>
        <w:numPr>
          <w:ilvl w:val="0"/>
          <w:numId w:val="667"/>
        </w:numPr>
        <w:ind w:leftChars="0" w:firstLineChars="0"/>
      </w:pPr>
      <w:r w:rsidRPr="000B3C4F">
        <w:rPr>
          <w:rFonts w:hint="eastAsia"/>
        </w:rPr>
        <w:t>情報セキュリティ基本方針</w:t>
      </w:r>
    </w:p>
    <w:p w14:paraId="1915133A" w14:textId="77777777" w:rsidR="000B3C4F" w:rsidRPr="000B3C4F" w:rsidRDefault="000B3C4F" w:rsidP="000B3C4F">
      <w:pPr>
        <w:jc w:val="left"/>
      </w:pPr>
    </w:p>
    <w:p w14:paraId="588F60E6" w14:textId="77777777" w:rsidR="000B3C4F" w:rsidRPr="000B3C4F" w:rsidRDefault="000B3C4F" w:rsidP="005E5765">
      <w:pPr>
        <w:pStyle w:val="7"/>
      </w:pPr>
      <w:r w:rsidRPr="000B3C4F">
        <w:rPr>
          <w:rFonts w:hint="eastAsia"/>
        </w:rPr>
        <w:t>2-3. サイバーセキュリティアプローチ方法</w:t>
      </w:r>
    </w:p>
    <w:p w14:paraId="0F8546AD" w14:textId="77777777" w:rsidR="000B3C4F" w:rsidRPr="000B3C4F" w:rsidRDefault="000B3C4F" w:rsidP="000B3C4F">
      <w:pPr>
        <w:jc w:val="left"/>
      </w:pPr>
      <w:r w:rsidRPr="000B3C4F">
        <w:rPr>
          <w:rFonts w:hint="eastAsia"/>
        </w:rPr>
        <w:t>サイバーセキュリティの脅威に対処するアプローチ方法には複数の方法があります。それぞれメリット・デメリットがあるので、自社が直面しているリスク状況および活用できるリソースを考慮し、最適なアプローチ手法を選択するようにしてください。</w:t>
      </w:r>
    </w:p>
    <w:p w14:paraId="06F51CA3" w14:textId="4EFE2468" w:rsidR="000B3C4F" w:rsidRPr="000B3C4F" w:rsidRDefault="000B3C4F" w:rsidP="00892C01">
      <w:pPr>
        <w:pStyle w:val="ab"/>
        <w:numPr>
          <w:ilvl w:val="0"/>
          <w:numId w:val="668"/>
        </w:numPr>
        <w:ind w:leftChars="0" w:firstLineChars="0"/>
      </w:pPr>
      <w:r w:rsidRPr="000B3C4F">
        <w:rPr>
          <w:rFonts w:hint="eastAsia"/>
        </w:rPr>
        <w:t>Lv</w:t>
      </w:r>
      <w:r w:rsidR="005B2DED">
        <w:rPr>
          <w:rFonts w:hint="eastAsia"/>
        </w:rPr>
        <w:t>.</w:t>
      </w:r>
      <w:r w:rsidRPr="000B3C4F">
        <w:rPr>
          <w:rFonts w:hint="eastAsia"/>
        </w:rPr>
        <w:t>1クイックアプローチ</w:t>
      </w:r>
    </w:p>
    <w:p w14:paraId="04585F20" w14:textId="5359D5F2" w:rsidR="000B3C4F" w:rsidRPr="000B3C4F" w:rsidRDefault="000B3C4F" w:rsidP="00892C01">
      <w:pPr>
        <w:pStyle w:val="ab"/>
        <w:numPr>
          <w:ilvl w:val="0"/>
          <w:numId w:val="668"/>
        </w:numPr>
        <w:ind w:leftChars="0" w:firstLineChars="0"/>
      </w:pPr>
      <w:r w:rsidRPr="000B3C4F">
        <w:rPr>
          <w:rFonts w:hint="eastAsia"/>
        </w:rPr>
        <w:t>Lv</w:t>
      </w:r>
      <w:r w:rsidR="005B2DED">
        <w:rPr>
          <w:rFonts w:hint="eastAsia"/>
        </w:rPr>
        <w:t>.</w:t>
      </w:r>
      <w:r w:rsidRPr="000B3C4F">
        <w:rPr>
          <w:rFonts w:hint="eastAsia"/>
        </w:rPr>
        <w:t xml:space="preserve">2ベースラインアプローチ </w:t>
      </w:r>
    </w:p>
    <w:p w14:paraId="4D461428" w14:textId="754F2153" w:rsidR="000B3C4F" w:rsidRPr="000B3C4F" w:rsidRDefault="000B3C4F" w:rsidP="00892C01">
      <w:pPr>
        <w:pStyle w:val="ab"/>
        <w:numPr>
          <w:ilvl w:val="0"/>
          <w:numId w:val="668"/>
        </w:numPr>
        <w:ind w:leftChars="0" w:firstLineChars="0"/>
      </w:pPr>
      <w:r w:rsidRPr="000B3C4F">
        <w:rPr>
          <w:rFonts w:hint="eastAsia"/>
        </w:rPr>
        <w:t>Lv</w:t>
      </w:r>
      <w:r w:rsidR="005B2DED">
        <w:rPr>
          <w:rFonts w:hint="eastAsia"/>
        </w:rPr>
        <w:t>.</w:t>
      </w:r>
      <w:r w:rsidRPr="000B3C4F">
        <w:rPr>
          <w:rFonts w:hint="eastAsia"/>
        </w:rPr>
        <w:t>3網羅的アプローチ</w:t>
      </w:r>
    </w:p>
    <w:p w14:paraId="148031F4" w14:textId="77777777" w:rsidR="000B3C4F" w:rsidRPr="000B3C4F" w:rsidRDefault="000B3C4F" w:rsidP="000B3C4F">
      <w:pPr>
        <w:jc w:val="left"/>
      </w:pPr>
    </w:p>
    <w:p w14:paraId="150914F1" w14:textId="77777777" w:rsidR="000B3C4F" w:rsidRPr="000B3C4F" w:rsidRDefault="000B3C4F" w:rsidP="002F1124">
      <w:pPr>
        <w:pStyle w:val="5"/>
      </w:pPr>
      <w:r w:rsidRPr="000B3C4F">
        <w:rPr>
          <w:rFonts w:hint="eastAsia"/>
        </w:rPr>
        <w:t>訴求ポイント</w:t>
      </w:r>
    </w:p>
    <w:p w14:paraId="187516FA" w14:textId="77777777" w:rsidR="000B3C4F" w:rsidRPr="000B3C4F" w:rsidRDefault="000B3C4F" w:rsidP="0047618D">
      <w:pPr>
        <w:pStyle w:val="aff4"/>
      </w:pPr>
      <w:r w:rsidRPr="000B3C4F">
        <w:rPr>
          <w:rFonts w:hint="eastAsia"/>
        </w:rPr>
        <w:t>章を通した気づき・学び</w:t>
      </w:r>
    </w:p>
    <w:p w14:paraId="5EFF3BDA" w14:textId="77777777" w:rsidR="000B3C4F" w:rsidRPr="000B3C4F" w:rsidRDefault="000B3C4F" w:rsidP="000B3C4F">
      <w:pPr>
        <w:jc w:val="left"/>
      </w:pPr>
      <w:r w:rsidRPr="000B3C4F">
        <w:rPr>
          <w:rFonts w:hint="eastAsia"/>
        </w:rPr>
        <w:t>セキュリティ対策をはじめるにあたり、SECURITY ACTIONに取り組み、従業員の意識を高め、対外的な信頼を向上させることが大切です。</w:t>
      </w:r>
    </w:p>
    <w:p w14:paraId="00A7FB88" w14:textId="77777777" w:rsidR="000B3C4F" w:rsidRPr="000B3C4F" w:rsidRDefault="000B3C4F" w:rsidP="000B3C4F">
      <w:pPr>
        <w:jc w:val="left"/>
      </w:pPr>
    </w:p>
    <w:tbl>
      <w:tblPr>
        <w:tblStyle w:val="aa"/>
        <w:tblW w:w="0" w:type="auto"/>
        <w:tblLook w:val="04A0" w:firstRow="1" w:lastRow="0" w:firstColumn="1" w:lastColumn="0" w:noHBand="0" w:noVBand="1"/>
      </w:tblPr>
      <w:tblGrid>
        <w:gridCol w:w="10456"/>
      </w:tblGrid>
      <w:tr w:rsidR="000B3C4F" w:rsidRPr="000B3C4F" w14:paraId="2C162A02"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15E99" w:themeFill="text2" w:themeFillTint="BF"/>
            <w:hideMark/>
          </w:tcPr>
          <w:p w14:paraId="47694202" w14:textId="77777777" w:rsidR="000B3C4F" w:rsidRPr="000B3C4F" w:rsidRDefault="000B3C4F" w:rsidP="00DF2DD5">
            <w:pPr>
              <w:pStyle w:val="aff0"/>
            </w:pPr>
            <w:r w:rsidRPr="000B3C4F">
              <w:rPr>
                <w:rFonts w:hint="eastAsia"/>
              </w:rPr>
              <w:t>認識していただきたい実施概要</w:t>
            </w:r>
          </w:p>
        </w:tc>
      </w:tr>
      <w:tr w:rsidR="000B3C4F" w:rsidRPr="000B3C4F" w14:paraId="2734E941"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69566784" w14:textId="14E12494" w:rsidR="000B3C4F" w:rsidRPr="000B3C4F" w:rsidRDefault="000B3C4F" w:rsidP="00892C01">
            <w:pPr>
              <w:pStyle w:val="afff6"/>
              <w:numPr>
                <w:ilvl w:val="0"/>
                <w:numId w:val="669"/>
              </w:numPr>
            </w:pPr>
            <w:r w:rsidRPr="000B3C4F">
              <w:rPr>
                <w:rFonts w:hint="eastAsia"/>
              </w:rPr>
              <w:t>中小企業が情報セキュリティ対策に取り組むことの宣言として「SECURITY ACTION」という制度があり、従業員の意識を高め、対外的な信頼を向上させるために有効であること</w:t>
            </w:r>
            <w:r w:rsidR="0073373F">
              <w:rPr>
                <w:rFonts w:hint="eastAsia"/>
              </w:rPr>
              <w:t>。</w:t>
            </w:r>
          </w:p>
          <w:p w14:paraId="32CE1629" w14:textId="7A735BD7" w:rsidR="000B3C4F" w:rsidRPr="000B3C4F" w:rsidRDefault="000B3C4F" w:rsidP="00892C01">
            <w:pPr>
              <w:pStyle w:val="afff6"/>
              <w:numPr>
                <w:ilvl w:val="0"/>
                <w:numId w:val="669"/>
              </w:numPr>
            </w:pPr>
            <w:r w:rsidRPr="000B3C4F">
              <w:rPr>
                <w:rFonts w:hint="eastAsia"/>
              </w:rPr>
              <w:t>サイバーセキュリティの脅威に対処するためには、効果的な3種類のアプローチがあること</w:t>
            </w:r>
            <w:r w:rsidR="0073373F">
              <w:rPr>
                <w:rFonts w:hint="eastAsia"/>
              </w:rPr>
              <w:t>。</w:t>
            </w:r>
          </w:p>
        </w:tc>
      </w:tr>
    </w:tbl>
    <w:p w14:paraId="33E52B98" w14:textId="77777777" w:rsidR="000B3C4F" w:rsidRPr="000B3C4F" w:rsidRDefault="000B3C4F" w:rsidP="000B3C4F">
      <w:pPr>
        <w:jc w:val="left"/>
      </w:pPr>
    </w:p>
    <w:tbl>
      <w:tblPr>
        <w:tblStyle w:val="aa"/>
        <w:tblpPr w:leftFromText="142" w:rightFromText="142" w:vertAnchor="text" w:horzAnchor="margin" w:tblpY="230"/>
        <w:tblW w:w="0" w:type="auto"/>
        <w:tblLook w:val="04A0" w:firstRow="1" w:lastRow="0" w:firstColumn="1" w:lastColumn="0" w:noHBand="0" w:noVBand="1"/>
      </w:tblPr>
      <w:tblGrid>
        <w:gridCol w:w="4248"/>
        <w:gridCol w:w="6208"/>
      </w:tblGrid>
      <w:tr w:rsidR="000B3C4F" w:rsidRPr="000B3C4F" w14:paraId="451B968E" w14:textId="77777777" w:rsidTr="000B3C4F">
        <w:tc>
          <w:tcPr>
            <w:tcW w:w="10456" w:type="dxa"/>
            <w:gridSpan w:val="2"/>
            <w:tcBorders>
              <w:top w:val="single" w:sz="4" w:space="0" w:color="auto"/>
              <w:left w:val="single" w:sz="4" w:space="0" w:color="auto"/>
              <w:bottom w:val="single" w:sz="4" w:space="0" w:color="auto"/>
              <w:right w:val="single" w:sz="4" w:space="0" w:color="auto"/>
            </w:tcBorders>
            <w:hideMark/>
          </w:tcPr>
          <w:p w14:paraId="79C63CE8" w14:textId="77777777" w:rsidR="000B3C4F" w:rsidRPr="000B3C4F" w:rsidRDefault="000B3C4F" w:rsidP="00601047">
            <w:pPr>
              <w:pStyle w:val="affe"/>
              <w:framePr w:hSpace="0" w:wrap="auto" w:vAnchor="margin" w:hAnchor="text" w:yAlign="inline"/>
            </w:pPr>
            <w:r w:rsidRPr="000B3C4F">
              <w:rPr>
                <w:rFonts w:hint="eastAsia"/>
              </w:rPr>
              <w:t>詳細理解のため参考となる文献（参考文献）</w:t>
            </w:r>
          </w:p>
        </w:tc>
      </w:tr>
      <w:tr w:rsidR="000B3C4F" w:rsidRPr="000B3C4F" w14:paraId="29F14E73" w14:textId="77777777" w:rsidTr="000B3C4F">
        <w:tc>
          <w:tcPr>
            <w:tcW w:w="4248"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4E6B8C3E" w14:textId="77777777" w:rsidR="000B3C4F" w:rsidRPr="000B3C4F" w:rsidRDefault="000B3C4F" w:rsidP="00601047">
            <w:pPr>
              <w:pStyle w:val="affe"/>
              <w:framePr w:hSpace="0" w:wrap="auto" w:vAnchor="margin" w:hAnchor="text" w:yAlign="inline"/>
            </w:pPr>
            <w:r w:rsidRPr="000B3C4F">
              <w:rPr>
                <w:rFonts w:hint="eastAsia"/>
              </w:rPr>
              <w:t>SECURITY ACTION セキュリティ対策自己宣言</w:t>
            </w:r>
          </w:p>
        </w:tc>
        <w:tc>
          <w:tcPr>
            <w:tcW w:w="6208" w:type="dxa"/>
            <w:tcBorders>
              <w:top w:val="single" w:sz="4" w:space="0" w:color="auto"/>
              <w:left w:val="single" w:sz="4" w:space="0" w:color="auto"/>
              <w:bottom w:val="single" w:sz="4" w:space="0" w:color="auto"/>
              <w:right w:val="single" w:sz="4" w:space="0" w:color="auto"/>
            </w:tcBorders>
            <w:hideMark/>
          </w:tcPr>
          <w:p w14:paraId="0EF00B61" w14:textId="77777777" w:rsidR="000B3C4F" w:rsidRPr="000B3C4F" w:rsidRDefault="000B3C4F" w:rsidP="00601047">
            <w:pPr>
              <w:pStyle w:val="affe"/>
              <w:framePr w:hSpace="0" w:wrap="auto" w:vAnchor="margin" w:hAnchor="text" w:yAlign="inline"/>
            </w:pPr>
            <w:r w:rsidRPr="000B3C4F">
              <w:rPr>
                <w:rFonts w:hint="eastAsia"/>
              </w:rPr>
              <w:t>https://www.ipa.go.jp/security/security-action/</w:t>
            </w:r>
          </w:p>
        </w:tc>
      </w:tr>
      <w:tr w:rsidR="000B3C4F" w:rsidRPr="000B3C4F" w14:paraId="22E5B0DE" w14:textId="77777777" w:rsidTr="000B3C4F">
        <w:tc>
          <w:tcPr>
            <w:tcW w:w="4248"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295B4CD3" w14:textId="77777777" w:rsidR="000B3C4F" w:rsidRPr="000B3C4F" w:rsidRDefault="000B3C4F" w:rsidP="00601047">
            <w:pPr>
              <w:pStyle w:val="affe"/>
              <w:framePr w:hSpace="0" w:wrap="auto" w:vAnchor="margin" w:hAnchor="text" w:yAlign="inline"/>
            </w:pPr>
            <w:r w:rsidRPr="000B3C4F">
              <w:rPr>
                <w:rFonts w:hint="eastAsia"/>
              </w:rPr>
              <w:t>情報セキュリティ5か条</w:t>
            </w:r>
          </w:p>
        </w:tc>
        <w:tc>
          <w:tcPr>
            <w:tcW w:w="6208" w:type="dxa"/>
            <w:tcBorders>
              <w:top w:val="single" w:sz="4" w:space="0" w:color="auto"/>
              <w:left w:val="single" w:sz="4" w:space="0" w:color="auto"/>
              <w:bottom w:val="single" w:sz="4" w:space="0" w:color="auto"/>
              <w:right w:val="single" w:sz="4" w:space="0" w:color="auto"/>
            </w:tcBorders>
            <w:hideMark/>
          </w:tcPr>
          <w:p w14:paraId="2E9EF339" w14:textId="77777777" w:rsidR="000B3C4F" w:rsidRPr="000B3C4F" w:rsidRDefault="000B3C4F" w:rsidP="00601047">
            <w:pPr>
              <w:pStyle w:val="affe"/>
              <w:framePr w:hSpace="0" w:wrap="auto" w:vAnchor="margin" w:hAnchor="text" w:yAlign="inline"/>
            </w:pPr>
            <w:r w:rsidRPr="000B3C4F">
              <w:rPr>
                <w:rFonts w:hint="eastAsia"/>
              </w:rPr>
              <w:t>https://www.ipa.go.jp/security/security-action/download/5point_poster.pdf</w:t>
            </w:r>
          </w:p>
        </w:tc>
      </w:tr>
      <w:tr w:rsidR="000B3C4F" w:rsidRPr="000B3C4F" w14:paraId="513D33BB" w14:textId="77777777" w:rsidTr="000B3C4F">
        <w:tc>
          <w:tcPr>
            <w:tcW w:w="4248"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60BF0259" w14:textId="77777777" w:rsidR="000B3C4F" w:rsidRPr="000B3C4F" w:rsidRDefault="000B3C4F" w:rsidP="00601047">
            <w:pPr>
              <w:pStyle w:val="affe"/>
              <w:framePr w:hSpace="0" w:wrap="auto" w:vAnchor="margin" w:hAnchor="text" w:yAlign="inline"/>
            </w:pPr>
            <w:r w:rsidRPr="000B3C4F">
              <w:rPr>
                <w:rFonts w:hint="eastAsia"/>
              </w:rPr>
              <w:t>5分でできる！情報セキュリティ自社診断</w:t>
            </w:r>
          </w:p>
        </w:tc>
        <w:tc>
          <w:tcPr>
            <w:tcW w:w="6208" w:type="dxa"/>
            <w:tcBorders>
              <w:top w:val="single" w:sz="4" w:space="0" w:color="auto"/>
              <w:left w:val="single" w:sz="4" w:space="0" w:color="auto"/>
              <w:bottom w:val="single" w:sz="4" w:space="0" w:color="auto"/>
              <w:right w:val="single" w:sz="4" w:space="0" w:color="auto"/>
            </w:tcBorders>
            <w:hideMark/>
          </w:tcPr>
          <w:p w14:paraId="1AC9F809" w14:textId="77777777" w:rsidR="000B3C4F" w:rsidRPr="000B3C4F" w:rsidRDefault="000B3C4F" w:rsidP="00601047">
            <w:pPr>
              <w:pStyle w:val="affe"/>
              <w:framePr w:hSpace="0" w:wrap="auto" w:vAnchor="margin" w:hAnchor="text" w:yAlign="inline"/>
            </w:pPr>
            <w:r w:rsidRPr="000B3C4F">
              <w:rPr>
                <w:rFonts w:hint="eastAsia"/>
              </w:rPr>
              <w:t>https://www.ipa.go.jp/security/guide/sme/5minutes.html</w:t>
            </w:r>
          </w:p>
        </w:tc>
      </w:tr>
      <w:tr w:rsidR="000B3C4F" w:rsidRPr="000B3C4F" w14:paraId="021FD3E3" w14:textId="77777777" w:rsidTr="000B3C4F">
        <w:tc>
          <w:tcPr>
            <w:tcW w:w="4248"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33F66B32" w14:textId="77777777" w:rsidR="000B3C4F" w:rsidRPr="000B3C4F" w:rsidRDefault="000B3C4F" w:rsidP="00601047">
            <w:pPr>
              <w:pStyle w:val="affe"/>
              <w:framePr w:hSpace="0" w:wrap="auto" w:vAnchor="margin" w:hAnchor="text" w:yAlign="inline"/>
            </w:pPr>
            <w:r w:rsidRPr="000B3C4F">
              <w:rPr>
                <w:rFonts w:hint="eastAsia"/>
              </w:rPr>
              <w:t>情報セキュリティ基本方針（サンプル）</w:t>
            </w:r>
          </w:p>
        </w:tc>
        <w:tc>
          <w:tcPr>
            <w:tcW w:w="6208" w:type="dxa"/>
            <w:tcBorders>
              <w:top w:val="single" w:sz="4" w:space="0" w:color="auto"/>
              <w:left w:val="single" w:sz="4" w:space="0" w:color="auto"/>
              <w:bottom w:val="single" w:sz="4" w:space="0" w:color="auto"/>
              <w:right w:val="single" w:sz="4" w:space="0" w:color="auto"/>
            </w:tcBorders>
            <w:hideMark/>
          </w:tcPr>
          <w:p w14:paraId="0F7B23F9" w14:textId="77777777" w:rsidR="000B3C4F" w:rsidRPr="000B3C4F" w:rsidRDefault="000B3C4F" w:rsidP="00601047">
            <w:pPr>
              <w:pStyle w:val="affe"/>
              <w:framePr w:hSpace="0" w:wrap="auto" w:vAnchor="margin" w:hAnchor="text" w:yAlign="inline"/>
            </w:pPr>
            <w:r w:rsidRPr="000B3C4F">
              <w:rPr>
                <w:rFonts w:hint="eastAsia"/>
              </w:rPr>
              <w:t>https://www.ipa.go.jp/security/sme/f55m8k0000001wbv-att/000072146.docx</w:t>
            </w:r>
          </w:p>
        </w:tc>
      </w:tr>
    </w:tbl>
    <w:p w14:paraId="1A10696F" w14:textId="1CCC6D47" w:rsidR="000B3C4F" w:rsidRPr="000B3C4F" w:rsidRDefault="000B3C4F" w:rsidP="00F029C9">
      <w:pPr>
        <w:ind w:firstLineChars="0" w:firstLine="0"/>
        <w:jc w:val="left"/>
      </w:pPr>
    </w:p>
    <w:p w14:paraId="02A98320" w14:textId="77777777" w:rsidR="000B3C4F" w:rsidRPr="000B3C4F" w:rsidRDefault="000B3C4F" w:rsidP="002A6987">
      <w:pPr>
        <w:pStyle w:val="3"/>
      </w:pPr>
      <w:bookmarkStart w:id="1964" w:name="_Toc188349170"/>
      <w:r w:rsidRPr="000B3C4F">
        <w:rPr>
          <w:rFonts w:hint="eastAsia"/>
        </w:rPr>
        <w:t>第3章. デジタル社会の方向性と実現に向けた国の方針</w:t>
      </w:r>
      <w:bookmarkEnd w:id="1964"/>
    </w:p>
    <w:p w14:paraId="3C1804CB" w14:textId="77777777" w:rsidR="000B3C4F" w:rsidRPr="000B3C4F" w:rsidRDefault="000B3C4F" w:rsidP="000869AC">
      <w:pPr>
        <w:pStyle w:val="aff4"/>
      </w:pPr>
      <w:r w:rsidRPr="000B3C4F">
        <w:rPr>
          <w:rFonts w:hint="eastAsia"/>
        </w:rPr>
        <w:t>3-1. 国の基本方針および実施計画の概要</w:t>
      </w:r>
    </w:p>
    <w:p w14:paraId="007CB2FF" w14:textId="77777777" w:rsidR="000B3C4F" w:rsidRPr="000B3C4F" w:rsidRDefault="000B3C4F" w:rsidP="000869AC">
      <w:pPr>
        <w:pStyle w:val="aff4"/>
      </w:pPr>
      <w:r w:rsidRPr="000B3C4F">
        <w:rPr>
          <w:rFonts w:hint="eastAsia"/>
        </w:rPr>
        <w:t>3-2. 政府機関が目指す社会の方向性とサイバーセキュリティ課題</w:t>
      </w:r>
    </w:p>
    <w:p w14:paraId="4AEBA38C" w14:textId="77777777" w:rsidR="000B3C4F" w:rsidRPr="000B3C4F" w:rsidRDefault="000B3C4F" w:rsidP="000B3C4F">
      <w:pPr>
        <w:jc w:val="left"/>
      </w:pPr>
    </w:p>
    <w:tbl>
      <w:tblPr>
        <w:tblStyle w:val="aa"/>
        <w:tblW w:w="0" w:type="auto"/>
        <w:tblLook w:val="04A0" w:firstRow="1" w:lastRow="0" w:firstColumn="1" w:lastColumn="0" w:noHBand="0" w:noVBand="1"/>
      </w:tblPr>
      <w:tblGrid>
        <w:gridCol w:w="10456"/>
      </w:tblGrid>
      <w:tr w:rsidR="000B3C4F" w:rsidRPr="000B3C4F" w14:paraId="64718195"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F5597"/>
            <w:hideMark/>
          </w:tcPr>
          <w:p w14:paraId="4CEE1391" w14:textId="77777777" w:rsidR="000B3C4F" w:rsidRPr="000B3C4F" w:rsidRDefault="000B3C4F" w:rsidP="000869AC">
            <w:pPr>
              <w:pStyle w:val="aff0"/>
            </w:pPr>
            <w:r w:rsidRPr="000B3C4F">
              <w:rPr>
                <w:rFonts w:hint="eastAsia"/>
              </w:rPr>
              <w:t>章の目的</w:t>
            </w:r>
          </w:p>
        </w:tc>
      </w:tr>
      <w:tr w:rsidR="000B3C4F" w:rsidRPr="000B3C4F" w14:paraId="1AE27CA9"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71851E26" w14:textId="77777777" w:rsidR="000B3C4F" w:rsidRPr="000B3C4F" w:rsidRDefault="000B3C4F" w:rsidP="000869AC">
            <w:pPr>
              <w:pStyle w:val="afff6"/>
            </w:pPr>
            <w:r w:rsidRPr="000B3C4F">
              <w:rPr>
                <w:rFonts w:hint="eastAsia"/>
              </w:rPr>
              <w:t>第3章では、政府が発表している国の基本方針や、国が目指している社会を実現するための計画を通じて、IT、デジタル、サイバーセキュリティの方向性・課題について学ぶことを目的とします。</w:t>
            </w:r>
          </w:p>
        </w:tc>
      </w:tr>
      <w:tr w:rsidR="000B3C4F" w:rsidRPr="000B3C4F" w14:paraId="75162617"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F5597"/>
            <w:hideMark/>
          </w:tcPr>
          <w:p w14:paraId="7DD525C0" w14:textId="77777777" w:rsidR="000B3C4F" w:rsidRPr="000B3C4F" w:rsidRDefault="000B3C4F" w:rsidP="000869AC">
            <w:pPr>
              <w:pStyle w:val="aff0"/>
            </w:pPr>
            <w:r w:rsidRPr="000B3C4F">
              <w:rPr>
                <w:rFonts w:hint="eastAsia"/>
              </w:rPr>
              <w:t>主な達成目標</w:t>
            </w:r>
          </w:p>
        </w:tc>
      </w:tr>
      <w:tr w:rsidR="000B3C4F" w:rsidRPr="000B3C4F" w14:paraId="2C242479"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6DC03D8F" w14:textId="77777777" w:rsidR="000B3C4F" w:rsidRPr="000B3C4F" w:rsidRDefault="000B3C4F" w:rsidP="00892C01">
            <w:pPr>
              <w:pStyle w:val="afff6"/>
              <w:numPr>
                <w:ilvl w:val="0"/>
                <w:numId w:val="519"/>
              </w:numPr>
            </w:pPr>
            <w:r w:rsidRPr="000B3C4F">
              <w:rPr>
                <w:rFonts w:hint="eastAsia"/>
              </w:rPr>
              <w:t>国の基本方針にデジタルがどのように影響を与えており、それによりどのような社会を目指しているかを理解すること</w:t>
            </w:r>
          </w:p>
          <w:p w14:paraId="030684E0" w14:textId="77777777" w:rsidR="000B3C4F" w:rsidRPr="000B3C4F" w:rsidRDefault="000B3C4F" w:rsidP="00892C01">
            <w:pPr>
              <w:pStyle w:val="afff6"/>
              <w:numPr>
                <w:ilvl w:val="0"/>
                <w:numId w:val="519"/>
              </w:numPr>
            </w:pPr>
            <w:r w:rsidRPr="000B3C4F">
              <w:rPr>
                <w:rFonts w:hint="eastAsia"/>
              </w:rPr>
              <w:t>デジタル社会におけるセキュリティ対策の重要性を理解すること</w:t>
            </w:r>
          </w:p>
        </w:tc>
      </w:tr>
    </w:tbl>
    <w:p w14:paraId="0197F80D" w14:textId="77777777" w:rsidR="000B3C4F" w:rsidRPr="000B3C4F" w:rsidRDefault="000B3C4F" w:rsidP="000B3C4F">
      <w:pPr>
        <w:jc w:val="left"/>
      </w:pPr>
    </w:p>
    <w:tbl>
      <w:tblPr>
        <w:tblStyle w:val="aa"/>
        <w:tblW w:w="0" w:type="auto"/>
        <w:tblLook w:val="04A0" w:firstRow="1" w:lastRow="0" w:firstColumn="1" w:lastColumn="0" w:noHBand="0" w:noVBand="1"/>
      </w:tblPr>
      <w:tblGrid>
        <w:gridCol w:w="10456"/>
      </w:tblGrid>
      <w:tr w:rsidR="000B3C4F" w:rsidRPr="000B3C4F" w14:paraId="6892A234"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3E13B6C8" w14:textId="77777777" w:rsidR="000B3C4F" w:rsidRPr="000B3C4F" w:rsidRDefault="000B3C4F" w:rsidP="000869AC">
            <w:pPr>
              <w:pStyle w:val="afff8"/>
            </w:pPr>
            <w:r w:rsidRPr="000B3C4F">
              <w:rPr>
                <w:rFonts w:hint="eastAsia"/>
              </w:rPr>
              <w:t>主なキーワード</w:t>
            </w:r>
          </w:p>
          <w:p w14:paraId="1557E902" w14:textId="54A464EF" w:rsidR="000B3C4F" w:rsidRPr="000B3C4F" w:rsidRDefault="000B3C4F" w:rsidP="000869AC">
            <w:pPr>
              <w:pStyle w:val="afff6"/>
            </w:pPr>
            <w:r w:rsidRPr="000B3C4F">
              <w:rPr>
                <w:rFonts w:hint="eastAsia"/>
              </w:rPr>
              <w:t>デジタル社会、デジタルトランスフォーメーション（DX）、DXの推進、</w:t>
            </w:r>
            <w:bookmarkStart w:id="1965" w:name="■サプライチェーン27ー3"/>
            <w:r w:rsidR="004F5F8B">
              <w:fldChar w:fldCharType="begin"/>
            </w:r>
            <w:r w:rsidR="004F5F8B">
              <w:rPr>
                <w:rFonts w:hint="eastAsia"/>
              </w:rPr>
              <w:instrText xml:space="preserve">HYPERLINK </w:instrText>
            </w:r>
            <w:r w:rsidR="004F5F8B">
              <w:instrText xml:space="preserve"> \l "</w:instrText>
            </w:r>
            <w:r w:rsidR="004F5F8B">
              <w:rPr>
                <w:rFonts w:hint="eastAsia"/>
              </w:rPr>
              <w:instrText>■サプライチェーン</w:instrText>
            </w:r>
            <w:r w:rsidR="004F5F8B">
              <w:instrText>"</w:instrText>
            </w:r>
            <w:r w:rsidR="004F5F8B">
              <w:fldChar w:fldCharType="separate"/>
            </w:r>
            <w:r w:rsidRPr="004F5F8B">
              <w:rPr>
                <w:rStyle w:val="a7"/>
                <w:rFonts w:hint="eastAsia"/>
              </w:rPr>
              <w:t>サプライチェーン</w:t>
            </w:r>
            <w:bookmarkEnd w:id="1965"/>
            <w:r w:rsidR="004F5F8B">
              <w:fldChar w:fldCharType="end"/>
            </w:r>
          </w:p>
        </w:tc>
      </w:tr>
    </w:tbl>
    <w:p w14:paraId="5C6592BC" w14:textId="77777777" w:rsidR="000B3C4F" w:rsidRPr="000B3C4F" w:rsidRDefault="000B3C4F" w:rsidP="000B3C4F">
      <w:pPr>
        <w:jc w:val="left"/>
      </w:pPr>
    </w:p>
    <w:p w14:paraId="3FBB1B13" w14:textId="77777777" w:rsidR="000B3C4F" w:rsidRPr="000B3C4F" w:rsidRDefault="000B3C4F" w:rsidP="000869AC">
      <w:pPr>
        <w:pStyle w:val="5"/>
      </w:pPr>
      <w:r w:rsidRPr="000B3C4F">
        <w:rPr>
          <w:rFonts w:hint="eastAsia"/>
        </w:rPr>
        <w:t>要旨</w:t>
      </w:r>
    </w:p>
    <w:p w14:paraId="080A8D82" w14:textId="77777777" w:rsidR="000B3C4F" w:rsidRPr="000B3C4F" w:rsidRDefault="000B3C4F" w:rsidP="000B3C4F">
      <w:pPr>
        <w:jc w:val="left"/>
      </w:pPr>
    </w:p>
    <w:p w14:paraId="17E37365" w14:textId="77777777" w:rsidR="000B3C4F" w:rsidRPr="000B3C4F" w:rsidRDefault="000B3C4F" w:rsidP="004E5E42">
      <w:pPr>
        <w:pStyle w:val="61"/>
      </w:pPr>
      <w:r w:rsidRPr="000B3C4F">
        <w:rPr>
          <w:rFonts w:hint="eastAsia"/>
        </w:rPr>
        <w:t>3章の全体概要</w:t>
      </w:r>
    </w:p>
    <w:p w14:paraId="0BCEA1E4" w14:textId="538F3C86" w:rsidR="000B3C4F" w:rsidRPr="000B3C4F" w:rsidRDefault="000B3C4F" w:rsidP="000B3C4F">
      <w:pPr>
        <w:jc w:val="left"/>
      </w:pPr>
      <w:r w:rsidRPr="000B3C4F">
        <w:rPr>
          <w:rFonts w:hint="eastAsia"/>
        </w:rPr>
        <w:t>３章では、国によるデジタル社会に関する方針や政策、デジタル分野の取組におけるサイバーセキュリティの位置づけについて解説しています。政府が目指しているデジタル社会として</w:t>
      </w:r>
      <w:bookmarkStart w:id="1966" w:name="■Society5．027ー3"/>
      <w:r w:rsidR="00E01AE6">
        <w:fldChar w:fldCharType="begin"/>
      </w:r>
      <w:r w:rsidR="00E01AE6">
        <w:rPr>
          <w:rFonts w:hint="eastAsia"/>
        </w:rPr>
        <w:instrText xml:space="preserve">HYPERLINK </w:instrText>
      </w:r>
      <w:r w:rsidR="00E01AE6">
        <w:instrText xml:space="preserve"> \l "</w:instrText>
      </w:r>
      <w:r w:rsidR="00E01AE6">
        <w:rPr>
          <w:rFonts w:hint="eastAsia"/>
        </w:rPr>
        <w:instrText>■</w:instrText>
      </w:r>
      <w:r w:rsidR="00E01AE6">
        <w:instrText>Society5．0"</w:instrText>
      </w:r>
      <w:r w:rsidR="00E01AE6">
        <w:fldChar w:fldCharType="separate"/>
      </w:r>
      <w:r w:rsidRPr="00E01AE6">
        <w:rPr>
          <w:rStyle w:val="a7"/>
          <w:rFonts w:hint="eastAsia"/>
        </w:rPr>
        <w:t>Society5.0</w:t>
      </w:r>
      <w:bookmarkEnd w:id="1966"/>
      <w:r w:rsidR="00E01AE6">
        <w:fldChar w:fldCharType="end"/>
      </w:r>
      <w:r w:rsidRPr="000B3C4F">
        <w:rPr>
          <w:rFonts w:hint="eastAsia"/>
        </w:rPr>
        <w:t>を紹介し、DX推進における中小企業の優位性について事例を交えて説明しています。</w:t>
      </w:r>
    </w:p>
    <w:p w14:paraId="11256426" w14:textId="77777777" w:rsidR="000B3C4F" w:rsidRPr="000B3C4F" w:rsidRDefault="000B3C4F" w:rsidP="000B3C4F">
      <w:pPr>
        <w:jc w:val="left"/>
      </w:pPr>
    </w:p>
    <w:p w14:paraId="627FC1BF" w14:textId="77777777" w:rsidR="000B3C4F" w:rsidRPr="000B3C4F" w:rsidRDefault="000B3C4F" w:rsidP="004E5E42">
      <w:pPr>
        <w:pStyle w:val="7"/>
      </w:pPr>
      <w:r w:rsidRPr="000B3C4F">
        <w:rPr>
          <w:rFonts w:hint="eastAsia"/>
        </w:rPr>
        <w:t>3-1. 国の基本方針および実施計画の要約</w:t>
      </w:r>
    </w:p>
    <w:p w14:paraId="5A38A237" w14:textId="77777777" w:rsidR="000B3C4F" w:rsidRPr="000B3C4F" w:rsidRDefault="000B3C4F" w:rsidP="000B3C4F">
      <w:pPr>
        <w:jc w:val="left"/>
      </w:pPr>
      <w:r w:rsidRPr="000B3C4F">
        <w:rPr>
          <w:rFonts w:hint="eastAsia"/>
        </w:rPr>
        <w:t>IT・セキュリティ関連の施策は、国の方針の1つである「経済財政運営と改革の基本方針」に沿った形で実施計画が策定されています。令和6年度の方針におけるIT戦略に関係する施策として「（さまざまな分野における）DXの推進」、「デジタル・ガバメントの強化」、「サイバーセキュリティの強化」があります。</w:t>
      </w:r>
    </w:p>
    <w:p w14:paraId="49B3EC0D" w14:textId="77777777" w:rsidR="000B3C4F" w:rsidRPr="000B3C4F" w:rsidRDefault="000B3C4F" w:rsidP="000B3C4F">
      <w:pPr>
        <w:jc w:val="left"/>
      </w:pPr>
    </w:p>
    <w:p w14:paraId="167380EC" w14:textId="77777777" w:rsidR="000B3C4F" w:rsidRPr="000B3C4F" w:rsidRDefault="000B3C4F" w:rsidP="004E5E42">
      <w:pPr>
        <w:pStyle w:val="7"/>
      </w:pPr>
      <w:r w:rsidRPr="000B3C4F">
        <w:rPr>
          <w:rFonts w:hint="eastAsia"/>
        </w:rPr>
        <w:t>3-2. 政府機関が目指す社会の方向性とサイバーセキュリティ課題</w:t>
      </w:r>
    </w:p>
    <w:p w14:paraId="68259B2C" w14:textId="77777777" w:rsidR="000B3C4F" w:rsidRPr="000B3C4F" w:rsidRDefault="000B3C4F" w:rsidP="000B3C4F">
      <w:pPr>
        <w:jc w:val="left"/>
      </w:pPr>
      <w:r w:rsidRPr="000B3C4F">
        <w:rPr>
          <w:rFonts w:hint="eastAsia"/>
        </w:rPr>
        <w:t>政府は「経済財政運営と改革の基本方針」に基づき「デジタル社会の実現に向けた重点計画」を閣議決定しています。重点計画には、日本がデジタル社会を実現していくための政府の取組として、7つの戦略的な政策が掲げられています。この4番目が「サイバーセキュリティなどの安全・安心の確保」となっています。</w:t>
      </w:r>
    </w:p>
    <w:tbl>
      <w:tblPr>
        <w:tblStyle w:val="aa"/>
        <w:tblW w:w="0" w:type="auto"/>
        <w:tblLook w:val="04A0" w:firstRow="1" w:lastRow="0" w:firstColumn="1" w:lastColumn="0" w:noHBand="0" w:noVBand="1"/>
      </w:tblPr>
      <w:tblGrid>
        <w:gridCol w:w="10456"/>
      </w:tblGrid>
      <w:tr w:rsidR="000B3C4F" w:rsidRPr="000B3C4F" w14:paraId="076771BC"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15E99" w:themeFill="text2" w:themeFillTint="BF"/>
            <w:hideMark/>
          </w:tcPr>
          <w:p w14:paraId="05BEE518" w14:textId="77777777" w:rsidR="000B3C4F" w:rsidRPr="000B3C4F" w:rsidRDefault="000B3C4F" w:rsidP="004E5E42">
            <w:pPr>
              <w:pStyle w:val="aff0"/>
            </w:pPr>
            <w:r w:rsidRPr="000B3C4F">
              <w:rPr>
                <w:rFonts w:hint="eastAsia"/>
              </w:rPr>
              <w:t>デジタル社会を実現していくための7つの戦略的な政策</w:t>
            </w:r>
          </w:p>
        </w:tc>
      </w:tr>
      <w:tr w:rsidR="000B3C4F" w:rsidRPr="000B3C4F" w14:paraId="6C9F59CD"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2682ECA0" w14:textId="77777777" w:rsidR="000B3C4F" w:rsidRPr="000B3C4F" w:rsidRDefault="000B3C4F" w:rsidP="00892C01">
            <w:pPr>
              <w:pStyle w:val="afff6"/>
              <w:numPr>
                <w:ilvl w:val="0"/>
                <w:numId w:val="520"/>
              </w:numPr>
            </w:pPr>
            <w:r w:rsidRPr="000B3C4F">
              <w:rPr>
                <w:rFonts w:hint="eastAsia"/>
              </w:rPr>
              <w:t>デジタル社会の実現に向けた構造改革</w:t>
            </w:r>
          </w:p>
          <w:p w14:paraId="07BC79DD" w14:textId="77777777" w:rsidR="000B3C4F" w:rsidRPr="000B3C4F" w:rsidRDefault="000B3C4F" w:rsidP="00892C01">
            <w:pPr>
              <w:pStyle w:val="afff6"/>
              <w:numPr>
                <w:ilvl w:val="0"/>
                <w:numId w:val="520"/>
              </w:numPr>
            </w:pPr>
            <w:r w:rsidRPr="000B3C4F">
              <w:rPr>
                <w:rFonts w:hint="eastAsia"/>
              </w:rPr>
              <w:t xml:space="preserve">デジタル田園都市国家構想の実現 </w:t>
            </w:r>
          </w:p>
          <w:p w14:paraId="649BCE8D" w14:textId="77777777" w:rsidR="000B3C4F" w:rsidRPr="000B3C4F" w:rsidRDefault="000B3C4F" w:rsidP="00892C01">
            <w:pPr>
              <w:pStyle w:val="afff6"/>
              <w:numPr>
                <w:ilvl w:val="0"/>
                <w:numId w:val="520"/>
              </w:numPr>
            </w:pPr>
            <w:r w:rsidRPr="000B3C4F">
              <w:rPr>
                <w:rFonts w:hint="eastAsia"/>
              </w:rPr>
              <w:t>国際戦略の推進</w:t>
            </w:r>
          </w:p>
          <w:p w14:paraId="484FEB10" w14:textId="77777777" w:rsidR="000B3C4F" w:rsidRPr="000B3C4F" w:rsidRDefault="000B3C4F" w:rsidP="00892C01">
            <w:pPr>
              <w:pStyle w:val="afff6"/>
              <w:numPr>
                <w:ilvl w:val="0"/>
                <w:numId w:val="520"/>
              </w:numPr>
            </w:pPr>
            <w:r w:rsidRPr="000B3C4F">
              <w:rPr>
                <w:rFonts w:hint="eastAsia"/>
              </w:rPr>
              <w:t>サイバーセキュリティなどの安全・安心の確保</w:t>
            </w:r>
          </w:p>
          <w:p w14:paraId="3CF9979C" w14:textId="5E9E6B6E" w:rsidR="000B3C4F" w:rsidRPr="000B3C4F" w:rsidRDefault="000B3C4F" w:rsidP="00892C01">
            <w:pPr>
              <w:pStyle w:val="afff6"/>
              <w:numPr>
                <w:ilvl w:val="0"/>
                <w:numId w:val="520"/>
              </w:numPr>
            </w:pPr>
            <w:r w:rsidRPr="000B3C4F">
              <w:rPr>
                <w:rFonts w:hint="eastAsia"/>
              </w:rPr>
              <w:t>急速な</w:t>
            </w:r>
            <w:bookmarkStart w:id="1967" w:name="■AI27ー3"/>
            <w:r w:rsidR="00A31CC8">
              <w:fldChar w:fldCharType="begin"/>
            </w:r>
            <w:r w:rsidR="00A31CC8">
              <w:rPr>
                <w:rFonts w:hint="eastAsia"/>
              </w:rPr>
              <w:instrText xml:space="preserve">HYPERLINK </w:instrText>
            </w:r>
            <w:r w:rsidR="00A31CC8">
              <w:instrText xml:space="preserve"> \l "</w:instrText>
            </w:r>
            <w:r w:rsidR="00A31CC8">
              <w:rPr>
                <w:rFonts w:hint="eastAsia"/>
              </w:rPr>
              <w:instrText>■</w:instrText>
            </w:r>
            <w:r w:rsidR="00A31CC8">
              <w:instrText>AI"</w:instrText>
            </w:r>
            <w:r w:rsidR="00A31CC8">
              <w:fldChar w:fldCharType="separate"/>
            </w:r>
            <w:r w:rsidRPr="00A31CC8">
              <w:rPr>
                <w:rStyle w:val="a7"/>
                <w:rFonts w:hint="eastAsia"/>
              </w:rPr>
              <w:t>AI</w:t>
            </w:r>
            <w:bookmarkEnd w:id="1967"/>
            <w:r w:rsidR="00A31CC8">
              <w:fldChar w:fldCharType="end"/>
            </w:r>
            <w:r w:rsidRPr="000B3C4F">
              <w:rPr>
                <w:rFonts w:hint="eastAsia"/>
              </w:rPr>
              <w:t xml:space="preserve">の進歩・普及を踏まえた対応 </w:t>
            </w:r>
          </w:p>
          <w:p w14:paraId="4E3A0A7F" w14:textId="77777777" w:rsidR="000B3C4F" w:rsidRPr="000B3C4F" w:rsidRDefault="000B3C4F" w:rsidP="00892C01">
            <w:pPr>
              <w:pStyle w:val="afff6"/>
              <w:numPr>
                <w:ilvl w:val="0"/>
                <w:numId w:val="520"/>
              </w:numPr>
            </w:pPr>
            <w:r w:rsidRPr="000B3C4F">
              <w:rPr>
                <w:rFonts w:hint="eastAsia"/>
              </w:rPr>
              <w:t>包括的データ戦略の推進と今後の取組</w:t>
            </w:r>
          </w:p>
          <w:p w14:paraId="23B18746" w14:textId="77777777" w:rsidR="000B3C4F" w:rsidRPr="000B3C4F" w:rsidRDefault="000B3C4F" w:rsidP="00892C01">
            <w:pPr>
              <w:pStyle w:val="afff6"/>
              <w:numPr>
                <w:ilvl w:val="0"/>
                <w:numId w:val="520"/>
              </w:numPr>
            </w:pPr>
            <w:r w:rsidRPr="000B3C4F">
              <w:rPr>
                <w:rFonts w:hint="eastAsia"/>
              </w:rPr>
              <w:t>Web3.0の推進</w:t>
            </w:r>
          </w:p>
        </w:tc>
      </w:tr>
    </w:tbl>
    <w:p w14:paraId="3844F15A" w14:textId="77777777" w:rsidR="000B3C4F" w:rsidRPr="000B3C4F" w:rsidRDefault="000B3C4F" w:rsidP="000B3C4F">
      <w:pPr>
        <w:jc w:val="left"/>
        <w:rPr>
          <w:b/>
          <w:bCs/>
        </w:rPr>
      </w:pPr>
    </w:p>
    <w:p w14:paraId="47EBE87B" w14:textId="74DE23F1" w:rsidR="000B3C4F" w:rsidRPr="000B3C4F" w:rsidRDefault="000B3C4F" w:rsidP="000B3C4F">
      <w:pPr>
        <w:jc w:val="left"/>
      </w:pPr>
      <w:r w:rsidRPr="000B3C4F">
        <w:rPr>
          <w:rFonts w:hint="eastAsia"/>
        </w:rPr>
        <w:t>重点計画における、各分野における基本的な施策の4番目「産業の</w:t>
      </w:r>
      <w:bookmarkStart w:id="1968" w:name="■デジタル化27ー3"/>
      <w:r w:rsidR="00CD4AE3">
        <w:fldChar w:fldCharType="begin"/>
      </w:r>
      <w:r w:rsidR="00CD4AE3">
        <w:rPr>
          <w:rFonts w:hint="eastAsia"/>
        </w:rPr>
        <w:instrText xml:space="preserve">HYPERLINK </w:instrText>
      </w:r>
      <w:r w:rsidR="00CD4AE3">
        <w:instrText xml:space="preserve"> \l "</w:instrText>
      </w:r>
      <w:r w:rsidR="00CD4AE3">
        <w:rPr>
          <w:rFonts w:hint="eastAsia"/>
        </w:rPr>
        <w:instrText>■デジタル化</w:instrText>
      </w:r>
      <w:r w:rsidR="00CD4AE3">
        <w:instrText>"</w:instrText>
      </w:r>
      <w:r w:rsidR="00CD4AE3">
        <w:fldChar w:fldCharType="separate"/>
      </w:r>
      <w:r w:rsidRPr="00CD4AE3">
        <w:rPr>
          <w:rStyle w:val="a7"/>
          <w:rFonts w:hint="eastAsia"/>
        </w:rPr>
        <w:t>デジタル化</w:t>
      </w:r>
      <w:bookmarkEnd w:id="1968"/>
      <w:r w:rsidR="00CD4AE3">
        <w:fldChar w:fldCharType="end"/>
      </w:r>
      <w:r w:rsidRPr="000B3C4F">
        <w:rPr>
          <w:rFonts w:hint="eastAsia"/>
        </w:rPr>
        <w:t>」では「中小企業のDX 推進」や「中小企業のデジタル化の支援」が盛り込まれています。</w:t>
      </w:r>
    </w:p>
    <w:tbl>
      <w:tblPr>
        <w:tblStyle w:val="aa"/>
        <w:tblW w:w="0" w:type="auto"/>
        <w:tblLook w:val="04A0" w:firstRow="1" w:lastRow="0" w:firstColumn="1" w:lastColumn="0" w:noHBand="0" w:noVBand="1"/>
      </w:tblPr>
      <w:tblGrid>
        <w:gridCol w:w="10456"/>
      </w:tblGrid>
      <w:tr w:rsidR="000B3C4F" w:rsidRPr="000B3C4F" w14:paraId="5364A539"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15E99" w:themeFill="text2" w:themeFillTint="BF"/>
            <w:hideMark/>
          </w:tcPr>
          <w:p w14:paraId="404287E8" w14:textId="77777777" w:rsidR="000B3C4F" w:rsidRPr="000B3C4F" w:rsidRDefault="000B3C4F" w:rsidP="00A56A08">
            <w:pPr>
              <w:pStyle w:val="aff0"/>
            </w:pPr>
            <w:r w:rsidRPr="000B3C4F">
              <w:rPr>
                <w:rFonts w:hint="eastAsia"/>
              </w:rPr>
              <w:t>各分野における基本的な施策</w:t>
            </w:r>
          </w:p>
        </w:tc>
      </w:tr>
      <w:tr w:rsidR="000B3C4F" w:rsidRPr="000B3C4F" w14:paraId="08B93DB1"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572362A8" w14:textId="77777777" w:rsidR="000B3C4F" w:rsidRPr="000B3C4F" w:rsidRDefault="000B3C4F" w:rsidP="00892C01">
            <w:pPr>
              <w:pStyle w:val="afff6"/>
              <w:numPr>
                <w:ilvl w:val="0"/>
                <w:numId w:val="521"/>
              </w:numPr>
            </w:pPr>
            <w:r w:rsidRPr="000B3C4F">
              <w:rPr>
                <w:rFonts w:hint="eastAsia"/>
              </w:rPr>
              <w:t>国民に対する行政サービスのデジタル化</w:t>
            </w:r>
          </w:p>
          <w:p w14:paraId="038CB6E7" w14:textId="77777777" w:rsidR="000B3C4F" w:rsidRPr="000B3C4F" w:rsidRDefault="000B3C4F" w:rsidP="00892C01">
            <w:pPr>
              <w:pStyle w:val="afff6"/>
              <w:numPr>
                <w:ilvl w:val="0"/>
                <w:numId w:val="521"/>
              </w:numPr>
            </w:pPr>
            <w:r w:rsidRPr="000B3C4F">
              <w:rPr>
                <w:rFonts w:hint="eastAsia"/>
              </w:rPr>
              <w:t>安全・安心で便利な暮らしのデジタル化</w:t>
            </w:r>
          </w:p>
          <w:p w14:paraId="485176A9" w14:textId="77777777" w:rsidR="000B3C4F" w:rsidRPr="000B3C4F" w:rsidRDefault="000B3C4F" w:rsidP="00892C01">
            <w:pPr>
              <w:pStyle w:val="afff6"/>
              <w:numPr>
                <w:ilvl w:val="0"/>
                <w:numId w:val="521"/>
              </w:numPr>
            </w:pPr>
            <w:r w:rsidRPr="000B3C4F">
              <w:rPr>
                <w:rFonts w:hint="eastAsia"/>
              </w:rPr>
              <w:t>アクセシビリティの確保</w:t>
            </w:r>
          </w:p>
          <w:p w14:paraId="78421AD1" w14:textId="77777777" w:rsidR="000B3C4F" w:rsidRPr="000B3C4F" w:rsidRDefault="000B3C4F" w:rsidP="00892C01">
            <w:pPr>
              <w:pStyle w:val="afff6"/>
              <w:numPr>
                <w:ilvl w:val="0"/>
                <w:numId w:val="521"/>
              </w:numPr>
            </w:pPr>
            <w:r w:rsidRPr="000B3C4F">
              <w:rPr>
                <w:rFonts w:hint="eastAsia"/>
              </w:rPr>
              <w:t>産業のデジタル化</w:t>
            </w:r>
          </w:p>
          <w:p w14:paraId="1B0BB392" w14:textId="77777777" w:rsidR="000B3C4F" w:rsidRPr="000B3C4F" w:rsidRDefault="000B3C4F" w:rsidP="00892C01">
            <w:pPr>
              <w:pStyle w:val="afff6"/>
              <w:numPr>
                <w:ilvl w:val="0"/>
                <w:numId w:val="521"/>
              </w:numPr>
            </w:pPr>
            <w:r w:rsidRPr="000B3C4F">
              <w:rPr>
                <w:rFonts w:hint="eastAsia"/>
              </w:rPr>
              <w:t>デジタル社会を支えるシステム・技術</w:t>
            </w:r>
          </w:p>
          <w:p w14:paraId="2AF4B465" w14:textId="77777777" w:rsidR="000B3C4F" w:rsidRPr="000B3C4F" w:rsidRDefault="000B3C4F" w:rsidP="00892C01">
            <w:pPr>
              <w:pStyle w:val="afff6"/>
              <w:numPr>
                <w:ilvl w:val="0"/>
                <w:numId w:val="521"/>
              </w:numPr>
            </w:pPr>
            <w:r w:rsidRPr="000B3C4F">
              <w:rPr>
                <w:rFonts w:hint="eastAsia"/>
              </w:rPr>
              <w:t>デジタル社会のライフスタイル・人材</w:t>
            </w:r>
          </w:p>
        </w:tc>
      </w:tr>
    </w:tbl>
    <w:p w14:paraId="45806F37" w14:textId="77777777" w:rsidR="000B3C4F" w:rsidRPr="000B3C4F" w:rsidRDefault="000B3C4F" w:rsidP="000B3C4F">
      <w:pPr>
        <w:jc w:val="left"/>
      </w:pPr>
    </w:p>
    <w:p w14:paraId="6B37687F" w14:textId="77777777" w:rsidR="000B3C4F" w:rsidRPr="000B3C4F" w:rsidRDefault="000B3C4F" w:rsidP="000B3C4F">
      <w:pPr>
        <w:jc w:val="left"/>
      </w:pPr>
      <w:r w:rsidRPr="000B3C4F">
        <w:rPr>
          <w:rFonts w:hint="eastAsia"/>
        </w:rPr>
        <w:t>また、政府が提唱しているSociety5.0とDXの推進についても解説しました。</w:t>
      </w:r>
    </w:p>
    <w:p w14:paraId="46EE8615" w14:textId="77777777" w:rsidR="00CA06B3" w:rsidRDefault="000B3C4F" w:rsidP="00892C01">
      <w:pPr>
        <w:pStyle w:val="ab"/>
        <w:numPr>
          <w:ilvl w:val="0"/>
          <w:numId w:val="522"/>
        </w:numPr>
        <w:ind w:leftChars="0" w:firstLineChars="0"/>
      </w:pPr>
      <w:r w:rsidRPr="000B3C4F">
        <w:rPr>
          <w:rFonts w:hint="eastAsia"/>
        </w:rPr>
        <w:t>Society5.0</w:t>
      </w:r>
    </w:p>
    <w:p w14:paraId="36918B4A" w14:textId="60F71A9A" w:rsidR="000B3C4F" w:rsidRPr="000B3C4F" w:rsidRDefault="000B3C4F" w:rsidP="005E5963">
      <w:pPr>
        <w:pStyle w:val="ab"/>
        <w:ind w:leftChars="0" w:left="680" w:firstLineChars="0" w:firstLine="0"/>
      </w:pPr>
      <w:r w:rsidRPr="000B3C4F">
        <w:rPr>
          <w:rFonts w:hint="eastAsia"/>
        </w:rPr>
        <w:t>Society5.0では、</w:t>
      </w:r>
      <w:bookmarkStart w:id="1969" w:name="■IoT（アイ・オー・ティー）27ー3"/>
      <w:r w:rsidR="0028004B">
        <w:fldChar w:fldCharType="begin"/>
      </w:r>
      <w:r w:rsidR="0028004B">
        <w:rPr>
          <w:rFonts w:hint="eastAsia"/>
        </w:rPr>
        <w:instrText xml:space="preserve">HYPERLINK </w:instrText>
      </w:r>
      <w:r w:rsidR="0028004B">
        <w:instrText xml:space="preserve"> \l "</w:instrText>
      </w:r>
      <w:r w:rsidR="0028004B">
        <w:rPr>
          <w:rFonts w:hint="eastAsia"/>
        </w:rPr>
        <w:instrText>■</w:instrText>
      </w:r>
      <w:r w:rsidR="0028004B">
        <w:instrText>IoT（アイ・オー・ティー）"</w:instrText>
      </w:r>
      <w:r w:rsidR="0028004B">
        <w:fldChar w:fldCharType="separate"/>
      </w:r>
      <w:r w:rsidRPr="0028004B">
        <w:rPr>
          <w:rStyle w:val="a7"/>
          <w:rFonts w:hint="eastAsia"/>
        </w:rPr>
        <w:t>IoT</w:t>
      </w:r>
      <w:bookmarkEnd w:id="1969"/>
      <w:r w:rsidR="0028004B">
        <w:fldChar w:fldCharType="end"/>
      </w:r>
      <w:r w:rsidRPr="000B3C4F">
        <w:rPr>
          <w:rFonts w:hint="eastAsia"/>
        </w:rPr>
        <w:t>ですべての人とモノがつながり、知識や情報を共有することによって、これまでにない新たな価値を生み出すとともに、社会が抱えるさまざまな課題を解決の方向に導きます。一方で、Society5.0におけるサイバー空間の急激な拡大は、</w:t>
      </w:r>
      <w:bookmarkStart w:id="1970" w:name="■サイバー攻撃27ー3"/>
      <w:r w:rsidR="00617596">
        <w:fldChar w:fldCharType="begin"/>
      </w:r>
      <w:r w:rsidR="00617596">
        <w:rPr>
          <w:rFonts w:hint="eastAsia"/>
        </w:rPr>
        <w:instrText xml:space="preserve">HYPERLINK </w:instrText>
      </w:r>
      <w:r w:rsidR="00617596">
        <w:instrText xml:space="preserve"> \l "</w:instrText>
      </w:r>
      <w:r w:rsidR="00617596">
        <w:rPr>
          <w:rFonts w:hint="eastAsia"/>
        </w:rPr>
        <w:instrText>■サイバー攻撃</w:instrText>
      </w:r>
      <w:r w:rsidR="00617596">
        <w:instrText>"</w:instrText>
      </w:r>
      <w:r w:rsidR="00617596">
        <w:fldChar w:fldCharType="separate"/>
      </w:r>
      <w:r w:rsidRPr="00617596">
        <w:rPr>
          <w:rStyle w:val="a7"/>
          <w:rFonts w:hint="eastAsia"/>
        </w:rPr>
        <w:t>サイバー攻撃</w:t>
      </w:r>
      <w:bookmarkEnd w:id="1970"/>
      <w:r w:rsidR="00617596">
        <w:fldChar w:fldCharType="end"/>
      </w:r>
      <w:r w:rsidRPr="000B3C4F">
        <w:rPr>
          <w:rFonts w:hint="eastAsia"/>
        </w:rPr>
        <w:t>の対象が増えることを示しています。サイバー空間とフィジカル空間の相互作用により、サイバー攻撃がフィジカル空間にも影響を及ぼす可能性が高まります。</w:t>
      </w:r>
    </w:p>
    <w:p w14:paraId="5060A6DD" w14:textId="77777777" w:rsidR="00C01A53" w:rsidRDefault="000B3C4F" w:rsidP="00C01A53">
      <w:pPr>
        <w:pStyle w:val="ab"/>
        <w:numPr>
          <w:ilvl w:val="0"/>
          <w:numId w:val="522"/>
        </w:numPr>
        <w:ind w:leftChars="0" w:firstLineChars="0"/>
      </w:pPr>
      <w:r w:rsidRPr="000B3C4F">
        <w:rPr>
          <w:rFonts w:hint="eastAsia"/>
        </w:rPr>
        <w:t>DXの推進</w:t>
      </w:r>
    </w:p>
    <w:p w14:paraId="7DC24785" w14:textId="2461A0C0" w:rsidR="000B3C4F" w:rsidRPr="000B3C4F" w:rsidRDefault="000B3C4F" w:rsidP="00C01A53">
      <w:pPr>
        <w:pStyle w:val="ab"/>
        <w:ind w:leftChars="0" w:left="680" w:firstLineChars="0" w:firstLine="0"/>
      </w:pPr>
      <w:r w:rsidRPr="000B3C4F">
        <w:rPr>
          <w:rFonts w:hint="eastAsia"/>
        </w:rPr>
        <w:t>DXの推進における中小企業の優位性について説明しています。中小企業の中には、DXを推進し、売上高を5倍、利益を50倍に増加させた企業が存在します。中小企業ならではの優位性を理解し積極的にDXに取り組むことで、大きく成長できる可能性があります。</w:t>
      </w:r>
    </w:p>
    <w:p w14:paraId="7BF310FF" w14:textId="77777777" w:rsidR="000B3C4F" w:rsidRPr="000B3C4F" w:rsidRDefault="000B3C4F" w:rsidP="00D61C6D">
      <w:pPr>
        <w:ind w:firstLineChars="0" w:firstLine="0"/>
        <w:jc w:val="left"/>
      </w:pPr>
    </w:p>
    <w:tbl>
      <w:tblPr>
        <w:tblStyle w:val="aa"/>
        <w:tblW w:w="0" w:type="auto"/>
        <w:tblLook w:val="04A0" w:firstRow="1" w:lastRow="0" w:firstColumn="1" w:lastColumn="0" w:noHBand="0" w:noVBand="1"/>
      </w:tblPr>
      <w:tblGrid>
        <w:gridCol w:w="10456"/>
      </w:tblGrid>
      <w:tr w:rsidR="000B3C4F" w:rsidRPr="000B3C4F" w14:paraId="47D88171"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15E99" w:themeFill="text2" w:themeFillTint="BF"/>
            <w:hideMark/>
          </w:tcPr>
          <w:p w14:paraId="36DFEECA" w14:textId="77777777" w:rsidR="000B3C4F" w:rsidRPr="000B3C4F" w:rsidRDefault="000B3C4F" w:rsidP="00364621">
            <w:pPr>
              <w:pStyle w:val="aff0"/>
            </w:pPr>
            <w:r w:rsidRPr="000B3C4F">
              <w:rPr>
                <w:rFonts w:hint="eastAsia"/>
              </w:rPr>
              <w:t>中小企業がDX推進における優位な点</w:t>
            </w:r>
          </w:p>
        </w:tc>
      </w:tr>
      <w:tr w:rsidR="000B3C4F" w:rsidRPr="000B3C4F" w14:paraId="3544F82F"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57EA9F85" w14:textId="77777777" w:rsidR="000B3C4F" w:rsidRPr="000B3C4F" w:rsidRDefault="000B3C4F" w:rsidP="00364621">
            <w:pPr>
              <w:pStyle w:val="afff8"/>
            </w:pPr>
            <w:r w:rsidRPr="000B3C4F">
              <w:rPr>
                <w:rFonts w:hint="eastAsia"/>
              </w:rPr>
              <w:t>参考情報が豊富</w:t>
            </w:r>
          </w:p>
          <w:p w14:paraId="5EF6987E" w14:textId="77777777" w:rsidR="000B3C4F" w:rsidRPr="000B3C4F" w:rsidRDefault="000B3C4F" w:rsidP="00364621">
            <w:pPr>
              <w:pStyle w:val="afff6"/>
            </w:pPr>
            <w:r w:rsidRPr="000B3C4F">
              <w:rPr>
                <w:rFonts w:hint="eastAsia"/>
              </w:rPr>
              <w:t>DXを既に手掛けている中小企業や、DXを順調に進めている企業のやり方を参考にすることができる</w:t>
            </w:r>
          </w:p>
        </w:tc>
      </w:tr>
      <w:tr w:rsidR="000B3C4F" w:rsidRPr="000B3C4F" w14:paraId="2E6EC209"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31F1F7D2" w14:textId="77777777" w:rsidR="000B3C4F" w:rsidRPr="000B3C4F" w:rsidRDefault="000B3C4F" w:rsidP="00364621">
            <w:pPr>
              <w:pStyle w:val="afff8"/>
            </w:pPr>
            <w:r w:rsidRPr="000B3C4F">
              <w:rPr>
                <w:rFonts w:hint="eastAsia"/>
              </w:rPr>
              <w:t>環境が整備されている</w:t>
            </w:r>
          </w:p>
          <w:p w14:paraId="2ABCF77A" w14:textId="77777777" w:rsidR="000B3C4F" w:rsidRPr="000B3C4F" w:rsidRDefault="000B3C4F" w:rsidP="00364621">
            <w:pPr>
              <w:pStyle w:val="afff6"/>
            </w:pPr>
            <w:r w:rsidRPr="000B3C4F">
              <w:rPr>
                <w:rFonts w:hint="eastAsia"/>
              </w:rPr>
              <w:t>先行者や大企業などにより既に整備されたプラットフォームを利用し、新たなビジネスに取り組むことができる</w:t>
            </w:r>
          </w:p>
        </w:tc>
      </w:tr>
      <w:tr w:rsidR="000B3C4F" w:rsidRPr="000B3C4F" w14:paraId="66012BFF"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6A16AE61" w14:textId="77777777" w:rsidR="000B3C4F" w:rsidRPr="000B3C4F" w:rsidRDefault="000B3C4F" w:rsidP="00364621">
            <w:pPr>
              <w:pStyle w:val="afff8"/>
            </w:pPr>
            <w:r w:rsidRPr="000B3C4F">
              <w:rPr>
                <w:rFonts w:hint="eastAsia"/>
              </w:rPr>
              <w:t>環境の変化に素早く対応しやすい</w:t>
            </w:r>
          </w:p>
          <w:p w14:paraId="032CBAA6" w14:textId="77777777" w:rsidR="000B3C4F" w:rsidRPr="000B3C4F" w:rsidRDefault="000B3C4F" w:rsidP="00364621">
            <w:pPr>
              <w:pStyle w:val="afff6"/>
            </w:pPr>
            <w:r w:rsidRPr="000B3C4F">
              <w:rPr>
                <w:rFonts w:hint="eastAsia"/>
              </w:rPr>
              <w:t>経営者が即断即決し、新しい取り組みに臨みやすい利点がある。そのため、変革のスピードにおいて優位性を持つことができる</w:t>
            </w:r>
          </w:p>
        </w:tc>
      </w:tr>
    </w:tbl>
    <w:p w14:paraId="5601D098" w14:textId="77777777" w:rsidR="000B3C4F" w:rsidRPr="000B3C4F" w:rsidRDefault="000B3C4F" w:rsidP="000B3C4F">
      <w:pPr>
        <w:jc w:val="left"/>
      </w:pPr>
    </w:p>
    <w:p w14:paraId="1EAC4AD6" w14:textId="77777777" w:rsidR="000B3C4F" w:rsidRPr="000B3C4F" w:rsidRDefault="000B3C4F" w:rsidP="00364621">
      <w:pPr>
        <w:pStyle w:val="5"/>
      </w:pPr>
      <w:r w:rsidRPr="000B3C4F">
        <w:rPr>
          <w:rFonts w:hint="eastAsia"/>
        </w:rPr>
        <w:t>訴求ポイント</w:t>
      </w:r>
    </w:p>
    <w:p w14:paraId="52BFB1A2" w14:textId="77777777" w:rsidR="000B3C4F" w:rsidRPr="000B3C4F" w:rsidRDefault="000B3C4F" w:rsidP="005F234C">
      <w:pPr>
        <w:pStyle w:val="aff4"/>
      </w:pPr>
      <w:r w:rsidRPr="000B3C4F">
        <w:rPr>
          <w:rFonts w:hint="eastAsia"/>
        </w:rPr>
        <w:t>章を通した気づき・学び</w:t>
      </w:r>
    </w:p>
    <w:p w14:paraId="1F0E6F0B" w14:textId="77777777" w:rsidR="000B3C4F" w:rsidRPr="000B3C4F" w:rsidRDefault="000B3C4F" w:rsidP="000B3C4F">
      <w:pPr>
        <w:jc w:val="left"/>
      </w:pPr>
      <w:r w:rsidRPr="000B3C4F">
        <w:rPr>
          <w:rFonts w:hint="eastAsia"/>
        </w:rPr>
        <w:t>デジタルの活用が進むとともに、サイバー攻撃などのサイバーセキュリティのリスクも高まっています。自社のデジタル技術の活用を進めつつ、サイバーセキュリティ対策に必要な知識・スキルを身につけた人材を育成・確保することが必要です。</w:t>
      </w:r>
    </w:p>
    <w:p w14:paraId="07C6AEA6" w14:textId="77777777" w:rsidR="000B3C4F" w:rsidRPr="000B3C4F" w:rsidRDefault="000B3C4F" w:rsidP="000B3C4F">
      <w:pPr>
        <w:jc w:val="left"/>
      </w:pPr>
    </w:p>
    <w:tbl>
      <w:tblPr>
        <w:tblStyle w:val="aa"/>
        <w:tblW w:w="0" w:type="auto"/>
        <w:tblLook w:val="04A0" w:firstRow="1" w:lastRow="0" w:firstColumn="1" w:lastColumn="0" w:noHBand="0" w:noVBand="1"/>
      </w:tblPr>
      <w:tblGrid>
        <w:gridCol w:w="10456"/>
      </w:tblGrid>
      <w:tr w:rsidR="000B3C4F" w:rsidRPr="000B3C4F" w14:paraId="27684BB5"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15E99" w:themeFill="text2" w:themeFillTint="BF"/>
            <w:hideMark/>
          </w:tcPr>
          <w:p w14:paraId="6C26CBE0" w14:textId="77777777" w:rsidR="000B3C4F" w:rsidRPr="000B3C4F" w:rsidRDefault="000B3C4F" w:rsidP="005F234C">
            <w:pPr>
              <w:pStyle w:val="aff0"/>
            </w:pPr>
            <w:r w:rsidRPr="000B3C4F">
              <w:rPr>
                <w:rFonts w:hint="eastAsia"/>
              </w:rPr>
              <w:t>認識していただきたい実施概要</w:t>
            </w:r>
          </w:p>
        </w:tc>
      </w:tr>
      <w:tr w:rsidR="000B3C4F" w:rsidRPr="000B3C4F" w14:paraId="7A52E517"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672D37FE" w14:textId="624F0BEF" w:rsidR="000B3C4F" w:rsidRPr="000B3C4F" w:rsidRDefault="000B3C4F" w:rsidP="00892C01">
            <w:pPr>
              <w:pStyle w:val="afff6"/>
              <w:numPr>
                <w:ilvl w:val="0"/>
                <w:numId w:val="670"/>
              </w:numPr>
            </w:pPr>
            <w:r w:rsidRPr="000B3C4F">
              <w:rPr>
                <w:rFonts w:hint="eastAsia"/>
              </w:rPr>
              <w:t>政府が発表している国の基本方針や、国が目指している社会を実現するための計画を通じて、IT、デジタル、サイバーセキュリティの方向性・課題について学ぶこと</w:t>
            </w:r>
            <w:r w:rsidR="0073373F">
              <w:rPr>
                <w:rFonts w:hint="eastAsia"/>
              </w:rPr>
              <w:t>。</w:t>
            </w:r>
          </w:p>
          <w:p w14:paraId="4CC9F1ED" w14:textId="0D89C29E" w:rsidR="000B3C4F" w:rsidRPr="000B3C4F" w:rsidRDefault="000B3C4F" w:rsidP="00892C01">
            <w:pPr>
              <w:pStyle w:val="afff6"/>
              <w:numPr>
                <w:ilvl w:val="0"/>
                <w:numId w:val="670"/>
              </w:numPr>
            </w:pPr>
            <w:r w:rsidRPr="000B3C4F">
              <w:rPr>
                <w:rFonts w:hint="eastAsia"/>
              </w:rPr>
              <w:t>中小企業ならではの優位性を理解し、積極的にDXに取り組むことが組織を成長させるために重要であること</w:t>
            </w:r>
            <w:r w:rsidR="0073373F">
              <w:rPr>
                <w:rFonts w:hint="eastAsia"/>
              </w:rPr>
              <w:t>。</w:t>
            </w:r>
          </w:p>
        </w:tc>
      </w:tr>
    </w:tbl>
    <w:p w14:paraId="592B94F2" w14:textId="77777777" w:rsidR="000B3C4F" w:rsidRPr="000B3C4F" w:rsidRDefault="000B3C4F" w:rsidP="000B3C4F">
      <w:pPr>
        <w:jc w:val="left"/>
        <w:rPr>
          <w:b/>
          <w:bCs/>
        </w:rPr>
      </w:pPr>
    </w:p>
    <w:tbl>
      <w:tblPr>
        <w:tblStyle w:val="aa"/>
        <w:tblpPr w:leftFromText="142" w:rightFromText="142" w:vertAnchor="text" w:horzAnchor="margin" w:tblpY="230"/>
        <w:tblW w:w="0" w:type="auto"/>
        <w:tblLook w:val="04A0" w:firstRow="1" w:lastRow="0" w:firstColumn="1" w:lastColumn="0" w:noHBand="0" w:noVBand="1"/>
      </w:tblPr>
      <w:tblGrid>
        <w:gridCol w:w="4248"/>
        <w:gridCol w:w="6208"/>
      </w:tblGrid>
      <w:tr w:rsidR="000B3C4F" w:rsidRPr="000B3C4F" w14:paraId="63E6E278" w14:textId="77777777" w:rsidTr="000B3C4F">
        <w:tc>
          <w:tcPr>
            <w:tcW w:w="10456" w:type="dxa"/>
            <w:gridSpan w:val="2"/>
            <w:tcBorders>
              <w:top w:val="single" w:sz="4" w:space="0" w:color="auto"/>
              <w:left w:val="single" w:sz="4" w:space="0" w:color="auto"/>
              <w:bottom w:val="single" w:sz="4" w:space="0" w:color="auto"/>
              <w:right w:val="single" w:sz="4" w:space="0" w:color="auto"/>
            </w:tcBorders>
            <w:hideMark/>
          </w:tcPr>
          <w:p w14:paraId="77FDEFD6" w14:textId="77777777" w:rsidR="000B3C4F" w:rsidRPr="000B3C4F" w:rsidRDefault="000B3C4F" w:rsidP="00601047">
            <w:pPr>
              <w:pStyle w:val="affe"/>
              <w:framePr w:hSpace="0" w:wrap="auto" w:vAnchor="margin" w:hAnchor="text" w:yAlign="inline"/>
            </w:pPr>
            <w:r w:rsidRPr="000B3C4F">
              <w:rPr>
                <w:rFonts w:hint="eastAsia"/>
              </w:rPr>
              <w:t>詳細理解のため参考となる文献（参考文献）</w:t>
            </w:r>
          </w:p>
        </w:tc>
      </w:tr>
      <w:tr w:rsidR="000B3C4F" w:rsidRPr="000B3C4F" w14:paraId="27B9416B" w14:textId="77777777" w:rsidTr="000B3C4F">
        <w:tc>
          <w:tcPr>
            <w:tcW w:w="4248"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2B8B0E01" w14:textId="77777777" w:rsidR="000B3C4F" w:rsidRPr="000B3C4F" w:rsidRDefault="000B3C4F" w:rsidP="00601047">
            <w:pPr>
              <w:pStyle w:val="affe"/>
              <w:framePr w:hSpace="0" w:wrap="auto" w:vAnchor="margin" w:hAnchor="text" w:yAlign="inline"/>
            </w:pPr>
            <w:r w:rsidRPr="000B3C4F">
              <w:rPr>
                <w:rFonts w:hint="eastAsia"/>
              </w:rPr>
              <w:t>経済財政運営と改革の基本方針 2024</w:t>
            </w:r>
          </w:p>
        </w:tc>
        <w:tc>
          <w:tcPr>
            <w:tcW w:w="6208" w:type="dxa"/>
            <w:tcBorders>
              <w:top w:val="single" w:sz="4" w:space="0" w:color="auto"/>
              <w:left w:val="single" w:sz="4" w:space="0" w:color="auto"/>
              <w:bottom w:val="single" w:sz="4" w:space="0" w:color="auto"/>
              <w:right w:val="single" w:sz="4" w:space="0" w:color="auto"/>
            </w:tcBorders>
            <w:hideMark/>
          </w:tcPr>
          <w:p w14:paraId="10A5123C" w14:textId="77777777" w:rsidR="000B3C4F" w:rsidRPr="000B3C4F" w:rsidRDefault="000B3C4F" w:rsidP="00601047">
            <w:pPr>
              <w:pStyle w:val="affe"/>
              <w:framePr w:hSpace="0" w:wrap="auto" w:vAnchor="margin" w:hAnchor="text" w:yAlign="inline"/>
            </w:pPr>
            <w:r w:rsidRPr="000B3C4F">
              <w:rPr>
                <w:rFonts w:hint="eastAsia"/>
              </w:rPr>
              <w:t>https://www5.cao.go.jp/keizai-shimon/kaigi/cabinet/honebuto/2024/decision0621.html</w:t>
            </w:r>
          </w:p>
        </w:tc>
      </w:tr>
      <w:tr w:rsidR="000B3C4F" w:rsidRPr="000B3C4F" w14:paraId="043DC499" w14:textId="77777777" w:rsidTr="000B3C4F">
        <w:tc>
          <w:tcPr>
            <w:tcW w:w="4248"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090F7380" w14:textId="77777777" w:rsidR="000B3C4F" w:rsidRPr="000B3C4F" w:rsidRDefault="000B3C4F" w:rsidP="00601047">
            <w:pPr>
              <w:pStyle w:val="affe"/>
              <w:framePr w:hSpace="0" w:wrap="auto" w:vAnchor="margin" w:hAnchor="text" w:yAlign="inline"/>
            </w:pPr>
            <w:r w:rsidRPr="000B3C4F">
              <w:rPr>
                <w:rFonts w:hint="eastAsia"/>
              </w:rPr>
              <w:t>デジタル社会の実現に向けた重点計画</w:t>
            </w:r>
          </w:p>
        </w:tc>
        <w:tc>
          <w:tcPr>
            <w:tcW w:w="6208" w:type="dxa"/>
            <w:tcBorders>
              <w:top w:val="single" w:sz="4" w:space="0" w:color="auto"/>
              <w:left w:val="single" w:sz="4" w:space="0" w:color="auto"/>
              <w:bottom w:val="single" w:sz="4" w:space="0" w:color="auto"/>
              <w:right w:val="single" w:sz="4" w:space="0" w:color="auto"/>
            </w:tcBorders>
            <w:hideMark/>
          </w:tcPr>
          <w:p w14:paraId="30CEAFDF" w14:textId="77777777" w:rsidR="000B3C4F" w:rsidRPr="000B3C4F" w:rsidRDefault="000B3C4F" w:rsidP="00601047">
            <w:pPr>
              <w:pStyle w:val="affe"/>
              <w:framePr w:hSpace="0" w:wrap="auto" w:vAnchor="margin" w:hAnchor="text" w:yAlign="inline"/>
            </w:pPr>
            <w:r w:rsidRPr="000B3C4F">
              <w:rPr>
                <w:rFonts w:hint="eastAsia"/>
              </w:rPr>
              <w:t>https://www.digital.go.jp/assets/contents/node/basic_page/field_ref_resources/5ecac8cc-50f1-4168-b989-2bcaabffe870/b24ac613/20230609_policies_priority_outline_05.pdf</w:t>
            </w:r>
          </w:p>
        </w:tc>
      </w:tr>
      <w:tr w:rsidR="000B3C4F" w:rsidRPr="000B3C4F" w14:paraId="0D163EC0" w14:textId="77777777" w:rsidTr="000B3C4F">
        <w:tc>
          <w:tcPr>
            <w:tcW w:w="4248"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50ABD91A" w14:textId="77777777" w:rsidR="000B3C4F" w:rsidRPr="000B3C4F" w:rsidRDefault="000B3C4F" w:rsidP="00601047">
            <w:pPr>
              <w:pStyle w:val="affe"/>
              <w:framePr w:hSpace="0" w:wrap="auto" w:vAnchor="margin" w:hAnchor="text" w:yAlign="inline"/>
            </w:pPr>
            <w:r w:rsidRPr="000B3C4F">
              <w:rPr>
                <w:rFonts w:hint="eastAsia"/>
              </w:rPr>
              <w:t>Society5.0</w:t>
            </w:r>
          </w:p>
        </w:tc>
        <w:tc>
          <w:tcPr>
            <w:tcW w:w="6208" w:type="dxa"/>
            <w:tcBorders>
              <w:top w:val="single" w:sz="4" w:space="0" w:color="auto"/>
              <w:left w:val="single" w:sz="4" w:space="0" w:color="auto"/>
              <w:bottom w:val="single" w:sz="4" w:space="0" w:color="auto"/>
              <w:right w:val="single" w:sz="4" w:space="0" w:color="auto"/>
            </w:tcBorders>
            <w:hideMark/>
          </w:tcPr>
          <w:p w14:paraId="6BB4AB23" w14:textId="77777777" w:rsidR="000B3C4F" w:rsidRPr="000B3C4F" w:rsidRDefault="000B3C4F" w:rsidP="00601047">
            <w:pPr>
              <w:pStyle w:val="affe"/>
              <w:framePr w:hSpace="0" w:wrap="auto" w:vAnchor="margin" w:hAnchor="text" w:yAlign="inline"/>
            </w:pPr>
            <w:r w:rsidRPr="000B3C4F">
              <w:rPr>
                <w:rFonts w:hint="eastAsia"/>
              </w:rPr>
              <w:t>https://www8.cao.go.jp/cstp/society5_0</w:t>
            </w:r>
          </w:p>
        </w:tc>
      </w:tr>
      <w:tr w:rsidR="000B3C4F" w:rsidRPr="000B3C4F" w14:paraId="0FF1BEBC" w14:textId="77777777" w:rsidTr="000B3C4F">
        <w:tc>
          <w:tcPr>
            <w:tcW w:w="4248"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297207EB" w14:textId="77777777" w:rsidR="000B3C4F" w:rsidRPr="000B3C4F" w:rsidRDefault="000B3C4F" w:rsidP="00601047">
            <w:pPr>
              <w:pStyle w:val="affe"/>
              <w:framePr w:hSpace="0" w:wrap="auto" w:vAnchor="margin" w:hAnchor="text" w:yAlign="inline"/>
            </w:pPr>
            <w:r w:rsidRPr="000B3C4F">
              <w:rPr>
                <w:rFonts w:hint="eastAsia"/>
              </w:rPr>
              <w:t>中堅・中小企業等向け デジタルガバナンス・コード 実践の手引き2.0</w:t>
            </w:r>
          </w:p>
        </w:tc>
        <w:tc>
          <w:tcPr>
            <w:tcW w:w="6208" w:type="dxa"/>
            <w:tcBorders>
              <w:top w:val="single" w:sz="4" w:space="0" w:color="auto"/>
              <w:left w:val="single" w:sz="4" w:space="0" w:color="auto"/>
              <w:bottom w:val="single" w:sz="4" w:space="0" w:color="auto"/>
              <w:right w:val="single" w:sz="4" w:space="0" w:color="auto"/>
            </w:tcBorders>
            <w:hideMark/>
          </w:tcPr>
          <w:p w14:paraId="16A696BE" w14:textId="77777777" w:rsidR="000B3C4F" w:rsidRPr="000B3C4F" w:rsidRDefault="000B3C4F" w:rsidP="00601047">
            <w:pPr>
              <w:pStyle w:val="affe"/>
              <w:framePr w:hSpace="0" w:wrap="auto" w:vAnchor="margin" w:hAnchor="text" w:yAlign="inline"/>
            </w:pPr>
            <w:r w:rsidRPr="000B3C4F">
              <w:rPr>
                <w:rFonts w:hint="eastAsia"/>
              </w:rPr>
              <w:t>https://www.meti.go.jp/policy/it_policy/investment/dx-chushoguidebook/tebiki2-0.pdf</w:t>
            </w:r>
          </w:p>
        </w:tc>
      </w:tr>
    </w:tbl>
    <w:p w14:paraId="482EDF41" w14:textId="63F23859" w:rsidR="000B3C4F" w:rsidRPr="000B3C4F" w:rsidRDefault="000B3C4F" w:rsidP="00D61C6D">
      <w:pPr>
        <w:ind w:firstLineChars="0" w:firstLine="0"/>
        <w:jc w:val="left"/>
      </w:pPr>
    </w:p>
    <w:p w14:paraId="493799DA" w14:textId="77777777" w:rsidR="000B3C4F" w:rsidRPr="000B3C4F" w:rsidRDefault="000B3C4F" w:rsidP="002A6987">
      <w:pPr>
        <w:pStyle w:val="3"/>
      </w:pPr>
      <w:bookmarkStart w:id="1971" w:name="_Toc188349171"/>
      <w:r w:rsidRPr="000B3C4F">
        <w:rPr>
          <w:rFonts w:hint="eastAsia"/>
        </w:rPr>
        <w:t>第4章. サイバーセキュリティ戦略および関連法令</w:t>
      </w:r>
      <w:bookmarkEnd w:id="1971"/>
    </w:p>
    <w:p w14:paraId="751626D8" w14:textId="77777777" w:rsidR="000B3C4F" w:rsidRPr="000B3C4F" w:rsidRDefault="000B3C4F" w:rsidP="00791681">
      <w:pPr>
        <w:pStyle w:val="aff4"/>
      </w:pPr>
      <w:r w:rsidRPr="000B3C4F">
        <w:rPr>
          <w:rFonts w:hint="eastAsia"/>
        </w:rPr>
        <w:t>4-1. NISC：サイバーセキュリティ戦略</w:t>
      </w:r>
    </w:p>
    <w:p w14:paraId="6DDD26D3" w14:textId="77777777" w:rsidR="000B3C4F" w:rsidRPr="000B3C4F" w:rsidRDefault="000B3C4F" w:rsidP="00791681">
      <w:pPr>
        <w:pStyle w:val="aff4"/>
      </w:pPr>
      <w:r w:rsidRPr="000B3C4F">
        <w:rPr>
          <w:rFonts w:hint="eastAsia"/>
        </w:rPr>
        <w:t>4-2. 企業経営に重要なDX推進とセキュリティ確保の両立</w:t>
      </w:r>
    </w:p>
    <w:p w14:paraId="58275E51" w14:textId="77777777" w:rsidR="000B3C4F" w:rsidRPr="000B3C4F" w:rsidRDefault="000B3C4F" w:rsidP="00791681">
      <w:pPr>
        <w:pStyle w:val="aff4"/>
      </w:pPr>
      <w:r w:rsidRPr="000B3C4F">
        <w:rPr>
          <w:rFonts w:hint="eastAsia"/>
        </w:rPr>
        <w:t>4-3. 関連法令</w:t>
      </w:r>
    </w:p>
    <w:p w14:paraId="795A3864" w14:textId="77777777" w:rsidR="000B3C4F" w:rsidRPr="000B3C4F" w:rsidRDefault="000B3C4F" w:rsidP="000B3C4F">
      <w:pPr>
        <w:jc w:val="left"/>
      </w:pPr>
    </w:p>
    <w:tbl>
      <w:tblPr>
        <w:tblStyle w:val="aa"/>
        <w:tblW w:w="0" w:type="auto"/>
        <w:tblLook w:val="04A0" w:firstRow="1" w:lastRow="0" w:firstColumn="1" w:lastColumn="0" w:noHBand="0" w:noVBand="1"/>
      </w:tblPr>
      <w:tblGrid>
        <w:gridCol w:w="10456"/>
      </w:tblGrid>
      <w:tr w:rsidR="000B3C4F" w:rsidRPr="000B3C4F" w14:paraId="46F0166E"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F5597"/>
            <w:hideMark/>
          </w:tcPr>
          <w:p w14:paraId="153254E8" w14:textId="77777777" w:rsidR="000B3C4F" w:rsidRPr="000B3C4F" w:rsidRDefault="000B3C4F" w:rsidP="00791681">
            <w:pPr>
              <w:pStyle w:val="aff0"/>
            </w:pPr>
            <w:r w:rsidRPr="000B3C4F">
              <w:rPr>
                <w:rFonts w:hint="eastAsia"/>
              </w:rPr>
              <w:t>章の目的</w:t>
            </w:r>
          </w:p>
        </w:tc>
      </w:tr>
      <w:tr w:rsidR="000B3C4F" w:rsidRPr="000B3C4F" w14:paraId="2EC8B346"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0399651D" w14:textId="5EEF42C9" w:rsidR="000B3C4F" w:rsidRPr="000B3C4F" w:rsidRDefault="000B3C4F" w:rsidP="00791681">
            <w:pPr>
              <w:pStyle w:val="afff6"/>
            </w:pPr>
            <w:r w:rsidRPr="000B3C4F">
              <w:rPr>
                <w:rFonts w:hint="eastAsia"/>
              </w:rPr>
              <w:t>第4章は、</w:t>
            </w:r>
            <w:bookmarkStart w:id="1972" w:name="■NISC27ー4"/>
            <w:r w:rsidR="00863C02">
              <w:fldChar w:fldCharType="begin"/>
            </w:r>
            <w:r w:rsidR="00863C02">
              <w:rPr>
                <w:rFonts w:hint="eastAsia"/>
              </w:rPr>
              <w:instrText xml:space="preserve">HYPERLINK </w:instrText>
            </w:r>
            <w:r w:rsidR="00863C02">
              <w:instrText xml:space="preserve"> \l "</w:instrText>
            </w:r>
            <w:r w:rsidR="00863C02">
              <w:rPr>
                <w:rFonts w:hint="eastAsia"/>
              </w:rPr>
              <w:instrText>■</w:instrText>
            </w:r>
            <w:r w:rsidR="00863C02">
              <w:instrText>NISC"</w:instrText>
            </w:r>
            <w:r w:rsidR="00863C02">
              <w:fldChar w:fldCharType="separate"/>
            </w:r>
            <w:r w:rsidRPr="00863C02">
              <w:rPr>
                <w:rStyle w:val="a7"/>
                <w:rFonts w:hint="eastAsia"/>
              </w:rPr>
              <w:t>NISC</w:t>
            </w:r>
            <w:bookmarkEnd w:id="1972"/>
            <w:r w:rsidR="00863C02">
              <w:fldChar w:fldCharType="end"/>
            </w:r>
            <w:r w:rsidRPr="000B3C4F">
              <w:rPr>
                <w:rFonts w:hint="eastAsia"/>
              </w:rPr>
              <w:t>による</w:t>
            </w:r>
            <w:bookmarkStart w:id="1973" w:name="■サイバーセキュリティ戦略27ー4"/>
            <w:r w:rsidR="001B4C6E">
              <w:fldChar w:fldCharType="begin"/>
            </w:r>
            <w:r w:rsidR="001B4C6E">
              <w:rPr>
                <w:rFonts w:hint="eastAsia"/>
              </w:rPr>
              <w:instrText xml:space="preserve">HYPERLINK </w:instrText>
            </w:r>
            <w:r w:rsidR="001B4C6E">
              <w:instrText xml:space="preserve"> \l "</w:instrText>
            </w:r>
            <w:r w:rsidR="001B4C6E">
              <w:rPr>
                <w:rFonts w:hint="eastAsia"/>
              </w:rPr>
              <w:instrText>■サイバーセキュリティ戦略</w:instrText>
            </w:r>
            <w:r w:rsidR="001B4C6E">
              <w:instrText>"</w:instrText>
            </w:r>
            <w:r w:rsidR="001B4C6E">
              <w:fldChar w:fldCharType="separate"/>
            </w:r>
            <w:r w:rsidRPr="001B4C6E">
              <w:rPr>
                <w:rStyle w:val="a7"/>
                <w:rFonts w:hint="eastAsia"/>
              </w:rPr>
              <w:t>サイバーセキュリティ戦略</w:t>
            </w:r>
            <w:bookmarkEnd w:id="1973"/>
            <w:r w:rsidR="001B4C6E">
              <w:fldChar w:fldCharType="end"/>
            </w:r>
            <w:r w:rsidRPr="000B3C4F">
              <w:rPr>
                <w:rFonts w:hint="eastAsia"/>
              </w:rPr>
              <w:t>を通じて、DXとサイバーセキュリティの確保を同時に推進する重要性について理解することを目的とします。また、サイバーセキュリティに関連する法令として、個人情報保護法とGDPRについて説明します。</w:t>
            </w:r>
          </w:p>
        </w:tc>
      </w:tr>
      <w:tr w:rsidR="000B3C4F" w:rsidRPr="000B3C4F" w14:paraId="59776571"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F5597"/>
            <w:hideMark/>
          </w:tcPr>
          <w:p w14:paraId="64923E92" w14:textId="77777777" w:rsidR="000B3C4F" w:rsidRPr="000B3C4F" w:rsidRDefault="000B3C4F" w:rsidP="00791681">
            <w:pPr>
              <w:pStyle w:val="aff0"/>
            </w:pPr>
            <w:r w:rsidRPr="000B3C4F">
              <w:rPr>
                <w:rFonts w:hint="eastAsia"/>
              </w:rPr>
              <w:t>主な達成目標</w:t>
            </w:r>
          </w:p>
        </w:tc>
      </w:tr>
      <w:tr w:rsidR="000B3C4F" w:rsidRPr="000B3C4F" w14:paraId="6D055975"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547B8A4C" w14:textId="77777777" w:rsidR="000B3C4F" w:rsidRPr="000B3C4F" w:rsidRDefault="000B3C4F" w:rsidP="00892C01">
            <w:pPr>
              <w:pStyle w:val="afff6"/>
              <w:numPr>
                <w:ilvl w:val="0"/>
                <w:numId w:val="523"/>
              </w:numPr>
            </w:pPr>
            <w:r w:rsidRPr="000B3C4F">
              <w:rPr>
                <w:rFonts w:hint="eastAsia"/>
              </w:rPr>
              <w:t>日本におけるサイバーセキュリティに関する方針や施策について理解すること</w:t>
            </w:r>
          </w:p>
          <w:p w14:paraId="2275752E" w14:textId="77777777" w:rsidR="000B3C4F" w:rsidRPr="000B3C4F" w:rsidRDefault="000B3C4F" w:rsidP="00892C01">
            <w:pPr>
              <w:pStyle w:val="afff6"/>
              <w:numPr>
                <w:ilvl w:val="0"/>
                <w:numId w:val="523"/>
              </w:numPr>
            </w:pPr>
            <w:r w:rsidRPr="000B3C4F">
              <w:rPr>
                <w:rFonts w:hint="eastAsia"/>
              </w:rPr>
              <w:t>サイバーセキュリティに関する知識やスキルを身につける必要性について理解すること</w:t>
            </w:r>
          </w:p>
          <w:p w14:paraId="0F1D2AF3" w14:textId="77777777" w:rsidR="000B3C4F" w:rsidRPr="000B3C4F" w:rsidRDefault="000B3C4F" w:rsidP="00892C01">
            <w:pPr>
              <w:pStyle w:val="afff6"/>
              <w:numPr>
                <w:ilvl w:val="0"/>
                <w:numId w:val="523"/>
              </w:numPr>
            </w:pPr>
            <w:r w:rsidRPr="000B3C4F">
              <w:rPr>
                <w:rFonts w:hint="eastAsia"/>
              </w:rPr>
              <w:t>個人情報関連の法令を理解すること</w:t>
            </w:r>
          </w:p>
        </w:tc>
      </w:tr>
    </w:tbl>
    <w:p w14:paraId="0145CBA7" w14:textId="77777777" w:rsidR="000B3C4F" w:rsidRPr="000B3C4F" w:rsidRDefault="000B3C4F" w:rsidP="000B3C4F">
      <w:pPr>
        <w:jc w:val="left"/>
      </w:pPr>
    </w:p>
    <w:tbl>
      <w:tblPr>
        <w:tblStyle w:val="aa"/>
        <w:tblW w:w="0" w:type="auto"/>
        <w:tblLook w:val="04A0" w:firstRow="1" w:lastRow="0" w:firstColumn="1" w:lastColumn="0" w:noHBand="0" w:noVBand="1"/>
      </w:tblPr>
      <w:tblGrid>
        <w:gridCol w:w="10456"/>
      </w:tblGrid>
      <w:tr w:rsidR="000B3C4F" w:rsidRPr="000B3C4F" w14:paraId="6BA45696"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6DA279BE" w14:textId="77777777" w:rsidR="000B3C4F" w:rsidRPr="000B3C4F" w:rsidRDefault="000B3C4F" w:rsidP="00945C6F">
            <w:pPr>
              <w:pStyle w:val="afff8"/>
            </w:pPr>
            <w:r w:rsidRPr="000B3C4F">
              <w:rPr>
                <w:rFonts w:hint="eastAsia"/>
              </w:rPr>
              <w:t>主なキーワード</w:t>
            </w:r>
          </w:p>
          <w:p w14:paraId="0D255115" w14:textId="77777777" w:rsidR="000B3C4F" w:rsidRPr="000B3C4F" w:rsidRDefault="000B3C4F" w:rsidP="00945C6F">
            <w:pPr>
              <w:pStyle w:val="afff6"/>
            </w:pPr>
            <w:r w:rsidRPr="000B3C4F">
              <w:rPr>
                <w:rFonts w:hint="eastAsia"/>
              </w:rPr>
              <w:t>サイバーセキュリティ戦略、DX with Cybersecurity、個人情報保護</w:t>
            </w:r>
          </w:p>
        </w:tc>
      </w:tr>
    </w:tbl>
    <w:p w14:paraId="1A9AAF08" w14:textId="77777777" w:rsidR="000B3C4F" w:rsidRPr="000B3C4F" w:rsidRDefault="000B3C4F" w:rsidP="000B3C4F">
      <w:pPr>
        <w:jc w:val="left"/>
      </w:pPr>
    </w:p>
    <w:p w14:paraId="3B39872B" w14:textId="77777777" w:rsidR="000B3C4F" w:rsidRPr="000B3C4F" w:rsidRDefault="000B3C4F" w:rsidP="00945C6F">
      <w:pPr>
        <w:pStyle w:val="5"/>
      </w:pPr>
      <w:r w:rsidRPr="000B3C4F">
        <w:rPr>
          <w:rFonts w:hint="eastAsia"/>
        </w:rPr>
        <w:t>要旨</w:t>
      </w:r>
    </w:p>
    <w:p w14:paraId="29035E7B" w14:textId="77777777" w:rsidR="000B3C4F" w:rsidRPr="000B3C4F" w:rsidRDefault="000B3C4F" w:rsidP="000B3C4F">
      <w:pPr>
        <w:jc w:val="left"/>
      </w:pPr>
    </w:p>
    <w:p w14:paraId="014C50B5" w14:textId="77777777" w:rsidR="000B3C4F" w:rsidRPr="000B3C4F" w:rsidRDefault="000B3C4F" w:rsidP="00945C6F">
      <w:pPr>
        <w:pStyle w:val="61"/>
      </w:pPr>
      <w:r w:rsidRPr="000B3C4F">
        <w:rPr>
          <w:rFonts w:hint="eastAsia"/>
        </w:rPr>
        <w:t>4章の全体概要</w:t>
      </w:r>
    </w:p>
    <w:p w14:paraId="67C0CFD2" w14:textId="77777777" w:rsidR="000B3C4F" w:rsidRPr="000B3C4F" w:rsidRDefault="000B3C4F" w:rsidP="000B3C4F">
      <w:pPr>
        <w:jc w:val="left"/>
      </w:pPr>
      <w:r w:rsidRPr="000B3C4F">
        <w:rPr>
          <w:rFonts w:hint="eastAsia"/>
        </w:rPr>
        <w:t>４章では、サイバーセキュリティについては、NISCの「サイバーセキュリティ戦略」を紹介するとともに、DX with Cybersecurityの考え方について解説しています。デジタルの活用が進むとともに、サイバーセキュリティのリスクも高まっています。企業はデジタル技術の活用やDXを進めつつ、必要な知識・スキルを身につけた人材を育成・確保するとともに、適切なサイバーセキュリティ対策を実施することが重要です。</w:t>
      </w:r>
    </w:p>
    <w:p w14:paraId="6AF1A19A" w14:textId="77777777" w:rsidR="000B3C4F" w:rsidRPr="000B3C4F" w:rsidRDefault="000B3C4F" w:rsidP="000B3C4F">
      <w:pPr>
        <w:jc w:val="left"/>
      </w:pPr>
      <w:r w:rsidRPr="000B3C4F">
        <w:rPr>
          <w:rFonts w:hint="eastAsia"/>
        </w:rPr>
        <w:t>また、個人情報保護法やGDPR（EU一般データ保護規則）といったサイバーセキュリティに関連する法令を紹介しています。</w:t>
      </w:r>
    </w:p>
    <w:p w14:paraId="52D16EFB" w14:textId="77777777" w:rsidR="000B3C4F" w:rsidRPr="000B3C4F" w:rsidRDefault="000B3C4F" w:rsidP="000B3C4F">
      <w:pPr>
        <w:jc w:val="left"/>
      </w:pPr>
    </w:p>
    <w:p w14:paraId="479B6B86" w14:textId="77777777" w:rsidR="000B3C4F" w:rsidRPr="000B3C4F" w:rsidRDefault="000B3C4F" w:rsidP="00760E54">
      <w:pPr>
        <w:pStyle w:val="7"/>
      </w:pPr>
      <w:r w:rsidRPr="000B3C4F">
        <w:rPr>
          <w:rFonts w:hint="eastAsia"/>
        </w:rPr>
        <w:t>4-1. NISC：サイバーセキュリティ戦略</w:t>
      </w:r>
    </w:p>
    <w:p w14:paraId="3078D370" w14:textId="77777777" w:rsidR="000B3C4F" w:rsidRPr="000B3C4F" w:rsidRDefault="000B3C4F" w:rsidP="00760E54">
      <w:pPr>
        <w:pStyle w:val="aff4"/>
      </w:pPr>
      <w:r w:rsidRPr="000B3C4F">
        <w:rPr>
          <w:rFonts w:hint="eastAsia"/>
        </w:rPr>
        <w:t>サイバーセキュリティ戦略</w:t>
      </w:r>
    </w:p>
    <w:p w14:paraId="26544EC6" w14:textId="77777777" w:rsidR="000B3C4F" w:rsidRPr="000B3C4F" w:rsidRDefault="000B3C4F" w:rsidP="000B3C4F">
      <w:pPr>
        <w:jc w:val="left"/>
      </w:pPr>
      <w:r w:rsidRPr="000B3C4F">
        <w:rPr>
          <w:rFonts w:hint="eastAsia"/>
        </w:rPr>
        <w:t>国家レベルでサイバーセキュリティの確保に取り組むための基本的な方針や目標を定めた「サイバーセキュリティ戦略」について全体概要と、中小企業に関連する内容について説明しています。</w:t>
      </w:r>
    </w:p>
    <w:p w14:paraId="0B5EC8AA" w14:textId="77777777" w:rsidR="000B3C4F" w:rsidRPr="000B3C4F" w:rsidRDefault="000B3C4F" w:rsidP="000B3C4F">
      <w:pPr>
        <w:jc w:val="left"/>
      </w:pPr>
    </w:p>
    <w:p w14:paraId="4E44E737" w14:textId="77777777" w:rsidR="000B3C4F" w:rsidRPr="000B3C4F" w:rsidRDefault="000B3C4F" w:rsidP="00760E54">
      <w:pPr>
        <w:pStyle w:val="aff4"/>
      </w:pPr>
      <w:r w:rsidRPr="000B3C4F">
        <w:rPr>
          <w:rFonts w:hint="eastAsia"/>
        </w:rPr>
        <w:t>サイバーセキュリティ 2024</w:t>
      </w:r>
    </w:p>
    <w:p w14:paraId="4467116E" w14:textId="77777777" w:rsidR="000B3C4F" w:rsidRPr="000B3C4F" w:rsidRDefault="000B3C4F" w:rsidP="000B3C4F">
      <w:pPr>
        <w:jc w:val="left"/>
      </w:pPr>
      <w:r w:rsidRPr="000B3C4F">
        <w:rPr>
          <w:rFonts w:hint="eastAsia"/>
        </w:rPr>
        <w:t>サイバーセキュリティ基本法が定める3つの政策目的と、サイバーセキュリティ戦略の3つの施策推進の方向性に従って整理された「サイバーセキュリティ 2024」について説明しています。</w:t>
      </w:r>
    </w:p>
    <w:p w14:paraId="41148ABE" w14:textId="77777777" w:rsidR="000B3C4F" w:rsidRPr="000B3C4F" w:rsidRDefault="000B3C4F" w:rsidP="000B3C4F">
      <w:pPr>
        <w:jc w:val="left"/>
      </w:pPr>
    </w:p>
    <w:p w14:paraId="4C1B766F" w14:textId="77777777" w:rsidR="000B3C4F" w:rsidRPr="000B3C4F" w:rsidRDefault="000B3C4F" w:rsidP="00DF53BC">
      <w:pPr>
        <w:pStyle w:val="7"/>
      </w:pPr>
      <w:r w:rsidRPr="000B3C4F">
        <w:rPr>
          <w:rFonts w:hint="eastAsia"/>
        </w:rPr>
        <w:t>4-2. 企業経営に重要なDX推進とセキュリティ確保の両立</w:t>
      </w:r>
    </w:p>
    <w:p w14:paraId="549B713D" w14:textId="77777777" w:rsidR="000B3C4F" w:rsidRPr="000B3C4F" w:rsidRDefault="000B3C4F" w:rsidP="00DF53BC">
      <w:pPr>
        <w:pStyle w:val="aff4"/>
      </w:pPr>
      <w:r w:rsidRPr="000B3C4F">
        <w:rPr>
          <w:rFonts w:hint="eastAsia"/>
        </w:rPr>
        <w:t>企業経営のためのサイバーセキュリティの考え方</w:t>
      </w:r>
    </w:p>
    <w:p w14:paraId="6A542718" w14:textId="77777777" w:rsidR="000B3C4F" w:rsidRPr="000B3C4F" w:rsidRDefault="000B3C4F" w:rsidP="000B3C4F">
      <w:pPr>
        <w:jc w:val="left"/>
      </w:pPr>
      <w:r w:rsidRPr="000B3C4F">
        <w:rPr>
          <w:rFonts w:hint="eastAsia"/>
        </w:rPr>
        <w:t>サイバーセキュリティ対策を行うにあたって、基本的認識や留意事項を理解し、自社の現状のIT活用状況や、セキュリティ対策の取組レベルに応じた対策を行うことが大切です。</w:t>
      </w:r>
    </w:p>
    <w:p w14:paraId="396CC02D" w14:textId="77777777" w:rsidR="000B3C4F" w:rsidRPr="000B3C4F" w:rsidRDefault="000B3C4F" w:rsidP="000B3C4F">
      <w:pPr>
        <w:jc w:val="left"/>
      </w:pPr>
    </w:p>
    <w:p w14:paraId="1C154CE0" w14:textId="77777777" w:rsidR="000B3C4F" w:rsidRPr="000B3C4F" w:rsidRDefault="000B3C4F" w:rsidP="00DF53BC">
      <w:pPr>
        <w:pStyle w:val="aff4"/>
      </w:pPr>
      <w:r w:rsidRPr="000B3C4F">
        <w:rPr>
          <w:rFonts w:hint="eastAsia"/>
        </w:rPr>
        <w:t>DX with Cybersecurity</w:t>
      </w:r>
    </w:p>
    <w:p w14:paraId="7832EEA2" w14:textId="46C25D3E" w:rsidR="000B3C4F" w:rsidRPr="000B3C4F" w:rsidRDefault="000B3C4F" w:rsidP="000B3C4F">
      <w:pPr>
        <w:jc w:val="left"/>
      </w:pPr>
      <w:r w:rsidRPr="000B3C4F">
        <w:rPr>
          <w:rFonts w:hint="eastAsia"/>
        </w:rPr>
        <w:t>社会経済の</w:t>
      </w:r>
      <w:bookmarkStart w:id="1974" w:name="■デジタル化27ー4"/>
      <w:r w:rsidR="002154CD">
        <w:fldChar w:fldCharType="begin"/>
      </w:r>
      <w:r w:rsidR="002154CD">
        <w:rPr>
          <w:rFonts w:hint="eastAsia"/>
        </w:rPr>
        <w:instrText xml:space="preserve">HYPERLINK </w:instrText>
      </w:r>
      <w:r w:rsidR="002154CD">
        <w:instrText xml:space="preserve"> \l "</w:instrText>
      </w:r>
      <w:r w:rsidR="002154CD">
        <w:rPr>
          <w:rFonts w:hint="eastAsia"/>
        </w:rPr>
        <w:instrText>■デジタル化</w:instrText>
      </w:r>
      <w:r w:rsidR="002154CD">
        <w:instrText>"</w:instrText>
      </w:r>
      <w:r w:rsidR="002154CD">
        <w:fldChar w:fldCharType="separate"/>
      </w:r>
      <w:r w:rsidRPr="002154CD">
        <w:rPr>
          <w:rStyle w:val="a7"/>
          <w:rFonts w:hint="eastAsia"/>
        </w:rPr>
        <w:t>デジタル化</w:t>
      </w:r>
      <w:bookmarkEnd w:id="1974"/>
      <w:r w:rsidR="002154CD">
        <w:fldChar w:fldCharType="end"/>
      </w:r>
      <w:r w:rsidRPr="000B3C4F">
        <w:rPr>
          <w:rFonts w:hint="eastAsia"/>
        </w:rPr>
        <w:t>が進む中、DXとサイバーセキュリティ確保に向けた取組を同時に推進すること（DX with Cybersecurity）が不可欠になっています。中小企業がDX with Cybersecurityを推進するにあたり、人材やスキル不足などさまざまな課題が存在しています。これらの課題に対する対策として、「デジタルスキル標準（DSS）」、「プラス・セキュリティ」について説明しています。</w:t>
      </w:r>
    </w:p>
    <w:p w14:paraId="54F9C512" w14:textId="77777777" w:rsidR="000B3C4F" w:rsidRPr="000B3C4F" w:rsidRDefault="000B3C4F" w:rsidP="000B3C4F">
      <w:pPr>
        <w:jc w:val="left"/>
      </w:pPr>
    </w:p>
    <w:p w14:paraId="0D0A2613" w14:textId="77777777" w:rsidR="000B3C4F" w:rsidRPr="000B3C4F" w:rsidRDefault="000B3C4F" w:rsidP="00DF53BC">
      <w:pPr>
        <w:pStyle w:val="7"/>
        <w:rPr>
          <w:lang w:eastAsia="zh-TW"/>
        </w:rPr>
      </w:pPr>
      <w:r w:rsidRPr="000B3C4F">
        <w:rPr>
          <w:rFonts w:hint="eastAsia"/>
          <w:lang w:eastAsia="zh-TW"/>
        </w:rPr>
        <w:t>4-3. 関連法令</w:t>
      </w:r>
    </w:p>
    <w:p w14:paraId="596354E8" w14:textId="77777777" w:rsidR="000B3C4F" w:rsidRPr="000B3C4F" w:rsidRDefault="000B3C4F" w:rsidP="00DF53BC">
      <w:pPr>
        <w:pStyle w:val="aff4"/>
        <w:rPr>
          <w:lang w:eastAsia="zh-TW"/>
        </w:rPr>
      </w:pPr>
      <w:r w:rsidRPr="000B3C4F">
        <w:rPr>
          <w:rFonts w:hint="eastAsia"/>
          <w:lang w:eastAsia="zh-TW"/>
        </w:rPr>
        <w:t>個人情報保護法</w:t>
      </w:r>
    </w:p>
    <w:p w14:paraId="52BD365A" w14:textId="77777777" w:rsidR="000B3C4F" w:rsidRPr="000B3C4F" w:rsidRDefault="000B3C4F" w:rsidP="000B3C4F">
      <w:pPr>
        <w:jc w:val="left"/>
      </w:pPr>
      <w:r w:rsidRPr="000B3C4F">
        <w:rPr>
          <w:rFonts w:hint="eastAsia"/>
        </w:rPr>
        <w:t>個人情報保護法は、インターネットの普及や情報技術の進歩などを背景として、個人の権利や利益を守ることを目的として制定された法律です。消費者や取引先から預かっている個人情報を適切に取扱うことは、企業の権利や利益を守ることにつながる非常に重要な取組となります。</w:t>
      </w:r>
    </w:p>
    <w:p w14:paraId="3FDAEE04" w14:textId="77777777" w:rsidR="000B3C4F" w:rsidRPr="000B3C4F" w:rsidRDefault="000B3C4F" w:rsidP="000B3C4F">
      <w:pPr>
        <w:jc w:val="left"/>
      </w:pPr>
    </w:p>
    <w:p w14:paraId="4CE9E8B1" w14:textId="77777777" w:rsidR="000B3C4F" w:rsidRPr="000B3C4F" w:rsidRDefault="000B3C4F" w:rsidP="00DF53BC">
      <w:pPr>
        <w:pStyle w:val="aff4"/>
      </w:pPr>
      <w:r w:rsidRPr="000B3C4F">
        <w:rPr>
          <w:rFonts w:hint="eastAsia"/>
        </w:rPr>
        <w:t>GDPR（EU一般データ保護規則）</w:t>
      </w:r>
    </w:p>
    <w:p w14:paraId="4490B4F4" w14:textId="77777777" w:rsidR="000B3C4F" w:rsidRPr="000B3C4F" w:rsidRDefault="000B3C4F" w:rsidP="000B3C4F">
      <w:pPr>
        <w:jc w:val="left"/>
      </w:pPr>
      <w:r w:rsidRPr="000B3C4F">
        <w:rPr>
          <w:rFonts w:hint="eastAsia"/>
        </w:rPr>
        <w:t>GDPRとは、個人データの保護とプライバシーの権利を強化するために、欧州連合（EU）加盟国に適用される重要な法令です。EUで活動する企業だけではなく、EU加盟国の居住者の個人データを取扱う企業は、企業規模に関係なく、GDPRが適用されるため、GDPRを理解し遵守することが必要になります。</w:t>
      </w:r>
    </w:p>
    <w:p w14:paraId="7E7AC8A2" w14:textId="77777777" w:rsidR="000B3C4F" w:rsidRPr="000B3C4F" w:rsidRDefault="000B3C4F" w:rsidP="000B3C4F">
      <w:pPr>
        <w:jc w:val="left"/>
      </w:pPr>
    </w:p>
    <w:p w14:paraId="476FE071" w14:textId="77777777" w:rsidR="000B3C4F" w:rsidRPr="000B3C4F" w:rsidRDefault="000B3C4F" w:rsidP="00DF53BC">
      <w:pPr>
        <w:pStyle w:val="5"/>
      </w:pPr>
      <w:r w:rsidRPr="000B3C4F">
        <w:rPr>
          <w:rFonts w:hint="eastAsia"/>
        </w:rPr>
        <w:t>訴求ポイント</w:t>
      </w:r>
    </w:p>
    <w:p w14:paraId="2A0236FA" w14:textId="77777777" w:rsidR="000B3C4F" w:rsidRPr="000B3C4F" w:rsidRDefault="000B3C4F" w:rsidP="00DF53BC">
      <w:pPr>
        <w:pStyle w:val="aff4"/>
      </w:pPr>
      <w:r w:rsidRPr="000B3C4F">
        <w:rPr>
          <w:rFonts w:hint="eastAsia"/>
        </w:rPr>
        <w:t>章を通した気づき・学び</w:t>
      </w:r>
    </w:p>
    <w:p w14:paraId="3203EC30" w14:textId="77777777" w:rsidR="000B3C4F" w:rsidRPr="000B3C4F" w:rsidRDefault="000B3C4F" w:rsidP="000B3C4F">
      <w:pPr>
        <w:jc w:val="left"/>
      </w:pPr>
      <w:r w:rsidRPr="000B3C4F">
        <w:rPr>
          <w:rFonts w:hint="eastAsia"/>
        </w:rPr>
        <w:t>日本政府が打ち出しているサイバーセキュリティ戦略を理解し、関連する知識やスキルを身につけることが大切です。</w:t>
      </w:r>
    </w:p>
    <w:p w14:paraId="5B88BF55" w14:textId="77777777" w:rsidR="000B3C4F" w:rsidRPr="000B3C4F" w:rsidRDefault="000B3C4F" w:rsidP="000B3C4F">
      <w:pPr>
        <w:jc w:val="left"/>
      </w:pPr>
    </w:p>
    <w:tbl>
      <w:tblPr>
        <w:tblStyle w:val="aa"/>
        <w:tblW w:w="0" w:type="auto"/>
        <w:tblLook w:val="04A0" w:firstRow="1" w:lastRow="0" w:firstColumn="1" w:lastColumn="0" w:noHBand="0" w:noVBand="1"/>
      </w:tblPr>
      <w:tblGrid>
        <w:gridCol w:w="10456"/>
      </w:tblGrid>
      <w:tr w:rsidR="000B3C4F" w:rsidRPr="000B3C4F" w14:paraId="17299636"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15E99" w:themeFill="text2" w:themeFillTint="BF"/>
            <w:hideMark/>
          </w:tcPr>
          <w:p w14:paraId="28210E2D" w14:textId="77777777" w:rsidR="000B3C4F" w:rsidRPr="000B3C4F" w:rsidRDefault="000B3C4F" w:rsidP="00A03FCD">
            <w:pPr>
              <w:pStyle w:val="aff0"/>
            </w:pPr>
            <w:r w:rsidRPr="000B3C4F">
              <w:rPr>
                <w:rFonts w:hint="eastAsia"/>
              </w:rPr>
              <w:t>認識していただきたい実施概要</w:t>
            </w:r>
          </w:p>
        </w:tc>
      </w:tr>
      <w:tr w:rsidR="000B3C4F" w:rsidRPr="000B3C4F" w14:paraId="7FA9D561"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3174627F" w14:textId="123FA6AF" w:rsidR="000B3C4F" w:rsidRPr="000B3C4F" w:rsidRDefault="000B3C4F" w:rsidP="00892C01">
            <w:pPr>
              <w:pStyle w:val="afff6"/>
              <w:numPr>
                <w:ilvl w:val="0"/>
                <w:numId w:val="524"/>
              </w:numPr>
            </w:pPr>
            <w:r w:rsidRPr="000B3C4F">
              <w:rPr>
                <w:rFonts w:hint="eastAsia"/>
              </w:rPr>
              <w:t>サイバーセキュリティ戦略によって、国家レベルでのサイバーセキュリティの確保に取り組む方針や目標が定められていることを理解すること</w:t>
            </w:r>
            <w:r w:rsidR="0073373F">
              <w:rPr>
                <w:rFonts w:hint="eastAsia"/>
              </w:rPr>
              <w:t>。</w:t>
            </w:r>
          </w:p>
          <w:p w14:paraId="58F3638C" w14:textId="2EEA4278" w:rsidR="000B3C4F" w:rsidRPr="000B3C4F" w:rsidRDefault="000B3C4F" w:rsidP="00892C01">
            <w:pPr>
              <w:pStyle w:val="afff6"/>
              <w:numPr>
                <w:ilvl w:val="0"/>
                <w:numId w:val="524"/>
              </w:numPr>
            </w:pPr>
            <w:r w:rsidRPr="000B3C4F">
              <w:rPr>
                <w:rFonts w:hint="eastAsia"/>
              </w:rPr>
              <w:t>サイバーセキュリティ対策にかかる支出をやむを得ない費用とするのではなく、経営のために必要な投資と位置づけ、自発的にサイバーセキュリティ対策に取り組むことが重要であること</w:t>
            </w:r>
            <w:r w:rsidR="0073373F">
              <w:rPr>
                <w:rFonts w:hint="eastAsia"/>
              </w:rPr>
              <w:t>。</w:t>
            </w:r>
          </w:p>
          <w:p w14:paraId="0C3EE1A8" w14:textId="6C04C697" w:rsidR="000B3C4F" w:rsidRPr="000B3C4F" w:rsidRDefault="000B3C4F" w:rsidP="00892C01">
            <w:pPr>
              <w:pStyle w:val="afff6"/>
              <w:numPr>
                <w:ilvl w:val="0"/>
                <w:numId w:val="524"/>
              </w:numPr>
            </w:pPr>
            <w:r w:rsidRPr="000B3C4F">
              <w:rPr>
                <w:rFonts w:hint="eastAsia"/>
              </w:rPr>
              <w:t>DXの推進と並行してサイバーセキュリティへの対策が求められている状況の中、必ずしもITやセキュリティに関する専門知識や業務経験を有していない者も、自らの業務遂行にあたってセキュリティを意識し、必要かつ十分なセキュリティ対策を実現できる能力を身につけること（プラス・セキュリティ）が重要であること</w:t>
            </w:r>
            <w:r w:rsidR="0073373F">
              <w:rPr>
                <w:rFonts w:hint="eastAsia"/>
              </w:rPr>
              <w:t>。</w:t>
            </w:r>
          </w:p>
          <w:p w14:paraId="63639DCE" w14:textId="0E437643" w:rsidR="000B3C4F" w:rsidRPr="000B3C4F" w:rsidRDefault="000B3C4F" w:rsidP="00892C01">
            <w:pPr>
              <w:pStyle w:val="afff6"/>
              <w:numPr>
                <w:ilvl w:val="0"/>
                <w:numId w:val="524"/>
              </w:numPr>
            </w:pPr>
            <w:r w:rsidRPr="000B3C4F">
              <w:rPr>
                <w:rFonts w:hint="eastAsia"/>
              </w:rPr>
              <w:t>サイバーセキュリティに関連する法令として個人情報保護法やGDPRがあり、個人情報はセキュリティレベルの高い情報として適切に取扱うべき情報であること</w:t>
            </w:r>
            <w:r w:rsidR="0073373F">
              <w:rPr>
                <w:rFonts w:hint="eastAsia"/>
              </w:rPr>
              <w:t>。</w:t>
            </w:r>
          </w:p>
        </w:tc>
      </w:tr>
    </w:tbl>
    <w:p w14:paraId="316BD982" w14:textId="77777777" w:rsidR="000B3C4F" w:rsidRPr="000B3C4F" w:rsidRDefault="000B3C4F" w:rsidP="000B3C4F">
      <w:pPr>
        <w:jc w:val="left"/>
      </w:pPr>
    </w:p>
    <w:tbl>
      <w:tblPr>
        <w:tblStyle w:val="aa"/>
        <w:tblpPr w:leftFromText="142" w:rightFromText="142" w:vertAnchor="text" w:horzAnchor="margin" w:tblpY="230"/>
        <w:tblW w:w="0" w:type="auto"/>
        <w:tblLook w:val="04A0" w:firstRow="1" w:lastRow="0" w:firstColumn="1" w:lastColumn="0" w:noHBand="0" w:noVBand="1"/>
      </w:tblPr>
      <w:tblGrid>
        <w:gridCol w:w="5240"/>
        <w:gridCol w:w="5216"/>
      </w:tblGrid>
      <w:tr w:rsidR="000B3C4F" w:rsidRPr="000B3C4F" w14:paraId="14CD712E" w14:textId="77777777" w:rsidTr="000B3C4F">
        <w:tc>
          <w:tcPr>
            <w:tcW w:w="10456" w:type="dxa"/>
            <w:gridSpan w:val="2"/>
            <w:tcBorders>
              <w:top w:val="single" w:sz="4" w:space="0" w:color="auto"/>
              <w:left w:val="single" w:sz="4" w:space="0" w:color="auto"/>
              <w:bottom w:val="single" w:sz="4" w:space="0" w:color="auto"/>
              <w:right w:val="single" w:sz="4" w:space="0" w:color="auto"/>
            </w:tcBorders>
            <w:hideMark/>
          </w:tcPr>
          <w:p w14:paraId="11842007" w14:textId="77777777" w:rsidR="000B3C4F" w:rsidRPr="000B3C4F" w:rsidRDefault="000B3C4F" w:rsidP="00601047">
            <w:pPr>
              <w:pStyle w:val="affe"/>
              <w:framePr w:hSpace="0" w:wrap="auto" w:vAnchor="margin" w:hAnchor="text" w:yAlign="inline"/>
            </w:pPr>
            <w:r w:rsidRPr="000B3C4F">
              <w:rPr>
                <w:rFonts w:hint="eastAsia"/>
              </w:rPr>
              <w:t>詳細理解のため参考となる文献（参考文献）</w:t>
            </w:r>
          </w:p>
        </w:tc>
      </w:tr>
      <w:tr w:rsidR="000B3C4F" w:rsidRPr="000B3C4F" w14:paraId="0496C223" w14:textId="77777777" w:rsidTr="000B3C4F">
        <w:tc>
          <w:tcPr>
            <w:tcW w:w="5240"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287BB3E0" w14:textId="77777777" w:rsidR="000B3C4F" w:rsidRPr="000B3C4F" w:rsidRDefault="000B3C4F" w:rsidP="00601047">
            <w:pPr>
              <w:pStyle w:val="affe"/>
              <w:framePr w:hSpace="0" w:wrap="auto" w:vAnchor="margin" w:hAnchor="text" w:yAlign="inline"/>
            </w:pPr>
            <w:r w:rsidRPr="000B3C4F">
              <w:rPr>
                <w:rFonts w:hint="eastAsia"/>
              </w:rPr>
              <w:t>サイバーセキュリティ戦略 Cybersecurity for All 誰も取り残さないサイバーセキュリティ</w:t>
            </w:r>
          </w:p>
        </w:tc>
        <w:tc>
          <w:tcPr>
            <w:tcW w:w="5216" w:type="dxa"/>
            <w:tcBorders>
              <w:top w:val="single" w:sz="4" w:space="0" w:color="auto"/>
              <w:left w:val="single" w:sz="4" w:space="0" w:color="auto"/>
              <w:bottom w:val="single" w:sz="4" w:space="0" w:color="auto"/>
              <w:right w:val="single" w:sz="4" w:space="0" w:color="auto"/>
            </w:tcBorders>
            <w:hideMark/>
          </w:tcPr>
          <w:p w14:paraId="2CB05AC3" w14:textId="77777777" w:rsidR="000B3C4F" w:rsidRPr="000B3C4F" w:rsidRDefault="000B3C4F" w:rsidP="00601047">
            <w:pPr>
              <w:pStyle w:val="affe"/>
              <w:framePr w:hSpace="0" w:wrap="auto" w:vAnchor="margin" w:hAnchor="text" w:yAlign="inline"/>
            </w:pPr>
            <w:r w:rsidRPr="000B3C4F">
              <w:rPr>
                <w:rFonts w:hint="eastAsia"/>
              </w:rPr>
              <w:t>https://www.nisc.go.jp/pdf/policy/kihon-s/cs-senryaku2021-c.pdf</w:t>
            </w:r>
          </w:p>
        </w:tc>
      </w:tr>
      <w:tr w:rsidR="000B3C4F" w:rsidRPr="000B3C4F" w14:paraId="0A0E5C1C" w14:textId="77777777" w:rsidTr="000B3C4F">
        <w:tc>
          <w:tcPr>
            <w:tcW w:w="5240"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26A25D48" w14:textId="77777777" w:rsidR="000B3C4F" w:rsidRPr="000B3C4F" w:rsidRDefault="000B3C4F" w:rsidP="00601047">
            <w:pPr>
              <w:pStyle w:val="affe"/>
              <w:framePr w:hSpace="0" w:wrap="auto" w:vAnchor="margin" w:hAnchor="text" w:yAlign="inline"/>
            </w:pPr>
            <w:r w:rsidRPr="000B3C4F">
              <w:rPr>
                <w:rFonts w:hint="eastAsia"/>
              </w:rPr>
              <w:t>サイバーセキュリティ2024</w:t>
            </w:r>
          </w:p>
        </w:tc>
        <w:tc>
          <w:tcPr>
            <w:tcW w:w="5216" w:type="dxa"/>
            <w:tcBorders>
              <w:top w:val="single" w:sz="4" w:space="0" w:color="auto"/>
              <w:left w:val="single" w:sz="4" w:space="0" w:color="auto"/>
              <w:bottom w:val="single" w:sz="4" w:space="0" w:color="auto"/>
              <w:right w:val="single" w:sz="4" w:space="0" w:color="auto"/>
            </w:tcBorders>
            <w:hideMark/>
          </w:tcPr>
          <w:p w14:paraId="3DE15F35" w14:textId="77777777" w:rsidR="000B3C4F" w:rsidRPr="000B3C4F" w:rsidRDefault="000B3C4F" w:rsidP="00601047">
            <w:pPr>
              <w:pStyle w:val="affe"/>
              <w:framePr w:hSpace="0" w:wrap="auto" w:vAnchor="margin" w:hAnchor="text" w:yAlign="inline"/>
            </w:pPr>
            <w:r w:rsidRPr="000B3C4F">
              <w:rPr>
                <w:rFonts w:hint="eastAsia"/>
              </w:rPr>
              <w:t>https://www.nisc.go.jp/pdf/policy/kihon-s/cs2024.pdf</w:t>
            </w:r>
          </w:p>
        </w:tc>
      </w:tr>
      <w:tr w:rsidR="000B3C4F" w:rsidRPr="000B3C4F" w14:paraId="1BFE17FD" w14:textId="77777777" w:rsidTr="000B3C4F">
        <w:tc>
          <w:tcPr>
            <w:tcW w:w="5240"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63F04834" w14:textId="77777777" w:rsidR="000B3C4F" w:rsidRPr="000B3C4F" w:rsidRDefault="000B3C4F" w:rsidP="00601047">
            <w:pPr>
              <w:pStyle w:val="affe"/>
              <w:framePr w:hSpace="0" w:wrap="auto" w:vAnchor="margin" w:hAnchor="text" w:yAlign="inline"/>
            </w:pPr>
            <w:r w:rsidRPr="000B3C4F">
              <w:rPr>
                <w:rFonts w:hint="eastAsia"/>
              </w:rPr>
              <w:t>目的や所属・役割から選ぶ施策一覧</w:t>
            </w:r>
          </w:p>
        </w:tc>
        <w:tc>
          <w:tcPr>
            <w:tcW w:w="5216" w:type="dxa"/>
            <w:tcBorders>
              <w:top w:val="single" w:sz="4" w:space="0" w:color="auto"/>
              <w:left w:val="single" w:sz="4" w:space="0" w:color="auto"/>
              <w:bottom w:val="single" w:sz="4" w:space="0" w:color="auto"/>
              <w:right w:val="single" w:sz="4" w:space="0" w:color="auto"/>
            </w:tcBorders>
            <w:hideMark/>
          </w:tcPr>
          <w:p w14:paraId="140EEF46" w14:textId="77777777" w:rsidR="000B3C4F" w:rsidRPr="000B3C4F" w:rsidRDefault="000B3C4F" w:rsidP="00601047">
            <w:pPr>
              <w:pStyle w:val="affe"/>
              <w:framePr w:hSpace="0" w:wrap="auto" w:vAnchor="margin" w:hAnchor="text" w:yAlign="inline"/>
            </w:pPr>
            <w:r w:rsidRPr="000B3C4F">
              <w:rPr>
                <w:rFonts w:hint="eastAsia"/>
              </w:rPr>
              <w:t>https://security-portal.nisc.go.jp/curriculum/</w:t>
            </w:r>
          </w:p>
        </w:tc>
      </w:tr>
      <w:tr w:rsidR="000B3C4F" w:rsidRPr="000B3C4F" w14:paraId="614C858C" w14:textId="77777777" w:rsidTr="000B3C4F">
        <w:tc>
          <w:tcPr>
            <w:tcW w:w="5240"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7DEB0A4A" w14:textId="77777777" w:rsidR="000B3C4F" w:rsidRPr="000B3C4F" w:rsidRDefault="000B3C4F" w:rsidP="00601047">
            <w:pPr>
              <w:pStyle w:val="affe"/>
              <w:framePr w:hSpace="0" w:wrap="auto" w:vAnchor="margin" w:hAnchor="text" w:yAlign="inline"/>
            </w:pPr>
            <w:r w:rsidRPr="000B3C4F">
              <w:rPr>
                <w:rFonts w:hint="eastAsia"/>
              </w:rPr>
              <w:t>サイバーセキュリティ関係法令Q&amp;AハンドブックVer2.0</w:t>
            </w:r>
          </w:p>
        </w:tc>
        <w:tc>
          <w:tcPr>
            <w:tcW w:w="5216" w:type="dxa"/>
            <w:tcBorders>
              <w:top w:val="single" w:sz="4" w:space="0" w:color="auto"/>
              <w:left w:val="single" w:sz="4" w:space="0" w:color="auto"/>
              <w:bottom w:val="single" w:sz="4" w:space="0" w:color="auto"/>
              <w:right w:val="single" w:sz="4" w:space="0" w:color="auto"/>
            </w:tcBorders>
            <w:hideMark/>
          </w:tcPr>
          <w:p w14:paraId="3CF6C0BA" w14:textId="77777777" w:rsidR="000B3C4F" w:rsidRPr="000B3C4F" w:rsidRDefault="000B3C4F" w:rsidP="00601047">
            <w:pPr>
              <w:pStyle w:val="affe"/>
              <w:framePr w:hSpace="0" w:wrap="auto" w:vAnchor="margin" w:hAnchor="text" w:yAlign="inline"/>
            </w:pPr>
            <w:r w:rsidRPr="000B3C4F">
              <w:rPr>
                <w:rFonts w:hint="eastAsia"/>
              </w:rPr>
              <w:t>https://security-portal.nisc.go.jp/guidance/pdf/law_handbook/law_handbook_2.pdf</w:t>
            </w:r>
          </w:p>
        </w:tc>
      </w:tr>
      <w:tr w:rsidR="000B3C4F" w:rsidRPr="000B3C4F" w14:paraId="0F5B6381" w14:textId="77777777" w:rsidTr="000B3C4F">
        <w:tc>
          <w:tcPr>
            <w:tcW w:w="5240"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4FAC2DDD" w14:textId="77777777" w:rsidR="000B3C4F" w:rsidRPr="000B3C4F" w:rsidRDefault="000B3C4F" w:rsidP="00601047">
            <w:pPr>
              <w:pStyle w:val="affe"/>
              <w:framePr w:hSpace="0" w:wrap="auto" w:vAnchor="margin" w:hAnchor="text" w:yAlign="inline"/>
            </w:pPr>
            <w:r w:rsidRPr="000B3C4F">
              <w:rPr>
                <w:rFonts w:hint="eastAsia"/>
              </w:rPr>
              <w:t>中堅・中小企業等向け デジタルガバナンス・コード 実践の手引き2.0</w:t>
            </w:r>
          </w:p>
        </w:tc>
        <w:tc>
          <w:tcPr>
            <w:tcW w:w="5216" w:type="dxa"/>
            <w:tcBorders>
              <w:top w:val="single" w:sz="4" w:space="0" w:color="auto"/>
              <w:left w:val="single" w:sz="4" w:space="0" w:color="auto"/>
              <w:bottom w:val="single" w:sz="4" w:space="0" w:color="auto"/>
              <w:right w:val="single" w:sz="4" w:space="0" w:color="auto"/>
            </w:tcBorders>
            <w:hideMark/>
          </w:tcPr>
          <w:p w14:paraId="1B68679B" w14:textId="77777777" w:rsidR="000B3C4F" w:rsidRPr="000B3C4F" w:rsidRDefault="000B3C4F" w:rsidP="00601047">
            <w:pPr>
              <w:pStyle w:val="affe"/>
              <w:framePr w:hSpace="0" w:wrap="auto" w:vAnchor="margin" w:hAnchor="text" w:yAlign="inline"/>
            </w:pPr>
            <w:r w:rsidRPr="000B3C4F">
              <w:rPr>
                <w:rFonts w:hint="eastAsia"/>
              </w:rPr>
              <w:t>https://www.meti.go.jp/policy/it_policy/investment/dx-chushoguidebook/tebiki2-0.pdf</w:t>
            </w:r>
          </w:p>
        </w:tc>
      </w:tr>
      <w:tr w:rsidR="000B3C4F" w:rsidRPr="000B3C4F" w14:paraId="719ECC85" w14:textId="77777777" w:rsidTr="000B3C4F">
        <w:tc>
          <w:tcPr>
            <w:tcW w:w="5240"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4004F633" w14:textId="77777777" w:rsidR="000B3C4F" w:rsidRPr="000B3C4F" w:rsidRDefault="000B3C4F" w:rsidP="00601047">
            <w:pPr>
              <w:pStyle w:val="affe"/>
              <w:framePr w:hSpace="0" w:wrap="auto" w:vAnchor="margin" w:hAnchor="text" w:yAlign="inline"/>
            </w:pPr>
            <w:r w:rsidRPr="000B3C4F">
              <w:rPr>
                <w:rFonts w:hint="eastAsia"/>
              </w:rPr>
              <w:t>企業経営のためのサイバーセキュリティの考え方の策定について</w:t>
            </w:r>
          </w:p>
        </w:tc>
        <w:tc>
          <w:tcPr>
            <w:tcW w:w="5216" w:type="dxa"/>
            <w:tcBorders>
              <w:top w:val="single" w:sz="4" w:space="0" w:color="auto"/>
              <w:left w:val="single" w:sz="4" w:space="0" w:color="auto"/>
              <w:bottom w:val="single" w:sz="4" w:space="0" w:color="auto"/>
              <w:right w:val="single" w:sz="4" w:space="0" w:color="auto"/>
            </w:tcBorders>
            <w:hideMark/>
          </w:tcPr>
          <w:p w14:paraId="1965CE0F" w14:textId="77777777" w:rsidR="000B3C4F" w:rsidRPr="000B3C4F" w:rsidRDefault="000B3C4F" w:rsidP="00601047">
            <w:pPr>
              <w:pStyle w:val="affe"/>
              <w:framePr w:hSpace="0" w:wrap="auto" w:vAnchor="margin" w:hAnchor="text" w:yAlign="inline"/>
            </w:pPr>
            <w:r w:rsidRPr="000B3C4F">
              <w:rPr>
                <w:rFonts w:hint="eastAsia"/>
              </w:rPr>
              <w:t>https://www.nisc.go.jp/pdf/council/cs/dai09/09shiryou07.pdf</w:t>
            </w:r>
          </w:p>
        </w:tc>
      </w:tr>
    </w:tbl>
    <w:p w14:paraId="7418F78F" w14:textId="5E689668" w:rsidR="000B3C4F" w:rsidRPr="000B3C4F" w:rsidRDefault="000B3C4F" w:rsidP="00D61C6D">
      <w:pPr>
        <w:ind w:firstLineChars="0" w:firstLine="0"/>
        <w:jc w:val="left"/>
      </w:pPr>
    </w:p>
    <w:p w14:paraId="7CDE22DB" w14:textId="77777777" w:rsidR="000B3C4F" w:rsidRPr="000B3C4F" w:rsidRDefault="000B3C4F" w:rsidP="002A6987">
      <w:pPr>
        <w:pStyle w:val="3"/>
      </w:pPr>
      <w:bookmarkStart w:id="1975" w:name="_Toc188349172"/>
      <w:r w:rsidRPr="000B3C4F">
        <w:rPr>
          <w:rFonts w:hint="eastAsia"/>
        </w:rPr>
        <w:t>第5章. 事例を知る：重大なインシデント発生から課題解決まで</w:t>
      </w:r>
      <w:bookmarkEnd w:id="1975"/>
    </w:p>
    <w:p w14:paraId="70EC19C7" w14:textId="77777777" w:rsidR="000B3C4F" w:rsidRPr="000B3C4F" w:rsidRDefault="000B3C4F" w:rsidP="00A575C1">
      <w:pPr>
        <w:pStyle w:val="aff4"/>
      </w:pPr>
      <w:r w:rsidRPr="000B3C4F">
        <w:rPr>
          <w:rFonts w:hint="eastAsia"/>
        </w:rPr>
        <w:t>5-1. 情報セキュリティの概況</w:t>
      </w:r>
    </w:p>
    <w:p w14:paraId="2CA5C8A0" w14:textId="77777777" w:rsidR="000B3C4F" w:rsidRPr="000B3C4F" w:rsidRDefault="000B3C4F" w:rsidP="00A575C1">
      <w:pPr>
        <w:pStyle w:val="aff4"/>
      </w:pPr>
      <w:r w:rsidRPr="000B3C4F">
        <w:rPr>
          <w:rFonts w:hint="eastAsia"/>
        </w:rPr>
        <w:t>5-2. 重大インシデント事例から学ぶ課題解決</w:t>
      </w:r>
    </w:p>
    <w:p w14:paraId="6F0E7A2A" w14:textId="77777777" w:rsidR="000B3C4F" w:rsidRPr="000B3C4F" w:rsidRDefault="000B3C4F" w:rsidP="00A575C1">
      <w:pPr>
        <w:pStyle w:val="aff4"/>
      </w:pPr>
      <w:r w:rsidRPr="000B3C4F">
        <w:rPr>
          <w:rFonts w:hint="eastAsia"/>
        </w:rPr>
        <w:t>5-3. 実際の被害事例から見るケーススタディー</w:t>
      </w:r>
    </w:p>
    <w:p w14:paraId="19718782" w14:textId="77777777" w:rsidR="000B3C4F" w:rsidRPr="000B3C4F" w:rsidRDefault="000B3C4F" w:rsidP="000B3C4F">
      <w:pPr>
        <w:jc w:val="left"/>
      </w:pPr>
    </w:p>
    <w:tbl>
      <w:tblPr>
        <w:tblStyle w:val="aa"/>
        <w:tblW w:w="0" w:type="auto"/>
        <w:tblLook w:val="04A0" w:firstRow="1" w:lastRow="0" w:firstColumn="1" w:lastColumn="0" w:noHBand="0" w:noVBand="1"/>
      </w:tblPr>
      <w:tblGrid>
        <w:gridCol w:w="10456"/>
      </w:tblGrid>
      <w:tr w:rsidR="000B3C4F" w:rsidRPr="000B3C4F" w14:paraId="43C1DA4D"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F5597"/>
            <w:hideMark/>
          </w:tcPr>
          <w:p w14:paraId="33684F95" w14:textId="77777777" w:rsidR="000B3C4F" w:rsidRPr="000B3C4F" w:rsidRDefault="000B3C4F" w:rsidP="00A575C1">
            <w:pPr>
              <w:pStyle w:val="aff0"/>
            </w:pPr>
            <w:r w:rsidRPr="000B3C4F">
              <w:rPr>
                <w:rFonts w:hint="eastAsia"/>
              </w:rPr>
              <w:t>章の目的</w:t>
            </w:r>
          </w:p>
        </w:tc>
      </w:tr>
      <w:tr w:rsidR="000B3C4F" w:rsidRPr="000B3C4F" w14:paraId="06B27754"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7EE08746" w14:textId="22370DDA" w:rsidR="000B3C4F" w:rsidRPr="000B3C4F" w:rsidRDefault="000B3C4F" w:rsidP="00A575C1">
            <w:pPr>
              <w:pStyle w:val="afff6"/>
            </w:pPr>
            <w:r w:rsidRPr="000B3C4F">
              <w:rPr>
                <w:rFonts w:hint="eastAsia"/>
              </w:rPr>
              <w:t>第5章では、近年の</w:t>
            </w:r>
            <w:bookmarkStart w:id="1976" w:name="■サイバー攻撃27ー5"/>
            <w:r w:rsidR="00516A65">
              <w:fldChar w:fldCharType="begin"/>
            </w:r>
            <w:r w:rsidR="00516A65">
              <w:rPr>
                <w:rFonts w:hint="eastAsia"/>
              </w:rPr>
              <w:instrText xml:space="preserve">HYPERLINK </w:instrText>
            </w:r>
            <w:r w:rsidR="00516A65">
              <w:instrText xml:space="preserve"> \l "</w:instrText>
            </w:r>
            <w:r w:rsidR="00516A65">
              <w:rPr>
                <w:rFonts w:hint="eastAsia"/>
              </w:rPr>
              <w:instrText>■サイバー攻撃</w:instrText>
            </w:r>
            <w:r w:rsidR="00516A65">
              <w:instrText>"</w:instrText>
            </w:r>
            <w:r w:rsidR="00516A65">
              <w:fldChar w:fldCharType="separate"/>
            </w:r>
            <w:r w:rsidRPr="00516A65">
              <w:rPr>
                <w:rStyle w:val="a7"/>
                <w:rFonts w:hint="eastAsia"/>
              </w:rPr>
              <w:t>サイバー攻撃</w:t>
            </w:r>
            <w:bookmarkEnd w:id="1976"/>
            <w:r w:rsidR="00516A65">
              <w:fldChar w:fldCharType="end"/>
            </w:r>
            <w:r w:rsidRPr="000B3C4F">
              <w:rPr>
                <w:rFonts w:hint="eastAsia"/>
              </w:rPr>
              <w:t>の傾向や手法を、実際のインシデント事例など通して把握し、それらの脅威に対するセキュリティ対策や、実際に被害にあってしまった際の対応方法について学ぶことを目的とします。</w:t>
            </w:r>
          </w:p>
        </w:tc>
      </w:tr>
      <w:tr w:rsidR="000B3C4F" w:rsidRPr="000B3C4F" w14:paraId="0035E155"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F5597"/>
            <w:hideMark/>
          </w:tcPr>
          <w:p w14:paraId="07987E67" w14:textId="77777777" w:rsidR="000B3C4F" w:rsidRPr="000B3C4F" w:rsidRDefault="000B3C4F" w:rsidP="00A575C1">
            <w:pPr>
              <w:pStyle w:val="aff0"/>
            </w:pPr>
            <w:r w:rsidRPr="000B3C4F">
              <w:rPr>
                <w:rFonts w:hint="eastAsia"/>
              </w:rPr>
              <w:t>主な達成目標</w:t>
            </w:r>
          </w:p>
        </w:tc>
      </w:tr>
      <w:tr w:rsidR="000B3C4F" w:rsidRPr="000B3C4F" w14:paraId="68DE838E"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2E1217ED" w14:textId="77777777" w:rsidR="000B3C4F" w:rsidRPr="000B3C4F" w:rsidRDefault="000B3C4F" w:rsidP="00892C01">
            <w:pPr>
              <w:pStyle w:val="afff6"/>
              <w:numPr>
                <w:ilvl w:val="0"/>
                <w:numId w:val="525"/>
              </w:numPr>
            </w:pPr>
            <w:r w:rsidRPr="000B3C4F">
              <w:rPr>
                <w:rFonts w:hint="eastAsia"/>
              </w:rPr>
              <w:t>近年のサイバー攻撃の傾向や手法を理解すること</w:t>
            </w:r>
          </w:p>
          <w:p w14:paraId="072CB2B9" w14:textId="77777777" w:rsidR="000B3C4F" w:rsidRPr="000B3C4F" w:rsidRDefault="000B3C4F" w:rsidP="00892C01">
            <w:pPr>
              <w:pStyle w:val="afff6"/>
              <w:numPr>
                <w:ilvl w:val="0"/>
                <w:numId w:val="525"/>
              </w:numPr>
            </w:pPr>
            <w:r w:rsidRPr="000B3C4F">
              <w:rPr>
                <w:rFonts w:hint="eastAsia"/>
              </w:rPr>
              <w:t>実際の被害事例を通して脅威に対するセキュリティ対策や予防方法を理解すること</w:t>
            </w:r>
          </w:p>
          <w:p w14:paraId="58D119FA" w14:textId="77777777" w:rsidR="000B3C4F" w:rsidRPr="000B3C4F" w:rsidRDefault="000B3C4F" w:rsidP="00892C01">
            <w:pPr>
              <w:pStyle w:val="afff6"/>
              <w:numPr>
                <w:ilvl w:val="0"/>
                <w:numId w:val="525"/>
              </w:numPr>
            </w:pPr>
            <w:r w:rsidRPr="000B3C4F">
              <w:rPr>
                <w:rFonts w:hint="eastAsia"/>
              </w:rPr>
              <w:t>脅威の検知から、復旧・再発防止処置までの流れを理解すること</w:t>
            </w:r>
          </w:p>
        </w:tc>
      </w:tr>
    </w:tbl>
    <w:p w14:paraId="3B69C277" w14:textId="77777777" w:rsidR="000B3C4F" w:rsidRPr="000B3C4F" w:rsidRDefault="000B3C4F" w:rsidP="000B3C4F">
      <w:pPr>
        <w:jc w:val="left"/>
      </w:pPr>
    </w:p>
    <w:tbl>
      <w:tblPr>
        <w:tblStyle w:val="aa"/>
        <w:tblW w:w="0" w:type="auto"/>
        <w:tblLook w:val="04A0" w:firstRow="1" w:lastRow="0" w:firstColumn="1" w:lastColumn="0" w:noHBand="0" w:noVBand="1"/>
      </w:tblPr>
      <w:tblGrid>
        <w:gridCol w:w="10456"/>
      </w:tblGrid>
      <w:tr w:rsidR="000B3C4F" w:rsidRPr="000B3C4F" w14:paraId="6F1BF8E6"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63562DF0" w14:textId="77777777" w:rsidR="000B3C4F" w:rsidRPr="000B3C4F" w:rsidRDefault="000B3C4F" w:rsidP="00A575C1">
            <w:pPr>
              <w:pStyle w:val="afff8"/>
            </w:pPr>
            <w:r w:rsidRPr="000B3C4F">
              <w:rPr>
                <w:rFonts w:hint="eastAsia"/>
              </w:rPr>
              <w:t>主なキーワード</w:t>
            </w:r>
          </w:p>
          <w:p w14:paraId="7C2D40CD" w14:textId="78A439C1" w:rsidR="000B3C4F" w:rsidRPr="000B3C4F" w:rsidRDefault="000B3C4F" w:rsidP="00A575C1">
            <w:pPr>
              <w:pStyle w:val="afff6"/>
            </w:pPr>
            <w:r w:rsidRPr="000B3C4F">
              <w:rPr>
                <w:rFonts w:hint="eastAsia"/>
              </w:rPr>
              <w:t>情報セキュリティ白書、情報セキュリティ10大脅威、</w:t>
            </w:r>
            <w:hyperlink w:anchor="■ランサムウェア" w:history="1">
              <w:r w:rsidRPr="00AD22DD">
                <w:rPr>
                  <w:rStyle w:val="a7"/>
                  <w:rFonts w:hint="eastAsia"/>
                </w:rPr>
                <w:t>ランサムウェア</w:t>
              </w:r>
            </w:hyperlink>
            <w:r w:rsidRPr="000B3C4F">
              <w:rPr>
                <w:rFonts w:hint="eastAsia"/>
              </w:rPr>
              <w:t>、</w:t>
            </w:r>
            <w:bookmarkStart w:id="1977" w:name="■サプライチェーン27ー5"/>
            <w:r w:rsidR="00AD22DD">
              <w:fldChar w:fldCharType="begin"/>
            </w:r>
            <w:r w:rsidR="00AD22DD">
              <w:rPr>
                <w:rFonts w:hint="eastAsia"/>
              </w:rPr>
              <w:instrText xml:space="preserve">HYPERLINK </w:instrText>
            </w:r>
            <w:r w:rsidR="00AD22DD">
              <w:instrText xml:space="preserve"> \l "</w:instrText>
            </w:r>
            <w:r w:rsidR="00AD22DD">
              <w:rPr>
                <w:rFonts w:hint="eastAsia"/>
              </w:rPr>
              <w:instrText>■サプライチェーン</w:instrText>
            </w:r>
            <w:r w:rsidR="00AD22DD">
              <w:instrText>"</w:instrText>
            </w:r>
            <w:r w:rsidR="00AD22DD">
              <w:fldChar w:fldCharType="separate"/>
            </w:r>
            <w:r w:rsidRPr="00AD22DD">
              <w:rPr>
                <w:rStyle w:val="a7"/>
                <w:rFonts w:hint="eastAsia"/>
              </w:rPr>
              <w:t>サプライチェーン</w:t>
            </w:r>
            <w:bookmarkEnd w:id="1977"/>
            <w:r w:rsidR="00AD22DD">
              <w:fldChar w:fldCharType="end"/>
            </w:r>
            <w:r w:rsidRPr="000B3C4F">
              <w:rPr>
                <w:rFonts w:hint="eastAsia"/>
              </w:rPr>
              <w:t>攻撃、テレワーク、脅威、インシデント、サイバー被害</w:t>
            </w:r>
          </w:p>
        </w:tc>
      </w:tr>
    </w:tbl>
    <w:p w14:paraId="1F287649" w14:textId="77777777" w:rsidR="000B3C4F" w:rsidRPr="000B3C4F" w:rsidRDefault="000B3C4F" w:rsidP="000B3C4F">
      <w:pPr>
        <w:jc w:val="left"/>
      </w:pPr>
    </w:p>
    <w:p w14:paraId="6E4E8331" w14:textId="77777777" w:rsidR="000B3C4F" w:rsidRPr="000B3C4F" w:rsidRDefault="000B3C4F" w:rsidP="00A575C1">
      <w:pPr>
        <w:pStyle w:val="5"/>
      </w:pPr>
      <w:r w:rsidRPr="000B3C4F">
        <w:rPr>
          <w:rFonts w:hint="eastAsia"/>
        </w:rPr>
        <w:t>要旨</w:t>
      </w:r>
    </w:p>
    <w:p w14:paraId="550BE33D" w14:textId="77777777" w:rsidR="000B3C4F" w:rsidRPr="000B3C4F" w:rsidRDefault="000B3C4F" w:rsidP="000B3C4F">
      <w:pPr>
        <w:jc w:val="left"/>
      </w:pPr>
    </w:p>
    <w:p w14:paraId="44197F7D" w14:textId="77777777" w:rsidR="000B3C4F" w:rsidRPr="000B3C4F" w:rsidRDefault="000B3C4F" w:rsidP="00A575C1">
      <w:pPr>
        <w:pStyle w:val="61"/>
      </w:pPr>
      <w:r w:rsidRPr="000B3C4F">
        <w:rPr>
          <w:rFonts w:hint="eastAsia"/>
        </w:rPr>
        <w:t>5章の全体概要</w:t>
      </w:r>
    </w:p>
    <w:p w14:paraId="213CC092" w14:textId="30759158" w:rsidR="000B3C4F" w:rsidRPr="000B3C4F" w:rsidRDefault="000B3C4F" w:rsidP="000B3C4F">
      <w:pPr>
        <w:jc w:val="left"/>
      </w:pPr>
      <w:r w:rsidRPr="000B3C4F">
        <w:rPr>
          <w:rFonts w:hint="eastAsia"/>
        </w:rPr>
        <w:t>５章では情報セキュリティ白書、情報セキュリティ10大脅威、最近のインシデント事例をもとに脅威事例を紹介し、脅威への対策や対応方法を説明しています。中でも、</w:t>
      </w:r>
      <w:bookmarkStart w:id="1978" w:name="■ランサムウェア27ー5"/>
      <w:r w:rsidRPr="000B3C4F">
        <w:rPr>
          <w:rFonts w:hint="eastAsia"/>
        </w:rPr>
        <w:t>ランサムウェア</w:t>
      </w:r>
      <w:bookmarkEnd w:id="1978"/>
      <w:r w:rsidRPr="000B3C4F">
        <w:rPr>
          <w:rFonts w:hint="eastAsia"/>
        </w:rPr>
        <w:t>やサプライチェーン攻撃は特に深刻な問題となっています。これらの攻撃は、自社の業務だけでなく取引先からの信用にも悪影響を及ぼす可能性があることに注意する必要があります。近年の攻撃は企業の規模に関係なく行われるため、中小企業にとっても、セキュリティ対策は不可欠なものになっています。</w:t>
      </w:r>
    </w:p>
    <w:p w14:paraId="32B45291" w14:textId="77777777" w:rsidR="000B3C4F" w:rsidRPr="000B3C4F" w:rsidRDefault="000B3C4F" w:rsidP="000B3C4F">
      <w:pPr>
        <w:jc w:val="left"/>
      </w:pPr>
    </w:p>
    <w:p w14:paraId="4AD060FD" w14:textId="77777777" w:rsidR="000B3C4F" w:rsidRPr="000B3C4F" w:rsidRDefault="000B3C4F" w:rsidP="00A575C1">
      <w:pPr>
        <w:pStyle w:val="7"/>
      </w:pPr>
      <w:r w:rsidRPr="000B3C4F">
        <w:rPr>
          <w:rFonts w:hint="eastAsia"/>
        </w:rPr>
        <w:t>5-1. 情報セキュリティの概況</w:t>
      </w:r>
    </w:p>
    <w:p w14:paraId="37259B5C" w14:textId="21EF1635" w:rsidR="000B3C4F" w:rsidRPr="000B3C4F" w:rsidRDefault="000B3C4F" w:rsidP="000B3C4F">
      <w:pPr>
        <w:jc w:val="left"/>
      </w:pPr>
      <w:r w:rsidRPr="000B3C4F">
        <w:rPr>
          <w:rFonts w:hint="eastAsia"/>
        </w:rPr>
        <w:t>「情報セキュリティ白書」や「情報セキュリティ10大脅威」を用いて、最新の脅威・</w:t>
      </w:r>
      <w:bookmarkStart w:id="1979" w:name="■脆弱性27ー5"/>
      <w:r w:rsidR="000813DA">
        <w:fldChar w:fldCharType="begin"/>
      </w:r>
      <w:r w:rsidR="000813DA">
        <w:rPr>
          <w:rFonts w:hint="eastAsia"/>
        </w:rPr>
        <w:instrText xml:space="preserve">HYPERLINK </w:instrText>
      </w:r>
      <w:r w:rsidR="000813DA">
        <w:instrText xml:space="preserve"> \l "</w:instrText>
      </w:r>
      <w:r w:rsidR="000813DA">
        <w:rPr>
          <w:rFonts w:hint="eastAsia"/>
        </w:rPr>
        <w:instrText>■脆弱性</w:instrText>
      </w:r>
      <w:r w:rsidR="000813DA">
        <w:instrText>"</w:instrText>
      </w:r>
      <w:r w:rsidR="000813DA">
        <w:fldChar w:fldCharType="separate"/>
      </w:r>
      <w:r w:rsidRPr="000813DA">
        <w:rPr>
          <w:rStyle w:val="a7"/>
          <w:rFonts w:hint="eastAsia"/>
        </w:rPr>
        <w:t>脆弱性</w:t>
      </w:r>
      <w:bookmarkEnd w:id="1979"/>
      <w:r w:rsidR="000813DA">
        <w:fldChar w:fldCharType="end"/>
      </w:r>
      <w:r w:rsidRPr="000B3C4F">
        <w:rPr>
          <w:rFonts w:hint="eastAsia"/>
        </w:rPr>
        <w:t>情報、攻撃の傾向や手法、セキュリティリスクなどを把握し、適切な予防策や対策を講じることが大切です。</w:t>
      </w:r>
    </w:p>
    <w:p w14:paraId="38C5DCE8" w14:textId="77777777" w:rsidR="000B3C4F" w:rsidRPr="000B3C4F" w:rsidRDefault="000B3C4F" w:rsidP="000B3C4F">
      <w:pPr>
        <w:jc w:val="left"/>
      </w:pPr>
    </w:p>
    <w:p w14:paraId="19B88ADF" w14:textId="4457C5D2" w:rsidR="000B3C4F" w:rsidRPr="000B3C4F" w:rsidRDefault="000B3C4F" w:rsidP="000B3C4F">
      <w:pPr>
        <w:jc w:val="left"/>
      </w:pPr>
      <w:r w:rsidRPr="000B3C4F">
        <w:rPr>
          <w:rFonts w:hint="eastAsia"/>
          <w:noProof/>
        </w:rPr>
        <w:drawing>
          <wp:anchor distT="0" distB="0" distL="114300" distR="114300" simplePos="0" relativeHeight="251656485" behindDoc="0" locked="0" layoutInCell="1" allowOverlap="1" wp14:anchorId="788EBE74" wp14:editId="17182F04">
            <wp:simplePos x="0" y="0"/>
            <wp:positionH relativeFrom="margin">
              <wp:posOffset>39370</wp:posOffset>
            </wp:positionH>
            <wp:positionV relativeFrom="paragraph">
              <wp:posOffset>0</wp:posOffset>
            </wp:positionV>
            <wp:extent cx="6548120" cy="1779270"/>
            <wp:effectExtent l="0" t="0" r="5080" b="0"/>
            <wp:wrapTopAndBottom/>
            <wp:docPr id="246571555" name="図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3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548120" cy="1779270"/>
                    </a:xfrm>
                    <a:prstGeom prst="rect">
                      <a:avLst/>
                    </a:prstGeom>
                    <a:noFill/>
                  </pic:spPr>
                </pic:pic>
              </a:graphicData>
            </a:graphic>
            <wp14:sizeRelH relativeFrom="margin">
              <wp14:pctWidth>0</wp14:pctWidth>
            </wp14:sizeRelH>
            <wp14:sizeRelV relativeFrom="margin">
              <wp14:pctHeight>0</wp14:pctHeight>
            </wp14:sizeRelV>
          </wp:anchor>
        </w:drawing>
      </w:r>
      <w:r w:rsidRPr="000B3C4F">
        <w:rPr>
          <w:rFonts w:hint="eastAsia"/>
          <w:noProof/>
        </w:rPr>
        <mc:AlternateContent>
          <mc:Choice Requires="wps">
            <w:drawing>
              <wp:anchor distT="0" distB="0" distL="114300" distR="114300" simplePos="0" relativeHeight="251656507" behindDoc="0" locked="0" layoutInCell="1" allowOverlap="1" wp14:anchorId="172D6965" wp14:editId="75F78F2C">
                <wp:simplePos x="0" y="0"/>
                <wp:positionH relativeFrom="margin">
                  <wp:align>center</wp:align>
                </wp:positionH>
                <wp:positionV relativeFrom="paragraph">
                  <wp:posOffset>1808480</wp:posOffset>
                </wp:positionV>
                <wp:extent cx="5612130" cy="243840"/>
                <wp:effectExtent l="0" t="0" r="0" b="0"/>
                <wp:wrapTopAndBottom/>
                <wp:docPr id="587402590" name="テキスト ボックス 313">
                  <a:extLst xmlns:a="http://schemas.openxmlformats.org/drawingml/2006/main">
                    <a:ext uri="{FF2B5EF4-FFF2-40B4-BE49-F238E27FC236}">
                      <a16:creationId xmlns:a16="http://schemas.microsoft.com/office/drawing/2014/main" id="{30E44ACE-1655-9C7F-F506-7FD6864CE36D}"/>
                    </a:ext>
                  </a:extLst>
                </wp:docPr>
                <wp:cNvGraphicFramePr/>
                <a:graphic xmlns:a="http://schemas.openxmlformats.org/drawingml/2006/main">
                  <a:graphicData uri="http://schemas.microsoft.com/office/word/2010/wordprocessingShape">
                    <wps:wsp>
                      <wps:cNvSpPr txBox="1"/>
                      <wps:spPr>
                        <a:xfrm>
                          <a:off x="0" y="0"/>
                          <a:ext cx="5612130" cy="243840"/>
                        </a:xfrm>
                        <a:prstGeom prst="rect">
                          <a:avLst/>
                        </a:prstGeom>
                        <a:noFill/>
                      </wps:spPr>
                      <wps:txbx>
                        <w:txbxContent>
                          <w:p w14:paraId="69EA4765" w14:textId="0A30EE90" w:rsidR="000B3C4F" w:rsidRDefault="000B3C4F" w:rsidP="000B3C4F">
                            <w:pPr>
                              <w:pStyle w:val="aff2"/>
                            </w:pPr>
                            <w:r>
                              <w:rPr>
                                <w:rFonts w:hint="eastAsia"/>
                              </w:rPr>
                              <w:t>図10</w:t>
                            </w:r>
                            <w:r w:rsidR="00EC14CA">
                              <w:rPr>
                                <w:rFonts w:hint="eastAsia"/>
                              </w:rPr>
                              <w:t>5</w:t>
                            </w:r>
                            <w:r>
                              <w:rPr>
                                <w:rFonts w:hint="eastAsia"/>
                              </w:rPr>
                              <w:t>. 情報セキュリティ白書・情報セキュリティ10大脅威の活用方法</w:t>
                            </w:r>
                          </w:p>
                        </w:txbxContent>
                      </wps:txbx>
                      <wps:bodyPr vertOverflow="clip" horzOverflow="clip" wrap="square" rtlCol="0">
                        <a:spAutoFit/>
                      </wps:bodyPr>
                    </wps:wsp>
                  </a:graphicData>
                </a:graphic>
                <wp14:sizeRelH relativeFrom="page">
                  <wp14:pctWidth>0</wp14:pctWidth>
                </wp14:sizeRelH>
                <wp14:sizeRelV relativeFrom="page">
                  <wp14:pctHeight>0</wp14:pctHeight>
                </wp14:sizeRelV>
              </wp:anchor>
            </w:drawing>
          </mc:Choice>
          <mc:Fallback>
            <w:pict>
              <v:shape w14:anchorId="172D6965" id="テキスト ボックス 313" o:spid="_x0000_s1254" type="#_x0000_t202" style="position:absolute;left:0;text-align:left;margin-left:0;margin-top:142.4pt;width:441.9pt;height:19.2pt;z-index:251656507;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" filled="f" stroked="f">
                <v:textbox style="mso-fit-shape-to-text:t">
                  <w:txbxContent>
                    <w:p w14:paraId="69EA4765" w14:textId="0A30EE90" w:rsidR="000B3C4F" w:rsidRDefault="000B3C4F" w:rsidP="000B3C4F">
                      <w:pPr>
                        <w:pStyle w:val="aff2"/>
                      </w:pPr>
                      <w:r>
                        <w:rPr>
                          <w:rFonts w:hint="eastAsia"/>
                        </w:rPr>
                        <w:t>図10</w:t>
                      </w:r>
                      <w:r w:rsidR="00EC14CA">
                        <w:rPr>
                          <w:rFonts w:hint="eastAsia"/>
                        </w:rPr>
                        <w:t>5</w:t>
                      </w:r>
                      <w:r>
                        <w:rPr>
                          <w:rFonts w:hint="eastAsia"/>
                        </w:rPr>
                        <w:t>. 情報セキュリティ白書・情報セキュリティ10大脅威の活用方法</w:t>
                      </w:r>
                    </w:p>
                  </w:txbxContent>
                </v:textbox>
                <w10:wrap type="topAndBottom" anchorx="margin"/>
              </v:shape>
            </w:pict>
          </mc:Fallback>
        </mc:AlternateContent>
      </w:r>
    </w:p>
    <w:p w14:paraId="57B457A4" w14:textId="77777777" w:rsidR="000B3C4F" w:rsidRPr="000B3C4F" w:rsidRDefault="000B3C4F" w:rsidP="00A575C1">
      <w:pPr>
        <w:pStyle w:val="7"/>
      </w:pPr>
      <w:r w:rsidRPr="000B3C4F">
        <w:rPr>
          <w:rFonts w:hint="eastAsia"/>
        </w:rPr>
        <w:t>5-2. 重大インシデント事例から学ぶ課題解決</w:t>
      </w:r>
    </w:p>
    <w:p w14:paraId="3C93051F" w14:textId="097360A9" w:rsidR="000B3C4F" w:rsidRPr="000B3C4F" w:rsidRDefault="000B3C4F" w:rsidP="000B3C4F">
      <w:pPr>
        <w:jc w:val="left"/>
      </w:pPr>
      <w:r w:rsidRPr="000B3C4F">
        <w:rPr>
          <w:rFonts w:hint="eastAsia"/>
        </w:rPr>
        <w:t>脅威に対する対応策の策定や、現在使用しているリスク戦略の改善、セキュリティ意識を向上させるには事例を学ぶ方法が有効です。</w:t>
      </w:r>
      <w:bookmarkStart w:id="1980" w:name="■IoT（アイ・オー・ティー）27ー5"/>
      <w:r w:rsidR="0028004B">
        <w:fldChar w:fldCharType="begin"/>
      </w:r>
      <w:r w:rsidR="0028004B">
        <w:rPr>
          <w:rFonts w:hint="eastAsia"/>
        </w:rPr>
        <w:instrText xml:space="preserve">HYPERLINK </w:instrText>
      </w:r>
      <w:r w:rsidR="0028004B">
        <w:instrText xml:space="preserve"> \l "</w:instrText>
      </w:r>
      <w:r w:rsidR="0028004B">
        <w:rPr>
          <w:rFonts w:hint="eastAsia"/>
        </w:rPr>
        <w:instrText>■</w:instrText>
      </w:r>
      <w:r w:rsidR="0028004B">
        <w:instrText>IoT（アイ・オー・ティー）"</w:instrText>
      </w:r>
      <w:r w:rsidR="0028004B">
        <w:fldChar w:fldCharType="separate"/>
      </w:r>
      <w:r w:rsidRPr="0028004B">
        <w:rPr>
          <w:rStyle w:val="a7"/>
          <w:rFonts w:hint="eastAsia"/>
        </w:rPr>
        <w:t>IoT</w:t>
      </w:r>
      <w:bookmarkEnd w:id="1980"/>
      <w:r w:rsidR="0028004B">
        <w:fldChar w:fldCharType="end"/>
      </w:r>
      <w:r w:rsidRPr="000B3C4F">
        <w:rPr>
          <w:rFonts w:hint="eastAsia"/>
        </w:rPr>
        <w:t>デバイスへの攻撃、</w:t>
      </w:r>
      <w:hyperlink w:anchor="■サプライチェーン" w:history="1">
        <w:r w:rsidRPr="00C741B7">
          <w:rPr>
            <w:rStyle w:val="a7"/>
            <w:rFonts w:hint="eastAsia"/>
          </w:rPr>
          <w:t>サプライチェーン</w:t>
        </w:r>
      </w:hyperlink>
      <w:r w:rsidRPr="000B3C4F">
        <w:rPr>
          <w:rFonts w:hint="eastAsia"/>
        </w:rPr>
        <w:t>を介した</w:t>
      </w:r>
      <w:bookmarkStart w:id="1981" w:name="■標的型メール攻撃27ー5"/>
      <w:r w:rsidR="00A06DD3">
        <w:fldChar w:fldCharType="begin"/>
      </w:r>
      <w:r w:rsidR="00A06DD3">
        <w:rPr>
          <w:rFonts w:hint="eastAsia"/>
        </w:rPr>
        <w:instrText xml:space="preserve">HYPERLINK </w:instrText>
      </w:r>
      <w:r w:rsidR="00A06DD3">
        <w:instrText xml:space="preserve"> \l "</w:instrText>
      </w:r>
      <w:r w:rsidR="00A06DD3">
        <w:rPr>
          <w:rFonts w:hint="eastAsia"/>
        </w:rPr>
        <w:instrText>■標的型メール攻撃</w:instrText>
      </w:r>
      <w:r w:rsidR="00A06DD3">
        <w:instrText>"</w:instrText>
      </w:r>
      <w:r w:rsidR="00A06DD3">
        <w:fldChar w:fldCharType="separate"/>
      </w:r>
      <w:r w:rsidRPr="00A06DD3">
        <w:rPr>
          <w:rStyle w:val="a7"/>
          <w:rFonts w:hint="eastAsia"/>
        </w:rPr>
        <w:t>標的型メール攻撃</w:t>
      </w:r>
      <w:bookmarkEnd w:id="1981"/>
      <w:r w:rsidR="00A06DD3">
        <w:fldChar w:fldCharType="end"/>
      </w:r>
      <w:r w:rsidRPr="000B3C4F">
        <w:rPr>
          <w:rFonts w:hint="eastAsia"/>
        </w:rPr>
        <w:t>、テレワーク環境での情報漏えい、ランサムウェアへの感染など、過去に発生したさまざまなインシデント事例を紹介しているので、何がうまく行かなかったのか、どのような手段が用いられたのか、どのような脆弱性が攻撃の対象となったのかなどが理解できます。</w:t>
      </w:r>
    </w:p>
    <w:p w14:paraId="6F38483B" w14:textId="77777777" w:rsidR="000B3C4F" w:rsidRPr="000B3C4F" w:rsidRDefault="000B3C4F" w:rsidP="000B3C4F">
      <w:pPr>
        <w:jc w:val="left"/>
      </w:pPr>
    </w:p>
    <w:p w14:paraId="5D37F4B2" w14:textId="77777777" w:rsidR="000B3C4F" w:rsidRPr="000B3C4F" w:rsidRDefault="000B3C4F" w:rsidP="00A575C1">
      <w:pPr>
        <w:pStyle w:val="7"/>
      </w:pPr>
      <w:r w:rsidRPr="000B3C4F">
        <w:rPr>
          <w:rFonts w:hint="eastAsia"/>
        </w:rPr>
        <w:t>5-3. 実際の被害事例から見るケーススタディー</w:t>
      </w:r>
    </w:p>
    <w:p w14:paraId="46B334D8" w14:textId="5D334F8B" w:rsidR="000B3C4F" w:rsidRPr="000B3C4F" w:rsidRDefault="000B3C4F" w:rsidP="000B3C4F">
      <w:pPr>
        <w:jc w:val="left"/>
      </w:pPr>
      <w:r w:rsidRPr="000B3C4F">
        <w:rPr>
          <w:rFonts w:hint="eastAsia"/>
          <w:noProof/>
        </w:rPr>
        <w:drawing>
          <wp:anchor distT="0" distB="0" distL="114300" distR="114300" simplePos="0" relativeHeight="251656505" behindDoc="0" locked="0" layoutInCell="1" allowOverlap="1" wp14:anchorId="443107E8" wp14:editId="5E8A9D29">
            <wp:simplePos x="0" y="0"/>
            <wp:positionH relativeFrom="margin">
              <wp:align>center</wp:align>
            </wp:positionH>
            <wp:positionV relativeFrom="paragraph">
              <wp:posOffset>867410</wp:posOffset>
            </wp:positionV>
            <wp:extent cx="5407660" cy="1408430"/>
            <wp:effectExtent l="0" t="0" r="2540" b="1270"/>
            <wp:wrapTopAndBottom/>
            <wp:docPr id="1315185752" name="図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4"/>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407660" cy="1408430"/>
                    </a:xfrm>
                    <a:prstGeom prst="rect">
                      <a:avLst/>
                    </a:prstGeom>
                    <a:noFill/>
                  </pic:spPr>
                </pic:pic>
              </a:graphicData>
            </a:graphic>
            <wp14:sizeRelH relativeFrom="page">
              <wp14:pctWidth>0</wp14:pctWidth>
            </wp14:sizeRelH>
            <wp14:sizeRelV relativeFrom="page">
              <wp14:pctHeight>0</wp14:pctHeight>
            </wp14:sizeRelV>
          </wp:anchor>
        </w:drawing>
      </w:r>
      <w:r w:rsidRPr="000B3C4F">
        <w:rPr>
          <w:rFonts w:hint="eastAsia"/>
          <w:noProof/>
        </w:rPr>
        <mc:AlternateContent>
          <mc:Choice Requires="wps">
            <w:drawing>
              <wp:anchor distT="0" distB="0" distL="114300" distR="114300" simplePos="0" relativeHeight="251656506" behindDoc="0" locked="0" layoutInCell="1" allowOverlap="1" wp14:anchorId="28091C4F" wp14:editId="06BC0424">
                <wp:simplePos x="0" y="0"/>
                <wp:positionH relativeFrom="margin">
                  <wp:align>center</wp:align>
                </wp:positionH>
                <wp:positionV relativeFrom="paragraph">
                  <wp:posOffset>2409825</wp:posOffset>
                </wp:positionV>
                <wp:extent cx="5612130" cy="243840"/>
                <wp:effectExtent l="0" t="0" r="0" b="0"/>
                <wp:wrapTopAndBottom/>
                <wp:docPr id="415812174" name="テキスト ボックス 311">
                  <a:extLst xmlns:a="http://schemas.openxmlformats.org/drawingml/2006/main">
                    <a:ext uri="{FF2B5EF4-FFF2-40B4-BE49-F238E27FC236}">
                      <a16:creationId xmlns:a16="http://schemas.microsoft.com/office/drawing/2014/main" id="{DAF545D1-51F9-F3EE-8E7F-6EB6186F9071}"/>
                    </a:ext>
                  </a:extLst>
                </wp:docPr>
                <wp:cNvGraphicFramePr/>
                <a:graphic xmlns:a="http://schemas.openxmlformats.org/drawingml/2006/main">
                  <a:graphicData uri="http://schemas.microsoft.com/office/word/2010/wordprocessingShape">
                    <wps:wsp>
                      <wps:cNvSpPr txBox="1"/>
                      <wps:spPr>
                        <a:xfrm>
                          <a:off x="0" y="0"/>
                          <a:ext cx="5612130" cy="243840"/>
                        </a:xfrm>
                        <a:prstGeom prst="rect">
                          <a:avLst/>
                        </a:prstGeom>
                        <a:noFill/>
                      </wps:spPr>
                      <wps:txbx>
                        <w:txbxContent>
                          <w:p w14:paraId="5BC1E25A" w14:textId="4112CB7E" w:rsidR="000B3C4F" w:rsidRDefault="000B3C4F" w:rsidP="000B3C4F">
                            <w:pPr>
                              <w:pStyle w:val="aff2"/>
                            </w:pPr>
                            <w:r>
                              <w:rPr>
                                <w:rFonts w:hint="eastAsia"/>
                              </w:rPr>
                              <w:t>図10</w:t>
                            </w:r>
                            <w:r w:rsidR="00EC14CA">
                              <w:rPr>
                                <w:rFonts w:hint="eastAsia"/>
                              </w:rPr>
                              <w:t>6</w:t>
                            </w:r>
                            <w:r>
                              <w:rPr>
                                <w:rFonts w:hint="eastAsia"/>
                              </w:rPr>
                              <w:t>. インシデント事例を通じて学べる内容</w:t>
                            </w:r>
                          </w:p>
                        </w:txbxContent>
                      </wps:txbx>
                      <wps:bodyPr vertOverflow="clip" horzOverflow="clip" wrap="square" rtlCol="0">
                        <a:spAutoFit/>
                      </wps:bodyPr>
                    </wps:wsp>
                  </a:graphicData>
                </a:graphic>
                <wp14:sizeRelH relativeFrom="page">
                  <wp14:pctWidth>0</wp14:pctWidth>
                </wp14:sizeRelH>
                <wp14:sizeRelV relativeFrom="page">
                  <wp14:pctHeight>0</wp14:pctHeight>
                </wp14:sizeRelV>
              </wp:anchor>
            </w:drawing>
          </mc:Choice>
          <mc:Fallback>
            <w:pict>
              <v:shape w14:anchorId="28091C4F" id="テキスト ボックス 311" o:spid="_x0000_s1255" type="#_x0000_t202" style="position:absolute;left:0;text-align:left;margin-left:0;margin-top:189.75pt;width:441.9pt;height:19.2pt;z-index:25165650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" filled="f" stroked="f">
                <v:textbox style="mso-fit-shape-to-text:t">
                  <w:txbxContent>
                    <w:p w14:paraId="5BC1E25A" w14:textId="4112CB7E" w:rsidR="000B3C4F" w:rsidRDefault="000B3C4F" w:rsidP="000B3C4F">
                      <w:pPr>
                        <w:pStyle w:val="aff2"/>
                      </w:pPr>
                      <w:r>
                        <w:rPr>
                          <w:rFonts w:hint="eastAsia"/>
                        </w:rPr>
                        <w:t>図10</w:t>
                      </w:r>
                      <w:r w:rsidR="00EC14CA">
                        <w:rPr>
                          <w:rFonts w:hint="eastAsia"/>
                        </w:rPr>
                        <w:t>6</w:t>
                      </w:r>
                      <w:r>
                        <w:rPr>
                          <w:rFonts w:hint="eastAsia"/>
                        </w:rPr>
                        <w:t>. インシデント事例を通じて学べる内容</w:t>
                      </w:r>
                    </w:p>
                  </w:txbxContent>
                </v:textbox>
                <w10:wrap type="topAndBottom" anchorx="margin"/>
              </v:shape>
            </w:pict>
          </mc:Fallback>
        </mc:AlternateContent>
      </w:r>
      <w:r w:rsidRPr="000B3C4F">
        <w:rPr>
          <w:rFonts w:hint="eastAsia"/>
        </w:rPr>
        <w:t>実践的な問題解決に役立つスキルを養うため、</w:t>
      </w:r>
      <w:bookmarkStart w:id="1982" w:name="■不正アクセス27ー5"/>
      <w:r w:rsidR="00F742D7">
        <w:fldChar w:fldCharType="begin"/>
      </w:r>
      <w:r w:rsidR="00F742D7">
        <w:rPr>
          <w:rFonts w:hint="eastAsia"/>
        </w:rPr>
        <w:instrText xml:space="preserve">HYPERLINK </w:instrText>
      </w:r>
      <w:r w:rsidR="00F742D7">
        <w:instrText xml:space="preserve"> \l "</w:instrText>
      </w:r>
      <w:r w:rsidR="00F742D7">
        <w:rPr>
          <w:rFonts w:hint="eastAsia"/>
        </w:rPr>
        <w:instrText>■不正アクセス</w:instrText>
      </w:r>
      <w:r w:rsidR="00F742D7">
        <w:instrText>"</w:instrText>
      </w:r>
      <w:r w:rsidR="00F742D7">
        <w:fldChar w:fldCharType="separate"/>
      </w:r>
      <w:r w:rsidRPr="00F742D7">
        <w:rPr>
          <w:rStyle w:val="a7"/>
          <w:rFonts w:hint="eastAsia"/>
        </w:rPr>
        <w:t>不正アクセス</w:t>
      </w:r>
      <w:bookmarkEnd w:id="1982"/>
      <w:r w:rsidR="00F742D7">
        <w:fldChar w:fldCharType="end"/>
      </w:r>
      <w:r w:rsidRPr="000B3C4F">
        <w:rPr>
          <w:rFonts w:hint="eastAsia"/>
        </w:rPr>
        <w:t>やランサムウェアのインシデント事例を通じて、被害が起きた原因の分析内容、効果的なセキュリティ対策や</w:t>
      </w:r>
      <w:bookmarkStart w:id="1983" w:name="■ベストプラクティス27ー5"/>
      <w:r w:rsidR="00310A05">
        <w:fldChar w:fldCharType="begin"/>
      </w:r>
      <w:r w:rsidR="00310A05">
        <w:rPr>
          <w:rFonts w:hint="eastAsia"/>
        </w:rPr>
        <w:instrText xml:space="preserve">HYPERLINK </w:instrText>
      </w:r>
      <w:r w:rsidR="00310A05">
        <w:instrText xml:space="preserve"> \l "</w:instrText>
      </w:r>
      <w:r w:rsidR="00310A05">
        <w:rPr>
          <w:rFonts w:hint="eastAsia"/>
        </w:rPr>
        <w:instrText>■ベストプラクティス</w:instrText>
      </w:r>
      <w:r w:rsidR="00310A05">
        <w:instrText>"</w:instrText>
      </w:r>
      <w:r w:rsidR="00310A05">
        <w:fldChar w:fldCharType="separate"/>
      </w:r>
      <w:r w:rsidRPr="00310A05">
        <w:rPr>
          <w:rStyle w:val="a7"/>
          <w:rFonts w:hint="eastAsia"/>
        </w:rPr>
        <w:t>ベストプラクティス</w:t>
      </w:r>
      <w:r w:rsidR="00310A05">
        <w:fldChar w:fldCharType="end"/>
      </w:r>
      <w:bookmarkEnd w:id="1983"/>
      <w:r w:rsidRPr="000B3C4F">
        <w:rPr>
          <w:rFonts w:hint="eastAsia"/>
        </w:rPr>
        <w:t>を紹介しています。</w:t>
      </w:r>
    </w:p>
    <w:p w14:paraId="63FF16B0" w14:textId="77777777" w:rsidR="000B3C4F" w:rsidRPr="000B3C4F" w:rsidRDefault="000B3C4F" w:rsidP="000B3C4F">
      <w:pPr>
        <w:jc w:val="left"/>
      </w:pPr>
    </w:p>
    <w:p w14:paraId="4C163E12" w14:textId="77777777" w:rsidR="000B3C4F" w:rsidRPr="000B3C4F" w:rsidRDefault="000B3C4F" w:rsidP="00A575C1">
      <w:pPr>
        <w:pStyle w:val="5"/>
      </w:pPr>
      <w:r w:rsidRPr="000B3C4F">
        <w:rPr>
          <w:rFonts w:hint="eastAsia"/>
        </w:rPr>
        <w:t>訴求ポイント</w:t>
      </w:r>
    </w:p>
    <w:p w14:paraId="0C58141B" w14:textId="77777777" w:rsidR="000B3C4F" w:rsidRPr="000B3C4F" w:rsidRDefault="000B3C4F" w:rsidP="00A575C1">
      <w:pPr>
        <w:pStyle w:val="aff4"/>
      </w:pPr>
      <w:r w:rsidRPr="000B3C4F">
        <w:rPr>
          <w:rFonts w:hint="eastAsia"/>
        </w:rPr>
        <w:t>章を通した気づき・学び</w:t>
      </w:r>
    </w:p>
    <w:p w14:paraId="2A0801F0" w14:textId="77777777" w:rsidR="000B3C4F" w:rsidRPr="000B3C4F" w:rsidRDefault="000B3C4F" w:rsidP="000B3C4F">
      <w:pPr>
        <w:jc w:val="left"/>
      </w:pPr>
      <w:r w:rsidRPr="000B3C4F">
        <w:rPr>
          <w:rFonts w:hint="eastAsia"/>
        </w:rPr>
        <w:t>最新の脅威・脆弱性情報、攻撃の傾向や手法、セキュリティリスクなどを把握することによって、適切な予防策や対策を講じることが可能になります。また、インシデント事例を学ぶことによってセキュリティ意識を高めることもできます。</w:t>
      </w:r>
    </w:p>
    <w:p w14:paraId="103F1B86" w14:textId="77777777" w:rsidR="000B3C4F" w:rsidRPr="000B3C4F" w:rsidRDefault="000B3C4F" w:rsidP="000B3C4F">
      <w:pPr>
        <w:jc w:val="left"/>
      </w:pPr>
    </w:p>
    <w:tbl>
      <w:tblPr>
        <w:tblStyle w:val="aa"/>
        <w:tblW w:w="0" w:type="auto"/>
        <w:tblLook w:val="04A0" w:firstRow="1" w:lastRow="0" w:firstColumn="1" w:lastColumn="0" w:noHBand="0" w:noVBand="1"/>
      </w:tblPr>
      <w:tblGrid>
        <w:gridCol w:w="10456"/>
      </w:tblGrid>
      <w:tr w:rsidR="000B3C4F" w:rsidRPr="000B3C4F" w14:paraId="50B3B060"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15E99" w:themeFill="text2" w:themeFillTint="BF"/>
            <w:hideMark/>
          </w:tcPr>
          <w:p w14:paraId="600F9428" w14:textId="77777777" w:rsidR="000B3C4F" w:rsidRPr="000B3C4F" w:rsidRDefault="000B3C4F" w:rsidP="00A575C1">
            <w:pPr>
              <w:pStyle w:val="aff0"/>
            </w:pPr>
            <w:r w:rsidRPr="000B3C4F">
              <w:rPr>
                <w:rFonts w:hint="eastAsia"/>
              </w:rPr>
              <w:t>認識していただきたい実施概要</w:t>
            </w:r>
          </w:p>
        </w:tc>
      </w:tr>
      <w:tr w:rsidR="000B3C4F" w:rsidRPr="000B3C4F" w14:paraId="02BE2799" w14:textId="77777777" w:rsidTr="00562620">
        <w:trPr>
          <w:trHeight w:val="234"/>
        </w:trPr>
        <w:tc>
          <w:tcPr>
            <w:tcW w:w="10456" w:type="dxa"/>
            <w:tcBorders>
              <w:top w:val="single" w:sz="4" w:space="0" w:color="auto"/>
              <w:left w:val="single" w:sz="4" w:space="0" w:color="auto"/>
              <w:bottom w:val="single" w:sz="4" w:space="0" w:color="auto"/>
              <w:right w:val="single" w:sz="4" w:space="0" w:color="auto"/>
            </w:tcBorders>
            <w:hideMark/>
          </w:tcPr>
          <w:p w14:paraId="188237A8" w14:textId="77777777" w:rsidR="000B3C4F" w:rsidRPr="000B3C4F" w:rsidRDefault="000B3C4F" w:rsidP="00892C01">
            <w:pPr>
              <w:pStyle w:val="afff6"/>
              <w:numPr>
                <w:ilvl w:val="0"/>
                <w:numId w:val="671"/>
              </w:numPr>
            </w:pPr>
            <w:r w:rsidRPr="000B3C4F">
              <w:rPr>
                <w:rFonts w:hint="eastAsia"/>
              </w:rPr>
              <w:t>情報セキュリティ白書や情報セキュリティ10大脅威を活用することによって、最新の脆弱性や脅威情報、攻撃の傾向や手法からセキュリティリスクを把握し、適切な予防策や対策を講じることができます。</w:t>
            </w:r>
          </w:p>
          <w:p w14:paraId="569DE745" w14:textId="77777777" w:rsidR="000B3C4F" w:rsidRPr="000B3C4F" w:rsidRDefault="000B3C4F" w:rsidP="00892C01">
            <w:pPr>
              <w:pStyle w:val="afff6"/>
              <w:numPr>
                <w:ilvl w:val="0"/>
                <w:numId w:val="671"/>
              </w:numPr>
            </w:pPr>
            <w:r w:rsidRPr="000B3C4F">
              <w:rPr>
                <w:rFonts w:hint="eastAsia"/>
              </w:rPr>
              <w:t>過去のインシデント事例から対策方法を学ぶことによって、脅威に対する対応策の策定や、現在使用しているリスク戦略の改善、セキュリティ意識の向上、今後起こり得るインシデントに対して適切な対応をすることができます。</w:t>
            </w:r>
          </w:p>
        </w:tc>
      </w:tr>
    </w:tbl>
    <w:tbl>
      <w:tblPr>
        <w:tblStyle w:val="aa"/>
        <w:tblpPr w:leftFromText="142" w:rightFromText="142" w:vertAnchor="text" w:horzAnchor="margin" w:tblpY="243"/>
        <w:tblW w:w="0" w:type="auto"/>
        <w:tblLook w:val="04A0" w:firstRow="1" w:lastRow="0" w:firstColumn="1" w:lastColumn="0" w:noHBand="0" w:noVBand="1"/>
      </w:tblPr>
      <w:tblGrid>
        <w:gridCol w:w="3964"/>
        <w:gridCol w:w="6492"/>
      </w:tblGrid>
      <w:tr w:rsidR="000B3C4F" w:rsidRPr="000B3C4F" w14:paraId="64B344F9" w14:textId="77777777" w:rsidTr="000B3C4F">
        <w:tc>
          <w:tcPr>
            <w:tcW w:w="10456" w:type="dxa"/>
            <w:gridSpan w:val="2"/>
            <w:tcBorders>
              <w:top w:val="single" w:sz="4" w:space="0" w:color="auto"/>
              <w:left w:val="single" w:sz="4" w:space="0" w:color="auto"/>
              <w:bottom w:val="single" w:sz="4" w:space="0" w:color="auto"/>
              <w:right w:val="single" w:sz="4" w:space="0" w:color="auto"/>
            </w:tcBorders>
            <w:hideMark/>
          </w:tcPr>
          <w:p w14:paraId="5401D0C7" w14:textId="77777777" w:rsidR="000B3C4F" w:rsidRPr="000B3C4F" w:rsidRDefault="000B3C4F" w:rsidP="00601047">
            <w:pPr>
              <w:pStyle w:val="affe"/>
              <w:framePr w:hSpace="0" w:wrap="auto" w:vAnchor="margin" w:hAnchor="text" w:yAlign="inline"/>
            </w:pPr>
            <w:r w:rsidRPr="000B3C4F">
              <w:rPr>
                <w:rFonts w:hint="eastAsia"/>
              </w:rPr>
              <w:t>詳細理解のため参考となる文献（参考文献）</w:t>
            </w:r>
          </w:p>
        </w:tc>
      </w:tr>
      <w:tr w:rsidR="000B3C4F" w:rsidRPr="000B3C4F" w14:paraId="404BECA0" w14:textId="77777777" w:rsidTr="000B3C4F">
        <w:tc>
          <w:tcPr>
            <w:tcW w:w="3964"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4C69FDC4" w14:textId="77777777" w:rsidR="000B3C4F" w:rsidRPr="000B3C4F" w:rsidRDefault="000B3C4F" w:rsidP="00601047">
            <w:pPr>
              <w:pStyle w:val="affe"/>
              <w:framePr w:hSpace="0" w:wrap="auto" w:vAnchor="margin" w:hAnchor="text" w:yAlign="inline"/>
            </w:pPr>
            <w:r w:rsidRPr="000B3C4F">
              <w:rPr>
                <w:rFonts w:hint="eastAsia"/>
              </w:rPr>
              <w:t>情報セキュリティ白書2023</w:t>
            </w:r>
          </w:p>
        </w:tc>
        <w:tc>
          <w:tcPr>
            <w:tcW w:w="6492" w:type="dxa"/>
            <w:tcBorders>
              <w:top w:val="single" w:sz="4" w:space="0" w:color="auto"/>
              <w:left w:val="single" w:sz="4" w:space="0" w:color="auto"/>
              <w:bottom w:val="single" w:sz="4" w:space="0" w:color="auto"/>
              <w:right w:val="single" w:sz="4" w:space="0" w:color="auto"/>
            </w:tcBorders>
            <w:hideMark/>
          </w:tcPr>
          <w:p w14:paraId="193924F8" w14:textId="77777777" w:rsidR="000B3C4F" w:rsidRPr="000B3C4F" w:rsidRDefault="000B3C4F" w:rsidP="00601047">
            <w:pPr>
              <w:pStyle w:val="affe"/>
              <w:framePr w:hSpace="0" w:wrap="auto" w:vAnchor="margin" w:hAnchor="text" w:yAlign="inline"/>
            </w:pPr>
            <w:r w:rsidRPr="000B3C4F">
              <w:rPr>
                <w:rFonts w:hint="eastAsia"/>
              </w:rPr>
              <w:t>https://www.ipa.go.jp/publish/wp-security/2023.html</w:t>
            </w:r>
          </w:p>
        </w:tc>
      </w:tr>
      <w:tr w:rsidR="000B3C4F" w:rsidRPr="000B3C4F" w14:paraId="060C5613" w14:textId="77777777" w:rsidTr="000B3C4F">
        <w:tc>
          <w:tcPr>
            <w:tcW w:w="3964"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3BC1883F" w14:textId="77777777" w:rsidR="000B3C4F" w:rsidRPr="000B3C4F" w:rsidRDefault="000B3C4F" w:rsidP="00601047">
            <w:pPr>
              <w:pStyle w:val="affe"/>
              <w:framePr w:hSpace="0" w:wrap="auto" w:vAnchor="margin" w:hAnchor="text" w:yAlign="inline"/>
            </w:pPr>
            <w:r w:rsidRPr="000B3C4F">
              <w:rPr>
                <w:rFonts w:hint="eastAsia"/>
              </w:rPr>
              <w:t>情報セキュリティ10大脅威 2024</w:t>
            </w:r>
          </w:p>
        </w:tc>
        <w:tc>
          <w:tcPr>
            <w:tcW w:w="6492" w:type="dxa"/>
            <w:tcBorders>
              <w:top w:val="single" w:sz="4" w:space="0" w:color="auto"/>
              <w:left w:val="single" w:sz="4" w:space="0" w:color="auto"/>
              <w:bottom w:val="single" w:sz="4" w:space="0" w:color="auto"/>
              <w:right w:val="single" w:sz="4" w:space="0" w:color="auto"/>
            </w:tcBorders>
            <w:hideMark/>
          </w:tcPr>
          <w:p w14:paraId="0A94B5BA" w14:textId="77777777" w:rsidR="000B3C4F" w:rsidRPr="000B3C4F" w:rsidRDefault="000B3C4F" w:rsidP="00601047">
            <w:pPr>
              <w:pStyle w:val="affe"/>
              <w:framePr w:hSpace="0" w:wrap="auto" w:vAnchor="margin" w:hAnchor="text" w:yAlign="inline"/>
            </w:pPr>
            <w:r w:rsidRPr="000B3C4F">
              <w:rPr>
                <w:rFonts w:hint="eastAsia"/>
              </w:rPr>
              <w:t>https://www.ipa.go.jp/security/10threats/10threats2024.html</w:t>
            </w:r>
          </w:p>
        </w:tc>
      </w:tr>
    </w:tbl>
    <w:p w14:paraId="224EBE8B" w14:textId="30684D00" w:rsidR="000B3C4F" w:rsidRPr="000B3C4F" w:rsidRDefault="000B3C4F" w:rsidP="003D0C33">
      <w:pPr>
        <w:ind w:firstLineChars="0" w:firstLine="0"/>
        <w:jc w:val="left"/>
      </w:pPr>
    </w:p>
    <w:p w14:paraId="41F09158" w14:textId="77777777" w:rsidR="000B3C4F" w:rsidRPr="000B3C4F" w:rsidRDefault="000B3C4F" w:rsidP="002A6987">
      <w:pPr>
        <w:pStyle w:val="3"/>
      </w:pPr>
      <w:bookmarkStart w:id="1984" w:name="_Toc188349173"/>
      <w:r w:rsidRPr="000B3C4F">
        <w:rPr>
          <w:rFonts w:hint="eastAsia"/>
        </w:rPr>
        <w:t>第6章. 企業経営で重要となるIT投資と投資としてのサイバーセキュリティ対策</w:t>
      </w:r>
      <w:bookmarkEnd w:id="1984"/>
    </w:p>
    <w:p w14:paraId="4504B54F" w14:textId="77777777" w:rsidR="000B3C4F" w:rsidRPr="000B3C4F" w:rsidRDefault="000B3C4F" w:rsidP="00A575C1">
      <w:pPr>
        <w:pStyle w:val="aff4"/>
      </w:pPr>
      <w:r w:rsidRPr="000B3C4F">
        <w:rPr>
          <w:rFonts w:hint="eastAsia"/>
        </w:rPr>
        <w:t>6-1. これからの企業経営で必要な観点：社会の動向</w:t>
      </w:r>
    </w:p>
    <w:p w14:paraId="60AC7775" w14:textId="77777777" w:rsidR="000B3C4F" w:rsidRPr="000B3C4F" w:rsidRDefault="000B3C4F" w:rsidP="00A575C1">
      <w:pPr>
        <w:pStyle w:val="aff4"/>
      </w:pPr>
      <w:r w:rsidRPr="000B3C4F">
        <w:rPr>
          <w:rFonts w:hint="eastAsia"/>
        </w:rPr>
        <w:t>6-2. 守りのIT投資と攻めのIT投資</w:t>
      </w:r>
    </w:p>
    <w:p w14:paraId="536FA296" w14:textId="77777777" w:rsidR="000B3C4F" w:rsidRPr="000B3C4F" w:rsidRDefault="000B3C4F" w:rsidP="00A575C1">
      <w:pPr>
        <w:pStyle w:val="aff4"/>
      </w:pPr>
      <w:r w:rsidRPr="000B3C4F">
        <w:rPr>
          <w:rFonts w:hint="eastAsia"/>
        </w:rPr>
        <w:t>6-3. 経営投資としてのサイバーセキュリティ対策</w:t>
      </w:r>
    </w:p>
    <w:p w14:paraId="7CBD4196" w14:textId="77777777" w:rsidR="000B3C4F" w:rsidRPr="000B3C4F" w:rsidRDefault="000B3C4F" w:rsidP="000B3C4F">
      <w:pPr>
        <w:jc w:val="left"/>
      </w:pPr>
    </w:p>
    <w:tbl>
      <w:tblPr>
        <w:tblStyle w:val="aa"/>
        <w:tblW w:w="0" w:type="auto"/>
        <w:tblLook w:val="04A0" w:firstRow="1" w:lastRow="0" w:firstColumn="1" w:lastColumn="0" w:noHBand="0" w:noVBand="1"/>
      </w:tblPr>
      <w:tblGrid>
        <w:gridCol w:w="10456"/>
      </w:tblGrid>
      <w:tr w:rsidR="000B3C4F" w:rsidRPr="000B3C4F" w14:paraId="60ADFC96" w14:textId="77777777" w:rsidTr="00A575C1">
        <w:trPr>
          <w:trHeight w:val="300"/>
        </w:trPr>
        <w:tc>
          <w:tcPr>
            <w:tcW w:w="10456" w:type="dxa"/>
            <w:tcBorders>
              <w:top w:val="single" w:sz="4" w:space="0" w:color="auto"/>
              <w:left w:val="single" w:sz="4" w:space="0" w:color="auto"/>
              <w:bottom w:val="single" w:sz="4" w:space="0" w:color="auto"/>
              <w:right w:val="single" w:sz="4" w:space="0" w:color="auto"/>
            </w:tcBorders>
            <w:shd w:val="clear" w:color="auto" w:fill="2F5597"/>
            <w:hideMark/>
          </w:tcPr>
          <w:p w14:paraId="038A0351" w14:textId="77777777" w:rsidR="000B3C4F" w:rsidRPr="000B3C4F" w:rsidRDefault="000B3C4F" w:rsidP="00A575C1">
            <w:pPr>
              <w:pStyle w:val="aff0"/>
            </w:pPr>
            <w:r w:rsidRPr="000B3C4F">
              <w:rPr>
                <w:rFonts w:hint="eastAsia"/>
              </w:rPr>
              <w:t>章の目的</w:t>
            </w:r>
          </w:p>
        </w:tc>
      </w:tr>
      <w:tr w:rsidR="000B3C4F" w:rsidRPr="000B3C4F" w14:paraId="1749F4D1"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0DBFEF3F" w14:textId="77777777" w:rsidR="000B3C4F" w:rsidRPr="000B3C4F" w:rsidRDefault="000B3C4F" w:rsidP="00A575C1">
            <w:pPr>
              <w:pStyle w:val="afff6"/>
            </w:pPr>
            <w:r w:rsidRPr="000B3C4F">
              <w:rPr>
                <w:rFonts w:hint="eastAsia"/>
              </w:rPr>
              <w:t>第6章では、これからの企業経営に必要な観点として、社会の動向、「守りのIT投資」や「攻めのIT投資」などのIT投資について学ぶことを目的とします。また、経営投資としてのセキュリティ対策の重要性を明確にすることを目的とします。</w:t>
            </w:r>
          </w:p>
        </w:tc>
      </w:tr>
      <w:tr w:rsidR="000B3C4F" w:rsidRPr="000B3C4F" w14:paraId="74905D9C"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F5597"/>
            <w:hideMark/>
          </w:tcPr>
          <w:p w14:paraId="0B41C0DC" w14:textId="77777777" w:rsidR="000B3C4F" w:rsidRPr="000B3C4F" w:rsidRDefault="000B3C4F" w:rsidP="00A575C1">
            <w:pPr>
              <w:pStyle w:val="aff0"/>
            </w:pPr>
            <w:r w:rsidRPr="000B3C4F">
              <w:rPr>
                <w:rFonts w:hint="eastAsia"/>
              </w:rPr>
              <w:t>主な達成目標</w:t>
            </w:r>
          </w:p>
        </w:tc>
      </w:tr>
      <w:tr w:rsidR="000B3C4F" w:rsidRPr="000B3C4F" w14:paraId="2E240EDC"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61641185" w14:textId="77777777" w:rsidR="000B3C4F" w:rsidRPr="000B3C4F" w:rsidRDefault="000B3C4F" w:rsidP="00892C01">
            <w:pPr>
              <w:pStyle w:val="afff6"/>
              <w:numPr>
                <w:ilvl w:val="0"/>
                <w:numId w:val="526"/>
              </w:numPr>
            </w:pPr>
            <w:r w:rsidRPr="000B3C4F">
              <w:rPr>
                <w:rFonts w:hint="eastAsia"/>
              </w:rPr>
              <w:t>社会の動向を把握し、現実社会とサイバー空間のつながりを理解すること</w:t>
            </w:r>
          </w:p>
          <w:p w14:paraId="5701123A" w14:textId="77777777" w:rsidR="000B3C4F" w:rsidRPr="000B3C4F" w:rsidRDefault="000B3C4F" w:rsidP="00892C01">
            <w:pPr>
              <w:pStyle w:val="afff6"/>
              <w:numPr>
                <w:ilvl w:val="0"/>
                <w:numId w:val="526"/>
              </w:numPr>
            </w:pPr>
            <w:r w:rsidRPr="000B3C4F">
              <w:rPr>
                <w:rFonts w:hint="eastAsia"/>
              </w:rPr>
              <w:t>IT投資としての「守りのIT投資」と「攻めのIT投資」を理解すること</w:t>
            </w:r>
          </w:p>
          <w:p w14:paraId="5F251F06" w14:textId="77777777" w:rsidR="000B3C4F" w:rsidRPr="000B3C4F" w:rsidRDefault="000B3C4F" w:rsidP="00892C01">
            <w:pPr>
              <w:pStyle w:val="afff6"/>
              <w:numPr>
                <w:ilvl w:val="0"/>
                <w:numId w:val="526"/>
              </w:numPr>
            </w:pPr>
            <w:r w:rsidRPr="000B3C4F">
              <w:rPr>
                <w:rFonts w:hint="eastAsia"/>
              </w:rPr>
              <w:t>経営投資としてのセキュリティ対策の重要性を理解すること</w:t>
            </w:r>
          </w:p>
        </w:tc>
      </w:tr>
    </w:tbl>
    <w:p w14:paraId="385AD40E" w14:textId="77777777" w:rsidR="000B3C4F" w:rsidRPr="000B3C4F" w:rsidRDefault="000B3C4F" w:rsidP="000B3C4F">
      <w:pPr>
        <w:jc w:val="left"/>
      </w:pPr>
    </w:p>
    <w:tbl>
      <w:tblPr>
        <w:tblStyle w:val="aa"/>
        <w:tblW w:w="0" w:type="auto"/>
        <w:tblLook w:val="04A0" w:firstRow="1" w:lastRow="0" w:firstColumn="1" w:lastColumn="0" w:noHBand="0" w:noVBand="1"/>
      </w:tblPr>
      <w:tblGrid>
        <w:gridCol w:w="10456"/>
      </w:tblGrid>
      <w:tr w:rsidR="000B3C4F" w:rsidRPr="000B3C4F" w14:paraId="3B56B515"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0F85F787" w14:textId="77777777" w:rsidR="000B3C4F" w:rsidRPr="000B3C4F" w:rsidRDefault="000B3C4F" w:rsidP="00A575C1">
            <w:pPr>
              <w:pStyle w:val="afff8"/>
            </w:pPr>
            <w:r w:rsidRPr="000B3C4F">
              <w:rPr>
                <w:rFonts w:hint="eastAsia"/>
              </w:rPr>
              <w:t>主なキーワード</w:t>
            </w:r>
          </w:p>
          <w:p w14:paraId="2175B2BD" w14:textId="77777777" w:rsidR="000B3C4F" w:rsidRPr="000B3C4F" w:rsidRDefault="000B3C4F" w:rsidP="00A575C1">
            <w:pPr>
              <w:pStyle w:val="afff6"/>
            </w:pPr>
            <w:r w:rsidRPr="000B3C4F">
              <w:rPr>
                <w:rFonts w:hint="eastAsia"/>
              </w:rPr>
              <w:t>守りのIT投資、攻めのIT投資</w:t>
            </w:r>
          </w:p>
        </w:tc>
      </w:tr>
    </w:tbl>
    <w:p w14:paraId="086DB7DB" w14:textId="77777777" w:rsidR="000B3C4F" w:rsidRPr="000B3C4F" w:rsidRDefault="000B3C4F" w:rsidP="000B3C4F">
      <w:pPr>
        <w:jc w:val="left"/>
      </w:pPr>
    </w:p>
    <w:p w14:paraId="7432FC23" w14:textId="77777777" w:rsidR="000B3C4F" w:rsidRPr="000B3C4F" w:rsidRDefault="000B3C4F" w:rsidP="00CC578B">
      <w:pPr>
        <w:pStyle w:val="5"/>
      </w:pPr>
      <w:r w:rsidRPr="000B3C4F">
        <w:rPr>
          <w:rFonts w:hint="eastAsia"/>
        </w:rPr>
        <w:t>要旨</w:t>
      </w:r>
    </w:p>
    <w:p w14:paraId="62FFB1AA" w14:textId="77777777" w:rsidR="000B3C4F" w:rsidRPr="000B3C4F" w:rsidRDefault="000B3C4F" w:rsidP="000B3C4F">
      <w:pPr>
        <w:jc w:val="left"/>
      </w:pPr>
    </w:p>
    <w:p w14:paraId="064FB6C8" w14:textId="77777777" w:rsidR="000B3C4F" w:rsidRPr="000B3C4F" w:rsidRDefault="000B3C4F" w:rsidP="00BC6F89">
      <w:pPr>
        <w:pStyle w:val="61"/>
      </w:pPr>
      <w:r w:rsidRPr="000B3C4F">
        <w:rPr>
          <w:rFonts w:hint="eastAsia"/>
        </w:rPr>
        <w:t>6章の全体概要</w:t>
      </w:r>
    </w:p>
    <w:p w14:paraId="3B23B8F9" w14:textId="77777777" w:rsidR="000B3C4F" w:rsidRPr="000B3C4F" w:rsidRDefault="000B3C4F" w:rsidP="000B3C4F">
      <w:pPr>
        <w:jc w:val="left"/>
      </w:pPr>
      <w:r w:rsidRPr="000B3C4F">
        <w:rPr>
          <w:rFonts w:hint="eastAsia"/>
        </w:rPr>
        <w:t>６章では、社会の動向を踏まえ、企業がセキュリティ対策と同時に進めるべきIT活用について説明しています。従来の業務効率化やコスト削減といった「守りのIT投資」と、DXに向けた「攻めのIT投資」の違いやそれぞれの特徴、主要なデジタル技術の活用方法について簡潔に紹介しています。特に日本企業には「攻めのIT投資」が不足しており、DXの推進を通じて競争力を強化することが必要だと言われています。</w:t>
      </w:r>
    </w:p>
    <w:p w14:paraId="647C09A3" w14:textId="77777777" w:rsidR="000B3C4F" w:rsidRPr="000B3C4F" w:rsidRDefault="000B3C4F" w:rsidP="000B3C4F">
      <w:pPr>
        <w:jc w:val="left"/>
      </w:pPr>
      <w:r w:rsidRPr="000B3C4F">
        <w:rPr>
          <w:rFonts w:hint="eastAsia"/>
        </w:rPr>
        <w:t>DX推進と同時に、適切なセキュリティ対策をとる必要があることを鑑み、経営者主体のサイバーセキュリティ対策の必要性とその要点についても解説しています。</w:t>
      </w:r>
    </w:p>
    <w:p w14:paraId="058AA29C" w14:textId="77777777" w:rsidR="000B3C4F" w:rsidRPr="000B3C4F" w:rsidRDefault="000B3C4F" w:rsidP="000B3C4F">
      <w:pPr>
        <w:jc w:val="left"/>
      </w:pPr>
    </w:p>
    <w:p w14:paraId="328CFFD5" w14:textId="77777777" w:rsidR="000B3C4F" w:rsidRPr="000B3C4F" w:rsidRDefault="000B3C4F" w:rsidP="00BC6F89">
      <w:pPr>
        <w:pStyle w:val="7"/>
      </w:pPr>
      <w:r w:rsidRPr="000B3C4F">
        <w:rPr>
          <w:rFonts w:hint="eastAsia"/>
        </w:rPr>
        <w:t>6-1.これからの企業経営で必要な観点：社会の動向</w:t>
      </w:r>
    </w:p>
    <w:p w14:paraId="663F5AF4" w14:textId="77777777" w:rsidR="000B3C4F" w:rsidRPr="000B3C4F" w:rsidRDefault="000B3C4F" w:rsidP="000B3C4F">
      <w:pPr>
        <w:jc w:val="left"/>
      </w:pPr>
      <w:r w:rsidRPr="000B3C4F">
        <w:rPr>
          <w:rFonts w:hint="eastAsia"/>
        </w:rPr>
        <w:t>社会の動向や、現実社会とサイバー空間のつながり、IT活用における課題を説明しています。</w:t>
      </w:r>
    </w:p>
    <w:p w14:paraId="279134E8" w14:textId="77777777" w:rsidR="000B3C4F" w:rsidRPr="000B3C4F" w:rsidRDefault="000B3C4F" w:rsidP="000B3C4F">
      <w:pPr>
        <w:jc w:val="left"/>
      </w:pPr>
    </w:p>
    <w:p w14:paraId="08A78233" w14:textId="77777777" w:rsidR="000B3C4F" w:rsidRPr="000B3C4F" w:rsidRDefault="000B3C4F" w:rsidP="000B3C4F">
      <w:pPr>
        <w:jc w:val="left"/>
      </w:pPr>
      <w:r w:rsidRPr="000B3C4F">
        <w:rPr>
          <w:rFonts w:hint="eastAsia"/>
        </w:rPr>
        <w:t>現実社会とサイバー空間のつながり</w:t>
      </w:r>
    </w:p>
    <w:p w14:paraId="1D3A90CF" w14:textId="3DB5FB57" w:rsidR="000B3C4F" w:rsidRPr="000B3C4F" w:rsidRDefault="000B3C4F" w:rsidP="000B3C4F">
      <w:pPr>
        <w:jc w:val="left"/>
      </w:pPr>
      <w:r w:rsidRPr="000B3C4F">
        <w:rPr>
          <w:rFonts w:hint="eastAsia"/>
        </w:rPr>
        <w:t>個人のインターネット利用率は1997年の9.2%から2022年には84.9%まで上昇し、情報入手やオンラインショッピング、SNSによる情報共有が日常化しています。政府は、サイバー空間とフィジカル空間の融合による新しい社会モデルとして</w:t>
      </w:r>
      <w:bookmarkStart w:id="1985" w:name="■Society5．027ー6"/>
      <w:r w:rsidR="00E01AE6">
        <w:fldChar w:fldCharType="begin"/>
      </w:r>
      <w:r w:rsidR="00E01AE6">
        <w:rPr>
          <w:rFonts w:hint="eastAsia"/>
        </w:rPr>
        <w:instrText xml:space="preserve">HYPERLINK </w:instrText>
      </w:r>
      <w:r w:rsidR="00E01AE6">
        <w:instrText xml:space="preserve"> \l "</w:instrText>
      </w:r>
      <w:r w:rsidR="00E01AE6">
        <w:rPr>
          <w:rFonts w:hint="eastAsia"/>
        </w:rPr>
        <w:instrText>■</w:instrText>
      </w:r>
      <w:r w:rsidR="00E01AE6">
        <w:instrText>Society5．0"</w:instrText>
      </w:r>
      <w:r w:rsidR="00E01AE6">
        <w:fldChar w:fldCharType="separate"/>
      </w:r>
      <w:r w:rsidRPr="00E01AE6">
        <w:rPr>
          <w:rStyle w:val="a7"/>
          <w:rFonts w:hint="eastAsia"/>
        </w:rPr>
        <w:t>Society5.0</w:t>
      </w:r>
      <w:bookmarkEnd w:id="1985"/>
      <w:r w:rsidR="00E01AE6">
        <w:fldChar w:fldCharType="end"/>
      </w:r>
      <w:r w:rsidRPr="000B3C4F">
        <w:rPr>
          <w:rFonts w:hint="eastAsia"/>
        </w:rPr>
        <w:t>を提唱しており、企業は生産性向上や課題解決のために現実空間とサイバー空間をつなぐCPS（サイバーフィジカルシステム）や</w:t>
      </w:r>
      <w:bookmarkStart w:id="1986" w:name="■IoT（アイ・オー・ティー）27ー6"/>
      <w:r w:rsidR="0028004B">
        <w:fldChar w:fldCharType="begin"/>
      </w:r>
      <w:r w:rsidR="0028004B">
        <w:rPr>
          <w:rFonts w:hint="eastAsia"/>
        </w:rPr>
        <w:instrText xml:space="preserve">HYPERLINK </w:instrText>
      </w:r>
      <w:r w:rsidR="0028004B">
        <w:instrText xml:space="preserve"> \l "</w:instrText>
      </w:r>
      <w:r w:rsidR="0028004B">
        <w:rPr>
          <w:rFonts w:hint="eastAsia"/>
        </w:rPr>
        <w:instrText>■</w:instrText>
      </w:r>
      <w:r w:rsidR="0028004B">
        <w:instrText>IoT（アイ・オー・ティー）"</w:instrText>
      </w:r>
      <w:r w:rsidR="0028004B">
        <w:fldChar w:fldCharType="separate"/>
      </w:r>
      <w:r w:rsidRPr="0028004B">
        <w:rPr>
          <w:rStyle w:val="a7"/>
          <w:rFonts w:hint="eastAsia"/>
        </w:rPr>
        <w:t>IoT</w:t>
      </w:r>
      <w:bookmarkEnd w:id="1986"/>
      <w:r w:rsidR="0028004B">
        <w:fldChar w:fldCharType="end"/>
      </w:r>
      <w:r w:rsidRPr="000B3C4F">
        <w:rPr>
          <w:rFonts w:hint="eastAsia"/>
        </w:rPr>
        <w:t>の活用が不可欠となってきています。</w:t>
      </w:r>
    </w:p>
    <w:p w14:paraId="6AD2041A" w14:textId="77777777" w:rsidR="000B3C4F" w:rsidRPr="000B3C4F" w:rsidRDefault="000B3C4F" w:rsidP="000B3C4F">
      <w:pPr>
        <w:jc w:val="left"/>
      </w:pPr>
    </w:p>
    <w:p w14:paraId="15F44E69" w14:textId="77777777" w:rsidR="000B3C4F" w:rsidRPr="000B3C4F" w:rsidRDefault="000B3C4F" w:rsidP="000B3C4F">
      <w:pPr>
        <w:jc w:val="left"/>
      </w:pPr>
      <w:r w:rsidRPr="000B3C4F">
        <w:rPr>
          <w:rFonts w:hint="eastAsia"/>
        </w:rPr>
        <w:t>IT活用における課題</w:t>
      </w:r>
    </w:p>
    <w:p w14:paraId="5870DA73" w14:textId="0155B111" w:rsidR="000B3C4F" w:rsidRPr="000B3C4F" w:rsidRDefault="000B3C4F" w:rsidP="000B3C4F">
      <w:pPr>
        <w:jc w:val="left"/>
      </w:pPr>
      <w:r w:rsidRPr="000B3C4F">
        <w:rPr>
          <w:rFonts w:hint="eastAsia"/>
        </w:rPr>
        <w:t>日本社会が</w:t>
      </w:r>
      <w:bookmarkStart w:id="1987" w:name="■デジタル化27ー6"/>
      <w:r w:rsidR="00347212">
        <w:fldChar w:fldCharType="begin"/>
      </w:r>
      <w:r w:rsidR="00347212">
        <w:rPr>
          <w:rFonts w:hint="eastAsia"/>
        </w:rPr>
        <w:instrText xml:space="preserve">HYPERLINK </w:instrText>
      </w:r>
      <w:r w:rsidR="00347212">
        <w:instrText xml:space="preserve"> \l "</w:instrText>
      </w:r>
      <w:r w:rsidR="00347212">
        <w:rPr>
          <w:rFonts w:hint="eastAsia"/>
        </w:rPr>
        <w:instrText>■デジタル化</w:instrText>
      </w:r>
      <w:r w:rsidR="00347212">
        <w:instrText>"</w:instrText>
      </w:r>
      <w:r w:rsidR="00347212">
        <w:fldChar w:fldCharType="separate"/>
      </w:r>
      <w:r w:rsidRPr="00347212">
        <w:rPr>
          <w:rStyle w:val="a7"/>
          <w:rFonts w:hint="eastAsia"/>
        </w:rPr>
        <w:t>デジタル化</w:t>
      </w:r>
      <w:bookmarkEnd w:id="1987"/>
      <w:r w:rsidR="00347212">
        <w:fldChar w:fldCharType="end"/>
      </w:r>
      <w:r w:rsidRPr="000B3C4F">
        <w:rPr>
          <w:rFonts w:hint="eastAsia"/>
        </w:rPr>
        <w:t>で後れをとった理由は次の６つです。</w:t>
      </w:r>
    </w:p>
    <w:tbl>
      <w:tblPr>
        <w:tblStyle w:val="aa"/>
        <w:tblW w:w="0" w:type="auto"/>
        <w:tblLook w:val="04A0" w:firstRow="1" w:lastRow="0" w:firstColumn="1" w:lastColumn="0" w:noHBand="0" w:noVBand="1"/>
      </w:tblPr>
      <w:tblGrid>
        <w:gridCol w:w="10456"/>
      </w:tblGrid>
      <w:tr w:rsidR="000B3C4F" w:rsidRPr="000B3C4F" w14:paraId="555E1751"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15E99" w:themeFill="text2" w:themeFillTint="BF"/>
            <w:hideMark/>
          </w:tcPr>
          <w:p w14:paraId="7C79527A" w14:textId="77777777" w:rsidR="000B3C4F" w:rsidRPr="000B3C4F" w:rsidRDefault="000B3C4F" w:rsidP="00BC6F89">
            <w:pPr>
              <w:pStyle w:val="aff0"/>
            </w:pPr>
            <w:r w:rsidRPr="000B3C4F">
              <w:rPr>
                <w:rFonts w:hint="eastAsia"/>
              </w:rPr>
              <w:t>我が国がデジタル化で後れをとった６つの理由</w:t>
            </w:r>
          </w:p>
        </w:tc>
      </w:tr>
      <w:bookmarkStart w:id="1988" w:name="■ICT27ー6"/>
      <w:tr w:rsidR="000B3C4F" w:rsidRPr="000B3C4F" w14:paraId="5A61E780"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15B16827" w14:textId="03EF7D9B" w:rsidR="000B3C4F" w:rsidRPr="000B3C4F" w:rsidRDefault="005D7F6B" w:rsidP="00892C01">
            <w:pPr>
              <w:pStyle w:val="afff6"/>
              <w:numPr>
                <w:ilvl w:val="0"/>
                <w:numId w:val="527"/>
              </w:numPr>
            </w:pPr>
            <w:r>
              <w:fldChar w:fldCharType="begin"/>
            </w:r>
            <w:r>
              <w:rPr>
                <w:rFonts w:hint="eastAsia"/>
              </w:rPr>
              <w:instrText xml:space="preserve">HYPERLINK </w:instrText>
            </w:r>
            <w:r>
              <w:instrText xml:space="preserve"> \l "</w:instrText>
            </w:r>
            <w:r>
              <w:rPr>
                <w:rFonts w:hint="eastAsia"/>
              </w:rPr>
              <w:instrText>■</w:instrText>
            </w:r>
            <w:r>
              <w:instrText>ICT"</w:instrText>
            </w:r>
            <w:r>
              <w:fldChar w:fldCharType="separate"/>
            </w:r>
            <w:r w:rsidR="000B3C4F" w:rsidRPr="005D7F6B">
              <w:rPr>
                <w:rStyle w:val="a7"/>
                <w:rFonts w:hint="eastAsia"/>
              </w:rPr>
              <w:t>ICT</w:t>
            </w:r>
            <w:bookmarkEnd w:id="1988"/>
            <w:r>
              <w:fldChar w:fldCharType="end"/>
            </w:r>
            <w:r w:rsidR="000B3C4F" w:rsidRPr="000B3C4F">
              <w:rPr>
                <w:rFonts w:hint="eastAsia"/>
              </w:rPr>
              <w:t>投資の低迷</w:t>
            </w:r>
          </w:p>
          <w:p w14:paraId="51F55EF5" w14:textId="77777777" w:rsidR="000B3C4F" w:rsidRPr="000B3C4F" w:rsidRDefault="000B3C4F" w:rsidP="00892C01">
            <w:pPr>
              <w:pStyle w:val="afff6"/>
              <w:numPr>
                <w:ilvl w:val="0"/>
                <w:numId w:val="527"/>
              </w:numPr>
            </w:pPr>
            <w:r w:rsidRPr="000B3C4F">
              <w:rPr>
                <w:rFonts w:hint="eastAsia"/>
              </w:rPr>
              <w:t>業務改革等を伴わないICT投資</w:t>
            </w:r>
          </w:p>
          <w:p w14:paraId="4D48BF16" w14:textId="77777777" w:rsidR="000B3C4F" w:rsidRPr="000B3C4F" w:rsidRDefault="000B3C4F" w:rsidP="00892C01">
            <w:pPr>
              <w:pStyle w:val="afff6"/>
              <w:numPr>
                <w:ilvl w:val="0"/>
                <w:numId w:val="527"/>
              </w:numPr>
            </w:pPr>
            <w:r w:rsidRPr="000B3C4F">
              <w:rPr>
                <w:rFonts w:hint="eastAsia"/>
              </w:rPr>
              <w:t>ICT人材の不足・偏在</w:t>
            </w:r>
          </w:p>
          <w:p w14:paraId="7AD77FE9" w14:textId="77777777" w:rsidR="000B3C4F" w:rsidRPr="000B3C4F" w:rsidRDefault="000B3C4F" w:rsidP="00892C01">
            <w:pPr>
              <w:pStyle w:val="afff6"/>
              <w:numPr>
                <w:ilvl w:val="0"/>
                <w:numId w:val="527"/>
              </w:numPr>
            </w:pPr>
            <w:r w:rsidRPr="000B3C4F">
              <w:rPr>
                <w:rFonts w:hint="eastAsia"/>
              </w:rPr>
              <w:t>過去の成功体験</w:t>
            </w:r>
          </w:p>
          <w:p w14:paraId="38531471" w14:textId="77777777" w:rsidR="000B3C4F" w:rsidRPr="000B3C4F" w:rsidRDefault="000B3C4F" w:rsidP="00892C01">
            <w:pPr>
              <w:pStyle w:val="afff6"/>
              <w:numPr>
                <w:ilvl w:val="0"/>
                <w:numId w:val="527"/>
              </w:numPr>
            </w:pPr>
            <w:r w:rsidRPr="000B3C4F">
              <w:rPr>
                <w:rFonts w:hint="eastAsia"/>
              </w:rPr>
              <w:t>デジタル化への不安感・抵抗感</w:t>
            </w:r>
          </w:p>
          <w:p w14:paraId="66440432" w14:textId="77777777" w:rsidR="000B3C4F" w:rsidRPr="000B3C4F" w:rsidRDefault="000B3C4F" w:rsidP="00892C01">
            <w:pPr>
              <w:pStyle w:val="afff6"/>
              <w:numPr>
                <w:ilvl w:val="0"/>
                <w:numId w:val="527"/>
              </w:numPr>
            </w:pPr>
            <w:r w:rsidRPr="000B3C4F">
              <w:rPr>
                <w:rFonts w:hint="eastAsia"/>
              </w:rPr>
              <w:t>デジタルリテラシーが十分ではない</w:t>
            </w:r>
          </w:p>
        </w:tc>
      </w:tr>
    </w:tbl>
    <w:p w14:paraId="78FB0492" w14:textId="77777777" w:rsidR="000B3C4F" w:rsidRPr="000B3C4F" w:rsidRDefault="000B3C4F" w:rsidP="000B3C4F">
      <w:pPr>
        <w:jc w:val="left"/>
      </w:pPr>
    </w:p>
    <w:p w14:paraId="50EB4488" w14:textId="77777777" w:rsidR="000B3C4F" w:rsidRPr="000B3C4F" w:rsidRDefault="000B3C4F" w:rsidP="00BC6F89">
      <w:pPr>
        <w:pStyle w:val="7"/>
      </w:pPr>
      <w:r w:rsidRPr="000B3C4F">
        <w:rPr>
          <w:rFonts w:hint="eastAsia"/>
        </w:rPr>
        <w:t>6-2. 守りのIT投資と攻めのIT投資</w:t>
      </w:r>
    </w:p>
    <w:p w14:paraId="6CB0FA08" w14:textId="77777777" w:rsidR="000B3C4F" w:rsidRPr="000B3C4F" w:rsidRDefault="000B3C4F" w:rsidP="00BC6F89">
      <w:pPr>
        <w:pStyle w:val="aff4"/>
      </w:pPr>
      <w:r w:rsidRPr="000B3C4F">
        <w:rPr>
          <w:rFonts w:hint="eastAsia"/>
        </w:rPr>
        <w:t>守りのIT投資と攻めのIT投資</w:t>
      </w:r>
    </w:p>
    <w:p w14:paraId="5C7502EF" w14:textId="401E7AF6" w:rsidR="000B3C4F" w:rsidRPr="000B3C4F" w:rsidRDefault="000B3C4F" w:rsidP="000B3C4F">
      <w:pPr>
        <w:jc w:val="left"/>
      </w:pPr>
      <w:r w:rsidRPr="000B3C4F">
        <w:rPr>
          <w:rFonts w:hint="eastAsia"/>
          <w:noProof/>
        </w:rPr>
        <mc:AlternateContent>
          <mc:Choice Requires="wps">
            <w:drawing>
              <wp:anchor distT="0" distB="0" distL="114300" distR="114300" simplePos="0" relativeHeight="251656487" behindDoc="0" locked="0" layoutInCell="1" allowOverlap="1" wp14:anchorId="008FD20D" wp14:editId="7613FE18">
                <wp:simplePos x="0" y="0"/>
                <wp:positionH relativeFrom="margin">
                  <wp:posOffset>516890</wp:posOffset>
                </wp:positionH>
                <wp:positionV relativeFrom="paragraph">
                  <wp:posOffset>2083171</wp:posOffset>
                </wp:positionV>
                <wp:extent cx="5612130" cy="345440"/>
                <wp:effectExtent l="0" t="0" r="0" b="0"/>
                <wp:wrapNone/>
                <wp:docPr id="1508516194" name="テキスト ボックス 310">
                  <a:extLst xmlns:a="http://schemas.openxmlformats.org/drawingml/2006/main">
                    <a:ext uri="{FF2B5EF4-FFF2-40B4-BE49-F238E27FC236}">
                      <a16:creationId xmlns:a16="http://schemas.microsoft.com/office/drawing/2014/main" id="{435EEEBB-F263-2BE1-CC8B-14325EE6523E}"/>
                    </a:ext>
                  </a:extLst>
                </wp:docPr>
                <wp:cNvGraphicFramePr/>
                <a:graphic xmlns:a="http://schemas.openxmlformats.org/drawingml/2006/main">
                  <a:graphicData uri="http://schemas.microsoft.com/office/word/2010/wordprocessingShape">
                    <wps:wsp>
                      <wps:cNvSpPr txBox="1"/>
                      <wps:spPr>
                        <a:xfrm>
                          <a:off x="0" y="0"/>
                          <a:ext cx="5612130" cy="345440"/>
                        </a:xfrm>
                        <a:prstGeom prst="rect">
                          <a:avLst/>
                        </a:prstGeom>
                        <a:noFill/>
                      </wps:spPr>
                      <wps:txbx>
                        <w:txbxContent>
                          <w:p w14:paraId="38158FC8" w14:textId="178690CA" w:rsidR="000B3C4F" w:rsidRDefault="000B3C4F" w:rsidP="000B3C4F">
                            <w:pPr>
                              <w:jc w:val="center"/>
                            </w:pPr>
                            <w:r>
                              <w:rPr>
                                <w:rFonts w:hint="eastAsia"/>
                              </w:rPr>
                              <w:t>図10</w:t>
                            </w:r>
                            <w:r w:rsidR="00EC14CA">
                              <w:rPr>
                                <w:rFonts w:hint="eastAsia"/>
                              </w:rPr>
                              <w:t>7</w:t>
                            </w:r>
                            <w:r>
                              <w:rPr>
                                <w:rFonts w:hint="eastAsia"/>
                              </w:rPr>
                              <w:t>. 守りのIT投資・攻めのIT投資</w:t>
                            </w:r>
                          </w:p>
                        </w:txbxContent>
                      </wps:txbx>
                      <wps:bodyPr vertOverflow="clip" horzOverflow="clip" wrap="square" rtlCol="0">
                        <a:spAutoFit/>
                      </wps:bodyPr>
                    </wps:wsp>
                  </a:graphicData>
                </a:graphic>
                <wp14:sizeRelH relativeFrom="page">
                  <wp14:pctWidth>0</wp14:pctWidth>
                </wp14:sizeRelH>
                <wp14:sizeRelV relativeFrom="page">
                  <wp14:pctHeight>0</wp14:pctHeight>
                </wp14:sizeRelV>
              </wp:anchor>
            </w:drawing>
          </mc:Choice>
          <mc:Fallback>
            <w:pict>
              <v:shape w14:anchorId="008FD20D" id="テキスト ボックス 310" o:spid="_x0000_s1256" type="#_x0000_t202" style="position:absolute;left:0;text-align:left;margin-left:40.7pt;margin-top:164.05pt;width:441.9pt;height:27.2pt;z-index:2516564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" filled="f" stroked="f">
                <v:textbox style="mso-fit-shape-to-text:t">
                  <w:txbxContent>
                    <w:p w14:paraId="38158FC8" w14:textId="178690CA" w:rsidR="000B3C4F" w:rsidRDefault="000B3C4F" w:rsidP="000B3C4F">
                      <w:pPr>
                        <w:jc w:val="center"/>
                      </w:pPr>
                      <w:r>
                        <w:rPr>
                          <w:rFonts w:hint="eastAsia"/>
                        </w:rPr>
                        <w:t>図10</w:t>
                      </w:r>
                      <w:r w:rsidR="00EC14CA">
                        <w:rPr>
                          <w:rFonts w:hint="eastAsia"/>
                        </w:rPr>
                        <w:t>7</w:t>
                      </w:r>
                      <w:r>
                        <w:rPr>
                          <w:rFonts w:hint="eastAsia"/>
                        </w:rPr>
                        <w:t>. 守りのIT投資・攻めのIT投資</w:t>
                      </w:r>
                    </w:p>
                  </w:txbxContent>
                </v:textbox>
                <w10:wrap anchorx="margin"/>
              </v:shape>
            </w:pict>
          </mc:Fallback>
        </mc:AlternateContent>
      </w:r>
      <w:r w:rsidRPr="000B3C4F">
        <w:rPr>
          <w:rFonts w:hint="eastAsia"/>
          <w:noProof/>
        </w:rPr>
        <w:drawing>
          <wp:anchor distT="0" distB="0" distL="114300" distR="114300" simplePos="0" relativeHeight="251656486" behindDoc="0" locked="0" layoutInCell="1" allowOverlap="1" wp14:anchorId="2879FDE9" wp14:editId="15D06088">
            <wp:simplePos x="0" y="0"/>
            <wp:positionH relativeFrom="column">
              <wp:posOffset>942975</wp:posOffset>
            </wp:positionH>
            <wp:positionV relativeFrom="paragraph">
              <wp:posOffset>1159510</wp:posOffset>
            </wp:positionV>
            <wp:extent cx="5168265" cy="974725"/>
            <wp:effectExtent l="0" t="0" r="0" b="0"/>
            <wp:wrapTopAndBottom/>
            <wp:docPr id="1796494268" name="図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3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168265" cy="974725"/>
                    </a:xfrm>
                    <a:prstGeom prst="rect">
                      <a:avLst/>
                    </a:prstGeom>
                    <a:noFill/>
                  </pic:spPr>
                </pic:pic>
              </a:graphicData>
            </a:graphic>
            <wp14:sizeRelH relativeFrom="margin">
              <wp14:pctWidth>0</wp14:pctWidth>
            </wp14:sizeRelH>
            <wp14:sizeRelV relativeFrom="margin">
              <wp14:pctHeight>0</wp14:pctHeight>
            </wp14:sizeRelV>
          </wp:anchor>
        </w:drawing>
      </w:r>
      <w:r w:rsidRPr="000B3C4F">
        <w:rPr>
          <w:rFonts w:hint="eastAsia"/>
        </w:rPr>
        <w:t>「攻めのIT投資」では、ITを活用して既存のビジネスの変革、新たな事業展開や新しいビジネスモデルの創出を行うことによって、新規市場の創出、収益拡大、販売力のアップを目指します。一方、「守りのIT投資」では、ITによる業務の効率化やコスト削減を目指します。この違いを意識し、「守りのIT投資」と「攻めのIT投資」のバランスをとることが大切です。</w:t>
      </w:r>
    </w:p>
    <w:p w14:paraId="0FFE78BF" w14:textId="77777777" w:rsidR="000B3C4F" w:rsidRPr="000B3C4F" w:rsidRDefault="000B3C4F" w:rsidP="000B3C4F">
      <w:pPr>
        <w:jc w:val="left"/>
      </w:pPr>
    </w:p>
    <w:p w14:paraId="306AFCC6" w14:textId="77777777" w:rsidR="000B3C4F" w:rsidRPr="000B3C4F" w:rsidRDefault="000B3C4F" w:rsidP="000B3C4F">
      <w:pPr>
        <w:jc w:val="left"/>
      </w:pPr>
    </w:p>
    <w:p w14:paraId="136FF30D" w14:textId="77777777" w:rsidR="000B3C4F" w:rsidRPr="000B3C4F" w:rsidRDefault="000B3C4F" w:rsidP="000B3C4F">
      <w:pPr>
        <w:jc w:val="left"/>
      </w:pPr>
      <w:r w:rsidRPr="000B3C4F">
        <w:rPr>
          <w:rFonts w:hint="eastAsia"/>
        </w:rPr>
        <w:t>次世代技術を活用したビジネス展開</w:t>
      </w:r>
    </w:p>
    <w:p w14:paraId="48CBF943" w14:textId="238612F4" w:rsidR="000B3C4F" w:rsidRDefault="000B3C4F" w:rsidP="000B3C4F">
      <w:pPr>
        <w:jc w:val="left"/>
      </w:pPr>
      <w:r w:rsidRPr="000B3C4F">
        <w:rPr>
          <w:rFonts w:hint="eastAsia"/>
        </w:rPr>
        <w:t>自社の将来のあるべき姿（将来のビジョン）の実現に必要な課題を明確にし、その課題を解決する必要がありますが、それに役立つのがデジタル技術の活用です。最近では、生成</w:t>
      </w:r>
      <w:bookmarkStart w:id="1989" w:name="■AI27ー6"/>
      <w:r w:rsidR="004B2DB5">
        <w:fldChar w:fldCharType="begin"/>
      </w:r>
      <w:r w:rsidR="004B2DB5">
        <w:rPr>
          <w:rFonts w:hint="eastAsia"/>
        </w:rPr>
        <w:instrText xml:space="preserve">HYPERLINK </w:instrText>
      </w:r>
      <w:r w:rsidR="004B2DB5">
        <w:instrText xml:space="preserve"> \l "</w:instrText>
      </w:r>
      <w:r w:rsidR="004B2DB5">
        <w:rPr>
          <w:rFonts w:hint="eastAsia"/>
        </w:rPr>
        <w:instrText>■</w:instrText>
      </w:r>
      <w:r w:rsidR="004B2DB5">
        <w:instrText>AI"</w:instrText>
      </w:r>
      <w:r w:rsidR="004B2DB5">
        <w:fldChar w:fldCharType="separate"/>
      </w:r>
      <w:r w:rsidRPr="004B2DB5">
        <w:rPr>
          <w:rStyle w:val="a7"/>
          <w:rFonts w:hint="eastAsia"/>
        </w:rPr>
        <w:t>AI</w:t>
      </w:r>
      <w:bookmarkEnd w:id="1989"/>
      <w:r w:rsidR="004B2DB5">
        <w:fldChar w:fldCharType="end"/>
      </w:r>
      <w:r w:rsidRPr="000B3C4F">
        <w:rPr>
          <w:rFonts w:hint="eastAsia"/>
        </w:rPr>
        <w:t>、IoT、クラウドサービス、チャットボットなどの新しい技術がビジネスで活用されるようになってきており、こうした新しい技術を含めたさまざまな技術やツールをうまく活用していくことが求められています。6章ではデジタル技術の活用に成功した企業の例を紹介しています。</w:t>
      </w:r>
    </w:p>
    <w:p w14:paraId="34C5264A" w14:textId="77777777" w:rsidR="00BC6F89" w:rsidRPr="000B3C4F" w:rsidRDefault="00BC6F89" w:rsidP="000B3C4F">
      <w:pPr>
        <w:jc w:val="left"/>
      </w:pPr>
    </w:p>
    <w:p w14:paraId="54265A60" w14:textId="77777777" w:rsidR="000B3C4F" w:rsidRPr="000B3C4F" w:rsidRDefault="000B3C4F" w:rsidP="00BC6F89">
      <w:pPr>
        <w:pStyle w:val="7"/>
      </w:pPr>
      <w:r w:rsidRPr="000B3C4F">
        <w:rPr>
          <w:rFonts w:hint="eastAsia"/>
        </w:rPr>
        <w:t>6-3. 経営投資としてのサイバーセキュリティ対策</w:t>
      </w:r>
    </w:p>
    <w:p w14:paraId="5E660950" w14:textId="3B7C9BB2" w:rsidR="000B3C4F" w:rsidRPr="000B3C4F" w:rsidRDefault="000B3C4F" w:rsidP="000B3C4F">
      <w:pPr>
        <w:jc w:val="left"/>
      </w:pPr>
      <w:r w:rsidRPr="000B3C4F">
        <w:rPr>
          <w:rFonts w:hint="eastAsia"/>
        </w:rPr>
        <w:t>DX推進と並行してサイバーセキュリティの確保に取り組むことが重要です。サイバーセキュリティ対策をおろそかにすれば、</w:t>
      </w:r>
      <w:bookmarkStart w:id="1990" w:name="■サイバー攻撃27ー6"/>
      <w:r w:rsidR="00BC46A9">
        <w:fldChar w:fldCharType="begin"/>
      </w:r>
      <w:r w:rsidR="00BC46A9">
        <w:rPr>
          <w:rFonts w:hint="eastAsia"/>
        </w:rPr>
        <w:instrText xml:space="preserve">HYPERLINK </w:instrText>
      </w:r>
      <w:r w:rsidR="00BC46A9">
        <w:instrText xml:space="preserve"> \l "</w:instrText>
      </w:r>
      <w:r w:rsidR="00BC46A9">
        <w:rPr>
          <w:rFonts w:hint="eastAsia"/>
        </w:rPr>
        <w:instrText>■サイバー攻撃</w:instrText>
      </w:r>
      <w:r w:rsidR="00BC46A9">
        <w:instrText>"</w:instrText>
      </w:r>
      <w:r w:rsidR="00BC46A9">
        <w:fldChar w:fldCharType="separate"/>
      </w:r>
      <w:r w:rsidRPr="00BC46A9">
        <w:rPr>
          <w:rStyle w:val="a7"/>
          <w:rFonts w:hint="eastAsia"/>
        </w:rPr>
        <w:t>サイバー攻撃</w:t>
      </w:r>
      <w:bookmarkEnd w:id="1990"/>
      <w:r w:rsidR="00BC46A9">
        <w:fldChar w:fldCharType="end"/>
      </w:r>
      <w:r w:rsidRPr="000B3C4F">
        <w:rPr>
          <w:rFonts w:hint="eastAsia"/>
        </w:rPr>
        <w:t>の標的となり、経営を揺るがすような被害にあう可能性があります。サイバーセキュリティ対策には経営判断が必要になるため、経営者がリーダーシップを発揮して対策を進める必要があります。経営者が重視すべきポイントは、次の3つです。</w:t>
      </w:r>
    </w:p>
    <w:p w14:paraId="0B80263F" w14:textId="77777777" w:rsidR="000B3C4F" w:rsidRPr="000B3C4F" w:rsidRDefault="000B3C4F" w:rsidP="000B3C4F">
      <w:pPr>
        <w:jc w:val="left"/>
      </w:pPr>
    </w:p>
    <w:tbl>
      <w:tblPr>
        <w:tblStyle w:val="aa"/>
        <w:tblW w:w="0" w:type="auto"/>
        <w:tblLook w:val="04A0" w:firstRow="1" w:lastRow="0" w:firstColumn="1" w:lastColumn="0" w:noHBand="0" w:noVBand="1"/>
      </w:tblPr>
      <w:tblGrid>
        <w:gridCol w:w="10456"/>
      </w:tblGrid>
      <w:tr w:rsidR="000B3C4F" w:rsidRPr="000B3C4F" w14:paraId="3A392036"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4E47ECBE" w14:textId="77777777" w:rsidR="000B3C4F" w:rsidRPr="000B3C4F" w:rsidRDefault="000B3C4F" w:rsidP="00D969E9">
            <w:pPr>
              <w:pStyle w:val="afff6"/>
            </w:pPr>
            <w:r w:rsidRPr="000B3C4F">
              <w:rPr>
                <w:rFonts w:hint="eastAsia"/>
              </w:rPr>
              <w:t>ポイント①：ビジネスの継続・発展にはITの活用が不可欠</w:t>
            </w:r>
          </w:p>
          <w:p w14:paraId="38521528" w14:textId="77777777" w:rsidR="000B3C4F" w:rsidRPr="000B3C4F" w:rsidRDefault="000B3C4F" w:rsidP="00D969E9">
            <w:pPr>
              <w:pStyle w:val="afff6"/>
            </w:pPr>
            <w:r w:rsidRPr="000B3C4F">
              <w:rPr>
                <w:rFonts w:hint="eastAsia"/>
              </w:rPr>
              <w:t>ポイント②：ITの活用にはサイバー攻撃への対策が必要</w:t>
            </w:r>
          </w:p>
          <w:p w14:paraId="40027B18" w14:textId="77777777" w:rsidR="000B3C4F" w:rsidRPr="000B3C4F" w:rsidRDefault="000B3C4F" w:rsidP="00D969E9">
            <w:pPr>
              <w:pStyle w:val="afff6"/>
            </w:pPr>
            <w:r w:rsidRPr="000B3C4F">
              <w:rPr>
                <w:rFonts w:hint="eastAsia"/>
              </w:rPr>
              <w:t>ポイント③：サイバーセキュリティ対策は経営者が自ら実行</w:t>
            </w:r>
          </w:p>
        </w:tc>
      </w:tr>
    </w:tbl>
    <w:p w14:paraId="3C957EF3" w14:textId="77777777" w:rsidR="000B3C4F" w:rsidRPr="000B3C4F" w:rsidRDefault="000B3C4F" w:rsidP="000B3C4F">
      <w:pPr>
        <w:jc w:val="left"/>
      </w:pPr>
    </w:p>
    <w:p w14:paraId="4E34071E" w14:textId="77777777" w:rsidR="000B3C4F" w:rsidRPr="000B3C4F" w:rsidRDefault="000B3C4F" w:rsidP="00D969E9">
      <w:pPr>
        <w:pStyle w:val="5"/>
      </w:pPr>
      <w:r w:rsidRPr="000B3C4F">
        <w:rPr>
          <w:rFonts w:hint="eastAsia"/>
        </w:rPr>
        <w:t>訴求ポイント</w:t>
      </w:r>
    </w:p>
    <w:p w14:paraId="3D01F7BE" w14:textId="77777777" w:rsidR="000B3C4F" w:rsidRPr="000B3C4F" w:rsidRDefault="000B3C4F" w:rsidP="00D969E9">
      <w:pPr>
        <w:pStyle w:val="aff4"/>
      </w:pPr>
      <w:r w:rsidRPr="000B3C4F">
        <w:rPr>
          <w:rFonts w:hint="eastAsia"/>
        </w:rPr>
        <w:t>章を通した気づき・学び</w:t>
      </w:r>
    </w:p>
    <w:p w14:paraId="0F8A18CE" w14:textId="77777777" w:rsidR="000B3C4F" w:rsidRPr="000B3C4F" w:rsidRDefault="000B3C4F" w:rsidP="000B3C4F">
      <w:pPr>
        <w:jc w:val="left"/>
      </w:pPr>
      <w:r w:rsidRPr="000B3C4F">
        <w:rPr>
          <w:rFonts w:hint="eastAsia"/>
        </w:rPr>
        <w:t>変化の激しい現代社会でビジネスを継続していくためには、従来のITを活用して業務効率化や生産を向上させることだけでなく、データやデジタル技術を活用して、顧客視点で新たな価値を創出する、DXを推進していくことが求められています。しかし、データやデジタル技術を活用する際に、サイバーセキュリティ対策を行わなければ、サイバー攻撃の標的となり、経営を揺るがすような被害を被ってしまう可能性があります。このような被害を受けないためにも、DXの推進と並行してサイバーセキュリティの確保に取り組むことが不可欠です。このサイバーセキュリティ対策は、経営者自らが主体となって指揮をする必要があります。</w:t>
      </w:r>
    </w:p>
    <w:p w14:paraId="3FE65613" w14:textId="77777777" w:rsidR="000B3C4F" w:rsidRPr="000B3C4F" w:rsidRDefault="000B3C4F" w:rsidP="000B3C4F">
      <w:pPr>
        <w:jc w:val="left"/>
      </w:pPr>
    </w:p>
    <w:tbl>
      <w:tblPr>
        <w:tblStyle w:val="aa"/>
        <w:tblW w:w="0" w:type="auto"/>
        <w:tblLook w:val="04A0" w:firstRow="1" w:lastRow="0" w:firstColumn="1" w:lastColumn="0" w:noHBand="0" w:noVBand="1"/>
      </w:tblPr>
      <w:tblGrid>
        <w:gridCol w:w="10456"/>
      </w:tblGrid>
      <w:tr w:rsidR="000B3C4F" w:rsidRPr="000B3C4F" w14:paraId="2960E686"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15E99" w:themeFill="text2" w:themeFillTint="BF"/>
            <w:hideMark/>
          </w:tcPr>
          <w:p w14:paraId="0280FC6F" w14:textId="2697E76A" w:rsidR="000B3C4F" w:rsidRPr="000B3C4F" w:rsidRDefault="00A75DCF" w:rsidP="00D969E9">
            <w:pPr>
              <w:pStyle w:val="aff0"/>
            </w:pPr>
            <w:r w:rsidRPr="00A75DCF">
              <w:rPr>
                <w:rFonts w:hint="eastAsia"/>
              </w:rPr>
              <w:t>認識していただきたい実施概要</w:t>
            </w:r>
          </w:p>
        </w:tc>
      </w:tr>
      <w:tr w:rsidR="000B3C4F" w:rsidRPr="000B3C4F" w14:paraId="1B6C1EE5"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05785F01" w14:textId="4CDA550F" w:rsidR="000B3C4F" w:rsidRPr="000B3C4F" w:rsidRDefault="000B3C4F" w:rsidP="00892C01">
            <w:pPr>
              <w:pStyle w:val="afff6"/>
              <w:numPr>
                <w:ilvl w:val="0"/>
                <w:numId w:val="672"/>
              </w:numPr>
            </w:pPr>
            <w:r w:rsidRPr="000B3C4F">
              <w:rPr>
                <w:rFonts w:hint="eastAsia"/>
              </w:rPr>
              <w:t>現実社会とサイバー空間のつながりや、Society5.0などといった社会の動向を把握することが、これからの企業経営で必要な観点となること</w:t>
            </w:r>
            <w:r w:rsidR="0073373F">
              <w:rPr>
                <w:rFonts w:hint="eastAsia"/>
              </w:rPr>
              <w:t>。</w:t>
            </w:r>
          </w:p>
          <w:p w14:paraId="75E155F1" w14:textId="424085B7" w:rsidR="000B3C4F" w:rsidRPr="000B3C4F" w:rsidRDefault="000B3C4F" w:rsidP="00892C01">
            <w:pPr>
              <w:pStyle w:val="afff6"/>
              <w:numPr>
                <w:ilvl w:val="0"/>
                <w:numId w:val="672"/>
              </w:numPr>
            </w:pPr>
            <w:r w:rsidRPr="000B3C4F">
              <w:rPr>
                <w:rFonts w:hint="eastAsia"/>
              </w:rPr>
              <w:t>IT投資には「攻め」と「守り」があり、近年特に重要性が増している攻めのIT投資について理解し、取り組むことが重要であること</w:t>
            </w:r>
            <w:r w:rsidR="0073373F">
              <w:rPr>
                <w:rFonts w:hint="eastAsia"/>
              </w:rPr>
              <w:t>。</w:t>
            </w:r>
          </w:p>
          <w:p w14:paraId="60AB01AC" w14:textId="1A63EE67" w:rsidR="000B3C4F" w:rsidRPr="000B3C4F" w:rsidRDefault="000B3C4F" w:rsidP="00892C01">
            <w:pPr>
              <w:pStyle w:val="afff6"/>
              <w:numPr>
                <w:ilvl w:val="0"/>
                <w:numId w:val="672"/>
              </w:numPr>
            </w:pPr>
            <w:r w:rsidRPr="000B3C4F">
              <w:rPr>
                <w:rFonts w:hint="eastAsia"/>
              </w:rPr>
              <w:t>DXの推進に伴い、データやデジタル技術の活用が進む中、サイバー攻撃の被害を防ぐためには、同時にサイバーセキュリティ対策に取り組むことが重要であること</w:t>
            </w:r>
            <w:r w:rsidR="0073373F">
              <w:rPr>
                <w:rFonts w:hint="eastAsia"/>
              </w:rPr>
              <w:t>。</w:t>
            </w:r>
          </w:p>
        </w:tc>
      </w:tr>
    </w:tbl>
    <w:p w14:paraId="1DE9F0E3" w14:textId="77777777" w:rsidR="000B3C4F" w:rsidRDefault="000B3C4F" w:rsidP="000B3C4F">
      <w:pPr>
        <w:jc w:val="left"/>
      </w:pPr>
    </w:p>
    <w:p w14:paraId="01A0B3C7" w14:textId="77777777" w:rsidR="005F4B35" w:rsidRPr="000B3C4F" w:rsidRDefault="005F4B35" w:rsidP="000B3C4F">
      <w:pPr>
        <w:jc w:val="left"/>
      </w:pPr>
    </w:p>
    <w:tbl>
      <w:tblPr>
        <w:tblStyle w:val="aa"/>
        <w:tblpPr w:leftFromText="142" w:rightFromText="142" w:vertAnchor="text" w:horzAnchor="margin" w:tblpY="230"/>
        <w:tblW w:w="0" w:type="auto"/>
        <w:tblLook w:val="04A0" w:firstRow="1" w:lastRow="0" w:firstColumn="1" w:lastColumn="0" w:noHBand="0" w:noVBand="1"/>
      </w:tblPr>
      <w:tblGrid>
        <w:gridCol w:w="3539"/>
        <w:gridCol w:w="6917"/>
      </w:tblGrid>
      <w:tr w:rsidR="000B3C4F" w:rsidRPr="000B3C4F" w14:paraId="32276110" w14:textId="77777777" w:rsidTr="000B3C4F">
        <w:tc>
          <w:tcPr>
            <w:tcW w:w="10456" w:type="dxa"/>
            <w:gridSpan w:val="2"/>
            <w:tcBorders>
              <w:top w:val="single" w:sz="4" w:space="0" w:color="auto"/>
              <w:left w:val="single" w:sz="4" w:space="0" w:color="auto"/>
              <w:bottom w:val="single" w:sz="4" w:space="0" w:color="auto"/>
              <w:right w:val="single" w:sz="4" w:space="0" w:color="auto"/>
            </w:tcBorders>
            <w:hideMark/>
          </w:tcPr>
          <w:p w14:paraId="32CB090F" w14:textId="77777777" w:rsidR="000B3C4F" w:rsidRPr="000B3C4F" w:rsidRDefault="000B3C4F" w:rsidP="00601047">
            <w:pPr>
              <w:pStyle w:val="affe"/>
              <w:framePr w:hSpace="0" w:wrap="auto" w:vAnchor="margin" w:hAnchor="text" w:yAlign="inline"/>
            </w:pPr>
            <w:r w:rsidRPr="000B3C4F">
              <w:rPr>
                <w:rFonts w:hint="eastAsia"/>
              </w:rPr>
              <w:t>詳細理解のため参考となる文献（参考文献）</w:t>
            </w:r>
          </w:p>
        </w:tc>
      </w:tr>
      <w:tr w:rsidR="000B3C4F" w:rsidRPr="000B3C4F" w14:paraId="3BA17A8C" w14:textId="77777777" w:rsidTr="000B3C4F">
        <w:tc>
          <w:tcPr>
            <w:tcW w:w="3539"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2BC369C5" w14:textId="77777777" w:rsidR="000B3C4F" w:rsidRPr="000B3C4F" w:rsidRDefault="000B3C4F" w:rsidP="00601047">
            <w:pPr>
              <w:pStyle w:val="affe"/>
              <w:framePr w:hSpace="0" w:wrap="auto" w:vAnchor="margin" w:hAnchor="text" w:yAlign="inline"/>
              <w:rPr>
                <w:lang w:eastAsia="zh-TW"/>
              </w:rPr>
            </w:pPr>
            <w:r w:rsidRPr="000B3C4F">
              <w:rPr>
                <w:rFonts w:hint="eastAsia"/>
                <w:lang w:eastAsia="zh-TW"/>
              </w:rPr>
              <w:t>情報通信白書令和3年版（総務省）</w:t>
            </w:r>
          </w:p>
        </w:tc>
        <w:tc>
          <w:tcPr>
            <w:tcW w:w="6917" w:type="dxa"/>
            <w:tcBorders>
              <w:top w:val="single" w:sz="4" w:space="0" w:color="auto"/>
              <w:left w:val="single" w:sz="4" w:space="0" w:color="auto"/>
              <w:bottom w:val="single" w:sz="4" w:space="0" w:color="auto"/>
              <w:right w:val="single" w:sz="4" w:space="0" w:color="auto"/>
            </w:tcBorders>
            <w:hideMark/>
          </w:tcPr>
          <w:p w14:paraId="02BD84EF" w14:textId="77777777" w:rsidR="000B3C4F" w:rsidRPr="000B3C4F" w:rsidRDefault="000B3C4F" w:rsidP="00601047">
            <w:pPr>
              <w:pStyle w:val="affe"/>
              <w:framePr w:hSpace="0" w:wrap="auto" w:vAnchor="margin" w:hAnchor="text" w:yAlign="inline"/>
            </w:pPr>
            <w:r w:rsidRPr="000B3C4F">
              <w:rPr>
                <w:rFonts w:hint="eastAsia"/>
              </w:rPr>
              <w:t>https://www.soumu.go.jp/johotsusintokei/whitepaper/ja/r03/pdf/01honpen.pdf</w:t>
            </w:r>
          </w:p>
        </w:tc>
      </w:tr>
      <w:tr w:rsidR="000B3C4F" w:rsidRPr="000B3C4F" w14:paraId="502B9B7C" w14:textId="77777777" w:rsidTr="000B3C4F">
        <w:tc>
          <w:tcPr>
            <w:tcW w:w="3539"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3CE72FC4" w14:textId="77777777" w:rsidR="000B3C4F" w:rsidRPr="000B3C4F" w:rsidRDefault="000B3C4F" w:rsidP="00601047">
            <w:pPr>
              <w:pStyle w:val="affe"/>
              <w:framePr w:hSpace="0" w:wrap="auto" w:vAnchor="margin" w:hAnchor="text" w:yAlign="inline"/>
            </w:pPr>
            <w:r w:rsidRPr="000B3C4F">
              <w:rPr>
                <w:rFonts w:hint="eastAsia"/>
              </w:rPr>
              <w:t>DX白書2023</w:t>
            </w:r>
          </w:p>
        </w:tc>
        <w:tc>
          <w:tcPr>
            <w:tcW w:w="6917" w:type="dxa"/>
            <w:tcBorders>
              <w:top w:val="single" w:sz="4" w:space="0" w:color="auto"/>
              <w:left w:val="single" w:sz="4" w:space="0" w:color="auto"/>
              <w:bottom w:val="single" w:sz="4" w:space="0" w:color="auto"/>
              <w:right w:val="single" w:sz="4" w:space="0" w:color="auto"/>
            </w:tcBorders>
            <w:hideMark/>
          </w:tcPr>
          <w:p w14:paraId="0C205A0F" w14:textId="77777777" w:rsidR="000B3C4F" w:rsidRPr="000B3C4F" w:rsidRDefault="000B3C4F" w:rsidP="00601047">
            <w:pPr>
              <w:pStyle w:val="affe"/>
              <w:framePr w:hSpace="0" w:wrap="auto" w:vAnchor="margin" w:hAnchor="text" w:yAlign="inline"/>
            </w:pPr>
            <w:r w:rsidRPr="000B3C4F">
              <w:rPr>
                <w:rFonts w:hint="eastAsia"/>
              </w:rPr>
              <w:t>https://www.ipa.go.jp/publish/wp-dx/gmcbt8000000botk-att/000108041.pdf</w:t>
            </w:r>
          </w:p>
        </w:tc>
      </w:tr>
      <w:tr w:rsidR="000B3C4F" w:rsidRPr="000B3C4F" w14:paraId="6BA822AE" w14:textId="77777777" w:rsidTr="000B3C4F">
        <w:tc>
          <w:tcPr>
            <w:tcW w:w="3539"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33F8BA11" w14:textId="77777777" w:rsidR="000B3C4F" w:rsidRPr="000B3C4F" w:rsidRDefault="000B3C4F" w:rsidP="00601047">
            <w:pPr>
              <w:pStyle w:val="affe"/>
              <w:framePr w:hSpace="0" w:wrap="auto" w:vAnchor="margin" w:hAnchor="text" w:yAlign="inline"/>
            </w:pPr>
            <w:r w:rsidRPr="000B3C4F">
              <w:rPr>
                <w:rFonts w:hint="eastAsia"/>
              </w:rPr>
              <w:t>攻めのIT活用指針</w:t>
            </w:r>
          </w:p>
        </w:tc>
        <w:tc>
          <w:tcPr>
            <w:tcW w:w="6917" w:type="dxa"/>
            <w:tcBorders>
              <w:top w:val="single" w:sz="4" w:space="0" w:color="auto"/>
              <w:left w:val="single" w:sz="4" w:space="0" w:color="auto"/>
              <w:bottom w:val="single" w:sz="4" w:space="0" w:color="auto"/>
              <w:right w:val="single" w:sz="4" w:space="0" w:color="auto"/>
            </w:tcBorders>
            <w:hideMark/>
          </w:tcPr>
          <w:p w14:paraId="6806E5BB" w14:textId="77777777" w:rsidR="000B3C4F" w:rsidRPr="000B3C4F" w:rsidRDefault="000B3C4F" w:rsidP="00601047">
            <w:pPr>
              <w:pStyle w:val="affe"/>
              <w:framePr w:hSpace="0" w:wrap="auto" w:vAnchor="margin" w:hAnchor="text" w:yAlign="inline"/>
            </w:pPr>
            <w:r w:rsidRPr="000B3C4F">
              <w:rPr>
                <w:rFonts w:hint="eastAsia"/>
              </w:rPr>
              <w:t>https://www.smrj.go.jp/supporter/tool/guidebook/guidebook1/fbrion000000206n-att/guide4youshiki_1.pdf</w:t>
            </w:r>
          </w:p>
        </w:tc>
      </w:tr>
      <w:tr w:rsidR="000B3C4F" w:rsidRPr="000B3C4F" w14:paraId="6D03FFCC" w14:textId="77777777" w:rsidTr="000B3C4F">
        <w:tc>
          <w:tcPr>
            <w:tcW w:w="3539"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2C474EB2" w14:textId="77777777" w:rsidR="000B3C4F" w:rsidRPr="000B3C4F" w:rsidRDefault="000B3C4F" w:rsidP="00601047">
            <w:pPr>
              <w:pStyle w:val="affe"/>
              <w:framePr w:hSpace="0" w:wrap="auto" w:vAnchor="margin" w:hAnchor="text" w:yAlign="inline"/>
            </w:pPr>
            <w:r w:rsidRPr="000B3C4F">
              <w:rPr>
                <w:rFonts w:hint="eastAsia"/>
              </w:rPr>
              <w:t>中小企業の情報セキュリティ対策ガイドライン 第3.1版</w:t>
            </w:r>
          </w:p>
        </w:tc>
        <w:tc>
          <w:tcPr>
            <w:tcW w:w="6917" w:type="dxa"/>
            <w:tcBorders>
              <w:top w:val="single" w:sz="4" w:space="0" w:color="auto"/>
              <w:left w:val="single" w:sz="4" w:space="0" w:color="auto"/>
              <w:bottom w:val="single" w:sz="4" w:space="0" w:color="auto"/>
              <w:right w:val="single" w:sz="4" w:space="0" w:color="auto"/>
            </w:tcBorders>
            <w:hideMark/>
          </w:tcPr>
          <w:p w14:paraId="46A2C247" w14:textId="77777777" w:rsidR="000B3C4F" w:rsidRPr="000B3C4F" w:rsidRDefault="000B3C4F" w:rsidP="00601047">
            <w:pPr>
              <w:pStyle w:val="affe"/>
              <w:framePr w:hSpace="0" w:wrap="auto" w:vAnchor="margin" w:hAnchor="text" w:yAlign="inline"/>
            </w:pPr>
            <w:r w:rsidRPr="000B3C4F">
              <w:rPr>
                <w:rFonts w:hint="eastAsia"/>
              </w:rPr>
              <w:t>https://www.ipa.go.jp/security/guide/sme/ug65p90000019cbk-att/000055520.pdf</w:t>
            </w:r>
          </w:p>
        </w:tc>
      </w:tr>
    </w:tbl>
    <w:p w14:paraId="4D79256D" w14:textId="255597F3" w:rsidR="000B3C4F" w:rsidRPr="000B3C4F" w:rsidRDefault="000B3C4F" w:rsidP="004B720A">
      <w:pPr>
        <w:ind w:firstLineChars="0" w:firstLine="0"/>
        <w:jc w:val="left"/>
      </w:pPr>
    </w:p>
    <w:p w14:paraId="3B9DAB3A" w14:textId="77777777" w:rsidR="000B3C4F" w:rsidRPr="000B3C4F" w:rsidRDefault="000B3C4F" w:rsidP="002A6987">
      <w:pPr>
        <w:pStyle w:val="3"/>
      </w:pPr>
      <w:bookmarkStart w:id="1991" w:name="_Toc188349174"/>
      <w:r w:rsidRPr="000B3C4F">
        <w:rPr>
          <w:rFonts w:hint="eastAsia"/>
        </w:rPr>
        <w:t>第7章. セキュリティ対策の概要（全容）</w:t>
      </w:r>
      <w:bookmarkEnd w:id="1991"/>
    </w:p>
    <w:p w14:paraId="2ABEA7BD" w14:textId="77777777" w:rsidR="000B3C4F" w:rsidRPr="000B3C4F" w:rsidRDefault="000B3C4F" w:rsidP="005F4B35">
      <w:pPr>
        <w:pStyle w:val="aff4"/>
      </w:pPr>
      <w:r w:rsidRPr="000B3C4F">
        <w:rPr>
          <w:rFonts w:hint="eastAsia"/>
        </w:rPr>
        <w:t>7-1. 対策基準の策定</w:t>
      </w:r>
    </w:p>
    <w:p w14:paraId="6F35C510" w14:textId="77777777" w:rsidR="000B3C4F" w:rsidRPr="000B3C4F" w:rsidRDefault="000B3C4F" w:rsidP="000B3C4F">
      <w:pPr>
        <w:jc w:val="left"/>
      </w:pPr>
    </w:p>
    <w:tbl>
      <w:tblPr>
        <w:tblStyle w:val="aa"/>
        <w:tblW w:w="0" w:type="auto"/>
        <w:tblLook w:val="04A0" w:firstRow="1" w:lastRow="0" w:firstColumn="1" w:lastColumn="0" w:noHBand="0" w:noVBand="1"/>
      </w:tblPr>
      <w:tblGrid>
        <w:gridCol w:w="10456"/>
      </w:tblGrid>
      <w:tr w:rsidR="000B3C4F" w:rsidRPr="000B3C4F" w14:paraId="380A7F46"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F5597"/>
            <w:hideMark/>
          </w:tcPr>
          <w:p w14:paraId="7CD5FAFC" w14:textId="77777777" w:rsidR="000B3C4F" w:rsidRPr="000B3C4F" w:rsidRDefault="000B3C4F" w:rsidP="005F4B35">
            <w:pPr>
              <w:pStyle w:val="aff0"/>
            </w:pPr>
            <w:r w:rsidRPr="000B3C4F">
              <w:rPr>
                <w:rFonts w:hint="eastAsia"/>
              </w:rPr>
              <w:t>章の目的</w:t>
            </w:r>
          </w:p>
        </w:tc>
      </w:tr>
      <w:tr w:rsidR="000B3C4F" w:rsidRPr="000B3C4F" w14:paraId="6671A94B"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05C15F4C" w14:textId="37C72A1A" w:rsidR="000B3C4F" w:rsidRPr="000B3C4F" w:rsidRDefault="000B3C4F" w:rsidP="005F4B35">
            <w:pPr>
              <w:pStyle w:val="afff6"/>
            </w:pPr>
            <w:r w:rsidRPr="000B3C4F">
              <w:rPr>
                <w:rFonts w:hint="eastAsia"/>
              </w:rPr>
              <w:t>第7章では、</w:t>
            </w:r>
            <w:bookmarkStart w:id="1992" w:name="■ISMS27ー7"/>
            <w:r w:rsidR="00C51A82">
              <w:fldChar w:fldCharType="begin"/>
            </w:r>
            <w:r w:rsidR="00C51A82">
              <w:rPr>
                <w:rFonts w:hint="eastAsia"/>
              </w:rPr>
              <w:instrText xml:space="preserve">HYPERLINK </w:instrText>
            </w:r>
            <w:r w:rsidR="00C51A82">
              <w:instrText xml:space="preserve"> \l "</w:instrText>
            </w:r>
            <w:r w:rsidR="00C51A82">
              <w:rPr>
                <w:rFonts w:hint="eastAsia"/>
              </w:rPr>
              <w:instrText>■</w:instrText>
            </w:r>
            <w:r w:rsidR="00C51A82">
              <w:instrText>ISMS"</w:instrText>
            </w:r>
            <w:r w:rsidR="00C51A82">
              <w:fldChar w:fldCharType="separate"/>
            </w:r>
            <w:r w:rsidRPr="00C51A82">
              <w:rPr>
                <w:rStyle w:val="a7"/>
                <w:rFonts w:hint="eastAsia"/>
              </w:rPr>
              <w:t>ISMS</w:t>
            </w:r>
            <w:bookmarkEnd w:id="1992"/>
            <w:r w:rsidR="00C51A82">
              <w:fldChar w:fldCharType="end"/>
            </w:r>
            <w:r w:rsidRPr="000B3C4F">
              <w:rPr>
                <w:rFonts w:hint="eastAsia"/>
              </w:rPr>
              <w:t>認証を前提としたセキュリティ対策における基準を3段階にレベル分けし、各基準の手法について理解することを目的とします。</w:t>
            </w:r>
          </w:p>
        </w:tc>
      </w:tr>
      <w:tr w:rsidR="000B3C4F" w:rsidRPr="000B3C4F" w14:paraId="7A08BDF3"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F5597"/>
            <w:hideMark/>
          </w:tcPr>
          <w:p w14:paraId="31789569" w14:textId="77777777" w:rsidR="000B3C4F" w:rsidRPr="000B3C4F" w:rsidRDefault="000B3C4F" w:rsidP="005F4B35">
            <w:pPr>
              <w:pStyle w:val="aff0"/>
            </w:pPr>
            <w:r w:rsidRPr="000B3C4F">
              <w:rPr>
                <w:rFonts w:hint="eastAsia"/>
              </w:rPr>
              <w:t>主な達成目標</w:t>
            </w:r>
          </w:p>
        </w:tc>
      </w:tr>
      <w:tr w:rsidR="000B3C4F" w:rsidRPr="000B3C4F" w14:paraId="5BBDB140"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3C6C0731" w14:textId="77777777" w:rsidR="000B3C4F" w:rsidRPr="000B3C4F" w:rsidRDefault="000B3C4F" w:rsidP="00892C01">
            <w:pPr>
              <w:pStyle w:val="afff6"/>
              <w:numPr>
                <w:ilvl w:val="0"/>
                <w:numId w:val="528"/>
              </w:numPr>
            </w:pPr>
            <w:r w:rsidRPr="000B3C4F">
              <w:rPr>
                <w:rFonts w:hint="eastAsia"/>
              </w:rPr>
              <w:t>セキュリティ対策における複数のアプローチ方法と、それぞれのアプローチ手法の特徴について理解すること</w:t>
            </w:r>
          </w:p>
          <w:p w14:paraId="175CBCA5" w14:textId="77777777" w:rsidR="000B3C4F" w:rsidRPr="000B3C4F" w:rsidRDefault="000B3C4F" w:rsidP="00892C01">
            <w:pPr>
              <w:pStyle w:val="afff6"/>
              <w:numPr>
                <w:ilvl w:val="0"/>
                <w:numId w:val="528"/>
              </w:numPr>
            </w:pPr>
            <w:r w:rsidRPr="000B3C4F">
              <w:rPr>
                <w:rFonts w:hint="eastAsia"/>
              </w:rPr>
              <w:t>各アプローチ手法について理解し、どのアプローチ手法を実施するべきか選択できるようになること</w:t>
            </w:r>
          </w:p>
        </w:tc>
      </w:tr>
    </w:tbl>
    <w:p w14:paraId="1745BDA4" w14:textId="77777777" w:rsidR="000B3C4F" w:rsidRPr="000B3C4F" w:rsidRDefault="000B3C4F" w:rsidP="000B3C4F">
      <w:pPr>
        <w:jc w:val="left"/>
      </w:pPr>
    </w:p>
    <w:tbl>
      <w:tblPr>
        <w:tblStyle w:val="aa"/>
        <w:tblW w:w="0" w:type="auto"/>
        <w:tblLook w:val="04A0" w:firstRow="1" w:lastRow="0" w:firstColumn="1" w:lastColumn="0" w:noHBand="0" w:noVBand="1"/>
      </w:tblPr>
      <w:tblGrid>
        <w:gridCol w:w="10456"/>
      </w:tblGrid>
      <w:tr w:rsidR="000B3C4F" w:rsidRPr="000B3C4F" w14:paraId="743708D4"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69890ACD" w14:textId="77777777" w:rsidR="000B3C4F" w:rsidRPr="000B3C4F" w:rsidRDefault="000B3C4F" w:rsidP="005F4B35">
            <w:pPr>
              <w:pStyle w:val="afff8"/>
            </w:pPr>
            <w:r w:rsidRPr="000B3C4F">
              <w:rPr>
                <w:rFonts w:hint="eastAsia"/>
              </w:rPr>
              <w:t>主なキーワード</w:t>
            </w:r>
          </w:p>
          <w:p w14:paraId="49704C97" w14:textId="0E3ECFC7" w:rsidR="000B3C4F" w:rsidRPr="000B3C4F" w:rsidRDefault="000B3C4F" w:rsidP="005F4B35">
            <w:pPr>
              <w:pStyle w:val="afff6"/>
            </w:pPr>
            <w:r w:rsidRPr="000B3C4F">
              <w:rPr>
                <w:rFonts w:hint="eastAsia"/>
              </w:rPr>
              <w:t>セキュリティ対策基準、Lv.1クイックアプローチ、Lv.2ベースラインアプローチ、</w:t>
            </w:r>
            <w:r w:rsidR="00395853">
              <w:rPr>
                <w:rFonts w:hint="eastAsia"/>
              </w:rPr>
              <w:t>Lv.3</w:t>
            </w:r>
            <w:r w:rsidRPr="000B3C4F">
              <w:rPr>
                <w:rFonts w:hint="eastAsia"/>
              </w:rPr>
              <w:t>網羅的アプローチ</w:t>
            </w:r>
          </w:p>
        </w:tc>
      </w:tr>
    </w:tbl>
    <w:p w14:paraId="7E5AB442" w14:textId="77777777" w:rsidR="000B3C4F" w:rsidRPr="000B3C4F" w:rsidRDefault="000B3C4F" w:rsidP="000B3C4F">
      <w:pPr>
        <w:jc w:val="left"/>
      </w:pPr>
    </w:p>
    <w:p w14:paraId="78C242EE" w14:textId="77777777" w:rsidR="000B3C4F" w:rsidRPr="000B3C4F" w:rsidRDefault="000B3C4F" w:rsidP="005F4B35">
      <w:pPr>
        <w:pStyle w:val="5"/>
      </w:pPr>
      <w:r w:rsidRPr="000B3C4F">
        <w:rPr>
          <w:rFonts w:hint="eastAsia"/>
        </w:rPr>
        <w:t>要旨</w:t>
      </w:r>
    </w:p>
    <w:p w14:paraId="4F8EA783" w14:textId="77777777" w:rsidR="000B3C4F" w:rsidRPr="000B3C4F" w:rsidRDefault="000B3C4F" w:rsidP="000B3C4F">
      <w:pPr>
        <w:jc w:val="left"/>
      </w:pPr>
    </w:p>
    <w:p w14:paraId="2EBD1A97" w14:textId="77777777" w:rsidR="000B3C4F" w:rsidRPr="000B3C4F" w:rsidRDefault="000B3C4F" w:rsidP="005F4B35">
      <w:pPr>
        <w:pStyle w:val="61"/>
      </w:pPr>
      <w:r w:rsidRPr="000B3C4F">
        <w:rPr>
          <w:rFonts w:hint="eastAsia"/>
        </w:rPr>
        <w:t>7章の全体概要</w:t>
      </w:r>
    </w:p>
    <w:p w14:paraId="27B1F011" w14:textId="745AD834" w:rsidR="000B3C4F" w:rsidRPr="000B3C4F" w:rsidRDefault="000B3C4F" w:rsidP="000B3C4F">
      <w:pPr>
        <w:jc w:val="left"/>
      </w:pPr>
      <w:r w:rsidRPr="000B3C4F">
        <w:rPr>
          <w:rFonts w:hint="eastAsia"/>
        </w:rPr>
        <w:t>７章では、</w:t>
      </w:r>
      <w:bookmarkStart w:id="1993" w:name="■セキュリティポリシー２７－７"/>
      <w:r w:rsidR="00841304">
        <w:fldChar w:fldCharType="begin"/>
      </w:r>
      <w:r w:rsidR="00841304">
        <w:rPr>
          <w:rFonts w:hint="eastAsia"/>
        </w:rPr>
        <w:instrText xml:space="preserve">HYPERLINK </w:instrText>
      </w:r>
      <w:r w:rsidR="00841304">
        <w:instrText xml:space="preserve"> \l "</w:instrText>
      </w:r>
      <w:r w:rsidR="00841304">
        <w:rPr>
          <w:rFonts w:hint="eastAsia"/>
        </w:rPr>
        <w:instrText>■セキュリティポリシー</w:instrText>
      </w:r>
      <w:r w:rsidR="00841304">
        <w:instrText>"</w:instrText>
      </w:r>
      <w:r w:rsidR="00841304">
        <w:fldChar w:fldCharType="separate"/>
      </w:r>
      <w:r w:rsidRPr="00841304">
        <w:rPr>
          <w:rStyle w:val="a7"/>
          <w:rFonts w:hint="eastAsia"/>
        </w:rPr>
        <w:t>セキュリティポリシー</w:t>
      </w:r>
      <w:bookmarkEnd w:id="1993"/>
      <w:r w:rsidR="00841304">
        <w:fldChar w:fldCharType="end"/>
      </w:r>
      <w:r w:rsidRPr="000B3C4F">
        <w:rPr>
          <w:rFonts w:hint="eastAsia"/>
        </w:rPr>
        <w:t>の構成（「基本方針」「対策基準」「実施手順・運用規則など」）と、企業が現在の状況や目標に合わせた「対策基準」を策定する際に活用できる、レベル感の異なる3つのアプローチ手法（Lv.1クイックアプローチ、Lv.2ベースラインアプローチ、Lv.3網羅的アプローチ）を説明しています。</w:t>
      </w:r>
    </w:p>
    <w:p w14:paraId="70539483" w14:textId="77777777" w:rsidR="000B3C4F" w:rsidRPr="000B3C4F" w:rsidRDefault="000B3C4F" w:rsidP="000B3C4F">
      <w:pPr>
        <w:jc w:val="left"/>
      </w:pPr>
    </w:p>
    <w:p w14:paraId="51756BB6" w14:textId="77777777" w:rsidR="000B3C4F" w:rsidRPr="000B3C4F" w:rsidRDefault="000B3C4F" w:rsidP="005F4B35">
      <w:pPr>
        <w:pStyle w:val="7"/>
      </w:pPr>
      <w:r w:rsidRPr="000B3C4F">
        <w:rPr>
          <w:rFonts w:hint="eastAsia"/>
        </w:rPr>
        <w:t>7-1. 対策基準の策定</w:t>
      </w:r>
    </w:p>
    <w:p w14:paraId="20B2045A" w14:textId="77777777" w:rsidR="000B3C4F" w:rsidRPr="000B3C4F" w:rsidRDefault="000B3C4F" w:rsidP="000B3C4F">
      <w:pPr>
        <w:jc w:val="left"/>
      </w:pPr>
      <w:r w:rsidRPr="000B3C4F">
        <w:rPr>
          <w:rFonts w:hint="eastAsia"/>
        </w:rPr>
        <w:t>セキュリティ対策基準の概要</w:t>
      </w:r>
    </w:p>
    <w:p w14:paraId="685DC55D" w14:textId="0E8E52C1" w:rsidR="000B3C4F" w:rsidRPr="000B3C4F" w:rsidRDefault="000B3C4F" w:rsidP="000B3C4F">
      <w:pPr>
        <w:jc w:val="left"/>
      </w:pPr>
      <w:r w:rsidRPr="000B3C4F">
        <w:rPr>
          <w:rFonts w:hint="eastAsia"/>
        </w:rPr>
        <w:t>情報セキュリティポリシーは、「基本方針」「対策基準」「実施手順・運用規則など」で構成されます。「対策基準」を外部に公開することで、セキュリティ対策の実施を内外に示し、説明責任を果たせます。対策基準の内容を定める際は、網羅的な</w:t>
      </w:r>
      <w:bookmarkStart w:id="1994" w:name="■フレームワーク27ー7"/>
      <w:r w:rsidR="00297234">
        <w:fldChar w:fldCharType="begin"/>
      </w:r>
      <w:r w:rsidR="00297234">
        <w:rPr>
          <w:rFonts w:hint="eastAsia"/>
        </w:rPr>
        <w:instrText xml:space="preserve">HYPERLINK </w:instrText>
      </w:r>
      <w:r w:rsidR="00297234">
        <w:instrText xml:space="preserve"> \l "</w:instrText>
      </w:r>
      <w:r w:rsidR="00297234">
        <w:rPr>
          <w:rFonts w:hint="eastAsia"/>
        </w:rPr>
        <w:instrText>■フレームワーク</w:instrText>
      </w:r>
      <w:r w:rsidR="00297234">
        <w:instrText>"</w:instrText>
      </w:r>
      <w:r w:rsidR="00297234">
        <w:fldChar w:fldCharType="separate"/>
      </w:r>
      <w:r w:rsidRPr="00297234">
        <w:rPr>
          <w:rStyle w:val="a7"/>
          <w:rFonts w:hint="eastAsia"/>
        </w:rPr>
        <w:t>フレームワーク</w:t>
      </w:r>
      <w:bookmarkEnd w:id="1994"/>
      <w:r w:rsidR="00297234">
        <w:fldChar w:fldCharType="end"/>
      </w:r>
      <w:r w:rsidRPr="000B3C4F">
        <w:rPr>
          <w:rFonts w:hint="eastAsia"/>
        </w:rPr>
        <w:t>を参考にすることが推奨されます。</w:t>
      </w:r>
    </w:p>
    <w:p w14:paraId="7069645D" w14:textId="459A9096" w:rsidR="000B3C4F" w:rsidRPr="000B3C4F" w:rsidRDefault="000B3C4F" w:rsidP="000B3C4F">
      <w:pPr>
        <w:jc w:val="left"/>
      </w:pPr>
      <w:r w:rsidRPr="000B3C4F">
        <w:rPr>
          <w:rFonts w:hint="eastAsia"/>
          <w:noProof/>
        </w:rPr>
        <w:drawing>
          <wp:anchor distT="0" distB="0" distL="114300" distR="114300" simplePos="0" relativeHeight="251656488" behindDoc="0" locked="0" layoutInCell="1" allowOverlap="1" wp14:anchorId="6B0EAE88" wp14:editId="7807E3DD">
            <wp:simplePos x="0" y="0"/>
            <wp:positionH relativeFrom="column">
              <wp:posOffset>63500</wp:posOffset>
            </wp:positionH>
            <wp:positionV relativeFrom="paragraph">
              <wp:posOffset>155575</wp:posOffset>
            </wp:positionV>
            <wp:extent cx="6527800" cy="2468880"/>
            <wp:effectExtent l="0" t="0" r="0" b="7620"/>
            <wp:wrapTopAndBottom/>
            <wp:docPr id="975531443" name="図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37"/>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527800" cy="2468880"/>
                    </a:xfrm>
                    <a:prstGeom prst="rect">
                      <a:avLst/>
                    </a:prstGeom>
                    <a:noFill/>
                  </pic:spPr>
                </pic:pic>
              </a:graphicData>
            </a:graphic>
            <wp14:sizeRelH relativeFrom="margin">
              <wp14:pctWidth>0</wp14:pctWidth>
            </wp14:sizeRelH>
            <wp14:sizeRelV relativeFrom="margin">
              <wp14:pctHeight>0</wp14:pctHeight>
            </wp14:sizeRelV>
          </wp:anchor>
        </w:drawing>
      </w:r>
      <w:r w:rsidRPr="000B3C4F">
        <w:rPr>
          <w:rFonts w:hint="eastAsia"/>
          <w:noProof/>
        </w:rPr>
        <mc:AlternateContent>
          <mc:Choice Requires="wps">
            <w:drawing>
              <wp:anchor distT="0" distB="0" distL="114300" distR="114300" simplePos="0" relativeHeight="251656489" behindDoc="0" locked="0" layoutInCell="1" allowOverlap="1" wp14:anchorId="2D4A8969" wp14:editId="61BD8CF2">
                <wp:simplePos x="0" y="0"/>
                <wp:positionH relativeFrom="margin">
                  <wp:align>center</wp:align>
                </wp:positionH>
                <wp:positionV relativeFrom="paragraph">
                  <wp:posOffset>2630805</wp:posOffset>
                </wp:positionV>
                <wp:extent cx="5612130" cy="345440"/>
                <wp:effectExtent l="0" t="0" r="0" b="0"/>
                <wp:wrapNone/>
                <wp:docPr id="200496996" name="テキスト ボックス 307">
                  <a:extLst xmlns:a="http://schemas.openxmlformats.org/drawingml/2006/main">
                    <a:ext uri="{FF2B5EF4-FFF2-40B4-BE49-F238E27FC236}">
                      <a16:creationId xmlns:a16="http://schemas.microsoft.com/office/drawing/2014/main" id="{5E395C06-3315-8019-2EEB-49CCA9B8D80F}"/>
                    </a:ext>
                  </a:extLst>
                </wp:docPr>
                <wp:cNvGraphicFramePr/>
                <a:graphic xmlns:a="http://schemas.openxmlformats.org/drawingml/2006/main">
                  <a:graphicData uri="http://schemas.microsoft.com/office/word/2010/wordprocessingShape">
                    <wps:wsp>
                      <wps:cNvSpPr txBox="1"/>
                      <wps:spPr>
                        <a:xfrm>
                          <a:off x="0" y="0"/>
                          <a:ext cx="5612130" cy="345440"/>
                        </a:xfrm>
                        <a:prstGeom prst="rect">
                          <a:avLst/>
                        </a:prstGeom>
                        <a:noFill/>
                      </wps:spPr>
                      <wps:txbx>
                        <w:txbxContent>
                          <w:p w14:paraId="2E39B384" w14:textId="175ED8A0" w:rsidR="000B3C4F" w:rsidRDefault="000B3C4F" w:rsidP="000B3C4F">
                            <w:pPr>
                              <w:jc w:val="center"/>
                            </w:pPr>
                            <w:r>
                              <w:rPr>
                                <w:rFonts w:hint="eastAsia"/>
                              </w:rPr>
                              <w:t>図10</w:t>
                            </w:r>
                            <w:r w:rsidR="009B2CCE">
                              <w:rPr>
                                <w:rFonts w:hint="eastAsia"/>
                              </w:rPr>
                              <w:t>8</w:t>
                            </w:r>
                            <w:r>
                              <w:rPr>
                                <w:rFonts w:hint="eastAsia"/>
                              </w:rPr>
                              <w:t>. 情報セキュリティポリシーの全体像</w:t>
                            </w:r>
                          </w:p>
                        </w:txbxContent>
                      </wps:txbx>
                      <wps:bodyPr vertOverflow="clip" horzOverflow="clip" wrap="square" rtlCol="0">
                        <a:spAutoFit/>
                      </wps:bodyPr>
                    </wps:wsp>
                  </a:graphicData>
                </a:graphic>
                <wp14:sizeRelH relativeFrom="page">
                  <wp14:pctWidth>0</wp14:pctWidth>
                </wp14:sizeRelH>
                <wp14:sizeRelV relativeFrom="page">
                  <wp14:pctHeight>0</wp14:pctHeight>
                </wp14:sizeRelV>
              </wp:anchor>
            </w:drawing>
          </mc:Choice>
          <mc:Fallback>
            <w:pict>
              <v:shape w14:anchorId="2D4A8969" id="テキスト ボックス 307" o:spid="_x0000_s1257" type="#_x0000_t202" style="position:absolute;left:0;text-align:left;margin-left:0;margin-top:207.15pt;width:441.9pt;height:27.2pt;z-index:25165648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" filled="f" stroked="f">
                <v:textbox style="mso-fit-shape-to-text:t">
                  <w:txbxContent>
                    <w:p w14:paraId="2E39B384" w14:textId="175ED8A0" w:rsidR="000B3C4F" w:rsidRDefault="000B3C4F" w:rsidP="000B3C4F">
                      <w:pPr>
                        <w:jc w:val="center"/>
                      </w:pPr>
                      <w:r>
                        <w:rPr>
                          <w:rFonts w:hint="eastAsia"/>
                        </w:rPr>
                        <w:t>図10</w:t>
                      </w:r>
                      <w:r w:rsidR="009B2CCE">
                        <w:rPr>
                          <w:rFonts w:hint="eastAsia"/>
                        </w:rPr>
                        <w:t>8</w:t>
                      </w:r>
                      <w:r>
                        <w:rPr>
                          <w:rFonts w:hint="eastAsia"/>
                        </w:rPr>
                        <w:t>. 情報セキュリティポリシーの全体像</w:t>
                      </w:r>
                    </w:p>
                  </w:txbxContent>
                </v:textbox>
                <w10:wrap anchorx="margin"/>
              </v:shape>
            </w:pict>
          </mc:Fallback>
        </mc:AlternateContent>
      </w:r>
    </w:p>
    <w:p w14:paraId="163C2CFD" w14:textId="77777777" w:rsidR="000B3C4F" w:rsidRPr="000B3C4F" w:rsidRDefault="000B3C4F" w:rsidP="000B3C4F">
      <w:pPr>
        <w:jc w:val="left"/>
      </w:pPr>
    </w:p>
    <w:p w14:paraId="1D969A4A" w14:textId="77777777" w:rsidR="000B3C4F" w:rsidRPr="000B3C4F" w:rsidRDefault="000B3C4F" w:rsidP="000B3C4F">
      <w:pPr>
        <w:jc w:val="left"/>
      </w:pPr>
      <w:r w:rsidRPr="000B3C4F">
        <w:rPr>
          <w:rFonts w:hint="eastAsia"/>
        </w:rPr>
        <w:t>対策基準策定のアプローチ方法</w:t>
      </w:r>
    </w:p>
    <w:p w14:paraId="35A9BB16" w14:textId="46C2D763" w:rsidR="000B3C4F" w:rsidRPr="000B3C4F" w:rsidRDefault="000B3C4F" w:rsidP="000B3C4F">
      <w:pPr>
        <w:jc w:val="left"/>
      </w:pPr>
      <w:r w:rsidRPr="000B3C4F">
        <w:rPr>
          <w:rFonts w:hint="eastAsia"/>
        </w:rPr>
        <w:t>対策基準を作成するアプローチ方法には、レベル感の異なる3つの手法（Lv.1クイックアプローチ、Lv.2ベースラインアプローチ、Lv.3網羅的アプローチ）があります。</w:t>
      </w:r>
    </w:p>
    <w:p w14:paraId="4B7B094B" w14:textId="77777777" w:rsidR="000B3C4F" w:rsidRPr="000B3C4F" w:rsidRDefault="000B3C4F" w:rsidP="000B3C4F">
      <w:pPr>
        <w:jc w:val="left"/>
      </w:pPr>
    </w:p>
    <w:tbl>
      <w:tblPr>
        <w:tblStyle w:val="aa"/>
        <w:tblW w:w="0" w:type="auto"/>
        <w:tblLook w:val="04A0" w:firstRow="1" w:lastRow="0" w:firstColumn="1" w:lastColumn="0" w:noHBand="0" w:noVBand="1"/>
      </w:tblPr>
      <w:tblGrid>
        <w:gridCol w:w="1696"/>
        <w:gridCol w:w="5387"/>
        <w:gridCol w:w="3373"/>
      </w:tblGrid>
      <w:tr w:rsidR="000B3C4F" w:rsidRPr="000B3C4F" w14:paraId="459074C4" w14:textId="77777777" w:rsidTr="000B3C4F">
        <w:trPr>
          <w:trHeight w:val="397"/>
        </w:trPr>
        <w:tc>
          <w:tcPr>
            <w:tcW w:w="1696" w:type="dxa"/>
            <w:tcBorders>
              <w:top w:val="single" w:sz="4" w:space="0" w:color="auto"/>
              <w:left w:val="single" w:sz="4" w:space="0" w:color="auto"/>
              <w:bottom w:val="single" w:sz="4" w:space="0" w:color="auto"/>
              <w:right w:val="single" w:sz="4" w:space="0" w:color="auto"/>
            </w:tcBorders>
            <w:shd w:val="clear" w:color="auto" w:fill="215E99" w:themeFill="text2" w:themeFillTint="BF"/>
            <w:vAlign w:val="center"/>
            <w:hideMark/>
          </w:tcPr>
          <w:p w14:paraId="4A2054F7" w14:textId="77777777" w:rsidR="000B3C4F" w:rsidRPr="000B3C4F" w:rsidRDefault="000B3C4F" w:rsidP="005F4B35">
            <w:pPr>
              <w:pStyle w:val="affffa"/>
            </w:pPr>
            <w:r w:rsidRPr="000B3C4F">
              <w:rPr>
                <w:rFonts w:hint="eastAsia"/>
              </w:rPr>
              <w:t>アプローチ手法</w:t>
            </w:r>
          </w:p>
        </w:tc>
        <w:tc>
          <w:tcPr>
            <w:tcW w:w="5387" w:type="dxa"/>
            <w:tcBorders>
              <w:top w:val="single" w:sz="4" w:space="0" w:color="auto"/>
              <w:left w:val="single" w:sz="4" w:space="0" w:color="auto"/>
              <w:bottom w:val="single" w:sz="4" w:space="0" w:color="auto"/>
              <w:right w:val="single" w:sz="4" w:space="0" w:color="auto"/>
            </w:tcBorders>
            <w:shd w:val="clear" w:color="auto" w:fill="215E99" w:themeFill="text2" w:themeFillTint="BF"/>
            <w:vAlign w:val="center"/>
            <w:hideMark/>
          </w:tcPr>
          <w:p w14:paraId="556875F3" w14:textId="77777777" w:rsidR="000B3C4F" w:rsidRPr="000B3C4F" w:rsidRDefault="000B3C4F" w:rsidP="005F4B35">
            <w:pPr>
              <w:pStyle w:val="affffa"/>
            </w:pPr>
            <w:r w:rsidRPr="000B3C4F">
              <w:rPr>
                <w:rFonts w:hint="eastAsia"/>
              </w:rPr>
              <w:t>特徴</w:t>
            </w:r>
          </w:p>
        </w:tc>
        <w:tc>
          <w:tcPr>
            <w:tcW w:w="3373" w:type="dxa"/>
            <w:tcBorders>
              <w:top w:val="single" w:sz="4" w:space="0" w:color="auto"/>
              <w:left w:val="single" w:sz="4" w:space="0" w:color="auto"/>
              <w:bottom w:val="single" w:sz="4" w:space="0" w:color="auto"/>
              <w:right w:val="single" w:sz="4" w:space="0" w:color="auto"/>
            </w:tcBorders>
            <w:shd w:val="clear" w:color="auto" w:fill="215E99" w:themeFill="text2" w:themeFillTint="BF"/>
            <w:vAlign w:val="center"/>
            <w:hideMark/>
          </w:tcPr>
          <w:p w14:paraId="2381CC89" w14:textId="77777777" w:rsidR="000B3C4F" w:rsidRPr="000B3C4F" w:rsidRDefault="000B3C4F" w:rsidP="005F4B35">
            <w:pPr>
              <w:pStyle w:val="affffa"/>
            </w:pPr>
            <w:r w:rsidRPr="000B3C4F">
              <w:rPr>
                <w:rFonts w:hint="eastAsia"/>
              </w:rPr>
              <w:t>想定される適用ケース</w:t>
            </w:r>
          </w:p>
        </w:tc>
      </w:tr>
      <w:tr w:rsidR="000B3C4F" w:rsidRPr="000B3C4F" w14:paraId="7D43F777" w14:textId="77777777" w:rsidTr="000B3C4F">
        <w:tc>
          <w:tcPr>
            <w:tcW w:w="169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1DC6A9A" w14:textId="3BCDC051" w:rsidR="000B3C4F" w:rsidRPr="000B3C4F" w:rsidRDefault="000B3C4F" w:rsidP="000B1F11">
            <w:pPr>
              <w:pStyle w:val="affffc"/>
            </w:pPr>
            <w:r w:rsidRPr="000B3C4F">
              <w:rPr>
                <w:rFonts w:hint="eastAsia"/>
              </w:rPr>
              <w:t>Lv.1クイックアプローチ</w:t>
            </w:r>
          </w:p>
        </w:tc>
        <w:tc>
          <w:tcPr>
            <w:tcW w:w="5387" w:type="dxa"/>
            <w:tcBorders>
              <w:top w:val="single" w:sz="4" w:space="0" w:color="auto"/>
              <w:left w:val="single" w:sz="4" w:space="0" w:color="auto"/>
              <w:bottom w:val="single" w:sz="4" w:space="0" w:color="auto"/>
              <w:right w:val="single" w:sz="4" w:space="0" w:color="auto"/>
            </w:tcBorders>
            <w:hideMark/>
          </w:tcPr>
          <w:p w14:paraId="0FF28943" w14:textId="77777777" w:rsidR="000B3C4F" w:rsidRPr="000B3C4F" w:rsidRDefault="000B3C4F" w:rsidP="000B1F11">
            <w:pPr>
              <w:pStyle w:val="affff8"/>
            </w:pPr>
            <w:r w:rsidRPr="000B3C4F">
              <w:rPr>
                <w:rFonts w:hint="eastAsia"/>
              </w:rPr>
              <w:t>即時の対応や緊急事態への対処に適したアプローチ手法。</w:t>
            </w:r>
          </w:p>
          <w:p w14:paraId="668897B8" w14:textId="77777777" w:rsidR="000B3C4F" w:rsidRPr="000B3C4F" w:rsidRDefault="000B3C4F" w:rsidP="000B1F11">
            <w:pPr>
              <w:pStyle w:val="affff8"/>
            </w:pPr>
            <w:r w:rsidRPr="000B3C4F">
              <w:rPr>
                <w:rFonts w:hint="eastAsia"/>
              </w:rPr>
              <w:t>低コスト、短期間で実施可能。包括的ではないが即効性がある。</w:t>
            </w:r>
          </w:p>
        </w:tc>
        <w:tc>
          <w:tcPr>
            <w:tcW w:w="3373" w:type="dxa"/>
            <w:tcBorders>
              <w:top w:val="single" w:sz="4" w:space="0" w:color="auto"/>
              <w:left w:val="single" w:sz="4" w:space="0" w:color="auto"/>
              <w:bottom w:val="single" w:sz="4" w:space="0" w:color="auto"/>
              <w:right w:val="single" w:sz="4" w:space="0" w:color="auto"/>
            </w:tcBorders>
            <w:hideMark/>
          </w:tcPr>
          <w:p w14:paraId="21315985" w14:textId="77777777" w:rsidR="000B3C4F" w:rsidRPr="000B3C4F" w:rsidRDefault="000B3C4F" w:rsidP="000B1F11">
            <w:pPr>
              <w:pStyle w:val="affff8"/>
            </w:pPr>
            <w:r w:rsidRPr="000B3C4F">
              <w:rPr>
                <w:rFonts w:hint="eastAsia"/>
              </w:rPr>
              <w:t>自社で発生する可能性が高い、または、発生したときの被害が大きいと考えられるインシデントに対して暫定的対策を行う場合。</w:t>
            </w:r>
          </w:p>
        </w:tc>
      </w:tr>
      <w:tr w:rsidR="000B3C4F" w:rsidRPr="000B3C4F" w14:paraId="493C66B4" w14:textId="77777777" w:rsidTr="000B3C4F">
        <w:tc>
          <w:tcPr>
            <w:tcW w:w="169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3797A41" w14:textId="5F57A49D" w:rsidR="000B3C4F" w:rsidRPr="000B3C4F" w:rsidRDefault="000B3C4F" w:rsidP="000B1F11">
            <w:pPr>
              <w:pStyle w:val="affffc"/>
            </w:pPr>
            <w:r w:rsidRPr="000B3C4F">
              <w:rPr>
                <w:rFonts w:hint="eastAsia"/>
              </w:rPr>
              <w:t>Lv.2ベースラインアプローチ</w:t>
            </w:r>
          </w:p>
        </w:tc>
        <w:tc>
          <w:tcPr>
            <w:tcW w:w="5387" w:type="dxa"/>
            <w:tcBorders>
              <w:top w:val="single" w:sz="4" w:space="0" w:color="auto"/>
              <w:left w:val="single" w:sz="4" w:space="0" w:color="auto"/>
              <w:bottom w:val="single" w:sz="4" w:space="0" w:color="auto"/>
              <w:right w:val="single" w:sz="4" w:space="0" w:color="auto"/>
            </w:tcBorders>
            <w:hideMark/>
          </w:tcPr>
          <w:p w14:paraId="5653EA5A" w14:textId="77777777" w:rsidR="000B3C4F" w:rsidRPr="000B3C4F" w:rsidRDefault="000B3C4F" w:rsidP="000B1F11">
            <w:pPr>
              <w:pStyle w:val="affff8"/>
            </w:pPr>
            <w:r w:rsidRPr="000B3C4F">
              <w:rPr>
                <w:rFonts w:hint="eastAsia"/>
              </w:rPr>
              <w:t>組織全体での一貫性を確保し、セキュリティの最低基準を満たすことを目指すアプローチ手法。</w:t>
            </w:r>
          </w:p>
          <w:p w14:paraId="6C525742" w14:textId="77777777" w:rsidR="000B3C4F" w:rsidRPr="000B3C4F" w:rsidRDefault="000B3C4F" w:rsidP="000B1F11">
            <w:pPr>
              <w:pStyle w:val="affff8"/>
            </w:pPr>
            <w:r w:rsidRPr="000B3C4F">
              <w:rPr>
                <w:rFonts w:hint="eastAsia"/>
              </w:rPr>
              <w:t>ガイドラインやひな型を参考とし、対策基準を策定。</w:t>
            </w:r>
          </w:p>
          <w:p w14:paraId="2DEA73A4" w14:textId="77777777" w:rsidR="000B3C4F" w:rsidRPr="000B3C4F" w:rsidRDefault="000B3C4F" w:rsidP="000B1F11">
            <w:pPr>
              <w:pStyle w:val="affff8"/>
            </w:pPr>
            <w:r w:rsidRPr="000B3C4F">
              <w:rPr>
                <w:rFonts w:hint="eastAsia"/>
              </w:rPr>
              <w:t>規制遵守の観点から一定の安全性が確保できる。</w:t>
            </w:r>
          </w:p>
          <w:p w14:paraId="16632D60" w14:textId="77777777" w:rsidR="000B3C4F" w:rsidRPr="000B3C4F" w:rsidRDefault="000B3C4F" w:rsidP="000B1F11">
            <w:pPr>
              <w:pStyle w:val="affff8"/>
            </w:pPr>
            <w:r w:rsidRPr="000B3C4F">
              <w:rPr>
                <w:rFonts w:hint="eastAsia"/>
              </w:rPr>
              <w:t>コストパフォーマンスがよい。</w:t>
            </w:r>
          </w:p>
        </w:tc>
        <w:tc>
          <w:tcPr>
            <w:tcW w:w="3373" w:type="dxa"/>
            <w:tcBorders>
              <w:top w:val="single" w:sz="4" w:space="0" w:color="auto"/>
              <w:left w:val="single" w:sz="4" w:space="0" w:color="auto"/>
              <w:bottom w:val="single" w:sz="4" w:space="0" w:color="auto"/>
              <w:right w:val="single" w:sz="4" w:space="0" w:color="auto"/>
            </w:tcBorders>
            <w:hideMark/>
          </w:tcPr>
          <w:p w14:paraId="75D08AB2" w14:textId="77777777" w:rsidR="000B3C4F" w:rsidRPr="000B3C4F" w:rsidRDefault="000B3C4F" w:rsidP="000B1F11">
            <w:pPr>
              <w:pStyle w:val="affff8"/>
            </w:pPr>
            <w:r w:rsidRPr="000B3C4F">
              <w:rPr>
                <w:rFonts w:hint="eastAsia"/>
              </w:rPr>
              <w:t>組織的に一定以上の対策基準を策定する場合。</w:t>
            </w:r>
          </w:p>
          <w:p w14:paraId="5C65D229" w14:textId="77777777" w:rsidR="000B3C4F" w:rsidRPr="000B3C4F" w:rsidRDefault="000B3C4F" w:rsidP="000B1F11">
            <w:pPr>
              <w:pStyle w:val="affff8"/>
            </w:pPr>
            <w:r w:rsidRPr="000B3C4F">
              <w:rPr>
                <w:rFonts w:hint="eastAsia"/>
              </w:rPr>
              <w:t>包括的な対策は過剰で、基本的な水準の対策が適切だと判断される場合。</w:t>
            </w:r>
          </w:p>
        </w:tc>
      </w:tr>
      <w:tr w:rsidR="000B3C4F" w:rsidRPr="000B3C4F" w14:paraId="38D25A12" w14:textId="77777777" w:rsidTr="000B3C4F">
        <w:tc>
          <w:tcPr>
            <w:tcW w:w="169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D3CF23D" w14:textId="4052F5EC" w:rsidR="000B3C4F" w:rsidRPr="000B3C4F" w:rsidRDefault="000B3C4F" w:rsidP="000B1F11">
            <w:pPr>
              <w:pStyle w:val="affffc"/>
            </w:pPr>
            <w:r w:rsidRPr="000B3C4F">
              <w:rPr>
                <w:rFonts w:hint="eastAsia"/>
              </w:rPr>
              <w:t>Lv.3網羅的アプローチ</w:t>
            </w:r>
          </w:p>
        </w:tc>
        <w:tc>
          <w:tcPr>
            <w:tcW w:w="5387" w:type="dxa"/>
            <w:tcBorders>
              <w:top w:val="single" w:sz="4" w:space="0" w:color="auto"/>
              <w:left w:val="single" w:sz="4" w:space="0" w:color="auto"/>
              <w:bottom w:val="single" w:sz="4" w:space="0" w:color="auto"/>
              <w:right w:val="single" w:sz="4" w:space="0" w:color="auto"/>
            </w:tcBorders>
            <w:hideMark/>
          </w:tcPr>
          <w:p w14:paraId="1625E8C0" w14:textId="77777777" w:rsidR="000B3C4F" w:rsidRPr="000B3C4F" w:rsidRDefault="000B3C4F" w:rsidP="000B1F11">
            <w:pPr>
              <w:pStyle w:val="affff8"/>
            </w:pPr>
            <w:r w:rsidRPr="000B3C4F">
              <w:rPr>
                <w:rFonts w:hint="eastAsia"/>
              </w:rPr>
              <w:t>脅威や攻撃手法に対して、網羅的なセキュリティ対策を講じることを目指すアプローチ手法。</w:t>
            </w:r>
          </w:p>
          <w:p w14:paraId="475ED861" w14:textId="77777777" w:rsidR="000B3C4F" w:rsidRPr="000B3C4F" w:rsidRDefault="000B3C4F" w:rsidP="000B1F11">
            <w:pPr>
              <w:pStyle w:val="affff8"/>
            </w:pPr>
            <w:r w:rsidRPr="000B3C4F">
              <w:rPr>
                <w:rFonts w:hint="eastAsia"/>
              </w:rPr>
              <w:t>ISMS認証取得が可能なレベルを目指して、対策基準を策定。</w:t>
            </w:r>
          </w:p>
          <w:p w14:paraId="1C9FD7C8" w14:textId="77777777" w:rsidR="000B3C4F" w:rsidRPr="000B3C4F" w:rsidRDefault="000B3C4F" w:rsidP="000B1F11">
            <w:pPr>
              <w:pStyle w:val="affff8"/>
            </w:pPr>
            <w:r w:rsidRPr="000B3C4F">
              <w:rPr>
                <w:rFonts w:hint="eastAsia"/>
              </w:rPr>
              <w:t>コストが高くなる可能性があるが、組織のニーズに合わせた最適な対策が可能。</w:t>
            </w:r>
          </w:p>
        </w:tc>
        <w:tc>
          <w:tcPr>
            <w:tcW w:w="3373" w:type="dxa"/>
            <w:tcBorders>
              <w:top w:val="single" w:sz="4" w:space="0" w:color="auto"/>
              <w:left w:val="single" w:sz="4" w:space="0" w:color="auto"/>
              <w:bottom w:val="single" w:sz="4" w:space="0" w:color="auto"/>
              <w:right w:val="single" w:sz="4" w:space="0" w:color="auto"/>
            </w:tcBorders>
            <w:hideMark/>
          </w:tcPr>
          <w:p w14:paraId="3B25E5A1" w14:textId="77777777" w:rsidR="000B3C4F" w:rsidRPr="000B3C4F" w:rsidRDefault="000B3C4F" w:rsidP="000B1F11">
            <w:pPr>
              <w:pStyle w:val="affff8"/>
            </w:pPr>
            <w:r w:rsidRPr="000B3C4F">
              <w:rPr>
                <w:rFonts w:hint="eastAsia"/>
              </w:rPr>
              <w:t>ISMSのフレームワークに沿った対策基準を策定する場合。</w:t>
            </w:r>
          </w:p>
          <w:p w14:paraId="37E72063" w14:textId="4F6B1E43" w:rsidR="000B3C4F" w:rsidRPr="000B3C4F" w:rsidRDefault="000B3C4F" w:rsidP="000B1F11">
            <w:pPr>
              <w:pStyle w:val="affff8"/>
            </w:pPr>
            <w:r w:rsidRPr="000B3C4F">
              <w:rPr>
                <w:rFonts w:hint="eastAsia"/>
              </w:rPr>
              <w:t>情報システムが重要な組織や</w:t>
            </w:r>
            <w:bookmarkStart w:id="1995" w:name="■機密性27ー7"/>
            <w:r w:rsidR="001871A5">
              <w:fldChar w:fldCharType="begin"/>
            </w:r>
            <w:r w:rsidR="001871A5">
              <w:rPr>
                <w:rFonts w:hint="eastAsia"/>
              </w:rPr>
              <w:instrText xml:space="preserve">HYPERLINK </w:instrText>
            </w:r>
            <w:r w:rsidR="001871A5">
              <w:instrText xml:space="preserve"> \l "</w:instrText>
            </w:r>
            <w:r w:rsidR="001871A5">
              <w:rPr>
                <w:rFonts w:hint="eastAsia"/>
              </w:rPr>
              <w:instrText>■機密性</w:instrText>
            </w:r>
            <w:r w:rsidR="001871A5">
              <w:instrText>"</w:instrText>
            </w:r>
            <w:r w:rsidR="001871A5">
              <w:fldChar w:fldCharType="separate"/>
            </w:r>
            <w:r w:rsidRPr="001871A5">
              <w:rPr>
                <w:rStyle w:val="a7"/>
                <w:rFonts w:hint="eastAsia"/>
              </w:rPr>
              <w:t>機密性</w:t>
            </w:r>
            <w:bookmarkEnd w:id="1995"/>
            <w:r w:rsidR="001871A5">
              <w:fldChar w:fldCharType="end"/>
            </w:r>
            <w:r w:rsidRPr="000B3C4F">
              <w:rPr>
                <w:rFonts w:hint="eastAsia"/>
              </w:rPr>
              <w:t>の高い情報を扱う組織など、高い水準の情報セキュリティが求められる場合。</w:t>
            </w:r>
          </w:p>
        </w:tc>
      </w:tr>
    </w:tbl>
    <w:p w14:paraId="78D631C9" w14:textId="77777777" w:rsidR="000B3C4F" w:rsidRPr="000B3C4F" w:rsidRDefault="000B3C4F" w:rsidP="000B3C4F">
      <w:pPr>
        <w:jc w:val="left"/>
      </w:pPr>
    </w:p>
    <w:p w14:paraId="7342A68D" w14:textId="77777777" w:rsidR="000B3C4F" w:rsidRPr="000B3C4F" w:rsidRDefault="000B3C4F" w:rsidP="000B1F11">
      <w:pPr>
        <w:pStyle w:val="5"/>
      </w:pPr>
      <w:r w:rsidRPr="000B3C4F">
        <w:rPr>
          <w:rFonts w:hint="eastAsia"/>
        </w:rPr>
        <w:t>訴求ポイント</w:t>
      </w:r>
    </w:p>
    <w:p w14:paraId="5EFC592B" w14:textId="77777777" w:rsidR="000B3C4F" w:rsidRPr="000B3C4F" w:rsidRDefault="000B3C4F" w:rsidP="000B1F11">
      <w:pPr>
        <w:pStyle w:val="aff4"/>
      </w:pPr>
      <w:r w:rsidRPr="000B3C4F">
        <w:rPr>
          <w:rFonts w:hint="eastAsia"/>
        </w:rPr>
        <w:t>章を通した気づき・学び</w:t>
      </w:r>
    </w:p>
    <w:p w14:paraId="11F5C0D5" w14:textId="77777777" w:rsidR="000B3C4F" w:rsidRPr="000B3C4F" w:rsidRDefault="000B3C4F" w:rsidP="000B3C4F">
      <w:pPr>
        <w:jc w:val="left"/>
      </w:pPr>
      <w:r w:rsidRPr="000B3C4F">
        <w:rPr>
          <w:rFonts w:hint="eastAsia"/>
        </w:rPr>
        <w:t>「基本方針」「対策基準」「実施手順・運用規則など」で構成されるセキュリティポリシーを策定し、セキュリティ対策の実施を内外に示すため、基本方針と対策基準を公開します。同時に、状況に応じて適切なサイバーセキュリティ対策のアプローチ手法を選択し、セキュリティ対策を実施する必要があります。</w:t>
      </w:r>
    </w:p>
    <w:p w14:paraId="1BF368AC" w14:textId="77777777" w:rsidR="000B3C4F" w:rsidRPr="000B3C4F" w:rsidRDefault="000B3C4F" w:rsidP="000B3C4F">
      <w:pPr>
        <w:jc w:val="left"/>
      </w:pPr>
    </w:p>
    <w:tbl>
      <w:tblPr>
        <w:tblStyle w:val="aa"/>
        <w:tblW w:w="0" w:type="auto"/>
        <w:tblLook w:val="04A0" w:firstRow="1" w:lastRow="0" w:firstColumn="1" w:lastColumn="0" w:noHBand="0" w:noVBand="1"/>
      </w:tblPr>
      <w:tblGrid>
        <w:gridCol w:w="10456"/>
      </w:tblGrid>
      <w:tr w:rsidR="000B3C4F" w:rsidRPr="000B3C4F" w14:paraId="6F5EE57F"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15E99" w:themeFill="text2" w:themeFillTint="BF"/>
            <w:hideMark/>
          </w:tcPr>
          <w:p w14:paraId="64035849" w14:textId="77777777" w:rsidR="000B3C4F" w:rsidRPr="000B3C4F" w:rsidRDefault="000B3C4F" w:rsidP="000B1F11">
            <w:pPr>
              <w:pStyle w:val="aff0"/>
            </w:pPr>
            <w:r w:rsidRPr="000B3C4F">
              <w:rPr>
                <w:rFonts w:hint="eastAsia"/>
              </w:rPr>
              <w:t>認識していただきたい実施概要</w:t>
            </w:r>
          </w:p>
        </w:tc>
      </w:tr>
      <w:tr w:rsidR="000B3C4F" w:rsidRPr="000B3C4F" w14:paraId="5954F9C1"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26973871" w14:textId="57C2E74A" w:rsidR="000B3C4F" w:rsidRPr="00E34142" w:rsidRDefault="000B3C4F" w:rsidP="00892C01">
            <w:pPr>
              <w:pStyle w:val="afff6"/>
              <w:numPr>
                <w:ilvl w:val="0"/>
                <w:numId w:val="673"/>
              </w:numPr>
            </w:pPr>
            <w:r w:rsidRPr="00E34142">
              <w:rPr>
                <w:rFonts w:hint="eastAsia"/>
              </w:rPr>
              <w:t>対策基準を外部に公開することで、セキュリティ対策の実施を内外に示し、説明責任を果たせること</w:t>
            </w:r>
            <w:r w:rsidR="0073373F">
              <w:rPr>
                <w:rFonts w:hint="eastAsia"/>
              </w:rPr>
              <w:t>。</w:t>
            </w:r>
          </w:p>
          <w:p w14:paraId="125D11E8" w14:textId="6B2FF6FE" w:rsidR="000B3C4F" w:rsidRPr="00E34142" w:rsidRDefault="000B3C4F" w:rsidP="00892C01">
            <w:pPr>
              <w:pStyle w:val="afff6"/>
              <w:numPr>
                <w:ilvl w:val="0"/>
                <w:numId w:val="673"/>
              </w:numPr>
            </w:pPr>
            <w:r w:rsidRPr="00E34142">
              <w:rPr>
                <w:rFonts w:hint="eastAsia"/>
              </w:rPr>
              <w:t>対策基準で記載する内容を具体的に実施するために、策定した対策基準に従って実施手順を作成することが重要であること</w:t>
            </w:r>
            <w:r w:rsidR="0073373F">
              <w:rPr>
                <w:rFonts w:hint="eastAsia"/>
              </w:rPr>
              <w:t>。</w:t>
            </w:r>
          </w:p>
          <w:p w14:paraId="1784B65E" w14:textId="2A236ACE" w:rsidR="000B3C4F" w:rsidRPr="000B3C4F" w:rsidRDefault="000B3C4F" w:rsidP="00892C01">
            <w:pPr>
              <w:pStyle w:val="afff6"/>
              <w:numPr>
                <w:ilvl w:val="0"/>
                <w:numId w:val="673"/>
              </w:numPr>
            </w:pPr>
            <w:r w:rsidRPr="00E34142">
              <w:rPr>
                <w:rFonts w:hint="eastAsia"/>
              </w:rPr>
              <w:t>対策基準の内容を定める際は、企業の現状や目標に応じてフレームワークを使用せずに「Lv.1クイックアプローチ」「Lv.2ベースラインアプローチ」を用いて策定できるが、網羅的なフレームワークであるISMSを参考に策定する「</w:t>
            </w:r>
            <w:r w:rsidR="00395853">
              <w:rPr>
                <w:rFonts w:hint="eastAsia"/>
              </w:rPr>
              <w:t>Lv.3</w:t>
            </w:r>
            <w:r w:rsidRPr="00E34142">
              <w:rPr>
                <w:rFonts w:hint="eastAsia"/>
              </w:rPr>
              <w:t>網羅的アプローチ」が推奨されること</w:t>
            </w:r>
            <w:r w:rsidR="0073373F">
              <w:rPr>
                <w:rFonts w:hint="eastAsia"/>
              </w:rPr>
              <w:t>。</w:t>
            </w:r>
          </w:p>
        </w:tc>
      </w:tr>
    </w:tbl>
    <w:p w14:paraId="2BFE5780" w14:textId="77777777" w:rsidR="000B3C4F" w:rsidRPr="000B3C4F" w:rsidRDefault="000B3C4F" w:rsidP="000B3C4F">
      <w:pPr>
        <w:jc w:val="left"/>
      </w:pPr>
    </w:p>
    <w:tbl>
      <w:tblPr>
        <w:tblStyle w:val="aa"/>
        <w:tblW w:w="10456" w:type="dxa"/>
        <w:tblLook w:val="04A0" w:firstRow="1" w:lastRow="0" w:firstColumn="1" w:lastColumn="0" w:noHBand="0" w:noVBand="1"/>
      </w:tblPr>
      <w:tblGrid>
        <w:gridCol w:w="3539"/>
        <w:gridCol w:w="6917"/>
      </w:tblGrid>
      <w:tr w:rsidR="000B3C4F" w:rsidRPr="000B3C4F" w14:paraId="70CE92CB" w14:textId="77777777" w:rsidTr="000B3C4F">
        <w:tc>
          <w:tcPr>
            <w:tcW w:w="10456" w:type="dxa"/>
            <w:gridSpan w:val="2"/>
            <w:tcBorders>
              <w:top w:val="single" w:sz="4" w:space="0" w:color="auto"/>
              <w:left w:val="single" w:sz="4" w:space="0" w:color="auto"/>
              <w:bottom w:val="single" w:sz="4" w:space="0" w:color="auto"/>
              <w:right w:val="single" w:sz="4" w:space="0" w:color="auto"/>
            </w:tcBorders>
            <w:hideMark/>
          </w:tcPr>
          <w:p w14:paraId="576FA30A" w14:textId="77777777" w:rsidR="000B3C4F" w:rsidRPr="000B3C4F" w:rsidRDefault="000B3C4F" w:rsidP="00601047">
            <w:pPr>
              <w:pStyle w:val="affe"/>
              <w:framePr w:wrap="around"/>
            </w:pPr>
            <w:r w:rsidRPr="000B3C4F">
              <w:rPr>
                <w:rFonts w:hint="eastAsia"/>
              </w:rPr>
              <w:t>詳細理解のため参考となる文献（参考文献）</w:t>
            </w:r>
          </w:p>
        </w:tc>
      </w:tr>
      <w:tr w:rsidR="000B3C4F" w:rsidRPr="000B3C4F" w14:paraId="11102C1F" w14:textId="77777777" w:rsidTr="000B3C4F">
        <w:tc>
          <w:tcPr>
            <w:tcW w:w="3539"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3FE25F9F" w14:textId="77777777" w:rsidR="000B3C4F" w:rsidRPr="000B3C4F" w:rsidRDefault="000B3C4F" w:rsidP="00601047">
            <w:pPr>
              <w:pStyle w:val="affe"/>
              <w:framePr w:wrap="around"/>
            </w:pPr>
            <w:r w:rsidRPr="000B3C4F">
              <w:rPr>
                <w:rFonts w:hint="eastAsia"/>
              </w:rPr>
              <w:t>情報セキュリティ10大脅威 2024</w:t>
            </w:r>
          </w:p>
        </w:tc>
        <w:tc>
          <w:tcPr>
            <w:tcW w:w="6917" w:type="dxa"/>
            <w:tcBorders>
              <w:top w:val="single" w:sz="4" w:space="0" w:color="auto"/>
              <w:left w:val="single" w:sz="4" w:space="0" w:color="auto"/>
              <w:bottom w:val="single" w:sz="4" w:space="0" w:color="auto"/>
              <w:right w:val="single" w:sz="4" w:space="0" w:color="auto"/>
            </w:tcBorders>
            <w:hideMark/>
          </w:tcPr>
          <w:p w14:paraId="6A7B2390" w14:textId="77777777" w:rsidR="000B3C4F" w:rsidRPr="000B3C4F" w:rsidRDefault="000B3C4F" w:rsidP="00601047">
            <w:pPr>
              <w:pStyle w:val="affe"/>
              <w:framePr w:wrap="around"/>
            </w:pPr>
            <w:r w:rsidRPr="000B3C4F">
              <w:rPr>
                <w:rFonts w:hint="eastAsia"/>
              </w:rPr>
              <w:t>https://www.ipa.go.jp/security/10threats/nq6ept000000g22h-att/kaisetsu_2024.pdf</w:t>
            </w:r>
          </w:p>
        </w:tc>
      </w:tr>
      <w:tr w:rsidR="000B3C4F" w:rsidRPr="000B3C4F" w14:paraId="6E629037" w14:textId="77777777" w:rsidTr="000B3C4F">
        <w:tc>
          <w:tcPr>
            <w:tcW w:w="3539"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34796ED0" w14:textId="77777777" w:rsidR="000B3C4F" w:rsidRPr="000B3C4F" w:rsidRDefault="000B3C4F" w:rsidP="00601047">
            <w:pPr>
              <w:pStyle w:val="affe"/>
              <w:framePr w:wrap="around"/>
            </w:pPr>
            <w:r w:rsidRPr="000B3C4F">
              <w:rPr>
                <w:rFonts w:hint="eastAsia"/>
              </w:rPr>
              <w:t>サイバー攻撃対応事例</w:t>
            </w:r>
          </w:p>
        </w:tc>
        <w:tc>
          <w:tcPr>
            <w:tcW w:w="6917" w:type="dxa"/>
            <w:tcBorders>
              <w:top w:val="single" w:sz="4" w:space="0" w:color="auto"/>
              <w:left w:val="single" w:sz="4" w:space="0" w:color="auto"/>
              <w:bottom w:val="single" w:sz="4" w:space="0" w:color="auto"/>
              <w:right w:val="single" w:sz="4" w:space="0" w:color="auto"/>
            </w:tcBorders>
            <w:hideMark/>
          </w:tcPr>
          <w:p w14:paraId="319CFB54" w14:textId="77777777" w:rsidR="000B3C4F" w:rsidRPr="000B3C4F" w:rsidRDefault="000B3C4F" w:rsidP="00601047">
            <w:pPr>
              <w:pStyle w:val="affe"/>
              <w:framePr w:wrap="around"/>
            </w:pPr>
            <w:r w:rsidRPr="000B3C4F">
              <w:rPr>
                <w:rFonts w:hint="eastAsia"/>
              </w:rPr>
              <w:t>https://security-portal.nisc.go.jp/dx/provinatack.html</w:t>
            </w:r>
          </w:p>
        </w:tc>
      </w:tr>
      <w:tr w:rsidR="000B3C4F" w:rsidRPr="000B3C4F" w14:paraId="0C63276C" w14:textId="77777777" w:rsidTr="000B3C4F">
        <w:tc>
          <w:tcPr>
            <w:tcW w:w="3539"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564391DA" w14:textId="77777777" w:rsidR="000B3C4F" w:rsidRPr="000B3C4F" w:rsidRDefault="000B3C4F" w:rsidP="00601047">
            <w:pPr>
              <w:pStyle w:val="affe"/>
              <w:framePr w:wrap="around"/>
            </w:pPr>
            <w:r w:rsidRPr="000B3C4F">
              <w:rPr>
                <w:rFonts w:hint="eastAsia"/>
              </w:rPr>
              <w:t>マルウェア｢ランサムウェア｣の脅威と対策（対策編）</w:t>
            </w:r>
          </w:p>
        </w:tc>
        <w:tc>
          <w:tcPr>
            <w:tcW w:w="6917" w:type="dxa"/>
            <w:tcBorders>
              <w:top w:val="single" w:sz="4" w:space="0" w:color="auto"/>
              <w:left w:val="single" w:sz="4" w:space="0" w:color="auto"/>
              <w:bottom w:val="single" w:sz="4" w:space="0" w:color="auto"/>
              <w:right w:val="single" w:sz="4" w:space="0" w:color="auto"/>
            </w:tcBorders>
            <w:hideMark/>
          </w:tcPr>
          <w:p w14:paraId="793F4C68" w14:textId="77777777" w:rsidR="000B3C4F" w:rsidRPr="000B3C4F" w:rsidRDefault="000B3C4F" w:rsidP="00601047">
            <w:pPr>
              <w:pStyle w:val="affe"/>
              <w:framePr w:wrap="around"/>
            </w:pPr>
            <w:r w:rsidRPr="000B3C4F">
              <w:rPr>
                <w:rFonts w:hint="eastAsia"/>
              </w:rPr>
              <w:t>https://www.keishicho.metro.tokyo.lg.jp/kurashi/cyber/joho/ransomware_taisaku.html</w:t>
            </w:r>
          </w:p>
        </w:tc>
      </w:tr>
      <w:tr w:rsidR="000B3C4F" w:rsidRPr="000B3C4F" w14:paraId="2162BCB7" w14:textId="77777777" w:rsidTr="000B3C4F">
        <w:tc>
          <w:tcPr>
            <w:tcW w:w="3539"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52EC149A" w14:textId="77777777" w:rsidR="000B3C4F" w:rsidRPr="000B3C4F" w:rsidRDefault="000B3C4F" w:rsidP="00601047">
            <w:pPr>
              <w:pStyle w:val="affe"/>
              <w:framePr w:wrap="around"/>
            </w:pPr>
            <w:r w:rsidRPr="000B3C4F">
              <w:rPr>
                <w:rFonts w:hint="eastAsia"/>
              </w:rPr>
              <w:t>リスク分析シート</w:t>
            </w:r>
          </w:p>
        </w:tc>
        <w:tc>
          <w:tcPr>
            <w:tcW w:w="6917" w:type="dxa"/>
            <w:tcBorders>
              <w:top w:val="single" w:sz="4" w:space="0" w:color="auto"/>
              <w:left w:val="single" w:sz="4" w:space="0" w:color="auto"/>
              <w:bottom w:val="single" w:sz="4" w:space="0" w:color="auto"/>
              <w:right w:val="single" w:sz="4" w:space="0" w:color="auto"/>
            </w:tcBorders>
            <w:hideMark/>
          </w:tcPr>
          <w:p w14:paraId="45DF44E4" w14:textId="77777777" w:rsidR="000B3C4F" w:rsidRPr="000B3C4F" w:rsidRDefault="000B3C4F" w:rsidP="00601047">
            <w:pPr>
              <w:pStyle w:val="affe"/>
              <w:framePr w:wrap="around"/>
            </w:pPr>
            <w:r w:rsidRPr="000B3C4F">
              <w:rPr>
                <w:rFonts w:hint="eastAsia"/>
              </w:rPr>
              <w:t>https://www.ipa.go.jp/security/sme/f55m8k0000001wd3-att/000055518.xlsx</w:t>
            </w:r>
          </w:p>
        </w:tc>
      </w:tr>
      <w:tr w:rsidR="000B3C4F" w:rsidRPr="000B3C4F" w14:paraId="086A59E5" w14:textId="77777777" w:rsidTr="000B3C4F">
        <w:tc>
          <w:tcPr>
            <w:tcW w:w="3539"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63EE82CF" w14:textId="77777777" w:rsidR="000B3C4F" w:rsidRPr="000B3C4F" w:rsidRDefault="000B3C4F" w:rsidP="00601047">
            <w:pPr>
              <w:pStyle w:val="affe"/>
              <w:framePr w:wrap="around"/>
            </w:pPr>
            <w:r w:rsidRPr="000B3C4F">
              <w:rPr>
                <w:rFonts w:hint="eastAsia"/>
              </w:rPr>
              <w:t>中小企業の情報セキュリティ対策ガイドライン第3.1版</w:t>
            </w:r>
          </w:p>
        </w:tc>
        <w:tc>
          <w:tcPr>
            <w:tcW w:w="6917" w:type="dxa"/>
            <w:tcBorders>
              <w:top w:val="single" w:sz="4" w:space="0" w:color="auto"/>
              <w:left w:val="single" w:sz="4" w:space="0" w:color="auto"/>
              <w:bottom w:val="single" w:sz="4" w:space="0" w:color="auto"/>
              <w:right w:val="single" w:sz="4" w:space="0" w:color="auto"/>
            </w:tcBorders>
            <w:hideMark/>
          </w:tcPr>
          <w:p w14:paraId="501D203B" w14:textId="77777777" w:rsidR="000B3C4F" w:rsidRPr="000B3C4F" w:rsidRDefault="000B3C4F" w:rsidP="00601047">
            <w:pPr>
              <w:pStyle w:val="affe"/>
              <w:framePr w:wrap="around"/>
            </w:pPr>
            <w:r w:rsidRPr="000B3C4F">
              <w:rPr>
                <w:rFonts w:hint="eastAsia"/>
              </w:rPr>
              <w:t>https://www.ipa.go.jp/security/guide/sme/about.html</w:t>
            </w:r>
          </w:p>
        </w:tc>
      </w:tr>
      <w:tr w:rsidR="000B3C4F" w:rsidRPr="000B3C4F" w14:paraId="4FB98949" w14:textId="77777777" w:rsidTr="000B3C4F">
        <w:tc>
          <w:tcPr>
            <w:tcW w:w="3539"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73074D3A" w14:textId="77777777" w:rsidR="000B3C4F" w:rsidRPr="000B3C4F" w:rsidRDefault="000B3C4F" w:rsidP="00601047">
            <w:pPr>
              <w:pStyle w:val="affe"/>
              <w:framePr w:wrap="around"/>
            </w:pPr>
            <w:r w:rsidRPr="000B3C4F">
              <w:rPr>
                <w:rFonts w:hint="eastAsia"/>
              </w:rPr>
              <w:t>情報セキュリティ関連規程（サンプル）</w:t>
            </w:r>
          </w:p>
        </w:tc>
        <w:tc>
          <w:tcPr>
            <w:tcW w:w="6917" w:type="dxa"/>
            <w:tcBorders>
              <w:top w:val="single" w:sz="4" w:space="0" w:color="auto"/>
              <w:left w:val="single" w:sz="4" w:space="0" w:color="auto"/>
              <w:bottom w:val="single" w:sz="4" w:space="0" w:color="auto"/>
              <w:right w:val="single" w:sz="4" w:space="0" w:color="auto"/>
            </w:tcBorders>
            <w:hideMark/>
          </w:tcPr>
          <w:p w14:paraId="7A2A9C42" w14:textId="77777777" w:rsidR="000B3C4F" w:rsidRPr="000B3C4F" w:rsidRDefault="000B3C4F" w:rsidP="00601047">
            <w:pPr>
              <w:pStyle w:val="affe"/>
              <w:framePr w:wrap="around"/>
            </w:pPr>
            <w:r w:rsidRPr="000B3C4F">
              <w:rPr>
                <w:rFonts w:hint="eastAsia"/>
              </w:rPr>
              <w:t>https://www.ipa.go.jp/security/sme/ps6vr7000001bu8m-att/000055794.docx</w:t>
            </w:r>
          </w:p>
        </w:tc>
      </w:tr>
      <w:tr w:rsidR="000B3C4F" w:rsidRPr="000B3C4F" w14:paraId="1A3493BD" w14:textId="77777777" w:rsidTr="000B3C4F">
        <w:tc>
          <w:tcPr>
            <w:tcW w:w="3539"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1BD4925C" w14:textId="77777777" w:rsidR="000B3C4F" w:rsidRPr="000B3C4F" w:rsidRDefault="000B3C4F" w:rsidP="00601047">
            <w:pPr>
              <w:pStyle w:val="affe"/>
              <w:framePr w:wrap="around"/>
            </w:pPr>
            <w:r w:rsidRPr="000B3C4F">
              <w:rPr>
                <w:rFonts w:hint="eastAsia"/>
              </w:rPr>
              <w:t>自己点検チェックリスト</w:t>
            </w:r>
          </w:p>
        </w:tc>
        <w:tc>
          <w:tcPr>
            <w:tcW w:w="6917" w:type="dxa"/>
            <w:tcBorders>
              <w:top w:val="single" w:sz="4" w:space="0" w:color="auto"/>
              <w:left w:val="single" w:sz="4" w:space="0" w:color="auto"/>
              <w:bottom w:val="single" w:sz="4" w:space="0" w:color="auto"/>
              <w:right w:val="single" w:sz="4" w:space="0" w:color="auto"/>
            </w:tcBorders>
            <w:hideMark/>
          </w:tcPr>
          <w:p w14:paraId="44FF88EC" w14:textId="77777777" w:rsidR="000B3C4F" w:rsidRPr="000B3C4F" w:rsidRDefault="000B3C4F" w:rsidP="00601047">
            <w:pPr>
              <w:pStyle w:val="affe"/>
              <w:framePr w:wrap="around"/>
            </w:pPr>
            <w:r w:rsidRPr="000B3C4F">
              <w:rPr>
                <w:rFonts w:hint="eastAsia"/>
              </w:rPr>
              <w:t>https://www.ppc.go.jp/files/pdf/Self_assessment_checklist.pdf</w:t>
            </w:r>
          </w:p>
        </w:tc>
      </w:tr>
      <w:tr w:rsidR="000B3C4F" w:rsidRPr="000B3C4F" w14:paraId="56EEB182" w14:textId="77777777" w:rsidTr="000B3C4F">
        <w:tc>
          <w:tcPr>
            <w:tcW w:w="3539"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6E147081" w14:textId="77777777" w:rsidR="000B3C4F" w:rsidRPr="000B3C4F" w:rsidRDefault="000B3C4F" w:rsidP="00601047">
            <w:pPr>
              <w:pStyle w:val="affe"/>
              <w:framePr w:wrap="around"/>
            </w:pPr>
            <w:r w:rsidRPr="000B3C4F">
              <w:rPr>
                <w:rFonts w:hint="eastAsia"/>
              </w:rPr>
              <w:t>情報セキュリティポリシーサンプル改版（1.0版）</w:t>
            </w:r>
          </w:p>
        </w:tc>
        <w:tc>
          <w:tcPr>
            <w:tcW w:w="6917" w:type="dxa"/>
            <w:tcBorders>
              <w:top w:val="single" w:sz="4" w:space="0" w:color="auto"/>
              <w:left w:val="single" w:sz="4" w:space="0" w:color="auto"/>
              <w:bottom w:val="single" w:sz="4" w:space="0" w:color="auto"/>
              <w:right w:val="single" w:sz="4" w:space="0" w:color="auto"/>
            </w:tcBorders>
            <w:hideMark/>
          </w:tcPr>
          <w:p w14:paraId="212D0392" w14:textId="77777777" w:rsidR="000B3C4F" w:rsidRPr="000B3C4F" w:rsidRDefault="000B3C4F" w:rsidP="00601047">
            <w:pPr>
              <w:pStyle w:val="affe"/>
              <w:framePr w:wrap="around"/>
            </w:pPr>
            <w:r w:rsidRPr="000B3C4F">
              <w:rPr>
                <w:rFonts w:hint="eastAsia"/>
              </w:rPr>
              <w:t>https://www.jnsa.org/result/2016/policy/</w:t>
            </w:r>
          </w:p>
        </w:tc>
      </w:tr>
    </w:tbl>
    <w:p w14:paraId="1E1CAE48" w14:textId="027480B0" w:rsidR="000B3C4F" w:rsidRPr="000B3C4F" w:rsidRDefault="000B3C4F" w:rsidP="008C6FE2">
      <w:pPr>
        <w:ind w:firstLineChars="0" w:firstLine="0"/>
        <w:jc w:val="left"/>
      </w:pPr>
    </w:p>
    <w:p w14:paraId="4D56C2C4" w14:textId="77777777" w:rsidR="000B3C4F" w:rsidRPr="000B3C4F" w:rsidRDefault="000B3C4F" w:rsidP="002A6987">
      <w:pPr>
        <w:pStyle w:val="3"/>
      </w:pPr>
      <w:bookmarkStart w:id="1996" w:name="_Toc188349175"/>
      <w:r w:rsidRPr="000B3C4F">
        <w:rPr>
          <w:rFonts w:hint="eastAsia"/>
        </w:rPr>
        <w:t>第8章. 用語定義および関係性と識別方法</w:t>
      </w:r>
      <w:bookmarkEnd w:id="1996"/>
    </w:p>
    <w:p w14:paraId="147AC567" w14:textId="77777777" w:rsidR="000B3C4F" w:rsidRPr="000B3C4F" w:rsidRDefault="000B3C4F" w:rsidP="005250B5">
      <w:pPr>
        <w:pStyle w:val="aff4"/>
      </w:pPr>
      <w:r w:rsidRPr="000B3C4F">
        <w:rPr>
          <w:rFonts w:hint="eastAsia"/>
        </w:rPr>
        <w:t>8-1. 用語の定義、脅威・脆弱性の識別</w:t>
      </w:r>
    </w:p>
    <w:p w14:paraId="44F3BEFC" w14:textId="77777777" w:rsidR="000B3C4F" w:rsidRPr="000B3C4F" w:rsidRDefault="000B3C4F" w:rsidP="000B3C4F">
      <w:pPr>
        <w:jc w:val="left"/>
      </w:pPr>
    </w:p>
    <w:tbl>
      <w:tblPr>
        <w:tblStyle w:val="aa"/>
        <w:tblW w:w="0" w:type="auto"/>
        <w:tblLook w:val="04A0" w:firstRow="1" w:lastRow="0" w:firstColumn="1" w:lastColumn="0" w:noHBand="0" w:noVBand="1"/>
      </w:tblPr>
      <w:tblGrid>
        <w:gridCol w:w="10456"/>
      </w:tblGrid>
      <w:tr w:rsidR="000B3C4F" w:rsidRPr="000B3C4F" w14:paraId="568D147E"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F5597"/>
            <w:hideMark/>
          </w:tcPr>
          <w:p w14:paraId="55F296B9" w14:textId="77777777" w:rsidR="000B3C4F" w:rsidRPr="000B3C4F" w:rsidRDefault="000B3C4F" w:rsidP="005250B5">
            <w:pPr>
              <w:pStyle w:val="aff0"/>
            </w:pPr>
            <w:r w:rsidRPr="000B3C4F">
              <w:rPr>
                <w:rFonts w:hint="eastAsia"/>
              </w:rPr>
              <w:t>章の目的</w:t>
            </w:r>
          </w:p>
        </w:tc>
      </w:tr>
      <w:tr w:rsidR="000B3C4F" w:rsidRPr="000B3C4F" w14:paraId="34C7D244"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7D580514" w14:textId="59B2D1B2" w:rsidR="000B3C4F" w:rsidRPr="000B3C4F" w:rsidRDefault="000B3C4F" w:rsidP="005250B5">
            <w:pPr>
              <w:pStyle w:val="afff6"/>
            </w:pPr>
            <w:r w:rsidRPr="000B3C4F">
              <w:rPr>
                <w:rFonts w:hint="eastAsia"/>
              </w:rPr>
              <w:t>第8章では、ISO/IEC 27000に記述されている「リスク」、「脅威」、「</w:t>
            </w:r>
            <w:bookmarkStart w:id="1997" w:name="■脆弱性27ー8"/>
            <w:r w:rsidR="000C45C4">
              <w:fldChar w:fldCharType="begin"/>
            </w:r>
            <w:r w:rsidR="000C45C4">
              <w:rPr>
                <w:rFonts w:hint="eastAsia"/>
              </w:rPr>
              <w:instrText xml:space="preserve">HYPERLINK </w:instrText>
            </w:r>
            <w:r w:rsidR="000C45C4">
              <w:instrText xml:space="preserve"> \l "</w:instrText>
            </w:r>
            <w:r w:rsidR="000C45C4">
              <w:rPr>
                <w:rFonts w:hint="eastAsia"/>
              </w:rPr>
              <w:instrText>■脆弱性</w:instrText>
            </w:r>
            <w:r w:rsidR="000C45C4">
              <w:instrText>"</w:instrText>
            </w:r>
            <w:r w:rsidR="000C45C4">
              <w:fldChar w:fldCharType="separate"/>
            </w:r>
            <w:r w:rsidRPr="000C45C4">
              <w:rPr>
                <w:rStyle w:val="a7"/>
                <w:rFonts w:hint="eastAsia"/>
              </w:rPr>
              <w:t>脆弱性</w:t>
            </w:r>
            <w:bookmarkEnd w:id="1997"/>
            <w:r w:rsidR="000C45C4">
              <w:fldChar w:fldCharType="end"/>
            </w:r>
            <w:r w:rsidRPr="000B3C4F">
              <w:rPr>
                <w:rFonts w:hint="eastAsia"/>
              </w:rPr>
              <w:t>」、「管理策」といった用語の定義、それらの用語の関係性、脅威や脆弱性の識別方法を理解することを目的とします。</w:t>
            </w:r>
          </w:p>
        </w:tc>
      </w:tr>
      <w:tr w:rsidR="000B3C4F" w:rsidRPr="000B3C4F" w14:paraId="03C4A058"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F5597"/>
            <w:hideMark/>
          </w:tcPr>
          <w:p w14:paraId="70DA5A3C" w14:textId="77777777" w:rsidR="000B3C4F" w:rsidRPr="000B3C4F" w:rsidRDefault="000B3C4F" w:rsidP="005250B5">
            <w:pPr>
              <w:pStyle w:val="aff0"/>
            </w:pPr>
            <w:r w:rsidRPr="000B3C4F">
              <w:rPr>
                <w:rFonts w:hint="eastAsia"/>
              </w:rPr>
              <w:t>主な達成目標</w:t>
            </w:r>
          </w:p>
        </w:tc>
      </w:tr>
      <w:bookmarkStart w:id="1998" w:name="■ISMS27ー8"/>
      <w:tr w:rsidR="000B3C4F" w:rsidRPr="000B3C4F" w14:paraId="49BC0977"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2947FCDA" w14:textId="2F3040C4" w:rsidR="000B3C4F" w:rsidRPr="000B3C4F" w:rsidRDefault="00C51A82" w:rsidP="00892C01">
            <w:pPr>
              <w:pStyle w:val="afff6"/>
              <w:numPr>
                <w:ilvl w:val="0"/>
                <w:numId w:val="529"/>
              </w:numPr>
            </w:pPr>
            <w:r>
              <w:fldChar w:fldCharType="begin"/>
            </w:r>
            <w:r>
              <w:rPr>
                <w:rFonts w:hint="eastAsia"/>
              </w:rPr>
              <w:instrText xml:space="preserve">HYPERLINK </w:instrText>
            </w:r>
            <w:r>
              <w:instrText xml:space="preserve"> \l "</w:instrText>
            </w:r>
            <w:r>
              <w:rPr>
                <w:rFonts w:hint="eastAsia"/>
              </w:rPr>
              <w:instrText>■</w:instrText>
            </w:r>
            <w:r>
              <w:instrText>ISMS"</w:instrText>
            </w:r>
            <w:r>
              <w:fldChar w:fldCharType="separate"/>
            </w:r>
            <w:r w:rsidR="000B3C4F" w:rsidRPr="00C51A82">
              <w:rPr>
                <w:rStyle w:val="a7"/>
                <w:rFonts w:hint="eastAsia"/>
              </w:rPr>
              <w:t>ISMS</w:t>
            </w:r>
            <w:bookmarkEnd w:id="1998"/>
            <w:r>
              <w:fldChar w:fldCharType="end"/>
            </w:r>
            <w:r w:rsidR="000B3C4F" w:rsidRPr="000B3C4F">
              <w:rPr>
                <w:rFonts w:hint="eastAsia"/>
              </w:rPr>
              <w:t>の管理策について、テーマと属性という観点を学んだ上で管理策の構成を理解すること</w:t>
            </w:r>
          </w:p>
        </w:tc>
      </w:tr>
    </w:tbl>
    <w:p w14:paraId="4DC40501" w14:textId="77777777" w:rsidR="000B3C4F" w:rsidRPr="000B3C4F" w:rsidRDefault="000B3C4F" w:rsidP="000B3C4F">
      <w:pPr>
        <w:jc w:val="left"/>
      </w:pPr>
    </w:p>
    <w:tbl>
      <w:tblPr>
        <w:tblStyle w:val="aa"/>
        <w:tblW w:w="0" w:type="auto"/>
        <w:tblLook w:val="04A0" w:firstRow="1" w:lastRow="0" w:firstColumn="1" w:lastColumn="0" w:noHBand="0" w:noVBand="1"/>
      </w:tblPr>
      <w:tblGrid>
        <w:gridCol w:w="10456"/>
      </w:tblGrid>
      <w:tr w:rsidR="000B3C4F" w:rsidRPr="000B3C4F" w14:paraId="5DE3DDDA"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7400CAFB" w14:textId="77777777" w:rsidR="000B3C4F" w:rsidRPr="000B3C4F" w:rsidRDefault="000B3C4F" w:rsidP="005250B5">
            <w:pPr>
              <w:pStyle w:val="afff8"/>
            </w:pPr>
            <w:r w:rsidRPr="000B3C4F">
              <w:rPr>
                <w:rFonts w:hint="eastAsia"/>
              </w:rPr>
              <w:t>主なキーワード</w:t>
            </w:r>
          </w:p>
          <w:p w14:paraId="5D77F44C" w14:textId="77777777" w:rsidR="000B3C4F" w:rsidRPr="000B3C4F" w:rsidRDefault="000B3C4F" w:rsidP="005250B5">
            <w:pPr>
              <w:pStyle w:val="afff6"/>
            </w:pPr>
            <w:r w:rsidRPr="000B3C4F">
              <w:rPr>
                <w:rFonts w:hint="eastAsia"/>
              </w:rPr>
              <w:t>脅威、脆弱性、リスク、セーフガード（管理策）</w:t>
            </w:r>
          </w:p>
        </w:tc>
      </w:tr>
    </w:tbl>
    <w:p w14:paraId="09C2D0A9" w14:textId="77777777" w:rsidR="000B3C4F" w:rsidRPr="000B3C4F" w:rsidRDefault="000B3C4F" w:rsidP="000B3C4F">
      <w:pPr>
        <w:jc w:val="left"/>
      </w:pPr>
    </w:p>
    <w:p w14:paraId="11CB9C6B" w14:textId="77777777" w:rsidR="000B3C4F" w:rsidRPr="000B3C4F" w:rsidRDefault="000B3C4F" w:rsidP="005250B5">
      <w:pPr>
        <w:pStyle w:val="5"/>
      </w:pPr>
      <w:r w:rsidRPr="000B3C4F">
        <w:rPr>
          <w:rFonts w:hint="eastAsia"/>
        </w:rPr>
        <w:t>要旨</w:t>
      </w:r>
    </w:p>
    <w:p w14:paraId="4B3C711D" w14:textId="77777777" w:rsidR="000B3C4F" w:rsidRPr="000B3C4F" w:rsidRDefault="000B3C4F" w:rsidP="000B3C4F">
      <w:pPr>
        <w:jc w:val="left"/>
      </w:pPr>
    </w:p>
    <w:p w14:paraId="68CC40DF" w14:textId="77777777" w:rsidR="000B3C4F" w:rsidRPr="000B3C4F" w:rsidRDefault="000B3C4F" w:rsidP="005250B5">
      <w:pPr>
        <w:pStyle w:val="61"/>
      </w:pPr>
      <w:r w:rsidRPr="000B3C4F">
        <w:rPr>
          <w:rFonts w:hint="eastAsia"/>
        </w:rPr>
        <w:t>8章の全体概要</w:t>
      </w:r>
    </w:p>
    <w:p w14:paraId="7EE194F5" w14:textId="77777777" w:rsidR="000B3C4F" w:rsidRPr="000B3C4F" w:rsidRDefault="000B3C4F" w:rsidP="000B3C4F">
      <w:pPr>
        <w:jc w:val="left"/>
      </w:pPr>
      <w:r w:rsidRPr="000B3C4F">
        <w:rPr>
          <w:rFonts w:hint="eastAsia"/>
        </w:rPr>
        <w:t>８章では、リスクマネジメントを理解するために必要となる「リスク」、「脆弱性」、「脅威」といった用語の定義とそれらの関係、「脅威」、「脆弱性」の識別方法について説明しています。</w:t>
      </w:r>
    </w:p>
    <w:p w14:paraId="2F1C7510" w14:textId="77777777" w:rsidR="000B3C4F" w:rsidRPr="000B3C4F" w:rsidRDefault="000B3C4F" w:rsidP="000B3C4F">
      <w:pPr>
        <w:jc w:val="left"/>
      </w:pPr>
    </w:p>
    <w:p w14:paraId="71C3BC9A" w14:textId="77777777" w:rsidR="000B3C4F" w:rsidRPr="000B3C4F" w:rsidRDefault="000B3C4F" w:rsidP="005250B5">
      <w:pPr>
        <w:pStyle w:val="7"/>
      </w:pPr>
      <w:r w:rsidRPr="000B3C4F">
        <w:rPr>
          <w:rFonts w:hint="eastAsia"/>
        </w:rPr>
        <w:t>8-1. 用語の定義、脅威・脆弱性の識別</w:t>
      </w:r>
    </w:p>
    <w:p w14:paraId="7D275F52" w14:textId="77777777" w:rsidR="000B3C4F" w:rsidRPr="000B3C4F" w:rsidRDefault="000B3C4F" w:rsidP="000B3C4F">
      <w:pPr>
        <w:jc w:val="left"/>
      </w:pPr>
      <w:r w:rsidRPr="000B3C4F">
        <w:rPr>
          <w:rFonts w:hint="eastAsia"/>
        </w:rPr>
        <w:t>用語の定義と関係性</w:t>
      </w:r>
    </w:p>
    <w:p w14:paraId="6A80C4E6" w14:textId="77777777" w:rsidR="000B3C4F" w:rsidRPr="000B3C4F" w:rsidRDefault="000B3C4F" w:rsidP="000B3C4F">
      <w:pPr>
        <w:jc w:val="left"/>
      </w:pPr>
      <w:r w:rsidRPr="000B3C4F">
        <w:rPr>
          <w:rFonts w:hint="eastAsia"/>
        </w:rPr>
        <w:t>企業や組織にはセキュリティ上のリスクが存在しています。これらのリスクを効率的に管理するには、リスクマネジメントを行う必要があります。リスクマネジメントを理解するために必要となる用語の定義や関係性を説明しています。</w:t>
      </w:r>
    </w:p>
    <w:p w14:paraId="690E8BFC" w14:textId="56CDBF5B" w:rsidR="000B3C4F" w:rsidRPr="000B3C4F" w:rsidRDefault="000B3C4F" w:rsidP="000B3C4F">
      <w:pPr>
        <w:jc w:val="left"/>
      </w:pPr>
      <w:r w:rsidRPr="000B3C4F">
        <w:rPr>
          <w:rFonts w:hint="eastAsia"/>
        </w:rPr>
        <w:t>脅威、脆弱性、</w:t>
      </w:r>
      <w:bookmarkStart w:id="1999" w:name="■情報資産27ー8"/>
      <w:r w:rsidR="00CC28EE">
        <w:fldChar w:fldCharType="begin"/>
      </w:r>
      <w:r w:rsidR="00CC28EE">
        <w:rPr>
          <w:rFonts w:hint="eastAsia"/>
        </w:rPr>
        <w:instrText xml:space="preserve">HYPERLINK </w:instrText>
      </w:r>
      <w:r w:rsidR="00CC28EE">
        <w:instrText xml:space="preserve"> \l "</w:instrText>
      </w:r>
      <w:r w:rsidR="00CC28EE">
        <w:rPr>
          <w:rFonts w:hint="eastAsia"/>
        </w:rPr>
        <w:instrText>■情報資産</w:instrText>
      </w:r>
      <w:r w:rsidR="00CC28EE">
        <w:instrText>"</w:instrText>
      </w:r>
      <w:r w:rsidR="00CC28EE">
        <w:fldChar w:fldCharType="separate"/>
      </w:r>
      <w:r w:rsidRPr="00CC28EE">
        <w:rPr>
          <w:rStyle w:val="a7"/>
          <w:rFonts w:hint="eastAsia"/>
        </w:rPr>
        <w:t>情報資産</w:t>
      </w:r>
      <w:bookmarkEnd w:id="1999"/>
      <w:r w:rsidR="00CC28EE">
        <w:fldChar w:fldCharType="end"/>
      </w:r>
      <w:r w:rsidRPr="000B3C4F">
        <w:rPr>
          <w:rFonts w:hint="eastAsia"/>
        </w:rPr>
        <w:t>、セーフガード（管理策）、リスクの関係をわかりやすく図で表すと以下のようになります。</w:t>
      </w:r>
    </w:p>
    <w:p w14:paraId="6E1D39FB" w14:textId="77777777" w:rsidR="000B3C4F" w:rsidRPr="000B3C4F" w:rsidRDefault="000B3C4F" w:rsidP="000B3C4F">
      <w:pPr>
        <w:jc w:val="left"/>
      </w:pPr>
    </w:p>
    <w:p w14:paraId="7246408D" w14:textId="58B260D6" w:rsidR="000B3C4F" w:rsidRPr="000B3C4F" w:rsidRDefault="000B3C4F" w:rsidP="000B3C4F">
      <w:pPr>
        <w:jc w:val="left"/>
      </w:pPr>
      <w:r w:rsidRPr="000B3C4F">
        <w:rPr>
          <w:rFonts w:hint="eastAsia"/>
          <w:noProof/>
        </w:rPr>
        <w:drawing>
          <wp:anchor distT="0" distB="0" distL="114300" distR="114300" simplePos="0" relativeHeight="251656508" behindDoc="0" locked="0" layoutInCell="1" allowOverlap="1" wp14:anchorId="1F8655E4" wp14:editId="40E75C77">
            <wp:simplePos x="0" y="0"/>
            <wp:positionH relativeFrom="margin">
              <wp:posOffset>513080</wp:posOffset>
            </wp:positionH>
            <wp:positionV relativeFrom="paragraph">
              <wp:posOffset>137795</wp:posOffset>
            </wp:positionV>
            <wp:extent cx="5617845" cy="2929255"/>
            <wp:effectExtent l="0" t="0" r="1905" b="4445"/>
            <wp:wrapTopAndBottom/>
            <wp:docPr id="1138456936" name="図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617845" cy="2929255"/>
                    </a:xfrm>
                    <a:prstGeom prst="rect">
                      <a:avLst/>
                    </a:prstGeom>
                    <a:noFill/>
                  </pic:spPr>
                </pic:pic>
              </a:graphicData>
            </a:graphic>
            <wp14:sizeRelH relativeFrom="margin">
              <wp14:pctWidth>0</wp14:pctWidth>
            </wp14:sizeRelH>
            <wp14:sizeRelV relativeFrom="margin">
              <wp14:pctHeight>0</wp14:pctHeight>
            </wp14:sizeRelV>
          </wp:anchor>
        </w:drawing>
      </w:r>
      <w:r w:rsidRPr="000B3C4F">
        <w:rPr>
          <w:rFonts w:hint="eastAsia"/>
          <w:noProof/>
        </w:rPr>
        <mc:AlternateContent>
          <mc:Choice Requires="wps">
            <w:drawing>
              <wp:anchor distT="0" distB="0" distL="114300" distR="114300" simplePos="0" relativeHeight="251656504" behindDoc="0" locked="0" layoutInCell="1" allowOverlap="1" wp14:anchorId="7F99D002" wp14:editId="4B0A206C">
                <wp:simplePos x="0" y="0"/>
                <wp:positionH relativeFrom="margin">
                  <wp:align>right</wp:align>
                </wp:positionH>
                <wp:positionV relativeFrom="paragraph">
                  <wp:posOffset>3070860</wp:posOffset>
                </wp:positionV>
                <wp:extent cx="6661150" cy="369570"/>
                <wp:effectExtent l="0" t="0" r="0" b="0"/>
                <wp:wrapSquare wrapText="bothSides"/>
                <wp:docPr id="33616675" name="テキスト ボックス 305"/>
                <wp:cNvGraphicFramePr/>
                <a:graphic xmlns:a="http://schemas.openxmlformats.org/drawingml/2006/main">
                  <a:graphicData uri="http://schemas.microsoft.com/office/word/2010/wordprocessingShape">
                    <wps:wsp>
                      <wps:cNvSpPr txBox="1"/>
                      <wps:spPr>
                        <a:xfrm>
                          <a:off x="0" y="0"/>
                          <a:ext cx="6661150" cy="369570"/>
                        </a:xfrm>
                        <a:prstGeom prst="rect">
                          <a:avLst/>
                        </a:prstGeom>
                        <a:noFill/>
                      </wps:spPr>
                      <wps:txbx>
                        <w:txbxContent>
                          <w:p w14:paraId="76A889D8" w14:textId="742D8769" w:rsidR="000B3C4F" w:rsidRDefault="000B3C4F" w:rsidP="000B3C4F">
                            <w:pPr>
                              <w:pStyle w:val="aff2"/>
                            </w:pPr>
                            <w:r>
                              <w:rPr>
                                <w:rFonts w:hint="eastAsia"/>
                                <w:color w:val="000000"/>
                              </w:rPr>
                              <w:t>図10</w:t>
                            </w:r>
                            <w:r w:rsidR="009B2CCE">
                              <w:rPr>
                                <w:rFonts w:hint="eastAsia"/>
                                <w:color w:val="000000"/>
                              </w:rPr>
                              <w:t>9</w:t>
                            </w:r>
                            <w:r>
                              <w:rPr>
                                <w:rFonts w:hint="eastAsia"/>
                                <w:color w:val="000000"/>
                              </w:rPr>
                              <w:t xml:space="preserve">. </w:t>
                            </w:r>
                            <w:r>
                              <w:rPr>
                                <w:rFonts w:hint="eastAsia"/>
                              </w:rPr>
                              <w:t>脅威、脆弱性、情報資産、セーフガード（管理策）、リスクの関係</w:t>
                            </w:r>
                          </w:p>
                          <w:p w14:paraId="3ABD1AD5" w14:textId="77777777" w:rsidR="000B3C4F" w:rsidRDefault="000B3C4F" w:rsidP="000B3C4F">
                            <w:pPr>
                              <w:pStyle w:val="aff2"/>
                            </w:pPr>
                            <w:r>
                              <w:rPr>
                                <w:rFonts w:hint="eastAsia"/>
                              </w:rPr>
                              <w:t>(出典)「ISO/IEC TR 13335-1」をもとに作成</w:t>
                            </w:r>
                          </w:p>
                        </w:txbxContent>
                      </wps:txbx>
                      <wps:bodyPr vertOverflow="clip" horzOverflow="clip" wrap="square" rtlCol="0">
                        <a:noAutofit/>
                      </wps:bodyPr>
                    </wps:wsp>
                  </a:graphicData>
                </a:graphic>
                <wp14:sizeRelH relativeFrom="margin">
                  <wp14:pctWidth>0</wp14:pctWidth>
                </wp14:sizeRelH>
                <wp14:sizeRelV relativeFrom="page">
                  <wp14:pctHeight>0</wp14:pctHeight>
                </wp14:sizeRelV>
              </wp:anchor>
            </w:drawing>
          </mc:Choice>
          <mc:Fallback>
            <w:pict>
              <v:shape w14:anchorId="7F99D002" id="テキスト ボックス 305" o:spid="_x0000_s1258" type="#_x0000_t202" style="position:absolute;left:0;text-align:left;margin-left:473.3pt;margin-top:241.8pt;width:524.5pt;height:29.1pt;z-index:251656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" filled="f" stroked="f">
                <v:textbox>
                  <w:txbxContent>
                    <w:p w14:paraId="76A889D8" w14:textId="742D8769" w:rsidR="000B3C4F" w:rsidRDefault="000B3C4F" w:rsidP="000B3C4F">
                      <w:pPr>
                        <w:pStyle w:val="aff2"/>
                      </w:pPr>
                      <w:r>
                        <w:rPr>
                          <w:rFonts w:hint="eastAsia"/>
                          <w:color w:val="000000"/>
                        </w:rPr>
                        <w:t>図10</w:t>
                      </w:r>
                      <w:r w:rsidR="009B2CCE">
                        <w:rPr>
                          <w:rFonts w:hint="eastAsia"/>
                          <w:color w:val="000000"/>
                        </w:rPr>
                        <w:t>9</w:t>
                      </w:r>
                      <w:r>
                        <w:rPr>
                          <w:rFonts w:hint="eastAsia"/>
                          <w:color w:val="000000"/>
                        </w:rPr>
                        <w:t xml:space="preserve">. </w:t>
                      </w:r>
                      <w:r>
                        <w:rPr>
                          <w:rFonts w:hint="eastAsia"/>
                        </w:rPr>
                        <w:t>脅威、脆弱性、情報資産、セーフガード（管理策）、リスクの関係</w:t>
                      </w:r>
                    </w:p>
                    <w:p w14:paraId="3ABD1AD5" w14:textId="77777777" w:rsidR="000B3C4F" w:rsidRDefault="000B3C4F" w:rsidP="000B3C4F">
                      <w:pPr>
                        <w:pStyle w:val="aff2"/>
                      </w:pPr>
                      <w:r>
                        <w:rPr>
                          <w:rFonts w:hint="eastAsia"/>
                        </w:rPr>
                        <w:t>(出典)「ISO/IEC TR 13335-1」をもとに作成</w:t>
                      </w:r>
                    </w:p>
                  </w:txbxContent>
                </v:textbox>
                <w10:wrap type="square" anchorx="margin"/>
              </v:shape>
            </w:pict>
          </mc:Fallback>
        </mc:AlternateContent>
      </w:r>
    </w:p>
    <w:p w14:paraId="0C27507F" w14:textId="77777777" w:rsidR="000B3C4F" w:rsidRPr="000B3C4F" w:rsidRDefault="000B3C4F" w:rsidP="000B3C4F">
      <w:pPr>
        <w:jc w:val="left"/>
      </w:pPr>
      <w:r w:rsidRPr="000B3C4F">
        <w:rPr>
          <w:rFonts w:hint="eastAsia"/>
        </w:rPr>
        <w:t>脅威の識別</w:t>
      </w:r>
    </w:p>
    <w:p w14:paraId="5B47C192" w14:textId="77777777" w:rsidR="000B3C4F" w:rsidRPr="000B3C4F" w:rsidRDefault="000B3C4F" w:rsidP="000B3C4F">
      <w:pPr>
        <w:jc w:val="left"/>
      </w:pPr>
      <w:r w:rsidRPr="000B3C4F">
        <w:rPr>
          <w:rFonts w:hint="eastAsia"/>
        </w:rPr>
        <w:t>脅威は「脆弱性」につけいり顕在化することで、組織に損失や損害を与える事故を生じさせます。脅威を、人為的脅威（意図的脅威、偶発的脅威）と環境的脅威に区別して把握することで、必要なセキュリティ対策を整理しやすくなります。</w:t>
      </w:r>
    </w:p>
    <w:p w14:paraId="6AD9E909" w14:textId="77777777" w:rsidR="000B3C4F" w:rsidRPr="000B3C4F" w:rsidRDefault="000B3C4F" w:rsidP="000B3C4F">
      <w:pPr>
        <w:jc w:val="left"/>
      </w:pPr>
    </w:p>
    <w:tbl>
      <w:tblPr>
        <w:tblStyle w:val="aa"/>
        <w:tblW w:w="0" w:type="auto"/>
        <w:tblLook w:val="04A0" w:firstRow="1" w:lastRow="0" w:firstColumn="1" w:lastColumn="0" w:noHBand="0" w:noVBand="1"/>
      </w:tblPr>
      <w:tblGrid>
        <w:gridCol w:w="1696"/>
        <w:gridCol w:w="2552"/>
        <w:gridCol w:w="6208"/>
      </w:tblGrid>
      <w:tr w:rsidR="000B3C4F" w:rsidRPr="000B3C4F" w14:paraId="0ACFD94D" w14:textId="77777777" w:rsidTr="000B3C4F">
        <w:tc>
          <w:tcPr>
            <w:tcW w:w="4248" w:type="dxa"/>
            <w:gridSpan w:val="2"/>
            <w:tcBorders>
              <w:top w:val="single" w:sz="4" w:space="0" w:color="auto"/>
              <w:left w:val="single" w:sz="4" w:space="0" w:color="auto"/>
              <w:bottom w:val="single" w:sz="4" w:space="0" w:color="auto"/>
              <w:right w:val="single" w:sz="4" w:space="0" w:color="auto"/>
            </w:tcBorders>
            <w:shd w:val="clear" w:color="auto" w:fill="215E99" w:themeFill="text2" w:themeFillTint="BF"/>
            <w:hideMark/>
          </w:tcPr>
          <w:p w14:paraId="44CDE6CB" w14:textId="77777777" w:rsidR="000B3C4F" w:rsidRPr="000B3C4F" w:rsidRDefault="000B3C4F" w:rsidP="005250B5">
            <w:pPr>
              <w:pStyle w:val="aff0"/>
            </w:pPr>
            <w:r w:rsidRPr="000B3C4F">
              <w:rPr>
                <w:rFonts w:hint="eastAsia"/>
              </w:rPr>
              <w:t>脅威の種類</w:t>
            </w:r>
          </w:p>
        </w:tc>
        <w:tc>
          <w:tcPr>
            <w:tcW w:w="6208" w:type="dxa"/>
            <w:tcBorders>
              <w:top w:val="single" w:sz="4" w:space="0" w:color="auto"/>
              <w:left w:val="single" w:sz="4" w:space="0" w:color="auto"/>
              <w:bottom w:val="single" w:sz="4" w:space="0" w:color="auto"/>
              <w:right w:val="single" w:sz="4" w:space="0" w:color="auto"/>
            </w:tcBorders>
            <w:shd w:val="clear" w:color="auto" w:fill="215E99" w:themeFill="text2" w:themeFillTint="BF"/>
            <w:hideMark/>
          </w:tcPr>
          <w:p w14:paraId="2A1BE293" w14:textId="77777777" w:rsidR="000B3C4F" w:rsidRPr="000B3C4F" w:rsidRDefault="000B3C4F" w:rsidP="005250B5">
            <w:pPr>
              <w:pStyle w:val="aff0"/>
            </w:pPr>
            <w:r w:rsidRPr="000B3C4F">
              <w:rPr>
                <w:rFonts w:hint="eastAsia"/>
              </w:rPr>
              <w:t>想定される被害とセキュリティ対策</w:t>
            </w:r>
          </w:p>
        </w:tc>
      </w:tr>
      <w:tr w:rsidR="000B3C4F" w:rsidRPr="000B3C4F" w14:paraId="2E95A7F6" w14:textId="77777777" w:rsidTr="000B3C4F">
        <w:tc>
          <w:tcPr>
            <w:tcW w:w="4248" w:type="dxa"/>
            <w:gridSpan w:val="2"/>
            <w:tcBorders>
              <w:top w:val="single" w:sz="4" w:space="0" w:color="auto"/>
              <w:left w:val="single" w:sz="4" w:space="0" w:color="auto"/>
              <w:bottom w:val="single" w:sz="4" w:space="0" w:color="auto"/>
              <w:right w:val="single" w:sz="4" w:space="0" w:color="auto"/>
            </w:tcBorders>
            <w:hideMark/>
          </w:tcPr>
          <w:p w14:paraId="62D025C7" w14:textId="77777777" w:rsidR="000B3C4F" w:rsidRPr="000B3C4F" w:rsidRDefault="000B3C4F" w:rsidP="005250B5">
            <w:pPr>
              <w:pStyle w:val="afff8"/>
            </w:pPr>
            <w:r w:rsidRPr="000B3C4F">
              <w:rPr>
                <w:rFonts w:hint="eastAsia"/>
              </w:rPr>
              <w:t>環境的脅威（Environmental → E）</w:t>
            </w:r>
          </w:p>
        </w:tc>
        <w:tc>
          <w:tcPr>
            <w:tcW w:w="6208" w:type="dxa"/>
            <w:tcBorders>
              <w:top w:val="single" w:sz="4" w:space="0" w:color="auto"/>
              <w:left w:val="single" w:sz="4" w:space="0" w:color="auto"/>
              <w:bottom w:val="single" w:sz="4" w:space="0" w:color="auto"/>
              <w:right w:val="single" w:sz="4" w:space="0" w:color="auto"/>
            </w:tcBorders>
            <w:hideMark/>
          </w:tcPr>
          <w:p w14:paraId="66463615" w14:textId="77777777" w:rsidR="000B3C4F" w:rsidRPr="000B3C4F" w:rsidRDefault="000B3C4F" w:rsidP="002C36E7">
            <w:pPr>
              <w:pStyle w:val="afff6"/>
            </w:pPr>
            <w:r w:rsidRPr="000B3C4F">
              <w:rPr>
                <w:rFonts w:hint="eastAsia"/>
              </w:rPr>
              <w:t>環境的脅威として地震や高潮がありますが、地震や高潮の発生そのものをコントロールすることはできません。従って、地震の発生可能性が低い場所を選択する、地震が発生した場合に素早く検知し、災害から回復することを重視するなどのセキュリティ対策が選択されることになります。</w:t>
            </w:r>
          </w:p>
        </w:tc>
      </w:tr>
      <w:tr w:rsidR="000B3C4F" w:rsidRPr="000B3C4F" w14:paraId="74FF7F76" w14:textId="77777777" w:rsidTr="002C36E7">
        <w:tc>
          <w:tcPr>
            <w:tcW w:w="1696" w:type="dxa"/>
            <w:vMerge w:val="restart"/>
            <w:tcBorders>
              <w:top w:val="single" w:sz="4" w:space="0" w:color="auto"/>
              <w:left w:val="single" w:sz="4" w:space="0" w:color="auto"/>
              <w:bottom w:val="single" w:sz="4" w:space="0" w:color="auto"/>
              <w:right w:val="single" w:sz="4" w:space="0" w:color="auto"/>
            </w:tcBorders>
            <w:hideMark/>
          </w:tcPr>
          <w:p w14:paraId="3E594429" w14:textId="77777777" w:rsidR="000B3C4F" w:rsidRPr="000B3C4F" w:rsidRDefault="000B3C4F" w:rsidP="005250B5">
            <w:pPr>
              <w:pStyle w:val="afff8"/>
            </w:pPr>
            <w:r w:rsidRPr="000B3C4F">
              <w:rPr>
                <w:rFonts w:hint="eastAsia"/>
              </w:rPr>
              <w:t>人為的脅威</w:t>
            </w:r>
          </w:p>
        </w:tc>
        <w:tc>
          <w:tcPr>
            <w:tcW w:w="2552" w:type="dxa"/>
            <w:tcBorders>
              <w:top w:val="single" w:sz="4" w:space="0" w:color="auto"/>
              <w:left w:val="single" w:sz="4" w:space="0" w:color="auto"/>
              <w:bottom w:val="single" w:sz="4" w:space="0" w:color="auto"/>
              <w:right w:val="single" w:sz="4" w:space="0" w:color="auto"/>
            </w:tcBorders>
            <w:hideMark/>
          </w:tcPr>
          <w:p w14:paraId="0198B0CA" w14:textId="77777777" w:rsidR="000B3C4F" w:rsidRPr="000B3C4F" w:rsidRDefault="000B3C4F" w:rsidP="005250B5">
            <w:pPr>
              <w:pStyle w:val="afff8"/>
            </w:pPr>
            <w:r w:rsidRPr="000B3C4F">
              <w:rPr>
                <w:rFonts w:hint="eastAsia"/>
              </w:rPr>
              <w:t>意図的脅威</w:t>
            </w:r>
          </w:p>
          <w:p w14:paraId="59C2EB54" w14:textId="77777777" w:rsidR="000B3C4F" w:rsidRPr="000B3C4F" w:rsidRDefault="000B3C4F" w:rsidP="005250B5">
            <w:pPr>
              <w:pStyle w:val="afff8"/>
            </w:pPr>
            <w:r w:rsidRPr="000B3C4F">
              <w:rPr>
                <w:rFonts w:hint="eastAsia"/>
              </w:rPr>
              <w:t>(Deliberate → D)</w:t>
            </w:r>
          </w:p>
        </w:tc>
        <w:tc>
          <w:tcPr>
            <w:tcW w:w="6208" w:type="dxa"/>
            <w:tcBorders>
              <w:top w:val="single" w:sz="4" w:space="0" w:color="auto"/>
              <w:left w:val="single" w:sz="4" w:space="0" w:color="auto"/>
              <w:bottom w:val="single" w:sz="4" w:space="0" w:color="auto"/>
              <w:right w:val="single" w:sz="4" w:space="0" w:color="auto"/>
            </w:tcBorders>
            <w:hideMark/>
          </w:tcPr>
          <w:p w14:paraId="25CAED54" w14:textId="77777777" w:rsidR="000B3C4F" w:rsidRPr="000B3C4F" w:rsidRDefault="000B3C4F" w:rsidP="002C36E7">
            <w:pPr>
              <w:pStyle w:val="afff6"/>
            </w:pPr>
            <w:r w:rsidRPr="000B3C4F">
              <w:rPr>
                <w:rFonts w:hint="eastAsia"/>
              </w:rPr>
              <w:t>「（内部者が企業秘密を）漏えいする」という脅威が考えられます。このような脅威については、当該行為が犯罪行為（不正競争防止法違反）であり、罰せられること、会社は企業規則により漏えい者を罰すること、場合によっては損害賠償請求を行うということを規程で明確に示し、教育を実施するという抑止的なセキュリティ対策が有効になります。漏えいを早期に検知するといったセキュリティ対策も重要になります。</w:t>
            </w:r>
          </w:p>
        </w:tc>
      </w:tr>
      <w:tr w:rsidR="000B3C4F" w:rsidRPr="000B3C4F" w14:paraId="7F851301" w14:textId="77777777" w:rsidTr="002C36E7">
        <w:tc>
          <w:tcPr>
            <w:tcW w:w="1696" w:type="dxa"/>
            <w:vMerge/>
            <w:tcBorders>
              <w:top w:val="single" w:sz="4" w:space="0" w:color="auto"/>
              <w:left w:val="single" w:sz="4" w:space="0" w:color="auto"/>
              <w:bottom w:val="single" w:sz="4" w:space="0" w:color="auto"/>
              <w:right w:val="single" w:sz="4" w:space="0" w:color="auto"/>
            </w:tcBorders>
            <w:vAlign w:val="center"/>
            <w:hideMark/>
          </w:tcPr>
          <w:p w14:paraId="08C9CACE" w14:textId="77777777" w:rsidR="000B3C4F" w:rsidRPr="000B3C4F" w:rsidRDefault="000B3C4F" w:rsidP="000B3C4F">
            <w:pPr>
              <w:jc w:val="left"/>
              <w:rPr>
                <w:b/>
                <w:bCs/>
              </w:rPr>
            </w:pPr>
          </w:p>
        </w:tc>
        <w:tc>
          <w:tcPr>
            <w:tcW w:w="2552" w:type="dxa"/>
            <w:tcBorders>
              <w:top w:val="single" w:sz="4" w:space="0" w:color="auto"/>
              <w:left w:val="single" w:sz="4" w:space="0" w:color="auto"/>
              <w:bottom w:val="single" w:sz="4" w:space="0" w:color="auto"/>
              <w:right w:val="single" w:sz="4" w:space="0" w:color="auto"/>
            </w:tcBorders>
            <w:hideMark/>
          </w:tcPr>
          <w:p w14:paraId="4075FAE8" w14:textId="77777777" w:rsidR="000B3C4F" w:rsidRPr="000B3C4F" w:rsidRDefault="000B3C4F" w:rsidP="002C36E7">
            <w:pPr>
              <w:pStyle w:val="afff8"/>
            </w:pPr>
            <w:r w:rsidRPr="000B3C4F">
              <w:rPr>
                <w:rFonts w:hint="eastAsia"/>
              </w:rPr>
              <w:t>偶発的脅威</w:t>
            </w:r>
          </w:p>
          <w:p w14:paraId="0927675B" w14:textId="77777777" w:rsidR="000B3C4F" w:rsidRPr="000B3C4F" w:rsidRDefault="000B3C4F" w:rsidP="002C36E7">
            <w:pPr>
              <w:pStyle w:val="afff8"/>
            </w:pPr>
            <w:r w:rsidRPr="000B3C4F">
              <w:rPr>
                <w:rFonts w:hint="eastAsia"/>
              </w:rPr>
              <w:t>(Accidental → A)</w:t>
            </w:r>
          </w:p>
        </w:tc>
        <w:tc>
          <w:tcPr>
            <w:tcW w:w="6208" w:type="dxa"/>
            <w:tcBorders>
              <w:top w:val="single" w:sz="4" w:space="0" w:color="auto"/>
              <w:left w:val="single" w:sz="4" w:space="0" w:color="auto"/>
              <w:bottom w:val="single" w:sz="4" w:space="0" w:color="auto"/>
              <w:right w:val="single" w:sz="4" w:space="0" w:color="auto"/>
            </w:tcBorders>
            <w:hideMark/>
          </w:tcPr>
          <w:p w14:paraId="47B4D611" w14:textId="77777777" w:rsidR="000B3C4F" w:rsidRPr="000B3C4F" w:rsidRDefault="000B3C4F" w:rsidP="002C36E7">
            <w:pPr>
              <w:pStyle w:val="afff6"/>
            </w:pPr>
            <w:r w:rsidRPr="000B3C4F">
              <w:rPr>
                <w:rFonts w:hint="eastAsia"/>
              </w:rPr>
              <w:t>「入力ミス」がありますが、入力ミスが生じないように、二回ずつ入力する、一定の範囲の値しか入力できないようにする、チェックデジットやチェックサムを設けるといった技術対策が有効となります。</w:t>
            </w:r>
          </w:p>
        </w:tc>
      </w:tr>
    </w:tbl>
    <w:p w14:paraId="2F36FC7C" w14:textId="791517B1" w:rsidR="000B3C4F" w:rsidRPr="000B3C4F" w:rsidRDefault="000B3C4F" w:rsidP="000B3C4F">
      <w:pPr>
        <w:jc w:val="left"/>
      </w:pPr>
      <w:r w:rsidRPr="000B3C4F">
        <w:rPr>
          <w:rFonts w:hint="eastAsia"/>
          <w:noProof/>
        </w:rPr>
        <mc:AlternateContent>
          <mc:Choice Requires="wps">
            <w:drawing>
              <wp:anchor distT="0" distB="0" distL="114300" distR="114300" simplePos="0" relativeHeight="251656490" behindDoc="0" locked="0" layoutInCell="1" allowOverlap="1" wp14:anchorId="4ACDE82B" wp14:editId="3FD4FCE7">
                <wp:simplePos x="0" y="0"/>
                <wp:positionH relativeFrom="margin">
                  <wp:posOffset>-9525</wp:posOffset>
                </wp:positionH>
                <wp:positionV relativeFrom="paragraph">
                  <wp:posOffset>57150</wp:posOffset>
                </wp:positionV>
                <wp:extent cx="6644005" cy="419100"/>
                <wp:effectExtent l="0" t="0" r="0" b="0"/>
                <wp:wrapSquare wrapText="bothSides"/>
                <wp:docPr id="1998756407" name="テキスト ボックス 304"/>
                <wp:cNvGraphicFramePr/>
                <a:graphic xmlns:a="http://schemas.openxmlformats.org/drawingml/2006/main">
                  <a:graphicData uri="http://schemas.microsoft.com/office/word/2010/wordprocessingShape">
                    <wps:wsp>
                      <wps:cNvSpPr txBox="1"/>
                      <wps:spPr>
                        <a:xfrm>
                          <a:off x="0" y="0"/>
                          <a:ext cx="6644005" cy="419100"/>
                        </a:xfrm>
                        <a:prstGeom prst="rect">
                          <a:avLst/>
                        </a:prstGeom>
                        <a:noFill/>
                      </wps:spPr>
                      <wps:txbx>
                        <w:txbxContent>
                          <w:p w14:paraId="03BB1E7F" w14:textId="77777777" w:rsidR="000B3C4F" w:rsidRDefault="000B3C4F" w:rsidP="005C10C7">
                            <w:pPr>
                              <w:pStyle w:val="aff2"/>
                            </w:pPr>
                            <w:r>
                              <w:rPr>
                                <w:rFonts w:hint="eastAsia"/>
                              </w:rPr>
                              <w:t>脅威の分類と、被害例と対策</w:t>
                            </w:r>
                          </w:p>
                          <w:p w14:paraId="3C8D9BB2" w14:textId="77777777" w:rsidR="000B3C4F" w:rsidRDefault="000B3C4F" w:rsidP="000B3C4F">
                            <w:pPr>
                              <w:pStyle w:val="aff2"/>
                            </w:pPr>
                            <w:r>
                              <w:rPr>
                                <w:rFonts w:hint="eastAsia"/>
                              </w:rPr>
                              <w:t>（出典）MSQA「ISMS推進マニュアル活用ガイドブック 2022年 1.0版」をもとに作成</w:t>
                            </w:r>
                          </w:p>
                        </w:txbxContent>
                      </wps:txbx>
                      <wps:bodyPr vertOverflow="clip" horzOverflow="clip" wrap="square" rtlCol="0">
                        <a:noAutofit/>
                      </wps:bodyPr>
                    </wps:wsp>
                  </a:graphicData>
                </a:graphic>
                <wp14:sizeRelH relativeFrom="margin">
                  <wp14:pctWidth>0</wp14:pctWidth>
                </wp14:sizeRelH>
                <wp14:sizeRelV relativeFrom="margin">
                  <wp14:pctHeight>0</wp14:pctHeight>
                </wp14:sizeRelV>
              </wp:anchor>
            </w:drawing>
          </mc:Choice>
          <mc:Fallback>
            <w:pict>
              <v:shape w14:anchorId="4ACDE82B" id="テキスト ボックス 304" o:spid="_x0000_s1259" type="#_x0000_t202" style="position:absolute;left:0;text-align:left;margin-left:-.75pt;margin-top:4.5pt;width:523.15pt;height:33pt;z-index:2516564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" filled="f" stroked="f">
                <v:textbox>
                  <w:txbxContent>
                    <w:p w14:paraId="03BB1E7F" w14:textId="77777777" w:rsidR="000B3C4F" w:rsidRDefault="000B3C4F" w:rsidP="005C10C7">
                      <w:pPr>
                        <w:pStyle w:val="aff2"/>
                      </w:pPr>
                      <w:r>
                        <w:rPr>
                          <w:rFonts w:hint="eastAsia"/>
                        </w:rPr>
                        <w:t>脅威の分類と、被害例と対策</w:t>
                      </w:r>
                    </w:p>
                    <w:p w14:paraId="3C8D9BB2" w14:textId="77777777" w:rsidR="000B3C4F" w:rsidRDefault="000B3C4F" w:rsidP="000B3C4F">
                      <w:pPr>
                        <w:pStyle w:val="aff2"/>
                      </w:pPr>
                      <w:r>
                        <w:rPr>
                          <w:rFonts w:hint="eastAsia"/>
                        </w:rPr>
                        <w:t>（出典）MSQA「ISMS推進マニュアル活用ガイドブック 2022年 1.0版」をもとに作成</w:t>
                      </w:r>
                    </w:p>
                  </w:txbxContent>
                </v:textbox>
                <w10:wrap type="square" anchorx="margin"/>
              </v:shape>
            </w:pict>
          </mc:Fallback>
        </mc:AlternateContent>
      </w:r>
    </w:p>
    <w:p w14:paraId="6B80E2E8" w14:textId="77777777" w:rsidR="000B3C4F" w:rsidRPr="000B3C4F" w:rsidRDefault="000B3C4F" w:rsidP="000B3C4F">
      <w:pPr>
        <w:jc w:val="left"/>
      </w:pPr>
      <w:r w:rsidRPr="000B3C4F">
        <w:rPr>
          <w:rFonts w:hint="eastAsia"/>
        </w:rPr>
        <w:t>脆弱性の識別</w:t>
      </w:r>
    </w:p>
    <w:p w14:paraId="4A8DD185" w14:textId="77777777" w:rsidR="000B3C4F" w:rsidRPr="000B3C4F" w:rsidRDefault="000B3C4F" w:rsidP="000B3C4F">
      <w:pPr>
        <w:jc w:val="left"/>
      </w:pPr>
      <w:r w:rsidRPr="000B3C4F">
        <w:rPr>
          <w:rFonts w:hint="eastAsia"/>
        </w:rPr>
        <w:t>脆弱性があるだけでインシデントが発生するわけではありません。しかし、脆弱性は脅威を顕在化させ、インシデントの発生確率を高める可能性があります。脆弱性を減らすためには、適切な管理策を実施する必要があります。脆弱性の存在は、管理策の欠如を意味するものでもあるため、脆弱性を識別することは必要な管理策を識別するのに役立ちます。</w:t>
      </w:r>
    </w:p>
    <w:p w14:paraId="3DABC33E" w14:textId="77777777" w:rsidR="000B3C4F" w:rsidRPr="000B3C4F" w:rsidRDefault="000B3C4F" w:rsidP="000B3C4F">
      <w:pPr>
        <w:jc w:val="left"/>
      </w:pPr>
    </w:p>
    <w:p w14:paraId="016DF8E5" w14:textId="77777777" w:rsidR="000B3C4F" w:rsidRPr="000B3C4F" w:rsidRDefault="000B3C4F" w:rsidP="002C36E7">
      <w:pPr>
        <w:pStyle w:val="5"/>
      </w:pPr>
      <w:r w:rsidRPr="000B3C4F">
        <w:rPr>
          <w:rFonts w:hint="eastAsia"/>
        </w:rPr>
        <w:t>訴求ポイント</w:t>
      </w:r>
    </w:p>
    <w:p w14:paraId="72F214B9" w14:textId="77777777" w:rsidR="000B3C4F" w:rsidRPr="000B3C4F" w:rsidRDefault="000B3C4F" w:rsidP="002C36E7">
      <w:pPr>
        <w:pStyle w:val="aff4"/>
      </w:pPr>
      <w:r w:rsidRPr="000B3C4F">
        <w:rPr>
          <w:rFonts w:hint="eastAsia"/>
        </w:rPr>
        <w:t>章を通した気づき・学び</w:t>
      </w:r>
    </w:p>
    <w:p w14:paraId="4C11EB81" w14:textId="77777777" w:rsidR="000B3C4F" w:rsidRPr="000B3C4F" w:rsidRDefault="000B3C4F" w:rsidP="000B3C4F">
      <w:pPr>
        <w:jc w:val="left"/>
      </w:pPr>
      <w:r w:rsidRPr="000B3C4F">
        <w:rPr>
          <w:rFonts w:hint="eastAsia"/>
        </w:rPr>
        <w:t>リスクマネジメントで使用される「脅威」、「脆弱性」、「リスク」といった用語の定義や関係性を理解することは、サイバーセキュリティ対策の第一歩でもあります。また「脅威」、「脆弱性」の識別方法について理解することは、適切なセキュリティ対策の実施に不可欠です。</w:t>
      </w:r>
    </w:p>
    <w:p w14:paraId="66848143" w14:textId="77777777" w:rsidR="000B3C4F" w:rsidRPr="000B3C4F" w:rsidRDefault="000B3C4F" w:rsidP="000B3C4F">
      <w:pPr>
        <w:jc w:val="left"/>
      </w:pPr>
    </w:p>
    <w:tbl>
      <w:tblPr>
        <w:tblStyle w:val="aa"/>
        <w:tblW w:w="0" w:type="auto"/>
        <w:tblLook w:val="04A0" w:firstRow="1" w:lastRow="0" w:firstColumn="1" w:lastColumn="0" w:noHBand="0" w:noVBand="1"/>
      </w:tblPr>
      <w:tblGrid>
        <w:gridCol w:w="10456"/>
      </w:tblGrid>
      <w:tr w:rsidR="000B3C4F" w:rsidRPr="000B3C4F" w14:paraId="6C290959"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15E99" w:themeFill="text2" w:themeFillTint="BF"/>
            <w:hideMark/>
          </w:tcPr>
          <w:p w14:paraId="045FD989" w14:textId="77777777" w:rsidR="000B3C4F" w:rsidRPr="000B3C4F" w:rsidRDefault="000B3C4F" w:rsidP="002C36E7">
            <w:pPr>
              <w:pStyle w:val="aff0"/>
            </w:pPr>
            <w:r w:rsidRPr="000B3C4F">
              <w:rPr>
                <w:rFonts w:hint="eastAsia"/>
              </w:rPr>
              <w:t>認識していただきたい実施概要</w:t>
            </w:r>
          </w:p>
        </w:tc>
      </w:tr>
      <w:tr w:rsidR="000B3C4F" w:rsidRPr="000B3C4F" w14:paraId="3031B1FE"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7D589E74" w14:textId="1956EF61" w:rsidR="000B3C4F" w:rsidRPr="000B3C4F" w:rsidRDefault="000B3C4F" w:rsidP="00892C01">
            <w:pPr>
              <w:pStyle w:val="afff6"/>
              <w:numPr>
                <w:ilvl w:val="0"/>
                <w:numId w:val="674"/>
              </w:numPr>
            </w:pPr>
            <w:r w:rsidRPr="000B3C4F">
              <w:rPr>
                <w:rFonts w:hint="eastAsia"/>
              </w:rPr>
              <w:t>「脅威」「脆弱性」「資産の価値」のいずれかが増加することで、リスクが増大すること</w:t>
            </w:r>
            <w:r w:rsidR="0073373F">
              <w:rPr>
                <w:rFonts w:hint="eastAsia"/>
              </w:rPr>
              <w:t>。</w:t>
            </w:r>
          </w:p>
          <w:p w14:paraId="4BC3C38C" w14:textId="372A1DA7" w:rsidR="000B3C4F" w:rsidRPr="000B3C4F" w:rsidRDefault="000B3C4F" w:rsidP="00892C01">
            <w:pPr>
              <w:pStyle w:val="afff6"/>
              <w:numPr>
                <w:ilvl w:val="0"/>
                <w:numId w:val="674"/>
              </w:numPr>
            </w:pPr>
            <w:r w:rsidRPr="000B3C4F">
              <w:rPr>
                <w:rFonts w:hint="eastAsia"/>
              </w:rPr>
              <w:t>リスクを減少させるためには「脅威」、「脆弱性」、「資産の価値」を識別し、リスクに対する保護要求事項を明らかにし、保護要求事項に合致するセーフガード（管理策）を適切に実施することが必要であること</w:t>
            </w:r>
            <w:r w:rsidR="0073373F">
              <w:rPr>
                <w:rFonts w:hint="eastAsia"/>
              </w:rPr>
              <w:t>。</w:t>
            </w:r>
          </w:p>
        </w:tc>
      </w:tr>
    </w:tbl>
    <w:p w14:paraId="7D8638D5" w14:textId="77777777" w:rsidR="000B3C4F" w:rsidRPr="000B3C4F" w:rsidRDefault="000B3C4F" w:rsidP="000B3C4F">
      <w:pPr>
        <w:jc w:val="left"/>
      </w:pPr>
    </w:p>
    <w:tbl>
      <w:tblPr>
        <w:tblStyle w:val="aa"/>
        <w:tblW w:w="10456" w:type="dxa"/>
        <w:tblLook w:val="04A0" w:firstRow="1" w:lastRow="0" w:firstColumn="1" w:lastColumn="0" w:noHBand="0" w:noVBand="1"/>
      </w:tblPr>
      <w:tblGrid>
        <w:gridCol w:w="2830"/>
        <w:gridCol w:w="7626"/>
      </w:tblGrid>
      <w:tr w:rsidR="000B3C4F" w:rsidRPr="000B3C4F" w14:paraId="12DCBF35" w14:textId="77777777" w:rsidTr="000B3C4F">
        <w:tc>
          <w:tcPr>
            <w:tcW w:w="10456" w:type="dxa"/>
            <w:gridSpan w:val="2"/>
            <w:tcBorders>
              <w:top w:val="single" w:sz="4" w:space="0" w:color="auto"/>
              <w:left w:val="single" w:sz="4" w:space="0" w:color="auto"/>
              <w:bottom w:val="single" w:sz="4" w:space="0" w:color="auto"/>
              <w:right w:val="single" w:sz="4" w:space="0" w:color="auto"/>
            </w:tcBorders>
            <w:hideMark/>
          </w:tcPr>
          <w:p w14:paraId="213F423C" w14:textId="77777777" w:rsidR="000B3C4F" w:rsidRPr="000B3C4F" w:rsidRDefault="000B3C4F" w:rsidP="00601047">
            <w:pPr>
              <w:pStyle w:val="affe"/>
              <w:framePr w:wrap="around"/>
            </w:pPr>
            <w:r w:rsidRPr="000B3C4F">
              <w:rPr>
                <w:rFonts w:hint="eastAsia"/>
              </w:rPr>
              <w:t>詳細理解のため参考となる文献（参考文献）</w:t>
            </w:r>
          </w:p>
        </w:tc>
      </w:tr>
      <w:tr w:rsidR="000B3C4F" w:rsidRPr="000B3C4F" w14:paraId="7A4899E6" w14:textId="77777777" w:rsidTr="000B3C4F">
        <w:tc>
          <w:tcPr>
            <w:tcW w:w="2830"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39A00BB4" w14:textId="77777777" w:rsidR="000B3C4F" w:rsidRPr="000B3C4F" w:rsidRDefault="000B3C4F" w:rsidP="00601047">
            <w:pPr>
              <w:pStyle w:val="affe"/>
              <w:framePr w:wrap="around"/>
            </w:pPr>
            <w:r w:rsidRPr="000B3C4F">
              <w:rPr>
                <w:rFonts w:hint="eastAsia"/>
              </w:rPr>
              <w:t>ISO/IEC TR 13335-1</w:t>
            </w:r>
          </w:p>
        </w:tc>
        <w:tc>
          <w:tcPr>
            <w:tcW w:w="7626" w:type="dxa"/>
            <w:tcBorders>
              <w:top w:val="single" w:sz="4" w:space="0" w:color="auto"/>
              <w:left w:val="single" w:sz="4" w:space="0" w:color="auto"/>
              <w:bottom w:val="single" w:sz="4" w:space="0" w:color="auto"/>
              <w:right w:val="single" w:sz="4" w:space="0" w:color="auto"/>
            </w:tcBorders>
            <w:hideMark/>
          </w:tcPr>
          <w:p w14:paraId="4BEDBBC0" w14:textId="77777777" w:rsidR="000B3C4F" w:rsidRPr="000B3C4F" w:rsidRDefault="000B3C4F" w:rsidP="00601047">
            <w:pPr>
              <w:pStyle w:val="affe"/>
              <w:framePr w:wrap="around"/>
            </w:pPr>
            <w:r w:rsidRPr="000B3C4F">
              <w:rPr>
                <w:rFonts w:hint="eastAsia"/>
              </w:rPr>
              <w:t>https://www.iso.org/standard/39066.html</w:t>
            </w:r>
          </w:p>
        </w:tc>
      </w:tr>
      <w:tr w:rsidR="000B3C4F" w:rsidRPr="000B3C4F" w14:paraId="75792B09" w14:textId="77777777" w:rsidTr="000B3C4F">
        <w:tc>
          <w:tcPr>
            <w:tcW w:w="2830"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4E451500" w14:textId="77777777" w:rsidR="000B3C4F" w:rsidRPr="000B3C4F" w:rsidRDefault="000B3C4F" w:rsidP="00601047">
            <w:pPr>
              <w:pStyle w:val="affe"/>
              <w:framePr w:wrap="around"/>
            </w:pPr>
            <w:r w:rsidRPr="000B3C4F">
              <w:rPr>
                <w:rFonts w:hint="eastAsia"/>
              </w:rPr>
              <w:t>ISO/IEC 27005:2022</w:t>
            </w:r>
          </w:p>
        </w:tc>
        <w:tc>
          <w:tcPr>
            <w:tcW w:w="7626" w:type="dxa"/>
            <w:tcBorders>
              <w:top w:val="single" w:sz="4" w:space="0" w:color="auto"/>
              <w:left w:val="single" w:sz="4" w:space="0" w:color="auto"/>
              <w:bottom w:val="single" w:sz="4" w:space="0" w:color="auto"/>
              <w:right w:val="single" w:sz="4" w:space="0" w:color="auto"/>
            </w:tcBorders>
            <w:hideMark/>
          </w:tcPr>
          <w:p w14:paraId="4B4371FF" w14:textId="77777777" w:rsidR="000B3C4F" w:rsidRPr="000B3C4F" w:rsidRDefault="000B3C4F" w:rsidP="00601047">
            <w:pPr>
              <w:pStyle w:val="affe"/>
              <w:framePr w:wrap="around"/>
            </w:pPr>
            <w:r w:rsidRPr="000B3C4F">
              <w:rPr>
                <w:rFonts w:hint="eastAsia"/>
              </w:rPr>
              <w:t>https://www.iso.org/standard/80585.html</w:t>
            </w:r>
          </w:p>
        </w:tc>
      </w:tr>
    </w:tbl>
    <w:p w14:paraId="4474EB96" w14:textId="4A79A459" w:rsidR="000B3C4F" w:rsidRPr="000B3C4F" w:rsidRDefault="000B3C4F" w:rsidP="008C6FE2">
      <w:pPr>
        <w:ind w:firstLineChars="0" w:firstLine="0"/>
        <w:jc w:val="left"/>
      </w:pPr>
    </w:p>
    <w:p w14:paraId="547EA1F2" w14:textId="49B1453C" w:rsidR="000B3C4F" w:rsidRPr="000B3C4F" w:rsidRDefault="000B3C4F" w:rsidP="002A6987">
      <w:pPr>
        <w:pStyle w:val="3"/>
      </w:pPr>
      <w:bookmarkStart w:id="2000" w:name="_Toc188349176"/>
      <w:r w:rsidRPr="000B3C4F">
        <w:rPr>
          <w:rFonts w:hint="eastAsia"/>
        </w:rPr>
        <w:t>第9章. 具体的手順の作成（Lv.1クイックアプローチ）</w:t>
      </w:r>
      <w:bookmarkEnd w:id="2000"/>
    </w:p>
    <w:p w14:paraId="1917B38F" w14:textId="30B9FB38" w:rsidR="000B3C4F" w:rsidRPr="000B3C4F" w:rsidRDefault="000B3C4F" w:rsidP="00517E3E">
      <w:pPr>
        <w:pStyle w:val="aff4"/>
      </w:pPr>
      <w:r w:rsidRPr="000B3C4F">
        <w:rPr>
          <w:rFonts w:hint="eastAsia"/>
        </w:rPr>
        <w:t>9-1. 【Lv.1クイックアプローチ】の概要</w:t>
      </w:r>
    </w:p>
    <w:p w14:paraId="3D5024FB" w14:textId="69E766D0" w:rsidR="000B3C4F" w:rsidRPr="000B3C4F" w:rsidRDefault="000B3C4F" w:rsidP="00517E3E">
      <w:pPr>
        <w:pStyle w:val="aff4"/>
      </w:pPr>
      <w:r w:rsidRPr="000B3C4F">
        <w:rPr>
          <w:rFonts w:hint="eastAsia"/>
        </w:rPr>
        <w:t>9-2. 【Lv.1クイックアプローチ】</w:t>
      </w:r>
      <w:bookmarkStart w:id="2001" w:name="■セキュリティインシデント27ー9"/>
      <w:r w:rsidRPr="000B3C4F">
        <w:rPr>
          <w:rFonts w:hint="eastAsia"/>
        </w:rPr>
        <w:t>セキュリティインシデント</w:t>
      </w:r>
      <w:bookmarkEnd w:id="2001"/>
      <w:r w:rsidRPr="000B3C4F">
        <w:rPr>
          <w:rFonts w:hint="eastAsia"/>
        </w:rPr>
        <w:t>事例を参考とした実施手順</w:t>
      </w:r>
    </w:p>
    <w:p w14:paraId="46A77538" w14:textId="77777777" w:rsidR="000B3C4F" w:rsidRPr="000B3C4F" w:rsidRDefault="000B3C4F" w:rsidP="000B3C4F">
      <w:pPr>
        <w:jc w:val="left"/>
      </w:pPr>
    </w:p>
    <w:tbl>
      <w:tblPr>
        <w:tblStyle w:val="aa"/>
        <w:tblW w:w="0" w:type="auto"/>
        <w:tblLook w:val="04A0" w:firstRow="1" w:lastRow="0" w:firstColumn="1" w:lastColumn="0" w:noHBand="0" w:noVBand="1"/>
      </w:tblPr>
      <w:tblGrid>
        <w:gridCol w:w="10456"/>
      </w:tblGrid>
      <w:tr w:rsidR="000B3C4F" w:rsidRPr="000B3C4F" w14:paraId="7E73C466"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F5597"/>
            <w:hideMark/>
          </w:tcPr>
          <w:p w14:paraId="2148BC7D" w14:textId="77777777" w:rsidR="000B3C4F" w:rsidRPr="000B3C4F" w:rsidRDefault="000B3C4F" w:rsidP="00517E3E">
            <w:pPr>
              <w:pStyle w:val="aff0"/>
            </w:pPr>
            <w:r w:rsidRPr="000B3C4F">
              <w:rPr>
                <w:rFonts w:hint="eastAsia"/>
              </w:rPr>
              <w:t>章の目的</w:t>
            </w:r>
          </w:p>
        </w:tc>
      </w:tr>
      <w:tr w:rsidR="000B3C4F" w:rsidRPr="000B3C4F" w14:paraId="22F7684C"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3A4277B7" w14:textId="0E702BDA" w:rsidR="000B3C4F" w:rsidRPr="00517E3E" w:rsidRDefault="000B3C4F" w:rsidP="00517E3E">
            <w:pPr>
              <w:pStyle w:val="afff6"/>
            </w:pPr>
            <w:r w:rsidRPr="000B3C4F">
              <w:rPr>
                <w:rFonts w:hint="eastAsia"/>
              </w:rPr>
              <w:t>第9章では、</w:t>
            </w:r>
            <w:hyperlink w:anchor="■セキュリティインシデント" w:history="1">
              <w:r w:rsidRPr="001A5D3E">
                <w:rPr>
                  <w:rStyle w:val="a7"/>
                  <w:rFonts w:hint="eastAsia"/>
                </w:rPr>
                <w:t>セキュリティインシデント</w:t>
              </w:r>
            </w:hyperlink>
            <w:r w:rsidRPr="000B3C4F">
              <w:rPr>
                <w:rFonts w:hint="eastAsia"/>
              </w:rPr>
              <w:t>事例を参考にするLv.1クイックアプローチにおける対策基準・実施手順の策定方法の理解を目的とします。</w:t>
            </w:r>
          </w:p>
        </w:tc>
      </w:tr>
      <w:tr w:rsidR="000B3C4F" w:rsidRPr="000B3C4F" w14:paraId="3AF278C7"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F5597"/>
            <w:hideMark/>
          </w:tcPr>
          <w:p w14:paraId="0868E3A9" w14:textId="77777777" w:rsidR="000B3C4F" w:rsidRPr="000B3C4F" w:rsidRDefault="000B3C4F" w:rsidP="00517E3E">
            <w:pPr>
              <w:pStyle w:val="aff0"/>
            </w:pPr>
            <w:r w:rsidRPr="000B3C4F">
              <w:rPr>
                <w:rFonts w:hint="eastAsia"/>
              </w:rPr>
              <w:t>主な達成目標</w:t>
            </w:r>
          </w:p>
        </w:tc>
      </w:tr>
      <w:tr w:rsidR="000B3C4F" w:rsidRPr="000B3C4F" w14:paraId="1ED3E367"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03102E7B" w14:textId="1BD4D113" w:rsidR="000B3C4F" w:rsidRPr="000B3C4F" w:rsidRDefault="000B3C4F" w:rsidP="00892C01">
            <w:pPr>
              <w:pStyle w:val="afff6"/>
              <w:numPr>
                <w:ilvl w:val="0"/>
                <w:numId w:val="529"/>
              </w:numPr>
            </w:pPr>
            <w:r w:rsidRPr="000B3C4F">
              <w:rPr>
                <w:rFonts w:hint="eastAsia"/>
              </w:rPr>
              <w:t>Lv.1クイックアプローチ手法を用いて、対策基準・実施手順を策定する方法を理解すること</w:t>
            </w:r>
          </w:p>
        </w:tc>
      </w:tr>
    </w:tbl>
    <w:p w14:paraId="41C79B2C" w14:textId="77777777" w:rsidR="000B3C4F" w:rsidRPr="000B3C4F" w:rsidRDefault="000B3C4F" w:rsidP="000B3C4F">
      <w:pPr>
        <w:jc w:val="left"/>
      </w:pPr>
    </w:p>
    <w:tbl>
      <w:tblPr>
        <w:tblStyle w:val="aa"/>
        <w:tblW w:w="0" w:type="auto"/>
        <w:tblLook w:val="04A0" w:firstRow="1" w:lastRow="0" w:firstColumn="1" w:lastColumn="0" w:noHBand="0" w:noVBand="1"/>
      </w:tblPr>
      <w:tblGrid>
        <w:gridCol w:w="10456"/>
      </w:tblGrid>
      <w:tr w:rsidR="000B3C4F" w:rsidRPr="000B3C4F" w14:paraId="198F74F5"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2198ACAB" w14:textId="77777777" w:rsidR="000B3C4F" w:rsidRPr="000B3C4F" w:rsidRDefault="000B3C4F" w:rsidP="005B7698">
            <w:pPr>
              <w:pStyle w:val="afff8"/>
            </w:pPr>
            <w:r w:rsidRPr="000B3C4F">
              <w:rPr>
                <w:rFonts w:hint="eastAsia"/>
              </w:rPr>
              <w:t>主なキーワード</w:t>
            </w:r>
          </w:p>
          <w:p w14:paraId="7924F31C" w14:textId="5EF9FEB3" w:rsidR="000B3C4F" w:rsidRPr="000B3C4F" w:rsidRDefault="000B3C4F" w:rsidP="005B7698">
            <w:pPr>
              <w:pStyle w:val="afff6"/>
            </w:pPr>
            <w:r w:rsidRPr="000B3C4F">
              <w:rPr>
                <w:rFonts w:hint="eastAsia"/>
              </w:rPr>
              <w:t>Lv.1クイックアプローチ</w:t>
            </w:r>
          </w:p>
        </w:tc>
      </w:tr>
    </w:tbl>
    <w:p w14:paraId="2F86912E" w14:textId="77777777" w:rsidR="000B3C4F" w:rsidRPr="000B3C4F" w:rsidRDefault="000B3C4F" w:rsidP="000B3C4F">
      <w:pPr>
        <w:jc w:val="left"/>
      </w:pPr>
    </w:p>
    <w:p w14:paraId="587C51B3" w14:textId="77777777" w:rsidR="000B3C4F" w:rsidRPr="000B3C4F" w:rsidRDefault="000B3C4F" w:rsidP="00FA20A1">
      <w:pPr>
        <w:pStyle w:val="5"/>
      </w:pPr>
      <w:r w:rsidRPr="000B3C4F">
        <w:rPr>
          <w:rFonts w:hint="eastAsia"/>
        </w:rPr>
        <w:t>要旨</w:t>
      </w:r>
    </w:p>
    <w:p w14:paraId="34571E83" w14:textId="77777777" w:rsidR="000B3C4F" w:rsidRPr="000B3C4F" w:rsidRDefault="000B3C4F" w:rsidP="000B3C4F">
      <w:pPr>
        <w:jc w:val="left"/>
      </w:pPr>
    </w:p>
    <w:p w14:paraId="0D3A634E" w14:textId="77777777" w:rsidR="000B3C4F" w:rsidRPr="000B3C4F" w:rsidRDefault="000B3C4F" w:rsidP="00FA20A1">
      <w:pPr>
        <w:pStyle w:val="61"/>
      </w:pPr>
      <w:r w:rsidRPr="000B3C4F">
        <w:rPr>
          <w:rFonts w:hint="eastAsia"/>
        </w:rPr>
        <w:t>9章の全体概要</w:t>
      </w:r>
    </w:p>
    <w:p w14:paraId="14006767" w14:textId="55047DE7" w:rsidR="000B3C4F" w:rsidRPr="000B3C4F" w:rsidRDefault="000B3C4F" w:rsidP="000B3C4F">
      <w:pPr>
        <w:jc w:val="left"/>
      </w:pPr>
      <w:r w:rsidRPr="000B3C4F">
        <w:rPr>
          <w:rFonts w:hint="eastAsia"/>
        </w:rPr>
        <w:t>９章では、Lv.1クイックアプローチについて説明しています。Lv.1クイックアプローチは、実際のセキュリティインシデントの事例に基づいて、自社におけるセキュリティインシデントの発生可能性や想定される被害規模を検討し、対策基準や実施手順を策定していく方法です。Lv.1クイックアプローチは、社会的に影響の大きい事案への対策がとりやすいという特徴があります。</w:t>
      </w:r>
    </w:p>
    <w:p w14:paraId="6E8B9981" w14:textId="77777777" w:rsidR="000B3C4F" w:rsidRPr="000B3C4F" w:rsidRDefault="000B3C4F" w:rsidP="000B3C4F">
      <w:pPr>
        <w:jc w:val="left"/>
      </w:pPr>
    </w:p>
    <w:p w14:paraId="7C8CE7D0" w14:textId="5C42EB3E" w:rsidR="000B3C4F" w:rsidRPr="000B3C4F" w:rsidRDefault="000B3C4F" w:rsidP="00FA20A1">
      <w:pPr>
        <w:pStyle w:val="7"/>
      </w:pPr>
      <w:r w:rsidRPr="000B3C4F">
        <w:rPr>
          <w:rFonts w:hint="eastAsia"/>
        </w:rPr>
        <w:t>9-1. 【Lv.1クイックアプローチ】の概要</w:t>
      </w:r>
    </w:p>
    <w:p w14:paraId="44A623CD" w14:textId="285EE9FA" w:rsidR="000B3C4F" w:rsidRPr="000B3C4F" w:rsidRDefault="000B3C4F" w:rsidP="000B3C4F">
      <w:pPr>
        <w:jc w:val="left"/>
      </w:pPr>
      <w:r w:rsidRPr="000B3C4F">
        <w:rPr>
          <w:rFonts w:hint="eastAsia"/>
        </w:rPr>
        <w:t>Lv.1クイックアプローチは、即時の対応や緊急事態への対処が必要な事例に対して、対策基準や実施手順を策定していくアプローチ手法です。</w:t>
      </w:r>
    </w:p>
    <w:p w14:paraId="34B85873" w14:textId="77777777" w:rsidR="000B3C4F" w:rsidRPr="000B3C4F" w:rsidRDefault="000B3C4F" w:rsidP="000B3C4F">
      <w:pPr>
        <w:jc w:val="left"/>
      </w:pPr>
      <w:r w:rsidRPr="000B3C4F">
        <w:rPr>
          <w:rFonts w:hint="eastAsia"/>
        </w:rPr>
        <w:t>報道される事例や情報セキュリティ10大脅威などから、発生する可能性が高いセキュリティインシデント事例や、セキュリティインシデントが発生した場合に被害が大きい事例を参考にし、対策基準や実施手順を策定します。</w:t>
      </w:r>
    </w:p>
    <w:p w14:paraId="1F25F99D" w14:textId="77777777" w:rsidR="000B3C4F" w:rsidRPr="000B3C4F" w:rsidRDefault="000B3C4F" w:rsidP="000B3C4F">
      <w:pPr>
        <w:jc w:val="left"/>
      </w:pPr>
    </w:p>
    <w:p w14:paraId="0EE5BA9B" w14:textId="0E47980C" w:rsidR="000B3C4F" w:rsidRPr="000B3C4F" w:rsidRDefault="000B3C4F" w:rsidP="00FA20A1">
      <w:pPr>
        <w:pStyle w:val="7"/>
      </w:pPr>
      <w:r w:rsidRPr="000B3C4F">
        <w:rPr>
          <w:rFonts w:hint="eastAsia"/>
        </w:rPr>
        <w:t>9-2.【Lv.1クイックアプローチ】セキュリティインシデント事例を参考とした実施手順</w:t>
      </w:r>
    </w:p>
    <w:p w14:paraId="1E347320" w14:textId="6BA0B4C3" w:rsidR="000B3C4F" w:rsidRPr="000B3C4F" w:rsidRDefault="000B3C4F" w:rsidP="000B3C4F">
      <w:pPr>
        <w:jc w:val="left"/>
      </w:pPr>
      <w:r w:rsidRPr="000B3C4F">
        <w:rPr>
          <w:rFonts w:hint="eastAsia"/>
        </w:rPr>
        <w:t>Lv.1クイックアプローチでは、自社で発生する可能性が高い、または実際に発生したときの被害が大きいと考えられるセキュリティインシデント事例を参考に、対策基準を策定します。決定した対策基準をもとに、具体的に実施する内容（実施手順）を作成します。対策基準・実施手順作成の手順を説明しています。</w:t>
      </w:r>
    </w:p>
    <w:p w14:paraId="5D31498C" w14:textId="77777777" w:rsidR="000B3C4F" w:rsidRPr="000B3C4F" w:rsidRDefault="000B3C4F" w:rsidP="000B3C4F">
      <w:pPr>
        <w:jc w:val="left"/>
      </w:pPr>
    </w:p>
    <w:tbl>
      <w:tblPr>
        <w:tblStyle w:val="aa"/>
        <w:tblW w:w="0" w:type="auto"/>
        <w:tblLook w:val="04A0" w:firstRow="1" w:lastRow="0" w:firstColumn="1" w:lastColumn="0" w:noHBand="0" w:noVBand="1"/>
      </w:tblPr>
      <w:tblGrid>
        <w:gridCol w:w="5228"/>
        <w:gridCol w:w="5228"/>
      </w:tblGrid>
      <w:tr w:rsidR="000B3C4F" w:rsidRPr="000B3C4F" w14:paraId="3E0C5370" w14:textId="77777777" w:rsidTr="000B3C4F">
        <w:tc>
          <w:tcPr>
            <w:tcW w:w="5228" w:type="dxa"/>
            <w:tcBorders>
              <w:top w:val="single" w:sz="4" w:space="0" w:color="auto"/>
              <w:left w:val="single" w:sz="4" w:space="0" w:color="auto"/>
              <w:bottom w:val="single" w:sz="4" w:space="0" w:color="auto"/>
              <w:right w:val="single" w:sz="4" w:space="0" w:color="auto"/>
            </w:tcBorders>
            <w:shd w:val="clear" w:color="auto" w:fill="215E99" w:themeFill="text2" w:themeFillTint="BF"/>
            <w:hideMark/>
          </w:tcPr>
          <w:p w14:paraId="46DF5F2B" w14:textId="77777777" w:rsidR="000B3C4F" w:rsidRPr="000B3C4F" w:rsidRDefault="000B3C4F" w:rsidP="00FA20A1">
            <w:pPr>
              <w:pStyle w:val="aff0"/>
            </w:pPr>
            <w:r w:rsidRPr="000B3C4F">
              <w:rPr>
                <w:rFonts w:hint="eastAsia"/>
              </w:rPr>
              <w:t>メリット</w:t>
            </w:r>
          </w:p>
        </w:tc>
        <w:tc>
          <w:tcPr>
            <w:tcW w:w="5228" w:type="dxa"/>
            <w:tcBorders>
              <w:top w:val="single" w:sz="4" w:space="0" w:color="auto"/>
              <w:left w:val="single" w:sz="4" w:space="0" w:color="auto"/>
              <w:bottom w:val="single" w:sz="4" w:space="0" w:color="auto"/>
              <w:right w:val="single" w:sz="4" w:space="0" w:color="auto"/>
            </w:tcBorders>
            <w:shd w:val="clear" w:color="auto" w:fill="215E99" w:themeFill="text2" w:themeFillTint="BF"/>
            <w:hideMark/>
          </w:tcPr>
          <w:p w14:paraId="0252D043" w14:textId="77777777" w:rsidR="000B3C4F" w:rsidRPr="000B3C4F" w:rsidRDefault="000B3C4F" w:rsidP="00FA20A1">
            <w:pPr>
              <w:pStyle w:val="aff0"/>
            </w:pPr>
            <w:r w:rsidRPr="000B3C4F">
              <w:rPr>
                <w:rFonts w:hint="eastAsia"/>
              </w:rPr>
              <w:t>デメリット</w:t>
            </w:r>
          </w:p>
        </w:tc>
      </w:tr>
      <w:tr w:rsidR="000B3C4F" w:rsidRPr="000B3C4F" w14:paraId="65B3AD9D" w14:textId="77777777" w:rsidTr="000B3C4F">
        <w:tc>
          <w:tcPr>
            <w:tcW w:w="5228" w:type="dxa"/>
            <w:tcBorders>
              <w:top w:val="single" w:sz="4" w:space="0" w:color="auto"/>
              <w:left w:val="single" w:sz="4" w:space="0" w:color="auto"/>
              <w:bottom w:val="single" w:sz="4" w:space="0" w:color="auto"/>
              <w:right w:val="single" w:sz="4" w:space="0" w:color="auto"/>
            </w:tcBorders>
            <w:hideMark/>
          </w:tcPr>
          <w:p w14:paraId="79E9B2E6" w14:textId="77777777" w:rsidR="000B3C4F" w:rsidRPr="000B3C4F" w:rsidRDefault="000B3C4F" w:rsidP="00892C01">
            <w:pPr>
              <w:pStyle w:val="afff6"/>
              <w:numPr>
                <w:ilvl w:val="0"/>
                <w:numId w:val="675"/>
              </w:numPr>
            </w:pPr>
            <w:r w:rsidRPr="000B3C4F">
              <w:rPr>
                <w:rFonts w:hint="eastAsia"/>
              </w:rPr>
              <w:t>小規模な対策や修正を迅速に実施可能。</w:t>
            </w:r>
          </w:p>
          <w:p w14:paraId="15810FC7" w14:textId="77777777" w:rsidR="000B3C4F" w:rsidRPr="000B3C4F" w:rsidRDefault="000B3C4F" w:rsidP="00892C01">
            <w:pPr>
              <w:pStyle w:val="afff6"/>
              <w:numPr>
                <w:ilvl w:val="0"/>
                <w:numId w:val="675"/>
              </w:numPr>
            </w:pPr>
            <w:r w:rsidRPr="000B3C4F">
              <w:rPr>
                <w:rFonts w:hint="eastAsia"/>
              </w:rPr>
              <w:t>低コストでリスクを軽減。</w:t>
            </w:r>
          </w:p>
        </w:tc>
        <w:tc>
          <w:tcPr>
            <w:tcW w:w="5228" w:type="dxa"/>
            <w:tcBorders>
              <w:top w:val="single" w:sz="4" w:space="0" w:color="auto"/>
              <w:left w:val="single" w:sz="4" w:space="0" w:color="auto"/>
              <w:bottom w:val="single" w:sz="4" w:space="0" w:color="auto"/>
              <w:right w:val="single" w:sz="4" w:space="0" w:color="auto"/>
            </w:tcBorders>
            <w:hideMark/>
          </w:tcPr>
          <w:p w14:paraId="13470044" w14:textId="77777777" w:rsidR="000B3C4F" w:rsidRPr="000B3C4F" w:rsidRDefault="000B3C4F" w:rsidP="00892C01">
            <w:pPr>
              <w:pStyle w:val="afff6"/>
              <w:numPr>
                <w:ilvl w:val="0"/>
                <w:numId w:val="675"/>
              </w:numPr>
            </w:pPr>
            <w:r w:rsidRPr="000B3C4F">
              <w:rPr>
                <w:rFonts w:hint="eastAsia"/>
              </w:rPr>
              <w:t>短期的な解決策に偏りがちになる。</w:t>
            </w:r>
          </w:p>
          <w:p w14:paraId="25E1E24F" w14:textId="77777777" w:rsidR="000B3C4F" w:rsidRPr="000B3C4F" w:rsidRDefault="000B3C4F" w:rsidP="00892C01">
            <w:pPr>
              <w:pStyle w:val="afff6"/>
              <w:numPr>
                <w:ilvl w:val="0"/>
                <w:numId w:val="675"/>
              </w:numPr>
            </w:pPr>
            <w:r w:rsidRPr="000B3C4F">
              <w:rPr>
                <w:rFonts w:hint="eastAsia"/>
              </w:rPr>
              <w:t>セキュリティインシデント事例ごとに策定するため、網羅性は低い。</w:t>
            </w:r>
          </w:p>
        </w:tc>
      </w:tr>
    </w:tbl>
    <w:p w14:paraId="391853BA" w14:textId="77777777" w:rsidR="000B3C4F" w:rsidRPr="000B3C4F" w:rsidRDefault="000B3C4F" w:rsidP="000B3C4F">
      <w:pPr>
        <w:jc w:val="left"/>
      </w:pPr>
    </w:p>
    <w:p w14:paraId="7550CB6D" w14:textId="77777777" w:rsidR="000B3C4F" w:rsidRPr="000B3C4F" w:rsidRDefault="000B3C4F" w:rsidP="005F7302">
      <w:pPr>
        <w:pStyle w:val="5"/>
      </w:pPr>
      <w:r w:rsidRPr="000B3C4F">
        <w:rPr>
          <w:rFonts w:hint="eastAsia"/>
        </w:rPr>
        <w:t>訴求ポイント</w:t>
      </w:r>
    </w:p>
    <w:p w14:paraId="37991207" w14:textId="77777777" w:rsidR="000B3C4F" w:rsidRPr="000B3C4F" w:rsidRDefault="000B3C4F" w:rsidP="005F7302">
      <w:pPr>
        <w:pStyle w:val="aff4"/>
      </w:pPr>
      <w:r w:rsidRPr="000B3C4F">
        <w:rPr>
          <w:rFonts w:hint="eastAsia"/>
        </w:rPr>
        <w:t>章を通した気づき・学び</w:t>
      </w:r>
    </w:p>
    <w:p w14:paraId="06557315" w14:textId="0F4383B8" w:rsidR="000B3C4F" w:rsidRPr="000B3C4F" w:rsidRDefault="000B3C4F" w:rsidP="000B3C4F">
      <w:pPr>
        <w:jc w:val="left"/>
      </w:pPr>
      <w:r w:rsidRPr="000B3C4F">
        <w:rPr>
          <w:rFonts w:hint="eastAsia"/>
        </w:rPr>
        <w:t>Lv.1クイックアプローチは、リソースが限られていても実施可能で、低コストでリスクを軽減できるコストパフォーマンスのよい方法です。しかし、包括的でないために抜けが発生する、一時的な対応であり抜本的な対策にならない、長期的に見ると費用が嵩んでしまうことがあるというデメリットがあります。</w:t>
      </w:r>
    </w:p>
    <w:p w14:paraId="172CAC9F" w14:textId="77777777" w:rsidR="000B3C4F" w:rsidRPr="000B3C4F" w:rsidRDefault="000B3C4F" w:rsidP="000B3C4F">
      <w:pPr>
        <w:jc w:val="left"/>
      </w:pPr>
    </w:p>
    <w:tbl>
      <w:tblPr>
        <w:tblStyle w:val="aa"/>
        <w:tblW w:w="0" w:type="auto"/>
        <w:tblLook w:val="04A0" w:firstRow="1" w:lastRow="0" w:firstColumn="1" w:lastColumn="0" w:noHBand="0" w:noVBand="1"/>
      </w:tblPr>
      <w:tblGrid>
        <w:gridCol w:w="10456"/>
      </w:tblGrid>
      <w:tr w:rsidR="000B3C4F" w:rsidRPr="000B3C4F" w14:paraId="652644D0"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15E99" w:themeFill="text2" w:themeFillTint="BF"/>
            <w:hideMark/>
          </w:tcPr>
          <w:p w14:paraId="27E707E3" w14:textId="77777777" w:rsidR="000B3C4F" w:rsidRPr="000B3C4F" w:rsidRDefault="000B3C4F" w:rsidP="005F7302">
            <w:pPr>
              <w:pStyle w:val="aff0"/>
            </w:pPr>
            <w:r w:rsidRPr="000B3C4F">
              <w:rPr>
                <w:rFonts w:hint="eastAsia"/>
              </w:rPr>
              <w:t>認識していただきたい実施概要</w:t>
            </w:r>
          </w:p>
        </w:tc>
      </w:tr>
      <w:tr w:rsidR="000B3C4F" w:rsidRPr="000B3C4F" w14:paraId="6BFA605C"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082AC5FE" w14:textId="6A2C901E" w:rsidR="000B3C4F" w:rsidRPr="000B3C4F" w:rsidRDefault="000B3C4F" w:rsidP="005F7302">
            <w:pPr>
              <w:pStyle w:val="afff6"/>
            </w:pPr>
            <w:r w:rsidRPr="000B3C4F">
              <w:rPr>
                <w:rFonts w:hint="eastAsia"/>
              </w:rPr>
              <w:t>Lv.1クイックアプローチは、実際のセキュリティインシデントの事例について、自社での発生可能性や被害規模を検討した上で対策基準や実施手順を策定していくため、社会的に影響の大きいまたは緊急性の高い事象への対策がとりやすいこと</w:t>
            </w:r>
            <w:r w:rsidR="0073373F">
              <w:rPr>
                <w:rFonts w:hint="eastAsia"/>
              </w:rPr>
              <w:t>。</w:t>
            </w:r>
          </w:p>
        </w:tc>
      </w:tr>
    </w:tbl>
    <w:p w14:paraId="7F4FA75F" w14:textId="77777777" w:rsidR="000B3C4F" w:rsidRPr="000B3C4F" w:rsidRDefault="000B3C4F" w:rsidP="000B3C4F">
      <w:pPr>
        <w:jc w:val="left"/>
      </w:pPr>
    </w:p>
    <w:tbl>
      <w:tblPr>
        <w:tblStyle w:val="aa"/>
        <w:tblpPr w:leftFromText="142" w:rightFromText="142" w:vertAnchor="text" w:horzAnchor="margin" w:tblpY="230"/>
        <w:tblW w:w="0" w:type="auto"/>
        <w:tblLook w:val="04A0" w:firstRow="1" w:lastRow="0" w:firstColumn="1" w:lastColumn="0" w:noHBand="0" w:noVBand="1"/>
      </w:tblPr>
      <w:tblGrid>
        <w:gridCol w:w="4248"/>
        <w:gridCol w:w="6208"/>
      </w:tblGrid>
      <w:tr w:rsidR="000B3C4F" w:rsidRPr="000B3C4F" w14:paraId="5DBE52B9" w14:textId="77777777" w:rsidTr="000B3C4F">
        <w:tc>
          <w:tcPr>
            <w:tcW w:w="10456" w:type="dxa"/>
            <w:gridSpan w:val="2"/>
            <w:tcBorders>
              <w:top w:val="single" w:sz="4" w:space="0" w:color="auto"/>
              <w:left w:val="single" w:sz="4" w:space="0" w:color="auto"/>
              <w:bottom w:val="single" w:sz="4" w:space="0" w:color="auto"/>
              <w:right w:val="single" w:sz="4" w:space="0" w:color="auto"/>
            </w:tcBorders>
            <w:hideMark/>
          </w:tcPr>
          <w:p w14:paraId="2DD4F4C1" w14:textId="77777777" w:rsidR="000B3C4F" w:rsidRPr="000B3C4F" w:rsidRDefault="000B3C4F" w:rsidP="00601047">
            <w:pPr>
              <w:pStyle w:val="affe"/>
              <w:framePr w:hSpace="0" w:wrap="auto" w:vAnchor="margin" w:hAnchor="text" w:yAlign="inline"/>
            </w:pPr>
            <w:r w:rsidRPr="000B3C4F">
              <w:rPr>
                <w:rFonts w:hint="eastAsia"/>
              </w:rPr>
              <w:t>詳細理解のため参考となる文献（参考文献）</w:t>
            </w:r>
          </w:p>
        </w:tc>
      </w:tr>
      <w:tr w:rsidR="000B3C4F" w:rsidRPr="000B3C4F" w14:paraId="335ECE82" w14:textId="77777777" w:rsidTr="000B3C4F">
        <w:tc>
          <w:tcPr>
            <w:tcW w:w="4248"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69786F67" w14:textId="77777777" w:rsidR="000B3C4F" w:rsidRPr="000B3C4F" w:rsidRDefault="000B3C4F" w:rsidP="00601047">
            <w:pPr>
              <w:pStyle w:val="affe"/>
              <w:framePr w:hSpace="0" w:wrap="auto" w:vAnchor="margin" w:hAnchor="text" w:yAlign="inline"/>
            </w:pPr>
            <w:r w:rsidRPr="000B3C4F">
              <w:rPr>
                <w:rFonts w:hint="eastAsia"/>
              </w:rPr>
              <w:t>リスク分析シート</w:t>
            </w:r>
          </w:p>
        </w:tc>
        <w:tc>
          <w:tcPr>
            <w:tcW w:w="6208" w:type="dxa"/>
            <w:tcBorders>
              <w:top w:val="single" w:sz="4" w:space="0" w:color="auto"/>
              <w:left w:val="single" w:sz="4" w:space="0" w:color="auto"/>
              <w:bottom w:val="single" w:sz="4" w:space="0" w:color="auto"/>
              <w:right w:val="single" w:sz="4" w:space="0" w:color="auto"/>
            </w:tcBorders>
            <w:hideMark/>
          </w:tcPr>
          <w:p w14:paraId="4C56A759" w14:textId="77777777" w:rsidR="000B3C4F" w:rsidRPr="000B3C4F" w:rsidRDefault="000B3C4F" w:rsidP="00601047">
            <w:pPr>
              <w:pStyle w:val="affe"/>
              <w:framePr w:hSpace="0" w:wrap="auto" w:vAnchor="margin" w:hAnchor="text" w:yAlign="inline"/>
            </w:pPr>
            <w:r w:rsidRPr="000B3C4F">
              <w:rPr>
                <w:rFonts w:hint="eastAsia"/>
              </w:rPr>
              <w:t>https://www.ipa.go.jp/security/sme/f55m8k0000001wd3-att/000055518.xlsx</w:t>
            </w:r>
          </w:p>
        </w:tc>
      </w:tr>
      <w:tr w:rsidR="000B3C4F" w:rsidRPr="000B3C4F" w14:paraId="7A24F130" w14:textId="77777777" w:rsidTr="000B3C4F">
        <w:tc>
          <w:tcPr>
            <w:tcW w:w="4248"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57252E83" w14:textId="77777777" w:rsidR="000B3C4F" w:rsidRPr="000B3C4F" w:rsidRDefault="000B3C4F" w:rsidP="00601047">
            <w:pPr>
              <w:pStyle w:val="affe"/>
              <w:framePr w:hSpace="0" w:wrap="auto" w:vAnchor="margin" w:hAnchor="text" w:yAlign="inline"/>
            </w:pPr>
            <w:r w:rsidRPr="000B3C4F">
              <w:rPr>
                <w:rFonts w:hint="eastAsia"/>
              </w:rPr>
              <w:t>情報セキュリティ関連規程（サンプル）</w:t>
            </w:r>
          </w:p>
        </w:tc>
        <w:tc>
          <w:tcPr>
            <w:tcW w:w="6208" w:type="dxa"/>
            <w:tcBorders>
              <w:top w:val="single" w:sz="4" w:space="0" w:color="auto"/>
              <w:left w:val="single" w:sz="4" w:space="0" w:color="auto"/>
              <w:bottom w:val="single" w:sz="4" w:space="0" w:color="auto"/>
              <w:right w:val="single" w:sz="4" w:space="0" w:color="auto"/>
            </w:tcBorders>
            <w:hideMark/>
          </w:tcPr>
          <w:p w14:paraId="487636E6" w14:textId="77777777" w:rsidR="000B3C4F" w:rsidRPr="000B3C4F" w:rsidRDefault="000B3C4F" w:rsidP="00601047">
            <w:pPr>
              <w:pStyle w:val="affe"/>
              <w:framePr w:hSpace="0" w:wrap="auto" w:vAnchor="margin" w:hAnchor="text" w:yAlign="inline"/>
            </w:pPr>
            <w:r w:rsidRPr="000B3C4F">
              <w:rPr>
                <w:rFonts w:hint="eastAsia"/>
              </w:rPr>
              <w:t>https://www.ipa.go.jp/security/sme/ps6vr7000001bu8m-att/000055794.docx</w:t>
            </w:r>
          </w:p>
        </w:tc>
      </w:tr>
    </w:tbl>
    <w:p w14:paraId="7645C442" w14:textId="71D45D5E" w:rsidR="000B3C4F" w:rsidRPr="000B3C4F" w:rsidRDefault="000B3C4F" w:rsidP="00E86CD5">
      <w:pPr>
        <w:ind w:firstLineChars="0" w:firstLine="0"/>
        <w:jc w:val="left"/>
      </w:pPr>
    </w:p>
    <w:p w14:paraId="6D8701B3" w14:textId="3858F7E2" w:rsidR="000B3C4F" w:rsidRPr="000B3C4F" w:rsidRDefault="000B3C4F" w:rsidP="002A6987">
      <w:pPr>
        <w:pStyle w:val="3"/>
      </w:pPr>
      <w:bookmarkStart w:id="2002" w:name="_Toc188349177"/>
      <w:r w:rsidRPr="000B3C4F">
        <w:rPr>
          <w:rFonts w:hint="eastAsia"/>
        </w:rPr>
        <w:t>第10章. 具体的手順の作成（Lv.２ベースラインアプローチ）</w:t>
      </w:r>
      <w:bookmarkEnd w:id="2002"/>
    </w:p>
    <w:p w14:paraId="6F591541" w14:textId="482A70C4" w:rsidR="000B3C4F" w:rsidRPr="000B3C4F" w:rsidRDefault="000B3C4F" w:rsidP="005F7302">
      <w:pPr>
        <w:pStyle w:val="aff4"/>
      </w:pPr>
      <w:r w:rsidRPr="000B3C4F">
        <w:rPr>
          <w:rFonts w:hint="eastAsia"/>
        </w:rPr>
        <w:t>10-1. 【Lv.2ベースラインアプローチ】の概要</w:t>
      </w:r>
    </w:p>
    <w:p w14:paraId="479147BD" w14:textId="1F34FCFA" w:rsidR="000B3C4F" w:rsidRPr="000B3C4F" w:rsidRDefault="000B3C4F" w:rsidP="005F7302">
      <w:pPr>
        <w:pStyle w:val="aff4"/>
      </w:pPr>
      <w:r w:rsidRPr="000B3C4F">
        <w:rPr>
          <w:rFonts w:hint="eastAsia"/>
        </w:rPr>
        <w:t>10-2. 【Lv.2ベースラインアプローチ】ガイドラインを参考とした実施手順</w:t>
      </w:r>
    </w:p>
    <w:p w14:paraId="2B79F182" w14:textId="77777777" w:rsidR="000B3C4F" w:rsidRPr="000B3C4F" w:rsidRDefault="000B3C4F" w:rsidP="000B3C4F">
      <w:pPr>
        <w:jc w:val="left"/>
      </w:pPr>
    </w:p>
    <w:tbl>
      <w:tblPr>
        <w:tblStyle w:val="aa"/>
        <w:tblW w:w="0" w:type="auto"/>
        <w:tblLook w:val="04A0" w:firstRow="1" w:lastRow="0" w:firstColumn="1" w:lastColumn="0" w:noHBand="0" w:noVBand="1"/>
      </w:tblPr>
      <w:tblGrid>
        <w:gridCol w:w="10456"/>
      </w:tblGrid>
      <w:tr w:rsidR="000B3C4F" w:rsidRPr="000B3C4F" w14:paraId="36D0491F"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15E99"/>
            <w:hideMark/>
          </w:tcPr>
          <w:p w14:paraId="0032C586" w14:textId="77777777" w:rsidR="000B3C4F" w:rsidRPr="000B3C4F" w:rsidRDefault="000B3C4F" w:rsidP="005F7302">
            <w:pPr>
              <w:pStyle w:val="aff0"/>
            </w:pPr>
            <w:r w:rsidRPr="000B3C4F">
              <w:rPr>
                <w:rFonts w:hint="eastAsia"/>
              </w:rPr>
              <w:t>章の目的</w:t>
            </w:r>
          </w:p>
        </w:tc>
      </w:tr>
      <w:tr w:rsidR="000B3C4F" w:rsidRPr="000B3C4F" w14:paraId="4F389F10"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6F9200E1" w14:textId="4ED9BA44" w:rsidR="000B3C4F" w:rsidRPr="000B3C4F" w:rsidRDefault="000B3C4F" w:rsidP="005F7302">
            <w:pPr>
              <w:pStyle w:val="afff6"/>
            </w:pPr>
            <w:r w:rsidRPr="000B3C4F">
              <w:rPr>
                <w:rFonts w:hint="eastAsia"/>
              </w:rPr>
              <w:t>第10章では、ガイドラインやひな型などの資料を参考にするLv.2ベースラインアプローチにおける対策基準・実施手順の策定方法の理解を目的とします。</w:t>
            </w:r>
          </w:p>
        </w:tc>
      </w:tr>
      <w:tr w:rsidR="000B3C4F" w:rsidRPr="000B3C4F" w14:paraId="57AA7244"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15E99"/>
            <w:hideMark/>
          </w:tcPr>
          <w:p w14:paraId="4A3B153C" w14:textId="77777777" w:rsidR="000B3C4F" w:rsidRPr="000B3C4F" w:rsidRDefault="000B3C4F" w:rsidP="005F7302">
            <w:pPr>
              <w:pStyle w:val="aff0"/>
            </w:pPr>
            <w:r w:rsidRPr="000B3C4F">
              <w:rPr>
                <w:rFonts w:hint="eastAsia"/>
              </w:rPr>
              <w:t>主な達成目標</w:t>
            </w:r>
          </w:p>
        </w:tc>
      </w:tr>
      <w:tr w:rsidR="000B3C4F" w:rsidRPr="000B3C4F" w14:paraId="18F97327"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40EE81E1" w14:textId="11CBAC6E" w:rsidR="000B3C4F" w:rsidRPr="000B3C4F" w:rsidRDefault="000B3C4F" w:rsidP="00892C01">
            <w:pPr>
              <w:pStyle w:val="afff6"/>
              <w:numPr>
                <w:ilvl w:val="0"/>
                <w:numId w:val="529"/>
              </w:numPr>
            </w:pPr>
            <w:r w:rsidRPr="000B3C4F">
              <w:rPr>
                <w:rFonts w:hint="eastAsia"/>
              </w:rPr>
              <w:t>Lv.2ベースラインアプローチ手法を用いて、対策基準・実施手順を策定する方法を理解すること</w:t>
            </w:r>
          </w:p>
        </w:tc>
      </w:tr>
    </w:tbl>
    <w:p w14:paraId="34C34D8D" w14:textId="77777777" w:rsidR="000B3C4F" w:rsidRPr="000B3C4F" w:rsidRDefault="000B3C4F" w:rsidP="000B3C4F">
      <w:pPr>
        <w:jc w:val="left"/>
      </w:pPr>
    </w:p>
    <w:tbl>
      <w:tblPr>
        <w:tblStyle w:val="aa"/>
        <w:tblW w:w="0" w:type="auto"/>
        <w:tblLook w:val="04A0" w:firstRow="1" w:lastRow="0" w:firstColumn="1" w:lastColumn="0" w:noHBand="0" w:noVBand="1"/>
      </w:tblPr>
      <w:tblGrid>
        <w:gridCol w:w="10456"/>
      </w:tblGrid>
      <w:tr w:rsidR="000B3C4F" w:rsidRPr="000B3C4F" w14:paraId="70487308"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4382DE68" w14:textId="77777777" w:rsidR="000B3C4F" w:rsidRPr="000B3C4F" w:rsidRDefault="000B3C4F" w:rsidP="00444586">
            <w:pPr>
              <w:pStyle w:val="afff8"/>
            </w:pPr>
            <w:r w:rsidRPr="000B3C4F">
              <w:rPr>
                <w:rFonts w:hint="eastAsia"/>
              </w:rPr>
              <w:t>主なキーワード</w:t>
            </w:r>
          </w:p>
          <w:p w14:paraId="0E9B20DD" w14:textId="4DA2B6C0" w:rsidR="000B3C4F" w:rsidRPr="000B3C4F" w:rsidRDefault="000B3C4F" w:rsidP="00444586">
            <w:pPr>
              <w:pStyle w:val="afff6"/>
            </w:pPr>
            <w:r w:rsidRPr="000B3C4F">
              <w:rPr>
                <w:rFonts w:hint="eastAsia"/>
              </w:rPr>
              <w:t>Lv.2ベースラインアプローチ</w:t>
            </w:r>
          </w:p>
        </w:tc>
      </w:tr>
    </w:tbl>
    <w:p w14:paraId="2671F551" w14:textId="77777777" w:rsidR="000B3C4F" w:rsidRPr="000B3C4F" w:rsidRDefault="000B3C4F" w:rsidP="000B3C4F">
      <w:pPr>
        <w:jc w:val="left"/>
      </w:pPr>
    </w:p>
    <w:p w14:paraId="7CDCDE31" w14:textId="77777777" w:rsidR="000B3C4F" w:rsidRPr="000B3C4F" w:rsidRDefault="000B3C4F" w:rsidP="00444586">
      <w:pPr>
        <w:pStyle w:val="5"/>
      </w:pPr>
      <w:r w:rsidRPr="000B3C4F">
        <w:rPr>
          <w:rFonts w:hint="eastAsia"/>
        </w:rPr>
        <w:t>要旨</w:t>
      </w:r>
    </w:p>
    <w:p w14:paraId="4044FFBA" w14:textId="77777777" w:rsidR="000B3C4F" w:rsidRPr="000B3C4F" w:rsidRDefault="000B3C4F" w:rsidP="000B3C4F">
      <w:pPr>
        <w:jc w:val="left"/>
      </w:pPr>
    </w:p>
    <w:p w14:paraId="32135B36" w14:textId="77777777" w:rsidR="000B3C4F" w:rsidRPr="000B3C4F" w:rsidRDefault="000B3C4F" w:rsidP="00444586">
      <w:pPr>
        <w:pStyle w:val="61"/>
      </w:pPr>
      <w:r w:rsidRPr="000B3C4F">
        <w:rPr>
          <w:rFonts w:hint="eastAsia"/>
        </w:rPr>
        <w:t>10章の全体概要</w:t>
      </w:r>
    </w:p>
    <w:p w14:paraId="2B9EFBE3" w14:textId="6B50F462" w:rsidR="000B3C4F" w:rsidRPr="000B3C4F" w:rsidRDefault="000B3C4F" w:rsidP="000B3C4F">
      <w:pPr>
        <w:jc w:val="left"/>
      </w:pPr>
      <w:r w:rsidRPr="000B3C4F">
        <w:rPr>
          <w:rFonts w:hint="eastAsia"/>
        </w:rPr>
        <w:t>10章では、Lv.2ベースラインアプローチについて説明しています。Lv.2ベースラインアプローチは、既存のガイドラインやひな型などを参考にして対策基準や実施手順を策定していくため、自社に適した参考元があれば、それをもとに簡易な手順で策定ができます。</w:t>
      </w:r>
    </w:p>
    <w:p w14:paraId="0D320211" w14:textId="77777777" w:rsidR="000B3C4F" w:rsidRPr="000B3C4F" w:rsidRDefault="000B3C4F" w:rsidP="000B3C4F">
      <w:pPr>
        <w:jc w:val="left"/>
      </w:pPr>
    </w:p>
    <w:p w14:paraId="52860E68" w14:textId="1BBC4ABD" w:rsidR="000B3C4F" w:rsidRPr="000B3C4F" w:rsidRDefault="000B3C4F" w:rsidP="00444586">
      <w:pPr>
        <w:pStyle w:val="7"/>
      </w:pPr>
      <w:r w:rsidRPr="000B3C4F">
        <w:rPr>
          <w:rFonts w:hint="eastAsia"/>
        </w:rPr>
        <w:t>10-1. 【Lv.2ベースラインアプローチ】の概要</w:t>
      </w:r>
    </w:p>
    <w:p w14:paraId="7BE38983" w14:textId="218C074F" w:rsidR="000B3C4F" w:rsidRPr="000B3C4F" w:rsidRDefault="000B3C4F" w:rsidP="000B3C4F">
      <w:pPr>
        <w:jc w:val="left"/>
      </w:pPr>
      <w:r w:rsidRPr="000B3C4F">
        <w:rPr>
          <w:rFonts w:hint="eastAsia"/>
        </w:rPr>
        <w:t>Lv.2ベースラインアプローチとは、既存のガイドラインなどを参考に対策基準や実施手順を策定するアプローチ手法です。IPAや総務省などが公開しているガイドラインやひな型を参考に、自社の対策基準や実施手順を策定します。</w:t>
      </w:r>
    </w:p>
    <w:p w14:paraId="631F6FB5" w14:textId="77777777" w:rsidR="000B3C4F" w:rsidRPr="000B3C4F" w:rsidRDefault="000B3C4F" w:rsidP="000B3C4F">
      <w:pPr>
        <w:jc w:val="left"/>
      </w:pPr>
    </w:p>
    <w:p w14:paraId="480D5C2E" w14:textId="14012297" w:rsidR="000B3C4F" w:rsidRPr="000B3C4F" w:rsidRDefault="000B3C4F" w:rsidP="00444586">
      <w:pPr>
        <w:pStyle w:val="7"/>
      </w:pPr>
      <w:r w:rsidRPr="000B3C4F">
        <w:rPr>
          <w:rFonts w:hint="eastAsia"/>
        </w:rPr>
        <w:t>10-2.【Lv.2ベースラインアプローチ】ガイドラインを参考とした実施手順</w:t>
      </w:r>
    </w:p>
    <w:p w14:paraId="439619FE" w14:textId="664154FC" w:rsidR="000B3C4F" w:rsidRPr="000B3C4F" w:rsidRDefault="000B3C4F" w:rsidP="000B3C4F">
      <w:pPr>
        <w:jc w:val="left"/>
      </w:pPr>
      <w:r w:rsidRPr="000B3C4F">
        <w:rPr>
          <w:rFonts w:hint="eastAsia"/>
        </w:rPr>
        <w:t>IPAが公開している「中小企業の情報セキュリティ対策ガイドライン第3.1版」「中小企業のためのクラウドサービス安全利用の手引き」「情報セキュリティ関連規程」、</w:t>
      </w:r>
      <w:bookmarkStart w:id="2003" w:name="■NISC27ー10ー2"/>
      <w:r w:rsidR="00D23088">
        <w:fldChar w:fldCharType="begin"/>
      </w:r>
      <w:r w:rsidR="00D23088">
        <w:rPr>
          <w:rFonts w:hint="eastAsia"/>
        </w:rPr>
        <w:instrText xml:space="preserve">HYPERLINK </w:instrText>
      </w:r>
      <w:r w:rsidR="00D23088">
        <w:instrText xml:space="preserve"> \l "</w:instrText>
      </w:r>
      <w:r w:rsidR="00D23088">
        <w:rPr>
          <w:rFonts w:hint="eastAsia"/>
        </w:rPr>
        <w:instrText>■</w:instrText>
      </w:r>
      <w:r w:rsidR="00D23088">
        <w:instrText>NISC"</w:instrText>
      </w:r>
      <w:r w:rsidR="00D23088">
        <w:fldChar w:fldCharType="separate"/>
      </w:r>
      <w:r w:rsidRPr="00D23088">
        <w:rPr>
          <w:rStyle w:val="a7"/>
          <w:rFonts w:hint="eastAsia"/>
        </w:rPr>
        <w:t>NISC</w:t>
      </w:r>
      <w:bookmarkEnd w:id="2003"/>
      <w:r w:rsidR="00D23088">
        <w:fldChar w:fldCharType="end"/>
      </w:r>
      <w:r w:rsidRPr="000B3C4F">
        <w:rPr>
          <w:rFonts w:hint="eastAsia"/>
        </w:rPr>
        <w:t>による「インターネットの安全・安心ハンドブックVer.5.0」、総務省の「テレワークセキュリティガイドライン第5版」などのガイドラインやひな型を参考にして、自社のための対策基準や実施手順を定めます。</w:t>
      </w:r>
    </w:p>
    <w:p w14:paraId="118FA4BF" w14:textId="77777777" w:rsidR="000B3C4F" w:rsidRPr="000B3C4F" w:rsidRDefault="000B3C4F" w:rsidP="000B3C4F">
      <w:pPr>
        <w:jc w:val="left"/>
      </w:pPr>
      <w:r w:rsidRPr="000B3C4F">
        <w:rPr>
          <w:rFonts w:hint="eastAsia"/>
        </w:rPr>
        <w:t>この手法によるメリット、デメリットは以下のとおりです。</w:t>
      </w:r>
    </w:p>
    <w:tbl>
      <w:tblPr>
        <w:tblStyle w:val="aa"/>
        <w:tblW w:w="0" w:type="auto"/>
        <w:tblLook w:val="04A0" w:firstRow="1" w:lastRow="0" w:firstColumn="1" w:lastColumn="0" w:noHBand="0" w:noVBand="1"/>
      </w:tblPr>
      <w:tblGrid>
        <w:gridCol w:w="5228"/>
        <w:gridCol w:w="5228"/>
      </w:tblGrid>
      <w:tr w:rsidR="000B3C4F" w:rsidRPr="000B3C4F" w14:paraId="6F2F2337" w14:textId="77777777" w:rsidTr="000B3C4F">
        <w:tc>
          <w:tcPr>
            <w:tcW w:w="5228" w:type="dxa"/>
            <w:tcBorders>
              <w:top w:val="single" w:sz="4" w:space="0" w:color="auto"/>
              <w:left w:val="single" w:sz="4" w:space="0" w:color="auto"/>
              <w:bottom w:val="single" w:sz="4" w:space="0" w:color="auto"/>
              <w:right w:val="single" w:sz="4" w:space="0" w:color="auto"/>
            </w:tcBorders>
            <w:shd w:val="clear" w:color="auto" w:fill="215E99" w:themeFill="text2" w:themeFillTint="BF"/>
            <w:hideMark/>
          </w:tcPr>
          <w:p w14:paraId="4EAFFB8B" w14:textId="77777777" w:rsidR="000B3C4F" w:rsidRPr="000B3C4F" w:rsidRDefault="000B3C4F" w:rsidP="00444586">
            <w:pPr>
              <w:pStyle w:val="aff0"/>
            </w:pPr>
            <w:r w:rsidRPr="000B3C4F">
              <w:rPr>
                <w:rFonts w:hint="eastAsia"/>
              </w:rPr>
              <w:t>メリット</w:t>
            </w:r>
          </w:p>
        </w:tc>
        <w:tc>
          <w:tcPr>
            <w:tcW w:w="5228" w:type="dxa"/>
            <w:tcBorders>
              <w:top w:val="single" w:sz="4" w:space="0" w:color="auto"/>
              <w:left w:val="single" w:sz="4" w:space="0" w:color="auto"/>
              <w:bottom w:val="single" w:sz="4" w:space="0" w:color="auto"/>
              <w:right w:val="single" w:sz="4" w:space="0" w:color="auto"/>
            </w:tcBorders>
            <w:shd w:val="clear" w:color="auto" w:fill="215E99" w:themeFill="text2" w:themeFillTint="BF"/>
            <w:hideMark/>
          </w:tcPr>
          <w:p w14:paraId="5051DA43" w14:textId="77777777" w:rsidR="000B3C4F" w:rsidRPr="000B3C4F" w:rsidRDefault="000B3C4F" w:rsidP="00444586">
            <w:pPr>
              <w:pStyle w:val="aff0"/>
            </w:pPr>
            <w:r w:rsidRPr="000B3C4F">
              <w:rPr>
                <w:rFonts w:hint="eastAsia"/>
              </w:rPr>
              <w:t>デメリット</w:t>
            </w:r>
          </w:p>
        </w:tc>
      </w:tr>
      <w:tr w:rsidR="000B3C4F" w:rsidRPr="000B3C4F" w14:paraId="4549295A" w14:textId="77777777" w:rsidTr="000B3C4F">
        <w:tc>
          <w:tcPr>
            <w:tcW w:w="5228" w:type="dxa"/>
            <w:tcBorders>
              <w:top w:val="single" w:sz="4" w:space="0" w:color="auto"/>
              <w:left w:val="single" w:sz="4" w:space="0" w:color="auto"/>
              <w:bottom w:val="single" w:sz="4" w:space="0" w:color="auto"/>
              <w:right w:val="single" w:sz="4" w:space="0" w:color="auto"/>
            </w:tcBorders>
            <w:hideMark/>
          </w:tcPr>
          <w:p w14:paraId="7E66DDE0" w14:textId="77777777" w:rsidR="000B3C4F" w:rsidRPr="000B3C4F" w:rsidRDefault="000B3C4F" w:rsidP="00892C01">
            <w:pPr>
              <w:pStyle w:val="afff6"/>
              <w:numPr>
                <w:ilvl w:val="0"/>
                <w:numId w:val="676"/>
              </w:numPr>
            </w:pPr>
            <w:r w:rsidRPr="000B3C4F">
              <w:rPr>
                <w:rFonts w:hint="eastAsia"/>
              </w:rPr>
              <w:t>組織全体で一貫性を確保できる。</w:t>
            </w:r>
          </w:p>
          <w:p w14:paraId="4B5AE5F7" w14:textId="77777777" w:rsidR="000B3C4F" w:rsidRPr="000B3C4F" w:rsidRDefault="000B3C4F" w:rsidP="00892C01">
            <w:pPr>
              <w:pStyle w:val="afff6"/>
              <w:numPr>
                <w:ilvl w:val="0"/>
                <w:numId w:val="676"/>
              </w:numPr>
            </w:pPr>
            <w:r w:rsidRPr="000B3C4F">
              <w:rPr>
                <w:rFonts w:hint="eastAsia"/>
              </w:rPr>
              <w:t>最低限実施すべきセキュリティ対策を講じることができる。</w:t>
            </w:r>
          </w:p>
        </w:tc>
        <w:tc>
          <w:tcPr>
            <w:tcW w:w="5228" w:type="dxa"/>
            <w:tcBorders>
              <w:top w:val="single" w:sz="4" w:space="0" w:color="auto"/>
              <w:left w:val="single" w:sz="4" w:space="0" w:color="auto"/>
              <w:bottom w:val="single" w:sz="4" w:space="0" w:color="auto"/>
              <w:right w:val="single" w:sz="4" w:space="0" w:color="auto"/>
            </w:tcBorders>
            <w:hideMark/>
          </w:tcPr>
          <w:p w14:paraId="79351DDA" w14:textId="77777777" w:rsidR="000B3C4F" w:rsidRPr="000B3C4F" w:rsidRDefault="000B3C4F" w:rsidP="00892C01">
            <w:pPr>
              <w:pStyle w:val="afff6"/>
              <w:numPr>
                <w:ilvl w:val="0"/>
                <w:numId w:val="676"/>
              </w:numPr>
            </w:pPr>
            <w:r w:rsidRPr="000B3C4F">
              <w:rPr>
                <w:rFonts w:hint="eastAsia"/>
              </w:rPr>
              <w:t>追加のセキュリティ対策やリスクに対する適切な対応策を検討することが必要になる。</w:t>
            </w:r>
          </w:p>
          <w:p w14:paraId="05C72E55" w14:textId="77777777" w:rsidR="000B3C4F" w:rsidRPr="000B3C4F" w:rsidRDefault="000B3C4F" w:rsidP="00892C01">
            <w:pPr>
              <w:pStyle w:val="afff6"/>
              <w:numPr>
                <w:ilvl w:val="0"/>
                <w:numId w:val="676"/>
              </w:numPr>
            </w:pPr>
            <w:r w:rsidRPr="000B3C4F">
              <w:rPr>
                <w:rFonts w:hint="eastAsia"/>
              </w:rPr>
              <w:t>ガイドラインやひな型は、一般的な組織を想定したものであるため、自社の組織やシステム、環境に見合ったものであるか否かを十分に検討する必要がある。</w:t>
            </w:r>
          </w:p>
        </w:tc>
      </w:tr>
    </w:tbl>
    <w:p w14:paraId="22C43D8F" w14:textId="77777777" w:rsidR="000B3C4F" w:rsidRPr="000B3C4F" w:rsidRDefault="000B3C4F" w:rsidP="000B3C4F">
      <w:pPr>
        <w:jc w:val="left"/>
      </w:pPr>
    </w:p>
    <w:p w14:paraId="5D7A64F3" w14:textId="77777777" w:rsidR="000B3C4F" w:rsidRPr="000B3C4F" w:rsidRDefault="000B3C4F" w:rsidP="00444586">
      <w:pPr>
        <w:pStyle w:val="5"/>
      </w:pPr>
      <w:r w:rsidRPr="000B3C4F">
        <w:rPr>
          <w:rFonts w:hint="eastAsia"/>
        </w:rPr>
        <w:t>訴求ポイント</w:t>
      </w:r>
    </w:p>
    <w:p w14:paraId="3B7F9B7D" w14:textId="77777777" w:rsidR="000B3C4F" w:rsidRPr="000B3C4F" w:rsidRDefault="000B3C4F" w:rsidP="00444586">
      <w:pPr>
        <w:pStyle w:val="aff4"/>
      </w:pPr>
      <w:r w:rsidRPr="000B3C4F">
        <w:rPr>
          <w:rFonts w:hint="eastAsia"/>
        </w:rPr>
        <w:t>章を通した気づき・学び</w:t>
      </w:r>
    </w:p>
    <w:p w14:paraId="297CE2C1" w14:textId="77777777" w:rsidR="000B3C4F" w:rsidRPr="000B3C4F" w:rsidRDefault="000B3C4F" w:rsidP="000B3C4F">
      <w:pPr>
        <w:jc w:val="left"/>
      </w:pPr>
      <w:r w:rsidRPr="000B3C4F">
        <w:rPr>
          <w:rFonts w:hint="eastAsia"/>
        </w:rPr>
        <w:t>ガイドラインやひな型を活用することで、中小企業でも効率的かつ効果的にセキュリティ対策を実施することが可能となります。</w:t>
      </w:r>
    </w:p>
    <w:p w14:paraId="3713BF82" w14:textId="77777777" w:rsidR="000B3C4F" w:rsidRPr="000B3C4F" w:rsidRDefault="000B3C4F" w:rsidP="000B3C4F">
      <w:pPr>
        <w:jc w:val="left"/>
      </w:pPr>
    </w:p>
    <w:tbl>
      <w:tblPr>
        <w:tblStyle w:val="aa"/>
        <w:tblW w:w="0" w:type="auto"/>
        <w:tblLook w:val="04A0" w:firstRow="1" w:lastRow="0" w:firstColumn="1" w:lastColumn="0" w:noHBand="0" w:noVBand="1"/>
      </w:tblPr>
      <w:tblGrid>
        <w:gridCol w:w="10456"/>
      </w:tblGrid>
      <w:tr w:rsidR="000B3C4F" w:rsidRPr="000B3C4F" w14:paraId="16B96CCC"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15E99" w:themeFill="text2" w:themeFillTint="BF"/>
            <w:hideMark/>
          </w:tcPr>
          <w:p w14:paraId="0BA6BD50" w14:textId="77777777" w:rsidR="000B3C4F" w:rsidRPr="000B3C4F" w:rsidRDefault="000B3C4F" w:rsidP="00444586">
            <w:pPr>
              <w:pStyle w:val="aff0"/>
            </w:pPr>
            <w:r w:rsidRPr="000B3C4F">
              <w:rPr>
                <w:rFonts w:hint="eastAsia"/>
              </w:rPr>
              <w:t>認識していただきたい実施概要</w:t>
            </w:r>
          </w:p>
        </w:tc>
      </w:tr>
      <w:tr w:rsidR="000B3C4F" w:rsidRPr="000B3C4F" w14:paraId="391D0A20"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628F9391" w14:textId="0F2C3AFB" w:rsidR="000B3C4F" w:rsidRPr="000B3C4F" w:rsidRDefault="000B3C4F" w:rsidP="00444586">
            <w:pPr>
              <w:pStyle w:val="afff6"/>
            </w:pPr>
            <w:r w:rsidRPr="000B3C4F">
              <w:rPr>
                <w:rFonts w:hint="eastAsia"/>
              </w:rPr>
              <w:t>Lv.2ベースラインアプローチは、ガイドラインやひな型などによる既存の手法を参考にして対策基準や実施手順を策定していくため、自社に適した参考元があれば、それをもとに簡易な手順で策定がしやすいこと</w:t>
            </w:r>
            <w:r w:rsidR="0073373F">
              <w:rPr>
                <w:rFonts w:hint="eastAsia"/>
              </w:rPr>
              <w:t>。</w:t>
            </w:r>
          </w:p>
        </w:tc>
      </w:tr>
    </w:tbl>
    <w:tbl>
      <w:tblPr>
        <w:tblStyle w:val="aa"/>
        <w:tblpPr w:leftFromText="142" w:rightFromText="142" w:vertAnchor="text" w:horzAnchor="margin" w:tblpY="632"/>
        <w:tblW w:w="0" w:type="auto"/>
        <w:tblLook w:val="04A0" w:firstRow="1" w:lastRow="0" w:firstColumn="1" w:lastColumn="0" w:noHBand="0" w:noVBand="1"/>
      </w:tblPr>
      <w:tblGrid>
        <w:gridCol w:w="3681"/>
        <w:gridCol w:w="6775"/>
      </w:tblGrid>
      <w:tr w:rsidR="000B3C4F" w:rsidRPr="000B3C4F" w14:paraId="4E652431" w14:textId="77777777" w:rsidTr="000B3C4F">
        <w:tc>
          <w:tcPr>
            <w:tcW w:w="10456" w:type="dxa"/>
            <w:gridSpan w:val="2"/>
            <w:tcBorders>
              <w:top w:val="single" w:sz="4" w:space="0" w:color="auto"/>
              <w:left w:val="single" w:sz="4" w:space="0" w:color="auto"/>
              <w:bottom w:val="single" w:sz="4" w:space="0" w:color="auto"/>
              <w:right w:val="single" w:sz="4" w:space="0" w:color="auto"/>
            </w:tcBorders>
            <w:hideMark/>
          </w:tcPr>
          <w:p w14:paraId="2A1A4F68" w14:textId="77777777" w:rsidR="000B3C4F" w:rsidRPr="000B3C4F" w:rsidRDefault="000B3C4F" w:rsidP="00601047">
            <w:pPr>
              <w:pStyle w:val="affe"/>
              <w:framePr w:hSpace="0" w:wrap="auto" w:vAnchor="margin" w:hAnchor="text" w:yAlign="inline"/>
            </w:pPr>
            <w:r w:rsidRPr="000B3C4F">
              <w:rPr>
                <w:rFonts w:hint="eastAsia"/>
              </w:rPr>
              <w:t>詳細理解のため参考となる文献（参考文献）</w:t>
            </w:r>
          </w:p>
        </w:tc>
      </w:tr>
      <w:tr w:rsidR="000B3C4F" w:rsidRPr="000B3C4F" w14:paraId="2382B4F7" w14:textId="77777777" w:rsidTr="000B3C4F">
        <w:tc>
          <w:tcPr>
            <w:tcW w:w="3681"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192A5CB8" w14:textId="77777777" w:rsidR="000B3C4F" w:rsidRPr="000B3C4F" w:rsidRDefault="000B3C4F" w:rsidP="00601047">
            <w:pPr>
              <w:pStyle w:val="affe"/>
              <w:framePr w:hSpace="0" w:wrap="auto" w:vAnchor="margin" w:hAnchor="text" w:yAlign="inline"/>
            </w:pPr>
            <w:r w:rsidRPr="000B3C4F">
              <w:rPr>
                <w:rFonts w:hint="eastAsia"/>
              </w:rPr>
              <w:t>中小企業の情報セキュリティ対策ガイドライン第3.1版</w:t>
            </w:r>
          </w:p>
        </w:tc>
        <w:tc>
          <w:tcPr>
            <w:tcW w:w="6775" w:type="dxa"/>
            <w:tcBorders>
              <w:top w:val="single" w:sz="4" w:space="0" w:color="auto"/>
              <w:left w:val="single" w:sz="4" w:space="0" w:color="auto"/>
              <w:bottom w:val="single" w:sz="4" w:space="0" w:color="auto"/>
              <w:right w:val="single" w:sz="4" w:space="0" w:color="auto"/>
            </w:tcBorders>
            <w:hideMark/>
          </w:tcPr>
          <w:p w14:paraId="0933CE6C" w14:textId="77777777" w:rsidR="000B3C4F" w:rsidRPr="000B3C4F" w:rsidRDefault="000B3C4F" w:rsidP="00601047">
            <w:pPr>
              <w:pStyle w:val="affe"/>
              <w:framePr w:hSpace="0" w:wrap="auto" w:vAnchor="margin" w:hAnchor="text" w:yAlign="inline"/>
            </w:pPr>
            <w:r w:rsidRPr="000B3C4F">
              <w:rPr>
                <w:rFonts w:hint="eastAsia"/>
              </w:rPr>
              <w:t>https://www.ipa.go.jp/security/guide/sme/about.html</w:t>
            </w:r>
          </w:p>
        </w:tc>
      </w:tr>
      <w:tr w:rsidR="000B3C4F" w:rsidRPr="000B3C4F" w14:paraId="49235D04" w14:textId="77777777" w:rsidTr="000B3C4F">
        <w:tc>
          <w:tcPr>
            <w:tcW w:w="3681"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68653641" w14:textId="77777777" w:rsidR="000B3C4F" w:rsidRPr="000B3C4F" w:rsidRDefault="000B3C4F" w:rsidP="00601047">
            <w:pPr>
              <w:pStyle w:val="affe"/>
              <w:framePr w:hSpace="0" w:wrap="auto" w:vAnchor="margin" w:hAnchor="text" w:yAlign="inline"/>
            </w:pPr>
            <w:r w:rsidRPr="000B3C4F">
              <w:rPr>
                <w:rFonts w:hint="eastAsia"/>
              </w:rPr>
              <w:t>インターネットの安全・安心ハンドブックVer.5.00</w:t>
            </w:r>
          </w:p>
        </w:tc>
        <w:tc>
          <w:tcPr>
            <w:tcW w:w="6775" w:type="dxa"/>
            <w:tcBorders>
              <w:top w:val="single" w:sz="4" w:space="0" w:color="auto"/>
              <w:left w:val="single" w:sz="4" w:space="0" w:color="auto"/>
              <w:bottom w:val="single" w:sz="4" w:space="0" w:color="auto"/>
              <w:right w:val="single" w:sz="4" w:space="0" w:color="auto"/>
            </w:tcBorders>
            <w:hideMark/>
          </w:tcPr>
          <w:p w14:paraId="0DDF433E" w14:textId="77777777" w:rsidR="000B3C4F" w:rsidRPr="000B3C4F" w:rsidRDefault="000B3C4F" w:rsidP="00601047">
            <w:pPr>
              <w:pStyle w:val="affe"/>
              <w:framePr w:hSpace="0" w:wrap="auto" w:vAnchor="margin" w:hAnchor="text" w:yAlign="inline"/>
            </w:pPr>
            <w:r w:rsidRPr="000B3C4F">
              <w:rPr>
                <w:rFonts w:hint="eastAsia"/>
              </w:rPr>
              <w:t>https://security-portal.nisc.go.jp/guidance/handbook.html</w:t>
            </w:r>
          </w:p>
        </w:tc>
      </w:tr>
      <w:tr w:rsidR="000B3C4F" w:rsidRPr="000B3C4F" w14:paraId="4E2B6A4C" w14:textId="77777777" w:rsidTr="000B3C4F">
        <w:tc>
          <w:tcPr>
            <w:tcW w:w="3681"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6CB444D5" w14:textId="77777777" w:rsidR="000B3C4F" w:rsidRPr="000B3C4F" w:rsidRDefault="000B3C4F" w:rsidP="00601047">
            <w:pPr>
              <w:pStyle w:val="affe"/>
              <w:framePr w:hSpace="0" w:wrap="auto" w:vAnchor="margin" w:hAnchor="text" w:yAlign="inline"/>
            </w:pPr>
            <w:r w:rsidRPr="000B3C4F">
              <w:rPr>
                <w:rFonts w:hint="eastAsia"/>
              </w:rPr>
              <w:t>テレワークセキュリティガイドライン第5版</w:t>
            </w:r>
          </w:p>
        </w:tc>
        <w:tc>
          <w:tcPr>
            <w:tcW w:w="6775" w:type="dxa"/>
            <w:tcBorders>
              <w:top w:val="single" w:sz="4" w:space="0" w:color="auto"/>
              <w:left w:val="single" w:sz="4" w:space="0" w:color="auto"/>
              <w:bottom w:val="single" w:sz="4" w:space="0" w:color="auto"/>
              <w:right w:val="single" w:sz="4" w:space="0" w:color="auto"/>
            </w:tcBorders>
            <w:hideMark/>
          </w:tcPr>
          <w:p w14:paraId="5AC18C2C" w14:textId="77777777" w:rsidR="000B3C4F" w:rsidRPr="000B3C4F" w:rsidRDefault="000B3C4F" w:rsidP="00601047">
            <w:pPr>
              <w:pStyle w:val="affe"/>
              <w:framePr w:hSpace="0" w:wrap="auto" w:vAnchor="margin" w:hAnchor="text" w:yAlign="inline"/>
            </w:pPr>
            <w:r w:rsidRPr="000B3C4F">
              <w:rPr>
                <w:rFonts w:hint="eastAsia"/>
              </w:rPr>
              <w:t>https://www.soumu.go.jp/main_content/000752925.pdf</w:t>
            </w:r>
          </w:p>
        </w:tc>
      </w:tr>
      <w:tr w:rsidR="000B3C4F" w:rsidRPr="000B3C4F" w14:paraId="2002A5DA" w14:textId="77777777" w:rsidTr="000B3C4F">
        <w:tc>
          <w:tcPr>
            <w:tcW w:w="3681"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7299B82D" w14:textId="77777777" w:rsidR="000B3C4F" w:rsidRPr="000B3C4F" w:rsidRDefault="000B3C4F" w:rsidP="00601047">
            <w:pPr>
              <w:pStyle w:val="affe"/>
              <w:framePr w:hSpace="0" w:wrap="auto" w:vAnchor="margin" w:hAnchor="text" w:yAlign="inline"/>
            </w:pPr>
            <w:r w:rsidRPr="000B3C4F">
              <w:rPr>
                <w:rFonts w:hint="eastAsia"/>
              </w:rPr>
              <w:t>付録6：中小企業のためのクラウドサービス安全利用の手引き</w:t>
            </w:r>
          </w:p>
        </w:tc>
        <w:tc>
          <w:tcPr>
            <w:tcW w:w="6775" w:type="dxa"/>
            <w:tcBorders>
              <w:top w:val="single" w:sz="4" w:space="0" w:color="auto"/>
              <w:left w:val="single" w:sz="4" w:space="0" w:color="auto"/>
              <w:bottom w:val="single" w:sz="4" w:space="0" w:color="auto"/>
              <w:right w:val="single" w:sz="4" w:space="0" w:color="auto"/>
            </w:tcBorders>
            <w:hideMark/>
          </w:tcPr>
          <w:p w14:paraId="0E3B9CFF" w14:textId="77777777" w:rsidR="000B3C4F" w:rsidRPr="000B3C4F" w:rsidRDefault="000B3C4F" w:rsidP="00601047">
            <w:pPr>
              <w:pStyle w:val="affe"/>
              <w:framePr w:hSpace="0" w:wrap="auto" w:vAnchor="margin" w:hAnchor="text" w:yAlign="inline"/>
            </w:pPr>
            <w:r w:rsidRPr="000B3C4F">
              <w:rPr>
                <w:rFonts w:hint="eastAsia"/>
              </w:rPr>
              <w:t>https://www.ipa.go.jp/security/sme/f55m8k0000001wcf-att/000072150.pdf</w:t>
            </w:r>
          </w:p>
        </w:tc>
      </w:tr>
      <w:tr w:rsidR="000B3C4F" w:rsidRPr="000B3C4F" w14:paraId="46019CBF" w14:textId="77777777" w:rsidTr="000B3C4F">
        <w:tc>
          <w:tcPr>
            <w:tcW w:w="3681"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20A14D0D" w14:textId="77777777" w:rsidR="000B3C4F" w:rsidRPr="000B3C4F" w:rsidRDefault="000B3C4F" w:rsidP="00601047">
            <w:pPr>
              <w:pStyle w:val="affe"/>
              <w:framePr w:hSpace="0" w:wrap="auto" w:vAnchor="margin" w:hAnchor="text" w:yAlign="inline"/>
            </w:pPr>
            <w:r w:rsidRPr="000B3C4F">
              <w:rPr>
                <w:rFonts w:hint="eastAsia"/>
              </w:rPr>
              <w:t>情報セキュリティ関連規程（サンプル）</w:t>
            </w:r>
          </w:p>
        </w:tc>
        <w:tc>
          <w:tcPr>
            <w:tcW w:w="6775" w:type="dxa"/>
            <w:tcBorders>
              <w:top w:val="single" w:sz="4" w:space="0" w:color="auto"/>
              <w:left w:val="single" w:sz="4" w:space="0" w:color="auto"/>
              <w:bottom w:val="single" w:sz="4" w:space="0" w:color="auto"/>
              <w:right w:val="single" w:sz="4" w:space="0" w:color="auto"/>
            </w:tcBorders>
            <w:hideMark/>
          </w:tcPr>
          <w:p w14:paraId="6715AFAE" w14:textId="77777777" w:rsidR="000B3C4F" w:rsidRPr="000B3C4F" w:rsidRDefault="000B3C4F" w:rsidP="00601047">
            <w:pPr>
              <w:pStyle w:val="affe"/>
              <w:framePr w:hSpace="0" w:wrap="auto" w:vAnchor="margin" w:hAnchor="text" w:yAlign="inline"/>
            </w:pPr>
            <w:r w:rsidRPr="000B3C4F">
              <w:rPr>
                <w:rFonts w:hint="eastAsia"/>
              </w:rPr>
              <w:t>https://www.ipa.go.jp/security/sme/ps6vr7000001bu8m-att/000055794.docx</w:t>
            </w:r>
          </w:p>
        </w:tc>
      </w:tr>
    </w:tbl>
    <w:p w14:paraId="46E732DD" w14:textId="77777777" w:rsidR="000B3C4F" w:rsidRPr="000B3C4F" w:rsidRDefault="000B3C4F" w:rsidP="000B3C4F">
      <w:pPr>
        <w:jc w:val="left"/>
      </w:pPr>
    </w:p>
    <w:p w14:paraId="2E971C35" w14:textId="5686F610" w:rsidR="000B3C4F" w:rsidRPr="000B3C4F" w:rsidRDefault="000B3C4F" w:rsidP="001C5306">
      <w:pPr>
        <w:ind w:firstLineChars="0" w:firstLine="0"/>
        <w:jc w:val="left"/>
      </w:pPr>
    </w:p>
    <w:p w14:paraId="7621E183" w14:textId="77777777" w:rsidR="000B3C4F" w:rsidRPr="000B3C4F" w:rsidRDefault="000B3C4F" w:rsidP="002A6987">
      <w:pPr>
        <w:pStyle w:val="3"/>
      </w:pPr>
      <w:bookmarkStart w:id="2004" w:name="_Toc188349178"/>
      <w:r w:rsidRPr="000B3C4F">
        <w:rPr>
          <w:rFonts w:hint="eastAsia"/>
        </w:rPr>
        <w:t>第11章. セキュリティフレームワーク</w:t>
      </w:r>
      <w:bookmarkEnd w:id="2004"/>
    </w:p>
    <w:p w14:paraId="0CD54AA4" w14:textId="77777777" w:rsidR="000B3C4F" w:rsidRPr="000B3C4F" w:rsidRDefault="000B3C4F" w:rsidP="000E200E">
      <w:pPr>
        <w:pStyle w:val="aff4"/>
      </w:pPr>
      <w:r w:rsidRPr="000B3C4F">
        <w:rPr>
          <w:rFonts w:hint="eastAsia"/>
        </w:rPr>
        <w:t>11-1. セキュリティフレームワークの概要</w:t>
      </w:r>
    </w:p>
    <w:p w14:paraId="6D9D265B" w14:textId="77777777" w:rsidR="000B3C4F" w:rsidRPr="000B3C4F" w:rsidRDefault="000B3C4F" w:rsidP="000E200E">
      <w:pPr>
        <w:pStyle w:val="aff4"/>
        <w:ind w:firstLine="220"/>
      </w:pPr>
      <w:r w:rsidRPr="000E200E">
        <w:rPr>
          <w:rFonts w:hint="eastAsia"/>
          <w:sz w:val="22"/>
          <w:szCs w:val="22"/>
        </w:rPr>
        <w:t>11-2. 情報セキュリティマネジメントシステム（ISMS）[ISO/IEC27001:2022, 27002:2022]</w:t>
      </w:r>
    </w:p>
    <w:p w14:paraId="40D5546A" w14:textId="77777777" w:rsidR="000B3C4F" w:rsidRPr="000B3C4F" w:rsidRDefault="000B3C4F" w:rsidP="000E200E">
      <w:pPr>
        <w:pStyle w:val="aff4"/>
      </w:pPr>
      <w:r w:rsidRPr="000B3C4F">
        <w:rPr>
          <w:rFonts w:hint="eastAsia"/>
        </w:rPr>
        <w:t>11-3. NIST サイバーセキュリティフレームワーク（CSF）</w:t>
      </w:r>
    </w:p>
    <w:p w14:paraId="53143AF3" w14:textId="77777777" w:rsidR="000B3C4F" w:rsidRPr="000B3C4F" w:rsidRDefault="000B3C4F" w:rsidP="000E200E">
      <w:pPr>
        <w:pStyle w:val="aff4"/>
      </w:pPr>
      <w:r w:rsidRPr="000B3C4F">
        <w:rPr>
          <w:rFonts w:hint="eastAsia"/>
        </w:rPr>
        <w:t xml:space="preserve">11-4. </w:t>
      </w:r>
      <w:bookmarkStart w:id="2005" w:name="■サイバー・フィジカル・セキュリティ対策フレームワーク（CPSF）27ー11"/>
      <w:r w:rsidRPr="000B3C4F">
        <w:rPr>
          <w:rFonts w:hint="eastAsia"/>
        </w:rPr>
        <w:t>サイバー・フィジカル・セキュリティ対策フレームワーク（CPSF）</w:t>
      </w:r>
      <w:bookmarkEnd w:id="2005"/>
    </w:p>
    <w:p w14:paraId="4A267151" w14:textId="77777777" w:rsidR="000B3C4F" w:rsidRPr="000B3C4F" w:rsidRDefault="000B3C4F" w:rsidP="000E200E">
      <w:pPr>
        <w:pStyle w:val="aff4"/>
      </w:pPr>
      <w:r w:rsidRPr="000B3C4F">
        <w:rPr>
          <w:rFonts w:hint="eastAsia"/>
        </w:rPr>
        <w:t>11-5. サイバーセキュリティ経営ガイドライン</w:t>
      </w:r>
    </w:p>
    <w:p w14:paraId="3FD5FFA0" w14:textId="77777777" w:rsidR="000B3C4F" w:rsidRPr="000B3C4F" w:rsidRDefault="000B3C4F" w:rsidP="000E200E"/>
    <w:tbl>
      <w:tblPr>
        <w:tblStyle w:val="aa"/>
        <w:tblW w:w="0" w:type="auto"/>
        <w:tblLook w:val="04A0" w:firstRow="1" w:lastRow="0" w:firstColumn="1" w:lastColumn="0" w:noHBand="0" w:noVBand="1"/>
      </w:tblPr>
      <w:tblGrid>
        <w:gridCol w:w="10456"/>
      </w:tblGrid>
      <w:tr w:rsidR="000B3C4F" w:rsidRPr="000B3C4F" w14:paraId="4C2413CA"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15E99"/>
            <w:hideMark/>
          </w:tcPr>
          <w:p w14:paraId="0FBC76BE" w14:textId="77777777" w:rsidR="000B3C4F" w:rsidRPr="000B3C4F" w:rsidRDefault="000B3C4F" w:rsidP="000E200E">
            <w:pPr>
              <w:pStyle w:val="aff0"/>
            </w:pPr>
            <w:r w:rsidRPr="000B3C4F">
              <w:rPr>
                <w:rFonts w:hint="eastAsia"/>
              </w:rPr>
              <w:t>章の目的</w:t>
            </w:r>
          </w:p>
        </w:tc>
      </w:tr>
      <w:tr w:rsidR="000B3C4F" w:rsidRPr="000B3C4F" w14:paraId="797C95D0"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1F181223" w14:textId="2A1AAE7A" w:rsidR="000B3C4F" w:rsidRPr="000B3C4F" w:rsidRDefault="000B3C4F" w:rsidP="000E200E">
            <w:pPr>
              <w:pStyle w:val="afff6"/>
            </w:pPr>
            <w:r w:rsidRPr="000B3C4F">
              <w:rPr>
                <w:rFonts w:hint="eastAsia"/>
              </w:rPr>
              <w:t>第11章では、</w:t>
            </w:r>
            <w:bookmarkStart w:id="2006" w:name="■ISMS27ー11"/>
            <w:r w:rsidR="00C51A82">
              <w:fldChar w:fldCharType="begin"/>
            </w:r>
            <w:r w:rsidR="00C51A82">
              <w:rPr>
                <w:rFonts w:hint="eastAsia"/>
              </w:rPr>
              <w:instrText xml:space="preserve">HYPERLINK </w:instrText>
            </w:r>
            <w:r w:rsidR="00C51A82">
              <w:instrText xml:space="preserve"> \l "</w:instrText>
            </w:r>
            <w:r w:rsidR="00C51A82">
              <w:rPr>
                <w:rFonts w:hint="eastAsia"/>
              </w:rPr>
              <w:instrText>■</w:instrText>
            </w:r>
            <w:r w:rsidR="00C51A82">
              <w:instrText>ISMS"</w:instrText>
            </w:r>
            <w:r w:rsidR="00C51A82">
              <w:fldChar w:fldCharType="separate"/>
            </w:r>
            <w:r w:rsidRPr="00C51A82">
              <w:rPr>
                <w:rStyle w:val="a7"/>
                <w:rFonts w:hint="eastAsia"/>
              </w:rPr>
              <w:t>ISMS</w:t>
            </w:r>
            <w:bookmarkEnd w:id="2006"/>
            <w:r w:rsidR="00C51A82">
              <w:fldChar w:fldCharType="end"/>
            </w:r>
            <w:r w:rsidRPr="000B3C4F">
              <w:rPr>
                <w:rFonts w:hint="eastAsia"/>
              </w:rPr>
              <w:t>をはじめとしたサイバーセキュリティ対策における代表的なフレームワークを理解し、それぞれの内容について知識を身につけることを目的とします。</w:t>
            </w:r>
          </w:p>
        </w:tc>
      </w:tr>
      <w:tr w:rsidR="000B3C4F" w:rsidRPr="000B3C4F" w14:paraId="0FE2B2F5"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15E99"/>
            <w:hideMark/>
          </w:tcPr>
          <w:p w14:paraId="3B8C493E" w14:textId="77777777" w:rsidR="000B3C4F" w:rsidRPr="000B3C4F" w:rsidRDefault="000B3C4F" w:rsidP="000E200E">
            <w:pPr>
              <w:pStyle w:val="aff0"/>
            </w:pPr>
            <w:r w:rsidRPr="000B3C4F">
              <w:rPr>
                <w:rFonts w:hint="eastAsia"/>
              </w:rPr>
              <w:t>主な達成目標</w:t>
            </w:r>
          </w:p>
        </w:tc>
      </w:tr>
      <w:tr w:rsidR="000B3C4F" w:rsidRPr="000B3C4F" w14:paraId="53BA4C5F"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06F815E8" w14:textId="77777777" w:rsidR="000B3C4F" w:rsidRPr="000B3C4F" w:rsidRDefault="000B3C4F" w:rsidP="00892C01">
            <w:pPr>
              <w:pStyle w:val="afff6"/>
              <w:numPr>
                <w:ilvl w:val="0"/>
                <w:numId w:val="530"/>
              </w:numPr>
            </w:pPr>
            <w:r w:rsidRPr="000B3C4F">
              <w:rPr>
                <w:rFonts w:hint="eastAsia"/>
              </w:rPr>
              <w:t>サイバーセキュリティ対策においてフレームワークを活用することの重要性について理解すること</w:t>
            </w:r>
          </w:p>
          <w:p w14:paraId="766D21E5" w14:textId="77777777" w:rsidR="000B3C4F" w:rsidRPr="000B3C4F" w:rsidRDefault="000B3C4F" w:rsidP="00892C01">
            <w:pPr>
              <w:pStyle w:val="afff6"/>
              <w:numPr>
                <w:ilvl w:val="0"/>
                <w:numId w:val="530"/>
              </w:numPr>
            </w:pPr>
            <w:r w:rsidRPr="000B3C4F">
              <w:rPr>
                <w:rFonts w:hint="eastAsia"/>
              </w:rPr>
              <w:t>各フレームワークの目的や必要性などの特徴について理解すること</w:t>
            </w:r>
          </w:p>
        </w:tc>
      </w:tr>
    </w:tbl>
    <w:p w14:paraId="2D10ADDB" w14:textId="77777777" w:rsidR="000B3C4F" w:rsidRPr="000B3C4F" w:rsidRDefault="000B3C4F" w:rsidP="000B3C4F">
      <w:pPr>
        <w:jc w:val="left"/>
        <w:rPr>
          <w:b/>
          <w:bCs/>
        </w:rPr>
      </w:pPr>
    </w:p>
    <w:tbl>
      <w:tblPr>
        <w:tblStyle w:val="aa"/>
        <w:tblW w:w="0" w:type="auto"/>
        <w:tblLook w:val="04A0" w:firstRow="1" w:lastRow="0" w:firstColumn="1" w:lastColumn="0" w:noHBand="0" w:noVBand="1"/>
      </w:tblPr>
      <w:tblGrid>
        <w:gridCol w:w="10456"/>
      </w:tblGrid>
      <w:tr w:rsidR="000B3C4F" w:rsidRPr="000B3C4F" w14:paraId="35223B45"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73EA8020" w14:textId="77777777" w:rsidR="000B3C4F" w:rsidRPr="000B3C4F" w:rsidRDefault="000B3C4F" w:rsidP="000E200E">
            <w:pPr>
              <w:pStyle w:val="afff8"/>
            </w:pPr>
            <w:r w:rsidRPr="000B3C4F">
              <w:rPr>
                <w:rFonts w:hint="eastAsia"/>
              </w:rPr>
              <w:t>主なキーワード</w:t>
            </w:r>
          </w:p>
          <w:p w14:paraId="0642361A" w14:textId="6D154D5D" w:rsidR="000B3C4F" w:rsidRPr="000B3C4F" w:rsidRDefault="000B3C4F" w:rsidP="000E200E">
            <w:pPr>
              <w:pStyle w:val="afff6"/>
            </w:pPr>
            <w:r w:rsidRPr="000B3C4F">
              <w:rPr>
                <w:rFonts w:hint="eastAsia"/>
              </w:rPr>
              <w:t>セキュリティフレームワーク、ISMS、</w:t>
            </w:r>
            <w:bookmarkStart w:id="2007" w:name="■NISTサイバーセキュリティフレームワーク（CSF）27ー11"/>
            <w:r w:rsidRPr="000B3C4F">
              <w:rPr>
                <w:rFonts w:hint="eastAsia"/>
              </w:rPr>
              <w:t>CSF</w:t>
            </w:r>
            <w:bookmarkEnd w:id="2007"/>
            <w:r w:rsidRPr="000B3C4F">
              <w:rPr>
                <w:rFonts w:hint="eastAsia"/>
              </w:rPr>
              <w:t>2.0、</w:t>
            </w:r>
            <w:hyperlink w:anchor="■サイバー・フィジカル・セキュリティ対策フレームワーク（CPSF）" w:history="1">
              <w:r w:rsidRPr="00F86F3F">
                <w:rPr>
                  <w:rStyle w:val="a7"/>
                  <w:rFonts w:hint="eastAsia"/>
                </w:rPr>
                <w:t>CPSF</w:t>
              </w:r>
            </w:hyperlink>
            <w:r w:rsidRPr="000B3C4F">
              <w:rPr>
                <w:rFonts w:hint="eastAsia"/>
              </w:rPr>
              <w:t>、サイバーセキュリティ経営ガイドライン</w:t>
            </w:r>
          </w:p>
        </w:tc>
      </w:tr>
    </w:tbl>
    <w:p w14:paraId="7D4885E7" w14:textId="77777777" w:rsidR="000B3C4F" w:rsidRPr="000B3C4F" w:rsidRDefault="000B3C4F" w:rsidP="000B3C4F">
      <w:pPr>
        <w:jc w:val="left"/>
        <w:rPr>
          <w:b/>
          <w:bCs/>
        </w:rPr>
      </w:pPr>
    </w:p>
    <w:p w14:paraId="6245E5D4" w14:textId="77777777" w:rsidR="000B3C4F" w:rsidRPr="000B3C4F" w:rsidRDefault="000B3C4F" w:rsidP="000E200E">
      <w:pPr>
        <w:pStyle w:val="5"/>
      </w:pPr>
      <w:r w:rsidRPr="000B3C4F">
        <w:rPr>
          <w:rFonts w:hint="eastAsia"/>
        </w:rPr>
        <w:t>要旨</w:t>
      </w:r>
    </w:p>
    <w:p w14:paraId="2E8EDA0C" w14:textId="77777777" w:rsidR="000B3C4F" w:rsidRPr="000B3C4F" w:rsidRDefault="000B3C4F" w:rsidP="000B3C4F">
      <w:pPr>
        <w:jc w:val="left"/>
      </w:pPr>
    </w:p>
    <w:p w14:paraId="394FC4A5" w14:textId="77777777" w:rsidR="000B3C4F" w:rsidRPr="000B3C4F" w:rsidRDefault="000B3C4F" w:rsidP="000E200E">
      <w:pPr>
        <w:pStyle w:val="61"/>
      </w:pPr>
      <w:r w:rsidRPr="000B3C4F">
        <w:rPr>
          <w:rFonts w:hint="eastAsia"/>
        </w:rPr>
        <w:t>11章の全体概要</w:t>
      </w:r>
    </w:p>
    <w:p w14:paraId="4437AFF4" w14:textId="1201591E" w:rsidR="000B3C4F" w:rsidRPr="000B3C4F" w:rsidRDefault="000B3C4F" w:rsidP="000B3C4F">
      <w:pPr>
        <w:jc w:val="left"/>
      </w:pPr>
      <w:r w:rsidRPr="000B3C4F">
        <w:rPr>
          <w:rFonts w:hint="eastAsia"/>
        </w:rPr>
        <w:t>11章では、セキュリティ対策に関連する</w:t>
      </w:r>
      <w:bookmarkStart w:id="2008" w:name="■フレームワーク27ー11"/>
      <w:r w:rsidR="00297234">
        <w:fldChar w:fldCharType="begin"/>
      </w:r>
      <w:r w:rsidR="00297234">
        <w:rPr>
          <w:rFonts w:hint="eastAsia"/>
        </w:rPr>
        <w:instrText xml:space="preserve">HYPERLINK </w:instrText>
      </w:r>
      <w:r w:rsidR="00297234">
        <w:instrText xml:space="preserve"> \l "</w:instrText>
      </w:r>
      <w:r w:rsidR="00297234">
        <w:rPr>
          <w:rFonts w:hint="eastAsia"/>
        </w:rPr>
        <w:instrText>■フレームワーク</w:instrText>
      </w:r>
      <w:r w:rsidR="00297234">
        <w:instrText>"</w:instrText>
      </w:r>
      <w:r w:rsidR="00297234">
        <w:fldChar w:fldCharType="separate"/>
      </w:r>
      <w:r w:rsidRPr="00297234">
        <w:rPr>
          <w:rStyle w:val="a7"/>
          <w:rFonts w:hint="eastAsia"/>
        </w:rPr>
        <w:t>フレームワーク</w:t>
      </w:r>
      <w:bookmarkEnd w:id="2008"/>
      <w:r w:rsidR="00297234">
        <w:fldChar w:fldCharType="end"/>
      </w:r>
      <w:r w:rsidRPr="000B3C4F">
        <w:rPr>
          <w:rFonts w:hint="eastAsia"/>
        </w:rPr>
        <w:t>の特徴や概要、各フレームワークの要素や要件について解説しています。セキュリティ対策は、やみくもに進めてしまうとかえって複雑になってしまい、余計に手間がかかり、内容に抜け漏れが発生する可能性があります。漏れのない対策を効率的に実施するためには、セキュリティフレームワークを活用することが最もよい方法です。</w:t>
      </w:r>
    </w:p>
    <w:p w14:paraId="2765FE75" w14:textId="77777777" w:rsidR="000B3C4F" w:rsidRPr="000B3C4F" w:rsidRDefault="000B3C4F" w:rsidP="000B3C4F">
      <w:pPr>
        <w:jc w:val="left"/>
      </w:pPr>
    </w:p>
    <w:p w14:paraId="0EDF87AD" w14:textId="77777777" w:rsidR="000B3C4F" w:rsidRPr="000B3C4F" w:rsidRDefault="000B3C4F" w:rsidP="000E200E">
      <w:pPr>
        <w:pStyle w:val="7"/>
      </w:pPr>
      <w:r w:rsidRPr="000B3C4F">
        <w:rPr>
          <w:rFonts w:hint="eastAsia"/>
        </w:rPr>
        <w:t>11-1. セキュリティフレームワークの概要</w:t>
      </w:r>
    </w:p>
    <w:p w14:paraId="3064C207" w14:textId="77777777" w:rsidR="000B3C4F" w:rsidRPr="000B3C4F" w:rsidRDefault="000B3C4F" w:rsidP="000B3C4F">
      <w:pPr>
        <w:jc w:val="left"/>
      </w:pPr>
      <w:r w:rsidRPr="000B3C4F">
        <w:rPr>
          <w:rFonts w:hint="eastAsia"/>
        </w:rPr>
        <w:t>次のセキュリティフレームワークの概要、利用メリットについて説明しています。</w:t>
      </w:r>
    </w:p>
    <w:p w14:paraId="247459A4" w14:textId="77777777" w:rsidR="000B3C4F" w:rsidRPr="000B3C4F" w:rsidRDefault="000B3C4F" w:rsidP="00892C01">
      <w:pPr>
        <w:pStyle w:val="ab"/>
        <w:numPr>
          <w:ilvl w:val="0"/>
          <w:numId w:val="677"/>
        </w:numPr>
        <w:ind w:leftChars="0" w:firstLineChars="0"/>
      </w:pPr>
      <w:r w:rsidRPr="000B3C4F">
        <w:rPr>
          <w:rFonts w:hint="eastAsia"/>
        </w:rPr>
        <w:t>ISMS（情報セキュリティマネジメントシステム）ISO/IEC27001:2022、ISO/IEC 27002:2022</w:t>
      </w:r>
    </w:p>
    <w:p w14:paraId="1E9FACEA" w14:textId="77777777" w:rsidR="000B3C4F" w:rsidRPr="000B3C4F" w:rsidRDefault="000B3C4F" w:rsidP="00892C01">
      <w:pPr>
        <w:pStyle w:val="ab"/>
        <w:numPr>
          <w:ilvl w:val="0"/>
          <w:numId w:val="677"/>
        </w:numPr>
        <w:ind w:leftChars="0" w:firstLineChars="0"/>
      </w:pPr>
      <w:r w:rsidRPr="000B3C4F">
        <w:rPr>
          <w:rFonts w:hint="eastAsia"/>
        </w:rPr>
        <w:t>ISO/IEC 27017:2015</w:t>
      </w:r>
    </w:p>
    <w:bookmarkStart w:id="2009" w:name="■NISTサイバーセキュリティフレームワーク（CSF）27ー11ー1"/>
    <w:p w14:paraId="6EB959A8" w14:textId="1D8C3898" w:rsidR="000B3C4F" w:rsidRPr="000B3C4F" w:rsidRDefault="00532C4F" w:rsidP="00892C01">
      <w:pPr>
        <w:pStyle w:val="ab"/>
        <w:numPr>
          <w:ilvl w:val="0"/>
          <w:numId w:val="677"/>
        </w:numPr>
        <w:ind w:leftChars="0" w:firstLineChars="0"/>
      </w:pPr>
      <w:r>
        <w:fldChar w:fldCharType="begin"/>
      </w:r>
      <w:r>
        <w:rPr>
          <w:rFonts w:hint="eastAsia"/>
        </w:rPr>
        <w:instrText xml:space="preserve">HYPERLINK </w:instrText>
      </w:r>
      <w:r>
        <w:instrText xml:space="preserve"> \l "</w:instrText>
      </w:r>
      <w:r>
        <w:rPr>
          <w:rFonts w:hint="eastAsia"/>
        </w:rPr>
        <w:instrText>■</w:instrText>
      </w:r>
      <w:r>
        <w:instrText>NISTサイバーセキュリティフレームワーク（CSF）"</w:instrText>
      </w:r>
      <w:r>
        <w:fldChar w:fldCharType="separate"/>
      </w:r>
      <w:r w:rsidR="000B3C4F" w:rsidRPr="00532C4F">
        <w:rPr>
          <w:rStyle w:val="a7"/>
          <w:rFonts w:hint="eastAsia"/>
        </w:rPr>
        <w:t>サイバーセキュリティフレームワーク（CSF）</w:t>
      </w:r>
      <w:r>
        <w:fldChar w:fldCharType="end"/>
      </w:r>
      <w:r w:rsidR="000B3C4F" w:rsidRPr="000B3C4F">
        <w:rPr>
          <w:rFonts w:hint="eastAsia"/>
        </w:rPr>
        <w:t>2.0</w:t>
      </w:r>
    </w:p>
    <w:bookmarkEnd w:id="2009"/>
    <w:p w14:paraId="57B17B44" w14:textId="77777777" w:rsidR="000B3C4F" w:rsidRPr="000B3C4F" w:rsidRDefault="000B3C4F" w:rsidP="00892C01">
      <w:pPr>
        <w:pStyle w:val="ab"/>
        <w:numPr>
          <w:ilvl w:val="0"/>
          <w:numId w:val="677"/>
        </w:numPr>
        <w:ind w:leftChars="0" w:firstLineChars="0"/>
      </w:pPr>
      <w:r w:rsidRPr="000B3C4F">
        <w:rPr>
          <w:rFonts w:hint="eastAsia"/>
        </w:rPr>
        <w:t>サイバー・フィジカル・セキュリティ対策フレームワーク（CPSF）Ver.1.0</w:t>
      </w:r>
    </w:p>
    <w:p w14:paraId="4ED2B5A5" w14:textId="77777777" w:rsidR="000B3C4F" w:rsidRPr="000B3C4F" w:rsidRDefault="000B3C4F" w:rsidP="00892C01">
      <w:pPr>
        <w:pStyle w:val="ab"/>
        <w:numPr>
          <w:ilvl w:val="0"/>
          <w:numId w:val="677"/>
        </w:numPr>
        <w:ind w:leftChars="0" w:firstLineChars="0"/>
      </w:pPr>
      <w:r w:rsidRPr="000B3C4F">
        <w:rPr>
          <w:rFonts w:hint="eastAsia"/>
        </w:rPr>
        <w:t>サイバーセキュリティ経営ガイドライン Ver3.0</w:t>
      </w:r>
    </w:p>
    <w:p w14:paraId="048F61E6" w14:textId="77777777" w:rsidR="000B3C4F" w:rsidRPr="000B3C4F" w:rsidRDefault="000B3C4F" w:rsidP="00892C01">
      <w:pPr>
        <w:pStyle w:val="ab"/>
        <w:numPr>
          <w:ilvl w:val="0"/>
          <w:numId w:val="677"/>
        </w:numPr>
        <w:ind w:leftChars="0" w:firstLineChars="0"/>
      </w:pPr>
      <w:r w:rsidRPr="000B3C4F">
        <w:rPr>
          <w:rFonts w:hint="eastAsia"/>
        </w:rPr>
        <w:t>PCI DSS（国際的なクレジット産業向けのデータセキュリティ基準）v4.0.1</w:t>
      </w:r>
    </w:p>
    <w:p w14:paraId="0BAB57B3" w14:textId="77777777" w:rsidR="000B3C4F" w:rsidRPr="000B3C4F" w:rsidRDefault="000B3C4F" w:rsidP="00892C01">
      <w:pPr>
        <w:pStyle w:val="ab"/>
        <w:numPr>
          <w:ilvl w:val="0"/>
          <w:numId w:val="677"/>
        </w:numPr>
        <w:ind w:leftChars="0" w:firstLineChars="0"/>
      </w:pPr>
      <w:r w:rsidRPr="000B3C4F">
        <w:rPr>
          <w:rFonts w:hint="eastAsia"/>
        </w:rPr>
        <w:t>個人情報保護マネジメントシステム（PMS）JIS Q 15001:2023 準拠 ver1.0</w:t>
      </w:r>
    </w:p>
    <w:p w14:paraId="475028C5" w14:textId="77777777" w:rsidR="000B3C4F" w:rsidRPr="000B3C4F" w:rsidRDefault="000B3C4F" w:rsidP="00892C01">
      <w:pPr>
        <w:pStyle w:val="ab"/>
        <w:numPr>
          <w:ilvl w:val="0"/>
          <w:numId w:val="677"/>
        </w:numPr>
        <w:ind w:leftChars="0" w:firstLineChars="0"/>
      </w:pPr>
      <w:r w:rsidRPr="000B3C4F">
        <w:rPr>
          <w:rFonts w:hint="eastAsia"/>
        </w:rPr>
        <w:t>CIS Controls version 8.1</w:t>
      </w:r>
    </w:p>
    <w:p w14:paraId="6938F6FD" w14:textId="77777777" w:rsidR="000B3C4F" w:rsidRPr="000B3C4F" w:rsidRDefault="000B3C4F" w:rsidP="00892C01">
      <w:pPr>
        <w:pStyle w:val="ab"/>
        <w:numPr>
          <w:ilvl w:val="0"/>
          <w:numId w:val="677"/>
        </w:numPr>
        <w:ind w:leftChars="0" w:firstLineChars="0"/>
      </w:pPr>
      <w:r w:rsidRPr="000B3C4F">
        <w:rPr>
          <w:rFonts w:hint="eastAsia"/>
        </w:rPr>
        <w:t>ISA/IEC 62443</w:t>
      </w:r>
    </w:p>
    <w:p w14:paraId="4968378E" w14:textId="77777777" w:rsidR="000B3C4F" w:rsidRPr="000B3C4F" w:rsidRDefault="000B3C4F" w:rsidP="003F0BDB">
      <w:pPr>
        <w:ind w:firstLineChars="0"/>
        <w:jc w:val="left"/>
      </w:pPr>
    </w:p>
    <w:p w14:paraId="3E280ECA" w14:textId="77777777" w:rsidR="000B3C4F" w:rsidRPr="000B3C4F" w:rsidRDefault="000B3C4F" w:rsidP="003F0BDB">
      <w:pPr>
        <w:pStyle w:val="7"/>
      </w:pPr>
      <w:r w:rsidRPr="000B3C4F">
        <w:rPr>
          <w:rFonts w:hint="eastAsia"/>
        </w:rPr>
        <w:t>11-2. 情報セキュリティマネジメントシステム（ISMS）［ISO/IEC27001:2022, 27002:2022］</w:t>
      </w:r>
    </w:p>
    <w:p w14:paraId="21CC2ACF" w14:textId="2F3901C5" w:rsidR="000B3C4F" w:rsidRPr="000B3C4F" w:rsidRDefault="000B3C4F" w:rsidP="000B3C4F">
      <w:pPr>
        <w:jc w:val="left"/>
      </w:pPr>
      <w:r w:rsidRPr="000B3C4F">
        <w:rPr>
          <w:rFonts w:hint="eastAsia"/>
        </w:rPr>
        <w:t>ISMSは、情報セキュリティ管理のための体系的な仕組みであり、技術的対策だけでなく、従業員の教育や訓練、組織体制の整備などが含まれています。ISMSは、セキュリティフレームワークの中でも代表的なものです。ISMSが達成すべきことは、リスクマネジメントプロセスを適用することによって情報の</w:t>
      </w:r>
      <w:bookmarkStart w:id="2010" w:name="■機密性27ー11"/>
      <w:r w:rsidR="0071481E">
        <w:fldChar w:fldCharType="begin"/>
      </w:r>
      <w:r w:rsidR="0071481E">
        <w:rPr>
          <w:rFonts w:hint="eastAsia"/>
        </w:rPr>
        <w:instrText xml:space="preserve">HYPERLINK </w:instrText>
      </w:r>
      <w:r w:rsidR="0071481E">
        <w:instrText xml:space="preserve"> \l "</w:instrText>
      </w:r>
      <w:r w:rsidR="0071481E">
        <w:rPr>
          <w:rFonts w:hint="eastAsia"/>
        </w:rPr>
        <w:instrText>■機密性</w:instrText>
      </w:r>
      <w:r w:rsidR="0071481E">
        <w:instrText>"</w:instrText>
      </w:r>
      <w:r w:rsidR="0071481E">
        <w:fldChar w:fldCharType="separate"/>
      </w:r>
      <w:r w:rsidRPr="0071481E">
        <w:rPr>
          <w:rStyle w:val="a7"/>
          <w:rFonts w:hint="eastAsia"/>
        </w:rPr>
        <w:t>機密性</w:t>
      </w:r>
      <w:bookmarkEnd w:id="2010"/>
      <w:r w:rsidR="0071481E">
        <w:fldChar w:fldCharType="end"/>
      </w:r>
      <w:r w:rsidRPr="000B3C4F">
        <w:rPr>
          <w:rFonts w:hint="eastAsia"/>
        </w:rPr>
        <w:t>、</w:t>
      </w:r>
      <w:bookmarkStart w:id="2011" w:name="■完全性27ー11"/>
      <w:r w:rsidR="00417355">
        <w:fldChar w:fldCharType="begin"/>
      </w:r>
      <w:r w:rsidR="00417355">
        <w:rPr>
          <w:rFonts w:hint="eastAsia"/>
        </w:rPr>
        <w:instrText xml:space="preserve">HYPERLINK </w:instrText>
      </w:r>
      <w:r w:rsidR="00417355">
        <w:instrText xml:space="preserve"> \l "</w:instrText>
      </w:r>
      <w:r w:rsidR="00417355">
        <w:rPr>
          <w:rFonts w:hint="eastAsia"/>
        </w:rPr>
        <w:instrText>■完全性</w:instrText>
      </w:r>
      <w:r w:rsidR="00417355">
        <w:instrText>"</w:instrText>
      </w:r>
      <w:r w:rsidR="00417355">
        <w:fldChar w:fldCharType="separate"/>
      </w:r>
      <w:r w:rsidRPr="00417355">
        <w:rPr>
          <w:rStyle w:val="a7"/>
          <w:rFonts w:hint="eastAsia"/>
        </w:rPr>
        <w:t>完全性</w:t>
      </w:r>
      <w:bookmarkEnd w:id="2011"/>
      <w:r w:rsidR="00417355">
        <w:fldChar w:fldCharType="end"/>
      </w:r>
      <w:r w:rsidRPr="000B3C4F">
        <w:rPr>
          <w:rFonts w:hint="eastAsia"/>
        </w:rPr>
        <w:t>および</w:t>
      </w:r>
      <w:bookmarkStart w:id="2012" w:name="■可用性27ー11"/>
      <w:r w:rsidR="00C75B45">
        <w:fldChar w:fldCharType="begin"/>
      </w:r>
      <w:r w:rsidR="00C75B45">
        <w:rPr>
          <w:rFonts w:hint="eastAsia"/>
        </w:rPr>
        <w:instrText xml:space="preserve">HYPERLINK </w:instrText>
      </w:r>
      <w:r w:rsidR="00C75B45">
        <w:instrText xml:space="preserve"> \l "</w:instrText>
      </w:r>
      <w:r w:rsidR="00C75B45">
        <w:rPr>
          <w:rFonts w:hint="eastAsia"/>
        </w:rPr>
        <w:instrText>■可用性</w:instrText>
      </w:r>
      <w:r w:rsidR="00C75B45">
        <w:instrText>"</w:instrText>
      </w:r>
      <w:r w:rsidR="00C75B45">
        <w:fldChar w:fldCharType="separate"/>
      </w:r>
      <w:r w:rsidRPr="00C75B45">
        <w:rPr>
          <w:rStyle w:val="a7"/>
          <w:rFonts w:hint="eastAsia"/>
        </w:rPr>
        <w:t>可用性</w:t>
      </w:r>
      <w:bookmarkEnd w:id="2012"/>
      <w:r w:rsidR="00C75B45">
        <w:fldChar w:fldCharType="end"/>
      </w:r>
      <w:r w:rsidRPr="000B3C4F">
        <w:rPr>
          <w:rFonts w:hint="eastAsia"/>
        </w:rPr>
        <w:t>をバランスよく維持・改善し、リスクの適切な管理を実現し、信頼を利害関係者に与えることです。</w:t>
      </w:r>
    </w:p>
    <w:p w14:paraId="30930F5B" w14:textId="77777777" w:rsidR="000B3C4F" w:rsidRPr="000B3C4F" w:rsidRDefault="000B3C4F" w:rsidP="000B3C4F">
      <w:pPr>
        <w:jc w:val="left"/>
      </w:pPr>
    </w:p>
    <w:p w14:paraId="14C0ECD4" w14:textId="77777777" w:rsidR="000B3C4F" w:rsidRPr="000B3C4F" w:rsidRDefault="000B3C4F" w:rsidP="003F0BDB">
      <w:pPr>
        <w:pStyle w:val="7"/>
      </w:pPr>
      <w:r w:rsidRPr="000B3C4F">
        <w:rPr>
          <w:rFonts w:hint="eastAsia"/>
        </w:rPr>
        <w:t>11-3. NIST サイバーセキュリティフレームワーク（CSF）</w:t>
      </w:r>
    </w:p>
    <w:p w14:paraId="484A4187" w14:textId="54B0B2F1" w:rsidR="000B3C4F" w:rsidRPr="000B3C4F" w:rsidRDefault="000B3C4F" w:rsidP="000B3C4F">
      <w:pPr>
        <w:jc w:val="left"/>
      </w:pPr>
      <w:r w:rsidRPr="000B3C4F">
        <w:rPr>
          <w:rFonts w:hint="eastAsia"/>
        </w:rPr>
        <w:t>CSFは、NISTが作成した</w:t>
      </w:r>
      <w:bookmarkStart w:id="2013" w:name="■サイバー攻撃27ー11"/>
      <w:r w:rsidR="00BC46A9">
        <w:fldChar w:fldCharType="begin"/>
      </w:r>
      <w:r w:rsidR="00BC46A9">
        <w:rPr>
          <w:rFonts w:hint="eastAsia"/>
        </w:rPr>
        <w:instrText xml:space="preserve">HYPERLINK </w:instrText>
      </w:r>
      <w:r w:rsidR="00BC46A9">
        <w:instrText xml:space="preserve"> \l "</w:instrText>
      </w:r>
      <w:r w:rsidR="00BC46A9">
        <w:rPr>
          <w:rFonts w:hint="eastAsia"/>
        </w:rPr>
        <w:instrText>■サイバー攻撃</w:instrText>
      </w:r>
      <w:r w:rsidR="00BC46A9">
        <w:instrText>"</w:instrText>
      </w:r>
      <w:r w:rsidR="00BC46A9">
        <w:fldChar w:fldCharType="separate"/>
      </w:r>
      <w:r w:rsidRPr="00BC46A9">
        <w:rPr>
          <w:rStyle w:val="a7"/>
          <w:rFonts w:hint="eastAsia"/>
        </w:rPr>
        <w:t>サイバー攻撃</w:t>
      </w:r>
      <w:bookmarkEnd w:id="2013"/>
      <w:r w:rsidR="00BC46A9">
        <w:fldChar w:fldCharType="end"/>
      </w:r>
      <w:r w:rsidRPr="000B3C4F">
        <w:rPr>
          <w:rFonts w:hint="eastAsia"/>
        </w:rPr>
        <w:t>対策に重点を置いたフレームワークであり、防御に留まらず、検知・対応・復旧といったインシデント対応を含んでいます。CSF2.0は、中小企業を含むあらゆる組織で利用されるよう設計されています。CSF2.0はISMSを補完し、組織のセキュリティ対策を強化するための有用なツールとなるので、ISMSをベースにして、必要に応じてCSFを取り込むとよいでしょう。</w:t>
      </w:r>
    </w:p>
    <w:p w14:paraId="63C0C0F1" w14:textId="77777777" w:rsidR="000B3C4F" w:rsidRPr="000B3C4F" w:rsidRDefault="000B3C4F" w:rsidP="000B3C4F">
      <w:pPr>
        <w:jc w:val="left"/>
      </w:pPr>
    </w:p>
    <w:p w14:paraId="74B6C2C7" w14:textId="77777777" w:rsidR="000B3C4F" w:rsidRPr="000B3C4F" w:rsidRDefault="000B3C4F" w:rsidP="003F0BDB">
      <w:pPr>
        <w:pStyle w:val="7"/>
      </w:pPr>
      <w:r w:rsidRPr="000B3C4F">
        <w:rPr>
          <w:rFonts w:hint="eastAsia"/>
        </w:rPr>
        <w:t>11-4. サイバー・フィジカル・セキュリティ対策フレームワーク（CPSF）</w:t>
      </w:r>
    </w:p>
    <w:p w14:paraId="225B3558" w14:textId="09933058" w:rsidR="000B3C4F" w:rsidRPr="000B3C4F" w:rsidRDefault="000B3C4F" w:rsidP="000B3C4F">
      <w:pPr>
        <w:jc w:val="left"/>
      </w:pPr>
      <w:r w:rsidRPr="000B3C4F">
        <w:rPr>
          <w:rFonts w:hint="eastAsia"/>
        </w:rPr>
        <w:t>CPSFは、ISMSやCSFのフレームワークの内容を包含しつつ、サイバー空間とフィジカル空間双方のセキュリティ対策に対応したフレームワークです。CPSFの主な目的は、新たな産業社会におけるバリュークリエイションプロセス全体の理解、リスク源の明確化、必要なセキュリティ対策全体像の整理を行うことです。従来の</w:t>
      </w:r>
      <w:bookmarkStart w:id="2014" w:name="■サプライチェーン27ー11"/>
      <w:r w:rsidR="00C741B7">
        <w:fldChar w:fldCharType="begin"/>
      </w:r>
      <w:r w:rsidR="00C741B7">
        <w:rPr>
          <w:rFonts w:hint="eastAsia"/>
        </w:rPr>
        <w:instrText xml:space="preserve">HYPERLINK </w:instrText>
      </w:r>
      <w:r w:rsidR="00C741B7">
        <w:instrText xml:space="preserve"> \l "</w:instrText>
      </w:r>
      <w:r w:rsidR="00C741B7">
        <w:rPr>
          <w:rFonts w:hint="eastAsia"/>
        </w:rPr>
        <w:instrText>■サプライチェーン</w:instrText>
      </w:r>
      <w:r w:rsidR="00C741B7">
        <w:instrText>"</w:instrText>
      </w:r>
      <w:r w:rsidR="00C741B7">
        <w:fldChar w:fldCharType="separate"/>
      </w:r>
      <w:r w:rsidRPr="00C741B7">
        <w:rPr>
          <w:rStyle w:val="a7"/>
          <w:rFonts w:hint="eastAsia"/>
        </w:rPr>
        <w:t>サプライチェーン</w:t>
      </w:r>
      <w:bookmarkEnd w:id="2014"/>
      <w:r w:rsidR="00C741B7">
        <w:fldChar w:fldCharType="end"/>
      </w:r>
      <w:r w:rsidRPr="000B3C4F">
        <w:rPr>
          <w:rFonts w:hint="eastAsia"/>
        </w:rPr>
        <w:t>に適用可能なセキュリティ対策に加えて、新たな産業社会の変化から生じる特有の対策も含まれています。</w:t>
      </w:r>
    </w:p>
    <w:p w14:paraId="201A3DEC" w14:textId="77777777" w:rsidR="000B3C4F" w:rsidRPr="000B3C4F" w:rsidRDefault="000B3C4F" w:rsidP="000B3C4F">
      <w:pPr>
        <w:jc w:val="left"/>
      </w:pPr>
    </w:p>
    <w:p w14:paraId="29C64F1E" w14:textId="77777777" w:rsidR="000B3C4F" w:rsidRPr="000B3C4F" w:rsidRDefault="000B3C4F" w:rsidP="003F0BDB">
      <w:pPr>
        <w:pStyle w:val="7"/>
      </w:pPr>
      <w:r w:rsidRPr="000B3C4F">
        <w:rPr>
          <w:rFonts w:hint="eastAsia"/>
        </w:rPr>
        <w:t>11-5. サイバーセキュリティ経営ガイドライン</w:t>
      </w:r>
    </w:p>
    <w:p w14:paraId="37D5F735" w14:textId="77777777" w:rsidR="000B3C4F" w:rsidRPr="000B3C4F" w:rsidRDefault="000B3C4F" w:rsidP="000B3C4F">
      <w:pPr>
        <w:jc w:val="left"/>
      </w:pPr>
      <w:r w:rsidRPr="000B3C4F">
        <w:rPr>
          <w:rFonts w:hint="eastAsia"/>
        </w:rPr>
        <w:t>サイバーセキュリティ経営ガイドラインは、経済産業省とIPAが共同で発行しているガイドラインで、企業がサイバーセキュリティを効果的に経営に取り入れるための指針を提供します。経営者が認識するべき3原則、サイバーセキュリティ経営の重要10項目など内容を含んでおり、経営者、情報セキュリティ対策の責任者（CISOなど）の立場から、セキュリティ対策を実践する際の役割、認識するべきことがまとめられています。このガイドラインは、企業がサイバーセキュリティを経営の一部として位置づけ、組織全体でセキュリティ意識を高めるための基盤として活用できます。</w:t>
      </w:r>
    </w:p>
    <w:p w14:paraId="267986C5" w14:textId="77777777" w:rsidR="000B3C4F" w:rsidRPr="000B3C4F" w:rsidRDefault="000B3C4F" w:rsidP="000B3C4F">
      <w:pPr>
        <w:jc w:val="left"/>
      </w:pPr>
    </w:p>
    <w:p w14:paraId="1F33F73B" w14:textId="77777777" w:rsidR="000B3C4F" w:rsidRPr="000B3C4F" w:rsidRDefault="000B3C4F" w:rsidP="003F0BDB">
      <w:pPr>
        <w:pStyle w:val="5"/>
      </w:pPr>
      <w:r w:rsidRPr="000B3C4F">
        <w:rPr>
          <w:rFonts w:hint="eastAsia"/>
        </w:rPr>
        <w:t>訴求ポイント</w:t>
      </w:r>
    </w:p>
    <w:p w14:paraId="27A046BC" w14:textId="77777777" w:rsidR="000B3C4F" w:rsidRPr="000B3C4F" w:rsidRDefault="000B3C4F" w:rsidP="003F0BDB">
      <w:pPr>
        <w:pStyle w:val="aff4"/>
      </w:pPr>
      <w:r w:rsidRPr="000B3C4F">
        <w:rPr>
          <w:rFonts w:hint="eastAsia"/>
        </w:rPr>
        <w:t>章を通した気づき・学び</w:t>
      </w:r>
    </w:p>
    <w:p w14:paraId="4AC66BE5" w14:textId="77777777" w:rsidR="000B3C4F" w:rsidRPr="000B3C4F" w:rsidRDefault="000B3C4F" w:rsidP="000B3C4F">
      <w:pPr>
        <w:jc w:val="left"/>
      </w:pPr>
      <w:r w:rsidRPr="000B3C4F">
        <w:rPr>
          <w:rFonts w:hint="eastAsia"/>
        </w:rPr>
        <w:t>セキュリティ対策を漏れなく効果的に実施するためには、セキュリティフレームワークを使用することが有効です。さまざまなセキュリティフレームワークがある中、自社の課題や目的に即したものを選択することが大切です。</w:t>
      </w:r>
    </w:p>
    <w:p w14:paraId="3926029D" w14:textId="77777777" w:rsidR="000B3C4F" w:rsidRPr="000B3C4F" w:rsidRDefault="000B3C4F" w:rsidP="000B3C4F">
      <w:pPr>
        <w:jc w:val="left"/>
      </w:pPr>
    </w:p>
    <w:tbl>
      <w:tblPr>
        <w:tblStyle w:val="aa"/>
        <w:tblW w:w="0" w:type="auto"/>
        <w:tblLook w:val="04A0" w:firstRow="1" w:lastRow="0" w:firstColumn="1" w:lastColumn="0" w:noHBand="0" w:noVBand="1"/>
      </w:tblPr>
      <w:tblGrid>
        <w:gridCol w:w="10456"/>
      </w:tblGrid>
      <w:tr w:rsidR="000B3C4F" w:rsidRPr="000B3C4F" w14:paraId="48D761FB"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15E99" w:themeFill="text2" w:themeFillTint="BF"/>
            <w:hideMark/>
          </w:tcPr>
          <w:p w14:paraId="023F1363" w14:textId="77777777" w:rsidR="000B3C4F" w:rsidRPr="000B3C4F" w:rsidRDefault="000B3C4F" w:rsidP="003F0BDB">
            <w:pPr>
              <w:pStyle w:val="aff0"/>
            </w:pPr>
            <w:r w:rsidRPr="000B3C4F">
              <w:rPr>
                <w:rFonts w:hint="eastAsia"/>
              </w:rPr>
              <w:t>認識していただきたい実施概要</w:t>
            </w:r>
          </w:p>
        </w:tc>
      </w:tr>
      <w:tr w:rsidR="000B3C4F" w:rsidRPr="000B3C4F" w14:paraId="1247B6F9"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09D6A9B0" w14:textId="51B4F406" w:rsidR="000B3C4F" w:rsidRPr="000B3C4F" w:rsidRDefault="000B3C4F" w:rsidP="00892C01">
            <w:pPr>
              <w:pStyle w:val="afff6"/>
              <w:numPr>
                <w:ilvl w:val="0"/>
                <w:numId w:val="678"/>
              </w:numPr>
            </w:pPr>
            <w:r w:rsidRPr="000B3C4F">
              <w:rPr>
                <w:rFonts w:hint="eastAsia"/>
              </w:rPr>
              <w:t>効果的なセキュリティ対策の実施や、取引先や顧客からの信頼を向上させるためには、フレームワークに沿って対策を進めることが有効であること</w:t>
            </w:r>
            <w:r w:rsidR="0073373F">
              <w:rPr>
                <w:rFonts w:hint="eastAsia"/>
              </w:rPr>
              <w:t>。</w:t>
            </w:r>
          </w:p>
          <w:p w14:paraId="0B3884B4" w14:textId="4BB4F0D9" w:rsidR="000B3C4F" w:rsidRPr="000B3C4F" w:rsidRDefault="000B3C4F" w:rsidP="00892C01">
            <w:pPr>
              <w:pStyle w:val="afff6"/>
              <w:numPr>
                <w:ilvl w:val="0"/>
                <w:numId w:val="678"/>
              </w:numPr>
            </w:pPr>
            <w:r w:rsidRPr="000B3C4F">
              <w:rPr>
                <w:rFonts w:hint="eastAsia"/>
              </w:rPr>
              <w:t>セキュリティ対策を行うためのフレームワークは複数存在するが、まずは業種業態を問わずセキュリティ対策の全体の枠組みと、網羅的な対策項目を提示しているISMSをベースとし、必要に応じて業種業態や重点領域ごとに特に注力すべき内容が詳細化されている各種フレームワークで補完することが有効であること</w:t>
            </w:r>
            <w:r w:rsidR="0073373F">
              <w:rPr>
                <w:rFonts w:hint="eastAsia"/>
              </w:rPr>
              <w:t>。</w:t>
            </w:r>
          </w:p>
        </w:tc>
      </w:tr>
    </w:tbl>
    <w:p w14:paraId="6443302B" w14:textId="77777777" w:rsidR="000B3C4F" w:rsidRPr="000B3C4F" w:rsidRDefault="000B3C4F" w:rsidP="000B3C4F">
      <w:pPr>
        <w:jc w:val="left"/>
      </w:pPr>
    </w:p>
    <w:tbl>
      <w:tblPr>
        <w:tblStyle w:val="aa"/>
        <w:tblW w:w="0" w:type="auto"/>
        <w:tblLook w:val="04A0" w:firstRow="1" w:lastRow="0" w:firstColumn="1" w:lastColumn="0" w:noHBand="0" w:noVBand="1"/>
      </w:tblPr>
      <w:tblGrid>
        <w:gridCol w:w="4673"/>
        <w:gridCol w:w="5783"/>
      </w:tblGrid>
      <w:tr w:rsidR="000B3C4F" w:rsidRPr="000B3C4F" w14:paraId="732B3BC0" w14:textId="77777777" w:rsidTr="000B3C4F">
        <w:tc>
          <w:tcPr>
            <w:tcW w:w="10456" w:type="dxa"/>
            <w:gridSpan w:val="2"/>
            <w:tcBorders>
              <w:top w:val="single" w:sz="4" w:space="0" w:color="auto"/>
              <w:left w:val="single" w:sz="4" w:space="0" w:color="auto"/>
              <w:bottom w:val="single" w:sz="4" w:space="0" w:color="auto"/>
              <w:right w:val="single" w:sz="4" w:space="0" w:color="auto"/>
            </w:tcBorders>
            <w:hideMark/>
          </w:tcPr>
          <w:p w14:paraId="009BC6EE" w14:textId="77777777" w:rsidR="000B3C4F" w:rsidRPr="000B3C4F" w:rsidRDefault="000B3C4F" w:rsidP="00601047">
            <w:pPr>
              <w:pStyle w:val="affe"/>
              <w:framePr w:wrap="around"/>
            </w:pPr>
            <w:r w:rsidRPr="000B3C4F">
              <w:rPr>
                <w:rFonts w:hint="eastAsia"/>
              </w:rPr>
              <w:t>詳細理解のため参考となる文献（参考文献）</w:t>
            </w:r>
          </w:p>
        </w:tc>
      </w:tr>
      <w:tr w:rsidR="000B3C4F" w:rsidRPr="000B3C4F" w14:paraId="79803792" w14:textId="77777777" w:rsidTr="000B3C4F">
        <w:tc>
          <w:tcPr>
            <w:tcW w:w="4673"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5CA023CB" w14:textId="77777777" w:rsidR="000B3C4F" w:rsidRPr="000B3C4F" w:rsidRDefault="000B3C4F" w:rsidP="00601047">
            <w:pPr>
              <w:pStyle w:val="affe"/>
              <w:framePr w:wrap="around"/>
            </w:pPr>
            <w:r w:rsidRPr="000B3C4F">
              <w:rPr>
                <w:rFonts w:hint="eastAsia"/>
              </w:rPr>
              <w:t>ISMS-AC ISMS適合性評価制度</w:t>
            </w:r>
          </w:p>
        </w:tc>
        <w:tc>
          <w:tcPr>
            <w:tcW w:w="5783" w:type="dxa"/>
            <w:tcBorders>
              <w:top w:val="single" w:sz="4" w:space="0" w:color="auto"/>
              <w:left w:val="single" w:sz="4" w:space="0" w:color="auto"/>
              <w:bottom w:val="single" w:sz="4" w:space="0" w:color="auto"/>
              <w:right w:val="single" w:sz="4" w:space="0" w:color="auto"/>
            </w:tcBorders>
            <w:hideMark/>
          </w:tcPr>
          <w:p w14:paraId="068A0F79" w14:textId="77777777" w:rsidR="000B3C4F" w:rsidRPr="000B3C4F" w:rsidRDefault="000B3C4F" w:rsidP="00601047">
            <w:pPr>
              <w:pStyle w:val="affe"/>
              <w:framePr w:wrap="around"/>
            </w:pPr>
            <w:r w:rsidRPr="000B3C4F">
              <w:rPr>
                <w:rFonts w:hint="eastAsia"/>
              </w:rPr>
              <w:t>https://isms.jp/doc/JIP-ISMS120-62.pdf</w:t>
            </w:r>
          </w:p>
        </w:tc>
      </w:tr>
      <w:tr w:rsidR="000B3C4F" w:rsidRPr="000B3C4F" w14:paraId="6FB2C004" w14:textId="77777777" w:rsidTr="000B3C4F">
        <w:tc>
          <w:tcPr>
            <w:tcW w:w="4673"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46E0D918" w14:textId="77777777" w:rsidR="000B3C4F" w:rsidRPr="000B3C4F" w:rsidRDefault="000B3C4F" w:rsidP="00601047">
            <w:pPr>
              <w:pStyle w:val="affe"/>
              <w:framePr w:wrap="around"/>
            </w:pPr>
            <w:r w:rsidRPr="000B3C4F">
              <w:rPr>
                <w:rFonts w:hint="eastAsia"/>
              </w:rPr>
              <w:t>The NIST Cybersecurity Framework (CSF) 2.0</w:t>
            </w:r>
          </w:p>
        </w:tc>
        <w:tc>
          <w:tcPr>
            <w:tcW w:w="5783" w:type="dxa"/>
            <w:tcBorders>
              <w:top w:val="single" w:sz="4" w:space="0" w:color="auto"/>
              <w:left w:val="single" w:sz="4" w:space="0" w:color="auto"/>
              <w:bottom w:val="single" w:sz="4" w:space="0" w:color="auto"/>
              <w:right w:val="single" w:sz="4" w:space="0" w:color="auto"/>
            </w:tcBorders>
            <w:hideMark/>
          </w:tcPr>
          <w:p w14:paraId="3AF54DB4" w14:textId="77777777" w:rsidR="000B3C4F" w:rsidRPr="000B3C4F" w:rsidRDefault="000B3C4F" w:rsidP="00601047">
            <w:pPr>
              <w:pStyle w:val="affe"/>
              <w:framePr w:wrap="around"/>
            </w:pPr>
            <w:r w:rsidRPr="000B3C4F">
              <w:rPr>
                <w:rFonts w:hint="eastAsia"/>
              </w:rPr>
              <w:t>https://nvlpubs.nist.gov/nistpubs/CSWP/NIST.CSWP.29.pdf</w:t>
            </w:r>
          </w:p>
        </w:tc>
      </w:tr>
      <w:tr w:rsidR="000B3C4F" w:rsidRPr="000B3C4F" w14:paraId="33461F93" w14:textId="77777777" w:rsidTr="000B3C4F">
        <w:tc>
          <w:tcPr>
            <w:tcW w:w="4673"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377D3A30" w14:textId="77777777" w:rsidR="000B3C4F" w:rsidRPr="000B3C4F" w:rsidRDefault="000B3C4F" w:rsidP="00601047">
            <w:pPr>
              <w:pStyle w:val="affe"/>
              <w:framePr w:wrap="around"/>
            </w:pPr>
            <w:r w:rsidRPr="000B3C4F">
              <w:rPr>
                <w:rFonts w:hint="eastAsia"/>
              </w:rPr>
              <w:t>サイバー・フィジカル・セキュリティ対策フレームワーク（CPSF）の概要</w:t>
            </w:r>
          </w:p>
        </w:tc>
        <w:tc>
          <w:tcPr>
            <w:tcW w:w="5783" w:type="dxa"/>
            <w:tcBorders>
              <w:top w:val="single" w:sz="4" w:space="0" w:color="auto"/>
              <w:left w:val="single" w:sz="4" w:space="0" w:color="auto"/>
              <w:bottom w:val="single" w:sz="4" w:space="0" w:color="auto"/>
              <w:right w:val="single" w:sz="4" w:space="0" w:color="auto"/>
            </w:tcBorders>
            <w:hideMark/>
          </w:tcPr>
          <w:p w14:paraId="5A2E0A18" w14:textId="77777777" w:rsidR="000B3C4F" w:rsidRPr="000B3C4F" w:rsidRDefault="000B3C4F" w:rsidP="00601047">
            <w:pPr>
              <w:pStyle w:val="affe"/>
              <w:framePr w:wrap="around"/>
            </w:pPr>
            <w:r w:rsidRPr="000B3C4F">
              <w:rPr>
                <w:rFonts w:hint="eastAsia"/>
              </w:rPr>
              <w:t>https://www.meti.go.jp/policy/netsecurity/wg1/cpsf_ver1.o_gaiyou.pdf</w:t>
            </w:r>
          </w:p>
        </w:tc>
      </w:tr>
      <w:tr w:rsidR="000B3C4F" w:rsidRPr="000B3C4F" w14:paraId="214A6834" w14:textId="77777777" w:rsidTr="000B3C4F">
        <w:tc>
          <w:tcPr>
            <w:tcW w:w="4673"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2436109D" w14:textId="77777777" w:rsidR="000B3C4F" w:rsidRPr="000B3C4F" w:rsidRDefault="000B3C4F" w:rsidP="00601047">
            <w:pPr>
              <w:pStyle w:val="affe"/>
              <w:framePr w:wrap="around"/>
            </w:pPr>
            <w:r w:rsidRPr="000B3C4F">
              <w:rPr>
                <w:rFonts w:hint="eastAsia"/>
              </w:rPr>
              <w:t>サイバーセキュリティ経営ガイドライン Ver3.0</w:t>
            </w:r>
          </w:p>
        </w:tc>
        <w:tc>
          <w:tcPr>
            <w:tcW w:w="5783" w:type="dxa"/>
            <w:tcBorders>
              <w:top w:val="single" w:sz="4" w:space="0" w:color="auto"/>
              <w:left w:val="single" w:sz="4" w:space="0" w:color="auto"/>
              <w:bottom w:val="single" w:sz="4" w:space="0" w:color="auto"/>
              <w:right w:val="single" w:sz="4" w:space="0" w:color="auto"/>
            </w:tcBorders>
            <w:hideMark/>
          </w:tcPr>
          <w:p w14:paraId="49281214" w14:textId="77777777" w:rsidR="000B3C4F" w:rsidRPr="000B3C4F" w:rsidRDefault="000B3C4F" w:rsidP="00601047">
            <w:pPr>
              <w:pStyle w:val="affe"/>
              <w:framePr w:wrap="around"/>
            </w:pPr>
            <w:r w:rsidRPr="000B3C4F">
              <w:rPr>
                <w:rFonts w:hint="eastAsia"/>
              </w:rPr>
              <w:t>https://www.meti.go.jp/press/2022/03/20230324002/20230324002-1.pdf</w:t>
            </w:r>
          </w:p>
        </w:tc>
      </w:tr>
    </w:tbl>
    <w:p w14:paraId="3E8C4BB0" w14:textId="1DC42792" w:rsidR="000B3C4F" w:rsidRPr="000B3C4F" w:rsidRDefault="000B3C4F" w:rsidP="00E22E23">
      <w:pPr>
        <w:ind w:firstLineChars="0" w:firstLine="0"/>
        <w:jc w:val="left"/>
      </w:pPr>
    </w:p>
    <w:p w14:paraId="27406CA4" w14:textId="77777777" w:rsidR="000B3C4F" w:rsidRPr="000B3C4F" w:rsidRDefault="000B3C4F" w:rsidP="002A6987">
      <w:pPr>
        <w:pStyle w:val="3"/>
      </w:pPr>
      <w:bookmarkStart w:id="2015" w:name="_Toc188349179"/>
      <w:r w:rsidRPr="000B3C4F">
        <w:rPr>
          <w:rFonts w:hint="eastAsia"/>
        </w:rPr>
        <w:t>第12章. リスクマネジメント</w:t>
      </w:r>
      <w:bookmarkEnd w:id="2015"/>
    </w:p>
    <w:p w14:paraId="6D9490EA" w14:textId="77777777" w:rsidR="000B3C4F" w:rsidRPr="000B3C4F" w:rsidRDefault="000B3C4F" w:rsidP="00127EE7">
      <w:pPr>
        <w:pStyle w:val="aff4"/>
      </w:pPr>
      <w:r w:rsidRPr="000B3C4F">
        <w:rPr>
          <w:rFonts w:hint="eastAsia"/>
        </w:rPr>
        <w:t>12-1. リスクマネジメント：概要</w:t>
      </w:r>
    </w:p>
    <w:p w14:paraId="778849D4" w14:textId="77777777" w:rsidR="000B3C4F" w:rsidRPr="000B3C4F" w:rsidRDefault="000B3C4F" w:rsidP="00127EE7">
      <w:pPr>
        <w:pStyle w:val="aff4"/>
      </w:pPr>
      <w:r w:rsidRPr="000B3C4F">
        <w:rPr>
          <w:rFonts w:hint="eastAsia"/>
        </w:rPr>
        <w:t>12-2. リスクマネジメント：リスクアセスメント</w:t>
      </w:r>
    </w:p>
    <w:p w14:paraId="42854EB7" w14:textId="77777777" w:rsidR="000B3C4F" w:rsidRPr="000B3C4F" w:rsidRDefault="000B3C4F" w:rsidP="00127EE7">
      <w:pPr>
        <w:pStyle w:val="aff4"/>
      </w:pPr>
      <w:r w:rsidRPr="000B3C4F">
        <w:rPr>
          <w:rFonts w:hint="eastAsia"/>
        </w:rPr>
        <w:t>12-3. リスクマネジメント：リスク対応</w:t>
      </w:r>
    </w:p>
    <w:p w14:paraId="0F299056" w14:textId="77777777" w:rsidR="000B3C4F" w:rsidRPr="000B3C4F" w:rsidRDefault="000B3C4F" w:rsidP="000B3C4F">
      <w:pPr>
        <w:jc w:val="left"/>
        <w:rPr>
          <w:b/>
          <w:bCs/>
        </w:rPr>
      </w:pPr>
    </w:p>
    <w:tbl>
      <w:tblPr>
        <w:tblStyle w:val="aa"/>
        <w:tblW w:w="0" w:type="auto"/>
        <w:tblLook w:val="04A0" w:firstRow="1" w:lastRow="0" w:firstColumn="1" w:lastColumn="0" w:noHBand="0" w:noVBand="1"/>
      </w:tblPr>
      <w:tblGrid>
        <w:gridCol w:w="10456"/>
      </w:tblGrid>
      <w:tr w:rsidR="000B3C4F" w:rsidRPr="000B3C4F" w14:paraId="4514A4C0"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F5597"/>
            <w:hideMark/>
          </w:tcPr>
          <w:p w14:paraId="4892DC27" w14:textId="77777777" w:rsidR="000B3C4F" w:rsidRPr="000B3C4F" w:rsidRDefault="000B3C4F" w:rsidP="00127EE7">
            <w:pPr>
              <w:pStyle w:val="aff0"/>
            </w:pPr>
            <w:r w:rsidRPr="000B3C4F">
              <w:rPr>
                <w:rFonts w:hint="eastAsia"/>
              </w:rPr>
              <w:t>章の目的</w:t>
            </w:r>
          </w:p>
        </w:tc>
      </w:tr>
      <w:tr w:rsidR="000B3C4F" w:rsidRPr="000B3C4F" w14:paraId="7DEB509A"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440138C2" w14:textId="77777777" w:rsidR="000B3C4F" w:rsidRPr="000B3C4F" w:rsidRDefault="000B3C4F" w:rsidP="00127EE7">
            <w:pPr>
              <w:pStyle w:val="afff6"/>
            </w:pPr>
            <w:r w:rsidRPr="000B3C4F">
              <w:rPr>
                <w:rFonts w:hint="eastAsia"/>
              </w:rPr>
              <w:t>第12章では、リスクマネジメントの概要と、リスクマネジメントプロセスにおけるリスクアセスメントの手法やリスク対応の考え方について学ぶことを目的とします。</w:t>
            </w:r>
          </w:p>
        </w:tc>
      </w:tr>
      <w:tr w:rsidR="000B3C4F" w:rsidRPr="000B3C4F" w14:paraId="1787D3B1"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F5597"/>
            <w:hideMark/>
          </w:tcPr>
          <w:p w14:paraId="478013E3" w14:textId="77777777" w:rsidR="000B3C4F" w:rsidRPr="000B3C4F" w:rsidRDefault="000B3C4F" w:rsidP="00127EE7">
            <w:pPr>
              <w:pStyle w:val="aff0"/>
            </w:pPr>
            <w:r w:rsidRPr="000B3C4F">
              <w:rPr>
                <w:rFonts w:hint="eastAsia"/>
              </w:rPr>
              <w:t>主な達成目標</w:t>
            </w:r>
          </w:p>
        </w:tc>
      </w:tr>
      <w:tr w:rsidR="000B3C4F" w:rsidRPr="000B3C4F" w14:paraId="0FF04C3A" w14:textId="77777777" w:rsidTr="000B3C4F">
        <w:trPr>
          <w:trHeight w:val="1030"/>
        </w:trPr>
        <w:tc>
          <w:tcPr>
            <w:tcW w:w="10456" w:type="dxa"/>
            <w:tcBorders>
              <w:top w:val="single" w:sz="4" w:space="0" w:color="auto"/>
              <w:left w:val="single" w:sz="4" w:space="0" w:color="auto"/>
              <w:bottom w:val="single" w:sz="4" w:space="0" w:color="auto"/>
              <w:right w:val="single" w:sz="4" w:space="0" w:color="auto"/>
            </w:tcBorders>
            <w:hideMark/>
          </w:tcPr>
          <w:p w14:paraId="50D0FA2D" w14:textId="77777777" w:rsidR="000B3C4F" w:rsidRPr="000B3C4F" w:rsidRDefault="000B3C4F" w:rsidP="00892C01">
            <w:pPr>
              <w:pStyle w:val="afff6"/>
              <w:numPr>
                <w:ilvl w:val="0"/>
                <w:numId w:val="531"/>
              </w:numPr>
            </w:pPr>
            <w:r w:rsidRPr="000B3C4F">
              <w:rPr>
                <w:rFonts w:hint="eastAsia"/>
              </w:rPr>
              <w:t>リスクマネジメントの意義について理解すること</w:t>
            </w:r>
          </w:p>
          <w:p w14:paraId="7C1A781F" w14:textId="77777777" w:rsidR="000B3C4F" w:rsidRPr="000B3C4F" w:rsidRDefault="000B3C4F" w:rsidP="00892C01">
            <w:pPr>
              <w:pStyle w:val="afff6"/>
              <w:numPr>
                <w:ilvl w:val="0"/>
                <w:numId w:val="531"/>
              </w:numPr>
            </w:pPr>
            <w:r w:rsidRPr="000B3C4F">
              <w:rPr>
                <w:rFonts w:hint="eastAsia"/>
              </w:rPr>
              <w:t>リスクマネジメントプロセスの全体像を理解すること</w:t>
            </w:r>
          </w:p>
          <w:p w14:paraId="1E7F2D0F" w14:textId="77777777" w:rsidR="000B3C4F" w:rsidRPr="000B3C4F" w:rsidRDefault="000B3C4F" w:rsidP="00892C01">
            <w:pPr>
              <w:pStyle w:val="afff6"/>
              <w:numPr>
                <w:ilvl w:val="0"/>
                <w:numId w:val="531"/>
              </w:numPr>
            </w:pPr>
            <w:r w:rsidRPr="000B3C4F">
              <w:rPr>
                <w:rFonts w:hint="eastAsia"/>
              </w:rPr>
              <w:t>リスクアセスメント、リスク対応のプロセスを理解すること</w:t>
            </w:r>
          </w:p>
        </w:tc>
      </w:tr>
    </w:tbl>
    <w:p w14:paraId="10A91441" w14:textId="77777777" w:rsidR="000B3C4F" w:rsidRPr="000B3C4F" w:rsidRDefault="000B3C4F" w:rsidP="000B3C4F">
      <w:pPr>
        <w:jc w:val="left"/>
        <w:rPr>
          <w:b/>
          <w:bCs/>
        </w:rPr>
      </w:pPr>
    </w:p>
    <w:tbl>
      <w:tblPr>
        <w:tblStyle w:val="aa"/>
        <w:tblW w:w="0" w:type="auto"/>
        <w:tblLook w:val="04A0" w:firstRow="1" w:lastRow="0" w:firstColumn="1" w:lastColumn="0" w:noHBand="0" w:noVBand="1"/>
      </w:tblPr>
      <w:tblGrid>
        <w:gridCol w:w="10456"/>
      </w:tblGrid>
      <w:tr w:rsidR="000B3C4F" w:rsidRPr="000B3C4F" w14:paraId="18B203AA"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417ACA85" w14:textId="77777777" w:rsidR="000B3C4F" w:rsidRPr="000B3C4F" w:rsidRDefault="000B3C4F" w:rsidP="00127EE7">
            <w:pPr>
              <w:pStyle w:val="afff8"/>
            </w:pPr>
            <w:r w:rsidRPr="000B3C4F">
              <w:rPr>
                <w:rFonts w:hint="eastAsia"/>
              </w:rPr>
              <w:t>主なキーワード</w:t>
            </w:r>
          </w:p>
          <w:p w14:paraId="1EB8200B" w14:textId="77777777" w:rsidR="000B3C4F" w:rsidRPr="000B3C4F" w:rsidRDefault="000B3C4F" w:rsidP="00127EE7">
            <w:pPr>
              <w:pStyle w:val="afff6"/>
            </w:pPr>
            <w:r w:rsidRPr="000B3C4F">
              <w:rPr>
                <w:rFonts w:hint="eastAsia"/>
              </w:rPr>
              <w:t>リスクマネジメント、リスクアセスメント</w:t>
            </w:r>
          </w:p>
        </w:tc>
      </w:tr>
    </w:tbl>
    <w:p w14:paraId="0043570B" w14:textId="77777777" w:rsidR="000B3C4F" w:rsidRPr="000B3C4F" w:rsidRDefault="000B3C4F" w:rsidP="000B3C4F">
      <w:pPr>
        <w:jc w:val="left"/>
        <w:rPr>
          <w:b/>
          <w:bCs/>
        </w:rPr>
      </w:pPr>
    </w:p>
    <w:p w14:paraId="326F0302" w14:textId="77777777" w:rsidR="000B3C4F" w:rsidRPr="000B3C4F" w:rsidRDefault="000B3C4F" w:rsidP="00127EE7">
      <w:pPr>
        <w:pStyle w:val="5"/>
      </w:pPr>
      <w:r w:rsidRPr="000B3C4F">
        <w:rPr>
          <w:rFonts w:hint="eastAsia"/>
        </w:rPr>
        <w:t>要旨</w:t>
      </w:r>
    </w:p>
    <w:p w14:paraId="67D33E8A" w14:textId="77777777" w:rsidR="000B3C4F" w:rsidRPr="000B3C4F" w:rsidRDefault="000B3C4F" w:rsidP="000B3C4F">
      <w:pPr>
        <w:jc w:val="left"/>
      </w:pPr>
    </w:p>
    <w:p w14:paraId="2E13220E" w14:textId="77777777" w:rsidR="000B3C4F" w:rsidRPr="000B3C4F" w:rsidRDefault="000B3C4F" w:rsidP="00127EE7">
      <w:pPr>
        <w:pStyle w:val="61"/>
      </w:pPr>
      <w:r w:rsidRPr="000B3C4F">
        <w:rPr>
          <w:rFonts w:hint="eastAsia"/>
        </w:rPr>
        <w:t>12章の全体概要</w:t>
      </w:r>
    </w:p>
    <w:p w14:paraId="2F0E3879" w14:textId="75C79465" w:rsidR="000B3C4F" w:rsidRPr="000B3C4F" w:rsidRDefault="000B3C4F" w:rsidP="000B3C4F">
      <w:pPr>
        <w:jc w:val="left"/>
      </w:pPr>
      <w:r w:rsidRPr="000B3C4F">
        <w:rPr>
          <w:rFonts w:hint="eastAsia"/>
        </w:rPr>
        <w:t>12章では、リスクマネジメントプロセスに沿って、リスク基準の確立、</w:t>
      </w:r>
      <w:bookmarkStart w:id="2016" w:name="■リスクアセスメント27ー12"/>
      <w:r w:rsidR="002E7BF5">
        <w:fldChar w:fldCharType="begin"/>
      </w:r>
      <w:r w:rsidR="002E7BF5">
        <w:rPr>
          <w:rFonts w:hint="eastAsia"/>
        </w:rPr>
        <w:instrText xml:space="preserve">HYPERLINK </w:instrText>
      </w:r>
      <w:r w:rsidR="002E7BF5">
        <w:instrText xml:space="preserve"> \l "</w:instrText>
      </w:r>
      <w:r w:rsidR="002E7BF5">
        <w:rPr>
          <w:rFonts w:hint="eastAsia"/>
        </w:rPr>
        <w:instrText>■リスクアセスメント</w:instrText>
      </w:r>
      <w:r w:rsidR="002E7BF5">
        <w:instrText>"</w:instrText>
      </w:r>
      <w:r w:rsidR="002E7BF5">
        <w:fldChar w:fldCharType="separate"/>
      </w:r>
      <w:r w:rsidRPr="002E7BF5">
        <w:rPr>
          <w:rStyle w:val="a7"/>
          <w:rFonts w:hint="eastAsia"/>
        </w:rPr>
        <w:t>リスクアセスメント</w:t>
      </w:r>
      <w:bookmarkEnd w:id="2016"/>
      <w:r w:rsidR="002E7BF5">
        <w:fldChar w:fldCharType="end"/>
      </w:r>
      <w:r w:rsidRPr="000B3C4F">
        <w:rPr>
          <w:rFonts w:hint="eastAsia"/>
        </w:rPr>
        <w:t>、リスク対応について解説しています。リスクマネジメントはセキュリティ対策にとって不可欠な要素です。リスクは、顕在化していないものについても検討する必要があります。リスクマネジメントプロセスにおける各段階での考え方や手法を用いることで、円滑なリスク特定、分析と対応策の検討を実施できます。</w:t>
      </w:r>
    </w:p>
    <w:p w14:paraId="4F993513" w14:textId="77777777" w:rsidR="000B3C4F" w:rsidRPr="000B3C4F" w:rsidRDefault="000B3C4F" w:rsidP="000B3C4F">
      <w:pPr>
        <w:jc w:val="left"/>
      </w:pPr>
    </w:p>
    <w:p w14:paraId="4395FFCE" w14:textId="77777777" w:rsidR="000B3C4F" w:rsidRPr="000B3C4F" w:rsidRDefault="000B3C4F" w:rsidP="000D6ABE">
      <w:pPr>
        <w:pStyle w:val="7"/>
      </w:pPr>
      <w:r w:rsidRPr="000B3C4F">
        <w:rPr>
          <w:rFonts w:hint="eastAsia"/>
        </w:rPr>
        <w:t>12-1. リスクマネジメント：概要</w:t>
      </w:r>
    </w:p>
    <w:p w14:paraId="6C835CDF" w14:textId="77777777" w:rsidR="000B3C4F" w:rsidRPr="000B3C4F" w:rsidRDefault="000B3C4F" w:rsidP="000B3C4F">
      <w:pPr>
        <w:jc w:val="left"/>
      </w:pPr>
      <w:r w:rsidRPr="000B3C4F">
        <w:rPr>
          <w:rFonts w:hint="eastAsia"/>
        </w:rPr>
        <w:t>リスクマネジメントプロセス（ISO 31000）</w:t>
      </w:r>
    </w:p>
    <w:p w14:paraId="068ECB74" w14:textId="77777777" w:rsidR="000B3C4F" w:rsidRPr="000B3C4F" w:rsidRDefault="000B3C4F" w:rsidP="000B3C4F">
      <w:pPr>
        <w:jc w:val="left"/>
      </w:pPr>
      <w:r w:rsidRPr="000B3C4F">
        <w:rPr>
          <w:rFonts w:hint="eastAsia"/>
        </w:rPr>
        <w:t>リスクを効率的に管理し、発生する可能性がある損失を回避、低減するプロセス全体のことを「リスクマネジメント」といいます。リスクマネジメントの国際規格としてISO 31000があります。リスク対応にあたり、リスクマネジメントプロセスにおける「リスクアセスメント」が必須です。リスクアセスメントとは、組織や企業が抱える資産に対するリスクの洗い出しや分析、評価を行い、リスク対応の優先順位付けをしていくプロセスです。</w:t>
      </w:r>
    </w:p>
    <w:p w14:paraId="2F1FDF1C" w14:textId="77777777" w:rsidR="000B3C4F" w:rsidRPr="000B3C4F" w:rsidRDefault="000B3C4F" w:rsidP="000B3C4F">
      <w:pPr>
        <w:jc w:val="left"/>
      </w:pPr>
    </w:p>
    <w:p w14:paraId="74BEF0F6" w14:textId="77777777" w:rsidR="000B3C4F" w:rsidRPr="000B3C4F" w:rsidRDefault="000B3C4F" w:rsidP="000B3C4F">
      <w:pPr>
        <w:jc w:val="left"/>
      </w:pPr>
      <w:r w:rsidRPr="000B3C4F">
        <w:rPr>
          <w:rFonts w:hint="eastAsia"/>
        </w:rPr>
        <w:t>情報セキュリティリスクマネジメント（ISO/IEC 27005）</w:t>
      </w:r>
    </w:p>
    <w:p w14:paraId="5C2F0B9F" w14:textId="77777777" w:rsidR="000B3C4F" w:rsidRPr="000B3C4F" w:rsidRDefault="000B3C4F" w:rsidP="000B3C4F">
      <w:pPr>
        <w:jc w:val="left"/>
      </w:pPr>
      <w:r w:rsidRPr="000B3C4F">
        <w:rPr>
          <w:rFonts w:hint="eastAsia"/>
        </w:rPr>
        <w:t>ISO/IEC 27005は、情報セキュリティにおけるリスクマネジメントに関する国際規格です。ISO 31000と整合性があり、情報セキュリティに特化した内容になっています。</w:t>
      </w:r>
    </w:p>
    <w:p w14:paraId="13DDAF27" w14:textId="77777777" w:rsidR="000B3C4F" w:rsidRPr="000B3C4F" w:rsidRDefault="000B3C4F" w:rsidP="000B3C4F">
      <w:pPr>
        <w:jc w:val="left"/>
      </w:pPr>
    </w:p>
    <w:p w14:paraId="3A951D39" w14:textId="77777777" w:rsidR="000B3C4F" w:rsidRPr="000B3C4F" w:rsidRDefault="000B3C4F" w:rsidP="000B3C4F">
      <w:pPr>
        <w:jc w:val="left"/>
      </w:pPr>
      <w:r w:rsidRPr="000B3C4F">
        <w:rPr>
          <w:rFonts w:hint="eastAsia"/>
        </w:rPr>
        <w:t>ISO/IEC 27001におけるリスクマネジメント手順</w:t>
      </w:r>
    </w:p>
    <w:p w14:paraId="058ED413" w14:textId="333C6A89" w:rsidR="000B3C4F" w:rsidRPr="000B3C4F" w:rsidRDefault="000B3C4F" w:rsidP="000B3C4F">
      <w:pPr>
        <w:jc w:val="left"/>
      </w:pPr>
      <w:r w:rsidRPr="000B3C4F">
        <w:rPr>
          <w:rFonts w:hint="eastAsia"/>
        </w:rPr>
        <w:t>ISO/IEC 27001は</w:t>
      </w:r>
      <w:bookmarkStart w:id="2017" w:name="■ISMS27ー12"/>
      <w:r w:rsidR="00A46DC1">
        <w:fldChar w:fldCharType="begin"/>
      </w:r>
      <w:r w:rsidR="00A46DC1">
        <w:rPr>
          <w:rFonts w:hint="eastAsia"/>
        </w:rPr>
        <w:instrText xml:space="preserve">HYPERLINK </w:instrText>
      </w:r>
      <w:r w:rsidR="00A46DC1">
        <w:instrText xml:space="preserve"> \l "</w:instrText>
      </w:r>
      <w:r w:rsidR="00A46DC1">
        <w:rPr>
          <w:rFonts w:hint="eastAsia"/>
        </w:rPr>
        <w:instrText>■</w:instrText>
      </w:r>
      <w:r w:rsidR="00A46DC1">
        <w:instrText>ISMS"</w:instrText>
      </w:r>
      <w:r w:rsidR="00A46DC1">
        <w:fldChar w:fldCharType="separate"/>
      </w:r>
      <w:r w:rsidRPr="00A46DC1">
        <w:rPr>
          <w:rStyle w:val="a7"/>
          <w:rFonts w:hint="eastAsia"/>
        </w:rPr>
        <w:t>ISMS</w:t>
      </w:r>
      <w:bookmarkEnd w:id="2017"/>
      <w:r w:rsidR="00A46DC1">
        <w:fldChar w:fldCharType="end"/>
      </w:r>
      <w:r w:rsidRPr="000B3C4F">
        <w:rPr>
          <w:rFonts w:hint="eastAsia"/>
        </w:rPr>
        <w:t>の枠組みを提供し、その中で必要となるリスクマネジメントの具体的な手法やプロセスの詳細を提供しているものが、ISO/IEC 27005です。ISO/IEC 27001の活動は、ISO/IEC 27005におけるリスクマネジメントプロセスと関連付けて整理できます。</w:t>
      </w:r>
    </w:p>
    <w:p w14:paraId="536A9180" w14:textId="77777777" w:rsidR="000B3C4F" w:rsidRPr="000B3C4F" w:rsidRDefault="000B3C4F" w:rsidP="000B3C4F">
      <w:pPr>
        <w:jc w:val="left"/>
      </w:pPr>
    </w:p>
    <w:p w14:paraId="3A5CC8F9" w14:textId="77777777" w:rsidR="000B3C4F" w:rsidRPr="000B3C4F" w:rsidRDefault="000B3C4F" w:rsidP="000D6ABE">
      <w:pPr>
        <w:pStyle w:val="7"/>
      </w:pPr>
      <w:r w:rsidRPr="000B3C4F">
        <w:rPr>
          <w:rFonts w:hint="eastAsia"/>
        </w:rPr>
        <w:t>12-2. リスクマネジメント：リスクアセスメント</w:t>
      </w:r>
    </w:p>
    <w:p w14:paraId="1496BA66" w14:textId="77777777" w:rsidR="000B3C4F" w:rsidRPr="000B3C4F" w:rsidRDefault="000B3C4F" w:rsidP="000D6ABE">
      <w:pPr>
        <w:pStyle w:val="7"/>
      </w:pPr>
      <w:r w:rsidRPr="000B3C4F">
        <w:rPr>
          <w:rFonts w:hint="eastAsia"/>
        </w:rPr>
        <w:t>12-3. リスクマネジメント：リスク対応</w:t>
      </w:r>
    </w:p>
    <w:p w14:paraId="75798889" w14:textId="297F6B0F" w:rsidR="000B3C4F" w:rsidRPr="000B3C4F" w:rsidRDefault="000B3C4F" w:rsidP="000B3C4F">
      <w:pPr>
        <w:jc w:val="left"/>
      </w:pPr>
      <w:r w:rsidRPr="000B3C4F">
        <w:rPr>
          <w:rFonts w:hint="eastAsia"/>
        </w:rPr>
        <w:t>リスクマネジメント全体の流れは下記の図の通りです。リスクアセスメントでは、組織や企業が抱える資産に対するリスクの洗い出しや分析、評価を行い、リスク基準と比較してリスク対応が必要か否か判断します。リスクの特定には、「資産ベースのアプローチ」と「事象ベースのアプローチ」の2つの方法があります。</w:t>
      </w:r>
      <w:bookmarkStart w:id="2018" w:name="■情報資産27ー12"/>
      <w:r w:rsidR="001C7263">
        <w:fldChar w:fldCharType="begin"/>
      </w:r>
      <w:r w:rsidR="001C7263">
        <w:rPr>
          <w:rFonts w:hint="eastAsia"/>
        </w:rPr>
        <w:instrText xml:space="preserve">HYPERLINK </w:instrText>
      </w:r>
      <w:r w:rsidR="001C7263">
        <w:instrText xml:space="preserve"> \l "</w:instrText>
      </w:r>
      <w:r w:rsidR="001C7263">
        <w:rPr>
          <w:rFonts w:hint="eastAsia"/>
        </w:rPr>
        <w:instrText>■情報資産</w:instrText>
      </w:r>
      <w:r w:rsidR="001C7263">
        <w:instrText>"</w:instrText>
      </w:r>
      <w:r w:rsidR="001C7263">
        <w:fldChar w:fldCharType="separate"/>
      </w:r>
      <w:r w:rsidRPr="001C7263">
        <w:rPr>
          <w:rStyle w:val="a7"/>
          <w:rFonts w:hint="eastAsia"/>
        </w:rPr>
        <w:t>情報資産</w:t>
      </w:r>
      <w:bookmarkEnd w:id="2018"/>
      <w:r w:rsidR="001C7263">
        <w:fldChar w:fldCharType="end"/>
      </w:r>
      <w:r w:rsidRPr="000B3C4F">
        <w:rPr>
          <w:rFonts w:hint="eastAsia"/>
        </w:rPr>
        <w:t>ごとに、その重要度を「</w:t>
      </w:r>
      <w:bookmarkStart w:id="2019" w:name="■機密性27ー12"/>
      <w:r w:rsidR="0071481E">
        <w:fldChar w:fldCharType="begin"/>
      </w:r>
      <w:r w:rsidR="0071481E">
        <w:rPr>
          <w:rFonts w:hint="eastAsia"/>
        </w:rPr>
        <w:instrText xml:space="preserve">HYPERLINK </w:instrText>
      </w:r>
      <w:r w:rsidR="0071481E">
        <w:instrText xml:space="preserve"> \l "</w:instrText>
      </w:r>
      <w:r w:rsidR="0071481E">
        <w:rPr>
          <w:rFonts w:hint="eastAsia"/>
        </w:rPr>
        <w:instrText>■機密性</w:instrText>
      </w:r>
      <w:r w:rsidR="0071481E">
        <w:instrText>"</w:instrText>
      </w:r>
      <w:r w:rsidR="0071481E">
        <w:fldChar w:fldCharType="separate"/>
      </w:r>
      <w:r w:rsidRPr="0071481E">
        <w:rPr>
          <w:rStyle w:val="a7"/>
          <w:rFonts w:hint="eastAsia"/>
        </w:rPr>
        <w:t>機密性</w:t>
      </w:r>
      <w:bookmarkEnd w:id="2019"/>
      <w:r w:rsidR="0071481E">
        <w:fldChar w:fldCharType="end"/>
      </w:r>
      <w:r w:rsidRPr="000B3C4F">
        <w:rPr>
          <w:rFonts w:hint="eastAsia"/>
        </w:rPr>
        <w:t>」「</w:t>
      </w:r>
      <w:bookmarkStart w:id="2020" w:name="■完全性27ー12"/>
      <w:r w:rsidR="00CA0E11">
        <w:fldChar w:fldCharType="begin"/>
      </w:r>
      <w:r w:rsidR="00CA0E11">
        <w:rPr>
          <w:rFonts w:hint="eastAsia"/>
        </w:rPr>
        <w:instrText xml:space="preserve">HYPERLINK </w:instrText>
      </w:r>
      <w:r w:rsidR="00CA0E11">
        <w:instrText xml:space="preserve"> \l "</w:instrText>
      </w:r>
      <w:r w:rsidR="00CA0E11">
        <w:rPr>
          <w:rFonts w:hint="eastAsia"/>
        </w:rPr>
        <w:instrText>■完全性</w:instrText>
      </w:r>
      <w:r w:rsidR="00CA0E11">
        <w:instrText>"</w:instrText>
      </w:r>
      <w:r w:rsidR="00CA0E11">
        <w:fldChar w:fldCharType="separate"/>
      </w:r>
      <w:r w:rsidRPr="00CA0E11">
        <w:rPr>
          <w:rStyle w:val="a7"/>
          <w:rFonts w:hint="eastAsia"/>
        </w:rPr>
        <w:t>完全性</w:t>
      </w:r>
      <w:bookmarkEnd w:id="2020"/>
      <w:r w:rsidR="00CA0E11">
        <w:fldChar w:fldCharType="end"/>
      </w:r>
      <w:r w:rsidRPr="000B3C4F">
        <w:rPr>
          <w:rFonts w:hint="eastAsia"/>
        </w:rPr>
        <w:t>」「</w:t>
      </w:r>
      <w:bookmarkStart w:id="2021" w:name="■可用性27ー12"/>
      <w:r w:rsidR="00C75B45">
        <w:fldChar w:fldCharType="begin"/>
      </w:r>
      <w:r w:rsidR="00C75B45">
        <w:rPr>
          <w:rFonts w:hint="eastAsia"/>
        </w:rPr>
        <w:instrText xml:space="preserve">HYPERLINK </w:instrText>
      </w:r>
      <w:r w:rsidR="00C75B45">
        <w:instrText xml:space="preserve"> \l "</w:instrText>
      </w:r>
      <w:r w:rsidR="00C75B45">
        <w:rPr>
          <w:rFonts w:hint="eastAsia"/>
        </w:rPr>
        <w:instrText>■可用性</w:instrText>
      </w:r>
      <w:r w:rsidR="00C75B45">
        <w:instrText>"</w:instrText>
      </w:r>
      <w:r w:rsidR="00C75B45">
        <w:fldChar w:fldCharType="separate"/>
      </w:r>
      <w:r w:rsidRPr="00C75B45">
        <w:rPr>
          <w:rStyle w:val="a7"/>
          <w:rFonts w:hint="eastAsia"/>
        </w:rPr>
        <w:t>可用性</w:t>
      </w:r>
      <w:bookmarkEnd w:id="2021"/>
      <w:r w:rsidR="00C75B45">
        <w:fldChar w:fldCharType="end"/>
      </w:r>
      <w:r w:rsidRPr="000B3C4F">
        <w:rPr>
          <w:rFonts w:hint="eastAsia"/>
        </w:rPr>
        <w:t>」が損なわれた場合の事業への影響度から決め、重要度と被害発生の可能性からリスクレベルを求めます。この</w:t>
      </w:r>
      <w:bookmarkStart w:id="2022" w:name="■リスク評価27ー12"/>
      <w:r w:rsidR="00054B62">
        <w:fldChar w:fldCharType="begin"/>
      </w:r>
      <w:r w:rsidR="00054B62">
        <w:rPr>
          <w:rFonts w:hint="eastAsia"/>
        </w:rPr>
        <w:instrText xml:space="preserve">HYPERLINK </w:instrText>
      </w:r>
      <w:r w:rsidR="00054B62">
        <w:instrText xml:space="preserve"> \l "</w:instrText>
      </w:r>
      <w:r w:rsidR="00054B62">
        <w:rPr>
          <w:rFonts w:hint="eastAsia"/>
        </w:rPr>
        <w:instrText>■リスク評価</w:instrText>
      </w:r>
      <w:r w:rsidR="00054B62">
        <w:instrText>"</w:instrText>
      </w:r>
      <w:r w:rsidR="00054B62">
        <w:fldChar w:fldCharType="separate"/>
      </w:r>
      <w:r w:rsidRPr="00054B62">
        <w:rPr>
          <w:rStyle w:val="a7"/>
          <w:rFonts w:hint="eastAsia"/>
        </w:rPr>
        <w:t>リスク評価</w:t>
      </w:r>
      <w:bookmarkEnd w:id="2022"/>
      <w:r w:rsidR="00054B62">
        <w:fldChar w:fldCharType="end"/>
      </w:r>
      <w:r w:rsidRPr="000B3C4F">
        <w:rPr>
          <w:rFonts w:hint="eastAsia"/>
        </w:rPr>
        <w:t>の結果をもとに、受容可能でないものについては、「低減」、「移転」、「回避」、「受容（保有）」からリスク対応を選択します。すべての残留リスクが受容できるレベルになるまで、このリスク評価のプロセスを繰り返します。</w:t>
      </w:r>
    </w:p>
    <w:p w14:paraId="5277D36C" w14:textId="12BDEAB2" w:rsidR="000B3C4F" w:rsidRPr="000B3C4F" w:rsidRDefault="000B3C4F" w:rsidP="000B3C4F">
      <w:pPr>
        <w:jc w:val="left"/>
      </w:pPr>
      <w:r w:rsidRPr="000B3C4F">
        <w:rPr>
          <w:rFonts w:hint="eastAsia"/>
          <w:noProof/>
        </w:rPr>
        <w:drawing>
          <wp:anchor distT="0" distB="0" distL="114300" distR="114300" simplePos="0" relativeHeight="251656491" behindDoc="0" locked="0" layoutInCell="1" allowOverlap="1" wp14:anchorId="585094CF" wp14:editId="68F6ED5A">
            <wp:simplePos x="0" y="0"/>
            <wp:positionH relativeFrom="column">
              <wp:posOffset>147955</wp:posOffset>
            </wp:positionH>
            <wp:positionV relativeFrom="paragraph">
              <wp:posOffset>275590</wp:posOffset>
            </wp:positionV>
            <wp:extent cx="6624320" cy="3395980"/>
            <wp:effectExtent l="0" t="0" r="0" b="0"/>
            <wp:wrapTopAndBottom/>
            <wp:docPr id="54746116" name="図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4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624320" cy="3395980"/>
                    </a:xfrm>
                    <a:prstGeom prst="rect">
                      <a:avLst/>
                    </a:prstGeom>
                    <a:noFill/>
                  </pic:spPr>
                </pic:pic>
              </a:graphicData>
            </a:graphic>
            <wp14:sizeRelH relativeFrom="margin">
              <wp14:pctWidth>0</wp14:pctWidth>
            </wp14:sizeRelH>
            <wp14:sizeRelV relativeFrom="margin">
              <wp14:pctHeight>0</wp14:pctHeight>
            </wp14:sizeRelV>
          </wp:anchor>
        </w:drawing>
      </w:r>
      <w:r w:rsidRPr="000B3C4F">
        <w:rPr>
          <w:rFonts w:hint="eastAsia"/>
          <w:noProof/>
        </w:rPr>
        <mc:AlternateContent>
          <mc:Choice Requires="wps">
            <w:drawing>
              <wp:anchor distT="0" distB="0" distL="114300" distR="114300" simplePos="0" relativeHeight="251656492" behindDoc="0" locked="0" layoutInCell="1" allowOverlap="1" wp14:anchorId="2669A537" wp14:editId="63FC81D1">
                <wp:simplePos x="0" y="0"/>
                <wp:positionH relativeFrom="column">
                  <wp:posOffset>137795</wp:posOffset>
                </wp:positionH>
                <wp:positionV relativeFrom="paragraph">
                  <wp:posOffset>3792220</wp:posOffset>
                </wp:positionV>
                <wp:extent cx="6661785" cy="243840"/>
                <wp:effectExtent l="0" t="0" r="0" b="0"/>
                <wp:wrapTopAndBottom/>
                <wp:docPr id="837990054" name="テキスト ボックス 302">
                  <a:extLst xmlns:a="http://schemas.openxmlformats.org/drawingml/2006/main">
                    <a:ext uri="{FF2B5EF4-FFF2-40B4-BE49-F238E27FC236}">
                      <a16:creationId xmlns:a16="http://schemas.microsoft.com/office/drawing/2014/main" id="{0639E8EB-B9A6-C916-58DC-FBAE30C9F460}"/>
                    </a:ext>
                  </a:extLst>
                </wp:docPr>
                <wp:cNvGraphicFramePr/>
                <a:graphic xmlns:a="http://schemas.openxmlformats.org/drawingml/2006/main">
                  <a:graphicData uri="http://schemas.microsoft.com/office/word/2010/wordprocessingShape">
                    <wps:wsp>
                      <wps:cNvSpPr txBox="1"/>
                      <wps:spPr>
                        <a:xfrm>
                          <a:off x="0" y="0"/>
                          <a:ext cx="6661785" cy="243840"/>
                        </a:xfrm>
                        <a:prstGeom prst="rect">
                          <a:avLst/>
                        </a:prstGeom>
                        <a:noFill/>
                      </wps:spPr>
                      <wps:txbx>
                        <w:txbxContent>
                          <w:p w14:paraId="1F9ABFED" w14:textId="7A5C8FDE" w:rsidR="000B3C4F" w:rsidRDefault="000B3C4F" w:rsidP="000B3C4F">
                            <w:pPr>
                              <w:pStyle w:val="aff2"/>
                            </w:pPr>
                            <w:r>
                              <w:rPr>
                                <w:rFonts w:hint="eastAsia"/>
                              </w:rPr>
                              <w:t>図1</w:t>
                            </w:r>
                            <w:r w:rsidR="00DF5CDF">
                              <w:rPr>
                                <w:rFonts w:hint="eastAsia"/>
                              </w:rPr>
                              <w:t>10</w:t>
                            </w:r>
                            <w:r>
                              <w:rPr>
                                <w:rFonts w:hint="eastAsia"/>
                              </w:rPr>
                              <w:t>. リスクマネジメント全体の流れと、リスク対応の選択プロセス</w:t>
                            </w:r>
                          </w:p>
                        </w:txbxContent>
                      </wps:txbx>
                      <wps:bodyPr vertOverflow="clip" horzOverflow="clip" wrap="square" rtlCol="0">
                        <a:spAutoFit/>
                      </wps:bodyPr>
                    </wps:wsp>
                  </a:graphicData>
                </a:graphic>
                <wp14:sizeRelH relativeFrom="margin">
                  <wp14:pctWidth>0</wp14:pctWidth>
                </wp14:sizeRelH>
                <wp14:sizeRelV relativeFrom="page">
                  <wp14:pctHeight>0</wp14:pctHeight>
                </wp14:sizeRelV>
              </wp:anchor>
            </w:drawing>
          </mc:Choice>
          <mc:Fallback>
            <w:pict>
              <v:shape w14:anchorId="2669A537" id="テキスト ボックス 302" o:spid="_x0000_s1260" type="#_x0000_t202" style="position:absolute;left:0;text-align:left;margin-left:10.85pt;margin-top:298.6pt;width:524.55pt;height:19.2pt;z-index:2516564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" filled="f" stroked="f">
                <v:textbox style="mso-fit-shape-to-text:t">
                  <w:txbxContent>
                    <w:p w14:paraId="1F9ABFED" w14:textId="7A5C8FDE" w:rsidR="000B3C4F" w:rsidRDefault="000B3C4F" w:rsidP="000B3C4F">
                      <w:pPr>
                        <w:pStyle w:val="aff2"/>
                      </w:pPr>
                      <w:r>
                        <w:rPr>
                          <w:rFonts w:hint="eastAsia"/>
                        </w:rPr>
                        <w:t>図1</w:t>
                      </w:r>
                      <w:r w:rsidR="00DF5CDF">
                        <w:rPr>
                          <w:rFonts w:hint="eastAsia"/>
                        </w:rPr>
                        <w:t>10</w:t>
                      </w:r>
                      <w:r>
                        <w:rPr>
                          <w:rFonts w:hint="eastAsia"/>
                        </w:rPr>
                        <w:t>. リスクマネジメント全体の流れと、リスク対応の選択プロセス</w:t>
                      </w:r>
                    </w:p>
                  </w:txbxContent>
                </v:textbox>
                <w10:wrap type="topAndBottom"/>
              </v:shape>
            </w:pict>
          </mc:Fallback>
        </mc:AlternateContent>
      </w:r>
    </w:p>
    <w:p w14:paraId="59F6C68D" w14:textId="77777777" w:rsidR="000B3C4F" w:rsidRPr="000B3C4F" w:rsidRDefault="000B3C4F" w:rsidP="000D6ABE">
      <w:pPr>
        <w:pStyle w:val="5"/>
      </w:pPr>
      <w:r w:rsidRPr="000B3C4F">
        <w:rPr>
          <w:rFonts w:hint="eastAsia"/>
        </w:rPr>
        <w:t>訴求ポイント</w:t>
      </w:r>
    </w:p>
    <w:p w14:paraId="6B2BF3C6" w14:textId="77777777" w:rsidR="000B3C4F" w:rsidRPr="000B3C4F" w:rsidRDefault="000B3C4F" w:rsidP="000D6ABE">
      <w:pPr>
        <w:pStyle w:val="aff4"/>
      </w:pPr>
      <w:r w:rsidRPr="000B3C4F">
        <w:rPr>
          <w:rFonts w:hint="eastAsia"/>
        </w:rPr>
        <w:t>章を通した気づき・学び</w:t>
      </w:r>
    </w:p>
    <w:p w14:paraId="1033E9FE" w14:textId="77777777" w:rsidR="000B3C4F" w:rsidRPr="000B3C4F" w:rsidRDefault="000B3C4F" w:rsidP="000B3C4F">
      <w:pPr>
        <w:jc w:val="left"/>
      </w:pPr>
      <w:r w:rsidRPr="000B3C4F">
        <w:rPr>
          <w:rFonts w:hint="eastAsia"/>
        </w:rPr>
        <w:t>リスクマネジメントはセキュリティ対策にとって欠かせないものですが、顕在化していないリスクについて考えることが難しい場合もありますが、「資産ベースのアプローチ」によって網羅的にリスクを特定するようにしましょう。リスクマネジメントプロセスにおける各段階の考え方や手法を用いることで、円滑なリスク特定、分析と対応策の選択と実施が可能になります。このプロセスによってすべてのリスクをコントロールし、残留リスクを受容可能なレベルにすることができます。</w:t>
      </w:r>
    </w:p>
    <w:p w14:paraId="32A480E1" w14:textId="77777777" w:rsidR="000B3C4F" w:rsidRPr="000B3C4F" w:rsidRDefault="000B3C4F" w:rsidP="000B3C4F">
      <w:pPr>
        <w:jc w:val="left"/>
      </w:pPr>
    </w:p>
    <w:tbl>
      <w:tblPr>
        <w:tblStyle w:val="aa"/>
        <w:tblW w:w="0" w:type="auto"/>
        <w:tblLook w:val="04A0" w:firstRow="1" w:lastRow="0" w:firstColumn="1" w:lastColumn="0" w:noHBand="0" w:noVBand="1"/>
      </w:tblPr>
      <w:tblGrid>
        <w:gridCol w:w="10456"/>
      </w:tblGrid>
      <w:tr w:rsidR="000B3C4F" w:rsidRPr="000B3C4F" w14:paraId="1611BC6C"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15E99" w:themeFill="text2" w:themeFillTint="BF"/>
            <w:hideMark/>
          </w:tcPr>
          <w:p w14:paraId="6BF0F5C7" w14:textId="77777777" w:rsidR="000B3C4F" w:rsidRPr="000B3C4F" w:rsidRDefault="000B3C4F" w:rsidP="000D6ABE">
            <w:pPr>
              <w:pStyle w:val="aff0"/>
            </w:pPr>
            <w:r w:rsidRPr="000B3C4F">
              <w:rPr>
                <w:rFonts w:hint="eastAsia"/>
              </w:rPr>
              <w:t>認識していただきたい実施概要</w:t>
            </w:r>
          </w:p>
        </w:tc>
      </w:tr>
      <w:tr w:rsidR="000B3C4F" w:rsidRPr="000B3C4F" w14:paraId="72234501"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417628B7" w14:textId="7C65FF3A" w:rsidR="000B3C4F" w:rsidRPr="000B3C4F" w:rsidRDefault="000B3C4F" w:rsidP="00892C01">
            <w:pPr>
              <w:pStyle w:val="afff6"/>
              <w:numPr>
                <w:ilvl w:val="0"/>
                <w:numId w:val="679"/>
              </w:numPr>
            </w:pPr>
            <w:r w:rsidRPr="000B3C4F">
              <w:rPr>
                <w:rFonts w:hint="eastAsia"/>
              </w:rPr>
              <w:t>リスク対応にはリスクマネジメントプロセスにおけるリスクアセスメントが必須であること</w:t>
            </w:r>
            <w:r w:rsidR="0073373F">
              <w:rPr>
                <w:rFonts w:hint="eastAsia"/>
              </w:rPr>
              <w:t>。</w:t>
            </w:r>
          </w:p>
          <w:p w14:paraId="6D04D822" w14:textId="6FFD5AA4" w:rsidR="000B3C4F" w:rsidRPr="000B3C4F" w:rsidRDefault="000B3C4F" w:rsidP="00892C01">
            <w:pPr>
              <w:pStyle w:val="afff6"/>
              <w:numPr>
                <w:ilvl w:val="0"/>
                <w:numId w:val="679"/>
              </w:numPr>
            </w:pPr>
            <w:r w:rsidRPr="000B3C4F">
              <w:rPr>
                <w:rFonts w:hint="eastAsia"/>
              </w:rPr>
              <w:t>リスクアセスメントは「リスク特定」、「リスク分析」、「リスク評価」を実施すること</w:t>
            </w:r>
            <w:r w:rsidR="0073373F">
              <w:rPr>
                <w:rFonts w:hint="eastAsia"/>
              </w:rPr>
              <w:t>。</w:t>
            </w:r>
          </w:p>
          <w:p w14:paraId="6DE48084" w14:textId="46021213" w:rsidR="000B3C4F" w:rsidRPr="000B3C4F" w:rsidRDefault="000B3C4F" w:rsidP="00892C01">
            <w:pPr>
              <w:pStyle w:val="afff6"/>
              <w:numPr>
                <w:ilvl w:val="0"/>
                <w:numId w:val="679"/>
              </w:numPr>
            </w:pPr>
            <w:r w:rsidRPr="000B3C4F">
              <w:rPr>
                <w:rFonts w:hint="eastAsia"/>
              </w:rPr>
              <w:t>リスク対応はリスクアセスメントの結果をもとに「リスク回避」、「リスク低減」、「リスク移転」、「リスク受容」から選択すること</w:t>
            </w:r>
            <w:r w:rsidR="0073373F">
              <w:rPr>
                <w:rFonts w:hint="eastAsia"/>
              </w:rPr>
              <w:t>。</w:t>
            </w:r>
          </w:p>
        </w:tc>
      </w:tr>
    </w:tbl>
    <w:tbl>
      <w:tblPr>
        <w:tblStyle w:val="aa"/>
        <w:tblpPr w:leftFromText="142" w:rightFromText="142" w:vertAnchor="text" w:horzAnchor="margin" w:tblpY="239"/>
        <w:tblW w:w="0" w:type="auto"/>
        <w:tblLook w:val="04A0" w:firstRow="1" w:lastRow="0" w:firstColumn="1" w:lastColumn="0" w:noHBand="0" w:noVBand="1"/>
      </w:tblPr>
      <w:tblGrid>
        <w:gridCol w:w="3823"/>
        <w:gridCol w:w="6633"/>
      </w:tblGrid>
      <w:tr w:rsidR="000D6ABE" w:rsidRPr="000B3C4F" w14:paraId="4F9B96D2" w14:textId="77777777" w:rsidTr="000D6ABE">
        <w:tc>
          <w:tcPr>
            <w:tcW w:w="10456" w:type="dxa"/>
            <w:gridSpan w:val="2"/>
            <w:tcBorders>
              <w:top w:val="single" w:sz="4" w:space="0" w:color="auto"/>
              <w:left w:val="single" w:sz="4" w:space="0" w:color="auto"/>
              <w:bottom w:val="single" w:sz="4" w:space="0" w:color="auto"/>
              <w:right w:val="single" w:sz="4" w:space="0" w:color="auto"/>
            </w:tcBorders>
            <w:hideMark/>
          </w:tcPr>
          <w:p w14:paraId="3FB64C58" w14:textId="77777777" w:rsidR="000D6ABE" w:rsidRPr="000B3C4F" w:rsidRDefault="000D6ABE" w:rsidP="00601047">
            <w:pPr>
              <w:pStyle w:val="affe"/>
              <w:framePr w:hSpace="0" w:wrap="auto" w:vAnchor="margin" w:hAnchor="text" w:yAlign="inline"/>
            </w:pPr>
            <w:r w:rsidRPr="000B3C4F">
              <w:rPr>
                <w:rFonts w:hint="eastAsia"/>
              </w:rPr>
              <w:t>詳細理解のため参考となる文献（参考文献）</w:t>
            </w:r>
          </w:p>
        </w:tc>
      </w:tr>
      <w:tr w:rsidR="000D6ABE" w:rsidRPr="000B3C4F" w14:paraId="47BF8817" w14:textId="77777777" w:rsidTr="000D6ABE">
        <w:tc>
          <w:tcPr>
            <w:tcW w:w="3823"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1EF5E1BD" w14:textId="77777777" w:rsidR="000D6ABE" w:rsidRPr="000B3C4F" w:rsidRDefault="000D6ABE" w:rsidP="00601047">
            <w:pPr>
              <w:pStyle w:val="affe"/>
              <w:framePr w:hSpace="0" w:wrap="auto" w:vAnchor="margin" w:hAnchor="text" w:yAlign="inline"/>
            </w:pPr>
            <w:r w:rsidRPr="000B3C4F">
              <w:rPr>
                <w:rFonts w:hint="eastAsia"/>
              </w:rPr>
              <w:t>ISO/IEC 27005:2022</w:t>
            </w:r>
          </w:p>
        </w:tc>
        <w:tc>
          <w:tcPr>
            <w:tcW w:w="6633" w:type="dxa"/>
            <w:tcBorders>
              <w:top w:val="single" w:sz="4" w:space="0" w:color="auto"/>
              <w:left w:val="single" w:sz="4" w:space="0" w:color="auto"/>
              <w:bottom w:val="single" w:sz="4" w:space="0" w:color="auto"/>
              <w:right w:val="single" w:sz="4" w:space="0" w:color="auto"/>
            </w:tcBorders>
            <w:hideMark/>
          </w:tcPr>
          <w:p w14:paraId="59E1D544" w14:textId="77777777" w:rsidR="000D6ABE" w:rsidRPr="000B3C4F" w:rsidRDefault="000D6ABE" w:rsidP="00601047">
            <w:pPr>
              <w:pStyle w:val="affe"/>
              <w:framePr w:hSpace="0" w:wrap="auto" w:vAnchor="margin" w:hAnchor="text" w:yAlign="inline"/>
            </w:pPr>
            <w:r w:rsidRPr="000B3C4F">
              <w:rPr>
                <w:rFonts w:hint="eastAsia"/>
              </w:rPr>
              <w:t>https://www.iso.org/standard/80585.html</w:t>
            </w:r>
          </w:p>
        </w:tc>
      </w:tr>
      <w:tr w:rsidR="000D6ABE" w:rsidRPr="000B3C4F" w14:paraId="59134A91" w14:textId="77777777" w:rsidTr="000D6ABE">
        <w:tc>
          <w:tcPr>
            <w:tcW w:w="3823"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19D4B3E6" w14:textId="77777777" w:rsidR="000D6ABE" w:rsidRPr="000B3C4F" w:rsidRDefault="000D6ABE" w:rsidP="00601047">
            <w:pPr>
              <w:pStyle w:val="affe"/>
              <w:framePr w:hSpace="0" w:wrap="auto" w:vAnchor="margin" w:hAnchor="text" w:yAlign="inline"/>
            </w:pPr>
            <w:r w:rsidRPr="000B3C4F">
              <w:rPr>
                <w:rFonts w:hint="eastAsia"/>
              </w:rPr>
              <w:t>リスクアセスメントとリスク対応</w:t>
            </w:r>
          </w:p>
        </w:tc>
        <w:tc>
          <w:tcPr>
            <w:tcW w:w="6633" w:type="dxa"/>
            <w:tcBorders>
              <w:top w:val="single" w:sz="4" w:space="0" w:color="auto"/>
              <w:left w:val="single" w:sz="4" w:space="0" w:color="auto"/>
              <w:bottom w:val="single" w:sz="4" w:space="0" w:color="auto"/>
              <w:right w:val="single" w:sz="4" w:space="0" w:color="auto"/>
            </w:tcBorders>
            <w:hideMark/>
          </w:tcPr>
          <w:p w14:paraId="1006345B" w14:textId="77777777" w:rsidR="000D6ABE" w:rsidRPr="000B3C4F" w:rsidRDefault="000D6ABE" w:rsidP="00601047">
            <w:pPr>
              <w:pStyle w:val="affe"/>
              <w:framePr w:hSpace="0" w:wrap="auto" w:vAnchor="margin" w:hAnchor="text" w:yAlign="inline"/>
            </w:pPr>
            <w:r w:rsidRPr="000B3C4F">
              <w:rPr>
                <w:rFonts w:hint="eastAsia"/>
              </w:rPr>
              <w:t>https://www.jnsa.org/ikusei/01/02-04.html</w:t>
            </w:r>
          </w:p>
        </w:tc>
      </w:tr>
    </w:tbl>
    <w:p w14:paraId="12F2075E" w14:textId="7319ECED" w:rsidR="000B3C4F" w:rsidRPr="000B3C4F" w:rsidRDefault="000B3C4F" w:rsidP="002A6987">
      <w:pPr>
        <w:pStyle w:val="3"/>
      </w:pPr>
      <w:bookmarkStart w:id="2023" w:name="_Toc188349180"/>
      <w:r w:rsidRPr="000B3C4F">
        <w:rPr>
          <w:rFonts w:hint="eastAsia"/>
        </w:rPr>
        <w:t>第13章. ISMSの要求事項と構築（Lv.3網羅的アプローチ）</w:t>
      </w:r>
      <w:bookmarkEnd w:id="2023"/>
    </w:p>
    <w:p w14:paraId="6A115333" w14:textId="44A323D4" w:rsidR="000B3C4F" w:rsidRPr="000B3C4F" w:rsidRDefault="000B3C4F" w:rsidP="000E5EE3">
      <w:pPr>
        <w:pStyle w:val="aff4"/>
      </w:pPr>
      <w:r w:rsidRPr="000B3C4F">
        <w:rPr>
          <w:rFonts w:hint="eastAsia"/>
        </w:rPr>
        <w:t>13-1. 【Lv.3網羅的アプローチ】の概要</w:t>
      </w:r>
    </w:p>
    <w:p w14:paraId="35B1B241" w14:textId="41A24CDD" w:rsidR="000B3C4F" w:rsidRPr="000B3C4F" w:rsidRDefault="000B3C4F" w:rsidP="000E5EE3">
      <w:pPr>
        <w:pStyle w:val="aff4"/>
      </w:pPr>
      <w:r w:rsidRPr="000B3C4F">
        <w:rPr>
          <w:rFonts w:hint="eastAsia"/>
        </w:rPr>
        <w:t>13-2. 【Lv.3網羅的アプローチ】フレームワークを参考とした実施手順</w:t>
      </w:r>
    </w:p>
    <w:p w14:paraId="7D104293" w14:textId="77777777" w:rsidR="000B3C4F" w:rsidRPr="000B3C4F" w:rsidRDefault="000B3C4F" w:rsidP="000E5EE3">
      <w:pPr>
        <w:pStyle w:val="aff4"/>
      </w:pPr>
      <w:r w:rsidRPr="000B3C4F">
        <w:rPr>
          <w:rFonts w:hint="eastAsia"/>
        </w:rPr>
        <w:t>13-3. ISMS文書体系（ISMS構築・導入に必要な文書と記録）</w:t>
      </w:r>
    </w:p>
    <w:p w14:paraId="73D6EEDF" w14:textId="77777777" w:rsidR="000B3C4F" w:rsidRPr="000B3C4F" w:rsidRDefault="000B3C4F" w:rsidP="000E5EE3">
      <w:pPr>
        <w:pStyle w:val="aff4"/>
      </w:pPr>
      <w:r w:rsidRPr="000B3C4F">
        <w:rPr>
          <w:rFonts w:hint="eastAsia"/>
        </w:rPr>
        <w:t>13-4. ISO/IEC27001の審査準備と審査内容</w:t>
      </w:r>
    </w:p>
    <w:p w14:paraId="1796C964" w14:textId="77777777" w:rsidR="000B3C4F" w:rsidRPr="000B3C4F" w:rsidRDefault="000B3C4F" w:rsidP="000B3C4F">
      <w:pPr>
        <w:jc w:val="left"/>
      </w:pPr>
    </w:p>
    <w:tbl>
      <w:tblPr>
        <w:tblStyle w:val="aa"/>
        <w:tblW w:w="0" w:type="auto"/>
        <w:tblLook w:val="04A0" w:firstRow="1" w:lastRow="0" w:firstColumn="1" w:lastColumn="0" w:noHBand="0" w:noVBand="1"/>
      </w:tblPr>
      <w:tblGrid>
        <w:gridCol w:w="10456"/>
      </w:tblGrid>
      <w:tr w:rsidR="000B3C4F" w:rsidRPr="000B3C4F" w14:paraId="5F2552B2"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15E99"/>
            <w:hideMark/>
          </w:tcPr>
          <w:p w14:paraId="0EB8B5DB" w14:textId="77777777" w:rsidR="000B3C4F" w:rsidRPr="000B3C4F" w:rsidRDefault="000B3C4F" w:rsidP="000E5EE3">
            <w:pPr>
              <w:pStyle w:val="aff0"/>
            </w:pPr>
            <w:r w:rsidRPr="000B3C4F">
              <w:rPr>
                <w:rFonts w:hint="eastAsia"/>
              </w:rPr>
              <w:t>章の目的</w:t>
            </w:r>
          </w:p>
        </w:tc>
      </w:tr>
      <w:tr w:rsidR="000B3C4F" w:rsidRPr="000B3C4F" w14:paraId="49001676"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35E26316" w14:textId="373EB9A6" w:rsidR="000B3C4F" w:rsidRPr="000B3C4F" w:rsidRDefault="000B3C4F" w:rsidP="000E5EE3">
            <w:pPr>
              <w:pStyle w:val="afff6"/>
            </w:pPr>
            <w:r w:rsidRPr="000B3C4F">
              <w:rPr>
                <w:rFonts w:hint="eastAsia"/>
              </w:rPr>
              <w:t>第13章では、情報セキュリティマネジメントシステム（</w:t>
            </w:r>
            <w:bookmarkStart w:id="2024" w:name="■ISMS27ー13"/>
            <w:r w:rsidR="00A46DC1">
              <w:fldChar w:fldCharType="begin"/>
            </w:r>
            <w:r w:rsidR="00A46DC1">
              <w:rPr>
                <w:rFonts w:hint="eastAsia"/>
              </w:rPr>
              <w:instrText xml:space="preserve">HYPERLINK </w:instrText>
            </w:r>
            <w:r w:rsidR="00A46DC1">
              <w:instrText xml:space="preserve"> \l "</w:instrText>
            </w:r>
            <w:r w:rsidR="00A46DC1">
              <w:rPr>
                <w:rFonts w:hint="eastAsia"/>
              </w:rPr>
              <w:instrText>■</w:instrText>
            </w:r>
            <w:r w:rsidR="00A46DC1">
              <w:instrText>ISMS"</w:instrText>
            </w:r>
            <w:r w:rsidR="00A46DC1">
              <w:fldChar w:fldCharType="separate"/>
            </w:r>
            <w:r w:rsidRPr="00A46DC1">
              <w:rPr>
                <w:rStyle w:val="a7"/>
                <w:rFonts w:hint="eastAsia"/>
              </w:rPr>
              <w:t>ISMS</w:t>
            </w:r>
            <w:bookmarkEnd w:id="2024"/>
            <w:r w:rsidR="00A46DC1">
              <w:fldChar w:fldCharType="end"/>
            </w:r>
            <w:r w:rsidRPr="000B3C4F">
              <w:rPr>
                <w:rFonts w:hint="eastAsia"/>
              </w:rPr>
              <w:t>）のフレームワークを用いて、体系的・網羅的にセキュリティ対策基準、実施手順を作成する</w:t>
            </w:r>
            <w:r w:rsidR="00395853">
              <w:rPr>
                <w:rFonts w:hint="eastAsia"/>
              </w:rPr>
              <w:t>Lv.3</w:t>
            </w:r>
            <w:r w:rsidRPr="000B3C4F">
              <w:rPr>
                <w:rFonts w:hint="eastAsia"/>
              </w:rPr>
              <w:t>網羅的アプローチについて理解することを目的とします。</w:t>
            </w:r>
          </w:p>
        </w:tc>
      </w:tr>
      <w:tr w:rsidR="000B3C4F" w:rsidRPr="000B3C4F" w14:paraId="4ABE4868"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15E99"/>
            <w:hideMark/>
          </w:tcPr>
          <w:p w14:paraId="236A940C" w14:textId="77777777" w:rsidR="000B3C4F" w:rsidRPr="000B3C4F" w:rsidRDefault="000B3C4F" w:rsidP="000E5EE3">
            <w:pPr>
              <w:pStyle w:val="aff0"/>
            </w:pPr>
            <w:r w:rsidRPr="000B3C4F">
              <w:rPr>
                <w:rFonts w:hint="eastAsia"/>
              </w:rPr>
              <w:t>主な達成目標</w:t>
            </w:r>
          </w:p>
        </w:tc>
      </w:tr>
      <w:tr w:rsidR="000B3C4F" w:rsidRPr="000B3C4F" w14:paraId="0EBE093B"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00EC9288" w14:textId="7D39953B" w:rsidR="000B3C4F" w:rsidRPr="000B3C4F" w:rsidRDefault="005864E2" w:rsidP="00892C01">
            <w:pPr>
              <w:pStyle w:val="afff6"/>
              <w:numPr>
                <w:ilvl w:val="0"/>
                <w:numId w:val="532"/>
              </w:numPr>
            </w:pPr>
            <w:r>
              <w:rPr>
                <w:rFonts w:hint="eastAsia"/>
              </w:rPr>
              <w:t>Lv.3</w:t>
            </w:r>
            <w:r w:rsidR="000B3C4F" w:rsidRPr="000B3C4F">
              <w:rPr>
                <w:rFonts w:hint="eastAsia"/>
              </w:rPr>
              <w:t>網羅的アプローチ手法を用いて、対策基準・実施手順を策定する方法を理解すること</w:t>
            </w:r>
          </w:p>
        </w:tc>
      </w:tr>
    </w:tbl>
    <w:p w14:paraId="2B74DB27" w14:textId="77777777" w:rsidR="000B3C4F" w:rsidRPr="000B3C4F" w:rsidRDefault="000B3C4F" w:rsidP="000B3C4F">
      <w:pPr>
        <w:jc w:val="left"/>
      </w:pPr>
    </w:p>
    <w:tbl>
      <w:tblPr>
        <w:tblStyle w:val="aa"/>
        <w:tblW w:w="0" w:type="auto"/>
        <w:tblLook w:val="04A0" w:firstRow="1" w:lastRow="0" w:firstColumn="1" w:lastColumn="0" w:noHBand="0" w:noVBand="1"/>
      </w:tblPr>
      <w:tblGrid>
        <w:gridCol w:w="10456"/>
      </w:tblGrid>
      <w:tr w:rsidR="000B3C4F" w:rsidRPr="000B3C4F" w14:paraId="48DDCFD2"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3D08276B" w14:textId="77777777" w:rsidR="000B3C4F" w:rsidRPr="000B3C4F" w:rsidRDefault="000B3C4F" w:rsidP="000E5EE3">
            <w:pPr>
              <w:pStyle w:val="afff8"/>
            </w:pPr>
            <w:r w:rsidRPr="000B3C4F">
              <w:rPr>
                <w:rFonts w:hint="eastAsia"/>
              </w:rPr>
              <w:t>主なキーワード</w:t>
            </w:r>
          </w:p>
          <w:p w14:paraId="7CDD178F" w14:textId="251EF678" w:rsidR="000B3C4F" w:rsidRPr="000B3C4F" w:rsidRDefault="005864E2" w:rsidP="000E5EE3">
            <w:pPr>
              <w:pStyle w:val="afff6"/>
            </w:pPr>
            <w:r>
              <w:rPr>
                <w:rFonts w:hint="eastAsia"/>
              </w:rPr>
              <w:t>Lv.3</w:t>
            </w:r>
            <w:r w:rsidR="000B3C4F" w:rsidRPr="000B3C4F">
              <w:rPr>
                <w:rFonts w:hint="eastAsia"/>
              </w:rPr>
              <w:t>網羅的アプローチ、PDCAサイクル</w:t>
            </w:r>
          </w:p>
        </w:tc>
      </w:tr>
    </w:tbl>
    <w:p w14:paraId="007A8356" w14:textId="77777777" w:rsidR="000B3C4F" w:rsidRPr="000B3C4F" w:rsidRDefault="000B3C4F" w:rsidP="000B3C4F">
      <w:pPr>
        <w:jc w:val="left"/>
      </w:pPr>
    </w:p>
    <w:p w14:paraId="770D17C3" w14:textId="77777777" w:rsidR="000B3C4F" w:rsidRPr="000B3C4F" w:rsidRDefault="000B3C4F" w:rsidP="000E5EE3">
      <w:pPr>
        <w:pStyle w:val="5"/>
      </w:pPr>
      <w:r w:rsidRPr="000B3C4F">
        <w:rPr>
          <w:rFonts w:hint="eastAsia"/>
        </w:rPr>
        <w:t>要旨</w:t>
      </w:r>
    </w:p>
    <w:p w14:paraId="4C558369" w14:textId="77777777" w:rsidR="000B3C4F" w:rsidRPr="000B3C4F" w:rsidRDefault="000B3C4F" w:rsidP="000B3C4F">
      <w:pPr>
        <w:jc w:val="left"/>
      </w:pPr>
    </w:p>
    <w:p w14:paraId="079F23FF" w14:textId="77777777" w:rsidR="000B3C4F" w:rsidRPr="000B3C4F" w:rsidRDefault="000B3C4F" w:rsidP="000E5EE3">
      <w:pPr>
        <w:pStyle w:val="61"/>
      </w:pPr>
      <w:r w:rsidRPr="000B3C4F">
        <w:rPr>
          <w:rFonts w:hint="eastAsia"/>
        </w:rPr>
        <w:t>13章の全体概要</w:t>
      </w:r>
    </w:p>
    <w:p w14:paraId="7F34A0BC" w14:textId="7D495E20" w:rsidR="000B3C4F" w:rsidRPr="000B3C4F" w:rsidRDefault="000B3C4F" w:rsidP="000B3C4F">
      <w:pPr>
        <w:jc w:val="left"/>
      </w:pPr>
      <w:r w:rsidRPr="000B3C4F">
        <w:rPr>
          <w:rFonts w:hint="eastAsia"/>
        </w:rPr>
        <w:t>13章では、情報セキュリティマネジメントシステム（ISMS）を構築するための</w:t>
      </w:r>
      <w:r w:rsidR="007C60C4">
        <w:rPr>
          <w:rFonts w:hint="eastAsia"/>
        </w:rPr>
        <w:t>Lv.3</w:t>
      </w:r>
      <w:r w:rsidRPr="000B3C4F">
        <w:rPr>
          <w:rFonts w:hint="eastAsia"/>
        </w:rPr>
        <w:t>網羅的アプローチについて説明しています。</w:t>
      </w:r>
      <w:r w:rsidR="00E16BF3">
        <w:rPr>
          <w:rFonts w:hint="eastAsia"/>
        </w:rPr>
        <w:t>Lv.3</w:t>
      </w:r>
      <w:r w:rsidRPr="000B3C4F">
        <w:rPr>
          <w:rFonts w:hint="eastAsia"/>
        </w:rPr>
        <w:t>網羅的アプローチは、ISMSの</w:t>
      </w:r>
      <w:bookmarkStart w:id="2025" w:name="■フレームワーク27ー13"/>
      <w:r w:rsidR="00297234">
        <w:fldChar w:fldCharType="begin"/>
      </w:r>
      <w:r w:rsidR="00297234">
        <w:rPr>
          <w:rFonts w:hint="eastAsia"/>
        </w:rPr>
        <w:instrText xml:space="preserve">HYPERLINK </w:instrText>
      </w:r>
      <w:r w:rsidR="00297234">
        <w:instrText xml:space="preserve"> \l "</w:instrText>
      </w:r>
      <w:r w:rsidR="00297234">
        <w:rPr>
          <w:rFonts w:hint="eastAsia"/>
        </w:rPr>
        <w:instrText>■フレームワーク</w:instrText>
      </w:r>
      <w:r w:rsidR="00297234">
        <w:instrText>"</w:instrText>
      </w:r>
      <w:r w:rsidR="00297234">
        <w:fldChar w:fldCharType="separate"/>
      </w:r>
      <w:r w:rsidRPr="00297234">
        <w:rPr>
          <w:rStyle w:val="a7"/>
          <w:rFonts w:hint="eastAsia"/>
        </w:rPr>
        <w:t>フレームワーク</w:t>
      </w:r>
      <w:bookmarkEnd w:id="2025"/>
      <w:r w:rsidR="00297234">
        <w:fldChar w:fldCharType="end"/>
      </w:r>
      <w:r w:rsidRPr="000B3C4F">
        <w:rPr>
          <w:rFonts w:hint="eastAsia"/>
        </w:rPr>
        <w:t>に従い、組織全体で適用できるセキュリティ対策基準と手順を整備する方法です。ISMSの運用ではPDCAサイクルを用い、計画・実行・評価・改善のプロセスを通じて継続的に改善を実施します。ISO/IEC 27001の要求事項に基づき、ISMSに関する文書作成が求められますが、重要なのはセキュリティ対策の策定と実施なので、文書の作成が目的にならないよう注意が必要です。</w:t>
      </w:r>
    </w:p>
    <w:p w14:paraId="210747DB" w14:textId="77777777" w:rsidR="000B3C4F" w:rsidRPr="000B3C4F" w:rsidRDefault="000B3C4F" w:rsidP="000B3C4F">
      <w:pPr>
        <w:jc w:val="left"/>
      </w:pPr>
    </w:p>
    <w:p w14:paraId="2F5C6444" w14:textId="0A6B93C1" w:rsidR="000B3C4F" w:rsidRPr="000B3C4F" w:rsidRDefault="000B3C4F" w:rsidP="000E5EE3">
      <w:pPr>
        <w:pStyle w:val="7"/>
      </w:pPr>
      <w:r w:rsidRPr="000B3C4F">
        <w:rPr>
          <w:rFonts w:hint="eastAsia"/>
        </w:rPr>
        <w:t>13-1. 【Lv.3網羅的アプローチ】の概要</w:t>
      </w:r>
    </w:p>
    <w:p w14:paraId="067F5807" w14:textId="26E3C168" w:rsidR="000B3C4F" w:rsidRPr="000B3C4F" w:rsidRDefault="000B3C4F" w:rsidP="000E5EE3">
      <w:pPr>
        <w:pStyle w:val="aff4"/>
      </w:pPr>
      <w:r w:rsidRPr="000B3C4F">
        <w:rPr>
          <w:rFonts w:hint="eastAsia"/>
        </w:rPr>
        <w:t>Lv.3網羅的アプローチ</w:t>
      </w:r>
    </w:p>
    <w:p w14:paraId="5E60B76B" w14:textId="0A7F7CBD" w:rsidR="000B3C4F" w:rsidRPr="000B3C4F" w:rsidRDefault="00E16BF3" w:rsidP="000B3C4F">
      <w:pPr>
        <w:jc w:val="left"/>
      </w:pPr>
      <w:r>
        <w:rPr>
          <w:rFonts w:hint="eastAsia"/>
        </w:rPr>
        <w:t>Lv.3</w:t>
      </w:r>
      <w:r w:rsidR="000B3C4F" w:rsidRPr="000B3C4F">
        <w:rPr>
          <w:rFonts w:hint="eastAsia"/>
        </w:rPr>
        <w:t>網羅的アプローチでは、フレームワークとしてISMSを用いて、体系的・網羅的にセキュリティ対策基準、実施手順を作成します。ISMSのフレームワークに沿うため、技術的対策といった一部の内容に限らず、運用や監査についても含めて対策基準、実施手順を策定します。ISMSにおけるPDCAサイクルを回すために重要となるドキュメントの作成方法や、実施すべき事項について焦点を当てて説明しています。</w:t>
      </w:r>
    </w:p>
    <w:p w14:paraId="3F696A86" w14:textId="070A44FD" w:rsidR="000B3C4F" w:rsidRPr="000B3C4F" w:rsidRDefault="004E6421" w:rsidP="000B3C4F">
      <w:pPr>
        <w:jc w:val="left"/>
      </w:pPr>
      <w:r>
        <w:rPr>
          <w:rFonts w:hint="eastAsia"/>
        </w:rPr>
        <w:t>Lv.3</w:t>
      </w:r>
      <w:r w:rsidR="000B3C4F" w:rsidRPr="000B3C4F">
        <w:rPr>
          <w:rFonts w:hint="eastAsia"/>
        </w:rPr>
        <w:t>網羅的アプローチのメリットは、ISMS要求事項の導入によって組織のセキュリティレベルが大幅に向上することです。デメリットは、時間とコストがかかることです。</w:t>
      </w:r>
    </w:p>
    <w:p w14:paraId="4A286AAD" w14:textId="77777777" w:rsidR="000B3C4F" w:rsidRPr="000B3C4F" w:rsidRDefault="000B3C4F" w:rsidP="000B3C4F">
      <w:pPr>
        <w:jc w:val="left"/>
      </w:pPr>
      <w:r w:rsidRPr="000B3C4F">
        <w:rPr>
          <w:rFonts w:hint="eastAsia"/>
        </w:rPr>
        <w:t>ISMSの要求事項に関連するドキュメント作成は重要ですが、あくまで手段であり目的ではありません。ドキュメントの作成と維持が目的化してしまうと、ドキュメントが形骸化し、情報セキュリティ対策としての意味がほとんどなくなってしまう場合があります。</w:t>
      </w:r>
      <w:r w:rsidRPr="000B3C4F">
        <w:rPr>
          <w:rStyle w:val="aff5"/>
          <w:rFonts w:hint="eastAsia"/>
        </w:rPr>
        <w:t>ドキュメントを精細に作り込むことより、ISMSマネジメントプロセスを取り入れ、PDCAサイクルを回していくことが大切です。</w:t>
      </w:r>
      <w:r w:rsidRPr="000B3C4F">
        <w:rPr>
          <w:rFonts w:hint="eastAsia"/>
        </w:rPr>
        <w:t>ISMSに取り組みはじめたときには理解できていても、ドキュメントづくりをはじめるとドキュメント作成が目的になってしまうケースが多いため、注意が必要です。</w:t>
      </w:r>
    </w:p>
    <w:p w14:paraId="0B913A14" w14:textId="77777777" w:rsidR="000B3C4F" w:rsidRPr="000B3C4F" w:rsidRDefault="000B3C4F" w:rsidP="000B3C4F">
      <w:pPr>
        <w:jc w:val="left"/>
      </w:pPr>
    </w:p>
    <w:p w14:paraId="5D6DD2D4" w14:textId="3FE2535A" w:rsidR="000B3C4F" w:rsidRPr="000B3C4F" w:rsidRDefault="000B3C4F" w:rsidP="00723B44">
      <w:pPr>
        <w:pStyle w:val="7"/>
      </w:pPr>
      <w:r w:rsidRPr="000B3C4F">
        <w:rPr>
          <w:rFonts w:hint="eastAsia"/>
        </w:rPr>
        <w:t>13-2. 【Lv.3網羅的アプローチ】フレームワークを参考とした実施手順</w:t>
      </w:r>
    </w:p>
    <w:p w14:paraId="593DE661" w14:textId="77777777" w:rsidR="000B3C4F" w:rsidRPr="000B3C4F" w:rsidRDefault="000B3C4F" w:rsidP="000B3C4F">
      <w:pPr>
        <w:jc w:val="left"/>
      </w:pPr>
      <w:r w:rsidRPr="000B3C4F">
        <w:rPr>
          <w:rFonts w:hint="eastAsia"/>
        </w:rPr>
        <w:t>ISMSは、PDCAサイクルに則って運用することになります。ISMSにおけるPDCAサイクルを回すために重要となるドキュメントの作成方法や、実施すべき事項について焦点を当てて説明しています。</w:t>
      </w:r>
    </w:p>
    <w:p w14:paraId="36BC0F80" w14:textId="258FA2DA" w:rsidR="000B3C4F" w:rsidRPr="000B3C4F" w:rsidRDefault="000B3C4F" w:rsidP="000B3C4F">
      <w:pPr>
        <w:jc w:val="left"/>
      </w:pPr>
      <w:r w:rsidRPr="000B3C4F">
        <w:rPr>
          <w:rFonts w:hint="eastAsia"/>
          <w:noProof/>
        </w:rPr>
        <mc:AlternateContent>
          <mc:Choice Requires="wps">
            <w:drawing>
              <wp:anchor distT="0" distB="0" distL="114300" distR="114300" simplePos="0" relativeHeight="251656495" behindDoc="0" locked="0" layoutInCell="1" allowOverlap="1" wp14:anchorId="3DF3E48E" wp14:editId="7FE5E2BF">
                <wp:simplePos x="0" y="0"/>
                <wp:positionH relativeFrom="margin">
                  <wp:posOffset>516890</wp:posOffset>
                </wp:positionH>
                <wp:positionV relativeFrom="paragraph">
                  <wp:posOffset>3438261</wp:posOffset>
                </wp:positionV>
                <wp:extent cx="5612130" cy="345440"/>
                <wp:effectExtent l="0" t="0" r="0" b="0"/>
                <wp:wrapNone/>
                <wp:docPr id="700245330" name="テキスト ボックス 301">
                  <a:extLst xmlns:a="http://schemas.openxmlformats.org/drawingml/2006/main">
                    <a:ext uri="{FF2B5EF4-FFF2-40B4-BE49-F238E27FC236}">
                      <a16:creationId xmlns:a16="http://schemas.microsoft.com/office/drawing/2014/main" id="{B2D212DC-E44A-4905-C53E-47B14862B5ED}"/>
                    </a:ext>
                  </a:extLst>
                </wp:docPr>
                <wp:cNvGraphicFramePr/>
                <a:graphic xmlns:a="http://schemas.openxmlformats.org/drawingml/2006/main">
                  <a:graphicData uri="http://schemas.microsoft.com/office/word/2010/wordprocessingShape">
                    <wps:wsp>
                      <wps:cNvSpPr txBox="1"/>
                      <wps:spPr>
                        <a:xfrm>
                          <a:off x="0" y="0"/>
                          <a:ext cx="5612130" cy="345440"/>
                        </a:xfrm>
                        <a:prstGeom prst="rect">
                          <a:avLst/>
                        </a:prstGeom>
                        <a:noFill/>
                      </wps:spPr>
                      <wps:txbx>
                        <w:txbxContent>
                          <w:p w14:paraId="0EC1ACC9" w14:textId="6FFDA9C4" w:rsidR="000B3C4F" w:rsidRPr="00BB399A" w:rsidRDefault="000B3C4F" w:rsidP="00601047">
                            <w:pPr>
                              <w:pStyle w:val="affe"/>
                            </w:pPr>
                            <w:r w:rsidRPr="00BB399A">
                              <w:rPr>
                                <w:rFonts w:hint="eastAsia"/>
                              </w:rPr>
                              <w:t>図11</w:t>
                            </w:r>
                            <w:r w:rsidR="00DF5CDF" w:rsidRPr="00BB399A">
                              <w:rPr>
                                <w:rFonts w:hint="eastAsia"/>
                              </w:rPr>
                              <w:t>1</w:t>
                            </w:r>
                            <w:r w:rsidRPr="00BB399A">
                              <w:rPr>
                                <w:rFonts w:hint="eastAsia"/>
                              </w:rPr>
                              <w:t>. ISMSのPDCAサイクル</w:t>
                            </w:r>
                          </w:p>
                        </w:txbxContent>
                      </wps:txbx>
                      <wps:bodyPr vertOverflow="clip" horzOverflow="clip" wrap="square" rtlCol="0">
                        <a:spAutoFit/>
                      </wps:bodyPr>
                    </wps:wsp>
                  </a:graphicData>
                </a:graphic>
                <wp14:sizeRelH relativeFrom="page">
                  <wp14:pctWidth>0</wp14:pctWidth>
                </wp14:sizeRelH>
                <wp14:sizeRelV relativeFrom="page">
                  <wp14:pctHeight>0</wp14:pctHeight>
                </wp14:sizeRelV>
              </wp:anchor>
            </w:drawing>
          </mc:Choice>
          <mc:Fallback>
            <w:pict>
              <v:shape w14:anchorId="3DF3E48E" id="_x0000_s1261" type="#_x0000_t202" style="position:absolute;left:0;text-align:left;margin-left:40.7pt;margin-top:270.75pt;width:441.9pt;height:27.2pt;z-index:2516564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" filled="f" stroked="f">
                <v:textbox style="mso-fit-shape-to-text:t">
                  <w:txbxContent>
                    <w:p w14:paraId="0EC1ACC9" w14:textId="6FFDA9C4" w:rsidR="000B3C4F" w:rsidRPr="00BB399A" w:rsidRDefault="000B3C4F" w:rsidP="00601047">
                      <w:pPr>
                        <w:pStyle w:val="affe"/>
                      </w:pPr>
                      <w:r w:rsidRPr="00BB399A">
                        <w:rPr>
                          <w:rFonts w:hint="eastAsia"/>
                        </w:rPr>
                        <w:t>図11</w:t>
                      </w:r>
                      <w:r w:rsidR="00DF5CDF" w:rsidRPr="00BB399A">
                        <w:rPr>
                          <w:rFonts w:hint="eastAsia"/>
                        </w:rPr>
                        <w:t>1</w:t>
                      </w:r>
                      <w:r w:rsidRPr="00BB399A">
                        <w:rPr>
                          <w:rFonts w:hint="eastAsia"/>
                        </w:rPr>
                        <w:t>. ISMSのPDCAサイクル</w:t>
                      </w:r>
                    </w:p>
                  </w:txbxContent>
                </v:textbox>
                <w10:wrap anchorx="margin"/>
              </v:shape>
            </w:pict>
          </mc:Fallback>
        </mc:AlternateContent>
      </w:r>
      <w:r w:rsidRPr="000B3C4F">
        <w:rPr>
          <w:rFonts w:hint="eastAsia"/>
          <w:noProof/>
        </w:rPr>
        <w:drawing>
          <wp:anchor distT="0" distB="0" distL="114300" distR="114300" simplePos="0" relativeHeight="251656627" behindDoc="0" locked="0" layoutInCell="1" allowOverlap="1" wp14:anchorId="5093F08E" wp14:editId="73679A29">
            <wp:simplePos x="0" y="0"/>
            <wp:positionH relativeFrom="margin">
              <wp:align>center</wp:align>
            </wp:positionH>
            <wp:positionV relativeFrom="paragraph">
              <wp:posOffset>822960</wp:posOffset>
            </wp:positionV>
            <wp:extent cx="6445250" cy="2708275"/>
            <wp:effectExtent l="0" t="0" r="0" b="0"/>
            <wp:wrapTopAndBottom/>
            <wp:docPr id="357261214"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4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445250" cy="2708275"/>
                    </a:xfrm>
                    <a:prstGeom prst="rect">
                      <a:avLst/>
                    </a:prstGeom>
                    <a:noFill/>
                  </pic:spPr>
                </pic:pic>
              </a:graphicData>
            </a:graphic>
            <wp14:sizeRelH relativeFrom="margin">
              <wp14:pctWidth>0</wp14:pctWidth>
            </wp14:sizeRelH>
            <wp14:sizeRelV relativeFrom="margin">
              <wp14:pctHeight>0</wp14:pctHeight>
            </wp14:sizeRelV>
          </wp:anchor>
        </w:drawing>
      </w:r>
      <w:r w:rsidRPr="000B3C4F">
        <w:rPr>
          <w:rFonts w:hint="eastAsia"/>
        </w:rPr>
        <w:t>ISMSの要求事項を定めているISO/IEC 27001の1から3はそれぞれ「1.適用範囲」「2.引用規格」「3.用語および定義」なので、実質的な要求事項は「4.組織の状況」から「10.改善」までの7項目となっています。</w:t>
      </w:r>
    </w:p>
    <w:p w14:paraId="67AB696E" w14:textId="77777777" w:rsidR="000B3C4F" w:rsidRPr="000B3C4F" w:rsidRDefault="000B3C4F" w:rsidP="000B3C4F">
      <w:pPr>
        <w:jc w:val="left"/>
      </w:pPr>
    </w:p>
    <w:tbl>
      <w:tblPr>
        <w:tblStyle w:val="aa"/>
        <w:tblW w:w="0" w:type="auto"/>
        <w:tblLook w:val="04A0" w:firstRow="1" w:lastRow="0" w:firstColumn="1" w:lastColumn="0" w:noHBand="0" w:noVBand="1"/>
      </w:tblPr>
      <w:tblGrid>
        <w:gridCol w:w="10456"/>
      </w:tblGrid>
      <w:tr w:rsidR="000B3C4F" w:rsidRPr="000B3C4F" w14:paraId="086C5F29"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35F88930" w14:textId="77777777" w:rsidR="000B3C4F" w:rsidRPr="000B3C4F" w:rsidRDefault="000B3C4F" w:rsidP="00723B44">
            <w:pPr>
              <w:pStyle w:val="afff8"/>
            </w:pPr>
            <w:r w:rsidRPr="000B3C4F">
              <w:rPr>
                <w:rFonts w:hint="eastAsia"/>
              </w:rPr>
              <w:t>4. 組織の状況</w:t>
            </w:r>
          </w:p>
          <w:p w14:paraId="1AB3C351" w14:textId="77777777" w:rsidR="000B3C4F" w:rsidRPr="000B3C4F" w:rsidRDefault="000B3C4F" w:rsidP="00723B44">
            <w:pPr>
              <w:pStyle w:val="afff6"/>
            </w:pPr>
            <w:r w:rsidRPr="000B3C4F">
              <w:rPr>
                <w:rFonts w:hint="eastAsia"/>
              </w:rPr>
              <w:t>組織の内情や取り巻く状況、利害関係者のニーズを把握した上でISMSの適用範囲を決定することを要求している。</w:t>
            </w:r>
          </w:p>
          <w:p w14:paraId="7D58BBD6" w14:textId="77777777" w:rsidR="000B3C4F" w:rsidRPr="000B3C4F" w:rsidRDefault="000B3C4F" w:rsidP="00723B44">
            <w:pPr>
              <w:pStyle w:val="afff8"/>
            </w:pPr>
            <w:r w:rsidRPr="000B3C4F">
              <w:rPr>
                <w:rFonts w:hint="eastAsia"/>
              </w:rPr>
              <w:t>5. リーダーシップ</w:t>
            </w:r>
          </w:p>
          <w:p w14:paraId="502AF089" w14:textId="77777777" w:rsidR="000B3C4F" w:rsidRPr="000B3C4F" w:rsidRDefault="000B3C4F" w:rsidP="00723B44">
            <w:pPr>
              <w:pStyle w:val="afff6"/>
            </w:pPr>
            <w:r w:rsidRPr="000B3C4F">
              <w:rPr>
                <w:rFonts w:hint="eastAsia"/>
              </w:rPr>
              <w:t>トップマネジメントが主導してISMSを構築することを要求している。（トップマネジメントが実施するべきことのまとめ）</w:t>
            </w:r>
          </w:p>
          <w:p w14:paraId="1A5A91E9" w14:textId="77777777" w:rsidR="000B3C4F" w:rsidRPr="000B3C4F" w:rsidRDefault="000B3C4F" w:rsidP="00723B44">
            <w:pPr>
              <w:pStyle w:val="afff8"/>
            </w:pPr>
            <w:r w:rsidRPr="000B3C4F">
              <w:rPr>
                <w:rFonts w:hint="eastAsia"/>
              </w:rPr>
              <w:t>6. 計画</w:t>
            </w:r>
          </w:p>
          <w:p w14:paraId="1F9C5ED4" w14:textId="77777777" w:rsidR="000B3C4F" w:rsidRPr="000B3C4F" w:rsidRDefault="000B3C4F" w:rsidP="00723B44">
            <w:pPr>
              <w:pStyle w:val="afff6"/>
            </w:pPr>
            <w:r w:rsidRPr="000B3C4F">
              <w:rPr>
                <w:rFonts w:hint="eastAsia"/>
              </w:rPr>
              <w:t>ISMSの計画を立てる際の要求事項。</w:t>
            </w:r>
          </w:p>
          <w:p w14:paraId="4CEEB3EC" w14:textId="77777777" w:rsidR="000B3C4F" w:rsidRPr="000B3C4F" w:rsidRDefault="000B3C4F" w:rsidP="00723B44">
            <w:pPr>
              <w:pStyle w:val="afff8"/>
            </w:pPr>
            <w:r w:rsidRPr="000B3C4F">
              <w:rPr>
                <w:rFonts w:hint="eastAsia"/>
              </w:rPr>
              <w:t>7. 支援</w:t>
            </w:r>
          </w:p>
          <w:p w14:paraId="7C793474" w14:textId="77777777" w:rsidR="000B3C4F" w:rsidRPr="000B3C4F" w:rsidRDefault="000B3C4F" w:rsidP="00723B44">
            <w:pPr>
              <w:pStyle w:val="afff6"/>
            </w:pPr>
            <w:r w:rsidRPr="000B3C4F">
              <w:rPr>
                <w:rFonts w:hint="eastAsia"/>
              </w:rPr>
              <w:t>従業員の教育など、ISMS構築にあたり組織が従業員に行うべきサポートを要求している。</w:t>
            </w:r>
          </w:p>
          <w:p w14:paraId="50DE5088" w14:textId="77777777" w:rsidR="000B3C4F" w:rsidRPr="000B3C4F" w:rsidRDefault="000B3C4F" w:rsidP="00723B44">
            <w:pPr>
              <w:pStyle w:val="afff8"/>
            </w:pPr>
            <w:r w:rsidRPr="000B3C4F">
              <w:rPr>
                <w:rFonts w:hint="eastAsia"/>
              </w:rPr>
              <w:t>8. 運用</w:t>
            </w:r>
          </w:p>
          <w:p w14:paraId="7BC45E20" w14:textId="77777777" w:rsidR="000B3C4F" w:rsidRPr="000B3C4F" w:rsidRDefault="000B3C4F" w:rsidP="00723B44">
            <w:pPr>
              <w:pStyle w:val="afff6"/>
            </w:pPr>
            <w:r w:rsidRPr="000B3C4F">
              <w:rPr>
                <w:rFonts w:hint="eastAsia"/>
              </w:rPr>
              <w:t>ISMSを実行する際の要求事項。</w:t>
            </w:r>
          </w:p>
          <w:p w14:paraId="375BE0F8" w14:textId="77777777" w:rsidR="000B3C4F" w:rsidRPr="000B3C4F" w:rsidRDefault="000B3C4F" w:rsidP="00723B44">
            <w:pPr>
              <w:pStyle w:val="afff8"/>
            </w:pPr>
            <w:r w:rsidRPr="000B3C4F">
              <w:rPr>
                <w:rFonts w:hint="eastAsia"/>
              </w:rPr>
              <w:t>9. パフォーマンス評価</w:t>
            </w:r>
          </w:p>
          <w:p w14:paraId="5AD260EF" w14:textId="77777777" w:rsidR="000B3C4F" w:rsidRPr="000B3C4F" w:rsidRDefault="000B3C4F" w:rsidP="00723B44">
            <w:pPr>
              <w:pStyle w:val="afff6"/>
            </w:pPr>
            <w:r w:rsidRPr="000B3C4F">
              <w:rPr>
                <w:rFonts w:hint="eastAsia"/>
              </w:rPr>
              <w:t>適切なISMSが構築・運用できているか評価する際の要求事項。</w:t>
            </w:r>
          </w:p>
          <w:p w14:paraId="53DD9EAB" w14:textId="77777777" w:rsidR="000B3C4F" w:rsidRPr="000B3C4F" w:rsidRDefault="000B3C4F" w:rsidP="00723B44">
            <w:pPr>
              <w:pStyle w:val="afff8"/>
            </w:pPr>
            <w:r w:rsidRPr="000B3C4F">
              <w:rPr>
                <w:rFonts w:hint="eastAsia"/>
              </w:rPr>
              <w:t>10. 改善</w:t>
            </w:r>
          </w:p>
          <w:p w14:paraId="781CEAE6" w14:textId="77777777" w:rsidR="000B3C4F" w:rsidRPr="000B3C4F" w:rsidRDefault="000B3C4F" w:rsidP="00723B44">
            <w:pPr>
              <w:pStyle w:val="afff6"/>
            </w:pPr>
            <w:r w:rsidRPr="000B3C4F">
              <w:rPr>
                <w:rFonts w:hint="eastAsia"/>
              </w:rPr>
              <w:t>ISMSの是正処置やリスク、改善の機会、ISMS認証の不適格があった場合の対処法。</w:t>
            </w:r>
          </w:p>
        </w:tc>
      </w:tr>
    </w:tbl>
    <w:p w14:paraId="408B670F" w14:textId="77777777" w:rsidR="000B3C4F" w:rsidRPr="000B3C4F" w:rsidRDefault="000B3C4F" w:rsidP="000B3C4F">
      <w:pPr>
        <w:jc w:val="left"/>
        <w:rPr>
          <w:b/>
          <w:bCs/>
        </w:rPr>
      </w:pPr>
    </w:p>
    <w:p w14:paraId="3EFD8902" w14:textId="77777777" w:rsidR="000B3C4F" w:rsidRPr="000B3C4F" w:rsidRDefault="000B3C4F" w:rsidP="00723B44">
      <w:pPr>
        <w:pStyle w:val="7"/>
      </w:pPr>
      <w:r w:rsidRPr="000B3C4F">
        <w:rPr>
          <w:rFonts w:hint="eastAsia"/>
        </w:rPr>
        <w:t>13-3. ISMS文書体系（ISMS構築・導入に必要な文書と記録）</w:t>
      </w:r>
    </w:p>
    <w:p w14:paraId="1F7DF469" w14:textId="77777777" w:rsidR="000B3C4F" w:rsidRPr="000B3C4F" w:rsidRDefault="000B3C4F" w:rsidP="000B3C4F">
      <w:pPr>
        <w:jc w:val="left"/>
      </w:pPr>
      <w:r w:rsidRPr="000B3C4F">
        <w:rPr>
          <w:rFonts w:hint="eastAsia"/>
        </w:rPr>
        <w:t>ISMS（情報セキュリティマネジメントシステム）の構築や導入に必要な文書と記録の重要性を説明しています。ISMS文書は、組織内で情報セキュリティの有効な管理を実施するための基本的な要素として、対策や手続きが記載されています。</w:t>
      </w:r>
    </w:p>
    <w:p w14:paraId="3E161C16" w14:textId="77777777" w:rsidR="000B3C4F" w:rsidRPr="000B3C4F" w:rsidRDefault="000B3C4F" w:rsidP="000B3C4F">
      <w:pPr>
        <w:jc w:val="left"/>
      </w:pPr>
      <w:r w:rsidRPr="000B3C4F">
        <w:rPr>
          <w:rFonts w:hint="eastAsia"/>
        </w:rPr>
        <w:t>ISMS文書体系には、以下のポイントが含まれます:</w:t>
      </w:r>
    </w:p>
    <w:p w14:paraId="613D8DB9" w14:textId="77777777" w:rsidR="00776C7D" w:rsidRDefault="000B3C4F" w:rsidP="00892C01">
      <w:pPr>
        <w:pStyle w:val="aff4"/>
        <w:numPr>
          <w:ilvl w:val="0"/>
          <w:numId w:val="533"/>
        </w:numPr>
        <w:ind w:firstLineChars="0"/>
      </w:pPr>
      <w:r w:rsidRPr="000B3C4F">
        <w:rPr>
          <w:rFonts w:hint="eastAsia"/>
        </w:rPr>
        <w:t>文書の策定内容とその要点:</w:t>
      </w:r>
    </w:p>
    <w:p w14:paraId="4D5C155C" w14:textId="7DF2A8AA" w:rsidR="000B3C4F" w:rsidRPr="000B3C4F" w:rsidRDefault="000B3C4F" w:rsidP="00776C7D">
      <w:pPr>
        <w:pStyle w:val="ab"/>
        <w:ind w:leftChars="0" w:left="680" w:firstLineChars="0" w:firstLine="0"/>
      </w:pPr>
      <w:r w:rsidRPr="000B3C4F">
        <w:rPr>
          <w:rFonts w:hint="eastAsia"/>
        </w:rPr>
        <w:t>対策基準や実施手順が明確に示され、実施状況の確認が可能。</w:t>
      </w:r>
    </w:p>
    <w:p w14:paraId="76F4BBC5" w14:textId="77777777" w:rsidR="000C1898" w:rsidRDefault="000B3C4F" w:rsidP="00892C01">
      <w:pPr>
        <w:pStyle w:val="aff4"/>
        <w:numPr>
          <w:ilvl w:val="0"/>
          <w:numId w:val="533"/>
        </w:numPr>
        <w:ind w:firstLineChars="0"/>
      </w:pPr>
      <w:r w:rsidRPr="000B3C4F">
        <w:rPr>
          <w:rFonts w:hint="eastAsia"/>
        </w:rPr>
        <w:t>管理策:</w:t>
      </w:r>
    </w:p>
    <w:p w14:paraId="4AA41CF2" w14:textId="1E0D153E" w:rsidR="000B3C4F" w:rsidRPr="000B3C4F" w:rsidRDefault="000B3C4F" w:rsidP="000C1898">
      <w:pPr>
        <w:pStyle w:val="ab"/>
        <w:ind w:leftChars="0" w:left="680" w:firstLineChars="0" w:firstLine="0"/>
      </w:pPr>
      <w:r w:rsidRPr="000B3C4F">
        <w:rPr>
          <w:rFonts w:hint="eastAsia"/>
        </w:rPr>
        <w:t>ISO/IEC 27001の要求事項に基づいた文書作成が推奨され、組織全体でのセキュリティ向上を支援します。</w:t>
      </w:r>
    </w:p>
    <w:p w14:paraId="6C4894A1" w14:textId="77777777" w:rsidR="000B3C4F" w:rsidRPr="000B3C4F" w:rsidRDefault="000B3C4F" w:rsidP="00D53652">
      <w:pPr>
        <w:ind w:firstLineChars="0" w:firstLine="0"/>
        <w:jc w:val="left"/>
      </w:pPr>
    </w:p>
    <w:p w14:paraId="377ADD80" w14:textId="77777777" w:rsidR="000B3C4F" w:rsidRPr="000B3C4F" w:rsidRDefault="000B3C4F" w:rsidP="006114FE">
      <w:pPr>
        <w:pStyle w:val="7"/>
      </w:pPr>
      <w:r w:rsidRPr="000B3C4F">
        <w:rPr>
          <w:rFonts w:hint="eastAsia"/>
        </w:rPr>
        <w:t>13-4. ISO/IEC27001の審査準備と審査内容</w:t>
      </w:r>
    </w:p>
    <w:p w14:paraId="7F903876" w14:textId="77777777" w:rsidR="000B3C4F" w:rsidRPr="000B3C4F" w:rsidRDefault="000B3C4F" w:rsidP="000B3C4F">
      <w:pPr>
        <w:jc w:val="left"/>
      </w:pPr>
      <w:r w:rsidRPr="000B3C4F">
        <w:rPr>
          <w:rFonts w:hint="eastAsia"/>
        </w:rPr>
        <w:t>ISO/IEC 27001認証取得に向けた審査準備や審査の具体的内容について説明しています。主要な内容は以下の通りです。</w:t>
      </w:r>
    </w:p>
    <w:p w14:paraId="69B891C4" w14:textId="77777777" w:rsidR="00E5009E" w:rsidRDefault="000B3C4F" w:rsidP="00892C01">
      <w:pPr>
        <w:pStyle w:val="ab"/>
        <w:numPr>
          <w:ilvl w:val="0"/>
          <w:numId w:val="533"/>
        </w:numPr>
        <w:ind w:leftChars="0" w:firstLineChars="0"/>
        <w:jc w:val="left"/>
      </w:pPr>
      <w:r w:rsidRPr="00E5009E">
        <w:rPr>
          <w:rFonts w:hint="eastAsia"/>
          <w:b/>
          <w:bCs/>
        </w:rPr>
        <w:t>認証機関の選定と申し込み</w:t>
      </w:r>
      <w:r w:rsidRPr="000B3C4F">
        <w:rPr>
          <w:rFonts w:hint="eastAsia"/>
        </w:rPr>
        <w:t>:</w:t>
      </w:r>
    </w:p>
    <w:p w14:paraId="69C951A1" w14:textId="566B340C" w:rsidR="000B3C4F" w:rsidRPr="000B3C4F" w:rsidRDefault="000B3C4F" w:rsidP="00E5009E">
      <w:pPr>
        <w:pStyle w:val="ab"/>
        <w:ind w:leftChars="0" w:left="680" w:firstLineChars="0" w:firstLine="0"/>
        <w:jc w:val="left"/>
      </w:pPr>
      <w:r w:rsidRPr="000B3C4F">
        <w:rPr>
          <w:rFonts w:hint="eastAsia"/>
        </w:rPr>
        <w:t>認証機関は、ISMS-AC（情報マネジメントシステム認定センター）から認定された組織である必要があり、申請には書類や登録料が異なることを事前に確認します。</w:t>
      </w:r>
    </w:p>
    <w:p w14:paraId="728FF486" w14:textId="77777777" w:rsidR="00C86066" w:rsidRDefault="000B3C4F" w:rsidP="00892C01">
      <w:pPr>
        <w:pStyle w:val="ab"/>
        <w:numPr>
          <w:ilvl w:val="0"/>
          <w:numId w:val="533"/>
        </w:numPr>
        <w:ind w:leftChars="0" w:firstLineChars="0"/>
        <w:jc w:val="left"/>
      </w:pPr>
      <w:r w:rsidRPr="00E5009E">
        <w:rPr>
          <w:rFonts w:hint="eastAsia"/>
          <w:b/>
          <w:bCs/>
        </w:rPr>
        <w:t>審査事前準備</w:t>
      </w:r>
      <w:r w:rsidRPr="000B3C4F">
        <w:rPr>
          <w:rFonts w:hint="eastAsia"/>
        </w:rPr>
        <w:t>:</w:t>
      </w:r>
    </w:p>
    <w:p w14:paraId="18363D01" w14:textId="7A56E4AF" w:rsidR="000B3C4F" w:rsidRPr="000B3C4F" w:rsidRDefault="000B3C4F" w:rsidP="00C86066">
      <w:pPr>
        <w:pStyle w:val="ab"/>
        <w:ind w:leftChars="0" w:left="680" w:firstLineChars="0" w:firstLine="0"/>
        <w:jc w:val="left"/>
      </w:pPr>
      <w:r w:rsidRPr="000B3C4F">
        <w:rPr>
          <w:rFonts w:hint="eastAsia"/>
        </w:rPr>
        <w:t>ISMS構築のステップを踏まえて、審査対象の範囲や実施手順の文書化が求められます。</w:t>
      </w:r>
    </w:p>
    <w:p w14:paraId="5C7D4D8E" w14:textId="77777777" w:rsidR="00C86066" w:rsidRDefault="000B3C4F" w:rsidP="00892C01">
      <w:pPr>
        <w:pStyle w:val="ab"/>
        <w:numPr>
          <w:ilvl w:val="0"/>
          <w:numId w:val="533"/>
        </w:numPr>
        <w:ind w:leftChars="0" w:firstLineChars="0"/>
        <w:jc w:val="left"/>
      </w:pPr>
      <w:r w:rsidRPr="00C86066">
        <w:rPr>
          <w:rFonts w:hint="eastAsia"/>
          <w:b/>
          <w:bCs/>
        </w:rPr>
        <w:t>第一段階・第二段階審査</w:t>
      </w:r>
      <w:r w:rsidRPr="000B3C4F">
        <w:rPr>
          <w:rFonts w:hint="eastAsia"/>
        </w:rPr>
        <w:t>:</w:t>
      </w:r>
    </w:p>
    <w:p w14:paraId="67900512" w14:textId="6CFDB7B3" w:rsidR="000B3C4F" w:rsidRPr="000B3C4F" w:rsidRDefault="000B3C4F" w:rsidP="00C86066">
      <w:pPr>
        <w:pStyle w:val="ab"/>
        <w:ind w:leftChars="0" w:left="680" w:firstLineChars="0" w:firstLine="0"/>
        <w:jc w:val="left"/>
      </w:pPr>
      <w:r w:rsidRPr="000B3C4F">
        <w:rPr>
          <w:rFonts w:hint="eastAsia"/>
        </w:rPr>
        <w:t>1次審査は文書レビュー、2次審査は現地での実施状況確認が行われ、適合が確認されると認証書が発行されます。</w:t>
      </w:r>
    </w:p>
    <w:p w14:paraId="65461ADD" w14:textId="77777777" w:rsidR="00C86066" w:rsidRDefault="000B3C4F" w:rsidP="00892C01">
      <w:pPr>
        <w:pStyle w:val="ab"/>
        <w:numPr>
          <w:ilvl w:val="0"/>
          <w:numId w:val="533"/>
        </w:numPr>
        <w:ind w:leftChars="0" w:firstLineChars="0"/>
        <w:jc w:val="left"/>
      </w:pPr>
      <w:r w:rsidRPr="00C86066">
        <w:rPr>
          <w:rFonts w:hint="eastAsia"/>
          <w:b/>
          <w:bCs/>
        </w:rPr>
        <w:t>維持審査・再認証審査</w:t>
      </w:r>
      <w:r w:rsidRPr="000B3C4F">
        <w:rPr>
          <w:rFonts w:hint="eastAsia"/>
        </w:rPr>
        <w:t>:</w:t>
      </w:r>
    </w:p>
    <w:p w14:paraId="1DAA1FC6" w14:textId="3AABA0D7" w:rsidR="000B3C4F" w:rsidRPr="000B3C4F" w:rsidRDefault="000B3C4F" w:rsidP="00C86066">
      <w:pPr>
        <w:pStyle w:val="ab"/>
        <w:ind w:leftChars="0" w:left="680" w:firstLineChars="0" w:firstLine="0"/>
        <w:jc w:val="left"/>
      </w:pPr>
      <w:r w:rsidRPr="000B3C4F">
        <w:rPr>
          <w:rFonts w:hint="eastAsia"/>
        </w:rPr>
        <w:t>年1回以上の維持審査と、3年ごとの再認証審査で、ISMSの有効性が評価されます。</w:t>
      </w:r>
    </w:p>
    <w:p w14:paraId="2291B78A" w14:textId="77777777" w:rsidR="000B3C4F" w:rsidRPr="000B3C4F" w:rsidRDefault="000B3C4F" w:rsidP="000B3C4F">
      <w:pPr>
        <w:jc w:val="left"/>
      </w:pPr>
    </w:p>
    <w:p w14:paraId="4B3ADCFC" w14:textId="77777777" w:rsidR="000B3C4F" w:rsidRPr="000B3C4F" w:rsidRDefault="000B3C4F" w:rsidP="00AE1BE5">
      <w:pPr>
        <w:pStyle w:val="5"/>
      </w:pPr>
      <w:r w:rsidRPr="000B3C4F">
        <w:rPr>
          <w:rFonts w:hint="eastAsia"/>
        </w:rPr>
        <w:t>訴求ポイント</w:t>
      </w:r>
    </w:p>
    <w:p w14:paraId="2C3C7DB3" w14:textId="77777777" w:rsidR="000B3C4F" w:rsidRPr="000B3C4F" w:rsidRDefault="000B3C4F" w:rsidP="00AE1BE5">
      <w:pPr>
        <w:pStyle w:val="aff4"/>
      </w:pPr>
      <w:r w:rsidRPr="000B3C4F">
        <w:rPr>
          <w:rFonts w:hint="eastAsia"/>
        </w:rPr>
        <w:t>章を通した気づき・学び</w:t>
      </w:r>
    </w:p>
    <w:p w14:paraId="27AF00D0" w14:textId="6FA6D6A2" w:rsidR="000B3C4F" w:rsidRPr="000B3C4F" w:rsidRDefault="000B3C4F" w:rsidP="000B3C4F">
      <w:pPr>
        <w:jc w:val="left"/>
      </w:pPr>
      <w:r w:rsidRPr="000B3C4F">
        <w:rPr>
          <w:rFonts w:hint="eastAsia"/>
        </w:rPr>
        <w:t>ISMSを用いる</w:t>
      </w:r>
      <w:r w:rsidR="002C41EF">
        <w:rPr>
          <w:rFonts w:hint="eastAsia"/>
        </w:rPr>
        <w:t>Lv.3</w:t>
      </w:r>
      <w:r w:rsidRPr="000B3C4F">
        <w:rPr>
          <w:rFonts w:hint="eastAsia"/>
        </w:rPr>
        <w:t>網羅的アプローチを実施することで、単にセキュリティ対策を検討するだけではなく、PDCAサイクルによってISMS自体を継続的に改善し、より自社に適した対策を策定・実施できるようになります。</w:t>
      </w:r>
    </w:p>
    <w:p w14:paraId="7FBEFBA8" w14:textId="77777777" w:rsidR="000B3C4F" w:rsidRPr="000B3C4F" w:rsidRDefault="000B3C4F" w:rsidP="000B3C4F">
      <w:pPr>
        <w:jc w:val="left"/>
      </w:pPr>
    </w:p>
    <w:tbl>
      <w:tblPr>
        <w:tblStyle w:val="aa"/>
        <w:tblW w:w="0" w:type="auto"/>
        <w:tblLook w:val="04A0" w:firstRow="1" w:lastRow="0" w:firstColumn="1" w:lastColumn="0" w:noHBand="0" w:noVBand="1"/>
      </w:tblPr>
      <w:tblGrid>
        <w:gridCol w:w="10456"/>
      </w:tblGrid>
      <w:tr w:rsidR="000B3C4F" w:rsidRPr="000B3C4F" w14:paraId="34E40FF6"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15E99" w:themeFill="text2" w:themeFillTint="BF"/>
            <w:hideMark/>
          </w:tcPr>
          <w:p w14:paraId="5CC962E7" w14:textId="77777777" w:rsidR="000B3C4F" w:rsidRPr="000B3C4F" w:rsidRDefault="000B3C4F" w:rsidP="00AE1BE5">
            <w:pPr>
              <w:pStyle w:val="aff0"/>
            </w:pPr>
            <w:r w:rsidRPr="000B3C4F">
              <w:rPr>
                <w:rFonts w:hint="eastAsia"/>
              </w:rPr>
              <w:t>認識していただきたい実施概要</w:t>
            </w:r>
          </w:p>
        </w:tc>
      </w:tr>
      <w:tr w:rsidR="000B3C4F" w:rsidRPr="000B3C4F" w14:paraId="783F9F85" w14:textId="77777777" w:rsidTr="000B3C4F">
        <w:trPr>
          <w:trHeight w:val="436"/>
        </w:trPr>
        <w:tc>
          <w:tcPr>
            <w:tcW w:w="10456" w:type="dxa"/>
            <w:tcBorders>
              <w:top w:val="single" w:sz="4" w:space="0" w:color="auto"/>
              <w:left w:val="single" w:sz="4" w:space="0" w:color="auto"/>
              <w:bottom w:val="single" w:sz="4" w:space="0" w:color="auto"/>
              <w:right w:val="single" w:sz="4" w:space="0" w:color="auto"/>
            </w:tcBorders>
            <w:hideMark/>
          </w:tcPr>
          <w:p w14:paraId="2C451441" w14:textId="6826242D" w:rsidR="000B3C4F" w:rsidRPr="000B3C4F" w:rsidRDefault="000B3C4F" w:rsidP="00892C01">
            <w:pPr>
              <w:pStyle w:val="afff6"/>
              <w:numPr>
                <w:ilvl w:val="0"/>
                <w:numId w:val="680"/>
              </w:numPr>
            </w:pPr>
            <w:r w:rsidRPr="000B3C4F">
              <w:rPr>
                <w:rFonts w:hint="eastAsia"/>
              </w:rPr>
              <w:t>「4.組織の状況」から「10.改善」までの7項目で必要なドキュメントの作成手順を理解すること</w:t>
            </w:r>
            <w:r w:rsidR="0073373F">
              <w:rPr>
                <w:rFonts w:hint="eastAsia"/>
              </w:rPr>
              <w:t>。</w:t>
            </w:r>
          </w:p>
          <w:p w14:paraId="7126CAD1" w14:textId="1A46C49E" w:rsidR="000B3C4F" w:rsidRPr="000B3C4F" w:rsidRDefault="000B3C4F" w:rsidP="00892C01">
            <w:pPr>
              <w:pStyle w:val="afff6"/>
              <w:numPr>
                <w:ilvl w:val="0"/>
                <w:numId w:val="680"/>
              </w:numPr>
            </w:pPr>
            <w:r w:rsidRPr="000B3C4F">
              <w:rPr>
                <w:rFonts w:hint="eastAsia"/>
              </w:rPr>
              <w:t>ISMSマネジメントプロセスを取り込み、PDCAサイクルを回すこと</w:t>
            </w:r>
            <w:r w:rsidR="0073373F">
              <w:rPr>
                <w:rFonts w:hint="eastAsia"/>
              </w:rPr>
              <w:t>。</w:t>
            </w:r>
          </w:p>
        </w:tc>
      </w:tr>
    </w:tbl>
    <w:p w14:paraId="3BD7AB3A" w14:textId="77777777" w:rsidR="000B3C4F" w:rsidRPr="000B3C4F" w:rsidRDefault="000B3C4F" w:rsidP="000B3C4F">
      <w:pPr>
        <w:jc w:val="left"/>
      </w:pPr>
    </w:p>
    <w:tbl>
      <w:tblPr>
        <w:tblStyle w:val="aa"/>
        <w:tblW w:w="0" w:type="auto"/>
        <w:tblLook w:val="04A0" w:firstRow="1" w:lastRow="0" w:firstColumn="1" w:lastColumn="0" w:noHBand="0" w:noVBand="1"/>
      </w:tblPr>
      <w:tblGrid>
        <w:gridCol w:w="3823"/>
        <w:gridCol w:w="6633"/>
      </w:tblGrid>
      <w:tr w:rsidR="000B3C4F" w:rsidRPr="000B3C4F" w14:paraId="6C61405A" w14:textId="77777777" w:rsidTr="000B3C4F">
        <w:tc>
          <w:tcPr>
            <w:tcW w:w="10456" w:type="dxa"/>
            <w:gridSpan w:val="2"/>
            <w:tcBorders>
              <w:top w:val="single" w:sz="4" w:space="0" w:color="auto"/>
              <w:left w:val="single" w:sz="4" w:space="0" w:color="auto"/>
              <w:bottom w:val="single" w:sz="4" w:space="0" w:color="auto"/>
              <w:right w:val="single" w:sz="4" w:space="0" w:color="auto"/>
            </w:tcBorders>
            <w:hideMark/>
          </w:tcPr>
          <w:p w14:paraId="5BD097ED" w14:textId="77777777" w:rsidR="000B3C4F" w:rsidRPr="000B3C4F" w:rsidRDefault="000B3C4F" w:rsidP="00601047">
            <w:pPr>
              <w:pStyle w:val="affe"/>
              <w:framePr w:wrap="around"/>
            </w:pPr>
            <w:r w:rsidRPr="000B3C4F">
              <w:rPr>
                <w:rFonts w:hint="eastAsia"/>
              </w:rPr>
              <w:t>詳細理解のため参考となる文献（参考文献）</w:t>
            </w:r>
          </w:p>
        </w:tc>
      </w:tr>
      <w:tr w:rsidR="000B3C4F" w:rsidRPr="000B3C4F" w14:paraId="5CE4BC3B" w14:textId="77777777" w:rsidTr="000B3C4F">
        <w:tc>
          <w:tcPr>
            <w:tcW w:w="3823"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69EEB40E" w14:textId="77777777" w:rsidR="000B3C4F" w:rsidRPr="000B3C4F" w:rsidRDefault="000B3C4F" w:rsidP="00601047">
            <w:pPr>
              <w:pStyle w:val="affe"/>
              <w:framePr w:wrap="around"/>
            </w:pPr>
            <w:r w:rsidRPr="000B3C4F">
              <w:rPr>
                <w:rFonts w:hint="eastAsia"/>
              </w:rPr>
              <w:t>ISO/IEC 27001:2022</w:t>
            </w:r>
          </w:p>
        </w:tc>
        <w:tc>
          <w:tcPr>
            <w:tcW w:w="6633" w:type="dxa"/>
            <w:tcBorders>
              <w:top w:val="single" w:sz="4" w:space="0" w:color="auto"/>
              <w:left w:val="single" w:sz="4" w:space="0" w:color="auto"/>
              <w:bottom w:val="single" w:sz="4" w:space="0" w:color="auto"/>
              <w:right w:val="single" w:sz="4" w:space="0" w:color="auto"/>
            </w:tcBorders>
            <w:hideMark/>
          </w:tcPr>
          <w:p w14:paraId="057E6491" w14:textId="77777777" w:rsidR="000B3C4F" w:rsidRPr="000B3C4F" w:rsidRDefault="000B3C4F" w:rsidP="00601047">
            <w:pPr>
              <w:pStyle w:val="affe"/>
              <w:framePr w:wrap="around"/>
            </w:pPr>
            <w:r w:rsidRPr="000B3C4F">
              <w:rPr>
                <w:rFonts w:hint="eastAsia"/>
              </w:rPr>
              <w:t>https://www.iso.org/standard/27001</w:t>
            </w:r>
          </w:p>
        </w:tc>
      </w:tr>
      <w:tr w:rsidR="000B3C4F" w:rsidRPr="000B3C4F" w14:paraId="33EBBE58" w14:textId="77777777" w:rsidTr="000B3C4F">
        <w:tc>
          <w:tcPr>
            <w:tcW w:w="3823"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4E160E0E" w14:textId="77777777" w:rsidR="000B3C4F" w:rsidRPr="000B3C4F" w:rsidRDefault="000B3C4F" w:rsidP="00601047">
            <w:pPr>
              <w:pStyle w:val="affe"/>
              <w:framePr w:wrap="around"/>
            </w:pPr>
            <w:r w:rsidRPr="000B3C4F">
              <w:rPr>
                <w:rFonts w:hint="eastAsia"/>
              </w:rPr>
              <w:t>ISO/IEC 27002:2022</w:t>
            </w:r>
          </w:p>
        </w:tc>
        <w:tc>
          <w:tcPr>
            <w:tcW w:w="6633" w:type="dxa"/>
            <w:tcBorders>
              <w:top w:val="single" w:sz="4" w:space="0" w:color="auto"/>
              <w:left w:val="single" w:sz="4" w:space="0" w:color="auto"/>
              <w:bottom w:val="single" w:sz="4" w:space="0" w:color="auto"/>
              <w:right w:val="single" w:sz="4" w:space="0" w:color="auto"/>
            </w:tcBorders>
            <w:hideMark/>
          </w:tcPr>
          <w:p w14:paraId="3F261B22" w14:textId="77777777" w:rsidR="000B3C4F" w:rsidRPr="000B3C4F" w:rsidRDefault="000B3C4F" w:rsidP="00601047">
            <w:pPr>
              <w:pStyle w:val="affe"/>
              <w:framePr w:wrap="around"/>
            </w:pPr>
            <w:r w:rsidRPr="000B3C4F">
              <w:rPr>
                <w:rFonts w:hint="eastAsia"/>
              </w:rPr>
              <w:t>https://www.iso.org/standard/75652.html</w:t>
            </w:r>
          </w:p>
        </w:tc>
      </w:tr>
      <w:tr w:rsidR="000B3C4F" w:rsidRPr="000B3C4F" w14:paraId="12C561EE" w14:textId="77777777" w:rsidTr="000B3C4F">
        <w:tc>
          <w:tcPr>
            <w:tcW w:w="3823"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75F20B62" w14:textId="77777777" w:rsidR="000B3C4F" w:rsidRPr="000B3C4F" w:rsidRDefault="000B3C4F" w:rsidP="00601047">
            <w:pPr>
              <w:pStyle w:val="affe"/>
              <w:framePr w:wrap="around"/>
              <w:rPr>
                <w:lang w:eastAsia="zh-TW"/>
              </w:rPr>
            </w:pPr>
            <w:r w:rsidRPr="000B3C4F">
              <w:rPr>
                <w:rFonts w:hint="eastAsia"/>
                <w:lang w:eastAsia="zh-TW"/>
              </w:rPr>
              <w:t>ISMS適合性評価制度</w:t>
            </w:r>
          </w:p>
        </w:tc>
        <w:tc>
          <w:tcPr>
            <w:tcW w:w="6633" w:type="dxa"/>
            <w:tcBorders>
              <w:top w:val="single" w:sz="4" w:space="0" w:color="auto"/>
              <w:left w:val="single" w:sz="4" w:space="0" w:color="auto"/>
              <w:bottom w:val="single" w:sz="4" w:space="0" w:color="auto"/>
              <w:right w:val="single" w:sz="4" w:space="0" w:color="auto"/>
            </w:tcBorders>
            <w:hideMark/>
          </w:tcPr>
          <w:p w14:paraId="61ABB180" w14:textId="77777777" w:rsidR="000B3C4F" w:rsidRPr="000B3C4F" w:rsidRDefault="000B3C4F" w:rsidP="00601047">
            <w:pPr>
              <w:pStyle w:val="affe"/>
              <w:framePr w:wrap="around"/>
            </w:pPr>
            <w:r w:rsidRPr="000B3C4F">
              <w:rPr>
                <w:rFonts w:hint="eastAsia"/>
              </w:rPr>
              <w:t>https://isms.jp/isms.html</w:t>
            </w:r>
          </w:p>
        </w:tc>
      </w:tr>
    </w:tbl>
    <w:p w14:paraId="394AA68D" w14:textId="374C2AE2" w:rsidR="000B3C4F" w:rsidRPr="000B3C4F" w:rsidRDefault="000B3C4F" w:rsidP="00D53652">
      <w:pPr>
        <w:ind w:firstLineChars="0" w:firstLine="0"/>
        <w:jc w:val="left"/>
      </w:pPr>
    </w:p>
    <w:p w14:paraId="7FE446CF" w14:textId="77777777" w:rsidR="000B3C4F" w:rsidRPr="000B3C4F" w:rsidRDefault="000B3C4F" w:rsidP="002A6987">
      <w:pPr>
        <w:pStyle w:val="3"/>
      </w:pPr>
      <w:bookmarkStart w:id="2026" w:name="_Toc188349181"/>
      <w:r w:rsidRPr="000B3C4F">
        <w:rPr>
          <w:rFonts w:hint="eastAsia"/>
        </w:rPr>
        <w:t>第14章. ISMSの管理策</w:t>
      </w:r>
      <w:bookmarkEnd w:id="2026"/>
    </w:p>
    <w:p w14:paraId="737D805C" w14:textId="77777777" w:rsidR="000B3C4F" w:rsidRPr="000B3C4F" w:rsidRDefault="000B3C4F" w:rsidP="00AE1BE5">
      <w:pPr>
        <w:pStyle w:val="aff4"/>
      </w:pPr>
      <w:r w:rsidRPr="000B3C4F">
        <w:rPr>
          <w:rFonts w:hint="eastAsia"/>
        </w:rPr>
        <w:t>14-1. 管理策の分類と構成</w:t>
      </w:r>
    </w:p>
    <w:p w14:paraId="30B251B8" w14:textId="77777777" w:rsidR="000B3C4F" w:rsidRPr="000B3C4F" w:rsidRDefault="000B3C4F" w:rsidP="000B3C4F">
      <w:pPr>
        <w:jc w:val="left"/>
        <w:rPr>
          <w:b/>
          <w:bCs/>
        </w:rPr>
      </w:pPr>
    </w:p>
    <w:tbl>
      <w:tblPr>
        <w:tblStyle w:val="aa"/>
        <w:tblW w:w="0" w:type="auto"/>
        <w:tblLook w:val="04A0" w:firstRow="1" w:lastRow="0" w:firstColumn="1" w:lastColumn="0" w:noHBand="0" w:noVBand="1"/>
      </w:tblPr>
      <w:tblGrid>
        <w:gridCol w:w="10456"/>
      </w:tblGrid>
      <w:tr w:rsidR="000B3C4F" w:rsidRPr="000B3C4F" w14:paraId="46430790" w14:textId="77777777" w:rsidTr="000B3C4F">
        <w:trPr>
          <w:trHeight w:val="449"/>
        </w:trPr>
        <w:tc>
          <w:tcPr>
            <w:tcW w:w="10456" w:type="dxa"/>
            <w:tcBorders>
              <w:top w:val="single" w:sz="4" w:space="0" w:color="auto"/>
              <w:left w:val="single" w:sz="4" w:space="0" w:color="auto"/>
              <w:bottom w:val="single" w:sz="4" w:space="0" w:color="auto"/>
              <w:right w:val="single" w:sz="4" w:space="0" w:color="auto"/>
            </w:tcBorders>
            <w:shd w:val="clear" w:color="auto" w:fill="215E99"/>
            <w:hideMark/>
          </w:tcPr>
          <w:p w14:paraId="43F5C2E8" w14:textId="77777777" w:rsidR="000B3C4F" w:rsidRPr="000B3C4F" w:rsidRDefault="000B3C4F" w:rsidP="00AE1BE5">
            <w:pPr>
              <w:pStyle w:val="aff0"/>
            </w:pPr>
            <w:r w:rsidRPr="000B3C4F">
              <w:rPr>
                <w:rFonts w:hint="eastAsia"/>
              </w:rPr>
              <w:t>章の目的</w:t>
            </w:r>
          </w:p>
        </w:tc>
      </w:tr>
      <w:tr w:rsidR="000B3C4F" w:rsidRPr="000B3C4F" w14:paraId="70A8F660" w14:textId="77777777" w:rsidTr="000B3C4F">
        <w:trPr>
          <w:trHeight w:val="504"/>
        </w:trPr>
        <w:tc>
          <w:tcPr>
            <w:tcW w:w="10456" w:type="dxa"/>
            <w:tcBorders>
              <w:top w:val="single" w:sz="4" w:space="0" w:color="auto"/>
              <w:left w:val="single" w:sz="4" w:space="0" w:color="auto"/>
              <w:bottom w:val="single" w:sz="4" w:space="0" w:color="auto"/>
              <w:right w:val="single" w:sz="4" w:space="0" w:color="auto"/>
            </w:tcBorders>
            <w:hideMark/>
          </w:tcPr>
          <w:p w14:paraId="1485EB84" w14:textId="77777777" w:rsidR="000B3C4F" w:rsidRPr="000B3C4F" w:rsidRDefault="000B3C4F" w:rsidP="00AE1BE5">
            <w:pPr>
              <w:pStyle w:val="afff6"/>
            </w:pPr>
            <w:r w:rsidRPr="000B3C4F">
              <w:rPr>
                <w:rFonts w:hint="eastAsia"/>
              </w:rPr>
              <w:t>第14章では、ISO/IEC 27002における管理策の分類と構成について理解することを目的とします。</w:t>
            </w:r>
          </w:p>
        </w:tc>
      </w:tr>
      <w:tr w:rsidR="000B3C4F" w:rsidRPr="000B3C4F" w14:paraId="3E558C89" w14:textId="77777777" w:rsidTr="000B3C4F">
        <w:trPr>
          <w:trHeight w:val="449"/>
        </w:trPr>
        <w:tc>
          <w:tcPr>
            <w:tcW w:w="10456" w:type="dxa"/>
            <w:tcBorders>
              <w:top w:val="single" w:sz="4" w:space="0" w:color="auto"/>
              <w:left w:val="single" w:sz="4" w:space="0" w:color="auto"/>
              <w:bottom w:val="single" w:sz="4" w:space="0" w:color="auto"/>
              <w:right w:val="single" w:sz="4" w:space="0" w:color="auto"/>
            </w:tcBorders>
            <w:shd w:val="clear" w:color="auto" w:fill="215E99"/>
            <w:hideMark/>
          </w:tcPr>
          <w:p w14:paraId="1D00AF66" w14:textId="77777777" w:rsidR="000B3C4F" w:rsidRPr="000B3C4F" w:rsidRDefault="000B3C4F" w:rsidP="00AE1BE5">
            <w:pPr>
              <w:pStyle w:val="aff0"/>
            </w:pPr>
            <w:r w:rsidRPr="000B3C4F">
              <w:rPr>
                <w:rFonts w:hint="eastAsia"/>
              </w:rPr>
              <w:t>主な達成目標</w:t>
            </w:r>
          </w:p>
        </w:tc>
      </w:tr>
      <w:tr w:rsidR="000B3C4F" w:rsidRPr="000B3C4F" w14:paraId="75711B07" w14:textId="77777777" w:rsidTr="000B3C4F">
        <w:trPr>
          <w:trHeight w:val="56"/>
        </w:trPr>
        <w:tc>
          <w:tcPr>
            <w:tcW w:w="10456" w:type="dxa"/>
            <w:tcBorders>
              <w:top w:val="single" w:sz="4" w:space="0" w:color="auto"/>
              <w:left w:val="single" w:sz="4" w:space="0" w:color="auto"/>
              <w:bottom w:val="single" w:sz="4" w:space="0" w:color="auto"/>
              <w:right w:val="single" w:sz="4" w:space="0" w:color="auto"/>
            </w:tcBorders>
            <w:hideMark/>
          </w:tcPr>
          <w:p w14:paraId="72FD2B40" w14:textId="77777777" w:rsidR="000B3C4F" w:rsidRPr="000B3C4F" w:rsidRDefault="000B3C4F" w:rsidP="00892C01">
            <w:pPr>
              <w:pStyle w:val="afff6"/>
              <w:numPr>
                <w:ilvl w:val="0"/>
                <w:numId w:val="532"/>
              </w:numPr>
            </w:pPr>
            <w:r w:rsidRPr="000B3C4F">
              <w:rPr>
                <w:rFonts w:hint="eastAsia"/>
              </w:rPr>
              <w:t>ISMSの管理策について、テーマと属性という観点を学んだ上で管理策の構成を理解すること</w:t>
            </w:r>
          </w:p>
        </w:tc>
      </w:tr>
    </w:tbl>
    <w:p w14:paraId="0F26C139" w14:textId="77777777" w:rsidR="000B3C4F" w:rsidRPr="000B3C4F" w:rsidRDefault="000B3C4F" w:rsidP="000B3C4F">
      <w:pPr>
        <w:jc w:val="left"/>
      </w:pPr>
    </w:p>
    <w:tbl>
      <w:tblPr>
        <w:tblStyle w:val="aa"/>
        <w:tblW w:w="0" w:type="auto"/>
        <w:tblLook w:val="04A0" w:firstRow="1" w:lastRow="0" w:firstColumn="1" w:lastColumn="0" w:noHBand="0" w:noVBand="1"/>
      </w:tblPr>
      <w:tblGrid>
        <w:gridCol w:w="10456"/>
      </w:tblGrid>
      <w:tr w:rsidR="000B3C4F" w:rsidRPr="000B3C4F" w14:paraId="6EC94070"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5CCF6DEA" w14:textId="77777777" w:rsidR="000B3C4F" w:rsidRPr="000B3C4F" w:rsidRDefault="000B3C4F" w:rsidP="001564AB">
            <w:pPr>
              <w:pStyle w:val="afff8"/>
            </w:pPr>
            <w:r w:rsidRPr="000B3C4F">
              <w:rPr>
                <w:rFonts w:hint="eastAsia"/>
              </w:rPr>
              <w:t>主なキーワード</w:t>
            </w:r>
          </w:p>
          <w:p w14:paraId="1CB88B6B" w14:textId="77777777" w:rsidR="000B3C4F" w:rsidRPr="000B3C4F" w:rsidRDefault="000B3C4F" w:rsidP="001564AB">
            <w:pPr>
              <w:pStyle w:val="afff6"/>
            </w:pPr>
            <w:r w:rsidRPr="000B3C4F">
              <w:rPr>
                <w:rFonts w:hint="eastAsia"/>
              </w:rPr>
              <w:t>管理策、ISO/IEC 27002</w:t>
            </w:r>
          </w:p>
        </w:tc>
      </w:tr>
    </w:tbl>
    <w:p w14:paraId="39BA0E36" w14:textId="77777777" w:rsidR="000B3C4F" w:rsidRPr="000B3C4F" w:rsidRDefault="000B3C4F" w:rsidP="000B3C4F">
      <w:pPr>
        <w:jc w:val="left"/>
      </w:pPr>
    </w:p>
    <w:p w14:paraId="31BFFB78" w14:textId="77777777" w:rsidR="000B3C4F" w:rsidRPr="000B3C4F" w:rsidRDefault="000B3C4F" w:rsidP="001564AB">
      <w:pPr>
        <w:pStyle w:val="5"/>
      </w:pPr>
      <w:r w:rsidRPr="000B3C4F">
        <w:rPr>
          <w:rFonts w:hint="eastAsia"/>
        </w:rPr>
        <w:t>要旨</w:t>
      </w:r>
    </w:p>
    <w:p w14:paraId="2D1EF9DF" w14:textId="77777777" w:rsidR="000B3C4F" w:rsidRPr="000B3C4F" w:rsidRDefault="000B3C4F" w:rsidP="000B3C4F">
      <w:pPr>
        <w:jc w:val="left"/>
      </w:pPr>
    </w:p>
    <w:p w14:paraId="18649A3C" w14:textId="77777777" w:rsidR="000B3C4F" w:rsidRPr="000B3C4F" w:rsidRDefault="000B3C4F" w:rsidP="001564AB">
      <w:pPr>
        <w:pStyle w:val="61"/>
      </w:pPr>
      <w:r w:rsidRPr="000B3C4F">
        <w:rPr>
          <w:rFonts w:hint="eastAsia"/>
        </w:rPr>
        <w:t>14章の全体概要</w:t>
      </w:r>
    </w:p>
    <w:p w14:paraId="667DA871" w14:textId="4B779C1C" w:rsidR="000B3C4F" w:rsidRPr="000B3C4F" w:rsidRDefault="000B3C4F" w:rsidP="000B3C4F">
      <w:pPr>
        <w:jc w:val="left"/>
      </w:pPr>
      <w:r w:rsidRPr="000B3C4F">
        <w:rPr>
          <w:rFonts w:hint="eastAsia"/>
        </w:rPr>
        <w:t>14章では、ISO/IEC 27002に基づく</w:t>
      </w:r>
      <w:bookmarkStart w:id="2027" w:name="■ISMS27ー14"/>
      <w:r w:rsidR="00A46DC1">
        <w:fldChar w:fldCharType="begin"/>
      </w:r>
      <w:r w:rsidR="00A46DC1">
        <w:rPr>
          <w:rFonts w:hint="eastAsia"/>
        </w:rPr>
        <w:instrText xml:space="preserve">HYPERLINK </w:instrText>
      </w:r>
      <w:r w:rsidR="00A46DC1">
        <w:instrText xml:space="preserve"> \l "</w:instrText>
      </w:r>
      <w:r w:rsidR="00A46DC1">
        <w:rPr>
          <w:rFonts w:hint="eastAsia"/>
        </w:rPr>
        <w:instrText>■</w:instrText>
      </w:r>
      <w:r w:rsidR="00A46DC1">
        <w:instrText>ISMS"</w:instrText>
      </w:r>
      <w:r w:rsidR="00A46DC1">
        <w:fldChar w:fldCharType="separate"/>
      </w:r>
      <w:r w:rsidRPr="00A46DC1">
        <w:rPr>
          <w:rStyle w:val="a7"/>
          <w:rFonts w:hint="eastAsia"/>
        </w:rPr>
        <w:t>ISMS</w:t>
      </w:r>
      <w:bookmarkEnd w:id="2027"/>
      <w:r w:rsidR="00A46DC1">
        <w:fldChar w:fldCharType="end"/>
      </w:r>
      <w:r w:rsidRPr="000B3C4F">
        <w:rPr>
          <w:rFonts w:hint="eastAsia"/>
        </w:rPr>
        <w:t>の管理策について説明しています。企業は、組織的・人的・物理的・技術的な4つのカテゴリに分類された93項目の管理策から、自社のリスクに応じた適切な管理策を選び、対策基準として導入する必要があります。また、各管理策には目的と属性が追加され、リスクの予防・検知・是正などの観点から策定が求められます。2022年版の改訂により、管理策の項目数と内容が見直され、組織に適した情報セキュリティ対策の選定と実施が重要視されています。</w:t>
      </w:r>
    </w:p>
    <w:p w14:paraId="7DB3DD2D" w14:textId="77777777" w:rsidR="000B3C4F" w:rsidRPr="000B3C4F" w:rsidRDefault="000B3C4F" w:rsidP="000B3C4F">
      <w:pPr>
        <w:jc w:val="left"/>
      </w:pPr>
    </w:p>
    <w:p w14:paraId="7838F74A" w14:textId="77777777" w:rsidR="000B3C4F" w:rsidRPr="000B3C4F" w:rsidRDefault="000B3C4F" w:rsidP="001564AB">
      <w:pPr>
        <w:pStyle w:val="7"/>
      </w:pPr>
      <w:r w:rsidRPr="000B3C4F">
        <w:rPr>
          <w:rFonts w:hint="eastAsia"/>
        </w:rPr>
        <w:t>14-1. 管理策の分類と構成</w:t>
      </w:r>
    </w:p>
    <w:p w14:paraId="3C73BA1C" w14:textId="77777777" w:rsidR="000B3C4F" w:rsidRPr="000B3C4F" w:rsidRDefault="000B3C4F" w:rsidP="001564AB">
      <w:pPr>
        <w:pStyle w:val="aff4"/>
      </w:pPr>
      <w:r w:rsidRPr="000B3C4F">
        <w:rPr>
          <w:rFonts w:hint="eastAsia"/>
        </w:rPr>
        <w:t>管理策：ISO/IEC 27002</w:t>
      </w:r>
    </w:p>
    <w:p w14:paraId="3EB79120" w14:textId="77777777" w:rsidR="000B3C4F" w:rsidRPr="000B3C4F" w:rsidRDefault="000B3C4F" w:rsidP="000B3C4F">
      <w:pPr>
        <w:jc w:val="left"/>
      </w:pPr>
      <w:r w:rsidRPr="000B3C4F">
        <w:rPr>
          <w:rFonts w:hint="eastAsia"/>
        </w:rPr>
        <w:t>管理策の数は、2013年版では14分野114項目でしたが、2022年版ではいくつかが統合されて82項目になり、新しく11項目が追加され、合計で93項目となりました。2022年版では、この93の管理策が「組織的管理策」「人的管理策」「物理的管理策」「技術的管理策」の4つのカテゴリに分類されています。また、「属性（attribute）」という新しい概念が導入されました。この属性という概念が導入されたことで、管理策のフィルタリング、並び替え、提示がしやすくなりました。ISMSを構築する際には、これらの管理策から、自社にあったものを選択し、対策基準として採用します。</w:t>
      </w:r>
    </w:p>
    <w:p w14:paraId="7F95AF08" w14:textId="1F9D6ECD" w:rsidR="000B3C4F" w:rsidRPr="000B3C4F" w:rsidRDefault="000B3C4F" w:rsidP="00DF5CDF">
      <w:pPr>
        <w:jc w:val="left"/>
        <w:rPr>
          <w:b/>
          <w:bCs/>
        </w:rPr>
      </w:pPr>
      <w:r w:rsidRPr="000B3C4F">
        <w:rPr>
          <w:rFonts w:hint="eastAsia"/>
          <w:b/>
          <w:bCs/>
          <w:noProof/>
        </w:rPr>
        <w:drawing>
          <wp:anchor distT="0" distB="0" distL="114300" distR="114300" simplePos="0" relativeHeight="251656493" behindDoc="0" locked="0" layoutInCell="1" allowOverlap="1" wp14:anchorId="568050AD" wp14:editId="690D0CE2">
            <wp:simplePos x="0" y="0"/>
            <wp:positionH relativeFrom="column">
              <wp:posOffset>770890</wp:posOffset>
            </wp:positionH>
            <wp:positionV relativeFrom="paragraph">
              <wp:posOffset>60325</wp:posOffset>
            </wp:positionV>
            <wp:extent cx="5338445" cy="4084955"/>
            <wp:effectExtent l="0" t="0" r="0" b="0"/>
            <wp:wrapTopAndBottom/>
            <wp:docPr id="1605249384" name="図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4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38445" cy="4084955"/>
                    </a:xfrm>
                    <a:prstGeom prst="rect">
                      <a:avLst/>
                    </a:prstGeom>
                    <a:noFill/>
                  </pic:spPr>
                </pic:pic>
              </a:graphicData>
            </a:graphic>
            <wp14:sizeRelH relativeFrom="margin">
              <wp14:pctWidth>0</wp14:pctWidth>
            </wp14:sizeRelH>
            <wp14:sizeRelV relativeFrom="margin">
              <wp14:pctHeight>0</wp14:pctHeight>
            </wp14:sizeRelV>
          </wp:anchor>
        </w:drawing>
      </w:r>
    </w:p>
    <w:p w14:paraId="2C68C6C9" w14:textId="77777777" w:rsidR="000B3C4F" w:rsidRPr="000B3C4F" w:rsidRDefault="000B3C4F" w:rsidP="000B3C4F">
      <w:pPr>
        <w:jc w:val="left"/>
      </w:pPr>
      <w:r w:rsidRPr="000B3C4F">
        <w:rPr>
          <w:rFonts w:hint="eastAsia"/>
        </w:rPr>
        <w:t>管理策のテーマと属性について説明しています。</w:t>
      </w:r>
    </w:p>
    <w:p w14:paraId="4A9ED0AE" w14:textId="77777777" w:rsidR="000B3C4F" w:rsidRPr="000B3C4F" w:rsidRDefault="000B3C4F" w:rsidP="000B3C4F">
      <w:pPr>
        <w:jc w:val="left"/>
      </w:pPr>
      <w:r w:rsidRPr="000B3C4F">
        <w:rPr>
          <w:rFonts w:hint="eastAsia"/>
        </w:rPr>
        <w:t>テーマとは、ISO/IEC 27002の箇条5～8に示される4種の管理策での分類（組織的・人的・物理的・技術的）のことです。</w:t>
      </w:r>
    </w:p>
    <w:p w14:paraId="49B87DE0" w14:textId="6AA19C1D" w:rsidR="000B3C4F" w:rsidRPr="000B3C4F" w:rsidRDefault="00DF5CDF" w:rsidP="000B3C4F">
      <w:pPr>
        <w:jc w:val="left"/>
      </w:pPr>
      <w:r w:rsidRPr="000B3C4F">
        <w:rPr>
          <w:rFonts w:hint="eastAsia"/>
          <w:noProof/>
        </w:rPr>
        <w:drawing>
          <wp:anchor distT="0" distB="0" distL="114300" distR="114300" simplePos="0" relativeHeight="251656494" behindDoc="0" locked="0" layoutInCell="1" allowOverlap="1" wp14:anchorId="0F44D18D" wp14:editId="34B431C3">
            <wp:simplePos x="0" y="0"/>
            <wp:positionH relativeFrom="column">
              <wp:posOffset>532765</wp:posOffset>
            </wp:positionH>
            <wp:positionV relativeFrom="paragraph">
              <wp:posOffset>770255</wp:posOffset>
            </wp:positionV>
            <wp:extent cx="5581015" cy="2465070"/>
            <wp:effectExtent l="0" t="0" r="635" b="0"/>
            <wp:wrapTopAndBottom/>
            <wp:docPr id="1303662362" name="図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4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581015" cy="2465070"/>
                    </a:xfrm>
                    <a:prstGeom prst="rect">
                      <a:avLst/>
                    </a:prstGeom>
                    <a:noFill/>
                  </pic:spPr>
                </pic:pic>
              </a:graphicData>
            </a:graphic>
            <wp14:sizeRelH relativeFrom="margin">
              <wp14:pctWidth>0</wp14:pctWidth>
            </wp14:sizeRelH>
            <wp14:sizeRelV relativeFrom="margin">
              <wp14:pctHeight>0</wp14:pctHeight>
            </wp14:sizeRelV>
          </wp:anchor>
        </w:drawing>
      </w:r>
      <w:r w:rsidR="000B3C4F" w:rsidRPr="000B3C4F">
        <w:rPr>
          <w:rFonts w:hint="eastAsia"/>
        </w:rPr>
        <w:t>属性とは、テーマとは別の視点で、より細かに管理策を見るためのものです。各管理策に属性が付与されたことにより、検索性が向上し、管理策のフィルタリング、並び替え、提示がしやすくなりました。</w:t>
      </w:r>
    </w:p>
    <w:p w14:paraId="0ACA1788" w14:textId="54EEE1F8" w:rsidR="00DF5CDF" w:rsidRDefault="006B0CF8" w:rsidP="000B3C4F">
      <w:pPr>
        <w:jc w:val="left"/>
      </w:pPr>
      <w:r w:rsidRPr="000B3C4F">
        <w:rPr>
          <w:rFonts w:hint="eastAsia"/>
          <w:noProof/>
        </w:rPr>
        <mc:AlternateContent>
          <mc:Choice Requires="wps">
            <w:drawing>
              <wp:anchor distT="0" distB="0" distL="114300" distR="114300" simplePos="0" relativeHeight="251656496" behindDoc="0" locked="0" layoutInCell="1" allowOverlap="1" wp14:anchorId="13A3D591" wp14:editId="3138C295">
                <wp:simplePos x="0" y="0"/>
                <wp:positionH relativeFrom="margin">
                  <wp:posOffset>516890</wp:posOffset>
                </wp:positionH>
                <wp:positionV relativeFrom="paragraph">
                  <wp:posOffset>2473960</wp:posOffset>
                </wp:positionV>
                <wp:extent cx="5612130" cy="345440"/>
                <wp:effectExtent l="0" t="0" r="0" b="0"/>
                <wp:wrapNone/>
                <wp:docPr id="1199289000" name="テキスト ボックス 298"/>
                <wp:cNvGraphicFramePr/>
                <a:graphic xmlns:a="http://schemas.openxmlformats.org/drawingml/2006/main">
                  <a:graphicData uri="http://schemas.microsoft.com/office/word/2010/wordprocessingShape">
                    <wps:wsp>
                      <wps:cNvSpPr txBox="1"/>
                      <wps:spPr>
                        <a:xfrm>
                          <a:off x="0" y="0"/>
                          <a:ext cx="5612130" cy="345440"/>
                        </a:xfrm>
                        <a:prstGeom prst="rect">
                          <a:avLst/>
                        </a:prstGeom>
                        <a:noFill/>
                      </wps:spPr>
                      <wps:txbx>
                        <w:txbxContent>
                          <w:p w14:paraId="370E4BA6" w14:textId="343DF0CA" w:rsidR="000B3C4F" w:rsidRDefault="000B3C4F" w:rsidP="006B0CF8">
                            <w:pPr>
                              <w:pStyle w:val="aff2"/>
                            </w:pPr>
                            <w:r>
                              <w:rPr>
                                <w:rFonts w:hint="eastAsia"/>
                              </w:rPr>
                              <w:t>図11</w:t>
                            </w:r>
                            <w:r w:rsidR="00BB399A">
                              <w:rPr>
                                <w:rFonts w:hint="eastAsia"/>
                              </w:rPr>
                              <w:t>2</w:t>
                            </w:r>
                            <w:r>
                              <w:rPr>
                                <w:rFonts w:hint="eastAsia"/>
                              </w:rPr>
                              <w:t>. ISO/IEC 27002:2022の概要</w:t>
                            </w:r>
                          </w:p>
                        </w:txbxContent>
                      </wps:txbx>
                      <wps:bodyPr vertOverflow="clip" horzOverflow="clip" wrap="square" rtlCol="0">
                        <a:spAutoFit/>
                      </wps:bodyPr>
                    </wps:wsp>
                  </a:graphicData>
                </a:graphic>
                <wp14:sizeRelH relativeFrom="page">
                  <wp14:pctWidth>0</wp14:pctWidth>
                </wp14:sizeRelH>
                <wp14:sizeRelV relativeFrom="page">
                  <wp14:pctHeight>0</wp14:pctHeight>
                </wp14:sizeRelV>
              </wp:anchor>
            </w:drawing>
          </mc:Choice>
          <mc:Fallback>
            <w:pict>
              <v:shape w14:anchorId="13A3D591" id="テキスト ボックス 298" o:spid="_x0000_s1262" type="#_x0000_t202" style="position:absolute;left:0;text-align:left;margin-left:40.7pt;margin-top:194.8pt;width:441.9pt;height:27.2pt;z-index:25165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" filled="f" stroked="f">
                <v:textbox style="mso-fit-shape-to-text:t">
                  <w:txbxContent>
                    <w:p w14:paraId="370E4BA6" w14:textId="343DF0CA" w:rsidR="000B3C4F" w:rsidRDefault="000B3C4F" w:rsidP="006B0CF8">
                      <w:pPr>
                        <w:pStyle w:val="aff2"/>
                      </w:pPr>
                      <w:r>
                        <w:rPr>
                          <w:rFonts w:hint="eastAsia"/>
                        </w:rPr>
                        <w:t>図11</w:t>
                      </w:r>
                      <w:r w:rsidR="00BB399A">
                        <w:rPr>
                          <w:rFonts w:hint="eastAsia"/>
                        </w:rPr>
                        <w:t>2</w:t>
                      </w:r>
                      <w:r>
                        <w:rPr>
                          <w:rFonts w:hint="eastAsia"/>
                        </w:rPr>
                        <w:t>. ISO/IEC 27002:2022の概要</w:t>
                      </w:r>
                    </w:p>
                  </w:txbxContent>
                </v:textbox>
                <w10:wrap anchorx="margin"/>
              </v:shape>
            </w:pict>
          </mc:Fallback>
        </mc:AlternateContent>
      </w:r>
    </w:p>
    <w:p w14:paraId="45C1CBF9" w14:textId="77777777" w:rsidR="000B3C4F" w:rsidRPr="000B3C4F" w:rsidRDefault="000B3C4F" w:rsidP="000B3C4F">
      <w:pPr>
        <w:jc w:val="left"/>
      </w:pPr>
      <w:r w:rsidRPr="000B3C4F">
        <w:rPr>
          <w:rFonts w:hint="eastAsia"/>
        </w:rPr>
        <w:t>また、情報セキュリティのために必要な管理策を適用宣言書として選定し、対策基準を作成し、その後に実施手順を策定する方法を説明しています。</w:t>
      </w:r>
    </w:p>
    <w:p w14:paraId="1942FA68" w14:textId="77777777" w:rsidR="006918A9" w:rsidRDefault="000B3C4F" w:rsidP="00892C01">
      <w:pPr>
        <w:pStyle w:val="ab"/>
        <w:numPr>
          <w:ilvl w:val="0"/>
          <w:numId w:val="682"/>
        </w:numPr>
        <w:ind w:leftChars="0" w:firstLineChars="0"/>
        <w:jc w:val="left"/>
      </w:pPr>
      <w:r w:rsidRPr="001564AB">
        <w:rPr>
          <w:rFonts w:hint="eastAsia"/>
          <w:b/>
          <w:bCs/>
        </w:rPr>
        <w:t>管理策の決定</w:t>
      </w:r>
      <w:r w:rsidRPr="000B3C4F">
        <w:rPr>
          <w:rFonts w:hint="eastAsia"/>
        </w:rPr>
        <w:t>:</w:t>
      </w:r>
    </w:p>
    <w:bookmarkStart w:id="2028" w:name="■リスクアセスメント27ー14"/>
    <w:p w14:paraId="3A784716" w14:textId="1E1544E0" w:rsidR="000B3C4F" w:rsidRPr="000B3C4F" w:rsidRDefault="002E7BF5" w:rsidP="006918A9">
      <w:pPr>
        <w:pStyle w:val="ab"/>
        <w:ind w:leftChars="0" w:left="440" w:firstLineChars="0" w:firstLine="0"/>
        <w:jc w:val="left"/>
      </w:pPr>
      <w:r>
        <w:fldChar w:fldCharType="begin"/>
      </w:r>
      <w:r>
        <w:rPr>
          <w:rFonts w:hint="eastAsia"/>
        </w:rPr>
        <w:instrText xml:space="preserve">HYPERLINK </w:instrText>
      </w:r>
      <w:r>
        <w:instrText xml:space="preserve"> \l "</w:instrText>
      </w:r>
      <w:r>
        <w:rPr>
          <w:rFonts w:hint="eastAsia"/>
        </w:rPr>
        <w:instrText>■リスクアセスメント</w:instrText>
      </w:r>
      <w:r>
        <w:instrText>"</w:instrText>
      </w:r>
      <w:r>
        <w:fldChar w:fldCharType="separate"/>
      </w:r>
      <w:r w:rsidR="000B3C4F" w:rsidRPr="002E7BF5">
        <w:rPr>
          <w:rStyle w:val="a7"/>
          <w:rFonts w:hint="eastAsia"/>
        </w:rPr>
        <w:t>リスクアセスメント</w:t>
      </w:r>
      <w:bookmarkEnd w:id="2028"/>
      <w:r>
        <w:fldChar w:fldCharType="end"/>
      </w:r>
      <w:r w:rsidR="000B3C4F" w:rsidRPr="000B3C4F">
        <w:rPr>
          <w:rFonts w:hint="eastAsia"/>
        </w:rPr>
        <w:t>の結果を考慮し、適切なリスク対応策を選び出し、ISO/IEC 27001の附属書Aから適切な管理策を決定します。</w:t>
      </w:r>
    </w:p>
    <w:p w14:paraId="7C74C963" w14:textId="77777777" w:rsidR="006918A9" w:rsidRDefault="000B3C4F" w:rsidP="00892C01">
      <w:pPr>
        <w:pStyle w:val="ab"/>
        <w:numPr>
          <w:ilvl w:val="0"/>
          <w:numId w:val="683"/>
        </w:numPr>
        <w:ind w:leftChars="0" w:firstLineChars="0"/>
        <w:jc w:val="left"/>
      </w:pPr>
      <w:r w:rsidRPr="006918A9">
        <w:rPr>
          <w:rFonts w:hint="eastAsia"/>
          <w:b/>
          <w:bCs/>
        </w:rPr>
        <w:t>管理策の検証</w:t>
      </w:r>
      <w:r w:rsidRPr="000B3C4F">
        <w:rPr>
          <w:rFonts w:hint="eastAsia"/>
        </w:rPr>
        <w:t>:</w:t>
      </w:r>
    </w:p>
    <w:p w14:paraId="01382604" w14:textId="63BD9E75" w:rsidR="000B3C4F" w:rsidRPr="000B3C4F" w:rsidRDefault="000B3C4F" w:rsidP="006918A9">
      <w:pPr>
        <w:pStyle w:val="ab"/>
        <w:ind w:leftChars="0" w:left="440" w:firstLineChars="0" w:firstLine="0"/>
        <w:jc w:val="left"/>
      </w:pPr>
      <w:r w:rsidRPr="000B3C4F">
        <w:rPr>
          <w:rFonts w:hint="eastAsia"/>
        </w:rPr>
        <w:t>決定した管理策が適切であり、見落としがないかISO/IEC 27001に基づき検証します。</w:t>
      </w:r>
    </w:p>
    <w:p w14:paraId="5D39BC62" w14:textId="77777777" w:rsidR="006918A9" w:rsidRDefault="000B3C4F" w:rsidP="00892C01">
      <w:pPr>
        <w:pStyle w:val="ab"/>
        <w:numPr>
          <w:ilvl w:val="0"/>
          <w:numId w:val="684"/>
        </w:numPr>
        <w:ind w:leftChars="0" w:firstLineChars="0"/>
        <w:jc w:val="left"/>
      </w:pPr>
      <w:r w:rsidRPr="006918A9">
        <w:rPr>
          <w:rFonts w:hint="eastAsia"/>
          <w:b/>
          <w:bCs/>
        </w:rPr>
        <w:t>適用宣言書の作成</w:t>
      </w:r>
      <w:r w:rsidRPr="000B3C4F">
        <w:rPr>
          <w:rFonts w:hint="eastAsia"/>
        </w:rPr>
        <w:t>:</w:t>
      </w:r>
    </w:p>
    <w:p w14:paraId="29D5E0A1" w14:textId="0253A050" w:rsidR="000B3C4F" w:rsidRPr="000B3C4F" w:rsidRDefault="000B3C4F" w:rsidP="006918A9">
      <w:pPr>
        <w:pStyle w:val="ab"/>
        <w:ind w:leftChars="0" w:left="440" w:firstLineChars="0" w:firstLine="0"/>
        <w:jc w:val="left"/>
      </w:pPr>
      <w:r w:rsidRPr="000B3C4F">
        <w:rPr>
          <w:rFonts w:hint="eastAsia"/>
        </w:rPr>
        <w:t>組織が実施する管理策を文書化した適用宣言書を作成し、必要な管理策とその理由を記載します。</w:t>
      </w:r>
    </w:p>
    <w:p w14:paraId="0E0018FB" w14:textId="77777777" w:rsidR="006918A9" w:rsidRDefault="000B3C4F" w:rsidP="00892C01">
      <w:pPr>
        <w:pStyle w:val="ab"/>
        <w:numPr>
          <w:ilvl w:val="0"/>
          <w:numId w:val="685"/>
        </w:numPr>
        <w:ind w:leftChars="0" w:firstLineChars="0"/>
        <w:jc w:val="left"/>
      </w:pPr>
      <w:r w:rsidRPr="006918A9">
        <w:rPr>
          <w:rFonts w:hint="eastAsia"/>
          <w:b/>
          <w:bCs/>
        </w:rPr>
        <w:t>実施手順の作成</w:t>
      </w:r>
      <w:r w:rsidRPr="000B3C4F">
        <w:rPr>
          <w:rFonts w:hint="eastAsia"/>
        </w:rPr>
        <w:t>:</w:t>
      </w:r>
    </w:p>
    <w:p w14:paraId="51EBB177" w14:textId="78AFDEB7" w:rsidR="000B3C4F" w:rsidRPr="000B3C4F" w:rsidRDefault="000B3C4F" w:rsidP="006918A9">
      <w:pPr>
        <w:pStyle w:val="ab"/>
        <w:ind w:leftChars="0" w:left="440" w:firstLineChars="0" w:firstLine="0"/>
        <w:jc w:val="left"/>
      </w:pPr>
      <w:r w:rsidRPr="000B3C4F">
        <w:rPr>
          <w:rFonts w:hint="eastAsia"/>
        </w:rPr>
        <w:t>管理策をもとに組織内部での具体的な実施手順を作成します。従業員が理解しやすいように、わかりやすい言葉で明確に策定することが重要です。</w:t>
      </w:r>
    </w:p>
    <w:p w14:paraId="5A040882" w14:textId="77777777" w:rsidR="000B3C4F" w:rsidRPr="000B3C4F" w:rsidRDefault="000B3C4F" w:rsidP="000B3C4F">
      <w:pPr>
        <w:jc w:val="left"/>
      </w:pPr>
    </w:p>
    <w:p w14:paraId="67C73ABE" w14:textId="77777777" w:rsidR="000B3C4F" w:rsidRPr="000B3C4F" w:rsidRDefault="000B3C4F" w:rsidP="006918A9">
      <w:pPr>
        <w:pStyle w:val="5"/>
      </w:pPr>
      <w:r w:rsidRPr="000B3C4F">
        <w:rPr>
          <w:rFonts w:hint="eastAsia"/>
        </w:rPr>
        <w:t>訴求ポイント</w:t>
      </w:r>
    </w:p>
    <w:p w14:paraId="61256ADB" w14:textId="77777777" w:rsidR="000B3C4F" w:rsidRPr="000B3C4F" w:rsidRDefault="000B3C4F" w:rsidP="006918A9">
      <w:pPr>
        <w:pStyle w:val="aff4"/>
      </w:pPr>
      <w:r w:rsidRPr="000B3C4F">
        <w:rPr>
          <w:rFonts w:hint="eastAsia"/>
        </w:rPr>
        <w:t>章を通した気づき・学び</w:t>
      </w:r>
    </w:p>
    <w:p w14:paraId="7381399C" w14:textId="77777777" w:rsidR="000B3C4F" w:rsidRPr="000B3C4F" w:rsidRDefault="000B3C4F" w:rsidP="000B3C4F">
      <w:pPr>
        <w:jc w:val="left"/>
      </w:pPr>
      <w:r w:rsidRPr="000B3C4F">
        <w:rPr>
          <w:rFonts w:hint="eastAsia"/>
        </w:rPr>
        <w:t>企業や組織はISO/IEC 27002に示された管理策から組織に必要なものを選択し、対策基準として導入することになります。</w:t>
      </w:r>
    </w:p>
    <w:tbl>
      <w:tblPr>
        <w:tblStyle w:val="aa"/>
        <w:tblW w:w="0" w:type="auto"/>
        <w:tblLook w:val="04A0" w:firstRow="1" w:lastRow="0" w:firstColumn="1" w:lastColumn="0" w:noHBand="0" w:noVBand="1"/>
      </w:tblPr>
      <w:tblGrid>
        <w:gridCol w:w="10456"/>
      </w:tblGrid>
      <w:tr w:rsidR="000B3C4F" w:rsidRPr="000B3C4F" w14:paraId="78B4EC36"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15E99" w:themeFill="text2" w:themeFillTint="BF"/>
            <w:hideMark/>
          </w:tcPr>
          <w:p w14:paraId="3F8BFEA6" w14:textId="77777777" w:rsidR="000B3C4F" w:rsidRPr="000B3C4F" w:rsidRDefault="000B3C4F" w:rsidP="006918A9">
            <w:pPr>
              <w:pStyle w:val="aff0"/>
            </w:pPr>
            <w:r w:rsidRPr="000B3C4F">
              <w:rPr>
                <w:rFonts w:hint="eastAsia"/>
              </w:rPr>
              <w:t>認識していただきたい実施概要</w:t>
            </w:r>
          </w:p>
        </w:tc>
      </w:tr>
      <w:tr w:rsidR="000B3C4F" w:rsidRPr="000B3C4F" w14:paraId="0706CE64"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4FD6BF83" w14:textId="33AF8EFC" w:rsidR="000B3C4F" w:rsidRPr="000B3C4F" w:rsidRDefault="000B3C4F" w:rsidP="00892C01">
            <w:pPr>
              <w:pStyle w:val="afff6"/>
              <w:numPr>
                <w:ilvl w:val="0"/>
                <w:numId w:val="681"/>
              </w:numPr>
            </w:pPr>
            <w:r w:rsidRPr="000B3C4F">
              <w:rPr>
                <w:rFonts w:hint="eastAsia"/>
              </w:rPr>
              <w:t>ISMSにおけるリスク対応のための対策を指すものとして管理策があり、ISO/IEC 27002:2022に合計93項目示されていること</w:t>
            </w:r>
            <w:r w:rsidR="0073373F">
              <w:rPr>
                <w:rFonts w:hint="eastAsia"/>
              </w:rPr>
              <w:t>。</w:t>
            </w:r>
          </w:p>
          <w:p w14:paraId="7C7DF401" w14:textId="710D22F9" w:rsidR="000B3C4F" w:rsidRPr="000B3C4F" w:rsidRDefault="000B3C4F" w:rsidP="00892C01">
            <w:pPr>
              <w:pStyle w:val="afff6"/>
              <w:numPr>
                <w:ilvl w:val="0"/>
                <w:numId w:val="681"/>
              </w:numPr>
            </w:pPr>
            <w:r w:rsidRPr="000B3C4F">
              <w:rPr>
                <w:rFonts w:hint="eastAsia"/>
              </w:rPr>
              <w:t>ISO/IEC 27002:2022で示される管理策には4つのテーマと5つの属性があり、それらを参考にしながら組織に必要なセキュリティ対策を選択することが重要であること</w:t>
            </w:r>
            <w:r w:rsidR="0073373F">
              <w:rPr>
                <w:rFonts w:hint="eastAsia"/>
              </w:rPr>
              <w:t>。</w:t>
            </w:r>
          </w:p>
        </w:tc>
      </w:tr>
    </w:tbl>
    <w:p w14:paraId="2B2887E7" w14:textId="77777777" w:rsidR="000B3C4F" w:rsidRPr="000B3C4F" w:rsidRDefault="000B3C4F" w:rsidP="000B3C4F">
      <w:pPr>
        <w:jc w:val="left"/>
      </w:pPr>
    </w:p>
    <w:tbl>
      <w:tblPr>
        <w:tblStyle w:val="aa"/>
        <w:tblW w:w="0" w:type="auto"/>
        <w:tblLook w:val="04A0" w:firstRow="1" w:lastRow="0" w:firstColumn="1" w:lastColumn="0" w:noHBand="0" w:noVBand="1"/>
      </w:tblPr>
      <w:tblGrid>
        <w:gridCol w:w="3823"/>
        <w:gridCol w:w="6633"/>
      </w:tblGrid>
      <w:tr w:rsidR="000B3C4F" w:rsidRPr="000B3C4F" w14:paraId="0DD4468F" w14:textId="77777777" w:rsidTr="000B3C4F">
        <w:tc>
          <w:tcPr>
            <w:tcW w:w="10456" w:type="dxa"/>
            <w:gridSpan w:val="2"/>
            <w:tcBorders>
              <w:top w:val="single" w:sz="4" w:space="0" w:color="auto"/>
              <w:left w:val="single" w:sz="4" w:space="0" w:color="auto"/>
              <w:bottom w:val="single" w:sz="4" w:space="0" w:color="auto"/>
              <w:right w:val="single" w:sz="4" w:space="0" w:color="auto"/>
            </w:tcBorders>
            <w:hideMark/>
          </w:tcPr>
          <w:p w14:paraId="4CF27DE3" w14:textId="77777777" w:rsidR="000B3C4F" w:rsidRPr="000B3C4F" w:rsidRDefault="000B3C4F" w:rsidP="00601047">
            <w:pPr>
              <w:pStyle w:val="affe"/>
              <w:framePr w:wrap="around"/>
            </w:pPr>
            <w:r w:rsidRPr="000B3C4F">
              <w:rPr>
                <w:rFonts w:hint="eastAsia"/>
              </w:rPr>
              <w:t>詳細理解のため参考となる文献（参考文献）</w:t>
            </w:r>
          </w:p>
        </w:tc>
      </w:tr>
      <w:tr w:rsidR="000B3C4F" w:rsidRPr="000B3C4F" w14:paraId="3F566E19" w14:textId="77777777" w:rsidTr="000B3C4F">
        <w:tc>
          <w:tcPr>
            <w:tcW w:w="3823"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23A38E4E" w14:textId="77777777" w:rsidR="000B3C4F" w:rsidRPr="000B3C4F" w:rsidRDefault="000B3C4F" w:rsidP="00601047">
            <w:pPr>
              <w:pStyle w:val="affe"/>
              <w:framePr w:wrap="around"/>
            </w:pPr>
            <w:r w:rsidRPr="000B3C4F">
              <w:rPr>
                <w:rFonts w:hint="eastAsia"/>
              </w:rPr>
              <w:t>ISO/IEC 27002:2022</w:t>
            </w:r>
          </w:p>
        </w:tc>
        <w:tc>
          <w:tcPr>
            <w:tcW w:w="6633" w:type="dxa"/>
            <w:tcBorders>
              <w:top w:val="single" w:sz="4" w:space="0" w:color="auto"/>
              <w:left w:val="single" w:sz="4" w:space="0" w:color="auto"/>
              <w:bottom w:val="single" w:sz="4" w:space="0" w:color="auto"/>
              <w:right w:val="single" w:sz="4" w:space="0" w:color="auto"/>
            </w:tcBorders>
            <w:hideMark/>
          </w:tcPr>
          <w:p w14:paraId="5496FC35" w14:textId="77777777" w:rsidR="000B3C4F" w:rsidRPr="000B3C4F" w:rsidRDefault="000B3C4F" w:rsidP="00601047">
            <w:pPr>
              <w:pStyle w:val="affe"/>
              <w:framePr w:wrap="around"/>
            </w:pPr>
            <w:r w:rsidRPr="000B3C4F">
              <w:rPr>
                <w:rFonts w:hint="eastAsia"/>
              </w:rPr>
              <w:t>https://www.iso.org/standard/75652.html</w:t>
            </w:r>
          </w:p>
        </w:tc>
      </w:tr>
    </w:tbl>
    <w:p w14:paraId="0044A328" w14:textId="6EC58FE9" w:rsidR="000B3C4F" w:rsidRPr="000B3C4F" w:rsidRDefault="000B3C4F" w:rsidP="006B0CF8">
      <w:pPr>
        <w:ind w:firstLineChars="0" w:firstLine="0"/>
        <w:jc w:val="left"/>
      </w:pPr>
    </w:p>
    <w:p w14:paraId="6433DD51" w14:textId="77777777" w:rsidR="000B3C4F" w:rsidRPr="000B3C4F" w:rsidRDefault="000B3C4F" w:rsidP="002A6987">
      <w:pPr>
        <w:pStyle w:val="3"/>
      </w:pPr>
      <w:bookmarkStart w:id="2029" w:name="_Toc188349182"/>
      <w:r w:rsidRPr="000B3C4F">
        <w:rPr>
          <w:rFonts w:hint="eastAsia"/>
        </w:rPr>
        <w:t>第15章. 組織的対策</w:t>
      </w:r>
      <w:bookmarkEnd w:id="2029"/>
    </w:p>
    <w:p w14:paraId="34BE5793" w14:textId="77777777" w:rsidR="000B3C4F" w:rsidRPr="000B3C4F" w:rsidRDefault="000B3C4F" w:rsidP="00121CC5">
      <w:pPr>
        <w:pStyle w:val="aff4"/>
      </w:pPr>
      <w:r w:rsidRPr="000B3C4F">
        <w:rPr>
          <w:rFonts w:hint="eastAsia"/>
        </w:rPr>
        <w:t>15-1. 作成する候補となる実施手順書類について</w:t>
      </w:r>
    </w:p>
    <w:p w14:paraId="053280E4" w14:textId="77777777" w:rsidR="000B3C4F" w:rsidRPr="000B3C4F" w:rsidRDefault="000B3C4F" w:rsidP="00121CC5">
      <w:pPr>
        <w:pStyle w:val="aff4"/>
      </w:pPr>
      <w:r w:rsidRPr="000B3C4F">
        <w:rPr>
          <w:rFonts w:hint="eastAsia"/>
        </w:rPr>
        <w:t>15-2. 組織的対策として重要となる実施項目</w:t>
      </w:r>
    </w:p>
    <w:p w14:paraId="7D87602C" w14:textId="77777777" w:rsidR="000B3C4F" w:rsidRPr="000B3C4F" w:rsidRDefault="000B3C4F" w:rsidP="000B3C4F">
      <w:pPr>
        <w:jc w:val="left"/>
        <w:rPr>
          <w:b/>
          <w:bCs/>
        </w:rPr>
      </w:pPr>
    </w:p>
    <w:tbl>
      <w:tblPr>
        <w:tblStyle w:val="aa"/>
        <w:tblW w:w="0" w:type="auto"/>
        <w:tblLook w:val="04A0" w:firstRow="1" w:lastRow="0" w:firstColumn="1" w:lastColumn="0" w:noHBand="0" w:noVBand="1"/>
      </w:tblPr>
      <w:tblGrid>
        <w:gridCol w:w="10456"/>
      </w:tblGrid>
      <w:tr w:rsidR="000B3C4F" w:rsidRPr="000B3C4F" w14:paraId="7CCF8574"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F5597"/>
            <w:hideMark/>
          </w:tcPr>
          <w:p w14:paraId="4D8184C6" w14:textId="77777777" w:rsidR="000B3C4F" w:rsidRPr="000B3C4F" w:rsidRDefault="000B3C4F" w:rsidP="00121CC5">
            <w:pPr>
              <w:pStyle w:val="aff0"/>
            </w:pPr>
            <w:r w:rsidRPr="000B3C4F">
              <w:rPr>
                <w:rFonts w:hint="eastAsia"/>
              </w:rPr>
              <w:t>章の目的</w:t>
            </w:r>
          </w:p>
        </w:tc>
      </w:tr>
      <w:tr w:rsidR="000B3C4F" w:rsidRPr="000B3C4F" w14:paraId="678520A4"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403FB810" w14:textId="77777777" w:rsidR="000B3C4F" w:rsidRPr="000B3C4F" w:rsidRDefault="000B3C4F" w:rsidP="00121CC5">
            <w:pPr>
              <w:pStyle w:val="afff6"/>
            </w:pPr>
            <w:r w:rsidRPr="000B3C4F">
              <w:rPr>
                <w:rFonts w:hint="eastAsia"/>
              </w:rPr>
              <w:t>第15章では、情報セキュリティ方針に従ってセキュリティ対策を実施するための具体的な規則としての「対策基準」と、セキュリティ対策の実施手順や方法である「実施手順」について学ぶことを目的とします。</w:t>
            </w:r>
          </w:p>
        </w:tc>
      </w:tr>
      <w:tr w:rsidR="000B3C4F" w:rsidRPr="000B3C4F" w14:paraId="79650CDF"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F5597"/>
            <w:hideMark/>
          </w:tcPr>
          <w:p w14:paraId="794223D1" w14:textId="77777777" w:rsidR="000B3C4F" w:rsidRPr="000B3C4F" w:rsidRDefault="000B3C4F" w:rsidP="00121CC5">
            <w:pPr>
              <w:pStyle w:val="aff0"/>
            </w:pPr>
            <w:r w:rsidRPr="000B3C4F">
              <w:rPr>
                <w:rFonts w:hint="eastAsia"/>
              </w:rPr>
              <w:t>主な達成目標</w:t>
            </w:r>
          </w:p>
        </w:tc>
      </w:tr>
      <w:tr w:rsidR="000B3C4F" w:rsidRPr="000B3C4F" w14:paraId="49AC2525"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34ABC245" w14:textId="64F79290" w:rsidR="000B3C4F" w:rsidRPr="000B3C4F" w:rsidRDefault="000B3C4F" w:rsidP="00892C01">
            <w:pPr>
              <w:pStyle w:val="afff6"/>
              <w:numPr>
                <w:ilvl w:val="0"/>
                <w:numId w:val="534"/>
              </w:numPr>
            </w:pPr>
            <w:r w:rsidRPr="000B3C4F">
              <w:rPr>
                <w:rFonts w:hint="eastAsia"/>
              </w:rPr>
              <w:t>組織的管理策をもとに、対策基準を策定する手順を理解すること</w:t>
            </w:r>
          </w:p>
          <w:p w14:paraId="3C48A343" w14:textId="5FA284E1" w:rsidR="000B3C4F" w:rsidRPr="000B3C4F" w:rsidRDefault="000B3C4F" w:rsidP="00892C01">
            <w:pPr>
              <w:pStyle w:val="afff6"/>
              <w:numPr>
                <w:ilvl w:val="0"/>
                <w:numId w:val="534"/>
              </w:numPr>
            </w:pPr>
            <w:r w:rsidRPr="000B3C4F">
              <w:rPr>
                <w:rFonts w:hint="eastAsia"/>
              </w:rPr>
              <w:t>策定した対策基準をもとに、具体的な実施手順を策定する方法を理解すること</w:t>
            </w:r>
          </w:p>
        </w:tc>
      </w:tr>
    </w:tbl>
    <w:p w14:paraId="6C19D42E" w14:textId="77777777" w:rsidR="000B3C4F" w:rsidRPr="000B3C4F" w:rsidRDefault="000B3C4F" w:rsidP="000B3C4F">
      <w:pPr>
        <w:jc w:val="left"/>
        <w:rPr>
          <w:b/>
          <w:bCs/>
        </w:rPr>
      </w:pPr>
    </w:p>
    <w:tbl>
      <w:tblPr>
        <w:tblStyle w:val="aa"/>
        <w:tblW w:w="0" w:type="auto"/>
        <w:tblLook w:val="04A0" w:firstRow="1" w:lastRow="0" w:firstColumn="1" w:lastColumn="0" w:noHBand="0" w:noVBand="1"/>
      </w:tblPr>
      <w:tblGrid>
        <w:gridCol w:w="10456"/>
      </w:tblGrid>
      <w:tr w:rsidR="000B3C4F" w:rsidRPr="000B3C4F" w14:paraId="431BA512"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35EDDD73" w14:textId="77777777" w:rsidR="000B3C4F" w:rsidRPr="000B3C4F" w:rsidRDefault="000B3C4F" w:rsidP="003C0367">
            <w:pPr>
              <w:pStyle w:val="afff8"/>
            </w:pPr>
            <w:r w:rsidRPr="000B3C4F">
              <w:rPr>
                <w:rFonts w:hint="eastAsia"/>
              </w:rPr>
              <w:t>主なキーワード</w:t>
            </w:r>
          </w:p>
          <w:p w14:paraId="01555E9F" w14:textId="77777777" w:rsidR="000B3C4F" w:rsidRPr="000B3C4F" w:rsidRDefault="000B3C4F" w:rsidP="003C0367">
            <w:pPr>
              <w:pStyle w:val="afff6"/>
            </w:pPr>
            <w:r w:rsidRPr="000B3C4F">
              <w:rPr>
                <w:rFonts w:hint="eastAsia"/>
              </w:rPr>
              <w:t>組織的管理策</w:t>
            </w:r>
          </w:p>
        </w:tc>
      </w:tr>
    </w:tbl>
    <w:p w14:paraId="16987CEF" w14:textId="77777777" w:rsidR="000B3C4F" w:rsidRPr="000B3C4F" w:rsidRDefault="000B3C4F" w:rsidP="000B3C4F">
      <w:pPr>
        <w:jc w:val="left"/>
        <w:rPr>
          <w:b/>
          <w:bCs/>
        </w:rPr>
      </w:pPr>
    </w:p>
    <w:p w14:paraId="72FD9026" w14:textId="77777777" w:rsidR="000B3C4F" w:rsidRPr="000B3C4F" w:rsidRDefault="000B3C4F" w:rsidP="003C0367">
      <w:pPr>
        <w:pStyle w:val="5"/>
      </w:pPr>
      <w:r w:rsidRPr="000B3C4F">
        <w:rPr>
          <w:rFonts w:hint="eastAsia"/>
        </w:rPr>
        <w:t>要旨</w:t>
      </w:r>
    </w:p>
    <w:p w14:paraId="048FEBE8" w14:textId="77777777" w:rsidR="000B3C4F" w:rsidRPr="000B3C4F" w:rsidRDefault="000B3C4F" w:rsidP="000B3C4F">
      <w:pPr>
        <w:jc w:val="left"/>
      </w:pPr>
    </w:p>
    <w:p w14:paraId="2059DE8D" w14:textId="77777777" w:rsidR="000B3C4F" w:rsidRPr="000B3C4F" w:rsidRDefault="000B3C4F" w:rsidP="003C0367">
      <w:pPr>
        <w:pStyle w:val="61"/>
      </w:pPr>
      <w:r w:rsidRPr="000B3C4F">
        <w:rPr>
          <w:rFonts w:hint="eastAsia"/>
        </w:rPr>
        <w:t>15章の全体概要</w:t>
      </w:r>
    </w:p>
    <w:p w14:paraId="32BB94B3" w14:textId="77777777" w:rsidR="000B3C4F" w:rsidRPr="000B3C4F" w:rsidRDefault="000B3C4F" w:rsidP="000B3C4F">
      <w:pPr>
        <w:jc w:val="left"/>
      </w:pPr>
      <w:r w:rsidRPr="000B3C4F">
        <w:rPr>
          <w:rFonts w:hint="eastAsia"/>
        </w:rPr>
        <w:t>15章では、セキュリティ対策を実施するための具体的な規則としての対策基準と、その実施手順について説明しています。対策基準は、ISO/IEC 27001:2022附属書Aの合計93項目の管理策を参考に策定します。実施手順はISO/IEC 27002に記載されている各管理策の手引きを参考に策定することができます。15章では「組織的管理策」を例にして、対策基準を策定する手順と、それぞれの対策基準に対応する実施手順の例を説明しています。</w:t>
      </w:r>
    </w:p>
    <w:p w14:paraId="614469D2" w14:textId="77777777" w:rsidR="000B3C4F" w:rsidRPr="000B3C4F" w:rsidRDefault="000B3C4F" w:rsidP="000B3C4F">
      <w:pPr>
        <w:jc w:val="left"/>
      </w:pPr>
    </w:p>
    <w:p w14:paraId="189C927B" w14:textId="77777777" w:rsidR="000B3C4F" w:rsidRPr="000B3C4F" w:rsidRDefault="000B3C4F" w:rsidP="003C0367">
      <w:pPr>
        <w:pStyle w:val="7"/>
      </w:pPr>
      <w:r w:rsidRPr="000B3C4F">
        <w:rPr>
          <w:rFonts w:hint="eastAsia"/>
        </w:rPr>
        <w:t>15-1. 作成する候補となる実施手順書類について</w:t>
      </w:r>
    </w:p>
    <w:p w14:paraId="49AC2F75" w14:textId="3CF08570" w:rsidR="000B3C4F" w:rsidRPr="000B3C4F" w:rsidRDefault="000B3C4F" w:rsidP="000B3C4F">
      <w:pPr>
        <w:jc w:val="left"/>
      </w:pPr>
      <w:r w:rsidRPr="000B3C4F">
        <w:rPr>
          <w:rFonts w:hint="eastAsia"/>
        </w:rPr>
        <w:t>ISO/IEC 27001:2022の附属書Aに記載された93項目の管理策を参考に、必要な管理策を選択して対策基準を策定し、実施手順を作成する方法を説明しています。これにより、組織が</w:t>
      </w:r>
      <w:bookmarkStart w:id="2030" w:name="■リスクアセスメント27ー15"/>
      <w:r w:rsidR="002E7BF5">
        <w:fldChar w:fldCharType="begin"/>
      </w:r>
      <w:r w:rsidR="002E7BF5">
        <w:rPr>
          <w:rFonts w:hint="eastAsia"/>
        </w:rPr>
        <w:instrText xml:space="preserve">HYPERLINK </w:instrText>
      </w:r>
      <w:r w:rsidR="002E7BF5">
        <w:instrText xml:space="preserve"> \l "</w:instrText>
      </w:r>
      <w:r w:rsidR="002E7BF5">
        <w:rPr>
          <w:rFonts w:hint="eastAsia"/>
        </w:rPr>
        <w:instrText>■リスクアセスメント</w:instrText>
      </w:r>
      <w:r w:rsidR="002E7BF5">
        <w:instrText>"</w:instrText>
      </w:r>
      <w:r w:rsidR="002E7BF5">
        <w:fldChar w:fldCharType="separate"/>
      </w:r>
      <w:r w:rsidRPr="002E7BF5">
        <w:rPr>
          <w:rStyle w:val="a7"/>
          <w:rFonts w:hint="eastAsia"/>
        </w:rPr>
        <w:t>リスクアセスメント</w:t>
      </w:r>
      <w:bookmarkEnd w:id="2030"/>
      <w:r w:rsidR="002E7BF5">
        <w:fldChar w:fldCharType="end"/>
      </w:r>
      <w:r w:rsidRPr="000B3C4F">
        <w:rPr>
          <w:rFonts w:hint="eastAsia"/>
        </w:rPr>
        <w:t>の結果に基づいて適切な管理策を選び、その基準に従って具体的な手順書を内部文書として作成することが奨励されます。</w:t>
      </w:r>
    </w:p>
    <w:p w14:paraId="6DA56CE0" w14:textId="77777777" w:rsidR="000B3C4F" w:rsidRPr="000B3C4F" w:rsidRDefault="000B3C4F" w:rsidP="000B3C4F">
      <w:pPr>
        <w:jc w:val="left"/>
      </w:pPr>
    </w:p>
    <w:p w14:paraId="7E4EB140" w14:textId="77777777" w:rsidR="000B3C4F" w:rsidRPr="000B3C4F" w:rsidRDefault="000B3C4F" w:rsidP="003C0367">
      <w:pPr>
        <w:pStyle w:val="7"/>
      </w:pPr>
      <w:r w:rsidRPr="000B3C4F">
        <w:rPr>
          <w:rFonts w:hint="eastAsia"/>
        </w:rPr>
        <w:t>15-2. 組織的対策として重要となる実施項目</w:t>
      </w:r>
    </w:p>
    <w:p w14:paraId="2BF2E966" w14:textId="344D129B" w:rsidR="000B3C4F" w:rsidRPr="000B3C4F" w:rsidRDefault="000B3C4F" w:rsidP="000B3C4F">
      <w:pPr>
        <w:jc w:val="left"/>
      </w:pPr>
      <w:r w:rsidRPr="000B3C4F">
        <w:rPr>
          <w:rFonts w:hint="eastAsia"/>
        </w:rPr>
        <w:t>組織が情報セキュリティを強化するために必要な取組について具体的に説明しています。これには、組織全体での情報管理の体系化、サイバーセキュリティ対策の適切な実施、個人情報の保護が含まれています。また、外部および内部の脅威情報を収集し、セキュリティ対策に役立てる「</w:t>
      </w:r>
      <w:bookmarkStart w:id="2031" w:name="■脅威インテリジェンス27ー15"/>
      <w:r w:rsidRPr="000B3C4F">
        <w:rPr>
          <w:rFonts w:hint="eastAsia"/>
        </w:rPr>
        <w:t>脅威インテリジェンス</w:t>
      </w:r>
      <w:bookmarkEnd w:id="2031"/>
      <w:r w:rsidRPr="000B3C4F">
        <w:rPr>
          <w:rFonts w:hint="eastAsia"/>
        </w:rPr>
        <w:t>」の導入が推奨され、重要な</w:t>
      </w:r>
      <w:bookmarkStart w:id="2032" w:name="■情報資産27ー15"/>
      <w:r w:rsidR="001C7263">
        <w:fldChar w:fldCharType="begin"/>
      </w:r>
      <w:r w:rsidR="001C7263">
        <w:rPr>
          <w:rFonts w:hint="eastAsia"/>
        </w:rPr>
        <w:instrText xml:space="preserve">HYPERLINK </w:instrText>
      </w:r>
      <w:r w:rsidR="001C7263">
        <w:instrText xml:space="preserve"> \l "</w:instrText>
      </w:r>
      <w:r w:rsidR="001C7263">
        <w:rPr>
          <w:rFonts w:hint="eastAsia"/>
        </w:rPr>
        <w:instrText>■情報資産</w:instrText>
      </w:r>
      <w:r w:rsidR="001C7263">
        <w:instrText>"</w:instrText>
      </w:r>
      <w:r w:rsidR="001C7263">
        <w:fldChar w:fldCharType="separate"/>
      </w:r>
      <w:r w:rsidRPr="001C7263">
        <w:rPr>
          <w:rStyle w:val="a7"/>
          <w:rFonts w:hint="eastAsia"/>
        </w:rPr>
        <w:t>情報資産</w:t>
      </w:r>
      <w:bookmarkEnd w:id="2032"/>
      <w:r w:rsidR="001C7263">
        <w:fldChar w:fldCharType="end"/>
      </w:r>
      <w:r w:rsidRPr="000B3C4F">
        <w:rPr>
          <w:rFonts w:hint="eastAsia"/>
        </w:rPr>
        <w:t>を特定して管理するための情報資産管理台帳の作成と更新も重要視されています。</w:t>
      </w:r>
    </w:p>
    <w:p w14:paraId="20F0BF5B" w14:textId="77777777" w:rsidR="000B3C4F" w:rsidRPr="000B3C4F" w:rsidRDefault="000B3C4F" w:rsidP="000B3C4F">
      <w:pPr>
        <w:jc w:val="left"/>
      </w:pPr>
    </w:p>
    <w:tbl>
      <w:tblPr>
        <w:tblW w:w="10480" w:type="dxa"/>
        <w:tblCellMar>
          <w:left w:w="0" w:type="dxa"/>
          <w:right w:w="0" w:type="dxa"/>
        </w:tblCellMar>
        <w:tblLook w:val="0420" w:firstRow="1" w:lastRow="0" w:firstColumn="0" w:lastColumn="0" w:noHBand="0" w:noVBand="1"/>
      </w:tblPr>
      <w:tblGrid>
        <w:gridCol w:w="4810"/>
        <w:gridCol w:w="5670"/>
      </w:tblGrid>
      <w:tr w:rsidR="000B3C4F" w:rsidRPr="000B3C4F" w14:paraId="77F56923" w14:textId="77777777" w:rsidTr="000B3C4F">
        <w:tc>
          <w:tcPr>
            <w:tcW w:w="10480" w:type="dxa"/>
            <w:gridSpan w:val="2"/>
            <w:tcBorders>
              <w:top w:val="single" w:sz="8" w:space="0" w:color="000000"/>
              <w:left w:val="single" w:sz="8" w:space="0" w:color="000000"/>
              <w:bottom w:val="single" w:sz="8" w:space="0" w:color="000000"/>
              <w:right w:val="single" w:sz="8" w:space="0" w:color="000000"/>
            </w:tcBorders>
            <w:shd w:val="clear" w:color="auto" w:fill="BF9000"/>
            <w:tcMar>
              <w:top w:w="72" w:type="dxa"/>
              <w:left w:w="144" w:type="dxa"/>
              <w:bottom w:w="72" w:type="dxa"/>
              <w:right w:w="144" w:type="dxa"/>
            </w:tcMar>
            <w:vAlign w:val="center"/>
            <w:hideMark/>
          </w:tcPr>
          <w:p w14:paraId="4EE9BC9B" w14:textId="77777777" w:rsidR="000B3C4F" w:rsidRPr="000B3C4F" w:rsidRDefault="000B3C4F" w:rsidP="00D756F7">
            <w:pPr>
              <w:pStyle w:val="aff0"/>
            </w:pPr>
            <w:r w:rsidRPr="000B3C4F">
              <w:rPr>
                <w:rFonts w:hint="eastAsia"/>
              </w:rPr>
              <w:t>組織的管理策の項目</w:t>
            </w:r>
          </w:p>
        </w:tc>
      </w:tr>
      <w:tr w:rsidR="000B3C4F" w:rsidRPr="000B3C4F" w14:paraId="76A4B0DC" w14:textId="77777777" w:rsidTr="000B3C4F">
        <w:trPr>
          <w:trHeight w:val="1257"/>
        </w:trPr>
        <w:tc>
          <w:tcPr>
            <w:tcW w:w="4810"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1CCF53F6" w14:textId="77777777" w:rsidR="000B3C4F" w:rsidRPr="000B3C4F" w:rsidRDefault="000B3C4F" w:rsidP="003C0367">
            <w:pPr>
              <w:pStyle w:val="afff6"/>
            </w:pPr>
            <w:r w:rsidRPr="000B3C4F">
              <w:rPr>
                <w:rFonts w:hint="eastAsia"/>
              </w:rPr>
              <w:t>5.1 情報セキュリティのための方針群</w:t>
            </w:r>
          </w:p>
          <w:p w14:paraId="58D4BBBD" w14:textId="77777777" w:rsidR="000B3C4F" w:rsidRPr="000B3C4F" w:rsidRDefault="000B3C4F" w:rsidP="003C0367">
            <w:pPr>
              <w:pStyle w:val="afff6"/>
            </w:pPr>
            <w:r w:rsidRPr="000B3C4F">
              <w:rPr>
                <w:rFonts w:hint="eastAsia"/>
              </w:rPr>
              <w:t>5.2 情報セキュリティの役割及び責任</w:t>
            </w:r>
          </w:p>
          <w:p w14:paraId="7433246A" w14:textId="77777777" w:rsidR="000B3C4F" w:rsidRPr="000B3C4F" w:rsidRDefault="000B3C4F" w:rsidP="003C0367">
            <w:pPr>
              <w:pStyle w:val="afff6"/>
            </w:pPr>
            <w:r w:rsidRPr="000B3C4F">
              <w:rPr>
                <w:rFonts w:hint="eastAsia"/>
              </w:rPr>
              <w:t>5.3 職務の分離</w:t>
            </w:r>
          </w:p>
          <w:p w14:paraId="6908DFC8" w14:textId="77777777" w:rsidR="000B3C4F" w:rsidRPr="000B3C4F" w:rsidRDefault="000B3C4F" w:rsidP="003C0367">
            <w:pPr>
              <w:pStyle w:val="afff6"/>
            </w:pPr>
            <w:r w:rsidRPr="000B3C4F">
              <w:rPr>
                <w:rFonts w:hint="eastAsia"/>
              </w:rPr>
              <w:t>5.4 経営陣の責任</w:t>
            </w:r>
          </w:p>
          <w:p w14:paraId="147DDD71" w14:textId="77777777" w:rsidR="000B3C4F" w:rsidRPr="000B3C4F" w:rsidRDefault="000B3C4F" w:rsidP="003C0367">
            <w:pPr>
              <w:pStyle w:val="afff6"/>
            </w:pPr>
            <w:r w:rsidRPr="000B3C4F">
              <w:rPr>
                <w:rFonts w:hint="eastAsia"/>
              </w:rPr>
              <w:t>5.5 関係当局との連絡</w:t>
            </w:r>
          </w:p>
          <w:p w14:paraId="3BA4ED1A" w14:textId="77777777" w:rsidR="000B3C4F" w:rsidRPr="000B3C4F" w:rsidRDefault="000B3C4F" w:rsidP="003C0367">
            <w:pPr>
              <w:pStyle w:val="afff6"/>
            </w:pPr>
            <w:r w:rsidRPr="000B3C4F">
              <w:rPr>
                <w:rFonts w:hint="eastAsia"/>
              </w:rPr>
              <w:t>5.6 専門組織との連絡</w:t>
            </w:r>
          </w:p>
          <w:p w14:paraId="4128C900" w14:textId="2D5996E4" w:rsidR="000B3C4F" w:rsidRPr="000B3C4F" w:rsidRDefault="000B3C4F" w:rsidP="003C0367">
            <w:pPr>
              <w:pStyle w:val="afff6"/>
            </w:pPr>
            <w:r w:rsidRPr="000B3C4F">
              <w:rPr>
                <w:rFonts w:hint="eastAsia"/>
              </w:rPr>
              <w:t xml:space="preserve">5.7 </w:t>
            </w:r>
            <w:hyperlink w:anchor="■脅威インテリジェンス" w:history="1">
              <w:r w:rsidRPr="001B37AD">
                <w:rPr>
                  <w:rStyle w:val="a7"/>
                  <w:rFonts w:hint="eastAsia"/>
                </w:rPr>
                <w:t>脅威インテリジェンス</w:t>
              </w:r>
            </w:hyperlink>
          </w:p>
          <w:p w14:paraId="54B3D493" w14:textId="77777777" w:rsidR="000B3C4F" w:rsidRPr="000B3C4F" w:rsidRDefault="000B3C4F" w:rsidP="003C0367">
            <w:pPr>
              <w:pStyle w:val="afff6"/>
            </w:pPr>
            <w:r w:rsidRPr="000B3C4F">
              <w:rPr>
                <w:rFonts w:hint="eastAsia"/>
              </w:rPr>
              <w:t>5.8 プロジェクトマネジメントにおける情報セキュリティ</w:t>
            </w:r>
          </w:p>
          <w:p w14:paraId="11EEE180" w14:textId="77777777" w:rsidR="000B3C4F" w:rsidRPr="000B3C4F" w:rsidRDefault="000B3C4F" w:rsidP="003C0367">
            <w:pPr>
              <w:pStyle w:val="afff6"/>
            </w:pPr>
            <w:r w:rsidRPr="000B3C4F">
              <w:rPr>
                <w:rFonts w:hint="eastAsia"/>
              </w:rPr>
              <w:t>5.9 情報及びその他の関連資産の目録</w:t>
            </w:r>
          </w:p>
          <w:p w14:paraId="144D93AA" w14:textId="77777777" w:rsidR="000B3C4F" w:rsidRPr="000B3C4F" w:rsidRDefault="000B3C4F" w:rsidP="003C0367">
            <w:pPr>
              <w:pStyle w:val="afff6"/>
            </w:pPr>
            <w:r w:rsidRPr="000B3C4F">
              <w:rPr>
                <w:rFonts w:hint="eastAsia"/>
              </w:rPr>
              <w:t>5.10 情報及びその他の関連資産の利用の許容範囲</w:t>
            </w:r>
          </w:p>
          <w:p w14:paraId="7F26A204" w14:textId="77777777" w:rsidR="000B3C4F" w:rsidRPr="000B3C4F" w:rsidRDefault="000B3C4F" w:rsidP="003C0367">
            <w:pPr>
              <w:pStyle w:val="afff6"/>
            </w:pPr>
            <w:r w:rsidRPr="000B3C4F">
              <w:rPr>
                <w:rFonts w:hint="eastAsia"/>
              </w:rPr>
              <w:t>5.11 資産の返却</w:t>
            </w:r>
          </w:p>
          <w:p w14:paraId="08227BAD" w14:textId="77777777" w:rsidR="000B3C4F" w:rsidRPr="000B3C4F" w:rsidRDefault="000B3C4F" w:rsidP="003C0367">
            <w:pPr>
              <w:pStyle w:val="afff6"/>
            </w:pPr>
            <w:r w:rsidRPr="000B3C4F">
              <w:rPr>
                <w:rFonts w:hint="eastAsia"/>
              </w:rPr>
              <w:t>5.12 情報の分類</w:t>
            </w:r>
          </w:p>
          <w:p w14:paraId="2DEF5804" w14:textId="77777777" w:rsidR="000B3C4F" w:rsidRPr="000B3C4F" w:rsidRDefault="000B3C4F" w:rsidP="003C0367">
            <w:pPr>
              <w:pStyle w:val="afff6"/>
            </w:pPr>
            <w:r w:rsidRPr="000B3C4F">
              <w:rPr>
                <w:rFonts w:hint="eastAsia"/>
              </w:rPr>
              <w:t>5.13 情報のラベル付け</w:t>
            </w:r>
          </w:p>
          <w:p w14:paraId="521065D2" w14:textId="77777777" w:rsidR="000B3C4F" w:rsidRPr="000B3C4F" w:rsidRDefault="000B3C4F" w:rsidP="003C0367">
            <w:pPr>
              <w:pStyle w:val="afff6"/>
            </w:pPr>
            <w:r w:rsidRPr="000B3C4F">
              <w:rPr>
                <w:rFonts w:hint="eastAsia"/>
              </w:rPr>
              <w:t>5.14 情報転送</w:t>
            </w:r>
          </w:p>
          <w:p w14:paraId="5A1F175C" w14:textId="677E2A58" w:rsidR="000B3C4F" w:rsidRPr="000B3C4F" w:rsidRDefault="000B3C4F" w:rsidP="003C0367">
            <w:pPr>
              <w:pStyle w:val="afff6"/>
            </w:pPr>
            <w:r w:rsidRPr="000B3C4F">
              <w:rPr>
                <w:rFonts w:hint="eastAsia"/>
              </w:rPr>
              <w:t xml:space="preserve">5.15 </w:t>
            </w:r>
            <w:bookmarkStart w:id="2033" w:name="■アクセス制御27ー15"/>
            <w:r w:rsidR="0010353F">
              <w:fldChar w:fldCharType="begin"/>
            </w:r>
            <w:r w:rsidR="0010353F">
              <w:rPr>
                <w:rFonts w:hint="eastAsia"/>
              </w:rPr>
              <w:instrText xml:space="preserve">HYPERLINK </w:instrText>
            </w:r>
            <w:r w:rsidR="0010353F">
              <w:instrText xml:space="preserve"> \l "</w:instrText>
            </w:r>
            <w:r w:rsidR="0010353F">
              <w:rPr>
                <w:rFonts w:hint="eastAsia"/>
              </w:rPr>
              <w:instrText>■アクセス制御</w:instrText>
            </w:r>
            <w:r w:rsidR="0010353F">
              <w:instrText>"</w:instrText>
            </w:r>
            <w:r w:rsidR="0010353F">
              <w:fldChar w:fldCharType="separate"/>
            </w:r>
            <w:r w:rsidRPr="0010353F">
              <w:rPr>
                <w:rStyle w:val="a7"/>
                <w:rFonts w:hint="eastAsia"/>
              </w:rPr>
              <w:t>アクセス制御</w:t>
            </w:r>
            <w:bookmarkEnd w:id="2033"/>
            <w:r w:rsidR="0010353F">
              <w:fldChar w:fldCharType="end"/>
            </w:r>
          </w:p>
          <w:p w14:paraId="75CFF7BD" w14:textId="77777777" w:rsidR="000B3C4F" w:rsidRPr="000B3C4F" w:rsidRDefault="000B3C4F" w:rsidP="003C0367">
            <w:pPr>
              <w:pStyle w:val="afff6"/>
            </w:pPr>
            <w:r w:rsidRPr="000B3C4F">
              <w:rPr>
                <w:rFonts w:hint="eastAsia"/>
              </w:rPr>
              <w:t>5.16 識別情報の管理</w:t>
            </w:r>
          </w:p>
          <w:p w14:paraId="46600D43" w14:textId="77777777" w:rsidR="000B3C4F" w:rsidRPr="000B3C4F" w:rsidRDefault="000B3C4F" w:rsidP="003C0367">
            <w:pPr>
              <w:pStyle w:val="afff6"/>
            </w:pPr>
            <w:r w:rsidRPr="000B3C4F">
              <w:rPr>
                <w:rFonts w:hint="eastAsia"/>
              </w:rPr>
              <w:t>5.17 認証情報</w:t>
            </w:r>
          </w:p>
          <w:p w14:paraId="6DE9AA10" w14:textId="77777777" w:rsidR="000B3C4F" w:rsidRPr="000B3C4F" w:rsidRDefault="000B3C4F" w:rsidP="003C0367">
            <w:pPr>
              <w:pStyle w:val="afff6"/>
            </w:pPr>
            <w:r w:rsidRPr="000B3C4F">
              <w:rPr>
                <w:rFonts w:hint="eastAsia"/>
              </w:rPr>
              <w:t>5.18 アクセス権</w:t>
            </w:r>
          </w:p>
          <w:p w14:paraId="382E2924" w14:textId="77777777" w:rsidR="000B3C4F" w:rsidRPr="000B3C4F" w:rsidRDefault="000B3C4F" w:rsidP="003C0367">
            <w:pPr>
              <w:pStyle w:val="afff6"/>
            </w:pPr>
            <w:r w:rsidRPr="000B3C4F">
              <w:rPr>
                <w:rFonts w:hint="eastAsia"/>
              </w:rPr>
              <w:t xml:space="preserve">5.19 </w:t>
            </w:r>
            <w:bookmarkStart w:id="2034" w:name="■供給者27ー15"/>
            <w:r w:rsidRPr="000B3C4F">
              <w:rPr>
                <w:rFonts w:hint="eastAsia"/>
              </w:rPr>
              <w:t>供給者</w:t>
            </w:r>
            <w:bookmarkEnd w:id="2034"/>
            <w:r w:rsidRPr="000B3C4F">
              <w:rPr>
                <w:rFonts w:hint="eastAsia"/>
              </w:rPr>
              <w:t>関係における情報セキュリティ</w:t>
            </w:r>
          </w:p>
          <w:p w14:paraId="5DED1155" w14:textId="0C26A984" w:rsidR="000B3C4F" w:rsidRPr="000B3C4F" w:rsidRDefault="000B3C4F" w:rsidP="003C0367">
            <w:pPr>
              <w:pStyle w:val="afff6"/>
            </w:pPr>
            <w:r w:rsidRPr="000B3C4F">
              <w:rPr>
                <w:rFonts w:hint="eastAsia"/>
              </w:rPr>
              <w:t xml:space="preserve">5.20 </w:t>
            </w:r>
            <w:hyperlink w:anchor="■供給者" w:history="1">
              <w:r w:rsidRPr="00E71DFE">
                <w:rPr>
                  <w:rStyle w:val="a7"/>
                  <w:rFonts w:hint="eastAsia"/>
                </w:rPr>
                <w:t>供給者</w:t>
              </w:r>
            </w:hyperlink>
            <w:r w:rsidRPr="000B3C4F">
              <w:rPr>
                <w:rFonts w:hint="eastAsia"/>
              </w:rPr>
              <w:t>との合意におけるセキュリティの取扱い</w:t>
            </w:r>
          </w:p>
        </w:tc>
        <w:tc>
          <w:tcPr>
            <w:tcW w:w="5670" w:type="dxa"/>
            <w:tcBorders>
              <w:top w:val="single" w:sz="8" w:space="0" w:color="000000"/>
              <w:left w:val="single" w:sz="8" w:space="0" w:color="000000"/>
              <w:bottom w:val="single" w:sz="8" w:space="0" w:color="000000"/>
              <w:right w:val="single" w:sz="8" w:space="0" w:color="000000"/>
            </w:tcBorders>
            <w:shd w:val="clear" w:color="auto" w:fill="FFE699"/>
            <w:tcMar>
              <w:top w:w="72" w:type="dxa"/>
              <w:left w:w="144" w:type="dxa"/>
              <w:bottom w:w="72" w:type="dxa"/>
              <w:right w:w="144" w:type="dxa"/>
            </w:tcMar>
            <w:hideMark/>
          </w:tcPr>
          <w:p w14:paraId="6ABEE01D" w14:textId="32648D24" w:rsidR="000B3C4F" w:rsidRPr="000B3C4F" w:rsidRDefault="000B3C4F" w:rsidP="003C0367">
            <w:pPr>
              <w:pStyle w:val="afff6"/>
            </w:pPr>
            <w:r w:rsidRPr="000B3C4F">
              <w:rPr>
                <w:rFonts w:hint="eastAsia"/>
              </w:rPr>
              <w:t xml:space="preserve">5.21 </w:t>
            </w:r>
            <w:bookmarkStart w:id="2035" w:name="■ICT27ー15"/>
            <w:r w:rsidR="00F00E57">
              <w:fldChar w:fldCharType="begin"/>
            </w:r>
            <w:r w:rsidR="00F00E57">
              <w:rPr>
                <w:rFonts w:hint="eastAsia"/>
              </w:rPr>
              <w:instrText xml:space="preserve">HYPERLINK </w:instrText>
            </w:r>
            <w:r w:rsidR="00F00E57">
              <w:instrText xml:space="preserve"> \l "</w:instrText>
            </w:r>
            <w:r w:rsidR="00F00E57">
              <w:rPr>
                <w:rFonts w:hint="eastAsia"/>
              </w:rPr>
              <w:instrText>■</w:instrText>
            </w:r>
            <w:r w:rsidR="00F00E57">
              <w:instrText>ICT"</w:instrText>
            </w:r>
            <w:r w:rsidR="00F00E57">
              <w:fldChar w:fldCharType="separate"/>
            </w:r>
            <w:r w:rsidRPr="00F00E57">
              <w:rPr>
                <w:rStyle w:val="a7"/>
                <w:rFonts w:hint="eastAsia"/>
              </w:rPr>
              <w:t>ICT</w:t>
            </w:r>
            <w:bookmarkEnd w:id="2035"/>
            <w:r w:rsidR="00F00E57">
              <w:fldChar w:fldCharType="end"/>
            </w:r>
            <w:r w:rsidRPr="000B3C4F">
              <w:rPr>
                <w:rFonts w:hint="eastAsia"/>
              </w:rPr>
              <w:t>サプライチェーンにおける情報セキュリティの管理</w:t>
            </w:r>
          </w:p>
          <w:p w14:paraId="37A8AA80" w14:textId="77777777" w:rsidR="000B3C4F" w:rsidRPr="000B3C4F" w:rsidRDefault="000B3C4F" w:rsidP="003C0367">
            <w:pPr>
              <w:pStyle w:val="afff6"/>
            </w:pPr>
            <w:r w:rsidRPr="000B3C4F">
              <w:rPr>
                <w:rFonts w:hint="eastAsia"/>
              </w:rPr>
              <w:t>5.22 供給者のサービス提供の監視、レビュー及び変更管理</w:t>
            </w:r>
          </w:p>
          <w:p w14:paraId="5CA1D4E7" w14:textId="77777777" w:rsidR="000B3C4F" w:rsidRPr="000B3C4F" w:rsidRDefault="000B3C4F" w:rsidP="003C0367">
            <w:pPr>
              <w:pStyle w:val="afff6"/>
            </w:pPr>
            <w:r w:rsidRPr="000B3C4F">
              <w:rPr>
                <w:rFonts w:hint="eastAsia"/>
              </w:rPr>
              <w:t>5.23 クラウドサービス利用における情報セキュリティ</w:t>
            </w:r>
          </w:p>
          <w:p w14:paraId="47718B0B" w14:textId="37879E47" w:rsidR="000B3C4F" w:rsidRPr="000B3C4F" w:rsidRDefault="000B3C4F" w:rsidP="003C0367">
            <w:pPr>
              <w:pStyle w:val="afff6"/>
            </w:pPr>
            <w:r w:rsidRPr="000B3C4F">
              <w:rPr>
                <w:rFonts w:hint="eastAsia"/>
              </w:rPr>
              <w:t>5.24 情報</w:t>
            </w:r>
            <w:bookmarkStart w:id="2036" w:name="■セキュリティインシデント27ー15"/>
            <w:r w:rsidR="003441CC">
              <w:fldChar w:fldCharType="begin"/>
            </w:r>
            <w:r w:rsidR="003441CC">
              <w:rPr>
                <w:rFonts w:hint="eastAsia"/>
              </w:rPr>
              <w:instrText xml:space="preserve">HYPERLINK </w:instrText>
            </w:r>
            <w:r w:rsidR="003441CC">
              <w:instrText xml:space="preserve"> \l "</w:instrText>
            </w:r>
            <w:r w:rsidR="003441CC">
              <w:rPr>
                <w:rFonts w:hint="eastAsia"/>
              </w:rPr>
              <w:instrText>■セキュリティインシデント</w:instrText>
            </w:r>
            <w:r w:rsidR="003441CC">
              <w:instrText>"</w:instrText>
            </w:r>
            <w:r w:rsidR="003441CC">
              <w:fldChar w:fldCharType="separate"/>
            </w:r>
            <w:r w:rsidRPr="003441CC">
              <w:rPr>
                <w:rStyle w:val="a7"/>
                <w:rFonts w:hint="eastAsia"/>
              </w:rPr>
              <w:t>セキュリティインシデント</w:t>
            </w:r>
            <w:bookmarkEnd w:id="2036"/>
            <w:r w:rsidR="003441CC">
              <w:fldChar w:fldCharType="end"/>
            </w:r>
            <w:r w:rsidRPr="000B3C4F">
              <w:rPr>
                <w:rFonts w:hint="eastAsia"/>
              </w:rPr>
              <w:t>管理の計画策定及び準備</w:t>
            </w:r>
          </w:p>
          <w:p w14:paraId="69EFF8C4" w14:textId="18779B76" w:rsidR="000B3C4F" w:rsidRPr="000B3C4F" w:rsidRDefault="000B3C4F" w:rsidP="003C0367">
            <w:pPr>
              <w:pStyle w:val="afff6"/>
            </w:pPr>
            <w:r w:rsidRPr="000B3C4F">
              <w:rPr>
                <w:rFonts w:hint="eastAsia"/>
              </w:rPr>
              <w:t xml:space="preserve">5.25 </w:t>
            </w:r>
            <w:bookmarkStart w:id="2037" w:name="■情報セキュリティ事象27ー15"/>
            <w:r w:rsidR="00B402FD">
              <w:fldChar w:fldCharType="begin"/>
            </w:r>
            <w:r w:rsidR="00B402FD">
              <w:rPr>
                <w:rFonts w:hint="eastAsia"/>
              </w:rPr>
              <w:instrText xml:space="preserve">HYPERLINK </w:instrText>
            </w:r>
            <w:r w:rsidR="00B402FD">
              <w:instrText xml:space="preserve"> \l "</w:instrText>
            </w:r>
            <w:r w:rsidR="00B402FD">
              <w:rPr>
                <w:rFonts w:hint="eastAsia"/>
              </w:rPr>
              <w:instrText>■情報セキュリティ事象</w:instrText>
            </w:r>
            <w:r w:rsidR="00B402FD">
              <w:instrText>"</w:instrText>
            </w:r>
            <w:r w:rsidR="00B402FD">
              <w:fldChar w:fldCharType="separate"/>
            </w:r>
            <w:r w:rsidRPr="00B402FD">
              <w:rPr>
                <w:rStyle w:val="a7"/>
                <w:rFonts w:hint="eastAsia"/>
              </w:rPr>
              <w:t>情報セキュリティ事象</w:t>
            </w:r>
            <w:bookmarkEnd w:id="2037"/>
            <w:r w:rsidR="00B402FD">
              <w:fldChar w:fldCharType="end"/>
            </w:r>
            <w:r w:rsidRPr="000B3C4F">
              <w:rPr>
                <w:rFonts w:hint="eastAsia"/>
              </w:rPr>
              <w:t>の評価及び決定</w:t>
            </w:r>
          </w:p>
          <w:p w14:paraId="362753E4" w14:textId="77777777" w:rsidR="000B3C4F" w:rsidRPr="000B3C4F" w:rsidRDefault="000B3C4F" w:rsidP="003C0367">
            <w:pPr>
              <w:pStyle w:val="afff6"/>
            </w:pPr>
            <w:r w:rsidRPr="000B3C4F">
              <w:rPr>
                <w:rFonts w:hint="eastAsia"/>
              </w:rPr>
              <w:t>5.26 情報セキュリティインシデントへの対応</w:t>
            </w:r>
          </w:p>
          <w:p w14:paraId="1DCA1FC2" w14:textId="77777777" w:rsidR="000B3C4F" w:rsidRPr="000B3C4F" w:rsidRDefault="000B3C4F" w:rsidP="003C0367">
            <w:pPr>
              <w:pStyle w:val="afff6"/>
            </w:pPr>
            <w:r w:rsidRPr="000B3C4F">
              <w:rPr>
                <w:rFonts w:hint="eastAsia"/>
              </w:rPr>
              <w:t>5.27 情報セキュリティインシデントからの学習</w:t>
            </w:r>
          </w:p>
          <w:p w14:paraId="6E31055A" w14:textId="77777777" w:rsidR="000B3C4F" w:rsidRPr="000B3C4F" w:rsidRDefault="000B3C4F" w:rsidP="003C0367">
            <w:pPr>
              <w:pStyle w:val="afff6"/>
            </w:pPr>
            <w:r w:rsidRPr="000B3C4F">
              <w:rPr>
                <w:rFonts w:hint="eastAsia"/>
              </w:rPr>
              <w:t>5.28 証拠の収集</w:t>
            </w:r>
          </w:p>
          <w:p w14:paraId="69A75085" w14:textId="77777777" w:rsidR="000B3C4F" w:rsidRPr="000B3C4F" w:rsidRDefault="000B3C4F" w:rsidP="003C0367">
            <w:pPr>
              <w:pStyle w:val="afff6"/>
            </w:pPr>
            <w:r w:rsidRPr="000B3C4F">
              <w:rPr>
                <w:rFonts w:hint="eastAsia"/>
              </w:rPr>
              <w:t>5.29 事業の中断・阻害時の情報セキュリティ</w:t>
            </w:r>
          </w:p>
          <w:p w14:paraId="52C8DDD9" w14:textId="77777777" w:rsidR="000B3C4F" w:rsidRPr="000B3C4F" w:rsidRDefault="000B3C4F" w:rsidP="003C0367">
            <w:pPr>
              <w:pStyle w:val="afff6"/>
            </w:pPr>
            <w:r w:rsidRPr="000B3C4F">
              <w:rPr>
                <w:rFonts w:hint="eastAsia"/>
              </w:rPr>
              <w:t>5.30 事業継続のためのICTの備え</w:t>
            </w:r>
          </w:p>
          <w:p w14:paraId="7EF3BE5F" w14:textId="77777777" w:rsidR="000B3C4F" w:rsidRPr="000B3C4F" w:rsidRDefault="000B3C4F" w:rsidP="003C0367">
            <w:pPr>
              <w:pStyle w:val="afff6"/>
            </w:pPr>
            <w:r w:rsidRPr="000B3C4F">
              <w:rPr>
                <w:rFonts w:hint="eastAsia"/>
              </w:rPr>
              <w:t>5.31 法令、規制及び契約上の要求事項</w:t>
            </w:r>
          </w:p>
          <w:p w14:paraId="67DB3BF8" w14:textId="77777777" w:rsidR="000B3C4F" w:rsidRPr="000B3C4F" w:rsidRDefault="000B3C4F" w:rsidP="003C0367">
            <w:pPr>
              <w:pStyle w:val="afff6"/>
            </w:pPr>
            <w:r w:rsidRPr="000B3C4F">
              <w:rPr>
                <w:rFonts w:hint="eastAsia"/>
              </w:rPr>
              <w:t>5.32 知的財産権</w:t>
            </w:r>
          </w:p>
          <w:p w14:paraId="609883DD" w14:textId="77777777" w:rsidR="000B3C4F" w:rsidRPr="000B3C4F" w:rsidRDefault="000B3C4F" w:rsidP="003C0367">
            <w:pPr>
              <w:pStyle w:val="afff6"/>
            </w:pPr>
            <w:r w:rsidRPr="000B3C4F">
              <w:rPr>
                <w:rFonts w:hint="eastAsia"/>
              </w:rPr>
              <w:t>5.33 記録の保護</w:t>
            </w:r>
          </w:p>
          <w:p w14:paraId="5607AF44" w14:textId="2B91EB16" w:rsidR="000B3C4F" w:rsidRPr="000B3C4F" w:rsidRDefault="000B3C4F" w:rsidP="003C0367">
            <w:pPr>
              <w:pStyle w:val="afff6"/>
            </w:pPr>
            <w:r w:rsidRPr="000B3C4F">
              <w:rPr>
                <w:rFonts w:hint="eastAsia"/>
              </w:rPr>
              <w:t>5.34 プライバシー及び</w:t>
            </w:r>
            <w:bookmarkStart w:id="2038" w:name="■PII27ー15"/>
            <w:r w:rsidR="00800751">
              <w:fldChar w:fldCharType="begin"/>
            </w:r>
            <w:r w:rsidR="00800751">
              <w:rPr>
                <w:rFonts w:hint="eastAsia"/>
              </w:rPr>
              <w:instrText xml:space="preserve">HYPERLINK </w:instrText>
            </w:r>
            <w:r w:rsidR="00800751">
              <w:instrText xml:space="preserve"> \l "</w:instrText>
            </w:r>
            <w:r w:rsidR="00800751">
              <w:rPr>
                <w:rFonts w:hint="eastAsia"/>
              </w:rPr>
              <w:instrText>■</w:instrText>
            </w:r>
            <w:r w:rsidR="00800751">
              <w:instrText>PII"</w:instrText>
            </w:r>
            <w:r w:rsidR="00800751">
              <w:fldChar w:fldCharType="separate"/>
            </w:r>
            <w:r w:rsidRPr="00800751">
              <w:rPr>
                <w:rStyle w:val="a7"/>
                <w:rFonts w:hint="eastAsia"/>
              </w:rPr>
              <w:t>PII</w:t>
            </w:r>
            <w:bookmarkEnd w:id="2038"/>
            <w:r w:rsidR="00800751">
              <w:fldChar w:fldCharType="end"/>
            </w:r>
            <w:r w:rsidRPr="000B3C4F">
              <w:rPr>
                <w:rFonts w:hint="eastAsia"/>
              </w:rPr>
              <w:t>の保護</w:t>
            </w:r>
          </w:p>
          <w:p w14:paraId="7FDBB8D0" w14:textId="77777777" w:rsidR="000B3C4F" w:rsidRPr="000B3C4F" w:rsidRDefault="000B3C4F" w:rsidP="003C0367">
            <w:pPr>
              <w:pStyle w:val="afff6"/>
            </w:pPr>
            <w:r w:rsidRPr="000B3C4F">
              <w:rPr>
                <w:rFonts w:hint="eastAsia"/>
              </w:rPr>
              <w:t>5.35 情報セキュリティの独立したレビュー</w:t>
            </w:r>
          </w:p>
          <w:p w14:paraId="2B4E0018" w14:textId="77777777" w:rsidR="000B3C4F" w:rsidRPr="000B3C4F" w:rsidRDefault="000B3C4F" w:rsidP="003C0367">
            <w:pPr>
              <w:pStyle w:val="afff6"/>
            </w:pPr>
            <w:r w:rsidRPr="000B3C4F">
              <w:rPr>
                <w:rFonts w:hint="eastAsia"/>
              </w:rPr>
              <w:t>5.36 情報セキュリティのための方針群、規則及び標準の順守</w:t>
            </w:r>
          </w:p>
          <w:p w14:paraId="6A666E5C" w14:textId="77777777" w:rsidR="000B3C4F" w:rsidRPr="000B3C4F" w:rsidRDefault="000B3C4F" w:rsidP="003C0367">
            <w:pPr>
              <w:pStyle w:val="afff6"/>
            </w:pPr>
            <w:r w:rsidRPr="000B3C4F">
              <w:rPr>
                <w:rFonts w:hint="eastAsia"/>
              </w:rPr>
              <w:t>5.37 操作手順書</w:t>
            </w:r>
          </w:p>
        </w:tc>
      </w:tr>
    </w:tbl>
    <w:p w14:paraId="2721E847" w14:textId="77777777" w:rsidR="000B3C4F" w:rsidRPr="000B3C4F" w:rsidRDefault="000B3C4F" w:rsidP="000B3C4F">
      <w:pPr>
        <w:jc w:val="left"/>
      </w:pPr>
    </w:p>
    <w:p w14:paraId="5AD8A51D" w14:textId="77777777" w:rsidR="000B3C4F" w:rsidRPr="000B3C4F" w:rsidRDefault="000B3C4F" w:rsidP="003C0367">
      <w:pPr>
        <w:pStyle w:val="5"/>
      </w:pPr>
      <w:r w:rsidRPr="000B3C4F">
        <w:rPr>
          <w:rFonts w:hint="eastAsia"/>
        </w:rPr>
        <w:t>訴求ポイント</w:t>
      </w:r>
    </w:p>
    <w:p w14:paraId="444321A7" w14:textId="77777777" w:rsidR="000B3C4F" w:rsidRPr="000B3C4F" w:rsidRDefault="000B3C4F" w:rsidP="000B0E6A">
      <w:pPr>
        <w:pStyle w:val="aff4"/>
      </w:pPr>
      <w:r w:rsidRPr="000B3C4F">
        <w:rPr>
          <w:rFonts w:hint="eastAsia"/>
        </w:rPr>
        <w:t>章を通した気づき・学び</w:t>
      </w:r>
    </w:p>
    <w:p w14:paraId="5E6ECE85" w14:textId="77777777" w:rsidR="000B3C4F" w:rsidRPr="000B3C4F" w:rsidRDefault="000B3C4F" w:rsidP="000B3C4F">
      <w:pPr>
        <w:jc w:val="left"/>
      </w:pPr>
      <w:r w:rsidRPr="000B3C4F">
        <w:rPr>
          <w:rFonts w:hint="eastAsia"/>
        </w:rPr>
        <w:t>ISO/IEC 27002の内容を参考に組織的管理策の対策基準を決定し、実施手順を作成することができます。ドキュメントの作成・更新は重要ですが、本来の目標は、効果的な情報セキュリティ対策の計画と実行にあることを忘れないことが重要です。</w:t>
      </w:r>
    </w:p>
    <w:p w14:paraId="5BF5AFC3" w14:textId="77777777" w:rsidR="000B3C4F" w:rsidRPr="000B3C4F" w:rsidRDefault="000B3C4F" w:rsidP="000B3C4F">
      <w:pPr>
        <w:jc w:val="left"/>
      </w:pPr>
    </w:p>
    <w:tbl>
      <w:tblPr>
        <w:tblStyle w:val="aa"/>
        <w:tblW w:w="0" w:type="auto"/>
        <w:tblLook w:val="04A0" w:firstRow="1" w:lastRow="0" w:firstColumn="1" w:lastColumn="0" w:noHBand="0" w:noVBand="1"/>
      </w:tblPr>
      <w:tblGrid>
        <w:gridCol w:w="10456"/>
      </w:tblGrid>
      <w:tr w:rsidR="000B3C4F" w:rsidRPr="000B3C4F" w14:paraId="61EC7696"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15E99" w:themeFill="text2" w:themeFillTint="BF"/>
            <w:hideMark/>
          </w:tcPr>
          <w:p w14:paraId="7B64B7CF" w14:textId="77777777" w:rsidR="000B3C4F" w:rsidRPr="000B3C4F" w:rsidRDefault="000B3C4F" w:rsidP="000B0E6A">
            <w:pPr>
              <w:pStyle w:val="aff0"/>
            </w:pPr>
            <w:r w:rsidRPr="000B3C4F">
              <w:rPr>
                <w:rFonts w:hint="eastAsia"/>
              </w:rPr>
              <w:t>認識していただきたい実施概要</w:t>
            </w:r>
          </w:p>
        </w:tc>
      </w:tr>
      <w:tr w:rsidR="000B3C4F" w:rsidRPr="000B3C4F" w14:paraId="14483B9F"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478E3208" w14:textId="450F55D9" w:rsidR="000B3C4F" w:rsidRPr="000B3C4F" w:rsidRDefault="000B3C4F" w:rsidP="00892C01">
            <w:pPr>
              <w:pStyle w:val="afff6"/>
              <w:numPr>
                <w:ilvl w:val="0"/>
                <w:numId w:val="686"/>
              </w:numPr>
            </w:pPr>
            <w:r w:rsidRPr="000B3C4F">
              <w:rPr>
                <w:rFonts w:hint="eastAsia"/>
              </w:rPr>
              <w:t>リスクアセスメントの結果をもとに必要な組織的管理策を選択し、対策基準を策定すること</w:t>
            </w:r>
            <w:r w:rsidR="00661F16">
              <w:rPr>
                <w:rFonts w:hint="eastAsia"/>
              </w:rPr>
              <w:t>。</w:t>
            </w:r>
          </w:p>
          <w:p w14:paraId="35223912" w14:textId="785D2CF0" w:rsidR="000B3C4F" w:rsidRPr="000B3C4F" w:rsidRDefault="000B3C4F" w:rsidP="00892C01">
            <w:pPr>
              <w:pStyle w:val="afff6"/>
              <w:numPr>
                <w:ilvl w:val="0"/>
                <w:numId w:val="686"/>
              </w:numPr>
            </w:pPr>
            <w:r w:rsidRPr="000B3C4F">
              <w:rPr>
                <w:rFonts w:hint="eastAsia"/>
              </w:rPr>
              <w:t>対策基準は、基本方針とともに公開可能なものとして策定すること</w:t>
            </w:r>
            <w:r w:rsidR="00661F16">
              <w:rPr>
                <w:rFonts w:hint="eastAsia"/>
              </w:rPr>
              <w:t>。</w:t>
            </w:r>
          </w:p>
          <w:p w14:paraId="7CF42B0C" w14:textId="2991DB7D" w:rsidR="000B3C4F" w:rsidRPr="000B3C4F" w:rsidRDefault="000B3C4F" w:rsidP="00892C01">
            <w:pPr>
              <w:pStyle w:val="afff6"/>
              <w:numPr>
                <w:ilvl w:val="0"/>
                <w:numId w:val="686"/>
              </w:numPr>
            </w:pPr>
            <w:r w:rsidRPr="000B3C4F">
              <w:rPr>
                <w:rFonts w:hint="eastAsia"/>
              </w:rPr>
              <w:t>決定した対策基準を実行に移すための実施手順を策定すること</w:t>
            </w:r>
            <w:r w:rsidR="00661F16">
              <w:rPr>
                <w:rFonts w:hint="eastAsia"/>
              </w:rPr>
              <w:t>。</w:t>
            </w:r>
          </w:p>
          <w:p w14:paraId="3E245E73" w14:textId="5B9E1E41" w:rsidR="000B3C4F" w:rsidRPr="000B3C4F" w:rsidRDefault="000B3C4F" w:rsidP="00892C01">
            <w:pPr>
              <w:pStyle w:val="afff6"/>
              <w:numPr>
                <w:ilvl w:val="0"/>
                <w:numId w:val="686"/>
              </w:numPr>
            </w:pPr>
            <w:r w:rsidRPr="000B3C4F">
              <w:rPr>
                <w:rFonts w:hint="eastAsia"/>
              </w:rPr>
              <w:t>実施手順は、組織の内部文書として従業員に対してわかりやすい実施手順を策定するよう心掛けること</w:t>
            </w:r>
            <w:r w:rsidR="00661F16">
              <w:rPr>
                <w:rFonts w:hint="eastAsia"/>
              </w:rPr>
              <w:t>。</w:t>
            </w:r>
          </w:p>
        </w:tc>
      </w:tr>
    </w:tbl>
    <w:p w14:paraId="3223EE12" w14:textId="77777777" w:rsidR="000B3C4F" w:rsidRPr="000B3C4F" w:rsidRDefault="000B3C4F" w:rsidP="000B3C4F">
      <w:pPr>
        <w:jc w:val="left"/>
      </w:pPr>
    </w:p>
    <w:tbl>
      <w:tblPr>
        <w:tblStyle w:val="aa"/>
        <w:tblW w:w="0" w:type="auto"/>
        <w:tblLook w:val="04A0" w:firstRow="1" w:lastRow="0" w:firstColumn="1" w:lastColumn="0" w:noHBand="0" w:noVBand="1"/>
      </w:tblPr>
      <w:tblGrid>
        <w:gridCol w:w="3823"/>
        <w:gridCol w:w="6633"/>
      </w:tblGrid>
      <w:tr w:rsidR="000B3C4F" w:rsidRPr="000B3C4F" w14:paraId="3563D5B0" w14:textId="77777777" w:rsidTr="000B3C4F">
        <w:tc>
          <w:tcPr>
            <w:tcW w:w="10456" w:type="dxa"/>
            <w:gridSpan w:val="2"/>
            <w:tcBorders>
              <w:top w:val="single" w:sz="4" w:space="0" w:color="auto"/>
              <w:left w:val="single" w:sz="4" w:space="0" w:color="auto"/>
              <w:bottom w:val="single" w:sz="4" w:space="0" w:color="auto"/>
              <w:right w:val="single" w:sz="4" w:space="0" w:color="auto"/>
            </w:tcBorders>
            <w:hideMark/>
          </w:tcPr>
          <w:p w14:paraId="277101EE" w14:textId="77777777" w:rsidR="000B3C4F" w:rsidRPr="000B3C4F" w:rsidRDefault="000B3C4F" w:rsidP="00601047">
            <w:pPr>
              <w:pStyle w:val="affe"/>
              <w:framePr w:wrap="around"/>
            </w:pPr>
            <w:r w:rsidRPr="000B3C4F">
              <w:rPr>
                <w:rFonts w:hint="eastAsia"/>
              </w:rPr>
              <w:t>詳細理解のため参考となる文献（参考文献）</w:t>
            </w:r>
          </w:p>
        </w:tc>
      </w:tr>
      <w:tr w:rsidR="000B3C4F" w:rsidRPr="000B3C4F" w14:paraId="38673AAD" w14:textId="77777777" w:rsidTr="000B3C4F">
        <w:tc>
          <w:tcPr>
            <w:tcW w:w="3823"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52098CB0" w14:textId="77777777" w:rsidR="000B3C4F" w:rsidRPr="000B3C4F" w:rsidRDefault="000B3C4F" w:rsidP="00601047">
            <w:pPr>
              <w:pStyle w:val="affe"/>
              <w:framePr w:wrap="around"/>
            </w:pPr>
            <w:r w:rsidRPr="000B3C4F">
              <w:rPr>
                <w:rFonts w:hint="eastAsia"/>
              </w:rPr>
              <w:t>ISO/IEC 27001:2022</w:t>
            </w:r>
          </w:p>
        </w:tc>
        <w:tc>
          <w:tcPr>
            <w:tcW w:w="6633" w:type="dxa"/>
            <w:tcBorders>
              <w:top w:val="single" w:sz="4" w:space="0" w:color="auto"/>
              <w:left w:val="single" w:sz="4" w:space="0" w:color="auto"/>
              <w:bottom w:val="single" w:sz="4" w:space="0" w:color="auto"/>
              <w:right w:val="single" w:sz="4" w:space="0" w:color="auto"/>
            </w:tcBorders>
            <w:hideMark/>
          </w:tcPr>
          <w:p w14:paraId="53672E47" w14:textId="77777777" w:rsidR="000B3C4F" w:rsidRPr="000B3C4F" w:rsidRDefault="000B3C4F" w:rsidP="00601047">
            <w:pPr>
              <w:pStyle w:val="affe"/>
              <w:framePr w:wrap="around"/>
            </w:pPr>
            <w:r w:rsidRPr="000B3C4F">
              <w:rPr>
                <w:rFonts w:hint="eastAsia"/>
              </w:rPr>
              <w:t>https://www.iso.org/standard/27001</w:t>
            </w:r>
          </w:p>
        </w:tc>
      </w:tr>
      <w:tr w:rsidR="000B3C4F" w:rsidRPr="000B3C4F" w14:paraId="6D1340E6" w14:textId="77777777" w:rsidTr="000B3C4F">
        <w:tc>
          <w:tcPr>
            <w:tcW w:w="3823"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6B42D35D" w14:textId="77777777" w:rsidR="000B3C4F" w:rsidRPr="000B3C4F" w:rsidRDefault="000B3C4F" w:rsidP="00601047">
            <w:pPr>
              <w:pStyle w:val="affe"/>
              <w:framePr w:wrap="around"/>
            </w:pPr>
            <w:r w:rsidRPr="000B3C4F">
              <w:rPr>
                <w:rFonts w:hint="eastAsia"/>
              </w:rPr>
              <w:t>ISO/IEC 27002:2022</w:t>
            </w:r>
          </w:p>
        </w:tc>
        <w:tc>
          <w:tcPr>
            <w:tcW w:w="6633" w:type="dxa"/>
            <w:tcBorders>
              <w:top w:val="single" w:sz="4" w:space="0" w:color="auto"/>
              <w:left w:val="single" w:sz="4" w:space="0" w:color="auto"/>
              <w:bottom w:val="single" w:sz="4" w:space="0" w:color="auto"/>
              <w:right w:val="single" w:sz="4" w:space="0" w:color="auto"/>
            </w:tcBorders>
            <w:hideMark/>
          </w:tcPr>
          <w:p w14:paraId="7DB392CA" w14:textId="77777777" w:rsidR="000B3C4F" w:rsidRPr="000B3C4F" w:rsidRDefault="000B3C4F" w:rsidP="00601047">
            <w:pPr>
              <w:pStyle w:val="affe"/>
              <w:framePr w:wrap="around"/>
            </w:pPr>
            <w:r w:rsidRPr="000B3C4F">
              <w:rPr>
                <w:rFonts w:hint="eastAsia"/>
              </w:rPr>
              <w:t>https://www.iso.org/standard/75652.html</w:t>
            </w:r>
          </w:p>
        </w:tc>
      </w:tr>
    </w:tbl>
    <w:p w14:paraId="16AD9897" w14:textId="0FE08CD7" w:rsidR="000B3C4F" w:rsidRPr="000B3C4F" w:rsidRDefault="000B3C4F" w:rsidP="00F16442">
      <w:pPr>
        <w:ind w:firstLineChars="0" w:firstLine="0"/>
        <w:jc w:val="left"/>
      </w:pPr>
    </w:p>
    <w:p w14:paraId="1CC39506" w14:textId="77777777" w:rsidR="000B3C4F" w:rsidRPr="000B3C4F" w:rsidRDefault="000B3C4F" w:rsidP="002A6987">
      <w:pPr>
        <w:pStyle w:val="3"/>
      </w:pPr>
      <w:bookmarkStart w:id="2039" w:name="_Toc188349183"/>
      <w:r w:rsidRPr="000B3C4F">
        <w:rPr>
          <w:rFonts w:hint="eastAsia"/>
        </w:rPr>
        <w:t>第16章. 人的対策</w:t>
      </w:r>
      <w:bookmarkEnd w:id="2039"/>
    </w:p>
    <w:p w14:paraId="1638DB8D" w14:textId="77777777" w:rsidR="000B3C4F" w:rsidRPr="000B3C4F" w:rsidRDefault="000B3C4F" w:rsidP="000B0E6A">
      <w:pPr>
        <w:pStyle w:val="aff4"/>
      </w:pPr>
      <w:r w:rsidRPr="000B3C4F">
        <w:rPr>
          <w:rFonts w:hint="eastAsia"/>
        </w:rPr>
        <w:t>16-1. 作成する候補となる実施手順書類について</w:t>
      </w:r>
    </w:p>
    <w:p w14:paraId="1E4B77EE" w14:textId="77777777" w:rsidR="000B3C4F" w:rsidRPr="000B3C4F" w:rsidRDefault="000B3C4F" w:rsidP="000B0E6A">
      <w:pPr>
        <w:pStyle w:val="aff4"/>
      </w:pPr>
      <w:r w:rsidRPr="000B3C4F">
        <w:rPr>
          <w:rFonts w:hint="eastAsia"/>
        </w:rPr>
        <w:t>16-2. 人的対策として重要となる実施項目</w:t>
      </w:r>
    </w:p>
    <w:p w14:paraId="5044B8C8" w14:textId="77777777" w:rsidR="000B3C4F" w:rsidRPr="000B3C4F" w:rsidRDefault="000B3C4F" w:rsidP="000B3C4F">
      <w:pPr>
        <w:jc w:val="left"/>
      </w:pPr>
    </w:p>
    <w:tbl>
      <w:tblPr>
        <w:tblStyle w:val="aa"/>
        <w:tblW w:w="0" w:type="auto"/>
        <w:tblLook w:val="04A0" w:firstRow="1" w:lastRow="0" w:firstColumn="1" w:lastColumn="0" w:noHBand="0" w:noVBand="1"/>
      </w:tblPr>
      <w:tblGrid>
        <w:gridCol w:w="10456"/>
      </w:tblGrid>
      <w:tr w:rsidR="000B3C4F" w:rsidRPr="000B3C4F" w14:paraId="5E8F9CD7"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15E99"/>
            <w:hideMark/>
          </w:tcPr>
          <w:p w14:paraId="7771A9E5" w14:textId="77777777" w:rsidR="000B3C4F" w:rsidRPr="000B3C4F" w:rsidRDefault="000B3C4F" w:rsidP="000B0E6A">
            <w:pPr>
              <w:pStyle w:val="aff0"/>
            </w:pPr>
            <w:r w:rsidRPr="000B3C4F">
              <w:rPr>
                <w:rFonts w:hint="eastAsia"/>
              </w:rPr>
              <w:t>章の目的</w:t>
            </w:r>
          </w:p>
        </w:tc>
      </w:tr>
      <w:tr w:rsidR="000B3C4F" w:rsidRPr="000B3C4F" w14:paraId="58E90633" w14:textId="77777777" w:rsidTr="000B3C4F">
        <w:trPr>
          <w:trHeight w:val="1295"/>
        </w:trPr>
        <w:tc>
          <w:tcPr>
            <w:tcW w:w="10456" w:type="dxa"/>
            <w:tcBorders>
              <w:top w:val="single" w:sz="4" w:space="0" w:color="auto"/>
              <w:left w:val="single" w:sz="4" w:space="0" w:color="auto"/>
              <w:bottom w:val="single" w:sz="4" w:space="0" w:color="auto"/>
              <w:right w:val="single" w:sz="4" w:space="0" w:color="auto"/>
            </w:tcBorders>
            <w:hideMark/>
          </w:tcPr>
          <w:p w14:paraId="4680DE9D" w14:textId="77777777" w:rsidR="000B3C4F" w:rsidRPr="000B3C4F" w:rsidRDefault="000B3C4F" w:rsidP="000B0E6A">
            <w:pPr>
              <w:pStyle w:val="afff6"/>
            </w:pPr>
            <w:r w:rsidRPr="000B3C4F">
              <w:rPr>
                <w:rFonts w:hint="eastAsia"/>
              </w:rPr>
              <w:t>第16章では、情報セキュリティ方針に従ってセキュリティ対策を実施するための具体的な規則としての「対策基準」と、セキュリティ対策の実施手順や方法である「実施手順」について学ぶことを目的とします。</w:t>
            </w:r>
          </w:p>
        </w:tc>
      </w:tr>
      <w:tr w:rsidR="000B3C4F" w:rsidRPr="000B3C4F" w14:paraId="4F8499BB"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15E99"/>
            <w:hideMark/>
          </w:tcPr>
          <w:p w14:paraId="7E9FB235" w14:textId="77777777" w:rsidR="000B3C4F" w:rsidRPr="000B3C4F" w:rsidRDefault="000B3C4F" w:rsidP="000B0E6A">
            <w:pPr>
              <w:pStyle w:val="aff0"/>
            </w:pPr>
            <w:r w:rsidRPr="000B3C4F">
              <w:rPr>
                <w:rFonts w:hint="eastAsia"/>
              </w:rPr>
              <w:t>主な達成目標</w:t>
            </w:r>
          </w:p>
        </w:tc>
      </w:tr>
      <w:tr w:rsidR="000B3C4F" w:rsidRPr="000B3C4F" w14:paraId="4ECB7839" w14:textId="77777777" w:rsidTr="000B3C4F">
        <w:trPr>
          <w:trHeight w:val="889"/>
        </w:trPr>
        <w:tc>
          <w:tcPr>
            <w:tcW w:w="10456" w:type="dxa"/>
            <w:tcBorders>
              <w:top w:val="single" w:sz="4" w:space="0" w:color="auto"/>
              <w:left w:val="single" w:sz="4" w:space="0" w:color="auto"/>
              <w:bottom w:val="single" w:sz="4" w:space="0" w:color="auto"/>
              <w:right w:val="single" w:sz="4" w:space="0" w:color="auto"/>
            </w:tcBorders>
            <w:hideMark/>
          </w:tcPr>
          <w:p w14:paraId="2D0A8C27" w14:textId="027E9150" w:rsidR="000B3C4F" w:rsidRPr="000B3C4F" w:rsidRDefault="000B3C4F" w:rsidP="00892C01">
            <w:pPr>
              <w:pStyle w:val="afff6"/>
              <w:numPr>
                <w:ilvl w:val="0"/>
                <w:numId w:val="535"/>
              </w:numPr>
            </w:pPr>
            <w:r w:rsidRPr="000B3C4F">
              <w:rPr>
                <w:rFonts w:hint="eastAsia"/>
              </w:rPr>
              <w:t>人的管理策をもとに、対策基準を策定する手順を理解すること</w:t>
            </w:r>
          </w:p>
          <w:p w14:paraId="08AF7941" w14:textId="1DF99DD5" w:rsidR="000B3C4F" w:rsidRPr="000B3C4F" w:rsidRDefault="000B3C4F" w:rsidP="00892C01">
            <w:pPr>
              <w:pStyle w:val="afff6"/>
              <w:numPr>
                <w:ilvl w:val="0"/>
                <w:numId w:val="535"/>
              </w:numPr>
            </w:pPr>
            <w:r w:rsidRPr="000B3C4F">
              <w:rPr>
                <w:rFonts w:hint="eastAsia"/>
              </w:rPr>
              <w:t>策定した対策基準をもとに、具体的な実施手順を策定する方法を理解すること</w:t>
            </w:r>
          </w:p>
        </w:tc>
      </w:tr>
    </w:tbl>
    <w:p w14:paraId="6ECFF2BA" w14:textId="77777777" w:rsidR="000B3C4F" w:rsidRPr="000B3C4F" w:rsidRDefault="000B3C4F" w:rsidP="000B3C4F">
      <w:pPr>
        <w:jc w:val="left"/>
      </w:pPr>
    </w:p>
    <w:tbl>
      <w:tblPr>
        <w:tblStyle w:val="aa"/>
        <w:tblW w:w="0" w:type="auto"/>
        <w:tblLook w:val="04A0" w:firstRow="1" w:lastRow="0" w:firstColumn="1" w:lastColumn="0" w:noHBand="0" w:noVBand="1"/>
      </w:tblPr>
      <w:tblGrid>
        <w:gridCol w:w="10456"/>
      </w:tblGrid>
      <w:tr w:rsidR="000B3C4F" w:rsidRPr="000B3C4F" w14:paraId="04E45FA6"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3A9FC979" w14:textId="77777777" w:rsidR="000B3C4F" w:rsidRPr="000B3C4F" w:rsidRDefault="000B3C4F" w:rsidP="000B0E6A">
            <w:pPr>
              <w:pStyle w:val="afff8"/>
            </w:pPr>
            <w:r w:rsidRPr="000B3C4F">
              <w:rPr>
                <w:rFonts w:hint="eastAsia"/>
              </w:rPr>
              <w:t>主なキーワード</w:t>
            </w:r>
          </w:p>
          <w:p w14:paraId="1F010332" w14:textId="77777777" w:rsidR="000B3C4F" w:rsidRPr="000B3C4F" w:rsidRDefault="000B3C4F" w:rsidP="000B0E6A">
            <w:pPr>
              <w:pStyle w:val="afff6"/>
            </w:pPr>
            <w:r w:rsidRPr="000B3C4F">
              <w:rPr>
                <w:rFonts w:hint="eastAsia"/>
              </w:rPr>
              <w:t>人的管理策</w:t>
            </w:r>
          </w:p>
        </w:tc>
      </w:tr>
    </w:tbl>
    <w:p w14:paraId="4836058C" w14:textId="77777777" w:rsidR="000B3C4F" w:rsidRPr="000B3C4F" w:rsidRDefault="000B3C4F" w:rsidP="000B3C4F">
      <w:pPr>
        <w:jc w:val="left"/>
      </w:pPr>
    </w:p>
    <w:p w14:paraId="5B7FA612" w14:textId="77777777" w:rsidR="000B3C4F" w:rsidRPr="000B3C4F" w:rsidRDefault="000B3C4F" w:rsidP="000B0E6A">
      <w:pPr>
        <w:pStyle w:val="5"/>
      </w:pPr>
      <w:r w:rsidRPr="000B3C4F">
        <w:rPr>
          <w:rFonts w:hint="eastAsia"/>
        </w:rPr>
        <w:t>要旨</w:t>
      </w:r>
    </w:p>
    <w:p w14:paraId="4B12F50D" w14:textId="77777777" w:rsidR="000B3C4F" w:rsidRPr="000B3C4F" w:rsidRDefault="000B3C4F" w:rsidP="000B3C4F">
      <w:pPr>
        <w:jc w:val="left"/>
      </w:pPr>
    </w:p>
    <w:p w14:paraId="314FDEDF" w14:textId="77777777" w:rsidR="000B3C4F" w:rsidRPr="000B3C4F" w:rsidRDefault="000B3C4F" w:rsidP="000B0E6A">
      <w:pPr>
        <w:pStyle w:val="61"/>
      </w:pPr>
      <w:r w:rsidRPr="000B3C4F">
        <w:rPr>
          <w:rFonts w:hint="eastAsia"/>
        </w:rPr>
        <w:t>16章の全体概要</w:t>
      </w:r>
    </w:p>
    <w:p w14:paraId="6025E11C" w14:textId="519CFF10" w:rsidR="000B3C4F" w:rsidRPr="000B3C4F" w:rsidRDefault="000B3C4F" w:rsidP="000B3C4F">
      <w:pPr>
        <w:jc w:val="left"/>
      </w:pPr>
      <w:r w:rsidRPr="000B3C4F">
        <w:rPr>
          <w:rFonts w:hint="eastAsia"/>
        </w:rPr>
        <w:t>16章では、情報セキュリティ方針に従い、人的対策を中心にセキュリティ対策基準を策定するための方法について説明しています。まず、</w:t>
      </w:r>
      <w:bookmarkStart w:id="2040" w:name="■リスクアセスメント27ー16"/>
      <w:r w:rsidR="002E7BF5">
        <w:fldChar w:fldCharType="begin"/>
      </w:r>
      <w:r w:rsidR="002E7BF5">
        <w:rPr>
          <w:rFonts w:hint="eastAsia"/>
        </w:rPr>
        <w:instrText xml:space="preserve">HYPERLINK </w:instrText>
      </w:r>
      <w:r w:rsidR="002E7BF5">
        <w:instrText xml:space="preserve"> \l "</w:instrText>
      </w:r>
      <w:r w:rsidR="002E7BF5">
        <w:rPr>
          <w:rFonts w:hint="eastAsia"/>
        </w:rPr>
        <w:instrText>■リスクアセスメント</w:instrText>
      </w:r>
      <w:r w:rsidR="002E7BF5">
        <w:instrText>"</w:instrText>
      </w:r>
      <w:r w:rsidR="002E7BF5">
        <w:fldChar w:fldCharType="separate"/>
      </w:r>
      <w:r w:rsidRPr="002E7BF5">
        <w:rPr>
          <w:rStyle w:val="a7"/>
          <w:rFonts w:hint="eastAsia"/>
        </w:rPr>
        <w:t>リスクアセスメント</w:t>
      </w:r>
      <w:bookmarkEnd w:id="2040"/>
      <w:r w:rsidR="002E7BF5">
        <w:fldChar w:fldCharType="end"/>
      </w:r>
      <w:r w:rsidRPr="000B3C4F">
        <w:rPr>
          <w:rFonts w:hint="eastAsia"/>
        </w:rPr>
        <w:t>の結果をもとに適切な管理策を選定し、それを実施手順として組織の内部文書にまとめます。この際、ISO/IEC 27001の規定に基づいて選定するだけでなく、独自の追加管理策も含めることが推奨されます。具体的な項目としては、雇用契約、守秘義務、リモートワーク手順、懲戒手続などが含まれ、従業員の行動指針として重要な役割を果たします。</w:t>
      </w:r>
    </w:p>
    <w:p w14:paraId="2839CFAE" w14:textId="77777777" w:rsidR="000B3C4F" w:rsidRPr="000B3C4F" w:rsidRDefault="000B3C4F" w:rsidP="000B3C4F">
      <w:pPr>
        <w:jc w:val="left"/>
      </w:pPr>
    </w:p>
    <w:p w14:paraId="4CE11E40" w14:textId="77777777" w:rsidR="000B3C4F" w:rsidRPr="000B3C4F" w:rsidRDefault="000B3C4F" w:rsidP="000B0E6A">
      <w:pPr>
        <w:pStyle w:val="7"/>
      </w:pPr>
      <w:r w:rsidRPr="000B3C4F">
        <w:rPr>
          <w:rFonts w:hint="eastAsia"/>
        </w:rPr>
        <w:t>16-1. 作成する候補となる実施手順書類について</w:t>
      </w:r>
    </w:p>
    <w:p w14:paraId="7352677F" w14:textId="77777777" w:rsidR="000B3C4F" w:rsidRPr="000B3C4F" w:rsidRDefault="000B3C4F" w:rsidP="000B3C4F">
      <w:pPr>
        <w:jc w:val="left"/>
      </w:pPr>
      <w:r w:rsidRPr="000B3C4F">
        <w:rPr>
          <w:rFonts w:hint="eastAsia"/>
        </w:rPr>
        <w:t>ISO/IEC 27001:2022の附属書Aに示された93項目の管理策を参考に、情報セキュリティにおける実施手順書を策定する方法が説明しています。実施手順書は、リスクアセスメントをもとに選定された管理策を対策基準として採用し、具体的な手順を文書化するための候補を提示します。これにより、組織が適切な管理策を選定し、それをもとに対策基準と具体的な実施手順を策定することが可能になります。</w:t>
      </w:r>
    </w:p>
    <w:p w14:paraId="3B5962B5" w14:textId="77777777" w:rsidR="000B3C4F" w:rsidRPr="000B3C4F" w:rsidRDefault="000B3C4F" w:rsidP="000B3C4F">
      <w:pPr>
        <w:jc w:val="left"/>
      </w:pPr>
    </w:p>
    <w:p w14:paraId="6F2C7F0F" w14:textId="77777777" w:rsidR="000B3C4F" w:rsidRPr="000B3C4F" w:rsidRDefault="000B3C4F" w:rsidP="000B0E6A">
      <w:pPr>
        <w:pStyle w:val="7"/>
      </w:pPr>
      <w:r w:rsidRPr="000B3C4F">
        <w:rPr>
          <w:rFonts w:hint="eastAsia"/>
        </w:rPr>
        <w:t>16-2. 人的対策として重要となる実施項目</w:t>
      </w:r>
    </w:p>
    <w:p w14:paraId="19136354" w14:textId="77777777" w:rsidR="000B3C4F" w:rsidRPr="000B3C4F" w:rsidRDefault="000B3C4F" w:rsidP="000B3C4F">
      <w:pPr>
        <w:jc w:val="left"/>
      </w:pPr>
      <w:r w:rsidRPr="000B3C4F">
        <w:rPr>
          <w:rFonts w:hint="eastAsia"/>
        </w:rPr>
        <w:t>組織における人的管理策の重要実施項目として、従業員の採用から退職後までのセキュリティ対策を紹介しています。具体的には、情報セキュリティの観点から従業員の選考、雇用契約の内容、セキュリティ教育、守秘義務の遵守などの具体的な項目を取り上げています。懲戒手続や雇用終了後のセキュリティ対策の責任、リモートワーク実施時のセキュリティや情報セキュリティイベントの報告手順に関しても指針を示しています。</w:t>
      </w:r>
    </w:p>
    <w:p w14:paraId="17D6512E" w14:textId="3FF1826A" w:rsidR="000B3C4F" w:rsidRPr="000B3C4F" w:rsidRDefault="000B3C4F" w:rsidP="000B3C4F">
      <w:pPr>
        <w:jc w:val="left"/>
        <w:rPr>
          <w:b/>
          <w:bCs/>
        </w:rPr>
      </w:pPr>
    </w:p>
    <w:tbl>
      <w:tblPr>
        <w:tblW w:w="10480" w:type="dxa"/>
        <w:tblCellMar>
          <w:left w:w="0" w:type="dxa"/>
          <w:right w:w="0" w:type="dxa"/>
        </w:tblCellMar>
        <w:tblLook w:val="0420" w:firstRow="1" w:lastRow="0" w:firstColumn="0" w:lastColumn="0" w:noHBand="0" w:noVBand="1"/>
      </w:tblPr>
      <w:tblGrid>
        <w:gridCol w:w="5093"/>
        <w:gridCol w:w="5387"/>
      </w:tblGrid>
      <w:tr w:rsidR="000B3C4F" w:rsidRPr="000B3C4F" w14:paraId="39F472B0" w14:textId="77777777" w:rsidTr="000B3C4F">
        <w:tc>
          <w:tcPr>
            <w:tcW w:w="10480" w:type="dxa"/>
            <w:gridSpan w:val="2"/>
            <w:tcBorders>
              <w:top w:val="single" w:sz="8" w:space="0" w:color="000000"/>
              <w:left w:val="single" w:sz="8" w:space="0" w:color="000000"/>
              <w:bottom w:val="single" w:sz="8" w:space="0" w:color="000000"/>
              <w:right w:val="single" w:sz="8" w:space="0" w:color="000000"/>
            </w:tcBorders>
            <w:shd w:val="clear" w:color="auto" w:fill="548235"/>
            <w:tcMar>
              <w:top w:w="72" w:type="dxa"/>
              <w:left w:w="144" w:type="dxa"/>
              <w:bottom w:w="72" w:type="dxa"/>
              <w:right w:w="144" w:type="dxa"/>
            </w:tcMar>
            <w:vAlign w:val="center"/>
            <w:hideMark/>
          </w:tcPr>
          <w:p w14:paraId="13F50604" w14:textId="77777777" w:rsidR="000B3C4F" w:rsidRPr="000B3C4F" w:rsidRDefault="000B3C4F" w:rsidP="00B43DB6">
            <w:pPr>
              <w:pStyle w:val="aff0"/>
            </w:pPr>
            <w:r w:rsidRPr="000B3C4F">
              <w:rPr>
                <w:rFonts w:hint="eastAsia"/>
              </w:rPr>
              <w:t>人的管理策の項目</w:t>
            </w:r>
          </w:p>
        </w:tc>
      </w:tr>
      <w:tr w:rsidR="000B3C4F" w:rsidRPr="000B3C4F" w14:paraId="2ED88EBF" w14:textId="77777777" w:rsidTr="001328CC">
        <w:tc>
          <w:tcPr>
            <w:tcW w:w="5093" w:type="dxa"/>
            <w:tcBorders>
              <w:top w:val="single" w:sz="8" w:space="0" w:color="000000"/>
              <w:left w:val="single" w:sz="8" w:space="0" w:color="000000"/>
              <w:bottom w:val="single" w:sz="8" w:space="0" w:color="000000"/>
              <w:right w:val="single" w:sz="8" w:space="0" w:color="000000"/>
            </w:tcBorders>
            <w:shd w:val="clear" w:color="auto" w:fill="C5E0B4"/>
            <w:tcMar>
              <w:top w:w="72" w:type="dxa"/>
              <w:left w:w="144" w:type="dxa"/>
              <w:bottom w:w="72" w:type="dxa"/>
              <w:right w:w="144" w:type="dxa"/>
            </w:tcMar>
            <w:hideMark/>
          </w:tcPr>
          <w:p w14:paraId="71E09C5B" w14:textId="77777777" w:rsidR="000B3C4F" w:rsidRPr="000B3C4F" w:rsidRDefault="000B3C4F" w:rsidP="000B0E6A">
            <w:pPr>
              <w:pStyle w:val="afff6"/>
            </w:pPr>
            <w:r w:rsidRPr="000B3C4F">
              <w:rPr>
                <w:rFonts w:hint="eastAsia"/>
              </w:rPr>
              <w:t>6.1 選考</w:t>
            </w:r>
          </w:p>
          <w:p w14:paraId="50DB47C4" w14:textId="77777777" w:rsidR="000B3C4F" w:rsidRPr="000B3C4F" w:rsidRDefault="000B3C4F" w:rsidP="000B0E6A">
            <w:pPr>
              <w:pStyle w:val="afff6"/>
            </w:pPr>
            <w:r w:rsidRPr="000B3C4F">
              <w:rPr>
                <w:rFonts w:hint="eastAsia"/>
              </w:rPr>
              <w:t>6.2 雇用条件</w:t>
            </w:r>
          </w:p>
          <w:p w14:paraId="075D1C06" w14:textId="77777777" w:rsidR="000B3C4F" w:rsidRPr="000B3C4F" w:rsidRDefault="000B3C4F" w:rsidP="000B0E6A">
            <w:pPr>
              <w:pStyle w:val="afff6"/>
            </w:pPr>
            <w:r w:rsidRPr="000B3C4F">
              <w:rPr>
                <w:rFonts w:hint="eastAsia"/>
              </w:rPr>
              <w:t>6.3 情報セキュリティの意識向上、教育及び訓練</w:t>
            </w:r>
          </w:p>
          <w:p w14:paraId="1A08C249" w14:textId="77777777" w:rsidR="000B3C4F" w:rsidRPr="000B3C4F" w:rsidRDefault="000B3C4F" w:rsidP="000B0E6A">
            <w:pPr>
              <w:pStyle w:val="afff6"/>
            </w:pPr>
            <w:r w:rsidRPr="000B3C4F">
              <w:rPr>
                <w:rFonts w:hint="eastAsia"/>
              </w:rPr>
              <w:t>6.4 懲戒手続</w:t>
            </w:r>
          </w:p>
        </w:tc>
        <w:tc>
          <w:tcPr>
            <w:tcW w:w="5387" w:type="dxa"/>
            <w:tcBorders>
              <w:top w:val="single" w:sz="8" w:space="0" w:color="000000"/>
              <w:left w:val="single" w:sz="8" w:space="0" w:color="000000"/>
              <w:bottom w:val="single" w:sz="8" w:space="0" w:color="000000"/>
              <w:right w:val="single" w:sz="8" w:space="0" w:color="000000"/>
            </w:tcBorders>
            <w:shd w:val="clear" w:color="auto" w:fill="C5E0B4"/>
            <w:tcMar>
              <w:top w:w="72" w:type="dxa"/>
              <w:left w:w="144" w:type="dxa"/>
              <w:bottom w:w="72" w:type="dxa"/>
              <w:right w:w="144" w:type="dxa"/>
            </w:tcMar>
            <w:hideMark/>
          </w:tcPr>
          <w:p w14:paraId="5D123585" w14:textId="77777777" w:rsidR="000B3C4F" w:rsidRPr="000B3C4F" w:rsidRDefault="000B3C4F" w:rsidP="000B0E6A">
            <w:pPr>
              <w:pStyle w:val="afff6"/>
            </w:pPr>
            <w:r w:rsidRPr="000B3C4F">
              <w:rPr>
                <w:rFonts w:hint="eastAsia"/>
              </w:rPr>
              <w:t>6.5 雇用の終了又は変更後の責任</w:t>
            </w:r>
          </w:p>
          <w:p w14:paraId="1E9C28B4" w14:textId="77777777" w:rsidR="000B3C4F" w:rsidRPr="000B3C4F" w:rsidRDefault="000B3C4F" w:rsidP="000B0E6A">
            <w:pPr>
              <w:pStyle w:val="afff6"/>
            </w:pPr>
            <w:r w:rsidRPr="000B3C4F">
              <w:rPr>
                <w:rFonts w:hint="eastAsia"/>
              </w:rPr>
              <w:t>6.6 秘密保持契約又は守秘義務契約</w:t>
            </w:r>
          </w:p>
          <w:p w14:paraId="67D23EC1" w14:textId="77777777" w:rsidR="000B3C4F" w:rsidRPr="000B3C4F" w:rsidRDefault="000B3C4F" w:rsidP="000B0E6A">
            <w:pPr>
              <w:pStyle w:val="afff6"/>
            </w:pPr>
            <w:r w:rsidRPr="000B3C4F">
              <w:rPr>
                <w:rFonts w:hint="eastAsia"/>
              </w:rPr>
              <w:t>6.7 リモートワーク</w:t>
            </w:r>
          </w:p>
          <w:p w14:paraId="07BE6941" w14:textId="0891E251" w:rsidR="000B3C4F" w:rsidRPr="000B3C4F" w:rsidRDefault="000B3C4F" w:rsidP="000B0E6A">
            <w:pPr>
              <w:pStyle w:val="afff6"/>
            </w:pPr>
            <w:r w:rsidRPr="000B3C4F">
              <w:rPr>
                <w:rFonts w:hint="eastAsia"/>
              </w:rPr>
              <w:t xml:space="preserve">6.8 </w:t>
            </w:r>
            <w:bookmarkStart w:id="2041" w:name="■情報セキュリティ事象27ー16"/>
            <w:r w:rsidR="00C73589">
              <w:fldChar w:fldCharType="begin"/>
            </w:r>
            <w:r w:rsidR="00C73589">
              <w:rPr>
                <w:rFonts w:hint="eastAsia"/>
              </w:rPr>
              <w:instrText xml:space="preserve">HYPERLINK </w:instrText>
            </w:r>
            <w:r w:rsidR="00C73589">
              <w:instrText xml:space="preserve"> \l "</w:instrText>
            </w:r>
            <w:r w:rsidR="00C73589">
              <w:rPr>
                <w:rFonts w:hint="eastAsia"/>
              </w:rPr>
              <w:instrText>■情報セキュリティ事象</w:instrText>
            </w:r>
            <w:r w:rsidR="00C73589">
              <w:instrText>"</w:instrText>
            </w:r>
            <w:r w:rsidR="00C73589">
              <w:fldChar w:fldCharType="separate"/>
            </w:r>
            <w:r w:rsidRPr="00C73589">
              <w:rPr>
                <w:rStyle w:val="a7"/>
                <w:rFonts w:hint="eastAsia"/>
              </w:rPr>
              <w:t>情報セキュリティ事象</w:t>
            </w:r>
            <w:bookmarkEnd w:id="2041"/>
            <w:r w:rsidR="00C73589">
              <w:fldChar w:fldCharType="end"/>
            </w:r>
            <w:r w:rsidRPr="000B3C4F">
              <w:rPr>
                <w:rFonts w:hint="eastAsia"/>
              </w:rPr>
              <w:t>の報告</w:t>
            </w:r>
          </w:p>
        </w:tc>
      </w:tr>
    </w:tbl>
    <w:p w14:paraId="44E90EB4" w14:textId="77777777" w:rsidR="000B3C4F" w:rsidRPr="000B3C4F" w:rsidRDefault="000B3C4F" w:rsidP="000B3C4F">
      <w:pPr>
        <w:jc w:val="left"/>
      </w:pPr>
    </w:p>
    <w:p w14:paraId="3BE5D6A6" w14:textId="77777777" w:rsidR="000B3C4F" w:rsidRPr="000B3C4F" w:rsidRDefault="000B3C4F" w:rsidP="001328CC">
      <w:pPr>
        <w:pStyle w:val="5"/>
      </w:pPr>
      <w:r w:rsidRPr="000B3C4F">
        <w:rPr>
          <w:rFonts w:hint="eastAsia"/>
        </w:rPr>
        <w:t>訴求ポイント</w:t>
      </w:r>
    </w:p>
    <w:p w14:paraId="7B686E2D" w14:textId="77777777" w:rsidR="000B3C4F" w:rsidRPr="000B3C4F" w:rsidRDefault="000B3C4F" w:rsidP="001328CC">
      <w:pPr>
        <w:pStyle w:val="aff4"/>
      </w:pPr>
      <w:r w:rsidRPr="000B3C4F">
        <w:rPr>
          <w:rFonts w:hint="eastAsia"/>
        </w:rPr>
        <w:t>章を通した気づき・学び</w:t>
      </w:r>
    </w:p>
    <w:p w14:paraId="7057A650" w14:textId="77777777" w:rsidR="000B3C4F" w:rsidRPr="000B3C4F" w:rsidRDefault="000B3C4F" w:rsidP="000B3C4F">
      <w:pPr>
        <w:jc w:val="left"/>
      </w:pPr>
      <w:r w:rsidRPr="000B3C4F">
        <w:rPr>
          <w:rFonts w:hint="eastAsia"/>
        </w:rPr>
        <w:t>ISO/IEC 27002の内容を参考にしつつ、雇用契約、守秘義務、リモートワーク手順、懲戒手続など自社に適した管理策を追加して、人的管理策の対策基準を決定し、実施手順を作成することが大切です。</w:t>
      </w:r>
    </w:p>
    <w:p w14:paraId="6D942F8A" w14:textId="77777777" w:rsidR="000B3C4F" w:rsidRPr="000B3C4F" w:rsidRDefault="000B3C4F" w:rsidP="000B3C4F">
      <w:pPr>
        <w:jc w:val="left"/>
      </w:pPr>
    </w:p>
    <w:tbl>
      <w:tblPr>
        <w:tblStyle w:val="aa"/>
        <w:tblW w:w="0" w:type="auto"/>
        <w:tblLook w:val="04A0" w:firstRow="1" w:lastRow="0" w:firstColumn="1" w:lastColumn="0" w:noHBand="0" w:noVBand="1"/>
      </w:tblPr>
      <w:tblGrid>
        <w:gridCol w:w="10456"/>
      </w:tblGrid>
      <w:tr w:rsidR="000B3C4F" w:rsidRPr="000B3C4F" w14:paraId="74CEADA9"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15E99" w:themeFill="text2" w:themeFillTint="BF"/>
            <w:hideMark/>
          </w:tcPr>
          <w:p w14:paraId="68F0B14C" w14:textId="77777777" w:rsidR="000B3C4F" w:rsidRPr="000B3C4F" w:rsidRDefault="000B3C4F" w:rsidP="001328CC">
            <w:pPr>
              <w:pStyle w:val="aff0"/>
            </w:pPr>
            <w:r w:rsidRPr="000B3C4F">
              <w:rPr>
                <w:rFonts w:hint="eastAsia"/>
              </w:rPr>
              <w:t>認識していただきたい実施概要</w:t>
            </w:r>
          </w:p>
        </w:tc>
      </w:tr>
      <w:tr w:rsidR="000B3C4F" w:rsidRPr="000B3C4F" w14:paraId="67276B7F"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37E932AB" w14:textId="4DFEF42A" w:rsidR="000B3C4F" w:rsidRPr="000B3C4F" w:rsidRDefault="000B3C4F" w:rsidP="00892C01">
            <w:pPr>
              <w:pStyle w:val="afff6"/>
              <w:numPr>
                <w:ilvl w:val="0"/>
                <w:numId w:val="687"/>
              </w:numPr>
            </w:pPr>
            <w:r w:rsidRPr="000B3C4F">
              <w:rPr>
                <w:rFonts w:hint="eastAsia"/>
              </w:rPr>
              <w:t>リスクアセスメントの結果をもとに必要な人的管理策を選択し、対策基準を策定すること</w:t>
            </w:r>
            <w:r w:rsidR="00661F16">
              <w:rPr>
                <w:rFonts w:hint="eastAsia"/>
              </w:rPr>
              <w:t>。</w:t>
            </w:r>
          </w:p>
          <w:p w14:paraId="084990C8" w14:textId="48E9D4B6" w:rsidR="000B3C4F" w:rsidRPr="000B3C4F" w:rsidRDefault="000B3C4F" w:rsidP="00892C01">
            <w:pPr>
              <w:pStyle w:val="afff6"/>
              <w:numPr>
                <w:ilvl w:val="0"/>
                <w:numId w:val="687"/>
              </w:numPr>
            </w:pPr>
            <w:r w:rsidRPr="000B3C4F">
              <w:rPr>
                <w:rFonts w:hint="eastAsia"/>
              </w:rPr>
              <w:t>対策基準は、基本方針とともに公開可能なものとして策定すること</w:t>
            </w:r>
            <w:r w:rsidR="00661F16">
              <w:rPr>
                <w:rFonts w:hint="eastAsia"/>
              </w:rPr>
              <w:t>。</w:t>
            </w:r>
          </w:p>
          <w:p w14:paraId="09440726" w14:textId="4D9221B5" w:rsidR="000B3C4F" w:rsidRPr="000B3C4F" w:rsidRDefault="000B3C4F" w:rsidP="00892C01">
            <w:pPr>
              <w:pStyle w:val="afff6"/>
              <w:numPr>
                <w:ilvl w:val="0"/>
                <w:numId w:val="687"/>
              </w:numPr>
            </w:pPr>
            <w:r w:rsidRPr="000B3C4F">
              <w:rPr>
                <w:rFonts w:hint="eastAsia"/>
              </w:rPr>
              <w:t>決定した対策基準を実行に移すための実施手順を策定すること</w:t>
            </w:r>
            <w:r w:rsidR="00661F16">
              <w:rPr>
                <w:rFonts w:hint="eastAsia"/>
              </w:rPr>
              <w:t>。</w:t>
            </w:r>
          </w:p>
          <w:p w14:paraId="11D30304" w14:textId="7A24038D" w:rsidR="000B3C4F" w:rsidRPr="000B3C4F" w:rsidRDefault="000B3C4F" w:rsidP="00892C01">
            <w:pPr>
              <w:pStyle w:val="afff6"/>
              <w:numPr>
                <w:ilvl w:val="0"/>
                <w:numId w:val="687"/>
              </w:numPr>
            </w:pPr>
            <w:r w:rsidRPr="000B3C4F">
              <w:rPr>
                <w:rFonts w:hint="eastAsia"/>
              </w:rPr>
              <w:t>実施手順は、組織の内部文書として従業員に対してわかりやすい実施手順を策定するよう心掛けること</w:t>
            </w:r>
            <w:r w:rsidR="00661F16">
              <w:rPr>
                <w:rFonts w:hint="eastAsia"/>
              </w:rPr>
              <w:t>。</w:t>
            </w:r>
          </w:p>
        </w:tc>
      </w:tr>
    </w:tbl>
    <w:p w14:paraId="6E53C612" w14:textId="77777777" w:rsidR="000B3C4F" w:rsidRPr="000B3C4F" w:rsidRDefault="000B3C4F" w:rsidP="000B3C4F">
      <w:pPr>
        <w:jc w:val="left"/>
      </w:pPr>
    </w:p>
    <w:tbl>
      <w:tblPr>
        <w:tblStyle w:val="aa"/>
        <w:tblW w:w="0" w:type="auto"/>
        <w:tblLook w:val="04A0" w:firstRow="1" w:lastRow="0" w:firstColumn="1" w:lastColumn="0" w:noHBand="0" w:noVBand="1"/>
      </w:tblPr>
      <w:tblGrid>
        <w:gridCol w:w="3823"/>
        <w:gridCol w:w="6633"/>
      </w:tblGrid>
      <w:tr w:rsidR="000B3C4F" w:rsidRPr="000B3C4F" w14:paraId="7249C3E0" w14:textId="77777777" w:rsidTr="000B3C4F">
        <w:tc>
          <w:tcPr>
            <w:tcW w:w="10456" w:type="dxa"/>
            <w:gridSpan w:val="2"/>
            <w:tcBorders>
              <w:top w:val="single" w:sz="4" w:space="0" w:color="auto"/>
              <w:left w:val="single" w:sz="4" w:space="0" w:color="auto"/>
              <w:bottom w:val="single" w:sz="4" w:space="0" w:color="auto"/>
              <w:right w:val="single" w:sz="4" w:space="0" w:color="auto"/>
            </w:tcBorders>
            <w:hideMark/>
          </w:tcPr>
          <w:p w14:paraId="1EE27FB3" w14:textId="77777777" w:rsidR="000B3C4F" w:rsidRPr="000B3C4F" w:rsidRDefault="000B3C4F" w:rsidP="00601047">
            <w:pPr>
              <w:pStyle w:val="affe"/>
              <w:framePr w:wrap="around"/>
            </w:pPr>
            <w:r w:rsidRPr="000B3C4F">
              <w:rPr>
                <w:rFonts w:hint="eastAsia"/>
              </w:rPr>
              <w:t>詳細理解のため参考となる文献（参考文献）</w:t>
            </w:r>
          </w:p>
        </w:tc>
      </w:tr>
      <w:tr w:rsidR="000B3C4F" w:rsidRPr="000B3C4F" w14:paraId="68515A3C" w14:textId="77777777" w:rsidTr="000B3C4F">
        <w:tc>
          <w:tcPr>
            <w:tcW w:w="3823"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12EC5E04" w14:textId="77777777" w:rsidR="000B3C4F" w:rsidRPr="000B3C4F" w:rsidRDefault="000B3C4F" w:rsidP="00601047">
            <w:pPr>
              <w:pStyle w:val="affe"/>
              <w:framePr w:wrap="around"/>
            </w:pPr>
            <w:r w:rsidRPr="000B3C4F">
              <w:rPr>
                <w:rFonts w:hint="eastAsia"/>
              </w:rPr>
              <w:t>ISO/IEC 27001:2022</w:t>
            </w:r>
          </w:p>
        </w:tc>
        <w:tc>
          <w:tcPr>
            <w:tcW w:w="6633" w:type="dxa"/>
            <w:tcBorders>
              <w:top w:val="single" w:sz="4" w:space="0" w:color="auto"/>
              <w:left w:val="single" w:sz="4" w:space="0" w:color="auto"/>
              <w:bottom w:val="single" w:sz="4" w:space="0" w:color="auto"/>
              <w:right w:val="single" w:sz="4" w:space="0" w:color="auto"/>
            </w:tcBorders>
            <w:hideMark/>
          </w:tcPr>
          <w:p w14:paraId="10DF79D3" w14:textId="77777777" w:rsidR="000B3C4F" w:rsidRPr="000B3C4F" w:rsidRDefault="000B3C4F" w:rsidP="00601047">
            <w:pPr>
              <w:pStyle w:val="affe"/>
              <w:framePr w:wrap="around"/>
            </w:pPr>
            <w:r w:rsidRPr="000B3C4F">
              <w:rPr>
                <w:rFonts w:hint="eastAsia"/>
              </w:rPr>
              <w:t>https://www.iso.org/standard/27001</w:t>
            </w:r>
          </w:p>
        </w:tc>
      </w:tr>
      <w:tr w:rsidR="000B3C4F" w:rsidRPr="000B3C4F" w14:paraId="548C4AF3" w14:textId="77777777" w:rsidTr="000B3C4F">
        <w:tc>
          <w:tcPr>
            <w:tcW w:w="3823"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13FF8DAF" w14:textId="77777777" w:rsidR="000B3C4F" w:rsidRPr="000B3C4F" w:rsidRDefault="000B3C4F" w:rsidP="00601047">
            <w:pPr>
              <w:pStyle w:val="affe"/>
              <w:framePr w:wrap="around"/>
            </w:pPr>
            <w:r w:rsidRPr="000B3C4F">
              <w:rPr>
                <w:rFonts w:hint="eastAsia"/>
              </w:rPr>
              <w:t>ISO/IEC 27002:2022</w:t>
            </w:r>
          </w:p>
        </w:tc>
        <w:tc>
          <w:tcPr>
            <w:tcW w:w="6633" w:type="dxa"/>
            <w:tcBorders>
              <w:top w:val="single" w:sz="4" w:space="0" w:color="auto"/>
              <w:left w:val="single" w:sz="4" w:space="0" w:color="auto"/>
              <w:bottom w:val="single" w:sz="4" w:space="0" w:color="auto"/>
              <w:right w:val="single" w:sz="4" w:space="0" w:color="auto"/>
            </w:tcBorders>
            <w:hideMark/>
          </w:tcPr>
          <w:p w14:paraId="4DEB3CE7" w14:textId="77777777" w:rsidR="000B3C4F" w:rsidRPr="000B3C4F" w:rsidRDefault="000B3C4F" w:rsidP="00601047">
            <w:pPr>
              <w:pStyle w:val="affe"/>
              <w:framePr w:wrap="around"/>
            </w:pPr>
            <w:r w:rsidRPr="000B3C4F">
              <w:rPr>
                <w:rFonts w:hint="eastAsia"/>
              </w:rPr>
              <w:t>https://www.iso.org/standard/75652.html</w:t>
            </w:r>
          </w:p>
        </w:tc>
      </w:tr>
    </w:tbl>
    <w:p w14:paraId="25242EBC" w14:textId="27EAF315" w:rsidR="000B3C4F" w:rsidRPr="000B3C4F" w:rsidRDefault="000B3C4F" w:rsidP="00D756F7">
      <w:pPr>
        <w:ind w:firstLineChars="0" w:firstLine="0"/>
        <w:jc w:val="left"/>
      </w:pPr>
    </w:p>
    <w:p w14:paraId="7821AFB2" w14:textId="77777777" w:rsidR="000B3C4F" w:rsidRPr="000B3C4F" w:rsidRDefault="000B3C4F" w:rsidP="002A6987">
      <w:pPr>
        <w:pStyle w:val="3"/>
      </w:pPr>
      <w:bookmarkStart w:id="2042" w:name="_Toc188349184"/>
      <w:r w:rsidRPr="000B3C4F">
        <w:rPr>
          <w:rFonts w:hint="eastAsia"/>
        </w:rPr>
        <w:t>第17章. 物理的対策</w:t>
      </w:r>
      <w:bookmarkEnd w:id="2042"/>
    </w:p>
    <w:p w14:paraId="3F5E31DB" w14:textId="77777777" w:rsidR="000B3C4F" w:rsidRPr="000B3C4F" w:rsidRDefault="000B3C4F" w:rsidP="001328CC">
      <w:pPr>
        <w:pStyle w:val="aff4"/>
      </w:pPr>
      <w:r w:rsidRPr="000B3C4F">
        <w:rPr>
          <w:rFonts w:hint="eastAsia"/>
        </w:rPr>
        <w:t>17-1. 作成する候補となる実施手順書類について</w:t>
      </w:r>
    </w:p>
    <w:p w14:paraId="1BAB7182" w14:textId="77777777" w:rsidR="000B3C4F" w:rsidRPr="000B3C4F" w:rsidRDefault="000B3C4F" w:rsidP="001328CC">
      <w:pPr>
        <w:pStyle w:val="aff4"/>
      </w:pPr>
      <w:r w:rsidRPr="000B3C4F">
        <w:rPr>
          <w:rFonts w:hint="eastAsia"/>
        </w:rPr>
        <w:t>17-2. 物理的対策として重要となる実施項目</w:t>
      </w:r>
    </w:p>
    <w:p w14:paraId="1B2E3EA1" w14:textId="77777777" w:rsidR="000B3C4F" w:rsidRPr="000B3C4F" w:rsidRDefault="000B3C4F" w:rsidP="001328CC">
      <w:pPr>
        <w:pStyle w:val="aff4"/>
      </w:pPr>
      <w:r w:rsidRPr="000B3C4F">
        <w:rPr>
          <w:rFonts w:hint="eastAsia"/>
        </w:rPr>
        <w:t>17-3. BYOD、MDM</w:t>
      </w:r>
    </w:p>
    <w:tbl>
      <w:tblPr>
        <w:tblStyle w:val="aa"/>
        <w:tblpPr w:leftFromText="142" w:rightFromText="142" w:vertAnchor="text" w:horzAnchor="margin" w:tblpY="279"/>
        <w:tblW w:w="0" w:type="auto"/>
        <w:tblLook w:val="04A0" w:firstRow="1" w:lastRow="0" w:firstColumn="1" w:lastColumn="0" w:noHBand="0" w:noVBand="1"/>
      </w:tblPr>
      <w:tblGrid>
        <w:gridCol w:w="10456"/>
      </w:tblGrid>
      <w:tr w:rsidR="000B3C4F" w:rsidRPr="000B3C4F" w14:paraId="2B3B72F0"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15E99"/>
            <w:hideMark/>
          </w:tcPr>
          <w:p w14:paraId="58255505" w14:textId="77777777" w:rsidR="000B3C4F" w:rsidRPr="000B3C4F" w:rsidRDefault="000B3C4F" w:rsidP="001328CC">
            <w:pPr>
              <w:pStyle w:val="aff0"/>
            </w:pPr>
            <w:r w:rsidRPr="000B3C4F">
              <w:rPr>
                <w:rFonts w:hint="eastAsia"/>
              </w:rPr>
              <w:t>章の目的</w:t>
            </w:r>
          </w:p>
        </w:tc>
      </w:tr>
      <w:tr w:rsidR="000B3C4F" w:rsidRPr="000B3C4F" w14:paraId="1E19480B" w14:textId="77777777" w:rsidTr="000B3C4F">
        <w:trPr>
          <w:trHeight w:val="1439"/>
        </w:trPr>
        <w:tc>
          <w:tcPr>
            <w:tcW w:w="10456" w:type="dxa"/>
            <w:tcBorders>
              <w:top w:val="single" w:sz="4" w:space="0" w:color="auto"/>
              <w:left w:val="single" w:sz="4" w:space="0" w:color="auto"/>
              <w:bottom w:val="single" w:sz="4" w:space="0" w:color="auto"/>
              <w:right w:val="single" w:sz="4" w:space="0" w:color="auto"/>
            </w:tcBorders>
            <w:hideMark/>
          </w:tcPr>
          <w:p w14:paraId="22B53E07" w14:textId="77777777" w:rsidR="000B3C4F" w:rsidRPr="000B3C4F" w:rsidRDefault="000B3C4F" w:rsidP="001328CC">
            <w:pPr>
              <w:pStyle w:val="afff6"/>
            </w:pPr>
            <w:r w:rsidRPr="000B3C4F">
              <w:rPr>
                <w:rFonts w:hint="eastAsia"/>
              </w:rPr>
              <w:t>第17章では、情報セキュリティ方針に従ってセキュリティ対策を実施するための具体的な規則としての「対策基準」と、セキュリティ対策の実施手順や方法である「実施手順」について学ぶことを目的とします。</w:t>
            </w:r>
          </w:p>
        </w:tc>
      </w:tr>
      <w:tr w:rsidR="000B3C4F" w:rsidRPr="000B3C4F" w14:paraId="188662DA"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15E99"/>
            <w:hideMark/>
          </w:tcPr>
          <w:p w14:paraId="4AED9BFF" w14:textId="77777777" w:rsidR="000B3C4F" w:rsidRPr="000B3C4F" w:rsidRDefault="000B3C4F" w:rsidP="001328CC">
            <w:pPr>
              <w:pStyle w:val="aff0"/>
            </w:pPr>
            <w:r w:rsidRPr="000B3C4F">
              <w:rPr>
                <w:rFonts w:hint="eastAsia"/>
              </w:rPr>
              <w:t>主な達成目標</w:t>
            </w:r>
          </w:p>
        </w:tc>
      </w:tr>
      <w:tr w:rsidR="000B3C4F" w:rsidRPr="000B3C4F" w14:paraId="495C8242" w14:textId="77777777" w:rsidTr="000B3C4F">
        <w:trPr>
          <w:trHeight w:val="1111"/>
        </w:trPr>
        <w:tc>
          <w:tcPr>
            <w:tcW w:w="10456" w:type="dxa"/>
            <w:tcBorders>
              <w:top w:val="single" w:sz="4" w:space="0" w:color="auto"/>
              <w:left w:val="single" w:sz="4" w:space="0" w:color="auto"/>
              <w:bottom w:val="single" w:sz="4" w:space="0" w:color="auto"/>
              <w:right w:val="single" w:sz="4" w:space="0" w:color="auto"/>
            </w:tcBorders>
            <w:hideMark/>
          </w:tcPr>
          <w:p w14:paraId="768AF72B" w14:textId="14E7DA43" w:rsidR="000B3C4F" w:rsidRPr="000B3C4F" w:rsidRDefault="000B3C4F" w:rsidP="00892C01">
            <w:pPr>
              <w:pStyle w:val="afff6"/>
              <w:numPr>
                <w:ilvl w:val="0"/>
                <w:numId w:val="536"/>
              </w:numPr>
            </w:pPr>
            <w:r w:rsidRPr="000B3C4F">
              <w:rPr>
                <w:rFonts w:hint="eastAsia"/>
              </w:rPr>
              <w:t>物理的管理策をもとに、対策基準を策定する手順を理解すること</w:t>
            </w:r>
          </w:p>
          <w:p w14:paraId="4C3932BE" w14:textId="0DF9737C" w:rsidR="000B3C4F" w:rsidRPr="000B3C4F" w:rsidRDefault="000B3C4F" w:rsidP="00892C01">
            <w:pPr>
              <w:pStyle w:val="afff6"/>
              <w:numPr>
                <w:ilvl w:val="0"/>
                <w:numId w:val="536"/>
              </w:numPr>
            </w:pPr>
            <w:r w:rsidRPr="000B3C4F">
              <w:rPr>
                <w:rFonts w:hint="eastAsia"/>
              </w:rPr>
              <w:t>策定した対策基準をもとに、具体的な実施手順を策定する方法を理解すること</w:t>
            </w:r>
          </w:p>
        </w:tc>
      </w:tr>
    </w:tbl>
    <w:p w14:paraId="7CFDF2A4" w14:textId="77777777" w:rsidR="000B3C4F" w:rsidRPr="000B3C4F" w:rsidRDefault="000B3C4F" w:rsidP="000B3C4F">
      <w:pPr>
        <w:jc w:val="left"/>
      </w:pPr>
    </w:p>
    <w:tbl>
      <w:tblPr>
        <w:tblStyle w:val="aa"/>
        <w:tblW w:w="0" w:type="auto"/>
        <w:tblLook w:val="04A0" w:firstRow="1" w:lastRow="0" w:firstColumn="1" w:lastColumn="0" w:noHBand="0" w:noVBand="1"/>
      </w:tblPr>
      <w:tblGrid>
        <w:gridCol w:w="10456"/>
      </w:tblGrid>
      <w:tr w:rsidR="000B3C4F" w:rsidRPr="000B3C4F" w14:paraId="5A729C90"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35528786" w14:textId="77777777" w:rsidR="000B3C4F" w:rsidRPr="000B3C4F" w:rsidRDefault="000B3C4F" w:rsidP="001328CC">
            <w:pPr>
              <w:pStyle w:val="afff8"/>
            </w:pPr>
            <w:r w:rsidRPr="000B3C4F">
              <w:rPr>
                <w:rFonts w:hint="eastAsia"/>
              </w:rPr>
              <w:t>主なキーワード</w:t>
            </w:r>
          </w:p>
          <w:p w14:paraId="3A25E297" w14:textId="4CF56656" w:rsidR="000B3C4F" w:rsidRPr="000B3C4F" w:rsidRDefault="000B3C4F" w:rsidP="001328CC">
            <w:pPr>
              <w:pStyle w:val="afff6"/>
            </w:pPr>
            <w:r w:rsidRPr="000B3C4F">
              <w:rPr>
                <w:rFonts w:hint="eastAsia"/>
              </w:rPr>
              <w:t>物理的管理策、BYOD（Bring Your Own Device）</w:t>
            </w:r>
            <w:r w:rsidR="006246CA">
              <w:rPr>
                <w:rFonts w:hint="eastAsia"/>
              </w:rPr>
              <w:t>、</w:t>
            </w:r>
            <w:r w:rsidRPr="000B3C4F">
              <w:rPr>
                <w:rFonts w:hint="eastAsia"/>
              </w:rPr>
              <w:t>MDM（Mobile Device Management）</w:t>
            </w:r>
          </w:p>
        </w:tc>
      </w:tr>
    </w:tbl>
    <w:p w14:paraId="79ED14C1" w14:textId="77777777" w:rsidR="000B3C4F" w:rsidRPr="000B3C4F" w:rsidRDefault="000B3C4F" w:rsidP="000B3C4F">
      <w:pPr>
        <w:jc w:val="left"/>
      </w:pPr>
    </w:p>
    <w:p w14:paraId="17422527" w14:textId="77777777" w:rsidR="000B3C4F" w:rsidRPr="000B3C4F" w:rsidRDefault="000B3C4F" w:rsidP="001328CC">
      <w:pPr>
        <w:pStyle w:val="5"/>
      </w:pPr>
      <w:r w:rsidRPr="000B3C4F">
        <w:rPr>
          <w:rFonts w:hint="eastAsia"/>
        </w:rPr>
        <w:t>要旨</w:t>
      </w:r>
    </w:p>
    <w:p w14:paraId="5F981884" w14:textId="77777777" w:rsidR="000B3C4F" w:rsidRPr="000B3C4F" w:rsidRDefault="000B3C4F" w:rsidP="000B3C4F">
      <w:pPr>
        <w:jc w:val="left"/>
      </w:pPr>
    </w:p>
    <w:p w14:paraId="68F16780" w14:textId="77777777" w:rsidR="000B3C4F" w:rsidRPr="000B3C4F" w:rsidRDefault="000B3C4F" w:rsidP="001328CC">
      <w:pPr>
        <w:pStyle w:val="61"/>
      </w:pPr>
      <w:r w:rsidRPr="000B3C4F">
        <w:rPr>
          <w:rFonts w:hint="eastAsia"/>
        </w:rPr>
        <w:t>17章の全体概要</w:t>
      </w:r>
    </w:p>
    <w:p w14:paraId="101C9AC1" w14:textId="68364D4D" w:rsidR="000B3C4F" w:rsidRPr="000B3C4F" w:rsidRDefault="000B3C4F" w:rsidP="000B3C4F">
      <w:pPr>
        <w:jc w:val="left"/>
      </w:pPr>
      <w:r w:rsidRPr="000B3C4F">
        <w:rPr>
          <w:rFonts w:hint="eastAsia"/>
        </w:rPr>
        <w:t>17章では、情報セキュリティのために物理的な保護措置を定義する方法について説明しています。まず、組織のレイアウト図を用いて物理的なセキュリティ境界を明確にし、重要な</w:t>
      </w:r>
      <w:bookmarkStart w:id="2043" w:name="■情報資産27ー17"/>
      <w:r w:rsidR="00416E55">
        <w:fldChar w:fldCharType="begin"/>
      </w:r>
      <w:r w:rsidR="00416E55">
        <w:rPr>
          <w:rFonts w:hint="eastAsia"/>
        </w:rPr>
        <w:instrText xml:space="preserve">HYPERLINK </w:instrText>
      </w:r>
      <w:r w:rsidR="00416E55">
        <w:instrText xml:space="preserve"> \l "</w:instrText>
      </w:r>
      <w:r w:rsidR="00416E55">
        <w:rPr>
          <w:rFonts w:hint="eastAsia"/>
        </w:rPr>
        <w:instrText>■情報資産</w:instrText>
      </w:r>
      <w:r w:rsidR="00416E55">
        <w:instrText>"</w:instrText>
      </w:r>
      <w:r w:rsidR="00416E55">
        <w:fldChar w:fldCharType="separate"/>
      </w:r>
      <w:r w:rsidRPr="00416E55">
        <w:rPr>
          <w:rStyle w:val="a7"/>
          <w:rFonts w:hint="eastAsia"/>
        </w:rPr>
        <w:t>情報資産</w:t>
      </w:r>
      <w:bookmarkEnd w:id="2043"/>
      <w:r w:rsidR="00416E55">
        <w:fldChar w:fldCharType="end"/>
      </w:r>
      <w:r w:rsidRPr="000B3C4F">
        <w:rPr>
          <w:rFonts w:hint="eastAsia"/>
        </w:rPr>
        <w:t>があるエリアを保護する必要があります。入退室の管理には、従業員証やセキュリティカードを用い、外来者の訪問については記録とエスコートが求められます。さらに、オフィスや施設のセキュリティを高めるために、施錠や外部からの視線を遮る対策も必要です。施設内では監視カメラや侵入者警報を活用し、無人領域にも監視システムを設置してセキュリティを維持します。また、災害や物理的な脅威への対策として、消火器や火災報知器の設置、サーバの転倒防止措置、情報漏えい防止のためのクリアデスク・クリアスクリーンについても解説しています。</w:t>
      </w:r>
    </w:p>
    <w:p w14:paraId="34699E41" w14:textId="77777777" w:rsidR="000B3C4F" w:rsidRPr="000B3C4F" w:rsidRDefault="000B3C4F" w:rsidP="000B3C4F">
      <w:pPr>
        <w:jc w:val="left"/>
      </w:pPr>
    </w:p>
    <w:p w14:paraId="52E8E9AC" w14:textId="77777777" w:rsidR="000B3C4F" w:rsidRPr="000B3C4F" w:rsidRDefault="000B3C4F" w:rsidP="001328CC">
      <w:pPr>
        <w:pStyle w:val="7"/>
      </w:pPr>
      <w:r w:rsidRPr="000B3C4F">
        <w:rPr>
          <w:rFonts w:hint="eastAsia"/>
        </w:rPr>
        <w:t>17-1. 作成する候補となる実施手順書類について</w:t>
      </w:r>
    </w:p>
    <w:p w14:paraId="4C593EF4" w14:textId="714745B8" w:rsidR="000B3C4F" w:rsidRPr="000B3C4F" w:rsidRDefault="000B3C4F" w:rsidP="000B3C4F">
      <w:pPr>
        <w:jc w:val="left"/>
      </w:pPr>
      <w:r w:rsidRPr="000B3C4F">
        <w:rPr>
          <w:rFonts w:hint="eastAsia"/>
        </w:rPr>
        <w:t>ISO/IEC 27001:2022附属書Aに基づき、物理的セキュリティ対策のための手順書を策定する方法を説明しています。具体的には、</w:t>
      </w:r>
      <w:bookmarkStart w:id="2044" w:name="■リスクアセスメント27ー17"/>
      <w:r w:rsidR="002E7BF5">
        <w:fldChar w:fldCharType="begin"/>
      </w:r>
      <w:r w:rsidR="002E7BF5">
        <w:rPr>
          <w:rFonts w:hint="eastAsia"/>
        </w:rPr>
        <w:instrText xml:space="preserve">HYPERLINK </w:instrText>
      </w:r>
      <w:r w:rsidR="002E7BF5">
        <w:instrText xml:space="preserve"> \l "</w:instrText>
      </w:r>
      <w:r w:rsidR="002E7BF5">
        <w:rPr>
          <w:rFonts w:hint="eastAsia"/>
        </w:rPr>
        <w:instrText>■リスクアセスメント</w:instrText>
      </w:r>
      <w:r w:rsidR="002E7BF5">
        <w:instrText>"</w:instrText>
      </w:r>
      <w:r w:rsidR="002E7BF5">
        <w:fldChar w:fldCharType="separate"/>
      </w:r>
      <w:r w:rsidRPr="002E7BF5">
        <w:rPr>
          <w:rStyle w:val="a7"/>
          <w:rFonts w:hint="eastAsia"/>
        </w:rPr>
        <w:t>リスクアセスメント</w:t>
      </w:r>
      <w:bookmarkEnd w:id="2044"/>
      <w:r w:rsidR="002E7BF5">
        <w:fldChar w:fldCharType="end"/>
      </w:r>
      <w:r w:rsidRPr="000B3C4F">
        <w:rPr>
          <w:rFonts w:hint="eastAsia"/>
        </w:rPr>
        <w:t>結果をもとに適切な管理策を選択し、対策基準を策定するプロセスを示しています。これにより、組織が必要とする物理的な安全対策を標準化し、実施手順を整えることができます。</w:t>
      </w:r>
    </w:p>
    <w:p w14:paraId="16D0FDD2" w14:textId="77777777" w:rsidR="000B3C4F" w:rsidRPr="000B3C4F" w:rsidRDefault="000B3C4F" w:rsidP="000B3C4F">
      <w:pPr>
        <w:jc w:val="left"/>
      </w:pPr>
    </w:p>
    <w:p w14:paraId="6AA61955" w14:textId="77777777" w:rsidR="000B3C4F" w:rsidRPr="000B3C4F" w:rsidRDefault="000B3C4F" w:rsidP="001328CC">
      <w:pPr>
        <w:pStyle w:val="7"/>
      </w:pPr>
      <w:r w:rsidRPr="000B3C4F">
        <w:rPr>
          <w:rFonts w:hint="eastAsia"/>
        </w:rPr>
        <w:t>17-2. 物理的対策として重要となる実施項目</w:t>
      </w:r>
    </w:p>
    <w:p w14:paraId="0126CCFE" w14:textId="77777777" w:rsidR="000B3C4F" w:rsidRPr="000B3C4F" w:rsidRDefault="000B3C4F" w:rsidP="000B3C4F">
      <w:pPr>
        <w:jc w:val="left"/>
      </w:pPr>
      <w:r w:rsidRPr="000B3C4F">
        <w:rPr>
          <w:rFonts w:hint="eastAsia"/>
        </w:rPr>
        <w:t>組織の物理的セキュリティを強化するための重要な実施項目を紹介しています。具体的には、以下のポイントが挙げられます。</w:t>
      </w:r>
    </w:p>
    <w:p w14:paraId="4892CA18" w14:textId="77777777" w:rsidR="000B3C4F" w:rsidRPr="000B3C4F" w:rsidRDefault="000B3C4F" w:rsidP="000B3C4F">
      <w:pPr>
        <w:jc w:val="left"/>
      </w:pPr>
    </w:p>
    <w:tbl>
      <w:tblPr>
        <w:tblW w:w="10480" w:type="dxa"/>
        <w:tblCellMar>
          <w:left w:w="0" w:type="dxa"/>
          <w:right w:w="0" w:type="dxa"/>
        </w:tblCellMar>
        <w:tblLook w:val="0420" w:firstRow="1" w:lastRow="0" w:firstColumn="0" w:lastColumn="0" w:noHBand="0" w:noVBand="1"/>
      </w:tblPr>
      <w:tblGrid>
        <w:gridCol w:w="4810"/>
        <w:gridCol w:w="5670"/>
      </w:tblGrid>
      <w:tr w:rsidR="000B3C4F" w:rsidRPr="000B3C4F" w14:paraId="73197BAF" w14:textId="77777777" w:rsidTr="000B3C4F">
        <w:tc>
          <w:tcPr>
            <w:tcW w:w="10480" w:type="dxa"/>
            <w:gridSpan w:val="2"/>
            <w:tcBorders>
              <w:top w:val="single" w:sz="8" w:space="0" w:color="000000"/>
              <w:left w:val="single" w:sz="8" w:space="0" w:color="000000"/>
              <w:bottom w:val="single" w:sz="8" w:space="0" w:color="000000"/>
              <w:right w:val="single" w:sz="8" w:space="0" w:color="000000"/>
            </w:tcBorders>
            <w:shd w:val="clear" w:color="auto" w:fill="7C7C7C"/>
            <w:tcMar>
              <w:top w:w="72" w:type="dxa"/>
              <w:left w:w="144" w:type="dxa"/>
              <w:bottom w:w="72" w:type="dxa"/>
              <w:right w:w="144" w:type="dxa"/>
            </w:tcMar>
            <w:vAlign w:val="center"/>
            <w:hideMark/>
          </w:tcPr>
          <w:p w14:paraId="425FDFCC" w14:textId="77777777" w:rsidR="000B3C4F" w:rsidRPr="000B3C4F" w:rsidRDefault="000B3C4F" w:rsidP="001328CC">
            <w:pPr>
              <w:pStyle w:val="aff0"/>
            </w:pPr>
            <w:r w:rsidRPr="000B3C4F">
              <w:rPr>
                <w:rFonts w:hint="eastAsia"/>
              </w:rPr>
              <w:t>物理的管理策の項目</w:t>
            </w:r>
          </w:p>
        </w:tc>
      </w:tr>
      <w:tr w:rsidR="000B3C4F" w:rsidRPr="000B3C4F" w14:paraId="5AE88108" w14:textId="77777777" w:rsidTr="000B3C4F">
        <w:trPr>
          <w:trHeight w:val="1257"/>
        </w:trPr>
        <w:tc>
          <w:tcPr>
            <w:tcW w:w="4810" w:type="dxa"/>
            <w:tcBorders>
              <w:top w:val="single" w:sz="8" w:space="0" w:color="000000"/>
              <w:left w:val="single" w:sz="8" w:space="0" w:color="000000"/>
              <w:bottom w:val="single" w:sz="8" w:space="0" w:color="000000"/>
              <w:right w:val="single" w:sz="8" w:space="0" w:color="000000"/>
            </w:tcBorders>
            <w:shd w:val="clear" w:color="auto" w:fill="DBDBDB"/>
            <w:tcMar>
              <w:top w:w="72" w:type="dxa"/>
              <w:left w:w="144" w:type="dxa"/>
              <w:bottom w:w="72" w:type="dxa"/>
              <w:right w:w="144" w:type="dxa"/>
            </w:tcMar>
            <w:hideMark/>
          </w:tcPr>
          <w:p w14:paraId="33AADBF7" w14:textId="77777777" w:rsidR="000B3C4F" w:rsidRPr="000B3C4F" w:rsidRDefault="000B3C4F" w:rsidP="001328CC">
            <w:pPr>
              <w:pStyle w:val="afff6"/>
            </w:pPr>
            <w:r w:rsidRPr="000B3C4F">
              <w:rPr>
                <w:rFonts w:hint="eastAsia"/>
              </w:rPr>
              <w:t>7.1 物理的セキュリティ境界</w:t>
            </w:r>
          </w:p>
          <w:p w14:paraId="3CC56214" w14:textId="77777777" w:rsidR="000B3C4F" w:rsidRPr="000B3C4F" w:rsidRDefault="000B3C4F" w:rsidP="001328CC">
            <w:pPr>
              <w:pStyle w:val="afff6"/>
            </w:pPr>
            <w:r w:rsidRPr="000B3C4F">
              <w:rPr>
                <w:rFonts w:hint="eastAsia"/>
              </w:rPr>
              <w:t>7.2 物理的入退</w:t>
            </w:r>
          </w:p>
          <w:p w14:paraId="7B5080D0" w14:textId="77777777" w:rsidR="000B3C4F" w:rsidRPr="000B3C4F" w:rsidRDefault="000B3C4F" w:rsidP="001328CC">
            <w:pPr>
              <w:pStyle w:val="afff6"/>
            </w:pPr>
            <w:r w:rsidRPr="000B3C4F">
              <w:rPr>
                <w:rFonts w:hint="eastAsia"/>
              </w:rPr>
              <w:t>7.3 オフィス、部屋及び施設のセキュリティ</w:t>
            </w:r>
          </w:p>
          <w:p w14:paraId="5A6AACD0" w14:textId="77777777" w:rsidR="000B3C4F" w:rsidRPr="000B3C4F" w:rsidRDefault="000B3C4F" w:rsidP="001328CC">
            <w:pPr>
              <w:pStyle w:val="afff6"/>
            </w:pPr>
            <w:r w:rsidRPr="000B3C4F">
              <w:rPr>
                <w:rFonts w:hint="eastAsia"/>
              </w:rPr>
              <w:t>7.4 物理的セキュリティの監視</w:t>
            </w:r>
          </w:p>
          <w:p w14:paraId="49748E24" w14:textId="77777777" w:rsidR="000B3C4F" w:rsidRPr="000B3C4F" w:rsidRDefault="000B3C4F" w:rsidP="001328CC">
            <w:pPr>
              <w:pStyle w:val="afff6"/>
            </w:pPr>
            <w:r w:rsidRPr="000B3C4F">
              <w:rPr>
                <w:rFonts w:hint="eastAsia"/>
              </w:rPr>
              <w:t>7.5 物理的及び環境的脅威からの保護</w:t>
            </w:r>
          </w:p>
          <w:p w14:paraId="177DC81B" w14:textId="77777777" w:rsidR="000B3C4F" w:rsidRPr="000B3C4F" w:rsidRDefault="000B3C4F" w:rsidP="001328CC">
            <w:pPr>
              <w:pStyle w:val="afff6"/>
            </w:pPr>
            <w:r w:rsidRPr="000B3C4F">
              <w:rPr>
                <w:rFonts w:hint="eastAsia"/>
              </w:rPr>
              <w:t>7.6 セキュリティを保つべき領域での作業</w:t>
            </w:r>
          </w:p>
          <w:p w14:paraId="4F728328" w14:textId="77777777" w:rsidR="000B3C4F" w:rsidRPr="000B3C4F" w:rsidRDefault="000B3C4F" w:rsidP="001328CC">
            <w:pPr>
              <w:pStyle w:val="afff6"/>
            </w:pPr>
            <w:r w:rsidRPr="000B3C4F">
              <w:rPr>
                <w:rFonts w:hint="eastAsia"/>
              </w:rPr>
              <w:t>7.7 クリアデスク・クリアスクリーン</w:t>
            </w:r>
          </w:p>
        </w:tc>
        <w:tc>
          <w:tcPr>
            <w:tcW w:w="5670" w:type="dxa"/>
            <w:tcBorders>
              <w:top w:val="single" w:sz="8" w:space="0" w:color="000000"/>
              <w:left w:val="single" w:sz="8" w:space="0" w:color="000000"/>
              <w:bottom w:val="single" w:sz="8" w:space="0" w:color="000000"/>
              <w:right w:val="single" w:sz="8" w:space="0" w:color="000000"/>
            </w:tcBorders>
            <w:shd w:val="clear" w:color="auto" w:fill="DBDBDB"/>
            <w:tcMar>
              <w:top w:w="72" w:type="dxa"/>
              <w:left w:w="144" w:type="dxa"/>
              <w:bottom w:w="72" w:type="dxa"/>
              <w:right w:w="144" w:type="dxa"/>
            </w:tcMar>
            <w:hideMark/>
          </w:tcPr>
          <w:p w14:paraId="771E7D14" w14:textId="77777777" w:rsidR="000B3C4F" w:rsidRPr="000B3C4F" w:rsidRDefault="000B3C4F" w:rsidP="001328CC">
            <w:pPr>
              <w:pStyle w:val="afff6"/>
            </w:pPr>
            <w:r w:rsidRPr="000B3C4F">
              <w:rPr>
                <w:rFonts w:hint="eastAsia"/>
              </w:rPr>
              <w:t>7.8 装置の設置及び保護</w:t>
            </w:r>
          </w:p>
          <w:p w14:paraId="67B16984" w14:textId="77777777" w:rsidR="000B3C4F" w:rsidRPr="000B3C4F" w:rsidRDefault="000B3C4F" w:rsidP="001328CC">
            <w:pPr>
              <w:pStyle w:val="afff6"/>
            </w:pPr>
            <w:r w:rsidRPr="000B3C4F">
              <w:rPr>
                <w:rFonts w:hint="eastAsia"/>
              </w:rPr>
              <w:t>7.9 構外にある資産のセキュリティ</w:t>
            </w:r>
          </w:p>
          <w:p w14:paraId="1C29D388" w14:textId="77777777" w:rsidR="000B3C4F" w:rsidRPr="000B3C4F" w:rsidRDefault="000B3C4F" w:rsidP="001328CC">
            <w:pPr>
              <w:pStyle w:val="afff6"/>
            </w:pPr>
            <w:r w:rsidRPr="000B3C4F">
              <w:rPr>
                <w:rFonts w:hint="eastAsia"/>
              </w:rPr>
              <w:t>7.10 記憶媒体</w:t>
            </w:r>
          </w:p>
          <w:p w14:paraId="0BA4D570" w14:textId="15E4D882" w:rsidR="000B3C4F" w:rsidRPr="000B3C4F" w:rsidRDefault="000B3C4F" w:rsidP="001328CC">
            <w:pPr>
              <w:pStyle w:val="afff6"/>
            </w:pPr>
            <w:r w:rsidRPr="000B3C4F">
              <w:rPr>
                <w:rFonts w:hint="eastAsia"/>
              </w:rPr>
              <w:t xml:space="preserve">7.11 </w:t>
            </w:r>
            <w:bookmarkStart w:id="2045" w:name="■サポートユーティリティ27ー17"/>
            <w:r w:rsidR="00AF5893">
              <w:fldChar w:fldCharType="begin"/>
            </w:r>
            <w:r w:rsidR="00AF5893">
              <w:rPr>
                <w:rFonts w:hint="eastAsia"/>
              </w:rPr>
              <w:instrText xml:space="preserve">HYPERLINK </w:instrText>
            </w:r>
            <w:r w:rsidR="00AF5893">
              <w:instrText xml:space="preserve"> \l "</w:instrText>
            </w:r>
            <w:r w:rsidR="00AF5893">
              <w:rPr>
                <w:rFonts w:hint="eastAsia"/>
              </w:rPr>
              <w:instrText>■サポートユーティリティ</w:instrText>
            </w:r>
            <w:r w:rsidR="00AF5893">
              <w:instrText>"</w:instrText>
            </w:r>
            <w:r w:rsidR="00AF5893">
              <w:fldChar w:fldCharType="separate"/>
            </w:r>
            <w:r w:rsidRPr="00AF5893">
              <w:rPr>
                <w:rStyle w:val="a7"/>
                <w:rFonts w:hint="eastAsia"/>
              </w:rPr>
              <w:t>サポートユーティリティ</w:t>
            </w:r>
            <w:bookmarkEnd w:id="2045"/>
            <w:r w:rsidR="00AF5893">
              <w:fldChar w:fldCharType="end"/>
            </w:r>
          </w:p>
          <w:p w14:paraId="4D9CD2AC" w14:textId="77777777" w:rsidR="000B3C4F" w:rsidRPr="000B3C4F" w:rsidRDefault="000B3C4F" w:rsidP="001328CC">
            <w:pPr>
              <w:pStyle w:val="afff6"/>
            </w:pPr>
            <w:r w:rsidRPr="000B3C4F">
              <w:rPr>
                <w:rFonts w:hint="eastAsia"/>
              </w:rPr>
              <w:t>7.12 ケーブル配線のセキュリティ</w:t>
            </w:r>
          </w:p>
          <w:p w14:paraId="144AF80A" w14:textId="77777777" w:rsidR="000B3C4F" w:rsidRPr="000B3C4F" w:rsidRDefault="000B3C4F" w:rsidP="001328CC">
            <w:pPr>
              <w:pStyle w:val="afff6"/>
            </w:pPr>
            <w:r w:rsidRPr="000B3C4F">
              <w:rPr>
                <w:rFonts w:hint="eastAsia"/>
              </w:rPr>
              <w:t>7.13 装置の保守</w:t>
            </w:r>
          </w:p>
          <w:p w14:paraId="1B1A4C29" w14:textId="77777777" w:rsidR="000B3C4F" w:rsidRPr="000B3C4F" w:rsidRDefault="000B3C4F" w:rsidP="001328CC">
            <w:pPr>
              <w:pStyle w:val="afff6"/>
            </w:pPr>
            <w:r w:rsidRPr="000B3C4F">
              <w:rPr>
                <w:rFonts w:hint="eastAsia"/>
              </w:rPr>
              <w:t>7.14 装置のセキュリティを保った処分又は再利用</w:t>
            </w:r>
          </w:p>
        </w:tc>
      </w:tr>
    </w:tbl>
    <w:p w14:paraId="24AAFC54" w14:textId="77777777" w:rsidR="000B3C4F" w:rsidRPr="000B3C4F" w:rsidRDefault="000B3C4F" w:rsidP="000B3C4F">
      <w:pPr>
        <w:jc w:val="left"/>
        <w:rPr>
          <w:b/>
          <w:bCs/>
        </w:rPr>
      </w:pPr>
    </w:p>
    <w:p w14:paraId="4E9EF5FC" w14:textId="77777777" w:rsidR="000B3C4F" w:rsidRPr="000B3C4F" w:rsidRDefault="000B3C4F" w:rsidP="001328CC">
      <w:pPr>
        <w:pStyle w:val="7"/>
      </w:pPr>
      <w:r w:rsidRPr="000B3C4F">
        <w:rPr>
          <w:rFonts w:hint="eastAsia"/>
        </w:rPr>
        <w:t>17-3. BYOD、MDM</w:t>
      </w:r>
    </w:p>
    <w:p w14:paraId="3C589B59" w14:textId="77777777" w:rsidR="006E5129" w:rsidRDefault="000B3C4F" w:rsidP="00892C01">
      <w:pPr>
        <w:pStyle w:val="ab"/>
        <w:numPr>
          <w:ilvl w:val="0"/>
          <w:numId w:val="537"/>
        </w:numPr>
        <w:ind w:leftChars="0" w:firstLineChars="0"/>
        <w:jc w:val="left"/>
        <w:rPr>
          <w:b/>
          <w:bCs/>
        </w:rPr>
      </w:pPr>
      <w:r w:rsidRPr="006E5129">
        <w:rPr>
          <w:rFonts w:hint="eastAsia"/>
          <w:b/>
          <w:bCs/>
        </w:rPr>
        <w:t>BYOD（Bring Your Own Device）</w:t>
      </w:r>
    </w:p>
    <w:p w14:paraId="627BB69D" w14:textId="01267B66" w:rsidR="000B3C4F" w:rsidRPr="006E5129" w:rsidRDefault="000B3C4F" w:rsidP="006E5129">
      <w:pPr>
        <w:pStyle w:val="ab"/>
        <w:ind w:leftChars="0" w:left="680" w:firstLineChars="0" w:firstLine="0"/>
        <w:jc w:val="left"/>
        <w:rPr>
          <w:b/>
          <w:bCs/>
        </w:rPr>
      </w:pPr>
      <w:r w:rsidRPr="000B3C4F">
        <w:rPr>
          <w:rFonts w:hint="eastAsia"/>
          <w:noProof/>
        </w:rPr>
        <w:drawing>
          <wp:anchor distT="0" distB="0" distL="114300" distR="114300" simplePos="0" relativeHeight="251656497" behindDoc="0" locked="0" layoutInCell="1" allowOverlap="1" wp14:anchorId="5E27D8B3" wp14:editId="698D9815">
            <wp:simplePos x="0" y="0"/>
            <wp:positionH relativeFrom="column">
              <wp:posOffset>76835</wp:posOffset>
            </wp:positionH>
            <wp:positionV relativeFrom="paragraph">
              <wp:posOffset>640715</wp:posOffset>
            </wp:positionV>
            <wp:extent cx="6470650" cy="1899920"/>
            <wp:effectExtent l="0" t="0" r="6350" b="5080"/>
            <wp:wrapTopAndBottom/>
            <wp:docPr id="420212430" name="図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4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470650" cy="1899920"/>
                    </a:xfrm>
                    <a:prstGeom prst="rect">
                      <a:avLst/>
                    </a:prstGeom>
                    <a:noFill/>
                  </pic:spPr>
                </pic:pic>
              </a:graphicData>
            </a:graphic>
            <wp14:sizeRelH relativeFrom="margin">
              <wp14:pctWidth>0</wp14:pctWidth>
            </wp14:sizeRelH>
            <wp14:sizeRelV relativeFrom="margin">
              <wp14:pctHeight>0</wp14:pctHeight>
            </wp14:sizeRelV>
          </wp:anchor>
        </w:drawing>
      </w:r>
      <w:r w:rsidRPr="000B3C4F">
        <w:rPr>
          <w:rFonts w:hint="eastAsia"/>
        </w:rPr>
        <w:t>BYODとは、個人が私物として所有している端末（PCやスマートフォンなど）を業務に使う利用形態のことです。BYOD導入に向けたポイント、運用手順を説明しています。</w:t>
      </w:r>
    </w:p>
    <w:p w14:paraId="571BA24C" w14:textId="77777777" w:rsidR="006E5129" w:rsidRPr="000B3C4F" w:rsidRDefault="006E5129" w:rsidP="00D756F7">
      <w:pPr>
        <w:ind w:firstLineChars="0" w:firstLine="0"/>
        <w:jc w:val="left"/>
      </w:pPr>
    </w:p>
    <w:p w14:paraId="4CE97D16" w14:textId="77777777" w:rsidR="006E5129" w:rsidRDefault="000B3C4F" w:rsidP="00892C01">
      <w:pPr>
        <w:pStyle w:val="ab"/>
        <w:numPr>
          <w:ilvl w:val="0"/>
          <w:numId w:val="537"/>
        </w:numPr>
        <w:ind w:leftChars="0" w:firstLineChars="0"/>
        <w:jc w:val="left"/>
        <w:rPr>
          <w:b/>
          <w:bCs/>
        </w:rPr>
      </w:pPr>
      <w:r w:rsidRPr="006E5129">
        <w:rPr>
          <w:rFonts w:hint="eastAsia"/>
          <w:b/>
          <w:bCs/>
        </w:rPr>
        <w:t>MDM（Mobile Device Management）</w:t>
      </w:r>
    </w:p>
    <w:p w14:paraId="7EC43233" w14:textId="2D3E5FAF" w:rsidR="000B3C4F" w:rsidRPr="006E5129" w:rsidRDefault="000B3C4F" w:rsidP="006E5129">
      <w:pPr>
        <w:pStyle w:val="ab"/>
        <w:ind w:leftChars="0" w:left="680" w:firstLineChars="0" w:firstLine="0"/>
        <w:jc w:val="left"/>
        <w:rPr>
          <w:b/>
          <w:bCs/>
        </w:rPr>
      </w:pPr>
      <w:r w:rsidRPr="000B3C4F">
        <w:rPr>
          <w:rFonts w:hint="eastAsia"/>
          <w:noProof/>
        </w:rPr>
        <w:drawing>
          <wp:anchor distT="0" distB="0" distL="114300" distR="114300" simplePos="0" relativeHeight="251656498" behindDoc="0" locked="0" layoutInCell="1" allowOverlap="1" wp14:anchorId="39B139FF" wp14:editId="7810422E">
            <wp:simplePos x="0" y="0"/>
            <wp:positionH relativeFrom="column">
              <wp:posOffset>162560</wp:posOffset>
            </wp:positionH>
            <wp:positionV relativeFrom="paragraph">
              <wp:posOffset>920115</wp:posOffset>
            </wp:positionV>
            <wp:extent cx="6501765" cy="1021080"/>
            <wp:effectExtent l="0" t="0" r="0" b="7620"/>
            <wp:wrapTopAndBottom/>
            <wp:docPr id="972421952" name="図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4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501765" cy="1021080"/>
                    </a:xfrm>
                    <a:prstGeom prst="rect">
                      <a:avLst/>
                    </a:prstGeom>
                    <a:noFill/>
                  </pic:spPr>
                </pic:pic>
              </a:graphicData>
            </a:graphic>
            <wp14:sizeRelH relativeFrom="margin">
              <wp14:pctWidth>0</wp14:pctWidth>
            </wp14:sizeRelH>
            <wp14:sizeRelV relativeFrom="margin">
              <wp14:pctHeight>0</wp14:pctHeight>
            </wp14:sizeRelV>
          </wp:anchor>
        </w:drawing>
      </w:r>
      <w:r w:rsidRPr="000B3C4F">
        <w:rPr>
          <w:rFonts w:hint="eastAsia"/>
        </w:rPr>
        <w:t>MDMとは、企業で保有しているモバイル端末（スマートフォンやタブレットなど）を一元管理できるシステムのことです。MDMの導入に向けたポイント、運用手順を説明しています。</w:t>
      </w:r>
    </w:p>
    <w:p w14:paraId="47C6D001" w14:textId="77777777" w:rsidR="000B3C4F" w:rsidRPr="000B3C4F" w:rsidRDefault="000B3C4F" w:rsidP="000B3C4F">
      <w:pPr>
        <w:jc w:val="left"/>
      </w:pPr>
    </w:p>
    <w:p w14:paraId="31268B68" w14:textId="77777777" w:rsidR="000B3C4F" w:rsidRPr="000B3C4F" w:rsidRDefault="000B3C4F" w:rsidP="000456EB">
      <w:pPr>
        <w:pStyle w:val="5"/>
      </w:pPr>
      <w:r w:rsidRPr="000B3C4F">
        <w:rPr>
          <w:rFonts w:hint="eastAsia"/>
        </w:rPr>
        <w:t>訴求ポイント</w:t>
      </w:r>
    </w:p>
    <w:p w14:paraId="2EBEF4D7" w14:textId="77777777" w:rsidR="000B3C4F" w:rsidRPr="000B3C4F" w:rsidRDefault="000B3C4F" w:rsidP="000456EB">
      <w:pPr>
        <w:pStyle w:val="aff4"/>
      </w:pPr>
      <w:r w:rsidRPr="000B3C4F">
        <w:rPr>
          <w:rFonts w:hint="eastAsia"/>
        </w:rPr>
        <w:t>章を通した気づき・学び</w:t>
      </w:r>
    </w:p>
    <w:p w14:paraId="6EC3B0B2" w14:textId="77777777" w:rsidR="000B3C4F" w:rsidRPr="000B3C4F" w:rsidRDefault="000B3C4F" w:rsidP="000B3C4F">
      <w:pPr>
        <w:jc w:val="left"/>
      </w:pPr>
      <w:r w:rsidRPr="000B3C4F">
        <w:rPr>
          <w:rFonts w:hint="eastAsia"/>
        </w:rPr>
        <w:t>ISO/IEC 27002の内容を参考にして、自社に適した物理的管理策の対策基準を決定し、実施手順を作成することが大切です。</w:t>
      </w:r>
    </w:p>
    <w:p w14:paraId="645E9FA3" w14:textId="77777777" w:rsidR="000B3C4F" w:rsidRPr="000B3C4F" w:rsidRDefault="000B3C4F" w:rsidP="000B3C4F">
      <w:pPr>
        <w:jc w:val="left"/>
      </w:pPr>
    </w:p>
    <w:tbl>
      <w:tblPr>
        <w:tblStyle w:val="aa"/>
        <w:tblW w:w="0" w:type="auto"/>
        <w:tblLook w:val="04A0" w:firstRow="1" w:lastRow="0" w:firstColumn="1" w:lastColumn="0" w:noHBand="0" w:noVBand="1"/>
      </w:tblPr>
      <w:tblGrid>
        <w:gridCol w:w="10456"/>
      </w:tblGrid>
      <w:tr w:rsidR="000B3C4F" w:rsidRPr="000B3C4F" w14:paraId="4DBCEB22"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15E99" w:themeFill="text2" w:themeFillTint="BF"/>
            <w:hideMark/>
          </w:tcPr>
          <w:p w14:paraId="1D1F1D8A" w14:textId="77777777" w:rsidR="000B3C4F" w:rsidRPr="000B3C4F" w:rsidRDefault="000B3C4F" w:rsidP="00711B59">
            <w:pPr>
              <w:pStyle w:val="aff0"/>
            </w:pPr>
            <w:r w:rsidRPr="000B3C4F">
              <w:rPr>
                <w:rFonts w:hint="eastAsia"/>
              </w:rPr>
              <w:t>認識していただきたい実施概要</w:t>
            </w:r>
          </w:p>
        </w:tc>
      </w:tr>
      <w:tr w:rsidR="000B3C4F" w:rsidRPr="000B3C4F" w14:paraId="40C85C74"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63955370" w14:textId="15830063" w:rsidR="000B3C4F" w:rsidRPr="000B3C4F" w:rsidRDefault="000B3C4F" w:rsidP="00892C01">
            <w:pPr>
              <w:pStyle w:val="afff6"/>
              <w:numPr>
                <w:ilvl w:val="0"/>
                <w:numId w:val="688"/>
              </w:numPr>
            </w:pPr>
            <w:r w:rsidRPr="000B3C4F">
              <w:rPr>
                <w:rFonts w:hint="eastAsia"/>
              </w:rPr>
              <w:t>リスクアセスメントの結果をもとに必要な物理的管理策を選択し、対策基準を策定すること</w:t>
            </w:r>
            <w:r w:rsidR="00661F16">
              <w:rPr>
                <w:rFonts w:hint="eastAsia"/>
              </w:rPr>
              <w:t>。</w:t>
            </w:r>
          </w:p>
          <w:p w14:paraId="72AED297" w14:textId="17D9B754" w:rsidR="000B3C4F" w:rsidRPr="000B3C4F" w:rsidRDefault="000B3C4F" w:rsidP="00892C01">
            <w:pPr>
              <w:pStyle w:val="afff6"/>
              <w:numPr>
                <w:ilvl w:val="0"/>
                <w:numId w:val="688"/>
              </w:numPr>
            </w:pPr>
            <w:r w:rsidRPr="000B3C4F">
              <w:rPr>
                <w:rFonts w:hint="eastAsia"/>
              </w:rPr>
              <w:t>対策基準は、基本方針とともに公開可能なものとして策定すること</w:t>
            </w:r>
            <w:r w:rsidR="00661F16">
              <w:rPr>
                <w:rFonts w:hint="eastAsia"/>
              </w:rPr>
              <w:t>。</w:t>
            </w:r>
          </w:p>
          <w:p w14:paraId="37D1E211" w14:textId="77777777" w:rsidR="000B3C4F" w:rsidRPr="000B3C4F" w:rsidRDefault="000B3C4F" w:rsidP="00892C01">
            <w:pPr>
              <w:pStyle w:val="afff6"/>
              <w:numPr>
                <w:ilvl w:val="0"/>
                <w:numId w:val="688"/>
              </w:numPr>
            </w:pPr>
            <w:r w:rsidRPr="000B3C4F">
              <w:rPr>
                <w:rFonts w:hint="eastAsia"/>
              </w:rPr>
              <w:t>決定した対策基準を実行に移すための実施手順を策定すること。</w:t>
            </w:r>
          </w:p>
          <w:p w14:paraId="09DA7FB8" w14:textId="1D1033DA" w:rsidR="000B3C4F" w:rsidRPr="000B3C4F" w:rsidRDefault="000B3C4F" w:rsidP="00892C01">
            <w:pPr>
              <w:pStyle w:val="afff6"/>
              <w:numPr>
                <w:ilvl w:val="0"/>
                <w:numId w:val="688"/>
              </w:numPr>
            </w:pPr>
            <w:r w:rsidRPr="000B3C4F">
              <w:rPr>
                <w:rFonts w:hint="eastAsia"/>
              </w:rPr>
              <w:t>実施手順は、組織の内部文書として従業員に対してわかりやすい実施手順を策定するよう心掛けること</w:t>
            </w:r>
            <w:r w:rsidR="00661F16">
              <w:rPr>
                <w:rFonts w:hint="eastAsia"/>
              </w:rPr>
              <w:t>。</w:t>
            </w:r>
          </w:p>
          <w:p w14:paraId="1E626BA5" w14:textId="1722D39D" w:rsidR="000B3C4F" w:rsidRPr="000B3C4F" w:rsidRDefault="000B3C4F" w:rsidP="00892C01">
            <w:pPr>
              <w:pStyle w:val="afff6"/>
              <w:numPr>
                <w:ilvl w:val="0"/>
                <w:numId w:val="688"/>
              </w:numPr>
            </w:pPr>
            <w:r w:rsidRPr="000B3C4F">
              <w:rPr>
                <w:rFonts w:hint="eastAsia"/>
              </w:rPr>
              <w:t>BYOD、MDMの概要および運用手順を理解すること</w:t>
            </w:r>
            <w:r w:rsidR="00661F16">
              <w:rPr>
                <w:rFonts w:hint="eastAsia"/>
              </w:rPr>
              <w:t>。</w:t>
            </w:r>
          </w:p>
        </w:tc>
      </w:tr>
    </w:tbl>
    <w:p w14:paraId="618F9ADE" w14:textId="77777777" w:rsidR="000B3C4F" w:rsidRPr="000B3C4F" w:rsidRDefault="000B3C4F" w:rsidP="000B3C4F">
      <w:pPr>
        <w:jc w:val="left"/>
      </w:pPr>
    </w:p>
    <w:tbl>
      <w:tblPr>
        <w:tblStyle w:val="aa"/>
        <w:tblW w:w="0" w:type="auto"/>
        <w:tblLook w:val="04A0" w:firstRow="1" w:lastRow="0" w:firstColumn="1" w:lastColumn="0" w:noHBand="0" w:noVBand="1"/>
      </w:tblPr>
      <w:tblGrid>
        <w:gridCol w:w="3823"/>
        <w:gridCol w:w="6633"/>
      </w:tblGrid>
      <w:tr w:rsidR="000B3C4F" w:rsidRPr="000B3C4F" w14:paraId="57C65D15" w14:textId="77777777" w:rsidTr="000B3C4F">
        <w:tc>
          <w:tcPr>
            <w:tcW w:w="10456" w:type="dxa"/>
            <w:gridSpan w:val="2"/>
            <w:tcBorders>
              <w:top w:val="single" w:sz="4" w:space="0" w:color="auto"/>
              <w:left w:val="single" w:sz="4" w:space="0" w:color="auto"/>
              <w:bottom w:val="single" w:sz="4" w:space="0" w:color="auto"/>
              <w:right w:val="single" w:sz="4" w:space="0" w:color="auto"/>
            </w:tcBorders>
            <w:hideMark/>
          </w:tcPr>
          <w:p w14:paraId="5D35107C" w14:textId="77777777" w:rsidR="000B3C4F" w:rsidRPr="000B3C4F" w:rsidRDefault="000B3C4F" w:rsidP="00601047">
            <w:pPr>
              <w:pStyle w:val="affe"/>
              <w:framePr w:wrap="around"/>
            </w:pPr>
            <w:r w:rsidRPr="000B3C4F">
              <w:rPr>
                <w:rFonts w:hint="eastAsia"/>
              </w:rPr>
              <w:t>詳細理解のため参考となる文献（参考文献）</w:t>
            </w:r>
          </w:p>
        </w:tc>
      </w:tr>
      <w:tr w:rsidR="000B3C4F" w:rsidRPr="000B3C4F" w14:paraId="18690FC0" w14:textId="77777777" w:rsidTr="000B3C4F">
        <w:tc>
          <w:tcPr>
            <w:tcW w:w="3823"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6FEDC804" w14:textId="77777777" w:rsidR="000B3C4F" w:rsidRPr="000B3C4F" w:rsidRDefault="000B3C4F" w:rsidP="00601047">
            <w:pPr>
              <w:pStyle w:val="affe"/>
              <w:framePr w:wrap="around"/>
            </w:pPr>
            <w:r w:rsidRPr="000B3C4F">
              <w:rPr>
                <w:rFonts w:hint="eastAsia"/>
              </w:rPr>
              <w:t>ISO/IEC 27001:2022</w:t>
            </w:r>
          </w:p>
        </w:tc>
        <w:tc>
          <w:tcPr>
            <w:tcW w:w="6633" w:type="dxa"/>
            <w:tcBorders>
              <w:top w:val="single" w:sz="4" w:space="0" w:color="auto"/>
              <w:left w:val="single" w:sz="4" w:space="0" w:color="auto"/>
              <w:bottom w:val="single" w:sz="4" w:space="0" w:color="auto"/>
              <w:right w:val="single" w:sz="4" w:space="0" w:color="auto"/>
            </w:tcBorders>
            <w:hideMark/>
          </w:tcPr>
          <w:p w14:paraId="101F360B" w14:textId="77777777" w:rsidR="000B3C4F" w:rsidRPr="000B3C4F" w:rsidRDefault="000B3C4F" w:rsidP="00601047">
            <w:pPr>
              <w:pStyle w:val="affe"/>
              <w:framePr w:wrap="around"/>
            </w:pPr>
            <w:r w:rsidRPr="000B3C4F">
              <w:rPr>
                <w:rFonts w:hint="eastAsia"/>
              </w:rPr>
              <w:t>https://www.iso.org/standard/27001</w:t>
            </w:r>
          </w:p>
        </w:tc>
      </w:tr>
      <w:tr w:rsidR="000B3C4F" w:rsidRPr="000B3C4F" w14:paraId="22E11AA9" w14:textId="77777777" w:rsidTr="000B3C4F">
        <w:tc>
          <w:tcPr>
            <w:tcW w:w="3823"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118E04BB" w14:textId="77777777" w:rsidR="000B3C4F" w:rsidRPr="000B3C4F" w:rsidRDefault="000B3C4F" w:rsidP="00601047">
            <w:pPr>
              <w:pStyle w:val="affe"/>
              <w:framePr w:wrap="around"/>
            </w:pPr>
            <w:r w:rsidRPr="000B3C4F">
              <w:rPr>
                <w:rFonts w:hint="eastAsia"/>
              </w:rPr>
              <w:t>ISO/IEC 27002:2022</w:t>
            </w:r>
          </w:p>
        </w:tc>
        <w:tc>
          <w:tcPr>
            <w:tcW w:w="6633" w:type="dxa"/>
            <w:tcBorders>
              <w:top w:val="single" w:sz="4" w:space="0" w:color="auto"/>
              <w:left w:val="single" w:sz="4" w:space="0" w:color="auto"/>
              <w:bottom w:val="single" w:sz="4" w:space="0" w:color="auto"/>
              <w:right w:val="single" w:sz="4" w:space="0" w:color="auto"/>
            </w:tcBorders>
            <w:hideMark/>
          </w:tcPr>
          <w:p w14:paraId="10583475" w14:textId="77777777" w:rsidR="000B3C4F" w:rsidRPr="000B3C4F" w:rsidRDefault="000B3C4F" w:rsidP="00601047">
            <w:pPr>
              <w:pStyle w:val="affe"/>
              <w:framePr w:wrap="around"/>
            </w:pPr>
            <w:r w:rsidRPr="000B3C4F">
              <w:rPr>
                <w:rFonts w:hint="eastAsia"/>
              </w:rPr>
              <w:t>https://www.iso.org/standard/75652.html</w:t>
            </w:r>
          </w:p>
        </w:tc>
      </w:tr>
    </w:tbl>
    <w:p w14:paraId="30C89B0A" w14:textId="37EE0839" w:rsidR="000B3C4F" w:rsidRPr="000B3C4F" w:rsidRDefault="000B3C4F" w:rsidP="009F0A17">
      <w:pPr>
        <w:ind w:firstLineChars="0" w:firstLine="0"/>
        <w:jc w:val="left"/>
      </w:pPr>
    </w:p>
    <w:p w14:paraId="78238683" w14:textId="77777777" w:rsidR="000B3C4F" w:rsidRPr="000B3C4F" w:rsidRDefault="000B3C4F" w:rsidP="002A6987">
      <w:pPr>
        <w:pStyle w:val="3"/>
      </w:pPr>
      <w:bookmarkStart w:id="2046" w:name="_Toc188349185"/>
      <w:r w:rsidRPr="000B3C4F">
        <w:rPr>
          <w:rFonts w:hint="eastAsia"/>
        </w:rPr>
        <w:t>第18章. 技術的対策</w:t>
      </w:r>
      <w:bookmarkEnd w:id="2046"/>
    </w:p>
    <w:p w14:paraId="05EC393E" w14:textId="77777777" w:rsidR="000B3C4F" w:rsidRPr="000B3C4F" w:rsidRDefault="000B3C4F" w:rsidP="00711B59">
      <w:pPr>
        <w:pStyle w:val="aff4"/>
      </w:pPr>
      <w:r w:rsidRPr="000B3C4F">
        <w:rPr>
          <w:rFonts w:hint="eastAsia"/>
        </w:rPr>
        <w:t>18-1. 作成する候補となる実施手順書類について</w:t>
      </w:r>
    </w:p>
    <w:p w14:paraId="525CB77E" w14:textId="77777777" w:rsidR="000B3C4F" w:rsidRPr="000B3C4F" w:rsidRDefault="000B3C4F" w:rsidP="00711B59">
      <w:pPr>
        <w:pStyle w:val="aff4"/>
      </w:pPr>
      <w:r w:rsidRPr="000B3C4F">
        <w:rPr>
          <w:rFonts w:hint="eastAsia"/>
        </w:rPr>
        <w:t>18-2. 技術的対策として重要となる実施項目</w:t>
      </w:r>
    </w:p>
    <w:p w14:paraId="49F850E9" w14:textId="77777777" w:rsidR="000B3C4F" w:rsidRPr="000B3C4F" w:rsidRDefault="000B3C4F" w:rsidP="00711B59">
      <w:pPr>
        <w:pStyle w:val="aff4"/>
      </w:pPr>
      <w:r w:rsidRPr="000B3C4F">
        <w:rPr>
          <w:rFonts w:hint="eastAsia"/>
        </w:rPr>
        <w:t>18-3. 実施手順を適用するセキュリティ概念</w:t>
      </w:r>
    </w:p>
    <w:p w14:paraId="5644E950" w14:textId="77777777" w:rsidR="000B3C4F" w:rsidRPr="000B3C4F" w:rsidRDefault="000B3C4F" w:rsidP="00711B59">
      <w:pPr>
        <w:pStyle w:val="aff4"/>
      </w:pPr>
      <w:r w:rsidRPr="000B3C4F">
        <w:rPr>
          <w:rFonts w:hint="eastAsia"/>
        </w:rPr>
        <w:t>18-4. インシデント対応</w:t>
      </w:r>
    </w:p>
    <w:p w14:paraId="2CB786C5" w14:textId="77777777" w:rsidR="000B3C4F" w:rsidRPr="000B3C4F" w:rsidRDefault="000B3C4F" w:rsidP="000B3C4F">
      <w:pPr>
        <w:jc w:val="left"/>
        <w:rPr>
          <w:b/>
          <w:bCs/>
        </w:rPr>
      </w:pPr>
    </w:p>
    <w:tbl>
      <w:tblPr>
        <w:tblStyle w:val="aa"/>
        <w:tblpPr w:leftFromText="142" w:rightFromText="142" w:vertAnchor="text" w:horzAnchor="margin" w:tblpY="88"/>
        <w:tblW w:w="0" w:type="auto"/>
        <w:tblLook w:val="04A0" w:firstRow="1" w:lastRow="0" w:firstColumn="1" w:lastColumn="0" w:noHBand="0" w:noVBand="1"/>
      </w:tblPr>
      <w:tblGrid>
        <w:gridCol w:w="10456"/>
      </w:tblGrid>
      <w:tr w:rsidR="000B3C4F" w:rsidRPr="000B3C4F" w14:paraId="52995A64"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F5597"/>
            <w:hideMark/>
          </w:tcPr>
          <w:p w14:paraId="17B9EBD7" w14:textId="77777777" w:rsidR="000B3C4F" w:rsidRPr="000B3C4F" w:rsidRDefault="000B3C4F" w:rsidP="00711B59">
            <w:pPr>
              <w:pStyle w:val="aff0"/>
            </w:pPr>
            <w:r w:rsidRPr="000B3C4F">
              <w:rPr>
                <w:rFonts w:hint="eastAsia"/>
              </w:rPr>
              <w:t>章の目的</w:t>
            </w:r>
          </w:p>
        </w:tc>
      </w:tr>
      <w:tr w:rsidR="000B3C4F" w:rsidRPr="000B3C4F" w14:paraId="4E7463CB"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602D8C83" w14:textId="77777777" w:rsidR="000B3C4F" w:rsidRPr="000B3C4F" w:rsidRDefault="000B3C4F" w:rsidP="00711B59">
            <w:pPr>
              <w:pStyle w:val="afff6"/>
            </w:pPr>
            <w:r w:rsidRPr="000B3C4F">
              <w:rPr>
                <w:rFonts w:hint="eastAsia"/>
              </w:rPr>
              <w:t>第18章では、情報セキュリティ方針に従ってセキュリティ対策を実施するための具体的な規則としての「対策基準」と、セキュリティ対策の実施手順や方法である「実施手順」について学ぶことを目的とします。また、技術的管理策に関して、テーマごとの対策について学ぶことも目的とします。</w:t>
            </w:r>
          </w:p>
        </w:tc>
      </w:tr>
      <w:tr w:rsidR="000B3C4F" w:rsidRPr="000B3C4F" w14:paraId="482DA833"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F5597"/>
            <w:hideMark/>
          </w:tcPr>
          <w:p w14:paraId="6225334B" w14:textId="77777777" w:rsidR="000B3C4F" w:rsidRPr="000B3C4F" w:rsidRDefault="000B3C4F" w:rsidP="00711B59">
            <w:pPr>
              <w:pStyle w:val="aff0"/>
            </w:pPr>
            <w:r w:rsidRPr="000B3C4F">
              <w:rPr>
                <w:rFonts w:hint="eastAsia"/>
              </w:rPr>
              <w:t>主な達成目標</w:t>
            </w:r>
          </w:p>
        </w:tc>
      </w:tr>
      <w:tr w:rsidR="000B3C4F" w:rsidRPr="000B3C4F" w14:paraId="44BECB79" w14:textId="77777777" w:rsidTr="000B3C4F">
        <w:trPr>
          <w:trHeight w:val="1030"/>
        </w:trPr>
        <w:tc>
          <w:tcPr>
            <w:tcW w:w="10456" w:type="dxa"/>
            <w:tcBorders>
              <w:top w:val="single" w:sz="4" w:space="0" w:color="auto"/>
              <w:left w:val="single" w:sz="4" w:space="0" w:color="auto"/>
              <w:bottom w:val="single" w:sz="4" w:space="0" w:color="auto"/>
              <w:right w:val="single" w:sz="4" w:space="0" w:color="auto"/>
            </w:tcBorders>
            <w:hideMark/>
          </w:tcPr>
          <w:p w14:paraId="1A9A9235" w14:textId="657B4A46" w:rsidR="000B3C4F" w:rsidRPr="000B3C4F" w:rsidRDefault="000B3C4F" w:rsidP="00892C01">
            <w:pPr>
              <w:pStyle w:val="afff6"/>
              <w:numPr>
                <w:ilvl w:val="0"/>
                <w:numId w:val="538"/>
              </w:numPr>
            </w:pPr>
            <w:r w:rsidRPr="000B3C4F">
              <w:rPr>
                <w:rFonts w:hint="eastAsia"/>
              </w:rPr>
              <w:t>技術的管理策をもとに、対策基準を策定する手順を理解すること</w:t>
            </w:r>
          </w:p>
          <w:p w14:paraId="36E7C163" w14:textId="65621D50" w:rsidR="000B3C4F" w:rsidRPr="000B3C4F" w:rsidRDefault="000B3C4F" w:rsidP="00892C01">
            <w:pPr>
              <w:pStyle w:val="afff6"/>
              <w:numPr>
                <w:ilvl w:val="0"/>
                <w:numId w:val="538"/>
              </w:numPr>
            </w:pPr>
            <w:r w:rsidRPr="000B3C4F">
              <w:rPr>
                <w:rFonts w:hint="eastAsia"/>
              </w:rPr>
              <w:t>策定した対策基準をもとに、具体的な実施手順を策定する方法を理解すること</w:t>
            </w:r>
          </w:p>
          <w:p w14:paraId="73F2CD67" w14:textId="4FDFC110" w:rsidR="000B3C4F" w:rsidRPr="000B3C4F" w:rsidRDefault="000B3C4F" w:rsidP="00892C01">
            <w:pPr>
              <w:pStyle w:val="afff6"/>
              <w:numPr>
                <w:ilvl w:val="0"/>
                <w:numId w:val="538"/>
              </w:numPr>
            </w:pPr>
            <w:r w:rsidRPr="000B3C4F">
              <w:rPr>
                <w:rFonts w:hint="eastAsia"/>
              </w:rPr>
              <w:t>Security by Design、</w:t>
            </w:r>
            <w:bookmarkStart w:id="2047" w:name="■ゼロトラスト２７－１８"/>
            <w:r w:rsidR="0088583D">
              <w:fldChar w:fldCharType="begin"/>
            </w:r>
            <w:r w:rsidR="0088583D">
              <w:rPr>
                <w:rFonts w:hint="eastAsia"/>
              </w:rPr>
              <w:instrText xml:space="preserve">HYPERLINK </w:instrText>
            </w:r>
            <w:r w:rsidR="0088583D">
              <w:instrText xml:space="preserve"> \l "</w:instrText>
            </w:r>
            <w:r w:rsidR="0088583D">
              <w:rPr>
                <w:rFonts w:hint="eastAsia"/>
              </w:rPr>
              <w:instrText>■ゼロトラスト</w:instrText>
            </w:r>
            <w:r w:rsidR="0088583D">
              <w:instrText>"</w:instrText>
            </w:r>
            <w:r w:rsidR="0088583D">
              <w:fldChar w:fldCharType="separate"/>
            </w:r>
            <w:r w:rsidRPr="0088583D">
              <w:rPr>
                <w:rStyle w:val="a7"/>
                <w:rFonts w:hint="eastAsia"/>
              </w:rPr>
              <w:t>ゼロトラスト</w:t>
            </w:r>
            <w:bookmarkEnd w:id="2047"/>
            <w:r w:rsidR="0088583D">
              <w:fldChar w:fldCharType="end"/>
            </w:r>
            <w:r w:rsidRPr="000B3C4F">
              <w:rPr>
                <w:rFonts w:hint="eastAsia"/>
              </w:rPr>
              <w:t>・境界防御モデル、ネットワーク制御、セキュリティ統制、インシデント対応について理解すること</w:t>
            </w:r>
          </w:p>
        </w:tc>
      </w:tr>
    </w:tbl>
    <w:p w14:paraId="6690BFE4" w14:textId="77777777" w:rsidR="000B3C4F" w:rsidRPr="000B3C4F" w:rsidRDefault="000B3C4F" w:rsidP="000B3C4F">
      <w:pPr>
        <w:jc w:val="left"/>
      </w:pPr>
    </w:p>
    <w:tbl>
      <w:tblPr>
        <w:tblStyle w:val="aa"/>
        <w:tblW w:w="0" w:type="auto"/>
        <w:tblLook w:val="04A0" w:firstRow="1" w:lastRow="0" w:firstColumn="1" w:lastColumn="0" w:noHBand="0" w:noVBand="1"/>
      </w:tblPr>
      <w:tblGrid>
        <w:gridCol w:w="10456"/>
      </w:tblGrid>
      <w:tr w:rsidR="000B3C4F" w:rsidRPr="000B3C4F" w14:paraId="4F598F5F"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5A1E6CFC" w14:textId="77777777" w:rsidR="000B3C4F" w:rsidRPr="000B3C4F" w:rsidRDefault="000B3C4F" w:rsidP="00711B59">
            <w:pPr>
              <w:pStyle w:val="afff8"/>
            </w:pPr>
            <w:r w:rsidRPr="000B3C4F">
              <w:rPr>
                <w:rFonts w:hint="eastAsia"/>
              </w:rPr>
              <w:t>主なキーワード</w:t>
            </w:r>
          </w:p>
          <w:p w14:paraId="5C47F39C" w14:textId="77777777" w:rsidR="000B3C4F" w:rsidRPr="000B3C4F" w:rsidRDefault="000B3C4F" w:rsidP="00711B59">
            <w:pPr>
              <w:pStyle w:val="afff6"/>
            </w:pPr>
            <w:r w:rsidRPr="000B3C4F">
              <w:rPr>
                <w:rFonts w:hint="eastAsia"/>
              </w:rPr>
              <w:t>技術的管理策、Security by Design、ゼロトラスト、ネットワーク制御、セキュリティ統制、インシデント対応</w:t>
            </w:r>
          </w:p>
        </w:tc>
      </w:tr>
    </w:tbl>
    <w:p w14:paraId="39DE1856" w14:textId="77777777" w:rsidR="000B3C4F" w:rsidRPr="000B3C4F" w:rsidRDefault="000B3C4F" w:rsidP="000B3C4F">
      <w:pPr>
        <w:jc w:val="left"/>
      </w:pPr>
    </w:p>
    <w:p w14:paraId="18587981" w14:textId="77777777" w:rsidR="000B3C4F" w:rsidRPr="000B3C4F" w:rsidRDefault="000B3C4F" w:rsidP="00711B59">
      <w:pPr>
        <w:pStyle w:val="5"/>
      </w:pPr>
      <w:r w:rsidRPr="000B3C4F">
        <w:rPr>
          <w:rFonts w:hint="eastAsia"/>
        </w:rPr>
        <w:t>要旨</w:t>
      </w:r>
    </w:p>
    <w:p w14:paraId="153A10AC" w14:textId="77777777" w:rsidR="000B3C4F" w:rsidRPr="000B3C4F" w:rsidRDefault="000B3C4F" w:rsidP="000B3C4F">
      <w:pPr>
        <w:jc w:val="left"/>
      </w:pPr>
    </w:p>
    <w:p w14:paraId="6F9E62E9" w14:textId="77777777" w:rsidR="000B3C4F" w:rsidRPr="000B3C4F" w:rsidRDefault="000B3C4F" w:rsidP="00711B59">
      <w:pPr>
        <w:pStyle w:val="61"/>
      </w:pPr>
      <w:r w:rsidRPr="000B3C4F">
        <w:rPr>
          <w:rFonts w:hint="eastAsia"/>
        </w:rPr>
        <w:t>18章の全体概要</w:t>
      </w:r>
    </w:p>
    <w:p w14:paraId="2A4568FA" w14:textId="51BFE500" w:rsidR="000B3C4F" w:rsidRPr="000B3C4F" w:rsidRDefault="000B3C4F" w:rsidP="000B3C4F">
      <w:pPr>
        <w:jc w:val="left"/>
      </w:pPr>
      <w:r w:rsidRPr="000B3C4F">
        <w:rPr>
          <w:rFonts w:hint="eastAsia"/>
        </w:rPr>
        <w:t>18章では、情報セキュリティを実現するための具体的な技術的対策を解説しています。まず、ISO/IEC 27001:2022に基づき、</w:t>
      </w:r>
      <w:bookmarkStart w:id="2048" w:name="■リスクアセスメント27ー18"/>
      <w:r w:rsidR="002E7BF5">
        <w:fldChar w:fldCharType="begin"/>
      </w:r>
      <w:r w:rsidR="002E7BF5">
        <w:rPr>
          <w:rFonts w:hint="eastAsia"/>
        </w:rPr>
        <w:instrText xml:space="preserve">HYPERLINK </w:instrText>
      </w:r>
      <w:r w:rsidR="002E7BF5">
        <w:instrText xml:space="preserve"> \l "</w:instrText>
      </w:r>
      <w:r w:rsidR="002E7BF5">
        <w:rPr>
          <w:rFonts w:hint="eastAsia"/>
        </w:rPr>
        <w:instrText>■リスクアセスメント</w:instrText>
      </w:r>
      <w:r w:rsidR="002E7BF5">
        <w:instrText>"</w:instrText>
      </w:r>
      <w:r w:rsidR="002E7BF5">
        <w:fldChar w:fldCharType="separate"/>
      </w:r>
      <w:r w:rsidRPr="002E7BF5">
        <w:rPr>
          <w:rStyle w:val="a7"/>
          <w:rFonts w:hint="eastAsia"/>
        </w:rPr>
        <w:t>リスクアセスメント</w:t>
      </w:r>
      <w:bookmarkEnd w:id="2048"/>
      <w:r w:rsidR="002E7BF5">
        <w:fldChar w:fldCharType="end"/>
      </w:r>
      <w:r w:rsidRPr="000B3C4F">
        <w:rPr>
          <w:rFonts w:hint="eastAsia"/>
        </w:rPr>
        <w:t>結果に基づく技術的管理策を策定することが必要です。管理策には、</w:t>
      </w:r>
      <w:bookmarkStart w:id="2049" w:name="■エンドポイントデバイス27ー18"/>
      <w:r w:rsidR="001725A7">
        <w:fldChar w:fldCharType="begin"/>
      </w:r>
      <w:r w:rsidR="001725A7">
        <w:rPr>
          <w:rFonts w:hint="eastAsia"/>
        </w:rPr>
        <w:instrText xml:space="preserve">HYPERLINK </w:instrText>
      </w:r>
      <w:r w:rsidR="001725A7">
        <w:instrText xml:space="preserve"> \l "</w:instrText>
      </w:r>
      <w:r w:rsidR="001725A7">
        <w:rPr>
          <w:rFonts w:hint="eastAsia"/>
        </w:rPr>
        <w:instrText>■エンドポイントデバイス</w:instrText>
      </w:r>
      <w:r w:rsidR="001725A7">
        <w:instrText>"</w:instrText>
      </w:r>
      <w:r w:rsidR="001725A7">
        <w:fldChar w:fldCharType="separate"/>
      </w:r>
      <w:r w:rsidRPr="001725A7">
        <w:rPr>
          <w:rStyle w:val="a7"/>
          <w:rFonts w:hint="eastAsia"/>
        </w:rPr>
        <w:t>エンドポイントデバイス</w:t>
      </w:r>
      <w:bookmarkEnd w:id="2049"/>
      <w:r w:rsidR="001725A7">
        <w:fldChar w:fldCharType="end"/>
      </w:r>
      <w:r w:rsidRPr="000B3C4F">
        <w:rPr>
          <w:rFonts w:hint="eastAsia"/>
        </w:rPr>
        <w:t>の保護、特権アクセス権の管理、アクセス制限の確立、安全な認証技術の導入が含まれます。また、</w:t>
      </w:r>
      <w:bookmarkStart w:id="2050" w:name="■マルウェア27ー18"/>
      <w:r w:rsidR="006F2231">
        <w:fldChar w:fldCharType="begin"/>
      </w:r>
      <w:r w:rsidR="006F2231">
        <w:rPr>
          <w:rFonts w:hint="eastAsia"/>
        </w:rPr>
        <w:instrText xml:space="preserve">HYPERLINK </w:instrText>
      </w:r>
      <w:r w:rsidR="006F2231">
        <w:instrText xml:space="preserve"> \l "</w:instrText>
      </w:r>
      <w:r w:rsidR="006F2231">
        <w:rPr>
          <w:rFonts w:hint="eastAsia"/>
        </w:rPr>
        <w:instrText>■マルウェア</w:instrText>
      </w:r>
      <w:r w:rsidR="006F2231">
        <w:instrText>"</w:instrText>
      </w:r>
      <w:r w:rsidR="006F2231">
        <w:fldChar w:fldCharType="separate"/>
      </w:r>
      <w:r w:rsidRPr="006F2231">
        <w:rPr>
          <w:rStyle w:val="a7"/>
          <w:rFonts w:hint="eastAsia"/>
        </w:rPr>
        <w:t>マルウェア</w:t>
      </w:r>
      <w:bookmarkEnd w:id="2050"/>
      <w:r w:rsidR="006F2231">
        <w:fldChar w:fldCharType="end"/>
      </w:r>
      <w:r w:rsidRPr="000B3C4F">
        <w:rPr>
          <w:rFonts w:hint="eastAsia"/>
        </w:rPr>
        <w:t>対策や技術的</w:t>
      </w:r>
      <w:bookmarkStart w:id="2051" w:name="■脆弱性27ー18"/>
      <w:r w:rsidR="007537CC">
        <w:fldChar w:fldCharType="begin"/>
      </w:r>
      <w:r w:rsidR="007537CC">
        <w:rPr>
          <w:rFonts w:hint="eastAsia"/>
        </w:rPr>
        <w:instrText xml:space="preserve">HYPERLINK </w:instrText>
      </w:r>
      <w:r w:rsidR="007537CC">
        <w:instrText xml:space="preserve"> \l "</w:instrText>
      </w:r>
      <w:r w:rsidR="007537CC">
        <w:rPr>
          <w:rFonts w:hint="eastAsia"/>
        </w:rPr>
        <w:instrText>■脆弱性</w:instrText>
      </w:r>
      <w:r w:rsidR="007537CC">
        <w:instrText>"</w:instrText>
      </w:r>
      <w:r w:rsidR="007537CC">
        <w:fldChar w:fldCharType="separate"/>
      </w:r>
      <w:r w:rsidRPr="007537CC">
        <w:rPr>
          <w:rStyle w:val="a7"/>
          <w:rFonts w:hint="eastAsia"/>
        </w:rPr>
        <w:t>脆弱性</w:t>
      </w:r>
      <w:bookmarkEnd w:id="2051"/>
      <w:r w:rsidR="007537CC">
        <w:fldChar w:fldCharType="end"/>
      </w:r>
      <w:r w:rsidRPr="000B3C4F">
        <w:rPr>
          <w:rFonts w:hint="eastAsia"/>
        </w:rPr>
        <w:t>の管理、バックアップと冗長化の設定も重要な要素として挙げられます。さらに、ゼロトラストやSASEなどのセキュリティアーキテクチャを取り入れ、インシデント対応を強化することが望まれます。</w:t>
      </w:r>
    </w:p>
    <w:p w14:paraId="43D8FAB0" w14:textId="77777777" w:rsidR="000B3C4F" w:rsidRPr="000B3C4F" w:rsidRDefault="000B3C4F" w:rsidP="000B3C4F">
      <w:pPr>
        <w:jc w:val="left"/>
        <w:rPr>
          <w:b/>
          <w:bCs/>
        </w:rPr>
      </w:pPr>
    </w:p>
    <w:p w14:paraId="761610CB" w14:textId="77777777" w:rsidR="000B3C4F" w:rsidRPr="000B3C4F" w:rsidRDefault="000B3C4F" w:rsidP="00711B59">
      <w:pPr>
        <w:pStyle w:val="7"/>
      </w:pPr>
      <w:r w:rsidRPr="000B3C4F">
        <w:rPr>
          <w:rFonts w:hint="eastAsia"/>
        </w:rPr>
        <w:t>18-1. 作成する候補となる実施手順書類について</w:t>
      </w:r>
    </w:p>
    <w:p w14:paraId="478F3A4D" w14:textId="37350368" w:rsidR="000B3C4F" w:rsidRPr="000B3C4F" w:rsidRDefault="000B3C4F" w:rsidP="000B3C4F">
      <w:pPr>
        <w:jc w:val="left"/>
      </w:pPr>
      <w:r w:rsidRPr="000B3C4F">
        <w:rPr>
          <w:rFonts w:hint="eastAsia"/>
        </w:rPr>
        <w:t>ISO/IEC 27001:2022の附属書Aに基づいて、技術的管理策を用いた対策基準を策定し、その具体的な実施手順を文書化するプロセスを説明しています。リスクアセスメント結果をもとに必要な技術的管理策を選定し、実施手順書を作成することで、組織が情報セキュリティの技術的側面を強化する手段が提供されます。このプロセスにより、情報の安全な取り扱いや</w:t>
      </w:r>
      <w:bookmarkStart w:id="2052" w:name="■アクセス制御27ー18"/>
      <w:r w:rsidR="00015636">
        <w:fldChar w:fldCharType="begin"/>
      </w:r>
      <w:r w:rsidR="00015636">
        <w:rPr>
          <w:rFonts w:hint="eastAsia"/>
        </w:rPr>
        <w:instrText xml:space="preserve">HYPERLINK </w:instrText>
      </w:r>
      <w:r w:rsidR="00015636">
        <w:instrText xml:space="preserve"> \l "</w:instrText>
      </w:r>
      <w:r w:rsidR="00015636">
        <w:rPr>
          <w:rFonts w:hint="eastAsia"/>
        </w:rPr>
        <w:instrText>■アクセス制御</w:instrText>
      </w:r>
      <w:r w:rsidR="00015636">
        <w:instrText>"</w:instrText>
      </w:r>
      <w:r w:rsidR="00015636">
        <w:fldChar w:fldCharType="separate"/>
      </w:r>
      <w:r w:rsidRPr="00015636">
        <w:rPr>
          <w:rStyle w:val="a7"/>
          <w:rFonts w:hint="eastAsia"/>
        </w:rPr>
        <w:t>アクセス制御</w:t>
      </w:r>
      <w:bookmarkEnd w:id="2052"/>
      <w:r w:rsidR="00015636">
        <w:fldChar w:fldCharType="end"/>
      </w:r>
      <w:r w:rsidRPr="000B3C4F">
        <w:rPr>
          <w:rFonts w:hint="eastAsia"/>
        </w:rPr>
        <w:t>、エンドポイント保護、ネットワーク管理などを含む多様な技術的対策を体系的に導入できます。</w:t>
      </w:r>
    </w:p>
    <w:p w14:paraId="5CBC6DDE" w14:textId="77777777" w:rsidR="000B3C4F" w:rsidRPr="000B3C4F" w:rsidRDefault="000B3C4F" w:rsidP="000B3C4F">
      <w:pPr>
        <w:jc w:val="left"/>
        <w:rPr>
          <w:b/>
          <w:bCs/>
        </w:rPr>
      </w:pPr>
    </w:p>
    <w:p w14:paraId="43CFCBF1" w14:textId="77777777" w:rsidR="000B3C4F" w:rsidRPr="000B3C4F" w:rsidRDefault="000B3C4F" w:rsidP="00711B59">
      <w:pPr>
        <w:pStyle w:val="7"/>
      </w:pPr>
      <w:r w:rsidRPr="000B3C4F">
        <w:rPr>
          <w:rFonts w:hint="eastAsia"/>
        </w:rPr>
        <w:t>18-2. 技術的対策として重要となる実施項目</w:t>
      </w:r>
    </w:p>
    <w:p w14:paraId="15CFC4C7" w14:textId="77777777" w:rsidR="000B3C4F" w:rsidRPr="000B3C4F" w:rsidRDefault="000B3C4F" w:rsidP="000B3C4F">
      <w:pPr>
        <w:jc w:val="left"/>
      </w:pPr>
      <w:r w:rsidRPr="000B3C4F">
        <w:rPr>
          <w:rFonts w:hint="eastAsia"/>
        </w:rPr>
        <w:t>情報セキュリティを確保するために組織が実施すべき技術的管理策を紹介しています。</w:t>
      </w:r>
    </w:p>
    <w:p w14:paraId="5EBCD32B" w14:textId="77777777" w:rsidR="000B3C4F" w:rsidRPr="000B3C4F" w:rsidRDefault="000B3C4F" w:rsidP="000B3C4F">
      <w:pPr>
        <w:jc w:val="left"/>
        <w:rPr>
          <w:b/>
          <w:bCs/>
        </w:rPr>
      </w:pPr>
    </w:p>
    <w:tbl>
      <w:tblPr>
        <w:tblW w:w="10480" w:type="dxa"/>
        <w:tblCellMar>
          <w:left w:w="0" w:type="dxa"/>
          <w:right w:w="0" w:type="dxa"/>
        </w:tblCellMar>
        <w:tblLook w:val="0420" w:firstRow="1" w:lastRow="0" w:firstColumn="0" w:lastColumn="0" w:noHBand="0" w:noVBand="1"/>
      </w:tblPr>
      <w:tblGrid>
        <w:gridCol w:w="4810"/>
        <w:gridCol w:w="5670"/>
      </w:tblGrid>
      <w:tr w:rsidR="000B3C4F" w:rsidRPr="000B3C4F" w14:paraId="0762127D" w14:textId="77777777" w:rsidTr="000B3C4F">
        <w:tc>
          <w:tcPr>
            <w:tcW w:w="10480" w:type="dxa"/>
            <w:gridSpan w:val="2"/>
            <w:tcBorders>
              <w:top w:val="single" w:sz="8" w:space="0" w:color="000000"/>
              <w:left w:val="single" w:sz="8" w:space="0" w:color="000000"/>
              <w:bottom w:val="single" w:sz="8" w:space="0" w:color="000000"/>
              <w:right w:val="single" w:sz="8" w:space="0" w:color="000000"/>
            </w:tcBorders>
            <w:shd w:val="clear" w:color="auto" w:fill="2E75B6"/>
            <w:tcMar>
              <w:top w:w="72" w:type="dxa"/>
              <w:left w:w="144" w:type="dxa"/>
              <w:bottom w:w="72" w:type="dxa"/>
              <w:right w:w="144" w:type="dxa"/>
            </w:tcMar>
            <w:vAlign w:val="center"/>
            <w:hideMark/>
          </w:tcPr>
          <w:p w14:paraId="0CFE0066" w14:textId="77777777" w:rsidR="000B3C4F" w:rsidRPr="000B3C4F" w:rsidRDefault="000B3C4F" w:rsidP="00711B59">
            <w:pPr>
              <w:pStyle w:val="aff0"/>
            </w:pPr>
            <w:r w:rsidRPr="000B3C4F">
              <w:rPr>
                <w:rFonts w:hint="eastAsia"/>
              </w:rPr>
              <w:t>技術的管理策の項目</w:t>
            </w:r>
          </w:p>
        </w:tc>
      </w:tr>
      <w:tr w:rsidR="000B3C4F" w:rsidRPr="000B3C4F" w14:paraId="66F7D880" w14:textId="77777777" w:rsidTr="000B3C4F">
        <w:trPr>
          <w:trHeight w:val="1257"/>
        </w:trPr>
        <w:tc>
          <w:tcPr>
            <w:tcW w:w="4810" w:type="dxa"/>
            <w:tcBorders>
              <w:top w:val="single" w:sz="8" w:space="0" w:color="000000"/>
              <w:left w:val="single" w:sz="8" w:space="0" w:color="000000"/>
              <w:bottom w:val="single" w:sz="8" w:space="0" w:color="000000"/>
              <w:right w:val="single" w:sz="8" w:space="0" w:color="000000"/>
            </w:tcBorders>
            <w:shd w:val="clear" w:color="auto" w:fill="BDD7EE"/>
            <w:tcMar>
              <w:top w:w="72" w:type="dxa"/>
              <w:left w:w="144" w:type="dxa"/>
              <w:bottom w:w="72" w:type="dxa"/>
              <w:right w:w="144" w:type="dxa"/>
            </w:tcMar>
            <w:hideMark/>
          </w:tcPr>
          <w:p w14:paraId="586BF92F" w14:textId="77777777" w:rsidR="000B3C4F" w:rsidRPr="000B3C4F" w:rsidRDefault="000B3C4F" w:rsidP="00711B59">
            <w:pPr>
              <w:pStyle w:val="afff6"/>
            </w:pPr>
            <w:r w:rsidRPr="000B3C4F">
              <w:rPr>
                <w:rFonts w:hint="eastAsia"/>
              </w:rPr>
              <w:t>8.1 利用者エンドポイント機器</w:t>
            </w:r>
          </w:p>
          <w:p w14:paraId="41436D9F" w14:textId="77777777" w:rsidR="000B3C4F" w:rsidRPr="000B3C4F" w:rsidRDefault="000B3C4F" w:rsidP="00711B59">
            <w:pPr>
              <w:pStyle w:val="afff6"/>
            </w:pPr>
            <w:r w:rsidRPr="000B3C4F">
              <w:rPr>
                <w:rFonts w:hint="eastAsia"/>
              </w:rPr>
              <w:t>8.2 特権的アクセス権</w:t>
            </w:r>
          </w:p>
          <w:p w14:paraId="52D135AB" w14:textId="77777777" w:rsidR="000B3C4F" w:rsidRPr="000B3C4F" w:rsidRDefault="000B3C4F" w:rsidP="00711B59">
            <w:pPr>
              <w:pStyle w:val="afff6"/>
            </w:pPr>
            <w:r w:rsidRPr="000B3C4F">
              <w:rPr>
                <w:rFonts w:hint="eastAsia"/>
              </w:rPr>
              <w:t>8.3 情報へのアクセス制限</w:t>
            </w:r>
          </w:p>
          <w:p w14:paraId="3F04B0D8" w14:textId="77777777" w:rsidR="000B3C4F" w:rsidRPr="000B3C4F" w:rsidRDefault="000B3C4F" w:rsidP="00711B59">
            <w:pPr>
              <w:pStyle w:val="afff6"/>
            </w:pPr>
            <w:r w:rsidRPr="000B3C4F">
              <w:rPr>
                <w:rFonts w:hint="eastAsia"/>
              </w:rPr>
              <w:t>8.4 ソースコードへのアクセス</w:t>
            </w:r>
          </w:p>
          <w:p w14:paraId="32013280" w14:textId="77777777" w:rsidR="000B3C4F" w:rsidRPr="000B3C4F" w:rsidRDefault="000B3C4F" w:rsidP="00711B59">
            <w:pPr>
              <w:pStyle w:val="afff6"/>
            </w:pPr>
            <w:r w:rsidRPr="000B3C4F">
              <w:rPr>
                <w:rFonts w:hint="eastAsia"/>
              </w:rPr>
              <w:t>8.5 セキュリティを保った認証</w:t>
            </w:r>
          </w:p>
          <w:p w14:paraId="72FB1EC8" w14:textId="77777777" w:rsidR="000B3C4F" w:rsidRPr="000B3C4F" w:rsidRDefault="000B3C4F" w:rsidP="00711B59">
            <w:pPr>
              <w:pStyle w:val="afff6"/>
            </w:pPr>
            <w:r w:rsidRPr="000B3C4F">
              <w:rPr>
                <w:rFonts w:hint="eastAsia"/>
              </w:rPr>
              <w:t>8.6 容量・能力の管理</w:t>
            </w:r>
          </w:p>
          <w:p w14:paraId="26D8C709" w14:textId="77777777" w:rsidR="000B3C4F" w:rsidRPr="000B3C4F" w:rsidRDefault="000B3C4F" w:rsidP="00711B59">
            <w:pPr>
              <w:pStyle w:val="afff6"/>
            </w:pPr>
            <w:r w:rsidRPr="000B3C4F">
              <w:rPr>
                <w:rFonts w:hint="eastAsia"/>
              </w:rPr>
              <w:t>8.7 マルウェアに対する保護</w:t>
            </w:r>
          </w:p>
          <w:p w14:paraId="655858CB" w14:textId="77777777" w:rsidR="000B3C4F" w:rsidRPr="000B3C4F" w:rsidRDefault="000B3C4F" w:rsidP="00711B59">
            <w:pPr>
              <w:pStyle w:val="afff6"/>
            </w:pPr>
            <w:r w:rsidRPr="000B3C4F">
              <w:rPr>
                <w:rFonts w:hint="eastAsia"/>
              </w:rPr>
              <w:t>8.8 技術的ぜい弱性の管理</w:t>
            </w:r>
          </w:p>
          <w:p w14:paraId="09534A40" w14:textId="77777777" w:rsidR="000B3C4F" w:rsidRPr="000B3C4F" w:rsidRDefault="000B3C4F" w:rsidP="00711B59">
            <w:pPr>
              <w:pStyle w:val="afff6"/>
            </w:pPr>
            <w:r w:rsidRPr="000B3C4F">
              <w:rPr>
                <w:rFonts w:hint="eastAsia"/>
              </w:rPr>
              <w:t>8.9 構成管理</w:t>
            </w:r>
          </w:p>
          <w:p w14:paraId="5B543F4E" w14:textId="77777777" w:rsidR="000B3C4F" w:rsidRPr="000B3C4F" w:rsidRDefault="000B3C4F" w:rsidP="00711B59">
            <w:pPr>
              <w:pStyle w:val="afff6"/>
            </w:pPr>
            <w:r w:rsidRPr="000B3C4F">
              <w:rPr>
                <w:rFonts w:hint="eastAsia"/>
              </w:rPr>
              <w:t>8.10 情報の削除</w:t>
            </w:r>
          </w:p>
          <w:p w14:paraId="4A0D8D2B" w14:textId="721849D9" w:rsidR="000B3C4F" w:rsidRPr="000B3C4F" w:rsidRDefault="000B3C4F" w:rsidP="00711B59">
            <w:pPr>
              <w:pStyle w:val="afff6"/>
            </w:pPr>
            <w:r w:rsidRPr="000B3C4F">
              <w:rPr>
                <w:rFonts w:hint="eastAsia"/>
              </w:rPr>
              <w:t xml:space="preserve">8.11 </w:t>
            </w:r>
            <w:bookmarkStart w:id="2053" w:name="■データマスキング27ー18"/>
            <w:r w:rsidR="00FD10DC">
              <w:fldChar w:fldCharType="begin"/>
            </w:r>
            <w:r w:rsidR="00FD10DC">
              <w:rPr>
                <w:rFonts w:hint="eastAsia"/>
              </w:rPr>
              <w:instrText xml:space="preserve">HYPERLINK </w:instrText>
            </w:r>
            <w:r w:rsidR="00FD10DC">
              <w:instrText xml:space="preserve"> \l "</w:instrText>
            </w:r>
            <w:r w:rsidR="00FD10DC">
              <w:rPr>
                <w:rFonts w:hint="eastAsia"/>
              </w:rPr>
              <w:instrText>■データマスキング</w:instrText>
            </w:r>
            <w:r w:rsidR="00FD10DC">
              <w:instrText>"</w:instrText>
            </w:r>
            <w:r w:rsidR="00FD10DC">
              <w:fldChar w:fldCharType="separate"/>
            </w:r>
            <w:r w:rsidRPr="00FD10DC">
              <w:rPr>
                <w:rStyle w:val="a7"/>
                <w:rFonts w:hint="eastAsia"/>
              </w:rPr>
              <w:t>データマスキング</w:t>
            </w:r>
            <w:bookmarkEnd w:id="2053"/>
            <w:r w:rsidR="00FD10DC">
              <w:fldChar w:fldCharType="end"/>
            </w:r>
          </w:p>
          <w:p w14:paraId="04ED91CD" w14:textId="77777777" w:rsidR="000B3C4F" w:rsidRPr="000B3C4F" w:rsidRDefault="000B3C4F" w:rsidP="00711B59">
            <w:pPr>
              <w:pStyle w:val="afff6"/>
            </w:pPr>
            <w:r w:rsidRPr="000B3C4F">
              <w:rPr>
                <w:rFonts w:hint="eastAsia"/>
              </w:rPr>
              <w:t>8.12 データ漏えいの防止</w:t>
            </w:r>
          </w:p>
          <w:p w14:paraId="28FF1D85" w14:textId="77777777" w:rsidR="000B3C4F" w:rsidRPr="000B3C4F" w:rsidRDefault="000B3C4F" w:rsidP="00711B59">
            <w:pPr>
              <w:pStyle w:val="afff6"/>
            </w:pPr>
            <w:r w:rsidRPr="000B3C4F">
              <w:rPr>
                <w:rFonts w:hint="eastAsia"/>
              </w:rPr>
              <w:t>8.13 情報のバックアップ</w:t>
            </w:r>
          </w:p>
          <w:p w14:paraId="5E1C4C0F" w14:textId="77777777" w:rsidR="000B3C4F" w:rsidRPr="000B3C4F" w:rsidRDefault="000B3C4F" w:rsidP="00711B59">
            <w:pPr>
              <w:pStyle w:val="afff6"/>
            </w:pPr>
            <w:r w:rsidRPr="000B3C4F">
              <w:rPr>
                <w:rFonts w:hint="eastAsia"/>
              </w:rPr>
              <w:t>8.14 情報処理施設の冗長性</w:t>
            </w:r>
          </w:p>
          <w:p w14:paraId="7E9EC5FE" w14:textId="77777777" w:rsidR="000B3C4F" w:rsidRPr="000B3C4F" w:rsidRDefault="000B3C4F" w:rsidP="00711B59">
            <w:pPr>
              <w:pStyle w:val="afff6"/>
            </w:pPr>
            <w:r w:rsidRPr="000B3C4F">
              <w:rPr>
                <w:rFonts w:hint="eastAsia"/>
              </w:rPr>
              <w:t>8.15 ログ取得</w:t>
            </w:r>
          </w:p>
          <w:p w14:paraId="2C1EACB7" w14:textId="77777777" w:rsidR="000B3C4F" w:rsidRPr="000B3C4F" w:rsidRDefault="000B3C4F" w:rsidP="00711B59">
            <w:pPr>
              <w:pStyle w:val="afff6"/>
            </w:pPr>
            <w:r w:rsidRPr="000B3C4F">
              <w:rPr>
                <w:rFonts w:hint="eastAsia"/>
              </w:rPr>
              <w:t>8.16 監視活動</w:t>
            </w:r>
          </w:p>
          <w:p w14:paraId="2FD4C3AB" w14:textId="77777777" w:rsidR="000B3C4F" w:rsidRPr="000B3C4F" w:rsidRDefault="000B3C4F" w:rsidP="00711B59">
            <w:pPr>
              <w:pStyle w:val="afff6"/>
            </w:pPr>
            <w:r w:rsidRPr="000B3C4F">
              <w:rPr>
                <w:rFonts w:hint="eastAsia"/>
              </w:rPr>
              <w:t>8.17 クロックの同期</w:t>
            </w:r>
          </w:p>
          <w:p w14:paraId="10635323" w14:textId="7DDD974F" w:rsidR="000B3C4F" w:rsidRPr="000B3C4F" w:rsidRDefault="000B3C4F" w:rsidP="00711B59">
            <w:pPr>
              <w:pStyle w:val="afff6"/>
            </w:pPr>
            <w:r w:rsidRPr="000B3C4F">
              <w:rPr>
                <w:rFonts w:hint="eastAsia"/>
              </w:rPr>
              <w:t>8.18 特権的な</w:t>
            </w:r>
            <w:bookmarkStart w:id="2054" w:name="■ユーティリティプログラム27ー18"/>
            <w:r w:rsidR="00226FFD">
              <w:fldChar w:fldCharType="begin"/>
            </w:r>
            <w:r w:rsidR="00226FFD">
              <w:rPr>
                <w:rFonts w:hint="eastAsia"/>
              </w:rPr>
              <w:instrText xml:space="preserve">HYPERLINK </w:instrText>
            </w:r>
            <w:r w:rsidR="00226FFD">
              <w:instrText xml:space="preserve"> \l "</w:instrText>
            </w:r>
            <w:r w:rsidR="00226FFD">
              <w:rPr>
                <w:rFonts w:hint="eastAsia"/>
              </w:rPr>
              <w:instrText>■ユーティリティプログラム</w:instrText>
            </w:r>
            <w:r w:rsidR="00226FFD">
              <w:instrText>"</w:instrText>
            </w:r>
            <w:r w:rsidR="00226FFD">
              <w:fldChar w:fldCharType="separate"/>
            </w:r>
            <w:r w:rsidRPr="00226FFD">
              <w:rPr>
                <w:rStyle w:val="a7"/>
                <w:rFonts w:hint="eastAsia"/>
              </w:rPr>
              <w:t>ユーティリティプログラム</w:t>
            </w:r>
            <w:bookmarkEnd w:id="2054"/>
            <w:r w:rsidR="00226FFD">
              <w:fldChar w:fldCharType="end"/>
            </w:r>
            <w:r w:rsidRPr="000B3C4F">
              <w:rPr>
                <w:rFonts w:hint="eastAsia"/>
              </w:rPr>
              <w:t>の使用</w:t>
            </w:r>
          </w:p>
        </w:tc>
        <w:tc>
          <w:tcPr>
            <w:tcW w:w="5670" w:type="dxa"/>
            <w:tcBorders>
              <w:top w:val="single" w:sz="8" w:space="0" w:color="000000"/>
              <w:left w:val="single" w:sz="8" w:space="0" w:color="000000"/>
              <w:bottom w:val="single" w:sz="8" w:space="0" w:color="000000"/>
              <w:right w:val="single" w:sz="8" w:space="0" w:color="000000"/>
            </w:tcBorders>
            <w:shd w:val="clear" w:color="auto" w:fill="BDD7EE"/>
            <w:tcMar>
              <w:top w:w="72" w:type="dxa"/>
              <w:left w:w="144" w:type="dxa"/>
              <w:bottom w:w="72" w:type="dxa"/>
              <w:right w:w="144" w:type="dxa"/>
            </w:tcMar>
            <w:hideMark/>
          </w:tcPr>
          <w:p w14:paraId="4D791B4A" w14:textId="77777777" w:rsidR="000B3C4F" w:rsidRPr="000B3C4F" w:rsidRDefault="000B3C4F" w:rsidP="00711B59">
            <w:pPr>
              <w:pStyle w:val="afff6"/>
            </w:pPr>
            <w:r w:rsidRPr="000B3C4F">
              <w:rPr>
                <w:rFonts w:hint="eastAsia"/>
              </w:rPr>
              <w:t>8.19 運用システムに関わるソフトウェアの導入</w:t>
            </w:r>
          </w:p>
          <w:p w14:paraId="3A18BADA" w14:textId="77777777" w:rsidR="000B3C4F" w:rsidRPr="000B3C4F" w:rsidRDefault="000B3C4F" w:rsidP="00711B59">
            <w:pPr>
              <w:pStyle w:val="afff6"/>
            </w:pPr>
            <w:r w:rsidRPr="000B3C4F">
              <w:rPr>
                <w:rFonts w:hint="eastAsia"/>
              </w:rPr>
              <w:t>8.20 ネットワークのセキュリティ</w:t>
            </w:r>
          </w:p>
          <w:p w14:paraId="61C51649" w14:textId="77777777" w:rsidR="000B3C4F" w:rsidRPr="000B3C4F" w:rsidRDefault="000B3C4F" w:rsidP="00711B59">
            <w:pPr>
              <w:pStyle w:val="afff6"/>
            </w:pPr>
            <w:r w:rsidRPr="000B3C4F">
              <w:rPr>
                <w:rFonts w:hint="eastAsia"/>
              </w:rPr>
              <w:t>8.21 ネットワークサービスのセキュリティ</w:t>
            </w:r>
          </w:p>
          <w:p w14:paraId="60F4C73C" w14:textId="77777777" w:rsidR="000B3C4F" w:rsidRPr="000B3C4F" w:rsidRDefault="000B3C4F" w:rsidP="00711B59">
            <w:pPr>
              <w:pStyle w:val="afff6"/>
            </w:pPr>
            <w:r w:rsidRPr="000B3C4F">
              <w:rPr>
                <w:rFonts w:hint="eastAsia"/>
              </w:rPr>
              <w:t>8.22 ネットワークの分離</w:t>
            </w:r>
          </w:p>
          <w:p w14:paraId="298C2509" w14:textId="77777777" w:rsidR="000B3C4F" w:rsidRPr="000B3C4F" w:rsidRDefault="000B3C4F" w:rsidP="00711B59">
            <w:pPr>
              <w:pStyle w:val="afff6"/>
            </w:pPr>
            <w:r w:rsidRPr="000B3C4F">
              <w:rPr>
                <w:rFonts w:hint="eastAsia"/>
              </w:rPr>
              <w:t>8.23 ウェブ・フィルタリング</w:t>
            </w:r>
          </w:p>
          <w:p w14:paraId="007594C1" w14:textId="77777777" w:rsidR="000B3C4F" w:rsidRPr="000B3C4F" w:rsidRDefault="000B3C4F" w:rsidP="00711B59">
            <w:pPr>
              <w:pStyle w:val="afff6"/>
            </w:pPr>
            <w:r w:rsidRPr="000B3C4F">
              <w:rPr>
                <w:rFonts w:hint="eastAsia"/>
              </w:rPr>
              <w:t>8.24 暗号の使用</w:t>
            </w:r>
          </w:p>
          <w:p w14:paraId="39D8525B" w14:textId="77777777" w:rsidR="000B3C4F" w:rsidRPr="000B3C4F" w:rsidRDefault="000B3C4F" w:rsidP="00711B59">
            <w:pPr>
              <w:pStyle w:val="afff6"/>
            </w:pPr>
            <w:r w:rsidRPr="000B3C4F">
              <w:rPr>
                <w:rFonts w:hint="eastAsia"/>
              </w:rPr>
              <w:t>8.25 セキュリティに配慮した開発のライフサイクル</w:t>
            </w:r>
          </w:p>
          <w:p w14:paraId="3ADC4746" w14:textId="77777777" w:rsidR="000B3C4F" w:rsidRPr="000B3C4F" w:rsidRDefault="000B3C4F" w:rsidP="00711B59">
            <w:pPr>
              <w:pStyle w:val="afff6"/>
            </w:pPr>
            <w:r w:rsidRPr="000B3C4F">
              <w:rPr>
                <w:rFonts w:hint="eastAsia"/>
              </w:rPr>
              <w:t>8.26 アプリケーションのセキュリティの要求事項</w:t>
            </w:r>
          </w:p>
          <w:p w14:paraId="2FA7220C" w14:textId="77777777" w:rsidR="000B3C4F" w:rsidRPr="000B3C4F" w:rsidRDefault="000B3C4F" w:rsidP="00711B59">
            <w:pPr>
              <w:pStyle w:val="afff6"/>
            </w:pPr>
            <w:r w:rsidRPr="000B3C4F">
              <w:rPr>
                <w:rFonts w:hint="eastAsia"/>
              </w:rPr>
              <w:t>8.27 セキュリティに配慮したシステムアーキテクチャ及びシステム構成の原則</w:t>
            </w:r>
          </w:p>
          <w:p w14:paraId="39D1E320" w14:textId="4E694780" w:rsidR="000B3C4F" w:rsidRPr="000B3C4F" w:rsidRDefault="000B3C4F" w:rsidP="00711B59">
            <w:pPr>
              <w:pStyle w:val="afff6"/>
            </w:pPr>
            <w:r w:rsidRPr="000B3C4F">
              <w:rPr>
                <w:rFonts w:hint="eastAsia"/>
              </w:rPr>
              <w:t>8.28 セキュリティに配慮した</w:t>
            </w:r>
            <w:bookmarkStart w:id="2055" w:name="コーディング27ー18"/>
            <w:r w:rsidR="00932E0A">
              <w:fldChar w:fldCharType="begin"/>
            </w:r>
            <w:r w:rsidR="00932E0A">
              <w:rPr>
                <w:rFonts w:hint="eastAsia"/>
              </w:rPr>
              <w:instrText xml:space="preserve">HYPERLINK </w:instrText>
            </w:r>
            <w:r w:rsidR="00932E0A">
              <w:instrText xml:space="preserve"> \l "</w:instrText>
            </w:r>
            <w:r w:rsidR="00932E0A">
              <w:rPr>
                <w:rFonts w:hint="eastAsia"/>
              </w:rPr>
              <w:instrText>コーディング</w:instrText>
            </w:r>
            <w:r w:rsidR="00932E0A">
              <w:instrText>"</w:instrText>
            </w:r>
            <w:r w:rsidR="00932E0A">
              <w:fldChar w:fldCharType="separate"/>
            </w:r>
            <w:r w:rsidRPr="00932E0A">
              <w:rPr>
                <w:rStyle w:val="a7"/>
                <w:rFonts w:hint="eastAsia"/>
              </w:rPr>
              <w:t>コーディング</w:t>
            </w:r>
            <w:bookmarkEnd w:id="2055"/>
            <w:r w:rsidR="00932E0A">
              <w:fldChar w:fldCharType="end"/>
            </w:r>
          </w:p>
          <w:p w14:paraId="44032861" w14:textId="77777777" w:rsidR="000B3C4F" w:rsidRPr="000B3C4F" w:rsidRDefault="000B3C4F" w:rsidP="00711B59">
            <w:pPr>
              <w:pStyle w:val="afff6"/>
            </w:pPr>
            <w:r w:rsidRPr="000B3C4F">
              <w:rPr>
                <w:rFonts w:hint="eastAsia"/>
              </w:rPr>
              <w:t>8.29 開発及び受入れにおけるセキュリティ試験</w:t>
            </w:r>
          </w:p>
          <w:p w14:paraId="4830DE57" w14:textId="77777777" w:rsidR="000B3C4F" w:rsidRPr="000B3C4F" w:rsidRDefault="000B3C4F" w:rsidP="00711B59">
            <w:pPr>
              <w:pStyle w:val="afff6"/>
            </w:pPr>
            <w:r w:rsidRPr="000B3C4F">
              <w:rPr>
                <w:rFonts w:hint="eastAsia"/>
              </w:rPr>
              <w:t>8.30 外部委託による開発</w:t>
            </w:r>
          </w:p>
          <w:p w14:paraId="15CE85ED" w14:textId="77777777" w:rsidR="000B3C4F" w:rsidRPr="000B3C4F" w:rsidRDefault="000B3C4F" w:rsidP="00711B59">
            <w:pPr>
              <w:pStyle w:val="afff6"/>
            </w:pPr>
            <w:r w:rsidRPr="000B3C4F">
              <w:rPr>
                <w:rFonts w:hint="eastAsia"/>
              </w:rPr>
              <w:t>8.31 開発環境、試験環境及び運用環境の分離</w:t>
            </w:r>
          </w:p>
          <w:p w14:paraId="2EF4922A" w14:textId="77777777" w:rsidR="000B3C4F" w:rsidRPr="000B3C4F" w:rsidRDefault="000B3C4F" w:rsidP="00711B59">
            <w:pPr>
              <w:pStyle w:val="afff6"/>
            </w:pPr>
            <w:r w:rsidRPr="000B3C4F">
              <w:rPr>
                <w:rFonts w:hint="eastAsia"/>
              </w:rPr>
              <w:t>8.32 変更管理</w:t>
            </w:r>
          </w:p>
          <w:p w14:paraId="77983084" w14:textId="77777777" w:rsidR="000B3C4F" w:rsidRPr="000B3C4F" w:rsidRDefault="000B3C4F" w:rsidP="00711B59">
            <w:pPr>
              <w:pStyle w:val="afff6"/>
            </w:pPr>
            <w:r w:rsidRPr="000B3C4F">
              <w:rPr>
                <w:rFonts w:hint="eastAsia"/>
              </w:rPr>
              <w:t>8.33 試験情報</w:t>
            </w:r>
          </w:p>
          <w:p w14:paraId="248A414C" w14:textId="77777777" w:rsidR="000B3C4F" w:rsidRPr="000B3C4F" w:rsidRDefault="000B3C4F" w:rsidP="00711B59">
            <w:pPr>
              <w:pStyle w:val="afff6"/>
            </w:pPr>
            <w:r w:rsidRPr="000B3C4F">
              <w:rPr>
                <w:rFonts w:hint="eastAsia"/>
              </w:rPr>
              <w:t>8.34 監査試験中の情報システムの保護</w:t>
            </w:r>
          </w:p>
        </w:tc>
      </w:tr>
    </w:tbl>
    <w:p w14:paraId="4D3982D0" w14:textId="77777777" w:rsidR="000B3C4F" w:rsidRDefault="000B3C4F" w:rsidP="000B3C4F">
      <w:pPr>
        <w:jc w:val="left"/>
        <w:rPr>
          <w:b/>
          <w:bCs/>
        </w:rPr>
      </w:pPr>
    </w:p>
    <w:p w14:paraId="325C3703" w14:textId="77777777" w:rsidR="00711B59" w:rsidRPr="000B3C4F" w:rsidRDefault="00711B59" w:rsidP="000B3C4F">
      <w:pPr>
        <w:jc w:val="left"/>
        <w:rPr>
          <w:b/>
          <w:bCs/>
        </w:rPr>
      </w:pPr>
    </w:p>
    <w:p w14:paraId="16B73294" w14:textId="77777777" w:rsidR="000B3C4F" w:rsidRPr="000B3C4F" w:rsidRDefault="000B3C4F" w:rsidP="00711B59">
      <w:pPr>
        <w:pStyle w:val="7"/>
      </w:pPr>
      <w:r w:rsidRPr="000B3C4F">
        <w:rPr>
          <w:rFonts w:hint="eastAsia"/>
        </w:rPr>
        <w:t>18-3. 実施手順を適用するセキュリティ概念</w:t>
      </w:r>
    </w:p>
    <w:p w14:paraId="0D1C0BFE" w14:textId="77777777" w:rsidR="000B3C4F" w:rsidRPr="000B3C4F" w:rsidRDefault="000B3C4F" w:rsidP="000B3C4F">
      <w:pPr>
        <w:jc w:val="left"/>
      </w:pPr>
      <w:r w:rsidRPr="000B3C4F">
        <w:rPr>
          <w:rFonts w:hint="eastAsia"/>
        </w:rPr>
        <w:t>この節では、組織が情報セキュリティ対策を実施する際に適用すべきセキュリティ概念を紹介しています。具体的には、以下の5つの主要な概念を取り上げています。</w:t>
      </w:r>
    </w:p>
    <w:p w14:paraId="0804D9E8" w14:textId="77777777" w:rsidR="00C273D4" w:rsidRDefault="000B3C4F" w:rsidP="00892C01">
      <w:pPr>
        <w:pStyle w:val="ab"/>
        <w:numPr>
          <w:ilvl w:val="0"/>
          <w:numId w:val="539"/>
        </w:numPr>
        <w:ind w:leftChars="0" w:firstLineChars="0"/>
        <w:jc w:val="left"/>
        <w:rPr>
          <w:b/>
          <w:bCs/>
        </w:rPr>
      </w:pPr>
      <w:r w:rsidRPr="00A92AD2">
        <w:rPr>
          <w:rFonts w:hint="eastAsia"/>
          <w:b/>
          <w:bCs/>
        </w:rPr>
        <w:t>Security by Design:</w:t>
      </w:r>
    </w:p>
    <w:p w14:paraId="3D284976" w14:textId="77777777" w:rsidR="000B3C4F" w:rsidRPr="00C273D4" w:rsidRDefault="000B3C4F" w:rsidP="00C273D4">
      <w:pPr>
        <w:pStyle w:val="ab"/>
        <w:ind w:leftChars="0" w:left="440" w:firstLineChars="0" w:firstLine="0"/>
        <w:jc w:val="left"/>
        <w:rPr>
          <w:b/>
          <w:bCs/>
        </w:rPr>
      </w:pPr>
      <w:r w:rsidRPr="000B3C4F">
        <w:rPr>
          <w:rFonts w:hint="eastAsia"/>
        </w:rPr>
        <w:t>設計段階からセキュリティを組み込む手法で、開発ライフサイクル全体にわたり、潜在的な脆弱性を排除し、堅牢なシステムを構築することを目指します。</w:t>
      </w:r>
    </w:p>
    <w:p w14:paraId="4D9705D7" w14:textId="77777777" w:rsidR="00C273D4" w:rsidRDefault="000B3C4F" w:rsidP="00892C01">
      <w:pPr>
        <w:pStyle w:val="ab"/>
        <w:numPr>
          <w:ilvl w:val="0"/>
          <w:numId w:val="539"/>
        </w:numPr>
        <w:ind w:leftChars="0" w:firstLineChars="0"/>
        <w:jc w:val="left"/>
        <w:rPr>
          <w:b/>
          <w:bCs/>
        </w:rPr>
      </w:pPr>
      <w:r w:rsidRPr="00A92AD2">
        <w:rPr>
          <w:rFonts w:hint="eastAsia"/>
          <w:b/>
          <w:bCs/>
        </w:rPr>
        <w:t>ゼロトラストモデル:</w:t>
      </w:r>
    </w:p>
    <w:p w14:paraId="35C7D802" w14:textId="77777777" w:rsidR="000B3C4F" w:rsidRPr="00C273D4" w:rsidRDefault="000B3C4F" w:rsidP="00C273D4">
      <w:pPr>
        <w:pStyle w:val="ab"/>
        <w:ind w:leftChars="0" w:left="440" w:firstLineChars="0" w:firstLine="0"/>
        <w:jc w:val="left"/>
        <w:rPr>
          <w:b/>
          <w:bCs/>
        </w:rPr>
      </w:pPr>
      <w:r w:rsidRPr="000B3C4F">
        <w:rPr>
          <w:rFonts w:hint="eastAsia"/>
        </w:rPr>
        <w:t>伝統的な境界防御モデルに代わり、常に疑いを持ち、認証を通じてアクセスを制御するアプローチです。ユーザーやデバイスの信頼を前提とせず、厳密なアクセス管理を行います。</w:t>
      </w:r>
    </w:p>
    <w:bookmarkStart w:id="2056" w:name="■SASE（サシー）27ー18"/>
    <w:p w14:paraId="4EB68278" w14:textId="46694DC7" w:rsidR="00C273D4" w:rsidRDefault="009E56EC" w:rsidP="00892C01">
      <w:pPr>
        <w:pStyle w:val="ab"/>
        <w:numPr>
          <w:ilvl w:val="0"/>
          <w:numId w:val="539"/>
        </w:numPr>
        <w:ind w:leftChars="0" w:firstLineChars="0"/>
        <w:jc w:val="left"/>
        <w:rPr>
          <w:b/>
          <w:bCs/>
        </w:rPr>
      </w:pPr>
      <w:r>
        <w:rPr>
          <w:b/>
          <w:bCs/>
        </w:rPr>
        <w:fldChar w:fldCharType="begin"/>
      </w:r>
      <w:r>
        <w:rPr>
          <w:rFonts w:hint="eastAsia"/>
          <w:b/>
          <w:bCs/>
        </w:rPr>
        <w:instrText xml:space="preserve">HYPERLINK </w:instrText>
      </w:r>
      <w:r>
        <w:rPr>
          <w:b/>
          <w:bCs/>
        </w:rPr>
        <w:instrText xml:space="preserve"> \l "</w:instrText>
      </w:r>
      <w:r>
        <w:rPr>
          <w:rFonts w:hint="eastAsia"/>
          <w:b/>
          <w:bCs/>
        </w:rPr>
        <w:instrText>■</w:instrText>
      </w:r>
      <w:r>
        <w:rPr>
          <w:b/>
          <w:bCs/>
        </w:rPr>
        <w:instrText>SASE（サシー）"</w:instrText>
      </w:r>
      <w:r>
        <w:rPr>
          <w:b/>
          <w:bCs/>
        </w:rPr>
      </w:r>
      <w:r>
        <w:rPr>
          <w:b/>
          <w:bCs/>
        </w:rPr>
        <w:fldChar w:fldCharType="separate"/>
      </w:r>
      <w:r w:rsidR="000B3C4F" w:rsidRPr="009E56EC">
        <w:rPr>
          <w:rStyle w:val="a7"/>
          <w:rFonts w:hint="eastAsia"/>
          <w:b/>
          <w:bCs/>
        </w:rPr>
        <w:t>SASE</w:t>
      </w:r>
      <w:bookmarkEnd w:id="2056"/>
      <w:r>
        <w:rPr>
          <w:b/>
          <w:bCs/>
        </w:rPr>
        <w:fldChar w:fldCharType="end"/>
      </w:r>
      <w:r w:rsidR="000B3C4F" w:rsidRPr="0092509A">
        <w:rPr>
          <w:rFonts w:hint="eastAsia"/>
          <w:b/>
          <w:bCs/>
        </w:rPr>
        <w:t xml:space="preserve"> (Secure Access Service Edge):</w:t>
      </w:r>
    </w:p>
    <w:p w14:paraId="4AB802D8" w14:textId="77777777" w:rsidR="000B3C4F" w:rsidRPr="00C273D4" w:rsidRDefault="000B3C4F" w:rsidP="00C273D4">
      <w:pPr>
        <w:pStyle w:val="ab"/>
        <w:ind w:leftChars="0" w:left="440" w:firstLineChars="0" w:firstLine="0"/>
        <w:jc w:val="left"/>
        <w:rPr>
          <w:b/>
          <w:bCs/>
        </w:rPr>
      </w:pPr>
      <w:r w:rsidRPr="000B3C4F">
        <w:rPr>
          <w:rFonts w:hint="eastAsia"/>
        </w:rPr>
        <w:t>ネットワークとセキュリティ機能を統合し、クラウドサービスを活用して分散された業務環境に適応するセキュリティモデルです。</w:t>
      </w:r>
    </w:p>
    <w:p w14:paraId="1051FCBA" w14:textId="77777777" w:rsidR="00C273D4" w:rsidRDefault="000B3C4F" w:rsidP="00892C01">
      <w:pPr>
        <w:pStyle w:val="ab"/>
        <w:numPr>
          <w:ilvl w:val="0"/>
          <w:numId w:val="539"/>
        </w:numPr>
        <w:ind w:leftChars="0" w:firstLineChars="0"/>
        <w:jc w:val="left"/>
        <w:rPr>
          <w:b/>
          <w:bCs/>
        </w:rPr>
      </w:pPr>
      <w:r w:rsidRPr="0092509A">
        <w:rPr>
          <w:rFonts w:hint="eastAsia"/>
          <w:b/>
          <w:bCs/>
        </w:rPr>
        <w:t>ネットワーク制御 (Network as a Service):</w:t>
      </w:r>
    </w:p>
    <w:p w14:paraId="34592065" w14:textId="77777777" w:rsidR="000B3C4F" w:rsidRPr="00C273D4" w:rsidRDefault="000B3C4F" w:rsidP="00C273D4">
      <w:pPr>
        <w:pStyle w:val="ab"/>
        <w:ind w:leftChars="0" w:left="440" w:firstLineChars="0" w:firstLine="0"/>
        <w:jc w:val="left"/>
        <w:rPr>
          <w:b/>
          <w:bCs/>
        </w:rPr>
      </w:pPr>
      <w:r w:rsidRPr="000B3C4F">
        <w:rPr>
          <w:rFonts w:hint="eastAsia"/>
        </w:rPr>
        <w:t>ネットワーク機能をサービスとして提供し、セキュリティ管理を効率化する取り組みです。</w:t>
      </w:r>
    </w:p>
    <w:p w14:paraId="5A3C9EB4" w14:textId="77777777" w:rsidR="00C273D4" w:rsidRDefault="000B3C4F" w:rsidP="00892C01">
      <w:pPr>
        <w:pStyle w:val="ab"/>
        <w:numPr>
          <w:ilvl w:val="0"/>
          <w:numId w:val="539"/>
        </w:numPr>
        <w:ind w:leftChars="0" w:firstLineChars="0"/>
        <w:jc w:val="left"/>
        <w:rPr>
          <w:b/>
          <w:bCs/>
        </w:rPr>
      </w:pPr>
      <w:r w:rsidRPr="00C273D4">
        <w:rPr>
          <w:rFonts w:hint="eastAsia"/>
          <w:b/>
          <w:bCs/>
        </w:rPr>
        <w:t>セキュリティ統制 (Security as a Service):</w:t>
      </w:r>
    </w:p>
    <w:p w14:paraId="62A13B53" w14:textId="77777777" w:rsidR="000B3C4F" w:rsidRPr="00C273D4" w:rsidRDefault="000B3C4F" w:rsidP="00C273D4">
      <w:pPr>
        <w:pStyle w:val="ab"/>
        <w:ind w:leftChars="0" w:left="440" w:firstLineChars="0" w:firstLine="0"/>
        <w:jc w:val="left"/>
        <w:rPr>
          <w:b/>
          <w:bCs/>
        </w:rPr>
      </w:pPr>
      <w:r w:rsidRPr="000B3C4F">
        <w:rPr>
          <w:rFonts w:hint="eastAsia"/>
        </w:rPr>
        <w:t>セキュリティ機能をクラウドサービスとして提供し、柔軟な運用を実現します。</w:t>
      </w:r>
    </w:p>
    <w:p w14:paraId="5E6DDA7C" w14:textId="77777777" w:rsidR="000B3C4F" w:rsidRPr="000B3C4F" w:rsidRDefault="000B3C4F" w:rsidP="000B3C4F">
      <w:pPr>
        <w:jc w:val="left"/>
        <w:rPr>
          <w:b/>
          <w:bCs/>
        </w:rPr>
      </w:pPr>
    </w:p>
    <w:p w14:paraId="3763A023" w14:textId="77777777" w:rsidR="000B3C4F" w:rsidRPr="000B3C4F" w:rsidRDefault="000B3C4F" w:rsidP="00A92AD2">
      <w:pPr>
        <w:pStyle w:val="7"/>
      </w:pPr>
      <w:r w:rsidRPr="000B3C4F">
        <w:rPr>
          <w:rFonts w:hint="eastAsia"/>
        </w:rPr>
        <w:t>18-4. インシデント対応</w:t>
      </w:r>
    </w:p>
    <w:p w14:paraId="0403376F" w14:textId="404648C4" w:rsidR="000B3C4F" w:rsidRPr="000B3C4F" w:rsidRDefault="000B3C4F" w:rsidP="000B3C4F">
      <w:pPr>
        <w:jc w:val="left"/>
      </w:pPr>
      <w:r w:rsidRPr="000B3C4F">
        <w:rPr>
          <w:rFonts w:hint="eastAsia"/>
        </w:rPr>
        <w:t>この節では、情報</w:t>
      </w:r>
      <w:bookmarkStart w:id="2057" w:name="■セキュリティインシデント27ー18ー4"/>
      <w:r w:rsidR="00707736">
        <w:fldChar w:fldCharType="begin"/>
      </w:r>
      <w:r w:rsidR="00707736">
        <w:rPr>
          <w:rFonts w:hint="eastAsia"/>
        </w:rPr>
        <w:instrText xml:space="preserve">HYPERLINK </w:instrText>
      </w:r>
      <w:r w:rsidR="00707736">
        <w:instrText xml:space="preserve"> \l "</w:instrText>
      </w:r>
      <w:r w:rsidR="00707736">
        <w:rPr>
          <w:rFonts w:hint="eastAsia"/>
        </w:rPr>
        <w:instrText>■セキュリティインシデント</w:instrText>
      </w:r>
      <w:r w:rsidR="00707736">
        <w:instrText>"</w:instrText>
      </w:r>
      <w:r w:rsidR="00707736">
        <w:fldChar w:fldCharType="separate"/>
      </w:r>
      <w:r w:rsidRPr="00707736">
        <w:rPr>
          <w:rStyle w:val="a7"/>
          <w:rFonts w:hint="eastAsia"/>
        </w:rPr>
        <w:t>セキュリティインシデント</w:t>
      </w:r>
      <w:bookmarkEnd w:id="2057"/>
      <w:r w:rsidR="00707736">
        <w:fldChar w:fldCharType="end"/>
      </w:r>
      <w:r w:rsidRPr="000B3C4F">
        <w:rPr>
          <w:rFonts w:hint="eastAsia"/>
        </w:rPr>
        <w:t>が発生した際の基本的な対応手順を解説しています。インシデント対応は、「検知・初動対応」「報告・公表」「復旧・再発防止」の3つのステップで構成されます。初動対応では、インシデントを素早く把握し、影響を抑えるための即時対応が求められます。報告・公表の段階では、必要に応じて関係者や関連当局への報告を行います。復旧・再発防止の段階では、影響の調査と是正措置を通じて被害を最小限に抑え、将来的なインシデントを防止するための改善を実施します。</w:t>
      </w:r>
    </w:p>
    <w:p w14:paraId="0A725334" w14:textId="77777777" w:rsidR="000B3C4F" w:rsidRPr="000B3C4F" w:rsidRDefault="000B3C4F" w:rsidP="000B3C4F">
      <w:pPr>
        <w:jc w:val="left"/>
        <w:rPr>
          <w:b/>
          <w:bCs/>
        </w:rPr>
      </w:pPr>
    </w:p>
    <w:p w14:paraId="5EEE9601" w14:textId="77777777" w:rsidR="000B3C4F" w:rsidRPr="000B3C4F" w:rsidRDefault="000B3C4F" w:rsidP="00051A77">
      <w:pPr>
        <w:pStyle w:val="5"/>
      </w:pPr>
      <w:r w:rsidRPr="000B3C4F">
        <w:rPr>
          <w:rFonts w:hint="eastAsia"/>
        </w:rPr>
        <w:t>訴求ポイント</w:t>
      </w:r>
    </w:p>
    <w:p w14:paraId="01FD9356" w14:textId="77777777" w:rsidR="000B3C4F" w:rsidRPr="000B3C4F" w:rsidRDefault="000B3C4F" w:rsidP="00051A77">
      <w:pPr>
        <w:pStyle w:val="aff4"/>
      </w:pPr>
      <w:r w:rsidRPr="000B3C4F">
        <w:rPr>
          <w:rFonts w:hint="eastAsia"/>
        </w:rPr>
        <w:t>章を通した気づき・学び</w:t>
      </w:r>
    </w:p>
    <w:p w14:paraId="7809FE17" w14:textId="77777777" w:rsidR="000B3C4F" w:rsidRPr="000B3C4F" w:rsidRDefault="000B3C4F" w:rsidP="000B3C4F">
      <w:pPr>
        <w:jc w:val="left"/>
      </w:pPr>
      <w:r w:rsidRPr="000B3C4F">
        <w:rPr>
          <w:rFonts w:hint="eastAsia"/>
        </w:rPr>
        <w:t>ISO/IEC 27002の内容を参考に技術的管理策の対策基準を決定し、実施手順を作成することが大切です。特に、Security by Design、ゼロトラスト・境界防御モデル、ネットワーク制御、セキュリティ統制、インシデント対応などに関するセキュリティ関連技術の動向を把握し、必要な技術的管理策を採用することが重要です。</w:t>
      </w:r>
    </w:p>
    <w:p w14:paraId="3265ACDF" w14:textId="77777777" w:rsidR="000B3C4F" w:rsidRPr="000B3C4F" w:rsidRDefault="000B3C4F" w:rsidP="000B3C4F">
      <w:pPr>
        <w:jc w:val="left"/>
      </w:pPr>
    </w:p>
    <w:tbl>
      <w:tblPr>
        <w:tblStyle w:val="aa"/>
        <w:tblW w:w="0" w:type="auto"/>
        <w:tblLook w:val="04A0" w:firstRow="1" w:lastRow="0" w:firstColumn="1" w:lastColumn="0" w:noHBand="0" w:noVBand="1"/>
      </w:tblPr>
      <w:tblGrid>
        <w:gridCol w:w="10456"/>
      </w:tblGrid>
      <w:tr w:rsidR="000B3C4F" w:rsidRPr="000B3C4F" w14:paraId="4F2EF981"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15E99" w:themeFill="text2" w:themeFillTint="BF"/>
            <w:hideMark/>
          </w:tcPr>
          <w:p w14:paraId="01A5C2CE" w14:textId="77777777" w:rsidR="000B3C4F" w:rsidRPr="000B3C4F" w:rsidRDefault="000B3C4F" w:rsidP="00051A77">
            <w:pPr>
              <w:pStyle w:val="aff0"/>
            </w:pPr>
            <w:r w:rsidRPr="000B3C4F">
              <w:rPr>
                <w:rFonts w:hint="eastAsia"/>
              </w:rPr>
              <w:t>認識していただきたい実施概要</w:t>
            </w:r>
          </w:p>
        </w:tc>
      </w:tr>
      <w:tr w:rsidR="000B3C4F" w:rsidRPr="000B3C4F" w14:paraId="0FC48CC0"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5826AB32" w14:textId="251FA01E" w:rsidR="000B3C4F" w:rsidRPr="000B3C4F" w:rsidRDefault="000B3C4F" w:rsidP="00892C01">
            <w:pPr>
              <w:pStyle w:val="afff6"/>
              <w:numPr>
                <w:ilvl w:val="0"/>
                <w:numId w:val="539"/>
              </w:numPr>
            </w:pPr>
            <w:r w:rsidRPr="000B3C4F">
              <w:rPr>
                <w:rFonts w:hint="eastAsia"/>
              </w:rPr>
              <w:t>リスクアセスメントの結果をもとに必要な技術的管理策を選択し、対策基準を策定すること</w:t>
            </w:r>
            <w:r w:rsidR="00661F16">
              <w:rPr>
                <w:rFonts w:hint="eastAsia"/>
              </w:rPr>
              <w:t>。</w:t>
            </w:r>
          </w:p>
          <w:p w14:paraId="5E828098" w14:textId="494E56B8" w:rsidR="000B3C4F" w:rsidRPr="000B3C4F" w:rsidRDefault="000B3C4F" w:rsidP="00892C01">
            <w:pPr>
              <w:pStyle w:val="afff6"/>
              <w:numPr>
                <w:ilvl w:val="0"/>
                <w:numId w:val="539"/>
              </w:numPr>
            </w:pPr>
            <w:r w:rsidRPr="000B3C4F">
              <w:rPr>
                <w:rFonts w:hint="eastAsia"/>
              </w:rPr>
              <w:t>対策基準は、基本方針とともに公開可能なものとして策定すること</w:t>
            </w:r>
            <w:r w:rsidR="00661F16">
              <w:rPr>
                <w:rFonts w:hint="eastAsia"/>
              </w:rPr>
              <w:t>。</w:t>
            </w:r>
          </w:p>
          <w:p w14:paraId="4F8C227B" w14:textId="5D61B70B" w:rsidR="000B3C4F" w:rsidRPr="000B3C4F" w:rsidRDefault="000B3C4F" w:rsidP="00892C01">
            <w:pPr>
              <w:pStyle w:val="afff6"/>
              <w:numPr>
                <w:ilvl w:val="0"/>
                <w:numId w:val="539"/>
              </w:numPr>
            </w:pPr>
            <w:r w:rsidRPr="000B3C4F">
              <w:rPr>
                <w:rFonts w:hint="eastAsia"/>
              </w:rPr>
              <w:t>決定した対策基準を実行に移すための実施手順を策定すること</w:t>
            </w:r>
            <w:r w:rsidR="00661F16">
              <w:rPr>
                <w:rFonts w:hint="eastAsia"/>
              </w:rPr>
              <w:t>。</w:t>
            </w:r>
          </w:p>
          <w:p w14:paraId="4E13ABAA" w14:textId="08B817E9" w:rsidR="000B3C4F" w:rsidRPr="000B3C4F" w:rsidRDefault="000B3C4F" w:rsidP="00892C01">
            <w:pPr>
              <w:pStyle w:val="afff6"/>
              <w:numPr>
                <w:ilvl w:val="0"/>
                <w:numId w:val="539"/>
              </w:numPr>
            </w:pPr>
            <w:r w:rsidRPr="000B3C4F">
              <w:rPr>
                <w:rFonts w:hint="eastAsia"/>
              </w:rPr>
              <w:t>実施手順は、組織の内部文書として従業員に対してわかりやすい実施手順を策定するよう心掛けること</w:t>
            </w:r>
            <w:r w:rsidR="00661F16">
              <w:rPr>
                <w:rFonts w:hint="eastAsia"/>
              </w:rPr>
              <w:t>。</w:t>
            </w:r>
          </w:p>
          <w:p w14:paraId="63AD7092" w14:textId="197A033D" w:rsidR="000B3C4F" w:rsidRPr="000B3C4F" w:rsidRDefault="000B3C4F" w:rsidP="00892C01">
            <w:pPr>
              <w:pStyle w:val="afff6"/>
              <w:numPr>
                <w:ilvl w:val="0"/>
                <w:numId w:val="539"/>
              </w:numPr>
            </w:pPr>
            <w:r w:rsidRPr="000B3C4F">
              <w:rPr>
                <w:rFonts w:hint="eastAsia"/>
              </w:rPr>
              <w:t>各種テーマごとに概要を理解し、自社に適した実施手順を策定すること</w:t>
            </w:r>
            <w:r w:rsidR="00661F16">
              <w:rPr>
                <w:rFonts w:hint="eastAsia"/>
              </w:rPr>
              <w:t>。</w:t>
            </w:r>
          </w:p>
        </w:tc>
      </w:tr>
    </w:tbl>
    <w:p w14:paraId="025850F5" w14:textId="77777777" w:rsidR="00051A77" w:rsidRDefault="00051A77" w:rsidP="000B3C4F">
      <w:pPr>
        <w:jc w:val="left"/>
      </w:pPr>
    </w:p>
    <w:tbl>
      <w:tblPr>
        <w:tblStyle w:val="aa"/>
        <w:tblW w:w="0" w:type="auto"/>
        <w:tblLook w:val="04A0" w:firstRow="1" w:lastRow="0" w:firstColumn="1" w:lastColumn="0" w:noHBand="0" w:noVBand="1"/>
      </w:tblPr>
      <w:tblGrid>
        <w:gridCol w:w="3823"/>
        <w:gridCol w:w="6633"/>
      </w:tblGrid>
      <w:tr w:rsidR="00051A77" w:rsidRPr="000B3C4F" w14:paraId="0EB3B5A7" w14:textId="77777777" w:rsidTr="00CD1057">
        <w:tc>
          <w:tcPr>
            <w:tcW w:w="10456" w:type="dxa"/>
            <w:gridSpan w:val="2"/>
            <w:tcBorders>
              <w:top w:val="single" w:sz="4" w:space="0" w:color="auto"/>
              <w:left w:val="single" w:sz="4" w:space="0" w:color="auto"/>
              <w:bottom w:val="single" w:sz="4" w:space="0" w:color="auto"/>
              <w:right w:val="single" w:sz="4" w:space="0" w:color="auto"/>
            </w:tcBorders>
            <w:hideMark/>
          </w:tcPr>
          <w:p w14:paraId="11268B1E" w14:textId="77777777" w:rsidR="00051A77" w:rsidRPr="000B3C4F" w:rsidRDefault="00051A77" w:rsidP="00601047">
            <w:pPr>
              <w:pStyle w:val="affe"/>
              <w:framePr w:wrap="around"/>
            </w:pPr>
            <w:r w:rsidRPr="000B3C4F">
              <w:rPr>
                <w:rFonts w:hint="eastAsia"/>
              </w:rPr>
              <w:t>詳細理解のため参考となる文献（参考文献）</w:t>
            </w:r>
          </w:p>
        </w:tc>
      </w:tr>
      <w:tr w:rsidR="00051A77" w:rsidRPr="000B3C4F" w14:paraId="2ED18A78" w14:textId="77777777" w:rsidTr="00CD1057">
        <w:tc>
          <w:tcPr>
            <w:tcW w:w="3823"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1F4C712E" w14:textId="77777777" w:rsidR="00051A77" w:rsidRPr="000B3C4F" w:rsidRDefault="00051A77" w:rsidP="00601047">
            <w:pPr>
              <w:pStyle w:val="affe"/>
              <w:framePr w:wrap="around"/>
            </w:pPr>
            <w:r w:rsidRPr="000B3C4F">
              <w:rPr>
                <w:rFonts w:hint="eastAsia"/>
              </w:rPr>
              <w:t>ISO/IEC 27001:2022</w:t>
            </w:r>
          </w:p>
        </w:tc>
        <w:tc>
          <w:tcPr>
            <w:tcW w:w="6633" w:type="dxa"/>
            <w:tcBorders>
              <w:top w:val="single" w:sz="4" w:space="0" w:color="auto"/>
              <w:left w:val="single" w:sz="4" w:space="0" w:color="auto"/>
              <w:bottom w:val="single" w:sz="4" w:space="0" w:color="auto"/>
              <w:right w:val="single" w:sz="4" w:space="0" w:color="auto"/>
            </w:tcBorders>
            <w:hideMark/>
          </w:tcPr>
          <w:p w14:paraId="529EBD50" w14:textId="77777777" w:rsidR="00051A77" w:rsidRPr="000B3C4F" w:rsidRDefault="00051A77" w:rsidP="00601047">
            <w:pPr>
              <w:pStyle w:val="affe"/>
              <w:framePr w:wrap="around"/>
            </w:pPr>
            <w:r w:rsidRPr="000B3C4F">
              <w:rPr>
                <w:rFonts w:hint="eastAsia"/>
              </w:rPr>
              <w:t>https://www.iso.org/standard/27001</w:t>
            </w:r>
          </w:p>
        </w:tc>
      </w:tr>
      <w:tr w:rsidR="00051A77" w:rsidRPr="000B3C4F" w14:paraId="7C9E5FB3" w14:textId="77777777" w:rsidTr="00CD1057">
        <w:tc>
          <w:tcPr>
            <w:tcW w:w="3823"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37B9E05B" w14:textId="77777777" w:rsidR="00051A77" w:rsidRPr="000B3C4F" w:rsidRDefault="00051A77" w:rsidP="00601047">
            <w:pPr>
              <w:pStyle w:val="affe"/>
              <w:framePr w:wrap="around"/>
            </w:pPr>
            <w:r w:rsidRPr="000B3C4F">
              <w:rPr>
                <w:rFonts w:hint="eastAsia"/>
              </w:rPr>
              <w:t>ISO/IEC 27002:2022</w:t>
            </w:r>
          </w:p>
        </w:tc>
        <w:tc>
          <w:tcPr>
            <w:tcW w:w="6633" w:type="dxa"/>
            <w:tcBorders>
              <w:top w:val="single" w:sz="4" w:space="0" w:color="auto"/>
              <w:left w:val="single" w:sz="4" w:space="0" w:color="auto"/>
              <w:bottom w:val="single" w:sz="4" w:space="0" w:color="auto"/>
              <w:right w:val="single" w:sz="4" w:space="0" w:color="auto"/>
            </w:tcBorders>
            <w:hideMark/>
          </w:tcPr>
          <w:p w14:paraId="70E0D6D3" w14:textId="77777777" w:rsidR="00051A77" w:rsidRPr="000B3C4F" w:rsidRDefault="00051A77" w:rsidP="00601047">
            <w:pPr>
              <w:pStyle w:val="affe"/>
              <w:framePr w:wrap="around"/>
            </w:pPr>
            <w:r w:rsidRPr="000B3C4F">
              <w:rPr>
                <w:rFonts w:hint="eastAsia"/>
              </w:rPr>
              <w:t>https://www.iso.org/standard/75652.html</w:t>
            </w:r>
          </w:p>
        </w:tc>
      </w:tr>
    </w:tbl>
    <w:p w14:paraId="62CA4A64" w14:textId="77777777" w:rsidR="000B3C4F" w:rsidRPr="000B3C4F" w:rsidRDefault="000B3C4F" w:rsidP="009F0A17">
      <w:pPr>
        <w:ind w:firstLineChars="0" w:firstLine="0"/>
        <w:jc w:val="left"/>
      </w:pPr>
    </w:p>
    <w:p w14:paraId="52D77DC1" w14:textId="77777777" w:rsidR="000B3C4F" w:rsidRPr="000B3C4F" w:rsidRDefault="000B3C4F" w:rsidP="002A6987">
      <w:pPr>
        <w:pStyle w:val="3"/>
      </w:pPr>
      <w:bookmarkStart w:id="2058" w:name="_Toc188349186"/>
      <w:r w:rsidRPr="000B3C4F">
        <w:rPr>
          <w:rFonts w:hint="eastAsia"/>
        </w:rPr>
        <w:t>第19章. セキュリティ対策状況の有効性評価</w:t>
      </w:r>
      <w:bookmarkEnd w:id="2058"/>
    </w:p>
    <w:p w14:paraId="30002477" w14:textId="77777777" w:rsidR="000B3C4F" w:rsidRPr="000B3C4F" w:rsidRDefault="000B3C4F" w:rsidP="0092789F">
      <w:pPr>
        <w:pStyle w:val="aff4"/>
      </w:pPr>
      <w:r w:rsidRPr="000B3C4F">
        <w:rPr>
          <w:rFonts w:hint="eastAsia"/>
        </w:rPr>
        <w:t>19-1. 内部監査</w:t>
      </w:r>
    </w:p>
    <w:p w14:paraId="1083B5E3" w14:textId="77777777" w:rsidR="000B3C4F" w:rsidRPr="000B3C4F" w:rsidRDefault="000B3C4F" w:rsidP="0092789F">
      <w:pPr>
        <w:pStyle w:val="aff4"/>
      </w:pPr>
      <w:r w:rsidRPr="000B3C4F">
        <w:rPr>
          <w:rFonts w:hint="eastAsia"/>
        </w:rPr>
        <w:t>19-2. 外部監査</w:t>
      </w:r>
    </w:p>
    <w:p w14:paraId="27E571F9" w14:textId="77777777" w:rsidR="000B3C4F" w:rsidRPr="000B3C4F" w:rsidRDefault="000B3C4F" w:rsidP="000B3C4F">
      <w:pPr>
        <w:jc w:val="left"/>
      </w:pPr>
    </w:p>
    <w:tbl>
      <w:tblPr>
        <w:tblStyle w:val="aa"/>
        <w:tblpPr w:leftFromText="142" w:rightFromText="142" w:vertAnchor="text" w:horzAnchor="margin" w:tblpY="6"/>
        <w:tblW w:w="0" w:type="auto"/>
        <w:tblLook w:val="04A0" w:firstRow="1" w:lastRow="0" w:firstColumn="1" w:lastColumn="0" w:noHBand="0" w:noVBand="1"/>
      </w:tblPr>
      <w:tblGrid>
        <w:gridCol w:w="10456"/>
      </w:tblGrid>
      <w:tr w:rsidR="000B3C4F" w:rsidRPr="000B3C4F" w14:paraId="7484F743"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F5597"/>
            <w:hideMark/>
          </w:tcPr>
          <w:p w14:paraId="28523340" w14:textId="77777777" w:rsidR="000B3C4F" w:rsidRPr="000B3C4F" w:rsidRDefault="000B3C4F" w:rsidP="0092789F">
            <w:pPr>
              <w:pStyle w:val="aff0"/>
            </w:pPr>
            <w:r w:rsidRPr="000B3C4F">
              <w:rPr>
                <w:rFonts w:hint="eastAsia"/>
              </w:rPr>
              <w:t>章の目的</w:t>
            </w:r>
          </w:p>
        </w:tc>
      </w:tr>
      <w:tr w:rsidR="000B3C4F" w:rsidRPr="000B3C4F" w14:paraId="4C86C536" w14:textId="77777777" w:rsidTr="000B3C4F">
        <w:trPr>
          <w:trHeight w:val="1286"/>
        </w:trPr>
        <w:tc>
          <w:tcPr>
            <w:tcW w:w="10456" w:type="dxa"/>
            <w:tcBorders>
              <w:top w:val="single" w:sz="4" w:space="0" w:color="auto"/>
              <w:left w:val="single" w:sz="4" w:space="0" w:color="auto"/>
              <w:bottom w:val="single" w:sz="4" w:space="0" w:color="auto"/>
              <w:right w:val="single" w:sz="4" w:space="0" w:color="auto"/>
            </w:tcBorders>
            <w:hideMark/>
          </w:tcPr>
          <w:p w14:paraId="2C0EBD74" w14:textId="77777777" w:rsidR="000B3C4F" w:rsidRPr="000B3C4F" w:rsidRDefault="000B3C4F" w:rsidP="0092789F">
            <w:pPr>
              <w:pStyle w:val="afff6"/>
            </w:pPr>
            <w:r w:rsidRPr="000B3C4F">
              <w:rPr>
                <w:rFonts w:hint="eastAsia"/>
              </w:rPr>
              <w:t>第19章では、セキュリティ対策をした結果、効果があったのか、目標に近づいているかを判断するための取組として、監査について理解することを目的とします。</w:t>
            </w:r>
          </w:p>
        </w:tc>
      </w:tr>
      <w:tr w:rsidR="000B3C4F" w:rsidRPr="000B3C4F" w14:paraId="1C71434F"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F5597"/>
            <w:hideMark/>
          </w:tcPr>
          <w:p w14:paraId="694879B0" w14:textId="77777777" w:rsidR="000B3C4F" w:rsidRPr="000B3C4F" w:rsidRDefault="000B3C4F" w:rsidP="0092789F">
            <w:pPr>
              <w:pStyle w:val="aff0"/>
            </w:pPr>
            <w:r w:rsidRPr="000B3C4F">
              <w:rPr>
                <w:rFonts w:hint="eastAsia"/>
              </w:rPr>
              <w:t>主な達成目標</w:t>
            </w:r>
          </w:p>
        </w:tc>
      </w:tr>
      <w:tr w:rsidR="000B3C4F" w:rsidRPr="000B3C4F" w14:paraId="0B11882A" w14:textId="77777777" w:rsidTr="000B3C4F">
        <w:trPr>
          <w:trHeight w:val="853"/>
        </w:trPr>
        <w:tc>
          <w:tcPr>
            <w:tcW w:w="10456" w:type="dxa"/>
            <w:tcBorders>
              <w:top w:val="single" w:sz="4" w:space="0" w:color="auto"/>
              <w:left w:val="single" w:sz="4" w:space="0" w:color="auto"/>
              <w:bottom w:val="single" w:sz="4" w:space="0" w:color="auto"/>
              <w:right w:val="single" w:sz="4" w:space="0" w:color="auto"/>
            </w:tcBorders>
            <w:hideMark/>
          </w:tcPr>
          <w:p w14:paraId="402FF688" w14:textId="7CF428EE" w:rsidR="000B3C4F" w:rsidRPr="000B3C4F" w:rsidRDefault="000B3C4F" w:rsidP="00892C01">
            <w:pPr>
              <w:pStyle w:val="afff6"/>
              <w:numPr>
                <w:ilvl w:val="0"/>
                <w:numId w:val="540"/>
              </w:numPr>
            </w:pPr>
            <w:r w:rsidRPr="000B3C4F">
              <w:rPr>
                <w:rFonts w:hint="eastAsia"/>
              </w:rPr>
              <w:t>内部監査および外部監査の重要性について理解すること</w:t>
            </w:r>
          </w:p>
        </w:tc>
      </w:tr>
    </w:tbl>
    <w:p w14:paraId="3AA1750C" w14:textId="77777777" w:rsidR="000B3C4F" w:rsidRPr="000B3C4F" w:rsidRDefault="000B3C4F" w:rsidP="000B3C4F">
      <w:pPr>
        <w:jc w:val="left"/>
      </w:pPr>
    </w:p>
    <w:tbl>
      <w:tblPr>
        <w:tblStyle w:val="aa"/>
        <w:tblW w:w="0" w:type="auto"/>
        <w:tblLook w:val="04A0" w:firstRow="1" w:lastRow="0" w:firstColumn="1" w:lastColumn="0" w:noHBand="0" w:noVBand="1"/>
      </w:tblPr>
      <w:tblGrid>
        <w:gridCol w:w="10456"/>
      </w:tblGrid>
      <w:tr w:rsidR="000B3C4F" w:rsidRPr="000B3C4F" w14:paraId="067AF401"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5F141344" w14:textId="77777777" w:rsidR="000B3C4F" w:rsidRPr="000B3C4F" w:rsidRDefault="000B3C4F" w:rsidP="0092789F">
            <w:pPr>
              <w:pStyle w:val="afff8"/>
            </w:pPr>
            <w:r w:rsidRPr="000B3C4F">
              <w:rPr>
                <w:rFonts w:hint="eastAsia"/>
              </w:rPr>
              <w:t>主なキーワード</w:t>
            </w:r>
          </w:p>
          <w:p w14:paraId="2034039A" w14:textId="77777777" w:rsidR="000B3C4F" w:rsidRPr="000B3C4F" w:rsidRDefault="000B3C4F" w:rsidP="0092789F">
            <w:pPr>
              <w:pStyle w:val="afff6"/>
            </w:pPr>
            <w:r w:rsidRPr="000B3C4F">
              <w:rPr>
                <w:rFonts w:hint="eastAsia"/>
              </w:rPr>
              <w:t>内部監査、外部監査</w:t>
            </w:r>
          </w:p>
        </w:tc>
      </w:tr>
    </w:tbl>
    <w:p w14:paraId="35EF81A9" w14:textId="77777777" w:rsidR="000B3C4F" w:rsidRPr="000B3C4F" w:rsidRDefault="000B3C4F" w:rsidP="000B3C4F">
      <w:pPr>
        <w:jc w:val="left"/>
      </w:pPr>
    </w:p>
    <w:p w14:paraId="404E0C2F" w14:textId="77777777" w:rsidR="000B3C4F" w:rsidRPr="000B3C4F" w:rsidRDefault="000B3C4F" w:rsidP="0092789F">
      <w:pPr>
        <w:pStyle w:val="5"/>
      </w:pPr>
      <w:r w:rsidRPr="000B3C4F">
        <w:rPr>
          <w:rFonts w:hint="eastAsia"/>
        </w:rPr>
        <w:t>要旨</w:t>
      </w:r>
    </w:p>
    <w:p w14:paraId="0D362E1C" w14:textId="77777777" w:rsidR="000B3C4F" w:rsidRPr="000B3C4F" w:rsidRDefault="000B3C4F" w:rsidP="000B3C4F">
      <w:pPr>
        <w:jc w:val="left"/>
      </w:pPr>
    </w:p>
    <w:p w14:paraId="7293A323" w14:textId="77777777" w:rsidR="000B3C4F" w:rsidRPr="000B3C4F" w:rsidRDefault="000B3C4F" w:rsidP="0092789F">
      <w:pPr>
        <w:pStyle w:val="61"/>
      </w:pPr>
      <w:r w:rsidRPr="000B3C4F">
        <w:rPr>
          <w:rFonts w:hint="eastAsia"/>
        </w:rPr>
        <w:t>19章の全体概要</w:t>
      </w:r>
    </w:p>
    <w:p w14:paraId="24E6740C" w14:textId="4F84809B" w:rsidR="000B3C4F" w:rsidRPr="000B3C4F" w:rsidRDefault="000B3C4F" w:rsidP="000B3C4F">
      <w:pPr>
        <w:jc w:val="left"/>
      </w:pPr>
      <w:r w:rsidRPr="000B3C4F">
        <w:rPr>
          <w:rFonts w:hint="eastAsia"/>
        </w:rPr>
        <w:t>19章では、セキュリティ対策の効果を確認するための監査について説明しています。</w:t>
      </w:r>
      <w:bookmarkStart w:id="2059" w:name="■内部監査27ー19"/>
      <w:r w:rsidR="006A79A4">
        <w:fldChar w:fldCharType="begin"/>
      </w:r>
      <w:r w:rsidR="006A79A4">
        <w:rPr>
          <w:rFonts w:hint="eastAsia"/>
        </w:rPr>
        <w:instrText xml:space="preserve">HYPERLINK </w:instrText>
      </w:r>
      <w:r w:rsidR="006A79A4">
        <w:instrText xml:space="preserve"> \l "</w:instrText>
      </w:r>
      <w:r w:rsidR="006A79A4">
        <w:rPr>
          <w:rFonts w:hint="eastAsia"/>
        </w:rPr>
        <w:instrText>■内部監査</w:instrText>
      </w:r>
      <w:r w:rsidR="006A79A4">
        <w:instrText>"</w:instrText>
      </w:r>
      <w:r w:rsidR="006A79A4">
        <w:fldChar w:fldCharType="separate"/>
      </w:r>
      <w:r w:rsidRPr="006A79A4">
        <w:rPr>
          <w:rStyle w:val="a7"/>
          <w:rFonts w:hint="eastAsia"/>
        </w:rPr>
        <w:t>内部監査</w:t>
      </w:r>
      <w:bookmarkEnd w:id="2059"/>
      <w:r w:rsidR="006A79A4">
        <w:fldChar w:fldCharType="end"/>
      </w:r>
      <w:r w:rsidRPr="000B3C4F">
        <w:rPr>
          <w:rFonts w:hint="eastAsia"/>
        </w:rPr>
        <w:t>とは、セキュリティのルールや扱っている文書などが、自社で規定した要求事項を満たしており、決められたルールに沿って業務が実施されているかをチェックすることです。最初は、内部監査により組織内のルールや手順が適切に守られているかを確認し、運用に慣れたら、その有効性について評価します。次に、外部監査を通じて第三者による客観的な視点から評価し、改善点を見つけることが推奨されます。内部と外部の監査を組み合わせることで、ルールの形骸化を防ぎ、目的達成に向けた対策が継続的に改善されるよう努めます。</w:t>
      </w:r>
    </w:p>
    <w:p w14:paraId="37FEAD6D" w14:textId="77777777" w:rsidR="000B3C4F" w:rsidRPr="000B3C4F" w:rsidRDefault="000B3C4F" w:rsidP="000B3C4F">
      <w:pPr>
        <w:jc w:val="left"/>
      </w:pPr>
    </w:p>
    <w:p w14:paraId="405009DC" w14:textId="77777777" w:rsidR="000B3C4F" w:rsidRPr="000B3C4F" w:rsidRDefault="000B3C4F" w:rsidP="0092789F">
      <w:pPr>
        <w:pStyle w:val="7"/>
      </w:pPr>
      <w:r w:rsidRPr="000B3C4F">
        <w:rPr>
          <w:rFonts w:hint="eastAsia"/>
        </w:rPr>
        <w:t>19-1. 内部監査</w:t>
      </w:r>
    </w:p>
    <w:p w14:paraId="59971FE7" w14:textId="77777777" w:rsidR="000B3C4F" w:rsidRPr="000B3C4F" w:rsidRDefault="000B3C4F" w:rsidP="000B3C4F">
      <w:pPr>
        <w:jc w:val="left"/>
      </w:pPr>
      <w:r w:rsidRPr="000B3C4F">
        <w:rPr>
          <w:rFonts w:hint="eastAsia"/>
        </w:rPr>
        <w:t>セキュリティのルールを整備したばかりの段階では、関係者がルールを理解し、遵守できているか適合性を重視してチェックします。運用に慣れてきたら、社内のルールや文書の内容が適切か否か有効性をチェックします。内部監査の視点を適合性から有効性へと移していくことで、ルールが形骸化し、目的が見失われる状態を防げるでしょう。</w:t>
      </w:r>
    </w:p>
    <w:p w14:paraId="15AFB8BD" w14:textId="77777777" w:rsidR="000B3C4F" w:rsidRPr="000B3C4F" w:rsidRDefault="000B3C4F" w:rsidP="000B3C4F">
      <w:pPr>
        <w:jc w:val="left"/>
      </w:pPr>
    </w:p>
    <w:p w14:paraId="114ED9A5" w14:textId="77777777" w:rsidR="000B3C4F" w:rsidRPr="000B3C4F" w:rsidRDefault="000B3C4F" w:rsidP="0092789F">
      <w:pPr>
        <w:pStyle w:val="7"/>
      </w:pPr>
      <w:r w:rsidRPr="000B3C4F">
        <w:rPr>
          <w:rFonts w:hint="eastAsia"/>
        </w:rPr>
        <w:t>19-2. 外部監査</w:t>
      </w:r>
    </w:p>
    <w:p w14:paraId="19003E26" w14:textId="762A1662" w:rsidR="000B3C4F" w:rsidRPr="000B3C4F" w:rsidRDefault="000B3C4F" w:rsidP="000B3C4F">
      <w:pPr>
        <w:jc w:val="left"/>
      </w:pPr>
      <w:r w:rsidRPr="000B3C4F">
        <w:rPr>
          <w:rFonts w:hint="eastAsia"/>
        </w:rPr>
        <w:t>セキュリティ対策の実施状況について外部監査を受けることは、情報漏えいや</w:t>
      </w:r>
      <w:bookmarkStart w:id="2060" w:name="■サイバー攻撃27ー19"/>
      <w:r w:rsidR="00C85273">
        <w:fldChar w:fldCharType="begin"/>
      </w:r>
      <w:r w:rsidR="00C85273">
        <w:rPr>
          <w:rFonts w:hint="eastAsia"/>
        </w:rPr>
        <w:instrText xml:space="preserve">HYPERLINK </w:instrText>
      </w:r>
      <w:r w:rsidR="00C85273">
        <w:instrText xml:space="preserve"> \l "</w:instrText>
      </w:r>
      <w:r w:rsidR="00C85273">
        <w:rPr>
          <w:rFonts w:hint="eastAsia"/>
        </w:rPr>
        <w:instrText>■サイバー攻撃</w:instrText>
      </w:r>
      <w:r w:rsidR="00C85273">
        <w:instrText>"</w:instrText>
      </w:r>
      <w:r w:rsidR="00C85273">
        <w:fldChar w:fldCharType="separate"/>
      </w:r>
      <w:r w:rsidRPr="00C85273">
        <w:rPr>
          <w:rStyle w:val="a7"/>
          <w:rFonts w:hint="eastAsia"/>
        </w:rPr>
        <w:t>サイバー攻撃</w:t>
      </w:r>
      <w:bookmarkEnd w:id="2060"/>
      <w:r w:rsidR="00C85273">
        <w:fldChar w:fldCharType="end"/>
      </w:r>
      <w:r w:rsidRPr="000B3C4F">
        <w:rPr>
          <w:rFonts w:hint="eastAsia"/>
        </w:rPr>
        <w:t>などのリスクに対する対策が適切かつ有効であるか否かをチェックする手段の1つです。情報セキュリティ監査を受ければ、自社のセキュリティ対策が正しく行われているか確認でき、不十分な点を洗い出して迅速に対処できます。また、顧客や取引先に、セキュリティ対策を適切に行っていることをアピールできます。</w:t>
      </w:r>
    </w:p>
    <w:p w14:paraId="395CFBEA" w14:textId="77777777" w:rsidR="000B3C4F" w:rsidRPr="000B3C4F" w:rsidRDefault="000B3C4F" w:rsidP="000B3C4F">
      <w:pPr>
        <w:jc w:val="left"/>
      </w:pPr>
    </w:p>
    <w:p w14:paraId="3F391E1E" w14:textId="77777777" w:rsidR="000B3C4F" w:rsidRPr="000B3C4F" w:rsidRDefault="000B3C4F" w:rsidP="0092789F">
      <w:pPr>
        <w:pStyle w:val="5"/>
      </w:pPr>
      <w:r w:rsidRPr="000B3C4F">
        <w:rPr>
          <w:rFonts w:hint="eastAsia"/>
        </w:rPr>
        <w:t>訴求ポイント</w:t>
      </w:r>
    </w:p>
    <w:p w14:paraId="0D454423" w14:textId="77777777" w:rsidR="000B3C4F" w:rsidRPr="000B3C4F" w:rsidRDefault="000B3C4F" w:rsidP="0092789F">
      <w:pPr>
        <w:pStyle w:val="aff4"/>
      </w:pPr>
      <w:r w:rsidRPr="000B3C4F">
        <w:rPr>
          <w:rFonts w:hint="eastAsia"/>
        </w:rPr>
        <w:t>章を通した気づき・学び</w:t>
      </w:r>
    </w:p>
    <w:p w14:paraId="3553A106" w14:textId="77777777" w:rsidR="000B3C4F" w:rsidRPr="000B3C4F" w:rsidRDefault="000B3C4F" w:rsidP="000B3C4F">
      <w:pPr>
        <w:jc w:val="left"/>
      </w:pPr>
      <w:r w:rsidRPr="000B3C4F">
        <w:rPr>
          <w:rFonts w:hint="eastAsia"/>
        </w:rPr>
        <w:t>企業や組織は、セキュリティ対策状況の有効性を評価するため、定期的に内部監査・外部監査を実施することが必要です。</w:t>
      </w:r>
    </w:p>
    <w:p w14:paraId="64552065" w14:textId="77777777" w:rsidR="000B3C4F" w:rsidRPr="000B3C4F" w:rsidRDefault="000B3C4F" w:rsidP="000B3C4F">
      <w:pPr>
        <w:jc w:val="left"/>
      </w:pPr>
    </w:p>
    <w:tbl>
      <w:tblPr>
        <w:tblStyle w:val="aa"/>
        <w:tblW w:w="0" w:type="auto"/>
        <w:tblLook w:val="04A0" w:firstRow="1" w:lastRow="0" w:firstColumn="1" w:lastColumn="0" w:noHBand="0" w:noVBand="1"/>
      </w:tblPr>
      <w:tblGrid>
        <w:gridCol w:w="10456"/>
      </w:tblGrid>
      <w:tr w:rsidR="000B3C4F" w:rsidRPr="000B3C4F" w14:paraId="1D772492"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15E99" w:themeFill="text2" w:themeFillTint="BF"/>
            <w:hideMark/>
          </w:tcPr>
          <w:p w14:paraId="30C8ABE4" w14:textId="77777777" w:rsidR="000B3C4F" w:rsidRPr="000B3C4F" w:rsidRDefault="000B3C4F" w:rsidP="0092789F">
            <w:pPr>
              <w:pStyle w:val="aff0"/>
            </w:pPr>
            <w:r w:rsidRPr="000B3C4F">
              <w:rPr>
                <w:rFonts w:hint="eastAsia"/>
              </w:rPr>
              <w:t>認識していただきたい実施概要</w:t>
            </w:r>
          </w:p>
        </w:tc>
      </w:tr>
      <w:tr w:rsidR="000B3C4F" w:rsidRPr="000B3C4F" w14:paraId="0EE34874"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7EC2A73D" w14:textId="33912CF6" w:rsidR="000B3C4F" w:rsidRPr="000B3C4F" w:rsidRDefault="000B3C4F" w:rsidP="00892C01">
            <w:pPr>
              <w:pStyle w:val="afff6"/>
              <w:numPr>
                <w:ilvl w:val="0"/>
                <w:numId w:val="689"/>
              </w:numPr>
            </w:pPr>
            <w:r w:rsidRPr="000B3C4F">
              <w:rPr>
                <w:rFonts w:hint="eastAsia"/>
              </w:rPr>
              <w:t>外部監査を行うことで、第三者視点で企業が保有する</w:t>
            </w:r>
            <w:bookmarkStart w:id="2061" w:name="■情報資産27ー19"/>
            <w:r w:rsidR="00416E55">
              <w:fldChar w:fldCharType="begin"/>
            </w:r>
            <w:r w:rsidR="00416E55">
              <w:rPr>
                <w:rFonts w:hint="eastAsia"/>
              </w:rPr>
              <w:instrText xml:space="preserve">HYPERLINK </w:instrText>
            </w:r>
            <w:r w:rsidR="00416E55">
              <w:instrText xml:space="preserve"> \l "</w:instrText>
            </w:r>
            <w:r w:rsidR="00416E55">
              <w:rPr>
                <w:rFonts w:hint="eastAsia"/>
              </w:rPr>
              <w:instrText>■情報資産</w:instrText>
            </w:r>
            <w:r w:rsidR="00416E55">
              <w:instrText>"</w:instrText>
            </w:r>
            <w:r w:rsidR="00416E55">
              <w:fldChar w:fldCharType="separate"/>
            </w:r>
            <w:r w:rsidRPr="00416E55">
              <w:rPr>
                <w:rStyle w:val="a7"/>
                <w:rFonts w:hint="eastAsia"/>
              </w:rPr>
              <w:t>情報資産</w:t>
            </w:r>
            <w:bookmarkEnd w:id="2061"/>
            <w:r w:rsidR="00416E55">
              <w:fldChar w:fldCharType="end"/>
            </w:r>
            <w:r w:rsidRPr="000B3C4F">
              <w:rPr>
                <w:rFonts w:hint="eastAsia"/>
              </w:rPr>
              <w:t>を守るための体制や環境が整っているかをチェックでき、また顧客や取引先に、セキュリティ対策を適切に行っているというアピールにもつながること</w:t>
            </w:r>
            <w:r w:rsidR="00661F16">
              <w:rPr>
                <w:rFonts w:hint="eastAsia"/>
              </w:rPr>
              <w:t>。</w:t>
            </w:r>
          </w:p>
          <w:p w14:paraId="0C96C3D4" w14:textId="755F910B" w:rsidR="000B3C4F" w:rsidRPr="000B3C4F" w:rsidRDefault="000B3C4F" w:rsidP="00892C01">
            <w:pPr>
              <w:pStyle w:val="afff6"/>
              <w:numPr>
                <w:ilvl w:val="0"/>
                <w:numId w:val="689"/>
              </w:numPr>
            </w:pPr>
            <w:r w:rsidRPr="000B3C4F">
              <w:rPr>
                <w:rFonts w:hint="eastAsia"/>
              </w:rPr>
              <w:t>内部監査を行うことで、セキュリティのルールや文書の内容が適切か否かの有効性をチェックでき、形骸化し、目的が見失われている状態を防止することにつながること</w:t>
            </w:r>
            <w:r w:rsidR="00661F16">
              <w:rPr>
                <w:rFonts w:hint="eastAsia"/>
              </w:rPr>
              <w:t>。</w:t>
            </w:r>
          </w:p>
        </w:tc>
      </w:tr>
    </w:tbl>
    <w:p w14:paraId="405F329A" w14:textId="77777777" w:rsidR="000B3C4F" w:rsidRPr="000B3C4F" w:rsidRDefault="000B3C4F" w:rsidP="000B3C4F">
      <w:pPr>
        <w:jc w:val="left"/>
      </w:pPr>
    </w:p>
    <w:tbl>
      <w:tblPr>
        <w:tblStyle w:val="aa"/>
        <w:tblW w:w="0" w:type="auto"/>
        <w:tblLook w:val="04A0" w:firstRow="1" w:lastRow="0" w:firstColumn="1" w:lastColumn="0" w:noHBand="0" w:noVBand="1"/>
      </w:tblPr>
      <w:tblGrid>
        <w:gridCol w:w="3823"/>
        <w:gridCol w:w="6633"/>
      </w:tblGrid>
      <w:tr w:rsidR="000B3C4F" w:rsidRPr="000B3C4F" w14:paraId="6D8CC600" w14:textId="77777777" w:rsidTr="000B3C4F">
        <w:tc>
          <w:tcPr>
            <w:tcW w:w="10456" w:type="dxa"/>
            <w:gridSpan w:val="2"/>
            <w:tcBorders>
              <w:top w:val="single" w:sz="4" w:space="0" w:color="auto"/>
              <w:left w:val="single" w:sz="4" w:space="0" w:color="auto"/>
              <w:bottom w:val="single" w:sz="4" w:space="0" w:color="auto"/>
              <w:right w:val="single" w:sz="4" w:space="0" w:color="auto"/>
            </w:tcBorders>
            <w:hideMark/>
          </w:tcPr>
          <w:p w14:paraId="1F251B15" w14:textId="77777777" w:rsidR="000B3C4F" w:rsidRPr="000B3C4F" w:rsidRDefault="000B3C4F" w:rsidP="00601047">
            <w:pPr>
              <w:pStyle w:val="affe"/>
              <w:framePr w:wrap="around"/>
            </w:pPr>
            <w:r w:rsidRPr="000B3C4F">
              <w:rPr>
                <w:rFonts w:hint="eastAsia"/>
              </w:rPr>
              <w:t>詳細理解のため参考となる文献（参考文献）</w:t>
            </w:r>
          </w:p>
        </w:tc>
      </w:tr>
      <w:tr w:rsidR="000B3C4F" w:rsidRPr="000B3C4F" w14:paraId="53767CE7" w14:textId="77777777" w:rsidTr="000B3C4F">
        <w:tc>
          <w:tcPr>
            <w:tcW w:w="3823"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4C94D1E1" w14:textId="77777777" w:rsidR="000B3C4F" w:rsidRPr="000B3C4F" w:rsidRDefault="000B3C4F" w:rsidP="00601047">
            <w:pPr>
              <w:pStyle w:val="affe"/>
              <w:framePr w:wrap="around"/>
            </w:pPr>
            <w:r w:rsidRPr="000B3C4F">
              <w:rPr>
                <w:rFonts w:hint="eastAsia"/>
              </w:rPr>
              <w:t>ISO/IEC 27001:2022</w:t>
            </w:r>
          </w:p>
        </w:tc>
        <w:tc>
          <w:tcPr>
            <w:tcW w:w="6633" w:type="dxa"/>
            <w:tcBorders>
              <w:top w:val="single" w:sz="4" w:space="0" w:color="auto"/>
              <w:left w:val="single" w:sz="4" w:space="0" w:color="auto"/>
              <w:bottom w:val="single" w:sz="4" w:space="0" w:color="auto"/>
              <w:right w:val="single" w:sz="4" w:space="0" w:color="auto"/>
            </w:tcBorders>
            <w:hideMark/>
          </w:tcPr>
          <w:p w14:paraId="04448387" w14:textId="77777777" w:rsidR="000B3C4F" w:rsidRPr="000B3C4F" w:rsidRDefault="000B3C4F" w:rsidP="00601047">
            <w:pPr>
              <w:pStyle w:val="affe"/>
              <w:framePr w:wrap="around"/>
            </w:pPr>
            <w:r w:rsidRPr="000B3C4F">
              <w:rPr>
                <w:rFonts w:hint="eastAsia"/>
              </w:rPr>
              <w:t>https://www.iso.org/standard/27001</w:t>
            </w:r>
          </w:p>
        </w:tc>
      </w:tr>
    </w:tbl>
    <w:p w14:paraId="03A27FDD" w14:textId="044C69FE" w:rsidR="000B3C4F" w:rsidRPr="000B3C4F" w:rsidRDefault="000B3C4F" w:rsidP="007D0D36">
      <w:pPr>
        <w:ind w:firstLineChars="0" w:firstLine="0"/>
        <w:jc w:val="left"/>
      </w:pPr>
    </w:p>
    <w:p w14:paraId="0C1001E0" w14:textId="77777777" w:rsidR="000B3C4F" w:rsidRPr="000B3C4F" w:rsidRDefault="000B3C4F" w:rsidP="002A6987">
      <w:pPr>
        <w:pStyle w:val="3"/>
      </w:pPr>
      <w:bookmarkStart w:id="2062" w:name="_Toc188349187"/>
      <w:r w:rsidRPr="000B3C4F">
        <w:rPr>
          <w:rFonts w:hint="eastAsia"/>
        </w:rPr>
        <w:t>第20章. セキュリティ機能の実装と運用（IT環境構築・運用実施手順）</w:t>
      </w:r>
      <w:bookmarkEnd w:id="2062"/>
    </w:p>
    <w:p w14:paraId="5D24B7E1" w14:textId="77777777" w:rsidR="000B3C4F" w:rsidRPr="000B3C4F" w:rsidRDefault="000B3C4F" w:rsidP="0092789F">
      <w:pPr>
        <w:pStyle w:val="aff4"/>
      </w:pPr>
      <w:r w:rsidRPr="000B3C4F">
        <w:rPr>
          <w:rFonts w:hint="eastAsia"/>
        </w:rPr>
        <w:t>20-1. セキュリティ機能の実装と運用</w:t>
      </w:r>
    </w:p>
    <w:p w14:paraId="64AF13D8" w14:textId="77777777" w:rsidR="000B3C4F" w:rsidRPr="000B3C4F" w:rsidRDefault="000B3C4F" w:rsidP="0092789F">
      <w:pPr>
        <w:pStyle w:val="aff4"/>
      </w:pPr>
      <w:r w:rsidRPr="000B3C4F">
        <w:rPr>
          <w:rFonts w:hint="eastAsia"/>
        </w:rPr>
        <w:t>20-2. アジャイル開発</w:t>
      </w:r>
    </w:p>
    <w:p w14:paraId="2B992EE5" w14:textId="77777777" w:rsidR="000B3C4F" w:rsidRPr="000B3C4F" w:rsidRDefault="000B3C4F" w:rsidP="000B3C4F">
      <w:pPr>
        <w:jc w:val="left"/>
      </w:pPr>
    </w:p>
    <w:tbl>
      <w:tblPr>
        <w:tblStyle w:val="aa"/>
        <w:tblW w:w="0" w:type="auto"/>
        <w:tblLook w:val="04A0" w:firstRow="1" w:lastRow="0" w:firstColumn="1" w:lastColumn="0" w:noHBand="0" w:noVBand="1"/>
      </w:tblPr>
      <w:tblGrid>
        <w:gridCol w:w="10456"/>
      </w:tblGrid>
      <w:tr w:rsidR="000B3C4F" w:rsidRPr="000B3C4F" w14:paraId="1D527E29"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15E99"/>
            <w:hideMark/>
          </w:tcPr>
          <w:p w14:paraId="2EA8D079" w14:textId="77777777" w:rsidR="000B3C4F" w:rsidRPr="000B3C4F" w:rsidRDefault="000B3C4F" w:rsidP="0092789F">
            <w:pPr>
              <w:pStyle w:val="aff0"/>
            </w:pPr>
            <w:r w:rsidRPr="000B3C4F">
              <w:rPr>
                <w:rFonts w:hint="eastAsia"/>
              </w:rPr>
              <w:t>章の目的</w:t>
            </w:r>
          </w:p>
        </w:tc>
      </w:tr>
      <w:tr w:rsidR="000B3C4F" w:rsidRPr="000B3C4F" w14:paraId="2FFEA3F2" w14:textId="77777777" w:rsidTr="000B3C4F">
        <w:trPr>
          <w:trHeight w:val="1306"/>
        </w:trPr>
        <w:tc>
          <w:tcPr>
            <w:tcW w:w="10456" w:type="dxa"/>
            <w:tcBorders>
              <w:top w:val="single" w:sz="4" w:space="0" w:color="auto"/>
              <w:left w:val="single" w:sz="4" w:space="0" w:color="auto"/>
              <w:bottom w:val="single" w:sz="4" w:space="0" w:color="auto"/>
              <w:right w:val="single" w:sz="4" w:space="0" w:color="auto"/>
            </w:tcBorders>
            <w:hideMark/>
          </w:tcPr>
          <w:p w14:paraId="00BEBA53" w14:textId="77777777" w:rsidR="000B3C4F" w:rsidRPr="000B3C4F" w:rsidRDefault="000B3C4F" w:rsidP="0092789F">
            <w:pPr>
              <w:pStyle w:val="afff6"/>
            </w:pPr>
            <w:r w:rsidRPr="000B3C4F">
              <w:rPr>
                <w:rFonts w:hint="eastAsia"/>
              </w:rPr>
              <w:t>第20章では、「デジタル・ガバメント推進標準ガイドライン」などが示すサービスシステム構築と運用の工程を参考に、中小企業においても適用することが有効な工程と、実践にあたっての留意点を理解することを目的とします。</w:t>
            </w:r>
          </w:p>
        </w:tc>
      </w:tr>
      <w:tr w:rsidR="000B3C4F" w:rsidRPr="000B3C4F" w14:paraId="101E7298"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15E99"/>
            <w:hideMark/>
          </w:tcPr>
          <w:p w14:paraId="56E451AE" w14:textId="77777777" w:rsidR="000B3C4F" w:rsidRPr="000B3C4F" w:rsidRDefault="000B3C4F" w:rsidP="0092789F">
            <w:pPr>
              <w:pStyle w:val="aff0"/>
            </w:pPr>
            <w:r w:rsidRPr="000B3C4F">
              <w:rPr>
                <w:rFonts w:hint="eastAsia"/>
              </w:rPr>
              <w:t>主な達成目標</w:t>
            </w:r>
          </w:p>
        </w:tc>
      </w:tr>
      <w:tr w:rsidR="000B3C4F" w:rsidRPr="000B3C4F" w14:paraId="3BE39BA1" w14:textId="77777777" w:rsidTr="000B3C4F">
        <w:trPr>
          <w:trHeight w:val="1707"/>
        </w:trPr>
        <w:tc>
          <w:tcPr>
            <w:tcW w:w="10456" w:type="dxa"/>
            <w:tcBorders>
              <w:top w:val="single" w:sz="4" w:space="0" w:color="auto"/>
              <w:left w:val="single" w:sz="4" w:space="0" w:color="auto"/>
              <w:bottom w:val="single" w:sz="4" w:space="0" w:color="auto"/>
              <w:right w:val="single" w:sz="4" w:space="0" w:color="auto"/>
            </w:tcBorders>
            <w:hideMark/>
          </w:tcPr>
          <w:p w14:paraId="7B1EDC13" w14:textId="77777777" w:rsidR="000B3C4F" w:rsidRPr="000B3C4F" w:rsidRDefault="000B3C4F" w:rsidP="00892C01">
            <w:pPr>
              <w:pStyle w:val="afff6"/>
              <w:numPr>
                <w:ilvl w:val="0"/>
                <w:numId w:val="541"/>
              </w:numPr>
            </w:pPr>
            <w:r w:rsidRPr="000B3C4F">
              <w:rPr>
                <w:rFonts w:hint="eastAsia"/>
              </w:rPr>
              <w:t>中小企業においても有効なシステム導入工程と、実践にあたっての留意点を理解すること</w:t>
            </w:r>
          </w:p>
          <w:p w14:paraId="69EDC135" w14:textId="77777777" w:rsidR="000B3C4F" w:rsidRPr="000B3C4F" w:rsidRDefault="000B3C4F" w:rsidP="00892C01">
            <w:pPr>
              <w:pStyle w:val="afff6"/>
              <w:numPr>
                <w:ilvl w:val="0"/>
                <w:numId w:val="541"/>
              </w:numPr>
            </w:pPr>
            <w:r w:rsidRPr="000B3C4F">
              <w:rPr>
                <w:rFonts w:hint="eastAsia"/>
              </w:rPr>
              <w:t>システム導入工程に沿って、セキュリティ機能を実装・運用するためポイントを理解すること</w:t>
            </w:r>
          </w:p>
          <w:p w14:paraId="6119F547" w14:textId="77777777" w:rsidR="000B3C4F" w:rsidRPr="000B3C4F" w:rsidRDefault="000B3C4F" w:rsidP="00892C01">
            <w:pPr>
              <w:pStyle w:val="afff6"/>
              <w:numPr>
                <w:ilvl w:val="0"/>
                <w:numId w:val="541"/>
              </w:numPr>
            </w:pPr>
            <w:r w:rsidRPr="000B3C4F">
              <w:rPr>
                <w:rFonts w:hint="eastAsia"/>
              </w:rPr>
              <w:t>アジャイル開発の概要と実践ポイントを理解すること</w:t>
            </w:r>
          </w:p>
        </w:tc>
      </w:tr>
    </w:tbl>
    <w:p w14:paraId="25D64C7A" w14:textId="77777777" w:rsidR="000B3C4F" w:rsidRPr="000B3C4F" w:rsidRDefault="000B3C4F" w:rsidP="000B3C4F">
      <w:pPr>
        <w:jc w:val="left"/>
      </w:pPr>
    </w:p>
    <w:tbl>
      <w:tblPr>
        <w:tblStyle w:val="aa"/>
        <w:tblW w:w="0" w:type="auto"/>
        <w:tblLook w:val="04A0" w:firstRow="1" w:lastRow="0" w:firstColumn="1" w:lastColumn="0" w:noHBand="0" w:noVBand="1"/>
      </w:tblPr>
      <w:tblGrid>
        <w:gridCol w:w="10456"/>
      </w:tblGrid>
      <w:tr w:rsidR="000B3C4F" w:rsidRPr="000B3C4F" w14:paraId="676772C1"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2940A7C2" w14:textId="77777777" w:rsidR="000B3C4F" w:rsidRPr="000B3C4F" w:rsidRDefault="000B3C4F" w:rsidP="0092789F">
            <w:pPr>
              <w:pStyle w:val="afff8"/>
            </w:pPr>
            <w:r w:rsidRPr="000B3C4F">
              <w:rPr>
                <w:rFonts w:hint="eastAsia"/>
              </w:rPr>
              <w:t>主なキーワード</w:t>
            </w:r>
          </w:p>
          <w:p w14:paraId="3070833C" w14:textId="77777777" w:rsidR="000B3C4F" w:rsidRPr="000B3C4F" w:rsidRDefault="000B3C4F" w:rsidP="0092789F">
            <w:pPr>
              <w:pStyle w:val="afff6"/>
            </w:pPr>
            <w:r w:rsidRPr="000B3C4F">
              <w:rPr>
                <w:rFonts w:hint="eastAsia"/>
              </w:rPr>
              <w:t>デジタル・ガバメント推進標準ガイドライン、アジャイル開発</w:t>
            </w:r>
          </w:p>
        </w:tc>
      </w:tr>
    </w:tbl>
    <w:p w14:paraId="06AA4DC7" w14:textId="77777777" w:rsidR="000B3C4F" w:rsidRPr="000B3C4F" w:rsidRDefault="000B3C4F" w:rsidP="000B3C4F">
      <w:pPr>
        <w:jc w:val="left"/>
      </w:pPr>
    </w:p>
    <w:p w14:paraId="4E7681D7" w14:textId="77777777" w:rsidR="000B3C4F" w:rsidRPr="000B3C4F" w:rsidRDefault="000B3C4F" w:rsidP="00277E9C">
      <w:pPr>
        <w:pStyle w:val="5"/>
      </w:pPr>
      <w:r w:rsidRPr="000B3C4F">
        <w:rPr>
          <w:rFonts w:hint="eastAsia"/>
        </w:rPr>
        <w:t>要旨</w:t>
      </w:r>
    </w:p>
    <w:p w14:paraId="335FF7F0" w14:textId="77777777" w:rsidR="000B3C4F" w:rsidRPr="000B3C4F" w:rsidRDefault="000B3C4F" w:rsidP="000B3C4F">
      <w:pPr>
        <w:jc w:val="left"/>
      </w:pPr>
    </w:p>
    <w:p w14:paraId="03B77C12" w14:textId="77777777" w:rsidR="000B3C4F" w:rsidRPr="000B3C4F" w:rsidRDefault="000B3C4F" w:rsidP="00277E9C">
      <w:pPr>
        <w:pStyle w:val="61"/>
      </w:pPr>
      <w:r w:rsidRPr="000B3C4F">
        <w:rPr>
          <w:rFonts w:hint="eastAsia"/>
        </w:rPr>
        <w:t>20章の全体概要</w:t>
      </w:r>
    </w:p>
    <w:p w14:paraId="311F75C3" w14:textId="77777777" w:rsidR="000B3C4F" w:rsidRPr="000B3C4F" w:rsidRDefault="000B3C4F" w:rsidP="000B3C4F">
      <w:pPr>
        <w:jc w:val="left"/>
      </w:pPr>
      <w:r w:rsidRPr="000B3C4F">
        <w:rPr>
          <w:rFonts w:hint="eastAsia"/>
        </w:rPr>
        <w:t>20章では、「デジタル・ガバメント推進標準ガイドライン」などに記載されている政府情報システムの構築と運用の工程を参考に、中小企業においても適用することが有効な工程と、実践にあたっての留意点を説明しています。</w:t>
      </w:r>
    </w:p>
    <w:p w14:paraId="1EF58EA9" w14:textId="77777777" w:rsidR="000B3C4F" w:rsidRPr="000B3C4F" w:rsidRDefault="000B3C4F" w:rsidP="000B3C4F">
      <w:pPr>
        <w:jc w:val="left"/>
      </w:pPr>
      <w:r w:rsidRPr="000B3C4F">
        <w:rPr>
          <w:rFonts w:hint="eastAsia"/>
        </w:rPr>
        <w:t>また、アジャイル開発の概要と実践ポイントを解説しています。</w:t>
      </w:r>
    </w:p>
    <w:p w14:paraId="4D6EB48C" w14:textId="77777777" w:rsidR="000B3C4F" w:rsidRPr="000B3C4F" w:rsidRDefault="000B3C4F" w:rsidP="000B3C4F">
      <w:pPr>
        <w:jc w:val="left"/>
      </w:pPr>
    </w:p>
    <w:p w14:paraId="2B113FD1" w14:textId="77777777" w:rsidR="000B3C4F" w:rsidRPr="000B3C4F" w:rsidRDefault="000B3C4F" w:rsidP="00277E9C">
      <w:pPr>
        <w:pStyle w:val="7"/>
      </w:pPr>
      <w:r w:rsidRPr="000B3C4F">
        <w:rPr>
          <w:rFonts w:hint="eastAsia"/>
        </w:rPr>
        <w:t>20-1. セキュリティ機能の実装と運用</w:t>
      </w:r>
    </w:p>
    <w:p w14:paraId="4FCA106A" w14:textId="77777777" w:rsidR="000B3C4F" w:rsidRPr="000B3C4F" w:rsidRDefault="000B3C4F" w:rsidP="000B3C4F">
      <w:pPr>
        <w:jc w:val="left"/>
      </w:pPr>
      <w:r w:rsidRPr="000B3C4F">
        <w:rPr>
          <w:rFonts w:hint="eastAsia"/>
        </w:rPr>
        <w:t>「デジタル・ガバメント推進標準ガイドライン」などを参考に、中小企業においても適用することが有効な工程や、セキュリティ機能を実装・運用するためポイントなどを説明しています。</w:t>
      </w:r>
    </w:p>
    <w:p w14:paraId="15E48408" w14:textId="77777777" w:rsidR="000B3C4F" w:rsidRDefault="000B3C4F" w:rsidP="000B3C4F">
      <w:pPr>
        <w:jc w:val="left"/>
      </w:pPr>
      <w:r w:rsidRPr="000B3C4F">
        <w:rPr>
          <w:rFonts w:hint="eastAsia"/>
        </w:rPr>
        <w:t>中小企業においても適用することが有効な工程の例として、Fit&amp;Gap分析が挙げられます。情報システム構築においてパッケージソフトウェアやSaaSを利用する場合は、導入するパッケージソフトウェアやSaaSなどのシステムと、自社の業務要件との適合性を評価するFit&amp;Gap分析が重要になります。</w:t>
      </w:r>
    </w:p>
    <w:p w14:paraId="2EAF47A8" w14:textId="77777777" w:rsidR="00277E9C" w:rsidRPr="000B3C4F" w:rsidRDefault="00277E9C" w:rsidP="000B3C4F">
      <w:pPr>
        <w:jc w:val="left"/>
      </w:pPr>
    </w:p>
    <w:p w14:paraId="7AA9F25B" w14:textId="77777777" w:rsidR="000B3C4F" w:rsidRPr="000B3C4F" w:rsidRDefault="000B3C4F" w:rsidP="00277E9C">
      <w:pPr>
        <w:pStyle w:val="7"/>
      </w:pPr>
      <w:r w:rsidRPr="000B3C4F">
        <w:rPr>
          <w:rFonts w:hint="eastAsia"/>
        </w:rPr>
        <w:t>20-2. アジャイル開発</w:t>
      </w:r>
    </w:p>
    <w:p w14:paraId="64C389E3" w14:textId="77777777" w:rsidR="000B3C4F" w:rsidRPr="000B3C4F" w:rsidRDefault="000B3C4F" w:rsidP="000B3C4F">
      <w:pPr>
        <w:jc w:val="left"/>
      </w:pPr>
      <w:r w:rsidRPr="000B3C4F">
        <w:rPr>
          <w:rFonts w:hint="eastAsia"/>
        </w:rPr>
        <w:t>アジャイル開発の必要性、概要、実践ポイントを説明しています。</w:t>
      </w:r>
    </w:p>
    <w:p w14:paraId="3C8DBAFB" w14:textId="77777777" w:rsidR="000B3C4F" w:rsidRPr="000B3C4F" w:rsidRDefault="000B3C4F" w:rsidP="000B3C4F">
      <w:pPr>
        <w:jc w:val="left"/>
      </w:pPr>
      <w:r w:rsidRPr="000B3C4F">
        <w:rPr>
          <w:rFonts w:hint="eastAsia"/>
        </w:rPr>
        <w:t>アジャイル開発は、「敏捷」「素早い」といった意味を持ち、新しい機能を短期間で継続的にリリースする開発手法です。この手法は、変化の激しい現代のビジネス環境に適応し、柔軟かつ試行錯誤を許容するアプローチとして有用です。従来の開発手法が試行錯誤に不向きであるのに対し、アジャイル開発は反復的なフィードバックに基づき改善を重ねることで、最適なシステムを目指します。</w:t>
      </w:r>
    </w:p>
    <w:p w14:paraId="244B1025" w14:textId="77777777" w:rsidR="000B3C4F" w:rsidRPr="000B3C4F" w:rsidRDefault="000B3C4F" w:rsidP="000B3C4F">
      <w:pPr>
        <w:jc w:val="left"/>
      </w:pPr>
    </w:p>
    <w:p w14:paraId="6EB71090" w14:textId="77777777" w:rsidR="000B3C4F" w:rsidRPr="000B3C4F" w:rsidRDefault="000B3C4F" w:rsidP="00277E9C">
      <w:pPr>
        <w:pStyle w:val="5"/>
      </w:pPr>
      <w:r w:rsidRPr="000B3C4F">
        <w:rPr>
          <w:rFonts w:hint="eastAsia"/>
        </w:rPr>
        <w:t>訴求ポイント</w:t>
      </w:r>
    </w:p>
    <w:p w14:paraId="00035C34" w14:textId="77777777" w:rsidR="000B3C4F" w:rsidRPr="000B3C4F" w:rsidRDefault="000B3C4F" w:rsidP="00277E9C">
      <w:pPr>
        <w:pStyle w:val="aff4"/>
      </w:pPr>
      <w:r w:rsidRPr="000B3C4F">
        <w:rPr>
          <w:rFonts w:hint="eastAsia"/>
        </w:rPr>
        <w:t>章を通した気づき・学び</w:t>
      </w:r>
    </w:p>
    <w:p w14:paraId="1BF4DBFC" w14:textId="77777777" w:rsidR="000B3C4F" w:rsidRPr="000B3C4F" w:rsidRDefault="000B3C4F" w:rsidP="000B3C4F">
      <w:pPr>
        <w:jc w:val="left"/>
      </w:pPr>
      <w:r w:rsidRPr="000B3C4F">
        <w:rPr>
          <w:rFonts w:hint="eastAsia"/>
        </w:rPr>
        <w:t>「デジタル社会推進標準ガイドライン群」は、政府情報システムの共通ルールを定めたものですが、システム導入の流れ自体は、一般企業であっても参考になります。ガイドラインを通してシステム導入の全体像を認識し、ガイドラインを実践する際は必要に応じてルールを取捨選択する必要があります。</w:t>
      </w:r>
    </w:p>
    <w:p w14:paraId="1BA802A8" w14:textId="77777777" w:rsidR="000B3C4F" w:rsidRPr="000B3C4F" w:rsidRDefault="000B3C4F" w:rsidP="000B3C4F">
      <w:pPr>
        <w:jc w:val="left"/>
      </w:pPr>
    </w:p>
    <w:tbl>
      <w:tblPr>
        <w:tblStyle w:val="aa"/>
        <w:tblW w:w="0" w:type="auto"/>
        <w:tblLook w:val="04A0" w:firstRow="1" w:lastRow="0" w:firstColumn="1" w:lastColumn="0" w:noHBand="0" w:noVBand="1"/>
      </w:tblPr>
      <w:tblGrid>
        <w:gridCol w:w="10456"/>
      </w:tblGrid>
      <w:tr w:rsidR="000B3C4F" w:rsidRPr="000B3C4F" w14:paraId="555F70A5"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15E99" w:themeFill="text2" w:themeFillTint="BF"/>
            <w:hideMark/>
          </w:tcPr>
          <w:p w14:paraId="177A9980" w14:textId="77777777" w:rsidR="000B3C4F" w:rsidRPr="000B3C4F" w:rsidRDefault="000B3C4F" w:rsidP="00277E9C">
            <w:pPr>
              <w:pStyle w:val="aff0"/>
            </w:pPr>
            <w:r w:rsidRPr="000B3C4F">
              <w:rPr>
                <w:rFonts w:hint="eastAsia"/>
              </w:rPr>
              <w:t>認識していただきたい実施概要</w:t>
            </w:r>
          </w:p>
        </w:tc>
      </w:tr>
      <w:tr w:rsidR="000B3C4F" w:rsidRPr="000B3C4F" w14:paraId="2128BB2D"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4971416C" w14:textId="1BF576BD" w:rsidR="000B3C4F" w:rsidRPr="000B3C4F" w:rsidRDefault="000B3C4F" w:rsidP="00892C01">
            <w:pPr>
              <w:pStyle w:val="afff6"/>
              <w:numPr>
                <w:ilvl w:val="0"/>
                <w:numId w:val="690"/>
              </w:numPr>
            </w:pPr>
            <w:r w:rsidRPr="000B3C4F">
              <w:rPr>
                <w:rFonts w:hint="eastAsia"/>
              </w:rPr>
              <w:t>「デジタル・ガバメント推進標準ガイドライン」を参考に、中小企業にも適用可能なシステム導入工程や実践時の留意点を理解すること</w:t>
            </w:r>
            <w:r w:rsidR="00661F16">
              <w:rPr>
                <w:rFonts w:hint="eastAsia"/>
              </w:rPr>
              <w:t>。</w:t>
            </w:r>
          </w:p>
          <w:p w14:paraId="18E7955E" w14:textId="32D8ECD4" w:rsidR="000B3C4F" w:rsidRPr="000B3C4F" w:rsidRDefault="000B3C4F" w:rsidP="00892C01">
            <w:pPr>
              <w:pStyle w:val="afff6"/>
              <w:numPr>
                <w:ilvl w:val="0"/>
                <w:numId w:val="690"/>
              </w:numPr>
            </w:pPr>
            <w:r w:rsidRPr="000B3C4F">
              <w:rPr>
                <w:rFonts w:hint="eastAsia"/>
              </w:rPr>
              <w:t>情報システムの構築と運用の各工程（プロジェクト管理、要件定義、設計・開発、運用など）でセキュリティ機能を実装すること</w:t>
            </w:r>
            <w:r w:rsidR="00661F16">
              <w:rPr>
                <w:rFonts w:hint="eastAsia"/>
              </w:rPr>
              <w:t>。</w:t>
            </w:r>
          </w:p>
          <w:p w14:paraId="0759F56B" w14:textId="47025563" w:rsidR="000B3C4F" w:rsidRPr="000B3C4F" w:rsidRDefault="000B3C4F" w:rsidP="00892C01">
            <w:pPr>
              <w:pStyle w:val="afff6"/>
              <w:numPr>
                <w:ilvl w:val="0"/>
                <w:numId w:val="690"/>
              </w:numPr>
            </w:pPr>
            <w:r w:rsidRPr="000B3C4F">
              <w:rPr>
                <w:rFonts w:hint="eastAsia"/>
              </w:rPr>
              <w:t>アジャイル開発の重要性を理解すること</w:t>
            </w:r>
            <w:r w:rsidR="00661F16">
              <w:rPr>
                <w:rFonts w:hint="eastAsia"/>
              </w:rPr>
              <w:t>。</w:t>
            </w:r>
          </w:p>
        </w:tc>
      </w:tr>
    </w:tbl>
    <w:p w14:paraId="32A174C1" w14:textId="77777777" w:rsidR="000B3C4F" w:rsidRPr="000B3C4F" w:rsidRDefault="000B3C4F" w:rsidP="000B3C4F">
      <w:pPr>
        <w:jc w:val="left"/>
      </w:pPr>
    </w:p>
    <w:tbl>
      <w:tblPr>
        <w:tblStyle w:val="aa"/>
        <w:tblW w:w="0" w:type="auto"/>
        <w:tblLook w:val="04A0" w:firstRow="1" w:lastRow="0" w:firstColumn="1" w:lastColumn="0" w:noHBand="0" w:noVBand="1"/>
      </w:tblPr>
      <w:tblGrid>
        <w:gridCol w:w="4106"/>
        <w:gridCol w:w="6350"/>
      </w:tblGrid>
      <w:tr w:rsidR="000B3C4F" w:rsidRPr="000B3C4F" w14:paraId="2C9C6076" w14:textId="77777777" w:rsidTr="000B3C4F">
        <w:tc>
          <w:tcPr>
            <w:tcW w:w="10456" w:type="dxa"/>
            <w:gridSpan w:val="2"/>
            <w:tcBorders>
              <w:top w:val="single" w:sz="4" w:space="0" w:color="auto"/>
              <w:left w:val="single" w:sz="4" w:space="0" w:color="auto"/>
              <w:bottom w:val="single" w:sz="4" w:space="0" w:color="auto"/>
              <w:right w:val="single" w:sz="4" w:space="0" w:color="auto"/>
            </w:tcBorders>
            <w:hideMark/>
          </w:tcPr>
          <w:p w14:paraId="7708EDEC" w14:textId="77777777" w:rsidR="000B3C4F" w:rsidRPr="000B3C4F" w:rsidRDefault="000B3C4F" w:rsidP="00601047">
            <w:pPr>
              <w:pStyle w:val="affe"/>
              <w:framePr w:wrap="around"/>
            </w:pPr>
            <w:r w:rsidRPr="000B3C4F">
              <w:rPr>
                <w:rFonts w:hint="eastAsia"/>
              </w:rPr>
              <w:t>詳細理解のため参考となる文献（参考文献）</w:t>
            </w:r>
          </w:p>
        </w:tc>
      </w:tr>
      <w:tr w:rsidR="000B3C4F" w:rsidRPr="000B3C4F" w14:paraId="4ACF7B59" w14:textId="77777777" w:rsidTr="000B3C4F">
        <w:tc>
          <w:tcPr>
            <w:tcW w:w="4106"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062D4DBC" w14:textId="77777777" w:rsidR="000B3C4F" w:rsidRPr="000B3C4F" w:rsidRDefault="000B3C4F" w:rsidP="00601047">
            <w:pPr>
              <w:pStyle w:val="affe"/>
              <w:framePr w:wrap="around"/>
            </w:pPr>
            <w:r w:rsidRPr="000B3C4F">
              <w:rPr>
                <w:rFonts w:hint="eastAsia"/>
              </w:rPr>
              <w:t>DS-100 デジタル・ガバメント推進標準ガイドライン</w:t>
            </w:r>
          </w:p>
        </w:tc>
        <w:tc>
          <w:tcPr>
            <w:tcW w:w="6350" w:type="dxa"/>
            <w:tcBorders>
              <w:top w:val="single" w:sz="4" w:space="0" w:color="auto"/>
              <w:left w:val="single" w:sz="4" w:space="0" w:color="auto"/>
              <w:bottom w:val="single" w:sz="4" w:space="0" w:color="auto"/>
              <w:right w:val="single" w:sz="4" w:space="0" w:color="auto"/>
            </w:tcBorders>
            <w:hideMark/>
          </w:tcPr>
          <w:p w14:paraId="130BE7FC" w14:textId="77777777" w:rsidR="000B3C4F" w:rsidRPr="000B3C4F" w:rsidRDefault="000B3C4F" w:rsidP="00601047">
            <w:pPr>
              <w:pStyle w:val="affe"/>
              <w:framePr w:wrap="around"/>
            </w:pPr>
            <w:r w:rsidRPr="000B3C4F">
              <w:rPr>
                <w:rFonts w:hint="eastAsia"/>
              </w:rPr>
              <w:t>https://www.digital.go.jp/assets/contents/node/basic_page/field_ref_resources/e2a06143-ed29-4f1d-9c31-0f06fca67afc/1fc6722a/20240605_resources_standard_guidelines_guideline_01.pdf</w:t>
            </w:r>
          </w:p>
        </w:tc>
      </w:tr>
      <w:tr w:rsidR="000B3C4F" w:rsidRPr="000B3C4F" w14:paraId="3E82BA41" w14:textId="77777777" w:rsidTr="000B3C4F">
        <w:tc>
          <w:tcPr>
            <w:tcW w:w="4106"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14BBE624" w14:textId="77777777" w:rsidR="000B3C4F" w:rsidRPr="000B3C4F" w:rsidRDefault="000B3C4F" w:rsidP="00601047">
            <w:pPr>
              <w:pStyle w:val="affe"/>
              <w:framePr w:wrap="around"/>
            </w:pPr>
            <w:r w:rsidRPr="000B3C4F">
              <w:rPr>
                <w:rFonts w:hint="eastAsia"/>
              </w:rPr>
              <w:t>DS-110 デジタル・ガバメント推進標準ガイドライン解説書</w:t>
            </w:r>
          </w:p>
        </w:tc>
        <w:tc>
          <w:tcPr>
            <w:tcW w:w="6350" w:type="dxa"/>
            <w:tcBorders>
              <w:top w:val="single" w:sz="4" w:space="0" w:color="auto"/>
              <w:left w:val="single" w:sz="4" w:space="0" w:color="auto"/>
              <w:bottom w:val="single" w:sz="4" w:space="0" w:color="auto"/>
              <w:right w:val="single" w:sz="4" w:space="0" w:color="auto"/>
            </w:tcBorders>
            <w:hideMark/>
          </w:tcPr>
          <w:p w14:paraId="0778C0A2" w14:textId="77777777" w:rsidR="000B3C4F" w:rsidRPr="000B3C4F" w:rsidRDefault="000B3C4F" w:rsidP="00601047">
            <w:pPr>
              <w:pStyle w:val="affe"/>
              <w:framePr w:wrap="around"/>
            </w:pPr>
            <w:r w:rsidRPr="000B3C4F">
              <w:rPr>
                <w:rFonts w:hint="eastAsia"/>
              </w:rPr>
              <w:t>https://www.digital.go.jp/assets/contents/node/basic_page/field_ref_resources/e2a06143-ed29-4f1d-9c31-0f06fca67afc/9462b2d8/20240605_resources_standard_guidelines_guideline_03.pdf</w:t>
            </w:r>
          </w:p>
        </w:tc>
      </w:tr>
      <w:tr w:rsidR="000B3C4F" w:rsidRPr="000B3C4F" w14:paraId="303C2F0A" w14:textId="77777777" w:rsidTr="000B3C4F">
        <w:tc>
          <w:tcPr>
            <w:tcW w:w="4106"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38301A51" w14:textId="77777777" w:rsidR="000B3C4F" w:rsidRPr="000B3C4F" w:rsidRDefault="000B3C4F" w:rsidP="00601047">
            <w:pPr>
              <w:pStyle w:val="affe"/>
              <w:framePr w:wrap="around"/>
            </w:pPr>
            <w:r w:rsidRPr="000B3C4F">
              <w:rPr>
                <w:rFonts w:hint="eastAsia"/>
              </w:rPr>
              <w:t>DS-120 デジタル・ガバメント推進標準ガイドライン実践ガイドブック</w:t>
            </w:r>
          </w:p>
        </w:tc>
        <w:tc>
          <w:tcPr>
            <w:tcW w:w="6350" w:type="dxa"/>
            <w:tcBorders>
              <w:top w:val="single" w:sz="4" w:space="0" w:color="auto"/>
              <w:left w:val="single" w:sz="4" w:space="0" w:color="auto"/>
              <w:bottom w:val="single" w:sz="4" w:space="0" w:color="auto"/>
              <w:right w:val="single" w:sz="4" w:space="0" w:color="auto"/>
            </w:tcBorders>
            <w:hideMark/>
          </w:tcPr>
          <w:p w14:paraId="286E72F0" w14:textId="77777777" w:rsidR="000B3C4F" w:rsidRPr="000B3C4F" w:rsidRDefault="000B3C4F" w:rsidP="00601047">
            <w:pPr>
              <w:pStyle w:val="affe"/>
              <w:framePr w:wrap="around"/>
            </w:pPr>
            <w:r w:rsidRPr="000B3C4F">
              <w:rPr>
                <w:rFonts w:hint="eastAsia"/>
              </w:rPr>
              <w:t>https://www.digital.go.jp/assets/contents/node/basic_page/field_ref_resources/e2a06143-ed29-4f1d-9c31-0f06fca67afc/d85eeb55/20240605_resources_standard_guidelines_guideline_05.pdf</w:t>
            </w:r>
          </w:p>
        </w:tc>
      </w:tr>
      <w:tr w:rsidR="000B3C4F" w:rsidRPr="000B3C4F" w14:paraId="408ABA4B" w14:textId="77777777" w:rsidTr="000B3C4F">
        <w:tc>
          <w:tcPr>
            <w:tcW w:w="4106"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0FE561E9" w14:textId="77777777" w:rsidR="000B3C4F" w:rsidRPr="000B3C4F" w:rsidRDefault="000B3C4F" w:rsidP="00601047">
            <w:pPr>
              <w:pStyle w:val="affe"/>
              <w:framePr w:wrap="around"/>
            </w:pPr>
            <w:r w:rsidRPr="000B3C4F">
              <w:rPr>
                <w:rFonts w:hint="eastAsia"/>
              </w:rPr>
              <w:t>アジャイル領域へのスキル変革の指針　アジャイル開発の進め方</w:t>
            </w:r>
          </w:p>
        </w:tc>
        <w:tc>
          <w:tcPr>
            <w:tcW w:w="6350" w:type="dxa"/>
            <w:tcBorders>
              <w:top w:val="single" w:sz="4" w:space="0" w:color="auto"/>
              <w:left w:val="single" w:sz="4" w:space="0" w:color="auto"/>
              <w:bottom w:val="single" w:sz="4" w:space="0" w:color="auto"/>
              <w:right w:val="single" w:sz="4" w:space="0" w:color="auto"/>
            </w:tcBorders>
            <w:hideMark/>
          </w:tcPr>
          <w:p w14:paraId="6DE9E1DD" w14:textId="77777777" w:rsidR="000B3C4F" w:rsidRPr="000B3C4F" w:rsidRDefault="000B3C4F" w:rsidP="00601047">
            <w:pPr>
              <w:pStyle w:val="affe"/>
              <w:framePr w:wrap="around"/>
            </w:pPr>
            <w:r w:rsidRPr="000B3C4F">
              <w:rPr>
                <w:rFonts w:hint="eastAsia"/>
              </w:rPr>
              <w:t>https://www.ipa.go.jp/jinzai/skill-standard/plus-it-ui/itssplus/ps6vr70000001i7c-att/000065606.pdf</w:t>
            </w:r>
          </w:p>
        </w:tc>
      </w:tr>
    </w:tbl>
    <w:p w14:paraId="2519B560" w14:textId="6B0B2F5D" w:rsidR="000B3C4F" w:rsidRPr="000B3C4F" w:rsidRDefault="000B3C4F" w:rsidP="007929BD">
      <w:pPr>
        <w:ind w:firstLineChars="0" w:firstLine="0"/>
        <w:jc w:val="left"/>
      </w:pPr>
    </w:p>
    <w:p w14:paraId="664FED74" w14:textId="77777777" w:rsidR="000B3C4F" w:rsidRPr="000B3C4F" w:rsidRDefault="000B3C4F" w:rsidP="002A6987">
      <w:pPr>
        <w:pStyle w:val="3"/>
      </w:pPr>
      <w:bookmarkStart w:id="2063" w:name="_Toc188349188"/>
      <w:r w:rsidRPr="000B3C4F">
        <w:rPr>
          <w:rFonts w:hint="eastAsia"/>
        </w:rPr>
        <w:t>第21章. 人的、組織的、技術的、物理的対策の実施手順に基づいた実施</w:t>
      </w:r>
      <w:bookmarkEnd w:id="2063"/>
    </w:p>
    <w:p w14:paraId="23556338" w14:textId="77777777" w:rsidR="000B3C4F" w:rsidRPr="000B3C4F" w:rsidRDefault="000B3C4F" w:rsidP="00277E9C">
      <w:pPr>
        <w:pStyle w:val="aff4"/>
      </w:pPr>
      <w:r w:rsidRPr="000B3C4F">
        <w:rPr>
          <w:rFonts w:hint="eastAsia"/>
        </w:rPr>
        <w:t>21-1. ECサイトの構築とセキュリティ機能の実装と運用</w:t>
      </w:r>
    </w:p>
    <w:p w14:paraId="1DCC1A49" w14:textId="77777777" w:rsidR="000B3C4F" w:rsidRPr="000B3C4F" w:rsidRDefault="000B3C4F" w:rsidP="000B3C4F">
      <w:pPr>
        <w:jc w:val="left"/>
        <w:rPr>
          <w:b/>
          <w:bCs/>
        </w:rPr>
      </w:pPr>
    </w:p>
    <w:tbl>
      <w:tblPr>
        <w:tblStyle w:val="aa"/>
        <w:tblW w:w="0" w:type="auto"/>
        <w:tblLook w:val="04A0" w:firstRow="1" w:lastRow="0" w:firstColumn="1" w:lastColumn="0" w:noHBand="0" w:noVBand="1"/>
      </w:tblPr>
      <w:tblGrid>
        <w:gridCol w:w="10456"/>
      </w:tblGrid>
      <w:tr w:rsidR="000B3C4F" w:rsidRPr="000B3C4F" w14:paraId="72C08306"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15E99"/>
            <w:hideMark/>
          </w:tcPr>
          <w:p w14:paraId="3A192C2D" w14:textId="77777777" w:rsidR="000B3C4F" w:rsidRPr="000B3C4F" w:rsidRDefault="000B3C4F" w:rsidP="00277E9C">
            <w:pPr>
              <w:pStyle w:val="aff0"/>
            </w:pPr>
            <w:r w:rsidRPr="000B3C4F">
              <w:rPr>
                <w:rFonts w:hint="eastAsia"/>
              </w:rPr>
              <w:t>章の目的</w:t>
            </w:r>
          </w:p>
        </w:tc>
      </w:tr>
      <w:tr w:rsidR="000B3C4F" w:rsidRPr="000B3C4F" w14:paraId="77439DAC" w14:textId="77777777" w:rsidTr="000B3C4F">
        <w:trPr>
          <w:trHeight w:val="1734"/>
        </w:trPr>
        <w:tc>
          <w:tcPr>
            <w:tcW w:w="10456" w:type="dxa"/>
            <w:tcBorders>
              <w:top w:val="single" w:sz="4" w:space="0" w:color="auto"/>
              <w:left w:val="single" w:sz="4" w:space="0" w:color="auto"/>
              <w:bottom w:val="single" w:sz="4" w:space="0" w:color="auto"/>
              <w:right w:val="single" w:sz="4" w:space="0" w:color="auto"/>
            </w:tcBorders>
            <w:hideMark/>
          </w:tcPr>
          <w:p w14:paraId="5E6F84B9" w14:textId="77777777" w:rsidR="000B3C4F" w:rsidRPr="000B3C4F" w:rsidRDefault="000B3C4F" w:rsidP="00277E9C">
            <w:pPr>
              <w:pStyle w:val="afff6"/>
            </w:pPr>
            <w:r w:rsidRPr="000B3C4F">
              <w:rPr>
                <w:rFonts w:hint="eastAsia"/>
              </w:rPr>
              <w:t>第21章では、「デジタル・ガバメント推進標準ガイドライン」に準拠した手順で情報システムを導入する流れと、セキュリティ対策の実装と運用ポイントを説明します。ECサイトを例にとり、企画から要件定義、調達、設計・開発、運用保守までの流れと、セキュリティ機能の実装方法を理解することを目的とします。</w:t>
            </w:r>
          </w:p>
        </w:tc>
      </w:tr>
      <w:tr w:rsidR="000B3C4F" w:rsidRPr="000B3C4F" w14:paraId="69925C46"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15E99"/>
            <w:hideMark/>
          </w:tcPr>
          <w:p w14:paraId="7804C1F9" w14:textId="77777777" w:rsidR="000B3C4F" w:rsidRPr="000B3C4F" w:rsidRDefault="000B3C4F" w:rsidP="00277E9C">
            <w:pPr>
              <w:pStyle w:val="aff0"/>
            </w:pPr>
            <w:r w:rsidRPr="000B3C4F">
              <w:rPr>
                <w:rFonts w:hint="eastAsia"/>
              </w:rPr>
              <w:t>主な達成目標</w:t>
            </w:r>
          </w:p>
        </w:tc>
      </w:tr>
      <w:tr w:rsidR="000B3C4F" w:rsidRPr="000B3C4F" w14:paraId="1E27F745" w14:textId="77777777" w:rsidTr="000B3C4F">
        <w:trPr>
          <w:trHeight w:val="1707"/>
        </w:trPr>
        <w:tc>
          <w:tcPr>
            <w:tcW w:w="10456" w:type="dxa"/>
            <w:tcBorders>
              <w:top w:val="single" w:sz="4" w:space="0" w:color="auto"/>
              <w:left w:val="single" w:sz="4" w:space="0" w:color="auto"/>
              <w:bottom w:val="single" w:sz="4" w:space="0" w:color="auto"/>
              <w:right w:val="single" w:sz="4" w:space="0" w:color="auto"/>
            </w:tcBorders>
            <w:hideMark/>
          </w:tcPr>
          <w:p w14:paraId="2EEADC25" w14:textId="77777777" w:rsidR="000B3C4F" w:rsidRPr="000B3C4F" w:rsidRDefault="000B3C4F" w:rsidP="00892C01">
            <w:pPr>
              <w:pStyle w:val="afff6"/>
              <w:numPr>
                <w:ilvl w:val="0"/>
                <w:numId w:val="542"/>
              </w:numPr>
            </w:pPr>
            <w:r w:rsidRPr="000B3C4F">
              <w:rPr>
                <w:rFonts w:hint="eastAsia"/>
              </w:rPr>
              <w:t>実施例から工程を理解することで、中小企業が主体的に関与するポイントを理解すること</w:t>
            </w:r>
          </w:p>
          <w:p w14:paraId="030C54CE" w14:textId="77777777" w:rsidR="000B3C4F" w:rsidRPr="000B3C4F" w:rsidRDefault="000B3C4F" w:rsidP="00892C01">
            <w:pPr>
              <w:pStyle w:val="afff6"/>
              <w:numPr>
                <w:ilvl w:val="0"/>
                <w:numId w:val="542"/>
              </w:numPr>
            </w:pPr>
            <w:r w:rsidRPr="000B3C4F">
              <w:rPr>
                <w:rFonts w:hint="eastAsia"/>
              </w:rPr>
              <w:t>情報システムを導入する工程で、作成すべきドキュメントを理解すること</w:t>
            </w:r>
          </w:p>
          <w:p w14:paraId="0B1E22C1" w14:textId="77777777" w:rsidR="000B3C4F" w:rsidRPr="000B3C4F" w:rsidRDefault="000B3C4F" w:rsidP="00892C01">
            <w:pPr>
              <w:pStyle w:val="afff6"/>
              <w:numPr>
                <w:ilvl w:val="0"/>
                <w:numId w:val="542"/>
              </w:numPr>
            </w:pPr>
            <w:r w:rsidRPr="000B3C4F">
              <w:rPr>
                <w:rFonts w:hint="eastAsia"/>
              </w:rPr>
              <w:t>情報システムを導入する工程の中で、セキュリティ機能を実装、運用するポイントを理解すること</w:t>
            </w:r>
          </w:p>
        </w:tc>
      </w:tr>
    </w:tbl>
    <w:p w14:paraId="7E45E287" w14:textId="77777777" w:rsidR="000B3C4F" w:rsidRPr="000B3C4F" w:rsidRDefault="000B3C4F" w:rsidP="000B3C4F">
      <w:pPr>
        <w:jc w:val="left"/>
      </w:pPr>
    </w:p>
    <w:tbl>
      <w:tblPr>
        <w:tblStyle w:val="aa"/>
        <w:tblW w:w="0" w:type="auto"/>
        <w:tblLook w:val="04A0" w:firstRow="1" w:lastRow="0" w:firstColumn="1" w:lastColumn="0" w:noHBand="0" w:noVBand="1"/>
      </w:tblPr>
      <w:tblGrid>
        <w:gridCol w:w="10456"/>
      </w:tblGrid>
      <w:tr w:rsidR="000B3C4F" w:rsidRPr="000B3C4F" w14:paraId="5F2DA0EE"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5A104925" w14:textId="77777777" w:rsidR="000B3C4F" w:rsidRPr="000B3C4F" w:rsidRDefault="000B3C4F" w:rsidP="00277E9C">
            <w:pPr>
              <w:pStyle w:val="afff8"/>
            </w:pPr>
            <w:r w:rsidRPr="000B3C4F">
              <w:rPr>
                <w:rFonts w:hint="eastAsia"/>
              </w:rPr>
              <w:t>主なキーワード</w:t>
            </w:r>
          </w:p>
          <w:bookmarkStart w:id="2064" w:name="■BCP27ー21"/>
          <w:p w14:paraId="3DD2E87C" w14:textId="43E81295" w:rsidR="000B3C4F" w:rsidRPr="000B3C4F" w:rsidRDefault="00BE45A3" w:rsidP="00277E9C">
            <w:pPr>
              <w:pStyle w:val="afff6"/>
            </w:pPr>
            <w:r>
              <w:fldChar w:fldCharType="begin"/>
            </w:r>
            <w:r>
              <w:rPr>
                <w:rFonts w:hint="eastAsia"/>
              </w:rPr>
              <w:instrText xml:space="preserve">HYPERLINK </w:instrText>
            </w:r>
            <w:r>
              <w:instrText xml:space="preserve"> \l "</w:instrText>
            </w:r>
            <w:r>
              <w:rPr>
                <w:rFonts w:hint="eastAsia"/>
              </w:rPr>
              <w:instrText>■</w:instrText>
            </w:r>
            <w:r>
              <w:instrText>BCP"</w:instrText>
            </w:r>
            <w:r>
              <w:fldChar w:fldCharType="separate"/>
            </w:r>
            <w:r w:rsidR="000B3C4F" w:rsidRPr="00BE45A3">
              <w:rPr>
                <w:rStyle w:val="a7"/>
                <w:rFonts w:hint="eastAsia"/>
              </w:rPr>
              <w:t>BCP</w:t>
            </w:r>
            <w:bookmarkEnd w:id="2064"/>
            <w:r>
              <w:fldChar w:fldCharType="end"/>
            </w:r>
            <w:r w:rsidR="000B3C4F" w:rsidRPr="000B3C4F">
              <w:rPr>
                <w:rFonts w:hint="eastAsia"/>
              </w:rPr>
              <w:t>（事業継続計画）、</w:t>
            </w:r>
            <w:bookmarkStart w:id="2065" w:name="■CSIRT（シーサート）27ー21"/>
            <w:r w:rsidR="003A0FE3">
              <w:fldChar w:fldCharType="begin"/>
            </w:r>
            <w:r w:rsidR="003A0FE3">
              <w:rPr>
                <w:rFonts w:hint="eastAsia"/>
              </w:rPr>
              <w:instrText xml:space="preserve">HYPERLINK </w:instrText>
            </w:r>
            <w:r w:rsidR="003A0FE3">
              <w:instrText xml:space="preserve"> \l "</w:instrText>
            </w:r>
            <w:r w:rsidR="003A0FE3">
              <w:rPr>
                <w:rFonts w:hint="eastAsia"/>
              </w:rPr>
              <w:instrText>■</w:instrText>
            </w:r>
            <w:r w:rsidR="003A0FE3">
              <w:instrText>CSIRT（シーサート）"</w:instrText>
            </w:r>
            <w:r w:rsidR="003A0FE3">
              <w:fldChar w:fldCharType="separate"/>
            </w:r>
            <w:r w:rsidR="000B3C4F" w:rsidRPr="003A0FE3">
              <w:rPr>
                <w:rStyle w:val="a7"/>
                <w:rFonts w:hint="eastAsia"/>
              </w:rPr>
              <w:t>CSIRT</w:t>
            </w:r>
            <w:bookmarkEnd w:id="2065"/>
            <w:r w:rsidR="003A0FE3">
              <w:fldChar w:fldCharType="end"/>
            </w:r>
            <w:r w:rsidR="000B3C4F" w:rsidRPr="000B3C4F">
              <w:rPr>
                <w:rFonts w:hint="eastAsia"/>
              </w:rPr>
              <w:t>（Computer Security Incident Response Team）、セキュリティ監査、セキュリティ管理</w:t>
            </w:r>
          </w:p>
        </w:tc>
      </w:tr>
    </w:tbl>
    <w:p w14:paraId="7483BA07" w14:textId="77777777" w:rsidR="000B3C4F" w:rsidRPr="000B3C4F" w:rsidRDefault="000B3C4F" w:rsidP="000B3C4F">
      <w:pPr>
        <w:jc w:val="left"/>
      </w:pPr>
    </w:p>
    <w:p w14:paraId="7C848A23" w14:textId="77777777" w:rsidR="000B3C4F" w:rsidRPr="000B3C4F" w:rsidRDefault="000B3C4F" w:rsidP="00277E9C">
      <w:pPr>
        <w:pStyle w:val="5"/>
      </w:pPr>
      <w:r w:rsidRPr="000B3C4F">
        <w:rPr>
          <w:rFonts w:hint="eastAsia"/>
        </w:rPr>
        <w:t>要旨</w:t>
      </w:r>
    </w:p>
    <w:p w14:paraId="03B45AA1" w14:textId="77777777" w:rsidR="000B3C4F" w:rsidRPr="000B3C4F" w:rsidRDefault="000B3C4F" w:rsidP="000B3C4F">
      <w:pPr>
        <w:jc w:val="left"/>
      </w:pPr>
    </w:p>
    <w:p w14:paraId="390573FB" w14:textId="77777777" w:rsidR="000B3C4F" w:rsidRPr="000B3C4F" w:rsidRDefault="000B3C4F" w:rsidP="00277E9C">
      <w:pPr>
        <w:pStyle w:val="61"/>
      </w:pPr>
      <w:r w:rsidRPr="000B3C4F">
        <w:rPr>
          <w:rFonts w:hint="eastAsia"/>
        </w:rPr>
        <w:t>21章の全体概要</w:t>
      </w:r>
    </w:p>
    <w:p w14:paraId="213F4571" w14:textId="77777777" w:rsidR="000B3C4F" w:rsidRPr="000B3C4F" w:rsidRDefault="000B3C4F" w:rsidP="000B3C4F">
      <w:pPr>
        <w:jc w:val="left"/>
      </w:pPr>
      <w:r w:rsidRPr="000B3C4F">
        <w:rPr>
          <w:rFonts w:hint="eastAsia"/>
        </w:rPr>
        <w:t>21章では、「デジタル・ガバメント推進標準ガイドライン」に準拠した手順で情報システムを導入する流れと、セキュリティ対策の実装と運用ポイントについて、ECサイトを例にとって説明しています。</w:t>
      </w:r>
    </w:p>
    <w:p w14:paraId="1357D10D" w14:textId="77777777" w:rsidR="000B3C4F" w:rsidRPr="000B3C4F" w:rsidRDefault="000B3C4F" w:rsidP="000B3C4F">
      <w:pPr>
        <w:jc w:val="left"/>
      </w:pPr>
    </w:p>
    <w:p w14:paraId="2AFBA0C3" w14:textId="77777777" w:rsidR="000B3C4F" w:rsidRPr="000B3C4F" w:rsidRDefault="000B3C4F" w:rsidP="00277E9C">
      <w:pPr>
        <w:pStyle w:val="7"/>
      </w:pPr>
      <w:r w:rsidRPr="000B3C4F">
        <w:rPr>
          <w:rFonts w:hint="eastAsia"/>
        </w:rPr>
        <w:t>21-1. ECサイトの構築とセキュリティ機能の実装と運用</w:t>
      </w:r>
    </w:p>
    <w:p w14:paraId="125325CB" w14:textId="77777777" w:rsidR="000B3C4F" w:rsidRPr="000B3C4F" w:rsidRDefault="000B3C4F" w:rsidP="000B3C4F">
      <w:pPr>
        <w:jc w:val="left"/>
      </w:pPr>
      <w:r w:rsidRPr="000B3C4F">
        <w:rPr>
          <w:rFonts w:hint="eastAsia"/>
        </w:rPr>
        <w:t>ECサイトを例にとり、「デジタル・ガバメント推進標準ガイドライン」に準拠した手順で、企画から要件定義、調達、設計・開発、運用保守までの流れと、セキュリティ機能の実装方法を解説しています。</w:t>
      </w:r>
    </w:p>
    <w:p w14:paraId="1ADDA521" w14:textId="08423AA3" w:rsidR="000B3C4F" w:rsidRPr="000B3C4F" w:rsidRDefault="000B3C4F" w:rsidP="000B3C4F">
      <w:pPr>
        <w:jc w:val="left"/>
      </w:pPr>
      <w:r w:rsidRPr="000B3C4F">
        <w:rPr>
          <w:rFonts w:hint="eastAsia"/>
        </w:rPr>
        <w:t>非機能要件のうちセキュリティに関する要件は、</w:t>
      </w:r>
      <w:bookmarkStart w:id="2066" w:name="■リスクアセスメント27ー21"/>
      <w:r w:rsidR="002E7BF5">
        <w:fldChar w:fldCharType="begin"/>
      </w:r>
      <w:r w:rsidR="002E7BF5">
        <w:rPr>
          <w:rFonts w:hint="eastAsia"/>
        </w:rPr>
        <w:instrText xml:space="preserve">HYPERLINK </w:instrText>
      </w:r>
      <w:r w:rsidR="002E7BF5">
        <w:instrText xml:space="preserve"> \l "</w:instrText>
      </w:r>
      <w:r w:rsidR="002E7BF5">
        <w:rPr>
          <w:rFonts w:hint="eastAsia"/>
        </w:rPr>
        <w:instrText>■リスクアセスメント</w:instrText>
      </w:r>
      <w:r w:rsidR="002E7BF5">
        <w:instrText>"</w:instrText>
      </w:r>
      <w:r w:rsidR="002E7BF5">
        <w:fldChar w:fldCharType="separate"/>
      </w:r>
      <w:r w:rsidRPr="002E7BF5">
        <w:rPr>
          <w:rStyle w:val="a7"/>
          <w:rFonts w:hint="eastAsia"/>
        </w:rPr>
        <w:t>リスクアセスメント</w:t>
      </w:r>
      <w:bookmarkEnd w:id="2066"/>
      <w:r w:rsidR="002E7BF5">
        <w:fldChar w:fldCharType="end"/>
      </w:r>
      <w:r w:rsidRPr="000B3C4F">
        <w:rPr>
          <w:rFonts w:hint="eastAsia"/>
        </w:rPr>
        <w:t>を実施して作成した適用宣言書をもとに決定します。</w:t>
      </w:r>
    </w:p>
    <w:p w14:paraId="4414A84C" w14:textId="77777777" w:rsidR="000B3C4F" w:rsidRPr="000B3C4F" w:rsidRDefault="000B3C4F" w:rsidP="000B3C4F">
      <w:pPr>
        <w:jc w:val="left"/>
      </w:pPr>
      <w:r w:rsidRPr="000B3C4F">
        <w:rPr>
          <w:rFonts w:hint="eastAsia"/>
        </w:rPr>
        <w:t>SaaSやパッケージソフトウェアを導入する際に非常に重要なプロセスであるFit&amp;Gap分析については、具体例を含めて解説しています。</w:t>
      </w:r>
    </w:p>
    <w:p w14:paraId="6789461F" w14:textId="77777777" w:rsidR="000B3C4F" w:rsidRPr="000B3C4F" w:rsidRDefault="000B3C4F" w:rsidP="000B3C4F">
      <w:pPr>
        <w:jc w:val="left"/>
      </w:pPr>
    </w:p>
    <w:p w14:paraId="1853FD4A" w14:textId="77777777" w:rsidR="000B3C4F" w:rsidRPr="000B3C4F" w:rsidRDefault="000B3C4F" w:rsidP="00277E9C">
      <w:pPr>
        <w:pStyle w:val="5"/>
      </w:pPr>
      <w:r w:rsidRPr="000B3C4F">
        <w:rPr>
          <w:rFonts w:hint="eastAsia"/>
        </w:rPr>
        <w:t>訴求ポイント</w:t>
      </w:r>
    </w:p>
    <w:p w14:paraId="6928B42E" w14:textId="77777777" w:rsidR="000B3C4F" w:rsidRPr="000B3C4F" w:rsidRDefault="000B3C4F" w:rsidP="00277E9C">
      <w:pPr>
        <w:pStyle w:val="aff4"/>
      </w:pPr>
      <w:r w:rsidRPr="000B3C4F">
        <w:rPr>
          <w:rFonts w:hint="eastAsia"/>
        </w:rPr>
        <w:t>章を通した気づき・学び</w:t>
      </w:r>
    </w:p>
    <w:p w14:paraId="599540AB" w14:textId="77777777" w:rsidR="000B3C4F" w:rsidRPr="000B3C4F" w:rsidRDefault="000B3C4F" w:rsidP="000B3C4F">
      <w:pPr>
        <w:jc w:val="left"/>
      </w:pPr>
      <w:r w:rsidRPr="000B3C4F">
        <w:rPr>
          <w:rFonts w:hint="eastAsia"/>
        </w:rPr>
        <w:t>「デジタル・ガバメント推進標準ガイドライン」は、中小企業でも活用できる重要なことが数多く記載されています。情報システムを導入する際は、本ガイドラインを参考にすることで、セキュリティ対策を考慮した、効果的な情報システムの導入が可能です。</w:t>
      </w:r>
    </w:p>
    <w:p w14:paraId="4DDED8E8" w14:textId="1F769449" w:rsidR="000B3C4F" w:rsidRPr="000B3C4F" w:rsidRDefault="000B3C4F" w:rsidP="000B3C4F">
      <w:pPr>
        <w:jc w:val="left"/>
      </w:pPr>
      <w:r w:rsidRPr="000B3C4F">
        <w:rPr>
          <w:rFonts w:hint="eastAsia"/>
        </w:rPr>
        <w:t>要件定義におけるセキュリティ要件は、組織で作成した適用宣言書をもとに決定することが重要です。</w:t>
      </w:r>
      <w:bookmarkStart w:id="2067" w:name="■情報資産27ー21"/>
      <w:r w:rsidR="00416E55">
        <w:fldChar w:fldCharType="begin"/>
      </w:r>
      <w:r w:rsidR="00416E55">
        <w:rPr>
          <w:rFonts w:hint="eastAsia"/>
        </w:rPr>
        <w:instrText xml:space="preserve">HYPERLINK </w:instrText>
      </w:r>
      <w:r w:rsidR="00416E55">
        <w:instrText xml:space="preserve"> \l "</w:instrText>
      </w:r>
      <w:r w:rsidR="00416E55">
        <w:rPr>
          <w:rFonts w:hint="eastAsia"/>
        </w:rPr>
        <w:instrText>■情報資産</w:instrText>
      </w:r>
      <w:r w:rsidR="00416E55">
        <w:instrText>"</w:instrText>
      </w:r>
      <w:r w:rsidR="00416E55">
        <w:fldChar w:fldCharType="separate"/>
      </w:r>
      <w:r w:rsidRPr="00416E55">
        <w:rPr>
          <w:rStyle w:val="a7"/>
          <w:rFonts w:hint="eastAsia"/>
        </w:rPr>
        <w:t>情報資産</w:t>
      </w:r>
      <w:bookmarkEnd w:id="2067"/>
      <w:r w:rsidR="00416E55">
        <w:fldChar w:fldCharType="end"/>
      </w:r>
      <w:r w:rsidRPr="000B3C4F">
        <w:rPr>
          <w:rFonts w:hint="eastAsia"/>
        </w:rPr>
        <w:t>におけるリスクを考慮して適切なセキュリティ要件を決めることで、情報システムのセキュリティ対策を強化することができます。</w:t>
      </w:r>
    </w:p>
    <w:p w14:paraId="79340EA0" w14:textId="77777777" w:rsidR="000B3C4F" w:rsidRPr="000B3C4F" w:rsidRDefault="000B3C4F" w:rsidP="000B3C4F">
      <w:pPr>
        <w:jc w:val="left"/>
      </w:pPr>
    </w:p>
    <w:tbl>
      <w:tblPr>
        <w:tblStyle w:val="aa"/>
        <w:tblW w:w="0" w:type="auto"/>
        <w:tblLook w:val="04A0" w:firstRow="1" w:lastRow="0" w:firstColumn="1" w:lastColumn="0" w:noHBand="0" w:noVBand="1"/>
      </w:tblPr>
      <w:tblGrid>
        <w:gridCol w:w="10456"/>
      </w:tblGrid>
      <w:tr w:rsidR="000B3C4F" w:rsidRPr="000B3C4F" w14:paraId="7CAE714B"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15E99" w:themeFill="text2" w:themeFillTint="BF"/>
            <w:hideMark/>
          </w:tcPr>
          <w:p w14:paraId="5D2201DD" w14:textId="77777777" w:rsidR="000B3C4F" w:rsidRPr="000B3C4F" w:rsidRDefault="000B3C4F" w:rsidP="00277E9C">
            <w:pPr>
              <w:pStyle w:val="aff0"/>
            </w:pPr>
            <w:r w:rsidRPr="000B3C4F">
              <w:rPr>
                <w:rFonts w:hint="eastAsia"/>
              </w:rPr>
              <w:t>認識していただきたい実施概要</w:t>
            </w:r>
          </w:p>
        </w:tc>
      </w:tr>
      <w:tr w:rsidR="000B3C4F" w:rsidRPr="000B3C4F" w14:paraId="79917134"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4B3D4DAC" w14:textId="2C426CC6" w:rsidR="000B3C4F" w:rsidRPr="000B3C4F" w:rsidRDefault="000B3C4F" w:rsidP="00892C01">
            <w:pPr>
              <w:pStyle w:val="afff6"/>
              <w:numPr>
                <w:ilvl w:val="0"/>
                <w:numId w:val="691"/>
              </w:numPr>
            </w:pPr>
            <w:r w:rsidRPr="000B3C4F">
              <w:rPr>
                <w:rFonts w:hint="eastAsia"/>
              </w:rPr>
              <w:t>情報システムを導入する際は、「デジタル・ガバメント推進標準ガイドライン」を参考に、セキュリティ機能を実装すること</w:t>
            </w:r>
            <w:r w:rsidR="00661F16">
              <w:rPr>
                <w:rFonts w:hint="eastAsia"/>
              </w:rPr>
              <w:t>。</w:t>
            </w:r>
          </w:p>
          <w:p w14:paraId="09D98A0B" w14:textId="0B53A958" w:rsidR="000B3C4F" w:rsidRPr="000B3C4F" w:rsidRDefault="000B3C4F" w:rsidP="00892C01">
            <w:pPr>
              <w:pStyle w:val="afff6"/>
              <w:numPr>
                <w:ilvl w:val="0"/>
                <w:numId w:val="691"/>
              </w:numPr>
            </w:pPr>
            <w:r w:rsidRPr="000B3C4F">
              <w:rPr>
                <w:rFonts w:hint="eastAsia"/>
              </w:rPr>
              <w:t>要件定義では、適用宣言書をもとに情報資産におけるリスクを考慮し、適切なセキュリティ要件を決めること</w:t>
            </w:r>
            <w:r w:rsidR="00661F16">
              <w:rPr>
                <w:rFonts w:hint="eastAsia"/>
              </w:rPr>
              <w:t>。</w:t>
            </w:r>
          </w:p>
        </w:tc>
      </w:tr>
    </w:tbl>
    <w:p w14:paraId="5BB0D458" w14:textId="77777777" w:rsidR="000B3C4F" w:rsidRPr="000B3C4F" w:rsidRDefault="000B3C4F" w:rsidP="000B3C4F">
      <w:pPr>
        <w:jc w:val="left"/>
      </w:pPr>
    </w:p>
    <w:tbl>
      <w:tblPr>
        <w:tblStyle w:val="aa"/>
        <w:tblW w:w="0" w:type="auto"/>
        <w:tblLook w:val="04A0" w:firstRow="1" w:lastRow="0" w:firstColumn="1" w:lastColumn="0" w:noHBand="0" w:noVBand="1"/>
      </w:tblPr>
      <w:tblGrid>
        <w:gridCol w:w="4248"/>
        <w:gridCol w:w="6208"/>
      </w:tblGrid>
      <w:tr w:rsidR="000B3C4F" w:rsidRPr="000B3C4F" w14:paraId="0B62210F" w14:textId="77777777" w:rsidTr="000B3C4F">
        <w:tc>
          <w:tcPr>
            <w:tcW w:w="10456" w:type="dxa"/>
            <w:gridSpan w:val="2"/>
            <w:tcBorders>
              <w:top w:val="single" w:sz="4" w:space="0" w:color="auto"/>
              <w:left w:val="single" w:sz="4" w:space="0" w:color="auto"/>
              <w:bottom w:val="single" w:sz="4" w:space="0" w:color="auto"/>
              <w:right w:val="single" w:sz="4" w:space="0" w:color="auto"/>
            </w:tcBorders>
            <w:hideMark/>
          </w:tcPr>
          <w:p w14:paraId="29CF28EF" w14:textId="77777777" w:rsidR="000B3C4F" w:rsidRPr="000B3C4F" w:rsidRDefault="000B3C4F" w:rsidP="00601047">
            <w:pPr>
              <w:pStyle w:val="affe"/>
              <w:framePr w:wrap="around"/>
            </w:pPr>
            <w:r w:rsidRPr="000B3C4F">
              <w:rPr>
                <w:rFonts w:hint="eastAsia"/>
              </w:rPr>
              <w:t>詳細理解のため参考となる文献（参考文献）</w:t>
            </w:r>
          </w:p>
        </w:tc>
      </w:tr>
      <w:tr w:rsidR="000B3C4F" w:rsidRPr="000B3C4F" w14:paraId="79BD6944" w14:textId="77777777" w:rsidTr="000B3C4F">
        <w:tc>
          <w:tcPr>
            <w:tcW w:w="4248"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4E9AF3D2" w14:textId="77777777" w:rsidR="000B3C4F" w:rsidRPr="000B3C4F" w:rsidRDefault="000B3C4F" w:rsidP="00601047">
            <w:pPr>
              <w:pStyle w:val="affe"/>
              <w:framePr w:wrap="around"/>
            </w:pPr>
            <w:r w:rsidRPr="000B3C4F">
              <w:rPr>
                <w:rFonts w:hint="eastAsia"/>
              </w:rPr>
              <w:t>DS-120 デジタル・ガバメント推進標準ガイドライン実践ガイドブック</w:t>
            </w:r>
          </w:p>
        </w:tc>
        <w:tc>
          <w:tcPr>
            <w:tcW w:w="6208" w:type="dxa"/>
            <w:tcBorders>
              <w:top w:val="single" w:sz="4" w:space="0" w:color="auto"/>
              <w:left w:val="single" w:sz="4" w:space="0" w:color="auto"/>
              <w:bottom w:val="single" w:sz="4" w:space="0" w:color="auto"/>
              <w:right w:val="single" w:sz="4" w:space="0" w:color="auto"/>
            </w:tcBorders>
            <w:hideMark/>
          </w:tcPr>
          <w:p w14:paraId="2988A20C" w14:textId="77777777" w:rsidR="000B3C4F" w:rsidRPr="000B3C4F" w:rsidRDefault="000B3C4F" w:rsidP="00601047">
            <w:pPr>
              <w:pStyle w:val="affe"/>
              <w:framePr w:wrap="around"/>
            </w:pPr>
            <w:r w:rsidRPr="000B3C4F">
              <w:rPr>
                <w:rFonts w:hint="eastAsia"/>
              </w:rPr>
              <w:t>https://www.digital.go.jp/assets/contents/node/basic_page/field_ref_resources/e2a06143-ed29-4f1d-9c31-0f06fca67afc/d85eeb55/20240605_resources_standard_guidelines_guideline_05.pdf</w:t>
            </w:r>
          </w:p>
        </w:tc>
      </w:tr>
      <w:tr w:rsidR="000B3C4F" w:rsidRPr="000B3C4F" w14:paraId="5FD9B69F" w14:textId="77777777" w:rsidTr="000B3C4F">
        <w:tc>
          <w:tcPr>
            <w:tcW w:w="4248"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727C5DC5" w14:textId="77777777" w:rsidR="000B3C4F" w:rsidRPr="000B3C4F" w:rsidRDefault="000B3C4F" w:rsidP="00601047">
            <w:pPr>
              <w:pStyle w:val="affe"/>
              <w:framePr w:wrap="around"/>
            </w:pPr>
            <w:r w:rsidRPr="000B3C4F">
              <w:rPr>
                <w:rFonts w:hint="eastAsia"/>
              </w:rPr>
              <w:t>ECサイト構築・運用セキュリティガイドライン</w:t>
            </w:r>
          </w:p>
        </w:tc>
        <w:tc>
          <w:tcPr>
            <w:tcW w:w="6208" w:type="dxa"/>
            <w:tcBorders>
              <w:top w:val="single" w:sz="4" w:space="0" w:color="auto"/>
              <w:left w:val="single" w:sz="4" w:space="0" w:color="auto"/>
              <w:bottom w:val="single" w:sz="4" w:space="0" w:color="auto"/>
              <w:right w:val="single" w:sz="4" w:space="0" w:color="auto"/>
            </w:tcBorders>
            <w:hideMark/>
          </w:tcPr>
          <w:p w14:paraId="28264960" w14:textId="77777777" w:rsidR="000B3C4F" w:rsidRPr="000B3C4F" w:rsidRDefault="000B3C4F" w:rsidP="00601047">
            <w:pPr>
              <w:pStyle w:val="affe"/>
              <w:framePr w:wrap="around"/>
            </w:pPr>
            <w:r w:rsidRPr="000B3C4F">
              <w:rPr>
                <w:rFonts w:hint="eastAsia"/>
              </w:rPr>
              <w:t>https://www.ipa.go.jp/security/guide/vuln/ps6vr7000000acvt-att/000109337.pdf</w:t>
            </w:r>
          </w:p>
        </w:tc>
      </w:tr>
    </w:tbl>
    <w:p w14:paraId="3E3FEE4B" w14:textId="2724FD1C" w:rsidR="000B3C4F" w:rsidRPr="000B3C4F" w:rsidRDefault="000B3C4F" w:rsidP="007929BD">
      <w:pPr>
        <w:ind w:firstLineChars="0" w:firstLine="0"/>
        <w:jc w:val="left"/>
      </w:pPr>
    </w:p>
    <w:p w14:paraId="35A588BD" w14:textId="77777777" w:rsidR="000B3C4F" w:rsidRPr="000B3C4F" w:rsidRDefault="000B3C4F" w:rsidP="002A6987">
      <w:pPr>
        <w:pStyle w:val="3"/>
      </w:pPr>
      <w:bookmarkStart w:id="2068" w:name="_Toc188349189"/>
      <w:r w:rsidRPr="000B3C4F">
        <w:rPr>
          <w:rFonts w:hint="eastAsia"/>
        </w:rPr>
        <w:t>第22章. サイバーセキュリティ対策を実践するための知識とスキル</w:t>
      </w:r>
      <w:bookmarkEnd w:id="2068"/>
    </w:p>
    <w:p w14:paraId="636F937D" w14:textId="77777777" w:rsidR="000B3C4F" w:rsidRPr="000B3C4F" w:rsidRDefault="000B3C4F" w:rsidP="00277E9C">
      <w:pPr>
        <w:pStyle w:val="aff4"/>
      </w:pPr>
      <w:r w:rsidRPr="000B3C4F">
        <w:rPr>
          <w:rFonts w:hint="eastAsia"/>
        </w:rPr>
        <w:t>22-1. デジタルスキル標準（DSS）</w:t>
      </w:r>
    </w:p>
    <w:p w14:paraId="4A7A0145" w14:textId="77777777" w:rsidR="000B3C4F" w:rsidRPr="000B3C4F" w:rsidRDefault="000B3C4F" w:rsidP="00277E9C">
      <w:pPr>
        <w:pStyle w:val="aff4"/>
      </w:pPr>
      <w:r w:rsidRPr="000B3C4F">
        <w:rPr>
          <w:rFonts w:hint="eastAsia"/>
        </w:rPr>
        <w:t>22-2. ITスキル標準（ITSS）</w:t>
      </w:r>
    </w:p>
    <w:p w14:paraId="458F8C42" w14:textId="77777777" w:rsidR="000B3C4F" w:rsidRPr="000B3C4F" w:rsidRDefault="000B3C4F" w:rsidP="00277E9C">
      <w:pPr>
        <w:pStyle w:val="aff4"/>
      </w:pPr>
      <w:r w:rsidRPr="000B3C4F">
        <w:rPr>
          <w:rFonts w:hint="eastAsia"/>
        </w:rPr>
        <w:t>22-3. ITSS＋（プラス）</w:t>
      </w:r>
    </w:p>
    <w:p w14:paraId="2F0491CD" w14:textId="77777777" w:rsidR="000B3C4F" w:rsidRPr="000B3C4F" w:rsidRDefault="000B3C4F" w:rsidP="00277E9C">
      <w:pPr>
        <w:pStyle w:val="aff4"/>
      </w:pPr>
      <w:r w:rsidRPr="000B3C4F">
        <w:rPr>
          <w:rFonts w:hint="eastAsia"/>
        </w:rPr>
        <w:t>22-4. i コンピテンシ ディクショナリ（iCD）</w:t>
      </w:r>
    </w:p>
    <w:p w14:paraId="5D5A266F" w14:textId="77777777" w:rsidR="000B3C4F" w:rsidRPr="000B3C4F" w:rsidRDefault="000B3C4F" w:rsidP="000B3C4F">
      <w:pPr>
        <w:jc w:val="left"/>
        <w:rPr>
          <w:b/>
          <w:bCs/>
        </w:rPr>
      </w:pPr>
    </w:p>
    <w:tbl>
      <w:tblPr>
        <w:tblStyle w:val="aa"/>
        <w:tblW w:w="0" w:type="auto"/>
        <w:tblLook w:val="04A0" w:firstRow="1" w:lastRow="0" w:firstColumn="1" w:lastColumn="0" w:noHBand="0" w:noVBand="1"/>
      </w:tblPr>
      <w:tblGrid>
        <w:gridCol w:w="10456"/>
      </w:tblGrid>
      <w:tr w:rsidR="000B3C4F" w:rsidRPr="000B3C4F" w14:paraId="0BCCFEFD"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15E99"/>
            <w:hideMark/>
          </w:tcPr>
          <w:p w14:paraId="66815CAB" w14:textId="77777777" w:rsidR="000B3C4F" w:rsidRPr="000B3C4F" w:rsidRDefault="000B3C4F" w:rsidP="00277E9C">
            <w:pPr>
              <w:pStyle w:val="aff0"/>
            </w:pPr>
            <w:r w:rsidRPr="000B3C4F">
              <w:rPr>
                <w:rFonts w:hint="eastAsia"/>
              </w:rPr>
              <w:t>章の目的</w:t>
            </w:r>
          </w:p>
        </w:tc>
      </w:tr>
      <w:tr w:rsidR="000B3C4F" w:rsidRPr="000B3C4F" w14:paraId="1FE3E082" w14:textId="77777777" w:rsidTr="000B3C4F">
        <w:trPr>
          <w:trHeight w:val="1734"/>
        </w:trPr>
        <w:tc>
          <w:tcPr>
            <w:tcW w:w="10456" w:type="dxa"/>
            <w:tcBorders>
              <w:top w:val="single" w:sz="4" w:space="0" w:color="auto"/>
              <w:left w:val="single" w:sz="4" w:space="0" w:color="auto"/>
              <w:bottom w:val="single" w:sz="4" w:space="0" w:color="auto"/>
              <w:right w:val="single" w:sz="4" w:space="0" w:color="auto"/>
            </w:tcBorders>
            <w:hideMark/>
          </w:tcPr>
          <w:p w14:paraId="525EF4D8" w14:textId="77777777" w:rsidR="000B3C4F" w:rsidRPr="000B3C4F" w:rsidRDefault="000B3C4F" w:rsidP="00277E9C">
            <w:pPr>
              <w:pStyle w:val="afff6"/>
            </w:pPr>
            <w:r w:rsidRPr="000B3C4F">
              <w:rPr>
                <w:rFonts w:hint="eastAsia"/>
              </w:rPr>
              <w:t>技術進歩に伴い次々と新しい脅威が生まれている中で、効果的で漏れのないセキュリティ対策を実践していくためには、IT全般のスキルや知識を持つ人材の育成と確保が重要です。第22章では、各種スキル標準のフレームワークをもとに、必要とされる新しいスキルや知識について、体系的に理解することを目的とします。</w:t>
            </w:r>
          </w:p>
        </w:tc>
      </w:tr>
      <w:tr w:rsidR="000B3C4F" w:rsidRPr="000B3C4F" w14:paraId="22BB03C8"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15E99"/>
            <w:hideMark/>
          </w:tcPr>
          <w:p w14:paraId="04288D22" w14:textId="77777777" w:rsidR="000B3C4F" w:rsidRPr="000B3C4F" w:rsidRDefault="000B3C4F" w:rsidP="00277E9C">
            <w:pPr>
              <w:pStyle w:val="aff0"/>
            </w:pPr>
            <w:r w:rsidRPr="000B3C4F">
              <w:rPr>
                <w:rFonts w:hint="eastAsia"/>
              </w:rPr>
              <w:t>主な達成目標</w:t>
            </w:r>
          </w:p>
        </w:tc>
      </w:tr>
      <w:tr w:rsidR="000B3C4F" w:rsidRPr="000B3C4F" w14:paraId="41ABA47B" w14:textId="77777777" w:rsidTr="000B3C4F">
        <w:trPr>
          <w:trHeight w:val="1707"/>
        </w:trPr>
        <w:tc>
          <w:tcPr>
            <w:tcW w:w="10456" w:type="dxa"/>
            <w:tcBorders>
              <w:top w:val="single" w:sz="4" w:space="0" w:color="auto"/>
              <w:left w:val="single" w:sz="4" w:space="0" w:color="auto"/>
              <w:bottom w:val="single" w:sz="4" w:space="0" w:color="auto"/>
              <w:right w:val="single" w:sz="4" w:space="0" w:color="auto"/>
            </w:tcBorders>
            <w:hideMark/>
          </w:tcPr>
          <w:p w14:paraId="7B8CCC7F" w14:textId="17144B29" w:rsidR="000B3C4F" w:rsidRPr="000B3C4F" w:rsidRDefault="000B3C4F" w:rsidP="00892C01">
            <w:pPr>
              <w:pStyle w:val="afff6"/>
              <w:numPr>
                <w:ilvl w:val="0"/>
                <w:numId w:val="543"/>
              </w:numPr>
            </w:pPr>
            <w:r w:rsidRPr="000B3C4F">
              <w:rPr>
                <w:rFonts w:hint="eastAsia"/>
              </w:rPr>
              <w:t>具体的な実施のために必要となる「役割やタスク」「スキルや知識」について、人材育成・人材確保のための各種スキル標準のフレームワークをもとに体系的に理解すること</w:t>
            </w:r>
          </w:p>
          <w:p w14:paraId="638E10DB" w14:textId="0E48F723" w:rsidR="000B3C4F" w:rsidRPr="000B3C4F" w:rsidRDefault="000B3C4F" w:rsidP="00892C01">
            <w:pPr>
              <w:pStyle w:val="afff6"/>
              <w:numPr>
                <w:ilvl w:val="0"/>
                <w:numId w:val="543"/>
              </w:numPr>
            </w:pPr>
            <w:r w:rsidRPr="000B3C4F">
              <w:rPr>
                <w:rFonts w:hint="eastAsia"/>
              </w:rPr>
              <w:t>各種スキル標準のフレームワークをもとに、サイバーセキュリティ対策を実践するために必要なスキルや知識について体系的に理解すること</w:t>
            </w:r>
          </w:p>
          <w:p w14:paraId="5C2990FA" w14:textId="09A5E472" w:rsidR="000B3C4F" w:rsidRPr="000B3C4F" w:rsidRDefault="000B3C4F" w:rsidP="00892C01">
            <w:pPr>
              <w:pStyle w:val="afff6"/>
              <w:numPr>
                <w:ilvl w:val="0"/>
                <w:numId w:val="543"/>
              </w:numPr>
            </w:pPr>
            <w:r w:rsidRPr="000B3C4F">
              <w:rPr>
                <w:rFonts w:hint="eastAsia"/>
              </w:rPr>
              <w:t>スキルや知識の認定制度と活用方法を理解すること</w:t>
            </w:r>
          </w:p>
        </w:tc>
      </w:tr>
    </w:tbl>
    <w:p w14:paraId="70D1DE78" w14:textId="77777777" w:rsidR="000B3C4F" w:rsidRPr="000B3C4F" w:rsidRDefault="000B3C4F" w:rsidP="000B3C4F">
      <w:pPr>
        <w:jc w:val="left"/>
        <w:rPr>
          <w:b/>
          <w:bCs/>
        </w:rPr>
      </w:pPr>
    </w:p>
    <w:tbl>
      <w:tblPr>
        <w:tblStyle w:val="aa"/>
        <w:tblW w:w="0" w:type="auto"/>
        <w:tblLook w:val="04A0" w:firstRow="1" w:lastRow="0" w:firstColumn="1" w:lastColumn="0" w:noHBand="0" w:noVBand="1"/>
      </w:tblPr>
      <w:tblGrid>
        <w:gridCol w:w="10456"/>
      </w:tblGrid>
      <w:tr w:rsidR="000B3C4F" w:rsidRPr="000B3C4F" w14:paraId="5EC15F7D"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3E508EFD" w14:textId="77777777" w:rsidR="000B3C4F" w:rsidRPr="000B3C4F" w:rsidRDefault="000B3C4F" w:rsidP="00277E9C">
            <w:pPr>
              <w:pStyle w:val="afff8"/>
            </w:pPr>
            <w:r w:rsidRPr="000B3C4F">
              <w:rPr>
                <w:rFonts w:hint="eastAsia"/>
              </w:rPr>
              <w:t>主なキーワード</w:t>
            </w:r>
          </w:p>
          <w:p w14:paraId="338A613E" w14:textId="77777777" w:rsidR="000B3C4F" w:rsidRPr="000B3C4F" w:rsidRDefault="000B3C4F" w:rsidP="00277E9C">
            <w:pPr>
              <w:pStyle w:val="afff6"/>
            </w:pPr>
            <w:r w:rsidRPr="000B3C4F">
              <w:rPr>
                <w:rFonts w:hint="eastAsia"/>
              </w:rPr>
              <w:t>デジタルスキル標準、DXリテラシー標準、ITスキル標準、ITSS+（プラス）、i コンピテンシ ディクショナリ</w:t>
            </w:r>
          </w:p>
        </w:tc>
      </w:tr>
    </w:tbl>
    <w:p w14:paraId="3B7921B1" w14:textId="77777777" w:rsidR="000B3C4F" w:rsidRPr="000B3C4F" w:rsidRDefault="000B3C4F" w:rsidP="000B3C4F">
      <w:pPr>
        <w:jc w:val="left"/>
      </w:pPr>
    </w:p>
    <w:p w14:paraId="310E50A1" w14:textId="77777777" w:rsidR="000B3C4F" w:rsidRPr="000B3C4F" w:rsidRDefault="000B3C4F" w:rsidP="00277E9C">
      <w:pPr>
        <w:pStyle w:val="5"/>
      </w:pPr>
      <w:r w:rsidRPr="000B3C4F">
        <w:rPr>
          <w:rFonts w:hint="eastAsia"/>
        </w:rPr>
        <w:t>要旨</w:t>
      </w:r>
    </w:p>
    <w:p w14:paraId="0D37F55A" w14:textId="77777777" w:rsidR="000B3C4F" w:rsidRPr="000B3C4F" w:rsidRDefault="000B3C4F" w:rsidP="000B3C4F">
      <w:pPr>
        <w:jc w:val="left"/>
      </w:pPr>
    </w:p>
    <w:p w14:paraId="36CC2E66" w14:textId="77777777" w:rsidR="000B3C4F" w:rsidRPr="000B3C4F" w:rsidRDefault="000B3C4F" w:rsidP="00277E9C">
      <w:pPr>
        <w:pStyle w:val="61"/>
      </w:pPr>
      <w:r w:rsidRPr="000B3C4F">
        <w:rPr>
          <w:rFonts w:hint="eastAsia"/>
        </w:rPr>
        <w:t>22章の全体概要</w:t>
      </w:r>
    </w:p>
    <w:p w14:paraId="521CDB71" w14:textId="60FEBEF1" w:rsidR="000B3C4F" w:rsidRPr="000B3C4F" w:rsidRDefault="000B3C4F" w:rsidP="000B3C4F">
      <w:pPr>
        <w:jc w:val="left"/>
      </w:pPr>
      <w:r w:rsidRPr="000B3C4F">
        <w:rPr>
          <w:rFonts w:hint="eastAsia"/>
        </w:rPr>
        <w:t>22章では、サイバーセキュリティ対策を実践するために必要な知識とスキルについて解説しています。必要な知識とスキルを体系的に理解するために有用な</w:t>
      </w:r>
      <w:bookmarkStart w:id="2069" w:name="■フレームワーク27ー22"/>
      <w:r w:rsidR="00297234">
        <w:fldChar w:fldCharType="begin"/>
      </w:r>
      <w:r w:rsidR="00297234">
        <w:rPr>
          <w:rFonts w:hint="eastAsia"/>
        </w:rPr>
        <w:instrText xml:space="preserve">HYPERLINK </w:instrText>
      </w:r>
      <w:r w:rsidR="00297234">
        <w:instrText xml:space="preserve"> \l "</w:instrText>
      </w:r>
      <w:r w:rsidR="00297234">
        <w:rPr>
          <w:rFonts w:hint="eastAsia"/>
        </w:rPr>
        <w:instrText>■フレームワーク</w:instrText>
      </w:r>
      <w:r w:rsidR="00297234">
        <w:instrText>"</w:instrText>
      </w:r>
      <w:r w:rsidR="00297234">
        <w:fldChar w:fldCharType="separate"/>
      </w:r>
      <w:r w:rsidRPr="00297234">
        <w:rPr>
          <w:rStyle w:val="a7"/>
          <w:rFonts w:hint="eastAsia"/>
        </w:rPr>
        <w:t>フレームワーク</w:t>
      </w:r>
      <w:bookmarkEnd w:id="2069"/>
      <w:r w:rsidR="00297234">
        <w:fldChar w:fldCharType="end"/>
      </w:r>
      <w:r w:rsidRPr="000B3C4F">
        <w:rPr>
          <w:rFonts w:hint="eastAsia"/>
        </w:rPr>
        <w:t>として、デジタルスキル標準（DSS）やITスキル標準（ITSS）、ITSS＋（プラス）、i コンピテンシ ディクショナリなどについて解説しています。</w:t>
      </w:r>
    </w:p>
    <w:p w14:paraId="381B5678" w14:textId="77777777" w:rsidR="000B3C4F" w:rsidRPr="000B3C4F" w:rsidRDefault="000B3C4F" w:rsidP="000B3C4F">
      <w:pPr>
        <w:jc w:val="left"/>
      </w:pPr>
    </w:p>
    <w:p w14:paraId="0BD0F9F6" w14:textId="77777777" w:rsidR="000B3C4F" w:rsidRPr="000B3C4F" w:rsidRDefault="000B3C4F" w:rsidP="00277E9C">
      <w:pPr>
        <w:pStyle w:val="7"/>
      </w:pPr>
      <w:r w:rsidRPr="000B3C4F">
        <w:rPr>
          <w:rFonts w:hint="eastAsia"/>
        </w:rPr>
        <w:t>22-1. デジタルスキル標準（DSS）</w:t>
      </w:r>
    </w:p>
    <w:p w14:paraId="6B1206F7" w14:textId="77777777" w:rsidR="000B3C4F" w:rsidRPr="000B3C4F" w:rsidRDefault="000B3C4F" w:rsidP="000B3C4F">
      <w:pPr>
        <w:jc w:val="left"/>
      </w:pPr>
      <w:r w:rsidRPr="000B3C4F">
        <w:rPr>
          <w:rFonts w:hint="eastAsia"/>
        </w:rPr>
        <w:t>デジタルスキル標準は「DXリテラシー標準」と「DX推進スキル標準」の2つの標準で構成されます。</w:t>
      </w:r>
    </w:p>
    <w:p w14:paraId="2DA21F34" w14:textId="77777777" w:rsidR="000B3C4F" w:rsidRPr="000B3C4F" w:rsidRDefault="000B3C4F" w:rsidP="000B3C4F">
      <w:pPr>
        <w:jc w:val="left"/>
      </w:pPr>
      <w:r w:rsidRPr="000B3C4F">
        <w:rPr>
          <w:rFonts w:hint="eastAsia"/>
        </w:rPr>
        <w:t>「DXリテラシー標準」は、すべてのビジネスパーソンが身につけるべきDXに関する基礎的な知識、スキル、マインドセットの学習指針です。企業は、従業員に対して、DXに関するリテラシーを身につけさせるための指針として活用できます。</w:t>
      </w:r>
    </w:p>
    <w:p w14:paraId="3F93CFE7" w14:textId="77777777" w:rsidR="000B3C4F" w:rsidRPr="000B3C4F" w:rsidRDefault="000B3C4F" w:rsidP="000B3C4F">
      <w:pPr>
        <w:jc w:val="left"/>
      </w:pPr>
      <w:r w:rsidRPr="000B3C4F">
        <w:rPr>
          <w:rFonts w:hint="eastAsia"/>
        </w:rPr>
        <w:t>「DX推進スキル標準」は、DXを推進する人材の役割（ロール）および必要なスキルを定義しています。</w:t>
      </w:r>
    </w:p>
    <w:p w14:paraId="249BABBC" w14:textId="77777777" w:rsidR="000B3C4F" w:rsidRPr="000B3C4F" w:rsidRDefault="000B3C4F" w:rsidP="000B3C4F">
      <w:pPr>
        <w:jc w:val="left"/>
      </w:pPr>
    </w:p>
    <w:p w14:paraId="03180479" w14:textId="77777777" w:rsidR="000B3C4F" w:rsidRPr="000B3C4F" w:rsidRDefault="000B3C4F" w:rsidP="00277E9C">
      <w:pPr>
        <w:pStyle w:val="7"/>
      </w:pPr>
      <w:r w:rsidRPr="000B3C4F">
        <w:rPr>
          <w:rFonts w:hint="eastAsia"/>
        </w:rPr>
        <w:t>22-2. ITスキル標準（ITSS）</w:t>
      </w:r>
    </w:p>
    <w:p w14:paraId="4B7039C6" w14:textId="77777777" w:rsidR="000B3C4F" w:rsidRPr="000B3C4F" w:rsidRDefault="000B3C4F" w:rsidP="000B3C4F">
      <w:pPr>
        <w:jc w:val="left"/>
      </w:pPr>
      <w:r w:rsidRPr="000B3C4F">
        <w:rPr>
          <w:rFonts w:hint="eastAsia"/>
        </w:rPr>
        <w:t>ITスキル標準（ITSS）は、IT分野で必要とされるスキルや知識を体系化し、評価するための指標です。経済産業省が2002年に策定し、現在はIPAが管理しています。ITSSは、IT人材の育成に寄与することを目的としており、企業が共通して使用できるスキル指標を提供することで、キャリアパスの明確化やスキルの標準化に役立っています。</w:t>
      </w:r>
    </w:p>
    <w:p w14:paraId="2B653407" w14:textId="77777777" w:rsidR="000B3C4F" w:rsidRPr="000B3C4F" w:rsidRDefault="000B3C4F" w:rsidP="000B3C4F">
      <w:pPr>
        <w:jc w:val="left"/>
        <w:rPr>
          <w:b/>
          <w:bCs/>
        </w:rPr>
      </w:pPr>
    </w:p>
    <w:p w14:paraId="6489CBE1" w14:textId="77777777" w:rsidR="000B3C4F" w:rsidRPr="000B3C4F" w:rsidRDefault="000B3C4F" w:rsidP="00277E9C">
      <w:pPr>
        <w:pStyle w:val="7"/>
      </w:pPr>
      <w:r w:rsidRPr="000B3C4F">
        <w:rPr>
          <w:rFonts w:hint="eastAsia"/>
        </w:rPr>
        <w:t>22-3. ITSS＋（プラス）</w:t>
      </w:r>
    </w:p>
    <w:p w14:paraId="155F60B1" w14:textId="5CF2CA2C" w:rsidR="000B3C4F" w:rsidRPr="000B3C4F" w:rsidRDefault="000B3C4F" w:rsidP="000B3C4F">
      <w:pPr>
        <w:jc w:val="left"/>
      </w:pPr>
      <w:r w:rsidRPr="000B3C4F">
        <w:rPr>
          <w:rFonts w:hint="eastAsia"/>
        </w:rPr>
        <w:t>ITSS+は、従来のITスキル標準（ITSS）を拡張し、第4次産業革命に向けて求められる新たな領域の新しいスキルをカバーするために策定されました。対象となっている領域は、「</w:t>
      </w:r>
      <w:bookmarkStart w:id="2070" w:name="■データサイエンス27ー22"/>
      <w:r w:rsidR="0078778E">
        <w:fldChar w:fldCharType="begin"/>
      </w:r>
      <w:r w:rsidR="0078778E">
        <w:rPr>
          <w:rFonts w:hint="eastAsia"/>
        </w:rPr>
        <w:instrText xml:space="preserve">HYPERLINK </w:instrText>
      </w:r>
      <w:r w:rsidR="0078778E">
        <w:instrText xml:space="preserve"> \l "</w:instrText>
      </w:r>
      <w:r w:rsidR="0078778E">
        <w:rPr>
          <w:rFonts w:hint="eastAsia"/>
        </w:rPr>
        <w:instrText>■データサイエンス</w:instrText>
      </w:r>
      <w:r w:rsidR="0078778E">
        <w:instrText>"</w:instrText>
      </w:r>
      <w:r w:rsidR="0078778E">
        <w:fldChar w:fldCharType="separate"/>
      </w:r>
      <w:r w:rsidRPr="0078778E">
        <w:rPr>
          <w:rStyle w:val="a7"/>
          <w:rFonts w:hint="eastAsia"/>
        </w:rPr>
        <w:t>データサイエンス</w:t>
      </w:r>
      <w:bookmarkEnd w:id="2070"/>
      <w:r w:rsidR="0078778E">
        <w:fldChar w:fldCharType="end"/>
      </w:r>
      <w:r w:rsidRPr="000B3C4F">
        <w:rPr>
          <w:rFonts w:hint="eastAsia"/>
        </w:rPr>
        <w:t>領域」「アジャイル領域」「</w:t>
      </w:r>
      <w:bookmarkStart w:id="2071" w:name="■IoT（アイ・オー・ティー）27ー22"/>
      <w:r w:rsidR="0027798A">
        <w:fldChar w:fldCharType="begin"/>
      </w:r>
      <w:r w:rsidR="0027798A">
        <w:rPr>
          <w:rFonts w:hint="eastAsia"/>
        </w:rPr>
        <w:instrText xml:space="preserve">HYPERLINK </w:instrText>
      </w:r>
      <w:r w:rsidR="0027798A">
        <w:instrText xml:space="preserve"> \l "</w:instrText>
      </w:r>
      <w:r w:rsidR="0027798A">
        <w:rPr>
          <w:rFonts w:hint="eastAsia"/>
        </w:rPr>
        <w:instrText>■</w:instrText>
      </w:r>
      <w:r w:rsidR="0027798A">
        <w:instrText>IoT（アイ・オー・ティー）"</w:instrText>
      </w:r>
      <w:r w:rsidR="0027798A">
        <w:fldChar w:fldCharType="separate"/>
      </w:r>
      <w:r w:rsidRPr="0027798A">
        <w:rPr>
          <w:rStyle w:val="a7"/>
          <w:rFonts w:hint="eastAsia"/>
        </w:rPr>
        <w:t>IoT</w:t>
      </w:r>
      <w:bookmarkEnd w:id="2071"/>
      <w:r w:rsidR="0027798A">
        <w:fldChar w:fldCharType="end"/>
      </w:r>
      <w:r w:rsidRPr="000B3C4F">
        <w:rPr>
          <w:rFonts w:hint="eastAsia"/>
        </w:rPr>
        <w:t>ソリューション領域」「セキュリティ領域」の4つの領域です。</w:t>
      </w:r>
    </w:p>
    <w:p w14:paraId="070D13A3" w14:textId="77777777" w:rsidR="000B3C4F" w:rsidRPr="000B3C4F" w:rsidRDefault="000B3C4F" w:rsidP="000B3C4F">
      <w:pPr>
        <w:jc w:val="left"/>
      </w:pPr>
    </w:p>
    <w:p w14:paraId="1BB70392" w14:textId="77777777" w:rsidR="000B3C4F" w:rsidRPr="000B3C4F" w:rsidRDefault="000B3C4F" w:rsidP="00277E9C">
      <w:pPr>
        <w:pStyle w:val="7"/>
      </w:pPr>
      <w:r w:rsidRPr="000B3C4F">
        <w:rPr>
          <w:rFonts w:hint="eastAsia"/>
        </w:rPr>
        <w:t>22-4. i コンピテンシ ディクショナリ（iCD）</w:t>
      </w:r>
    </w:p>
    <w:p w14:paraId="5710CA16" w14:textId="77777777" w:rsidR="000B3C4F" w:rsidRPr="000B3C4F" w:rsidRDefault="000B3C4F" w:rsidP="000B3C4F">
      <w:pPr>
        <w:jc w:val="left"/>
      </w:pPr>
      <w:r w:rsidRPr="000B3C4F">
        <w:rPr>
          <w:rFonts w:hint="eastAsia"/>
        </w:rPr>
        <w:t>i コンピテンシ ディクショナリ（iCD）は、組織においてITを利活用するビジネスに求められる業務（タスク）と、それを支えるIT人材の能力や素養（スキル）を「タスクディクショナリ」、「スキルディクショナリ」として体系化したものです。</w:t>
      </w:r>
    </w:p>
    <w:p w14:paraId="3A2583DC" w14:textId="77777777" w:rsidR="000B3C4F" w:rsidRPr="000B3C4F" w:rsidRDefault="000B3C4F" w:rsidP="000B3C4F">
      <w:pPr>
        <w:jc w:val="left"/>
      </w:pPr>
      <w:r w:rsidRPr="000B3C4F">
        <w:rPr>
          <w:rFonts w:hint="eastAsia"/>
        </w:rPr>
        <w:t>※i コンピテンシ ディクショナリ（iCD）において、重要なことは考え方です。タスクやスキルについては、デジタルスキル標準を参照することが大切です。</w:t>
      </w:r>
    </w:p>
    <w:p w14:paraId="4C406EE8" w14:textId="77777777" w:rsidR="000B3C4F" w:rsidRPr="000B3C4F" w:rsidRDefault="000B3C4F" w:rsidP="000B3C4F">
      <w:pPr>
        <w:jc w:val="left"/>
      </w:pPr>
    </w:p>
    <w:p w14:paraId="5EEB87E8" w14:textId="77777777" w:rsidR="000B3C4F" w:rsidRPr="000B3C4F" w:rsidRDefault="000B3C4F" w:rsidP="00277E9C">
      <w:pPr>
        <w:pStyle w:val="5"/>
      </w:pPr>
      <w:r w:rsidRPr="000B3C4F">
        <w:rPr>
          <w:rFonts w:hint="eastAsia"/>
        </w:rPr>
        <w:t>訴求ポイント</w:t>
      </w:r>
    </w:p>
    <w:p w14:paraId="0CC9B004" w14:textId="77777777" w:rsidR="000B3C4F" w:rsidRPr="000B3C4F" w:rsidRDefault="000B3C4F" w:rsidP="00277E9C">
      <w:pPr>
        <w:pStyle w:val="aff4"/>
      </w:pPr>
      <w:r w:rsidRPr="000B3C4F">
        <w:rPr>
          <w:rFonts w:hint="eastAsia"/>
        </w:rPr>
        <w:t>章を通した気づき・学び</w:t>
      </w:r>
    </w:p>
    <w:p w14:paraId="30725009" w14:textId="77777777" w:rsidR="000B3C4F" w:rsidRPr="000B3C4F" w:rsidRDefault="000B3C4F" w:rsidP="000B3C4F">
      <w:pPr>
        <w:jc w:val="left"/>
      </w:pPr>
      <w:r w:rsidRPr="000B3C4F">
        <w:rPr>
          <w:rFonts w:hint="eastAsia"/>
        </w:rPr>
        <w:t>効果的なセキュリティ対策を実践するためには、IT全般のスキルや知識を持つ人材の育成と確保が必要です。そのためには、各種スキル標準のフレームワークを活用することが有効です。</w:t>
      </w:r>
    </w:p>
    <w:p w14:paraId="2C754728" w14:textId="77777777" w:rsidR="000B3C4F" w:rsidRDefault="000B3C4F" w:rsidP="000B3C4F">
      <w:pPr>
        <w:jc w:val="left"/>
      </w:pPr>
    </w:p>
    <w:p w14:paraId="3E9E5A70" w14:textId="77777777" w:rsidR="00277E9C" w:rsidRPr="000B3C4F" w:rsidRDefault="00277E9C" w:rsidP="000B3C4F">
      <w:pPr>
        <w:jc w:val="left"/>
      </w:pPr>
    </w:p>
    <w:tbl>
      <w:tblPr>
        <w:tblStyle w:val="aa"/>
        <w:tblW w:w="0" w:type="auto"/>
        <w:tblLook w:val="04A0" w:firstRow="1" w:lastRow="0" w:firstColumn="1" w:lastColumn="0" w:noHBand="0" w:noVBand="1"/>
      </w:tblPr>
      <w:tblGrid>
        <w:gridCol w:w="10456"/>
      </w:tblGrid>
      <w:tr w:rsidR="000B3C4F" w:rsidRPr="000B3C4F" w14:paraId="31303FF5"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15E99" w:themeFill="text2" w:themeFillTint="BF"/>
            <w:hideMark/>
          </w:tcPr>
          <w:p w14:paraId="2A3793DD" w14:textId="77777777" w:rsidR="000B3C4F" w:rsidRPr="000B3C4F" w:rsidRDefault="000B3C4F" w:rsidP="00277E9C">
            <w:pPr>
              <w:pStyle w:val="aff0"/>
            </w:pPr>
            <w:r w:rsidRPr="000B3C4F">
              <w:rPr>
                <w:rFonts w:hint="eastAsia"/>
              </w:rPr>
              <w:t>認識していただきたい実施概要</w:t>
            </w:r>
          </w:p>
        </w:tc>
      </w:tr>
      <w:tr w:rsidR="000B3C4F" w:rsidRPr="000B3C4F" w14:paraId="21CDC2E0"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23125619" w14:textId="60878C54" w:rsidR="000B3C4F" w:rsidRPr="000B3C4F" w:rsidRDefault="000B3C4F" w:rsidP="00892C01">
            <w:pPr>
              <w:pStyle w:val="afff6"/>
              <w:numPr>
                <w:ilvl w:val="0"/>
                <w:numId w:val="692"/>
              </w:numPr>
            </w:pPr>
            <w:r w:rsidRPr="000B3C4F">
              <w:rPr>
                <w:rFonts w:hint="eastAsia"/>
              </w:rPr>
              <w:t>デジタルスキル標準やITスキル標準など各種フレームワークをもとに、サイバーセキュリティ対策を実践するために必要なスキルや知識について体系的に理解すること</w:t>
            </w:r>
            <w:r w:rsidR="00661F16">
              <w:rPr>
                <w:rFonts w:hint="eastAsia"/>
              </w:rPr>
              <w:t>。</w:t>
            </w:r>
          </w:p>
          <w:p w14:paraId="117DCA7C" w14:textId="4B1F5DAA" w:rsidR="000B3C4F" w:rsidRPr="000B3C4F" w:rsidRDefault="000B3C4F" w:rsidP="00892C01">
            <w:pPr>
              <w:pStyle w:val="afff6"/>
              <w:numPr>
                <w:ilvl w:val="0"/>
                <w:numId w:val="692"/>
              </w:numPr>
            </w:pPr>
            <w:r w:rsidRPr="000B3C4F">
              <w:rPr>
                <w:rFonts w:hint="eastAsia"/>
              </w:rPr>
              <w:t>各種スキル標準のフレームワークを活用し、効果的なセキュリティ対策を実践するために必要なIT全般の知識やスキルを持つ人材を育成・確保すること</w:t>
            </w:r>
            <w:r w:rsidR="00661F16">
              <w:rPr>
                <w:rFonts w:hint="eastAsia"/>
              </w:rPr>
              <w:t>。</w:t>
            </w:r>
          </w:p>
        </w:tc>
      </w:tr>
    </w:tbl>
    <w:p w14:paraId="6DB9DE51" w14:textId="77777777" w:rsidR="000B3C4F" w:rsidRPr="000B3C4F" w:rsidRDefault="000B3C4F" w:rsidP="000B3C4F">
      <w:pPr>
        <w:jc w:val="left"/>
      </w:pPr>
    </w:p>
    <w:tbl>
      <w:tblPr>
        <w:tblStyle w:val="aa"/>
        <w:tblW w:w="0" w:type="auto"/>
        <w:tblLook w:val="04A0" w:firstRow="1" w:lastRow="0" w:firstColumn="1" w:lastColumn="0" w:noHBand="0" w:noVBand="1"/>
      </w:tblPr>
      <w:tblGrid>
        <w:gridCol w:w="3823"/>
        <w:gridCol w:w="6633"/>
      </w:tblGrid>
      <w:tr w:rsidR="000B3C4F" w:rsidRPr="000B3C4F" w14:paraId="30BE1244" w14:textId="77777777" w:rsidTr="000B3C4F">
        <w:tc>
          <w:tcPr>
            <w:tcW w:w="10456" w:type="dxa"/>
            <w:gridSpan w:val="2"/>
            <w:tcBorders>
              <w:top w:val="single" w:sz="4" w:space="0" w:color="auto"/>
              <w:left w:val="single" w:sz="4" w:space="0" w:color="auto"/>
              <w:bottom w:val="single" w:sz="4" w:space="0" w:color="auto"/>
              <w:right w:val="single" w:sz="4" w:space="0" w:color="auto"/>
            </w:tcBorders>
            <w:hideMark/>
          </w:tcPr>
          <w:p w14:paraId="0E92CC8E" w14:textId="77777777" w:rsidR="000B3C4F" w:rsidRPr="000B3C4F" w:rsidRDefault="000B3C4F" w:rsidP="00601047">
            <w:pPr>
              <w:pStyle w:val="affe"/>
              <w:framePr w:wrap="around"/>
            </w:pPr>
            <w:r w:rsidRPr="000B3C4F">
              <w:rPr>
                <w:rFonts w:hint="eastAsia"/>
              </w:rPr>
              <w:t>詳細理解のため参考となる文献（参考文献）</w:t>
            </w:r>
          </w:p>
        </w:tc>
      </w:tr>
      <w:tr w:rsidR="000B3C4F" w:rsidRPr="000B3C4F" w14:paraId="3B0421F0" w14:textId="77777777" w:rsidTr="000B3C4F">
        <w:tc>
          <w:tcPr>
            <w:tcW w:w="3823"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06CF9AC4" w14:textId="77777777" w:rsidR="000B3C4F" w:rsidRPr="000B3C4F" w:rsidRDefault="000B3C4F" w:rsidP="00601047">
            <w:pPr>
              <w:pStyle w:val="affe"/>
              <w:framePr w:wrap="around"/>
            </w:pPr>
            <w:r w:rsidRPr="000B3C4F">
              <w:rPr>
                <w:rFonts w:hint="eastAsia"/>
              </w:rPr>
              <w:t>デジタルスキル標準ver.1.2</w:t>
            </w:r>
          </w:p>
        </w:tc>
        <w:tc>
          <w:tcPr>
            <w:tcW w:w="6633" w:type="dxa"/>
            <w:tcBorders>
              <w:top w:val="single" w:sz="4" w:space="0" w:color="auto"/>
              <w:left w:val="single" w:sz="4" w:space="0" w:color="auto"/>
              <w:bottom w:val="single" w:sz="4" w:space="0" w:color="auto"/>
              <w:right w:val="single" w:sz="4" w:space="0" w:color="auto"/>
            </w:tcBorders>
            <w:hideMark/>
          </w:tcPr>
          <w:p w14:paraId="6570FF6F" w14:textId="77777777" w:rsidR="000B3C4F" w:rsidRPr="000B3C4F" w:rsidRDefault="000B3C4F" w:rsidP="00601047">
            <w:pPr>
              <w:pStyle w:val="affe"/>
              <w:framePr w:wrap="around"/>
            </w:pPr>
            <w:r w:rsidRPr="000B3C4F">
              <w:rPr>
                <w:rFonts w:hint="eastAsia"/>
              </w:rPr>
              <w:t>https://www.ipa.go.jp/jinzai/skill-standard/dss/ps6vr700000083ki-att/000106872.pdf</w:t>
            </w:r>
          </w:p>
        </w:tc>
      </w:tr>
      <w:tr w:rsidR="000B3C4F" w:rsidRPr="000B3C4F" w14:paraId="57403EEC" w14:textId="77777777" w:rsidTr="000B3C4F">
        <w:tc>
          <w:tcPr>
            <w:tcW w:w="3823"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2896BB25" w14:textId="77777777" w:rsidR="000B3C4F" w:rsidRPr="000B3C4F" w:rsidRDefault="000B3C4F" w:rsidP="00601047">
            <w:pPr>
              <w:pStyle w:val="affe"/>
              <w:framePr w:wrap="around"/>
            </w:pPr>
            <w:r w:rsidRPr="000B3C4F">
              <w:rPr>
                <w:rFonts w:hint="eastAsia"/>
              </w:rPr>
              <w:t>ITスキル標準V3 2011 １部：概要編</w:t>
            </w:r>
          </w:p>
        </w:tc>
        <w:tc>
          <w:tcPr>
            <w:tcW w:w="6633" w:type="dxa"/>
            <w:tcBorders>
              <w:top w:val="single" w:sz="4" w:space="0" w:color="auto"/>
              <w:left w:val="single" w:sz="4" w:space="0" w:color="auto"/>
              <w:bottom w:val="single" w:sz="4" w:space="0" w:color="auto"/>
              <w:right w:val="single" w:sz="4" w:space="0" w:color="auto"/>
            </w:tcBorders>
            <w:hideMark/>
          </w:tcPr>
          <w:p w14:paraId="399654CE" w14:textId="77777777" w:rsidR="000B3C4F" w:rsidRPr="000B3C4F" w:rsidRDefault="000B3C4F" w:rsidP="00601047">
            <w:pPr>
              <w:pStyle w:val="affe"/>
              <w:framePr w:wrap="around"/>
            </w:pPr>
            <w:r w:rsidRPr="000B3C4F">
              <w:rPr>
                <w:rFonts w:hint="eastAsia"/>
              </w:rPr>
              <w:t>https://www.ipa.go.jp/jinzai/skill-standard/plus-it-ui/itss/ps6vr70000004x60-att/000024840.pdf</w:t>
            </w:r>
          </w:p>
        </w:tc>
      </w:tr>
      <w:tr w:rsidR="000B3C4F" w:rsidRPr="000B3C4F" w14:paraId="3B5DF910" w14:textId="77777777" w:rsidTr="000B3C4F">
        <w:tc>
          <w:tcPr>
            <w:tcW w:w="3823"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56BAC6A3" w14:textId="77777777" w:rsidR="000B3C4F" w:rsidRPr="000B3C4F" w:rsidRDefault="000B3C4F" w:rsidP="00601047">
            <w:pPr>
              <w:pStyle w:val="affe"/>
              <w:framePr w:wrap="around"/>
            </w:pPr>
            <w:r w:rsidRPr="000B3C4F">
              <w:rPr>
                <w:rFonts w:hint="eastAsia"/>
              </w:rPr>
              <w:t>ITSS+（プラス）概要</w:t>
            </w:r>
          </w:p>
        </w:tc>
        <w:tc>
          <w:tcPr>
            <w:tcW w:w="6633" w:type="dxa"/>
            <w:tcBorders>
              <w:top w:val="single" w:sz="4" w:space="0" w:color="auto"/>
              <w:left w:val="single" w:sz="4" w:space="0" w:color="auto"/>
              <w:bottom w:val="single" w:sz="4" w:space="0" w:color="auto"/>
              <w:right w:val="single" w:sz="4" w:space="0" w:color="auto"/>
            </w:tcBorders>
            <w:hideMark/>
          </w:tcPr>
          <w:p w14:paraId="5663526D" w14:textId="77777777" w:rsidR="000B3C4F" w:rsidRPr="000B3C4F" w:rsidRDefault="000B3C4F" w:rsidP="00601047">
            <w:pPr>
              <w:pStyle w:val="affe"/>
              <w:framePr w:wrap="around"/>
            </w:pPr>
            <w:r w:rsidRPr="000B3C4F">
              <w:rPr>
                <w:rFonts w:hint="eastAsia"/>
              </w:rPr>
              <w:t>https://www.ipa.go.jp/jinzai/skill-standard/plus-it-ui/itssplus/about.html</w:t>
            </w:r>
          </w:p>
        </w:tc>
      </w:tr>
      <w:tr w:rsidR="000B3C4F" w:rsidRPr="000B3C4F" w14:paraId="30B509C6" w14:textId="77777777" w:rsidTr="000B3C4F">
        <w:tc>
          <w:tcPr>
            <w:tcW w:w="3823"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1F28B002" w14:textId="77777777" w:rsidR="000B3C4F" w:rsidRPr="000B3C4F" w:rsidRDefault="000B3C4F" w:rsidP="00601047">
            <w:pPr>
              <w:pStyle w:val="affe"/>
              <w:framePr w:wrap="around"/>
            </w:pPr>
            <w:r w:rsidRPr="000B3C4F">
              <w:rPr>
                <w:rFonts w:hint="eastAsia"/>
              </w:rPr>
              <w:t>i コンピテンシディクショナリ解説書</w:t>
            </w:r>
          </w:p>
        </w:tc>
        <w:tc>
          <w:tcPr>
            <w:tcW w:w="6633" w:type="dxa"/>
            <w:tcBorders>
              <w:top w:val="single" w:sz="4" w:space="0" w:color="auto"/>
              <w:left w:val="single" w:sz="4" w:space="0" w:color="auto"/>
              <w:bottom w:val="single" w:sz="4" w:space="0" w:color="auto"/>
              <w:right w:val="single" w:sz="4" w:space="0" w:color="auto"/>
            </w:tcBorders>
            <w:hideMark/>
          </w:tcPr>
          <w:p w14:paraId="76F5045B" w14:textId="77777777" w:rsidR="000B3C4F" w:rsidRPr="000B3C4F" w:rsidRDefault="000B3C4F" w:rsidP="00601047">
            <w:pPr>
              <w:pStyle w:val="affe"/>
              <w:framePr w:wrap="around"/>
            </w:pPr>
            <w:r w:rsidRPr="000B3C4F">
              <w:rPr>
                <w:rFonts w:hint="eastAsia"/>
              </w:rPr>
              <w:t>https://www.icda.or.jp/wp-content/uploads/2021/03/iCD_guidebook-1.pdf</w:t>
            </w:r>
          </w:p>
        </w:tc>
      </w:tr>
    </w:tbl>
    <w:p w14:paraId="2C44CE5E" w14:textId="23A3403C" w:rsidR="000B3C4F" w:rsidRPr="000B3C4F" w:rsidRDefault="000B3C4F" w:rsidP="000D6F2B">
      <w:pPr>
        <w:ind w:firstLineChars="0" w:firstLine="0"/>
        <w:jc w:val="left"/>
      </w:pPr>
    </w:p>
    <w:p w14:paraId="66ADB307" w14:textId="77777777" w:rsidR="000B3C4F" w:rsidRPr="000B3C4F" w:rsidRDefault="000B3C4F" w:rsidP="002A6987">
      <w:pPr>
        <w:pStyle w:val="3"/>
      </w:pPr>
      <w:bookmarkStart w:id="2072" w:name="_Toc188349190"/>
      <w:r w:rsidRPr="000B3C4F">
        <w:rPr>
          <w:rFonts w:hint="eastAsia"/>
        </w:rPr>
        <w:t>第23章. 人材の知識とスキルの認定制度</w:t>
      </w:r>
      <w:bookmarkEnd w:id="2072"/>
    </w:p>
    <w:p w14:paraId="30BA0D4D" w14:textId="77777777" w:rsidR="000B3C4F" w:rsidRPr="000B3C4F" w:rsidRDefault="000B3C4F" w:rsidP="000B737D">
      <w:pPr>
        <w:pStyle w:val="aff4"/>
      </w:pPr>
      <w:r w:rsidRPr="000B3C4F">
        <w:rPr>
          <w:rFonts w:hint="eastAsia"/>
        </w:rPr>
        <w:t>23-1. Di-Lite</w:t>
      </w:r>
    </w:p>
    <w:p w14:paraId="6C9D232E" w14:textId="77777777" w:rsidR="000B3C4F" w:rsidRPr="000B3C4F" w:rsidRDefault="000B3C4F" w:rsidP="000B737D">
      <w:pPr>
        <w:pStyle w:val="aff4"/>
      </w:pPr>
      <w:r w:rsidRPr="000B3C4F">
        <w:rPr>
          <w:rFonts w:hint="eastAsia"/>
        </w:rPr>
        <w:t>23-2. 情報処理技術者試験</w:t>
      </w:r>
    </w:p>
    <w:p w14:paraId="635B7E3D" w14:textId="77777777" w:rsidR="000B3C4F" w:rsidRPr="000B3C4F" w:rsidRDefault="000B3C4F" w:rsidP="000B737D">
      <w:pPr>
        <w:pStyle w:val="aff4"/>
      </w:pPr>
      <w:r w:rsidRPr="000B3C4F">
        <w:rPr>
          <w:rFonts w:hint="eastAsia"/>
        </w:rPr>
        <w:t>23-3. 国際セキュリティ資格</w:t>
      </w:r>
    </w:p>
    <w:p w14:paraId="4806E4F8" w14:textId="77777777" w:rsidR="000B3C4F" w:rsidRPr="000B3C4F" w:rsidRDefault="000B3C4F" w:rsidP="000B3C4F">
      <w:pPr>
        <w:jc w:val="left"/>
      </w:pPr>
    </w:p>
    <w:tbl>
      <w:tblPr>
        <w:tblStyle w:val="aa"/>
        <w:tblW w:w="0" w:type="auto"/>
        <w:tblLook w:val="04A0" w:firstRow="1" w:lastRow="0" w:firstColumn="1" w:lastColumn="0" w:noHBand="0" w:noVBand="1"/>
      </w:tblPr>
      <w:tblGrid>
        <w:gridCol w:w="10456"/>
      </w:tblGrid>
      <w:tr w:rsidR="000B3C4F" w:rsidRPr="000B3C4F" w14:paraId="26DE70C4"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15E99"/>
            <w:hideMark/>
          </w:tcPr>
          <w:p w14:paraId="4B8ACCC5" w14:textId="77777777" w:rsidR="000B3C4F" w:rsidRPr="000B3C4F" w:rsidRDefault="000B3C4F" w:rsidP="000B737D">
            <w:pPr>
              <w:pStyle w:val="aff0"/>
            </w:pPr>
            <w:r w:rsidRPr="000B3C4F">
              <w:rPr>
                <w:rFonts w:hint="eastAsia"/>
              </w:rPr>
              <w:t>章の目的</w:t>
            </w:r>
          </w:p>
        </w:tc>
      </w:tr>
      <w:tr w:rsidR="000B3C4F" w:rsidRPr="000B3C4F" w14:paraId="0B287D0F" w14:textId="77777777" w:rsidTr="000B3C4F">
        <w:trPr>
          <w:trHeight w:val="1448"/>
        </w:trPr>
        <w:tc>
          <w:tcPr>
            <w:tcW w:w="10456" w:type="dxa"/>
            <w:tcBorders>
              <w:top w:val="single" w:sz="4" w:space="0" w:color="auto"/>
              <w:left w:val="single" w:sz="4" w:space="0" w:color="auto"/>
              <w:bottom w:val="single" w:sz="4" w:space="0" w:color="auto"/>
              <w:right w:val="single" w:sz="4" w:space="0" w:color="auto"/>
            </w:tcBorders>
            <w:hideMark/>
          </w:tcPr>
          <w:p w14:paraId="3E98E8D1" w14:textId="77777777" w:rsidR="000B3C4F" w:rsidRPr="000B3C4F" w:rsidRDefault="000B3C4F" w:rsidP="000B737D">
            <w:pPr>
              <w:pStyle w:val="afff6"/>
            </w:pPr>
            <w:r w:rsidRPr="000B3C4F">
              <w:rPr>
                <w:rFonts w:hint="eastAsia"/>
              </w:rPr>
              <w:t>第23章では、ITおよびデジタル人材のスキル、知識の認定制度と活用方法を理解することを目的とします。認定制度は、従業員一人一人にITや情報セキュリティの知識を身につけてもらうための有効な手段となります。</w:t>
            </w:r>
          </w:p>
        </w:tc>
      </w:tr>
      <w:tr w:rsidR="000B3C4F" w:rsidRPr="000B3C4F" w14:paraId="13667036"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15E99"/>
            <w:hideMark/>
          </w:tcPr>
          <w:p w14:paraId="2B5267D7" w14:textId="77777777" w:rsidR="000B3C4F" w:rsidRPr="000B3C4F" w:rsidRDefault="000B3C4F" w:rsidP="000B737D">
            <w:pPr>
              <w:pStyle w:val="aff0"/>
            </w:pPr>
            <w:r w:rsidRPr="000B3C4F">
              <w:rPr>
                <w:rFonts w:hint="eastAsia"/>
              </w:rPr>
              <w:t>主な達成目標</w:t>
            </w:r>
          </w:p>
        </w:tc>
      </w:tr>
      <w:tr w:rsidR="000B3C4F" w:rsidRPr="000B3C4F" w14:paraId="7356FF77" w14:textId="77777777" w:rsidTr="000B3C4F">
        <w:trPr>
          <w:trHeight w:val="699"/>
        </w:trPr>
        <w:tc>
          <w:tcPr>
            <w:tcW w:w="10456" w:type="dxa"/>
            <w:tcBorders>
              <w:top w:val="single" w:sz="4" w:space="0" w:color="auto"/>
              <w:left w:val="single" w:sz="4" w:space="0" w:color="auto"/>
              <w:bottom w:val="single" w:sz="4" w:space="0" w:color="auto"/>
              <w:right w:val="single" w:sz="4" w:space="0" w:color="auto"/>
            </w:tcBorders>
            <w:hideMark/>
          </w:tcPr>
          <w:p w14:paraId="5BEB7792" w14:textId="2822DF46" w:rsidR="000B3C4F" w:rsidRPr="000B3C4F" w:rsidRDefault="000B3C4F" w:rsidP="00892C01">
            <w:pPr>
              <w:pStyle w:val="afff6"/>
              <w:numPr>
                <w:ilvl w:val="0"/>
                <w:numId w:val="544"/>
              </w:numPr>
            </w:pPr>
            <w:r w:rsidRPr="000B3C4F">
              <w:rPr>
                <w:rFonts w:hint="eastAsia"/>
              </w:rPr>
              <w:t>スキルや知識の認定制度と活用方法を理解すること</w:t>
            </w:r>
          </w:p>
        </w:tc>
      </w:tr>
    </w:tbl>
    <w:p w14:paraId="6B9379DB" w14:textId="77777777" w:rsidR="000B3C4F" w:rsidRPr="000B3C4F" w:rsidRDefault="000B3C4F" w:rsidP="000B3C4F">
      <w:pPr>
        <w:jc w:val="left"/>
      </w:pPr>
    </w:p>
    <w:tbl>
      <w:tblPr>
        <w:tblStyle w:val="aa"/>
        <w:tblW w:w="0" w:type="auto"/>
        <w:tblLook w:val="04A0" w:firstRow="1" w:lastRow="0" w:firstColumn="1" w:lastColumn="0" w:noHBand="0" w:noVBand="1"/>
      </w:tblPr>
      <w:tblGrid>
        <w:gridCol w:w="10456"/>
      </w:tblGrid>
      <w:tr w:rsidR="000B3C4F" w:rsidRPr="000B3C4F" w14:paraId="38DBF546"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13B6A9B1" w14:textId="77777777" w:rsidR="000B3C4F" w:rsidRPr="000B3C4F" w:rsidRDefault="000B3C4F" w:rsidP="000B737D">
            <w:pPr>
              <w:pStyle w:val="afff8"/>
            </w:pPr>
            <w:r w:rsidRPr="000B3C4F">
              <w:rPr>
                <w:rFonts w:hint="eastAsia"/>
              </w:rPr>
              <w:t>主なキーワード</w:t>
            </w:r>
          </w:p>
          <w:p w14:paraId="6198AAC3" w14:textId="77777777" w:rsidR="000B3C4F" w:rsidRPr="000B3C4F" w:rsidRDefault="000B3C4F" w:rsidP="000B737D">
            <w:pPr>
              <w:pStyle w:val="afff6"/>
            </w:pPr>
            <w:r w:rsidRPr="000B3C4F">
              <w:rPr>
                <w:rFonts w:hint="eastAsia"/>
              </w:rPr>
              <w:t>Di-Lite、情報処理技術者試験、国際セキュリティ資格</w:t>
            </w:r>
          </w:p>
        </w:tc>
      </w:tr>
    </w:tbl>
    <w:p w14:paraId="695D50A0" w14:textId="77777777" w:rsidR="000B3C4F" w:rsidRPr="000B3C4F" w:rsidRDefault="000B3C4F" w:rsidP="000B3C4F">
      <w:pPr>
        <w:jc w:val="left"/>
      </w:pPr>
    </w:p>
    <w:p w14:paraId="3BEAEDEE" w14:textId="77777777" w:rsidR="000B3C4F" w:rsidRPr="000B3C4F" w:rsidRDefault="000B3C4F" w:rsidP="000B737D">
      <w:pPr>
        <w:pStyle w:val="5"/>
      </w:pPr>
      <w:r w:rsidRPr="000B3C4F">
        <w:rPr>
          <w:rFonts w:hint="eastAsia"/>
        </w:rPr>
        <w:t>要旨</w:t>
      </w:r>
    </w:p>
    <w:p w14:paraId="3EB69B34" w14:textId="77777777" w:rsidR="000B3C4F" w:rsidRPr="000B3C4F" w:rsidRDefault="000B3C4F" w:rsidP="000B3C4F">
      <w:pPr>
        <w:jc w:val="left"/>
      </w:pPr>
    </w:p>
    <w:p w14:paraId="7E6CE843" w14:textId="77777777" w:rsidR="000B3C4F" w:rsidRPr="000B3C4F" w:rsidRDefault="000B3C4F" w:rsidP="000B737D">
      <w:pPr>
        <w:pStyle w:val="61"/>
      </w:pPr>
      <w:r w:rsidRPr="000B3C4F">
        <w:rPr>
          <w:rFonts w:hint="eastAsia"/>
        </w:rPr>
        <w:t>23章の全体概要</w:t>
      </w:r>
    </w:p>
    <w:p w14:paraId="33175265" w14:textId="77777777" w:rsidR="000B3C4F" w:rsidRPr="000B3C4F" w:rsidRDefault="000B3C4F" w:rsidP="000B3C4F">
      <w:pPr>
        <w:jc w:val="left"/>
      </w:pPr>
      <w:r w:rsidRPr="000B3C4F">
        <w:rPr>
          <w:rFonts w:hint="eastAsia"/>
        </w:rPr>
        <w:t>23章では、ITおよびデジタル人材の知識とスキルを認定する制度の意義と活用方法について解説しています。デジタルリテラシー協議会が提供する「Di-Lite」、情報処理技術者試験や国際セキュリティ資格について解説しています。認定制度は、従業員にITや情報セキュリティの知識を身につけてもらうための有効な手段となります。</w:t>
      </w:r>
    </w:p>
    <w:p w14:paraId="20C0B081" w14:textId="77777777" w:rsidR="000B3C4F" w:rsidRPr="000B3C4F" w:rsidRDefault="000B3C4F" w:rsidP="000B3C4F">
      <w:pPr>
        <w:jc w:val="left"/>
      </w:pPr>
    </w:p>
    <w:p w14:paraId="1B40071A" w14:textId="77777777" w:rsidR="000B3C4F" w:rsidRPr="000B3C4F" w:rsidRDefault="000B3C4F" w:rsidP="000B737D">
      <w:pPr>
        <w:pStyle w:val="7"/>
      </w:pPr>
      <w:r w:rsidRPr="000B3C4F">
        <w:rPr>
          <w:rFonts w:hint="eastAsia"/>
        </w:rPr>
        <w:t>23-1. Di-Lite</w:t>
      </w:r>
    </w:p>
    <w:p w14:paraId="025D39CE" w14:textId="77777777" w:rsidR="000B3C4F" w:rsidRPr="000B3C4F" w:rsidRDefault="000B3C4F" w:rsidP="000B3C4F">
      <w:pPr>
        <w:jc w:val="left"/>
      </w:pPr>
      <w:r w:rsidRPr="000B3C4F">
        <w:rPr>
          <w:rFonts w:hint="eastAsia"/>
        </w:rPr>
        <w:t>「Di-Lite」とは、デジタルリテラシー協議会が定義する、すべてのビジネスパーソンが持つべきデジタル時代の共通リテラシーのことです。具体的には、以下の3つの領域に関するスキルや知識を指します。</w:t>
      </w:r>
    </w:p>
    <w:p w14:paraId="4D7F40A4" w14:textId="6C86D306" w:rsidR="000B3C4F" w:rsidRPr="000B3C4F" w:rsidRDefault="000D6F2B" w:rsidP="000B3C4F">
      <w:pPr>
        <w:jc w:val="left"/>
      </w:pPr>
      <w:r>
        <w:rPr>
          <w:rFonts w:hint="eastAsia"/>
        </w:rPr>
        <w:t>1.</w:t>
      </w:r>
      <w:r w:rsidR="000B3C4F" w:rsidRPr="000B3C4F">
        <w:rPr>
          <w:rFonts w:hint="eastAsia"/>
        </w:rPr>
        <w:t>IT・ソフトウェア領域：基本的なITスキルやソフトウェアの使用方法</w:t>
      </w:r>
    </w:p>
    <w:p w14:paraId="25DFC540" w14:textId="2FA00DB8" w:rsidR="000B3C4F" w:rsidRPr="000B3C4F" w:rsidRDefault="000D6F2B" w:rsidP="000B3C4F">
      <w:pPr>
        <w:jc w:val="left"/>
      </w:pPr>
      <w:r>
        <w:rPr>
          <w:rFonts w:hint="eastAsia"/>
        </w:rPr>
        <w:t>2.</w:t>
      </w:r>
      <w:r w:rsidR="000B3C4F" w:rsidRPr="000B3C4F">
        <w:rPr>
          <w:rFonts w:hint="eastAsia"/>
        </w:rPr>
        <w:t>数理・</w:t>
      </w:r>
      <w:bookmarkStart w:id="2073" w:name="■データサイエンス27ー23"/>
      <w:r w:rsidR="0078778E">
        <w:fldChar w:fldCharType="begin"/>
      </w:r>
      <w:r w:rsidR="0078778E">
        <w:rPr>
          <w:rFonts w:hint="eastAsia"/>
        </w:rPr>
        <w:instrText xml:space="preserve">HYPERLINK </w:instrText>
      </w:r>
      <w:r w:rsidR="0078778E">
        <w:instrText xml:space="preserve"> \l "</w:instrText>
      </w:r>
      <w:r w:rsidR="0078778E">
        <w:rPr>
          <w:rFonts w:hint="eastAsia"/>
        </w:rPr>
        <w:instrText>■データサイエンス</w:instrText>
      </w:r>
      <w:r w:rsidR="0078778E">
        <w:instrText>"</w:instrText>
      </w:r>
      <w:r w:rsidR="0078778E">
        <w:fldChar w:fldCharType="separate"/>
      </w:r>
      <w:r w:rsidR="000B3C4F" w:rsidRPr="0078778E">
        <w:rPr>
          <w:rStyle w:val="a7"/>
          <w:rFonts w:hint="eastAsia"/>
        </w:rPr>
        <w:t>データサイエンス</w:t>
      </w:r>
      <w:bookmarkEnd w:id="2073"/>
      <w:r w:rsidR="0078778E">
        <w:fldChar w:fldCharType="end"/>
      </w:r>
      <w:r w:rsidR="000B3C4F" w:rsidRPr="000B3C4F">
        <w:rPr>
          <w:rFonts w:hint="eastAsia"/>
        </w:rPr>
        <w:t>領域：データ分析や統計の基礎知識</w:t>
      </w:r>
    </w:p>
    <w:p w14:paraId="149EE16C" w14:textId="1505CB03" w:rsidR="000B3C4F" w:rsidRPr="000B3C4F" w:rsidRDefault="000D6F2B" w:rsidP="000D6F2B">
      <w:r>
        <w:rPr>
          <w:rFonts w:hint="eastAsia"/>
        </w:rPr>
        <w:t>3.</w:t>
      </w:r>
      <w:r w:rsidR="000B3C4F" w:rsidRPr="000B3C4F">
        <w:rPr>
          <w:rFonts w:hint="eastAsia"/>
        </w:rPr>
        <w:t>人工知能（</w:t>
      </w:r>
      <w:bookmarkStart w:id="2074" w:name="■AI27ー23"/>
      <w:r w:rsidR="004B2DB5">
        <w:fldChar w:fldCharType="begin"/>
      </w:r>
      <w:r w:rsidR="004B2DB5">
        <w:rPr>
          <w:rFonts w:hint="eastAsia"/>
        </w:rPr>
        <w:instrText xml:space="preserve">HYPERLINK </w:instrText>
      </w:r>
      <w:r w:rsidR="004B2DB5">
        <w:instrText xml:space="preserve"> \l "</w:instrText>
      </w:r>
      <w:r w:rsidR="004B2DB5">
        <w:rPr>
          <w:rFonts w:hint="eastAsia"/>
        </w:rPr>
        <w:instrText>■</w:instrText>
      </w:r>
      <w:r w:rsidR="004B2DB5">
        <w:instrText>AI"</w:instrText>
      </w:r>
      <w:r w:rsidR="004B2DB5">
        <w:fldChar w:fldCharType="separate"/>
      </w:r>
      <w:r w:rsidR="000B3C4F" w:rsidRPr="004B2DB5">
        <w:rPr>
          <w:rStyle w:val="a7"/>
          <w:rFonts w:hint="eastAsia"/>
        </w:rPr>
        <w:t>AI</w:t>
      </w:r>
      <w:bookmarkEnd w:id="2074"/>
      <w:r w:rsidR="004B2DB5">
        <w:fldChar w:fldCharType="end"/>
      </w:r>
      <w:r w:rsidR="000B3C4F" w:rsidRPr="000B3C4F">
        <w:rPr>
          <w:rFonts w:hint="eastAsia"/>
        </w:rPr>
        <w:t>）・ディープラーニング領域：AI技術やディープラーニングの基礎知識</w:t>
      </w:r>
    </w:p>
    <w:p w14:paraId="2E3AB66A" w14:textId="77777777" w:rsidR="000B3C4F" w:rsidRPr="000B3C4F" w:rsidRDefault="000B3C4F" w:rsidP="000B3C4F">
      <w:pPr>
        <w:jc w:val="left"/>
      </w:pPr>
      <w:r w:rsidRPr="000B3C4F">
        <w:rPr>
          <w:rFonts w:hint="eastAsia"/>
        </w:rPr>
        <w:t>これらのスキルを身につけることで、デジタル時代におけるビジネスの効率化や競争力の向上が期待されています。</w:t>
      </w:r>
    </w:p>
    <w:p w14:paraId="70B21013" w14:textId="77777777" w:rsidR="000D6F2B" w:rsidRPr="000B3C4F" w:rsidRDefault="000D6F2B" w:rsidP="000B3C4F">
      <w:pPr>
        <w:jc w:val="left"/>
      </w:pPr>
    </w:p>
    <w:p w14:paraId="1D74D39B" w14:textId="77777777" w:rsidR="000B3C4F" w:rsidRPr="000B3C4F" w:rsidRDefault="000B3C4F" w:rsidP="00B14480">
      <w:pPr>
        <w:pStyle w:val="7"/>
      </w:pPr>
      <w:r w:rsidRPr="000B3C4F">
        <w:rPr>
          <w:rFonts w:hint="eastAsia"/>
        </w:rPr>
        <w:t>23-2. 情報処理技術者試験</w:t>
      </w:r>
    </w:p>
    <w:p w14:paraId="25E6A5A5" w14:textId="77777777" w:rsidR="000B3C4F" w:rsidRPr="000B3C4F" w:rsidRDefault="000B3C4F" w:rsidP="000B3C4F">
      <w:pPr>
        <w:jc w:val="left"/>
      </w:pPr>
      <w:r w:rsidRPr="000B3C4F">
        <w:rPr>
          <w:rFonts w:hint="eastAsia"/>
        </w:rPr>
        <w:t>情報処理技術者試験は、IT分野の基礎から専門知識までをカバーする国家試験で、IPAが運用しています。情報処理技術者試験の受験は、従業員一人一人にITや情報セキュリティの知識を身につけてもらうための有効な手段になります。</w:t>
      </w:r>
    </w:p>
    <w:p w14:paraId="1C6D7798" w14:textId="77777777" w:rsidR="000B3C4F" w:rsidRPr="000B3C4F" w:rsidRDefault="000B3C4F" w:rsidP="000B3C4F">
      <w:pPr>
        <w:jc w:val="left"/>
      </w:pPr>
      <w:r w:rsidRPr="000B3C4F">
        <w:rPr>
          <w:rFonts w:hint="eastAsia"/>
        </w:rPr>
        <w:t>情報処理技術者試験は、初級から高度なITスキルを持つ人材に対応しており、ITパスポート、基本情報技術者、応用情報技術者、そして情報処理安全確保支援士試験などの区分があります。</w:t>
      </w:r>
    </w:p>
    <w:p w14:paraId="2E91D517" w14:textId="77777777" w:rsidR="000B3C4F" w:rsidRPr="000B3C4F" w:rsidRDefault="000B3C4F" w:rsidP="000B3C4F">
      <w:pPr>
        <w:jc w:val="left"/>
      </w:pPr>
      <w:r w:rsidRPr="000B3C4F">
        <w:rPr>
          <w:rFonts w:hint="eastAsia"/>
        </w:rPr>
        <w:t>組織全体で従業員一人一人のセキュリティ意識を高めることは、組織の安全な運営に不可欠です。また、組織内のセキュリティ専門人材不足の問題の解消にも役立ちます。</w:t>
      </w:r>
    </w:p>
    <w:p w14:paraId="2BA8A926" w14:textId="77777777" w:rsidR="000B3C4F" w:rsidRPr="000B3C4F" w:rsidRDefault="000B3C4F" w:rsidP="000B3C4F">
      <w:pPr>
        <w:jc w:val="left"/>
      </w:pPr>
    </w:p>
    <w:p w14:paraId="006DEFD3" w14:textId="77777777" w:rsidR="000B3C4F" w:rsidRPr="000B3C4F" w:rsidRDefault="000B3C4F" w:rsidP="00B14480">
      <w:pPr>
        <w:pStyle w:val="7"/>
      </w:pPr>
      <w:r w:rsidRPr="000B3C4F">
        <w:rPr>
          <w:rFonts w:hint="eastAsia"/>
        </w:rPr>
        <w:t>23-3. 国際セキュリティ資格</w:t>
      </w:r>
    </w:p>
    <w:p w14:paraId="14961D0A" w14:textId="77777777" w:rsidR="000B3C4F" w:rsidRPr="000B3C4F" w:rsidRDefault="000B3C4F" w:rsidP="000B3C4F">
      <w:pPr>
        <w:jc w:val="left"/>
      </w:pPr>
      <w:r w:rsidRPr="000B3C4F">
        <w:rPr>
          <w:rFonts w:hint="eastAsia"/>
        </w:rPr>
        <w:t>情報セキュリティ分野における国際的な資格（CISSPやCISM、CISA）について説明しています。各情報処理技術者試験で培ったIT知識は、国際セキュリティ資格の学習の基礎となります。また、相乗効果の観点から国際セキュリティ資格の学習を通じて、各情報処理技術者試験の知識を深められたり、より高度なITポジションへのキャリアアップが期待できたりします。</w:t>
      </w:r>
    </w:p>
    <w:p w14:paraId="5DE4C2A1" w14:textId="77777777" w:rsidR="000B3C4F" w:rsidRPr="000B3C4F" w:rsidRDefault="000B3C4F" w:rsidP="000B3C4F">
      <w:pPr>
        <w:jc w:val="left"/>
      </w:pPr>
    </w:p>
    <w:p w14:paraId="2C0B7018" w14:textId="77777777" w:rsidR="000B3C4F" w:rsidRPr="000B3C4F" w:rsidRDefault="000B3C4F" w:rsidP="00B14480">
      <w:pPr>
        <w:pStyle w:val="5"/>
      </w:pPr>
      <w:r w:rsidRPr="000B3C4F">
        <w:rPr>
          <w:rFonts w:hint="eastAsia"/>
        </w:rPr>
        <w:t>訴求ポイント</w:t>
      </w:r>
    </w:p>
    <w:p w14:paraId="4DD82388" w14:textId="77777777" w:rsidR="000B3C4F" w:rsidRPr="000B3C4F" w:rsidRDefault="000B3C4F" w:rsidP="00B14480">
      <w:pPr>
        <w:pStyle w:val="aff4"/>
      </w:pPr>
      <w:r w:rsidRPr="000B3C4F">
        <w:rPr>
          <w:rFonts w:hint="eastAsia"/>
        </w:rPr>
        <w:t>章を通した気づき・学び</w:t>
      </w:r>
    </w:p>
    <w:p w14:paraId="77D7F7F0" w14:textId="77777777" w:rsidR="000B3C4F" w:rsidRPr="000B3C4F" w:rsidRDefault="000B3C4F" w:rsidP="000B3C4F">
      <w:pPr>
        <w:jc w:val="left"/>
      </w:pPr>
      <w:r w:rsidRPr="000B3C4F">
        <w:rPr>
          <w:rFonts w:hint="eastAsia"/>
        </w:rPr>
        <w:t>従業員一人一人にITや情報セキュリティの知識を身につけてもらうためには、ITおよびデジタル人材のスキル、知識の認定制度の活用が有効です。</w:t>
      </w:r>
    </w:p>
    <w:p w14:paraId="334FA2BB" w14:textId="77777777" w:rsidR="000B3C4F" w:rsidRPr="000B3C4F" w:rsidRDefault="000B3C4F" w:rsidP="000B3C4F">
      <w:pPr>
        <w:jc w:val="left"/>
      </w:pPr>
    </w:p>
    <w:tbl>
      <w:tblPr>
        <w:tblStyle w:val="aa"/>
        <w:tblW w:w="0" w:type="auto"/>
        <w:tblLook w:val="04A0" w:firstRow="1" w:lastRow="0" w:firstColumn="1" w:lastColumn="0" w:noHBand="0" w:noVBand="1"/>
      </w:tblPr>
      <w:tblGrid>
        <w:gridCol w:w="10456"/>
      </w:tblGrid>
      <w:tr w:rsidR="000B3C4F" w:rsidRPr="000B3C4F" w14:paraId="7B40BDFB"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15E99" w:themeFill="text2" w:themeFillTint="BF"/>
            <w:hideMark/>
          </w:tcPr>
          <w:p w14:paraId="1122B32F" w14:textId="149DE26F" w:rsidR="000B3C4F" w:rsidRPr="000B3C4F" w:rsidRDefault="000B3C4F" w:rsidP="00B14480">
            <w:pPr>
              <w:pStyle w:val="aff0"/>
            </w:pPr>
            <w:r w:rsidRPr="000B3C4F">
              <w:rPr>
                <w:rFonts w:hint="eastAsia"/>
              </w:rPr>
              <w:t>認識していただきたい実施概要</w:t>
            </w:r>
          </w:p>
        </w:tc>
      </w:tr>
      <w:tr w:rsidR="000B3C4F" w:rsidRPr="000B3C4F" w14:paraId="7AE57AD1"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7DC530F4" w14:textId="72E35283" w:rsidR="000B3C4F" w:rsidRPr="000B3C4F" w:rsidRDefault="000B3C4F" w:rsidP="00892C01">
            <w:pPr>
              <w:pStyle w:val="afff6"/>
              <w:numPr>
                <w:ilvl w:val="0"/>
                <w:numId w:val="693"/>
              </w:numPr>
            </w:pPr>
            <w:r w:rsidRPr="000B3C4F">
              <w:rPr>
                <w:rFonts w:hint="eastAsia"/>
              </w:rPr>
              <w:t>ITおよびデジタル人材のスキルと知識の認定制度を理解すること</w:t>
            </w:r>
            <w:r w:rsidR="00661F16">
              <w:rPr>
                <w:rFonts w:hint="eastAsia"/>
              </w:rPr>
              <w:t>。</w:t>
            </w:r>
          </w:p>
          <w:p w14:paraId="10F3FAB4" w14:textId="15E15E88" w:rsidR="000B3C4F" w:rsidRPr="000B3C4F" w:rsidRDefault="000B3C4F" w:rsidP="00892C01">
            <w:pPr>
              <w:pStyle w:val="afff6"/>
              <w:numPr>
                <w:ilvl w:val="0"/>
                <w:numId w:val="693"/>
              </w:numPr>
            </w:pPr>
            <w:r w:rsidRPr="000B3C4F">
              <w:rPr>
                <w:rFonts w:hint="eastAsia"/>
              </w:rPr>
              <w:t>情報処理技術者試験や国際資格などITおよびデジタル人材のスキル、知識の認定制度を活用し、人材育成に取り組むこと</w:t>
            </w:r>
            <w:r w:rsidR="00661F16">
              <w:rPr>
                <w:rFonts w:hint="eastAsia"/>
              </w:rPr>
              <w:t>。</w:t>
            </w:r>
          </w:p>
        </w:tc>
      </w:tr>
    </w:tbl>
    <w:p w14:paraId="50A5A34E" w14:textId="77777777" w:rsidR="000B3C4F" w:rsidRPr="000B3C4F" w:rsidRDefault="000B3C4F" w:rsidP="000B3C4F">
      <w:pPr>
        <w:jc w:val="left"/>
      </w:pPr>
    </w:p>
    <w:tbl>
      <w:tblPr>
        <w:tblStyle w:val="aa"/>
        <w:tblW w:w="0" w:type="auto"/>
        <w:tblLook w:val="04A0" w:firstRow="1" w:lastRow="0" w:firstColumn="1" w:lastColumn="0" w:noHBand="0" w:noVBand="1"/>
      </w:tblPr>
      <w:tblGrid>
        <w:gridCol w:w="3823"/>
        <w:gridCol w:w="6633"/>
      </w:tblGrid>
      <w:tr w:rsidR="000B3C4F" w:rsidRPr="000B3C4F" w14:paraId="4EA73AFC" w14:textId="77777777" w:rsidTr="000B3C4F">
        <w:tc>
          <w:tcPr>
            <w:tcW w:w="10456" w:type="dxa"/>
            <w:gridSpan w:val="2"/>
            <w:tcBorders>
              <w:top w:val="single" w:sz="4" w:space="0" w:color="auto"/>
              <w:left w:val="single" w:sz="4" w:space="0" w:color="auto"/>
              <w:bottom w:val="single" w:sz="4" w:space="0" w:color="auto"/>
              <w:right w:val="single" w:sz="4" w:space="0" w:color="auto"/>
            </w:tcBorders>
            <w:hideMark/>
          </w:tcPr>
          <w:p w14:paraId="7D76B914" w14:textId="77777777" w:rsidR="000B3C4F" w:rsidRPr="000B3C4F" w:rsidRDefault="000B3C4F" w:rsidP="00601047">
            <w:pPr>
              <w:pStyle w:val="affe"/>
              <w:framePr w:wrap="around"/>
            </w:pPr>
            <w:r w:rsidRPr="000B3C4F">
              <w:rPr>
                <w:rFonts w:hint="eastAsia"/>
              </w:rPr>
              <w:t>詳細理解のため参考となる文献（参考文献）</w:t>
            </w:r>
          </w:p>
        </w:tc>
      </w:tr>
      <w:tr w:rsidR="000B3C4F" w:rsidRPr="000B3C4F" w14:paraId="5AD3175E" w14:textId="77777777" w:rsidTr="000B3C4F">
        <w:tc>
          <w:tcPr>
            <w:tcW w:w="3823"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008EC62B" w14:textId="77777777" w:rsidR="000B3C4F" w:rsidRPr="000B3C4F" w:rsidRDefault="000B3C4F" w:rsidP="00601047">
            <w:pPr>
              <w:pStyle w:val="affe"/>
              <w:framePr w:wrap="around"/>
            </w:pPr>
            <w:r w:rsidRPr="000B3C4F">
              <w:rPr>
                <w:rFonts w:hint="eastAsia"/>
              </w:rPr>
              <w:t>Di-Lite</w:t>
            </w:r>
          </w:p>
        </w:tc>
        <w:tc>
          <w:tcPr>
            <w:tcW w:w="6633" w:type="dxa"/>
            <w:tcBorders>
              <w:top w:val="single" w:sz="4" w:space="0" w:color="auto"/>
              <w:left w:val="single" w:sz="4" w:space="0" w:color="auto"/>
              <w:bottom w:val="single" w:sz="4" w:space="0" w:color="auto"/>
              <w:right w:val="single" w:sz="4" w:space="0" w:color="auto"/>
            </w:tcBorders>
            <w:hideMark/>
          </w:tcPr>
          <w:p w14:paraId="00551353" w14:textId="77777777" w:rsidR="000B3C4F" w:rsidRPr="000B3C4F" w:rsidRDefault="000B3C4F" w:rsidP="00601047">
            <w:pPr>
              <w:pStyle w:val="affe"/>
              <w:framePr w:wrap="around"/>
            </w:pPr>
            <w:r w:rsidRPr="000B3C4F">
              <w:rPr>
                <w:rFonts w:hint="eastAsia"/>
              </w:rPr>
              <w:t>https://www.dilite.jp/</w:t>
            </w:r>
          </w:p>
        </w:tc>
      </w:tr>
      <w:tr w:rsidR="000B3C4F" w:rsidRPr="000B3C4F" w14:paraId="182F2C4F" w14:textId="77777777" w:rsidTr="000B3C4F">
        <w:tc>
          <w:tcPr>
            <w:tcW w:w="3823"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6F3449AC" w14:textId="77777777" w:rsidR="000B3C4F" w:rsidRPr="000B3C4F" w:rsidRDefault="000B3C4F" w:rsidP="00601047">
            <w:pPr>
              <w:pStyle w:val="affe"/>
              <w:framePr w:wrap="around"/>
              <w:rPr>
                <w:lang w:eastAsia="zh-TW"/>
              </w:rPr>
            </w:pPr>
            <w:r w:rsidRPr="000B3C4F">
              <w:rPr>
                <w:rFonts w:hint="eastAsia"/>
                <w:lang w:eastAsia="zh-TW"/>
              </w:rPr>
              <w:t>情報処理技術者試験 情報処理安全確保支援士 試験要綱</w:t>
            </w:r>
          </w:p>
        </w:tc>
        <w:tc>
          <w:tcPr>
            <w:tcW w:w="6633" w:type="dxa"/>
            <w:tcBorders>
              <w:top w:val="single" w:sz="4" w:space="0" w:color="auto"/>
              <w:left w:val="single" w:sz="4" w:space="0" w:color="auto"/>
              <w:bottom w:val="single" w:sz="4" w:space="0" w:color="auto"/>
              <w:right w:val="single" w:sz="4" w:space="0" w:color="auto"/>
            </w:tcBorders>
            <w:hideMark/>
          </w:tcPr>
          <w:p w14:paraId="43FB3BBA" w14:textId="77777777" w:rsidR="000B3C4F" w:rsidRPr="000B3C4F" w:rsidRDefault="000B3C4F" w:rsidP="00601047">
            <w:pPr>
              <w:pStyle w:val="affe"/>
              <w:framePr w:wrap="around"/>
            </w:pPr>
            <w:r w:rsidRPr="000B3C4F">
              <w:rPr>
                <w:rFonts w:hint="eastAsia"/>
              </w:rPr>
              <w:t>https://www.ipa.go.jp/shiken/syllabus/nq6ept00000014lt-att/youkou_ver5_3.pdf</w:t>
            </w:r>
          </w:p>
        </w:tc>
      </w:tr>
      <w:tr w:rsidR="000B3C4F" w:rsidRPr="000B3C4F" w14:paraId="0CB65833" w14:textId="77777777" w:rsidTr="000B3C4F">
        <w:tc>
          <w:tcPr>
            <w:tcW w:w="3823"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64C38F17" w14:textId="77777777" w:rsidR="000B3C4F" w:rsidRPr="000B3C4F" w:rsidRDefault="000B3C4F" w:rsidP="00601047">
            <w:pPr>
              <w:pStyle w:val="affe"/>
              <w:framePr w:wrap="around"/>
            </w:pPr>
            <w:r w:rsidRPr="000B3C4F">
              <w:rPr>
                <w:rFonts w:hint="eastAsia"/>
              </w:rPr>
              <w:t>CISSP 8 ドメインガイドブック</w:t>
            </w:r>
          </w:p>
        </w:tc>
        <w:tc>
          <w:tcPr>
            <w:tcW w:w="6633" w:type="dxa"/>
            <w:tcBorders>
              <w:top w:val="single" w:sz="4" w:space="0" w:color="auto"/>
              <w:left w:val="single" w:sz="4" w:space="0" w:color="auto"/>
              <w:bottom w:val="single" w:sz="4" w:space="0" w:color="auto"/>
              <w:right w:val="single" w:sz="4" w:space="0" w:color="auto"/>
            </w:tcBorders>
            <w:hideMark/>
          </w:tcPr>
          <w:p w14:paraId="3D554EA1" w14:textId="77777777" w:rsidR="000B3C4F" w:rsidRPr="000B3C4F" w:rsidRDefault="000B3C4F" w:rsidP="00601047">
            <w:pPr>
              <w:pStyle w:val="affe"/>
              <w:framePr w:wrap="around"/>
            </w:pPr>
            <w:r w:rsidRPr="000B3C4F">
              <w:rPr>
                <w:rFonts w:hint="eastAsia"/>
              </w:rPr>
              <w:t>https://japan.isc2.org/files/MAR-CISSP_Guidebook-JP-RB-2023.pdf</w:t>
            </w:r>
          </w:p>
        </w:tc>
      </w:tr>
      <w:tr w:rsidR="000B3C4F" w:rsidRPr="000B3C4F" w14:paraId="04075289" w14:textId="77777777" w:rsidTr="000B3C4F">
        <w:tc>
          <w:tcPr>
            <w:tcW w:w="3823"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4A624A9C" w14:textId="77777777" w:rsidR="000B3C4F" w:rsidRPr="000B3C4F" w:rsidRDefault="000B3C4F" w:rsidP="00601047">
            <w:pPr>
              <w:pStyle w:val="affe"/>
              <w:framePr w:wrap="around"/>
            </w:pPr>
            <w:r w:rsidRPr="000B3C4F">
              <w:rPr>
                <w:rFonts w:hint="eastAsia"/>
              </w:rPr>
              <w:t>ISACA 東京支部</w:t>
            </w:r>
          </w:p>
        </w:tc>
        <w:tc>
          <w:tcPr>
            <w:tcW w:w="6633" w:type="dxa"/>
            <w:tcBorders>
              <w:top w:val="single" w:sz="4" w:space="0" w:color="auto"/>
              <w:left w:val="single" w:sz="4" w:space="0" w:color="auto"/>
              <w:bottom w:val="single" w:sz="4" w:space="0" w:color="auto"/>
              <w:right w:val="single" w:sz="4" w:space="0" w:color="auto"/>
            </w:tcBorders>
            <w:hideMark/>
          </w:tcPr>
          <w:p w14:paraId="37D51159" w14:textId="77777777" w:rsidR="000B3C4F" w:rsidRPr="000B3C4F" w:rsidRDefault="000B3C4F" w:rsidP="00601047">
            <w:pPr>
              <w:pStyle w:val="affe"/>
              <w:framePr w:wrap="around"/>
            </w:pPr>
            <w:r w:rsidRPr="000B3C4F">
              <w:rPr>
                <w:rFonts w:hint="eastAsia"/>
              </w:rPr>
              <w:t>https://www.isaca.gr.jp</w:t>
            </w:r>
          </w:p>
        </w:tc>
      </w:tr>
    </w:tbl>
    <w:p w14:paraId="27F60506" w14:textId="0804792B" w:rsidR="000B3C4F" w:rsidRPr="000B3C4F" w:rsidRDefault="000B3C4F" w:rsidP="00573244">
      <w:pPr>
        <w:ind w:firstLineChars="0" w:firstLine="0"/>
        <w:jc w:val="left"/>
      </w:pPr>
    </w:p>
    <w:p w14:paraId="242B73F3" w14:textId="77777777" w:rsidR="000B3C4F" w:rsidRPr="000B3C4F" w:rsidRDefault="000B3C4F" w:rsidP="002A6987">
      <w:pPr>
        <w:pStyle w:val="3"/>
      </w:pPr>
      <w:bookmarkStart w:id="2075" w:name="_Toc188349191"/>
      <w:r w:rsidRPr="000B3C4F">
        <w:rPr>
          <w:rFonts w:hint="eastAsia"/>
        </w:rPr>
        <w:t>第24章. 各種人材育成カリキュラム</w:t>
      </w:r>
      <w:bookmarkEnd w:id="2075"/>
    </w:p>
    <w:p w14:paraId="320BF0AB" w14:textId="77777777" w:rsidR="000B3C4F" w:rsidRPr="000B3C4F" w:rsidRDefault="000B3C4F" w:rsidP="00255175">
      <w:pPr>
        <w:pStyle w:val="aff4"/>
      </w:pPr>
      <w:r w:rsidRPr="000B3C4F">
        <w:rPr>
          <w:rFonts w:hint="eastAsia"/>
        </w:rPr>
        <w:t>24-1. プラス・セキュリティ知識補充講座 カリキュラム例</w:t>
      </w:r>
    </w:p>
    <w:p w14:paraId="0F1C9D3A" w14:textId="77777777" w:rsidR="000B3C4F" w:rsidRPr="000B3C4F" w:rsidRDefault="000B3C4F" w:rsidP="00255175">
      <w:pPr>
        <w:pStyle w:val="aff4"/>
      </w:pPr>
      <w:r w:rsidRPr="000B3C4F">
        <w:rPr>
          <w:rFonts w:hint="eastAsia"/>
        </w:rPr>
        <w:t>24-2. ITスキル標準モデルカリキュラム【ITスキル標準V3（レベル1）】</w:t>
      </w:r>
    </w:p>
    <w:p w14:paraId="57C86A06" w14:textId="77777777" w:rsidR="000B3C4F" w:rsidRPr="000B3C4F" w:rsidRDefault="000B3C4F" w:rsidP="00255175">
      <w:pPr>
        <w:pStyle w:val="aff4"/>
      </w:pPr>
      <w:r w:rsidRPr="000B3C4F">
        <w:rPr>
          <w:rFonts w:hint="eastAsia"/>
        </w:rPr>
        <w:t>24-3. マナビDX</w:t>
      </w:r>
    </w:p>
    <w:p w14:paraId="3E984B9C" w14:textId="77777777" w:rsidR="000B3C4F" w:rsidRPr="000B3C4F" w:rsidRDefault="000B3C4F" w:rsidP="000B3C4F">
      <w:pPr>
        <w:jc w:val="left"/>
        <w:rPr>
          <w:b/>
          <w:bCs/>
        </w:rPr>
      </w:pPr>
    </w:p>
    <w:tbl>
      <w:tblPr>
        <w:tblStyle w:val="aa"/>
        <w:tblW w:w="0" w:type="auto"/>
        <w:tblLook w:val="04A0" w:firstRow="1" w:lastRow="0" w:firstColumn="1" w:lastColumn="0" w:noHBand="0" w:noVBand="1"/>
      </w:tblPr>
      <w:tblGrid>
        <w:gridCol w:w="10456"/>
      </w:tblGrid>
      <w:tr w:rsidR="000B3C4F" w:rsidRPr="000B3C4F" w14:paraId="620E05CE"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15E99"/>
            <w:hideMark/>
          </w:tcPr>
          <w:p w14:paraId="73997AEF" w14:textId="77777777" w:rsidR="000B3C4F" w:rsidRPr="000B3C4F" w:rsidRDefault="000B3C4F" w:rsidP="00255175">
            <w:pPr>
              <w:pStyle w:val="aff0"/>
            </w:pPr>
            <w:r w:rsidRPr="000B3C4F">
              <w:rPr>
                <w:rFonts w:hint="eastAsia"/>
              </w:rPr>
              <w:t>章の目的</w:t>
            </w:r>
          </w:p>
        </w:tc>
      </w:tr>
      <w:tr w:rsidR="000B3C4F" w:rsidRPr="000B3C4F" w14:paraId="08C0C6E3" w14:textId="77777777" w:rsidTr="000B3C4F">
        <w:trPr>
          <w:trHeight w:val="1734"/>
        </w:trPr>
        <w:tc>
          <w:tcPr>
            <w:tcW w:w="10456" w:type="dxa"/>
            <w:tcBorders>
              <w:top w:val="single" w:sz="4" w:space="0" w:color="auto"/>
              <w:left w:val="single" w:sz="4" w:space="0" w:color="auto"/>
              <w:bottom w:val="single" w:sz="4" w:space="0" w:color="auto"/>
              <w:right w:val="single" w:sz="4" w:space="0" w:color="auto"/>
            </w:tcBorders>
            <w:hideMark/>
          </w:tcPr>
          <w:p w14:paraId="4F0187BA" w14:textId="77777777" w:rsidR="000B3C4F" w:rsidRPr="000B3C4F" w:rsidRDefault="000B3C4F" w:rsidP="00255175">
            <w:pPr>
              <w:pStyle w:val="afff6"/>
            </w:pPr>
            <w:r w:rsidRPr="000B3C4F">
              <w:rPr>
                <w:rFonts w:hint="eastAsia"/>
              </w:rPr>
              <w:t>第24章では、知識やスキルを備えた人材の育成・確保に向けて、関係機関が公表しているセキュリティ関連のカリキュラム内容を把握することを目的とします。紹介するカリキュラム内容は、具体的な実施計画や実施内容を検討する際の参考資料となります。</w:t>
            </w:r>
          </w:p>
        </w:tc>
      </w:tr>
      <w:tr w:rsidR="000B3C4F" w:rsidRPr="000B3C4F" w14:paraId="549AEEB5"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15E99"/>
            <w:hideMark/>
          </w:tcPr>
          <w:p w14:paraId="669A9D8C" w14:textId="77777777" w:rsidR="000B3C4F" w:rsidRPr="000B3C4F" w:rsidRDefault="000B3C4F" w:rsidP="00255175">
            <w:pPr>
              <w:pStyle w:val="aff0"/>
            </w:pPr>
            <w:r w:rsidRPr="000B3C4F">
              <w:rPr>
                <w:rFonts w:hint="eastAsia"/>
              </w:rPr>
              <w:t>主な達成目標</w:t>
            </w:r>
          </w:p>
        </w:tc>
      </w:tr>
      <w:tr w:rsidR="000B3C4F" w:rsidRPr="000B3C4F" w14:paraId="3A754B99" w14:textId="77777777" w:rsidTr="000B3C4F">
        <w:trPr>
          <w:trHeight w:val="1707"/>
        </w:trPr>
        <w:tc>
          <w:tcPr>
            <w:tcW w:w="10456" w:type="dxa"/>
            <w:tcBorders>
              <w:top w:val="single" w:sz="4" w:space="0" w:color="auto"/>
              <w:left w:val="single" w:sz="4" w:space="0" w:color="auto"/>
              <w:bottom w:val="single" w:sz="4" w:space="0" w:color="auto"/>
              <w:right w:val="single" w:sz="4" w:space="0" w:color="auto"/>
            </w:tcBorders>
            <w:hideMark/>
          </w:tcPr>
          <w:p w14:paraId="56C47057" w14:textId="462A09B8" w:rsidR="000B3C4F" w:rsidRPr="000B3C4F" w:rsidRDefault="000B3C4F" w:rsidP="00892C01">
            <w:pPr>
              <w:pStyle w:val="afff6"/>
              <w:numPr>
                <w:ilvl w:val="0"/>
                <w:numId w:val="545"/>
              </w:numPr>
            </w:pPr>
            <w:r w:rsidRPr="000B3C4F">
              <w:rPr>
                <w:rFonts w:hint="eastAsia"/>
              </w:rPr>
              <w:t>「プラス・セキュリティ知識補充講座 カリキュラム例」のカリキュラム内容を理解すること</w:t>
            </w:r>
          </w:p>
          <w:p w14:paraId="4916AA99" w14:textId="1BB9961F" w:rsidR="000B3C4F" w:rsidRPr="000B3C4F" w:rsidRDefault="000B3C4F" w:rsidP="00892C01">
            <w:pPr>
              <w:pStyle w:val="afff6"/>
              <w:numPr>
                <w:ilvl w:val="0"/>
                <w:numId w:val="545"/>
              </w:numPr>
            </w:pPr>
            <w:r w:rsidRPr="000B3C4F">
              <w:rPr>
                <w:rFonts w:hint="eastAsia"/>
              </w:rPr>
              <w:t>「ITスキル標準モデルカリキュラム」のカリキュラム内容を理解すること</w:t>
            </w:r>
          </w:p>
          <w:p w14:paraId="059B8621" w14:textId="09938C44" w:rsidR="000B3C4F" w:rsidRPr="000B3C4F" w:rsidRDefault="000B3C4F" w:rsidP="00892C01">
            <w:pPr>
              <w:pStyle w:val="afff6"/>
              <w:numPr>
                <w:ilvl w:val="0"/>
                <w:numId w:val="545"/>
              </w:numPr>
            </w:pPr>
            <w:r w:rsidRPr="000B3C4F">
              <w:rPr>
                <w:rFonts w:hint="eastAsia"/>
              </w:rPr>
              <w:t>デジタルスキル習得に関する講座を紹介する「マナビDX」について概要と活用方法を理解すること</w:t>
            </w:r>
          </w:p>
        </w:tc>
      </w:tr>
    </w:tbl>
    <w:p w14:paraId="40E1FB7B" w14:textId="77777777" w:rsidR="000B3C4F" w:rsidRPr="000B3C4F" w:rsidRDefault="000B3C4F" w:rsidP="000B3C4F">
      <w:pPr>
        <w:jc w:val="left"/>
        <w:rPr>
          <w:b/>
          <w:bCs/>
        </w:rPr>
      </w:pPr>
    </w:p>
    <w:tbl>
      <w:tblPr>
        <w:tblStyle w:val="aa"/>
        <w:tblW w:w="0" w:type="auto"/>
        <w:tblLook w:val="04A0" w:firstRow="1" w:lastRow="0" w:firstColumn="1" w:lastColumn="0" w:noHBand="0" w:noVBand="1"/>
      </w:tblPr>
      <w:tblGrid>
        <w:gridCol w:w="10456"/>
      </w:tblGrid>
      <w:tr w:rsidR="000B3C4F" w:rsidRPr="000B3C4F" w14:paraId="2919FE1B"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387981CA" w14:textId="77777777" w:rsidR="000B3C4F" w:rsidRPr="000B3C4F" w:rsidRDefault="000B3C4F" w:rsidP="00255175">
            <w:pPr>
              <w:pStyle w:val="afff8"/>
            </w:pPr>
            <w:r w:rsidRPr="000B3C4F">
              <w:rPr>
                <w:rFonts w:hint="eastAsia"/>
              </w:rPr>
              <w:t>主なキーワード</w:t>
            </w:r>
          </w:p>
          <w:p w14:paraId="2874EFA3" w14:textId="77777777" w:rsidR="000B3C4F" w:rsidRPr="000B3C4F" w:rsidRDefault="000B3C4F" w:rsidP="00255175">
            <w:pPr>
              <w:pStyle w:val="afff6"/>
            </w:pPr>
            <w:r w:rsidRPr="000B3C4F">
              <w:rPr>
                <w:rFonts w:hint="eastAsia"/>
              </w:rPr>
              <w:t>プラス・セキュリティ知識補充講座、ITスキル標準モデルカリキュラム、マナビDX、デジタルスキル標準</w:t>
            </w:r>
          </w:p>
        </w:tc>
      </w:tr>
    </w:tbl>
    <w:p w14:paraId="65362CFF" w14:textId="77777777" w:rsidR="000B3C4F" w:rsidRPr="000B3C4F" w:rsidRDefault="000B3C4F" w:rsidP="000B3C4F">
      <w:pPr>
        <w:jc w:val="left"/>
      </w:pPr>
    </w:p>
    <w:p w14:paraId="6A690EA5" w14:textId="77777777" w:rsidR="000B3C4F" w:rsidRPr="000B3C4F" w:rsidRDefault="000B3C4F" w:rsidP="00255175">
      <w:pPr>
        <w:pStyle w:val="5"/>
      </w:pPr>
      <w:r w:rsidRPr="000B3C4F">
        <w:rPr>
          <w:rFonts w:hint="eastAsia"/>
        </w:rPr>
        <w:t>要旨</w:t>
      </w:r>
    </w:p>
    <w:p w14:paraId="5B63D23E" w14:textId="77777777" w:rsidR="000B3C4F" w:rsidRPr="000B3C4F" w:rsidRDefault="000B3C4F" w:rsidP="000B3C4F">
      <w:pPr>
        <w:jc w:val="left"/>
      </w:pPr>
    </w:p>
    <w:p w14:paraId="1F85697F" w14:textId="77777777" w:rsidR="000B3C4F" w:rsidRPr="000B3C4F" w:rsidRDefault="000B3C4F" w:rsidP="00255175">
      <w:pPr>
        <w:pStyle w:val="61"/>
      </w:pPr>
      <w:r w:rsidRPr="000B3C4F">
        <w:rPr>
          <w:rFonts w:hint="eastAsia"/>
        </w:rPr>
        <w:t>24章の全体概要</w:t>
      </w:r>
    </w:p>
    <w:p w14:paraId="5C2CDFDD" w14:textId="77777777" w:rsidR="000B3C4F" w:rsidRPr="000B3C4F" w:rsidRDefault="000B3C4F" w:rsidP="000B3C4F">
      <w:pPr>
        <w:jc w:val="left"/>
      </w:pPr>
      <w:r w:rsidRPr="000B3C4F">
        <w:rPr>
          <w:rFonts w:hint="eastAsia"/>
        </w:rPr>
        <w:t>24章では、知識やスキルを備えた人材の育成・確保に向けて、関係機関が公表しているセキュリティ関連のカリキュラム内容を解説しています。取り上げたものは、「プラス・セキュリティ知識補充講座 カリキュラム例」、「ITスキル標準モデルカリキュラム ITスキル標準V3（レベル1）」、デジタルスキル習得を支援する「マナビDX」などです。</w:t>
      </w:r>
    </w:p>
    <w:p w14:paraId="4094FA00" w14:textId="77777777" w:rsidR="000B3C4F" w:rsidRPr="000B3C4F" w:rsidRDefault="000B3C4F" w:rsidP="000B3C4F">
      <w:pPr>
        <w:jc w:val="left"/>
      </w:pPr>
    </w:p>
    <w:p w14:paraId="2E47AE3D" w14:textId="77777777" w:rsidR="000B3C4F" w:rsidRPr="000B3C4F" w:rsidRDefault="000B3C4F" w:rsidP="00255175">
      <w:pPr>
        <w:pStyle w:val="7"/>
      </w:pPr>
      <w:r w:rsidRPr="000B3C4F">
        <w:rPr>
          <w:rFonts w:hint="eastAsia"/>
        </w:rPr>
        <w:t>24-1. プラス・セキュリティ知識補充講座 カリキュラム例</w:t>
      </w:r>
    </w:p>
    <w:p w14:paraId="0EF424A4" w14:textId="0F996F6C" w:rsidR="000B3C4F" w:rsidRPr="000B3C4F" w:rsidRDefault="000B3C4F" w:rsidP="000B3C4F">
      <w:pPr>
        <w:jc w:val="left"/>
      </w:pPr>
      <w:r w:rsidRPr="000B3C4F">
        <w:rPr>
          <w:rFonts w:hint="eastAsia"/>
        </w:rPr>
        <w:t>「プラス・セキュリティ知識補充講座」は、内閣サイバーセキュリティセンター（</w:t>
      </w:r>
      <w:bookmarkStart w:id="2076" w:name="■NISC27ー24ー1"/>
      <w:r w:rsidR="00111700">
        <w:fldChar w:fldCharType="begin"/>
      </w:r>
      <w:r w:rsidR="00111700">
        <w:rPr>
          <w:rFonts w:hint="eastAsia"/>
        </w:rPr>
        <w:instrText xml:space="preserve">HYPERLINK </w:instrText>
      </w:r>
      <w:r w:rsidR="00111700">
        <w:instrText xml:space="preserve"> \l "</w:instrText>
      </w:r>
      <w:r w:rsidR="00111700">
        <w:rPr>
          <w:rFonts w:hint="eastAsia"/>
        </w:rPr>
        <w:instrText>■</w:instrText>
      </w:r>
      <w:r w:rsidR="00111700">
        <w:instrText>NISC"</w:instrText>
      </w:r>
      <w:r w:rsidR="00111700">
        <w:fldChar w:fldCharType="separate"/>
      </w:r>
      <w:r w:rsidRPr="00111700">
        <w:rPr>
          <w:rStyle w:val="a7"/>
          <w:rFonts w:hint="eastAsia"/>
        </w:rPr>
        <w:t>NISC</w:t>
      </w:r>
      <w:bookmarkEnd w:id="2076"/>
      <w:r w:rsidR="00111700">
        <w:fldChar w:fldCharType="end"/>
      </w:r>
      <w:r w:rsidRPr="000B3C4F">
        <w:rPr>
          <w:rFonts w:hint="eastAsia"/>
        </w:rPr>
        <w:t>）が提供するプログラムで、特に経営層やDXを推進する部課長向けに設計されています。この講座は、企業内外のセキュリティ専門人材との協働を円滑に行うために必要な知識を補充することを目的としています。</w:t>
      </w:r>
    </w:p>
    <w:p w14:paraId="472E702F" w14:textId="7B5D4114" w:rsidR="000B3C4F" w:rsidRPr="000B3C4F" w:rsidRDefault="000B3C4F" w:rsidP="000B3C4F">
      <w:pPr>
        <w:jc w:val="left"/>
        <w:rPr>
          <w:bCs/>
        </w:rPr>
      </w:pPr>
      <w:r w:rsidRPr="000B3C4F">
        <w:rPr>
          <w:rFonts w:hint="eastAsia"/>
        </w:rPr>
        <w:t>具体的には、以下のように経営層向けと</w:t>
      </w:r>
      <w:bookmarkStart w:id="2077" w:name="■デジタル化27ー24"/>
      <w:r w:rsidR="00347212">
        <w:fldChar w:fldCharType="begin"/>
      </w:r>
      <w:r w:rsidR="00347212">
        <w:rPr>
          <w:rFonts w:hint="eastAsia"/>
        </w:rPr>
        <w:instrText xml:space="preserve">HYPERLINK </w:instrText>
      </w:r>
      <w:r w:rsidR="00347212">
        <w:instrText xml:space="preserve"> \l "</w:instrText>
      </w:r>
      <w:r w:rsidR="00347212">
        <w:rPr>
          <w:rFonts w:hint="eastAsia"/>
        </w:rPr>
        <w:instrText>■デジタル化</w:instrText>
      </w:r>
      <w:r w:rsidR="00347212">
        <w:instrText>"</w:instrText>
      </w:r>
      <w:r w:rsidR="00347212">
        <w:fldChar w:fldCharType="separate"/>
      </w:r>
      <w:r w:rsidRPr="00347212">
        <w:rPr>
          <w:rStyle w:val="a7"/>
          <w:rFonts w:hint="eastAsia"/>
        </w:rPr>
        <w:t>デジタル化</w:t>
      </w:r>
      <w:bookmarkEnd w:id="2077"/>
      <w:r w:rsidR="00347212">
        <w:fldChar w:fldCharType="end"/>
      </w:r>
      <w:r w:rsidRPr="000B3C4F">
        <w:rPr>
          <w:rFonts w:hint="eastAsia"/>
        </w:rPr>
        <w:t>推進部門の部課長級マネジメント層向けの2つのカリキュラムで構成されています。</w:t>
      </w:r>
    </w:p>
    <w:p w14:paraId="5B929549" w14:textId="77777777" w:rsidR="000B3C4F" w:rsidRPr="000B3C4F" w:rsidRDefault="000B3C4F" w:rsidP="000B3C4F">
      <w:pPr>
        <w:jc w:val="left"/>
        <w:rPr>
          <w:b/>
          <w:bCs/>
        </w:rPr>
      </w:pPr>
    </w:p>
    <w:p w14:paraId="21760609" w14:textId="77777777" w:rsidR="000B3C4F" w:rsidRPr="000B3C4F" w:rsidRDefault="000B3C4F" w:rsidP="00255175">
      <w:pPr>
        <w:pStyle w:val="7"/>
      </w:pPr>
      <w:r w:rsidRPr="000B3C4F">
        <w:rPr>
          <w:rFonts w:hint="eastAsia"/>
        </w:rPr>
        <w:t>24-2. ITスキル標準モデルカリキュラム【ITスキル標準V3（レベル1）】</w:t>
      </w:r>
    </w:p>
    <w:p w14:paraId="47D24C0E" w14:textId="77777777" w:rsidR="000B3C4F" w:rsidRPr="000B3C4F" w:rsidRDefault="000B3C4F" w:rsidP="000B3C4F">
      <w:pPr>
        <w:jc w:val="left"/>
      </w:pPr>
      <w:r w:rsidRPr="000B3C4F">
        <w:rPr>
          <w:rFonts w:hint="eastAsia"/>
        </w:rPr>
        <w:t>「ITスキル標準モデルカリキュラム」は、ITスキル標準のレベル1～3を目指す人向けのカリキュラムとしてIPAから公開されています。</w:t>
      </w:r>
    </w:p>
    <w:p w14:paraId="69BC852F" w14:textId="77777777" w:rsidR="000B3C4F" w:rsidRPr="000B3C4F" w:rsidRDefault="000B3C4F" w:rsidP="000B3C4F">
      <w:pPr>
        <w:jc w:val="left"/>
      </w:pPr>
      <w:r w:rsidRPr="000B3C4F">
        <w:rPr>
          <w:rFonts w:hint="eastAsia"/>
        </w:rPr>
        <w:t>レベル１向けのモデルカリキュラムは、職業人として備えておくべき、情報技術に関する共通的な基礎知識を修得することを目指す社会人や学生を対象としたカリキュラムであり、研修ロードマップをもとに、具体的な研修コースを設計･実施する際に参考となる情報がまとめられています。このモデルカリキュラムを履修することにより、ITスキル標準のレベル1に相当する知識を修得することができます。</w:t>
      </w:r>
    </w:p>
    <w:p w14:paraId="004E3C96" w14:textId="77777777" w:rsidR="000B3C4F" w:rsidRPr="000B3C4F" w:rsidRDefault="000B3C4F" w:rsidP="000B3C4F">
      <w:pPr>
        <w:jc w:val="left"/>
        <w:rPr>
          <w:b/>
          <w:bCs/>
        </w:rPr>
      </w:pPr>
    </w:p>
    <w:p w14:paraId="5476F82B" w14:textId="77777777" w:rsidR="000B3C4F" w:rsidRPr="000B3C4F" w:rsidRDefault="000B3C4F" w:rsidP="00255175">
      <w:pPr>
        <w:pStyle w:val="7"/>
      </w:pPr>
      <w:r w:rsidRPr="000B3C4F">
        <w:rPr>
          <w:rFonts w:hint="eastAsia"/>
        </w:rPr>
        <w:t>24-3. マナビDX</w:t>
      </w:r>
    </w:p>
    <w:p w14:paraId="731B73DE" w14:textId="77777777" w:rsidR="000B3C4F" w:rsidRPr="000B3C4F" w:rsidRDefault="000B3C4F" w:rsidP="000B3C4F">
      <w:pPr>
        <w:jc w:val="left"/>
      </w:pPr>
      <w:r w:rsidRPr="000B3C4F">
        <w:rPr>
          <w:rFonts w:hint="eastAsia"/>
        </w:rPr>
        <w:t>マナビDXは、経済産業省とIPAが運営するデジタル人材育成のためのプラットフォームで、デジタルスキル習得に関する講座を紹介するポータルサイトになっています。デジタルスキルを学んだことのない人から、実践的なデジタル知識・スキルを身につけたい人まで、それぞれに適した講座を紹介してくれます。</w:t>
      </w:r>
    </w:p>
    <w:p w14:paraId="7F390999" w14:textId="77777777" w:rsidR="000B3C4F" w:rsidRPr="000B3C4F" w:rsidRDefault="000B3C4F" w:rsidP="000B3C4F">
      <w:pPr>
        <w:jc w:val="left"/>
      </w:pPr>
      <w:r w:rsidRPr="000B3C4F">
        <w:rPr>
          <w:rFonts w:hint="eastAsia"/>
        </w:rPr>
        <w:t>マナビDXは、無料や補助付きの講座を含み、リスキリングに重要なデジタルスキル習得をはじめる方に最適な初学者向け講座も提供されています。</w:t>
      </w:r>
    </w:p>
    <w:p w14:paraId="4A323FD2" w14:textId="77777777" w:rsidR="000B3C4F" w:rsidRPr="000B3C4F" w:rsidRDefault="000B3C4F" w:rsidP="000B3C4F">
      <w:pPr>
        <w:jc w:val="left"/>
      </w:pPr>
    </w:p>
    <w:p w14:paraId="04C74444" w14:textId="77777777" w:rsidR="000B3C4F" w:rsidRPr="000B3C4F" w:rsidRDefault="000B3C4F" w:rsidP="00255175">
      <w:pPr>
        <w:pStyle w:val="5"/>
      </w:pPr>
      <w:r w:rsidRPr="000B3C4F">
        <w:rPr>
          <w:rFonts w:hint="eastAsia"/>
        </w:rPr>
        <w:t>訴求ポイント</w:t>
      </w:r>
    </w:p>
    <w:p w14:paraId="6B92AA89" w14:textId="77777777" w:rsidR="000B3C4F" w:rsidRPr="000B3C4F" w:rsidRDefault="000B3C4F" w:rsidP="00255175">
      <w:pPr>
        <w:pStyle w:val="aff4"/>
      </w:pPr>
      <w:r w:rsidRPr="000B3C4F">
        <w:rPr>
          <w:rFonts w:hint="eastAsia"/>
        </w:rPr>
        <w:t>章を通した気づき・学び</w:t>
      </w:r>
    </w:p>
    <w:p w14:paraId="74A52EB2" w14:textId="77777777" w:rsidR="000B3C4F" w:rsidRPr="000B3C4F" w:rsidRDefault="000B3C4F" w:rsidP="000B3C4F">
      <w:pPr>
        <w:jc w:val="left"/>
      </w:pPr>
      <w:r w:rsidRPr="000B3C4F">
        <w:rPr>
          <w:rFonts w:hint="eastAsia"/>
        </w:rPr>
        <w:t>知識やスキルを備えた人材の育成・確保のためには、関係機関が公表しているセキュリティ関連のカリキュラム内容を活用し、実施計画を検討することが重要です。</w:t>
      </w:r>
    </w:p>
    <w:p w14:paraId="7FFD5646" w14:textId="77777777" w:rsidR="000B3C4F" w:rsidRPr="000B3C4F" w:rsidRDefault="000B3C4F" w:rsidP="000B3C4F">
      <w:pPr>
        <w:jc w:val="left"/>
      </w:pPr>
    </w:p>
    <w:tbl>
      <w:tblPr>
        <w:tblStyle w:val="aa"/>
        <w:tblW w:w="0" w:type="auto"/>
        <w:tblLook w:val="04A0" w:firstRow="1" w:lastRow="0" w:firstColumn="1" w:lastColumn="0" w:noHBand="0" w:noVBand="1"/>
      </w:tblPr>
      <w:tblGrid>
        <w:gridCol w:w="10456"/>
      </w:tblGrid>
      <w:tr w:rsidR="000B3C4F" w:rsidRPr="000B3C4F" w14:paraId="2134757F"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15E99" w:themeFill="text2" w:themeFillTint="BF"/>
            <w:hideMark/>
          </w:tcPr>
          <w:p w14:paraId="34E3C61F" w14:textId="77777777" w:rsidR="000B3C4F" w:rsidRPr="000B3C4F" w:rsidRDefault="000B3C4F" w:rsidP="00255175">
            <w:pPr>
              <w:pStyle w:val="aff0"/>
            </w:pPr>
            <w:r w:rsidRPr="000B3C4F">
              <w:rPr>
                <w:rFonts w:hint="eastAsia"/>
              </w:rPr>
              <w:t>認識していただきたい実施概要</w:t>
            </w:r>
          </w:p>
        </w:tc>
      </w:tr>
      <w:tr w:rsidR="000B3C4F" w:rsidRPr="000B3C4F" w14:paraId="5AA7F01F"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748C41A1" w14:textId="69C8BFFA" w:rsidR="000B3C4F" w:rsidRPr="000B3C4F" w:rsidRDefault="000B3C4F" w:rsidP="00892C01">
            <w:pPr>
              <w:pStyle w:val="afff6"/>
              <w:numPr>
                <w:ilvl w:val="0"/>
                <w:numId w:val="694"/>
              </w:numPr>
            </w:pPr>
            <w:r w:rsidRPr="000B3C4F">
              <w:rPr>
                <w:rFonts w:hint="eastAsia"/>
              </w:rPr>
              <w:t>「プラス・セキュリティ知識補充講座 カリキュラム例」や「ITスキル標準モデルカリキュラム ITスキル標準V3（レベル1）」といった関係機関が公表しているセキュリティ関連のカリキュラム内容を把握すること</w:t>
            </w:r>
            <w:r w:rsidR="00661F16">
              <w:rPr>
                <w:rFonts w:hint="eastAsia"/>
              </w:rPr>
              <w:t>。</w:t>
            </w:r>
          </w:p>
          <w:p w14:paraId="43BEBC0B" w14:textId="4F223522" w:rsidR="000B3C4F" w:rsidRPr="000B3C4F" w:rsidRDefault="000B3C4F" w:rsidP="00892C01">
            <w:pPr>
              <w:pStyle w:val="afff6"/>
              <w:numPr>
                <w:ilvl w:val="0"/>
                <w:numId w:val="694"/>
              </w:numPr>
            </w:pPr>
            <w:r w:rsidRPr="000B3C4F">
              <w:rPr>
                <w:rFonts w:hint="eastAsia"/>
              </w:rPr>
              <w:t>カリキュラム内容を参考に、具体的な実施計画や実施内容を検討すること</w:t>
            </w:r>
            <w:r w:rsidR="00661F16">
              <w:rPr>
                <w:rFonts w:hint="eastAsia"/>
              </w:rPr>
              <w:t>。</w:t>
            </w:r>
          </w:p>
          <w:p w14:paraId="0740C3E6" w14:textId="7E46DCDA" w:rsidR="000B3C4F" w:rsidRPr="000B3C4F" w:rsidRDefault="000B3C4F" w:rsidP="00892C01">
            <w:pPr>
              <w:pStyle w:val="afff6"/>
              <w:numPr>
                <w:ilvl w:val="0"/>
                <w:numId w:val="694"/>
              </w:numPr>
            </w:pPr>
            <w:r w:rsidRPr="000B3C4F">
              <w:rPr>
                <w:rFonts w:hint="eastAsia"/>
              </w:rPr>
              <w:t>マナビDXを活用し、デジタルスキルの向上を図ること</w:t>
            </w:r>
            <w:r w:rsidR="00661F16">
              <w:rPr>
                <w:rFonts w:hint="eastAsia"/>
              </w:rPr>
              <w:t>。</w:t>
            </w:r>
          </w:p>
        </w:tc>
      </w:tr>
    </w:tbl>
    <w:p w14:paraId="77B3BD7C" w14:textId="77777777" w:rsidR="000B3C4F" w:rsidRPr="000B3C4F" w:rsidRDefault="000B3C4F" w:rsidP="000B3C4F">
      <w:pPr>
        <w:jc w:val="left"/>
      </w:pPr>
    </w:p>
    <w:tbl>
      <w:tblPr>
        <w:tblStyle w:val="aa"/>
        <w:tblpPr w:leftFromText="142" w:rightFromText="142" w:vertAnchor="text" w:horzAnchor="margin" w:tblpY="230"/>
        <w:tblW w:w="0" w:type="auto"/>
        <w:tblLook w:val="04A0" w:firstRow="1" w:lastRow="0" w:firstColumn="1" w:lastColumn="0" w:noHBand="0" w:noVBand="1"/>
      </w:tblPr>
      <w:tblGrid>
        <w:gridCol w:w="3681"/>
        <w:gridCol w:w="6775"/>
      </w:tblGrid>
      <w:tr w:rsidR="000B3C4F" w:rsidRPr="000B3C4F" w14:paraId="5564A572" w14:textId="77777777" w:rsidTr="000B3C4F">
        <w:tc>
          <w:tcPr>
            <w:tcW w:w="10456" w:type="dxa"/>
            <w:gridSpan w:val="2"/>
            <w:tcBorders>
              <w:top w:val="single" w:sz="4" w:space="0" w:color="auto"/>
              <w:left w:val="single" w:sz="4" w:space="0" w:color="auto"/>
              <w:bottom w:val="single" w:sz="4" w:space="0" w:color="auto"/>
              <w:right w:val="single" w:sz="4" w:space="0" w:color="auto"/>
            </w:tcBorders>
            <w:hideMark/>
          </w:tcPr>
          <w:p w14:paraId="45793149" w14:textId="77777777" w:rsidR="000B3C4F" w:rsidRPr="000B3C4F" w:rsidRDefault="000B3C4F" w:rsidP="00601047">
            <w:pPr>
              <w:pStyle w:val="affe"/>
              <w:framePr w:hSpace="0" w:wrap="auto" w:vAnchor="margin" w:hAnchor="text" w:yAlign="inline"/>
            </w:pPr>
            <w:r w:rsidRPr="000B3C4F">
              <w:rPr>
                <w:rFonts w:hint="eastAsia"/>
              </w:rPr>
              <w:t>詳細理解のため参考となる文献（参考文献）</w:t>
            </w:r>
          </w:p>
        </w:tc>
      </w:tr>
      <w:tr w:rsidR="000B3C4F" w:rsidRPr="000B3C4F" w14:paraId="1442F685" w14:textId="77777777" w:rsidTr="000B3C4F">
        <w:tc>
          <w:tcPr>
            <w:tcW w:w="3681"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112BDDC9" w14:textId="77777777" w:rsidR="000B3C4F" w:rsidRPr="000B3C4F" w:rsidRDefault="000B3C4F" w:rsidP="00601047">
            <w:pPr>
              <w:pStyle w:val="affe"/>
              <w:framePr w:hSpace="0" w:wrap="auto" w:vAnchor="margin" w:hAnchor="text" w:yAlign="inline"/>
            </w:pPr>
            <w:r w:rsidRPr="000B3C4F">
              <w:rPr>
                <w:rFonts w:hint="eastAsia"/>
              </w:rPr>
              <w:t>プラス・セキュリティ知識補充講座 カリキュラム例</w:t>
            </w:r>
          </w:p>
        </w:tc>
        <w:tc>
          <w:tcPr>
            <w:tcW w:w="6775" w:type="dxa"/>
            <w:tcBorders>
              <w:top w:val="single" w:sz="4" w:space="0" w:color="auto"/>
              <w:left w:val="single" w:sz="4" w:space="0" w:color="auto"/>
              <w:bottom w:val="single" w:sz="4" w:space="0" w:color="auto"/>
              <w:right w:val="single" w:sz="4" w:space="0" w:color="auto"/>
            </w:tcBorders>
            <w:hideMark/>
          </w:tcPr>
          <w:p w14:paraId="5AE8138D" w14:textId="77777777" w:rsidR="000B3C4F" w:rsidRPr="000B3C4F" w:rsidRDefault="000B3C4F" w:rsidP="00601047">
            <w:pPr>
              <w:pStyle w:val="affe"/>
              <w:framePr w:hSpace="0" w:wrap="auto" w:vAnchor="margin" w:hAnchor="text" w:yAlign="inline"/>
            </w:pPr>
            <w:r w:rsidRPr="000B3C4F">
              <w:rPr>
                <w:rFonts w:hint="eastAsia"/>
              </w:rPr>
              <w:t>https://security-portal.nisc.go.jp/dx/pdf/plussecurity_curriculum.pdf</w:t>
            </w:r>
          </w:p>
        </w:tc>
      </w:tr>
      <w:tr w:rsidR="000B3C4F" w:rsidRPr="000B3C4F" w14:paraId="13A9AD45" w14:textId="77777777" w:rsidTr="000B3C4F">
        <w:tc>
          <w:tcPr>
            <w:tcW w:w="3681"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67F80E2D" w14:textId="77777777" w:rsidR="000B3C4F" w:rsidRPr="000B3C4F" w:rsidRDefault="000B3C4F" w:rsidP="00601047">
            <w:pPr>
              <w:pStyle w:val="affe"/>
              <w:framePr w:hSpace="0" w:wrap="auto" w:vAnchor="margin" w:hAnchor="text" w:yAlign="inline"/>
            </w:pPr>
            <w:r w:rsidRPr="000B3C4F">
              <w:rPr>
                <w:rFonts w:hint="eastAsia"/>
              </w:rPr>
              <w:t>ITスキル標準とは -ものさしとしてのスキル標準</w:t>
            </w:r>
          </w:p>
        </w:tc>
        <w:tc>
          <w:tcPr>
            <w:tcW w:w="6775" w:type="dxa"/>
            <w:tcBorders>
              <w:top w:val="single" w:sz="4" w:space="0" w:color="auto"/>
              <w:left w:val="single" w:sz="4" w:space="0" w:color="auto"/>
              <w:bottom w:val="single" w:sz="4" w:space="0" w:color="auto"/>
              <w:right w:val="single" w:sz="4" w:space="0" w:color="auto"/>
            </w:tcBorders>
            <w:hideMark/>
          </w:tcPr>
          <w:p w14:paraId="3244C797" w14:textId="77777777" w:rsidR="000B3C4F" w:rsidRPr="000B3C4F" w:rsidRDefault="000B3C4F" w:rsidP="00601047">
            <w:pPr>
              <w:pStyle w:val="affe"/>
              <w:framePr w:hSpace="0" w:wrap="auto" w:vAnchor="margin" w:hAnchor="text" w:yAlign="inline"/>
            </w:pPr>
            <w:r w:rsidRPr="000B3C4F">
              <w:rPr>
                <w:rFonts w:hint="eastAsia"/>
              </w:rPr>
              <w:t>https://www.ipa.go.jp/jinzai/skill-standard/plus-it-ui/itss/itss2.html</w:t>
            </w:r>
          </w:p>
        </w:tc>
      </w:tr>
      <w:tr w:rsidR="000B3C4F" w:rsidRPr="000B3C4F" w14:paraId="7179060C" w14:textId="77777777" w:rsidTr="000B3C4F">
        <w:tc>
          <w:tcPr>
            <w:tcW w:w="3681"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6F68F97E" w14:textId="77777777" w:rsidR="000B3C4F" w:rsidRPr="000B3C4F" w:rsidRDefault="000B3C4F" w:rsidP="00601047">
            <w:pPr>
              <w:pStyle w:val="affe"/>
              <w:framePr w:hSpace="0" w:wrap="auto" w:vAnchor="margin" w:hAnchor="text" w:yAlign="inline"/>
            </w:pPr>
            <w:r w:rsidRPr="000B3C4F">
              <w:rPr>
                <w:rFonts w:hint="eastAsia"/>
              </w:rPr>
              <w:t>ITスキル標準モデルカリキュラム－レベル1を目指して－</w:t>
            </w:r>
          </w:p>
        </w:tc>
        <w:tc>
          <w:tcPr>
            <w:tcW w:w="6775" w:type="dxa"/>
            <w:tcBorders>
              <w:top w:val="single" w:sz="4" w:space="0" w:color="auto"/>
              <w:left w:val="single" w:sz="4" w:space="0" w:color="auto"/>
              <w:bottom w:val="single" w:sz="4" w:space="0" w:color="auto"/>
              <w:right w:val="single" w:sz="4" w:space="0" w:color="auto"/>
            </w:tcBorders>
            <w:hideMark/>
          </w:tcPr>
          <w:p w14:paraId="29385747" w14:textId="77777777" w:rsidR="000B3C4F" w:rsidRPr="000B3C4F" w:rsidRDefault="000B3C4F" w:rsidP="00601047">
            <w:pPr>
              <w:pStyle w:val="affe"/>
              <w:framePr w:hSpace="0" w:wrap="auto" w:vAnchor="margin" w:hAnchor="text" w:yAlign="inline"/>
            </w:pPr>
            <w:r w:rsidRPr="000B3C4F">
              <w:rPr>
                <w:rFonts w:hint="eastAsia"/>
              </w:rPr>
              <w:t>https://www.ipa.go.jp/archive/jinzai/skill-standard/itss/qv6pgp000000buc8-att/000024802.pdf</w:t>
            </w:r>
          </w:p>
        </w:tc>
      </w:tr>
      <w:tr w:rsidR="000B3C4F" w:rsidRPr="000B3C4F" w14:paraId="5C675438" w14:textId="77777777" w:rsidTr="000B3C4F">
        <w:tc>
          <w:tcPr>
            <w:tcW w:w="3681"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4AE9F099" w14:textId="77777777" w:rsidR="000B3C4F" w:rsidRPr="000B3C4F" w:rsidRDefault="000B3C4F" w:rsidP="00601047">
            <w:pPr>
              <w:pStyle w:val="affe"/>
              <w:framePr w:hSpace="0" w:wrap="auto" w:vAnchor="margin" w:hAnchor="text" w:yAlign="inline"/>
            </w:pPr>
            <w:r w:rsidRPr="000B3C4F">
              <w:rPr>
                <w:rFonts w:hint="eastAsia"/>
              </w:rPr>
              <w:t>マナビDX</w:t>
            </w:r>
          </w:p>
        </w:tc>
        <w:tc>
          <w:tcPr>
            <w:tcW w:w="6775" w:type="dxa"/>
            <w:tcBorders>
              <w:top w:val="single" w:sz="4" w:space="0" w:color="auto"/>
              <w:left w:val="single" w:sz="4" w:space="0" w:color="auto"/>
              <w:bottom w:val="single" w:sz="4" w:space="0" w:color="auto"/>
              <w:right w:val="single" w:sz="4" w:space="0" w:color="auto"/>
            </w:tcBorders>
            <w:hideMark/>
          </w:tcPr>
          <w:p w14:paraId="0BBFE957" w14:textId="77777777" w:rsidR="000B3C4F" w:rsidRPr="000B3C4F" w:rsidRDefault="000B3C4F" w:rsidP="00601047">
            <w:pPr>
              <w:pStyle w:val="affe"/>
              <w:framePr w:hSpace="0" w:wrap="auto" w:vAnchor="margin" w:hAnchor="text" w:yAlign="inline"/>
            </w:pPr>
            <w:r w:rsidRPr="000B3C4F">
              <w:rPr>
                <w:rFonts w:hint="eastAsia"/>
              </w:rPr>
              <w:t>https://manabi-dx.ipa.go.jp</w:t>
            </w:r>
          </w:p>
        </w:tc>
      </w:tr>
    </w:tbl>
    <w:p w14:paraId="0316C93B" w14:textId="2E101A78" w:rsidR="000B3C4F" w:rsidRPr="000B3C4F" w:rsidRDefault="000B3C4F" w:rsidP="00C82366">
      <w:pPr>
        <w:ind w:firstLineChars="0" w:firstLine="0"/>
        <w:jc w:val="left"/>
      </w:pPr>
    </w:p>
    <w:p w14:paraId="1C328A98" w14:textId="77777777" w:rsidR="000B3C4F" w:rsidRPr="000B3C4F" w:rsidRDefault="000B3C4F" w:rsidP="002A6987">
      <w:pPr>
        <w:pStyle w:val="3"/>
      </w:pPr>
      <w:bookmarkStart w:id="2078" w:name="_Toc188349192"/>
      <w:r w:rsidRPr="000B3C4F">
        <w:rPr>
          <w:rFonts w:hint="eastAsia"/>
        </w:rPr>
        <w:t>第25章. スキルと知識を持った人材育成・人材確保方法</w:t>
      </w:r>
      <w:bookmarkEnd w:id="2078"/>
    </w:p>
    <w:p w14:paraId="59FB9880" w14:textId="77777777" w:rsidR="000B3C4F" w:rsidRPr="000B3C4F" w:rsidRDefault="000B3C4F" w:rsidP="00255175">
      <w:pPr>
        <w:pStyle w:val="aff4"/>
      </w:pPr>
      <w:r w:rsidRPr="000B3C4F">
        <w:rPr>
          <w:rFonts w:hint="eastAsia"/>
        </w:rPr>
        <w:t>25-1. 「プラス・セキュリティ」の実施計画例</w:t>
      </w:r>
    </w:p>
    <w:p w14:paraId="24164895" w14:textId="77777777" w:rsidR="000B3C4F" w:rsidRPr="000B3C4F" w:rsidRDefault="000B3C4F" w:rsidP="00255175">
      <w:pPr>
        <w:pStyle w:val="aff4"/>
      </w:pPr>
      <w:r w:rsidRPr="000B3C4F">
        <w:rPr>
          <w:rFonts w:hint="eastAsia"/>
        </w:rPr>
        <w:t>25-2. 「リスキリング」「チェンジマインド」の実施計画例</w:t>
      </w:r>
    </w:p>
    <w:p w14:paraId="05EB4D0E" w14:textId="77777777" w:rsidR="000B3C4F" w:rsidRPr="000B3C4F" w:rsidRDefault="000B3C4F" w:rsidP="000B3C4F">
      <w:pPr>
        <w:jc w:val="left"/>
      </w:pPr>
    </w:p>
    <w:tbl>
      <w:tblPr>
        <w:tblStyle w:val="aa"/>
        <w:tblW w:w="0" w:type="auto"/>
        <w:tblLook w:val="04A0" w:firstRow="1" w:lastRow="0" w:firstColumn="1" w:lastColumn="0" w:noHBand="0" w:noVBand="1"/>
      </w:tblPr>
      <w:tblGrid>
        <w:gridCol w:w="10456"/>
      </w:tblGrid>
      <w:tr w:rsidR="000B3C4F" w:rsidRPr="000B3C4F" w14:paraId="735FEB9A"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15E99"/>
            <w:hideMark/>
          </w:tcPr>
          <w:p w14:paraId="2EF7CC28" w14:textId="77777777" w:rsidR="000B3C4F" w:rsidRPr="000B3C4F" w:rsidRDefault="000B3C4F" w:rsidP="00255175">
            <w:pPr>
              <w:pStyle w:val="aff0"/>
            </w:pPr>
            <w:r w:rsidRPr="000B3C4F">
              <w:rPr>
                <w:rFonts w:hint="eastAsia"/>
              </w:rPr>
              <w:t>章の目的</w:t>
            </w:r>
          </w:p>
        </w:tc>
      </w:tr>
      <w:tr w:rsidR="000B3C4F" w:rsidRPr="000B3C4F" w14:paraId="0B482956" w14:textId="77777777" w:rsidTr="000B3C4F">
        <w:trPr>
          <w:trHeight w:val="1734"/>
        </w:trPr>
        <w:tc>
          <w:tcPr>
            <w:tcW w:w="10456" w:type="dxa"/>
            <w:tcBorders>
              <w:top w:val="single" w:sz="4" w:space="0" w:color="auto"/>
              <w:left w:val="single" w:sz="4" w:space="0" w:color="auto"/>
              <w:bottom w:val="single" w:sz="4" w:space="0" w:color="auto"/>
              <w:right w:val="single" w:sz="4" w:space="0" w:color="auto"/>
            </w:tcBorders>
            <w:hideMark/>
          </w:tcPr>
          <w:p w14:paraId="41DE6151" w14:textId="77777777" w:rsidR="000B3C4F" w:rsidRPr="000B3C4F" w:rsidRDefault="000B3C4F" w:rsidP="00255175">
            <w:pPr>
              <w:pStyle w:val="afff6"/>
            </w:pPr>
            <w:r w:rsidRPr="000B3C4F">
              <w:rPr>
                <w:rFonts w:hint="eastAsia"/>
              </w:rPr>
              <w:t>第25章では、カリキュラムなどを活用し、チェンジマインド、リスキリングも含めた実施計画および教育・研修の実施内容の作成方法を理解することを目的とします。カリキュラムごとに、実践方法を例示します。</w:t>
            </w:r>
          </w:p>
        </w:tc>
      </w:tr>
      <w:tr w:rsidR="000B3C4F" w:rsidRPr="000B3C4F" w14:paraId="772104F9"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15E99"/>
            <w:hideMark/>
          </w:tcPr>
          <w:p w14:paraId="6A66719A" w14:textId="77777777" w:rsidR="000B3C4F" w:rsidRPr="000B3C4F" w:rsidRDefault="000B3C4F" w:rsidP="00255175">
            <w:pPr>
              <w:pStyle w:val="aff0"/>
            </w:pPr>
            <w:r w:rsidRPr="000B3C4F">
              <w:rPr>
                <w:rFonts w:hint="eastAsia"/>
              </w:rPr>
              <w:t>主な達成目標</w:t>
            </w:r>
          </w:p>
        </w:tc>
      </w:tr>
      <w:tr w:rsidR="000B3C4F" w:rsidRPr="000B3C4F" w14:paraId="1EC729C3" w14:textId="77777777" w:rsidTr="000B3C4F">
        <w:trPr>
          <w:trHeight w:val="1707"/>
        </w:trPr>
        <w:tc>
          <w:tcPr>
            <w:tcW w:w="10456" w:type="dxa"/>
            <w:tcBorders>
              <w:top w:val="single" w:sz="4" w:space="0" w:color="auto"/>
              <w:left w:val="single" w:sz="4" w:space="0" w:color="auto"/>
              <w:bottom w:val="single" w:sz="4" w:space="0" w:color="auto"/>
              <w:right w:val="single" w:sz="4" w:space="0" w:color="auto"/>
            </w:tcBorders>
            <w:hideMark/>
          </w:tcPr>
          <w:p w14:paraId="48C8B11A" w14:textId="04EC0999" w:rsidR="000B3C4F" w:rsidRPr="000B3C4F" w:rsidRDefault="000B3C4F" w:rsidP="00892C01">
            <w:pPr>
              <w:pStyle w:val="afff6"/>
              <w:numPr>
                <w:ilvl w:val="0"/>
                <w:numId w:val="546"/>
              </w:numPr>
            </w:pPr>
            <w:r w:rsidRPr="000B3C4F">
              <w:rPr>
                <w:rFonts w:hint="eastAsia"/>
              </w:rPr>
              <w:t>「プラス・セキュリティ知識補充講座 カリキュラム例」をもとに、教育・研修の実施内容および実施計画を作成する手順を理解すること</w:t>
            </w:r>
          </w:p>
          <w:p w14:paraId="563F1AF8" w14:textId="702A33D9" w:rsidR="000B3C4F" w:rsidRPr="000B3C4F" w:rsidRDefault="000B3C4F" w:rsidP="00892C01">
            <w:pPr>
              <w:pStyle w:val="afff6"/>
              <w:numPr>
                <w:ilvl w:val="0"/>
                <w:numId w:val="546"/>
              </w:numPr>
            </w:pPr>
            <w:r w:rsidRPr="000B3C4F">
              <w:rPr>
                <w:rFonts w:hint="eastAsia"/>
              </w:rPr>
              <w:t>「ITスキル標準」をもとに、教育・研修の実施内容および実施計画を作成する手順を理解すること</w:t>
            </w:r>
          </w:p>
          <w:p w14:paraId="4DFA84D8" w14:textId="401B1425" w:rsidR="000B3C4F" w:rsidRPr="000B3C4F" w:rsidRDefault="000B3C4F" w:rsidP="00892C01">
            <w:pPr>
              <w:pStyle w:val="afff6"/>
              <w:numPr>
                <w:ilvl w:val="0"/>
                <w:numId w:val="546"/>
              </w:numPr>
            </w:pPr>
            <w:r w:rsidRPr="000B3C4F">
              <w:rPr>
                <w:rFonts w:hint="eastAsia"/>
              </w:rPr>
              <w:t>「デジタルスキル標準」をもとに、教育・研修の実施内容および実施計画を作成する手順を理解すること</w:t>
            </w:r>
          </w:p>
        </w:tc>
      </w:tr>
    </w:tbl>
    <w:p w14:paraId="5999E8C4" w14:textId="77777777" w:rsidR="000B3C4F" w:rsidRPr="000B3C4F" w:rsidRDefault="000B3C4F" w:rsidP="000B3C4F">
      <w:pPr>
        <w:jc w:val="left"/>
      </w:pPr>
    </w:p>
    <w:tbl>
      <w:tblPr>
        <w:tblStyle w:val="aa"/>
        <w:tblW w:w="0" w:type="auto"/>
        <w:tblLook w:val="04A0" w:firstRow="1" w:lastRow="0" w:firstColumn="1" w:lastColumn="0" w:noHBand="0" w:noVBand="1"/>
      </w:tblPr>
      <w:tblGrid>
        <w:gridCol w:w="10456"/>
      </w:tblGrid>
      <w:tr w:rsidR="000B3C4F" w:rsidRPr="000B3C4F" w14:paraId="1BC6A9A7"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0083999F" w14:textId="77777777" w:rsidR="000B3C4F" w:rsidRPr="000B3C4F" w:rsidRDefault="000B3C4F" w:rsidP="00255175">
            <w:pPr>
              <w:pStyle w:val="afff8"/>
            </w:pPr>
            <w:r w:rsidRPr="000B3C4F">
              <w:rPr>
                <w:rFonts w:hint="eastAsia"/>
              </w:rPr>
              <w:t>主なキーワード</w:t>
            </w:r>
          </w:p>
          <w:p w14:paraId="53A92A40" w14:textId="77777777" w:rsidR="000B3C4F" w:rsidRPr="000B3C4F" w:rsidRDefault="000B3C4F" w:rsidP="00255175">
            <w:pPr>
              <w:pStyle w:val="afff6"/>
            </w:pPr>
            <w:r w:rsidRPr="000B3C4F">
              <w:rPr>
                <w:rFonts w:hint="eastAsia"/>
              </w:rPr>
              <w:t>チェンジマインド、リスキリング、プラス・セキュリティ</w:t>
            </w:r>
          </w:p>
        </w:tc>
      </w:tr>
    </w:tbl>
    <w:p w14:paraId="2F6726CA" w14:textId="77777777" w:rsidR="000B3C4F" w:rsidRPr="000B3C4F" w:rsidRDefault="000B3C4F" w:rsidP="000B3C4F">
      <w:pPr>
        <w:jc w:val="left"/>
      </w:pPr>
    </w:p>
    <w:p w14:paraId="2347D2ED" w14:textId="77777777" w:rsidR="000B3C4F" w:rsidRPr="000B3C4F" w:rsidRDefault="000B3C4F" w:rsidP="00255175">
      <w:pPr>
        <w:pStyle w:val="5"/>
      </w:pPr>
      <w:r w:rsidRPr="000B3C4F">
        <w:rPr>
          <w:rFonts w:hint="eastAsia"/>
        </w:rPr>
        <w:t>要旨</w:t>
      </w:r>
    </w:p>
    <w:p w14:paraId="157382C6" w14:textId="77777777" w:rsidR="000B3C4F" w:rsidRPr="000B3C4F" w:rsidRDefault="000B3C4F" w:rsidP="000B3C4F">
      <w:pPr>
        <w:jc w:val="left"/>
      </w:pPr>
    </w:p>
    <w:p w14:paraId="0B6CB402" w14:textId="77777777" w:rsidR="000B3C4F" w:rsidRPr="000B3C4F" w:rsidRDefault="000B3C4F" w:rsidP="00255175">
      <w:pPr>
        <w:pStyle w:val="61"/>
      </w:pPr>
      <w:r w:rsidRPr="000B3C4F">
        <w:rPr>
          <w:rFonts w:hint="eastAsia"/>
        </w:rPr>
        <w:t>25章の全体概要</w:t>
      </w:r>
    </w:p>
    <w:p w14:paraId="64426E8A" w14:textId="77777777" w:rsidR="000B3C4F" w:rsidRPr="000B3C4F" w:rsidRDefault="000B3C4F" w:rsidP="000B3C4F">
      <w:pPr>
        <w:jc w:val="left"/>
      </w:pPr>
      <w:r w:rsidRPr="000B3C4F">
        <w:rPr>
          <w:rFonts w:hint="eastAsia"/>
        </w:rPr>
        <w:t>25章では、既存のカリキュラムなどを活用し、チェンジマインド、リスキリングも含めた実施計画および教育・研修の実施内容の作成方法を解説しています。</w:t>
      </w:r>
    </w:p>
    <w:p w14:paraId="63979EB7" w14:textId="77777777" w:rsidR="000B3C4F" w:rsidRPr="000B3C4F" w:rsidRDefault="000B3C4F" w:rsidP="000B3C4F">
      <w:pPr>
        <w:jc w:val="left"/>
      </w:pPr>
      <w:r w:rsidRPr="000B3C4F">
        <w:rPr>
          <w:rFonts w:hint="eastAsia"/>
        </w:rPr>
        <w:t>章の前半では、「プラス・セキュリティ知識補充講座 カリキュラム例」をもとに、教育・研修の実施内容および実施計画を解説しています。</w:t>
      </w:r>
    </w:p>
    <w:p w14:paraId="4AB0B29D" w14:textId="77777777" w:rsidR="000B3C4F" w:rsidRPr="000B3C4F" w:rsidRDefault="000B3C4F" w:rsidP="000B3C4F">
      <w:pPr>
        <w:jc w:val="left"/>
      </w:pPr>
      <w:r w:rsidRPr="000B3C4F">
        <w:rPr>
          <w:rFonts w:hint="eastAsia"/>
        </w:rPr>
        <w:t>章の後半ではリスキリングに有効と考えられるカリキュラムを例にして、リスキリングのための研修実施計画の策定手順について解説しています。</w:t>
      </w:r>
    </w:p>
    <w:p w14:paraId="77C10C98" w14:textId="77777777" w:rsidR="000B3C4F" w:rsidRPr="000B3C4F" w:rsidRDefault="000B3C4F" w:rsidP="000B3C4F">
      <w:pPr>
        <w:jc w:val="left"/>
      </w:pPr>
    </w:p>
    <w:p w14:paraId="440D2213" w14:textId="77777777" w:rsidR="000B3C4F" w:rsidRPr="000B3C4F" w:rsidRDefault="000B3C4F" w:rsidP="00255175">
      <w:pPr>
        <w:pStyle w:val="7"/>
      </w:pPr>
      <w:r w:rsidRPr="000B3C4F">
        <w:rPr>
          <w:rFonts w:hint="eastAsia"/>
        </w:rPr>
        <w:t>25-1. 「プラス・セキュリティ」の実施計画例</w:t>
      </w:r>
    </w:p>
    <w:p w14:paraId="46E0FA4F" w14:textId="35F9F9AC" w:rsidR="000B3C4F" w:rsidRPr="000B3C4F" w:rsidRDefault="000B3C4F" w:rsidP="000B3C4F">
      <w:pPr>
        <w:jc w:val="left"/>
      </w:pPr>
      <w:r w:rsidRPr="000B3C4F">
        <w:rPr>
          <w:rFonts w:hint="eastAsia"/>
        </w:rPr>
        <w:t>「プラス・セキュリティ知識補充講座 カリキュラム例」を実施するための手順を例示しています。セキュリティに詳しくない人に加えて、既にセキュリティを担当している人も、新しい技術を学び、考え方を最新にしていくことが必要です。技術は常に進化しており、過去の対策や古い考え方では、最新の</w:t>
      </w:r>
      <w:bookmarkStart w:id="2079" w:name="■サイバー攻撃27ー25"/>
      <w:r w:rsidR="00C85273">
        <w:fldChar w:fldCharType="begin"/>
      </w:r>
      <w:r w:rsidR="00C85273">
        <w:rPr>
          <w:rFonts w:hint="eastAsia"/>
        </w:rPr>
        <w:instrText xml:space="preserve">HYPERLINK </w:instrText>
      </w:r>
      <w:r w:rsidR="00C85273">
        <w:instrText xml:space="preserve"> \l "</w:instrText>
      </w:r>
      <w:r w:rsidR="00C85273">
        <w:rPr>
          <w:rFonts w:hint="eastAsia"/>
        </w:rPr>
        <w:instrText>■サイバー攻撃</w:instrText>
      </w:r>
      <w:r w:rsidR="00C85273">
        <w:instrText>"</w:instrText>
      </w:r>
      <w:r w:rsidR="00C85273">
        <w:fldChar w:fldCharType="separate"/>
      </w:r>
      <w:r w:rsidRPr="00C85273">
        <w:rPr>
          <w:rStyle w:val="a7"/>
          <w:rFonts w:hint="eastAsia"/>
        </w:rPr>
        <w:t>サイバー攻撃</w:t>
      </w:r>
      <w:bookmarkEnd w:id="2079"/>
      <w:r w:rsidR="00C85273">
        <w:fldChar w:fldCharType="end"/>
      </w:r>
      <w:r w:rsidRPr="000B3C4F">
        <w:rPr>
          <w:rFonts w:hint="eastAsia"/>
        </w:rPr>
        <w:t>に対応することが難しいためです。昨今は</w:t>
      </w:r>
      <w:bookmarkStart w:id="2080" w:name="■AI27ー25"/>
      <w:r w:rsidR="004B2DB5">
        <w:fldChar w:fldCharType="begin"/>
      </w:r>
      <w:r w:rsidR="004B2DB5">
        <w:rPr>
          <w:rFonts w:hint="eastAsia"/>
        </w:rPr>
        <w:instrText xml:space="preserve">HYPERLINK </w:instrText>
      </w:r>
      <w:r w:rsidR="004B2DB5">
        <w:instrText xml:space="preserve"> \l "</w:instrText>
      </w:r>
      <w:r w:rsidR="004B2DB5">
        <w:rPr>
          <w:rFonts w:hint="eastAsia"/>
        </w:rPr>
        <w:instrText>■</w:instrText>
      </w:r>
      <w:r w:rsidR="004B2DB5">
        <w:instrText>AI"</w:instrText>
      </w:r>
      <w:r w:rsidR="004B2DB5">
        <w:fldChar w:fldCharType="separate"/>
      </w:r>
      <w:r w:rsidRPr="004B2DB5">
        <w:rPr>
          <w:rStyle w:val="a7"/>
          <w:rFonts w:hint="eastAsia"/>
        </w:rPr>
        <w:t>AI</w:t>
      </w:r>
      <w:bookmarkEnd w:id="2080"/>
      <w:r w:rsidR="004B2DB5">
        <w:fldChar w:fldCharType="end"/>
      </w:r>
      <w:r w:rsidRPr="000B3C4F">
        <w:rPr>
          <w:rFonts w:hint="eastAsia"/>
        </w:rPr>
        <w:t>を使った新しい攻撃手法が増加しており、昔のスキルや知識だけでは十分に対応することは困難です。</w:t>
      </w:r>
    </w:p>
    <w:p w14:paraId="3FEF8683" w14:textId="77777777" w:rsidR="000B3C4F" w:rsidRPr="000B3C4F" w:rsidRDefault="000B3C4F" w:rsidP="000B3C4F">
      <w:pPr>
        <w:jc w:val="left"/>
      </w:pPr>
    </w:p>
    <w:p w14:paraId="630812F3" w14:textId="77777777" w:rsidR="000B3C4F" w:rsidRPr="000B3C4F" w:rsidRDefault="000B3C4F" w:rsidP="00255175">
      <w:pPr>
        <w:pStyle w:val="7"/>
      </w:pPr>
      <w:r w:rsidRPr="000B3C4F">
        <w:rPr>
          <w:rFonts w:hint="eastAsia"/>
        </w:rPr>
        <w:t>25-2. 「リスキリング」「チェンジマインド」の実施計画例</w:t>
      </w:r>
    </w:p>
    <w:p w14:paraId="47CBD96E" w14:textId="77777777" w:rsidR="000B3C4F" w:rsidRPr="000B3C4F" w:rsidRDefault="000B3C4F" w:rsidP="000B3C4F">
      <w:pPr>
        <w:jc w:val="left"/>
      </w:pPr>
      <w:r w:rsidRPr="000B3C4F">
        <w:rPr>
          <w:rFonts w:hint="eastAsia"/>
        </w:rPr>
        <w:t>ITスキル標準、デジタルスキル標準など、リスキリングに有効と考えられるカリキュラムや指針を参考に、実施計画を策定する手順について例を使って解説しています。生成AIなどの新技術の普及により仕事が変化し、新たなスキルが求められる中、個人が競争力を維持するにはリスキリングが重要です。リスキリングを成功させるには、変化を受け入れるチェンジマインドを持ち、柔軟な思考で具体的な目標を設定し、信頼できる教材やカリキュラムを選び、自分にあった学習方法を見つけることが大切です。</w:t>
      </w:r>
    </w:p>
    <w:p w14:paraId="7261330A" w14:textId="77777777" w:rsidR="000B3C4F" w:rsidRPr="000B3C4F" w:rsidRDefault="000B3C4F" w:rsidP="000B3C4F">
      <w:pPr>
        <w:jc w:val="left"/>
      </w:pPr>
    </w:p>
    <w:p w14:paraId="15EFFDEC" w14:textId="77777777" w:rsidR="000B3C4F" w:rsidRPr="000B3C4F" w:rsidRDefault="000B3C4F" w:rsidP="00255175">
      <w:pPr>
        <w:pStyle w:val="5"/>
      </w:pPr>
      <w:r w:rsidRPr="000B3C4F">
        <w:rPr>
          <w:rFonts w:hint="eastAsia"/>
        </w:rPr>
        <w:t>訴求ポイント</w:t>
      </w:r>
    </w:p>
    <w:p w14:paraId="32ED00CE" w14:textId="77777777" w:rsidR="000B3C4F" w:rsidRPr="000B3C4F" w:rsidRDefault="000B3C4F" w:rsidP="00255175">
      <w:pPr>
        <w:pStyle w:val="aff4"/>
      </w:pPr>
      <w:r w:rsidRPr="000B3C4F">
        <w:rPr>
          <w:rFonts w:hint="eastAsia"/>
        </w:rPr>
        <w:t>章を通した気づき・学び</w:t>
      </w:r>
    </w:p>
    <w:p w14:paraId="4944AFE8" w14:textId="77777777" w:rsidR="000B3C4F" w:rsidRPr="000B3C4F" w:rsidRDefault="000B3C4F" w:rsidP="000B3C4F">
      <w:pPr>
        <w:jc w:val="left"/>
      </w:pPr>
      <w:r w:rsidRPr="000B3C4F">
        <w:rPr>
          <w:rFonts w:hint="eastAsia"/>
        </w:rPr>
        <w:t>生成AIなど新しい技術が発展する中で、個人が市場で競争力を維持するためにはリスキリングによって最新のスキルと知識を習得することが重要です。</w:t>
      </w:r>
    </w:p>
    <w:p w14:paraId="6B1D45A6" w14:textId="77777777" w:rsidR="000B3C4F" w:rsidRPr="000B3C4F" w:rsidRDefault="000B3C4F" w:rsidP="000B3C4F">
      <w:pPr>
        <w:jc w:val="left"/>
      </w:pPr>
      <w:r w:rsidRPr="000B3C4F">
        <w:rPr>
          <w:rFonts w:hint="eastAsia"/>
        </w:rPr>
        <w:t>また、AIを活用した新たな攻撃に対応するため、既にセキュリティを担当している人も含め、新しい技術と考え方を学ぶ必要があります。</w:t>
      </w:r>
    </w:p>
    <w:p w14:paraId="5D05E07F" w14:textId="77777777" w:rsidR="000B3C4F" w:rsidRPr="000B3C4F" w:rsidRDefault="000B3C4F" w:rsidP="000B3C4F">
      <w:pPr>
        <w:jc w:val="left"/>
      </w:pPr>
    </w:p>
    <w:tbl>
      <w:tblPr>
        <w:tblStyle w:val="aa"/>
        <w:tblW w:w="0" w:type="auto"/>
        <w:tblLook w:val="04A0" w:firstRow="1" w:lastRow="0" w:firstColumn="1" w:lastColumn="0" w:noHBand="0" w:noVBand="1"/>
      </w:tblPr>
      <w:tblGrid>
        <w:gridCol w:w="10456"/>
      </w:tblGrid>
      <w:tr w:rsidR="000B3C4F" w:rsidRPr="000B3C4F" w14:paraId="345A40C4"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15E99" w:themeFill="text2" w:themeFillTint="BF"/>
            <w:hideMark/>
          </w:tcPr>
          <w:p w14:paraId="45825741" w14:textId="77777777" w:rsidR="000B3C4F" w:rsidRPr="000B3C4F" w:rsidRDefault="000B3C4F" w:rsidP="00255175">
            <w:pPr>
              <w:pStyle w:val="aff0"/>
            </w:pPr>
            <w:r w:rsidRPr="000B3C4F">
              <w:rPr>
                <w:rFonts w:hint="eastAsia"/>
              </w:rPr>
              <w:t>認識していただきたい実施概要</w:t>
            </w:r>
          </w:p>
        </w:tc>
      </w:tr>
      <w:tr w:rsidR="000B3C4F" w:rsidRPr="000B3C4F" w14:paraId="36FACF12" w14:textId="77777777" w:rsidTr="000B3C4F">
        <w:tc>
          <w:tcPr>
            <w:tcW w:w="10456" w:type="dxa"/>
            <w:tcBorders>
              <w:top w:val="single" w:sz="4" w:space="0" w:color="auto"/>
              <w:left w:val="single" w:sz="4" w:space="0" w:color="auto"/>
              <w:bottom w:val="single" w:sz="4" w:space="0" w:color="auto"/>
              <w:right w:val="single" w:sz="4" w:space="0" w:color="auto"/>
            </w:tcBorders>
            <w:hideMark/>
          </w:tcPr>
          <w:p w14:paraId="0573651D" w14:textId="727D7453" w:rsidR="000B3C4F" w:rsidRPr="000B3C4F" w:rsidRDefault="000B3C4F" w:rsidP="00892C01">
            <w:pPr>
              <w:pStyle w:val="afff6"/>
              <w:numPr>
                <w:ilvl w:val="0"/>
                <w:numId w:val="695"/>
              </w:numPr>
            </w:pPr>
            <w:r w:rsidRPr="000B3C4F">
              <w:rPr>
                <w:rFonts w:hint="eastAsia"/>
              </w:rPr>
              <w:t>関係機関が公表しているカリキュラムなどを活用し、チェンジマインド、リスキリングも含めた実施計画および教育・研修の実施内容の作成し、実施すること</w:t>
            </w:r>
            <w:r w:rsidR="00661F16">
              <w:rPr>
                <w:rFonts w:hint="eastAsia"/>
              </w:rPr>
              <w:t>。</w:t>
            </w:r>
          </w:p>
        </w:tc>
      </w:tr>
    </w:tbl>
    <w:p w14:paraId="4EE6AE98" w14:textId="77777777" w:rsidR="000B3C4F" w:rsidRPr="000B3C4F" w:rsidRDefault="000B3C4F" w:rsidP="000B3C4F">
      <w:pPr>
        <w:jc w:val="left"/>
      </w:pPr>
    </w:p>
    <w:tbl>
      <w:tblPr>
        <w:tblStyle w:val="aa"/>
        <w:tblpPr w:leftFromText="142" w:rightFromText="142" w:vertAnchor="text" w:horzAnchor="margin" w:tblpY="76"/>
        <w:tblW w:w="0" w:type="auto"/>
        <w:tblLook w:val="04A0" w:firstRow="1" w:lastRow="0" w:firstColumn="1" w:lastColumn="0" w:noHBand="0" w:noVBand="1"/>
      </w:tblPr>
      <w:tblGrid>
        <w:gridCol w:w="4390"/>
        <w:gridCol w:w="6066"/>
      </w:tblGrid>
      <w:tr w:rsidR="000B3C4F" w:rsidRPr="000B3C4F" w14:paraId="550DC586" w14:textId="77777777" w:rsidTr="000B3C4F">
        <w:tc>
          <w:tcPr>
            <w:tcW w:w="10456" w:type="dxa"/>
            <w:gridSpan w:val="2"/>
            <w:tcBorders>
              <w:top w:val="single" w:sz="4" w:space="0" w:color="auto"/>
              <w:left w:val="single" w:sz="4" w:space="0" w:color="auto"/>
              <w:bottom w:val="single" w:sz="4" w:space="0" w:color="auto"/>
              <w:right w:val="single" w:sz="4" w:space="0" w:color="auto"/>
            </w:tcBorders>
            <w:hideMark/>
          </w:tcPr>
          <w:p w14:paraId="02C4DAE2" w14:textId="77777777" w:rsidR="000B3C4F" w:rsidRPr="000B3C4F" w:rsidRDefault="000B3C4F" w:rsidP="00601047">
            <w:pPr>
              <w:pStyle w:val="affe"/>
              <w:framePr w:hSpace="0" w:wrap="auto" w:vAnchor="margin" w:hAnchor="text" w:yAlign="inline"/>
            </w:pPr>
            <w:r w:rsidRPr="000B3C4F">
              <w:rPr>
                <w:rFonts w:hint="eastAsia"/>
              </w:rPr>
              <w:t>詳細理解のため参考となる文献（参考文献）</w:t>
            </w:r>
          </w:p>
        </w:tc>
      </w:tr>
      <w:tr w:rsidR="000B3C4F" w:rsidRPr="000B3C4F" w14:paraId="3C6C4B0F" w14:textId="77777777" w:rsidTr="000B3C4F">
        <w:tc>
          <w:tcPr>
            <w:tcW w:w="4390"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0C5F9315" w14:textId="77777777" w:rsidR="000B3C4F" w:rsidRPr="000B3C4F" w:rsidRDefault="000B3C4F" w:rsidP="00601047">
            <w:pPr>
              <w:pStyle w:val="affe"/>
              <w:framePr w:hSpace="0" w:wrap="auto" w:vAnchor="margin" w:hAnchor="text" w:yAlign="inline"/>
            </w:pPr>
            <w:r w:rsidRPr="000B3C4F">
              <w:rPr>
                <w:rFonts w:hint="eastAsia"/>
              </w:rPr>
              <w:t>マナビDX</w:t>
            </w:r>
          </w:p>
        </w:tc>
        <w:tc>
          <w:tcPr>
            <w:tcW w:w="6066" w:type="dxa"/>
            <w:tcBorders>
              <w:top w:val="single" w:sz="4" w:space="0" w:color="auto"/>
              <w:left w:val="single" w:sz="4" w:space="0" w:color="auto"/>
              <w:bottom w:val="single" w:sz="4" w:space="0" w:color="auto"/>
              <w:right w:val="single" w:sz="4" w:space="0" w:color="auto"/>
            </w:tcBorders>
            <w:hideMark/>
          </w:tcPr>
          <w:p w14:paraId="499A383D" w14:textId="77777777" w:rsidR="000B3C4F" w:rsidRPr="000B3C4F" w:rsidRDefault="000B3C4F" w:rsidP="00601047">
            <w:pPr>
              <w:pStyle w:val="affe"/>
              <w:framePr w:hSpace="0" w:wrap="auto" w:vAnchor="margin" w:hAnchor="text" w:yAlign="inline"/>
            </w:pPr>
            <w:r w:rsidRPr="000B3C4F">
              <w:rPr>
                <w:rFonts w:hint="eastAsia"/>
              </w:rPr>
              <w:t>https://manabi-dx.ipa.go.jp</w:t>
            </w:r>
          </w:p>
        </w:tc>
      </w:tr>
      <w:tr w:rsidR="000B3C4F" w:rsidRPr="000B3C4F" w14:paraId="27F52BFF" w14:textId="77777777" w:rsidTr="000B3C4F">
        <w:tc>
          <w:tcPr>
            <w:tcW w:w="4390"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2188628E" w14:textId="77777777" w:rsidR="000B3C4F" w:rsidRPr="000B3C4F" w:rsidRDefault="000B3C4F" w:rsidP="00601047">
            <w:pPr>
              <w:pStyle w:val="affe"/>
              <w:framePr w:hSpace="0" w:wrap="auto" w:vAnchor="margin" w:hAnchor="text" w:yAlign="inline"/>
            </w:pPr>
            <w:r w:rsidRPr="000B3C4F">
              <w:rPr>
                <w:rFonts w:hint="eastAsia"/>
              </w:rPr>
              <w:t>【ほぼ15秒アニメ】子ブタと学ぼう！情報セキュリティ対策のキホン</w:t>
            </w:r>
          </w:p>
        </w:tc>
        <w:tc>
          <w:tcPr>
            <w:tcW w:w="6066" w:type="dxa"/>
            <w:tcBorders>
              <w:top w:val="single" w:sz="4" w:space="0" w:color="auto"/>
              <w:left w:val="single" w:sz="4" w:space="0" w:color="auto"/>
              <w:bottom w:val="single" w:sz="4" w:space="0" w:color="auto"/>
              <w:right w:val="single" w:sz="4" w:space="0" w:color="auto"/>
            </w:tcBorders>
            <w:hideMark/>
          </w:tcPr>
          <w:p w14:paraId="0839AED7" w14:textId="77777777" w:rsidR="000B3C4F" w:rsidRPr="000B3C4F" w:rsidRDefault="000B3C4F" w:rsidP="00601047">
            <w:pPr>
              <w:pStyle w:val="affe"/>
              <w:framePr w:hSpace="0" w:wrap="auto" w:vAnchor="margin" w:hAnchor="text" w:yAlign="inline"/>
            </w:pPr>
            <w:r w:rsidRPr="000B3C4F">
              <w:rPr>
                <w:rFonts w:hint="eastAsia"/>
              </w:rPr>
              <w:t>https://www.ipa.go.jp/security/anshin/measures/start.html</w:t>
            </w:r>
          </w:p>
        </w:tc>
      </w:tr>
      <w:tr w:rsidR="000B3C4F" w:rsidRPr="000B3C4F" w14:paraId="1471D7B3" w14:textId="77777777" w:rsidTr="000B3C4F">
        <w:tc>
          <w:tcPr>
            <w:tcW w:w="4390"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03A5B0D4" w14:textId="77777777" w:rsidR="000B3C4F" w:rsidRPr="000B3C4F" w:rsidRDefault="000B3C4F" w:rsidP="00601047">
            <w:pPr>
              <w:pStyle w:val="affe"/>
              <w:framePr w:hSpace="0" w:wrap="auto" w:vAnchor="margin" w:hAnchor="text" w:yAlign="inline"/>
            </w:pPr>
            <w:r w:rsidRPr="000B3C4F">
              <w:rPr>
                <w:rFonts w:hint="eastAsia"/>
              </w:rPr>
              <w:t>プラス・セキュリティ知識補充講座 カリキュラム例</w:t>
            </w:r>
          </w:p>
        </w:tc>
        <w:tc>
          <w:tcPr>
            <w:tcW w:w="6066" w:type="dxa"/>
            <w:tcBorders>
              <w:top w:val="single" w:sz="4" w:space="0" w:color="auto"/>
              <w:left w:val="single" w:sz="4" w:space="0" w:color="auto"/>
              <w:bottom w:val="single" w:sz="4" w:space="0" w:color="auto"/>
              <w:right w:val="single" w:sz="4" w:space="0" w:color="auto"/>
            </w:tcBorders>
            <w:hideMark/>
          </w:tcPr>
          <w:p w14:paraId="067D6AAB" w14:textId="77777777" w:rsidR="000B3C4F" w:rsidRPr="000B3C4F" w:rsidRDefault="000B3C4F" w:rsidP="00601047">
            <w:pPr>
              <w:pStyle w:val="affe"/>
              <w:framePr w:hSpace="0" w:wrap="auto" w:vAnchor="margin" w:hAnchor="text" w:yAlign="inline"/>
            </w:pPr>
            <w:r w:rsidRPr="000B3C4F">
              <w:rPr>
                <w:rFonts w:hint="eastAsia"/>
              </w:rPr>
              <w:t>https://security-portal.nisc.go.jp/dx/pdf/plussecurity_curriculum.pdf</w:t>
            </w:r>
          </w:p>
        </w:tc>
      </w:tr>
      <w:tr w:rsidR="000B3C4F" w:rsidRPr="000B3C4F" w14:paraId="40B9B557" w14:textId="77777777" w:rsidTr="000B3C4F">
        <w:tc>
          <w:tcPr>
            <w:tcW w:w="4390" w:type="dxa"/>
            <w:tcBorders>
              <w:top w:val="single" w:sz="4" w:space="0" w:color="auto"/>
              <w:left w:val="single" w:sz="4" w:space="0" w:color="auto"/>
              <w:bottom w:val="single" w:sz="4" w:space="0" w:color="auto"/>
              <w:right w:val="single" w:sz="4" w:space="0" w:color="auto"/>
            </w:tcBorders>
            <w:shd w:val="clear" w:color="auto" w:fill="F1A983" w:themeFill="accent2" w:themeFillTint="99"/>
            <w:hideMark/>
          </w:tcPr>
          <w:p w14:paraId="6E6C9CA1" w14:textId="77777777" w:rsidR="000B3C4F" w:rsidRPr="000B3C4F" w:rsidRDefault="000B3C4F" w:rsidP="00601047">
            <w:pPr>
              <w:pStyle w:val="affe"/>
              <w:framePr w:hSpace="0" w:wrap="auto" w:vAnchor="margin" w:hAnchor="text" w:yAlign="inline"/>
            </w:pPr>
            <w:r w:rsidRPr="000B3C4F">
              <w:rPr>
                <w:rFonts w:hint="eastAsia"/>
              </w:rPr>
              <w:t>ITスキル標準モデルカリキュラム－レベル1を目指して</w:t>
            </w:r>
          </w:p>
        </w:tc>
        <w:tc>
          <w:tcPr>
            <w:tcW w:w="6066" w:type="dxa"/>
            <w:tcBorders>
              <w:top w:val="single" w:sz="4" w:space="0" w:color="auto"/>
              <w:left w:val="single" w:sz="4" w:space="0" w:color="auto"/>
              <w:bottom w:val="single" w:sz="4" w:space="0" w:color="auto"/>
              <w:right w:val="single" w:sz="4" w:space="0" w:color="auto"/>
            </w:tcBorders>
            <w:hideMark/>
          </w:tcPr>
          <w:p w14:paraId="57C1CBF1" w14:textId="200D007F" w:rsidR="000B3C4F" w:rsidRPr="000B3C4F" w:rsidRDefault="000B3C4F" w:rsidP="00601047">
            <w:pPr>
              <w:pStyle w:val="affe"/>
              <w:framePr w:hSpace="0" w:wrap="auto" w:vAnchor="margin" w:hAnchor="text" w:yAlign="inline"/>
            </w:pPr>
            <w:r w:rsidRPr="000B3C4F">
              <w:rPr>
                <w:rFonts w:hint="eastAsia"/>
              </w:rPr>
              <w:t>https://www.ipa.go.jp/archive/jinzai/skill-standard/itss/qv6pgp000000buc8-att/000024802.pdf</w:t>
            </w:r>
          </w:p>
        </w:tc>
      </w:tr>
    </w:tbl>
    <w:p w14:paraId="2F6EADD0" w14:textId="77777777" w:rsidR="000B3C4F" w:rsidRPr="000B3C4F" w:rsidRDefault="000B3C4F" w:rsidP="000B3C4F">
      <w:pPr>
        <w:jc w:val="left"/>
      </w:pPr>
    </w:p>
    <w:p w14:paraId="440ECAEC" w14:textId="77777777" w:rsidR="000B3C4F" w:rsidRPr="000B3C4F" w:rsidRDefault="000B3C4F" w:rsidP="00C82366">
      <w:pPr>
        <w:ind w:firstLineChars="0" w:firstLine="0"/>
        <w:jc w:val="left"/>
      </w:pPr>
      <w:r w:rsidRPr="000B3C4F">
        <w:rPr>
          <w:rFonts w:hint="eastAsia"/>
        </w:rPr>
        <w:br w:type="page"/>
      </w:r>
    </w:p>
    <w:p w14:paraId="068B88B8" w14:textId="77777777" w:rsidR="000B3C4F" w:rsidRPr="000B3C4F" w:rsidRDefault="000B3C4F" w:rsidP="009A3EC6">
      <w:pPr>
        <w:pStyle w:val="2"/>
      </w:pPr>
      <w:bookmarkStart w:id="2081" w:name="_Toc188349193"/>
      <w:r w:rsidRPr="000B3C4F">
        <w:rPr>
          <w:rFonts w:hint="eastAsia"/>
        </w:rPr>
        <w:t>今後実施すべきこと</w:t>
      </w:r>
      <w:bookmarkEnd w:id="2081"/>
    </w:p>
    <w:tbl>
      <w:tblPr>
        <w:tblStyle w:val="aa"/>
        <w:tblW w:w="0" w:type="auto"/>
        <w:tblLook w:val="04A0" w:firstRow="1" w:lastRow="0" w:firstColumn="1" w:lastColumn="0" w:noHBand="0" w:noVBand="1"/>
      </w:tblPr>
      <w:tblGrid>
        <w:gridCol w:w="10456"/>
      </w:tblGrid>
      <w:tr w:rsidR="000B3C4F" w:rsidRPr="000B3C4F" w14:paraId="119B96E5"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15E99"/>
            <w:hideMark/>
          </w:tcPr>
          <w:p w14:paraId="3208AB2C" w14:textId="77777777" w:rsidR="000B3C4F" w:rsidRPr="000B3C4F" w:rsidRDefault="000B3C4F" w:rsidP="003E5AB8">
            <w:pPr>
              <w:pStyle w:val="aff0"/>
            </w:pPr>
            <w:r w:rsidRPr="000B3C4F">
              <w:rPr>
                <w:rFonts w:hint="eastAsia"/>
              </w:rPr>
              <w:t>章の目的</w:t>
            </w:r>
          </w:p>
        </w:tc>
      </w:tr>
      <w:tr w:rsidR="000B3C4F" w:rsidRPr="000B3C4F" w14:paraId="13998AB0" w14:textId="77777777" w:rsidTr="000B3C4F">
        <w:trPr>
          <w:trHeight w:val="1734"/>
        </w:trPr>
        <w:tc>
          <w:tcPr>
            <w:tcW w:w="10456" w:type="dxa"/>
            <w:tcBorders>
              <w:top w:val="single" w:sz="4" w:space="0" w:color="auto"/>
              <w:left w:val="single" w:sz="4" w:space="0" w:color="auto"/>
              <w:bottom w:val="single" w:sz="4" w:space="0" w:color="auto"/>
              <w:right w:val="single" w:sz="4" w:space="0" w:color="auto"/>
            </w:tcBorders>
            <w:hideMark/>
          </w:tcPr>
          <w:p w14:paraId="18F895DA" w14:textId="77777777" w:rsidR="000B3C4F" w:rsidRPr="000B3C4F" w:rsidRDefault="000B3C4F" w:rsidP="003E5AB8">
            <w:pPr>
              <w:pStyle w:val="afff6"/>
            </w:pPr>
            <w:r w:rsidRPr="000B3C4F">
              <w:rPr>
                <w:rFonts w:hint="eastAsia"/>
              </w:rPr>
              <w:t>テキストの内容を実践するにあたって行うべき事項を明確化し、具体的な行動計画が策定できるようになることを目的とします。これまで学んだ内容を活用し、自社のセキュリティ体制の向上や課題解決に向けた次のステップを提示します。</w:t>
            </w:r>
          </w:p>
        </w:tc>
      </w:tr>
      <w:tr w:rsidR="000B3C4F" w:rsidRPr="000B3C4F" w14:paraId="7C5E94D8" w14:textId="77777777" w:rsidTr="000B3C4F">
        <w:tc>
          <w:tcPr>
            <w:tcW w:w="10456" w:type="dxa"/>
            <w:tcBorders>
              <w:top w:val="single" w:sz="4" w:space="0" w:color="auto"/>
              <w:left w:val="single" w:sz="4" w:space="0" w:color="auto"/>
              <w:bottom w:val="single" w:sz="4" w:space="0" w:color="auto"/>
              <w:right w:val="single" w:sz="4" w:space="0" w:color="auto"/>
            </w:tcBorders>
            <w:shd w:val="clear" w:color="auto" w:fill="215E99"/>
            <w:hideMark/>
          </w:tcPr>
          <w:p w14:paraId="046A4826" w14:textId="77777777" w:rsidR="000B3C4F" w:rsidRPr="000B3C4F" w:rsidRDefault="000B3C4F" w:rsidP="003E5AB8">
            <w:pPr>
              <w:pStyle w:val="aff0"/>
            </w:pPr>
            <w:r w:rsidRPr="000B3C4F">
              <w:rPr>
                <w:rFonts w:hint="eastAsia"/>
              </w:rPr>
              <w:t>主な達成目標</w:t>
            </w:r>
          </w:p>
        </w:tc>
      </w:tr>
      <w:tr w:rsidR="000B3C4F" w:rsidRPr="000B3C4F" w14:paraId="1CDF6971" w14:textId="77777777" w:rsidTr="000B3C4F">
        <w:trPr>
          <w:trHeight w:val="1707"/>
        </w:trPr>
        <w:tc>
          <w:tcPr>
            <w:tcW w:w="10456" w:type="dxa"/>
            <w:tcBorders>
              <w:top w:val="single" w:sz="4" w:space="0" w:color="auto"/>
              <w:left w:val="single" w:sz="4" w:space="0" w:color="auto"/>
              <w:bottom w:val="single" w:sz="4" w:space="0" w:color="auto"/>
              <w:right w:val="single" w:sz="4" w:space="0" w:color="auto"/>
            </w:tcBorders>
            <w:hideMark/>
          </w:tcPr>
          <w:p w14:paraId="538127C4" w14:textId="094FE281" w:rsidR="000B3C4F" w:rsidRPr="000B3C4F" w:rsidRDefault="000B3C4F" w:rsidP="00892C01">
            <w:pPr>
              <w:pStyle w:val="afff6"/>
              <w:numPr>
                <w:ilvl w:val="0"/>
                <w:numId w:val="548"/>
              </w:numPr>
            </w:pPr>
            <w:r w:rsidRPr="000B3C4F">
              <w:rPr>
                <w:rFonts w:hint="eastAsia"/>
              </w:rPr>
              <w:t>学んだ内容をもとにして行動計画を策定できるようになること</w:t>
            </w:r>
          </w:p>
        </w:tc>
      </w:tr>
    </w:tbl>
    <w:p w14:paraId="41DCC25B" w14:textId="77777777" w:rsidR="000B3C4F" w:rsidRPr="000B3C4F" w:rsidRDefault="000B3C4F" w:rsidP="000B3C4F">
      <w:pPr>
        <w:jc w:val="left"/>
      </w:pPr>
    </w:p>
    <w:p w14:paraId="4D1900A3" w14:textId="77777777" w:rsidR="000B3C4F" w:rsidRPr="000B3C4F" w:rsidRDefault="000B3C4F" w:rsidP="002A6987">
      <w:pPr>
        <w:pStyle w:val="3"/>
      </w:pPr>
      <w:bookmarkStart w:id="2082" w:name="_Toc188349194"/>
      <w:r w:rsidRPr="000B3C4F">
        <w:rPr>
          <w:rFonts w:hint="eastAsia"/>
        </w:rPr>
        <w:t>今後のアクション</w:t>
      </w:r>
      <w:bookmarkEnd w:id="2082"/>
    </w:p>
    <w:p w14:paraId="533A566A" w14:textId="77777777" w:rsidR="000B3C4F" w:rsidRPr="000B3C4F" w:rsidRDefault="000B3C4F" w:rsidP="000B3C4F">
      <w:pPr>
        <w:jc w:val="left"/>
      </w:pPr>
      <w:r w:rsidRPr="000B3C4F">
        <w:rPr>
          <w:rFonts w:hint="eastAsia"/>
        </w:rPr>
        <w:t>本テキストでは、「DX推進の必要性からセキュリティ対策の実施手順を策定する」ところまでを解説しました。この章では、本テキストの内容を実践するにあたって行うべき事項を列挙し、その概要を説明します。</w:t>
      </w:r>
    </w:p>
    <w:p w14:paraId="0011FB40" w14:textId="77777777" w:rsidR="000B3C4F" w:rsidRPr="000B3C4F" w:rsidRDefault="000B3C4F" w:rsidP="000B3C4F">
      <w:pPr>
        <w:jc w:val="left"/>
      </w:pPr>
    </w:p>
    <w:p w14:paraId="4CE07874" w14:textId="77777777" w:rsidR="000B3C4F" w:rsidRPr="000B3C4F" w:rsidRDefault="000B3C4F" w:rsidP="00C21803">
      <w:pPr>
        <w:pStyle w:val="aff4"/>
        <w:rPr>
          <w:b w:val="0"/>
          <w:bCs w:val="0"/>
        </w:rPr>
      </w:pPr>
      <w:r w:rsidRPr="000B3C4F">
        <w:rPr>
          <w:rFonts w:hint="eastAsia"/>
        </w:rPr>
        <w:t>本テキストの内容を実践するために行うべき事項</w:t>
      </w:r>
    </w:p>
    <w:p w14:paraId="5A79C871" w14:textId="77777777" w:rsidR="000B3C4F" w:rsidRPr="000B3C4F" w:rsidRDefault="000B3C4F" w:rsidP="00892C01">
      <w:pPr>
        <w:pStyle w:val="ab"/>
        <w:numPr>
          <w:ilvl w:val="0"/>
          <w:numId w:val="549"/>
        </w:numPr>
        <w:ind w:leftChars="0" w:firstLineChars="0"/>
        <w:jc w:val="left"/>
      </w:pPr>
      <w:r w:rsidRPr="000B3C4F">
        <w:rPr>
          <w:rFonts w:hint="eastAsia"/>
        </w:rPr>
        <w:t>テキストに記載された各章の理解を深め、重要なポイントを経営者も含めた関係者と共有すること</w:t>
      </w:r>
    </w:p>
    <w:p w14:paraId="0D0B7769" w14:textId="77777777" w:rsidR="000B3C4F" w:rsidRPr="000B3C4F" w:rsidRDefault="000B3C4F" w:rsidP="00892C01">
      <w:pPr>
        <w:pStyle w:val="ab"/>
        <w:numPr>
          <w:ilvl w:val="0"/>
          <w:numId w:val="549"/>
        </w:numPr>
        <w:ind w:leftChars="0" w:firstLineChars="0"/>
        <w:jc w:val="left"/>
      </w:pPr>
      <w:r w:rsidRPr="000B3C4F">
        <w:rPr>
          <w:rFonts w:hint="eastAsia"/>
        </w:rPr>
        <w:t>経営者のリーダーシップによって社内体制を整備すること</w:t>
      </w:r>
    </w:p>
    <w:p w14:paraId="0BF0C141" w14:textId="77777777" w:rsidR="000B3C4F" w:rsidRPr="000B3C4F" w:rsidRDefault="000B3C4F" w:rsidP="00892C01">
      <w:pPr>
        <w:pStyle w:val="ab"/>
        <w:numPr>
          <w:ilvl w:val="0"/>
          <w:numId w:val="549"/>
        </w:numPr>
        <w:ind w:leftChars="0" w:firstLineChars="0"/>
        <w:jc w:val="left"/>
      </w:pPr>
      <w:r w:rsidRPr="000B3C4F">
        <w:rPr>
          <w:rFonts w:hint="eastAsia"/>
        </w:rPr>
        <w:t>整備した社内体制において順次具体的なアクションを実践すること</w:t>
      </w:r>
    </w:p>
    <w:p w14:paraId="2E328061" w14:textId="77777777" w:rsidR="000B3C4F" w:rsidRPr="000B3C4F" w:rsidRDefault="000B3C4F" w:rsidP="000B3C4F">
      <w:pPr>
        <w:jc w:val="left"/>
      </w:pPr>
    </w:p>
    <w:p w14:paraId="6273D1B1" w14:textId="77777777" w:rsidR="000B3C4F" w:rsidRPr="000B3C4F" w:rsidRDefault="000B3C4F" w:rsidP="00625D2C">
      <w:pPr>
        <w:pStyle w:val="5"/>
      </w:pPr>
      <w:r w:rsidRPr="000B3C4F">
        <w:rPr>
          <w:rFonts w:hint="eastAsia"/>
        </w:rPr>
        <w:t>テキストに記載された各章の理解を深め、重要なポイントを経営者も含めた関係者と共有すること</w:t>
      </w:r>
    </w:p>
    <w:p w14:paraId="104065F2" w14:textId="77777777" w:rsidR="000B3C4F" w:rsidRPr="000B3C4F" w:rsidRDefault="000B3C4F" w:rsidP="000B3C4F">
      <w:pPr>
        <w:jc w:val="left"/>
        <w:rPr>
          <w:b/>
          <w:bCs/>
        </w:rPr>
      </w:pPr>
    </w:p>
    <w:p w14:paraId="1193A4F2" w14:textId="77777777" w:rsidR="000B3C4F" w:rsidRPr="000B3C4F" w:rsidRDefault="000B3C4F" w:rsidP="00625D2C">
      <w:pPr>
        <w:pStyle w:val="61"/>
      </w:pPr>
      <w:r w:rsidRPr="000B3C4F">
        <w:rPr>
          <w:rFonts w:hint="eastAsia"/>
        </w:rPr>
        <w:t>各章のポイントの理解</w:t>
      </w:r>
    </w:p>
    <w:p w14:paraId="682B9BF2" w14:textId="1056B477" w:rsidR="000B3C4F" w:rsidRPr="000B3C4F" w:rsidRDefault="000B3C4F" w:rsidP="00892C01">
      <w:pPr>
        <w:pStyle w:val="ab"/>
        <w:numPr>
          <w:ilvl w:val="0"/>
          <w:numId w:val="696"/>
        </w:numPr>
        <w:ind w:leftChars="0" w:left="709" w:firstLineChars="0"/>
        <w:jc w:val="left"/>
      </w:pPr>
      <w:r w:rsidRPr="000B3C4F">
        <w:rPr>
          <w:rFonts w:hint="eastAsia"/>
        </w:rPr>
        <w:t>テキストに記載された「セキュリティを考える上で必要となる社会情勢、国の施策に関する情報」、「セキュリティ対策を検討する上で必要となるセキュリティ知識」、「セキュリティ対策を実施するための具体的な手法」を再認識し、理解を深めること</w:t>
      </w:r>
    </w:p>
    <w:p w14:paraId="6C0A906B" w14:textId="77777777" w:rsidR="000B3C4F" w:rsidRPr="000B3C4F" w:rsidRDefault="000B3C4F" w:rsidP="000B3C4F">
      <w:pPr>
        <w:jc w:val="left"/>
      </w:pPr>
    </w:p>
    <w:p w14:paraId="6C533C39" w14:textId="77777777" w:rsidR="000B3C4F" w:rsidRPr="000B3C4F" w:rsidRDefault="000B3C4F" w:rsidP="008F4EDF">
      <w:pPr>
        <w:pStyle w:val="61"/>
      </w:pPr>
      <w:r w:rsidRPr="000B3C4F">
        <w:rPr>
          <w:rFonts w:hint="eastAsia"/>
        </w:rPr>
        <w:t>DX推進の考え方の把握</w:t>
      </w:r>
    </w:p>
    <w:p w14:paraId="4E6C61F2" w14:textId="77777777" w:rsidR="004E3AD5" w:rsidRDefault="000B3C4F" w:rsidP="00892C01">
      <w:pPr>
        <w:pStyle w:val="ab"/>
        <w:numPr>
          <w:ilvl w:val="0"/>
          <w:numId w:val="547"/>
        </w:numPr>
        <w:ind w:leftChars="0" w:left="709" w:firstLineChars="0"/>
        <w:jc w:val="left"/>
      </w:pPr>
      <w:r w:rsidRPr="000B3C4F">
        <w:rPr>
          <w:rFonts w:hint="eastAsia"/>
        </w:rPr>
        <w:t>社会情勢、国の施策からDX推進の方向性を知ること</w:t>
      </w:r>
    </w:p>
    <w:p w14:paraId="46D8E68F" w14:textId="0C80DB1F" w:rsidR="000B3C4F" w:rsidRPr="000B3C4F" w:rsidRDefault="000B3C4F" w:rsidP="00106CE0">
      <w:pPr>
        <w:pStyle w:val="ab"/>
        <w:ind w:leftChars="0" w:left="709" w:firstLineChars="0" w:firstLine="0"/>
        <w:jc w:val="left"/>
      </w:pPr>
      <w:r w:rsidRPr="000B3C4F">
        <w:rPr>
          <w:rFonts w:hint="eastAsia"/>
        </w:rPr>
        <w:t>中小企業においてもDX推進が不可欠です。</w:t>
      </w:r>
    </w:p>
    <w:p w14:paraId="16EE1B78" w14:textId="77777777" w:rsidR="00290846" w:rsidRDefault="000B3C4F" w:rsidP="00892C01">
      <w:pPr>
        <w:pStyle w:val="ab"/>
        <w:numPr>
          <w:ilvl w:val="0"/>
          <w:numId w:val="547"/>
        </w:numPr>
        <w:ind w:leftChars="0" w:left="709" w:firstLineChars="0"/>
        <w:jc w:val="left"/>
      </w:pPr>
      <w:r w:rsidRPr="000B3C4F">
        <w:rPr>
          <w:rFonts w:hint="eastAsia"/>
        </w:rPr>
        <w:t>自組織におけるDX推進のための人材育成の必要性を認識すること</w:t>
      </w:r>
    </w:p>
    <w:p w14:paraId="606D8CD1" w14:textId="1C21C5CD" w:rsidR="000B3C4F" w:rsidRPr="000B3C4F" w:rsidRDefault="000B3C4F" w:rsidP="00106CE0">
      <w:pPr>
        <w:pStyle w:val="ab"/>
        <w:ind w:leftChars="0" w:left="709" w:firstLineChars="0" w:firstLine="0"/>
        <w:jc w:val="left"/>
      </w:pPr>
      <w:r w:rsidRPr="000B3C4F">
        <w:rPr>
          <w:rFonts w:hint="eastAsia"/>
        </w:rPr>
        <w:t>DXを推進する人材（DX推進スキル標準で示されたスキルを有する人材）や、DXを有効に利用できる人材（DXリテラシー標準で示されたスキルを有する人材（※プラス・セキュリティを含む））の確保が必要です。</w:t>
      </w:r>
    </w:p>
    <w:p w14:paraId="4A916BA6" w14:textId="77777777" w:rsidR="007C4FA6" w:rsidRDefault="000B3C4F" w:rsidP="00892C01">
      <w:pPr>
        <w:pStyle w:val="ab"/>
        <w:numPr>
          <w:ilvl w:val="0"/>
          <w:numId w:val="547"/>
        </w:numPr>
        <w:ind w:leftChars="0" w:left="709" w:firstLineChars="0"/>
        <w:jc w:val="left"/>
      </w:pPr>
      <w:r w:rsidRPr="000B3C4F">
        <w:rPr>
          <w:rFonts w:hint="eastAsia"/>
        </w:rPr>
        <w:t>自組織におけるDX推進の計画を立案し実施内容を策定すること</w:t>
      </w:r>
    </w:p>
    <w:p w14:paraId="02734642" w14:textId="77777777" w:rsidR="007C4FA6" w:rsidRDefault="000B3C4F" w:rsidP="007C4FA6">
      <w:pPr>
        <w:pStyle w:val="ab"/>
        <w:ind w:leftChars="0" w:left="709" w:firstLineChars="0" w:firstLine="0"/>
        <w:jc w:val="left"/>
      </w:pPr>
      <w:r w:rsidRPr="000B3C4F">
        <w:rPr>
          <w:rFonts w:hint="eastAsia"/>
        </w:rPr>
        <w:t>DX推進にあたってはDX with Security（DXの推進にあたり、セキュリティ対策を十分に考慮する）を意識することが重要です。</w:t>
      </w:r>
    </w:p>
    <w:p w14:paraId="475EA8A5" w14:textId="77777777" w:rsidR="007C4FA6" w:rsidRDefault="000B3C4F" w:rsidP="007C4FA6">
      <w:pPr>
        <w:pStyle w:val="ab"/>
        <w:ind w:leftChars="0" w:left="709" w:firstLineChars="0" w:firstLine="0"/>
        <w:jc w:val="left"/>
      </w:pPr>
      <w:r w:rsidRPr="000B3C4F">
        <w:rPr>
          <w:rFonts w:hint="eastAsia"/>
        </w:rPr>
        <w:t>IT構築にあたってはSecurity by Design（設計段階からのセキュリティ対策を考慮する）を意識するとともに「デジタル・ガバメント推進標準ガイドライン」を参考にすることが重要です。</w:t>
      </w:r>
    </w:p>
    <w:p w14:paraId="4C838003" w14:textId="3F8E0B92" w:rsidR="000B3C4F" w:rsidRPr="000B3C4F" w:rsidRDefault="000B3C4F" w:rsidP="007C4FA6">
      <w:pPr>
        <w:pStyle w:val="ab"/>
        <w:ind w:leftChars="0" w:left="709" w:firstLineChars="0" w:firstLine="0"/>
        <w:jc w:val="left"/>
      </w:pPr>
      <w:r w:rsidRPr="000B3C4F">
        <w:rPr>
          <w:rFonts w:hint="eastAsia"/>
        </w:rPr>
        <w:t>「デジタル・ガバメント推進標準ガイドライン」は、中小企業でも活用できる重要なことが数多く記載されています。情報システムを導入する際に参考にすることで、セキュリティ対策を考慮した、効果的な情報システムの導入が可能になります。</w:t>
      </w:r>
    </w:p>
    <w:p w14:paraId="6BD2DF82" w14:textId="77777777" w:rsidR="000B3C4F" w:rsidRPr="000B3C4F" w:rsidRDefault="000B3C4F" w:rsidP="000B3C4F">
      <w:pPr>
        <w:jc w:val="left"/>
      </w:pPr>
    </w:p>
    <w:p w14:paraId="13D57810" w14:textId="77777777" w:rsidR="000B3C4F" w:rsidRPr="000B3C4F" w:rsidRDefault="000B3C4F" w:rsidP="007C4FA6">
      <w:pPr>
        <w:pStyle w:val="61"/>
      </w:pPr>
      <w:r w:rsidRPr="000B3C4F">
        <w:rPr>
          <w:rFonts w:hint="eastAsia"/>
        </w:rPr>
        <w:t>セキュリティ対策の全容の認識</w:t>
      </w:r>
    </w:p>
    <w:p w14:paraId="1B66ECB1" w14:textId="633C17B5" w:rsidR="00B700BD" w:rsidRDefault="000B3C4F" w:rsidP="00892C01">
      <w:pPr>
        <w:pStyle w:val="ab"/>
        <w:numPr>
          <w:ilvl w:val="0"/>
          <w:numId w:val="547"/>
        </w:numPr>
        <w:ind w:leftChars="0" w:firstLineChars="0"/>
        <w:jc w:val="left"/>
      </w:pPr>
      <w:r w:rsidRPr="000B3C4F">
        <w:rPr>
          <w:rFonts w:hint="eastAsia"/>
        </w:rPr>
        <w:t>サイバーセキュリティの脅威に対処するためのアプローチ手法としては「Lv.1クイックアプローチ」「Lv.2ベースラインアプローチ」「</w:t>
      </w:r>
      <w:r w:rsidR="00155A86">
        <w:rPr>
          <w:rFonts w:hint="eastAsia"/>
        </w:rPr>
        <w:t>Lv.3</w:t>
      </w:r>
      <w:r w:rsidRPr="000B3C4F">
        <w:rPr>
          <w:rFonts w:hint="eastAsia"/>
        </w:rPr>
        <w:t>網羅的アプローチ」があり、それぞれメリット・デメリットがあること</w:t>
      </w:r>
    </w:p>
    <w:p w14:paraId="55BCD15D" w14:textId="40ED6098" w:rsidR="00B700BD" w:rsidRDefault="000B3C4F" w:rsidP="0065778C">
      <w:pPr>
        <w:pStyle w:val="ab"/>
        <w:ind w:leftChars="0" w:left="440" w:firstLineChars="0" w:firstLine="0"/>
        <w:jc w:val="left"/>
      </w:pPr>
      <w:r w:rsidRPr="000B3C4F">
        <w:rPr>
          <w:rFonts w:hint="eastAsia"/>
        </w:rPr>
        <w:t>例えば、</w:t>
      </w:r>
      <w:bookmarkStart w:id="2083" w:name="■ISMS28ー1"/>
      <w:r w:rsidR="00A46DC1">
        <w:fldChar w:fldCharType="begin"/>
      </w:r>
      <w:r w:rsidR="00A46DC1">
        <w:rPr>
          <w:rFonts w:hint="eastAsia"/>
        </w:rPr>
        <w:instrText xml:space="preserve">HYPERLINK </w:instrText>
      </w:r>
      <w:r w:rsidR="00A46DC1">
        <w:instrText xml:space="preserve"> \l "</w:instrText>
      </w:r>
      <w:r w:rsidR="00A46DC1">
        <w:rPr>
          <w:rFonts w:hint="eastAsia"/>
        </w:rPr>
        <w:instrText>■</w:instrText>
      </w:r>
      <w:r w:rsidR="00A46DC1">
        <w:instrText>ISMS"</w:instrText>
      </w:r>
      <w:r w:rsidR="00A46DC1">
        <w:fldChar w:fldCharType="separate"/>
      </w:r>
      <w:r w:rsidRPr="00A46DC1">
        <w:rPr>
          <w:rStyle w:val="a7"/>
          <w:rFonts w:hint="eastAsia"/>
        </w:rPr>
        <w:t>ISMS</w:t>
      </w:r>
      <w:bookmarkEnd w:id="2083"/>
      <w:r w:rsidR="00A46DC1">
        <w:fldChar w:fldCharType="end"/>
      </w:r>
      <w:r w:rsidRPr="000B3C4F">
        <w:rPr>
          <w:rFonts w:hint="eastAsia"/>
        </w:rPr>
        <w:t>などの</w:t>
      </w:r>
      <w:bookmarkStart w:id="2084" w:name="■フレームワーク28ー1"/>
      <w:r w:rsidR="00297234">
        <w:fldChar w:fldCharType="begin"/>
      </w:r>
      <w:r w:rsidR="00297234">
        <w:rPr>
          <w:rFonts w:hint="eastAsia"/>
        </w:rPr>
        <w:instrText xml:space="preserve">HYPERLINK </w:instrText>
      </w:r>
      <w:r w:rsidR="00297234">
        <w:instrText xml:space="preserve"> \l "</w:instrText>
      </w:r>
      <w:r w:rsidR="00297234">
        <w:rPr>
          <w:rFonts w:hint="eastAsia"/>
        </w:rPr>
        <w:instrText>■フレームワーク</w:instrText>
      </w:r>
      <w:r w:rsidR="00297234">
        <w:instrText>"</w:instrText>
      </w:r>
      <w:r w:rsidR="00297234">
        <w:fldChar w:fldCharType="separate"/>
      </w:r>
      <w:r w:rsidRPr="00297234">
        <w:rPr>
          <w:rStyle w:val="a7"/>
          <w:rFonts w:hint="eastAsia"/>
        </w:rPr>
        <w:t>フレームワーク</w:t>
      </w:r>
      <w:bookmarkEnd w:id="2084"/>
      <w:r w:rsidR="00297234">
        <w:fldChar w:fldCharType="end"/>
      </w:r>
      <w:r w:rsidRPr="000B3C4F">
        <w:rPr>
          <w:rFonts w:hint="eastAsia"/>
        </w:rPr>
        <w:t>を用いた</w:t>
      </w:r>
      <w:r w:rsidR="00FF116D">
        <w:rPr>
          <w:rFonts w:hint="eastAsia"/>
        </w:rPr>
        <w:t>Lv.3</w:t>
      </w:r>
      <w:r w:rsidRPr="000B3C4F">
        <w:rPr>
          <w:rFonts w:hint="eastAsia"/>
        </w:rPr>
        <w:t>網羅的アプローチは、時間とコストがかかるというデメリットがあるものの、漏れのない対策が可能であるというメリットがあります</w:t>
      </w:r>
      <w:r w:rsidR="00B700BD">
        <w:rPr>
          <w:rFonts w:hint="eastAsia"/>
        </w:rPr>
        <w:t>。</w:t>
      </w:r>
    </w:p>
    <w:p w14:paraId="24FED672" w14:textId="50D30843" w:rsidR="000B3C4F" w:rsidRPr="000B3C4F" w:rsidRDefault="000B3C4F" w:rsidP="00892C01">
      <w:pPr>
        <w:pStyle w:val="ab"/>
        <w:numPr>
          <w:ilvl w:val="0"/>
          <w:numId w:val="547"/>
        </w:numPr>
        <w:ind w:leftChars="0" w:firstLineChars="0"/>
        <w:jc w:val="left"/>
      </w:pPr>
      <w:r w:rsidRPr="000B3C4F">
        <w:rPr>
          <w:rFonts w:hint="eastAsia"/>
        </w:rPr>
        <w:t>ISMSの仕組みや、管理策の全容を理解すること</w:t>
      </w:r>
    </w:p>
    <w:p w14:paraId="5F75A648" w14:textId="77777777" w:rsidR="000B3C4F" w:rsidRPr="000B3C4F" w:rsidRDefault="000B3C4F" w:rsidP="0065778C">
      <w:pPr>
        <w:ind w:left="240" w:firstLineChars="0" w:firstLine="0"/>
        <w:jc w:val="left"/>
      </w:pPr>
    </w:p>
    <w:p w14:paraId="3F791450" w14:textId="77777777" w:rsidR="000B3C4F" w:rsidRPr="000B3C4F" w:rsidRDefault="000B3C4F" w:rsidP="0065778C">
      <w:pPr>
        <w:pStyle w:val="61"/>
      </w:pPr>
      <w:r w:rsidRPr="000B3C4F">
        <w:rPr>
          <w:rFonts w:hint="eastAsia"/>
        </w:rPr>
        <w:t>自組織でのセキュリティ対策の実施項目の認識</w:t>
      </w:r>
    </w:p>
    <w:p w14:paraId="2D61B73B" w14:textId="77777777" w:rsidR="00F262C6" w:rsidRDefault="000B3C4F" w:rsidP="00892C01">
      <w:pPr>
        <w:pStyle w:val="ab"/>
        <w:numPr>
          <w:ilvl w:val="0"/>
          <w:numId w:val="547"/>
        </w:numPr>
        <w:ind w:leftChars="0" w:firstLineChars="0"/>
        <w:jc w:val="left"/>
      </w:pPr>
      <w:r w:rsidRPr="000B3C4F">
        <w:rPr>
          <w:rFonts w:hint="eastAsia"/>
        </w:rPr>
        <w:t>自組織としての目標設定</w:t>
      </w:r>
    </w:p>
    <w:p w14:paraId="604DAA72" w14:textId="12B8551B" w:rsidR="000B3C4F" w:rsidRPr="000B3C4F" w:rsidRDefault="000B3C4F" w:rsidP="00F262C6">
      <w:pPr>
        <w:pStyle w:val="ab"/>
        <w:ind w:leftChars="0" w:left="440" w:firstLineChars="0" w:firstLine="0"/>
        <w:jc w:val="left"/>
      </w:pPr>
      <w:r w:rsidRPr="000B3C4F">
        <w:rPr>
          <w:rFonts w:hint="eastAsia"/>
        </w:rPr>
        <w:t>自組織のリスクを、経営上および社会的に許容できる範囲まで低減させるセキュリティ対策を実践することが大切です。</w:t>
      </w:r>
    </w:p>
    <w:bookmarkStart w:id="2085" w:name="■リスクアセスメント28ー1"/>
    <w:p w14:paraId="1E90C7E2" w14:textId="4C679555" w:rsidR="000B3C4F" w:rsidRPr="000B3C4F" w:rsidRDefault="002E7BF5" w:rsidP="00892C01">
      <w:pPr>
        <w:pStyle w:val="ab"/>
        <w:numPr>
          <w:ilvl w:val="0"/>
          <w:numId w:val="550"/>
        </w:numPr>
        <w:ind w:leftChars="0" w:firstLineChars="0"/>
      </w:pPr>
      <w:r>
        <w:fldChar w:fldCharType="begin"/>
      </w:r>
      <w:r>
        <w:rPr>
          <w:rFonts w:hint="eastAsia"/>
        </w:rPr>
        <w:instrText xml:space="preserve">HYPERLINK </w:instrText>
      </w:r>
      <w:r>
        <w:instrText xml:space="preserve"> \l "</w:instrText>
      </w:r>
      <w:r>
        <w:rPr>
          <w:rFonts w:hint="eastAsia"/>
        </w:rPr>
        <w:instrText>■リスクアセスメント</w:instrText>
      </w:r>
      <w:r>
        <w:instrText>"</w:instrText>
      </w:r>
      <w:r>
        <w:fldChar w:fldCharType="separate"/>
      </w:r>
      <w:r w:rsidR="000B3C4F" w:rsidRPr="002E7BF5">
        <w:rPr>
          <w:rStyle w:val="a7"/>
          <w:rFonts w:hint="eastAsia"/>
        </w:rPr>
        <w:t>リスクアセスメント</w:t>
      </w:r>
      <w:bookmarkEnd w:id="2085"/>
      <w:r>
        <w:fldChar w:fldCharType="end"/>
      </w:r>
      <w:r w:rsidR="000B3C4F" w:rsidRPr="000B3C4F">
        <w:rPr>
          <w:rFonts w:hint="eastAsia"/>
        </w:rPr>
        <w:t>によって自組織の現状のリスクを把握する。</w:t>
      </w:r>
    </w:p>
    <w:p w14:paraId="3350F53B" w14:textId="77777777" w:rsidR="000B3C4F" w:rsidRPr="000B3C4F" w:rsidRDefault="000B3C4F" w:rsidP="00892C01">
      <w:pPr>
        <w:pStyle w:val="ab"/>
        <w:numPr>
          <w:ilvl w:val="0"/>
          <w:numId w:val="550"/>
        </w:numPr>
        <w:ind w:leftChars="0" w:firstLineChars="0"/>
      </w:pPr>
      <w:r w:rsidRPr="000B3C4F">
        <w:rPr>
          <w:rFonts w:hint="eastAsia"/>
        </w:rPr>
        <w:t>リスクアセスメントの結果を踏まえ、管理策の中から自組織として実施すべき項目を選定する。</w:t>
      </w:r>
    </w:p>
    <w:p w14:paraId="43DCA0E4" w14:textId="77777777" w:rsidR="000B3C4F" w:rsidRPr="000B3C4F" w:rsidRDefault="000B3C4F" w:rsidP="00892C01">
      <w:pPr>
        <w:pStyle w:val="ab"/>
        <w:numPr>
          <w:ilvl w:val="0"/>
          <w:numId w:val="550"/>
        </w:numPr>
        <w:ind w:leftChars="0" w:firstLineChars="0"/>
      </w:pPr>
      <w:r w:rsidRPr="000B3C4F">
        <w:rPr>
          <w:rFonts w:hint="eastAsia"/>
        </w:rPr>
        <w:t>実施する管理策に関して、自組織としての実施手順を策定する。</w:t>
      </w:r>
    </w:p>
    <w:p w14:paraId="0215171C" w14:textId="77777777" w:rsidR="000B3C4F" w:rsidRPr="000B3C4F" w:rsidRDefault="000B3C4F" w:rsidP="000E27F6">
      <w:pPr>
        <w:ind w:left="240" w:firstLineChars="0" w:firstLine="0"/>
        <w:jc w:val="left"/>
      </w:pPr>
    </w:p>
    <w:p w14:paraId="7E243D33" w14:textId="77777777" w:rsidR="000B3C4F" w:rsidRPr="000B3C4F" w:rsidRDefault="000B3C4F" w:rsidP="000E27F6">
      <w:pPr>
        <w:pStyle w:val="5"/>
      </w:pPr>
      <w:r w:rsidRPr="000B3C4F">
        <w:rPr>
          <w:rFonts w:hint="eastAsia"/>
        </w:rPr>
        <w:t>経営者のリーダーシップによって社内体制を整備すること</w:t>
      </w:r>
    </w:p>
    <w:p w14:paraId="4F4CB7ED" w14:textId="77777777" w:rsidR="000B3C4F" w:rsidRPr="000B3C4F" w:rsidRDefault="000B3C4F" w:rsidP="000B3C4F">
      <w:pPr>
        <w:jc w:val="left"/>
      </w:pPr>
    </w:p>
    <w:p w14:paraId="4D38ED51" w14:textId="77777777" w:rsidR="000B3C4F" w:rsidRPr="000B3C4F" w:rsidRDefault="000B3C4F" w:rsidP="000E27F6">
      <w:pPr>
        <w:pStyle w:val="61"/>
      </w:pPr>
      <w:r w:rsidRPr="000B3C4F">
        <w:rPr>
          <w:rFonts w:hint="eastAsia"/>
        </w:rPr>
        <w:t>管理策の実施について</w:t>
      </w:r>
    </w:p>
    <w:p w14:paraId="1BF51DAF" w14:textId="77777777" w:rsidR="000B3C4F" w:rsidRPr="000B3C4F" w:rsidRDefault="000B3C4F" w:rsidP="000B3C4F">
      <w:pPr>
        <w:jc w:val="left"/>
        <w:rPr>
          <w:b/>
          <w:bCs/>
        </w:rPr>
      </w:pPr>
    </w:p>
    <w:bookmarkStart w:id="2086" w:name="■セキュリティポリシー28ー1"/>
    <w:p w14:paraId="25809393" w14:textId="5D963FB4" w:rsidR="000B3C4F" w:rsidRPr="000B3C4F" w:rsidRDefault="0031256A" w:rsidP="000E27F6">
      <w:pPr>
        <w:pStyle w:val="7"/>
      </w:pPr>
      <w:r w:rsidRPr="0031256A">
        <w:rPr>
          <w:color w:val="000000" w:themeColor="text1"/>
        </w:rPr>
        <w:fldChar w:fldCharType="begin"/>
      </w:r>
      <w:r w:rsidRPr="0031256A">
        <w:rPr>
          <w:rFonts w:hint="eastAsia"/>
          <w:color w:val="000000" w:themeColor="text1"/>
        </w:rPr>
        <w:instrText xml:space="preserve">HYPERLINK </w:instrText>
      </w:r>
      <w:r w:rsidRPr="0031256A">
        <w:rPr>
          <w:color w:val="000000" w:themeColor="text1"/>
        </w:rPr>
        <w:instrText xml:space="preserve"> \l "</w:instrText>
      </w:r>
      <w:r w:rsidRPr="0031256A">
        <w:rPr>
          <w:rFonts w:hint="eastAsia"/>
          <w:color w:val="000000" w:themeColor="text1"/>
        </w:rPr>
        <w:instrText>■セキュリティポリシー</w:instrText>
      </w:r>
      <w:r w:rsidRPr="0031256A">
        <w:rPr>
          <w:color w:val="000000" w:themeColor="text1"/>
        </w:rPr>
        <w:instrText>"</w:instrText>
      </w:r>
      <w:r w:rsidRPr="0031256A">
        <w:rPr>
          <w:color w:val="000000" w:themeColor="text1"/>
        </w:rPr>
      </w:r>
      <w:r w:rsidRPr="0031256A">
        <w:rPr>
          <w:color w:val="000000" w:themeColor="text1"/>
        </w:rPr>
        <w:fldChar w:fldCharType="separate"/>
      </w:r>
      <w:r w:rsidR="000B3C4F" w:rsidRPr="0031256A">
        <w:rPr>
          <w:rStyle w:val="a7"/>
          <w:rFonts w:hint="eastAsia"/>
          <w:color w:val="000000" w:themeColor="text1"/>
          <w:u w:val="thick"/>
        </w:rPr>
        <w:t>セキュリティポリシー</w:t>
      </w:r>
      <w:bookmarkEnd w:id="2086"/>
      <w:r w:rsidRPr="0031256A">
        <w:rPr>
          <w:color w:val="000000" w:themeColor="text1"/>
        </w:rPr>
        <w:fldChar w:fldCharType="end"/>
      </w:r>
      <w:r w:rsidR="000B3C4F" w:rsidRPr="000B3C4F">
        <w:rPr>
          <w:rFonts w:hint="eastAsia"/>
        </w:rPr>
        <w:t>関連文書の整備</w:t>
      </w:r>
    </w:p>
    <w:p w14:paraId="50AA2F70" w14:textId="77777777" w:rsidR="000B3C4F" w:rsidRPr="000B3C4F" w:rsidRDefault="000B3C4F" w:rsidP="000B3C4F">
      <w:pPr>
        <w:jc w:val="left"/>
      </w:pPr>
      <w:r w:rsidRPr="000B3C4F">
        <w:rPr>
          <w:rFonts w:hint="eastAsia"/>
        </w:rPr>
        <w:t>組織全体で情報セキュリティを管理・運用するための基盤となるドキュメント（基本方針、対策基準、実施手順など）を作成します。それらを整備することで、セキュリティ対策の指針を明確にし、全社員が一貫した行動を取ることを可能にします。</w:t>
      </w:r>
    </w:p>
    <w:p w14:paraId="2BEACF01" w14:textId="77777777" w:rsidR="000B3C4F" w:rsidRPr="000B3C4F" w:rsidRDefault="000B3C4F" w:rsidP="000B3C4F">
      <w:pPr>
        <w:jc w:val="left"/>
        <w:rPr>
          <w:b/>
          <w:bCs/>
        </w:rPr>
      </w:pPr>
    </w:p>
    <w:p w14:paraId="6A1421BE" w14:textId="77777777" w:rsidR="000B3C4F" w:rsidRPr="000B3C4F" w:rsidRDefault="000B3C4F" w:rsidP="000E27F6">
      <w:pPr>
        <w:pStyle w:val="7"/>
      </w:pPr>
      <w:r w:rsidRPr="000B3C4F">
        <w:rPr>
          <w:rFonts w:hint="eastAsia"/>
        </w:rPr>
        <w:t>実施手順の実行準備</w:t>
      </w:r>
    </w:p>
    <w:p w14:paraId="215F61B3" w14:textId="77777777" w:rsidR="000B3C4F" w:rsidRPr="000B3C4F" w:rsidRDefault="000B3C4F" w:rsidP="000B3C4F">
      <w:pPr>
        <w:jc w:val="left"/>
      </w:pPr>
      <w:r w:rsidRPr="000B3C4F">
        <w:rPr>
          <w:rFonts w:hint="eastAsia"/>
        </w:rPr>
        <w:t>実施手順として策定した内容を実行するため、実行性のあるドキュメント（仕様書、運用マニュアルなど）を作成します。</w:t>
      </w:r>
    </w:p>
    <w:p w14:paraId="6333C42D" w14:textId="77777777" w:rsidR="000B3C4F" w:rsidRPr="000B3C4F" w:rsidRDefault="000B3C4F" w:rsidP="000B3C4F">
      <w:pPr>
        <w:jc w:val="left"/>
      </w:pPr>
    </w:p>
    <w:p w14:paraId="53F9DC5F" w14:textId="77777777" w:rsidR="000B3C4F" w:rsidRPr="000B3C4F" w:rsidRDefault="000B3C4F" w:rsidP="000E27F6">
      <w:pPr>
        <w:pStyle w:val="7"/>
      </w:pPr>
      <w:r w:rsidRPr="000B3C4F">
        <w:rPr>
          <w:rFonts w:hint="eastAsia"/>
        </w:rPr>
        <w:t>実施手順の実行</w:t>
      </w:r>
    </w:p>
    <w:p w14:paraId="3388032D" w14:textId="77777777" w:rsidR="000B3C4F" w:rsidRPr="000B3C4F" w:rsidRDefault="000B3C4F" w:rsidP="000B3C4F">
      <w:pPr>
        <w:jc w:val="left"/>
      </w:pPr>
      <w:r w:rsidRPr="000B3C4F">
        <w:rPr>
          <w:rFonts w:hint="eastAsia"/>
        </w:rPr>
        <w:t>実施手順の実行にあたり、セキュリティ担当者とその役割・責任を決める必要があります。セキュリティ担当者とその役割・責任が決まった後、年間計画を作成してそれを実行します。</w:t>
      </w:r>
    </w:p>
    <w:p w14:paraId="03EEA6F3" w14:textId="77777777" w:rsidR="000B3C4F" w:rsidRPr="000B3C4F" w:rsidRDefault="000B3C4F" w:rsidP="000B3C4F">
      <w:pPr>
        <w:jc w:val="left"/>
      </w:pPr>
    </w:p>
    <w:p w14:paraId="099A0B5C" w14:textId="77777777" w:rsidR="00EF57D8" w:rsidRDefault="000B3C4F" w:rsidP="00892C01">
      <w:pPr>
        <w:pStyle w:val="ab"/>
        <w:numPr>
          <w:ilvl w:val="0"/>
          <w:numId w:val="551"/>
        </w:numPr>
        <w:ind w:leftChars="0" w:firstLineChars="0"/>
        <w:jc w:val="left"/>
      </w:pPr>
      <w:r w:rsidRPr="000B3C4F">
        <w:rPr>
          <w:rFonts w:hint="eastAsia"/>
        </w:rPr>
        <w:t>組織体制と役割の決定</w:t>
      </w:r>
    </w:p>
    <w:p w14:paraId="7C6DD788" w14:textId="77777777" w:rsidR="00EF57D8" w:rsidRDefault="000B3C4F" w:rsidP="00EF57D8">
      <w:pPr>
        <w:pStyle w:val="ab"/>
        <w:ind w:leftChars="0" w:left="680" w:firstLineChars="0" w:firstLine="0"/>
        <w:jc w:val="left"/>
      </w:pPr>
      <w:r w:rsidRPr="000B3C4F">
        <w:rPr>
          <w:rFonts w:hint="eastAsia"/>
        </w:rPr>
        <w:t>セキュリティ対策を実施するための組織体制、役割・責任を決めます。</w:t>
      </w:r>
    </w:p>
    <w:p w14:paraId="1C79B150" w14:textId="7BEADEAF" w:rsidR="000B3C4F" w:rsidRPr="000B3C4F" w:rsidRDefault="000B3C4F" w:rsidP="00EF57D8">
      <w:pPr>
        <w:pStyle w:val="ab"/>
        <w:ind w:leftChars="0" w:left="680" w:firstLineChars="0" w:firstLine="0"/>
        <w:jc w:val="left"/>
      </w:pPr>
      <w:r w:rsidRPr="000B3C4F">
        <w:rPr>
          <w:rFonts w:hint="eastAsia"/>
        </w:rPr>
        <w:t>※13-2-3. ISMS：5. リーダーシップ「5.3 組織の役割、責任及び権限」を参照。</w:t>
      </w:r>
    </w:p>
    <w:p w14:paraId="0393FA2C" w14:textId="77777777" w:rsidR="000B3C4F" w:rsidRPr="000B3C4F" w:rsidRDefault="000B3C4F" w:rsidP="000B3C4F">
      <w:pPr>
        <w:jc w:val="left"/>
      </w:pPr>
    </w:p>
    <w:p w14:paraId="0B3434B3" w14:textId="77777777" w:rsidR="00EF57D8" w:rsidRDefault="000B3C4F" w:rsidP="00892C01">
      <w:pPr>
        <w:pStyle w:val="ab"/>
        <w:numPr>
          <w:ilvl w:val="0"/>
          <w:numId w:val="551"/>
        </w:numPr>
        <w:ind w:leftChars="0" w:firstLineChars="0"/>
        <w:jc w:val="left"/>
      </w:pPr>
      <w:r w:rsidRPr="000B3C4F">
        <w:rPr>
          <w:rFonts w:hint="eastAsia"/>
        </w:rPr>
        <w:t>年間を通して実行すべき事項の例示</w:t>
      </w:r>
    </w:p>
    <w:p w14:paraId="448945DD" w14:textId="77777777" w:rsidR="00EF57D8" w:rsidRDefault="000B3C4F" w:rsidP="00EF57D8">
      <w:pPr>
        <w:pStyle w:val="ab"/>
        <w:ind w:leftChars="0" w:left="680" w:firstLineChars="0" w:firstLine="0"/>
        <w:jc w:val="left"/>
      </w:pPr>
      <w:r w:rsidRPr="000B3C4F">
        <w:rPr>
          <w:rFonts w:hint="eastAsia"/>
        </w:rPr>
        <w:t>担当者がその役割・責任において次のような事項を実施します。これらの事項を実行するため、年間計画を作成します。</w:t>
      </w:r>
    </w:p>
    <w:p w14:paraId="6278E62B" w14:textId="4F56806A" w:rsidR="000B3C4F" w:rsidRPr="000B3C4F" w:rsidRDefault="000B3C4F" w:rsidP="00EF57D8">
      <w:pPr>
        <w:pStyle w:val="ab"/>
        <w:ind w:leftChars="0" w:left="680" w:firstLineChars="0" w:firstLine="0"/>
        <w:jc w:val="left"/>
      </w:pPr>
      <w:r w:rsidRPr="000B3C4F">
        <w:rPr>
          <w:rFonts w:hint="eastAsia"/>
        </w:rPr>
        <w:t>※13-2-6. ISMS：8. 運用「8.1 運用の計画及び管理」を参照。</w:t>
      </w:r>
    </w:p>
    <w:p w14:paraId="5322F6C2" w14:textId="77777777" w:rsidR="000B3C4F" w:rsidRPr="000B3C4F" w:rsidRDefault="000B3C4F" w:rsidP="00EF57D8">
      <w:pPr>
        <w:ind w:left="240" w:firstLineChars="0" w:firstLine="0"/>
        <w:jc w:val="left"/>
      </w:pPr>
    </w:p>
    <w:p w14:paraId="7F6142F8" w14:textId="7BDB5123" w:rsidR="000B3C4F" w:rsidRPr="000B3C4F" w:rsidRDefault="000B3C4F" w:rsidP="00EF57D8">
      <w:pPr>
        <w:ind w:left="240" w:firstLineChars="0" w:firstLine="0"/>
        <w:jc w:val="left"/>
      </w:pPr>
      <w:r w:rsidRPr="000B3C4F">
        <w:rPr>
          <w:rFonts w:hint="eastAsia"/>
          <w:noProof/>
        </w:rPr>
        <w:drawing>
          <wp:anchor distT="0" distB="0" distL="114300" distR="114300" simplePos="0" relativeHeight="251656499" behindDoc="0" locked="0" layoutInCell="1" allowOverlap="1" wp14:anchorId="5F0AC5D9" wp14:editId="22C7D5C6">
            <wp:simplePos x="0" y="0"/>
            <wp:positionH relativeFrom="column">
              <wp:posOffset>29210</wp:posOffset>
            </wp:positionH>
            <wp:positionV relativeFrom="paragraph">
              <wp:posOffset>48260</wp:posOffset>
            </wp:positionV>
            <wp:extent cx="6578600" cy="3970020"/>
            <wp:effectExtent l="0" t="0" r="0" b="0"/>
            <wp:wrapTopAndBottom/>
            <wp:docPr id="1372735735" name="図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578600" cy="3970020"/>
                    </a:xfrm>
                    <a:prstGeom prst="rect">
                      <a:avLst/>
                    </a:prstGeom>
                    <a:noFill/>
                  </pic:spPr>
                </pic:pic>
              </a:graphicData>
            </a:graphic>
            <wp14:sizeRelH relativeFrom="margin">
              <wp14:pctWidth>0</wp14:pctWidth>
            </wp14:sizeRelH>
            <wp14:sizeRelV relativeFrom="margin">
              <wp14:pctHeight>0</wp14:pctHeight>
            </wp14:sizeRelV>
          </wp:anchor>
        </w:drawing>
      </w:r>
    </w:p>
    <w:p w14:paraId="515323C5" w14:textId="5670AACF" w:rsidR="000B3C4F" w:rsidRPr="000B3C4F" w:rsidRDefault="000B3C4F" w:rsidP="00EF57D8">
      <w:pPr>
        <w:ind w:left="240" w:firstLineChars="0" w:firstLine="0"/>
        <w:jc w:val="left"/>
      </w:pPr>
      <w:r w:rsidRPr="000B3C4F">
        <w:rPr>
          <w:rFonts w:hint="eastAsia"/>
          <w:noProof/>
        </w:rPr>
        <w:drawing>
          <wp:anchor distT="0" distB="0" distL="114300" distR="114300" simplePos="0" relativeHeight="251656509" behindDoc="0" locked="0" layoutInCell="1" allowOverlap="1" wp14:anchorId="3B550A59" wp14:editId="6F89389D">
            <wp:simplePos x="0" y="0"/>
            <wp:positionH relativeFrom="column">
              <wp:posOffset>10160</wp:posOffset>
            </wp:positionH>
            <wp:positionV relativeFrom="paragraph">
              <wp:posOffset>300355</wp:posOffset>
            </wp:positionV>
            <wp:extent cx="6602095" cy="7817485"/>
            <wp:effectExtent l="0" t="0" r="8255" b="0"/>
            <wp:wrapTopAndBottom/>
            <wp:docPr id="1548738148" name="図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602095" cy="7817485"/>
                    </a:xfrm>
                    <a:prstGeom prst="rect">
                      <a:avLst/>
                    </a:prstGeom>
                    <a:noFill/>
                  </pic:spPr>
                </pic:pic>
              </a:graphicData>
            </a:graphic>
            <wp14:sizeRelH relativeFrom="margin">
              <wp14:pctWidth>0</wp14:pctWidth>
            </wp14:sizeRelH>
            <wp14:sizeRelV relativeFrom="margin">
              <wp14:pctHeight>0</wp14:pctHeight>
            </wp14:sizeRelV>
          </wp:anchor>
        </w:drawing>
      </w:r>
      <w:r w:rsidRPr="000B3C4F">
        <w:rPr>
          <w:rFonts w:hint="eastAsia"/>
        </w:rPr>
        <w:t>年間計画（例）を紹介します。</w:t>
      </w:r>
    </w:p>
    <w:p w14:paraId="7D902A2F" w14:textId="77777777" w:rsidR="000B3C4F" w:rsidRDefault="000B3C4F" w:rsidP="00EF57D8">
      <w:pPr>
        <w:ind w:left="240" w:firstLineChars="0" w:firstLine="0"/>
        <w:jc w:val="left"/>
      </w:pPr>
    </w:p>
    <w:p w14:paraId="5510CD2C" w14:textId="77777777" w:rsidR="00EF57D8" w:rsidRPr="000B3C4F" w:rsidRDefault="00EF57D8" w:rsidP="00EF57D8">
      <w:pPr>
        <w:ind w:left="240" w:firstLineChars="0" w:firstLine="0"/>
        <w:jc w:val="left"/>
      </w:pPr>
    </w:p>
    <w:p w14:paraId="1EAF4350" w14:textId="77777777" w:rsidR="000B3C4F" w:rsidRPr="000B3C4F" w:rsidRDefault="000B3C4F" w:rsidP="00EF57D8">
      <w:pPr>
        <w:pStyle w:val="61"/>
      </w:pPr>
      <w:r w:rsidRPr="000B3C4F">
        <w:rPr>
          <w:rFonts w:hint="eastAsia"/>
        </w:rPr>
        <w:t>情報システム導入の実行について</w:t>
      </w:r>
    </w:p>
    <w:p w14:paraId="44B61FD1" w14:textId="77777777" w:rsidR="000B3C4F" w:rsidRPr="000B3C4F" w:rsidRDefault="000B3C4F" w:rsidP="000B3C4F">
      <w:pPr>
        <w:jc w:val="left"/>
      </w:pPr>
      <w:r w:rsidRPr="000B3C4F">
        <w:rPr>
          <w:rFonts w:hint="eastAsia"/>
        </w:rPr>
        <w:t>情報システムの導入にあたり、重要なポイントを紹介します。</w:t>
      </w:r>
    </w:p>
    <w:p w14:paraId="19EF60E8" w14:textId="77777777" w:rsidR="000B3C4F" w:rsidRPr="000B3C4F" w:rsidRDefault="000B3C4F" w:rsidP="00EF57D8">
      <w:pPr>
        <w:pStyle w:val="7"/>
      </w:pPr>
      <w:r w:rsidRPr="000B3C4F">
        <w:rPr>
          <w:rFonts w:hint="eastAsia"/>
        </w:rPr>
        <w:t>Fit＆Gap分析</w:t>
      </w:r>
    </w:p>
    <w:p w14:paraId="0F655ECE" w14:textId="126D95E6" w:rsidR="000B3C4F" w:rsidRPr="000B3C4F" w:rsidRDefault="000B3C4F" w:rsidP="000B3C4F">
      <w:pPr>
        <w:jc w:val="left"/>
      </w:pPr>
      <w:r w:rsidRPr="000B3C4F">
        <w:rPr>
          <w:rFonts w:hint="eastAsia"/>
        </w:rPr>
        <w:t>Fit&amp;Gap分析は、SaaSやパッケージソフトウェアを導入する際に非常に重要なプロセスです。Fit&amp;Gap分析によって、</w:t>
      </w:r>
      <w:bookmarkStart w:id="2087" w:name="■RFI28ー1"/>
      <w:r w:rsidR="007E391E">
        <w:fldChar w:fldCharType="begin"/>
      </w:r>
      <w:r w:rsidR="007E391E">
        <w:rPr>
          <w:rFonts w:hint="eastAsia"/>
        </w:rPr>
        <w:instrText xml:space="preserve">HYPERLINK </w:instrText>
      </w:r>
      <w:r w:rsidR="007E391E">
        <w:instrText xml:space="preserve"> \l "</w:instrText>
      </w:r>
      <w:r w:rsidR="007E391E">
        <w:rPr>
          <w:rFonts w:hint="eastAsia"/>
        </w:rPr>
        <w:instrText>■</w:instrText>
      </w:r>
      <w:r w:rsidR="007E391E">
        <w:instrText>RFI"</w:instrText>
      </w:r>
      <w:r w:rsidR="007E391E">
        <w:fldChar w:fldCharType="separate"/>
      </w:r>
      <w:r w:rsidRPr="007E391E">
        <w:rPr>
          <w:rStyle w:val="a7"/>
          <w:rFonts w:hint="eastAsia"/>
        </w:rPr>
        <w:t>RFI</w:t>
      </w:r>
      <w:bookmarkEnd w:id="2087"/>
      <w:r w:rsidR="007E391E">
        <w:fldChar w:fldCharType="end"/>
      </w:r>
      <w:r w:rsidRPr="000B3C4F">
        <w:rPr>
          <w:rFonts w:hint="eastAsia"/>
        </w:rPr>
        <w:t>などの情報収集活動によって選定したSaaSやパッケージソフトウェアと、自社の業務要件との適合性を評価します。</w:t>
      </w:r>
    </w:p>
    <w:p w14:paraId="3EF2B2FE" w14:textId="77777777" w:rsidR="000B3C4F" w:rsidRPr="000B3C4F" w:rsidRDefault="000B3C4F" w:rsidP="000B3C4F">
      <w:pPr>
        <w:jc w:val="left"/>
      </w:pPr>
    </w:p>
    <w:p w14:paraId="7FC98FEA" w14:textId="77777777" w:rsidR="000B3C4F" w:rsidRPr="000B3C4F" w:rsidRDefault="000B3C4F" w:rsidP="000B3C4F">
      <w:pPr>
        <w:jc w:val="left"/>
      </w:pPr>
      <w:r w:rsidRPr="000B3C4F">
        <w:rPr>
          <w:rFonts w:hint="eastAsia"/>
        </w:rPr>
        <w:t>Fit＆Gap分析の一般的な実施手順（例）</w:t>
      </w:r>
    </w:p>
    <w:p w14:paraId="72A2F572" w14:textId="77777777" w:rsidR="000B3C4F" w:rsidRPr="000B3C4F" w:rsidRDefault="000B3C4F" w:rsidP="000B3C4F">
      <w:pPr>
        <w:jc w:val="left"/>
      </w:pPr>
      <w:r w:rsidRPr="000B3C4F">
        <w:rPr>
          <w:rFonts w:hint="eastAsia"/>
        </w:rPr>
        <w:t>1.</w:t>
      </w:r>
      <w:r w:rsidRPr="000B3C4F">
        <w:rPr>
          <w:rFonts w:hint="eastAsia"/>
        </w:rPr>
        <w:tab/>
        <w:t>現状分析</w:t>
      </w:r>
    </w:p>
    <w:p w14:paraId="70AF16EA" w14:textId="77777777" w:rsidR="000B3C4F" w:rsidRPr="000B3C4F" w:rsidRDefault="000B3C4F" w:rsidP="000B3C4F">
      <w:pPr>
        <w:jc w:val="left"/>
      </w:pPr>
      <w:r w:rsidRPr="000B3C4F">
        <w:rPr>
          <w:rFonts w:hint="eastAsia"/>
        </w:rPr>
        <w:t>2.</w:t>
      </w:r>
      <w:r w:rsidRPr="000B3C4F">
        <w:rPr>
          <w:rFonts w:hint="eastAsia"/>
        </w:rPr>
        <w:tab/>
        <w:t>SaaS、パッケージソフトウェアの機能調査</w:t>
      </w:r>
    </w:p>
    <w:p w14:paraId="080EFCA2" w14:textId="77777777" w:rsidR="000B3C4F" w:rsidRPr="000B3C4F" w:rsidRDefault="000B3C4F" w:rsidP="000B3C4F">
      <w:pPr>
        <w:jc w:val="left"/>
      </w:pPr>
      <w:r w:rsidRPr="000B3C4F">
        <w:rPr>
          <w:rFonts w:hint="eastAsia"/>
        </w:rPr>
        <w:t>3.</w:t>
      </w:r>
      <w:r w:rsidRPr="000B3C4F">
        <w:rPr>
          <w:rFonts w:hint="eastAsia"/>
        </w:rPr>
        <w:tab/>
        <w:t>比較分析</w:t>
      </w:r>
    </w:p>
    <w:p w14:paraId="41FE7C70" w14:textId="77777777" w:rsidR="000B3C4F" w:rsidRPr="000B3C4F" w:rsidRDefault="000B3C4F" w:rsidP="000B3C4F">
      <w:pPr>
        <w:jc w:val="left"/>
      </w:pPr>
      <w:r w:rsidRPr="000B3C4F">
        <w:rPr>
          <w:rFonts w:hint="eastAsia"/>
        </w:rPr>
        <w:t>4.</w:t>
      </w:r>
      <w:r w:rsidRPr="000B3C4F">
        <w:rPr>
          <w:rFonts w:hint="eastAsia"/>
        </w:rPr>
        <w:tab/>
        <w:t>ギャップへの対応策検討</w:t>
      </w:r>
    </w:p>
    <w:p w14:paraId="5AF8A742" w14:textId="77777777" w:rsidR="000B3C4F" w:rsidRPr="000B3C4F" w:rsidRDefault="000B3C4F" w:rsidP="000B3C4F">
      <w:pPr>
        <w:jc w:val="left"/>
      </w:pPr>
      <w:r w:rsidRPr="000B3C4F">
        <w:rPr>
          <w:rFonts w:hint="eastAsia"/>
        </w:rPr>
        <w:t>5.</w:t>
      </w:r>
      <w:r w:rsidRPr="000B3C4F">
        <w:rPr>
          <w:rFonts w:hint="eastAsia"/>
        </w:rPr>
        <w:tab/>
        <w:t>費用対効果の分析</w:t>
      </w:r>
    </w:p>
    <w:p w14:paraId="10356F43" w14:textId="77777777" w:rsidR="000B3C4F" w:rsidRPr="000B3C4F" w:rsidRDefault="000B3C4F" w:rsidP="000B3C4F">
      <w:pPr>
        <w:jc w:val="left"/>
      </w:pPr>
      <w:r w:rsidRPr="000B3C4F">
        <w:rPr>
          <w:rFonts w:hint="eastAsia"/>
        </w:rPr>
        <w:t>6.</w:t>
      </w:r>
      <w:r w:rsidRPr="000B3C4F">
        <w:rPr>
          <w:rFonts w:hint="eastAsia"/>
        </w:rPr>
        <w:tab/>
        <w:t>実施計画の策定</w:t>
      </w:r>
    </w:p>
    <w:p w14:paraId="6CFA2079" w14:textId="77777777" w:rsidR="000B3C4F" w:rsidRPr="000B3C4F" w:rsidRDefault="000B3C4F" w:rsidP="000B3C4F">
      <w:pPr>
        <w:jc w:val="left"/>
      </w:pPr>
    </w:p>
    <w:p w14:paraId="52BCB891" w14:textId="77777777" w:rsidR="000B3C4F" w:rsidRPr="000B3C4F" w:rsidRDefault="000B3C4F" w:rsidP="000B3C4F">
      <w:pPr>
        <w:jc w:val="left"/>
      </w:pPr>
      <w:r w:rsidRPr="000B3C4F">
        <w:rPr>
          <w:rFonts w:hint="eastAsia"/>
        </w:rPr>
        <w:t>※「3.比較分析」はFit＆Gap分析の中核をなす重要なステップです。</w:t>
      </w:r>
    </w:p>
    <w:p w14:paraId="2D018132" w14:textId="77777777" w:rsidR="000B3C4F" w:rsidRPr="000B3C4F" w:rsidRDefault="000B3C4F" w:rsidP="000B3C4F">
      <w:pPr>
        <w:jc w:val="left"/>
      </w:pPr>
    </w:p>
    <w:p w14:paraId="2DC631EF" w14:textId="77777777" w:rsidR="000B3C4F" w:rsidRPr="000B3C4F" w:rsidRDefault="000B3C4F" w:rsidP="00C05F1F">
      <w:pPr>
        <w:pStyle w:val="7"/>
      </w:pPr>
      <w:r w:rsidRPr="000B3C4F">
        <w:rPr>
          <w:rFonts w:hint="eastAsia"/>
        </w:rPr>
        <w:t>非機能要件における、セキュリティ要件の決め方</w:t>
      </w:r>
    </w:p>
    <w:p w14:paraId="27765E57" w14:textId="77777777" w:rsidR="000B3C4F" w:rsidRPr="000B3C4F" w:rsidRDefault="000B3C4F" w:rsidP="000B3C4F">
      <w:pPr>
        <w:jc w:val="left"/>
      </w:pPr>
      <w:r w:rsidRPr="000B3C4F">
        <w:rPr>
          <w:rFonts w:hint="eastAsia"/>
        </w:rPr>
        <w:t>セキュリティに関する要件の決定は、適用宣言書をもとにして行います。セキュリティ要件を決める流れは以下の通りです。</w:t>
      </w:r>
    </w:p>
    <w:p w14:paraId="030DF225" w14:textId="77777777" w:rsidR="000B3C4F" w:rsidRPr="000B3C4F" w:rsidRDefault="000B3C4F" w:rsidP="000B3C4F">
      <w:pPr>
        <w:jc w:val="left"/>
      </w:pPr>
    </w:p>
    <w:p w14:paraId="490F344E" w14:textId="3B0D09C0" w:rsidR="000B3C4F" w:rsidRPr="000B3C4F" w:rsidRDefault="000B3C4F" w:rsidP="00892C01">
      <w:pPr>
        <w:numPr>
          <w:ilvl w:val="0"/>
          <w:numId w:val="514"/>
        </w:numPr>
        <w:ind w:left="142" w:firstLineChars="12" w:firstLine="29"/>
        <w:jc w:val="left"/>
      </w:pPr>
      <w:r w:rsidRPr="000B3C4F">
        <w:rPr>
          <w:rFonts w:hint="eastAsia"/>
        </w:rPr>
        <w:t>情報システムで取扱う</w:t>
      </w:r>
      <w:bookmarkStart w:id="2088" w:name="■情報資産28ー1"/>
      <w:r w:rsidR="00416E55">
        <w:fldChar w:fldCharType="begin"/>
      </w:r>
      <w:r w:rsidR="00416E55">
        <w:rPr>
          <w:rFonts w:hint="eastAsia"/>
        </w:rPr>
        <w:instrText xml:space="preserve">HYPERLINK </w:instrText>
      </w:r>
      <w:r w:rsidR="00416E55">
        <w:instrText xml:space="preserve"> \l "</w:instrText>
      </w:r>
      <w:r w:rsidR="00416E55">
        <w:rPr>
          <w:rFonts w:hint="eastAsia"/>
        </w:rPr>
        <w:instrText>■情報資産</w:instrText>
      </w:r>
      <w:r w:rsidR="00416E55">
        <w:instrText>"</w:instrText>
      </w:r>
      <w:r w:rsidR="00416E55">
        <w:fldChar w:fldCharType="separate"/>
      </w:r>
      <w:r w:rsidRPr="00416E55">
        <w:rPr>
          <w:rStyle w:val="a7"/>
          <w:rFonts w:hint="eastAsia"/>
        </w:rPr>
        <w:t>情報資産</w:t>
      </w:r>
      <w:bookmarkEnd w:id="2088"/>
      <w:r w:rsidR="00416E55">
        <w:fldChar w:fldCharType="end"/>
      </w:r>
      <w:r w:rsidRPr="000B3C4F">
        <w:rPr>
          <w:rFonts w:hint="eastAsia"/>
        </w:rPr>
        <w:t>に対して、リスクアセスメントを実施する。</w:t>
      </w:r>
    </w:p>
    <w:p w14:paraId="67567D63" w14:textId="77777777" w:rsidR="000B3C4F" w:rsidRPr="000B3C4F" w:rsidRDefault="000B3C4F" w:rsidP="00892C01">
      <w:pPr>
        <w:numPr>
          <w:ilvl w:val="0"/>
          <w:numId w:val="514"/>
        </w:numPr>
        <w:ind w:left="142" w:firstLineChars="12" w:firstLine="29"/>
        <w:jc w:val="left"/>
      </w:pPr>
      <w:r w:rsidRPr="000B3C4F">
        <w:rPr>
          <w:rFonts w:hint="eastAsia"/>
        </w:rPr>
        <w:t>リスクアセスメントの結果をもとに、必要な管理策を決定する。（適用宣言書の作成）</w:t>
      </w:r>
    </w:p>
    <w:p w14:paraId="7C1522C4" w14:textId="77777777" w:rsidR="000B3C4F" w:rsidRPr="000B3C4F" w:rsidRDefault="000B3C4F" w:rsidP="00892C01">
      <w:pPr>
        <w:numPr>
          <w:ilvl w:val="0"/>
          <w:numId w:val="514"/>
        </w:numPr>
        <w:ind w:left="142" w:firstLineChars="12" w:firstLine="29"/>
        <w:jc w:val="left"/>
      </w:pPr>
      <w:r w:rsidRPr="000B3C4F">
        <w:rPr>
          <w:rFonts w:hint="eastAsia"/>
        </w:rPr>
        <w:t>適用宣言書の内容を満たすように、セキュリティ要件を決定する。</w:t>
      </w:r>
    </w:p>
    <w:p w14:paraId="51E3B74F" w14:textId="77777777" w:rsidR="000B3C4F" w:rsidRPr="000B3C4F" w:rsidRDefault="000B3C4F" w:rsidP="00C05F1F">
      <w:pPr>
        <w:ind w:left="240" w:firstLineChars="0" w:firstLine="0"/>
        <w:jc w:val="left"/>
      </w:pPr>
    </w:p>
    <w:p w14:paraId="27FC2027" w14:textId="77777777" w:rsidR="000B3C4F" w:rsidRPr="000B3C4F" w:rsidRDefault="000B3C4F" w:rsidP="000B3C4F">
      <w:pPr>
        <w:jc w:val="left"/>
      </w:pPr>
      <w:r w:rsidRPr="000B3C4F">
        <w:rPr>
          <w:rFonts w:hint="eastAsia"/>
        </w:rPr>
        <w:t>※リスクアセスメントの実施方法の詳細については、「12-2.リスクマネジメント：リスクアセスメント」を参照してください。</w:t>
      </w:r>
    </w:p>
    <w:p w14:paraId="0E6A3277" w14:textId="77777777" w:rsidR="000B3C4F" w:rsidRPr="000B3C4F" w:rsidRDefault="000B3C4F" w:rsidP="000B3C4F">
      <w:pPr>
        <w:jc w:val="left"/>
      </w:pPr>
    </w:p>
    <w:p w14:paraId="1B1EBED9" w14:textId="77777777" w:rsidR="000B3C4F" w:rsidRPr="000B3C4F" w:rsidRDefault="000B3C4F" w:rsidP="000B3C4F">
      <w:pPr>
        <w:jc w:val="left"/>
      </w:pPr>
      <w:r w:rsidRPr="000B3C4F">
        <w:rPr>
          <w:rFonts w:hint="eastAsia"/>
        </w:rPr>
        <w:t>※セキュリティ要件の決め方の詳細については、「21-1-2.要件定義」の「非機能要件の定義」における「情報セキュリティに関する事項」を参照してください。</w:t>
      </w:r>
    </w:p>
    <w:p w14:paraId="058C467B" w14:textId="77777777" w:rsidR="000B3C4F" w:rsidRPr="000B3C4F" w:rsidRDefault="000B3C4F" w:rsidP="000B3C4F">
      <w:pPr>
        <w:jc w:val="left"/>
      </w:pPr>
    </w:p>
    <w:p w14:paraId="71788046" w14:textId="77777777" w:rsidR="000B3C4F" w:rsidRPr="000B3C4F" w:rsidRDefault="000B3C4F" w:rsidP="00C05F1F">
      <w:pPr>
        <w:pStyle w:val="5"/>
      </w:pPr>
      <w:r w:rsidRPr="000B3C4F">
        <w:rPr>
          <w:rFonts w:hint="eastAsia"/>
        </w:rPr>
        <w:t>確立した社内体制において順次具体的なアクションを実施すること</w:t>
      </w:r>
    </w:p>
    <w:p w14:paraId="36DDE1FC" w14:textId="77777777" w:rsidR="000B3C4F" w:rsidRPr="000B3C4F" w:rsidRDefault="000B3C4F" w:rsidP="000B3C4F">
      <w:pPr>
        <w:jc w:val="left"/>
        <w:rPr>
          <w:b/>
          <w:bCs/>
        </w:rPr>
      </w:pPr>
    </w:p>
    <w:p w14:paraId="79335164" w14:textId="77777777" w:rsidR="000B3C4F" w:rsidRPr="000B3C4F" w:rsidRDefault="000B3C4F" w:rsidP="00C05F1F">
      <w:pPr>
        <w:pStyle w:val="61"/>
      </w:pPr>
      <w:r w:rsidRPr="000B3C4F">
        <w:rPr>
          <w:rFonts w:hint="eastAsia"/>
        </w:rPr>
        <w:t>管理策を実施するための参考となる情報</w:t>
      </w:r>
    </w:p>
    <w:p w14:paraId="40C66928" w14:textId="77777777" w:rsidR="000B3C4F" w:rsidRPr="000B3C4F" w:rsidRDefault="000B3C4F" w:rsidP="000B3C4F">
      <w:pPr>
        <w:jc w:val="left"/>
      </w:pPr>
      <w:r w:rsidRPr="000B3C4F">
        <w:rPr>
          <w:rFonts w:hint="eastAsia"/>
        </w:rPr>
        <w:t>組織の中で具体的にどのように実施手順の内容を実践していくか、その際に参考となる各種資料や、実務的な取組例を紹介します。</w:t>
      </w:r>
    </w:p>
    <w:p w14:paraId="16BCF8E1" w14:textId="77777777" w:rsidR="000B3C4F" w:rsidRPr="000B3C4F" w:rsidRDefault="000B3C4F" w:rsidP="000B3C4F">
      <w:pPr>
        <w:jc w:val="left"/>
      </w:pPr>
    </w:p>
    <w:tbl>
      <w:tblPr>
        <w:tblStyle w:val="aa"/>
        <w:tblW w:w="0" w:type="auto"/>
        <w:tblInd w:w="-5" w:type="dxa"/>
        <w:tblLook w:val="04A0" w:firstRow="1" w:lastRow="0" w:firstColumn="1" w:lastColumn="0" w:noHBand="0" w:noVBand="1"/>
      </w:tblPr>
      <w:tblGrid>
        <w:gridCol w:w="4111"/>
        <w:gridCol w:w="6350"/>
      </w:tblGrid>
      <w:tr w:rsidR="00F83140" w:rsidRPr="000B3C4F" w14:paraId="43A6CE06" w14:textId="77777777" w:rsidTr="000B3C4F">
        <w:tc>
          <w:tcPr>
            <w:tcW w:w="10461" w:type="dxa"/>
            <w:gridSpan w:val="2"/>
            <w:tcBorders>
              <w:top w:val="single" w:sz="4" w:space="0" w:color="auto"/>
              <w:left w:val="single" w:sz="4" w:space="0" w:color="auto"/>
              <w:bottom w:val="single" w:sz="4" w:space="0" w:color="auto"/>
              <w:right w:val="single" w:sz="4" w:space="0" w:color="auto"/>
            </w:tcBorders>
            <w:shd w:val="clear" w:color="auto" w:fill="215E99" w:themeFill="text2" w:themeFillTint="BF"/>
            <w:hideMark/>
          </w:tcPr>
          <w:p w14:paraId="6AA47EF1" w14:textId="77777777" w:rsidR="000B3C4F" w:rsidRPr="000B3C4F" w:rsidRDefault="000B3C4F" w:rsidP="00EC5118">
            <w:pPr>
              <w:pStyle w:val="aff0"/>
            </w:pPr>
            <w:r w:rsidRPr="000B3C4F">
              <w:rPr>
                <w:rFonts w:hint="eastAsia"/>
              </w:rPr>
              <w:t>管理策を実施するための参考となる情報</w:t>
            </w:r>
          </w:p>
        </w:tc>
      </w:tr>
      <w:tr w:rsidR="00C36512" w:rsidRPr="000B3C4F" w14:paraId="11FE9BA5" w14:textId="77777777" w:rsidTr="00EC5118">
        <w:tc>
          <w:tcPr>
            <w:tcW w:w="4111" w:type="dxa"/>
            <w:tcBorders>
              <w:top w:val="single" w:sz="4" w:space="0" w:color="auto"/>
              <w:left w:val="single" w:sz="4" w:space="0" w:color="auto"/>
              <w:bottom w:val="single" w:sz="4" w:space="0" w:color="auto"/>
              <w:right w:val="single" w:sz="4" w:space="0" w:color="auto"/>
            </w:tcBorders>
            <w:vAlign w:val="center"/>
            <w:hideMark/>
          </w:tcPr>
          <w:p w14:paraId="713A9A49" w14:textId="77777777" w:rsidR="000B3C4F" w:rsidRPr="000B3C4F" w:rsidRDefault="000B3C4F" w:rsidP="00C05F1F">
            <w:pPr>
              <w:pStyle w:val="afff6"/>
            </w:pPr>
            <w:r w:rsidRPr="000B3C4F">
              <w:rPr>
                <w:rFonts w:hint="eastAsia"/>
              </w:rPr>
              <w:t>ISO/IEC 27002:2022 対応　情報セキュリティ管理策実践ガイド</w:t>
            </w:r>
          </w:p>
        </w:tc>
        <w:tc>
          <w:tcPr>
            <w:tcW w:w="6350" w:type="dxa"/>
            <w:tcBorders>
              <w:top w:val="single" w:sz="4" w:space="0" w:color="auto"/>
              <w:left w:val="single" w:sz="4" w:space="0" w:color="auto"/>
              <w:bottom w:val="single" w:sz="4" w:space="0" w:color="auto"/>
              <w:right w:val="single" w:sz="4" w:space="0" w:color="auto"/>
            </w:tcBorders>
            <w:hideMark/>
          </w:tcPr>
          <w:p w14:paraId="703DE81D" w14:textId="77777777" w:rsidR="000B3C4F" w:rsidRPr="000B3C4F" w:rsidRDefault="000B3C4F" w:rsidP="00EC5118">
            <w:pPr>
              <w:pStyle w:val="afff6"/>
              <w:wordWrap w:val="0"/>
            </w:pPr>
            <w:r w:rsidRPr="000B3C4F">
              <w:rPr>
                <w:rFonts w:hint="eastAsia"/>
              </w:rPr>
              <w:t>https://isms-society.stores.jp/items/632a57a42e7452256400d84b</w:t>
            </w:r>
          </w:p>
        </w:tc>
      </w:tr>
      <w:tr w:rsidR="00C36512" w:rsidRPr="000B3C4F" w14:paraId="0382238C" w14:textId="77777777" w:rsidTr="00EC5118">
        <w:tc>
          <w:tcPr>
            <w:tcW w:w="4111" w:type="dxa"/>
            <w:tcBorders>
              <w:top w:val="single" w:sz="4" w:space="0" w:color="auto"/>
              <w:left w:val="single" w:sz="4" w:space="0" w:color="auto"/>
              <w:bottom w:val="single" w:sz="4" w:space="0" w:color="auto"/>
              <w:right w:val="single" w:sz="4" w:space="0" w:color="auto"/>
            </w:tcBorders>
            <w:vAlign w:val="center"/>
            <w:hideMark/>
          </w:tcPr>
          <w:p w14:paraId="6FA5CD33" w14:textId="77777777" w:rsidR="000B3C4F" w:rsidRPr="000B3C4F" w:rsidRDefault="000B3C4F" w:rsidP="00C05F1F">
            <w:pPr>
              <w:pStyle w:val="afff6"/>
            </w:pPr>
            <w:r w:rsidRPr="000B3C4F">
              <w:rPr>
                <w:rFonts w:hint="eastAsia"/>
              </w:rPr>
              <w:t>ISMS推進マニュアル - 活用ガイドブック ISO/IEC 27001:2022 対応1.0版</w:t>
            </w:r>
          </w:p>
        </w:tc>
        <w:tc>
          <w:tcPr>
            <w:tcW w:w="6350" w:type="dxa"/>
            <w:tcBorders>
              <w:top w:val="single" w:sz="4" w:space="0" w:color="auto"/>
              <w:left w:val="single" w:sz="4" w:space="0" w:color="auto"/>
              <w:bottom w:val="single" w:sz="4" w:space="0" w:color="auto"/>
              <w:right w:val="single" w:sz="4" w:space="0" w:color="auto"/>
            </w:tcBorders>
            <w:hideMark/>
          </w:tcPr>
          <w:p w14:paraId="46BE0993" w14:textId="77777777" w:rsidR="000B3C4F" w:rsidRPr="000B3C4F" w:rsidRDefault="000B3C4F" w:rsidP="00EC5118">
            <w:pPr>
              <w:pStyle w:val="afff6"/>
              <w:wordWrap w:val="0"/>
            </w:pPr>
            <w:r w:rsidRPr="000B3C4F">
              <w:rPr>
                <w:rFonts w:hint="eastAsia"/>
              </w:rPr>
              <w:t>https://isms-society.stores.jp/items/6427f4b51d175c002b8ee1cd</w:t>
            </w:r>
          </w:p>
        </w:tc>
      </w:tr>
      <w:tr w:rsidR="00C36512" w:rsidRPr="000B3C4F" w14:paraId="0BF72384" w14:textId="77777777" w:rsidTr="00EC5118">
        <w:tc>
          <w:tcPr>
            <w:tcW w:w="4111" w:type="dxa"/>
            <w:tcBorders>
              <w:top w:val="single" w:sz="4" w:space="0" w:color="auto"/>
              <w:left w:val="single" w:sz="4" w:space="0" w:color="auto"/>
              <w:bottom w:val="single" w:sz="4" w:space="0" w:color="auto"/>
              <w:right w:val="single" w:sz="4" w:space="0" w:color="auto"/>
            </w:tcBorders>
            <w:vAlign w:val="center"/>
            <w:hideMark/>
          </w:tcPr>
          <w:p w14:paraId="329A6EDA" w14:textId="77777777" w:rsidR="000B3C4F" w:rsidRPr="000B3C4F" w:rsidRDefault="000B3C4F" w:rsidP="00C05F1F">
            <w:pPr>
              <w:pStyle w:val="afff6"/>
            </w:pPr>
            <w:r w:rsidRPr="000B3C4F">
              <w:rPr>
                <w:rFonts w:hint="eastAsia"/>
              </w:rPr>
              <w:t>JISC「JIS Q 27000 情報技術－セキュリティ技術－情報セキュリティマネジメントシステム－用語」</w:t>
            </w:r>
          </w:p>
        </w:tc>
        <w:tc>
          <w:tcPr>
            <w:tcW w:w="6350" w:type="dxa"/>
            <w:tcBorders>
              <w:top w:val="single" w:sz="4" w:space="0" w:color="auto"/>
              <w:left w:val="single" w:sz="4" w:space="0" w:color="auto"/>
              <w:bottom w:val="single" w:sz="4" w:space="0" w:color="auto"/>
              <w:right w:val="single" w:sz="4" w:space="0" w:color="auto"/>
            </w:tcBorders>
            <w:hideMark/>
          </w:tcPr>
          <w:p w14:paraId="699B757D" w14:textId="77777777" w:rsidR="000B3C4F" w:rsidRPr="000B3C4F" w:rsidRDefault="000B3C4F" w:rsidP="00EC5118">
            <w:pPr>
              <w:pStyle w:val="afff6"/>
              <w:wordWrap w:val="0"/>
            </w:pPr>
            <w:r w:rsidRPr="000B3C4F">
              <w:rPr>
                <w:rFonts w:hint="eastAsia"/>
              </w:rPr>
              <w:t>https://www.jisc.go.jp/app/jis/general/GnrJISNumberNameSearchList?show&amp;jisStdNo=Q27000</w:t>
            </w:r>
          </w:p>
        </w:tc>
      </w:tr>
      <w:tr w:rsidR="00C36512" w:rsidRPr="000B3C4F" w14:paraId="39E61EBE" w14:textId="77777777" w:rsidTr="00EC5118">
        <w:tc>
          <w:tcPr>
            <w:tcW w:w="4111" w:type="dxa"/>
            <w:tcBorders>
              <w:top w:val="single" w:sz="4" w:space="0" w:color="auto"/>
              <w:left w:val="single" w:sz="4" w:space="0" w:color="auto"/>
              <w:bottom w:val="single" w:sz="4" w:space="0" w:color="auto"/>
              <w:right w:val="single" w:sz="4" w:space="0" w:color="auto"/>
            </w:tcBorders>
            <w:vAlign w:val="center"/>
            <w:hideMark/>
          </w:tcPr>
          <w:p w14:paraId="231A3009" w14:textId="77777777" w:rsidR="000B3C4F" w:rsidRPr="000B3C4F" w:rsidRDefault="000B3C4F" w:rsidP="00C05F1F">
            <w:pPr>
              <w:pStyle w:val="afff6"/>
            </w:pPr>
            <w:r w:rsidRPr="000B3C4F">
              <w:rPr>
                <w:rFonts w:hint="eastAsia"/>
              </w:rPr>
              <w:t>ISO/IEC 27002:2022</w:t>
            </w:r>
          </w:p>
        </w:tc>
        <w:tc>
          <w:tcPr>
            <w:tcW w:w="6350" w:type="dxa"/>
            <w:tcBorders>
              <w:top w:val="single" w:sz="4" w:space="0" w:color="auto"/>
              <w:left w:val="single" w:sz="4" w:space="0" w:color="auto"/>
              <w:bottom w:val="single" w:sz="4" w:space="0" w:color="auto"/>
              <w:right w:val="single" w:sz="4" w:space="0" w:color="auto"/>
            </w:tcBorders>
            <w:hideMark/>
          </w:tcPr>
          <w:p w14:paraId="3EB17BC6" w14:textId="77777777" w:rsidR="000B3C4F" w:rsidRPr="000B3C4F" w:rsidRDefault="000B3C4F" w:rsidP="00EC5118">
            <w:pPr>
              <w:pStyle w:val="afff6"/>
              <w:wordWrap w:val="0"/>
            </w:pPr>
            <w:r w:rsidRPr="000B3C4F">
              <w:rPr>
                <w:rFonts w:hint="eastAsia"/>
              </w:rPr>
              <w:t>https://www.iso.org/standard/75652.html</w:t>
            </w:r>
          </w:p>
        </w:tc>
      </w:tr>
    </w:tbl>
    <w:p w14:paraId="4C362142" w14:textId="77777777" w:rsidR="000B3C4F" w:rsidRPr="000B3C4F" w:rsidRDefault="000B3C4F" w:rsidP="00EC5118">
      <w:pPr>
        <w:ind w:left="240" w:firstLineChars="0" w:firstLine="0"/>
        <w:jc w:val="left"/>
      </w:pPr>
    </w:p>
    <w:p w14:paraId="53A6D0B2" w14:textId="77777777" w:rsidR="000B3C4F" w:rsidRPr="000B3C4F" w:rsidRDefault="000B3C4F" w:rsidP="00EC5118">
      <w:pPr>
        <w:pStyle w:val="aff4"/>
      </w:pPr>
      <w:r w:rsidRPr="000B3C4F">
        <w:rPr>
          <w:rFonts w:hint="eastAsia"/>
        </w:rPr>
        <w:t>実施手順を具体的に実施していくための取組例</w:t>
      </w:r>
    </w:p>
    <w:p w14:paraId="41A10FD6" w14:textId="77777777" w:rsidR="000B3C4F" w:rsidRPr="000B3C4F" w:rsidRDefault="000B3C4F" w:rsidP="000B3C4F">
      <w:pPr>
        <w:jc w:val="left"/>
      </w:pPr>
      <w:r w:rsidRPr="000B3C4F">
        <w:rPr>
          <w:rFonts w:hint="eastAsia"/>
        </w:rPr>
        <w:t>実施手順を具体的に実施していくための取組例を紹介します。</w:t>
      </w:r>
    </w:p>
    <w:p w14:paraId="5AE9500B" w14:textId="272E0986" w:rsidR="000B3C4F" w:rsidRPr="000B3C4F" w:rsidRDefault="000B3C4F" w:rsidP="000B3C4F">
      <w:pPr>
        <w:jc w:val="left"/>
      </w:pPr>
      <w:r w:rsidRPr="000B3C4F">
        <w:rPr>
          <w:rFonts w:hint="eastAsia"/>
          <w:noProof/>
        </w:rPr>
        <w:drawing>
          <wp:anchor distT="0" distB="0" distL="114300" distR="114300" simplePos="0" relativeHeight="251656500" behindDoc="0" locked="0" layoutInCell="1" allowOverlap="1" wp14:anchorId="487ABD1E" wp14:editId="6760D888">
            <wp:simplePos x="0" y="0"/>
            <wp:positionH relativeFrom="column">
              <wp:posOffset>17780</wp:posOffset>
            </wp:positionH>
            <wp:positionV relativeFrom="paragraph">
              <wp:posOffset>579755</wp:posOffset>
            </wp:positionV>
            <wp:extent cx="6645910" cy="2978150"/>
            <wp:effectExtent l="0" t="0" r="2540" b="0"/>
            <wp:wrapTopAndBottom/>
            <wp:docPr id="1157853389" name="図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645910" cy="2978150"/>
                    </a:xfrm>
                    <a:prstGeom prst="rect">
                      <a:avLst/>
                    </a:prstGeom>
                    <a:noFill/>
                  </pic:spPr>
                </pic:pic>
              </a:graphicData>
            </a:graphic>
            <wp14:sizeRelH relativeFrom="margin">
              <wp14:pctWidth>0</wp14:pctWidth>
            </wp14:sizeRelH>
            <wp14:sizeRelV relativeFrom="margin">
              <wp14:pctHeight>0</wp14:pctHeight>
            </wp14:sizeRelV>
          </wp:anchor>
        </w:drawing>
      </w:r>
      <w:r w:rsidRPr="000B3C4F">
        <w:rPr>
          <w:rFonts w:hint="eastAsia"/>
        </w:rPr>
        <w:t>以下は、実施手順を実際の業務として実施していくにあたり、実施手順と主体となって取り組む必要がある担当者を対応付ける例です。</w:t>
      </w:r>
    </w:p>
    <w:p w14:paraId="43B0A4E4" w14:textId="77777777" w:rsidR="000B3C4F" w:rsidRPr="000B3C4F" w:rsidRDefault="000B3C4F" w:rsidP="000B3C4F">
      <w:pPr>
        <w:jc w:val="left"/>
      </w:pPr>
      <w:r w:rsidRPr="000B3C4F">
        <w:rPr>
          <w:rFonts w:hint="eastAsia"/>
        </w:rPr>
        <w:t>〇：主体となって取り組む必要がある。</w:t>
      </w:r>
    </w:p>
    <w:p w14:paraId="6AB29212" w14:textId="0009485E" w:rsidR="000B3C4F" w:rsidRPr="000B3C4F" w:rsidRDefault="000B3C4F" w:rsidP="000B3C4F">
      <w:pPr>
        <w:jc w:val="left"/>
      </w:pPr>
      <w:r w:rsidRPr="000B3C4F">
        <w:rPr>
          <w:rFonts w:hint="eastAsia"/>
          <w:noProof/>
        </w:rPr>
        <mc:AlternateContent>
          <mc:Choice Requires="wps">
            <w:drawing>
              <wp:anchor distT="0" distB="0" distL="114300" distR="114300" simplePos="0" relativeHeight="251656501" behindDoc="0" locked="0" layoutInCell="1" allowOverlap="1" wp14:anchorId="27B5F800" wp14:editId="095FBDD0">
                <wp:simplePos x="0" y="0"/>
                <wp:positionH relativeFrom="margin">
                  <wp:align>center</wp:align>
                </wp:positionH>
                <wp:positionV relativeFrom="paragraph">
                  <wp:posOffset>22143</wp:posOffset>
                </wp:positionV>
                <wp:extent cx="6663055" cy="278296"/>
                <wp:effectExtent l="0" t="0" r="0" b="0"/>
                <wp:wrapNone/>
                <wp:docPr id="1183618975" name="テキスト ボックス 291">
                  <a:extLst xmlns:a="http://schemas.openxmlformats.org/drawingml/2006/main">
                    <a:ext uri="{FF2B5EF4-FFF2-40B4-BE49-F238E27FC236}">
                      <a16:creationId xmlns:a16="http://schemas.microsoft.com/office/drawing/2014/main" id="{233E2C8E-6748-F11B-55A3-A60469554118}"/>
                    </a:ext>
                  </a:extLst>
                </wp:docPr>
                <wp:cNvGraphicFramePr/>
                <a:graphic xmlns:a="http://schemas.openxmlformats.org/drawingml/2006/main">
                  <a:graphicData uri="http://schemas.microsoft.com/office/word/2010/wordprocessingShape">
                    <wps:wsp>
                      <wps:cNvSpPr txBox="1"/>
                      <wps:spPr>
                        <a:xfrm>
                          <a:off x="0" y="0"/>
                          <a:ext cx="6663055" cy="278296"/>
                        </a:xfrm>
                        <a:prstGeom prst="rect">
                          <a:avLst/>
                        </a:prstGeom>
                        <a:noFill/>
                      </wps:spPr>
                      <wps:txbx>
                        <w:txbxContent>
                          <w:p w14:paraId="3A78F4B9" w14:textId="5C018F8B" w:rsidR="000B3C4F" w:rsidRDefault="000B3C4F" w:rsidP="00601047">
                            <w:pPr>
                              <w:pStyle w:val="affe"/>
                            </w:pPr>
                            <w:r>
                              <w:rPr>
                                <w:rFonts w:hint="eastAsia"/>
                              </w:rPr>
                              <w:t>図11</w:t>
                            </w:r>
                            <w:r w:rsidR="00601047">
                              <w:rPr>
                                <w:rFonts w:hint="eastAsia"/>
                              </w:rPr>
                              <w:t>3</w:t>
                            </w:r>
                            <w:r>
                              <w:rPr>
                                <w:rFonts w:hint="eastAsia"/>
                              </w:rPr>
                              <w:t>. 実施手順とメインとなる担当者を対応付ける例</w:t>
                            </w:r>
                          </w:p>
                        </w:txbxContent>
                      </wps:txbx>
                      <wps:bodyPr vertOverflow="clip" horzOverflow="clip" wrap="square" rtlCol="0">
                        <a:noAutofit/>
                      </wps:bodyPr>
                    </wps:wsp>
                  </a:graphicData>
                </a:graphic>
                <wp14:sizeRelH relativeFrom="margin">
                  <wp14:pctWidth>0</wp14:pctWidth>
                </wp14:sizeRelH>
                <wp14:sizeRelV relativeFrom="margin">
                  <wp14:pctHeight>0</wp14:pctHeight>
                </wp14:sizeRelV>
              </wp:anchor>
            </w:drawing>
          </mc:Choice>
          <mc:Fallback>
            <w:pict>
              <v:shape w14:anchorId="27B5F800" id="テキスト ボックス 291" o:spid="_x0000_s1263" type="#_x0000_t202" style="position:absolute;left:0;text-align:left;margin-left:0;margin-top:1.75pt;width:524.65pt;height:21.9pt;z-index:25165650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" filled="f" stroked="f">
                <v:textbox>
                  <w:txbxContent>
                    <w:p w14:paraId="3A78F4B9" w14:textId="5C018F8B" w:rsidR="000B3C4F" w:rsidRDefault="000B3C4F" w:rsidP="00601047">
                      <w:pPr>
                        <w:pStyle w:val="affe"/>
                      </w:pPr>
                      <w:r>
                        <w:rPr>
                          <w:rFonts w:hint="eastAsia"/>
                        </w:rPr>
                        <w:t>図11</w:t>
                      </w:r>
                      <w:r w:rsidR="00601047">
                        <w:rPr>
                          <w:rFonts w:hint="eastAsia"/>
                        </w:rPr>
                        <w:t>3</w:t>
                      </w:r>
                      <w:r>
                        <w:rPr>
                          <w:rFonts w:hint="eastAsia"/>
                        </w:rPr>
                        <w:t>. 実施手順とメインとなる担当者を対応付ける例</w:t>
                      </w:r>
                    </w:p>
                  </w:txbxContent>
                </v:textbox>
                <w10:wrap anchorx="margin"/>
              </v:shape>
            </w:pict>
          </mc:Fallback>
        </mc:AlternateContent>
      </w:r>
    </w:p>
    <w:p w14:paraId="5F9AB52C" w14:textId="77777777" w:rsidR="000B3C4F" w:rsidRPr="000B3C4F" w:rsidRDefault="000B3C4F" w:rsidP="000B3C4F">
      <w:pPr>
        <w:jc w:val="left"/>
      </w:pPr>
    </w:p>
    <w:p w14:paraId="4D2543C2" w14:textId="77777777" w:rsidR="000B3C4F" w:rsidRPr="000B3C4F" w:rsidRDefault="000B3C4F" w:rsidP="005A59B6">
      <w:pPr>
        <w:pStyle w:val="61"/>
      </w:pPr>
      <w:r w:rsidRPr="000B3C4F">
        <w:rPr>
          <w:rFonts w:hint="eastAsia"/>
        </w:rPr>
        <w:t>セキュリティ対策を考慮した情報システムを導入するために参考となる情報</w:t>
      </w:r>
    </w:p>
    <w:p w14:paraId="29A53D19" w14:textId="77777777" w:rsidR="000B3C4F" w:rsidRPr="000B3C4F" w:rsidRDefault="000B3C4F" w:rsidP="000B3C4F">
      <w:pPr>
        <w:jc w:val="left"/>
      </w:pPr>
      <w:r w:rsidRPr="000B3C4F">
        <w:rPr>
          <w:rFonts w:hint="eastAsia"/>
        </w:rPr>
        <w:t>セキュリティ対策を考慮した効果的な情報システムをどのように導入するか、その際に参考となる各種資料を紹介します。</w:t>
      </w:r>
    </w:p>
    <w:p w14:paraId="4325B6D5" w14:textId="77777777" w:rsidR="000B3C4F" w:rsidRPr="000B3C4F" w:rsidRDefault="000B3C4F" w:rsidP="00EC5118">
      <w:pPr>
        <w:wordWrap w:val="0"/>
        <w:jc w:val="left"/>
      </w:pPr>
    </w:p>
    <w:tbl>
      <w:tblPr>
        <w:tblStyle w:val="aa"/>
        <w:tblW w:w="0" w:type="auto"/>
        <w:tblInd w:w="-5" w:type="dxa"/>
        <w:tblLook w:val="04A0" w:firstRow="1" w:lastRow="0" w:firstColumn="1" w:lastColumn="0" w:noHBand="0" w:noVBand="1"/>
      </w:tblPr>
      <w:tblGrid>
        <w:gridCol w:w="3969"/>
        <w:gridCol w:w="6492"/>
      </w:tblGrid>
      <w:tr w:rsidR="00F83140" w:rsidRPr="000B3C4F" w14:paraId="7903D359" w14:textId="77777777" w:rsidTr="000B3C4F">
        <w:tc>
          <w:tcPr>
            <w:tcW w:w="10461" w:type="dxa"/>
            <w:gridSpan w:val="2"/>
            <w:tcBorders>
              <w:top w:val="single" w:sz="4" w:space="0" w:color="auto"/>
              <w:left w:val="single" w:sz="4" w:space="0" w:color="auto"/>
              <w:bottom w:val="single" w:sz="4" w:space="0" w:color="auto"/>
              <w:right w:val="single" w:sz="4" w:space="0" w:color="auto"/>
            </w:tcBorders>
            <w:shd w:val="clear" w:color="auto" w:fill="215E99" w:themeFill="text2" w:themeFillTint="BF"/>
            <w:hideMark/>
          </w:tcPr>
          <w:p w14:paraId="18E3DF8D" w14:textId="77777777" w:rsidR="000B3C4F" w:rsidRPr="000B3C4F" w:rsidRDefault="000B3C4F" w:rsidP="00EC5118">
            <w:pPr>
              <w:pStyle w:val="aff0"/>
            </w:pPr>
            <w:r w:rsidRPr="000B3C4F">
              <w:rPr>
                <w:rFonts w:hint="eastAsia"/>
              </w:rPr>
              <w:t>セキュリティ対策を考慮した情報システムを導入するために参考となる情報</w:t>
            </w:r>
          </w:p>
        </w:tc>
      </w:tr>
      <w:tr w:rsidR="000B3C4F" w:rsidRPr="000B3C4F" w14:paraId="21031E57" w14:textId="77777777" w:rsidTr="00EC5118">
        <w:tc>
          <w:tcPr>
            <w:tcW w:w="3969" w:type="dxa"/>
            <w:tcBorders>
              <w:top w:val="single" w:sz="4" w:space="0" w:color="auto"/>
              <w:left w:val="single" w:sz="4" w:space="0" w:color="auto"/>
              <w:bottom w:val="single" w:sz="4" w:space="0" w:color="auto"/>
              <w:right w:val="single" w:sz="4" w:space="0" w:color="auto"/>
            </w:tcBorders>
            <w:hideMark/>
          </w:tcPr>
          <w:p w14:paraId="22D00734" w14:textId="77777777" w:rsidR="000B3C4F" w:rsidRPr="000B3C4F" w:rsidRDefault="000B3C4F" w:rsidP="00EC5118">
            <w:pPr>
              <w:pStyle w:val="afff6"/>
            </w:pPr>
            <w:r w:rsidRPr="000B3C4F">
              <w:rPr>
                <w:rFonts w:hint="eastAsia"/>
              </w:rPr>
              <w:t>DS-100 デジタル・ガバメント推進標準ガイドライン</w:t>
            </w:r>
          </w:p>
        </w:tc>
        <w:tc>
          <w:tcPr>
            <w:tcW w:w="6492" w:type="dxa"/>
            <w:tcBorders>
              <w:top w:val="single" w:sz="4" w:space="0" w:color="auto"/>
              <w:left w:val="single" w:sz="4" w:space="0" w:color="auto"/>
              <w:bottom w:val="single" w:sz="4" w:space="0" w:color="auto"/>
              <w:right w:val="single" w:sz="4" w:space="0" w:color="auto"/>
            </w:tcBorders>
            <w:hideMark/>
          </w:tcPr>
          <w:p w14:paraId="21B111C3" w14:textId="77777777" w:rsidR="000B3C4F" w:rsidRPr="000B3C4F" w:rsidRDefault="000B3C4F" w:rsidP="00EC5118">
            <w:pPr>
              <w:pStyle w:val="afff6"/>
              <w:wordWrap w:val="0"/>
            </w:pPr>
            <w:r w:rsidRPr="000B3C4F">
              <w:rPr>
                <w:rFonts w:hint="eastAsia"/>
              </w:rPr>
              <w:t>https://www.digital.go.jp/assets/contents/node/basic_page/field_ref_resources/e2a06143-ed29-4f1d-9c31-0f06fca67afc/1fc6722a/20240605_resources_standard_guidelines_guideline_01.pdf</w:t>
            </w:r>
          </w:p>
        </w:tc>
      </w:tr>
      <w:tr w:rsidR="000B3C4F" w:rsidRPr="000B3C4F" w14:paraId="6DBFFFC4" w14:textId="77777777" w:rsidTr="00EC5118">
        <w:tc>
          <w:tcPr>
            <w:tcW w:w="3969" w:type="dxa"/>
            <w:tcBorders>
              <w:top w:val="single" w:sz="4" w:space="0" w:color="auto"/>
              <w:left w:val="single" w:sz="4" w:space="0" w:color="auto"/>
              <w:bottom w:val="single" w:sz="4" w:space="0" w:color="auto"/>
              <w:right w:val="single" w:sz="4" w:space="0" w:color="auto"/>
            </w:tcBorders>
            <w:hideMark/>
          </w:tcPr>
          <w:p w14:paraId="0FAFA170" w14:textId="77777777" w:rsidR="000B3C4F" w:rsidRPr="000B3C4F" w:rsidRDefault="000B3C4F" w:rsidP="00EC5118">
            <w:pPr>
              <w:pStyle w:val="afff6"/>
            </w:pPr>
            <w:r w:rsidRPr="000B3C4F">
              <w:rPr>
                <w:rFonts w:hint="eastAsia"/>
              </w:rPr>
              <w:t>DS-120 デジタル・ガバメント推進標準ガイドライン実践ガイドブック</w:t>
            </w:r>
          </w:p>
        </w:tc>
        <w:tc>
          <w:tcPr>
            <w:tcW w:w="6492" w:type="dxa"/>
            <w:tcBorders>
              <w:top w:val="single" w:sz="4" w:space="0" w:color="auto"/>
              <w:left w:val="single" w:sz="4" w:space="0" w:color="auto"/>
              <w:bottom w:val="single" w:sz="4" w:space="0" w:color="auto"/>
              <w:right w:val="single" w:sz="4" w:space="0" w:color="auto"/>
            </w:tcBorders>
            <w:hideMark/>
          </w:tcPr>
          <w:p w14:paraId="5FD0F125" w14:textId="77777777" w:rsidR="000B3C4F" w:rsidRPr="000B3C4F" w:rsidRDefault="000B3C4F" w:rsidP="00EC5118">
            <w:pPr>
              <w:pStyle w:val="afff6"/>
              <w:wordWrap w:val="0"/>
            </w:pPr>
            <w:r w:rsidRPr="000B3C4F">
              <w:rPr>
                <w:rFonts w:hint="eastAsia"/>
              </w:rPr>
              <w:t>https://www.digital.go.jp/assets/contents/node/basic_page/field_ref_resources/e2a06143-ed29-4f1d-9c31-0f06fca67afc/d85eeb55/20240605_resources_standard_guidelines_guideline_05.pdf</w:t>
            </w:r>
          </w:p>
        </w:tc>
      </w:tr>
      <w:tr w:rsidR="00C36512" w:rsidRPr="000B3C4F" w14:paraId="533B5B52" w14:textId="77777777" w:rsidTr="00EC5118">
        <w:tc>
          <w:tcPr>
            <w:tcW w:w="3969" w:type="dxa"/>
            <w:tcBorders>
              <w:top w:val="single" w:sz="4" w:space="0" w:color="auto"/>
              <w:left w:val="single" w:sz="4" w:space="0" w:color="auto"/>
              <w:bottom w:val="single" w:sz="4" w:space="0" w:color="auto"/>
              <w:right w:val="single" w:sz="4" w:space="0" w:color="auto"/>
            </w:tcBorders>
            <w:vAlign w:val="center"/>
            <w:hideMark/>
          </w:tcPr>
          <w:p w14:paraId="79C3EE8C" w14:textId="77777777" w:rsidR="000B3C4F" w:rsidRPr="000B3C4F" w:rsidRDefault="000B3C4F" w:rsidP="00EC5118">
            <w:pPr>
              <w:pStyle w:val="afff6"/>
            </w:pPr>
            <w:r w:rsidRPr="000B3C4F">
              <w:rPr>
                <w:rFonts w:hint="eastAsia"/>
              </w:rPr>
              <w:t>安全なウェブサイトの作り方</w:t>
            </w:r>
          </w:p>
        </w:tc>
        <w:tc>
          <w:tcPr>
            <w:tcW w:w="6492" w:type="dxa"/>
            <w:tcBorders>
              <w:top w:val="single" w:sz="4" w:space="0" w:color="auto"/>
              <w:left w:val="single" w:sz="4" w:space="0" w:color="auto"/>
              <w:bottom w:val="single" w:sz="4" w:space="0" w:color="auto"/>
              <w:right w:val="single" w:sz="4" w:space="0" w:color="auto"/>
            </w:tcBorders>
            <w:hideMark/>
          </w:tcPr>
          <w:p w14:paraId="6CA363DF" w14:textId="77777777" w:rsidR="000B3C4F" w:rsidRPr="000B3C4F" w:rsidRDefault="000B3C4F" w:rsidP="00EC5118">
            <w:pPr>
              <w:pStyle w:val="afff6"/>
              <w:wordWrap w:val="0"/>
            </w:pPr>
            <w:r w:rsidRPr="000B3C4F">
              <w:rPr>
                <w:rFonts w:hint="eastAsia"/>
              </w:rPr>
              <w:t>https://www.ipa.go.jp/security/vuln/websecurity/ug65p900000196e2-att/000017316.pdf</w:t>
            </w:r>
          </w:p>
        </w:tc>
      </w:tr>
      <w:tr w:rsidR="00C36512" w:rsidRPr="000B3C4F" w14:paraId="213FB5EA" w14:textId="77777777" w:rsidTr="00EC5118">
        <w:tc>
          <w:tcPr>
            <w:tcW w:w="3969" w:type="dxa"/>
            <w:tcBorders>
              <w:top w:val="single" w:sz="4" w:space="0" w:color="auto"/>
              <w:left w:val="single" w:sz="4" w:space="0" w:color="auto"/>
              <w:bottom w:val="single" w:sz="4" w:space="0" w:color="auto"/>
              <w:right w:val="single" w:sz="4" w:space="0" w:color="auto"/>
            </w:tcBorders>
            <w:vAlign w:val="center"/>
            <w:hideMark/>
          </w:tcPr>
          <w:p w14:paraId="272B35A1" w14:textId="77777777" w:rsidR="000B3C4F" w:rsidRPr="000B3C4F" w:rsidRDefault="000B3C4F" w:rsidP="00EC5118">
            <w:pPr>
              <w:pStyle w:val="afff6"/>
            </w:pPr>
            <w:r w:rsidRPr="000B3C4F">
              <w:rPr>
                <w:rFonts w:hint="eastAsia"/>
              </w:rPr>
              <w:t>セキュリティ実装チェックリスト</w:t>
            </w:r>
          </w:p>
        </w:tc>
        <w:tc>
          <w:tcPr>
            <w:tcW w:w="6492" w:type="dxa"/>
            <w:tcBorders>
              <w:top w:val="single" w:sz="4" w:space="0" w:color="auto"/>
              <w:left w:val="single" w:sz="4" w:space="0" w:color="auto"/>
              <w:bottom w:val="single" w:sz="4" w:space="0" w:color="auto"/>
              <w:right w:val="single" w:sz="4" w:space="0" w:color="auto"/>
            </w:tcBorders>
            <w:hideMark/>
          </w:tcPr>
          <w:p w14:paraId="3FB516FD" w14:textId="77777777" w:rsidR="000B3C4F" w:rsidRPr="000B3C4F" w:rsidRDefault="000B3C4F" w:rsidP="00EC5118">
            <w:pPr>
              <w:pStyle w:val="afff6"/>
              <w:wordWrap w:val="0"/>
            </w:pPr>
            <w:r w:rsidRPr="000B3C4F">
              <w:rPr>
                <w:rFonts w:hint="eastAsia"/>
              </w:rPr>
              <w:t>https://www.ipa.go.jp/security/vuln/websecurity/ug65p900000196e2-att/000044403.xlsx</w:t>
            </w:r>
          </w:p>
        </w:tc>
      </w:tr>
      <w:tr w:rsidR="00C36512" w:rsidRPr="000B3C4F" w14:paraId="73F0844F" w14:textId="77777777" w:rsidTr="00EC5118">
        <w:tc>
          <w:tcPr>
            <w:tcW w:w="3969" w:type="dxa"/>
            <w:tcBorders>
              <w:top w:val="single" w:sz="4" w:space="0" w:color="auto"/>
              <w:left w:val="single" w:sz="4" w:space="0" w:color="auto"/>
              <w:bottom w:val="single" w:sz="4" w:space="0" w:color="auto"/>
              <w:right w:val="single" w:sz="4" w:space="0" w:color="auto"/>
            </w:tcBorders>
            <w:vAlign w:val="center"/>
            <w:hideMark/>
          </w:tcPr>
          <w:p w14:paraId="243288DB" w14:textId="77777777" w:rsidR="000B3C4F" w:rsidRPr="000B3C4F" w:rsidRDefault="000B3C4F" w:rsidP="00EC5118">
            <w:pPr>
              <w:pStyle w:val="afff6"/>
            </w:pPr>
            <w:r w:rsidRPr="000B3C4F">
              <w:rPr>
                <w:rFonts w:hint="eastAsia"/>
              </w:rPr>
              <w:t>ECサイト構築・運用セキュリティガイドライン</w:t>
            </w:r>
          </w:p>
        </w:tc>
        <w:tc>
          <w:tcPr>
            <w:tcW w:w="6492" w:type="dxa"/>
            <w:tcBorders>
              <w:top w:val="single" w:sz="4" w:space="0" w:color="auto"/>
              <w:left w:val="single" w:sz="4" w:space="0" w:color="auto"/>
              <w:bottom w:val="single" w:sz="4" w:space="0" w:color="auto"/>
              <w:right w:val="single" w:sz="4" w:space="0" w:color="auto"/>
            </w:tcBorders>
            <w:hideMark/>
          </w:tcPr>
          <w:p w14:paraId="41B911E6" w14:textId="77777777" w:rsidR="000B3C4F" w:rsidRPr="000B3C4F" w:rsidRDefault="000B3C4F" w:rsidP="00EC5118">
            <w:pPr>
              <w:pStyle w:val="afff6"/>
              <w:wordWrap w:val="0"/>
            </w:pPr>
            <w:r w:rsidRPr="000B3C4F">
              <w:rPr>
                <w:rFonts w:hint="eastAsia"/>
              </w:rPr>
              <w:t>https://www.ipa.go.jp/security/guide/vuln/ps6vr7000000acvt-att/000109337.pdf</w:t>
            </w:r>
          </w:p>
        </w:tc>
      </w:tr>
      <w:tr w:rsidR="00C36512" w:rsidRPr="000B3C4F" w14:paraId="6A6D3B89" w14:textId="77777777" w:rsidTr="00EC5118">
        <w:tc>
          <w:tcPr>
            <w:tcW w:w="3969" w:type="dxa"/>
            <w:tcBorders>
              <w:top w:val="single" w:sz="4" w:space="0" w:color="auto"/>
              <w:left w:val="single" w:sz="4" w:space="0" w:color="auto"/>
              <w:bottom w:val="single" w:sz="4" w:space="0" w:color="auto"/>
              <w:right w:val="single" w:sz="4" w:space="0" w:color="auto"/>
            </w:tcBorders>
            <w:vAlign w:val="center"/>
            <w:hideMark/>
          </w:tcPr>
          <w:p w14:paraId="6D10D025" w14:textId="77777777" w:rsidR="000B3C4F" w:rsidRPr="000B3C4F" w:rsidRDefault="000B3C4F" w:rsidP="00EC5118">
            <w:pPr>
              <w:pStyle w:val="afff6"/>
            </w:pPr>
            <w:r w:rsidRPr="000B3C4F">
              <w:rPr>
                <w:rFonts w:hint="eastAsia"/>
              </w:rPr>
              <w:t>情報セキュリティサービス基準適合サービスリスト</w:t>
            </w:r>
          </w:p>
        </w:tc>
        <w:tc>
          <w:tcPr>
            <w:tcW w:w="6492" w:type="dxa"/>
            <w:tcBorders>
              <w:top w:val="single" w:sz="4" w:space="0" w:color="auto"/>
              <w:left w:val="single" w:sz="4" w:space="0" w:color="auto"/>
              <w:bottom w:val="single" w:sz="4" w:space="0" w:color="auto"/>
              <w:right w:val="single" w:sz="4" w:space="0" w:color="auto"/>
            </w:tcBorders>
            <w:hideMark/>
          </w:tcPr>
          <w:p w14:paraId="390E089D" w14:textId="77777777" w:rsidR="000B3C4F" w:rsidRPr="000B3C4F" w:rsidRDefault="000B3C4F" w:rsidP="00EC5118">
            <w:pPr>
              <w:pStyle w:val="afff6"/>
              <w:wordWrap w:val="0"/>
            </w:pPr>
            <w:r w:rsidRPr="000B3C4F">
              <w:rPr>
                <w:rFonts w:hint="eastAsia"/>
              </w:rPr>
              <w:t>https://www.ipa.go.jp/security/service_list.html</w:t>
            </w:r>
          </w:p>
        </w:tc>
      </w:tr>
      <w:bookmarkStart w:id="2089" w:name="■脆弱性診断２８－１"/>
      <w:tr w:rsidR="00C36512" w:rsidRPr="000B3C4F" w14:paraId="10CEE3F6" w14:textId="77777777" w:rsidTr="00EC5118">
        <w:tc>
          <w:tcPr>
            <w:tcW w:w="3969" w:type="dxa"/>
            <w:tcBorders>
              <w:top w:val="single" w:sz="4" w:space="0" w:color="auto"/>
              <w:left w:val="single" w:sz="4" w:space="0" w:color="auto"/>
              <w:bottom w:val="single" w:sz="4" w:space="0" w:color="auto"/>
              <w:right w:val="single" w:sz="4" w:space="0" w:color="auto"/>
            </w:tcBorders>
            <w:vAlign w:val="center"/>
            <w:hideMark/>
          </w:tcPr>
          <w:p w14:paraId="7B91E210" w14:textId="1D5062E3" w:rsidR="000B3C4F" w:rsidRPr="000B3C4F" w:rsidRDefault="00C57D4C" w:rsidP="00EC5118">
            <w:pPr>
              <w:pStyle w:val="afff6"/>
            </w:pPr>
            <w:r>
              <w:fldChar w:fldCharType="begin"/>
            </w:r>
            <w:r>
              <w:rPr>
                <w:rFonts w:hint="eastAsia"/>
              </w:rPr>
              <w:instrText xml:space="preserve">HYPERLINK </w:instrText>
            </w:r>
            <w:r>
              <w:instrText xml:space="preserve"> \l "</w:instrText>
            </w:r>
            <w:r>
              <w:rPr>
                <w:rFonts w:hint="eastAsia"/>
              </w:rPr>
              <w:instrText>■脆弱性診断</w:instrText>
            </w:r>
            <w:r>
              <w:instrText>"</w:instrText>
            </w:r>
            <w:r>
              <w:fldChar w:fldCharType="separate"/>
            </w:r>
            <w:r w:rsidR="000B3C4F" w:rsidRPr="00C57D4C">
              <w:rPr>
                <w:rStyle w:val="a7"/>
                <w:rFonts w:hint="eastAsia"/>
              </w:rPr>
              <w:t>脆弱性診断</w:t>
            </w:r>
            <w:bookmarkEnd w:id="2089"/>
            <w:r>
              <w:fldChar w:fldCharType="end"/>
            </w:r>
            <w:r w:rsidR="000B3C4F" w:rsidRPr="000B3C4F">
              <w:rPr>
                <w:rFonts w:hint="eastAsia"/>
              </w:rPr>
              <w:t>サービス</w:t>
            </w:r>
          </w:p>
        </w:tc>
        <w:tc>
          <w:tcPr>
            <w:tcW w:w="6492" w:type="dxa"/>
            <w:tcBorders>
              <w:top w:val="single" w:sz="4" w:space="0" w:color="auto"/>
              <w:left w:val="single" w:sz="4" w:space="0" w:color="auto"/>
              <w:bottom w:val="single" w:sz="4" w:space="0" w:color="auto"/>
              <w:right w:val="single" w:sz="4" w:space="0" w:color="auto"/>
            </w:tcBorders>
            <w:hideMark/>
          </w:tcPr>
          <w:p w14:paraId="269A8436" w14:textId="0C002C70" w:rsidR="000B3C4F" w:rsidRPr="000B3C4F" w:rsidRDefault="000B3C4F" w:rsidP="00EC5118">
            <w:pPr>
              <w:pStyle w:val="afff6"/>
              <w:wordWrap w:val="0"/>
            </w:pPr>
            <w:r w:rsidRPr="000B3C4F">
              <w:rPr>
                <w:rFonts w:hint="eastAsia"/>
              </w:rPr>
              <w:t>https://www.ipa.go.jp/security/ug65p90000019fc0-att/</w:t>
            </w:r>
            <w:r w:rsidR="00D960A9" w:rsidRPr="00D960A9">
              <w:t>20241219</w:t>
            </w:r>
            <w:r w:rsidRPr="000B3C4F">
              <w:rPr>
                <w:rFonts w:hint="eastAsia"/>
              </w:rPr>
              <w:t>_2.pdf</w:t>
            </w:r>
          </w:p>
        </w:tc>
      </w:tr>
      <w:tr w:rsidR="00C36512" w:rsidRPr="000B3C4F" w14:paraId="26F3DAE8" w14:textId="77777777" w:rsidTr="00EC5118">
        <w:tc>
          <w:tcPr>
            <w:tcW w:w="3969" w:type="dxa"/>
            <w:tcBorders>
              <w:top w:val="single" w:sz="4" w:space="0" w:color="auto"/>
              <w:left w:val="single" w:sz="4" w:space="0" w:color="auto"/>
              <w:bottom w:val="single" w:sz="4" w:space="0" w:color="auto"/>
              <w:right w:val="single" w:sz="4" w:space="0" w:color="auto"/>
            </w:tcBorders>
            <w:vAlign w:val="center"/>
            <w:hideMark/>
          </w:tcPr>
          <w:p w14:paraId="6C0C0DC3" w14:textId="57D96A1A" w:rsidR="000B3C4F" w:rsidRPr="000B3C4F" w:rsidRDefault="007E354B" w:rsidP="00EC5118">
            <w:pPr>
              <w:pStyle w:val="afff6"/>
            </w:pPr>
            <w:hyperlink w:anchor="■フォレンジック" w:history="1">
              <w:r w:rsidR="000B3C4F" w:rsidRPr="00732F4C">
                <w:rPr>
                  <w:rStyle w:val="a7"/>
                  <w:rFonts w:hint="eastAsia"/>
                </w:rPr>
                <w:t>デジタル</w:t>
              </w:r>
              <w:bookmarkStart w:id="2090" w:name="■フォレンジック28ー1"/>
              <w:r w:rsidR="000B3C4F" w:rsidRPr="00732F4C">
                <w:rPr>
                  <w:rStyle w:val="a7"/>
                  <w:rFonts w:hint="eastAsia"/>
                </w:rPr>
                <w:t>フォレンジック</w:t>
              </w:r>
              <w:bookmarkEnd w:id="2090"/>
            </w:hyperlink>
            <w:r w:rsidR="000B3C4F" w:rsidRPr="000B3C4F">
              <w:rPr>
                <w:rFonts w:hint="eastAsia"/>
              </w:rPr>
              <w:t>サービス</w:t>
            </w:r>
          </w:p>
        </w:tc>
        <w:tc>
          <w:tcPr>
            <w:tcW w:w="6492" w:type="dxa"/>
            <w:tcBorders>
              <w:top w:val="single" w:sz="4" w:space="0" w:color="auto"/>
              <w:left w:val="single" w:sz="4" w:space="0" w:color="auto"/>
              <w:bottom w:val="single" w:sz="4" w:space="0" w:color="auto"/>
              <w:right w:val="single" w:sz="4" w:space="0" w:color="auto"/>
            </w:tcBorders>
            <w:hideMark/>
          </w:tcPr>
          <w:p w14:paraId="2578D0ED" w14:textId="594AF9D5" w:rsidR="000B3C4F" w:rsidRPr="000B3C4F" w:rsidRDefault="000B3C4F" w:rsidP="00EC5118">
            <w:pPr>
              <w:pStyle w:val="afff6"/>
              <w:wordWrap w:val="0"/>
            </w:pPr>
            <w:r w:rsidRPr="000B3C4F">
              <w:rPr>
                <w:rFonts w:hint="eastAsia"/>
              </w:rPr>
              <w:t>https://www.ipa.go.jp/security/ug65p90000019fc0-att/</w:t>
            </w:r>
            <w:r w:rsidR="00AE1549" w:rsidRPr="00AE1549">
              <w:t>20241219</w:t>
            </w:r>
            <w:r w:rsidRPr="000B3C4F">
              <w:rPr>
                <w:rFonts w:hint="eastAsia"/>
              </w:rPr>
              <w:t>_3.pdf</w:t>
            </w:r>
          </w:p>
        </w:tc>
      </w:tr>
      <w:tr w:rsidR="000B3C4F" w:rsidRPr="000B3C4F" w14:paraId="41ECCDDC" w14:textId="77777777" w:rsidTr="00EC5118">
        <w:tc>
          <w:tcPr>
            <w:tcW w:w="3969" w:type="dxa"/>
            <w:tcBorders>
              <w:top w:val="single" w:sz="4" w:space="0" w:color="auto"/>
              <w:left w:val="single" w:sz="4" w:space="0" w:color="auto"/>
              <w:bottom w:val="single" w:sz="4" w:space="0" w:color="auto"/>
              <w:right w:val="single" w:sz="4" w:space="0" w:color="auto"/>
            </w:tcBorders>
            <w:hideMark/>
          </w:tcPr>
          <w:p w14:paraId="7421C2B5" w14:textId="77777777" w:rsidR="000B3C4F" w:rsidRPr="000B3C4F" w:rsidRDefault="000B3C4F" w:rsidP="00EC5118">
            <w:pPr>
              <w:pStyle w:val="afff6"/>
            </w:pPr>
            <w:r w:rsidRPr="000B3C4F">
              <w:rPr>
                <w:rFonts w:hint="eastAsia"/>
              </w:rPr>
              <w:t>ウェブサイトの攻撃兆候検出ツール iLogScanner</w:t>
            </w:r>
          </w:p>
        </w:tc>
        <w:tc>
          <w:tcPr>
            <w:tcW w:w="6492" w:type="dxa"/>
            <w:tcBorders>
              <w:top w:val="single" w:sz="4" w:space="0" w:color="auto"/>
              <w:left w:val="single" w:sz="4" w:space="0" w:color="auto"/>
              <w:bottom w:val="single" w:sz="4" w:space="0" w:color="auto"/>
              <w:right w:val="single" w:sz="4" w:space="0" w:color="auto"/>
            </w:tcBorders>
            <w:hideMark/>
          </w:tcPr>
          <w:p w14:paraId="4E377E15" w14:textId="77777777" w:rsidR="000B3C4F" w:rsidRPr="000B3C4F" w:rsidRDefault="000B3C4F" w:rsidP="00EC5118">
            <w:pPr>
              <w:pStyle w:val="afff6"/>
              <w:wordWrap w:val="0"/>
            </w:pPr>
            <w:r w:rsidRPr="000B3C4F">
              <w:rPr>
                <w:rFonts w:hint="eastAsia"/>
              </w:rPr>
              <w:t>https://www.ipa.go.jp/security/vuln/ilogscanner/index.html</w:t>
            </w:r>
          </w:p>
        </w:tc>
      </w:tr>
    </w:tbl>
    <w:p w14:paraId="34A24FC8" w14:textId="77777777" w:rsidR="000B3C4F" w:rsidRPr="000B3C4F" w:rsidRDefault="000B3C4F" w:rsidP="000B3C4F">
      <w:pPr>
        <w:jc w:val="left"/>
      </w:pPr>
    </w:p>
    <w:p w14:paraId="51DB83D9" w14:textId="77777777" w:rsidR="000B3C4F" w:rsidRPr="000B3C4F" w:rsidRDefault="000B3C4F" w:rsidP="00EC5118">
      <w:pPr>
        <w:pStyle w:val="61"/>
      </w:pPr>
      <w:r w:rsidRPr="000B3C4F">
        <w:rPr>
          <w:rFonts w:hint="eastAsia"/>
        </w:rPr>
        <w:t>継続的な情報収集</w:t>
      </w:r>
    </w:p>
    <w:p w14:paraId="6D5DEDA7" w14:textId="4A22C1CC" w:rsidR="000B3C4F" w:rsidRPr="000B3C4F" w:rsidRDefault="000B3C4F" w:rsidP="000B3C4F">
      <w:pPr>
        <w:jc w:val="left"/>
      </w:pPr>
      <w:r w:rsidRPr="000B3C4F">
        <w:rPr>
          <w:rFonts w:hint="eastAsia"/>
        </w:rPr>
        <w:t>本テキストに記載の「①国の方針、社会の現状と今後の動向」、「②IT活用事例」、「③</w:t>
      </w:r>
      <w:bookmarkStart w:id="2091" w:name="■セキュリティインシデント28ー1"/>
      <w:r w:rsidR="00707736">
        <w:fldChar w:fldCharType="begin"/>
      </w:r>
      <w:r w:rsidR="00707736">
        <w:rPr>
          <w:rFonts w:hint="eastAsia"/>
        </w:rPr>
        <w:instrText xml:space="preserve">HYPERLINK </w:instrText>
      </w:r>
      <w:r w:rsidR="00707736">
        <w:instrText xml:space="preserve"> \l "</w:instrText>
      </w:r>
      <w:r w:rsidR="00707736">
        <w:rPr>
          <w:rFonts w:hint="eastAsia"/>
        </w:rPr>
        <w:instrText>■セキュリティインシデント</w:instrText>
      </w:r>
      <w:r w:rsidR="00707736">
        <w:instrText>"</w:instrText>
      </w:r>
      <w:r w:rsidR="00707736">
        <w:fldChar w:fldCharType="separate"/>
      </w:r>
      <w:r w:rsidRPr="00707736">
        <w:rPr>
          <w:rStyle w:val="a7"/>
          <w:rFonts w:hint="eastAsia"/>
        </w:rPr>
        <w:t>セキュリティインシデント</w:t>
      </w:r>
      <w:bookmarkEnd w:id="2091"/>
      <w:r w:rsidR="00707736">
        <w:fldChar w:fldCharType="end"/>
      </w:r>
      <w:r w:rsidRPr="000B3C4F">
        <w:rPr>
          <w:rFonts w:hint="eastAsia"/>
        </w:rPr>
        <w:t>事例」における内容は、日々更新されていきます。これらの情報を継続的に学ぶために参考となる文献を紹介します。</w:t>
      </w:r>
    </w:p>
    <w:p w14:paraId="477306FE" w14:textId="77777777" w:rsidR="000B3C4F" w:rsidRPr="000B3C4F" w:rsidRDefault="000B3C4F" w:rsidP="000B3C4F">
      <w:pPr>
        <w:jc w:val="left"/>
      </w:pPr>
    </w:p>
    <w:tbl>
      <w:tblPr>
        <w:tblStyle w:val="aa"/>
        <w:tblW w:w="0" w:type="auto"/>
        <w:tblLook w:val="04A0" w:firstRow="1" w:lastRow="0" w:firstColumn="1" w:lastColumn="0" w:noHBand="0" w:noVBand="1"/>
      </w:tblPr>
      <w:tblGrid>
        <w:gridCol w:w="3823"/>
        <w:gridCol w:w="6633"/>
      </w:tblGrid>
      <w:tr w:rsidR="000B3C4F" w:rsidRPr="000B3C4F" w14:paraId="0CD2C223" w14:textId="77777777" w:rsidTr="000B3C4F">
        <w:tc>
          <w:tcPr>
            <w:tcW w:w="10456" w:type="dxa"/>
            <w:gridSpan w:val="2"/>
            <w:tcBorders>
              <w:top w:val="single" w:sz="4" w:space="0" w:color="auto"/>
              <w:left w:val="single" w:sz="4" w:space="0" w:color="auto"/>
              <w:bottom w:val="single" w:sz="4" w:space="0" w:color="auto"/>
              <w:right w:val="single" w:sz="4" w:space="0" w:color="auto"/>
            </w:tcBorders>
            <w:shd w:val="clear" w:color="auto" w:fill="215E99" w:themeFill="text2" w:themeFillTint="BF"/>
            <w:hideMark/>
          </w:tcPr>
          <w:p w14:paraId="22E02AB2" w14:textId="77777777" w:rsidR="000B3C4F" w:rsidRPr="000B3C4F" w:rsidRDefault="000B3C4F" w:rsidP="009A161A">
            <w:pPr>
              <w:pStyle w:val="aff0"/>
            </w:pPr>
            <w:r w:rsidRPr="000B3C4F">
              <w:rPr>
                <w:rFonts w:hint="eastAsia"/>
              </w:rPr>
              <w:t>国の方針、社会の現状と今後の動向</w:t>
            </w:r>
          </w:p>
        </w:tc>
      </w:tr>
      <w:tr w:rsidR="000B3C4F" w:rsidRPr="000B3C4F" w14:paraId="78EC4CE2" w14:textId="77777777" w:rsidTr="000B3C4F">
        <w:tc>
          <w:tcPr>
            <w:tcW w:w="3823" w:type="dxa"/>
            <w:tcBorders>
              <w:top w:val="single" w:sz="4" w:space="0" w:color="auto"/>
              <w:left w:val="single" w:sz="4" w:space="0" w:color="auto"/>
              <w:bottom w:val="single" w:sz="4" w:space="0" w:color="auto"/>
              <w:right w:val="single" w:sz="4" w:space="0" w:color="auto"/>
            </w:tcBorders>
            <w:vAlign w:val="center"/>
            <w:hideMark/>
          </w:tcPr>
          <w:p w14:paraId="0C6E7988" w14:textId="77777777" w:rsidR="000B3C4F" w:rsidRPr="000B3C4F" w:rsidRDefault="000B3C4F" w:rsidP="009A161A">
            <w:pPr>
              <w:pStyle w:val="afff6"/>
              <w:wordWrap w:val="0"/>
            </w:pPr>
            <w:r w:rsidRPr="000B3C4F">
              <w:rPr>
                <w:rFonts w:hint="eastAsia"/>
              </w:rPr>
              <w:t>デジタルガバナンス・コード</w:t>
            </w:r>
          </w:p>
        </w:tc>
        <w:tc>
          <w:tcPr>
            <w:tcW w:w="6633" w:type="dxa"/>
            <w:tcBorders>
              <w:top w:val="single" w:sz="4" w:space="0" w:color="auto"/>
              <w:left w:val="single" w:sz="4" w:space="0" w:color="auto"/>
              <w:bottom w:val="single" w:sz="4" w:space="0" w:color="auto"/>
              <w:right w:val="single" w:sz="4" w:space="0" w:color="auto"/>
            </w:tcBorders>
            <w:vAlign w:val="center"/>
            <w:hideMark/>
          </w:tcPr>
          <w:p w14:paraId="05390E75" w14:textId="2D5D2967" w:rsidR="000B3C4F" w:rsidRPr="000B3C4F" w:rsidRDefault="000B3C4F" w:rsidP="009A161A">
            <w:pPr>
              <w:pStyle w:val="afff6"/>
              <w:wordWrap w:val="0"/>
            </w:pPr>
            <w:r w:rsidRPr="009A161A">
              <w:rPr>
                <w:rFonts w:hint="eastAsia"/>
              </w:rPr>
              <w:t>https://www.meti.go.jp/policy/it_policy/investment/dgc/dgc.html</w:t>
            </w:r>
          </w:p>
        </w:tc>
      </w:tr>
      <w:tr w:rsidR="000B3C4F" w:rsidRPr="000B3C4F" w14:paraId="48785F75" w14:textId="77777777" w:rsidTr="000B3C4F">
        <w:tc>
          <w:tcPr>
            <w:tcW w:w="3823" w:type="dxa"/>
            <w:tcBorders>
              <w:top w:val="single" w:sz="4" w:space="0" w:color="auto"/>
              <w:left w:val="single" w:sz="4" w:space="0" w:color="auto"/>
              <w:bottom w:val="single" w:sz="4" w:space="0" w:color="auto"/>
              <w:right w:val="single" w:sz="4" w:space="0" w:color="auto"/>
            </w:tcBorders>
            <w:vAlign w:val="center"/>
            <w:hideMark/>
          </w:tcPr>
          <w:p w14:paraId="1C4E64A7" w14:textId="77777777" w:rsidR="000B3C4F" w:rsidRPr="000B3C4F" w:rsidRDefault="000B3C4F" w:rsidP="009A161A">
            <w:pPr>
              <w:pStyle w:val="afff6"/>
              <w:wordWrap w:val="0"/>
            </w:pPr>
            <w:r w:rsidRPr="000B3C4F">
              <w:rPr>
                <w:rFonts w:hint="eastAsia"/>
              </w:rPr>
              <w:t>経済財政運営と改革の基本方針2024について</w:t>
            </w:r>
          </w:p>
        </w:tc>
        <w:tc>
          <w:tcPr>
            <w:tcW w:w="6633" w:type="dxa"/>
            <w:tcBorders>
              <w:top w:val="single" w:sz="4" w:space="0" w:color="auto"/>
              <w:left w:val="single" w:sz="4" w:space="0" w:color="auto"/>
              <w:bottom w:val="single" w:sz="4" w:space="0" w:color="auto"/>
              <w:right w:val="single" w:sz="4" w:space="0" w:color="auto"/>
            </w:tcBorders>
            <w:vAlign w:val="center"/>
            <w:hideMark/>
          </w:tcPr>
          <w:p w14:paraId="06781989" w14:textId="77777777" w:rsidR="000B3C4F" w:rsidRPr="000B3C4F" w:rsidRDefault="000B3C4F" w:rsidP="009A161A">
            <w:pPr>
              <w:pStyle w:val="afff6"/>
              <w:wordWrap w:val="0"/>
            </w:pPr>
            <w:r w:rsidRPr="000B3C4F">
              <w:rPr>
                <w:rFonts w:hint="eastAsia"/>
              </w:rPr>
              <w:t>https://www5.cao.go.jp/keizai-shimon/kaigi/cabinet/honebuto/2024/2024_basicpolicies_ja.pdf</w:t>
            </w:r>
          </w:p>
        </w:tc>
      </w:tr>
      <w:tr w:rsidR="000B3C4F" w:rsidRPr="000B3C4F" w14:paraId="74A89DFD" w14:textId="77777777" w:rsidTr="000B3C4F">
        <w:tc>
          <w:tcPr>
            <w:tcW w:w="3823" w:type="dxa"/>
            <w:tcBorders>
              <w:top w:val="single" w:sz="4" w:space="0" w:color="auto"/>
              <w:left w:val="single" w:sz="4" w:space="0" w:color="auto"/>
              <w:bottom w:val="single" w:sz="4" w:space="0" w:color="auto"/>
              <w:right w:val="single" w:sz="4" w:space="0" w:color="auto"/>
            </w:tcBorders>
            <w:vAlign w:val="center"/>
            <w:hideMark/>
          </w:tcPr>
          <w:p w14:paraId="4CF2D84E" w14:textId="77777777" w:rsidR="000B3C4F" w:rsidRPr="000B3C4F" w:rsidRDefault="000B3C4F" w:rsidP="009A161A">
            <w:pPr>
              <w:pStyle w:val="afff6"/>
              <w:wordWrap w:val="0"/>
            </w:pPr>
            <w:r w:rsidRPr="000B3C4F">
              <w:rPr>
                <w:rFonts w:hint="eastAsia"/>
              </w:rPr>
              <w:t>デジタル社会の実現に向けた重点計画</w:t>
            </w:r>
          </w:p>
        </w:tc>
        <w:tc>
          <w:tcPr>
            <w:tcW w:w="6633" w:type="dxa"/>
            <w:tcBorders>
              <w:top w:val="single" w:sz="4" w:space="0" w:color="auto"/>
              <w:left w:val="single" w:sz="4" w:space="0" w:color="auto"/>
              <w:bottom w:val="single" w:sz="4" w:space="0" w:color="auto"/>
              <w:right w:val="single" w:sz="4" w:space="0" w:color="auto"/>
            </w:tcBorders>
            <w:vAlign w:val="center"/>
            <w:hideMark/>
          </w:tcPr>
          <w:p w14:paraId="1B610925" w14:textId="236F6DB8" w:rsidR="000B3C4F" w:rsidRPr="000B3C4F" w:rsidRDefault="000B3C4F" w:rsidP="009A161A">
            <w:pPr>
              <w:pStyle w:val="afff6"/>
              <w:wordWrap w:val="0"/>
            </w:pPr>
            <w:r w:rsidRPr="009A161A">
              <w:rPr>
                <w:rFonts w:hint="eastAsia"/>
              </w:rPr>
              <w:t>https://www.digital.go.jp/assets/contents/node/basic_page/field_ref_resources/5ecac8cc-50f1-4168-b989-2bcaabffe870/b24ac613/20230609_policies_priority_outline_05.pdf</w:t>
            </w:r>
          </w:p>
        </w:tc>
      </w:tr>
      <w:bookmarkStart w:id="2092" w:name="■Society5．028ー1"/>
      <w:tr w:rsidR="000B3C4F" w:rsidRPr="000B3C4F" w14:paraId="7EFB2D7E" w14:textId="77777777" w:rsidTr="000B3C4F">
        <w:tc>
          <w:tcPr>
            <w:tcW w:w="3823" w:type="dxa"/>
            <w:tcBorders>
              <w:top w:val="single" w:sz="4" w:space="0" w:color="auto"/>
              <w:left w:val="single" w:sz="4" w:space="0" w:color="auto"/>
              <w:bottom w:val="single" w:sz="4" w:space="0" w:color="auto"/>
              <w:right w:val="single" w:sz="4" w:space="0" w:color="auto"/>
            </w:tcBorders>
            <w:vAlign w:val="center"/>
            <w:hideMark/>
          </w:tcPr>
          <w:p w14:paraId="03C1F30B" w14:textId="07D7CA7B" w:rsidR="000B3C4F" w:rsidRPr="000B3C4F" w:rsidRDefault="00E01AE6" w:rsidP="009A161A">
            <w:pPr>
              <w:pStyle w:val="afff6"/>
              <w:wordWrap w:val="0"/>
            </w:pPr>
            <w:r>
              <w:fldChar w:fldCharType="begin"/>
            </w:r>
            <w:r>
              <w:rPr>
                <w:rFonts w:hint="eastAsia"/>
              </w:rPr>
              <w:instrText xml:space="preserve">HYPERLINK </w:instrText>
            </w:r>
            <w:r>
              <w:instrText xml:space="preserve"> \l "</w:instrText>
            </w:r>
            <w:r>
              <w:rPr>
                <w:rFonts w:hint="eastAsia"/>
              </w:rPr>
              <w:instrText>■</w:instrText>
            </w:r>
            <w:r>
              <w:instrText>Society5．0"</w:instrText>
            </w:r>
            <w:r>
              <w:fldChar w:fldCharType="separate"/>
            </w:r>
            <w:r w:rsidR="000B3C4F" w:rsidRPr="00E01AE6">
              <w:rPr>
                <w:rStyle w:val="a7"/>
                <w:rFonts w:hint="eastAsia"/>
              </w:rPr>
              <w:t>Society5.0</w:t>
            </w:r>
            <w:bookmarkEnd w:id="2092"/>
            <w:r>
              <w:fldChar w:fldCharType="end"/>
            </w:r>
          </w:p>
        </w:tc>
        <w:tc>
          <w:tcPr>
            <w:tcW w:w="6633" w:type="dxa"/>
            <w:tcBorders>
              <w:top w:val="single" w:sz="4" w:space="0" w:color="auto"/>
              <w:left w:val="single" w:sz="4" w:space="0" w:color="auto"/>
              <w:bottom w:val="single" w:sz="4" w:space="0" w:color="auto"/>
              <w:right w:val="single" w:sz="4" w:space="0" w:color="auto"/>
            </w:tcBorders>
            <w:vAlign w:val="center"/>
            <w:hideMark/>
          </w:tcPr>
          <w:p w14:paraId="4295917D" w14:textId="6024AFA5" w:rsidR="000B3C4F" w:rsidRPr="000B3C4F" w:rsidRDefault="000B3C4F" w:rsidP="009A161A">
            <w:pPr>
              <w:pStyle w:val="afff6"/>
              <w:wordWrap w:val="0"/>
            </w:pPr>
            <w:r w:rsidRPr="009A161A">
              <w:rPr>
                <w:rFonts w:hint="eastAsia"/>
              </w:rPr>
              <w:t>https://www8.cao.go.jp/cstp/society5_0</w:t>
            </w:r>
          </w:p>
        </w:tc>
      </w:tr>
      <w:tr w:rsidR="000B3C4F" w:rsidRPr="000B3C4F" w14:paraId="26079E8E" w14:textId="77777777" w:rsidTr="000B3C4F">
        <w:tc>
          <w:tcPr>
            <w:tcW w:w="3823" w:type="dxa"/>
            <w:tcBorders>
              <w:top w:val="single" w:sz="4" w:space="0" w:color="auto"/>
              <w:left w:val="single" w:sz="4" w:space="0" w:color="auto"/>
              <w:bottom w:val="single" w:sz="4" w:space="0" w:color="auto"/>
              <w:right w:val="single" w:sz="4" w:space="0" w:color="auto"/>
            </w:tcBorders>
            <w:vAlign w:val="center"/>
            <w:hideMark/>
          </w:tcPr>
          <w:p w14:paraId="050D26C0" w14:textId="77777777" w:rsidR="000B3C4F" w:rsidRPr="000B3C4F" w:rsidRDefault="000B3C4F" w:rsidP="009A161A">
            <w:pPr>
              <w:pStyle w:val="afff6"/>
              <w:wordWrap w:val="0"/>
            </w:pPr>
            <w:r w:rsidRPr="000B3C4F">
              <w:rPr>
                <w:rFonts w:hint="eastAsia"/>
              </w:rPr>
              <w:t>サイバーセキュリティ2024の概要</w:t>
            </w:r>
          </w:p>
        </w:tc>
        <w:tc>
          <w:tcPr>
            <w:tcW w:w="6633" w:type="dxa"/>
            <w:tcBorders>
              <w:top w:val="single" w:sz="4" w:space="0" w:color="auto"/>
              <w:left w:val="single" w:sz="4" w:space="0" w:color="auto"/>
              <w:bottom w:val="single" w:sz="4" w:space="0" w:color="auto"/>
              <w:right w:val="single" w:sz="4" w:space="0" w:color="auto"/>
            </w:tcBorders>
            <w:vAlign w:val="center"/>
            <w:hideMark/>
          </w:tcPr>
          <w:p w14:paraId="64943D7C" w14:textId="77777777" w:rsidR="000B3C4F" w:rsidRPr="000B3C4F" w:rsidRDefault="000B3C4F" w:rsidP="009A161A">
            <w:pPr>
              <w:pStyle w:val="afff6"/>
              <w:wordWrap w:val="0"/>
            </w:pPr>
            <w:r w:rsidRPr="000B3C4F">
              <w:rPr>
                <w:rFonts w:hint="eastAsia"/>
              </w:rPr>
              <w:t>https://www.nisc.go.jp/pdf/policy/kihon-s/cs2024_gaiyou.pdf</w:t>
            </w:r>
          </w:p>
        </w:tc>
      </w:tr>
      <w:bookmarkStart w:id="2093" w:name="■サイバーセキュリティ戦略28ー1"/>
      <w:tr w:rsidR="000B3C4F" w:rsidRPr="000B3C4F" w14:paraId="7C9D6D14" w14:textId="77777777" w:rsidTr="000B3C4F">
        <w:tc>
          <w:tcPr>
            <w:tcW w:w="3823" w:type="dxa"/>
            <w:tcBorders>
              <w:top w:val="single" w:sz="4" w:space="0" w:color="auto"/>
              <w:left w:val="single" w:sz="4" w:space="0" w:color="auto"/>
              <w:bottom w:val="single" w:sz="4" w:space="0" w:color="auto"/>
              <w:right w:val="single" w:sz="4" w:space="0" w:color="auto"/>
            </w:tcBorders>
            <w:vAlign w:val="center"/>
            <w:hideMark/>
          </w:tcPr>
          <w:p w14:paraId="0D5A85A1" w14:textId="31F38126" w:rsidR="000B3C4F" w:rsidRPr="000B3C4F" w:rsidRDefault="001B4C6E" w:rsidP="009A161A">
            <w:pPr>
              <w:pStyle w:val="afff6"/>
              <w:wordWrap w:val="0"/>
            </w:pPr>
            <w:r>
              <w:fldChar w:fldCharType="begin"/>
            </w:r>
            <w:r>
              <w:rPr>
                <w:rFonts w:hint="eastAsia"/>
              </w:rPr>
              <w:instrText xml:space="preserve">HYPERLINK </w:instrText>
            </w:r>
            <w:r>
              <w:instrText xml:space="preserve"> \l "</w:instrText>
            </w:r>
            <w:r>
              <w:rPr>
                <w:rFonts w:hint="eastAsia"/>
              </w:rPr>
              <w:instrText>■サイバーセキュリティ戦略</w:instrText>
            </w:r>
            <w:r>
              <w:instrText>"</w:instrText>
            </w:r>
            <w:r>
              <w:fldChar w:fldCharType="separate"/>
            </w:r>
            <w:r w:rsidR="000B3C4F" w:rsidRPr="001B4C6E">
              <w:rPr>
                <w:rStyle w:val="a7"/>
                <w:rFonts w:hint="eastAsia"/>
              </w:rPr>
              <w:t>サイバーセキュリティ戦略</w:t>
            </w:r>
            <w:bookmarkEnd w:id="2093"/>
            <w:r>
              <w:fldChar w:fldCharType="end"/>
            </w:r>
            <w:r w:rsidR="000B3C4F" w:rsidRPr="000B3C4F">
              <w:rPr>
                <w:rFonts w:hint="eastAsia"/>
              </w:rPr>
              <w:t xml:space="preserve"> Cybersecurity for All 誰も取り残さないサイバーセキュリティ</w:t>
            </w:r>
          </w:p>
        </w:tc>
        <w:tc>
          <w:tcPr>
            <w:tcW w:w="6633" w:type="dxa"/>
            <w:tcBorders>
              <w:top w:val="single" w:sz="4" w:space="0" w:color="auto"/>
              <w:left w:val="single" w:sz="4" w:space="0" w:color="auto"/>
              <w:bottom w:val="single" w:sz="4" w:space="0" w:color="auto"/>
              <w:right w:val="single" w:sz="4" w:space="0" w:color="auto"/>
            </w:tcBorders>
            <w:vAlign w:val="center"/>
            <w:hideMark/>
          </w:tcPr>
          <w:p w14:paraId="64C5355F" w14:textId="2F39119B" w:rsidR="000B3C4F" w:rsidRPr="000B3C4F" w:rsidRDefault="000B3C4F" w:rsidP="009A161A">
            <w:pPr>
              <w:pStyle w:val="afff6"/>
              <w:wordWrap w:val="0"/>
            </w:pPr>
            <w:r w:rsidRPr="009A161A">
              <w:rPr>
                <w:rFonts w:hint="eastAsia"/>
              </w:rPr>
              <w:t>https://www.nisc.go.jp/pdf/policy/kihon-s/cs-senryaku2021-c.pdf</w:t>
            </w:r>
          </w:p>
        </w:tc>
      </w:tr>
      <w:tr w:rsidR="000B3C4F" w:rsidRPr="000B3C4F" w14:paraId="30C588D5" w14:textId="77777777" w:rsidTr="000B3C4F">
        <w:tc>
          <w:tcPr>
            <w:tcW w:w="10456" w:type="dxa"/>
            <w:gridSpan w:val="2"/>
            <w:tcBorders>
              <w:top w:val="single" w:sz="4" w:space="0" w:color="auto"/>
              <w:left w:val="single" w:sz="4" w:space="0" w:color="auto"/>
              <w:bottom w:val="single" w:sz="4" w:space="0" w:color="auto"/>
              <w:right w:val="single" w:sz="4" w:space="0" w:color="auto"/>
            </w:tcBorders>
            <w:shd w:val="clear" w:color="auto" w:fill="215E99" w:themeFill="text2" w:themeFillTint="BF"/>
            <w:hideMark/>
          </w:tcPr>
          <w:p w14:paraId="3E6E83DD" w14:textId="77777777" w:rsidR="000B3C4F" w:rsidRPr="000B3C4F" w:rsidRDefault="000B3C4F" w:rsidP="009A161A">
            <w:pPr>
              <w:pStyle w:val="aff0"/>
            </w:pPr>
            <w:r w:rsidRPr="000B3C4F">
              <w:rPr>
                <w:rFonts w:hint="eastAsia"/>
              </w:rPr>
              <w:t>IT活用事例</w:t>
            </w:r>
          </w:p>
        </w:tc>
      </w:tr>
      <w:tr w:rsidR="000B3C4F" w:rsidRPr="000B3C4F" w14:paraId="042FB632" w14:textId="77777777" w:rsidTr="000B3C4F">
        <w:tc>
          <w:tcPr>
            <w:tcW w:w="3823" w:type="dxa"/>
            <w:tcBorders>
              <w:top w:val="single" w:sz="4" w:space="0" w:color="auto"/>
              <w:left w:val="single" w:sz="4" w:space="0" w:color="auto"/>
              <w:bottom w:val="single" w:sz="4" w:space="0" w:color="auto"/>
              <w:right w:val="single" w:sz="4" w:space="0" w:color="auto"/>
            </w:tcBorders>
            <w:vAlign w:val="center"/>
            <w:hideMark/>
          </w:tcPr>
          <w:p w14:paraId="251F1B2A" w14:textId="77777777" w:rsidR="000B3C4F" w:rsidRPr="000B3C4F" w:rsidRDefault="000B3C4F" w:rsidP="009A161A">
            <w:pPr>
              <w:pStyle w:val="afff6"/>
              <w:wordWrap w:val="0"/>
            </w:pPr>
            <w:r w:rsidRPr="000B3C4F">
              <w:rPr>
                <w:rFonts w:hint="eastAsia"/>
              </w:rPr>
              <w:t>中堅・中小企業等向け デジタルガバナンス・コード 実践の手引き2.0</w:t>
            </w:r>
          </w:p>
        </w:tc>
        <w:tc>
          <w:tcPr>
            <w:tcW w:w="6633" w:type="dxa"/>
            <w:tcBorders>
              <w:top w:val="single" w:sz="4" w:space="0" w:color="auto"/>
              <w:left w:val="single" w:sz="4" w:space="0" w:color="auto"/>
              <w:bottom w:val="single" w:sz="4" w:space="0" w:color="auto"/>
              <w:right w:val="single" w:sz="4" w:space="0" w:color="auto"/>
            </w:tcBorders>
            <w:vAlign w:val="center"/>
            <w:hideMark/>
          </w:tcPr>
          <w:p w14:paraId="3561CE2F" w14:textId="77777777" w:rsidR="000B3C4F" w:rsidRPr="000B3C4F" w:rsidRDefault="000B3C4F" w:rsidP="009A161A">
            <w:pPr>
              <w:pStyle w:val="afff6"/>
              <w:wordWrap w:val="0"/>
            </w:pPr>
            <w:r w:rsidRPr="000B3C4F">
              <w:rPr>
                <w:rFonts w:hint="eastAsia"/>
              </w:rPr>
              <w:t>https://www.meti.go.jp/policy/it_policy/investment/dx-chushoguidebook/tebiki2-0.pdf</w:t>
            </w:r>
          </w:p>
        </w:tc>
      </w:tr>
      <w:tr w:rsidR="000B3C4F" w:rsidRPr="000B3C4F" w14:paraId="6C38F565" w14:textId="77777777" w:rsidTr="000B3C4F">
        <w:tc>
          <w:tcPr>
            <w:tcW w:w="3823" w:type="dxa"/>
            <w:tcBorders>
              <w:top w:val="single" w:sz="4" w:space="0" w:color="auto"/>
              <w:left w:val="single" w:sz="4" w:space="0" w:color="auto"/>
              <w:bottom w:val="single" w:sz="4" w:space="0" w:color="auto"/>
              <w:right w:val="single" w:sz="4" w:space="0" w:color="auto"/>
            </w:tcBorders>
            <w:vAlign w:val="center"/>
            <w:hideMark/>
          </w:tcPr>
          <w:p w14:paraId="356D5CD4" w14:textId="77777777" w:rsidR="000B3C4F" w:rsidRPr="000B3C4F" w:rsidRDefault="000B3C4F" w:rsidP="009A161A">
            <w:pPr>
              <w:pStyle w:val="afff6"/>
              <w:wordWrap w:val="0"/>
            </w:pPr>
            <w:r w:rsidRPr="000B3C4F">
              <w:rPr>
                <w:rFonts w:hint="eastAsia"/>
              </w:rPr>
              <w:t>DX白書2023</w:t>
            </w:r>
          </w:p>
        </w:tc>
        <w:tc>
          <w:tcPr>
            <w:tcW w:w="6633" w:type="dxa"/>
            <w:tcBorders>
              <w:top w:val="single" w:sz="4" w:space="0" w:color="auto"/>
              <w:left w:val="single" w:sz="4" w:space="0" w:color="auto"/>
              <w:bottom w:val="single" w:sz="4" w:space="0" w:color="auto"/>
              <w:right w:val="single" w:sz="4" w:space="0" w:color="auto"/>
            </w:tcBorders>
            <w:vAlign w:val="center"/>
            <w:hideMark/>
          </w:tcPr>
          <w:p w14:paraId="3F8F017D" w14:textId="331747CB" w:rsidR="000B3C4F" w:rsidRPr="000B3C4F" w:rsidRDefault="000B3C4F" w:rsidP="009A161A">
            <w:pPr>
              <w:pStyle w:val="afff6"/>
              <w:wordWrap w:val="0"/>
            </w:pPr>
            <w:r w:rsidRPr="009A161A">
              <w:rPr>
                <w:rFonts w:hint="eastAsia"/>
              </w:rPr>
              <w:t>https://www.ipa.go.jp/publish/wp-dx/gmcbt8000000botk-att/000108041.pdf</w:t>
            </w:r>
          </w:p>
        </w:tc>
      </w:tr>
      <w:tr w:rsidR="000B3C4F" w:rsidRPr="000B3C4F" w14:paraId="25D11F5E" w14:textId="77777777" w:rsidTr="000B3C4F">
        <w:tc>
          <w:tcPr>
            <w:tcW w:w="3823" w:type="dxa"/>
            <w:tcBorders>
              <w:top w:val="single" w:sz="4" w:space="0" w:color="auto"/>
              <w:left w:val="single" w:sz="4" w:space="0" w:color="auto"/>
              <w:bottom w:val="single" w:sz="4" w:space="0" w:color="auto"/>
              <w:right w:val="single" w:sz="4" w:space="0" w:color="auto"/>
            </w:tcBorders>
            <w:vAlign w:val="center"/>
            <w:hideMark/>
          </w:tcPr>
          <w:p w14:paraId="602B0D7D" w14:textId="77777777" w:rsidR="000B3C4F" w:rsidRPr="000B3C4F" w:rsidRDefault="000B3C4F" w:rsidP="009A161A">
            <w:pPr>
              <w:pStyle w:val="afff6"/>
              <w:wordWrap w:val="0"/>
            </w:pPr>
            <w:r w:rsidRPr="000B3C4F">
              <w:rPr>
                <w:rFonts w:hint="eastAsia"/>
              </w:rPr>
              <w:t>攻めのIT活用指針</w:t>
            </w:r>
          </w:p>
        </w:tc>
        <w:tc>
          <w:tcPr>
            <w:tcW w:w="6633" w:type="dxa"/>
            <w:tcBorders>
              <w:top w:val="single" w:sz="4" w:space="0" w:color="auto"/>
              <w:left w:val="single" w:sz="4" w:space="0" w:color="auto"/>
              <w:bottom w:val="single" w:sz="4" w:space="0" w:color="auto"/>
              <w:right w:val="single" w:sz="4" w:space="0" w:color="auto"/>
            </w:tcBorders>
            <w:vAlign w:val="center"/>
            <w:hideMark/>
          </w:tcPr>
          <w:p w14:paraId="6EB16087" w14:textId="77777777" w:rsidR="000B3C4F" w:rsidRPr="000B3C4F" w:rsidRDefault="000B3C4F" w:rsidP="009A161A">
            <w:pPr>
              <w:pStyle w:val="afff6"/>
              <w:wordWrap w:val="0"/>
            </w:pPr>
            <w:r w:rsidRPr="000B3C4F">
              <w:rPr>
                <w:rFonts w:hint="eastAsia"/>
              </w:rPr>
              <w:t>https://www.smrj.go.jp/supporter/tool/guidebook/guidebook1/fbrion000000206n-att/guide4youshiki_1.pdf</w:t>
            </w:r>
          </w:p>
        </w:tc>
      </w:tr>
      <w:tr w:rsidR="000B3C4F" w:rsidRPr="000B3C4F" w14:paraId="6B6B0AC3" w14:textId="77777777" w:rsidTr="000B3C4F">
        <w:tc>
          <w:tcPr>
            <w:tcW w:w="3823" w:type="dxa"/>
            <w:tcBorders>
              <w:top w:val="single" w:sz="4" w:space="0" w:color="auto"/>
              <w:left w:val="single" w:sz="4" w:space="0" w:color="auto"/>
              <w:bottom w:val="single" w:sz="4" w:space="0" w:color="auto"/>
              <w:right w:val="single" w:sz="4" w:space="0" w:color="auto"/>
            </w:tcBorders>
            <w:vAlign w:val="center"/>
            <w:hideMark/>
          </w:tcPr>
          <w:p w14:paraId="62AD2A98" w14:textId="77777777" w:rsidR="000B3C4F" w:rsidRPr="000B3C4F" w:rsidRDefault="000B3C4F" w:rsidP="009A161A">
            <w:pPr>
              <w:pStyle w:val="afff6"/>
              <w:wordWrap w:val="0"/>
              <w:rPr>
                <w:lang w:eastAsia="zh-TW"/>
              </w:rPr>
            </w:pPr>
            <w:r w:rsidRPr="000B3C4F">
              <w:rPr>
                <w:rFonts w:hint="eastAsia"/>
                <w:lang w:eastAsia="zh-TW"/>
              </w:rPr>
              <w:t>情報通信白書 令和6年版</w:t>
            </w:r>
          </w:p>
        </w:tc>
        <w:tc>
          <w:tcPr>
            <w:tcW w:w="6633" w:type="dxa"/>
            <w:tcBorders>
              <w:top w:val="single" w:sz="4" w:space="0" w:color="auto"/>
              <w:left w:val="single" w:sz="4" w:space="0" w:color="auto"/>
              <w:bottom w:val="single" w:sz="4" w:space="0" w:color="auto"/>
              <w:right w:val="single" w:sz="4" w:space="0" w:color="auto"/>
            </w:tcBorders>
            <w:vAlign w:val="center"/>
            <w:hideMark/>
          </w:tcPr>
          <w:p w14:paraId="2847F411" w14:textId="77777777" w:rsidR="000B3C4F" w:rsidRPr="000B3C4F" w:rsidRDefault="000B3C4F" w:rsidP="009A161A">
            <w:pPr>
              <w:pStyle w:val="afff6"/>
              <w:wordWrap w:val="0"/>
            </w:pPr>
            <w:r w:rsidRPr="000B3C4F">
              <w:rPr>
                <w:rFonts w:hint="eastAsia"/>
              </w:rPr>
              <w:t>https://www.soumu.go.jp/johotsusintokei/whitepaper/ja/r06/pdf/00zentai.pdf</w:t>
            </w:r>
          </w:p>
        </w:tc>
      </w:tr>
      <w:tr w:rsidR="000B3C4F" w:rsidRPr="000B3C4F" w14:paraId="215EAFB5" w14:textId="77777777" w:rsidTr="000B3C4F">
        <w:tc>
          <w:tcPr>
            <w:tcW w:w="3823" w:type="dxa"/>
            <w:tcBorders>
              <w:top w:val="single" w:sz="4" w:space="0" w:color="auto"/>
              <w:left w:val="single" w:sz="4" w:space="0" w:color="auto"/>
              <w:bottom w:val="single" w:sz="4" w:space="0" w:color="auto"/>
              <w:right w:val="single" w:sz="4" w:space="0" w:color="auto"/>
            </w:tcBorders>
            <w:vAlign w:val="center"/>
            <w:hideMark/>
          </w:tcPr>
          <w:p w14:paraId="0488CBD6" w14:textId="77777777" w:rsidR="000B3C4F" w:rsidRPr="000B3C4F" w:rsidRDefault="000B3C4F" w:rsidP="009A161A">
            <w:pPr>
              <w:pStyle w:val="afff6"/>
              <w:wordWrap w:val="0"/>
            </w:pPr>
            <w:r w:rsidRPr="000B3C4F">
              <w:rPr>
                <w:rFonts w:hint="eastAsia"/>
              </w:rPr>
              <w:t>製造分野のDX事例集</w:t>
            </w:r>
          </w:p>
        </w:tc>
        <w:tc>
          <w:tcPr>
            <w:tcW w:w="6633" w:type="dxa"/>
            <w:tcBorders>
              <w:top w:val="single" w:sz="4" w:space="0" w:color="auto"/>
              <w:left w:val="single" w:sz="4" w:space="0" w:color="auto"/>
              <w:bottom w:val="single" w:sz="4" w:space="0" w:color="auto"/>
              <w:right w:val="single" w:sz="4" w:space="0" w:color="auto"/>
            </w:tcBorders>
            <w:vAlign w:val="center"/>
            <w:hideMark/>
          </w:tcPr>
          <w:p w14:paraId="0F0080ED" w14:textId="29BFF3B4" w:rsidR="000B3C4F" w:rsidRPr="000B3C4F" w:rsidRDefault="000B3C4F" w:rsidP="009A161A">
            <w:pPr>
              <w:pStyle w:val="afff6"/>
              <w:wordWrap w:val="0"/>
            </w:pPr>
            <w:r w:rsidRPr="009A161A">
              <w:rPr>
                <w:rFonts w:hint="eastAsia"/>
              </w:rPr>
              <w:t>https://www.ipa.go.jp/digital/dx/mfg-dx/ug65p90000001kqv-att/000087633.pdf</w:t>
            </w:r>
          </w:p>
        </w:tc>
      </w:tr>
      <w:tr w:rsidR="000B3C4F" w:rsidRPr="000B3C4F" w14:paraId="544DC42E" w14:textId="77777777" w:rsidTr="000B3C4F">
        <w:tc>
          <w:tcPr>
            <w:tcW w:w="3823" w:type="dxa"/>
            <w:tcBorders>
              <w:top w:val="single" w:sz="4" w:space="0" w:color="auto"/>
              <w:left w:val="single" w:sz="4" w:space="0" w:color="auto"/>
              <w:bottom w:val="single" w:sz="4" w:space="0" w:color="auto"/>
              <w:right w:val="single" w:sz="4" w:space="0" w:color="auto"/>
            </w:tcBorders>
            <w:vAlign w:val="center"/>
            <w:hideMark/>
          </w:tcPr>
          <w:p w14:paraId="488781A7" w14:textId="77777777" w:rsidR="000B3C4F" w:rsidRPr="000B3C4F" w:rsidRDefault="000B3C4F" w:rsidP="009A161A">
            <w:pPr>
              <w:pStyle w:val="afff6"/>
              <w:wordWrap w:val="0"/>
            </w:pPr>
            <w:r w:rsidRPr="000B3C4F">
              <w:rPr>
                <w:rFonts w:hint="eastAsia"/>
              </w:rPr>
              <w:t>「DX Selection 2023」選定企業レポート</w:t>
            </w:r>
          </w:p>
        </w:tc>
        <w:tc>
          <w:tcPr>
            <w:tcW w:w="6633" w:type="dxa"/>
            <w:tcBorders>
              <w:top w:val="single" w:sz="4" w:space="0" w:color="auto"/>
              <w:left w:val="single" w:sz="4" w:space="0" w:color="auto"/>
              <w:bottom w:val="single" w:sz="4" w:space="0" w:color="auto"/>
              <w:right w:val="single" w:sz="4" w:space="0" w:color="auto"/>
            </w:tcBorders>
            <w:vAlign w:val="center"/>
            <w:hideMark/>
          </w:tcPr>
          <w:p w14:paraId="1185C7C6" w14:textId="2A55B9A1" w:rsidR="000B3C4F" w:rsidRPr="000B3C4F" w:rsidRDefault="000B3C4F" w:rsidP="009A161A">
            <w:pPr>
              <w:pStyle w:val="afff6"/>
              <w:wordWrap w:val="0"/>
            </w:pPr>
            <w:r w:rsidRPr="009A161A">
              <w:rPr>
                <w:rFonts w:hint="eastAsia"/>
              </w:rPr>
              <w:t>https://www.meti.go.jp/policy/it_policy/investment/dx-selection/dxselection2023report.pdf</w:t>
            </w:r>
          </w:p>
        </w:tc>
      </w:tr>
      <w:tr w:rsidR="000B3C4F" w:rsidRPr="000B3C4F" w14:paraId="37D46AEB" w14:textId="77777777" w:rsidTr="000B3C4F">
        <w:tc>
          <w:tcPr>
            <w:tcW w:w="10456" w:type="dxa"/>
            <w:gridSpan w:val="2"/>
            <w:tcBorders>
              <w:top w:val="single" w:sz="4" w:space="0" w:color="auto"/>
              <w:left w:val="single" w:sz="4" w:space="0" w:color="auto"/>
              <w:bottom w:val="single" w:sz="4" w:space="0" w:color="auto"/>
              <w:right w:val="single" w:sz="4" w:space="0" w:color="auto"/>
            </w:tcBorders>
            <w:shd w:val="clear" w:color="auto" w:fill="215E99" w:themeFill="text2" w:themeFillTint="BF"/>
            <w:hideMark/>
          </w:tcPr>
          <w:p w14:paraId="466BFCF7" w14:textId="77777777" w:rsidR="000B3C4F" w:rsidRPr="000B3C4F" w:rsidRDefault="000B3C4F" w:rsidP="009A161A">
            <w:pPr>
              <w:pStyle w:val="aff0"/>
            </w:pPr>
            <w:r w:rsidRPr="000B3C4F">
              <w:rPr>
                <w:rFonts w:hint="eastAsia"/>
              </w:rPr>
              <w:t>セキュリティインシデント事例</w:t>
            </w:r>
          </w:p>
        </w:tc>
      </w:tr>
      <w:tr w:rsidR="000B3C4F" w:rsidRPr="000B3C4F" w14:paraId="7680FF2C" w14:textId="77777777" w:rsidTr="000B3C4F">
        <w:tc>
          <w:tcPr>
            <w:tcW w:w="3823" w:type="dxa"/>
            <w:tcBorders>
              <w:top w:val="single" w:sz="4" w:space="0" w:color="auto"/>
              <w:left w:val="single" w:sz="4" w:space="0" w:color="auto"/>
              <w:bottom w:val="single" w:sz="4" w:space="0" w:color="auto"/>
              <w:right w:val="single" w:sz="4" w:space="0" w:color="auto"/>
            </w:tcBorders>
            <w:vAlign w:val="center"/>
            <w:hideMark/>
          </w:tcPr>
          <w:p w14:paraId="6B169561" w14:textId="77777777" w:rsidR="000B3C4F" w:rsidRPr="000B3C4F" w:rsidRDefault="000B3C4F" w:rsidP="009A161A">
            <w:pPr>
              <w:pStyle w:val="afff6"/>
              <w:wordWrap w:val="0"/>
            </w:pPr>
            <w:r w:rsidRPr="000B3C4F">
              <w:rPr>
                <w:rFonts w:hint="eastAsia"/>
              </w:rPr>
              <w:t>情報セキュリティ白書2023</w:t>
            </w:r>
          </w:p>
        </w:tc>
        <w:tc>
          <w:tcPr>
            <w:tcW w:w="6633" w:type="dxa"/>
            <w:tcBorders>
              <w:top w:val="single" w:sz="4" w:space="0" w:color="auto"/>
              <w:left w:val="single" w:sz="4" w:space="0" w:color="auto"/>
              <w:bottom w:val="single" w:sz="4" w:space="0" w:color="auto"/>
              <w:right w:val="single" w:sz="4" w:space="0" w:color="auto"/>
            </w:tcBorders>
            <w:vAlign w:val="center"/>
            <w:hideMark/>
          </w:tcPr>
          <w:p w14:paraId="5C6DAC8A" w14:textId="77777777" w:rsidR="000B3C4F" w:rsidRPr="000B3C4F" w:rsidRDefault="000B3C4F" w:rsidP="009A161A">
            <w:pPr>
              <w:pStyle w:val="afff6"/>
              <w:wordWrap w:val="0"/>
            </w:pPr>
            <w:r w:rsidRPr="000B3C4F">
              <w:rPr>
                <w:rFonts w:hint="eastAsia"/>
              </w:rPr>
              <w:t>https://www.ipa.go.jp/publish/wp-security/2023.html</w:t>
            </w:r>
          </w:p>
        </w:tc>
      </w:tr>
      <w:tr w:rsidR="000B3C4F" w:rsidRPr="000B3C4F" w14:paraId="10F98A3B" w14:textId="77777777" w:rsidTr="000B3C4F">
        <w:tc>
          <w:tcPr>
            <w:tcW w:w="3823" w:type="dxa"/>
            <w:tcBorders>
              <w:top w:val="single" w:sz="4" w:space="0" w:color="auto"/>
              <w:left w:val="single" w:sz="4" w:space="0" w:color="auto"/>
              <w:bottom w:val="single" w:sz="4" w:space="0" w:color="auto"/>
              <w:right w:val="single" w:sz="4" w:space="0" w:color="auto"/>
            </w:tcBorders>
            <w:vAlign w:val="center"/>
            <w:hideMark/>
          </w:tcPr>
          <w:p w14:paraId="4DCA4168" w14:textId="77777777" w:rsidR="000B3C4F" w:rsidRPr="000B3C4F" w:rsidRDefault="000B3C4F" w:rsidP="009A161A">
            <w:pPr>
              <w:pStyle w:val="afff6"/>
              <w:wordWrap w:val="0"/>
            </w:pPr>
            <w:r w:rsidRPr="000B3C4F">
              <w:rPr>
                <w:rFonts w:hint="eastAsia"/>
              </w:rPr>
              <w:t>情報セキュリティ10大脅威 2024</w:t>
            </w:r>
          </w:p>
        </w:tc>
        <w:tc>
          <w:tcPr>
            <w:tcW w:w="6633" w:type="dxa"/>
            <w:tcBorders>
              <w:top w:val="single" w:sz="4" w:space="0" w:color="auto"/>
              <w:left w:val="single" w:sz="4" w:space="0" w:color="auto"/>
              <w:bottom w:val="single" w:sz="4" w:space="0" w:color="auto"/>
              <w:right w:val="single" w:sz="4" w:space="0" w:color="auto"/>
            </w:tcBorders>
            <w:vAlign w:val="center"/>
            <w:hideMark/>
          </w:tcPr>
          <w:p w14:paraId="633C0786" w14:textId="77777777" w:rsidR="000B3C4F" w:rsidRPr="000B3C4F" w:rsidRDefault="000B3C4F" w:rsidP="009A161A">
            <w:pPr>
              <w:pStyle w:val="afff6"/>
              <w:wordWrap w:val="0"/>
            </w:pPr>
            <w:r w:rsidRPr="000B3C4F">
              <w:rPr>
                <w:rFonts w:hint="eastAsia"/>
              </w:rPr>
              <w:t>https://www.ipa.go.jp/security/10threats/10threats2024.html</w:t>
            </w:r>
          </w:p>
        </w:tc>
      </w:tr>
      <w:bookmarkStart w:id="2094" w:name="■サイバー攻撃28ー1"/>
      <w:tr w:rsidR="000B3C4F" w:rsidRPr="000B3C4F" w14:paraId="5615606A" w14:textId="77777777" w:rsidTr="000B3C4F">
        <w:tc>
          <w:tcPr>
            <w:tcW w:w="3823" w:type="dxa"/>
            <w:tcBorders>
              <w:top w:val="single" w:sz="4" w:space="0" w:color="auto"/>
              <w:left w:val="single" w:sz="4" w:space="0" w:color="auto"/>
              <w:bottom w:val="single" w:sz="4" w:space="0" w:color="auto"/>
              <w:right w:val="single" w:sz="4" w:space="0" w:color="auto"/>
            </w:tcBorders>
            <w:vAlign w:val="center"/>
            <w:hideMark/>
          </w:tcPr>
          <w:p w14:paraId="5038B826" w14:textId="5FF27759" w:rsidR="000B3C4F" w:rsidRPr="000B3C4F" w:rsidRDefault="00C85273" w:rsidP="009A161A">
            <w:pPr>
              <w:pStyle w:val="afff6"/>
              <w:wordWrap w:val="0"/>
            </w:pPr>
            <w:r>
              <w:fldChar w:fldCharType="begin"/>
            </w:r>
            <w:r>
              <w:rPr>
                <w:rFonts w:hint="eastAsia"/>
              </w:rPr>
              <w:instrText xml:space="preserve">HYPERLINK </w:instrText>
            </w:r>
            <w:r>
              <w:instrText xml:space="preserve"> \l "</w:instrText>
            </w:r>
            <w:r>
              <w:rPr>
                <w:rFonts w:hint="eastAsia"/>
              </w:rPr>
              <w:instrText>■サイバー攻撃</w:instrText>
            </w:r>
            <w:r>
              <w:instrText>"</w:instrText>
            </w:r>
            <w:r>
              <w:fldChar w:fldCharType="separate"/>
            </w:r>
            <w:r w:rsidR="000B3C4F" w:rsidRPr="00C85273">
              <w:rPr>
                <w:rStyle w:val="a7"/>
                <w:rFonts w:hint="eastAsia"/>
              </w:rPr>
              <w:t>サイバー攻撃</w:t>
            </w:r>
            <w:bookmarkEnd w:id="2094"/>
            <w:r>
              <w:fldChar w:fldCharType="end"/>
            </w:r>
            <w:r w:rsidR="000B3C4F" w:rsidRPr="000B3C4F">
              <w:rPr>
                <w:rFonts w:hint="eastAsia"/>
              </w:rPr>
              <w:t>対応事例</w:t>
            </w:r>
          </w:p>
        </w:tc>
        <w:tc>
          <w:tcPr>
            <w:tcW w:w="6633" w:type="dxa"/>
            <w:tcBorders>
              <w:top w:val="single" w:sz="4" w:space="0" w:color="auto"/>
              <w:left w:val="single" w:sz="4" w:space="0" w:color="auto"/>
              <w:bottom w:val="single" w:sz="4" w:space="0" w:color="auto"/>
              <w:right w:val="single" w:sz="4" w:space="0" w:color="auto"/>
            </w:tcBorders>
            <w:vAlign w:val="center"/>
            <w:hideMark/>
          </w:tcPr>
          <w:p w14:paraId="2AFD64EB" w14:textId="7EBBE6E5" w:rsidR="000B3C4F" w:rsidRPr="000B3C4F" w:rsidRDefault="000B3C4F" w:rsidP="009A161A">
            <w:pPr>
              <w:pStyle w:val="afff6"/>
              <w:wordWrap w:val="0"/>
            </w:pPr>
            <w:r w:rsidRPr="009A161A">
              <w:rPr>
                <w:rFonts w:hint="eastAsia"/>
              </w:rPr>
              <w:t>https://security-portal.nisc.go.jp/dx/provinatack.html</w:t>
            </w:r>
          </w:p>
        </w:tc>
      </w:tr>
      <w:tr w:rsidR="000B3C4F" w:rsidRPr="000B3C4F" w14:paraId="2D0ED22B" w14:textId="77777777" w:rsidTr="000B3C4F">
        <w:tc>
          <w:tcPr>
            <w:tcW w:w="3823" w:type="dxa"/>
            <w:tcBorders>
              <w:top w:val="single" w:sz="4" w:space="0" w:color="auto"/>
              <w:left w:val="single" w:sz="4" w:space="0" w:color="auto"/>
              <w:bottom w:val="single" w:sz="4" w:space="0" w:color="auto"/>
              <w:right w:val="single" w:sz="4" w:space="0" w:color="auto"/>
            </w:tcBorders>
            <w:vAlign w:val="center"/>
            <w:hideMark/>
          </w:tcPr>
          <w:p w14:paraId="0D20A292" w14:textId="77777777" w:rsidR="000B3C4F" w:rsidRPr="000B3C4F" w:rsidRDefault="000B3C4F" w:rsidP="009A161A">
            <w:pPr>
              <w:pStyle w:val="afff6"/>
              <w:wordWrap w:val="0"/>
            </w:pPr>
            <w:r w:rsidRPr="000B3C4F">
              <w:rPr>
                <w:rFonts w:hint="eastAsia"/>
              </w:rPr>
              <w:t>サイバー攻撃を受けた組織における対応事例集</w:t>
            </w:r>
          </w:p>
          <w:p w14:paraId="38096945" w14:textId="77777777" w:rsidR="000B3C4F" w:rsidRPr="000B3C4F" w:rsidRDefault="000B3C4F" w:rsidP="009A161A">
            <w:pPr>
              <w:pStyle w:val="afff6"/>
              <w:wordWrap w:val="0"/>
            </w:pPr>
            <w:r w:rsidRPr="000B3C4F">
              <w:rPr>
                <w:rFonts w:hint="eastAsia"/>
              </w:rPr>
              <w:t>（実事例における学びと気づきに関する調査研究）</w:t>
            </w:r>
          </w:p>
        </w:tc>
        <w:tc>
          <w:tcPr>
            <w:tcW w:w="6633" w:type="dxa"/>
            <w:tcBorders>
              <w:top w:val="single" w:sz="4" w:space="0" w:color="auto"/>
              <w:left w:val="single" w:sz="4" w:space="0" w:color="auto"/>
              <w:bottom w:val="single" w:sz="4" w:space="0" w:color="auto"/>
              <w:right w:val="single" w:sz="4" w:space="0" w:color="auto"/>
            </w:tcBorders>
            <w:vAlign w:val="center"/>
            <w:hideMark/>
          </w:tcPr>
          <w:p w14:paraId="5C1858AD" w14:textId="575CE3C8" w:rsidR="000B3C4F" w:rsidRPr="000B3C4F" w:rsidRDefault="000B3C4F" w:rsidP="009A161A">
            <w:pPr>
              <w:pStyle w:val="afff6"/>
              <w:wordWrap w:val="0"/>
            </w:pPr>
            <w:r w:rsidRPr="009A161A">
              <w:rPr>
                <w:rFonts w:hint="eastAsia"/>
              </w:rPr>
              <w:t>https://www.nisc.go.jp/pdf/policy/inquiry/kokai_jireishu.pdf</w:t>
            </w:r>
          </w:p>
        </w:tc>
      </w:tr>
      <w:tr w:rsidR="000B3C4F" w:rsidRPr="000B3C4F" w14:paraId="0101E9C3" w14:textId="77777777" w:rsidTr="000B3C4F">
        <w:tc>
          <w:tcPr>
            <w:tcW w:w="3823" w:type="dxa"/>
            <w:tcBorders>
              <w:top w:val="single" w:sz="4" w:space="0" w:color="auto"/>
              <w:left w:val="single" w:sz="4" w:space="0" w:color="auto"/>
              <w:bottom w:val="single" w:sz="4" w:space="0" w:color="auto"/>
              <w:right w:val="single" w:sz="4" w:space="0" w:color="auto"/>
            </w:tcBorders>
            <w:vAlign w:val="center"/>
            <w:hideMark/>
          </w:tcPr>
          <w:p w14:paraId="2CA195FC" w14:textId="7F94335C" w:rsidR="000B3C4F" w:rsidRPr="000B3C4F" w:rsidRDefault="000B3C4F" w:rsidP="009A161A">
            <w:pPr>
              <w:pStyle w:val="afff6"/>
              <w:wordWrap w:val="0"/>
            </w:pPr>
            <w:r w:rsidRPr="000B3C4F">
              <w:rPr>
                <w:rFonts w:hint="eastAsia"/>
              </w:rPr>
              <w:t>コンピュータウイルス・</w:t>
            </w:r>
            <w:bookmarkStart w:id="2095" w:name="■不正アクセス28ー1"/>
            <w:r w:rsidR="00CB704A">
              <w:fldChar w:fldCharType="begin"/>
            </w:r>
            <w:r w:rsidR="00CB704A">
              <w:rPr>
                <w:rFonts w:hint="eastAsia"/>
              </w:rPr>
              <w:instrText xml:space="preserve">HYPERLINK </w:instrText>
            </w:r>
            <w:r w:rsidR="00CB704A">
              <w:instrText xml:space="preserve"> \l "</w:instrText>
            </w:r>
            <w:r w:rsidR="00CB704A">
              <w:rPr>
                <w:rFonts w:hint="eastAsia"/>
              </w:rPr>
              <w:instrText>■不正アクセス</w:instrText>
            </w:r>
            <w:r w:rsidR="00CB704A">
              <w:instrText>"</w:instrText>
            </w:r>
            <w:r w:rsidR="00CB704A">
              <w:fldChar w:fldCharType="separate"/>
            </w:r>
            <w:r w:rsidRPr="00CB704A">
              <w:rPr>
                <w:rStyle w:val="a7"/>
                <w:rFonts w:hint="eastAsia"/>
              </w:rPr>
              <w:t>不正アクセス</w:t>
            </w:r>
            <w:bookmarkEnd w:id="2095"/>
            <w:r w:rsidR="00CB704A">
              <w:fldChar w:fldCharType="end"/>
            </w:r>
            <w:r w:rsidRPr="000B3C4F">
              <w:rPr>
                <w:rFonts w:hint="eastAsia"/>
              </w:rPr>
              <w:t>の届出事例［2023年下半期（7月～12月）］</w:t>
            </w:r>
          </w:p>
        </w:tc>
        <w:tc>
          <w:tcPr>
            <w:tcW w:w="6633" w:type="dxa"/>
            <w:tcBorders>
              <w:top w:val="single" w:sz="4" w:space="0" w:color="auto"/>
              <w:left w:val="single" w:sz="4" w:space="0" w:color="auto"/>
              <w:bottom w:val="single" w:sz="4" w:space="0" w:color="auto"/>
              <w:right w:val="single" w:sz="4" w:space="0" w:color="auto"/>
            </w:tcBorders>
            <w:vAlign w:val="center"/>
            <w:hideMark/>
          </w:tcPr>
          <w:p w14:paraId="4E03C0A2" w14:textId="77777777" w:rsidR="000B3C4F" w:rsidRPr="000B3C4F" w:rsidRDefault="000B3C4F" w:rsidP="009A161A">
            <w:pPr>
              <w:pStyle w:val="afff6"/>
              <w:wordWrap w:val="0"/>
            </w:pPr>
            <w:r w:rsidRPr="000B3C4F">
              <w:rPr>
                <w:rFonts w:hint="eastAsia"/>
              </w:rPr>
              <w:t>https://www.ipa.go.jp/security/todokede/crack-virus/ug65p9000000nnpa-att/2023-h2-jirei.pdf</w:t>
            </w:r>
          </w:p>
        </w:tc>
      </w:tr>
      <w:tr w:rsidR="000B3C4F" w:rsidRPr="000B3C4F" w14:paraId="5FB5DB0E" w14:textId="77777777" w:rsidTr="000B3C4F">
        <w:tc>
          <w:tcPr>
            <w:tcW w:w="3823" w:type="dxa"/>
            <w:tcBorders>
              <w:top w:val="single" w:sz="4" w:space="0" w:color="auto"/>
              <w:left w:val="single" w:sz="4" w:space="0" w:color="auto"/>
              <w:bottom w:val="single" w:sz="4" w:space="0" w:color="auto"/>
              <w:right w:val="single" w:sz="4" w:space="0" w:color="auto"/>
            </w:tcBorders>
            <w:vAlign w:val="center"/>
            <w:hideMark/>
          </w:tcPr>
          <w:p w14:paraId="41718853" w14:textId="77777777" w:rsidR="000B3C4F" w:rsidRPr="000B3C4F" w:rsidRDefault="000B3C4F" w:rsidP="009A161A">
            <w:pPr>
              <w:pStyle w:val="afff6"/>
              <w:wordWrap w:val="0"/>
            </w:pPr>
            <w:r w:rsidRPr="000B3C4F">
              <w:rPr>
                <w:rFonts w:hint="eastAsia"/>
              </w:rPr>
              <w:t>令和4年におけるサイバー空間をめぐる脅威の情勢等について（警察庁）</w:t>
            </w:r>
          </w:p>
        </w:tc>
        <w:tc>
          <w:tcPr>
            <w:tcW w:w="6633" w:type="dxa"/>
            <w:tcBorders>
              <w:top w:val="single" w:sz="4" w:space="0" w:color="auto"/>
              <w:left w:val="single" w:sz="4" w:space="0" w:color="auto"/>
              <w:bottom w:val="single" w:sz="4" w:space="0" w:color="auto"/>
              <w:right w:val="single" w:sz="4" w:space="0" w:color="auto"/>
            </w:tcBorders>
            <w:vAlign w:val="center"/>
            <w:hideMark/>
          </w:tcPr>
          <w:p w14:paraId="3B87B19E" w14:textId="5C768948" w:rsidR="000B3C4F" w:rsidRPr="000B3C4F" w:rsidRDefault="000B3C4F" w:rsidP="009A161A">
            <w:pPr>
              <w:pStyle w:val="afff6"/>
              <w:wordWrap w:val="0"/>
            </w:pPr>
            <w:r w:rsidRPr="009A161A">
              <w:rPr>
                <w:rFonts w:hint="eastAsia"/>
              </w:rPr>
              <w:t>https://www.npa.go.jp/publications/statistics/cybersecurity/data/R04_cyber_jousei.pdf</w:t>
            </w:r>
          </w:p>
        </w:tc>
      </w:tr>
      <w:tr w:rsidR="000B3C4F" w:rsidRPr="000B3C4F" w14:paraId="38F18B3E" w14:textId="77777777" w:rsidTr="000B3C4F">
        <w:tc>
          <w:tcPr>
            <w:tcW w:w="3823" w:type="dxa"/>
            <w:tcBorders>
              <w:top w:val="single" w:sz="4" w:space="0" w:color="auto"/>
              <w:left w:val="single" w:sz="4" w:space="0" w:color="auto"/>
              <w:bottom w:val="single" w:sz="4" w:space="0" w:color="auto"/>
              <w:right w:val="single" w:sz="4" w:space="0" w:color="auto"/>
            </w:tcBorders>
            <w:vAlign w:val="center"/>
            <w:hideMark/>
          </w:tcPr>
          <w:p w14:paraId="5EA18E10" w14:textId="77777777" w:rsidR="000B3C4F" w:rsidRPr="000B3C4F" w:rsidRDefault="000B3C4F" w:rsidP="009A161A">
            <w:pPr>
              <w:pStyle w:val="afff6"/>
              <w:wordWrap w:val="0"/>
            </w:pPr>
            <w:r w:rsidRPr="000B3C4F">
              <w:rPr>
                <w:rFonts w:hint="eastAsia"/>
              </w:rPr>
              <w:t xml:space="preserve">2021年度 中小企業における情報セキュリティ対策に関する実態調査 -事例集- </w:t>
            </w:r>
          </w:p>
        </w:tc>
        <w:tc>
          <w:tcPr>
            <w:tcW w:w="6633" w:type="dxa"/>
            <w:tcBorders>
              <w:top w:val="single" w:sz="4" w:space="0" w:color="auto"/>
              <w:left w:val="single" w:sz="4" w:space="0" w:color="auto"/>
              <w:bottom w:val="single" w:sz="4" w:space="0" w:color="auto"/>
              <w:right w:val="single" w:sz="4" w:space="0" w:color="auto"/>
            </w:tcBorders>
            <w:vAlign w:val="center"/>
            <w:hideMark/>
          </w:tcPr>
          <w:p w14:paraId="76D3DDD1" w14:textId="4C2882A8" w:rsidR="000B3C4F" w:rsidRPr="000B3C4F" w:rsidRDefault="000B3C4F" w:rsidP="009A161A">
            <w:pPr>
              <w:pStyle w:val="afff6"/>
              <w:wordWrap w:val="0"/>
            </w:pPr>
            <w:r w:rsidRPr="009A161A">
              <w:rPr>
                <w:rFonts w:hint="eastAsia"/>
              </w:rPr>
              <w:t>https://www.ipa.go.jp/security/reports/sme/ug65p90000019djm-att/000098149.pdf</w:t>
            </w:r>
          </w:p>
        </w:tc>
      </w:tr>
    </w:tbl>
    <w:p w14:paraId="2577AE27" w14:textId="77777777" w:rsidR="000B3C4F" w:rsidRPr="000B3C4F" w:rsidRDefault="000B3C4F" w:rsidP="000B3C4F">
      <w:pPr>
        <w:jc w:val="left"/>
      </w:pPr>
    </w:p>
    <w:p w14:paraId="7B60E5D5" w14:textId="77777777" w:rsidR="000B3C4F" w:rsidRPr="000B3C4F" w:rsidRDefault="000B3C4F" w:rsidP="009379AE">
      <w:pPr>
        <w:pStyle w:val="61"/>
      </w:pPr>
      <w:r w:rsidRPr="000B3C4F">
        <w:rPr>
          <w:rFonts w:hint="eastAsia"/>
        </w:rPr>
        <w:t>人材育成</w:t>
      </w:r>
    </w:p>
    <w:p w14:paraId="4F5E0A26" w14:textId="77777777" w:rsidR="000B3C4F" w:rsidRPr="000B3C4F" w:rsidRDefault="000B3C4F" w:rsidP="000B3C4F">
      <w:pPr>
        <w:jc w:val="left"/>
      </w:pPr>
      <w:r w:rsidRPr="000B3C4F">
        <w:rPr>
          <w:rFonts w:hint="eastAsia"/>
        </w:rPr>
        <w:t>セキュリティに詳しくない人に加えて、既にセキュリティを担当している人も、新しい技術を学び、考え方を最新にしていくことが必要です。技術は常に進化しており、過去の対策や古い考え方では、最新のサイバー攻撃に対応することが難しいためです。また、AIや自動化などの新しい技術の導入が進んでいますが、これによって従来の仕事が変化し、新しいスキルが必要になります。中長期で見ればAIなどの新技術の普及によって、一部の職業は消滅し、新しい職業が生まれることになるでしょう。そうした変化の中で、個人が市場で競争力を維持するためには、リスキリングを通じて最新の技術や知識を習得し、変化に対応できる能力を高めることが不可欠です。リスキリングを成功させるためには、チェンジマインド（変革思考）を持つことが非常に重要です。考え方を柔軟に変え、具体的な目標を設定するとともに、信頼できる教材やカリキュラムを選んで、自分にあった学習方法を見つけることが、リスキリング成功の秘訣だといってよいでしょう。</w:t>
      </w:r>
    </w:p>
    <w:p w14:paraId="65B831B0" w14:textId="77777777" w:rsidR="000B3C4F" w:rsidRPr="000B3C4F" w:rsidRDefault="000B3C4F" w:rsidP="000B3C4F">
      <w:pPr>
        <w:jc w:val="left"/>
      </w:pPr>
    </w:p>
    <w:p w14:paraId="66571DA1" w14:textId="77777777" w:rsidR="000B3C4F" w:rsidRPr="000B3C4F" w:rsidRDefault="000B3C4F" w:rsidP="000B3C4F">
      <w:pPr>
        <w:jc w:val="left"/>
      </w:pPr>
      <w:r w:rsidRPr="000B3C4F">
        <w:rPr>
          <w:rFonts w:hint="eastAsia"/>
        </w:rPr>
        <w:t>今後のビジネス発展のためには、人材育成が不可欠となります。人材育成を実施するために参考となる文献を紹介します。</w:t>
      </w:r>
    </w:p>
    <w:tbl>
      <w:tblPr>
        <w:tblStyle w:val="aa"/>
        <w:tblW w:w="0" w:type="auto"/>
        <w:tblLook w:val="04A0" w:firstRow="1" w:lastRow="0" w:firstColumn="1" w:lastColumn="0" w:noHBand="0" w:noVBand="1"/>
      </w:tblPr>
      <w:tblGrid>
        <w:gridCol w:w="3175"/>
        <w:gridCol w:w="7281"/>
      </w:tblGrid>
      <w:tr w:rsidR="000B3C4F" w:rsidRPr="000B3C4F" w14:paraId="4386F2C6" w14:textId="77777777" w:rsidTr="000B3C4F">
        <w:tc>
          <w:tcPr>
            <w:tcW w:w="10456" w:type="dxa"/>
            <w:gridSpan w:val="2"/>
            <w:tcBorders>
              <w:top w:val="single" w:sz="4" w:space="0" w:color="auto"/>
              <w:left w:val="single" w:sz="4" w:space="0" w:color="auto"/>
              <w:bottom w:val="single" w:sz="4" w:space="0" w:color="auto"/>
              <w:right w:val="single" w:sz="4" w:space="0" w:color="auto"/>
            </w:tcBorders>
            <w:shd w:val="clear" w:color="auto" w:fill="215E99" w:themeFill="text2" w:themeFillTint="BF"/>
            <w:hideMark/>
          </w:tcPr>
          <w:p w14:paraId="37188A85" w14:textId="77777777" w:rsidR="000B3C4F" w:rsidRPr="000B3C4F" w:rsidRDefault="000B3C4F" w:rsidP="009A161A">
            <w:pPr>
              <w:pStyle w:val="aff0"/>
            </w:pPr>
            <w:r w:rsidRPr="000B3C4F">
              <w:rPr>
                <w:rFonts w:hint="eastAsia"/>
              </w:rPr>
              <w:t>DSSに基づく人材育成</w:t>
            </w:r>
          </w:p>
        </w:tc>
      </w:tr>
      <w:tr w:rsidR="000B3C4F" w:rsidRPr="000B3C4F" w14:paraId="68FF15B3" w14:textId="77777777" w:rsidTr="000B3C4F">
        <w:tc>
          <w:tcPr>
            <w:tcW w:w="3175" w:type="dxa"/>
            <w:tcBorders>
              <w:top w:val="single" w:sz="4" w:space="0" w:color="auto"/>
              <w:left w:val="single" w:sz="4" w:space="0" w:color="auto"/>
              <w:bottom w:val="single" w:sz="4" w:space="0" w:color="auto"/>
              <w:right w:val="single" w:sz="4" w:space="0" w:color="auto"/>
            </w:tcBorders>
            <w:vAlign w:val="center"/>
            <w:hideMark/>
          </w:tcPr>
          <w:p w14:paraId="2B1C6355" w14:textId="77777777" w:rsidR="000B3C4F" w:rsidRPr="000B3C4F" w:rsidRDefault="000B3C4F" w:rsidP="009A161A">
            <w:pPr>
              <w:pStyle w:val="afff6"/>
              <w:wordWrap w:val="0"/>
            </w:pPr>
            <w:r w:rsidRPr="000B3C4F">
              <w:rPr>
                <w:rFonts w:hint="eastAsia"/>
              </w:rPr>
              <w:t>デジタルスキル標準Ver.1.2</w:t>
            </w:r>
          </w:p>
        </w:tc>
        <w:tc>
          <w:tcPr>
            <w:tcW w:w="7281" w:type="dxa"/>
            <w:tcBorders>
              <w:top w:val="single" w:sz="4" w:space="0" w:color="auto"/>
              <w:left w:val="single" w:sz="4" w:space="0" w:color="auto"/>
              <w:bottom w:val="single" w:sz="4" w:space="0" w:color="auto"/>
              <w:right w:val="single" w:sz="4" w:space="0" w:color="auto"/>
            </w:tcBorders>
            <w:vAlign w:val="center"/>
            <w:hideMark/>
          </w:tcPr>
          <w:p w14:paraId="7B1B7FB4" w14:textId="77777777" w:rsidR="000B3C4F" w:rsidRPr="000B3C4F" w:rsidRDefault="000B3C4F" w:rsidP="009A161A">
            <w:pPr>
              <w:pStyle w:val="afff6"/>
              <w:wordWrap w:val="0"/>
            </w:pPr>
            <w:r w:rsidRPr="000B3C4F">
              <w:rPr>
                <w:rFonts w:hint="eastAsia"/>
              </w:rPr>
              <w:t>https://www.ipa.go.jp/jinzai/skill-standard/dss/ps6vr700000083ki-att/000106872.pdf</w:t>
            </w:r>
          </w:p>
        </w:tc>
      </w:tr>
      <w:tr w:rsidR="000B3C4F" w:rsidRPr="000B3C4F" w14:paraId="4A5B0A26" w14:textId="77777777" w:rsidTr="000B3C4F">
        <w:tc>
          <w:tcPr>
            <w:tcW w:w="10456" w:type="dxa"/>
            <w:gridSpan w:val="2"/>
            <w:tcBorders>
              <w:top w:val="single" w:sz="4" w:space="0" w:color="auto"/>
              <w:left w:val="single" w:sz="4" w:space="0" w:color="auto"/>
              <w:bottom w:val="single" w:sz="4" w:space="0" w:color="auto"/>
              <w:right w:val="single" w:sz="4" w:space="0" w:color="auto"/>
            </w:tcBorders>
            <w:shd w:val="clear" w:color="auto" w:fill="215E99" w:themeFill="text2" w:themeFillTint="BF"/>
            <w:hideMark/>
          </w:tcPr>
          <w:p w14:paraId="1CF050DE" w14:textId="77777777" w:rsidR="000B3C4F" w:rsidRPr="000B3C4F" w:rsidRDefault="000B3C4F" w:rsidP="009A161A">
            <w:pPr>
              <w:pStyle w:val="aff0"/>
            </w:pPr>
            <w:r w:rsidRPr="000B3C4F">
              <w:rPr>
                <w:rFonts w:hint="eastAsia"/>
              </w:rPr>
              <w:t>プラス・セキュリティ人材の育成</w:t>
            </w:r>
          </w:p>
        </w:tc>
      </w:tr>
      <w:tr w:rsidR="000B3C4F" w:rsidRPr="000B3C4F" w14:paraId="73B9D9B2" w14:textId="77777777" w:rsidTr="000B3C4F">
        <w:tc>
          <w:tcPr>
            <w:tcW w:w="3175" w:type="dxa"/>
            <w:tcBorders>
              <w:top w:val="single" w:sz="4" w:space="0" w:color="auto"/>
              <w:left w:val="single" w:sz="4" w:space="0" w:color="auto"/>
              <w:bottom w:val="single" w:sz="4" w:space="0" w:color="auto"/>
              <w:right w:val="single" w:sz="4" w:space="0" w:color="auto"/>
            </w:tcBorders>
            <w:vAlign w:val="center"/>
            <w:hideMark/>
          </w:tcPr>
          <w:p w14:paraId="21A121CF" w14:textId="77777777" w:rsidR="000B3C4F" w:rsidRPr="000B3C4F" w:rsidRDefault="000B3C4F" w:rsidP="009A161A">
            <w:pPr>
              <w:pStyle w:val="afff6"/>
              <w:wordWrap w:val="0"/>
            </w:pPr>
            <w:r w:rsidRPr="000B3C4F">
              <w:rPr>
                <w:rFonts w:hint="eastAsia"/>
              </w:rPr>
              <w:t>「プラス・セキュリティ知識」について</w:t>
            </w:r>
          </w:p>
        </w:tc>
        <w:tc>
          <w:tcPr>
            <w:tcW w:w="7281" w:type="dxa"/>
            <w:tcBorders>
              <w:top w:val="single" w:sz="4" w:space="0" w:color="auto"/>
              <w:left w:val="single" w:sz="4" w:space="0" w:color="auto"/>
              <w:bottom w:val="single" w:sz="4" w:space="0" w:color="auto"/>
              <w:right w:val="single" w:sz="4" w:space="0" w:color="auto"/>
            </w:tcBorders>
            <w:vAlign w:val="center"/>
            <w:hideMark/>
          </w:tcPr>
          <w:p w14:paraId="3D9AB90C" w14:textId="73B2CBD8" w:rsidR="000B3C4F" w:rsidRPr="000B3C4F" w:rsidRDefault="000B3C4F" w:rsidP="009A161A">
            <w:pPr>
              <w:pStyle w:val="afff6"/>
              <w:wordWrap w:val="0"/>
            </w:pPr>
            <w:r w:rsidRPr="009A161A">
              <w:rPr>
                <w:rFonts w:hint="eastAsia"/>
              </w:rPr>
              <w:t>https://security-portal.nisc.go.jp/dx/pdf/about_plussecurity.pdf</w:t>
            </w:r>
          </w:p>
        </w:tc>
      </w:tr>
      <w:tr w:rsidR="000B3C4F" w:rsidRPr="000B3C4F" w14:paraId="1926D749" w14:textId="77777777" w:rsidTr="000B3C4F">
        <w:tc>
          <w:tcPr>
            <w:tcW w:w="3175" w:type="dxa"/>
            <w:tcBorders>
              <w:top w:val="single" w:sz="4" w:space="0" w:color="auto"/>
              <w:left w:val="single" w:sz="4" w:space="0" w:color="auto"/>
              <w:bottom w:val="single" w:sz="4" w:space="0" w:color="auto"/>
              <w:right w:val="single" w:sz="4" w:space="0" w:color="auto"/>
            </w:tcBorders>
            <w:vAlign w:val="center"/>
            <w:hideMark/>
          </w:tcPr>
          <w:p w14:paraId="3BE187C9" w14:textId="77777777" w:rsidR="000B3C4F" w:rsidRPr="000B3C4F" w:rsidRDefault="000B3C4F" w:rsidP="009A161A">
            <w:pPr>
              <w:pStyle w:val="afff6"/>
              <w:wordWrap w:val="0"/>
            </w:pPr>
            <w:r w:rsidRPr="000B3C4F">
              <w:rPr>
                <w:rFonts w:hint="eastAsia"/>
              </w:rPr>
              <w:t>サイバーセキュリティ経営ガイドラインVer2.0付録Fサイバーセキュリティ体制構築・人材確保の手引き～ ユーザー企業におけるサイバーセキュリティ対策のための組織づくりと従事する人材の育成～第1.1版</w:t>
            </w:r>
          </w:p>
        </w:tc>
        <w:tc>
          <w:tcPr>
            <w:tcW w:w="7281" w:type="dxa"/>
            <w:tcBorders>
              <w:top w:val="single" w:sz="4" w:space="0" w:color="auto"/>
              <w:left w:val="single" w:sz="4" w:space="0" w:color="auto"/>
              <w:bottom w:val="single" w:sz="4" w:space="0" w:color="auto"/>
              <w:right w:val="single" w:sz="4" w:space="0" w:color="auto"/>
            </w:tcBorders>
            <w:vAlign w:val="center"/>
            <w:hideMark/>
          </w:tcPr>
          <w:p w14:paraId="56230941" w14:textId="77777777" w:rsidR="000B3C4F" w:rsidRPr="000B3C4F" w:rsidRDefault="000B3C4F" w:rsidP="009A161A">
            <w:pPr>
              <w:pStyle w:val="afff6"/>
              <w:wordWrap w:val="0"/>
            </w:pPr>
            <w:r w:rsidRPr="000B3C4F">
              <w:rPr>
                <w:rFonts w:hint="eastAsia"/>
              </w:rPr>
              <w:t>https://www.meti.go.jp/policy/netsecurity/downloadfiles/tekibihontai1.1r.pdf</w:t>
            </w:r>
          </w:p>
        </w:tc>
      </w:tr>
      <w:tr w:rsidR="000B3C4F" w:rsidRPr="000B3C4F" w14:paraId="4BAABD7F" w14:textId="77777777" w:rsidTr="000B3C4F">
        <w:tc>
          <w:tcPr>
            <w:tcW w:w="10456" w:type="dxa"/>
            <w:gridSpan w:val="2"/>
            <w:tcBorders>
              <w:top w:val="single" w:sz="4" w:space="0" w:color="auto"/>
              <w:left w:val="single" w:sz="4" w:space="0" w:color="auto"/>
              <w:bottom w:val="single" w:sz="4" w:space="0" w:color="auto"/>
              <w:right w:val="single" w:sz="4" w:space="0" w:color="auto"/>
            </w:tcBorders>
            <w:shd w:val="clear" w:color="auto" w:fill="215E99" w:themeFill="text2" w:themeFillTint="BF"/>
            <w:vAlign w:val="center"/>
            <w:hideMark/>
          </w:tcPr>
          <w:p w14:paraId="021DC8BD" w14:textId="77777777" w:rsidR="000B3C4F" w:rsidRPr="000B3C4F" w:rsidRDefault="000B3C4F" w:rsidP="009A161A">
            <w:pPr>
              <w:pStyle w:val="aff0"/>
            </w:pPr>
            <w:r w:rsidRPr="000B3C4F">
              <w:rPr>
                <w:rFonts w:hint="eastAsia"/>
              </w:rPr>
              <w:t>ITスキル標準に基づく人材育成</w:t>
            </w:r>
          </w:p>
        </w:tc>
      </w:tr>
      <w:tr w:rsidR="000B3C4F" w:rsidRPr="000B3C4F" w14:paraId="7AF5AC38" w14:textId="77777777" w:rsidTr="000B3C4F">
        <w:tc>
          <w:tcPr>
            <w:tcW w:w="3175" w:type="dxa"/>
            <w:tcBorders>
              <w:top w:val="single" w:sz="4" w:space="0" w:color="auto"/>
              <w:left w:val="single" w:sz="4" w:space="0" w:color="auto"/>
              <w:bottom w:val="single" w:sz="4" w:space="0" w:color="auto"/>
              <w:right w:val="single" w:sz="4" w:space="0" w:color="auto"/>
            </w:tcBorders>
            <w:vAlign w:val="center"/>
            <w:hideMark/>
          </w:tcPr>
          <w:p w14:paraId="70348BE0" w14:textId="77777777" w:rsidR="000B3C4F" w:rsidRPr="000B3C4F" w:rsidRDefault="000B3C4F" w:rsidP="009A161A">
            <w:pPr>
              <w:pStyle w:val="afff6"/>
              <w:wordWrap w:val="0"/>
            </w:pPr>
            <w:r w:rsidRPr="000B3C4F">
              <w:rPr>
                <w:rFonts w:hint="eastAsia"/>
              </w:rPr>
              <w:t>ITスキル標準とは -ものさしとしてのスキル標準</w:t>
            </w:r>
          </w:p>
        </w:tc>
        <w:tc>
          <w:tcPr>
            <w:tcW w:w="7281" w:type="dxa"/>
            <w:tcBorders>
              <w:top w:val="single" w:sz="4" w:space="0" w:color="auto"/>
              <w:left w:val="single" w:sz="4" w:space="0" w:color="auto"/>
              <w:bottom w:val="single" w:sz="4" w:space="0" w:color="auto"/>
              <w:right w:val="single" w:sz="4" w:space="0" w:color="auto"/>
            </w:tcBorders>
            <w:vAlign w:val="center"/>
            <w:hideMark/>
          </w:tcPr>
          <w:p w14:paraId="2AE6FFF2" w14:textId="77777777" w:rsidR="000B3C4F" w:rsidRPr="000B3C4F" w:rsidRDefault="000B3C4F" w:rsidP="009A161A">
            <w:pPr>
              <w:pStyle w:val="afff6"/>
              <w:wordWrap w:val="0"/>
            </w:pPr>
            <w:r w:rsidRPr="000B3C4F">
              <w:rPr>
                <w:rFonts w:hint="eastAsia"/>
              </w:rPr>
              <w:t>https://www.ipa.go.jp/jinzai/skill-standard/plus-it-ui/itss/itss2.html</w:t>
            </w:r>
          </w:p>
        </w:tc>
      </w:tr>
      <w:tr w:rsidR="000B3C4F" w:rsidRPr="000B3C4F" w14:paraId="1EF5EFD0" w14:textId="77777777" w:rsidTr="000B3C4F">
        <w:tc>
          <w:tcPr>
            <w:tcW w:w="3175" w:type="dxa"/>
            <w:tcBorders>
              <w:top w:val="single" w:sz="4" w:space="0" w:color="auto"/>
              <w:left w:val="single" w:sz="4" w:space="0" w:color="auto"/>
              <w:bottom w:val="single" w:sz="4" w:space="0" w:color="auto"/>
              <w:right w:val="single" w:sz="4" w:space="0" w:color="auto"/>
            </w:tcBorders>
            <w:vAlign w:val="center"/>
            <w:hideMark/>
          </w:tcPr>
          <w:p w14:paraId="3DDCE139" w14:textId="77777777" w:rsidR="000B3C4F" w:rsidRPr="000B3C4F" w:rsidRDefault="000B3C4F" w:rsidP="009A161A">
            <w:pPr>
              <w:pStyle w:val="afff6"/>
              <w:wordWrap w:val="0"/>
            </w:pPr>
            <w:r w:rsidRPr="000B3C4F">
              <w:rPr>
                <w:rFonts w:hint="eastAsia"/>
              </w:rPr>
              <w:t>ITスキル標準モデルカリキュラム－レベル1を目指して－</w:t>
            </w:r>
          </w:p>
        </w:tc>
        <w:tc>
          <w:tcPr>
            <w:tcW w:w="7281" w:type="dxa"/>
            <w:tcBorders>
              <w:top w:val="single" w:sz="4" w:space="0" w:color="auto"/>
              <w:left w:val="single" w:sz="4" w:space="0" w:color="auto"/>
              <w:bottom w:val="single" w:sz="4" w:space="0" w:color="auto"/>
              <w:right w:val="single" w:sz="4" w:space="0" w:color="auto"/>
            </w:tcBorders>
            <w:vAlign w:val="center"/>
            <w:hideMark/>
          </w:tcPr>
          <w:p w14:paraId="5DB90B5E" w14:textId="77777777" w:rsidR="000B3C4F" w:rsidRPr="000B3C4F" w:rsidRDefault="000B3C4F" w:rsidP="009A161A">
            <w:pPr>
              <w:pStyle w:val="afff6"/>
              <w:wordWrap w:val="0"/>
            </w:pPr>
            <w:r w:rsidRPr="000B3C4F">
              <w:rPr>
                <w:rFonts w:hint="eastAsia"/>
              </w:rPr>
              <w:t>https://www.ipa.go.jp/archive/jinzai/skill-standard/itss/qv6pgp000000buc8-att/000024802.pdf</w:t>
            </w:r>
          </w:p>
        </w:tc>
      </w:tr>
      <w:tr w:rsidR="000B3C4F" w:rsidRPr="000B3C4F" w14:paraId="33278751" w14:textId="77777777" w:rsidTr="000B3C4F">
        <w:tc>
          <w:tcPr>
            <w:tcW w:w="10456" w:type="dxa"/>
            <w:gridSpan w:val="2"/>
            <w:tcBorders>
              <w:top w:val="single" w:sz="4" w:space="0" w:color="auto"/>
              <w:left w:val="single" w:sz="4" w:space="0" w:color="auto"/>
              <w:bottom w:val="single" w:sz="4" w:space="0" w:color="auto"/>
              <w:right w:val="single" w:sz="4" w:space="0" w:color="auto"/>
            </w:tcBorders>
            <w:shd w:val="clear" w:color="auto" w:fill="215E99" w:themeFill="text2" w:themeFillTint="BF"/>
            <w:vAlign w:val="center"/>
            <w:hideMark/>
          </w:tcPr>
          <w:p w14:paraId="5BFDD028" w14:textId="77777777" w:rsidR="000B3C4F" w:rsidRPr="000B3C4F" w:rsidRDefault="000B3C4F" w:rsidP="009A161A">
            <w:pPr>
              <w:pStyle w:val="aff0"/>
            </w:pPr>
            <w:r w:rsidRPr="000B3C4F">
              <w:rPr>
                <w:rFonts w:hint="eastAsia"/>
              </w:rPr>
              <w:t>その他</w:t>
            </w:r>
          </w:p>
        </w:tc>
      </w:tr>
      <w:tr w:rsidR="000B3C4F" w:rsidRPr="000B3C4F" w14:paraId="6BE6E132" w14:textId="77777777" w:rsidTr="000B3C4F">
        <w:tc>
          <w:tcPr>
            <w:tcW w:w="3175" w:type="dxa"/>
            <w:tcBorders>
              <w:top w:val="single" w:sz="4" w:space="0" w:color="auto"/>
              <w:left w:val="single" w:sz="4" w:space="0" w:color="auto"/>
              <w:bottom w:val="single" w:sz="4" w:space="0" w:color="auto"/>
              <w:right w:val="single" w:sz="4" w:space="0" w:color="auto"/>
            </w:tcBorders>
            <w:vAlign w:val="center"/>
            <w:hideMark/>
          </w:tcPr>
          <w:p w14:paraId="0E7F00C6" w14:textId="77777777" w:rsidR="000B3C4F" w:rsidRPr="000B3C4F" w:rsidRDefault="000B3C4F" w:rsidP="009A161A">
            <w:pPr>
              <w:pStyle w:val="afff6"/>
              <w:wordWrap w:val="0"/>
            </w:pPr>
            <w:r w:rsidRPr="000B3C4F">
              <w:rPr>
                <w:rFonts w:hint="eastAsia"/>
              </w:rPr>
              <w:t>マナビDX</w:t>
            </w:r>
          </w:p>
        </w:tc>
        <w:tc>
          <w:tcPr>
            <w:tcW w:w="7281" w:type="dxa"/>
            <w:tcBorders>
              <w:top w:val="single" w:sz="4" w:space="0" w:color="auto"/>
              <w:left w:val="single" w:sz="4" w:space="0" w:color="auto"/>
              <w:bottom w:val="single" w:sz="4" w:space="0" w:color="auto"/>
              <w:right w:val="single" w:sz="4" w:space="0" w:color="auto"/>
            </w:tcBorders>
            <w:vAlign w:val="center"/>
            <w:hideMark/>
          </w:tcPr>
          <w:p w14:paraId="394D774F" w14:textId="77777777" w:rsidR="000B3C4F" w:rsidRPr="000B3C4F" w:rsidRDefault="000B3C4F" w:rsidP="009A161A">
            <w:pPr>
              <w:pStyle w:val="afff6"/>
              <w:wordWrap w:val="0"/>
            </w:pPr>
            <w:r w:rsidRPr="000B3C4F">
              <w:rPr>
                <w:rFonts w:hint="eastAsia"/>
              </w:rPr>
              <w:t>https://manabi-dx.ipa.go.jp</w:t>
            </w:r>
          </w:p>
        </w:tc>
      </w:tr>
      <w:tr w:rsidR="000B3C4F" w:rsidRPr="000B3C4F" w14:paraId="2D4E6951" w14:textId="77777777" w:rsidTr="000B3C4F">
        <w:tc>
          <w:tcPr>
            <w:tcW w:w="3175" w:type="dxa"/>
            <w:tcBorders>
              <w:top w:val="single" w:sz="4" w:space="0" w:color="auto"/>
              <w:left w:val="single" w:sz="4" w:space="0" w:color="auto"/>
              <w:bottom w:val="single" w:sz="4" w:space="0" w:color="auto"/>
              <w:right w:val="single" w:sz="4" w:space="0" w:color="auto"/>
            </w:tcBorders>
            <w:vAlign w:val="center"/>
            <w:hideMark/>
          </w:tcPr>
          <w:p w14:paraId="135A30A8" w14:textId="77777777" w:rsidR="000B3C4F" w:rsidRPr="000B3C4F" w:rsidRDefault="000B3C4F" w:rsidP="009A161A">
            <w:pPr>
              <w:pStyle w:val="afff6"/>
              <w:wordWrap w:val="0"/>
            </w:pPr>
            <w:r w:rsidRPr="000B3C4F">
              <w:rPr>
                <w:rFonts w:hint="eastAsia"/>
              </w:rPr>
              <w:t>デジタル人材育成政策のご紹介</w:t>
            </w:r>
          </w:p>
        </w:tc>
        <w:tc>
          <w:tcPr>
            <w:tcW w:w="7281" w:type="dxa"/>
            <w:tcBorders>
              <w:top w:val="single" w:sz="4" w:space="0" w:color="auto"/>
              <w:left w:val="single" w:sz="4" w:space="0" w:color="auto"/>
              <w:bottom w:val="single" w:sz="4" w:space="0" w:color="auto"/>
              <w:right w:val="single" w:sz="4" w:space="0" w:color="auto"/>
            </w:tcBorders>
            <w:vAlign w:val="center"/>
            <w:hideMark/>
          </w:tcPr>
          <w:p w14:paraId="06094951" w14:textId="77777777" w:rsidR="000B3C4F" w:rsidRPr="000B3C4F" w:rsidRDefault="000B3C4F" w:rsidP="009A161A">
            <w:pPr>
              <w:pStyle w:val="afff6"/>
              <w:wordWrap w:val="0"/>
            </w:pPr>
            <w:r w:rsidRPr="000B3C4F">
              <w:rPr>
                <w:rFonts w:hint="eastAsia"/>
              </w:rPr>
              <w:t>https://manabi-dx.ipa.go.jp/gov_assist</w:t>
            </w:r>
          </w:p>
        </w:tc>
      </w:tr>
      <w:tr w:rsidR="000B3C4F" w:rsidRPr="000B3C4F" w14:paraId="52429368" w14:textId="77777777" w:rsidTr="000B3C4F">
        <w:tc>
          <w:tcPr>
            <w:tcW w:w="3175" w:type="dxa"/>
            <w:tcBorders>
              <w:top w:val="single" w:sz="4" w:space="0" w:color="auto"/>
              <w:left w:val="single" w:sz="4" w:space="0" w:color="auto"/>
              <w:bottom w:val="single" w:sz="4" w:space="0" w:color="auto"/>
              <w:right w:val="single" w:sz="4" w:space="0" w:color="auto"/>
            </w:tcBorders>
            <w:vAlign w:val="center"/>
            <w:hideMark/>
          </w:tcPr>
          <w:p w14:paraId="342B0771" w14:textId="77777777" w:rsidR="000B3C4F" w:rsidRPr="000B3C4F" w:rsidRDefault="000B3C4F" w:rsidP="009A161A">
            <w:pPr>
              <w:pStyle w:val="afff6"/>
              <w:wordWrap w:val="0"/>
            </w:pPr>
            <w:r w:rsidRPr="000B3C4F">
              <w:rPr>
                <w:rFonts w:hint="eastAsia"/>
              </w:rPr>
              <w:t>【ほぼ15秒アニメ】子ブタと学ぼう！情報セキュリティ対策のキホン</w:t>
            </w:r>
            <w:r w:rsidRPr="000B3C4F">
              <w:rPr>
                <w:rFonts w:ascii="Cambria Math" w:hAnsi="Cambria Math" w:cs="Cambria Math"/>
              </w:rPr>
              <w:t> </w:t>
            </w:r>
          </w:p>
        </w:tc>
        <w:tc>
          <w:tcPr>
            <w:tcW w:w="7281" w:type="dxa"/>
            <w:tcBorders>
              <w:top w:val="single" w:sz="4" w:space="0" w:color="auto"/>
              <w:left w:val="single" w:sz="4" w:space="0" w:color="auto"/>
              <w:bottom w:val="single" w:sz="4" w:space="0" w:color="auto"/>
              <w:right w:val="single" w:sz="4" w:space="0" w:color="auto"/>
            </w:tcBorders>
            <w:vAlign w:val="center"/>
            <w:hideMark/>
          </w:tcPr>
          <w:p w14:paraId="71C94AAC" w14:textId="77777777" w:rsidR="000B3C4F" w:rsidRPr="000B3C4F" w:rsidRDefault="000B3C4F" w:rsidP="009A161A">
            <w:pPr>
              <w:pStyle w:val="afff6"/>
              <w:wordWrap w:val="0"/>
            </w:pPr>
            <w:r w:rsidRPr="000B3C4F">
              <w:rPr>
                <w:rFonts w:hint="eastAsia"/>
              </w:rPr>
              <w:t>https://www.ipa.go.jp/security/anshin/measures/start.html</w:t>
            </w:r>
          </w:p>
        </w:tc>
      </w:tr>
    </w:tbl>
    <w:p w14:paraId="17EA55FD" w14:textId="2577E3B9" w:rsidR="000B3C4F" w:rsidRPr="000B3C4F" w:rsidRDefault="000B3C4F" w:rsidP="00F77F6F">
      <w:pPr>
        <w:ind w:firstLineChars="0" w:firstLine="0"/>
        <w:jc w:val="left"/>
      </w:pPr>
    </w:p>
    <w:p w14:paraId="13F17758" w14:textId="77777777" w:rsidR="000B3C4F" w:rsidRPr="000B3C4F" w:rsidRDefault="000B3C4F" w:rsidP="003467F2">
      <w:pPr>
        <w:pStyle w:val="afff4"/>
        <w:spacing w:before="360" w:after="360"/>
      </w:pPr>
      <w:bookmarkStart w:id="2096" w:name="_Toc188349195"/>
      <w:r w:rsidRPr="000B3C4F">
        <w:rPr>
          <w:rFonts w:hint="eastAsia"/>
        </w:rPr>
        <w:t>編集後記</w:t>
      </w:r>
      <w:bookmarkEnd w:id="2096"/>
    </w:p>
    <w:p w14:paraId="317C39CB" w14:textId="77777777" w:rsidR="000B3C4F" w:rsidRPr="000B3C4F" w:rsidRDefault="000B3C4F" w:rsidP="000B3C4F">
      <w:pPr>
        <w:jc w:val="left"/>
      </w:pPr>
      <w:r w:rsidRPr="000B3C4F">
        <w:rPr>
          <w:rFonts w:hint="eastAsia"/>
        </w:rPr>
        <w:t>第10編では、中小企業におけるサイバーセキュリティ対策を全体的に取りまとめ、各章で取り上げた要点を振り返りつつ、本テキストの内容を実践するにあたって行うべき事項を列挙し、その概要を説明しました。本編では、DXの推進とサイバーセキュリティ対策の両立を目指し、経営層がリーダーシップを発揮して全社的な体制を整備する重要性を強調しています。</w:t>
      </w:r>
    </w:p>
    <w:p w14:paraId="05C1FDE3" w14:textId="77777777" w:rsidR="000B3C4F" w:rsidRPr="000B3C4F" w:rsidRDefault="000B3C4F" w:rsidP="000B3C4F">
      <w:pPr>
        <w:jc w:val="left"/>
      </w:pPr>
      <w:r w:rsidRPr="000B3C4F">
        <w:rPr>
          <w:rFonts w:hint="eastAsia"/>
        </w:rPr>
        <w:t>セキュリティ対策基準の策定方法として3つのアプローチ手法（クイック、ベースライン、網羅的）を提示し、企業が自らの状況に応じた対策を柔軟に選択できるよう解説しています。また、デジタル時代におけるIT投資のあり方として「守りのIT投資」と「攻めのIT投資」のバランスの重要性を示し、経営判断のもと、セキュリティ対策を経営戦略の一環として実施する必要性を明確にしました。</w:t>
      </w:r>
    </w:p>
    <w:p w14:paraId="7E359878" w14:textId="77777777" w:rsidR="000B3C4F" w:rsidRPr="000B3C4F" w:rsidRDefault="000B3C4F" w:rsidP="000B3C4F">
      <w:pPr>
        <w:jc w:val="left"/>
      </w:pPr>
      <w:r w:rsidRPr="000B3C4F">
        <w:rPr>
          <w:rFonts w:hint="eastAsia"/>
        </w:rPr>
        <w:t>さらに、実際のインシデント事例や脅威情報を通じて、具体的な課題とその解決策を提示しました。これにより、企業が直面する現実的なリスクへの理解を深め、対策を効果的に実施するための土台を築くことを目指しています。</w:t>
      </w:r>
    </w:p>
    <w:p w14:paraId="69273DD6" w14:textId="77777777" w:rsidR="000B3C4F" w:rsidRPr="000B3C4F" w:rsidRDefault="000B3C4F" w:rsidP="000B3C4F">
      <w:pPr>
        <w:jc w:val="left"/>
      </w:pPr>
      <w:r w:rsidRPr="000B3C4F">
        <w:rPr>
          <w:rFonts w:hint="eastAsia"/>
        </w:rPr>
        <w:t>情報システムの導入にあたっては、本編で紹介した「デジタル・ガバメント推進標準ガイドライン」における中小企業でも活用できる重要な部分を参考にすることで、セキュリティ対策の実装や運用がより円滑に進むことが期待されます。</w:t>
      </w:r>
    </w:p>
    <w:p w14:paraId="217C1987" w14:textId="77777777" w:rsidR="000B3C4F" w:rsidRPr="000B3C4F" w:rsidRDefault="000B3C4F" w:rsidP="000B3C4F">
      <w:pPr>
        <w:jc w:val="left"/>
      </w:pPr>
      <w:r w:rsidRPr="000B3C4F">
        <w:rPr>
          <w:rFonts w:hint="eastAsia"/>
        </w:rPr>
        <w:t>サイバーセキュリティは一過性の施策ではなく、継続的な改善と人材育成が不可欠です。本編で取り上げた知識や指針をもとに、読者の皆様が自社に最適なセキュリティ体制を構築し、持続的な運用・改善を実施されることを願っています。本テキストが、中小企業を含む社会全体のサイバーセキュリティの向上と、急速に変化するデジタル社会における競争力の強化、DX推進の一助となれば幸いです。</w:t>
      </w:r>
    </w:p>
    <w:p w14:paraId="54440817" w14:textId="02290018" w:rsidR="002D77F3" w:rsidRDefault="002D77F3" w:rsidP="002D77F3">
      <w:pPr>
        <w:jc w:val="left"/>
      </w:pPr>
    </w:p>
    <w:p w14:paraId="3FCC0DB5" w14:textId="377CCD78" w:rsidR="002D77F3" w:rsidRPr="00C0358D" w:rsidRDefault="002D77F3" w:rsidP="00E54ACB">
      <w:pPr>
        <w:sectPr w:rsidR="002D77F3" w:rsidRPr="00C0358D" w:rsidSect="007E4BC7">
          <w:headerReference w:type="default" r:id="rId239"/>
          <w:footerReference w:type="default" r:id="rId240"/>
          <w:footerReference w:type="first" r:id="rId241"/>
          <w:type w:val="continuous"/>
          <w:pgSz w:w="11906" w:h="16838"/>
          <w:pgMar w:top="720" w:right="720" w:bottom="720" w:left="720" w:header="851" w:footer="737" w:gutter="0"/>
          <w:cols w:space="425"/>
          <w:titlePg/>
          <w:docGrid w:type="lines" w:linePitch="360"/>
        </w:sectPr>
      </w:pPr>
    </w:p>
    <w:p w14:paraId="5980E520" w14:textId="55BC6E60" w:rsidR="007C4D71" w:rsidRDefault="007C4D71" w:rsidP="00794884">
      <w:pPr>
        <w:pStyle w:val="aff6"/>
      </w:pPr>
      <w:bookmarkStart w:id="2097" w:name="_コラム"/>
      <w:bookmarkStart w:id="2098" w:name="_Toc177129805"/>
      <w:bookmarkStart w:id="2099" w:name="_Toc182561797"/>
      <w:bookmarkStart w:id="2100" w:name="_Toc185339066"/>
      <w:bookmarkStart w:id="2101" w:name="_Toc188349196"/>
      <w:bookmarkEnd w:id="0"/>
      <w:bookmarkEnd w:id="1925"/>
      <w:bookmarkEnd w:id="1926"/>
      <w:bookmarkEnd w:id="1927"/>
      <w:bookmarkEnd w:id="2097"/>
      <w:r>
        <w:rPr>
          <w:rFonts w:hint="eastAsia"/>
        </w:rPr>
        <w:t>引用文献</w:t>
      </w:r>
      <w:bookmarkEnd w:id="2098"/>
      <w:bookmarkEnd w:id="2099"/>
      <w:bookmarkEnd w:id="2100"/>
      <w:bookmarkEnd w:id="2101"/>
    </w:p>
    <w:tbl>
      <w:tblPr>
        <w:tblStyle w:val="aa"/>
        <w:tblW w:w="0" w:type="auto"/>
        <w:tblLook w:val="04A0" w:firstRow="1" w:lastRow="0" w:firstColumn="1" w:lastColumn="0" w:noHBand="0" w:noVBand="1"/>
      </w:tblPr>
      <w:tblGrid>
        <w:gridCol w:w="10466"/>
      </w:tblGrid>
      <w:tr w:rsidR="00CD239E" w14:paraId="784638F7" w14:textId="77777777">
        <w:tc>
          <w:tcPr>
            <w:tcW w:w="10466" w:type="dxa"/>
            <w:tcBorders>
              <w:left w:val="nil"/>
              <w:bottom w:val="single" w:sz="4" w:space="0" w:color="D1D1D1" w:themeColor="background2" w:themeShade="E6"/>
              <w:right w:val="nil"/>
            </w:tcBorders>
          </w:tcPr>
          <w:p w14:paraId="50340F92" w14:textId="77777777" w:rsidR="00CD239E" w:rsidRPr="0018309B" w:rsidRDefault="00CD239E">
            <w:pPr>
              <w:pStyle w:val="afff6"/>
            </w:pPr>
            <w:r w:rsidRPr="0018309B">
              <w:t>Society 5.0</w:t>
            </w:r>
          </w:p>
        </w:tc>
      </w:tr>
      <w:tr w:rsidR="00CD239E" w14:paraId="7561E780" w14:textId="77777777">
        <w:tc>
          <w:tcPr>
            <w:tcW w:w="10466" w:type="dxa"/>
            <w:tcBorders>
              <w:top w:val="single" w:sz="4" w:space="0" w:color="D1D1D1" w:themeColor="background2" w:themeShade="E6"/>
              <w:left w:val="nil"/>
              <w:bottom w:val="single" w:sz="4" w:space="0" w:color="auto"/>
              <w:right w:val="nil"/>
            </w:tcBorders>
          </w:tcPr>
          <w:p w14:paraId="39044F45" w14:textId="77777777" w:rsidR="00CD239E" w:rsidRPr="0018309B" w:rsidRDefault="00CD239E">
            <w:pPr>
              <w:pStyle w:val="afff6"/>
            </w:pPr>
            <w:r w:rsidRPr="0018309B">
              <w:t>https://www8.cao.go.jp/cstp/society5_0</w:t>
            </w:r>
          </w:p>
        </w:tc>
      </w:tr>
      <w:tr w:rsidR="00CD239E" w14:paraId="043EA0F0" w14:textId="77777777">
        <w:tc>
          <w:tcPr>
            <w:tcW w:w="10466" w:type="dxa"/>
            <w:tcBorders>
              <w:left w:val="nil"/>
              <w:bottom w:val="single" w:sz="4" w:space="0" w:color="D1D1D1" w:themeColor="background2" w:themeShade="E6"/>
              <w:right w:val="nil"/>
            </w:tcBorders>
          </w:tcPr>
          <w:p w14:paraId="47FB06BF" w14:textId="77777777" w:rsidR="00CD239E" w:rsidRPr="0018309B" w:rsidRDefault="00CD239E">
            <w:pPr>
              <w:pStyle w:val="afff6"/>
            </w:pPr>
            <w:r w:rsidRPr="0018309B">
              <w:rPr>
                <w:rFonts w:hint="eastAsia"/>
              </w:rPr>
              <w:t>デジタルガバナンス・コード</w:t>
            </w:r>
            <w:r w:rsidRPr="0018309B">
              <w:t>2.0</w:t>
            </w:r>
          </w:p>
        </w:tc>
      </w:tr>
      <w:tr w:rsidR="00CD239E" w14:paraId="23A6EC99" w14:textId="77777777">
        <w:tc>
          <w:tcPr>
            <w:tcW w:w="10466" w:type="dxa"/>
            <w:tcBorders>
              <w:top w:val="single" w:sz="4" w:space="0" w:color="D1D1D1" w:themeColor="background2" w:themeShade="E6"/>
              <w:left w:val="nil"/>
              <w:bottom w:val="single" w:sz="4" w:space="0" w:color="auto"/>
              <w:right w:val="nil"/>
            </w:tcBorders>
          </w:tcPr>
          <w:p w14:paraId="71B0B89A" w14:textId="77777777" w:rsidR="00CD239E" w:rsidRPr="0018309B" w:rsidRDefault="00CD239E">
            <w:pPr>
              <w:pStyle w:val="afff6"/>
            </w:pPr>
            <w:r w:rsidRPr="0018309B">
              <w:t>https://www.meti.go.jp/policy/it_policy/investment/dgc/dgc.html</w:t>
            </w:r>
          </w:p>
        </w:tc>
      </w:tr>
      <w:tr w:rsidR="00CD239E" w14:paraId="143F5FED" w14:textId="77777777">
        <w:tc>
          <w:tcPr>
            <w:tcW w:w="10466" w:type="dxa"/>
            <w:tcBorders>
              <w:left w:val="nil"/>
              <w:bottom w:val="single" w:sz="4" w:space="0" w:color="D1D1D1" w:themeColor="background2" w:themeShade="E6"/>
              <w:right w:val="nil"/>
            </w:tcBorders>
          </w:tcPr>
          <w:p w14:paraId="55CF7EC6" w14:textId="77777777" w:rsidR="00CD239E" w:rsidRPr="0018309B" w:rsidRDefault="00CD239E">
            <w:pPr>
              <w:pStyle w:val="afff6"/>
            </w:pPr>
            <w:r w:rsidRPr="00B230EC">
              <w:t>SECURITY ACTION セキュリティ対策自己宣言</w:t>
            </w:r>
          </w:p>
        </w:tc>
      </w:tr>
      <w:tr w:rsidR="00CD239E" w14:paraId="376FC024" w14:textId="77777777">
        <w:tc>
          <w:tcPr>
            <w:tcW w:w="10466" w:type="dxa"/>
            <w:tcBorders>
              <w:top w:val="single" w:sz="4" w:space="0" w:color="D1D1D1" w:themeColor="background2" w:themeShade="E6"/>
              <w:left w:val="nil"/>
              <w:bottom w:val="single" w:sz="4" w:space="0" w:color="auto"/>
              <w:right w:val="nil"/>
            </w:tcBorders>
          </w:tcPr>
          <w:p w14:paraId="5E4FD373" w14:textId="77777777" w:rsidR="00CD239E" w:rsidRPr="0018309B" w:rsidRDefault="00CD239E">
            <w:pPr>
              <w:pStyle w:val="afff6"/>
            </w:pPr>
            <w:r w:rsidRPr="00B1541D">
              <w:t>https://www.ipa.go.jp/security/security-action</w:t>
            </w:r>
          </w:p>
        </w:tc>
      </w:tr>
      <w:tr w:rsidR="00CD239E" w14:paraId="699FBBCA" w14:textId="77777777">
        <w:tc>
          <w:tcPr>
            <w:tcW w:w="10466" w:type="dxa"/>
            <w:tcBorders>
              <w:left w:val="nil"/>
              <w:bottom w:val="single" w:sz="4" w:space="0" w:color="D1D1D1" w:themeColor="background2" w:themeShade="E6"/>
              <w:right w:val="nil"/>
            </w:tcBorders>
          </w:tcPr>
          <w:p w14:paraId="552AE4FE" w14:textId="77777777" w:rsidR="00CD239E" w:rsidRPr="0018309B" w:rsidRDefault="00CD239E">
            <w:pPr>
              <w:pStyle w:val="afff6"/>
            </w:pPr>
            <w:r w:rsidRPr="00EE3763">
              <w:rPr>
                <w:rFonts w:hint="eastAsia"/>
              </w:rPr>
              <w:t>情報セキュリティ</w:t>
            </w:r>
            <w:r w:rsidRPr="00EE3763">
              <w:t>5か条</w:t>
            </w:r>
          </w:p>
        </w:tc>
      </w:tr>
      <w:tr w:rsidR="00CD239E" w14:paraId="41B86808" w14:textId="77777777">
        <w:tc>
          <w:tcPr>
            <w:tcW w:w="10466" w:type="dxa"/>
            <w:tcBorders>
              <w:top w:val="single" w:sz="4" w:space="0" w:color="D1D1D1" w:themeColor="background2" w:themeShade="E6"/>
              <w:left w:val="nil"/>
              <w:bottom w:val="single" w:sz="4" w:space="0" w:color="auto"/>
              <w:right w:val="nil"/>
            </w:tcBorders>
          </w:tcPr>
          <w:p w14:paraId="2FF41438" w14:textId="77777777" w:rsidR="00CD239E" w:rsidRPr="0018309B" w:rsidRDefault="00CD239E">
            <w:pPr>
              <w:pStyle w:val="afff6"/>
            </w:pPr>
            <w:r w:rsidRPr="00B31737">
              <w:t>https://www.ipa.go.jp/security/security-action/download/5point_poster.pdf</w:t>
            </w:r>
          </w:p>
        </w:tc>
      </w:tr>
      <w:tr w:rsidR="00CD239E" w14:paraId="5DE21AEF" w14:textId="77777777">
        <w:tc>
          <w:tcPr>
            <w:tcW w:w="10466" w:type="dxa"/>
            <w:tcBorders>
              <w:left w:val="nil"/>
              <w:bottom w:val="single" w:sz="4" w:space="0" w:color="D1D1D1" w:themeColor="background2" w:themeShade="E6"/>
              <w:right w:val="nil"/>
            </w:tcBorders>
          </w:tcPr>
          <w:p w14:paraId="5A7BE3E1" w14:textId="77777777" w:rsidR="00CD239E" w:rsidRPr="00B31737" w:rsidRDefault="00CD239E">
            <w:pPr>
              <w:pStyle w:val="afff6"/>
            </w:pPr>
            <w:r w:rsidRPr="00873305">
              <w:t>5分でできる！情報セキュリティ自社診断</w:t>
            </w:r>
          </w:p>
        </w:tc>
      </w:tr>
      <w:tr w:rsidR="00CD239E" w14:paraId="4071E44A" w14:textId="77777777">
        <w:tc>
          <w:tcPr>
            <w:tcW w:w="10466" w:type="dxa"/>
            <w:tcBorders>
              <w:top w:val="single" w:sz="4" w:space="0" w:color="D1D1D1" w:themeColor="background2" w:themeShade="E6"/>
              <w:left w:val="nil"/>
              <w:bottom w:val="single" w:sz="4" w:space="0" w:color="auto"/>
              <w:right w:val="nil"/>
            </w:tcBorders>
          </w:tcPr>
          <w:p w14:paraId="463027C1" w14:textId="77777777" w:rsidR="00CD239E" w:rsidRPr="00CA030E" w:rsidRDefault="00CD239E">
            <w:pPr>
              <w:ind w:firstLineChars="0" w:firstLine="0"/>
            </w:pPr>
            <w:r w:rsidRPr="00B61933">
              <w:t>https://www.ipa.go.jp/security/sme/f55m8k0000001waj-att/000055848.pdf</w:t>
            </w:r>
          </w:p>
        </w:tc>
      </w:tr>
      <w:tr w:rsidR="00CD239E" w14:paraId="4BBEF8EE" w14:textId="77777777">
        <w:tc>
          <w:tcPr>
            <w:tcW w:w="10466" w:type="dxa"/>
            <w:tcBorders>
              <w:left w:val="nil"/>
              <w:bottom w:val="single" w:sz="4" w:space="0" w:color="D1D1D1" w:themeColor="background2" w:themeShade="E6"/>
              <w:right w:val="nil"/>
            </w:tcBorders>
          </w:tcPr>
          <w:p w14:paraId="6C4FC82B" w14:textId="77777777" w:rsidR="00CD239E" w:rsidRPr="00B31737" w:rsidRDefault="00CD239E">
            <w:pPr>
              <w:pStyle w:val="afff6"/>
            </w:pPr>
            <w:r w:rsidRPr="000D5836">
              <w:rPr>
                <w:rFonts w:hint="eastAsia"/>
              </w:rPr>
              <w:t>情報セキュリティ基本方針（サンプル）</w:t>
            </w:r>
          </w:p>
        </w:tc>
      </w:tr>
      <w:tr w:rsidR="00CD239E" w14:paraId="2D9E048B" w14:textId="77777777">
        <w:tc>
          <w:tcPr>
            <w:tcW w:w="10466" w:type="dxa"/>
            <w:tcBorders>
              <w:top w:val="single" w:sz="4" w:space="0" w:color="D1D1D1" w:themeColor="background2" w:themeShade="E6"/>
              <w:left w:val="nil"/>
              <w:bottom w:val="single" w:sz="4" w:space="0" w:color="auto"/>
              <w:right w:val="nil"/>
            </w:tcBorders>
          </w:tcPr>
          <w:p w14:paraId="78609E18" w14:textId="77777777" w:rsidR="00CD239E" w:rsidRPr="00641E58" w:rsidRDefault="00CD239E">
            <w:pPr>
              <w:ind w:firstLineChars="0" w:firstLine="0"/>
            </w:pPr>
            <w:r w:rsidRPr="00641E58">
              <w:t>https://www.ipa.go.jp/security/sme/f55m8k0000001wbv-att/000072146.docx</w:t>
            </w:r>
          </w:p>
        </w:tc>
      </w:tr>
      <w:tr w:rsidR="00CD239E" w:rsidRPr="00A97682" w14:paraId="68D0B5B6" w14:textId="77777777">
        <w:tc>
          <w:tcPr>
            <w:tcW w:w="10466" w:type="dxa"/>
            <w:tcBorders>
              <w:left w:val="nil"/>
              <w:bottom w:val="single" w:sz="4" w:space="0" w:color="D1D1D1" w:themeColor="background2" w:themeShade="E6"/>
              <w:right w:val="nil"/>
            </w:tcBorders>
          </w:tcPr>
          <w:p w14:paraId="22210BDC" w14:textId="62C24621" w:rsidR="00CD239E" w:rsidRPr="00B31737" w:rsidRDefault="00CD239E">
            <w:pPr>
              <w:pStyle w:val="afff6"/>
            </w:pPr>
            <w:r w:rsidRPr="006C625F">
              <w:rPr>
                <w:rFonts w:hint="eastAsia"/>
              </w:rPr>
              <w:t>経済財政運営と改革の基本方針</w:t>
            </w:r>
            <w:r w:rsidRPr="006C625F">
              <w:t>202</w:t>
            </w:r>
            <w:r>
              <w:rPr>
                <w:rFonts w:hint="eastAsia"/>
              </w:rPr>
              <w:t>4</w:t>
            </w:r>
          </w:p>
        </w:tc>
      </w:tr>
      <w:tr w:rsidR="00CD239E" w14:paraId="5B1A1A73" w14:textId="77777777">
        <w:tc>
          <w:tcPr>
            <w:tcW w:w="10466" w:type="dxa"/>
            <w:tcBorders>
              <w:top w:val="single" w:sz="4" w:space="0" w:color="D1D1D1" w:themeColor="background2" w:themeShade="E6"/>
              <w:left w:val="nil"/>
              <w:bottom w:val="single" w:sz="4" w:space="0" w:color="auto"/>
              <w:right w:val="nil"/>
            </w:tcBorders>
          </w:tcPr>
          <w:p w14:paraId="29D7E933" w14:textId="77777777" w:rsidR="00CD239E" w:rsidRPr="00B31737" w:rsidRDefault="00CD239E">
            <w:pPr>
              <w:pStyle w:val="afff6"/>
            </w:pPr>
            <w:r w:rsidRPr="00A97682">
              <w:t>https://www5.cao.go.jp/keizai-shimon/kaigi/cabinet/honebuto/2024/decision0621.html</w:t>
            </w:r>
          </w:p>
        </w:tc>
      </w:tr>
      <w:tr w:rsidR="00CD239E" w14:paraId="1FDD7EB1" w14:textId="77777777">
        <w:tc>
          <w:tcPr>
            <w:tcW w:w="10466" w:type="dxa"/>
            <w:tcBorders>
              <w:left w:val="nil"/>
              <w:bottom w:val="single" w:sz="4" w:space="0" w:color="D1D1D1" w:themeColor="background2" w:themeShade="E6"/>
              <w:right w:val="nil"/>
            </w:tcBorders>
          </w:tcPr>
          <w:p w14:paraId="13758E37" w14:textId="77777777" w:rsidR="00CD239E" w:rsidRPr="00B31737" w:rsidRDefault="00CD239E">
            <w:pPr>
              <w:pStyle w:val="afff6"/>
            </w:pPr>
            <w:r w:rsidRPr="00C03D70">
              <w:rPr>
                <w:rFonts w:hint="eastAsia"/>
              </w:rPr>
              <w:t>デジタル社会の実現に向けた重点計画</w:t>
            </w:r>
          </w:p>
        </w:tc>
      </w:tr>
      <w:tr w:rsidR="00CD239E" w14:paraId="5AE1E387" w14:textId="77777777">
        <w:tc>
          <w:tcPr>
            <w:tcW w:w="10466" w:type="dxa"/>
            <w:tcBorders>
              <w:top w:val="single" w:sz="4" w:space="0" w:color="D1D1D1" w:themeColor="background2" w:themeShade="E6"/>
              <w:left w:val="nil"/>
              <w:bottom w:val="single" w:sz="4" w:space="0" w:color="auto"/>
              <w:right w:val="nil"/>
            </w:tcBorders>
          </w:tcPr>
          <w:p w14:paraId="0F52144F" w14:textId="77777777" w:rsidR="00CD239E" w:rsidRPr="00B31737" w:rsidRDefault="00CD239E">
            <w:pPr>
              <w:pStyle w:val="afff6"/>
              <w:wordWrap w:val="0"/>
            </w:pPr>
            <w:r w:rsidRPr="000D0A56">
              <w:t>https://www.digital.go.jp/assets/contents/node/basic_page/field_ref_resources/5ecac8cc-50f1-4168-b989-2bcaabffe870/b24ac613/20230609_policies_priority_outline_05.pdf</w:t>
            </w:r>
          </w:p>
        </w:tc>
      </w:tr>
      <w:tr w:rsidR="00CD239E" w14:paraId="5F4D8A0B" w14:textId="77777777">
        <w:tc>
          <w:tcPr>
            <w:tcW w:w="10466" w:type="dxa"/>
            <w:tcBorders>
              <w:left w:val="nil"/>
              <w:bottom w:val="single" w:sz="4" w:space="0" w:color="D1D1D1" w:themeColor="background2" w:themeShade="E6"/>
              <w:right w:val="nil"/>
            </w:tcBorders>
          </w:tcPr>
          <w:p w14:paraId="26E2A12A" w14:textId="77777777" w:rsidR="00CD239E" w:rsidRPr="00B31737" w:rsidRDefault="00CD239E">
            <w:pPr>
              <w:pStyle w:val="afff6"/>
            </w:pPr>
            <w:r w:rsidRPr="00253108">
              <w:rPr>
                <w:rFonts w:hint="eastAsia"/>
              </w:rPr>
              <w:t>サイバー・フィジカル・セキュリティ対策</w:t>
            </w:r>
            <w:r w:rsidRPr="00253108">
              <w:t xml:space="preserve"> フレームワークVer1.0</w:t>
            </w:r>
          </w:p>
        </w:tc>
      </w:tr>
      <w:tr w:rsidR="00CD239E" w14:paraId="21D1809A" w14:textId="77777777">
        <w:tc>
          <w:tcPr>
            <w:tcW w:w="10466" w:type="dxa"/>
            <w:tcBorders>
              <w:top w:val="single" w:sz="4" w:space="0" w:color="D1D1D1" w:themeColor="background2" w:themeShade="E6"/>
              <w:left w:val="nil"/>
              <w:bottom w:val="single" w:sz="4" w:space="0" w:color="auto"/>
              <w:right w:val="nil"/>
            </w:tcBorders>
          </w:tcPr>
          <w:p w14:paraId="3CB5B445" w14:textId="77777777" w:rsidR="00CD239E" w:rsidRPr="00B31737" w:rsidRDefault="00CD239E">
            <w:pPr>
              <w:pStyle w:val="afff6"/>
            </w:pPr>
            <w:r w:rsidRPr="00817EFF">
              <w:t>https://www.meti.go.jp/policy/netsecurity/wg1/CPSF_ver1.0.pdf</w:t>
            </w:r>
          </w:p>
        </w:tc>
      </w:tr>
      <w:tr w:rsidR="00CD239E" w14:paraId="02DFA6AA" w14:textId="77777777">
        <w:tc>
          <w:tcPr>
            <w:tcW w:w="10466" w:type="dxa"/>
            <w:tcBorders>
              <w:left w:val="nil"/>
              <w:bottom w:val="single" w:sz="4" w:space="0" w:color="D1D1D1" w:themeColor="background2" w:themeShade="E6"/>
              <w:right w:val="nil"/>
            </w:tcBorders>
          </w:tcPr>
          <w:p w14:paraId="7D3F5CFF" w14:textId="77777777" w:rsidR="00CD239E" w:rsidRPr="00817EFF" w:rsidRDefault="00CD239E">
            <w:pPr>
              <w:pStyle w:val="afff6"/>
            </w:pPr>
            <w:r w:rsidRPr="00A27D8C">
              <w:rPr>
                <w:rFonts w:hint="eastAsia"/>
              </w:rPr>
              <w:t>中堅・中小企業等向けデジタルガバナンス・コード実践の手引き</w:t>
            </w:r>
            <w:r w:rsidRPr="00A27D8C">
              <w:t>2.0</w:t>
            </w:r>
          </w:p>
        </w:tc>
      </w:tr>
      <w:tr w:rsidR="00CD239E" w14:paraId="5C19FAD9" w14:textId="77777777">
        <w:tc>
          <w:tcPr>
            <w:tcW w:w="10466" w:type="dxa"/>
            <w:tcBorders>
              <w:top w:val="single" w:sz="4" w:space="0" w:color="D1D1D1" w:themeColor="background2" w:themeShade="E6"/>
              <w:left w:val="nil"/>
              <w:bottom w:val="single" w:sz="4" w:space="0" w:color="auto"/>
              <w:right w:val="nil"/>
            </w:tcBorders>
          </w:tcPr>
          <w:p w14:paraId="59097D55" w14:textId="77777777" w:rsidR="00CD239E" w:rsidRPr="00817EFF" w:rsidRDefault="00CD239E">
            <w:pPr>
              <w:pStyle w:val="afff6"/>
            </w:pPr>
            <w:r w:rsidRPr="000964B6">
              <w:t>https://www.meti.go.jp/policy/it_policy/investment/dx-chushoguidebook/tebiki2-0.pdf</w:t>
            </w:r>
          </w:p>
        </w:tc>
      </w:tr>
      <w:tr w:rsidR="00CD239E" w14:paraId="3DE2C1BF" w14:textId="77777777">
        <w:tc>
          <w:tcPr>
            <w:tcW w:w="10466" w:type="dxa"/>
            <w:tcBorders>
              <w:left w:val="nil"/>
              <w:bottom w:val="single" w:sz="4" w:space="0" w:color="D1D1D1" w:themeColor="background2" w:themeShade="E6"/>
              <w:right w:val="nil"/>
            </w:tcBorders>
          </w:tcPr>
          <w:p w14:paraId="6BB946EC" w14:textId="77777777" w:rsidR="00CD239E" w:rsidRPr="00817EFF" w:rsidRDefault="00CD239E">
            <w:pPr>
              <w:pStyle w:val="afff6"/>
            </w:pPr>
            <w:r w:rsidRPr="002E76EB">
              <w:rPr>
                <w:rFonts w:hint="eastAsia"/>
              </w:rPr>
              <w:t>製造分野の</w:t>
            </w:r>
            <w:r w:rsidRPr="002E76EB">
              <w:t>DX事例集</w:t>
            </w:r>
          </w:p>
        </w:tc>
      </w:tr>
      <w:tr w:rsidR="00CD239E" w14:paraId="20217B0E" w14:textId="77777777">
        <w:tc>
          <w:tcPr>
            <w:tcW w:w="10466" w:type="dxa"/>
            <w:tcBorders>
              <w:top w:val="single" w:sz="4" w:space="0" w:color="D1D1D1" w:themeColor="background2" w:themeShade="E6"/>
              <w:left w:val="nil"/>
              <w:bottom w:val="single" w:sz="4" w:space="0" w:color="auto"/>
              <w:right w:val="nil"/>
            </w:tcBorders>
          </w:tcPr>
          <w:p w14:paraId="3F2F9986" w14:textId="77777777" w:rsidR="00CD239E" w:rsidRPr="00817EFF" w:rsidRDefault="00CD239E">
            <w:pPr>
              <w:pStyle w:val="afff6"/>
            </w:pPr>
            <w:r w:rsidRPr="007D3AE3">
              <w:t>https://www.ipa.go.jp/digital/dx/mfg-dx/ug65p90000001kqv-att/000087633.pdf</w:t>
            </w:r>
          </w:p>
        </w:tc>
      </w:tr>
      <w:tr w:rsidR="00CD239E" w14:paraId="5A6443A7" w14:textId="77777777">
        <w:tc>
          <w:tcPr>
            <w:tcW w:w="10466" w:type="dxa"/>
            <w:tcBorders>
              <w:left w:val="nil"/>
              <w:bottom w:val="single" w:sz="4" w:space="0" w:color="D1D1D1" w:themeColor="background2" w:themeShade="E6"/>
              <w:right w:val="nil"/>
            </w:tcBorders>
          </w:tcPr>
          <w:p w14:paraId="3F7A859A" w14:textId="77777777" w:rsidR="00CD239E" w:rsidRPr="00817EFF" w:rsidRDefault="00CD239E">
            <w:pPr>
              <w:pStyle w:val="afff6"/>
            </w:pPr>
            <w:r w:rsidRPr="00AD55C2">
              <w:rPr>
                <w:rFonts w:hint="eastAsia"/>
              </w:rPr>
              <w:t>サイバーセキュリティ戦略</w:t>
            </w:r>
            <w:r w:rsidRPr="00AD55C2">
              <w:t xml:space="preserve"> Cybersecurity for All 誰も取り残さないサイバーセキュリティ</w:t>
            </w:r>
          </w:p>
        </w:tc>
      </w:tr>
      <w:tr w:rsidR="00CD239E" w14:paraId="15BC2096" w14:textId="77777777">
        <w:tc>
          <w:tcPr>
            <w:tcW w:w="10466" w:type="dxa"/>
            <w:tcBorders>
              <w:top w:val="single" w:sz="4" w:space="0" w:color="D1D1D1" w:themeColor="background2" w:themeShade="E6"/>
              <w:left w:val="nil"/>
              <w:bottom w:val="single" w:sz="4" w:space="0" w:color="auto"/>
              <w:right w:val="nil"/>
            </w:tcBorders>
          </w:tcPr>
          <w:p w14:paraId="53844E49" w14:textId="77777777" w:rsidR="00CD239E" w:rsidRPr="00817EFF" w:rsidRDefault="00CD239E">
            <w:pPr>
              <w:pStyle w:val="afff6"/>
            </w:pPr>
            <w:r w:rsidRPr="00A8514C">
              <w:t>https://www.nisc.go.jp/pdf/policy/kihon-s/cs-senryaku2021-c.pdf</w:t>
            </w:r>
          </w:p>
        </w:tc>
      </w:tr>
      <w:tr w:rsidR="00CD239E" w14:paraId="05E51EC9" w14:textId="77777777">
        <w:tc>
          <w:tcPr>
            <w:tcW w:w="10466" w:type="dxa"/>
            <w:tcBorders>
              <w:left w:val="nil"/>
              <w:bottom w:val="single" w:sz="4" w:space="0" w:color="D1D1D1" w:themeColor="background2" w:themeShade="E6"/>
              <w:right w:val="nil"/>
            </w:tcBorders>
          </w:tcPr>
          <w:p w14:paraId="6D3ADAB4" w14:textId="77777777" w:rsidR="00CD239E" w:rsidRPr="00817EFF" w:rsidRDefault="00CD239E">
            <w:pPr>
              <w:pStyle w:val="afff6"/>
            </w:pPr>
            <w:r w:rsidRPr="003A36B0">
              <w:rPr>
                <w:rFonts w:hint="eastAsia"/>
              </w:rPr>
              <w:t>サイバーセキュリティ</w:t>
            </w:r>
            <w:r w:rsidRPr="003A36B0">
              <w:t>202</w:t>
            </w:r>
            <w:r>
              <w:rPr>
                <w:rFonts w:hint="eastAsia"/>
              </w:rPr>
              <w:t>4</w:t>
            </w:r>
          </w:p>
        </w:tc>
      </w:tr>
      <w:tr w:rsidR="00CD239E" w14:paraId="7D5243E9" w14:textId="77777777">
        <w:tc>
          <w:tcPr>
            <w:tcW w:w="10466" w:type="dxa"/>
            <w:tcBorders>
              <w:top w:val="single" w:sz="4" w:space="0" w:color="D1D1D1" w:themeColor="background2" w:themeShade="E6"/>
              <w:left w:val="nil"/>
              <w:bottom w:val="single" w:sz="4" w:space="0" w:color="auto"/>
              <w:right w:val="nil"/>
            </w:tcBorders>
          </w:tcPr>
          <w:p w14:paraId="41DAAE01" w14:textId="77777777" w:rsidR="00CD239E" w:rsidRPr="00817EFF" w:rsidRDefault="00CD239E">
            <w:pPr>
              <w:pStyle w:val="afff6"/>
            </w:pPr>
            <w:r w:rsidRPr="006E71D4">
              <w:t>https://www.nisc.go.jp/pdf/policy/kihon-s/cs2024.pdf</w:t>
            </w:r>
          </w:p>
        </w:tc>
      </w:tr>
      <w:tr w:rsidR="00CD239E" w14:paraId="368731C5" w14:textId="77777777">
        <w:tc>
          <w:tcPr>
            <w:tcW w:w="10466" w:type="dxa"/>
            <w:tcBorders>
              <w:left w:val="nil"/>
              <w:bottom w:val="single" w:sz="4" w:space="0" w:color="D1D1D1" w:themeColor="background2" w:themeShade="E6"/>
              <w:right w:val="nil"/>
            </w:tcBorders>
          </w:tcPr>
          <w:p w14:paraId="580442E5" w14:textId="77777777" w:rsidR="00CD239E" w:rsidRPr="00817EFF" w:rsidRDefault="00CD239E">
            <w:pPr>
              <w:pStyle w:val="afff6"/>
            </w:pPr>
            <w:r w:rsidRPr="009009E5">
              <w:rPr>
                <w:rFonts w:hint="eastAsia"/>
              </w:rPr>
              <w:t>企業経営のためのサイバーセキュリティの考え方の策定について</w:t>
            </w:r>
          </w:p>
        </w:tc>
      </w:tr>
      <w:tr w:rsidR="00CD239E" w14:paraId="7001D991" w14:textId="77777777">
        <w:tc>
          <w:tcPr>
            <w:tcW w:w="10466" w:type="dxa"/>
            <w:tcBorders>
              <w:top w:val="single" w:sz="4" w:space="0" w:color="D1D1D1" w:themeColor="background2" w:themeShade="E6"/>
              <w:left w:val="nil"/>
              <w:bottom w:val="single" w:sz="4" w:space="0" w:color="auto"/>
              <w:right w:val="nil"/>
            </w:tcBorders>
          </w:tcPr>
          <w:p w14:paraId="7B8D1F97" w14:textId="77777777" w:rsidR="00CD239E" w:rsidRPr="00817EFF" w:rsidRDefault="00CD239E">
            <w:pPr>
              <w:pStyle w:val="afff6"/>
            </w:pPr>
            <w:r w:rsidRPr="007A1DA3">
              <w:t>https://www.nisc.go.jp/pdf/council/cs/dai09/09shiryou07.pdf</w:t>
            </w:r>
          </w:p>
        </w:tc>
      </w:tr>
      <w:tr w:rsidR="00CD239E" w14:paraId="5061A6E7" w14:textId="77777777">
        <w:tc>
          <w:tcPr>
            <w:tcW w:w="10466" w:type="dxa"/>
            <w:tcBorders>
              <w:left w:val="nil"/>
              <w:bottom w:val="single" w:sz="4" w:space="0" w:color="D1D1D1" w:themeColor="background2" w:themeShade="E6"/>
              <w:right w:val="nil"/>
            </w:tcBorders>
          </w:tcPr>
          <w:p w14:paraId="1204774E" w14:textId="77777777" w:rsidR="00CD239E" w:rsidRPr="00817EFF" w:rsidRDefault="00CD239E">
            <w:pPr>
              <w:pStyle w:val="afff6"/>
            </w:pPr>
            <w:r w:rsidRPr="00490BDC">
              <w:t>ITおよびサイバーセキュリティに関する組織の視点</w:t>
            </w:r>
            <w:r>
              <w:rPr>
                <w:rFonts w:hint="eastAsia"/>
              </w:rPr>
              <w:t>6</w:t>
            </w:r>
            <w:r w:rsidRPr="00490BDC">
              <w:t>分類</w:t>
            </w:r>
          </w:p>
        </w:tc>
      </w:tr>
      <w:tr w:rsidR="00CD239E" w14:paraId="179E7A61" w14:textId="77777777">
        <w:tc>
          <w:tcPr>
            <w:tcW w:w="10466" w:type="dxa"/>
            <w:tcBorders>
              <w:top w:val="single" w:sz="4" w:space="0" w:color="D1D1D1" w:themeColor="background2" w:themeShade="E6"/>
              <w:left w:val="nil"/>
              <w:bottom w:val="single" w:sz="4" w:space="0" w:color="auto"/>
              <w:right w:val="nil"/>
            </w:tcBorders>
          </w:tcPr>
          <w:p w14:paraId="4D4CD544" w14:textId="77777777" w:rsidR="00CD239E" w:rsidRPr="00817EFF" w:rsidRDefault="00CD239E">
            <w:pPr>
              <w:pStyle w:val="afff6"/>
            </w:pPr>
            <w:r w:rsidRPr="00896ED3">
              <w:t>https://www.cybersecurity.metro.tokyo.lg.jp/security/guidebook/205/index.html</w:t>
            </w:r>
          </w:p>
        </w:tc>
      </w:tr>
      <w:tr w:rsidR="00CD239E" w14:paraId="14C7825D" w14:textId="77777777">
        <w:tc>
          <w:tcPr>
            <w:tcW w:w="10466" w:type="dxa"/>
            <w:tcBorders>
              <w:left w:val="nil"/>
              <w:bottom w:val="single" w:sz="4" w:space="0" w:color="D1D1D1" w:themeColor="background2" w:themeShade="E6"/>
              <w:right w:val="nil"/>
            </w:tcBorders>
          </w:tcPr>
          <w:p w14:paraId="35C9AB90" w14:textId="77777777" w:rsidR="00CD239E" w:rsidRPr="00817EFF" w:rsidRDefault="00CD239E">
            <w:pPr>
              <w:pStyle w:val="afff6"/>
            </w:pPr>
            <w:r w:rsidRPr="00886720">
              <w:rPr>
                <w:rFonts w:hint="eastAsia"/>
              </w:rPr>
              <w:t>「個人情報保護法」をわかりやすく解説</w:t>
            </w:r>
            <w:r w:rsidRPr="00886720">
              <w:t xml:space="preserve"> 個人情報の取扱いルールとは？</w:t>
            </w:r>
          </w:p>
        </w:tc>
      </w:tr>
      <w:tr w:rsidR="00CD239E" w14:paraId="05359B3E" w14:textId="77777777">
        <w:tc>
          <w:tcPr>
            <w:tcW w:w="10466" w:type="dxa"/>
            <w:tcBorders>
              <w:top w:val="single" w:sz="4" w:space="0" w:color="D1D1D1" w:themeColor="background2" w:themeShade="E6"/>
              <w:left w:val="nil"/>
              <w:bottom w:val="single" w:sz="4" w:space="0" w:color="auto"/>
              <w:right w:val="nil"/>
            </w:tcBorders>
          </w:tcPr>
          <w:p w14:paraId="44E0F576" w14:textId="77777777" w:rsidR="00CD239E" w:rsidRPr="00817EFF" w:rsidRDefault="00CD239E">
            <w:pPr>
              <w:pStyle w:val="afff6"/>
            </w:pPr>
            <w:r w:rsidRPr="005100AB">
              <w:t>https://www.gov-online.go.jp/useful/article/201703/1.html</w:t>
            </w:r>
          </w:p>
        </w:tc>
      </w:tr>
      <w:tr w:rsidR="00CD239E" w14:paraId="06F01768" w14:textId="77777777">
        <w:tc>
          <w:tcPr>
            <w:tcW w:w="10466" w:type="dxa"/>
            <w:tcBorders>
              <w:left w:val="nil"/>
              <w:bottom w:val="single" w:sz="4" w:space="0" w:color="D1D1D1" w:themeColor="background2" w:themeShade="E6"/>
              <w:right w:val="nil"/>
            </w:tcBorders>
          </w:tcPr>
          <w:p w14:paraId="74915829" w14:textId="77777777" w:rsidR="00CD239E" w:rsidRPr="005100AB" w:rsidRDefault="00CD239E">
            <w:pPr>
              <w:pStyle w:val="afff6"/>
            </w:pPr>
            <w:r w:rsidRPr="004221EB">
              <w:rPr>
                <w:rFonts w:hint="eastAsia"/>
              </w:rPr>
              <w:t>情報セキュリティ</w:t>
            </w:r>
            <w:r w:rsidRPr="004221EB">
              <w:t xml:space="preserve"> 10 大脅威の活用法2024</w:t>
            </w:r>
          </w:p>
        </w:tc>
      </w:tr>
      <w:tr w:rsidR="00CD239E" w14:paraId="03994AB0" w14:textId="77777777">
        <w:tc>
          <w:tcPr>
            <w:tcW w:w="10466" w:type="dxa"/>
            <w:tcBorders>
              <w:top w:val="single" w:sz="4" w:space="0" w:color="D1D1D1" w:themeColor="background2" w:themeShade="E6"/>
              <w:left w:val="nil"/>
              <w:bottom w:val="single" w:sz="4" w:space="0" w:color="auto"/>
              <w:right w:val="nil"/>
            </w:tcBorders>
          </w:tcPr>
          <w:p w14:paraId="43BEA3A8" w14:textId="77777777" w:rsidR="00CD239E" w:rsidRPr="005100AB" w:rsidRDefault="00CD239E">
            <w:pPr>
              <w:pStyle w:val="afff6"/>
              <w:wordWrap w:val="0"/>
            </w:pPr>
            <w:r w:rsidRPr="000A0961">
              <w:t>https://www.ipa.go.jp/security/10threats/nq6ept000000g23i-att/katsuyouhou_2024.pdf</w:t>
            </w:r>
          </w:p>
        </w:tc>
      </w:tr>
      <w:tr w:rsidR="00CD239E" w14:paraId="793D7F44" w14:textId="77777777">
        <w:tc>
          <w:tcPr>
            <w:tcW w:w="10466" w:type="dxa"/>
            <w:tcBorders>
              <w:left w:val="nil"/>
              <w:bottom w:val="single" w:sz="4" w:space="0" w:color="D1D1D1" w:themeColor="background2" w:themeShade="E6"/>
              <w:right w:val="nil"/>
            </w:tcBorders>
          </w:tcPr>
          <w:p w14:paraId="2AD2EF92" w14:textId="77777777" w:rsidR="00CD239E" w:rsidRPr="005100AB" w:rsidRDefault="00CD239E">
            <w:pPr>
              <w:pStyle w:val="afff6"/>
            </w:pPr>
            <w:r w:rsidRPr="00F67D7F">
              <w:rPr>
                <w:rFonts w:hint="eastAsia"/>
              </w:rPr>
              <w:t>中小企業のためのセキュリティインシデント対応の手引き</w:t>
            </w:r>
          </w:p>
        </w:tc>
      </w:tr>
      <w:tr w:rsidR="00CD239E" w14:paraId="392466EE" w14:textId="77777777">
        <w:tc>
          <w:tcPr>
            <w:tcW w:w="10466" w:type="dxa"/>
            <w:tcBorders>
              <w:top w:val="single" w:sz="4" w:space="0" w:color="D1D1D1" w:themeColor="background2" w:themeShade="E6"/>
              <w:left w:val="nil"/>
              <w:bottom w:val="single" w:sz="4" w:space="0" w:color="auto"/>
              <w:right w:val="nil"/>
            </w:tcBorders>
          </w:tcPr>
          <w:p w14:paraId="47483BA1" w14:textId="77777777" w:rsidR="00CD239E" w:rsidRPr="005100AB" w:rsidRDefault="00CD239E">
            <w:pPr>
              <w:pStyle w:val="afff6"/>
            </w:pPr>
            <w:r w:rsidRPr="00641E58">
              <w:t>https://www.ipa.go.jp/security/sme/ps6vr7000001buco-att/ps6vr7000001bucx.pdf</w:t>
            </w:r>
          </w:p>
        </w:tc>
      </w:tr>
      <w:tr w:rsidR="00CD239E" w14:paraId="060D0754" w14:textId="77777777">
        <w:tc>
          <w:tcPr>
            <w:tcW w:w="10466" w:type="dxa"/>
            <w:tcBorders>
              <w:left w:val="nil"/>
              <w:bottom w:val="single" w:sz="4" w:space="0" w:color="D1D1D1" w:themeColor="background2" w:themeShade="E6"/>
              <w:right w:val="nil"/>
            </w:tcBorders>
          </w:tcPr>
          <w:p w14:paraId="448D9153" w14:textId="77777777" w:rsidR="00CD239E" w:rsidRPr="005100AB" w:rsidRDefault="00CD239E">
            <w:pPr>
              <w:pStyle w:val="afff6"/>
            </w:pPr>
            <w:r w:rsidRPr="00001FE6">
              <w:rPr>
                <w:rFonts w:hint="eastAsia"/>
              </w:rPr>
              <w:t>【</w:t>
            </w:r>
            <w:r w:rsidRPr="00001FE6">
              <w:t>NISC】サイバー攻撃を受けた組織における対応事例集（実事例における学びと気づきに関する調査研究）</w:t>
            </w:r>
          </w:p>
        </w:tc>
      </w:tr>
      <w:tr w:rsidR="00CD239E" w14:paraId="4DD42C78" w14:textId="77777777">
        <w:tc>
          <w:tcPr>
            <w:tcW w:w="10466" w:type="dxa"/>
            <w:tcBorders>
              <w:top w:val="single" w:sz="4" w:space="0" w:color="D1D1D1" w:themeColor="background2" w:themeShade="E6"/>
              <w:left w:val="nil"/>
              <w:bottom w:val="single" w:sz="4" w:space="0" w:color="auto"/>
              <w:right w:val="nil"/>
            </w:tcBorders>
          </w:tcPr>
          <w:p w14:paraId="3CDEE3C1" w14:textId="77777777" w:rsidR="00CD239E" w:rsidRPr="005100AB" w:rsidRDefault="00CD239E">
            <w:pPr>
              <w:pStyle w:val="afff6"/>
            </w:pPr>
            <w:r w:rsidRPr="00001FE6">
              <w:t>https://www.nisc.go.jp/pdf/policy/inquiry/kokai_jireishu.pdf</w:t>
            </w:r>
          </w:p>
        </w:tc>
      </w:tr>
      <w:tr w:rsidR="00CD239E" w14:paraId="1C018C82" w14:textId="77777777">
        <w:tc>
          <w:tcPr>
            <w:tcW w:w="10466" w:type="dxa"/>
            <w:tcBorders>
              <w:left w:val="nil"/>
              <w:bottom w:val="single" w:sz="4" w:space="0" w:color="D1D1D1" w:themeColor="background2" w:themeShade="E6"/>
              <w:right w:val="nil"/>
            </w:tcBorders>
          </w:tcPr>
          <w:p w14:paraId="5FBACAC3" w14:textId="77777777" w:rsidR="00CD239E" w:rsidRPr="005100AB" w:rsidRDefault="00CD239E">
            <w:pPr>
              <w:pStyle w:val="afff6"/>
            </w:pPr>
            <w:r w:rsidRPr="00700B80">
              <w:rPr>
                <w:rFonts w:hint="eastAsia"/>
              </w:rPr>
              <w:t>令和</w:t>
            </w:r>
            <w:r>
              <w:rPr>
                <w:rFonts w:hint="eastAsia"/>
              </w:rPr>
              <w:t>5</w:t>
            </w:r>
            <w:r w:rsidRPr="00700B80">
              <w:rPr>
                <w:rFonts w:hint="eastAsia"/>
              </w:rPr>
              <w:t>年におけるサイバー空間をめぐる脅威の情勢等について（警察庁）</w:t>
            </w:r>
          </w:p>
        </w:tc>
      </w:tr>
      <w:tr w:rsidR="00CD239E" w14:paraId="556728B9" w14:textId="77777777">
        <w:tc>
          <w:tcPr>
            <w:tcW w:w="10466" w:type="dxa"/>
            <w:tcBorders>
              <w:top w:val="single" w:sz="4" w:space="0" w:color="D1D1D1" w:themeColor="background2" w:themeShade="E6"/>
              <w:left w:val="nil"/>
              <w:bottom w:val="single" w:sz="4" w:space="0" w:color="auto"/>
              <w:right w:val="nil"/>
            </w:tcBorders>
          </w:tcPr>
          <w:p w14:paraId="02781FC3" w14:textId="77777777" w:rsidR="00CD239E" w:rsidRPr="00700B80" w:rsidRDefault="00CD239E">
            <w:pPr>
              <w:pStyle w:val="afff6"/>
            </w:pPr>
            <w:r w:rsidRPr="00835A3A">
              <w:t>https://www.npa.go.jp/publications/statistics/cybersecurity/data/R5/R05_cyber_jousei.pdf</w:t>
            </w:r>
          </w:p>
        </w:tc>
      </w:tr>
      <w:tr w:rsidR="00CD239E" w14:paraId="0C023119" w14:textId="77777777">
        <w:tc>
          <w:tcPr>
            <w:tcW w:w="10466" w:type="dxa"/>
            <w:tcBorders>
              <w:left w:val="nil"/>
              <w:bottom w:val="single" w:sz="4" w:space="0" w:color="D1D1D1" w:themeColor="background2" w:themeShade="E6"/>
              <w:right w:val="nil"/>
            </w:tcBorders>
          </w:tcPr>
          <w:p w14:paraId="7192137A" w14:textId="77777777" w:rsidR="00CD239E" w:rsidRPr="00700B80" w:rsidRDefault="00CD239E">
            <w:pPr>
              <w:pStyle w:val="afff6"/>
            </w:pPr>
            <w:r w:rsidRPr="00CA58CD">
              <w:rPr>
                <w:rFonts w:hint="eastAsia"/>
              </w:rPr>
              <w:t>令和</w:t>
            </w:r>
            <w:r>
              <w:rPr>
                <w:rFonts w:hint="eastAsia"/>
              </w:rPr>
              <w:t>4</w:t>
            </w:r>
            <w:r w:rsidRPr="00CA58CD">
              <w:rPr>
                <w:rFonts w:hint="eastAsia"/>
              </w:rPr>
              <w:t>年通信利用動向調査の結果</w:t>
            </w:r>
          </w:p>
        </w:tc>
      </w:tr>
      <w:tr w:rsidR="00CD239E" w14:paraId="7F627AC9" w14:textId="77777777">
        <w:tc>
          <w:tcPr>
            <w:tcW w:w="10466" w:type="dxa"/>
            <w:tcBorders>
              <w:top w:val="single" w:sz="4" w:space="0" w:color="D1D1D1" w:themeColor="background2" w:themeShade="E6"/>
              <w:left w:val="nil"/>
              <w:bottom w:val="single" w:sz="4" w:space="0" w:color="auto"/>
              <w:right w:val="nil"/>
            </w:tcBorders>
          </w:tcPr>
          <w:p w14:paraId="4B2256A3" w14:textId="77777777" w:rsidR="00CD239E" w:rsidRPr="00700B80" w:rsidRDefault="00CD239E">
            <w:pPr>
              <w:pStyle w:val="afff6"/>
            </w:pPr>
            <w:r w:rsidRPr="00E50911">
              <w:t>https://www.soumu.go.jp/johotsusintokei/statistics/data/230529_1.pdf</w:t>
            </w:r>
          </w:p>
        </w:tc>
      </w:tr>
      <w:tr w:rsidR="00CD239E" w14:paraId="1E2DAFEC" w14:textId="77777777">
        <w:tc>
          <w:tcPr>
            <w:tcW w:w="10466" w:type="dxa"/>
            <w:tcBorders>
              <w:left w:val="nil"/>
              <w:bottom w:val="single" w:sz="4" w:space="0" w:color="D1D1D1" w:themeColor="background2" w:themeShade="E6"/>
              <w:right w:val="nil"/>
            </w:tcBorders>
          </w:tcPr>
          <w:p w14:paraId="000D6D7B" w14:textId="56A2E59D" w:rsidR="00CD239E" w:rsidRPr="00700B80" w:rsidRDefault="00CD239E">
            <w:pPr>
              <w:pStyle w:val="afff6"/>
            </w:pPr>
            <w:r w:rsidRPr="001326A6">
              <w:t>CPS/IoTの利活用分野別世界市場調査の発表</w:t>
            </w:r>
            <w:r w:rsidR="006D58B6">
              <w:rPr>
                <w:rFonts w:hint="eastAsia"/>
              </w:rPr>
              <w:t>について</w:t>
            </w:r>
          </w:p>
        </w:tc>
      </w:tr>
      <w:tr w:rsidR="00CD239E" w14:paraId="1E3EC71B" w14:textId="77777777">
        <w:tc>
          <w:tcPr>
            <w:tcW w:w="10466" w:type="dxa"/>
            <w:tcBorders>
              <w:top w:val="single" w:sz="4" w:space="0" w:color="D1D1D1" w:themeColor="background2" w:themeShade="E6"/>
              <w:left w:val="nil"/>
              <w:bottom w:val="single" w:sz="4" w:space="0" w:color="auto"/>
              <w:right w:val="nil"/>
            </w:tcBorders>
          </w:tcPr>
          <w:p w14:paraId="59C2B8F7" w14:textId="77777777" w:rsidR="00CD239E" w:rsidRPr="00700B80" w:rsidRDefault="00CD239E">
            <w:pPr>
              <w:pStyle w:val="afff6"/>
            </w:pPr>
            <w:r w:rsidRPr="00A560C5">
              <w:t>https://www.jeita.or.jp/cgi-bin/topics/detail.cgi?n=3455&amp;ca=1</w:t>
            </w:r>
          </w:p>
        </w:tc>
      </w:tr>
      <w:tr w:rsidR="00CD239E" w14:paraId="7F68B0EB" w14:textId="77777777">
        <w:tc>
          <w:tcPr>
            <w:tcW w:w="10466" w:type="dxa"/>
            <w:tcBorders>
              <w:left w:val="nil"/>
              <w:bottom w:val="single" w:sz="4" w:space="0" w:color="D1D1D1" w:themeColor="background2" w:themeShade="E6"/>
              <w:right w:val="nil"/>
            </w:tcBorders>
          </w:tcPr>
          <w:p w14:paraId="69691572" w14:textId="77777777" w:rsidR="00CD239E" w:rsidRPr="00700B80" w:rsidRDefault="00CD239E">
            <w:pPr>
              <w:pStyle w:val="afff6"/>
              <w:rPr>
                <w:lang w:eastAsia="zh-TW"/>
              </w:rPr>
            </w:pPr>
            <w:r w:rsidRPr="003B48B4">
              <w:rPr>
                <w:lang w:eastAsia="zh-TW"/>
              </w:rPr>
              <w:t>情報通信白書令和</w:t>
            </w:r>
            <w:r>
              <w:rPr>
                <w:rFonts w:hint="eastAsia"/>
                <w:lang w:eastAsia="zh-TW"/>
              </w:rPr>
              <w:t>3</w:t>
            </w:r>
            <w:r w:rsidRPr="003B48B4">
              <w:rPr>
                <w:lang w:eastAsia="zh-TW"/>
              </w:rPr>
              <w:t>年版</w:t>
            </w:r>
            <w:r>
              <w:rPr>
                <w:rFonts w:hint="eastAsia"/>
                <w:lang w:eastAsia="zh-TW"/>
              </w:rPr>
              <w:t>（総務省）</w:t>
            </w:r>
          </w:p>
        </w:tc>
      </w:tr>
      <w:tr w:rsidR="00CD239E" w14:paraId="46D92563" w14:textId="77777777">
        <w:tc>
          <w:tcPr>
            <w:tcW w:w="10466" w:type="dxa"/>
            <w:tcBorders>
              <w:top w:val="single" w:sz="4" w:space="0" w:color="D1D1D1" w:themeColor="background2" w:themeShade="E6"/>
              <w:left w:val="nil"/>
              <w:bottom w:val="single" w:sz="4" w:space="0" w:color="auto"/>
              <w:right w:val="nil"/>
            </w:tcBorders>
          </w:tcPr>
          <w:p w14:paraId="6E5826E6" w14:textId="77777777" w:rsidR="00CD239E" w:rsidRPr="00700B80" w:rsidRDefault="00CD239E">
            <w:pPr>
              <w:pStyle w:val="afff6"/>
              <w:rPr>
                <w:lang w:eastAsia="zh-TW"/>
              </w:rPr>
            </w:pPr>
            <w:r w:rsidRPr="00167AEB">
              <w:rPr>
                <w:lang w:eastAsia="zh-TW"/>
              </w:rPr>
              <w:t>https://www.soumu.go.jp/johotsusintokei/whitepaper/ja/r03/pdf/01honpen.pdf</w:t>
            </w:r>
          </w:p>
        </w:tc>
      </w:tr>
      <w:tr w:rsidR="00CD239E" w14:paraId="1DDABB4D" w14:textId="77777777">
        <w:tc>
          <w:tcPr>
            <w:tcW w:w="10466" w:type="dxa"/>
            <w:tcBorders>
              <w:left w:val="nil"/>
              <w:bottom w:val="single" w:sz="4" w:space="0" w:color="D1D1D1" w:themeColor="background2" w:themeShade="E6"/>
              <w:right w:val="nil"/>
            </w:tcBorders>
          </w:tcPr>
          <w:p w14:paraId="137C2D18" w14:textId="77777777" w:rsidR="00CD239E" w:rsidRPr="00167AEB" w:rsidRDefault="00CD239E">
            <w:pPr>
              <w:pStyle w:val="afff6"/>
              <w:rPr>
                <w:lang w:eastAsia="zh-TW"/>
              </w:rPr>
            </w:pPr>
            <w:r w:rsidRPr="005B46CE">
              <w:rPr>
                <w:lang w:eastAsia="zh-TW"/>
              </w:rPr>
              <w:t>DX白書2023</w:t>
            </w:r>
          </w:p>
        </w:tc>
      </w:tr>
      <w:tr w:rsidR="00CD239E" w14:paraId="7FE830E0" w14:textId="77777777">
        <w:tc>
          <w:tcPr>
            <w:tcW w:w="10466" w:type="dxa"/>
            <w:tcBorders>
              <w:top w:val="single" w:sz="4" w:space="0" w:color="D1D1D1" w:themeColor="background2" w:themeShade="E6"/>
              <w:left w:val="nil"/>
              <w:bottom w:val="single" w:sz="4" w:space="0" w:color="auto"/>
              <w:right w:val="nil"/>
            </w:tcBorders>
          </w:tcPr>
          <w:p w14:paraId="6B503AAF" w14:textId="77777777" w:rsidR="00CD239E" w:rsidRPr="00167AEB" w:rsidRDefault="00CD239E">
            <w:pPr>
              <w:pStyle w:val="afff6"/>
              <w:rPr>
                <w:lang w:eastAsia="zh-TW"/>
              </w:rPr>
            </w:pPr>
            <w:r w:rsidRPr="005B46CE">
              <w:rPr>
                <w:lang w:eastAsia="zh-TW"/>
              </w:rPr>
              <w:t>https://www.ipa.go.jp/publish/wp-dx/gmcbt8000000botk-att/000108041.pdf</w:t>
            </w:r>
          </w:p>
        </w:tc>
      </w:tr>
      <w:tr w:rsidR="00CD239E" w14:paraId="0AE47873" w14:textId="77777777">
        <w:tc>
          <w:tcPr>
            <w:tcW w:w="10466" w:type="dxa"/>
            <w:tcBorders>
              <w:left w:val="nil"/>
              <w:bottom w:val="single" w:sz="4" w:space="0" w:color="D1D1D1" w:themeColor="background2" w:themeShade="E6"/>
              <w:right w:val="nil"/>
            </w:tcBorders>
          </w:tcPr>
          <w:p w14:paraId="09A7F165" w14:textId="77777777" w:rsidR="00CD239E" w:rsidRPr="00167AEB" w:rsidRDefault="00CD239E">
            <w:pPr>
              <w:pStyle w:val="afff6"/>
              <w:rPr>
                <w:lang w:eastAsia="zh-TW"/>
              </w:rPr>
            </w:pPr>
            <w:r w:rsidRPr="00A87981">
              <w:rPr>
                <w:rFonts w:hint="eastAsia"/>
                <w:lang w:eastAsia="zh-TW"/>
              </w:rPr>
              <w:t>攻めの</w:t>
            </w:r>
            <w:r w:rsidRPr="00A87981">
              <w:rPr>
                <w:lang w:eastAsia="zh-TW"/>
              </w:rPr>
              <w:t>IT活用指針</w:t>
            </w:r>
          </w:p>
        </w:tc>
      </w:tr>
      <w:tr w:rsidR="00CD239E" w14:paraId="2A8FA196" w14:textId="77777777">
        <w:tc>
          <w:tcPr>
            <w:tcW w:w="10466" w:type="dxa"/>
            <w:tcBorders>
              <w:top w:val="single" w:sz="4" w:space="0" w:color="D1D1D1" w:themeColor="background2" w:themeShade="E6"/>
              <w:left w:val="nil"/>
              <w:bottom w:val="single" w:sz="4" w:space="0" w:color="auto"/>
              <w:right w:val="nil"/>
            </w:tcBorders>
          </w:tcPr>
          <w:p w14:paraId="79ED9590" w14:textId="77777777" w:rsidR="00CD239E" w:rsidRPr="00167AEB" w:rsidRDefault="00CD239E">
            <w:pPr>
              <w:pStyle w:val="afff6"/>
              <w:rPr>
                <w:lang w:eastAsia="zh-TW"/>
              </w:rPr>
            </w:pPr>
            <w:r w:rsidRPr="00C13340">
              <w:rPr>
                <w:lang w:eastAsia="zh-TW"/>
              </w:rPr>
              <w:t>https://www.smrj.go.jp/supporter/tool/guidebook/guidebook1/fbrion000000206n-att/guide4youshiki_1.pdf</w:t>
            </w:r>
          </w:p>
        </w:tc>
      </w:tr>
      <w:tr w:rsidR="00CD239E" w14:paraId="46015E78" w14:textId="77777777">
        <w:tc>
          <w:tcPr>
            <w:tcW w:w="10466" w:type="dxa"/>
            <w:tcBorders>
              <w:left w:val="nil"/>
              <w:bottom w:val="single" w:sz="4" w:space="0" w:color="D1D1D1" w:themeColor="background2" w:themeShade="E6"/>
              <w:right w:val="nil"/>
            </w:tcBorders>
          </w:tcPr>
          <w:p w14:paraId="6336BD19" w14:textId="77777777" w:rsidR="00CD239E" w:rsidRPr="00167AEB" w:rsidRDefault="00CD239E">
            <w:pPr>
              <w:pStyle w:val="afff6"/>
            </w:pPr>
            <w:r w:rsidRPr="00433B9C">
              <w:t>DXレポート ～ITシステム「2025年の崖」の克服とDXの本格的な展開～</w:t>
            </w:r>
          </w:p>
        </w:tc>
      </w:tr>
      <w:tr w:rsidR="00CD239E" w14:paraId="245C2384" w14:textId="77777777">
        <w:tc>
          <w:tcPr>
            <w:tcW w:w="10466" w:type="dxa"/>
            <w:tcBorders>
              <w:top w:val="single" w:sz="4" w:space="0" w:color="D1D1D1" w:themeColor="background2" w:themeShade="E6"/>
              <w:left w:val="nil"/>
              <w:bottom w:val="single" w:sz="4" w:space="0" w:color="auto"/>
              <w:right w:val="nil"/>
            </w:tcBorders>
          </w:tcPr>
          <w:p w14:paraId="3D91FB22" w14:textId="77777777" w:rsidR="00CD239E" w:rsidRPr="00167AEB" w:rsidRDefault="00CD239E">
            <w:pPr>
              <w:pStyle w:val="afff6"/>
              <w:rPr>
                <w:lang w:eastAsia="zh-TW"/>
              </w:rPr>
            </w:pPr>
            <w:r w:rsidRPr="00433B9C">
              <w:rPr>
                <w:lang w:eastAsia="zh-TW"/>
              </w:rPr>
              <w:t>https://www.meti.go.jp/shingikai/mono_info_service/digital_transformation/pdf/20180907_03.pdf</w:t>
            </w:r>
          </w:p>
        </w:tc>
      </w:tr>
      <w:tr w:rsidR="00CD239E" w14:paraId="79C19BF4" w14:textId="77777777">
        <w:tc>
          <w:tcPr>
            <w:tcW w:w="10466" w:type="dxa"/>
            <w:tcBorders>
              <w:left w:val="nil"/>
              <w:bottom w:val="single" w:sz="4" w:space="0" w:color="D1D1D1" w:themeColor="background2" w:themeShade="E6"/>
              <w:right w:val="nil"/>
            </w:tcBorders>
          </w:tcPr>
          <w:p w14:paraId="7DCB4276" w14:textId="77777777" w:rsidR="00CD239E" w:rsidRPr="00422975" w:rsidRDefault="00CD239E">
            <w:pPr>
              <w:pStyle w:val="afff6"/>
            </w:pPr>
            <w:r w:rsidRPr="00422975">
              <w:rPr>
                <w:rFonts w:hint="eastAsia"/>
              </w:rPr>
              <w:t>中堅・中小企業等向け『デジタルガバナンス・コード』実践の手引き</w:t>
            </w:r>
          </w:p>
        </w:tc>
      </w:tr>
      <w:tr w:rsidR="00CD239E" w14:paraId="05003338" w14:textId="77777777">
        <w:tc>
          <w:tcPr>
            <w:tcW w:w="10466" w:type="dxa"/>
            <w:tcBorders>
              <w:top w:val="single" w:sz="4" w:space="0" w:color="D1D1D1" w:themeColor="background2" w:themeShade="E6"/>
              <w:left w:val="nil"/>
              <w:bottom w:val="single" w:sz="4" w:space="0" w:color="auto"/>
              <w:right w:val="nil"/>
            </w:tcBorders>
          </w:tcPr>
          <w:p w14:paraId="1388DFD9" w14:textId="77777777" w:rsidR="00CD239E" w:rsidRPr="00167AEB" w:rsidRDefault="00CD239E">
            <w:pPr>
              <w:pStyle w:val="afff6"/>
            </w:pPr>
            <w:r w:rsidRPr="003121AD">
              <w:t>https://www.meti.go.jp/policy/it_policy/investment/dx-chushoguidebook/tebiki.pdf</w:t>
            </w:r>
          </w:p>
        </w:tc>
      </w:tr>
      <w:tr w:rsidR="00CD239E" w14:paraId="3408C4B6" w14:textId="77777777">
        <w:tc>
          <w:tcPr>
            <w:tcW w:w="10466" w:type="dxa"/>
            <w:tcBorders>
              <w:left w:val="nil"/>
              <w:bottom w:val="single" w:sz="4" w:space="0" w:color="D1D1D1" w:themeColor="background2" w:themeShade="E6"/>
              <w:right w:val="nil"/>
            </w:tcBorders>
          </w:tcPr>
          <w:p w14:paraId="73B9A556" w14:textId="52094DAF" w:rsidR="00CD239E" w:rsidRPr="00167AEB" w:rsidRDefault="00CD239E">
            <w:pPr>
              <w:pStyle w:val="afff6"/>
            </w:pPr>
            <w:r w:rsidRPr="006723AB">
              <w:rPr>
                <w:rFonts w:hint="eastAsia"/>
              </w:rPr>
              <w:t>「</w:t>
            </w:r>
            <w:r w:rsidRPr="006723AB">
              <w:t>DXセレクション2024」選定企業レポート</w:t>
            </w:r>
            <w:r>
              <w:rPr>
                <w:rFonts w:hint="eastAsia"/>
              </w:rPr>
              <w:t>（</w:t>
            </w:r>
            <w:r w:rsidRPr="005E0AD3">
              <w:rPr>
                <w:rFonts w:hint="eastAsia"/>
              </w:rPr>
              <w:t>経済産業省</w:t>
            </w:r>
            <w:r>
              <w:rPr>
                <w:rFonts w:hint="eastAsia"/>
              </w:rPr>
              <w:t>）</w:t>
            </w:r>
          </w:p>
        </w:tc>
      </w:tr>
      <w:tr w:rsidR="00CD239E" w14:paraId="7AE98736" w14:textId="77777777">
        <w:tc>
          <w:tcPr>
            <w:tcW w:w="10466" w:type="dxa"/>
            <w:tcBorders>
              <w:top w:val="single" w:sz="4" w:space="0" w:color="D1D1D1" w:themeColor="background2" w:themeShade="E6"/>
              <w:left w:val="nil"/>
              <w:bottom w:val="single" w:sz="4" w:space="0" w:color="auto"/>
              <w:right w:val="nil"/>
            </w:tcBorders>
          </w:tcPr>
          <w:p w14:paraId="4F6F4652" w14:textId="77777777" w:rsidR="00CD239E" w:rsidRPr="00167AEB" w:rsidRDefault="00CD239E">
            <w:pPr>
              <w:pStyle w:val="afff6"/>
              <w:rPr>
                <w:lang w:eastAsia="zh-TW"/>
              </w:rPr>
            </w:pPr>
            <w:r w:rsidRPr="00A81118">
              <w:rPr>
                <w:lang w:eastAsia="zh-TW"/>
              </w:rPr>
              <w:t>https://www.meti.go.jp/policy/it_policy/investment/dx-selection/dxselection2024report.pdf</w:t>
            </w:r>
          </w:p>
        </w:tc>
      </w:tr>
      <w:tr w:rsidR="00CD239E" w14:paraId="339F428F" w14:textId="77777777">
        <w:tc>
          <w:tcPr>
            <w:tcW w:w="10466" w:type="dxa"/>
            <w:tcBorders>
              <w:left w:val="nil"/>
              <w:bottom w:val="single" w:sz="4" w:space="0" w:color="D1D1D1" w:themeColor="background2" w:themeShade="E6"/>
              <w:right w:val="nil"/>
            </w:tcBorders>
          </w:tcPr>
          <w:p w14:paraId="6BF51122" w14:textId="77777777" w:rsidR="00CD239E" w:rsidRPr="00167AEB" w:rsidRDefault="00CD239E">
            <w:pPr>
              <w:pStyle w:val="afff6"/>
            </w:pPr>
            <w:r w:rsidRPr="00752F75">
              <w:t>MISSION 3-1 サイバーセキュリティ対策が経営に与える重大な影響</w:t>
            </w:r>
          </w:p>
        </w:tc>
      </w:tr>
      <w:tr w:rsidR="00CD239E" w14:paraId="6430539C" w14:textId="77777777">
        <w:tc>
          <w:tcPr>
            <w:tcW w:w="10466" w:type="dxa"/>
            <w:tcBorders>
              <w:top w:val="single" w:sz="4" w:space="0" w:color="D1D1D1" w:themeColor="background2" w:themeShade="E6"/>
              <w:left w:val="nil"/>
              <w:bottom w:val="single" w:sz="4" w:space="0" w:color="auto"/>
              <w:right w:val="nil"/>
            </w:tcBorders>
          </w:tcPr>
          <w:p w14:paraId="7FC92F81" w14:textId="77777777" w:rsidR="00CD239E" w:rsidRPr="00167AEB" w:rsidRDefault="00CD239E">
            <w:pPr>
              <w:pStyle w:val="afff6"/>
            </w:pPr>
            <w:r w:rsidRPr="00C1521C">
              <w:t>https://www.cybersecurity.metro.tokyo.lg.jp/security/guidebook/201/index.html</w:t>
            </w:r>
          </w:p>
        </w:tc>
      </w:tr>
      <w:tr w:rsidR="00CD239E" w14:paraId="1D48A2D0" w14:textId="77777777">
        <w:tc>
          <w:tcPr>
            <w:tcW w:w="10466" w:type="dxa"/>
            <w:tcBorders>
              <w:left w:val="nil"/>
              <w:bottom w:val="single" w:sz="4" w:space="0" w:color="D1D1D1" w:themeColor="background2" w:themeShade="E6"/>
              <w:right w:val="nil"/>
            </w:tcBorders>
          </w:tcPr>
          <w:p w14:paraId="2D04694E" w14:textId="77777777" w:rsidR="00CD239E" w:rsidRPr="00167AEB" w:rsidRDefault="00CD239E">
            <w:pPr>
              <w:pStyle w:val="afff6"/>
            </w:pPr>
            <w:r w:rsidRPr="00470599">
              <w:rPr>
                <w:rFonts w:hint="eastAsia"/>
              </w:rPr>
              <w:t>中小企業の情報セキュリティ対策ガイドライン</w:t>
            </w:r>
            <w:r w:rsidRPr="00470599">
              <w:t xml:space="preserve"> 第3.1版</w:t>
            </w:r>
          </w:p>
        </w:tc>
      </w:tr>
      <w:tr w:rsidR="00CD239E" w14:paraId="7D6B103E" w14:textId="77777777" w:rsidTr="006A4E41">
        <w:tc>
          <w:tcPr>
            <w:tcW w:w="10466" w:type="dxa"/>
            <w:tcBorders>
              <w:top w:val="single" w:sz="4" w:space="0" w:color="D1D1D1" w:themeColor="background2" w:themeShade="E6"/>
              <w:left w:val="nil"/>
              <w:bottom w:val="single" w:sz="4" w:space="0" w:color="auto"/>
              <w:right w:val="nil"/>
            </w:tcBorders>
          </w:tcPr>
          <w:p w14:paraId="069AD85D" w14:textId="77777777" w:rsidR="00CD239E" w:rsidRPr="00167AEB" w:rsidRDefault="00CD239E">
            <w:pPr>
              <w:pStyle w:val="afff6"/>
            </w:pPr>
            <w:r w:rsidRPr="00D557C3">
              <w:t>https://www.ipa.go.jp/security/guide/sme/ug65p90000019cbk-att/000055520.pdf</w:t>
            </w:r>
          </w:p>
        </w:tc>
      </w:tr>
      <w:tr w:rsidR="006A4E41" w14:paraId="5D1CD565" w14:textId="77777777" w:rsidTr="006A4E41">
        <w:tc>
          <w:tcPr>
            <w:tcW w:w="10466" w:type="dxa"/>
            <w:tcBorders>
              <w:top w:val="single" w:sz="4" w:space="0" w:color="auto"/>
              <w:left w:val="nil"/>
              <w:bottom w:val="single" w:sz="4" w:space="0" w:color="D1D1D1" w:themeColor="background2" w:themeShade="E6"/>
              <w:right w:val="nil"/>
            </w:tcBorders>
          </w:tcPr>
          <w:p w14:paraId="14BACB7A" w14:textId="7B790679" w:rsidR="006A4E41" w:rsidRPr="00D557C3" w:rsidRDefault="00CC7089">
            <w:pPr>
              <w:pStyle w:val="afff6"/>
            </w:pPr>
            <w:r w:rsidRPr="00CC7089">
              <w:rPr>
                <w:rFonts w:hint="eastAsia"/>
              </w:rPr>
              <w:t>情報セキュリティポリシーの順守（総務省）</w:t>
            </w:r>
          </w:p>
        </w:tc>
      </w:tr>
      <w:tr w:rsidR="006A4E41" w14:paraId="3E77CB30" w14:textId="77777777" w:rsidTr="006A4E41">
        <w:tc>
          <w:tcPr>
            <w:tcW w:w="10466" w:type="dxa"/>
            <w:tcBorders>
              <w:top w:val="single" w:sz="4" w:space="0" w:color="D1D1D1" w:themeColor="background2" w:themeShade="E6"/>
              <w:left w:val="nil"/>
              <w:bottom w:val="single" w:sz="4" w:space="0" w:color="auto"/>
              <w:right w:val="nil"/>
            </w:tcBorders>
          </w:tcPr>
          <w:p w14:paraId="321A8547" w14:textId="0932CB66" w:rsidR="006A4E41" w:rsidRPr="00D557C3" w:rsidRDefault="00CC7089">
            <w:pPr>
              <w:pStyle w:val="afff6"/>
            </w:pPr>
            <w:r w:rsidRPr="00CC7089">
              <w:t>https://www.soumu.go.jp/main_sosiki/cybersecurity/kokumin/security/business/staff/12/</w:t>
            </w:r>
          </w:p>
        </w:tc>
      </w:tr>
      <w:tr w:rsidR="006A4E41" w14:paraId="529C5B85" w14:textId="77777777" w:rsidTr="006A4E41">
        <w:tc>
          <w:tcPr>
            <w:tcW w:w="10466" w:type="dxa"/>
            <w:tcBorders>
              <w:top w:val="single" w:sz="4" w:space="0" w:color="auto"/>
              <w:left w:val="nil"/>
              <w:bottom w:val="single" w:sz="4" w:space="0" w:color="D1D1D1" w:themeColor="background2" w:themeShade="E6"/>
              <w:right w:val="nil"/>
            </w:tcBorders>
          </w:tcPr>
          <w:p w14:paraId="447B8B50" w14:textId="2178A204" w:rsidR="006A4E41" w:rsidRPr="00D557C3" w:rsidRDefault="00CC7089">
            <w:pPr>
              <w:pStyle w:val="afff6"/>
            </w:pPr>
            <w:r w:rsidRPr="00CC7089">
              <w:t>ISO/IEC TR 13335-1</w:t>
            </w:r>
          </w:p>
        </w:tc>
      </w:tr>
      <w:tr w:rsidR="006A4E41" w14:paraId="32A37991" w14:textId="77777777" w:rsidTr="006A4E41">
        <w:tc>
          <w:tcPr>
            <w:tcW w:w="10466" w:type="dxa"/>
            <w:tcBorders>
              <w:top w:val="single" w:sz="4" w:space="0" w:color="D1D1D1" w:themeColor="background2" w:themeShade="E6"/>
              <w:left w:val="nil"/>
              <w:bottom w:val="single" w:sz="4" w:space="0" w:color="auto"/>
              <w:right w:val="nil"/>
            </w:tcBorders>
          </w:tcPr>
          <w:p w14:paraId="6D24AA3B" w14:textId="2EA374BD" w:rsidR="006A4E41" w:rsidRPr="00D557C3" w:rsidRDefault="00CC7089">
            <w:pPr>
              <w:pStyle w:val="afff6"/>
            </w:pPr>
            <w:r w:rsidRPr="00CC7089">
              <w:t>https://www.iso.org/standard/39066.html</w:t>
            </w:r>
          </w:p>
        </w:tc>
      </w:tr>
      <w:tr w:rsidR="006A4E41" w14:paraId="6724B9D7" w14:textId="77777777" w:rsidTr="006A4E41">
        <w:tc>
          <w:tcPr>
            <w:tcW w:w="10466" w:type="dxa"/>
            <w:tcBorders>
              <w:top w:val="single" w:sz="4" w:space="0" w:color="auto"/>
              <w:left w:val="nil"/>
              <w:bottom w:val="single" w:sz="4" w:space="0" w:color="D1D1D1" w:themeColor="background2" w:themeShade="E6"/>
              <w:right w:val="nil"/>
            </w:tcBorders>
          </w:tcPr>
          <w:p w14:paraId="420579F6" w14:textId="52258F95" w:rsidR="006A4E41" w:rsidRPr="00D557C3" w:rsidRDefault="00D26FC2">
            <w:pPr>
              <w:pStyle w:val="afff6"/>
            </w:pPr>
            <w:r w:rsidRPr="00D26FC2">
              <w:t>ISMS推進マニュアル活用ガイドブック 2022年 1.0版</w:t>
            </w:r>
          </w:p>
        </w:tc>
      </w:tr>
      <w:tr w:rsidR="006A4E41" w14:paraId="2F17E052" w14:textId="77777777" w:rsidTr="006A4E41">
        <w:tc>
          <w:tcPr>
            <w:tcW w:w="10466" w:type="dxa"/>
            <w:tcBorders>
              <w:top w:val="single" w:sz="4" w:space="0" w:color="D1D1D1" w:themeColor="background2" w:themeShade="E6"/>
              <w:left w:val="nil"/>
              <w:bottom w:val="single" w:sz="4" w:space="0" w:color="auto"/>
              <w:right w:val="nil"/>
            </w:tcBorders>
          </w:tcPr>
          <w:p w14:paraId="06F9900C" w14:textId="7F87DF79" w:rsidR="006A4E41" w:rsidRPr="00D557C3" w:rsidRDefault="00D26FC2">
            <w:pPr>
              <w:pStyle w:val="afff6"/>
            </w:pPr>
            <w:r w:rsidRPr="00D26FC2">
              <w:t>https://msqa.actibookone.com/content/detail?param=eyJjb250ZW50TnVtIjo3ODgwMSwiY2F0ZWdvcnlOdW0iOjEwNzI0fQ==&amp;pNo=1</w:t>
            </w:r>
          </w:p>
        </w:tc>
      </w:tr>
      <w:tr w:rsidR="006A4E41" w14:paraId="427FDF0B" w14:textId="77777777" w:rsidTr="006A4E41">
        <w:tc>
          <w:tcPr>
            <w:tcW w:w="10466" w:type="dxa"/>
            <w:tcBorders>
              <w:top w:val="single" w:sz="4" w:space="0" w:color="auto"/>
              <w:left w:val="nil"/>
              <w:bottom w:val="single" w:sz="4" w:space="0" w:color="D1D1D1" w:themeColor="background2" w:themeShade="E6"/>
              <w:right w:val="nil"/>
            </w:tcBorders>
          </w:tcPr>
          <w:p w14:paraId="6607561F" w14:textId="2FD27F92" w:rsidR="006A4E41" w:rsidRPr="00D557C3" w:rsidRDefault="00D26FC2">
            <w:pPr>
              <w:pStyle w:val="afff6"/>
            </w:pPr>
            <w:r w:rsidRPr="00D26FC2">
              <w:t>ISO/IEC 27005</w:t>
            </w:r>
          </w:p>
        </w:tc>
      </w:tr>
      <w:tr w:rsidR="006A4E41" w14:paraId="445E058A" w14:textId="77777777" w:rsidTr="006A4E41">
        <w:tc>
          <w:tcPr>
            <w:tcW w:w="10466" w:type="dxa"/>
            <w:tcBorders>
              <w:top w:val="single" w:sz="4" w:space="0" w:color="D1D1D1" w:themeColor="background2" w:themeShade="E6"/>
              <w:left w:val="nil"/>
              <w:bottom w:val="single" w:sz="4" w:space="0" w:color="auto"/>
              <w:right w:val="nil"/>
            </w:tcBorders>
          </w:tcPr>
          <w:p w14:paraId="4F5D2B96" w14:textId="5CD99F63" w:rsidR="006A4E41" w:rsidRPr="00D557C3" w:rsidRDefault="0047221B">
            <w:pPr>
              <w:pStyle w:val="afff6"/>
            </w:pPr>
            <w:r w:rsidRPr="0047221B">
              <w:t>https://www.iso.org/standard/80585.html</w:t>
            </w:r>
          </w:p>
        </w:tc>
      </w:tr>
      <w:tr w:rsidR="006A4E41" w14:paraId="7B1D82B0" w14:textId="77777777" w:rsidTr="006A4E41">
        <w:tc>
          <w:tcPr>
            <w:tcW w:w="10466" w:type="dxa"/>
            <w:tcBorders>
              <w:top w:val="single" w:sz="4" w:space="0" w:color="auto"/>
              <w:left w:val="nil"/>
              <w:bottom w:val="single" w:sz="4" w:space="0" w:color="D1D1D1" w:themeColor="background2" w:themeShade="E6"/>
              <w:right w:val="nil"/>
            </w:tcBorders>
          </w:tcPr>
          <w:p w14:paraId="2A904115" w14:textId="35075581" w:rsidR="006A4E41" w:rsidRPr="00D557C3" w:rsidRDefault="0047221B">
            <w:pPr>
              <w:pStyle w:val="afff6"/>
            </w:pPr>
            <w:r w:rsidRPr="0047221B">
              <w:t>2021年度 中小企業における情報セキュリティ対策に関する実態調査 -事例集-</w:t>
            </w:r>
          </w:p>
        </w:tc>
      </w:tr>
      <w:tr w:rsidR="006A4E41" w14:paraId="58E028F6" w14:textId="77777777" w:rsidTr="006A4E41">
        <w:tc>
          <w:tcPr>
            <w:tcW w:w="10466" w:type="dxa"/>
            <w:tcBorders>
              <w:top w:val="single" w:sz="4" w:space="0" w:color="D1D1D1" w:themeColor="background2" w:themeShade="E6"/>
              <w:left w:val="nil"/>
              <w:bottom w:val="single" w:sz="4" w:space="0" w:color="auto"/>
              <w:right w:val="nil"/>
            </w:tcBorders>
          </w:tcPr>
          <w:p w14:paraId="15BB98C3" w14:textId="7714D265" w:rsidR="006A4E41" w:rsidRPr="00D557C3" w:rsidRDefault="0047221B">
            <w:pPr>
              <w:pStyle w:val="afff6"/>
            </w:pPr>
            <w:r w:rsidRPr="0047221B">
              <w:t>https://www.ipa.go.jp/security/reports/sme/ug65p90000019djm-att/000098149.pdf</w:t>
            </w:r>
          </w:p>
        </w:tc>
      </w:tr>
      <w:tr w:rsidR="006A4E41" w14:paraId="256CA8B1" w14:textId="77777777" w:rsidTr="006A4E41">
        <w:tc>
          <w:tcPr>
            <w:tcW w:w="10466" w:type="dxa"/>
            <w:tcBorders>
              <w:top w:val="single" w:sz="4" w:space="0" w:color="auto"/>
              <w:left w:val="nil"/>
              <w:bottom w:val="single" w:sz="4" w:space="0" w:color="D1D1D1" w:themeColor="background2" w:themeShade="E6"/>
              <w:right w:val="nil"/>
            </w:tcBorders>
          </w:tcPr>
          <w:p w14:paraId="0CE0C184" w14:textId="2DDC0BE6" w:rsidR="006A4E41" w:rsidRPr="00D557C3" w:rsidRDefault="0047221B">
            <w:pPr>
              <w:pStyle w:val="afff6"/>
            </w:pPr>
            <w:r w:rsidRPr="0047221B">
              <w:rPr>
                <w:rFonts w:hint="eastAsia"/>
              </w:rPr>
              <w:t>リスク分析シート</w:t>
            </w:r>
          </w:p>
        </w:tc>
      </w:tr>
      <w:tr w:rsidR="006A4E41" w14:paraId="086103F0" w14:textId="77777777" w:rsidTr="006A4E41">
        <w:tc>
          <w:tcPr>
            <w:tcW w:w="10466" w:type="dxa"/>
            <w:tcBorders>
              <w:top w:val="single" w:sz="4" w:space="0" w:color="D1D1D1" w:themeColor="background2" w:themeShade="E6"/>
              <w:left w:val="nil"/>
              <w:bottom w:val="single" w:sz="4" w:space="0" w:color="auto"/>
              <w:right w:val="nil"/>
            </w:tcBorders>
          </w:tcPr>
          <w:p w14:paraId="4382B4DB" w14:textId="4313D71B" w:rsidR="006A4E41" w:rsidRPr="00D557C3" w:rsidRDefault="00F218B8">
            <w:pPr>
              <w:pStyle w:val="afff6"/>
            </w:pPr>
            <w:r w:rsidRPr="00F218B8">
              <w:t>https://www.ipa.go.jp/security/sme/f55m8k0000001wd3-att/000055518.xlsx</w:t>
            </w:r>
          </w:p>
        </w:tc>
      </w:tr>
      <w:tr w:rsidR="006A4E41" w14:paraId="2A48918A" w14:textId="77777777" w:rsidTr="006A4E41">
        <w:tc>
          <w:tcPr>
            <w:tcW w:w="10466" w:type="dxa"/>
            <w:tcBorders>
              <w:top w:val="single" w:sz="4" w:space="0" w:color="auto"/>
              <w:left w:val="nil"/>
              <w:bottom w:val="single" w:sz="4" w:space="0" w:color="D1D1D1" w:themeColor="background2" w:themeShade="E6"/>
              <w:right w:val="nil"/>
            </w:tcBorders>
          </w:tcPr>
          <w:p w14:paraId="12679194" w14:textId="694031D9" w:rsidR="006A4E41" w:rsidRPr="00D557C3" w:rsidRDefault="00F218B8">
            <w:pPr>
              <w:pStyle w:val="afff6"/>
            </w:pPr>
            <w:r w:rsidRPr="00F218B8">
              <w:rPr>
                <w:rFonts w:hint="eastAsia"/>
              </w:rPr>
              <w:t>情報セキュリティハンドブック（ひな形）</w:t>
            </w:r>
          </w:p>
        </w:tc>
      </w:tr>
      <w:tr w:rsidR="006A4E41" w14:paraId="7EBC21BF" w14:textId="77777777" w:rsidTr="006A4E41">
        <w:tc>
          <w:tcPr>
            <w:tcW w:w="10466" w:type="dxa"/>
            <w:tcBorders>
              <w:top w:val="single" w:sz="4" w:space="0" w:color="D1D1D1" w:themeColor="background2" w:themeShade="E6"/>
              <w:left w:val="nil"/>
              <w:bottom w:val="single" w:sz="4" w:space="0" w:color="auto"/>
              <w:right w:val="nil"/>
            </w:tcBorders>
          </w:tcPr>
          <w:p w14:paraId="3E633384" w14:textId="7AEA2BD4" w:rsidR="006A4E41" w:rsidRPr="00D557C3" w:rsidRDefault="00F218B8">
            <w:pPr>
              <w:pStyle w:val="afff6"/>
            </w:pPr>
            <w:r w:rsidRPr="00F218B8">
              <w:t>https://www.ipa.go.jp/security/sme/ps6vr7000001bu88-att/000108033.pptx</w:t>
            </w:r>
          </w:p>
        </w:tc>
      </w:tr>
      <w:tr w:rsidR="006A4E41" w14:paraId="28B4AC4A" w14:textId="77777777" w:rsidTr="006A4E41">
        <w:tc>
          <w:tcPr>
            <w:tcW w:w="10466" w:type="dxa"/>
            <w:tcBorders>
              <w:top w:val="single" w:sz="4" w:space="0" w:color="auto"/>
              <w:left w:val="nil"/>
              <w:bottom w:val="single" w:sz="4" w:space="0" w:color="D1D1D1" w:themeColor="background2" w:themeShade="E6"/>
              <w:right w:val="nil"/>
            </w:tcBorders>
          </w:tcPr>
          <w:p w14:paraId="3130658D" w14:textId="3E9AC1AD" w:rsidR="006A4E41" w:rsidRPr="00D557C3" w:rsidRDefault="002D3B37">
            <w:pPr>
              <w:pStyle w:val="afff6"/>
            </w:pPr>
            <w:r w:rsidRPr="002D3B37">
              <w:rPr>
                <w:rFonts w:hint="eastAsia"/>
              </w:rPr>
              <w:t>情報セキュリティ関連規程（サンプル）</w:t>
            </w:r>
          </w:p>
        </w:tc>
      </w:tr>
      <w:tr w:rsidR="006A4E41" w14:paraId="0EF03BBC" w14:textId="77777777" w:rsidTr="0025024E">
        <w:tc>
          <w:tcPr>
            <w:tcW w:w="10466" w:type="dxa"/>
            <w:tcBorders>
              <w:top w:val="single" w:sz="4" w:space="0" w:color="D1D1D1" w:themeColor="background2" w:themeShade="E6"/>
              <w:left w:val="nil"/>
              <w:bottom w:val="single" w:sz="4" w:space="0" w:color="auto"/>
              <w:right w:val="nil"/>
            </w:tcBorders>
          </w:tcPr>
          <w:p w14:paraId="642C34BE" w14:textId="050DED21" w:rsidR="006A4E41" w:rsidRPr="00D557C3" w:rsidRDefault="002D3B37">
            <w:pPr>
              <w:pStyle w:val="afff6"/>
            </w:pPr>
            <w:r w:rsidRPr="002D3B37">
              <w:t>https://www.ipa.go.jp/security/sme/ps6vr7000001bu8m-att/000055794.docx</w:t>
            </w:r>
          </w:p>
        </w:tc>
      </w:tr>
      <w:tr w:rsidR="0025024E" w14:paraId="34E76DB6" w14:textId="77777777" w:rsidTr="0025024E">
        <w:tc>
          <w:tcPr>
            <w:tcW w:w="10466" w:type="dxa"/>
            <w:tcBorders>
              <w:top w:val="single" w:sz="4" w:space="0" w:color="auto"/>
              <w:left w:val="nil"/>
              <w:bottom w:val="single" w:sz="4" w:space="0" w:color="D1D1D1" w:themeColor="background2" w:themeShade="E6"/>
              <w:right w:val="nil"/>
            </w:tcBorders>
          </w:tcPr>
          <w:p w14:paraId="0F7FCCFB" w14:textId="64F2A667" w:rsidR="0025024E" w:rsidRPr="002D3B37" w:rsidRDefault="00DD514E">
            <w:pPr>
              <w:pStyle w:val="afff6"/>
            </w:pPr>
            <w:r w:rsidRPr="00DD514E">
              <w:t>ISMS/ITSMS/BCMS/CSMS認証を取得するには</w:t>
            </w:r>
          </w:p>
        </w:tc>
      </w:tr>
      <w:tr w:rsidR="0025024E" w14:paraId="21B26D09" w14:textId="77777777" w:rsidTr="0025024E">
        <w:tc>
          <w:tcPr>
            <w:tcW w:w="10466" w:type="dxa"/>
            <w:tcBorders>
              <w:top w:val="single" w:sz="4" w:space="0" w:color="D1D1D1" w:themeColor="background2" w:themeShade="E6"/>
              <w:left w:val="nil"/>
              <w:bottom w:val="single" w:sz="4" w:space="0" w:color="auto"/>
              <w:right w:val="nil"/>
            </w:tcBorders>
          </w:tcPr>
          <w:p w14:paraId="2D689F42" w14:textId="20AC209E" w:rsidR="0025024E" w:rsidRPr="002D3B37" w:rsidRDefault="00DD514E">
            <w:pPr>
              <w:pStyle w:val="afff6"/>
            </w:pPr>
            <w:r w:rsidRPr="00DD514E">
              <w:t>https://www.jipdec.or.jp/project/smpo/ninsyou.html</w:t>
            </w:r>
          </w:p>
        </w:tc>
      </w:tr>
      <w:tr w:rsidR="0025024E" w14:paraId="0C67CAD7" w14:textId="77777777" w:rsidTr="0025024E">
        <w:tc>
          <w:tcPr>
            <w:tcW w:w="10466" w:type="dxa"/>
            <w:tcBorders>
              <w:top w:val="single" w:sz="4" w:space="0" w:color="auto"/>
              <w:left w:val="nil"/>
              <w:bottom w:val="single" w:sz="4" w:space="0" w:color="D1D1D1" w:themeColor="background2" w:themeShade="E6"/>
              <w:right w:val="nil"/>
            </w:tcBorders>
          </w:tcPr>
          <w:p w14:paraId="550DC5BD" w14:textId="028B689C" w:rsidR="0025024E" w:rsidRPr="002D3B37" w:rsidRDefault="00DD514E">
            <w:pPr>
              <w:pStyle w:val="afff6"/>
              <w:rPr>
                <w:lang w:eastAsia="zh-TW"/>
              </w:rPr>
            </w:pPr>
            <w:r w:rsidRPr="00DD514E">
              <w:rPr>
                <w:lang w:eastAsia="zh-TW"/>
              </w:rPr>
              <w:t>ISMS適合性評価制度</w:t>
            </w:r>
          </w:p>
        </w:tc>
      </w:tr>
      <w:tr w:rsidR="0025024E" w14:paraId="39A576EA" w14:textId="77777777" w:rsidTr="0025024E">
        <w:tc>
          <w:tcPr>
            <w:tcW w:w="10466" w:type="dxa"/>
            <w:tcBorders>
              <w:top w:val="single" w:sz="4" w:space="0" w:color="D1D1D1" w:themeColor="background2" w:themeShade="E6"/>
              <w:left w:val="nil"/>
              <w:bottom w:val="single" w:sz="4" w:space="0" w:color="auto"/>
              <w:right w:val="nil"/>
            </w:tcBorders>
          </w:tcPr>
          <w:p w14:paraId="04DD5228" w14:textId="3952F77B" w:rsidR="0025024E" w:rsidRPr="002D3B37" w:rsidRDefault="00DD514E">
            <w:pPr>
              <w:pStyle w:val="afff6"/>
            </w:pPr>
            <w:r w:rsidRPr="00DD514E">
              <w:t>https://isms.jp/isms.html</w:t>
            </w:r>
          </w:p>
        </w:tc>
      </w:tr>
      <w:tr w:rsidR="0025024E" w14:paraId="0A1A43E2" w14:textId="77777777" w:rsidTr="0025024E">
        <w:tc>
          <w:tcPr>
            <w:tcW w:w="10466" w:type="dxa"/>
            <w:tcBorders>
              <w:top w:val="single" w:sz="4" w:space="0" w:color="auto"/>
              <w:left w:val="nil"/>
              <w:bottom w:val="single" w:sz="4" w:space="0" w:color="D1D1D1" w:themeColor="background2" w:themeShade="E6"/>
              <w:right w:val="nil"/>
            </w:tcBorders>
          </w:tcPr>
          <w:p w14:paraId="1BCFB332" w14:textId="35E37C2A" w:rsidR="0025024E" w:rsidRPr="002D3B37" w:rsidRDefault="00465328">
            <w:pPr>
              <w:pStyle w:val="afff6"/>
            </w:pPr>
            <w:r w:rsidRPr="00465328">
              <w:t>ISMS推進マニュアル - 活用ガイドブック ISO/IEC 27001:2022 対応1.0版</w:t>
            </w:r>
          </w:p>
        </w:tc>
      </w:tr>
      <w:tr w:rsidR="0025024E" w14:paraId="33DA253D" w14:textId="77777777" w:rsidTr="0025024E">
        <w:tc>
          <w:tcPr>
            <w:tcW w:w="10466" w:type="dxa"/>
            <w:tcBorders>
              <w:top w:val="single" w:sz="4" w:space="0" w:color="D1D1D1" w:themeColor="background2" w:themeShade="E6"/>
              <w:left w:val="nil"/>
              <w:bottom w:val="single" w:sz="4" w:space="0" w:color="auto"/>
              <w:right w:val="nil"/>
            </w:tcBorders>
          </w:tcPr>
          <w:p w14:paraId="2CAAE9DA" w14:textId="54208DFE" w:rsidR="0025024E" w:rsidRPr="002D3B37" w:rsidRDefault="00465328">
            <w:pPr>
              <w:pStyle w:val="afff6"/>
            </w:pPr>
            <w:r w:rsidRPr="00465328">
              <w:t>https://isms-society.stores.jp/items/6427f4b51d175c002b8ee1cd</w:t>
            </w:r>
          </w:p>
        </w:tc>
      </w:tr>
      <w:tr w:rsidR="0025024E" w14:paraId="1544B9F1" w14:textId="77777777" w:rsidTr="0025024E">
        <w:tc>
          <w:tcPr>
            <w:tcW w:w="10466" w:type="dxa"/>
            <w:tcBorders>
              <w:top w:val="single" w:sz="4" w:space="0" w:color="auto"/>
              <w:left w:val="nil"/>
              <w:bottom w:val="single" w:sz="4" w:space="0" w:color="D1D1D1" w:themeColor="background2" w:themeShade="E6"/>
              <w:right w:val="nil"/>
            </w:tcBorders>
          </w:tcPr>
          <w:p w14:paraId="52D37538" w14:textId="3F96C23D" w:rsidR="0025024E" w:rsidRPr="002D3B37" w:rsidRDefault="00465328">
            <w:pPr>
              <w:pStyle w:val="afff6"/>
            </w:pPr>
            <w:r w:rsidRPr="00465328">
              <w:t>ISO/IEC 27002:2022 対応　情報セキュリティ管理策実践ガイド</w:t>
            </w:r>
          </w:p>
        </w:tc>
      </w:tr>
      <w:tr w:rsidR="0025024E" w14:paraId="7AA7B962" w14:textId="77777777" w:rsidTr="00764F8A">
        <w:tc>
          <w:tcPr>
            <w:tcW w:w="10466" w:type="dxa"/>
            <w:tcBorders>
              <w:top w:val="single" w:sz="4" w:space="0" w:color="D1D1D1" w:themeColor="background2" w:themeShade="E6"/>
              <w:left w:val="nil"/>
              <w:bottom w:val="single" w:sz="4" w:space="0" w:color="auto"/>
              <w:right w:val="nil"/>
            </w:tcBorders>
          </w:tcPr>
          <w:p w14:paraId="5B0219E1" w14:textId="0BE44C04" w:rsidR="0025024E" w:rsidRPr="002D3B37" w:rsidRDefault="00465328">
            <w:pPr>
              <w:pStyle w:val="afff6"/>
            </w:pPr>
            <w:r w:rsidRPr="00465328">
              <w:t>https://isms-society.stores.jp/items/632a57a42e7452256400d84b</w:t>
            </w:r>
          </w:p>
        </w:tc>
      </w:tr>
      <w:tr w:rsidR="00764F8A" w14:paraId="2B18A318" w14:textId="77777777" w:rsidTr="00764F8A">
        <w:tc>
          <w:tcPr>
            <w:tcW w:w="10466" w:type="dxa"/>
            <w:tcBorders>
              <w:top w:val="single" w:sz="4" w:space="0" w:color="auto"/>
              <w:left w:val="nil"/>
              <w:bottom w:val="single" w:sz="4" w:space="0" w:color="D1D1D1" w:themeColor="background2" w:themeShade="E6"/>
              <w:right w:val="nil"/>
            </w:tcBorders>
          </w:tcPr>
          <w:p w14:paraId="668C2FF4" w14:textId="63D8683F" w:rsidR="00764F8A" w:rsidRPr="00465328" w:rsidRDefault="00CC156C">
            <w:pPr>
              <w:pStyle w:val="afff6"/>
            </w:pPr>
            <w:r w:rsidRPr="00CC156C">
              <w:t>ISMS-AC ISMS適合性評価制度</w:t>
            </w:r>
          </w:p>
        </w:tc>
      </w:tr>
      <w:tr w:rsidR="00764F8A" w14:paraId="048B8691" w14:textId="77777777" w:rsidTr="00764F8A">
        <w:tc>
          <w:tcPr>
            <w:tcW w:w="10466" w:type="dxa"/>
            <w:tcBorders>
              <w:top w:val="single" w:sz="4" w:space="0" w:color="D1D1D1" w:themeColor="background2" w:themeShade="E6"/>
              <w:left w:val="nil"/>
              <w:bottom w:val="single" w:sz="4" w:space="0" w:color="auto"/>
              <w:right w:val="nil"/>
            </w:tcBorders>
          </w:tcPr>
          <w:p w14:paraId="6B35A86E" w14:textId="1C06D0FA" w:rsidR="00764F8A" w:rsidRPr="00465328" w:rsidRDefault="00CC156C">
            <w:pPr>
              <w:pStyle w:val="afff6"/>
            </w:pPr>
            <w:r w:rsidRPr="00CC156C">
              <w:t>https://isms.jp/doc/JIP-ISMS120-62.pdf</w:t>
            </w:r>
          </w:p>
        </w:tc>
      </w:tr>
      <w:tr w:rsidR="00764F8A" w14:paraId="1E18703A" w14:textId="77777777" w:rsidTr="00764F8A">
        <w:tc>
          <w:tcPr>
            <w:tcW w:w="10466" w:type="dxa"/>
            <w:tcBorders>
              <w:top w:val="single" w:sz="4" w:space="0" w:color="auto"/>
              <w:left w:val="nil"/>
              <w:bottom w:val="single" w:sz="4" w:space="0" w:color="D1D1D1" w:themeColor="background2" w:themeShade="E6"/>
              <w:right w:val="nil"/>
            </w:tcBorders>
          </w:tcPr>
          <w:p w14:paraId="77B60CDD" w14:textId="6C36FA96" w:rsidR="00764F8A" w:rsidRPr="00465328" w:rsidRDefault="00CC156C">
            <w:pPr>
              <w:pStyle w:val="afff6"/>
            </w:pPr>
            <w:r w:rsidRPr="00CC156C">
              <w:rPr>
                <w:rFonts w:hint="eastAsia"/>
              </w:rPr>
              <w:t>経済産業省</w:t>
            </w:r>
            <w:r w:rsidRPr="00CC156C">
              <w:t xml:space="preserve"> サイバーセキュリティ経営ガイドラインと支援ツール</w:t>
            </w:r>
          </w:p>
        </w:tc>
      </w:tr>
      <w:tr w:rsidR="00764F8A" w14:paraId="5A1516BD" w14:textId="77777777" w:rsidTr="00764F8A">
        <w:tc>
          <w:tcPr>
            <w:tcW w:w="10466" w:type="dxa"/>
            <w:tcBorders>
              <w:top w:val="single" w:sz="4" w:space="0" w:color="D1D1D1" w:themeColor="background2" w:themeShade="E6"/>
              <w:left w:val="nil"/>
              <w:bottom w:val="single" w:sz="4" w:space="0" w:color="auto"/>
              <w:right w:val="nil"/>
            </w:tcBorders>
          </w:tcPr>
          <w:p w14:paraId="2A9610F3" w14:textId="79714821" w:rsidR="00764F8A" w:rsidRPr="00465328" w:rsidRDefault="00CC156C">
            <w:pPr>
              <w:pStyle w:val="afff6"/>
            </w:pPr>
            <w:r w:rsidRPr="00CC156C">
              <w:t>https://www.meti.go.jp/policy/netsecurity/mng_guide.html</w:t>
            </w:r>
          </w:p>
        </w:tc>
      </w:tr>
      <w:tr w:rsidR="00764F8A" w14:paraId="4C3DF89A" w14:textId="77777777" w:rsidTr="00764F8A">
        <w:tc>
          <w:tcPr>
            <w:tcW w:w="10466" w:type="dxa"/>
            <w:tcBorders>
              <w:top w:val="single" w:sz="4" w:space="0" w:color="auto"/>
              <w:left w:val="nil"/>
              <w:bottom w:val="single" w:sz="4" w:space="0" w:color="D1D1D1" w:themeColor="background2" w:themeShade="E6"/>
              <w:right w:val="nil"/>
            </w:tcBorders>
          </w:tcPr>
          <w:p w14:paraId="7616300A" w14:textId="672BAE1C" w:rsidR="00764F8A" w:rsidRPr="00465328" w:rsidRDefault="00257480">
            <w:pPr>
              <w:pStyle w:val="afff6"/>
            </w:pPr>
            <w:r w:rsidRPr="00257480">
              <w:rPr>
                <w:rFonts w:hint="eastAsia"/>
              </w:rPr>
              <w:t>経済産業省</w:t>
            </w:r>
            <w:r w:rsidRPr="00257480">
              <w:t xml:space="preserve"> クレジットカードシステムのセキュリティ対策の更なる強化に向けた方向性</w:t>
            </w:r>
          </w:p>
        </w:tc>
      </w:tr>
      <w:tr w:rsidR="00764F8A" w14:paraId="715F3F1A" w14:textId="77777777" w:rsidTr="00764F8A">
        <w:tc>
          <w:tcPr>
            <w:tcW w:w="10466" w:type="dxa"/>
            <w:tcBorders>
              <w:top w:val="single" w:sz="4" w:space="0" w:color="D1D1D1" w:themeColor="background2" w:themeShade="E6"/>
              <w:left w:val="nil"/>
              <w:bottom w:val="single" w:sz="4" w:space="0" w:color="D1D1D1" w:themeColor="background2" w:themeShade="E6"/>
              <w:right w:val="nil"/>
            </w:tcBorders>
          </w:tcPr>
          <w:p w14:paraId="00770749" w14:textId="2B4A76A2" w:rsidR="00764F8A" w:rsidRPr="00465328" w:rsidRDefault="00257480">
            <w:pPr>
              <w:pStyle w:val="afff6"/>
            </w:pPr>
            <w:r w:rsidRPr="00257480">
              <w:t>https://www.meti.go.jp/policy/economy/consumer/credit/2022060221001.pdf</w:t>
            </w:r>
          </w:p>
        </w:tc>
      </w:tr>
      <w:tr w:rsidR="00764F8A" w14:paraId="47A6B032" w14:textId="77777777" w:rsidTr="00764F8A">
        <w:tc>
          <w:tcPr>
            <w:tcW w:w="10466" w:type="dxa"/>
            <w:tcBorders>
              <w:top w:val="single" w:sz="4" w:space="0" w:color="auto"/>
              <w:left w:val="nil"/>
              <w:bottom w:val="single" w:sz="4" w:space="0" w:color="D1D1D1" w:themeColor="background2" w:themeShade="E6"/>
              <w:right w:val="nil"/>
            </w:tcBorders>
          </w:tcPr>
          <w:p w14:paraId="6E04C281" w14:textId="77788926" w:rsidR="00764F8A" w:rsidRPr="00465328" w:rsidRDefault="00257480">
            <w:pPr>
              <w:pStyle w:val="afff6"/>
            </w:pPr>
            <w:r w:rsidRPr="00257480">
              <w:t>JIPDEC「個人情報」と「プライバシー」の違い</w:t>
            </w:r>
          </w:p>
        </w:tc>
      </w:tr>
      <w:tr w:rsidR="00764F8A" w14:paraId="180C2324" w14:textId="77777777" w:rsidTr="00764F8A">
        <w:tc>
          <w:tcPr>
            <w:tcW w:w="10466" w:type="dxa"/>
            <w:tcBorders>
              <w:top w:val="single" w:sz="4" w:space="0" w:color="D1D1D1" w:themeColor="background2" w:themeShade="E6"/>
              <w:left w:val="nil"/>
              <w:bottom w:val="single" w:sz="4" w:space="0" w:color="auto"/>
              <w:right w:val="nil"/>
            </w:tcBorders>
          </w:tcPr>
          <w:p w14:paraId="60C24634" w14:textId="46F0CC3D" w:rsidR="00764F8A" w:rsidRPr="00465328" w:rsidRDefault="00257480">
            <w:pPr>
              <w:pStyle w:val="afff6"/>
            </w:pPr>
            <w:r w:rsidRPr="00257480">
              <w:t>https://privacymark.jp/system/course/theme1/03.html</w:t>
            </w:r>
          </w:p>
        </w:tc>
      </w:tr>
      <w:tr w:rsidR="00764F8A" w14:paraId="17E4E6C2" w14:textId="77777777" w:rsidTr="00764F8A">
        <w:tc>
          <w:tcPr>
            <w:tcW w:w="10466" w:type="dxa"/>
            <w:tcBorders>
              <w:top w:val="single" w:sz="4" w:space="0" w:color="auto"/>
              <w:left w:val="nil"/>
              <w:bottom w:val="single" w:sz="4" w:space="0" w:color="D1D1D1" w:themeColor="background2" w:themeShade="E6"/>
              <w:right w:val="nil"/>
            </w:tcBorders>
          </w:tcPr>
          <w:p w14:paraId="24ACE549" w14:textId="59F85091" w:rsidR="00764F8A" w:rsidRPr="00465328" w:rsidRDefault="008512B3">
            <w:pPr>
              <w:pStyle w:val="afff6"/>
            </w:pPr>
            <w:r w:rsidRPr="008512B3">
              <w:t>ISMS-AC ISMSとは</w:t>
            </w:r>
          </w:p>
        </w:tc>
      </w:tr>
      <w:tr w:rsidR="00764F8A" w14:paraId="0631142E" w14:textId="77777777" w:rsidTr="00764F8A">
        <w:tc>
          <w:tcPr>
            <w:tcW w:w="10466" w:type="dxa"/>
            <w:tcBorders>
              <w:top w:val="single" w:sz="4" w:space="0" w:color="D1D1D1" w:themeColor="background2" w:themeShade="E6"/>
              <w:left w:val="nil"/>
              <w:bottom w:val="single" w:sz="4" w:space="0" w:color="auto"/>
              <w:right w:val="nil"/>
            </w:tcBorders>
          </w:tcPr>
          <w:p w14:paraId="43754DA9" w14:textId="4857ACE3" w:rsidR="00764F8A" w:rsidRPr="00465328" w:rsidRDefault="008512B3" w:rsidP="008512B3">
            <w:pPr>
              <w:pStyle w:val="afff6"/>
            </w:pPr>
            <w:r w:rsidRPr="008512B3">
              <w:t>https://isms.jp/isms/</w:t>
            </w:r>
          </w:p>
        </w:tc>
      </w:tr>
      <w:tr w:rsidR="00764F8A" w14:paraId="5E202E55" w14:textId="77777777" w:rsidTr="00764F8A">
        <w:tc>
          <w:tcPr>
            <w:tcW w:w="10466" w:type="dxa"/>
            <w:tcBorders>
              <w:top w:val="single" w:sz="4" w:space="0" w:color="auto"/>
              <w:left w:val="nil"/>
              <w:bottom w:val="single" w:sz="4" w:space="0" w:color="D1D1D1" w:themeColor="background2" w:themeShade="E6"/>
              <w:right w:val="nil"/>
            </w:tcBorders>
          </w:tcPr>
          <w:p w14:paraId="23DFDCA3" w14:textId="503EA693" w:rsidR="00764F8A" w:rsidRPr="00465328" w:rsidRDefault="008512B3">
            <w:pPr>
              <w:pStyle w:val="afff6"/>
            </w:pPr>
            <w:r w:rsidRPr="008512B3">
              <w:rPr>
                <w:rFonts w:hint="eastAsia"/>
              </w:rPr>
              <w:t>デジタル庁</w:t>
            </w:r>
            <w:r w:rsidRPr="008512B3">
              <w:t xml:space="preserve"> 政府情報システムにおける サイバーセキュリティフレームワーク導入に関する 技術レポート</w:t>
            </w:r>
          </w:p>
        </w:tc>
      </w:tr>
      <w:tr w:rsidR="00764F8A" w14:paraId="3CEBE9C1" w14:textId="77777777" w:rsidTr="00764F8A">
        <w:tc>
          <w:tcPr>
            <w:tcW w:w="10466" w:type="dxa"/>
            <w:tcBorders>
              <w:top w:val="single" w:sz="4" w:space="0" w:color="D1D1D1" w:themeColor="background2" w:themeShade="E6"/>
              <w:left w:val="nil"/>
              <w:bottom w:val="single" w:sz="4" w:space="0" w:color="auto"/>
              <w:right w:val="nil"/>
            </w:tcBorders>
          </w:tcPr>
          <w:p w14:paraId="139E59E9" w14:textId="44E83E39" w:rsidR="00764F8A" w:rsidRPr="00465328" w:rsidRDefault="008512B3" w:rsidP="00DD4B3C">
            <w:pPr>
              <w:pStyle w:val="afff6"/>
              <w:wordWrap w:val="0"/>
            </w:pPr>
            <w:r w:rsidRPr="008512B3">
              <w:t>https://www.digital.go.jp/assets/contents/node/basic_page/field_ref_resources/e2a06143-ed29-4f1d-9c31-0f06fca67afc/a84dbb17/20230411_resources_standard_guidelines_guideline_05.pdf</w:t>
            </w:r>
          </w:p>
        </w:tc>
      </w:tr>
      <w:tr w:rsidR="00764F8A" w14:paraId="04539EE2" w14:textId="77777777" w:rsidTr="00764F8A">
        <w:tc>
          <w:tcPr>
            <w:tcW w:w="10466" w:type="dxa"/>
            <w:tcBorders>
              <w:top w:val="single" w:sz="4" w:space="0" w:color="auto"/>
              <w:left w:val="nil"/>
              <w:bottom w:val="single" w:sz="4" w:space="0" w:color="D1D1D1" w:themeColor="background2" w:themeShade="E6"/>
              <w:right w:val="nil"/>
            </w:tcBorders>
          </w:tcPr>
          <w:p w14:paraId="41736E19" w14:textId="01833DEF" w:rsidR="00764F8A" w:rsidRPr="00465328" w:rsidRDefault="005D6795">
            <w:pPr>
              <w:pStyle w:val="afff6"/>
            </w:pPr>
            <w:r w:rsidRPr="005D6795">
              <w:rPr>
                <w:rFonts w:hint="eastAsia"/>
              </w:rPr>
              <w:t>経済産業省</w:t>
            </w:r>
            <w:r w:rsidRPr="005D6795">
              <w:t xml:space="preserve"> サイバー・フィジカル・セキュリティ対策フレームワークの概要</w:t>
            </w:r>
          </w:p>
        </w:tc>
      </w:tr>
      <w:tr w:rsidR="00764F8A" w14:paraId="6A9E1AE1" w14:textId="77777777" w:rsidTr="00764F8A">
        <w:tc>
          <w:tcPr>
            <w:tcW w:w="10466" w:type="dxa"/>
            <w:tcBorders>
              <w:top w:val="single" w:sz="4" w:space="0" w:color="D1D1D1" w:themeColor="background2" w:themeShade="E6"/>
              <w:left w:val="nil"/>
              <w:bottom w:val="single" w:sz="4" w:space="0" w:color="auto"/>
              <w:right w:val="nil"/>
            </w:tcBorders>
          </w:tcPr>
          <w:p w14:paraId="170309DD" w14:textId="03378516" w:rsidR="00764F8A" w:rsidRPr="00465328" w:rsidRDefault="005D6795">
            <w:pPr>
              <w:pStyle w:val="afff6"/>
            </w:pPr>
            <w:r w:rsidRPr="005D6795">
              <w:t>https://www.meti.go.jp/policy/netsecurity/wg1/cpsf_ver1.o_gaiyou.pdf</w:t>
            </w:r>
          </w:p>
        </w:tc>
      </w:tr>
      <w:tr w:rsidR="00764F8A" w14:paraId="3E6022F7" w14:textId="77777777" w:rsidTr="00764F8A">
        <w:tc>
          <w:tcPr>
            <w:tcW w:w="10466" w:type="dxa"/>
            <w:tcBorders>
              <w:top w:val="single" w:sz="4" w:space="0" w:color="auto"/>
              <w:left w:val="nil"/>
              <w:bottom w:val="single" w:sz="4" w:space="0" w:color="D1D1D1" w:themeColor="background2" w:themeShade="E6"/>
              <w:right w:val="nil"/>
            </w:tcBorders>
          </w:tcPr>
          <w:p w14:paraId="4E7A2166" w14:textId="115EA9B1" w:rsidR="00764F8A" w:rsidRPr="00465328" w:rsidRDefault="005D6795">
            <w:pPr>
              <w:pStyle w:val="afff6"/>
            </w:pPr>
            <w:r w:rsidRPr="005D6795">
              <w:rPr>
                <w:rFonts w:hint="eastAsia"/>
              </w:rPr>
              <w:t>経済産業省</w:t>
            </w:r>
            <w:r w:rsidRPr="005D6795">
              <w:t xml:space="preserve"> サイバーセキュリティ経営ガイドライン Ver3.0</w:t>
            </w:r>
          </w:p>
        </w:tc>
      </w:tr>
      <w:tr w:rsidR="00764F8A" w14:paraId="34FB9E31" w14:textId="77777777" w:rsidTr="00764F8A">
        <w:tc>
          <w:tcPr>
            <w:tcW w:w="10466" w:type="dxa"/>
            <w:tcBorders>
              <w:top w:val="single" w:sz="4" w:space="0" w:color="D1D1D1" w:themeColor="background2" w:themeShade="E6"/>
              <w:left w:val="nil"/>
              <w:bottom w:val="single" w:sz="4" w:space="0" w:color="auto"/>
              <w:right w:val="nil"/>
            </w:tcBorders>
          </w:tcPr>
          <w:p w14:paraId="092A4091" w14:textId="08D0CC00" w:rsidR="00764F8A" w:rsidRPr="00465328" w:rsidRDefault="005D6795">
            <w:pPr>
              <w:pStyle w:val="afff6"/>
            </w:pPr>
            <w:r w:rsidRPr="005D6795">
              <w:t>https://www.meti.go.jp/press/2022/03/20230324002/20230324002-1.pdf</w:t>
            </w:r>
          </w:p>
        </w:tc>
      </w:tr>
      <w:tr w:rsidR="00764F8A" w14:paraId="3085F9C9" w14:textId="77777777" w:rsidTr="00764F8A">
        <w:tc>
          <w:tcPr>
            <w:tcW w:w="10466" w:type="dxa"/>
            <w:tcBorders>
              <w:top w:val="single" w:sz="4" w:space="0" w:color="auto"/>
              <w:left w:val="nil"/>
              <w:bottom w:val="single" w:sz="4" w:space="0" w:color="D1D1D1" w:themeColor="background2" w:themeShade="E6"/>
              <w:right w:val="nil"/>
            </w:tcBorders>
          </w:tcPr>
          <w:p w14:paraId="33F09B63" w14:textId="7D0C089E" w:rsidR="00764F8A" w:rsidRPr="00465328" w:rsidRDefault="007D4710">
            <w:pPr>
              <w:pStyle w:val="afff6"/>
            </w:pPr>
            <w:r w:rsidRPr="007D4710">
              <w:t>JISC 日本産業標準調査会 JIS Q 27000:2019 情報技術－セキュリティ技術－情報セキュリティマネジメントシステム－用語</w:t>
            </w:r>
          </w:p>
        </w:tc>
      </w:tr>
      <w:tr w:rsidR="00764F8A" w14:paraId="216BFBF2" w14:textId="77777777" w:rsidTr="00764F8A">
        <w:tc>
          <w:tcPr>
            <w:tcW w:w="10466" w:type="dxa"/>
            <w:tcBorders>
              <w:top w:val="single" w:sz="4" w:space="0" w:color="D1D1D1" w:themeColor="background2" w:themeShade="E6"/>
              <w:left w:val="nil"/>
              <w:bottom w:val="single" w:sz="4" w:space="0" w:color="auto"/>
              <w:right w:val="nil"/>
            </w:tcBorders>
          </w:tcPr>
          <w:p w14:paraId="1ECC5F2D" w14:textId="0B37B82B" w:rsidR="00764F8A" w:rsidRPr="00465328" w:rsidRDefault="00AF4978">
            <w:pPr>
              <w:pStyle w:val="afff6"/>
            </w:pPr>
            <w:r w:rsidRPr="00AF4978">
              <w:t>https://www.jisc.go.jp/app/jis/general/GnrJISNumberNameSearchList?show&amp;jisStdNo=Q27000</w:t>
            </w:r>
          </w:p>
        </w:tc>
      </w:tr>
      <w:tr w:rsidR="00764F8A" w14:paraId="16E2196B" w14:textId="77777777" w:rsidTr="00764F8A">
        <w:tc>
          <w:tcPr>
            <w:tcW w:w="10466" w:type="dxa"/>
            <w:tcBorders>
              <w:top w:val="single" w:sz="4" w:space="0" w:color="auto"/>
              <w:left w:val="nil"/>
              <w:bottom w:val="single" w:sz="4" w:space="0" w:color="D1D1D1" w:themeColor="background2" w:themeShade="E6"/>
              <w:right w:val="nil"/>
            </w:tcBorders>
          </w:tcPr>
          <w:p w14:paraId="6E784453" w14:textId="04C41D09" w:rsidR="00764F8A" w:rsidRPr="00465328" w:rsidRDefault="00AF4978">
            <w:pPr>
              <w:pStyle w:val="afff6"/>
            </w:pPr>
            <w:r w:rsidRPr="00AF4978">
              <w:t>JNSA. 2-4 リスクアセスメントとリスク対応</w:t>
            </w:r>
          </w:p>
        </w:tc>
      </w:tr>
      <w:tr w:rsidR="00764F8A" w14:paraId="44F9C328" w14:textId="77777777" w:rsidTr="00764F8A">
        <w:tc>
          <w:tcPr>
            <w:tcW w:w="10466" w:type="dxa"/>
            <w:tcBorders>
              <w:top w:val="single" w:sz="4" w:space="0" w:color="D1D1D1" w:themeColor="background2" w:themeShade="E6"/>
              <w:left w:val="nil"/>
              <w:bottom w:val="single" w:sz="4" w:space="0" w:color="auto"/>
              <w:right w:val="nil"/>
            </w:tcBorders>
          </w:tcPr>
          <w:p w14:paraId="7AF5DBAF" w14:textId="2AABCAF8" w:rsidR="00764F8A" w:rsidRPr="00465328" w:rsidRDefault="006E3A05">
            <w:pPr>
              <w:pStyle w:val="afff6"/>
            </w:pPr>
            <w:r w:rsidRPr="006E3A05">
              <w:t>https://www.jnsa.org/ikusei/01/02-04.html</w:t>
            </w:r>
          </w:p>
        </w:tc>
      </w:tr>
      <w:tr w:rsidR="00764F8A" w14:paraId="48061652" w14:textId="77777777" w:rsidTr="00764F8A">
        <w:tc>
          <w:tcPr>
            <w:tcW w:w="10466" w:type="dxa"/>
            <w:tcBorders>
              <w:top w:val="single" w:sz="4" w:space="0" w:color="auto"/>
              <w:left w:val="nil"/>
              <w:bottom w:val="single" w:sz="4" w:space="0" w:color="D1D1D1" w:themeColor="background2" w:themeShade="E6"/>
              <w:right w:val="nil"/>
            </w:tcBorders>
          </w:tcPr>
          <w:p w14:paraId="3CC0B5AA" w14:textId="581EE522" w:rsidR="00764F8A" w:rsidRPr="00465328" w:rsidRDefault="00DC5E31">
            <w:pPr>
              <w:pStyle w:val="afff6"/>
            </w:pPr>
            <w:r w:rsidRPr="00DC5E31">
              <w:rPr>
                <w:rFonts w:hint="eastAsia"/>
              </w:rPr>
              <w:t>ゼロトラスト導入指南書</w:t>
            </w:r>
            <w:r w:rsidRPr="00DC5E31">
              <w:t xml:space="preserve"> </w:t>
            </w:r>
            <w:r w:rsidRPr="00DC5E31">
              <w:rPr>
                <w:rFonts w:hint="eastAsia"/>
              </w:rPr>
              <w:t>〜情報系・制御系システムへのゼロトラスト導入〜</w:t>
            </w:r>
          </w:p>
        </w:tc>
      </w:tr>
      <w:tr w:rsidR="00764F8A" w14:paraId="31CB7D21" w14:textId="77777777" w:rsidTr="00931296">
        <w:tc>
          <w:tcPr>
            <w:tcW w:w="10466" w:type="dxa"/>
            <w:tcBorders>
              <w:top w:val="single" w:sz="4" w:space="0" w:color="D1D1D1" w:themeColor="background2" w:themeShade="E6"/>
              <w:left w:val="nil"/>
              <w:bottom w:val="single" w:sz="4" w:space="0" w:color="auto"/>
              <w:right w:val="nil"/>
            </w:tcBorders>
          </w:tcPr>
          <w:p w14:paraId="64A890E5" w14:textId="1DEAC41B" w:rsidR="00764F8A" w:rsidRPr="00465328" w:rsidRDefault="00E5431E">
            <w:pPr>
              <w:pStyle w:val="afff6"/>
            </w:pPr>
            <w:r w:rsidRPr="00E5431E">
              <w:t>https://www.ipa.go.jp/jinzai/ics/core_human_resource/final_project/2021/ngi93u0000002klo-att/000092243.pdf</w:t>
            </w:r>
          </w:p>
        </w:tc>
      </w:tr>
      <w:tr w:rsidR="00931296" w14:paraId="68512CE4" w14:textId="77777777" w:rsidTr="00931296">
        <w:tc>
          <w:tcPr>
            <w:tcW w:w="10466" w:type="dxa"/>
            <w:tcBorders>
              <w:top w:val="single" w:sz="4" w:space="0" w:color="auto"/>
              <w:left w:val="nil"/>
              <w:bottom w:val="single" w:sz="4" w:space="0" w:color="D1D1D1" w:themeColor="background2" w:themeShade="E6"/>
              <w:right w:val="nil"/>
            </w:tcBorders>
          </w:tcPr>
          <w:p w14:paraId="38351AC8" w14:textId="789501B8" w:rsidR="00931296" w:rsidRPr="00E5431E" w:rsidRDefault="004152CA">
            <w:pPr>
              <w:pStyle w:val="afff6"/>
            </w:pPr>
            <w:r w:rsidRPr="004152CA">
              <w:t>DS-120 デジタル・ガバメント推進標準ガイドライン実践ガイドブック</w:t>
            </w:r>
          </w:p>
        </w:tc>
      </w:tr>
      <w:tr w:rsidR="00931296" w14:paraId="2251CC08" w14:textId="77777777" w:rsidTr="00931296">
        <w:tc>
          <w:tcPr>
            <w:tcW w:w="10466" w:type="dxa"/>
            <w:tcBorders>
              <w:top w:val="single" w:sz="4" w:space="0" w:color="D1D1D1" w:themeColor="background2" w:themeShade="E6"/>
              <w:left w:val="nil"/>
              <w:bottom w:val="single" w:sz="4" w:space="0" w:color="auto"/>
              <w:right w:val="nil"/>
            </w:tcBorders>
          </w:tcPr>
          <w:p w14:paraId="0D34168D" w14:textId="2306F88F" w:rsidR="00931296" w:rsidRPr="00E5431E" w:rsidRDefault="004152CA" w:rsidP="00233770">
            <w:pPr>
              <w:pStyle w:val="afff6"/>
              <w:wordWrap w:val="0"/>
            </w:pPr>
            <w:r w:rsidRPr="004152CA">
              <w:t>https://www.digital.go.jp/assets/contents/node/basic_page/field_ref_resources/e2a06143-ed29-4f1d-9c31-0f06fca67afc/d85eeb55/20240605_resources_standard_guidelines_guideline_05.pdf</w:t>
            </w:r>
          </w:p>
        </w:tc>
      </w:tr>
      <w:tr w:rsidR="00931296" w14:paraId="0CB35227" w14:textId="77777777" w:rsidTr="00931296">
        <w:tc>
          <w:tcPr>
            <w:tcW w:w="10466" w:type="dxa"/>
            <w:tcBorders>
              <w:top w:val="single" w:sz="4" w:space="0" w:color="auto"/>
              <w:left w:val="nil"/>
              <w:bottom w:val="single" w:sz="4" w:space="0" w:color="D1D1D1" w:themeColor="background2" w:themeShade="E6"/>
              <w:right w:val="nil"/>
            </w:tcBorders>
          </w:tcPr>
          <w:p w14:paraId="370D1A36" w14:textId="4E4DFA8F" w:rsidR="00931296" w:rsidRPr="00E5431E" w:rsidRDefault="004152CA">
            <w:pPr>
              <w:pStyle w:val="afff6"/>
            </w:pPr>
            <w:r w:rsidRPr="004152CA">
              <w:rPr>
                <w:rFonts w:hint="eastAsia"/>
              </w:rPr>
              <w:t>アジャイル領域へのスキル変革の指針　アジャイル開発の進め方</w:t>
            </w:r>
          </w:p>
        </w:tc>
      </w:tr>
      <w:tr w:rsidR="00931296" w14:paraId="12A75358" w14:textId="77777777" w:rsidTr="00C27C3C">
        <w:tc>
          <w:tcPr>
            <w:tcW w:w="10466" w:type="dxa"/>
            <w:tcBorders>
              <w:top w:val="single" w:sz="4" w:space="0" w:color="D1D1D1" w:themeColor="background2" w:themeShade="E6"/>
              <w:left w:val="nil"/>
              <w:bottom w:val="single" w:sz="4" w:space="0" w:color="auto"/>
              <w:right w:val="nil"/>
            </w:tcBorders>
          </w:tcPr>
          <w:p w14:paraId="05CC88C3" w14:textId="071DE5B5" w:rsidR="00931296" w:rsidRPr="00E5431E" w:rsidRDefault="00B37AAF">
            <w:pPr>
              <w:pStyle w:val="afff6"/>
            </w:pPr>
            <w:r w:rsidRPr="00B37AAF">
              <w:t>https://www.ipa.go.jp/jinzai/skill-standard/plus-it-ui/itssplus/ps6vr70000001i7c-att/000065606.pdf</w:t>
            </w:r>
          </w:p>
        </w:tc>
      </w:tr>
      <w:tr w:rsidR="00C27C3C" w14:paraId="72043E23" w14:textId="77777777" w:rsidTr="007D5329">
        <w:tc>
          <w:tcPr>
            <w:tcW w:w="10466" w:type="dxa"/>
            <w:tcBorders>
              <w:top w:val="single" w:sz="4" w:space="0" w:color="auto"/>
              <w:left w:val="nil"/>
              <w:bottom w:val="single" w:sz="4" w:space="0" w:color="D9D9D9" w:themeColor="background1" w:themeShade="D9"/>
              <w:right w:val="nil"/>
            </w:tcBorders>
          </w:tcPr>
          <w:p w14:paraId="24C9EFE1" w14:textId="456A30B9" w:rsidR="00C27C3C" w:rsidRPr="00B37AAF" w:rsidRDefault="004B6815">
            <w:pPr>
              <w:pStyle w:val="afff6"/>
            </w:pPr>
            <w:r w:rsidRPr="004B6815">
              <w:t>ECサイト構築・運用セキュリティガイドライン</w:t>
            </w:r>
          </w:p>
        </w:tc>
      </w:tr>
      <w:tr w:rsidR="00C27C3C" w14:paraId="2C96806F" w14:textId="77777777" w:rsidTr="007D5329">
        <w:trPr>
          <w:trHeight w:val="434"/>
        </w:trPr>
        <w:tc>
          <w:tcPr>
            <w:tcW w:w="10466" w:type="dxa"/>
            <w:tcBorders>
              <w:top w:val="single" w:sz="4" w:space="0" w:color="D9D9D9" w:themeColor="background1" w:themeShade="D9"/>
              <w:left w:val="nil"/>
              <w:bottom w:val="single" w:sz="4" w:space="0" w:color="D9D9D9" w:themeColor="background1" w:themeShade="D9"/>
              <w:right w:val="nil"/>
            </w:tcBorders>
          </w:tcPr>
          <w:p w14:paraId="4322E420" w14:textId="3C4E8228" w:rsidR="00C27C3C" w:rsidRPr="00B37AAF" w:rsidRDefault="004B6815">
            <w:pPr>
              <w:pStyle w:val="afff6"/>
            </w:pPr>
            <w:r w:rsidRPr="004B6815">
              <w:t>https://www.ipa.go.jp/security/guide/vuln/ps6vr7000000acvt-att/000109337.pdf</w:t>
            </w:r>
          </w:p>
        </w:tc>
      </w:tr>
      <w:tr w:rsidR="007D5329" w14:paraId="1116EF95" w14:textId="77777777" w:rsidTr="007D5329">
        <w:tc>
          <w:tcPr>
            <w:tcW w:w="10466" w:type="dxa"/>
            <w:tcBorders>
              <w:top w:val="single" w:sz="4" w:space="0" w:color="auto"/>
              <w:left w:val="nil"/>
              <w:bottom w:val="single" w:sz="4" w:space="0" w:color="D9D9D9" w:themeColor="background1" w:themeShade="D9"/>
              <w:right w:val="nil"/>
            </w:tcBorders>
          </w:tcPr>
          <w:p w14:paraId="3CCFF5D6" w14:textId="596FF9EF" w:rsidR="007D5329" w:rsidRPr="004B6815" w:rsidRDefault="0015576D" w:rsidP="007D5329">
            <w:pPr>
              <w:pStyle w:val="afff6"/>
            </w:pPr>
            <w:r w:rsidRPr="0015576D">
              <w:rPr>
                <w:rFonts w:hint="eastAsia"/>
              </w:rPr>
              <w:t>デジタルスキル標準</w:t>
            </w:r>
            <w:r w:rsidRPr="0015576D">
              <w:t>ver.1.2</w:t>
            </w:r>
          </w:p>
        </w:tc>
      </w:tr>
      <w:tr w:rsidR="007D5329" w14:paraId="68682555" w14:textId="77777777" w:rsidTr="007D5329">
        <w:tc>
          <w:tcPr>
            <w:tcW w:w="10466" w:type="dxa"/>
            <w:tcBorders>
              <w:top w:val="single" w:sz="4" w:space="0" w:color="D9D9D9" w:themeColor="background1" w:themeShade="D9"/>
              <w:left w:val="nil"/>
              <w:bottom w:val="single" w:sz="4" w:space="0" w:color="auto"/>
              <w:right w:val="nil"/>
            </w:tcBorders>
          </w:tcPr>
          <w:p w14:paraId="48365BAF" w14:textId="490EF8BE" w:rsidR="007D5329" w:rsidRPr="004B6815" w:rsidRDefault="0015576D" w:rsidP="007D5329">
            <w:pPr>
              <w:pStyle w:val="afff6"/>
            </w:pPr>
            <w:r w:rsidRPr="0015576D">
              <w:t>https://www.ipa.go.jp/jinzai/skill-standard/dss/ps6vr700000083ki-att/000106872.pdf</w:t>
            </w:r>
          </w:p>
        </w:tc>
      </w:tr>
      <w:tr w:rsidR="001D1430" w14:paraId="6F21E6BD" w14:textId="77777777" w:rsidTr="007D5329">
        <w:tc>
          <w:tcPr>
            <w:tcW w:w="10466" w:type="dxa"/>
            <w:tcBorders>
              <w:top w:val="single" w:sz="4" w:space="0" w:color="auto"/>
              <w:left w:val="nil"/>
              <w:bottom w:val="single" w:sz="4" w:space="0" w:color="D1D1D1" w:themeColor="background2" w:themeShade="E6"/>
              <w:right w:val="nil"/>
            </w:tcBorders>
          </w:tcPr>
          <w:p w14:paraId="675CD345" w14:textId="2B1B16B0" w:rsidR="001D1430" w:rsidRPr="004B6815" w:rsidRDefault="0015576D">
            <w:pPr>
              <w:pStyle w:val="afff6"/>
            </w:pPr>
            <w:r w:rsidRPr="0015576D">
              <w:rPr>
                <w:rFonts w:hint="eastAsia"/>
              </w:rPr>
              <w:t>生成</w:t>
            </w:r>
            <w:r w:rsidRPr="0015576D">
              <w:t>AIに関するDX推進スキル標準の改訂 要旨（2024年7月）</w:t>
            </w:r>
          </w:p>
        </w:tc>
      </w:tr>
      <w:tr w:rsidR="001D1430" w14:paraId="7C5B4061" w14:textId="77777777" w:rsidTr="007D5329">
        <w:tc>
          <w:tcPr>
            <w:tcW w:w="10466" w:type="dxa"/>
            <w:tcBorders>
              <w:top w:val="single" w:sz="4" w:space="0" w:color="D1D1D1" w:themeColor="background2" w:themeShade="E6"/>
              <w:left w:val="nil"/>
              <w:bottom w:val="single" w:sz="4" w:space="0" w:color="auto"/>
              <w:right w:val="nil"/>
            </w:tcBorders>
          </w:tcPr>
          <w:p w14:paraId="029DD75A" w14:textId="474C8CEF" w:rsidR="001D1430" w:rsidRPr="004B6815" w:rsidRDefault="0015576D">
            <w:pPr>
              <w:pStyle w:val="afff6"/>
            </w:pPr>
            <w:r w:rsidRPr="0015576D">
              <w:t>https://www.ipa.go.jp/jinzai/skill-standard/dss/about_dss-p.html</w:t>
            </w:r>
          </w:p>
        </w:tc>
      </w:tr>
      <w:tr w:rsidR="001D1430" w14:paraId="4A3A953E" w14:textId="77777777" w:rsidTr="007D5329">
        <w:tc>
          <w:tcPr>
            <w:tcW w:w="10466" w:type="dxa"/>
            <w:tcBorders>
              <w:top w:val="single" w:sz="4" w:space="0" w:color="auto"/>
              <w:left w:val="nil"/>
              <w:bottom w:val="single" w:sz="4" w:space="0" w:color="D1D1D1" w:themeColor="background2" w:themeShade="E6"/>
              <w:right w:val="nil"/>
            </w:tcBorders>
          </w:tcPr>
          <w:p w14:paraId="53C1BB48" w14:textId="25DDCC89" w:rsidR="001D1430" w:rsidRPr="004B6815" w:rsidRDefault="00842182">
            <w:pPr>
              <w:pStyle w:val="afff6"/>
            </w:pPr>
            <w:r w:rsidRPr="00842182">
              <w:t>Di-Liteとは</w:t>
            </w:r>
          </w:p>
        </w:tc>
      </w:tr>
      <w:tr w:rsidR="001D1430" w14:paraId="6FD9A2CE" w14:textId="77777777" w:rsidTr="007D5329">
        <w:tc>
          <w:tcPr>
            <w:tcW w:w="10466" w:type="dxa"/>
            <w:tcBorders>
              <w:top w:val="single" w:sz="4" w:space="0" w:color="D1D1D1" w:themeColor="background2" w:themeShade="E6"/>
              <w:left w:val="nil"/>
              <w:bottom w:val="single" w:sz="4" w:space="0" w:color="auto"/>
              <w:right w:val="nil"/>
            </w:tcBorders>
          </w:tcPr>
          <w:p w14:paraId="447C4E6E" w14:textId="0D719F24" w:rsidR="001D1430" w:rsidRPr="004B6815" w:rsidRDefault="00842182">
            <w:pPr>
              <w:pStyle w:val="afff6"/>
            </w:pPr>
            <w:r w:rsidRPr="00842182">
              <w:t>https://www.dilite.jp</w:t>
            </w:r>
          </w:p>
        </w:tc>
      </w:tr>
      <w:tr w:rsidR="001D1430" w14:paraId="5984271A" w14:textId="77777777" w:rsidTr="007D5329">
        <w:tc>
          <w:tcPr>
            <w:tcW w:w="10466" w:type="dxa"/>
            <w:tcBorders>
              <w:top w:val="single" w:sz="4" w:space="0" w:color="auto"/>
              <w:left w:val="nil"/>
              <w:bottom w:val="single" w:sz="4" w:space="0" w:color="D1D1D1" w:themeColor="background2" w:themeShade="E6"/>
              <w:right w:val="nil"/>
            </w:tcBorders>
          </w:tcPr>
          <w:p w14:paraId="0B47B8AB" w14:textId="136CE172" w:rsidR="001D1430" w:rsidRPr="004B6815" w:rsidRDefault="004B4F72">
            <w:pPr>
              <w:pStyle w:val="afff6"/>
            </w:pPr>
            <w:r w:rsidRPr="004B4F72">
              <w:t>G検定とは</w:t>
            </w:r>
          </w:p>
        </w:tc>
      </w:tr>
      <w:tr w:rsidR="001D1430" w14:paraId="5E70EB90" w14:textId="77777777" w:rsidTr="007D5329">
        <w:tc>
          <w:tcPr>
            <w:tcW w:w="10466" w:type="dxa"/>
            <w:tcBorders>
              <w:top w:val="single" w:sz="4" w:space="0" w:color="D1D1D1" w:themeColor="background2" w:themeShade="E6"/>
              <w:left w:val="nil"/>
              <w:bottom w:val="single" w:sz="4" w:space="0" w:color="auto"/>
              <w:right w:val="nil"/>
            </w:tcBorders>
          </w:tcPr>
          <w:p w14:paraId="3DDCE604" w14:textId="081B709D" w:rsidR="001D1430" w:rsidRPr="004B6815" w:rsidRDefault="00F43C12">
            <w:pPr>
              <w:pStyle w:val="afff6"/>
            </w:pPr>
            <w:r w:rsidRPr="00F43C12">
              <w:t>https://www.jdla.org/certificate/general/#</w:t>
            </w:r>
          </w:p>
        </w:tc>
      </w:tr>
      <w:tr w:rsidR="001D1430" w14:paraId="6CB3FB77" w14:textId="77777777" w:rsidTr="007D5329">
        <w:tc>
          <w:tcPr>
            <w:tcW w:w="10466" w:type="dxa"/>
            <w:tcBorders>
              <w:top w:val="single" w:sz="4" w:space="0" w:color="auto"/>
              <w:left w:val="nil"/>
              <w:bottom w:val="single" w:sz="4" w:space="0" w:color="D1D1D1" w:themeColor="background2" w:themeShade="E6"/>
              <w:right w:val="nil"/>
            </w:tcBorders>
          </w:tcPr>
          <w:p w14:paraId="2D09D16D" w14:textId="729EC0AB" w:rsidR="001D1430" w:rsidRPr="004B6815" w:rsidRDefault="00282A52">
            <w:pPr>
              <w:pStyle w:val="afff6"/>
            </w:pPr>
            <w:r w:rsidRPr="00282A52">
              <w:t>G検定の試験範囲（シラバス）と例題</w:t>
            </w:r>
          </w:p>
        </w:tc>
      </w:tr>
      <w:tr w:rsidR="001D1430" w14:paraId="06C79113" w14:textId="77777777" w:rsidTr="007D5329">
        <w:tc>
          <w:tcPr>
            <w:tcW w:w="10466" w:type="dxa"/>
            <w:tcBorders>
              <w:top w:val="single" w:sz="4" w:space="0" w:color="D1D1D1" w:themeColor="background2" w:themeShade="E6"/>
              <w:left w:val="nil"/>
              <w:bottom w:val="single" w:sz="4" w:space="0" w:color="auto"/>
              <w:right w:val="nil"/>
            </w:tcBorders>
          </w:tcPr>
          <w:p w14:paraId="4FC2FF43" w14:textId="43006FE9" w:rsidR="001D1430" w:rsidRPr="004B6815" w:rsidRDefault="00561F05">
            <w:pPr>
              <w:pStyle w:val="afff6"/>
            </w:pPr>
            <w:r w:rsidRPr="00D03FFA">
              <w:t>https://www.jdla.org/certificate/general/#</w:t>
            </w:r>
            <w:r w:rsidRPr="00784681">
              <w:t>general_No03</w:t>
            </w:r>
          </w:p>
        </w:tc>
      </w:tr>
      <w:tr w:rsidR="001D1430" w14:paraId="14EB3F90" w14:textId="77777777" w:rsidTr="007D5329">
        <w:tc>
          <w:tcPr>
            <w:tcW w:w="10466" w:type="dxa"/>
            <w:tcBorders>
              <w:top w:val="single" w:sz="4" w:space="0" w:color="auto"/>
              <w:left w:val="nil"/>
              <w:bottom w:val="single" w:sz="4" w:space="0" w:color="D1D1D1" w:themeColor="background2" w:themeShade="E6"/>
              <w:right w:val="nil"/>
            </w:tcBorders>
          </w:tcPr>
          <w:p w14:paraId="31153050" w14:textId="3D682A99" w:rsidR="001D1430" w:rsidRPr="004B6815" w:rsidRDefault="00A46BA6">
            <w:pPr>
              <w:pStyle w:val="afff6"/>
            </w:pPr>
            <w:r w:rsidRPr="00A46BA6">
              <w:t>ITスキル標準V3 2011 １部：概要編</w:t>
            </w:r>
          </w:p>
        </w:tc>
      </w:tr>
      <w:tr w:rsidR="001D1430" w14:paraId="284C39F6" w14:textId="77777777" w:rsidTr="007D5329">
        <w:tc>
          <w:tcPr>
            <w:tcW w:w="10466" w:type="dxa"/>
            <w:tcBorders>
              <w:top w:val="single" w:sz="4" w:space="0" w:color="D1D1D1" w:themeColor="background2" w:themeShade="E6"/>
              <w:left w:val="nil"/>
              <w:bottom w:val="single" w:sz="4" w:space="0" w:color="auto"/>
              <w:right w:val="nil"/>
            </w:tcBorders>
          </w:tcPr>
          <w:p w14:paraId="1FF22A44" w14:textId="2CC4ED04" w:rsidR="001D1430" w:rsidRPr="004B6815" w:rsidRDefault="00A46BA6">
            <w:pPr>
              <w:pStyle w:val="afff6"/>
            </w:pPr>
            <w:r w:rsidRPr="00A46BA6">
              <w:t>https://www.ipa.go.jp/jinzai/skill-standard/plus-it-ui/itss/ps6vr70000004x60-att/000024840.pdf</w:t>
            </w:r>
          </w:p>
        </w:tc>
      </w:tr>
      <w:tr w:rsidR="001D1430" w14:paraId="4CBDB020" w14:textId="77777777" w:rsidTr="007D5329">
        <w:tc>
          <w:tcPr>
            <w:tcW w:w="10466" w:type="dxa"/>
            <w:tcBorders>
              <w:top w:val="single" w:sz="4" w:space="0" w:color="auto"/>
              <w:left w:val="nil"/>
              <w:bottom w:val="single" w:sz="4" w:space="0" w:color="D1D1D1" w:themeColor="background2" w:themeShade="E6"/>
              <w:right w:val="nil"/>
            </w:tcBorders>
          </w:tcPr>
          <w:p w14:paraId="0F58623E" w14:textId="525BA84C" w:rsidR="001D1430" w:rsidRPr="004B6815" w:rsidRDefault="005E5DC8">
            <w:pPr>
              <w:pStyle w:val="afff6"/>
            </w:pPr>
            <w:r w:rsidRPr="005E5DC8">
              <w:t>ITスキル標準V3 2011 ２部：キャリア編</w:t>
            </w:r>
          </w:p>
        </w:tc>
      </w:tr>
      <w:tr w:rsidR="001D1430" w14:paraId="2C7A15AB" w14:textId="77777777" w:rsidTr="007D5329">
        <w:tc>
          <w:tcPr>
            <w:tcW w:w="10466" w:type="dxa"/>
            <w:tcBorders>
              <w:top w:val="single" w:sz="4" w:space="0" w:color="D1D1D1" w:themeColor="background2" w:themeShade="E6"/>
              <w:left w:val="nil"/>
              <w:bottom w:val="single" w:sz="4" w:space="0" w:color="auto"/>
              <w:right w:val="nil"/>
            </w:tcBorders>
          </w:tcPr>
          <w:p w14:paraId="241AA008" w14:textId="5D9DC8AE" w:rsidR="001D1430" w:rsidRPr="004B6815" w:rsidRDefault="005E5DC8">
            <w:pPr>
              <w:pStyle w:val="afff6"/>
            </w:pPr>
            <w:r w:rsidRPr="005E5DC8">
              <w:t>https://www.ipa.go.jp/jinzai/skill-standard/plus-it-ui/itss/ps6vr70000004x60-att/000024842.pdf</w:t>
            </w:r>
          </w:p>
        </w:tc>
      </w:tr>
      <w:tr w:rsidR="001D1430" w14:paraId="65944B83" w14:textId="77777777" w:rsidTr="007D5329">
        <w:tc>
          <w:tcPr>
            <w:tcW w:w="10466" w:type="dxa"/>
            <w:tcBorders>
              <w:top w:val="single" w:sz="4" w:space="0" w:color="auto"/>
              <w:left w:val="nil"/>
              <w:bottom w:val="single" w:sz="4" w:space="0" w:color="D1D1D1" w:themeColor="background2" w:themeShade="E6"/>
              <w:right w:val="nil"/>
            </w:tcBorders>
          </w:tcPr>
          <w:p w14:paraId="629E14E4" w14:textId="6CC1EF9A" w:rsidR="001D1430" w:rsidRPr="004B6815" w:rsidRDefault="005E5DC8">
            <w:pPr>
              <w:pStyle w:val="afff6"/>
            </w:pPr>
            <w:r w:rsidRPr="005E5DC8">
              <w:t>ITスキル標準V3 2011 スキルディクショナリ_20120326</w:t>
            </w:r>
          </w:p>
        </w:tc>
      </w:tr>
      <w:tr w:rsidR="001D1430" w14:paraId="7DF091FA" w14:textId="77777777" w:rsidTr="007D5329">
        <w:tc>
          <w:tcPr>
            <w:tcW w:w="10466" w:type="dxa"/>
            <w:tcBorders>
              <w:top w:val="single" w:sz="4" w:space="0" w:color="D1D1D1" w:themeColor="background2" w:themeShade="E6"/>
              <w:left w:val="nil"/>
              <w:bottom w:val="single" w:sz="4" w:space="0" w:color="auto"/>
              <w:right w:val="nil"/>
            </w:tcBorders>
          </w:tcPr>
          <w:p w14:paraId="0521D4E2" w14:textId="669583C7" w:rsidR="001D1430" w:rsidRPr="004B6815" w:rsidRDefault="000F1895">
            <w:pPr>
              <w:pStyle w:val="afff6"/>
            </w:pPr>
            <w:r w:rsidRPr="000F1895">
              <w:t>https://www.ipa.go.jp/jinzai/skill-standard/plus-it-ui/itss/ps6vr70000004x60-att/000024846.pdf</w:t>
            </w:r>
          </w:p>
        </w:tc>
      </w:tr>
      <w:tr w:rsidR="001D1430" w14:paraId="2660677A" w14:textId="77777777" w:rsidTr="007D5329">
        <w:tc>
          <w:tcPr>
            <w:tcW w:w="10466" w:type="dxa"/>
            <w:tcBorders>
              <w:top w:val="single" w:sz="4" w:space="0" w:color="auto"/>
              <w:left w:val="nil"/>
              <w:bottom w:val="single" w:sz="4" w:space="0" w:color="D1D1D1" w:themeColor="background2" w:themeShade="E6"/>
              <w:right w:val="nil"/>
            </w:tcBorders>
          </w:tcPr>
          <w:p w14:paraId="111D26A6" w14:textId="48ED8690" w:rsidR="001D1430" w:rsidRPr="004B6815" w:rsidRDefault="000F1895">
            <w:pPr>
              <w:pStyle w:val="afff6"/>
            </w:pPr>
            <w:r w:rsidRPr="000F1895">
              <w:rPr>
                <w:rFonts w:hint="eastAsia"/>
              </w:rPr>
              <w:t xml:space="preserve">データサイエンティスト　スキルチェックリスト　</w:t>
            </w:r>
            <w:r w:rsidRPr="000F1895">
              <w:t>Ver5.00</w:t>
            </w:r>
          </w:p>
        </w:tc>
      </w:tr>
      <w:tr w:rsidR="001D1430" w14:paraId="38D16A99" w14:textId="77777777" w:rsidTr="007D5329">
        <w:tc>
          <w:tcPr>
            <w:tcW w:w="10466" w:type="dxa"/>
            <w:tcBorders>
              <w:top w:val="single" w:sz="4" w:space="0" w:color="D1D1D1" w:themeColor="background2" w:themeShade="E6"/>
              <w:left w:val="nil"/>
              <w:bottom w:val="single" w:sz="4" w:space="0" w:color="auto"/>
              <w:right w:val="nil"/>
            </w:tcBorders>
          </w:tcPr>
          <w:p w14:paraId="5B6E7D7F" w14:textId="6E4EA056" w:rsidR="001D1430" w:rsidRPr="004B6815" w:rsidRDefault="000F1895">
            <w:pPr>
              <w:pStyle w:val="afff6"/>
            </w:pPr>
            <w:r w:rsidRPr="000F1895">
              <w:t>https://www.datascientist.or.jp/common/docs/skillcheck_ver5.00_simple.xlsx</w:t>
            </w:r>
          </w:p>
        </w:tc>
      </w:tr>
      <w:tr w:rsidR="001D1430" w14:paraId="111B8B07" w14:textId="77777777" w:rsidTr="007D5329">
        <w:tc>
          <w:tcPr>
            <w:tcW w:w="10466" w:type="dxa"/>
            <w:tcBorders>
              <w:top w:val="single" w:sz="4" w:space="0" w:color="auto"/>
              <w:left w:val="nil"/>
              <w:bottom w:val="single" w:sz="4" w:space="0" w:color="D1D1D1" w:themeColor="background2" w:themeShade="E6"/>
              <w:right w:val="nil"/>
            </w:tcBorders>
          </w:tcPr>
          <w:p w14:paraId="54F333EA" w14:textId="7C1BB7E3" w:rsidR="001D1430" w:rsidRPr="004B6815" w:rsidRDefault="00770E75">
            <w:pPr>
              <w:pStyle w:val="afff6"/>
            </w:pPr>
            <w:r w:rsidRPr="00770E75">
              <w:rPr>
                <w:rFonts w:hint="eastAsia"/>
              </w:rPr>
              <w:t>アジャイル領域へのスキル変革の指針</w:t>
            </w:r>
          </w:p>
        </w:tc>
      </w:tr>
      <w:tr w:rsidR="001D1430" w14:paraId="71C02083" w14:textId="77777777" w:rsidTr="007D5329">
        <w:tc>
          <w:tcPr>
            <w:tcW w:w="10466" w:type="dxa"/>
            <w:tcBorders>
              <w:top w:val="single" w:sz="4" w:space="0" w:color="D1D1D1" w:themeColor="background2" w:themeShade="E6"/>
              <w:left w:val="nil"/>
              <w:bottom w:val="single" w:sz="4" w:space="0" w:color="auto"/>
              <w:right w:val="nil"/>
            </w:tcBorders>
          </w:tcPr>
          <w:p w14:paraId="68B1380C" w14:textId="4908A3C8" w:rsidR="001D1430" w:rsidRPr="004B6815" w:rsidRDefault="00770E75">
            <w:pPr>
              <w:pStyle w:val="afff6"/>
            </w:pPr>
            <w:r w:rsidRPr="00770E75">
              <w:t>https://www.ipa.go.jp/jinzai/skill-standard/plus-it-ui/itssplus/ps6vr70000001i7c-att/000065571.pdf</w:t>
            </w:r>
          </w:p>
        </w:tc>
      </w:tr>
      <w:tr w:rsidR="001D1430" w14:paraId="55453BD7" w14:textId="77777777" w:rsidTr="007D5329">
        <w:tc>
          <w:tcPr>
            <w:tcW w:w="10466" w:type="dxa"/>
            <w:tcBorders>
              <w:top w:val="single" w:sz="4" w:space="0" w:color="auto"/>
              <w:left w:val="nil"/>
              <w:bottom w:val="single" w:sz="4" w:space="0" w:color="D1D1D1" w:themeColor="background2" w:themeShade="E6"/>
              <w:right w:val="nil"/>
            </w:tcBorders>
          </w:tcPr>
          <w:p w14:paraId="72AC40F7" w14:textId="1A1D2799" w:rsidR="001D1430" w:rsidRPr="004B6815" w:rsidRDefault="00770E75">
            <w:pPr>
              <w:pStyle w:val="afff6"/>
            </w:pPr>
            <w:r w:rsidRPr="00770E75">
              <w:t>IoTソリューション領域へのスキル変革の指針2021改訂版</w:t>
            </w:r>
          </w:p>
        </w:tc>
      </w:tr>
      <w:tr w:rsidR="001D1430" w14:paraId="40FD8A35" w14:textId="77777777" w:rsidTr="007D5329">
        <w:tc>
          <w:tcPr>
            <w:tcW w:w="10466" w:type="dxa"/>
            <w:tcBorders>
              <w:top w:val="single" w:sz="4" w:space="0" w:color="D1D1D1" w:themeColor="background2" w:themeShade="E6"/>
              <w:left w:val="nil"/>
              <w:bottom w:val="single" w:sz="4" w:space="0" w:color="auto"/>
              <w:right w:val="nil"/>
            </w:tcBorders>
          </w:tcPr>
          <w:p w14:paraId="5C158789" w14:textId="59720BB7" w:rsidR="001D1430" w:rsidRPr="004B6815" w:rsidRDefault="002579B1">
            <w:pPr>
              <w:pStyle w:val="afff6"/>
            </w:pPr>
            <w:r w:rsidRPr="002579B1">
              <w:t>https://www.ipa.go.jp/jinzai/skill-standard/plus-it-ui/itssplus/ps6vr70000001i0x-att/000065568.pdf</w:t>
            </w:r>
          </w:p>
        </w:tc>
      </w:tr>
      <w:tr w:rsidR="001D1430" w14:paraId="3107622C" w14:textId="77777777" w:rsidTr="007D5329">
        <w:tc>
          <w:tcPr>
            <w:tcW w:w="10466" w:type="dxa"/>
            <w:tcBorders>
              <w:top w:val="single" w:sz="4" w:space="0" w:color="auto"/>
              <w:left w:val="nil"/>
              <w:bottom w:val="single" w:sz="4" w:space="0" w:color="D1D1D1" w:themeColor="background2" w:themeShade="E6"/>
              <w:right w:val="nil"/>
            </w:tcBorders>
          </w:tcPr>
          <w:p w14:paraId="59ABDB42" w14:textId="208BE79B" w:rsidR="001D1430" w:rsidRPr="004B6815" w:rsidRDefault="00E641ED">
            <w:pPr>
              <w:pStyle w:val="afff6"/>
            </w:pPr>
            <w:r w:rsidRPr="00E641ED">
              <w:t>ITSS+（プラス）セキュリティ領域</w:t>
            </w:r>
          </w:p>
        </w:tc>
      </w:tr>
      <w:tr w:rsidR="001D1430" w14:paraId="61990CCF" w14:textId="77777777" w:rsidTr="007D5329">
        <w:tc>
          <w:tcPr>
            <w:tcW w:w="10466" w:type="dxa"/>
            <w:tcBorders>
              <w:top w:val="single" w:sz="4" w:space="0" w:color="D1D1D1" w:themeColor="background2" w:themeShade="E6"/>
              <w:left w:val="nil"/>
              <w:bottom w:val="single" w:sz="4" w:space="0" w:color="auto"/>
              <w:right w:val="nil"/>
            </w:tcBorders>
          </w:tcPr>
          <w:p w14:paraId="034DFABE" w14:textId="291B38F9" w:rsidR="001D1430" w:rsidRPr="004B6815" w:rsidRDefault="00390B05">
            <w:pPr>
              <w:pStyle w:val="afff6"/>
            </w:pPr>
            <w:r w:rsidRPr="00390B05">
              <w:t>https://www.ipa.go.jp/jinzai/skill-standard/plus-it-ui/itssplus/security.html</w:t>
            </w:r>
          </w:p>
        </w:tc>
      </w:tr>
      <w:tr w:rsidR="001D1430" w14:paraId="12E1F77F" w14:textId="77777777" w:rsidTr="007D5329">
        <w:tc>
          <w:tcPr>
            <w:tcW w:w="10466" w:type="dxa"/>
            <w:tcBorders>
              <w:top w:val="single" w:sz="4" w:space="0" w:color="auto"/>
              <w:left w:val="nil"/>
              <w:bottom w:val="single" w:sz="4" w:space="0" w:color="D1D1D1" w:themeColor="background2" w:themeShade="E6"/>
              <w:right w:val="nil"/>
            </w:tcBorders>
          </w:tcPr>
          <w:p w14:paraId="478D4D79" w14:textId="2F5F6032" w:rsidR="001D1430" w:rsidRPr="004B6815" w:rsidRDefault="00390B05">
            <w:pPr>
              <w:pStyle w:val="afff6"/>
            </w:pPr>
            <w:r w:rsidRPr="00390B05">
              <w:t>i コンピテンシディクショナリ解説書</w:t>
            </w:r>
          </w:p>
        </w:tc>
      </w:tr>
      <w:tr w:rsidR="001D1430" w14:paraId="21D79ADD" w14:textId="77777777" w:rsidTr="007D5329">
        <w:tc>
          <w:tcPr>
            <w:tcW w:w="10466" w:type="dxa"/>
            <w:tcBorders>
              <w:top w:val="single" w:sz="4" w:space="0" w:color="D1D1D1" w:themeColor="background2" w:themeShade="E6"/>
              <w:left w:val="nil"/>
              <w:bottom w:val="single" w:sz="4" w:space="0" w:color="auto"/>
              <w:right w:val="nil"/>
            </w:tcBorders>
          </w:tcPr>
          <w:p w14:paraId="34D671C6" w14:textId="20845C77" w:rsidR="001D1430" w:rsidRPr="004B6815" w:rsidRDefault="00390B05">
            <w:pPr>
              <w:pStyle w:val="afff6"/>
            </w:pPr>
            <w:r w:rsidRPr="00390B05">
              <w:t>https://www.icda.or.jp/wp-content/uploads/2021/03/iCD_guidebook-1.pdf</w:t>
            </w:r>
          </w:p>
        </w:tc>
      </w:tr>
      <w:tr w:rsidR="007D5329" w14:paraId="36BA0F5C" w14:textId="77777777" w:rsidTr="007D5329">
        <w:tc>
          <w:tcPr>
            <w:tcW w:w="10466" w:type="dxa"/>
            <w:tcBorders>
              <w:top w:val="single" w:sz="4" w:space="0" w:color="auto"/>
              <w:left w:val="nil"/>
              <w:bottom w:val="single" w:sz="4" w:space="0" w:color="D1D1D1" w:themeColor="background2" w:themeShade="E6"/>
              <w:right w:val="nil"/>
            </w:tcBorders>
          </w:tcPr>
          <w:p w14:paraId="33D2BD6F" w14:textId="1B86264E" w:rsidR="007D5329" w:rsidRPr="004B6815" w:rsidRDefault="00390B05">
            <w:pPr>
              <w:pStyle w:val="afff6"/>
            </w:pPr>
            <w:r w:rsidRPr="00390B05">
              <w:rPr>
                <w:rFonts w:hint="eastAsia"/>
              </w:rPr>
              <w:t>情報処理技術者試験・情報処理安全確保支援士試験</w:t>
            </w:r>
            <w:r w:rsidRPr="00390B05">
              <w:t xml:space="preserve"> 試験要綱</w:t>
            </w:r>
          </w:p>
        </w:tc>
      </w:tr>
      <w:tr w:rsidR="007D5329" w14:paraId="6DB75EAA" w14:textId="77777777" w:rsidTr="007D5329">
        <w:tc>
          <w:tcPr>
            <w:tcW w:w="10466" w:type="dxa"/>
            <w:tcBorders>
              <w:top w:val="single" w:sz="4" w:space="0" w:color="D1D1D1" w:themeColor="background2" w:themeShade="E6"/>
              <w:left w:val="nil"/>
              <w:bottom w:val="single" w:sz="4" w:space="0" w:color="auto"/>
              <w:right w:val="nil"/>
            </w:tcBorders>
          </w:tcPr>
          <w:p w14:paraId="1AEC1391" w14:textId="6A6BE879" w:rsidR="007D5329" w:rsidRPr="004B6815" w:rsidRDefault="006622B0">
            <w:pPr>
              <w:pStyle w:val="afff6"/>
            </w:pPr>
            <w:r w:rsidRPr="006622B0">
              <w:t>https://www.ipa.go.jp/shiken/syllabus/nq6ept00000014lt-att/youkou_ver5_3.pdf</w:t>
            </w:r>
          </w:p>
        </w:tc>
      </w:tr>
      <w:tr w:rsidR="007D5329" w14:paraId="54ABBBAF" w14:textId="77777777" w:rsidTr="007D5329">
        <w:tc>
          <w:tcPr>
            <w:tcW w:w="10466" w:type="dxa"/>
            <w:tcBorders>
              <w:top w:val="single" w:sz="4" w:space="0" w:color="auto"/>
              <w:left w:val="nil"/>
              <w:bottom w:val="single" w:sz="4" w:space="0" w:color="D1D1D1" w:themeColor="background2" w:themeShade="E6"/>
              <w:right w:val="nil"/>
            </w:tcBorders>
          </w:tcPr>
          <w:p w14:paraId="2EB79A6B" w14:textId="555C8641" w:rsidR="007D5329" w:rsidRPr="004B6815" w:rsidRDefault="006622B0">
            <w:pPr>
              <w:pStyle w:val="afff6"/>
            </w:pPr>
            <w:r w:rsidRPr="006622B0">
              <w:t>CISSP 8 ドメインガイドブック</w:t>
            </w:r>
          </w:p>
        </w:tc>
      </w:tr>
      <w:tr w:rsidR="007D5329" w14:paraId="0EB4C64B" w14:textId="77777777" w:rsidTr="007D5329">
        <w:tc>
          <w:tcPr>
            <w:tcW w:w="10466" w:type="dxa"/>
            <w:tcBorders>
              <w:top w:val="single" w:sz="4" w:space="0" w:color="D1D1D1" w:themeColor="background2" w:themeShade="E6"/>
              <w:left w:val="nil"/>
              <w:bottom w:val="single" w:sz="4" w:space="0" w:color="auto"/>
              <w:right w:val="nil"/>
            </w:tcBorders>
          </w:tcPr>
          <w:p w14:paraId="5B4C06FC" w14:textId="3DB3CB76" w:rsidR="007D5329" w:rsidRPr="004B6815" w:rsidRDefault="006622B0">
            <w:pPr>
              <w:pStyle w:val="afff6"/>
            </w:pPr>
            <w:r w:rsidRPr="006622B0">
              <w:t>https://japan.isc2.org/files/MAR-CISSP_Guidebook-JP-RB-2023.pdf</w:t>
            </w:r>
          </w:p>
        </w:tc>
      </w:tr>
      <w:tr w:rsidR="007D5329" w14:paraId="3F19340A" w14:textId="77777777" w:rsidTr="007D5329">
        <w:tc>
          <w:tcPr>
            <w:tcW w:w="10466" w:type="dxa"/>
            <w:tcBorders>
              <w:top w:val="single" w:sz="4" w:space="0" w:color="auto"/>
              <w:left w:val="nil"/>
              <w:bottom w:val="single" w:sz="4" w:space="0" w:color="D1D1D1" w:themeColor="background2" w:themeShade="E6"/>
              <w:right w:val="nil"/>
            </w:tcBorders>
          </w:tcPr>
          <w:p w14:paraId="4827EF6E" w14:textId="2F915E7F" w:rsidR="007D5329" w:rsidRPr="004B6815" w:rsidRDefault="00654011">
            <w:pPr>
              <w:pStyle w:val="afff6"/>
            </w:pPr>
            <w:r w:rsidRPr="00654011">
              <w:t>ISACA 東京支部</w:t>
            </w:r>
          </w:p>
        </w:tc>
      </w:tr>
      <w:tr w:rsidR="007D5329" w14:paraId="02E9FA6F" w14:textId="77777777" w:rsidTr="007D5329">
        <w:tc>
          <w:tcPr>
            <w:tcW w:w="10466" w:type="dxa"/>
            <w:tcBorders>
              <w:top w:val="single" w:sz="4" w:space="0" w:color="D1D1D1" w:themeColor="background2" w:themeShade="E6"/>
              <w:left w:val="nil"/>
              <w:bottom w:val="single" w:sz="4" w:space="0" w:color="auto"/>
              <w:right w:val="nil"/>
            </w:tcBorders>
          </w:tcPr>
          <w:p w14:paraId="44EE3EBF" w14:textId="2A4844BC" w:rsidR="007D5329" w:rsidRPr="004B6815" w:rsidRDefault="00654011">
            <w:pPr>
              <w:pStyle w:val="afff6"/>
            </w:pPr>
            <w:r w:rsidRPr="00654011">
              <w:t>https://www.isaca.gr.jp</w:t>
            </w:r>
          </w:p>
        </w:tc>
      </w:tr>
    </w:tbl>
    <w:p w14:paraId="20690F00" w14:textId="5D0935B5" w:rsidR="007C4D71" w:rsidRDefault="00AB6172" w:rsidP="00794884">
      <w:pPr>
        <w:pStyle w:val="aff8"/>
      </w:pPr>
      <w:bookmarkStart w:id="2102" w:name="_Toc177129806"/>
      <w:bookmarkStart w:id="2103" w:name="_Toc182561798"/>
      <w:bookmarkStart w:id="2104" w:name="_Toc185339067"/>
      <w:bookmarkStart w:id="2105" w:name="_Toc188349197"/>
      <w:r>
        <w:rPr>
          <w:rFonts w:hint="eastAsia"/>
        </w:rPr>
        <w:t>参考文献</w:t>
      </w:r>
      <w:bookmarkEnd w:id="2102"/>
      <w:bookmarkEnd w:id="2103"/>
      <w:bookmarkEnd w:id="2104"/>
      <w:bookmarkEnd w:id="2105"/>
    </w:p>
    <w:tbl>
      <w:tblPr>
        <w:tblStyle w:val="aa"/>
        <w:tblW w:w="0" w:type="auto"/>
        <w:tblBorders>
          <w:left w:val="none" w:sz="0" w:space="0" w:color="auto"/>
          <w:right w:val="none" w:sz="0" w:space="0" w:color="auto"/>
        </w:tblBorders>
        <w:tblLook w:val="04A0" w:firstRow="1" w:lastRow="0" w:firstColumn="1" w:lastColumn="0" w:noHBand="0" w:noVBand="1"/>
      </w:tblPr>
      <w:tblGrid>
        <w:gridCol w:w="10466"/>
      </w:tblGrid>
      <w:tr w:rsidR="00411AB8" w14:paraId="075B0A10" w14:textId="77777777">
        <w:tc>
          <w:tcPr>
            <w:tcW w:w="10466" w:type="dxa"/>
            <w:tcBorders>
              <w:bottom w:val="single" w:sz="4" w:space="0" w:color="D1D1D1" w:themeColor="background2" w:themeShade="E6"/>
            </w:tcBorders>
          </w:tcPr>
          <w:p w14:paraId="024AB6FF" w14:textId="77777777" w:rsidR="00411AB8" w:rsidRPr="00B2686A" w:rsidRDefault="00411AB8" w:rsidP="00F86AA7">
            <w:pPr>
              <w:pStyle w:val="afff6"/>
              <w:wordWrap w:val="0"/>
            </w:pPr>
            <w:bookmarkStart w:id="2106" w:name="_Toc182561800"/>
            <w:bookmarkStart w:id="2107" w:name="_Toc175321199"/>
            <w:bookmarkStart w:id="2108" w:name="_Toc178840347"/>
            <w:r w:rsidRPr="00B2686A">
              <w:t>SECURITY ACTION セキュリティ対策自己宣言</w:t>
            </w:r>
          </w:p>
        </w:tc>
      </w:tr>
      <w:tr w:rsidR="00411AB8" w14:paraId="23152CCC" w14:textId="77777777">
        <w:tc>
          <w:tcPr>
            <w:tcW w:w="10466" w:type="dxa"/>
            <w:tcBorders>
              <w:top w:val="single" w:sz="4" w:space="0" w:color="D1D1D1" w:themeColor="background2" w:themeShade="E6"/>
              <w:bottom w:val="single" w:sz="4" w:space="0" w:color="auto"/>
            </w:tcBorders>
          </w:tcPr>
          <w:p w14:paraId="4A9DCED9" w14:textId="77777777" w:rsidR="00411AB8" w:rsidRPr="00B2686A" w:rsidRDefault="00411AB8" w:rsidP="00F86AA7">
            <w:pPr>
              <w:pStyle w:val="afff6"/>
              <w:wordWrap w:val="0"/>
            </w:pPr>
            <w:r w:rsidRPr="00B2686A">
              <w:t>https://www.ipa.go.jp/security/security-action</w:t>
            </w:r>
          </w:p>
        </w:tc>
      </w:tr>
      <w:tr w:rsidR="00411AB8" w14:paraId="69069436" w14:textId="77777777">
        <w:tc>
          <w:tcPr>
            <w:tcW w:w="10466" w:type="dxa"/>
            <w:tcBorders>
              <w:bottom w:val="single" w:sz="4" w:space="0" w:color="D1D1D1" w:themeColor="background2" w:themeShade="E6"/>
            </w:tcBorders>
          </w:tcPr>
          <w:p w14:paraId="7E644DB8" w14:textId="77777777" w:rsidR="00411AB8" w:rsidRPr="00B2686A" w:rsidRDefault="00411AB8" w:rsidP="00F86AA7">
            <w:pPr>
              <w:pStyle w:val="afff6"/>
              <w:wordWrap w:val="0"/>
            </w:pPr>
            <w:r w:rsidRPr="00B2686A">
              <w:rPr>
                <w:rFonts w:hint="eastAsia"/>
              </w:rPr>
              <w:t>情報セキュリティ</w:t>
            </w:r>
            <w:r w:rsidRPr="00B2686A">
              <w:t>5か条</w:t>
            </w:r>
          </w:p>
        </w:tc>
      </w:tr>
      <w:tr w:rsidR="00411AB8" w14:paraId="4E4C7461" w14:textId="77777777">
        <w:tc>
          <w:tcPr>
            <w:tcW w:w="10466" w:type="dxa"/>
            <w:tcBorders>
              <w:top w:val="single" w:sz="4" w:space="0" w:color="D1D1D1" w:themeColor="background2" w:themeShade="E6"/>
              <w:bottom w:val="single" w:sz="4" w:space="0" w:color="auto"/>
            </w:tcBorders>
          </w:tcPr>
          <w:p w14:paraId="3C70CBEF" w14:textId="77777777" w:rsidR="00411AB8" w:rsidRPr="00B2686A" w:rsidRDefault="00411AB8" w:rsidP="00F86AA7">
            <w:pPr>
              <w:pStyle w:val="afff6"/>
              <w:wordWrap w:val="0"/>
            </w:pPr>
            <w:r w:rsidRPr="00B2686A">
              <w:t>https://www.ipa.go.jp/security/security-action/download/5point_poster.pdf</w:t>
            </w:r>
          </w:p>
        </w:tc>
      </w:tr>
      <w:tr w:rsidR="00411AB8" w14:paraId="7B012BB6" w14:textId="77777777">
        <w:tc>
          <w:tcPr>
            <w:tcW w:w="10466" w:type="dxa"/>
            <w:tcBorders>
              <w:top w:val="single" w:sz="4" w:space="0" w:color="auto"/>
              <w:bottom w:val="single" w:sz="4" w:space="0" w:color="D1D1D1" w:themeColor="background2" w:themeShade="E6"/>
            </w:tcBorders>
          </w:tcPr>
          <w:p w14:paraId="66197DEF" w14:textId="77777777" w:rsidR="00411AB8" w:rsidRPr="00B2686A" w:rsidRDefault="00411AB8" w:rsidP="00F86AA7">
            <w:pPr>
              <w:pStyle w:val="afff6"/>
              <w:wordWrap w:val="0"/>
            </w:pPr>
            <w:r w:rsidRPr="00B2686A">
              <w:rPr>
                <w:rFonts w:hint="eastAsia"/>
              </w:rPr>
              <w:t>5分でできる！情報セキュリティ自社診断</w:t>
            </w:r>
          </w:p>
        </w:tc>
      </w:tr>
      <w:tr w:rsidR="00411AB8" w14:paraId="79524653" w14:textId="77777777">
        <w:tc>
          <w:tcPr>
            <w:tcW w:w="10466" w:type="dxa"/>
            <w:tcBorders>
              <w:top w:val="single" w:sz="4" w:space="0" w:color="D1D1D1" w:themeColor="background2" w:themeShade="E6"/>
              <w:bottom w:val="single" w:sz="4" w:space="0" w:color="auto"/>
            </w:tcBorders>
          </w:tcPr>
          <w:p w14:paraId="76F6E8EA" w14:textId="77777777" w:rsidR="00411AB8" w:rsidRPr="00CA030E" w:rsidRDefault="00411AB8" w:rsidP="00F86AA7">
            <w:pPr>
              <w:pStyle w:val="afff6"/>
              <w:wordWrap w:val="0"/>
            </w:pPr>
            <w:r w:rsidRPr="00B61933">
              <w:t>https://www.ipa.go.jp/security/sme/f55m8k0000001waj-att/000055848.pdf</w:t>
            </w:r>
          </w:p>
        </w:tc>
      </w:tr>
      <w:tr w:rsidR="00411AB8" w14:paraId="735619C5" w14:textId="77777777">
        <w:tc>
          <w:tcPr>
            <w:tcW w:w="10466" w:type="dxa"/>
            <w:tcBorders>
              <w:top w:val="single" w:sz="4" w:space="0" w:color="auto"/>
              <w:bottom w:val="single" w:sz="4" w:space="0" w:color="D1D1D1" w:themeColor="background2" w:themeShade="E6"/>
            </w:tcBorders>
          </w:tcPr>
          <w:p w14:paraId="6460DEF4" w14:textId="77777777" w:rsidR="00411AB8" w:rsidRPr="00B2686A" w:rsidRDefault="00411AB8" w:rsidP="00F86AA7">
            <w:pPr>
              <w:pStyle w:val="afff6"/>
              <w:wordWrap w:val="0"/>
            </w:pPr>
            <w:r w:rsidRPr="00B2686A">
              <w:rPr>
                <w:rFonts w:hint="eastAsia"/>
              </w:rPr>
              <w:t>情報セキュリティ白書</w:t>
            </w:r>
            <w:r w:rsidRPr="00B2686A">
              <w:t>2023</w:t>
            </w:r>
          </w:p>
        </w:tc>
      </w:tr>
      <w:tr w:rsidR="00411AB8" w14:paraId="0B72970B" w14:textId="77777777">
        <w:tc>
          <w:tcPr>
            <w:tcW w:w="10466" w:type="dxa"/>
            <w:tcBorders>
              <w:top w:val="single" w:sz="4" w:space="0" w:color="D1D1D1" w:themeColor="background2" w:themeShade="E6"/>
              <w:bottom w:val="single" w:sz="4" w:space="0" w:color="auto"/>
            </w:tcBorders>
          </w:tcPr>
          <w:p w14:paraId="49278052" w14:textId="77777777" w:rsidR="00411AB8" w:rsidRPr="00B2686A" w:rsidRDefault="00411AB8" w:rsidP="00F86AA7">
            <w:pPr>
              <w:pStyle w:val="afff6"/>
              <w:wordWrap w:val="0"/>
            </w:pPr>
            <w:r w:rsidRPr="00B2686A">
              <w:t>https://www.ipa.go.jp/publish/wp-security/2023.html</w:t>
            </w:r>
          </w:p>
        </w:tc>
      </w:tr>
      <w:tr w:rsidR="00411AB8" w14:paraId="518E65A7" w14:textId="77777777">
        <w:tc>
          <w:tcPr>
            <w:tcW w:w="10466" w:type="dxa"/>
            <w:tcBorders>
              <w:top w:val="single" w:sz="4" w:space="0" w:color="auto"/>
              <w:bottom w:val="single" w:sz="4" w:space="0" w:color="D1D1D1" w:themeColor="background2" w:themeShade="E6"/>
            </w:tcBorders>
          </w:tcPr>
          <w:p w14:paraId="46193EE3" w14:textId="77777777" w:rsidR="00411AB8" w:rsidRPr="00B2686A" w:rsidRDefault="00411AB8" w:rsidP="00F86AA7">
            <w:pPr>
              <w:pStyle w:val="afff6"/>
              <w:wordWrap w:val="0"/>
            </w:pPr>
            <w:r w:rsidRPr="00B2686A">
              <w:rPr>
                <w:rFonts w:hint="eastAsia"/>
              </w:rPr>
              <w:t>情報セキュリティ</w:t>
            </w:r>
            <w:r w:rsidRPr="00B2686A">
              <w:t>10大脅威 2024</w:t>
            </w:r>
          </w:p>
        </w:tc>
      </w:tr>
      <w:tr w:rsidR="00411AB8" w14:paraId="1BD45627" w14:textId="77777777">
        <w:tc>
          <w:tcPr>
            <w:tcW w:w="10466" w:type="dxa"/>
            <w:tcBorders>
              <w:top w:val="single" w:sz="4" w:space="0" w:color="D1D1D1" w:themeColor="background2" w:themeShade="E6"/>
              <w:bottom w:val="single" w:sz="4" w:space="0" w:color="auto"/>
            </w:tcBorders>
          </w:tcPr>
          <w:p w14:paraId="5EDE93AE" w14:textId="77777777" w:rsidR="00411AB8" w:rsidRPr="00B2686A" w:rsidRDefault="00411AB8" w:rsidP="00F86AA7">
            <w:pPr>
              <w:pStyle w:val="afff6"/>
              <w:wordWrap w:val="0"/>
            </w:pPr>
            <w:r w:rsidRPr="00B2686A">
              <w:t>https://www.ipa.go.jp/security/10threats/10threats2024.html</w:t>
            </w:r>
          </w:p>
        </w:tc>
      </w:tr>
      <w:tr w:rsidR="00411AB8" w14:paraId="77FEB904" w14:textId="77777777">
        <w:tc>
          <w:tcPr>
            <w:tcW w:w="10466" w:type="dxa"/>
            <w:tcBorders>
              <w:top w:val="single" w:sz="4" w:space="0" w:color="auto"/>
              <w:bottom w:val="single" w:sz="4" w:space="0" w:color="D1D1D1" w:themeColor="background2" w:themeShade="E6"/>
            </w:tcBorders>
          </w:tcPr>
          <w:p w14:paraId="3BF9C4C6" w14:textId="77777777" w:rsidR="00411AB8" w:rsidRPr="00B2686A" w:rsidRDefault="00411AB8" w:rsidP="00F86AA7">
            <w:pPr>
              <w:pStyle w:val="afff6"/>
              <w:wordWrap w:val="0"/>
            </w:pPr>
            <w:r w:rsidRPr="00B2686A">
              <w:rPr>
                <w:rFonts w:hint="eastAsia"/>
              </w:rPr>
              <w:t>サイバー攻撃対応事例</w:t>
            </w:r>
          </w:p>
        </w:tc>
      </w:tr>
      <w:tr w:rsidR="00411AB8" w14:paraId="4035B6A5" w14:textId="77777777">
        <w:tc>
          <w:tcPr>
            <w:tcW w:w="10466" w:type="dxa"/>
            <w:tcBorders>
              <w:top w:val="single" w:sz="4" w:space="0" w:color="D1D1D1" w:themeColor="background2" w:themeShade="E6"/>
              <w:bottom w:val="single" w:sz="4" w:space="0" w:color="auto"/>
            </w:tcBorders>
          </w:tcPr>
          <w:p w14:paraId="020CCD89" w14:textId="77777777" w:rsidR="00411AB8" w:rsidRPr="00B2686A" w:rsidRDefault="00411AB8" w:rsidP="00F86AA7">
            <w:pPr>
              <w:pStyle w:val="afff6"/>
              <w:wordWrap w:val="0"/>
            </w:pPr>
            <w:r w:rsidRPr="00B2686A">
              <w:t>https://security-portal.nisc.go.jp/dx/provinatack.html</w:t>
            </w:r>
          </w:p>
        </w:tc>
      </w:tr>
      <w:tr w:rsidR="00411AB8" w14:paraId="64DFE8D7" w14:textId="77777777">
        <w:tc>
          <w:tcPr>
            <w:tcW w:w="10466" w:type="dxa"/>
            <w:tcBorders>
              <w:top w:val="single" w:sz="4" w:space="0" w:color="auto"/>
              <w:bottom w:val="single" w:sz="4" w:space="0" w:color="D1D1D1" w:themeColor="background2" w:themeShade="E6"/>
            </w:tcBorders>
          </w:tcPr>
          <w:p w14:paraId="67ACA26C" w14:textId="77777777" w:rsidR="00411AB8" w:rsidRPr="00B2686A" w:rsidRDefault="00411AB8" w:rsidP="00F86AA7">
            <w:pPr>
              <w:pStyle w:val="afff6"/>
              <w:wordWrap w:val="0"/>
            </w:pPr>
            <w:r w:rsidRPr="00B2686A">
              <w:rPr>
                <w:rFonts w:hint="eastAsia"/>
              </w:rPr>
              <w:t>リスク分析シート</w:t>
            </w:r>
          </w:p>
        </w:tc>
      </w:tr>
      <w:tr w:rsidR="00411AB8" w14:paraId="499DB75F" w14:textId="77777777">
        <w:tc>
          <w:tcPr>
            <w:tcW w:w="10466" w:type="dxa"/>
            <w:tcBorders>
              <w:top w:val="single" w:sz="4" w:space="0" w:color="D1D1D1" w:themeColor="background2" w:themeShade="E6"/>
              <w:bottom w:val="single" w:sz="4" w:space="0" w:color="auto"/>
            </w:tcBorders>
          </w:tcPr>
          <w:p w14:paraId="7CF4779D" w14:textId="77777777" w:rsidR="00411AB8" w:rsidRPr="00B2686A" w:rsidRDefault="00411AB8" w:rsidP="00F86AA7">
            <w:pPr>
              <w:pStyle w:val="afff6"/>
              <w:wordWrap w:val="0"/>
            </w:pPr>
            <w:r w:rsidRPr="00CA030E">
              <w:t>https://www.ipa.go.jp/security/sme/f55m8k0000001wd3-att/000055518.xlsx</w:t>
            </w:r>
          </w:p>
        </w:tc>
      </w:tr>
      <w:tr w:rsidR="00411AB8" w14:paraId="41BFDD5D" w14:textId="77777777">
        <w:tc>
          <w:tcPr>
            <w:tcW w:w="10466" w:type="dxa"/>
            <w:tcBorders>
              <w:top w:val="single" w:sz="4" w:space="0" w:color="auto"/>
              <w:bottom w:val="single" w:sz="4" w:space="0" w:color="D1D1D1" w:themeColor="background2" w:themeShade="E6"/>
            </w:tcBorders>
          </w:tcPr>
          <w:p w14:paraId="4290A2BC" w14:textId="77777777" w:rsidR="00411AB8" w:rsidRPr="00B2686A" w:rsidRDefault="00411AB8" w:rsidP="00F86AA7">
            <w:pPr>
              <w:pStyle w:val="afff6"/>
              <w:wordWrap w:val="0"/>
            </w:pPr>
            <w:r w:rsidRPr="00B2686A">
              <w:rPr>
                <w:rFonts w:hint="eastAsia"/>
              </w:rPr>
              <w:t>セキュリティ関連費用の可視化</w:t>
            </w:r>
          </w:p>
        </w:tc>
      </w:tr>
      <w:tr w:rsidR="00411AB8" w14:paraId="16E51167" w14:textId="77777777">
        <w:tc>
          <w:tcPr>
            <w:tcW w:w="10466" w:type="dxa"/>
            <w:tcBorders>
              <w:top w:val="single" w:sz="4" w:space="0" w:color="D1D1D1" w:themeColor="background2" w:themeShade="E6"/>
              <w:bottom w:val="single" w:sz="4" w:space="0" w:color="D1D1D1"/>
            </w:tcBorders>
          </w:tcPr>
          <w:p w14:paraId="789C152B" w14:textId="77777777" w:rsidR="00411AB8" w:rsidRPr="00B2686A" w:rsidRDefault="00411AB8" w:rsidP="00F86AA7">
            <w:pPr>
              <w:pStyle w:val="afff6"/>
              <w:wordWrap w:val="0"/>
            </w:pPr>
            <w:r w:rsidRPr="00EF4D05">
              <w:t>https://www.ipa.go.jp/jinzai/ics/core_human_resource/final_project/2022/visualization-costs.html</w:t>
            </w:r>
          </w:p>
        </w:tc>
      </w:tr>
      <w:tr w:rsidR="00411AB8" w14:paraId="69C93F9E" w14:textId="77777777">
        <w:tc>
          <w:tcPr>
            <w:tcW w:w="10466" w:type="dxa"/>
            <w:tcBorders>
              <w:top w:val="single" w:sz="4" w:space="0" w:color="auto"/>
              <w:bottom w:val="single" w:sz="4" w:space="0" w:color="D1D1D1"/>
            </w:tcBorders>
          </w:tcPr>
          <w:p w14:paraId="6CD95CC7" w14:textId="77777777" w:rsidR="00411AB8" w:rsidRPr="00B2686A" w:rsidRDefault="00411AB8" w:rsidP="00F86AA7">
            <w:pPr>
              <w:pStyle w:val="afff6"/>
              <w:wordWrap w:val="0"/>
            </w:pPr>
            <w:r w:rsidRPr="00B2686A">
              <w:rPr>
                <w:rFonts w:hint="eastAsia"/>
              </w:rPr>
              <w:t>中小企業の情報セキュリティ対策ガイドライン第3.1版</w:t>
            </w:r>
          </w:p>
        </w:tc>
      </w:tr>
      <w:tr w:rsidR="00411AB8" w14:paraId="09E155B2" w14:textId="77777777">
        <w:tc>
          <w:tcPr>
            <w:tcW w:w="10466" w:type="dxa"/>
            <w:tcBorders>
              <w:top w:val="single" w:sz="4" w:space="0" w:color="D1D1D1"/>
              <w:bottom w:val="single" w:sz="4" w:space="0" w:color="D1D1D1" w:themeColor="background2" w:themeShade="E6"/>
            </w:tcBorders>
          </w:tcPr>
          <w:p w14:paraId="689A7E04" w14:textId="77777777" w:rsidR="00411AB8" w:rsidRPr="00B2686A" w:rsidRDefault="00411AB8" w:rsidP="00F86AA7">
            <w:pPr>
              <w:pStyle w:val="afff6"/>
              <w:wordWrap w:val="0"/>
            </w:pPr>
            <w:r w:rsidRPr="00B2686A">
              <w:t>https://www.ipa.go.jp/security/guide/sme/about.html</w:t>
            </w:r>
          </w:p>
        </w:tc>
      </w:tr>
      <w:tr w:rsidR="00411AB8" w14:paraId="572AAC52" w14:textId="77777777">
        <w:tc>
          <w:tcPr>
            <w:tcW w:w="10466" w:type="dxa"/>
            <w:tcBorders>
              <w:bottom w:val="single" w:sz="4" w:space="0" w:color="D1D1D1" w:themeColor="background2" w:themeShade="E6"/>
            </w:tcBorders>
          </w:tcPr>
          <w:p w14:paraId="24A132E8" w14:textId="77777777" w:rsidR="00411AB8" w:rsidRPr="00B2686A" w:rsidRDefault="00411AB8" w:rsidP="00F86AA7">
            <w:pPr>
              <w:pStyle w:val="afff6"/>
              <w:wordWrap w:val="0"/>
              <w:rPr>
                <w:lang w:eastAsia="zh-TW"/>
              </w:rPr>
            </w:pPr>
            <w:r w:rsidRPr="00B2686A">
              <w:rPr>
                <w:rFonts w:hint="eastAsia"/>
                <w:lang w:eastAsia="zh-TW"/>
              </w:rPr>
              <w:t>ISMS適合性評価制度</w:t>
            </w:r>
          </w:p>
        </w:tc>
      </w:tr>
      <w:tr w:rsidR="00411AB8" w14:paraId="76401AC6" w14:textId="77777777">
        <w:tc>
          <w:tcPr>
            <w:tcW w:w="10466" w:type="dxa"/>
            <w:tcBorders>
              <w:top w:val="single" w:sz="4" w:space="0" w:color="D1D1D1" w:themeColor="background2" w:themeShade="E6"/>
              <w:bottom w:val="single" w:sz="4" w:space="0" w:color="auto"/>
            </w:tcBorders>
          </w:tcPr>
          <w:p w14:paraId="1B21AEEB" w14:textId="77777777" w:rsidR="00411AB8" w:rsidRPr="00B2686A" w:rsidRDefault="00411AB8" w:rsidP="00F86AA7">
            <w:pPr>
              <w:pStyle w:val="afff6"/>
              <w:wordWrap w:val="0"/>
            </w:pPr>
            <w:r w:rsidRPr="00B2686A">
              <w:t>https://isms.jp/isms.html</w:t>
            </w:r>
          </w:p>
        </w:tc>
      </w:tr>
      <w:tr w:rsidR="00411AB8" w14:paraId="610E0B2F" w14:textId="77777777">
        <w:trPr>
          <w:trHeight w:val="61"/>
        </w:trPr>
        <w:tc>
          <w:tcPr>
            <w:tcW w:w="10466" w:type="dxa"/>
            <w:tcBorders>
              <w:bottom w:val="single" w:sz="4" w:space="0" w:color="D1D1D1" w:themeColor="background2" w:themeShade="E6"/>
            </w:tcBorders>
          </w:tcPr>
          <w:p w14:paraId="145020FB" w14:textId="77777777" w:rsidR="00411AB8" w:rsidRPr="00B2686A" w:rsidRDefault="00411AB8" w:rsidP="00F86AA7">
            <w:pPr>
              <w:pStyle w:val="afff6"/>
              <w:wordWrap w:val="0"/>
            </w:pPr>
            <w:r w:rsidRPr="00B2686A">
              <w:rPr>
                <w:rFonts w:hint="eastAsia"/>
              </w:rPr>
              <w:t>セキュリティ関連NIST文書について</w:t>
            </w:r>
          </w:p>
        </w:tc>
      </w:tr>
      <w:tr w:rsidR="00411AB8" w14:paraId="2CE8B3DD" w14:textId="77777777">
        <w:trPr>
          <w:trHeight w:val="61"/>
        </w:trPr>
        <w:tc>
          <w:tcPr>
            <w:tcW w:w="10466" w:type="dxa"/>
            <w:tcBorders>
              <w:top w:val="single" w:sz="4" w:space="0" w:color="D1D1D1" w:themeColor="background2" w:themeShade="E6"/>
              <w:bottom w:val="single" w:sz="4" w:space="0" w:color="auto"/>
            </w:tcBorders>
          </w:tcPr>
          <w:p w14:paraId="72CFE748" w14:textId="77777777" w:rsidR="00411AB8" w:rsidRPr="00B2686A" w:rsidRDefault="00411AB8" w:rsidP="00F86AA7">
            <w:pPr>
              <w:pStyle w:val="afff6"/>
              <w:wordWrap w:val="0"/>
            </w:pPr>
            <w:r w:rsidRPr="00B2686A">
              <w:t>https://www.ipa.go.jp/security/reports/oversea/nist/about.html</w:t>
            </w:r>
          </w:p>
        </w:tc>
      </w:tr>
      <w:tr w:rsidR="00411AB8" w14:paraId="6496782A" w14:textId="77777777">
        <w:trPr>
          <w:trHeight w:val="61"/>
        </w:trPr>
        <w:tc>
          <w:tcPr>
            <w:tcW w:w="10466" w:type="dxa"/>
            <w:tcBorders>
              <w:bottom w:val="single" w:sz="4" w:space="0" w:color="D1D1D1" w:themeColor="background2" w:themeShade="E6"/>
            </w:tcBorders>
          </w:tcPr>
          <w:p w14:paraId="7648DEC1" w14:textId="77777777" w:rsidR="00411AB8" w:rsidRPr="00B2686A" w:rsidRDefault="00411AB8" w:rsidP="00F86AA7">
            <w:pPr>
              <w:pStyle w:val="afff6"/>
              <w:wordWrap w:val="0"/>
            </w:pPr>
            <w:r w:rsidRPr="00B2686A">
              <w:rPr>
                <w:rFonts w:hint="eastAsia"/>
              </w:rPr>
              <w:t>サイバー・フィジカル・セキュリティ対策フレームワーク（CPSF）</w:t>
            </w:r>
          </w:p>
        </w:tc>
      </w:tr>
      <w:tr w:rsidR="00411AB8" w14:paraId="63899F5F" w14:textId="77777777">
        <w:trPr>
          <w:trHeight w:val="61"/>
        </w:trPr>
        <w:tc>
          <w:tcPr>
            <w:tcW w:w="10466" w:type="dxa"/>
            <w:tcBorders>
              <w:top w:val="single" w:sz="4" w:space="0" w:color="D1D1D1" w:themeColor="background2" w:themeShade="E6"/>
              <w:bottom w:val="single" w:sz="4" w:space="0" w:color="auto"/>
            </w:tcBorders>
          </w:tcPr>
          <w:p w14:paraId="7B8CCC61" w14:textId="77777777" w:rsidR="00411AB8" w:rsidRPr="00B2686A" w:rsidRDefault="00411AB8" w:rsidP="00F86AA7">
            <w:pPr>
              <w:pStyle w:val="afff6"/>
              <w:wordWrap w:val="0"/>
            </w:pPr>
            <w:r w:rsidRPr="00B2686A">
              <w:t>https://www.meti.go.jp/policy/netsecurity/wg1/wg1.html</w:t>
            </w:r>
          </w:p>
        </w:tc>
      </w:tr>
      <w:tr w:rsidR="00411AB8" w14:paraId="5C191E31" w14:textId="77777777">
        <w:trPr>
          <w:trHeight w:val="61"/>
        </w:trPr>
        <w:tc>
          <w:tcPr>
            <w:tcW w:w="10466" w:type="dxa"/>
            <w:tcBorders>
              <w:bottom w:val="single" w:sz="4" w:space="0" w:color="D1D1D1" w:themeColor="background2" w:themeShade="E6"/>
            </w:tcBorders>
          </w:tcPr>
          <w:p w14:paraId="31B3DC59" w14:textId="77777777" w:rsidR="00411AB8" w:rsidRPr="00B2686A" w:rsidRDefault="00411AB8" w:rsidP="00F86AA7">
            <w:pPr>
              <w:pStyle w:val="afff6"/>
              <w:wordWrap w:val="0"/>
            </w:pPr>
            <w:r w:rsidRPr="00B2686A">
              <w:rPr>
                <w:rFonts w:hint="eastAsia"/>
              </w:rPr>
              <w:t>セキュリティ関連知識の保管庫（ナレッジベース</w:t>
            </w:r>
            <w:r w:rsidRPr="00B2686A">
              <w:t>2024）</w:t>
            </w:r>
          </w:p>
        </w:tc>
      </w:tr>
      <w:tr w:rsidR="00411AB8" w14:paraId="31995278" w14:textId="77777777">
        <w:trPr>
          <w:trHeight w:val="61"/>
        </w:trPr>
        <w:tc>
          <w:tcPr>
            <w:tcW w:w="10466" w:type="dxa"/>
            <w:tcBorders>
              <w:top w:val="single" w:sz="4" w:space="0" w:color="D1D1D1" w:themeColor="background2" w:themeShade="E6"/>
              <w:bottom w:val="single" w:sz="4" w:space="0" w:color="D1D1D1" w:themeColor="background2" w:themeShade="E6"/>
            </w:tcBorders>
          </w:tcPr>
          <w:p w14:paraId="4AA8322A" w14:textId="77777777" w:rsidR="00411AB8" w:rsidRPr="00B2686A" w:rsidRDefault="00411AB8" w:rsidP="00F86AA7">
            <w:pPr>
              <w:pStyle w:val="afff6"/>
              <w:wordWrap w:val="0"/>
            </w:pPr>
            <w:r w:rsidRPr="00B2686A">
              <w:t>https://www.cybersecurity.metro.tokyo.lg.jp/security/KnowLedge/</w:t>
            </w:r>
          </w:p>
        </w:tc>
      </w:tr>
      <w:tr w:rsidR="00411AB8" w14:paraId="59A0B995" w14:textId="77777777">
        <w:trPr>
          <w:trHeight w:val="61"/>
        </w:trPr>
        <w:tc>
          <w:tcPr>
            <w:tcW w:w="10466" w:type="dxa"/>
            <w:tcBorders>
              <w:bottom w:val="single" w:sz="4" w:space="0" w:color="D1D1D1" w:themeColor="background2" w:themeShade="E6"/>
            </w:tcBorders>
          </w:tcPr>
          <w:p w14:paraId="61FD9DEF" w14:textId="77777777" w:rsidR="00411AB8" w:rsidRPr="00B2686A" w:rsidRDefault="00411AB8" w:rsidP="00F86AA7">
            <w:pPr>
              <w:pStyle w:val="afff6"/>
              <w:wordWrap w:val="0"/>
            </w:pPr>
            <w:r w:rsidRPr="00B2686A">
              <w:rPr>
                <w:rFonts w:hint="eastAsia"/>
              </w:rPr>
              <w:t>サイバーセキュリティ 2024</w:t>
            </w:r>
          </w:p>
        </w:tc>
      </w:tr>
      <w:tr w:rsidR="00411AB8" w14:paraId="3F36CCB7" w14:textId="77777777">
        <w:tc>
          <w:tcPr>
            <w:tcW w:w="10466" w:type="dxa"/>
            <w:tcBorders>
              <w:top w:val="single" w:sz="4" w:space="0" w:color="D1D1D1" w:themeColor="background2" w:themeShade="E6"/>
              <w:bottom w:val="single" w:sz="4" w:space="0" w:color="auto"/>
            </w:tcBorders>
          </w:tcPr>
          <w:p w14:paraId="05FC6837" w14:textId="77777777" w:rsidR="00411AB8" w:rsidRPr="00B2686A" w:rsidRDefault="00411AB8" w:rsidP="00F86AA7">
            <w:pPr>
              <w:pStyle w:val="afff6"/>
              <w:wordWrap w:val="0"/>
            </w:pPr>
            <w:r w:rsidRPr="00B2686A">
              <w:t>https://www.nisc.go.jp/pdf/policy/kihon-s/cs2024.pdf</w:t>
            </w:r>
          </w:p>
        </w:tc>
      </w:tr>
      <w:tr w:rsidR="00411AB8" w14:paraId="3AB2D8A3" w14:textId="77777777">
        <w:tc>
          <w:tcPr>
            <w:tcW w:w="10466" w:type="dxa"/>
            <w:tcBorders>
              <w:top w:val="single" w:sz="4" w:space="0" w:color="D1D1D1" w:themeColor="background2" w:themeShade="E6"/>
              <w:bottom w:val="single" w:sz="4" w:space="0" w:color="D1D1D1" w:themeColor="background2" w:themeShade="E6"/>
            </w:tcBorders>
          </w:tcPr>
          <w:p w14:paraId="34584DF1" w14:textId="77777777" w:rsidR="00411AB8" w:rsidRPr="00B2686A" w:rsidRDefault="00411AB8" w:rsidP="00F86AA7">
            <w:pPr>
              <w:pStyle w:val="afff6"/>
              <w:wordWrap w:val="0"/>
            </w:pPr>
            <w:r w:rsidRPr="00B2686A">
              <w:rPr>
                <w:rFonts w:hint="eastAsia"/>
              </w:rPr>
              <w:t>サイバーセキュリティ経営ガイドライン</w:t>
            </w:r>
            <w:r w:rsidRPr="00B2686A">
              <w:t>Ver 3.0</w:t>
            </w:r>
          </w:p>
        </w:tc>
      </w:tr>
      <w:tr w:rsidR="00411AB8" w14:paraId="4938000D" w14:textId="77777777">
        <w:tc>
          <w:tcPr>
            <w:tcW w:w="10466" w:type="dxa"/>
            <w:tcBorders>
              <w:top w:val="single" w:sz="4" w:space="0" w:color="D1D1D1" w:themeColor="background2" w:themeShade="E6"/>
              <w:bottom w:val="single" w:sz="4" w:space="0" w:color="auto"/>
            </w:tcBorders>
          </w:tcPr>
          <w:p w14:paraId="7A2DC6FE" w14:textId="77777777" w:rsidR="00411AB8" w:rsidRPr="00B2686A" w:rsidRDefault="00411AB8" w:rsidP="00F86AA7">
            <w:pPr>
              <w:pStyle w:val="afff6"/>
              <w:wordWrap w:val="0"/>
            </w:pPr>
            <w:r w:rsidRPr="00B2686A">
              <w:t>https://www.meti.go.jp/policy/netsecurity/mng_guide.html</w:t>
            </w:r>
          </w:p>
        </w:tc>
      </w:tr>
      <w:tr w:rsidR="00411AB8" w14:paraId="74781C5D" w14:textId="77777777">
        <w:tc>
          <w:tcPr>
            <w:tcW w:w="10466" w:type="dxa"/>
            <w:tcBorders>
              <w:top w:val="single" w:sz="4" w:space="0" w:color="D1D1D1" w:themeColor="background2" w:themeShade="E6"/>
              <w:bottom w:val="single" w:sz="4" w:space="0" w:color="D1D1D1" w:themeColor="background2" w:themeShade="E6"/>
            </w:tcBorders>
          </w:tcPr>
          <w:p w14:paraId="0466BD48" w14:textId="77777777" w:rsidR="00411AB8" w:rsidRPr="00B2686A" w:rsidRDefault="00411AB8" w:rsidP="00F86AA7">
            <w:pPr>
              <w:pStyle w:val="afff6"/>
              <w:wordWrap w:val="0"/>
            </w:pPr>
            <w:r w:rsidRPr="00B2686A">
              <w:rPr>
                <w:rFonts w:hint="eastAsia"/>
              </w:rPr>
              <w:t>サイバーセキュリティお助け隊サービス制度</w:t>
            </w:r>
          </w:p>
        </w:tc>
      </w:tr>
      <w:tr w:rsidR="00411AB8" w14:paraId="75DFD11F" w14:textId="77777777">
        <w:tc>
          <w:tcPr>
            <w:tcW w:w="10466" w:type="dxa"/>
            <w:tcBorders>
              <w:top w:val="single" w:sz="4" w:space="0" w:color="D1D1D1" w:themeColor="background2" w:themeShade="E6"/>
              <w:bottom w:val="single" w:sz="4" w:space="0" w:color="auto"/>
            </w:tcBorders>
          </w:tcPr>
          <w:p w14:paraId="3EE5183E" w14:textId="77777777" w:rsidR="00411AB8" w:rsidRPr="00B2686A" w:rsidRDefault="00411AB8" w:rsidP="00F86AA7">
            <w:pPr>
              <w:pStyle w:val="afff6"/>
              <w:wordWrap w:val="0"/>
            </w:pPr>
            <w:r w:rsidRPr="00B2686A">
              <w:t>https://www.ipa.go.jp/security/sme/otasuketai-about.html</w:t>
            </w:r>
          </w:p>
        </w:tc>
      </w:tr>
      <w:tr w:rsidR="00411AB8" w14:paraId="456A2F4B" w14:textId="77777777">
        <w:tc>
          <w:tcPr>
            <w:tcW w:w="10466" w:type="dxa"/>
            <w:tcBorders>
              <w:top w:val="single" w:sz="4" w:space="0" w:color="D1D1D1" w:themeColor="background2" w:themeShade="E6"/>
              <w:bottom w:val="single" w:sz="4" w:space="0" w:color="D1D1D1" w:themeColor="background2" w:themeShade="E6"/>
            </w:tcBorders>
          </w:tcPr>
          <w:p w14:paraId="266680DC" w14:textId="77777777" w:rsidR="00411AB8" w:rsidRPr="00B2686A" w:rsidRDefault="00411AB8" w:rsidP="00F86AA7">
            <w:pPr>
              <w:pStyle w:val="afff6"/>
              <w:wordWrap w:val="0"/>
            </w:pPr>
            <w:r w:rsidRPr="00B2686A">
              <w:rPr>
                <w:rFonts w:hint="eastAsia"/>
              </w:rPr>
              <w:t>セキュリティ・キャンプ</w:t>
            </w:r>
          </w:p>
        </w:tc>
      </w:tr>
      <w:tr w:rsidR="00411AB8" w14:paraId="7DA27045" w14:textId="77777777">
        <w:tc>
          <w:tcPr>
            <w:tcW w:w="10466" w:type="dxa"/>
            <w:tcBorders>
              <w:top w:val="single" w:sz="4" w:space="0" w:color="D1D1D1" w:themeColor="background2" w:themeShade="E6"/>
              <w:bottom w:val="single" w:sz="4" w:space="0" w:color="auto"/>
            </w:tcBorders>
          </w:tcPr>
          <w:p w14:paraId="15A53301" w14:textId="77777777" w:rsidR="00411AB8" w:rsidRPr="00B2686A" w:rsidRDefault="00411AB8" w:rsidP="00F86AA7">
            <w:pPr>
              <w:pStyle w:val="afff6"/>
              <w:wordWrap w:val="0"/>
            </w:pPr>
            <w:r w:rsidRPr="00B2686A">
              <w:t>https://www.security-camp.or.jp</w:t>
            </w:r>
          </w:p>
        </w:tc>
      </w:tr>
      <w:tr w:rsidR="00411AB8" w14:paraId="0BE3862A" w14:textId="77777777">
        <w:tc>
          <w:tcPr>
            <w:tcW w:w="10466" w:type="dxa"/>
            <w:tcBorders>
              <w:top w:val="single" w:sz="4" w:space="0" w:color="D1D1D1" w:themeColor="background2" w:themeShade="E6"/>
              <w:bottom w:val="single" w:sz="4" w:space="0" w:color="D1D1D1" w:themeColor="background2" w:themeShade="E6"/>
            </w:tcBorders>
          </w:tcPr>
          <w:p w14:paraId="5BBA0F23" w14:textId="77777777" w:rsidR="00411AB8" w:rsidRPr="00B2686A" w:rsidRDefault="00411AB8" w:rsidP="00F86AA7">
            <w:pPr>
              <w:pStyle w:val="afff6"/>
              <w:wordWrap w:val="0"/>
            </w:pPr>
            <w:r w:rsidRPr="00B2686A">
              <w:t>ICSCoE中核人材育成プログラム</w:t>
            </w:r>
          </w:p>
        </w:tc>
      </w:tr>
      <w:tr w:rsidR="00411AB8" w14:paraId="0AA92D3E" w14:textId="77777777">
        <w:tc>
          <w:tcPr>
            <w:tcW w:w="10466" w:type="dxa"/>
            <w:tcBorders>
              <w:top w:val="single" w:sz="4" w:space="0" w:color="D1D1D1" w:themeColor="background2" w:themeShade="E6"/>
              <w:bottom w:val="single" w:sz="4" w:space="0" w:color="auto"/>
            </w:tcBorders>
          </w:tcPr>
          <w:p w14:paraId="329EA192" w14:textId="77777777" w:rsidR="00411AB8" w:rsidRPr="00B2686A" w:rsidRDefault="00411AB8" w:rsidP="00F86AA7">
            <w:pPr>
              <w:pStyle w:val="afff6"/>
              <w:wordWrap w:val="0"/>
            </w:pPr>
            <w:r w:rsidRPr="00B2686A">
              <w:t>https://www.ipa.go.jp/jinzai/ics/core_human_resource</w:t>
            </w:r>
          </w:p>
        </w:tc>
      </w:tr>
      <w:tr w:rsidR="00411AB8" w14:paraId="0DC2CD10" w14:textId="77777777">
        <w:tc>
          <w:tcPr>
            <w:tcW w:w="10466" w:type="dxa"/>
            <w:tcBorders>
              <w:top w:val="single" w:sz="4" w:space="0" w:color="D1D1D1" w:themeColor="background2" w:themeShade="E6"/>
              <w:bottom w:val="single" w:sz="4" w:space="0" w:color="D1D1D1" w:themeColor="background2" w:themeShade="E6"/>
            </w:tcBorders>
          </w:tcPr>
          <w:p w14:paraId="173956C7" w14:textId="77777777" w:rsidR="00411AB8" w:rsidRPr="00B2686A" w:rsidRDefault="00411AB8" w:rsidP="00F86AA7">
            <w:pPr>
              <w:pStyle w:val="afff6"/>
              <w:wordWrap w:val="0"/>
            </w:pPr>
            <w:r w:rsidRPr="003C4C05">
              <w:rPr>
                <w:rFonts w:hint="eastAsia"/>
              </w:rPr>
              <w:t>情報セキュリティ</w:t>
            </w:r>
            <w:r w:rsidRPr="003C4C05">
              <w:t xml:space="preserve"> 10 大脅威の活用法 2024</w:t>
            </w:r>
          </w:p>
        </w:tc>
      </w:tr>
      <w:tr w:rsidR="00411AB8" w14:paraId="415EFDFE" w14:textId="77777777">
        <w:tc>
          <w:tcPr>
            <w:tcW w:w="10466" w:type="dxa"/>
            <w:tcBorders>
              <w:top w:val="single" w:sz="4" w:space="0" w:color="D1D1D1" w:themeColor="background2" w:themeShade="E6"/>
              <w:bottom w:val="single" w:sz="4" w:space="0" w:color="auto"/>
            </w:tcBorders>
          </w:tcPr>
          <w:p w14:paraId="05419E35" w14:textId="77777777" w:rsidR="00411AB8" w:rsidRPr="00B2686A" w:rsidRDefault="00411AB8" w:rsidP="00F86AA7">
            <w:pPr>
              <w:pStyle w:val="afff6"/>
              <w:wordWrap w:val="0"/>
            </w:pPr>
            <w:r>
              <w:t>https://www.ipa.go.jp/security/10threats/nq6ept000000g23i-att/katsuyouhou_2024.pdf</w:t>
            </w:r>
          </w:p>
        </w:tc>
      </w:tr>
      <w:tr w:rsidR="00411AB8" w14:paraId="4222B749" w14:textId="77777777">
        <w:tc>
          <w:tcPr>
            <w:tcW w:w="10466" w:type="dxa"/>
            <w:tcBorders>
              <w:top w:val="single" w:sz="4" w:space="0" w:color="auto"/>
              <w:bottom w:val="single" w:sz="4" w:space="0" w:color="D1D1D1" w:themeColor="background2" w:themeShade="E6"/>
            </w:tcBorders>
          </w:tcPr>
          <w:p w14:paraId="7442CF97" w14:textId="77777777" w:rsidR="00411AB8" w:rsidRPr="00B2686A" w:rsidRDefault="00411AB8" w:rsidP="00F86AA7">
            <w:pPr>
              <w:pStyle w:val="afff6"/>
              <w:wordWrap w:val="0"/>
            </w:pPr>
            <w:r w:rsidRPr="003C4C05">
              <w:rPr>
                <w:rFonts w:hint="eastAsia"/>
              </w:rPr>
              <w:t>中小企業等担当者向け</w:t>
            </w:r>
            <w:r w:rsidRPr="003C4C05">
              <w:t xml:space="preserve"> テレワークセキュリティの手引き 第3版</w:t>
            </w:r>
          </w:p>
        </w:tc>
      </w:tr>
      <w:tr w:rsidR="00411AB8" w14:paraId="12512983" w14:textId="77777777">
        <w:tc>
          <w:tcPr>
            <w:tcW w:w="10466" w:type="dxa"/>
            <w:tcBorders>
              <w:top w:val="single" w:sz="4" w:space="0" w:color="D1D1D1" w:themeColor="background2" w:themeShade="E6"/>
              <w:bottom w:val="single" w:sz="4" w:space="0" w:color="auto"/>
            </w:tcBorders>
          </w:tcPr>
          <w:p w14:paraId="48DE46DB" w14:textId="77777777" w:rsidR="00411AB8" w:rsidRPr="003C4C05" w:rsidRDefault="00411AB8" w:rsidP="00F86AA7">
            <w:pPr>
              <w:pStyle w:val="afff6"/>
              <w:wordWrap w:val="0"/>
            </w:pPr>
            <w:r>
              <w:t>https://www.soumu.go.jp/main_content/000816096.pdf</w:t>
            </w:r>
          </w:p>
        </w:tc>
      </w:tr>
      <w:tr w:rsidR="00411AB8" w14:paraId="257EBA74" w14:textId="77777777">
        <w:tc>
          <w:tcPr>
            <w:tcW w:w="10466" w:type="dxa"/>
            <w:tcBorders>
              <w:top w:val="single" w:sz="4" w:space="0" w:color="auto"/>
              <w:bottom w:val="single" w:sz="4" w:space="0" w:color="D9D9D9" w:themeColor="background1" w:themeShade="D9"/>
            </w:tcBorders>
          </w:tcPr>
          <w:p w14:paraId="4EB233EC" w14:textId="77777777" w:rsidR="00411AB8" w:rsidRPr="00FB2020" w:rsidRDefault="00411AB8" w:rsidP="00F86AA7">
            <w:pPr>
              <w:pStyle w:val="afff6"/>
              <w:wordWrap w:val="0"/>
            </w:pPr>
            <w:r w:rsidRPr="00FB2020">
              <w:rPr>
                <w:rFonts w:hint="eastAsia"/>
              </w:rPr>
              <w:t>中小企業のためのセキュリティインシデント対応の手引き</w:t>
            </w:r>
          </w:p>
        </w:tc>
      </w:tr>
      <w:tr w:rsidR="00411AB8" w14:paraId="3696F54E" w14:textId="77777777">
        <w:tc>
          <w:tcPr>
            <w:tcW w:w="10466" w:type="dxa"/>
            <w:tcBorders>
              <w:top w:val="single" w:sz="4" w:space="0" w:color="D9D9D9" w:themeColor="background1" w:themeShade="D9"/>
              <w:bottom w:val="single" w:sz="4" w:space="0" w:color="auto"/>
            </w:tcBorders>
          </w:tcPr>
          <w:p w14:paraId="09C3C631" w14:textId="77777777" w:rsidR="00411AB8" w:rsidRDefault="00411AB8" w:rsidP="00F86AA7">
            <w:pPr>
              <w:pStyle w:val="afff6"/>
              <w:wordWrap w:val="0"/>
            </w:pPr>
            <w:r w:rsidRPr="00FB2020">
              <w:t>https://www.ipa.go.jp/security/sme/ps6vr7000001buco-att/ps6vr7000001bucx.pdf</w:t>
            </w:r>
          </w:p>
        </w:tc>
      </w:tr>
      <w:tr w:rsidR="00411AB8" w14:paraId="32CCC46A" w14:textId="77777777">
        <w:tc>
          <w:tcPr>
            <w:tcW w:w="10466" w:type="dxa"/>
            <w:tcBorders>
              <w:top w:val="single" w:sz="4" w:space="0" w:color="auto"/>
              <w:bottom w:val="single" w:sz="4" w:space="0" w:color="D1D1D1" w:themeColor="background2" w:themeShade="E6"/>
            </w:tcBorders>
          </w:tcPr>
          <w:p w14:paraId="584D9151" w14:textId="77777777" w:rsidR="00411AB8" w:rsidRPr="00B2686A" w:rsidRDefault="00411AB8" w:rsidP="00F86AA7">
            <w:pPr>
              <w:pStyle w:val="afff6"/>
              <w:wordWrap w:val="0"/>
            </w:pPr>
            <w:r w:rsidRPr="00B2686A">
              <w:rPr>
                <w:rFonts w:hint="eastAsia"/>
              </w:rPr>
              <w:t>コンピュータウイルス・不正アクセスの届出事例</w:t>
            </w:r>
          </w:p>
        </w:tc>
      </w:tr>
      <w:tr w:rsidR="00411AB8" w14:paraId="04F4CC1C" w14:textId="77777777" w:rsidTr="003E4F50">
        <w:tc>
          <w:tcPr>
            <w:tcW w:w="10466" w:type="dxa"/>
            <w:tcBorders>
              <w:top w:val="single" w:sz="4" w:space="0" w:color="D1D1D1" w:themeColor="background2" w:themeShade="E6"/>
              <w:bottom w:val="single" w:sz="4" w:space="0" w:color="auto"/>
            </w:tcBorders>
          </w:tcPr>
          <w:p w14:paraId="7497F73D" w14:textId="77777777" w:rsidR="00411AB8" w:rsidRPr="00B2686A" w:rsidRDefault="00411AB8" w:rsidP="00F86AA7">
            <w:pPr>
              <w:pStyle w:val="afff6"/>
              <w:wordWrap w:val="0"/>
            </w:pPr>
            <w:r w:rsidRPr="00B2686A">
              <w:t>https://www.ipa.go.jp/security/todokede/crack-virus/ug65p9000000nnpa-att/000108764.pdf</w:t>
            </w:r>
          </w:p>
        </w:tc>
      </w:tr>
      <w:tr w:rsidR="003E4F50" w14:paraId="697E22C3" w14:textId="77777777" w:rsidTr="003E4F50">
        <w:tc>
          <w:tcPr>
            <w:tcW w:w="10466" w:type="dxa"/>
            <w:tcBorders>
              <w:top w:val="single" w:sz="4" w:space="0" w:color="auto"/>
              <w:bottom w:val="single" w:sz="4" w:space="0" w:color="D1D1D1" w:themeColor="background2" w:themeShade="E6"/>
            </w:tcBorders>
          </w:tcPr>
          <w:p w14:paraId="0D50A2B1" w14:textId="531F8334" w:rsidR="003E4F50" w:rsidRPr="00B2686A" w:rsidRDefault="009B33FB" w:rsidP="00F86AA7">
            <w:pPr>
              <w:pStyle w:val="afff6"/>
              <w:wordWrap w:val="0"/>
            </w:pPr>
            <w:r w:rsidRPr="009B33FB">
              <w:rPr>
                <w:rFonts w:hint="eastAsia"/>
              </w:rPr>
              <w:t>マルウェア｢ランサムウェア｣の脅威と対策（対策編）</w:t>
            </w:r>
          </w:p>
        </w:tc>
      </w:tr>
      <w:tr w:rsidR="003E4F50" w14:paraId="09E7B942" w14:textId="77777777" w:rsidTr="003E4F50">
        <w:tc>
          <w:tcPr>
            <w:tcW w:w="10466" w:type="dxa"/>
            <w:tcBorders>
              <w:top w:val="single" w:sz="4" w:space="0" w:color="D1D1D1" w:themeColor="background2" w:themeShade="E6"/>
              <w:bottom w:val="single" w:sz="4" w:space="0" w:color="auto"/>
            </w:tcBorders>
          </w:tcPr>
          <w:p w14:paraId="2708711A" w14:textId="6FBC8B61" w:rsidR="003E4F50" w:rsidRPr="00B2686A" w:rsidRDefault="009B33FB" w:rsidP="00F86AA7">
            <w:pPr>
              <w:pStyle w:val="afff6"/>
              <w:wordWrap w:val="0"/>
            </w:pPr>
            <w:r w:rsidRPr="009B33FB">
              <w:t>https://www.keishicho.metro.tokyo.lg.jp/kurashi/cyber/joho/ransomware_taisaku.html</w:t>
            </w:r>
          </w:p>
        </w:tc>
      </w:tr>
      <w:tr w:rsidR="003E4F50" w14:paraId="2C3FC6F7" w14:textId="77777777" w:rsidTr="003E4F50">
        <w:tc>
          <w:tcPr>
            <w:tcW w:w="10466" w:type="dxa"/>
            <w:tcBorders>
              <w:top w:val="single" w:sz="4" w:space="0" w:color="auto"/>
              <w:bottom w:val="single" w:sz="4" w:space="0" w:color="D1D1D1" w:themeColor="background2" w:themeShade="E6"/>
            </w:tcBorders>
          </w:tcPr>
          <w:p w14:paraId="19BABF0B" w14:textId="57B1653F" w:rsidR="003E4F50" w:rsidRPr="00B2686A" w:rsidRDefault="009B33FB" w:rsidP="00F86AA7">
            <w:pPr>
              <w:pStyle w:val="afff6"/>
              <w:wordWrap w:val="0"/>
            </w:pPr>
            <w:r w:rsidRPr="009B33FB">
              <w:rPr>
                <w:rFonts w:hint="eastAsia"/>
              </w:rPr>
              <w:t>情報セキュリティ関連規程（サンプル）</w:t>
            </w:r>
          </w:p>
        </w:tc>
      </w:tr>
      <w:tr w:rsidR="003E4F50" w14:paraId="6BCDC591" w14:textId="77777777" w:rsidTr="003E4F50">
        <w:tc>
          <w:tcPr>
            <w:tcW w:w="10466" w:type="dxa"/>
            <w:tcBorders>
              <w:top w:val="single" w:sz="4" w:space="0" w:color="D1D1D1" w:themeColor="background2" w:themeShade="E6"/>
              <w:bottom w:val="single" w:sz="4" w:space="0" w:color="auto"/>
            </w:tcBorders>
          </w:tcPr>
          <w:p w14:paraId="25C0AD86" w14:textId="5DBE8102" w:rsidR="003E4F50" w:rsidRPr="00B2686A" w:rsidRDefault="009B33FB" w:rsidP="00F86AA7">
            <w:pPr>
              <w:pStyle w:val="afff6"/>
              <w:wordWrap w:val="0"/>
            </w:pPr>
            <w:r w:rsidRPr="009B33FB">
              <w:t>https://www.ipa.go.jp/security/sme/ps6vr7000001bu8m-att/000055794.docx</w:t>
            </w:r>
          </w:p>
        </w:tc>
      </w:tr>
      <w:tr w:rsidR="003E4F50" w14:paraId="28C7A425" w14:textId="77777777" w:rsidTr="003E4F50">
        <w:tc>
          <w:tcPr>
            <w:tcW w:w="10466" w:type="dxa"/>
            <w:tcBorders>
              <w:top w:val="single" w:sz="4" w:space="0" w:color="auto"/>
              <w:bottom w:val="single" w:sz="4" w:space="0" w:color="D1D1D1" w:themeColor="background2" w:themeShade="E6"/>
            </w:tcBorders>
          </w:tcPr>
          <w:p w14:paraId="50214E5A" w14:textId="5E908EC9" w:rsidR="003E4F50" w:rsidRPr="00B2686A" w:rsidRDefault="005C5357" w:rsidP="00F86AA7">
            <w:pPr>
              <w:pStyle w:val="afff6"/>
              <w:wordWrap w:val="0"/>
            </w:pPr>
            <w:r w:rsidRPr="005C5357">
              <w:rPr>
                <w:rFonts w:hint="eastAsia"/>
              </w:rPr>
              <w:t>自己点検チェックリスト</w:t>
            </w:r>
          </w:p>
        </w:tc>
      </w:tr>
      <w:tr w:rsidR="003E4F50" w14:paraId="6D64D5AF" w14:textId="77777777" w:rsidTr="003E4F50">
        <w:tc>
          <w:tcPr>
            <w:tcW w:w="10466" w:type="dxa"/>
            <w:tcBorders>
              <w:top w:val="single" w:sz="4" w:space="0" w:color="D1D1D1" w:themeColor="background2" w:themeShade="E6"/>
              <w:bottom w:val="single" w:sz="4" w:space="0" w:color="auto"/>
            </w:tcBorders>
          </w:tcPr>
          <w:p w14:paraId="0DF0E3EE" w14:textId="37C6D05D" w:rsidR="003E4F50" w:rsidRPr="00B2686A" w:rsidRDefault="005C5357" w:rsidP="00F86AA7">
            <w:pPr>
              <w:pStyle w:val="afff6"/>
              <w:wordWrap w:val="0"/>
            </w:pPr>
            <w:r w:rsidRPr="005C5357">
              <w:t>https://www.ppc.go.jp/files/pdf/Self_assessment_checklist.pdf</w:t>
            </w:r>
          </w:p>
        </w:tc>
      </w:tr>
      <w:tr w:rsidR="003E4F50" w14:paraId="09051039" w14:textId="77777777" w:rsidTr="003E4F50">
        <w:tc>
          <w:tcPr>
            <w:tcW w:w="10466" w:type="dxa"/>
            <w:tcBorders>
              <w:top w:val="single" w:sz="4" w:space="0" w:color="auto"/>
              <w:bottom w:val="single" w:sz="4" w:space="0" w:color="D1D1D1" w:themeColor="background2" w:themeShade="E6"/>
            </w:tcBorders>
          </w:tcPr>
          <w:p w14:paraId="50668B91" w14:textId="2F3FB93C" w:rsidR="003E4F50" w:rsidRPr="00B2686A" w:rsidRDefault="005C5357" w:rsidP="00F86AA7">
            <w:pPr>
              <w:pStyle w:val="afff6"/>
              <w:wordWrap w:val="0"/>
            </w:pPr>
            <w:r w:rsidRPr="005C5357">
              <w:rPr>
                <w:rFonts w:hint="eastAsia"/>
              </w:rPr>
              <w:t>情報セキュリティポリシーサンプル改版（</w:t>
            </w:r>
            <w:r w:rsidRPr="005C5357">
              <w:t>1.0版）</w:t>
            </w:r>
          </w:p>
        </w:tc>
      </w:tr>
      <w:tr w:rsidR="003E4F50" w14:paraId="599B2053" w14:textId="77777777" w:rsidTr="003E4F50">
        <w:tc>
          <w:tcPr>
            <w:tcW w:w="10466" w:type="dxa"/>
            <w:tcBorders>
              <w:top w:val="single" w:sz="4" w:space="0" w:color="D1D1D1" w:themeColor="background2" w:themeShade="E6"/>
              <w:bottom w:val="single" w:sz="4" w:space="0" w:color="auto"/>
            </w:tcBorders>
          </w:tcPr>
          <w:p w14:paraId="224C0651" w14:textId="260A373F" w:rsidR="003E4F50" w:rsidRPr="00B2686A" w:rsidRDefault="0018705B" w:rsidP="00F86AA7">
            <w:pPr>
              <w:pStyle w:val="afff6"/>
              <w:wordWrap w:val="0"/>
            </w:pPr>
            <w:r w:rsidRPr="0018705B">
              <w:t>https://www.jnsa.org/result/2016/policy</w:t>
            </w:r>
          </w:p>
        </w:tc>
      </w:tr>
      <w:tr w:rsidR="003E4F50" w14:paraId="772E5539" w14:textId="77777777" w:rsidTr="003E4F50">
        <w:tc>
          <w:tcPr>
            <w:tcW w:w="10466" w:type="dxa"/>
            <w:tcBorders>
              <w:top w:val="single" w:sz="4" w:space="0" w:color="auto"/>
              <w:bottom w:val="single" w:sz="4" w:space="0" w:color="D1D1D1" w:themeColor="background2" w:themeShade="E6"/>
            </w:tcBorders>
          </w:tcPr>
          <w:p w14:paraId="2F33F442" w14:textId="15748950" w:rsidR="003E4F50" w:rsidRPr="00B2686A" w:rsidRDefault="0018705B" w:rsidP="00F86AA7">
            <w:pPr>
              <w:pStyle w:val="afff6"/>
              <w:wordWrap w:val="0"/>
            </w:pPr>
            <w:r w:rsidRPr="0018705B">
              <w:rPr>
                <w:rFonts w:hint="eastAsia"/>
              </w:rPr>
              <w:t>情報セキュリティハンドブック（ひな形）</w:t>
            </w:r>
          </w:p>
        </w:tc>
      </w:tr>
      <w:tr w:rsidR="003E4F50" w14:paraId="5930297D" w14:textId="77777777" w:rsidTr="003E4F50">
        <w:tc>
          <w:tcPr>
            <w:tcW w:w="10466" w:type="dxa"/>
            <w:tcBorders>
              <w:top w:val="single" w:sz="4" w:space="0" w:color="D1D1D1" w:themeColor="background2" w:themeShade="E6"/>
              <w:bottom w:val="single" w:sz="4" w:space="0" w:color="auto"/>
            </w:tcBorders>
          </w:tcPr>
          <w:p w14:paraId="47887653" w14:textId="575A779B" w:rsidR="003E4F50" w:rsidRPr="00B2686A" w:rsidRDefault="0018705B" w:rsidP="00F86AA7">
            <w:pPr>
              <w:pStyle w:val="afff6"/>
              <w:wordWrap w:val="0"/>
            </w:pPr>
            <w:r w:rsidRPr="0018705B">
              <w:t>https://www.ipa.go.jp/security/sme/ps6vr7000001bu88-att/000108033.pptx</w:t>
            </w:r>
          </w:p>
        </w:tc>
      </w:tr>
      <w:tr w:rsidR="003E4F50" w14:paraId="542CBF1E" w14:textId="77777777" w:rsidTr="003E4F50">
        <w:tc>
          <w:tcPr>
            <w:tcW w:w="10466" w:type="dxa"/>
            <w:tcBorders>
              <w:top w:val="single" w:sz="4" w:space="0" w:color="auto"/>
              <w:bottom w:val="single" w:sz="4" w:space="0" w:color="D1D1D1" w:themeColor="background2" w:themeShade="E6"/>
            </w:tcBorders>
          </w:tcPr>
          <w:p w14:paraId="27B48A5C" w14:textId="1F93E342" w:rsidR="003E4F50" w:rsidRPr="00B2686A" w:rsidRDefault="0018705B" w:rsidP="00F86AA7">
            <w:pPr>
              <w:pStyle w:val="afff6"/>
              <w:wordWrap w:val="0"/>
            </w:pPr>
            <w:r w:rsidRPr="0018705B">
              <w:rPr>
                <w:rFonts w:hint="eastAsia"/>
              </w:rPr>
              <w:t>インターネットの安全・安心ハンドブック</w:t>
            </w:r>
            <w:r w:rsidRPr="0018705B">
              <w:t>Ver.5.00</w:t>
            </w:r>
          </w:p>
        </w:tc>
      </w:tr>
      <w:tr w:rsidR="003E4F50" w14:paraId="6C477B43" w14:textId="77777777" w:rsidTr="003E4F50">
        <w:tc>
          <w:tcPr>
            <w:tcW w:w="10466" w:type="dxa"/>
            <w:tcBorders>
              <w:top w:val="single" w:sz="4" w:space="0" w:color="D1D1D1" w:themeColor="background2" w:themeShade="E6"/>
              <w:bottom w:val="single" w:sz="4" w:space="0" w:color="auto"/>
            </w:tcBorders>
          </w:tcPr>
          <w:p w14:paraId="26281F5A" w14:textId="7BE50816" w:rsidR="003E4F50" w:rsidRPr="00B2686A" w:rsidRDefault="00831688" w:rsidP="00F86AA7">
            <w:pPr>
              <w:pStyle w:val="afff6"/>
              <w:wordWrap w:val="0"/>
            </w:pPr>
            <w:r w:rsidRPr="00831688">
              <w:t>https://security-portal.nisc.go.jp/guidance/handbook.html</w:t>
            </w:r>
          </w:p>
        </w:tc>
      </w:tr>
      <w:tr w:rsidR="003E4F50" w14:paraId="117459B5" w14:textId="77777777" w:rsidTr="003E4F50">
        <w:tc>
          <w:tcPr>
            <w:tcW w:w="10466" w:type="dxa"/>
            <w:tcBorders>
              <w:top w:val="single" w:sz="4" w:space="0" w:color="auto"/>
              <w:bottom w:val="single" w:sz="4" w:space="0" w:color="D1D1D1" w:themeColor="background2" w:themeShade="E6"/>
            </w:tcBorders>
          </w:tcPr>
          <w:p w14:paraId="4E9A5324" w14:textId="40DD1DAC" w:rsidR="003E4F50" w:rsidRPr="00B2686A" w:rsidRDefault="00831688" w:rsidP="00F86AA7">
            <w:pPr>
              <w:pStyle w:val="afff6"/>
              <w:wordWrap w:val="0"/>
            </w:pPr>
            <w:r w:rsidRPr="00831688">
              <w:rPr>
                <w:rFonts w:hint="eastAsia"/>
              </w:rPr>
              <w:t>テレワークセキュリティガイドライン第</w:t>
            </w:r>
            <w:r w:rsidRPr="00831688">
              <w:t>5版</w:t>
            </w:r>
          </w:p>
        </w:tc>
      </w:tr>
      <w:tr w:rsidR="003E4F50" w14:paraId="63F6A535" w14:textId="77777777" w:rsidTr="003E4F50">
        <w:tc>
          <w:tcPr>
            <w:tcW w:w="10466" w:type="dxa"/>
            <w:tcBorders>
              <w:top w:val="single" w:sz="4" w:space="0" w:color="D1D1D1" w:themeColor="background2" w:themeShade="E6"/>
              <w:bottom w:val="single" w:sz="4" w:space="0" w:color="auto"/>
            </w:tcBorders>
          </w:tcPr>
          <w:p w14:paraId="37A22F20" w14:textId="1172C395" w:rsidR="003E4F50" w:rsidRPr="00B2686A" w:rsidRDefault="00831688" w:rsidP="00F86AA7">
            <w:pPr>
              <w:pStyle w:val="afff6"/>
              <w:wordWrap w:val="0"/>
            </w:pPr>
            <w:r w:rsidRPr="00831688">
              <w:t>https://www.soumu.go.jp/main_content/000752925.pdf</w:t>
            </w:r>
          </w:p>
        </w:tc>
      </w:tr>
      <w:tr w:rsidR="003E4F50" w14:paraId="37D3EF68" w14:textId="77777777" w:rsidTr="003E4F50">
        <w:tc>
          <w:tcPr>
            <w:tcW w:w="10466" w:type="dxa"/>
            <w:tcBorders>
              <w:top w:val="single" w:sz="4" w:space="0" w:color="auto"/>
              <w:bottom w:val="single" w:sz="4" w:space="0" w:color="D1D1D1" w:themeColor="background2" w:themeShade="E6"/>
            </w:tcBorders>
          </w:tcPr>
          <w:p w14:paraId="082CC025" w14:textId="1A078B50" w:rsidR="003E4F50" w:rsidRPr="00B2686A" w:rsidRDefault="00831688" w:rsidP="00F86AA7">
            <w:pPr>
              <w:pStyle w:val="afff6"/>
              <w:wordWrap w:val="0"/>
            </w:pPr>
            <w:r w:rsidRPr="00831688">
              <w:rPr>
                <w:rFonts w:hint="eastAsia"/>
              </w:rPr>
              <w:t>付録</w:t>
            </w:r>
            <w:r w:rsidRPr="00831688">
              <w:t>6：中小企業のためのクラウドサービス安全利用の手引き</w:t>
            </w:r>
          </w:p>
        </w:tc>
      </w:tr>
      <w:tr w:rsidR="003E4F50" w14:paraId="4BE09305" w14:textId="77777777" w:rsidTr="003E4F50">
        <w:tc>
          <w:tcPr>
            <w:tcW w:w="10466" w:type="dxa"/>
            <w:tcBorders>
              <w:top w:val="single" w:sz="4" w:space="0" w:color="D1D1D1" w:themeColor="background2" w:themeShade="E6"/>
              <w:bottom w:val="single" w:sz="4" w:space="0" w:color="auto"/>
            </w:tcBorders>
          </w:tcPr>
          <w:p w14:paraId="589449D0" w14:textId="27644E9A" w:rsidR="003E4F50" w:rsidRPr="00B2686A" w:rsidRDefault="00AF35B3" w:rsidP="00F86AA7">
            <w:pPr>
              <w:pStyle w:val="afff6"/>
              <w:wordWrap w:val="0"/>
            </w:pPr>
            <w:r w:rsidRPr="00AF35B3">
              <w:t>https://www.ipa.go.jp/security/sme/f55m8k0000001wcf-att/000072150.pdf</w:t>
            </w:r>
          </w:p>
        </w:tc>
      </w:tr>
      <w:tr w:rsidR="003E4F50" w14:paraId="7EC9D42B" w14:textId="77777777" w:rsidTr="003E4F50">
        <w:tc>
          <w:tcPr>
            <w:tcW w:w="10466" w:type="dxa"/>
            <w:tcBorders>
              <w:top w:val="single" w:sz="4" w:space="0" w:color="auto"/>
              <w:bottom w:val="single" w:sz="4" w:space="0" w:color="D1D1D1" w:themeColor="background2" w:themeShade="E6"/>
            </w:tcBorders>
          </w:tcPr>
          <w:p w14:paraId="0174F439" w14:textId="7D0579F9" w:rsidR="003E4F50" w:rsidRPr="00B2686A" w:rsidRDefault="002545EB" w:rsidP="00F86AA7">
            <w:pPr>
              <w:pStyle w:val="afff6"/>
              <w:wordWrap w:val="0"/>
            </w:pPr>
            <w:r w:rsidRPr="002545EB">
              <w:t xml:space="preserve">The NIST Cybersecurity Framework </w:t>
            </w:r>
            <w:r w:rsidR="00EC001B">
              <w:t>（</w:t>
            </w:r>
            <w:r w:rsidRPr="002545EB">
              <w:t>CSF</w:t>
            </w:r>
            <w:r w:rsidR="00EC001B">
              <w:t>）</w:t>
            </w:r>
            <w:r w:rsidRPr="002545EB">
              <w:t xml:space="preserve"> 2.0</w:t>
            </w:r>
          </w:p>
        </w:tc>
      </w:tr>
      <w:tr w:rsidR="003E4F50" w14:paraId="0CF588D7" w14:textId="77777777" w:rsidTr="003E4F50">
        <w:tc>
          <w:tcPr>
            <w:tcW w:w="10466" w:type="dxa"/>
            <w:tcBorders>
              <w:top w:val="single" w:sz="4" w:space="0" w:color="D1D1D1" w:themeColor="background2" w:themeShade="E6"/>
              <w:bottom w:val="single" w:sz="4" w:space="0" w:color="auto"/>
            </w:tcBorders>
          </w:tcPr>
          <w:p w14:paraId="1FDD6EEF" w14:textId="6DF86992" w:rsidR="003E4F50" w:rsidRPr="00B2686A" w:rsidRDefault="00A92C16" w:rsidP="00F86AA7">
            <w:pPr>
              <w:pStyle w:val="afff6"/>
              <w:wordWrap w:val="0"/>
            </w:pPr>
            <w:r w:rsidRPr="00A92C16">
              <w:t>https://nvlpubs.nist.gov/nistpubs/CSWP/NIST.CSWP.29.pdf</w:t>
            </w:r>
          </w:p>
        </w:tc>
      </w:tr>
      <w:tr w:rsidR="003E4F50" w14:paraId="0FABAB1F" w14:textId="77777777" w:rsidTr="003E4F50">
        <w:tc>
          <w:tcPr>
            <w:tcW w:w="10466" w:type="dxa"/>
            <w:tcBorders>
              <w:top w:val="single" w:sz="4" w:space="0" w:color="auto"/>
              <w:bottom w:val="single" w:sz="4" w:space="0" w:color="D1D1D1" w:themeColor="background2" w:themeShade="E6"/>
            </w:tcBorders>
          </w:tcPr>
          <w:p w14:paraId="428F548E" w14:textId="5345B015" w:rsidR="003E4F50" w:rsidRPr="00B2686A" w:rsidRDefault="00A92C16" w:rsidP="00F86AA7">
            <w:pPr>
              <w:pStyle w:val="afff6"/>
              <w:wordWrap w:val="0"/>
            </w:pPr>
            <w:r w:rsidRPr="00A92C16">
              <w:t>Small Business Quick-Start Guide</w:t>
            </w:r>
          </w:p>
        </w:tc>
      </w:tr>
      <w:tr w:rsidR="003E4F50" w14:paraId="26F55826" w14:textId="77777777" w:rsidTr="003E4F50">
        <w:tc>
          <w:tcPr>
            <w:tcW w:w="10466" w:type="dxa"/>
            <w:tcBorders>
              <w:top w:val="single" w:sz="4" w:space="0" w:color="D1D1D1" w:themeColor="background2" w:themeShade="E6"/>
              <w:bottom w:val="single" w:sz="4" w:space="0" w:color="D1D1D1" w:themeColor="background2" w:themeShade="E6"/>
            </w:tcBorders>
          </w:tcPr>
          <w:p w14:paraId="47D08E71" w14:textId="4C1AEE20" w:rsidR="003E4F50" w:rsidRPr="00B2686A" w:rsidRDefault="00A92C16" w:rsidP="00F86AA7">
            <w:pPr>
              <w:pStyle w:val="afff6"/>
              <w:wordWrap w:val="0"/>
            </w:pPr>
            <w:r w:rsidRPr="00A92C16">
              <w:t>https://doi.org/10.6028/NIST.SP.1300</w:t>
            </w:r>
          </w:p>
        </w:tc>
      </w:tr>
      <w:tr w:rsidR="003E4F50" w14:paraId="0EE527BC" w14:textId="77777777" w:rsidTr="003E4F50">
        <w:tc>
          <w:tcPr>
            <w:tcW w:w="10466" w:type="dxa"/>
            <w:tcBorders>
              <w:top w:val="single" w:sz="4" w:space="0" w:color="auto"/>
              <w:bottom w:val="single" w:sz="4" w:space="0" w:color="D1D1D1" w:themeColor="background2" w:themeShade="E6"/>
            </w:tcBorders>
          </w:tcPr>
          <w:p w14:paraId="2D436E24" w14:textId="72DAC89A" w:rsidR="003E4F50" w:rsidRPr="00B2686A" w:rsidRDefault="00E6663B" w:rsidP="00F86AA7">
            <w:pPr>
              <w:pStyle w:val="afff6"/>
              <w:wordWrap w:val="0"/>
            </w:pPr>
            <w:r w:rsidRPr="00E6663B">
              <w:t>A Guide to Creating Community Profiles</w:t>
            </w:r>
          </w:p>
        </w:tc>
      </w:tr>
      <w:tr w:rsidR="003E4F50" w14:paraId="01C8CBA2" w14:textId="77777777" w:rsidTr="003E4F50">
        <w:tc>
          <w:tcPr>
            <w:tcW w:w="10466" w:type="dxa"/>
            <w:tcBorders>
              <w:top w:val="single" w:sz="4" w:space="0" w:color="D1D1D1" w:themeColor="background2" w:themeShade="E6"/>
              <w:bottom w:val="single" w:sz="4" w:space="0" w:color="auto"/>
            </w:tcBorders>
          </w:tcPr>
          <w:p w14:paraId="083203CF" w14:textId="7EB41B71" w:rsidR="003E4F50" w:rsidRPr="00B2686A" w:rsidRDefault="003B7EF6" w:rsidP="00F86AA7">
            <w:pPr>
              <w:pStyle w:val="afff6"/>
              <w:wordWrap w:val="0"/>
            </w:pPr>
            <w:r w:rsidRPr="003B7EF6">
              <w:t>https://doi.org/10.6028/NIST.CSWP.32.ipd</w:t>
            </w:r>
          </w:p>
        </w:tc>
      </w:tr>
      <w:tr w:rsidR="003E4F50" w14:paraId="0E0AFE9E" w14:textId="77777777" w:rsidTr="003E4F50">
        <w:tc>
          <w:tcPr>
            <w:tcW w:w="10466" w:type="dxa"/>
            <w:tcBorders>
              <w:top w:val="single" w:sz="4" w:space="0" w:color="auto"/>
              <w:bottom w:val="single" w:sz="4" w:space="0" w:color="D1D1D1" w:themeColor="background2" w:themeShade="E6"/>
            </w:tcBorders>
          </w:tcPr>
          <w:p w14:paraId="0F38B882" w14:textId="24387235" w:rsidR="003E4F50" w:rsidRPr="00B2686A" w:rsidRDefault="00E54F3F" w:rsidP="00F86AA7">
            <w:pPr>
              <w:pStyle w:val="afff6"/>
              <w:wordWrap w:val="0"/>
            </w:pPr>
            <w:r w:rsidRPr="00E54F3F">
              <w:t>Quick-Start Guide for Creating and Using Organizational Profiles</w:t>
            </w:r>
          </w:p>
        </w:tc>
      </w:tr>
      <w:tr w:rsidR="003E4F50" w14:paraId="20F0BD49" w14:textId="77777777" w:rsidTr="002545EB">
        <w:tc>
          <w:tcPr>
            <w:tcW w:w="10466" w:type="dxa"/>
            <w:tcBorders>
              <w:top w:val="single" w:sz="4" w:space="0" w:color="D1D1D1" w:themeColor="background2" w:themeShade="E6"/>
              <w:bottom w:val="single" w:sz="4" w:space="0" w:color="auto"/>
            </w:tcBorders>
          </w:tcPr>
          <w:p w14:paraId="240CFA72" w14:textId="6C252E09" w:rsidR="003E4F50" w:rsidRPr="00B2686A" w:rsidRDefault="00867AEF" w:rsidP="00F86AA7">
            <w:pPr>
              <w:pStyle w:val="afff6"/>
              <w:wordWrap w:val="0"/>
            </w:pPr>
            <w:r w:rsidRPr="00867AEF">
              <w:t>https://doi.org/10.6028/NIST.SP.1301</w:t>
            </w:r>
          </w:p>
        </w:tc>
      </w:tr>
      <w:tr w:rsidR="002545EB" w14:paraId="40F68DF8" w14:textId="77777777" w:rsidTr="002545EB">
        <w:tc>
          <w:tcPr>
            <w:tcW w:w="10466" w:type="dxa"/>
            <w:tcBorders>
              <w:top w:val="single" w:sz="4" w:space="0" w:color="auto"/>
              <w:bottom w:val="single" w:sz="4" w:space="0" w:color="D1D1D1" w:themeColor="background2" w:themeShade="E6"/>
            </w:tcBorders>
          </w:tcPr>
          <w:p w14:paraId="1C9FFE96" w14:textId="7867B54E" w:rsidR="002545EB" w:rsidRPr="00B2686A" w:rsidRDefault="00A71DA5" w:rsidP="00F86AA7">
            <w:pPr>
              <w:pStyle w:val="afff6"/>
              <w:wordWrap w:val="0"/>
            </w:pPr>
            <w:r w:rsidRPr="00A71DA5">
              <w:t>Quick-Start Guide for Using the CSF Tiers</w:t>
            </w:r>
          </w:p>
        </w:tc>
      </w:tr>
      <w:tr w:rsidR="002545EB" w14:paraId="226D3AA8" w14:textId="77777777" w:rsidTr="002545EB">
        <w:tc>
          <w:tcPr>
            <w:tcW w:w="10466" w:type="dxa"/>
            <w:tcBorders>
              <w:top w:val="single" w:sz="4" w:space="0" w:color="D1D1D1" w:themeColor="background2" w:themeShade="E6"/>
              <w:bottom w:val="single" w:sz="4" w:space="0" w:color="auto"/>
            </w:tcBorders>
          </w:tcPr>
          <w:p w14:paraId="4DB135E4" w14:textId="6BEEEF27" w:rsidR="002545EB" w:rsidRPr="00B2686A" w:rsidRDefault="00A71DA5" w:rsidP="00F86AA7">
            <w:pPr>
              <w:pStyle w:val="afff6"/>
              <w:wordWrap w:val="0"/>
            </w:pPr>
            <w:r w:rsidRPr="00A71DA5">
              <w:t>https://doi.org/10.6028/NIST.SP.1302.ipd</w:t>
            </w:r>
          </w:p>
        </w:tc>
      </w:tr>
      <w:tr w:rsidR="002545EB" w14:paraId="0935B136" w14:textId="77777777" w:rsidTr="002545EB">
        <w:tc>
          <w:tcPr>
            <w:tcW w:w="10466" w:type="dxa"/>
            <w:tcBorders>
              <w:top w:val="single" w:sz="4" w:space="0" w:color="auto"/>
              <w:bottom w:val="single" w:sz="4" w:space="0" w:color="D1D1D1" w:themeColor="background2" w:themeShade="E6"/>
            </w:tcBorders>
          </w:tcPr>
          <w:p w14:paraId="536FF5CE" w14:textId="6F782FEE" w:rsidR="002545EB" w:rsidRPr="00B2686A" w:rsidRDefault="00A71DA5" w:rsidP="00F86AA7">
            <w:pPr>
              <w:pStyle w:val="afff6"/>
              <w:wordWrap w:val="0"/>
            </w:pPr>
            <w:r w:rsidRPr="00A71DA5">
              <w:t xml:space="preserve">Quick-Start Guide for Cybersecurity Supply Chain Risk Management </w:t>
            </w:r>
            <w:r w:rsidR="00EC001B">
              <w:t>（</w:t>
            </w:r>
            <w:r w:rsidRPr="00A71DA5">
              <w:t>C-SCRM</w:t>
            </w:r>
            <w:r w:rsidR="00EC001B">
              <w:t>）</w:t>
            </w:r>
          </w:p>
        </w:tc>
      </w:tr>
      <w:tr w:rsidR="002545EB" w14:paraId="103D5985" w14:textId="77777777" w:rsidTr="002545EB">
        <w:tc>
          <w:tcPr>
            <w:tcW w:w="10466" w:type="dxa"/>
            <w:tcBorders>
              <w:top w:val="single" w:sz="4" w:space="0" w:color="D1D1D1" w:themeColor="background2" w:themeShade="E6"/>
              <w:bottom w:val="single" w:sz="4" w:space="0" w:color="auto"/>
            </w:tcBorders>
          </w:tcPr>
          <w:p w14:paraId="726B0F78" w14:textId="222D7C17" w:rsidR="002545EB" w:rsidRPr="00B2686A" w:rsidRDefault="00A71DA5" w:rsidP="00F86AA7">
            <w:pPr>
              <w:pStyle w:val="afff6"/>
              <w:wordWrap w:val="0"/>
            </w:pPr>
            <w:r w:rsidRPr="00A71DA5">
              <w:t>https://doi.org/10.6028/NIST.SP.1305.ipd</w:t>
            </w:r>
          </w:p>
        </w:tc>
      </w:tr>
      <w:tr w:rsidR="002545EB" w14:paraId="03E93D9D" w14:textId="77777777" w:rsidTr="002545EB">
        <w:tc>
          <w:tcPr>
            <w:tcW w:w="10466" w:type="dxa"/>
            <w:tcBorders>
              <w:top w:val="single" w:sz="4" w:space="0" w:color="auto"/>
              <w:bottom w:val="single" w:sz="4" w:space="0" w:color="D1D1D1" w:themeColor="background2" w:themeShade="E6"/>
            </w:tcBorders>
          </w:tcPr>
          <w:p w14:paraId="1A066F51" w14:textId="3E7F795D" w:rsidR="002545EB" w:rsidRPr="00B2686A" w:rsidRDefault="00043873" w:rsidP="00F86AA7">
            <w:pPr>
              <w:pStyle w:val="afff6"/>
              <w:wordWrap w:val="0"/>
            </w:pPr>
            <w:r w:rsidRPr="00043873">
              <w:t>Enterprise Risk Management Quick-Start Guide</w:t>
            </w:r>
          </w:p>
        </w:tc>
      </w:tr>
      <w:tr w:rsidR="002545EB" w14:paraId="1C85C77E" w14:textId="77777777" w:rsidTr="002545EB">
        <w:tc>
          <w:tcPr>
            <w:tcW w:w="10466" w:type="dxa"/>
            <w:tcBorders>
              <w:top w:val="single" w:sz="4" w:space="0" w:color="D1D1D1" w:themeColor="background2" w:themeShade="E6"/>
              <w:bottom w:val="single" w:sz="4" w:space="0" w:color="auto"/>
            </w:tcBorders>
          </w:tcPr>
          <w:p w14:paraId="25ED5294" w14:textId="63930712" w:rsidR="002545EB" w:rsidRPr="00B2686A" w:rsidRDefault="00043873" w:rsidP="00F86AA7">
            <w:pPr>
              <w:pStyle w:val="afff6"/>
              <w:wordWrap w:val="0"/>
            </w:pPr>
            <w:r w:rsidRPr="00043873">
              <w:t>https://doi.org/10.6028/NIST.SP.1303.ipd</w:t>
            </w:r>
          </w:p>
        </w:tc>
      </w:tr>
      <w:tr w:rsidR="002545EB" w14:paraId="4928B755" w14:textId="77777777" w:rsidTr="002545EB">
        <w:tc>
          <w:tcPr>
            <w:tcW w:w="10466" w:type="dxa"/>
            <w:tcBorders>
              <w:top w:val="single" w:sz="4" w:space="0" w:color="auto"/>
              <w:bottom w:val="single" w:sz="4" w:space="0" w:color="D1D1D1" w:themeColor="background2" w:themeShade="E6"/>
            </w:tcBorders>
          </w:tcPr>
          <w:p w14:paraId="5342EA70" w14:textId="4725475B" w:rsidR="002545EB" w:rsidRPr="00B2686A" w:rsidRDefault="001F27E3" w:rsidP="00F86AA7">
            <w:pPr>
              <w:pStyle w:val="afff6"/>
              <w:wordWrap w:val="0"/>
            </w:pPr>
            <w:r w:rsidRPr="001F27E3">
              <w:t>CSF 2.0 Informative References</w:t>
            </w:r>
          </w:p>
        </w:tc>
      </w:tr>
      <w:tr w:rsidR="002545EB" w14:paraId="2E309D11" w14:textId="77777777" w:rsidTr="00043873">
        <w:tc>
          <w:tcPr>
            <w:tcW w:w="10466" w:type="dxa"/>
            <w:tcBorders>
              <w:top w:val="single" w:sz="4" w:space="0" w:color="D1D1D1" w:themeColor="background2" w:themeShade="E6"/>
              <w:bottom w:val="single" w:sz="4" w:space="0" w:color="auto"/>
            </w:tcBorders>
          </w:tcPr>
          <w:p w14:paraId="7716510F" w14:textId="71644D41" w:rsidR="002545EB" w:rsidRPr="00B2686A" w:rsidRDefault="00A817FE" w:rsidP="00F86AA7">
            <w:pPr>
              <w:pStyle w:val="afff6"/>
              <w:wordWrap w:val="0"/>
            </w:pPr>
            <w:r w:rsidRPr="00A817FE">
              <w:t>https://www.nist.gov/informative-references</w:t>
            </w:r>
          </w:p>
        </w:tc>
      </w:tr>
      <w:tr w:rsidR="00043873" w14:paraId="784DFB34" w14:textId="77777777" w:rsidTr="00043873">
        <w:tc>
          <w:tcPr>
            <w:tcW w:w="10466" w:type="dxa"/>
            <w:tcBorders>
              <w:top w:val="single" w:sz="4" w:space="0" w:color="auto"/>
              <w:bottom w:val="single" w:sz="4" w:space="0" w:color="D1D1D1" w:themeColor="background2" w:themeShade="E6"/>
            </w:tcBorders>
          </w:tcPr>
          <w:p w14:paraId="316B3145" w14:textId="45CB837C" w:rsidR="00043873" w:rsidRPr="00B2686A" w:rsidRDefault="00A817FE" w:rsidP="00F86AA7">
            <w:pPr>
              <w:pStyle w:val="afff6"/>
              <w:wordWrap w:val="0"/>
            </w:pPr>
            <w:r w:rsidRPr="00A817FE">
              <w:t>CSF 2.0 Implementation Examples</w:t>
            </w:r>
          </w:p>
        </w:tc>
      </w:tr>
      <w:tr w:rsidR="00043873" w14:paraId="55B64C1D" w14:textId="77777777" w:rsidTr="00043873">
        <w:tc>
          <w:tcPr>
            <w:tcW w:w="10466" w:type="dxa"/>
            <w:tcBorders>
              <w:top w:val="single" w:sz="4" w:space="0" w:color="D1D1D1" w:themeColor="background2" w:themeShade="E6"/>
              <w:bottom w:val="single" w:sz="4" w:space="0" w:color="auto"/>
            </w:tcBorders>
          </w:tcPr>
          <w:p w14:paraId="62AB039B" w14:textId="4CCA03FE" w:rsidR="00043873" w:rsidRPr="00B2686A" w:rsidRDefault="003D42D2" w:rsidP="00F86AA7">
            <w:pPr>
              <w:pStyle w:val="afff6"/>
              <w:wordWrap w:val="0"/>
            </w:pPr>
            <w:r w:rsidRPr="003D42D2">
              <w:t>https://www.nist.gov/document/csf-20-implementations-pdf</w:t>
            </w:r>
          </w:p>
        </w:tc>
      </w:tr>
      <w:tr w:rsidR="00043873" w14:paraId="18177B9B" w14:textId="77777777" w:rsidTr="00043873">
        <w:tc>
          <w:tcPr>
            <w:tcW w:w="10466" w:type="dxa"/>
            <w:tcBorders>
              <w:top w:val="single" w:sz="4" w:space="0" w:color="auto"/>
              <w:bottom w:val="single" w:sz="4" w:space="0" w:color="D1D1D1" w:themeColor="background2" w:themeShade="E6"/>
            </w:tcBorders>
          </w:tcPr>
          <w:p w14:paraId="4D92E993" w14:textId="063413AE" w:rsidR="00043873" w:rsidRPr="00B2686A" w:rsidRDefault="000B6BBC" w:rsidP="00F86AA7">
            <w:pPr>
              <w:pStyle w:val="afff6"/>
              <w:wordWrap w:val="0"/>
            </w:pPr>
            <w:r w:rsidRPr="000B6BBC">
              <w:t xml:space="preserve">NIST Cybersecurity Framework </w:t>
            </w:r>
            <w:r w:rsidR="00EC001B">
              <w:t>（</w:t>
            </w:r>
            <w:r w:rsidRPr="000B6BBC">
              <w:t>CSF</w:t>
            </w:r>
            <w:r w:rsidR="00EC001B">
              <w:t>）</w:t>
            </w:r>
            <w:r w:rsidRPr="000B6BBC">
              <w:t xml:space="preserve"> 2.0 Reference Tool</w:t>
            </w:r>
          </w:p>
        </w:tc>
      </w:tr>
      <w:tr w:rsidR="00043873" w14:paraId="519BFD14" w14:textId="77777777" w:rsidTr="00043873">
        <w:tc>
          <w:tcPr>
            <w:tcW w:w="10466" w:type="dxa"/>
            <w:tcBorders>
              <w:top w:val="single" w:sz="4" w:space="0" w:color="D1D1D1" w:themeColor="background2" w:themeShade="E6"/>
              <w:bottom w:val="single" w:sz="4" w:space="0" w:color="auto"/>
            </w:tcBorders>
          </w:tcPr>
          <w:p w14:paraId="57ED9C8F" w14:textId="17645F8A" w:rsidR="00043873" w:rsidRPr="00B2686A" w:rsidRDefault="0053236F" w:rsidP="00F86AA7">
            <w:pPr>
              <w:pStyle w:val="afff6"/>
              <w:wordWrap w:val="0"/>
            </w:pPr>
            <w:r w:rsidRPr="0053236F">
              <w:t>https://csrc.nist.gov/Projects/Cybersecurity-Framework/Filters#/csf/filters</w:t>
            </w:r>
          </w:p>
        </w:tc>
      </w:tr>
      <w:tr w:rsidR="00043873" w14:paraId="4C1462EB" w14:textId="77777777" w:rsidTr="00043873">
        <w:tc>
          <w:tcPr>
            <w:tcW w:w="10466" w:type="dxa"/>
            <w:tcBorders>
              <w:top w:val="single" w:sz="4" w:space="0" w:color="auto"/>
              <w:bottom w:val="single" w:sz="4" w:space="0" w:color="D1D1D1" w:themeColor="background2" w:themeShade="E6"/>
            </w:tcBorders>
          </w:tcPr>
          <w:p w14:paraId="6848CE04" w14:textId="49C25FF3" w:rsidR="00043873" w:rsidRPr="00B2686A" w:rsidRDefault="0053236F" w:rsidP="00F86AA7">
            <w:pPr>
              <w:pStyle w:val="afff6"/>
              <w:wordWrap w:val="0"/>
            </w:pPr>
            <w:r w:rsidRPr="0053236F">
              <w:rPr>
                <w:rFonts w:hint="eastAsia"/>
              </w:rPr>
              <w:t>サイバー攻撃被害に係る情報の共有・公表ガイダンス</w:t>
            </w:r>
          </w:p>
        </w:tc>
      </w:tr>
      <w:tr w:rsidR="00043873" w14:paraId="03E4EE5F" w14:textId="77777777" w:rsidTr="00043873">
        <w:tc>
          <w:tcPr>
            <w:tcW w:w="10466" w:type="dxa"/>
            <w:tcBorders>
              <w:top w:val="single" w:sz="4" w:space="0" w:color="D1D1D1" w:themeColor="background2" w:themeShade="E6"/>
              <w:bottom w:val="single" w:sz="4" w:space="0" w:color="auto"/>
            </w:tcBorders>
          </w:tcPr>
          <w:p w14:paraId="4523A7B0" w14:textId="403C8B0D" w:rsidR="00043873" w:rsidRPr="00B2686A" w:rsidRDefault="0053236F" w:rsidP="00F86AA7">
            <w:pPr>
              <w:pStyle w:val="afff6"/>
              <w:wordWrap w:val="0"/>
            </w:pPr>
            <w:r w:rsidRPr="0053236F">
              <w:t>https://www.nisc.go.jp/pdf/council/cs/kyogikai/guidance2022_honbun.pdf</w:t>
            </w:r>
          </w:p>
        </w:tc>
      </w:tr>
      <w:tr w:rsidR="00043873" w14:paraId="18210A21" w14:textId="77777777" w:rsidTr="00043873">
        <w:tc>
          <w:tcPr>
            <w:tcW w:w="10466" w:type="dxa"/>
            <w:tcBorders>
              <w:top w:val="single" w:sz="4" w:space="0" w:color="auto"/>
              <w:bottom w:val="single" w:sz="4" w:space="0" w:color="D1D1D1" w:themeColor="background2" w:themeShade="E6"/>
            </w:tcBorders>
          </w:tcPr>
          <w:p w14:paraId="0099676A" w14:textId="3402A013" w:rsidR="00043873" w:rsidRPr="00B2686A" w:rsidRDefault="0061298C" w:rsidP="00F86AA7">
            <w:pPr>
              <w:pStyle w:val="afff6"/>
              <w:wordWrap w:val="0"/>
            </w:pPr>
            <w:r w:rsidRPr="0061298C">
              <w:t>ISO/IEC 27001:2022</w:t>
            </w:r>
          </w:p>
        </w:tc>
      </w:tr>
      <w:tr w:rsidR="00043873" w14:paraId="5B0AE0E5" w14:textId="77777777" w:rsidTr="00043873">
        <w:tc>
          <w:tcPr>
            <w:tcW w:w="10466" w:type="dxa"/>
            <w:tcBorders>
              <w:top w:val="single" w:sz="4" w:space="0" w:color="D1D1D1" w:themeColor="background2" w:themeShade="E6"/>
              <w:bottom w:val="single" w:sz="4" w:space="0" w:color="auto"/>
            </w:tcBorders>
          </w:tcPr>
          <w:p w14:paraId="468E4571" w14:textId="43FD1BA1" w:rsidR="00043873" w:rsidRPr="00B2686A" w:rsidRDefault="00F72AD0" w:rsidP="00F86AA7">
            <w:pPr>
              <w:pStyle w:val="afff6"/>
              <w:wordWrap w:val="0"/>
            </w:pPr>
            <w:r w:rsidRPr="00F72AD0">
              <w:t>https://www.iso.org/standard/27001</w:t>
            </w:r>
          </w:p>
        </w:tc>
      </w:tr>
      <w:tr w:rsidR="00043873" w14:paraId="200C119B" w14:textId="77777777" w:rsidTr="00043873">
        <w:tc>
          <w:tcPr>
            <w:tcW w:w="10466" w:type="dxa"/>
            <w:tcBorders>
              <w:top w:val="single" w:sz="4" w:space="0" w:color="auto"/>
              <w:bottom w:val="single" w:sz="4" w:space="0" w:color="D1D1D1" w:themeColor="background2" w:themeShade="E6"/>
            </w:tcBorders>
          </w:tcPr>
          <w:p w14:paraId="4B629572" w14:textId="625101CE" w:rsidR="00043873" w:rsidRPr="00B2686A" w:rsidRDefault="00F72AD0" w:rsidP="00F86AA7">
            <w:pPr>
              <w:pStyle w:val="afff6"/>
              <w:wordWrap w:val="0"/>
            </w:pPr>
            <w:r w:rsidRPr="00F72AD0">
              <w:t>ISO/IEC 27002:2022</w:t>
            </w:r>
          </w:p>
        </w:tc>
      </w:tr>
      <w:tr w:rsidR="00043873" w14:paraId="6267566B" w14:textId="77777777" w:rsidTr="00C41B59">
        <w:tc>
          <w:tcPr>
            <w:tcW w:w="10466" w:type="dxa"/>
            <w:tcBorders>
              <w:top w:val="single" w:sz="4" w:space="0" w:color="D1D1D1" w:themeColor="background2" w:themeShade="E6"/>
              <w:bottom w:val="single" w:sz="4" w:space="0" w:color="auto"/>
            </w:tcBorders>
          </w:tcPr>
          <w:p w14:paraId="354991B3" w14:textId="4A1C15A4" w:rsidR="00043873" w:rsidRPr="00B2686A" w:rsidRDefault="00F72AD0" w:rsidP="00F86AA7">
            <w:pPr>
              <w:pStyle w:val="afff6"/>
              <w:wordWrap w:val="0"/>
            </w:pPr>
            <w:r w:rsidRPr="00F72AD0">
              <w:t>https://www.iso.org/standard/75652.html</w:t>
            </w:r>
          </w:p>
        </w:tc>
      </w:tr>
      <w:tr w:rsidR="00C41B59" w14:paraId="625CF47F" w14:textId="77777777" w:rsidTr="00C41B59">
        <w:tc>
          <w:tcPr>
            <w:tcW w:w="10466" w:type="dxa"/>
            <w:tcBorders>
              <w:top w:val="single" w:sz="4" w:space="0" w:color="auto"/>
              <w:bottom w:val="single" w:sz="4" w:space="0" w:color="D1D1D1" w:themeColor="background2" w:themeShade="E6"/>
            </w:tcBorders>
          </w:tcPr>
          <w:p w14:paraId="32A7971D" w14:textId="05DD076D" w:rsidR="00C41B59" w:rsidRPr="00B2686A" w:rsidRDefault="00F72AD0" w:rsidP="00F86AA7">
            <w:pPr>
              <w:pStyle w:val="afff6"/>
              <w:wordWrap w:val="0"/>
              <w:rPr>
                <w:lang w:eastAsia="zh-TW"/>
              </w:rPr>
            </w:pPr>
            <w:r w:rsidRPr="00F72AD0">
              <w:rPr>
                <w:lang w:eastAsia="zh-TW"/>
              </w:rPr>
              <w:t>ISMS認証機関一覧</w:t>
            </w:r>
          </w:p>
        </w:tc>
      </w:tr>
      <w:tr w:rsidR="00C41B59" w14:paraId="1B12998D" w14:textId="77777777" w:rsidTr="00C41B59">
        <w:tc>
          <w:tcPr>
            <w:tcW w:w="10466" w:type="dxa"/>
            <w:tcBorders>
              <w:top w:val="single" w:sz="4" w:space="0" w:color="D1D1D1" w:themeColor="background2" w:themeShade="E6"/>
              <w:bottom w:val="single" w:sz="4" w:space="0" w:color="auto"/>
            </w:tcBorders>
          </w:tcPr>
          <w:p w14:paraId="231C987C" w14:textId="1A8FD981" w:rsidR="00C41B59" w:rsidRPr="00B2686A" w:rsidRDefault="00134B1C" w:rsidP="00F86AA7">
            <w:pPr>
              <w:pStyle w:val="afff6"/>
              <w:wordWrap w:val="0"/>
            </w:pPr>
            <w:r w:rsidRPr="00134B1C">
              <w:t>https://isms.jp/lst/isr/index.html</w:t>
            </w:r>
          </w:p>
        </w:tc>
      </w:tr>
      <w:tr w:rsidR="00C41B59" w14:paraId="22168B92" w14:textId="77777777" w:rsidTr="00C41B59">
        <w:tc>
          <w:tcPr>
            <w:tcW w:w="10466" w:type="dxa"/>
            <w:tcBorders>
              <w:top w:val="single" w:sz="4" w:space="0" w:color="auto"/>
              <w:bottom w:val="single" w:sz="4" w:space="0" w:color="D1D1D1" w:themeColor="background2" w:themeShade="E6"/>
            </w:tcBorders>
          </w:tcPr>
          <w:p w14:paraId="33997B28" w14:textId="1EA67443" w:rsidR="00C41B59" w:rsidRPr="00B2686A" w:rsidRDefault="00134B1C" w:rsidP="00F86AA7">
            <w:pPr>
              <w:pStyle w:val="afff6"/>
              <w:wordWrap w:val="0"/>
            </w:pPr>
            <w:r w:rsidRPr="00134B1C">
              <w:rPr>
                <w:rFonts w:hint="eastAsia"/>
              </w:rPr>
              <w:t>サイバーセキュリティ関連の法律・ガイドライン</w:t>
            </w:r>
          </w:p>
        </w:tc>
      </w:tr>
      <w:tr w:rsidR="00C41B59" w14:paraId="35BE2357" w14:textId="77777777" w:rsidTr="00C41B59">
        <w:tc>
          <w:tcPr>
            <w:tcW w:w="10466" w:type="dxa"/>
            <w:tcBorders>
              <w:top w:val="single" w:sz="4" w:space="0" w:color="D1D1D1" w:themeColor="background2" w:themeShade="E6"/>
              <w:bottom w:val="single" w:sz="4" w:space="0" w:color="auto"/>
            </w:tcBorders>
          </w:tcPr>
          <w:p w14:paraId="55F511F1" w14:textId="78B046FC" w:rsidR="00C41B59" w:rsidRPr="00B2686A" w:rsidRDefault="00134B1C" w:rsidP="00F86AA7">
            <w:pPr>
              <w:pStyle w:val="afff6"/>
              <w:wordWrap w:val="0"/>
            </w:pPr>
            <w:r w:rsidRPr="00134B1C">
              <w:t>https://www.soumu.go.jp/main_sosiki/cybersecurity/kokumin/basic/legal</w:t>
            </w:r>
          </w:p>
        </w:tc>
      </w:tr>
      <w:tr w:rsidR="00975965" w14:paraId="26219B38" w14:textId="77777777" w:rsidTr="009A7C54">
        <w:tc>
          <w:tcPr>
            <w:tcW w:w="10466" w:type="dxa"/>
            <w:tcBorders>
              <w:top w:val="single" w:sz="4" w:space="0" w:color="auto"/>
              <w:bottom w:val="single" w:sz="4" w:space="0" w:color="D9D9D9" w:themeColor="background1" w:themeShade="D9"/>
            </w:tcBorders>
          </w:tcPr>
          <w:p w14:paraId="0A2E1D2A" w14:textId="03D890FD" w:rsidR="00975965" w:rsidRPr="005B0D91" w:rsidRDefault="00C3408B" w:rsidP="00F86AA7">
            <w:pPr>
              <w:pStyle w:val="afff6"/>
              <w:wordWrap w:val="0"/>
            </w:pPr>
            <w:r w:rsidRPr="00C3408B">
              <w:rPr>
                <w:rFonts w:hint="eastAsia"/>
              </w:rPr>
              <w:t>セキュリティ・バイ・デザイン導入指南書</w:t>
            </w:r>
          </w:p>
        </w:tc>
      </w:tr>
      <w:tr w:rsidR="00975965" w14:paraId="7B979360" w14:textId="77777777" w:rsidTr="009A7C54">
        <w:tc>
          <w:tcPr>
            <w:tcW w:w="10466" w:type="dxa"/>
            <w:tcBorders>
              <w:top w:val="single" w:sz="4" w:space="0" w:color="D9D9D9" w:themeColor="background1" w:themeShade="D9"/>
              <w:bottom w:val="single" w:sz="4" w:space="0" w:color="D1D1D1" w:themeColor="background2" w:themeShade="E6"/>
            </w:tcBorders>
          </w:tcPr>
          <w:p w14:paraId="724C7E56" w14:textId="43401D83" w:rsidR="00975965" w:rsidRPr="005B0D91" w:rsidRDefault="00C3408B" w:rsidP="00F86AA7">
            <w:pPr>
              <w:pStyle w:val="afff6"/>
              <w:wordWrap w:val="0"/>
            </w:pPr>
            <w:r w:rsidRPr="00C3408B">
              <w:t>https://www.ipa.go.jp/jinzai/ics/core_human_resource/final_project/2022/ngi93u0000002kef-att/000100451.pdf</w:t>
            </w:r>
          </w:p>
        </w:tc>
      </w:tr>
      <w:tr w:rsidR="00975965" w14:paraId="22134077" w14:textId="77777777" w:rsidTr="009A7C54">
        <w:tc>
          <w:tcPr>
            <w:tcW w:w="10466" w:type="dxa"/>
            <w:tcBorders>
              <w:top w:val="single" w:sz="4" w:space="0" w:color="auto"/>
              <w:bottom w:val="single" w:sz="4" w:space="0" w:color="D9D9D9" w:themeColor="background1" w:themeShade="D9"/>
            </w:tcBorders>
          </w:tcPr>
          <w:p w14:paraId="00FDC24A" w14:textId="36184AE4" w:rsidR="00975965" w:rsidRPr="005B0D91" w:rsidRDefault="00C3408B" w:rsidP="00F86AA7">
            <w:pPr>
              <w:pStyle w:val="afff6"/>
              <w:wordWrap w:val="0"/>
            </w:pPr>
            <w:r w:rsidRPr="00C3408B">
              <w:t>DS-200 政府情報システムにおけるセキュリティ・バイ・デザインガイドライン</w:t>
            </w:r>
          </w:p>
        </w:tc>
      </w:tr>
      <w:tr w:rsidR="00975965" w14:paraId="36C3AE4C" w14:textId="77777777" w:rsidTr="009A7C54">
        <w:tc>
          <w:tcPr>
            <w:tcW w:w="10466" w:type="dxa"/>
            <w:tcBorders>
              <w:top w:val="single" w:sz="4" w:space="0" w:color="D9D9D9" w:themeColor="background1" w:themeShade="D9"/>
              <w:bottom w:val="single" w:sz="4" w:space="0" w:color="D1D1D1" w:themeColor="background2" w:themeShade="E6"/>
            </w:tcBorders>
          </w:tcPr>
          <w:p w14:paraId="579CD5D2" w14:textId="4F7D08F1" w:rsidR="00975965" w:rsidRPr="005B0D91" w:rsidRDefault="00A27551" w:rsidP="00F86AA7">
            <w:pPr>
              <w:pStyle w:val="afff6"/>
              <w:wordWrap w:val="0"/>
            </w:pPr>
            <w:r w:rsidRPr="00A27551">
              <w:t>https://www.digital.go.jp/assets/contents/node/basic_page/field_ref_resources/e2a06143-ed29-4f1d-9c31-0f06fca67afc/7e3e30b9/20240131_resources_standard_guidelines_guidelines_01.pdf</w:t>
            </w:r>
          </w:p>
        </w:tc>
      </w:tr>
      <w:tr w:rsidR="00975965" w14:paraId="529E50C5" w14:textId="77777777" w:rsidTr="009A7C54">
        <w:tc>
          <w:tcPr>
            <w:tcW w:w="10466" w:type="dxa"/>
            <w:tcBorders>
              <w:top w:val="single" w:sz="4" w:space="0" w:color="auto"/>
              <w:bottom w:val="single" w:sz="4" w:space="0" w:color="D9D9D9" w:themeColor="background1" w:themeShade="D9"/>
            </w:tcBorders>
          </w:tcPr>
          <w:p w14:paraId="0C02630B" w14:textId="1B7B7D0E" w:rsidR="00975965" w:rsidRPr="005B0D91" w:rsidRDefault="00A27551" w:rsidP="00F86AA7">
            <w:pPr>
              <w:pStyle w:val="afff6"/>
              <w:wordWrap w:val="0"/>
            </w:pPr>
            <w:r w:rsidRPr="00A27551">
              <w:rPr>
                <w:rFonts w:hint="eastAsia"/>
              </w:rPr>
              <w:t>ゼロトラスト導入指南書</w:t>
            </w:r>
            <w:r w:rsidRPr="00A27551">
              <w:t xml:space="preserve"> </w:t>
            </w:r>
            <w:r w:rsidRPr="00A27551">
              <w:rPr>
                <w:rFonts w:hint="eastAsia"/>
              </w:rPr>
              <w:t>〜情報系・制御系システムへのゼロトラスト導入〜</w:t>
            </w:r>
          </w:p>
        </w:tc>
      </w:tr>
      <w:tr w:rsidR="00975965" w14:paraId="35EBB871" w14:textId="77777777" w:rsidTr="009A7C54">
        <w:tc>
          <w:tcPr>
            <w:tcW w:w="10466" w:type="dxa"/>
            <w:tcBorders>
              <w:top w:val="single" w:sz="4" w:space="0" w:color="D9D9D9" w:themeColor="background1" w:themeShade="D9"/>
              <w:bottom w:val="single" w:sz="4" w:space="0" w:color="D1D1D1" w:themeColor="background2" w:themeShade="E6"/>
            </w:tcBorders>
          </w:tcPr>
          <w:p w14:paraId="1E8D831D" w14:textId="4413BAC4" w:rsidR="00975965" w:rsidRPr="005B0D91" w:rsidRDefault="00A27551" w:rsidP="00F86AA7">
            <w:pPr>
              <w:pStyle w:val="afff6"/>
              <w:wordWrap w:val="0"/>
            </w:pPr>
            <w:r w:rsidRPr="00A27551">
              <w:t>https://www.ipa.go.jp/jinzai/ics/core_human_resource/final_project/2021/ngi93u0000002klo-att/000092243.pdf</w:t>
            </w:r>
          </w:p>
        </w:tc>
      </w:tr>
      <w:tr w:rsidR="00975965" w14:paraId="04180DF7" w14:textId="77777777" w:rsidTr="00C41B59">
        <w:tc>
          <w:tcPr>
            <w:tcW w:w="10466" w:type="dxa"/>
            <w:tcBorders>
              <w:top w:val="single" w:sz="4" w:space="0" w:color="auto"/>
              <w:bottom w:val="single" w:sz="4" w:space="0" w:color="D1D1D1" w:themeColor="background2" w:themeShade="E6"/>
            </w:tcBorders>
          </w:tcPr>
          <w:p w14:paraId="2F0F96C7" w14:textId="733F90CD" w:rsidR="00975965" w:rsidRPr="005B0D91" w:rsidRDefault="008E1325" w:rsidP="00F86AA7">
            <w:pPr>
              <w:pStyle w:val="afff6"/>
              <w:wordWrap w:val="0"/>
            </w:pPr>
            <w:r w:rsidRPr="008E1325">
              <w:rPr>
                <w:rFonts w:hint="eastAsia"/>
              </w:rPr>
              <w:t>（参考資料</w:t>
            </w:r>
            <w:r w:rsidRPr="008E1325">
              <w:t>1）民間企業におけるゼロトラスト導入事例</w:t>
            </w:r>
          </w:p>
        </w:tc>
      </w:tr>
      <w:tr w:rsidR="00975965" w14:paraId="05DB34AF" w14:textId="77777777" w:rsidTr="009A7C54">
        <w:tc>
          <w:tcPr>
            <w:tcW w:w="10466" w:type="dxa"/>
            <w:tcBorders>
              <w:top w:val="single" w:sz="4" w:space="0" w:color="D9D9D9" w:themeColor="background1" w:themeShade="D9"/>
              <w:bottom w:val="single" w:sz="4" w:space="0" w:color="D1D1D1" w:themeColor="background2" w:themeShade="E6"/>
            </w:tcBorders>
          </w:tcPr>
          <w:p w14:paraId="29DC5CA7" w14:textId="2DDCF5FF" w:rsidR="00975965" w:rsidRPr="005B0D91" w:rsidRDefault="008E1325" w:rsidP="00F86AA7">
            <w:pPr>
              <w:pStyle w:val="afff6"/>
              <w:wordWrap w:val="0"/>
            </w:pPr>
            <w:r w:rsidRPr="008E1325">
              <w:t>https://www.digital.go.jp/assets/contents/node/basic_page/field_ref_resources/5805a275-3e16-4296-8a94-6557b58c6a4c/dd52a824/20231124_meeting_network_casestudie_03.pdf</w:t>
            </w:r>
          </w:p>
        </w:tc>
      </w:tr>
      <w:tr w:rsidR="00975965" w14:paraId="7A060FB6" w14:textId="77777777" w:rsidTr="009A7C54">
        <w:tc>
          <w:tcPr>
            <w:tcW w:w="10466" w:type="dxa"/>
            <w:tcBorders>
              <w:top w:val="single" w:sz="4" w:space="0" w:color="auto"/>
              <w:bottom w:val="single" w:sz="4" w:space="0" w:color="D9D9D9" w:themeColor="background1" w:themeShade="D9"/>
            </w:tcBorders>
          </w:tcPr>
          <w:p w14:paraId="4580D206" w14:textId="4CDD06F6" w:rsidR="00975965" w:rsidRPr="005B0D91" w:rsidRDefault="00124471" w:rsidP="00F86AA7">
            <w:pPr>
              <w:pStyle w:val="afff6"/>
              <w:wordWrap w:val="0"/>
            </w:pPr>
            <w:r w:rsidRPr="00124471">
              <w:rPr>
                <w:rFonts w:hint="eastAsia"/>
              </w:rPr>
              <w:t>証拠保全ガイドライン</w:t>
            </w:r>
            <w:r w:rsidRPr="00124471">
              <w:t xml:space="preserve"> 第9版</w:t>
            </w:r>
          </w:p>
        </w:tc>
      </w:tr>
      <w:tr w:rsidR="00975965" w14:paraId="699A8BA3" w14:textId="77777777" w:rsidTr="009A7C54">
        <w:tc>
          <w:tcPr>
            <w:tcW w:w="10466" w:type="dxa"/>
            <w:tcBorders>
              <w:top w:val="single" w:sz="4" w:space="0" w:color="D9D9D9" w:themeColor="background1" w:themeShade="D9"/>
              <w:bottom w:val="single" w:sz="4" w:space="0" w:color="D1D1D1" w:themeColor="background2" w:themeShade="E6"/>
            </w:tcBorders>
          </w:tcPr>
          <w:p w14:paraId="5595A9A9" w14:textId="2F8371F7" w:rsidR="00975965" w:rsidRPr="005B0D91" w:rsidRDefault="00124471" w:rsidP="00F86AA7">
            <w:pPr>
              <w:pStyle w:val="afff6"/>
              <w:wordWrap w:val="0"/>
            </w:pPr>
            <w:r w:rsidRPr="00124471">
              <w:t>https://digitalforensic.jp/wp-content/uploads/2023/02/shokohoznGL9.pdf</w:t>
            </w:r>
          </w:p>
        </w:tc>
      </w:tr>
      <w:tr w:rsidR="00C41B59" w14:paraId="7BBF28EB" w14:textId="77777777" w:rsidTr="00C41B59">
        <w:tc>
          <w:tcPr>
            <w:tcW w:w="10466" w:type="dxa"/>
            <w:tcBorders>
              <w:top w:val="single" w:sz="4" w:space="0" w:color="auto"/>
              <w:bottom w:val="single" w:sz="4" w:space="0" w:color="D1D1D1" w:themeColor="background2" w:themeShade="E6"/>
            </w:tcBorders>
          </w:tcPr>
          <w:p w14:paraId="5A5EA3CF" w14:textId="0E6E82FA" w:rsidR="00C41B59" w:rsidRPr="00B2686A" w:rsidRDefault="005B0D91" w:rsidP="00F86AA7">
            <w:pPr>
              <w:pStyle w:val="afff6"/>
              <w:wordWrap w:val="0"/>
            </w:pPr>
            <w:r w:rsidRPr="005B0D91">
              <w:t>DS-100 デジタル・ガバメント推進標準ガイドライン</w:t>
            </w:r>
          </w:p>
        </w:tc>
      </w:tr>
      <w:tr w:rsidR="00C41B59" w14:paraId="42E87953" w14:textId="77777777" w:rsidTr="00C41B59">
        <w:tc>
          <w:tcPr>
            <w:tcW w:w="10466" w:type="dxa"/>
            <w:tcBorders>
              <w:top w:val="single" w:sz="4" w:space="0" w:color="D1D1D1" w:themeColor="background2" w:themeShade="E6"/>
              <w:bottom w:val="single" w:sz="4" w:space="0" w:color="auto"/>
            </w:tcBorders>
          </w:tcPr>
          <w:p w14:paraId="6F91AEB6" w14:textId="1D43F722" w:rsidR="00C41B59" w:rsidRPr="00B2686A" w:rsidRDefault="001515BC" w:rsidP="00F86AA7">
            <w:pPr>
              <w:pStyle w:val="afff6"/>
              <w:wordWrap w:val="0"/>
            </w:pPr>
            <w:r w:rsidRPr="001515BC">
              <w:t>https://www.digital.go.jp/assets/contents/node/basic_page/field_ref_resources/e2a06143-ed29-4f1d-9c31-0f06fca67afc/1fc6722a/20240605_resources_standard_guidelines_guideline_01.pdf</w:t>
            </w:r>
          </w:p>
        </w:tc>
      </w:tr>
      <w:tr w:rsidR="00C41B59" w14:paraId="22570781" w14:textId="77777777" w:rsidTr="00C41B59">
        <w:tc>
          <w:tcPr>
            <w:tcW w:w="10466" w:type="dxa"/>
            <w:tcBorders>
              <w:top w:val="single" w:sz="4" w:space="0" w:color="auto"/>
              <w:bottom w:val="single" w:sz="4" w:space="0" w:color="D1D1D1" w:themeColor="background2" w:themeShade="E6"/>
            </w:tcBorders>
          </w:tcPr>
          <w:p w14:paraId="6B832CB5" w14:textId="792A63A8" w:rsidR="00C41B59" w:rsidRPr="00B2686A" w:rsidRDefault="009E0361" w:rsidP="00F86AA7">
            <w:pPr>
              <w:pStyle w:val="afff6"/>
              <w:wordWrap w:val="0"/>
            </w:pPr>
            <w:r w:rsidRPr="009E0361">
              <w:t>DS-110 デジタル・ガバメント推進標準ガイドライン解説書</w:t>
            </w:r>
          </w:p>
        </w:tc>
      </w:tr>
      <w:tr w:rsidR="00C41B59" w14:paraId="279734D4" w14:textId="77777777" w:rsidTr="00C41B59">
        <w:tc>
          <w:tcPr>
            <w:tcW w:w="10466" w:type="dxa"/>
            <w:tcBorders>
              <w:top w:val="single" w:sz="4" w:space="0" w:color="D1D1D1" w:themeColor="background2" w:themeShade="E6"/>
              <w:bottom w:val="single" w:sz="4" w:space="0" w:color="auto"/>
            </w:tcBorders>
          </w:tcPr>
          <w:p w14:paraId="7FC79B21" w14:textId="20449530" w:rsidR="00C41B59" w:rsidRPr="00B2686A" w:rsidRDefault="009E0361" w:rsidP="00F86AA7">
            <w:pPr>
              <w:pStyle w:val="afff6"/>
              <w:wordWrap w:val="0"/>
            </w:pPr>
            <w:r w:rsidRPr="009E0361">
              <w:t>https://www.digital.go.jp/assets/contents/node/basic_page/field_ref_resources/e2a06143-ed29-4f1d-9c31-0f06fca67afc/9462b2d8/20240605_resources_standard_guidelines_guideline_03.pdf</w:t>
            </w:r>
          </w:p>
        </w:tc>
      </w:tr>
      <w:tr w:rsidR="00C41B59" w14:paraId="1BEA6922" w14:textId="77777777" w:rsidTr="00C41B59">
        <w:tc>
          <w:tcPr>
            <w:tcW w:w="10466" w:type="dxa"/>
            <w:tcBorders>
              <w:top w:val="single" w:sz="4" w:space="0" w:color="auto"/>
              <w:bottom w:val="single" w:sz="4" w:space="0" w:color="D1D1D1" w:themeColor="background2" w:themeShade="E6"/>
            </w:tcBorders>
          </w:tcPr>
          <w:p w14:paraId="6ED27BF5" w14:textId="52A91A45" w:rsidR="00C41B59" w:rsidRPr="00B2686A" w:rsidRDefault="009E0361" w:rsidP="00F86AA7">
            <w:pPr>
              <w:pStyle w:val="afff6"/>
              <w:wordWrap w:val="0"/>
            </w:pPr>
            <w:r w:rsidRPr="009E0361">
              <w:t>DS-120 デジタル・ガバメント推進標準ガイドライン実践ガイドブック</w:t>
            </w:r>
          </w:p>
        </w:tc>
      </w:tr>
      <w:tr w:rsidR="00C41B59" w14:paraId="659ECEF6" w14:textId="77777777" w:rsidTr="00C41B59">
        <w:tc>
          <w:tcPr>
            <w:tcW w:w="10466" w:type="dxa"/>
            <w:tcBorders>
              <w:top w:val="single" w:sz="4" w:space="0" w:color="D1D1D1" w:themeColor="background2" w:themeShade="E6"/>
              <w:bottom w:val="single" w:sz="4" w:space="0" w:color="auto"/>
            </w:tcBorders>
          </w:tcPr>
          <w:p w14:paraId="0ACFEC09" w14:textId="1FF48643" w:rsidR="00C41B59" w:rsidRPr="00B2686A" w:rsidRDefault="00F0123F" w:rsidP="00F86AA7">
            <w:pPr>
              <w:pStyle w:val="afff6"/>
              <w:wordWrap w:val="0"/>
            </w:pPr>
            <w:r w:rsidRPr="00F0123F">
              <w:t>https://www.digital.go.jp/assets/contents/node/basic_page/field_ref_resources/e2a06143-ed29-4f1d-9c31-0f06fca67afc/d85eeb55/20240605_resources_standard_guidelines_guideline_05.pdf</w:t>
            </w:r>
          </w:p>
        </w:tc>
      </w:tr>
      <w:tr w:rsidR="00C41B59" w14:paraId="1C0A82C4" w14:textId="77777777" w:rsidTr="00C41B59">
        <w:tc>
          <w:tcPr>
            <w:tcW w:w="10466" w:type="dxa"/>
            <w:tcBorders>
              <w:top w:val="single" w:sz="4" w:space="0" w:color="auto"/>
              <w:bottom w:val="single" w:sz="4" w:space="0" w:color="D1D1D1" w:themeColor="background2" w:themeShade="E6"/>
            </w:tcBorders>
          </w:tcPr>
          <w:p w14:paraId="1876AE54" w14:textId="1778E1A9" w:rsidR="00C41B59" w:rsidRPr="00B2686A" w:rsidRDefault="00F0123F" w:rsidP="00F86AA7">
            <w:pPr>
              <w:pStyle w:val="afff6"/>
              <w:wordWrap w:val="0"/>
            </w:pPr>
            <w:r w:rsidRPr="00F0123F">
              <w:t>DS-121 アジャイル開発実践ガイドブック</w:t>
            </w:r>
          </w:p>
        </w:tc>
      </w:tr>
      <w:tr w:rsidR="00C41B59" w14:paraId="7F40DF41" w14:textId="77777777" w:rsidTr="00C41B59">
        <w:tc>
          <w:tcPr>
            <w:tcW w:w="10466" w:type="dxa"/>
            <w:tcBorders>
              <w:top w:val="single" w:sz="4" w:space="0" w:color="D1D1D1" w:themeColor="background2" w:themeShade="E6"/>
              <w:bottom w:val="single" w:sz="4" w:space="0" w:color="auto"/>
            </w:tcBorders>
          </w:tcPr>
          <w:p w14:paraId="5A476029" w14:textId="32A98335" w:rsidR="00C41B59" w:rsidRPr="00B2686A" w:rsidRDefault="00F0123F" w:rsidP="00F86AA7">
            <w:pPr>
              <w:pStyle w:val="afff6"/>
              <w:wordWrap w:val="0"/>
            </w:pPr>
            <w:r w:rsidRPr="00F0123F">
              <w:t>https://www.digital.go.jp/assets/contents/node/basic_page/field_ref_resources/e2a06143-ed29-4f1d-9c31-0f06fca67afc/9fc931f7/20220422_resources_standard_guidelines_guidebook_01.pdf</w:t>
            </w:r>
          </w:p>
        </w:tc>
      </w:tr>
      <w:tr w:rsidR="00C41B59" w14:paraId="02651FCC" w14:textId="77777777" w:rsidTr="00C41B59">
        <w:tc>
          <w:tcPr>
            <w:tcW w:w="10466" w:type="dxa"/>
            <w:tcBorders>
              <w:top w:val="single" w:sz="4" w:space="0" w:color="auto"/>
              <w:bottom w:val="single" w:sz="4" w:space="0" w:color="D1D1D1" w:themeColor="background2" w:themeShade="E6"/>
            </w:tcBorders>
          </w:tcPr>
          <w:p w14:paraId="76C1C30F" w14:textId="6A07F6B9" w:rsidR="00C41B59" w:rsidRPr="00B2686A" w:rsidRDefault="00F0123F" w:rsidP="00F86AA7">
            <w:pPr>
              <w:pStyle w:val="afff6"/>
              <w:wordWrap w:val="0"/>
            </w:pPr>
            <w:r w:rsidRPr="00F0123F">
              <w:t>DS-130 標準ガイドライン群用語集</w:t>
            </w:r>
          </w:p>
        </w:tc>
      </w:tr>
      <w:tr w:rsidR="00C41B59" w14:paraId="744FC0E2" w14:textId="77777777" w:rsidTr="00893690">
        <w:tc>
          <w:tcPr>
            <w:tcW w:w="10466" w:type="dxa"/>
            <w:tcBorders>
              <w:top w:val="single" w:sz="4" w:space="0" w:color="D1D1D1" w:themeColor="background2" w:themeShade="E6"/>
              <w:bottom w:val="single" w:sz="4" w:space="0" w:color="auto"/>
            </w:tcBorders>
          </w:tcPr>
          <w:p w14:paraId="6D29B69E" w14:textId="42051913" w:rsidR="00C41B59" w:rsidRPr="00B2686A" w:rsidRDefault="00F86AA7" w:rsidP="00F86AA7">
            <w:pPr>
              <w:pStyle w:val="afff6"/>
              <w:wordWrap w:val="0"/>
            </w:pPr>
            <w:r w:rsidRPr="00F86AA7">
              <w:t>https://www.digital.go.jp/assets/contents/node/basic_page/field_ref_resources/e2a06143-ed29-4f1d-9c31-0f06fca67afc/83a1ac09/20230331_resources_standard_guidelines_glossary_03.pdf</w:t>
            </w:r>
          </w:p>
        </w:tc>
      </w:tr>
      <w:tr w:rsidR="00F86AA7" w14:paraId="2D804BA0" w14:textId="77777777" w:rsidTr="00893690">
        <w:tc>
          <w:tcPr>
            <w:tcW w:w="10466" w:type="dxa"/>
            <w:tcBorders>
              <w:top w:val="single" w:sz="4" w:space="0" w:color="auto"/>
              <w:bottom w:val="single" w:sz="4" w:space="0" w:color="D1D1D1" w:themeColor="background2" w:themeShade="E6"/>
            </w:tcBorders>
          </w:tcPr>
          <w:p w14:paraId="543FC548" w14:textId="32C299EE" w:rsidR="00F86AA7" w:rsidRPr="00F86AA7" w:rsidRDefault="00484EF1" w:rsidP="00F86AA7">
            <w:pPr>
              <w:pStyle w:val="afff6"/>
              <w:wordWrap w:val="0"/>
            </w:pPr>
            <w:r w:rsidRPr="00484EF1">
              <w:t>DS-201 政府情報システムにおけるセキュリティリスク分析ガイドライン ～ベースラインと事業被害の組み合わせアプローチ～</w:t>
            </w:r>
          </w:p>
        </w:tc>
      </w:tr>
      <w:tr w:rsidR="00F86AA7" w14:paraId="52F05711" w14:textId="77777777" w:rsidTr="00893690">
        <w:tc>
          <w:tcPr>
            <w:tcW w:w="10466" w:type="dxa"/>
            <w:tcBorders>
              <w:top w:val="single" w:sz="4" w:space="0" w:color="D1D1D1" w:themeColor="background2" w:themeShade="E6"/>
              <w:bottom w:val="single" w:sz="4" w:space="0" w:color="auto"/>
            </w:tcBorders>
          </w:tcPr>
          <w:p w14:paraId="2DE20541" w14:textId="56504D50" w:rsidR="00F86AA7" w:rsidRPr="00F86AA7" w:rsidRDefault="00484EF1" w:rsidP="00F86AA7">
            <w:pPr>
              <w:pStyle w:val="afff6"/>
              <w:wordWrap w:val="0"/>
            </w:pPr>
            <w:r w:rsidRPr="00484EF1">
              <w:t>https://www.digital.go.jp/assets/contents/node/basic_page/field_ref_resources/e2a06143-ed29-4f1d-9c31-0f06fca67afc/1b65a1dc/20230411_resources_standard_guidelines_guideline_01.pdf</w:t>
            </w:r>
          </w:p>
        </w:tc>
      </w:tr>
      <w:tr w:rsidR="00F86AA7" w14:paraId="34703D52" w14:textId="77777777" w:rsidTr="00893690">
        <w:tc>
          <w:tcPr>
            <w:tcW w:w="10466" w:type="dxa"/>
            <w:tcBorders>
              <w:top w:val="single" w:sz="4" w:space="0" w:color="auto"/>
              <w:bottom w:val="single" w:sz="4" w:space="0" w:color="D1D1D1" w:themeColor="background2" w:themeShade="E6"/>
            </w:tcBorders>
          </w:tcPr>
          <w:p w14:paraId="694919D0" w14:textId="74C86977" w:rsidR="00F86AA7" w:rsidRPr="00F86AA7" w:rsidRDefault="00A714A6" w:rsidP="00F86AA7">
            <w:pPr>
              <w:pStyle w:val="afff6"/>
              <w:wordWrap w:val="0"/>
            </w:pPr>
            <w:r w:rsidRPr="00A714A6">
              <w:t>DS-202 CI／CDパイプラインにおけるセキュリティの留意点に関する技術レポート</w:t>
            </w:r>
          </w:p>
        </w:tc>
      </w:tr>
      <w:tr w:rsidR="00F86AA7" w14:paraId="375D13CB" w14:textId="77777777" w:rsidTr="00893690">
        <w:tc>
          <w:tcPr>
            <w:tcW w:w="10466" w:type="dxa"/>
            <w:tcBorders>
              <w:top w:val="single" w:sz="4" w:space="0" w:color="D1D1D1" w:themeColor="background2" w:themeShade="E6"/>
              <w:bottom w:val="single" w:sz="4" w:space="0" w:color="auto"/>
            </w:tcBorders>
          </w:tcPr>
          <w:p w14:paraId="50ED36D3" w14:textId="2A84E69B" w:rsidR="00F86AA7" w:rsidRPr="00F86AA7" w:rsidRDefault="00A714A6" w:rsidP="00F86AA7">
            <w:pPr>
              <w:pStyle w:val="afff6"/>
              <w:wordWrap w:val="0"/>
            </w:pPr>
            <w:r w:rsidRPr="00A714A6">
              <w:t>https://www.digital.go.jp/assets/contents/node/basic_page/field_ref_resources/e2a06143-ed29-4f1d-9c31-0f06fca67afc/33f31336/20240329_resources_standard_guidelines_guideline_01.pdf</w:t>
            </w:r>
          </w:p>
        </w:tc>
      </w:tr>
      <w:tr w:rsidR="00F86AA7" w14:paraId="43A157BD" w14:textId="77777777" w:rsidTr="00893690">
        <w:tc>
          <w:tcPr>
            <w:tcW w:w="10466" w:type="dxa"/>
            <w:tcBorders>
              <w:top w:val="single" w:sz="4" w:space="0" w:color="auto"/>
              <w:bottom w:val="single" w:sz="4" w:space="0" w:color="D1D1D1" w:themeColor="background2" w:themeShade="E6"/>
            </w:tcBorders>
          </w:tcPr>
          <w:p w14:paraId="08CD361B" w14:textId="40B49DEE" w:rsidR="00F86AA7" w:rsidRPr="00F86AA7" w:rsidRDefault="00A714A6" w:rsidP="00F86AA7">
            <w:pPr>
              <w:pStyle w:val="afff6"/>
              <w:wordWrap w:val="0"/>
            </w:pPr>
            <w:r w:rsidRPr="00A714A6">
              <w:t>DS-210 ゼロトラストアーキテクチャ適用方針</w:t>
            </w:r>
          </w:p>
        </w:tc>
      </w:tr>
      <w:tr w:rsidR="00F86AA7" w14:paraId="37821448" w14:textId="77777777" w:rsidTr="00893690">
        <w:tc>
          <w:tcPr>
            <w:tcW w:w="10466" w:type="dxa"/>
            <w:tcBorders>
              <w:top w:val="single" w:sz="4" w:space="0" w:color="D1D1D1" w:themeColor="background2" w:themeShade="E6"/>
              <w:bottom w:val="single" w:sz="4" w:space="0" w:color="auto"/>
            </w:tcBorders>
          </w:tcPr>
          <w:p w14:paraId="1FAFD4C4" w14:textId="26268133" w:rsidR="00F86AA7" w:rsidRPr="00F86AA7" w:rsidRDefault="00A714A6" w:rsidP="00F86AA7">
            <w:pPr>
              <w:pStyle w:val="afff6"/>
              <w:wordWrap w:val="0"/>
            </w:pPr>
            <w:r w:rsidRPr="00A714A6">
              <w:t>https://www.digital.go.jp/assets/contents/node/basic_page/field_ref_resources/e2a06143-ed29-4f1d-9c31-0f06fca67afc/5efa5c3b/20220630_resources_standard_guidelines_guidelines_04.pdf</w:t>
            </w:r>
          </w:p>
        </w:tc>
      </w:tr>
      <w:tr w:rsidR="00F86AA7" w14:paraId="7EBB94FC" w14:textId="77777777" w:rsidTr="00893690">
        <w:tc>
          <w:tcPr>
            <w:tcW w:w="10466" w:type="dxa"/>
            <w:tcBorders>
              <w:top w:val="single" w:sz="4" w:space="0" w:color="auto"/>
              <w:bottom w:val="single" w:sz="4" w:space="0" w:color="D1D1D1" w:themeColor="background2" w:themeShade="E6"/>
            </w:tcBorders>
          </w:tcPr>
          <w:p w14:paraId="1450E706" w14:textId="5F53E452" w:rsidR="00F86AA7" w:rsidRPr="00F86AA7" w:rsidRDefault="00B717AB" w:rsidP="00F86AA7">
            <w:pPr>
              <w:pStyle w:val="afff6"/>
              <w:wordWrap w:val="0"/>
            </w:pPr>
            <w:r w:rsidRPr="00B717AB">
              <w:t>DS-211 常時リスク診断・対処（CRSA）のエンタープライズアーキテクチャ（EA）</w:t>
            </w:r>
          </w:p>
        </w:tc>
      </w:tr>
      <w:tr w:rsidR="00F86AA7" w14:paraId="714DE8F1" w14:textId="77777777" w:rsidTr="00893690">
        <w:tc>
          <w:tcPr>
            <w:tcW w:w="10466" w:type="dxa"/>
            <w:tcBorders>
              <w:top w:val="single" w:sz="4" w:space="0" w:color="D1D1D1" w:themeColor="background2" w:themeShade="E6"/>
              <w:bottom w:val="single" w:sz="4" w:space="0" w:color="auto"/>
            </w:tcBorders>
          </w:tcPr>
          <w:p w14:paraId="7D4F9682" w14:textId="7B3DA624" w:rsidR="00F86AA7" w:rsidRPr="00F86AA7" w:rsidRDefault="00B717AB" w:rsidP="00F86AA7">
            <w:pPr>
              <w:pStyle w:val="afff6"/>
              <w:wordWrap w:val="0"/>
            </w:pPr>
            <w:r w:rsidRPr="00B717AB">
              <w:t>https://www.digital.go.jp/assets/contents/node/basic_page/field_ref_resources/e2a06143-ed29-4f1d-9c31-0f06fca67afc/ef841b43/20240131_resources_standard_guidelines_guidelines_03.pdf</w:t>
            </w:r>
          </w:p>
        </w:tc>
      </w:tr>
      <w:tr w:rsidR="00F86AA7" w14:paraId="57C57A3D" w14:textId="77777777" w:rsidTr="00893690">
        <w:tc>
          <w:tcPr>
            <w:tcW w:w="10466" w:type="dxa"/>
            <w:tcBorders>
              <w:top w:val="single" w:sz="4" w:space="0" w:color="auto"/>
              <w:bottom w:val="single" w:sz="4" w:space="0" w:color="D1D1D1" w:themeColor="background2" w:themeShade="E6"/>
            </w:tcBorders>
          </w:tcPr>
          <w:p w14:paraId="54EE5F29" w14:textId="179AC56C" w:rsidR="00F86AA7" w:rsidRPr="00F86AA7" w:rsidRDefault="00B717AB" w:rsidP="00F86AA7">
            <w:pPr>
              <w:pStyle w:val="afff6"/>
              <w:wordWrap w:val="0"/>
            </w:pPr>
            <w:r w:rsidRPr="00B717AB">
              <w:t>DS-212 ゼロトラストアーキテクチャ適用方針における属性ベースアクセス制御に関する技術レポート</w:t>
            </w:r>
          </w:p>
        </w:tc>
      </w:tr>
      <w:tr w:rsidR="00F86AA7" w14:paraId="7471D86A" w14:textId="77777777" w:rsidTr="00893690">
        <w:tc>
          <w:tcPr>
            <w:tcW w:w="10466" w:type="dxa"/>
            <w:tcBorders>
              <w:top w:val="single" w:sz="4" w:space="0" w:color="D1D1D1" w:themeColor="background2" w:themeShade="E6"/>
              <w:bottom w:val="single" w:sz="4" w:space="0" w:color="auto"/>
            </w:tcBorders>
          </w:tcPr>
          <w:p w14:paraId="4DEF67E7" w14:textId="4176CD25" w:rsidR="00F86AA7" w:rsidRPr="00F86AA7" w:rsidRDefault="00B717AB" w:rsidP="00F86AA7">
            <w:pPr>
              <w:pStyle w:val="afff6"/>
              <w:wordWrap w:val="0"/>
            </w:pPr>
            <w:r w:rsidRPr="00B717AB">
              <w:t>https://www.digital.go.jp/assets/contents/node/basic_page/field_ref_resources/e2a06143-ed29-4f1d-9c31-0f06fca67afc/e5b49450/20230411_resources_standard_guidelines_guideline_03.pdf</w:t>
            </w:r>
          </w:p>
        </w:tc>
      </w:tr>
      <w:tr w:rsidR="00F86AA7" w14:paraId="5E71BC48" w14:textId="77777777" w:rsidTr="00893690">
        <w:tc>
          <w:tcPr>
            <w:tcW w:w="10466" w:type="dxa"/>
            <w:tcBorders>
              <w:top w:val="single" w:sz="4" w:space="0" w:color="auto"/>
              <w:bottom w:val="single" w:sz="4" w:space="0" w:color="D1D1D1" w:themeColor="background2" w:themeShade="E6"/>
            </w:tcBorders>
          </w:tcPr>
          <w:p w14:paraId="4E884FFF" w14:textId="7FE30257" w:rsidR="00F86AA7" w:rsidRPr="00F86AA7" w:rsidRDefault="008C03CA" w:rsidP="00F86AA7">
            <w:pPr>
              <w:pStyle w:val="afff6"/>
              <w:wordWrap w:val="0"/>
            </w:pPr>
            <w:r w:rsidRPr="008C03CA">
              <w:t>DS-220 政府情報システムにおけるサイバーセキュリティフレームワーク導入に関する技術レポート</w:t>
            </w:r>
          </w:p>
        </w:tc>
      </w:tr>
      <w:tr w:rsidR="00F86AA7" w14:paraId="5A166428" w14:textId="77777777" w:rsidTr="00893690">
        <w:tc>
          <w:tcPr>
            <w:tcW w:w="10466" w:type="dxa"/>
            <w:tcBorders>
              <w:top w:val="single" w:sz="4" w:space="0" w:color="D1D1D1" w:themeColor="background2" w:themeShade="E6"/>
              <w:bottom w:val="single" w:sz="4" w:space="0" w:color="auto"/>
            </w:tcBorders>
          </w:tcPr>
          <w:p w14:paraId="4C50FD68" w14:textId="3AD11DB7" w:rsidR="00F86AA7" w:rsidRPr="00F86AA7" w:rsidRDefault="008C03CA" w:rsidP="00F86AA7">
            <w:pPr>
              <w:pStyle w:val="afff6"/>
              <w:wordWrap w:val="0"/>
            </w:pPr>
            <w:r w:rsidRPr="008C03CA">
              <w:t>https://www.digital.go.jp/assets/contents/node/basic_page/field_ref_resources/e2a06143-ed29-4f1d-9c31-0f06fca67afc/a84dbb17/20230411_resources_standard_guidelines_guideline_05.pdf</w:t>
            </w:r>
          </w:p>
        </w:tc>
      </w:tr>
      <w:tr w:rsidR="00F86AA7" w14:paraId="20CA37E1" w14:textId="77777777" w:rsidTr="00893690">
        <w:tc>
          <w:tcPr>
            <w:tcW w:w="10466" w:type="dxa"/>
            <w:tcBorders>
              <w:top w:val="single" w:sz="4" w:space="0" w:color="auto"/>
              <w:bottom w:val="single" w:sz="4" w:space="0" w:color="D1D1D1" w:themeColor="background2" w:themeShade="E6"/>
            </w:tcBorders>
          </w:tcPr>
          <w:p w14:paraId="280D4985" w14:textId="1283C897" w:rsidR="00F86AA7" w:rsidRPr="00F86AA7" w:rsidRDefault="008C03CA" w:rsidP="00F86AA7">
            <w:pPr>
              <w:pStyle w:val="afff6"/>
              <w:wordWrap w:val="0"/>
            </w:pPr>
            <w:r w:rsidRPr="008C03CA">
              <w:t>DS-221 政府情報システムにおける脆弱性診断導入ガイドライン</w:t>
            </w:r>
          </w:p>
        </w:tc>
      </w:tr>
      <w:tr w:rsidR="00F86AA7" w14:paraId="725C3054" w14:textId="77777777" w:rsidTr="00893690">
        <w:tc>
          <w:tcPr>
            <w:tcW w:w="10466" w:type="dxa"/>
            <w:tcBorders>
              <w:top w:val="single" w:sz="4" w:space="0" w:color="D1D1D1" w:themeColor="background2" w:themeShade="E6"/>
              <w:bottom w:val="single" w:sz="4" w:space="0" w:color="auto"/>
            </w:tcBorders>
          </w:tcPr>
          <w:p w14:paraId="08CE6DEF" w14:textId="1821850E" w:rsidR="00F86AA7" w:rsidRPr="00F86AA7" w:rsidRDefault="008C03CA" w:rsidP="00F86AA7">
            <w:pPr>
              <w:pStyle w:val="afff6"/>
              <w:wordWrap w:val="0"/>
            </w:pPr>
            <w:r w:rsidRPr="008C03CA">
              <w:t>https://www.digital.go.jp/assets/contents/node/basic_page/field_ref_resources/e2a06143-ed29-4f1d-9c31-0f06fca67afc/7fefc9ee/20240206_resources_standard_guidelines_guidelines_01.pdf</w:t>
            </w:r>
          </w:p>
        </w:tc>
      </w:tr>
      <w:tr w:rsidR="00F86AA7" w14:paraId="6919778F" w14:textId="77777777" w:rsidTr="00893690">
        <w:tc>
          <w:tcPr>
            <w:tcW w:w="10466" w:type="dxa"/>
            <w:tcBorders>
              <w:top w:val="single" w:sz="4" w:space="0" w:color="auto"/>
              <w:bottom w:val="single" w:sz="4" w:space="0" w:color="D1D1D1" w:themeColor="background2" w:themeShade="E6"/>
            </w:tcBorders>
          </w:tcPr>
          <w:p w14:paraId="55B703CB" w14:textId="5AE5F520" w:rsidR="00F86AA7" w:rsidRPr="00F86AA7" w:rsidRDefault="00BD723B" w:rsidP="00F86AA7">
            <w:pPr>
              <w:pStyle w:val="afff6"/>
              <w:wordWrap w:val="0"/>
            </w:pPr>
            <w:r w:rsidRPr="00BD723B">
              <w:t>DS-231 セキュリティ統制のカタログ化に関する技術レポート</w:t>
            </w:r>
          </w:p>
        </w:tc>
      </w:tr>
      <w:tr w:rsidR="00F86AA7" w14:paraId="2907E54A" w14:textId="77777777" w:rsidTr="00893690">
        <w:tc>
          <w:tcPr>
            <w:tcW w:w="10466" w:type="dxa"/>
            <w:tcBorders>
              <w:top w:val="single" w:sz="4" w:space="0" w:color="D1D1D1" w:themeColor="background2" w:themeShade="E6"/>
              <w:bottom w:val="single" w:sz="4" w:space="0" w:color="auto"/>
            </w:tcBorders>
          </w:tcPr>
          <w:p w14:paraId="110C899C" w14:textId="781AD5E9" w:rsidR="00F86AA7" w:rsidRPr="00F86AA7" w:rsidRDefault="00BD723B" w:rsidP="00F86AA7">
            <w:pPr>
              <w:pStyle w:val="afff6"/>
              <w:wordWrap w:val="0"/>
            </w:pPr>
            <w:r w:rsidRPr="00BD723B">
              <w:t>https://www.digital.go.jp/assets/contents/node/basic_page/field_ref_resources/e2a06143-ed29-4f1d-9c31-0f06fca67afc/9f746654/20230411_resources_standard_guidelines_guideline_07.pdf</w:t>
            </w:r>
          </w:p>
        </w:tc>
      </w:tr>
      <w:tr w:rsidR="00F86AA7" w14:paraId="62381BFF" w14:textId="77777777" w:rsidTr="00893690">
        <w:tc>
          <w:tcPr>
            <w:tcW w:w="10466" w:type="dxa"/>
            <w:tcBorders>
              <w:top w:val="single" w:sz="4" w:space="0" w:color="auto"/>
              <w:bottom w:val="single" w:sz="4" w:space="0" w:color="D1D1D1" w:themeColor="background2" w:themeShade="E6"/>
            </w:tcBorders>
          </w:tcPr>
          <w:p w14:paraId="2EF40387" w14:textId="7C057FCF" w:rsidR="00F86AA7" w:rsidRPr="00F86AA7" w:rsidRDefault="00BD723B" w:rsidP="00F86AA7">
            <w:pPr>
              <w:pStyle w:val="afff6"/>
              <w:wordWrap w:val="0"/>
            </w:pPr>
            <w:r w:rsidRPr="00BD723B">
              <w:t>DS-310 政府情報システムにおけるクラウドサービスの適切な利用に係る基本方針</w:t>
            </w:r>
          </w:p>
        </w:tc>
      </w:tr>
      <w:tr w:rsidR="00F86AA7" w14:paraId="41A32A80" w14:textId="77777777" w:rsidTr="00893690">
        <w:tc>
          <w:tcPr>
            <w:tcW w:w="10466" w:type="dxa"/>
            <w:tcBorders>
              <w:top w:val="single" w:sz="4" w:space="0" w:color="D1D1D1" w:themeColor="background2" w:themeShade="E6"/>
              <w:bottom w:val="single" w:sz="4" w:space="0" w:color="auto"/>
            </w:tcBorders>
          </w:tcPr>
          <w:p w14:paraId="1D96EA31" w14:textId="70648411" w:rsidR="00F86AA7" w:rsidRPr="00F86AA7" w:rsidRDefault="00BD723B" w:rsidP="00F86AA7">
            <w:pPr>
              <w:pStyle w:val="afff6"/>
              <w:wordWrap w:val="0"/>
            </w:pPr>
            <w:r w:rsidRPr="00BD723B">
              <w:t>https://www.digital.go.jp/assets/contents/node/basic_page/field_ref_resources/e2a06143-ed29-4f1d-9c31-0f06fca67afc/5167e265/20230929_resources_standard_guidelines_guideline_01.pdf</w:t>
            </w:r>
          </w:p>
        </w:tc>
      </w:tr>
      <w:tr w:rsidR="00F86AA7" w14:paraId="09E5B5FB" w14:textId="77777777" w:rsidTr="00893690">
        <w:tc>
          <w:tcPr>
            <w:tcW w:w="10466" w:type="dxa"/>
            <w:tcBorders>
              <w:top w:val="single" w:sz="4" w:space="0" w:color="auto"/>
              <w:bottom w:val="single" w:sz="4" w:space="0" w:color="D1D1D1" w:themeColor="background2" w:themeShade="E6"/>
            </w:tcBorders>
          </w:tcPr>
          <w:p w14:paraId="2BA23C07" w14:textId="57F31855" w:rsidR="00F86AA7" w:rsidRPr="00F86AA7" w:rsidRDefault="009E5B1A" w:rsidP="00F86AA7">
            <w:pPr>
              <w:pStyle w:val="afff6"/>
              <w:wordWrap w:val="0"/>
            </w:pPr>
            <w:r w:rsidRPr="009E5B1A">
              <w:t>DS-400 政府相互運用性フレームワーク（GIF）</w:t>
            </w:r>
          </w:p>
        </w:tc>
      </w:tr>
      <w:tr w:rsidR="00F86AA7" w14:paraId="5E31D092" w14:textId="77777777" w:rsidTr="00893690">
        <w:tc>
          <w:tcPr>
            <w:tcW w:w="10466" w:type="dxa"/>
            <w:tcBorders>
              <w:top w:val="single" w:sz="4" w:space="0" w:color="D1D1D1" w:themeColor="background2" w:themeShade="E6"/>
              <w:bottom w:val="single" w:sz="4" w:space="0" w:color="auto"/>
            </w:tcBorders>
          </w:tcPr>
          <w:p w14:paraId="4C832511" w14:textId="3EF251BD" w:rsidR="00F86AA7" w:rsidRPr="00F86AA7" w:rsidRDefault="009E5B1A" w:rsidP="00F86AA7">
            <w:pPr>
              <w:pStyle w:val="afff6"/>
              <w:wordWrap w:val="0"/>
            </w:pPr>
            <w:r w:rsidRPr="009E5B1A">
              <w:t>https://github.com/JDA-DM/GIF</w:t>
            </w:r>
          </w:p>
        </w:tc>
      </w:tr>
      <w:tr w:rsidR="00F86AA7" w14:paraId="0B08C06C" w14:textId="77777777" w:rsidTr="00893690">
        <w:tc>
          <w:tcPr>
            <w:tcW w:w="10466" w:type="dxa"/>
            <w:tcBorders>
              <w:top w:val="single" w:sz="4" w:space="0" w:color="auto"/>
              <w:bottom w:val="single" w:sz="4" w:space="0" w:color="D1D1D1" w:themeColor="background2" w:themeShade="E6"/>
            </w:tcBorders>
          </w:tcPr>
          <w:p w14:paraId="381B513F" w14:textId="18E66525" w:rsidR="00F86AA7" w:rsidRPr="00F86AA7" w:rsidRDefault="009E5B1A" w:rsidP="00F86AA7">
            <w:pPr>
              <w:pStyle w:val="afff6"/>
              <w:wordWrap w:val="0"/>
            </w:pPr>
            <w:r w:rsidRPr="009E5B1A">
              <w:t>DS-500 行政手続におけるオンラインによる本人確認の手法に関するガイドライン</w:t>
            </w:r>
          </w:p>
        </w:tc>
      </w:tr>
      <w:tr w:rsidR="00F86AA7" w14:paraId="1CFF1B3B" w14:textId="77777777" w:rsidTr="00893690">
        <w:tc>
          <w:tcPr>
            <w:tcW w:w="10466" w:type="dxa"/>
            <w:tcBorders>
              <w:top w:val="single" w:sz="4" w:space="0" w:color="D1D1D1" w:themeColor="background2" w:themeShade="E6"/>
              <w:bottom w:val="single" w:sz="4" w:space="0" w:color="auto"/>
            </w:tcBorders>
          </w:tcPr>
          <w:p w14:paraId="69CA9D3D" w14:textId="7B27849D" w:rsidR="00F86AA7" w:rsidRPr="00F86AA7" w:rsidRDefault="009E5B1A" w:rsidP="00F86AA7">
            <w:pPr>
              <w:pStyle w:val="afff6"/>
              <w:wordWrap w:val="0"/>
            </w:pPr>
            <w:r w:rsidRPr="009E5B1A">
              <w:t>https://www.digital.go.jp/assets/contents/node/basic_page/field_ref_resources/e2a06143-ed29-4f1d-9c31-0f06fca67afc/f1be078e/20220422_resources_standard_guidelines_guideline_07.pdf</w:t>
            </w:r>
          </w:p>
        </w:tc>
      </w:tr>
      <w:tr w:rsidR="00F86AA7" w14:paraId="697FBA5A" w14:textId="77777777" w:rsidTr="00893690">
        <w:tc>
          <w:tcPr>
            <w:tcW w:w="10466" w:type="dxa"/>
            <w:tcBorders>
              <w:top w:val="single" w:sz="4" w:space="0" w:color="auto"/>
              <w:bottom w:val="single" w:sz="4" w:space="0" w:color="D1D1D1" w:themeColor="background2" w:themeShade="E6"/>
            </w:tcBorders>
          </w:tcPr>
          <w:p w14:paraId="01C479C2" w14:textId="1FB84FDA" w:rsidR="00F86AA7" w:rsidRPr="00F86AA7" w:rsidRDefault="000A691A" w:rsidP="00F86AA7">
            <w:pPr>
              <w:pStyle w:val="afff6"/>
              <w:wordWrap w:val="0"/>
            </w:pPr>
            <w:r w:rsidRPr="000A691A">
              <w:t>DS-531 処分通知等のデジタル化に係る基本的な考え方</w:t>
            </w:r>
          </w:p>
        </w:tc>
      </w:tr>
      <w:tr w:rsidR="00F86AA7" w14:paraId="45FD4254" w14:textId="77777777" w:rsidTr="00893690">
        <w:tc>
          <w:tcPr>
            <w:tcW w:w="10466" w:type="dxa"/>
            <w:tcBorders>
              <w:top w:val="single" w:sz="4" w:space="0" w:color="D1D1D1" w:themeColor="background2" w:themeShade="E6"/>
              <w:bottom w:val="single" w:sz="4" w:space="0" w:color="auto"/>
            </w:tcBorders>
          </w:tcPr>
          <w:p w14:paraId="641CF559" w14:textId="4853023F" w:rsidR="00F86AA7" w:rsidRPr="00F86AA7" w:rsidRDefault="000A691A" w:rsidP="00F86AA7">
            <w:pPr>
              <w:pStyle w:val="afff6"/>
              <w:wordWrap w:val="0"/>
            </w:pPr>
            <w:r w:rsidRPr="000A691A">
              <w:t>https://www.digital.go.jp/assets/contents/node/basic_page/field_ref_resources/e2a06143-ed29-4f1d-9c31-0f06fca67afc/d92a1cf2/20230411_resources_standard_guidelines_guideline_09.pdf</w:t>
            </w:r>
          </w:p>
        </w:tc>
      </w:tr>
      <w:tr w:rsidR="00F86AA7" w14:paraId="67BE5D61" w14:textId="77777777" w:rsidTr="00893690">
        <w:tc>
          <w:tcPr>
            <w:tcW w:w="10466" w:type="dxa"/>
            <w:tcBorders>
              <w:top w:val="single" w:sz="4" w:space="0" w:color="auto"/>
              <w:bottom w:val="single" w:sz="4" w:space="0" w:color="D1D1D1" w:themeColor="background2" w:themeShade="E6"/>
            </w:tcBorders>
          </w:tcPr>
          <w:p w14:paraId="1FE6790B" w14:textId="492F3A04" w:rsidR="00F86AA7" w:rsidRPr="00F86AA7" w:rsidRDefault="000A691A" w:rsidP="00F86AA7">
            <w:pPr>
              <w:pStyle w:val="afff6"/>
              <w:wordWrap w:val="0"/>
            </w:pPr>
            <w:r w:rsidRPr="000A691A">
              <w:t>DS-910 安全保障等の機微な情報等に係る政府情報システムの取扱い</w:t>
            </w:r>
          </w:p>
        </w:tc>
      </w:tr>
      <w:tr w:rsidR="00F86AA7" w14:paraId="5252E949" w14:textId="77777777" w:rsidTr="000A691A">
        <w:tc>
          <w:tcPr>
            <w:tcW w:w="10466" w:type="dxa"/>
            <w:tcBorders>
              <w:top w:val="single" w:sz="4" w:space="0" w:color="D1D1D1" w:themeColor="background2" w:themeShade="E6"/>
              <w:bottom w:val="single" w:sz="4" w:space="0" w:color="auto"/>
            </w:tcBorders>
          </w:tcPr>
          <w:p w14:paraId="022B4DC3" w14:textId="7672B235" w:rsidR="00F86AA7" w:rsidRPr="00F86AA7" w:rsidRDefault="000A691A" w:rsidP="00F86AA7">
            <w:pPr>
              <w:pStyle w:val="afff6"/>
              <w:wordWrap w:val="0"/>
            </w:pPr>
            <w:r w:rsidRPr="000A691A">
              <w:t>https://www.digital.go.jp/assets/contents/node/basic_page/field_ref_resources/e2a06143-ed29-4f1d-9c31-0f06fca67afc/4d3bf58a/20230719_resources_standard_guidelines_guideline_01.pdf</w:t>
            </w:r>
          </w:p>
        </w:tc>
      </w:tr>
      <w:tr w:rsidR="000A691A" w14:paraId="758161C9" w14:textId="77777777" w:rsidTr="000A691A">
        <w:tc>
          <w:tcPr>
            <w:tcW w:w="10466" w:type="dxa"/>
            <w:tcBorders>
              <w:top w:val="single" w:sz="4" w:space="0" w:color="auto"/>
              <w:bottom w:val="single" w:sz="4" w:space="0" w:color="D1D1D1" w:themeColor="background2" w:themeShade="E6"/>
            </w:tcBorders>
          </w:tcPr>
          <w:p w14:paraId="74E44D96" w14:textId="1408465D" w:rsidR="000A691A" w:rsidRPr="000A691A" w:rsidRDefault="00094EF4" w:rsidP="00F86AA7">
            <w:pPr>
              <w:pStyle w:val="afff6"/>
              <w:wordWrap w:val="0"/>
            </w:pPr>
            <w:r w:rsidRPr="00094EF4">
              <w:rPr>
                <w:rFonts w:hint="eastAsia"/>
              </w:rPr>
              <w:t>【改定新版】特権</w:t>
            </w:r>
            <w:r w:rsidRPr="00094EF4">
              <w:t>ID管理ガイドライン</w:t>
            </w:r>
          </w:p>
        </w:tc>
      </w:tr>
      <w:tr w:rsidR="000A691A" w14:paraId="02F3F1D8" w14:textId="77777777" w:rsidTr="000A691A">
        <w:tc>
          <w:tcPr>
            <w:tcW w:w="10466" w:type="dxa"/>
            <w:tcBorders>
              <w:top w:val="single" w:sz="4" w:space="0" w:color="D1D1D1" w:themeColor="background2" w:themeShade="E6"/>
              <w:bottom w:val="single" w:sz="4" w:space="0" w:color="auto"/>
            </w:tcBorders>
          </w:tcPr>
          <w:p w14:paraId="7F91443E" w14:textId="7DBE1D44" w:rsidR="000A691A" w:rsidRPr="000A691A" w:rsidRDefault="00094EF4" w:rsidP="00F86AA7">
            <w:pPr>
              <w:pStyle w:val="afff6"/>
              <w:wordWrap w:val="0"/>
            </w:pPr>
            <w:r w:rsidRPr="00094EF4">
              <w:t>https://www.jnsa.org/result/digitalidentity/2024/index.html</w:t>
            </w:r>
          </w:p>
        </w:tc>
      </w:tr>
      <w:tr w:rsidR="000A691A" w14:paraId="61F09997" w14:textId="77777777" w:rsidTr="000A691A">
        <w:tc>
          <w:tcPr>
            <w:tcW w:w="10466" w:type="dxa"/>
            <w:tcBorders>
              <w:top w:val="single" w:sz="4" w:space="0" w:color="auto"/>
              <w:bottom w:val="single" w:sz="4" w:space="0" w:color="D1D1D1" w:themeColor="background2" w:themeShade="E6"/>
            </w:tcBorders>
          </w:tcPr>
          <w:p w14:paraId="63918D8F" w14:textId="12046039" w:rsidR="000A691A" w:rsidRPr="000A691A" w:rsidRDefault="00094EF4" w:rsidP="00F86AA7">
            <w:pPr>
              <w:pStyle w:val="afff6"/>
              <w:wordWrap w:val="0"/>
            </w:pPr>
            <w:r w:rsidRPr="00094EF4">
              <w:rPr>
                <w:rFonts w:hint="eastAsia"/>
              </w:rPr>
              <w:t>アジャイル領域へのスキル変革の指針　アジャイル開発の進め方</w:t>
            </w:r>
          </w:p>
        </w:tc>
      </w:tr>
      <w:tr w:rsidR="000A691A" w14:paraId="6BF22F94" w14:textId="77777777" w:rsidTr="000A691A">
        <w:tc>
          <w:tcPr>
            <w:tcW w:w="10466" w:type="dxa"/>
            <w:tcBorders>
              <w:top w:val="single" w:sz="4" w:space="0" w:color="D1D1D1" w:themeColor="background2" w:themeShade="E6"/>
              <w:bottom w:val="single" w:sz="4" w:space="0" w:color="auto"/>
            </w:tcBorders>
          </w:tcPr>
          <w:p w14:paraId="66412340" w14:textId="3195536D" w:rsidR="000A691A" w:rsidRPr="000A691A" w:rsidRDefault="00A64FF1" w:rsidP="00F86AA7">
            <w:pPr>
              <w:pStyle w:val="afff6"/>
              <w:wordWrap w:val="0"/>
            </w:pPr>
            <w:r w:rsidRPr="00A64FF1">
              <w:t>https://www.ipa.go.jp/jinzai/skill-standard/plus-it-ui/itssplus/ps6vr70000001i7c-att/000065606.pdf</w:t>
            </w:r>
          </w:p>
        </w:tc>
      </w:tr>
      <w:tr w:rsidR="000A691A" w14:paraId="4E395F26" w14:textId="77777777" w:rsidTr="000A691A">
        <w:tc>
          <w:tcPr>
            <w:tcW w:w="10466" w:type="dxa"/>
            <w:tcBorders>
              <w:top w:val="single" w:sz="4" w:space="0" w:color="auto"/>
              <w:bottom w:val="single" w:sz="4" w:space="0" w:color="D1D1D1" w:themeColor="background2" w:themeShade="E6"/>
            </w:tcBorders>
          </w:tcPr>
          <w:p w14:paraId="45183F18" w14:textId="3C4A5773" w:rsidR="000A691A" w:rsidRPr="000A691A" w:rsidRDefault="00276253" w:rsidP="00F86AA7">
            <w:pPr>
              <w:pStyle w:val="afff6"/>
              <w:wordWrap w:val="0"/>
            </w:pPr>
            <w:r w:rsidRPr="00276253">
              <w:rPr>
                <w:rFonts w:hint="eastAsia"/>
              </w:rPr>
              <w:t>安全なウェブサイトの作り方</w:t>
            </w:r>
          </w:p>
        </w:tc>
      </w:tr>
      <w:tr w:rsidR="000A691A" w14:paraId="58E93F28" w14:textId="77777777" w:rsidTr="000A691A">
        <w:tc>
          <w:tcPr>
            <w:tcW w:w="10466" w:type="dxa"/>
            <w:tcBorders>
              <w:top w:val="single" w:sz="4" w:space="0" w:color="D1D1D1" w:themeColor="background2" w:themeShade="E6"/>
              <w:bottom w:val="single" w:sz="4" w:space="0" w:color="auto"/>
            </w:tcBorders>
          </w:tcPr>
          <w:p w14:paraId="0A041012" w14:textId="118A49F9" w:rsidR="000A691A" w:rsidRPr="000A691A" w:rsidRDefault="00276253" w:rsidP="00F86AA7">
            <w:pPr>
              <w:pStyle w:val="afff6"/>
              <w:wordWrap w:val="0"/>
            </w:pPr>
            <w:r w:rsidRPr="00276253">
              <w:t>https://www.ipa.go.jp/security/vuln/websecurity/ug65p900000196e2-att/000017316.pdf</w:t>
            </w:r>
          </w:p>
        </w:tc>
      </w:tr>
      <w:tr w:rsidR="000A691A" w14:paraId="405B60AD" w14:textId="77777777" w:rsidTr="000A691A">
        <w:tc>
          <w:tcPr>
            <w:tcW w:w="10466" w:type="dxa"/>
            <w:tcBorders>
              <w:top w:val="single" w:sz="4" w:space="0" w:color="auto"/>
              <w:bottom w:val="single" w:sz="4" w:space="0" w:color="D1D1D1" w:themeColor="background2" w:themeShade="E6"/>
            </w:tcBorders>
          </w:tcPr>
          <w:p w14:paraId="0728B95A" w14:textId="56AD897F" w:rsidR="000A691A" w:rsidRPr="000A691A" w:rsidRDefault="006D6194" w:rsidP="00F86AA7">
            <w:pPr>
              <w:pStyle w:val="afff6"/>
              <w:wordWrap w:val="0"/>
            </w:pPr>
            <w:r w:rsidRPr="006D6194">
              <w:rPr>
                <w:rFonts w:hint="eastAsia"/>
              </w:rPr>
              <w:t>セキュリティ実装チェックリスト</w:t>
            </w:r>
          </w:p>
        </w:tc>
      </w:tr>
      <w:tr w:rsidR="000A691A" w14:paraId="1A922D65" w14:textId="77777777" w:rsidTr="000A691A">
        <w:tc>
          <w:tcPr>
            <w:tcW w:w="10466" w:type="dxa"/>
            <w:tcBorders>
              <w:top w:val="single" w:sz="4" w:space="0" w:color="D1D1D1" w:themeColor="background2" w:themeShade="E6"/>
              <w:bottom w:val="single" w:sz="4" w:space="0" w:color="auto"/>
            </w:tcBorders>
          </w:tcPr>
          <w:p w14:paraId="07065FB4" w14:textId="093105D6" w:rsidR="000A691A" w:rsidRPr="000A691A" w:rsidRDefault="00911589" w:rsidP="00F86AA7">
            <w:pPr>
              <w:pStyle w:val="afff6"/>
              <w:wordWrap w:val="0"/>
            </w:pPr>
            <w:r w:rsidRPr="00911589">
              <w:t>https://www.ipa.go.jp/security/vuln/websecurity/ug65p900000196e2-att/000044403.xlsx</w:t>
            </w:r>
          </w:p>
        </w:tc>
      </w:tr>
      <w:tr w:rsidR="000A691A" w14:paraId="0835405B" w14:textId="77777777" w:rsidTr="000A691A">
        <w:tc>
          <w:tcPr>
            <w:tcW w:w="10466" w:type="dxa"/>
            <w:tcBorders>
              <w:top w:val="single" w:sz="4" w:space="0" w:color="auto"/>
              <w:bottom w:val="single" w:sz="4" w:space="0" w:color="D1D1D1" w:themeColor="background2" w:themeShade="E6"/>
            </w:tcBorders>
          </w:tcPr>
          <w:p w14:paraId="3E74217B" w14:textId="05594282" w:rsidR="000A691A" w:rsidRPr="000A691A" w:rsidRDefault="006D6194" w:rsidP="00F86AA7">
            <w:pPr>
              <w:pStyle w:val="afff6"/>
              <w:wordWrap w:val="0"/>
            </w:pPr>
            <w:r w:rsidRPr="006D6194">
              <w:t>ECサイト構築・運用セキュリティガイドライン</w:t>
            </w:r>
          </w:p>
        </w:tc>
      </w:tr>
      <w:tr w:rsidR="000A691A" w14:paraId="5FFB86A1" w14:textId="77777777" w:rsidTr="000A691A">
        <w:tc>
          <w:tcPr>
            <w:tcW w:w="10466" w:type="dxa"/>
            <w:tcBorders>
              <w:top w:val="single" w:sz="4" w:space="0" w:color="D1D1D1" w:themeColor="background2" w:themeShade="E6"/>
              <w:bottom w:val="single" w:sz="4" w:space="0" w:color="auto"/>
            </w:tcBorders>
          </w:tcPr>
          <w:p w14:paraId="7DF2A046" w14:textId="7AF1AD4B" w:rsidR="000A691A" w:rsidRPr="000A691A" w:rsidRDefault="006D6194" w:rsidP="00F86AA7">
            <w:pPr>
              <w:pStyle w:val="afff6"/>
              <w:wordWrap w:val="0"/>
            </w:pPr>
            <w:r w:rsidRPr="006D6194">
              <w:t>https://www.ipa.go.jp/security/guide/vuln/ps6vr7000000acvt-att/000109337.pdf</w:t>
            </w:r>
          </w:p>
        </w:tc>
      </w:tr>
      <w:tr w:rsidR="000A691A" w14:paraId="7D30EEA2" w14:textId="77777777" w:rsidTr="000A691A">
        <w:tc>
          <w:tcPr>
            <w:tcW w:w="10466" w:type="dxa"/>
            <w:tcBorders>
              <w:top w:val="single" w:sz="4" w:space="0" w:color="auto"/>
              <w:bottom w:val="single" w:sz="4" w:space="0" w:color="D1D1D1" w:themeColor="background2" w:themeShade="E6"/>
            </w:tcBorders>
          </w:tcPr>
          <w:p w14:paraId="4F68A93A" w14:textId="58A79808" w:rsidR="000A691A" w:rsidRPr="000A691A" w:rsidRDefault="009D7366" w:rsidP="00F86AA7">
            <w:pPr>
              <w:pStyle w:val="afff6"/>
              <w:wordWrap w:val="0"/>
            </w:pPr>
            <w:r w:rsidRPr="009D7366">
              <w:rPr>
                <w:rFonts w:hint="eastAsia"/>
              </w:rPr>
              <w:t>情報セキュリティサービス基準適合サービスリスト</w:t>
            </w:r>
          </w:p>
        </w:tc>
      </w:tr>
      <w:tr w:rsidR="000A691A" w14:paraId="7B89E7BF" w14:textId="77777777" w:rsidTr="000A691A">
        <w:tc>
          <w:tcPr>
            <w:tcW w:w="10466" w:type="dxa"/>
            <w:tcBorders>
              <w:top w:val="single" w:sz="4" w:space="0" w:color="D1D1D1" w:themeColor="background2" w:themeShade="E6"/>
              <w:bottom w:val="single" w:sz="4" w:space="0" w:color="auto"/>
            </w:tcBorders>
          </w:tcPr>
          <w:p w14:paraId="593FB184" w14:textId="21783D0D" w:rsidR="000A691A" w:rsidRPr="000A691A" w:rsidRDefault="009D7366" w:rsidP="00F86AA7">
            <w:pPr>
              <w:pStyle w:val="afff6"/>
              <w:wordWrap w:val="0"/>
            </w:pPr>
            <w:r w:rsidRPr="009D7366">
              <w:t>https://www.ipa.go.jp/security/service_list.html</w:t>
            </w:r>
          </w:p>
        </w:tc>
      </w:tr>
      <w:tr w:rsidR="000A691A" w14:paraId="4D07078A" w14:textId="77777777" w:rsidTr="000A691A">
        <w:tc>
          <w:tcPr>
            <w:tcW w:w="10466" w:type="dxa"/>
            <w:tcBorders>
              <w:top w:val="single" w:sz="4" w:space="0" w:color="auto"/>
              <w:bottom w:val="single" w:sz="4" w:space="0" w:color="D1D1D1" w:themeColor="background2" w:themeShade="E6"/>
            </w:tcBorders>
          </w:tcPr>
          <w:p w14:paraId="748C7F92" w14:textId="3E3138CA" w:rsidR="000A691A" w:rsidRPr="000A691A" w:rsidRDefault="009D7366" w:rsidP="00F86AA7">
            <w:pPr>
              <w:pStyle w:val="afff6"/>
              <w:wordWrap w:val="0"/>
            </w:pPr>
            <w:r w:rsidRPr="009D7366">
              <w:rPr>
                <w:rFonts w:hint="eastAsia"/>
              </w:rPr>
              <w:t>脆弱性診断サービス</w:t>
            </w:r>
          </w:p>
        </w:tc>
      </w:tr>
      <w:tr w:rsidR="000A691A" w14:paraId="52D7BA9D" w14:textId="77777777" w:rsidTr="000A691A">
        <w:tc>
          <w:tcPr>
            <w:tcW w:w="10466" w:type="dxa"/>
            <w:tcBorders>
              <w:top w:val="single" w:sz="4" w:space="0" w:color="D1D1D1" w:themeColor="background2" w:themeShade="E6"/>
              <w:bottom w:val="single" w:sz="4" w:space="0" w:color="auto"/>
            </w:tcBorders>
          </w:tcPr>
          <w:p w14:paraId="21B90A95" w14:textId="26B6F487" w:rsidR="000A691A" w:rsidRPr="000A691A" w:rsidRDefault="009D7366" w:rsidP="00F86AA7">
            <w:pPr>
              <w:pStyle w:val="afff6"/>
              <w:wordWrap w:val="0"/>
            </w:pPr>
            <w:r w:rsidRPr="009D7366">
              <w:t>https://www.ipa.go.jp/security/ug65p90000019fc0-att/</w:t>
            </w:r>
            <w:r w:rsidR="00D960A9" w:rsidRPr="00D960A9">
              <w:t>20241219</w:t>
            </w:r>
            <w:r w:rsidRPr="009D7366">
              <w:t>_2.pdf</w:t>
            </w:r>
          </w:p>
        </w:tc>
      </w:tr>
      <w:tr w:rsidR="000A691A" w14:paraId="73750BC0" w14:textId="77777777" w:rsidTr="000A691A">
        <w:tc>
          <w:tcPr>
            <w:tcW w:w="10466" w:type="dxa"/>
            <w:tcBorders>
              <w:top w:val="single" w:sz="4" w:space="0" w:color="auto"/>
              <w:bottom w:val="single" w:sz="4" w:space="0" w:color="D1D1D1" w:themeColor="background2" w:themeShade="E6"/>
            </w:tcBorders>
          </w:tcPr>
          <w:p w14:paraId="391EF3A0" w14:textId="41D03166" w:rsidR="000A691A" w:rsidRPr="000A691A" w:rsidRDefault="00D062EE" w:rsidP="00F86AA7">
            <w:pPr>
              <w:pStyle w:val="afff6"/>
              <w:wordWrap w:val="0"/>
            </w:pPr>
            <w:r w:rsidRPr="00D062EE">
              <w:rPr>
                <w:rFonts w:hint="eastAsia"/>
              </w:rPr>
              <w:t>デジタルフォレンジックサービス</w:t>
            </w:r>
          </w:p>
        </w:tc>
      </w:tr>
      <w:tr w:rsidR="000A691A" w14:paraId="2C61C94C" w14:textId="77777777" w:rsidTr="00D062EE">
        <w:tc>
          <w:tcPr>
            <w:tcW w:w="10466" w:type="dxa"/>
            <w:tcBorders>
              <w:top w:val="single" w:sz="4" w:space="0" w:color="D1D1D1" w:themeColor="background2" w:themeShade="E6"/>
              <w:bottom w:val="single" w:sz="4" w:space="0" w:color="D1D1D1" w:themeColor="background2" w:themeShade="E6"/>
            </w:tcBorders>
          </w:tcPr>
          <w:p w14:paraId="569BA6FB" w14:textId="66DD9C05" w:rsidR="000A691A" w:rsidRPr="000A691A" w:rsidRDefault="00D062EE" w:rsidP="00F86AA7">
            <w:pPr>
              <w:pStyle w:val="afff6"/>
              <w:wordWrap w:val="0"/>
            </w:pPr>
            <w:r w:rsidRPr="00D062EE">
              <w:t>https://www.ipa.go.jp/security/ug65p90000019fc0-att/</w:t>
            </w:r>
            <w:r w:rsidR="00AE1549" w:rsidRPr="00AE1549">
              <w:t>20241219</w:t>
            </w:r>
            <w:r w:rsidRPr="00D062EE">
              <w:t>_3.pdf</w:t>
            </w:r>
          </w:p>
        </w:tc>
      </w:tr>
      <w:tr w:rsidR="00D062EE" w14:paraId="32FB670C" w14:textId="77777777" w:rsidTr="00D062EE">
        <w:tc>
          <w:tcPr>
            <w:tcW w:w="10466" w:type="dxa"/>
            <w:tcBorders>
              <w:top w:val="single" w:sz="4" w:space="0" w:color="auto"/>
              <w:bottom w:val="single" w:sz="4" w:space="0" w:color="D1D1D1" w:themeColor="background2" w:themeShade="E6"/>
            </w:tcBorders>
          </w:tcPr>
          <w:p w14:paraId="0C8A5C16" w14:textId="58AA8960" w:rsidR="00D062EE" w:rsidRPr="00D062EE" w:rsidRDefault="00285F63" w:rsidP="00F86AA7">
            <w:pPr>
              <w:pStyle w:val="afff6"/>
              <w:wordWrap w:val="0"/>
            </w:pPr>
            <w:r w:rsidRPr="00285F63">
              <w:rPr>
                <w:rFonts w:hint="eastAsia"/>
              </w:rPr>
              <w:t>ウェブサイトの攻撃兆候検出ツール</w:t>
            </w:r>
            <w:r w:rsidRPr="00285F63">
              <w:t xml:space="preserve"> iLogScanner</w:t>
            </w:r>
          </w:p>
        </w:tc>
      </w:tr>
      <w:tr w:rsidR="00D062EE" w14:paraId="673C3A02" w14:textId="77777777" w:rsidTr="00F00004">
        <w:tc>
          <w:tcPr>
            <w:tcW w:w="10466" w:type="dxa"/>
            <w:tcBorders>
              <w:top w:val="single" w:sz="4" w:space="0" w:color="D1D1D1" w:themeColor="background2" w:themeShade="E6"/>
              <w:bottom w:val="single" w:sz="4" w:space="0" w:color="auto"/>
            </w:tcBorders>
          </w:tcPr>
          <w:p w14:paraId="5AAAD863" w14:textId="13F3B9C9" w:rsidR="00C408E4" w:rsidRPr="00C408E4" w:rsidRDefault="00285F63" w:rsidP="00F86AA7">
            <w:pPr>
              <w:pStyle w:val="afff6"/>
              <w:wordWrap w:val="0"/>
            </w:pPr>
            <w:r w:rsidRPr="00285F63">
              <w:t>https://www.ipa.go.jp/security/vuln/ilogscanner/index.html</w:t>
            </w:r>
          </w:p>
        </w:tc>
      </w:tr>
      <w:tr w:rsidR="00C408E4" w:rsidRPr="00A64FF1" w14:paraId="779A2FFC" w14:textId="77777777" w:rsidTr="00632B1B">
        <w:tblPrEx>
          <w:tblBorders>
            <w:left w:val="single" w:sz="4" w:space="0" w:color="auto"/>
            <w:right w:val="single" w:sz="4" w:space="0" w:color="auto"/>
          </w:tblBorders>
        </w:tblPrEx>
        <w:tc>
          <w:tcPr>
            <w:tcW w:w="10466" w:type="dxa"/>
            <w:tcBorders>
              <w:left w:val="dashSmallGap" w:sz="4" w:space="0" w:color="D9D9D9" w:themeColor="background1" w:themeShade="D9"/>
              <w:bottom w:val="single" w:sz="4" w:space="0" w:color="D9D9D9" w:themeColor="background1" w:themeShade="D9"/>
              <w:right w:val="dashSmallGap" w:sz="4" w:space="0" w:color="D9D9D9" w:themeColor="background1" w:themeShade="D9"/>
            </w:tcBorders>
          </w:tcPr>
          <w:p w14:paraId="082B1390" w14:textId="77777777" w:rsidR="00C408E4" w:rsidRPr="00A64FF1" w:rsidRDefault="00C408E4" w:rsidP="000A55CC">
            <w:pPr>
              <w:pStyle w:val="afff6"/>
              <w:wordWrap w:val="0"/>
            </w:pPr>
            <w:r w:rsidRPr="0045194A">
              <w:rPr>
                <w:rFonts w:hint="eastAsia"/>
              </w:rPr>
              <w:t>デジタルスキル標準</w:t>
            </w:r>
            <w:r w:rsidRPr="0045194A">
              <w:t>ver.1.2</w:t>
            </w:r>
          </w:p>
        </w:tc>
      </w:tr>
      <w:tr w:rsidR="00C408E4" w:rsidRPr="00A64FF1" w14:paraId="518B09E0" w14:textId="77777777" w:rsidTr="00632B1B">
        <w:tblPrEx>
          <w:tblBorders>
            <w:left w:val="single" w:sz="4" w:space="0" w:color="auto"/>
            <w:right w:val="single" w:sz="4" w:space="0" w:color="auto"/>
          </w:tblBorders>
        </w:tblPrEx>
        <w:tc>
          <w:tcPr>
            <w:tcW w:w="10466" w:type="dxa"/>
            <w:tcBorders>
              <w:top w:val="single" w:sz="4" w:space="0" w:color="D9D9D9" w:themeColor="background1" w:themeShade="D9"/>
              <w:left w:val="dashSmallGap" w:sz="4" w:space="0" w:color="D9D9D9" w:themeColor="background1" w:themeShade="D9"/>
              <w:right w:val="dashSmallGap" w:sz="4" w:space="0" w:color="D9D9D9" w:themeColor="background1" w:themeShade="D9"/>
            </w:tcBorders>
          </w:tcPr>
          <w:p w14:paraId="712FCAFC" w14:textId="77777777" w:rsidR="00C408E4" w:rsidRPr="00A64FF1" w:rsidRDefault="00C408E4" w:rsidP="000A55CC">
            <w:pPr>
              <w:pStyle w:val="afff6"/>
              <w:wordWrap w:val="0"/>
            </w:pPr>
            <w:r w:rsidRPr="0045194A">
              <w:t>https://www.ipa.go.jp/jinzai/skill-standard/dss/ps6vr700000083ki-att/000106872.pdf</w:t>
            </w:r>
          </w:p>
        </w:tc>
      </w:tr>
      <w:tr w:rsidR="00C408E4" w:rsidRPr="00A64FF1" w14:paraId="42E4F12B" w14:textId="77777777" w:rsidTr="00632B1B">
        <w:tblPrEx>
          <w:tblBorders>
            <w:left w:val="single" w:sz="4" w:space="0" w:color="auto"/>
            <w:right w:val="single" w:sz="4" w:space="0" w:color="auto"/>
          </w:tblBorders>
        </w:tblPrEx>
        <w:tc>
          <w:tcPr>
            <w:tcW w:w="10466" w:type="dxa"/>
            <w:tcBorders>
              <w:left w:val="dashSmallGap" w:sz="4" w:space="0" w:color="D9D9D9" w:themeColor="background1" w:themeShade="D9"/>
              <w:bottom w:val="single" w:sz="4" w:space="0" w:color="D9D9D9" w:themeColor="background1" w:themeShade="D9"/>
              <w:right w:val="dashSmallGap" w:sz="4" w:space="0" w:color="D9D9D9" w:themeColor="background1" w:themeShade="D9"/>
            </w:tcBorders>
          </w:tcPr>
          <w:p w14:paraId="5E06B89B" w14:textId="77777777" w:rsidR="00C408E4" w:rsidRPr="00A64FF1" w:rsidRDefault="00C408E4" w:rsidP="000A55CC">
            <w:pPr>
              <w:pStyle w:val="afff6"/>
              <w:wordWrap w:val="0"/>
            </w:pPr>
            <w:r w:rsidRPr="0045194A">
              <w:rPr>
                <w:rFonts w:hint="eastAsia"/>
              </w:rPr>
              <w:t>マナビ</w:t>
            </w:r>
            <w:r w:rsidRPr="0045194A">
              <w:t>DX</w:t>
            </w:r>
          </w:p>
        </w:tc>
      </w:tr>
      <w:tr w:rsidR="00C408E4" w:rsidRPr="00A64FF1" w14:paraId="28B1BB63" w14:textId="77777777" w:rsidTr="00632B1B">
        <w:tblPrEx>
          <w:tblBorders>
            <w:left w:val="single" w:sz="4" w:space="0" w:color="auto"/>
            <w:right w:val="single" w:sz="4" w:space="0" w:color="auto"/>
          </w:tblBorders>
        </w:tblPrEx>
        <w:tc>
          <w:tcPr>
            <w:tcW w:w="10466" w:type="dxa"/>
            <w:tcBorders>
              <w:top w:val="single" w:sz="4" w:space="0" w:color="D9D9D9" w:themeColor="background1" w:themeShade="D9"/>
              <w:left w:val="dashSmallGap" w:sz="4" w:space="0" w:color="D9D9D9" w:themeColor="background1" w:themeShade="D9"/>
              <w:right w:val="dashSmallGap" w:sz="4" w:space="0" w:color="D9D9D9" w:themeColor="background1" w:themeShade="D9"/>
            </w:tcBorders>
          </w:tcPr>
          <w:p w14:paraId="6404D6CF" w14:textId="77777777" w:rsidR="00C408E4" w:rsidRPr="00A64FF1" w:rsidRDefault="00C408E4" w:rsidP="000A55CC">
            <w:pPr>
              <w:pStyle w:val="afff6"/>
              <w:wordWrap w:val="0"/>
            </w:pPr>
            <w:r w:rsidRPr="0045194A">
              <w:t>https://manabi-dx.ipa.go.jp</w:t>
            </w:r>
          </w:p>
        </w:tc>
      </w:tr>
      <w:tr w:rsidR="00C408E4" w:rsidRPr="00A64FF1" w14:paraId="3C14C172" w14:textId="77777777" w:rsidTr="00632B1B">
        <w:tblPrEx>
          <w:tblBorders>
            <w:left w:val="single" w:sz="4" w:space="0" w:color="auto"/>
            <w:right w:val="single" w:sz="4" w:space="0" w:color="auto"/>
          </w:tblBorders>
        </w:tblPrEx>
        <w:tc>
          <w:tcPr>
            <w:tcW w:w="10466" w:type="dxa"/>
            <w:tcBorders>
              <w:left w:val="dashSmallGap" w:sz="4" w:space="0" w:color="D9D9D9" w:themeColor="background1" w:themeShade="D9"/>
              <w:bottom w:val="single" w:sz="4" w:space="0" w:color="D9D9D9" w:themeColor="background1" w:themeShade="D9"/>
              <w:right w:val="dashSmallGap" w:sz="4" w:space="0" w:color="D9D9D9" w:themeColor="background1" w:themeShade="D9"/>
            </w:tcBorders>
          </w:tcPr>
          <w:p w14:paraId="456E85ED" w14:textId="77777777" w:rsidR="00C408E4" w:rsidRPr="00A64FF1" w:rsidRDefault="00C408E4" w:rsidP="000A55CC">
            <w:pPr>
              <w:pStyle w:val="afff6"/>
              <w:wordWrap w:val="0"/>
            </w:pPr>
            <w:r w:rsidRPr="00094236">
              <w:t>Di-Lite</w:t>
            </w:r>
          </w:p>
        </w:tc>
      </w:tr>
      <w:tr w:rsidR="00C408E4" w:rsidRPr="00A64FF1" w14:paraId="6239424E" w14:textId="77777777" w:rsidTr="00632B1B">
        <w:tblPrEx>
          <w:tblBorders>
            <w:left w:val="single" w:sz="4" w:space="0" w:color="auto"/>
            <w:right w:val="single" w:sz="4" w:space="0" w:color="auto"/>
          </w:tblBorders>
        </w:tblPrEx>
        <w:tc>
          <w:tcPr>
            <w:tcW w:w="10466" w:type="dxa"/>
            <w:tcBorders>
              <w:top w:val="single" w:sz="4" w:space="0" w:color="D9D9D9" w:themeColor="background1" w:themeShade="D9"/>
              <w:left w:val="dashSmallGap" w:sz="4" w:space="0" w:color="D9D9D9" w:themeColor="background1" w:themeShade="D9"/>
              <w:right w:val="dashSmallGap" w:sz="4" w:space="0" w:color="D9D9D9" w:themeColor="background1" w:themeShade="D9"/>
            </w:tcBorders>
          </w:tcPr>
          <w:p w14:paraId="034DFEEB" w14:textId="77777777" w:rsidR="00C408E4" w:rsidRPr="00A64FF1" w:rsidRDefault="00C408E4" w:rsidP="000A55CC">
            <w:pPr>
              <w:pStyle w:val="afff6"/>
              <w:wordWrap w:val="0"/>
            </w:pPr>
            <w:r w:rsidRPr="00094236">
              <w:t>https://www.dilite.jp</w:t>
            </w:r>
          </w:p>
        </w:tc>
      </w:tr>
      <w:tr w:rsidR="00C408E4" w:rsidRPr="00A64FF1" w14:paraId="3AC993C8" w14:textId="77777777" w:rsidTr="00632B1B">
        <w:tblPrEx>
          <w:tblBorders>
            <w:left w:val="single" w:sz="4" w:space="0" w:color="auto"/>
            <w:right w:val="single" w:sz="4" w:space="0" w:color="auto"/>
          </w:tblBorders>
        </w:tblPrEx>
        <w:tc>
          <w:tcPr>
            <w:tcW w:w="10466" w:type="dxa"/>
            <w:tcBorders>
              <w:left w:val="dashSmallGap" w:sz="4" w:space="0" w:color="D9D9D9" w:themeColor="background1" w:themeShade="D9"/>
              <w:bottom w:val="single" w:sz="4" w:space="0" w:color="D9D9D9" w:themeColor="background1" w:themeShade="D9"/>
              <w:right w:val="dashSmallGap" w:sz="4" w:space="0" w:color="D9D9D9" w:themeColor="background1" w:themeShade="D9"/>
            </w:tcBorders>
          </w:tcPr>
          <w:p w14:paraId="49B1885F" w14:textId="77777777" w:rsidR="00C408E4" w:rsidRPr="00A64FF1" w:rsidRDefault="00C408E4" w:rsidP="000A55CC">
            <w:pPr>
              <w:pStyle w:val="afff6"/>
              <w:wordWrap w:val="0"/>
            </w:pPr>
            <w:r w:rsidRPr="00094236">
              <w:t>ITパスポート試験シラバス</w:t>
            </w:r>
          </w:p>
        </w:tc>
      </w:tr>
      <w:tr w:rsidR="00C408E4" w:rsidRPr="00A64FF1" w14:paraId="7A218044" w14:textId="77777777" w:rsidTr="00632B1B">
        <w:tblPrEx>
          <w:tblBorders>
            <w:left w:val="single" w:sz="4" w:space="0" w:color="auto"/>
            <w:right w:val="single" w:sz="4" w:space="0" w:color="auto"/>
          </w:tblBorders>
        </w:tblPrEx>
        <w:tc>
          <w:tcPr>
            <w:tcW w:w="10466" w:type="dxa"/>
            <w:tcBorders>
              <w:top w:val="single" w:sz="4" w:space="0" w:color="D9D9D9" w:themeColor="background1" w:themeShade="D9"/>
              <w:left w:val="dashSmallGap" w:sz="4" w:space="0" w:color="D9D9D9" w:themeColor="background1" w:themeShade="D9"/>
              <w:right w:val="dashSmallGap" w:sz="4" w:space="0" w:color="D9D9D9" w:themeColor="background1" w:themeShade="D9"/>
            </w:tcBorders>
          </w:tcPr>
          <w:p w14:paraId="62372F61" w14:textId="77777777" w:rsidR="00C408E4" w:rsidRPr="00A64FF1" w:rsidRDefault="00C408E4" w:rsidP="000A55CC">
            <w:pPr>
              <w:pStyle w:val="afff6"/>
              <w:wordWrap w:val="0"/>
            </w:pPr>
            <w:r w:rsidRPr="00094236">
              <w:t>https://www.ipa.go.jp/shiken/syllabus/nq6ept00000014eh-att/syllabus_ip_ver6_3.pdf</w:t>
            </w:r>
          </w:p>
        </w:tc>
      </w:tr>
      <w:tr w:rsidR="00C408E4" w:rsidRPr="00A64FF1" w14:paraId="009B47DC" w14:textId="77777777" w:rsidTr="00632B1B">
        <w:tblPrEx>
          <w:tblBorders>
            <w:left w:val="single" w:sz="4" w:space="0" w:color="auto"/>
            <w:right w:val="single" w:sz="4" w:space="0" w:color="auto"/>
          </w:tblBorders>
        </w:tblPrEx>
        <w:tc>
          <w:tcPr>
            <w:tcW w:w="10466" w:type="dxa"/>
            <w:tcBorders>
              <w:left w:val="dashSmallGap" w:sz="4" w:space="0" w:color="D9D9D9" w:themeColor="background1" w:themeShade="D9"/>
              <w:bottom w:val="single" w:sz="4" w:space="0" w:color="D9D9D9" w:themeColor="background1" w:themeShade="D9"/>
              <w:right w:val="dashSmallGap" w:sz="4" w:space="0" w:color="D9D9D9" w:themeColor="background1" w:themeShade="D9"/>
            </w:tcBorders>
          </w:tcPr>
          <w:p w14:paraId="72429D59" w14:textId="77777777" w:rsidR="00C408E4" w:rsidRPr="00A64FF1" w:rsidRDefault="00C408E4" w:rsidP="000A55CC">
            <w:pPr>
              <w:pStyle w:val="afff6"/>
              <w:wordWrap w:val="0"/>
            </w:pPr>
            <w:r w:rsidRPr="00A35B8E">
              <w:rPr>
                <w:rFonts w:hint="eastAsia"/>
              </w:rPr>
              <w:t>データサイエンティスト検定</w:t>
            </w:r>
            <w:r w:rsidRPr="00A35B8E">
              <w:t xml:space="preserve"> リテラシ－レベルとは</w:t>
            </w:r>
          </w:p>
        </w:tc>
      </w:tr>
      <w:tr w:rsidR="00C408E4" w:rsidRPr="00A64FF1" w14:paraId="5AA9DEDC" w14:textId="77777777" w:rsidTr="00632B1B">
        <w:tblPrEx>
          <w:tblBorders>
            <w:left w:val="single" w:sz="4" w:space="0" w:color="auto"/>
            <w:right w:val="single" w:sz="4" w:space="0" w:color="auto"/>
          </w:tblBorders>
        </w:tblPrEx>
        <w:tc>
          <w:tcPr>
            <w:tcW w:w="10466" w:type="dxa"/>
            <w:tcBorders>
              <w:top w:val="single" w:sz="4" w:space="0" w:color="D9D9D9" w:themeColor="background1" w:themeShade="D9"/>
              <w:left w:val="dashSmallGap" w:sz="4" w:space="0" w:color="D9D9D9" w:themeColor="background1" w:themeShade="D9"/>
              <w:right w:val="dashSmallGap" w:sz="4" w:space="0" w:color="D9D9D9" w:themeColor="background1" w:themeShade="D9"/>
            </w:tcBorders>
          </w:tcPr>
          <w:p w14:paraId="60208562" w14:textId="77777777" w:rsidR="00C408E4" w:rsidRPr="00A64FF1" w:rsidRDefault="00C408E4" w:rsidP="000A55CC">
            <w:pPr>
              <w:pStyle w:val="afff6"/>
              <w:wordWrap w:val="0"/>
            </w:pPr>
            <w:r w:rsidRPr="00A35B8E">
              <w:t>https://www.datascientist.or.jp/dscertification/what</w:t>
            </w:r>
          </w:p>
        </w:tc>
      </w:tr>
      <w:tr w:rsidR="00C408E4" w:rsidRPr="00A64FF1" w14:paraId="06B7B05D" w14:textId="77777777" w:rsidTr="00632B1B">
        <w:tblPrEx>
          <w:tblBorders>
            <w:left w:val="single" w:sz="4" w:space="0" w:color="auto"/>
            <w:right w:val="single" w:sz="4" w:space="0" w:color="auto"/>
          </w:tblBorders>
        </w:tblPrEx>
        <w:tc>
          <w:tcPr>
            <w:tcW w:w="10466" w:type="dxa"/>
            <w:tcBorders>
              <w:left w:val="dashSmallGap" w:sz="4" w:space="0" w:color="D9D9D9" w:themeColor="background1" w:themeShade="D9"/>
              <w:bottom w:val="single" w:sz="4" w:space="0" w:color="D9D9D9" w:themeColor="background1" w:themeShade="D9"/>
              <w:right w:val="dashSmallGap" w:sz="4" w:space="0" w:color="D9D9D9" w:themeColor="background1" w:themeShade="D9"/>
            </w:tcBorders>
          </w:tcPr>
          <w:p w14:paraId="41D7968E" w14:textId="77777777" w:rsidR="00C408E4" w:rsidRPr="00A64FF1" w:rsidRDefault="00C408E4" w:rsidP="000A55CC">
            <w:pPr>
              <w:pStyle w:val="afff6"/>
              <w:wordWrap w:val="0"/>
            </w:pPr>
            <w:r w:rsidRPr="00A35B8E">
              <w:t>G検定とは</w:t>
            </w:r>
          </w:p>
        </w:tc>
      </w:tr>
      <w:tr w:rsidR="00C408E4" w:rsidRPr="00A64FF1" w14:paraId="1A30ADC0" w14:textId="77777777" w:rsidTr="00632B1B">
        <w:tblPrEx>
          <w:tblBorders>
            <w:left w:val="single" w:sz="4" w:space="0" w:color="auto"/>
            <w:right w:val="single" w:sz="4" w:space="0" w:color="auto"/>
          </w:tblBorders>
        </w:tblPrEx>
        <w:tc>
          <w:tcPr>
            <w:tcW w:w="10466" w:type="dxa"/>
            <w:tcBorders>
              <w:top w:val="single" w:sz="4" w:space="0" w:color="D9D9D9" w:themeColor="background1" w:themeShade="D9"/>
              <w:left w:val="dashSmallGap" w:sz="4" w:space="0" w:color="D9D9D9" w:themeColor="background1" w:themeShade="D9"/>
              <w:right w:val="dashSmallGap" w:sz="4" w:space="0" w:color="D9D9D9" w:themeColor="background1" w:themeShade="D9"/>
            </w:tcBorders>
          </w:tcPr>
          <w:p w14:paraId="4FF58D0B" w14:textId="58A50B0B" w:rsidR="00C408E4" w:rsidRPr="00A64FF1" w:rsidRDefault="00962952" w:rsidP="000A55CC">
            <w:pPr>
              <w:pStyle w:val="afff6"/>
              <w:wordWrap w:val="0"/>
            </w:pPr>
            <w:r w:rsidRPr="00962952">
              <w:t>https://www.jdla.org/certificate/general/#</w:t>
            </w:r>
          </w:p>
        </w:tc>
      </w:tr>
      <w:tr w:rsidR="00C408E4" w:rsidRPr="00A64FF1" w14:paraId="33807315" w14:textId="77777777" w:rsidTr="00632B1B">
        <w:tblPrEx>
          <w:tblBorders>
            <w:left w:val="single" w:sz="4" w:space="0" w:color="auto"/>
            <w:right w:val="single" w:sz="4" w:space="0" w:color="auto"/>
          </w:tblBorders>
        </w:tblPrEx>
        <w:tc>
          <w:tcPr>
            <w:tcW w:w="10466" w:type="dxa"/>
            <w:tcBorders>
              <w:left w:val="dashSmallGap" w:sz="4" w:space="0" w:color="D9D9D9" w:themeColor="background1" w:themeShade="D9"/>
              <w:bottom w:val="single" w:sz="4" w:space="0" w:color="D9D9D9" w:themeColor="background1" w:themeShade="D9"/>
              <w:right w:val="dashSmallGap" w:sz="4" w:space="0" w:color="D9D9D9" w:themeColor="background1" w:themeShade="D9"/>
            </w:tcBorders>
          </w:tcPr>
          <w:p w14:paraId="58864E8E" w14:textId="77777777" w:rsidR="00C408E4" w:rsidRPr="00A64FF1" w:rsidRDefault="00C408E4" w:rsidP="000A55CC">
            <w:pPr>
              <w:pStyle w:val="afff6"/>
              <w:wordWrap w:val="0"/>
            </w:pPr>
            <w:r w:rsidRPr="00962E4E">
              <w:t>G検定の試験範囲（シラバス）と例題</w:t>
            </w:r>
          </w:p>
        </w:tc>
      </w:tr>
      <w:tr w:rsidR="00C408E4" w:rsidRPr="00A64FF1" w14:paraId="5D3CCCCC" w14:textId="77777777" w:rsidTr="00632B1B">
        <w:tblPrEx>
          <w:tblBorders>
            <w:left w:val="single" w:sz="4" w:space="0" w:color="auto"/>
            <w:right w:val="single" w:sz="4" w:space="0" w:color="auto"/>
          </w:tblBorders>
        </w:tblPrEx>
        <w:tc>
          <w:tcPr>
            <w:tcW w:w="10466" w:type="dxa"/>
            <w:tcBorders>
              <w:top w:val="single" w:sz="4" w:space="0" w:color="D9D9D9" w:themeColor="background1" w:themeShade="D9"/>
              <w:left w:val="dashSmallGap" w:sz="4" w:space="0" w:color="D9D9D9" w:themeColor="background1" w:themeShade="D9"/>
              <w:right w:val="dashSmallGap" w:sz="4" w:space="0" w:color="D9D9D9" w:themeColor="background1" w:themeShade="D9"/>
            </w:tcBorders>
          </w:tcPr>
          <w:p w14:paraId="61CBA9C5" w14:textId="7803A764" w:rsidR="00C408E4" w:rsidRPr="00A64FF1" w:rsidRDefault="00494915" w:rsidP="000A55CC">
            <w:pPr>
              <w:pStyle w:val="afff6"/>
              <w:wordWrap w:val="0"/>
            </w:pPr>
            <w:r w:rsidRPr="00D03FFA">
              <w:t>https://www.jdla.org/certificate/general/#</w:t>
            </w:r>
            <w:r w:rsidRPr="00784681">
              <w:t>general_No03</w:t>
            </w:r>
          </w:p>
        </w:tc>
      </w:tr>
      <w:tr w:rsidR="00C408E4" w:rsidRPr="00A64FF1" w14:paraId="37F1DE49" w14:textId="77777777" w:rsidTr="00632B1B">
        <w:tblPrEx>
          <w:tblBorders>
            <w:left w:val="single" w:sz="4" w:space="0" w:color="auto"/>
            <w:right w:val="single" w:sz="4" w:space="0" w:color="auto"/>
          </w:tblBorders>
        </w:tblPrEx>
        <w:trPr>
          <w:trHeight w:val="394"/>
        </w:trPr>
        <w:tc>
          <w:tcPr>
            <w:tcW w:w="10466" w:type="dxa"/>
            <w:tcBorders>
              <w:left w:val="dashSmallGap" w:sz="4" w:space="0" w:color="D9D9D9" w:themeColor="background1" w:themeShade="D9"/>
              <w:bottom w:val="single" w:sz="4" w:space="0" w:color="D9D9D9" w:themeColor="background1" w:themeShade="D9"/>
              <w:right w:val="dashSmallGap" w:sz="4" w:space="0" w:color="D9D9D9" w:themeColor="background1" w:themeShade="D9"/>
            </w:tcBorders>
          </w:tcPr>
          <w:p w14:paraId="00898CF9" w14:textId="77777777" w:rsidR="00C408E4" w:rsidRPr="00A64FF1" w:rsidRDefault="00C408E4" w:rsidP="000A55CC">
            <w:pPr>
              <w:pStyle w:val="afff6"/>
              <w:wordWrap w:val="0"/>
            </w:pPr>
            <w:r w:rsidRPr="00962E4E">
              <w:t>ITスキル標準V3 2011 １部：概要編</w:t>
            </w:r>
          </w:p>
        </w:tc>
      </w:tr>
      <w:tr w:rsidR="00C408E4" w:rsidRPr="00A64FF1" w14:paraId="1954C466" w14:textId="77777777" w:rsidTr="00632B1B">
        <w:tblPrEx>
          <w:tblBorders>
            <w:left w:val="single" w:sz="4" w:space="0" w:color="auto"/>
            <w:right w:val="single" w:sz="4" w:space="0" w:color="auto"/>
          </w:tblBorders>
        </w:tblPrEx>
        <w:tc>
          <w:tcPr>
            <w:tcW w:w="10466" w:type="dxa"/>
            <w:tcBorders>
              <w:top w:val="single" w:sz="4" w:space="0" w:color="D9D9D9" w:themeColor="background1" w:themeShade="D9"/>
              <w:left w:val="dashSmallGap" w:sz="4" w:space="0" w:color="D9D9D9" w:themeColor="background1" w:themeShade="D9"/>
              <w:right w:val="dashSmallGap" w:sz="4" w:space="0" w:color="D9D9D9" w:themeColor="background1" w:themeShade="D9"/>
            </w:tcBorders>
          </w:tcPr>
          <w:p w14:paraId="54E96857" w14:textId="77777777" w:rsidR="00C408E4" w:rsidRPr="00A64FF1" w:rsidRDefault="00C408E4" w:rsidP="000A55CC">
            <w:pPr>
              <w:pStyle w:val="afff6"/>
              <w:wordWrap w:val="0"/>
            </w:pPr>
            <w:r w:rsidRPr="008E3FF1">
              <w:t>https://www.ipa.go.jp/jinzai/skill-standard/plus-it-ui/itss/ps6vr70000004x60-att/000024840.pdf</w:t>
            </w:r>
          </w:p>
        </w:tc>
      </w:tr>
      <w:tr w:rsidR="00C408E4" w:rsidRPr="00A64FF1" w14:paraId="518810F9" w14:textId="77777777" w:rsidTr="00632B1B">
        <w:tblPrEx>
          <w:tblBorders>
            <w:left w:val="single" w:sz="4" w:space="0" w:color="auto"/>
            <w:right w:val="single" w:sz="4" w:space="0" w:color="auto"/>
          </w:tblBorders>
        </w:tblPrEx>
        <w:tc>
          <w:tcPr>
            <w:tcW w:w="10466" w:type="dxa"/>
            <w:tcBorders>
              <w:left w:val="dashSmallGap" w:sz="4" w:space="0" w:color="D9D9D9" w:themeColor="background1" w:themeShade="D9"/>
              <w:bottom w:val="single" w:sz="4" w:space="0" w:color="D9D9D9" w:themeColor="background1" w:themeShade="D9"/>
              <w:right w:val="dashSmallGap" w:sz="4" w:space="0" w:color="D9D9D9" w:themeColor="background1" w:themeShade="D9"/>
            </w:tcBorders>
          </w:tcPr>
          <w:p w14:paraId="63FF3B05" w14:textId="77777777" w:rsidR="00C408E4" w:rsidRPr="00A64FF1" w:rsidRDefault="00C408E4" w:rsidP="000A55CC">
            <w:pPr>
              <w:pStyle w:val="afff6"/>
              <w:wordWrap w:val="0"/>
            </w:pPr>
            <w:r w:rsidRPr="008E3FF1">
              <w:t>ITスキル標準V3 2011 ２部：キャリア編</w:t>
            </w:r>
          </w:p>
        </w:tc>
      </w:tr>
      <w:tr w:rsidR="00C408E4" w:rsidRPr="00A64FF1" w14:paraId="55E74AA5" w14:textId="77777777" w:rsidTr="00632B1B">
        <w:tblPrEx>
          <w:tblBorders>
            <w:left w:val="single" w:sz="4" w:space="0" w:color="auto"/>
            <w:right w:val="single" w:sz="4" w:space="0" w:color="auto"/>
          </w:tblBorders>
        </w:tblPrEx>
        <w:tc>
          <w:tcPr>
            <w:tcW w:w="10466" w:type="dxa"/>
            <w:tcBorders>
              <w:top w:val="single" w:sz="4" w:space="0" w:color="D9D9D9" w:themeColor="background1" w:themeShade="D9"/>
              <w:left w:val="dashSmallGap" w:sz="4" w:space="0" w:color="D9D9D9" w:themeColor="background1" w:themeShade="D9"/>
              <w:right w:val="dashSmallGap" w:sz="4" w:space="0" w:color="D9D9D9" w:themeColor="background1" w:themeShade="D9"/>
            </w:tcBorders>
          </w:tcPr>
          <w:p w14:paraId="6BFFF858" w14:textId="77777777" w:rsidR="00C408E4" w:rsidRPr="00A64FF1" w:rsidRDefault="00C408E4" w:rsidP="000A55CC">
            <w:pPr>
              <w:pStyle w:val="afff6"/>
              <w:wordWrap w:val="0"/>
            </w:pPr>
            <w:r w:rsidRPr="008E3FF1">
              <w:t>https://www.ipa.go.jp/jinzai/skill-standard/plus-it-ui/itss/ps6vr70000004x60-att/000024842.pdf</w:t>
            </w:r>
          </w:p>
        </w:tc>
      </w:tr>
      <w:tr w:rsidR="00C408E4" w:rsidRPr="00A64FF1" w14:paraId="749C59CF" w14:textId="77777777" w:rsidTr="00632B1B">
        <w:tblPrEx>
          <w:tblBorders>
            <w:left w:val="single" w:sz="4" w:space="0" w:color="auto"/>
            <w:right w:val="single" w:sz="4" w:space="0" w:color="auto"/>
          </w:tblBorders>
        </w:tblPrEx>
        <w:tc>
          <w:tcPr>
            <w:tcW w:w="10466" w:type="dxa"/>
            <w:tcBorders>
              <w:left w:val="dashSmallGap" w:sz="4" w:space="0" w:color="D9D9D9" w:themeColor="background1" w:themeShade="D9"/>
              <w:bottom w:val="single" w:sz="4" w:space="0" w:color="D9D9D9" w:themeColor="background1" w:themeShade="D9"/>
              <w:right w:val="dashSmallGap" w:sz="4" w:space="0" w:color="D9D9D9" w:themeColor="background1" w:themeShade="D9"/>
            </w:tcBorders>
          </w:tcPr>
          <w:p w14:paraId="25276D64" w14:textId="77777777" w:rsidR="00C408E4" w:rsidRPr="00A64FF1" w:rsidRDefault="00C408E4" w:rsidP="000A55CC">
            <w:pPr>
              <w:pStyle w:val="afff6"/>
              <w:wordWrap w:val="0"/>
            </w:pPr>
            <w:r w:rsidRPr="000E374E">
              <w:t>ITスキル標準V3 2011 スキルディクショナリ_20120326</w:t>
            </w:r>
          </w:p>
        </w:tc>
      </w:tr>
      <w:tr w:rsidR="00C408E4" w:rsidRPr="00A64FF1" w14:paraId="666BB1DF" w14:textId="77777777" w:rsidTr="00632B1B">
        <w:tblPrEx>
          <w:tblBorders>
            <w:left w:val="single" w:sz="4" w:space="0" w:color="auto"/>
            <w:right w:val="single" w:sz="4" w:space="0" w:color="auto"/>
          </w:tblBorders>
        </w:tblPrEx>
        <w:tc>
          <w:tcPr>
            <w:tcW w:w="10466" w:type="dxa"/>
            <w:tcBorders>
              <w:top w:val="single" w:sz="4" w:space="0" w:color="D9D9D9" w:themeColor="background1" w:themeShade="D9"/>
              <w:left w:val="dashSmallGap" w:sz="4" w:space="0" w:color="D9D9D9" w:themeColor="background1" w:themeShade="D9"/>
              <w:right w:val="dashSmallGap" w:sz="4" w:space="0" w:color="D9D9D9" w:themeColor="background1" w:themeShade="D9"/>
            </w:tcBorders>
          </w:tcPr>
          <w:p w14:paraId="2D2E5B27" w14:textId="77777777" w:rsidR="00C408E4" w:rsidRPr="00A64FF1" w:rsidRDefault="00C408E4" w:rsidP="000A55CC">
            <w:pPr>
              <w:pStyle w:val="afff6"/>
              <w:wordWrap w:val="0"/>
            </w:pPr>
            <w:r w:rsidRPr="000E374E">
              <w:t>https://www.ipa.go.jp/jinzai/skill-standard/plus-it-ui/itss/ps6vr70000004x60-att/000024846.pdf</w:t>
            </w:r>
          </w:p>
        </w:tc>
      </w:tr>
      <w:tr w:rsidR="00C408E4" w:rsidRPr="000E374E" w14:paraId="54DC0387" w14:textId="77777777" w:rsidTr="00632B1B">
        <w:tblPrEx>
          <w:tblBorders>
            <w:left w:val="single" w:sz="4" w:space="0" w:color="auto"/>
            <w:right w:val="single" w:sz="4" w:space="0" w:color="auto"/>
          </w:tblBorders>
        </w:tblPrEx>
        <w:tc>
          <w:tcPr>
            <w:tcW w:w="10466" w:type="dxa"/>
            <w:tcBorders>
              <w:left w:val="dashSmallGap" w:sz="4" w:space="0" w:color="D9D9D9" w:themeColor="background1" w:themeShade="D9"/>
              <w:bottom w:val="single" w:sz="4" w:space="0" w:color="D9D9D9" w:themeColor="background1" w:themeShade="D9"/>
              <w:right w:val="dashSmallGap" w:sz="4" w:space="0" w:color="D9D9D9" w:themeColor="background1" w:themeShade="D9"/>
            </w:tcBorders>
          </w:tcPr>
          <w:p w14:paraId="4C939586" w14:textId="77777777" w:rsidR="00C408E4" w:rsidRPr="000E374E" w:rsidRDefault="00C408E4" w:rsidP="000A55CC">
            <w:pPr>
              <w:pStyle w:val="afff6"/>
              <w:wordWrap w:val="0"/>
            </w:pPr>
            <w:r w:rsidRPr="00107D8C">
              <w:t>ITスキル標準Ｖ３ 2011 ３部：スキル編</w:t>
            </w:r>
          </w:p>
        </w:tc>
      </w:tr>
      <w:tr w:rsidR="00C408E4" w:rsidRPr="000E374E" w14:paraId="2F4ABECB" w14:textId="77777777" w:rsidTr="00632B1B">
        <w:tblPrEx>
          <w:tblBorders>
            <w:left w:val="single" w:sz="4" w:space="0" w:color="auto"/>
            <w:right w:val="single" w:sz="4" w:space="0" w:color="auto"/>
          </w:tblBorders>
        </w:tblPrEx>
        <w:tc>
          <w:tcPr>
            <w:tcW w:w="10466" w:type="dxa"/>
            <w:tcBorders>
              <w:top w:val="single" w:sz="4" w:space="0" w:color="D9D9D9" w:themeColor="background1" w:themeShade="D9"/>
              <w:left w:val="dashSmallGap" w:sz="4" w:space="0" w:color="D9D9D9" w:themeColor="background1" w:themeShade="D9"/>
              <w:right w:val="dashSmallGap" w:sz="4" w:space="0" w:color="D9D9D9" w:themeColor="background1" w:themeShade="D9"/>
            </w:tcBorders>
          </w:tcPr>
          <w:p w14:paraId="178047AF" w14:textId="77777777" w:rsidR="00C408E4" w:rsidRPr="000E374E" w:rsidRDefault="00C408E4" w:rsidP="000A55CC">
            <w:pPr>
              <w:pStyle w:val="afff6"/>
              <w:wordWrap w:val="0"/>
            </w:pPr>
            <w:r w:rsidRPr="00107D8C">
              <w:t>https://www.ipa.go.jp/jinzai/skill-standard/plus-it-ui/itss/ps6vr70000004x60-att/000024844.pdf</w:t>
            </w:r>
          </w:p>
        </w:tc>
      </w:tr>
      <w:tr w:rsidR="00C408E4" w:rsidRPr="000E374E" w14:paraId="78D4E23D" w14:textId="77777777" w:rsidTr="00632B1B">
        <w:tblPrEx>
          <w:tblBorders>
            <w:left w:val="single" w:sz="4" w:space="0" w:color="auto"/>
            <w:right w:val="single" w:sz="4" w:space="0" w:color="auto"/>
          </w:tblBorders>
        </w:tblPrEx>
        <w:tc>
          <w:tcPr>
            <w:tcW w:w="10466" w:type="dxa"/>
            <w:tcBorders>
              <w:left w:val="dashSmallGap" w:sz="4" w:space="0" w:color="D9D9D9" w:themeColor="background1" w:themeShade="D9"/>
              <w:bottom w:val="single" w:sz="4" w:space="0" w:color="D9D9D9" w:themeColor="background1" w:themeShade="D9"/>
              <w:right w:val="dashSmallGap" w:sz="4" w:space="0" w:color="D9D9D9" w:themeColor="background1" w:themeShade="D9"/>
            </w:tcBorders>
          </w:tcPr>
          <w:p w14:paraId="618650C1" w14:textId="77777777" w:rsidR="00C408E4" w:rsidRPr="000E374E" w:rsidRDefault="00C408E4" w:rsidP="000A55CC">
            <w:pPr>
              <w:pStyle w:val="afff6"/>
              <w:wordWrap w:val="0"/>
            </w:pPr>
            <w:r w:rsidRPr="00107D8C">
              <w:t>ITSS+（プラス）概要</w:t>
            </w:r>
          </w:p>
        </w:tc>
      </w:tr>
      <w:tr w:rsidR="00C408E4" w:rsidRPr="000E374E" w14:paraId="610D83AB" w14:textId="77777777" w:rsidTr="00632B1B">
        <w:tblPrEx>
          <w:tblBorders>
            <w:left w:val="single" w:sz="4" w:space="0" w:color="auto"/>
            <w:right w:val="single" w:sz="4" w:space="0" w:color="auto"/>
          </w:tblBorders>
        </w:tblPrEx>
        <w:tc>
          <w:tcPr>
            <w:tcW w:w="10466" w:type="dxa"/>
            <w:tcBorders>
              <w:top w:val="single" w:sz="4" w:space="0" w:color="D9D9D9" w:themeColor="background1" w:themeShade="D9"/>
              <w:left w:val="dashSmallGap" w:sz="4" w:space="0" w:color="D9D9D9" w:themeColor="background1" w:themeShade="D9"/>
              <w:right w:val="dashSmallGap" w:sz="4" w:space="0" w:color="D9D9D9" w:themeColor="background1" w:themeShade="D9"/>
            </w:tcBorders>
          </w:tcPr>
          <w:p w14:paraId="19F82E1B" w14:textId="77777777" w:rsidR="00C408E4" w:rsidRPr="000E374E" w:rsidRDefault="00C408E4" w:rsidP="000A55CC">
            <w:pPr>
              <w:pStyle w:val="afff6"/>
              <w:wordWrap w:val="0"/>
            </w:pPr>
            <w:r w:rsidRPr="00AC7E12">
              <w:t>https://www.ipa.go.jp/jinzai/skill-standard/plus-it-ui/itssplus/about.html</w:t>
            </w:r>
          </w:p>
        </w:tc>
      </w:tr>
      <w:tr w:rsidR="00C408E4" w:rsidRPr="000E374E" w14:paraId="1C42F333" w14:textId="77777777" w:rsidTr="00632B1B">
        <w:tblPrEx>
          <w:tblBorders>
            <w:left w:val="single" w:sz="4" w:space="0" w:color="auto"/>
            <w:right w:val="single" w:sz="4" w:space="0" w:color="auto"/>
          </w:tblBorders>
        </w:tblPrEx>
        <w:tc>
          <w:tcPr>
            <w:tcW w:w="10466" w:type="dxa"/>
            <w:tcBorders>
              <w:left w:val="dashSmallGap" w:sz="4" w:space="0" w:color="D9D9D9" w:themeColor="background1" w:themeShade="D9"/>
              <w:bottom w:val="single" w:sz="4" w:space="0" w:color="D9D9D9" w:themeColor="background1" w:themeShade="D9"/>
              <w:right w:val="dashSmallGap" w:sz="4" w:space="0" w:color="D9D9D9" w:themeColor="background1" w:themeShade="D9"/>
            </w:tcBorders>
          </w:tcPr>
          <w:p w14:paraId="5E812A5C" w14:textId="77777777" w:rsidR="00C408E4" w:rsidRPr="000E374E" w:rsidRDefault="00C408E4" w:rsidP="000A55CC">
            <w:pPr>
              <w:pStyle w:val="afff6"/>
              <w:wordWrap w:val="0"/>
            </w:pPr>
            <w:r w:rsidRPr="00AC7E12">
              <w:rPr>
                <w:rFonts w:hint="eastAsia"/>
              </w:rPr>
              <w:t xml:space="preserve">データサイエンティスト　スキルチェックリスト　</w:t>
            </w:r>
            <w:r w:rsidRPr="00AC7E12">
              <w:t>Ver5.00</w:t>
            </w:r>
          </w:p>
        </w:tc>
      </w:tr>
      <w:tr w:rsidR="00C408E4" w:rsidRPr="000E374E" w14:paraId="64C2F524" w14:textId="77777777" w:rsidTr="00632B1B">
        <w:tblPrEx>
          <w:tblBorders>
            <w:left w:val="single" w:sz="4" w:space="0" w:color="auto"/>
            <w:right w:val="single" w:sz="4" w:space="0" w:color="auto"/>
          </w:tblBorders>
        </w:tblPrEx>
        <w:tc>
          <w:tcPr>
            <w:tcW w:w="10466" w:type="dxa"/>
            <w:tcBorders>
              <w:top w:val="single" w:sz="4" w:space="0" w:color="D9D9D9" w:themeColor="background1" w:themeShade="D9"/>
              <w:left w:val="dashSmallGap" w:sz="4" w:space="0" w:color="D9D9D9" w:themeColor="background1" w:themeShade="D9"/>
              <w:right w:val="dashSmallGap" w:sz="4" w:space="0" w:color="D9D9D9" w:themeColor="background1" w:themeShade="D9"/>
            </w:tcBorders>
          </w:tcPr>
          <w:p w14:paraId="4F78B4F5" w14:textId="77777777" w:rsidR="00C408E4" w:rsidRPr="000E374E" w:rsidRDefault="00C408E4" w:rsidP="000A55CC">
            <w:pPr>
              <w:pStyle w:val="afff6"/>
              <w:wordWrap w:val="0"/>
            </w:pPr>
            <w:r w:rsidRPr="00AC7E12">
              <w:t>https://www.datascientist.or.jp/common/docs/skillcheck_ver5.00_simple.xlsx</w:t>
            </w:r>
          </w:p>
        </w:tc>
      </w:tr>
      <w:tr w:rsidR="00C408E4" w:rsidRPr="000E374E" w14:paraId="7FEBEA07" w14:textId="77777777" w:rsidTr="00632B1B">
        <w:tblPrEx>
          <w:tblBorders>
            <w:left w:val="single" w:sz="4" w:space="0" w:color="auto"/>
            <w:right w:val="single" w:sz="4" w:space="0" w:color="auto"/>
          </w:tblBorders>
        </w:tblPrEx>
        <w:tc>
          <w:tcPr>
            <w:tcW w:w="10466" w:type="dxa"/>
            <w:tcBorders>
              <w:left w:val="dashSmallGap" w:sz="4" w:space="0" w:color="D9D9D9" w:themeColor="background1" w:themeShade="D9"/>
              <w:bottom w:val="single" w:sz="4" w:space="0" w:color="D9D9D9" w:themeColor="background1" w:themeShade="D9"/>
              <w:right w:val="dashSmallGap" w:sz="4" w:space="0" w:color="D9D9D9" w:themeColor="background1" w:themeShade="D9"/>
            </w:tcBorders>
          </w:tcPr>
          <w:p w14:paraId="264353A0" w14:textId="77777777" w:rsidR="00C408E4" w:rsidRPr="000E374E" w:rsidRDefault="00C408E4" w:rsidP="000A55CC">
            <w:pPr>
              <w:pStyle w:val="afff6"/>
              <w:wordWrap w:val="0"/>
            </w:pPr>
            <w:r w:rsidRPr="00AC7E12">
              <w:rPr>
                <w:rFonts w:hint="eastAsia"/>
              </w:rPr>
              <w:t>データサイエンティストのためのスキルチェックリスト／タスクリスト概説</w:t>
            </w:r>
          </w:p>
        </w:tc>
      </w:tr>
      <w:tr w:rsidR="00C408E4" w:rsidRPr="000E374E" w14:paraId="35847885" w14:textId="77777777" w:rsidTr="00632B1B">
        <w:tblPrEx>
          <w:tblBorders>
            <w:left w:val="single" w:sz="4" w:space="0" w:color="auto"/>
            <w:right w:val="single" w:sz="4" w:space="0" w:color="auto"/>
          </w:tblBorders>
        </w:tblPrEx>
        <w:tc>
          <w:tcPr>
            <w:tcW w:w="10466" w:type="dxa"/>
            <w:tcBorders>
              <w:top w:val="single" w:sz="4" w:space="0" w:color="D9D9D9" w:themeColor="background1" w:themeShade="D9"/>
              <w:left w:val="dashSmallGap" w:sz="4" w:space="0" w:color="D9D9D9" w:themeColor="background1" w:themeShade="D9"/>
              <w:right w:val="dashSmallGap" w:sz="4" w:space="0" w:color="D9D9D9" w:themeColor="background1" w:themeShade="D9"/>
            </w:tcBorders>
          </w:tcPr>
          <w:p w14:paraId="187E04A2" w14:textId="77777777" w:rsidR="00C408E4" w:rsidRPr="000E374E" w:rsidRDefault="00C408E4" w:rsidP="000A55CC">
            <w:pPr>
              <w:pStyle w:val="afff6"/>
              <w:wordWrap w:val="0"/>
            </w:pPr>
            <w:r w:rsidRPr="0044450B">
              <w:t>https://www.ipa.go.jp/jinzai/skill-standard/plus-it-ui/itssplus/ps6vr70000001ity-att/000083733.pdf</w:t>
            </w:r>
          </w:p>
        </w:tc>
      </w:tr>
      <w:tr w:rsidR="00C408E4" w:rsidRPr="000E374E" w14:paraId="2A5771F5" w14:textId="77777777" w:rsidTr="00632B1B">
        <w:tblPrEx>
          <w:tblBorders>
            <w:left w:val="single" w:sz="4" w:space="0" w:color="auto"/>
            <w:right w:val="single" w:sz="4" w:space="0" w:color="auto"/>
          </w:tblBorders>
        </w:tblPrEx>
        <w:tc>
          <w:tcPr>
            <w:tcW w:w="10466" w:type="dxa"/>
            <w:tcBorders>
              <w:left w:val="dashSmallGap" w:sz="4" w:space="0" w:color="D9D9D9" w:themeColor="background1" w:themeShade="D9"/>
              <w:bottom w:val="single" w:sz="4" w:space="0" w:color="D9D9D9" w:themeColor="background1" w:themeShade="D9"/>
              <w:right w:val="dashSmallGap" w:sz="4" w:space="0" w:color="D9D9D9" w:themeColor="background1" w:themeShade="D9"/>
            </w:tcBorders>
          </w:tcPr>
          <w:p w14:paraId="36104C9A" w14:textId="77777777" w:rsidR="00C408E4" w:rsidRPr="000E374E" w:rsidRDefault="00C408E4" w:rsidP="000A55CC">
            <w:pPr>
              <w:pStyle w:val="afff6"/>
              <w:wordWrap w:val="0"/>
            </w:pPr>
            <w:r w:rsidRPr="0044450B">
              <w:rPr>
                <w:rFonts w:hint="eastAsia"/>
              </w:rPr>
              <w:t>アジャイル領域へのスキル変革の指針</w:t>
            </w:r>
          </w:p>
        </w:tc>
      </w:tr>
      <w:tr w:rsidR="00C408E4" w:rsidRPr="000E374E" w14:paraId="73C89775" w14:textId="77777777" w:rsidTr="00632B1B">
        <w:tblPrEx>
          <w:tblBorders>
            <w:left w:val="single" w:sz="4" w:space="0" w:color="auto"/>
            <w:right w:val="single" w:sz="4" w:space="0" w:color="auto"/>
          </w:tblBorders>
        </w:tblPrEx>
        <w:tc>
          <w:tcPr>
            <w:tcW w:w="10466" w:type="dxa"/>
            <w:tcBorders>
              <w:top w:val="single" w:sz="4" w:space="0" w:color="D9D9D9" w:themeColor="background1" w:themeShade="D9"/>
              <w:left w:val="dashSmallGap" w:sz="4" w:space="0" w:color="D9D9D9" w:themeColor="background1" w:themeShade="D9"/>
              <w:right w:val="dashSmallGap" w:sz="4" w:space="0" w:color="D9D9D9" w:themeColor="background1" w:themeShade="D9"/>
            </w:tcBorders>
          </w:tcPr>
          <w:p w14:paraId="77BB9ED0" w14:textId="77777777" w:rsidR="00C408E4" w:rsidRPr="000E374E" w:rsidRDefault="00C408E4" w:rsidP="000A55CC">
            <w:pPr>
              <w:pStyle w:val="afff6"/>
              <w:wordWrap w:val="0"/>
            </w:pPr>
            <w:r w:rsidRPr="0044450B">
              <w:t>https://www.ipa.go.jp/jinzai/skill-standard/plus-it-ui/itssplus/ps6vr70000001i7c-att/000065571.pdf</w:t>
            </w:r>
          </w:p>
        </w:tc>
      </w:tr>
      <w:tr w:rsidR="00C408E4" w:rsidRPr="000E374E" w14:paraId="24130367" w14:textId="77777777" w:rsidTr="00632B1B">
        <w:tblPrEx>
          <w:tblBorders>
            <w:left w:val="single" w:sz="4" w:space="0" w:color="auto"/>
            <w:right w:val="single" w:sz="4" w:space="0" w:color="auto"/>
          </w:tblBorders>
        </w:tblPrEx>
        <w:tc>
          <w:tcPr>
            <w:tcW w:w="10466" w:type="dxa"/>
            <w:tcBorders>
              <w:left w:val="dashSmallGap" w:sz="4" w:space="0" w:color="D9D9D9" w:themeColor="background1" w:themeShade="D9"/>
              <w:bottom w:val="single" w:sz="4" w:space="0" w:color="D9D9D9" w:themeColor="background1" w:themeShade="D9"/>
              <w:right w:val="dashSmallGap" w:sz="4" w:space="0" w:color="D9D9D9" w:themeColor="background1" w:themeShade="D9"/>
            </w:tcBorders>
          </w:tcPr>
          <w:p w14:paraId="7167541E" w14:textId="77777777" w:rsidR="00C408E4" w:rsidRPr="000E374E" w:rsidRDefault="00C408E4" w:rsidP="000A55CC">
            <w:pPr>
              <w:pStyle w:val="afff6"/>
              <w:wordWrap w:val="0"/>
            </w:pPr>
            <w:r w:rsidRPr="0044450B">
              <w:t>IoTソリューション領域へのスキル変革の指針2021改訂版</w:t>
            </w:r>
          </w:p>
        </w:tc>
      </w:tr>
      <w:tr w:rsidR="00C408E4" w:rsidRPr="000E374E" w14:paraId="3D8EB5B9" w14:textId="77777777" w:rsidTr="00632B1B">
        <w:tblPrEx>
          <w:tblBorders>
            <w:left w:val="single" w:sz="4" w:space="0" w:color="auto"/>
            <w:right w:val="single" w:sz="4" w:space="0" w:color="auto"/>
          </w:tblBorders>
        </w:tblPrEx>
        <w:tc>
          <w:tcPr>
            <w:tcW w:w="10466" w:type="dxa"/>
            <w:tcBorders>
              <w:top w:val="single" w:sz="4" w:space="0" w:color="D9D9D9" w:themeColor="background1" w:themeShade="D9"/>
              <w:left w:val="dashSmallGap" w:sz="4" w:space="0" w:color="D9D9D9" w:themeColor="background1" w:themeShade="D9"/>
              <w:right w:val="dashSmallGap" w:sz="4" w:space="0" w:color="D9D9D9" w:themeColor="background1" w:themeShade="D9"/>
            </w:tcBorders>
          </w:tcPr>
          <w:p w14:paraId="08764DAE" w14:textId="77777777" w:rsidR="00C408E4" w:rsidRPr="000E374E" w:rsidRDefault="00C408E4" w:rsidP="000A55CC">
            <w:pPr>
              <w:pStyle w:val="afff6"/>
              <w:wordWrap w:val="0"/>
            </w:pPr>
            <w:r w:rsidRPr="00C518D6">
              <w:t>https://www.ipa.go.jp/jinzai/skill-standard/plus-it-ui/itssplus/ps6vr70000001i0x-att/000065568.pdf</w:t>
            </w:r>
          </w:p>
        </w:tc>
      </w:tr>
      <w:tr w:rsidR="00C408E4" w:rsidRPr="000E374E" w14:paraId="3828FA9B" w14:textId="77777777" w:rsidTr="00632B1B">
        <w:tblPrEx>
          <w:tblBorders>
            <w:left w:val="single" w:sz="4" w:space="0" w:color="auto"/>
            <w:right w:val="single" w:sz="4" w:space="0" w:color="auto"/>
          </w:tblBorders>
        </w:tblPrEx>
        <w:tc>
          <w:tcPr>
            <w:tcW w:w="10466" w:type="dxa"/>
            <w:tcBorders>
              <w:left w:val="dashSmallGap" w:sz="4" w:space="0" w:color="D9D9D9" w:themeColor="background1" w:themeShade="D9"/>
              <w:bottom w:val="single" w:sz="4" w:space="0" w:color="D9D9D9" w:themeColor="background1" w:themeShade="D9"/>
              <w:right w:val="dashSmallGap" w:sz="4" w:space="0" w:color="D9D9D9" w:themeColor="background1" w:themeShade="D9"/>
            </w:tcBorders>
          </w:tcPr>
          <w:p w14:paraId="26DE45D0" w14:textId="77777777" w:rsidR="00C408E4" w:rsidRPr="000E374E" w:rsidRDefault="00C408E4" w:rsidP="000A55CC">
            <w:pPr>
              <w:pStyle w:val="afff6"/>
              <w:wordWrap w:val="0"/>
            </w:pPr>
            <w:r w:rsidRPr="00C518D6">
              <w:rPr>
                <w:rFonts w:hint="eastAsia"/>
              </w:rPr>
              <w:t>サイバーセキュリティ体制構築・人材確保の手引き</w:t>
            </w:r>
          </w:p>
        </w:tc>
      </w:tr>
      <w:tr w:rsidR="00C408E4" w:rsidRPr="000E374E" w14:paraId="2D6EB94F" w14:textId="77777777" w:rsidTr="00632B1B">
        <w:tblPrEx>
          <w:tblBorders>
            <w:left w:val="single" w:sz="4" w:space="0" w:color="auto"/>
            <w:right w:val="single" w:sz="4" w:space="0" w:color="auto"/>
          </w:tblBorders>
        </w:tblPrEx>
        <w:tc>
          <w:tcPr>
            <w:tcW w:w="10466" w:type="dxa"/>
            <w:tcBorders>
              <w:top w:val="single" w:sz="4" w:space="0" w:color="D9D9D9" w:themeColor="background1" w:themeShade="D9"/>
              <w:left w:val="dashSmallGap" w:sz="4" w:space="0" w:color="D9D9D9" w:themeColor="background1" w:themeShade="D9"/>
              <w:right w:val="dashSmallGap" w:sz="4" w:space="0" w:color="D9D9D9" w:themeColor="background1" w:themeShade="D9"/>
            </w:tcBorders>
          </w:tcPr>
          <w:p w14:paraId="1722CF13" w14:textId="77777777" w:rsidR="00C408E4" w:rsidRPr="000E374E" w:rsidRDefault="00C408E4" w:rsidP="000A55CC">
            <w:pPr>
              <w:pStyle w:val="afff6"/>
              <w:wordWrap w:val="0"/>
            </w:pPr>
            <w:r w:rsidRPr="00C518D6">
              <w:t>https://www.meti.go.jp/policy/netsecurity/tebikihontai2.pdf</w:t>
            </w:r>
          </w:p>
        </w:tc>
      </w:tr>
      <w:tr w:rsidR="00C408E4" w:rsidRPr="000E374E" w14:paraId="0F2AEBE5" w14:textId="77777777" w:rsidTr="00632B1B">
        <w:tblPrEx>
          <w:tblBorders>
            <w:left w:val="single" w:sz="4" w:space="0" w:color="auto"/>
            <w:right w:val="single" w:sz="4" w:space="0" w:color="auto"/>
          </w:tblBorders>
        </w:tblPrEx>
        <w:tc>
          <w:tcPr>
            <w:tcW w:w="10466" w:type="dxa"/>
            <w:tcBorders>
              <w:left w:val="dashSmallGap" w:sz="4" w:space="0" w:color="D9D9D9" w:themeColor="background1" w:themeShade="D9"/>
              <w:bottom w:val="single" w:sz="4" w:space="0" w:color="D9D9D9" w:themeColor="background1" w:themeShade="D9"/>
              <w:right w:val="dashSmallGap" w:sz="4" w:space="0" w:color="D9D9D9" w:themeColor="background1" w:themeShade="D9"/>
            </w:tcBorders>
          </w:tcPr>
          <w:p w14:paraId="0BC7E864" w14:textId="3540A4FE" w:rsidR="00C408E4" w:rsidRPr="000E374E" w:rsidRDefault="00C408E4" w:rsidP="000A55CC">
            <w:pPr>
              <w:pStyle w:val="afff6"/>
              <w:wordWrap w:val="0"/>
            </w:pPr>
            <w:r w:rsidRPr="00C518D6">
              <w:rPr>
                <w:rFonts w:hint="eastAsia"/>
              </w:rPr>
              <w:t>実践的サイバー防御演習「</w:t>
            </w:r>
            <w:r w:rsidRPr="00C518D6">
              <w:t>CYDER」</w:t>
            </w:r>
            <w:r w:rsidR="00EC001B">
              <w:t>（</w:t>
            </w:r>
            <w:r w:rsidRPr="00C518D6">
              <w:t>NICT</w:t>
            </w:r>
            <w:r w:rsidR="00EC001B">
              <w:t>）</w:t>
            </w:r>
          </w:p>
        </w:tc>
      </w:tr>
      <w:tr w:rsidR="00C408E4" w:rsidRPr="000E374E" w14:paraId="627A6F00" w14:textId="77777777" w:rsidTr="00632B1B">
        <w:tblPrEx>
          <w:tblBorders>
            <w:left w:val="single" w:sz="4" w:space="0" w:color="auto"/>
            <w:right w:val="single" w:sz="4" w:space="0" w:color="auto"/>
          </w:tblBorders>
        </w:tblPrEx>
        <w:tc>
          <w:tcPr>
            <w:tcW w:w="10466" w:type="dxa"/>
            <w:tcBorders>
              <w:top w:val="single" w:sz="4" w:space="0" w:color="D9D9D9" w:themeColor="background1" w:themeShade="D9"/>
              <w:left w:val="dashSmallGap" w:sz="4" w:space="0" w:color="D9D9D9" w:themeColor="background1" w:themeShade="D9"/>
              <w:right w:val="dashSmallGap" w:sz="4" w:space="0" w:color="D9D9D9" w:themeColor="background1" w:themeShade="D9"/>
            </w:tcBorders>
          </w:tcPr>
          <w:p w14:paraId="7CA86011" w14:textId="77777777" w:rsidR="00C408E4" w:rsidRPr="000E374E" w:rsidRDefault="00C408E4" w:rsidP="000A55CC">
            <w:pPr>
              <w:pStyle w:val="afff6"/>
              <w:wordWrap w:val="0"/>
            </w:pPr>
            <w:r w:rsidRPr="00FD5AB9">
              <w:t>https://cyder.nict.go.jp</w:t>
            </w:r>
          </w:p>
        </w:tc>
      </w:tr>
      <w:tr w:rsidR="00C408E4" w:rsidRPr="000E374E" w14:paraId="5EFC7BF2" w14:textId="77777777" w:rsidTr="00632B1B">
        <w:tblPrEx>
          <w:tblBorders>
            <w:left w:val="single" w:sz="4" w:space="0" w:color="auto"/>
            <w:right w:val="single" w:sz="4" w:space="0" w:color="auto"/>
          </w:tblBorders>
        </w:tblPrEx>
        <w:tc>
          <w:tcPr>
            <w:tcW w:w="10466" w:type="dxa"/>
            <w:tcBorders>
              <w:left w:val="dashSmallGap" w:sz="4" w:space="0" w:color="D9D9D9" w:themeColor="background1" w:themeShade="D9"/>
              <w:bottom w:val="single" w:sz="4" w:space="0" w:color="D9D9D9" w:themeColor="background1" w:themeShade="D9"/>
              <w:right w:val="dashSmallGap" w:sz="4" w:space="0" w:color="D9D9D9" w:themeColor="background1" w:themeShade="D9"/>
            </w:tcBorders>
          </w:tcPr>
          <w:p w14:paraId="0E013289" w14:textId="77777777" w:rsidR="00C408E4" w:rsidRPr="000E374E" w:rsidRDefault="00C408E4" w:rsidP="000A55CC">
            <w:pPr>
              <w:pStyle w:val="afff6"/>
              <w:wordWrap w:val="0"/>
            </w:pPr>
            <w:r w:rsidRPr="00FD5AB9">
              <w:rPr>
                <w:rFonts w:hint="eastAsia"/>
              </w:rPr>
              <w:t>実践サイバー演習「</w:t>
            </w:r>
            <w:r w:rsidRPr="00FD5AB9">
              <w:t>RPCI」（NICT）</w:t>
            </w:r>
          </w:p>
        </w:tc>
      </w:tr>
      <w:tr w:rsidR="00C408E4" w:rsidRPr="000E374E" w14:paraId="0B17E337" w14:textId="77777777" w:rsidTr="00632B1B">
        <w:tblPrEx>
          <w:tblBorders>
            <w:left w:val="single" w:sz="4" w:space="0" w:color="auto"/>
            <w:right w:val="single" w:sz="4" w:space="0" w:color="auto"/>
          </w:tblBorders>
        </w:tblPrEx>
        <w:tc>
          <w:tcPr>
            <w:tcW w:w="10466" w:type="dxa"/>
            <w:tcBorders>
              <w:top w:val="single" w:sz="4" w:space="0" w:color="D9D9D9" w:themeColor="background1" w:themeShade="D9"/>
              <w:left w:val="dashSmallGap" w:sz="4" w:space="0" w:color="D9D9D9" w:themeColor="background1" w:themeShade="D9"/>
              <w:right w:val="dashSmallGap" w:sz="4" w:space="0" w:color="D9D9D9" w:themeColor="background1" w:themeShade="D9"/>
            </w:tcBorders>
          </w:tcPr>
          <w:p w14:paraId="172BEC60" w14:textId="77777777" w:rsidR="00C408E4" w:rsidRPr="000E374E" w:rsidRDefault="00C408E4" w:rsidP="000A55CC">
            <w:pPr>
              <w:pStyle w:val="afff6"/>
              <w:wordWrap w:val="0"/>
            </w:pPr>
            <w:r w:rsidRPr="00FD5AB9">
              <w:t>https://rpci.nict.go.jp</w:t>
            </w:r>
          </w:p>
        </w:tc>
      </w:tr>
      <w:tr w:rsidR="00C408E4" w:rsidRPr="000E374E" w14:paraId="40DE38F0" w14:textId="77777777" w:rsidTr="00632B1B">
        <w:tblPrEx>
          <w:tblBorders>
            <w:left w:val="single" w:sz="4" w:space="0" w:color="auto"/>
            <w:right w:val="single" w:sz="4" w:space="0" w:color="auto"/>
          </w:tblBorders>
        </w:tblPrEx>
        <w:tc>
          <w:tcPr>
            <w:tcW w:w="10466" w:type="dxa"/>
            <w:tcBorders>
              <w:left w:val="dashSmallGap" w:sz="4" w:space="0" w:color="D9D9D9" w:themeColor="background1" w:themeShade="D9"/>
              <w:bottom w:val="single" w:sz="4" w:space="0" w:color="D9D9D9" w:themeColor="background1" w:themeShade="D9"/>
              <w:right w:val="dashSmallGap" w:sz="4" w:space="0" w:color="D9D9D9" w:themeColor="background1" w:themeShade="D9"/>
            </w:tcBorders>
          </w:tcPr>
          <w:p w14:paraId="2E745B45" w14:textId="77777777" w:rsidR="00C408E4" w:rsidRPr="000E374E" w:rsidRDefault="00C408E4" w:rsidP="000A55CC">
            <w:pPr>
              <w:pStyle w:val="afff6"/>
              <w:wordWrap w:val="0"/>
            </w:pPr>
            <w:r w:rsidRPr="00FD5AB9">
              <w:rPr>
                <w:rFonts w:hint="eastAsia"/>
              </w:rPr>
              <w:t>目的や所属・役割から選ぶ施策一覧</w:t>
            </w:r>
          </w:p>
        </w:tc>
      </w:tr>
      <w:tr w:rsidR="00C408E4" w:rsidRPr="000E374E" w14:paraId="00068A34" w14:textId="77777777" w:rsidTr="00632B1B">
        <w:tblPrEx>
          <w:tblBorders>
            <w:left w:val="single" w:sz="4" w:space="0" w:color="auto"/>
            <w:right w:val="single" w:sz="4" w:space="0" w:color="auto"/>
          </w:tblBorders>
        </w:tblPrEx>
        <w:tc>
          <w:tcPr>
            <w:tcW w:w="10466" w:type="dxa"/>
            <w:tcBorders>
              <w:top w:val="single" w:sz="4" w:space="0" w:color="D9D9D9" w:themeColor="background1" w:themeShade="D9"/>
              <w:left w:val="dashSmallGap" w:sz="4" w:space="0" w:color="D9D9D9" w:themeColor="background1" w:themeShade="D9"/>
              <w:right w:val="dashSmallGap" w:sz="4" w:space="0" w:color="D9D9D9" w:themeColor="background1" w:themeShade="D9"/>
            </w:tcBorders>
          </w:tcPr>
          <w:p w14:paraId="283B24FB" w14:textId="7F254946" w:rsidR="00C408E4" w:rsidRPr="000E374E" w:rsidRDefault="00104FF7" w:rsidP="000A55CC">
            <w:pPr>
              <w:pStyle w:val="afff6"/>
              <w:wordWrap w:val="0"/>
            </w:pPr>
            <w:r w:rsidRPr="00104FF7">
              <w:t>https://security-portal.nisc.go.jp/curriculum/</w:t>
            </w:r>
          </w:p>
        </w:tc>
      </w:tr>
      <w:tr w:rsidR="00C408E4" w:rsidRPr="000E374E" w14:paraId="4A0E95CA" w14:textId="77777777" w:rsidTr="00632B1B">
        <w:tblPrEx>
          <w:tblBorders>
            <w:left w:val="single" w:sz="4" w:space="0" w:color="auto"/>
            <w:right w:val="single" w:sz="4" w:space="0" w:color="auto"/>
          </w:tblBorders>
        </w:tblPrEx>
        <w:trPr>
          <w:trHeight w:val="394"/>
        </w:trPr>
        <w:tc>
          <w:tcPr>
            <w:tcW w:w="10466" w:type="dxa"/>
            <w:tcBorders>
              <w:left w:val="dashSmallGap" w:sz="4" w:space="0" w:color="D9D9D9" w:themeColor="background1" w:themeShade="D9"/>
              <w:bottom w:val="single" w:sz="4" w:space="0" w:color="D9D9D9" w:themeColor="background1" w:themeShade="D9"/>
              <w:right w:val="dashSmallGap" w:sz="4" w:space="0" w:color="D9D9D9" w:themeColor="background1" w:themeShade="D9"/>
            </w:tcBorders>
          </w:tcPr>
          <w:p w14:paraId="15F09847" w14:textId="77777777" w:rsidR="00C408E4" w:rsidRPr="000E374E" w:rsidRDefault="00C408E4" w:rsidP="000A55CC">
            <w:pPr>
              <w:pStyle w:val="afff6"/>
              <w:wordWrap w:val="0"/>
              <w:rPr>
                <w:lang w:eastAsia="zh-TW"/>
              </w:rPr>
            </w:pPr>
            <w:r w:rsidRPr="006D67AA">
              <w:rPr>
                <w:rFonts w:hint="eastAsia"/>
                <w:lang w:eastAsia="zh-TW"/>
              </w:rPr>
              <w:t>情報処理技術者試験</w:t>
            </w:r>
            <w:r w:rsidRPr="006D67AA">
              <w:rPr>
                <w:lang w:eastAsia="zh-TW"/>
              </w:rPr>
              <w:t xml:space="preserve"> 情報処理安全確保支援士 試験要綱</w:t>
            </w:r>
          </w:p>
        </w:tc>
      </w:tr>
      <w:tr w:rsidR="00C408E4" w:rsidRPr="000E374E" w14:paraId="747DD7F2" w14:textId="77777777" w:rsidTr="00632B1B">
        <w:tblPrEx>
          <w:tblBorders>
            <w:left w:val="single" w:sz="4" w:space="0" w:color="auto"/>
            <w:right w:val="single" w:sz="4" w:space="0" w:color="auto"/>
          </w:tblBorders>
        </w:tblPrEx>
        <w:tc>
          <w:tcPr>
            <w:tcW w:w="10466" w:type="dxa"/>
            <w:tcBorders>
              <w:top w:val="single" w:sz="4" w:space="0" w:color="D9D9D9" w:themeColor="background1" w:themeShade="D9"/>
              <w:left w:val="dashSmallGap" w:sz="4" w:space="0" w:color="D9D9D9" w:themeColor="background1" w:themeShade="D9"/>
              <w:right w:val="dashSmallGap" w:sz="4" w:space="0" w:color="D9D9D9" w:themeColor="background1" w:themeShade="D9"/>
            </w:tcBorders>
          </w:tcPr>
          <w:p w14:paraId="2C953E25" w14:textId="77777777" w:rsidR="00C408E4" w:rsidRPr="000E374E" w:rsidRDefault="00C408E4" w:rsidP="000A55CC">
            <w:pPr>
              <w:pStyle w:val="afff6"/>
              <w:wordWrap w:val="0"/>
            </w:pPr>
            <w:r w:rsidRPr="006D67AA">
              <w:t>https://www.ipa.go.jp/shiken/syllabus/nq6ept00000014lt-att/youkou_ver5_3.pdf</w:t>
            </w:r>
          </w:p>
        </w:tc>
      </w:tr>
      <w:tr w:rsidR="00C408E4" w:rsidRPr="000E374E" w14:paraId="1327B89E" w14:textId="77777777" w:rsidTr="00632B1B">
        <w:tblPrEx>
          <w:tblBorders>
            <w:left w:val="single" w:sz="4" w:space="0" w:color="auto"/>
            <w:right w:val="single" w:sz="4" w:space="0" w:color="auto"/>
          </w:tblBorders>
        </w:tblPrEx>
        <w:tc>
          <w:tcPr>
            <w:tcW w:w="10466" w:type="dxa"/>
            <w:tcBorders>
              <w:left w:val="dashSmallGap" w:sz="4" w:space="0" w:color="D9D9D9" w:themeColor="background1" w:themeShade="D9"/>
              <w:bottom w:val="single" w:sz="4" w:space="0" w:color="D9D9D9" w:themeColor="background1" w:themeShade="D9"/>
              <w:right w:val="dashSmallGap" w:sz="4" w:space="0" w:color="D9D9D9" w:themeColor="background1" w:themeShade="D9"/>
            </w:tcBorders>
          </w:tcPr>
          <w:p w14:paraId="1AD25C32" w14:textId="77777777" w:rsidR="00C408E4" w:rsidRPr="000E374E" w:rsidRDefault="00C408E4" w:rsidP="000A55CC">
            <w:pPr>
              <w:pStyle w:val="afff6"/>
              <w:wordWrap w:val="0"/>
            </w:pPr>
            <w:r w:rsidRPr="003A093C">
              <w:t>CISSP 8 ドメインガイドブック</w:t>
            </w:r>
          </w:p>
        </w:tc>
      </w:tr>
      <w:tr w:rsidR="00C408E4" w:rsidRPr="000E374E" w14:paraId="03B24F48" w14:textId="77777777" w:rsidTr="00632B1B">
        <w:tblPrEx>
          <w:tblBorders>
            <w:left w:val="single" w:sz="4" w:space="0" w:color="auto"/>
            <w:right w:val="single" w:sz="4" w:space="0" w:color="auto"/>
          </w:tblBorders>
        </w:tblPrEx>
        <w:tc>
          <w:tcPr>
            <w:tcW w:w="10466" w:type="dxa"/>
            <w:tcBorders>
              <w:top w:val="single" w:sz="4" w:space="0" w:color="D9D9D9" w:themeColor="background1" w:themeShade="D9"/>
              <w:left w:val="dashSmallGap" w:sz="4" w:space="0" w:color="D9D9D9" w:themeColor="background1" w:themeShade="D9"/>
              <w:right w:val="dashSmallGap" w:sz="4" w:space="0" w:color="D9D9D9" w:themeColor="background1" w:themeShade="D9"/>
            </w:tcBorders>
          </w:tcPr>
          <w:p w14:paraId="75E23FB1" w14:textId="77777777" w:rsidR="00C408E4" w:rsidRPr="000E374E" w:rsidRDefault="00C408E4" w:rsidP="000A55CC">
            <w:pPr>
              <w:pStyle w:val="afff6"/>
              <w:wordWrap w:val="0"/>
            </w:pPr>
            <w:r w:rsidRPr="003A093C">
              <w:t>https://japan.isc2.org/files/MAR-CISSP_Guidebook-JP-RB-2023.pdf</w:t>
            </w:r>
          </w:p>
        </w:tc>
      </w:tr>
      <w:tr w:rsidR="00C408E4" w:rsidRPr="000E374E" w14:paraId="6CCABA4C" w14:textId="77777777" w:rsidTr="00632B1B">
        <w:tblPrEx>
          <w:tblBorders>
            <w:left w:val="single" w:sz="4" w:space="0" w:color="auto"/>
            <w:right w:val="single" w:sz="4" w:space="0" w:color="auto"/>
          </w:tblBorders>
        </w:tblPrEx>
        <w:tc>
          <w:tcPr>
            <w:tcW w:w="10466" w:type="dxa"/>
            <w:tcBorders>
              <w:left w:val="dashSmallGap" w:sz="4" w:space="0" w:color="D9D9D9" w:themeColor="background1" w:themeShade="D9"/>
              <w:bottom w:val="single" w:sz="4" w:space="0" w:color="D9D9D9" w:themeColor="background1" w:themeShade="D9"/>
              <w:right w:val="dashSmallGap" w:sz="4" w:space="0" w:color="D9D9D9" w:themeColor="background1" w:themeShade="D9"/>
            </w:tcBorders>
          </w:tcPr>
          <w:p w14:paraId="6A9838DF" w14:textId="77777777" w:rsidR="00C408E4" w:rsidRPr="000E374E" w:rsidRDefault="00C408E4" w:rsidP="000A55CC">
            <w:pPr>
              <w:pStyle w:val="afff6"/>
              <w:wordWrap w:val="0"/>
            </w:pPr>
            <w:r w:rsidRPr="00123C37">
              <w:t>ISACA 東京支部</w:t>
            </w:r>
          </w:p>
        </w:tc>
      </w:tr>
      <w:tr w:rsidR="00C408E4" w:rsidRPr="000E374E" w14:paraId="69753524" w14:textId="77777777" w:rsidTr="00E429B9">
        <w:tblPrEx>
          <w:tblBorders>
            <w:left w:val="single" w:sz="4" w:space="0" w:color="auto"/>
            <w:right w:val="single" w:sz="4" w:space="0" w:color="auto"/>
          </w:tblBorders>
        </w:tblPrEx>
        <w:tc>
          <w:tcPr>
            <w:tcW w:w="10466" w:type="dxa"/>
            <w:tcBorders>
              <w:top w:val="single" w:sz="4" w:space="0" w:color="D9D9D9" w:themeColor="background1" w:themeShade="D9"/>
              <w:left w:val="dashSmallGap" w:sz="4" w:space="0" w:color="D9D9D9" w:themeColor="background1" w:themeShade="D9"/>
              <w:bottom w:val="single" w:sz="4" w:space="0" w:color="auto"/>
              <w:right w:val="dashSmallGap" w:sz="4" w:space="0" w:color="D9D9D9" w:themeColor="background1" w:themeShade="D9"/>
            </w:tcBorders>
          </w:tcPr>
          <w:p w14:paraId="3859D60B" w14:textId="77777777" w:rsidR="00C408E4" w:rsidRPr="000E374E" w:rsidRDefault="00C408E4" w:rsidP="000A55CC">
            <w:pPr>
              <w:pStyle w:val="afff6"/>
              <w:wordWrap w:val="0"/>
            </w:pPr>
            <w:r w:rsidRPr="00123C37">
              <w:t>https://www.isaca.gr.jp</w:t>
            </w:r>
          </w:p>
        </w:tc>
      </w:tr>
      <w:tr w:rsidR="00E429B9" w:rsidRPr="000E374E" w14:paraId="669F6DA1" w14:textId="77777777" w:rsidTr="00E429B9">
        <w:tblPrEx>
          <w:tblBorders>
            <w:left w:val="single" w:sz="4" w:space="0" w:color="auto"/>
            <w:right w:val="single" w:sz="4" w:space="0" w:color="auto"/>
          </w:tblBorders>
        </w:tblPrEx>
        <w:tc>
          <w:tcPr>
            <w:tcW w:w="10466" w:type="dxa"/>
            <w:tcBorders>
              <w:top w:val="single" w:sz="4" w:space="0" w:color="auto"/>
              <w:left w:val="dashSmallGap" w:sz="4" w:space="0" w:color="D9D9D9" w:themeColor="background1" w:themeShade="D9"/>
              <w:bottom w:val="single" w:sz="4" w:space="0" w:color="D9D9D9" w:themeColor="background1" w:themeShade="D9"/>
              <w:right w:val="dashSmallGap" w:sz="4" w:space="0" w:color="D9D9D9" w:themeColor="background1" w:themeShade="D9"/>
            </w:tcBorders>
          </w:tcPr>
          <w:p w14:paraId="5401DD9B" w14:textId="3A1BA247" w:rsidR="00E429B9" w:rsidRPr="00123C37" w:rsidRDefault="00AD442D" w:rsidP="000A55CC">
            <w:pPr>
              <w:pStyle w:val="afff6"/>
              <w:wordWrap w:val="0"/>
            </w:pPr>
            <w:r w:rsidRPr="00AD442D">
              <w:rPr>
                <w:rFonts w:hint="eastAsia"/>
              </w:rPr>
              <w:t>デジタルスキル標準</w:t>
            </w:r>
            <w:r w:rsidRPr="00AD442D">
              <w:t xml:space="preserve"> ver. 1.2</w:t>
            </w:r>
          </w:p>
        </w:tc>
      </w:tr>
      <w:tr w:rsidR="00E429B9" w:rsidRPr="000E374E" w14:paraId="1296BDA9" w14:textId="77777777" w:rsidTr="00E429B9">
        <w:tblPrEx>
          <w:tblBorders>
            <w:left w:val="single" w:sz="4" w:space="0" w:color="auto"/>
            <w:right w:val="single" w:sz="4" w:space="0" w:color="auto"/>
          </w:tblBorders>
        </w:tblPrEx>
        <w:tc>
          <w:tcPr>
            <w:tcW w:w="10466" w:type="dxa"/>
            <w:tcBorders>
              <w:top w:val="single" w:sz="4" w:space="0" w:color="D9D9D9" w:themeColor="background1" w:themeShade="D9"/>
              <w:left w:val="dashSmallGap" w:sz="4" w:space="0" w:color="D9D9D9" w:themeColor="background1" w:themeShade="D9"/>
              <w:bottom w:val="single" w:sz="4" w:space="0" w:color="auto"/>
              <w:right w:val="dashSmallGap" w:sz="4" w:space="0" w:color="D9D9D9" w:themeColor="background1" w:themeShade="D9"/>
            </w:tcBorders>
          </w:tcPr>
          <w:p w14:paraId="0D3DB007" w14:textId="1B69FD74" w:rsidR="00E429B9" w:rsidRPr="00123C37" w:rsidRDefault="00AD442D" w:rsidP="000A55CC">
            <w:pPr>
              <w:pStyle w:val="afff6"/>
              <w:wordWrap w:val="0"/>
            </w:pPr>
            <w:r w:rsidRPr="00AD442D">
              <w:t>https://www.meti.go.jp/policy/it_policy/jinzai/skill_standard/20240708-p-1.pdf</w:t>
            </w:r>
          </w:p>
        </w:tc>
      </w:tr>
      <w:tr w:rsidR="00E429B9" w:rsidRPr="000E374E" w14:paraId="00E2B9E8" w14:textId="77777777" w:rsidTr="00E429B9">
        <w:tblPrEx>
          <w:tblBorders>
            <w:left w:val="single" w:sz="4" w:space="0" w:color="auto"/>
            <w:right w:val="single" w:sz="4" w:space="0" w:color="auto"/>
          </w:tblBorders>
        </w:tblPrEx>
        <w:tc>
          <w:tcPr>
            <w:tcW w:w="10466" w:type="dxa"/>
            <w:tcBorders>
              <w:top w:val="single" w:sz="4" w:space="0" w:color="auto"/>
              <w:left w:val="dashSmallGap" w:sz="4" w:space="0" w:color="D9D9D9" w:themeColor="background1" w:themeShade="D9"/>
              <w:bottom w:val="single" w:sz="4" w:space="0" w:color="D9D9D9" w:themeColor="background1" w:themeShade="D9"/>
              <w:right w:val="dashSmallGap" w:sz="4" w:space="0" w:color="D9D9D9" w:themeColor="background1" w:themeShade="D9"/>
            </w:tcBorders>
          </w:tcPr>
          <w:p w14:paraId="3BF6A9F4" w14:textId="11E3DEBB" w:rsidR="00E429B9" w:rsidRPr="00123C37" w:rsidRDefault="00AD442D" w:rsidP="000A55CC">
            <w:pPr>
              <w:pStyle w:val="afff6"/>
              <w:wordWrap w:val="0"/>
            </w:pPr>
            <w:r w:rsidRPr="00AD442D">
              <w:rPr>
                <w:rFonts w:hint="eastAsia"/>
              </w:rPr>
              <w:t>プラス・セキュリティ知識補充講座</w:t>
            </w:r>
            <w:r w:rsidRPr="00AD442D">
              <w:t xml:space="preserve"> カリキュラム例</w:t>
            </w:r>
          </w:p>
        </w:tc>
      </w:tr>
      <w:tr w:rsidR="00E429B9" w:rsidRPr="000E374E" w14:paraId="1FA522F1" w14:textId="77777777" w:rsidTr="00E429B9">
        <w:tblPrEx>
          <w:tblBorders>
            <w:left w:val="single" w:sz="4" w:space="0" w:color="auto"/>
            <w:right w:val="single" w:sz="4" w:space="0" w:color="auto"/>
          </w:tblBorders>
        </w:tblPrEx>
        <w:tc>
          <w:tcPr>
            <w:tcW w:w="10466" w:type="dxa"/>
            <w:tcBorders>
              <w:top w:val="single" w:sz="4" w:space="0" w:color="D9D9D9" w:themeColor="background1" w:themeShade="D9"/>
              <w:left w:val="dashSmallGap" w:sz="4" w:space="0" w:color="D9D9D9" w:themeColor="background1" w:themeShade="D9"/>
              <w:bottom w:val="single" w:sz="4" w:space="0" w:color="auto"/>
              <w:right w:val="dashSmallGap" w:sz="4" w:space="0" w:color="D9D9D9" w:themeColor="background1" w:themeShade="D9"/>
            </w:tcBorders>
          </w:tcPr>
          <w:p w14:paraId="1502989B" w14:textId="1705CA91" w:rsidR="00E429B9" w:rsidRPr="00123C37" w:rsidRDefault="00AD442D" w:rsidP="000A55CC">
            <w:pPr>
              <w:pStyle w:val="afff6"/>
              <w:wordWrap w:val="0"/>
            </w:pPr>
            <w:r w:rsidRPr="00AD442D">
              <w:t>https://security-portal.nisc.go.jp/dx/pdf/plussecurity_curriculum.pdf</w:t>
            </w:r>
          </w:p>
        </w:tc>
      </w:tr>
      <w:tr w:rsidR="00E429B9" w:rsidRPr="000E374E" w14:paraId="5CA120FE" w14:textId="77777777" w:rsidTr="00E429B9">
        <w:tblPrEx>
          <w:tblBorders>
            <w:left w:val="single" w:sz="4" w:space="0" w:color="auto"/>
            <w:right w:val="single" w:sz="4" w:space="0" w:color="auto"/>
          </w:tblBorders>
        </w:tblPrEx>
        <w:tc>
          <w:tcPr>
            <w:tcW w:w="10466" w:type="dxa"/>
            <w:tcBorders>
              <w:top w:val="single" w:sz="4" w:space="0" w:color="auto"/>
              <w:left w:val="dashSmallGap" w:sz="4" w:space="0" w:color="D9D9D9" w:themeColor="background1" w:themeShade="D9"/>
              <w:bottom w:val="single" w:sz="4" w:space="0" w:color="D9D9D9" w:themeColor="background1" w:themeShade="D9"/>
              <w:right w:val="dashSmallGap" w:sz="4" w:space="0" w:color="D9D9D9" w:themeColor="background1" w:themeShade="D9"/>
            </w:tcBorders>
          </w:tcPr>
          <w:p w14:paraId="1D3A321C" w14:textId="5BA43F2C" w:rsidR="00E429B9" w:rsidRPr="00123C37" w:rsidRDefault="00A53A22" w:rsidP="000A55CC">
            <w:pPr>
              <w:pStyle w:val="afff6"/>
              <w:wordWrap w:val="0"/>
            </w:pPr>
            <w:r w:rsidRPr="00A53A22">
              <w:t>ITスキル標準モデルカリキュラム－レベル1を目指して－</w:t>
            </w:r>
          </w:p>
        </w:tc>
      </w:tr>
      <w:tr w:rsidR="00E429B9" w:rsidRPr="000E374E" w14:paraId="1C5E25DD" w14:textId="77777777" w:rsidTr="00E429B9">
        <w:tblPrEx>
          <w:tblBorders>
            <w:left w:val="single" w:sz="4" w:space="0" w:color="auto"/>
            <w:right w:val="single" w:sz="4" w:space="0" w:color="auto"/>
          </w:tblBorders>
        </w:tblPrEx>
        <w:tc>
          <w:tcPr>
            <w:tcW w:w="10466" w:type="dxa"/>
            <w:tcBorders>
              <w:top w:val="single" w:sz="4" w:space="0" w:color="D9D9D9" w:themeColor="background1" w:themeShade="D9"/>
              <w:left w:val="dashSmallGap" w:sz="4" w:space="0" w:color="D9D9D9" w:themeColor="background1" w:themeShade="D9"/>
              <w:bottom w:val="single" w:sz="4" w:space="0" w:color="auto"/>
              <w:right w:val="dashSmallGap" w:sz="4" w:space="0" w:color="D9D9D9" w:themeColor="background1" w:themeShade="D9"/>
            </w:tcBorders>
          </w:tcPr>
          <w:p w14:paraId="2C7B970A" w14:textId="69E96888" w:rsidR="00E429B9" w:rsidRPr="00123C37" w:rsidRDefault="00A53A22" w:rsidP="000A55CC">
            <w:pPr>
              <w:pStyle w:val="afff6"/>
              <w:wordWrap w:val="0"/>
            </w:pPr>
            <w:r w:rsidRPr="00A53A22">
              <w:t>https://www.ipa.go.jp/archive/jinzai/skill-standard/itss/qv6pgp000000buc8-att/000024802.pdf</w:t>
            </w:r>
          </w:p>
        </w:tc>
      </w:tr>
      <w:tr w:rsidR="00E429B9" w:rsidRPr="000E374E" w14:paraId="2C2D6C33" w14:textId="77777777" w:rsidTr="00E429B9">
        <w:tblPrEx>
          <w:tblBorders>
            <w:left w:val="single" w:sz="4" w:space="0" w:color="auto"/>
            <w:right w:val="single" w:sz="4" w:space="0" w:color="auto"/>
          </w:tblBorders>
        </w:tblPrEx>
        <w:tc>
          <w:tcPr>
            <w:tcW w:w="10466" w:type="dxa"/>
            <w:tcBorders>
              <w:top w:val="single" w:sz="4" w:space="0" w:color="auto"/>
              <w:left w:val="dashSmallGap" w:sz="4" w:space="0" w:color="D9D9D9" w:themeColor="background1" w:themeShade="D9"/>
              <w:bottom w:val="single" w:sz="4" w:space="0" w:color="D9D9D9" w:themeColor="background1" w:themeShade="D9"/>
              <w:right w:val="dashSmallGap" w:sz="4" w:space="0" w:color="D9D9D9" w:themeColor="background1" w:themeShade="D9"/>
            </w:tcBorders>
          </w:tcPr>
          <w:p w14:paraId="62DF50D8" w14:textId="23B9B99C" w:rsidR="00E429B9" w:rsidRPr="00123C37" w:rsidRDefault="00A53A22" w:rsidP="000A55CC">
            <w:pPr>
              <w:pStyle w:val="afff6"/>
              <w:wordWrap w:val="0"/>
            </w:pPr>
            <w:r w:rsidRPr="00A53A22">
              <w:rPr>
                <w:rFonts w:hint="eastAsia"/>
              </w:rPr>
              <w:t>デジタルガバナンス・コード</w:t>
            </w:r>
          </w:p>
        </w:tc>
      </w:tr>
      <w:tr w:rsidR="00E429B9" w:rsidRPr="000E374E" w14:paraId="4775C787" w14:textId="77777777" w:rsidTr="00E429B9">
        <w:tblPrEx>
          <w:tblBorders>
            <w:left w:val="single" w:sz="4" w:space="0" w:color="auto"/>
            <w:right w:val="single" w:sz="4" w:space="0" w:color="auto"/>
          </w:tblBorders>
        </w:tblPrEx>
        <w:tc>
          <w:tcPr>
            <w:tcW w:w="10466" w:type="dxa"/>
            <w:tcBorders>
              <w:top w:val="single" w:sz="4" w:space="0" w:color="D9D9D9" w:themeColor="background1" w:themeShade="D9"/>
              <w:left w:val="dashSmallGap" w:sz="4" w:space="0" w:color="D9D9D9" w:themeColor="background1" w:themeShade="D9"/>
              <w:bottom w:val="single" w:sz="4" w:space="0" w:color="auto"/>
              <w:right w:val="dashSmallGap" w:sz="4" w:space="0" w:color="D9D9D9" w:themeColor="background1" w:themeShade="D9"/>
            </w:tcBorders>
          </w:tcPr>
          <w:p w14:paraId="659CB26C" w14:textId="303FFAB3" w:rsidR="00E429B9" w:rsidRPr="00123C37" w:rsidRDefault="00A53A22" w:rsidP="000A55CC">
            <w:pPr>
              <w:pStyle w:val="afff6"/>
              <w:wordWrap w:val="0"/>
            </w:pPr>
            <w:r w:rsidRPr="00A53A22">
              <w:t>https://www.meti.go.jp/policy/it_policy/investment/dgc/dgc.html</w:t>
            </w:r>
          </w:p>
        </w:tc>
      </w:tr>
      <w:tr w:rsidR="00E429B9" w:rsidRPr="000E374E" w14:paraId="69B719F1" w14:textId="77777777" w:rsidTr="00E429B9">
        <w:tblPrEx>
          <w:tblBorders>
            <w:left w:val="single" w:sz="4" w:space="0" w:color="auto"/>
            <w:right w:val="single" w:sz="4" w:space="0" w:color="auto"/>
          </w:tblBorders>
        </w:tblPrEx>
        <w:tc>
          <w:tcPr>
            <w:tcW w:w="10466" w:type="dxa"/>
            <w:tcBorders>
              <w:top w:val="single" w:sz="4" w:space="0" w:color="auto"/>
              <w:left w:val="dashSmallGap" w:sz="4" w:space="0" w:color="D9D9D9" w:themeColor="background1" w:themeShade="D9"/>
              <w:bottom w:val="single" w:sz="4" w:space="0" w:color="D9D9D9" w:themeColor="background1" w:themeShade="D9"/>
              <w:right w:val="dashSmallGap" w:sz="4" w:space="0" w:color="D9D9D9" w:themeColor="background1" w:themeShade="D9"/>
            </w:tcBorders>
          </w:tcPr>
          <w:p w14:paraId="0C746E46" w14:textId="6AE07631" w:rsidR="00E429B9" w:rsidRPr="00123C37" w:rsidRDefault="00A53A22" w:rsidP="000A55CC">
            <w:pPr>
              <w:pStyle w:val="afff6"/>
              <w:wordWrap w:val="0"/>
            </w:pPr>
            <w:r w:rsidRPr="00A53A22">
              <w:t>Society5.0</w:t>
            </w:r>
          </w:p>
        </w:tc>
      </w:tr>
      <w:tr w:rsidR="00E429B9" w:rsidRPr="000E374E" w14:paraId="17DDD1F3" w14:textId="77777777" w:rsidTr="00E429B9">
        <w:tblPrEx>
          <w:tblBorders>
            <w:left w:val="single" w:sz="4" w:space="0" w:color="auto"/>
            <w:right w:val="single" w:sz="4" w:space="0" w:color="auto"/>
          </w:tblBorders>
        </w:tblPrEx>
        <w:tc>
          <w:tcPr>
            <w:tcW w:w="10466" w:type="dxa"/>
            <w:tcBorders>
              <w:top w:val="single" w:sz="4" w:space="0" w:color="D9D9D9" w:themeColor="background1" w:themeShade="D9"/>
              <w:left w:val="dashSmallGap" w:sz="4" w:space="0" w:color="D9D9D9" w:themeColor="background1" w:themeShade="D9"/>
              <w:bottom w:val="single" w:sz="4" w:space="0" w:color="auto"/>
              <w:right w:val="dashSmallGap" w:sz="4" w:space="0" w:color="D9D9D9" w:themeColor="background1" w:themeShade="D9"/>
            </w:tcBorders>
          </w:tcPr>
          <w:p w14:paraId="306B1A54" w14:textId="605E65F0" w:rsidR="00E429B9" w:rsidRPr="00123C37" w:rsidRDefault="00343337" w:rsidP="000A55CC">
            <w:pPr>
              <w:pStyle w:val="afff6"/>
              <w:wordWrap w:val="0"/>
            </w:pPr>
            <w:r w:rsidRPr="00343337">
              <w:t>https://www8.cao.go.jp/cstp/society5_0/</w:t>
            </w:r>
          </w:p>
        </w:tc>
      </w:tr>
      <w:tr w:rsidR="00E429B9" w:rsidRPr="000E374E" w14:paraId="1AEEB14F" w14:textId="77777777" w:rsidTr="00E429B9">
        <w:tblPrEx>
          <w:tblBorders>
            <w:left w:val="single" w:sz="4" w:space="0" w:color="auto"/>
            <w:right w:val="single" w:sz="4" w:space="0" w:color="auto"/>
          </w:tblBorders>
        </w:tblPrEx>
        <w:tc>
          <w:tcPr>
            <w:tcW w:w="10466" w:type="dxa"/>
            <w:tcBorders>
              <w:top w:val="single" w:sz="4" w:space="0" w:color="auto"/>
              <w:left w:val="dashSmallGap" w:sz="4" w:space="0" w:color="D9D9D9" w:themeColor="background1" w:themeShade="D9"/>
              <w:bottom w:val="single" w:sz="4" w:space="0" w:color="D9D9D9" w:themeColor="background1" w:themeShade="D9"/>
              <w:right w:val="dashSmallGap" w:sz="4" w:space="0" w:color="D9D9D9" w:themeColor="background1" w:themeShade="D9"/>
            </w:tcBorders>
          </w:tcPr>
          <w:p w14:paraId="6D601ABD" w14:textId="7B1077E4" w:rsidR="00E429B9" w:rsidRPr="00123C37" w:rsidRDefault="00D10A2D" w:rsidP="000A55CC">
            <w:pPr>
              <w:pStyle w:val="afff6"/>
              <w:wordWrap w:val="0"/>
            </w:pPr>
            <w:r w:rsidRPr="00D10A2D">
              <w:rPr>
                <w:rFonts w:hint="eastAsia"/>
              </w:rPr>
              <w:t>情報セキュリティ基本方針（サンプル）</w:t>
            </w:r>
          </w:p>
        </w:tc>
      </w:tr>
      <w:tr w:rsidR="00E429B9" w:rsidRPr="000E374E" w14:paraId="06C311AD" w14:textId="77777777" w:rsidTr="00E429B9">
        <w:tblPrEx>
          <w:tblBorders>
            <w:left w:val="single" w:sz="4" w:space="0" w:color="auto"/>
            <w:right w:val="single" w:sz="4" w:space="0" w:color="auto"/>
          </w:tblBorders>
        </w:tblPrEx>
        <w:tc>
          <w:tcPr>
            <w:tcW w:w="10466" w:type="dxa"/>
            <w:tcBorders>
              <w:top w:val="single" w:sz="4" w:space="0" w:color="D9D9D9" w:themeColor="background1" w:themeShade="D9"/>
              <w:left w:val="dashSmallGap" w:sz="4" w:space="0" w:color="D9D9D9" w:themeColor="background1" w:themeShade="D9"/>
              <w:bottom w:val="single" w:sz="4" w:space="0" w:color="auto"/>
              <w:right w:val="dashSmallGap" w:sz="4" w:space="0" w:color="D9D9D9" w:themeColor="background1" w:themeShade="D9"/>
            </w:tcBorders>
          </w:tcPr>
          <w:p w14:paraId="5214E5DC" w14:textId="18BEA8A5" w:rsidR="00E429B9" w:rsidRPr="00123C37" w:rsidRDefault="007A04CF" w:rsidP="000A55CC">
            <w:pPr>
              <w:pStyle w:val="afff6"/>
              <w:wordWrap w:val="0"/>
            </w:pPr>
            <w:r w:rsidRPr="007A04CF">
              <w:t>https://www.ipa.go.jp/security/sme/f55m8k0000001wbv-att/000072146.docx</w:t>
            </w:r>
          </w:p>
        </w:tc>
      </w:tr>
      <w:tr w:rsidR="00E429B9" w:rsidRPr="000E374E" w14:paraId="3534FF39" w14:textId="77777777" w:rsidTr="00E429B9">
        <w:tblPrEx>
          <w:tblBorders>
            <w:left w:val="single" w:sz="4" w:space="0" w:color="auto"/>
            <w:right w:val="single" w:sz="4" w:space="0" w:color="auto"/>
          </w:tblBorders>
        </w:tblPrEx>
        <w:tc>
          <w:tcPr>
            <w:tcW w:w="10466" w:type="dxa"/>
            <w:tcBorders>
              <w:top w:val="single" w:sz="4" w:space="0" w:color="auto"/>
              <w:left w:val="dashSmallGap" w:sz="4" w:space="0" w:color="D9D9D9" w:themeColor="background1" w:themeShade="D9"/>
              <w:bottom w:val="single" w:sz="4" w:space="0" w:color="D9D9D9" w:themeColor="background1" w:themeShade="D9"/>
              <w:right w:val="dashSmallGap" w:sz="4" w:space="0" w:color="D9D9D9" w:themeColor="background1" w:themeShade="D9"/>
            </w:tcBorders>
          </w:tcPr>
          <w:p w14:paraId="0489CAC8" w14:textId="15085DFE" w:rsidR="00E429B9" w:rsidRPr="00123C37" w:rsidRDefault="007A04CF" w:rsidP="000A55CC">
            <w:pPr>
              <w:pStyle w:val="afff6"/>
              <w:wordWrap w:val="0"/>
            </w:pPr>
            <w:r w:rsidRPr="007A04CF">
              <w:rPr>
                <w:rFonts w:hint="eastAsia"/>
              </w:rPr>
              <w:t>経済財政運営と改革の基本方針</w:t>
            </w:r>
            <w:r w:rsidRPr="007A04CF">
              <w:t xml:space="preserve"> 2024</w:t>
            </w:r>
          </w:p>
        </w:tc>
      </w:tr>
      <w:tr w:rsidR="00E429B9" w:rsidRPr="000E374E" w14:paraId="448D6F54" w14:textId="77777777" w:rsidTr="00E429B9">
        <w:tblPrEx>
          <w:tblBorders>
            <w:left w:val="single" w:sz="4" w:space="0" w:color="auto"/>
            <w:right w:val="single" w:sz="4" w:space="0" w:color="auto"/>
          </w:tblBorders>
        </w:tblPrEx>
        <w:tc>
          <w:tcPr>
            <w:tcW w:w="10466" w:type="dxa"/>
            <w:tcBorders>
              <w:top w:val="single" w:sz="4" w:space="0" w:color="D9D9D9" w:themeColor="background1" w:themeShade="D9"/>
              <w:left w:val="dashSmallGap" w:sz="4" w:space="0" w:color="D9D9D9" w:themeColor="background1" w:themeShade="D9"/>
              <w:bottom w:val="single" w:sz="4" w:space="0" w:color="auto"/>
              <w:right w:val="dashSmallGap" w:sz="4" w:space="0" w:color="D9D9D9" w:themeColor="background1" w:themeShade="D9"/>
            </w:tcBorders>
          </w:tcPr>
          <w:p w14:paraId="4D2FF9C2" w14:textId="43588444" w:rsidR="00E429B9" w:rsidRPr="00123C37" w:rsidRDefault="007A04CF" w:rsidP="000A55CC">
            <w:pPr>
              <w:pStyle w:val="afff6"/>
              <w:wordWrap w:val="0"/>
            </w:pPr>
            <w:r w:rsidRPr="007A04CF">
              <w:t>https://www5.cao.go.jp/keizai-shimon/kaigi/cabinet/honebuto/2024/decision0621.html</w:t>
            </w:r>
          </w:p>
        </w:tc>
      </w:tr>
      <w:tr w:rsidR="00E429B9" w:rsidRPr="000E374E" w14:paraId="478D1C06" w14:textId="77777777" w:rsidTr="00E429B9">
        <w:tblPrEx>
          <w:tblBorders>
            <w:left w:val="single" w:sz="4" w:space="0" w:color="auto"/>
            <w:right w:val="single" w:sz="4" w:space="0" w:color="auto"/>
          </w:tblBorders>
        </w:tblPrEx>
        <w:tc>
          <w:tcPr>
            <w:tcW w:w="10466" w:type="dxa"/>
            <w:tcBorders>
              <w:top w:val="single" w:sz="4" w:space="0" w:color="auto"/>
              <w:left w:val="dashSmallGap" w:sz="4" w:space="0" w:color="D9D9D9" w:themeColor="background1" w:themeShade="D9"/>
              <w:bottom w:val="single" w:sz="4" w:space="0" w:color="D9D9D9" w:themeColor="background1" w:themeShade="D9"/>
              <w:right w:val="dashSmallGap" w:sz="4" w:space="0" w:color="D9D9D9" w:themeColor="background1" w:themeShade="D9"/>
            </w:tcBorders>
          </w:tcPr>
          <w:p w14:paraId="00F4B9EB" w14:textId="62AE5F23" w:rsidR="00E429B9" w:rsidRPr="00123C37" w:rsidRDefault="007A04CF" w:rsidP="000A55CC">
            <w:pPr>
              <w:pStyle w:val="afff6"/>
              <w:wordWrap w:val="0"/>
            </w:pPr>
            <w:r w:rsidRPr="007A04CF">
              <w:rPr>
                <w:rFonts w:hint="eastAsia"/>
              </w:rPr>
              <w:t>デジタル社会の実現に向けた重点計画</w:t>
            </w:r>
          </w:p>
        </w:tc>
      </w:tr>
      <w:tr w:rsidR="00E429B9" w:rsidRPr="000E374E" w14:paraId="6FBD80C4" w14:textId="77777777" w:rsidTr="00E429B9">
        <w:tblPrEx>
          <w:tblBorders>
            <w:left w:val="single" w:sz="4" w:space="0" w:color="auto"/>
            <w:right w:val="single" w:sz="4" w:space="0" w:color="auto"/>
          </w:tblBorders>
        </w:tblPrEx>
        <w:tc>
          <w:tcPr>
            <w:tcW w:w="10466" w:type="dxa"/>
            <w:tcBorders>
              <w:top w:val="single" w:sz="4" w:space="0" w:color="D9D9D9" w:themeColor="background1" w:themeShade="D9"/>
              <w:left w:val="dashSmallGap" w:sz="4" w:space="0" w:color="D9D9D9" w:themeColor="background1" w:themeShade="D9"/>
              <w:bottom w:val="single" w:sz="4" w:space="0" w:color="auto"/>
              <w:right w:val="dashSmallGap" w:sz="4" w:space="0" w:color="D9D9D9" w:themeColor="background1" w:themeShade="D9"/>
            </w:tcBorders>
          </w:tcPr>
          <w:p w14:paraId="1B463720" w14:textId="4AFD6042" w:rsidR="00E429B9" w:rsidRPr="00123C37" w:rsidRDefault="005C6326" w:rsidP="000A55CC">
            <w:pPr>
              <w:pStyle w:val="afff6"/>
              <w:wordWrap w:val="0"/>
            </w:pPr>
            <w:r w:rsidRPr="005C6326">
              <w:t>https://www.digital.go.jp/assets/contents/node/basic_page/field_ref_resources/5ecac8cc-50f1-4168-b989-2bcaabffe870/b24ac613/20230609_policies_priority_outline_05.pdf</w:t>
            </w:r>
          </w:p>
        </w:tc>
      </w:tr>
      <w:tr w:rsidR="00E429B9" w:rsidRPr="000E374E" w14:paraId="092067B3" w14:textId="77777777" w:rsidTr="00E429B9">
        <w:tblPrEx>
          <w:tblBorders>
            <w:left w:val="single" w:sz="4" w:space="0" w:color="auto"/>
            <w:right w:val="single" w:sz="4" w:space="0" w:color="auto"/>
          </w:tblBorders>
        </w:tblPrEx>
        <w:tc>
          <w:tcPr>
            <w:tcW w:w="10466" w:type="dxa"/>
            <w:tcBorders>
              <w:top w:val="single" w:sz="4" w:space="0" w:color="auto"/>
              <w:left w:val="dashSmallGap" w:sz="4" w:space="0" w:color="D9D9D9" w:themeColor="background1" w:themeShade="D9"/>
              <w:bottom w:val="single" w:sz="4" w:space="0" w:color="D9D9D9" w:themeColor="background1" w:themeShade="D9"/>
              <w:right w:val="dashSmallGap" w:sz="4" w:space="0" w:color="D9D9D9" w:themeColor="background1" w:themeShade="D9"/>
            </w:tcBorders>
          </w:tcPr>
          <w:p w14:paraId="2805FF50" w14:textId="4596A1AE" w:rsidR="00E429B9" w:rsidRPr="00123C37" w:rsidRDefault="005C6326" w:rsidP="000A55CC">
            <w:pPr>
              <w:pStyle w:val="afff6"/>
              <w:wordWrap w:val="0"/>
            </w:pPr>
            <w:r w:rsidRPr="005C6326">
              <w:rPr>
                <w:rFonts w:hint="eastAsia"/>
              </w:rPr>
              <w:t>中堅・中小企業等向け「デジタルガバナンス・コード」実践の手引き</w:t>
            </w:r>
            <w:r w:rsidR="00130CA2">
              <w:rPr>
                <w:rFonts w:hint="eastAsia"/>
              </w:rPr>
              <w:t>2.0</w:t>
            </w:r>
          </w:p>
        </w:tc>
      </w:tr>
      <w:tr w:rsidR="00E429B9" w:rsidRPr="000E374E" w14:paraId="43D64AD0" w14:textId="77777777" w:rsidTr="00E429B9">
        <w:tblPrEx>
          <w:tblBorders>
            <w:left w:val="single" w:sz="4" w:space="0" w:color="auto"/>
            <w:right w:val="single" w:sz="4" w:space="0" w:color="auto"/>
          </w:tblBorders>
        </w:tblPrEx>
        <w:tc>
          <w:tcPr>
            <w:tcW w:w="10466" w:type="dxa"/>
            <w:tcBorders>
              <w:top w:val="single" w:sz="4" w:space="0" w:color="D9D9D9" w:themeColor="background1" w:themeShade="D9"/>
              <w:left w:val="dashSmallGap" w:sz="4" w:space="0" w:color="D9D9D9" w:themeColor="background1" w:themeShade="D9"/>
              <w:bottom w:val="single" w:sz="4" w:space="0" w:color="auto"/>
              <w:right w:val="dashSmallGap" w:sz="4" w:space="0" w:color="D9D9D9" w:themeColor="background1" w:themeShade="D9"/>
            </w:tcBorders>
          </w:tcPr>
          <w:p w14:paraId="3B36E404" w14:textId="02A12C59" w:rsidR="00E429B9" w:rsidRPr="00123C37" w:rsidRDefault="005C6326" w:rsidP="000A55CC">
            <w:pPr>
              <w:pStyle w:val="afff6"/>
              <w:wordWrap w:val="0"/>
            </w:pPr>
            <w:r w:rsidRPr="005C6326">
              <w:t>https://www.meti.go.jp/policy/it_policy/investment/dx-chushoguidebook/tebiki2-0.pdf</w:t>
            </w:r>
          </w:p>
        </w:tc>
      </w:tr>
      <w:tr w:rsidR="00E429B9" w:rsidRPr="000E374E" w14:paraId="3297569F" w14:textId="77777777" w:rsidTr="00E429B9">
        <w:tblPrEx>
          <w:tblBorders>
            <w:left w:val="single" w:sz="4" w:space="0" w:color="auto"/>
            <w:right w:val="single" w:sz="4" w:space="0" w:color="auto"/>
          </w:tblBorders>
        </w:tblPrEx>
        <w:tc>
          <w:tcPr>
            <w:tcW w:w="10466" w:type="dxa"/>
            <w:tcBorders>
              <w:top w:val="single" w:sz="4" w:space="0" w:color="auto"/>
              <w:left w:val="dashSmallGap" w:sz="4" w:space="0" w:color="D9D9D9" w:themeColor="background1" w:themeShade="D9"/>
              <w:bottom w:val="single" w:sz="4" w:space="0" w:color="D9D9D9" w:themeColor="background1" w:themeShade="D9"/>
              <w:right w:val="dashSmallGap" w:sz="4" w:space="0" w:color="D9D9D9" w:themeColor="background1" w:themeShade="D9"/>
            </w:tcBorders>
          </w:tcPr>
          <w:p w14:paraId="0F00F3D8" w14:textId="465B1082" w:rsidR="00E429B9" w:rsidRPr="00123C37" w:rsidRDefault="005C6326" w:rsidP="000A55CC">
            <w:pPr>
              <w:pStyle w:val="afff6"/>
              <w:wordWrap w:val="0"/>
            </w:pPr>
            <w:r w:rsidRPr="005C6326">
              <w:rPr>
                <w:rFonts w:hint="eastAsia"/>
              </w:rPr>
              <w:t>サイバーセキュリティ戦略</w:t>
            </w:r>
            <w:r w:rsidRPr="005C6326">
              <w:t xml:space="preserve"> Cybersecurity for All 誰も取り残さないサイバーセキュリティ</w:t>
            </w:r>
          </w:p>
        </w:tc>
      </w:tr>
      <w:tr w:rsidR="00E429B9" w:rsidRPr="000E374E" w14:paraId="075B3A46" w14:textId="77777777" w:rsidTr="00E429B9">
        <w:tblPrEx>
          <w:tblBorders>
            <w:left w:val="single" w:sz="4" w:space="0" w:color="auto"/>
            <w:right w:val="single" w:sz="4" w:space="0" w:color="auto"/>
          </w:tblBorders>
        </w:tblPrEx>
        <w:tc>
          <w:tcPr>
            <w:tcW w:w="10466" w:type="dxa"/>
            <w:tcBorders>
              <w:top w:val="single" w:sz="4" w:space="0" w:color="D9D9D9" w:themeColor="background1" w:themeShade="D9"/>
              <w:left w:val="dashSmallGap" w:sz="4" w:space="0" w:color="D9D9D9" w:themeColor="background1" w:themeShade="D9"/>
              <w:bottom w:val="single" w:sz="4" w:space="0" w:color="auto"/>
              <w:right w:val="dashSmallGap" w:sz="4" w:space="0" w:color="D9D9D9" w:themeColor="background1" w:themeShade="D9"/>
            </w:tcBorders>
          </w:tcPr>
          <w:p w14:paraId="72E2F198" w14:textId="0C5C402D" w:rsidR="00E429B9" w:rsidRPr="00123C37" w:rsidRDefault="005C6326" w:rsidP="000A55CC">
            <w:pPr>
              <w:pStyle w:val="afff6"/>
              <w:wordWrap w:val="0"/>
            </w:pPr>
            <w:r w:rsidRPr="005C6326">
              <w:t>https://www.nisc.go.jp/pdf/policy/kihon-s/cs-senryaku2021-c.pdf</w:t>
            </w:r>
          </w:p>
        </w:tc>
      </w:tr>
      <w:tr w:rsidR="00E429B9" w:rsidRPr="000E374E" w14:paraId="49F496B3" w14:textId="77777777" w:rsidTr="00E429B9">
        <w:tblPrEx>
          <w:tblBorders>
            <w:left w:val="single" w:sz="4" w:space="0" w:color="auto"/>
            <w:right w:val="single" w:sz="4" w:space="0" w:color="auto"/>
          </w:tblBorders>
        </w:tblPrEx>
        <w:tc>
          <w:tcPr>
            <w:tcW w:w="10466" w:type="dxa"/>
            <w:tcBorders>
              <w:top w:val="single" w:sz="4" w:space="0" w:color="auto"/>
              <w:left w:val="dashSmallGap" w:sz="4" w:space="0" w:color="D9D9D9" w:themeColor="background1" w:themeShade="D9"/>
              <w:bottom w:val="single" w:sz="4" w:space="0" w:color="D9D9D9" w:themeColor="background1" w:themeShade="D9"/>
              <w:right w:val="dashSmallGap" w:sz="4" w:space="0" w:color="D9D9D9" w:themeColor="background1" w:themeShade="D9"/>
            </w:tcBorders>
          </w:tcPr>
          <w:p w14:paraId="6628E561" w14:textId="1EBDBCD1" w:rsidR="00E429B9" w:rsidRPr="00123C37" w:rsidRDefault="00B76E4D" w:rsidP="000A55CC">
            <w:pPr>
              <w:pStyle w:val="afff6"/>
              <w:wordWrap w:val="0"/>
            </w:pPr>
            <w:r w:rsidRPr="00B76E4D">
              <w:rPr>
                <w:rFonts w:hint="eastAsia"/>
              </w:rPr>
              <w:t>サイバーセキュリティ関係法令</w:t>
            </w:r>
            <w:r w:rsidRPr="00B76E4D">
              <w:t>Q&amp;AハンドブックVer2.0</w:t>
            </w:r>
          </w:p>
        </w:tc>
      </w:tr>
      <w:tr w:rsidR="00E429B9" w:rsidRPr="000E374E" w14:paraId="6ABC0EBF" w14:textId="77777777" w:rsidTr="00E429B9">
        <w:tblPrEx>
          <w:tblBorders>
            <w:left w:val="single" w:sz="4" w:space="0" w:color="auto"/>
            <w:right w:val="single" w:sz="4" w:space="0" w:color="auto"/>
          </w:tblBorders>
        </w:tblPrEx>
        <w:tc>
          <w:tcPr>
            <w:tcW w:w="10466" w:type="dxa"/>
            <w:tcBorders>
              <w:top w:val="single" w:sz="4" w:space="0" w:color="D9D9D9" w:themeColor="background1" w:themeShade="D9"/>
              <w:left w:val="dashSmallGap" w:sz="4" w:space="0" w:color="D9D9D9" w:themeColor="background1" w:themeShade="D9"/>
              <w:bottom w:val="single" w:sz="4" w:space="0" w:color="auto"/>
              <w:right w:val="dashSmallGap" w:sz="4" w:space="0" w:color="D9D9D9" w:themeColor="background1" w:themeShade="D9"/>
            </w:tcBorders>
          </w:tcPr>
          <w:p w14:paraId="47463069" w14:textId="47DBC07F" w:rsidR="00E429B9" w:rsidRPr="00123C37" w:rsidRDefault="00D40F1B" w:rsidP="00B76E4D">
            <w:pPr>
              <w:pStyle w:val="afff6"/>
              <w:wordWrap w:val="0"/>
            </w:pPr>
            <w:r w:rsidRPr="00D40F1B">
              <w:t>https://security-portal.nisc.go.jp/guidance/pdf/law_handbook/law_handbook_2.pdf</w:t>
            </w:r>
          </w:p>
        </w:tc>
      </w:tr>
      <w:tr w:rsidR="00E429B9" w:rsidRPr="000E374E" w14:paraId="3D12B0F1" w14:textId="77777777" w:rsidTr="00E429B9">
        <w:tblPrEx>
          <w:tblBorders>
            <w:left w:val="single" w:sz="4" w:space="0" w:color="auto"/>
            <w:right w:val="single" w:sz="4" w:space="0" w:color="auto"/>
          </w:tblBorders>
        </w:tblPrEx>
        <w:tc>
          <w:tcPr>
            <w:tcW w:w="10466" w:type="dxa"/>
            <w:tcBorders>
              <w:top w:val="single" w:sz="4" w:space="0" w:color="auto"/>
              <w:left w:val="dashSmallGap" w:sz="4" w:space="0" w:color="D9D9D9" w:themeColor="background1" w:themeShade="D9"/>
              <w:bottom w:val="single" w:sz="4" w:space="0" w:color="D9D9D9" w:themeColor="background1" w:themeShade="D9"/>
              <w:right w:val="dashSmallGap" w:sz="4" w:space="0" w:color="D9D9D9" w:themeColor="background1" w:themeShade="D9"/>
            </w:tcBorders>
          </w:tcPr>
          <w:p w14:paraId="4B8EB716" w14:textId="714000E2" w:rsidR="00E429B9" w:rsidRPr="00123C37" w:rsidRDefault="001A7DF9" w:rsidP="000A55CC">
            <w:pPr>
              <w:pStyle w:val="afff6"/>
              <w:wordWrap w:val="0"/>
            </w:pPr>
            <w:r w:rsidRPr="001A7DF9">
              <w:rPr>
                <w:rFonts w:hint="eastAsia"/>
              </w:rPr>
              <w:t>企業経営のためのサイバーセキュリティの考え方の策定について</w:t>
            </w:r>
          </w:p>
        </w:tc>
      </w:tr>
      <w:tr w:rsidR="00E429B9" w:rsidRPr="000E374E" w14:paraId="4F40039B" w14:textId="77777777" w:rsidTr="00E429B9">
        <w:tblPrEx>
          <w:tblBorders>
            <w:left w:val="single" w:sz="4" w:space="0" w:color="auto"/>
            <w:right w:val="single" w:sz="4" w:space="0" w:color="auto"/>
          </w:tblBorders>
        </w:tblPrEx>
        <w:tc>
          <w:tcPr>
            <w:tcW w:w="10466" w:type="dxa"/>
            <w:tcBorders>
              <w:top w:val="single" w:sz="4" w:space="0" w:color="D9D9D9" w:themeColor="background1" w:themeShade="D9"/>
              <w:left w:val="dashSmallGap" w:sz="4" w:space="0" w:color="D9D9D9" w:themeColor="background1" w:themeShade="D9"/>
              <w:bottom w:val="single" w:sz="4" w:space="0" w:color="auto"/>
              <w:right w:val="dashSmallGap" w:sz="4" w:space="0" w:color="D9D9D9" w:themeColor="background1" w:themeShade="D9"/>
            </w:tcBorders>
          </w:tcPr>
          <w:p w14:paraId="111AE140" w14:textId="4BD0A50A" w:rsidR="00E429B9" w:rsidRPr="00123C37" w:rsidRDefault="004411D7" w:rsidP="000A55CC">
            <w:pPr>
              <w:pStyle w:val="afff6"/>
              <w:wordWrap w:val="0"/>
            </w:pPr>
            <w:r w:rsidRPr="004411D7">
              <w:t>https://www.nisc.go.jp/pdf/council/cs/dai09/09shiryou07.pdf</w:t>
            </w:r>
          </w:p>
        </w:tc>
      </w:tr>
      <w:tr w:rsidR="00E429B9" w:rsidRPr="000E374E" w14:paraId="09742FEE" w14:textId="77777777" w:rsidTr="00E429B9">
        <w:tblPrEx>
          <w:tblBorders>
            <w:left w:val="single" w:sz="4" w:space="0" w:color="auto"/>
            <w:right w:val="single" w:sz="4" w:space="0" w:color="auto"/>
          </w:tblBorders>
        </w:tblPrEx>
        <w:tc>
          <w:tcPr>
            <w:tcW w:w="10466" w:type="dxa"/>
            <w:tcBorders>
              <w:top w:val="single" w:sz="4" w:space="0" w:color="auto"/>
              <w:left w:val="dashSmallGap" w:sz="4" w:space="0" w:color="D9D9D9" w:themeColor="background1" w:themeShade="D9"/>
              <w:bottom w:val="single" w:sz="4" w:space="0" w:color="D9D9D9" w:themeColor="background1" w:themeShade="D9"/>
              <w:right w:val="dashSmallGap" w:sz="4" w:space="0" w:color="D9D9D9" w:themeColor="background1" w:themeShade="D9"/>
            </w:tcBorders>
          </w:tcPr>
          <w:p w14:paraId="65D7235A" w14:textId="566FE711" w:rsidR="00E429B9" w:rsidRPr="00123C37" w:rsidRDefault="004411D7" w:rsidP="000A55CC">
            <w:pPr>
              <w:pStyle w:val="afff6"/>
              <w:wordWrap w:val="0"/>
              <w:rPr>
                <w:lang w:eastAsia="zh-TW"/>
              </w:rPr>
            </w:pPr>
            <w:r w:rsidRPr="004411D7">
              <w:rPr>
                <w:rFonts w:hint="eastAsia"/>
                <w:lang w:eastAsia="zh-TW"/>
              </w:rPr>
              <w:t>情報通信白書令和</w:t>
            </w:r>
            <w:r w:rsidRPr="004411D7">
              <w:rPr>
                <w:lang w:eastAsia="zh-TW"/>
              </w:rPr>
              <w:t>3年版（総務省）</w:t>
            </w:r>
          </w:p>
        </w:tc>
      </w:tr>
      <w:tr w:rsidR="00E429B9" w:rsidRPr="000E374E" w14:paraId="6E682E41" w14:textId="77777777" w:rsidTr="00E429B9">
        <w:tblPrEx>
          <w:tblBorders>
            <w:left w:val="single" w:sz="4" w:space="0" w:color="auto"/>
            <w:right w:val="single" w:sz="4" w:space="0" w:color="auto"/>
          </w:tblBorders>
        </w:tblPrEx>
        <w:tc>
          <w:tcPr>
            <w:tcW w:w="10466" w:type="dxa"/>
            <w:tcBorders>
              <w:top w:val="single" w:sz="4" w:space="0" w:color="D9D9D9" w:themeColor="background1" w:themeShade="D9"/>
              <w:left w:val="dashSmallGap" w:sz="4" w:space="0" w:color="D9D9D9" w:themeColor="background1" w:themeShade="D9"/>
              <w:bottom w:val="single" w:sz="4" w:space="0" w:color="auto"/>
              <w:right w:val="dashSmallGap" w:sz="4" w:space="0" w:color="D9D9D9" w:themeColor="background1" w:themeShade="D9"/>
            </w:tcBorders>
          </w:tcPr>
          <w:p w14:paraId="495F7715" w14:textId="537FB5C4" w:rsidR="00E429B9" w:rsidRPr="00123C37" w:rsidRDefault="004411D7" w:rsidP="004411D7">
            <w:pPr>
              <w:pStyle w:val="afff6"/>
              <w:tabs>
                <w:tab w:val="clear" w:pos="1830"/>
                <w:tab w:val="left" w:pos="1141"/>
              </w:tabs>
              <w:wordWrap w:val="0"/>
            </w:pPr>
            <w:r w:rsidRPr="004411D7">
              <w:t>https://www.soumu.go.jp/johotsusintokei/whitepaper/ja/r03/pdf/01honpen.pdf</w:t>
            </w:r>
          </w:p>
        </w:tc>
      </w:tr>
      <w:tr w:rsidR="00E429B9" w:rsidRPr="000E374E" w14:paraId="3987A0FD" w14:textId="77777777" w:rsidTr="00E429B9">
        <w:tblPrEx>
          <w:tblBorders>
            <w:left w:val="single" w:sz="4" w:space="0" w:color="auto"/>
            <w:right w:val="single" w:sz="4" w:space="0" w:color="auto"/>
          </w:tblBorders>
        </w:tblPrEx>
        <w:tc>
          <w:tcPr>
            <w:tcW w:w="10466" w:type="dxa"/>
            <w:tcBorders>
              <w:top w:val="single" w:sz="4" w:space="0" w:color="auto"/>
              <w:left w:val="dashSmallGap" w:sz="4" w:space="0" w:color="D9D9D9" w:themeColor="background1" w:themeShade="D9"/>
              <w:bottom w:val="single" w:sz="4" w:space="0" w:color="D9D9D9" w:themeColor="background1" w:themeShade="D9"/>
              <w:right w:val="dashSmallGap" w:sz="4" w:space="0" w:color="D9D9D9" w:themeColor="background1" w:themeShade="D9"/>
            </w:tcBorders>
          </w:tcPr>
          <w:p w14:paraId="2DC35459" w14:textId="3126E74C" w:rsidR="00E429B9" w:rsidRPr="00123C37" w:rsidRDefault="004411D7" w:rsidP="000A55CC">
            <w:pPr>
              <w:pStyle w:val="afff6"/>
              <w:wordWrap w:val="0"/>
            </w:pPr>
            <w:r w:rsidRPr="004411D7">
              <w:t>DX白書2023</w:t>
            </w:r>
          </w:p>
        </w:tc>
      </w:tr>
      <w:tr w:rsidR="00E429B9" w:rsidRPr="000E374E" w14:paraId="33CF9B69" w14:textId="77777777" w:rsidTr="007E2FC0">
        <w:tblPrEx>
          <w:tblBorders>
            <w:left w:val="single" w:sz="4" w:space="0" w:color="auto"/>
            <w:right w:val="single" w:sz="4" w:space="0" w:color="auto"/>
          </w:tblBorders>
        </w:tblPrEx>
        <w:tc>
          <w:tcPr>
            <w:tcW w:w="10466" w:type="dxa"/>
            <w:tcBorders>
              <w:top w:val="single" w:sz="4" w:space="0" w:color="D9D9D9" w:themeColor="background1" w:themeShade="D9"/>
              <w:left w:val="dashSmallGap" w:sz="4" w:space="0" w:color="D9D9D9" w:themeColor="background1" w:themeShade="D9"/>
              <w:bottom w:val="single" w:sz="4" w:space="0" w:color="auto"/>
              <w:right w:val="dashSmallGap" w:sz="4" w:space="0" w:color="D9D9D9" w:themeColor="background1" w:themeShade="D9"/>
            </w:tcBorders>
          </w:tcPr>
          <w:p w14:paraId="2337EEC4" w14:textId="78716F02" w:rsidR="00E429B9" w:rsidRPr="00123C37" w:rsidRDefault="00A30F6F" w:rsidP="000A55CC">
            <w:pPr>
              <w:pStyle w:val="afff6"/>
              <w:wordWrap w:val="0"/>
            </w:pPr>
            <w:r w:rsidRPr="00A30F6F">
              <w:t>https://www.ipa.go.jp/publish/wp-dx/gmcbt8000000botk-att/000108041.pdf</w:t>
            </w:r>
          </w:p>
        </w:tc>
      </w:tr>
      <w:tr w:rsidR="00E429B9" w:rsidRPr="000E374E" w14:paraId="4C44BC28" w14:textId="77777777" w:rsidTr="007E2FC0">
        <w:tblPrEx>
          <w:tblBorders>
            <w:left w:val="single" w:sz="4" w:space="0" w:color="auto"/>
            <w:right w:val="single" w:sz="4" w:space="0" w:color="auto"/>
          </w:tblBorders>
        </w:tblPrEx>
        <w:tc>
          <w:tcPr>
            <w:tcW w:w="10466" w:type="dxa"/>
            <w:tcBorders>
              <w:top w:val="single" w:sz="4" w:space="0" w:color="auto"/>
              <w:left w:val="dashSmallGap" w:sz="4" w:space="0" w:color="D9D9D9" w:themeColor="background1" w:themeShade="D9"/>
              <w:bottom w:val="single" w:sz="4" w:space="0" w:color="D9D9D9" w:themeColor="background1" w:themeShade="D9"/>
              <w:right w:val="dashSmallGap" w:sz="4" w:space="0" w:color="D9D9D9" w:themeColor="background1" w:themeShade="D9"/>
            </w:tcBorders>
          </w:tcPr>
          <w:p w14:paraId="3E89EC8D" w14:textId="5FFBEFD0" w:rsidR="00E429B9" w:rsidRPr="00123C37" w:rsidRDefault="00A30F6F" w:rsidP="000A55CC">
            <w:pPr>
              <w:pStyle w:val="afff6"/>
              <w:wordWrap w:val="0"/>
            </w:pPr>
            <w:r w:rsidRPr="00A30F6F">
              <w:rPr>
                <w:rFonts w:hint="eastAsia"/>
              </w:rPr>
              <w:t>攻めの</w:t>
            </w:r>
            <w:r w:rsidRPr="00A30F6F">
              <w:t>IT活用指針</w:t>
            </w:r>
          </w:p>
        </w:tc>
      </w:tr>
      <w:tr w:rsidR="00E429B9" w:rsidRPr="000E374E" w14:paraId="22933901" w14:textId="77777777" w:rsidTr="007E2FC0">
        <w:tblPrEx>
          <w:tblBorders>
            <w:left w:val="single" w:sz="4" w:space="0" w:color="auto"/>
            <w:right w:val="single" w:sz="4" w:space="0" w:color="auto"/>
          </w:tblBorders>
        </w:tblPrEx>
        <w:tc>
          <w:tcPr>
            <w:tcW w:w="10466" w:type="dxa"/>
            <w:tcBorders>
              <w:top w:val="single" w:sz="4" w:space="0" w:color="D9D9D9" w:themeColor="background1" w:themeShade="D9"/>
              <w:left w:val="dashSmallGap" w:sz="4" w:space="0" w:color="D9D9D9" w:themeColor="background1" w:themeShade="D9"/>
              <w:bottom w:val="single" w:sz="4" w:space="0" w:color="auto"/>
              <w:right w:val="dashSmallGap" w:sz="4" w:space="0" w:color="D9D9D9" w:themeColor="background1" w:themeShade="D9"/>
            </w:tcBorders>
          </w:tcPr>
          <w:p w14:paraId="03F329B2" w14:textId="20DFAFFA" w:rsidR="00E429B9" w:rsidRPr="00123C37" w:rsidRDefault="00A30F6F" w:rsidP="000A55CC">
            <w:pPr>
              <w:pStyle w:val="afff6"/>
              <w:wordWrap w:val="0"/>
            </w:pPr>
            <w:r w:rsidRPr="00A30F6F">
              <w:t>https://www.smrj.go.jp/supporter/tool/guidebook/guidebook1/fbrion000000206n-att/guide4youshiki_1.pdf</w:t>
            </w:r>
          </w:p>
        </w:tc>
      </w:tr>
      <w:tr w:rsidR="00E429B9" w:rsidRPr="000E374E" w14:paraId="36CE67DA" w14:textId="77777777" w:rsidTr="007E2FC0">
        <w:tblPrEx>
          <w:tblBorders>
            <w:left w:val="single" w:sz="4" w:space="0" w:color="auto"/>
            <w:right w:val="single" w:sz="4" w:space="0" w:color="auto"/>
          </w:tblBorders>
        </w:tblPrEx>
        <w:tc>
          <w:tcPr>
            <w:tcW w:w="10466" w:type="dxa"/>
            <w:tcBorders>
              <w:top w:val="single" w:sz="4" w:space="0" w:color="auto"/>
              <w:left w:val="dashSmallGap" w:sz="4" w:space="0" w:color="D9D9D9" w:themeColor="background1" w:themeShade="D9"/>
              <w:bottom w:val="single" w:sz="4" w:space="0" w:color="D9D9D9" w:themeColor="background1" w:themeShade="D9"/>
              <w:right w:val="dashSmallGap" w:sz="4" w:space="0" w:color="D9D9D9" w:themeColor="background1" w:themeShade="D9"/>
            </w:tcBorders>
          </w:tcPr>
          <w:p w14:paraId="04FE9CB4" w14:textId="236BD728" w:rsidR="00E429B9" w:rsidRPr="00123C37" w:rsidRDefault="00A30F6F" w:rsidP="000A55CC">
            <w:pPr>
              <w:pStyle w:val="afff6"/>
              <w:wordWrap w:val="0"/>
            </w:pPr>
            <w:r w:rsidRPr="00A30F6F">
              <w:rPr>
                <w:rFonts w:hint="eastAsia"/>
              </w:rPr>
              <w:t>中小企業の情報セキュリティ対策ガイドライン</w:t>
            </w:r>
            <w:r w:rsidRPr="00A30F6F">
              <w:t xml:space="preserve"> 第3.1版</w:t>
            </w:r>
          </w:p>
        </w:tc>
      </w:tr>
      <w:tr w:rsidR="00E429B9" w:rsidRPr="000E374E" w14:paraId="422F34B6" w14:textId="77777777" w:rsidTr="007E2FC0">
        <w:tblPrEx>
          <w:tblBorders>
            <w:left w:val="single" w:sz="4" w:space="0" w:color="auto"/>
            <w:right w:val="single" w:sz="4" w:space="0" w:color="auto"/>
          </w:tblBorders>
        </w:tblPrEx>
        <w:tc>
          <w:tcPr>
            <w:tcW w:w="10466" w:type="dxa"/>
            <w:tcBorders>
              <w:top w:val="single" w:sz="4" w:space="0" w:color="D9D9D9" w:themeColor="background1" w:themeShade="D9"/>
              <w:left w:val="dashSmallGap" w:sz="4" w:space="0" w:color="D9D9D9" w:themeColor="background1" w:themeShade="D9"/>
              <w:bottom w:val="single" w:sz="4" w:space="0" w:color="auto"/>
              <w:right w:val="dashSmallGap" w:sz="4" w:space="0" w:color="D9D9D9" w:themeColor="background1" w:themeShade="D9"/>
            </w:tcBorders>
          </w:tcPr>
          <w:p w14:paraId="3C05B64B" w14:textId="20DC9060" w:rsidR="00E429B9" w:rsidRPr="00123C37" w:rsidRDefault="00736E06" w:rsidP="000A55CC">
            <w:pPr>
              <w:pStyle w:val="afff6"/>
              <w:wordWrap w:val="0"/>
            </w:pPr>
            <w:r w:rsidRPr="00736E06">
              <w:t>https://www.ipa.go.jp/security/guide/sme/ug65p90000019cbk-att/000055520.pdf</w:t>
            </w:r>
          </w:p>
        </w:tc>
      </w:tr>
      <w:tr w:rsidR="00E429B9" w:rsidRPr="000E374E" w14:paraId="786F9573" w14:textId="77777777" w:rsidTr="007E2FC0">
        <w:tblPrEx>
          <w:tblBorders>
            <w:left w:val="single" w:sz="4" w:space="0" w:color="auto"/>
            <w:right w:val="single" w:sz="4" w:space="0" w:color="auto"/>
          </w:tblBorders>
        </w:tblPrEx>
        <w:tc>
          <w:tcPr>
            <w:tcW w:w="10466" w:type="dxa"/>
            <w:tcBorders>
              <w:top w:val="single" w:sz="4" w:space="0" w:color="auto"/>
              <w:left w:val="dashSmallGap" w:sz="4" w:space="0" w:color="D9D9D9" w:themeColor="background1" w:themeShade="D9"/>
              <w:bottom w:val="single" w:sz="4" w:space="0" w:color="D9D9D9" w:themeColor="background1" w:themeShade="D9"/>
              <w:right w:val="dashSmallGap" w:sz="4" w:space="0" w:color="D9D9D9" w:themeColor="background1" w:themeShade="D9"/>
            </w:tcBorders>
          </w:tcPr>
          <w:p w14:paraId="6CF46FBD" w14:textId="0F92BBC4" w:rsidR="00E429B9" w:rsidRPr="00123C37" w:rsidRDefault="00080D3C" w:rsidP="000A55CC">
            <w:pPr>
              <w:pStyle w:val="afff6"/>
              <w:wordWrap w:val="0"/>
            </w:pPr>
            <w:r w:rsidRPr="00080D3C">
              <w:t>ISO/IEC TR 13335-1</w:t>
            </w:r>
          </w:p>
        </w:tc>
      </w:tr>
      <w:tr w:rsidR="00E429B9" w:rsidRPr="000E374E" w14:paraId="0D985A6B" w14:textId="77777777" w:rsidTr="007E2FC0">
        <w:tblPrEx>
          <w:tblBorders>
            <w:left w:val="single" w:sz="4" w:space="0" w:color="auto"/>
            <w:right w:val="single" w:sz="4" w:space="0" w:color="auto"/>
          </w:tblBorders>
        </w:tblPrEx>
        <w:tc>
          <w:tcPr>
            <w:tcW w:w="10466" w:type="dxa"/>
            <w:tcBorders>
              <w:top w:val="single" w:sz="4" w:space="0" w:color="D9D9D9" w:themeColor="background1" w:themeShade="D9"/>
              <w:left w:val="dashSmallGap" w:sz="4" w:space="0" w:color="D9D9D9" w:themeColor="background1" w:themeShade="D9"/>
              <w:bottom w:val="single" w:sz="4" w:space="0" w:color="auto"/>
              <w:right w:val="dashSmallGap" w:sz="4" w:space="0" w:color="D9D9D9" w:themeColor="background1" w:themeShade="D9"/>
            </w:tcBorders>
          </w:tcPr>
          <w:p w14:paraId="6BC55D47" w14:textId="0493BBFB" w:rsidR="00E429B9" w:rsidRPr="00123C37" w:rsidRDefault="007E2FC0" w:rsidP="000A55CC">
            <w:pPr>
              <w:pStyle w:val="afff6"/>
              <w:wordWrap w:val="0"/>
            </w:pPr>
            <w:r w:rsidRPr="007E2FC0">
              <w:t>https://www.iso.org/standard/39066.html</w:t>
            </w:r>
          </w:p>
        </w:tc>
      </w:tr>
      <w:tr w:rsidR="00E429B9" w:rsidRPr="000E374E" w14:paraId="0407AF14" w14:textId="77777777" w:rsidTr="007E2FC0">
        <w:tblPrEx>
          <w:tblBorders>
            <w:left w:val="single" w:sz="4" w:space="0" w:color="auto"/>
            <w:right w:val="single" w:sz="4" w:space="0" w:color="auto"/>
          </w:tblBorders>
        </w:tblPrEx>
        <w:tc>
          <w:tcPr>
            <w:tcW w:w="10466" w:type="dxa"/>
            <w:tcBorders>
              <w:top w:val="single" w:sz="4" w:space="0" w:color="auto"/>
              <w:left w:val="dashSmallGap" w:sz="4" w:space="0" w:color="D9D9D9" w:themeColor="background1" w:themeShade="D9"/>
              <w:bottom w:val="single" w:sz="4" w:space="0" w:color="D9D9D9" w:themeColor="background1" w:themeShade="D9"/>
              <w:right w:val="dashSmallGap" w:sz="4" w:space="0" w:color="D9D9D9" w:themeColor="background1" w:themeShade="D9"/>
            </w:tcBorders>
          </w:tcPr>
          <w:p w14:paraId="28D16475" w14:textId="7C724B52" w:rsidR="00E429B9" w:rsidRPr="00123C37" w:rsidRDefault="00470108" w:rsidP="000A55CC">
            <w:pPr>
              <w:pStyle w:val="afff6"/>
              <w:wordWrap w:val="0"/>
            </w:pPr>
            <w:r w:rsidRPr="00470108">
              <w:t>ISO/IEC 27005</w:t>
            </w:r>
            <w:r w:rsidR="006E5958">
              <w:rPr>
                <w:rFonts w:hint="eastAsia"/>
              </w:rPr>
              <w:t>:2022</w:t>
            </w:r>
          </w:p>
        </w:tc>
      </w:tr>
      <w:tr w:rsidR="00E429B9" w:rsidRPr="000E374E" w14:paraId="2C7B9093" w14:textId="77777777" w:rsidTr="007E2FC0">
        <w:tblPrEx>
          <w:tblBorders>
            <w:left w:val="single" w:sz="4" w:space="0" w:color="auto"/>
            <w:right w:val="single" w:sz="4" w:space="0" w:color="auto"/>
          </w:tblBorders>
        </w:tblPrEx>
        <w:tc>
          <w:tcPr>
            <w:tcW w:w="10466" w:type="dxa"/>
            <w:tcBorders>
              <w:top w:val="single" w:sz="4" w:space="0" w:color="D9D9D9" w:themeColor="background1" w:themeShade="D9"/>
              <w:left w:val="dashSmallGap" w:sz="4" w:space="0" w:color="D9D9D9" w:themeColor="background1" w:themeShade="D9"/>
              <w:bottom w:val="single" w:sz="4" w:space="0" w:color="auto"/>
              <w:right w:val="dashSmallGap" w:sz="4" w:space="0" w:color="D9D9D9" w:themeColor="background1" w:themeShade="D9"/>
            </w:tcBorders>
          </w:tcPr>
          <w:p w14:paraId="35D44C30" w14:textId="706FCF10" w:rsidR="00E429B9" w:rsidRPr="00123C37" w:rsidRDefault="00470108" w:rsidP="000A55CC">
            <w:pPr>
              <w:pStyle w:val="afff6"/>
              <w:wordWrap w:val="0"/>
            </w:pPr>
            <w:r w:rsidRPr="00470108">
              <w:t>https://www.iso.org/standard/80585.html</w:t>
            </w:r>
          </w:p>
        </w:tc>
      </w:tr>
      <w:tr w:rsidR="00E429B9" w:rsidRPr="000E374E" w14:paraId="390BF9C0" w14:textId="77777777" w:rsidTr="007E2FC0">
        <w:tblPrEx>
          <w:tblBorders>
            <w:left w:val="single" w:sz="4" w:space="0" w:color="auto"/>
            <w:right w:val="single" w:sz="4" w:space="0" w:color="auto"/>
          </w:tblBorders>
        </w:tblPrEx>
        <w:tc>
          <w:tcPr>
            <w:tcW w:w="10466" w:type="dxa"/>
            <w:tcBorders>
              <w:top w:val="single" w:sz="4" w:space="0" w:color="auto"/>
              <w:left w:val="dashSmallGap" w:sz="4" w:space="0" w:color="D9D9D9" w:themeColor="background1" w:themeShade="D9"/>
              <w:bottom w:val="single" w:sz="4" w:space="0" w:color="D9D9D9" w:themeColor="background1" w:themeShade="D9"/>
              <w:right w:val="dashSmallGap" w:sz="4" w:space="0" w:color="D9D9D9" w:themeColor="background1" w:themeShade="D9"/>
            </w:tcBorders>
          </w:tcPr>
          <w:p w14:paraId="1B6627A7" w14:textId="62F77C5E" w:rsidR="00E429B9" w:rsidRPr="00123C37" w:rsidRDefault="00470108" w:rsidP="000A55CC">
            <w:pPr>
              <w:pStyle w:val="afff6"/>
              <w:wordWrap w:val="0"/>
            </w:pPr>
            <w:r w:rsidRPr="00470108">
              <w:t>ISMS-AC ISMS適合性評価制度</w:t>
            </w:r>
          </w:p>
        </w:tc>
      </w:tr>
      <w:tr w:rsidR="00E429B9" w:rsidRPr="000E374E" w14:paraId="0D9687DC" w14:textId="77777777" w:rsidTr="00E429B9">
        <w:tblPrEx>
          <w:tblBorders>
            <w:left w:val="single" w:sz="4" w:space="0" w:color="auto"/>
            <w:right w:val="single" w:sz="4" w:space="0" w:color="auto"/>
          </w:tblBorders>
        </w:tblPrEx>
        <w:tc>
          <w:tcPr>
            <w:tcW w:w="10466" w:type="dxa"/>
            <w:tcBorders>
              <w:top w:val="single" w:sz="4" w:space="0" w:color="D9D9D9" w:themeColor="background1" w:themeShade="D9"/>
              <w:left w:val="dashSmallGap" w:sz="4" w:space="0" w:color="D9D9D9" w:themeColor="background1" w:themeShade="D9"/>
              <w:bottom w:val="single" w:sz="4" w:space="0" w:color="D9D9D9" w:themeColor="background1" w:themeShade="D9"/>
              <w:right w:val="dashSmallGap" w:sz="4" w:space="0" w:color="D9D9D9" w:themeColor="background1" w:themeShade="D9"/>
            </w:tcBorders>
          </w:tcPr>
          <w:p w14:paraId="1B790A8D" w14:textId="47ABE0A6" w:rsidR="00E429B9" w:rsidRPr="00123C37" w:rsidRDefault="00470108" w:rsidP="000A55CC">
            <w:pPr>
              <w:pStyle w:val="afff6"/>
              <w:wordWrap w:val="0"/>
            </w:pPr>
            <w:r w:rsidRPr="00470108">
              <w:t>https://isms.jp/doc/JIP-ISMS120-62.pdf</w:t>
            </w:r>
          </w:p>
        </w:tc>
      </w:tr>
      <w:tr w:rsidR="00E429B9" w:rsidRPr="000E374E" w14:paraId="4A239F61" w14:textId="77777777" w:rsidTr="007E2FC0">
        <w:tblPrEx>
          <w:tblBorders>
            <w:left w:val="single" w:sz="4" w:space="0" w:color="auto"/>
            <w:right w:val="single" w:sz="4" w:space="0" w:color="auto"/>
          </w:tblBorders>
        </w:tblPrEx>
        <w:tc>
          <w:tcPr>
            <w:tcW w:w="10466" w:type="dxa"/>
            <w:tcBorders>
              <w:top w:val="single" w:sz="4" w:space="0" w:color="auto"/>
              <w:left w:val="dashSmallGap" w:sz="4" w:space="0" w:color="D9D9D9" w:themeColor="background1" w:themeShade="D9"/>
              <w:bottom w:val="single" w:sz="4" w:space="0" w:color="D9D9D9" w:themeColor="background1" w:themeShade="D9"/>
              <w:right w:val="dashSmallGap" w:sz="4" w:space="0" w:color="D9D9D9" w:themeColor="background1" w:themeShade="D9"/>
            </w:tcBorders>
          </w:tcPr>
          <w:p w14:paraId="62E6C515" w14:textId="04B70A7B" w:rsidR="00E429B9" w:rsidRPr="00123C37" w:rsidRDefault="00CF0556" w:rsidP="000A55CC">
            <w:pPr>
              <w:pStyle w:val="afff6"/>
              <w:wordWrap w:val="0"/>
            </w:pPr>
            <w:r w:rsidRPr="00CF0556">
              <w:rPr>
                <w:rFonts w:hint="eastAsia"/>
              </w:rPr>
              <w:t>サイバー・フィジカル・セキュリティ対策フレームワーク</w:t>
            </w:r>
            <w:r w:rsidR="00942E12">
              <w:rPr>
                <w:rFonts w:hint="eastAsia"/>
              </w:rPr>
              <w:t>（CPSF）</w:t>
            </w:r>
            <w:r w:rsidRPr="00CF0556">
              <w:rPr>
                <w:rFonts w:hint="eastAsia"/>
              </w:rPr>
              <w:t>の概要</w:t>
            </w:r>
          </w:p>
        </w:tc>
      </w:tr>
      <w:tr w:rsidR="00E429B9" w:rsidRPr="000E374E" w14:paraId="27ADE356" w14:textId="77777777" w:rsidTr="007E2FC0">
        <w:tblPrEx>
          <w:tblBorders>
            <w:left w:val="single" w:sz="4" w:space="0" w:color="auto"/>
            <w:right w:val="single" w:sz="4" w:space="0" w:color="auto"/>
          </w:tblBorders>
        </w:tblPrEx>
        <w:tc>
          <w:tcPr>
            <w:tcW w:w="10466" w:type="dxa"/>
            <w:tcBorders>
              <w:top w:val="single" w:sz="4" w:space="0" w:color="D9D9D9" w:themeColor="background1" w:themeShade="D9"/>
              <w:left w:val="dashSmallGap" w:sz="4" w:space="0" w:color="D9D9D9" w:themeColor="background1" w:themeShade="D9"/>
              <w:bottom w:val="single" w:sz="4" w:space="0" w:color="auto"/>
              <w:right w:val="dashSmallGap" w:sz="4" w:space="0" w:color="D9D9D9" w:themeColor="background1" w:themeShade="D9"/>
            </w:tcBorders>
          </w:tcPr>
          <w:p w14:paraId="53A62387" w14:textId="6BF780D0" w:rsidR="00E429B9" w:rsidRPr="00123C37" w:rsidRDefault="00397D50" w:rsidP="000A55CC">
            <w:pPr>
              <w:pStyle w:val="afff6"/>
              <w:wordWrap w:val="0"/>
            </w:pPr>
            <w:r w:rsidRPr="00397D50">
              <w:t>https://www.meti.go.jp/policy/netsecurity/wg1/cpsf_ver1.o_gaiyou.pdf</w:t>
            </w:r>
          </w:p>
        </w:tc>
      </w:tr>
      <w:tr w:rsidR="00E429B9" w:rsidRPr="000E374E" w14:paraId="2884F319" w14:textId="77777777" w:rsidTr="007E2FC0">
        <w:tblPrEx>
          <w:tblBorders>
            <w:left w:val="single" w:sz="4" w:space="0" w:color="auto"/>
            <w:right w:val="single" w:sz="4" w:space="0" w:color="auto"/>
          </w:tblBorders>
        </w:tblPrEx>
        <w:tc>
          <w:tcPr>
            <w:tcW w:w="10466" w:type="dxa"/>
            <w:tcBorders>
              <w:top w:val="single" w:sz="4" w:space="0" w:color="auto"/>
              <w:left w:val="dashSmallGap" w:sz="4" w:space="0" w:color="D9D9D9" w:themeColor="background1" w:themeShade="D9"/>
              <w:bottom w:val="single" w:sz="4" w:space="0" w:color="D9D9D9" w:themeColor="background1" w:themeShade="D9"/>
              <w:right w:val="dashSmallGap" w:sz="4" w:space="0" w:color="D9D9D9" w:themeColor="background1" w:themeShade="D9"/>
            </w:tcBorders>
          </w:tcPr>
          <w:p w14:paraId="54F7264B" w14:textId="48846C70" w:rsidR="00E429B9" w:rsidRPr="00123C37" w:rsidRDefault="00397D50" w:rsidP="000A55CC">
            <w:pPr>
              <w:pStyle w:val="afff6"/>
              <w:wordWrap w:val="0"/>
            </w:pPr>
            <w:r w:rsidRPr="00397D50">
              <w:rPr>
                <w:rFonts w:hint="eastAsia"/>
              </w:rPr>
              <w:t>サイバーセキュリティ経営ガイドライン</w:t>
            </w:r>
            <w:r w:rsidRPr="00397D50">
              <w:t xml:space="preserve"> Ver3.0</w:t>
            </w:r>
          </w:p>
        </w:tc>
      </w:tr>
      <w:tr w:rsidR="00E429B9" w:rsidRPr="000E374E" w14:paraId="2A2702B4" w14:textId="77777777" w:rsidTr="007E2FC0">
        <w:tblPrEx>
          <w:tblBorders>
            <w:left w:val="single" w:sz="4" w:space="0" w:color="auto"/>
            <w:right w:val="single" w:sz="4" w:space="0" w:color="auto"/>
          </w:tblBorders>
        </w:tblPrEx>
        <w:tc>
          <w:tcPr>
            <w:tcW w:w="10466" w:type="dxa"/>
            <w:tcBorders>
              <w:top w:val="single" w:sz="4" w:space="0" w:color="D9D9D9" w:themeColor="background1" w:themeShade="D9"/>
              <w:left w:val="dashSmallGap" w:sz="4" w:space="0" w:color="D9D9D9" w:themeColor="background1" w:themeShade="D9"/>
              <w:bottom w:val="single" w:sz="4" w:space="0" w:color="auto"/>
              <w:right w:val="dashSmallGap" w:sz="4" w:space="0" w:color="D9D9D9" w:themeColor="background1" w:themeShade="D9"/>
            </w:tcBorders>
          </w:tcPr>
          <w:p w14:paraId="0F6ED67C" w14:textId="5F2CD9C0" w:rsidR="00E429B9" w:rsidRPr="00123C37" w:rsidRDefault="00397D50" w:rsidP="000A55CC">
            <w:pPr>
              <w:pStyle w:val="afff6"/>
              <w:wordWrap w:val="0"/>
            </w:pPr>
            <w:r w:rsidRPr="00397D50">
              <w:t>https://www.meti.go.jp/press/2022/03/20230324002/20230324002-1.pdf</w:t>
            </w:r>
          </w:p>
        </w:tc>
      </w:tr>
      <w:tr w:rsidR="00E429B9" w:rsidRPr="000E374E" w14:paraId="423C81A9" w14:textId="77777777" w:rsidTr="007E2FC0">
        <w:tblPrEx>
          <w:tblBorders>
            <w:left w:val="single" w:sz="4" w:space="0" w:color="auto"/>
            <w:right w:val="single" w:sz="4" w:space="0" w:color="auto"/>
          </w:tblBorders>
        </w:tblPrEx>
        <w:tc>
          <w:tcPr>
            <w:tcW w:w="10466" w:type="dxa"/>
            <w:tcBorders>
              <w:top w:val="single" w:sz="4" w:space="0" w:color="auto"/>
              <w:left w:val="dashSmallGap" w:sz="4" w:space="0" w:color="D9D9D9" w:themeColor="background1" w:themeShade="D9"/>
              <w:bottom w:val="single" w:sz="4" w:space="0" w:color="D9D9D9" w:themeColor="background1" w:themeShade="D9"/>
              <w:right w:val="dashSmallGap" w:sz="4" w:space="0" w:color="D9D9D9" w:themeColor="background1" w:themeShade="D9"/>
            </w:tcBorders>
          </w:tcPr>
          <w:p w14:paraId="359F7AF3" w14:textId="6665B537" w:rsidR="00E429B9" w:rsidRPr="00123C37" w:rsidRDefault="007E13D7" w:rsidP="000A55CC">
            <w:pPr>
              <w:pStyle w:val="afff6"/>
              <w:wordWrap w:val="0"/>
            </w:pPr>
            <w:r w:rsidRPr="007E13D7">
              <w:rPr>
                <w:rFonts w:hint="eastAsia"/>
              </w:rPr>
              <w:t>リスクアセスメントとリスク対応</w:t>
            </w:r>
          </w:p>
        </w:tc>
      </w:tr>
      <w:tr w:rsidR="00E429B9" w:rsidRPr="000E374E" w14:paraId="0F85A448" w14:textId="77777777" w:rsidTr="007E2FC0">
        <w:tblPrEx>
          <w:tblBorders>
            <w:left w:val="single" w:sz="4" w:space="0" w:color="auto"/>
            <w:right w:val="single" w:sz="4" w:space="0" w:color="auto"/>
          </w:tblBorders>
        </w:tblPrEx>
        <w:tc>
          <w:tcPr>
            <w:tcW w:w="10466" w:type="dxa"/>
            <w:tcBorders>
              <w:top w:val="single" w:sz="4" w:space="0" w:color="D9D9D9" w:themeColor="background1" w:themeShade="D9"/>
              <w:left w:val="dashSmallGap" w:sz="4" w:space="0" w:color="D9D9D9" w:themeColor="background1" w:themeShade="D9"/>
              <w:bottom w:val="single" w:sz="4" w:space="0" w:color="auto"/>
              <w:right w:val="dashSmallGap" w:sz="4" w:space="0" w:color="D9D9D9" w:themeColor="background1" w:themeShade="D9"/>
            </w:tcBorders>
          </w:tcPr>
          <w:p w14:paraId="264711E1" w14:textId="73B25FA0" w:rsidR="00E429B9" w:rsidRPr="00123C37" w:rsidRDefault="007E13D7" w:rsidP="000A55CC">
            <w:pPr>
              <w:pStyle w:val="afff6"/>
              <w:wordWrap w:val="0"/>
            </w:pPr>
            <w:r w:rsidRPr="007E13D7">
              <w:t>https://www.jnsa.org/ikusei/01/02-04.html</w:t>
            </w:r>
          </w:p>
        </w:tc>
      </w:tr>
      <w:tr w:rsidR="00E429B9" w:rsidRPr="000E374E" w14:paraId="256B4375" w14:textId="77777777" w:rsidTr="007E2FC0">
        <w:tblPrEx>
          <w:tblBorders>
            <w:left w:val="single" w:sz="4" w:space="0" w:color="auto"/>
            <w:right w:val="single" w:sz="4" w:space="0" w:color="auto"/>
          </w:tblBorders>
        </w:tblPrEx>
        <w:tc>
          <w:tcPr>
            <w:tcW w:w="10466" w:type="dxa"/>
            <w:tcBorders>
              <w:top w:val="single" w:sz="4" w:space="0" w:color="auto"/>
              <w:left w:val="dashSmallGap" w:sz="4" w:space="0" w:color="D9D9D9" w:themeColor="background1" w:themeShade="D9"/>
              <w:bottom w:val="single" w:sz="4" w:space="0" w:color="D9D9D9" w:themeColor="background1" w:themeShade="D9"/>
              <w:right w:val="dashSmallGap" w:sz="4" w:space="0" w:color="D9D9D9" w:themeColor="background1" w:themeShade="D9"/>
            </w:tcBorders>
          </w:tcPr>
          <w:p w14:paraId="14FC12D5" w14:textId="2EBFD7FD" w:rsidR="00E429B9" w:rsidRPr="00123C37" w:rsidRDefault="007646D0" w:rsidP="000A55CC">
            <w:pPr>
              <w:pStyle w:val="afff6"/>
              <w:wordWrap w:val="0"/>
            </w:pPr>
            <w:r w:rsidRPr="007646D0">
              <w:t>i コンピテンシディクショナリ解説書</w:t>
            </w:r>
          </w:p>
        </w:tc>
      </w:tr>
      <w:tr w:rsidR="00E429B9" w:rsidRPr="000E374E" w14:paraId="022B2703" w14:textId="77777777" w:rsidTr="007E2FC0">
        <w:tblPrEx>
          <w:tblBorders>
            <w:left w:val="single" w:sz="4" w:space="0" w:color="auto"/>
            <w:right w:val="single" w:sz="4" w:space="0" w:color="auto"/>
          </w:tblBorders>
        </w:tblPrEx>
        <w:tc>
          <w:tcPr>
            <w:tcW w:w="10466" w:type="dxa"/>
            <w:tcBorders>
              <w:top w:val="single" w:sz="4" w:space="0" w:color="D9D9D9" w:themeColor="background1" w:themeShade="D9"/>
              <w:left w:val="dashSmallGap" w:sz="4" w:space="0" w:color="D9D9D9" w:themeColor="background1" w:themeShade="D9"/>
              <w:bottom w:val="single" w:sz="4" w:space="0" w:color="auto"/>
              <w:right w:val="dashSmallGap" w:sz="4" w:space="0" w:color="D9D9D9" w:themeColor="background1" w:themeShade="D9"/>
            </w:tcBorders>
          </w:tcPr>
          <w:p w14:paraId="1F079D52" w14:textId="3A47863A" w:rsidR="00E429B9" w:rsidRPr="00123C37" w:rsidRDefault="00B95380" w:rsidP="000A55CC">
            <w:pPr>
              <w:pStyle w:val="afff6"/>
              <w:wordWrap w:val="0"/>
            </w:pPr>
            <w:r w:rsidRPr="00B95380">
              <w:t>https://www.icda.or.jp/wp-content/uploads/2021/03/iCD_guidebook-1.pdf</w:t>
            </w:r>
          </w:p>
        </w:tc>
      </w:tr>
      <w:tr w:rsidR="00E429B9" w:rsidRPr="000E374E" w14:paraId="0C2B6E7D" w14:textId="77777777" w:rsidTr="007E2FC0">
        <w:tblPrEx>
          <w:tblBorders>
            <w:left w:val="single" w:sz="4" w:space="0" w:color="auto"/>
            <w:right w:val="single" w:sz="4" w:space="0" w:color="auto"/>
          </w:tblBorders>
        </w:tblPrEx>
        <w:tc>
          <w:tcPr>
            <w:tcW w:w="10466" w:type="dxa"/>
            <w:tcBorders>
              <w:top w:val="single" w:sz="4" w:space="0" w:color="auto"/>
              <w:left w:val="dashSmallGap" w:sz="4" w:space="0" w:color="D9D9D9" w:themeColor="background1" w:themeShade="D9"/>
              <w:bottom w:val="single" w:sz="4" w:space="0" w:color="D9D9D9" w:themeColor="background1" w:themeShade="D9"/>
              <w:right w:val="dashSmallGap" w:sz="4" w:space="0" w:color="D9D9D9" w:themeColor="background1" w:themeShade="D9"/>
            </w:tcBorders>
          </w:tcPr>
          <w:p w14:paraId="4C8457DC" w14:textId="7ADDB754" w:rsidR="00E429B9" w:rsidRPr="00123C37" w:rsidRDefault="000A0768" w:rsidP="000A55CC">
            <w:pPr>
              <w:pStyle w:val="afff6"/>
              <w:wordWrap w:val="0"/>
            </w:pPr>
            <w:r w:rsidRPr="000A0768">
              <w:t>ITスキル標準とは -ものさしとしてのスキル標準</w:t>
            </w:r>
          </w:p>
        </w:tc>
      </w:tr>
      <w:tr w:rsidR="00E429B9" w:rsidRPr="000E374E" w14:paraId="537BE4C3" w14:textId="77777777" w:rsidTr="007E2FC0">
        <w:tblPrEx>
          <w:tblBorders>
            <w:left w:val="single" w:sz="4" w:space="0" w:color="auto"/>
            <w:right w:val="single" w:sz="4" w:space="0" w:color="auto"/>
          </w:tblBorders>
        </w:tblPrEx>
        <w:tc>
          <w:tcPr>
            <w:tcW w:w="10466" w:type="dxa"/>
            <w:tcBorders>
              <w:top w:val="single" w:sz="4" w:space="0" w:color="D9D9D9" w:themeColor="background1" w:themeShade="D9"/>
              <w:left w:val="dashSmallGap" w:sz="4" w:space="0" w:color="D9D9D9" w:themeColor="background1" w:themeShade="D9"/>
              <w:bottom w:val="single" w:sz="4" w:space="0" w:color="auto"/>
              <w:right w:val="dashSmallGap" w:sz="4" w:space="0" w:color="D9D9D9" w:themeColor="background1" w:themeShade="D9"/>
            </w:tcBorders>
          </w:tcPr>
          <w:p w14:paraId="793A7A89" w14:textId="3E5C0B35" w:rsidR="00E429B9" w:rsidRPr="00123C37" w:rsidRDefault="007E7599" w:rsidP="000A55CC">
            <w:pPr>
              <w:pStyle w:val="afff6"/>
              <w:wordWrap w:val="0"/>
            </w:pPr>
            <w:r w:rsidRPr="007E7599">
              <w:t>https://www.ipa.go.jp/jinzai/skill-standard/plus-it-ui/itss/itss2.html</w:t>
            </w:r>
          </w:p>
        </w:tc>
      </w:tr>
      <w:tr w:rsidR="00E429B9" w:rsidRPr="000E374E" w14:paraId="5764F681" w14:textId="77777777" w:rsidTr="007E2FC0">
        <w:tblPrEx>
          <w:tblBorders>
            <w:left w:val="single" w:sz="4" w:space="0" w:color="auto"/>
            <w:right w:val="single" w:sz="4" w:space="0" w:color="auto"/>
          </w:tblBorders>
        </w:tblPrEx>
        <w:tc>
          <w:tcPr>
            <w:tcW w:w="10466" w:type="dxa"/>
            <w:tcBorders>
              <w:top w:val="single" w:sz="4" w:space="0" w:color="auto"/>
              <w:left w:val="dashSmallGap" w:sz="4" w:space="0" w:color="D9D9D9" w:themeColor="background1" w:themeShade="D9"/>
              <w:bottom w:val="single" w:sz="4" w:space="0" w:color="D9D9D9" w:themeColor="background1" w:themeShade="D9"/>
              <w:right w:val="dashSmallGap" w:sz="4" w:space="0" w:color="D9D9D9" w:themeColor="background1" w:themeShade="D9"/>
            </w:tcBorders>
          </w:tcPr>
          <w:p w14:paraId="5303E494" w14:textId="71D06366" w:rsidR="00E429B9" w:rsidRPr="00123C37" w:rsidRDefault="007E7599" w:rsidP="000A55CC">
            <w:pPr>
              <w:pStyle w:val="afff6"/>
              <w:wordWrap w:val="0"/>
            </w:pPr>
            <w:r w:rsidRPr="007E7599">
              <w:rPr>
                <w:rFonts w:hint="eastAsia"/>
              </w:rPr>
              <w:t>デジタル人材育成政策のご紹介</w:t>
            </w:r>
          </w:p>
        </w:tc>
      </w:tr>
      <w:tr w:rsidR="00E429B9" w:rsidRPr="000E374E" w14:paraId="583B107D" w14:textId="77777777" w:rsidTr="007E7599">
        <w:tblPrEx>
          <w:tblBorders>
            <w:left w:val="single" w:sz="4" w:space="0" w:color="auto"/>
            <w:right w:val="single" w:sz="4" w:space="0" w:color="auto"/>
          </w:tblBorders>
        </w:tblPrEx>
        <w:tc>
          <w:tcPr>
            <w:tcW w:w="10466" w:type="dxa"/>
            <w:tcBorders>
              <w:top w:val="single" w:sz="4" w:space="0" w:color="D9D9D9" w:themeColor="background1" w:themeShade="D9"/>
              <w:left w:val="dashSmallGap" w:sz="4" w:space="0" w:color="D9D9D9" w:themeColor="background1" w:themeShade="D9"/>
              <w:bottom w:val="single" w:sz="4" w:space="0" w:color="auto"/>
              <w:right w:val="dashSmallGap" w:sz="4" w:space="0" w:color="D9D9D9" w:themeColor="background1" w:themeShade="D9"/>
            </w:tcBorders>
          </w:tcPr>
          <w:p w14:paraId="0018F351" w14:textId="6FCF6A8B" w:rsidR="00E429B9" w:rsidRPr="00123C37" w:rsidRDefault="007E7599" w:rsidP="000A55CC">
            <w:pPr>
              <w:pStyle w:val="afff6"/>
              <w:wordWrap w:val="0"/>
            </w:pPr>
            <w:r w:rsidRPr="007E7599">
              <w:t>https://manabi-dx.ipa.go.jp/gov_assist</w:t>
            </w:r>
          </w:p>
        </w:tc>
      </w:tr>
      <w:tr w:rsidR="007E7599" w:rsidRPr="000E374E" w14:paraId="4DFF0954" w14:textId="77777777" w:rsidTr="007E7599">
        <w:tblPrEx>
          <w:tblBorders>
            <w:left w:val="single" w:sz="4" w:space="0" w:color="auto"/>
            <w:right w:val="single" w:sz="4" w:space="0" w:color="auto"/>
          </w:tblBorders>
        </w:tblPrEx>
        <w:tc>
          <w:tcPr>
            <w:tcW w:w="10466" w:type="dxa"/>
            <w:tcBorders>
              <w:top w:val="single" w:sz="4" w:space="0" w:color="auto"/>
              <w:left w:val="dashSmallGap" w:sz="4" w:space="0" w:color="D9D9D9" w:themeColor="background1" w:themeShade="D9"/>
              <w:bottom w:val="single" w:sz="4" w:space="0" w:color="D9D9D9" w:themeColor="background1" w:themeShade="D9"/>
              <w:right w:val="dashSmallGap" w:sz="4" w:space="0" w:color="D9D9D9" w:themeColor="background1" w:themeShade="D9"/>
            </w:tcBorders>
          </w:tcPr>
          <w:p w14:paraId="4F6AC471" w14:textId="3A249F96" w:rsidR="007E7599" w:rsidRPr="007E7599" w:rsidRDefault="009F0D0C" w:rsidP="000A55CC">
            <w:pPr>
              <w:pStyle w:val="afff6"/>
              <w:wordWrap w:val="0"/>
            </w:pPr>
            <w:r w:rsidRPr="009F0D0C">
              <w:rPr>
                <w:rFonts w:hint="eastAsia"/>
              </w:rPr>
              <w:t>【ほぼ</w:t>
            </w:r>
            <w:r w:rsidRPr="009F0D0C">
              <w:t>15秒アニメ】子ブタと学ぼう！情報セキュリティ対策のキホン</w:t>
            </w:r>
          </w:p>
        </w:tc>
      </w:tr>
      <w:tr w:rsidR="007E7599" w:rsidRPr="000E374E" w14:paraId="778219BD" w14:textId="77777777" w:rsidTr="007E7599">
        <w:tblPrEx>
          <w:tblBorders>
            <w:left w:val="single" w:sz="4" w:space="0" w:color="auto"/>
            <w:right w:val="single" w:sz="4" w:space="0" w:color="auto"/>
          </w:tblBorders>
        </w:tblPrEx>
        <w:tc>
          <w:tcPr>
            <w:tcW w:w="10466" w:type="dxa"/>
            <w:tcBorders>
              <w:top w:val="single" w:sz="4" w:space="0" w:color="D9D9D9" w:themeColor="background1" w:themeShade="D9"/>
              <w:left w:val="dashSmallGap" w:sz="4" w:space="0" w:color="D9D9D9" w:themeColor="background1" w:themeShade="D9"/>
              <w:bottom w:val="single" w:sz="4" w:space="0" w:color="auto"/>
              <w:right w:val="dashSmallGap" w:sz="4" w:space="0" w:color="D9D9D9" w:themeColor="background1" w:themeShade="D9"/>
            </w:tcBorders>
          </w:tcPr>
          <w:p w14:paraId="4C15B308" w14:textId="5D5AC072" w:rsidR="007E7599" w:rsidRPr="007E7599" w:rsidRDefault="009F0D0C" w:rsidP="000A55CC">
            <w:pPr>
              <w:pStyle w:val="afff6"/>
              <w:wordWrap w:val="0"/>
            </w:pPr>
            <w:r w:rsidRPr="009F0D0C">
              <w:t>https://www.ipa.go.jp/security/anshin/measures/start.html</w:t>
            </w:r>
          </w:p>
        </w:tc>
      </w:tr>
      <w:tr w:rsidR="007E7599" w:rsidRPr="000E374E" w14:paraId="200C283E" w14:textId="77777777" w:rsidTr="007E7599">
        <w:tblPrEx>
          <w:tblBorders>
            <w:left w:val="single" w:sz="4" w:space="0" w:color="auto"/>
            <w:right w:val="single" w:sz="4" w:space="0" w:color="auto"/>
          </w:tblBorders>
        </w:tblPrEx>
        <w:tc>
          <w:tcPr>
            <w:tcW w:w="10466" w:type="dxa"/>
            <w:tcBorders>
              <w:top w:val="single" w:sz="4" w:space="0" w:color="auto"/>
              <w:left w:val="dashSmallGap" w:sz="4" w:space="0" w:color="D9D9D9" w:themeColor="background1" w:themeShade="D9"/>
              <w:bottom w:val="single" w:sz="4" w:space="0" w:color="D9D9D9" w:themeColor="background1" w:themeShade="D9"/>
              <w:right w:val="dashSmallGap" w:sz="4" w:space="0" w:color="D9D9D9" w:themeColor="background1" w:themeShade="D9"/>
            </w:tcBorders>
          </w:tcPr>
          <w:p w14:paraId="55224DB6" w14:textId="5D39B5FF" w:rsidR="007E7599" w:rsidRPr="007E7599" w:rsidRDefault="009F0D0C" w:rsidP="000A55CC">
            <w:pPr>
              <w:pStyle w:val="afff6"/>
              <w:wordWrap w:val="0"/>
            </w:pPr>
            <w:r w:rsidRPr="009F0D0C">
              <w:t>ISO/IEC 27002:2022 対応　情報セキュリティ管理策実践ガイド</w:t>
            </w:r>
          </w:p>
        </w:tc>
      </w:tr>
      <w:tr w:rsidR="007E7599" w:rsidRPr="000E374E" w14:paraId="35A867EF" w14:textId="77777777" w:rsidTr="007E7599">
        <w:tblPrEx>
          <w:tblBorders>
            <w:left w:val="single" w:sz="4" w:space="0" w:color="auto"/>
            <w:right w:val="single" w:sz="4" w:space="0" w:color="auto"/>
          </w:tblBorders>
        </w:tblPrEx>
        <w:tc>
          <w:tcPr>
            <w:tcW w:w="10466" w:type="dxa"/>
            <w:tcBorders>
              <w:top w:val="single" w:sz="4" w:space="0" w:color="D9D9D9" w:themeColor="background1" w:themeShade="D9"/>
              <w:left w:val="dashSmallGap" w:sz="4" w:space="0" w:color="D9D9D9" w:themeColor="background1" w:themeShade="D9"/>
              <w:bottom w:val="single" w:sz="4" w:space="0" w:color="auto"/>
              <w:right w:val="dashSmallGap" w:sz="4" w:space="0" w:color="D9D9D9" w:themeColor="background1" w:themeShade="D9"/>
            </w:tcBorders>
          </w:tcPr>
          <w:p w14:paraId="0D70A64C" w14:textId="728C1C2D" w:rsidR="007E7599" w:rsidRPr="007E7599" w:rsidRDefault="009F0D0C" w:rsidP="000A55CC">
            <w:pPr>
              <w:pStyle w:val="afff6"/>
              <w:wordWrap w:val="0"/>
            </w:pPr>
            <w:r w:rsidRPr="009F0D0C">
              <w:t>https://isms-society.stores.jp/items/632a57a42e7452256400d84b</w:t>
            </w:r>
          </w:p>
        </w:tc>
      </w:tr>
      <w:tr w:rsidR="007E7599" w:rsidRPr="000E374E" w14:paraId="018AE0FF" w14:textId="77777777" w:rsidTr="007E7599">
        <w:tblPrEx>
          <w:tblBorders>
            <w:left w:val="single" w:sz="4" w:space="0" w:color="auto"/>
            <w:right w:val="single" w:sz="4" w:space="0" w:color="auto"/>
          </w:tblBorders>
        </w:tblPrEx>
        <w:tc>
          <w:tcPr>
            <w:tcW w:w="10466" w:type="dxa"/>
            <w:tcBorders>
              <w:top w:val="single" w:sz="4" w:space="0" w:color="auto"/>
              <w:left w:val="dashSmallGap" w:sz="4" w:space="0" w:color="D9D9D9" w:themeColor="background1" w:themeShade="D9"/>
              <w:bottom w:val="single" w:sz="4" w:space="0" w:color="D9D9D9" w:themeColor="background1" w:themeShade="D9"/>
              <w:right w:val="dashSmallGap" w:sz="4" w:space="0" w:color="D9D9D9" w:themeColor="background1" w:themeShade="D9"/>
            </w:tcBorders>
          </w:tcPr>
          <w:p w14:paraId="18A809C1" w14:textId="13CBEB3F" w:rsidR="007E7599" w:rsidRPr="007E7599" w:rsidRDefault="009F0D0C" w:rsidP="000A55CC">
            <w:pPr>
              <w:pStyle w:val="afff6"/>
              <w:wordWrap w:val="0"/>
            </w:pPr>
            <w:r w:rsidRPr="009F0D0C">
              <w:t>ISMS推進マニュアル - 活用ガイドブック ISO/IEC 27001:2022 対応1.0版</w:t>
            </w:r>
          </w:p>
        </w:tc>
      </w:tr>
      <w:tr w:rsidR="007E7599" w:rsidRPr="000E374E" w14:paraId="691AA7AE" w14:textId="77777777" w:rsidTr="007E7599">
        <w:tblPrEx>
          <w:tblBorders>
            <w:left w:val="single" w:sz="4" w:space="0" w:color="auto"/>
            <w:right w:val="single" w:sz="4" w:space="0" w:color="auto"/>
          </w:tblBorders>
        </w:tblPrEx>
        <w:tc>
          <w:tcPr>
            <w:tcW w:w="10466" w:type="dxa"/>
            <w:tcBorders>
              <w:top w:val="single" w:sz="4" w:space="0" w:color="D9D9D9" w:themeColor="background1" w:themeShade="D9"/>
              <w:left w:val="dashSmallGap" w:sz="4" w:space="0" w:color="D9D9D9" w:themeColor="background1" w:themeShade="D9"/>
              <w:bottom w:val="single" w:sz="4" w:space="0" w:color="auto"/>
              <w:right w:val="dashSmallGap" w:sz="4" w:space="0" w:color="D9D9D9" w:themeColor="background1" w:themeShade="D9"/>
            </w:tcBorders>
          </w:tcPr>
          <w:p w14:paraId="47E64CBC" w14:textId="0FFE585C" w:rsidR="007E7599" w:rsidRPr="007E7599" w:rsidRDefault="008B396E" w:rsidP="000A55CC">
            <w:pPr>
              <w:pStyle w:val="afff6"/>
              <w:wordWrap w:val="0"/>
            </w:pPr>
            <w:r w:rsidRPr="008B396E">
              <w:t>https://isms-society.stores.jp/items/6427f4b51d175c002b8ee1cd</w:t>
            </w:r>
          </w:p>
        </w:tc>
      </w:tr>
      <w:tr w:rsidR="007E7599" w:rsidRPr="000E374E" w14:paraId="0EA1197B" w14:textId="77777777" w:rsidTr="007E7599">
        <w:tblPrEx>
          <w:tblBorders>
            <w:left w:val="single" w:sz="4" w:space="0" w:color="auto"/>
            <w:right w:val="single" w:sz="4" w:space="0" w:color="auto"/>
          </w:tblBorders>
        </w:tblPrEx>
        <w:tc>
          <w:tcPr>
            <w:tcW w:w="10466" w:type="dxa"/>
            <w:tcBorders>
              <w:top w:val="single" w:sz="4" w:space="0" w:color="auto"/>
              <w:left w:val="dashSmallGap" w:sz="4" w:space="0" w:color="D9D9D9" w:themeColor="background1" w:themeShade="D9"/>
              <w:bottom w:val="single" w:sz="4" w:space="0" w:color="D9D9D9" w:themeColor="background1" w:themeShade="D9"/>
              <w:right w:val="dashSmallGap" w:sz="4" w:space="0" w:color="D9D9D9" w:themeColor="background1" w:themeShade="D9"/>
            </w:tcBorders>
          </w:tcPr>
          <w:p w14:paraId="3E9FAC48" w14:textId="0C9A1C36" w:rsidR="007E7599" w:rsidRPr="007E7599" w:rsidRDefault="008B396E" w:rsidP="000A55CC">
            <w:pPr>
              <w:pStyle w:val="afff6"/>
              <w:wordWrap w:val="0"/>
            </w:pPr>
            <w:r w:rsidRPr="008B396E">
              <w:t>JISC「JIS Q 27000 情報技術－セキュリティ技術－情報セキュリティマネジメントシステム－用語」</w:t>
            </w:r>
          </w:p>
        </w:tc>
      </w:tr>
      <w:tr w:rsidR="007E7599" w:rsidRPr="000E374E" w14:paraId="2748F29A" w14:textId="77777777" w:rsidTr="007E7599">
        <w:tblPrEx>
          <w:tblBorders>
            <w:left w:val="single" w:sz="4" w:space="0" w:color="auto"/>
            <w:right w:val="single" w:sz="4" w:space="0" w:color="auto"/>
          </w:tblBorders>
        </w:tblPrEx>
        <w:tc>
          <w:tcPr>
            <w:tcW w:w="10466" w:type="dxa"/>
            <w:tcBorders>
              <w:top w:val="single" w:sz="4" w:space="0" w:color="D9D9D9" w:themeColor="background1" w:themeShade="D9"/>
              <w:left w:val="dashSmallGap" w:sz="4" w:space="0" w:color="D9D9D9" w:themeColor="background1" w:themeShade="D9"/>
              <w:bottom w:val="single" w:sz="4" w:space="0" w:color="auto"/>
              <w:right w:val="dashSmallGap" w:sz="4" w:space="0" w:color="D9D9D9" w:themeColor="background1" w:themeShade="D9"/>
            </w:tcBorders>
          </w:tcPr>
          <w:p w14:paraId="555B368F" w14:textId="3BF67EB3" w:rsidR="007E7599" w:rsidRPr="007E7599" w:rsidRDefault="008B396E" w:rsidP="000A55CC">
            <w:pPr>
              <w:pStyle w:val="afff6"/>
              <w:wordWrap w:val="0"/>
            </w:pPr>
            <w:r w:rsidRPr="008B396E">
              <w:t>https://www.jisc.go.jp/app/jis/general/GnrJISNumberNameSearchList?show&amp;jisStdNo=Q27000</w:t>
            </w:r>
          </w:p>
        </w:tc>
      </w:tr>
      <w:tr w:rsidR="007E7599" w:rsidRPr="000E374E" w14:paraId="0C75D5C8" w14:textId="77777777" w:rsidTr="007E7599">
        <w:tblPrEx>
          <w:tblBorders>
            <w:left w:val="single" w:sz="4" w:space="0" w:color="auto"/>
            <w:right w:val="single" w:sz="4" w:space="0" w:color="auto"/>
          </w:tblBorders>
        </w:tblPrEx>
        <w:tc>
          <w:tcPr>
            <w:tcW w:w="10466" w:type="dxa"/>
            <w:tcBorders>
              <w:top w:val="single" w:sz="4" w:space="0" w:color="auto"/>
              <w:left w:val="dashSmallGap" w:sz="4" w:space="0" w:color="D9D9D9" w:themeColor="background1" w:themeShade="D9"/>
              <w:bottom w:val="single" w:sz="4" w:space="0" w:color="D9D9D9" w:themeColor="background1" w:themeShade="D9"/>
              <w:right w:val="dashSmallGap" w:sz="4" w:space="0" w:color="D9D9D9" w:themeColor="background1" w:themeShade="D9"/>
            </w:tcBorders>
          </w:tcPr>
          <w:p w14:paraId="348FD1F1" w14:textId="5AEDB67A" w:rsidR="007E7599" w:rsidRPr="007E7599" w:rsidRDefault="00EA3C72" w:rsidP="000A55CC">
            <w:pPr>
              <w:pStyle w:val="afff6"/>
              <w:wordWrap w:val="0"/>
            </w:pPr>
            <w:r w:rsidRPr="00EA3C72">
              <w:rPr>
                <w:rFonts w:hint="eastAsia"/>
              </w:rPr>
              <w:t>経済財政運営と改革の基本方針</w:t>
            </w:r>
            <w:r w:rsidRPr="00EA3C72">
              <w:t>2024</w:t>
            </w:r>
          </w:p>
        </w:tc>
      </w:tr>
      <w:tr w:rsidR="007E7599" w:rsidRPr="000E374E" w14:paraId="02FC0AB7" w14:textId="77777777" w:rsidTr="007E7599">
        <w:tblPrEx>
          <w:tblBorders>
            <w:left w:val="single" w:sz="4" w:space="0" w:color="auto"/>
            <w:right w:val="single" w:sz="4" w:space="0" w:color="auto"/>
          </w:tblBorders>
        </w:tblPrEx>
        <w:tc>
          <w:tcPr>
            <w:tcW w:w="10466" w:type="dxa"/>
            <w:tcBorders>
              <w:top w:val="single" w:sz="4" w:space="0" w:color="D9D9D9" w:themeColor="background1" w:themeShade="D9"/>
              <w:left w:val="dashSmallGap" w:sz="4" w:space="0" w:color="D9D9D9" w:themeColor="background1" w:themeShade="D9"/>
              <w:bottom w:val="single" w:sz="4" w:space="0" w:color="auto"/>
              <w:right w:val="dashSmallGap" w:sz="4" w:space="0" w:color="D9D9D9" w:themeColor="background1" w:themeShade="D9"/>
            </w:tcBorders>
          </w:tcPr>
          <w:p w14:paraId="1F971B39" w14:textId="2C11D5CB" w:rsidR="007E7599" w:rsidRPr="007E7599" w:rsidRDefault="00EA56EE" w:rsidP="000A55CC">
            <w:pPr>
              <w:pStyle w:val="afff6"/>
              <w:wordWrap w:val="0"/>
            </w:pPr>
            <w:r w:rsidRPr="00EA56EE">
              <w:t>https://www5.cao.go.jp/keizai-shimon/kaigi/cabinet/honebuto/2024/2024_basicpolicies_ja.pdf</w:t>
            </w:r>
          </w:p>
        </w:tc>
      </w:tr>
      <w:tr w:rsidR="007E7599" w:rsidRPr="000E374E" w14:paraId="4D73F363" w14:textId="77777777" w:rsidTr="007E7599">
        <w:tblPrEx>
          <w:tblBorders>
            <w:left w:val="single" w:sz="4" w:space="0" w:color="auto"/>
            <w:right w:val="single" w:sz="4" w:space="0" w:color="auto"/>
          </w:tblBorders>
        </w:tblPrEx>
        <w:tc>
          <w:tcPr>
            <w:tcW w:w="10466" w:type="dxa"/>
            <w:tcBorders>
              <w:top w:val="single" w:sz="4" w:space="0" w:color="auto"/>
              <w:left w:val="dashSmallGap" w:sz="4" w:space="0" w:color="D9D9D9" w:themeColor="background1" w:themeShade="D9"/>
              <w:bottom w:val="single" w:sz="4" w:space="0" w:color="D9D9D9" w:themeColor="background1" w:themeShade="D9"/>
              <w:right w:val="dashSmallGap" w:sz="4" w:space="0" w:color="D9D9D9" w:themeColor="background1" w:themeShade="D9"/>
            </w:tcBorders>
          </w:tcPr>
          <w:p w14:paraId="1A33BA04" w14:textId="571E5A80" w:rsidR="007E7599" w:rsidRPr="007E7599" w:rsidRDefault="00EA56EE" w:rsidP="000A55CC">
            <w:pPr>
              <w:pStyle w:val="afff6"/>
              <w:wordWrap w:val="0"/>
            </w:pPr>
            <w:r w:rsidRPr="00EA56EE">
              <w:rPr>
                <w:rFonts w:hint="eastAsia"/>
              </w:rPr>
              <w:t>サイバーセキュリティ</w:t>
            </w:r>
            <w:r w:rsidRPr="00EA56EE">
              <w:t>2024の概要</w:t>
            </w:r>
          </w:p>
        </w:tc>
      </w:tr>
      <w:tr w:rsidR="007E7599" w:rsidRPr="000E374E" w14:paraId="73A65729" w14:textId="77777777" w:rsidTr="007E7599">
        <w:tblPrEx>
          <w:tblBorders>
            <w:left w:val="single" w:sz="4" w:space="0" w:color="auto"/>
            <w:right w:val="single" w:sz="4" w:space="0" w:color="auto"/>
          </w:tblBorders>
        </w:tblPrEx>
        <w:tc>
          <w:tcPr>
            <w:tcW w:w="10466" w:type="dxa"/>
            <w:tcBorders>
              <w:top w:val="single" w:sz="4" w:space="0" w:color="D9D9D9" w:themeColor="background1" w:themeShade="D9"/>
              <w:left w:val="dashSmallGap" w:sz="4" w:space="0" w:color="D9D9D9" w:themeColor="background1" w:themeShade="D9"/>
              <w:bottom w:val="single" w:sz="4" w:space="0" w:color="auto"/>
              <w:right w:val="dashSmallGap" w:sz="4" w:space="0" w:color="D9D9D9" w:themeColor="background1" w:themeShade="D9"/>
            </w:tcBorders>
          </w:tcPr>
          <w:p w14:paraId="7CEEE3CE" w14:textId="03744B97" w:rsidR="007E7599" w:rsidRPr="007E7599" w:rsidRDefault="00EA56EE" w:rsidP="000A55CC">
            <w:pPr>
              <w:pStyle w:val="afff6"/>
              <w:wordWrap w:val="0"/>
            </w:pPr>
            <w:r w:rsidRPr="00EA56EE">
              <w:t>https://www.nisc.go.jp/pdf/policy/kihon-s/cs2024_gaiyou.pdf</w:t>
            </w:r>
          </w:p>
        </w:tc>
      </w:tr>
      <w:tr w:rsidR="007E7599" w:rsidRPr="000E374E" w14:paraId="335228F9" w14:textId="77777777" w:rsidTr="007E7599">
        <w:tblPrEx>
          <w:tblBorders>
            <w:left w:val="single" w:sz="4" w:space="0" w:color="auto"/>
            <w:right w:val="single" w:sz="4" w:space="0" w:color="auto"/>
          </w:tblBorders>
        </w:tblPrEx>
        <w:tc>
          <w:tcPr>
            <w:tcW w:w="10466" w:type="dxa"/>
            <w:tcBorders>
              <w:top w:val="single" w:sz="4" w:space="0" w:color="auto"/>
              <w:left w:val="dashSmallGap" w:sz="4" w:space="0" w:color="D9D9D9" w:themeColor="background1" w:themeShade="D9"/>
              <w:bottom w:val="single" w:sz="4" w:space="0" w:color="D9D9D9" w:themeColor="background1" w:themeShade="D9"/>
              <w:right w:val="dashSmallGap" w:sz="4" w:space="0" w:color="D9D9D9" w:themeColor="background1" w:themeShade="D9"/>
            </w:tcBorders>
          </w:tcPr>
          <w:p w14:paraId="256BCADC" w14:textId="0B32B512" w:rsidR="007E7599" w:rsidRPr="007E7599" w:rsidRDefault="00EA56EE" w:rsidP="000A55CC">
            <w:pPr>
              <w:pStyle w:val="afff6"/>
              <w:wordWrap w:val="0"/>
              <w:rPr>
                <w:lang w:eastAsia="zh-TW"/>
              </w:rPr>
            </w:pPr>
            <w:r w:rsidRPr="00EA56EE">
              <w:rPr>
                <w:rFonts w:hint="eastAsia"/>
                <w:lang w:eastAsia="zh-TW"/>
              </w:rPr>
              <w:t>情報通信白書</w:t>
            </w:r>
            <w:r w:rsidRPr="00EA56EE">
              <w:rPr>
                <w:lang w:eastAsia="zh-TW"/>
              </w:rPr>
              <w:t xml:space="preserve"> 令和6年版</w:t>
            </w:r>
          </w:p>
        </w:tc>
      </w:tr>
      <w:tr w:rsidR="007E7599" w:rsidRPr="000E374E" w14:paraId="377797BA" w14:textId="77777777" w:rsidTr="007E7599">
        <w:tblPrEx>
          <w:tblBorders>
            <w:left w:val="single" w:sz="4" w:space="0" w:color="auto"/>
            <w:right w:val="single" w:sz="4" w:space="0" w:color="auto"/>
          </w:tblBorders>
        </w:tblPrEx>
        <w:tc>
          <w:tcPr>
            <w:tcW w:w="10466" w:type="dxa"/>
            <w:tcBorders>
              <w:top w:val="single" w:sz="4" w:space="0" w:color="D9D9D9" w:themeColor="background1" w:themeShade="D9"/>
              <w:left w:val="dashSmallGap" w:sz="4" w:space="0" w:color="D9D9D9" w:themeColor="background1" w:themeShade="D9"/>
              <w:bottom w:val="single" w:sz="4" w:space="0" w:color="auto"/>
              <w:right w:val="dashSmallGap" w:sz="4" w:space="0" w:color="D9D9D9" w:themeColor="background1" w:themeShade="D9"/>
            </w:tcBorders>
          </w:tcPr>
          <w:p w14:paraId="71FAA422" w14:textId="20669155" w:rsidR="007E7599" w:rsidRPr="007E7599" w:rsidRDefault="00EA56EE" w:rsidP="000A55CC">
            <w:pPr>
              <w:pStyle w:val="afff6"/>
              <w:wordWrap w:val="0"/>
            </w:pPr>
            <w:r w:rsidRPr="00EA56EE">
              <w:t>https://www.soumu.go.jp/johotsusintokei/whitepaper/ja/r06/pdf/00zentai.pdf</w:t>
            </w:r>
          </w:p>
        </w:tc>
      </w:tr>
      <w:tr w:rsidR="007E7599" w:rsidRPr="000E374E" w14:paraId="00ADC0A3" w14:textId="77777777" w:rsidTr="007E7599">
        <w:tblPrEx>
          <w:tblBorders>
            <w:left w:val="single" w:sz="4" w:space="0" w:color="auto"/>
            <w:right w:val="single" w:sz="4" w:space="0" w:color="auto"/>
          </w:tblBorders>
        </w:tblPrEx>
        <w:tc>
          <w:tcPr>
            <w:tcW w:w="10466" w:type="dxa"/>
            <w:tcBorders>
              <w:top w:val="single" w:sz="4" w:space="0" w:color="auto"/>
              <w:left w:val="dashSmallGap" w:sz="4" w:space="0" w:color="D9D9D9" w:themeColor="background1" w:themeShade="D9"/>
              <w:bottom w:val="single" w:sz="4" w:space="0" w:color="D9D9D9" w:themeColor="background1" w:themeShade="D9"/>
              <w:right w:val="dashSmallGap" w:sz="4" w:space="0" w:color="D9D9D9" w:themeColor="background1" w:themeShade="D9"/>
            </w:tcBorders>
          </w:tcPr>
          <w:p w14:paraId="0204794A" w14:textId="7EBB1C83" w:rsidR="007E7599" w:rsidRPr="007E7599" w:rsidRDefault="009841E5" w:rsidP="000A55CC">
            <w:pPr>
              <w:pStyle w:val="afff6"/>
              <w:wordWrap w:val="0"/>
            </w:pPr>
            <w:r w:rsidRPr="009841E5">
              <w:rPr>
                <w:rFonts w:hint="eastAsia"/>
              </w:rPr>
              <w:t>製造分野の</w:t>
            </w:r>
            <w:r w:rsidRPr="009841E5">
              <w:t>DX事例集</w:t>
            </w:r>
          </w:p>
        </w:tc>
      </w:tr>
      <w:tr w:rsidR="007E7599" w:rsidRPr="000E374E" w14:paraId="08D7D740" w14:textId="77777777" w:rsidTr="007E7599">
        <w:tblPrEx>
          <w:tblBorders>
            <w:left w:val="single" w:sz="4" w:space="0" w:color="auto"/>
            <w:right w:val="single" w:sz="4" w:space="0" w:color="auto"/>
          </w:tblBorders>
        </w:tblPrEx>
        <w:tc>
          <w:tcPr>
            <w:tcW w:w="10466" w:type="dxa"/>
            <w:tcBorders>
              <w:top w:val="single" w:sz="4" w:space="0" w:color="D9D9D9" w:themeColor="background1" w:themeShade="D9"/>
              <w:left w:val="dashSmallGap" w:sz="4" w:space="0" w:color="D9D9D9" w:themeColor="background1" w:themeShade="D9"/>
              <w:bottom w:val="single" w:sz="4" w:space="0" w:color="auto"/>
              <w:right w:val="dashSmallGap" w:sz="4" w:space="0" w:color="D9D9D9" w:themeColor="background1" w:themeShade="D9"/>
            </w:tcBorders>
          </w:tcPr>
          <w:p w14:paraId="24C3DBE6" w14:textId="4FFEFFE5" w:rsidR="007E7599" w:rsidRPr="007E7599" w:rsidRDefault="001C278F" w:rsidP="001C278F">
            <w:pPr>
              <w:pStyle w:val="afff6"/>
              <w:wordWrap w:val="0"/>
            </w:pPr>
            <w:r w:rsidRPr="001C278F">
              <w:t>https://www.ipa.go.jp/digital/dx/mfg-dx/ug65p90000001kqv-att/000087633.pdf</w:t>
            </w:r>
          </w:p>
        </w:tc>
      </w:tr>
      <w:tr w:rsidR="007E7599" w:rsidRPr="000E374E" w14:paraId="762CA9C5" w14:textId="77777777" w:rsidTr="007E7599">
        <w:tblPrEx>
          <w:tblBorders>
            <w:left w:val="single" w:sz="4" w:space="0" w:color="auto"/>
            <w:right w:val="single" w:sz="4" w:space="0" w:color="auto"/>
          </w:tblBorders>
        </w:tblPrEx>
        <w:tc>
          <w:tcPr>
            <w:tcW w:w="10466" w:type="dxa"/>
            <w:tcBorders>
              <w:top w:val="single" w:sz="4" w:space="0" w:color="auto"/>
              <w:left w:val="dashSmallGap" w:sz="4" w:space="0" w:color="D9D9D9" w:themeColor="background1" w:themeShade="D9"/>
              <w:bottom w:val="single" w:sz="4" w:space="0" w:color="D9D9D9" w:themeColor="background1" w:themeShade="D9"/>
              <w:right w:val="dashSmallGap" w:sz="4" w:space="0" w:color="D9D9D9" w:themeColor="background1" w:themeShade="D9"/>
            </w:tcBorders>
          </w:tcPr>
          <w:p w14:paraId="5B696AA2" w14:textId="1255A096" w:rsidR="007E7599" w:rsidRPr="007E7599" w:rsidRDefault="001C278F" w:rsidP="000A55CC">
            <w:pPr>
              <w:pStyle w:val="afff6"/>
              <w:wordWrap w:val="0"/>
            </w:pPr>
            <w:r w:rsidRPr="001C278F">
              <w:rPr>
                <w:rFonts w:hint="eastAsia"/>
              </w:rPr>
              <w:t>「</w:t>
            </w:r>
            <w:r w:rsidRPr="001C278F">
              <w:t>DX Selection 2023」選定企業レポート</w:t>
            </w:r>
          </w:p>
        </w:tc>
      </w:tr>
      <w:tr w:rsidR="007E7599" w:rsidRPr="000E374E" w14:paraId="1F089DBB" w14:textId="77777777" w:rsidTr="007E7599">
        <w:tblPrEx>
          <w:tblBorders>
            <w:left w:val="single" w:sz="4" w:space="0" w:color="auto"/>
            <w:right w:val="single" w:sz="4" w:space="0" w:color="auto"/>
          </w:tblBorders>
        </w:tblPrEx>
        <w:tc>
          <w:tcPr>
            <w:tcW w:w="10466" w:type="dxa"/>
            <w:tcBorders>
              <w:top w:val="single" w:sz="4" w:space="0" w:color="D9D9D9" w:themeColor="background1" w:themeShade="D9"/>
              <w:left w:val="dashSmallGap" w:sz="4" w:space="0" w:color="D9D9D9" w:themeColor="background1" w:themeShade="D9"/>
              <w:bottom w:val="single" w:sz="4" w:space="0" w:color="auto"/>
              <w:right w:val="dashSmallGap" w:sz="4" w:space="0" w:color="D9D9D9" w:themeColor="background1" w:themeShade="D9"/>
            </w:tcBorders>
          </w:tcPr>
          <w:p w14:paraId="2A79D5B7" w14:textId="1C1AAAAC" w:rsidR="007E7599" w:rsidRPr="007E7599" w:rsidRDefault="001C278F" w:rsidP="000A55CC">
            <w:pPr>
              <w:pStyle w:val="afff6"/>
              <w:wordWrap w:val="0"/>
            </w:pPr>
            <w:r w:rsidRPr="001C278F">
              <w:t>https://www.meti.go.jp/policy/it_policy/investment/dx-selection/dxselection2023report.pdf</w:t>
            </w:r>
          </w:p>
        </w:tc>
      </w:tr>
      <w:tr w:rsidR="007E7599" w:rsidRPr="000E374E" w14:paraId="64208440" w14:textId="77777777" w:rsidTr="007E7599">
        <w:tblPrEx>
          <w:tblBorders>
            <w:left w:val="single" w:sz="4" w:space="0" w:color="auto"/>
            <w:right w:val="single" w:sz="4" w:space="0" w:color="auto"/>
          </w:tblBorders>
        </w:tblPrEx>
        <w:tc>
          <w:tcPr>
            <w:tcW w:w="10466" w:type="dxa"/>
            <w:tcBorders>
              <w:top w:val="single" w:sz="4" w:space="0" w:color="auto"/>
              <w:left w:val="dashSmallGap" w:sz="4" w:space="0" w:color="D9D9D9" w:themeColor="background1" w:themeShade="D9"/>
              <w:bottom w:val="single" w:sz="4" w:space="0" w:color="D9D9D9" w:themeColor="background1" w:themeShade="D9"/>
              <w:right w:val="dashSmallGap" w:sz="4" w:space="0" w:color="D9D9D9" w:themeColor="background1" w:themeShade="D9"/>
            </w:tcBorders>
          </w:tcPr>
          <w:p w14:paraId="2897D704" w14:textId="21F1B586" w:rsidR="007E7599" w:rsidRPr="007E7599" w:rsidRDefault="008A4DDA" w:rsidP="000A55CC">
            <w:pPr>
              <w:pStyle w:val="afff6"/>
              <w:wordWrap w:val="0"/>
            </w:pPr>
            <w:r w:rsidRPr="008A4DDA">
              <w:rPr>
                <w:rFonts w:hint="eastAsia"/>
              </w:rPr>
              <w:t>サイバー攻撃を受けた組織における対応事例集（実事例における学びと気づきに関する調査研究）</w:t>
            </w:r>
          </w:p>
        </w:tc>
      </w:tr>
      <w:tr w:rsidR="007E7599" w:rsidRPr="000E374E" w14:paraId="648B3769" w14:textId="77777777" w:rsidTr="007E7599">
        <w:tblPrEx>
          <w:tblBorders>
            <w:left w:val="single" w:sz="4" w:space="0" w:color="auto"/>
            <w:right w:val="single" w:sz="4" w:space="0" w:color="auto"/>
          </w:tblBorders>
        </w:tblPrEx>
        <w:tc>
          <w:tcPr>
            <w:tcW w:w="10466" w:type="dxa"/>
            <w:tcBorders>
              <w:top w:val="single" w:sz="4" w:space="0" w:color="D9D9D9" w:themeColor="background1" w:themeShade="D9"/>
              <w:left w:val="dashSmallGap" w:sz="4" w:space="0" w:color="D9D9D9" w:themeColor="background1" w:themeShade="D9"/>
              <w:bottom w:val="single" w:sz="4" w:space="0" w:color="auto"/>
              <w:right w:val="dashSmallGap" w:sz="4" w:space="0" w:color="D9D9D9" w:themeColor="background1" w:themeShade="D9"/>
            </w:tcBorders>
          </w:tcPr>
          <w:p w14:paraId="4E7E763F" w14:textId="5B713A02" w:rsidR="007E7599" w:rsidRPr="007E7599" w:rsidRDefault="008A4DDA" w:rsidP="000A55CC">
            <w:pPr>
              <w:pStyle w:val="afff6"/>
              <w:wordWrap w:val="0"/>
            </w:pPr>
            <w:r w:rsidRPr="008A4DDA">
              <w:t>https://www.nisc.go.jp/pdf/policy/inquiry/kokai_jireishu.pdf</w:t>
            </w:r>
          </w:p>
        </w:tc>
      </w:tr>
      <w:tr w:rsidR="007E7599" w:rsidRPr="000E374E" w14:paraId="76D7EB7B" w14:textId="77777777" w:rsidTr="007E7599">
        <w:tblPrEx>
          <w:tblBorders>
            <w:left w:val="single" w:sz="4" w:space="0" w:color="auto"/>
            <w:right w:val="single" w:sz="4" w:space="0" w:color="auto"/>
          </w:tblBorders>
        </w:tblPrEx>
        <w:tc>
          <w:tcPr>
            <w:tcW w:w="10466" w:type="dxa"/>
            <w:tcBorders>
              <w:top w:val="single" w:sz="4" w:space="0" w:color="auto"/>
              <w:left w:val="dashSmallGap" w:sz="4" w:space="0" w:color="D9D9D9" w:themeColor="background1" w:themeShade="D9"/>
              <w:bottom w:val="single" w:sz="4" w:space="0" w:color="D9D9D9" w:themeColor="background1" w:themeShade="D9"/>
              <w:right w:val="dashSmallGap" w:sz="4" w:space="0" w:color="D9D9D9" w:themeColor="background1" w:themeShade="D9"/>
            </w:tcBorders>
          </w:tcPr>
          <w:p w14:paraId="4BD99FE5" w14:textId="0BBF2D7D" w:rsidR="007E7599" w:rsidRPr="007E7599" w:rsidRDefault="001C3B11" w:rsidP="000A55CC">
            <w:pPr>
              <w:pStyle w:val="afff6"/>
              <w:wordWrap w:val="0"/>
            </w:pPr>
            <w:r w:rsidRPr="001C3B11">
              <w:rPr>
                <w:rFonts w:hint="eastAsia"/>
              </w:rPr>
              <w:t>コンピュータウイルス・不正アクセスの届出事例［</w:t>
            </w:r>
            <w:r w:rsidRPr="001C3B11">
              <w:t>2023年下半期（7月～12月）］</w:t>
            </w:r>
          </w:p>
        </w:tc>
      </w:tr>
      <w:tr w:rsidR="007E7599" w:rsidRPr="000E374E" w14:paraId="2AB848E0" w14:textId="77777777" w:rsidTr="001C3B11">
        <w:tblPrEx>
          <w:tblBorders>
            <w:left w:val="single" w:sz="4" w:space="0" w:color="auto"/>
            <w:right w:val="single" w:sz="4" w:space="0" w:color="auto"/>
          </w:tblBorders>
        </w:tblPrEx>
        <w:tc>
          <w:tcPr>
            <w:tcW w:w="10466" w:type="dxa"/>
            <w:tcBorders>
              <w:top w:val="single" w:sz="4" w:space="0" w:color="D9D9D9" w:themeColor="background1" w:themeShade="D9"/>
              <w:left w:val="dashSmallGap" w:sz="4" w:space="0" w:color="D9D9D9" w:themeColor="background1" w:themeShade="D9"/>
              <w:bottom w:val="single" w:sz="4" w:space="0" w:color="auto"/>
              <w:right w:val="dashSmallGap" w:sz="4" w:space="0" w:color="D9D9D9" w:themeColor="background1" w:themeShade="D9"/>
            </w:tcBorders>
          </w:tcPr>
          <w:p w14:paraId="5471BEF9" w14:textId="1A892310" w:rsidR="007E7599" w:rsidRPr="007E7599" w:rsidRDefault="001C3B11" w:rsidP="000A55CC">
            <w:pPr>
              <w:pStyle w:val="afff6"/>
              <w:wordWrap w:val="0"/>
            </w:pPr>
            <w:r w:rsidRPr="001C3B11">
              <w:t>https://www.ipa.go.jp/security/todokede/crack-virus/ug65p9000000nnpa-att/2023-h2-jirei.pdf</w:t>
            </w:r>
          </w:p>
        </w:tc>
      </w:tr>
      <w:tr w:rsidR="007E7599" w:rsidRPr="000E374E" w14:paraId="2B0640AF" w14:textId="77777777" w:rsidTr="001C3B11">
        <w:tblPrEx>
          <w:tblBorders>
            <w:left w:val="single" w:sz="4" w:space="0" w:color="auto"/>
            <w:right w:val="single" w:sz="4" w:space="0" w:color="auto"/>
          </w:tblBorders>
        </w:tblPrEx>
        <w:tc>
          <w:tcPr>
            <w:tcW w:w="10466" w:type="dxa"/>
            <w:tcBorders>
              <w:top w:val="single" w:sz="4" w:space="0" w:color="auto"/>
              <w:left w:val="dashSmallGap" w:sz="4" w:space="0" w:color="D9D9D9" w:themeColor="background1" w:themeShade="D9"/>
              <w:bottom w:val="single" w:sz="4" w:space="0" w:color="D9D9D9" w:themeColor="background1" w:themeShade="D9"/>
              <w:right w:val="dashSmallGap" w:sz="4" w:space="0" w:color="D9D9D9" w:themeColor="background1" w:themeShade="D9"/>
            </w:tcBorders>
          </w:tcPr>
          <w:p w14:paraId="7AD07ADC" w14:textId="05E602A0" w:rsidR="007E7599" w:rsidRPr="007E7599" w:rsidRDefault="001C3B11" w:rsidP="000A55CC">
            <w:pPr>
              <w:pStyle w:val="afff6"/>
              <w:wordWrap w:val="0"/>
            </w:pPr>
            <w:r w:rsidRPr="001C3B11">
              <w:rPr>
                <w:rFonts w:hint="eastAsia"/>
              </w:rPr>
              <w:t>令和</w:t>
            </w:r>
            <w:r w:rsidRPr="001C3B11">
              <w:t>4年におけるサイバー空間をめぐる脅威の情勢等について（警察庁）</w:t>
            </w:r>
          </w:p>
        </w:tc>
      </w:tr>
      <w:tr w:rsidR="007E7599" w:rsidRPr="000E374E" w14:paraId="08970A1E" w14:textId="77777777" w:rsidTr="00C0298C">
        <w:tblPrEx>
          <w:tblBorders>
            <w:left w:val="single" w:sz="4" w:space="0" w:color="auto"/>
            <w:right w:val="single" w:sz="4" w:space="0" w:color="auto"/>
          </w:tblBorders>
        </w:tblPrEx>
        <w:tc>
          <w:tcPr>
            <w:tcW w:w="10466" w:type="dxa"/>
            <w:tcBorders>
              <w:top w:val="single" w:sz="4" w:space="0" w:color="D9D9D9" w:themeColor="background1" w:themeShade="D9"/>
              <w:left w:val="dashSmallGap" w:sz="4" w:space="0" w:color="D9D9D9" w:themeColor="background1" w:themeShade="D9"/>
              <w:bottom w:val="single" w:sz="4" w:space="0" w:color="auto"/>
              <w:right w:val="dashSmallGap" w:sz="4" w:space="0" w:color="D9D9D9" w:themeColor="background1" w:themeShade="D9"/>
            </w:tcBorders>
          </w:tcPr>
          <w:p w14:paraId="477FB030" w14:textId="19CA1ED7" w:rsidR="007E7599" w:rsidRPr="007E7599" w:rsidRDefault="001C3B11" w:rsidP="000A55CC">
            <w:pPr>
              <w:pStyle w:val="afff6"/>
              <w:wordWrap w:val="0"/>
            </w:pPr>
            <w:r w:rsidRPr="001C3B11">
              <w:t>https://www.npa.go.jp/publications/statistics/cybersecurity/data/R04_cyber_jousei.pdf</w:t>
            </w:r>
          </w:p>
        </w:tc>
      </w:tr>
      <w:tr w:rsidR="00C0298C" w:rsidRPr="000E374E" w14:paraId="4A2E3D69" w14:textId="77777777" w:rsidTr="00C0298C">
        <w:tblPrEx>
          <w:tblBorders>
            <w:left w:val="single" w:sz="4" w:space="0" w:color="auto"/>
            <w:right w:val="single" w:sz="4" w:space="0" w:color="auto"/>
          </w:tblBorders>
        </w:tblPrEx>
        <w:tc>
          <w:tcPr>
            <w:tcW w:w="10466" w:type="dxa"/>
            <w:tcBorders>
              <w:top w:val="single" w:sz="4" w:space="0" w:color="auto"/>
              <w:left w:val="dashSmallGap" w:sz="4" w:space="0" w:color="D9D9D9" w:themeColor="background1" w:themeShade="D9"/>
              <w:bottom w:val="single" w:sz="4" w:space="0" w:color="D9D9D9" w:themeColor="background1" w:themeShade="D9"/>
              <w:right w:val="dashSmallGap" w:sz="4" w:space="0" w:color="D9D9D9" w:themeColor="background1" w:themeShade="D9"/>
            </w:tcBorders>
          </w:tcPr>
          <w:p w14:paraId="45E0551E" w14:textId="1BFB37D7" w:rsidR="00C0298C" w:rsidRPr="001C3B11" w:rsidRDefault="00A239DE" w:rsidP="000A55CC">
            <w:pPr>
              <w:pStyle w:val="afff6"/>
              <w:wordWrap w:val="0"/>
            </w:pPr>
            <w:r w:rsidRPr="00A239DE">
              <w:t>2021年度 中小企業における情報セキュリティ対策に関する実態調査 -事例集</w:t>
            </w:r>
          </w:p>
        </w:tc>
      </w:tr>
      <w:tr w:rsidR="00C0298C" w:rsidRPr="000E374E" w14:paraId="153DAFEA" w14:textId="77777777" w:rsidTr="00C0298C">
        <w:tblPrEx>
          <w:tblBorders>
            <w:left w:val="single" w:sz="4" w:space="0" w:color="auto"/>
            <w:right w:val="single" w:sz="4" w:space="0" w:color="auto"/>
          </w:tblBorders>
        </w:tblPrEx>
        <w:tc>
          <w:tcPr>
            <w:tcW w:w="10466" w:type="dxa"/>
            <w:tcBorders>
              <w:top w:val="single" w:sz="4" w:space="0" w:color="D9D9D9" w:themeColor="background1" w:themeShade="D9"/>
              <w:left w:val="dashSmallGap" w:sz="4" w:space="0" w:color="D9D9D9" w:themeColor="background1" w:themeShade="D9"/>
              <w:bottom w:val="single" w:sz="4" w:space="0" w:color="auto"/>
              <w:right w:val="dashSmallGap" w:sz="4" w:space="0" w:color="D9D9D9" w:themeColor="background1" w:themeShade="D9"/>
            </w:tcBorders>
          </w:tcPr>
          <w:p w14:paraId="6AF6B2FE" w14:textId="3B021D58" w:rsidR="00C0298C" w:rsidRPr="001C3B11" w:rsidRDefault="00A239DE" w:rsidP="000A55CC">
            <w:pPr>
              <w:pStyle w:val="afff6"/>
              <w:wordWrap w:val="0"/>
            </w:pPr>
            <w:r w:rsidRPr="00A239DE">
              <w:t>https://www.ipa.go.jp/security/reports/sme/ug65p90000019djm-att/000098149.pdf</w:t>
            </w:r>
          </w:p>
        </w:tc>
      </w:tr>
      <w:tr w:rsidR="00C0298C" w:rsidRPr="000E374E" w14:paraId="5C3B75D2" w14:textId="77777777" w:rsidTr="00C0298C">
        <w:tblPrEx>
          <w:tblBorders>
            <w:left w:val="single" w:sz="4" w:space="0" w:color="auto"/>
            <w:right w:val="single" w:sz="4" w:space="0" w:color="auto"/>
          </w:tblBorders>
        </w:tblPrEx>
        <w:tc>
          <w:tcPr>
            <w:tcW w:w="10466" w:type="dxa"/>
            <w:tcBorders>
              <w:top w:val="single" w:sz="4" w:space="0" w:color="auto"/>
              <w:left w:val="dashSmallGap" w:sz="4" w:space="0" w:color="D9D9D9" w:themeColor="background1" w:themeShade="D9"/>
              <w:bottom w:val="single" w:sz="4" w:space="0" w:color="D9D9D9" w:themeColor="background1" w:themeShade="D9"/>
              <w:right w:val="dashSmallGap" w:sz="4" w:space="0" w:color="D9D9D9" w:themeColor="background1" w:themeShade="D9"/>
            </w:tcBorders>
          </w:tcPr>
          <w:p w14:paraId="7A925E60" w14:textId="4FD9DF0A" w:rsidR="00C0298C" w:rsidRPr="001C3B11" w:rsidRDefault="00A239DE" w:rsidP="000A55CC">
            <w:pPr>
              <w:pStyle w:val="afff6"/>
              <w:wordWrap w:val="0"/>
            </w:pPr>
            <w:r w:rsidRPr="00A239DE">
              <w:rPr>
                <w:rFonts w:hint="eastAsia"/>
              </w:rPr>
              <w:t>「プラス・セキュリティ知識」とは？</w:t>
            </w:r>
          </w:p>
        </w:tc>
      </w:tr>
      <w:tr w:rsidR="00C0298C" w:rsidRPr="000E374E" w14:paraId="2A08636B" w14:textId="77777777" w:rsidTr="00C0298C">
        <w:tblPrEx>
          <w:tblBorders>
            <w:left w:val="single" w:sz="4" w:space="0" w:color="auto"/>
            <w:right w:val="single" w:sz="4" w:space="0" w:color="auto"/>
          </w:tblBorders>
        </w:tblPrEx>
        <w:tc>
          <w:tcPr>
            <w:tcW w:w="10466" w:type="dxa"/>
            <w:tcBorders>
              <w:top w:val="single" w:sz="4" w:space="0" w:color="D9D9D9" w:themeColor="background1" w:themeShade="D9"/>
              <w:left w:val="dashSmallGap" w:sz="4" w:space="0" w:color="D9D9D9" w:themeColor="background1" w:themeShade="D9"/>
              <w:bottom w:val="single" w:sz="4" w:space="0" w:color="auto"/>
              <w:right w:val="dashSmallGap" w:sz="4" w:space="0" w:color="D9D9D9" w:themeColor="background1" w:themeShade="D9"/>
            </w:tcBorders>
          </w:tcPr>
          <w:p w14:paraId="7023D752" w14:textId="7080B548" w:rsidR="00C0298C" w:rsidRPr="001C3B11" w:rsidRDefault="00A239DE" w:rsidP="000A55CC">
            <w:pPr>
              <w:pStyle w:val="afff6"/>
              <w:wordWrap w:val="0"/>
            </w:pPr>
            <w:r w:rsidRPr="00A239DE">
              <w:t>https://security-portal.nisc.go.jp/dx/pdf/about_plussecurity.pdf</w:t>
            </w:r>
          </w:p>
        </w:tc>
      </w:tr>
      <w:tr w:rsidR="00C0298C" w:rsidRPr="000E374E" w14:paraId="4CBC6E57" w14:textId="77777777" w:rsidTr="00C0298C">
        <w:tblPrEx>
          <w:tblBorders>
            <w:left w:val="single" w:sz="4" w:space="0" w:color="auto"/>
            <w:right w:val="single" w:sz="4" w:space="0" w:color="auto"/>
          </w:tblBorders>
        </w:tblPrEx>
        <w:tc>
          <w:tcPr>
            <w:tcW w:w="10466" w:type="dxa"/>
            <w:tcBorders>
              <w:top w:val="single" w:sz="4" w:space="0" w:color="auto"/>
              <w:left w:val="dashSmallGap" w:sz="4" w:space="0" w:color="D9D9D9" w:themeColor="background1" w:themeShade="D9"/>
              <w:bottom w:val="single" w:sz="4" w:space="0" w:color="D9D9D9" w:themeColor="background1" w:themeShade="D9"/>
              <w:right w:val="dashSmallGap" w:sz="4" w:space="0" w:color="D9D9D9" w:themeColor="background1" w:themeShade="D9"/>
            </w:tcBorders>
          </w:tcPr>
          <w:p w14:paraId="1EDAD8D0" w14:textId="142C87F0" w:rsidR="00C0298C" w:rsidRPr="001C3B11" w:rsidRDefault="00A239DE" w:rsidP="000A55CC">
            <w:pPr>
              <w:pStyle w:val="afff6"/>
              <w:wordWrap w:val="0"/>
            </w:pPr>
            <w:r w:rsidRPr="00A239DE">
              <w:rPr>
                <w:rFonts w:hint="eastAsia"/>
              </w:rPr>
              <w:t>サイバーセキュリティ経営ガイドライン</w:t>
            </w:r>
            <w:r w:rsidRPr="00A239DE">
              <w:t>Ver2.0付録Fサイバーセキュリティ体制構築・人材確保の手引き～ ユーザー企業におけるサイバーセキュリティ対策のための組織づくりと従事する人材の育成～第</w:t>
            </w:r>
            <w:r w:rsidR="002E67B5">
              <w:rPr>
                <w:rFonts w:hint="eastAsia"/>
              </w:rPr>
              <w:t>1.1</w:t>
            </w:r>
            <w:r w:rsidRPr="00A239DE">
              <w:t>版</w:t>
            </w:r>
          </w:p>
        </w:tc>
      </w:tr>
      <w:tr w:rsidR="00C0298C" w:rsidRPr="000E374E" w14:paraId="201AF972" w14:textId="77777777" w:rsidTr="00632B1B">
        <w:tblPrEx>
          <w:tblBorders>
            <w:left w:val="single" w:sz="4" w:space="0" w:color="auto"/>
            <w:right w:val="single" w:sz="4" w:space="0" w:color="auto"/>
          </w:tblBorders>
        </w:tblPrEx>
        <w:tc>
          <w:tcPr>
            <w:tcW w:w="10466" w:type="dxa"/>
            <w:tcBorders>
              <w:top w:val="single" w:sz="4" w:space="0" w:color="D9D9D9" w:themeColor="background1" w:themeShade="D9"/>
              <w:left w:val="dashSmallGap" w:sz="4" w:space="0" w:color="D9D9D9" w:themeColor="background1" w:themeShade="D9"/>
              <w:right w:val="dashSmallGap" w:sz="4" w:space="0" w:color="D9D9D9" w:themeColor="background1" w:themeShade="D9"/>
            </w:tcBorders>
          </w:tcPr>
          <w:p w14:paraId="49CB8786" w14:textId="46B20797" w:rsidR="00C0298C" w:rsidRPr="001C3B11" w:rsidRDefault="002E67B5" w:rsidP="000A55CC">
            <w:pPr>
              <w:pStyle w:val="afff6"/>
              <w:wordWrap w:val="0"/>
            </w:pPr>
            <w:r w:rsidRPr="002E67B5">
              <w:t>https://www.meti.go.jp/policy/netsecurity/downloadfiles/tekibihontai1.1r.pdf</w:t>
            </w:r>
          </w:p>
        </w:tc>
      </w:tr>
    </w:tbl>
    <w:p w14:paraId="216CDB34" w14:textId="0359A39E" w:rsidR="00E4212F" w:rsidRPr="00E429B9" w:rsidRDefault="00E4212F" w:rsidP="001307F1"/>
    <w:p w14:paraId="45F083AF" w14:textId="21C6B015" w:rsidR="001307F1" w:rsidRDefault="001307F1">
      <w:pPr>
        <w:widowControl/>
        <w:spacing w:line="240" w:lineRule="auto"/>
        <w:ind w:firstLineChars="0" w:firstLine="0"/>
        <w:jc w:val="left"/>
      </w:pPr>
      <w:r>
        <w:br w:type="page"/>
      </w:r>
    </w:p>
    <w:p w14:paraId="0FB1A4E0" w14:textId="77777777" w:rsidR="000E5567" w:rsidRDefault="000E5567" w:rsidP="000E5567">
      <w:pPr>
        <w:pStyle w:val="af3"/>
      </w:pPr>
      <w:bookmarkStart w:id="2109" w:name="_Toc185339068"/>
      <w:bookmarkStart w:id="2110" w:name="_Toc188349198"/>
      <w:r>
        <w:rPr>
          <w:rFonts w:hint="eastAsia"/>
        </w:rPr>
        <w:t>用語集</w:t>
      </w:r>
      <w:bookmarkEnd w:id="2109"/>
      <w:bookmarkEnd w:id="2110"/>
    </w:p>
    <w:p w14:paraId="2D0EE358" w14:textId="77777777" w:rsidR="000E5567" w:rsidRDefault="000E5567" w:rsidP="00BE7B30"/>
    <w:p w14:paraId="2F3462C3" w14:textId="77777777" w:rsidR="000E5567" w:rsidRDefault="000E5567" w:rsidP="00BE7B30">
      <w:pPr>
        <w:sectPr w:rsidR="000E5567" w:rsidSect="007E4BC7">
          <w:headerReference w:type="first" r:id="rId242"/>
          <w:footerReference w:type="first" r:id="rId243"/>
          <w:pgSz w:w="11906" w:h="16838"/>
          <w:pgMar w:top="720" w:right="720" w:bottom="720" w:left="720" w:header="851" w:footer="737" w:gutter="0"/>
          <w:cols w:space="425"/>
          <w:titlePg/>
          <w:docGrid w:type="lines" w:linePitch="360"/>
        </w:sectPr>
      </w:pPr>
    </w:p>
    <w:p w14:paraId="52C82ED9" w14:textId="5E3193F8" w:rsidR="008E5F97" w:rsidRDefault="008E5F97" w:rsidP="008E5F97">
      <w:pPr>
        <w:pStyle w:val="afd"/>
      </w:pPr>
      <w:bookmarkStart w:id="2111" w:name="_■AI"/>
      <w:bookmarkStart w:id="2112" w:name="_Toc185339069"/>
      <w:bookmarkStart w:id="2113" w:name="■AI"/>
      <w:bookmarkEnd w:id="2111"/>
      <w:r w:rsidRPr="00686778">
        <w:rPr>
          <w:rFonts w:hint="eastAsia"/>
        </w:rPr>
        <w:t>■AI</w:t>
      </w:r>
      <w:bookmarkEnd w:id="2112"/>
    </w:p>
    <w:bookmarkEnd w:id="2113"/>
    <w:p w14:paraId="124BA440" w14:textId="23A6D864" w:rsidR="000E5567" w:rsidRPr="00403FE0" w:rsidRDefault="000E5567" w:rsidP="008E5F97">
      <w:r w:rsidRPr="00403FE0">
        <w:t>Artificial Intelligenceの略。</w:t>
      </w:r>
    </w:p>
    <w:p w14:paraId="07E857A9" w14:textId="394189D1" w:rsidR="00412CEC" w:rsidRPr="009858F3" w:rsidRDefault="000E5567" w:rsidP="00086963">
      <w:pPr>
        <w:wordWrap w:val="0"/>
      </w:pPr>
      <w:r w:rsidRPr="007D5353">
        <w:rPr>
          <w:rFonts w:hint="eastAsia"/>
        </w:rPr>
        <w:t>「</w:t>
      </w:r>
      <w:r w:rsidRPr="007D5353">
        <w:t>AI（人工知能）」という言葉は、</w:t>
      </w:r>
      <w:r>
        <w:rPr>
          <w:rFonts w:hint="eastAsia"/>
        </w:rPr>
        <w:t>昭和31</w:t>
      </w:r>
      <w:r w:rsidRPr="007D5353">
        <w:t>年に米国の計算機科学研究者ジョン・マッカーシーが初めて使った言葉。</w:t>
      </w:r>
      <w:r>
        <w:rPr>
          <w:rFonts w:hint="eastAsia"/>
        </w:rPr>
        <w:t>昭和25</w:t>
      </w:r>
      <w:r w:rsidRPr="007D5353">
        <w:t>年代後半から</w:t>
      </w:r>
      <w:r>
        <w:rPr>
          <w:rFonts w:hint="eastAsia"/>
        </w:rPr>
        <w:t>昭和35</w:t>
      </w:r>
      <w:r w:rsidRPr="007D5353">
        <w:t>年代が第一次AIブーム、</w:t>
      </w:r>
      <w:r>
        <w:rPr>
          <w:rFonts w:hint="eastAsia"/>
        </w:rPr>
        <w:t>昭和55</w:t>
      </w:r>
      <w:r w:rsidRPr="007D5353">
        <w:t>年代が第二次AIブーム、現在は</w:t>
      </w:r>
      <w:r>
        <w:rPr>
          <w:rFonts w:hint="eastAsia"/>
        </w:rPr>
        <w:t>平成20</w:t>
      </w:r>
      <w:r w:rsidRPr="007D5353">
        <w:t>年代から始まる第三次AIブームである</w:t>
      </w:r>
      <w:r w:rsidRPr="00152C08">
        <w:rPr>
          <w:rFonts w:hint="eastAsia"/>
        </w:rPr>
        <w:t>（近年の大規模言語モデルなどの登場を契機に、第</w:t>
      </w:r>
      <w:r>
        <w:rPr>
          <w:rFonts w:hint="eastAsia"/>
        </w:rPr>
        <w:t>四</w:t>
      </w:r>
      <w:r w:rsidRPr="00152C08">
        <w:t>次AIブームに入ったとの見方もある）。</w:t>
      </w:r>
      <w:r w:rsidRPr="007D5353">
        <w:t>「AI」に関する確立した定義はないが、人間の思考プロセスと同じような形で動作するプログラム、あるいは人間が知的と感じる情報処理・技術といった広い概念で理解されている</w:t>
      </w:r>
      <w:r w:rsidR="00412CEC" w:rsidRPr="00412CEC">
        <w:rPr>
          <w:rFonts w:hint="eastAsia"/>
        </w:rPr>
        <w:t xml:space="preserve">…………………    </w:t>
      </w:r>
      <w:hyperlink w:anchor="■AI1ー1">
        <w:r w:rsidR="15D8614F" w:rsidRPr="25BE7785">
          <w:rPr>
            <w:rStyle w:val="a7"/>
          </w:rPr>
          <w:t>1-1</w:t>
        </w:r>
      </w:hyperlink>
      <w:r w:rsidR="00E25A0D" w:rsidRPr="00E25A0D">
        <w:t>、</w:t>
      </w:r>
      <w:hyperlink w:anchor="■AI3ー1" w:history="1">
        <w:r w:rsidR="00E25A0D" w:rsidRPr="00C42F18">
          <w:rPr>
            <w:rStyle w:val="a7"/>
          </w:rPr>
          <w:t>3-1</w:t>
        </w:r>
      </w:hyperlink>
      <w:r w:rsidR="00E25A0D" w:rsidRPr="00E25A0D">
        <w:t>、</w:t>
      </w:r>
      <w:hyperlink w:anchor="■AI3ー2ー1" w:history="1">
        <w:r w:rsidR="00E25A0D" w:rsidRPr="00C42F18">
          <w:rPr>
            <w:rStyle w:val="a7"/>
          </w:rPr>
          <w:t>3-2-1</w:t>
        </w:r>
      </w:hyperlink>
      <w:r w:rsidR="00E25A0D" w:rsidRPr="00E25A0D">
        <w:t>、</w:t>
      </w:r>
      <w:hyperlink w:anchor="■AI3ー2ー2" w:history="1">
        <w:r w:rsidR="00E25A0D" w:rsidRPr="00BF524F">
          <w:rPr>
            <w:rStyle w:val="a7"/>
          </w:rPr>
          <w:t>3-2-2</w:t>
        </w:r>
      </w:hyperlink>
      <w:r w:rsidR="00E25A0D" w:rsidRPr="00E25A0D">
        <w:t>、</w:t>
      </w:r>
      <w:hyperlink w:anchor="■AI3ー2ー3" w:history="1">
        <w:r w:rsidR="00E25A0D" w:rsidRPr="00BF524F">
          <w:rPr>
            <w:rStyle w:val="a7"/>
          </w:rPr>
          <w:t>3-2-3</w:t>
        </w:r>
      </w:hyperlink>
      <w:r w:rsidR="00E25A0D" w:rsidRPr="00E25A0D">
        <w:t>、</w:t>
      </w:r>
      <w:hyperlink w:anchor="■AI6ー1ー1" w:history="1">
        <w:r w:rsidR="00E25A0D" w:rsidRPr="00BF524F">
          <w:rPr>
            <w:rStyle w:val="a7"/>
          </w:rPr>
          <w:t>6-1-1</w:t>
        </w:r>
      </w:hyperlink>
      <w:r w:rsidR="00E25A0D" w:rsidRPr="00E25A0D">
        <w:t>、</w:t>
      </w:r>
      <w:hyperlink w:anchor="■AI6ー2ー5" w:history="1">
        <w:r w:rsidR="00E25A0D" w:rsidRPr="00BF524F">
          <w:rPr>
            <w:rStyle w:val="a7"/>
          </w:rPr>
          <w:t>6-2-5</w:t>
        </w:r>
      </w:hyperlink>
      <w:r w:rsidR="00F67E92">
        <w:rPr>
          <w:rFonts w:hint="eastAsia"/>
        </w:rPr>
        <w:t>、</w:t>
      </w:r>
      <w:hyperlink w:anchor="■AI20ー1ー3" w:history="1">
        <w:r w:rsidR="00E25A0D" w:rsidRPr="00BF524F">
          <w:rPr>
            <w:rStyle w:val="a7"/>
          </w:rPr>
          <w:t>20-1-3</w:t>
        </w:r>
      </w:hyperlink>
      <w:r w:rsidR="00E25A0D" w:rsidRPr="00E25A0D">
        <w:t>、</w:t>
      </w:r>
      <w:hyperlink w:anchor="■AI22ー1ー1" w:history="1">
        <w:r w:rsidR="00E25A0D" w:rsidRPr="00BF524F">
          <w:rPr>
            <w:rStyle w:val="a7"/>
          </w:rPr>
          <w:t>22-1-1</w:t>
        </w:r>
      </w:hyperlink>
      <w:r w:rsidR="00E25A0D" w:rsidRPr="00E25A0D">
        <w:t>、</w:t>
      </w:r>
      <w:hyperlink w:anchor="■AI22ー1ー2" w:history="1">
        <w:r w:rsidR="00E25A0D" w:rsidRPr="00BF524F">
          <w:rPr>
            <w:rStyle w:val="a7"/>
          </w:rPr>
          <w:t>22-1-2</w:t>
        </w:r>
      </w:hyperlink>
      <w:r w:rsidR="00E25A0D" w:rsidRPr="00E25A0D">
        <w:t>、</w:t>
      </w:r>
      <w:hyperlink w:anchor="■AI22ー3ー1" w:history="1">
        <w:r w:rsidR="00E25A0D" w:rsidRPr="00BF524F">
          <w:rPr>
            <w:rStyle w:val="a7"/>
          </w:rPr>
          <w:t>22-3-1</w:t>
        </w:r>
      </w:hyperlink>
      <w:r w:rsidR="00E25A0D" w:rsidRPr="00E25A0D">
        <w:t>、</w:t>
      </w:r>
      <w:hyperlink w:anchor="■AI23ー1" w:history="1">
        <w:r w:rsidR="00E25A0D" w:rsidRPr="00BF524F">
          <w:rPr>
            <w:rStyle w:val="a7"/>
          </w:rPr>
          <w:t>23-1</w:t>
        </w:r>
      </w:hyperlink>
      <w:r w:rsidR="00E25A0D" w:rsidRPr="00E25A0D">
        <w:t>、</w:t>
      </w:r>
      <w:hyperlink w:anchor="■AI23ー1ー2" w:history="1">
        <w:r w:rsidR="00E25A0D" w:rsidRPr="00BF524F">
          <w:rPr>
            <w:rStyle w:val="a7"/>
          </w:rPr>
          <w:t>23-1-</w:t>
        </w:r>
        <w:r w:rsidR="11FC07D6" w:rsidRPr="00BF524F">
          <w:rPr>
            <w:rStyle w:val="a7"/>
          </w:rPr>
          <w:t>2</w:t>
        </w:r>
      </w:hyperlink>
      <w:r w:rsidR="11FC07D6">
        <w:t>、</w:t>
      </w:r>
      <w:hyperlink w:anchor="■AI23ー1ー3" w:history="1">
        <w:r w:rsidR="15D8614F" w:rsidRPr="00BF524F">
          <w:rPr>
            <w:rStyle w:val="a7"/>
          </w:rPr>
          <w:t>23-1-</w:t>
        </w:r>
        <w:r w:rsidR="00E25A0D" w:rsidRPr="00BF524F">
          <w:rPr>
            <w:rStyle w:val="a7"/>
          </w:rPr>
          <w:t>3</w:t>
        </w:r>
      </w:hyperlink>
      <w:r w:rsidR="00F67E92">
        <w:rPr>
          <w:rFonts w:hint="eastAsia"/>
        </w:rPr>
        <w:t>、</w:t>
      </w:r>
      <w:hyperlink w:anchor="■AI23ー2" w:history="1">
        <w:r w:rsidR="00E25A0D" w:rsidRPr="00BF524F">
          <w:rPr>
            <w:rStyle w:val="a7"/>
          </w:rPr>
          <w:t>23-2</w:t>
        </w:r>
      </w:hyperlink>
      <w:r w:rsidR="00E25A0D" w:rsidRPr="00E25A0D">
        <w:t>、</w:t>
      </w:r>
      <w:hyperlink w:anchor="■AI24ー3" w:history="1">
        <w:r w:rsidR="00E25A0D" w:rsidRPr="00F67E92">
          <w:rPr>
            <w:rStyle w:val="a7"/>
          </w:rPr>
          <w:t>24-3</w:t>
        </w:r>
      </w:hyperlink>
      <w:r w:rsidR="00E25A0D" w:rsidRPr="00E25A0D">
        <w:t>、</w:t>
      </w:r>
      <w:hyperlink w:anchor="■AI25ー1" w:history="1">
        <w:r w:rsidR="00E25A0D" w:rsidRPr="00A563C0">
          <w:rPr>
            <w:rStyle w:val="a7"/>
          </w:rPr>
          <w:t>25-1</w:t>
        </w:r>
      </w:hyperlink>
      <w:r w:rsidR="00E25A0D" w:rsidRPr="00E25A0D">
        <w:t>、</w:t>
      </w:r>
      <w:hyperlink w:anchor="■AI27ー1" w:history="1">
        <w:r w:rsidR="00E25A0D" w:rsidRPr="00A563C0">
          <w:rPr>
            <w:rStyle w:val="a7"/>
          </w:rPr>
          <w:t>27-</w:t>
        </w:r>
        <w:r w:rsidR="500CF250" w:rsidRPr="00A563C0">
          <w:rPr>
            <w:rStyle w:val="a7"/>
          </w:rPr>
          <w:t>1</w:t>
        </w:r>
      </w:hyperlink>
      <w:r w:rsidR="00E25A0D" w:rsidRPr="00E25A0D">
        <w:t>、</w:t>
      </w:r>
      <w:hyperlink w:anchor="■AI27ー3" w:history="1">
        <w:r w:rsidR="00E25A0D" w:rsidRPr="00A563C0">
          <w:rPr>
            <w:rStyle w:val="a7"/>
          </w:rPr>
          <w:t>27-3</w:t>
        </w:r>
      </w:hyperlink>
      <w:r w:rsidR="00E25A0D" w:rsidRPr="00E25A0D">
        <w:t>、</w:t>
      </w:r>
      <w:hyperlink w:anchor="■AI27ー6" w:history="1">
        <w:r w:rsidR="00E25A0D" w:rsidRPr="00A563C0">
          <w:rPr>
            <w:rStyle w:val="a7"/>
          </w:rPr>
          <w:t>27-</w:t>
        </w:r>
        <w:r w:rsidR="0332535D" w:rsidRPr="00A563C0">
          <w:rPr>
            <w:rStyle w:val="a7"/>
          </w:rPr>
          <w:t>6</w:t>
        </w:r>
      </w:hyperlink>
      <w:r w:rsidR="0332535D">
        <w:t>、</w:t>
      </w:r>
      <w:hyperlink w:anchor="■AI27ー23" w:history="1">
        <w:r w:rsidR="00E25A0D" w:rsidRPr="00A563C0">
          <w:rPr>
            <w:rStyle w:val="a7"/>
          </w:rPr>
          <w:t>27-23</w:t>
        </w:r>
      </w:hyperlink>
      <w:r w:rsidR="00E25A0D">
        <w:t>、</w:t>
      </w:r>
      <w:hyperlink w:anchor="■AI27ー25" w:history="1">
        <w:r w:rsidR="00E25A0D" w:rsidRPr="00A563C0">
          <w:rPr>
            <w:rStyle w:val="a7"/>
          </w:rPr>
          <w:t>27-25</w:t>
        </w:r>
      </w:hyperlink>
    </w:p>
    <w:p w14:paraId="517365BA" w14:textId="77777777" w:rsidR="000E5567" w:rsidRPr="00403FE0" w:rsidRDefault="000E5567" w:rsidP="000E5567">
      <w:pPr>
        <w:wordWrap w:val="0"/>
      </w:pPr>
    </w:p>
    <w:p w14:paraId="53126B4F" w14:textId="77777777" w:rsidR="000E5567" w:rsidRPr="00403FE0" w:rsidRDefault="000E5567" w:rsidP="00BD76AD">
      <w:pPr>
        <w:pStyle w:val="afd"/>
      </w:pPr>
      <w:bookmarkStart w:id="2114" w:name="_■BCP"/>
      <w:bookmarkStart w:id="2115" w:name="_Toc185339070"/>
      <w:bookmarkStart w:id="2116" w:name="■BCP"/>
      <w:bookmarkEnd w:id="2114"/>
      <w:r w:rsidRPr="00403FE0">
        <w:rPr>
          <w:rFonts w:hint="eastAsia"/>
        </w:rPr>
        <w:t>■</w:t>
      </w:r>
      <w:r w:rsidRPr="00403FE0">
        <w:t>BCP</w:t>
      </w:r>
      <w:bookmarkEnd w:id="2115"/>
    </w:p>
    <w:bookmarkEnd w:id="2116"/>
    <w:p w14:paraId="04AB8E45" w14:textId="77777777" w:rsidR="000E5567" w:rsidRDefault="000E5567" w:rsidP="000E5567">
      <w:pPr>
        <w:wordWrap w:val="0"/>
      </w:pPr>
      <w:r w:rsidRPr="00403FE0">
        <w:t>Business Continuity Plan（事業継続計画）の略。企業が災害やテロ攻撃などの緊急事態に直面した際に、被害を最小限に抑え、企業の存続に関わる最も重要な事業を継続または早期復旧するための計画</w:t>
      </w:r>
    </w:p>
    <w:p w14:paraId="1C58EE38" w14:textId="19B0D382" w:rsidR="00412CEC" w:rsidRPr="00403FE0" w:rsidRDefault="00412CEC" w:rsidP="00412CEC">
      <w:pPr>
        <w:wordWrap w:val="0"/>
        <w:ind w:firstLineChars="0" w:firstLine="0"/>
      </w:pPr>
      <w:r w:rsidRPr="00412CEC">
        <w:rPr>
          <w:rFonts w:hint="eastAsia"/>
        </w:rPr>
        <w:t xml:space="preserve">…………………    </w:t>
      </w:r>
      <w:hyperlink w:anchor="■BCP11ー5ー1" w:history="1">
        <w:r w:rsidR="00E25A0D" w:rsidRPr="000A2BA6">
          <w:rPr>
            <w:rStyle w:val="a7"/>
          </w:rPr>
          <w:t>11-5-1</w:t>
        </w:r>
      </w:hyperlink>
      <w:r w:rsidR="00E25A0D" w:rsidRPr="00E25A0D">
        <w:t>、</w:t>
      </w:r>
      <w:hyperlink w:anchor="■BCP27ー21" w:history="1">
        <w:r w:rsidR="00E25A0D" w:rsidRPr="000A2BA6">
          <w:rPr>
            <w:rStyle w:val="a7"/>
          </w:rPr>
          <w:t>27-21</w:t>
        </w:r>
      </w:hyperlink>
    </w:p>
    <w:p w14:paraId="447D9501" w14:textId="77777777" w:rsidR="000E5567" w:rsidRPr="00403FE0" w:rsidRDefault="000E5567" w:rsidP="000E5567">
      <w:pPr>
        <w:wordWrap w:val="0"/>
      </w:pPr>
    </w:p>
    <w:p w14:paraId="20CA1A16" w14:textId="77777777" w:rsidR="000E5567" w:rsidRPr="00403FE0" w:rsidRDefault="000E5567" w:rsidP="003C294A">
      <w:pPr>
        <w:pStyle w:val="afd"/>
      </w:pPr>
      <w:bookmarkStart w:id="2117" w:name="_■CSIRT（シーサート）"/>
      <w:bookmarkStart w:id="2118" w:name="_Toc185339071"/>
      <w:bookmarkStart w:id="2119" w:name="■CSIRT（シーサート）"/>
      <w:bookmarkEnd w:id="2117"/>
      <w:r w:rsidRPr="00403FE0">
        <w:rPr>
          <w:rFonts w:hint="eastAsia"/>
        </w:rPr>
        <w:t>■</w:t>
      </w:r>
      <w:r w:rsidRPr="00403FE0">
        <w:t>CSIRT（シーサート）</w:t>
      </w:r>
      <w:bookmarkEnd w:id="2118"/>
    </w:p>
    <w:bookmarkEnd w:id="2119"/>
    <w:p w14:paraId="045785DA" w14:textId="77777777" w:rsidR="000E5567" w:rsidRDefault="000E5567" w:rsidP="000E5567">
      <w:pPr>
        <w:wordWrap w:val="0"/>
      </w:pPr>
      <w:r w:rsidRPr="00403FE0">
        <w:t>Computer</w:t>
      </w:r>
      <w:r>
        <w:rPr>
          <w:rFonts w:hint="eastAsia"/>
        </w:rPr>
        <w:t xml:space="preserve"> </w:t>
      </w:r>
      <w:r w:rsidRPr="00403FE0">
        <w:t>Security Incident Response Teamの略。コンピュータセキュリティにかかるインシデントに対処するための組織の総称。インシデント関連情報、脆弱性情報、攻撃予兆情報を常に収集、分析し、対応方針や手順の策定などの活動を行う</w:t>
      </w:r>
    </w:p>
    <w:p w14:paraId="3EA6F088" w14:textId="15BE3CFD" w:rsidR="00412CEC" w:rsidRPr="00403FE0" w:rsidRDefault="00412CEC" w:rsidP="00412CEC">
      <w:pPr>
        <w:wordWrap w:val="0"/>
        <w:ind w:firstLineChars="0" w:firstLine="0"/>
      </w:pPr>
      <w:r w:rsidRPr="00412CEC">
        <w:rPr>
          <w:rFonts w:hint="eastAsia"/>
        </w:rPr>
        <w:t xml:space="preserve">…………………    </w:t>
      </w:r>
      <w:hyperlink w:anchor="■CSIRT（シーサート）4ー1ー1" w:history="1">
        <w:r w:rsidR="00EE7508" w:rsidRPr="00EB0097">
          <w:rPr>
            <w:rStyle w:val="a7"/>
          </w:rPr>
          <w:t>4-1-1</w:t>
        </w:r>
      </w:hyperlink>
      <w:r w:rsidR="00EE7508" w:rsidRPr="00EE7508">
        <w:t>、</w:t>
      </w:r>
      <w:hyperlink w:anchor="■CSIRT（シーサート）5ー1ー3" w:history="1">
        <w:r w:rsidR="00EE7508" w:rsidRPr="00EB0097">
          <w:rPr>
            <w:rStyle w:val="a7"/>
          </w:rPr>
          <w:t>5-1-3</w:t>
        </w:r>
      </w:hyperlink>
      <w:r w:rsidR="00EE7508" w:rsidRPr="00EE7508">
        <w:t>、</w:t>
      </w:r>
      <w:hyperlink w:anchor="■CSIRT（シーサート）5ー1ー1" w:history="1">
        <w:r w:rsidR="00EE7508" w:rsidRPr="00003E53">
          <w:rPr>
            <w:rStyle w:val="a7"/>
          </w:rPr>
          <w:t>11-5-1</w:t>
        </w:r>
      </w:hyperlink>
      <w:r w:rsidR="00EE7508" w:rsidRPr="00EE7508">
        <w:t>、</w:t>
      </w:r>
      <w:hyperlink w:anchor="■CSIRT（シーサート）11ー5ー3" w:history="1">
        <w:r w:rsidR="00EE7508" w:rsidRPr="00EB0097">
          <w:rPr>
            <w:rStyle w:val="a7"/>
          </w:rPr>
          <w:t>11-5-3</w:t>
        </w:r>
      </w:hyperlink>
      <w:r w:rsidR="00EE7508" w:rsidRPr="00EE7508">
        <w:t>、</w:t>
      </w:r>
      <w:hyperlink w:anchor="■CSIRT（シーサート）22ー3ー4" w:history="1">
        <w:r w:rsidR="00EE7508" w:rsidRPr="00EB0097">
          <w:rPr>
            <w:rStyle w:val="a7"/>
          </w:rPr>
          <w:t>22-3-4</w:t>
        </w:r>
      </w:hyperlink>
      <w:r w:rsidR="00EE7508" w:rsidRPr="00EE7508">
        <w:t>、</w:t>
      </w:r>
      <w:hyperlink w:anchor="■CSIRT（シーサート）23ー2" w:history="1">
        <w:r w:rsidR="00EE7508" w:rsidRPr="00EB0097">
          <w:rPr>
            <w:rStyle w:val="a7"/>
          </w:rPr>
          <w:t>23-2</w:t>
        </w:r>
      </w:hyperlink>
      <w:r w:rsidR="00EE7508" w:rsidRPr="00EE7508">
        <w:t>、</w:t>
      </w:r>
      <w:hyperlink w:anchor="■CSIRT（シーサート）27ー21" w:history="1">
        <w:r w:rsidR="00EE7508" w:rsidRPr="00EB0097">
          <w:rPr>
            <w:rStyle w:val="a7"/>
          </w:rPr>
          <w:t>27-21</w:t>
        </w:r>
      </w:hyperlink>
    </w:p>
    <w:p w14:paraId="2CB6B717" w14:textId="77777777" w:rsidR="000E5567" w:rsidRDefault="000E5567" w:rsidP="00AA666F">
      <w:pPr>
        <w:wordWrap w:val="0"/>
        <w:ind w:firstLineChars="0" w:firstLine="0"/>
      </w:pPr>
    </w:p>
    <w:p w14:paraId="21D0D60C" w14:textId="61595194" w:rsidR="00FB230B" w:rsidRPr="00403FE0" w:rsidRDefault="00FB230B" w:rsidP="00FB230B">
      <w:pPr>
        <w:pStyle w:val="afd"/>
      </w:pPr>
      <w:bookmarkStart w:id="2120" w:name="■CVSS"/>
      <w:r w:rsidRPr="00403FE0">
        <w:rPr>
          <w:rFonts w:hint="eastAsia"/>
        </w:rPr>
        <w:t>■</w:t>
      </w:r>
      <w:r w:rsidRPr="00403FE0">
        <w:t>C</w:t>
      </w:r>
      <w:r>
        <w:rPr>
          <w:rFonts w:hint="eastAsia"/>
        </w:rPr>
        <w:t>VSS</w:t>
      </w:r>
    </w:p>
    <w:bookmarkEnd w:id="2120"/>
    <w:p w14:paraId="1A7AFBF3" w14:textId="3DFF5077" w:rsidR="00AA666F" w:rsidRDefault="00E11B37" w:rsidP="0087727E">
      <w:pPr>
        <w:wordWrap w:val="0"/>
      </w:pPr>
      <w:r w:rsidRPr="00E11B37">
        <w:t>Common Vulnerability Scoring Systemの略。情報システムの脆弱性に対するオープンで汎用的な評価手法のこと。ベンダーに依存しない共通の評価方法を提供している。CVSSを用いると、脆弱性の深刻度を同一の基準の下で定量的に比較できるようになる。ベンダー、セキュリティ専門家、管理者、ユーザなどの間で、脆弱性に関して共通の言葉で議論できるようになる</w:t>
      </w:r>
      <w:r w:rsidR="00FB230B" w:rsidRPr="00412CEC">
        <w:rPr>
          <w:rFonts w:hint="eastAsia"/>
        </w:rPr>
        <w:t xml:space="preserve">…………    </w:t>
      </w:r>
      <w:hyperlink w:anchor="■CVSS１8－3" w:history="1">
        <w:r w:rsidR="0084762F" w:rsidRPr="00D04732">
          <w:rPr>
            <w:rStyle w:val="a7"/>
            <w:rFonts w:hint="eastAsia"/>
          </w:rPr>
          <w:t>18-3</w:t>
        </w:r>
      </w:hyperlink>
      <w:r w:rsidR="0084762F">
        <w:rPr>
          <w:rFonts w:hint="eastAsia"/>
        </w:rPr>
        <w:t>、</w:t>
      </w:r>
      <w:hyperlink w:anchor="■CVSS23－2" w:history="1">
        <w:r w:rsidR="0084762F" w:rsidRPr="00D04732">
          <w:rPr>
            <w:rStyle w:val="a7"/>
            <w:rFonts w:hint="eastAsia"/>
          </w:rPr>
          <w:t>23-2</w:t>
        </w:r>
      </w:hyperlink>
    </w:p>
    <w:p w14:paraId="014CFA13" w14:textId="77777777" w:rsidR="0087727E" w:rsidRPr="00403FE0" w:rsidRDefault="0087727E" w:rsidP="0087727E">
      <w:pPr>
        <w:wordWrap w:val="0"/>
      </w:pPr>
    </w:p>
    <w:p w14:paraId="789ABE5A" w14:textId="7A4CF864" w:rsidR="000E5567" w:rsidRPr="00FC766A" w:rsidRDefault="000E5567" w:rsidP="008E5F97">
      <w:pPr>
        <w:pStyle w:val="afd"/>
      </w:pPr>
      <w:bookmarkStart w:id="2121" w:name="_■DDoS攻撃（ディードスこうげき）"/>
      <w:bookmarkStart w:id="2122" w:name="_Toc185339072"/>
      <w:bookmarkStart w:id="2123" w:name="■DDoS攻撃（ディードスこうげき）"/>
      <w:bookmarkEnd w:id="2121"/>
      <w:r w:rsidRPr="00FC766A">
        <w:rPr>
          <w:rFonts w:hint="eastAsia"/>
        </w:rPr>
        <w:t>■</w:t>
      </w:r>
      <w:r w:rsidR="00F63B75" w:rsidRPr="00FC766A">
        <w:t>DDoS攻撃</w:t>
      </w:r>
      <w:r w:rsidRPr="00FC766A">
        <w:t>（ディードスこうげき）</w:t>
      </w:r>
      <w:bookmarkEnd w:id="2122"/>
    </w:p>
    <w:bookmarkEnd w:id="2123"/>
    <w:p w14:paraId="63856A18" w14:textId="77777777" w:rsidR="000E5567" w:rsidRDefault="000E5567" w:rsidP="000E5567">
      <w:pPr>
        <w:wordWrap w:val="0"/>
      </w:pPr>
      <w:r w:rsidRPr="00403FE0">
        <w:t>Distributed Denial of Service Attackの略。攻撃者が複数のコンピュータを操作し、標的となるコンピュータに対して同時に大量の問い合わせを送ること</w:t>
      </w:r>
      <w:r>
        <w:rPr>
          <w:rFonts w:hint="eastAsia"/>
        </w:rPr>
        <w:t>により</w:t>
      </w:r>
      <w:r w:rsidRPr="00403FE0">
        <w:t>、過剰な負荷をかけてサービスを利用できなくする攻撃手法</w:t>
      </w:r>
    </w:p>
    <w:p w14:paraId="6043EEF3" w14:textId="5DF8CB85" w:rsidR="00412CEC" w:rsidRPr="00403FE0" w:rsidRDefault="00412CEC" w:rsidP="00412CEC">
      <w:pPr>
        <w:wordWrap w:val="0"/>
        <w:ind w:firstLineChars="0" w:firstLine="0"/>
      </w:pPr>
      <w:r w:rsidRPr="00412CEC">
        <w:rPr>
          <w:rFonts w:hint="eastAsia"/>
        </w:rPr>
        <w:t xml:space="preserve">…………………    </w:t>
      </w:r>
      <w:hyperlink w:anchor="■DDoS攻撃（ディードスこうげき）2章コラム" w:history="1">
        <w:r w:rsidR="00EE7508" w:rsidRPr="00172F88">
          <w:rPr>
            <w:rStyle w:val="a7"/>
            <w:rFonts w:hint="eastAsia"/>
          </w:rPr>
          <w:t>第</w:t>
        </w:r>
        <w:r w:rsidR="00EE7508" w:rsidRPr="00172F88">
          <w:rPr>
            <w:rStyle w:val="a7"/>
          </w:rPr>
          <w:t>2章コラム</w:t>
        </w:r>
      </w:hyperlink>
      <w:r w:rsidR="00EE7508" w:rsidRPr="00EE7508">
        <w:t>、</w:t>
      </w:r>
      <w:hyperlink w:anchor="■DDoS攻撃（ディードスこうげき）5ー2ー2" w:history="1">
        <w:r w:rsidR="00EE7508" w:rsidRPr="00172F88">
          <w:rPr>
            <w:rStyle w:val="a7"/>
          </w:rPr>
          <w:t>5-2-2</w:t>
        </w:r>
      </w:hyperlink>
      <w:r w:rsidR="00EE7508" w:rsidRPr="00EE7508">
        <w:t>、</w:t>
      </w:r>
      <w:hyperlink w:anchor="■DDoS攻撃（ディードスこうげき）5ー2ー5" w:history="1">
        <w:r w:rsidR="00EE7508" w:rsidRPr="00172F88">
          <w:rPr>
            <w:rStyle w:val="a7"/>
          </w:rPr>
          <w:t>5-2-5</w:t>
        </w:r>
      </w:hyperlink>
      <w:r w:rsidR="00EE7508" w:rsidRPr="00EE7508">
        <w:t>、</w:t>
      </w:r>
      <w:hyperlink w:anchor="■DDoS攻撃（ディードスこうげき）8ー1ー1" w:history="1">
        <w:r w:rsidR="00EE7508" w:rsidRPr="00172F88">
          <w:rPr>
            <w:rStyle w:val="a7"/>
          </w:rPr>
          <w:t>8-1-1</w:t>
        </w:r>
      </w:hyperlink>
    </w:p>
    <w:p w14:paraId="10440E09" w14:textId="77777777" w:rsidR="000E5567" w:rsidRPr="00403FE0" w:rsidRDefault="000E5567" w:rsidP="000E5567">
      <w:pPr>
        <w:wordWrap w:val="0"/>
      </w:pPr>
    </w:p>
    <w:p w14:paraId="1DDB37A7" w14:textId="77777777" w:rsidR="000E5567" w:rsidRPr="00403FE0" w:rsidRDefault="000E5567" w:rsidP="003C294A">
      <w:pPr>
        <w:pStyle w:val="afd"/>
      </w:pPr>
      <w:bookmarkStart w:id="2124" w:name="_■DFFT"/>
      <w:bookmarkStart w:id="2125" w:name="_Toc185339073"/>
      <w:bookmarkStart w:id="2126" w:name="■DFFT"/>
      <w:bookmarkEnd w:id="2124"/>
      <w:r w:rsidRPr="00403FE0">
        <w:rPr>
          <w:rFonts w:hint="eastAsia"/>
        </w:rPr>
        <w:t>■</w:t>
      </w:r>
      <w:r w:rsidRPr="00403FE0">
        <w:t>DFFT</w:t>
      </w:r>
      <w:bookmarkEnd w:id="2125"/>
    </w:p>
    <w:bookmarkEnd w:id="2126"/>
    <w:p w14:paraId="7DF2C6F9" w14:textId="77777777" w:rsidR="000E5567" w:rsidRDefault="000E5567" w:rsidP="000E5567">
      <w:pPr>
        <w:wordWrap w:val="0"/>
      </w:pPr>
      <w:r w:rsidRPr="00403FE0">
        <w:t>Data Free Flow with Trustの略。日本が提案したコンセプトであり、ビジネスや社会的な課題を解決するために、データの国際的な自由な流れを促進すると同時に、プライバシー、セキュリティ、知的財産権に対する信頼を確保することを目指している</w:t>
      </w:r>
    </w:p>
    <w:p w14:paraId="44963EB6" w14:textId="4E6865DC" w:rsidR="00412CEC" w:rsidRPr="00403FE0" w:rsidRDefault="00412CEC" w:rsidP="00412CEC">
      <w:pPr>
        <w:wordWrap w:val="0"/>
        <w:ind w:firstLineChars="0" w:firstLine="0"/>
      </w:pPr>
      <w:r w:rsidRPr="00412CEC">
        <w:rPr>
          <w:rFonts w:hint="eastAsia"/>
        </w:rPr>
        <w:t xml:space="preserve">…………………    </w:t>
      </w:r>
      <w:hyperlink w:anchor="■DFFT3ー2ー1" w:history="1">
        <w:r w:rsidR="00EE7508" w:rsidRPr="00916007">
          <w:rPr>
            <w:rStyle w:val="a7"/>
          </w:rPr>
          <w:t>3-2-1</w:t>
        </w:r>
      </w:hyperlink>
    </w:p>
    <w:p w14:paraId="65C83F55" w14:textId="77777777" w:rsidR="000E5567" w:rsidRPr="00403FE0" w:rsidRDefault="000E5567" w:rsidP="000E5567">
      <w:pPr>
        <w:wordWrap w:val="0"/>
      </w:pPr>
    </w:p>
    <w:p w14:paraId="4E3289E7" w14:textId="77777777" w:rsidR="000E5567" w:rsidRPr="00403FE0" w:rsidRDefault="000E5567" w:rsidP="003C294A">
      <w:pPr>
        <w:pStyle w:val="afd"/>
      </w:pPr>
      <w:bookmarkStart w:id="2127" w:name="_■EDR"/>
      <w:bookmarkStart w:id="2128" w:name="_Toc185339074"/>
      <w:bookmarkStart w:id="2129" w:name="■EDR"/>
      <w:bookmarkEnd w:id="2127"/>
      <w:r w:rsidRPr="00403FE0">
        <w:rPr>
          <w:rFonts w:hint="eastAsia"/>
        </w:rPr>
        <w:t>■</w:t>
      </w:r>
      <w:r w:rsidRPr="00686778">
        <w:t>EDR</w:t>
      </w:r>
      <w:bookmarkEnd w:id="2128"/>
    </w:p>
    <w:bookmarkEnd w:id="2129"/>
    <w:p w14:paraId="03E13D96" w14:textId="77777777" w:rsidR="000E5567" w:rsidRDefault="000E5567" w:rsidP="000E5567">
      <w:pPr>
        <w:wordWrap w:val="0"/>
      </w:pPr>
      <w:r w:rsidRPr="00403FE0">
        <w:t>Endpoint Detection and Responseの略。パソコンやスマートフォン、サーバなどのエンドポイントにおける不審な動作を検知し、迅速な対応を支援するソリューション。従来のツールやソリューションでは防げなかった未知のマルウェアや不正アクセスを検知し被害の拡大を防止する</w:t>
      </w:r>
    </w:p>
    <w:p w14:paraId="3F8FCDD3" w14:textId="5F4F75BB" w:rsidR="00412CEC" w:rsidRPr="00403FE0" w:rsidRDefault="00412CEC" w:rsidP="00412CEC">
      <w:pPr>
        <w:wordWrap w:val="0"/>
        <w:ind w:firstLineChars="0" w:firstLine="0"/>
      </w:pPr>
      <w:r w:rsidRPr="00412CEC">
        <w:rPr>
          <w:rFonts w:hint="eastAsia"/>
        </w:rPr>
        <w:t xml:space="preserve">…………………    </w:t>
      </w:r>
      <w:hyperlink w:anchor="■EDR2ー1" w:history="1">
        <w:r w:rsidR="003E0013" w:rsidRPr="00085EB4">
          <w:rPr>
            <w:rStyle w:val="a7"/>
          </w:rPr>
          <w:t>2-1</w:t>
        </w:r>
      </w:hyperlink>
      <w:r w:rsidR="003E0013" w:rsidRPr="003E0013">
        <w:t>、</w:t>
      </w:r>
      <w:hyperlink w:anchor="■EDR5ー2ー4" w:history="1">
        <w:r w:rsidR="003E0013" w:rsidRPr="00E462A2">
          <w:rPr>
            <w:rStyle w:val="a7"/>
          </w:rPr>
          <w:t>5-2-4</w:t>
        </w:r>
      </w:hyperlink>
      <w:r w:rsidR="003E0013" w:rsidRPr="003E0013">
        <w:t>、</w:t>
      </w:r>
      <w:hyperlink w:anchor="■EDR5ー2ー5" w:history="1">
        <w:r w:rsidR="003E0013" w:rsidRPr="00E462A2">
          <w:rPr>
            <w:rStyle w:val="a7"/>
          </w:rPr>
          <w:t>5-2-5</w:t>
        </w:r>
      </w:hyperlink>
      <w:r w:rsidR="003E0013" w:rsidRPr="003E0013">
        <w:t>、</w:t>
      </w:r>
      <w:hyperlink w:anchor="■EDR10ー2ー4" w:history="1">
        <w:r w:rsidR="003E0013" w:rsidRPr="001714FF">
          <w:rPr>
            <w:rStyle w:val="a7"/>
          </w:rPr>
          <w:t>10-2-4</w:t>
        </w:r>
      </w:hyperlink>
      <w:r w:rsidR="003E0013" w:rsidRPr="003E0013">
        <w:t>、</w:t>
      </w:r>
      <w:hyperlink w:anchor="■EDR17ー3－1" w:history="1">
        <w:r w:rsidR="003E0013" w:rsidRPr="001714FF">
          <w:rPr>
            <w:rStyle w:val="a7"/>
          </w:rPr>
          <w:t>17-3-1</w:t>
        </w:r>
      </w:hyperlink>
      <w:r w:rsidR="003E0013" w:rsidRPr="003E0013">
        <w:t>、</w:t>
      </w:r>
      <w:hyperlink w:anchor="■EDR18ー3－5" w:history="1">
        <w:r w:rsidR="003E0013" w:rsidRPr="001714FF">
          <w:rPr>
            <w:rStyle w:val="a7"/>
          </w:rPr>
          <w:t>18-3-5</w:t>
        </w:r>
      </w:hyperlink>
      <w:r w:rsidR="003E0013" w:rsidRPr="003E0013">
        <w:t>、</w:t>
      </w:r>
      <w:hyperlink w:anchor="■EDR22ー3ー1" w:history="1">
        <w:r w:rsidR="003E0013" w:rsidRPr="003E0013">
          <w:rPr>
            <w:rStyle w:val="a7"/>
          </w:rPr>
          <w:t>22-3-1</w:t>
        </w:r>
      </w:hyperlink>
      <w:r w:rsidR="003E0013" w:rsidRPr="003E0013">
        <w:t>、</w:t>
      </w:r>
      <w:hyperlink w:anchor="■EDR26ー1" w:history="1">
        <w:r w:rsidR="003E0013" w:rsidRPr="003E0013">
          <w:rPr>
            <w:rStyle w:val="a7"/>
          </w:rPr>
          <w:t>26-1</w:t>
        </w:r>
      </w:hyperlink>
      <w:r w:rsidR="003E0013" w:rsidRPr="003E0013">
        <w:t>、</w:t>
      </w:r>
      <w:hyperlink w:anchor="■EDR26ー2" w:history="1">
        <w:r w:rsidR="003E0013" w:rsidRPr="003E0013">
          <w:rPr>
            <w:rStyle w:val="a7"/>
          </w:rPr>
          <w:t>26-2</w:t>
        </w:r>
      </w:hyperlink>
      <w:r w:rsidR="003E0013" w:rsidRPr="003E0013">
        <w:t>、</w:t>
      </w:r>
      <w:hyperlink w:anchor="■EDR27ー2" w:history="1">
        <w:r w:rsidR="003E0013" w:rsidRPr="001714FF">
          <w:rPr>
            <w:rStyle w:val="a7"/>
          </w:rPr>
          <w:t>27-2</w:t>
        </w:r>
      </w:hyperlink>
    </w:p>
    <w:p w14:paraId="73044EB9" w14:textId="77777777" w:rsidR="000E5567" w:rsidRPr="00403FE0" w:rsidRDefault="000E5567" w:rsidP="000E5567">
      <w:pPr>
        <w:wordWrap w:val="0"/>
      </w:pPr>
    </w:p>
    <w:p w14:paraId="074D07FF" w14:textId="77777777" w:rsidR="000E5567" w:rsidRPr="00403FE0" w:rsidRDefault="000E5567" w:rsidP="003C294A">
      <w:pPr>
        <w:pStyle w:val="afd"/>
      </w:pPr>
      <w:bookmarkStart w:id="2130" w:name="_■eKYC"/>
      <w:bookmarkStart w:id="2131" w:name="_Toc185339075"/>
      <w:bookmarkStart w:id="2132" w:name="■eKYC"/>
      <w:bookmarkEnd w:id="2130"/>
      <w:r w:rsidRPr="00403FE0">
        <w:rPr>
          <w:rFonts w:hint="eastAsia"/>
        </w:rPr>
        <w:t>■</w:t>
      </w:r>
      <w:r w:rsidRPr="00403FE0">
        <w:t>eKYC</w:t>
      </w:r>
      <w:bookmarkEnd w:id="2131"/>
    </w:p>
    <w:bookmarkEnd w:id="2132"/>
    <w:p w14:paraId="31386D9F" w14:textId="77777777" w:rsidR="000E5567" w:rsidRDefault="000E5567" w:rsidP="000E5567">
      <w:pPr>
        <w:wordWrap w:val="0"/>
      </w:pPr>
      <w:r w:rsidRPr="00403FE0">
        <w:t>electronic Know Your Customer の略称。オンラインで完結可能な本人確認方法のこと</w:t>
      </w:r>
    </w:p>
    <w:p w14:paraId="3E92D74F" w14:textId="027120EC" w:rsidR="00412CEC" w:rsidRPr="00403FE0" w:rsidRDefault="00412CEC" w:rsidP="00412CEC">
      <w:pPr>
        <w:wordWrap w:val="0"/>
        <w:ind w:firstLineChars="0" w:firstLine="0"/>
      </w:pPr>
      <w:r w:rsidRPr="00412CEC">
        <w:rPr>
          <w:rFonts w:hint="eastAsia"/>
        </w:rPr>
        <w:t xml:space="preserve">…………………    </w:t>
      </w:r>
      <w:hyperlink w:anchor="■eKYC3ー2－1" w:history="1">
        <w:r w:rsidR="003E0013" w:rsidRPr="00267525">
          <w:rPr>
            <w:rStyle w:val="a7"/>
          </w:rPr>
          <w:t>3-2-1</w:t>
        </w:r>
      </w:hyperlink>
    </w:p>
    <w:p w14:paraId="5CD23823" w14:textId="77777777" w:rsidR="000E5567" w:rsidRPr="00403FE0" w:rsidRDefault="000E5567" w:rsidP="000E5567">
      <w:pPr>
        <w:wordWrap w:val="0"/>
      </w:pPr>
    </w:p>
    <w:p w14:paraId="07C08C95" w14:textId="77777777" w:rsidR="000E5567" w:rsidRPr="00403FE0" w:rsidRDefault="000E5567" w:rsidP="003C294A">
      <w:pPr>
        <w:pStyle w:val="afd"/>
      </w:pPr>
      <w:bookmarkStart w:id="2133" w:name="_■GビズID"/>
      <w:bookmarkStart w:id="2134" w:name="_Toc185339076"/>
      <w:bookmarkStart w:id="2135" w:name="■GビズID"/>
      <w:bookmarkEnd w:id="2133"/>
      <w:r w:rsidRPr="00403FE0">
        <w:rPr>
          <w:rFonts w:hint="eastAsia"/>
        </w:rPr>
        <w:t>■</w:t>
      </w:r>
      <w:r w:rsidRPr="00403FE0">
        <w:t>GビズID</w:t>
      </w:r>
      <w:bookmarkEnd w:id="2134"/>
    </w:p>
    <w:bookmarkEnd w:id="2135"/>
    <w:p w14:paraId="00DDD8E5" w14:textId="77777777" w:rsidR="000E5567" w:rsidRDefault="000E5567" w:rsidP="000E5567">
      <w:pPr>
        <w:wordWrap w:val="0"/>
      </w:pPr>
      <w:r w:rsidRPr="00403FE0">
        <w:rPr>
          <w:rFonts w:hint="eastAsia"/>
        </w:rPr>
        <w:t>行政手続きなどにおいて手続</w:t>
      </w:r>
      <w:r>
        <w:rPr>
          <w:rFonts w:hint="eastAsia"/>
        </w:rPr>
        <w:t>き</w:t>
      </w:r>
      <w:r w:rsidRPr="00403FE0">
        <w:rPr>
          <w:rFonts w:hint="eastAsia"/>
        </w:rPr>
        <w:t>を行う法人を認証するための仕組み。</w:t>
      </w:r>
      <w:r w:rsidRPr="00403FE0">
        <w:t>1つのID・パスワードで本人確認書類なしに</w:t>
      </w:r>
      <w:r>
        <w:rPr>
          <w:rFonts w:hint="eastAsia"/>
        </w:rPr>
        <w:t>さまざま</w:t>
      </w:r>
      <w:r w:rsidRPr="00403FE0">
        <w:t>な政府・自治体の法人向けオンライン申請が可能になる</w:t>
      </w:r>
    </w:p>
    <w:p w14:paraId="5433E582" w14:textId="4FE4757C" w:rsidR="00412CEC" w:rsidRPr="00403FE0" w:rsidRDefault="00412CEC" w:rsidP="00412CEC">
      <w:pPr>
        <w:wordWrap w:val="0"/>
        <w:ind w:firstLineChars="0" w:firstLine="0"/>
      </w:pPr>
      <w:r w:rsidRPr="00412CEC">
        <w:rPr>
          <w:rFonts w:hint="eastAsia"/>
        </w:rPr>
        <w:t xml:space="preserve">…………………    </w:t>
      </w:r>
      <w:hyperlink w:anchor="■GビズID3ー2－1" w:history="1">
        <w:r w:rsidR="008D4877" w:rsidRPr="00360EB5">
          <w:rPr>
            <w:rStyle w:val="a7"/>
          </w:rPr>
          <w:t>3-2-1</w:t>
        </w:r>
      </w:hyperlink>
    </w:p>
    <w:p w14:paraId="59D67579" w14:textId="77777777" w:rsidR="000E5567" w:rsidRPr="00403FE0" w:rsidRDefault="000E5567" w:rsidP="000E5567">
      <w:pPr>
        <w:wordWrap w:val="0"/>
      </w:pPr>
    </w:p>
    <w:p w14:paraId="13658A36" w14:textId="77777777" w:rsidR="000E5567" w:rsidRPr="00403FE0" w:rsidRDefault="000E5567" w:rsidP="003C294A">
      <w:pPr>
        <w:pStyle w:val="afd"/>
      </w:pPr>
      <w:bookmarkStart w:id="2136" w:name="_■ICSCoE中核人材育成プログラム"/>
      <w:bookmarkStart w:id="2137" w:name="_Toc185339077"/>
      <w:bookmarkStart w:id="2138" w:name="■ICSCoE中核人材育成プログラム"/>
      <w:bookmarkEnd w:id="2136"/>
      <w:r w:rsidRPr="00403FE0">
        <w:rPr>
          <w:rFonts w:hint="eastAsia"/>
        </w:rPr>
        <w:t>■</w:t>
      </w:r>
      <w:r w:rsidRPr="00403FE0">
        <w:t>ICSCoE中核人材育成プログラム</w:t>
      </w:r>
      <w:bookmarkEnd w:id="2137"/>
    </w:p>
    <w:bookmarkEnd w:id="2138"/>
    <w:p w14:paraId="39740419" w14:textId="77777777" w:rsidR="000E5567" w:rsidRDefault="000E5567" w:rsidP="000E5567">
      <w:pPr>
        <w:wordWrap w:val="0"/>
      </w:pPr>
      <w:r w:rsidRPr="7FAA03AD">
        <w:t>平成29年4月に</w:t>
      </w:r>
      <w:r w:rsidRPr="002B661C">
        <w:rPr>
          <w:rFonts w:hint="eastAsia"/>
        </w:rPr>
        <w:t>独立行政法人情報処理推進機構（</w:t>
      </w:r>
      <w:r w:rsidRPr="002B661C">
        <w:t>IPA）</w:t>
      </w:r>
      <w:r w:rsidRPr="7FAA03AD">
        <w:t>内に設置された産業サイバーセキュリティセンター（Industrial Cyber Security Center of Excellence, ICSCoE）が実施している人材育成プログラム。制御技術（OT：Operational Technology）と情報技術（IT）の両方の知識・スキルを有し、社会インフラ・産業基盤へのサイバーセキュリティリスクに対応できる人材の育成を目的としている</w:t>
      </w:r>
    </w:p>
    <w:p w14:paraId="250A28D8" w14:textId="30039A37" w:rsidR="00412CEC" w:rsidRPr="00403FE0" w:rsidRDefault="00412CEC" w:rsidP="00412CEC">
      <w:pPr>
        <w:wordWrap w:val="0"/>
        <w:ind w:firstLineChars="0" w:firstLine="0"/>
      </w:pPr>
      <w:r w:rsidRPr="00412CEC">
        <w:rPr>
          <w:rFonts w:hint="eastAsia"/>
        </w:rPr>
        <w:t xml:space="preserve">…………………    </w:t>
      </w:r>
      <w:hyperlink w:anchor="■ICSCoE中核人材育成プログラム5ー1－2" w:history="1">
        <w:r w:rsidR="00F41399" w:rsidRPr="00256FC2">
          <w:rPr>
            <w:rStyle w:val="a7"/>
          </w:rPr>
          <w:t>5-1-2</w:t>
        </w:r>
      </w:hyperlink>
    </w:p>
    <w:p w14:paraId="32CDFBB0" w14:textId="77777777" w:rsidR="000E5567" w:rsidRPr="00403FE0" w:rsidRDefault="000E5567" w:rsidP="000E5567">
      <w:pPr>
        <w:wordWrap w:val="0"/>
      </w:pPr>
    </w:p>
    <w:p w14:paraId="233D6927" w14:textId="77777777" w:rsidR="000E5567" w:rsidRPr="00403FE0" w:rsidRDefault="000E5567" w:rsidP="003C294A">
      <w:pPr>
        <w:pStyle w:val="afd"/>
      </w:pPr>
      <w:bookmarkStart w:id="2139" w:name="_■ICT"/>
      <w:bookmarkStart w:id="2140" w:name="_Toc185339078"/>
      <w:bookmarkStart w:id="2141" w:name="■ICT"/>
      <w:bookmarkEnd w:id="2139"/>
      <w:r w:rsidRPr="00403FE0">
        <w:rPr>
          <w:rFonts w:hint="eastAsia"/>
        </w:rPr>
        <w:t>■</w:t>
      </w:r>
      <w:r w:rsidRPr="00403FE0">
        <w:t>ICT</w:t>
      </w:r>
      <w:bookmarkEnd w:id="2140"/>
    </w:p>
    <w:bookmarkEnd w:id="2141"/>
    <w:p w14:paraId="05F7CB52" w14:textId="77777777" w:rsidR="000E5567" w:rsidRDefault="000E5567" w:rsidP="000E5567">
      <w:pPr>
        <w:wordWrap w:val="0"/>
      </w:pPr>
      <w:r w:rsidRPr="00403FE0">
        <w:t>Information and Communication</w:t>
      </w:r>
      <w:r>
        <w:rPr>
          <w:rFonts w:hint="eastAsia"/>
        </w:rPr>
        <w:t xml:space="preserve"> </w:t>
      </w:r>
      <w:r w:rsidRPr="00403FE0">
        <w:t>Technologyの略。IT（情報技術）</w:t>
      </w:r>
      <w:r>
        <w:rPr>
          <w:rFonts w:hint="eastAsia"/>
        </w:rPr>
        <w:t>に加えて</w:t>
      </w:r>
      <w:r w:rsidRPr="00403FE0">
        <w:t>、コンピュータやスマートフォンなどを用いて行うコミュニケーションを実現する技術（通信技術）を含んでいる</w:t>
      </w:r>
    </w:p>
    <w:p w14:paraId="6E83031D" w14:textId="02070EED" w:rsidR="00412CEC" w:rsidRDefault="00412CEC" w:rsidP="00412CEC">
      <w:pPr>
        <w:wordWrap w:val="0"/>
        <w:ind w:firstLineChars="0" w:firstLine="0"/>
      </w:pPr>
      <w:r w:rsidRPr="00412CEC">
        <w:rPr>
          <w:rFonts w:hint="eastAsia"/>
        </w:rPr>
        <w:t xml:space="preserve">…………………    </w:t>
      </w:r>
      <w:hyperlink w:anchor="■ICT3ー2－1" w:history="1">
        <w:r w:rsidR="00F41399" w:rsidRPr="00493DC6">
          <w:rPr>
            <w:rStyle w:val="a7"/>
          </w:rPr>
          <w:t>3-2-1</w:t>
        </w:r>
      </w:hyperlink>
      <w:r w:rsidR="00F41399" w:rsidRPr="00F41399">
        <w:t>、</w:t>
      </w:r>
      <w:hyperlink w:anchor="■ICT6ー1－2" w:history="1">
        <w:r w:rsidR="00F41399" w:rsidRPr="00493DC6">
          <w:rPr>
            <w:rStyle w:val="a7"/>
          </w:rPr>
          <w:t>6-1-2</w:t>
        </w:r>
      </w:hyperlink>
      <w:r w:rsidR="00F41399" w:rsidRPr="00F41399">
        <w:t>、</w:t>
      </w:r>
      <w:hyperlink w:anchor="■ICT13ー3－2" w:history="1">
        <w:r w:rsidR="00F41399" w:rsidRPr="008E734B">
          <w:rPr>
            <w:rStyle w:val="a7"/>
          </w:rPr>
          <w:t>13-3-2</w:t>
        </w:r>
      </w:hyperlink>
      <w:r w:rsidR="00F41399" w:rsidRPr="00F41399">
        <w:t>、</w:t>
      </w:r>
      <w:hyperlink w:anchor="■ICT15ー1" w:history="1">
        <w:r w:rsidR="00F41399" w:rsidRPr="008E734B">
          <w:rPr>
            <w:rStyle w:val="a7"/>
          </w:rPr>
          <w:t>15-1</w:t>
        </w:r>
      </w:hyperlink>
      <w:r w:rsidR="00F41399" w:rsidRPr="00F41399">
        <w:t>、</w:t>
      </w:r>
      <w:hyperlink w:anchor="■ICT15ー2ー6" w:history="1">
        <w:r w:rsidR="00F41399" w:rsidRPr="008E734B">
          <w:rPr>
            <w:rStyle w:val="a7"/>
          </w:rPr>
          <w:t>15-2-6</w:t>
        </w:r>
      </w:hyperlink>
      <w:r w:rsidR="00F41399" w:rsidRPr="00F41399">
        <w:t>、</w:t>
      </w:r>
      <w:hyperlink w:anchor="■ICT15ー2ー7" w:history="1">
        <w:r w:rsidR="00F41399" w:rsidRPr="008E734B">
          <w:rPr>
            <w:rStyle w:val="a7"/>
          </w:rPr>
          <w:t>15-2-7</w:t>
        </w:r>
      </w:hyperlink>
      <w:r w:rsidR="00F41399" w:rsidRPr="00F41399">
        <w:t>、</w:t>
      </w:r>
      <w:hyperlink w:anchor="■ICT18ー3ー2" w:history="1">
        <w:r w:rsidR="00F41399" w:rsidRPr="008E734B">
          <w:rPr>
            <w:rStyle w:val="a7"/>
          </w:rPr>
          <w:t>18-3-2</w:t>
        </w:r>
      </w:hyperlink>
      <w:r w:rsidR="00F41399" w:rsidRPr="00F41399">
        <w:t>、</w:t>
      </w:r>
      <w:hyperlink w:anchor="■ICT27ー6" w:history="1">
        <w:r w:rsidR="00F41399" w:rsidRPr="008E734B">
          <w:rPr>
            <w:rStyle w:val="a7"/>
          </w:rPr>
          <w:t>27-6</w:t>
        </w:r>
      </w:hyperlink>
      <w:r w:rsidR="00F41399" w:rsidRPr="00F41399">
        <w:t>、</w:t>
      </w:r>
      <w:hyperlink w:anchor="■ICT27ー15" w:history="1">
        <w:r w:rsidR="00F41399" w:rsidRPr="008E734B">
          <w:rPr>
            <w:rStyle w:val="a7"/>
          </w:rPr>
          <w:t>27-15</w:t>
        </w:r>
      </w:hyperlink>
    </w:p>
    <w:p w14:paraId="0E3FCD94" w14:textId="77777777" w:rsidR="000E5567" w:rsidRDefault="000E5567" w:rsidP="000E5567">
      <w:pPr>
        <w:wordWrap w:val="0"/>
        <w:ind w:firstLineChars="0" w:firstLine="0"/>
      </w:pPr>
    </w:p>
    <w:p w14:paraId="40BE5080" w14:textId="77777777" w:rsidR="000E5567" w:rsidRPr="00E30D7B" w:rsidRDefault="000E5567" w:rsidP="003C294A">
      <w:pPr>
        <w:pStyle w:val="afd"/>
      </w:pPr>
      <w:bookmarkStart w:id="2142" w:name="_■IDS"/>
      <w:bookmarkStart w:id="2143" w:name="_Toc185339079"/>
      <w:bookmarkStart w:id="2144" w:name="■IDS"/>
      <w:bookmarkEnd w:id="2142"/>
      <w:r w:rsidRPr="00E30D7B">
        <w:rPr>
          <w:rFonts w:hint="eastAsia"/>
        </w:rPr>
        <w:t>■IDS</w:t>
      </w:r>
      <w:bookmarkEnd w:id="2143"/>
    </w:p>
    <w:bookmarkEnd w:id="2144"/>
    <w:p w14:paraId="60231F02" w14:textId="77777777" w:rsidR="000E5567" w:rsidRDefault="000E5567" w:rsidP="000E5567">
      <w:pPr>
        <w:wordWrap w:val="0"/>
      </w:pPr>
      <w:r w:rsidRPr="00E30D7B">
        <w:rPr>
          <w:rFonts w:hint="eastAsia"/>
        </w:rPr>
        <w:t>Intrusion Detection Systemの略。不正アクセスや異常な通信を検知して管理者に通知するシステムのこと。IPSと異なり、不正アクセスや異常な通信をブロックする機能はない</w:t>
      </w:r>
    </w:p>
    <w:p w14:paraId="5A1D1A0D" w14:textId="752BD0F5" w:rsidR="00412CEC" w:rsidRPr="00E30D7B" w:rsidRDefault="00412CEC" w:rsidP="00412CEC">
      <w:pPr>
        <w:wordWrap w:val="0"/>
        <w:ind w:firstLineChars="0" w:firstLine="0"/>
      </w:pPr>
      <w:r w:rsidRPr="00412CEC">
        <w:rPr>
          <w:rFonts w:hint="eastAsia"/>
        </w:rPr>
        <w:t xml:space="preserve">…………………    </w:t>
      </w:r>
      <w:hyperlink w:anchor="■IDS18ー2－10" w:history="1">
        <w:r w:rsidR="00F41399" w:rsidRPr="00F41399">
          <w:rPr>
            <w:rStyle w:val="a7"/>
          </w:rPr>
          <w:t>18-2-10</w:t>
        </w:r>
      </w:hyperlink>
      <w:r w:rsidR="00F41399" w:rsidRPr="00F41399">
        <w:t>、</w:t>
      </w:r>
      <w:hyperlink w:anchor="■IDS18ー2－14" w:history="1">
        <w:r w:rsidR="00F41399" w:rsidRPr="00775A3F">
          <w:rPr>
            <w:rStyle w:val="a7"/>
          </w:rPr>
          <w:t>18-2-14</w:t>
        </w:r>
      </w:hyperlink>
      <w:r w:rsidR="00F41399" w:rsidRPr="00F41399">
        <w:t>、</w:t>
      </w:r>
      <w:hyperlink w:anchor="■IDS18ー2－18" w:history="1">
        <w:r w:rsidR="00F41399" w:rsidRPr="00775A3F">
          <w:rPr>
            <w:rStyle w:val="a7"/>
          </w:rPr>
          <w:t>18-2-18</w:t>
        </w:r>
      </w:hyperlink>
      <w:r w:rsidR="00F41399" w:rsidRPr="00F41399">
        <w:t>、</w:t>
      </w:r>
      <w:hyperlink w:anchor="■IDS18ー3－5" w:history="1">
        <w:r w:rsidR="00F41399" w:rsidRPr="00775A3F">
          <w:rPr>
            <w:rStyle w:val="a7"/>
          </w:rPr>
          <w:t>18-3-5</w:t>
        </w:r>
      </w:hyperlink>
      <w:r w:rsidR="00F41399" w:rsidRPr="00F41399">
        <w:t>、</w:t>
      </w:r>
      <w:hyperlink w:anchor="■IDS18ー4" w:history="1">
        <w:r w:rsidR="00F41399" w:rsidRPr="00775A3F">
          <w:rPr>
            <w:rStyle w:val="a7"/>
          </w:rPr>
          <w:t>18-4</w:t>
        </w:r>
      </w:hyperlink>
      <w:r w:rsidR="00F41399" w:rsidRPr="00F41399">
        <w:t>、</w:t>
      </w:r>
      <w:hyperlink w:anchor="■IDS22ー3－1" w:history="1">
        <w:r w:rsidR="00F41399" w:rsidRPr="00775A3F">
          <w:rPr>
            <w:rStyle w:val="a7"/>
          </w:rPr>
          <w:t>22-3-1</w:t>
        </w:r>
      </w:hyperlink>
    </w:p>
    <w:p w14:paraId="3E6967C5" w14:textId="77777777" w:rsidR="000E5567" w:rsidRDefault="000E5567" w:rsidP="000E5567">
      <w:pPr>
        <w:wordWrap w:val="0"/>
      </w:pPr>
    </w:p>
    <w:p w14:paraId="6CBEB473" w14:textId="77777777" w:rsidR="000E5567" w:rsidRPr="00403FE0" w:rsidRDefault="000E5567" w:rsidP="003C294A">
      <w:pPr>
        <w:pStyle w:val="afd"/>
      </w:pPr>
      <w:bookmarkStart w:id="2145" w:name="_■IoT（アイ・オー・ティー）"/>
      <w:bookmarkStart w:id="2146" w:name="_Toc185339080"/>
      <w:bookmarkStart w:id="2147" w:name="■IoT（アイ・オー・ティー）"/>
      <w:bookmarkEnd w:id="2145"/>
      <w:r w:rsidRPr="00403FE0">
        <w:rPr>
          <w:rFonts w:hint="eastAsia"/>
        </w:rPr>
        <w:t>■</w:t>
      </w:r>
      <w:r w:rsidRPr="002C1CF4">
        <w:rPr>
          <w:rFonts w:hint="eastAsia"/>
        </w:rPr>
        <w:t>IoT（アイ・オー・ティー）</w:t>
      </w:r>
      <w:bookmarkEnd w:id="2146"/>
    </w:p>
    <w:bookmarkEnd w:id="2147"/>
    <w:p w14:paraId="6B1D8F58" w14:textId="77777777" w:rsidR="000E5567" w:rsidRDefault="000E5567" w:rsidP="000E5567">
      <w:pPr>
        <w:wordWrap w:val="0"/>
      </w:pPr>
      <w:r w:rsidRPr="00403FE0">
        <w:rPr>
          <w:rFonts w:hint="eastAsia"/>
        </w:rPr>
        <w:t>Internet of Thingsの略。日本語では「モノのインターネット」。インターネットにコンピュータやセンサー、カメラ、産業機械、家電など</w:t>
      </w:r>
      <w:r>
        <w:rPr>
          <w:rFonts w:hint="eastAsia"/>
        </w:rPr>
        <w:t>さまざま</w:t>
      </w:r>
      <w:r w:rsidRPr="00403FE0">
        <w:rPr>
          <w:rFonts w:hint="eastAsia"/>
        </w:rPr>
        <w:t>な「モノ」が接続され、データを収集したり、相互に情報をやり取りしたりする概念や仕組み、技術のこと</w:t>
      </w:r>
    </w:p>
    <w:p w14:paraId="7E0D1BB6" w14:textId="62EDA5CF" w:rsidR="00412CEC" w:rsidRDefault="00412CEC" w:rsidP="00412CEC">
      <w:pPr>
        <w:wordWrap w:val="0"/>
        <w:ind w:firstLineChars="0" w:firstLine="0"/>
      </w:pPr>
      <w:r w:rsidRPr="00412CEC">
        <w:rPr>
          <w:rFonts w:hint="eastAsia"/>
        </w:rPr>
        <w:t xml:space="preserve">…………………    </w:t>
      </w:r>
      <w:hyperlink w:anchor="■IoT（アイ・オー・ティー）1ー1" w:history="1">
        <w:r w:rsidR="00DE6AC0" w:rsidRPr="00086398">
          <w:rPr>
            <w:rStyle w:val="a7"/>
          </w:rPr>
          <w:t>1-1</w:t>
        </w:r>
      </w:hyperlink>
      <w:r w:rsidR="00DE6AC0" w:rsidRPr="00DE6AC0">
        <w:t>、</w:t>
      </w:r>
      <w:hyperlink w:anchor="■IoT（アイ・オー・ティー）3ー1" w:history="1">
        <w:r w:rsidR="00DE6AC0" w:rsidRPr="000045AE">
          <w:rPr>
            <w:rStyle w:val="a7"/>
          </w:rPr>
          <w:t>3-1</w:t>
        </w:r>
      </w:hyperlink>
      <w:r w:rsidR="00DE6AC0" w:rsidRPr="00DE6AC0">
        <w:t>、</w:t>
      </w:r>
      <w:hyperlink w:anchor="■IoT（アイ・オー・ティー）3ー2ー2" w:history="1">
        <w:r w:rsidR="00DE6AC0" w:rsidRPr="000045AE">
          <w:rPr>
            <w:rStyle w:val="a7"/>
          </w:rPr>
          <w:t>3-2-2</w:t>
        </w:r>
      </w:hyperlink>
      <w:r w:rsidR="00DE6AC0" w:rsidRPr="00DE6AC0">
        <w:t>、</w:t>
      </w:r>
      <w:hyperlink w:anchor="■IoT（アイ・オー・ティー）3ー2ー3" w:history="1">
        <w:r w:rsidR="00DE6AC0" w:rsidRPr="000045AE">
          <w:rPr>
            <w:rStyle w:val="a7"/>
          </w:rPr>
          <w:t>3-2-3</w:t>
        </w:r>
      </w:hyperlink>
      <w:r w:rsidR="00DE6AC0" w:rsidRPr="00DE6AC0">
        <w:t>、</w:t>
      </w:r>
      <w:hyperlink w:anchor="■IoT（アイ・オー・ティー）4ー2" w:history="1">
        <w:r w:rsidR="00DE6AC0" w:rsidRPr="000045AE">
          <w:rPr>
            <w:rStyle w:val="a7"/>
          </w:rPr>
          <w:t>4-2-1</w:t>
        </w:r>
      </w:hyperlink>
      <w:r w:rsidR="00DE6AC0" w:rsidRPr="00DE6AC0">
        <w:t>、</w:t>
      </w:r>
      <w:hyperlink w:anchor="■IoT（アイ・オー・ティー）4ー3ー3" w:history="1">
        <w:r w:rsidR="00DE6AC0" w:rsidRPr="000045AE">
          <w:rPr>
            <w:rStyle w:val="a7"/>
          </w:rPr>
          <w:t>4-3-3</w:t>
        </w:r>
      </w:hyperlink>
      <w:r w:rsidR="00DE6AC0" w:rsidRPr="00DE6AC0">
        <w:t>、</w:t>
      </w:r>
      <w:hyperlink w:anchor="■IoT（アイ・オー・ティー）5ー2ー2" w:history="1">
        <w:r w:rsidR="00DE6AC0" w:rsidRPr="000045AE">
          <w:rPr>
            <w:rStyle w:val="a7"/>
          </w:rPr>
          <w:t>5-2-2</w:t>
        </w:r>
      </w:hyperlink>
      <w:r w:rsidR="00DE6AC0" w:rsidRPr="00DE6AC0">
        <w:t>、</w:t>
      </w:r>
      <w:hyperlink w:anchor="■IoT（アイ・オー・ティー）6ー1ー1" w:history="1">
        <w:r w:rsidR="00DE6AC0" w:rsidRPr="000045AE">
          <w:rPr>
            <w:rStyle w:val="a7"/>
          </w:rPr>
          <w:t>6-1-1</w:t>
        </w:r>
      </w:hyperlink>
      <w:r w:rsidR="00DE6AC0" w:rsidRPr="00DE6AC0">
        <w:t>、</w:t>
      </w:r>
      <w:hyperlink w:anchor="■IoT（アイ・オー・ティー）6ー2ー5" w:history="1">
        <w:r w:rsidR="00DE6AC0" w:rsidRPr="000045AE">
          <w:rPr>
            <w:rStyle w:val="a7"/>
          </w:rPr>
          <w:t>6-2-5</w:t>
        </w:r>
      </w:hyperlink>
      <w:r w:rsidR="00DE6AC0" w:rsidRPr="00DE6AC0">
        <w:t>、</w:t>
      </w:r>
      <w:hyperlink w:anchor="■IoT（アイ・オー・ティー）11ー4" w:history="1">
        <w:r w:rsidR="00DE6AC0" w:rsidRPr="000045AE">
          <w:rPr>
            <w:rStyle w:val="a7"/>
          </w:rPr>
          <w:t>11-4</w:t>
        </w:r>
      </w:hyperlink>
      <w:r w:rsidR="00DE6AC0" w:rsidRPr="00DE6AC0">
        <w:t>、</w:t>
      </w:r>
      <w:hyperlink w:anchor="■IoT（アイ・オー・ティー）22ー1ー2" w:history="1">
        <w:r w:rsidR="00DE6AC0" w:rsidRPr="000045AE">
          <w:rPr>
            <w:rStyle w:val="a7"/>
          </w:rPr>
          <w:t>22-1-2</w:t>
        </w:r>
      </w:hyperlink>
      <w:r w:rsidR="0027798A">
        <w:rPr>
          <w:rFonts w:hint="eastAsia"/>
        </w:rPr>
        <w:t>、</w:t>
      </w:r>
      <w:hyperlink w:anchor="■IoT（アイ・オー・ティー）22ー3" w:history="1">
        <w:r w:rsidR="0027798A" w:rsidRPr="00217227">
          <w:rPr>
            <w:rStyle w:val="a7"/>
            <w:rFonts w:hint="eastAsia"/>
          </w:rPr>
          <w:t>22-3</w:t>
        </w:r>
      </w:hyperlink>
      <w:r w:rsidR="00217227">
        <w:rPr>
          <w:rFonts w:hint="eastAsia"/>
        </w:rPr>
        <w:t>、</w:t>
      </w:r>
      <w:hyperlink w:anchor="■IoT（アイ・オー・ティー）22ー3ー3" w:history="1">
        <w:r w:rsidR="00217227" w:rsidRPr="00217227">
          <w:rPr>
            <w:rStyle w:val="a7"/>
            <w:rFonts w:hint="eastAsia"/>
          </w:rPr>
          <w:t>22-3-3</w:t>
        </w:r>
      </w:hyperlink>
      <w:r w:rsidR="00217227">
        <w:rPr>
          <w:rFonts w:hint="eastAsia"/>
        </w:rPr>
        <w:t>、</w:t>
      </w:r>
      <w:hyperlink w:anchor="■IoT（アイ・オー・ティー）23ー1ー1" w:history="1">
        <w:r w:rsidR="00DE6AC0" w:rsidRPr="000045AE">
          <w:rPr>
            <w:rStyle w:val="a7"/>
          </w:rPr>
          <w:t>23-1-1</w:t>
        </w:r>
      </w:hyperlink>
      <w:r w:rsidR="00DE6AC0" w:rsidRPr="00DE6AC0">
        <w:t>、</w:t>
      </w:r>
      <w:hyperlink w:anchor="■IoT（アイ・オー・ティー）23ー2" w:history="1">
        <w:r w:rsidR="00DE6AC0" w:rsidRPr="000045AE">
          <w:rPr>
            <w:rStyle w:val="a7"/>
          </w:rPr>
          <w:t>23-2</w:t>
        </w:r>
      </w:hyperlink>
      <w:r w:rsidR="00DE6AC0" w:rsidRPr="00DE6AC0">
        <w:t>、</w:t>
      </w:r>
      <w:hyperlink w:anchor="■IoT（アイ・オー・ティー）23ー2ー4" w:history="1">
        <w:r w:rsidR="00DE6AC0" w:rsidRPr="000045AE">
          <w:rPr>
            <w:rStyle w:val="a7"/>
          </w:rPr>
          <w:t>23-2-4</w:t>
        </w:r>
      </w:hyperlink>
      <w:r w:rsidR="00DE6AC0" w:rsidRPr="00DE6AC0">
        <w:t>、</w:t>
      </w:r>
      <w:hyperlink w:anchor="■IoT（アイ・オー・ティー）24ー3" w:history="1">
        <w:r w:rsidR="00DE6AC0" w:rsidRPr="000045AE">
          <w:rPr>
            <w:rStyle w:val="a7"/>
          </w:rPr>
          <w:t>24-3</w:t>
        </w:r>
      </w:hyperlink>
      <w:r w:rsidR="00DE6AC0" w:rsidRPr="00DE6AC0">
        <w:t>、</w:t>
      </w:r>
      <w:hyperlink w:anchor="■IoT（アイ・オー・ティー）25ー2ー2" w:history="1">
        <w:r w:rsidR="00DE6AC0" w:rsidRPr="000045AE">
          <w:rPr>
            <w:rStyle w:val="a7"/>
          </w:rPr>
          <w:t>25-2-2</w:t>
        </w:r>
      </w:hyperlink>
      <w:r w:rsidR="00DE6AC0" w:rsidRPr="00DE6AC0">
        <w:t>、</w:t>
      </w:r>
      <w:hyperlink w:anchor="■IoT（アイ・オー・ティー）27ー3" w:history="1">
        <w:r w:rsidR="00DE6AC0" w:rsidRPr="000045AE">
          <w:rPr>
            <w:rStyle w:val="a7"/>
          </w:rPr>
          <w:t>27-3</w:t>
        </w:r>
      </w:hyperlink>
      <w:r w:rsidR="00DE6AC0" w:rsidRPr="00DE6AC0">
        <w:t>、</w:t>
      </w:r>
      <w:hyperlink w:anchor="■IoT（アイ・オー・ティー）27ー5" w:history="1">
        <w:r w:rsidR="00DE6AC0" w:rsidRPr="000045AE">
          <w:rPr>
            <w:rStyle w:val="a7"/>
          </w:rPr>
          <w:t>27-5</w:t>
        </w:r>
      </w:hyperlink>
      <w:r w:rsidR="00DE6AC0" w:rsidRPr="00DE6AC0">
        <w:t>、</w:t>
      </w:r>
      <w:hyperlink w:anchor="■IoT（アイ・オー・ティー）27ー6" w:history="1">
        <w:r w:rsidR="00DE6AC0" w:rsidRPr="000045AE">
          <w:rPr>
            <w:rStyle w:val="a7"/>
          </w:rPr>
          <w:t>27-6</w:t>
        </w:r>
      </w:hyperlink>
      <w:r w:rsidR="00217227">
        <w:rPr>
          <w:rFonts w:hint="eastAsia"/>
        </w:rPr>
        <w:t>、</w:t>
      </w:r>
      <w:hyperlink w:anchor="■IoT（アイ・オー・ティー）27ー22" w:history="1">
        <w:r w:rsidR="00217227" w:rsidRPr="00217227">
          <w:rPr>
            <w:rStyle w:val="a7"/>
            <w:rFonts w:hint="eastAsia"/>
          </w:rPr>
          <w:t>27-22</w:t>
        </w:r>
      </w:hyperlink>
    </w:p>
    <w:p w14:paraId="68110EA3" w14:textId="77777777" w:rsidR="000E5567" w:rsidRPr="00403FE0" w:rsidRDefault="000E5567" w:rsidP="000E5567">
      <w:pPr>
        <w:wordWrap w:val="0"/>
      </w:pPr>
    </w:p>
    <w:p w14:paraId="716B842A" w14:textId="77777777" w:rsidR="000E5567" w:rsidRPr="00403FE0" w:rsidRDefault="000E5567" w:rsidP="003C294A">
      <w:pPr>
        <w:pStyle w:val="afd"/>
      </w:pPr>
      <w:bookmarkStart w:id="2148" w:name="_■IPS"/>
      <w:bookmarkStart w:id="2149" w:name="_Toc185339081"/>
      <w:bookmarkStart w:id="2150" w:name="■IPS"/>
      <w:bookmarkEnd w:id="2148"/>
      <w:r w:rsidRPr="00403FE0">
        <w:rPr>
          <w:rFonts w:hint="eastAsia"/>
        </w:rPr>
        <w:t>■IPS</w:t>
      </w:r>
      <w:bookmarkEnd w:id="2149"/>
    </w:p>
    <w:bookmarkEnd w:id="2150"/>
    <w:p w14:paraId="44BA3040" w14:textId="77777777" w:rsidR="000E5567" w:rsidRPr="00403FE0" w:rsidRDefault="000E5567" w:rsidP="000E5567">
      <w:pPr>
        <w:wordWrap w:val="0"/>
      </w:pPr>
      <w:r w:rsidRPr="00403FE0">
        <w:rPr>
          <w:rFonts w:hint="eastAsia"/>
        </w:rPr>
        <w:t>Intrusion Prevention Systemの略。不正侵入防止システムとも呼ばれるセキュリティ確保の仕組み。</w:t>
      </w:r>
    </w:p>
    <w:p w14:paraId="35D9DDCB" w14:textId="77777777" w:rsidR="000E5567" w:rsidRDefault="000E5567" w:rsidP="000E5567">
      <w:pPr>
        <w:wordWrap w:val="0"/>
      </w:pPr>
      <w:r w:rsidRPr="00403FE0">
        <w:rPr>
          <w:rFonts w:hint="eastAsia"/>
        </w:rPr>
        <w:t>IPSは、異常を検知した場合、管理者に通知する</w:t>
      </w:r>
      <w:r>
        <w:rPr>
          <w:rFonts w:hint="eastAsia"/>
        </w:rPr>
        <w:t>に加えて</w:t>
      </w:r>
      <w:r w:rsidRPr="00403FE0">
        <w:rPr>
          <w:rFonts w:hint="eastAsia"/>
        </w:rPr>
        <w:t>、その通信を遮断する</w:t>
      </w:r>
    </w:p>
    <w:p w14:paraId="7C5B5BC5" w14:textId="2963D976" w:rsidR="00412CEC" w:rsidRDefault="00412CEC" w:rsidP="00412CEC">
      <w:pPr>
        <w:wordWrap w:val="0"/>
        <w:ind w:firstLineChars="0" w:firstLine="0"/>
      </w:pPr>
      <w:r w:rsidRPr="00412CEC">
        <w:rPr>
          <w:rFonts w:hint="eastAsia"/>
        </w:rPr>
        <w:t xml:space="preserve">…………………    </w:t>
      </w:r>
      <w:hyperlink w:anchor="■IPS5ー2－2" w:history="1">
        <w:r w:rsidR="00DE6AC0" w:rsidRPr="00F9436A">
          <w:rPr>
            <w:rStyle w:val="a7"/>
          </w:rPr>
          <w:t>5-2-2</w:t>
        </w:r>
      </w:hyperlink>
      <w:r w:rsidR="00DE6AC0" w:rsidRPr="00DE6AC0">
        <w:t>、</w:t>
      </w:r>
      <w:hyperlink w:anchor="■IPS18ー2－10" w:history="1">
        <w:r w:rsidR="00DE6AC0" w:rsidRPr="00F9436A">
          <w:rPr>
            <w:rStyle w:val="a7"/>
          </w:rPr>
          <w:t>18-2-10</w:t>
        </w:r>
      </w:hyperlink>
      <w:r w:rsidR="00DE6AC0" w:rsidRPr="00DE6AC0">
        <w:t>、</w:t>
      </w:r>
      <w:hyperlink w:anchor="■IPS18ー2－14" w:history="1">
        <w:r w:rsidR="00DE6AC0" w:rsidRPr="00F9436A">
          <w:rPr>
            <w:rStyle w:val="a7"/>
          </w:rPr>
          <w:t>18-2-14</w:t>
        </w:r>
      </w:hyperlink>
      <w:r w:rsidR="00DE6AC0" w:rsidRPr="00DE6AC0">
        <w:t>、</w:t>
      </w:r>
      <w:hyperlink w:anchor="■IPS18ー3－2" w:history="1">
        <w:r w:rsidR="00DE6AC0" w:rsidRPr="00F9436A">
          <w:rPr>
            <w:rStyle w:val="a7"/>
          </w:rPr>
          <w:t>18-3-2</w:t>
        </w:r>
      </w:hyperlink>
      <w:r w:rsidR="00DE6AC0" w:rsidRPr="00DE6AC0">
        <w:t>、</w:t>
      </w:r>
      <w:hyperlink w:anchor="■IPS18ー3－5" w:history="1">
        <w:r w:rsidR="00DE6AC0" w:rsidRPr="00F9436A">
          <w:rPr>
            <w:rStyle w:val="a7"/>
          </w:rPr>
          <w:t>18-3-5</w:t>
        </w:r>
      </w:hyperlink>
      <w:r w:rsidR="00DE6AC0" w:rsidRPr="00DE6AC0">
        <w:t>、</w:t>
      </w:r>
      <w:hyperlink w:anchor="■IPS18ー4" w:history="1">
        <w:r w:rsidR="00DE6AC0" w:rsidRPr="00F9436A">
          <w:rPr>
            <w:rStyle w:val="a7"/>
          </w:rPr>
          <w:t>18-4</w:t>
        </w:r>
      </w:hyperlink>
    </w:p>
    <w:p w14:paraId="021E86B9" w14:textId="77777777" w:rsidR="000E5567" w:rsidRPr="00403FE0" w:rsidRDefault="000E5567" w:rsidP="000E5567">
      <w:pPr>
        <w:wordWrap w:val="0"/>
      </w:pPr>
    </w:p>
    <w:p w14:paraId="68230FBE" w14:textId="77777777" w:rsidR="000E5567" w:rsidRPr="00403FE0" w:rsidRDefault="000E5567" w:rsidP="003C294A">
      <w:pPr>
        <w:pStyle w:val="afd"/>
      </w:pPr>
      <w:bookmarkStart w:id="2151" w:name="_■IPアドレス"/>
      <w:bookmarkStart w:id="2152" w:name="_Toc185339082"/>
      <w:bookmarkStart w:id="2153" w:name="■IPアドレス"/>
      <w:bookmarkEnd w:id="2151"/>
      <w:r w:rsidRPr="00403FE0">
        <w:rPr>
          <w:rFonts w:hint="eastAsia"/>
        </w:rPr>
        <w:t>■IPアドレス</w:t>
      </w:r>
      <w:bookmarkEnd w:id="2152"/>
    </w:p>
    <w:bookmarkEnd w:id="2153"/>
    <w:p w14:paraId="241FD022" w14:textId="77777777" w:rsidR="000E5567" w:rsidRDefault="000E5567" w:rsidP="000E5567">
      <w:pPr>
        <w:wordWrap w:val="0"/>
      </w:pPr>
      <w:r w:rsidRPr="00403FE0">
        <w:rPr>
          <w:rFonts w:hint="eastAsia"/>
        </w:rPr>
        <w:t>コンピュータをネットワークで接続するために、それぞれのコンピュータに割り振られた一意になる数字の組み合わせ。 IPアドレスは、127.0.0.1のように0～255までの数字を4つ組み合わせたもので、単にアドレスと略されることがある。 現在主に使用されているこれら4つになる数字の組み合わせによるアドレス体系は、IPv4（アイ・ピー・ブイフォー）と呼ばれている。また、今後情報家電などで大量にIPアドレスが消費される時代に備えて、次期規格として、IPv6（アイ・ピー・ブイシックス）と呼ばれるアドレス体系への移行が進みつつある。なお、IPv6では、アドレス空間の増加</w:t>
      </w:r>
      <w:r>
        <w:rPr>
          <w:rFonts w:hint="eastAsia"/>
        </w:rPr>
        <w:t>に加えて</w:t>
      </w:r>
      <w:r w:rsidRPr="00403FE0">
        <w:rPr>
          <w:rFonts w:hint="eastAsia"/>
        </w:rPr>
        <w:t>、情報セキュリティ機能の追加などの改良も加えられている</w:t>
      </w:r>
    </w:p>
    <w:p w14:paraId="3084C2B3" w14:textId="5ADF89E8" w:rsidR="00412CEC" w:rsidRDefault="00412CEC" w:rsidP="00412CEC">
      <w:pPr>
        <w:wordWrap w:val="0"/>
        <w:ind w:firstLineChars="0" w:firstLine="0"/>
      </w:pPr>
      <w:r w:rsidRPr="00412CEC">
        <w:rPr>
          <w:rFonts w:hint="eastAsia"/>
        </w:rPr>
        <w:t xml:space="preserve">…………………    </w:t>
      </w:r>
      <w:hyperlink w:anchor="■IPアドレス5ー3ー2" w:history="1">
        <w:r w:rsidR="00DE6AC0" w:rsidRPr="001D21B6">
          <w:rPr>
            <w:rStyle w:val="a7"/>
          </w:rPr>
          <w:t>5-3-2</w:t>
        </w:r>
      </w:hyperlink>
      <w:r w:rsidR="00DE6AC0" w:rsidRPr="00DE6AC0">
        <w:t>、</w:t>
      </w:r>
      <w:hyperlink w:anchor="■IPアドレス18ー3ー2" w:history="1">
        <w:r w:rsidR="00DE6AC0" w:rsidRPr="001D21B6">
          <w:rPr>
            <w:rStyle w:val="a7"/>
          </w:rPr>
          <w:t>18-3-2</w:t>
        </w:r>
      </w:hyperlink>
      <w:r w:rsidR="00DE6AC0" w:rsidRPr="00DE6AC0">
        <w:t>、</w:t>
      </w:r>
      <w:hyperlink w:anchor="■IPアドレス21ー1ー2" w:history="1">
        <w:r w:rsidR="00DE6AC0" w:rsidRPr="001D21B6">
          <w:rPr>
            <w:rStyle w:val="a7"/>
          </w:rPr>
          <w:t>21-1-2</w:t>
        </w:r>
      </w:hyperlink>
    </w:p>
    <w:p w14:paraId="7380663D" w14:textId="77777777" w:rsidR="000E5567" w:rsidRPr="00403FE0" w:rsidRDefault="000E5567" w:rsidP="000E5567">
      <w:pPr>
        <w:wordWrap w:val="0"/>
      </w:pPr>
    </w:p>
    <w:p w14:paraId="1FDF33B7" w14:textId="77777777" w:rsidR="000E5567" w:rsidRPr="00E34D28" w:rsidRDefault="000E5567" w:rsidP="003C294A">
      <w:pPr>
        <w:pStyle w:val="afd"/>
      </w:pPr>
      <w:bookmarkStart w:id="2154" w:name="_■ISAC"/>
      <w:bookmarkStart w:id="2155" w:name="_Toc185339083"/>
      <w:bookmarkStart w:id="2156" w:name="■ISAC"/>
      <w:bookmarkEnd w:id="2154"/>
      <w:r w:rsidRPr="00E34D28">
        <w:rPr>
          <w:rFonts w:hint="eastAsia"/>
        </w:rPr>
        <w:t>■ISAC</w:t>
      </w:r>
      <w:bookmarkEnd w:id="2155"/>
    </w:p>
    <w:bookmarkEnd w:id="2156"/>
    <w:p w14:paraId="50CFA934" w14:textId="77777777" w:rsidR="000E5567" w:rsidRDefault="000E5567" w:rsidP="000E5567">
      <w:r w:rsidRPr="00E34D28">
        <w:rPr>
          <w:rFonts w:hint="eastAsia"/>
        </w:rPr>
        <w:t>Information Sharing and Analysis Centerの略。業界内での情報共有・連携を図る組織のこと。国内では、金融や交通、電力、ICTなどの分野にISACがある。ICT-ISACでは、ICT分野の情報セキュリティに関する情報</w:t>
      </w:r>
      <w:r>
        <w:rPr>
          <w:rFonts w:hint="eastAsia"/>
        </w:rPr>
        <w:t>（</w:t>
      </w:r>
      <w:r w:rsidRPr="00E34D28">
        <w:rPr>
          <w:rFonts w:hint="eastAsia"/>
        </w:rPr>
        <w:t>インシデント情報を含む。</w:t>
      </w:r>
      <w:r>
        <w:rPr>
          <w:rFonts w:hint="eastAsia"/>
        </w:rPr>
        <w:t>）</w:t>
      </w:r>
      <w:r w:rsidRPr="00E34D28">
        <w:rPr>
          <w:rFonts w:hint="eastAsia"/>
        </w:rPr>
        <w:t>の収集・調査・分析を行っている</w:t>
      </w:r>
    </w:p>
    <w:p w14:paraId="4A5E03E6" w14:textId="7AC577E1" w:rsidR="00412CEC" w:rsidRDefault="00412CEC" w:rsidP="00412CEC">
      <w:pPr>
        <w:ind w:firstLineChars="0" w:firstLine="0"/>
      </w:pPr>
      <w:r w:rsidRPr="00412CEC">
        <w:rPr>
          <w:rFonts w:hint="eastAsia"/>
        </w:rPr>
        <w:t xml:space="preserve">…………………    </w:t>
      </w:r>
      <w:hyperlink w:anchor="■ISAC15ー2－2" w:history="1">
        <w:r w:rsidR="00DE6AC0" w:rsidRPr="00102E5F">
          <w:rPr>
            <w:rStyle w:val="a7"/>
          </w:rPr>
          <w:t>15-2-2</w:t>
        </w:r>
      </w:hyperlink>
    </w:p>
    <w:p w14:paraId="499B12CC" w14:textId="77777777" w:rsidR="000E5567" w:rsidRDefault="000E5567" w:rsidP="000E5567">
      <w:pPr>
        <w:wordWrap w:val="0"/>
        <w:ind w:firstLineChars="0" w:firstLine="0"/>
      </w:pPr>
    </w:p>
    <w:p w14:paraId="5D2CECF5" w14:textId="77777777" w:rsidR="000E5567" w:rsidRPr="00403FE0" w:rsidRDefault="000E5567" w:rsidP="003C294A">
      <w:pPr>
        <w:pStyle w:val="afd"/>
      </w:pPr>
      <w:bookmarkStart w:id="2157" w:name="_■ISMS"/>
      <w:bookmarkStart w:id="2158" w:name="_Toc185339084"/>
      <w:bookmarkStart w:id="2159" w:name="■ISMS"/>
      <w:bookmarkEnd w:id="2157"/>
      <w:r w:rsidRPr="00953BC1">
        <w:rPr>
          <w:rFonts w:hint="eastAsia"/>
        </w:rPr>
        <w:t>■ISMS</w:t>
      </w:r>
      <w:bookmarkEnd w:id="2158"/>
    </w:p>
    <w:bookmarkEnd w:id="2159"/>
    <w:p w14:paraId="1F8B4C78" w14:textId="77777777" w:rsidR="000E5567" w:rsidRDefault="000E5567" w:rsidP="000E5567">
      <w:pPr>
        <w:wordWrap w:val="0"/>
      </w:pPr>
      <w:r w:rsidRPr="00403FE0">
        <w:rPr>
          <w:rFonts w:hint="eastAsia"/>
        </w:rPr>
        <w:t>Information Security Management Systemの略称。情報セキュリティを確保するための、組織的、人的、運用的、物理的、技術的、法令的な</w:t>
      </w:r>
      <w:r>
        <w:rPr>
          <w:rFonts w:hint="eastAsia"/>
        </w:rPr>
        <w:t>セキュリティ</w:t>
      </w:r>
      <w:r w:rsidRPr="00403FE0">
        <w:rPr>
          <w:rFonts w:hint="eastAsia"/>
        </w:rPr>
        <w:t>対策を含む、経営者を頂点とした総合的で組織的な取組。組織がISMSを構築するための要求事項をまとめた国際規格がISO/IEC 27001（国内規格はJIS Q 27001）であり、審査機関の審査に合格すると「ISMS認証」を取得できる</w:t>
      </w:r>
    </w:p>
    <w:p w14:paraId="12CCA7F0" w14:textId="0D469F5C" w:rsidR="00412CEC" w:rsidRDefault="00412CEC" w:rsidP="00412CEC">
      <w:pPr>
        <w:wordWrap w:val="0"/>
        <w:ind w:firstLineChars="0" w:firstLine="0"/>
      </w:pPr>
      <w:r w:rsidRPr="00412CEC">
        <w:rPr>
          <w:rFonts w:hint="eastAsia"/>
        </w:rPr>
        <w:t xml:space="preserve">…………………    </w:t>
      </w:r>
      <w:hyperlink w:anchor="■ISMS2ー3" w:history="1">
        <w:r w:rsidR="00270065" w:rsidRPr="00590EB1">
          <w:rPr>
            <w:rStyle w:val="a7"/>
          </w:rPr>
          <w:t>2-3</w:t>
        </w:r>
      </w:hyperlink>
      <w:r w:rsidR="00270065" w:rsidRPr="00270065">
        <w:t>、</w:t>
      </w:r>
      <w:hyperlink w:anchor="■ISMS7ー1ー2" w:history="1">
        <w:r w:rsidR="00270065" w:rsidRPr="00590EB1">
          <w:rPr>
            <w:rStyle w:val="a7"/>
          </w:rPr>
          <w:t>7-1-2</w:t>
        </w:r>
      </w:hyperlink>
      <w:r w:rsidR="00270065" w:rsidRPr="00270065">
        <w:t>、</w:t>
      </w:r>
      <w:hyperlink w:anchor="■ISMS11ー1－1" w:history="1">
        <w:r w:rsidR="00270065" w:rsidRPr="00590EB1">
          <w:rPr>
            <w:rStyle w:val="a7"/>
          </w:rPr>
          <w:t>11-1-1</w:t>
        </w:r>
      </w:hyperlink>
      <w:r w:rsidR="00270065" w:rsidRPr="00270065">
        <w:t>、</w:t>
      </w:r>
      <w:hyperlink w:anchor="■ISMS11ー1－２" w:history="1">
        <w:r w:rsidR="00270065" w:rsidRPr="00F57DBE">
          <w:rPr>
            <w:rStyle w:val="a7"/>
          </w:rPr>
          <w:t>11-1-2</w:t>
        </w:r>
      </w:hyperlink>
      <w:r w:rsidR="00270065" w:rsidRPr="00270065">
        <w:t>、</w:t>
      </w:r>
      <w:hyperlink w:anchor="■ISMS11ー２" w:history="1">
        <w:r w:rsidR="00270065" w:rsidRPr="00F57DBE">
          <w:rPr>
            <w:rStyle w:val="a7"/>
          </w:rPr>
          <w:t>11-2</w:t>
        </w:r>
      </w:hyperlink>
      <w:r w:rsidR="00270065" w:rsidRPr="00270065">
        <w:t>、</w:t>
      </w:r>
      <w:hyperlink w:anchor="■ISMS11ー3ー1" w:history="1">
        <w:r w:rsidR="00270065" w:rsidRPr="00F57DBE">
          <w:rPr>
            <w:rStyle w:val="a7"/>
          </w:rPr>
          <w:t>11-3-1</w:t>
        </w:r>
      </w:hyperlink>
      <w:r w:rsidR="00270065" w:rsidRPr="00270065">
        <w:t>、</w:t>
      </w:r>
      <w:hyperlink w:anchor="■ISMS11ー3ー3" w:history="1">
        <w:r w:rsidR="00270065" w:rsidRPr="00E85384">
          <w:rPr>
            <w:rStyle w:val="a7"/>
          </w:rPr>
          <w:t>11-3-3</w:t>
        </w:r>
      </w:hyperlink>
      <w:r w:rsidR="00270065" w:rsidRPr="00270065">
        <w:t>、</w:t>
      </w:r>
      <w:hyperlink w:anchor="■ISMS11ー4" w:history="1">
        <w:r w:rsidR="00270065" w:rsidRPr="00E85384">
          <w:rPr>
            <w:rStyle w:val="a7"/>
          </w:rPr>
          <w:t>11-4</w:t>
        </w:r>
      </w:hyperlink>
      <w:r w:rsidR="00270065" w:rsidRPr="00270065">
        <w:t>、</w:t>
      </w:r>
      <w:hyperlink w:anchor="■ISMS11ー5ー1" w:history="1">
        <w:r w:rsidR="00270065" w:rsidRPr="00E85384">
          <w:rPr>
            <w:rStyle w:val="a7"/>
          </w:rPr>
          <w:t>11-5-1</w:t>
        </w:r>
      </w:hyperlink>
      <w:r w:rsidR="00270065" w:rsidRPr="00270065">
        <w:t>、</w:t>
      </w:r>
      <w:hyperlink w:anchor="■ISMS12ー1ー3" w:history="1">
        <w:r w:rsidR="00270065" w:rsidRPr="00E85384">
          <w:rPr>
            <w:rStyle w:val="a7"/>
          </w:rPr>
          <w:t>12-1-3</w:t>
        </w:r>
      </w:hyperlink>
      <w:r w:rsidR="00270065" w:rsidRPr="00270065">
        <w:t>、</w:t>
      </w:r>
      <w:hyperlink w:anchor="■ISMS12ー2ー1" w:history="1">
        <w:r w:rsidR="00270065" w:rsidRPr="00E85384">
          <w:rPr>
            <w:rStyle w:val="a7"/>
          </w:rPr>
          <w:t>12-2-1</w:t>
        </w:r>
      </w:hyperlink>
      <w:r w:rsidR="00270065" w:rsidRPr="00270065">
        <w:t>、</w:t>
      </w:r>
      <w:hyperlink w:anchor="■ISMS12ー2ー2" w:history="1">
        <w:r w:rsidR="00270065" w:rsidRPr="00E85384">
          <w:rPr>
            <w:rStyle w:val="a7"/>
          </w:rPr>
          <w:t>12-2-2</w:t>
        </w:r>
      </w:hyperlink>
      <w:r w:rsidR="00270065" w:rsidRPr="00270065">
        <w:t>、</w:t>
      </w:r>
      <w:hyperlink w:anchor="■ISMS13ー1" w:history="1">
        <w:r w:rsidR="00270065" w:rsidRPr="00BA7F36">
          <w:rPr>
            <w:rStyle w:val="a7"/>
          </w:rPr>
          <w:t>13-1</w:t>
        </w:r>
      </w:hyperlink>
      <w:r w:rsidR="00270065" w:rsidRPr="00270065">
        <w:t>、</w:t>
      </w:r>
      <w:hyperlink w:anchor="■ISMS13ー2ー1" w:history="1">
        <w:r w:rsidR="00270065" w:rsidRPr="00BA7F36">
          <w:rPr>
            <w:rStyle w:val="a7"/>
          </w:rPr>
          <w:t>13-2-1</w:t>
        </w:r>
      </w:hyperlink>
      <w:r w:rsidR="00270065" w:rsidRPr="00270065">
        <w:t>、</w:t>
      </w:r>
      <w:hyperlink w:anchor="■ISMS13ー2ー2" w:history="1">
        <w:r w:rsidR="00270065" w:rsidRPr="00BA7F36">
          <w:rPr>
            <w:rStyle w:val="a7"/>
          </w:rPr>
          <w:t>13-2-2</w:t>
        </w:r>
      </w:hyperlink>
      <w:r w:rsidR="00270065" w:rsidRPr="00270065">
        <w:t>、</w:t>
      </w:r>
      <w:hyperlink w:anchor="■ISMS13ー2ー3" w:history="1">
        <w:r w:rsidR="00270065" w:rsidRPr="00BA7F36">
          <w:rPr>
            <w:rStyle w:val="a7"/>
          </w:rPr>
          <w:t>13-2-3</w:t>
        </w:r>
      </w:hyperlink>
      <w:r w:rsidR="00270065" w:rsidRPr="00270065">
        <w:t>、</w:t>
      </w:r>
      <w:hyperlink w:anchor="■ISMS13ー2ー4" w:history="1">
        <w:r w:rsidR="00270065" w:rsidRPr="00BA7F36">
          <w:rPr>
            <w:rStyle w:val="a7"/>
          </w:rPr>
          <w:t>13-2-4</w:t>
        </w:r>
      </w:hyperlink>
      <w:r w:rsidR="00270065" w:rsidRPr="00270065">
        <w:t>、</w:t>
      </w:r>
      <w:hyperlink w:anchor="■ISMS13ー2ー5" w:history="1">
        <w:r w:rsidR="00270065" w:rsidRPr="00BD113F">
          <w:rPr>
            <w:rStyle w:val="a7"/>
          </w:rPr>
          <w:t>13-2-5</w:t>
        </w:r>
      </w:hyperlink>
      <w:r w:rsidR="00270065" w:rsidRPr="00270065">
        <w:t>、</w:t>
      </w:r>
      <w:hyperlink w:anchor="■ISMS13ー2ー6" w:history="1">
        <w:r w:rsidR="00270065" w:rsidRPr="00BD113F">
          <w:rPr>
            <w:rStyle w:val="a7"/>
          </w:rPr>
          <w:t>13-2-6</w:t>
        </w:r>
      </w:hyperlink>
      <w:r w:rsidR="00270065" w:rsidRPr="00270065">
        <w:t>、</w:t>
      </w:r>
      <w:hyperlink w:anchor="■ISMS13ー2ー7" w:history="1">
        <w:r w:rsidR="00270065" w:rsidRPr="00372A39">
          <w:rPr>
            <w:rStyle w:val="a7"/>
          </w:rPr>
          <w:t>13-2-7</w:t>
        </w:r>
      </w:hyperlink>
      <w:r w:rsidR="00270065" w:rsidRPr="00270065">
        <w:t>、</w:t>
      </w:r>
      <w:hyperlink w:anchor="■ISMS13ー2ー8" w:history="1">
        <w:r w:rsidR="00270065" w:rsidRPr="00372A39">
          <w:rPr>
            <w:rStyle w:val="a7"/>
          </w:rPr>
          <w:t>13-2-8</w:t>
        </w:r>
      </w:hyperlink>
      <w:r w:rsidR="00270065" w:rsidRPr="00270065">
        <w:t>、</w:t>
      </w:r>
      <w:hyperlink w:anchor="■ISMS13ー3ー1" w:history="1">
        <w:r w:rsidR="00270065" w:rsidRPr="00B76DE6">
          <w:rPr>
            <w:rStyle w:val="a7"/>
          </w:rPr>
          <w:t>13-3-1</w:t>
        </w:r>
      </w:hyperlink>
      <w:r w:rsidR="00270065" w:rsidRPr="00270065">
        <w:t>、</w:t>
      </w:r>
      <w:hyperlink w:anchor="■ISMS13ー3ー2" w:history="1">
        <w:r w:rsidR="00270065" w:rsidRPr="00696376">
          <w:rPr>
            <w:rStyle w:val="a7"/>
          </w:rPr>
          <w:t>13-3-2</w:t>
        </w:r>
      </w:hyperlink>
      <w:r w:rsidR="00270065" w:rsidRPr="00270065">
        <w:t>、</w:t>
      </w:r>
      <w:hyperlink w:anchor="■ISMS13ー4ー1" w:history="1">
        <w:r w:rsidR="00270065" w:rsidRPr="007A38E8">
          <w:rPr>
            <w:rStyle w:val="a7"/>
          </w:rPr>
          <w:t>13-4-1</w:t>
        </w:r>
      </w:hyperlink>
      <w:r w:rsidR="00270065" w:rsidRPr="00270065">
        <w:t>、</w:t>
      </w:r>
      <w:hyperlink w:anchor="■ISMS13ー4ー2" w:history="1">
        <w:r w:rsidR="00270065" w:rsidRPr="00A23A06">
          <w:rPr>
            <w:rStyle w:val="a7"/>
          </w:rPr>
          <w:t>13-4-2</w:t>
        </w:r>
      </w:hyperlink>
      <w:r w:rsidR="00270065" w:rsidRPr="00270065">
        <w:t>、</w:t>
      </w:r>
      <w:hyperlink w:anchor="■ISMS13ー4ー3" w:history="1">
        <w:r w:rsidR="00270065" w:rsidRPr="00A23A06">
          <w:rPr>
            <w:rStyle w:val="a7"/>
          </w:rPr>
          <w:t>13-4-3</w:t>
        </w:r>
      </w:hyperlink>
      <w:r w:rsidR="00270065" w:rsidRPr="00270065">
        <w:t>、</w:t>
      </w:r>
      <w:hyperlink w:anchor="■ISMS13ー4ー4" w:history="1">
        <w:r w:rsidR="00270065" w:rsidRPr="003234D3">
          <w:rPr>
            <w:rStyle w:val="a7"/>
          </w:rPr>
          <w:t>13-4-4</w:t>
        </w:r>
      </w:hyperlink>
      <w:r w:rsidR="00270065" w:rsidRPr="00270065">
        <w:t>、</w:t>
      </w:r>
      <w:hyperlink w:anchor="■ISMS14ー1ー1" w:history="1">
        <w:r w:rsidR="00270065" w:rsidRPr="003234D3">
          <w:rPr>
            <w:rStyle w:val="a7"/>
          </w:rPr>
          <w:t>14-1-1</w:t>
        </w:r>
      </w:hyperlink>
      <w:r w:rsidR="00270065" w:rsidRPr="00270065">
        <w:t>、</w:t>
      </w:r>
      <w:hyperlink w:anchor="■ISMS14ー1ー3" w:history="1">
        <w:r w:rsidR="00270065" w:rsidRPr="003234D3">
          <w:rPr>
            <w:rStyle w:val="a7"/>
          </w:rPr>
          <w:t>14-1-3</w:t>
        </w:r>
      </w:hyperlink>
      <w:r w:rsidR="00270065" w:rsidRPr="00270065">
        <w:t>、</w:t>
      </w:r>
      <w:hyperlink w:anchor="■ISMS15ー1" w:history="1">
        <w:r w:rsidR="00270065" w:rsidRPr="009B228E">
          <w:rPr>
            <w:rStyle w:val="a7"/>
          </w:rPr>
          <w:t>15-1</w:t>
        </w:r>
      </w:hyperlink>
      <w:r w:rsidR="00270065" w:rsidRPr="00270065">
        <w:t>、</w:t>
      </w:r>
      <w:hyperlink w:anchor="■ISMS16ー1" w:history="1">
        <w:r w:rsidR="00270065" w:rsidRPr="009B228E">
          <w:rPr>
            <w:rStyle w:val="a7"/>
          </w:rPr>
          <w:t>16-1</w:t>
        </w:r>
      </w:hyperlink>
      <w:r w:rsidR="00270065" w:rsidRPr="00270065">
        <w:t>、</w:t>
      </w:r>
      <w:hyperlink w:anchor="■ISMS17ー1" w:history="1">
        <w:r w:rsidR="00270065" w:rsidRPr="00185127">
          <w:rPr>
            <w:rStyle w:val="a7"/>
          </w:rPr>
          <w:t>17-1</w:t>
        </w:r>
      </w:hyperlink>
      <w:r w:rsidR="00270065" w:rsidRPr="00270065">
        <w:t>、</w:t>
      </w:r>
      <w:hyperlink w:anchor="■ISMS17ー2ー1" w:history="1">
        <w:r w:rsidR="00270065" w:rsidRPr="007F216F">
          <w:rPr>
            <w:rStyle w:val="a7"/>
          </w:rPr>
          <w:t>17-2-1</w:t>
        </w:r>
      </w:hyperlink>
      <w:r w:rsidR="00270065" w:rsidRPr="00270065">
        <w:t>、</w:t>
      </w:r>
      <w:hyperlink w:anchor="■ISMS18ー1" w:history="1">
        <w:r w:rsidR="00270065" w:rsidRPr="007F216F">
          <w:rPr>
            <w:rStyle w:val="a7"/>
          </w:rPr>
          <w:t>18-1</w:t>
        </w:r>
      </w:hyperlink>
      <w:r w:rsidR="00270065" w:rsidRPr="00270065">
        <w:t>、</w:t>
      </w:r>
      <w:hyperlink w:anchor="■ISMS19ー1" w:history="1">
        <w:r w:rsidR="00270065" w:rsidRPr="00DD6D6B">
          <w:rPr>
            <w:rStyle w:val="a7"/>
          </w:rPr>
          <w:t>19-1</w:t>
        </w:r>
      </w:hyperlink>
      <w:r w:rsidR="00270065" w:rsidRPr="00270065">
        <w:t>、</w:t>
      </w:r>
      <w:hyperlink w:anchor="■ISMS21ー1ー2" w:history="1">
        <w:r w:rsidR="00270065" w:rsidRPr="00AA39A4">
          <w:rPr>
            <w:rStyle w:val="a7"/>
          </w:rPr>
          <w:t>21-1-2</w:t>
        </w:r>
      </w:hyperlink>
      <w:r w:rsidR="00270065" w:rsidRPr="00270065">
        <w:t>、</w:t>
      </w:r>
      <w:hyperlink w:anchor="■ISMS23ー1ー1" w:history="1">
        <w:r w:rsidR="00270065" w:rsidRPr="00AA39A4">
          <w:rPr>
            <w:rStyle w:val="a7"/>
          </w:rPr>
          <w:t>23-1-1</w:t>
        </w:r>
      </w:hyperlink>
      <w:r w:rsidR="00270065" w:rsidRPr="00270065">
        <w:t>、</w:t>
      </w:r>
      <w:hyperlink w:anchor="■ISMS23ー2" w:history="1">
        <w:r w:rsidR="00270065" w:rsidRPr="00F30777">
          <w:rPr>
            <w:rStyle w:val="a7"/>
          </w:rPr>
          <w:t>23-2</w:t>
        </w:r>
      </w:hyperlink>
      <w:r w:rsidR="00270065" w:rsidRPr="00270065">
        <w:t>、</w:t>
      </w:r>
      <w:hyperlink w:anchor="■ISMS25ー2ー1" w:history="1">
        <w:r w:rsidR="00270065" w:rsidRPr="00F30777">
          <w:rPr>
            <w:rStyle w:val="a7"/>
          </w:rPr>
          <w:t>25-2-1</w:t>
        </w:r>
      </w:hyperlink>
      <w:r w:rsidR="00270065" w:rsidRPr="00270065">
        <w:t>、</w:t>
      </w:r>
      <w:hyperlink w:anchor="■ISMS25ー2ー2" w:history="1">
        <w:r w:rsidR="00270065" w:rsidRPr="00C92781">
          <w:rPr>
            <w:rStyle w:val="a7"/>
          </w:rPr>
          <w:t>25-2-2</w:t>
        </w:r>
      </w:hyperlink>
      <w:r w:rsidR="00270065" w:rsidRPr="00270065">
        <w:t>、</w:t>
      </w:r>
      <w:hyperlink w:anchor="■ISMS26ー1" w:history="1">
        <w:r w:rsidR="00270065" w:rsidRPr="00C506E7">
          <w:rPr>
            <w:rStyle w:val="a7"/>
          </w:rPr>
          <w:t>26-1</w:t>
        </w:r>
      </w:hyperlink>
      <w:r w:rsidR="00270065" w:rsidRPr="00270065">
        <w:t>、</w:t>
      </w:r>
      <w:hyperlink w:anchor="■ISMS26ー1" w:history="1">
        <w:r w:rsidR="00270065" w:rsidRPr="00C506E7">
          <w:rPr>
            <w:rStyle w:val="a7"/>
          </w:rPr>
          <w:t>26-2</w:t>
        </w:r>
      </w:hyperlink>
      <w:r w:rsidR="00270065" w:rsidRPr="00270065">
        <w:t>、</w:t>
      </w:r>
      <w:hyperlink w:anchor="■ISMS27ー7" w:history="1">
        <w:r w:rsidR="00270065" w:rsidRPr="00270065">
          <w:rPr>
            <w:rStyle w:val="a7"/>
          </w:rPr>
          <w:t>27-7</w:t>
        </w:r>
      </w:hyperlink>
      <w:r w:rsidR="00270065" w:rsidRPr="00270065">
        <w:t>、</w:t>
      </w:r>
      <w:hyperlink w:anchor="■ISMS27ー8" w:history="1">
        <w:r w:rsidR="00270065" w:rsidRPr="00270065">
          <w:rPr>
            <w:rStyle w:val="a7"/>
          </w:rPr>
          <w:t>27-8</w:t>
        </w:r>
      </w:hyperlink>
      <w:r w:rsidR="00270065" w:rsidRPr="00270065">
        <w:t>、</w:t>
      </w:r>
      <w:hyperlink w:anchor="■ISMS27ー11" w:history="1">
        <w:r w:rsidR="00270065" w:rsidRPr="00270065">
          <w:rPr>
            <w:rStyle w:val="a7"/>
          </w:rPr>
          <w:t>27-11</w:t>
        </w:r>
      </w:hyperlink>
      <w:r w:rsidR="00270065" w:rsidRPr="00270065">
        <w:t>、</w:t>
      </w:r>
      <w:hyperlink w:anchor="■ISMS27ー12" w:history="1">
        <w:r w:rsidR="00270065" w:rsidRPr="00270065">
          <w:rPr>
            <w:rStyle w:val="a7"/>
          </w:rPr>
          <w:t>27-12</w:t>
        </w:r>
      </w:hyperlink>
      <w:r w:rsidR="00270065" w:rsidRPr="00270065">
        <w:t>、</w:t>
      </w:r>
      <w:hyperlink w:anchor="■ISMS27ー13" w:history="1">
        <w:r w:rsidR="00270065" w:rsidRPr="00BC58CC">
          <w:rPr>
            <w:rStyle w:val="a7"/>
          </w:rPr>
          <w:t>27-13</w:t>
        </w:r>
      </w:hyperlink>
      <w:r w:rsidR="00270065" w:rsidRPr="00270065">
        <w:t>、</w:t>
      </w:r>
      <w:hyperlink w:anchor="■ISMS27ー14" w:history="1">
        <w:r w:rsidR="00270065" w:rsidRPr="00BC58CC">
          <w:rPr>
            <w:rStyle w:val="a7"/>
          </w:rPr>
          <w:t>27-14</w:t>
        </w:r>
      </w:hyperlink>
      <w:r w:rsidR="00270065" w:rsidRPr="00270065">
        <w:t>、</w:t>
      </w:r>
      <w:hyperlink w:anchor="■ISMS28ー1" w:history="1">
        <w:r w:rsidR="00270065" w:rsidRPr="00BC58CC">
          <w:rPr>
            <w:rStyle w:val="a7"/>
          </w:rPr>
          <w:t>28-1</w:t>
        </w:r>
      </w:hyperlink>
    </w:p>
    <w:p w14:paraId="3E016CCA" w14:textId="77777777" w:rsidR="000E5567" w:rsidRDefault="000E5567" w:rsidP="000E5567">
      <w:pPr>
        <w:wordWrap w:val="0"/>
        <w:ind w:firstLineChars="0" w:firstLine="0"/>
      </w:pPr>
    </w:p>
    <w:p w14:paraId="57B74903" w14:textId="77777777" w:rsidR="000E5567" w:rsidRPr="001267EB" w:rsidRDefault="000E5567" w:rsidP="003C294A">
      <w:pPr>
        <w:pStyle w:val="afd"/>
      </w:pPr>
      <w:bookmarkStart w:id="2160" w:name="_■ISP"/>
      <w:bookmarkStart w:id="2161" w:name="_Toc185339085"/>
      <w:bookmarkStart w:id="2162" w:name="■ISP"/>
      <w:bookmarkEnd w:id="2160"/>
      <w:r w:rsidRPr="001267EB">
        <w:rPr>
          <w:rFonts w:hint="eastAsia"/>
        </w:rPr>
        <w:t>■ISP</w:t>
      </w:r>
      <w:bookmarkEnd w:id="2161"/>
    </w:p>
    <w:bookmarkEnd w:id="2162"/>
    <w:p w14:paraId="2D78EACE" w14:textId="77777777" w:rsidR="000E5567" w:rsidRDefault="000E5567" w:rsidP="000E5567">
      <w:r w:rsidRPr="001267EB">
        <w:rPr>
          <w:rFonts w:hint="eastAsia"/>
        </w:rPr>
        <w:t>個人や企業などに対してインターネットに接続するためのサービスを提供する事業者のこと。ユーザ</w:t>
      </w:r>
      <w:r>
        <w:rPr>
          <w:rFonts w:hint="eastAsia"/>
        </w:rPr>
        <w:t>ー</w:t>
      </w:r>
      <w:r w:rsidRPr="001267EB">
        <w:rPr>
          <w:rFonts w:hint="eastAsia"/>
        </w:rPr>
        <w:t>はISPと契約し、回線を用いてISPが運営するネットワークに接続することで、インターネット上のサーバなどへアクセスできる</w:t>
      </w:r>
    </w:p>
    <w:p w14:paraId="4F0892F3" w14:textId="5151702B" w:rsidR="00412CEC" w:rsidRDefault="00412CEC" w:rsidP="00412CEC">
      <w:pPr>
        <w:ind w:firstLineChars="0" w:firstLine="0"/>
      </w:pPr>
      <w:r w:rsidRPr="00412CEC">
        <w:rPr>
          <w:rFonts w:hint="eastAsia"/>
        </w:rPr>
        <w:t xml:space="preserve">…………………    </w:t>
      </w:r>
      <w:hyperlink w:anchor="■ISP15ー2－7" w:history="1">
        <w:r w:rsidR="00C165D5" w:rsidRPr="00590EB1">
          <w:rPr>
            <w:rStyle w:val="a7"/>
          </w:rPr>
          <w:t>15-2-7</w:t>
        </w:r>
      </w:hyperlink>
    </w:p>
    <w:p w14:paraId="12D4BE33" w14:textId="77777777" w:rsidR="000E5567" w:rsidRPr="005C0B8F" w:rsidRDefault="000E5567" w:rsidP="000E5567">
      <w:pPr>
        <w:wordWrap w:val="0"/>
        <w:ind w:firstLineChars="0" w:firstLine="0"/>
      </w:pPr>
    </w:p>
    <w:p w14:paraId="06916A72" w14:textId="77777777" w:rsidR="000E5567" w:rsidRPr="00403FE0" w:rsidRDefault="000E5567" w:rsidP="00CD3CFE">
      <w:pPr>
        <w:pStyle w:val="afd"/>
      </w:pPr>
      <w:bookmarkStart w:id="2163" w:name="_■ITリテラシー"/>
      <w:bookmarkStart w:id="2164" w:name="_Toc185339086"/>
      <w:bookmarkStart w:id="2165" w:name="■ITリテラシー"/>
      <w:bookmarkEnd w:id="2163"/>
      <w:r w:rsidRPr="00403FE0">
        <w:rPr>
          <w:rFonts w:hint="eastAsia"/>
        </w:rPr>
        <w:t>■ITリテラシー</w:t>
      </w:r>
      <w:bookmarkEnd w:id="2164"/>
    </w:p>
    <w:bookmarkEnd w:id="2165"/>
    <w:p w14:paraId="13AD4892" w14:textId="77777777" w:rsidR="000E5567" w:rsidRDefault="000E5567" w:rsidP="000E5567">
      <w:pPr>
        <w:wordWrap w:val="0"/>
      </w:pPr>
      <w:r w:rsidRPr="00403FE0">
        <w:rPr>
          <w:rFonts w:hint="eastAsia"/>
        </w:rPr>
        <w:t>コンピュータやインターネットをはじめとする情報技術（IT）を適切に活用する基礎的な知識や技能</w:t>
      </w:r>
    </w:p>
    <w:p w14:paraId="206E49F8" w14:textId="723E2D44" w:rsidR="00412CEC" w:rsidRDefault="00412CEC" w:rsidP="00412CEC">
      <w:pPr>
        <w:wordWrap w:val="0"/>
        <w:ind w:firstLineChars="0" w:firstLine="0"/>
      </w:pPr>
      <w:r w:rsidRPr="00412CEC">
        <w:rPr>
          <w:rFonts w:hint="eastAsia"/>
        </w:rPr>
        <w:t xml:space="preserve">…………………    </w:t>
      </w:r>
      <w:hyperlink w:anchor="■ITリテラシー23ー2" w:history="1">
        <w:r w:rsidR="00C165D5" w:rsidRPr="001C2E94">
          <w:rPr>
            <w:rStyle w:val="a7"/>
          </w:rPr>
          <w:t>23-2</w:t>
        </w:r>
      </w:hyperlink>
      <w:r w:rsidR="00C165D5" w:rsidRPr="00C165D5">
        <w:t>、</w:t>
      </w:r>
      <w:hyperlink w:anchor="■ITリテラシー25ー1" w:history="1">
        <w:r w:rsidR="00C165D5" w:rsidRPr="001C2E94">
          <w:rPr>
            <w:rStyle w:val="a7"/>
          </w:rPr>
          <w:t>25-1</w:t>
        </w:r>
      </w:hyperlink>
    </w:p>
    <w:p w14:paraId="79C5C282" w14:textId="77777777" w:rsidR="000E5567" w:rsidRDefault="000E5567" w:rsidP="000E5567">
      <w:pPr>
        <w:wordWrap w:val="0"/>
        <w:ind w:firstLineChars="0" w:firstLine="0"/>
      </w:pPr>
    </w:p>
    <w:p w14:paraId="32C3DB48" w14:textId="77777777" w:rsidR="000E5567" w:rsidRPr="008662BE" w:rsidRDefault="000E5567" w:rsidP="00CD3CFE">
      <w:pPr>
        <w:pStyle w:val="afd"/>
      </w:pPr>
      <w:bookmarkStart w:id="2166" w:name="_■JPCERT/CC"/>
      <w:bookmarkStart w:id="2167" w:name="_Toc185339087"/>
      <w:bookmarkStart w:id="2168" w:name="■JPCERT／CC"/>
      <w:bookmarkEnd w:id="2166"/>
      <w:r w:rsidRPr="008662BE">
        <w:rPr>
          <w:rFonts w:hint="eastAsia"/>
        </w:rPr>
        <w:t>■</w:t>
      </w:r>
      <w:r w:rsidRPr="00AA7BB1">
        <w:rPr>
          <w:rFonts w:hint="eastAsia"/>
        </w:rPr>
        <w:t>JPCERT/CC</w:t>
      </w:r>
      <w:bookmarkEnd w:id="2167"/>
    </w:p>
    <w:bookmarkEnd w:id="2168"/>
    <w:p w14:paraId="1EC01BEB" w14:textId="77777777" w:rsidR="000E5567" w:rsidRDefault="000E5567" w:rsidP="000E5567">
      <w:r w:rsidRPr="008662BE">
        <w:rPr>
          <w:rFonts w:hint="eastAsia"/>
        </w:rPr>
        <w:t>日本におけるセキュリティインシデントなどの報告の受付け、対応の支援、発生状況の把握、手口の分析、再発防止のための対策の検討や助言などを、技術的な立場から行っている組織。政府機関や企業</w:t>
      </w:r>
      <w:r>
        <w:rPr>
          <w:rFonts w:hint="eastAsia"/>
        </w:rPr>
        <w:t>など</w:t>
      </w:r>
      <w:r w:rsidRPr="008662BE">
        <w:rPr>
          <w:rFonts w:hint="eastAsia"/>
        </w:rPr>
        <w:t>から独立した中立の組織として、日本における情報セキュリティ対策活動の向上に積極的に取り組んでいる</w:t>
      </w:r>
    </w:p>
    <w:p w14:paraId="04855E27" w14:textId="7DED7AE3" w:rsidR="00412CEC" w:rsidRPr="00403FE0" w:rsidRDefault="00412CEC" w:rsidP="00412CEC">
      <w:pPr>
        <w:ind w:firstLineChars="0" w:firstLine="0"/>
      </w:pPr>
      <w:r w:rsidRPr="00412CEC">
        <w:rPr>
          <w:rFonts w:hint="eastAsia"/>
        </w:rPr>
        <w:t xml:space="preserve">…………………    </w:t>
      </w:r>
      <w:hyperlink w:anchor="■JPCERT／CC15ー2ー1" w:history="1">
        <w:r w:rsidR="005A6CE6" w:rsidRPr="00072441">
          <w:rPr>
            <w:rStyle w:val="a7"/>
          </w:rPr>
          <w:t>15-2-1</w:t>
        </w:r>
      </w:hyperlink>
      <w:r w:rsidR="005A6CE6" w:rsidRPr="005A6CE6">
        <w:t>、</w:t>
      </w:r>
      <w:hyperlink w:anchor="■JPCERT／CC15ー2ー2" w:history="1">
        <w:r w:rsidR="005A6CE6" w:rsidRPr="002464B4">
          <w:rPr>
            <w:rStyle w:val="a7"/>
          </w:rPr>
          <w:t>15-2-2</w:t>
        </w:r>
      </w:hyperlink>
    </w:p>
    <w:p w14:paraId="4AFBDA24" w14:textId="77777777" w:rsidR="000E5567" w:rsidRDefault="000E5567" w:rsidP="000E5567">
      <w:pPr>
        <w:wordWrap w:val="0"/>
        <w:ind w:firstLineChars="0" w:firstLine="0"/>
      </w:pPr>
    </w:p>
    <w:p w14:paraId="3AEC73C4" w14:textId="77777777" w:rsidR="000E5567" w:rsidRPr="007020BE" w:rsidRDefault="000E5567" w:rsidP="00CD3CFE">
      <w:pPr>
        <w:pStyle w:val="afd"/>
      </w:pPr>
      <w:bookmarkStart w:id="2169" w:name="_■JVN"/>
      <w:bookmarkStart w:id="2170" w:name="_Toc185339088"/>
      <w:bookmarkStart w:id="2171" w:name="■JVN"/>
      <w:bookmarkEnd w:id="2169"/>
      <w:r w:rsidRPr="007020BE">
        <w:rPr>
          <w:rFonts w:hint="eastAsia"/>
        </w:rPr>
        <w:t>■JVN</w:t>
      </w:r>
      <w:bookmarkEnd w:id="2170"/>
    </w:p>
    <w:bookmarkEnd w:id="2171"/>
    <w:p w14:paraId="1C21F422" w14:textId="77777777" w:rsidR="000E5567" w:rsidRDefault="000E5567" w:rsidP="000E5567">
      <w:r w:rsidRPr="007020BE">
        <w:rPr>
          <w:rFonts w:hint="eastAsia"/>
        </w:rPr>
        <w:t>Japan Vulnerability Notesの略。日本で使用されているソフトウェアなどの脆弱性関連情報と対策情報を提供する、脆弱性対策情報ポータルサイトのこと</w:t>
      </w:r>
    </w:p>
    <w:p w14:paraId="50E40E65" w14:textId="1B0A544B" w:rsidR="00412CEC" w:rsidRDefault="00412CEC" w:rsidP="00412CEC">
      <w:pPr>
        <w:ind w:firstLineChars="0" w:firstLine="0"/>
      </w:pPr>
      <w:r w:rsidRPr="00412CEC">
        <w:rPr>
          <w:rFonts w:hint="eastAsia"/>
        </w:rPr>
        <w:t xml:space="preserve">…………………    </w:t>
      </w:r>
      <w:hyperlink w:anchor="■JVN15ー2－2" w:history="1">
        <w:r w:rsidR="00030D03" w:rsidRPr="00793564">
          <w:rPr>
            <w:rStyle w:val="a7"/>
          </w:rPr>
          <w:t>15-2-2</w:t>
        </w:r>
      </w:hyperlink>
    </w:p>
    <w:p w14:paraId="5D9F6C3B" w14:textId="77777777" w:rsidR="000E5567" w:rsidRDefault="000E5567" w:rsidP="000E5567">
      <w:pPr>
        <w:wordWrap w:val="0"/>
        <w:ind w:firstLineChars="0" w:firstLine="0"/>
      </w:pPr>
    </w:p>
    <w:p w14:paraId="4807EFE5" w14:textId="77777777" w:rsidR="000E5567" w:rsidRPr="00174607" w:rsidRDefault="000E5567" w:rsidP="00CD3CFE">
      <w:pPr>
        <w:pStyle w:val="afd"/>
      </w:pPr>
      <w:bookmarkStart w:id="2172" w:name="_■KPI"/>
      <w:bookmarkStart w:id="2173" w:name="_Toc185339089"/>
      <w:bookmarkStart w:id="2174" w:name="■KPI"/>
      <w:bookmarkEnd w:id="2172"/>
      <w:r w:rsidRPr="00174607">
        <w:rPr>
          <w:rFonts w:hint="eastAsia"/>
        </w:rPr>
        <w:t>■</w:t>
      </w:r>
      <w:r w:rsidRPr="00174607">
        <w:t>KPI</w:t>
      </w:r>
      <w:bookmarkEnd w:id="2173"/>
    </w:p>
    <w:bookmarkEnd w:id="2174"/>
    <w:p w14:paraId="738B0393" w14:textId="77777777" w:rsidR="000E5567" w:rsidRDefault="000E5567" w:rsidP="000E5567">
      <w:pPr>
        <w:wordWrap w:val="0"/>
      </w:pPr>
      <w:r w:rsidRPr="00174607">
        <w:t>Key Performance Indicator</w:t>
      </w:r>
      <w:r w:rsidRPr="00174607">
        <w:rPr>
          <w:rFonts w:hint="eastAsia"/>
        </w:rPr>
        <w:t>の略。目標・戦略を実現するために設定した具体的な業務プロセスをモニタリングするために設定される指標（業績評価指標：</w:t>
      </w:r>
      <w:r w:rsidRPr="00174607">
        <w:t>Performance Indicators）のうち、特に重要なもの</w:t>
      </w:r>
    </w:p>
    <w:p w14:paraId="353DF768" w14:textId="7FA2BCDA" w:rsidR="00412CEC" w:rsidRPr="00CE1EFD" w:rsidRDefault="00412CEC" w:rsidP="00412CEC">
      <w:pPr>
        <w:wordWrap w:val="0"/>
        <w:ind w:firstLineChars="0" w:firstLine="0"/>
      </w:pPr>
      <w:r w:rsidRPr="00412CEC">
        <w:rPr>
          <w:rFonts w:hint="eastAsia"/>
        </w:rPr>
        <w:t xml:space="preserve">…………………    </w:t>
      </w:r>
      <w:hyperlink w:anchor="■KPI20ー1－2" w:history="1">
        <w:r w:rsidR="00030D03" w:rsidRPr="00E3446F">
          <w:rPr>
            <w:rStyle w:val="a7"/>
          </w:rPr>
          <w:t>20-1-2</w:t>
        </w:r>
      </w:hyperlink>
      <w:r w:rsidR="00030D03" w:rsidRPr="00030D03">
        <w:t>、</w:t>
      </w:r>
      <w:hyperlink w:anchor="■KPI20ー1－8" w:history="1">
        <w:r w:rsidR="00030D03" w:rsidRPr="00F333D1">
          <w:rPr>
            <w:rStyle w:val="a7"/>
          </w:rPr>
          <w:t>20-1-8</w:t>
        </w:r>
      </w:hyperlink>
      <w:r w:rsidR="00030D03" w:rsidRPr="00030D03">
        <w:t>、</w:t>
      </w:r>
      <w:hyperlink w:anchor="■KPI20ー1－9" w:history="1">
        <w:r w:rsidR="00030D03" w:rsidRPr="00F333D1">
          <w:rPr>
            <w:rStyle w:val="a7"/>
          </w:rPr>
          <w:t>20-1-9</w:t>
        </w:r>
      </w:hyperlink>
      <w:r w:rsidR="00030D03" w:rsidRPr="00030D03">
        <w:t>、</w:t>
      </w:r>
      <w:hyperlink w:anchor="■KPI21ー1－5" w:history="1">
        <w:r w:rsidR="00030D03" w:rsidRPr="00F333D1">
          <w:rPr>
            <w:rStyle w:val="a7"/>
          </w:rPr>
          <w:t>21-1-5</w:t>
        </w:r>
      </w:hyperlink>
      <w:r w:rsidR="00030D03" w:rsidRPr="00030D03">
        <w:t>、</w:t>
      </w:r>
      <w:hyperlink w:anchor="■KPI23ー1－2" w:history="1">
        <w:r w:rsidR="00030D03" w:rsidRPr="00F333D1">
          <w:rPr>
            <w:rStyle w:val="a7"/>
          </w:rPr>
          <w:t>23-1-2</w:t>
        </w:r>
      </w:hyperlink>
    </w:p>
    <w:p w14:paraId="50812C89" w14:textId="77777777" w:rsidR="000E5567" w:rsidRDefault="000E5567" w:rsidP="000E5567">
      <w:pPr>
        <w:wordWrap w:val="0"/>
        <w:ind w:firstLineChars="0" w:firstLine="0"/>
      </w:pPr>
    </w:p>
    <w:p w14:paraId="0696597E" w14:textId="77777777" w:rsidR="000E5567" w:rsidRPr="001E2FC4" w:rsidRDefault="000E5567" w:rsidP="00CD3CFE">
      <w:pPr>
        <w:pStyle w:val="afd"/>
      </w:pPr>
      <w:bookmarkStart w:id="2175" w:name="_Toc185339091"/>
      <w:bookmarkStart w:id="2176" w:name="■MACアドレス"/>
      <w:r w:rsidRPr="001E2FC4">
        <w:rPr>
          <w:rFonts w:hint="eastAsia"/>
        </w:rPr>
        <w:t>■MACアドレス</w:t>
      </w:r>
      <w:bookmarkEnd w:id="2175"/>
    </w:p>
    <w:bookmarkEnd w:id="2176"/>
    <w:p w14:paraId="50F3E275" w14:textId="77777777" w:rsidR="000E5567" w:rsidRDefault="000E5567" w:rsidP="000E5567">
      <w:pPr>
        <w:wordWrap w:val="0"/>
      </w:pPr>
      <w:r w:rsidRPr="001E2FC4">
        <w:rPr>
          <w:rFonts w:hint="eastAsia"/>
        </w:rPr>
        <w:t>Media Access Control addressの略。隣接する機器同士の通信を実現するためのアドレスのこと。ネットワーク機器やPC、ルータなどについている固有の識別番号で、一般的に12桁の16進数で「00-00-00-XX-XX-XX」などと表される</w:t>
      </w:r>
    </w:p>
    <w:p w14:paraId="5FF40CCF" w14:textId="2EF59A61" w:rsidR="00412CEC" w:rsidRPr="00403FE0" w:rsidRDefault="00412CEC" w:rsidP="00412CEC">
      <w:pPr>
        <w:wordWrap w:val="0"/>
        <w:ind w:firstLineChars="0" w:firstLine="0"/>
      </w:pPr>
      <w:r w:rsidRPr="00412CEC">
        <w:rPr>
          <w:rFonts w:hint="eastAsia"/>
        </w:rPr>
        <w:t xml:space="preserve">…………………    </w:t>
      </w:r>
      <w:hyperlink w:anchor="■MACアドレス18ー3－2" w:history="1">
        <w:r w:rsidR="00030D03" w:rsidRPr="00E3446F">
          <w:rPr>
            <w:rStyle w:val="a7"/>
          </w:rPr>
          <w:t>18-3-2</w:t>
        </w:r>
      </w:hyperlink>
    </w:p>
    <w:p w14:paraId="3743785F" w14:textId="77777777" w:rsidR="000E5567" w:rsidRDefault="000E5567" w:rsidP="000E5567">
      <w:pPr>
        <w:wordWrap w:val="0"/>
      </w:pPr>
    </w:p>
    <w:p w14:paraId="326DB47F" w14:textId="77777777" w:rsidR="000E5567" w:rsidRPr="00403FE0" w:rsidRDefault="000E5567" w:rsidP="00CD3CFE">
      <w:pPr>
        <w:pStyle w:val="afd"/>
      </w:pPr>
      <w:bookmarkStart w:id="2177" w:name="_Toc185339092"/>
      <w:bookmarkStart w:id="2178" w:name="■NISC"/>
      <w:r w:rsidRPr="00403FE0">
        <w:rPr>
          <w:rFonts w:hint="eastAsia"/>
        </w:rPr>
        <w:t>■NISC</w:t>
      </w:r>
      <w:bookmarkEnd w:id="2177"/>
    </w:p>
    <w:bookmarkEnd w:id="2178"/>
    <w:p w14:paraId="35B239C3" w14:textId="77777777" w:rsidR="000E5567" w:rsidRDefault="000E5567" w:rsidP="000E5567">
      <w:pPr>
        <w:wordWrap w:val="0"/>
      </w:pPr>
      <w:r w:rsidRPr="00403FE0">
        <w:rPr>
          <w:rFonts w:hint="eastAsia"/>
        </w:rPr>
        <w:t>National center of Incident readiness and Strategy for Cybersecurityの略。内閣サイバーセキュリティセンターの略称。サイバーセキュリティに関する施策の立案や実施、行政各部の情報システムに対するセキュリティ対策の強化を担当</w:t>
      </w:r>
    </w:p>
    <w:p w14:paraId="4CCA0141" w14:textId="194D4AB4" w:rsidR="00412CEC" w:rsidRDefault="00412CEC" w:rsidP="00412CEC">
      <w:pPr>
        <w:wordWrap w:val="0"/>
        <w:ind w:firstLineChars="0" w:firstLine="0"/>
      </w:pPr>
      <w:r w:rsidRPr="00412CEC">
        <w:rPr>
          <w:rFonts w:hint="eastAsia"/>
        </w:rPr>
        <w:t xml:space="preserve">…………………    </w:t>
      </w:r>
      <w:hyperlink w:anchor="■NISC2ー3" w:history="1">
        <w:r w:rsidR="008813F5" w:rsidRPr="00A318D3">
          <w:rPr>
            <w:rStyle w:val="a7"/>
          </w:rPr>
          <w:t>2-3</w:t>
        </w:r>
      </w:hyperlink>
      <w:r w:rsidR="008813F5" w:rsidRPr="008813F5">
        <w:t>、</w:t>
      </w:r>
      <w:hyperlink w:anchor="■NISC3ー2ー1" w:history="1">
        <w:r w:rsidR="008813F5" w:rsidRPr="00A318D3">
          <w:rPr>
            <w:rStyle w:val="a7"/>
          </w:rPr>
          <w:t>3-2-1</w:t>
        </w:r>
      </w:hyperlink>
      <w:r w:rsidR="008813F5" w:rsidRPr="008813F5">
        <w:t>、</w:t>
      </w:r>
      <w:hyperlink w:anchor="■NISC4ー1" w:history="1">
        <w:r w:rsidR="008813F5" w:rsidRPr="00031E87">
          <w:rPr>
            <w:rStyle w:val="a7"/>
          </w:rPr>
          <w:t>4-1</w:t>
        </w:r>
      </w:hyperlink>
      <w:r w:rsidR="008813F5" w:rsidRPr="008813F5">
        <w:t>、</w:t>
      </w:r>
      <w:hyperlink w:anchor="■NISC4ー1ー1" w:history="1">
        <w:r w:rsidR="008813F5" w:rsidRPr="00A318D3">
          <w:rPr>
            <w:rStyle w:val="a7"/>
          </w:rPr>
          <w:t>4-1-1</w:t>
        </w:r>
      </w:hyperlink>
      <w:r w:rsidR="008813F5" w:rsidRPr="008813F5">
        <w:t>、</w:t>
      </w:r>
      <w:hyperlink w:anchor="■NISC4ー1ー2" w:history="1">
        <w:r w:rsidR="008813F5" w:rsidRPr="00A318D3">
          <w:rPr>
            <w:rStyle w:val="a7"/>
          </w:rPr>
          <w:t>4-1-2</w:t>
        </w:r>
      </w:hyperlink>
      <w:r w:rsidR="008813F5" w:rsidRPr="008813F5">
        <w:t>、</w:t>
      </w:r>
      <w:hyperlink w:anchor="■NISC10ー2ー1" w:history="1">
        <w:r w:rsidR="008813F5" w:rsidRPr="00031E87">
          <w:rPr>
            <w:rStyle w:val="a7"/>
          </w:rPr>
          <w:t>10-2-1</w:t>
        </w:r>
      </w:hyperlink>
      <w:r w:rsidR="008813F5" w:rsidRPr="008813F5">
        <w:t>、</w:t>
      </w:r>
      <w:hyperlink w:anchor="■NISC22ー3ー4" w:history="1">
        <w:r w:rsidR="008813F5" w:rsidRPr="00296CDE">
          <w:rPr>
            <w:rStyle w:val="a7"/>
          </w:rPr>
          <w:t>22-3-4</w:t>
        </w:r>
      </w:hyperlink>
      <w:r w:rsidR="008813F5" w:rsidRPr="008813F5">
        <w:t>、</w:t>
      </w:r>
      <w:hyperlink w:anchor="■NISC24ー1" w:history="1">
        <w:r w:rsidR="008813F5" w:rsidRPr="00031E87">
          <w:rPr>
            <w:rStyle w:val="a7"/>
          </w:rPr>
          <w:t>24-1</w:t>
        </w:r>
      </w:hyperlink>
      <w:r w:rsidR="008813F5" w:rsidRPr="008813F5">
        <w:t>、</w:t>
      </w:r>
      <w:hyperlink w:anchor="■NISC26ー2" w:history="1">
        <w:r w:rsidR="008813F5" w:rsidRPr="00F9066F">
          <w:rPr>
            <w:rStyle w:val="a7"/>
          </w:rPr>
          <w:t>26-2</w:t>
        </w:r>
      </w:hyperlink>
      <w:r w:rsidR="008813F5" w:rsidRPr="008813F5">
        <w:t>、</w:t>
      </w:r>
      <w:hyperlink w:anchor="■NISC27ー4" w:history="1">
        <w:r w:rsidR="008813F5" w:rsidRPr="00F9066F">
          <w:rPr>
            <w:rStyle w:val="a7"/>
          </w:rPr>
          <w:t>27-4</w:t>
        </w:r>
      </w:hyperlink>
      <w:r w:rsidR="008813F5" w:rsidRPr="008813F5">
        <w:t>、</w:t>
      </w:r>
      <w:hyperlink w:anchor="■NISC27ー10ー2" w:history="1">
        <w:r w:rsidR="008813F5" w:rsidRPr="007A72CC">
          <w:rPr>
            <w:rStyle w:val="a7"/>
          </w:rPr>
          <w:t>27-10</w:t>
        </w:r>
        <w:r w:rsidR="007A72CC" w:rsidRPr="007A72CC">
          <w:rPr>
            <w:rStyle w:val="a7"/>
            <w:rFonts w:hint="eastAsia"/>
          </w:rPr>
          <w:t>-2</w:t>
        </w:r>
      </w:hyperlink>
      <w:r w:rsidR="008813F5" w:rsidRPr="008813F5">
        <w:t>、</w:t>
      </w:r>
      <w:hyperlink w:anchor="■NISC27ー24ー1" w:history="1">
        <w:r w:rsidR="008813F5" w:rsidRPr="008813F5">
          <w:rPr>
            <w:rStyle w:val="a7"/>
          </w:rPr>
          <w:t>27-24</w:t>
        </w:r>
      </w:hyperlink>
    </w:p>
    <w:p w14:paraId="115ECE93" w14:textId="77777777" w:rsidR="000E5567" w:rsidRPr="00403FE0" w:rsidRDefault="000E5567" w:rsidP="000E5567">
      <w:pPr>
        <w:wordWrap w:val="0"/>
      </w:pPr>
    </w:p>
    <w:p w14:paraId="7D27A3FB" w14:textId="77777777" w:rsidR="000E5567" w:rsidRPr="00403FE0" w:rsidRDefault="000E5567" w:rsidP="00CD3CFE">
      <w:pPr>
        <w:pStyle w:val="afd"/>
      </w:pPr>
      <w:bookmarkStart w:id="2179" w:name="_Toc185339093"/>
      <w:bookmarkStart w:id="2180" w:name="■NISTサイバーセキュリティフレームワーク（CSF）"/>
      <w:r w:rsidRPr="00403FE0">
        <w:rPr>
          <w:rFonts w:hint="eastAsia"/>
        </w:rPr>
        <w:t>■NIST サイバーセキュリティフレームワーク（CSF）</w:t>
      </w:r>
      <w:bookmarkEnd w:id="2179"/>
    </w:p>
    <w:bookmarkEnd w:id="2180"/>
    <w:p w14:paraId="74CAD86E" w14:textId="77777777" w:rsidR="000E5567" w:rsidRDefault="000E5567" w:rsidP="000E5567">
      <w:pPr>
        <w:wordWrap w:val="0"/>
      </w:pPr>
      <w:r w:rsidRPr="005C0B8F">
        <w:rPr>
          <w:rFonts w:hint="eastAsia"/>
        </w:rPr>
        <w:t>米国政府機関の重要インフラの運用者を対象として誕生し、防御に</w:t>
      </w:r>
      <w:r>
        <w:rPr>
          <w:rFonts w:hint="eastAsia"/>
        </w:rPr>
        <w:t>留まらず</w:t>
      </w:r>
      <w:r w:rsidRPr="005C0B8F">
        <w:rPr>
          <w:rFonts w:hint="eastAsia"/>
        </w:rPr>
        <w:t>、検知・対応・復旧といった、インシデント対応</w:t>
      </w:r>
      <w:r w:rsidRPr="00152C08">
        <w:rPr>
          <w:rFonts w:hint="eastAsia"/>
        </w:rPr>
        <w:t>が含まれている。</w:t>
      </w:r>
      <w:r w:rsidRPr="005C0B8F">
        <w:rPr>
          <w:rFonts w:hint="eastAsia"/>
        </w:rPr>
        <w:t>日本においても、今後普及が見込まれる</w:t>
      </w:r>
    </w:p>
    <w:p w14:paraId="37911F91" w14:textId="519767C5" w:rsidR="00412CEC" w:rsidRPr="005C0B8F" w:rsidRDefault="00412CEC" w:rsidP="00412CEC">
      <w:pPr>
        <w:wordWrap w:val="0"/>
        <w:ind w:firstLineChars="0" w:firstLine="0"/>
      </w:pPr>
      <w:r w:rsidRPr="00412CEC">
        <w:rPr>
          <w:rFonts w:hint="eastAsia"/>
        </w:rPr>
        <w:t xml:space="preserve">…………………    </w:t>
      </w:r>
      <w:hyperlink w:anchor="■NISTサイバーセキュリティフレームワーク（CSF）2ー3" w:history="1">
        <w:r w:rsidR="008813F5" w:rsidRPr="008813F5">
          <w:rPr>
            <w:rStyle w:val="a7"/>
          </w:rPr>
          <w:t>2-3</w:t>
        </w:r>
      </w:hyperlink>
      <w:r w:rsidR="008813F5" w:rsidRPr="008813F5">
        <w:t>、</w:t>
      </w:r>
      <w:hyperlink w:anchor="■NISTサイバーセキュリティフレームワーク（CSF）11ー1ー1" w:history="1">
        <w:r w:rsidR="0093103F" w:rsidRPr="00FB7F4A">
          <w:rPr>
            <w:rStyle w:val="a7"/>
            <w:rFonts w:hint="eastAsia"/>
          </w:rPr>
          <w:t>11-1-1</w:t>
        </w:r>
      </w:hyperlink>
      <w:r w:rsidR="0093103F">
        <w:rPr>
          <w:rFonts w:hint="eastAsia"/>
        </w:rPr>
        <w:t>、</w:t>
      </w:r>
      <w:hyperlink w:anchor="■NISTサイバーセキュリティフレームワーク（CSF）11ー3ー1" w:history="1">
        <w:r w:rsidR="008813F5" w:rsidRPr="008813F5">
          <w:rPr>
            <w:rStyle w:val="a7"/>
          </w:rPr>
          <w:t>11-3-1</w:t>
        </w:r>
      </w:hyperlink>
      <w:r w:rsidR="008813F5" w:rsidRPr="008813F5">
        <w:t>、</w:t>
      </w:r>
      <w:hyperlink w:anchor="■NISTサイバーセキュリティフレームワーク（CSF）11ー3ー2" w:history="1">
        <w:r w:rsidR="00862636" w:rsidRPr="00FB7F4A">
          <w:rPr>
            <w:rStyle w:val="a7"/>
            <w:rFonts w:hint="eastAsia"/>
          </w:rPr>
          <w:t>11-3-2</w:t>
        </w:r>
      </w:hyperlink>
      <w:r w:rsidR="00862636">
        <w:rPr>
          <w:rFonts w:hint="eastAsia"/>
        </w:rPr>
        <w:t>、</w:t>
      </w:r>
      <w:hyperlink w:anchor="■NISTサイバーセキュリティフレームワーク（CSF）11ー3ー3" w:history="1">
        <w:r w:rsidR="00862636" w:rsidRPr="00E165E6">
          <w:rPr>
            <w:rStyle w:val="a7"/>
            <w:rFonts w:hint="eastAsia"/>
          </w:rPr>
          <w:t>11-3-3</w:t>
        </w:r>
      </w:hyperlink>
      <w:r w:rsidR="00862636">
        <w:rPr>
          <w:rFonts w:hint="eastAsia"/>
        </w:rPr>
        <w:t>、</w:t>
      </w:r>
      <w:hyperlink w:anchor="■NISTサイバーセキュリティフレームワーク（CSF）11ー4" w:history="1">
        <w:r w:rsidR="00862636" w:rsidRPr="00E165E6">
          <w:rPr>
            <w:rStyle w:val="a7"/>
            <w:rFonts w:hint="eastAsia"/>
          </w:rPr>
          <w:t>11-4</w:t>
        </w:r>
      </w:hyperlink>
      <w:r w:rsidR="00862636">
        <w:rPr>
          <w:rFonts w:hint="eastAsia"/>
        </w:rPr>
        <w:t>、</w:t>
      </w:r>
      <w:hyperlink w:anchor="■NISTサイバーセキュリティフレームワーク（CSF）13ー3ー2" w:history="1">
        <w:r w:rsidR="0070652B" w:rsidRPr="00E017E2">
          <w:rPr>
            <w:rStyle w:val="a7"/>
            <w:rFonts w:hint="eastAsia"/>
          </w:rPr>
          <w:t>13-</w:t>
        </w:r>
        <w:r w:rsidR="00FA70A2" w:rsidRPr="00E017E2">
          <w:rPr>
            <w:rStyle w:val="a7"/>
            <w:rFonts w:hint="eastAsia"/>
          </w:rPr>
          <w:t>3-2</w:t>
        </w:r>
      </w:hyperlink>
      <w:r w:rsidR="00FA70A2">
        <w:rPr>
          <w:rFonts w:hint="eastAsia"/>
        </w:rPr>
        <w:t>、</w:t>
      </w:r>
      <w:hyperlink w:anchor="■NISTサイバーセキュリティフレームワーク（CSF）14ー1ー2" w:history="1">
        <w:r w:rsidR="00FA70A2" w:rsidRPr="00E017E2">
          <w:rPr>
            <w:rStyle w:val="a7"/>
            <w:rFonts w:hint="eastAsia"/>
          </w:rPr>
          <w:t>14-1-2</w:t>
        </w:r>
      </w:hyperlink>
      <w:r w:rsidR="00FA70A2">
        <w:rPr>
          <w:rFonts w:hint="eastAsia"/>
        </w:rPr>
        <w:t>、</w:t>
      </w:r>
      <w:hyperlink w:anchor="■NISTサイバーセキュリティフレームワーク（CSF）20ー1ー1" w:history="1">
        <w:r w:rsidR="00FA70A2" w:rsidRPr="00F73385">
          <w:rPr>
            <w:rStyle w:val="a7"/>
            <w:rFonts w:hint="eastAsia"/>
          </w:rPr>
          <w:t>20-1-1</w:t>
        </w:r>
      </w:hyperlink>
      <w:r w:rsidR="00FA70A2">
        <w:rPr>
          <w:rFonts w:hint="eastAsia"/>
        </w:rPr>
        <w:t>、</w:t>
      </w:r>
      <w:hyperlink w:anchor="■NISTサイバーセキュリティフレームワーク（CSF）21ー1ー2" w:history="1">
        <w:r w:rsidR="00FB7F4A" w:rsidRPr="00E165E6">
          <w:rPr>
            <w:rStyle w:val="a7"/>
            <w:rFonts w:hint="eastAsia"/>
          </w:rPr>
          <w:t>21-1-2</w:t>
        </w:r>
      </w:hyperlink>
      <w:r w:rsidR="00FB7F4A">
        <w:rPr>
          <w:rFonts w:hint="eastAsia"/>
        </w:rPr>
        <w:t>、</w:t>
      </w:r>
      <w:hyperlink w:anchor="■NISTサイバーセキュリティフレームワーク（CSF）26ー1" w:history="1">
        <w:r w:rsidR="00FB7F4A" w:rsidRPr="00E165E6">
          <w:rPr>
            <w:rStyle w:val="a7"/>
            <w:rFonts w:hint="eastAsia"/>
          </w:rPr>
          <w:t>26-1</w:t>
        </w:r>
      </w:hyperlink>
      <w:r w:rsidR="00FB7F4A">
        <w:rPr>
          <w:rFonts w:hint="eastAsia"/>
        </w:rPr>
        <w:t>、</w:t>
      </w:r>
      <w:hyperlink w:anchor="■NISTサイバーセキュリティフレームワーク（CSF）27ー11ー1" w:history="1">
        <w:r w:rsidR="008813F5" w:rsidRPr="00E017E2">
          <w:rPr>
            <w:rStyle w:val="a7"/>
          </w:rPr>
          <w:t>27-11</w:t>
        </w:r>
        <w:r w:rsidR="00222F94" w:rsidRPr="00E017E2">
          <w:rPr>
            <w:rStyle w:val="a7"/>
            <w:rFonts w:hint="eastAsia"/>
          </w:rPr>
          <w:t>-1</w:t>
        </w:r>
      </w:hyperlink>
    </w:p>
    <w:p w14:paraId="24DDE4BB" w14:textId="77777777" w:rsidR="000E5567" w:rsidRPr="00403FE0" w:rsidRDefault="000E5567" w:rsidP="000E5567">
      <w:pPr>
        <w:wordWrap w:val="0"/>
        <w:ind w:firstLineChars="0" w:firstLine="0"/>
      </w:pPr>
    </w:p>
    <w:p w14:paraId="6F9C9BA5" w14:textId="77777777" w:rsidR="000E5567" w:rsidRPr="00C13CFB" w:rsidRDefault="000E5567" w:rsidP="00CD3CFE">
      <w:pPr>
        <w:pStyle w:val="afd"/>
      </w:pPr>
      <w:bookmarkStart w:id="2181" w:name="_Toc185339094"/>
      <w:bookmarkStart w:id="2182" w:name="■NTP"/>
      <w:r w:rsidRPr="00C13CFB">
        <w:rPr>
          <w:rFonts w:hint="eastAsia"/>
        </w:rPr>
        <w:t>■NTP</w:t>
      </w:r>
      <w:bookmarkEnd w:id="2181"/>
    </w:p>
    <w:bookmarkEnd w:id="2182"/>
    <w:p w14:paraId="660BEE3E" w14:textId="77777777" w:rsidR="000E5567" w:rsidRDefault="000E5567" w:rsidP="000E5567">
      <w:r w:rsidRPr="00C13CFB">
        <w:rPr>
          <w:rFonts w:hint="eastAsia"/>
        </w:rPr>
        <w:t>Network Time Protocolの略。あらゆる機器の時刻情報を同期するためのプロトコル（通信規約）のこと。時刻情報を配信するサーバと、時刻合わせを行うクライアント間、およびサーバ間の通信方法を定めている</w:t>
      </w:r>
    </w:p>
    <w:p w14:paraId="40676E1E" w14:textId="76E485D3" w:rsidR="00412CEC" w:rsidRDefault="00412CEC" w:rsidP="00412CEC">
      <w:pPr>
        <w:ind w:firstLineChars="0" w:firstLine="0"/>
      </w:pPr>
      <w:r w:rsidRPr="00412CEC">
        <w:rPr>
          <w:rFonts w:hint="eastAsia"/>
        </w:rPr>
        <w:t xml:space="preserve">…………………    </w:t>
      </w:r>
      <w:hyperlink w:anchor="■NTP18ー2ー15" w:history="1">
        <w:r w:rsidR="00A9171B" w:rsidRPr="007220C9">
          <w:rPr>
            <w:rStyle w:val="a7"/>
          </w:rPr>
          <w:t>18-2-15</w:t>
        </w:r>
      </w:hyperlink>
    </w:p>
    <w:p w14:paraId="72BFB08A" w14:textId="77777777" w:rsidR="000E5567" w:rsidRDefault="000E5567" w:rsidP="000E5567">
      <w:pPr>
        <w:wordWrap w:val="0"/>
        <w:ind w:firstLineChars="0" w:firstLine="0"/>
      </w:pPr>
    </w:p>
    <w:p w14:paraId="3EE48D2D" w14:textId="77777777" w:rsidR="000E5567" w:rsidRPr="00334894" w:rsidRDefault="000E5567" w:rsidP="00CD3CFE">
      <w:pPr>
        <w:pStyle w:val="afd"/>
      </w:pPr>
      <w:bookmarkStart w:id="2183" w:name="_Toc185339095"/>
      <w:bookmarkStart w:id="2184" w:name="■PII"/>
      <w:r w:rsidRPr="00334894">
        <w:rPr>
          <w:rFonts w:hint="eastAsia"/>
        </w:rPr>
        <w:t>■PII</w:t>
      </w:r>
      <w:bookmarkEnd w:id="2183"/>
    </w:p>
    <w:bookmarkEnd w:id="2184"/>
    <w:p w14:paraId="6108D8AE" w14:textId="77777777" w:rsidR="000E5567" w:rsidRDefault="000E5567" w:rsidP="000E5567">
      <w:pPr>
        <w:wordWrap w:val="0"/>
      </w:pPr>
      <w:r w:rsidRPr="00334894">
        <w:rPr>
          <w:rFonts w:hint="eastAsia"/>
        </w:rPr>
        <w:t>Personally Identifiable Informationの略。「個人を特定できる情報」と訳されることが多いが、実際には個人を特定するために使用される情報のこと。個人と1対1に紐づいているマイナンバー、メールアドレス、携帯電話番号、銀行口座番号</w:t>
      </w:r>
      <w:r>
        <w:rPr>
          <w:rFonts w:hint="eastAsia"/>
        </w:rPr>
        <w:t>に加えて、</w:t>
      </w:r>
      <w:r w:rsidRPr="00334894">
        <w:rPr>
          <w:rFonts w:hint="eastAsia"/>
        </w:rPr>
        <w:t>氏名、生年月日、住所、勤務先などの情報もPIIに含まれる</w:t>
      </w:r>
    </w:p>
    <w:p w14:paraId="1F87B65B" w14:textId="0B20B08D" w:rsidR="00412CEC" w:rsidRDefault="00412CEC" w:rsidP="00412CEC">
      <w:pPr>
        <w:wordWrap w:val="0"/>
        <w:ind w:firstLineChars="0" w:firstLine="0"/>
      </w:pPr>
      <w:r w:rsidRPr="00412CEC">
        <w:rPr>
          <w:rFonts w:hint="eastAsia"/>
        </w:rPr>
        <w:t xml:space="preserve">…………………    </w:t>
      </w:r>
      <w:hyperlink w:anchor="■PII13ー3ー2" w:history="1">
        <w:r w:rsidR="00A9171B" w:rsidRPr="00ED3150">
          <w:rPr>
            <w:rStyle w:val="a7"/>
          </w:rPr>
          <w:t>13-3-2</w:t>
        </w:r>
      </w:hyperlink>
      <w:r w:rsidR="00A9171B" w:rsidRPr="00A9171B">
        <w:t>、</w:t>
      </w:r>
      <w:hyperlink w:anchor="■PII15ー1" w:history="1">
        <w:r w:rsidR="00A9171B" w:rsidRPr="00ED3150">
          <w:rPr>
            <w:rStyle w:val="a7"/>
          </w:rPr>
          <w:t>15-1</w:t>
        </w:r>
      </w:hyperlink>
      <w:r w:rsidR="00A9171B" w:rsidRPr="00A9171B">
        <w:t>、</w:t>
      </w:r>
      <w:hyperlink w:anchor="■PII15ー2ー8" w:history="1">
        <w:r w:rsidR="00A9171B" w:rsidRPr="00ED3150">
          <w:rPr>
            <w:rStyle w:val="a7"/>
          </w:rPr>
          <w:t>15-2-8</w:t>
        </w:r>
      </w:hyperlink>
      <w:r w:rsidR="00A9171B" w:rsidRPr="00A9171B">
        <w:t>、</w:t>
      </w:r>
      <w:hyperlink w:anchor="■PII27ー15" w:history="1">
        <w:r w:rsidR="00A9171B" w:rsidRPr="00ED3150">
          <w:rPr>
            <w:rStyle w:val="a7"/>
          </w:rPr>
          <w:t>27-15</w:t>
        </w:r>
      </w:hyperlink>
    </w:p>
    <w:p w14:paraId="2B6D632E" w14:textId="77777777" w:rsidR="000E5567" w:rsidRDefault="000E5567" w:rsidP="000E5567">
      <w:pPr>
        <w:wordWrap w:val="0"/>
        <w:ind w:firstLineChars="0" w:firstLine="0"/>
      </w:pPr>
    </w:p>
    <w:p w14:paraId="1E8298A1" w14:textId="77777777" w:rsidR="000E5567" w:rsidRDefault="000E5567" w:rsidP="00CD3CFE">
      <w:pPr>
        <w:pStyle w:val="afd"/>
      </w:pPr>
      <w:bookmarkStart w:id="2185" w:name="_Toc185339096"/>
      <w:bookmarkStart w:id="2186" w:name="■PJMO"/>
      <w:r>
        <w:rPr>
          <w:rFonts w:hint="eastAsia"/>
        </w:rPr>
        <w:t>■</w:t>
      </w:r>
      <w:r>
        <w:t>PJMO</w:t>
      </w:r>
      <w:bookmarkEnd w:id="2185"/>
    </w:p>
    <w:bookmarkEnd w:id="2186"/>
    <w:p w14:paraId="132625D1" w14:textId="77777777" w:rsidR="000E5567" w:rsidRDefault="000E5567" w:rsidP="000E5567">
      <w:pPr>
        <w:wordWrap w:val="0"/>
      </w:pPr>
      <w:r>
        <w:t>Project Management Officeの略。プロジェクトの進捗管理やタスク管理などを行う組織のこと。プロジェクト管理を行うチームや担当者を指す</w:t>
      </w:r>
      <w:r>
        <w:rPr>
          <w:rFonts w:hint="eastAsia"/>
        </w:rPr>
        <w:t>。</w:t>
      </w:r>
    </w:p>
    <w:p w14:paraId="398587C9" w14:textId="77777777" w:rsidR="000E5567" w:rsidRDefault="000E5567" w:rsidP="000E5567">
      <w:pPr>
        <w:wordWrap w:val="0"/>
      </w:pPr>
      <w:r>
        <w:rPr>
          <w:rFonts w:hint="eastAsia"/>
        </w:rPr>
        <w:t>例えば、プロジェクト管理を行うチームは、情報システム部門の担当者に加え、実務部門の担当者、調達担当者、業務委託先が決定した後はその担当者も含めた体制で構成する</w:t>
      </w:r>
    </w:p>
    <w:p w14:paraId="1BA78BB7" w14:textId="6F9F0364" w:rsidR="00412CEC" w:rsidRPr="00174607" w:rsidRDefault="00412CEC" w:rsidP="00412CEC">
      <w:pPr>
        <w:wordWrap w:val="0"/>
        <w:ind w:firstLineChars="0" w:firstLine="0"/>
      </w:pPr>
      <w:r w:rsidRPr="00412CEC">
        <w:rPr>
          <w:rFonts w:hint="eastAsia"/>
        </w:rPr>
        <w:t xml:space="preserve">…………………    </w:t>
      </w:r>
      <w:hyperlink w:anchor="■PJMO20ー1－1" w:history="1">
        <w:r w:rsidR="00180E59" w:rsidRPr="007F1C9D">
          <w:rPr>
            <w:rStyle w:val="a7"/>
          </w:rPr>
          <w:t>20-1-1</w:t>
        </w:r>
      </w:hyperlink>
      <w:r w:rsidR="00180E59" w:rsidRPr="00180E59">
        <w:t>、</w:t>
      </w:r>
      <w:hyperlink w:anchor="■PJMO20ー1－2" w:history="1">
        <w:r w:rsidR="00180E59" w:rsidRPr="007F1C9D">
          <w:rPr>
            <w:rStyle w:val="a7"/>
          </w:rPr>
          <w:t>20-1-2</w:t>
        </w:r>
      </w:hyperlink>
      <w:r w:rsidR="00180E59" w:rsidRPr="00180E59">
        <w:t>、</w:t>
      </w:r>
      <w:hyperlink w:anchor="■PJMO20ー1－3" w:history="1">
        <w:r w:rsidR="00180E59" w:rsidRPr="007F1C9D">
          <w:rPr>
            <w:rStyle w:val="a7"/>
          </w:rPr>
          <w:t>20-1-3</w:t>
        </w:r>
      </w:hyperlink>
      <w:r w:rsidR="00180E59" w:rsidRPr="00180E59">
        <w:t>、</w:t>
      </w:r>
      <w:hyperlink w:anchor="■PJMO20ー1－6" w:history="1">
        <w:r w:rsidR="00180E59" w:rsidRPr="007F1C9D">
          <w:rPr>
            <w:rStyle w:val="a7"/>
          </w:rPr>
          <w:t>20-1-6</w:t>
        </w:r>
      </w:hyperlink>
      <w:r w:rsidR="00180E59" w:rsidRPr="00180E59">
        <w:t>、</w:t>
      </w:r>
      <w:hyperlink w:anchor="■PJMO20ー1－7" w:history="1">
        <w:r w:rsidR="00180E59" w:rsidRPr="007F1C9D">
          <w:rPr>
            <w:rStyle w:val="a7"/>
          </w:rPr>
          <w:t>20-1-7</w:t>
        </w:r>
      </w:hyperlink>
      <w:r w:rsidR="00180E59" w:rsidRPr="00180E59">
        <w:t>、</w:t>
      </w:r>
      <w:hyperlink w:anchor="■PJMO20ー1－8" w:history="1">
        <w:r w:rsidR="00180E59" w:rsidRPr="007F1C9D">
          <w:rPr>
            <w:rStyle w:val="a7"/>
          </w:rPr>
          <w:t>20-1-8</w:t>
        </w:r>
      </w:hyperlink>
      <w:r w:rsidR="00180E59" w:rsidRPr="00180E59">
        <w:t>、</w:t>
      </w:r>
      <w:hyperlink w:anchor="■PJMO20ー1－9" w:history="1">
        <w:r w:rsidR="00180E59" w:rsidRPr="007F1C9D">
          <w:rPr>
            <w:rStyle w:val="a7"/>
          </w:rPr>
          <w:t>20-1-9</w:t>
        </w:r>
      </w:hyperlink>
      <w:r w:rsidR="00180E59" w:rsidRPr="00180E59">
        <w:t>、</w:t>
      </w:r>
      <w:hyperlink w:anchor="■PJMO20ー1ー10" w:history="1">
        <w:r w:rsidR="00180E59" w:rsidRPr="007F1C9D">
          <w:rPr>
            <w:rStyle w:val="a7"/>
          </w:rPr>
          <w:t>20-1-10</w:t>
        </w:r>
      </w:hyperlink>
    </w:p>
    <w:p w14:paraId="52B70116" w14:textId="77777777" w:rsidR="000E5567" w:rsidRDefault="000E5567" w:rsidP="000E5567">
      <w:pPr>
        <w:ind w:firstLineChars="0" w:firstLine="0"/>
      </w:pPr>
    </w:p>
    <w:p w14:paraId="51B18561" w14:textId="77777777" w:rsidR="000E5567" w:rsidRDefault="000E5567" w:rsidP="00CD3CFE">
      <w:pPr>
        <w:pStyle w:val="afd"/>
      </w:pPr>
      <w:bookmarkStart w:id="2187" w:name="_Toc185339097"/>
      <w:bookmarkStart w:id="2188" w:name="■PMO"/>
      <w:r>
        <w:rPr>
          <w:rFonts w:hint="eastAsia"/>
        </w:rPr>
        <w:t>■PMO</w:t>
      </w:r>
      <w:bookmarkEnd w:id="2187"/>
    </w:p>
    <w:bookmarkEnd w:id="2188"/>
    <w:p w14:paraId="2256B2A8" w14:textId="77777777" w:rsidR="000E5567" w:rsidRDefault="000E5567" w:rsidP="000E5567">
      <w:pPr>
        <w:wordWrap w:val="0"/>
      </w:pPr>
      <w:r w:rsidRPr="00BF3109">
        <w:t>Project Management Office</w:t>
      </w:r>
      <w:r>
        <w:rPr>
          <w:rFonts w:hint="eastAsia"/>
        </w:rPr>
        <w:t>の略。（</w:t>
      </w:r>
      <w:r w:rsidRPr="00CD7D57">
        <w:rPr>
          <w:rFonts w:hint="eastAsia"/>
        </w:rPr>
        <w:t>企業組織やプロジェクト規模によっては、</w:t>
      </w:r>
      <w:r w:rsidRPr="00CD7D57">
        <w:t>Program Management Office</w:t>
      </w:r>
      <w:r>
        <w:rPr>
          <w:rFonts w:hint="eastAsia"/>
        </w:rPr>
        <w:t>、</w:t>
      </w:r>
      <w:r w:rsidRPr="00CD7D57">
        <w:t>Portfolio Management Officeと</w:t>
      </w:r>
      <w:r>
        <w:rPr>
          <w:rFonts w:hint="eastAsia"/>
        </w:rPr>
        <w:t>も</w:t>
      </w:r>
      <w:r w:rsidRPr="00CD7D57">
        <w:t>呼ばれる</w:t>
      </w:r>
      <w:r>
        <w:rPr>
          <w:rFonts w:hint="eastAsia"/>
        </w:rPr>
        <w:t>。）</w:t>
      </w:r>
      <w:r w:rsidRPr="00A13C24">
        <w:rPr>
          <w:rFonts w:hint="eastAsia"/>
        </w:rPr>
        <w:t>組織全体のプロジェクトを横断的に管理する体制</w:t>
      </w:r>
      <w:r>
        <w:rPr>
          <w:rFonts w:hint="eastAsia"/>
        </w:rPr>
        <w:t>を指す。</w:t>
      </w:r>
    </w:p>
    <w:p w14:paraId="73109764" w14:textId="77777777" w:rsidR="000E5567" w:rsidRDefault="000E5567" w:rsidP="000E5567">
      <w:pPr>
        <w:wordWrap w:val="0"/>
      </w:pPr>
      <w:r w:rsidRPr="000E286A">
        <w:rPr>
          <w:rFonts w:hint="eastAsia"/>
        </w:rPr>
        <w:t>政府ガイドラインで</w:t>
      </w:r>
      <w:r>
        <w:rPr>
          <w:rFonts w:hint="eastAsia"/>
        </w:rPr>
        <w:t>の</w:t>
      </w:r>
      <w:r w:rsidRPr="000E286A">
        <w:t>PMOは</w:t>
      </w:r>
      <w:r>
        <w:rPr>
          <w:rFonts w:hint="eastAsia"/>
        </w:rPr>
        <w:t>、</w:t>
      </w:r>
      <w:r w:rsidRPr="000E286A">
        <w:t>府省全体の管理となっているが、</w:t>
      </w:r>
      <w:r>
        <w:rPr>
          <w:rFonts w:hint="eastAsia"/>
        </w:rPr>
        <w:t>一般</w:t>
      </w:r>
      <w:r w:rsidRPr="000E286A">
        <w:t>企業</w:t>
      </w:r>
      <w:r>
        <w:rPr>
          <w:rFonts w:hint="eastAsia"/>
        </w:rPr>
        <w:t>において</w:t>
      </w:r>
      <w:r w:rsidRPr="000E286A">
        <w:t>は</w:t>
      </w:r>
      <w:r>
        <w:rPr>
          <w:rFonts w:hint="eastAsia"/>
        </w:rPr>
        <w:t>、</w:t>
      </w:r>
      <w:r w:rsidRPr="000E286A">
        <w:t>企業全体のプロジェクトの管理と読み替え</w:t>
      </w:r>
      <w:r>
        <w:rPr>
          <w:rFonts w:hint="eastAsia"/>
        </w:rPr>
        <w:t>られる。</w:t>
      </w:r>
    </w:p>
    <w:p w14:paraId="5E8CD8A7" w14:textId="77777777" w:rsidR="000E5567" w:rsidRDefault="000E5567" w:rsidP="000E5567">
      <w:pPr>
        <w:wordWrap w:val="0"/>
      </w:pPr>
      <w:r>
        <w:t>PJMO</w:t>
      </w:r>
      <w:r>
        <w:rPr>
          <w:rFonts w:hint="eastAsia"/>
        </w:rPr>
        <w:t>が個々のプロジェクト計画を定めるのに対し、PMOは全</w:t>
      </w:r>
      <w:r>
        <w:t>プロジェクト</w:t>
      </w:r>
      <w:r>
        <w:rPr>
          <w:rFonts w:hint="eastAsia"/>
        </w:rPr>
        <w:t>について</w:t>
      </w:r>
      <w:r>
        <w:t>、</w:t>
      </w:r>
      <w:r>
        <w:rPr>
          <w:rFonts w:hint="eastAsia"/>
        </w:rPr>
        <w:t>横断的に管理・支援を行う（例：</w:t>
      </w:r>
      <w:r w:rsidRPr="004E79BB">
        <w:rPr>
          <w:rFonts w:hint="eastAsia"/>
        </w:rPr>
        <w:t>計画</w:t>
      </w:r>
      <w:r>
        <w:rPr>
          <w:rFonts w:hint="eastAsia"/>
        </w:rPr>
        <w:t>、予算、執行</w:t>
      </w:r>
      <w:r w:rsidRPr="004E79BB">
        <w:rPr>
          <w:rFonts w:hint="eastAsia"/>
        </w:rPr>
        <w:t>管理</w:t>
      </w:r>
      <w:r>
        <w:rPr>
          <w:rFonts w:hint="eastAsia"/>
        </w:rPr>
        <w:t>、PJMO支援など）</w:t>
      </w:r>
    </w:p>
    <w:p w14:paraId="593C0BBD" w14:textId="37501B66" w:rsidR="00412CEC" w:rsidRDefault="00412CEC" w:rsidP="00412CEC">
      <w:pPr>
        <w:wordWrap w:val="0"/>
        <w:ind w:firstLineChars="0" w:firstLine="0"/>
      </w:pPr>
      <w:r w:rsidRPr="00412CEC">
        <w:rPr>
          <w:rFonts w:hint="eastAsia"/>
        </w:rPr>
        <w:t xml:space="preserve">…………………    </w:t>
      </w:r>
      <w:hyperlink w:anchor="■PMO20ー1ー3" w:history="1">
        <w:r w:rsidR="00180E59" w:rsidRPr="00BF353D">
          <w:rPr>
            <w:rStyle w:val="a7"/>
          </w:rPr>
          <w:t>20-1-3</w:t>
        </w:r>
      </w:hyperlink>
    </w:p>
    <w:p w14:paraId="5C606C49" w14:textId="77777777" w:rsidR="000E5567" w:rsidRPr="00174607" w:rsidRDefault="000E5567" w:rsidP="000E5567">
      <w:pPr>
        <w:ind w:firstLineChars="0" w:firstLine="0"/>
      </w:pPr>
    </w:p>
    <w:p w14:paraId="7A2722C1" w14:textId="77777777" w:rsidR="000E5567" w:rsidRPr="00174607" w:rsidRDefault="000E5567" w:rsidP="00CD3CFE">
      <w:pPr>
        <w:pStyle w:val="afd"/>
      </w:pPr>
      <w:bookmarkStart w:id="2189" w:name="_Toc185339098"/>
      <w:bookmarkStart w:id="2190" w:name="■RFI"/>
      <w:r w:rsidRPr="00174607">
        <w:rPr>
          <w:rFonts w:hint="eastAsia"/>
        </w:rPr>
        <w:t>■RFI</w:t>
      </w:r>
      <w:bookmarkEnd w:id="2189"/>
    </w:p>
    <w:bookmarkEnd w:id="2190"/>
    <w:p w14:paraId="4A6D3814" w14:textId="77777777" w:rsidR="000E5567" w:rsidRDefault="000E5567" w:rsidP="000E5567">
      <w:r w:rsidRPr="00174607">
        <w:t>Request For Information</w:t>
      </w:r>
      <w:r w:rsidRPr="00174607">
        <w:rPr>
          <w:rFonts w:hint="eastAsia"/>
        </w:rPr>
        <w:t>の略。情報提供依頼のこと。発注者が依頼をする候補となるシステム開発会社に対して、技術情報や製品情報の提供を依頼すること</w:t>
      </w:r>
    </w:p>
    <w:p w14:paraId="2695798C" w14:textId="347D16DB" w:rsidR="00412CEC" w:rsidRPr="00E24DA7" w:rsidRDefault="00412CEC" w:rsidP="00412CEC">
      <w:pPr>
        <w:ind w:firstLineChars="0" w:firstLine="0"/>
      </w:pPr>
      <w:r w:rsidRPr="00412CEC">
        <w:rPr>
          <w:rFonts w:hint="eastAsia"/>
        </w:rPr>
        <w:t xml:space="preserve">…………………    </w:t>
      </w:r>
      <w:hyperlink w:anchor="■RFI20ー1－1" w:history="1">
        <w:r w:rsidR="00180E59" w:rsidRPr="00D8790A">
          <w:rPr>
            <w:rStyle w:val="a7"/>
          </w:rPr>
          <w:t>20-1-1</w:t>
        </w:r>
      </w:hyperlink>
      <w:r w:rsidR="00180E59" w:rsidRPr="00180E59">
        <w:t>、</w:t>
      </w:r>
      <w:hyperlink w:anchor="■RFI20ー1－5" w:history="1">
        <w:r w:rsidR="00180E59" w:rsidRPr="00D8790A">
          <w:rPr>
            <w:rStyle w:val="a7"/>
          </w:rPr>
          <w:t>20-1-5</w:t>
        </w:r>
      </w:hyperlink>
      <w:r w:rsidR="00180E59" w:rsidRPr="00180E59">
        <w:t>、</w:t>
      </w:r>
      <w:hyperlink w:anchor="■RFI21ー1" w:history="1">
        <w:r w:rsidR="00180E59" w:rsidRPr="00045A73">
          <w:rPr>
            <w:rStyle w:val="a7"/>
          </w:rPr>
          <w:t>21-1-2</w:t>
        </w:r>
      </w:hyperlink>
      <w:r w:rsidR="00180E59" w:rsidRPr="00180E59">
        <w:t>、</w:t>
      </w:r>
      <w:hyperlink w:anchor="■RFI28ー1" w:history="1">
        <w:r w:rsidR="00180E59" w:rsidRPr="00045A73">
          <w:rPr>
            <w:rStyle w:val="a7"/>
          </w:rPr>
          <w:t>28-1</w:t>
        </w:r>
      </w:hyperlink>
    </w:p>
    <w:p w14:paraId="5B0D3BBE" w14:textId="77777777" w:rsidR="000E5567" w:rsidRPr="009817EE" w:rsidRDefault="000E5567" w:rsidP="000E5567">
      <w:pPr>
        <w:ind w:firstLineChars="0" w:firstLine="0"/>
      </w:pPr>
    </w:p>
    <w:p w14:paraId="25B9D81E" w14:textId="77777777" w:rsidR="000E5567" w:rsidRPr="00403FE0" w:rsidRDefault="000E5567" w:rsidP="00CD3CFE">
      <w:pPr>
        <w:pStyle w:val="afd"/>
      </w:pPr>
      <w:bookmarkStart w:id="2191" w:name="_Toc185339099"/>
      <w:bookmarkStart w:id="2192" w:name="■RPA"/>
      <w:r w:rsidRPr="00403FE0">
        <w:rPr>
          <w:rFonts w:hint="eastAsia"/>
        </w:rPr>
        <w:t>■RPA</w:t>
      </w:r>
      <w:bookmarkEnd w:id="2191"/>
    </w:p>
    <w:bookmarkEnd w:id="2192"/>
    <w:p w14:paraId="65A4C68C" w14:textId="77777777" w:rsidR="000E5567" w:rsidRDefault="000E5567" w:rsidP="000E5567">
      <w:pPr>
        <w:wordWrap w:val="0"/>
      </w:pPr>
      <w:r w:rsidRPr="00403FE0">
        <w:rPr>
          <w:rFonts w:hint="eastAsia"/>
        </w:rPr>
        <w:t>Robotic Process Automationの略。定型的な業務をソフトウェアのロボットにより自動化すること</w:t>
      </w:r>
    </w:p>
    <w:p w14:paraId="03D5B160" w14:textId="24723304" w:rsidR="00412CEC" w:rsidRDefault="00412CEC" w:rsidP="00412CEC">
      <w:pPr>
        <w:wordWrap w:val="0"/>
        <w:ind w:firstLineChars="0" w:firstLine="0"/>
      </w:pPr>
      <w:r w:rsidRPr="00412CEC">
        <w:rPr>
          <w:rFonts w:hint="eastAsia"/>
        </w:rPr>
        <w:t xml:space="preserve">…………………    </w:t>
      </w:r>
      <w:hyperlink w:anchor="■RPA6ー2－5" w:history="1">
        <w:r w:rsidR="00180E59" w:rsidRPr="00045A73">
          <w:rPr>
            <w:rStyle w:val="a7"/>
          </w:rPr>
          <w:t>6-2-5</w:t>
        </w:r>
      </w:hyperlink>
    </w:p>
    <w:p w14:paraId="7D61C5EB" w14:textId="77777777" w:rsidR="000E5567" w:rsidRPr="009817EE" w:rsidRDefault="000E5567" w:rsidP="000E5567">
      <w:pPr>
        <w:ind w:firstLineChars="0" w:firstLine="0"/>
      </w:pPr>
    </w:p>
    <w:p w14:paraId="2AF2B924" w14:textId="77777777" w:rsidR="000E5567" w:rsidRPr="00403FE0" w:rsidRDefault="000E5567" w:rsidP="00CD3CFE">
      <w:pPr>
        <w:pStyle w:val="afd"/>
      </w:pPr>
      <w:bookmarkStart w:id="2193" w:name="_Toc185339100"/>
      <w:bookmarkStart w:id="2194" w:name="■SASE（サシー）"/>
      <w:r w:rsidRPr="00403FE0">
        <w:rPr>
          <w:rFonts w:hint="eastAsia"/>
        </w:rPr>
        <w:t>■SASE（サシー）</w:t>
      </w:r>
      <w:bookmarkEnd w:id="2193"/>
    </w:p>
    <w:bookmarkEnd w:id="2194"/>
    <w:p w14:paraId="3CB55BCA" w14:textId="77777777" w:rsidR="000E5567" w:rsidRDefault="000E5567" w:rsidP="000E5567">
      <w:pPr>
        <w:wordWrap w:val="0"/>
      </w:pPr>
      <w:r w:rsidRPr="00403FE0">
        <w:rPr>
          <w:rFonts w:hint="eastAsia"/>
        </w:rPr>
        <w:t>Secure Access Service Edgeの略。</w:t>
      </w:r>
      <w:r>
        <w:rPr>
          <w:rFonts w:hint="eastAsia"/>
        </w:rPr>
        <w:t>令和元年</w:t>
      </w:r>
      <w:r w:rsidRPr="00403FE0">
        <w:rPr>
          <w:rFonts w:hint="eastAsia"/>
        </w:rPr>
        <w:t>に提唱されたゼロトラストセキュリティを実現する方法の1つで、IT環境のネットワークの機能とセキュリティの機能をクラウド</w:t>
      </w:r>
      <w:r>
        <w:rPr>
          <w:rFonts w:hint="eastAsia"/>
        </w:rPr>
        <w:t>サービス</w:t>
      </w:r>
      <w:r w:rsidRPr="00403FE0">
        <w:rPr>
          <w:rFonts w:hint="eastAsia"/>
        </w:rPr>
        <w:t>上で統合して提供するサービス、また、その考え方・概念</w:t>
      </w:r>
    </w:p>
    <w:p w14:paraId="474365D7" w14:textId="7A027434" w:rsidR="007C0655" w:rsidRDefault="007C0655" w:rsidP="007C0655">
      <w:pPr>
        <w:wordWrap w:val="0"/>
        <w:ind w:firstLineChars="0" w:firstLine="0"/>
      </w:pPr>
      <w:r w:rsidRPr="007C0655">
        <w:rPr>
          <w:rFonts w:hint="eastAsia"/>
        </w:rPr>
        <w:t xml:space="preserve">…………………    </w:t>
      </w:r>
      <w:hyperlink w:anchor="■SASE（サシー）5ー2－4" w:history="1">
        <w:r w:rsidR="00180E59" w:rsidRPr="00B948C2">
          <w:rPr>
            <w:rStyle w:val="a7"/>
          </w:rPr>
          <w:t>5-2-4</w:t>
        </w:r>
      </w:hyperlink>
      <w:r w:rsidR="00180E59" w:rsidRPr="00180E59">
        <w:t>、</w:t>
      </w:r>
      <w:hyperlink w:anchor="■SASE（サシー）18ー3－3" w:history="1">
        <w:r w:rsidR="00180E59" w:rsidRPr="000C793B">
          <w:rPr>
            <w:rStyle w:val="a7"/>
          </w:rPr>
          <w:t>18-3-3</w:t>
        </w:r>
      </w:hyperlink>
      <w:r w:rsidR="00180E59" w:rsidRPr="00180E59">
        <w:t>、</w:t>
      </w:r>
      <w:hyperlink w:anchor="■SASE（サシー）27ー18" w:history="1">
        <w:r w:rsidR="00180E59" w:rsidRPr="000C793B">
          <w:rPr>
            <w:rStyle w:val="a7"/>
          </w:rPr>
          <w:t>27-18</w:t>
        </w:r>
      </w:hyperlink>
    </w:p>
    <w:p w14:paraId="56AC99BC" w14:textId="77777777" w:rsidR="000E5567" w:rsidRPr="00403FE0" w:rsidRDefault="000E5567" w:rsidP="00E045A6">
      <w:pPr>
        <w:wordWrap w:val="0"/>
        <w:ind w:firstLineChars="0" w:firstLine="0"/>
      </w:pPr>
    </w:p>
    <w:p w14:paraId="3692B1B1" w14:textId="77777777" w:rsidR="000E5567" w:rsidRPr="00403FE0" w:rsidRDefault="000E5567" w:rsidP="00CD3CFE">
      <w:pPr>
        <w:pStyle w:val="afd"/>
      </w:pPr>
      <w:bookmarkStart w:id="2195" w:name="_Toc185339102"/>
      <w:bookmarkStart w:id="2196" w:name="■SDP"/>
      <w:r w:rsidRPr="00403FE0">
        <w:rPr>
          <w:rFonts w:hint="eastAsia"/>
        </w:rPr>
        <w:t>■SDP</w:t>
      </w:r>
      <w:bookmarkEnd w:id="2195"/>
      <w:bookmarkEnd w:id="2196"/>
    </w:p>
    <w:p w14:paraId="34B79876" w14:textId="77777777" w:rsidR="000E5567" w:rsidRDefault="000E5567" w:rsidP="000E5567">
      <w:pPr>
        <w:wordWrap w:val="0"/>
      </w:pPr>
      <w:r w:rsidRPr="00403FE0">
        <w:rPr>
          <w:rFonts w:hint="eastAsia"/>
        </w:rPr>
        <w:t>Software-Defined Perimeterの略。ゼロトラストを実現するための仕組みで、すべての通信をチェックおよび認証する。VPNは、ネットワーク接続前に一度だけ認証を行うのに対し、SDPは、ユーザ</w:t>
      </w:r>
      <w:r>
        <w:rPr>
          <w:rFonts w:hint="eastAsia"/>
        </w:rPr>
        <w:t>ー</w:t>
      </w:r>
      <w:r w:rsidRPr="00403FE0">
        <w:rPr>
          <w:rFonts w:hint="eastAsia"/>
        </w:rPr>
        <w:t>の情報（デバイス、場所、OSなど）など複数の要素からネットワーク接続前、接続中、接続後で検証と認証を行う</w:t>
      </w:r>
    </w:p>
    <w:p w14:paraId="142203A5" w14:textId="258B288D" w:rsidR="007C0655" w:rsidRDefault="007C0655" w:rsidP="007C0655">
      <w:pPr>
        <w:wordWrap w:val="0"/>
        <w:ind w:firstLineChars="0" w:firstLine="0"/>
      </w:pPr>
      <w:r w:rsidRPr="007C0655">
        <w:rPr>
          <w:rFonts w:hint="eastAsia"/>
        </w:rPr>
        <w:t xml:space="preserve">…………………    </w:t>
      </w:r>
      <w:hyperlink w:anchor="■SDP5ー2－5" w:history="1">
        <w:r w:rsidR="00180E59" w:rsidRPr="004A6D89">
          <w:rPr>
            <w:rStyle w:val="a7"/>
          </w:rPr>
          <w:t>5-2-5</w:t>
        </w:r>
      </w:hyperlink>
      <w:r w:rsidR="00180E59" w:rsidRPr="00180E59">
        <w:t>、</w:t>
      </w:r>
      <w:hyperlink w:anchor="■SDP18ー3－2" w:history="1">
        <w:r w:rsidR="00180E59" w:rsidRPr="00EF0E81">
          <w:rPr>
            <w:rStyle w:val="a7"/>
          </w:rPr>
          <w:t>18-3-2</w:t>
        </w:r>
      </w:hyperlink>
      <w:r w:rsidR="00180E59" w:rsidRPr="00180E59">
        <w:t>、</w:t>
      </w:r>
      <w:hyperlink w:anchor="■SDP18ー3－5" w:history="1">
        <w:r w:rsidR="00180E59" w:rsidRPr="00EF0E81">
          <w:rPr>
            <w:rStyle w:val="a7"/>
          </w:rPr>
          <w:t>18-3-5</w:t>
        </w:r>
      </w:hyperlink>
    </w:p>
    <w:p w14:paraId="0260B373" w14:textId="77777777" w:rsidR="000E5567" w:rsidRPr="00403FE0" w:rsidRDefault="000E5567" w:rsidP="000E5567">
      <w:pPr>
        <w:wordWrap w:val="0"/>
      </w:pPr>
    </w:p>
    <w:p w14:paraId="52D0E851" w14:textId="77777777" w:rsidR="000E5567" w:rsidRPr="00403FE0" w:rsidRDefault="000E5567" w:rsidP="00CD3CFE">
      <w:pPr>
        <w:pStyle w:val="afd"/>
      </w:pPr>
      <w:bookmarkStart w:id="2197" w:name="_Toc185339103"/>
      <w:bookmarkStart w:id="2198" w:name="■SECURITYACTION"/>
      <w:r w:rsidRPr="00403FE0">
        <w:rPr>
          <w:rFonts w:hint="eastAsia"/>
        </w:rPr>
        <w:t>■SECURITY ACTION</w:t>
      </w:r>
      <w:bookmarkEnd w:id="2197"/>
    </w:p>
    <w:bookmarkEnd w:id="2198"/>
    <w:p w14:paraId="336D4558" w14:textId="77777777" w:rsidR="000E5567" w:rsidRDefault="000E5567" w:rsidP="000E5567">
      <w:pPr>
        <w:wordWrap w:val="0"/>
      </w:pPr>
      <w:r w:rsidRPr="00403FE0">
        <w:rPr>
          <w:rFonts w:hint="eastAsia"/>
        </w:rPr>
        <w:t>中小企業自らが、情報セキュリティ対策に取</w:t>
      </w:r>
      <w:r>
        <w:rPr>
          <w:rFonts w:hint="eastAsia"/>
        </w:rPr>
        <w:t>り</w:t>
      </w:r>
      <w:r w:rsidRPr="00403FE0">
        <w:rPr>
          <w:rFonts w:hint="eastAsia"/>
        </w:rPr>
        <w:t>組むことを自己宣言する制度</w:t>
      </w:r>
    </w:p>
    <w:p w14:paraId="5059E081" w14:textId="5F18AD90" w:rsidR="007C0655" w:rsidRDefault="007C0655" w:rsidP="007C0655">
      <w:pPr>
        <w:wordWrap w:val="0"/>
        <w:ind w:firstLineChars="0" w:firstLine="0"/>
        <w:rPr>
          <w:lang w:eastAsia="zh-TW"/>
        </w:rPr>
      </w:pPr>
      <w:r w:rsidRPr="007C0655">
        <w:rPr>
          <w:rFonts w:hint="eastAsia"/>
          <w:lang w:eastAsia="zh-TW"/>
        </w:rPr>
        <w:t xml:space="preserve">…………………    </w:t>
      </w:r>
      <w:hyperlink w:anchor="■SECURITYACTION2ー2－1" w:history="1">
        <w:r w:rsidR="004175FE" w:rsidRPr="00945469">
          <w:rPr>
            <w:rStyle w:val="a7"/>
            <w:lang w:eastAsia="zh-TW"/>
          </w:rPr>
          <w:t>2-2-1</w:t>
        </w:r>
      </w:hyperlink>
      <w:r w:rsidR="004175FE" w:rsidRPr="004175FE">
        <w:rPr>
          <w:lang w:eastAsia="zh-TW"/>
        </w:rPr>
        <w:t>、</w:t>
      </w:r>
      <w:hyperlink w:anchor="■SECURITYACTION第４章編集後記" w:history="1">
        <w:r w:rsidR="004175FE" w:rsidRPr="00945469">
          <w:rPr>
            <w:rStyle w:val="a7"/>
            <w:lang w:eastAsia="zh-TW"/>
          </w:rPr>
          <w:t>第4章編集後記</w:t>
        </w:r>
      </w:hyperlink>
      <w:r w:rsidR="004175FE" w:rsidRPr="004175FE">
        <w:rPr>
          <w:lang w:eastAsia="zh-TW"/>
        </w:rPr>
        <w:t>、</w:t>
      </w:r>
      <w:hyperlink w:anchor="■SECURITYACTION5ー1ー2" w:history="1">
        <w:r w:rsidR="004175FE" w:rsidRPr="00945469">
          <w:rPr>
            <w:rStyle w:val="a7"/>
            <w:lang w:eastAsia="zh-TW"/>
          </w:rPr>
          <w:t>5-1-2</w:t>
        </w:r>
      </w:hyperlink>
      <w:r w:rsidR="004175FE" w:rsidRPr="004175FE">
        <w:rPr>
          <w:lang w:eastAsia="zh-TW"/>
        </w:rPr>
        <w:t>、</w:t>
      </w:r>
      <w:hyperlink w:anchor="■SECURITYACTION11ー5ー1" w:history="1">
        <w:r w:rsidR="004175FE" w:rsidRPr="00945469">
          <w:rPr>
            <w:rStyle w:val="a7"/>
            <w:lang w:eastAsia="zh-TW"/>
          </w:rPr>
          <w:t>11-5-1</w:t>
        </w:r>
      </w:hyperlink>
      <w:r w:rsidR="004175FE" w:rsidRPr="004175FE">
        <w:rPr>
          <w:lang w:eastAsia="zh-TW"/>
        </w:rPr>
        <w:t>、</w:t>
      </w:r>
      <w:hyperlink w:anchor="■SECURITYACTION26ー2" w:history="1">
        <w:r w:rsidR="004175FE" w:rsidRPr="00945469">
          <w:rPr>
            <w:rStyle w:val="a7"/>
            <w:lang w:eastAsia="zh-TW"/>
          </w:rPr>
          <w:t>26-2</w:t>
        </w:r>
      </w:hyperlink>
      <w:r w:rsidR="004175FE" w:rsidRPr="004175FE">
        <w:rPr>
          <w:lang w:eastAsia="zh-TW"/>
        </w:rPr>
        <w:t>、</w:t>
      </w:r>
      <w:hyperlink w:anchor="■SECURITYACTION27ー2" w:history="1">
        <w:r w:rsidR="004175FE" w:rsidRPr="00945469">
          <w:rPr>
            <w:rStyle w:val="a7"/>
            <w:lang w:eastAsia="zh-TW"/>
          </w:rPr>
          <w:t>27-2</w:t>
        </w:r>
      </w:hyperlink>
    </w:p>
    <w:p w14:paraId="020A0A41" w14:textId="77777777" w:rsidR="000E5567" w:rsidRDefault="000E5567" w:rsidP="000E5567">
      <w:pPr>
        <w:wordWrap w:val="0"/>
        <w:ind w:firstLineChars="0" w:firstLine="0"/>
        <w:rPr>
          <w:lang w:eastAsia="zh-TW"/>
        </w:rPr>
      </w:pPr>
    </w:p>
    <w:p w14:paraId="56380573" w14:textId="77777777" w:rsidR="000E5567" w:rsidRPr="007C5BFA" w:rsidRDefault="000E5567" w:rsidP="00CD3CFE">
      <w:pPr>
        <w:pStyle w:val="afd"/>
      </w:pPr>
      <w:bookmarkStart w:id="2199" w:name="_Toc185339104"/>
      <w:bookmarkStart w:id="2200" w:name="■SLA"/>
      <w:r w:rsidRPr="007C5BFA">
        <w:rPr>
          <w:rFonts w:hint="eastAsia"/>
        </w:rPr>
        <w:t>■SLA</w:t>
      </w:r>
      <w:bookmarkEnd w:id="2199"/>
    </w:p>
    <w:bookmarkEnd w:id="2200"/>
    <w:p w14:paraId="3E360291" w14:textId="77777777" w:rsidR="000E5567" w:rsidRDefault="000E5567" w:rsidP="000E5567">
      <w:r w:rsidRPr="007C5BFA">
        <w:rPr>
          <w:rFonts w:hint="eastAsia"/>
        </w:rPr>
        <w:t>Service Level Agreementの略。サービス提供者と利用者の間で結ばれるサービスの品質に関して合意する契約のこと。サービスを提供する事業者が利用者に対して、どの程度の品質を保証できるのかを明示したもの</w:t>
      </w:r>
    </w:p>
    <w:p w14:paraId="5070854C" w14:textId="77F3A545" w:rsidR="00E61FEF" w:rsidRDefault="00E61FEF" w:rsidP="00E61FEF">
      <w:pPr>
        <w:ind w:firstLineChars="0" w:firstLine="0"/>
      </w:pPr>
      <w:r w:rsidRPr="00E61FEF">
        <w:rPr>
          <w:rFonts w:hint="eastAsia"/>
        </w:rPr>
        <w:t xml:space="preserve">…………………    </w:t>
      </w:r>
      <w:hyperlink w:anchor="■SLA18ー2－18" w:history="1">
        <w:r w:rsidR="004175FE" w:rsidRPr="00A00E35">
          <w:rPr>
            <w:rStyle w:val="a7"/>
          </w:rPr>
          <w:t>18-2-18</w:t>
        </w:r>
      </w:hyperlink>
      <w:r w:rsidR="004175FE" w:rsidRPr="004175FE">
        <w:t>、</w:t>
      </w:r>
      <w:hyperlink w:anchor="■SLA22ー2－2" w:history="1">
        <w:r w:rsidR="004175FE" w:rsidRPr="00A00E35">
          <w:rPr>
            <w:rStyle w:val="a7"/>
          </w:rPr>
          <w:t>22-2-2</w:t>
        </w:r>
      </w:hyperlink>
    </w:p>
    <w:p w14:paraId="390D53D6" w14:textId="77777777" w:rsidR="000E5567" w:rsidRPr="00403FE0" w:rsidRDefault="000E5567" w:rsidP="000E5567">
      <w:pPr>
        <w:wordWrap w:val="0"/>
        <w:ind w:firstLineChars="0" w:firstLine="0"/>
      </w:pPr>
    </w:p>
    <w:p w14:paraId="4F560671" w14:textId="1DF0E896" w:rsidR="000E5567" w:rsidRPr="00403FE0" w:rsidRDefault="000E5567" w:rsidP="00CD3CFE">
      <w:pPr>
        <w:pStyle w:val="afd"/>
      </w:pPr>
      <w:bookmarkStart w:id="2201" w:name="_Toc185339105"/>
      <w:bookmarkStart w:id="2202" w:name="■Society5．0"/>
      <w:r w:rsidRPr="00403FE0">
        <w:rPr>
          <w:rFonts w:hint="eastAsia"/>
        </w:rPr>
        <w:t>■Society5.0</w:t>
      </w:r>
      <w:bookmarkEnd w:id="2201"/>
    </w:p>
    <w:bookmarkEnd w:id="2202"/>
    <w:p w14:paraId="324204C1" w14:textId="77777777" w:rsidR="000E5567" w:rsidRDefault="000E5567" w:rsidP="000E5567">
      <w:pPr>
        <w:wordWrap w:val="0"/>
      </w:pPr>
      <w:r w:rsidRPr="00152C08">
        <w:rPr>
          <w:rFonts w:hint="eastAsia"/>
        </w:rPr>
        <w:t>日本が目指すべき未来社会の姿として、</w:t>
      </w:r>
      <w:r>
        <w:rPr>
          <w:rFonts w:hint="eastAsia"/>
        </w:rPr>
        <w:t>平成28</w:t>
      </w:r>
      <w:r w:rsidRPr="00152C08">
        <w:t>年に閣議決定された「第5期科学技術基本計画」において内閣府が提唱した概念。</w:t>
      </w:r>
      <w:r w:rsidRPr="005C0B8F">
        <w:rPr>
          <w:rFonts w:hint="eastAsia"/>
        </w:rPr>
        <w:t>サイバー空間（仮想空間）とフィジカル空間（現実空間）を高度に融合させたシステムにより、経済発展と社会的課題の解決を両立する、人間中心の社会（</w:t>
      </w:r>
      <w:r w:rsidRPr="005C0B8F">
        <w:t>Society）</w:t>
      </w:r>
      <w:r w:rsidRPr="00152C08">
        <w:rPr>
          <w:rFonts w:hint="eastAsia"/>
        </w:rPr>
        <w:t>で、狩猟社会、農業社会、工業社会、情報社会の次にくる社会として位置</w:t>
      </w:r>
      <w:r>
        <w:rPr>
          <w:rFonts w:hint="eastAsia"/>
        </w:rPr>
        <w:t>づ</w:t>
      </w:r>
      <w:r w:rsidRPr="00152C08">
        <w:rPr>
          <w:rFonts w:hint="eastAsia"/>
        </w:rPr>
        <w:t>けられている</w:t>
      </w:r>
    </w:p>
    <w:p w14:paraId="07B361E8" w14:textId="331E08AA" w:rsidR="00E61FEF" w:rsidRDefault="00E61FEF" w:rsidP="00E61FEF">
      <w:pPr>
        <w:wordWrap w:val="0"/>
        <w:ind w:firstLineChars="0" w:firstLine="0"/>
      </w:pPr>
      <w:r w:rsidRPr="00E61FEF">
        <w:rPr>
          <w:rFonts w:hint="eastAsia"/>
        </w:rPr>
        <w:t xml:space="preserve">…………………    </w:t>
      </w:r>
      <w:hyperlink w:anchor="■Society5．01ー1" w:history="1">
        <w:r w:rsidR="004175FE" w:rsidRPr="00AD34A7">
          <w:rPr>
            <w:rStyle w:val="a7"/>
          </w:rPr>
          <w:t>1-1</w:t>
        </w:r>
      </w:hyperlink>
      <w:r w:rsidR="004175FE" w:rsidRPr="004175FE">
        <w:t>、</w:t>
      </w:r>
      <w:hyperlink w:anchor="■Society5．03ー2ー2" w:history="1">
        <w:r w:rsidR="004175FE" w:rsidRPr="00AD34A7">
          <w:rPr>
            <w:rStyle w:val="a7"/>
          </w:rPr>
          <w:t>3-2-2</w:t>
        </w:r>
      </w:hyperlink>
      <w:r w:rsidR="004175FE" w:rsidRPr="004175FE">
        <w:t>、</w:t>
      </w:r>
      <w:hyperlink w:anchor="■Society5．04ー1ー1" w:history="1">
        <w:r w:rsidR="004175FE" w:rsidRPr="00AD34A7">
          <w:rPr>
            <w:rStyle w:val="a7"/>
          </w:rPr>
          <w:t>4-1-1</w:t>
        </w:r>
      </w:hyperlink>
      <w:r w:rsidR="004175FE" w:rsidRPr="004175FE">
        <w:t>、</w:t>
      </w:r>
      <w:hyperlink w:anchor="■Society5．06ー1ー1" w:history="1">
        <w:r w:rsidR="004175FE" w:rsidRPr="00AD34A7">
          <w:rPr>
            <w:rStyle w:val="a7"/>
          </w:rPr>
          <w:t>6-1-1</w:t>
        </w:r>
      </w:hyperlink>
      <w:r w:rsidR="004175FE" w:rsidRPr="004175FE">
        <w:t>、</w:t>
      </w:r>
      <w:hyperlink w:anchor="■Society5．011ー1ー1" w:history="1">
        <w:r w:rsidR="004175FE" w:rsidRPr="00AD34A7">
          <w:rPr>
            <w:rStyle w:val="a7"/>
          </w:rPr>
          <w:t>11-1-1</w:t>
        </w:r>
      </w:hyperlink>
      <w:r w:rsidR="004175FE" w:rsidRPr="004175FE">
        <w:t>、</w:t>
      </w:r>
      <w:hyperlink w:anchor="■Society5．011ー1ー2" w:history="1">
        <w:r w:rsidR="004175FE" w:rsidRPr="00AD34A7">
          <w:rPr>
            <w:rStyle w:val="a7"/>
          </w:rPr>
          <w:t>11-1-2</w:t>
        </w:r>
      </w:hyperlink>
      <w:r w:rsidR="004175FE" w:rsidRPr="004175FE">
        <w:t>、</w:t>
      </w:r>
      <w:hyperlink w:anchor="■Society5．011ー4" w:history="1">
        <w:r w:rsidR="004175FE" w:rsidRPr="00AD34A7">
          <w:rPr>
            <w:rStyle w:val="a7"/>
          </w:rPr>
          <w:t>11-4</w:t>
        </w:r>
      </w:hyperlink>
      <w:r w:rsidR="004175FE" w:rsidRPr="004175FE">
        <w:t>、</w:t>
      </w:r>
      <w:hyperlink w:anchor="■Society5．022ー1ー1" w:history="1">
        <w:r w:rsidR="004175FE" w:rsidRPr="0099018C">
          <w:rPr>
            <w:rStyle w:val="a7"/>
          </w:rPr>
          <w:t>22-1-1</w:t>
        </w:r>
      </w:hyperlink>
      <w:r w:rsidR="004175FE" w:rsidRPr="004175FE">
        <w:t>、</w:t>
      </w:r>
      <w:hyperlink w:anchor="■Society5．022ー3ー2" w:history="1">
        <w:r w:rsidR="004175FE" w:rsidRPr="0099018C">
          <w:rPr>
            <w:rStyle w:val="a7"/>
          </w:rPr>
          <w:t>22-3-2</w:t>
        </w:r>
      </w:hyperlink>
      <w:r w:rsidR="004175FE" w:rsidRPr="004175FE">
        <w:t>、</w:t>
      </w:r>
      <w:hyperlink w:anchor="■Society5．026ー2" w:history="1">
        <w:r w:rsidR="004175FE" w:rsidRPr="0099018C">
          <w:rPr>
            <w:rStyle w:val="a7"/>
          </w:rPr>
          <w:t>26-2</w:t>
        </w:r>
      </w:hyperlink>
      <w:r w:rsidR="004175FE" w:rsidRPr="004175FE">
        <w:t>、</w:t>
      </w:r>
      <w:hyperlink w:anchor="■Society5．027ー1" w:history="1">
        <w:r w:rsidR="004175FE" w:rsidRPr="00E672BD">
          <w:rPr>
            <w:rStyle w:val="a7"/>
          </w:rPr>
          <w:t>27-1</w:t>
        </w:r>
      </w:hyperlink>
      <w:r w:rsidR="004175FE" w:rsidRPr="004175FE">
        <w:t>、</w:t>
      </w:r>
      <w:hyperlink w:anchor="■Society5．027ー3" w:history="1">
        <w:r w:rsidR="004175FE" w:rsidRPr="0083388B">
          <w:rPr>
            <w:rStyle w:val="a7"/>
          </w:rPr>
          <w:t>27-3</w:t>
        </w:r>
      </w:hyperlink>
      <w:r w:rsidR="004175FE" w:rsidRPr="004175FE">
        <w:t>、</w:t>
      </w:r>
      <w:hyperlink w:anchor="■Society5．027ー6" w:history="1">
        <w:r w:rsidR="004175FE" w:rsidRPr="0083388B">
          <w:rPr>
            <w:rStyle w:val="a7"/>
          </w:rPr>
          <w:t>27-6</w:t>
        </w:r>
      </w:hyperlink>
      <w:r w:rsidR="004175FE" w:rsidRPr="004175FE">
        <w:t>、</w:t>
      </w:r>
      <w:hyperlink w:anchor="■Society5．028ー1" w:history="1">
        <w:r w:rsidR="004175FE" w:rsidRPr="0083388B">
          <w:rPr>
            <w:rStyle w:val="a7"/>
          </w:rPr>
          <w:t>28-1</w:t>
        </w:r>
      </w:hyperlink>
    </w:p>
    <w:p w14:paraId="29BD2294" w14:textId="77777777" w:rsidR="000E5567" w:rsidRDefault="000E5567" w:rsidP="000E5567">
      <w:pPr>
        <w:wordWrap w:val="0"/>
        <w:ind w:firstLineChars="0" w:firstLine="0"/>
      </w:pPr>
    </w:p>
    <w:p w14:paraId="57E43FA9" w14:textId="77777777" w:rsidR="000E5567" w:rsidRPr="00213B24" w:rsidRDefault="000E5567" w:rsidP="00CD3CFE">
      <w:pPr>
        <w:pStyle w:val="afd"/>
      </w:pPr>
      <w:bookmarkStart w:id="2203" w:name="_Toc185339106"/>
      <w:bookmarkStart w:id="2204" w:name="■SSL／TLS"/>
      <w:r w:rsidRPr="00213B24">
        <w:rPr>
          <w:rFonts w:hint="eastAsia"/>
        </w:rPr>
        <w:t>■SSL/TLS</w:t>
      </w:r>
      <w:bookmarkEnd w:id="2203"/>
    </w:p>
    <w:bookmarkEnd w:id="2204"/>
    <w:p w14:paraId="6A6B2390" w14:textId="77777777" w:rsidR="000E5567" w:rsidRDefault="000E5567" w:rsidP="000E5567">
      <w:pPr>
        <w:wordWrap w:val="0"/>
      </w:pPr>
      <w:r w:rsidRPr="00213B24">
        <w:rPr>
          <w:rFonts w:hint="eastAsia"/>
        </w:rPr>
        <w:t>WebサーバとWebブラウザとの通信において、データを暗号化して送受信する仕組みのこと。これにより、通信の途中で情報の盗聴・改ざんや、なりすましを防ぐことができる。過去にはSSLが使われていたが、脆弱性が発見されたため、TLS（v.1.2以降）への移行が進んでおり、</w:t>
      </w:r>
      <w:r>
        <w:rPr>
          <w:rFonts w:hint="eastAsia"/>
        </w:rPr>
        <w:t>今</w:t>
      </w:r>
      <w:r w:rsidRPr="00213B24">
        <w:rPr>
          <w:rFonts w:hint="eastAsia"/>
        </w:rPr>
        <w:t>ではSSLは使われなくなってきている。しかし、歴史的経緯でSSLの用語が広く普及しているため、本テキストでは「SSL/TLS」と表記する</w:t>
      </w:r>
    </w:p>
    <w:p w14:paraId="210B0BCE" w14:textId="5D5BF931" w:rsidR="00E61FEF" w:rsidRPr="005C0B8F" w:rsidRDefault="00E61FEF" w:rsidP="00E61FEF">
      <w:pPr>
        <w:wordWrap w:val="0"/>
        <w:ind w:firstLineChars="0" w:firstLine="0"/>
      </w:pPr>
      <w:r w:rsidRPr="00E61FEF">
        <w:rPr>
          <w:rFonts w:hint="eastAsia"/>
        </w:rPr>
        <w:t xml:space="preserve">…………………    </w:t>
      </w:r>
      <w:hyperlink w:anchor="■SSL／TLS15ー2ー1" w:history="1">
        <w:r w:rsidR="00F3048F" w:rsidRPr="001804F3">
          <w:rPr>
            <w:rStyle w:val="a7"/>
          </w:rPr>
          <w:t>15-2-1</w:t>
        </w:r>
      </w:hyperlink>
      <w:r w:rsidR="00F3048F" w:rsidRPr="00F3048F">
        <w:t>、</w:t>
      </w:r>
      <w:hyperlink w:anchor="■SSL／TLS18ー2ー21" w:history="1">
        <w:r w:rsidR="00F3048F" w:rsidRPr="001804F3">
          <w:rPr>
            <w:rStyle w:val="a7"/>
          </w:rPr>
          <w:t>18-2-21</w:t>
        </w:r>
      </w:hyperlink>
      <w:r w:rsidR="00F3048F" w:rsidRPr="00F3048F">
        <w:t>、</w:t>
      </w:r>
      <w:hyperlink w:anchor="■SSL／TLS22ー3ー1" w:history="1">
        <w:r w:rsidR="00F3048F" w:rsidRPr="001804F3">
          <w:rPr>
            <w:rStyle w:val="a7"/>
          </w:rPr>
          <w:t>22-3-1</w:t>
        </w:r>
      </w:hyperlink>
      <w:r w:rsidR="00F3048F" w:rsidRPr="00F3048F">
        <w:t>、</w:t>
      </w:r>
      <w:hyperlink w:anchor="■SSL／TLS23ー2" w:history="1">
        <w:r w:rsidR="00F3048F" w:rsidRPr="001804F3">
          <w:rPr>
            <w:rStyle w:val="a7"/>
          </w:rPr>
          <w:t>23-2</w:t>
        </w:r>
      </w:hyperlink>
    </w:p>
    <w:p w14:paraId="2B403E1B" w14:textId="77777777" w:rsidR="000E5567" w:rsidRDefault="000E5567" w:rsidP="000E5567">
      <w:pPr>
        <w:wordWrap w:val="0"/>
      </w:pPr>
    </w:p>
    <w:p w14:paraId="5A9B4FC6" w14:textId="77777777" w:rsidR="000E5567" w:rsidRPr="00403FE0" w:rsidRDefault="000E5567" w:rsidP="00CD3CFE">
      <w:pPr>
        <w:pStyle w:val="afd"/>
      </w:pPr>
      <w:bookmarkStart w:id="2205" w:name="_Toc185339107"/>
      <w:bookmarkStart w:id="2206" w:name="■SWG"/>
      <w:r w:rsidRPr="00403FE0">
        <w:rPr>
          <w:rFonts w:hint="eastAsia"/>
        </w:rPr>
        <w:t>■SWG</w:t>
      </w:r>
      <w:bookmarkEnd w:id="2205"/>
    </w:p>
    <w:bookmarkEnd w:id="2206"/>
    <w:p w14:paraId="13504117" w14:textId="77777777" w:rsidR="000E5567" w:rsidRDefault="000E5567" w:rsidP="000E5567">
      <w:pPr>
        <w:wordWrap w:val="0"/>
      </w:pPr>
      <w:r w:rsidRPr="00403FE0">
        <w:rPr>
          <w:rFonts w:hint="eastAsia"/>
        </w:rPr>
        <w:t>Secure Web Gatewayの略。社内と社外のネットワーク境界で通信を中継する役割を持っている。また、やり取りしているデータを分析し、悪意のあるデータを遮断すること</w:t>
      </w:r>
      <w:r>
        <w:rPr>
          <w:rFonts w:hint="eastAsia"/>
        </w:rPr>
        <w:t>により</w:t>
      </w:r>
      <w:r w:rsidRPr="00403FE0">
        <w:rPr>
          <w:rFonts w:hint="eastAsia"/>
        </w:rPr>
        <w:t>セキュアな通信環境を実現</w:t>
      </w:r>
    </w:p>
    <w:p w14:paraId="62CD498F" w14:textId="704C4972" w:rsidR="007C0655" w:rsidRDefault="007C0655" w:rsidP="007C0655">
      <w:pPr>
        <w:wordWrap w:val="0"/>
        <w:ind w:firstLineChars="0" w:firstLine="0"/>
      </w:pPr>
      <w:r w:rsidRPr="007C0655">
        <w:rPr>
          <w:rFonts w:hint="eastAsia"/>
        </w:rPr>
        <w:t xml:space="preserve">…………………    </w:t>
      </w:r>
      <w:hyperlink w:anchor="■SWG5ー2－4" w:history="1">
        <w:r w:rsidR="00F3048F" w:rsidRPr="001F7194">
          <w:rPr>
            <w:rStyle w:val="a7"/>
          </w:rPr>
          <w:t>5-2-4</w:t>
        </w:r>
      </w:hyperlink>
      <w:r w:rsidR="00F3048F" w:rsidRPr="00F3048F">
        <w:t>、</w:t>
      </w:r>
      <w:hyperlink w:anchor="■SWG18ー3－2" w:history="1">
        <w:r w:rsidR="00F3048F" w:rsidRPr="001F7194">
          <w:rPr>
            <w:rStyle w:val="a7"/>
          </w:rPr>
          <w:t>18-3-2</w:t>
        </w:r>
      </w:hyperlink>
      <w:r w:rsidR="00F3048F" w:rsidRPr="00F3048F">
        <w:t>、</w:t>
      </w:r>
      <w:hyperlink w:anchor="■SWG18ー3－3" w:history="1">
        <w:r w:rsidR="00F3048F" w:rsidRPr="001F7194">
          <w:rPr>
            <w:rStyle w:val="a7"/>
          </w:rPr>
          <w:t>18-3-3</w:t>
        </w:r>
      </w:hyperlink>
      <w:r w:rsidR="00F3048F" w:rsidRPr="00F3048F">
        <w:t>、</w:t>
      </w:r>
      <w:hyperlink w:anchor="■SWG18ー3－5" w:history="1">
        <w:r w:rsidR="00F3048F" w:rsidRPr="001F7194">
          <w:rPr>
            <w:rStyle w:val="a7"/>
          </w:rPr>
          <w:t>18-3-5</w:t>
        </w:r>
      </w:hyperlink>
    </w:p>
    <w:p w14:paraId="08DDC0E3" w14:textId="77777777" w:rsidR="000E5567" w:rsidRPr="00403FE0" w:rsidRDefault="000E5567" w:rsidP="000E5567">
      <w:pPr>
        <w:wordWrap w:val="0"/>
      </w:pPr>
    </w:p>
    <w:p w14:paraId="3E3D7A6A" w14:textId="77777777" w:rsidR="000E5567" w:rsidRPr="00403FE0" w:rsidRDefault="000E5567" w:rsidP="00CD3CFE">
      <w:pPr>
        <w:pStyle w:val="afd"/>
      </w:pPr>
      <w:bookmarkStart w:id="2207" w:name="_Toc185339108"/>
      <w:bookmarkStart w:id="2208" w:name="■VPN（VirtualPrivateNetwork）"/>
      <w:r w:rsidRPr="00403FE0">
        <w:rPr>
          <w:rFonts w:hint="eastAsia"/>
        </w:rPr>
        <w:t>■VPN</w:t>
      </w:r>
      <w:r w:rsidRPr="00411B5C">
        <w:t>（Virtual Private Network）</w:t>
      </w:r>
      <w:bookmarkEnd w:id="2207"/>
    </w:p>
    <w:bookmarkEnd w:id="2208"/>
    <w:p w14:paraId="578E05F4" w14:textId="77777777" w:rsidR="000E5567" w:rsidRDefault="000E5567" w:rsidP="000E5567">
      <w:pPr>
        <w:wordWrap w:val="0"/>
        <w:jc w:val="left"/>
      </w:pPr>
      <w:r w:rsidRPr="005C0B8F">
        <w:t>Virtual Private Networkの略。インターネット上で安全性の高い通信を実現するための手法。通信データを暗号化し、送信元から送信先までの通信を保護すること</w:t>
      </w:r>
      <w:r>
        <w:rPr>
          <w:rFonts w:hint="eastAsia"/>
        </w:rPr>
        <w:t>により</w:t>
      </w:r>
      <w:r w:rsidRPr="005C0B8F">
        <w:t>、盗聴やデータの改ざんを防ぐ。VPN</w:t>
      </w:r>
      <w:r>
        <w:rPr>
          <w:rFonts w:hint="eastAsia"/>
        </w:rPr>
        <w:t>（</w:t>
      </w:r>
      <w:r w:rsidRPr="005D0706">
        <w:t>Virtual</w:t>
      </w:r>
      <w:r>
        <w:rPr>
          <w:rFonts w:hint="eastAsia"/>
        </w:rPr>
        <w:t xml:space="preserve"> </w:t>
      </w:r>
      <w:r w:rsidRPr="005D0706">
        <w:t>Private Network</w:t>
      </w:r>
      <w:r>
        <w:rPr>
          <w:rFonts w:hint="eastAsia"/>
        </w:rPr>
        <w:t>）</w:t>
      </w:r>
      <w:r w:rsidRPr="005C0B8F">
        <w:t>を使用すること</w:t>
      </w:r>
      <w:r>
        <w:rPr>
          <w:rFonts w:hint="eastAsia"/>
        </w:rPr>
        <w:t>によって</w:t>
      </w:r>
      <w:r w:rsidRPr="005C0B8F">
        <w:t>、ユーザ</w:t>
      </w:r>
      <w:r w:rsidRPr="005C0B8F">
        <w:rPr>
          <w:rFonts w:hint="eastAsia"/>
        </w:rPr>
        <w:t>ー</w:t>
      </w:r>
      <w:r w:rsidRPr="005C0B8F">
        <w:t>は物理的</w:t>
      </w:r>
      <w:r>
        <w:rPr>
          <w:rFonts w:hint="eastAsia"/>
        </w:rPr>
        <w:t>に独立した</w:t>
      </w:r>
      <w:r w:rsidRPr="005C0B8F">
        <w:t>専用線で通信しているかのような安全な通信を行うことができる</w:t>
      </w:r>
    </w:p>
    <w:p w14:paraId="08C0880B" w14:textId="13B4C910" w:rsidR="00E61FEF" w:rsidRPr="005C0B8F" w:rsidRDefault="00E61FEF" w:rsidP="00E61FEF">
      <w:pPr>
        <w:wordWrap w:val="0"/>
        <w:ind w:firstLineChars="0" w:firstLine="0"/>
        <w:jc w:val="left"/>
      </w:pPr>
      <w:r w:rsidRPr="00E61FEF">
        <w:rPr>
          <w:rFonts w:hint="eastAsia"/>
        </w:rPr>
        <w:t xml:space="preserve">…………………    </w:t>
      </w:r>
      <w:hyperlink w:anchor="■VPN（VirtualPrivateNetwork）5ー1－3" w:history="1">
        <w:r w:rsidR="00F3048F" w:rsidRPr="00096ED8">
          <w:rPr>
            <w:rStyle w:val="a7"/>
          </w:rPr>
          <w:t>5-1-3</w:t>
        </w:r>
      </w:hyperlink>
      <w:r w:rsidR="00F3048F" w:rsidRPr="00F3048F">
        <w:t>、</w:t>
      </w:r>
      <w:hyperlink w:anchor="■VPN（VirtualPrivateNetwork）5ー2－2" w:history="1">
        <w:r w:rsidR="00F3048F" w:rsidRPr="00096ED8">
          <w:rPr>
            <w:rStyle w:val="a7"/>
          </w:rPr>
          <w:t>5-2-2</w:t>
        </w:r>
      </w:hyperlink>
      <w:r w:rsidR="00F3048F" w:rsidRPr="00F3048F">
        <w:t>、</w:t>
      </w:r>
      <w:hyperlink w:anchor="■VPN（VirtualPrivateNetwork）5ー2－5" w:history="1">
        <w:r w:rsidR="00F3048F" w:rsidRPr="00096ED8">
          <w:rPr>
            <w:rStyle w:val="a7"/>
          </w:rPr>
          <w:t>5-2-5</w:t>
        </w:r>
      </w:hyperlink>
      <w:r w:rsidR="00F3048F" w:rsidRPr="00F3048F">
        <w:t>、</w:t>
      </w:r>
      <w:hyperlink w:anchor="■VPN（VirtualPrivateNetwork）5ー3－1" w:history="1">
        <w:r w:rsidR="00F3048F" w:rsidRPr="00096ED8">
          <w:rPr>
            <w:rStyle w:val="a7"/>
          </w:rPr>
          <w:t>5-3-1</w:t>
        </w:r>
      </w:hyperlink>
      <w:r w:rsidR="00F3048F" w:rsidRPr="00F3048F">
        <w:t>、</w:t>
      </w:r>
      <w:hyperlink w:anchor="■VPN（VirtualPrivateNetwork）5ー3－2" w:history="1">
        <w:r w:rsidR="00F3048F" w:rsidRPr="00521187">
          <w:rPr>
            <w:rStyle w:val="a7"/>
          </w:rPr>
          <w:t>5-3-2</w:t>
        </w:r>
      </w:hyperlink>
      <w:r w:rsidR="00F3048F" w:rsidRPr="00F3048F">
        <w:t>、</w:t>
      </w:r>
      <w:hyperlink w:anchor="■VPN（VirtualPrivateNetwork）5ー3－3" w:history="1">
        <w:r w:rsidR="00F3048F" w:rsidRPr="00521187">
          <w:rPr>
            <w:rStyle w:val="a7"/>
          </w:rPr>
          <w:t>5-3-3</w:t>
        </w:r>
      </w:hyperlink>
      <w:r w:rsidR="00F3048F" w:rsidRPr="00F3048F">
        <w:t>、</w:t>
      </w:r>
      <w:hyperlink w:anchor="■VPN（VirtualPrivateNetwork）10ー2－2" w:history="1">
        <w:r w:rsidR="00F3048F" w:rsidRPr="00521187">
          <w:rPr>
            <w:rStyle w:val="a7"/>
          </w:rPr>
          <w:t>10-2-2</w:t>
        </w:r>
      </w:hyperlink>
      <w:r w:rsidR="00F3048F" w:rsidRPr="00F3048F">
        <w:t>、</w:t>
      </w:r>
      <w:hyperlink w:anchor="■VPN（VirtualPrivateNetwork）15ー2ー1" w:history="1">
        <w:r w:rsidR="00F3048F" w:rsidRPr="00521187">
          <w:rPr>
            <w:rStyle w:val="a7"/>
          </w:rPr>
          <w:t>15-2-1</w:t>
        </w:r>
      </w:hyperlink>
      <w:r w:rsidR="00F3048F" w:rsidRPr="00F3048F">
        <w:t>、</w:t>
      </w:r>
      <w:hyperlink w:anchor="■VPN（VirtualPrivateNetwork）16ー2ー6" w:history="1">
        <w:r w:rsidR="00F3048F" w:rsidRPr="00521187">
          <w:rPr>
            <w:rStyle w:val="a7"/>
          </w:rPr>
          <w:t>16-2-6</w:t>
        </w:r>
      </w:hyperlink>
      <w:r w:rsidR="00F3048F" w:rsidRPr="00F3048F">
        <w:t>、</w:t>
      </w:r>
      <w:hyperlink w:anchor="■VPN（VirtualPrivateNetwork）17ー3ー1" w:history="1">
        <w:r w:rsidR="00F3048F" w:rsidRPr="00521187">
          <w:rPr>
            <w:rStyle w:val="a7"/>
          </w:rPr>
          <w:t>17-3-1</w:t>
        </w:r>
      </w:hyperlink>
      <w:r w:rsidR="00F3048F" w:rsidRPr="00F3048F">
        <w:t>、</w:t>
      </w:r>
      <w:hyperlink w:anchor="■VPN（VirtualPrivateNetwork）18ー3ー2" w:history="1">
        <w:r w:rsidR="00F3048F" w:rsidRPr="00521187">
          <w:rPr>
            <w:rStyle w:val="a7"/>
          </w:rPr>
          <w:t>18-3-2</w:t>
        </w:r>
      </w:hyperlink>
      <w:r w:rsidR="00F3048F" w:rsidRPr="00F3048F">
        <w:t>、</w:t>
      </w:r>
      <w:hyperlink w:anchor="■VPN（VirtualPrivateNetwork）18ー3ー4" w:history="1">
        <w:r w:rsidR="00F3048F" w:rsidRPr="00521187">
          <w:rPr>
            <w:rStyle w:val="a7"/>
          </w:rPr>
          <w:t>18-3-4</w:t>
        </w:r>
      </w:hyperlink>
      <w:r w:rsidR="00F3048F" w:rsidRPr="00F3048F">
        <w:t>、</w:t>
      </w:r>
      <w:hyperlink w:anchor="■VPN（VirtualPrivateNetwork）25ー2ー1" w:history="1">
        <w:r w:rsidR="00F3048F" w:rsidRPr="00521187">
          <w:rPr>
            <w:rStyle w:val="a7"/>
          </w:rPr>
          <w:t>25-2-1</w:t>
        </w:r>
      </w:hyperlink>
    </w:p>
    <w:p w14:paraId="7E874C7C" w14:textId="77777777" w:rsidR="000E5567" w:rsidRDefault="000E5567" w:rsidP="000E5567">
      <w:pPr>
        <w:wordWrap w:val="0"/>
      </w:pPr>
    </w:p>
    <w:p w14:paraId="278E3200" w14:textId="77777777" w:rsidR="000E5567" w:rsidRPr="00403FE0" w:rsidRDefault="000E5567" w:rsidP="00CD3CFE">
      <w:pPr>
        <w:pStyle w:val="afd"/>
      </w:pPr>
      <w:bookmarkStart w:id="2209" w:name="_Toc185339109"/>
      <w:bookmarkStart w:id="2210" w:name="■WAF（ワフ）"/>
      <w:r w:rsidRPr="00403FE0">
        <w:rPr>
          <w:rFonts w:hint="eastAsia"/>
        </w:rPr>
        <w:t>■WAF（ワフ）</w:t>
      </w:r>
      <w:bookmarkEnd w:id="2209"/>
    </w:p>
    <w:bookmarkEnd w:id="2210"/>
    <w:p w14:paraId="1520F4B5" w14:textId="77777777" w:rsidR="000E5567" w:rsidRDefault="000E5567" w:rsidP="000E5567">
      <w:pPr>
        <w:wordWrap w:val="0"/>
      </w:pPr>
      <w:r w:rsidRPr="00403FE0">
        <w:rPr>
          <w:rFonts w:hint="eastAsia"/>
        </w:rPr>
        <w:t>Web Application Firewallの略。 従来のファイアウォールが、IPアドレスとポート番号で通信を制御していたことに対して、Webアプリケーションの脆弱性を狙うサイバー攻撃を防ぐことを目的として、アプリケーションレベルで通信を制御（分析・検知・遮断）するファイアウォールのこと</w:t>
      </w:r>
    </w:p>
    <w:p w14:paraId="660C7CCC" w14:textId="616516B0" w:rsidR="007C0655" w:rsidRDefault="007C0655" w:rsidP="007C0655">
      <w:pPr>
        <w:wordWrap w:val="0"/>
        <w:ind w:firstLineChars="0" w:firstLine="0"/>
      </w:pPr>
      <w:r w:rsidRPr="007C0655">
        <w:rPr>
          <w:rFonts w:hint="eastAsia"/>
        </w:rPr>
        <w:t xml:space="preserve">…………………    </w:t>
      </w:r>
      <w:hyperlink w:anchor="■WAF（ワフ）5ー2－2" w:history="1">
        <w:r w:rsidR="00F3048F" w:rsidRPr="00B63513">
          <w:rPr>
            <w:rStyle w:val="a7"/>
          </w:rPr>
          <w:t>5-2-2</w:t>
        </w:r>
      </w:hyperlink>
      <w:r w:rsidR="00F3048F" w:rsidRPr="00F3048F">
        <w:t>、</w:t>
      </w:r>
      <w:hyperlink w:anchor="■WAF（ワフ）21ー1－2" w:history="1">
        <w:r w:rsidR="00F3048F" w:rsidRPr="00B63513">
          <w:rPr>
            <w:rStyle w:val="a7"/>
          </w:rPr>
          <w:t>21-1-2</w:t>
        </w:r>
      </w:hyperlink>
      <w:r w:rsidR="00F3048F" w:rsidRPr="00F3048F">
        <w:t>、</w:t>
      </w:r>
      <w:hyperlink w:anchor="■WAF（ワフ）21ー1－3" w:history="1">
        <w:r w:rsidR="00F3048F" w:rsidRPr="00B63513">
          <w:rPr>
            <w:rStyle w:val="a7"/>
          </w:rPr>
          <w:t>21-1-3</w:t>
        </w:r>
      </w:hyperlink>
      <w:r w:rsidR="00F3048F" w:rsidRPr="00F3048F">
        <w:t>、</w:t>
      </w:r>
      <w:hyperlink w:anchor="■WAF（ワフ）21ー1－5" w:history="1">
        <w:r w:rsidR="00F3048F" w:rsidRPr="00B63513">
          <w:rPr>
            <w:rStyle w:val="a7"/>
          </w:rPr>
          <w:t>21-1-5</w:t>
        </w:r>
      </w:hyperlink>
      <w:r w:rsidR="00F3048F" w:rsidRPr="00F3048F">
        <w:t>、</w:t>
      </w:r>
      <w:hyperlink w:anchor="■WAF（ワフ）21ー1－6" w:history="1">
        <w:r w:rsidR="00F3048F" w:rsidRPr="00B63513">
          <w:rPr>
            <w:rStyle w:val="a7"/>
          </w:rPr>
          <w:t>21-1-6</w:t>
        </w:r>
      </w:hyperlink>
      <w:r w:rsidR="00F3048F" w:rsidRPr="00F3048F">
        <w:t>、</w:t>
      </w:r>
      <w:hyperlink w:anchor="■WAF（ワフ）23ー2" w:history="1">
        <w:r w:rsidR="00F3048F" w:rsidRPr="00B63513">
          <w:rPr>
            <w:rStyle w:val="a7"/>
          </w:rPr>
          <w:t>23-2</w:t>
        </w:r>
      </w:hyperlink>
    </w:p>
    <w:p w14:paraId="2C587AE7" w14:textId="77777777" w:rsidR="000E5567" w:rsidRPr="003C294A" w:rsidRDefault="000E5567" w:rsidP="00CD3CFE"/>
    <w:p w14:paraId="596FBDC4" w14:textId="77777777" w:rsidR="000E5567" w:rsidRPr="00BE79CD" w:rsidRDefault="000E5567" w:rsidP="00CD3CFE">
      <w:pPr>
        <w:pStyle w:val="afd"/>
      </w:pPr>
      <w:bookmarkStart w:id="2211" w:name="_Toc185339110"/>
      <w:bookmarkStart w:id="2212" w:name="■WAN"/>
      <w:r w:rsidRPr="00686778">
        <w:rPr>
          <w:rFonts w:hint="eastAsia"/>
        </w:rPr>
        <w:t>■WAN</w:t>
      </w:r>
      <w:bookmarkEnd w:id="2211"/>
    </w:p>
    <w:bookmarkEnd w:id="2212"/>
    <w:p w14:paraId="2ECFFDD8" w14:textId="77777777" w:rsidR="000E5567" w:rsidRPr="00BE79CD" w:rsidRDefault="000E5567" w:rsidP="000E5567">
      <w:r w:rsidRPr="00BE79CD">
        <w:rPr>
          <w:rFonts w:hint="eastAsia"/>
        </w:rPr>
        <w:t>Wide Area Networkの略。広義には、広い地域をカバーするネットワークのことで、インターネットとほぼ同義の言葉として使われる。</w:t>
      </w:r>
    </w:p>
    <w:p w14:paraId="7C4A01AF" w14:textId="77777777" w:rsidR="000E5567" w:rsidRDefault="000E5567" w:rsidP="000E5567">
      <w:r w:rsidRPr="00BE79CD">
        <w:rPr>
          <w:rFonts w:hint="eastAsia"/>
        </w:rPr>
        <w:t>一方、狭義には、物理的に離れた場所にあるLAN（オフィスのフロアや建物内など狭いエリアで構築されたネットワーク）同士を接するネットワークを指し、特定のユーザ</w:t>
      </w:r>
      <w:r>
        <w:rPr>
          <w:rFonts w:hint="eastAsia"/>
        </w:rPr>
        <w:t>ー</w:t>
      </w:r>
      <w:r w:rsidRPr="00BE79CD">
        <w:rPr>
          <w:rFonts w:hint="eastAsia"/>
        </w:rPr>
        <w:t>しかアクセスできない。このプライベートなWANを構築する場合には、通信事業者に依頼する必要がある</w:t>
      </w:r>
    </w:p>
    <w:p w14:paraId="6AAA458C" w14:textId="2B5A7815" w:rsidR="00F3048F" w:rsidRDefault="00F3048F" w:rsidP="00F3048F">
      <w:pPr>
        <w:ind w:firstLineChars="0" w:firstLine="0"/>
      </w:pPr>
      <w:r w:rsidRPr="00F3048F">
        <w:rPr>
          <w:rFonts w:hint="eastAsia"/>
        </w:rPr>
        <w:t>…………………</w:t>
      </w:r>
      <w:r w:rsidRPr="00F3048F">
        <w:t xml:space="preserve">    </w:t>
      </w:r>
      <w:hyperlink w:anchor="■WAN18ー3－4" w:history="1">
        <w:r w:rsidRPr="003C43B5">
          <w:rPr>
            <w:rStyle w:val="a7"/>
          </w:rPr>
          <w:t>18-3-4</w:t>
        </w:r>
      </w:hyperlink>
      <w:r w:rsidRPr="00F3048F">
        <w:t>、</w:t>
      </w:r>
      <w:hyperlink w:anchor="■WAN22ー1－1" w:history="1">
        <w:r w:rsidRPr="003C43B5">
          <w:rPr>
            <w:rStyle w:val="a7"/>
          </w:rPr>
          <w:t>22-1-1</w:t>
        </w:r>
      </w:hyperlink>
    </w:p>
    <w:p w14:paraId="3E2F9BF2" w14:textId="77777777" w:rsidR="000E5567" w:rsidRPr="00BE79CD" w:rsidRDefault="000E5567" w:rsidP="000E5567"/>
    <w:p w14:paraId="437E790B" w14:textId="77777777" w:rsidR="000E5567" w:rsidRPr="00403FE0" w:rsidRDefault="000E5567" w:rsidP="00CD3CFE">
      <w:pPr>
        <w:pStyle w:val="afd"/>
      </w:pPr>
      <w:bookmarkStart w:id="2213" w:name="_Toc185339111"/>
      <w:bookmarkStart w:id="2214" w:name="■アクセス制御"/>
      <w:r w:rsidRPr="00686778">
        <w:rPr>
          <w:rFonts w:hint="eastAsia"/>
        </w:rPr>
        <w:t>■アクセス制御</w:t>
      </w:r>
      <w:bookmarkEnd w:id="2213"/>
    </w:p>
    <w:bookmarkEnd w:id="2214"/>
    <w:p w14:paraId="65F66493" w14:textId="77777777" w:rsidR="000E5567" w:rsidRDefault="000E5567" w:rsidP="000E5567">
      <w:pPr>
        <w:wordWrap w:val="0"/>
      </w:pPr>
      <w:r w:rsidRPr="00403FE0">
        <w:rPr>
          <w:rFonts w:hint="eastAsia"/>
        </w:rPr>
        <w:t>特定のデータやファイル、コンピュータ、ネットワークにアクセスできるユーザ</w:t>
      </w:r>
      <w:r>
        <w:rPr>
          <w:rFonts w:hint="eastAsia"/>
        </w:rPr>
        <w:t>ー</w:t>
      </w:r>
      <w:r w:rsidRPr="00403FE0">
        <w:rPr>
          <w:rFonts w:hint="eastAsia"/>
        </w:rPr>
        <w:t>を制限する機能のこと</w:t>
      </w:r>
    </w:p>
    <w:p w14:paraId="6FDCF839" w14:textId="0BEB6D03" w:rsidR="00083811" w:rsidRDefault="00F94A66" w:rsidP="00083811">
      <w:pPr>
        <w:wordWrap w:val="0"/>
        <w:ind w:firstLineChars="0" w:firstLine="0"/>
      </w:pPr>
      <w:r w:rsidRPr="00F94A66">
        <w:rPr>
          <w:rFonts w:hint="eastAsia"/>
        </w:rPr>
        <w:t xml:space="preserve">…………………    </w:t>
      </w:r>
      <w:hyperlink w:anchor="■アクセス制御2ー3" w:history="1">
        <w:r w:rsidR="00083811" w:rsidRPr="00B769E6">
          <w:rPr>
            <w:rStyle w:val="a7"/>
          </w:rPr>
          <w:t>2-3</w:t>
        </w:r>
      </w:hyperlink>
      <w:r w:rsidR="00083811" w:rsidRPr="00083811">
        <w:t>、</w:t>
      </w:r>
      <w:hyperlink w:anchor="■アクセス制御第2章コラム" w:history="1">
        <w:r w:rsidR="00083811" w:rsidRPr="00B769E6">
          <w:rPr>
            <w:rStyle w:val="a7"/>
          </w:rPr>
          <w:t>第</w:t>
        </w:r>
        <w:r w:rsidR="00790012" w:rsidRPr="00B769E6">
          <w:rPr>
            <w:rStyle w:val="a7"/>
            <w:rFonts w:hint="eastAsia"/>
          </w:rPr>
          <w:t>2</w:t>
        </w:r>
        <w:r w:rsidR="00083811" w:rsidRPr="00B769E6">
          <w:rPr>
            <w:rStyle w:val="a7"/>
          </w:rPr>
          <w:t>章コラム</w:t>
        </w:r>
      </w:hyperlink>
      <w:r w:rsidR="00083811" w:rsidRPr="00083811">
        <w:t>、</w:t>
      </w:r>
      <w:hyperlink w:anchor="■アクセス制御5ー2－5" w:history="1">
        <w:r w:rsidR="00083811" w:rsidRPr="00B769E6">
          <w:rPr>
            <w:rStyle w:val="a7"/>
          </w:rPr>
          <w:t>5-2-5</w:t>
        </w:r>
      </w:hyperlink>
      <w:r w:rsidR="00083811" w:rsidRPr="00083811">
        <w:t>、</w:t>
      </w:r>
      <w:hyperlink w:anchor="■アクセス制御8ー1－1" w:history="1">
        <w:r w:rsidR="00083811" w:rsidRPr="00083811">
          <w:rPr>
            <w:rStyle w:val="a7"/>
          </w:rPr>
          <w:t>8-1-1</w:t>
        </w:r>
      </w:hyperlink>
      <w:r w:rsidR="00083811" w:rsidRPr="00083811">
        <w:t>、</w:t>
      </w:r>
      <w:hyperlink w:anchor="■アクセス制御11ー3－1" w:history="1">
        <w:r w:rsidR="00083811" w:rsidRPr="00B769E6">
          <w:rPr>
            <w:rStyle w:val="a7"/>
          </w:rPr>
          <w:t>11-3-1</w:t>
        </w:r>
      </w:hyperlink>
      <w:r w:rsidR="00083811" w:rsidRPr="00083811">
        <w:t>、</w:t>
      </w:r>
      <w:hyperlink w:anchor="■アクセス制御12ー3" w:history="1">
        <w:r w:rsidR="00083811" w:rsidRPr="00B769E6">
          <w:rPr>
            <w:rStyle w:val="a7"/>
          </w:rPr>
          <w:t>12-3</w:t>
        </w:r>
      </w:hyperlink>
      <w:r w:rsidR="00083811" w:rsidRPr="00083811">
        <w:t>、</w:t>
      </w:r>
      <w:hyperlink w:anchor="■アクセス制御13ー3－2" w:history="1">
        <w:r w:rsidR="00083811" w:rsidRPr="00301920">
          <w:rPr>
            <w:rStyle w:val="a7"/>
          </w:rPr>
          <w:t>13-3-2</w:t>
        </w:r>
      </w:hyperlink>
      <w:r w:rsidR="00083811" w:rsidRPr="00083811">
        <w:t>、</w:t>
      </w:r>
      <w:hyperlink w:anchor="■アクセス制御15ー1" w:history="1">
        <w:r w:rsidR="00083811" w:rsidRPr="00301920">
          <w:rPr>
            <w:rStyle w:val="a7"/>
          </w:rPr>
          <w:t>15-1</w:t>
        </w:r>
      </w:hyperlink>
      <w:r w:rsidR="00083811" w:rsidRPr="00083811">
        <w:t>、</w:t>
      </w:r>
      <w:hyperlink w:anchor="■アクセス制御15ー2－1" w:history="1">
        <w:r w:rsidR="00083811" w:rsidRPr="00301920">
          <w:rPr>
            <w:rStyle w:val="a7"/>
          </w:rPr>
          <w:t>15-2-1</w:t>
        </w:r>
      </w:hyperlink>
      <w:r w:rsidR="00083811" w:rsidRPr="00083811">
        <w:t>、</w:t>
      </w:r>
      <w:hyperlink w:anchor="■アクセス制御15ー2－3" w:history="1">
        <w:r w:rsidR="00083811" w:rsidRPr="00DB7947">
          <w:rPr>
            <w:rStyle w:val="a7"/>
          </w:rPr>
          <w:t>15-2-3</w:t>
        </w:r>
      </w:hyperlink>
      <w:r w:rsidR="00083811" w:rsidRPr="00083811">
        <w:t>、</w:t>
      </w:r>
      <w:hyperlink w:anchor="■アクセス制御18ー1" w:history="1">
        <w:r w:rsidR="00083811" w:rsidRPr="00DB7947">
          <w:rPr>
            <w:rStyle w:val="a7"/>
          </w:rPr>
          <w:t>18-1</w:t>
        </w:r>
      </w:hyperlink>
      <w:r w:rsidR="00083811" w:rsidRPr="00083811">
        <w:t>、</w:t>
      </w:r>
      <w:hyperlink w:anchor="■アクセス制御18ー3－2" w:history="1">
        <w:r w:rsidR="00083811" w:rsidRPr="00083811">
          <w:rPr>
            <w:rStyle w:val="a7"/>
          </w:rPr>
          <w:t>18-3-2</w:t>
        </w:r>
      </w:hyperlink>
      <w:r w:rsidR="00083811" w:rsidRPr="00083811">
        <w:t>、</w:t>
      </w:r>
      <w:hyperlink w:anchor="■アクセス制御18ー3－5" w:history="1">
        <w:r w:rsidR="00083811" w:rsidRPr="00784C00">
          <w:rPr>
            <w:rStyle w:val="a7"/>
          </w:rPr>
          <w:t>18-3-5</w:t>
        </w:r>
      </w:hyperlink>
      <w:r w:rsidR="00083811" w:rsidRPr="00083811">
        <w:t>、</w:t>
      </w:r>
      <w:hyperlink w:anchor="■アクセス制御20ー1－1" w:history="1">
        <w:r w:rsidR="00083811" w:rsidRPr="00D7298D">
          <w:rPr>
            <w:rStyle w:val="a7"/>
          </w:rPr>
          <w:t>20-1-1</w:t>
        </w:r>
      </w:hyperlink>
      <w:r w:rsidR="00083811" w:rsidRPr="00083811">
        <w:t>、</w:t>
      </w:r>
      <w:hyperlink w:anchor="■アクセス制御21ー1－2" w:history="1">
        <w:r w:rsidR="00083811" w:rsidRPr="008F7BF9">
          <w:rPr>
            <w:rStyle w:val="a7"/>
          </w:rPr>
          <w:t>21-1-2</w:t>
        </w:r>
      </w:hyperlink>
      <w:r w:rsidR="00083811" w:rsidRPr="00083811">
        <w:t>、</w:t>
      </w:r>
      <w:hyperlink w:anchor="■アクセス制御23ー2" w:history="1">
        <w:r w:rsidR="00083811" w:rsidRPr="00D7298D">
          <w:rPr>
            <w:rStyle w:val="a7"/>
          </w:rPr>
          <w:t>23-2</w:t>
        </w:r>
      </w:hyperlink>
      <w:r w:rsidR="00083811" w:rsidRPr="00083811">
        <w:t>、</w:t>
      </w:r>
      <w:hyperlink w:anchor="■アクセス制御27ー15" w:history="1">
        <w:r w:rsidR="00083811" w:rsidRPr="00083811">
          <w:rPr>
            <w:rStyle w:val="a7"/>
          </w:rPr>
          <w:t>27-15</w:t>
        </w:r>
      </w:hyperlink>
      <w:r w:rsidR="00083811" w:rsidRPr="00083811">
        <w:t>、</w:t>
      </w:r>
      <w:hyperlink w:anchor="■アクセス制御27ー18" w:history="1">
        <w:r w:rsidR="00083811" w:rsidRPr="00083811">
          <w:rPr>
            <w:rStyle w:val="a7"/>
          </w:rPr>
          <w:t>27-18</w:t>
        </w:r>
      </w:hyperlink>
    </w:p>
    <w:p w14:paraId="387D437B" w14:textId="77777777" w:rsidR="000E5567" w:rsidRDefault="000E5567" w:rsidP="000E5567">
      <w:pPr>
        <w:wordWrap w:val="0"/>
      </w:pPr>
    </w:p>
    <w:p w14:paraId="389284A0" w14:textId="77777777" w:rsidR="000E5567" w:rsidRPr="00403FE0" w:rsidRDefault="000E5567" w:rsidP="00CD3CFE">
      <w:pPr>
        <w:pStyle w:val="afd"/>
      </w:pPr>
      <w:bookmarkStart w:id="2215" w:name="_Toc185339112"/>
      <w:bookmarkStart w:id="2216" w:name="■アセスメント"/>
      <w:r w:rsidRPr="00403FE0">
        <w:rPr>
          <w:rFonts w:hint="eastAsia"/>
        </w:rPr>
        <w:t>■アセスメント</w:t>
      </w:r>
      <w:bookmarkEnd w:id="2215"/>
      <w:bookmarkEnd w:id="2216"/>
    </w:p>
    <w:p w14:paraId="67F6B7C7" w14:textId="77777777" w:rsidR="000E5567" w:rsidRDefault="000E5567" w:rsidP="000E5567">
      <w:pPr>
        <w:wordWrap w:val="0"/>
      </w:pPr>
      <w:r w:rsidRPr="00403FE0">
        <w:rPr>
          <w:rFonts w:hint="eastAsia"/>
        </w:rPr>
        <w:t>システムや運用環境などを客観的に調査・評価すること。現在の利用状況を把握するこ</w:t>
      </w:r>
      <w:r>
        <w:rPr>
          <w:rFonts w:hint="eastAsia"/>
        </w:rPr>
        <w:t>とにより</w:t>
      </w:r>
      <w:r w:rsidRPr="00403FE0">
        <w:rPr>
          <w:rFonts w:hint="eastAsia"/>
        </w:rPr>
        <w:t>、システムの再構築や運用改善の参考情報となる</w:t>
      </w:r>
    </w:p>
    <w:p w14:paraId="4DFAAF4A" w14:textId="43EE3E3A" w:rsidR="00790012" w:rsidRDefault="00F94A66" w:rsidP="00790012">
      <w:pPr>
        <w:wordWrap w:val="0"/>
        <w:ind w:firstLineChars="0" w:firstLine="0"/>
      </w:pPr>
      <w:r w:rsidRPr="00F94A66">
        <w:rPr>
          <w:rFonts w:hint="eastAsia"/>
        </w:rPr>
        <w:t xml:space="preserve">…………………    </w:t>
      </w:r>
      <w:hyperlink w:anchor="■アセスメント5ー2－4" w:history="1">
        <w:r w:rsidR="00790012" w:rsidRPr="000D06DA">
          <w:rPr>
            <w:rStyle w:val="a7"/>
          </w:rPr>
          <w:t>5-2-4</w:t>
        </w:r>
      </w:hyperlink>
      <w:r w:rsidR="00790012" w:rsidRPr="00790012">
        <w:t>、</w:t>
      </w:r>
      <w:hyperlink w:anchor="■アセスメント12ー2－2" w:history="1">
        <w:r w:rsidR="00790012" w:rsidRPr="000D06DA">
          <w:rPr>
            <w:rStyle w:val="a7"/>
          </w:rPr>
          <w:t>12-2-2</w:t>
        </w:r>
      </w:hyperlink>
      <w:r w:rsidR="00790012" w:rsidRPr="00790012">
        <w:t>、</w:t>
      </w:r>
      <w:hyperlink w:anchor="■アセスメント18ー1" w:history="1">
        <w:r w:rsidR="00790012" w:rsidRPr="000D06DA">
          <w:rPr>
            <w:rStyle w:val="a7"/>
          </w:rPr>
          <w:t>18-1</w:t>
        </w:r>
      </w:hyperlink>
    </w:p>
    <w:p w14:paraId="7EF53C55" w14:textId="77777777" w:rsidR="000E5567" w:rsidRPr="00403FE0" w:rsidRDefault="000E5567" w:rsidP="000E5567">
      <w:pPr>
        <w:wordWrap w:val="0"/>
      </w:pPr>
    </w:p>
    <w:p w14:paraId="2118906D" w14:textId="77777777" w:rsidR="000E5567" w:rsidRPr="00403FE0" w:rsidRDefault="000E5567" w:rsidP="00CD3CFE">
      <w:pPr>
        <w:pStyle w:val="afd"/>
      </w:pPr>
      <w:bookmarkStart w:id="2217" w:name="_Toc185339113"/>
      <w:bookmarkStart w:id="2218" w:name="■暗号化"/>
      <w:r w:rsidRPr="00403FE0">
        <w:rPr>
          <w:rFonts w:hint="eastAsia"/>
        </w:rPr>
        <w:t>■暗号化</w:t>
      </w:r>
      <w:bookmarkEnd w:id="2217"/>
    </w:p>
    <w:bookmarkEnd w:id="2218"/>
    <w:p w14:paraId="46696FB4" w14:textId="77777777" w:rsidR="000E5567" w:rsidRDefault="000E5567" w:rsidP="000E5567">
      <w:pPr>
        <w:wordWrap w:val="0"/>
      </w:pPr>
      <w:r w:rsidRPr="00403FE0">
        <w:rPr>
          <w:rFonts w:hint="eastAsia"/>
        </w:rPr>
        <w:t>データの内容を変換し、第三者には、内容を見ても解読できないようにすること</w:t>
      </w:r>
    </w:p>
    <w:p w14:paraId="42B5FD79" w14:textId="3F645CCB" w:rsidR="00F94A66" w:rsidRDefault="00F94A66" w:rsidP="00F94A66">
      <w:pPr>
        <w:wordWrap w:val="0"/>
        <w:ind w:firstLineChars="0" w:firstLine="0"/>
      </w:pPr>
      <w:r w:rsidRPr="00F94A66">
        <w:rPr>
          <w:rFonts w:hint="eastAsia"/>
        </w:rPr>
        <w:t xml:space="preserve">…………………    </w:t>
      </w:r>
      <w:hyperlink w:anchor="■暗号化2ー2－3" w:history="1">
        <w:r w:rsidR="009A7215" w:rsidRPr="00074DDF">
          <w:rPr>
            <w:rStyle w:val="a7"/>
          </w:rPr>
          <w:t>2-2-3</w:t>
        </w:r>
      </w:hyperlink>
      <w:r w:rsidR="009A7215" w:rsidRPr="009A7215">
        <w:t>、</w:t>
      </w:r>
      <w:hyperlink w:anchor="■暗号化2ー3" w:history="1">
        <w:r w:rsidR="009A7215" w:rsidRPr="00074DDF">
          <w:rPr>
            <w:rStyle w:val="a7"/>
          </w:rPr>
          <w:t>2-3</w:t>
        </w:r>
      </w:hyperlink>
      <w:r w:rsidR="009A7215" w:rsidRPr="009A7215">
        <w:t>、</w:t>
      </w:r>
      <w:hyperlink w:anchor="■暗号化第2章コラム" w:history="1">
        <w:r w:rsidR="009A7215" w:rsidRPr="00074DDF">
          <w:rPr>
            <w:rStyle w:val="a7"/>
          </w:rPr>
          <w:t>第2章コラム</w:t>
        </w:r>
      </w:hyperlink>
      <w:r w:rsidR="009A7215" w:rsidRPr="009A7215">
        <w:t>、</w:t>
      </w:r>
      <w:hyperlink w:anchor="■暗号化5ー1－3" w:history="1">
        <w:r w:rsidR="009A7215" w:rsidRPr="00074DDF">
          <w:rPr>
            <w:rStyle w:val="a7"/>
          </w:rPr>
          <w:t>5-1-3</w:t>
        </w:r>
      </w:hyperlink>
      <w:r w:rsidR="009A7215" w:rsidRPr="009A7215">
        <w:t>、</w:t>
      </w:r>
      <w:hyperlink w:anchor="■暗号化5ー2－1" w:history="1">
        <w:r w:rsidR="009A7215" w:rsidRPr="00074DDF">
          <w:rPr>
            <w:rStyle w:val="a7"/>
          </w:rPr>
          <w:t>5-2-1</w:t>
        </w:r>
      </w:hyperlink>
      <w:r w:rsidR="009A7215" w:rsidRPr="009A7215">
        <w:t>、</w:t>
      </w:r>
      <w:hyperlink w:anchor="■暗号化5ー2－5" w:history="1">
        <w:r w:rsidR="009A7215" w:rsidRPr="00074DDF">
          <w:rPr>
            <w:rStyle w:val="a7"/>
          </w:rPr>
          <w:t>5-2-5</w:t>
        </w:r>
      </w:hyperlink>
      <w:r w:rsidR="009A7215" w:rsidRPr="009A7215">
        <w:t>、</w:t>
      </w:r>
      <w:hyperlink w:anchor="■暗号化5ー3－1" w:history="1">
        <w:r w:rsidR="009A7215" w:rsidRPr="0005125E">
          <w:rPr>
            <w:rStyle w:val="a7"/>
          </w:rPr>
          <w:t>5-3-1</w:t>
        </w:r>
      </w:hyperlink>
      <w:r w:rsidR="009A7215" w:rsidRPr="009A7215">
        <w:t>、</w:t>
      </w:r>
      <w:hyperlink w:anchor="■暗号化5ー3－2" w:history="1">
        <w:r w:rsidR="009A7215" w:rsidRPr="0005125E">
          <w:rPr>
            <w:rStyle w:val="a7"/>
          </w:rPr>
          <w:t>5-3-2</w:t>
        </w:r>
      </w:hyperlink>
      <w:r w:rsidR="009A7215" w:rsidRPr="009A7215">
        <w:t>、</w:t>
      </w:r>
      <w:hyperlink w:anchor="■暗号化8ー1－1" w:history="1">
        <w:r w:rsidR="009A7215" w:rsidRPr="0005125E">
          <w:rPr>
            <w:rStyle w:val="a7"/>
          </w:rPr>
          <w:t>8-1-1</w:t>
        </w:r>
      </w:hyperlink>
      <w:r w:rsidR="009A7215" w:rsidRPr="009A7215">
        <w:t>、</w:t>
      </w:r>
      <w:hyperlink w:anchor="■暗号化9ー2" w:history="1">
        <w:r w:rsidR="009A7215" w:rsidRPr="0005125E">
          <w:rPr>
            <w:rStyle w:val="a7"/>
          </w:rPr>
          <w:t>9-2</w:t>
        </w:r>
      </w:hyperlink>
      <w:r w:rsidR="009A7215" w:rsidRPr="009A7215">
        <w:t>、</w:t>
      </w:r>
      <w:hyperlink w:anchor="■暗号化10ー2－2" w:history="1">
        <w:r w:rsidR="009A7215" w:rsidRPr="009A7215">
          <w:rPr>
            <w:rStyle w:val="a7"/>
          </w:rPr>
          <w:t>10-2-2</w:t>
        </w:r>
      </w:hyperlink>
      <w:r w:rsidR="009A7215" w:rsidRPr="009A7215">
        <w:t>、</w:t>
      </w:r>
      <w:hyperlink w:anchor="■暗号化13ー3－1" w:history="1">
        <w:r w:rsidR="009A7215" w:rsidRPr="00616274">
          <w:rPr>
            <w:rStyle w:val="a7"/>
          </w:rPr>
          <w:t>13-3-1</w:t>
        </w:r>
      </w:hyperlink>
      <w:r w:rsidR="009A7215" w:rsidRPr="009A7215">
        <w:t>、</w:t>
      </w:r>
      <w:hyperlink w:anchor="■暗号化13ー3－2" w:history="1">
        <w:r w:rsidR="009A7215" w:rsidRPr="007C6809">
          <w:rPr>
            <w:rStyle w:val="a7"/>
          </w:rPr>
          <w:t>13-3-2</w:t>
        </w:r>
      </w:hyperlink>
      <w:r w:rsidR="009A7215" w:rsidRPr="009A7215">
        <w:t>、</w:t>
      </w:r>
      <w:hyperlink w:anchor="■暗号化15ー2－1" w:history="1">
        <w:r w:rsidR="009A7215" w:rsidRPr="007C6809">
          <w:rPr>
            <w:rStyle w:val="a7"/>
          </w:rPr>
          <w:t>15-2-1</w:t>
        </w:r>
      </w:hyperlink>
      <w:r w:rsidR="009A7215" w:rsidRPr="009A7215">
        <w:t>、</w:t>
      </w:r>
      <w:hyperlink w:anchor="■暗号化15ー2－7" w:history="1">
        <w:r w:rsidR="009A7215" w:rsidRPr="007C6809">
          <w:rPr>
            <w:rStyle w:val="a7"/>
          </w:rPr>
          <w:t>15-2-7</w:t>
        </w:r>
      </w:hyperlink>
      <w:r w:rsidR="009A7215" w:rsidRPr="009A7215">
        <w:t>、</w:t>
      </w:r>
      <w:hyperlink w:anchor="■暗号化17ー2－5" w:history="1">
        <w:r w:rsidR="009A7215" w:rsidRPr="007C6809">
          <w:rPr>
            <w:rStyle w:val="a7"/>
          </w:rPr>
          <w:t>17-2-5</w:t>
        </w:r>
      </w:hyperlink>
      <w:r w:rsidR="009A7215" w:rsidRPr="009A7215">
        <w:t>、</w:t>
      </w:r>
      <w:hyperlink w:anchor="■暗号化17ー2－6" w:history="1">
        <w:r w:rsidR="009A7215" w:rsidRPr="009A7215">
          <w:rPr>
            <w:rStyle w:val="a7"/>
          </w:rPr>
          <w:t>17-2-6</w:t>
        </w:r>
      </w:hyperlink>
      <w:r w:rsidR="009A7215" w:rsidRPr="009A7215">
        <w:t>、</w:t>
      </w:r>
      <w:hyperlink w:anchor="■暗号化18ー2－1" w:history="1">
        <w:r w:rsidR="009A7215" w:rsidRPr="009A7215">
          <w:rPr>
            <w:rStyle w:val="a7"/>
          </w:rPr>
          <w:t>18-2-1</w:t>
        </w:r>
      </w:hyperlink>
      <w:r w:rsidR="009A7215" w:rsidRPr="009A7215">
        <w:t>、</w:t>
      </w:r>
      <w:hyperlink w:anchor="■暗号化18ー2－10" w:history="1">
        <w:r w:rsidR="009A7215" w:rsidRPr="00D0021A">
          <w:rPr>
            <w:rStyle w:val="a7"/>
          </w:rPr>
          <w:t>18-2-10</w:t>
        </w:r>
      </w:hyperlink>
      <w:r w:rsidR="009A7215" w:rsidRPr="009A7215">
        <w:t>、</w:t>
      </w:r>
      <w:hyperlink w:anchor="■暗号化18ー2－18" w:history="1">
        <w:r w:rsidR="009A7215" w:rsidRPr="00D0021A">
          <w:rPr>
            <w:rStyle w:val="a7"/>
          </w:rPr>
          <w:t>18-2-18</w:t>
        </w:r>
      </w:hyperlink>
      <w:r w:rsidR="009A7215" w:rsidRPr="009A7215">
        <w:t>、</w:t>
      </w:r>
      <w:hyperlink w:anchor="■暗号化18ー2－21" w:history="1">
        <w:r w:rsidR="009A7215" w:rsidRPr="00D0021A">
          <w:rPr>
            <w:rStyle w:val="a7"/>
          </w:rPr>
          <w:t>18-2-21</w:t>
        </w:r>
      </w:hyperlink>
      <w:r w:rsidR="009A7215" w:rsidRPr="009A7215">
        <w:t>、</w:t>
      </w:r>
      <w:hyperlink w:anchor="■暗号化18ー3－4" w:history="1">
        <w:r w:rsidR="009A7215" w:rsidRPr="002D06D1">
          <w:rPr>
            <w:rStyle w:val="a7"/>
          </w:rPr>
          <w:t>18-3-4</w:t>
        </w:r>
      </w:hyperlink>
      <w:r w:rsidR="009A7215" w:rsidRPr="009A7215">
        <w:t>、</w:t>
      </w:r>
      <w:hyperlink w:anchor="■暗号化18－4" w:history="1">
        <w:r w:rsidR="009A7215" w:rsidRPr="002D06D1">
          <w:rPr>
            <w:rStyle w:val="a7"/>
          </w:rPr>
          <w:t>18-4</w:t>
        </w:r>
      </w:hyperlink>
      <w:r w:rsidR="009A7215" w:rsidRPr="009A7215">
        <w:t>、</w:t>
      </w:r>
      <w:hyperlink w:anchor="■暗号化21ー1－2" w:history="1">
        <w:r w:rsidR="009A7215" w:rsidRPr="002D06D1">
          <w:rPr>
            <w:rStyle w:val="a7"/>
          </w:rPr>
          <w:t>21-1-2</w:t>
        </w:r>
      </w:hyperlink>
      <w:r w:rsidR="009A7215" w:rsidRPr="009A7215">
        <w:t>、</w:t>
      </w:r>
      <w:hyperlink w:anchor="■暗号化22ー3－1" w:history="1">
        <w:r w:rsidR="009A7215" w:rsidRPr="00FB54DB">
          <w:rPr>
            <w:rStyle w:val="a7"/>
          </w:rPr>
          <w:t>22-3-1</w:t>
        </w:r>
      </w:hyperlink>
      <w:r w:rsidR="009A7215" w:rsidRPr="009A7215">
        <w:t>、</w:t>
      </w:r>
      <w:hyperlink w:anchor="■暗号化23ー1－2" w:history="1">
        <w:r w:rsidR="009A7215" w:rsidRPr="009A7215">
          <w:rPr>
            <w:rStyle w:val="a7"/>
          </w:rPr>
          <w:t>23-1-2</w:t>
        </w:r>
      </w:hyperlink>
      <w:r w:rsidR="009A7215" w:rsidRPr="009A7215">
        <w:t>、</w:t>
      </w:r>
      <w:hyperlink w:anchor="■暗号化25ー2－1" w:history="1">
        <w:r w:rsidR="009A7215" w:rsidRPr="009A7215">
          <w:rPr>
            <w:rStyle w:val="a7"/>
          </w:rPr>
          <w:t>25-2-1</w:t>
        </w:r>
      </w:hyperlink>
      <w:r w:rsidR="009A7215" w:rsidRPr="009A7215">
        <w:t>、</w:t>
      </w:r>
      <w:hyperlink w:anchor="■暗号化25ー2－2" w:history="1">
        <w:r w:rsidR="009A7215" w:rsidRPr="00BF4DF3">
          <w:rPr>
            <w:rStyle w:val="a7"/>
          </w:rPr>
          <w:t>25-2-2</w:t>
        </w:r>
      </w:hyperlink>
    </w:p>
    <w:p w14:paraId="55EF1884" w14:textId="77777777" w:rsidR="000E5567" w:rsidRPr="00403FE0" w:rsidRDefault="000E5567" w:rsidP="000E5567">
      <w:pPr>
        <w:wordWrap w:val="0"/>
      </w:pPr>
    </w:p>
    <w:p w14:paraId="508C6EC5" w14:textId="77777777" w:rsidR="000E5567" w:rsidRPr="00403FE0" w:rsidRDefault="000E5567" w:rsidP="00CD3CFE">
      <w:pPr>
        <w:pStyle w:val="afd"/>
      </w:pPr>
      <w:bookmarkStart w:id="2219" w:name="_Toc185339114"/>
      <w:bookmarkStart w:id="2220" w:name="■アンダーグラウンドサービス"/>
      <w:r w:rsidRPr="00403FE0">
        <w:rPr>
          <w:rFonts w:hint="eastAsia"/>
        </w:rPr>
        <w:t>■アンダーグラウンドサービス</w:t>
      </w:r>
      <w:bookmarkEnd w:id="2219"/>
    </w:p>
    <w:bookmarkEnd w:id="2220"/>
    <w:p w14:paraId="36826E35" w14:textId="77777777" w:rsidR="000E5567" w:rsidRDefault="000E5567" w:rsidP="000E5567">
      <w:pPr>
        <w:wordWrap w:val="0"/>
      </w:pPr>
      <w:r w:rsidRPr="00403FE0">
        <w:rPr>
          <w:rFonts w:hint="eastAsia"/>
        </w:rPr>
        <w:t>合法ではない非公式な活動が行われるオンラインの闇市場やコミュニティでサイバー攻撃を目的としたツールなどを販売しているサービス</w:t>
      </w:r>
    </w:p>
    <w:p w14:paraId="44CABDA5" w14:textId="16D2F11C" w:rsidR="000E5567" w:rsidRDefault="005A237C" w:rsidP="000E5567">
      <w:pPr>
        <w:wordWrap w:val="0"/>
        <w:ind w:firstLineChars="0" w:firstLine="0"/>
      </w:pPr>
      <w:r w:rsidRPr="005A237C">
        <w:rPr>
          <w:rFonts w:hint="eastAsia"/>
        </w:rPr>
        <w:t xml:space="preserve">…………………    </w:t>
      </w:r>
      <w:hyperlink w:anchor="■アンダーグラウンドサービス5ー1－3" w:history="1">
        <w:r w:rsidR="008C1E5D" w:rsidRPr="007D21D4">
          <w:rPr>
            <w:rStyle w:val="a7"/>
          </w:rPr>
          <w:t>5-1-3</w:t>
        </w:r>
      </w:hyperlink>
    </w:p>
    <w:p w14:paraId="3BB0244C" w14:textId="77777777" w:rsidR="008C1E5D" w:rsidRDefault="008C1E5D" w:rsidP="000E5567">
      <w:pPr>
        <w:wordWrap w:val="0"/>
        <w:ind w:firstLineChars="0" w:firstLine="0"/>
      </w:pPr>
    </w:p>
    <w:p w14:paraId="30DA4D57" w14:textId="77777777" w:rsidR="000E5567" w:rsidRPr="00354BC7" w:rsidRDefault="000E5567" w:rsidP="00CD3CFE">
      <w:pPr>
        <w:pStyle w:val="afd"/>
      </w:pPr>
      <w:bookmarkStart w:id="2221" w:name="_Toc185339115"/>
      <w:bookmarkStart w:id="2222" w:name="■イベントログ"/>
      <w:r w:rsidRPr="00354BC7">
        <w:rPr>
          <w:rFonts w:hint="eastAsia"/>
        </w:rPr>
        <w:t>■イベントログ</w:t>
      </w:r>
      <w:bookmarkEnd w:id="2221"/>
    </w:p>
    <w:bookmarkEnd w:id="2222"/>
    <w:p w14:paraId="41D5D9BF" w14:textId="77777777" w:rsidR="000E5567" w:rsidRDefault="000E5567" w:rsidP="000E5567">
      <w:r w:rsidRPr="00354BC7">
        <w:rPr>
          <w:rFonts w:hint="eastAsia"/>
        </w:rPr>
        <w:t>コンピュータシステムに起こった出来事や、行われた操作などを時系列に記録したデータのこと</w:t>
      </w:r>
    </w:p>
    <w:p w14:paraId="63FA101E" w14:textId="6476E226" w:rsidR="005A237C" w:rsidRDefault="005A237C" w:rsidP="005A237C">
      <w:pPr>
        <w:ind w:firstLineChars="0" w:firstLine="0"/>
      </w:pPr>
      <w:r w:rsidRPr="005A237C">
        <w:rPr>
          <w:rFonts w:hint="eastAsia"/>
        </w:rPr>
        <w:t xml:space="preserve">…………………    </w:t>
      </w:r>
      <w:hyperlink w:anchor="■イベントログ13ー12－6" w:history="1">
        <w:r w:rsidR="008C1E5D" w:rsidRPr="00E75007">
          <w:rPr>
            <w:rStyle w:val="a7"/>
          </w:rPr>
          <w:t>13-2-6</w:t>
        </w:r>
      </w:hyperlink>
      <w:r w:rsidR="008C1E5D" w:rsidRPr="008C1E5D">
        <w:t>、</w:t>
      </w:r>
      <w:hyperlink w:anchor="■イベントログ18ー2－15" w:history="1">
        <w:r w:rsidR="008C1E5D" w:rsidRPr="00E75007">
          <w:rPr>
            <w:rStyle w:val="a7"/>
          </w:rPr>
          <w:t>18-2-15</w:t>
        </w:r>
      </w:hyperlink>
    </w:p>
    <w:p w14:paraId="440F57BE" w14:textId="77777777" w:rsidR="000E5567" w:rsidRDefault="000E5567" w:rsidP="000E5567">
      <w:pPr>
        <w:wordWrap w:val="0"/>
        <w:ind w:firstLineChars="0" w:firstLine="0"/>
      </w:pPr>
    </w:p>
    <w:p w14:paraId="1BA5E852" w14:textId="77777777" w:rsidR="000E5567" w:rsidRPr="00403FE0" w:rsidRDefault="000E5567" w:rsidP="00CD3CFE">
      <w:pPr>
        <w:pStyle w:val="afd"/>
      </w:pPr>
      <w:bookmarkStart w:id="2223" w:name="_Toc185339116"/>
      <w:bookmarkStart w:id="2224" w:name="■インターネットバンキング"/>
      <w:r w:rsidRPr="00403FE0">
        <w:rPr>
          <w:rFonts w:hint="eastAsia"/>
        </w:rPr>
        <w:t>■インターネットバンキング</w:t>
      </w:r>
      <w:bookmarkEnd w:id="2223"/>
    </w:p>
    <w:bookmarkEnd w:id="2224"/>
    <w:p w14:paraId="46CE5287" w14:textId="77777777" w:rsidR="000E5567" w:rsidRDefault="000E5567" w:rsidP="000E5567">
      <w:pPr>
        <w:wordWrap w:val="0"/>
      </w:pPr>
      <w:r w:rsidRPr="00CC1498">
        <w:rPr>
          <w:rFonts w:hint="eastAsia"/>
        </w:rPr>
        <w:t>インターネットを利用し</w:t>
      </w:r>
      <w:r>
        <w:rPr>
          <w:rFonts w:hint="eastAsia"/>
        </w:rPr>
        <w:t>て</w:t>
      </w:r>
      <w:r w:rsidRPr="00CC1498">
        <w:rPr>
          <w:rFonts w:hint="eastAsia"/>
        </w:rPr>
        <w:t>銀行との取引を行うサービスのこと。銀行の窓口や</w:t>
      </w:r>
      <w:r w:rsidRPr="00CC1498">
        <w:t>ATMに出向かなくても、</w:t>
      </w:r>
      <w:r>
        <w:rPr>
          <w:rFonts w:hint="eastAsia"/>
        </w:rPr>
        <w:t>スマートフォン</w:t>
      </w:r>
      <w:r w:rsidRPr="00CC1498">
        <w:t>やパソコンなどを使って、いつでも利用可能な時間帯に振</w:t>
      </w:r>
      <w:r>
        <w:rPr>
          <w:rFonts w:hint="eastAsia"/>
        </w:rPr>
        <w:t>り</w:t>
      </w:r>
      <w:r w:rsidRPr="00CC1498">
        <w:t>込</w:t>
      </w:r>
      <w:r>
        <w:rPr>
          <w:rFonts w:hint="eastAsia"/>
        </w:rPr>
        <w:t>み</w:t>
      </w:r>
      <w:r w:rsidRPr="00CC1498">
        <w:t>や残高照会などの取引を行うことができる</w:t>
      </w:r>
    </w:p>
    <w:p w14:paraId="7440DC7B" w14:textId="2E709124" w:rsidR="000E5567" w:rsidRDefault="005A237C" w:rsidP="008C1E5D">
      <w:pPr>
        <w:wordWrap w:val="0"/>
        <w:ind w:firstLineChars="0" w:firstLine="0"/>
      </w:pPr>
      <w:r w:rsidRPr="005A237C">
        <w:rPr>
          <w:rFonts w:hint="eastAsia"/>
        </w:rPr>
        <w:t xml:space="preserve">…………………    </w:t>
      </w:r>
      <w:hyperlink w:anchor="■インターネットバンキング2ー2－2" w:history="1">
        <w:r w:rsidR="008C1E5D" w:rsidRPr="000F020D">
          <w:rPr>
            <w:rStyle w:val="a7"/>
          </w:rPr>
          <w:t>2-2-2</w:t>
        </w:r>
      </w:hyperlink>
      <w:r w:rsidR="008C1E5D" w:rsidRPr="008C1E5D">
        <w:t>、</w:t>
      </w:r>
      <w:hyperlink w:anchor="■インターネットバンキング12ー1－2" w:history="1">
        <w:r w:rsidR="008C1E5D" w:rsidRPr="000F020D">
          <w:rPr>
            <w:rStyle w:val="a7"/>
          </w:rPr>
          <w:t>12-1-2</w:t>
        </w:r>
      </w:hyperlink>
    </w:p>
    <w:p w14:paraId="2D5EF3BE" w14:textId="77777777" w:rsidR="008C1E5D" w:rsidRPr="00403FE0" w:rsidRDefault="008C1E5D" w:rsidP="008C1E5D">
      <w:pPr>
        <w:wordWrap w:val="0"/>
        <w:ind w:firstLineChars="0" w:firstLine="0"/>
      </w:pPr>
    </w:p>
    <w:p w14:paraId="775759E9" w14:textId="77777777" w:rsidR="000E5567" w:rsidRPr="00403FE0" w:rsidRDefault="000E5567" w:rsidP="00CD3CFE">
      <w:pPr>
        <w:pStyle w:val="afd"/>
      </w:pPr>
      <w:bookmarkStart w:id="2225" w:name="_Toc185339117"/>
      <w:bookmarkStart w:id="2226" w:name="■ウイルス定義ファイル（パターンファイル）"/>
      <w:r w:rsidRPr="00403FE0">
        <w:rPr>
          <w:rFonts w:hint="eastAsia"/>
        </w:rPr>
        <w:t>■</w:t>
      </w:r>
      <w:r>
        <w:rPr>
          <w:rFonts w:hint="eastAsia"/>
        </w:rPr>
        <w:t>ウイルス</w:t>
      </w:r>
      <w:r w:rsidRPr="00403FE0">
        <w:rPr>
          <w:rFonts w:hint="eastAsia"/>
        </w:rPr>
        <w:t>定義ファイル（パターンファイル）</w:t>
      </w:r>
      <w:bookmarkEnd w:id="2225"/>
    </w:p>
    <w:bookmarkEnd w:id="2226"/>
    <w:p w14:paraId="6D2129F7" w14:textId="77777777" w:rsidR="000E5567" w:rsidRDefault="000E5567" w:rsidP="000E5567">
      <w:pPr>
        <w:wordWrap w:val="0"/>
      </w:pPr>
      <w:r w:rsidRPr="00403FE0">
        <w:rPr>
          <w:rFonts w:hint="eastAsia"/>
        </w:rPr>
        <w:t>セキュリティソフト</w:t>
      </w:r>
      <w:r>
        <w:rPr>
          <w:rFonts w:hint="eastAsia"/>
        </w:rPr>
        <w:t>ウェア</w:t>
      </w:r>
      <w:r w:rsidRPr="00403FE0">
        <w:rPr>
          <w:rFonts w:hint="eastAsia"/>
        </w:rPr>
        <w:t>がマルウェアを検出するための定義情報が入ったファイル。実世界で</w:t>
      </w:r>
      <w:r>
        <w:rPr>
          <w:rFonts w:hint="eastAsia"/>
        </w:rPr>
        <w:t>いえ</w:t>
      </w:r>
      <w:r w:rsidRPr="00403FE0">
        <w:rPr>
          <w:rFonts w:hint="eastAsia"/>
        </w:rPr>
        <w:t>ば顔写真</w:t>
      </w:r>
      <w:r>
        <w:rPr>
          <w:rFonts w:hint="eastAsia"/>
        </w:rPr>
        <w:t>つ</w:t>
      </w:r>
      <w:r w:rsidRPr="00403FE0">
        <w:rPr>
          <w:rFonts w:hint="eastAsia"/>
        </w:rPr>
        <w:t>きの手配書のようなもの</w:t>
      </w:r>
    </w:p>
    <w:p w14:paraId="2C53DF58" w14:textId="790A4C19" w:rsidR="000E5567" w:rsidRDefault="005A237C" w:rsidP="008C1E5D">
      <w:pPr>
        <w:wordWrap w:val="0"/>
        <w:ind w:firstLineChars="0" w:firstLine="0"/>
      </w:pPr>
      <w:r w:rsidRPr="005A237C">
        <w:rPr>
          <w:rFonts w:hint="eastAsia"/>
        </w:rPr>
        <w:t xml:space="preserve">…………………    </w:t>
      </w:r>
      <w:hyperlink w:anchor="■ウイルス定義ファイル（パターンファイル）2ー1" w:history="1">
        <w:r w:rsidR="00CB7D92" w:rsidRPr="00CB7D92">
          <w:rPr>
            <w:rStyle w:val="a7"/>
            <w:rFonts w:hint="eastAsia"/>
          </w:rPr>
          <w:t>2-1</w:t>
        </w:r>
      </w:hyperlink>
      <w:r w:rsidR="00CB7D92">
        <w:rPr>
          <w:rFonts w:hint="eastAsia"/>
        </w:rPr>
        <w:t>、</w:t>
      </w:r>
      <w:hyperlink w:anchor="■ウイルス定義ファイル（パターンファイル）2ー2ー2" w:history="1">
        <w:r w:rsidR="008C1E5D" w:rsidRPr="000D1CC3">
          <w:rPr>
            <w:rStyle w:val="a7"/>
          </w:rPr>
          <w:t>2-2-2</w:t>
        </w:r>
      </w:hyperlink>
      <w:r w:rsidR="008C1E5D" w:rsidRPr="008C1E5D">
        <w:t>、</w:t>
      </w:r>
      <w:hyperlink w:anchor="■ウイルス定義ファイル（パターンファイル）2ー2ー3" w:history="1">
        <w:r w:rsidR="008C1E5D" w:rsidRPr="000D1CC3">
          <w:rPr>
            <w:rStyle w:val="a7"/>
          </w:rPr>
          <w:t>2-2-3</w:t>
        </w:r>
      </w:hyperlink>
      <w:r w:rsidR="008C1E5D" w:rsidRPr="008C1E5D">
        <w:t>、</w:t>
      </w:r>
      <w:hyperlink w:anchor="■ウイルス定義ファイル（パターンファイル）10ー2ー2" w:history="1">
        <w:r w:rsidR="008C1E5D" w:rsidRPr="000D1CC3">
          <w:rPr>
            <w:rStyle w:val="a7"/>
          </w:rPr>
          <w:t>10-2-2</w:t>
        </w:r>
      </w:hyperlink>
      <w:r w:rsidR="008C1E5D" w:rsidRPr="008C1E5D">
        <w:t>、</w:t>
      </w:r>
      <w:hyperlink w:anchor="■ウイルス定義ファイル（パターンファイル）10ー2ー3" w:history="1">
        <w:r w:rsidR="008C1E5D" w:rsidRPr="00EE405D">
          <w:rPr>
            <w:rStyle w:val="a7"/>
          </w:rPr>
          <w:t>10-2-3</w:t>
        </w:r>
      </w:hyperlink>
      <w:r w:rsidR="008C1E5D" w:rsidRPr="008C1E5D">
        <w:t>、</w:t>
      </w:r>
      <w:hyperlink w:anchor="■ウイルス定義ファイル（パターンファイル）10ー2ー4" w:history="1">
        <w:r w:rsidR="008C1E5D" w:rsidRPr="00EE405D">
          <w:rPr>
            <w:rStyle w:val="a7"/>
          </w:rPr>
          <w:t>10-2-4</w:t>
        </w:r>
      </w:hyperlink>
    </w:p>
    <w:p w14:paraId="423C6AEC" w14:textId="77777777" w:rsidR="008C1E5D" w:rsidRDefault="008C1E5D" w:rsidP="008C1E5D">
      <w:pPr>
        <w:wordWrap w:val="0"/>
        <w:ind w:firstLineChars="0" w:firstLine="0"/>
      </w:pPr>
    </w:p>
    <w:p w14:paraId="28ABFB20" w14:textId="77777777" w:rsidR="000E5567" w:rsidRPr="00403FE0" w:rsidRDefault="000E5567" w:rsidP="00CD3CFE">
      <w:pPr>
        <w:pStyle w:val="afd"/>
      </w:pPr>
      <w:bookmarkStart w:id="2227" w:name="_Toc185339118"/>
      <w:bookmarkStart w:id="2228" w:name="■エンティティ"/>
      <w:r w:rsidRPr="00403FE0">
        <w:rPr>
          <w:rFonts w:hint="eastAsia"/>
        </w:rPr>
        <w:t>■エンティティ</w:t>
      </w:r>
      <w:bookmarkEnd w:id="2227"/>
    </w:p>
    <w:bookmarkEnd w:id="2228"/>
    <w:p w14:paraId="68CDD164" w14:textId="77777777" w:rsidR="000E5567" w:rsidRDefault="000E5567" w:rsidP="000E5567">
      <w:pPr>
        <w:wordWrap w:val="0"/>
      </w:pPr>
      <w:r w:rsidRPr="00403FE0">
        <w:rPr>
          <w:rFonts w:hint="eastAsia"/>
        </w:rPr>
        <w:t>個人、組織、団体、コンピュータシステム、通信機器など、多様な実体のこと</w:t>
      </w:r>
    </w:p>
    <w:p w14:paraId="7787922F" w14:textId="3B33F832" w:rsidR="005A237C" w:rsidRDefault="005A237C" w:rsidP="005A237C">
      <w:pPr>
        <w:wordWrap w:val="0"/>
        <w:ind w:firstLineChars="0" w:firstLine="0"/>
      </w:pPr>
      <w:r w:rsidRPr="005A237C">
        <w:rPr>
          <w:rFonts w:hint="eastAsia"/>
        </w:rPr>
        <w:t xml:space="preserve">…………………    </w:t>
      </w:r>
      <w:hyperlink w:anchor="■エンティティ11ー2" w:history="1">
        <w:r w:rsidR="008C1E5D" w:rsidRPr="00F81B60">
          <w:rPr>
            <w:rStyle w:val="a7"/>
          </w:rPr>
          <w:t>11-2</w:t>
        </w:r>
      </w:hyperlink>
      <w:r w:rsidR="008C1E5D" w:rsidRPr="008C1E5D">
        <w:t>、</w:t>
      </w:r>
      <w:hyperlink w:anchor="■エンティティ18ー3ー2" w:history="1">
        <w:r w:rsidR="008C1E5D" w:rsidRPr="00F81B60">
          <w:rPr>
            <w:rStyle w:val="a7"/>
          </w:rPr>
          <w:t>18-3-2</w:t>
        </w:r>
      </w:hyperlink>
    </w:p>
    <w:p w14:paraId="3AE6D035" w14:textId="77777777" w:rsidR="000E5567" w:rsidRDefault="000E5567" w:rsidP="000E5567">
      <w:pPr>
        <w:wordWrap w:val="0"/>
      </w:pPr>
    </w:p>
    <w:p w14:paraId="43CE43CA" w14:textId="77777777" w:rsidR="000E5567" w:rsidRPr="00403FE0" w:rsidRDefault="000E5567" w:rsidP="00CD3CFE">
      <w:pPr>
        <w:pStyle w:val="afd"/>
      </w:pPr>
      <w:bookmarkStart w:id="2229" w:name="_Toc185339119"/>
      <w:bookmarkStart w:id="2230" w:name="■エンドポイントデバイス"/>
      <w:r w:rsidRPr="00403FE0">
        <w:rPr>
          <w:rFonts w:hint="eastAsia"/>
        </w:rPr>
        <w:t>■エンドポイントデバイス</w:t>
      </w:r>
      <w:bookmarkEnd w:id="2229"/>
    </w:p>
    <w:bookmarkEnd w:id="2230"/>
    <w:p w14:paraId="5B0B819C" w14:textId="77777777" w:rsidR="000E5567" w:rsidRDefault="000E5567" w:rsidP="000E5567">
      <w:pPr>
        <w:wordWrap w:val="0"/>
      </w:pPr>
      <w:r w:rsidRPr="00403FE0">
        <w:rPr>
          <w:rFonts w:hint="eastAsia"/>
        </w:rPr>
        <w:t>ネットワークに接続して、ネットワークを介して情報を交換するデバイス（</w:t>
      </w:r>
      <w:r>
        <w:rPr>
          <w:rFonts w:hint="eastAsia"/>
        </w:rPr>
        <w:t>パソコン、プリンタ、スキャナ、スマートフォン、仮想マシン、サーバ、IoTデバイスなど</w:t>
      </w:r>
      <w:r w:rsidRPr="00403FE0">
        <w:rPr>
          <w:rFonts w:hint="eastAsia"/>
        </w:rPr>
        <w:t>）</w:t>
      </w:r>
    </w:p>
    <w:p w14:paraId="011835CF" w14:textId="1A7347CA" w:rsidR="005A237C" w:rsidRDefault="005A237C" w:rsidP="005A237C">
      <w:pPr>
        <w:wordWrap w:val="0"/>
        <w:ind w:firstLineChars="0" w:firstLine="0"/>
      </w:pPr>
      <w:r w:rsidRPr="005A237C">
        <w:rPr>
          <w:rFonts w:hint="eastAsia"/>
        </w:rPr>
        <w:t xml:space="preserve">…………………    </w:t>
      </w:r>
      <w:hyperlink w:anchor="■エンドポイントデバイス5ー2ー4" w:history="1">
        <w:r w:rsidR="008C1E5D" w:rsidRPr="004447F9">
          <w:rPr>
            <w:rStyle w:val="a7"/>
          </w:rPr>
          <w:t>5-2-4</w:t>
        </w:r>
      </w:hyperlink>
      <w:r w:rsidR="008C1E5D" w:rsidRPr="008C1E5D">
        <w:t>、</w:t>
      </w:r>
      <w:hyperlink w:anchor="■エンドポイントデバイス18ー1" w:history="1">
        <w:r w:rsidR="008C1E5D" w:rsidRPr="00C04C24">
          <w:rPr>
            <w:rStyle w:val="a7"/>
          </w:rPr>
          <w:t>18-1</w:t>
        </w:r>
      </w:hyperlink>
      <w:r w:rsidR="008C1E5D" w:rsidRPr="008C1E5D">
        <w:t>、</w:t>
      </w:r>
      <w:hyperlink w:anchor="■エンドポイントデバイス18ー3ー2" w:history="1">
        <w:r w:rsidR="008C1E5D" w:rsidRPr="00C04C24">
          <w:rPr>
            <w:rStyle w:val="a7"/>
          </w:rPr>
          <w:t>18-3-2</w:t>
        </w:r>
      </w:hyperlink>
      <w:r w:rsidR="008C1E5D" w:rsidRPr="008C1E5D">
        <w:t>、</w:t>
      </w:r>
      <w:hyperlink w:anchor="■エンドポイントデバイス18ー3ー5" w:history="1">
        <w:r w:rsidR="008C1E5D" w:rsidRPr="00C04C24">
          <w:rPr>
            <w:rStyle w:val="a7"/>
          </w:rPr>
          <w:t>18-3-5</w:t>
        </w:r>
      </w:hyperlink>
      <w:r w:rsidR="008C1E5D" w:rsidRPr="008C1E5D">
        <w:t>、</w:t>
      </w:r>
      <w:hyperlink w:anchor="■エンドポイントデバイス27ー18" w:history="1">
        <w:r w:rsidR="008C1E5D" w:rsidRPr="00C04C24">
          <w:rPr>
            <w:rStyle w:val="a7"/>
          </w:rPr>
          <w:t>27-18</w:t>
        </w:r>
      </w:hyperlink>
    </w:p>
    <w:p w14:paraId="637826B8" w14:textId="77777777" w:rsidR="000E5567" w:rsidRDefault="000E5567" w:rsidP="000E5567">
      <w:pPr>
        <w:wordWrap w:val="0"/>
      </w:pPr>
    </w:p>
    <w:p w14:paraId="13725403" w14:textId="77777777" w:rsidR="000E5567" w:rsidRPr="00403FE0" w:rsidRDefault="000E5567" w:rsidP="00CD3CFE">
      <w:pPr>
        <w:pStyle w:val="afd"/>
      </w:pPr>
      <w:bookmarkStart w:id="2231" w:name="_Toc185339120"/>
      <w:bookmarkStart w:id="2232" w:name="■改ざん"/>
      <w:r w:rsidRPr="00403FE0">
        <w:rPr>
          <w:rFonts w:hint="eastAsia"/>
        </w:rPr>
        <w:t>■改ざん</w:t>
      </w:r>
      <w:bookmarkEnd w:id="2231"/>
    </w:p>
    <w:bookmarkEnd w:id="2232"/>
    <w:p w14:paraId="240DB189" w14:textId="77777777" w:rsidR="000E5567" w:rsidRDefault="000E5567" w:rsidP="000E5567">
      <w:pPr>
        <w:wordWrap w:val="0"/>
      </w:pPr>
      <w:r w:rsidRPr="00403FE0">
        <w:rPr>
          <w:rFonts w:hint="eastAsia"/>
        </w:rPr>
        <w:t>文書や記録などのすべてまたは一部に対して、無断で修正・変更を加えること。IT分野では、権限を持たない者が管理者に無断でコンピュータにアクセスし、データの書き換え・作成・削除などをする行為</w:t>
      </w:r>
    </w:p>
    <w:p w14:paraId="43BE1547" w14:textId="0A991C4B" w:rsidR="005A237C" w:rsidRDefault="005A237C" w:rsidP="005A237C">
      <w:pPr>
        <w:wordWrap w:val="0"/>
        <w:ind w:firstLineChars="0" w:firstLine="0"/>
      </w:pPr>
      <w:r w:rsidRPr="005A237C">
        <w:rPr>
          <w:rFonts w:hint="eastAsia"/>
        </w:rPr>
        <w:t xml:space="preserve">…………………    </w:t>
      </w:r>
      <w:hyperlink w:anchor="■改ざん3ー2ー2" w:history="1">
        <w:r w:rsidR="00E4170B" w:rsidRPr="00B00091">
          <w:rPr>
            <w:rStyle w:val="a7"/>
          </w:rPr>
          <w:t>3-2-2</w:t>
        </w:r>
      </w:hyperlink>
      <w:r w:rsidR="00E4170B" w:rsidRPr="00E4170B">
        <w:t>、</w:t>
      </w:r>
      <w:hyperlink w:anchor="■改ざん4ー1ー1" w:history="1">
        <w:r w:rsidR="00E4170B" w:rsidRPr="00B00091">
          <w:rPr>
            <w:rStyle w:val="a7"/>
          </w:rPr>
          <w:t>4-1-1</w:t>
        </w:r>
      </w:hyperlink>
      <w:r w:rsidR="00E4170B" w:rsidRPr="00E4170B">
        <w:t>、</w:t>
      </w:r>
      <w:hyperlink w:anchor="■改ざん4ー2ー2" w:history="1">
        <w:r w:rsidR="00E4170B" w:rsidRPr="0027657B">
          <w:rPr>
            <w:rStyle w:val="a7"/>
          </w:rPr>
          <w:t>4-2-2</w:t>
        </w:r>
      </w:hyperlink>
      <w:r w:rsidR="00E4170B" w:rsidRPr="00E4170B">
        <w:t>、</w:t>
      </w:r>
      <w:hyperlink w:anchor="■改ざん7ー1ー2" w:history="1">
        <w:r w:rsidR="00E4170B" w:rsidRPr="0027657B">
          <w:rPr>
            <w:rStyle w:val="a7"/>
          </w:rPr>
          <w:t>7-1-2</w:t>
        </w:r>
      </w:hyperlink>
      <w:r w:rsidR="00E4170B" w:rsidRPr="00E4170B">
        <w:t>、</w:t>
      </w:r>
      <w:hyperlink w:anchor="■改ざん8ー1ー1" w:history="1">
        <w:r w:rsidR="00E4170B" w:rsidRPr="0027657B">
          <w:rPr>
            <w:rStyle w:val="a7"/>
          </w:rPr>
          <w:t>8-1-1</w:t>
        </w:r>
      </w:hyperlink>
      <w:r w:rsidR="00E4170B" w:rsidRPr="00E4170B">
        <w:t>、</w:t>
      </w:r>
      <w:hyperlink w:anchor="■改ざん8ー1ー2" w:history="1">
        <w:r w:rsidR="00E4170B" w:rsidRPr="0027657B">
          <w:rPr>
            <w:rStyle w:val="a7"/>
          </w:rPr>
          <w:t>8-1-2</w:t>
        </w:r>
      </w:hyperlink>
      <w:r w:rsidR="00E4170B" w:rsidRPr="00E4170B">
        <w:t>、</w:t>
      </w:r>
      <w:hyperlink w:anchor="■改ざん10ー2ー5" w:history="1">
        <w:r w:rsidR="00E4170B" w:rsidRPr="0027657B">
          <w:rPr>
            <w:rStyle w:val="a7"/>
          </w:rPr>
          <w:t>10-2-5</w:t>
        </w:r>
      </w:hyperlink>
      <w:r w:rsidR="00E4170B" w:rsidRPr="00E4170B">
        <w:t>、</w:t>
      </w:r>
      <w:hyperlink w:anchor="■改ざん12ー2ー2" w:history="1">
        <w:r w:rsidR="00E4170B" w:rsidRPr="0027657B">
          <w:rPr>
            <w:rStyle w:val="a7"/>
          </w:rPr>
          <w:t>12-2-2</w:t>
        </w:r>
      </w:hyperlink>
      <w:r w:rsidR="00E4170B" w:rsidRPr="00E4170B">
        <w:t>、</w:t>
      </w:r>
      <w:hyperlink w:anchor="■改ざん15ー1" w:history="1">
        <w:r w:rsidR="00E4170B" w:rsidRPr="0027657B">
          <w:rPr>
            <w:rStyle w:val="a7"/>
          </w:rPr>
          <w:t>15-1</w:t>
        </w:r>
      </w:hyperlink>
      <w:r w:rsidR="00E4170B" w:rsidRPr="00E4170B">
        <w:t>、</w:t>
      </w:r>
      <w:hyperlink w:anchor="■改ざん15ー2ー5" w:history="1">
        <w:r w:rsidR="00E4170B" w:rsidRPr="0027657B">
          <w:rPr>
            <w:rStyle w:val="a7"/>
          </w:rPr>
          <w:t>15-2-5</w:t>
        </w:r>
      </w:hyperlink>
      <w:r w:rsidR="00E4170B" w:rsidRPr="00E4170B">
        <w:t>、</w:t>
      </w:r>
      <w:hyperlink w:anchor="■改ざん15ー2ー7" w:history="1">
        <w:r w:rsidR="00E4170B" w:rsidRPr="0027657B">
          <w:rPr>
            <w:rStyle w:val="a7"/>
          </w:rPr>
          <w:t>15-2-7</w:t>
        </w:r>
      </w:hyperlink>
      <w:r w:rsidR="00E4170B" w:rsidRPr="00E4170B">
        <w:t>、</w:t>
      </w:r>
      <w:hyperlink w:anchor="■改ざん15ー2ー8" w:history="1">
        <w:r w:rsidR="00E4170B" w:rsidRPr="0027657B">
          <w:rPr>
            <w:rStyle w:val="a7"/>
          </w:rPr>
          <w:t>15-2-8</w:t>
        </w:r>
      </w:hyperlink>
      <w:r w:rsidR="00E4170B" w:rsidRPr="00E4170B">
        <w:t>、</w:t>
      </w:r>
      <w:hyperlink w:anchor="■改ざん18ー2ー11" w:history="1">
        <w:r w:rsidR="00E4170B" w:rsidRPr="00C71B3C">
          <w:rPr>
            <w:rStyle w:val="a7"/>
          </w:rPr>
          <w:t>18-2-11</w:t>
        </w:r>
      </w:hyperlink>
      <w:r w:rsidR="00E4170B" w:rsidRPr="00E4170B">
        <w:t>、</w:t>
      </w:r>
      <w:hyperlink w:anchor="■改ざん18ー2ー13" w:history="1">
        <w:r w:rsidR="00E4170B" w:rsidRPr="00C71B3C">
          <w:rPr>
            <w:rStyle w:val="a7"/>
          </w:rPr>
          <w:t>18-2-13</w:t>
        </w:r>
      </w:hyperlink>
      <w:r w:rsidR="00E4170B" w:rsidRPr="00E4170B">
        <w:t>、</w:t>
      </w:r>
      <w:hyperlink w:anchor="■改ざん18ー2ー17" w:history="1">
        <w:r w:rsidR="00E4170B" w:rsidRPr="00C71B3C">
          <w:rPr>
            <w:rStyle w:val="a7"/>
          </w:rPr>
          <w:t>18-2-17</w:t>
        </w:r>
      </w:hyperlink>
      <w:r w:rsidR="00E4170B" w:rsidRPr="00E4170B">
        <w:t>、</w:t>
      </w:r>
      <w:hyperlink w:anchor="■改ざん18ー3ー4" w:history="1">
        <w:r w:rsidR="00E4170B" w:rsidRPr="0027657B">
          <w:rPr>
            <w:rStyle w:val="a7"/>
          </w:rPr>
          <w:t>18-3-4</w:t>
        </w:r>
      </w:hyperlink>
      <w:r w:rsidR="00E4170B" w:rsidRPr="00E4170B">
        <w:t>、</w:t>
      </w:r>
      <w:hyperlink w:anchor="■改ざん21ー1ー2" w:history="1">
        <w:r w:rsidR="00E4170B" w:rsidRPr="0027657B">
          <w:rPr>
            <w:rStyle w:val="a7"/>
          </w:rPr>
          <w:t>21-1-2</w:t>
        </w:r>
      </w:hyperlink>
      <w:r w:rsidR="00E4170B" w:rsidRPr="00E4170B">
        <w:t>、</w:t>
      </w:r>
      <w:hyperlink w:anchor="■改ざん21ー1ー5" w:history="1">
        <w:r w:rsidR="00E4170B" w:rsidRPr="0027657B">
          <w:rPr>
            <w:rStyle w:val="a7"/>
          </w:rPr>
          <w:t>21-1-5</w:t>
        </w:r>
      </w:hyperlink>
      <w:r w:rsidR="00E4170B" w:rsidRPr="00E4170B">
        <w:t>、</w:t>
      </w:r>
      <w:hyperlink w:anchor="■改ざん22ー1ー1" w:history="1">
        <w:r w:rsidR="00E4170B" w:rsidRPr="0027657B">
          <w:rPr>
            <w:rStyle w:val="a7"/>
          </w:rPr>
          <w:t>22-1-1</w:t>
        </w:r>
      </w:hyperlink>
      <w:r w:rsidR="00E4170B" w:rsidRPr="00E4170B">
        <w:t>、</w:t>
      </w:r>
      <w:hyperlink w:anchor="■改ざん22ー3ー1" w:history="1">
        <w:r w:rsidR="00E4170B" w:rsidRPr="0027657B">
          <w:rPr>
            <w:rStyle w:val="a7"/>
          </w:rPr>
          <w:t>22-3-1</w:t>
        </w:r>
      </w:hyperlink>
      <w:r w:rsidR="00E4170B" w:rsidRPr="00E4170B">
        <w:t>、</w:t>
      </w:r>
      <w:hyperlink w:anchor="■改ざん25ー2ー1" w:history="1">
        <w:r w:rsidR="00E4170B" w:rsidRPr="0027657B">
          <w:rPr>
            <w:rStyle w:val="a7"/>
          </w:rPr>
          <w:t>25-2-1</w:t>
        </w:r>
      </w:hyperlink>
      <w:r w:rsidR="00E4170B" w:rsidRPr="00E4170B">
        <w:t>、</w:t>
      </w:r>
      <w:hyperlink w:anchor="■改ざん25ー2ー2" w:history="1">
        <w:r w:rsidR="00E4170B" w:rsidRPr="0027657B">
          <w:rPr>
            <w:rStyle w:val="a7"/>
          </w:rPr>
          <w:t>25-2-2</w:t>
        </w:r>
      </w:hyperlink>
      <w:r w:rsidR="00E4170B" w:rsidRPr="00E4170B">
        <w:t>、</w:t>
      </w:r>
    </w:p>
    <w:p w14:paraId="3C60A252" w14:textId="77777777" w:rsidR="000E5567" w:rsidRPr="00403FE0" w:rsidRDefault="000E5567" w:rsidP="000E5567">
      <w:pPr>
        <w:wordWrap w:val="0"/>
      </w:pPr>
    </w:p>
    <w:p w14:paraId="623FFD8D" w14:textId="77777777" w:rsidR="000E5567" w:rsidRPr="00403FE0" w:rsidRDefault="000E5567" w:rsidP="00CD3CFE">
      <w:pPr>
        <w:pStyle w:val="afd"/>
      </w:pPr>
      <w:bookmarkStart w:id="2233" w:name="_Toc185339121"/>
      <w:bookmarkStart w:id="2234" w:name="■可用性"/>
      <w:r w:rsidRPr="00403FE0">
        <w:rPr>
          <w:rFonts w:hint="eastAsia"/>
        </w:rPr>
        <w:t>■可用性</w:t>
      </w:r>
      <w:bookmarkEnd w:id="2233"/>
    </w:p>
    <w:bookmarkEnd w:id="2234"/>
    <w:p w14:paraId="4BEEFB4A" w14:textId="77777777" w:rsidR="000E5567" w:rsidRDefault="000E5567" w:rsidP="000E5567">
      <w:pPr>
        <w:wordWrap w:val="0"/>
      </w:pPr>
      <w:r w:rsidRPr="00403FE0">
        <w:rPr>
          <w:rFonts w:hint="eastAsia"/>
        </w:rPr>
        <w:t>許可された者だけが必要なときにいつでも情報や情報資産にアクセスできる特性</w:t>
      </w:r>
    </w:p>
    <w:p w14:paraId="73F5D457" w14:textId="1FDD79DE" w:rsidR="005A237C" w:rsidRDefault="005A237C" w:rsidP="005A237C">
      <w:pPr>
        <w:wordWrap w:val="0"/>
        <w:ind w:firstLineChars="0" w:firstLine="0"/>
      </w:pPr>
      <w:r w:rsidRPr="005A237C">
        <w:rPr>
          <w:rFonts w:hint="eastAsia"/>
        </w:rPr>
        <w:t xml:space="preserve">…………………    </w:t>
      </w:r>
      <w:hyperlink w:anchor="■可用性第2章コラム" w:history="1">
        <w:r w:rsidR="00386639" w:rsidRPr="00F03A91">
          <w:rPr>
            <w:rStyle w:val="a7"/>
            <w:rFonts w:hint="eastAsia"/>
          </w:rPr>
          <w:t>第</w:t>
        </w:r>
        <w:r w:rsidR="00386639" w:rsidRPr="00F03A91">
          <w:rPr>
            <w:rStyle w:val="a7"/>
          </w:rPr>
          <w:t>2章コラム</w:t>
        </w:r>
      </w:hyperlink>
      <w:r w:rsidR="00386639" w:rsidRPr="00386639">
        <w:t>、</w:t>
      </w:r>
      <w:hyperlink w:anchor="■可用性8ー1ー1" w:history="1">
        <w:r w:rsidR="00386639" w:rsidRPr="00F03A91">
          <w:rPr>
            <w:rStyle w:val="a7"/>
          </w:rPr>
          <w:t>8-1-1</w:t>
        </w:r>
      </w:hyperlink>
      <w:r w:rsidR="00386639" w:rsidRPr="00386639">
        <w:t>、</w:t>
      </w:r>
      <w:hyperlink w:anchor="■可用性8ー1ー2" w:history="1">
        <w:r w:rsidR="00386639" w:rsidRPr="00F03A91">
          <w:rPr>
            <w:rStyle w:val="a7"/>
          </w:rPr>
          <w:t>8-1-2</w:t>
        </w:r>
      </w:hyperlink>
      <w:r w:rsidR="00386639" w:rsidRPr="00386639">
        <w:t>、</w:t>
      </w:r>
      <w:hyperlink w:anchor="■否認防止性第8章コラム" w:history="1">
        <w:r w:rsidR="00386639" w:rsidRPr="00386639">
          <w:rPr>
            <w:rStyle w:val="a7"/>
          </w:rPr>
          <w:t>第8章コラム</w:t>
        </w:r>
      </w:hyperlink>
      <w:r w:rsidR="00386639" w:rsidRPr="00386639">
        <w:t>、</w:t>
      </w:r>
      <w:hyperlink w:anchor="■可用性9ー2" w:history="1">
        <w:r w:rsidR="00386639" w:rsidRPr="00F03A91">
          <w:rPr>
            <w:rStyle w:val="a7"/>
          </w:rPr>
          <w:t>9-2</w:t>
        </w:r>
      </w:hyperlink>
      <w:r w:rsidR="00386639" w:rsidRPr="00386639">
        <w:t>、</w:t>
      </w:r>
      <w:hyperlink w:anchor="■可用性11ー1－2" w:history="1">
        <w:r w:rsidR="00386639" w:rsidRPr="00F03A91">
          <w:rPr>
            <w:rStyle w:val="a7"/>
          </w:rPr>
          <w:t>11-1-2</w:t>
        </w:r>
      </w:hyperlink>
      <w:r w:rsidR="00386639" w:rsidRPr="00386639">
        <w:t>、</w:t>
      </w:r>
      <w:hyperlink w:anchor="■可用性11ー2" w:history="1">
        <w:r w:rsidR="00386639" w:rsidRPr="00F03A91">
          <w:rPr>
            <w:rStyle w:val="a7"/>
          </w:rPr>
          <w:t>11-2</w:t>
        </w:r>
      </w:hyperlink>
      <w:r w:rsidR="00386639" w:rsidRPr="00386639">
        <w:t>、</w:t>
      </w:r>
      <w:hyperlink w:anchor="■可用性12ー2－2" w:history="1">
        <w:r w:rsidR="00386639" w:rsidRPr="00F03A91">
          <w:rPr>
            <w:rStyle w:val="a7"/>
          </w:rPr>
          <w:t>12-2-2</w:t>
        </w:r>
      </w:hyperlink>
      <w:r w:rsidR="00386639" w:rsidRPr="00386639">
        <w:t>、</w:t>
      </w:r>
      <w:hyperlink w:anchor="■可用性13ー2－4" w:history="1">
        <w:r w:rsidR="00386639" w:rsidRPr="00F03A91">
          <w:rPr>
            <w:rStyle w:val="a7"/>
          </w:rPr>
          <w:t>13-2-4</w:t>
        </w:r>
      </w:hyperlink>
      <w:r w:rsidR="00386639" w:rsidRPr="00386639">
        <w:t>、</w:t>
      </w:r>
      <w:hyperlink w:anchor="■可用性13ー2－5" w:history="1">
        <w:r w:rsidR="00386639" w:rsidRPr="00F03A91">
          <w:rPr>
            <w:rStyle w:val="a7"/>
          </w:rPr>
          <w:t>13-2-5</w:t>
        </w:r>
      </w:hyperlink>
      <w:r w:rsidR="00386639" w:rsidRPr="00386639">
        <w:t>、</w:t>
      </w:r>
      <w:hyperlink w:anchor="■可用性13ー3－2" w:history="1">
        <w:r w:rsidR="00386639" w:rsidRPr="00F03A91">
          <w:rPr>
            <w:rStyle w:val="a7"/>
          </w:rPr>
          <w:t>13-3-2</w:t>
        </w:r>
      </w:hyperlink>
      <w:r w:rsidR="00386639" w:rsidRPr="00386639">
        <w:t>、</w:t>
      </w:r>
      <w:hyperlink w:anchor="■可用性14ー1－2" w:history="1">
        <w:r w:rsidR="00386639" w:rsidRPr="00F03A91">
          <w:rPr>
            <w:rStyle w:val="a7"/>
          </w:rPr>
          <w:t>14-1-2</w:t>
        </w:r>
      </w:hyperlink>
      <w:r w:rsidR="00386639" w:rsidRPr="00386639">
        <w:t>、</w:t>
      </w:r>
      <w:hyperlink w:anchor="■可用性15ー1" w:history="1">
        <w:r w:rsidR="00386639" w:rsidRPr="00F03A91">
          <w:rPr>
            <w:rStyle w:val="a7"/>
          </w:rPr>
          <w:t>15-1</w:t>
        </w:r>
      </w:hyperlink>
      <w:r w:rsidR="00386639" w:rsidRPr="00386639">
        <w:t>、</w:t>
      </w:r>
      <w:hyperlink w:anchor="■可用性15ー2－6" w:history="1">
        <w:r w:rsidR="00386639" w:rsidRPr="00C67246">
          <w:rPr>
            <w:rStyle w:val="a7"/>
          </w:rPr>
          <w:t>15-2-6</w:t>
        </w:r>
      </w:hyperlink>
      <w:r w:rsidR="00386639" w:rsidRPr="00386639">
        <w:t>、</w:t>
      </w:r>
      <w:hyperlink w:anchor="■可用性15ー2－7" w:history="1">
        <w:r w:rsidR="00386639" w:rsidRPr="00386639">
          <w:rPr>
            <w:rStyle w:val="a7"/>
          </w:rPr>
          <w:t>15-2-7</w:t>
        </w:r>
      </w:hyperlink>
      <w:r w:rsidR="00386639" w:rsidRPr="00386639">
        <w:t>、</w:t>
      </w:r>
      <w:hyperlink w:anchor="■可用性17ー1" w:history="1">
        <w:r w:rsidR="00386639" w:rsidRPr="00C67246">
          <w:rPr>
            <w:rStyle w:val="a7"/>
          </w:rPr>
          <w:t>17-1</w:t>
        </w:r>
      </w:hyperlink>
      <w:r w:rsidR="00386639" w:rsidRPr="00386639">
        <w:t>、</w:t>
      </w:r>
      <w:hyperlink w:anchor="■可用性18ー1" w:history="1">
        <w:r w:rsidR="00386639" w:rsidRPr="001D04FC">
          <w:rPr>
            <w:rStyle w:val="a7"/>
          </w:rPr>
          <w:t>18-1</w:t>
        </w:r>
      </w:hyperlink>
      <w:r w:rsidR="00386639" w:rsidRPr="00386639">
        <w:t>、</w:t>
      </w:r>
      <w:hyperlink w:anchor="■可用性18ー2ー12" w:history="1">
        <w:r w:rsidR="00386639" w:rsidRPr="001D04FC">
          <w:rPr>
            <w:rStyle w:val="a7"/>
          </w:rPr>
          <w:t>18-2-12</w:t>
        </w:r>
      </w:hyperlink>
      <w:r w:rsidR="00386639" w:rsidRPr="00386639">
        <w:t>、</w:t>
      </w:r>
      <w:hyperlink w:anchor="■可用性18ー2ー17" w:history="1">
        <w:r w:rsidR="00386639" w:rsidRPr="00386639">
          <w:rPr>
            <w:rStyle w:val="a7"/>
          </w:rPr>
          <w:t>18-2-17</w:t>
        </w:r>
      </w:hyperlink>
      <w:r w:rsidR="00386639" w:rsidRPr="00386639">
        <w:t>、</w:t>
      </w:r>
      <w:hyperlink w:anchor="■可用性18ー3ー5" w:history="1">
        <w:r w:rsidR="00386639" w:rsidRPr="00386639">
          <w:rPr>
            <w:rStyle w:val="a7"/>
          </w:rPr>
          <w:t>18-3-5</w:t>
        </w:r>
      </w:hyperlink>
      <w:r w:rsidR="00386639" w:rsidRPr="00386639">
        <w:t>、</w:t>
      </w:r>
      <w:hyperlink w:anchor="■可用性20ー1ー9" w:history="1">
        <w:r w:rsidR="00386639" w:rsidRPr="003B16E6">
          <w:rPr>
            <w:rStyle w:val="a7"/>
          </w:rPr>
          <w:t>20-1-9</w:t>
        </w:r>
      </w:hyperlink>
      <w:r w:rsidR="00386639" w:rsidRPr="00386639">
        <w:t>、</w:t>
      </w:r>
      <w:hyperlink w:anchor="■可用性21ー1ー2" w:history="1">
        <w:r w:rsidR="00386639" w:rsidRPr="00386639">
          <w:rPr>
            <w:rStyle w:val="a7"/>
          </w:rPr>
          <w:t>21-1-2</w:t>
        </w:r>
      </w:hyperlink>
      <w:r w:rsidR="00386639" w:rsidRPr="00386639">
        <w:t>、</w:t>
      </w:r>
      <w:hyperlink w:anchor="■可用性22ー2ー2" w:history="1">
        <w:r w:rsidR="00386639" w:rsidRPr="006A3582">
          <w:rPr>
            <w:rStyle w:val="a7"/>
          </w:rPr>
          <w:t>22-2-2</w:t>
        </w:r>
      </w:hyperlink>
      <w:r w:rsidR="00386639" w:rsidRPr="00386639">
        <w:t>、</w:t>
      </w:r>
      <w:hyperlink w:anchor="■可用性22ー3ー1" w:history="1">
        <w:r w:rsidR="00386639" w:rsidRPr="004764CF">
          <w:rPr>
            <w:rStyle w:val="a7"/>
          </w:rPr>
          <w:t>22-3-1</w:t>
        </w:r>
      </w:hyperlink>
      <w:r w:rsidR="00386639" w:rsidRPr="00386639">
        <w:t>、</w:t>
      </w:r>
      <w:hyperlink w:anchor="■可用性22ー4ー1" w:history="1">
        <w:r w:rsidR="00386639" w:rsidRPr="004764CF">
          <w:rPr>
            <w:rStyle w:val="a7"/>
          </w:rPr>
          <w:t>22-4-1</w:t>
        </w:r>
      </w:hyperlink>
      <w:r w:rsidR="00386639" w:rsidRPr="00386639">
        <w:t>、</w:t>
      </w:r>
      <w:hyperlink w:anchor="■可用性23ー2" w:history="1">
        <w:r w:rsidR="00386639" w:rsidRPr="00386639">
          <w:rPr>
            <w:rStyle w:val="a7"/>
          </w:rPr>
          <w:t>23-2</w:t>
        </w:r>
      </w:hyperlink>
      <w:r w:rsidR="00386639" w:rsidRPr="00386639">
        <w:t>、</w:t>
      </w:r>
      <w:hyperlink w:anchor="■可用性25ー2ー2" w:history="1">
        <w:r w:rsidR="00386639" w:rsidRPr="00487363">
          <w:rPr>
            <w:rStyle w:val="a7"/>
          </w:rPr>
          <w:t>25-2-2</w:t>
        </w:r>
      </w:hyperlink>
      <w:r w:rsidR="00386639" w:rsidRPr="00386639">
        <w:t>、</w:t>
      </w:r>
      <w:hyperlink w:anchor="■可用性27ー11" w:history="1">
        <w:r w:rsidR="00386639" w:rsidRPr="0099543C">
          <w:rPr>
            <w:rStyle w:val="a7"/>
          </w:rPr>
          <w:t>27-11</w:t>
        </w:r>
      </w:hyperlink>
      <w:r w:rsidR="00386639" w:rsidRPr="00386639">
        <w:t>、</w:t>
      </w:r>
      <w:hyperlink w:anchor="■可用性27ー12" w:history="1">
        <w:r w:rsidR="00386639" w:rsidRPr="0099543C">
          <w:rPr>
            <w:rStyle w:val="a7"/>
          </w:rPr>
          <w:t>27-12</w:t>
        </w:r>
      </w:hyperlink>
    </w:p>
    <w:p w14:paraId="2A2B2365" w14:textId="77777777" w:rsidR="000E5567" w:rsidRPr="00403FE0" w:rsidRDefault="000E5567" w:rsidP="000E5567">
      <w:pPr>
        <w:wordWrap w:val="0"/>
      </w:pPr>
    </w:p>
    <w:p w14:paraId="53F9A78A" w14:textId="77777777" w:rsidR="000E5567" w:rsidRPr="00403FE0" w:rsidRDefault="000E5567" w:rsidP="00CD3CFE">
      <w:pPr>
        <w:pStyle w:val="afd"/>
      </w:pPr>
      <w:bookmarkStart w:id="2235" w:name="_Toc185339122"/>
      <w:bookmarkStart w:id="2236" w:name="■完全性"/>
      <w:r w:rsidRPr="00403FE0">
        <w:rPr>
          <w:rFonts w:hint="eastAsia"/>
        </w:rPr>
        <w:t>■完全性</w:t>
      </w:r>
      <w:bookmarkEnd w:id="2235"/>
    </w:p>
    <w:bookmarkEnd w:id="2236"/>
    <w:p w14:paraId="2B9D4EC6" w14:textId="77777777" w:rsidR="000E5567" w:rsidRDefault="000E5567" w:rsidP="000E5567">
      <w:pPr>
        <w:wordWrap w:val="0"/>
      </w:pPr>
      <w:r w:rsidRPr="00403FE0">
        <w:rPr>
          <w:rFonts w:hint="eastAsia"/>
        </w:rPr>
        <w:t>参照する情報が改ざんされていなく、正確である特性</w:t>
      </w:r>
    </w:p>
    <w:p w14:paraId="4CE3BC26" w14:textId="07834F3D" w:rsidR="000E5567" w:rsidRDefault="005A237C" w:rsidP="00386639">
      <w:pPr>
        <w:wordWrap w:val="0"/>
        <w:ind w:firstLineChars="0" w:firstLine="0"/>
      </w:pPr>
      <w:r w:rsidRPr="005A237C">
        <w:rPr>
          <w:rFonts w:hint="eastAsia"/>
        </w:rPr>
        <w:t xml:space="preserve">…………………    </w:t>
      </w:r>
      <w:hyperlink w:anchor="■完全性第2章コラム" w:history="1">
        <w:r w:rsidR="00386639" w:rsidRPr="00E628E9">
          <w:rPr>
            <w:rStyle w:val="a7"/>
            <w:rFonts w:hint="eastAsia"/>
          </w:rPr>
          <w:t>第</w:t>
        </w:r>
        <w:r w:rsidR="00386639" w:rsidRPr="00E628E9">
          <w:rPr>
            <w:rStyle w:val="a7"/>
          </w:rPr>
          <w:t>2章コラム</w:t>
        </w:r>
      </w:hyperlink>
      <w:r w:rsidR="00386639" w:rsidRPr="00386639">
        <w:t>、</w:t>
      </w:r>
      <w:hyperlink w:anchor="■完全性8ー1－1" w:history="1">
        <w:r w:rsidR="00386639" w:rsidRPr="00386639">
          <w:rPr>
            <w:rStyle w:val="a7"/>
          </w:rPr>
          <w:t>8-1-1</w:t>
        </w:r>
      </w:hyperlink>
      <w:r w:rsidR="00386639" w:rsidRPr="00386639">
        <w:t>、</w:t>
      </w:r>
      <w:hyperlink w:anchor="■完全性第8章コラム" w:history="1">
        <w:r w:rsidR="00386639" w:rsidRPr="00386639">
          <w:rPr>
            <w:rStyle w:val="a7"/>
          </w:rPr>
          <w:t>第8章コラム</w:t>
        </w:r>
      </w:hyperlink>
      <w:r w:rsidR="00386639" w:rsidRPr="00386639">
        <w:t>、</w:t>
      </w:r>
      <w:hyperlink w:anchor="■完全性9ー2" w:history="1">
        <w:r w:rsidR="00386639" w:rsidRPr="00386639">
          <w:rPr>
            <w:rStyle w:val="a7"/>
          </w:rPr>
          <w:t>9-2</w:t>
        </w:r>
      </w:hyperlink>
      <w:r w:rsidR="00386639" w:rsidRPr="00386639">
        <w:t>、</w:t>
      </w:r>
      <w:hyperlink w:anchor="■完全性11ー1ー2" w:history="1">
        <w:r w:rsidR="00386639" w:rsidRPr="00386639">
          <w:rPr>
            <w:rStyle w:val="a7"/>
          </w:rPr>
          <w:t>11-1-2</w:t>
        </w:r>
      </w:hyperlink>
      <w:r w:rsidR="00386639" w:rsidRPr="00386639">
        <w:t>、</w:t>
      </w:r>
      <w:hyperlink w:anchor="■完全性11ー2" w:history="1">
        <w:r w:rsidR="00386639" w:rsidRPr="00E628E9">
          <w:rPr>
            <w:rStyle w:val="a7"/>
          </w:rPr>
          <w:t>11-2</w:t>
        </w:r>
      </w:hyperlink>
      <w:r w:rsidR="00386639" w:rsidRPr="00386639">
        <w:t>、</w:t>
      </w:r>
      <w:hyperlink w:anchor="■完全性12ー2ー2" w:history="1">
        <w:r w:rsidR="00386639" w:rsidRPr="00E628E9">
          <w:rPr>
            <w:rStyle w:val="a7"/>
          </w:rPr>
          <w:t>12-2-2</w:t>
        </w:r>
      </w:hyperlink>
      <w:r w:rsidR="00386639" w:rsidRPr="00386639">
        <w:t>、</w:t>
      </w:r>
      <w:hyperlink w:anchor="■完全性13ー2ー4" w:history="1">
        <w:r w:rsidR="00386639" w:rsidRPr="00E628E9">
          <w:rPr>
            <w:rStyle w:val="a7"/>
          </w:rPr>
          <w:t>13-2-4</w:t>
        </w:r>
      </w:hyperlink>
      <w:r w:rsidR="00386639" w:rsidRPr="00386639">
        <w:t>、</w:t>
      </w:r>
      <w:hyperlink w:anchor="■完全性13ー2ー5" w:history="1">
        <w:r w:rsidR="00386639" w:rsidRPr="006012C6">
          <w:rPr>
            <w:rStyle w:val="a7"/>
          </w:rPr>
          <w:t>13-2-5</w:t>
        </w:r>
      </w:hyperlink>
      <w:r w:rsidR="00386639" w:rsidRPr="00386639">
        <w:t>、</w:t>
      </w:r>
      <w:hyperlink w:anchor="■完全性13ー3ー2" w:history="1">
        <w:r w:rsidR="00386639" w:rsidRPr="006012C6">
          <w:rPr>
            <w:rStyle w:val="a7"/>
          </w:rPr>
          <w:t>13-3-2</w:t>
        </w:r>
      </w:hyperlink>
      <w:r w:rsidR="00386639" w:rsidRPr="00386639">
        <w:t>、</w:t>
      </w:r>
      <w:hyperlink w:anchor="■完全性14ー1ー2" w:history="1">
        <w:r w:rsidR="00386639" w:rsidRPr="00237716">
          <w:rPr>
            <w:rStyle w:val="a7"/>
          </w:rPr>
          <w:t>14-1-2</w:t>
        </w:r>
      </w:hyperlink>
      <w:r w:rsidR="00386639" w:rsidRPr="00386639">
        <w:t>、</w:t>
      </w:r>
      <w:hyperlink w:anchor="■完全性15ー1" w:history="1">
        <w:r w:rsidR="00386639" w:rsidRPr="00386639">
          <w:rPr>
            <w:rStyle w:val="a7"/>
          </w:rPr>
          <w:t>15-1</w:t>
        </w:r>
      </w:hyperlink>
      <w:r w:rsidR="00386639" w:rsidRPr="00386639">
        <w:t>、</w:t>
      </w:r>
      <w:hyperlink w:anchor="■完全性17ー1" w:history="1">
        <w:r w:rsidR="00386639" w:rsidRPr="00237716">
          <w:rPr>
            <w:rStyle w:val="a7"/>
          </w:rPr>
          <w:t>17-1</w:t>
        </w:r>
      </w:hyperlink>
      <w:r w:rsidR="00386639" w:rsidRPr="00386639">
        <w:t>、</w:t>
      </w:r>
      <w:hyperlink w:anchor="■完全性18ー2ー17" w:history="1">
        <w:r w:rsidR="00386639" w:rsidRPr="00312E1F">
          <w:rPr>
            <w:rStyle w:val="a7"/>
          </w:rPr>
          <w:t>18-2-17</w:t>
        </w:r>
      </w:hyperlink>
      <w:r w:rsidR="00386639" w:rsidRPr="00386639">
        <w:t>、</w:t>
      </w:r>
      <w:hyperlink w:anchor="■完全性18ー2ー21" w:history="1">
        <w:r w:rsidR="00386639" w:rsidRPr="00312E1F">
          <w:rPr>
            <w:rStyle w:val="a7"/>
          </w:rPr>
          <w:t>18-2-21</w:t>
        </w:r>
      </w:hyperlink>
      <w:r w:rsidR="00386639" w:rsidRPr="00386639">
        <w:t>、</w:t>
      </w:r>
      <w:hyperlink w:anchor="■完全性18ー3ー5" w:history="1">
        <w:r w:rsidR="00386639" w:rsidRPr="00312E1F">
          <w:rPr>
            <w:rStyle w:val="a7"/>
          </w:rPr>
          <w:t>18-3-5</w:t>
        </w:r>
      </w:hyperlink>
      <w:r w:rsidR="00386639" w:rsidRPr="00386639">
        <w:t>、</w:t>
      </w:r>
      <w:hyperlink w:anchor="■完全性20ー1ー9" w:history="1">
        <w:r w:rsidR="00386639" w:rsidRPr="00A77E9E">
          <w:rPr>
            <w:rStyle w:val="a7"/>
          </w:rPr>
          <w:t>20-1-9</w:t>
        </w:r>
      </w:hyperlink>
      <w:r w:rsidR="00386639" w:rsidRPr="00386639">
        <w:t>、</w:t>
      </w:r>
      <w:hyperlink w:anchor="■完全性21ー1ー2" w:history="1">
        <w:r w:rsidR="00386639" w:rsidRPr="00A77E9E">
          <w:rPr>
            <w:rStyle w:val="a7"/>
          </w:rPr>
          <w:t>21-1-2</w:t>
        </w:r>
      </w:hyperlink>
      <w:r w:rsidR="00386639" w:rsidRPr="00386639">
        <w:t>、</w:t>
      </w:r>
      <w:hyperlink w:anchor="■完全性22ー3ー1" w:history="1">
        <w:r w:rsidR="00386639" w:rsidRPr="00C45936">
          <w:rPr>
            <w:rStyle w:val="a7"/>
          </w:rPr>
          <w:t>22-3-1</w:t>
        </w:r>
      </w:hyperlink>
      <w:r w:rsidR="00386639" w:rsidRPr="00386639">
        <w:t>、</w:t>
      </w:r>
      <w:hyperlink w:anchor="■完全性23ー2" w:history="1">
        <w:r w:rsidR="00386639" w:rsidRPr="00126A5C">
          <w:rPr>
            <w:rStyle w:val="a7"/>
          </w:rPr>
          <w:t>23-2</w:t>
        </w:r>
      </w:hyperlink>
      <w:r w:rsidR="00386639" w:rsidRPr="00386639">
        <w:t>、</w:t>
      </w:r>
      <w:hyperlink w:anchor="■完全性25ー2ー2" w:history="1">
        <w:r w:rsidR="00386639" w:rsidRPr="00386639">
          <w:rPr>
            <w:rStyle w:val="a7"/>
          </w:rPr>
          <w:t>25-2-2</w:t>
        </w:r>
      </w:hyperlink>
      <w:r w:rsidR="00386639" w:rsidRPr="00386639">
        <w:t>、</w:t>
      </w:r>
      <w:hyperlink w:anchor="■完全性27ー11" w:history="1">
        <w:r w:rsidR="00386639" w:rsidRPr="009607B0">
          <w:rPr>
            <w:rStyle w:val="a7"/>
          </w:rPr>
          <w:t>27-11</w:t>
        </w:r>
      </w:hyperlink>
      <w:r w:rsidR="00386639" w:rsidRPr="00386639">
        <w:t>、</w:t>
      </w:r>
      <w:hyperlink w:anchor="■完全性27ー12" w:history="1">
        <w:r w:rsidR="00386639" w:rsidRPr="00236802">
          <w:rPr>
            <w:rStyle w:val="a7"/>
          </w:rPr>
          <w:t>27-12</w:t>
        </w:r>
      </w:hyperlink>
    </w:p>
    <w:p w14:paraId="6B36AA84" w14:textId="77777777" w:rsidR="00386639" w:rsidRPr="00403FE0" w:rsidRDefault="00386639" w:rsidP="00386639">
      <w:pPr>
        <w:wordWrap w:val="0"/>
        <w:ind w:firstLineChars="0" w:firstLine="0"/>
      </w:pPr>
    </w:p>
    <w:p w14:paraId="57B5DCD0" w14:textId="77777777" w:rsidR="000E5567" w:rsidRPr="00403FE0" w:rsidRDefault="000E5567" w:rsidP="00CD3CFE">
      <w:pPr>
        <w:pStyle w:val="afd"/>
      </w:pPr>
      <w:bookmarkStart w:id="2237" w:name="_Toc185339123"/>
      <w:bookmarkStart w:id="2238" w:name="■機密性"/>
      <w:r w:rsidRPr="00403FE0">
        <w:rPr>
          <w:rFonts w:hint="eastAsia"/>
        </w:rPr>
        <w:t>■機密性</w:t>
      </w:r>
      <w:bookmarkEnd w:id="2237"/>
    </w:p>
    <w:bookmarkEnd w:id="2238"/>
    <w:p w14:paraId="76E4FDB0" w14:textId="77777777" w:rsidR="000E5567" w:rsidRDefault="000E5567" w:rsidP="000E5567">
      <w:pPr>
        <w:wordWrap w:val="0"/>
      </w:pPr>
      <w:r w:rsidRPr="00403FE0">
        <w:rPr>
          <w:rFonts w:hint="eastAsia"/>
        </w:rPr>
        <w:t>許可された者だけが情報や情報資産にアクセスできる特性</w:t>
      </w:r>
    </w:p>
    <w:p w14:paraId="613C4183" w14:textId="40D12653" w:rsidR="005A237C" w:rsidRDefault="005A237C" w:rsidP="005A237C">
      <w:pPr>
        <w:wordWrap w:val="0"/>
        <w:ind w:firstLineChars="0" w:firstLine="0"/>
      </w:pPr>
      <w:r w:rsidRPr="005A237C">
        <w:rPr>
          <w:rFonts w:hint="eastAsia"/>
        </w:rPr>
        <w:t xml:space="preserve">…………………    </w:t>
      </w:r>
      <w:hyperlink w:anchor="■機密性第2章コラム" w:history="1">
        <w:r w:rsidR="00386639" w:rsidRPr="00014B13">
          <w:rPr>
            <w:rStyle w:val="a7"/>
            <w:rFonts w:hint="eastAsia"/>
          </w:rPr>
          <w:t>第</w:t>
        </w:r>
        <w:r w:rsidR="00386639" w:rsidRPr="00014B13">
          <w:rPr>
            <w:rStyle w:val="a7"/>
          </w:rPr>
          <w:t>2章コラム</w:t>
        </w:r>
      </w:hyperlink>
      <w:r w:rsidR="00386639" w:rsidRPr="00386639">
        <w:t>、</w:t>
      </w:r>
      <w:hyperlink w:anchor="■機密性7ー1ー2" w:history="1">
        <w:r w:rsidR="00386639" w:rsidRPr="00014B13">
          <w:rPr>
            <w:rStyle w:val="a7"/>
          </w:rPr>
          <w:t>7-1-2</w:t>
        </w:r>
      </w:hyperlink>
      <w:r w:rsidR="00386639" w:rsidRPr="00386639">
        <w:t>、</w:t>
      </w:r>
      <w:hyperlink w:anchor="■機密性8ー1ー1" w:history="1">
        <w:r w:rsidR="00386639" w:rsidRPr="00014B13">
          <w:rPr>
            <w:rStyle w:val="a7"/>
          </w:rPr>
          <w:t>8-1-1</w:t>
        </w:r>
      </w:hyperlink>
      <w:r w:rsidR="00386639" w:rsidRPr="00386639">
        <w:t>、</w:t>
      </w:r>
      <w:hyperlink w:anchor="■機密性第8章コラム" w:history="1">
        <w:r w:rsidR="00386639" w:rsidRPr="00082181">
          <w:rPr>
            <w:rStyle w:val="a7"/>
          </w:rPr>
          <w:t>第8章コラム</w:t>
        </w:r>
      </w:hyperlink>
      <w:r w:rsidR="00386639" w:rsidRPr="00386639">
        <w:t>、</w:t>
      </w:r>
      <w:hyperlink w:anchor="■機密性9ー2" w:history="1">
        <w:r w:rsidR="00386639" w:rsidRPr="00131E6F">
          <w:rPr>
            <w:rStyle w:val="a7"/>
          </w:rPr>
          <w:t>9-2</w:t>
        </w:r>
      </w:hyperlink>
      <w:r w:rsidR="00386639" w:rsidRPr="00386639">
        <w:t>、</w:t>
      </w:r>
      <w:hyperlink w:anchor="■機密性11ー1ー2" w:history="1">
        <w:r w:rsidR="00386639" w:rsidRPr="00131E6F">
          <w:rPr>
            <w:rStyle w:val="a7"/>
          </w:rPr>
          <w:t>11-1-2</w:t>
        </w:r>
      </w:hyperlink>
      <w:r w:rsidR="00386639" w:rsidRPr="00386639">
        <w:t>、</w:t>
      </w:r>
      <w:hyperlink w:anchor="■機密性11ー2" w:history="1">
        <w:r w:rsidR="00386639" w:rsidRPr="006A0D7E">
          <w:rPr>
            <w:rStyle w:val="a7"/>
          </w:rPr>
          <w:t>11-2</w:t>
        </w:r>
      </w:hyperlink>
      <w:r w:rsidR="00386639" w:rsidRPr="00386639">
        <w:t>、</w:t>
      </w:r>
      <w:hyperlink w:anchor="■機密性12ー2ー2" w:history="1">
        <w:r w:rsidR="00386639" w:rsidRPr="00386639">
          <w:rPr>
            <w:rStyle w:val="a7"/>
          </w:rPr>
          <w:t>12-2-2</w:t>
        </w:r>
      </w:hyperlink>
      <w:r w:rsidR="00386639" w:rsidRPr="00386639">
        <w:t>、</w:t>
      </w:r>
      <w:hyperlink w:anchor="■機密性13ー2ー4" w:history="1">
        <w:r w:rsidR="00386639" w:rsidRPr="00886BCF">
          <w:rPr>
            <w:rStyle w:val="a7"/>
          </w:rPr>
          <w:t>13-2-4</w:t>
        </w:r>
      </w:hyperlink>
      <w:r w:rsidR="00386639" w:rsidRPr="00386639">
        <w:t>、</w:t>
      </w:r>
      <w:hyperlink w:anchor="■完全性13ー2ー5" w:history="1">
        <w:r w:rsidR="00386639" w:rsidRPr="00886BCF">
          <w:rPr>
            <w:rStyle w:val="a7"/>
          </w:rPr>
          <w:t>13-2-5</w:t>
        </w:r>
      </w:hyperlink>
      <w:r w:rsidR="00386639" w:rsidRPr="00386639">
        <w:t>、</w:t>
      </w:r>
      <w:hyperlink w:anchor="■機密性14ー1ー2" w:history="1">
        <w:r w:rsidR="00386639" w:rsidRPr="00386639">
          <w:rPr>
            <w:rStyle w:val="a7"/>
          </w:rPr>
          <w:t>13-3-2</w:t>
        </w:r>
      </w:hyperlink>
      <w:r w:rsidR="00386639" w:rsidRPr="00386639">
        <w:t>、</w:t>
      </w:r>
      <w:hyperlink w:anchor="■機密性14ー1ー2" w:history="1">
        <w:r w:rsidR="00386639" w:rsidRPr="00886BCF">
          <w:rPr>
            <w:rStyle w:val="a7"/>
          </w:rPr>
          <w:t>14-1-2</w:t>
        </w:r>
      </w:hyperlink>
      <w:r w:rsidR="00386639" w:rsidRPr="00386639">
        <w:t>、</w:t>
      </w:r>
      <w:hyperlink w:anchor="■機密性15ー1" w:history="1">
        <w:r w:rsidR="00386639" w:rsidRPr="00374BB2">
          <w:rPr>
            <w:rStyle w:val="a7"/>
          </w:rPr>
          <w:t>15-1</w:t>
        </w:r>
      </w:hyperlink>
      <w:r w:rsidR="00386639" w:rsidRPr="00386639">
        <w:t>、</w:t>
      </w:r>
      <w:hyperlink w:anchor="■機密性17ー1" w:history="1">
        <w:r w:rsidR="00386639" w:rsidRPr="002150EC">
          <w:rPr>
            <w:rStyle w:val="a7"/>
          </w:rPr>
          <w:t>17-1</w:t>
        </w:r>
      </w:hyperlink>
      <w:r w:rsidR="00386639" w:rsidRPr="00386639">
        <w:t>、</w:t>
      </w:r>
      <w:hyperlink w:anchor="■機密性18ー2ー17" w:history="1">
        <w:r w:rsidR="00386639" w:rsidRPr="002150EC">
          <w:rPr>
            <w:rStyle w:val="a7"/>
          </w:rPr>
          <w:t>18-2-17</w:t>
        </w:r>
      </w:hyperlink>
      <w:r w:rsidR="00386639" w:rsidRPr="00386639">
        <w:t>、</w:t>
      </w:r>
      <w:hyperlink w:anchor="■機密性18ー2ー21" w:history="1">
        <w:r w:rsidR="00386639" w:rsidRPr="00386639">
          <w:rPr>
            <w:rStyle w:val="a7"/>
          </w:rPr>
          <w:t>18-2-21</w:t>
        </w:r>
      </w:hyperlink>
      <w:r w:rsidR="00386639" w:rsidRPr="00386639">
        <w:t>、</w:t>
      </w:r>
      <w:hyperlink w:anchor="■機密性18ー3ー5" w:history="1">
        <w:r w:rsidR="00386639" w:rsidRPr="007F0885">
          <w:rPr>
            <w:rStyle w:val="a7"/>
          </w:rPr>
          <w:t>18-3-5</w:t>
        </w:r>
      </w:hyperlink>
      <w:r w:rsidR="00386639" w:rsidRPr="00386639">
        <w:t>、</w:t>
      </w:r>
      <w:hyperlink w:anchor="■機密性20ー1ー6" w:history="1">
        <w:r w:rsidR="00386639" w:rsidRPr="007F0885">
          <w:rPr>
            <w:rStyle w:val="a7"/>
          </w:rPr>
          <w:t>20-1-6</w:t>
        </w:r>
      </w:hyperlink>
      <w:r w:rsidR="00386639" w:rsidRPr="00386639">
        <w:t>、</w:t>
      </w:r>
      <w:hyperlink w:anchor="■機密性20ー1ー9" w:history="1">
        <w:r w:rsidR="00386639" w:rsidRPr="004E2A1E">
          <w:rPr>
            <w:rStyle w:val="a7"/>
          </w:rPr>
          <w:t>20-1-9</w:t>
        </w:r>
      </w:hyperlink>
      <w:r w:rsidR="00386639" w:rsidRPr="00386639">
        <w:t>、</w:t>
      </w:r>
      <w:hyperlink w:anchor="■機密性21ー1ー2" w:history="1">
        <w:r w:rsidR="00386639" w:rsidRPr="004E2A1E">
          <w:rPr>
            <w:rStyle w:val="a7"/>
          </w:rPr>
          <w:t>21-1-2</w:t>
        </w:r>
      </w:hyperlink>
      <w:r w:rsidR="00386639" w:rsidRPr="00386639">
        <w:t>、</w:t>
      </w:r>
      <w:hyperlink w:anchor="■機密性22ー3ー1" w:history="1">
        <w:r w:rsidR="00386639" w:rsidRPr="00374BB2">
          <w:rPr>
            <w:rStyle w:val="a7"/>
          </w:rPr>
          <w:t>22-3-1</w:t>
        </w:r>
      </w:hyperlink>
      <w:r w:rsidR="00386639" w:rsidRPr="00386639">
        <w:t>、</w:t>
      </w:r>
      <w:hyperlink w:anchor="■機密性23ー2" w:history="1">
        <w:r w:rsidR="00386639" w:rsidRPr="005A26BE">
          <w:rPr>
            <w:rStyle w:val="a7"/>
          </w:rPr>
          <w:t>23-2</w:t>
        </w:r>
      </w:hyperlink>
      <w:r w:rsidR="00386639" w:rsidRPr="00386639">
        <w:t>、</w:t>
      </w:r>
      <w:hyperlink w:anchor="■機密性25ー2ー2" w:history="1">
        <w:r w:rsidR="00386639" w:rsidRPr="00E678E2">
          <w:rPr>
            <w:rStyle w:val="a7"/>
          </w:rPr>
          <w:t>25-2-2</w:t>
        </w:r>
      </w:hyperlink>
      <w:r w:rsidR="00386639" w:rsidRPr="00386639">
        <w:t>、</w:t>
      </w:r>
      <w:hyperlink w:anchor="■機密性27ー7" w:history="1">
        <w:r w:rsidR="00386639" w:rsidRPr="00E678E2">
          <w:rPr>
            <w:rStyle w:val="a7"/>
          </w:rPr>
          <w:t>27-7</w:t>
        </w:r>
      </w:hyperlink>
      <w:r w:rsidR="00386639" w:rsidRPr="00386639">
        <w:t>、</w:t>
      </w:r>
      <w:hyperlink w:anchor="■機密性27ー11" w:history="1">
        <w:r w:rsidR="00386639" w:rsidRPr="00386639">
          <w:rPr>
            <w:rStyle w:val="a7"/>
          </w:rPr>
          <w:t>27-11</w:t>
        </w:r>
      </w:hyperlink>
      <w:r w:rsidR="00386639" w:rsidRPr="00386639">
        <w:t>、</w:t>
      </w:r>
      <w:hyperlink w:anchor="■機密性27ー12" w:history="1">
        <w:r w:rsidR="00386639" w:rsidRPr="00386639">
          <w:rPr>
            <w:rStyle w:val="a7"/>
          </w:rPr>
          <w:t>27-12</w:t>
        </w:r>
      </w:hyperlink>
    </w:p>
    <w:p w14:paraId="49E538E1" w14:textId="77777777" w:rsidR="000E5567" w:rsidRDefault="000E5567" w:rsidP="000E5567">
      <w:pPr>
        <w:wordWrap w:val="0"/>
        <w:ind w:firstLineChars="0" w:firstLine="0"/>
      </w:pPr>
    </w:p>
    <w:p w14:paraId="79C3F7F6" w14:textId="77777777" w:rsidR="000E5567" w:rsidRPr="00E6095B" w:rsidRDefault="000E5567" w:rsidP="00CD3CFE">
      <w:pPr>
        <w:pStyle w:val="afd"/>
      </w:pPr>
      <w:bookmarkStart w:id="2239" w:name="_Toc185339124"/>
      <w:bookmarkStart w:id="2240" w:name="■脅威インテリジェンス"/>
      <w:r w:rsidRPr="00E6095B">
        <w:rPr>
          <w:rFonts w:hint="eastAsia"/>
        </w:rPr>
        <w:t>■脅威インテリジェンス</w:t>
      </w:r>
      <w:bookmarkEnd w:id="2239"/>
    </w:p>
    <w:bookmarkEnd w:id="2240"/>
    <w:p w14:paraId="6E0C8B9B" w14:textId="77777777" w:rsidR="000E5567" w:rsidRDefault="000E5567" w:rsidP="000E5567">
      <w:r w:rsidRPr="00E6095B">
        <w:rPr>
          <w:rFonts w:hint="eastAsia"/>
        </w:rPr>
        <w:t>サイバー攻撃などの脅威への対応を支援することを目的として、収集・分析・蓄積された情報のこと。一部の産業では、企業横断的にこうした情報（インテリジェンス）を共有する活動が行われている</w:t>
      </w:r>
    </w:p>
    <w:p w14:paraId="2D7813F8" w14:textId="1A6B1699" w:rsidR="00386639" w:rsidRDefault="005A237C" w:rsidP="005A237C">
      <w:pPr>
        <w:ind w:firstLineChars="0" w:firstLine="0"/>
      </w:pPr>
      <w:r w:rsidRPr="005A237C">
        <w:rPr>
          <w:rFonts w:hint="eastAsia"/>
        </w:rPr>
        <w:t xml:space="preserve">…………………    </w:t>
      </w:r>
      <w:hyperlink w:anchor="■脅威インテリジェンス13ー3ー2" w:history="1">
        <w:r w:rsidR="00386639" w:rsidRPr="00CA07EF">
          <w:rPr>
            <w:rStyle w:val="a7"/>
          </w:rPr>
          <w:t>13-3-2</w:t>
        </w:r>
      </w:hyperlink>
      <w:r w:rsidR="00386639" w:rsidRPr="00386639">
        <w:t>、</w:t>
      </w:r>
      <w:hyperlink w:anchor="■脅威インテリジェンス15ー1" w:history="1">
        <w:r w:rsidR="00386639" w:rsidRPr="00CA07EF">
          <w:rPr>
            <w:rStyle w:val="a7"/>
          </w:rPr>
          <w:t>15-1</w:t>
        </w:r>
      </w:hyperlink>
      <w:r w:rsidR="00386639" w:rsidRPr="00386639">
        <w:t>、</w:t>
      </w:r>
      <w:hyperlink w:anchor="■脅威インテリジェンス15ー2ー2" w:history="1">
        <w:r w:rsidR="00386639" w:rsidRPr="00CA07EF">
          <w:rPr>
            <w:rStyle w:val="a7"/>
          </w:rPr>
          <w:t>15-2-2</w:t>
        </w:r>
      </w:hyperlink>
      <w:r w:rsidR="00386639" w:rsidRPr="00386639">
        <w:t>、</w:t>
      </w:r>
      <w:hyperlink w:anchor="■脅威インテリジェンス18ー3ー1" w:history="1">
        <w:r w:rsidR="00386639" w:rsidRPr="00B40833">
          <w:rPr>
            <w:rStyle w:val="a7"/>
          </w:rPr>
          <w:t>18-3-1</w:t>
        </w:r>
      </w:hyperlink>
      <w:r w:rsidR="00386639" w:rsidRPr="00386639">
        <w:t>、</w:t>
      </w:r>
      <w:hyperlink w:anchor="■脅威インテリジェンス22ー1ー2" w:history="1">
        <w:r w:rsidR="00386639" w:rsidRPr="00B40833">
          <w:rPr>
            <w:rStyle w:val="a7"/>
          </w:rPr>
          <w:t>22-1-2</w:t>
        </w:r>
      </w:hyperlink>
      <w:r w:rsidR="00386639" w:rsidRPr="00386639">
        <w:t>、</w:t>
      </w:r>
      <w:hyperlink w:anchor="■脅威インテリジェンス27ー15" w:history="1">
        <w:r w:rsidR="00386639" w:rsidRPr="00B40833">
          <w:rPr>
            <w:rStyle w:val="a7"/>
          </w:rPr>
          <w:t>27-15</w:t>
        </w:r>
      </w:hyperlink>
    </w:p>
    <w:p w14:paraId="7254A13B" w14:textId="77777777" w:rsidR="000E5567" w:rsidRDefault="000E5567" w:rsidP="000E5567">
      <w:pPr>
        <w:wordWrap w:val="0"/>
        <w:ind w:firstLineChars="0" w:firstLine="0"/>
      </w:pPr>
    </w:p>
    <w:p w14:paraId="33BA523D" w14:textId="77777777" w:rsidR="000E5567" w:rsidRPr="00A64A96" w:rsidRDefault="000E5567" w:rsidP="00CD3CFE">
      <w:pPr>
        <w:pStyle w:val="afd"/>
      </w:pPr>
      <w:bookmarkStart w:id="2241" w:name="_Toc185339125"/>
      <w:bookmarkStart w:id="2242" w:name="■供給者"/>
      <w:r w:rsidRPr="00A64A96">
        <w:rPr>
          <w:rFonts w:hint="eastAsia"/>
        </w:rPr>
        <w:t>■供給者</w:t>
      </w:r>
      <w:bookmarkEnd w:id="2241"/>
    </w:p>
    <w:bookmarkEnd w:id="2242"/>
    <w:p w14:paraId="0DF1C71A" w14:textId="77777777" w:rsidR="000E5567" w:rsidRDefault="000E5567" w:rsidP="000E5567">
      <w:r w:rsidRPr="00A64A96">
        <w:rPr>
          <w:rFonts w:hint="eastAsia"/>
        </w:rPr>
        <w:t>組織に対して、製品・サービスを供給する企業または個人のこと。製品の場合、PCやサーバ、通信機器などがある。サービスの場合、クラウドサービス、インターネット接続サービス、業務の委託、物流、教育などがある</w:t>
      </w:r>
    </w:p>
    <w:p w14:paraId="154307CC" w14:textId="676C76AD" w:rsidR="005A237C" w:rsidRDefault="005A237C" w:rsidP="005A237C">
      <w:pPr>
        <w:ind w:firstLineChars="0" w:firstLine="0"/>
      </w:pPr>
      <w:r w:rsidRPr="005A237C">
        <w:rPr>
          <w:rFonts w:hint="eastAsia"/>
        </w:rPr>
        <w:t xml:space="preserve">…………………    </w:t>
      </w:r>
      <w:hyperlink w:anchor="■供給者13ー3ー2" w:history="1">
        <w:r w:rsidR="00386639" w:rsidRPr="0055021B">
          <w:rPr>
            <w:rStyle w:val="a7"/>
          </w:rPr>
          <w:t>13-3-2</w:t>
        </w:r>
      </w:hyperlink>
      <w:r w:rsidR="00386639" w:rsidRPr="00386639">
        <w:t>、</w:t>
      </w:r>
      <w:hyperlink w:anchor="■供給者14ー1ー2" w:history="1">
        <w:r w:rsidR="00386639" w:rsidRPr="0055021B">
          <w:rPr>
            <w:rStyle w:val="a7"/>
          </w:rPr>
          <w:t>14-1-2</w:t>
        </w:r>
      </w:hyperlink>
      <w:r w:rsidR="00386639" w:rsidRPr="00386639">
        <w:t>、</w:t>
      </w:r>
      <w:hyperlink w:anchor="■供給者15ー1" w:history="1">
        <w:r w:rsidR="00386639" w:rsidRPr="0055021B">
          <w:rPr>
            <w:rStyle w:val="a7"/>
          </w:rPr>
          <w:t>15-1</w:t>
        </w:r>
      </w:hyperlink>
      <w:r w:rsidR="00386639" w:rsidRPr="00386639">
        <w:t>、</w:t>
      </w:r>
      <w:hyperlink w:anchor="■供給者15ー2ー1" w:history="1">
        <w:r w:rsidR="00386639" w:rsidRPr="0055021B">
          <w:rPr>
            <w:rStyle w:val="a7"/>
          </w:rPr>
          <w:t>15-2-1</w:t>
        </w:r>
      </w:hyperlink>
      <w:r w:rsidR="00386639" w:rsidRPr="00386639">
        <w:t>、</w:t>
      </w:r>
      <w:hyperlink w:anchor="■供給者15ー2ー6" w:history="1">
        <w:r w:rsidR="00386639" w:rsidRPr="0055021B">
          <w:rPr>
            <w:rStyle w:val="a7"/>
          </w:rPr>
          <w:t>15-2-6</w:t>
        </w:r>
      </w:hyperlink>
      <w:r w:rsidR="00386639" w:rsidRPr="00386639">
        <w:t>、</w:t>
      </w:r>
      <w:hyperlink w:anchor="■供給者15ー2ー7" w:history="1">
        <w:r w:rsidR="00386639" w:rsidRPr="00857C4F">
          <w:rPr>
            <w:rStyle w:val="a7"/>
          </w:rPr>
          <w:t>15-2-7</w:t>
        </w:r>
      </w:hyperlink>
      <w:r w:rsidR="00386639" w:rsidRPr="00386639">
        <w:t>、</w:t>
      </w:r>
      <w:hyperlink w:anchor="■供給者15ー2ー9" w:history="1">
        <w:r w:rsidR="00386639" w:rsidRPr="00857C4F">
          <w:rPr>
            <w:rStyle w:val="a7"/>
          </w:rPr>
          <w:t>15-2-9</w:t>
        </w:r>
      </w:hyperlink>
      <w:r w:rsidR="00386639" w:rsidRPr="00386639">
        <w:t>、</w:t>
      </w:r>
      <w:hyperlink w:anchor="■供給者18ー3ー1" w:history="1">
        <w:r w:rsidR="00386639" w:rsidRPr="00857C4F">
          <w:rPr>
            <w:rStyle w:val="a7"/>
          </w:rPr>
          <w:t>18-3-1</w:t>
        </w:r>
      </w:hyperlink>
      <w:r w:rsidR="00386639" w:rsidRPr="00386639">
        <w:t>、</w:t>
      </w:r>
      <w:hyperlink w:anchor="■供給者18ー3ー2" w:history="1">
        <w:r w:rsidR="00386639" w:rsidRPr="005940D9">
          <w:rPr>
            <w:rStyle w:val="a7"/>
          </w:rPr>
          <w:t>18-3-2</w:t>
        </w:r>
      </w:hyperlink>
      <w:r w:rsidR="00386639" w:rsidRPr="00386639">
        <w:t>、</w:t>
      </w:r>
      <w:hyperlink w:anchor="■供給者27ー15" w:history="1">
        <w:r w:rsidR="00386639" w:rsidRPr="005940D9">
          <w:rPr>
            <w:rStyle w:val="a7"/>
          </w:rPr>
          <w:t>27-15</w:t>
        </w:r>
      </w:hyperlink>
    </w:p>
    <w:p w14:paraId="0F6FFB3A" w14:textId="77777777" w:rsidR="000E5567" w:rsidRPr="00403FE0" w:rsidRDefault="000E5567" w:rsidP="000E5567">
      <w:pPr>
        <w:wordWrap w:val="0"/>
        <w:ind w:firstLineChars="0" w:firstLine="0"/>
      </w:pPr>
    </w:p>
    <w:p w14:paraId="56059E2F" w14:textId="77777777" w:rsidR="000E5567" w:rsidRPr="00403FE0" w:rsidRDefault="000E5567" w:rsidP="00CD3CFE">
      <w:pPr>
        <w:pStyle w:val="afd"/>
      </w:pPr>
      <w:bookmarkStart w:id="2243" w:name="_Toc185339126"/>
      <w:bookmarkStart w:id="2244" w:name="■クラッキング"/>
      <w:r w:rsidRPr="00403FE0">
        <w:rPr>
          <w:rFonts w:hint="eastAsia"/>
        </w:rPr>
        <w:t>■クラッキング</w:t>
      </w:r>
      <w:bookmarkEnd w:id="2243"/>
      <w:bookmarkEnd w:id="2244"/>
    </w:p>
    <w:p w14:paraId="3092612B" w14:textId="77777777" w:rsidR="000E5567" w:rsidRDefault="000E5567" w:rsidP="000E5567">
      <w:pPr>
        <w:wordWrap w:val="0"/>
      </w:pPr>
      <w:r w:rsidRPr="00403FE0">
        <w:rPr>
          <w:rFonts w:hint="eastAsia"/>
        </w:rPr>
        <w:t>悪意を持って情報システムに侵入し、データの改ざん・機密情報の盗み出し・サーバ攻撃・情報システムの破壊などの行為</w:t>
      </w:r>
    </w:p>
    <w:p w14:paraId="7AA67E44" w14:textId="25F98DB0" w:rsidR="000E5567" w:rsidRDefault="005A237C" w:rsidP="000E5567">
      <w:pPr>
        <w:wordWrap w:val="0"/>
        <w:ind w:firstLineChars="0" w:firstLine="0"/>
      </w:pPr>
      <w:r w:rsidRPr="005A237C">
        <w:rPr>
          <w:rFonts w:hint="eastAsia"/>
        </w:rPr>
        <w:t xml:space="preserve">…………………    </w:t>
      </w:r>
      <w:hyperlink w:anchor="■クラッキング第2章コラム" w:history="1">
        <w:r w:rsidR="00386639" w:rsidRPr="00386639">
          <w:rPr>
            <w:rStyle w:val="a7"/>
            <w:rFonts w:hint="eastAsia"/>
          </w:rPr>
          <w:t>第</w:t>
        </w:r>
        <w:r w:rsidR="00386639" w:rsidRPr="00386639">
          <w:rPr>
            <w:rStyle w:val="a7"/>
          </w:rPr>
          <w:t>2章コラム</w:t>
        </w:r>
      </w:hyperlink>
    </w:p>
    <w:p w14:paraId="4A23C557" w14:textId="77777777" w:rsidR="00386639" w:rsidRDefault="00386639" w:rsidP="000E5567">
      <w:pPr>
        <w:wordWrap w:val="0"/>
        <w:ind w:firstLineChars="0" w:firstLine="0"/>
      </w:pPr>
    </w:p>
    <w:p w14:paraId="6046FA20" w14:textId="77777777" w:rsidR="000E5567" w:rsidRPr="005621C1" w:rsidRDefault="000E5567" w:rsidP="00CD3CFE">
      <w:pPr>
        <w:pStyle w:val="afd"/>
      </w:pPr>
      <w:bookmarkStart w:id="2245" w:name="_Toc185339127"/>
      <w:bookmarkStart w:id="2246" w:name="■クリーンインストール"/>
      <w:r w:rsidRPr="005621C1">
        <w:rPr>
          <w:rFonts w:hint="eastAsia"/>
        </w:rPr>
        <w:t>■クリーンインストール</w:t>
      </w:r>
      <w:bookmarkEnd w:id="2245"/>
    </w:p>
    <w:bookmarkEnd w:id="2246"/>
    <w:p w14:paraId="1DF68E8B" w14:textId="77777777" w:rsidR="000E5567" w:rsidRDefault="000E5567" w:rsidP="000E5567">
      <w:r w:rsidRPr="005621C1">
        <w:rPr>
          <w:rFonts w:hint="eastAsia"/>
        </w:rPr>
        <w:t>すでにインストールされているOSを削除した</w:t>
      </w:r>
      <w:r>
        <w:rPr>
          <w:rFonts w:hint="eastAsia"/>
        </w:rPr>
        <w:t>上</w:t>
      </w:r>
      <w:r w:rsidRPr="005621C1">
        <w:rPr>
          <w:rFonts w:hint="eastAsia"/>
        </w:rPr>
        <w:t>で、新しくOSを再インストールする方法のこと。記憶領域にあるデータはすべて消去されるので、データはバックアップから復元する必要がある</w:t>
      </w:r>
    </w:p>
    <w:p w14:paraId="0E9DFF51" w14:textId="13B7E109" w:rsidR="005A237C" w:rsidRPr="00403FE0" w:rsidRDefault="005A237C" w:rsidP="005A237C">
      <w:pPr>
        <w:ind w:firstLineChars="0" w:firstLine="0"/>
      </w:pPr>
      <w:r w:rsidRPr="005A237C">
        <w:rPr>
          <w:rFonts w:hint="eastAsia"/>
        </w:rPr>
        <w:t xml:space="preserve">…………………    </w:t>
      </w:r>
      <w:hyperlink w:anchor="クリーンインストール18ー4" w:history="1">
        <w:r w:rsidR="006D18B8" w:rsidRPr="0072390A">
          <w:rPr>
            <w:rStyle w:val="a7"/>
          </w:rPr>
          <w:t>18-4</w:t>
        </w:r>
      </w:hyperlink>
    </w:p>
    <w:p w14:paraId="16C73A13" w14:textId="77777777" w:rsidR="000E5567" w:rsidRPr="00403FE0" w:rsidRDefault="000E5567" w:rsidP="000E5567">
      <w:pPr>
        <w:wordWrap w:val="0"/>
      </w:pPr>
    </w:p>
    <w:p w14:paraId="740B9AA1" w14:textId="77777777" w:rsidR="000E5567" w:rsidRPr="00403FE0" w:rsidRDefault="000E5567" w:rsidP="00CD3CFE">
      <w:pPr>
        <w:pStyle w:val="afd"/>
      </w:pPr>
      <w:bookmarkStart w:id="2247" w:name="_Toc185339128"/>
      <w:r w:rsidRPr="00403FE0">
        <w:rPr>
          <w:rFonts w:hint="eastAsia"/>
        </w:rPr>
        <w:t>■</w:t>
      </w:r>
      <w:bookmarkStart w:id="2248" w:name="限定提供データ"/>
      <w:r w:rsidRPr="00403FE0">
        <w:rPr>
          <w:rFonts w:hint="eastAsia"/>
        </w:rPr>
        <w:t>限定提供データ</w:t>
      </w:r>
      <w:bookmarkEnd w:id="2247"/>
      <w:bookmarkEnd w:id="2248"/>
    </w:p>
    <w:p w14:paraId="7C380760" w14:textId="77777777" w:rsidR="000E5567" w:rsidRDefault="000E5567" w:rsidP="000E5567">
      <w:pPr>
        <w:wordWrap w:val="0"/>
      </w:pPr>
      <w:r w:rsidRPr="00403FE0">
        <w:rPr>
          <w:rFonts w:hint="eastAsia"/>
        </w:rPr>
        <w:t>不正競争防止法で次のように定義されている。「業として特定の者に提供する情報として電磁的方法（電子的方法、磁気的方法その人の知覚によっては認識することができない方法を</w:t>
      </w:r>
      <w:r>
        <w:rPr>
          <w:rFonts w:hint="eastAsia"/>
        </w:rPr>
        <w:t>いう</w:t>
      </w:r>
      <w:r w:rsidRPr="00403FE0">
        <w:rPr>
          <w:rFonts w:hint="eastAsia"/>
        </w:rPr>
        <w:t>。次項において同じ。）により相当量蓄積され、</w:t>
      </w:r>
      <w:r>
        <w:rPr>
          <w:rFonts w:hint="eastAsia"/>
        </w:rPr>
        <w:t>および</w:t>
      </w:r>
      <w:r w:rsidRPr="00403FE0">
        <w:rPr>
          <w:rFonts w:hint="eastAsia"/>
        </w:rPr>
        <w:t>管理されている技術上</w:t>
      </w:r>
      <w:r>
        <w:rPr>
          <w:rFonts w:hint="eastAsia"/>
        </w:rPr>
        <w:t>または</w:t>
      </w:r>
      <w:r w:rsidRPr="00403FE0">
        <w:rPr>
          <w:rFonts w:hint="eastAsia"/>
        </w:rPr>
        <w:t>営業上の情報（秘密として管理されているものを除く。）を</w:t>
      </w:r>
      <w:r>
        <w:rPr>
          <w:rFonts w:hint="eastAsia"/>
        </w:rPr>
        <w:t>いう</w:t>
      </w:r>
      <w:r w:rsidRPr="00403FE0">
        <w:rPr>
          <w:rFonts w:hint="eastAsia"/>
        </w:rPr>
        <w:t>。」</w:t>
      </w:r>
    </w:p>
    <w:p w14:paraId="0C7FD581" w14:textId="5CF6AD20" w:rsidR="000E5567" w:rsidRDefault="005A237C" w:rsidP="006D18B8">
      <w:pPr>
        <w:wordWrap w:val="0"/>
        <w:ind w:firstLineChars="0" w:firstLine="0"/>
      </w:pPr>
      <w:r w:rsidRPr="005A237C">
        <w:rPr>
          <w:rFonts w:hint="eastAsia"/>
        </w:rPr>
        <w:t xml:space="preserve">…………………    </w:t>
      </w:r>
      <w:hyperlink w:anchor="限定提供データ12ー2ー2" w:history="1">
        <w:r w:rsidR="006D18B8" w:rsidRPr="0072390A">
          <w:rPr>
            <w:rStyle w:val="a7"/>
          </w:rPr>
          <w:t>12-2-2</w:t>
        </w:r>
      </w:hyperlink>
    </w:p>
    <w:p w14:paraId="2DCF237A" w14:textId="77777777" w:rsidR="006D18B8" w:rsidRDefault="006D18B8" w:rsidP="006D18B8">
      <w:pPr>
        <w:wordWrap w:val="0"/>
        <w:ind w:firstLineChars="0" w:firstLine="0"/>
      </w:pPr>
    </w:p>
    <w:p w14:paraId="1ED12677" w14:textId="77777777" w:rsidR="00317E77" w:rsidRPr="004D1D02" w:rsidRDefault="00317E77" w:rsidP="00317E77">
      <w:pPr>
        <w:pStyle w:val="afd"/>
      </w:pPr>
      <w:bookmarkStart w:id="2249" w:name="_Toc185339130"/>
      <w:r w:rsidRPr="004D1D02">
        <w:rPr>
          <w:rFonts w:hint="eastAsia"/>
        </w:rPr>
        <w:t>■</w:t>
      </w:r>
      <w:bookmarkStart w:id="2250" w:name="コーディング"/>
      <w:r w:rsidRPr="004D1D02">
        <w:rPr>
          <w:rFonts w:hint="eastAsia"/>
        </w:rPr>
        <w:t>コーディング</w:t>
      </w:r>
      <w:bookmarkEnd w:id="2249"/>
      <w:bookmarkEnd w:id="2250"/>
    </w:p>
    <w:p w14:paraId="58BD7460" w14:textId="77777777" w:rsidR="00317E77" w:rsidRDefault="00317E77" w:rsidP="00317E77">
      <w:r w:rsidRPr="004D1D02">
        <w:rPr>
          <w:rFonts w:hint="eastAsia"/>
        </w:rPr>
        <w:t>プログラミング言語でソースコードを書くこと</w:t>
      </w:r>
    </w:p>
    <w:p w14:paraId="77267C36" w14:textId="77777777" w:rsidR="00317E77" w:rsidRDefault="00317E77" w:rsidP="00317E77">
      <w:pPr>
        <w:ind w:firstLineChars="0" w:firstLine="0"/>
      </w:pPr>
      <w:r w:rsidRPr="005A237C">
        <w:rPr>
          <w:rFonts w:hint="eastAsia"/>
        </w:rPr>
        <w:t xml:space="preserve">…………………    </w:t>
      </w:r>
      <w:hyperlink w:anchor="コーディング13ー3ー2" w:history="1">
        <w:r w:rsidRPr="00C93BB6">
          <w:rPr>
            <w:rStyle w:val="a7"/>
          </w:rPr>
          <w:t>13-3-2</w:t>
        </w:r>
      </w:hyperlink>
      <w:r w:rsidRPr="00D22765">
        <w:t>、</w:t>
      </w:r>
      <w:hyperlink w:anchor="コーディング18ー1" w:history="1">
        <w:r w:rsidRPr="00556267">
          <w:rPr>
            <w:rStyle w:val="a7"/>
          </w:rPr>
          <w:t>18-1</w:t>
        </w:r>
      </w:hyperlink>
      <w:r w:rsidRPr="00D22765">
        <w:t>、</w:t>
      </w:r>
      <w:hyperlink w:anchor="コーディング18ー2ー17" w:history="1">
        <w:r w:rsidRPr="00FA03FA">
          <w:rPr>
            <w:rStyle w:val="a7"/>
          </w:rPr>
          <w:t>18-2-17</w:t>
        </w:r>
      </w:hyperlink>
      <w:r w:rsidRPr="00D22765">
        <w:t>、</w:t>
      </w:r>
      <w:hyperlink w:anchor="コーディング18ー3ー1" w:history="1">
        <w:r w:rsidRPr="00FA03FA">
          <w:rPr>
            <w:rStyle w:val="a7"/>
          </w:rPr>
          <w:t>18-3-1</w:t>
        </w:r>
      </w:hyperlink>
      <w:r w:rsidRPr="00D22765">
        <w:t>、</w:t>
      </w:r>
      <w:hyperlink w:anchor="コーディング20ー1ー3" w:history="1">
        <w:r w:rsidRPr="00FA03FA">
          <w:rPr>
            <w:rStyle w:val="a7"/>
          </w:rPr>
          <w:t>20-1-3</w:t>
        </w:r>
      </w:hyperlink>
      <w:r w:rsidRPr="00D22765">
        <w:t>、</w:t>
      </w:r>
      <w:hyperlink w:anchor="コーディング23ー1ー2" w:history="1">
        <w:r w:rsidRPr="00FA03FA">
          <w:rPr>
            <w:rStyle w:val="a7"/>
          </w:rPr>
          <w:t>23-1-2</w:t>
        </w:r>
      </w:hyperlink>
      <w:r w:rsidRPr="00D22765">
        <w:t>、</w:t>
      </w:r>
      <w:hyperlink w:anchor="コーディング27ー18" w:history="1">
        <w:r w:rsidRPr="00FA03FA">
          <w:rPr>
            <w:rStyle w:val="a7"/>
          </w:rPr>
          <w:t>27-18</w:t>
        </w:r>
      </w:hyperlink>
    </w:p>
    <w:p w14:paraId="537DDE97" w14:textId="77777777" w:rsidR="00317E77" w:rsidRPr="00317E77" w:rsidRDefault="00317E77" w:rsidP="006D18B8">
      <w:pPr>
        <w:wordWrap w:val="0"/>
        <w:ind w:firstLineChars="0" w:firstLine="0"/>
      </w:pPr>
    </w:p>
    <w:p w14:paraId="1F2E716F" w14:textId="77777777" w:rsidR="000E5567" w:rsidRPr="00403FE0" w:rsidRDefault="000E5567" w:rsidP="00CD3CFE">
      <w:pPr>
        <w:pStyle w:val="afd"/>
      </w:pPr>
      <w:bookmarkStart w:id="2251" w:name="_Toc185339129"/>
      <w:bookmarkStart w:id="2252" w:name="■個人情報保護委員会"/>
      <w:r w:rsidRPr="00403FE0">
        <w:rPr>
          <w:rFonts w:hint="eastAsia"/>
        </w:rPr>
        <w:t>■個人情報保護委員会</w:t>
      </w:r>
      <w:bookmarkEnd w:id="2251"/>
    </w:p>
    <w:bookmarkEnd w:id="2252"/>
    <w:p w14:paraId="53C2724F" w14:textId="77777777" w:rsidR="000E5567" w:rsidRDefault="000E5567" w:rsidP="000E5567">
      <w:pPr>
        <w:wordWrap w:val="0"/>
      </w:pPr>
      <w:r w:rsidRPr="00B33D34">
        <w:rPr>
          <w:rFonts w:hint="eastAsia"/>
        </w:rPr>
        <w:t>個人情報の有用性を考慮しながらも、個人の権利や利益を保護するために、個人情報の適切な取扱</w:t>
      </w:r>
      <w:r>
        <w:rPr>
          <w:rFonts w:hint="eastAsia"/>
        </w:rPr>
        <w:t>い</w:t>
      </w:r>
      <w:r w:rsidRPr="00B33D34">
        <w:rPr>
          <w:rFonts w:hint="eastAsia"/>
        </w:rPr>
        <w:t>を確保することを任務とする、独立</w:t>
      </w:r>
      <w:r w:rsidRPr="00152C08">
        <w:rPr>
          <w:rFonts w:hint="eastAsia"/>
        </w:rPr>
        <w:t>性の高い行政</w:t>
      </w:r>
      <w:r w:rsidRPr="00B33D34">
        <w:rPr>
          <w:rFonts w:hint="eastAsia"/>
        </w:rPr>
        <w:t>機関</w:t>
      </w:r>
      <w:r w:rsidRPr="00152C08">
        <w:rPr>
          <w:rFonts w:hint="eastAsia"/>
        </w:rPr>
        <w:t>（組織的には内閣府の外局）</w:t>
      </w:r>
      <w:r w:rsidRPr="00B33D34">
        <w:rPr>
          <w:rFonts w:hint="eastAsia"/>
        </w:rPr>
        <w:t>。個人情報保護法およびマイナンバー法に基づき、個人情報の保護に関する基本方針の策定・推進や個人情報などの取扱</w:t>
      </w:r>
      <w:r>
        <w:rPr>
          <w:rFonts w:hint="eastAsia"/>
        </w:rPr>
        <w:t>い</w:t>
      </w:r>
      <w:r w:rsidRPr="00B33D34">
        <w:rPr>
          <w:rFonts w:hint="eastAsia"/>
        </w:rPr>
        <w:t>に関する監視・監督、認定個人情報保護団体に関する事務などの業務を行</w:t>
      </w:r>
      <w:r>
        <w:rPr>
          <w:rFonts w:hint="eastAsia"/>
        </w:rPr>
        <w:t>っている</w:t>
      </w:r>
    </w:p>
    <w:p w14:paraId="00643BD8" w14:textId="12A1BA4F" w:rsidR="005A237C" w:rsidRPr="00B33D34" w:rsidRDefault="005A237C" w:rsidP="005A237C">
      <w:pPr>
        <w:wordWrap w:val="0"/>
        <w:ind w:firstLineChars="0" w:firstLine="0"/>
      </w:pPr>
      <w:r w:rsidRPr="005A237C">
        <w:rPr>
          <w:rFonts w:hint="eastAsia"/>
        </w:rPr>
        <w:t xml:space="preserve">…………………    </w:t>
      </w:r>
      <w:hyperlink w:anchor="■個人情報保護委員会3ー2ー1" w:history="1">
        <w:r w:rsidR="006D18B8" w:rsidRPr="007E5F59">
          <w:rPr>
            <w:rStyle w:val="a7"/>
          </w:rPr>
          <w:t>3-2-1</w:t>
        </w:r>
      </w:hyperlink>
      <w:r w:rsidR="006D18B8" w:rsidRPr="006D18B8">
        <w:t>、</w:t>
      </w:r>
      <w:hyperlink w:anchor="■個人情報保護委員会4ー3ー1" w:history="1">
        <w:r w:rsidR="006D18B8" w:rsidRPr="006561AE">
          <w:rPr>
            <w:rStyle w:val="a7"/>
          </w:rPr>
          <w:t>4-3-1</w:t>
        </w:r>
      </w:hyperlink>
      <w:r w:rsidR="006D18B8" w:rsidRPr="006D18B8">
        <w:t>、</w:t>
      </w:r>
      <w:hyperlink w:anchor="■個人情報保護委員会5ー2ー3" w:history="1">
        <w:r w:rsidR="006D18B8" w:rsidRPr="006561AE">
          <w:rPr>
            <w:rStyle w:val="a7"/>
          </w:rPr>
          <w:t>5-2-3</w:t>
        </w:r>
      </w:hyperlink>
      <w:r w:rsidR="006D18B8" w:rsidRPr="006D18B8">
        <w:t>、</w:t>
      </w:r>
      <w:hyperlink w:anchor="■個人情報保護委員会7ー1ー2" w:history="1">
        <w:r w:rsidR="006D18B8" w:rsidRPr="006561AE">
          <w:rPr>
            <w:rStyle w:val="a7"/>
          </w:rPr>
          <w:t>7-1-2</w:t>
        </w:r>
      </w:hyperlink>
      <w:r w:rsidR="006D18B8" w:rsidRPr="006D18B8">
        <w:t>、</w:t>
      </w:r>
      <w:hyperlink w:anchor="■個人情報保護委員会15ー2ー1" w:history="1">
        <w:r w:rsidR="006D18B8" w:rsidRPr="006561AE">
          <w:rPr>
            <w:rStyle w:val="a7"/>
          </w:rPr>
          <w:t>15-2-1</w:t>
        </w:r>
      </w:hyperlink>
      <w:r w:rsidR="006D18B8" w:rsidRPr="006D18B8">
        <w:t>、</w:t>
      </w:r>
      <w:hyperlink w:anchor="■個人情報保護委員会15ー2ー2" w:history="1">
        <w:r w:rsidR="006D18B8" w:rsidRPr="006561AE">
          <w:rPr>
            <w:rStyle w:val="a7"/>
          </w:rPr>
          <w:t>15-2-2</w:t>
        </w:r>
      </w:hyperlink>
    </w:p>
    <w:p w14:paraId="757A190D" w14:textId="77777777" w:rsidR="00D22765" w:rsidRPr="00D22765" w:rsidRDefault="00D22765" w:rsidP="00D22765">
      <w:pPr>
        <w:ind w:firstLineChars="0" w:firstLine="0"/>
      </w:pPr>
    </w:p>
    <w:p w14:paraId="67E8F24B" w14:textId="77777777" w:rsidR="000E5567" w:rsidRPr="008E35ED" w:rsidRDefault="000E5567" w:rsidP="00CD3CFE">
      <w:pPr>
        <w:pStyle w:val="afd"/>
      </w:pPr>
      <w:bookmarkStart w:id="2253" w:name="_Toc185339131"/>
      <w:r w:rsidRPr="008E35ED">
        <w:rPr>
          <w:rFonts w:hint="eastAsia"/>
        </w:rPr>
        <w:t>■</w:t>
      </w:r>
      <w:bookmarkStart w:id="2254" w:name="コンパイル"/>
      <w:r w:rsidRPr="008E35ED">
        <w:rPr>
          <w:rFonts w:hint="eastAsia"/>
        </w:rPr>
        <w:t>コンパイル</w:t>
      </w:r>
      <w:bookmarkEnd w:id="2253"/>
      <w:bookmarkEnd w:id="2254"/>
    </w:p>
    <w:p w14:paraId="6EA40820" w14:textId="77777777" w:rsidR="000E5567" w:rsidRDefault="000E5567" w:rsidP="000E5567">
      <w:r w:rsidRPr="008E35ED">
        <w:rPr>
          <w:rFonts w:hint="eastAsia"/>
        </w:rPr>
        <w:t>プログラミング言語で書かれたプログラムを機械語に変換する作業</w:t>
      </w:r>
    </w:p>
    <w:p w14:paraId="07AEA1E2" w14:textId="41986C68" w:rsidR="005A237C" w:rsidRDefault="005A237C" w:rsidP="005A237C">
      <w:pPr>
        <w:ind w:firstLineChars="0" w:firstLine="0"/>
      </w:pPr>
      <w:r w:rsidRPr="005A237C">
        <w:rPr>
          <w:rFonts w:hint="eastAsia"/>
        </w:rPr>
        <w:t xml:space="preserve">…………………    </w:t>
      </w:r>
      <w:hyperlink w:anchor="コンパイル20ー1ー7" w:history="1">
        <w:r w:rsidR="0021345A" w:rsidRPr="00FA03FA">
          <w:rPr>
            <w:rStyle w:val="a7"/>
          </w:rPr>
          <w:t>20-1-7</w:t>
        </w:r>
      </w:hyperlink>
    </w:p>
    <w:p w14:paraId="25D8AE82" w14:textId="77777777" w:rsidR="000E5567" w:rsidRPr="008A2915" w:rsidRDefault="000E5567" w:rsidP="000E5567">
      <w:pPr>
        <w:wordWrap w:val="0"/>
        <w:ind w:firstLineChars="0" w:firstLine="0"/>
      </w:pPr>
    </w:p>
    <w:p w14:paraId="04AB86E0" w14:textId="77777777" w:rsidR="000E5567" w:rsidRPr="00403FE0" w:rsidRDefault="000E5567" w:rsidP="00CD3CFE">
      <w:pPr>
        <w:pStyle w:val="afd"/>
      </w:pPr>
      <w:bookmarkStart w:id="2255" w:name="_Toc185339132"/>
      <w:bookmarkStart w:id="2256" w:name="■サイバー攻撃"/>
      <w:r w:rsidRPr="00403FE0">
        <w:rPr>
          <w:rFonts w:hint="eastAsia"/>
        </w:rPr>
        <w:t>■サイバー攻撃</w:t>
      </w:r>
      <w:bookmarkEnd w:id="2255"/>
    </w:p>
    <w:bookmarkEnd w:id="2256"/>
    <w:p w14:paraId="4361E417" w14:textId="77777777" w:rsidR="000E5567" w:rsidRDefault="000E5567" w:rsidP="000E5567">
      <w:pPr>
        <w:wordWrap w:val="0"/>
      </w:pPr>
      <w:r w:rsidRPr="00403FE0">
        <w:rPr>
          <w:rFonts w:hint="eastAsia"/>
        </w:rPr>
        <w:t>インターネットを通じて、別の企業や組織、ときに国家を攻撃する行為の総称。対象は、個人が所有するパソコンやスマートフォンから、企業のサーバやデータベース、国の重要インフラまで</w:t>
      </w:r>
      <w:r>
        <w:rPr>
          <w:rFonts w:hint="eastAsia"/>
        </w:rPr>
        <w:t>さまざま</w:t>
      </w:r>
      <w:r w:rsidRPr="00403FE0">
        <w:rPr>
          <w:rFonts w:hint="eastAsia"/>
        </w:rPr>
        <w:t>である。</w:t>
      </w:r>
      <w:r>
        <w:rPr>
          <w:rFonts w:hint="eastAsia"/>
        </w:rPr>
        <w:t>デジタル</w:t>
      </w:r>
      <w:r w:rsidRPr="00403FE0">
        <w:rPr>
          <w:rFonts w:hint="eastAsia"/>
        </w:rPr>
        <w:t>社会となった現代では、インターネット空間をサイバー空間と呼ぶ。サイバー空間において、敵対する国家、企業、集団、個人などを攻撃する行為やその防御をサイバー戦争と呼ぶこともある。</w:t>
      </w:r>
    </w:p>
    <w:p w14:paraId="1D782059" w14:textId="1969F781" w:rsidR="000E5567" w:rsidRDefault="005A237C" w:rsidP="0021345A">
      <w:pPr>
        <w:wordWrap w:val="0"/>
        <w:ind w:firstLineChars="0" w:firstLine="0"/>
        <w:rPr>
          <w:lang w:eastAsia="zh-TW"/>
        </w:rPr>
      </w:pPr>
      <w:r w:rsidRPr="005A237C">
        <w:rPr>
          <w:rFonts w:hint="eastAsia"/>
          <w:lang w:eastAsia="zh-TW"/>
        </w:rPr>
        <w:t xml:space="preserve">…………………    </w:t>
      </w:r>
      <w:hyperlink w:anchor="■サイバー攻撃0ー1ー1" w:history="1">
        <w:r w:rsidR="008103C6" w:rsidRPr="009E47F4">
          <w:rPr>
            <w:rStyle w:val="a7"/>
            <w:lang w:eastAsia="zh-TW"/>
          </w:rPr>
          <w:t>0-1-1</w:t>
        </w:r>
      </w:hyperlink>
      <w:r w:rsidR="008103C6" w:rsidRPr="008103C6">
        <w:rPr>
          <w:lang w:eastAsia="zh-TW"/>
        </w:rPr>
        <w:t>、</w:t>
      </w:r>
      <w:hyperlink w:anchor="■サイバー攻撃0ー1ー2" w:history="1">
        <w:r w:rsidR="008103C6" w:rsidRPr="009E47F4">
          <w:rPr>
            <w:rStyle w:val="a7"/>
            <w:lang w:eastAsia="zh-TW"/>
          </w:rPr>
          <w:t>0-1-2</w:t>
        </w:r>
      </w:hyperlink>
      <w:r w:rsidR="008103C6" w:rsidRPr="008103C6">
        <w:rPr>
          <w:lang w:eastAsia="zh-TW"/>
        </w:rPr>
        <w:t>、</w:t>
      </w:r>
      <w:hyperlink w:anchor="■サイバー攻撃0ー1ー3" w:history="1">
        <w:r w:rsidR="008103C6" w:rsidRPr="009E47F4">
          <w:rPr>
            <w:rStyle w:val="a7"/>
            <w:lang w:eastAsia="zh-TW"/>
          </w:rPr>
          <w:t>0-1-3</w:t>
        </w:r>
      </w:hyperlink>
      <w:r w:rsidR="008103C6" w:rsidRPr="008103C6">
        <w:rPr>
          <w:lang w:eastAsia="zh-TW"/>
        </w:rPr>
        <w:t>、</w:t>
      </w:r>
      <w:hyperlink w:anchor="■サイバー攻撃2ー1" w:history="1">
        <w:r w:rsidR="008103C6" w:rsidRPr="009E47F4">
          <w:rPr>
            <w:rStyle w:val="a7"/>
            <w:lang w:eastAsia="zh-TW"/>
          </w:rPr>
          <w:t>2-1</w:t>
        </w:r>
      </w:hyperlink>
      <w:r w:rsidR="008103C6" w:rsidRPr="008103C6">
        <w:rPr>
          <w:lang w:eastAsia="zh-TW"/>
        </w:rPr>
        <w:t>、</w:t>
      </w:r>
      <w:hyperlink w:anchor="■サイバー攻撃2ー3" w:history="1">
        <w:r w:rsidR="008103C6" w:rsidRPr="009E47F4">
          <w:rPr>
            <w:rStyle w:val="a7"/>
            <w:lang w:eastAsia="zh-TW"/>
          </w:rPr>
          <w:t>2-3</w:t>
        </w:r>
      </w:hyperlink>
      <w:r w:rsidR="008103C6" w:rsidRPr="008103C6">
        <w:rPr>
          <w:lang w:eastAsia="zh-TW"/>
        </w:rPr>
        <w:t>、</w:t>
      </w:r>
      <w:hyperlink w:anchor="■サイバー攻撃3ー2ー2" w:history="1">
        <w:r w:rsidR="008103C6" w:rsidRPr="009E47F4">
          <w:rPr>
            <w:rStyle w:val="a7"/>
            <w:lang w:eastAsia="zh-TW"/>
          </w:rPr>
          <w:t>3-2-2</w:t>
        </w:r>
      </w:hyperlink>
      <w:r w:rsidR="008103C6" w:rsidRPr="008103C6">
        <w:rPr>
          <w:lang w:eastAsia="zh-TW"/>
        </w:rPr>
        <w:t>、</w:t>
      </w:r>
      <w:hyperlink w:anchor="■サイバー攻撃3ー2ー3" w:history="1">
        <w:r w:rsidR="008103C6" w:rsidRPr="009E47F4">
          <w:rPr>
            <w:rStyle w:val="a7"/>
            <w:lang w:eastAsia="zh-TW"/>
          </w:rPr>
          <w:t>3-2-3</w:t>
        </w:r>
      </w:hyperlink>
      <w:r w:rsidR="008103C6" w:rsidRPr="008103C6">
        <w:rPr>
          <w:lang w:eastAsia="zh-TW"/>
        </w:rPr>
        <w:t>、</w:t>
      </w:r>
      <w:hyperlink w:anchor="■サイバー攻撃4ー1ー1" w:history="1">
        <w:r w:rsidR="008103C6" w:rsidRPr="009E47F4">
          <w:rPr>
            <w:rStyle w:val="a7"/>
            <w:lang w:eastAsia="zh-TW"/>
          </w:rPr>
          <w:t>4-1-1</w:t>
        </w:r>
      </w:hyperlink>
      <w:r w:rsidR="008103C6" w:rsidRPr="008103C6">
        <w:rPr>
          <w:lang w:eastAsia="zh-TW"/>
        </w:rPr>
        <w:t>、</w:t>
      </w:r>
      <w:hyperlink w:anchor="■サイバー攻撃4ー1ー2" w:history="1">
        <w:r w:rsidR="008103C6" w:rsidRPr="009E47F4">
          <w:rPr>
            <w:rStyle w:val="a7"/>
            <w:lang w:eastAsia="zh-TW"/>
          </w:rPr>
          <w:t>4-1-2</w:t>
        </w:r>
      </w:hyperlink>
      <w:r w:rsidR="008103C6" w:rsidRPr="008103C6">
        <w:rPr>
          <w:lang w:eastAsia="zh-TW"/>
        </w:rPr>
        <w:t>、</w:t>
      </w:r>
      <w:hyperlink w:anchor="■サイバー攻撃4ー2ー1" w:history="1">
        <w:r w:rsidR="008103C6" w:rsidRPr="009E47F4">
          <w:rPr>
            <w:rStyle w:val="a7"/>
            <w:lang w:eastAsia="zh-TW"/>
          </w:rPr>
          <w:t>4-2-1</w:t>
        </w:r>
      </w:hyperlink>
      <w:r w:rsidR="008103C6" w:rsidRPr="008103C6">
        <w:rPr>
          <w:lang w:eastAsia="zh-TW"/>
        </w:rPr>
        <w:t>、</w:t>
      </w:r>
      <w:hyperlink w:anchor="■サイバー攻撃4ー2ー2" w:history="1">
        <w:r w:rsidR="008103C6" w:rsidRPr="009E47F4">
          <w:rPr>
            <w:rStyle w:val="a7"/>
            <w:lang w:eastAsia="zh-TW"/>
          </w:rPr>
          <w:t>4-2-2</w:t>
        </w:r>
      </w:hyperlink>
      <w:r w:rsidR="008103C6" w:rsidRPr="008103C6">
        <w:rPr>
          <w:lang w:eastAsia="zh-TW"/>
        </w:rPr>
        <w:t>、</w:t>
      </w:r>
      <w:hyperlink w:anchor="■サイバー攻撃5ー1ー2" w:history="1">
        <w:r w:rsidR="008103C6" w:rsidRPr="009E47F4">
          <w:rPr>
            <w:rStyle w:val="a7"/>
            <w:lang w:eastAsia="zh-TW"/>
          </w:rPr>
          <w:t>5-1-2</w:t>
        </w:r>
      </w:hyperlink>
      <w:r w:rsidR="008103C6" w:rsidRPr="008103C6">
        <w:rPr>
          <w:lang w:eastAsia="zh-TW"/>
        </w:rPr>
        <w:t>、</w:t>
      </w:r>
      <w:hyperlink w:anchor="■サイバー攻撃5ー1ー3" w:history="1">
        <w:r w:rsidR="008103C6" w:rsidRPr="009E47F4">
          <w:rPr>
            <w:rStyle w:val="a7"/>
            <w:lang w:eastAsia="zh-TW"/>
          </w:rPr>
          <w:t>5-1-3</w:t>
        </w:r>
      </w:hyperlink>
      <w:r w:rsidR="008103C6" w:rsidRPr="008103C6">
        <w:rPr>
          <w:lang w:eastAsia="zh-TW"/>
        </w:rPr>
        <w:t>、</w:t>
      </w:r>
      <w:hyperlink w:anchor="■サイバー攻撃5ー2ー2" w:history="1">
        <w:r w:rsidR="008103C6" w:rsidRPr="009E47F4">
          <w:rPr>
            <w:rStyle w:val="a7"/>
            <w:lang w:eastAsia="zh-TW"/>
          </w:rPr>
          <w:t>5-2-2</w:t>
        </w:r>
      </w:hyperlink>
      <w:r w:rsidR="008103C6" w:rsidRPr="008103C6">
        <w:rPr>
          <w:lang w:eastAsia="zh-TW"/>
        </w:rPr>
        <w:t>、</w:t>
      </w:r>
      <w:hyperlink w:anchor="■サイバー攻撃5ー2ー5" w:history="1">
        <w:r w:rsidR="008103C6" w:rsidRPr="009658C4">
          <w:rPr>
            <w:rStyle w:val="a7"/>
            <w:lang w:eastAsia="zh-TW"/>
          </w:rPr>
          <w:t>5-2-5</w:t>
        </w:r>
      </w:hyperlink>
      <w:r w:rsidR="008103C6" w:rsidRPr="008103C6">
        <w:rPr>
          <w:lang w:eastAsia="zh-TW"/>
        </w:rPr>
        <w:t>、</w:t>
      </w:r>
      <w:hyperlink w:anchor="■サイバー攻撃5ー3ー1" w:history="1">
        <w:r w:rsidR="008103C6" w:rsidRPr="009658C4">
          <w:rPr>
            <w:rStyle w:val="a7"/>
            <w:lang w:eastAsia="zh-TW"/>
          </w:rPr>
          <w:t>5-3-1</w:t>
        </w:r>
      </w:hyperlink>
      <w:r w:rsidR="008103C6" w:rsidRPr="008103C6">
        <w:rPr>
          <w:lang w:eastAsia="zh-TW"/>
        </w:rPr>
        <w:t>、</w:t>
      </w:r>
      <w:hyperlink w:anchor="■サイバー攻撃5ー3ー2" w:history="1">
        <w:r w:rsidR="008103C6" w:rsidRPr="009658C4">
          <w:rPr>
            <w:rStyle w:val="a7"/>
            <w:lang w:eastAsia="zh-TW"/>
          </w:rPr>
          <w:t>5-3-2</w:t>
        </w:r>
      </w:hyperlink>
      <w:r w:rsidR="008103C6" w:rsidRPr="008103C6">
        <w:rPr>
          <w:lang w:eastAsia="zh-TW"/>
        </w:rPr>
        <w:t>、</w:t>
      </w:r>
      <w:hyperlink w:anchor="■サイバー攻撃6ー3ー1" w:history="1">
        <w:r w:rsidR="008103C6" w:rsidRPr="009658C4">
          <w:rPr>
            <w:rStyle w:val="a7"/>
            <w:lang w:eastAsia="zh-TW"/>
          </w:rPr>
          <w:t>6-3-1</w:t>
        </w:r>
      </w:hyperlink>
      <w:r w:rsidR="008103C6" w:rsidRPr="008103C6">
        <w:rPr>
          <w:lang w:eastAsia="zh-TW"/>
        </w:rPr>
        <w:t>、</w:t>
      </w:r>
      <w:hyperlink w:anchor="■サイバー攻撃6ー3ー2" w:history="1">
        <w:r w:rsidR="008103C6" w:rsidRPr="009658C4">
          <w:rPr>
            <w:rStyle w:val="a7"/>
            <w:lang w:eastAsia="zh-TW"/>
          </w:rPr>
          <w:t>6-3-2</w:t>
        </w:r>
      </w:hyperlink>
      <w:r w:rsidR="008103C6" w:rsidRPr="008103C6">
        <w:rPr>
          <w:lang w:eastAsia="zh-TW"/>
        </w:rPr>
        <w:t>、</w:t>
      </w:r>
      <w:hyperlink w:anchor="■サイバー攻撃第６章編集後記" w:history="1">
        <w:r w:rsidR="008103C6" w:rsidRPr="009658C4">
          <w:rPr>
            <w:rStyle w:val="a7"/>
            <w:lang w:eastAsia="zh-TW"/>
          </w:rPr>
          <w:t>第6章編集後記</w:t>
        </w:r>
      </w:hyperlink>
      <w:r w:rsidR="008103C6" w:rsidRPr="008103C6">
        <w:rPr>
          <w:lang w:eastAsia="zh-TW"/>
        </w:rPr>
        <w:t>、</w:t>
      </w:r>
      <w:hyperlink w:anchor="■サイバー攻撃10ー2ー3" w:history="1">
        <w:r w:rsidR="008103C6" w:rsidRPr="009658C4">
          <w:rPr>
            <w:rStyle w:val="a7"/>
            <w:lang w:eastAsia="zh-TW"/>
          </w:rPr>
          <w:t>10-2-3</w:t>
        </w:r>
      </w:hyperlink>
      <w:r w:rsidR="008103C6" w:rsidRPr="008103C6">
        <w:rPr>
          <w:lang w:eastAsia="zh-TW"/>
        </w:rPr>
        <w:t>、</w:t>
      </w:r>
      <w:hyperlink w:anchor="■サイバー攻撃10ー2ー6" w:history="1">
        <w:r w:rsidR="008103C6" w:rsidRPr="009658C4">
          <w:rPr>
            <w:rStyle w:val="a7"/>
            <w:lang w:eastAsia="zh-TW"/>
          </w:rPr>
          <w:t>10-2-6</w:t>
        </w:r>
      </w:hyperlink>
      <w:r w:rsidR="008103C6" w:rsidRPr="008103C6">
        <w:rPr>
          <w:lang w:eastAsia="zh-TW"/>
        </w:rPr>
        <w:t>、</w:t>
      </w:r>
      <w:hyperlink w:anchor="■サイバー攻撃11ー1ー1" w:history="1">
        <w:r w:rsidR="008103C6" w:rsidRPr="00C75227">
          <w:rPr>
            <w:rStyle w:val="a7"/>
            <w:lang w:eastAsia="zh-TW"/>
          </w:rPr>
          <w:t>11-1-1</w:t>
        </w:r>
      </w:hyperlink>
      <w:r w:rsidR="008103C6" w:rsidRPr="008103C6">
        <w:rPr>
          <w:lang w:eastAsia="zh-TW"/>
        </w:rPr>
        <w:t>、</w:t>
      </w:r>
      <w:hyperlink w:anchor="■サイバー攻撃11ー1ー2" w:history="1">
        <w:r w:rsidR="008103C6" w:rsidRPr="00C75227">
          <w:rPr>
            <w:rStyle w:val="a7"/>
            <w:lang w:eastAsia="zh-TW"/>
          </w:rPr>
          <w:t>11-1-2</w:t>
        </w:r>
      </w:hyperlink>
      <w:r w:rsidR="008103C6" w:rsidRPr="008103C6">
        <w:rPr>
          <w:lang w:eastAsia="zh-TW"/>
        </w:rPr>
        <w:t>、</w:t>
      </w:r>
      <w:hyperlink w:anchor="■サイバー攻撃11ー4" w:history="1">
        <w:r w:rsidR="008103C6" w:rsidRPr="00C75227">
          <w:rPr>
            <w:rStyle w:val="a7"/>
            <w:lang w:eastAsia="zh-TW"/>
          </w:rPr>
          <w:t>11-4</w:t>
        </w:r>
      </w:hyperlink>
      <w:r w:rsidR="008103C6" w:rsidRPr="008103C6">
        <w:rPr>
          <w:lang w:eastAsia="zh-TW"/>
        </w:rPr>
        <w:t>、</w:t>
      </w:r>
      <w:hyperlink w:anchor="■サイバー攻撃11ー5ー1" w:history="1">
        <w:r w:rsidR="008103C6" w:rsidRPr="00C75227">
          <w:rPr>
            <w:rStyle w:val="a7"/>
            <w:lang w:eastAsia="zh-TW"/>
          </w:rPr>
          <w:t>11-5-1</w:t>
        </w:r>
      </w:hyperlink>
      <w:r w:rsidR="008103C6" w:rsidRPr="008103C6">
        <w:rPr>
          <w:lang w:eastAsia="zh-TW"/>
        </w:rPr>
        <w:t>、</w:t>
      </w:r>
      <w:hyperlink w:anchor="■サイバー攻撃11ー5ー2" w:history="1">
        <w:r w:rsidR="008103C6" w:rsidRPr="00C75227">
          <w:rPr>
            <w:rStyle w:val="a7"/>
            <w:lang w:eastAsia="zh-TW"/>
          </w:rPr>
          <w:t>11-5-2</w:t>
        </w:r>
      </w:hyperlink>
      <w:r w:rsidR="008103C6" w:rsidRPr="008103C6">
        <w:rPr>
          <w:lang w:eastAsia="zh-TW"/>
        </w:rPr>
        <w:t>、</w:t>
      </w:r>
      <w:hyperlink w:anchor="■サイバー攻撃11ー5ー3" w:history="1">
        <w:r w:rsidR="008103C6" w:rsidRPr="00C75227">
          <w:rPr>
            <w:rStyle w:val="a7"/>
            <w:lang w:eastAsia="zh-TW"/>
          </w:rPr>
          <w:t>11-5-3</w:t>
        </w:r>
      </w:hyperlink>
      <w:r w:rsidR="008103C6" w:rsidRPr="008103C6">
        <w:rPr>
          <w:lang w:eastAsia="zh-TW"/>
        </w:rPr>
        <w:t>、</w:t>
      </w:r>
      <w:hyperlink w:anchor="■サイバー攻撃12ー2ー2" w:history="1">
        <w:r w:rsidR="008103C6" w:rsidRPr="00C75227">
          <w:rPr>
            <w:rStyle w:val="a7"/>
            <w:lang w:eastAsia="zh-TW"/>
          </w:rPr>
          <w:t>12-2-2</w:t>
        </w:r>
      </w:hyperlink>
      <w:r w:rsidR="008103C6" w:rsidRPr="008103C6">
        <w:rPr>
          <w:lang w:eastAsia="zh-TW"/>
        </w:rPr>
        <w:t>、</w:t>
      </w:r>
      <w:hyperlink w:anchor="■サイバー攻撃13ー2ー4" w:history="1">
        <w:r w:rsidR="008103C6" w:rsidRPr="00C75227">
          <w:rPr>
            <w:rStyle w:val="a7"/>
            <w:lang w:eastAsia="zh-TW"/>
          </w:rPr>
          <w:t>13-2-4</w:t>
        </w:r>
      </w:hyperlink>
      <w:r w:rsidR="008103C6" w:rsidRPr="008103C6">
        <w:rPr>
          <w:lang w:eastAsia="zh-TW"/>
        </w:rPr>
        <w:t>、</w:t>
      </w:r>
      <w:hyperlink w:anchor="■サイバー攻撃13ー2ー5" w:history="1">
        <w:r w:rsidR="008103C6" w:rsidRPr="00C75227">
          <w:rPr>
            <w:rStyle w:val="a7"/>
            <w:lang w:eastAsia="zh-TW"/>
          </w:rPr>
          <w:t>13-2-5</w:t>
        </w:r>
      </w:hyperlink>
      <w:r w:rsidR="008103C6" w:rsidRPr="008103C6">
        <w:rPr>
          <w:lang w:eastAsia="zh-TW"/>
        </w:rPr>
        <w:t>、</w:t>
      </w:r>
      <w:hyperlink w:anchor="■サイバー攻撃18ー3ー2" w:history="1">
        <w:r w:rsidR="008103C6" w:rsidRPr="00C75227">
          <w:rPr>
            <w:rStyle w:val="a7"/>
            <w:lang w:eastAsia="zh-TW"/>
          </w:rPr>
          <w:t>18-3-2</w:t>
        </w:r>
      </w:hyperlink>
      <w:r w:rsidR="008103C6" w:rsidRPr="008103C6">
        <w:rPr>
          <w:lang w:eastAsia="zh-TW"/>
        </w:rPr>
        <w:t>、</w:t>
      </w:r>
      <w:hyperlink w:anchor="■サイバー攻撃18ー3ー4" w:history="1">
        <w:r w:rsidR="008103C6" w:rsidRPr="00C75227">
          <w:rPr>
            <w:rStyle w:val="a7"/>
            <w:lang w:eastAsia="zh-TW"/>
          </w:rPr>
          <w:t>18-3-4</w:t>
        </w:r>
      </w:hyperlink>
      <w:r w:rsidR="008103C6" w:rsidRPr="008103C6">
        <w:rPr>
          <w:lang w:eastAsia="zh-TW"/>
        </w:rPr>
        <w:t>、</w:t>
      </w:r>
      <w:hyperlink w:anchor="■サイバー攻撃18ー3ー5" w:history="1">
        <w:r w:rsidR="008103C6" w:rsidRPr="00C75227">
          <w:rPr>
            <w:rStyle w:val="a7"/>
            <w:lang w:eastAsia="zh-TW"/>
          </w:rPr>
          <w:t>18-3-5</w:t>
        </w:r>
      </w:hyperlink>
      <w:r w:rsidR="008103C6" w:rsidRPr="008103C6">
        <w:rPr>
          <w:lang w:eastAsia="zh-TW"/>
        </w:rPr>
        <w:t>、</w:t>
      </w:r>
      <w:hyperlink w:anchor="■サイバー攻撃19ー2" w:history="1">
        <w:r w:rsidR="008103C6" w:rsidRPr="00C75227">
          <w:rPr>
            <w:rStyle w:val="a7"/>
            <w:lang w:eastAsia="zh-TW"/>
          </w:rPr>
          <w:t>19-2</w:t>
        </w:r>
      </w:hyperlink>
      <w:r w:rsidR="008103C6" w:rsidRPr="008103C6">
        <w:rPr>
          <w:lang w:eastAsia="zh-TW"/>
        </w:rPr>
        <w:t>、</w:t>
      </w:r>
      <w:hyperlink w:anchor="■サイバー攻撃21ー1ー2" w:history="1">
        <w:r w:rsidR="008103C6" w:rsidRPr="00C75227">
          <w:rPr>
            <w:rStyle w:val="a7"/>
            <w:lang w:eastAsia="zh-TW"/>
          </w:rPr>
          <w:t>21-1-2</w:t>
        </w:r>
      </w:hyperlink>
      <w:r w:rsidR="008103C6" w:rsidRPr="008103C6">
        <w:rPr>
          <w:lang w:eastAsia="zh-TW"/>
        </w:rPr>
        <w:t>、</w:t>
      </w:r>
      <w:hyperlink w:anchor="■サイバー攻撃22ー1ー2" w:history="1">
        <w:r w:rsidR="008103C6" w:rsidRPr="00DF3468">
          <w:rPr>
            <w:rStyle w:val="a7"/>
            <w:lang w:eastAsia="zh-TW"/>
          </w:rPr>
          <w:t>22-1-2</w:t>
        </w:r>
      </w:hyperlink>
      <w:r w:rsidR="008103C6" w:rsidRPr="008103C6">
        <w:rPr>
          <w:lang w:eastAsia="zh-TW"/>
        </w:rPr>
        <w:t>、</w:t>
      </w:r>
      <w:hyperlink w:anchor="■サイバー攻撃22ー3ー1" w:history="1">
        <w:r w:rsidR="008103C6" w:rsidRPr="00DF3468">
          <w:rPr>
            <w:rStyle w:val="a7"/>
            <w:lang w:eastAsia="zh-TW"/>
          </w:rPr>
          <w:t>22-3-1</w:t>
        </w:r>
      </w:hyperlink>
      <w:r w:rsidR="008103C6" w:rsidRPr="008103C6">
        <w:rPr>
          <w:lang w:eastAsia="zh-TW"/>
        </w:rPr>
        <w:t>、</w:t>
      </w:r>
      <w:hyperlink w:anchor="■サイバー攻撃22ー3ー4" w:history="1">
        <w:r w:rsidR="008103C6" w:rsidRPr="00DF3468">
          <w:rPr>
            <w:rStyle w:val="a7"/>
            <w:lang w:eastAsia="zh-TW"/>
          </w:rPr>
          <w:t>22-3-4</w:t>
        </w:r>
      </w:hyperlink>
      <w:r w:rsidR="008103C6" w:rsidRPr="008103C6">
        <w:rPr>
          <w:lang w:eastAsia="zh-TW"/>
        </w:rPr>
        <w:t>、</w:t>
      </w:r>
      <w:hyperlink w:anchor="■サイバー攻撃23ー2" w:history="1">
        <w:r w:rsidR="008103C6" w:rsidRPr="00DF3468">
          <w:rPr>
            <w:rStyle w:val="a7"/>
            <w:lang w:eastAsia="zh-TW"/>
          </w:rPr>
          <w:t>23-2</w:t>
        </w:r>
      </w:hyperlink>
      <w:r w:rsidR="008103C6" w:rsidRPr="008103C6">
        <w:rPr>
          <w:lang w:eastAsia="zh-TW"/>
        </w:rPr>
        <w:t>、</w:t>
      </w:r>
      <w:hyperlink w:anchor="■サイバー攻撃24ー3" w:history="1">
        <w:r w:rsidR="008103C6" w:rsidRPr="0002369A">
          <w:rPr>
            <w:rStyle w:val="a7"/>
            <w:lang w:eastAsia="zh-TW"/>
          </w:rPr>
          <w:t>24-3</w:t>
        </w:r>
      </w:hyperlink>
      <w:r w:rsidR="008103C6" w:rsidRPr="008103C6">
        <w:rPr>
          <w:lang w:eastAsia="zh-TW"/>
        </w:rPr>
        <w:t>、</w:t>
      </w:r>
      <w:hyperlink w:anchor="■サイバー攻撃25ー1" w:history="1">
        <w:r w:rsidR="008103C6" w:rsidRPr="0002369A">
          <w:rPr>
            <w:rStyle w:val="a7"/>
            <w:lang w:eastAsia="zh-TW"/>
          </w:rPr>
          <w:t>25-1</w:t>
        </w:r>
      </w:hyperlink>
      <w:r w:rsidR="008103C6" w:rsidRPr="008103C6">
        <w:rPr>
          <w:lang w:eastAsia="zh-TW"/>
        </w:rPr>
        <w:t>、</w:t>
      </w:r>
      <w:hyperlink w:anchor="■サイバー攻撃25ー2ー2" w:history="1">
        <w:r w:rsidR="008103C6" w:rsidRPr="0002369A">
          <w:rPr>
            <w:rStyle w:val="a7"/>
            <w:lang w:eastAsia="zh-TW"/>
          </w:rPr>
          <w:t>25-2-2</w:t>
        </w:r>
      </w:hyperlink>
      <w:r w:rsidR="008103C6" w:rsidRPr="008103C6">
        <w:rPr>
          <w:lang w:eastAsia="zh-TW"/>
        </w:rPr>
        <w:t>、</w:t>
      </w:r>
      <w:hyperlink w:anchor="■サイバー攻撃26ー1" w:history="1">
        <w:r w:rsidR="008103C6" w:rsidRPr="0002369A">
          <w:rPr>
            <w:rStyle w:val="a7"/>
            <w:lang w:eastAsia="zh-TW"/>
          </w:rPr>
          <w:t>26-1</w:t>
        </w:r>
      </w:hyperlink>
      <w:r w:rsidR="008103C6" w:rsidRPr="008103C6">
        <w:rPr>
          <w:lang w:eastAsia="zh-TW"/>
        </w:rPr>
        <w:t>、</w:t>
      </w:r>
      <w:hyperlink w:anchor="■サイバー攻撃27ー1" w:history="1">
        <w:r w:rsidR="008103C6" w:rsidRPr="0002369A">
          <w:rPr>
            <w:rStyle w:val="a7"/>
            <w:lang w:eastAsia="zh-TW"/>
          </w:rPr>
          <w:t>27-1</w:t>
        </w:r>
      </w:hyperlink>
      <w:r w:rsidR="008103C6" w:rsidRPr="008103C6">
        <w:rPr>
          <w:lang w:eastAsia="zh-TW"/>
        </w:rPr>
        <w:t>、</w:t>
      </w:r>
      <w:hyperlink w:anchor="■サイバー攻撃27ー3" w:history="1">
        <w:r w:rsidR="008103C6" w:rsidRPr="0002369A">
          <w:rPr>
            <w:rStyle w:val="a7"/>
            <w:lang w:eastAsia="zh-TW"/>
          </w:rPr>
          <w:t>27-3</w:t>
        </w:r>
      </w:hyperlink>
      <w:r w:rsidR="008103C6" w:rsidRPr="008103C6">
        <w:rPr>
          <w:lang w:eastAsia="zh-TW"/>
        </w:rPr>
        <w:t>、</w:t>
      </w:r>
      <w:hyperlink w:anchor="■サイバー攻撃27ー5" w:history="1">
        <w:r w:rsidR="008103C6" w:rsidRPr="0002369A">
          <w:rPr>
            <w:rStyle w:val="a7"/>
            <w:lang w:eastAsia="zh-TW"/>
          </w:rPr>
          <w:t>27-5</w:t>
        </w:r>
      </w:hyperlink>
      <w:r w:rsidR="008103C6" w:rsidRPr="008103C6">
        <w:rPr>
          <w:lang w:eastAsia="zh-TW"/>
        </w:rPr>
        <w:t>、</w:t>
      </w:r>
      <w:hyperlink w:anchor="■サイバー攻撃27ー6" w:history="1">
        <w:r w:rsidR="008103C6" w:rsidRPr="0002369A">
          <w:rPr>
            <w:rStyle w:val="a7"/>
            <w:lang w:eastAsia="zh-TW"/>
          </w:rPr>
          <w:t>27-6</w:t>
        </w:r>
      </w:hyperlink>
      <w:r w:rsidR="008103C6" w:rsidRPr="008103C6">
        <w:rPr>
          <w:lang w:eastAsia="zh-TW"/>
        </w:rPr>
        <w:t>、</w:t>
      </w:r>
      <w:hyperlink w:anchor="■サイバー攻撃27ー11" w:history="1">
        <w:r w:rsidR="008103C6" w:rsidRPr="0002369A">
          <w:rPr>
            <w:rStyle w:val="a7"/>
            <w:lang w:eastAsia="zh-TW"/>
          </w:rPr>
          <w:t>27-11</w:t>
        </w:r>
      </w:hyperlink>
      <w:r w:rsidR="008103C6" w:rsidRPr="008103C6">
        <w:rPr>
          <w:lang w:eastAsia="zh-TW"/>
        </w:rPr>
        <w:t>、</w:t>
      </w:r>
      <w:hyperlink w:anchor="■サイバー攻撃27ー19" w:history="1">
        <w:r w:rsidR="008103C6" w:rsidRPr="009B39D1">
          <w:rPr>
            <w:rStyle w:val="a7"/>
            <w:lang w:eastAsia="zh-TW"/>
          </w:rPr>
          <w:t>27-19</w:t>
        </w:r>
      </w:hyperlink>
      <w:r w:rsidR="008103C6" w:rsidRPr="008103C6">
        <w:rPr>
          <w:lang w:eastAsia="zh-TW"/>
        </w:rPr>
        <w:t>、</w:t>
      </w:r>
      <w:hyperlink w:anchor="■サイバー攻撃27ー25" w:history="1">
        <w:r w:rsidR="008103C6" w:rsidRPr="009B39D1">
          <w:rPr>
            <w:rStyle w:val="a7"/>
            <w:lang w:eastAsia="zh-TW"/>
          </w:rPr>
          <w:t>27-25</w:t>
        </w:r>
      </w:hyperlink>
      <w:r w:rsidR="008103C6" w:rsidRPr="008103C6">
        <w:rPr>
          <w:lang w:eastAsia="zh-TW"/>
        </w:rPr>
        <w:t>、</w:t>
      </w:r>
      <w:hyperlink w:anchor="■サイバー攻撃28ー1" w:history="1">
        <w:r w:rsidR="008103C6" w:rsidRPr="009B39D1">
          <w:rPr>
            <w:rStyle w:val="a7"/>
            <w:lang w:eastAsia="zh-TW"/>
          </w:rPr>
          <w:t>28-1</w:t>
        </w:r>
      </w:hyperlink>
    </w:p>
    <w:p w14:paraId="41CFC9E6" w14:textId="77777777" w:rsidR="0021345A" w:rsidRPr="00403FE0" w:rsidRDefault="0021345A" w:rsidP="0021345A">
      <w:pPr>
        <w:wordWrap w:val="0"/>
        <w:ind w:firstLineChars="0" w:firstLine="0"/>
        <w:rPr>
          <w:lang w:eastAsia="zh-TW"/>
        </w:rPr>
      </w:pPr>
    </w:p>
    <w:p w14:paraId="247DAF94" w14:textId="77777777" w:rsidR="000E5567" w:rsidRPr="00403FE0" w:rsidRDefault="000E5567" w:rsidP="00CD3CFE">
      <w:pPr>
        <w:pStyle w:val="afd"/>
      </w:pPr>
      <w:bookmarkStart w:id="2257" w:name="_Toc185339133"/>
      <w:r w:rsidRPr="00403FE0">
        <w:rPr>
          <w:rFonts w:hint="eastAsia"/>
        </w:rPr>
        <w:t>■</w:t>
      </w:r>
      <w:bookmarkStart w:id="2258" w:name="サイバーセキュリティお助け隊サービス制度"/>
      <w:r w:rsidRPr="00403FE0">
        <w:rPr>
          <w:rFonts w:hint="eastAsia"/>
        </w:rPr>
        <w:t>サイバーセキュリティお助け隊サービス制度</w:t>
      </w:r>
      <w:bookmarkEnd w:id="2257"/>
      <w:bookmarkEnd w:id="2258"/>
    </w:p>
    <w:p w14:paraId="04C591EB" w14:textId="77777777" w:rsidR="000E5567" w:rsidRDefault="000E5567" w:rsidP="000E5567">
      <w:pPr>
        <w:wordWrap w:val="0"/>
      </w:pPr>
      <w:r w:rsidRPr="00152C08">
        <w:rPr>
          <w:rFonts w:hint="eastAsia"/>
        </w:rPr>
        <w:t>「サイバーセキュリティお助け隊サービス」は、</w:t>
      </w:r>
      <w:r w:rsidRPr="00B33D34">
        <w:rPr>
          <w:rFonts w:hint="eastAsia"/>
        </w:rPr>
        <w:t>中小企業のセキュリティ対策に不可欠な各種サービスをワンパッケージ</w:t>
      </w:r>
      <w:r w:rsidRPr="00152C08">
        <w:rPr>
          <w:rFonts w:hint="eastAsia"/>
        </w:rPr>
        <w:t>にまとめた、民間事業者による</w:t>
      </w:r>
      <w:r w:rsidRPr="00B33D34">
        <w:rPr>
          <w:rFonts w:hint="eastAsia"/>
        </w:rPr>
        <w:t>安価</w:t>
      </w:r>
      <w:r>
        <w:rPr>
          <w:rFonts w:hint="eastAsia"/>
        </w:rPr>
        <w:t>な</w:t>
      </w:r>
      <w:r w:rsidRPr="00B33D34">
        <w:rPr>
          <w:rFonts w:hint="eastAsia"/>
        </w:rPr>
        <w:t>サービス</w:t>
      </w:r>
      <w:r>
        <w:rPr>
          <w:rFonts w:hint="eastAsia"/>
        </w:rPr>
        <w:t>。</w:t>
      </w:r>
      <w:r w:rsidRPr="002C0029">
        <w:rPr>
          <w:rFonts w:hint="eastAsia"/>
        </w:rPr>
        <w:t>独立行政法人情報処理推進機構（</w:t>
      </w:r>
      <w:r w:rsidRPr="002C0029">
        <w:t>IPA）</w:t>
      </w:r>
      <w:r>
        <w:rPr>
          <w:rFonts w:hint="eastAsia"/>
        </w:rPr>
        <w:t>は</w:t>
      </w:r>
      <w:r w:rsidRPr="00152C08">
        <w:t>中小企業向けセキュリティサービスが満たすべき基準を設定しており、同基準を充足するサービスに「お助け隊マーク」を付与し、同サービスの普及促進活動を行っている</w:t>
      </w:r>
    </w:p>
    <w:p w14:paraId="0798D4C6" w14:textId="318495BD" w:rsidR="005A237C" w:rsidRPr="00B33D34" w:rsidRDefault="005A237C" w:rsidP="005A237C">
      <w:pPr>
        <w:wordWrap w:val="0"/>
        <w:ind w:firstLineChars="0" w:firstLine="0"/>
      </w:pPr>
      <w:r w:rsidRPr="005A237C">
        <w:rPr>
          <w:rFonts w:hint="eastAsia"/>
        </w:rPr>
        <w:t xml:space="preserve">…………………    </w:t>
      </w:r>
      <w:hyperlink w:anchor="サイバーセキュリティお助け隊サービス制度5ー1ー2" w:history="1">
        <w:r w:rsidR="0021345A" w:rsidRPr="002B642F">
          <w:rPr>
            <w:rStyle w:val="a7"/>
          </w:rPr>
          <w:t>5-1-2</w:t>
        </w:r>
      </w:hyperlink>
    </w:p>
    <w:p w14:paraId="2A7B8CFC" w14:textId="77777777" w:rsidR="000E5567" w:rsidRPr="002E0B7A" w:rsidRDefault="000E5567" w:rsidP="000E5567">
      <w:pPr>
        <w:wordWrap w:val="0"/>
      </w:pPr>
    </w:p>
    <w:p w14:paraId="60DC6441" w14:textId="77777777" w:rsidR="000E5567" w:rsidRPr="00403FE0" w:rsidRDefault="000E5567" w:rsidP="00CD3CFE">
      <w:pPr>
        <w:pStyle w:val="afd"/>
      </w:pPr>
      <w:bookmarkStart w:id="2259" w:name="_Toc185339134"/>
      <w:bookmarkStart w:id="2260" w:name="■サイバーセキュリティ戦略"/>
      <w:r w:rsidRPr="00403FE0">
        <w:rPr>
          <w:rFonts w:hint="eastAsia"/>
        </w:rPr>
        <w:t>■サイバーセキュリティ戦略</w:t>
      </w:r>
      <w:bookmarkEnd w:id="2259"/>
    </w:p>
    <w:bookmarkEnd w:id="2260"/>
    <w:p w14:paraId="01FF011C" w14:textId="77777777" w:rsidR="000E5567" w:rsidRDefault="000E5567" w:rsidP="000E5567">
      <w:pPr>
        <w:wordWrap w:val="0"/>
      </w:pPr>
      <w:r w:rsidRPr="00403FE0">
        <w:rPr>
          <w:rFonts w:hint="eastAsia"/>
        </w:rPr>
        <w:t>組織や企業がセキュリティに関する目標を達成するための計画やアプローチ</w:t>
      </w:r>
    </w:p>
    <w:p w14:paraId="2EDA4D70" w14:textId="5D96E610" w:rsidR="000E5567" w:rsidRDefault="005A237C" w:rsidP="00CF1FD8">
      <w:pPr>
        <w:wordWrap w:val="0"/>
        <w:ind w:firstLineChars="0" w:firstLine="0"/>
      </w:pPr>
      <w:r w:rsidRPr="005A237C">
        <w:rPr>
          <w:rFonts w:hint="eastAsia"/>
        </w:rPr>
        <w:t xml:space="preserve">…………………    </w:t>
      </w:r>
      <w:hyperlink w:anchor="■サイバーセキュリティ戦略2ー3" w:history="1">
        <w:r w:rsidR="00E054A3" w:rsidRPr="00F82E4D">
          <w:rPr>
            <w:rStyle w:val="a7"/>
          </w:rPr>
          <w:t>2-3</w:t>
        </w:r>
      </w:hyperlink>
      <w:r w:rsidR="00E054A3" w:rsidRPr="00E054A3">
        <w:t>、</w:t>
      </w:r>
      <w:hyperlink w:anchor="■サイバーセキュリティ戦略3ー1" w:history="1">
        <w:r w:rsidR="00E054A3" w:rsidRPr="00F82E4D">
          <w:rPr>
            <w:rStyle w:val="a7"/>
          </w:rPr>
          <w:t>3-1</w:t>
        </w:r>
      </w:hyperlink>
      <w:r w:rsidR="00E054A3" w:rsidRPr="00E054A3">
        <w:t>、</w:t>
      </w:r>
      <w:hyperlink w:anchor="■サイバーセキュリティ戦略4ー1" w:history="1">
        <w:r w:rsidR="00E054A3" w:rsidRPr="00F82E4D">
          <w:rPr>
            <w:rStyle w:val="a7"/>
          </w:rPr>
          <w:t>4-1</w:t>
        </w:r>
      </w:hyperlink>
      <w:r w:rsidR="00E054A3" w:rsidRPr="00E054A3">
        <w:t>、</w:t>
      </w:r>
      <w:hyperlink w:anchor="■サイバーセキュリティ戦略4ー1ー1" w:history="1">
        <w:r w:rsidR="00E054A3" w:rsidRPr="00F82E4D">
          <w:rPr>
            <w:rStyle w:val="a7"/>
          </w:rPr>
          <w:t>4-1-1</w:t>
        </w:r>
      </w:hyperlink>
      <w:r w:rsidR="00E054A3" w:rsidRPr="00E054A3">
        <w:t>、</w:t>
      </w:r>
      <w:hyperlink w:anchor="■サイバーセキュリティ戦略4ー1ー2" w:history="1">
        <w:r w:rsidR="00E054A3" w:rsidRPr="00D229DA">
          <w:rPr>
            <w:rStyle w:val="a7"/>
          </w:rPr>
          <w:t>4-1-2</w:t>
        </w:r>
      </w:hyperlink>
      <w:r w:rsidR="00E054A3" w:rsidRPr="00E054A3">
        <w:t>、</w:t>
      </w:r>
      <w:hyperlink w:anchor="■サイバーセキュリティ戦略26ー1" w:history="1">
        <w:r w:rsidR="00E054A3" w:rsidRPr="00D229DA">
          <w:rPr>
            <w:rStyle w:val="a7"/>
          </w:rPr>
          <w:t>26-1</w:t>
        </w:r>
      </w:hyperlink>
      <w:r w:rsidR="00E054A3" w:rsidRPr="00E054A3">
        <w:t>、</w:t>
      </w:r>
      <w:hyperlink w:anchor="■サイバーセキュリティ戦略26ー2" w:history="1">
        <w:r w:rsidR="00E054A3" w:rsidRPr="00E047F2">
          <w:rPr>
            <w:rStyle w:val="a7"/>
          </w:rPr>
          <w:t>26-2</w:t>
        </w:r>
      </w:hyperlink>
      <w:r w:rsidR="00E054A3" w:rsidRPr="00E054A3">
        <w:t>、</w:t>
      </w:r>
      <w:hyperlink w:anchor="■サイバーセキュリティ戦略27ー4" w:history="1">
        <w:r w:rsidR="00E054A3" w:rsidRPr="00E047F2">
          <w:rPr>
            <w:rStyle w:val="a7"/>
          </w:rPr>
          <w:t>27-4</w:t>
        </w:r>
      </w:hyperlink>
      <w:r w:rsidR="00E054A3" w:rsidRPr="00E054A3">
        <w:t>、</w:t>
      </w:r>
      <w:hyperlink w:anchor="■サイバーセキュリティ戦略28ー1" w:history="1">
        <w:r w:rsidR="00E054A3" w:rsidRPr="001946B4">
          <w:rPr>
            <w:rStyle w:val="a7"/>
          </w:rPr>
          <w:t>28-1</w:t>
        </w:r>
      </w:hyperlink>
    </w:p>
    <w:p w14:paraId="2D08A9A1" w14:textId="77777777" w:rsidR="00CF1FD8" w:rsidRDefault="00CF1FD8" w:rsidP="00CF1FD8">
      <w:pPr>
        <w:wordWrap w:val="0"/>
        <w:ind w:firstLineChars="0" w:firstLine="0"/>
      </w:pPr>
    </w:p>
    <w:p w14:paraId="07D9995C" w14:textId="77777777" w:rsidR="000E5567" w:rsidRPr="001017B7" w:rsidRDefault="000E5567" w:rsidP="00CD3CFE">
      <w:pPr>
        <w:pStyle w:val="afd"/>
      </w:pPr>
      <w:bookmarkStart w:id="2261" w:name="_Toc185339135"/>
      <w:bookmarkStart w:id="2262" w:name="■サイバー・フィジカル・セキュリティ対策フレームワーク（CPSF）"/>
      <w:r w:rsidRPr="001017B7">
        <w:rPr>
          <w:rFonts w:hint="eastAsia"/>
        </w:rPr>
        <w:t>■サイバー・フィジカル・セキュリティ対策フレームワーク（CPSF）</w:t>
      </w:r>
      <w:bookmarkEnd w:id="2261"/>
    </w:p>
    <w:bookmarkEnd w:id="2262"/>
    <w:p w14:paraId="41DD1678" w14:textId="77777777" w:rsidR="000E5567" w:rsidRDefault="000E5567" w:rsidP="000E5567">
      <w:pPr>
        <w:wordWrap w:val="0"/>
      </w:pPr>
      <w:r w:rsidRPr="001017B7">
        <w:rPr>
          <w:rFonts w:hint="eastAsia"/>
        </w:rPr>
        <w:t>単純なサイバー空間（仮想空間）におけるセキュリティ対策から、サイバー空間とフィジカル空間（現実空間）のそれぞれにおけるリスクを洗い出し、そのセキュリティ対策を整理するためのフレームワーク</w:t>
      </w:r>
    </w:p>
    <w:p w14:paraId="4E4BD9DB" w14:textId="524600C6" w:rsidR="005A237C" w:rsidRDefault="005A237C" w:rsidP="005A237C">
      <w:pPr>
        <w:wordWrap w:val="0"/>
        <w:ind w:firstLineChars="0" w:firstLine="0"/>
      </w:pPr>
      <w:r w:rsidRPr="005A237C">
        <w:rPr>
          <w:rFonts w:hint="eastAsia"/>
        </w:rPr>
        <w:t xml:space="preserve">…………………    </w:t>
      </w:r>
      <w:hyperlink w:anchor="■サイバー・フィジカル・セキュリティ対策フレームワーク（CPSF）2ー3" w:history="1">
        <w:r w:rsidR="00E054A3" w:rsidRPr="00012DBB">
          <w:rPr>
            <w:rStyle w:val="a7"/>
          </w:rPr>
          <w:t>2-3</w:t>
        </w:r>
      </w:hyperlink>
      <w:r w:rsidR="00E054A3" w:rsidRPr="00E054A3">
        <w:t>、</w:t>
      </w:r>
      <w:hyperlink w:anchor="■サイバー・フィジカル・セキュリティ対策フレームワーク（CPSF）11ー1ー1" w:history="1">
        <w:r w:rsidR="00E054A3" w:rsidRPr="00012DBB">
          <w:rPr>
            <w:rStyle w:val="a7"/>
          </w:rPr>
          <w:t>11-1-1</w:t>
        </w:r>
      </w:hyperlink>
      <w:r w:rsidR="00E054A3" w:rsidRPr="00E054A3">
        <w:t>、</w:t>
      </w:r>
      <w:hyperlink w:anchor="■サイバー・フィジカル・セキュリティ対策フレームワーク（CPSF）11ー1ー2" w:history="1">
        <w:r w:rsidR="006F2E93" w:rsidRPr="006F2E93">
          <w:rPr>
            <w:rStyle w:val="a7"/>
            <w:rFonts w:hint="eastAsia"/>
          </w:rPr>
          <w:t>11-1-2</w:t>
        </w:r>
      </w:hyperlink>
      <w:r w:rsidR="006F2E93">
        <w:rPr>
          <w:rFonts w:hint="eastAsia"/>
        </w:rPr>
        <w:t>、</w:t>
      </w:r>
      <w:hyperlink w:anchor="■サイバー・フィジカル・セキュリティ対策フレームワーク（CPSF）11ー4" w:history="1">
        <w:r w:rsidR="00E054A3" w:rsidRPr="00012DBB">
          <w:rPr>
            <w:rStyle w:val="a7"/>
          </w:rPr>
          <w:t>11-4</w:t>
        </w:r>
      </w:hyperlink>
      <w:r w:rsidR="00E054A3">
        <w:rPr>
          <w:rFonts w:hint="eastAsia"/>
        </w:rPr>
        <w:t>、</w:t>
      </w:r>
      <w:hyperlink w:anchor="■サイバー・フィジカル・セキュリティ対策フレームワーク（CPSF）27ー11" w:history="1">
        <w:r w:rsidR="00E054A3" w:rsidRPr="00012DBB">
          <w:rPr>
            <w:rStyle w:val="a7"/>
          </w:rPr>
          <w:t>27-11</w:t>
        </w:r>
      </w:hyperlink>
    </w:p>
    <w:p w14:paraId="59B3CE56" w14:textId="77777777" w:rsidR="000E5567" w:rsidRPr="001017B7" w:rsidRDefault="000E5567" w:rsidP="000E5567">
      <w:pPr>
        <w:wordWrap w:val="0"/>
      </w:pPr>
    </w:p>
    <w:p w14:paraId="61FFA3CA" w14:textId="77777777" w:rsidR="000E5567" w:rsidRPr="001017B7" w:rsidRDefault="000E5567" w:rsidP="00CD3CFE">
      <w:pPr>
        <w:pStyle w:val="afd"/>
      </w:pPr>
      <w:bookmarkStart w:id="2263" w:name="_Toc185339136"/>
      <w:bookmarkStart w:id="2264" w:name="■サプライチェーン"/>
      <w:r w:rsidRPr="001017B7">
        <w:rPr>
          <w:rFonts w:hint="eastAsia"/>
        </w:rPr>
        <w:t>■サプライチェーン</w:t>
      </w:r>
      <w:bookmarkEnd w:id="2263"/>
    </w:p>
    <w:bookmarkEnd w:id="2264"/>
    <w:p w14:paraId="273B6177" w14:textId="77777777" w:rsidR="000E5567" w:rsidRDefault="000E5567" w:rsidP="000E5567">
      <w:pPr>
        <w:wordWrap w:val="0"/>
      </w:pPr>
      <w:r w:rsidRPr="001017B7">
        <w:rPr>
          <w:rFonts w:hint="eastAsia"/>
        </w:rPr>
        <w:t>製品やサービスの供給に関わる一連のプロセスのこと。具体的には、原材料や部品の調達、生産、物流、販売など、製品やサービスが最終的に消費者に届くまでの流れを指す。サプライチェーンは、製造業者、卸売業者、小売業者などが協力して構築される</w:t>
      </w:r>
    </w:p>
    <w:p w14:paraId="16AFF19D" w14:textId="6CE9BA13" w:rsidR="005A237C" w:rsidRDefault="005A237C" w:rsidP="005A237C">
      <w:pPr>
        <w:wordWrap w:val="0"/>
        <w:ind w:firstLineChars="0" w:firstLine="0"/>
        <w:rPr>
          <w:lang w:eastAsia="zh-TW"/>
        </w:rPr>
      </w:pPr>
      <w:r w:rsidRPr="005A237C">
        <w:rPr>
          <w:rFonts w:hint="eastAsia"/>
          <w:lang w:eastAsia="zh-TW"/>
        </w:rPr>
        <w:t xml:space="preserve">…………………    </w:t>
      </w:r>
      <w:hyperlink w:anchor="■サプライチェーン3ー2ー2" w:history="1">
        <w:r w:rsidR="00E054A3" w:rsidRPr="00910777">
          <w:rPr>
            <w:rStyle w:val="a7"/>
            <w:lang w:eastAsia="zh-TW"/>
          </w:rPr>
          <w:t>3-2-2</w:t>
        </w:r>
      </w:hyperlink>
      <w:r w:rsidR="00E054A3" w:rsidRPr="00E054A3">
        <w:rPr>
          <w:lang w:eastAsia="zh-TW"/>
        </w:rPr>
        <w:t>、</w:t>
      </w:r>
      <w:hyperlink w:anchor="■サプライチェーン4ー1ー1" w:history="1">
        <w:r w:rsidR="00E054A3" w:rsidRPr="00910777">
          <w:rPr>
            <w:rStyle w:val="a7"/>
            <w:lang w:eastAsia="zh-TW"/>
          </w:rPr>
          <w:t>4-1-1</w:t>
        </w:r>
      </w:hyperlink>
      <w:r w:rsidR="00E054A3" w:rsidRPr="00E054A3">
        <w:rPr>
          <w:lang w:eastAsia="zh-TW"/>
        </w:rPr>
        <w:t>、</w:t>
      </w:r>
      <w:hyperlink w:anchor="■サプライチェーン4ー1ー2" w:history="1">
        <w:r w:rsidR="00E054A3" w:rsidRPr="009A3090">
          <w:rPr>
            <w:rStyle w:val="a7"/>
            <w:lang w:eastAsia="zh-TW"/>
          </w:rPr>
          <w:t>4-1-2</w:t>
        </w:r>
      </w:hyperlink>
      <w:r w:rsidR="00E054A3" w:rsidRPr="00E054A3">
        <w:rPr>
          <w:lang w:eastAsia="zh-TW"/>
        </w:rPr>
        <w:t>、</w:t>
      </w:r>
      <w:hyperlink w:anchor="■サプライチェーン4ー2ー1" w:history="1">
        <w:r w:rsidR="00E054A3" w:rsidRPr="009A3090">
          <w:rPr>
            <w:rStyle w:val="a7"/>
            <w:lang w:eastAsia="zh-TW"/>
          </w:rPr>
          <w:t>4-2-1</w:t>
        </w:r>
      </w:hyperlink>
      <w:r w:rsidR="00E054A3" w:rsidRPr="00E054A3">
        <w:rPr>
          <w:lang w:eastAsia="zh-TW"/>
        </w:rPr>
        <w:t>、</w:t>
      </w:r>
      <w:hyperlink w:anchor="■サプライチェーン4ー2ー2" w:history="1">
        <w:r w:rsidR="00E054A3" w:rsidRPr="00EE635F">
          <w:rPr>
            <w:rStyle w:val="a7"/>
            <w:lang w:eastAsia="zh-TW"/>
          </w:rPr>
          <w:t>4-2-2</w:t>
        </w:r>
      </w:hyperlink>
      <w:r w:rsidR="00E054A3" w:rsidRPr="00E054A3">
        <w:rPr>
          <w:lang w:eastAsia="zh-TW"/>
        </w:rPr>
        <w:t>、</w:t>
      </w:r>
      <w:hyperlink w:anchor="■サプライチェーン5ー1ー3" w:history="1">
        <w:r w:rsidR="00E054A3" w:rsidRPr="00EE635F">
          <w:rPr>
            <w:rStyle w:val="a7"/>
            <w:lang w:eastAsia="zh-TW"/>
          </w:rPr>
          <w:t>5-1-3</w:t>
        </w:r>
      </w:hyperlink>
      <w:r w:rsidR="00E054A3" w:rsidRPr="00E054A3">
        <w:rPr>
          <w:lang w:eastAsia="zh-TW"/>
        </w:rPr>
        <w:t>、</w:t>
      </w:r>
      <w:hyperlink w:anchor="■サプライチェーン5ー2ー4" w:history="1">
        <w:r w:rsidR="00EB58D2" w:rsidRPr="00EB58D2">
          <w:rPr>
            <w:rStyle w:val="a7"/>
            <w:rFonts w:hint="eastAsia"/>
            <w:lang w:eastAsia="zh-TW"/>
          </w:rPr>
          <w:t>5-2-4</w:t>
        </w:r>
      </w:hyperlink>
      <w:r w:rsidR="00EB58D2">
        <w:rPr>
          <w:rFonts w:hint="eastAsia"/>
          <w:lang w:eastAsia="zh-TW"/>
        </w:rPr>
        <w:t>、</w:t>
      </w:r>
      <w:hyperlink w:anchor="■サプライチェーン5ー3ー1" w:history="1">
        <w:r w:rsidR="00E054A3" w:rsidRPr="00986269">
          <w:rPr>
            <w:rStyle w:val="a7"/>
            <w:lang w:eastAsia="zh-TW"/>
          </w:rPr>
          <w:t>5-3-1</w:t>
        </w:r>
      </w:hyperlink>
      <w:r w:rsidR="00E054A3" w:rsidRPr="00E054A3">
        <w:rPr>
          <w:lang w:eastAsia="zh-TW"/>
        </w:rPr>
        <w:t>、</w:t>
      </w:r>
      <w:hyperlink w:anchor="■サプライチェーン6ー1ー1" w:history="1">
        <w:r w:rsidR="00E054A3" w:rsidRPr="0004205D">
          <w:rPr>
            <w:rStyle w:val="a7"/>
            <w:lang w:eastAsia="zh-TW"/>
          </w:rPr>
          <w:t>6-1-1</w:t>
        </w:r>
      </w:hyperlink>
      <w:r w:rsidR="00E054A3" w:rsidRPr="00E054A3">
        <w:rPr>
          <w:lang w:eastAsia="zh-TW"/>
        </w:rPr>
        <w:t>、</w:t>
      </w:r>
      <w:hyperlink w:anchor="■サプライチェーン6ー2ー4" w:history="1">
        <w:r w:rsidR="00E054A3" w:rsidRPr="00F63CB6">
          <w:rPr>
            <w:rStyle w:val="a7"/>
            <w:lang w:eastAsia="zh-TW"/>
          </w:rPr>
          <w:t>6-2-4</w:t>
        </w:r>
      </w:hyperlink>
      <w:r w:rsidR="00E054A3" w:rsidRPr="00E054A3">
        <w:rPr>
          <w:lang w:eastAsia="zh-TW"/>
        </w:rPr>
        <w:t>、</w:t>
      </w:r>
      <w:hyperlink w:anchor="■サプライチェーン6ー3ー2" w:history="1">
        <w:r w:rsidR="00E054A3" w:rsidRPr="002A3161">
          <w:rPr>
            <w:rStyle w:val="a7"/>
            <w:lang w:eastAsia="zh-TW"/>
          </w:rPr>
          <w:t>6-3-2</w:t>
        </w:r>
      </w:hyperlink>
      <w:r w:rsidR="00E054A3" w:rsidRPr="00E054A3">
        <w:rPr>
          <w:lang w:eastAsia="zh-TW"/>
        </w:rPr>
        <w:t>、</w:t>
      </w:r>
      <w:hyperlink w:anchor="■サプライチェーン第6章編集後記" w:history="1">
        <w:r w:rsidR="00E054A3" w:rsidRPr="00167CE9">
          <w:rPr>
            <w:rStyle w:val="a7"/>
            <w:lang w:eastAsia="zh-TW"/>
          </w:rPr>
          <w:t>第6章編集後記</w:t>
        </w:r>
      </w:hyperlink>
      <w:r w:rsidR="00E054A3" w:rsidRPr="00E054A3">
        <w:rPr>
          <w:lang w:eastAsia="zh-TW"/>
        </w:rPr>
        <w:t>、</w:t>
      </w:r>
      <w:hyperlink w:anchor="■サプライチェーン11ー3ー1" w:history="1">
        <w:r w:rsidR="00E054A3" w:rsidRPr="00167CE9">
          <w:rPr>
            <w:rStyle w:val="a7"/>
            <w:lang w:eastAsia="zh-TW"/>
          </w:rPr>
          <w:t>11-3-1</w:t>
        </w:r>
      </w:hyperlink>
      <w:r w:rsidR="00E054A3" w:rsidRPr="00E054A3">
        <w:rPr>
          <w:lang w:eastAsia="zh-TW"/>
        </w:rPr>
        <w:t>、</w:t>
      </w:r>
      <w:hyperlink w:anchor="■サプライチェーン11ー3ー2" w:history="1">
        <w:r w:rsidR="00E054A3" w:rsidRPr="00167CE9">
          <w:rPr>
            <w:rStyle w:val="a7"/>
            <w:lang w:eastAsia="zh-TW"/>
          </w:rPr>
          <w:t>11-3-2</w:t>
        </w:r>
      </w:hyperlink>
      <w:r w:rsidR="00E054A3" w:rsidRPr="00E054A3">
        <w:rPr>
          <w:lang w:eastAsia="zh-TW"/>
        </w:rPr>
        <w:t>、</w:t>
      </w:r>
      <w:hyperlink w:anchor="■サプライチェーン11ー4" w:history="1">
        <w:r w:rsidR="00E054A3" w:rsidRPr="00167CE9">
          <w:rPr>
            <w:rStyle w:val="a7"/>
            <w:lang w:eastAsia="zh-TW"/>
          </w:rPr>
          <w:t>11-4</w:t>
        </w:r>
      </w:hyperlink>
      <w:r w:rsidR="00E054A3" w:rsidRPr="00E054A3">
        <w:rPr>
          <w:lang w:eastAsia="zh-TW"/>
        </w:rPr>
        <w:t>、</w:t>
      </w:r>
      <w:hyperlink w:anchor="■サプライチェーン11ー5ー1" w:history="1">
        <w:r w:rsidR="00E054A3" w:rsidRPr="00DB1C57">
          <w:rPr>
            <w:rStyle w:val="a7"/>
            <w:lang w:eastAsia="zh-TW"/>
          </w:rPr>
          <w:t>11-5-1</w:t>
        </w:r>
      </w:hyperlink>
      <w:r w:rsidR="00E054A3" w:rsidRPr="00E054A3">
        <w:rPr>
          <w:lang w:eastAsia="zh-TW"/>
        </w:rPr>
        <w:t>、</w:t>
      </w:r>
      <w:hyperlink w:anchor="■サプライチェーン11ー5ー2" w:history="1">
        <w:r w:rsidR="00E054A3" w:rsidRPr="00DB1C57">
          <w:rPr>
            <w:rStyle w:val="a7"/>
            <w:lang w:eastAsia="zh-TW"/>
          </w:rPr>
          <w:t>11-5-2</w:t>
        </w:r>
      </w:hyperlink>
      <w:r w:rsidR="00E054A3" w:rsidRPr="00E054A3">
        <w:rPr>
          <w:lang w:eastAsia="zh-TW"/>
        </w:rPr>
        <w:t>、</w:t>
      </w:r>
      <w:hyperlink w:anchor="■サプライチェーン13ー3ー2" w:history="1">
        <w:r w:rsidR="00E054A3" w:rsidRPr="006C41DE">
          <w:rPr>
            <w:rStyle w:val="a7"/>
            <w:lang w:eastAsia="zh-TW"/>
          </w:rPr>
          <w:t>13-3-2</w:t>
        </w:r>
      </w:hyperlink>
      <w:r w:rsidR="00E054A3" w:rsidRPr="00E054A3">
        <w:rPr>
          <w:lang w:eastAsia="zh-TW"/>
        </w:rPr>
        <w:t>、</w:t>
      </w:r>
      <w:hyperlink w:anchor="■サプライチェーン27ー3" w:history="1">
        <w:r w:rsidR="00E054A3" w:rsidRPr="00BB7F16">
          <w:rPr>
            <w:rStyle w:val="a7"/>
            <w:lang w:eastAsia="zh-TW"/>
          </w:rPr>
          <w:t>27-3</w:t>
        </w:r>
      </w:hyperlink>
      <w:r w:rsidR="00E054A3" w:rsidRPr="00E054A3">
        <w:rPr>
          <w:lang w:eastAsia="zh-TW"/>
        </w:rPr>
        <w:t>、</w:t>
      </w:r>
      <w:hyperlink w:anchor="■サプライチェーン27ー5" w:history="1">
        <w:r w:rsidR="00E054A3" w:rsidRPr="00BB7F16">
          <w:rPr>
            <w:rStyle w:val="a7"/>
            <w:lang w:eastAsia="zh-TW"/>
          </w:rPr>
          <w:t>27-5</w:t>
        </w:r>
      </w:hyperlink>
      <w:r w:rsidR="00E054A3" w:rsidRPr="00E054A3">
        <w:rPr>
          <w:lang w:eastAsia="zh-TW"/>
        </w:rPr>
        <w:t>、</w:t>
      </w:r>
      <w:hyperlink w:anchor="■サプライチェーン27ー11" w:history="1">
        <w:r w:rsidR="00E054A3" w:rsidRPr="00BB7F16">
          <w:rPr>
            <w:rStyle w:val="a7"/>
            <w:lang w:eastAsia="zh-TW"/>
          </w:rPr>
          <w:t>27-11</w:t>
        </w:r>
      </w:hyperlink>
    </w:p>
    <w:p w14:paraId="2C16C6FB" w14:textId="77777777" w:rsidR="000E5567" w:rsidRDefault="000E5567" w:rsidP="000E5567">
      <w:pPr>
        <w:wordWrap w:val="0"/>
        <w:ind w:firstLineChars="0" w:firstLine="0"/>
        <w:rPr>
          <w:lang w:eastAsia="zh-TW"/>
        </w:rPr>
      </w:pPr>
    </w:p>
    <w:p w14:paraId="00DC603B" w14:textId="77777777" w:rsidR="000E5567" w:rsidRPr="00F76D8F" w:rsidRDefault="000E5567" w:rsidP="00CD3CFE">
      <w:pPr>
        <w:pStyle w:val="afd"/>
      </w:pPr>
      <w:bookmarkStart w:id="2265" w:name="_Toc185339137"/>
      <w:bookmarkStart w:id="2266" w:name="■サポートユーティリティ"/>
      <w:r w:rsidRPr="00F76D8F">
        <w:rPr>
          <w:rFonts w:hint="eastAsia"/>
        </w:rPr>
        <w:t>■サポートユーティリティ</w:t>
      </w:r>
      <w:bookmarkEnd w:id="2265"/>
    </w:p>
    <w:bookmarkEnd w:id="2266"/>
    <w:p w14:paraId="21647121" w14:textId="77777777" w:rsidR="000E5567" w:rsidRDefault="000E5567" w:rsidP="000E5567">
      <w:r w:rsidRPr="00F76D8F">
        <w:rPr>
          <w:rFonts w:hint="eastAsia"/>
        </w:rPr>
        <w:t>情報システムを運用する施設の稼動に不可欠な設備やライフライン、公共インフラのこと。ISO/IEC 27002:2022では、サポートユーティリティの例として、電気、通信サービス、給水、ガス、下水、換気、空調を</w:t>
      </w:r>
      <w:r>
        <w:rPr>
          <w:rFonts w:hint="eastAsia"/>
        </w:rPr>
        <w:t>挙げ</w:t>
      </w:r>
      <w:r w:rsidRPr="00F76D8F">
        <w:rPr>
          <w:rFonts w:hint="eastAsia"/>
        </w:rPr>
        <w:t>ている</w:t>
      </w:r>
    </w:p>
    <w:p w14:paraId="2554D396" w14:textId="595844B8" w:rsidR="000E5567" w:rsidRDefault="005D4E26" w:rsidP="00E27CE5">
      <w:pPr>
        <w:ind w:firstLineChars="0" w:firstLine="0"/>
      </w:pPr>
      <w:r w:rsidRPr="005D4E26">
        <w:rPr>
          <w:rFonts w:hint="eastAsia"/>
        </w:rPr>
        <w:t xml:space="preserve">…………………    </w:t>
      </w:r>
      <w:hyperlink w:anchor="■サポートユーティリティ13ー3ー2" w:history="1">
        <w:r w:rsidR="006668A9" w:rsidRPr="00877537">
          <w:rPr>
            <w:rStyle w:val="a7"/>
          </w:rPr>
          <w:t>13-3-2</w:t>
        </w:r>
      </w:hyperlink>
      <w:r w:rsidR="006668A9" w:rsidRPr="006668A9">
        <w:t>、</w:t>
      </w:r>
      <w:hyperlink w:anchor="■サポートユーティリティ15ー2ー1" w:history="1">
        <w:r w:rsidR="006668A9" w:rsidRPr="00877537">
          <w:rPr>
            <w:rStyle w:val="a7"/>
          </w:rPr>
          <w:t>15-2-1</w:t>
        </w:r>
      </w:hyperlink>
      <w:r w:rsidR="006668A9" w:rsidRPr="006668A9">
        <w:t>、</w:t>
      </w:r>
      <w:hyperlink w:anchor="■サポートユーティリティ17ー1" w:history="1">
        <w:r w:rsidR="006668A9" w:rsidRPr="00877537">
          <w:rPr>
            <w:rStyle w:val="a7"/>
          </w:rPr>
          <w:t>17-1</w:t>
        </w:r>
      </w:hyperlink>
      <w:r w:rsidR="006668A9" w:rsidRPr="006668A9">
        <w:t>、</w:t>
      </w:r>
      <w:hyperlink w:anchor="■サポートユーティリティ17ー2ー6" w:history="1">
        <w:r w:rsidR="006668A9" w:rsidRPr="00877537">
          <w:rPr>
            <w:rStyle w:val="a7"/>
          </w:rPr>
          <w:t>17-2-6</w:t>
        </w:r>
      </w:hyperlink>
      <w:r w:rsidR="006668A9" w:rsidRPr="006668A9">
        <w:t>、</w:t>
      </w:r>
      <w:hyperlink w:anchor="■サポートユーティリティ27ー17" w:history="1">
        <w:r w:rsidR="006668A9" w:rsidRPr="00877537">
          <w:rPr>
            <w:rStyle w:val="a7"/>
          </w:rPr>
          <w:t>27-17</w:t>
        </w:r>
      </w:hyperlink>
    </w:p>
    <w:p w14:paraId="4FB506A7" w14:textId="77777777" w:rsidR="00E27CE5" w:rsidRDefault="00E27CE5" w:rsidP="00E27CE5">
      <w:pPr>
        <w:ind w:firstLineChars="0" w:firstLine="0"/>
      </w:pPr>
    </w:p>
    <w:p w14:paraId="4245E33E" w14:textId="77777777" w:rsidR="000E5567" w:rsidRPr="001515E5" w:rsidRDefault="000E5567" w:rsidP="00CD3CFE">
      <w:pPr>
        <w:pStyle w:val="afd"/>
      </w:pPr>
      <w:bookmarkStart w:id="2267" w:name="_Toc185339138"/>
      <w:bookmarkStart w:id="2268" w:name="■磁気データ消去装置"/>
      <w:r w:rsidRPr="001515E5">
        <w:rPr>
          <w:rFonts w:hint="eastAsia"/>
        </w:rPr>
        <w:t>■磁気データ消去装置</w:t>
      </w:r>
      <w:bookmarkEnd w:id="2267"/>
    </w:p>
    <w:bookmarkEnd w:id="2268"/>
    <w:p w14:paraId="0E2B9722" w14:textId="77777777" w:rsidR="000E5567" w:rsidRDefault="000E5567" w:rsidP="000E5567">
      <w:r w:rsidRPr="001515E5">
        <w:rPr>
          <w:rFonts w:hint="eastAsia"/>
        </w:rPr>
        <w:t>ハードディスクに強力な磁気を照射することで、ハードディスク内の磁気記録領域に記録されている情報を破壊する装置のこと。短時間で効率よく、大量のハードディスクのデータを完全に消去できる</w:t>
      </w:r>
    </w:p>
    <w:p w14:paraId="3EE5A643" w14:textId="59B928A8" w:rsidR="005D4E26" w:rsidRDefault="005D4E26" w:rsidP="005D4E26">
      <w:pPr>
        <w:ind w:firstLineChars="0" w:firstLine="0"/>
      </w:pPr>
      <w:r w:rsidRPr="005D4E26">
        <w:rPr>
          <w:rFonts w:hint="eastAsia"/>
        </w:rPr>
        <w:t xml:space="preserve">…………………    </w:t>
      </w:r>
      <w:hyperlink w:anchor="■磁気データ消去装置18ー2ー9" w:history="1">
        <w:r w:rsidR="00E27CE5" w:rsidRPr="001172D0">
          <w:rPr>
            <w:rStyle w:val="a7"/>
          </w:rPr>
          <w:t>18-2-9</w:t>
        </w:r>
      </w:hyperlink>
    </w:p>
    <w:p w14:paraId="3951A7CD" w14:textId="77777777" w:rsidR="000E5567" w:rsidRPr="001017B7" w:rsidRDefault="000E5567" w:rsidP="000E5567">
      <w:pPr>
        <w:wordWrap w:val="0"/>
        <w:ind w:firstLineChars="0" w:firstLine="0"/>
      </w:pPr>
    </w:p>
    <w:p w14:paraId="0C9F4302" w14:textId="77777777" w:rsidR="000E5567" w:rsidRPr="008E35ED" w:rsidRDefault="000E5567" w:rsidP="00CD3CFE">
      <w:pPr>
        <w:pStyle w:val="afd"/>
      </w:pPr>
      <w:bookmarkStart w:id="2269" w:name="_Toc185339139"/>
      <w:bookmarkStart w:id="2270" w:name="■ジャーニーマップ"/>
      <w:r w:rsidRPr="008E35ED">
        <w:rPr>
          <w:rFonts w:hint="eastAsia"/>
        </w:rPr>
        <w:t>■ジャーニーマップ</w:t>
      </w:r>
      <w:bookmarkEnd w:id="2269"/>
    </w:p>
    <w:bookmarkEnd w:id="2270"/>
    <w:p w14:paraId="54DA6DE8" w14:textId="77777777" w:rsidR="000E5567" w:rsidRPr="008E35ED" w:rsidRDefault="000E5567" w:rsidP="000E5567">
      <w:r w:rsidRPr="008E35ED">
        <w:rPr>
          <w:rFonts w:hint="eastAsia"/>
        </w:rPr>
        <w:t>一人のユーザーが目的を達成するための道のり（プロセス）を表に表したもの。</w:t>
      </w:r>
    </w:p>
    <w:p w14:paraId="5AB73060" w14:textId="77777777" w:rsidR="000E5567" w:rsidRDefault="000E5567" w:rsidP="000E5567">
      <w:r w:rsidRPr="008E35ED">
        <w:rPr>
          <w:rFonts w:hint="eastAsia"/>
        </w:rPr>
        <w:t>カスタマージャーニーマップともいう</w:t>
      </w:r>
    </w:p>
    <w:p w14:paraId="40C7BD93" w14:textId="1A51B8BC" w:rsidR="000E5567" w:rsidRDefault="005D4E26" w:rsidP="00E27CE5">
      <w:pPr>
        <w:ind w:firstLineChars="0" w:firstLine="0"/>
      </w:pPr>
      <w:r w:rsidRPr="005D4E26">
        <w:rPr>
          <w:rFonts w:hint="eastAsia"/>
        </w:rPr>
        <w:t xml:space="preserve">…………………    </w:t>
      </w:r>
      <w:hyperlink w:anchor="■ジャーニーマップ20ー1ー1" w:history="1">
        <w:r w:rsidR="00E27CE5" w:rsidRPr="001023EC">
          <w:rPr>
            <w:rStyle w:val="a7"/>
          </w:rPr>
          <w:t>20-1-1</w:t>
        </w:r>
      </w:hyperlink>
    </w:p>
    <w:p w14:paraId="44E53806" w14:textId="77777777" w:rsidR="00E27CE5" w:rsidRDefault="00E27CE5" w:rsidP="00E27CE5">
      <w:pPr>
        <w:ind w:firstLineChars="0" w:firstLine="0"/>
      </w:pPr>
    </w:p>
    <w:p w14:paraId="49C07D0E" w14:textId="77777777" w:rsidR="000E5567" w:rsidRPr="00D86323" w:rsidRDefault="000E5567" w:rsidP="00CD3CFE">
      <w:pPr>
        <w:pStyle w:val="afd"/>
      </w:pPr>
      <w:bookmarkStart w:id="2271" w:name="_Toc185339140"/>
      <w:bookmarkStart w:id="2272" w:name="■シャドーIT"/>
      <w:r w:rsidRPr="00D86323">
        <w:rPr>
          <w:rFonts w:hint="eastAsia"/>
        </w:rPr>
        <w:t>■シャドーIT</w:t>
      </w:r>
      <w:bookmarkEnd w:id="2271"/>
    </w:p>
    <w:bookmarkEnd w:id="2272"/>
    <w:p w14:paraId="788A54F4" w14:textId="77777777" w:rsidR="000E5567" w:rsidRDefault="000E5567" w:rsidP="000E5567">
      <w:r w:rsidRPr="00D86323">
        <w:rPr>
          <w:rFonts w:hint="eastAsia"/>
        </w:rPr>
        <w:t>従業員が業務に使用するIT機器やサービスのうち、企業が把握していないものを指す。具体的には、普段プライベートで使用しているオンラインストレージといったクラウドサービス、個人所有のデバイスなどで、組織の許可なく業務に利用しているもの</w:t>
      </w:r>
    </w:p>
    <w:p w14:paraId="753C4CD7" w14:textId="67AF7888" w:rsidR="005D4E26" w:rsidRDefault="005D4E26" w:rsidP="005D4E26">
      <w:pPr>
        <w:ind w:firstLineChars="0" w:firstLine="0"/>
        <w:rPr>
          <w:lang w:eastAsia="zh-TW"/>
        </w:rPr>
      </w:pPr>
      <w:r w:rsidRPr="005D4E26">
        <w:rPr>
          <w:rFonts w:hint="eastAsia"/>
          <w:lang w:eastAsia="zh-TW"/>
        </w:rPr>
        <w:t xml:space="preserve">…………………    </w:t>
      </w:r>
      <w:hyperlink w:anchor="■シャドーIT17ー3ー1" w:history="1">
        <w:r w:rsidR="00E27CE5" w:rsidRPr="00F711A7">
          <w:rPr>
            <w:rStyle w:val="a7"/>
            <w:lang w:eastAsia="zh-TW"/>
          </w:rPr>
          <w:t>17-3-1</w:t>
        </w:r>
      </w:hyperlink>
      <w:r w:rsidR="00F711A7">
        <w:rPr>
          <w:rFonts w:hint="eastAsia"/>
          <w:lang w:eastAsia="zh-TW"/>
        </w:rPr>
        <w:t>、</w:t>
      </w:r>
      <w:hyperlink w:anchor="■シャドーIT18ー3ー2" w:history="1">
        <w:r w:rsidR="00E27CE5" w:rsidRPr="00F711A7">
          <w:rPr>
            <w:rStyle w:val="a7"/>
            <w:lang w:eastAsia="zh-TW"/>
          </w:rPr>
          <w:t>18-3-2</w:t>
        </w:r>
      </w:hyperlink>
    </w:p>
    <w:p w14:paraId="6DEA10CB" w14:textId="77777777" w:rsidR="000E5567" w:rsidRPr="001017B7" w:rsidRDefault="000E5567" w:rsidP="000E5567">
      <w:pPr>
        <w:wordWrap w:val="0"/>
        <w:ind w:firstLineChars="0" w:firstLine="0"/>
        <w:rPr>
          <w:lang w:eastAsia="zh-TW"/>
        </w:rPr>
      </w:pPr>
    </w:p>
    <w:p w14:paraId="47933B33" w14:textId="77777777" w:rsidR="000E5567" w:rsidRPr="001017B7" w:rsidRDefault="000E5567" w:rsidP="00CD3CFE">
      <w:pPr>
        <w:pStyle w:val="afd"/>
        <w:rPr>
          <w:lang w:eastAsia="zh-TW"/>
        </w:rPr>
      </w:pPr>
      <w:bookmarkStart w:id="2273" w:name="_Toc185339141"/>
      <w:bookmarkStart w:id="2274" w:name="■情報資産"/>
      <w:r w:rsidRPr="001017B7">
        <w:rPr>
          <w:rFonts w:hint="eastAsia"/>
          <w:lang w:eastAsia="zh-TW"/>
        </w:rPr>
        <w:t>■情報資産</w:t>
      </w:r>
      <w:bookmarkEnd w:id="2273"/>
      <w:bookmarkEnd w:id="2274"/>
    </w:p>
    <w:p w14:paraId="7652EC50" w14:textId="77777777" w:rsidR="000E5567" w:rsidRDefault="000E5567" w:rsidP="000E5567">
      <w:pPr>
        <w:wordWrap w:val="0"/>
      </w:pPr>
      <w:r w:rsidRPr="001017B7">
        <w:rPr>
          <w:rFonts w:hint="eastAsia"/>
        </w:rPr>
        <w:t>営業秘密など事業に必要で組織にとって価値のある情報や、顧客や従業員の個人情報など管理責任を伴う情報</w:t>
      </w:r>
    </w:p>
    <w:p w14:paraId="4E3B0E07" w14:textId="44D43CE8" w:rsidR="005D4E26" w:rsidRPr="001017B7" w:rsidRDefault="005D4E26" w:rsidP="005D4E26">
      <w:pPr>
        <w:wordWrap w:val="0"/>
        <w:ind w:firstLineChars="0" w:firstLine="0"/>
      </w:pPr>
      <w:r w:rsidRPr="005D4E26">
        <w:rPr>
          <w:rFonts w:hint="eastAsia"/>
        </w:rPr>
        <w:t xml:space="preserve">…………………    </w:t>
      </w:r>
      <w:hyperlink w:anchor="■情報資産2ー2－4" w:history="1">
        <w:r w:rsidR="006668A9" w:rsidRPr="00171EE6">
          <w:rPr>
            <w:rStyle w:val="a7"/>
          </w:rPr>
          <w:t>2-2-4</w:t>
        </w:r>
      </w:hyperlink>
      <w:r w:rsidR="006668A9" w:rsidRPr="006668A9">
        <w:t>、</w:t>
      </w:r>
      <w:hyperlink w:anchor="■情報資産2ー3" w:history="1">
        <w:r w:rsidR="006668A9" w:rsidRPr="00171EE6">
          <w:rPr>
            <w:rStyle w:val="a7"/>
          </w:rPr>
          <w:t>2-3</w:t>
        </w:r>
      </w:hyperlink>
      <w:r w:rsidR="006668A9" w:rsidRPr="006668A9">
        <w:t>、</w:t>
      </w:r>
      <w:hyperlink w:anchor="■情報資産7ー1ー2" w:history="1">
        <w:r w:rsidR="006668A9" w:rsidRPr="00171EE6">
          <w:rPr>
            <w:rStyle w:val="a7"/>
          </w:rPr>
          <w:t>7-1-2</w:t>
        </w:r>
      </w:hyperlink>
      <w:r w:rsidR="006668A9" w:rsidRPr="006668A9">
        <w:t>、</w:t>
      </w:r>
      <w:hyperlink w:anchor="■情報資産8ー1ー1" w:history="1">
        <w:r w:rsidR="006668A9" w:rsidRPr="00171EE6">
          <w:rPr>
            <w:rStyle w:val="a7"/>
          </w:rPr>
          <w:t>8-1-1</w:t>
        </w:r>
      </w:hyperlink>
      <w:r w:rsidR="006668A9" w:rsidRPr="006668A9">
        <w:t>、</w:t>
      </w:r>
      <w:hyperlink w:anchor="■情報資産9ー2" w:history="1">
        <w:r w:rsidR="006668A9" w:rsidRPr="00171EE6">
          <w:rPr>
            <w:rStyle w:val="a7"/>
          </w:rPr>
          <w:t>9-2</w:t>
        </w:r>
      </w:hyperlink>
      <w:r w:rsidR="006668A9" w:rsidRPr="006668A9">
        <w:t>、</w:t>
      </w:r>
      <w:hyperlink w:anchor="■情報資産11ー3ー1" w:history="1">
        <w:r w:rsidR="006668A9" w:rsidRPr="00171EE6">
          <w:rPr>
            <w:rStyle w:val="a7"/>
          </w:rPr>
          <w:t>11-3-1</w:t>
        </w:r>
      </w:hyperlink>
      <w:r w:rsidR="006668A9" w:rsidRPr="006668A9">
        <w:t>、</w:t>
      </w:r>
      <w:hyperlink w:anchor="■情報資産11ー5ー1" w:history="1">
        <w:r w:rsidR="006668A9" w:rsidRPr="00171EE6">
          <w:rPr>
            <w:rStyle w:val="a7"/>
          </w:rPr>
          <w:t>11-5-1</w:t>
        </w:r>
      </w:hyperlink>
      <w:r w:rsidR="006668A9" w:rsidRPr="006668A9">
        <w:t>、</w:t>
      </w:r>
      <w:hyperlink w:anchor="■情報資産12ー1ー1" w:history="1">
        <w:r w:rsidR="006668A9" w:rsidRPr="00171EE6">
          <w:rPr>
            <w:rStyle w:val="a7"/>
          </w:rPr>
          <w:t>12-1-1</w:t>
        </w:r>
      </w:hyperlink>
      <w:r w:rsidR="006668A9" w:rsidRPr="006668A9">
        <w:t>、</w:t>
      </w:r>
      <w:hyperlink w:anchor="■情報資産12ー1ー2" w:history="1">
        <w:r w:rsidR="006668A9" w:rsidRPr="00171EE6">
          <w:rPr>
            <w:rStyle w:val="a7"/>
          </w:rPr>
          <w:t>12-1-2</w:t>
        </w:r>
      </w:hyperlink>
      <w:r w:rsidR="006668A9" w:rsidRPr="006668A9">
        <w:t>、</w:t>
      </w:r>
      <w:hyperlink w:anchor="■情報資産12ー2ー2" w:history="1">
        <w:r w:rsidR="006668A9" w:rsidRPr="00171EE6">
          <w:rPr>
            <w:rStyle w:val="a7"/>
          </w:rPr>
          <w:t>12-2-2</w:t>
        </w:r>
      </w:hyperlink>
      <w:r w:rsidR="006668A9" w:rsidRPr="006668A9">
        <w:t>、</w:t>
      </w:r>
      <w:hyperlink w:anchor="■情報資産12ー2ー3" w:history="1">
        <w:r w:rsidR="006668A9" w:rsidRPr="00171EE6">
          <w:rPr>
            <w:rStyle w:val="a7"/>
          </w:rPr>
          <w:t>12-2-3</w:t>
        </w:r>
      </w:hyperlink>
      <w:r w:rsidR="006668A9" w:rsidRPr="006668A9">
        <w:t>、</w:t>
      </w:r>
      <w:hyperlink w:anchor="■情報資産第6編編集後記" w:history="1">
        <w:r w:rsidR="006668A9" w:rsidRPr="008E161E">
          <w:rPr>
            <w:rStyle w:val="a7"/>
          </w:rPr>
          <w:t>第6編編集後記</w:t>
        </w:r>
      </w:hyperlink>
      <w:r w:rsidR="006668A9" w:rsidRPr="006668A9">
        <w:t>、</w:t>
      </w:r>
      <w:hyperlink w:anchor="■情報資産13ー2－3" w:history="1">
        <w:r w:rsidR="006668A9" w:rsidRPr="008E161E">
          <w:rPr>
            <w:rStyle w:val="a7"/>
          </w:rPr>
          <w:t>13-2-3</w:t>
        </w:r>
      </w:hyperlink>
      <w:r w:rsidR="006668A9" w:rsidRPr="006668A9">
        <w:t>、</w:t>
      </w:r>
      <w:hyperlink w:anchor="■情報資産13ー2－4" w:history="1">
        <w:r w:rsidR="006668A9" w:rsidRPr="008E161E">
          <w:rPr>
            <w:rStyle w:val="a7"/>
          </w:rPr>
          <w:t>13-2-4</w:t>
        </w:r>
      </w:hyperlink>
      <w:r w:rsidR="006668A9" w:rsidRPr="006668A9">
        <w:t>、</w:t>
      </w:r>
      <w:hyperlink w:anchor="■情報資産13ー2－5" w:history="1">
        <w:r w:rsidR="006668A9" w:rsidRPr="003C4B50">
          <w:rPr>
            <w:rStyle w:val="a7"/>
          </w:rPr>
          <w:t>13-2-5</w:t>
        </w:r>
      </w:hyperlink>
      <w:r w:rsidR="006668A9" w:rsidRPr="006668A9">
        <w:t>、</w:t>
      </w:r>
      <w:hyperlink w:anchor="■情報資産13ー4－2" w:history="1">
        <w:r w:rsidR="006668A9" w:rsidRPr="003C4B50">
          <w:rPr>
            <w:rStyle w:val="a7"/>
          </w:rPr>
          <w:t>13-4-2</w:t>
        </w:r>
      </w:hyperlink>
      <w:r w:rsidR="006668A9" w:rsidRPr="006668A9">
        <w:t>、</w:t>
      </w:r>
      <w:hyperlink w:anchor="■情報資産第13章コラム" w:history="1">
        <w:r w:rsidR="006668A9" w:rsidRPr="003C4B50">
          <w:rPr>
            <w:rStyle w:val="a7"/>
          </w:rPr>
          <w:t>第13章コラム</w:t>
        </w:r>
      </w:hyperlink>
      <w:r w:rsidR="006668A9" w:rsidRPr="006668A9">
        <w:t>、</w:t>
      </w:r>
      <w:hyperlink w:anchor="■情報資産15ー2－6" w:history="1">
        <w:r w:rsidR="006668A9" w:rsidRPr="003C4B50">
          <w:rPr>
            <w:rStyle w:val="a7"/>
          </w:rPr>
          <w:t>15-2-6</w:t>
        </w:r>
      </w:hyperlink>
      <w:r w:rsidR="006668A9" w:rsidRPr="006668A9">
        <w:t>、</w:t>
      </w:r>
      <w:hyperlink w:anchor="■情報資産17ー2－1" w:history="1">
        <w:r w:rsidR="006668A9" w:rsidRPr="003C4B50">
          <w:rPr>
            <w:rStyle w:val="a7"/>
          </w:rPr>
          <w:t>17-2-1</w:t>
        </w:r>
      </w:hyperlink>
      <w:r w:rsidR="006668A9" w:rsidRPr="006668A9">
        <w:t>、</w:t>
      </w:r>
      <w:hyperlink w:anchor="■情報資産18ー3－2" w:history="1">
        <w:r w:rsidR="006668A9" w:rsidRPr="003C4B50">
          <w:rPr>
            <w:rStyle w:val="a7"/>
          </w:rPr>
          <w:t>18-3-2</w:t>
        </w:r>
      </w:hyperlink>
      <w:r w:rsidR="006668A9" w:rsidRPr="006668A9">
        <w:t>、</w:t>
      </w:r>
      <w:hyperlink w:anchor="■情報資産18ー3－5" w:history="1">
        <w:r w:rsidR="006668A9" w:rsidRPr="000C71DA">
          <w:rPr>
            <w:rStyle w:val="a7"/>
          </w:rPr>
          <w:t>18-3-5</w:t>
        </w:r>
      </w:hyperlink>
      <w:r w:rsidR="006668A9" w:rsidRPr="006668A9">
        <w:t>、</w:t>
      </w:r>
      <w:hyperlink w:anchor="■情報資産19ー2" w:history="1">
        <w:r w:rsidR="006668A9" w:rsidRPr="00CC6F38">
          <w:rPr>
            <w:rStyle w:val="a7"/>
          </w:rPr>
          <w:t>19-2</w:t>
        </w:r>
      </w:hyperlink>
      <w:r w:rsidR="006668A9" w:rsidRPr="006668A9">
        <w:t>、</w:t>
      </w:r>
      <w:hyperlink w:anchor="■情報資産21ー1" w:history="1">
        <w:r w:rsidR="006668A9" w:rsidRPr="00D90675">
          <w:rPr>
            <w:rStyle w:val="a7"/>
          </w:rPr>
          <w:t>21-1</w:t>
        </w:r>
      </w:hyperlink>
      <w:r w:rsidR="006668A9" w:rsidRPr="006668A9">
        <w:t>、</w:t>
      </w:r>
      <w:hyperlink w:anchor="■情報資産21ー1ー2" w:history="1">
        <w:r w:rsidR="006668A9" w:rsidRPr="0095244B">
          <w:rPr>
            <w:rStyle w:val="a7"/>
          </w:rPr>
          <w:t>21-1-2</w:t>
        </w:r>
      </w:hyperlink>
      <w:r w:rsidR="006668A9" w:rsidRPr="006668A9">
        <w:t>、</w:t>
      </w:r>
      <w:hyperlink w:anchor="■情報資産第8編編集後記" w:history="1">
        <w:r w:rsidR="006668A9" w:rsidRPr="0095244B">
          <w:rPr>
            <w:rStyle w:val="a7"/>
          </w:rPr>
          <w:t>第8編編集後記</w:t>
        </w:r>
      </w:hyperlink>
      <w:r w:rsidR="006668A9" w:rsidRPr="006668A9">
        <w:t>、</w:t>
      </w:r>
      <w:hyperlink w:anchor="■情報資産23ー1ー1" w:history="1">
        <w:r w:rsidR="006668A9" w:rsidRPr="0095244B">
          <w:rPr>
            <w:rStyle w:val="a7"/>
          </w:rPr>
          <w:t>23-1-1</w:t>
        </w:r>
      </w:hyperlink>
      <w:r w:rsidR="006668A9" w:rsidRPr="006668A9">
        <w:t>、</w:t>
      </w:r>
      <w:hyperlink w:anchor="■情報資産23ー2" w:history="1">
        <w:r w:rsidR="006668A9" w:rsidRPr="0095244B">
          <w:rPr>
            <w:rStyle w:val="a7"/>
          </w:rPr>
          <w:t>23-2</w:t>
        </w:r>
      </w:hyperlink>
      <w:r w:rsidR="006668A9" w:rsidRPr="006668A9">
        <w:t>、</w:t>
      </w:r>
      <w:hyperlink w:anchor="■情報資産23ー2ー1" w:history="1">
        <w:r w:rsidR="006668A9" w:rsidRPr="0095244B">
          <w:rPr>
            <w:rStyle w:val="a7"/>
          </w:rPr>
          <w:t>23-2-1</w:t>
        </w:r>
      </w:hyperlink>
      <w:r w:rsidR="006668A9" w:rsidRPr="006668A9">
        <w:t>、</w:t>
      </w:r>
      <w:hyperlink w:anchor="■情報資産24ー3" w:history="1">
        <w:r w:rsidR="006668A9" w:rsidRPr="003F26BD">
          <w:rPr>
            <w:rStyle w:val="a7"/>
          </w:rPr>
          <w:t>24-3</w:t>
        </w:r>
      </w:hyperlink>
      <w:r w:rsidR="006668A9" w:rsidRPr="006668A9">
        <w:t>、</w:t>
      </w:r>
      <w:hyperlink w:anchor="■情報資産25ー2ー1" w:history="1">
        <w:r w:rsidR="006668A9" w:rsidRPr="00073A05">
          <w:rPr>
            <w:rStyle w:val="a7"/>
          </w:rPr>
          <w:t>25-2-1</w:t>
        </w:r>
      </w:hyperlink>
      <w:r w:rsidR="006668A9" w:rsidRPr="006668A9">
        <w:t>、</w:t>
      </w:r>
      <w:hyperlink w:anchor="■情報資産27ー8" w:history="1">
        <w:r w:rsidR="006668A9" w:rsidRPr="00F037B6">
          <w:rPr>
            <w:rStyle w:val="a7"/>
          </w:rPr>
          <w:t>27-8</w:t>
        </w:r>
      </w:hyperlink>
      <w:r w:rsidR="006668A9" w:rsidRPr="006668A9">
        <w:t>、</w:t>
      </w:r>
      <w:hyperlink w:anchor="■情報資産27ー12" w:history="1">
        <w:r w:rsidR="006668A9" w:rsidRPr="00F037B6">
          <w:rPr>
            <w:rStyle w:val="a7"/>
          </w:rPr>
          <w:t>27-12</w:t>
        </w:r>
      </w:hyperlink>
      <w:r w:rsidR="006668A9" w:rsidRPr="006668A9">
        <w:t>、</w:t>
      </w:r>
      <w:hyperlink w:anchor="■情報資産27ー15" w:history="1">
        <w:r w:rsidR="006668A9" w:rsidRPr="009105BD">
          <w:rPr>
            <w:rStyle w:val="a7"/>
          </w:rPr>
          <w:t>27-15</w:t>
        </w:r>
      </w:hyperlink>
      <w:r w:rsidR="006668A9" w:rsidRPr="006668A9">
        <w:t>、</w:t>
      </w:r>
      <w:hyperlink w:anchor="■情報資産27ー17" w:history="1">
        <w:r w:rsidR="006668A9" w:rsidRPr="009105BD">
          <w:rPr>
            <w:rStyle w:val="a7"/>
          </w:rPr>
          <w:t>27-17</w:t>
        </w:r>
      </w:hyperlink>
      <w:r w:rsidR="006668A9" w:rsidRPr="006668A9">
        <w:t>、</w:t>
      </w:r>
      <w:hyperlink w:anchor="■情報資産27ー19" w:history="1">
        <w:r w:rsidR="006668A9" w:rsidRPr="009105BD">
          <w:rPr>
            <w:rStyle w:val="a7"/>
          </w:rPr>
          <w:t>27-19</w:t>
        </w:r>
      </w:hyperlink>
      <w:r w:rsidR="006668A9" w:rsidRPr="006668A9">
        <w:t>、</w:t>
      </w:r>
      <w:hyperlink w:anchor="■情報資産27ー21" w:history="1">
        <w:r w:rsidR="006668A9" w:rsidRPr="009105BD">
          <w:rPr>
            <w:rStyle w:val="a7"/>
          </w:rPr>
          <w:t>27-21</w:t>
        </w:r>
      </w:hyperlink>
      <w:r w:rsidR="006668A9" w:rsidRPr="006668A9">
        <w:t>、</w:t>
      </w:r>
      <w:hyperlink w:anchor="■情報資産28ー1" w:history="1">
        <w:r w:rsidR="006668A9" w:rsidRPr="009105BD">
          <w:rPr>
            <w:rStyle w:val="a7"/>
          </w:rPr>
          <w:t>28-1</w:t>
        </w:r>
      </w:hyperlink>
    </w:p>
    <w:p w14:paraId="6640C2A1" w14:textId="77777777" w:rsidR="000E5567" w:rsidRDefault="000E5567" w:rsidP="000E5567">
      <w:pPr>
        <w:wordWrap w:val="0"/>
        <w:ind w:firstLineChars="0" w:firstLine="0"/>
      </w:pPr>
    </w:p>
    <w:p w14:paraId="5D778735" w14:textId="77777777" w:rsidR="000E5567" w:rsidRPr="00090844" w:rsidRDefault="000E5567" w:rsidP="00CD3CFE">
      <w:pPr>
        <w:pStyle w:val="afd"/>
      </w:pPr>
      <w:bookmarkStart w:id="2275" w:name="_Toc185339142"/>
      <w:bookmarkStart w:id="2276" w:name="■情報セキュリティ事象"/>
      <w:r w:rsidRPr="00090844">
        <w:rPr>
          <w:rFonts w:hint="eastAsia"/>
        </w:rPr>
        <w:t>■情報セキュリティ事象</w:t>
      </w:r>
      <w:bookmarkEnd w:id="2275"/>
    </w:p>
    <w:bookmarkEnd w:id="2276"/>
    <w:p w14:paraId="4D8AEB99" w14:textId="77777777" w:rsidR="000E5567" w:rsidRPr="00090844" w:rsidRDefault="000E5567" w:rsidP="000E5567">
      <w:r w:rsidRPr="00090844">
        <w:rPr>
          <w:rFonts w:hint="eastAsia"/>
        </w:rPr>
        <w:t>情報セキュリティ上よくない、システムやサービス、ネットワークの状態のこと。</w:t>
      </w:r>
    </w:p>
    <w:p w14:paraId="657D2346" w14:textId="77777777" w:rsidR="000E5567" w:rsidRDefault="000E5567" w:rsidP="000E5567">
      <w:r w:rsidRPr="00090844">
        <w:rPr>
          <w:rFonts w:hint="eastAsia"/>
        </w:rPr>
        <w:t>情報セキュリティ事象の中でも、事業運営を危うくしたり、情報セキュリティを脅かしたりする可能性が高いものは、セキュリティインシデントに分類される</w:t>
      </w:r>
    </w:p>
    <w:p w14:paraId="4ED749AC" w14:textId="75055977" w:rsidR="005D4E26" w:rsidRDefault="005D4E26" w:rsidP="005D4E26">
      <w:pPr>
        <w:ind w:firstLineChars="0" w:firstLine="0"/>
      </w:pPr>
      <w:r w:rsidRPr="005D4E26">
        <w:rPr>
          <w:rFonts w:hint="eastAsia"/>
        </w:rPr>
        <w:t xml:space="preserve">…………………    </w:t>
      </w:r>
      <w:hyperlink w:anchor="■情報セキュリティ事象13ー3ー2" w:history="1">
        <w:r w:rsidR="006668A9" w:rsidRPr="00994C08">
          <w:rPr>
            <w:rStyle w:val="a7"/>
          </w:rPr>
          <w:t>13-3-2</w:t>
        </w:r>
      </w:hyperlink>
      <w:r w:rsidR="006668A9" w:rsidRPr="006668A9">
        <w:t>、</w:t>
      </w:r>
      <w:hyperlink w:anchor="■情報セキュリティ事象14ー1ー2" w:history="1">
        <w:r w:rsidR="006668A9" w:rsidRPr="00994C08">
          <w:rPr>
            <w:rStyle w:val="a7"/>
          </w:rPr>
          <w:t>14-1-2</w:t>
        </w:r>
      </w:hyperlink>
      <w:r w:rsidR="006668A9" w:rsidRPr="006668A9">
        <w:t>、</w:t>
      </w:r>
      <w:hyperlink w:anchor="■情報セキュリティ事象15ー1" w:history="1">
        <w:r w:rsidR="006668A9" w:rsidRPr="00D83165">
          <w:rPr>
            <w:rStyle w:val="a7"/>
          </w:rPr>
          <w:t>15-1</w:t>
        </w:r>
      </w:hyperlink>
      <w:r w:rsidR="006668A9" w:rsidRPr="006668A9">
        <w:t>、</w:t>
      </w:r>
      <w:hyperlink w:anchor="■情報セキュリティ事象15ー2ー1" w:history="1">
        <w:r w:rsidR="006668A9" w:rsidRPr="00D83165">
          <w:rPr>
            <w:rStyle w:val="a7"/>
          </w:rPr>
          <w:t>15-2-1</w:t>
        </w:r>
      </w:hyperlink>
      <w:r w:rsidR="006668A9" w:rsidRPr="006668A9">
        <w:t>、</w:t>
      </w:r>
      <w:hyperlink w:anchor="■情報セキュリティ事象15ー2ー5" w:history="1">
        <w:r w:rsidR="006668A9" w:rsidRPr="00D83165">
          <w:rPr>
            <w:rStyle w:val="a7"/>
          </w:rPr>
          <w:t>15-2-5</w:t>
        </w:r>
      </w:hyperlink>
      <w:r w:rsidR="006668A9" w:rsidRPr="006668A9">
        <w:t>、</w:t>
      </w:r>
      <w:hyperlink w:anchor="■情報セキュリティ事象16ー1" w:history="1">
        <w:r w:rsidR="006668A9" w:rsidRPr="00D83165">
          <w:rPr>
            <w:rStyle w:val="a7"/>
          </w:rPr>
          <w:t>16-1</w:t>
        </w:r>
      </w:hyperlink>
      <w:r w:rsidR="006668A9" w:rsidRPr="006668A9">
        <w:t>、</w:t>
      </w:r>
      <w:hyperlink w:anchor="■情報セキュリティ事象16ー2ー7" w:history="1">
        <w:r w:rsidR="006668A9" w:rsidRPr="00D83165">
          <w:rPr>
            <w:rStyle w:val="a7"/>
          </w:rPr>
          <w:t>16-2-7</w:t>
        </w:r>
      </w:hyperlink>
      <w:r w:rsidR="006668A9" w:rsidRPr="006668A9">
        <w:t>、</w:t>
      </w:r>
      <w:hyperlink w:anchor="■情報セキュリティ事象18ー2ー17" w:history="1">
        <w:r w:rsidR="006668A9" w:rsidRPr="00D83165">
          <w:rPr>
            <w:rStyle w:val="a7"/>
          </w:rPr>
          <w:t>18-2-17</w:t>
        </w:r>
      </w:hyperlink>
      <w:r w:rsidR="006668A9" w:rsidRPr="006668A9">
        <w:t>、</w:t>
      </w:r>
      <w:hyperlink w:anchor="■情報セキュリティ事象18ー3ー5" w:history="1">
        <w:r w:rsidR="006668A9" w:rsidRPr="00D83165">
          <w:rPr>
            <w:rStyle w:val="a7"/>
          </w:rPr>
          <w:t>18-3-5</w:t>
        </w:r>
      </w:hyperlink>
      <w:r w:rsidR="006668A9" w:rsidRPr="006668A9">
        <w:t>、</w:t>
      </w:r>
      <w:hyperlink w:anchor="■情報セキュリティ事象27ー15" w:history="1">
        <w:r w:rsidR="006668A9" w:rsidRPr="007530BC">
          <w:rPr>
            <w:rStyle w:val="a7"/>
          </w:rPr>
          <w:t>27-15</w:t>
        </w:r>
      </w:hyperlink>
      <w:r w:rsidR="006668A9" w:rsidRPr="006668A9">
        <w:t>、</w:t>
      </w:r>
      <w:hyperlink w:anchor="■情報セキュリティ事象27ー16" w:history="1">
        <w:r w:rsidR="006668A9" w:rsidRPr="007530BC">
          <w:rPr>
            <w:rStyle w:val="a7"/>
          </w:rPr>
          <w:t>27-16</w:t>
        </w:r>
      </w:hyperlink>
    </w:p>
    <w:p w14:paraId="0CBF1457" w14:textId="77777777" w:rsidR="000E5567" w:rsidRDefault="000E5567" w:rsidP="000E5567">
      <w:pPr>
        <w:wordWrap w:val="0"/>
        <w:ind w:firstLineChars="0" w:firstLine="0"/>
      </w:pPr>
    </w:p>
    <w:p w14:paraId="197C1444" w14:textId="77777777" w:rsidR="000E5567" w:rsidRPr="001017B7" w:rsidRDefault="000E5567" w:rsidP="00CD3CFE">
      <w:pPr>
        <w:pStyle w:val="afd"/>
      </w:pPr>
      <w:bookmarkStart w:id="2277" w:name="_Toc185339143"/>
      <w:bookmarkStart w:id="2278" w:name="■情報セキュリティの3要素「CIA」"/>
      <w:r w:rsidRPr="001017B7">
        <w:rPr>
          <w:rFonts w:hint="eastAsia"/>
        </w:rPr>
        <w:t>■情報セキュリティの3要素「CIA」</w:t>
      </w:r>
      <w:bookmarkEnd w:id="2277"/>
    </w:p>
    <w:bookmarkEnd w:id="2278"/>
    <w:p w14:paraId="48223331" w14:textId="77777777" w:rsidR="000E5567" w:rsidRDefault="000E5567" w:rsidP="000E5567">
      <w:pPr>
        <w:wordWrap w:val="0"/>
      </w:pPr>
      <w:r w:rsidRPr="001017B7">
        <w:rPr>
          <w:rFonts w:hint="eastAsia"/>
        </w:rPr>
        <w:t>情報セキュリティの</w:t>
      </w:r>
      <w:r>
        <w:rPr>
          <w:rFonts w:hint="eastAsia"/>
        </w:rPr>
        <w:t>3</w:t>
      </w:r>
      <w:r w:rsidRPr="001017B7">
        <w:rPr>
          <w:rFonts w:hint="eastAsia"/>
        </w:rPr>
        <w:t>つの要素、機密性（Confidentiality）、完全性（Integrity） 、可用性（Availability）の頭文字をとって「CIA」と呼ぶ</w:t>
      </w:r>
    </w:p>
    <w:p w14:paraId="6246B63F" w14:textId="42307589" w:rsidR="005D4E26" w:rsidRPr="001017B7" w:rsidRDefault="005D4E26" w:rsidP="005D4E26">
      <w:pPr>
        <w:wordWrap w:val="0"/>
        <w:ind w:firstLineChars="0" w:firstLine="0"/>
      </w:pPr>
      <w:r w:rsidRPr="005D4E26">
        <w:rPr>
          <w:rFonts w:hint="eastAsia"/>
        </w:rPr>
        <w:t xml:space="preserve">…………………    </w:t>
      </w:r>
      <w:hyperlink w:anchor="■情報セキュリティの3要素「CIA」第2章コラム" w:history="1">
        <w:r w:rsidR="002A463E" w:rsidRPr="00D259B6">
          <w:rPr>
            <w:rStyle w:val="a7"/>
            <w:rFonts w:hint="eastAsia"/>
          </w:rPr>
          <w:t>第</w:t>
        </w:r>
        <w:r w:rsidR="002A463E" w:rsidRPr="00D259B6">
          <w:rPr>
            <w:rStyle w:val="a7"/>
          </w:rPr>
          <w:t>2章コラム</w:t>
        </w:r>
      </w:hyperlink>
      <w:r w:rsidR="002A463E">
        <w:rPr>
          <w:rFonts w:hint="eastAsia"/>
        </w:rPr>
        <w:t>、</w:t>
      </w:r>
      <w:hyperlink w:anchor="■情報セキュリティの3要素「CIA」第8章コラム" w:history="1">
        <w:r w:rsidR="002A463E" w:rsidRPr="00D259B6">
          <w:rPr>
            <w:rStyle w:val="a7"/>
          </w:rPr>
          <w:t>第8章コラム</w:t>
        </w:r>
      </w:hyperlink>
    </w:p>
    <w:p w14:paraId="6312CB5F" w14:textId="77777777" w:rsidR="000E5567" w:rsidRDefault="000E5567" w:rsidP="000E5567">
      <w:pPr>
        <w:wordWrap w:val="0"/>
      </w:pPr>
    </w:p>
    <w:p w14:paraId="6310DCEB" w14:textId="77777777" w:rsidR="000E5567" w:rsidRPr="001017B7" w:rsidRDefault="000E5567" w:rsidP="00CD3CFE">
      <w:pPr>
        <w:pStyle w:val="afd"/>
      </w:pPr>
      <w:bookmarkStart w:id="2279" w:name="_Toc185339144"/>
      <w:bookmarkStart w:id="2280" w:name="■真正性"/>
      <w:r w:rsidRPr="001017B7">
        <w:rPr>
          <w:rFonts w:hint="eastAsia"/>
        </w:rPr>
        <w:t>■真正性</w:t>
      </w:r>
      <w:bookmarkEnd w:id="2279"/>
    </w:p>
    <w:bookmarkEnd w:id="2280"/>
    <w:p w14:paraId="18F8024F" w14:textId="77777777" w:rsidR="000E5567" w:rsidRDefault="000E5567" w:rsidP="000E5567">
      <w:pPr>
        <w:wordWrap w:val="0"/>
      </w:pPr>
      <w:r w:rsidRPr="001017B7">
        <w:rPr>
          <w:rFonts w:hint="eastAsia"/>
        </w:rPr>
        <w:t>情報セキュリティマネジメントの付加的な要素で、利用者、プロセス、システム、情報などが、主張どおりであることを確実にする特性のこと。真正性を低下させる例としては、なりすまし行為などがある</w:t>
      </w:r>
    </w:p>
    <w:p w14:paraId="78B4096B" w14:textId="765CD564" w:rsidR="005D4E26" w:rsidRPr="001017B7" w:rsidRDefault="005D4E26" w:rsidP="005D4E26">
      <w:pPr>
        <w:wordWrap w:val="0"/>
        <w:ind w:firstLineChars="0" w:firstLine="0"/>
      </w:pPr>
      <w:r w:rsidRPr="005D4E26">
        <w:rPr>
          <w:rFonts w:hint="eastAsia"/>
        </w:rPr>
        <w:t xml:space="preserve">…………………    </w:t>
      </w:r>
      <w:hyperlink w:anchor="■真正性第2章コラム" w:history="1">
        <w:r w:rsidR="00EC121E" w:rsidRPr="00E83717">
          <w:rPr>
            <w:rStyle w:val="a7"/>
            <w:rFonts w:hint="eastAsia"/>
          </w:rPr>
          <w:t>第</w:t>
        </w:r>
        <w:r w:rsidR="00EC121E" w:rsidRPr="00E83717">
          <w:rPr>
            <w:rStyle w:val="a7"/>
          </w:rPr>
          <w:t>2章コラム</w:t>
        </w:r>
      </w:hyperlink>
      <w:r w:rsidR="00E83717">
        <w:rPr>
          <w:rFonts w:hint="eastAsia"/>
        </w:rPr>
        <w:t>、</w:t>
      </w:r>
      <w:hyperlink w:anchor="■真正性４－２－２" w:history="1">
        <w:r w:rsidR="00EC121E" w:rsidRPr="00E83717">
          <w:rPr>
            <w:rStyle w:val="a7"/>
          </w:rPr>
          <w:t>4-2-2</w:t>
        </w:r>
      </w:hyperlink>
      <w:r w:rsidR="00E83717">
        <w:rPr>
          <w:rFonts w:hint="eastAsia"/>
        </w:rPr>
        <w:t>、</w:t>
      </w:r>
      <w:hyperlink w:anchor="■真正性第8章コラム" w:history="1">
        <w:r w:rsidR="00EC121E" w:rsidRPr="00E83717">
          <w:rPr>
            <w:rStyle w:val="a7"/>
          </w:rPr>
          <w:t>第8章コラム</w:t>
        </w:r>
      </w:hyperlink>
      <w:r w:rsidR="00E83717">
        <w:rPr>
          <w:rFonts w:hint="eastAsia"/>
        </w:rPr>
        <w:t>、</w:t>
      </w:r>
      <w:hyperlink w:anchor="■真正性１１－２" w:history="1">
        <w:r w:rsidR="00EC121E" w:rsidRPr="00E83717">
          <w:rPr>
            <w:rStyle w:val="a7"/>
          </w:rPr>
          <w:t>11-2</w:t>
        </w:r>
      </w:hyperlink>
      <w:r w:rsidR="00E83717">
        <w:rPr>
          <w:rFonts w:hint="eastAsia"/>
        </w:rPr>
        <w:t>、</w:t>
      </w:r>
      <w:hyperlink w:anchor="■真正性１８－２－２１" w:history="1">
        <w:r w:rsidR="00EC121E" w:rsidRPr="00E83717">
          <w:rPr>
            <w:rStyle w:val="a7"/>
          </w:rPr>
          <w:t>18-2-21</w:t>
        </w:r>
      </w:hyperlink>
      <w:r w:rsidR="00E83717">
        <w:rPr>
          <w:rFonts w:hint="eastAsia"/>
        </w:rPr>
        <w:t>、</w:t>
      </w:r>
      <w:hyperlink w:anchor="■真正性２１－１－２" w:history="1">
        <w:r w:rsidR="00EC121E" w:rsidRPr="00E83717">
          <w:rPr>
            <w:rStyle w:val="a7"/>
          </w:rPr>
          <w:t>21-1-2</w:t>
        </w:r>
      </w:hyperlink>
    </w:p>
    <w:p w14:paraId="7D7D497E" w14:textId="77777777" w:rsidR="000E5567" w:rsidRPr="001017B7" w:rsidRDefault="000E5567" w:rsidP="000E5567">
      <w:pPr>
        <w:wordWrap w:val="0"/>
      </w:pPr>
    </w:p>
    <w:p w14:paraId="4A795AD6" w14:textId="77777777" w:rsidR="000E5567" w:rsidRPr="001017B7" w:rsidRDefault="000E5567" w:rsidP="00CD3CFE">
      <w:pPr>
        <w:pStyle w:val="afd"/>
      </w:pPr>
      <w:bookmarkStart w:id="2281" w:name="_Toc185339145"/>
      <w:bookmarkStart w:id="2282" w:name="■信頼性"/>
      <w:r w:rsidRPr="001017B7">
        <w:rPr>
          <w:rFonts w:hint="eastAsia"/>
        </w:rPr>
        <w:t>■信頼性</w:t>
      </w:r>
      <w:bookmarkEnd w:id="2281"/>
    </w:p>
    <w:bookmarkEnd w:id="2282"/>
    <w:p w14:paraId="2C9EAB85" w14:textId="77777777" w:rsidR="000E5567" w:rsidRDefault="000E5567" w:rsidP="000E5567">
      <w:pPr>
        <w:wordWrap w:val="0"/>
      </w:pPr>
      <w:r w:rsidRPr="001017B7">
        <w:rPr>
          <w:rFonts w:hint="eastAsia"/>
        </w:rPr>
        <w:t>システムが実行する処理に欠陥や不具合がなく、想定した通りの処理が実行される特性</w:t>
      </w:r>
    </w:p>
    <w:p w14:paraId="522B57F4" w14:textId="50445E53" w:rsidR="005D4E26" w:rsidRPr="001017B7" w:rsidRDefault="005D4E26" w:rsidP="00D22D6B">
      <w:pPr>
        <w:wordWrap w:val="0"/>
        <w:ind w:firstLineChars="0" w:firstLine="0"/>
      </w:pPr>
      <w:r w:rsidRPr="005D4E26">
        <w:rPr>
          <w:rFonts w:hint="eastAsia"/>
        </w:rPr>
        <w:t xml:space="preserve">…………………    </w:t>
      </w:r>
      <w:hyperlink w:anchor="■信頼性1ー1" w:history="1">
        <w:r w:rsidR="00D22D6B" w:rsidRPr="00BA7590">
          <w:rPr>
            <w:rStyle w:val="a7"/>
          </w:rPr>
          <w:t>1-1</w:t>
        </w:r>
      </w:hyperlink>
      <w:r w:rsidR="00F44C9D">
        <w:rPr>
          <w:rFonts w:hint="eastAsia"/>
        </w:rPr>
        <w:t>、</w:t>
      </w:r>
      <w:hyperlink w:anchor="■信頼性2ー2ー3" w:history="1">
        <w:r w:rsidR="00D22D6B" w:rsidRPr="00BA7590">
          <w:rPr>
            <w:rStyle w:val="a7"/>
          </w:rPr>
          <w:t>2-2-3</w:t>
        </w:r>
      </w:hyperlink>
      <w:r w:rsidR="00F44C9D">
        <w:rPr>
          <w:rFonts w:hint="eastAsia"/>
        </w:rPr>
        <w:t>、</w:t>
      </w:r>
      <w:hyperlink w:anchor="■信頼性第2章コラム" w:history="1">
        <w:r w:rsidR="00D22D6B" w:rsidRPr="00C17F40">
          <w:rPr>
            <w:rStyle w:val="a7"/>
          </w:rPr>
          <w:t>第2章コラム</w:t>
        </w:r>
      </w:hyperlink>
      <w:r w:rsidR="00F44C9D">
        <w:rPr>
          <w:rFonts w:hint="eastAsia"/>
        </w:rPr>
        <w:t>、</w:t>
      </w:r>
      <w:hyperlink w:anchor="■信頼性3ー2ー1" w:history="1">
        <w:r w:rsidR="00D22D6B" w:rsidRPr="00C17F40">
          <w:rPr>
            <w:rStyle w:val="a7"/>
          </w:rPr>
          <w:t>3-2-1</w:t>
        </w:r>
      </w:hyperlink>
      <w:r w:rsidR="00F44C9D">
        <w:rPr>
          <w:rFonts w:hint="eastAsia"/>
        </w:rPr>
        <w:t>、</w:t>
      </w:r>
      <w:hyperlink w:anchor="■信頼性4ー1ー1" w:history="1">
        <w:r w:rsidR="00D22D6B" w:rsidRPr="00C17F40">
          <w:rPr>
            <w:rStyle w:val="a7"/>
          </w:rPr>
          <w:t>4-1-1</w:t>
        </w:r>
      </w:hyperlink>
      <w:r w:rsidR="00F44C9D">
        <w:rPr>
          <w:rFonts w:hint="eastAsia"/>
        </w:rPr>
        <w:t>、</w:t>
      </w:r>
      <w:hyperlink w:anchor="■信頼性4ー2ー2" w:history="1">
        <w:r w:rsidR="00D22D6B" w:rsidRPr="00C17F40">
          <w:rPr>
            <w:rStyle w:val="a7"/>
          </w:rPr>
          <w:t>4-2-2</w:t>
        </w:r>
      </w:hyperlink>
      <w:r w:rsidR="00F44C9D">
        <w:rPr>
          <w:rFonts w:hint="eastAsia"/>
        </w:rPr>
        <w:t>、</w:t>
      </w:r>
      <w:hyperlink w:anchor="■信頼性第8章コラム" w:history="1">
        <w:r w:rsidR="00D22D6B" w:rsidRPr="00C17F40">
          <w:rPr>
            <w:rStyle w:val="a7"/>
          </w:rPr>
          <w:t>第8章コラム</w:t>
        </w:r>
      </w:hyperlink>
      <w:r w:rsidR="00F44C9D">
        <w:rPr>
          <w:rFonts w:hint="eastAsia"/>
        </w:rPr>
        <w:t>、</w:t>
      </w:r>
      <w:hyperlink w:anchor="■信頼性11ー1ー1" w:history="1">
        <w:r w:rsidR="00D22D6B" w:rsidRPr="00C17F40">
          <w:rPr>
            <w:rStyle w:val="a7"/>
          </w:rPr>
          <w:t>11-1-1</w:t>
        </w:r>
      </w:hyperlink>
      <w:r w:rsidR="00F44C9D">
        <w:rPr>
          <w:rFonts w:hint="eastAsia"/>
        </w:rPr>
        <w:t>、</w:t>
      </w:r>
      <w:hyperlink w:anchor="■信頼性11ー2" w:history="1">
        <w:r w:rsidR="00D22D6B" w:rsidRPr="00C17F40">
          <w:rPr>
            <w:rStyle w:val="a7"/>
          </w:rPr>
          <w:t>11-2</w:t>
        </w:r>
      </w:hyperlink>
      <w:r w:rsidR="00F44C9D">
        <w:rPr>
          <w:rFonts w:hint="eastAsia"/>
        </w:rPr>
        <w:t>、</w:t>
      </w:r>
      <w:hyperlink w:anchor="■信頼性11ー4" w:history="1">
        <w:r w:rsidR="00D22D6B" w:rsidRPr="00C17F40">
          <w:rPr>
            <w:rStyle w:val="a7"/>
          </w:rPr>
          <w:t>11-4</w:t>
        </w:r>
      </w:hyperlink>
      <w:r w:rsidR="00F44C9D">
        <w:rPr>
          <w:rFonts w:hint="eastAsia"/>
        </w:rPr>
        <w:t>、</w:t>
      </w:r>
      <w:hyperlink w:anchor="■信頼性13ー2ー5" w:history="1">
        <w:r w:rsidR="00D22D6B" w:rsidRPr="00C17F40">
          <w:rPr>
            <w:rStyle w:val="a7"/>
          </w:rPr>
          <w:t>13-2-5</w:t>
        </w:r>
      </w:hyperlink>
      <w:r w:rsidR="00817F5B">
        <w:rPr>
          <w:rFonts w:hint="eastAsia"/>
        </w:rPr>
        <w:t>、</w:t>
      </w:r>
      <w:hyperlink w:anchor="■信頼性15ー2ー7" w:history="1">
        <w:r w:rsidR="00D22D6B" w:rsidRPr="00C17F40">
          <w:rPr>
            <w:rStyle w:val="a7"/>
          </w:rPr>
          <w:t>15-2-7</w:t>
        </w:r>
      </w:hyperlink>
      <w:r w:rsidR="00817F5B">
        <w:rPr>
          <w:rFonts w:hint="eastAsia"/>
        </w:rPr>
        <w:t>、</w:t>
      </w:r>
      <w:hyperlink w:anchor="■信頼性18ー2ー15" w:history="1">
        <w:r w:rsidR="00D22D6B" w:rsidRPr="00C17F40">
          <w:rPr>
            <w:rStyle w:val="a7"/>
          </w:rPr>
          <w:t>18-2-15</w:t>
        </w:r>
      </w:hyperlink>
      <w:r w:rsidR="00F44C9D">
        <w:rPr>
          <w:rFonts w:hint="eastAsia"/>
        </w:rPr>
        <w:t>、</w:t>
      </w:r>
      <w:hyperlink w:anchor="■信頼性20ー1ー5" w:history="1">
        <w:r w:rsidR="00D22D6B" w:rsidRPr="00C17F40">
          <w:rPr>
            <w:rStyle w:val="a7"/>
          </w:rPr>
          <w:t>20-1-5</w:t>
        </w:r>
      </w:hyperlink>
      <w:r w:rsidR="00F44C9D">
        <w:rPr>
          <w:rFonts w:hint="eastAsia"/>
        </w:rPr>
        <w:t>、</w:t>
      </w:r>
      <w:hyperlink w:anchor="■信頼性20ー1ー7" w:history="1">
        <w:r w:rsidR="00D22D6B" w:rsidRPr="001E27AA">
          <w:rPr>
            <w:rStyle w:val="a7"/>
          </w:rPr>
          <w:t>20-1-7</w:t>
        </w:r>
      </w:hyperlink>
      <w:r w:rsidR="00F44C9D">
        <w:rPr>
          <w:rFonts w:hint="eastAsia"/>
        </w:rPr>
        <w:t>、</w:t>
      </w:r>
      <w:hyperlink w:anchor="■信頼性21ー1ー2" w:history="1">
        <w:r w:rsidR="00D22D6B" w:rsidRPr="001E27AA">
          <w:rPr>
            <w:rStyle w:val="a7"/>
          </w:rPr>
          <w:t>21-1-2</w:t>
        </w:r>
      </w:hyperlink>
      <w:r w:rsidR="00F44C9D">
        <w:rPr>
          <w:rFonts w:hint="eastAsia"/>
        </w:rPr>
        <w:t>、</w:t>
      </w:r>
      <w:hyperlink w:anchor="■信頼性21ー1ー3" w:history="1">
        <w:r w:rsidR="00D22D6B" w:rsidRPr="001E27AA">
          <w:rPr>
            <w:rStyle w:val="a7"/>
          </w:rPr>
          <w:t>21-1-3</w:t>
        </w:r>
      </w:hyperlink>
      <w:r w:rsidR="00D22D6B">
        <w:t>,</w:t>
      </w:r>
      <w:hyperlink w:anchor="■信頼性22ー1ー2" w:history="1">
        <w:r w:rsidR="00D22D6B" w:rsidRPr="001E27AA">
          <w:rPr>
            <w:rStyle w:val="a7"/>
          </w:rPr>
          <w:t>22-1-2</w:t>
        </w:r>
      </w:hyperlink>
      <w:r w:rsidR="00F44C9D">
        <w:rPr>
          <w:rFonts w:hint="eastAsia"/>
        </w:rPr>
        <w:t>、</w:t>
      </w:r>
      <w:hyperlink w:anchor="■信頼性22ー2ー2" w:history="1">
        <w:r w:rsidR="00D22D6B" w:rsidRPr="001E27AA">
          <w:rPr>
            <w:rStyle w:val="a7"/>
          </w:rPr>
          <w:t>22-2-2</w:t>
        </w:r>
      </w:hyperlink>
      <w:r w:rsidR="00F44C9D">
        <w:rPr>
          <w:rFonts w:hint="eastAsia"/>
        </w:rPr>
        <w:t>、</w:t>
      </w:r>
      <w:hyperlink w:anchor="■信頼性23ー2ー4" w:history="1">
        <w:r w:rsidR="00D22D6B" w:rsidRPr="001E27AA">
          <w:rPr>
            <w:rStyle w:val="a7"/>
          </w:rPr>
          <w:t>23-2-4</w:t>
        </w:r>
      </w:hyperlink>
      <w:r w:rsidR="00F44C9D">
        <w:rPr>
          <w:rFonts w:hint="eastAsia"/>
        </w:rPr>
        <w:t>、</w:t>
      </w:r>
      <w:hyperlink w:anchor="■信頼性23ー3" w:history="1">
        <w:r w:rsidR="00D22D6B" w:rsidRPr="001E27AA">
          <w:rPr>
            <w:rStyle w:val="a7"/>
          </w:rPr>
          <w:t>23-3</w:t>
        </w:r>
      </w:hyperlink>
      <w:r w:rsidR="00F44C9D">
        <w:rPr>
          <w:rFonts w:hint="eastAsia"/>
        </w:rPr>
        <w:t>、</w:t>
      </w:r>
      <w:hyperlink w:anchor="■信頼性25ー2ー2" w:history="1">
        <w:r w:rsidR="00D22D6B" w:rsidRPr="001E27AA">
          <w:rPr>
            <w:rStyle w:val="a7"/>
          </w:rPr>
          <w:t>25-2-2</w:t>
        </w:r>
      </w:hyperlink>
    </w:p>
    <w:p w14:paraId="5E26D6BF" w14:textId="77777777" w:rsidR="000E5567" w:rsidRDefault="000E5567" w:rsidP="000E5567">
      <w:pPr>
        <w:wordWrap w:val="0"/>
        <w:ind w:firstLineChars="0" w:firstLine="0"/>
      </w:pPr>
    </w:p>
    <w:p w14:paraId="13093787" w14:textId="77777777" w:rsidR="000E5567" w:rsidRPr="00400258" w:rsidRDefault="000E5567" w:rsidP="00CD3CFE">
      <w:pPr>
        <w:pStyle w:val="afd"/>
      </w:pPr>
      <w:bookmarkStart w:id="2283" w:name="_Toc185339146"/>
      <w:bookmarkStart w:id="2284" w:name="■スクリーンセーバ"/>
      <w:r w:rsidRPr="00400258">
        <w:rPr>
          <w:rFonts w:hint="eastAsia"/>
        </w:rPr>
        <w:t>■スクリーンセーバ</w:t>
      </w:r>
      <w:bookmarkEnd w:id="2283"/>
    </w:p>
    <w:bookmarkEnd w:id="2284"/>
    <w:p w14:paraId="63A3FD39" w14:textId="77777777" w:rsidR="000E5567" w:rsidRDefault="000E5567" w:rsidP="000E5567">
      <w:r w:rsidRPr="00400258">
        <w:rPr>
          <w:rFonts w:hint="eastAsia"/>
        </w:rPr>
        <w:t>離席時にPCの画面の内容を盗み見されることを防ぐ機能のこと。PCに対して一定時間ユーザ</w:t>
      </w:r>
      <w:r>
        <w:rPr>
          <w:rFonts w:hint="eastAsia"/>
        </w:rPr>
        <w:t>ー</w:t>
      </w:r>
      <w:r w:rsidRPr="00400258">
        <w:rPr>
          <w:rFonts w:hint="eastAsia"/>
        </w:rPr>
        <w:t>による操作がなかった場合、自動的にアニメーションや写真などを表示し、作業中の情報を見せないようにする</w:t>
      </w:r>
    </w:p>
    <w:p w14:paraId="4E110DF9" w14:textId="2593D852" w:rsidR="005D4E26" w:rsidRDefault="005D4E26" w:rsidP="005D4E26">
      <w:pPr>
        <w:ind w:firstLineChars="0" w:firstLine="0"/>
      </w:pPr>
      <w:r w:rsidRPr="005D4E26">
        <w:rPr>
          <w:rFonts w:hint="eastAsia"/>
        </w:rPr>
        <w:t xml:space="preserve">…………………    </w:t>
      </w:r>
      <w:hyperlink w:anchor="■スクリーンセーバ１３－２－５" w:history="1">
        <w:r w:rsidR="00CC73E8" w:rsidRPr="0054691E">
          <w:rPr>
            <w:rStyle w:val="a7"/>
          </w:rPr>
          <w:t>13-2-5</w:t>
        </w:r>
      </w:hyperlink>
      <w:r w:rsidR="00F44C9D">
        <w:rPr>
          <w:rFonts w:hint="eastAsia"/>
        </w:rPr>
        <w:t>、</w:t>
      </w:r>
      <w:hyperlink w:anchor="■スクリーンセーバ１８－２－１" w:history="1">
        <w:r w:rsidR="00CC73E8" w:rsidRPr="0054691E">
          <w:rPr>
            <w:rStyle w:val="a7"/>
          </w:rPr>
          <w:t>18-2-1</w:t>
        </w:r>
      </w:hyperlink>
    </w:p>
    <w:p w14:paraId="253662FA" w14:textId="77777777" w:rsidR="000E5567" w:rsidRPr="001017B7" w:rsidRDefault="000E5567" w:rsidP="000E5567">
      <w:pPr>
        <w:wordWrap w:val="0"/>
        <w:ind w:firstLineChars="0" w:firstLine="0"/>
      </w:pPr>
    </w:p>
    <w:p w14:paraId="327FE08C" w14:textId="77777777" w:rsidR="000E5567" w:rsidRPr="001017B7" w:rsidRDefault="000E5567" w:rsidP="00CD3CFE">
      <w:pPr>
        <w:pStyle w:val="afd"/>
      </w:pPr>
      <w:bookmarkStart w:id="2285" w:name="_Toc185339147"/>
      <w:bookmarkStart w:id="2286" w:name="■スクリーンロック"/>
      <w:r w:rsidRPr="001017B7">
        <w:rPr>
          <w:rFonts w:hint="eastAsia"/>
        </w:rPr>
        <w:t>■スクリーンロック</w:t>
      </w:r>
      <w:bookmarkEnd w:id="2285"/>
    </w:p>
    <w:bookmarkEnd w:id="2286"/>
    <w:p w14:paraId="6ED61886" w14:textId="77777777" w:rsidR="000E5567" w:rsidRDefault="000E5567" w:rsidP="000E5567">
      <w:pPr>
        <w:wordWrap w:val="0"/>
      </w:pPr>
      <w:r w:rsidRPr="001017B7">
        <w:rPr>
          <w:rFonts w:hint="eastAsia"/>
        </w:rPr>
        <w:t>デバイスの誤動作や勝手に操作されることを防ぐための機能。スクリーンロック画面になっているときはパスワードやロックパターンの入力、指紋や顔の認証をしなければ解除することができない</w:t>
      </w:r>
    </w:p>
    <w:p w14:paraId="558572B0" w14:textId="40DB16D4" w:rsidR="005D4E26" w:rsidRPr="001017B7" w:rsidRDefault="005D4E26" w:rsidP="005D4E26">
      <w:pPr>
        <w:wordWrap w:val="0"/>
        <w:ind w:firstLineChars="0" w:firstLine="0"/>
      </w:pPr>
      <w:r w:rsidRPr="005D4E26">
        <w:rPr>
          <w:rFonts w:hint="eastAsia"/>
        </w:rPr>
        <w:t xml:space="preserve">…………………    </w:t>
      </w:r>
      <w:hyperlink w:anchor="■スクリーンロック５－２－２" w:history="1">
        <w:r w:rsidR="00577DD9" w:rsidRPr="00CB1392">
          <w:rPr>
            <w:rStyle w:val="a7"/>
          </w:rPr>
          <w:t>5-2-2</w:t>
        </w:r>
      </w:hyperlink>
      <w:r w:rsidR="00F44C9D">
        <w:rPr>
          <w:rFonts w:hint="eastAsia"/>
        </w:rPr>
        <w:t>、</w:t>
      </w:r>
      <w:hyperlink w:anchor="■スクリーンロック１７－２－４" w:history="1">
        <w:r w:rsidR="00577DD9" w:rsidRPr="00CB1392">
          <w:rPr>
            <w:rStyle w:val="a7"/>
          </w:rPr>
          <w:t>17-2-4</w:t>
        </w:r>
      </w:hyperlink>
    </w:p>
    <w:p w14:paraId="2677B954" w14:textId="77777777" w:rsidR="000E5567" w:rsidRDefault="000E5567" w:rsidP="000E5567">
      <w:pPr>
        <w:wordWrap w:val="0"/>
        <w:ind w:firstLineChars="0" w:firstLine="0"/>
      </w:pPr>
    </w:p>
    <w:p w14:paraId="5A0D8DAD" w14:textId="77777777" w:rsidR="000E5567" w:rsidRPr="001017B7" w:rsidRDefault="000E5567" w:rsidP="00CD3CFE">
      <w:pPr>
        <w:pStyle w:val="afd"/>
      </w:pPr>
      <w:bookmarkStart w:id="2287" w:name="_Toc185339148"/>
      <w:bookmarkStart w:id="2288" w:name="■脆弱性"/>
      <w:r w:rsidRPr="001017B7">
        <w:rPr>
          <w:rFonts w:hint="eastAsia"/>
        </w:rPr>
        <w:t>■</w:t>
      </w:r>
      <w:r w:rsidRPr="00686778">
        <w:rPr>
          <w:rFonts w:hint="eastAsia"/>
        </w:rPr>
        <w:t>脆弱性</w:t>
      </w:r>
      <w:bookmarkEnd w:id="2287"/>
    </w:p>
    <w:bookmarkEnd w:id="2288"/>
    <w:p w14:paraId="55010E99" w14:textId="77777777" w:rsidR="000E5567" w:rsidRDefault="000E5567" w:rsidP="000E5567">
      <w:pPr>
        <w:wordWrap w:val="0"/>
      </w:pPr>
      <w:r w:rsidRPr="001017B7">
        <w:rPr>
          <w:rFonts w:hint="eastAsia"/>
        </w:rPr>
        <w:t>情報システム（ハードウェア、ソフトウェア、ネットワークなどを含む）におけるセキュリティ上の欠陥のこと</w:t>
      </w:r>
    </w:p>
    <w:p w14:paraId="0EF63A27" w14:textId="5E349B43" w:rsidR="005D4E26" w:rsidRPr="001017B7" w:rsidRDefault="005D4E26" w:rsidP="005D4E26">
      <w:pPr>
        <w:wordWrap w:val="0"/>
        <w:ind w:firstLineChars="0" w:firstLine="0"/>
      </w:pPr>
      <w:r w:rsidRPr="005D4E26">
        <w:rPr>
          <w:rFonts w:hint="eastAsia"/>
        </w:rPr>
        <w:t xml:space="preserve">…………………    </w:t>
      </w:r>
      <w:hyperlink w:anchor="■脆弱性2ー1" w:history="1">
        <w:r w:rsidR="003564C5" w:rsidRPr="00992E23">
          <w:rPr>
            <w:rStyle w:val="a7"/>
          </w:rPr>
          <w:t>2-1</w:t>
        </w:r>
      </w:hyperlink>
      <w:r w:rsidR="003564C5">
        <w:t>、</w:t>
      </w:r>
      <w:hyperlink w:anchor="■脆弱性2ー3" w:history="1">
        <w:r w:rsidR="003564C5" w:rsidRPr="00992E23">
          <w:rPr>
            <w:rStyle w:val="a7"/>
          </w:rPr>
          <w:t>2-3</w:t>
        </w:r>
      </w:hyperlink>
      <w:r w:rsidR="003564C5">
        <w:t>、</w:t>
      </w:r>
      <w:hyperlink w:anchor="■脆弱性第２章コラム" w:history="1">
        <w:r w:rsidR="003564C5" w:rsidRPr="00992E23">
          <w:rPr>
            <w:rStyle w:val="a7"/>
          </w:rPr>
          <w:t>第2章コラム</w:t>
        </w:r>
      </w:hyperlink>
      <w:r w:rsidR="003564C5">
        <w:t>、</w:t>
      </w:r>
      <w:hyperlink w:anchor="■脆弱性5ー1－２" w:history="1">
        <w:r w:rsidR="003564C5" w:rsidRPr="00992E23">
          <w:rPr>
            <w:rStyle w:val="a7"/>
          </w:rPr>
          <w:t>5-1-2</w:t>
        </w:r>
      </w:hyperlink>
      <w:r w:rsidR="003564C5">
        <w:t>、</w:t>
      </w:r>
      <w:hyperlink w:anchor="■脆弱性5ー1－3" w:history="1">
        <w:r w:rsidR="003564C5" w:rsidRPr="0083407A">
          <w:rPr>
            <w:rStyle w:val="a7"/>
          </w:rPr>
          <w:t>5-1-3</w:t>
        </w:r>
      </w:hyperlink>
      <w:r w:rsidR="003564C5">
        <w:t>、</w:t>
      </w:r>
      <w:hyperlink w:anchor="■脆弱性5ー2－1" w:history="1">
        <w:r w:rsidR="003564C5" w:rsidRPr="0083407A">
          <w:rPr>
            <w:rStyle w:val="a7"/>
          </w:rPr>
          <w:t>5-2-1</w:t>
        </w:r>
      </w:hyperlink>
      <w:r w:rsidR="003564C5">
        <w:t>、</w:t>
      </w:r>
      <w:hyperlink w:anchor="■脆弱性5ー2－2" w:history="1">
        <w:r w:rsidR="003564C5" w:rsidRPr="0083407A">
          <w:rPr>
            <w:rStyle w:val="a7"/>
          </w:rPr>
          <w:t>5-2-2</w:t>
        </w:r>
      </w:hyperlink>
      <w:r w:rsidR="003564C5">
        <w:t>、</w:t>
      </w:r>
      <w:hyperlink w:anchor="■脆弱性5ー2－4" w:history="1">
        <w:r w:rsidR="003564C5" w:rsidRPr="0083407A">
          <w:rPr>
            <w:rStyle w:val="a7"/>
          </w:rPr>
          <w:t>5-2-4</w:t>
        </w:r>
      </w:hyperlink>
      <w:r w:rsidR="003564C5">
        <w:t>、</w:t>
      </w:r>
      <w:hyperlink w:anchor="■脆弱性5ー2－5" w:history="1">
        <w:r w:rsidR="003564C5" w:rsidRPr="004620DC">
          <w:rPr>
            <w:rStyle w:val="a7"/>
          </w:rPr>
          <w:t>5-2-5</w:t>
        </w:r>
      </w:hyperlink>
      <w:r w:rsidR="003564C5">
        <w:t>、</w:t>
      </w:r>
      <w:hyperlink w:anchor="■脆弱性5ー3－1" w:history="1">
        <w:r w:rsidR="003564C5" w:rsidRPr="004620DC">
          <w:rPr>
            <w:rStyle w:val="a7"/>
          </w:rPr>
          <w:t>5-3-1</w:t>
        </w:r>
      </w:hyperlink>
      <w:r w:rsidR="003564C5">
        <w:t>、</w:t>
      </w:r>
      <w:hyperlink w:anchor="■脆弱性5ー3－2" w:history="1">
        <w:r w:rsidR="003564C5" w:rsidRPr="0051635A">
          <w:rPr>
            <w:rStyle w:val="a7"/>
          </w:rPr>
          <w:t>5-3-2</w:t>
        </w:r>
      </w:hyperlink>
      <w:r w:rsidR="003564C5">
        <w:t>、</w:t>
      </w:r>
      <w:hyperlink w:anchor="■脆弱性5ー3－3" w:history="1">
        <w:r w:rsidR="003564C5" w:rsidRPr="00467762">
          <w:rPr>
            <w:rStyle w:val="a7"/>
          </w:rPr>
          <w:t>5-3-3</w:t>
        </w:r>
      </w:hyperlink>
      <w:r w:rsidR="003564C5">
        <w:t>、</w:t>
      </w:r>
      <w:hyperlink w:anchor="■脆弱性8ー1－1" w:history="1">
        <w:r w:rsidR="003564C5" w:rsidRPr="00284F3F">
          <w:rPr>
            <w:rStyle w:val="a7"/>
          </w:rPr>
          <w:t>8-1-1</w:t>
        </w:r>
      </w:hyperlink>
      <w:r w:rsidR="003564C5">
        <w:t>、</w:t>
      </w:r>
      <w:hyperlink w:anchor="■脆弱性8ー1－2" w:history="1">
        <w:r w:rsidR="003564C5" w:rsidRPr="0022565E">
          <w:rPr>
            <w:rStyle w:val="a7"/>
          </w:rPr>
          <w:t>8-1-2</w:t>
        </w:r>
      </w:hyperlink>
      <w:r w:rsidR="003564C5">
        <w:t>、</w:t>
      </w:r>
      <w:hyperlink w:anchor="■脆弱性8ー1－3" w:history="1">
        <w:r w:rsidR="003564C5" w:rsidRPr="0022565E">
          <w:rPr>
            <w:rStyle w:val="a7"/>
          </w:rPr>
          <w:t>8-1-3</w:t>
        </w:r>
      </w:hyperlink>
      <w:r w:rsidR="003564C5">
        <w:t>、</w:t>
      </w:r>
      <w:hyperlink w:anchor="■脆弱性第3編編集後記" w:history="1">
        <w:r w:rsidR="003564C5" w:rsidRPr="0022565E">
          <w:rPr>
            <w:rStyle w:val="a7"/>
          </w:rPr>
          <w:t>第3編編集後記</w:t>
        </w:r>
      </w:hyperlink>
      <w:r w:rsidR="003564C5">
        <w:t>、</w:t>
      </w:r>
      <w:hyperlink w:anchor="■脆弱性12ー1ー2" w:history="1">
        <w:r w:rsidR="003564C5" w:rsidRPr="0022565E">
          <w:rPr>
            <w:rStyle w:val="a7"/>
          </w:rPr>
          <w:t>12-1-2</w:t>
        </w:r>
      </w:hyperlink>
      <w:r w:rsidR="003564C5">
        <w:t>、</w:t>
      </w:r>
      <w:hyperlink w:anchor="■脆弱性12ー2ー2" w:history="1">
        <w:r w:rsidR="003564C5" w:rsidRPr="0022565E">
          <w:rPr>
            <w:rStyle w:val="a7"/>
          </w:rPr>
          <w:t>12-2-2</w:t>
        </w:r>
      </w:hyperlink>
      <w:r w:rsidR="003564C5">
        <w:t>、</w:t>
      </w:r>
      <w:hyperlink w:anchor="■脆弱性12ー2ー3" w:history="1">
        <w:r w:rsidR="003564C5" w:rsidRPr="0022565E">
          <w:rPr>
            <w:rStyle w:val="a7"/>
          </w:rPr>
          <w:t>12-2-3</w:t>
        </w:r>
      </w:hyperlink>
      <w:r w:rsidR="003564C5">
        <w:t>、</w:t>
      </w:r>
      <w:hyperlink w:anchor="■脆弱性12ー3" w:history="1">
        <w:r w:rsidR="003564C5" w:rsidRPr="0022565E">
          <w:rPr>
            <w:rStyle w:val="a7"/>
          </w:rPr>
          <w:t>12-3</w:t>
        </w:r>
      </w:hyperlink>
      <w:r w:rsidR="003564C5">
        <w:t>、</w:t>
      </w:r>
      <w:hyperlink w:anchor="■脆弱性13ー3ー1" w:history="1">
        <w:r w:rsidR="003564C5" w:rsidRPr="000374DB">
          <w:rPr>
            <w:rStyle w:val="a7"/>
          </w:rPr>
          <w:t>13-3-1</w:t>
        </w:r>
      </w:hyperlink>
      <w:r w:rsidR="003564C5">
        <w:t>、</w:t>
      </w:r>
      <w:hyperlink w:anchor="■脆弱性13ー3ー2" w:history="1">
        <w:r w:rsidR="003564C5" w:rsidRPr="000374DB">
          <w:rPr>
            <w:rStyle w:val="a7"/>
          </w:rPr>
          <w:t>13-3-2</w:t>
        </w:r>
      </w:hyperlink>
      <w:r w:rsidR="003564C5">
        <w:t>、</w:t>
      </w:r>
      <w:hyperlink w:anchor="■脆弱性14ー1ー2" w:history="1">
        <w:r w:rsidR="003564C5" w:rsidRPr="00F40249">
          <w:rPr>
            <w:rStyle w:val="a7"/>
          </w:rPr>
          <w:t>14-1-2</w:t>
        </w:r>
      </w:hyperlink>
      <w:r w:rsidR="003564C5">
        <w:t>、</w:t>
      </w:r>
      <w:hyperlink w:anchor="■脆弱性15ー2ー1" w:history="1">
        <w:r w:rsidR="003564C5" w:rsidRPr="00CB5C52">
          <w:rPr>
            <w:rStyle w:val="a7"/>
          </w:rPr>
          <w:t>15-2-1</w:t>
        </w:r>
      </w:hyperlink>
      <w:r w:rsidR="003564C5">
        <w:t>、</w:t>
      </w:r>
      <w:hyperlink w:anchor="■脆弱性18ー1" w:history="1">
        <w:r w:rsidR="003564C5" w:rsidRPr="00CB5C52">
          <w:rPr>
            <w:rStyle w:val="a7"/>
          </w:rPr>
          <w:t>18-1</w:t>
        </w:r>
      </w:hyperlink>
      <w:r w:rsidR="003564C5">
        <w:t>、</w:t>
      </w:r>
      <w:hyperlink w:anchor="■脆弱性18ー2ー7" w:history="1">
        <w:r w:rsidR="003564C5" w:rsidRPr="00CB5C52">
          <w:rPr>
            <w:rStyle w:val="a7"/>
          </w:rPr>
          <w:t>18-2-7</w:t>
        </w:r>
      </w:hyperlink>
      <w:r w:rsidR="003564C5">
        <w:t>、</w:t>
      </w:r>
      <w:hyperlink w:anchor="■脆弱性18ー2ー17" w:history="1">
        <w:r w:rsidR="003564C5" w:rsidRPr="00CB5C52">
          <w:rPr>
            <w:rStyle w:val="a7"/>
          </w:rPr>
          <w:t>18-2-17</w:t>
        </w:r>
      </w:hyperlink>
      <w:r w:rsidR="003564C5">
        <w:t>、</w:t>
      </w:r>
      <w:hyperlink w:anchor="■脆弱性18ー2ー21" w:history="1">
        <w:r w:rsidR="003564C5" w:rsidRPr="00CB5C52">
          <w:rPr>
            <w:rStyle w:val="a7"/>
          </w:rPr>
          <w:t>18-2-21</w:t>
        </w:r>
      </w:hyperlink>
      <w:r w:rsidR="003564C5">
        <w:t>、</w:t>
      </w:r>
      <w:hyperlink w:anchor="■脆弱性18ー3ー1" w:history="1">
        <w:r w:rsidR="003564C5" w:rsidRPr="00CB5C52">
          <w:rPr>
            <w:rStyle w:val="a7"/>
          </w:rPr>
          <w:t>18-3-1</w:t>
        </w:r>
      </w:hyperlink>
      <w:r w:rsidR="003564C5">
        <w:t>、</w:t>
      </w:r>
      <w:hyperlink w:anchor="■脆弱性18ー3ー5" w:history="1">
        <w:r w:rsidR="003564C5" w:rsidRPr="00927D9D">
          <w:rPr>
            <w:rStyle w:val="a7"/>
          </w:rPr>
          <w:t>18-3-5</w:t>
        </w:r>
      </w:hyperlink>
      <w:r w:rsidR="003564C5">
        <w:t>、</w:t>
      </w:r>
      <w:hyperlink w:anchor="■脆弱性20ー1－1" w:history="1">
        <w:r w:rsidR="003564C5" w:rsidRPr="00927D9D">
          <w:rPr>
            <w:rStyle w:val="a7"/>
          </w:rPr>
          <w:t>20-1-1</w:t>
        </w:r>
      </w:hyperlink>
      <w:r w:rsidR="003564C5">
        <w:t>、</w:t>
      </w:r>
      <w:hyperlink w:anchor="■脆弱性20ー1－3" w:history="1">
        <w:r w:rsidR="003564C5" w:rsidRPr="00927D9D">
          <w:rPr>
            <w:rStyle w:val="a7"/>
          </w:rPr>
          <w:t>20-1-3</w:t>
        </w:r>
      </w:hyperlink>
      <w:r w:rsidR="003564C5">
        <w:t>、</w:t>
      </w:r>
      <w:hyperlink w:anchor="■脆弱性20ー1－5" w:history="1">
        <w:r w:rsidR="003564C5" w:rsidRPr="00927D9D">
          <w:rPr>
            <w:rStyle w:val="a7"/>
          </w:rPr>
          <w:t>20-1-5</w:t>
        </w:r>
      </w:hyperlink>
      <w:r w:rsidR="003564C5">
        <w:t>、</w:t>
      </w:r>
      <w:hyperlink w:anchor="■脆弱性21ー1－2" w:history="1">
        <w:r w:rsidR="003564C5" w:rsidRPr="00927D9D">
          <w:rPr>
            <w:rStyle w:val="a7"/>
          </w:rPr>
          <w:t>21-1-2</w:t>
        </w:r>
      </w:hyperlink>
      <w:r w:rsidR="003564C5">
        <w:t>、</w:t>
      </w:r>
      <w:hyperlink w:anchor="■脆弱性21ー1－5" w:history="1">
        <w:r w:rsidR="003564C5" w:rsidRPr="0067139A">
          <w:rPr>
            <w:rStyle w:val="a7"/>
          </w:rPr>
          <w:t>21-1-5</w:t>
        </w:r>
      </w:hyperlink>
      <w:r w:rsidR="003564C5">
        <w:t>、</w:t>
      </w:r>
      <w:hyperlink w:anchor="■脆弱性22ー1－2" w:history="1">
        <w:r w:rsidR="003564C5" w:rsidRPr="00927D9D">
          <w:rPr>
            <w:rStyle w:val="a7"/>
          </w:rPr>
          <w:t>22-1-2</w:t>
        </w:r>
      </w:hyperlink>
      <w:r w:rsidR="003564C5">
        <w:t>、</w:t>
      </w:r>
      <w:hyperlink w:anchor="■脆弱性23ー1－1" w:history="1">
        <w:r w:rsidR="003564C5" w:rsidRPr="00927D9D">
          <w:rPr>
            <w:rStyle w:val="a7"/>
          </w:rPr>
          <w:t>23-1-1</w:t>
        </w:r>
      </w:hyperlink>
      <w:r w:rsidR="003564C5">
        <w:t>、</w:t>
      </w:r>
      <w:hyperlink w:anchor="■脆弱性23ー2" w:history="1">
        <w:r w:rsidR="003564C5" w:rsidRPr="00D57452">
          <w:rPr>
            <w:rStyle w:val="a7"/>
          </w:rPr>
          <w:t>23-2</w:t>
        </w:r>
      </w:hyperlink>
      <w:r w:rsidR="003564C5">
        <w:t>、</w:t>
      </w:r>
      <w:hyperlink w:anchor="■脆弱性23ー2ー5" w:history="1">
        <w:r w:rsidR="003564C5" w:rsidRPr="00D57452">
          <w:rPr>
            <w:rStyle w:val="a7"/>
          </w:rPr>
          <w:t>23-2-5</w:t>
        </w:r>
      </w:hyperlink>
      <w:r w:rsidR="003564C5">
        <w:t>、</w:t>
      </w:r>
      <w:hyperlink w:anchor="■脆弱性24ー1" w:history="1">
        <w:r w:rsidR="003564C5" w:rsidRPr="00D57452">
          <w:rPr>
            <w:rStyle w:val="a7"/>
          </w:rPr>
          <w:t>24-1</w:t>
        </w:r>
      </w:hyperlink>
      <w:r w:rsidR="003564C5">
        <w:rPr>
          <w:rFonts w:hint="eastAsia"/>
        </w:rPr>
        <w:t>、</w:t>
      </w:r>
      <w:hyperlink w:anchor="■脆弱性24ー1ー1" w:history="1">
        <w:r w:rsidR="003564C5" w:rsidRPr="002E5864">
          <w:rPr>
            <w:rStyle w:val="a7"/>
          </w:rPr>
          <w:t>24-1-1</w:t>
        </w:r>
      </w:hyperlink>
      <w:r w:rsidR="003564C5">
        <w:t>、</w:t>
      </w:r>
      <w:hyperlink w:anchor="■脆弱性24ー1ー2" w:history="1">
        <w:r w:rsidR="003564C5" w:rsidRPr="002E5864">
          <w:rPr>
            <w:rStyle w:val="a7"/>
          </w:rPr>
          <w:t>24-1-2</w:t>
        </w:r>
      </w:hyperlink>
      <w:r w:rsidR="003564C5">
        <w:t>、</w:t>
      </w:r>
      <w:hyperlink w:anchor="■脆弱性25ー2ー1" w:history="1">
        <w:r w:rsidR="003564C5" w:rsidRPr="00B973C2">
          <w:rPr>
            <w:rStyle w:val="a7"/>
          </w:rPr>
          <w:t>25-2-1</w:t>
        </w:r>
      </w:hyperlink>
      <w:r w:rsidR="003564C5">
        <w:t>、</w:t>
      </w:r>
      <w:hyperlink w:anchor="■脆弱性25ー2ー2" w:history="1">
        <w:r w:rsidR="003564C5" w:rsidRPr="00221614">
          <w:rPr>
            <w:rStyle w:val="a7"/>
          </w:rPr>
          <w:t>25-2-2</w:t>
        </w:r>
      </w:hyperlink>
      <w:r w:rsidR="003564C5">
        <w:t>、</w:t>
      </w:r>
      <w:hyperlink w:anchor="■脆弱性26ー1" w:history="1">
        <w:r w:rsidR="003564C5" w:rsidRPr="00B973C2">
          <w:rPr>
            <w:rStyle w:val="a7"/>
          </w:rPr>
          <w:t>26-1</w:t>
        </w:r>
      </w:hyperlink>
      <w:r w:rsidR="003564C5">
        <w:t>、</w:t>
      </w:r>
      <w:hyperlink w:anchor="■脆弱性26ー2" w:history="1">
        <w:r w:rsidR="003564C5" w:rsidRPr="00B973C2">
          <w:rPr>
            <w:rStyle w:val="a7"/>
          </w:rPr>
          <w:t>26-2</w:t>
        </w:r>
      </w:hyperlink>
      <w:r w:rsidR="003564C5">
        <w:t>、</w:t>
      </w:r>
      <w:hyperlink w:anchor="■脆弱性27ー5" w:history="1">
        <w:r w:rsidR="003564C5" w:rsidRPr="00B973C2">
          <w:rPr>
            <w:rStyle w:val="a7"/>
          </w:rPr>
          <w:t>27-5</w:t>
        </w:r>
      </w:hyperlink>
      <w:r w:rsidR="003564C5">
        <w:t>、</w:t>
      </w:r>
      <w:hyperlink w:anchor="■脆弱性27ー8" w:history="1">
        <w:r w:rsidR="003564C5" w:rsidRPr="00B973C2">
          <w:rPr>
            <w:rStyle w:val="a7"/>
          </w:rPr>
          <w:t>27-8</w:t>
        </w:r>
      </w:hyperlink>
      <w:r w:rsidR="003564C5">
        <w:t>、</w:t>
      </w:r>
      <w:hyperlink w:anchor="■脆弱性27ー18" w:history="1">
        <w:r w:rsidR="003564C5" w:rsidRPr="00B973C2">
          <w:rPr>
            <w:rStyle w:val="a7"/>
          </w:rPr>
          <w:t>27-18</w:t>
        </w:r>
      </w:hyperlink>
    </w:p>
    <w:p w14:paraId="2499DAE0" w14:textId="77777777" w:rsidR="000E5567" w:rsidRDefault="000E5567" w:rsidP="000E5567">
      <w:pPr>
        <w:wordWrap w:val="0"/>
      </w:pPr>
    </w:p>
    <w:p w14:paraId="3D6E8E4E" w14:textId="77777777" w:rsidR="000E5567" w:rsidRPr="001017B7" w:rsidRDefault="000E5567" w:rsidP="00CD3CFE">
      <w:pPr>
        <w:pStyle w:val="afd"/>
      </w:pPr>
      <w:bookmarkStart w:id="2289" w:name="_Toc185339149"/>
      <w:bookmarkStart w:id="2290" w:name="■脆弱性診断"/>
      <w:r w:rsidRPr="001017B7">
        <w:rPr>
          <w:rFonts w:hint="eastAsia"/>
        </w:rPr>
        <w:t>■脆弱性診断</w:t>
      </w:r>
      <w:bookmarkEnd w:id="2289"/>
    </w:p>
    <w:bookmarkEnd w:id="2290"/>
    <w:p w14:paraId="55561263" w14:textId="77777777" w:rsidR="000E5567" w:rsidRDefault="000E5567" w:rsidP="000E5567">
      <w:pPr>
        <w:wordWrap w:val="0"/>
      </w:pPr>
      <w:r w:rsidRPr="001017B7">
        <w:rPr>
          <w:rFonts w:hint="eastAsia"/>
        </w:rPr>
        <w:t>システムや機器などにおいて、セキュリティ上の欠陥がないか診断すること</w:t>
      </w:r>
    </w:p>
    <w:p w14:paraId="5F3920EA" w14:textId="7A0319FF" w:rsidR="005D4E26" w:rsidRPr="001017B7" w:rsidRDefault="005D4E26" w:rsidP="005D4E26">
      <w:pPr>
        <w:wordWrap w:val="0"/>
        <w:ind w:firstLineChars="0" w:firstLine="0"/>
        <w:rPr>
          <w:lang w:eastAsia="zh-TW"/>
        </w:rPr>
      </w:pPr>
      <w:r w:rsidRPr="005D4E26">
        <w:rPr>
          <w:rFonts w:hint="eastAsia"/>
          <w:lang w:eastAsia="zh-TW"/>
        </w:rPr>
        <w:t xml:space="preserve">…………………    </w:t>
      </w:r>
      <w:hyperlink w:anchor="■脆弱性診断１８－３－１" w:history="1">
        <w:r w:rsidR="002F3BCD" w:rsidRPr="00B3756B">
          <w:rPr>
            <w:rStyle w:val="a7"/>
            <w:lang w:eastAsia="zh-TW"/>
          </w:rPr>
          <w:t>18-3-1</w:t>
        </w:r>
      </w:hyperlink>
      <w:r w:rsidR="00F44C9D">
        <w:rPr>
          <w:rFonts w:hint="eastAsia"/>
        </w:rPr>
        <w:t>、</w:t>
      </w:r>
      <w:hyperlink w:anchor="■脆弱性診断２０－１－１" w:history="1">
        <w:r w:rsidR="002F3BCD" w:rsidRPr="00B3756B">
          <w:rPr>
            <w:rStyle w:val="a7"/>
            <w:lang w:eastAsia="zh-TW"/>
          </w:rPr>
          <w:t>20-1-1</w:t>
        </w:r>
      </w:hyperlink>
      <w:r w:rsidR="00F44C9D">
        <w:rPr>
          <w:rFonts w:hint="eastAsia"/>
        </w:rPr>
        <w:t>、</w:t>
      </w:r>
      <w:hyperlink w:anchor="■脆弱性診断２１－１－２" w:history="1">
        <w:r w:rsidR="002F3BCD" w:rsidRPr="00B3756B">
          <w:rPr>
            <w:rStyle w:val="a7"/>
            <w:lang w:eastAsia="zh-TW"/>
          </w:rPr>
          <w:t>21-1-2</w:t>
        </w:r>
      </w:hyperlink>
      <w:r w:rsidR="00F44C9D">
        <w:rPr>
          <w:rFonts w:hint="eastAsia"/>
        </w:rPr>
        <w:t>、</w:t>
      </w:r>
      <w:hyperlink w:anchor="■脆弱性診断２１－１－５" w:history="1">
        <w:r w:rsidR="002F3BCD" w:rsidRPr="00B3756B">
          <w:rPr>
            <w:rStyle w:val="a7"/>
            <w:lang w:eastAsia="zh-TW"/>
          </w:rPr>
          <w:t>21-1-5</w:t>
        </w:r>
      </w:hyperlink>
      <w:r w:rsidR="00F44C9D">
        <w:rPr>
          <w:rFonts w:hint="eastAsia"/>
        </w:rPr>
        <w:t>、</w:t>
      </w:r>
      <w:hyperlink w:anchor="■脆弱性診断２８－１" w:history="1">
        <w:r w:rsidR="002F3BCD" w:rsidRPr="00B3756B">
          <w:rPr>
            <w:rStyle w:val="a7"/>
            <w:lang w:eastAsia="zh-TW"/>
          </w:rPr>
          <w:t>28-1</w:t>
        </w:r>
      </w:hyperlink>
    </w:p>
    <w:p w14:paraId="620C47D0" w14:textId="77777777" w:rsidR="000E5567" w:rsidRPr="001017B7" w:rsidRDefault="000E5567" w:rsidP="000E5567">
      <w:pPr>
        <w:wordWrap w:val="0"/>
        <w:rPr>
          <w:lang w:eastAsia="zh-TW"/>
        </w:rPr>
      </w:pPr>
    </w:p>
    <w:p w14:paraId="0C2BED54" w14:textId="77777777" w:rsidR="000E5567" w:rsidRPr="001017B7" w:rsidRDefault="000E5567" w:rsidP="00CD3CFE">
      <w:pPr>
        <w:pStyle w:val="afd"/>
      </w:pPr>
      <w:bookmarkStart w:id="2291" w:name="_Toc185339150"/>
      <w:bookmarkStart w:id="2292" w:name="■責任追跡性"/>
      <w:r w:rsidRPr="001017B7">
        <w:rPr>
          <w:rFonts w:hint="eastAsia"/>
        </w:rPr>
        <w:t>■責任追跡性</w:t>
      </w:r>
      <w:bookmarkEnd w:id="2291"/>
    </w:p>
    <w:bookmarkEnd w:id="2292"/>
    <w:p w14:paraId="0C3C5F2C" w14:textId="77777777" w:rsidR="000E5567" w:rsidRDefault="000E5567" w:rsidP="000E5567">
      <w:pPr>
        <w:wordWrap w:val="0"/>
      </w:pPr>
      <w:r w:rsidRPr="001017B7">
        <w:rPr>
          <w:rFonts w:hint="eastAsia"/>
        </w:rPr>
        <w:t>情報資産に対する参照や変更などの操作を、どのユーザ</w:t>
      </w:r>
      <w:r>
        <w:rPr>
          <w:rFonts w:hint="eastAsia"/>
        </w:rPr>
        <w:t>ー</w:t>
      </w:r>
      <w:r w:rsidRPr="001017B7">
        <w:rPr>
          <w:rFonts w:hint="eastAsia"/>
        </w:rPr>
        <w:t>が行ったものかを確認することができる特性</w:t>
      </w:r>
    </w:p>
    <w:p w14:paraId="79060E3B" w14:textId="0B1190C9" w:rsidR="005D4E26" w:rsidRPr="001017B7" w:rsidRDefault="005D4E26" w:rsidP="005D4E26">
      <w:pPr>
        <w:wordWrap w:val="0"/>
        <w:ind w:firstLineChars="0" w:firstLine="0"/>
      </w:pPr>
      <w:r w:rsidRPr="005D4E26">
        <w:rPr>
          <w:rFonts w:hint="eastAsia"/>
        </w:rPr>
        <w:t xml:space="preserve">…………………    </w:t>
      </w:r>
      <w:hyperlink w:anchor="■責任追跡性第2章コラム" w:history="1">
        <w:r w:rsidR="00817F5B" w:rsidRPr="0065667E">
          <w:rPr>
            <w:rStyle w:val="a7"/>
            <w:rFonts w:hint="eastAsia"/>
          </w:rPr>
          <w:t>第</w:t>
        </w:r>
        <w:r w:rsidR="00817F5B" w:rsidRPr="0065667E">
          <w:rPr>
            <w:rStyle w:val="a7"/>
          </w:rPr>
          <w:t>2章コラム</w:t>
        </w:r>
      </w:hyperlink>
      <w:r w:rsidR="00817F5B" w:rsidRPr="00817F5B">
        <w:t>、</w:t>
      </w:r>
      <w:hyperlink w:anchor="■責任追跡性第8章コラム" w:history="1">
        <w:r w:rsidR="00817F5B" w:rsidRPr="0065667E">
          <w:rPr>
            <w:rStyle w:val="a7"/>
          </w:rPr>
          <w:t>第8章コラム</w:t>
        </w:r>
      </w:hyperlink>
      <w:r w:rsidR="00817F5B" w:rsidRPr="00817F5B">
        <w:t>、</w:t>
      </w:r>
      <w:hyperlink w:anchor="■責任追跡性１１－２" w:history="1">
        <w:r w:rsidR="00817F5B" w:rsidRPr="0065667E">
          <w:rPr>
            <w:rStyle w:val="a7"/>
          </w:rPr>
          <w:t>11-2</w:t>
        </w:r>
      </w:hyperlink>
    </w:p>
    <w:p w14:paraId="031BE28C" w14:textId="77777777" w:rsidR="000E5567" w:rsidRDefault="000E5567" w:rsidP="000E5567">
      <w:pPr>
        <w:wordWrap w:val="0"/>
      </w:pPr>
    </w:p>
    <w:p w14:paraId="5FCEB3E1" w14:textId="77777777" w:rsidR="000E5567" w:rsidRPr="001017B7" w:rsidRDefault="000E5567" w:rsidP="00CD3CFE">
      <w:pPr>
        <w:pStyle w:val="afd"/>
      </w:pPr>
      <w:bookmarkStart w:id="2293" w:name="_Toc185339151"/>
      <w:bookmarkStart w:id="2294" w:name="■セキュリティインシデント"/>
      <w:r w:rsidRPr="001017B7">
        <w:rPr>
          <w:rFonts w:hint="eastAsia"/>
        </w:rPr>
        <w:t>■セキュリティインシデント</w:t>
      </w:r>
      <w:bookmarkEnd w:id="2293"/>
    </w:p>
    <w:bookmarkEnd w:id="2294"/>
    <w:p w14:paraId="17D7A03A" w14:textId="77777777" w:rsidR="000E5567" w:rsidRDefault="000E5567" w:rsidP="000E5567">
      <w:pPr>
        <w:wordWrap w:val="0"/>
      </w:pPr>
      <w:r w:rsidRPr="001017B7">
        <w:rPr>
          <w:rFonts w:hint="eastAsia"/>
        </w:rPr>
        <w:t>セキュリティの事故・出来事のこと。単に「インシデント」とも呼ばれる。例えば、情報の漏えいや改ざん、破壊・消失、情報システムの機能停止またはこれらにつながる可能性のある事象などがインシデントに該当</w:t>
      </w:r>
    </w:p>
    <w:p w14:paraId="56811E16" w14:textId="626A01F7" w:rsidR="005D4E26" w:rsidRPr="00C37221" w:rsidRDefault="005D4E26" w:rsidP="005D4E26">
      <w:pPr>
        <w:wordWrap w:val="0"/>
        <w:ind w:firstLineChars="0" w:firstLine="0"/>
        <w:rPr>
          <w:lang w:eastAsia="zh-TW"/>
        </w:rPr>
      </w:pPr>
      <w:r w:rsidRPr="005D4E26">
        <w:rPr>
          <w:rFonts w:hint="eastAsia"/>
          <w:lang w:eastAsia="zh-TW"/>
        </w:rPr>
        <w:t xml:space="preserve">…………………    </w:t>
      </w:r>
      <w:hyperlink w:anchor="■セキュリティインシデント2ー1" w:history="1">
        <w:r w:rsidR="008E2226" w:rsidRPr="00343F0C">
          <w:rPr>
            <w:rStyle w:val="a7"/>
            <w:lang w:eastAsia="zh-TW"/>
          </w:rPr>
          <w:t>2-1</w:t>
        </w:r>
      </w:hyperlink>
      <w:r w:rsidR="008E2226" w:rsidRPr="008E2226">
        <w:rPr>
          <w:lang w:eastAsia="zh-TW"/>
        </w:rPr>
        <w:t>、</w:t>
      </w:r>
      <w:hyperlink w:anchor="■セキュリティインシデント5ー1－1" w:history="1">
        <w:r w:rsidR="008E2226" w:rsidRPr="00343F0C">
          <w:rPr>
            <w:rStyle w:val="a7"/>
            <w:lang w:eastAsia="zh-TW"/>
          </w:rPr>
          <w:t>5-1-1</w:t>
        </w:r>
      </w:hyperlink>
      <w:r w:rsidR="008E2226" w:rsidRPr="008E2226">
        <w:rPr>
          <w:lang w:eastAsia="zh-TW"/>
        </w:rPr>
        <w:t>、</w:t>
      </w:r>
      <w:hyperlink w:anchor="■セキュリティインシデント5ー1－2" w:history="1">
        <w:r w:rsidR="008E2226" w:rsidRPr="00343F0C">
          <w:rPr>
            <w:rStyle w:val="a7"/>
            <w:lang w:eastAsia="zh-TW"/>
          </w:rPr>
          <w:t>5-1-2</w:t>
        </w:r>
      </w:hyperlink>
      <w:r w:rsidR="008E2226" w:rsidRPr="008E2226">
        <w:rPr>
          <w:lang w:eastAsia="zh-TW"/>
        </w:rPr>
        <w:t>、</w:t>
      </w:r>
      <w:hyperlink w:anchor="■セキュリティインシデント5ー1－3" w:history="1">
        <w:r w:rsidR="008E2226" w:rsidRPr="00343F0C">
          <w:rPr>
            <w:rStyle w:val="a7"/>
            <w:lang w:eastAsia="zh-TW"/>
          </w:rPr>
          <w:t>5-1-3</w:t>
        </w:r>
      </w:hyperlink>
      <w:r w:rsidR="008E2226" w:rsidRPr="008E2226">
        <w:rPr>
          <w:lang w:eastAsia="zh-TW"/>
        </w:rPr>
        <w:t>、</w:t>
      </w:r>
      <w:hyperlink w:anchor="■セキュリティインシデント5ー2－1" w:history="1">
        <w:r w:rsidR="008E2226" w:rsidRPr="00343F0C">
          <w:rPr>
            <w:rStyle w:val="a7"/>
            <w:lang w:eastAsia="zh-TW"/>
          </w:rPr>
          <w:t>5-2-1</w:t>
        </w:r>
      </w:hyperlink>
      <w:r w:rsidR="008E2226" w:rsidRPr="008E2226">
        <w:rPr>
          <w:lang w:eastAsia="zh-TW"/>
        </w:rPr>
        <w:t>、</w:t>
      </w:r>
      <w:hyperlink w:anchor="■セキュリティインシデント6ー3－2" w:history="1">
        <w:r w:rsidR="008E2226" w:rsidRPr="00343F0C">
          <w:rPr>
            <w:rStyle w:val="a7"/>
            <w:lang w:eastAsia="zh-TW"/>
          </w:rPr>
          <w:t>6-3-2</w:t>
        </w:r>
      </w:hyperlink>
      <w:r w:rsidR="008E2226" w:rsidRPr="008E2226">
        <w:rPr>
          <w:lang w:eastAsia="zh-TW"/>
        </w:rPr>
        <w:t>、</w:t>
      </w:r>
      <w:hyperlink w:anchor="■セキュリティインシデント9ー1" w:history="1">
        <w:r w:rsidR="008E2226" w:rsidRPr="00343F0C">
          <w:rPr>
            <w:rStyle w:val="a7"/>
            <w:lang w:eastAsia="zh-TW"/>
          </w:rPr>
          <w:t>9-1</w:t>
        </w:r>
      </w:hyperlink>
      <w:r w:rsidR="008E2226" w:rsidRPr="008E2226">
        <w:rPr>
          <w:lang w:eastAsia="zh-TW"/>
        </w:rPr>
        <w:t>、</w:t>
      </w:r>
      <w:hyperlink w:anchor="■セキュリティインシデント9ー2" w:history="1">
        <w:r w:rsidR="008E2226" w:rsidRPr="00343F0C">
          <w:rPr>
            <w:rStyle w:val="a7"/>
            <w:lang w:eastAsia="zh-TW"/>
          </w:rPr>
          <w:t>9-2</w:t>
        </w:r>
      </w:hyperlink>
      <w:r w:rsidR="008E2226" w:rsidRPr="008E2226">
        <w:rPr>
          <w:lang w:eastAsia="zh-TW"/>
        </w:rPr>
        <w:t>、</w:t>
      </w:r>
      <w:hyperlink w:anchor="■セキュリティインシデント第9章編集後記" w:history="1">
        <w:r w:rsidR="008E2226" w:rsidRPr="00343F0C">
          <w:rPr>
            <w:rStyle w:val="a7"/>
            <w:lang w:eastAsia="zh-TW"/>
          </w:rPr>
          <w:t>第9章編集後記</w:t>
        </w:r>
      </w:hyperlink>
      <w:r w:rsidR="008E2226" w:rsidRPr="008E2226">
        <w:rPr>
          <w:lang w:eastAsia="zh-TW"/>
        </w:rPr>
        <w:t>、</w:t>
      </w:r>
      <w:hyperlink w:anchor="■セキュリティインシデント11ー3－1" w:history="1">
        <w:r w:rsidR="008E2226" w:rsidRPr="00343F0C">
          <w:rPr>
            <w:rStyle w:val="a7"/>
            <w:lang w:eastAsia="zh-TW"/>
          </w:rPr>
          <w:t>11-3-1</w:t>
        </w:r>
      </w:hyperlink>
      <w:r w:rsidR="008E2226" w:rsidRPr="008E2226">
        <w:rPr>
          <w:lang w:eastAsia="zh-TW"/>
        </w:rPr>
        <w:t>、</w:t>
      </w:r>
      <w:hyperlink w:anchor="■セキュリティインシデント11ー5－1" w:history="1">
        <w:r w:rsidR="008E2226" w:rsidRPr="00343F0C">
          <w:rPr>
            <w:rStyle w:val="a7"/>
            <w:lang w:eastAsia="zh-TW"/>
          </w:rPr>
          <w:t>11-5-1</w:t>
        </w:r>
      </w:hyperlink>
      <w:r w:rsidR="008E2226" w:rsidRPr="008E2226">
        <w:rPr>
          <w:lang w:eastAsia="zh-TW"/>
        </w:rPr>
        <w:t>、</w:t>
      </w:r>
      <w:hyperlink w:anchor="■セキュリティインシデント13ー2－2" w:history="1">
        <w:r w:rsidR="008E2226" w:rsidRPr="00343F0C">
          <w:rPr>
            <w:rStyle w:val="a7"/>
            <w:lang w:eastAsia="zh-TW"/>
          </w:rPr>
          <w:t>13-2-2</w:t>
        </w:r>
      </w:hyperlink>
      <w:r w:rsidR="008E2226" w:rsidRPr="008E2226">
        <w:rPr>
          <w:lang w:eastAsia="zh-TW"/>
        </w:rPr>
        <w:t>、</w:t>
      </w:r>
      <w:hyperlink w:anchor="■セキュリティインシデント13ー2－4" w:history="1">
        <w:r w:rsidR="008E2226" w:rsidRPr="00343F0C">
          <w:rPr>
            <w:rStyle w:val="a7"/>
            <w:lang w:eastAsia="zh-TW"/>
          </w:rPr>
          <w:t>13-2-4</w:t>
        </w:r>
      </w:hyperlink>
      <w:r w:rsidR="008E2226" w:rsidRPr="008E2226">
        <w:rPr>
          <w:lang w:eastAsia="zh-TW"/>
        </w:rPr>
        <w:t>、</w:t>
      </w:r>
      <w:hyperlink w:anchor="■セキュリティインシデント13ー2－5" w:history="1">
        <w:r w:rsidR="008E2226" w:rsidRPr="00343F0C">
          <w:rPr>
            <w:rStyle w:val="a7"/>
            <w:lang w:eastAsia="zh-TW"/>
          </w:rPr>
          <w:t>13-2-5</w:t>
        </w:r>
      </w:hyperlink>
      <w:r w:rsidR="008E2226" w:rsidRPr="008E2226">
        <w:rPr>
          <w:lang w:eastAsia="zh-TW"/>
        </w:rPr>
        <w:t>、</w:t>
      </w:r>
      <w:hyperlink w:anchor="■セキュリティインシデント13ー2－8" w:history="1">
        <w:r w:rsidR="008E2226" w:rsidRPr="00343F0C">
          <w:rPr>
            <w:rStyle w:val="a7"/>
            <w:lang w:eastAsia="zh-TW"/>
          </w:rPr>
          <w:t>13-2-8</w:t>
        </w:r>
      </w:hyperlink>
      <w:r w:rsidR="008E2226" w:rsidRPr="008E2226">
        <w:rPr>
          <w:lang w:eastAsia="zh-TW"/>
        </w:rPr>
        <w:t>、</w:t>
      </w:r>
      <w:hyperlink w:anchor="■セキュリティインシデント13ー3－2" w:history="1">
        <w:r w:rsidR="008E2226" w:rsidRPr="00343F0C">
          <w:rPr>
            <w:rStyle w:val="a7"/>
            <w:lang w:eastAsia="zh-TW"/>
          </w:rPr>
          <w:t>13-3-2</w:t>
        </w:r>
      </w:hyperlink>
      <w:r w:rsidR="008E2226" w:rsidRPr="008E2226">
        <w:rPr>
          <w:lang w:eastAsia="zh-TW"/>
        </w:rPr>
        <w:t>、</w:t>
      </w:r>
      <w:hyperlink w:anchor="■セキュリティインシデント14ー1－2" w:history="1">
        <w:r w:rsidR="008E2226" w:rsidRPr="00343F0C">
          <w:rPr>
            <w:rStyle w:val="a7"/>
            <w:lang w:eastAsia="zh-TW"/>
          </w:rPr>
          <w:t>14-1-2</w:t>
        </w:r>
      </w:hyperlink>
      <w:r w:rsidR="008E2226" w:rsidRPr="008E2226">
        <w:rPr>
          <w:lang w:eastAsia="zh-TW"/>
        </w:rPr>
        <w:t>、</w:t>
      </w:r>
      <w:hyperlink w:anchor="■セキュリティインシデント15ー1" w:history="1">
        <w:r w:rsidR="008E2226" w:rsidRPr="00343F0C">
          <w:rPr>
            <w:rStyle w:val="a7"/>
            <w:lang w:eastAsia="zh-TW"/>
          </w:rPr>
          <w:t>15-1</w:t>
        </w:r>
      </w:hyperlink>
      <w:r w:rsidR="008E2226" w:rsidRPr="008E2226">
        <w:rPr>
          <w:lang w:eastAsia="zh-TW"/>
        </w:rPr>
        <w:t>、</w:t>
      </w:r>
      <w:hyperlink w:anchor="■セキュリティインシデント15ー2ー1" w:history="1">
        <w:r w:rsidR="008E2226" w:rsidRPr="00343F0C">
          <w:rPr>
            <w:rStyle w:val="a7"/>
            <w:lang w:eastAsia="zh-TW"/>
          </w:rPr>
          <w:t>15-2-1</w:t>
        </w:r>
      </w:hyperlink>
      <w:r w:rsidR="008E2226" w:rsidRPr="008E2226">
        <w:rPr>
          <w:lang w:eastAsia="zh-TW"/>
        </w:rPr>
        <w:t>、</w:t>
      </w:r>
      <w:hyperlink w:anchor="■セキュリティインシデント15ー2ー4" w:history="1">
        <w:r w:rsidR="008E2226" w:rsidRPr="00343F0C">
          <w:rPr>
            <w:rStyle w:val="a7"/>
            <w:lang w:eastAsia="zh-TW"/>
          </w:rPr>
          <w:t>15-2-4</w:t>
        </w:r>
      </w:hyperlink>
      <w:r w:rsidR="008E2226" w:rsidRPr="008E2226">
        <w:rPr>
          <w:lang w:eastAsia="zh-TW"/>
        </w:rPr>
        <w:t>、</w:t>
      </w:r>
      <w:hyperlink w:anchor="■セキュリティインシデント15ー2ー5" w:history="1">
        <w:r w:rsidR="008E2226" w:rsidRPr="00343F0C">
          <w:rPr>
            <w:rStyle w:val="a7"/>
            <w:lang w:eastAsia="zh-TW"/>
          </w:rPr>
          <w:t>15-2-5</w:t>
        </w:r>
      </w:hyperlink>
      <w:r w:rsidR="008E2226" w:rsidRPr="008E2226">
        <w:rPr>
          <w:lang w:eastAsia="zh-TW"/>
        </w:rPr>
        <w:t>、</w:t>
      </w:r>
      <w:hyperlink w:anchor="■セキュリティインシデント18ー1" w:history="1">
        <w:r w:rsidR="008E2226" w:rsidRPr="00343F0C">
          <w:rPr>
            <w:rStyle w:val="a7"/>
            <w:lang w:eastAsia="zh-TW"/>
          </w:rPr>
          <w:t>18-1</w:t>
        </w:r>
      </w:hyperlink>
      <w:r w:rsidR="008E2226" w:rsidRPr="008E2226">
        <w:rPr>
          <w:lang w:eastAsia="zh-TW"/>
        </w:rPr>
        <w:t>、</w:t>
      </w:r>
      <w:hyperlink w:anchor="■セキュリティインシデント18ー2ー13" w:history="1">
        <w:r w:rsidR="008E2226" w:rsidRPr="00343F0C">
          <w:rPr>
            <w:rStyle w:val="a7"/>
            <w:lang w:eastAsia="zh-TW"/>
          </w:rPr>
          <w:t>18-2-13</w:t>
        </w:r>
      </w:hyperlink>
      <w:r w:rsidR="008E2226" w:rsidRPr="008E2226">
        <w:rPr>
          <w:lang w:eastAsia="zh-TW"/>
        </w:rPr>
        <w:t>、</w:t>
      </w:r>
      <w:hyperlink w:anchor="■セキュリティインシデント18ー3ー1" w:history="1">
        <w:r w:rsidR="008E2226" w:rsidRPr="007002E0">
          <w:rPr>
            <w:rStyle w:val="a7"/>
            <w:lang w:eastAsia="zh-TW"/>
          </w:rPr>
          <w:t>18-3-1</w:t>
        </w:r>
      </w:hyperlink>
      <w:r w:rsidR="008E2226" w:rsidRPr="008E2226">
        <w:rPr>
          <w:lang w:eastAsia="zh-TW"/>
        </w:rPr>
        <w:t>、</w:t>
      </w:r>
      <w:hyperlink w:anchor="■セキュリティインシデント18ー3ー5" w:history="1">
        <w:r w:rsidR="008E2226" w:rsidRPr="007002E0">
          <w:rPr>
            <w:rStyle w:val="a7"/>
            <w:lang w:eastAsia="zh-TW"/>
          </w:rPr>
          <w:t>18-3-5</w:t>
        </w:r>
      </w:hyperlink>
      <w:r w:rsidR="008E2226" w:rsidRPr="008E2226">
        <w:rPr>
          <w:lang w:eastAsia="zh-TW"/>
        </w:rPr>
        <w:t>、</w:t>
      </w:r>
      <w:hyperlink w:anchor="■セキュリティインシデント18ー4" w:history="1">
        <w:r w:rsidR="008E2226" w:rsidRPr="007002E0">
          <w:rPr>
            <w:rStyle w:val="a7"/>
            <w:lang w:eastAsia="zh-TW"/>
          </w:rPr>
          <w:t>18-4</w:t>
        </w:r>
      </w:hyperlink>
      <w:r w:rsidR="008E2226" w:rsidRPr="008E2226">
        <w:rPr>
          <w:lang w:eastAsia="zh-TW"/>
        </w:rPr>
        <w:t>、</w:t>
      </w:r>
      <w:hyperlink w:anchor="■セキュリティインシデント20ー1ー8" w:history="1">
        <w:r w:rsidR="008E2226" w:rsidRPr="007002E0">
          <w:rPr>
            <w:rStyle w:val="a7"/>
            <w:lang w:eastAsia="zh-TW"/>
          </w:rPr>
          <w:t>20-1-8</w:t>
        </w:r>
      </w:hyperlink>
      <w:r w:rsidR="008E2226" w:rsidRPr="008E2226">
        <w:rPr>
          <w:lang w:eastAsia="zh-TW"/>
        </w:rPr>
        <w:t>、</w:t>
      </w:r>
      <w:hyperlink w:anchor="■セキュリティインシデント20ー1ー9" w:history="1">
        <w:r w:rsidR="008E2226" w:rsidRPr="007002E0">
          <w:rPr>
            <w:rStyle w:val="a7"/>
            <w:lang w:eastAsia="zh-TW"/>
          </w:rPr>
          <w:t>20-1-9</w:t>
        </w:r>
      </w:hyperlink>
      <w:r w:rsidR="008E2226" w:rsidRPr="008E2226">
        <w:rPr>
          <w:lang w:eastAsia="zh-TW"/>
        </w:rPr>
        <w:t>、</w:t>
      </w:r>
      <w:hyperlink w:anchor="■セキュリティインシデント21ー1ー2" w:history="1">
        <w:r w:rsidR="008E2226" w:rsidRPr="007002E0">
          <w:rPr>
            <w:rStyle w:val="a7"/>
            <w:lang w:eastAsia="zh-TW"/>
          </w:rPr>
          <w:t>21-1-2</w:t>
        </w:r>
      </w:hyperlink>
      <w:r w:rsidR="008E2226" w:rsidRPr="008E2226">
        <w:rPr>
          <w:lang w:eastAsia="zh-TW"/>
        </w:rPr>
        <w:t>、</w:t>
      </w:r>
      <w:hyperlink w:anchor="■セキュリティインシデント22ー1ー2" w:history="1">
        <w:r w:rsidR="008E2226" w:rsidRPr="007002E0">
          <w:rPr>
            <w:rStyle w:val="a7"/>
            <w:lang w:eastAsia="zh-TW"/>
          </w:rPr>
          <w:t>22-1-2</w:t>
        </w:r>
      </w:hyperlink>
      <w:r w:rsidR="008E2226" w:rsidRPr="008E2226">
        <w:rPr>
          <w:lang w:eastAsia="zh-TW"/>
        </w:rPr>
        <w:t>、</w:t>
      </w:r>
      <w:hyperlink w:anchor="■セキュリティインシデント22ー3ー1" w:history="1">
        <w:r w:rsidR="008E2226" w:rsidRPr="007002E0">
          <w:rPr>
            <w:rStyle w:val="a7"/>
            <w:lang w:eastAsia="zh-TW"/>
          </w:rPr>
          <w:t>22-3-1</w:t>
        </w:r>
      </w:hyperlink>
      <w:r w:rsidR="008E2226" w:rsidRPr="008E2226">
        <w:rPr>
          <w:lang w:eastAsia="zh-TW"/>
        </w:rPr>
        <w:t>、</w:t>
      </w:r>
      <w:hyperlink w:anchor="■セキュリティインシデント23ー1ー1" w:history="1">
        <w:r w:rsidR="008E2226" w:rsidRPr="007002E0">
          <w:rPr>
            <w:rStyle w:val="a7"/>
            <w:lang w:eastAsia="zh-TW"/>
          </w:rPr>
          <w:t>23-1-1</w:t>
        </w:r>
      </w:hyperlink>
      <w:r w:rsidR="008E2226" w:rsidRPr="008E2226">
        <w:rPr>
          <w:lang w:eastAsia="zh-TW"/>
        </w:rPr>
        <w:t>、</w:t>
      </w:r>
      <w:hyperlink w:anchor="■セキュリティインシデント23ー2ー1" w:history="1">
        <w:r w:rsidR="008E2226" w:rsidRPr="007002E0">
          <w:rPr>
            <w:rStyle w:val="a7"/>
            <w:lang w:eastAsia="zh-TW"/>
          </w:rPr>
          <w:t>23-2-1</w:t>
        </w:r>
      </w:hyperlink>
      <w:r w:rsidR="008E2226" w:rsidRPr="008E2226">
        <w:rPr>
          <w:lang w:eastAsia="zh-TW"/>
        </w:rPr>
        <w:t>、</w:t>
      </w:r>
      <w:hyperlink w:anchor="■セキュリティインシデント23ー2ー5" w:history="1">
        <w:r w:rsidR="008E2226" w:rsidRPr="007002E0">
          <w:rPr>
            <w:rStyle w:val="a7"/>
            <w:lang w:eastAsia="zh-TW"/>
          </w:rPr>
          <w:t>23-2-5</w:t>
        </w:r>
      </w:hyperlink>
      <w:r w:rsidR="008E2226" w:rsidRPr="008E2226">
        <w:rPr>
          <w:lang w:eastAsia="zh-TW"/>
        </w:rPr>
        <w:t>、</w:t>
      </w:r>
      <w:hyperlink w:anchor="■セキュリティインシデント24ー1ー1" w:history="1">
        <w:r w:rsidR="008E2226" w:rsidRPr="007002E0">
          <w:rPr>
            <w:rStyle w:val="a7"/>
            <w:lang w:eastAsia="zh-TW"/>
          </w:rPr>
          <w:t>24-1-1</w:t>
        </w:r>
      </w:hyperlink>
      <w:r w:rsidR="008E2226" w:rsidRPr="008E2226">
        <w:rPr>
          <w:lang w:eastAsia="zh-TW"/>
        </w:rPr>
        <w:t>、</w:t>
      </w:r>
      <w:hyperlink w:anchor="■セキュリティインシデント25ー2ー2" w:history="1">
        <w:r w:rsidR="008E2226" w:rsidRPr="007002E0">
          <w:rPr>
            <w:rStyle w:val="a7"/>
            <w:lang w:eastAsia="zh-TW"/>
          </w:rPr>
          <w:t>25-2-2</w:t>
        </w:r>
      </w:hyperlink>
      <w:r w:rsidR="008E2226" w:rsidRPr="008E2226">
        <w:rPr>
          <w:lang w:eastAsia="zh-TW"/>
        </w:rPr>
        <w:t>、</w:t>
      </w:r>
      <w:hyperlink w:anchor="■セキュリティインシデント26ー1" w:history="1">
        <w:r w:rsidR="008E2226" w:rsidRPr="007002E0">
          <w:rPr>
            <w:rStyle w:val="a7"/>
            <w:lang w:eastAsia="zh-TW"/>
          </w:rPr>
          <w:t>26-1</w:t>
        </w:r>
      </w:hyperlink>
      <w:r w:rsidR="008E2226" w:rsidRPr="008E2226">
        <w:rPr>
          <w:lang w:eastAsia="zh-TW"/>
        </w:rPr>
        <w:t>、</w:t>
      </w:r>
      <w:hyperlink w:anchor="■セキュリティインシデント26ー2" w:history="1">
        <w:r w:rsidR="008E2226" w:rsidRPr="007002E0">
          <w:rPr>
            <w:rStyle w:val="a7"/>
            <w:lang w:eastAsia="zh-TW"/>
          </w:rPr>
          <w:t>26-2</w:t>
        </w:r>
      </w:hyperlink>
      <w:r w:rsidR="008E2226" w:rsidRPr="008E2226">
        <w:rPr>
          <w:lang w:eastAsia="zh-TW"/>
        </w:rPr>
        <w:t>、</w:t>
      </w:r>
      <w:hyperlink w:anchor="■セキュリティインシデント27ー9" w:history="1">
        <w:r w:rsidR="008E2226" w:rsidRPr="007002E0">
          <w:rPr>
            <w:rStyle w:val="a7"/>
            <w:lang w:eastAsia="zh-TW"/>
          </w:rPr>
          <w:t>27-9</w:t>
        </w:r>
      </w:hyperlink>
      <w:r w:rsidR="008E2226" w:rsidRPr="008E2226">
        <w:rPr>
          <w:rFonts w:hint="eastAsia"/>
          <w:lang w:eastAsia="zh-TW"/>
        </w:rPr>
        <w:t>、</w:t>
      </w:r>
      <w:hyperlink w:anchor="■セキュリティインシデント27ー15" w:history="1">
        <w:r w:rsidR="008E2226" w:rsidRPr="007002E0">
          <w:rPr>
            <w:rStyle w:val="a7"/>
            <w:lang w:eastAsia="zh-TW"/>
          </w:rPr>
          <w:t>27-15</w:t>
        </w:r>
      </w:hyperlink>
      <w:r w:rsidR="008E2226" w:rsidRPr="008E2226">
        <w:rPr>
          <w:lang w:eastAsia="zh-TW"/>
        </w:rPr>
        <w:t>、</w:t>
      </w:r>
      <w:hyperlink w:anchor="■セキュリティインシデント27ー18ー4" w:history="1">
        <w:r w:rsidR="00343F0C" w:rsidRPr="007002E0">
          <w:rPr>
            <w:rStyle w:val="a7"/>
            <w:lang w:eastAsia="zh-TW"/>
          </w:rPr>
          <w:t>27-18-4</w:t>
        </w:r>
      </w:hyperlink>
      <w:r w:rsidR="00343F0C">
        <w:rPr>
          <w:rFonts w:hint="eastAsia"/>
          <w:lang w:eastAsia="zh-TW"/>
        </w:rPr>
        <w:t>、</w:t>
      </w:r>
      <w:hyperlink w:anchor="■セキュリティインシデント28ー1" w:history="1">
        <w:r w:rsidR="008E2226" w:rsidRPr="007002E0">
          <w:rPr>
            <w:rStyle w:val="a7"/>
            <w:lang w:eastAsia="zh-TW"/>
          </w:rPr>
          <w:t>28-1</w:t>
        </w:r>
      </w:hyperlink>
    </w:p>
    <w:p w14:paraId="462A8140" w14:textId="77777777" w:rsidR="000E5567" w:rsidRDefault="000E5567" w:rsidP="000E5567">
      <w:pPr>
        <w:wordWrap w:val="0"/>
        <w:rPr>
          <w:lang w:eastAsia="zh-TW"/>
        </w:rPr>
      </w:pPr>
    </w:p>
    <w:p w14:paraId="67AD4638" w14:textId="77777777" w:rsidR="000E5567" w:rsidRPr="001017B7" w:rsidRDefault="000E5567" w:rsidP="00CD3CFE">
      <w:pPr>
        <w:pStyle w:val="afd"/>
      </w:pPr>
      <w:bookmarkStart w:id="2295" w:name="_Toc185339152"/>
      <w:bookmarkStart w:id="2296" w:name="■セキュリティ・キャンプ"/>
      <w:r w:rsidRPr="001017B7">
        <w:rPr>
          <w:rFonts w:hint="eastAsia"/>
        </w:rPr>
        <w:t>■セキュリティ・キャンプ</w:t>
      </w:r>
      <w:bookmarkEnd w:id="2295"/>
      <w:bookmarkEnd w:id="2296"/>
    </w:p>
    <w:p w14:paraId="7D6BC79A" w14:textId="77777777" w:rsidR="000E5567" w:rsidRDefault="000E5567" w:rsidP="000E5567">
      <w:pPr>
        <w:wordWrap w:val="0"/>
      </w:pPr>
      <w:r w:rsidRPr="001017B7">
        <w:rPr>
          <w:rFonts w:hint="eastAsia"/>
        </w:rPr>
        <w:t>情報セキュリティに関する高度な技術と倫理に関する講習・演習を行う合宿。審査に通過した22歳以下の学生・生徒が対象。次代を担う情報セキュリティ人材を発掘・育成するために、</w:t>
      </w:r>
      <w:r w:rsidRPr="002C0029">
        <w:rPr>
          <w:rFonts w:hint="eastAsia"/>
        </w:rPr>
        <w:t>独立行政法人情報処理推進機構（</w:t>
      </w:r>
      <w:r w:rsidRPr="002C0029">
        <w:t>IPA）</w:t>
      </w:r>
      <w:r w:rsidRPr="001017B7">
        <w:rPr>
          <w:rFonts w:hint="eastAsia"/>
        </w:rPr>
        <w:t>と（一財）セキュリティ・キャンプ協議会が実施している</w:t>
      </w:r>
    </w:p>
    <w:p w14:paraId="336C0ED6" w14:textId="6A026C7B" w:rsidR="005D4E26" w:rsidRPr="001017B7" w:rsidRDefault="005D4E26" w:rsidP="005D4E26">
      <w:pPr>
        <w:wordWrap w:val="0"/>
        <w:ind w:firstLineChars="0" w:firstLine="0"/>
      </w:pPr>
      <w:r w:rsidRPr="005D4E26">
        <w:rPr>
          <w:rFonts w:hint="eastAsia"/>
        </w:rPr>
        <w:t xml:space="preserve">…………………    </w:t>
      </w:r>
      <w:hyperlink w:anchor="■セキュリティ・キャンプ5ー1ー2" w:history="1">
        <w:r w:rsidR="00F44C9D" w:rsidRPr="006557A5">
          <w:rPr>
            <w:rStyle w:val="a7"/>
          </w:rPr>
          <w:t>5-1-2</w:t>
        </w:r>
      </w:hyperlink>
    </w:p>
    <w:p w14:paraId="2AD5696A" w14:textId="77777777" w:rsidR="000E5567" w:rsidRDefault="000E5567" w:rsidP="000E5567">
      <w:pPr>
        <w:wordWrap w:val="0"/>
      </w:pPr>
    </w:p>
    <w:p w14:paraId="5839D4C2" w14:textId="77777777" w:rsidR="000E5567" w:rsidRPr="001017B7" w:rsidRDefault="000E5567" w:rsidP="00CD3CFE">
      <w:pPr>
        <w:pStyle w:val="afd"/>
      </w:pPr>
      <w:bookmarkStart w:id="2297" w:name="_Toc185339153"/>
      <w:bookmarkStart w:id="2298" w:name="■セキュリティホール"/>
      <w:r w:rsidRPr="001017B7">
        <w:rPr>
          <w:rFonts w:hint="eastAsia"/>
        </w:rPr>
        <w:t>■セキュリティホール</w:t>
      </w:r>
      <w:bookmarkEnd w:id="2297"/>
    </w:p>
    <w:bookmarkEnd w:id="2298"/>
    <w:p w14:paraId="3DA3FABB" w14:textId="77777777" w:rsidR="000E5567" w:rsidRDefault="000E5567" w:rsidP="000E5567">
      <w:pPr>
        <w:wordWrap w:val="0"/>
      </w:pPr>
      <w:r w:rsidRPr="001017B7">
        <w:rPr>
          <w:rFonts w:hint="eastAsia"/>
        </w:rPr>
        <w:t>情報システムにおけるセキュリティ上の欠陥のこと。「脆弱性」とほぼ同義であるが、セキュリティホールは、ソフトウェアの設計上のミスやプログラムの不具合によって発生するセキュリティ上の脆弱性のみを指す場合がある</w:t>
      </w:r>
    </w:p>
    <w:p w14:paraId="765B6439" w14:textId="074A4B73" w:rsidR="005D4E26" w:rsidRDefault="005D4E26" w:rsidP="005D4E26">
      <w:pPr>
        <w:wordWrap w:val="0"/>
        <w:ind w:firstLineChars="0" w:firstLine="0"/>
        <w:rPr>
          <w:lang w:eastAsia="zh-TW"/>
        </w:rPr>
      </w:pPr>
      <w:r w:rsidRPr="005D4E26">
        <w:rPr>
          <w:rFonts w:hint="eastAsia"/>
          <w:lang w:eastAsia="zh-TW"/>
        </w:rPr>
        <w:t xml:space="preserve">…………………    </w:t>
      </w:r>
      <w:hyperlink w:anchor="■セキュリティホール２－３" w:history="1">
        <w:r w:rsidR="00F94B19" w:rsidRPr="00734B75">
          <w:rPr>
            <w:rStyle w:val="a7"/>
            <w:lang w:eastAsia="zh-TW"/>
          </w:rPr>
          <w:t>2-3</w:t>
        </w:r>
      </w:hyperlink>
      <w:r w:rsidR="00F94B19" w:rsidRPr="00F94B19">
        <w:rPr>
          <w:lang w:eastAsia="zh-TW"/>
        </w:rPr>
        <w:t>、</w:t>
      </w:r>
      <w:hyperlink w:anchor="■セキュリティホール５－１－３" w:history="1">
        <w:r w:rsidR="00F94B19" w:rsidRPr="00734B75">
          <w:rPr>
            <w:rStyle w:val="a7"/>
            <w:lang w:eastAsia="zh-TW"/>
          </w:rPr>
          <w:t>5-1-3</w:t>
        </w:r>
      </w:hyperlink>
      <w:r w:rsidR="00F94B19" w:rsidRPr="00F94B19">
        <w:rPr>
          <w:lang w:eastAsia="zh-TW"/>
        </w:rPr>
        <w:t>、</w:t>
      </w:r>
      <w:hyperlink w:anchor="■セキュリティホール８－１－１" w:history="1">
        <w:r w:rsidR="00F94B19" w:rsidRPr="00734B75">
          <w:rPr>
            <w:rStyle w:val="a7"/>
            <w:lang w:eastAsia="zh-TW"/>
          </w:rPr>
          <w:t>8-1-1</w:t>
        </w:r>
      </w:hyperlink>
      <w:r w:rsidR="00F94B19" w:rsidRPr="00F94B19">
        <w:rPr>
          <w:lang w:eastAsia="zh-TW"/>
        </w:rPr>
        <w:t>、</w:t>
      </w:r>
      <w:hyperlink w:anchor="■セキュリティホール第9章編集後記" w:history="1">
        <w:r w:rsidR="00F94B19" w:rsidRPr="00734B75">
          <w:rPr>
            <w:rStyle w:val="a7"/>
            <w:lang w:eastAsia="zh-TW"/>
          </w:rPr>
          <w:t>第9章編集後記</w:t>
        </w:r>
      </w:hyperlink>
      <w:r w:rsidR="00F94B19" w:rsidRPr="00F94B19">
        <w:rPr>
          <w:lang w:eastAsia="zh-TW"/>
        </w:rPr>
        <w:t>、</w:t>
      </w:r>
      <w:hyperlink w:anchor="■セキュリティホール１０－２－３" w:history="1">
        <w:r w:rsidR="00F94B19" w:rsidRPr="00734B75">
          <w:rPr>
            <w:rStyle w:val="a7"/>
            <w:lang w:eastAsia="zh-TW"/>
          </w:rPr>
          <w:t>10-2-3</w:t>
        </w:r>
      </w:hyperlink>
    </w:p>
    <w:p w14:paraId="56D6B31F" w14:textId="77777777" w:rsidR="000E5567" w:rsidRPr="001017B7" w:rsidRDefault="000E5567" w:rsidP="000E5567">
      <w:pPr>
        <w:wordWrap w:val="0"/>
        <w:rPr>
          <w:lang w:eastAsia="zh-TW"/>
        </w:rPr>
      </w:pPr>
    </w:p>
    <w:p w14:paraId="05A28847" w14:textId="77777777" w:rsidR="000E5567" w:rsidRPr="001017B7" w:rsidRDefault="000E5567" w:rsidP="00CD3CFE">
      <w:pPr>
        <w:pStyle w:val="afd"/>
      </w:pPr>
      <w:bookmarkStart w:id="2299" w:name="_Toc185339154"/>
      <w:bookmarkStart w:id="2300" w:name="■セキュリティポリシー"/>
      <w:r w:rsidRPr="001017B7">
        <w:rPr>
          <w:rFonts w:hint="eastAsia"/>
        </w:rPr>
        <w:t>■セキュリティポリシー</w:t>
      </w:r>
      <w:bookmarkEnd w:id="2299"/>
    </w:p>
    <w:bookmarkEnd w:id="2300"/>
    <w:p w14:paraId="4752C15E" w14:textId="77777777" w:rsidR="000E5567" w:rsidRDefault="000E5567" w:rsidP="000E5567">
      <w:pPr>
        <w:wordWrap w:val="0"/>
      </w:pPr>
      <w:r w:rsidRPr="001017B7">
        <w:rPr>
          <w:rFonts w:hint="eastAsia"/>
        </w:rPr>
        <w:t>企業や組織において実施する情報セキュリティ対策の方針や行動指針のこと。社内規定といった組織全体のルールから、どのような情報資産をどのような脅威からどのように守るのかといった基本的な考え方、情報セキュリティを確保するための体制、運用規定、基本方針、対策基準などを具体的に記載する</w:t>
      </w:r>
      <w:r>
        <w:rPr>
          <w:rFonts w:hint="eastAsia"/>
        </w:rPr>
        <w:t>ことが</w:t>
      </w:r>
      <w:r w:rsidRPr="001017B7">
        <w:rPr>
          <w:rFonts w:hint="eastAsia"/>
        </w:rPr>
        <w:t>一般的</w:t>
      </w:r>
    </w:p>
    <w:p w14:paraId="25B99A6A" w14:textId="68A50279" w:rsidR="0048080E" w:rsidRDefault="005D4E26" w:rsidP="005D4E26">
      <w:pPr>
        <w:wordWrap w:val="0"/>
        <w:ind w:firstLineChars="0" w:firstLine="0"/>
        <w:rPr>
          <w:lang w:eastAsia="zh-TW"/>
        </w:rPr>
      </w:pPr>
      <w:r w:rsidRPr="005D4E26">
        <w:rPr>
          <w:rFonts w:hint="eastAsia"/>
          <w:lang w:eastAsia="zh-TW"/>
        </w:rPr>
        <w:t xml:space="preserve">…………………    </w:t>
      </w:r>
      <w:hyperlink w:anchor="■セキュリティポリシー２－３" w:history="1">
        <w:r w:rsidR="0048080E" w:rsidRPr="0086186A">
          <w:rPr>
            <w:rStyle w:val="a7"/>
            <w:lang w:eastAsia="zh-TW"/>
          </w:rPr>
          <w:t>2-3</w:t>
        </w:r>
      </w:hyperlink>
      <w:r w:rsidR="0048080E" w:rsidRPr="0048080E">
        <w:rPr>
          <w:lang w:eastAsia="zh-TW"/>
        </w:rPr>
        <w:t>、</w:t>
      </w:r>
      <w:hyperlink w:anchor="■セキュリティポリシー４－２－１" w:history="1">
        <w:r w:rsidR="0048080E" w:rsidRPr="0086186A">
          <w:rPr>
            <w:rStyle w:val="a7"/>
            <w:lang w:eastAsia="zh-TW"/>
          </w:rPr>
          <w:t>4-2-1</w:t>
        </w:r>
      </w:hyperlink>
      <w:r w:rsidR="0048080E" w:rsidRPr="0048080E">
        <w:rPr>
          <w:lang w:eastAsia="zh-TW"/>
        </w:rPr>
        <w:t>、</w:t>
      </w:r>
      <w:hyperlink w:anchor="■セキュリティポリシー５－１－１" w:history="1">
        <w:r w:rsidR="0048080E" w:rsidRPr="0086186A">
          <w:rPr>
            <w:rStyle w:val="a7"/>
            <w:lang w:eastAsia="zh-TW"/>
          </w:rPr>
          <w:t>5-1-1</w:t>
        </w:r>
      </w:hyperlink>
      <w:r w:rsidR="0048080E" w:rsidRPr="0048080E">
        <w:rPr>
          <w:lang w:eastAsia="zh-TW"/>
        </w:rPr>
        <w:t>、</w:t>
      </w:r>
      <w:hyperlink w:anchor="■セキュリティポリシー５－２－１" w:history="1">
        <w:r w:rsidR="0048080E" w:rsidRPr="0086186A">
          <w:rPr>
            <w:rStyle w:val="a7"/>
            <w:lang w:eastAsia="zh-TW"/>
          </w:rPr>
          <w:t>5-2-1</w:t>
        </w:r>
      </w:hyperlink>
      <w:r w:rsidR="0048080E" w:rsidRPr="0048080E">
        <w:rPr>
          <w:lang w:eastAsia="zh-TW"/>
        </w:rPr>
        <w:t>、</w:t>
      </w:r>
      <w:hyperlink w:anchor="■セキュリティポリシー７－１－１" w:history="1">
        <w:r w:rsidR="0048080E" w:rsidRPr="0086186A">
          <w:rPr>
            <w:rStyle w:val="a7"/>
            <w:lang w:eastAsia="zh-TW"/>
          </w:rPr>
          <w:t>7-1-1</w:t>
        </w:r>
      </w:hyperlink>
      <w:r w:rsidR="0048080E" w:rsidRPr="0048080E">
        <w:rPr>
          <w:lang w:eastAsia="zh-TW"/>
        </w:rPr>
        <w:t>、</w:t>
      </w:r>
      <w:hyperlink w:anchor="■セキュリティポリシー８－１－１" w:history="1">
        <w:r w:rsidR="0048080E" w:rsidRPr="0086186A">
          <w:rPr>
            <w:rStyle w:val="a7"/>
            <w:lang w:eastAsia="zh-TW"/>
          </w:rPr>
          <w:t>8-1-1</w:t>
        </w:r>
      </w:hyperlink>
      <w:r w:rsidR="0048080E" w:rsidRPr="0048080E">
        <w:rPr>
          <w:lang w:eastAsia="zh-TW"/>
        </w:rPr>
        <w:t>、</w:t>
      </w:r>
      <w:hyperlink w:anchor="■セキュリティポリシー第3編編集後記" w:history="1">
        <w:r w:rsidR="0048080E" w:rsidRPr="0086186A">
          <w:rPr>
            <w:rStyle w:val="a7"/>
            <w:lang w:eastAsia="zh-TW"/>
          </w:rPr>
          <w:t>第3編編集後記</w:t>
        </w:r>
      </w:hyperlink>
      <w:r w:rsidR="0048080E" w:rsidRPr="0048080E">
        <w:rPr>
          <w:lang w:eastAsia="zh-TW"/>
        </w:rPr>
        <w:t>、</w:t>
      </w:r>
      <w:hyperlink w:anchor="■セキュリティポリシー１１－５－１" w:history="1">
        <w:r w:rsidR="0048080E" w:rsidRPr="009A19FB">
          <w:rPr>
            <w:rStyle w:val="a7"/>
            <w:lang w:eastAsia="zh-TW"/>
          </w:rPr>
          <w:t>11-5-1</w:t>
        </w:r>
      </w:hyperlink>
      <w:r w:rsidR="0048080E" w:rsidRPr="0048080E">
        <w:rPr>
          <w:lang w:eastAsia="zh-TW"/>
        </w:rPr>
        <w:t>、</w:t>
      </w:r>
      <w:hyperlink w:anchor="■セキュリティポリシー１８－３－５" w:history="1">
        <w:r w:rsidR="0048080E" w:rsidRPr="009A19FB">
          <w:rPr>
            <w:rStyle w:val="a7"/>
            <w:lang w:eastAsia="zh-TW"/>
          </w:rPr>
          <w:t>18-3-5</w:t>
        </w:r>
      </w:hyperlink>
      <w:r w:rsidR="0048080E" w:rsidRPr="0048080E">
        <w:rPr>
          <w:lang w:eastAsia="zh-TW"/>
        </w:rPr>
        <w:t>、</w:t>
      </w:r>
      <w:hyperlink w:anchor="■セキュリティポリシー２０－１－５" w:history="1">
        <w:r w:rsidR="0048080E" w:rsidRPr="009A19FB">
          <w:rPr>
            <w:rStyle w:val="a7"/>
            <w:lang w:eastAsia="zh-TW"/>
          </w:rPr>
          <w:t>20-1-5</w:t>
        </w:r>
      </w:hyperlink>
      <w:r w:rsidR="0048080E" w:rsidRPr="0048080E">
        <w:rPr>
          <w:lang w:eastAsia="zh-TW"/>
        </w:rPr>
        <w:t>、</w:t>
      </w:r>
      <w:hyperlink w:anchor="■セキュリティポリシー２０－１－６" w:history="1">
        <w:r w:rsidR="0048080E" w:rsidRPr="009A19FB">
          <w:rPr>
            <w:rStyle w:val="a7"/>
            <w:lang w:eastAsia="zh-TW"/>
          </w:rPr>
          <w:t>20-1-6</w:t>
        </w:r>
      </w:hyperlink>
      <w:r w:rsidR="0048080E" w:rsidRPr="0048080E">
        <w:rPr>
          <w:lang w:eastAsia="zh-TW"/>
        </w:rPr>
        <w:t>、</w:t>
      </w:r>
      <w:hyperlink w:anchor="■セキュリティポリシー２１－１－２" w:history="1">
        <w:r w:rsidR="0048080E" w:rsidRPr="009A19FB">
          <w:rPr>
            <w:rStyle w:val="a7"/>
            <w:lang w:eastAsia="zh-TW"/>
          </w:rPr>
          <w:t>21-1-2</w:t>
        </w:r>
      </w:hyperlink>
      <w:r w:rsidR="0048080E" w:rsidRPr="0048080E">
        <w:rPr>
          <w:lang w:eastAsia="zh-TW"/>
        </w:rPr>
        <w:t>、</w:t>
      </w:r>
      <w:hyperlink w:anchor="■セキュリティポリシー２１－１－３" w:history="1">
        <w:r w:rsidR="0048080E" w:rsidRPr="009A19FB">
          <w:rPr>
            <w:rStyle w:val="a7"/>
            <w:lang w:eastAsia="zh-TW"/>
          </w:rPr>
          <w:t>21-1-3</w:t>
        </w:r>
      </w:hyperlink>
      <w:r w:rsidR="0048080E" w:rsidRPr="0048080E">
        <w:rPr>
          <w:lang w:eastAsia="zh-TW"/>
        </w:rPr>
        <w:t>、</w:t>
      </w:r>
      <w:hyperlink w:anchor="■セキュリティポリシー２２－３－１" w:history="1">
        <w:r w:rsidR="0048080E" w:rsidRPr="009A19FB">
          <w:rPr>
            <w:rStyle w:val="a7"/>
            <w:lang w:eastAsia="zh-TW"/>
          </w:rPr>
          <w:t>22-3-1</w:t>
        </w:r>
      </w:hyperlink>
      <w:r w:rsidR="0048080E" w:rsidRPr="0048080E">
        <w:rPr>
          <w:lang w:eastAsia="zh-TW"/>
        </w:rPr>
        <w:t>、</w:t>
      </w:r>
      <w:hyperlink w:anchor="■セキュリティポリシー２３－２" w:history="1">
        <w:r w:rsidR="0048080E" w:rsidRPr="009A19FB">
          <w:rPr>
            <w:rStyle w:val="a7"/>
            <w:lang w:eastAsia="zh-TW"/>
          </w:rPr>
          <w:t>23-2</w:t>
        </w:r>
      </w:hyperlink>
      <w:r w:rsidR="0048080E" w:rsidRPr="0048080E">
        <w:rPr>
          <w:lang w:eastAsia="zh-TW"/>
        </w:rPr>
        <w:t>、</w:t>
      </w:r>
      <w:hyperlink w:anchor="■セキュリティポリシー２３－２ー１" w:history="1">
        <w:r w:rsidR="0048080E" w:rsidRPr="009A19FB">
          <w:rPr>
            <w:rStyle w:val="a7"/>
            <w:lang w:eastAsia="zh-TW"/>
          </w:rPr>
          <w:t>23-2-1</w:t>
        </w:r>
      </w:hyperlink>
      <w:r w:rsidR="0048080E" w:rsidRPr="0048080E">
        <w:rPr>
          <w:lang w:eastAsia="zh-TW"/>
        </w:rPr>
        <w:t>、</w:t>
      </w:r>
      <w:hyperlink w:anchor="■セキュリティポリシー２５－２－１" w:history="1">
        <w:r w:rsidR="0048080E" w:rsidRPr="009A19FB">
          <w:rPr>
            <w:rStyle w:val="a7"/>
            <w:lang w:eastAsia="zh-TW"/>
          </w:rPr>
          <w:t>25-2-1</w:t>
        </w:r>
      </w:hyperlink>
      <w:r w:rsidR="0048080E" w:rsidRPr="0048080E">
        <w:rPr>
          <w:lang w:eastAsia="zh-TW"/>
        </w:rPr>
        <w:t>、</w:t>
      </w:r>
      <w:hyperlink w:anchor="■セキュリティポリシー２５－２－２" w:history="1">
        <w:r w:rsidR="0048080E" w:rsidRPr="009A19FB">
          <w:rPr>
            <w:rStyle w:val="a7"/>
            <w:lang w:eastAsia="zh-TW"/>
          </w:rPr>
          <w:t>25-2-2</w:t>
        </w:r>
      </w:hyperlink>
      <w:r w:rsidR="0048080E" w:rsidRPr="0048080E">
        <w:rPr>
          <w:lang w:eastAsia="zh-TW"/>
        </w:rPr>
        <w:t>、</w:t>
      </w:r>
      <w:hyperlink w:anchor="■セキュリティポリシー２６－２" w:history="1">
        <w:r w:rsidR="0048080E" w:rsidRPr="009A19FB">
          <w:rPr>
            <w:rStyle w:val="a7"/>
            <w:lang w:eastAsia="zh-TW"/>
          </w:rPr>
          <w:t>26-2</w:t>
        </w:r>
      </w:hyperlink>
      <w:r w:rsidR="0048080E" w:rsidRPr="0048080E">
        <w:rPr>
          <w:lang w:eastAsia="zh-TW"/>
        </w:rPr>
        <w:t>、</w:t>
      </w:r>
      <w:hyperlink w:anchor="■セキュリティポリシー２７－７" w:history="1">
        <w:r w:rsidR="0048080E" w:rsidRPr="009A19FB">
          <w:rPr>
            <w:rStyle w:val="a7"/>
            <w:lang w:eastAsia="zh-TW"/>
          </w:rPr>
          <w:t>27-7</w:t>
        </w:r>
      </w:hyperlink>
      <w:r w:rsidR="008962E1">
        <w:rPr>
          <w:rFonts w:hint="eastAsia"/>
          <w:lang w:eastAsia="zh-TW"/>
        </w:rPr>
        <w:t>、</w:t>
      </w:r>
      <w:hyperlink w:anchor="■セキュリティポリシー28ー1" w:history="1">
        <w:r w:rsidR="008962E1" w:rsidRPr="008962E1">
          <w:rPr>
            <w:rStyle w:val="a7"/>
            <w:rFonts w:hint="eastAsia"/>
            <w:lang w:eastAsia="zh-TW"/>
          </w:rPr>
          <w:t>28-1</w:t>
        </w:r>
      </w:hyperlink>
    </w:p>
    <w:p w14:paraId="4CD1081E" w14:textId="77777777" w:rsidR="000E5567" w:rsidRPr="001017B7" w:rsidRDefault="000E5567" w:rsidP="000E5567">
      <w:pPr>
        <w:wordWrap w:val="0"/>
        <w:rPr>
          <w:lang w:eastAsia="zh-TW"/>
        </w:rPr>
      </w:pPr>
    </w:p>
    <w:p w14:paraId="0A313FFE" w14:textId="77777777" w:rsidR="000E5567" w:rsidRPr="001017B7" w:rsidRDefault="000E5567" w:rsidP="00CD3CFE">
      <w:pPr>
        <w:pStyle w:val="afd"/>
      </w:pPr>
      <w:bookmarkStart w:id="2301" w:name="_Toc185339155"/>
      <w:bookmarkStart w:id="2302" w:name="■ゼロデイ攻撃"/>
      <w:r w:rsidRPr="001017B7">
        <w:rPr>
          <w:rFonts w:hint="eastAsia"/>
        </w:rPr>
        <w:t>■ゼロデイ攻撃</w:t>
      </w:r>
      <w:bookmarkEnd w:id="2301"/>
    </w:p>
    <w:bookmarkEnd w:id="2302"/>
    <w:p w14:paraId="1E70A5A1" w14:textId="77777777" w:rsidR="000E5567" w:rsidRDefault="000E5567" w:rsidP="000E5567">
      <w:pPr>
        <w:wordWrap w:val="0"/>
      </w:pPr>
      <w:r w:rsidRPr="001017B7">
        <w:rPr>
          <w:rFonts w:hint="eastAsia"/>
        </w:rPr>
        <w:t>OSやソフトウェアに存在する脆弱性が公開された後、修正プログラムや回避策がベンダーから提供されるまでの間に、その脆弱性を悪用して行われるサイバー攻撃のこと</w:t>
      </w:r>
    </w:p>
    <w:p w14:paraId="0CC6AC8B" w14:textId="4DC0279E" w:rsidR="003401DB" w:rsidRDefault="005D4E26" w:rsidP="005D4E26">
      <w:pPr>
        <w:wordWrap w:val="0"/>
        <w:ind w:firstLineChars="0" w:firstLine="0"/>
      </w:pPr>
      <w:r w:rsidRPr="005D4E26">
        <w:rPr>
          <w:rFonts w:hint="eastAsia"/>
        </w:rPr>
        <w:t xml:space="preserve">…………………    </w:t>
      </w:r>
      <w:hyperlink w:anchor="■ゼロデイ攻撃５－１－３" w:history="1">
        <w:r w:rsidR="003401DB" w:rsidRPr="00216577">
          <w:rPr>
            <w:rStyle w:val="a7"/>
          </w:rPr>
          <w:t>5-1-3</w:t>
        </w:r>
      </w:hyperlink>
    </w:p>
    <w:p w14:paraId="628EC75C" w14:textId="77777777" w:rsidR="000E5567" w:rsidRPr="001017B7" w:rsidRDefault="000E5567" w:rsidP="000E5567">
      <w:pPr>
        <w:wordWrap w:val="0"/>
      </w:pPr>
    </w:p>
    <w:p w14:paraId="1A830544" w14:textId="77777777" w:rsidR="000E5567" w:rsidRPr="001017B7" w:rsidRDefault="000E5567" w:rsidP="00CD3CFE">
      <w:pPr>
        <w:pStyle w:val="afd"/>
      </w:pPr>
      <w:bookmarkStart w:id="2303" w:name="_Toc185339156"/>
      <w:bookmarkStart w:id="2304" w:name="■ゼロトラスト"/>
      <w:r w:rsidRPr="001017B7">
        <w:rPr>
          <w:rFonts w:hint="eastAsia"/>
        </w:rPr>
        <w:t>■ゼロトラスト</w:t>
      </w:r>
      <w:bookmarkEnd w:id="2303"/>
    </w:p>
    <w:bookmarkEnd w:id="2304"/>
    <w:p w14:paraId="2F6DCA4F" w14:textId="77777777" w:rsidR="000E5567" w:rsidRDefault="000E5567" w:rsidP="000E5567">
      <w:pPr>
        <w:wordWrap w:val="0"/>
      </w:pPr>
      <w:r w:rsidRPr="001017B7">
        <w:rPr>
          <w:rFonts w:hint="eastAsia"/>
        </w:rPr>
        <w:t>従来の「社内を信用できる領域、社外を信用できない領域」という考え方とは異なり、社内外を問わず、すべてのネットワーク通信を信用できない領域として扱い、すべての通信を検知し認証するという新しいセキュリティの考え方</w:t>
      </w:r>
    </w:p>
    <w:p w14:paraId="2DFECC6F" w14:textId="1582353C" w:rsidR="0009593D" w:rsidRDefault="005D4E26" w:rsidP="005D4E26">
      <w:pPr>
        <w:wordWrap w:val="0"/>
        <w:ind w:firstLineChars="0" w:firstLine="0"/>
      </w:pPr>
      <w:r w:rsidRPr="005D4E26">
        <w:rPr>
          <w:rFonts w:hint="eastAsia"/>
        </w:rPr>
        <w:t xml:space="preserve">…………………    </w:t>
      </w:r>
      <w:hyperlink w:anchor="■ゼロトラスト５－２－４" w:history="1">
        <w:r w:rsidR="0009593D" w:rsidRPr="00FD5082">
          <w:rPr>
            <w:rStyle w:val="a7"/>
          </w:rPr>
          <w:t>5-2-4</w:t>
        </w:r>
      </w:hyperlink>
      <w:r w:rsidR="0009593D" w:rsidRPr="0009593D">
        <w:t>、</w:t>
      </w:r>
      <w:hyperlink w:anchor="■ゼロトラスト１７－３－２" w:history="1">
        <w:r w:rsidR="0009593D" w:rsidRPr="00FD5082">
          <w:rPr>
            <w:rStyle w:val="a7"/>
          </w:rPr>
          <w:t>17-3-2</w:t>
        </w:r>
      </w:hyperlink>
      <w:r w:rsidR="0009593D" w:rsidRPr="0009593D">
        <w:t>、</w:t>
      </w:r>
      <w:hyperlink w:anchor="■ゼロトラスト１８－３－２" w:history="1">
        <w:r w:rsidR="0009593D" w:rsidRPr="00FD5082">
          <w:rPr>
            <w:rStyle w:val="a7"/>
          </w:rPr>
          <w:t>18-3-2</w:t>
        </w:r>
      </w:hyperlink>
      <w:r w:rsidR="0009593D" w:rsidRPr="0009593D">
        <w:t>、</w:t>
      </w:r>
      <w:hyperlink w:anchor="■ゼロトラスト１８－３－３" w:history="1">
        <w:r w:rsidR="0009593D" w:rsidRPr="00FD5082">
          <w:rPr>
            <w:rStyle w:val="a7"/>
          </w:rPr>
          <w:t>18-3-3</w:t>
        </w:r>
      </w:hyperlink>
      <w:r w:rsidR="0009593D" w:rsidRPr="0009593D">
        <w:t>、</w:t>
      </w:r>
      <w:hyperlink w:anchor="■ゼロトラスト２０－１－１" w:history="1">
        <w:r w:rsidR="0009593D" w:rsidRPr="00FD5082">
          <w:rPr>
            <w:rStyle w:val="a7"/>
          </w:rPr>
          <w:t>20-1-1</w:t>
        </w:r>
      </w:hyperlink>
      <w:r w:rsidR="0009593D" w:rsidRPr="0009593D">
        <w:t>、</w:t>
      </w:r>
      <w:hyperlink w:anchor="■ゼロトラスト２２－３－１" w:history="1">
        <w:r w:rsidR="0009593D" w:rsidRPr="00FD5082">
          <w:rPr>
            <w:rStyle w:val="a7"/>
          </w:rPr>
          <w:t>22-3-1</w:t>
        </w:r>
      </w:hyperlink>
      <w:r w:rsidR="0009593D" w:rsidRPr="0009593D">
        <w:t>、</w:t>
      </w:r>
      <w:hyperlink w:anchor="■ゼロトラスト２７－１８" w:history="1">
        <w:r w:rsidR="0009593D" w:rsidRPr="00FD5082">
          <w:rPr>
            <w:rStyle w:val="a7"/>
          </w:rPr>
          <w:t>27-18</w:t>
        </w:r>
      </w:hyperlink>
    </w:p>
    <w:p w14:paraId="21F712EA" w14:textId="77777777" w:rsidR="000E5567" w:rsidRPr="001017B7" w:rsidRDefault="000E5567" w:rsidP="000E5567">
      <w:pPr>
        <w:wordWrap w:val="0"/>
      </w:pPr>
    </w:p>
    <w:p w14:paraId="1E9D6929" w14:textId="77777777" w:rsidR="000E5567" w:rsidRPr="00FC4C02" w:rsidRDefault="000E5567" w:rsidP="00CD3CFE">
      <w:pPr>
        <w:pStyle w:val="afd"/>
      </w:pPr>
      <w:bookmarkStart w:id="2305" w:name="_Toc185339157"/>
      <w:bookmarkStart w:id="2306" w:name="■ソフトウェアライブラリ"/>
      <w:r w:rsidRPr="00FC4C02">
        <w:rPr>
          <w:rFonts w:hint="eastAsia"/>
        </w:rPr>
        <w:t>■ソフトウェアライブラリ</w:t>
      </w:r>
      <w:bookmarkEnd w:id="2305"/>
    </w:p>
    <w:bookmarkEnd w:id="2306"/>
    <w:p w14:paraId="17D80EAE" w14:textId="77777777" w:rsidR="000E5567" w:rsidRDefault="000E5567" w:rsidP="000E5567">
      <w:r w:rsidRPr="00FC4C02">
        <w:rPr>
          <w:rFonts w:hint="eastAsia"/>
        </w:rPr>
        <w:t>プログラムにおいてよく利用される機能を切り出し、再利用しやすいようにまとめたもので、プログラム作成のための部品のこと。ライブラリを利用することで、1から作る必要がなくなり、効率的に開発を行うことができる</w:t>
      </w:r>
    </w:p>
    <w:p w14:paraId="688551EF" w14:textId="1399DE27" w:rsidR="0059144E" w:rsidRDefault="005D4E26" w:rsidP="005D4E26">
      <w:pPr>
        <w:ind w:firstLineChars="0" w:firstLine="0"/>
      </w:pPr>
      <w:r w:rsidRPr="005D4E26">
        <w:rPr>
          <w:rFonts w:hint="eastAsia"/>
        </w:rPr>
        <w:t xml:space="preserve">…………………    </w:t>
      </w:r>
      <w:hyperlink w:anchor="■ソフトウェアライブラリ１８－１" w:history="1">
        <w:r w:rsidR="0059144E" w:rsidRPr="00596FD8">
          <w:rPr>
            <w:rStyle w:val="a7"/>
          </w:rPr>
          <w:t>18-1</w:t>
        </w:r>
      </w:hyperlink>
    </w:p>
    <w:p w14:paraId="56B7F94F" w14:textId="77777777" w:rsidR="000E5567" w:rsidRPr="00FC4C02" w:rsidRDefault="000E5567" w:rsidP="000E5567"/>
    <w:p w14:paraId="6AE42C34" w14:textId="77777777" w:rsidR="000E5567" w:rsidRPr="001017B7" w:rsidRDefault="000E5567" w:rsidP="00CD3CFE">
      <w:pPr>
        <w:pStyle w:val="afd"/>
      </w:pPr>
      <w:bookmarkStart w:id="2307" w:name="_Toc185339158"/>
      <w:bookmarkStart w:id="2308" w:name="■ソリューション"/>
      <w:r w:rsidRPr="001017B7">
        <w:rPr>
          <w:rFonts w:hint="eastAsia"/>
        </w:rPr>
        <w:t>■ソリューション</w:t>
      </w:r>
      <w:bookmarkEnd w:id="2307"/>
    </w:p>
    <w:bookmarkEnd w:id="2308"/>
    <w:p w14:paraId="4E80C54B" w14:textId="77777777" w:rsidR="000E5567" w:rsidRDefault="000E5567" w:rsidP="000E5567">
      <w:pPr>
        <w:wordWrap w:val="0"/>
      </w:pPr>
      <w:r w:rsidRPr="001017B7">
        <w:rPr>
          <w:rFonts w:hint="eastAsia"/>
        </w:rPr>
        <w:t>問題や課題を解決するための具体的な解決策や手段を指す。ある特定の課題やニーズに対して提供される解決方法やアプローチのことを指すことが一般的で、ビジネスシーンにおけるソリューションの意味とは「顧客が抱える問題や課題を解決すること」</w:t>
      </w:r>
    </w:p>
    <w:p w14:paraId="2EDC40F4" w14:textId="49D1BBB5" w:rsidR="003A1E61" w:rsidRDefault="005D4E26" w:rsidP="005D4E26">
      <w:pPr>
        <w:wordWrap w:val="0"/>
        <w:ind w:firstLineChars="0" w:firstLine="0"/>
      </w:pPr>
      <w:r w:rsidRPr="005D4E26">
        <w:rPr>
          <w:rFonts w:hint="eastAsia"/>
        </w:rPr>
        <w:t xml:space="preserve">…………………    </w:t>
      </w:r>
      <w:hyperlink w:anchor="■ソリューション15ー2ー2" w:history="1">
        <w:r w:rsidR="003A1E61" w:rsidRPr="005654A6">
          <w:rPr>
            <w:rStyle w:val="a7"/>
          </w:rPr>
          <w:t>15-2-2</w:t>
        </w:r>
      </w:hyperlink>
      <w:r w:rsidR="003A1E61" w:rsidRPr="003A1E61">
        <w:t>、</w:t>
      </w:r>
      <w:hyperlink w:anchor="■ソリューション18ー2ー18" w:history="1">
        <w:r w:rsidR="003A1E61" w:rsidRPr="005654A6">
          <w:rPr>
            <w:rStyle w:val="a7"/>
          </w:rPr>
          <w:t>18-2-18</w:t>
        </w:r>
      </w:hyperlink>
      <w:r w:rsidR="003A1E61" w:rsidRPr="003A1E61">
        <w:t>、</w:t>
      </w:r>
      <w:hyperlink w:anchor="■ソリューション18ー3ー2" w:history="1">
        <w:r w:rsidR="003A1E61" w:rsidRPr="005654A6">
          <w:rPr>
            <w:rStyle w:val="a7"/>
          </w:rPr>
          <w:t>18-3-2</w:t>
        </w:r>
      </w:hyperlink>
      <w:r w:rsidR="003A1E61" w:rsidRPr="003A1E61">
        <w:t>、</w:t>
      </w:r>
      <w:hyperlink w:anchor="■ソリューション18ー3ー5" w:history="1">
        <w:r w:rsidR="003A1E61" w:rsidRPr="005654A6">
          <w:rPr>
            <w:rStyle w:val="a7"/>
          </w:rPr>
          <w:t>18-3-5</w:t>
        </w:r>
      </w:hyperlink>
      <w:r w:rsidR="003A1E61" w:rsidRPr="003A1E61">
        <w:t>、</w:t>
      </w:r>
      <w:hyperlink w:anchor="■ソリューション20ー1ー5" w:history="1">
        <w:r w:rsidR="003A1E61" w:rsidRPr="005654A6">
          <w:rPr>
            <w:rStyle w:val="a7"/>
          </w:rPr>
          <w:t>20-1-5</w:t>
        </w:r>
      </w:hyperlink>
      <w:r w:rsidR="003A1E61" w:rsidRPr="003A1E61">
        <w:t>、</w:t>
      </w:r>
      <w:hyperlink w:anchor="■ソリューション21ー1ー2" w:history="1">
        <w:r w:rsidR="003A1E61" w:rsidRPr="005654A6">
          <w:rPr>
            <w:rStyle w:val="a7"/>
          </w:rPr>
          <w:t>21-1-2</w:t>
        </w:r>
      </w:hyperlink>
      <w:r w:rsidR="003A1E61" w:rsidRPr="003A1E61">
        <w:t>、</w:t>
      </w:r>
      <w:hyperlink w:anchor="■ソリューション22ー2ー2" w:history="1">
        <w:r w:rsidR="003A1E61" w:rsidRPr="005654A6">
          <w:rPr>
            <w:rStyle w:val="a7"/>
          </w:rPr>
          <w:t>22-2-2</w:t>
        </w:r>
      </w:hyperlink>
      <w:r w:rsidR="003A1E61" w:rsidRPr="003A1E61">
        <w:t>、</w:t>
      </w:r>
      <w:hyperlink w:anchor="■ソリューション22ー2ー3" w:history="1">
        <w:r w:rsidR="003A1E61" w:rsidRPr="005654A6">
          <w:rPr>
            <w:rStyle w:val="a7"/>
          </w:rPr>
          <w:t>22-2-3</w:t>
        </w:r>
      </w:hyperlink>
      <w:r w:rsidR="003A1E61" w:rsidRPr="003A1E61">
        <w:t>、</w:t>
      </w:r>
      <w:hyperlink w:anchor="■ソリューション22ー3ー1" w:history="1">
        <w:r w:rsidR="003A1E61" w:rsidRPr="005654A6">
          <w:rPr>
            <w:rStyle w:val="a7"/>
          </w:rPr>
          <w:t>22-3-1</w:t>
        </w:r>
      </w:hyperlink>
      <w:r w:rsidR="003A1E61" w:rsidRPr="003A1E61">
        <w:t>、</w:t>
      </w:r>
      <w:hyperlink w:anchor="■ソリューション23ー1ー1" w:history="1">
        <w:r w:rsidR="003A1E61" w:rsidRPr="005654A6">
          <w:rPr>
            <w:rStyle w:val="a7"/>
          </w:rPr>
          <w:t>23-1-1</w:t>
        </w:r>
      </w:hyperlink>
      <w:r w:rsidR="003A1E61" w:rsidRPr="003A1E61">
        <w:t>、</w:t>
      </w:r>
      <w:hyperlink w:anchor="■ソリューション24ー1ー2" w:history="1">
        <w:r w:rsidR="003A1E61" w:rsidRPr="005654A6">
          <w:rPr>
            <w:rStyle w:val="a7"/>
          </w:rPr>
          <w:t>24-1-2</w:t>
        </w:r>
      </w:hyperlink>
      <w:r w:rsidR="003A1E61" w:rsidRPr="003A1E61">
        <w:t>、</w:t>
      </w:r>
    </w:p>
    <w:p w14:paraId="3D1DB892" w14:textId="77777777" w:rsidR="000E5567" w:rsidRPr="001017B7" w:rsidRDefault="000E5567" w:rsidP="000E5567">
      <w:pPr>
        <w:wordWrap w:val="0"/>
      </w:pPr>
    </w:p>
    <w:p w14:paraId="383E8937" w14:textId="77777777" w:rsidR="000E5567" w:rsidRPr="001017B7" w:rsidRDefault="000E5567" w:rsidP="00CD3CFE">
      <w:pPr>
        <w:pStyle w:val="afd"/>
      </w:pPr>
      <w:bookmarkStart w:id="2309" w:name="_Toc185339159"/>
      <w:bookmarkStart w:id="2310" w:name="■ダークウェブ"/>
      <w:r w:rsidRPr="001017B7">
        <w:rPr>
          <w:rFonts w:hint="eastAsia"/>
        </w:rPr>
        <w:t>■ダークウェブ</w:t>
      </w:r>
      <w:bookmarkEnd w:id="2309"/>
    </w:p>
    <w:bookmarkEnd w:id="2310"/>
    <w:p w14:paraId="5222C418" w14:textId="77777777" w:rsidR="000E5567" w:rsidRDefault="000E5567" w:rsidP="000E5567">
      <w:pPr>
        <w:wordWrap w:val="0"/>
      </w:pPr>
      <w:r w:rsidRPr="001017B7">
        <w:rPr>
          <w:rFonts w:hint="eastAsia"/>
        </w:rPr>
        <w:t>特別な手法でないとアクセスできない、匿名性の高い非公開のWebサイトのこと。漏えいした個人情報や機密情報、危険な商品、クラッキングツールなど、違法なものが取引されている</w:t>
      </w:r>
    </w:p>
    <w:p w14:paraId="1185CB96" w14:textId="555A12D9" w:rsidR="00585B67" w:rsidRDefault="005D4E26" w:rsidP="005D4E26">
      <w:pPr>
        <w:wordWrap w:val="0"/>
        <w:ind w:firstLineChars="0" w:firstLine="0"/>
      </w:pPr>
      <w:r w:rsidRPr="005D4E26">
        <w:rPr>
          <w:rFonts w:hint="eastAsia"/>
        </w:rPr>
        <w:t xml:space="preserve">…………………    </w:t>
      </w:r>
      <w:hyperlink w:anchor="■ダークウェブ５－１－３" w:history="1">
        <w:r w:rsidR="00585B67" w:rsidRPr="00216577">
          <w:rPr>
            <w:rStyle w:val="a7"/>
          </w:rPr>
          <w:t>5-1-3</w:t>
        </w:r>
      </w:hyperlink>
    </w:p>
    <w:p w14:paraId="1AC9A0A4" w14:textId="77777777" w:rsidR="000E5567" w:rsidRPr="001017B7" w:rsidRDefault="000E5567" w:rsidP="000E5567">
      <w:pPr>
        <w:wordWrap w:val="0"/>
      </w:pPr>
    </w:p>
    <w:p w14:paraId="442477D6" w14:textId="77777777" w:rsidR="000E5567" w:rsidRPr="001017B7" w:rsidRDefault="000E5567" w:rsidP="00CD3CFE">
      <w:pPr>
        <w:pStyle w:val="afd"/>
      </w:pPr>
      <w:bookmarkStart w:id="2311" w:name="_Toc185339160"/>
      <w:bookmarkStart w:id="2312" w:name="■多要素認証"/>
      <w:r w:rsidRPr="00686778">
        <w:rPr>
          <w:rFonts w:hint="eastAsia"/>
        </w:rPr>
        <w:t>■多要素認証</w:t>
      </w:r>
      <w:bookmarkEnd w:id="2311"/>
    </w:p>
    <w:bookmarkEnd w:id="2312"/>
    <w:p w14:paraId="461638CA" w14:textId="77777777" w:rsidR="000E5567" w:rsidRDefault="000E5567" w:rsidP="000E5567">
      <w:pPr>
        <w:wordWrap w:val="0"/>
      </w:pPr>
      <w:r w:rsidRPr="001017B7">
        <w:rPr>
          <w:rFonts w:hint="eastAsia"/>
        </w:rPr>
        <w:t>多要素認証は、サービス利用時において利用者の認証を行うために、</w:t>
      </w:r>
      <w:r>
        <w:rPr>
          <w:rFonts w:hint="eastAsia"/>
        </w:rPr>
        <w:t>3</w:t>
      </w:r>
      <w:r w:rsidRPr="001017B7">
        <w:rPr>
          <w:rFonts w:hint="eastAsia"/>
        </w:rPr>
        <w:t>つの要素（①利用者だけが知っている情報②利用者の所有物③利用者の生体情報）のうち、少なくとも2つ以上の要素を組み合わせて認証する安全性が高い認証方法。例えば、利用者が知っている情報としてはパスワード、利用者の所有物としては、スマートフォンの電話番号を用いたメッセージ認証、利用者の生体情報としては指紋認証や顔認識などがある。また、近年ではFIDO2と呼ばれる、デバイスを使用したパスキーによる認証により、パスワードレスでの認証が広まっている</w:t>
      </w:r>
    </w:p>
    <w:p w14:paraId="29430AEA" w14:textId="2410DB38" w:rsidR="0016243A" w:rsidRDefault="005D4E26" w:rsidP="005D4E26">
      <w:pPr>
        <w:wordWrap w:val="0"/>
        <w:ind w:firstLineChars="0" w:firstLine="0"/>
      </w:pPr>
      <w:r w:rsidRPr="005D4E26">
        <w:rPr>
          <w:rFonts w:hint="eastAsia"/>
        </w:rPr>
        <w:t xml:space="preserve">…………………    </w:t>
      </w:r>
      <w:hyperlink w:anchor="■多要素認証5ー1－3" w:history="1">
        <w:r w:rsidR="0016243A" w:rsidRPr="00DE2D0A">
          <w:rPr>
            <w:rStyle w:val="a7"/>
          </w:rPr>
          <w:t>5-1-3</w:t>
        </w:r>
      </w:hyperlink>
      <w:r w:rsidR="0016243A" w:rsidRPr="0016243A">
        <w:t>、</w:t>
      </w:r>
      <w:hyperlink w:anchor="■多要素認証5ー2－5" w:history="1">
        <w:r w:rsidR="0016243A" w:rsidRPr="00DE2D0A">
          <w:rPr>
            <w:rStyle w:val="a7"/>
          </w:rPr>
          <w:t>5-2-5</w:t>
        </w:r>
      </w:hyperlink>
      <w:r w:rsidR="0016243A" w:rsidRPr="0016243A">
        <w:t>、</w:t>
      </w:r>
      <w:hyperlink w:anchor="■多要素認証5ー3－3" w:history="1">
        <w:r w:rsidR="0016243A" w:rsidRPr="00DE2D0A">
          <w:rPr>
            <w:rStyle w:val="a7"/>
          </w:rPr>
          <w:t>5-3-3</w:t>
        </w:r>
      </w:hyperlink>
      <w:r w:rsidR="0016243A" w:rsidRPr="0016243A">
        <w:t>、</w:t>
      </w:r>
      <w:hyperlink w:anchor="■多要素認証7ー1－2" w:history="1">
        <w:r w:rsidR="0016243A" w:rsidRPr="00F14A93">
          <w:rPr>
            <w:rStyle w:val="a7"/>
          </w:rPr>
          <w:t>7-1-2</w:t>
        </w:r>
      </w:hyperlink>
      <w:r w:rsidR="0016243A" w:rsidRPr="0016243A">
        <w:t>、</w:t>
      </w:r>
      <w:hyperlink w:anchor="■多要素認証第８章コラム" w:history="1">
        <w:r w:rsidR="0016243A" w:rsidRPr="00F14A93">
          <w:rPr>
            <w:rStyle w:val="a7"/>
          </w:rPr>
          <w:t>第8章コラム</w:t>
        </w:r>
      </w:hyperlink>
      <w:r w:rsidR="0016243A" w:rsidRPr="0016243A">
        <w:t>、</w:t>
      </w:r>
      <w:hyperlink w:anchor="■多要素認証10ー2ー2" w:history="1">
        <w:r w:rsidR="0016243A" w:rsidRPr="00F14A93">
          <w:rPr>
            <w:rStyle w:val="a7"/>
          </w:rPr>
          <w:t>10-2-2</w:t>
        </w:r>
      </w:hyperlink>
      <w:r w:rsidR="0016243A" w:rsidRPr="0016243A">
        <w:t>、</w:t>
      </w:r>
      <w:hyperlink w:anchor="■多要素認証12ー3" w:history="1">
        <w:r w:rsidR="0016243A" w:rsidRPr="00F14A93">
          <w:rPr>
            <w:rStyle w:val="a7"/>
          </w:rPr>
          <w:t>12-3</w:t>
        </w:r>
      </w:hyperlink>
      <w:r w:rsidR="0016243A" w:rsidRPr="0016243A">
        <w:t>、</w:t>
      </w:r>
      <w:hyperlink w:anchor="■多要素認証15ー2ー7" w:history="1">
        <w:r w:rsidR="0016243A" w:rsidRPr="00F14A93">
          <w:rPr>
            <w:rStyle w:val="a7"/>
          </w:rPr>
          <w:t>15-2-7</w:t>
        </w:r>
      </w:hyperlink>
      <w:r w:rsidR="0016243A" w:rsidRPr="0016243A">
        <w:t>、</w:t>
      </w:r>
      <w:hyperlink w:anchor="■多要素認証18ー2ー4" w:history="1">
        <w:r w:rsidR="0016243A" w:rsidRPr="009733CE">
          <w:rPr>
            <w:rStyle w:val="a7"/>
          </w:rPr>
          <w:t>18-2-4</w:t>
        </w:r>
      </w:hyperlink>
      <w:r w:rsidR="0016243A" w:rsidRPr="0016243A">
        <w:t>、</w:t>
      </w:r>
      <w:hyperlink w:anchor="■多要素認証18ー3ー2" w:history="1">
        <w:r w:rsidR="0016243A" w:rsidRPr="009733CE">
          <w:rPr>
            <w:rStyle w:val="a7"/>
          </w:rPr>
          <w:t>18-3-2</w:t>
        </w:r>
      </w:hyperlink>
      <w:r w:rsidR="0016243A" w:rsidRPr="0016243A">
        <w:t>、</w:t>
      </w:r>
      <w:hyperlink w:anchor="■多要素認証23ー2" w:history="1">
        <w:r w:rsidR="0016243A" w:rsidRPr="009733CE">
          <w:rPr>
            <w:rStyle w:val="a7"/>
          </w:rPr>
          <w:t>23-2</w:t>
        </w:r>
      </w:hyperlink>
    </w:p>
    <w:p w14:paraId="5D8D7460" w14:textId="77777777" w:rsidR="000E5567" w:rsidRPr="001017B7" w:rsidRDefault="000E5567" w:rsidP="000E5567">
      <w:pPr>
        <w:wordWrap w:val="0"/>
      </w:pPr>
    </w:p>
    <w:p w14:paraId="16B65C4C" w14:textId="77777777" w:rsidR="000E5567" w:rsidRPr="001017B7" w:rsidRDefault="000E5567" w:rsidP="00CD3CFE">
      <w:pPr>
        <w:pStyle w:val="afd"/>
      </w:pPr>
      <w:bookmarkStart w:id="2313" w:name="_Toc185339161"/>
      <w:bookmarkStart w:id="2314" w:name="■データサイエンス"/>
      <w:r w:rsidRPr="00686778">
        <w:rPr>
          <w:rFonts w:hint="eastAsia"/>
        </w:rPr>
        <w:t>■データサイエンス</w:t>
      </w:r>
      <w:bookmarkEnd w:id="2313"/>
    </w:p>
    <w:bookmarkEnd w:id="2314"/>
    <w:p w14:paraId="6CFF85C8" w14:textId="77777777" w:rsidR="000E5567" w:rsidRDefault="000E5567" w:rsidP="000E5567">
      <w:pPr>
        <w:wordWrap w:val="0"/>
      </w:pPr>
      <w:r w:rsidRPr="001017B7">
        <w:rPr>
          <w:rFonts w:hint="eastAsia"/>
        </w:rPr>
        <w:t>数学、統計、人工知能などの技術を用いて、大量のデータを解析し、ビジネスに有益な知見を抽出すること</w:t>
      </w:r>
    </w:p>
    <w:p w14:paraId="45AE7948" w14:textId="51FCA036" w:rsidR="00132C7F" w:rsidRDefault="005D4E26" w:rsidP="005D4E26">
      <w:pPr>
        <w:wordWrap w:val="0"/>
        <w:ind w:firstLineChars="0" w:firstLine="0"/>
      </w:pPr>
      <w:r w:rsidRPr="005D4E26">
        <w:rPr>
          <w:rFonts w:hint="eastAsia"/>
        </w:rPr>
        <w:t xml:space="preserve">…………………    </w:t>
      </w:r>
      <w:hyperlink w:anchor="■データサイエンス1ー1" w:history="1">
        <w:r w:rsidR="00132C7F" w:rsidRPr="00CC29A3">
          <w:rPr>
            <w:rStyle w:val="a7"/>
          </w:rPr>
          <w:t>1-1</w:t>
        </w:r>
      </w:hyperlink>
      <w:r w:rsidR="00132C7F" w:rsidRPr="00132C7F">
        <w:t>、</w:t>
      </w:r>
      <w:hyperlink w:anchor="■データサイエンス22ー1ー2" w:history="1">
        <w:r w:rsidR="00132C7F" w:rsidRPr="00C87AB9">
          <w:rPr>
            <w:rStyle w:val="a7"/>
          </w:rPr>
          <w:t>22-1-2</w:t>
        </w:r>
      </w:hyperlink>
      <w:r w:rsidR="00132C7F" w:rsidRPr="00132C7F">
        <w:t>、</w:t>
      </w:r>
      <w:hyperlink w:anchor="■データサイエンス22ー3" w:history="1">
        <w:r w:rsidR="00132C7F" w:rsidRPr="00C87AB9">
          <w:rPr>
            <w:rStyle w:val="a7"/>
          </w:rPr>
          <w:t>22-3</w:t>
        </w:r>
      </w:hyperlink>
      <w:r w:rsidR="00132C7F" w:rsidRPr="00132C7F">
        <w:t>、</w:t>
      </w:r>
      <w:hyperlink w:anchor="■データサイエンス22ー3ー1" w:history="1">
        <w:r w:rsidR="00132C7F" w:rsidRPr="00C87AB9">
          <w:rPr>
            <w:rStyle w:val="a7"/>
          </w:rPr>
          <w:t>22-3-1</w:t>
        </w:r>
      </w:hyperlink>
      <w:r w:rsidR="00132C7F" w:rsidRPr="00132C7F">
        <w:t>、</w:t>
      </w:r>
      <w:hyperlink w:anchor="■データサイエンス23ー1" w:history="1">
        <w:r w:rsidR="00132C7F" w:rsidRPr="00C87AB9">
          <w:rPr>
            <w:rStyle w:val="a7"/>
          </w:rPr>
          <w:t>23-1</w:t>
        </w:r>
      </w:hyperlink>
      <w:r w:rsidR="00132C7F" w:rsidRPr="00132C7F">
        <w:t>、</w:t>
      </w:r>
      <w:hyperlink w:anchor="■データサイエンス23ー1ー2" w:history="1">
        <w:r w:rsidR="00132C7F" w:rsidRPr="00C87AB9">
          <w:rPr>
            <w:rStyle w:val="a7"/>
          </w:rPr>
          <w:t>23-1-2</w:t>
        </w:r>
      </w:hyperlink>
      <w:r w:rsidR="00132C7F" w:rsidRPr="00132C7F">
        <w:t>、</w:t>
      </w:r>
      <w:hyperlink w:anchor="■データサイエンス24ー3" w:history="1">
        <w:r w:rsidR="00132C7F" w:rsidRPr="00C87AB9">
          <w:rPr>
            <w:rStyle w:val="a7"/>
          </w:rPr>
          <w:t>24-3</w:t>
        </w:r>
      </w:hyperlink>
      <w:r w:rsidR="00132C7F" w:rsidRPr="00132C7F">
        <w:t>、</w:t>
      </w:r>
      <w:hyperlink w:anchor="■データサイエンス27ー22" w:history="1">
        <w:r w:rsidR="00132C7F" w:rsidRPr="00C87AB9">
          <w:rPr>
            <w:rStyle w:val="a7"/>
          </w:rPr>
          <w:t>27-22</w:t>
        </w:r>
      </w:hyperlink>
      <w:r w:rsidR="00132C7F" w:rsidRPr="00132C7F">
        <w:t>、</w:t>
      </w:r>
      <w:hyperlink w:anchor="■データサイエンス27ー23" w:history="1">
        <w:r w:rsidR="00132C7F" w:rsidRPr="00CE6A1D">
          <w:rPr>
            <w:rStyle w:val="a7"/>
          </w:rPr>
          <w:t>27-23</w:t>
        </w:r>
      </w:hyperlink>
    </w:p>
    <w:p w14:paraId="21BC3003" w14:textId="77777777" w:rsidR="000E5567" w:rsidRDefault="000E5567" w:rsidP="000E5567">
      <w:pPr>
        <w:wordWrap w:val="0"/>
        <w:ind w:firstLineChars="0" w:firstLine="0"/>
      </w:pPr>
    </w:p>
    <w:p w14:paraId="4B8A9B5C" w14:textId="77777777" w:rsidR="000E5567" w:rsidRPr="005C5F22" w:rsidRDefault="000E5567" w:rsidP="00CD3CFE">
      <w:pPr>
        <w:pStyle w:val="afd"/>
      </w:pPr>
      <w:bookmarkStart w:id="2315" w:name="_Toc185339162"/>
      <w:bookmarkStart w:id="2316" w:name="■データマスキング"/>
      <w:r w:rsidRPr="005C5F22">
        <w:rPr>
          <w:rFonts w:hint="eastAsia"/>
        </w:rPr>
        <w:t>■データマスキング</w:t>
      </w:r>
      <w:bookmarkEnd w:id="2315"/>
    </w:p>
    <w:bookmarkEnd w:id="2316"/>
    <w:p w14:paraId="1F770213" w14:textId="77777777" w:rsidR="000E5567" w:rsidRDefault="000E5567" w:rsidP="000E5567">
      <w:r w:rsidRPr="005C5F22">
        <w:rPr>
          <w:rFonts w:hint="eastAsia"/>
        </w:rPr>
        <w:t>個人情報や機密情報が含まれるデータを扱う際に、特定の部位のみを無意味な符号（アスタリスク「※」など）に置き換える処理のこと。もとのデータの一部を秘匿化し、個人や機密情報を識別できないようにすることで、データ分析やテストデータなどに利用可能とする</w:t>
      </w:r>
    </w:p>
    <w:p w14:paraId="70CF0346" w14:textId="7CD46C32" w:rsidR="00D1251A" w:rsidRDefault="005D4E26" w:rsidP="005D4E26">
      <w:pPr>
        <w:ind w:firstLineChars="0" w:firstLine="0"/>
      </w:pPr>
      <w:r w:rsidRPr="005D4E26">
        <w:rPr>
          <w:rFonts w:hint="eastAsia"/>
        </w:rPr>
        <w:t xml:space="preserve">…………………    </w:t>
      </w:r>
      <w:hyperlink w:anchor="■データマスキング13ー3ー2" w:history="1">
        <w:r w:rsidR="00D1251A" w:rsidRPr="009E6B48">
          <w:rPr>
            <w:rStyle w:val="a7"/>
          </w:rPr>
          <w:t>13-3-2</w:t>
        </w:r>
      </w:hyperlink>
      <w:r w:rsidR="00D1251A" w:rsidRPr="00D1251A">
        <w:t>、</w:t>
      </w:r>
      <w:hyperlink w:anchor="■データマスキング18ー1" w:history="1">
        <w:r w:rsidR="00D1251A" w:rsidRPr="009E6B48">
          <w:rPr>
            <w:rStyle w:val="a7"/>
          </w:rPr>
          <w:t>18-1</w:t>
        </w:r>
      </w:hyperlink>
      <w:r w:rsidR="00D1251A" w:rsidRPr="00D1251A">
        <w:t>、</w:t>
      </w:r>
      <w:hyperlink w:anchor="■データマスキング18ー2ー10" w:history="1">
        <w:r w:rsidR="00D1251A" w:rsidRPr="009E6B48">
          <w:rPr>
            <w:rStyle w:val="a7"/>
          </w:rPr>
          <w:t>18-2-10</w:t>
        </w:r>
      </w:hyperlink>
      <w:r w:rsidR="00D1251A" w:rsidRPr="00D1251A">
        <w:t>、</w:t>
      </w:r>
      <w:hyperlink w:anchor="■データマスキング27ー18" w:history="1">
        <w:r w:rsidR="00D1251A" w:rsidRPr="009E6B48">
          <w:rPr>
            <w:rStyle w:val="a7"/>
          </w:rPr>
          <w:t>27-18</w:t>
        </w:r>
      </w:hyperlink>
    </w:p>
    <w:p w14:paraId="33974ABA" w14:textId="77777777" w:rsidR="000E5567" w:rsidRPr="001017B7" w:rsidRDefault="000E5567" w:rsidP="000E5567">
      <w:pPr>
        <w:wordWrap w:val="0"/>
        <w:ind w:firstLineChars="0" w:firstLine="0"/>
      </w:pPr>
    </w:p>
    <w:p w14:paraId="4E1A8169" w14:textId="77777777" w:rsidR="000E5567" w:rsidRPr="001017B7" w:rsidRDefault="000E5567" w:rsidP="00CD3CFE">
      <w:pPr>
        <w:pStyle w:val="afd"/>
      </w:pPr>
      <w:bookmarkStart w:id="2317" w:name="_Toc185339163"/>
      <w:bookmarkStart w:id="2318" w:name="■デジタル化"/>
      <w:r w:rsidRPr="001017B7">
        <w:rPr>
          <w:rFonts w:hint="eastAsia"/>
        </w:rPr>
        <w:t>■デジタル化</w:t>
      </w:r>
      <w:bookmarkEnd w:id="2317"/>
    </w:p>
    <w:bookmarkEnd w:id="2318"/>
    <w:p w14:paraId="69E369B1" w14:textId="77777777" w:rsidR="000E5567" w:rsidRDefault="000E5567" w:rsidP="000E5567">
      <w:pPr>
        <w:wordWrap w:val="0"/>
      </w:pPr>
      <w:r w:rsidRPr="001017B7">
        <w:rPr>
          <w:rFonts w:hint="eastAsia"/>
        </w:rPr>
        <w:t>紙などで管理されてきた情報（非デジタル情報）をデジタル化するデジタイゼーション（digitization）と、デジタル技術を用いてビジネスプロセスを自動化・合理化するデジタライゼーション（digitalization）がある。音楽ビジネスで</w:t>
      </w:r>
      <w:r>
        <w:rPr>
          <w:rFonts w:hint="eastAsia"/>
        </w:rPr>
        <w:t>いえば</w:t>
      </w:r>
      <w:r w:rsidRPr="001017B7">
        <w:rPr>
          <w:rFonts w:hint="eastAsia"/>
        </w:rPr>
        <w:t>、アナログ記録のレコードをCD（コンパクトディスク）にする</w:t>
      </w:r>
      <w:r>
        <w:rPr>
          <w:rFonts w:hint="eastAsia"/>
        </w:rPr>
        <w:t>ことが</w:t>
      </w:r>
      <w:r w:rsidRPr="001017B7">
        <w:rPr>
          <w:rFonts w:hint="eastAsia"/>
        </w:rPr>
        <w:t>デジタイゼーション、音楽をダウンロード販売する</w:t>
      </w:r>
      <w:r>
        <w:rPr>
          <w:rFonts w:hint="eastAsia"/>
        </w:rPr>
        <w:t>こと</w:t>
      </w:r>
      <w:r w:rsidRPr="001017B7">
        <w:rPr>
          <w:rFonts w:hint="eastAsia"/>
        </w:rPr>
        <w:t>がデジタライゼーションである</w:t>
      </w:r>
    </w:p>
    <w:p w14:paraId="25D37E25" w14:textId="23CBE5C2" w:rsidR="00B25BFB" w:rsidRDefault="005D4E26" w:rsidP="005D4E26">
      <w:pPr>
        <w:wordWrap w:val="0"/>
        <w:ind w:firstLineChars="0" w:firstLine="0"/>
      </w:pPr>
      <w:r w:rsidRPr="005D4E26">
        <w:rPr>
          <w:rFonts w:hint="eastAsia"/>
        </w:rPr>
        <w:t xml:space="preserve">…………………    </w:t>
      </w:r>
      <w:hyperlink w:anchor="■デジタル化1ー1" w:history="1">
        <w:r w:rsidR="00B25BFB" w:rsidRPr="00806731">
          <w:rPr>
            <w:rStyle w:val="a7"/>
          </w:rPr>
          <w:t>1-1</w:t>
        </w:r>
      </w:hyperlink>
      <w:r w:rsidR="00B25BFB" w:rsidRPr="00B25BFB">
        <w:t>、</w:t>
      </w:r>
      <w:hyperlink w:anchor="■デジタル化3ー1" w:history="1">
        <w:r w:rsidR="00B25BFB" w:rsidRPr="00806731">
          <w:rPr>
            <w:rStyle w:val="a7"/>
          </w:rPr>
          <w:t>3-1</w:t>
        </w:r>
      </w:hyperlink>
      <w:r w:rsidR="00B25BFB" w:rsidRPr="00B25BFB">
        <w:t>、</w:t>
      </w:r>
      <w:hyperlink w:anchor="■デジタル化3ー2ー1" w:history="1">
        <w:r w:rsidR="00B25BFB" w:rsidRPr="00806731">
          <w:rPr>
            <w:rStyle w:val="a7"/>
          </w:rPr>
          <w:t>3-2-1</w:t>
        </w:r>
      </w:hyperlink>
      <w:r w:rsidR="00B25BFB" w:rsidRPr="00B25BFB">
        <w:t>、</w:t>
      </w:r>
      <w:hyperlink w:anchor="■デジタル化4ー1ー1" w:history="1">
        <w:r w:rsidR="00B25BFB" w:rsidRPr="00806731">
          <w:rPr>
            <w:rStyle w:val="a7"/>
          </w:rPr>
          <w:t>4-1-1</w:t>
        </w:r>
      </w:hyperlink>
      <w:r w:rsidR="00B25BFB" w:rsidRPr="00B25BFB">
        <w:t>、</w:t>
      </w:r>
      <w:hyperlink w:anchor="■デジタル化4ー2ー2" w:history="1">
        <w:r w:rsidR="00B25BFB" w:rsidRPr="00806731">
          <w:rPr>
            <w:rStyle w:val="a7"/>
          </w:rPr>
          <w:t>4-2-2</w:t>
        </w:r>
      </w:hyperlink>
      <w:r w:rsidR="00B25BFB" w:rsidRPr="00B25BFB">
        <w:t>、</w:t>
      </w:r>
      <w:hyperlink w:anchor="■デジタル化5ー1ー2" w:history="1">
        <w:r w:rsidR="00B25BFB" w:rsidRPr="00806731">
          <w:rPr>
            <w:rStyle w:val="a7"/>
          </w:rPr>
          <w:t>5-1-2</w:t>
        </w:r>
      </w:hyperlink>
      <w:r w:rsidR="00B25BFB" w:rsidRPr="00B25BFB">
        <w:t>、</w:t>
      </w:r>
      <w:hyperlink w:anchor="■デジタル化6ー1ー2" w:history="1">
        <w:r w:rsidR="00B25BFB" w:rsidRPr="00806731">
          <w:rPr>
            <w:rStyle w:val="a7"/>
          </w:rPr>
          <w:t>6-1-2</w:t>
        </w:r>
      </w:hyperlink>
      <w:r w:rsidR="00B25BFB" w:rsidRPr="00B25BFB">
        <w:t>、</w:t>
      </w:r>
      <w:hyperlink w:anchor="■デジタル化6ー2ー4" w:history="1">
        <w:r w:rsidR="00B25BFB" w:rsidRPr="00806731">
          <w:rPr>
            <w:rStyle w:val="a7"/>
          </w:rPr>
          <w:t>6-2-4</w:t>
        </w:r>
      </w:hyperlink>
      <w:r w:rsidR="00B25BFB" w:rsidRPr="00B25BFB">
        <w:t>、</w:t>
      </w:r>
      <w:hyperlink w:anchor="■デジタル化11ー4" w:history="1">
        <w:r w:rsidR="00B25BFB" w:rsidRPr="00806731">
          <w:rPr>
            <w:rStyle w:val="a7"/>
          </w:rPr>
          <w:t>11-4</w:t>
        </w:r>
      </w:hyperlink>
      <w:r w:rsidR="00B25BFB" w:rsidRPr="00B25BFB">
        <w:t>、</w:t>
      </w:r>
      <w:hyperlink w:anchor="■デジタル化20ー1ー1" w:history="1">
        <w:r w:rsidR="00B25BFB" w:rsidRPr="00806731">
          <w:rPr>
            <w:rStyle w:val="a7"/>
          </w:rPr>
          <w:t>20-1-1</w:t>
        </w:r>
      </w:hyperlink>
      <w:r w:rsidR="00B25BFB" w:rsidRPr="00B25BFB">
        <w:t>、</w:t>
      </w:r>
      <w:hyperlink w:anchor="■デジタル化22ー1ー2" w:history="1">
        <w:r w:rsidR="00B25BFB" w:rsidRPr="00806731">
          <w:rPr>
            <w:rStyle w:val="a7"/>
          </w:rPr>
          <w:t>22-1-2</w:t>
        </w:r>
      </w:hyperlink>
      <w:r w:rsidR="00B25BFB" w:rsidRPr="00B25BFB">
        <w:t>、</w:t>
      </w:r>
      <w:hyperlink w:anchor="■デジタル化24ー1" w:history="1">
        <w:r w:rsidR="00B25BFB" w:rsidRPr="00806731">
          <w:rPr>
            <w:rStyle w:val="a7"/>
          </w:rPr>
          <w:t>24-1</w:t>
        </w:r>
      </w:hyperlink>
      <w:r w:rsidR="00B25BFB" w:rsidRPr="00B25BFB">
        <w:t>、</w:t>
      </w:r>
      <w:hyperlink w:anchor="■デジタル化24ー1ー2" w:history="1">
        <w:r w:rsidR="00B25BFB" w:rsidRPr="00806731">
          <w:rPr>
            <w:rStyle w:val="a7"/>
          </w:rPr>
          <w:t>24-1-2</w:t>
        </w:r>
      </w:hyperlink>
      <w:r w:rsidR="00B25BFB" w:rsidRPr="00B25BFB">
        <w:t>、</w:t>
      </w:r>
      <w:hyperlink w:anchor="■デジタル化24ー2" w:history="1">
        <w:r w:rsidR="00B25BFB" w:rsidRPr="00806731">
          <w:rPr>
            <w:rStyle w:val="a7"/>
          </w:rPr>
          <w:t>24-2</w:t>
        </w:r>
      </w:hyperlink>
      <w:r w:rsidR="00B25BFB" w:rsidRPr="00B25BFB">
        <w:t>、</w:t>
      </w:r>
      <w:hyperlink w:anchor="■デジタル化26ー1" w:history="1">
        <w:r w:rsidR="00B25BFB" w:rsidRPr="00806731">
          <w:rPr>
            <w:rStyle w:val="a7"/>
          </w:rPr>
          <w:t>26-1</w:t>
        </w:r>
      </w:hyperlink>
      <w:r w:rsidR="00B25BFB" w:rsidRPr="00B25BFB">
        <w:t>、</w:t>
      </w:r>
      <w:hyperlink w:anchor="■デジタル化27ー3" w:history="1">
        <w:r w:rsidR="00B25BFB" w:rsidRPr="00806731">
          <w:rPr>
            <w:rStyle w:val="a7"/>
          </w:rPr>
          <w:t>27-3</w:t>
        </w:r>
      </w:hyperlink>
      <w:r w:rsidR="00B25BFB" w:rsidRPr="00B25BFB">
        <w:t>、</w:t>
      </w:r>
      <w:hyperlink w:anchor="■デジタル化27ー4" w:history="1">
        <w:r w:rsidR="00B25BFB" w:rsidRPr="00806731">
          <w:rPr>
            <w:rStyle w:val="a7"/>
          </w:rPr>
          <w:t>27-4</w:t>
        </w:r>
      </w:hyperlink>
      <w:r w:rsidR="00B25BFB" w:rsidRPr="00B25BFB">
        <w:t>、</w:t>
      </w:r>
      <w:hyperlink w:anchor="■デジタル化27ー6" w:history="1">
        <w:r w:rsidR="00B25BFB" w:rsidRPr="00806731">
          <w:rPr>
            <w:rStyle w:val="a7"/>
          </w:rPr>
          <w:t>27-6</w:t>
        </w:r>
      </w:hyperlink>
      <w:r w:rsidR="00B25BFB" w:rsidRPr="00B25BFB">
        <w:t>、</w:t>
      </w:r>
      <w:hyperlink w:anchor="■デジタル化27ー24" w:history="1">
        <w:r w:rsidR="00B25BFB" w:rsidRPr="00806731">
          <w:rPr>
            <w:rStyle w:val="a7"/>
          </w:rPr>
          <w:t>27-24</w:t>
        </w:r>
      </w:hyperlink>
    </w:p>
    <w:p w14:paraId="545A8F41" w14:textId="77777777" w:rsidR="000E5567" w:rsidRPr="001017B7" w:rsidRDefault="000E5567" w:rsidP="000E5567">
      <w:pPr>
        <w:wordWrap w:val="0"/>
      </w:pPr>
    </w:p>
    <w:p w14:paraId="3136964B" w14:textId="77777777" w:rsidR="000E5567" w:rsidRPr="001017B7" w:rsidRDefault="000E5567" w:rsidP="00CD3CFE">
      <w:pPr>
        <w:pStyle w:val="afd"/>
      </w:pPr>
      <w:bookmarkStart w:id="2319" w:name="_Toc185339164"/>
      <w:bookmarkStart w:id="2320" w:name="■デジタル情報"/>
      <w:r w:rsidRPr="001017B7">
        <w:rPr>
          <w:rFonts w:hint="eastAsia"/>
        </w:rPr>
        <w:t>■デジタル情報</w:t>
      </w:r>
      <w:bookmarkEnd w:id="2319"/>
    </w:p>
    <w:bookmarkEnd w:id="2320"/>
    <w:p w14:paraId="16308162" w14:textId="77777777" w:rsidR="000E5567" w:rsidRDefault="000E5567" w:rsidP="000E5567">
      <w:pPr>
        <w:wordWrap w:val="0"/>
      </w:pPr>
      <w:r w:rsidRPr="001017B7">
        <w:rPr>
          <w:rFonts w:hint="eastAsia"/>
        </w:rPr>
        <w:t>0、1、2のような離散的に（数値として）変化する量</w:t>
      </w:r>
      <w:r>
        <w:rPr>
          <w:rFonts w:hint="eastAsia"/>
        </w:rPr>
        <w:t>で表現できる情報のこと。</w:t>
      </w:r>
      <w:r w:rsidRPr="00113F56">
        <w:rPr>
          <w:rFonts w:hint="eastAsia"/>
        </w:rPr>
        <w:t>一般的にコンピュータ内部では「</w:t>
      </w:r>
      <w:r w:rsidRPr="00113F56">
        <w:t>0」と「1」の</w:t>
      </w:r>
      <w:r>
        <w:rPr>
          <w:rFonts w:hint="eastAsia"/>
        </w:rPr>
        <w:t>2</w:t>
      </w:r>
      <w:r w:rsidRPr="00113F56">
        <w:t>進数で表現されている。デジタル情報は劣化することがなく、整理・検索が容易であるという特徴がある</w:t>
      </w:r>
    </w:p>
    <w:p w14:paraId="5FE0A749" w14:textId="330F4C89" w:rsidR="00C15123" w:rsidRDefault="005D4E26" w:rsidP="005D4E26">
      <w:pPr>
        <w:wordWrap w:val="0"/>
        <w:ind w:firstLineChars="0" w:firstLine="0"/>
      </w:pPr>
      <w:r w:rsidRPr="005D4E26">
        <w:rPr>
          <w:rFonts w:hint="eastAsia"/>
        </w:rPr>
        <w:t xml:space="preserve">…………………    </w:t>
      </w:r>
      <w:hyperlink w:anchor="■デジタル情報第2章コラム" w:history="1">
        <w:r w:rsidR="00C15123" w:rsidRPr="004C17B5">
          <w:rPr>
            <w:rStyle w:val="a7"/>
            <w:rFonts w:hint="eastAsia"/>
          </w:rPr>
          <w:t>第</w:t>
        </w:r>
        <w:r w:rsidR="00C15123" w:rsidRPr="004C17B5">
          <w:rPr>
            <w:rStyle w:val="a7"/>
          </w:rPr>
          <w:t>2章コラム</w:t>
        </w:r>
      </w:hyperlink>
    </w:p>
    <w:p w14:paraId="5DE040AD" w14:textId="77777777" w:rsidR="000E5567" w:rsidRDefault="000E5567" w:rsidP="000E5567">
      <w:pPr>
        <w:wordWrap w:val="0"/>
      </w:pPr>
    </w:p>
    <w:p w14:paraId="7F1E0FE6" w14:textId="77777777" w:rsidR="000E5567" w:rsidRPr="008E35ED" w:rsidRDefault="000E5567" w:rsidP="00CD3CFE">
      <w:pPr>
        <w:pStyle w:val="afd"/>
      </w:pPr>
      <w:bookmarkStart w:id="2321" w:name="_Toc185339165"/>
      <w:bookmarkStart w:id="2322" w:name="■デプロイ"/>
      <w:r w:rsidRPr="008E35ED">
        <w:rPr>
          <w:rFonts w:hint="eastAsia"/>
        </w:rPr>
        <w:t>■デプロイ</w:t>
      </w:r>
      <w:bookmarkEnd w:id="2321"/>
    </w:p>
    <w:bookmarkEnd w:id="2322"/>
    <w:p w14:paraId="3F54EFB4" w14:textId="77777777" w:rsidR="000E5567" w:rsidRDefault="000E5567" w:rsidP="000E5567">
      <w:r w:rsidRPr="008E35ED">
        <w:rPr>
          <w:rFonts w:hint="eastAsia"/>
        </w:rPr>
        <w:t>実行ファイルをサーバ上に配置することで、ユーザーが利用できるようにすること</w:t>
      </w:r>
    </w:p>
    <w:p w14:paraId="4517ACE6" w14:textId="36F3D269" w:rsidR="00AE2345" w:rsidRDefault="005D4E26" w:rsidP="005D4E26">
      <w:pPr>
        <w:ind w:firstLineChars="0" w:firstLine="0"/>
      </w:pPr>
      <w:r w:rsidRPr="005D4E26">
        <w:rPr>
          <w:rFonts w:hint="eastAsia"/>
        </w:rPr>
        <w:t xml:space="preserve">…………………    </w:t>
      </w:r>
      <w:hyperlink w:anchor="■デプロイ20ー1ー7" w:history="1">
        <w:r w:rsidR="00AE2345" w:rsidRPr="0049156C">
          <w:rPr>
            <w:rStyle w:val="a7"/>
          </w:rPr>
          <w:t>20-1-7</w:t>
        </w:r>
      </w:hyperlink>
    </w:p>
    <w:p w14:paraId="387C9DB0" w14:textId="77777777" w:rsidR="000E5567" w:rsidRDefault="000E5567" w:rsidP="000E5567"/>
    <w:p w14:paraId="1FBA45DA" w14:textId="77777777" w:rsidR="000E5567" w:rsidRPr="005E5FB9" w:rsidRDefault="000E5567" w:rsidP="00CD3CFE">
      <w:pPr>
        <w:pStyle w:val="afd"/>
      </w:pPr>
      <w:bookmarkStart w:id="2323" w:name="_Toc185339166"/>
      <w:bookmarkStart w:id="2324" w:name="■トラフィック"/>
      <w:r w:rsidRPr="005E5FB9">
        <w:rPr>
          <w:rFonts w:hint="eastAsia"/>
        </w:rPr>
        <w:t>■トラフィック</w:t>
      </w:r>
      <w:bookmarkEnd w:id="2323"/>
    </w:p>
    <w:bookmarkEnd w:id="2324"/>
    <w:p w14:paraId="481678AA" w14:textId="77777777" w:rsidR="000E5567" w:rsidRDefault="000E5567" w:rsidP="000E5567">
      <w:r w:rsidRPr="005E5FB9">
        <w:rPr>
          <w:rFonts w:hint="eastAsia"/>
        </w:rPr>
        <w:t>通信回線やネットワーク上で送受信される信号やデータ、データ量のこと</w:t>
      </w:r>
    </w:p>
    <w:p w14:paraId="76D39569" w14:textId="59DA06DF" w:rsidR="00DE4D19" w:rsidRDefault="005D4E26" w:rsidP="005D4E26">
      <w:pPr>
        <w:ind w:firstLineChars="0" w:firstLine="0"/>
      </w:pPr>
      <w:r w:rsidRPr="005D4E26">
        <w:rPr>
          <w:rFonts w:hint="eastAsia"/>
        </w:rPr>
        <w:t xml:space="preserve">…………………    </w:t>
      </w:r>
      <w:hyperlink w:anchor="■トラフィック2－1" w:history="1">
        <w:r w:rsidR="00DE4D19" w:rsidRPr="00180B0C">
          <w:rPr>
            <w:rStyle w:val="a7"/>
          </w:rPr>
          <w:t>2-1</w:t>
        </w:r>
      </w:hyperlink>
      <w:r w:rsidR="00DE4D19" w:rsidRPr="00DE4D19">
        <w:t>、</w:t>
      </w:r>
      <w:hyperlink w:anchor="■トラフィック18ー3ー2" w:history="1">
        <w:r w:rsidR="00DE4D19" w:rsidRPr="00180B0C">
          <w:rPr>
            <w:rStyle w:val="a7"/>
          </w:rPr>
          <w:t>18-3-2</w:t>
        </w:r>
      </w:hyperlink>
      <w:r w:rsidR="00DE4D19" w:rsidRPr="00DE4D19">
        <w:t>、</w:t>
      </w:r>
      <w:hyperlink w:anchor="■トラフィック18ー3ー4" w:history="1">
        <w:r w:rsidR="00DE4D19" w:rsidRPr="00A740D4">
          <w:rPr>
            <w:rStyle w:val="a7"/>
          </w:rPr>
          <w:t>18-3-4</w:t>
        </w:r>
      </w:hyperlink>
      <w:r w:rsidR="00DE4D19" w:rsidRPr="00DE4D19">
        <w:t>、</w:t>
      </w:r>
      <w:hyperlink w:anchor="■トラフィック22ー3ー1" w:history="1">
        <w:r w:rsidR="00DE4D19" w:rsidRPr="00A740D4">
          <w:rPr>
            <w:rStyle w:val="a7"/>
          </w:rPr>
          <w:t>22-3-1</w:t>
        </w:r>
      </w:hyperlink>
    </w:p>
    <w:p w14:paraId="211FDBA4" w14:textId="77777777" w:rsidR="000E5567" w:rsidRPr="001017B7" w:rsidRDefault="000E5567" w:rsidP="000E5567">
      <w:pPr>
        <w:wordWrap w:val="0"/>
        <w:ind w:firstLineChars="0" w:firstLine="0"/>
      </w:pPr>
    </w:p>
    <w:p w14:paraId="5E39D9CC" w14:textId="77777777" w:rsidR="000E5567" w:rsidRPr="001017B7" w:rsidRDefault="000E5567" w:rsidP="00CD3CFE">
      <w:pPr>
        <w:pStyle w:val="afd"/>
      </w:pPr>
      <w:bookmarkStart w:id="2325" w:name="_Toc185339167"/>
      <w:bookmarkStart w:id="2326" w:name="■内部監査"/>
      <w:r w:rsidRPr="001017B7">
        <w:rPr>
          <w:rFonts w:hint="eastAsia"/>
        </w:rPr>
        <w:t>■内部監査</w:t>
      </w:r>
      <w:bookmarkEnd w:id="2325"/>
    </w:p>
    <w:bookmarkEnd w:id="2326"/>
    <w:p w14:paraId="6C65624A" w14:textId="77777777" w:rsidR="000E5567" w:rsidRDefault="000E5567" w:rsidP="000E5567">
      <w:pPr>
        <w:wordWrap w:val="0"/>
      </w:pPr>
      <w:r w:rsidRPr="001017B7">
        <w:rPr>
          <w:rFonts w:hint="eastAsia"/>
        </w:rPr>
        <w:t>内部の独立した監査組織が業務やシステムの評価、監査、アドバイスを行う活動である。情報セキュリティマネジメントシステム（ISMS）に関する国際規格であるISO27001の監査では、ポリシーや規定、手順に適合し、各情報資産が確実に守られているか確認する</w:t>
      </w:r>
    </w:p>
    <w:p w14:paraId="3FF36A56" w14:textId="1A349024" w:rsidR="000841DD" w:rsidRDefault="005D4E26" w:rsidP="005D4E26">
      <w:pPr>
        <w:wordWrap w:val="0"/>
        <w:ind w:firstLineChars="0" w:firstLine="0"/>
      </w:pPr>
      <w:r w:rsidRPr="005D4E26">
        <w:rPr>
          <w:rFonts w:hint="eastAsia"/>
        </w:rPr>
        <w:t xml:space="preserve">…………………    </w:t>
      </w:r>
      <w:hyperlink w:anchor="■内部監査2ー3" w:history="1">
        <w:r w:rsidR="000841DD" w:rsidRPr="00A0598A">
          <w:rPr>
            <w:rStyle w:val="a7"/>
          </w:rPr>
          <w:t>2-3</w:t>
        </w:r>
      </w:hyperlink>
      <w:r w:rsidR="000841DD" w:rsidRPr="000841DD">
        <w:t>、</w:t>
      </w:r>
      <w:hyperlink w:anchor="■内部監査11－2" w:history="1">
        <w:r w:rsidR="000841DD" w:rsidRPr="00516AD4">
          <w:rPr>
            <w:rStyle w:val="a7"/>
          </w:rPr>
          <w:t>11-2</w:t>
        </w:r>
      </w:hyperlink>
      <w:r w:rsidR="000841DD" w:rsidRPr="000841DD">
        <w:t>、</w:t>
      </w:r>
      <w:hyperlink w:anchor="■内部監査13ー2ー3" w:history="1">
        <w:r w:rsidR="000841DD" w:rsidRPr="007633CD">
          <w:rPr>
            <w:rStyle w:val="a7"/>
          </w:rPr>
          <w:t>13-2-3</w:t>
        </w:r>
      </w:hyperlink>
      <w:r w:rsidR="000841DD" w:rsidRPr="000841DD">
        <w:t>、</w:t>
      </w:r>
      <w:hyperlink w:anchor="■内部監査13ー2ー6" w:history="1">
        <w:r w:rsidR="000841DD" w:rsidRPr="00516AD4">
          <w:rPr>
            <w:rStyle w:val="a7"/>
          </w:rPr>
          <w:t>13-2-6</w:t>
        </w:r>
      </w:hyperlink>
      <w:r w:rsidR="000841DD" w:rsidRPr="000841DD">
        <w:t>、</w:t>
      </w:r>
      <w:hyperlink w:anchor="■内部監査13ー2ー7" w:history="1">
        <w:r w:rsidR="000841DD" w:rsidRPr="00516AD4">
          <w:rPr>
            <w:rStyle w:val="a7"/>
          </w:rPr>
          <w:t>13-2-7</w:t>
        </w:r>
      </w:hyperlink>
      <w:r w:rsidR="000841DD" w:rsidRPr="000841DD">
        <w:t>、</w:t>
      </w:r>
      <w:hyperlink w:anchor="■内部監査13ー2ー8" w:history="1">
        <w:r w:rsidR="000841DD" w:rsidRPr="00516AD4">
          <w:rPr>
            <w:rStyle w:val="a7"/>
          </w:rPr>
          <w:t>13-2-8</w:t>
        </w:r>
      </w:hyperlink>
      <w:r w:rsidR="000841DD" w:rsidRPr="000841DD">
        <w:t>、</w:t>
      </w:r>
      <w:hyperlink w:anchor="■内部監査13ー4ー2" w:history="1">
        <w:r w:rsidR="000841DD" w:rsidRPr="00516AD4">
          <w:rPr>
            <w:rStyle w:val="a7"/>
          </w:rPr>
          <w:t>13-4-2</w:t>
        </w:r>
      </w:hyperlink>
      <w:r w:rsidR="000841DD" w:rsidRPr="000841DD">
        <w:t>、</w:t>
      </w:r>
      <w:hyperlink w:anchor="■内部監査15ー2ー1" w:history="1">
        <w:r w:rsidR="000841DD" w:rsidRPr="00D24892">
          <w:rPr>
            <w:rStyle w:val="a7"/>
          </w:rPr>
          <w:t>15-2-1</w:t>
        </w:r>
      </w:hyperlink>
      <w:r w:rsidR="000841DD" w:rsidRPr="000841DD">
        <w:t>、</w:t>
      </w:r>
      <w:hyperlink w:anchor="■内部監査15ー2ー9" w:history="1">
        <w:r w:rsidR="000841DD" w:rsidRPr="00D24892">
          <w:rPr>
            <w:rStyle w:val="a7"/>
          </w:rPr>
          <w:t>15-2-9</w:t>
        </w:r>
      </w:hyperlink>
      <w:r w:rsidR="000841DD" w:rsidRPr="000841DD">
        <w:t>、</w:t>
      </w:r>
      <w:hyperlink w:anchor="■内部監査19ー1" w:history="1">
        <w:r w:rsidR="000841DD" w:rsidRPr="00D24892">
          <w:rPr>
            <w:rStyle w:val="a7"/>
          </w:rPr>
          <w:t>19-1</w:t>
        </w:r>
      </w:hyperlink>
      <w:r w:rsidR="000841DD" w:rsidRPr="000841DD">
        <w:t>、</w:t>
      </w:r>
      <w:hyperlink w:anchor="■内部監査20ー1ー10" w:history="1">
        <w:r w:rsidR="000841DD" w:rsidRPr="00D24892">
          <w:rPr>
            <w:rStyle w:val="a7"/>
          </w:rPr>
          <w:t>20-1-10</w:t>
        </w:r>
      </w:hyperlink>
      <w:r w:rsidR="000841DD" w:rsidRPr="000841DD">
        <w:t>、</w:t>
      </w:r>
      <w:hyperlink w:anchor="■内部監査26ー2" w:history="1">
        <w:r w:rsidR="000841DD" w:rsidRPr="00D24892">
          <w:rPr>
            <w:rStyle w:val="a7"/>
          </w:rPr>
          <w:t>26-2</w:t>
        </w:r>
      </w:hyperlink>
      <w:r w:rsidR="000841DD" w:rsidRPr="000841DD">
        <w:t>、</w:t>
      </w:r>
      <w:hyperlink w:anchor="■内部監査27ー19" w:history="1">
        <w:r w:rsidR="000841DD" w:rsidRPr="00D24892">
          <w:rPr>
            <w:rStyle w:val="a7"/>
          </w:rPr>
          <w:t>27-19</w:t>
        </w:r>
      </w:hyperlink>
    </w:p>
    <w:p w14:paraId="0878A267" w14:textId="77777777" w:rsidR="000E5567" w:rsidRDefault="000E5567" w:rsidP="000E5567">
      <w:pPr>
        <w:wordWrap w:val="0"/>
      </w:pPr>
    </w:p>
    <w:p w14:paraId="16FB0417" w14:textId="77777777" w:rsidR="000E5567" w:rsidRPr="001017B7" w:rsidRDefault="000E5567" w:rsidP="00CD3CFE">
      <w:pPr>
        <w:pStyle w:val="afd"/>
      </w:pPr>
      <w:bookmarkStart w:id="2327" w:name="_Toc185339168"/>
      <w:bookmarkStart w:id="2328" w:name="■ハウジングサービス"/>
      <w:r w:rsidRPr="001017B7">
        <w:rPr>
          <w:rFonts w:hint="eastAsia"/>
        </w:rPr>
        <w:t>■ハウジングサービス</w:t>
      </w:r>
      <w:bookmarkEnd w:id="2327"/>
    </w:p>
    <w:bookmarkEnd w:id="2328"/>
    <w:p w14:paraId="36D8A273" w14:textId="77777777" w:rsidR="000E5567" w:rsidRDefault="000E5567" w:rsidP="000E5567">
      <w:pPr>
        <w:wordWrap w:val="0"/>
      </w:pPr>
      <w:r w:rsidRPr="001017B7">
        <w:rPr>
          <w:rFonts w:hint="eastAsia"/>
        </w:rPr>
        <w:t>データセンターのラック（サーバを収容する鍵のついた棚）とサーバに接続する回線や電源を貸し出すサービスのこと。自社が所有しているサーバを、物理的にセキュリティが強固なデータセンターに設置し、運用できるため、セキュリティを強化できるメリットがある</w:t>
      </w:r>
    </w:p>
    <w:p w14:paraId="72523B55" w14:textId="03D36646" w:rsidR="00C463B5" w:rsidRPr="001017B7" w:rsidRDefault="005D4E26" w:rsidP="005D4E26">
      <w:pPr>
        <w:wordWrap w:val="0"/>
        <w:ind w:firstLineChars="0" w:firstLine="0"/>
      </w:pPr>
      <w:r w:rsidRPr="005D4E26">
        <w:rPr>
          <w:rFonts w:hint="eastAsia"/>
        </w:rPr>
        <w:t xml:space="preserve">…………………    </w:t>
      </w:r>
      <w:hyperlink w:anchor="■ハウジングサービス10ー2ー6" w:history="1">
        <w:r w:rsidR="00C463B5" w:rsidRPr="00A03025">
          <w:rPr>
            <w:rStyle w:val="a7"/>
          </w:rPr>
          <w:t>10-2-6</w:t>
        </w:r>
      </w:hyperlink>
    </w:p>
    <w:p w14:paraId="2FDCE32E" w14:textId="77777777" w:rsidR="000E5567" w:rsidRDefault="000E5567" w:rsidP="000E5567">
      <w:pPr>
        <w:wordWrap w:val="0"/>
        <w:ind w:firstLineChars="0" w:firstLine="0"/>
      </w:pPr>
    </w:p>
    <w:p w14:paraId="4804278A" w14:textId="77777777" w:rsidR="000E5567" w:rsidRPr="00EB1692" w:rsidRDefault="000E5567" w:rsidP="00CD3CFE">
      <w:pPr>
        <w:pStyle w:val="afd"/>
      </w:pPr>
      <w:bookmarkStart w:id="2329" w:name="_Toc185339169"/>
      <w:bookmarkStart w:id="2330" w:name="■ビジネスインパクト分析"/>
      <w:r w:rsidRPr="00EB1692">
        <w:rPr>
          <w:rFonts w:hint="eastAsia"/>
        </w:rPr>
        <w:t>■ビジネスインパクト分析</w:t>
      </w:r>
      <w:bookmarkEnd w:id="2329"/>
    </w:p>
    <w:bookmarkEnd w:id="2330"/>
    <w:p w14:paraId="626DAC14" w14:textId="77777777" w:rsidR="000E5567" w:rsidRDefault="000E5567" w:rsidP="000E5567">
      <w:r w:rsidRPr="00EB1692">
        <w:rPr>
          <w:rFonts w:hint="eastAsia"/>
        </w:rPr>
        <w:t>災害など不測の事態によって業務やシステムが停止した場合に、会社の事業に与える影響度を評価すること。BCP（事業継続計画）を立てる</w:t>
      </w:r>
      <w:r>
        <w:rPr>
          <w:rFonts w:hint="eastAsia"/>
        </w:rPr>
        <w:t>上</w:t>
      </w:r>
      <w:r w:rsidRPr="00EB1692">
        <w:rPr>
          <w:rFonts w:hint="eastAsia"/>
        </w:rPr>
        <w:t>で実行する必要がある</w:t>
      </w:r>
    </w:p>
    <w:p w14:paraId="6FFC0F77" w14:textId="71925024" w:rsidR="00620B39" w:rsidRDefault="005D4E26" w:rsidP="005D4E26">
      <w:pPr>
        <w:ind w:firstLineChars="0" w:firstLine="0"/>
      </w:pPr>
      <w:r w:rsidRPr="005D4E26">
        <w:rPr>
          <w:rFonts w:hint="eastAsia"/>
        </w:rPr>
        <w:t xml:space="preserve">…………………    </w:t>
      </w:r>
      <w:hyperlink w:anchor="■ビジネスインパクト分析15ー2ー6" w:history="1">
        <w:r w:rsidR="00620B39" w:rsidRPr="00D73F49">
          <w:rPr>
            <w:rStyle w:val="a7"/>
          </w:rPr>
          <w:t>15-2-6</w:t>
        </w:r>
      </w:hyperlink>
    </w:p>
    <w:p w14:paraId="246F5807" w14:textId="77777777" w:rsidR="000E5567" w:rsidRDefault="000E5567" w:rsidP="000E5567">
      <w:pPr>
        <w:wordWrap w:val="0"/>
        <w:ind w:firstLineChars="0" w:firstLine="0"/>
      </w:pPr>
    </w:p>
    <w:p w14:paraId="5E90D96F" w14:textId="77777777" w:rsidR="000E5567" w:rsidRPr="001017B7" w:rsidRDefault="000E5567" w:rsidP="00CD3CFE">
      <w:pPr>
        <w:pStyle w:val="afd"/>
      </w:pPr>
      <w:bookmarkStart w:id="2331" w:name="_Toc185339170"/>
      <w:bookmarkStart w:id="2332" w:name="■ビジネスメール詐欺"/>
      <w:r w:rsidRPr="001017B7">
        <w:rPr>
          <w:rFonts w:hint="eastAsia"/>
        </w:rPr>
        <w:t>■ビジネスメール詐欺</w:t>
      </w:r>
      <w:bookmarkEnd w:id="2331"/>
    </w:p>
    <w:bookmarkEnd w:id="2332"/>
    <w:p w14:paraId="75F26FCE" w14:textId="77777777" w:rsidR="000E5567" w:rsidRDefault="000E5567" w:rsidP="000E5567">
      <w:pPr>
        <w:wordWrap w:val="0"/>
      </w:pPr>
      <w:r>
        <w:t>攻撃者がビジネス用のメールを装い、企業の担当者をだまして、不正送金や機密情報の流出などの原因となる攻撃。BEC（ベック）Business Email Compromiseとも略される</w:t>
      </w:r>
    </w:p>
    <w:p w14:paraId="24B1EE49" w14:textId="2777A641" w:rsidR="00F96190" w:rsidRPr="001017B7" w:rsidRDefault="005D4E26" w:rsidP="005D4E26">
      <w:pPr>
        <w:wordWrap w:val="0"/>
        <w:ind w:firstLineChars="0" w:firstLine="0"/>
      </w:pPr>
      <w:r w:rsidRPr="005D4E26">
        <w:rPr>
          <w:rFonts w:hint="eastAsia"/>
        </w:rPr>
        <w:t xml:space="preserve">…………………    </w:t>
      </w:r>
      <w:hyperlink w:anchor="■ビジネスメール詐欺5ー1ー3" w:history="1">
        <w:r w:rsidR="00F96190" w:rsidRPr="008F728E">
          <w:rPr>
            <w:rStyle w:val="a7"/>
          </w:rPr>
          <w:t>5-1-3</w:t>
        </w:r>
      </w:hyperlink>
    </w:p>
    <w:p w14:paraId="70B83508" w14:textId="77777777" w:rsidR="000E5567" w:rsidRDefault="000E5567" w:rsidP="000E5567">
      <w:pPr>
        <w:wordWrap w:val="0"/>
      </w:pPr>
    </w:p>
    <w:p w14:paraId="65D77634" w14:textId="77777777" w:rsidR="000E5567" w:rsidRPr="001017B7" w:rsidRDefault="000E5567" w:rsidP="00CD3CFE">
      <w:pPr>
        <w:pStyle w:val="afd"/>
      </w:pPr>
      <w:bookmarkStart w:id="2333" w:name="_Toc185339171"/>
      <w:bookmarkStart w:id="2334" w:name="■ビッグデータ"/>
      <w:r w:rsidRPr="001017B7">
        <w:rPr>
          <w:rFonts w:hint="eastAsia"/>
        </w:rPr>
        <w:t>■ビッグデータ</w:t>
      </w:r>
      <w:bookmarkEnd w:id="2333"/>
    </w:p>
    <w:bookmarkEnd w:id="2334"/>
    <w:p w14:paraId="15DEA44D" w14:textId="77777777" w:rsidR="000E5567" w:rsidRDefault="000E5567" w:rsidP="000E5567">
      <w:pPr>
        <w:wordWrap w:val="0"/>
      </w:pPr>
      <w:r w:rsidRPr="001017B7">
        <w:rPr>
          <w:rFonts w:hint="eastAsia"/>
        </w:rPr>
        <w:t>全体を把握することが困難な程、膨大な規模のデータ群</w:t>
      </w:r>
    </w:p>
    <w:p w14:paraId="0C4A64E2" w14:textId="3FA70182" w:rsidR="00384B55" w:rsidRPr="001017B7" w:rsidRDefault="001C6045" w:rsidP="001C6045">
      <w:pPr>
        <w:wordWrap w:val="0"/>
        <w:ind w:firstLineChars="0" w:firstLine="0"/>
        <w:rPr>
          <w:lang w:eastAsia="zh-TW"/>
        </w:rPr>
      </w:pPr>
      <w:r w:rsidRPr="001C6045">
        <w:rPr>
          <w:rFonts w:hint="eastAsia"/>
          <w:lang w:eastAsia="zh-TW"/>
        </w:rPr>
        <w:t xml:space="preserve">…………………    </w:t>
      </w:r>
      <w:hyperlink w:anchor="■ビッグデータ1ー1" w:history="1">
        <w:r w:rsidR="00384B55" w:rsidRPr="00BE7BB9">
          <w:rPr>
            <w:rStyle w:val="a7"/>
            <w:lang w:eastAsia="zh-TW"/>
          </w:rPr>
          <w:t>1-1</w:t>
        </w:r>
      </w:hyperlink>
      <w:r w:rsidR="00384B55" w:rsidRPr="00384B55">
        <w:rPr>
          <w:lang w:eastAsia="zh-TW"/>
        </w:rPr>
        <w:t>、</w:t>
      </w:r>
      <w:hyperlink w:anchor="■ビッグデータ3ー2－2" w:history="1">
        <w:r w:rsidR="00384B55" w:rsidRPr="000A69A0">
          <w:rPr>
            <w:rStyle w:val="a7"/>
            <w:lang w:eastAsia="zh-TW"/>
          </w:rPr>
          <w:t>3-2-2</w:t>
        </w:r>
      </w:hyperlink>
      <w:r w:rsidR="00384B55" w:rsidRPr="00384B55">
        <w:rPr>
          <w:lang w:eastAsia="zh-TW"/>
        </w:rPr>
        <w:t>、</w:t>
      </w:r>
      <w:hyperlink w:anchor="■ビッグデータ3ー2－3" w:history="1">
        <w:r w:rsidR="00384B55" w:rsidRPr="00042819">
          <w:rPr>
            <w:rStyle w:val="a7"/>
            <w:lang w:eastAsia="zh-TW"/>
          </w:rPr>
          <w:t>3-2-3</w:t>
        </w:r>
      </w:hyperlink>
    </w:p>
    <w:p w14:paraId="1951D7AC" w14:textId="77777777" w:rsidR="000E5567" w:rsidRDefault="000E5567" w:rsidP="00384B55">
      <w:pPr>
        <w:rPr>
          <w:lang w:eastAsia="zh-TW"/>
        </w:rPr>
      </w:pPr>
    </w:p>
    <w:p w14:paraId="73CB8FB6" w14:textId="77777777" w:rsidR="000E5567" w:rsidRPr="001017B7" w:rsidRDefault="000E5567" w:rsidP="00CD3CFE">
      <w:pPr>
        <w:pStyle w:val="afd"/>
      </w:pPr>
      <w:bookmarkStart w:id="2335" w:name="_Toc185339172"/>
      <w:bookmarkStart w:id="2336" w:name="■否認防止性"/>
      <w:r w:rsidRPr="001017B7">
        <w:rPr>
          <w:rFonts w:hint="eastAsia"/>
        </w:rPr>
        <w:t>■否認防止性</w:t>
      </w:r>
      <w:bookmarkEnd w:id="2335"/>
    </w:p>
    <w:bookmarkEnd w:id="2336"/>
    <w:p w14:paraId="63553C17" w14:textId="77777777" w:rsidR="000E5567" w:rsidRDefault="000E5567" w:rsidP="000E5567">
      <w:pPr>
        <w:wordWrap w:val="0"/>
      </w:pPr>
      <w:r w:rsidRPr="001017B7">
        <w:rPr>
          <w:rFonts w:hint="eastAsia"/>
        </w:rPr>
        <w:t>システムに対する操作・通信のログを取得や本人に認証させることにより行動を否認させないようにする特性</w:t>
      </w:r>
    </w:p>
    <w:p w14:paraId="4C616F18" w14:textId="6AE90955" w:rsidR="00FD7536" w:rsidRDefault="001C6045" w:rsidP="001C6045">
      <w:pPr>
        <w:wordWrap w:val="0"/>
        <w:ind w:firstLineChars="0" w:firstLine="0"/>
      </w:pPr>
      <w:r w:rsidRPr="001C6045">
        <w:rPr>
          <w:rFonts w:hint="eastAsia"/>
        </w:rPr>
        <w:t xml:space="preserve">…………………    </w:t>
      </w:r>
      <w:hyperlink w:anchor="■否認防止性第2章コラム" w:history="1">
        <w:r w:rsidR="00FD7536" w:rsidRPr="00CD6EA8">
          <w:rPr>
            <w:rStyle w:val="a7"/>
            <w:rFonts w:hint="eastAsia"/>
          </w:rPr>
          <w:t>第</w:t>
        </w:r>
        <w:r w:rsidR="00FD7536" w:rsidRPr="00CD6EA8">
          <w:rPr>
            <w:rStyle w:val="a7"/>
          </w:rPr>
          <w:t>2章コラム</w:t>
        </w:r>
      </w:hyperlink>
      <w:r w:rsidR="00FD7536" w:rsidRPr="00FD7536">
        <w:t>、</w:t>
      </w:r>
      <w:hyperlink w:anchor="■否認防止性第8章コラム" w:history="1">
        <w:r w:rsidR="00FD7536" w:rsidRPr="00CD6EA8">
          <w:rPr>
            <w:rStyle w:val="a7"/>
          </w:rPr>
          <w:t>第8章コラム</w:t>
        </w:r>
      </w:hyperlink>
    </w:p>
    <w:p w14:paraId="57EF2BAD" w14:textId="77777777" w:rsidR="000E5567" w:rsidRPr="001017B7" w:rsidRDefault="000E5567" w:rsidP="000E5567">
      <w:pPr>
        <w:wordWrap w:val="0"/>
      </w:pPr>
    </w:p>
    <w:p w14:paraId="0D6B6637" w14:textId="77777777" w:rsidR="000E5567" w:rsidRPr="001017B7" w:rsidRDefault="000E5567" w:rsidP="00CD3CFE">
      <w:pPr>
        <w:pStyle w:val="afd"/>
      </w:pPr>
      <w:bookmarkStart w:id="2337" w:name="_Toc185339173"/>
      <w:r w:rsidRPr="001017B7">
        <w:rPr>
          <w:rFonts w:hint="eastAsia"/>
        </w:rPr>
        <w:t>■</w:t>
      </w:r>
      <w:bookmarkStart w:id="2338" w:name="■標的型攻撃"/>
      <w:r w:rsidRPr="001017B7">
        <w:rPr>
          <w:rFonts w:hint="eastAsia"/>
        </w:rPr>
        <w:t>標的型攻撃</w:t>
      </w:r>
      <w:bookmarkEnd w:id="2337"/>
      <w:bookmarkEnd w:id="2338"/>
    </w:p>
    <w:p w14:paraId="6C3D01B4" w14:textId="77777777" w:rsidR="000E5567" w:rsidRDefault="000E5567" w:rsidP="000E5567">
      <w:pPr>
        <w:wordWrap w:val="0"/>
      </w:pPr>
      <w:r w:rsidRPr="001017B7">
        <w:rPr>
          <w:rFonts w:hint="eastAsia"/>
        </w:rPr>
        <w:t>機密情報を盗み取ることなどを目的として、特定の個人や組織を狙った攻撃。業務関連のメールを装った</w:t>
      </w:r>
      <w:r>
        <w:rPr>
          <w:rFonts w:hint="eastAsia"/>
        </w:rPr>
        <w:t>ウイルスつ</w:t>
      </w:r>
      <w:r w:rsidRPr="001017B7">
        <w:rPr>
          <w:rFonts w:hint="eastAsia"/>
        </w:rPr>
        <w:t>きメール（標的型攻撃メール）を、組織の担当者に送付する手口が知られている。従来は府省庁や大手企業が中心に狙われてきたが、最近では地方公共団体や中小企業もそのターゲットとなっている</w:t>
      </w:r>
    </w:p>
    <w:p w14:paraId="33A48A20" w14:textId="5813B664" w:rsidR="00C475AC" w:rsidRDefault="001C6045" w:rsidP="001C6045">
      <w:pPr>
        <w:wordWrap w:val="0"/>
        <w:ind w:firstLineChars="0" w:firstLine="0"/>
      </w:pPr>
      <w:r w:rsidRPr="001C6045">
        <w:rPr>
          <w:rFonts w:hint="eastAsia"/>
        </w:rPr>
        <w:t xml:space="preserve">…………………    </w:t>
      </w:r>
      <w:hyperlink w:anchor="■標的型攻撃5ー1ー2" w:history="1">
        <w:r w:rsidR="00C475AC" w:rsidRPr="00347C43">
          <w:rPr>
            <w:rStyle w:val="a7"/>
          </w:rPr>
          <w:t>5-1-2</w:t>
        </w:r>
      </w:hyperlink>
      <w:r w:rsidR="00C475AC" w:rsidRPr="00C475AC">
        <w:t>、</w:t>
      </w:r>
      <w:hyperlink w:anchor="■標的型攻撃5ー1ー3" w:history="1">
        <w:r w:rsidR="00C475AC" w:rsidRPr="00347C43">
          <w:rPr>
            <w:rStyle w:val="a7"/>
          </w:rPr>
          <w:t>5-1-3</w:t>
        </w:r>
      </w:hyperlink>
      <w:r w:rsidR="00C475AC" w:rsidRPr="00C475AC">
        <w:t>、</w:t>
      </w:r>
      <w:hyperlink w:anchor="■標的型攻撃13ー2ー5" w:history="1">
        <w:r w:rsidR="00C475AC" w:rsidRPr="00347C43">
          <w:rPr>
            <w:rStyle w:val="a7"/>
          </w:rPr>
          <w:t>13-2-5</w:t>
        </w:r>
      </w:hyperlink>
      <w:r w:rsidR="00C475AC" w:rsidRPr="00C475AC">
        <w:t>、</w:t>
      </w:r>
      <w:hyperlink w:anchor="■標的型攻撃23ー2" w:history="1">
        <w:r w:rsidR="00C475AC" w:rsidRPr="00347C43">
          <w:rPr>
            <w:rStyle w:val="a7"/>
          </w:rPr>
          <w:t>23-2</w:t>
        </w:r>
      </w:hyperlink>
    </w:p>
    <w:p w14:paraId="7B77394B" w14:textId="77777777" w:rsidR="000E5567" w:rsidRDefault="000E5567" w:rsidP="000E5567">
      <w:pPr>
        <w:wordWrap w:val="0"/>
      </w:pPr>
    </w:p>
    <w:p w14:paraId="27DDE975" w14:textId="77777777" w:rsidR="000E5567" w:rsidRPr="001017B7" w:rsidRDefault="000E5567" w:rsidP="00CD3CFE">
      <w:pPr>
        <w:pStyle w:val="afd"/>
      </w:pPr>
      <w:bookmarkStart w:id="2339" w:name="_Toc185339174"/>
      <w:bookmarkStart w:id="2340" w:name="■標的型メール攻撃"/>
      <w:r w:rsidRPr="001017B7">
        <w:rPr>
          <w:rFonts w:hint="eastAsia"/>
        </w:rPr>
        <w:t>■標的型メール攻撃</w:t>
      </w:r>
      <w:bookmarkEnd w:id="2339"/>
    </w:p>
    <w:bookmarkEnd w:id="2340"/>
    <w:p w14:paraId="0752070C" w14:textId="77777777" w:rsidR="000E5567" w:rsidRDefault="000E5567" w:rsidP="000E5567">
      <w:pPr>
        <w:wordWrap w:val="0"/>
      </w:pPr>
      <w:r w:rsidRPr="001017B7">
        <w:rPr>
          <w:rFonts w:hint="eastAsia"/>
        </w:rPr>
        <w:t>特定の個人や組織を標的にしたフィッシング攻撃の一種。一般のフィッシング攻撃とは異なり、業界ニュースや社内情報といった情報を利用するため、業務上のメールと見分けがつかない内容や、業務で付き合いがある人物の名前で送られることもある</w:t>
      </w:r>
    </w:p>
    <w:p w14:paraId="685B140B" w14:textId="187189CB" w:rsidR="008829E2" w:rsidRDefault="001C6045" w:rsidP="001C6045">
      <w:pPr>
        <w:wordWrap w:val="0"/>
        <w:ind w:firstLineChars="0" w:firstLine="0"/>
      </w:pPr>
      <w:r w:rsidRPr="001C6045">
        <w:rPr>
          <w:rFonts w:hint="eastAsia"/>
        </w:rPr>
        <w:t xml:space="preserve">…………………    </w:t>
      </w:r>
      <w:hyperlink w:anchor="■標的型メール攻撃13ー2ー5" w:history="1">
        <w:r w:rsidR="008829E2" w:rsidRPr="00BB304A">
          <w:rPr>
            <w:rStyle w:val="a7"/>
          </w:rPr>
          <w:t>13-2-5</w:t>
        </w:r>
      </w:hyperlink>
      <w:r w:rsidR="008829E2" w:rsidRPr="008829E2">
        <w:t>、</w:t>
      </w:r>
      <w:hyperlink w:anchor="■標的型メール攻撃27ー5" w:history="1">
        <w:r w:rsidR="008829E2" w:rsidRPr="00BB304A">
          <w:rPr>
            <w:rStyle w:val="a7"/>
          </w:rPr>
          <w:t>27-5</w:t>
        </w:r>
      </w:hyperlink>
    </w:p>
    <w:p w14:paraId="70E50D28" w14:textId="77777777" w:rsidR="000E5567" w:rsidRDefault="000E5567" w:rsidP="00CD3CFE"/>
    <w:p w14:paraId="1E36A168" w14:textId="77777777" w:rsidR="000E5567" w:rsidRPr="001017B7" w:rsidRDefault="000E5567" w:rsidP="00CD3CFE">
      <w:pPr>
        <w:pStyle w:val="afd"/>
      </w:pPr>
      <w:bookmarkStart w:id="2341" w:name="_Toc185339175"/>
      <w:bookmarkStart w:id="2342" w:name="■ファイアウォール"/>
      <w:r w:rsidRPr="001017B7">
        <w:rPr>
          <w:rFonts w:hint="eastAsia"/>
        </w:rPr>
        <w:t>■ファイアウォール</w:t>
      </w:r>
      <w:bookmarkEnd w:id="2341"/>
    </w:p>
    <w:bookmarkEnd w:id="2342"/>
    <w:p w14:paraId="30DADF96" w14:textId="77777777" w:rsidR="000E5567" w:rsidRDefault="000E5567" w:rsidP="000E5567">
      <w:pPr>
        <w:wordWrap w:val="0"/>
      </w:pPr>
      <w:r w:rsidRPr="001017B7">
        <w:rPr>
          <w:rFonts w:hint="eastAsia"/>
        </w:rPr>
        <w:t>本来は「防火壁」のことだが、情報セキュリティの世界では、外部のネットワークからの攻撃や不正なアクセスから企業や組織のネットワークやコンピュータ、データなどを守るためのソフトウェアやハードウェアを指す。パソコンのOSに付随しているもの、セキュリティソフト</w:t>
      </w:r>
      <w:r>
        <w:rPr>
          <w:rFonts w:hint="eastAsia"/>
        </w:rPr>
        <w:t>ウェア</w:t>
      </w:r>
      <w:r w:rsidRPr="001017B7">
        <w:rPr>
          <w:rFonts w:hint="eastAsia"/>
        </w:rPr>
        <w:t>に</w:t>
      </w:r>
      <w:r>
        <w:rPr>
          <w:rFonts w:hint="eastAsia"/>
        </w:rPr>
        <w:t>つ</w:t>
      </w:r>
      <w:r w:rsidRPr="001017B7">
        <w:rPr>
          <w:rFonts w:hint="eastAsia"/>
        </w:rPr>
        <w:t>いているもの、専用のハードウェアになっているものなど形態は</w:t>
      </w:r>
      <w:r>
        <w:rPr>
          <w:rFonts w:hint="eastAsia"/>
        </w:rPr>
        <w:t>さまざま</w:t>
      </w:r>
      <w:r w:rsidRPr="001017B7">
        <w:rPr>
          <w:rFonts w:hint="eastAsia"/>
        </w:rPr>
        <w:t>である</w:t>
      </w:r>
    </w:p>
    <w:p w14:paraId="64C2EE12" w14:textId="3FD3B6B6" w:rsidR="00B96FA0" w:rsidRDefault="001C6045" w:rsidP="001C6045">
      <w:pPr>
        <w:wordWrap w:val="0"/>
        <w:ind w:firstLineChars="0" w:firstLine="0"/>
      </w:pPr>
      <w:r w:rsidRPr="001C6045">
        <w:rPr>
          <w:rFonts w:hint="eastAsia"/>
        </w:rPr>
        <w:t xml:space="preserve">…………………    </w:t>
      </w:r>
      <w:hyperlink w:anchor="■ファイアウォール2ー1" w:history="1">
        <w:r w:rsidR="00B96FA0" w:rsidRPr="00D3029C">
          <w:rPr>
            <w:rStyle w:val="a7"/>
          </w:rPr>
          <w:t>2-1</w:t>
        </w:r>
      </w:hyperlink>
      <w:r w:rsidR="00B96FA0" w:rsidRPr="00B96FA0">
        <w:t>、</w:t>
      </w:r>
      <w:hyperlink w:anchor="■ファイアウォール8ー1ー1" w:history="1">
        <w:r w:rsidR="00B96FA0" w:rsidRPr="00D3029C">
          <w:rPr>
            <w:rStyle w:val="a7"/>
          </w:rPr>
          <w:t>8-1-1</w:t>
        </w:r>
      </w:hyperlink>
      <w:r w:rsidR="00B96FA0" w:rsidRPr="00B96FA0">
        <w:t>、</w:t>
      </w:r>
      <w:hyperlink w:anchor="■ファイアウォール15ー2ー1" w:history="1">
        <w:r w:rsidR="00B96FA0" w:rsidRPr="00D3029C">
          <w:rPr>
            <w:rStyle w:val="a7"/>
          </w:rPr>
          <w:t>15-2-1</w:t>
        </w:r>
      </w:hyperlink>
      <w:r w:rsidR="00B96FA0" w:rsidRPr="00B96FA0">
        <w:t>、</w:t>
      </w:r>
      <w:hyperlink w:anchor="■ファイアウォール15ー2ー2" w:history="1">
        <w:r w:rsidR="00B96FA0" w:rsidRPr="00F4717A">
          <w:rPr>
            <w:rStyle w:val="a7"/>
          </w:rPr>
          <w:t>15-2-2</w:t>
        </w:r>
      </w:hyperlink>
      <w:r w:rsidR="00B96FA0" w:rsidRPr="00B96FA0">
        <w:t>、</w:t>
      </w:r>
      <w:hyperlink w:anchor="■ファイアウォール18ー2ー10" w:history="1">
        <w:r w:rsidR="00B96FA0" w:rsidRPr="00F4717A">
          <w:rPr>
            <w:rStyle w:val="a7"/>
          </w:rPr>
          <w:t>18-2-10</w:t>
        </w:r>
      </w:hyperlink>
      <w:r w:rsidR="00B96FA0" w:rsidRPr="00B96FA0">
        <w:t>、</w:t>
      </w:r>
      <w:hyperlink w:anchor="■ファイアウォール18ー2ー14" w:history="1">
        <w:r w:rsidR="00B96FA0" w:rsidRPr="00F4717A">
          <w:rPr>
            <w:rStyle w:val="a7"/>
          </w:rPr>
          <w:t>18-2-14</w:t>
        </w:r>
      </w:hyperlink>
      <w:r w:rsidR="00B96FA0" w:rsidRPr="00B96FA0">
        <w:t>、</w:t>
      </w:r>
      <w:hyperlink w:anchor="■ファイアウォール18ー2ー18" w:history="1">
        <w:r w:rsidR="00B96FA0" w:rsidRPr="00F4717A">
          <w:rPr>
            <w:rStyle w:val="a7"/>
          </w:rPr>
          <w:t>18-2-18</w:t>
        </w:r>
      </w:hyperlink>
      <w:r w:rsidR="00B96FA0" w:rsidRPr="00B96FA0">
        <w:t>、</w:t>
      </w:r>
      <w:hyperlink w:anchor="■ファイアウォール18ー2ー19" w:history="1">
        <w:r w:rsidR="00B96FA0" w:rsidRPr="00F4717A">
          <w:rPr>
            <w:rStyle w:val="a7"/>
          </w:rPr>
          <w:t>18-2-19</w:t>
        </w:r>
      </w:hyperlink>
      <w:r w:rsidR="00B96FA0" w:rsidRPr="00B96FA0">
        <w:t>、</w:t>
      </w:r>
      <w:hyperlink w:anchor="■ファイアウォール18ー3ー2" w:history="1">
        <w:r w:rsidR="00B96FA0" w:rsidRPr="00F4717A">
          <w:rPr>
            <w:rStyle w:val="a7"/>
          </w:rPr>
          <w:t>18-3-2</w:t>
        </w:r>
      </w:hyperlink>
      <w:r w:rsidR="00B96FA0" w:rsidRPr="00B96FA0">
        <w:t>、</w:t>
      </w:r>
      <w:hyperlink w:anchor="■ファイアウォール18ー3ー5" w:history="1">
        <w:r w:rsidR="00B96FA0" w:rsidRPr="00F4717A">
          <w:rPr>
            <w:rStyle w:val="a7"/>
          </w:rPr>
          <w:t>18-3-5</w:t>
        </w:r>
      </w:hyperlink>
      <w:r w:rsidR="00B96FA0" w:rsidRPr="00B96FA0">
        <w:t>、</w:t>
      </w:r>
      <w:hyperlink w:anchor="■ファイアウォール18ー4" w:history="1">
        <w:r w:rsidR="00B96FA0" w:rsidRPr="00F4717A">
          <w:rPr>
            <w:rStyle w:val="a7"/>
          </w:rPr>
          <w:t>18-4</w:t>
        </w:r>
      </w:hyperlink>
      <w:r w:rsidR="00B96FA0" w:rsidRPr="00B96FA0">
        <w:t>、</w:t>
      </w:r>
      <w:hyperlink w:anchor="■ファイアウォール20ー1ー5" w:history="1">
        <w:r w:rsidR="00B96FA0" w:rsidRPr="00F4717A">
          <w:rPr>
            <w:rStyle w:val="a7"/>
          </w:rPr>
          <w:t>20-1-5</w:t>
        </w:r>
      </w:hyperlink>
      <w:r w:rsidR="00B96FA0" w:rsidRPr="00B96FA0">
        <w:t>、</w:t>
      </w:r>
      <w:hyperlink w:anchor="■ファイアウォール21ー1ー2" w:history="1">
        <w:r w:rsidR="00B96FA0" w:rsidRPr="00F4717A">
          <w:rPr>
            <w:rStyle w:val="a7"/>
          </w:rPr>
          <w:t>21-1-2</w:t>
        </w:r>
      </w:hyperlink>
      <w:r w:rsidR="00B96FA0" w:rsidRPr="00B96FA0">
        <w:t>、</w:t>
      </w:r>
      <w:hyperlink w:anchor="■ファイアウォール22ー3ー1" w:history="1">
        <w:r w:rsidR="00B96FA0" w:rsidRPr="00F4717A">
          <w:rPr>
            <w:rStyle w:val="a7"/>
          </w:rPr>
          <w:t>22-3-1</w:t>
        </w:r>
      </w:hyperlink>
      <w:r w:rsidR="00B96FA0" w:rsidRPr="00B96FA0">
        <w:t>、</w:t>
      </w:r>
      <w:hyperlink w:anchor="■ファイアウォール23ー2" w:history="1">
        <w:r w:rsidR="00B96FA0" w:rsidRPr="00F4717A">
          <w:rPr>
            <w:rStyle w:val="a7"/>
          </w:rPr>
          <w:t>23-2</w:t>
        </w:r>
      </w:hyperlink>
      <w:r w:rsidR="00B96FA0" w:rsidRPr="00B96FA0">
        <w:t>、</w:t>
      </w:r>
      <w:hyperlink w:anchor="■ファイアウォール25ー2ー1" w:history="1">
        <w:r w:rsidR="00B96FA0" w:rsidRPr="00F4717A">
          <w:rPr>
            <w:rStyle w:val="a7"/>
          </w:rPr>
          <w:t>25-2-1</w:t>
        </w:r>
      </w:hyperlink>
    </w:p>
    <w:p w14:paraId="57C037EF" w14:textId="77777777" w:rsidR="000E5567" w:rsidRDefault="000E5567" w:rsidP="000E5567">
      <w:pPr>
        <w:wordWrap w:val="0"/>
        <w:ind w:firstLineChars="0" w:firstLine="0"/>
      </w:pPr>
    </w:p>
    <w:p w14:paraId="042EBFBE" w14:textId="77777777" w:rsidR="000E5567" w:rsidRPr="00432C05" w:rsidRDefault="000E5567" w:rsidP="00CD3CFE">
      <w:pPr>
        <w:pStyle w:val="afd"/>
      </w:pPr>
      <w:bookmarkStart w:id="2343" w:name="_Toc185339176"/>
      <w:bookmarkStart w:id="2344" w:name="■ファイル共有ソフト"/>
      <w:r w:rsidRPr="00432C05">
        <w:rPr>
          <w:rFonts w:hint="eastAsia"/>
        </w:rPr>
        <w:t>■ファイル共有ソフト</w:t>
      </w:r>
      <w:bookmarkEnd w:id="2343"/>
    </w:p>
    <w:bookmarkEnd w:id="2344"/>
    <w:p w14:paraId="107E8F6D" w14:textId="77777777" w:rsidR="000E5567" w:rsidRDefault="000E5567" w:rsidP="000E5567">
      <w:r w:rsidRPr="00432C05">
        <w:rPr>
          <w:rFonts w:hint="eastAsia"/>
        </w:rPr>
        <w:t>複数の利用者によるネットワークでのファイルのやり</w:t>
      </w:r>
      <w:r>
        <w:rPr>
          <w:rFonts w:hint="eastAsia"/>
        </w:rPr>
        <w:t>取り</w:t>
      </w:r>
      <w:r w:rsidRPr="00432C05">
        <w:rPr>
          <w:rFonts w:hint="eastAsia"/>
        </w:rPr>
        <w:t>を可能にしたソフトウェアのこと。不特定多数でファイルを共有するソフトは、自動的にファイルを送受信する仕組みであるため、</w:t>
      </w:r>
      <w:r>
        <w:rPr>
          <w:rFonts w:hint="eastAsia"/>
        </w:rPr>
        <w:t>ウイルス</w:t>
      </w:r>
      <w:r w:rsidRPr="00432C05">
        <w:rPr>
          <w:rFonts w:hint="eastAsia"/>
        </w:rPr>
        <w:t>の感染によって、公開したくないファイルがインターネットに流出するトラブルなどが多く発生している。不特定多数でファイルを共有するファイル共有ソフトは、使用を禁止する必要がある</w:t>
      </w:r>
    </w:p>
    <w:p w14:paraId="314FEF42" w14:textId="472C0ECF" w:rsidR="00802CAA" w:rsidRDefault="001C6045" w:rsidP="001C6045">
      <w:pPr>
        <w:ind w:firstLineChars="0" w:firstLine="0"/>
      </w:pPr>
      <w:r w:rsidRPr="001C6045">
        <w:rPr>
          <w:rFonts w:hint="eastAsia"/>
        </w:rPr>
        <w:t xml:space="preserve">…………………    </w:t>
      </w:r>
      <w:hyperlink w:anchor="■ファイル共有ソフト17ー3ー1" w:history="1">
        <w:r w:rsidR="00802CAA" w:rsidRPr="00BE1FE9">
          <w:rPr>
            <w:rStyle w:val="a7"/>
          </w:rPr>
          <w:t>17-3-1</w:t>
        </w:r>
      </w:hyperlink>
      <w:r w:rsidR="00802CAA" w:rsidRPr="00802CAA">
        <w:t>、</w:t>
      </w:r>
      <w:hyperlink w:anchor="■ファイル共有ソフト18ー2ー10" w:history="1">
        <w:r w:rsidR="00802CAA" w:rsidRPr="00BE1FE9">
          <w:rPr>
            <w:rStyle w:val="a7"/>
          </w:rPr>
          <w:t>18-2-10</w:t>
        </w:r>
      </w:hyperlink>
      <w:r w:rsidR="00802CAA" w:rsidRPr="00802CAA">
        <w:t>、</w:t>
      </w:r>
      <w:hyperlink w:anchor="■ファイル共有ソフト18ー2ー17" w:history="1">
        <w:r w:rsidR="00802CAA" w:rsidRPr="00BE1FE9">
          <w:rPr>
            <w:rStyle w:val="a7"/>
          </w:rPr>
          <w:t>18-2-17</w:t>
        </w:r>
      </w:hyperlink>
    </w:p>
    <w:p w14:paraId="6251134D" w14:textId="77777777" w:rsidR="000E5567" w:rsidRDefault="000E5567" w:rsidP="000E5567">
      <w:pPr>
        <w:wordWrap w:val="0"/>
        <w:ind w:firstLineChars="0" w:firstLine="0"/>
      </w:pPr>
    </w:p>
    <w:p w14:paraId="5B5E4E7B" w14:textId="77777777" w:rsidR="000E5567" w:rsidRPr="001017B7" w:rsidRDefault="000E5567" w:rsidP="00CD3CFE">
      <w:pPr>
        <w:pStyle w:val="afd"/>
      </w:pPr>
      <w:bookmarkStart w:id="2345" w:name="_Toc185339177"/>
      <w:bookmarkStart w:id="2346" w:name="■フォレンジック"/>
      <w:r w:rsidRPr="001017B7">
        <w:rPr>
          <w:rFonts w:hint="eastAsia"/>
        </w:rPr>
        <w:t>■フォレンジック</w:t>
      </w:r>
      <w:bookmarkEnd w:id="2345"/>
    </w:p>
    <w:bookmarkEnd w:id="2346"/>
    <w:p w14:paraId="4BF5B8E6" w14:textId="77777777" w:rsidR="000E5567" w:rsidRDefault="000E5567" w:rsidP="000E5567">
      <w:pPr>
        <w:wordWrap w:val="0"/>
      </w:pPr>
      <w:r w:rsidRPr="001017B7">
        <w:rPr>
          <w:rFonts w:hint="eastAsia"/>
        </w:rPr>
        <w:t>犯罪捜査における分析や鑑識を意味する言葉。サイバーセキュリティの分野で使われる「フォレンジック」とは、セキュリティ事故が起きた際に、端末やネットワーク内の情報を収集し、被害状況の解明や犯罪捜査に必要な法的証拠を明らかにする取組を指す。「デジタル・フォレンジック」や「コンピュータ・フォレンジック」などと呼ばれる</w:t>
      </w:r>
    </w:p>
    <w:p w14:paraId="3815CE2F" w14:textId="1A2C396A" w:rsidR="00285993" w:rsidRPr="001017B7" w:rsidRDefault="001C6045" w:rsidP="001C6045">
      <w:pPr>
        <w:wordWrap w:val="0"/>
        <w:ind w:firstLineChars="0" w:firstLine="0"/>
      </w:pPr>
      <w:r w:rsidRPr="001C6045">
        <w:rPr>
          <w:rFonts w:hint="eastAsia"/>
        </w:rPr>
        <w:t xml:space="preserve">…………………    </w:t>
      </w:r>
      <w:hyperlink w:anchor="■フォレンジック5ー2ー3" w:history="1">
        <w:r w:rsidR="00285993" w:rsidRPr="00AC1226">
          <w:rPr>
            <w:rStyle w:val="a7"/>
          </w:rPr>
          <w:t>5-2-3</w:t>
        </w:r>
      </w:hyperlink>
      <w:r w:rsidR="00285993" w:rsidRPr="00285993">
        <w:t>、</w:t>
      </w:r>
      <w:hyperlink w:anchor="■フォレンジック18ー4" w:history="1">
        <w:r w:rsidR="00285993" w:rsidRPr="00AC1226">
          <w:rPr>
            <w:rStyle w:val="a7"/>
          </w:rPr>
          <w:t>18-4</w:t>
        </w:r>
      </w:hyperlink>
      <w:r w:rsidR="00285993" w:rsidRPr="00285993">
        <w:t>、</w:t>
      </w:r>
      <w:hyperlink w:anchor="■フォレンジック21ー1ー2" w:history="1">
        <w:r w:rsidR="00285993" w:rsidRPr="00AC1226">
          <w:rPr>
            <w:rStyle w:val="a7"/>
          </w:rPr>
          <w:t>21-1-2</w:t>
        </w:r>
      </w:hyperlink>
      <w:r w:rsidR="00285993" w:rsidRPr="00285993">
        <w:t>、</w:t>
      </w:r>
      <w:hyperlink w:anchor="■フォレンジック22ー1ー2" w:history="1">
        <w:r w:rsidR="00285993" w:rsidRPr="00AC1226">
          <w:rPr>
            <w:rStyle w:val="a7"/>
          </w:rPr>
          <w:t>22-1-2</w:t>
        </w:r>
      </w:hyperlink>
      <w:r w:rsidR="00285993" w:rsidRPr="00285993">
        <w:t>、</w:t>
      </w:r>
      <w:hyperlink w:anchor="■フォレンジック22ー2ー3" w:history="1">
        <w:r w:rsidR="00285993" w:rsidRPr="00AC1226">
          <w:rPr>
            <w:rStyle w:val="a7"/>
          </w:rPr>
          <w:t>22-2-3</w:t>
        </w:r>
      </w:hyperlink>
      <w:r w:rsidR="00285993" w:rsidRPr="00285993">
        <w:t>、</w:t>
      </w:r>
      <w:hyperlink w:anchor="■フォレンジック23ー2" w:history="1">
        <w:r w:rsidR="00285993" w:rsidRPr="00AC1226">
          <w:rPr>
            <w:rStyle w:val="a7"/>
          </w:rPr>
          <w:t>23-2</w:t>
        </w:r>
      </w:hyperlink>
      <w:r w:rsidR="00285993" w:rsidRPr="00285993">
        <w:t>、</w:t>
      </w:r>
      <w:hyperlink w:anchor="■フォレンジック28ー1" w:history="1">
        <w:r w:rsidR="00285993" w:rsidRPr="00AC1226">
          <w:rPr>
            <w:rStyle w:val="a7"/>
          </w:rPr>
          <w:t>28-1</w:t>
        </w:r>
      </w:hyperlink>
    </w:p>
    <w:p w14:paraId="2CC31ED5" w14:textId="77777777" w:rsidR="000E5567" w:rsidRPr="00D54294" w:rsidRDefault="000E5567" w:rsidP="000E5567">
      <w:pPr>
        <w:wordWrap w:val="0"/>
        <w:ind w:firstLineChars="0" w:firstLine="0"/>
      </w:pPr>
    </w:p>
    <w:p w14:paraId="54828B99" w14:textId="77777777" w:rsidR="000E5567" w:rsidRPr="001017B7" w:rsidRDefault="000E5567" w:rsidP="00CD3CFE">
      <w:pPr>
        <w:pStyle w:val="afd"/>
      </w:pPr>
      <w:bookmarkStart w:id="2347" w:name="_Toc185339178"/>
      <w:bookmarkStart w:id="2348" w:name="■不正アクセス"/>
      <w:r w:rsidRPr="001017B7">
        <w:rPr>
          <w:rFonts w:hint="eastAsia"/>
        </w:rPr>
        <w:t>■不正アクセス</w:t>
      </w:r>
      <w:bookmarkEnd w:id="2347"/>
    </w:p>
    <w:bookmarkEnd w:id="2348"/>
    <w:p w14:paraId="2F324B98" w14:textId="77777777" w:rsidR="000E5567" w:rsidRPr="001017B7" w:rsidRDefault="000E5567" w:rsidP="000E5567">
      <w:pPr>
        <w:wordWrap w:val="0"/>
      </w:pPr>
      <w:r w:rsidRPr="001017B7">
        <w:rPr>
          <w:rFonts w:hint="eastAsia"/>
        </w:rPr>
        <w:t>利用権限を持たない悪意のある</w:t>
      </w:r>
      <w:r>
        <w:rPr>
          <w:rFonts w:hint="eastAsia"/>
        </w:rPr>
        <w:t>ユーザー</w:t>
      </w:r>
      <w:r w:rsidRPr="001017B7">
        <w:rPr>
          <w:rFonts w:hint="eastAsia"/>
        </w:rPr>
        <w:t>が、企業や組織で管理されている情報システムやサービスに不正にアクセスすること。不正アクセスにより、正規の個人情報の窃取やデータの改ざんや破壊などの危険がある。日本では、</w:t>
      </w:r>
      <w:r>
        <w:rPr>
          <w:rFonts w:hint="eastAsia"/>
        </w:rPr>
        <w:t>平成12</w:t>
      </w:r>
      <w:r w:rsidRPr="001017B7">
        <w:t>年2月に施行された不正アクセス行為の禁止などに関する法律（不正アクセス禁止法）により、法律で固く禁じられている</w:t>
      </w:r>
    </w:p>
    <w:p w14:paraId="51103AF6" w14:textId="4A903CBD" w:rsidR="003B0C00" w:rsidRPr="001017B7" w:rsidRDefault="003B0C00" w:rsidP="003B0C00">
      <w:pPr>
        <w:wordWrap w:val="0"/>
        <w:ind w:firstLineChars="0" w:firstLine="0"/>
      </w:pPr>
      <w:r w:rsidRPr="001C6045">
        <w:rPr>
          <w:rFonts w:hint="eastAsia"/>
        </w:rPr>
        <w:t xml:space="preserve">…………………    </w:t>
      </w:r>
      <w:hyperlink w:anchor="■不正アクセス3ー2ー1" w:history="1">
        <w:r w:rsidR="003C37C7" w:rsidRPr="00242496">
          <w:rPr>
            <w:rStyle w:val="a7"/>
          </w:rPr>
          <w:t>3-2-1</w:t>
        </w:r>
      </w:hyperlink>
      <w:r w:rsidR="003C37C7" w:rsidRPr="003C37C7">
        <w:t>、</w:t>
      </w:r>
      <w:hyperlink w:anchor="■不正アクセス4ー3ー3" w:history="1">
        <w:r w:rsidR="003C37C7" w:rsidRPr="00242496">
          <w:rPr>
            <w:rStyle w:val="a7"/>
          </w:rPr>
          <w:t>4-3-3</w:t>
        </w:r>
      </w:hyperlink>
      <w:r w:rsidR="003C37C7" w:rsidRPr="003C37C7">
        <w:t>、</w:t>
      </w:r>
      <w:hyperlink w:anchor="■不正アクセス5ー1ー1" w:history="1">
        <w:r w:rsidR="003C37C7" w:rsidRPr="008F7399">
          <w:rPr>
            <w:rStyle w:val="a7"/>
          </w:rPr>
          <w:t>5-1-1</w:t>
        </w:r>
      </w:hyperlink>
      <w:r w:rsidR="003C37C7" w:rsidRPr="003C37C7">
        <w:t>、</w:t>
      </w:r>
      <w:hyperlink w:anchor="■不正アクセス5ー1ー3" w:history="1">
        <w:r w:rsidR="003C37C7" w:rsidRPr="007107A8">
          <w:rPr>
            <w:rStyle w:val="a7"/>
          </w:rPr>
          <w:t>5-1-3</w:t>
        </w:r>
      </w:hyperlink>
      <w:r w:rsidR="003C37C7" w:rsidRPr="003C37C7">
        <w:t>、</w:t>
      </w:r>
      <w:hyperlink w:anchor="■不正アクセス5ー2ー1" w:history="1">
        <w:r w:rsidR="003C37C7" w:rsidRPr="003C37C7">
          <w:rPr>
            <w:rStyle w:val="a7"/>
          </w:rPr>
          <w:t>5-2-1</w:t>
        </w:r>
      </w:hyperlink>
      <w:r w:rsidR="003C37C7" w:rsidRPr="003C37C7">
        <w:t>、</w:t>
      </w:r>
      <w:hyperlink w:anchor="■不正アクセス5ー2ー2" w:history="1">
        <w:r w:rsidR="003C37C7" w:rsidRPr="003C37C7">
          <w:rPr>
            <w:rStyle w:val="a7"/>
          </w:rPr>
          <w:t>5-2-2</w:t>
        </w:r>
      </w:hyperlink>
      <w:r w:rsidR="003C37C7" w:rsidRPr="003C37C7">
        <w:t>、</w:t>
      </w:r>
      <w:hyperlink w:anchor="■不正アクセス5ー2ー3" w:history="1">
        <w:r w:rsidR="003C37C7" w:rsidRPr="003C37C7">
          <w:rPr>
            <w:rStyle w:val="a7"/>
          </w:rPr>
          <w:t>5-2-3</w:t>
        </w:r>
      </w:hyperlink>
      <w:r w:rsidR="003C37C7" w:rsidRPr="003C37C7">
        <w:t>、</w:t>
      </w:r>
      <w:hyperlink w:anchor="■不正アクセス5ー2ー5" w:history="1">
        <w:r w:rsidR="003C37C7" w:rsidRPr="003C37C7">
          <w:rPr>
            <w:rStyle w:val="a7"/>
          </w:rPr>
          <w:t>5-2-5</w:t>
        </w:r>
      </w:hyperlink>
      <w:r w:rsidR="003C37C7" w:rsidRPr="003C37C7">
        <w:t>、</w:t>
      </w:r>
      <w:hyperlink w:anchor="■不正アクセス5ー3ー1" w:history="1">
        <w:r w:rsidR="003C37C7" w:rsidRPr="007107A8">
          <w:rPr>
            <w:rStyle w:val="a7"/>
          </w:rPr>
          <w:t>5-3-1</w:t>
        </w:r>
      </w:hyperlink>
      <w:r w:rsidR="003C37C7" w:rsidRPr="003C37C7">
        <w:t>、</w:t>
      </w:r>
      <w:hyperlink w:anchor="■不正アクセス6ー3ー2" w:history="1">
        <w:r w:rsidR="003C37C7" w:rsidRPr="007107A8">
          <w:rPr>
            <w:rStyle w:val="a7"/>
          </w:rPr>
          <w:t>6-3-2</w:t>
        </w:r>
      </w:hyperlink>
      <w:r w:rsidR="003C37C7" w:rsidRPr="003C37C7">
        <w:t>、</w:t>
      </w:r>
      <w:hyperlink w:anchor="■不正アクセス7ー1ー2" w:history="1">
        <w:r w:rsidR="003C37C7" w:rsidRPr="007107A8">
          <w:rPr>
            <w:rStyle w:val="a7"/>
          </w:rPr>
          <w:t>7-1-2</w:t>
        </w:r>
      </w:hyperlink>
      <w:r w:rsidR="003C37C7" w:rsidRPr="003C37C7">
        <w:t>、</w:t>
      </w:r>
      <w:hyperlink w:anchor="■不正アクセス8ー1ー1" w:history="1">
        <w:r w:rsidR="003C37C7" w:rsidRPr="007107A8">
          <w:rPr>
            <w:rStyle w:val="a7"/>
          </w:rPr>
          <w:t>8-1-1</w:t>
        </w:r>
      </w:hyperlink>
      <w:r w:rsidR="003C37C7" w:rsidRPr="003C37C7">
        <w:t>、</w:t>
      </w:r>
      <w:hyperlink w:anchor="■不正アクセス8ー1ー3" w:history="1">
        <w:r w:rsidR="003C37C7" w:rsidRPr="007107A8">
          <w:rPr>
            <w:rStyle w:val="a7"/>
          </w:rPr>
          <w:t>8-1-3</w:t>
        </w:r>
      </w:hyperlink>
      <w:r w:rsidR="003C37C7" w:rsidRPr="003C37C7">
        <w:t>、</w:t>
      </w:r>
      <w:hyperlink w:anchor="■不正アクセス12ー2ー2" w:history="1">
        <w:r w:rsidR="003C37C7" w:rsidRPr="007107A8">
          <w:rPr>
            <w:rStyle w:val="a7"/>
          </w:rPr>
          <w:t>12-2-2</w:t>
        </w:r>
      </w:hyperlink>
      <w:r w:rsidR="003C37C7" w:rsidRPr="003C37C7">
        <w:t>、</w:t>
      </w:r>
      <w:hyperlink w:anchor="■不正アクセス12ー3" w:history="1">
        <w:r w:rsidR="003C37C7" w:rsidRPr="007107A8">
          <w:rPr>
            <w:rStyle w:val="a7"/>
          </w:rPr>
          <w:t>12-3</w:t>
        </w:r>
      </w:hyperlink>
      <w:r w:rsidR="003C37C7" w:rsidRPr="003C37C7">
        <w:t>、</w:t>
      </w:r>
      <w:hyperlink w:anchor="■不正アクセス15ー2ー1" w:history="1">
        <w:r w:rsidR="003C37C7" w:rsidRPr="007107A8">
          <w:rPr>
            <w:rStyle w:val="a7"/>
          </w:rPr>
          <w:t>15-2-1</w:t>
        </w:r>
      </w:hyperlink>
      <w:r w:rsidR="003C37C7" w:rsidRPr="003C37C7">
        <w:t>、</w:t>
      </w:r>
      <w:hyperlink w:anchor="■不正アクセス15ー2ー5" w:history="1">
        <w:r w:rsidR="003C37C7" w:rsidRPr="007107A8">
          <w:rPr>
            <w:rStyle w:val="a7"/>
          </w:rPr>
          <w:t>15-2-5</w:t>
        </w:r>
      </w:hyperlink>
      <w:r w:rsidR="003C37C7" w:rsidRPr="003C37C7">
        <w:t>、</w:t>
      </w:r>
      <w:hyperlink w:anchor="■不正アクセス15ー2ー7" w:history="1">
        <w:r w:rsidR="003C37C7" w:rsidRPr="007107A8">
          <w:rPr>
            <w:rStyle w:val="a7"/>
          </w:rPr>
          <w:t>15-2-7</w:t>
        </w:r>
      </w:hyperlink>
      <w:r w:rsidR="003C37C7" w:rsidRPr="003C37C7">
        <w:t>、</w:t>
      </w:r>
      <w:hyperlink w:anchor="■不正アクセス17ー3ー1" w:history="1">
        <w:r w:rsidR="003C37C7" w:rsidRPr="00263A9A">
          <w:rPr>
            <w:rStyle w:val="a7"/>
          </w:rPr>
          <w:t>17-3-1</w:t>
        </w:r>
      </w:hyperlink>
      <w:r w:rsidR="003C37C7" w:rsidRPr="003C37C7">
        <w:t>、</w:t>
      </w:r>
      <w:hyperlink w:anchor="■不正アクセス18ー2ー4" w:history="1">
        <w:r w:rsidR="003C37C7" w:rsidRPr="003C37C7">
          <w:rPr>
            <w:rStyle w:val="a7"/>
          </w:rPr>
          <w:t>18-2-4</w:t>
        </w:r>
      </w:hyperlink>
      <w:r w:rsidR="003C37C7" w:rsidRPr="003C37C7">
        <w:t>、</w:t>
      </w:r>
      <w:hyperlink w:anchor="■不正アクセス18ー2ー10" w:history="1">
        <w:r w:rsidR="003C37C7" w:rsidRPr="003C37C7">
          <w:rPr>
            <w:rStyle w:val="a7"/>
          </w:rPr>
          <w:t>18-2-10</w:t>
        </w:r>
      </w:hyperlink>
      <w:r w:rsidR="003C37C7" w:rsidRPr="003C37C7">
        <w:t>、</w:t>
      </w:r>
      <w:hyperlink w:anchor="■不正アクセス18ー2ー11" w:history="1">
        <w:r w:rsidR="003C37C7" w:rsidRPr="003C37C7">
          <w:rPr>
            <w:rStyle w:val="a7"/>
          </w:rPr>
          <w:t>18-2-11</w:t>
        </w:r>
      </w:hyperlink>
      <w:r w:rsidR="003C37C7" w:rsidRPr="003C37C7">
        <w:t>、</w:t>
      </w:r>
      <w:hyperlink w:anchor="■不正アクセス18ー2ー13" w:history="1">
        <w:r w:rsidR="003C37C7" w:rsidRPr="00263A9A">
          <w:rPr>
            <w:rStyle w:val="a7"/>
          </w:rPr>
          <w:t>18-2-13</w:t>
        </w:r>
      </w:hyperlink>
      <w:r w:rsidR="003C37C7" w:rsidRPr="003C37C7">
        <w:t>、</w:t>
      </w:r>
      <w:hyperlink w:anchor="■不正アクセス18ー2ー17" w:history="1">
        <w:r w:rsidR="003C37C7" w:rsidRPr="00263A9A">
          <w:rPr>
            <w:rStyle w:val="a7"/>
          </w:rPr>
          <w:t>18-2-17</w:t>
        </w:r>
      </w:hyperlink>
      <w:r w:rsidR="003C37C7" w:rsidRPr="003C37C7">
        <w:t>、</w:t>
      </w:r>
      <w:hyperlink w:anchor="■不正アクセス18ー3ー5" w:history="1">
        <w:r w:rsidR="003C37C7" w:rsidRPr="00263A9A">
          <w:rPr>
            <w:rStyle w:val="a7"/>
          </w:rPr>
          <w:t>18-3-5</w:t>
        </w:r>
      </w:hyperlink>
      <w:r w:rsidR="003C37C7" w:rsidRPr="003C37C7">
        <w:t>、</w:t>
      </w:r>
      <w:hyperlink w:anchor="■不正アクセス18ー4" w:history="1">
        <w:r w:rsidR="003C37C7" w:rsidRPr="00263A9A">
          <w:rPr>
            <w:rStyle w:val="a7"/>
          </w:rPr>
          <w:t>18-4</w:t>
        </w:r>
      </w:hyperlink>
      <w:r w:rsidR="003C37C7" w:rsidRPr="003C37C7">
        <w:t>、</w:t>
      </w:r>
      <w:hyperlink w:anchor="■不正アクセス20ー1ー5" w:history="1">
        <w:r w:rsidR="003C37C7" w:rsidRPr="00263A9A">
          <w:rPr>
            <w:rStyle w:val="a7"/>
          </w:rPr>
          <w:t>20-1-5</w:t>
        </w:r>
      </w:hyperlink>
      <w:r w:rsidR="003C37C7" w:rsidRPr="003C37C7">
        <w:t>、</w:t>
      </w:r>
      <w:hyperlink w:anchor="■不正アクセス21ー1ー2" w:history="1">
        <w:r w:rsidR="003C37C7" w:rsidRPr="00263A9A">
          <w:rPr>
            <w:rStyle w:val="a7"/>
          </w:rPr>
          <w:t>21-1-2</w:t>
        </w:r>
      </w:hyperlink>
      <w:r w:rsidR="003C37C7" w:rsidRPr="003C37C7">
        <w:t>、</w:t>
      </w:r>
      <w:hyperlink w:anchor="■不正アクセス21ー1ー5" w:history="1">
        <w:r w:rsidR="003C37C7" w:rsidRPr="00263A9A">
          <w:rPr>
            <w:rStyle w:val="a7"/>
          </w:rPr>
          <w:t>21-1-5</w:t>
        </w:r>
      </w:hyperlink>
      <w:r w:rsidR="003C37C7" w:rsidRPr="003C37C7">
        <w:t>、</w:t>
      </w:r>
      <w:hyperlink w:anchor="■不正アクセス22ー3ー1" w:history="1">
        <w:r w:rsidR="003C37C7" w:rsidRPr="00263A9A">
          <w:rPr>
            <w:rStyle w:val="a7"/>
          </w:rPr>
          <w:t>22-3-1</w:t>
        </w:r>
      </w:hyperlink>
      <w:r w:rsidR="003C37C7" w:rsidRPr="003C37C7">
        <w:t>、</w:t>
      </w:r>
      <w:hyperlink w:anchor="■不正アクセス23ー1ー1" w:history="1">
        <w:r w:rsidR="003C37C7" w:rsidRPr="00263A9A">
          <w:rPr>
            <w:rStyle w:val="a7"/>
          </w:rPr>
          <w:t>23-1-1</w:t>
        </w:r>
      </w:hyperlink>
      <w:r w:rsidR="003C37C7" w:rsidRPr="003C37C7">
        <w:t>、</w:t>
      </w:r>
      <w:hyperlink w:anchor="■不正アクセス23ー2" w:history="1">
        <w:r w:rsidR="003C37C7" w:rsidRPr="00263A9A">
          <w:rPr>
            <w:rStyle w:val="a7"/>
          </w:rPr>
          <w:t>23-2</w:t>
        </w:r>
      </w:hyperlink>
      <w:r w:rsidR="003C37C7" w:rsidRPr="003C37C7">
        <w:t>、</w:t>
      </w:r>
      <w:hyperlink w:anchor="■不正アクセス25ー2ー1" w:history="1">
        <w:r w:rsidR="003C37C7" w:rsidRPr="001164EB">
          <w:rPr>
            <w:rStyle w:val="a7"/>
          </w:rPr>
          <w:t>25-2-1</w:t>
        </w:r>
      </w:hyperlink>
      <w:r w:rsidR="003C37C7" w:rsidRPr="003C37C7">
        <w:t>、</w:t>
      </w:r>
      <w:hyperlink w:anchor="■不正アクセス27ー5" w:history="1">
        <w:r w:rsidR="003C37C7" w:rsidRPr="001164EB">
          <w:rPr>
            <w:rStyle w:val="a7"/>
          </w:rPr>
          <w:t>27-5</w:t>
        </w:r>
      </w:hyperlink>
      <w:r w:rsidR="003C37C7" w:rsidRPr="003C37C7">
        <w:t>、</w:t>
      </w:r>
      <w:hyperlink w:anchor="■不正アクセス28ー1" w:history="1">
        <w:r w:rsidR="003C37C7" w:rsidRPr="001164EB">
          <w:rPr>
            <w:rStyle w:val="a7"/>
          </w:rPr>
          <w:t>28-1</w:t>
        </w:r>
      </w:hyperlink>
    </w:p>
    <w:p w14:paraId="378AC5FC" w14:textId="77777777" w:rsidR="000E5567" w:rsidRPr="001017B7" w:rsidRDefault="000E5567" w:rsidP="000E5567">
      <w:pPr>
        <w:wordWrap w:val="0"/>
      </w:pPr>
    </w:p>
    <w:p w14:paraId="61DA1E20" w14:textId="77777777" w:rsidR="000E5567" w:rsidRPr="001017B7" w:rsidRDefault="000E5567" w:rsidP="00CD3CFE">
      <w:pPr>
        <w:pStyle w:val="afd"/>
      </w:pPr>
      <w:bookmarkStart w:id="2349" w:name="_Toc185339179"/>
      <w:bookmarkStart w:id="2350" w:name="■踏み台"/>
      <w:r w:rsidRPr="001017B7">
        <w:rPr>
          <w:rFonts w:hint="eastAsia"/>
        </w:rPr>
        <w:t>■踏み台</w:t>
      </w:r>
      <w:bookmarkEnd w:id="2349"/>
    </w:p>
    <w:bookmarkEnd w:id="2350"/>
    <w:p w14:paraId="07C299B4" w14:textId="77777777" w:rsidR="000E5567" w:rsidRDefault="000E5567" w:rsidP="000E5567">
      <w:pPr>
        <w:wordWrap w:val="0"/>
      </w:pPr>
      <w:r w:rsidRPr="001017B7">
        <w:rPr>
          <w:rFonts w:hint="eastAsia"/>
        </w:rPr>
        <w:t>不正侵入の中継地点として利用されるコンピュータのこと。</w:t>
      </w:r>
      <w:r w:rsidRPr="001017B7">
        <w:t>他人のコンピュータに侵入するときに、直接自分のコンピュータから接続すると、接続元のIPアドレスによって、犯人が特定されてしまう可能性がある。そこで、いくつかのコンピュータを経由してから、目的のコンピュータに接続すること</w:t>
      </w:r>
      <w:r>
        <w:rPr>
          <w:rFonts w:hint="eastAsia"/>
        </w:rPr>
        <w:t>により</w:t>
      </w:r>
      <w:r w:rsidRPr="001017B7">
        <w:t>、犯人が自分のコンピュータを探しにくくする。このように、現実的な被害はないけれども、不正侵入の中継地点としてのみ利用されるコンピュータのことを踏み台と呼ぶ</w:t>
      </w:r>
    </w:p>
    <w:p w14:paraId="538EC288" w14:textId="5FCC61AA" w:rsidR="0021663F" w:rsidRPr="001017B7" w:rsidRDefault="001C6045" w:rsidP="001C6045">
      <w:pPr>
        <w:wordWrap w:val="0"/>
        <w:ind w:firstLineChars="0" w:firstLine="0"/>
      </w:pPr>
      <w:r w:rsidRPr="001C6045">
        <w:rPr>
          <w:rFonts w:hint="eastAsia"/>
        </w:rPr>
        <w:t xml:space="preserve">…………………    </w:t>
      </w:r>
      <w:hyperlink w:anchor="■踏み台5ー1ー3" w:history="1">
        <w:r w:rsidR="0021663F" w:rsidRPr="00D05380">
          <w:rPr>
            <w:rStyle w:val="a7"/>
          </w:rPr>
          <w:t>5-1-3</w:t>
        </w:r>
      </w:hyperlink>
      <w:r w:rsidR="0021663F" w:rsidRPr="0021663F">
        <w:t>、</w:t>
      </w:r>
      <w:hyperlink w:anchor="■踏み台19ー2" w:history="1">
        <w:r w:rsidR="0021663F" w:rsidRPr="00D05380">
          <w:rPr>
            <w:rStyle w:val="a7"/>
          </w:rPr>
          <w:t>19-2</w:t>
        </w:r>
      </w:hyperlink>
    </w:p>
    <w:p w14:paraId="7A04E3F5" w14:textId="77777777" w:rsidR="000E5567" w:rsidRDefault="000E5567" w:rsidP="00E045A6">
      <w:pPr>
        <w:wordWrap w:val="0"/>
        <w:ind w:firstLineChars="0" w:firstLine="0"/>
      </w:pPr>
    </w:p>
    <w:p w14:paraId="28AA1E79" w14:textId="77777777" w:rsidR="000E5567" w:rsidRPr="000040F0" w:rsidRDefault="000E5567" w:rsidP="00CD3CFE">
      <w:pPr>
        <w:pStyle w:val="afd"/>
      </w:pPr>
      <w:bookmarkStart w:id="2351" w:name="_Toc185339181"/>
      <w:bookmarkStart w:id="2352" w:name="■フレームワーク"/>
      <w:r w:rsidRPr="000040F0">
        <w:rPr>
          <w:rFonts w:hint="eastAsia"/>
        </w:rPr>
        <w:t>■フレームワーク</w:t>
      </w:r>
      <w:bookmarkEnd w:id="2351"/>
    </w:p>
    <w:bookmarkEnd w:id="2352"/>
    <w:p w14:paraId="215FD429" w14:textId="77777777" w:rsidR="000E5567" w:rsidRDefault="000E5567" w:rsidP="000E5567">
      <w:pPr>
        <w:wordWrap w:val="0"/>
      </w:pPr>
      <w:r w:rsidRPr="000040F0">
        <w:rPr>
          <w:rFonts w:hint="eastAsia"/>
        </w:rPr>
        <w:t>フレームワーク（サイバーセキュリティフレームワーク）とは、マルウェアやサイバー攻撃など</w:t>
      </w:r>
      <w:r>
        <w:rPr>
          <w:rFonts w:hint="eastAsia"/>
        </w:rPr>
        <w:t>さまざま</w:t>
      </w:r>
      <w:r w:rsidRPr="000040F0">
        <w:rPr>
          <w:rFonts w:hint="eastAsia"/>
        </w:rPr>
        <w:t>なセキュリティ上の脅威から、情報システムやデータを守るために、システム上の仕組みや人的な体制の整備を整える方法を「ひな</w:t>
      </w:r>
      <w:r>
        <w:rPr>
          <w:rFonts w:hint="eastAsia"/>
        </w:rPr>
        <w:t>型</w:t>
      </w:r>
      <w:r w:rsidRPr="000040F0">
        <w:rPr>
          <w:rFonts w:hint="eastAsia"/>
        </w:rPr>
        <w:t>」としてまとめたもの</w:t>
      </w:r>
    </w:p>
    <w:p w14:paraId="4C04EDA3" w14:textId="785B7DCC" w:rsidR="005A573B" w:rsidRDefault="00B255DB" w:rsidP="00B255DB">
      <w:pPr>
        <w:wordWrap w:val="0"/>
        <w:ind w:firstLineChars="0" w:firstLine="0"/>
        <w:rPr>
          <w:lang w:eastAsia="zh-TW"/>
        </w:rPr>
      </w:pPr>
      <w:r w:rsidRPr="00B255DB">
        <w:rPr>
          <w:rFonts w:hint="eastAsia"/>
          <w:lang w:eastAsia="zh-TW"/>
        </w:rPr>
        <w:t xml:space="preserve">…………………    </w:t>
      </w:r>
      <w:hyperlink w:anchor="■フレームワーク0ー1ー2" w:history="1">
        <w:r w:rsidR="005A573B" w:rsidRPr="000A443C">
          <w:rPr>
            <w:rStyle w:val="a7"/>
            <w:lang w:eastAsia="zh-TW"/>
          </w:rPr>
          <w:t>0-1-2</w:t>
        </w:r>
      </w:hyperlink>
      <w:r w:rsidR="005A573B" w:rsidRPr="005A573B">
        <w:rPr>
          <w:lang w:eastAsia="zh-TW"/>
        </w:rPr>
        <w:t>、</w:t>
      </w:r>
      <w:hyperlink w:anchor="■フレームワーク2ー3" w:history="1">
        <w:r w:rsidR="005A573B" w:rsidRPr="000A443C">
          <w:rPr>
            <w:rStyle w:val="a7"/>
            <w:lang w:eastAsia="zh-TW"/>
          </w:rPr>
          <w:t>2-3</w:t>
        </w:r>
      </w:hyperlink>
      <w:r w:rsidR="005A573B" w:rsidRPr="005A573B">
        <w:rPr>
          <w:lang w:eastAsia="zh-TW"/>
        </w:rPr>
        <w:t>、</w:t>
      </w:r>
      <w:hyperlink w:anchor="■フレームワーク4ー1ー1" w:history="1">
        <w:r w:rsidR="005A573B" w:rsidRPr="000A443C">
          <w:rPr>
            <w:rStyle w:val="a7"/>
            <w:lang w:eastAsia="zh-TW"/>
          </w:rPr>
          <w:t>4-1-1</w:t>
        </w:r>
      </w:hyperlink>
      <w:r w:rsidR="005A573B" w:rsidRPr="005A573B">
        <w:rPr>
          <w:lang w:eastAsia="zh-TW"/>
        </w:rPr>
        <w:t>、</w:t>
      </w:r>
      <w:hyperlink w:anchor="■フレームワーク5ー2ー4" w:history="1">
        <w:r w:rsidR="005A573B" w:rsidRPr="000A443C">
          <w:rPr>
            <w:rStyle w:val="a7"/>
            <w:lang w:eastAsia="zh-TW"/>
          </w:rPr>
          <w:t>5-2-4</w:t>
        </w:r>
      </w:hyperlink>
      <w:r w:rsidR="005A573B" w:rsidRPr="005A573B">
        <w:rPr>
          <w:lang w:eastAsia="zh-TW"/>
        </w:rPr>
        <w:t>、</w:t>
      </w:r>
      <w:hyperlink w:anchor="■フレームワーク7ー1ー1" w:history="1">
        <w:r w:rsidR="005A573B" w:rsidRPr="000A443C">
          <w:rPr>
            <w:rStyle w:val="a7"/>
            <w:lang w:eastAsia="zh-TW"/>
          </w:rPr>
          <w:t>7-1-1</w:t>
        </w:r>
      </w:hyperlink>
      <w:r w:rsidR="005A573B" w:rsidRPr="005A573B">
        <w:rPr>
          <w:lang w:eastAsia="zh-TW"/>
        </w:rPr>
        <w:t>、</w:t>
      </w:r>
      <w:hyperlink w:anchor="■フレームワーク7ー1ー2" w:history="1">
        <w:r w:rsidR="005A573B" w:rsidRPr="000A443C">
          <w:rPr>
            <w:rStyle w:val="a7"/>
            <w:lang w:eastAsia="zh-TW"/>
          </w:rPr>
          <w:t>7-1-2</w:t>
        </w:r>
      </w:hyperlink>
      <w:r w:rsidR="005A573B" w:rsidRPr="005A573B">
        <w:rPr>
          <w:lang w:eastAsia="zh-TW"/>
        </w:rPr>
        <w:t>、</w:t>
      </w:r>
      <w:hyperlink w:anchor="■フレームワーク第5編編集後記" w:history="1">
        <w:r w:rsidR="005A573B" w:rsidRPr="000A443C">
          <w:rPr>
            <w:rStyle w:val="a7"/>
            <w:lang w:eastAsia="zh-TW"/>
          </w:rPr>
          <w:t>第5編編集後記</w:t>
        </w:r>
      </w:hyperlink>
      <w:r w:rsidR="005A573B" w:rsidRPr="005A573B">
        <w:rPr>
          <w:lang w:eastAsia="zh-TW"/>
        </w:rPr>
        <w:t>、</w:t>
      </w:r>
      <w:hyperlink w:anchor="■フレームワーク11－1－1" w:history="1">
        <w:r w:rsidR="005A573B" w:rsidRPr="000A15FC">
          <w:rPr>
            <w:rStyle w:val="a7"/>
            <w:lang w:eastAsia="zh-TW"/>
          </w:rPr>
          <w:t>11-1</w:t>
        </w:r>
        <w:r w:rsidR="000A15FC" w:rsidRPr="000A15FC">
          <w:rPr>
            <w:rStyle w:val="a7"/>
            <w:rFonts w:hint="eastAsia"/>
            <w:lang w:eastAsia="zh-TW"/>
          </w:rPr>
          <w:t>-1</w:t>
        </w:r>
      </w:hyperlink>
      <w:r w:rsidR="005A573B" w:rsidRPr="000A15FC">
        <w:rPr>
          <w:lang w:eastAsia="zh-TW"/>
        </w:rPr>
        <w:t>、</w:t>
      </w:r>
      <w:hyperlink w:anchor="■フレームワーク11－1－2" w:history="1">
        <w:r w:rsidR="005A573B" w:rsidRPr="008563D8">
          <w:rPr>
            <w:rStyle w:val="a7"/>
            <w:lang w:eastAsia="zh-TW"/>
          </w:rPr>
          <w:t>11-1-2</w:t>
        </w:r>
      </w:hyperlink>
      <w:r w:rsidR="005A573B" w:rsidRPr="005A573B">
        <w:rPr>
          <w:lang w:eastAsia="zh-TW"/>
        </w:rPr>
        <w:t>、</w:t>
      </w:r>
      <w:hyperlink w:anchor="■フレームワーク11－2" w:history="1">
        <w:r w:rsidR="005A573B" w:rsidRPr="003F6CB4">
          <w:rPr>
            <w:rStyle w:val="a7"/>
            <w:lang w:eastAsia="zh-TW"/>
          </w:rPr>
          <w:t>11-2</w:t>
        </w:r>
      </w:hyperlink>
      <w:r w:rsidR="005A573B" w:rsidRPr="005A573B">
        <w:rPr>
          <w:lang w:eastAsia="zh-TW"/>
        </w:rPr>
        <w:t>、</w:t>
      </w:r>
      <w:hyperlink w:anchor="■フレームワーク11－3－1" w:history="1">
        <w:r w:rsidR="005A573B" w:rsidRPr="005205C3">
          <w:rPr>
            <w:rStyle w:val="a7"/>
            <w:lang w:eastAsia="zh-TW"/>
          </w:rPr>
          <w:t>11-3-1</w:t>
        </w:r>
      </w:hyperlink>
      <w:r w:rsidR="005A573B" w:rsidRPr="005A573B">
        <w:rPr>
          <w:lang w:eastAsia="zh-TW"/>
        </w:rPr>
        <w:t>、</w:t>
      </w:r>
      <w:hyperlink w:anchor="■フレームワーク11－4" w:history="1">
        <w:r w:rsidR="005A573B" w:rsidRPr="00A174B7">
          <w:rPr>
            <w:rStyle w:val="a7"/>
            <w:lang w:eastAsia="zh-TW"/>
          </w:rPr>
          <w:t>11-4</w:t>
        </w:r>
      </w:hyperlink>
      <w:r w:rsidR="005A573B" w:rsidRPr="005A573B">
        <w:rPr>
          <w:lang w:eastAsia="zh-TW"/>
        </w:rPr>
        <w:t>、</w:t>
      </w:r>
      <w:hyperlink w:anchor="■フレームワーク第6編編集後記" w:history="1">
        <w:r w:rsidR="005A573B" w:rsidRPr="000A443C">
          <w:rPr>
            <w:rStyle w:val="a7"/>
            <w:lang w:eastAsia="zh-TW"/>
          </w:rPr>
          <w:t>第</w:t>
        </w:r>
        <w:r w:rsidR="000A443C" w:rsidRPr="000A443C">
          <w:rPr>
            <w:rStyle w:val="a7"/>
            <w:lang w:eastAsia="zh-TW"/>
          </w:rPr>
          <w:t>6編</w:t>
        </w:r>
        <w:r w:rsidR="005A573B" w:rsidRPr="000A443C">
          <w:rPr>
            <w:rStyle w:val="a7"/>
            <w:lang w:eastAsia="zh-TW"/>
          </w:rPr>
          <w:t>編集後記</w:t>
        </w:r>
      </w:hyperlink>
      <w:r w:rsidR="005A573B" w:rsidRPr="005A573B">
        <w:rPr>
          <w:lang w:eastAsia="zh-TW"/>
        </w:rPr>
        <w:t>、</w:t>
      </w:r>
      <w:hyperlink w:anchor="■フレームワーク13ー1" w:history="1">
        <w:r w:rsidR="005A573B" w:rsidRPr="006D3885">
          <w:rPr>
            <w:rStyle w:val="a7"/>
            <w:lang w:eastAsia="zh-TW"/>
          </w:rPr>
          <w:t>13-1</w:t>
        </w:r>
      </w:hyperlink>
      <w:r w:rsidR="005A573B" w:rsidRPr="005A573B">
        <w:rPr>
          <w:lang w:eastAsia="zh-TW"/>
        </w:rPr>
        <w:t>、</w:t>
      </w:r>
      <w:hyperlink w:anchor="■フレームワーク14ー1ー2" w:history="1">
        <w:r w:rsidR="005A573B" w:rsidRPr="001314C4">
          <w:rPr>
            <w:rStyle w:val="a7"/>
            <w:lang w:eastAsia="zh-TW"/>
          </w:rPr>
          <w:t>14-1-2</w:t>
        </w:r>
      </w:hyperlink>
      <w:r w:rsidR="005A573B" w:rsidRPr="005A573B">
        <w:rPr>
          <w:lang w:eastAsia="zh-TW"/>
        </w:rPr>
        <w:t>、</w:t>
      </w:r>
      <w:hyperlink w:anchor="■フレームワーク20ー1ー1" w:history="1">
        <w:r w:rsidR="005A573B" w:rsidRPr="00FE4A0B">
          <w:rPr>
            <w:rStyle w:val="a7"/>
            <w:lang w:eastAsia="zh-TW"/>
          </w:rPr>
          <w:t>20-1-1</w:t>
        </w:r>
      </w:hyperlink>
      <w:r w:rsidR="005A573B" w:rsidRPr="005A573B">
        <w:rPr>
          <w:lang w:eastAsia="zh-TW"/>
        </w:rPr>
        <w:t>、</w:t>
      </w:r>
      <w:hyperlink w:anchor="■フレームワーク22ー2ー2" w:history="1">
        <w:r w:rsidR="005A573B" w:rsidRPr="00FE4A0B">
          <w:rPr>
            <w:rStyle w:val="a7"/>
            <w:lang w:eastAsia="zh-TW"/>
          </w:rPr>
          <w:t>22-2-2</w:t>
        </w:r>
      </w:hyperlink>
      <w:r w:rsidR="005A573B" w:rsidRPr="005A573B">
        <w:rPr>
          <w:lang w:eastAsia="zh-TW"/>
        </w:rPr>
        <w:t>、</w:t>
      </w:r>
      <w:hyperlink w:anchor="■フレームワーク25ー2ー1" w:history="1">
        <w:r w:rsidR="005A573B" w:rsidRPr="001E3F13">
          <w:rPr>
            <w:rStyle w:val="a7"/>
            <w:lang w:eastAsia="zh-TW"/>
          </w:rPr>
          <w:t>25-2-1</w:t>
        </w:r>
      </w:hyperlink>
      <w:r w:rsidR="005A573B" w:rsidRPr="005A573B">
        <w:rPr>
          <w:lang w:eastAsia="zh-TW"/>
        </w:rPr>
        <w:t>、</w:t>
      </w:r>
      <w:hyperlink w:anchor="■フレームワーク26ー1" w:history="1">
        <w:r w:rsidR="005A573B" w:rsidRPr="001E3F13">
          <w:rPr>
            <w:rStyle w:val="a7"/>
            <w:lang w:eastAsia="zh-TW"/>
          </w:rPr>
          <w:t>26-1</w:t>
        </w:r>
      </w:hyperlink>
      <w:r w:rsidR="005A573B" w:rsidRPr="005A573B">
        <w:rPr>
          <w:lang w:eastAsia="zh-TW"/>
        </w:rPr>
        <w:t>、</w:t>
      </w:r>
      <w:hyperlink w:anchor="■フレームワーク26ー2" w:history="1">
        <w:r w:rsidR="005A573B" w:rsidRPr="001E3F13">
          <w:rPr>
            <w:rStyle w:val="a7"/>
            <w:lang w:eastAsia="zh-TW"/>
          </w:rPr>
          <w:t>26-2</w:t>
        </w:r>
      </w:hyperlink>
      <w:r w:rsidR="005A573B" w:rsidRPr="005A573B">
        <w:rPr>
          <w:lang w:eastAsia="zh-TW"/>
        </w:rPr>
        <w:t>、</w:t>
      </w:r>
      <w:hyperlink w:anchor="■フレームワーク27ー7" w:history="1">
        <w:r w:rsidR="005A573B" w:rsidRPr="001E3F13">
          <w:rPr>
            <w:rStyle w:val="a7"/>
            <w:lang w:eastAsia="zh-TW"/>
          </w:rPr>
          <w:t>27-7</w:t>
        </w:r>
      </w:hyperlink>
      <w:r w:rsidR="005A573B" w:rsidRPr="005A573B">
        <w:rPr>
          <w:lang w:eastAsia="zh-TW"/>
        </w:rPr>
        <w:t>、</w:t>
      </w:r>
      <w:hyperlink w:anchor="■フレームワーク27ー11" w:history="1">
        <w:r w:rsidR="005A573B" w:rsidRPr="001E3F13">
          <w:rPr>
            <w:rStyle w:val="a7"/>
            <w:lang w:eastAsia="zh-TW"/>
          </w:rPr>
          <w:t>27-11</w:t>
        </w:r>
      </w:hyperlink>
      <w:r w:rsidR="005A573B" w:rsidRPr="005A573B">
        <w:rPr>
          <w:lang w:eastAsia="zh-TW"/>
        </w:rPr>
        <w:t>、</w:t>
      </w:r>
      <w:hyperlink w:anchor="■フレームワーク27ー13" w:history="1">
        <w:r w:rsidR="005A573B" w:rsidRPr="001E3F13">
          <w:rPr>
            <w:rStyle w:val="a7"/>
            <w:lang w:eastAsia="zh-TW"/>
          </w:rPr>
          <w:t>27-13</w:t>
        </w:r>
      </w:hyperlink>
      <w:r w:rsidR="005A573B" w:rsidRPr="005A573B">
        <w:rPr>
          <w:lang w:eastAsia="zh-TW"/>
        </w:rPr>
        <w:t>、</w:t>
      </w:r>
      <w:hyperlink w:anchor="■フレームワーク27ー22" w:history="1">
        <w:r w:rsidR="005A573B" w:rsidRPr="001E3F13">
          <w:rPr>
            <w:rStyle w:val="a7"/>
            <w:lang w:eastAsia="zh-TW"/>
          </w:rPr>
          <w:t>27-22</w:t>
        </w:r>
      </w:hyperlink>
      <w:r w:rsidR="005A573B" w:rsidRPr="005A573B">
        <w:rPr>
          <w:lang w:eastAsia="zh-TW"/>
        </w:rPr>
        <w:t>、</w:t>
      </w:r>
      <w:hyperlink w:anchor="■フレームワーク28ー1" w:history="1">
        <w:r w:rsidR="005A573B" w:rsidRPr="001E3F13">
          <w:rPr>
            <w:rStyle w:val="a7"/>
            <w:lang w:eastAsia="zh-TW"/>
          </w:rPr>
          <w:t>28-1</w:t>
        </w:r>
      </w:hyperlink>
    </w:p>
    <w:p w14:paraId="745AF851" w14:textId="77777777" w:rsidR="000E5567" w:rsidRDefault="000E5567" w:rsidP="000E5567">
      <w:pPr>
        <w:wordWrap w:val="0"/>
        <w:ind w:firstLineChars="0" w:firstLine="0"/>
        <w:rPr>
          <w:lang w:eastAsia="zh-TW"/>
        </w:rPr>
      </w:pPr>
    </w:p>
    <w:p w14:paraId="60F529F1" w14:textId="77777777" w:rsidR="000E5567" w:rsidRPr="00F6516C" w:rsidRDefault="000E5567" w:rsidP="00CD3CFE">
      <w:pPr>
        <w:pStyle w:val="afd"/>
      </w:pPr>
      <w:bookmarkStart w:id="2353" w:name="_Toc185339182"/>
      <w:bookmarkStart w:id="2354" w:name="■プロキシ"/>
      <w:r w:rsidRPr="00F6516C">
        <w:rPr>
          <w:rFonts w:hint="eastAsia"/>
        </w:rPr>
        <w:t>■プロキシ</w:t>
      </w:r>
      <w:bookmarkEnd w:id="2353"/>
    </w:p>
    <w:bookmarkEnd w:id="2354"/>
    <w:p w14:paraId="3856FFC2" w14:textId="77777777" w:rsidR="000E5567" w:rsidRPr="00F6516C" w:rsidRDefault="000E5567" w:rsidP="000E5567">
      <w:r w:rsidRPr="00F6516C">
        <w:rPr>
          <w:rFonts w:hint="eastAsia"/>
        </w:rPr>
        <w:t>クライアントとサーバの中間で、両者の通信を中継する役割を担うサーバのこと。</w:t>
      </w:r>
    </w:p>
    <w:p w14:paraId="7C9E7CF4" w14:textId="77777777" w:rsidR="000E5567" w:rsidRDefault="000E5567" w:rsidP="000E5567">
      <w:r w:rsidRPr="00F6516C">
        <w:rPr>
          <w:rFonts w:hint="eastAsia"/>
        </w:rPr>
        <w:t>プロキシは、クライアントからのリクエストやサーバからの応答をすべて把握することが可能なため、詳細な通信内容をログとして記録したり、Webサーバから送られてきたコンテンツをチェックし、不正なコードやマルウェアが含まれていないかをチェックしたりできる</w:t>
      </w:r>
    </w:p>
    <w:p w14:paraId="248C9ED3" w14:textId="74AD6254" w:rsidR="00DC103B" w:rsidRPr="000040F0" w:rsidRDefault="00B255DB" w:rsidP="00B255DB">
      <w:pPr>
        <w:ind w:firstLineChars="0" w:firstLine="0"/>
      </w:pPr>
      <w:r w:rsidRPr="00B255DB">
        <w:rPr>
          <w:rFonts w:hint="eastAsia"/>
        </w:rPr>
        <w:t xml:space="preserve">…………………    </w:t>
      </w:r>
      <w:hyperlink w:anchor="■プロキシ18ー3ー5" w:history="1">
        <w:r w:rsidR="00DC103B" w:rsidRPr="00A57292">
          <w:rPr>
            <w:rStyle w:val="a7"/>
          </w:rPr>
          <w:t>18-3-5</w:t>
        </w:r>
      </w:hyperlink>
      <w:r w:rsidR="00DC103B" w:rsidRPr="00DC103B">
        <w:t>、</w:t>
      </w:r>
      <w:hyperlink w:anchor="■プロキシ25ー2ー1" w:history="1">
        <w:r w:rsidR="00DC103B" w:rsidRPr="00A57292">
          <w:rPr>
            <w:rStyle w:val="a7"/>
          </w:rPr>
          <w:t>25-2-1</w:t>
        </w:r>
      </w:hyperlink>
    </w:p>
    <w:p w14:paraId="672CA7C8" w14:textId="77777777" w:rsidR="000E5567" w:rsidRDefault="000E5567" w:rsidP="000E5567">
      <w:pPr>
        <w:wordWrap w:val="0"/>
      </w:pPr>
    </w:p>
    <w:p w14:paraId="372D8956" w14:textId="77777777" w:rsidR="000E5567" w:rsidRPr="000040F0" w:rsidRDefault="000E5567" w:rsidP="00CD3CFE">
      <w:pPr>
        <w:pStyle w:val="afd"/>
      </w:pPr>
      <w:bookmarkStart w:id="2355" w:name="_Toc185339183"/>
      <w:bookmarkStart w:id="2356" w:name="■ブロックチェーン"/>
      <w:r w:rsidRPr="000040F0">
        <w:rPr>
          <w:rFonts w:hint="eastAsia"/>
        </w:rPr>
        <w:t>■ブロックチェーン</w:t>
      </w:r>
      <w:bookmarkEnd w:id="2355"/>
    </w:p>
    <w:bookmarkEnd w:id="2356"/>
    <w:p w14:paraId="68FA6E5F" w14:textId="77777777" w:rsidR="000E5567" w:rsidRDefault="000E5567" w:rsidP="000E5567">
      <w:pPr>
        <w:wordWrap w:val="0"/>
      </w:pPr>
      <w:r w:rsidRPr="004D4785">
        <w:rPr>
          <w:rFonts w:hint="eastAsia"/>
        </w:rPr>
        <w:t>複数のコンピュータを使用し、分散的にデータをブロック単位にまとめて鎖（チェーン）のように記録する</w:t>
      </w:r>
      <w:r>
        <w:rPr>
          <w:rFonts w:hint="eastAsia"/>
        </w:rPr>
        <w:t>、</w:t>
      </w:r>
      <w:r w:rsidRPr="00152C08">
        <w:rPr>
          <w:rFonts w:hint="eastAsia"/>
        </w:rPr>
        <w:t>オープンな分散型台帳。ビットコインなどの暗号資産に使われている仕組み</w:t>
      </w:r>
    </w:p>
    <w:p w14:paraId="6EB22C6C" w14:textId="3D478C6D" w:rsidR="007C5132" w:rsidRPr="004D4785" w:rsidRDefault="00B255DB" w:rsidP="00B255DB">
      <w:pPr>
        <w:wordWrap w:val="0"/>
        <w:ind w:firstLineChars="0" w:firstLine="0"/>
      </w:pPr>
      <w:r w:rsidRPr="00B255DB">
        <w:rPr>
          <w:rFonts w:hint="eastAsia"/>
        </w:rPr>
        <w:t xml:space="preserve">…………………    </w:t>
      </w:r>
      <w:hyperlink w:anchor="■ブロックチェーン1ー1" w:history="1">
        <w:r w:rsidR="007C5132" w:rsidRPr="00A2402E">
          <w:rPr>
            <w:rStyle w:val="a7"/>
          </w:rPr>
          <w:t>1-1</w:t>
        </w:r>
      </w:hyperlink>
      <w:r w:rsidR="007C5132" w:rsidRPr="007C5132">
        <w:t>、</w:t>
      </w:r>
      <w:hyperlink w:anchor="■ブロックチェーン22ー3ー1" w:history="1">
        <w:r w:rsidR="007C5132" w:rsidRPr="00A2402E">
          <w:rPr>
            <w:rStyle w:val="a7"/>
          </w:rPr>
          <w:t>22</w:t>
        </w:r>
        <w:bookmarkStart w:id="2357" w:name="_Hlt186206848"/>
        <w:bookmarkStart w:id="2358" w:name="_Hlt186206849"/>
        <w:r w:rsidR="007C5132" w:rsidRPr="00A2402E">
          <w:rPr>
            <w:rStyle w:val="a7"/>
          </w:rPr>
          <w:t>-</w:t>
        </w:r>
        <w:bookmarkEnd w:id="2357"/>
        <w:bookmarkEnd w:id="2358"/>
        <w:r w:rsidR="007C5132" w:rsidRPr="00A2402E">
          <w:rPr>
            <w:rStyle w:val="a7"/>
          </w:rPr>
          <w:t>3-1</w:t>
        </w:r>
      </w:hyperlink>
      <w:r w:rsidR="007C5132" w:rsidRPr="007C5132">
        <w:t>、</w:t>
      </w:r>
      <w:hyperlink w:anchor="■ブロックチェーン25ー2ー2" w:history="1">
        <w:r w:rsidR="007C5132" w:rsidRPr="00E26F98">
          <w:rPr>
            <w:rStyle w:val="a7"/>
          </w:rPr>
          <w:t>25-2-2</w:t>
        </w:r>
      </w:hyperlink>
    </w:p>
    <w:p w14:paraId="6BB51A0C" w14:textId="77777777" w:rsidR="002C055A" w:rsidRDefault="002C055A" w:rsidP="002C055A">
      <w:pPr>
        <w:wordWrap w:val="0"/>
        <w:ind w:firstLineChars="0" w:firstLine="0"/>
      </w:pPr>
    </w:p>
    <w:p w14:paraId="2FFBD633" w14:textId="202028C8" w:rsidR="002A76D2" w:rsidRPr="000040F0" w:rsidRDefault="002A76D2" w:rsidP="002A76D2">
      <w:pPr>
        <w:pStyle w:val="afd"/>
      </w:pPr>
      <w:bookmarkStart w:id="2359" w:name="■ペネトレーションテスト"/>
      <w:r w:rsidRPr="000040F0">
        <w:rPr>
          <w:rFonts w:hint="eastAsia"/>
        </w:rPr>
        <w:t>■</w:t>
      </w:r>
      <w:r>
        <w:rPr>
          <w:rFonts w:hint="eastAsia"/>
        </w:rPr>
        <w:t>ペネトレーションテスト</w:t>
      </w:r>
    </w:p>
    <w:bookmarkEnd w:id="2359"/>
    <w:p w14:paraId="4A89C44A" w14:textId="028AF63C" w:rsidR="002C055A" w:rsidRDefault="002A76D2" w:rsidP="002A76D2">
      <w:pPr>
        <w:wordWrap w:val="0"/>
      </w:pPr>
      <w:r w:rsidRPr="002A76D2">
        <w:rPr>
          <w:rFonts w:hint="eastAsia"/>
        </w:rPr>
        <w:t>ネットワークに接続されたシステムの安全性を検証するテスト手法。すでに知られているサイバー攻撃手法を使って実際にシステムに侵入や攻撃を試みることで攻撃耐性を確認する</w:t>
      </w:r>
      <w:r w:rsidRPr="00B255DB">
        <w:rPr>
          <w:rFonts w:hint="eastAsia"/>
        </w:rPr>
        <w:t xml:space="preserve">………    </w:t>
      </w:r>
      <w:hyperlink w:anchor="■ペネトレーションテスト18ー3" w:history="1">
        <w:r w:rsidR="000C48D1" w:rsidRPr="000C48D1">
          <w:rPr>
            <w:rStyle w:val="a7"/>
            <w:rFonts w:hint="eastAsia"/>
          </w:rPr>
          <w:t>18-3</w:t>
        </w:r>
      </w:hyperlink>
      <w:r w:rsidR="000C48D1">
        <w:rPr>
          <w:rFonts w:hint="eastAsia"/>
        </w:rPr>
        <w:t>、</w:t>
      </w:r>
      <w:hyperlink w:anchor="■ペネトレーションテスト23ー2" w:history="1">
        <w:r w:rsidR="000C48D1" w:rsidRPr="000C48D1">
          <w:rPr>
            <w:rStyle w:val="a7"/>
            <w:rFonts w:hint="eastAsia"/>
          </w:rPr>
          <w:t>23-2</w:t>
        </w:r>
      </w:hyperlink>
    </w:p>
    <w:p w14:paraId="0A7C4254" w14:textId="77777777" w:rsidR="002A76D2" w:rsidRDefault="002A76D2" w:rsidP="002C055A">
      <w:pPr>
        <w:wordWrap w:val="0"/>
        <w:ind w:firstLineChars="0" w:firstLine="0"/>
      </w:pPr>
    </w:p>
    <w:p w14:paraId="60E2671E" w14:textId="77777777" w:rsidR="000E5567" w:rsidRPr="000040F0" w:rsidRDefault="000E5567" w:rsidP="00CD3CFE">
      <w:pPr>
        <w:pStyle w:val="afd"/>
      </w:pPr>
      <w:bookmarkStart w:id="2360" w:name="_Toc185339184"/>
      <w:bookmarkStart w:id="2361" w:name="■ベストプラクティス"/>
      <w:r w:rsidRPr="000040F0">
        <w:rPr>
          <w:rFonts w:hint="eastAsia"/>
        </w:rPr>
        <w:t>■ベストプラクティス</w:t>
      </w:r>
      <w:bookmarkEnd w:id="2360"/>
    </w:p>
    <w:bookmarkEnd w:id="2361"/>
    <w:p w14:paraId="689AC8AE" w14:textId="77777777" w:rsidR="000E5567" w:rsidRDefault="000E5567" w:rsidP="000E5567">
      <w:pPr>
        <w:wordWrap w:val="0"/>
      </w:pPr>
      <w:r w:rsidRPr="000040F0">
        <w:rPr>
          <w:rFonts w:hint="eastAsia"/>
        </w:rPr>
        <w:t>何かを行う方法や工程、その実践例の中で、ある基準に</w:t>
      </w:r>
      <w:r>
        <w:rPr>
          <w:rFonts w:hint="eastAsia"/>
        </w:rPr>
        <w:t>したがって</w:t>
      </w:r>
      <w:r w:rsidRPr="000040F0">
        <w:rPr>
          <w:rFonts w:hint="eastAsia"/>
        </w:rPr>
        <w:t>最も優れていると評価されたもののこと。実績や経験に基づいて確立された成功例や</w:t>
      </w:r>
      <w:r>
        <w:rPr>
          <w:rFonts w:hint="eastAsia"/>
        </w:rPr>
        <w:t>良い</w:t>
      </w:r>
      <w:r w:rsidRPr="000040F0">
        <w:rPr>
          <w:rFonts w:hint="eastAsia"/>
        </w:rPr>
        <w:t>成果をもたらす方法論</w:t>
      </w:r>
    </w:p>
    <w:p w14:paraId="6EA7C79C" w14:textId="5D6D1585" w:rsidR="007C767D" w:rsidRPr="000040F0" w:rsidRDefault="00B255DB" w:rsidP="00B255DB">
      <w:pPr>
        <w:wordWrap w:val="0"/>
        <w:ind w:firstLineChars="0" w:firstLine="0"/>
      </w:pPr>
      <w:r w:rsidRPr="00B255DB">
        <w:rPr>
          <w:rFonts w:hint="eastAsia"/>
        </w:rPr>
        <w:t xml:space="preserve">…………………    </w:t>
      </w:r>
      <w:hyperlink w:anchor="■ベストプラクティス5ー1ー3" w:history="1">
        <w:r w:rsidR="007C767D" w:rsidRPr="005D5DD6">
          <w:rPr>
            <w:rStyle w:val="a7"/>
          </w:rPr>
          <w:t>5-1-3</w:t>
        </w:r>
      </w:hyperlink>
      <w:r w:rsidR="007C767D" w:rsidRPr="007C767D">
        <w:t>、</w:t>
      </w:r>
      <w:hyperlink w:anchor="■ベストプラクティス5ー3ー1" w:history="1">
        <w:r w:rsidR="007C767D" w:rsidRPr="005D5DD6">
          <w:rPr>
            <w:rStyle w:val="a7"/>
          </w:rPr>
          <w:t>5-3-1</w:t>
        </w:r>
      </w:hyperlink>
      <w:r w:rsidR="007C767D" w:rsidRPr="007C767D">
        <w:t>、</w:t>
      </w:r>
      <w:hyperlink w:anchor="■ベストプラクティス11ー1ー1" w:history="1">
        <w:r w:rsidR="007C767D" w:rsidRPr="005D5DD6">
          <w:rPr>
            <w:rStyle w:val="a7"/>
          </w:rPr>
          <w:t>11-1-1</w:t>
        </w:r>
      </w:hyperlink>
      <w:r w:rsidR="007C767D" w:rsidRPr="007C767D">
        <w:t>、</w:t>
      </w:r>
      <w:hyperlink w:anchor="■ベストプラクティス11ー3ー1" w:history="1">
        <w:r w:rsidR="007C767D" w:rsidRPr="005D5DD6">
          <w:rPr>
            <w:rStyle w:val="a7"/>
          </w:rPr>
          <w:t>11-3-1</w:t>
        </w:r>
      </w:hyperlink>
      <w:r w:rsidR="007C767D" w:rsidRPr="007C767D">
        <w:t>、</w:t>
      </w:r>
      <w:hyperlink w:anchor="■ベストプラクティス27ー5" w:history="1">
        <w:r w:rsidR="007C767D" w:rsidRPr="005D5DD6">
          <w:rPr>
            <w:rStyle w:val="a7"/>
          </w:rPr>
          <w:t>27-5</w:t>
        </w:r>
      </w:hyperlink>
    </w:p>
    <w:p w14:paraId="1511B2CD" w14:textId="77777777" w:rsidR="000E5567" w:rsidRDefault="000E5567" w:rsidP="000E5567">
      <w:pPr>
        <w:wordWrap w:val="0"/>
      </w:pPr>
    </w:p>
    <w:p w14:paraId="6305120D" w14:textId="77777777" w:rsidR="000E5567" w:rsidRPr="008E35ED" w:rsidRDefault="000E5567" w:rsidP="00CD3CFE">
      <w:pPr>
        <w:pStyle w:val="afd"/>
      </w:pPr>
      <w:bookmarkStart w:id="2362" w:name="_Toc185339185"/>
      <w:bookmarkStart w:id="2363" w:name="■ペルソナ分析"/>
      <w:r w:rsidRPr="008E35ED">
        <w:rPr>
          <w:rFonts w:hint="eastAsia"/>
        </w:rPr>
        <w:t>■ペルソナ分析</w:t>
      </w:r>
      <w:bookmarkEnd w:id="2362"/>
    </w:p>
    <w:bookmarkEnd w:id="2363"/>
    <w:p w14:paraId="549263AC" w14:textId="77777777" w:rsidR="000E5567" w:rsidRDefault="000E5567" w:rsidP="000E5567">
      <w:r w:rsidRPr="008E35ED">
        <w:rPr>
          <w:rFonts w:hint="eastAsia"/>
        </w:rPr>
        <w:t>理想とする顧客像を具体化し、典型的なユーザーのプロファイル分析をすること</w:t>
      </w:r>
    </w:p>
    <w:p w14:paraId="372B6568" w14:textId="4C9777C3" w:rsidR="00D46A1B" w:rsidRPr="009E55FA" w:rsidRDefault="00B255DB" w:rsidP="00B255DB">
      <w:pPr>
        <w:ind w:firstLineChars="0" w:firstLine="0"/>
      </w:pPr>
      <w:r w:rsidRPr="00B255DB">
        <w:rPr>
          <w:rFonts w:hint="eastAsia"/>
        </w:rPr>
        <w:t xml:space="preserve">…………………    </w:t>
      </w:r>
      <w:hyperlink w:anchor="■ペルソナ分析20ー1ー1" w:history="1">
        <w:r w:rsidR="00D46A1B" w:rsidRPr="00E635BE">
          <w:rPr>
            <w:rStyle w:val="a7"/>
          </w:rPr>
          <w:t>2</w:t>
        </w:r>
        <w:bookmarkStart w:id="2364" w:name="_Hlt186208830"/>
        <w:r w:rsidR="00D46A1B" w:rsidRPr="00E635BE">
          <w:rPr>
            <w:rStyle w:val="a7"/>
          </w:rPr>
          <w:t>0</w:t>
        </w:r>
        <w:bookmarkEnd w:id="2364"/>
        <w:r w:rsidR="00D46A1B" w:rsidRPr="00E635BE">
          <w:rPr>
            <w:rStyle w:val="a7"/>
          </w:rPr>
          <w:t>-1-1</w:t>
        </w:r>
      </w:hyperlink>
      <w:r w:rsidR="00D46A1B" w:rsidRPr="00D46A1B">
        <w:t>、</w:t>
      </w:r>
      <w:hyperlink w:anchor="■ペルソナ分析21ー1" w:history="1">
        <w:r w:rsidR="00D46A1B" w:rsidRPr="00E635BE">
          <w:rPr>
            <w:rStyle w:val="a7"/>
          </w:rPr>
          <w:t>21-1</w:t>
        </w:r>
      </w:hyperlink>
      <w:r w:rsidR="00D46A1B" w:rsidRPr="00D46A1B">
        <w:t>、</w:t>
      </w:r>
      <w:hyperlink w:anchor="■ペルソナ分析21ー1ー1" w:history="1">
        <w:r w:rsidR="00D46A1B" w:rsidRPr="00E635BE">
          <w:rPr>
            <w:rStyle w:val="a7"/>
          </w:rPr>
          <w:t>21-1-1</w:t>
        </w:r>
      </w:hyperlink>
    </w:p>
    <w:p w14:paraId="0F06AD5B" w14:textId="77777777" w:rsidR="000E5567" w:rsidRDefault="000E5567" w:rsidP="000E5567">
      <w:pPr>
        <w:wordWrap w:val="0"/>
      </w:pPr>
    </w:p>
    <w:p w14:paraId="0E3536CE" w14:textId="77777777" w:rsidR="000E5567" w:rsidRPr="00CB6C04" w:rsidRDefault="000E5567" w:rsidP="00CD3CFE">
      <w:pPr>
        <w:pStyle w:val="afd"/>
      </w:pPr>
      <w:bookmarkStart w:id="2365" w:name="_Toc185339186"/>
      <w:r w:rsidRPr="00CB6C04">
        <w:rPr>
          <w:rFonts w:hint="eastAsia"/>
        </w:rPr>
        <w:t>■ベンダーロックイン</w:t>
      </w:r>
      <w:bookmarkEnd w:id="2365"/>
    </w:p>
    <w:p w14:paraId="2A843FE6" w14:textId="77777777" w:rsidR="000E5567" w:rsidRDefault="000E5567" w:rsidP="000E5567">
      <w:pPr>
        <w:wordWrap w:val="0"/>
      </w:pPr>
      <w:r w:rsidRPr="00CB6C04">
        <w:rPr>
          <w:rFonts w:hint="eastAsia"/>
        </w:rPr>
        <w:t>ソフトウェアの機能改修やバージョンアップ、ハードウェアのメンテナンスなど、情報システムを使い続けるために必要な作業を、それを導入した事業者以外が実施することができないために、特定の事業者（ベンダー）を利用し続けなくてはならない状態のこと</w:t>
      </w:r>
    </w:p>
    <w:p w14:paraId="5F39CD6D" w14:textId="38F842E3" w:rsidR="0003233F" w:rsidRDefault="00B255DB" w:rsidP="00B255DB">
      <w:pPr>
        <w:wordWrap w:val="0"/>
        <w:ind w:firstLineChars="0" w:firstLine="0"/>
      </w:pPr>
      <w:r w:rsidRPr="00B255DB">
        <w:rPr>
          <w:rFonts w:hint="eastAsia"/>
        </w:rPr>
        <w:t xml:space="preserve">…………………    </w:t>
      </w:r>
      <w:hyperlink w:anchor="■ベンダーロックイン20ー1ー6" w:history="1">
        <w:r w:rsidR="0003233F" w:rsidRPr="00E22E52">
          <w:rPr>
            <w:rStyle w:val="a7"/>
          </w:rPr>
          <w:t>20-1-6</w:t>
        </w:r>
      </w:hyperlink>
    </w:p>
    <w:p w14:paraId="2E9423D6" w14:textId="77777777" w:rsidR="000E5567" w:rsidRDefault="000E5567" w:rsidP="000E5567">
      <w:pPr>
        <w:wordWrap w:val="0"/>
      </w:pPr>
    </w:p>
    <w:p w14:paraId="042F94F3" w14:textId="77777777" w:rsidR="000E5567" w:rsidRPr="000040F0" w:rsidRDefault="000E5567" w:rsidP="00CD3CFE">
      <w:pPr>
        <w:pStyle w:val="afd"/>
      </w:pPr>
      <w:bookmarkStart w:id="2366" w:name="_Toc185339187"/>
      <w:bookmarkStart w:id="2367" w:name="■マルウェア"/>
      <w:r w:rsidRPr="000040F0">
        <w:rPr>
          <w:rFonts w:hint="eastAsia"/>
        </w:rPr>
        <w:t>■マルウェア</w:t>
      </w:r>
      <w:bookmarkEnd w:id="2366"/>
    </w:p>
    <w:bookmarkEnd w:id="2367"/>
    <w:p w14:paraId="3071D757" w14:textId="77777777" w:rsidR="000E5567" w:rsidRPr="000040F0" w:rsidRDefault="000E5567" w:rsidP="000E5567">
      <w:pPr>
        <w:wordWrap w:val="0"/>
      </w:pPr>
      <w:r w:rsidRPr="000040F0">
        <w:rPr>
          <w:rFonts w:hint="eastAsia"/>
        </w:rPr>
        <w:t>パソコンやスマートフォンなどのデバイスやサービス、ネットワークに害を与えたり、悪用したりすることを目的として作成された悪意のあるソフトウェアの総称。コンピュータ</w:t>
      </w:r>
      <w:r>
        <w:rPr>
          <w:rFonts w:hint="eastAsia"/>
        </w:rPr>
        <w:t>ウイルス</w:t>
      </w:r>
      <w:r w:rsidRPr="000040F0">
        <w:rPr>
          <w:rFonts w:hint="eastAsia"/>
        </w:rPr>
        <w:t>やワームなどが含まれる</w:t>
      </w:r>
    </w:p>
    <w:p w14:paraId="754AF14B" w14:textId="5973E24D" w:rsidR="00390FD5" w:rsidRPr="000040F0" w:rsidRDefault="00B255DB" w:rsidP="00B255DB">
      <w:pPr>
        <w:wordWrap w:val="0"/>
        <w:ind w:firstLineChars="0" w:firstLine="0"/>
      </w:pPr>
      <w:r w:rsidRPr="00B255DB">
        <w:rPr>
          <w:rFonts w:hint="eastAsia"/>
        </w:rPr>
        <w:t xml:space="preserve">…………………    </w:t>
      </w:r>
      <w:hyperlink w:anchor="■マルウェア2ー1" w:history="1">
        <w:r w:rsidR="00390FD5" w:rsidRPr="007233B7">
          <w:rPr>
            <w:rStyle w:val="a7"/>
          </w:rPr>
          <w:t>2-1</w:t>
        </w:r>
      </w:hyperlink>
      <w:r w:rsidR="00390FD5" w:rsidRPr="00390FD5">
        <w:t>、</w:t>
      </w:r>
      <w:hyperlink w:anchor="■マルウェア第2章コラム" w:history="1">
        <w:r w:rsidR="00390FD5" w:rsidRPr="007233B7">
          <w:rPr>
            <w:rStyle w:val="a7"/>
          </w:rPr>
          <w:t>第２章コラム</w:t>
        </w:r>
      </w:hyperlink>
      <w:r w:rsidR="00390FD5" w:rsidRPr="00390FD5">
        <w:t>、</w:t>
      </w:r>
      <w:hyperlink w:anchor="■マルウェア5ー2ー2" w:history="1">
        <w:r w:rsidR="00390FD5" w:rsidRPr="00783DDF">
          <w:rPr>
            <w:rStyle w:val="a7"/>
          </w:rPr>
          <w:t>5-2-2</w:t>
        </w:r>
      </w:hyperlink>
      <w:r w:rsidR="00390FD5" w:rsidRPr="00390FD5">
        <w:t>、</w:t>
      </w:r>
      <w:hyperlink w:anchor="■マルウェア5ー2ー4" w:history="1">
        <w:r w:rsidR="00390FD5" w:rsidRPr="00783DDF">
          <w:rPr>
            <w:rStyle w:val="a7"/>
          </w:rPr>
          <w:t>5-2-4</w:t>
        </w:r>
      </w:hyperlink>
      <w:r w:rsidR="00390FD5" w:rsidRPr="00390FD5">
        <w:t>、</w:t>
      </w:r>
      <w:hyperlink w:anchor="■マルウェア5ー2ー5" w:history="1">
        <w:r w:rsidR="00390FD5" w:rsidRPr="00783DDF">
          <w:rPr>
            <w:rStyle w:val="a7"/>
          </w:rPr>
          <w:t>5-2-5</w:t>
        </w:r>
      </w:hyperlink>
      <w:r w:rsidR="00390FD5" w:rsidRPr="00390FD5">
        <w:t>、</w:t>
      </w:r>
      <w:hyperlink w:anchor="■マルウェア8ー1ー1" w:history="1">
        <w:r w:rsidR="00390FD5" w:rsidRPr="00783DDF">
          <w:rPr>
            <w:rStyle w:val="a7"/>
          </w:rPr>
          <w:t>8-1-1</w:t>
        </w:r>
      </w:hyperlink>
      <w:r w:rsidR="00390FD5" w:rsidRPr="00390FD5">
        <w:t>、</w:t>
      </w:r>
      <w:hyperlink w:anchor="■マルウェア10ー2ー4" w:history="1">
        <w:r w:rsidR="00390FD5" w:rsidRPr="004E4629">
          <w:rPr>
            <w:rStyle w:val="a7"/>
          </w:rPr>
          <w:t>10-2-4</w:t>
        </w:r>
      </w:hyperlink>
      <w:r w:rsidR="00390FD5" w:rsidRPr="00390FD5">
        <w:t>、</w:t>
      </w:r>
      <w:hyperlink w:anchor="■マルウェア12ー2ー2" w:history="1">
        <w:r w:rsidR="00390FD5" w:rsidRPr="004E4629">
          <w:rPr>
            <w:rStyle w:val="a7"/>
          </w:rPr>
          <w:t>12-2-2</w:t>
        </w:r>
      </w:hyperlink>
      <w:r w:rsidR="00390FD5" w:rsidRPr="00390FD5">
        <w:t>、</w:t>
      </w:r>
      <w:hyperlink w:anchor="■マルウェア13ー2ー4" w:history="1">
        <w:r w:rsidR="00390FD5" w:rsidRPr="004E4629">
          <w:rPr>
            <w:rStyle w:val="a7"/>
          </w:rPr>
          <w:t>13-2-4</w:t>
        </w:r>
      </w:hyperlink>
      <w:r w:rsidR="00390FD5" w:rsidRPr="00390FD5">
        <w:t>、</w:t>
      </w:r>
      <w:hyperlink w:anchor="■マルウェア13ー3ー1" w:history="1">
        <w:r w:rsidR="00390FD5" w:rsidRPr="004E4629">
          <w:rPr>
            <w:rStyle w:val="a7"/>
          </w:rPr>
          <w:t>13-3-1</w:t>
        </w:r>
      </w:hyperlink>
      <w:r w:rsidR="00390FD5" w:rsidRPr="00390FD5">
        <w:t>、</w:t>
      </w:r>
      <w:hyperlink w:anchor="■マルウェア13ー3ー2" w:history="1">
        <w:r w:rsidR="00390FD5" w:rsidRPr="004E4629">
          <w:rPr>
            <w:rStyle w:val="a7"/>
          </w:rPr>
          <w:t>13-3-2</w:t>
        </w:r>
      </w:hyperlink>
      <w:r w:rsidR="00390FD5" w:rsidRPr="00390FD5">
        <w:t>、</w:t>
      </w:r>
      <w:hyperlink w:anchor="■マルウェア15ー2ー2" w:history="1">
        <w:r w:rsidR="00390FD5" w:rsidRPr="004E4629">
          <w:rPr>
            <w:rStyle w:val="a7"/>
          </w:rPr>
          <w:t>15-2-2</w:t>
        </w:r>
      </w:hyperlink>
      <w:r w:rsidR="00390FD5" w:rsidRPr="00390FD5">
        <w:t>、</w:t>
      </w:r>
      <w:hyperlink w:anchor="■マルウェア15ー2ー4" w:history="1">
        <w:r w:rsidR="00390FD5" w:rsidRPr="004E4629">
          <w:rPr>
            <w:rStyle w:val="a7"/>
          </w:rPr>
          <w:t>15-2-4</w:t>
        </w:r>
      </w:hyperlink>
      <w:r w:rsidR="00390FD5" w:rsidRPr="00390FD5">
        <w:t>、</w:t>
      </w:r>
      <w:hyperlink w:anchor="■マルウェア16ー2ー6" w:history="1">
        <w:r w:rsidR="00390FD5" w:rsidRPr="004E4629">
          <w:rPr>
            <w:rStyle w:val="a7"/>
          </w:rPr>
          <w:t>16-2-6</w:t>
        </w:r>
      </w:hyperlink>
      <w:r w:rsidR="00390FD5" w:rsidRPr="00390FD5">
        <w:t>、</w:t>
      </w:r>
      <w:hyperlink w:anchor="■マルウェア17ー3ー1" w:history="1">
        <w:r w:rsidR="00390FD5" w:rsidRPr="004E4629">
          <w:rPr>
            <w:rStyle w:val="a7"/>
          </w:rPr>
          <w:t>17-3-1</w:t>
        </w:r>
      </w:hyperlink>
      <w:r w:rsidR="00390FD5" w:rsidRPr="00390FD5">
        <w:t>、</w:t>
      </w:r>
      <w:hyperlink w:anchor="■マルウェア18ー1" w:history="1">
        <w:r w:rsidR="00390FD5" w:rsidRPr="004E4629">
          <w:rPr>
            <w:rStyle w:val="a7"/>
          </w:rPr>
          <w:t>18-1</w:t>
        </w:r>
      </w:hyperlink>
      <w:r w:rsidR="00390FD5" w:rsidRPr="00390FD5">
        <w:t>、</w:t>
      </w:r>
      <w:hyperlink w:anchor="■マルウェア18ー2ー6" w:history="1">
        <w:r w:rsidR="00390FD5" w:rsidRPr="004E4629">
          <w:rPr>
            <w:rStyle w:val="a7"/>
          </w:rPr>
          <w:t>18-2-6</w:t>
        </w:r>
      </w:hyperlink>
      <w:r w:rsidR="00390FD5" w:rsidRPr="00390FD5">
        <w:t>、</w:t>
      </w:r>
      <w:hyperlink w:anchor="■マルウェア18ー2ー20" w:history="1">
        <w:r w:rsidR="00390FD5" w:rsidRPr="004E4629">
          <w:rPr>
            <w:rStyle w:val="a7"/>
          </w:rPr>
          <w:t>18-2-20</w:t>
        </w:r>
      </w:hyperlink>
      <w:r w:rsidR="00390FD5" w:rsidRPr="00390FD5">
        <w:t>、</w:t>
      </w:r>
      <w:hyperlink w:anchor="■マルウェア18ー3ー2" w:history="1">
        <w:r w:rsidR="00390FD5" w:rsidRPr="004E4629">
          <w:rPr>
            <w:rStyle w:val="a7"/>
          </w:rPr>
          <w:t>18-3-2</w:t>
        </w:r>
      </w:hyperlink>
      <w:r w:rsidR="004E4629">
        <w:rPr>
          <w:rFonts w:hint="eastAsia"/>
        </w:rPr>
        <w:t>、</w:t>
      </w:r>
      <w:hyperlink w:anchor="■マルウェア18ー3ー5" w:history="1">
        <w:r w:rsidR="00390FD5" w:rsidRPr="004E4629">
          <w:rPr>
            <w:rStyle w:val="a7"/>
          </w:rPr>
          <w:t>18-3-5</w:t>
        </w:r>
      </w:hyperlink>
      <w:r w:rsidR="00390FD5" w:rsidRPr="00390FD5">
        <w:t>、</w:t>
      </w:r>
      <w:hyperlink w:anchor="■マルウェア21ー1ー2" w:history="1">
        <w:r w:rsidR="00390FD5" w:rsidRPr="004E4629">
          <w:rPr>
            <w:rStyle w:val="a7"/>
          </w:rPr>
          <w:t>21-1-2</w:t>
        </w:r>
      </w:hyperlink>
      <w:r w:rsidR="00390FD5" w:rsidRPr="00390FD5">
        <w:t>、</w:t>
      </w:r>
      <w:hyperlink w:anchor="■マルウェア22ー3ー1" w:history="1">
        <w:r w:rsidR="00390FD5" w:rsidRPr="004E4629">
          <w:rPr>
            <w:rStyle w:val="a7"/>
          </w:rPr>
          <w:t>22-3-1</w:t>
        </w:r>
      </w:hyperlink>
      <w:r w:rsidR="00390FD5" w:rsidRPr="00390FD5">
        <w:t>、</w:t>
      </w:r>
      <w:hyperlink w:anchor="■マルウェア22ー3ー4" w:history="1">
        <w:r w:rsidR="00390FD5" w:rsidRPr="004E4629">
          <w:rPr>
            <w:rStyle w:val="a7"/>
          </w:rPr>
          <w:t>22-3-4</w:t>
        </w:r>
      </w:hyperlink>
      <w:r w:rsidR="00390FD5" w:rsidRPr="00390FD5">
        <w:t>、</w:t>
      </w:r>
      <w:hyperlink w:anchor="■マルウェア23ー2" w:history="1">
        <w:r w:rsidR="00390FD5" w:rsidRPr="004E4629">
          <w:rPr>
            <w:rStyle w:val="a7"/>
          </w:rPr>
          <w:t>23-2</w:t>
        </w:r>
      </w:hyperlink>
      <w:r w:rsidR="00390FD5" w:rsidRPr="00390FD5">
        <w:t>、</w:t>
      </w:r>
      <w:hyperlink w:anchor="■マルウェア23ー2ー5" w:history="1">
        <w:r w:rsidR="00390FD5" w:rsidRPr="004E4629">
          <w:rPr>
            <w:rStyle w:val="a7"/>
          </w:rPr>
          <w:t>23-2-5</w:t>
        </w:r>
      </w:hyperlink>
      <w:r w:rsidR="00390FD5" w:rsidRPr="00390FD5">
        <w:t>、</w:t>
      </w:r>
      <w:hyperlink w:anchor="■マルウェア27ー18" w:history="1">
        <w:r w:rsidR="00390FD5" w:rsidRPr="004E4629">
          <w:rPr>
            <w:rStyle w:val="a7"/>
          </w:rPr>
          <w:t>27-18</w:t>
        </w:r>
      </w:hyperlink>
    </w:p>
    <w:p w14:paraId="1A5EECC4" w14:textId="77777777" w:rsidR="000E5567" w:rsidRDefault="000E5567" w:rsidP="000E5567">
      <w:pPr>
        <w:wordWrap w:val="0"/>
      </w:pPr>
    </w:p>
    <w:p w14:paraId="46ADCB9B" w14:textId="77777777" w:rsidR="000E5567" w:rsidRPr="00140275" w:rsidRDefault="000E5567" w:rsidP="00CD3CFE">
      <w:pPr>
        <w:pStyle w:val="afd"/>
      </w:pPr>
      <w:bookmarkStart w:id="2368" w:name="_Toc185339188"/>
      <w:bookmarkStart w:id="2369" w:name="■ミドルウェア"/>
      <w:r w:rsidRPr="00140275">
        <w:rPr>
          <w:rFonts w:hint="eastAsia"/>
        </w:rPr>
        <w:t>■ミドルウェア</w:t>
      </w:r>
      <w:bookmarkEnd w:id="2368"/>
    </w:p>
    <w:bookmarkEnd w:id="2369"/>
    <w:p w14:paraId="1468E030" w14:textId="77777777" w:rsidR="000E5567" w:rsidRDefault="000E5567" w:rsidP="000E5567">
      <w:r w:rsidRPr="00140275">
        <w:rPr>
          <w:rFonts w:hint="eastAsia"/>
        </w:rPr>
        <w:t>OSとアプリケーションの中間に位置するソフトウェアのこと。アプリケーションが業務に関する処理を行う際、データベースやサーバのやり</w:t>
      </w:r>
      <w:r>
        <w:rPr>
          <w:rFonts w:hint="eastAsia"/>
        </w:rPr>
        <w:t>取り</w:t>
      </w:r>
      <w:r w:rsidRPr="00140275">
        <w:rPr>
          <w:rFonts w:hint="eastAsia"/>
        </w:rPr>
        <w:t>をミドルウェアが担うことで複雑な処理を行うことができる</w:t>
      </w:r>
    </w:p>
    <w:p w14:paraId="3AD2AEC8" w14:textId="21BD4825" w:rsidR="00C259FB" w:rsidRPr="00D713DE" w:rsidRDefault="00B255DB" w:rsidP="00B255DB">
      <w:pPr>
        <w:ind w:firstLineChars="0" w:firstLine="0"/>
      </w:pPr>
      <w:r w:rsidRPr="00B255DB">
        <w:rPr>
          <w:rFonts w:hint="eastAsia"/>
        </w:rPr>
        <w:t xml:space="preserve">…………………    </w:t>
      </w:r>
      <w:hyperlink w:anchor="■ミドルウェア18ー3ー1" w:history="1">
        <w:r w:rsidR="00C259FB" w:rsidRPr="00944813">
          <w:rPr>
            <w:rStyle w:val="a7"/>
          </w:rPr>
          <w:t>18-3-1</w:t>
        </w:r>
      </w:hyperlink>
      <w:r w:rsidR="00C259FB" w:rsidRPr="00C259FB">
        <w:t>、</w:t>
      </w:r>
      <w:hyperlink w:anchor="■ミドルウェア18ー3ー4" w:history="1">
        <w:r w:rsidR="00C259FB" w:rsidRPr="00781BF1">
          <w:rPr>
            <w:rStyle w:val="a7"/>
          </w:rPr>
          <w:t>18-3-4</w:t>
        </w:r>
      </w:hyperlink>
      <w:r w:rsidR="00C259FB" w:rsidRPr="00C259FB">
        <w:t>、</w:t>
      </w:r>
      <w:hyperlink w:anchor="■ミドルウェア20ー1ー3" w:history="1">
        <w:r w:rsidR="00C259FB" w:rsidRPr="00781BF1">
          <w:rPr>
            <w:rStyle w:val="a7"/>
          </w:rPr>
          <w:t>20-1-3</w:t>
        </w:r>
      </w:hyperlink>
      <w:r w:rsidR="00C259FB" w:rsidRPr="00C259FB">
        <w:t>、</w:t>
      </w:r>
      <w:hyperlink w:anchor="■ミドルウェア21ー1ー2" w:history="1">
        <w:r w:rsidR="00C259FB" w:rsidRPr="00781BF1">
          <w:rPr>
            <w:rStyle w:val="a7"/>
          </w:rPr>
          <w:t>21-1-2</w:t>
        </w:r>
      </w:hyperlink>
    </w:p>
    <w:p w14:paraId="166D53FA" w14:textId="77777777" w:rsidR="000E5567" w:rsidRDefault="000E5567" w:rsidP="000E5567">
      <w:pPr>
        <w:wordWrap w:val="0"/>
      </w:pPr>
    </w:p>
    <w:p w14:paraId="7B3B5CAF" w14:textId="77777777" w:rsidR="000E5567" w:rsidRPr="000040F0" w:rsidRDefault="000E5567" w:rsidP="00CD3CFE">
      <w:pPr>
        <w:pStyle w:val="afd"/>
      </w:pPr>
      <w:bookmarkStart w:id="2370" w:name="_Toc185339189"/>
      <w:bookmarkStart w:id="2371" w:name="■ミラサポコネクト"/>
      <w:r w:rsidRPr="000040F0">
        <w:rPr>
          <w:rFonts w:hint="eastAsia"/>
        </w:rPr>
        <w:t>■ミラサポコネクト</w:t>
      </w:r>
      <w:bookmarkEnd w:id="2370"/>
    </w:p>
    <w:bookmarkEnd w:id="2371"/>
    <w:p w14:paraId="2F5F8EA0" w14:textId="77777777" w:rsidR="000E5567" w:rsidRDefault="000E5567" w:rsidP="000E5567">
      <w:pPr>
        <w:wordWrap w:val="0"/>
      </w:pPr>
      <w:r w:rsidRPr="000040F0">
        <w:rPr>
          <w:rFonts w:hint="eastAsia"/>
        </w:rPr>
        <w:t>ビッグデータを活用して事業を伸ばしたい中小企業を応援するための「ミラサポコネクト構想」をもとにした、行政、支援者、民間事業者に分散して保有されているデータ（法人情報、決算情報、経営カルテなど）を連携し、経営課題解決に資する支援を提供するための、官民データ連携基盤</w:t>
      </w:r>
    </w:p>
    <w:p w14:paraId="07EEB145" w14:textId="7CAB05CC" w:rsidR="009A47F8" w:rsidRPr="000040F0" w:rsidRDefault="00B255DB" w:rsidP="00B255DB">
      <w:pPr>
        <w:wordWrap w:val="0"/>
        <w:ind w:firstLineChars="0" w:firstLine="0"/>
        <w:rPr>
          <w:lang w:eastAsia="zh-TW"/>
        </w:rPr>
      </w:pPr>
      <w:r w:rsidRPr="00B255DB">
        <w:rPr>
          <w:rFonts w:hint="eastAsia"/>
          <w:lang w:eastAsia="zh-TW"/>
        </w:rPr>
        <w:t xml:space="preserve">…………………    </w:t>
      </w:r>
      <w:hyperlink w:anchor="■ミラサポコネクト3ー2ー1" w:history="1">
        <w:r w:rsidR="009A47F8" w:rsidRPr="00E635BE">
          <w:rPr>
            <w:rStyle w:val="a7"/>
            <w:lang w:eastAsia="zh-TW"/>
          </w:rPr>
          <w:t>3-2-1</w:t>
        </w:r>
      </w:hyperlink>
    </w:p>
    <w:p w14:paraId="7FEF5D13" w14:textId="77777777" w:rsidR="000E5567" w:rsidRDefault="000E5567" w:rsidP="000E5567">
      <w:pPr>
        <w:wordWrap w:val="0"/>
        <w:ind w:firstLineChars="0" w:firstLine="0"/>
        <w:rPr>
          <w:lang w:eastAsia="zh-TW"/>
        </w:rPr>
      </w:pPr>
    </w:p>
    <w:p w14:paraId="1CD290A6" w14:textId="77777777" w:rsidR="000E5567" w:rsidRPr="000040F0" w:rsidRDefault="000E5567" w:rsidP="00CD3CFE">
      <w:pPr>
        <w:pStyle w:val="afd"/>
        <w:rPr>
          <w:lang w:eastAsia="zh-TW"/>
        </w:rPr>
      </w:pPr>
      <w:bookmarkStart w:id="2372" w:name="_Toc185339190"/>
      <w:r w:rsidRPr="000040F0">
        <w:rPr>
          <w:rFonts w:hint="eastAsia"/>
          <w:lang w:eastAsia="zh-TW"/>
        </w:rPr>
        <w:t>■</w:t>
      </w:r>
      <w:bookmarkStart w:id="2373" w:name="■無線LAN"/>
      <w:r w:rsidRPr="000040F0">
        <w:rPr>
          <w:rFonts w:hint="eastAsia"/>
          <w:lang w:eastAsia="zh-TW"/>
        </w:rPr>
        <w:t>無線LAN</w:t>
      </w:r>
      <w:bookmarkEnd w:id="2372"/>
      <w:bookmarkEnd w:id="2373"/>
    </w:p>
    <w:p w14:paraId="5503F5C3" w14:textId="77777777" w:rsidR="000E5567" w:rsidRDefault="000E5567" w:rsidP="000E5567">
      <w:pPr>
        <w:wordWrap w:val="0"/>
      </w:pPr>
      <w:r w:rsidRPr="004D4785">
        <w:t>LANはLocal Area Networkの略。物理的なケーブルを使わず、電波を利用してネットワークに接続する仕組み。この無線LANを通じて、コンピュータはインターネット</w:t>
      </w:r>
      <w:r>
        <w:rPr>
          <w:rFonts w:hint="eastAsia"/>
        </w:rPr>
        <w:t>などのネットワーク</w:t>
      </w:r>
      <w:r w:rsidRPr="004D4785">
        <w:t>にアクセスすることができる</w:t>
      </w:r>
    </w:p>
    <w:p w14:paraId="50EF0E59" w14:textId="3FEDD9BE" w:rsidR="00570039" w:rsidRPr="004D4785" w:rsidRDefault="00B255DB" w:rsidP="00B255DB">
      <w:pPr>
        <w:wordWrap w:val="0"/>
        <w:ind w:firstLineChars="0" w:firstLine="0"/>
      </w:pPr>
      <w:r w:rsidRPr="00B255DB">
        <w:rPr>
          <w:rFonts w:hint="eastAsia"/>
        </w:rPr>
        <w:t xml:space="preserve">…………………    </w:t>
      </w:r>
      <w:hyperlink w:anchor="■無線LAN2ー2ー3" w:history="1">
        <w:r w:rsidR="00570039" w:rsidRPr="007B59B6">
          <w:rPr>
            <w:rStyle w:val="a7"/>
          </w:rPr>
          <w:t>2-2-3</w:t>
        </w:r>
      </w:hyperlink>
      <w:r w:rsidR="00570039" w:rsidRPr="00570039">
        <w:t>、</w:t>
      </w:r>
      <w:hyperlink w:anchor="■無線LAN15ー2ー1" w:history="1">
        <w:r w:rsidR="00570039" w:rsidRPr="00965D36">
          <w:rPr>
            <w:rStyle w:val="a7"/>
          </w:rPr>
          <w:t>15-2-1</w:t>
        </w:r>
      </w:hyperlink>
      <w:r w:rsidR="00570039" w:rsidRPr="00570039">
        <w:t>、</w:t>
      </w:r>
      <w:hyperlink w:anchor="■無線LAN17ー2ー4" w:history="1">
        <w:r w:rsidR="00570039" w:rsidRPr="00965D36">
          <w:rPr>
            <w:rStyle w:val="a7"/>
          </w:rPr>
          <w:t>17-2-4</w:t>
        </w:r>
      </w:hyperlink>
      <w:r w:rsidR="00570039" w:rsidRPr="00570039">
        <w:t>、</w:t>
      </w:r>
      <w:hyperlink w:anchor="■無線LAN18ー2ー18" w:history="1">
        <w:r w:rsidR="00570039" w:rsidRPr="00965D36">
          <w:rPr>
            <w:rStyle w:val="a7"/>
          </w:rPr>
          <w:t>18-2-18</w:t>
        </w:r>
      </w:hyperlink>
      <w:r w:rsidR="00570039" w:rsidRPr="00570039">
        <w:t>、</w:t>
      </w:r>
      <w:hyperlink w:anchor="■無線LAN18ー2ー21" w:history="1">
        <w:r w:rsidR="00570039" w:rsidRPr="00965D36">
          <w:rPr>
            <w:rStyle w:val="a7"/>
          </w:rPr>
          <w:t>18-2-21</w:t>
        </w:r>
      </w:hyperlink>
    </w:p>
    <w:p w14:paraId="13F8224B" w14:textId="77777777" w:rsidR="000E5567" w:rsidRDefault="000E5567" w:rsidP="000E5567">
      <w:pPr>
        <w:wordWrap w:val="0"/>
        <w:ind w:firstLineChars="0" w:firstLine="0"/>
      </w:pPr>
    </w:p>
    <w:p w14:paraId="314852AA" w14:textId="77777777" w:rsidR="000E5567" w:rsidRPr="00A85502" w:rsidRDefault="000E5567" w:rsidP="00CD3CFE">
      <w:pPr>
        <w:pStyle w:val="afd"/>
      </w:pPr>
      <w:bookmarkStart w:id="2374" w:name="_Toc185339191"/>
      <w:bookmarkStart w:id="2375" w:name="■無停電電源装置"/>
      <w:r w:rsidRPr="00A85502">
        <w:rPr>
          <w:rFonts w:hint="eastAsia"/>
        </w:rPr>
        <w:t>■無停電電源装置</w:t>
      </w:r>
      <w:bookmarkEnd w:id="2374"/>
    </w:p>
    <w:bookmarkEnd w:id="2375"/>
    <w:p w14:paraId="3E981F2C" w14:textId="77777777" w:rsidR="000E5567" w:rsidRDefault="000E5567" w:rsidP="000E5567">
      <w:r w:rsidRPr="00A85502">
        <w:rPr>
          <w:rFonts w:hint="eastAsia"/>
        </w:rPr>
        <w:t>UPSとも呼ばれる。停電が起きてしまったときに電気を一定時間供給し続けるための装置のこと。パソコンやハードディスク、サーバなどを予期せぬ停電から守れる</w:t>
      </w:r>
    </w:p>
    <w:p w14:paraId="7AAE7221" w14:textId="0489027F" w:rsidR="00254DF9" w:rsidRDefault="00B255DB" w:rsidP="00B255DB">
      <w:pPr>
        <w:ind w:firstLineChars="0" w:firstLine="0"/>
      </w:pPr>
      <w:r w:rsidRPr="00B255DB">
        <w:rPr>
          <w:rFonts w:hint="eastAsia"/>
        </w:rPr>
        <w:t xml:space="preserve">…………………    </w:t>
      </w:r>
      <w:hyperlink w:anchor="■無停電電源装置15ー2ー1" w:history="1">
        <w:r w:rsidR="00254DF9" w:rsidRPr="00442169">
          <w:rPr>
            <w:rStyle w:val="a7"/>
          </w:rPr>
          <w:t>15-2-1</w:t>
        </w:r>
      </w:hyperlink>
      <w:r w:rsidR="00254DF9" w:rsidRPr="00254DF9">
        <w:t>、</w:t>
      </w:r>
      <w:hyperlink w:anchor="■無停電電源装置17ー2ー6" w:history="1">
        <w:r w:rsidR="00254DF9" w:rsidRPr="00442169">
          <w:rPr>
            <w:rStyle w:val="a7"/>
          </w:rPr>
          <w:t>17-2-6</w:t>
        </w:r>
      </w:hyperlink>
    </w:p>
    <w:p w14:paraId="6CF0A589" w14:textId="77777777" w:rsidR="000E5567" w:rsidRDefault="000E5567" w:rsidP="000E5567">
      <w:pPr>
        <w:wordWrap w:val="0"/>
        <w:ind w:firstLineChars="0" w:firstLine="0"/>
      </w:pPr>
    </w:p>
    <w:p w14:paraId="670B6EB4" w14:textId="77777777" w:rsidR="000E5567" w:rsidRPr="00A85502" w:rsidRDefault="000E5567" w:rsidP="00CD3CFE">
      <w:pPr>
        <w:pStyle w:val="afd"/>
      </w:pPr>
      <w:bookmarkStart w:id="2376" w:name="_Toc185339192"/>
      <w:r w:rsidRPr="00A85502">
        <w:rPr>
          <w:rFonts w:hint="eastAsia"/>
        </w:rPr>
        <w:t>■</w:t>
      </w:r>
      <w:bookmarkStart w:id="2377" w:name="■ユーティリティプログラム"/>
      <w:r w:rsidRPr="00A85502">
        <w:rPr>
          <w:rFonts w:hint="eastAsia"/>
        </w:rPr>
        <w:t>ユーティリティプログラム</w:t>
      </w:r>
      <w:bookmarkEnd w:id="2376"/>
      <w:bookmarkEnd w:id="2377"/>
    </w:p>
    <w:p w14:paraId="3CA2EBFF" w14:textId="77777777" w:rsidR="000E5567" w:rsidRDefault="000E5567" w:rsidP="000E5567">
      <w:r w:rsidRPr="00A85502">
        <w:rPr>
          <w:rFonts w:hint="eastAsia"/>
        </w:rPr>
        <w:t>コンピュータで、システムの運用を支援するプログラムのこと。具体的には、記憶媒体間のデータ転送、ファイルの複写・削除・整理などの処理を行うためのプログラムのこと。システムおよびアプリケーションによる制御を無効にすることのできるものもある</w:t>
      </w:r>
    </w:p>
    <w:p w14:paraId="5FF431BE" w14:textId="6D2841D7" w:rsidR="00D25164" w:rsidRDefault="00B255DB" w:rsidP="00B255DB">
      <w:pPr>
        <w:ind w:firstLineChars="0" w:firstLine="0"/>
      </w:pPr>
      <w:r w:rsidRPr="00B255DB">
        <w:rPr>
          <w:rFonts w:hint="eastAsia"/>
        </w:rPr>
        <w:t xml:space="preserve">…………………    </w:t>
      </w:r>
      <w:hyperlink w:anchor="■ユーティリティプログラム13ー3ー2" w:history="1">
        <w:r w:rsidR="00D25164" w:rsidRPr="00E1161B">
          <w:rPr>
            <w:rStyle w:val="a7"/>
          </w:rPr>
          <w:t>13-3-2</w:t>
        </w:r>
      </w:hyperlink>
      <w:r w:rsidR="00D25164" w:rsidRPr="00D25164">
        <w:t>、</w:t>
      </w:r>
      <w:hyperlink w:anchor="■ユーティリティプログラム18ー1" w:history="1">
        <w:r w:rsidR="00D25164" w:rsidRPr="003B4E7B">
          <w:rPr>
            <w:rStyle w:val="a7"/>
          </w:rPr>
          <w:t>18-1</w:t>
        </w:r>
      </w:hyperlink>
      <w:r w:rsidR="00D25164" w:rsidRPr="00D25164">
        <w:t>、</w:t>
      </w:r>
      <w:hyperlink w:anchor="■ユーティリティプログラム18ー2ー16" w:history="1">
        <w:r w:rsidR="00D25164" w:rsidRPr="003B4E7B">
          <w:rPr>
            <w:rStyle w:val="a7"/>
          </w:rPr>
          <w:t>18-2-16</w:t>
        </w:r>
      </w:hyperlink>
      <w:r w:rsidR="00D25164" w:rsidRPr="00D25164">
        <w:t>、</w:t>
      </w:r>
      <w:hyperlink w:anchor="■ユーティリティプログラム27ー18" w:history="1">
        <w:r w:rsidR="00D25164" w:rsidRPr="003B4E7B">
          <w:rPr>
            <w:rStyle w:val="a7"/>
          </w:rPr>
          <w:t>27-18</w:t>
        </w:r>
      </w:hyperlink>
    </w:p>
    <w:p w14:paraId="51447219" w14:textId="77777777" w:rsidR="000E5567" w:rsidRDefault="000E5567" w:rsidP="00D25164">
      <w:pPr>
        <w:ind w:firstLineChars="0" w:firstLine="0"/>
      </w:pPr>
    </w:p>
    <w:p w14:paraId="49DA0877" w14:textId="77777777" w:rsidR="000E5567" w:rsidRPr="000040F0" w:rsidRDefault="000E5567" w:rsidP="00CD3CFE">
      <w:pPr>
        <w:pStyle w:val="afd"/>
      </w:pPr>
      <w:bookmarkStart w:id="2378" w:name="_Toc185339193"/>
      <w:r w:rsidRPr="000040F0">
        <w:rPr>
          <w:rFonts w:hint="eastAsia"/>
        </w:rPr>
        <w:t>■</w:t>
      </w:r>
      <w:bookmarkStart w:id="2379" w:name="■ランサムウェア"/>
      <w:r w:rsidRPr="000040F0">
        <w:rPr>
          <w:rFonts w:hint="eastAsia"/>
        </w:rPr>
        <w:t>ランサムウェア</w:t>
      </w:r>
      <w:bookmarkEnd w:id="2378"/>
      <w:bookmarkEnd w:id="2379"/>
    </w:p>
    <w:p w14:paraId="4C839FD6" w14:textId="77777777" w:rsidR="000E5567" w:rsidRDefault="000E5567" w:rsidP="000E5567">
      <w:pPr>
        <w:wordWrap w:val="0"/>
      </w:pPr>
      <w:r w:rsidRPr="000040F0">
        <w:rPr>
          <w:rFonts w:hint="eastAsia"/>
        </w:rPr>
        <w:t>悪意のあるマルウェアの一種。パソコンなどのファイルを暗号化し利用不可能な状態とし、解除と引き換えに被害者から身代金（ransom）を要求する</w:t>
      </w:r>
    </w:p>
    <w:p w14:paraId="5CE23B79" w14:textId="49DD479F" w:rsidR="008A5543" w:rsidRPr="000040F0" w:rsidRDefault="00B255DB" w:rsidP="00B255DB">
      <w:pPr>
        <w:wordWrap w:val="0"/>
        <w:ind w:firstLineChars="0" w:firstLine="0"/>
        <w:rPr>
          <w:lang w:eastAsia="zh-TW"/>
        </w:rPr>
      </w:pPr>
      <w:r w:rsidRPr="00B255DB">
        <w:rPr>
          <w:rFonts w:hint="eastAsia"/>
          <w:lang w:eastAsia="zh-TW"/>
        </w:rPr>
        <w:t xml:space="preserve">…………………    </w:t>
      </w:r>
      <w:hyperlink w:anchor="■ランサムウェア0ー1ー1" w:history="1">
        <w:r w:rsidR="008A5543" w:rsidRPr="00DB1A58">
          <w:rPr>
            <w:rStyle w:val="a7"/>
            <w:lang w:eastAsia="zh-TW"/>
          </w:rPr>
          <w:t>0-1-1</w:t>
        </w:r>
      </w:hyperlink>
      <w:r w:rsidR="008A5543" w:rsidRPr="008A5543">
        <w:rPr>
          <w:lang w:eastAsia="zh-TW"/>
        </w:rPr>
        <w:t>、</w:t>
      </w:r>
      <w:hyperlink w:anchor="■ランサムウェア2ー1" w:history="1">
        <w:r w:rsidR="008A5543" w:rsidRPr="00C452FA">
          <w:rPr>
            <w:rStyle w:val="a7"/>
            <w:lang w:eastAsia="zh-TW"/>
          </w:rPr>
          <w:t>2-1</w:t>
        </w:r>
      </w:hyperlink>
      <w:r w:rsidR="008A5543" w:rsidRPr="008A5543">
        <w:rPr>
          <w:lang w:eastAsia="zh-TW"/>
        </w:rPr>
        <w:t>、</w:t>
      </w:r>
      <w:hyperlink w:anchor="■ランサムウェア5ー1ー2" w:history="1">
        <w:r w:rsidR="008A5543" w:rsidRPr="00C452FA">
          <w:rPr>
            <w:rStyle w:val="a7"/>
            <w:lang w:eastAsia="zh-TW"/>
          </w:rPr>
          <w:t>5-1-2</w:t>
        </w:r>
      </w:hyperlink>
      <w:r w:rsidR="008A5543" w:rsidRPr="008A5543">
        <w:rPr>
          <w:lang w:eastAsia="zh-TW"/>
        </w:rPr>
        <w:t>、</w:t>
      </w:r>
      <w:hyperlink w:anchor="■ランサムウェア5ー1ー3" w:history="1">
        <w:r w:rsidR="008A5543" w:rsidRPr="00C452FA">
          <w:rPr>
            <w:rStyle w:val="a7"/>
            <w:lang w:eastAsia="zh-TW"/>
          </w:rPr>
          <w:t>5-1-3</w:t>
        </w:r>
      </w:hyperlink>
      <w:r w:rsidR="008A5543" w:rsidRPr="008A5543">
        <w:rPr>
          <w:lang w:eastAsia="zh-TW"/>
        </w:rPr>
        <w:t>、</w:t>
      </w:r>
      <w:hyperlink w:anchor="■ランサムウェア5ー2ー1" w:history="1">
        <w:r w:rsidR="008A5543" w:rsidRPr="00530C51">
          <w:rPr>
            <w:rStyle w:val="a7"/>
            <w:lang w:eastAsia="zh-TW"/>
          </w:rPr>
          <w:t>5-2-1</w:t>
        </w:r>
      </w:hyperlink>
      <w:r w:rsidR="008A5543" w:rsidRPr="008A5543">
        <w:rPr>
          <w:lang w:eastAsia="zh-TW"/>
        </w:rPr>
        <w:t>、</w:t>
      </w:r>
      <w:hyperlink w:anchor="■ランサムウェア5ー2ー2" w:history="1">
        <w:r w:rsidR="008A5543" w:rsidRPr="00530C51">
          <w:rPr>
            <w:rStyle w:val="a7"/>
            <w:lang w:eastAsia="zh-TW"/>
          </w:rPr>
          <w:t>5-2-2</w:t>
        </w:r>
      </w:hyperlink>
      <w:r w:rsidR="008A5543" w:rsidRPr="008A5543">
        <w:rPr>
          <w:lang w:eastAsia="zh-TW"/>
        </w:rPr>
        <w:t>、</w:t>
      </w:r>
      <w:hyperlink w:anchor="■ランサムウェア5ー2ー5" w:history="1">
        <w:r w:rsidR="008A5543" w:rsidRPr="00530C51">
          <w:rPr>
            <w:rStyle w:val="a7"/>
            <w:lang w:eastAsia="zh-TW"/>
          </w:rPr>
          <w:t>5-2-5</w:t>
        </w:r>
      </w:hyperlink>
      <w:r w:rsidR="008A5543" w:rsidRPr="008A5543">
        <w:rPr>
          <w:lang w:eastAsia="zh-TW"/>
        </w:rPr>
        <w:t>、</w:t>
      </w:r>
      <w:hyperlink w:anchor="■ランサムウェア5ー3ー2" w:history="1">
        <w:r w:rsidR="008A5543" w:rsidRPr="007F46FB">
          <w:rPr>
            <w:rStyle w:val="a7"/>
            <w:lang w:eastAsia="zh-TW"/>
          </w:rPr>
          <w:t>5-3-2</w:t>
        </w:r>
      </w:hyperlink>
      <w:r w:rsidR="008A5543" w:rsidRPr="008A5543">
        <w:rPr>
          <w:lang w:eastAsia="zh-TW"/>
        </w:rPr>
        <w:t>、</w:t>
      </w:r>
      <w:hyperlink w:anchor="■ランサムウェア5ー3ー3" w:history="1">
        <w:r w:rsidR="008A5543" w:rsidRPr="007F46FB">
          <w:rPr>
            <w:rStyle w:val="a7"/>
            <w:lang w:eastAsia="zh-TW"/>
          </w:rPr>
          <w:t>5-3-3</w:t>
        </w:r>
      </w:hyperlink>
      <w:r w:rsidR="008A5543" w:rsidRPr="008A5543">
        <w:rPr>
          <w:lang w:eastAsia="zh-TW"/>
        </w:rPr>
        <w:t>、</w:t>
      </w:r>
      <w:hyperlink w:anchor="■ランサムウェア第2編編集後記" w:history="1">
        <w:r w:rsidR="008A5543" w:rsidRPr="007F46FB">
          <w:rPr>
            <w:rStyle w:val="a7"/>
            <w:lang w:eastAsia="zh-TW"/>
          </w:rPr>
          <w:t>第2編編集後記</w:t>
        </w:r>
      </w:hyperlink>
      <w:r w:rsidR="008A5543" w:rsidRPr="008A5543">
        <w:rPr>
          <w:lang w:eastAsia="zh-TW"/>
        </w:rPr>
        <w:t>、</w:t>
      </w:r>
      <w:hyperlink w:anchor="■ランサムウェア7ー1ー2" w:history="1">
        <w:r w:rsidR="008A5543" w:rsidRPr="007F46FB">
          <w:rPr>
            <w:rStyle w:val="a7"/>
            <w:lang w:eastAsia="zh-TW"/>
          </w:rPr>
          <w:t>7-1-2</w:t>
        </w:r>
      </w:hyperlink>
      <w:r w:rsidR="008A5543" w:rsidRPr="008A5543">
        <w:rPr>
          <w:lang w:eastAsia="zh-TW"/>
        </w:rPr>
        <w:t>、</w:t>
      </w:r>
      <w:hyperlink w:anchor="■ランサムウェア11ー5ー1" w:history="1">
        <w:r w:rsidR="008A5543" w:rsidRPr="007F46FB">
          <w:rPr>
            <w:rStyle w:val="a7"/>
            <w:lang w:eastAsia="zh-TW"/>
          </w:rPr>
          <w:t>11-5-1</w:t>
        </w:r>
      </w:hyperlink>
      <w:r w:rsidR="008A5543" w:rsidRPr="008A5543">
        <w:rPr>
          <w:lang w:eastAsia="zh-TW"/>
        </w:rPr>
        <w:t>、</w:t>
      </w:r>
      <w:hyperlink w:anchor="■ランサムウェア15ー2ー1" w:history="1">
        <w:r w:rsidR="008A5543" w:rsidRPr="006E4592">
          <w:rPr>
            <w:rStyle w:val="a7"/>
            <w:lang w:eastAsia="zh-TW"/>
          </w:rPr>
          <w:t>15-2-1</w:t>
        </w:r>
      </w:hyperlink>
      <w:r w:rsidR="008A5543" w:rsidRPr="008A5543">
        <w:rPr>
          <w:lang w:eastAsia="zh-TW"/>
        </w:rPr>
        <w:t>、</w:t>
      </w:r>
      <w:hyperlink w:anchor="■ランサムウェア18ー2ー11" w:history="1">
        <w:r w:rsidR="008A5543" w:rsidRPr="006E4592">
          <w:rPr>
            <w:rStyle w:val="a7"/>
            <w:lang w:eastAsia="zh-TW"/>
          </w:rPr>
          <w:t>18-2-11</w:t>
        </w:r>
      </w:hyperlink>
      <w:r w:rsidR="008A5543" w:rsidRPr="008A5543">
        <w:rPr>
          <w:lang w:eastAsia="zh-TW"/>
        </w:rPr>
        <w:t>、</w:t>
      </w:r>
      <w:hyperlink w:anchor="■ランサムウェア18ー3ー5" w:history="1">
        <w:r w:rsidR="008A5543" w:rsidRPr="006E4592">
          <w:rPr>
            <w:rStyle w:val="a7"/>
            <w:lang w:eastAsia="zh-TW"/>
          </w:rPr>
          <w:t>18-3-5</w:t>
        </w:r>
      </w:hyperlink>
      <w:r w:rsidR="008A5543" w:rsidRPr="008A5543">
        <w:rPr>
          <w:lang w:eastAsia="zh-TW"/>
        </w:rPr>
        <w:t>、</w:t>
      </w:r>
      <w:hyperlink w:anchor="■ランサムウェア18ー4" w:history="1">
        <w:r w:rsidR="008A5543" w:rsidRPr="006E4592">
          <w:rPr>
            <w:rStyle w:val="a7"/>
            <w:lang w:eastAsia="zh-TW"/>
          </w:rPr>
          <w:t>18-4</w:t>
        </w:r>
      </w:hyperlink>
      <w:r w:rsidR="008A5543" w:rsidRPr="008A5543">
        <w:rPr>
          <w:lang w:eastAsia="zh-TW"/>
        </w:rPr>
        <w:t>、</w:t>
      </w:r>
      <w:hyperlink w:anchor="■ランサムウェア21ー1ー2" w:history="1">
        <w:r w:rsidR="008A5543" w:rsidRPr="006E4592">
          <w:rPr>
            <w:rStyle w:val="a7"/>
            <w:lang w:eastAsia="zh-TW"/>
          </w:rPr>
          <w:t>21-1-2</w:t>
        </w:r>
      </w:hyperlink>
      <w:r w:rsidR="008A5543" w:rsidRPr="008A5543">
        <w:rPr>
          <w:lang w:eastAsia="zh-TW"/>
        </w:rPr>
        <w:t>、</w:t>
      </w:r>
      <w:hyperlink w:anchor="■ランサムウェア23ー2" w:history="1">
        <w:r w:rsidR="008A5543" w:rsidRPr="006E4592">
          <w:rPr>
            <w:rStyle w:val="a7"/>
            <w:lang w:eastAsia="zh-TW"/>
          </w:rPr>
          <w:t>23-2</w:t>
        </w:r>
      </w:hyperlink>
      <w:r w:rsidR="008A5543" w:rsidRPr="008A5543">
        <w:rPr>
          <w:lang w:eastAsia="zh-TW"/>
        </w:rPr>
        <w:t>、</w:t>
      </w:r>
      <w:hyperlink w:anchor="■ランサムウェア26ー2" w:history="1">
        <w:r w:rsidR="008A5543" w:rsidRPr="006E4592">
          <w:rPr>
            <w:rStyle w:val="a7"/>
            <w:lang w:eastAsia="zh-TW"/>
          </w:rPr>
          <w:t>26-2</w:t>
        </w:r>
      </w:hyperlink>
      <w:r w:rsidR="008A5543" w:rsidRPr="008A5543">
        <w:rPr>
          <w:lang w:eastAsia="zh-TW"/>
        </w:rPr>
        <w:t>、</w:t>
      </w:r>
      <w:hyperlink w:anchor="■ランサムウェア27ー5" w:history="1">
        <w:r w:rsidR="008A5543" w:rsidRPr="006E4592">
          <w:rPr>
            <w:rStyle w:val="a7"/>
            <w:lang w:eastAsia="zh-TW"/>
          </w:rPr>
          <w:t>27-5</w:t>
        </w:r>
      </w:hyperlink>
    </w:p>
    <w:p w14:paraId="7097B014" w14:textId="77777777" w:rsidR="000E5567" w:rsidRDefault="000E5567" w:rsidP="000E5567">
      <w:pPr>
        <w:wordWrap w:val="0"/>
        <w:rPr>
          <w:lang w:eastAsia="zh-TW"/>
        </w:rPr>
      </w:pPr>
    </w:p>
    <w:p w14:paraId="064AD938" w14:textId="77777777" w:rsidR="000E5567" w:rsidRPr="000040F0" w:rsidRDefault="000E5567" w:rsidP="00CD3CFE">
      <w:pPr>
        <w:pStyle w:val="afd"/>
      </w:pPr>
      <w:bookmarkStart w:id="2380" w:name="_Toc185339194"/>
      <w:bookmarkStart w:id="2381" w:name="■リスクアセスメント"/>
      <w:r w:rsidRPr="000040F0">
        <w:rPr>
          <w:rFonts w:hint="eastAsia"/>
        </w:rPr>
        <w:t>■リスクアセスメント</w:t>
      </w:r>
      <w:bookmarkEnd w:id="2380"/>
    </w:p>
    <w:bookmarkEnd w:id="2381"/>
    <w:p w14:paraId="007BE6D4" w14:textId="77777777" w:rsidR="000E5567" w:rsidRDefault="000E5567" w:rsidP="000E5567">
      <w:pPr>
        <w:wordWrap w:val="0"/>
      </w:pPr>
      <w:r w:rsidRPr="000040F0">
        <w:rPr>
          <w:rFonts w:hint="eastAsia"/>
        </w:rPr>
        <w:t>企業や組織が持つ情報資産に対するリスクの分析・評価を行うプロセスのこと。具体的には情報資産の特定、脅威と脆弱性の特定と評価、リスクの分析と評価を行う。リスク評価の結果、許容できるもの以外は何らかの</w:t>
      </w:r>
      <w:r>
        <w:rPr>
          <w:rFonts w:hint="eastAsia"/>
        </w:rPr>
        <w:t>セキュリティ</w:t>
      </w:r>
      <w:r w:rsidRPr="000040F0">
        <w:rPr>
          <w:rFonts w:hint="eastAsia"/>
        </w:rPr>
        <w:t>対策を講じる必要がある</w:t>
      </w:r>
    </w:p>
    <w:p w14:paraId="17AC35B9" w14:textId="4BBCC6B7" w:rsidR="00D861B1" w:rsidRPr="000040F0" w:rsidRDefault="00B255DB" w:rsidP="00B255DB">
      <w:pPr>
        <w:wordWrap w:val="0"/>
        <w:ind w:firstLineChars="0" w:firstLine="0"/>
        <w:rPr>
          <w:lang w:eastAsia="zh-TW"/>
        </w:rPr>
      </w:pPr>
      <w:r w:rsidRPr="00B255DB">
        <w:rPr>
          <w:rFonts w:hint="eastAsia"/>
          <w:lang w:eastAsia="zh-TW"/>
        </w:rPr>
        <w:t xml:space="preserve">…………………    </w:t>
      </w:r>
      <w:hyperlink w:anchor="■リスクアセスメント2ー3" w:history="1">
        <w:r w:rsidR="00D861B1" w:rsidRPr="007E28A1">
          <w:rPr>
            <w:rStyle w:val="a7"/>
            <w:lang w:eastAsia="zh-TW"/>
          </w:rPr>
          <w:t>2-3</w:t>
        </w:r>
      </w:hyperlink>
      <w:r w:rsidR="00D861B1" w:rsidRPr="00D861B1">
        <w:rPr>
          <w:lang w:eastAsia="zh-TW"/>
        </w:rPr>
        <w:t>、</w:t>
      </w:r>
      <w:hyperlink w:anchor="■リスクアセスメント9ー1" w:history="1">
        <w:r w:rsidR="00D861B1" w:rsidRPr="00BD5C97">
          <w:rPr>
            <w:rStyle w:val="a7"/>
            <w:lang w:eastAsia="zh-TW"/>
          </w:rPr>
          <w:t>9-1</w:t>
        </w:r>
      </w:hyperlink>
      <w:r w:rsidR="00D861B1" w:rsidRPr="00D861B1">
        <w:rPr>
          <w:lang w:eastAsia="zh-TW"/>
        </w:rPr>
        <w:t>、</w:t>
      </w:r>
      <w:hyperlink w:anchor="■リスクアセスメント9ー2" w:history="1">
        <w:r w:rsidR="00D861B1" w:rsidRPr="00163F7E">
          <w:rPr>
            <w:rStyle w:val="a7"/>
            <w:lang w:eastAsia="zh-TW"/>
          </w:rPr>
          <w:t>9-2</w:t>
        </w:r>
      </w:hyperlink>
      <w:r w:rsidR="00D861B1" w:rsidRPr="00D861B1">
        <w:rPr>
          <w:lang w:eastAsia="zh-TW"/>
        </w:rPr>
        <w:t>、</w:t>
      </w:r>
      <w:hyperlink w:anchor="■リスクアセスメント11ー3ー1" w:history="1">
        <w:r w:rsidR="00D861B1" w:rsidRPr="00163F7E">
          <w:rPr>
            <w:rStyle w:val="a7"/>
            <w:lang w:eastAsia="zh-TW"/>
          </w:rPr>
          <w:t>11-3-1</w:t>
        </w:r>
      </w:hyperlink>
      <w:r w:rsidR="00D861B1" w:rsidRPr="00D861B1">
        <w:rPr>
          <w:lang w:eastAsia="zh-TW"/>
        </w:rPr>
        <w:t>、</w:t>
      </w:r>
      <w:hyperlink w:anchor="■リスクアセスメント12ー1ー1" w:history="1">
        <w:r w:rsidR="00D861B1" w:rsidRPr="00163F7E">
          <w:rPr>
            <w:rStyle w:val="a7"/>
            <w:lang w:eastAsia="zh-TW"/>
          </w:rPr>
          <w:t>12-1-1</w:t>
        </w:r>
      </w:hyperlink>
      <w:r w:rsidR="00D861B1" w:rsidRPr="00D861B1">
        <w:rPr>
          <w:lang w:eastAsia="zh-TW"/>
        </w:rPr>
        <w:t>、</w:t>
      </w:r>
      <w:hyperlink w:anchor="■リスクアセスメント12ー1ー2" w:history="1">
        <w:r w:rsidR="00D861B1" w:rsidRPr="00D332B8">
          <w:rPr>
            <w:rStyle w:val="a7"/>
            <w:lang w:eastAsia="zh-TW"/>
          </w:rPr>
          <w:t>12-1-2</w:t>
        </w:r>
      </w:hyperlink>
      <w:r w:rsidR="00D861B1" w:rsidRPr="00D861B1">
        <w:rPr>
          <w:lang w:eastAsia="zh-TW"/>
        </w:rPr>
        <w:t>、</w:t>
      </w:r>
      <w:hyperlink w:anchor="■リスクアセスメント12ー2ー1" w:history="1">
        <w:r w:rsidR="00D861B1" w:rsidRPr="00D332B8">
          <w:rPr>
            <w:rStyle w:val="a7"/>
            <w:lang w:eastAsia="zh-TW"/>
          </w:rPr>
          <w:t>12-2-1</w:t>
        </w:r>
      </w:hyperlink>
      <w:r w:rsidR="00D861B1" w:rsidRPr="00D861B1">
        <w:rPr>
          <w:lang w:eastAsia="zh-TW"/>
        </w:rPr>
        <w:t>、</w:t>
      </w:r>
      <w:hyperlink w:anchor="■リスクアセスメント12ー2ー2" w:history="1">
        <w:r w:rsidR="00D861B1" w:rsidRPr="00D332B8">
          <w:rPr>
            <w:rStyle w:val="a7"/>
            <w:lang w:eastAsia="zh-TW"/>
          </w:rPr>
          <w:t>12-2-2</w:t>
        </w:r>
      </w:hyperlink>
      <w:r w:rsidR="00D861B1" w:rsidRPr="00D861B1">
        <w:rPr>
          <w:lang w:eastAsia="zh-TW"/>
        </w:rPr>
        <w:t>、</w:t>
      </w:r>
      <w:hyperlink w:anchor="■リスクアセスメント12ー3" w:history="1">
        <w:r w:rsidR="00D861B1" w:rsidRPr="00D332B8">
          <w:rPr>
            <w:rStyle w:val="a7"/>
            <w:lang w:eastAsia="zh-TW"/>
          </w:rPr>
          <w:t>12-3</w:t>
        </w:r>
      </w:hyperlink>
      <w:r w:rsidR="00D861B1" w:rsidRPr="00D861B1">
        <w:rPr>
          <w:lang w:eastAsia="zh-TW"/>
        </w:rPr>
        <w:t>、</w:t>
      </w:r>
      <w:hyperlink w:anchor="■リスクアセスメント第6編編集後記" w:history="1">
        <w:r w:rsidR="00D861B1" w:rsidRPr="00D332B8">
          <w:rPr>
            <w:rStyle w:val="a7"/>
            <w:lang w:eastAsia="zh-TW"/>
          </w:rPr>
          <w:t>第</w:t>
        </w:r>
        <w:r w:rsidR="00D332B8">
          <w:rPr>
            <w:rStyle w:val="a7"/>
            <w:rFonts w:hint="eastAsia"/>
            <w:lang w:eastAsia="zh-TW"/>
          </w:rPr>
          <w:t>6編</w:t>
        </w:r>
        <w:r w:rsidR="00D861B1" w:rsidRPr="00D332B8">
          <w:rPr>
            <w:rStyle w:val="a7"/>
            <w:lang w:eastAsia="zh-TW"/>
          </w:rPr>
          <w:t>編集後記</w:t>
        </w:r>
      </w:hyperlink>
      <w:r w:rsidR="00D861B1" w:rsidRPr="00D861B1">
        <w:rPr>
          <w:lang w:eastAsia="zh-TW"/>
        </w:rPr>
        <w:t>、</w:t>
      </w:r>
      <w:hyperlink w:anchor="■リスクアセスメント13ー2ー4" w:history="1">
        <w:r w:rsidR="00D861B1" w:rsidRPr="00D332B8">
          <w:rPr>
            <w:rStyle w:val="a7"/>
            <w:lang w:eastAsia="zh-TW"/>
          </w:rPr>
          <w:t>13-2-4</w:t>
        </w:r>
      </w:hyperlink>
      <w:r w:rsidR="00D861B1" w:rsidRPr="00D861B1">
        <w:rPr>
          <w:lang w:eastAsia="zh-TW"/>
        </w:rPr>
        <w:t>、</w:t>
      </w:r>
      <w:hyperlink w:anchor="■リスクアセスメント13ー2ー5" w:history="1">
        <w:r w:rsidR="00D861B1" w:rsidRPr="00D332B8">
          <w:rPr>
            <w:rStyle w:val="a7"/>
            <w:lang w:eastAsia="zh-TW"/>
          </w:rPr>
          <w:t>13-2-5</w:t>
        </w:r>
      </w:hyperlink>
      <w:r w:rsidR="00D861B1" w:rsidRPr="00D861B1">
        <w:rPr>
          <w:lang w:eastAsia="zh-TW"/>
        </w:rPr>
        <w:t>、</w:t>
      </w:r>
      <w:hyperlink w:anchor="■リスクアセスメント13ー2ー6" w:history="1">
        <w:r w:rsidR="00D861B1" w:rsidRPr="00D332B8">
          <w:rPr>
            <w:rStyle w:val="a7"/>
            <w:lang w:eastAsia="zh-TW"/>
          </w:rPr>
          <w:t>13-2-6</w:t>
        </w:r>
      </w:hyperlink>
      <w:r w:rsidR="00D861B1" w:rsidRPr="00D861B1">
        <w:rPr>
          <w:lang w:eastAsia="zh-TW"/>
        </w:rPr>
        <w:t>、</w:t>
      </w:r>
      <w:hyperlink w:anchor="■リスクアセスメント13ー2ー7" w:history="1">
        <w:r w:rsidR="00D861B1" w:rsidRPr="00D332B8">
          <w:rPr>
            <w:rStyle w:val="a7"/>
            <w:lang w:eastAsia="zh-TW"/>
          </w:rPr>
          <w:t>13-2-7</w:t>
        </w:r>
      </w:hyperlink>
      <w:r w:rsidR="00D861B1" w:rsidRPr="00D861B1">
        <w:rPr>
          <w:lang w:eastAsia="zh-TW"/>
        </w:rPr>
        <w:t>、</w:t>
      </w:r>
      <w:hyperlink w:anchor="■リスクアセスメント13ー2ー8" w:history="1">
        <w:r w:rsidR="00D861B1" w:rsidRPr="00D332B8">
          <w:rPr>
            <w:rStyle w:val="a7"/>
            <w:lang w:eastAsia="zh-TW"/>
          </w:rPr>
          <w:t>13-2-8</w:t>
        </w:r>
      </w:hyperlink>
      <w:r w:rsidR="00D861B1" w:rsidRPr="00D861B1">
        <w:rPr>
          <w:lang w:eastAsia="zh-TW"/>
        </w:rPr>
        <w:t>、</w:t>
      </w:r>
      <w:hyperlink w:anchor="■リスクアセスメント13ー3ー1" w:history="1">
        <w:r w:rsidR="00D861B1" w:rsidRPr="00D332B8">
          <w:rPr>
            <w:rStyle w:val="a7"/>
            <w:lang w:eastAsia="zh-TW"/>
          </w:rPr>
          <w:t>13-3-1</w:t>
        </w:r>
      </w:hyperlink>
      <w:r w:rsidR="00D861B1" w:rsidRPr="00D861B1">
        <w:rPr>
          <w:lang w:eastAsia="zh-TW"/>
        </w:rPr>
        <w:t>、</w:t>
      </w:r>
      <w:hyperlink w:anchor="■リスクアセスメント13ー3ー2" w:history="1">
        <w:r w:rsidR="00D861B1" w:rsidRPr="00D332B8">
          <w:rPr>
            <w:rStyle w:val="a7"/>
            <w:lang w:eastAsia="zh-TW"/>
          </w:rPr>
          <w:t>13-3-2</w:t>
        </w:r>
      </w:hyperlink>
      <w:r w:rsidR="00D861B1" w:rsidRPr="00D861B1">
        <w:rPr>
          <w:lang w:eastAsia="zh-TW"/>
        </w:rPr>
        <w:t>、</w:t>
      </w:r>
      <w:hyperlink w:anchor="■リスクアセスメント13ー4ー2" w:history="1">
        <w:r w:rsidR="00D861B1" w:rsidRPr="009B2056">
          <w:rPr>
            <w:rStyle w:val="a7"/>
            <w:lang w:eastAsia="zh-TW"/>
          </w:rPr>
          <w:t>13-4-2</w:t>
        </w:r>
      </w:hyperlink>
      <w:r w:rsidR="00D861B1" w:rsidRPr="00D861B1">
        <w:rPr>
          <w:lang w:eastAsia="zh-TW"/>
        </w:rPr>
        <w:t>、</w:t>
      </w:r>
      <w:hyperlink w:anchor="■リスクアセスメント14ー1ー3" w:history="1">
        <w:r w:rsidR="00D861B1" w:rsidRPr="009B2056">
          <w:rPr>
            <w:rStyle w:val="a7"/>
            <w:lang w:eastAsia="zh-TW"/>
          </w:rPr>
          <w:t>14-1-3</w:t>
        </w:r>
      </w:hyperlink>
      <w:r w:rsidR="00D861B1" w:rsidRPr="00D861B1">
        <w:rPr>
          <w:lang w:eastAsia="zh-TW"/>
        </w:rPr>
        <w:t>、</w:t>
      </w:r>
      <w:hyperlink w:anchor="■リスクアセスメント15ー1" w:history="1">
        <w:r w:rsidR="00D861B1" w:rsidRPr="009B2056">
          <w:rPr>
            <w:rStyle w:val="a7"/>
            <w:lang w:eastAsia="zh-TW"/>
          </w:rPr>
          <w:t>15-1</w:t>
        </w:r>
      </w:hyperlink>
      <w:r w:rsidR="00D861B1" w:rsidRPr="00D861B1">
        <w:rPr>
          <w:lang w:eastAsia="zh-TW"/>
        </w:rPr>
        <w:t>、</w:t>
      </w:r>
      <w:hyperlink w:anchor="■リスクアセスメント15ー2ー2" w:history="1">
        <w:r w:rsidR="00D861B1" w:rsidRPr="009B2056">
          <w:rPr>
            <w:rStyle w:val="a7"/>
            <w:lang w:eastAsia="zh-TW"/>
          </w:rPr>
          <w:t>15-2-2</w:t>
        </w:r>
      </w:hyperlink>
      <w:r w:rsidR="00D861B1" w:rsidRPr="00D861B1">
        <w:rPr>
          <w:lang w:eastAsia="zh-TW"/>
        </w:rPr>
        <w:t>、</w:t>
      </w:r>
      <w:hyperlink w:anchor="■リスクアセスメント16ー1" w:history="1">
        <w:r w:rsidR="00D861B1" w:rsidRPr="009B2056">
          <w:rPr>
            <w:rStyle w:val="a7"/>
            <w:lang w:eastAsia="zh-TW"/>
          </w:rPr>
          <w:t>16-1</w:t>
        </w:r>
      </w:hyperlink>
      <w:r w:rsidR="00D861B1" w:rsidRPr="00D861B1">
        <w:rPr>
          <w:lang w:eastAsia="zh-TW"/>
        </w:rPr>
        <w:t>、</w:t>
      </w:r>
      <w:hyperlink w:anchor="■リスクアセスメント17ー1" w:history="1">
        <w:r w:rsidR="00D861B1" w:rsidRPr="009B2056">
          <w:rPr>
            <w:rStyle w:val="a7"/>
            <w:lang w:eastAsia="zh-TW"/>
          </w:rPr>
          <w:t>17-1</w:t>
        </w:r>
      </w:hyperlink>
      <w:r w:rsidR="00D861B1" w:rsidRPr="00D861B1">
        <w:rPr>
          <w:lang w:eastAsia="zh-TW"/>
        </w:rPr>
        <w:t>、</w:t>
      </w:r>
      <w:hyperlink w:anchor="■リスクアセスメント18ー1" w:history="1">
        <w:r w:rsidR="00D861B1" w:rsidRPr="009B2056">
          <w:rPr>
            <w:rStyle w:val="a7"/>
            <w:lang w:eastAsia="zh-TW"/>
          </w:rPr>
          <w:t>18-1</w:t>
        </w:r>
      </w:hyperlink>
      <w:r w:rsidR="00D861B1" w:rsidRPr="00D861B1">
        <w:rPr>
          <w:lang w:eastAsia="zh-TW"/>
        </w:rPr>
        <w:t>、</w:t>
      </w:r>
      <w:hyperlink w:anchor="■リスクアセスメント18ー2ー17" w:history="1">
        <w:r w:rsidR="00D861B1" w:rsidRPr="009B2056">
          <w:rPr>
            <w:rStyle w:val="a7"/>
            <w:lang w:eastAsia="zh-TW"/>
          </w:rPr>
          <w:t>18-2-17</w:t>
        </w:r>
      </w:hyperlink>
      <w:r w:rsidR="00D861B1" w:rsidRPr="00D861B1">
        <w:rPr>
          <w:lang w:eastAsia="zh-TW"/>
        </w:rPr>
        <w:t>、</w:t>
      </w:r>
      <w:hyperlink w:anchor="■リスクアセスメント21ー1" w:history="1">
        <w:r w:rsidR="00D861B1" w:rsidRPr="009B2056">
          <w:rPr>
            <w:rStyle w:val="a7"/>
            <w:lang w:eastAsia="zh-TW"/>
          </w:rPr>
          <w:t>21-1</w:t>
        </w:r>
      </w:hyperlink>
      <w:r w:rsidR="00D861B1" w:rsidRPr="00D861B1">
        <w:rPr>
          <w:lang w:eastAsia="zh-TW"/>
        </w:rPr>
        <w:t>、</w:t>
      </w:r>
      <w:hyperlink w:anchor="■リスクアセスメント21ー1ー2" w:history="1">
        <w:r w:rsidR="00D861B1" w:rsidRPr="009B2056">
          <w:rPr>
            <w:rStyle w:val="a7"/>
            <w:lang w:eastAsia="zh-TW"/>
          </w:rPr>
          <w:t>21-1-2</w:t>
        </w:r>
      </w:hyperlink>
      <w:r w:rsidR="00D861B1" w:rsidRPr="00D861B1">
        <w:rPr>
          <w:lang w:eastAsia="zh-TW"/>
        </w:rPr>
        <w:t>、</w:t>
      </w:r>
      <w:hyperlink w:anchor="■リスクアセスメント22ー1ー2" w:history="1">
        <w:r w:rsidR="00D861B1" w:rsidRPr="009B2056">
          <w:rPr>
            <w:rStyle w:val="a7"/>
            <w:lang w:eastAsia="zh-TW"/>
          </w:rPr>
          <w:t>22-1-2</w:t>
        </w:r>
      </w:hyperlink>
      <w:r w:rsidR="00D861B1" w:rsidRPr="00D861B1">
        <w:rPr>
          <w:lang w:eastAsia="zh-TW"/>
        </w:rPr>
        <w:t>、</w:t>
      </w:r>
      <w:hyperlink w:anchor="■リスクアセスメント25ー2ー2" w:history="1">
        <w:r w:rsidR="00D861B1" w:rsidRPr="009B2056">
          <w:rPr>
            <w:rStyle w:val="a7"/>
            <w:lang w:eastAsia="zh-TW"/>
          </w:rPr>
          <w:t>25-2-2</w:t>
        </w:r>
      </w:hyperlink>
      <w:r w:rsidR="00D861B1" w:rsidRPr="00D861B1">
        <w:rPr>
          <w:lang w:eastAsia="zh-TW"/>
        </w:rPr>
        <w:t>、</w:t>
      </w:r>
      <w:hyperlink w:anchor="■リスクアセスメント26ー1" w:history="1">
        <w:r w:rsidR="00D861B1" w:rsidRPr="009B2056">
          <w:rPr>
            <w:rStyle w:val="a7"/>
            <w:lang w:eastAsia="zh-TW"/>
          </w:rPr>
          <w:t>26-1</w:t>
        </w:r>
      </w:hyperlink>
      <w:r w:rsidR="00D861B1" w:rsidRPr="00D861B1">
        <w:rPr>
          <w:lang w:eastAsia="zh-TW"/>
        </w:rPr>
        <w:t>、</w:t>
      </w:r>
      <w:hyperlink w:anchor="■リスクアセスメント26ー2" w:history="1">
        <w:r w:rsidR="00D861B1" w:rsidRPr="009B2056">
          <w:rPr>
            <w:rStyle w:val="a7"/>
            <w:lang w:eastAsia="zh-TW"/>
          </w:rPr>
          <w:t>26-2</w:t>
        </w:r>
      </w:hyperlink>
      <w:r w:rsidR="00D861B1" w:rsidRPr="00D861B1">
        <w:rPr>
          <w:lang w:eastAsia="zh-TW"/>
        </w:rPr>
        <w:t>、</w:t>
      </w:r>
      <w:hyperlink w:anchor="■リスクアセスメント27ー12" w:history="1">
        <w:r w:rsidR="00D861B1" w:rsidRPr="009B2056">
          <w:rPr>
            <w:rStyle w:val="a7"/>
            <w:lang w:eastAsia="zh-TW"/>
          </w:rPr>
          <w:t>27-12</w:t>
        </w:r>
      </w:hyperlink>
      <w:r w:rsidR="00D861B1" w:rsidRPr="00D861B1">
        <w:rPr>
          <w:lang w:eastAsia="zh-TW"/>
        </w:rPr>
        <w:t>、</w:t>
      </w:r>
      <w:hyperlink w:anchor="■リスクアセスメント27ー14" w:history="1">
        <w:r w:rsidR="00D861B1" w:rsidRPr="009B2056">
          <w:rPr>
            <w:rStyle w:val="a7"/>
            <w:lang w:eastAsia="zh-TW"/>
          </w:rPr>
          <w:t>27-14</w:t>
        </w:r>
      </w:hyperlink>
      <w:r w:rsidR="00D861B1" w:rsidRPr="00D861B1">
        <w:rPr>
          <w:lang w:eastAsia="zh-TW"/>
        </w:rPr>
        <w:t>、</w:t>
      </w:r>
      <w:hyperlink w:anchor="■リスクアセスメント27ー15" w:history="1">
        <w:r w:rsidR="00D861B1" w:rsidRPr="009B2056">
          <w:rPr>
            <w:rStyle w:val="a7"/>
            <w:lang w:eastAsia="zh-TW"/>
          </w:rPr>
          <w:t>27-15</w:t>
        </w:r>
      </w:hyperlink>
      <w:r w:rsidR="00D861B1" w:rsidRPr="00D861B1">
        <w:rPr>
          <w:lang w:eastAsia="zh-TW"/>
        </w:rPr>
        <w:t>、</w:t>
      </w:r>
      <w:hyperlink w:anchor="■リスクアセスメント27ー16" w:history="1">
        <w:r w:rsidR="00D861B1" w:rsidRPr="009B2056">
          <w:rPr>
            <w:rStyle w:val="a7"/>
            <w:lang w:eastAsia="zh-TW"/>
          </w:rPr>
          <w:t>27-16</w:t>
        </w:r>
      </w:hyperlink>
      <w:r w:rsidR="00D861B1" w:rsidRPr="00D861B1">
        <w:rPr>
          <w:lang w:eastAsia="zh-TW"/>
        </w:rPr>
        <w:t>、</w:t>
      </w:r>
      <w:hyperlink w:anchor="■リスクアセスメント27ー17" w:history="1">
        <w:r w:rsidR="00D861B1" w:rsidRPr="009B2056">
          <w:rPr>
            <w:rStyle w:val="a7"/>
            <w:lang w:eastAsia="zh-TW"/>
          </w:rPr>
          <w:t>27-17</w:t>
        </w:r>
      </w:hyperlink>
      <w:r w:rsidR="00D861B1" w:rsidRPr="00D861B1">
        <w:rPr>
          <w:lang w:eastAsia="zh-TW"/>
        </w:rPr>
        <w:t>、</w:t>
      </w:r>
      <w:hyperlink w:anchor="■リスクアセスメント27ー18" w:history="1">
        <w:r w:rsidR="00D861B1" w:rsidRPr="009B2056">
          <w:rPr>
            <w:rStyle w:val="a7"/>
            <w:lang w:eastAsia="zh-TW"/>
          </w:rPr>
          <w:t>27-18</w:t>
        </w:r>
      </w:hyperlink>
      <w:r w:rsidR="00D861B1" w:rsidRPr="00D861B1">
        <w:rPr>
          <w:lang w:eastAsia="zh-TW"/>
        </w:rPr>
        <w:t>、</w:t>
      </w:r>
      <w:hyperlink w:anchor="■リスクアセスメント27ー21" w:history="1">
        <w:r w:rsidR="00D861B1" w:rsidRPr="009B2056">
          <w:rPr>
            <w:rStyle w:val="a7"/>
            <w:lang w:eastAsia="zh-TW"/>
          </w:rPr>
          <w:t>27-21</w:t>
        </w:r>
      </w:hyperlink>
      <w:r w:rsidR="00D861B1" w:rsidRPr="00D861B1">
        <w:rPr>
          <w:lang w:eastAsia="zh-TW"/>
        </w:rPr>
        <w:t>、</w:t>
      </w:r>
      <w:hyperlink w:anchor="■リスクアセスメント28ー1" w:history="1">
        <w:r w:rsidR="00D861B1" w:rsidRPr="009B2056">
          <w:rPr>
            <w:rStyle w:val="a7"/>
            <w:lang w:eastAsia="zh-TW"/>
          </w:rPr>
          <w:t>28-1</w:t>
        </w:r>
      </w:hyperlink>
    </w:p>
    <w:p w14:paraId="2C53104F" w14:textId="77777777" w:rsidR="000E5567" w:rsidRPr="000040F0" w:rsidRDefault="000E5567" w:rsidP="000E5567">
      <w:pPr>
        <w:wordWrap w:val="0"/>
        <w:rPr>
          <w:lang w:eastAsia="zh-TW"/>
        </w:rPr>
      </w:pPr>
    </w:p>
    <w:p w14:paraId="09A57082" w14:textId="77777777" w:rsidR="000E5567" w:rsidRPr="00C04797" w:rsidRDefault="000E5567" w:rsidP="007F46FB">
      <w:pPr>
        <w:pStyle w:val="afd"/>
      </w:pPr>
      <w:bookmarkStart w:id="2382" w:name="■リスク評価"/>
      <w:r w:rsidRPr="00C04797">
        <w:rPr>
          <w:rFonts w:hint="eastAsia"/>
        </w:rPr>
        <w:t>■リスク評価</w:t>
      </w:r>
    </w:p>
    <w:bookmarkEnd w:id="2382"/>
    <w:p w14:paraId="2AD9E6FC" w14:textId="77777777" w:rsidR="000E5567" w:rsidRPr="000040F0" w:rsidRDefault="000E5567" w:rsidP="000E5567">
      <w:pPr>
        <w:wordWrap w:val="0"/>
      </w:pPr>
      <w:r w:rsidRPr="000040F0">
        <w:rPr>
          <w:rFonts w:hint="eastAsia"/>
        </w:rPr>
        <w:t>組織やプロジェクトにおける特定されたリスクに対して、重要度や影響度を評価するプロセス</w:t>
      </w:r>
    </w:p>
    <w:p w14:paraId="047F12C7" w14:textId="4D705016" w:rsidR="000E5567" w:rsidRDefault="00E61FEF" w:rsidP="00E61FEF">
      <w:pPr>
        <w:wordWrap w:val="0"/>
        <w:ind w:firstLineChars="0" w:firstLine="0"/>
      </w:pPr>
      <w:r w:rsidRPr="00E61FEF">
        <w:rPr>
          <w:rFonts w:hint="eastAsia"/>
        </w:rPr>
        <w:t xml:space="preserve">…………………    </w:t>
      </w:r>
      <w:hyperlink w:anchor="■リスク評価2ー3" w:history="1">
        <w:r w:rsidR="009E0BBF" w:rsidRPr="00027500">
          <w:rPr>
            <w:rStyle w:val="a7"/>
          </w:rPr>
          <w:t>2-3</w:t>
        </w:r>
      </w:hyperlink>
      <w:r w:rsidR="009E0BBF" w:rsidRPr="00243A9C">
        <w:t>、</w:t>
      </w:r>
      <w:hyperlink w:anchor="■リスク評価5ー3ー2" w:history="1">
        <w:r w:rsidR="009E0BBF" w:rsidRPr="00027500">
          <w:rPr>
            <w:rStyle w:val="a7"/>
          </w:rPr>
          <w:t>5-3-2</w:t>
        </w:r>
      </w:hyperlink>
      <w:r w:rsidR="009E0BBF" w:rsidRPr="00243A9C">
        <w:t>、</w:t>
      </w:r>
      <w:hyperlink w:anchor="■リスク評価9ー1" w:history="1">
        <w:r w:rsidR="009E0BBF" w:rsidRPr="00027500">
          <w:rPr>
            <w:rStyle w:val="a7"/>
          </w:rPr>
          <w:t>9-1</w:t>
        </w:r>
      </w:hyperlink>
      <w:r w:rsidR="009E0BBF" w:rsidRPr="00243A9C">
        <w:t>、</w:t>
      </w:r>
      <w:hyperlink w:anchor="■リスク評価9ー2" w:history="1">
        <w:r w:rsidR="009E0BBF" w:rsidRPr="00027500">
          <w:rPr>
            <w:rStyle w:val="a7"/>
          </w:rPr>
          <w:t>9-2</w:t>
        </w:r>
      </w:hyperlink>
      <w:r w:rsidR="009E0BBF" w:rsidRPr="00243A9C">
        <w:t>、</w:t>
      </w:r>
      <w:hyperlink w:anchor="■リスク評価12ー2ー4" w:history="1">
        <w:r w:rsidR="009E0BBF" w:rsidRPr="00027500">
          <w:rPr>
            <w:rStyle w:val="a7"/>
          </w:rPr>
          <w:t>12-2-4</w:t>
        </w:r>
      </w:hyperlink>
      <w:r w:rsidR="009E0BBF" w:rsidRPr="00243A9C">
        <w:t>、</w:t>
      </w:r>
      <w:hyperlink w:anchor="■リスク評価12ー3" w:history="1">
        <w:r w:rsidR="009E0BBF" w:rsidRPr="00027500">
          <w:rPr>
            <w:rStyle w:val="a7"/>
          </w:rPr>
          <w:t>12-3</w:t>
        </w:r>
      </w:hyperlink>
      <w:r w:rsidR="009E0BBF" w:rsidRPr="00243A9C">
        <w:t>、</w:t>
      </w:r>
      <w:hyperlink w:anchor="■リスク評価第13章コラム" w:history="1">
        <w:r w:rsidR="009E0BBF" w:rsidRPr="00027500">
          <w:rPr>
            <w:rStyle w:val="a7"/>
          </w:rPr>
          <w:t>第13章コラム</w:t>
        </w:r>
      </w:hyperlink>
      <w:r w:rsidR="009E0BBF" w:rsidRPr="00243A9C">
        <w:t>、</w:t>
      </w:r>
      <w:hyperlink w:anchor="■リスク評価18ー3ー5" w:history="1">
        <w:r w:rsidR="009E0BBF" w:rsidRPr="00EA485A">
          <w:rPr>
            <w:rStyle w:val="a7"/>
          </w:rPr>
          <w:t>18-3-5</w:t>
        </w:r>
      </w:hyperlink>
      <w:r w:rsidR="009E0BBF" w:rsidRPr="00243A9C">
        <w:t>、</w:t>
      </w:r>
      <w:hyperlink w:anchor="■リスク評価20ー1ー9" w:history="1">
        <w:r w:rsidR="009E0BBF" w:rsidRPr="00EA485A">
          <w:rPr>
            <w:rStyle w:val="a7"/>
          </w:rPr>
          <w:t>20-1-9</w:t>
        </w:r>
      </w:hyperlink>
      <w:r w:rsidR="009E0BBF" w:rsidRPr="00243A9C">
        <w:t>、</w:t>
      </w:r>
      <w:hyperlink w:anchor="■リスク評価21ー1ー2" w:history="1">
        <w:r w:rsidR="009E0BBF" w:rsidRPr="00EA485A">
          <w:rPr>
            <w:rStyle w:val="a7"/>
          </w:rPr>
          <w:t>21-1-2</w:t>
        </w:r>
      </w:hyperlink>
      <w:r w:rsidR="009E0BBF" w:rsidRPr="00243A9C">
        <w:t>、</w:t>
      </w:r>
      <w:hyperlink w:anchor="■リスク評価25ー2ー2" w:history="1">
        <w:r w:rsidR="009E0BBF" w:rsidRPr="00EA485A">
          <w:rPr>
            <w:rStyle w:val="a7"/>
          </w:rPr>
          <w:t>25-2-2</w:t>
        </w:r>
      </w:hyperlink>
      <w:r w:rsidR="009E0BBF" w:rsidRPr="00243A9C">
        <w:t>、</w:t>
      </w:r>
      <w:hyperlink w:anchor="■リスク評価26ー2" w:history="1">
        <w:r w:rsidR="009E0BBF" w:rsidRPr="00EA485A">
          <w:rPr>
            <w:rStyle w:val="a7"/>
          </w:rPr>
          <w:t>26-2</w:t>
        </w:r>
      </w:hyperlink>
      <w:r w:rsidR="009E0BBF" w:rsidRPr="00243A9C">
        <w:t>、</w:t>
      </w:r>
      <w:hyperlink w:anchor="■リスク評価27ー12" w:history="1">
        <w:r w:rsidR="009E0BBF" w:rsidRPr="00EA485A">
          <w:rPr>
            <w:rStyle w:val="a7"/>
          </w:rPr>
          <w:t>27-12</w:t>
        </w:r>
      </w:hyperlink>
    </w:p>
    <w:p w14:paraId="6BD0045D" w14:textId="77777777" w:rsidR="009E0BBF" w:rsidRDefault="009E0BBF" w:rsidP="001B6B79"/>
    <w:p w14:paraId="491730D0" w14:textId="165C3E55" w:rsidR="000E5567" w:rsidRPr="00C00C99" w:rsidRDefault="000E5567" w:rsidP="00673C65">
      <w:pPr>
        <w:pStyle w:val="afd"/>
      </w:pPr>
      <w:bookmarkStart w:id="2383" w:name="■リモートデスクトップ接続"/>
      <w:r w:rsidRPr="008C72B3">
        <w:rPr>
          <w:rFonts w:hint="eastAsia"/>
        </w:rPr>
        <w:t>■リモートデスクトップ接続</w:t>
      </w:r>
    </w:p>
    <w:bookmarkEnd w:id="2383"/>
    <w:p w14:paraId="0D37D386" w14:textId="10DEA972" w:rsidR="00041F83" w:rsidRPr="00A25C63" w:rsidRDefault="000E5567" w:rsidP="000E5567">
      <w:pPr>
        <w:wordWrap w:val="0"/>
        <w:ind w:firstLineChars="0" w:firstLine="0"/>
      </w:pPr>
      <w:r w:rsidRPr="000040F0">
        <w:rPr>
          <w:rFonts w:hint="eastAsia"/>
        </w:rPr>
        <w:t>パソコン、タブレット、スマートフォンなどのデバイスを使用して、遠隔地から特定のパソコン</w:t>
      </w:r>
      <w:r w:rsidRPr="00A25C63">
        <w:rPr>
          <w:rFonts w:hint="eastAsia"/>
        </w:rPr>
        <w:t>に接続する方法</w:t>
      </w:r>
    </w:p>
    <w:p w14:paraId="447A9D39" w14:textId="2AF30F03" w:rsidR="00590926" w:rsidRPr="00DE02D1" w:rsidRDefault="00E61FEF" w:rsidP="000E5567">
      <w:pPr>
        <w:wordWrap w:val="0"/>
        <w:ind w:firstLineChars="0" w:firstLine="0"/>
      </w:pPr>
      <w:r w:rsidRPr="00E61FEF">
        <w:rPr>
          <w:rFonts w:hint="eastAsia"/>
        </w:rPr>
        <w:t xml:space="preserve">…………………    </w:t>
      </w:r>
      <w:hyperlink w:anchor="■リモートデスクトップ接続5ー2ー2" w:history="1">
        <w:r w:rsidR="00994124" w:rsidRPr="00783FDE">
          <w:rPr>
            <w:rStyle w:val="a7"/>
          </w:rPr>
          <w:t>5-2-2</w:t>
        </w:r>
      </w:hyperlink>
    </w:p>
    <w:p w14:paraId="74487E33" w14:textId="1A94D314" w:rsidR="00041F83" w:rsidRDefault="00041F83">
      <w:pPr>
        <w:widowControl/>
        <w:spacing w:line="240" w:lineRule="auto"/>
        <w:ind w:firstLineChars="0" w:firstLine="0"/>
        <w:jc w:val="left"/>
      </w:pPr>
      <w:r>
        <w:br w:type="page"/>
      </w:r>
    </w:p>
    <w:p w14:paraId="653B05E7" w14:textId="77777777" w:rsidR="004A1F06" w:rsidRDefault="004A1F06">
      <w:pPr>
        <w:widowControl/>
        <w:spacing w:line="240" w:lineRule="auto"/>
        <w:ind w:firstLineChars="0" w:firstLine="0"/>
        <w:jc w:val="left"/>
        <w:sectPr w:rsidR="004A1F06" w:rsidSect="000E5567">
          <w:headerReference w:type="default" r:id="rId244"/>
          <w:type w:val="continuous"/>
          <w:pgSz w:w="11906" w:h="16838"/>
          <w:pgMar w:top="720" w:right="720" w:bottom="720" w:left="720" w:header="851" w:footer="737" w:gutter="0"/>
          <w:cols w:num="3" w:space="425"/>
          <w:titlePg/>
          <w:docGrid w:type="lines" w:linePitch="360"/>
        </w:sectPr>
      </w:pPr>
    </w:p>
    <w:p w14:paraId="5E0FB4BB" w14:textId="77777777" w:rsidR="004A1F06" w:rsidRDefault="004A1F06">
      <w:pPr>
        <w:widowControl/>
        <w:spacing w:line="240" w:lineRule="auto"/>
        <w:ind w:firstLineChars="0" w:firstLine="0"/>
        <w:jc w:val="left"/>
      </w:pPr>
    </w:p>
    <w:p w14:paraId="7B8303A8" w14:textId="0EEA5B06" w:rsidR="006614AB" w:rsidRDefault="00B16DFF">
      <w:pPr>
        <w:widowControl/>
        <w:spacing w:line="240" w:lineRule="auto"/>
        <w:ind w:firstLineChars="0" w:firstLine="0"/>
        <w:jc w:val="left"/>
      </w:pPr>
      <w:r>
        <w:rPr>
          <w:noProof/>
        </w:rPr>
        <mc:AlternateContent>
          <mc:Choice Requires="wps">
            <w:drawing>
              <wp:anchor distT="0" distB="0" distL="114300" distR="114300" simplePos="0" relativeHeight="251669964" behindDoc="0" locked="0" layoutInCell="1" allowOverlap="1" wp14:anchorId="7CD54E22" wp14:editId="40C4B393">
                <wp:simplePos x="0" y="0"/>
                <wp:positionH relativeFrom="margin">
                  <wp:posOffset>57150</wp:posOffset>
                </wp:positionH>
                <wp:positionV relativeFrom="paragraph">
                  <wp:posOffset>2717961</wp:posOffset>
                </wp:positionV>
                <wp:extent cx="8255" cy="5788660"/>
                <wp:effectExtent l="57150" t="38100" r="106045" b="97790"/>
                <wp:wrapNone/>
                <wp:docPr id="802894717" name="直線コネクタ 260"/>
                <wp:cNvGraphicFramePr/>
                <a:graphic xmlns:a="http://schemas.openxmlformats.org/drawingml/2006/main">
                  <a:graphicData uri="http://schemas.microsoft.com/office/word/2010/wordprocessingShape">
                    <wps:wsp>
                      <wps:cNvCnPr/>
                      <wps:spPr>
                        <a:xfrm flipH="1">
                          <a:off x="0" y="0"/>
                          <a:ext cx="8255" cy="5788660"/>
                        </a:xfrm>
                        <a:prstGeom prst="line">
                          <a:avLst/>
                        </a:prstGeom>
                        <a:ln w="38100">
                          <a:solidFill>
                            <a:schemeClr val="tx2">
                              <a:lumMod val="75000"/>
                              <a:lumOff val="25000"/>
                            </a:schemeClr>
                          </a:solidFill>
                        </a:ln>
                        <a:effectLst>
                          <a:outerShdw blurRad="50800" dist="38100" dir="2700000" algn="tl" rotWithShape="0">
                            <a:prstClr val="black">
                              <a:alpha val="40000"/>
                            </a:prstClr>
                          </a:outerShdw>
                        </a:effectLst>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xmlns:w16sdtfl="http://schemas.microsoft.com/office/word/2024/wordml/sdtformatlock" xmlns:w16du="http://schemas.microsoft.com/office/word/2023/wordml/word16du">
            <w:pict>
              <v:line w14:anchorId="489B8F59" id="直線コネクタ 260" o:spid="_x0000_s1026" style="position:absolute;flip:x;z-index:2516699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from="4.5pt,214pt" to="5.15pt,66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" strokecolor="#215e99 [2431]" strokeweight="3pt">
                <v:stroke joinstyle="miter"/>
                <v:shadow on="t" color="black" opacity="26214f" origin="-.5,-.5" offset=".74836mm,.74836mm"/>
                <w10:wrap anchorx="margin"/>
              </v:line>
            </w:pict>
          </mc:Fallback>
        </mc:AlternateContent>
      </w:r>
      <w:r w:rsidR="004A1F06">
        <w:rPr>
          <w:noProof/>
        </w:rPr>
        <mc:AlternateContent>
          <mc:Choice Requires="wps">
            <w:drawing>
              <wp:anchor distT="0" distB="0" distL="114300" distR="114300" simplePos="0" relativeHeight="251668940" behindDoc="0" locked="0" layoutInCell="1" allowOverlap="1" wp14:anchorId="1EEAD477" wp14:editId="4FB29EFD">
                <wp:simplePos x="0" y="0"/>
                <wp:positionH relativeFrom="margin">
                  <wp:posOffset>111760</wp:posOffset>
                </wp:positionH>
                <wp:positionV relativeFrom="paragraph">
                  <wp:posOffset>2693406</wp:posOffset>
                </wp:positionV>
                <wp:extent cx="6529705" cy="5788025"/>
                <wp:effectExtent l="0" t="0" r="4445" b="3175"/>
                <wp:wrapNone/>
                <wp:docPr id="1995630609" name="正方形/長方形 259"/>
                <wp:cNvGraphicFramePr/>
                <a:graphic xmlns:a="http://schemas.openxmlformats.org/drawingml/2006/main">
                  <a:graphicData uri="http://schemas.microsoft.com/office/word/2010/wordprocessingShape">
                    <wps:wsp>
                      <wps:cNvSpPr/>
                      <wps:spPr>
                        <a:xfrm>
                          <a:off x="0" y="0"/>
                          <a:ext cx="6529705" cy="5788025"/>
                        </a:xfrm>
                        <a:prstGeom prst="rect">
                          <a:avLst/>
                        </a:prstGeom>
                        <a:ln>
                          <a:noFill/>
                          <a:prstDash val="dash"/>
                        </a:ln>
                      </wps:spPr>
                      <wps:style>
                        <a:lnRef idx="2">
                          <a:schemeClr val="accent5"/>
                        </a:lnRef>
                        <a:fillRef idx="1">
                          <a:schemeClr val="lt1"/>
                        </a:fillRef>
                        <a:effectRef idx="0">
                          <a:schemeClr val="accent5"/>
                        </a:effectRef>
                        <a:fontRef idx="minor">
                          <a:schemeClr val="dk1"/>
                        </a:fontRef>
                      </wps:style>
                      <wps:txbx>
                        <w:txbxContent>
                          <w:tbl>
                            <w:tblPr>
                              <w:tblStyle w:val="aa"/>
                              <w:tblW w:w="10207"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7"/>
                            </w:tblGrid>
                            <w:tr w:rsidR="00373F12" w14:paraId="54E2A12D" w14:textId="77777777" w:rsidTr="0090391A">
                              <w:tc>
                                <w:tcPr>
                                  <w:tcW w:w="10207" w:type="dxa"/>
                                  <w:tcBorders>
                                    <w:bottom w:val="single" w:sz="12" w:space="0" w:color="D1D1D1" w:themeColor="background2" w:themeShade="E6"/>
                                  </w:tcBorders>
                                </w:tcPr>
                                <w:p w14:paraId="1A81F71B" w14:textId="29262B6E" w:rsidR="00760478" w:rsidRPr="00760478" w:rsidRDefault="00760478" w:rsidP="00B578E1">
                                  <w:pPr>
                                    <w:pStyle w:val="affff8"/>
                                  </w:pPr>
                                  <w:r w:rsidRPr="00760478">
                                    <w:rPr>
                                      <w:rFonts w:hint="eastAsia"/>
                                    </w:rPr>
                                    <w:t>中小企業向けサイバーセキュリティ実践ハンドブック</w:t>
                                  </w:r>
                                </w:p>
                                <w:p w14:paraId="7F254C07" w14:textId="06F17BC9" w:rsidR="00373F12" w:rsidRDefault="00760478" w:rsidP="00B578E1">
                                  <w:pPr>
                                    <w:pStyle w:val="affff8"/>
                                  </w:pPr>
                                  <w:r w:rsidRPr="00760478">
                                    <w:rPr>
                                      <w:rFonts w:hint="eastAsia"/>
                                    </w:rPr>
                                    <w:t>中小企業も安心！セキュリティ対策で</w:t>
                                  </w:r>
                                  <w:r w:rsidRPr="00760478">
                                    <w:t>DXを加速</w:t>
                                  </w:r>
                                </w:p>
                              </w:tc>
                            </w:tr>
                            <w:tr w:rsidR="00373F12" w14:paraId="721F069F" w14:textId="77777777" w:rsidTr="0090391A">
                              <w:tc>
                                <w:tcPr>
                                  <w:tcW w:w="10207" w:type="dxa"/>
                                  <w:tcBorders>
                                    <w:top w:val="single" w:sz="12" w:space="0" w:color="D1D1D1" w:themeColor="background2" w:themeShade="E6"/>
                                    <w:bottom w:val="single" w:sz="12" w:space="0" w:color="D1D1D1" w:themeColor="background2" w:themeShade="E6"/>
                                  </w:tcBorders>
                                </w:tcPr>
                                <w:p w14:paraId="328DC36E" w14:textId="1B0ABD19" w:rsidR="00760478" w:rsidRPr="00760478" w:rsidRDefault="00760478" w:rsidP="00B578E1">
                                  <w:pPr>
                                    <w:pStyle w:val="affff8"/>
                                  </w:pPr>
                                  <w:r w:rsidRPr="00760478">
                                    <w:t>202</w:t>
                                  </w:r>
                                  <w:r w:rsidR="00D65B5B">
                                    <w:rPr>
                                      <w:rFonts w:hint="eastAsia"/>
                                    </w:rPr>
                                    <w:t>5</w:t>
                                  </w:r>
                                  <w:r w:rsidRPr="00760478">
                                    <w:t>年4月 Ver.</w:t>
                                  </w:r>
                                  <w:r w:rsidR="00C85C86">
                                    <w:rPr>
                                      <w:rFonts w:hint="eastAsia"/>
                                    </w:rPr>
                                    <w:t>2</w:t>
                                  </w:r>
                                  <w:r w:rsidRPr="00760478">
                                    <w:t>.0 初版発行</w:t>
                                  </w:r>
                                </w:p>
                                <w:p w14:paraId="038F1CC5" w14:textId="77777777" w:rsidR="00760478" w:rsidRPr="00760478" w:rsidRDefault="00760478" w:rsidP="00B578E1">
                                  <w:pPr>
                                    <w:pStyle w:val="affff8"/>
                                  </w:pPr>
                                </w:p>
                                <w:p w14:paraId="244F61D2" w14:textId="77777777" w:rsidR="00760478" w:rsidRPr="00760478" w:rsidRDefault="00760478" w:rsidP="00B578E1">
                                  <w:pPr>
                                    <w:pStyle w:val="affff8"/>
                                  </w:pPr>
                                  <w:r w:rsidRPr="00760478">
                                    <w:rPr>
                                      <w:rFonts w:hint="eastAsia"/>
                                    </w:rPr>
                                    <w:t>編集・発行　東京都産業労働局商工部経営支援課</w:t>
                                  </w:r>
                                </w:p>
                                <w:p w14:paraId="14688E3B" w14:textId="77777777" w:rsidR="00760478" w:rsidRPr="00760478" w:rsidRDefault="00760478" w:rsidP="00B578E1">
                                  <w:pPr>
                                    <w:pStyle w:val="affff8"/>
                                  </w:pPr>
                                  <w:r w:rsidRPr="00760478">
                                    <w:rPr>
                                      <w:rFonts w:hint="eastAsia"/>
                                    </w:rPr>
                                    <w:t xml:space="preserve">　　　　　　新宿区西新宿二丁目</w:t>
                                  </w:r>
                                  <w:r w:rsidRPr="00760478">
                                    <w:t>8番1号</w:t>
                                  </w:r>
                                </w:p>
                                <w:p w14:paraId="0A253837" w14:textId="77777777" w:rsidR="00760478" w:rsidRPr="00760478" w:rsidRDefault="00760478" w:rsidP="00B578E1">
                                  <w:pPr>
                                    <w:pStyle w:val="affff8"/>
                                  </w:pPr>
                                </w:p>
                                <w:p w14:paraId="154E2646" w14:textId="50EA5418" w:rsidR="00373F12" w:rsidRDefault="00760478" w:rsidP="00B578E1">
                                  <w:pPr>
                                    <w:pStyle w:val="affff8"/>
                                  </w:pPr>
                                  <w:r w:rsidRPr="00760478">
                                    <w:rPr>
                                      <w:rFonts w:hint="eastAsia"/>
                                    </w:rPr>
                                    <w:t xml:space="preserve">電話番号　　</w:t>
                                  </w:r>
                                  <w:r w:rsidRPr="00760478">
                                    <w:t>03-5320-4770</w:t>
                                  </w:r>
                                </w:p>
                              </w:tc>
                            </w:tr>
                            <w:tr w:rsidR="00373F12" w14:paraId="67C893D7" w14:textId="77777777" w:rsidTr="0090391A">
                              <w:tc>
                                <w:tcPr>
                                  <w:tcW w:w="10207" w:type="dxa"/>
                                  <w:tcBorders>
                                    <w:top w:val="single" w:sz="12" w:space="0" w:color="D1D1D1" w:themeColor="background2" w:themeShade="E6"/>
                                    <w:bottom w:val="single" w:sz="12" w:space="0" w:color="D1D1D1" w:themeColor="background2" w:themeShade="E6"/>
                                  </w:tcBorders>
                                </w:tcPr>
                                <w:p w14:paraId="44BCF8FE" w14:textId="77777777" w:rsidR="00760478" w:rsidRPr="00760478" w:rsidRDefault="00760478" w:rsidP="00B578E1">
                                  <w:pPr>
                                    <w:pStyle w:val="affff8"/>
                                  </w:pPr>
                                  <w:r w:rsidRPr="00760478">
                                    <w:rPr>
                                      <w:rFonts w:hint="eastAsia"/>
                                    </w:rPr>
                                    <w:t>ガイドブックの利用について</w:t>
                                  </w:r>
                                </w:p>
                                <w:p w14:paraId="20A8F800" w14:textId="77777777" w:rsidR="00760478" w:rsidRPr="00760478" w:rsidRDefault="00760478" w:rsidP="00B578E1">
                                  <w:pPr>
                                    <w:pStyle w:val="affff8"/>
                                  </w:pPr>
                                  <w:r w:rsidRPr="00760478">
                                    <w:rPr>
                                      <w:rFonts w:hint="eastAsia"/>
                                    </w:rPr>
                                    <w:t>このガイドブックは、東京都が著作権を保有しておりますが、利用に際しては、非営利目的、サイバーセキュリティ対策の普及・啓発目的であれば、事前の申請等は必要ありません。</w:t>
                                  </w:r>
                                </w:p>
                                <w:p w14:paraId="0D3ED5AB" w14:textId="77777777" w:rsidR="00760478" w:rsidRPr="00760478" w:rsidRDefault="00760478" w:rsidP="00B578E1">
                                  <w:pPr>
                                    <w:pStyle w:val="affff8"/>
                                  </w:pPr>
                                  <w:r w:rsidRPr="00760478">
                                    <w:rPr>
                                      <w:rFonts w:hint="eastAsia"/>
                                    </w:rPr>
                                    <w:t>全体を利用されるのであればそのままご利用いただけます。</w:t>
                                  </w:r>
                                </w:p>
                                <w:p w14:paraId="2B4DEEA2" w14:textId="3E97C767" w:rsidR="00373F12" w:rsidRDefault="00760478" w:rsidP="00B578E1">
                                  <w:pPr>
                                    <w:pStyle w:val="affff8"/>
                                  </w:pPr>
                                  <w:r w:rsidRPr="00760478">
                                    <w:rPr>
                                      <w:rFonts w:hint="eastAsia"/>
                                    </w:rPr>
                                    <w:t>また、一部分の「引用・参考・参照・転載」であれば、出典元を明記して頂ければご利用いただけます。</w:t>
                                  </w:r>
                                </w:p>
                              </w:tc>
                            </w:tr>
                            <w:tr w:rsidR="00373F12" w14:paraId="6E2ED300" w14:textId="77777777" w:rsidTr="0090391A">
                              <w:tc>
                                <w:tcPr>
                                  <w:tcW w:w="10207" w:type="dxa"/>
                                  <w:tcBorders>
                                    <w:top w:val="single" w:sz="12" w:space="0" w:color="D1D1D1" w:themeColor="background2" w:themeShade="E6"/>
                                    <w:bottom w:val="single" w:sz="12" w:space="0" w:color="D1D1D1" w:themeColor="background2" w:themeShade="E6"/>
                                  </w:tcBorders>
                                </w:tcPr>
                                <w:p w14:paraId="107CF4C5" w14:textId="77777777" w:rsidR="00760478" w:rsidRDefault="00760478" w:rsidP="00B578E1">
                                  <w:pPr>
                                    <w:pStyle w:val="affff8"/>
                                  </w:pPr>
                                  <w:r w:rsidRPr="00760478">
                                    <w:rPr>
                                      <w:rFonts w:hint="eastAsia"/>
                                    </w:rPr>
                                    <w:t>このガイドブックは、利用の条件として、クリエイティブコモンズライセンス</w:t>
                                  </w:r>
                                  <w:r w:rsidRPr="00760478">
                                    <w:t xml:space="preserve"> 「表示-非営利-継承4.0国際（CC BY-NC-SA 4.0）」を適用しています。</w:t>
                                  </w:r>
                                </w:p>
                                <w:p w14:paraId="63730F88" w14:textId="77777777" w:rsidR="00B578E1" w:rsidRPr="00760478" w:rsidRDefault="00B578E1" w:rsidP="00B578E1">
                                  <w:pPr>
                                    <w:pStyle w:val="affff8"/>
                                  </w:pPr>
                                </w:p>
                                <w:p w14:paraId="3EA9DAFA" w14:textId="60716873" w:rsidR="00760478" w:rsidRPr="00760478" w:rsidRDefault="00A56C17" w:rsidP="00B578E1">
                                  <w:pPr>
                                    <w:pStyle w:val="affff8"/>
                                  </w:pPr>
                                  <w:r w:rsidRPr="00A56C17">
                                    <w:rPr>
                                      <w:noProof/>
                                    </w:rPr>
                                    <w:drawing>
                                      <wp:inline distT="0" distB="0" distL="0" distR="0" wp14:anchorId="79C0FE22" wp14:editId="7BE24FF1">
                                        <wp:extent cx="1126490" cy="387985"/>
                                        <wp:effectExtent l="0" t="0" r="0" b="0"/>
                                        <wp:docPr id="1649825890" name="図 6" descr="挿絵 が含まれている画像&#10;&#10;自動的に生成された説明">
                                          <a:extLst xmlns:a="http://schemas.openxmlformats.org/drawingml/2006/main">
                                            <a:ext uri="{FF2B5EF4-FFF2-40B4-BE49-F238E27FC236}">
                                              <a16:creationId xmlns:a16="http://schemas.microsoft.com/office/drawing/2014/main" id="{DC7C051A-F922-7485-9009-5EA5DDE242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descr="挿絵 が含まれている画像&#10;&#10;自動的に生成された説明">
                                                  <a:extLst>
                                                    <a:ext uri="{FF2B5EF4-FFF2-40B4-BE49-F238E27FC236}">
                                                      <a16:creationId xmlns:a16="http://schemas.microsoft.com/office/drawing/2014/main" id="{DC7C051A-F922-7485-9009-5EA5DDE242F7}"/>
                                                    </a:ext>
                                                  </a:extLst>
                                                </pic:cNvPr>
                                                <pic:cNvPicPr>
                                                  <a:picLocks noChangeAspect="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126490" cy="387985"/>
                                                </a:xfrm>
                                                <a:prstGeom prst="rect">
                                                  <a:avLst/>
                                                </a:prstGeom>
                                                <a:noFill/>
                                                <a:ln>
                                                  <a:noFill/>
                                                </a:ln>
                                              </pic:spPr>
                                            </pic:pic>
                                          </a:graphicData>
                                        </a:graphic>
                                      </wp:inline>
                                    </w:drawing>
                                  </w:r>
                                </w:p>
                                <w:p w14:paraId="15428835" w14:textId="62B13068" w:rsidR="00760478" w:rsidRPr="00760478" w:rsidRDefault="00760478" w:rsidP="00B578E1">
                                  <w:pPr>
                                    <w:pStyle w:val="affff3"/>
                                  </w:pPr>
                                  <w:r w:rsidRPr="00760478">
                                    <w:rPr>
                                      <w:rFonts w:hint="eastAsia"/>
                                    </w:rPr>
                                    <w:t>※「表示</w:t>
                                  </w:r>
                                  <w:r w:rsidRPr="00760478">
                                    <w:t>-非営利-継承4.0国際（CC BY-NC-SA 4.0）」とは</w:t>
                                  </w:r>
                                </w:p>
                                <w:p w14:paraId="14DC9AE4" w14:textId="3470157F" w:rsidR="00373F12" w:rsidRDefault="00760478" w:rsidP="00B578E1">
                                  <w:pPr>
                                    <w:pStyle w:val="affff3"/>
                                  </w:pPr>
                                  <w:r w:rsidRPr="00760478">
                                    <w:rPr>
                                      <w:rFonts w:hint="eastAsia"/>
                                    </w:rPr>
                                    <w:t>原作者のクレジット（氏名、作品タイトルなど）を表示し、かつ非営利目的に限り、また改変を行った際には元の作品と同じ組み合わせの</w:t>
                                  </w:r>
                                  <w:r w:rsidRPr="00760478">
                                    <w:t>CCライセンスで公開することを主な条件に、改変したり再配布したりすることができるCCライセンスです。</w:t>
                                  </w:r>
                                </w:p>
                              </w:tc>
                            </w:tr>
                            <w:tr w:rsidR="00373F12" w14:paraId="5A789454" w14:textId="77777777" w:rsidTr="0090391A">
                              <w:tc>
                                <w:tcPr>
                                  <w:tcW w:w="10207" w:type="dxa"/>
                                  <w:tcBorders>
                                    <w:top w:val="single" w:sz="12" w:space="0" w:color="D1D1D1" w:themeColor="background2" w:themeShade="E6"/>
                                  </w:tcBorders>
                                </w:tcPr>
                                <w:p w14:paraId="2525D3C8" w14:textId="77777777" w:rsidR="00A20448" w:rsidRPr="00A20448" w:rsidRDefault="00A20448" w:rsidP="00B578E1">
                                  <w:pPr>
                                    <w:pStyle w:val="affff3"/>
                                  </w:pPr>
                                  <w:r w:rsidRPr="00A20448">
                                    <w:rPr>
                                      <w:rFonts w:hint="eastAsia"/>
                                    </w:rPr>
                                    <w:t>著作権</w:t>
                                  </w:r>
                                </w:p>
                                <w:p w14:paraId="15618D5B" w14:textId="74280124" w:rsidR="00373F12" w:rsidRDefault="00A20448" w:rsidP="00B578E1">
                                  <w:pPr>
                                    <w:pStyle w:val="affff3"/>
                                  </w:pPr>
                                  <w:r w:rsidRPr="00A20448">
                                    <w:t>Copyright © 2017-202</w:t>
                                  </w:r>
                                  <w:r w:rsidR="002E55B8">
                                    <w:rPr>
                                      <w:rFonts w:hint="eastAsia"/>
                                    </w:rPr>
                                    <w:t>5</w:t>
                                  </w:r>
                                  <w:r w:rsidRPr="00A20448">
                                    <w:t xml:space="preserve"> Bureau of Industrial and Labor Affairs, Tokyo Metropolitan Government. All Rights Reserved.</w:t>
                                  </w:r>
                                </w:p>
                              </w:tc>
                            </w:tr>
                          </w:tbl>
                          <w:p w14:paraId="216B0CE3" w14:textId="665BB944" w:rsidR="00373F12" w:rsidRDefault="00373F12" w:rsidP="00B578E1">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AD477" id="正方形/長方形 259" o:spid="_x0000_s1264" style="position:absolute;margin-left:8.8pt;margin-top:212.1pt;width:514.15pt;height:455.75pt;z-index:2516689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" fillcolor="white [3201]" stroked="f" strokeweight="1pt">
                <v:stroke dashstyle="dash"/>
                <v:textbox>
                  <w:txbxContent>
                    <w:tbl>
                      <w:tblPr>
                        <w:tblStyle w:val="aa"/>
                        <w:tblW w:w="10207"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7"/>
                      </w:tblGrid>
                      <w:tr w:rsidR="00373F12" w14:paraId="54E2A12D" w14:textId="77777777" w:rsidTr="0090391A">
                        <w:tc>
                          <w:tcPr>
                            <w:tcW w:w="10207" w:type="dxa"/>
                            <w:tcBorders>
                              <w:bottom w:val="single" w:sz="12" w:space="0" w:color="D1D1D1" w:themeColor="background2" w:themeShade="E6"/>
                            </w:tcBorders>
                          </w:tcPr>
                          <w:p w14:paraId="1A81F71B" w14:textId="29262B6E" w:rsidR="00760478" w:rsidRPr="00760478" w:rsidRDefault="00760478" w:rsidP="00B578E1">
                            <w:pPr>
                              <w:pStyle w:val="affff8"/>
                            </w:pPr>
                            <w:r w:rsidRPr="00760478">
                              <w:rPr>
                                <w:rFonts w:hint="eastAsia"/>
                              </w:rPr>
                              <w:t>中小企業向けサイバーセキュリティ実践ハンドブック</w:t>
                            </w:r>
                          </w:p>
                          <w:p w14:paraId="7F254C07" w14:textId="06F17BC9" w:rsidR="00373F12" w:rsidRDefault="00760478" w:rsidP="00B578E1">
                            <w:pPr>
                              <w:pStyle w:val="affff8"/>
                            </w:pPr>
                            <w:r w:rsidRPr="00760478">
                              <w:rPr>
                                <w:rFonts w:hint="eastAsia"/>
                              </w:rPr>
                              <w:t>中小企業も安心！セキュリティ対策で</w:t>
                            </w:r>
                            <w:r w:rsidRPr="00760478">
                              <w:t>DXを加速</w:t>
                            </w:r>
                          </w:p>
                        </w:tc>
                      </w:tr>
                      <w:tr w:rsidR="00373F12" w14:paraId="721F069F" w14:textId="77777777" w:rsidTr="0090391A">
                        <w:tc>
                          <w:tcPr>
                            <w:tcW w:w="10207" w:type="dxa"/>
                            <w:tcBorders>
                              <w:top w:val="single" w:sz="12" w:space="0" w:color="D1D1D1" w:themeColor="background2" w:themeShade="E6"/>
                              <w:bottom w:val="single" w:sz="12" w:space="0" w:color="D1D1D1" w:themeColor="background2" w:themeShade="E6"/>
                            </w:tcBorders>
                          </w:tcPr>
                          <w:p w14:paraId="328DC36E" w14:textId="1B0ABD19" w:rsidR="00760478" w:rsidRPr="00760478" w:rsidRDefault="00760478" w:rsidP="00B578E1">
                            <w:pPr>
                              <w:pStyle w:val="affff8"/>
                            </w:pPr>
                            <w:r w:rsidRPr="00760478">
                              <w:t>202</w:t>
                            </w:r>
                            <w:r w:rsidR="00D65B5B">
                              <w:rPr>
                                <w:rFonts w:hint="eastAsia"/>
                              </w:rPr>
                              <w:t>5</w:t>
                            </w:r>
                            <w:r w:rsidRPr="00760478">
                              <w:t>年4月 Ver.</w:t>
                            </w:r>
                            <w:r w:rsidR="00C85C86">
                              <w:rPr>
                                <w:rFonts w:hint="eastAsia"/>
                              </w:rPr>
                              <w:t>2</w:t>
                            </w:r>
                            <w:r w:rsidRPr="00760478">
                              <w:t>.0 初版発行</w:t>
                            </w:r>
                          </w:p>
                          <w:p w14:paraId="038F1CC5" w14:textId="77777777" w:rsidR="00760478" w:rsidRPr="00760478" w:rsidRDefault="00760478" w:rsidP="00B578E1">
                            <w:pPr>
                              <w:pStyle w:val="affff8"/>
                            </w:pPr>
                          </w:p>
                          <w:p w14:paraId="244F61D2" w14:textId="77777777" w:rsidR="00760478" w:rsidRPr="00760478" w:rsidRDefault="00760478" w:rsidP="00B578E1">
                            <w:pPr>
                              <w:pStyle w:val="affff8"/>
                            </w:pPr>
                            <w:r w:rsidRPr="00760478">
                              <w:rPr>
                                <w:rFonts w:hint="eastAsia"/>
                              </w:rPr>
                              <w:t>編集・発行　東京都産業労働局商工部経営支援課</w:t>
                            </w:r>
                          </w:p>
                          <w:p w14:paraId="14688E3B" w14:textId="77777777" w:rsidR="00760478" w:rsidRPr="00760478" w:rsidRDefault="00760478" w:rsidP="00B578E1">
                            <w:pPr>
                              <w:pStyle w:val="affff8"/>
                            </w:pPr>
                            <w:r w:rsidRPr="00760478">
                              <w:rPr>
                                <w:rFonts w:hint="eastAsia"/>
                              </w:rPr>
                              <w:t xml:space="preserve">　　　　　　新宿区西新宿二丁目</w:t>
                            </w:r>
                            <w:r w:rsidRPr="00760478">
                              <w:t>8番1号</w:t>
                            </w:r>
                          </w:p>
                          <w:p w14:paraId="0A253837" w14:textId="77777777" w:rsidR="00760478" w:rsidRPr="00760478" w:rsidRDefault="00760478" w:rsidP="00B578E1">
                            <w:pPr>
                              <w:pStyle w:val="affff8"/>
                            </w:pPr>
                          </w:p>
                          <w:p w14:paraId="154E2646" w14:textId="50EA5418" w:rsidR="00373F12" w:rsidRDefault="00760478" w:rsidP="00B578E1">
                            <w:pPr>
                              <w:pStyle w:val="affff8"/>
                            </w:pPr>
                            <w:r w:rsidRPr="00760478">
                              <w:rPr>
                                <w:rFonts w:hint="eastAsia"/>
                              </w:rPr>
                              <w:t xml:space="preserve">電話番号　　</w:t>
                            </w:r>
                            <w:r w:rsidRPr="00760478">
                              <w:t>03-5320-4770</w:t>
                            </w:r>
                          </w:p>
                        </w:tc>
                      </w:tr>
                      <w:tr w:rsidR="00373F12" w14:paraId="67C893D7" w14:textId="77777777" w:rsidTr="0090391A">
                        <w:tc>
                          <w:tcPr>
                            <w:tcW w:w="10207" w:type="dxa"/>
                            <w:tcBorders>
                              <w:top w:val="single" w:sz="12" w:space="0" w:color="D1D1D1" w:themeColor="background2" w:themeShade="E6"/>
                              <w:bottom w:val="single" w:sz="12" w:space="0" w:color="D1D1D1" w:themeColor="background2" w:themeShade="E6"/>
                            </w:tcBorders>
                          </w:tcPr>
                          <w:p w14:paraId="44BCF8FE" w14:textId="77777777" w:rsidR="00760478" w:rsidRPr="00760478" w:rsidRDefault="00760478" w:rsidP="00B578E1">
                            <w:pPr>
                              <w:pStyle w:val="affff8"/>
                            </w:pPr>
                            <w:r w:rsidRPr="00760478">
                              <w:rPr>
                                <w:rFonts w:hint="eastAsia"/>
                              </w:rPr>
                              <w:t>ガイドブックの利用について</w:t>
                            </w:r>
                          </w:p>
                          <w:p w14:paraId="20A8F800" w14:textId="77777777" w:rsidR="00760478" w:rsidRPr="00760478" w:rsidRDefault="00760478" w:rsidP="00B578E1">
                            <w:pPr>
                              <w:pStyle w:val="affff8"/>
                            </w:pPr>
                            <w:r w:rsidRPr="00760478">
                              <w:rPr>
                                <w:rFonts w:hint="eastAsia"/>
                              </w:rPr>
                              <w:t>このガイドブックは、東京都が著作権を保有しておりますが、利用に際しては、非営利目的、サイバーセキュリティ対策の普及・啓発目的であれば、事前の申請等は必要ありません。</w:t>
                            </w:r>
                          </w:p>
                          <w:p w14:paraId="0D3ED5AB" w14:textId="77777777" w:rsidR="00760478" w:rsidRPr="00760478" w:rsidRDefault="00760478" w:rsidP="00B578E1">
                            <w:pPr>
                              <w:pStyle w:val="affff8"/>
                            </w:pPr>
                            <w:r w:rsidRPr="00760478">
                              <w:rPr>
                                <w:rFonts w:hint="eastAsia"/>
                              </w:rPr>
                              <w:t>全体を利用されるのであればそのままご利用いただけます。</w:t>
                            </w:r>
                          </w:p>
                          <w:p w14:paraId="2B4DEEA2" w14:textId="3E97C767" w:rsidR="00373F12" w:rsidRDefault="00760478" w:rsidP="00B578E1">
                            <w:pPr>
                              <w:pStyle w:val="affff8"/>
                            </w:pPr>
                            <w:r w:rsidRPr="00760478">
                              <w:rPr>
                                <w:rFonts w:hint="eastAsia"/>
                              </w:rPr>
                              <w:t>また、一部分の「引用・参考・参照・転載」であれば、出典元を明記して頂ければご利用いただけます。</w:t>
                            </w:r>
                          </w:p>
                        </w:tc>
                      </w:tr>
                      <w:tr w:rsidR="00373F12" w14:paraId="6E2ED300" w14:textId="77777777" w:rsidTr="0090391A">
                        <w:tc>
                          <w:tcPr>
                            <w:tcW w:w="10207" w:type="dxa"/>
                            <w:tcBorders>
                              <w:top w:val="single" w:sz="12" w:space="0" w:color="D1D1D1" w:themeColor="background2" w:themeShade="E6"/>
                              <w:bottom w:val="single" w:sz="12" w:space="0" w:color="D1D1D1" w:themeColor="background2" w:themeShade="E6"/>
                            </w:tcBorders>
                          </w:tcPr>
                          <w:p w14:paraId="107CF4C5" w14:textId="77777777" w:rsidR="00760478" w:rsidRDefault="00760478" w:rsidP="00B578E1">
                            <w:pPr>
                              <w:pStyle w:val="affff8"/>
                            </w:pPr>
                            <w:r w:rsidRPr="00760478">
                              <w:rPr>
                                <w:rFonts w:hint="eastAsia"/>
                              </w:rPr>
                              <w:t>このガイドブックは、利用の条件として、クリエイティブコモンズライセンス</w:t>
                            </w:r>
                            <w:r w:rsidRPr="00760478">
                              <w:t xml:space="preserve"> 「表示-非営利-継承4.0国際（CC BY-NC-SA 4.0）」を適用しています。</w:t>
                            </w:r>
                          </w:p>
                          <w:p w14:paraId="63730F88" w14:textId="77777777" w:rsidR="00B578E1" w:rsidRPr="00760478" w:rsidRDefault="00B578E1" w:rsidP="00B578E1">
                            <w:pPr>
                              <w:pStyle w:val="affff8"/>
                            </w:pPr>
                          </w:p>
                          <w:p w14:paraId="3EA9DAFA" w14:textId="60716873" w:rsidR="00760478" w:rsidRPr="00760478" w:rsidRDefault="00A56C17" w:rsidP="00B578E1">
                            <w:pPr>
                              <w:pStyle w:val="affff8"/>
                            </w:pPr>
                            <w:r w:rsidRPr="00A56C17">
                              <w:rPr>
                                <w:noProof/>
                              </w:rPr>
                              <w:drawing>
                                <wp:inline distT="0" distB="0" distL="0" distR="0" wp14:anchorId="79C0FE22" wp14:editId="7BE24FF1">
                                  <wp:extent cx="1126490" cy="387985"/>
                                  <wp:effectExtent l="0" t="0" r="0" b="0"/>
                                  <wp:docPr id="1649825890" name="図 6" descr="挿絵 が含まれている画像&#10;&#10;自動的に生成された説明">
                                    <a:extLst xmlns:a="http://schemas.openxmlformats.org/drawingml/2006/main">
                                      <a:ext uri="{FF2B5EF4-FFF2-40B4-BE49-F238E27FC236}">
                                        <a16:creationId xmlns:a16="http://schemas.microsoft.com/office/drawing/2014/main" id="{DC7C051A-F922-7485-9009-5EA5DDE242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descr="挿絵 が含まれている画像&#10;&#10;自動的に生成された説明">
                                            <a:extLst>
                                              <a:ext uri="{FF2B5EF4-FFF2-40B4-BE49-F238E27FC236}">
                                                <a16:creationId xmlns:a16="http://schemas.microsoft.com/office/drawing/2014/main" id="{DC7C051A-F922-7485-9009-5EA5DDE242F7}"/>
                                              </a:ext>
                                            </a:extLst>
                                          </pic:cNvPr>
                                          <pic:cNvPicPr>
                                            <a:picLocks noChangeAspect="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126490" cy="387985"/>
                                          </a:xfrm>
                                          <a:prstGeom prst="rect">
                                            <a:avLst/>
                                          </a:prstGeom>
                                          <a:noFill/>
                                          <a:ln>
                                            <a:noFill/>
                                          </a:ln>
                                        </pic:spPr>
                                      </pic:pic>
                                    </a:graphicData>
                                  </a:graphic>
                                </wp:inline>
                              </w:drawing>
                            </w:r>
                          </w:p>
                          <w:p w14:paraId="15428835" w14:textId="62B13068" w:rsidR="00760478" w:rsidRPr="00760478" w:rsidRDefault="00760478" w:rsidP="00B578E1">
                            <w:pPr>
                              <w:pStyle w:val="affff3"/>
                            </w:pPr>
                            <w:r w:rsidRPr="00760478">
                              <w:rPr>
                                <w:rFonts w:hint="eastAsia"/>
                              </w:rPr>
                              <w:t>※「表示</w:t>
                            </w:r>
                            <w:r w:rsidRPr="00760478">
                              <w:t>-非営利-継承4.0国際（CC BY-NC-SA 4.0）」とは</w:t>
                            </w:r>
                          </w:p>
                          <w:p w14:paraId="14DC9AE4" w14:textId="3470157F" w:rsidR="00373F12" w:rsidRDefault="00760478" w:rsidP="00B578E1">
                            <w:pPr>
                              <w:pStyle w:val="affff3"/>
                            </w:pPr>
                            <w:r w:rsidRPr="00760478">
                              <w:rPr>
                                <w:rFonts w:hint="eastAsia"/>
                              </w:rPr>
                              <w:t>原作者のクレジット（氏名、作品タイトルなど）を表示し、かつ非営利目的に限り、また改変を行った際には元の作品と同じ組み合わせの</w:t>
                            </w:r>
                            <w:r w:rsidRPr="00760478">
                              <w:t>CCライセンスで公開することを主な条件に、改変したり再配布したりすることができるCCライセンスです。</w:t>
                            </w:r>
                          </w:p>
                        </w:tc>
                      </w:tr>
                      <w:tr w:rsidR="00373F12" w14:paraId="5A789454" w14:textId="77777777" w:rsidTr="0090391A">
                        <w:tc>
                          <w:tcPr>
                            <w:tcW w:w="10207" w:type="dxa"/>
                            <w:tcBorders>
                              <w:top w:val="single" w:sz="12" w:space="0" w:color="D1D1D1" w:themeColor="background2" w:themeShade="E6"/>
                            </w:tcBorders>
                          </w:tcPr>
                          <w:p w14:paraId="2525D3C8" w14:textId="77777777" w:rsidR="00A20448" w:rsidRPr="00A20448" w:rsidRDefault="00A20448" w:rsidP="00B578E1">
                            <w:pPr>
                              <w:pStyle w:val="affff3"/>
                            </w:pPr>
                            <w:r w:rsidRPr="00A20448">
                              <w:rPr>
                                <w:rFonts w:hint="eastAsia"/>
                              </w:rPr>
                              <w:t>著作権</w:t>
                            </w:r>
                          </w:p>
                          <w:p w14:paraId="15618D5B" w14:textId="74280124" w:rsidR="00373F12" w:rsidRDefault="00A20448" w:rsidP="00B578E1">
                            <w:pPr>
                              <w:pStyle w:val="affff3"/>
                            </w:pPr>
                            <w:r w:rsidRPr="00A20448">
                              <w:t>Copyright © 2017-202</w:t>
                            </w:r>
                            <w:r w:rsidR="002E55B8">
                              <w:rPr>
                                <w:rFonts w:hint="eastAsia"/>
                              </w:rPr>
                              <w:t>5</w:t>
                            </w:r>
                            <w:r w:rsidRPr="00A20448">
                              <w:t xml:space="preserve"> Bureau of Industrial and Labor Affairs, Tokyo Metropolitan Government. All Rights Reserved.</w:t>
                            </w:r>
                          </w:p>
                        </w:tc>
                      </w:tr>
                    </w:tbl>
                    <w:p w14:paraId="216B0CE3" w14:textId="665BB944" w:rsidR="00373F12" w:rsidRDefault="00373F12" w:rsidP="00B578E1">
                      <w:pPr>
                        <w:jc w:val="left"/>
                      </w:pPr>
                    </w:p>
                  </w:txbxContent>
                </v:textbox>
                <w10:wrap anchorx="margin"/>
              </v:rect>
            </w:pict>
          </mc:Fallback>
        </mc:AlternateContent>
      </w:r>
      <w:r w:rsidR="006614AB">
        <w:br w:type="page"/>
      </w:r>
    </w:p>
    <w:p w14:paraId="22402F7C" w14:textId="7EE427EF" w:rsidR="001A59C0" w:rsidRPr="001A59C0" w:rsidRDefault="005B00C2" w:rsidP="001A59C0">
      <w:pPr>
        <w:sectPr w:rsidR="001A59C0" w:rsidRPr="001A59C0" w:rsidSect="000E5567">
          <w:footerReference w:type="default" r:id="rId247"/>
          <w:type w:val="continuous"/>
          <w:pgSz w:w="11906" w:h="16838"/>
          <w:pgMar w:top="720" w:right="720" w:bottom="720" w:left="720" w:header="851" w:footer="737" w:gutter="0"/>
          <w:cols w:num="3" w:space="425"/>
          <w:titlePg/>
          <w:docGrid w:type="lines" w:linePitch="360"/>
        </w:sectPr>
      </w:pPr>
      <w:r>
        <w:rPr>
          <w:noProof/>
        </w:rPr>
        <mc:AlternateContent>
          <mc:Choice Requires="wpg">
            <w:drawing>
              <wp:anchor distT="0" distB="0" distL="114300" distR="114300" simplePos="0" relativeHeight="251664844" behindDoc="0" locked="0" layoutInCell="1" allowOverlap="1" wp14:anchorId="11DCEBFF" wp14:editId="421EA161">
                <wp:simplePos x="0" y="0"/>
                <wp:positionH relativeFrom="column">
                  <wp:posOffset>-17253</wp:posOffset>
                </wp:positionH>
                <wp:positionV relativeFrom="paragraph">
                  <wp:posOffset>5709932</wp:posOffset>
                </wp:positionV>
                <wp:extent cx="6668627" cy="1964214"/>
                <wp:effectExtent l="0" t="0" r="18415" b="17145"/>
                <wp:wrapNone/>
                <wp:docPr id="1321431872" name="グループ化 264"/>
                <wp:cNvGraphicFramePr/>
                <a:graphic xmlns:a="http://schemas.openxmlformats.org/drawingml/2006/main">
                  <a:graphicData uri="http://schemas.microsoft.com/office/word/2010/wordprocessingGroup">
                    <wpg:wgp>
                      <wpg:cNvGrpSpPr/>
                      <wpg:grpSpPr>
                        <a:xfrm>
                          <a:off x="0" y="0"/>
                          <a:ext cx="6668627" cy="1964214"/>
                          <a:chOff x="0" y="0"/>
                          <a:chExt cx="6668627" cy="1964214"/>
                        </a:xfrm>
                      </wpg:grpSpPr>
                      <wpg:grpSp>
                        <wpg:cNvPr id="1660426731" name="グループ化 263"/>
                        <wpg:cNvGrpSpPr/>
                        <wpg:grpSpPr>
                          <a:xfrm>
                            <a:off x="0" y="0"/>
                            <a:ext cx="6668627" cy="1964214"/>
                            <a:chOff x="0" y="0"/>
                            <a:chExt cx="6668627" cy="1964214"/>
                          </a:xfrm>
                        </wpg:grpSpPr>
                        <wps:wsp>
                          <wps:cNvPr id="317362487" name="テキスト ボックス 1"/>
                          <wps:cNvSpPr txBox="1"/>
                          <wps:spPr>
                            <a:xfrm>
                              <a:off x="8627" y="0"/>
                              <a:ext cx="6660000" cy="1849120"/>
                            </a:xfrm>
                            <a:prstGeom prst="rect">
                              <a:avLst/>
                            </a:prstGeom>
                            <a:noFill/>
                          </wps:spPr>
                          <wps:txbx>
                            <w:txbxContent>
                              <w:p w14:paraId="61BE6C47" w14:textId="77777777" w:rsidR="000D414A" w:rsidRPr="000D414A" w:rsidRDefault="000D414A" w:rsidP="000D414A">
                                <w:pPr>
                                  <w:pStyle w:val="affa"/>
                                  <w:spacing w:beforeLines="0" w:before="0" w:afterLines="0" w:after="0"/>
                                  <w:rPr>
                                    <w:b/>
                                    <w:bCs/>
                                    <w:sz w:val="44"/>
                                    <w:szCs w:val="44"/>
                                  </w:rPr>
                                </w:pPr>
                                <w:r w:rsidRPr="00D34911">
                                  <w:rPr>
                                    <w:rFonts w:hint="eastAsia"/>
                                    <w:b/>
                                    <w:bCs/>
                                    <w:sz w:val="44"/>
                                    <w:szCs w:val="44"/>
                                  </w:rPr>
                                  <w:t>中小企業向け</w:t>
                                </w:r>
                              </w:p>
                              <w:p w14:paraId="614CD787" w14:textId="77777777" w:rsidR="000D414A" w:rsidRPr="000D414A" w:rsidRDefault="000D414A" w:rsidP="000D414A">
                                <w:pPr>
                                  <w:pStyle w:val="affa"/>
                                  <w:spacing w:beforeLines="0" w:before="0" w:afterLines="0" w:after="0"/>
                                  <w:rPr>
                                    <w:b/>
                                    <w:bCs/>
                                    <w:sz w:val="44"/>
                                    <w:szCs w:val="44"/>
                                  </w:rPr>
                                </w:pPr>
                                <w:r w:rsidRPr="00D34911">
                                  <w:rPr>
                                    <w:rFonts w:hint="eastAsia"/>
                                    <w:b/>
                                    <w:bCs/>
                                    <w:sz w:val="44"/>
                                    <w:szCs w:val="44"/>
                                  </w:rPr>
                                  <w:t>サイバーセキュリティ実践ハンドブック</w:t>
                                </w:r>
                              </w:p>
                              <w:p w14:paraId="5BF539EC" w14:textId="77777777" w:rsidR="000D414A" w:rsidRPr="000D414A" w:rsidRDefault="000D414A" w:rsidP="000D414A">
                                <w:pPr>
                                  <w:pStyle w:val="affa"/>
                                  <w:spacing w:beforeLines="0" w:before="0" w:afterLines="0" w:after="0"/>
                                  <w:rPr>
                                    <w:b/>
                                    <w:bCs/>
                                    <w:sz w:val="32"/>
                                    <w:szCs w:val="32"/>
                                  </w:rPr>
                                </w:pPr>
                                <w:r w:rsidRPr="000D414A">
                                  <w:rPr>
                                    <w:rFonts w:hint="eastAsia"/>
                                    <w:b/>
                                    <w:bCs/>
                                    <w:sz w:val="32"/>
                                    <w:szCs w:val="32"/>
                                  </w:rPr>
                                  <w:t>中小企業も安心！セキュリティ対策で</w:t>
                                </w:r>
                                <w:r w:rsidRPr="000D414A">
                                  <w:rPr>
                                    <w:b/>
                                    <w:bCs/>
                                    <w:sz w:val="32"/>
                                    <w:szCs w:val="32"/>
                                  </w:rPr>
                                  <w:t>DXを加速</w:t>
                                </w:r>
                              </w:p>
                            </w:txbxContent>
                          </wps:txbx>
                          <wps:bodyPr wrap="square" rtlCol="0" anchor="ctr">
                            <a:noAutofit/>
                          </wps:bodyPr>
                        </wps:wsp>
                        <wps:wsp>
                          <wps:cNvPr id="453165744" name="直線コネクタ 258"/>
                          <wps:cNvCnPr/>
                          <wps:spPr>
                            <a:xfrm>
                              <a:off x="0" y="1932317"/>
                              <a:ext cx="6660000" cy="31897"/>
                            </a:xfrm>
                            <a:prstGeom prst="line">
                              <a:avLst/>
                            </a:prstGeom>
                            <a:ln w="12700"/>
                          </wps:spPr>
                          <wps:style>
                            <a:lnRef idx="3">
                              <a:schemeClr val="dk1"/>
                            </a:lnRef>
                            <a:fillRef idx="0">
                              <a:schemeClr val="dk1"/>
                            </a:fillRef>
                            <a:effectRef idx="2">
                              <a:schemeClr val="dk1"/>
                            </a:effectRef>
                            <a:fontRef idx="minor">
                              <a:schemeClr val="tx1"/>
                            </a:fontRef>
                          </wps:style>
                          <wps:bodyPr/>
                        </wps:wsp>
                      </wpg:grpSp>
                      <wps:wsp>
                        <wps:cNvPr id="59449044" name="直線コネクタ 258"/>
                        <wps:cNvCnPr/>
                        <wps:spPr>
                          <a:xfrm>
                            <a:off x="0" y="43132"/>
                            <a:ext cx="6660000" cy="31897"/>
                          </a:xfrm>
                          <a:prstGeom prst="line">
                            <a:avLst/>
                          </a:prstGeom>
                          <a:ln w="12700"/>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11DCEBFF" id="グループ化 264" o:spid="_x0000_s1265" style="position:absolute;left:0;text-align:left;margin-left:-1.35pt;margin-top:449.6pt;width:525.1pt;height:154.65pt;z-index:251664844" coordsize="66686,196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">
                <v:group id="グループ化 263" o:spid="_x0000_s1266" style="position:absolute;width:66686;height:19642" coordsize="66686,19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">
                  <v:shape id="_x0000_s1267" type="#_x0000_t202" style="position:absolute;left:86;width:66600;height:184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" filled="f" stroked="f">
                    <v:textbox>
                      <w:txbxContent>
                        <w:p w14:paraId="61BE6C47" w14:textId="77777777" w:rsidR="000D414A" w:rsidRPr="000D414A" w:rsidRDefault="000D414A" w:rsidP="000D414A">
                          <w:pPr>
                            <w:pStyle w:val="affa"/>
                            <w:spacing w:beforeLines="0" w:before="0" w:afterLines="0" w:after="0"/>
                            <w:rPr>
                              <w:b/>
                              <w:bCs/>
                              <w:sz w:val="44"/>
                              <w:szCs w:val="44"/>
                            </w:rPr>
                          </w:pPr>
                          <w:r w:rsidRPr="00D34911">
                            <w:rPr>
                              <w:rFonts w:hint="eastAsia"/>
                              <w:b/>
                              <w:bCs/>
                              <w:sz w:val="44"/>
                              <w:szCs w:val="44"/>
                            </w:rPr>
                            <w:t>中小企業向け</w:t>
                          </w:r>
                        </w:p>
                        <w:p w14:paraId="614CD787" w14:textId="77777777" w:rsidR="000D414A" w:rsidRPr="000D414A" w:rsidRDefault="000D414A" w:rsidP="000D414A">
                          <w:pPr>
                            <w:pStyle w:val="affa"/>
                            <w:spacing w:beforeLines="0" w:before="0" w:afterLines="0" w:after="0"/>
                            <w:rPr>
                              <w:b/>
                              <w:bCs/>
                              <w:sz w:val="44"/>
                              <w:szCs w:val="44"/>
                            </w:rPr>
                          </w:pPr>
                          <w:r w:rsidRPr="00D34911">
                            <w:rPr>
                              <w:rFonts w:hint="eastAsia"/>
                              <w:b/>
                              <w:bCs/>
                              <w:sz w:val="44"/>
                              <w:szCs w:val="44"/>
                            </w:rPr>
                            <w:t>サイバーセキュリティ実践ハンドブック</w:t>
                          </w:r>
                        </w:p>
                        <w:p w14:paraId="5BF539EC" w14:textId="77777777" w:rsidR="000D414A" w:rsidRPr="000D414A" w:rsidRDefault="000D414A" w:rsidP="000D414A">
                          <w:pPr>
                            <w:pStyle w:val="affa"/>
                            <w:spacing w:beforeLines="0" w:before="0" w:afterLines="0" w:after="0"/>
                            <w:rPr>
                              <w:b/>
                              <w:bCs/>
                              <w:sz w:val="32"/>
                              <w:szCs w:val="32"/>
                            </w:rPr>
                          </w:pPr>
                          <w:r w:rsidRPr="000D414A">
                            <w:rPr>
                              <w:rFonts w:hint="eastAsia"/>
                              <w:b/>
                              <w:bCs/>
                              <w:sz w:val="32"/>
                              <w:szCs w:val="32"/>
                            </w:rPr>
                            <w:t>中小企業も安心！セキュリティ対策で</w:t>
                          </w:r>
                          <w:r w:rsidRPr="000D414A">
                            <w:rPr>
                              <w:b/>
                              <w:bCs/>
                              <w:sz w:val="32"/>
                              <w:szCs w:val="32"/>
                            </w:rPr>
                            <w:t>DXを加速</w:t>
                          </w:r>
                        </w:p>
                      </w:txbxContent>
                    </v:textbox>
                  </v:shape>
                  <v:line id="直線コネクタ 258" o:spid="_x0000_s1268" style="position:absolute;visibility:visible;mso-wrap-style:square" from="0,19323" to="66600,19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" strokecolor="black [3200]" strokeweight="1pt">
                    <v:stroke joinstyle="miter"/>
                  </v:line>
                </v:group>
                <v:line id="直線コネクタ 258" o:spid="_x0000_s1269" style="position:absolute;visibility:visible;mso-wrap-style:square" from="0,431" to="6660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" strokecolor="black [3200]" strokeweight="1pt">
                  <v:stroke joinstyle="miter"/>
                </v:line>
              </v:group>
            </w:pict>
          </mc:Fallback>
        </mc:AlternateContent>
      </w:r>
      <w:r w:rsidR="00751DEC">
        <w:rPr>
          <w:noProof/>
        </w:rPr>
        <w:drawing>
          <wp:anchor distT="0" distB="0" distL="114300" distR="114300" simplePos="0" relativeHeight="251660748" behindDoc="0" locked="0" layoutInCell="1" allowOverlap="1" wp14:anchorId="08F33872" wp14:editId="3A5B721E">
            <wp:simplePos x="0" y="0"/>
            <wp:positionH relativeFrom="margin">
              <wp:align>center</wp:align>
            </wp:positionH>
            <wp:positionV relativeFrom="paragraph">
              <wp:posOffset>7934901</wp:posOffset>
            </wp:positionV>
            <wp:extent cx="2987040" cy="467360"/>
            <wp:effectExtent l="0" t="0" r="3810" b="8890"/>
            <wp:wrapTopAndBottom/>
            <wp:docPr id="1532079808" name="図 3">
              <a:extLst xmlns:a="http://schemas.openxmlformats.org/drawingml/2006/main">
                <a:ext uri="{FF2B5EF4-FFF2-40B4-BE49-F238E27FC236}">
                  <a16:creationId xmlns:a16="http://schemas.microsoft.com/office/drawing/2014/main" id="{1F2298B1-4F41-131A-9FF2-88B2CF96C8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a:extLst>
                        <a:ext uri="{FF2B5EF4-FFF2-40B4-BE49-F238E27FC236}">
                          <a16:creationId xmlns:a16="http://schemas.microsoft.com/office/drawing/2014/main" id="{1F2298B1-4F41-131A-9FF2-88B2CF96C8F0}"/>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7040" cy="467360"/>
                    </a:xfrm>
                    <a:prstGeom prst="rect">
                      <a:avLst/>
                    </a:prstGeom>
                  </pic:spPr>
                </pic:pic>
              </a:graphicData>
            </a:graphic>
          </wp:anchor>
        </w:drawing>
      </w:r>
      <w:r w:rsidR="00011A11">
        <w:rPr>
          <w:noProof/>
          <w:lang w:val="ja-JP"/>
        </w:rPr>
        <w:drawing>
          <wp:anchor distT="0" distB="0" distL="114300" distR="114300" simplePos="0" relativeHeight="251659724" behindDoc="1" locked="0" layoutInCell="1" allowOverlap="1" wp14:anchorId="530A4540" wp14:editId="6135B2C7">
            <wp:simplePos x="0" y="0"/>
            <wp:positionH relativeFrom="margin">
              <wp:align>center</wp:align>
            </wp:positionH>
            <wp:positionV relativeFrom="margin">
              <wp:posOffset>1913004</wp:posOffset>
            </wp:positionV>
            <wp:extent cx="7394575" cy="3696970"/>
            <wp:effectExtent l="0" t="0" r="0" b="0"/>
            <wp:wrapTopAndBottom/>
            <wp:docPr id="1844874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394575" cy="36969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C00042" w14:textId="2D2F988B" w:rsidR="00DC3564" w:rsidRDefault="0021536B" w:rsidP="003E7223">
      <w:pPr>
        <w:sectPr w:rsidR="00DC3564" w:rsidSect="00B87C2B">
          <w:footerReference w:type="default" r:id="rId248"/>
          <w:headerReference w:type="first" r:id="rId249"/>
          <w:footerReference w:type="first" r:id="rId250"/>
          <w:pgSz w:w="11906" w:h="16838"/>
          <w:pgMar w:top="720" w:right="720" w:bottom="720" w:left="720" w:header="851" w:footer="737" w:gutter="0"/>
          <w:cols w:space="425"/>
          <w:docGrid w:type="lines" w:linePitch="360"/>
        </w:sectPr>
      </w:pPr>
      <w:bookmarkStart w:id="2384" w:name="_Toc185339203"/>
      <w:bookmarkStart w:id="2385" w:name="_Toc188349199"/>
      <w:bookmarkStart w:id="2386" w:name="_Toc185339196"/>
      <w:r>
        <w:rPr>
          <w:noProof/>
        </w:rPr>
        <w:drawing>
          <wp:anchor distT="0" distB="0" distL="114300" distR="114300" simplePos="0" relativeHeight="251684300" behindDoc="0" locked="0" layoutInCell="1" allowOverlap="1" wp14:anchorId="15FBC6DE" wp14:editId="090782A5">
            <wp:simplePos x="0" y="0"/>
            <wp:positionH relativeFrom="margin">
              <wp:align>center</wp:align>
            </wp:positionH>
            <wp:positionV relativeFrom="paragraph">
              <wp:posOffset>8239772</wp:posOffset>
            </wp:positionV>
            <wp:extent cx="2987040" cy="467360"/>
            <wp:effectExtent l="0" t="0" r="3810" b="8890"/>
            <wp:wrapTopAndBottom/>
            <wp:docPr id="984392198" name="図 3">
              <a:extLst xmlns:a="http://schemas.openxmlformats.org/drawingml/2006/main">
                <a:ext uri="{FF2B5EF4-FFF2-40B4-BE49-F238E27FC236}">
                  <a16:creationId xmlns:a16="http://schemas.microsoft.com/office/drawing/2014/main" id="{1F2298B1-4F41-131A-9FF2-88B2CF96C8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a:extLst>
                        <a:ext uri="{FF2B5EF4-FFF2-40B4-BE49-F238E27FC236}">
                          <a16:creationId xmlns:a16="http://schemas.microsoft.com/office/drawing/2014/main" id="{1F2298B1-4F41-131A-9FF2-88B2CF96C8F0}"/>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7040" cy="467360"/>
                    </a:xfrm>
                    <a:prstGeom prst="rect">
                      <a:avLst/>
                    </a:prstGeom>
                  </pic:spPr>
                </pic:pic>
              </a:graphicData>
            </a:graphic>
          </wp:anchor>
        </w:drawing>
      </w:r>
      <w:r>
        <w:rPr>
          <w:noProof/>
          <w:lang w:val="ja-JP"/>
        </w:rPr>
        <w:drawing>
          <wp:anchor distT="0" distB="0" distL="114300" distR="114300" simplePos="0" relativeHeight="251682252" behindDoc="1" locked="0" layoutInCell="1" allowOverlap="1" wp14:anchorId="5473BDE5" wp14:editId="55C10463">
            <wp:simplePos x="0" y="0"/>
            <wp:positionH relativeFrom="margin">
              <wp:align>center</wp:align>
            </wp:positionH>
            <wp:positionV relativeFrom="margin">
              <wp:posOffset>4045789</wp:posOffset>
            </wp:positionV>
            <wp:extent cx="7394575" cy="3696970"/>
            <wp:effectExtent l="0" t="0" r="0" b="0"/>
            <wp:wrapNone/>
            <wp:docPr id="96126043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394575" cy="3696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0204" behindDoc="0" locked="0" layoutInCell="1" allowOverlap="1" wp14:anchorId="42FDDDE5" wp14:editId="37488D40">
                <wp:simplePos x="0" y="0"/>
                <wp:positionH relativeFrom="margin">
                  <wp:align>center</wp:align>
                </wp:positionH>
                <wp:positionV relativeFrom="paragraph">
                  <wp:posOffset>310551</wp:posOffset>
                </wp:positionV>
                <wp:extent cx="6119495" cy="3778369"/>
                <wp:effectExtent l="0" t="0" r="0" b="0"/>
                <wp:wrapNone/>
                <wp:docPr id="1202984623" name="テキスト ボックス 1"/>
                <wp:cNvGraphicFramePr/>
                <a:graphic xmlns:a="http://schemas.openxmlformats.org/drawingml/2006/main">
                  <a:graphicData uri="http://schemas.microsoft.com/office/word/2010/wordprocessingShape">
                    <wps:wsp>
                      <wps:cNvSpPr txBox="1"/>
                      <wps:spPr>
                        <a:xfrm>
                          <a:off x="0" y="0"/>
                          <a:ext cx="6119495" cy="3778369"/>
                        </a:xfrm>
                        <a:prstGeom prst="rect">
                          <a:avLst/>
                        </a:prstGeom>
                        <a:noFill/>
                      </wps:spPr>
                      <wps:txbx>
                        <w:txbxContent>
                          <w:p w14:paraId="4BF8D59D" w14:textId="77777777" w:rsidR="0021536B" w:rsidRPr="00D46627" w:rsidRDefault="0021536B" w:rsidP="0021536B">
                            <w:pPr>
                              <w:pStyle w:val="affa"/>
                              <w:spacing w:beforeLines="0" w:before="0" w:afterLines="0" w:after="0"/>
                              <w:rPr>
                                <w:b/>
                                <w:bCs/>
                                <w:sz w:val="48"/>
                                <w:szCs w:val="48"/>
                              </w:rPr>
                            </w:pPr>
                            <w:r w:rsidRPr="00D34911">
                              <w:rPr>
                                <w:rFonts w:hint="eastAsia"/>
                                <w:b/>
                                <w:bCs/>
                                <w:sz w:val="48"/>
                                <w:szCs w:val="48"/>
                              </w:rPr>
                              <w:t>中小企業向け</w:t>
                            </w:r>
                          </w:p>
                          <w:p w14:paraId="2427C420" w14:textId="77777777" w:rsidR="0021536B" w:rsidRPr="00D46627" w:rsidRDefault="0021536B" w:rsidP="0021536B">
                            <w:pPr>
                              <w:pStyle w:val="affa"/>
                              <w:spacing w:beforeLines="0" w:before="0" w:afterLines="0" w:after="0"/>
                              <w:rPr>
                                <w:b/>
                                <w:bCs/>
                                <w:sz w:val="48"/>
                                <w:szCs w:val="48"/>
                              </w:rPr>
                            </w:pPr>
                            <w:r w:rsidRPr="00D34911">
                              <w:rPr>
                                <w:rFonts w:hint="eastAsia"/>
                                <w:b/>
                                <w:bCs/>
                                <w:sz w:val="48"/>
                                <w:szCs w:val="48"/>
                              </w:rPr>
                              <w:t>サイバーセキュリティ実践ハンドブック</w:t>
                            </w:r>
                          </w:p>
                          <w:p w14:paraId="249BBC2B" w14:textId="77777777" w:rsidR="0021536B" w:rsidRDefault="0021536B" w:rsidP="0021536B">
                            <w:pPr>
                              <w:pStyle w:val="affa"/>
                              <w:spacing w:beforeLines="0" w:before="0" w:afterLines="0" w:after="0"/>
                              <w:rPr>
                                <w:b/>
                                <w:bCs/>
                                <w:sz w:val="36"/>
                                <w:szCs w:val="36"/>
                              </w:rPr>
                            </w:pPr>
                            <w:r w:rsidRPr="00D46627">
                              <w:rPr>
                                <w:rFonts w:hint="eastAsia"/>
                                <w:b/>
                                <w:bCs/>
                                <w:sz w:val="36"/>
                                <w:szCs w:val="36"/>
                              </w:rPr>
                              <w:t>中小企業も安心！セキュリティ対策で</w:t>
                            </w:r>
                            <w:r w:rsidRPr="00D46627">
                              <w:rPr>
                                <w:b/>
                                <w:bCs/>
                                <w:sz w:val="36"/>
                                <w:szCs w:val="36"/>
                              </w:rPr>
                              <w:t>DXを加速</w:t>
                            </w:r>
                          </w:p>
                          <w:p w14:paraId="058E8E79" w14:textId="77777777" w:rsidR="0021536B" w:rsidRDefault="0021536B" w:rsidP="0021536B">
                            <w:pPr>
                              <w:pStyle w:val="affa"/>
                              <w:spacing w:beforeLines="0" w:before="0" w:afterLines="0" w:after="0"/>
                              <w:rPr>
                                <w:b/>
                                <w:bCs/>
                                <w:sz w:val="36"/>
                                <w:szCs w:val="36"/>
                              </w:rPr>
                            </w:pPr>
                          </w:p>
                          <w:p w14:paraId="48FC6B0F" w14:textId="77777777" w:rsidR="0021536B" w:rsidRDefault="0021536B" w:rsidP="0021536B">
                            <w:pPr>
                              <w:pStyle w:val="affa"/>
                              <w:spacing w:beforeLines="0" w:before="0" w:afterLines="0" w:after="0"/>
                              <w:rPr>
                                <w:b/>
                                <w:bCs/>
                                <w:sz w:val="36"/>
                                <w:szCs w:val="36"/>
                              </w:rPr>
                            </w:pPr>
                            <w:r w:rsidRPr="005D05DD">
                              <w:rPr>
                                <w:b/>
                                <w:bCs/>
                                <w:noProof/>
                                <w:sz w:val="36"/>
                                <w:szCs w:val="36"/>
                              </w:rPr>
                              <w:drawing>
                                <wp:inline distT="0" distB="0" distL="0" distR="0" wp14:anchorId="2AC6C893" wp14:editId="27097BC2">
                                  <wp:extent cx="5936615" cy="30480"/>
                                  <wp:effectExtent l="0" t="0" r="0" b="0"/>
                                  <wp:docPr id="622107297" name="図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36615" cy="30480"/>
                                          </a:xfrm>
                                          <a:prstGeom prst="rect">
                                            <a:avLst/>
                                          </a:prstGeom>
                                          <a:noFill/>
                                          <a:ln>
                                            <a:noFill/>
                                          </a:ln>
                                        </pic:spPr>
                                      </pic:pic>
                                    </a:graphicData>
                                  </a:graphic>
                                </wp:inline>
                              </w:drawing>
                            </w:r>
                          </w:p>
                          <w:p w14:paraId="16A3F3A5" w14:textId="77777777" w:rsidR="0021536B" w:rsidRPr="00D46627" w:rsidRDefault="0021536B" w:rsidP="0021536B">
                            <w:pPr>
                              <w:pStyle w:val="affa"/>
                              <w:spacing w:beforeLines="0" w:before="0" w:afterLines="0" w:after="0"/>
                              <w:rPr>
                                <w:b/>
                                <w:bCs/>
                                <w:sz w:val="36"/>
                                <w:szCs w:val="36"/>
                              </w:rPr>
                            </w:pPr>
                            <w:r>
                              <w:rPr>
                                <w:rFonts w:hint="eastAsia"/>
                                <w:b/>
                                <w:bCs/>
                                <w:sz w:val="36"/>
                                <w:szCs w:val="36"/>
                              </w:rPr>
                              <w:t>別添資料</w:t>
                            </w:r>
                            <w:r w:rsidRPr="005D05DD">
                              <w:rPr>
                                <w:rFonts w:hint="eastAsia"/>
                                <w:b/>
                                <w:bCs/>
                                <w:noProof/>
                                <w:sz w:val="36"/>
                                <w:szCs w:val="36"/>
                              </w:rPr>
                              <w:drawing>
                                <wp:inline distT="0" distB="0" distL="0" distR="0" wp14:anchorId="31DD787A" wp14:editId="1863A03D">
                                  <wp:extent cx="5936615" cy="30480"/>
                                  <wp:effectExtent l="0" t="0" r="0" b="0"/>
                                  <wp:docPr id="1330124182" name="図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36615" cy="30480"/>
                                          </a:xfrm>
                                          <a:prstGeom prst="rect">
                                            <a:avLst/>
                                          </a:prstGeom>
                                          <a:noFill/>
                                          <a:ln>
                                            <a:noFill/>
                                          </a:ln>
                                        </pic:spPr>
                                      </pic:pic>
                                    </a:graphicData>
                                  </a:graphic>
                                </wp:inline>
                              </w:drawing>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42FDDDE5" id="_x0000_s1270" type="#_x0000_t202" style="position:absolute;left:0;text-align:left;margin-left:0;margin-top:24.45pt;width:481.85pt;height:297.5pt;z-index:2516802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" filled="f" stroked="f">
                <v:textbox>
                  <w:txbxContent>
                    <w:p w14:paraId="4BF8D59D" w14:textId="77777777" w:rsidR="0021536B" w:rsidRPr="00D46627" w:rsidRDefault="0021536B" w:rsidP="0021536B">
                      <w:pPr>
                        <w:pStyle w:val="affa"/>
                        <w:spacing w:beforeLines="0" w:before="0" w:afterLines="0" w:after="0"/>
                        <w:rPr>
                          <w:b/>
                          <w:bCs/>
                          <w:sz w:val="48"/>
                          <w:szCs w:val="48"/>
                        </w:rPr>
                      </w:pPr>
                      <w:r w:rsidRPr="00D34911">
                        <w:rPr>
                          <w:rFonts w:hint="eastAsia"/>
                          <w:b/>
                          <w:bCs/>
                          <w:sz w:val="48"/>
                          <w:szCs w:val="48"/>
                        </w:rPr>
                        <w:t>中小企業向け</w:t>
                      </w:r>
                    </w:p>
                    <w:p w14:paraId="2427C420" w14:textId="77777777" w:rsidR="0021536B" w:rsidRPr="00D46627" w:rsidRDefault="0021536B" w:rsidP="0021536B">
                      <w:pPr>
                        <w:pStyle w:val="affa"/>
                        <w:spacing w:beforeLines="0" w:before="0" w:afterLines="0" w:after="0"/>
                        <w:rPr>
                          <w:b/>
                          <w:bCs/>
                          <w:sz w:val="48"/>
                          <w:szCs w:val="48"/>
                        </w:rPr>
                      </w:pPr>
                      <w:r w:rsidRPr="00D34911">
                        <w:rPr>
                          <w:rFonts w:hint="eastAsia"/>
                          <w:b/>
                          <w:bCs/>
                          <w:sz w:val="48"/>
                          <w:szCs w:val="48"/>
                        </w:rPr>
                        <w:t>サイバーセキュリティ実践ハンドブック</w:t>
                      </w:r>
                    </w:p>
                    <w:p w14:paraId="249BBC2B" w14:textId="77777777" w:rsidR="0021536B" w:rsidRDefault="0021536B" w:rsidP="0021536B">
                      <w:pPr>
                        <w:pStyle w:val="affa"/>
                        <w:spacing w:beforeLines="0" w:before="0" w:afterLines="0" w:after="0"/>
                        <w:rPr>
                          <w:b/>
                          <w:bCs/>
                          <w:sz w:val="36"/>
                          <w:szCs w:val="36"/>
                        </w:rPr>
                      </w:pPr>
                      <w:r w:rsidRPr="00D46627">
                        <w:rPr>
                          <w:rFonts w:hint="eastAsia"/>
                          <w:b/>
                          <w:bCs/>
                          <w:sz w:val="36"/>
                          <w:szCs w:val="36"/>
                        </w:rPr>
                        <w:t>中小企業も安心！セキュリティ対策で</w:t>
                      </w:r>
                      <w:r w:rsidRPr="00D46627">
                        <w:rPr>
                          <w:b/>
                          <w:bCs/>
                          <w:sz w:val="36"/>
                          <w:szCs w:val="36"/>
                        </w:rPr>
                        <w:t>DXを加速</w:t>
                      </w:r>
                    </w:p>
                    <w:p w14:paraId="058E8E79" w14:textId="77777777" w:rsidR="0021536B" w:rsidRDefault="0021536B" w:rsidP="0021536B">
                      <w:pPr>
                        <w:pStyle w:val="affa"/>
                        <w:spacing w:beforeLines="0" w:before="0" w:afterLines="0" w:after="0"/>
                        <w:rPr>
                          <w:b/>
                          <w:bCs/>
                          <w:sz w:val="36"/>
                          <w:szCs w:val="36"/>
                        </w:rPr>
                      </w:pPr>
                    </w:p>
                    <w:p w14:paraId="48FC6B0F" w14:textId="77777777" w:rsidR="0021536B" w:rsidRDefault="0021536B" w:rsidP="0021536B">
                      <w:pPr>
                        <w:pStyle w:val="affa"/>
                        <w:spacing w:beforeLines="0" w:before="0" w:afterLines="0" w:after="0"/>
                        <w:rPr>
                          <w:b/>
                          <w:bCs/>
                          <w:sz w:val="36"/>
                          <w:szCs w:val="36"/>
                        </w:rPr>
                      </w:pPr>
                      <w:r w:rsidRPr="005D05DD">
                        <w:rPr>
                          <w:b/>
                          <w:bCs/>
                          <w:noProof/>
                          <w:sz w:val="36"/>
                          <w:szCs w:val="36"/>
                        </w:rPr>
                        <w:drawing>
                          <wp:inline distT="0" distB="0" distL="0" distR="0" wp14:anchorId="2AC6C893" wp14:editId="27097BC2">
                            <wp:extent cx="5936615" cy="30480"/>
                            <wp:effectExtent l="0" t="0" r="0" b="0"/>
                            <wp:docPr id="622107297" name="図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36615" cy="30480"/>
                                    </a:xfrm>
                                    <a:prstGeom prst="rect">
                                      <a:avLst/>
                                    </a:prstGeom>
                                    <a:noFill/>
                                    <a:ln>
                                      <a:noFill/>
                                    </a:ln>
                                  </pic:spPr>
                                </pic:pic>
                              </a:graphicData>
                            </a:graphic>
                          </wp:inline>
                        </w:drawing>
                      </w:r>
                    </w:p>
                    <w:p w14:paraId="16A3F3A5" w14:textId="77777777" w:rsidR="0021536B" w:rsidRPr="00D46627" w:rsidRDefault="0021536B" w:rsidP="0021536B">
                      <w:pPr>
                        <w:pStyle w:val="affa"/>
                        <w:spacing w:beforeLines="0" w:before="0" w:afterLines="0" w:after="0"/>
                        <w:rPr>
                          <w:b/>
                          <w:bCs/>
                          <w:sz w:val="36"/>
                          <w:szCs w:val="36"/>
                        </w:rPr>
                      </w:pPr>
                      <w:r>
                        <w:rPr>
                          <w:rFonts w:hint="eastAsia"/>
                          <w:b/>
                          <w:bCs/>
                          <w:sz w:val="36"/>
                          <w:szCs w:val="36"/>
                        </w:rPr>
                        <w:t>別添資料</w:t>
                      </w:r>
                      <w:r w:rsidRPr="005D05DD">
                        <w:rPr>
                          <w:rFonts w:hint="eastAsia"/>
                          <w:b/>
                          <w:bCs/>
                          <w:noProof/>
                          <w:sz w:val="36"/>
                          <w:szCs w:val="36"/>
                        </w:rPr>
                        <w:drawing>
                          <wp:inline distT="0" distB="0" distL="0" distR="0" wp14:anchorId="31DD787A" wp14:editId="1863A03D">
                            <wp:extent cx="5936615" cy="30480"/>
                            <wp:effectExtent l="0" t="0" r="0" b="0"/>
                            <wp:docPr id="1330124182" name="図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36615" cy="30480"/>
                                    </a:xfrm>
                                    <a:prstGeom prst="rect">
                                      <a:avLst/>
                                    </a:prstGeom>
                                    <a:noFill/>
                                    <a:ln>
                                      <a:noFill/>
                                    </a:ln>
                                  </pic:spPr>
                                </pic:pic>
                              </a:graphicData>
                            </a:graphic>
                          </wp:inline>
                        </w:drawing>
                      </w:r>
                    </w:p>
                  </w:txbxContent>
                </v:textbox>
                <w10:wrap anchorx="margin"/>
              </v:shape>
            </w:pict>
          </mc:Fallback>
        </mc:AlternateContent>
      </w:r>
    </w:p>
    <w:p w14:paraId="06A6FDCD" w14:textId="23C23C49" w:rsidR="00B87C2B" w:rsidRDefault="00B87C2B" w:rsidP="00B87C2B">
      <w:pPr>
        <w:pStyle w:val="10"/>
        <w:numPr>
          <w:ilvl w:val="0"/>
          <w:numId w:val="0"/>
        </w:numPr>
      </w:pPr>
      <w:r>
        <w:rPr>
          <w:rFonts w:hint="eastAsia"/>
        </w:rPr>
        <w:t>付録：CSF 2.0</w:t>
      </w:r>
      <w:bookmarkEnd w:id="2384"/>
      <w:bookmarkEnd w:id="2385"/>
    </w:p>
    <w:p w14:paraId="4F634AD6" w14:textId="77777777" w:rsidR="00B87C2B" w:rsidRDefault="00B87C2B" w:rsidP="00B87C2B">
      <w:pPr>
        <w:wordWrap w:val="0"/>
      </w:pPr>
    </w:p>
    <w:p w14:paraId="2F3AC867" w14:textId="77777777" w:rsidR="00B87C2B" w:rsidRDefault="00B87C2B" w:rsidP="00B87C2B">
      <w:pPr>
        <w:pStyle w:val="affffe"/>
      </w:pPr>
      <w:bookmarkStart w:id="2387" w:name="_Toc185339204"/>
      <w:bookmarkStart w:id="2388" w:name="_Toc188349200"/>
      <w:r>
        <w:rPr>
          <w:rFonts w:hint="eastAsia"/>
        </w:rPr>
        <w:t>CSF2.0の管理策と実装例</w:t>
      </w:r>
      <w:bookmarkEnd w:id="2387"/>
      <w:bookmarkEnd w:id="2388"/>
    </w:p>
    <w:tbl>
      <w:tblPr>
        <w:tblW w:w="103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55"/>
        <w:gridCol w:w="1842"/>
        <w:gridCol w:w="2410"/>
        <w:gridCol w:w="4542"/>
      </w:tblGrid>
      <w:tr w:rsidR="00B87C2B" w:rsidRPr="00F57A31" w14:paraId="06F29247" w14:textId="77777777">
        <w:trPr>
          <w:trHeight w:val="132"/>
        </w:trPr>
        <w:tc>
          <w:tcPr>
            <w:tcW w:w="1555" w:type="dxa"/>
            <w:shd w:val="clear" w:color="auto" w:fill="215E99" w:themeFill="text2" w:themeFillTint="BF"/>
          </w:tcPr>
          <w:p w14:paraId="7D26EBB5" w14:textId="77777777" w:rsidR="00B87C2B" w:rsidRPr="00EF5AC7" w:rsidRDefault="00B87C2B">
            <w:pPr>
              <w:pStyle w:val="affff1"/>
              <w:rPr>
                <w:rStyle w:val="affff7"/>
                <w:smallCaps w:val="0"/>
                <w:color w:val="FFFFFF" w:themeColor="background1"/>
              </w:rPr>
            </w:pPr>
            <w:r w:rsidRPr="00EF5AC7">
              <w:rPr>
                <w:rStyle w:val="affff7"/>
                <w:smallCaps w:val="0"/>
                <w:color w:val="FFFFFF" w:themeColor="background1"/>
              </w:rPr>
              <w:t>機能</w:t>
            </w:r>
          </w:p>
        </w:tc>
        <w:tc>
          <w:tcPr>
            <w:tcW w:w="1842" w:type="dxa"/>
            <w:shd w:val="clear" w:color="auto" w:fill="215E99" w:themeFill="text2" w:themeFillTint="BF"/>
          </w:tcPr>
          <w:p w14:paraId="592D8C38" w14:textId="77777777" w:rsidR="00B87C2B" w:rsidRPr="00EF5AC7" w:rsidRDefault="00B87C2B">
            <w:pPr>
              <w:pStyle w:val="affff1"/>
              <w:rPr>
                <w:rStyle w:val="affff7"/>
                <w:smallCaps w:val="0"/>
                <w:color w:val="FFFFFF" w:themeColor="background1"/>
              </w:rPr>
            </w:pPr>
            <w:r w:rsidRPr="00EF5AC7">
              <w:rPr>
                <w:rStyle w:val="affff7"/>
                <w:smallCaps w:val="0"/>
                <w:color w:val="FFFFFF" w:themeColor="background1"/>
              </w:rPr>
              <w:t>カテゴリ</w:t>
            </w:r>
          </w:p>
        </w:tc>
        <w:tc>
          <w:tcPr>
            <w:tcW w:w="2410" w:type="dxa"/>
            <w:shd w:val="clear" w:color="auto" w:fill="215E99" w:themeFill="text2" w:themeFillTint="BF"/>
          </w:tcPr>
          <w:p w14:paraId="436917C9" w14:textId="77777777" w:rsidR="00B87C2B" w:rsidRPr="00EF5AC7" w:rsidRDefault="00B87C2B">
            <w:pPr>
              <w:pStyle w:val="affff1"/>
              <w:rPr>
                <w:rStyle w:val="affff7"/>
                <w:smallCaps w:val="0"/>
                <w:color w:val="FFFFFF" w:themeColor="background1"/>
              </w:rPr>
            </w:pPr>
            <w:r w:rsidRPr="00EF5AC7">
              <w:rPr>
                <w:rStyle w:val="affff7"/>
                <w:smallCaps w:val="0"/>
                <w:color w:val="FFFFFF" w:themeColor="background1"/>
              </w:rPr>
              <w:t>サブカテゴリ</w:t>
            </w:r>
          </w:p>
        </w:tc>
        <w:tc>
          <w:tcPr>
            <w:tcW w:w="4542" w:type="dxa"/>
            <w:shd w:val="clear" w:color="auto" w:fill="215E99" w:themeFill="text2" w:themeFillTint="BF"/>
          </w:tcPr>
          <w:p w14:paraId="31C252E3" w14:textId="77777777" w:rsidR="00B87C2B" w:rsidRPr="00EF5AC7" w:rsidRDefault="00B87C2B">
            <w:pPr>
              <w:pStyle w:val="affff1"/>
              <w:rPr>
                <w:rStyle w:val="affff7"/>
                <w:smallCaps w:val="0"/>
                <w:color w:val="FFFFFF" w:themeColor="background1"/>
              </w:rPr>
            </w:pPr>
            <w:r w:rsidRPr="00EF5AC7">
              <w:rPr>
                <w:rStyle w:val="affff7"/>
                <w:smallCaps w:val="0"/>
                <w:color w:val="FFFFFF" w:themeColor="background1"/>
              </w:rPr>
              <w:t>実装例</w:t>
            </w:r>
          </w:p>
        </w:tc>
      </w:tr>
      <w:tr w:rsidR="00B87C2B" w:rsidRPr="00F57A31" w14:paraId="0D2E36BA" w14:textId="77777777">
        <w:trPr>
          <w:trHeight w:val="1576"/>
        </w:trPr>
        <w:tc>
          <w:tcPr>
            <w:tcW w:w="1555" w:type="dxa"/>
            <w:vMerge w:val="restart"/>
            <w:shd w:val="clear" w:color="auto" w:fill="FFFFC5"/>
            <w:hideMark/>
          </w:tcPr>
          <w:p w14:paraId="22E27008" w14:textId="77777777" w:rsidR="00B87C2B" w:rsidRPr="0058403E" w:rsidRDefault="00B87C2B">
            <w:pPr>
              <w:pStyle w:val="affff3"/>
            </w:pPr>
            <w:r w:rsidRPr="00F57A31">
              <w:rPr>
                <w:rStyle w:val="affff7"/>
                <w:smallCaps w:val="0"/>
                <w:color w:val="auto"/>
              </w:rPr>
              <w:t>ガバナンス（GV）:組織のサイバーセキュリティリスク管理戦略、期待、ポリシーが確立され、伝達され、監視されている。</w:t>
            </w:r>
          </w:p>
        </w:tc>
        <w:tc>
          <w:tcPr>
            <w:tcW w:w="1842" w:type="dxa"/>
            <w:vMerge w:val="restart"/>
            <w:shd w:val="clear" w:color="auto" w:fill="auto"/>
            <w:hideMark/>
          </w:tcPr>
          <w:p w14:paraId="63F0AC42" w14:textId="77777777" w:rsidR="00B87C2B" w:rsidRPr="00F57A31" w:rsidRDefault="00B87C2B">
            <w:pPr>
              <w:pStyle w:val="affff3"/>
              <w:rPr>
                <w:rStyle w:val="affff7"/>
                <w:smallCaps w:val="0"/>
                <w:color w:val="auto"/>
              </w:rPr>
            </w:pPr>
            <w:r w:rsidRPr="00F57A31">
              <w:rPr>
                <w:rStyle w:val="affff7"/>
                <w:smallCaps w:val="0"/>
                <w:color w:val="auto"/>
              </w:rPr>
              <w:t>組織の状況（GV.OC）:組織のサイバーセキュリティリスクマネジメントの意思決定を取り巻く状況（ミッション、利害関係者の期待、依存関係、法律、規制、契約上の要件）が理解されている。</w:t>
            </w:r>
          </w:p>
        </w:tc>
        <w:tc>
          <w:tcPr>
            <w:tcW w:w="2410" w:type="dxa"/>
            <w:shd w:val="clear" w:color="auto" w:fill="auto"/>
            <w:noWrap/>
            <w:hideMark/>
          </w:tcPr>
          <w:p w14:paraId="230D5983" w14:textId="77777777" w:rsidR="00B87C2B" w:rsidRPr="00F57A31" w:rsidRDefault="00B87C2B">
            <w:pPr>
              <w:pStyle w:val="affff3"/>
              <w:rPr>
                <w:rStyle w:val="affff7"/>
                <w:smallCaps w:val="0"/>
                <w:color w:val="auto"/>
              </w:rPr>
            </w:pPr>
            <w:r w:rsidRPr="00F57A31">
              <w:rPr>
                <w:rStyle w:val="affff7"/>
                <w:smallCaps w:val="0"/>
                <w:color w:val="auto"/>
              </w:rPr>
              <w:br w:type="column"/>
              <w:t>GV.OC-01:組織のミッションが理解され、サイバーセキュリティリスク管理に反映されている。</w:t>
            </w:r>
          </w:p>
        </w:tc>
        <w:tc>
          <w:tcPr>
            <w:tcW w:w="4542" w:type="dxa"/>
            <w:shd w:val="clear" w:color="auto" w:fill="auto"/>
            <w:hideMark/>
          </w:tcPr>
          <w:p w14:paraId="522FC1E4" w14:textId="77777777" w:rsidR="00B87C2B" w:rsidRPr="00F57A31" w:rsidRDefault="00B87C2B">
            <w:pPr>
              <w:pStyle w:val="affff3"/>
              <w:rPr>
                <w:rStyle w:val="affff7"/>
                <w:smallCaps w:val="0"/>
                <w:color w:val="auto"/>
              </w:rPr>
            </w:pPr>
            <w:r w:rsidRPr="00F57A31">
              <w:rPr>
                <w:rStyle w:val="affff7"/>
                <w:smallCaps w:val="0"/>
                <w:color w:val="auto"/>
              </w:rPr>
              <w:t>例1:組織の使命を（ビジョンや行動指針、マーケティング、サービス戦略などを通じて）共有し、その使命を阻害する可能性のあるリスクを特定するための根拠を事前に提供する。</w:t>
            </w:r>
          </w:p>
        </w:tc>
      </w:tr>
      <w:tr w:rsidR="00B87C2B" w:rsidRPr="00F57A31" w14:paraId="37442506" w14:textId="77777777">
        <w:trPr>
          <w:trHeight w:val="1740"/>
        </w:trPr>
        <w:tc>
          <w:tcPr>
            <w:tcW w:w="1555" w:type="dxa"/>
            <w:vMerge/>
            <w:shd w:val="clear" w:color="auto" w:fill="FFFFC5"/>
            <w:noWrap/>
            <w:hideMark/>
          </w:tcPr>
          <w:p w14:paraId="40F62A74"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3EC7766A"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051684EC" w14:textId="77777777" w:rsidR="00B87C2B" w:rsidRPr="00F57A31" w:rsidRDefault="00B87C2B">
            <w:pPr>
              <w:pStyle w:val="affff3"/>
              <w:rPr>
                <w:rStyle w:val="affff7"/>
                <w:smallCaps w:val="0"/>
                <w:color w:val="auto"/>
              </w:rPr>
            </w:pPr>
            <w:r w:rsidRPr="00F57A31">
              <w:rPr>
                <w:rStyle w:val="affff7"/>
                <w:smallCaps w:val="0"/>
                <w:color w:val="auto"/>
              </w:rPr>
              <w:t>GV.OC-02:社内外の利害関係者が理解され、サイバーセキュリティリスク管理に関する彼らのニーズと期待が理解、考慮される。</w:t>
            </w:r>
          </w:p>
        </w:tc>
        <w:tc>
          <w:tcPr>
            <w:tcW w:w="4542" w:type="dxa"/>
            <w:shd w:val="clear" w:color="auto" w:fill="auto"/>
            <w:hideMark/>
          </w:tcPr>
          <w:p w14:paraId="4BF5FEFE" w14:textId="77777777" w:rsidR="00B87C2B" w:rsidRPr="00F57A31" w:rsidRDefault="00B87C2B">
            <w:pPr>
              <w:pStyle w:val="affff3"/>
              <w:rPr>
                <w:rStyle w:val="affff7"/>
                <w:smallCaps w:val="0"/>
                <w:color w:val="auto"/>
              </w:rPr>
            </w:pPr>
            <w:r w:rsidRPr="00F57A31">
              <w:rPr>
                <w:rStyle w:val="affff7"/>
                <w:smallCaps w:val="0"/>
                <w:color w:val="auto"/>
              </w:rPr>
              <w:t>例1:関連する社内の利害関係者と、彼らのサイバーセキュリティに関連する期待を特定する（例えば、役員、取締役、顧問に対する実績とリスクに関する予測、従業員に対する文化的な期待）</w:t>
            </w:r>
            <w:r>
              <w:rPr>
                <w:rStyle w:val="affff7"/>
                <w:rFonts w:hint="eastAsia"/>
                <w:smallCaps w:val="0"/>
                <w:color w:val="auto"/>
              </w:rPr>
              <w:t>。</w:t>
            </w:r>
          </w:p>
        </w:tc>
      </w:tr>
      <w:tr w:rsidR="00B87C2B" w:rsidRPr="00F57A31" w14:paraId="50691DB3" w14:textId="77777777">
        <w:trPr>
          <w:trHeight w:val="1547"/>
        </w:trPr>
        <w:tc>
          <w:tcPr>
            <w:tcW w:w="1555" w:type="dxa"/>
            <w:vMerge/>
            <w:shd w:val="clear" w:color="auto" w:fill="FFFFC5"/>
            <w:noWrap/>
            <w:hideMark/>
          </w:tcPr>
          <w:p w14:paraId="4C4D2D59" w14:textId="77777777" w:rsidR="00B87C2B" w:rsidRPr="00F57A31" w:rsidRDefault="00B87C2B">
            <w:pPr>
              <w:pStyle w:val="affff3"/>
              <w:rPr>
                <w:rStyle w:val="affff7"/>
                <w:smallCaps w:val="0"/>
                <w:color w:val="auto"/>
              </w:rPr>
            </w:pPr>
          </w:p>
        </w:tc>
        <w:tc>
          <w:tcPr>
            <w:tcW w:w="1842" w:type="dxa"/>
            <w:vMerge/>
            <w:shd w:val="clear" w:color="auto" w:fill="auto"/>
            <w:hideMark/>
          </w:tcPr>
          <w:p w14:paraId="47D184D3" w14:textId="77777777" w:rsidR="00B87C2B" w:rsidRPr="00F57A31" w:rsidRDefault="00B87C2B">
            <w:pPr>
              <w:pStyle w:val="affff3"/>
              <w:rPr>
                <w:rStyle w:val="affff7"/>
                <w:smallCaps w:val="0"/>
                <w:color w:val="auto"/>
              </w:rPr>
            </w:pPr>
          </w:p>
        </w:tc>
        <w:tc>
          <w:tcPr>
            <w:tcW w:w="2410" w:type="dxa"/>
            <w:vMerge/>
            <w:shd w:val="clear" w:color="auto" w:fill="auto"/>
            <w:hideMark/>
          </w:tcPr>
          <w:p w14:paraId="4BE17628" w14:textId="77777777" w:rsidR="00B87C2B" w:rsidRPr="00F57A31" w:rsidRDefault="00B87C2B">
            <w:pPr>
              <w:pStyle w:val="affff3"/>
              <w:rPr>
                <w:rStyle w:val="affff7"/>
                <w:smallCaps w:val="0"/>
                <w:color w:val="auto"/>
              </w:rPr>
            </w:pPr>
          </w:p>
        </w:tc>
        <w:tc>
          <w:tcPr>
            <w:tcW w:w="4542" w:type="dxa"/>
            <w:shd w:val="clear" w:color="auto" w:fill="auto"/>
            <w:hideMark/>
          </w:tcPr>
          <w:p w14:paraId="237EBEC4" w14:textId="77777777" w:rsidR="00B87C2B" w:rsidRPr="00F57A31" w:rsidRDefault="00B87C2B">
            <w:pPr>
              <w:pStyle w:val="affff3"/>
              <w:rPr>
                <w:rStyle w:val="affff7"/>
                <w:smallCaps w:val="0"/>
                <w:color w:val="auto"/>
              </w:rPr>
            </w:pPr>
            <w:r w:rsidRPr="00F57A31">
              <w:rPr>
                <w:rStyle w:val="affff7"/>
                <w:smallCaps w:val="0"/>
                <w:color w:val="auto"/>
              </w:rPr>
              <w:t>例2:関連する社外の利害関係者と、彼らのサイバーセキュリティに関する期待を特定する（例えば、顧客のプライバシー、ビジネスパートナーの事業、規制当局のコンプライアンス、社会倫理などへの予測について）</w:t>
            </w:r>
            <w:r>
              <w:rPr>
                <w:rStyle w:val="affff7"/>
                <w:rFonts w:hint="eastAsia"/>
                <w:smallCaps w:val="0"/>
                <w:color w:val="auto"/>
              </w:rPr>
              <w:t>。</w:t>
            </w:r>
          </w:p>
        </w:tc>
      </w:tr>
      <w:tr w:rsidR="00B87C2B" w:rsidRPr="00F57A31" w14:paraId="3B472787" w14:textId="77777777">
        <w:trPr>
          <w:trHeight w:val="1602"/>
        </w:trPr>
        <w:tc>
          <w:tcPr>
            <w:tcW w:w="1555" w:type="dxa"/>
            <w:vMerge/>
            <w:shd w:val="clear" w:color="auto" w:fill="FFFFC5"/>
            <w:noWrap/>
            <w:hideMark/>
          </w:tcPr>
          <w:p w14:paraId="6BA53437"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3BD11A2B"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5FE5A495" w14:textId="77777777" w:rsidR="00B87C2B" w:rsidRDefault="00B87C2B">
            <w:pPr>
              <w:pStyle w:val="affff3"/>
              <w:rPr>
                <w:rStyle w:val="affff7"/>
                <w:smallCaps w:val="0"/>
                <w:color w:val="auto"/>
              </w:rPr>
            </w:pPr>
            <w:r w:rsidRPr="00F57A31">
              <w:rPr>
                <w:rStyle w:val="affff7"/>
                <w:smallCaps w:val="0"/>
                <w:color w:val="auto"/>
              </w:rPr>
              <w:t>GV.OC-03:サイバーセキュリティに関する法的、規制的、契約上の要件（プライバシーおよび市民的自由の義務を含む）が理解・管理される。</w:t>
            </w:r>
          </w:p>
          <w:p w14:paraId="07E7D47B" w14:textId="77777777" w:rsidR="00B87C2B" w:rsidRPr="00F57A31" w:rsidRDefault="00B87C2B">
            <w:pPr>
              <w:pStyle w:val="affff3"/>
              <w:rPr>
                <w:rStyle w:val="affff7"/>
                <w:smallCaps w:val="0"/>
                <w:color w:val="auto"/>
              </w:rPr>
            </w:pPr>
          </w:p>
          <w:p w14:paraId="63CF18D2" w14:textId="77777777" w:rsidR="00B87C2B" w:rsidRPr="00F57A31" w:rsidRDefault="00B87C2B">
            <w:pPr>
              <w:pStyle w:val="affff3"/>
              <w:rPr>
                <w:rStyle w:val="affff7"/>
                <w:smallCaps w:val="0"/>
                <w:color w:val="auto"/>
              </w:rPr>
            </w:pPr>
            <w:r w:rsidRPr="00F57A31">
              <w:rPr>
                <w:rStyle w:val="affff7"/>
                <w:smallCaps w:val="0"/>
                <w:color w:val="auto"/>
              </w:rPr>
              <w:t>※市民的自由:思想・言論・行動の自由など、権利章典によって保証されている自由</w:t>
            </w:r>
            <w:r>
              <w:rPr>
                <w:rStyle w:val="affff7"/>
                <w:rFonts w:hint="eastAsia"/>
                <w:smallCaps w:val="0"/>
                <w:color w:val="auto"/>
              </w:rPr>
              <w:t>のこと。</w:t>
            </w:r>
          </w:p>
        </w:tc>
        <w:tc>
          <w:tcPr>
            <w:tcW w:w="4542" w:type="dxa"/>
            <w:shd w:val="clear" w:color="auto" w:fill="auto"/>
            <w:hideMark/>
          </w:tcPr>
          <w:p w14:paraId="1AF81B97" w14:textId="77777777" w:rsidR="00B87C2B" w:rsidRPr="00F57A31" w:rsidRDefault="00B87C2B">
            <w:pPr>
              <w:pStyle w:val="affff3"/>
              <w:rPr>
                <w:rStyle w:val="affff7"/>
                <w:smallCaps w:val="0"/>
                <w:color w:val="auto"/>
              </w:rPr>
            </w:pPr>
            <w:r w:rsidRPr="00F57A31">
              <w:rPr>
                <w:rStyle w:val="affff7"/>
                <w:smallCaps w:val="0"/>
                <w:color w:val="auto"/>
              </w:rPr>
              <w:t>例1:個人情報の保護について法的・規制要件を追跡・管理プロセスを決定する（医療保険の相互運用性と説明責任に関する法律、カリフォルニア州消費者プライバシー法、一般データ保護規則など）</w:t>
            </w:r>
            <w:r>
              <w:rPr>
                <w:rStyle w:val="affff7"/>
                <w:rFonts w:hint="eastAsia"/>
                <w:smallCaps w:val="0"/>
                <w:color w:val="auto"/>
              </w:rPr>
              <w:t>。</w:t>
            </w:r>
          </w:p>
        </w:tc>
      </w:tr>
      <w:tr w:rsidR="00B87C2B" w:rsidRPr="00F57A31" w14:paraId="6B4EB974" w14:textId="77777777">
        <w:trPr>
          <w:trHeight w:val="271"/>
        </w:trPr>
        <w:tc>
          <w:tcPr>
            <w:tcW w:w="1555" w:type="dxa"/>
            <w:vMerge/>
            <w:shd w:val="clear" w:color="auto" w:fill="FFFFC5"/>
            <w:noWrap/>
            <w:hideMark/>
          </w:tcPr>
          <w:p w14:paraId="33C43E4F" w14:textId="77777777" w:rsidR="00B87C2B" w:rsidRPr="00F57A31" w:rsidRDefault="00B87C2B">
            <w:pPr>
              <w:pStyle w:val="affff3"/>
              <w:rPr>
                <w:rStyle w:val="affff7"/>
                <w:smallCaps w:val="0"/>
                <w:color w:val="auto"/>
              </w:rPr>
            </w:pPr>
          </w:p>
        </w:tc>
        <w:tc>
          <w:tcPr>
            <w:tcW w:w="1842" w:type="dxa"/>
            <w:vMerge/>
            <w:shd w:val="clear" w:color="auto" w:fill="auto"/>
            <w:hideMark/>
          </w:tcPr>
          <w:p w14:paraId="0A97357E" w14:textId="77777777" w:rsidR="00B87C2B" w:rsidRPr="00F57A31" w:rsidRDefault="00B87C2B">
            <w:pPr>
              <w:pStyle w:val="affff3"/>
              <w:rPr>
                <w:rStyle w:val="affff7"/>
                <w:smallCaps w:val="0"/>
                <w:color w:val="auto"/>
              </w:rPr>
            </w:pPr>
          </w:p>
        </w:tc>
        <w:tc>
          <w:tcPr>
            <w:tcW w:w="2410" w:type="dxa"/>
            <w:vMerge/>
            <w:shd w:val="clear" w:color="auto" w:fill="auto"/>
            <w:hideMark/>
          </w:tcPr>
          <w:p w14:paraId="65EBDF9D" w14:textId="77777777" w:rsidR="00B87C2B" w:rsidRPr="00F57A31" w:rsidRDefault="00B87C2B">
            <w:pPr>
              <w:pStyle w:val="affff3"/>
              <w:rPr>
                <w:rStyle w:val="affff7"/>
                <w:smallCaps w:val="0"/>
                <w:color w:val="auto"/>
              </w:rPr>
            </w:pPr>
          </w:p>
        </w:tc>
        <w:tc>
          <w:tcPr>
            <w:tcW w:w="4542" w:type="dxa"/>
            <w:shd w:val="clear" w:color="auto" w:fill="auto"/>
            <w:hideMark/>
          </w:tcPr>
          <w:p w14:paraId="24EE76C2" w14:textId="77777777" w:rsidR="00B87C2B" w:rsidRPr="00F57A31" w:rsidRDefault="00B87C2B">
            <w:pPr>
              <w:pStyle w:val="affff3"/>
              <w:rPr>
                <w:rStyle w:val="affff7"/>
                <w:smallCaps w:val="0"/>
                <w:color w:val="auto"/>
              </w:rPr>
            </w:pPr>
            <w:r w:rsidRPr="00F57A31">
              <w:rPr>
                <w:rStyle w:val="affff7"/>
                <w:smallCaps w:val="0"/>
                <w:color w:val="auto"/>
              </w:rPr>
              <w:t>例2:サプライヤ</w:t>
            </w:r>
            <w:r>
              <w:rPr>
                <w:rStyle w:val="affff7"/>
                <w:rFonts w:hint="eastAsia"/>
                <w:smallCaps w:val="0"/>
                <w:color w:val="auto"/>
              </w:rPr>
              <w:t>ー</w:t>
            </w:r>
            <w:r w:rsidRPr="00F57A31">
              <w:rPr>
                <w:rStyle w:val="affff7"/>
                <w:smallCaps w:val="0"/>
                <w:color w:val="auto"/>
              </w:rPr>
              <w:t>、顧客、パートナーの情報についてサイバーセキュリティ管理に関する契約要件を追跡し管理するプロセスを決定する</w:t>
            </w:r>
            <w:r>
              <w:rPr>
                <w:rStyle w:val="affff7"/>
                <w:rFonts w:hint="eastAsia"/>
                <w:smallCaps w:val="0"/>
                <w:color w:val="auto"/>
              </w:rPr>
              <w:t>。</w:t>
            </w:r>
          </w:p>
        </w:tc>
      </w:tr>
      <w:tr w:rsidR="00B87C2B" w:rsidRPr="00F57A31" w14:paraId="075A4040" w14:textId="77777777">
        <w:trPr>
          <w:trHeight w:val="636"/>
        </w:trPr>
        <w:tc>
          <w:tcPr>
            <w:tcW w:w="1555" w:type="dxa"/>
            <w:vMerge/>
            <w:shd w:val="clear" w:color="auto" w:fill="FFFFC5"/>
            <w:noWrap/>
            <w:hideMark/>
          </w:tcPr>
          <w:p w14:paraId="462D9432" w14:textId="77777777" w:rsidR="00B87C2B" w:rsidRPr="00F57A31" w:rsidRDefault="00B87C2B">
            <w:pPr>
              <w:pStyle w:val="affff3"/>
              <w:rPr>
                <w:rStyle w:val="affff7"/>
                <w:smallCaps w:val="0"/>
                <w:color w:val="auto"/>
              </w:rPr>
            </w:pPr>
          </w:p>
        </w:tc>
        <w:tc>
          <w:tcPr>
            <w:tcW w:w="1842" w:type="dxa"/>
            <w:vMerge/>
            <w:shd w:val="clear" w:color="auto" w:fill="auto"/>
            <w:hideMark/>
          </w:tcPr>
          <w:p w14:paraId="5D9B2225" w14:textId="77777777" w:rsidR="00B87C2B" w:rsidRPr="00F57A31" w:rsidRDefault="00B87C2B">
            <w:pPr>
              <w:pStyle w:val="affff3"/>
              <w:rPr>
                <w:rStyle w:val="affff7"/>
                <w:smallCaps w:val="0"/>
                <w:color w:val="auto"/>
              </w:rPr>
            </w:pPr>
          </w:p>
        </w:tc>
        <w:tc>
          <w:tcPr>
            <w:tcW w:w="2410" w:type="dxa"/>
            <w:vMerge/>
            <w:shd w:val="clear" w:color="auto" w:fill="auto"/>
            <w:hideMark/>
          </w:tcPr>
          <w:p w14:paraId="2379D96F" w14:textId="77777777" w:rsidR="00B87C2B" w:rsidRPr="00F57A31" w:rsidRDefault="00B87C2B">
            <w:pPr>
              <w:pStyle w:val="affff3"/>
              <w:rPr>
                <w:rStyle w:val="affff7"/>
                <w:smallCaps w:val="0"/>
                <w:color w:val="auto"/>
              </w:rPr>
            </w:pPr>
          </w:p>
        </w:tc>
        <w:tc>
          <w:tcPr>
            <w:tcW w:w="4542" w:type="dxa"/>
            <w:shd w:val="clear" w:color="auto" w:fill="auto"/>
            <w:hideMark/>
          </w:tcPr>
          <w:p w14:paraId="149731B2" w14:textId="77777777" w:rsidR="00B87C2B" w:rsidRPr="00F57A31" w:rsidRDefault="00B87C2B">
            <w:pPr>
              <w:pStyle w:val="affff3"/>
              <w:rPr>
                <w:rStyle w:val="affff7"/>
                <w:smallCaps w:val="0"/>
                <w:color w:val="auto"/>
              </w:rPr>
            </w:pPr>
            <w:r w:rsidRPr="00F57A31">
              <w:rPr>
                <w:rStyle w:val="affff7"/>
                <w:smallCaps w:val="0"/>
                <w:color w:val="auto"/>
              </w:rPr>
              <w:t>例3:組織のサイバーセキュリティ戦略を、法的・規制的・契約的要件と整合させる</w:t>
            </w:r>
            <w:r>
              <w:rPr>
                <w:rStyle w:val="affff7"/>
                <w:rFonts w:hint="eastAsia"/>
                <w:smallCaps w:val="0"/>
                <w:color w:val="auto"/>
              </w:rPr>
              <w:t>。</w:t>
            </w:r>
          </w:p>
        </w:tc>
      </w:tr>
      <w:tr w:rsidR="00B87C2B" w:rsidRPr="00F57A31" w14:paraId="65AE1825" w14:textId="77777777">
        <w:trPr>
          <w:trHeight w:val="767"/>
        </w:trPr>
        <w:tc>
          <w:tcPr>
            <w:tcW w:w="1555" w:type="dxa"/>
            <w:vMerge/>
            <w:shd w:val="clear" w:color="auto" w:fill="FFFFC5"/>
            <w:noWrap/>
            <w:hideMark/>
          </w:tcPr>
          <w:p w14:paraId="2C5F8EC6"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68F50C42"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1BE42103" w14:textId="77777777" w:rsidR="00B87C2B" w:rsidRPr="00E94CAE" w:rsidRDefault="00B87C2B">
            <w:pPr>
              <w:pStyle w:val="affff3"/>
            </w:pPr>
            <w:r w:rsidRPr="00F57A31">
              <w:rPr>
                <w:rStyle w:val="affff7"/>
                <w:smallCaps w:val="0"/>
                <w:color w:val="auto"/>
              </w:rPr>
              <w:br w:type="column"/>
              <w:t>GV.OC-04:ステークホルダーが組織に依存または期待する重要な目的、能力、サービスを理解し、伝達する。</w:t>
            </w:r>
          </w:p>
          <w:p w14:paraId="5362E281" w14:textId="77777777" w:rsidR="00B87C2B" w:rsidRDefault="00B87C2B">
            <w:pPr>
              <w:pStyle w:val="affff3"/>
            </w:pPr>
          </w:p>
          <w:p w14:paraId="570CB1D3" w14:textId="77777777" w:rsidR="009C54C2" w:rsidRPr="009C54C2" w:rsidRDefault="009C54C2" w:rsidP="009C54C2"/>
          <w:p w14:paraId="5CEBCB3A" w14:textId="77777777" w:rsidR="009C54C2" w:rsidRPr="009C54C2" w:rsidRDefault="009C54C2" w:rsidP="009C54C2"/>
          <w:p w14:paraId="23BC9E9A" w14:textId="77777777" w:rsidR="009C54C2" w:rsidRPr="009C54C2" w:rsidRDefault="009C54C2" w:rsidP="009C54C2"/>
          <w:p w14:paraId="19D32C2F" w14:textId="77777777" w:rsidR="009C54C2" w:rsidRPr="009C54C2" w:rsidRDefault="009C54C2" w:rsidP="009C54C2"/>
        </w:tc>
        <w:tc>
          <w:tcPr>
            <w:tcW w:w="4542" w:type="dxa"/>
            <w:shd w:val="clear" w:color="auto" w:fill="auto"/>
            <w:hideMark/>
          </w:tcPr>
          <w:p w14:paraId="5552D479" w14:textId="77777777" w:rsidR="00B87C2B" w:rsidRPr="00F57A31" w:rsidRDefault="00B87C2B">
            <w:pPr>
              <w:pStyle w:val="affff3"/>
              <w:rPr>
                <w:rStyle w:val="affff7"/>
                <w:smallCaps w:val="0"/>
                <w:color w:val="auto"/>
              </w:rPr>
            </w:pPr>
            <w:r w:rsidRPr="00F57A31">
              <w:rPr>
                <w:rStyle w:val="affff7"/>
                <w:smallCaps w:val="0"/>
                <w:color w:val="auto"/>
              </w:rPr>
              <w:t>例1:社内外のステークホルダーから見た能力とサービスの重要性を判断する基準を確立する。</w:t>
            </w:r>
          </w:p>
        </w:tc>
      </w:tr>
      <w:tr w:rsidR="00B87C2B" w:rsidRPr="00F57A31" w14:paraId="59C96554" w14:textId="77777777">
        <w:trPr>
          <w:trHeight w:val="999"/>
        </w:trPr>
        <w:tc>
          <w:tcPr>
            <w:tcW w:w="1555" w:type="dxa"/>
            <w:vMerge/>
            <w:shd w:val="clear" w:color="auto" w:fill="FFFFC5"/>
            <w:noWrap/>
            <w:hideMark/>
          </w:tcPr>
          <w:p w14:paraId="62E13CC0" w14:textId="77777777" w:rsidR="00B87C2B" w:rsidRPr="00F57A31" w:rsidRDefault="00B87C2B">
            <w:pPr>
              <w:pStyle w:val="affff3"/>
              <w:rPr>
                <w:rStyle w:val="affff7"/>
                <w:smallCaps w:val="0"/>
                <w:color w:val="auto"/>
              </w:rPr>
            </w:pPr>
          </w:p>
        </w:tc>
        <w:tc>
          <w:tcPr>
            <w:tcW w:w="1842" w:type="dxa"/>
            <w:vMerge/>
            <w:shd w:val="clear" w:color="auto" w:fill="auto"/>
            <w:hideMark/>
          </w:tcPr>
          <w:p w14:paraId="75E46E82" w14:textId="77777777" w:rsidR="00B87C2B" w:rsidRPr="00F57A31" w:rsidRDefault="00B87C2B">
            <w:pPr>
              <w:pStyle w:val="affff3"/>
              <w:rPr>
                <w:rStyle w:val="affff7"/>
                <w:smallCaps w:val="0"/>
                <w:color w:val="auto"/>
              </w:rPr>
            </w:pPr>
          </w:p>
        </w:tc>
        <w:tc>
          <w:tcPr>
            <w:tcW w:w="2410" w:type="dxa"/>
            <w:vMerge/>
            <w:shd w:val="clear" w:color="auto" w:fill="auto"/>
            <w:hideMark/>
          </w:tcPr>
          <w:p w14:paraId="57706C7C" w14:textId="77777777" w:rsidR="00B87C2B" w:rsidRPr="00F57A31" w:rsidRDefault="00B87C2B">
            <w:pPr>
              <w:pStyle w:val="affff3"/>
              <w:rPr>
                <w:rStyle w:val="affff7"/>
                <w:smallCaps w:val="0"/>
                <w:color w:val="auto"/>
              </w:rPr>
            </w:pPr>
          </w:p>
        </w:tc>
        <w:tc>
          <w:tcPr>
            <w:tcW w:w="4542" w:type="dxa"/>
            <w:shd w:val="clear" w:color="auto" w:fill="auto"/>
            <w:hideMark/>
          </w:tcPr>
          <w:p w14:paraId="0EFEA33F" w14:textId="77777777" w:rsidR="00B87C2B" w:rsidRPr="00F57A31" w:rsidRDefault="00B87C2B">
            <w:pPr>
              <w:pStyle w:val="affff3"/>
              <w:rPr>
                <w:rStyle w:val="affff7"/>
                <w:smallCaps w:val="0"/>
                <w:color w:val="auto"/>
              </w:rPr>
            </w:pPr>
            <w:r w:rsidRPr="00F57A31">
              <w:rPr>
                <w:rStyle w:val="affff7"/>
                <w:smallCaps w:val="0"/>
                <w:color w:val="auto"/>
              </w:rPr>
              <w:br w:type="column"/>
              <w:t>例2:ミッション目標の達成に不可欠な資産</w:t>
            </w:r>
            <w:r>
              <w:rPr>
                <w:rStyle w:val="affff7"/>
                <w:smallCaps w:val="0"/>
                <w:color w:val="auto"/>
              </w:rPr>
              <w:t>および</w:t>
            </w:r>
            <w:r w:rsidRPr="00F57A31">
              <w:rPr>
                <w:rStyle w:val="affff7"/>
                <w:smallCaps w:val="0"/>
                <w:color w:val="auto"/>
              </w:rPr>
              <w:t>事業活動と、そのような業務の損失（</w:t>
            </w:r>
            <w:r>
              <w:rPr>
                <w:rStyle w:val="affff7"/>
                <w:rFonts w:hint="eastAsia"/>
                <w:smallCaps w:val="0"/>
                <w:color w:val="auto"/>
              </w:rPr>
              <w:t>また</w:t>
            </w:r>
            <w:r w:rsidRPr="00F57A31">
              <w:rPr>
                <w:rStyle w:val="affff7"/>
                <w:smallCaps w:val="0"/>
                <w:color w:val="auto"/>
              </w:rPr>
              <w:t>は部分的な損失）による潜在的な影響を判断する（例えば、ビジネスインパクト分析から）。</w:t>
            </w:r>
          </w:p>
        </w:tc>
      </w:tr>
      <w:tr w:rsidR="00B87C2B" w:rsidRPr="00F57A31" w14:paraId="2F3498A9" w14:textId="77777777">
        <w:trPr>
          <w:trHeight w:val="459"/>
        </w:trPr>
        <w:tc>
          <w:tcPr>
            <w:tcW w:w="1555" w:type="dxa"/>
            <w:vMerge/>
            <w:shd w:val="clear" w:color="auto" w:fill="FFFFC5"/>
            <w:noWrap/>
            <w:hideMark/>
          </w:tcPr>
          <w:p w14:paraId="1E411F42" w14:textId="77777777" w:rsidR="00B87C2B" w:rsidRPr="00F57A31" w:rsidRDefault="00B87C2B">
            <w:pPr>
              <w:pStyle w:val="affff3"/>
              <w:rPr>
                <w:rStyle w:val="affff7"/>
                <w:smallCaps w:val="0"/>
                <w:color w:val="auto"/>
              </w:rPr>
            </w:pPr>
          </w:p>
        </w:tc>
        <w:tc>
          <w:tcPr>
            <w:tcW w:w="1842" w:type="dxa"/>
            <w:vMerge/>
            <w:shd w:val="clear" w:color="auto" w:fill="auto"/>
            <w:hideMark/>
          </w:tcPr>
          <w:p w14:paraId="4358F55A" w14:textId="77777777" w:rsidR="00B87C2B" w:rsidRPr="00F57A31" w:rsidRDefault="00B87C2B">
            <w:pPr>
              <w:pStyle w:val="affff3"/>
              <w:rPr>
                <w:rStyle w:val="affff7"/>
                <w:smallCaps w:val="0"/>
                <w:color w:val="auto"/>
              </w:rPr>
            </w:pPr>
          </w:p>
        </w:tc>
        <w:tc>
          <w:tcPr>
            <w:tcW w:w="2410" w:type="dxa"/>
            <w:vMerge/>
            <w:shd w:val="clear" w:color="auto" w:fill="auto"/>
            <w:hideMark/>
          </w:tcPr>
          <w:p w14:paraId="46C95762" w14:textId="77777777" w:rsidR="00B87C2B" w:rsidRPr="00F57A31" w:rsidRDefault="00B87C2B">
            <w:pPr>
              <w:pStyle w:val="affff3"/>
              <w:rPr>
                <w:rStyle w:val="affff7"/>
                <w:smallCaps w:val="0"/>
                <w:color w:val="auto"/>
              </w:rPr>
            </w:pPr>
          </w:p>
        </w:tc>
        <w:tc>
          <w:tcPr>
            <w:tcW w:w="4542" w:type="dxa"/>
            <w:shd w:val="clear" w:color="auto" w:fill="auto"/>
            <w:hideMark/>
          </w:tcPr>
          <w:p w14:paraId="352A34B3" w14:textId="77777777" w:rsidR="00B87C2B" w:rsidRPr="00F57A31" w:rsidRDefault="00B87C2B">
            <w:pPr>
              <w:pStyle w:val="affff3"/>
              <w:rPr>
                <w:rStyle w:val="affff7"/>
                <w:smallCaps w:val="0"/>
                <w:color w:val="auto"/>
              </w:rPr>
            </w:pPr>
            <w:r w:rsidRPr="00F57A31">
              <w:rPr>
                <w:rStyle w:val="affff7"/>
                <w:smallCaps w:val="0"/>
                <w:color w:val="auto"/>
              </w:rPr>
              <w:br w:type="column"/>
              <w:t>例3:さまざまな運用状態（</w:t>
            </w:r>
            <w:r>
              <w:rPr>
                <w:rStyle w:val="affff7"/>
                <w:smallCaps w:val="0"/>
                <w:color w:val="auto"/>
              </w:rPr>
              <w:t>例:</w:t>
            </w:r>
            <w:r w:rsidRPr="00F57A31">
              <w:rPr>
                <w:rStyle w:val="affff7"/>
                <w:smallCaps w:val="0"/>
                <w:color w:val="auto"/>
              </w:rPr>
              <w:t>攻撃時、回復時、通常運用時）において、重要な能力とサービスを提供するための回復目標（</w:t>
            </w:r>
            <w:r>
              <w:rPr>
                <w:rStyle w:val="affff7"/>
                <w:smallCaps w:val="0"/>
                <w:color w:val="auto"/>
              </w:rPr>
              <w:t>例:</w:t>
            </w:r>
            <w:r w:rsidRPr="00F57A31">
              <w:rPr>
                <w:rStyle w:val="affff7"/>
                <w:smallCaps w:val="0"/>
                <w:color w:val="auto"/>
              </w:rPr>
              <w:t>回復時間目標）を設定し、伝達する。</w:t>
            </w:r>
          </w:p>
        </w:tc>
      </w:tr>
      <w:tr w:rsidR="00B87C2B" w:rsidRPr="00F57A31" w14:paraId="69D848DF" w14:textId="77777777">
        <w:trPr>
          <w:trHeight w:val="1207"/>
        </w:trPr>
        <w:tc>
          <w:tcPr>
            <w:tcW w:w="1555" w:type="dxa"/>
            <w:vMerge/>
            <w:shd w:val="clear" w:color="auto" w:fill="FFFFC5"/>
            <w:noWrap/>
            <w:hideMark/>
          </w:tcPr>
          <w:p w14:paraId="0FD158E0"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6D4B35CE"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795C1505" w14:textId="77777777" w:rsidR="00B87C2B" w:rsidRPr="00F57A31" w:rsidRDefault="00B87C2B">
            <w:pPr>
              <w:pStyle w:val="affff3"/>
              <w:rPr>
                <w:rStyle w:val="affff7"/>
                <w:smallCaps w:val="0"/>
                <w:color w:val="auto"/>
              </w:rPr>
            </w:pPr>
            <w:r w:rsidRPr="00F57A31">
              <w:rPr>
                <w:rStyle w:val="affff7"/>
                <w:smallCaps w:val="0"/>
                <w:color w:val="auto"/>
              </w:rPr>
              <w:t>GV.OC-05:組織が依存する成果、能力、サービスが理解、伝達されている。</w:t>
            </w:r>
          </w:p>
        </w:tc>
        <w:tc>
          <w:tcPr>
            <w:tcW w:w="4542" w:type="dxa"/>
            <w:shd w:val="clear" w:color="auto" w:fill="auto"/>
            <w:hideMark/>
          </w:tcPr>
          <w:p w14:paraId="5C9F6450" w14:textId="77777777" w:rsidR="00B87C2B" w:rsidRPr="00F57A31" w:rsidRDefault="00B87C2B">
            <w:pPr>
              <w:pStyle w:val="affff3"/>
              <w:rPr>
                <w:rStyle w:val="affff7"/>
                <w:smallCaps w:val="0"/>
                <w:color w:val="auto"/>
              </w:rPr>
            </w:pPr>
            <w:r w:rsidRPr="00F57A31">
              <w:rPr>
                <w:rStyle w:val="affff7"/>
                <w:smallCaps w:val="0"/>
                <w:color w:val="auto"/>
              </w:rPr>
              <w:t>例1:組織の外部リソースへの依存度（</w:t>
            </w:r>
            <w:r>
              <w:rPr>
                <w:rStyle w:val="affff7"/>
                <w:smallCaps w:val="0"/>
                <w:color w:val="auto"/>
              </w:rPr>
              <w:t>例:</w:t>
            </w:r>
            <w:r w:rsidRPr="00F57A31">
              <w:rPr>
                <w:rStyle w:val="affff7"/>
                <w:smallCaps w:val="0"/>
                <w:color w:val="auto"/>
              </w:rPr>
              <w:t>施設、クラウドベースのホスティングプロバイダー）と、組織の資産およびビジネス機能との関係の目録を作成する。</w:t>
            </w:r>
          </w:p>
        </w:tc>
      </w:tr>
      <w:tr w:rsidR="00B87C2B" w:rsidRPr="00F57A31" w14:paraId="09C7DB71" w14:textId="77777777">
        <w:trPr>
          <w:trHeight w:val="1199"/>
        </w:trPr>
        <w:tc>
          <w:tcPr>
            <w:tcW w:w="1555" w:type="dxa"/>
            <w:vMerge/>
            <w:shd w:val="clear" w:color="auto" w:fill="FFFFC5"/>
            <w:noWrap/>
            <w:hideMark/>
          </w:tcPr>
          <w:p w14:paraId="29707DDC" w14:textId="77777777" w:rsidR="00B87C2B" w:rsidRPr="00F57A31" w:rsidRDefault="00B87C2B">
            <w:pPr>
              <w:pStyle w:val="affff3"/>
              <w:rPr>
                <w:rStyle w:val="affff7"/>
                <w:smallCaps w:val="0"/>
                <w:color w:val="auto"/>
              </w:rPr>
            </w:pPr>
          </w:p>
        </w:tc>
        <w:tc>
          <w:tcPr>
            <w:tcW w:w="1842" w:type="dxa"/>
            <w:vMerge/>
            <w:shd w:val="clear" w:color="auto" w:fill="auto"/>
            <w:hideMark/>
          </w:tcPr>
          <w:p w14:paraId="5B993B82" w14:textId="77777777" w:rsidR="00B87C2B" w:rsidRPr="00F57A31" w:rsidRDefault="00B87C2B">
            <w:pPr>
              <w:pStyle w:val="affff3"/>
              <w:rPr>
                <w:rStyle w:val="affff7"/>
                <w:smallCaps w:val="0"/>
                <w:color w:val="auto"/>
              </w:rPr>
            </w:pPr>
          </w:p>
        </w:tc>
        <w:tc>
          <w:tcPr>
            <w:tcW w:w="2410" w:type="dxa"/>
            <w:vMerge/>
            <w:shd w:val="clear" w:color="auto" w:fill="auto"/>
            <w:hideMark/>
          </w:tcPr>
          <w:p w14:paraId="208CDB38" w14:textId="77777777" w:rsidR="00B87C2B" w:rsidRPr="00F57A31" w:rsidRDefault="00B87C2B">
            <w:pPr>
              <w:pStyle w:val="affff3"/>
              <w:rPr>
                <w:rStyle w:val="affff7"/>
                <w:smallCaps w:val="0"/>
                <w:color w:val="auto"/>
              </w:rPr>
            </w:pPr>
          </w:p>
        </w:tc>
        <w:tc>
          <w:tcPr>
            <w:tcW w:w="4542" w:type="dxa"/>
            <w:shd w:val="clear" w:color="auto" w:fill="auto"/>
            <w:hideMark/>
          </w:tcPr>
          <w:p w14:paraId="56C2C9E3" w14:textId="77777777" w:rsidR="00B87C2B" w:rsidRPr="00F57A31" w:rsidRDefault="00B87C2B">
            <w:pPr>
              <w:pStyle w:val="affff3"/>
              <w:rPr>
                <w:rStyle w:val="affff7"/>
                <w:smallCaps w:val="0"/>
                <w:color w:val="auto"/>
              </w:rPr>
            </w:pPr>
            <w:r w:rsidRPr="00F57A31">
              <w:rPr>
                <w:rStyle w:val="affff7"/>
                <w:smallCaps w:val="0"/>
                <w:color w:val="auto"/>
              </w:rPr>
              <w:t>例2:組織の重要な機能</w:t>
            </w:r>
            <w:r>
              <w:rPr>
                <w:rStyle w:val="affff7"/>
                <w:smallCaps w:val="0"/>
                <w:color w:val="auto"/>
              </w:rPr>
              <w:t>および</w:t>
            </w:r>
            <w:r w:rsidRPr="00F57A31">
              <w:rPr>
                <w:rStyle w:val="affff7"/>
                <w:smallCaps w:val="0"/>
                <w:color w:val="auto"/>
              </w:rPr>
              <w:t>サービスにとって潜在的な障害となる外部依存関係を特定、文書化し、その情報を適切な要員と共有する。</w:t>
            </w:r>
          </w:p>
        </w:tc>
      </w:tr>
      <w:tr w:rsidR="00B87C2B" w:rsidRPr="00F57A31" w14:paraId="516C1AE9" w14:textId="77777777">
        <w:trPr>
          <w:trHeight w:val="628"/>
        </w:trPr>
        <w:tc>
          <w:tcPr>
            <w:tcW w:w="1555" w:type="dxa"/>
            <w:vMerge/>
            <w:shd w:val="clear" w:color="auto" w:fill="FFFFC5"/>
            <w:noWrap/>
            <w:hideMark/>
          </w:tcPr>
          <w:p w14:paraId="533A2696" w14:textId="77777777" w:rsidR="00B87C2B" w:rsidRPr="00F57A31" w:rsidRDefault="00B87C2B">
            <w:pPr>
              <w:pStyle w:val="affff3"/>
              <w:rPr>
                <w:rStyle w:val="affff7"/>
                <w:smallCaps w:val="0"/>
                <w:color w:val="auto"/>
              </w:rPr>
            </w:pPr>
          </w:p>
        </w:tc>
        <w:tc>
          <w:tcPr>
            <w:tcW w:w="1842" w:type="dxa"/>
            <w:vMerge w:val="restart"/>
            <w:shd w:val="clear" w:color="auto" w:fill="auto"/>
            <w:hideMark/>
          </w:tcPr>
          <w:p w14:paraId="78E72C98" w14:textId="77777777" w:rsidR="00B87C2B" w:rsidRPr="00F57A31" w:rsidRDefault="00B87C2B">
            <w:pPr>
              <w:pStyle w:val="affff3"/>
              <w:rPr>
                <w:rStyle w:val="affff7"/>
                <w:smallCaps w:val="0"/>
                <w:color w:val="auto"/>
              </w:rPr>
            </w:pPr>
            <w:r w:rsidRPr="00F57A31">
              <w:rPr>
                <w:rStyle w:val="affff7"/>
                <w:smallCaps w:val="0"/>
                <w:color w:val="auto"/>
              </w:rPr>
              <w:t>リスクマネジメント戦略（GV.RM）:組織の優先事項、制約事項、リスクの許容と選好度、前提が設定・伝達され、オペレーショナルリスクの意思決定を支援するために使用される。</w:t>
            </w:r>
          </w:p>
        </w:tc>
        <w:tc>
          <w:tcPr>
            <w:tcW w:w="2410" w:type="dxa"/>
            <w:vMerge w:val="restart"/>
            <w:shd w:val="clear" w:color="auto" w:fill="auto"/>
            <w:noWrap/>
            <w:hideMark/>
          </w:tcPr>
          <w:p w14:paraId="57A6B6D5" w14:textId="77777777" w:rsidR="00B87C2B" w:rsidRPr="00F57A31" w:rsidRDefault="00B87C2B">
            <w:pPr>
              <w:pStyle w:val="affff3"/>
              <w:rPr>
                <w:rStyle w:val="affff7"/>
                <w:smallCaps w:val="0"/>
                <w:color w:val="auto"/>
              </w:rPr>
            </w:pPr>
            <w:r w:rsidRPr="00F57A31">
              <w:rPr>
                <w:rStyle w:val="affff7"/>
                <w:smallCaps w:val="0"/>
                <w:color w:val="auto"/>
              </w:rPr>
              <w:t>GV.RM-01:リスクマネジメントの目標が設定され、組織の利害関係者によって決定・合意される。</w:t>
            </w:r>
          </w:p>
        </w:tc>
        <w:tc>
          <w:tcPr>
            <w:tcW w:w="4542" w:type="dxa"/>
            <w:shd w:val="clear" w:color="auto" w:fill="auto"/>
            <w:hideMark/>
          </w:tcPr>
          <w:p w14:paraId="31C0EDB6" w14:textId="77777777" w:rsidR="00B87C2B" w:rsidRPr="00F57A31" w:rsidRDefault="00B87C2B">
            <w:pPr>
              <w:pStyle w:val="affff3"/>
              <w:rPr>
                <w:rStyle w:val="affff7"/>
                <w:smallCaps w:val="0"/>
                <w:color w:val="auto"/>
              </w:rPr>
            </w:pPr>
            <w:r w:rsidRPr="00F57A31">
              <w:rPr>
                <w:rStyle w:val="affff7"/>
                <w:smallCaps w:val="0"/>
                <w:color w:val="auto"/>
              </w:rPr>
              <w:t>例1:年次戦略計画の一環として、また大きな変更が発生したときに、短期的および長期的なサイバーセキュリティリスク管理目標を更新する。</w:t>
            </w:r>
          </w:p>
        </w:tc>
      </w:tr>
      <w:tr w:rsidR="00B87C2B" w:rsidRPr="00F57A31" w14:paraId="3BB7CE57" w14:textId="77777777">
        <w:trPr>
          <w:trHeight w:val="1063"/>
        </w:trPr>
        <w:tc>
          <w:tcPr>
            <w:tcW w:w="1555" w:type="dxa"/>
            <w:vMerge/>
            <w:shd w:val="clear" w:color="auto" w:fill="FFFFC5"/>
            <w:noWrap/>
            <w:hideMark/>
          </w:tcPr>
          <w:p w14:paraId="3B513489" w14:textId="77777777" w:rsidR="00B87C2B" w:rsidRPr="00F57A31" w:rsidRDefault="00B87C2B">
            <w:pPr>
              <w:pStyle w:val="affff3"/>
              <w:rPr>
                <w:rStyle w:val="affff7"/>
                <w:smallCaps w:val="0"/>
                <w:color w:val="auto"/>
              </w:rPr>
            </w:pPr>
          </w:p>
        </w:tc>
        <w:tc>
          <w:tcPr>
            <w:tcW w:w="1842" w:type="dxa"/>
            <w:vMerge/>
            <w:shd w:val="clear" w:color="auto" w:fill="auto"/>
            <w:hideMark/>
          </w:tcPr>
          <w:p w14:paraId="35594815" w14:textId="77777777" w:rsidR="00B87C2B" w:rsidRPr="00F57A31" w:rsidRDefault="00B87C2B">
            <w:pPr>
              <w:pStyle w:val="affff3"/>
              <w:rPr>
                <w:rStyle w:val="affff7"/>
                <w:smallCaps w:val="0"/>
                <w:color w:val="auto"/>
              </w:rPr>
            </w:pPr>
          </w:p>
        </w:tc>
        <w:tc>
          <w:tcPr>
            <w:tcW w:w="2410" w:type="dxa"/>
            <w:vMerge/>
            <w:shd w:val="clear" w:color="auto" w:fill="auto"/>
            <w:hideMark/>
          </w:tcPr>
          <w:p w14:paraId="3D2F1F14" w14:textId="77777777" w:rsidR="00B87C2B" w:rsidRPr="00F57A31" w:rsidRDefault="00B87C2B">
            <w:pPr>
              <w:pStyle w:val="affff3"/>
              <w:rPr>
                <w:rStyle w:val="affff7"/>
                <w:smallCaps w:val="0"/>
                <w:color w:val="auto"/>
              </w:rPr>
            </w:pPr>
          </w:p>
        </w:tc>
        <w:tc>
          <w:tcPr>
            <w:tcW w:w="4542" w:type="dxa"/>
            <w:shd w:val="clear" w:color="auto" w:fill="auto"/>
            <w:hideMark/>
          </w:tcPr>
          <w:p w14:paraId="53C806C0" w14:textId="77777777" w:rsidR="00B87C2B" w:rsidRPr="00F57A31" w:rsidRDefault="00B87C2B">
            <w:pPr>
              <w:pStyle w:val="affff3"/>
              <w:rPr>
                <w:rStyle w:val="affff7"/>
                <w:smallCaps w:val="0"/>
                <w:color w:val="auto"/>
              </w:rPr>
            </w:pPr>
            <w:r w:rsidRPr="00F57A31">
              <w:rPr>
                <w:rStyle w:val="affff7"/>
                <w:smallCaps w:val="0"/>
                <w:color w:val="auto"/>
              </w:rPr>
              <w:t>例2:サイバーセキュリティリスク管理のための測定可能な目標を設定する（例:ユーザ</w:t>
            </w:r>
            <w:r>
              <w:rPr>
                <w:rStyle w:val="affff7"/>
                <w:rFonts w:hint="eastAsia"/>
                <w:smallCaps w:val="0"/>
                <w:color w:val="auto"/>
              </w:rPr>
              <w:t>ー</w:t>
            </w:r>
            <w:r w:rsidRPr="00F57A31">
              <w:rPr>
                <w:rStyle w:val="affff7"/>
                <w:smallCaps w:val="0"/>
                <w:color w:val="auto"/>
              </w:rPr>
              <w:t>トレーニングの質を管理する、産業用制御システムの適切なリスク保護を確保する）。</w:t>
            </w:r>
          </w:p>
        </w:tc>
      </w:tr>
      <w:tr w:rsidR="00B87C2B" w:rsidRPr="00F57A31" w14:paraId="0920CADE" w14:textId="77777777">
        <w:trPr>
          <w:trHeight w:val="685"/>
        </w:trPr>
        <w:tc>
          <w:tcPr>
            <w:tcW w:w="1555" w:type="dxa"/>
            <w:vMerge/>
            <w:shd w:val="clear" w:color="auto" w:fill="FFFFC5"/>
            <w:noWrap/>
            <w:hideMark/>
          </w:tcPr>
          <w:p w14:paraId="1573AA3D" w14:textId="77777777" w:rsidR="00B87C2B" w:rsidRPr="00F57A31" w:rsidRDefault="00B87C2B">
            <w:pPr>
              <w:pStyle w:val="affff3"/>
              <w:rPr>
                <w:rStyle w:val="affff7"/>
                <w:smallCaps w:val="0"/>
                <w:color w:val="auto"/>
              </w:rPr>
            </w:pPr>
          </w:p>
        </w:tc>
        <w:tc>
          <w:tcPr>
            <w:tcW w:w="1842" w:type="dxa"/>
            <w:vMerge/>
            <w:shd w:val="clear" w:color="auto" w:fill="auto"/>
            <w:hideMark/>
          </w:tcPr>
          <w:p w14:paraId="11569658" w14:textId="77777777" w:rsidR="00B87C2B" w:rsidRPr="00F57A31" w:rsidRDefault="00B87C2B">
            <w:pPr>
              <w:pStyle w:val="affff3"/>
              <w:rPr>
                <w:rStyle w:val="affff7"/>
                <w:smallCaps w:val="0"/>
                <w:color w:val="auto"/>
              </w:rPr>
            </w:pPr>
          </w:p>
        </w:tc>
        <w:tc>
          <w:tcPr>
            <w:tcW w:w="2410" w:type="dxa"/>
            <w:vMerge/>
            <w:shd w:val="clear" w:color="auto" w:fill="auto"/>
            <w:hideMark/>
          </w:tcPr>
          <w:p w14:paraId="41D25994" w14:textId="77777777" w:rsidR="00B87C2B" w:rsidRPr="00F57A31" w:rsidRDefault="00B87C2B">
            <w:pPr>
              <w:pStyle w:val="affff3"/>
              <w:rPr>
                <w:rStyle w:val="affff7"/>
                <w:smallCaps w:val="0"/>
                <w:color w:val="auto"/>
              </w:rPr>
            </w:pPr>
          </w:p>
        </w:tc>
        <w:tc>
          <w:tcPr>
            <w:tcW w:w="4542" w:type="dxa"/>
            <w:shd w:val="clear" w:color="auto" w:fill="auto"/>
            <w:hideMark/>
          </w:tcPr>
          <w:p w14:paraId="3DC351AA" w14:textId="77777777" w:rsidR="00B87C2B" w:rsidRPr="00F57A31" w:rsidRDefault="00B87C2B">
            <w:pPr>
              <w:pStyle w:val="affff3"/>
              <w:rPr>
                <w:rStyle w:val="affff7"/>
                <w:smallCaps w:val="0"/>
                <w:color w:val="auto"/>
              </w:rPr>
            </w:pPr>
            <w:r w:rsidRPr="00F57A31">
              <w:rPr>
                <w:rStyle w:val="affff7"/>
                <w:smallCaps w:val="0"/>
                <w:color w:val="auto"/>
              </w:rPr>
              <w:t>例3:シニアリーダーがサイバーセキュリティの目標に合意し、リスクとパフォーマンスの測定・管理に活用している。</w:t>
            </w:r>
          </w:p>
        </w:tc>
      </w:tr>
      <w:tr w:rsidR="00B87C2B" w:rsidRPr="00F57A31" w14:paraId="5DD66CD4" w14:textId="77777777">
        <w:trPr>
          <w:trHeight w:val="694"/>
        </w:trPr>
        <w:tc>
          <w:tcPr>
            <w:tcW w:w="1555" w:type="dxa"/>
            <w:vMerge/>
            <w:shd w:val="clear" w:color="auto" w:fill="FFFFC5"/>
            <w:noWrap/>
            <w:hideMark/>
          </w:tcPr>
          <w:p w14:paraId="4A134D89"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61926506"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483A725E" w14:textId="77777777" w:rsidR="00B87C2B" w:rsidRPr="00F57A31" w:rsidRDefault="00B87C2B">
            <w:pPr>
              <w:pStyle w:val="affff3"/>
              <w:rPr>
                <w:rStyle w:val="affff7"/>
                <w:smallCaps w:val="0"/>
                <w:color w:val="auto"/>
              </w:rPr>
            </w:pPr>
            <w:r w:rsidRPr="00F57A31">
              <w:rPr>
                <w:rStyle w:val="affff7"/>
                <w:smallCaps w:val="0"/>
                <w:color w:val="auto"/>
              </w:rPr>
              <w:br w:type="column"/>
              <w:t>GV.RM-02:リスク選好度およびリスク許容度が設定され、伝達され、維持されている。</w:t>
            </w:r>
          </w:p>
        </w:tc>
        <w:tc>
          <w:tcPr>
            <w:tcW w:w="4542" w:type="dxa"/>
            <w:shd w:val="clear" w:color="auto" w:fill="auto"/>
            <w:hideMark/>
          </w:tcPr>
          <w:p w14:paraId="05425C2A" w14:textId="77777777" w:rsidR="00B87C2B" w:rsidRPr="00F57A31" w:rsidRDefault="00B87C2B">
            <w:pPr>
              <w:pStyle w:val="affff3"/>
              <w:rPr>
                <w:rStyle w:val="affff7"/>
                <w:smallCaps w:val="0"/>
                <w:color w:val="auto"/>
              </w:rPr>
            </w:pPr>
            <w:r w:rsidRPr="00F57A31">
              <w:rPr>
                <w:rStyle w:val="affff7"/>
                <w:smallCaps w:val="0"/>
                <w:color w:val="auto"/>
              </w:rPr>
              <w:t>例1:組織にとっての適切なリスクレベルについての期待を伝えるリスク選好度に関する声明を決定し、伝達する。</w:t>
            </w:r>
          </w:p>
        </w:tc>
      </w:tr>
      <w:tr w:rsidR="00B87C2B" w:rsidRPr="00F57A31" w14:paraId="6636266E" w14:textId="77777777">
        <w:trPr>
          <w:trHeight w:val="827"/>
        </w:trPr>
        <w:tc>
          <w:tcPr>
            <w:tcW w:w="1555" w:type="dxa"/>
            <w:vMerge/>
            <w:shd w:val="clear" w:color="auto" w:fill="FFFFC5"/>
            <w:noWrap/>
            <w:hideMark/>
          </w:tcPr>
          <w:p w14:paraId="0619FC5A" w14:textId="77777777" w:rsidR="00B87C2B" w:rsidRPr="00F57A31" w:rsidRDefault="00B87C2B">
            <w:pPr>
              <w:pStyle w:val="affff3"/>
              <w:rPr>
                <w:rStyle w:val="affff7"/>
                <w:smallCaps w:val="0"/>
                <w:color w:val="auto"/>
              </w:rPr>
            </w:pPr>
          </w:p>
        </w:tc>
        <w:tc>
          <w:tcPr>
            <w:tcW w:w="1842" w:type="dxa"/>
            <w:vMerge/>
            <w:shd w:val="clear" w:color="auto" w:fill="auto"/>
            <w:hideMark/>
          </w:tcPr>
          <w:p w14:paraId="2DF2BB6C" w14:textId="77777777" w:rsidR="00B87C2B" w:rsidRPr="00F57A31" w:rsidRDefault="00B87C2B">
            <w:pPr>
              <w:pStyle w:val="affff3"/>
              <w:rPr>
                <w:rStyle w:val="affff7"/>
                <w:smallCaps w:val="0"/>
                <w:color w:val="auto"/>
              </w:rPr>
            </w:pPr>
          </w:p>
        </w:tc>
        <w:tc>
          <w:tcPr>
            <w:tcW w:w="2410" w:type="dxa"/>
            <w:vMerge/>
            <w:shd w:val="clear" w:color="auto" w:fill="auto"/>
            <w:hideMark/>
          </w:tcPr>
          <w:p w14:paraId="540CF6F3" w14:textId="77777777" w:rsidR="00B87C2B" w:rsidRPr="00F57A31" w:rsidRDefault="00B87C2B">
            <w:pPr>
              <w:pStyle w:val="affff3"/>
              <w:rPr>
                <w:rStyle w:val="affff7"/>
                <w:smallCaps w:val="0"/>
                <w:color w:val="auto"/>
              </w:rPr>
            </w:pPr>
          </w:p>
        </w:tc>
        <w:tc>
          <w:tcPr>
            <w:tcW w:w="4542" w:type="dxa"/>
            <w:shd w:val="clear" w:color="auto" w:fill="auto"/>
            <w:hideMark/>
          </w:tcPr>
          <w:p w14:paraId="106AA484" w14:textId="77777777" w:rsidR="00B87C2B" w:rsidRPr="00F57A31" w:rsidRDefault="00B87C2B">
            <w:pPr>
              <w:pStyle w:val="affff3"/>
              <w:rPr>
                <w:rStyle w:val="affff7"/>
                <w:smallCaps w:val="0"/>
                <w:color w:val="auto"/>
              </w:rPr>
            </w:pPr>
            <w:r w:rsidRPr="00F57A31">
              <w:rPr>
                <w:rStyle w:val="affff7"/>
                <w:smallCaps w:val="0"/>
                <w:color w:val="auto"/>
              </w:rPr>
              <w:br w:type="column"/>
              <w:t>例2:リスク選好度を、具体的かつ測定可能で、広く理解可能なリスク許容度に変換する。</w:t>
            </w:r>
          </w:p>
        </w:tc>
      </w:tr>
      <w:tr w:rsidR="00B87C2B" w:rsidRPr="00F57A31" w14:paraId="6E23421E" w14:textId="77777777">
        <w:trPr>
          <w:trHeight w:val="696"/>
        </w:trPr>
        <w:tc>
          <w:tcPr>
            <w:tcW w:w="1555" w:type="dxa"/>
            <w:vMerge/>
            <w:shd w:val="clear" w:color="auto" w:fill="FFFFC5"/>
            <w:noWrap/>
            <w:hideMark/>
          </w:tcPr>
          <w:p w14:paraId="466D38EE" w14:textId="77777777" w:rsidR="00B87C2B" w:rsidRPr="00F57A31" w:rsidRDefault="00B87C2B">
            <w:pPr>
              <w:pStyle w:val="affff3"/>
              <w:rPr>
                <w:rStyle w:val="affff7"/>
                <w:smallCaps w:val="0"/>
                <w:color w:val="auto"/>
              </w:rPr>
            </w:pPr>
          </w:p>
        </w:tc>
        <w:tc>
          <w:tcPr>
            <w:tcW w:w="1842" w:type="dxa"/>
            <w:vMerge/>
            <w:shd w:val="clear" w:color="auto" w:fill="auto"/>
            <w:hideMark/>
          </w:tcPr>
          <w:p w14:paraId="672DDCAC" w14:textId="77777777" w:rsidR="00B87C2B" w:rsidRPr="00F57A31" w:rsidRDefault="00B87C2B">
            <w:pPr>
              <w:pStyle w:val="affff3"/>
              <w:rPr>
                <w:rStyle w:val="affff7"/>
                <w:smallCaps w:val="0"/>
                <w:color w:val="auto"/>
              </w:rPr>
            </w:pPr>
          </w:p>
        </w:tc>
        <w:tc>
          <w:tcPr>
            <w:tcW w:w="2410" w:type="dxa"/>
            <w:vMerge/>
            <w:shd w:val="clear" w:color="auto" w:fill="auto"/>
            <w:hideMark/>
          </w:tcPr>
          <w:p w14:paraId="6577A6FF" w14:textId="77777777" w:rsidR="00B87C2B" w:rsidRPr="00F57A31" w:rsidRDefault="00B87C2B">
            <w:pPr>
              <w:pStyle w:val="affff3"/>
              <w:rPr>
                <w:rStyle w:val="affff7"/>
                <w:smallCaps w:val="0"/>
                <w:color w:val="auto"/>
              </w:rPr>
            </w:pPr>
          </w:p>
        </w:tc>
        <w:tc>
          <w:tcPr>
            <w:tcW w:w="4542" w:type="dxa"/>
            <w:shd w:val="clear" w:color="auto" w:fill="auto"/>
            <w:hideMark/>
          </w:tcPr>
          <w:p w14:paraId="3A4E6FC9" w14:textId="77777777" w:rsidR="00B87C2B" w:rsidRPr="00F57A31" w:rsidRDefault="00B87C2B">
            <w:pPr>
              <w:pStyle w:val="affff3"/>
              <w:rPr>
                <w:rStyle w:val="affff7"/>
                <w:smallCaps w:val="0"/>
                <w:color w:val="auto"/>
              </w:rPr>
            </w:pPr>
            <w:r w:rsidRPr="00F57A31">
              <w:rPr>
                <w:rStyle w:val="affff7"/>
                <w:smallCaps w:val="0"/>
                <w:color w:val="auto"/>
              </w:rPr>
              <w:t>例3:既知と残存リスクに基づいて、組織目標とリスク選好度を定期的に見直す。</w:t>
            </w:r>
          </w:p>
        </w:tc>
      </w:tr>
      <w:tr w:rsidR="00B87C2B" w:rsidRPr="00F57A31" w14:paraId="6758C5D6" w14:textId="77777777">
        <w:trPr>
          <w:trHeight w:val="1168"/>
        </w:trPr>
        <w:tc>
          <w:tcPr>
            <w:tcW w:w="1555" w:type="dxa"/>
            <w:vMerge/>
            <w:shd w:val="clear" w:color="auto" w:fill="FFFFC5"/>
            <w:noWrap/>
            <w:hideMark/>
          </w:tcPr>
          <w:p w14:paraId="59AC5968"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43EEC2D2"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39B4DC8A" w14:textId="77777777" w:rsidR="00B87C2B" w:rsidRPr="00F57A31" w:rsidRDefault="00B87C2B">
            <w:pPr>
              <w:pStyle w:val="affff3"/>
              <w:rPr>
                <w:rStyle w:val="affff7"/>
                <w:smallCaps w:val="0"/>
                <w:color w:val="auto"/>
              </w:rPr>
            </w:pPr>
            <w:r w:rsidRPr="00F57A31">
              <w:rPr>
                <w:rStyle w:val="affff7"/>
                <w:smallCaps w:val="0"/>
                <w:color w:val="auto"/>
              </w:rPr>
              <w:t>GV.RM-03:サイバーセキュリティリスクマネジメントの活動と成果が、企業のリスクマネジメントプロセスに含まれる。</w:t>
            </w:r>
          </w:p>
        </w:tc>
        <w:tc>
          <w:tcPr>
            <w:tcW w:w="4542" w:type="dxa"/>
            <w:shd w:val="clear" w:color="auto" w:fill="auto"/>
            <w:hideMark/>
          </w:tcPr>
          <w:p w14:paraId="6A7D6356" w14:textId="77777777" w:rsidR="00B87C2B" w:rsidRPr="00F57A31" w:rsidRDefault="00B87C2B">
            <w:pPr>
              <w:pStyle w:val="affff3"/>
              <w:rPr>
                <w:rStyle w:val="affff7"/>
                <w:smallCaps w:val="0"/>
                <w:color w:val="auto"/>
              </w:rPr>
            </w:pPr>
            <w:r w:rsidRPr="00F57A31">
              <w:rPr>
                <w:rStyle w:val="affff7"/>
                <w:smallCaps w:val="0"/>
                <w:color w:val="auto"/>
              </w:rPr>
              <w:t>例1:他の企業リスク（</w:t>
            </w:r>
            <w:r>
              <w:rPr>
                <w:rStyle w:val="affff7"/>
                <w:smallCaps w:val="0"/>
                <w:color w:val="auto"/>
              </w:rPr>
              <w:t>例:</w:t>
            </w:r>
            <w:r w:rsidRPr="00F57A31">
              <w:rPr>
                <w:rStyle w:val="affff7"/>
                <w:smallCaps w:val="0"/>
                <w:color w:val="auto"/>
              </w:rPr>
              <w:t>コンプライアンス、財務、業務、規制、風評、安全性）とともに、サイバーセキュリティリスクを集約し、管理する。</w:t>
            </w:r>
          </w:p>
        </w:tc>
      </w:tr>
      <w:tr w:rsidR="00B87C2B" w:rsidRPr="00F57A31" w14:paraId="70AC0945" w14:textId="77777777">
        <w:trPr>
          <w:trHeight w:val="855"/>
        </w:trPr>
        <w:tc>
          <w:tcPr>
            <w:tcW w:w="1555" w:type="dxa"/>
            <w:vMerge/>
            <w:shd w:val="clear" w:color="auto" w:fill="FFFFC5"/>
            <w:noWrap/>
            <w:hideMark/>
          </w:tcPr>
          <w:p w14:paraId="53AA9CA6" w14:textId="77777777" w:rsidR="00B87C2B" w:rsidRPr="00F57A31" w:rsidRDefault="00B87C2B">
            <w:pPr>
              <w:pStyle w:val="affff3"/>
              <w:rPr>
                <w:rStyle w:val="affff7"/>
                <w:smallCaps w:val="0"/>
                <w:color w:val="auto"/>
              </w:rPr>
            </w:pPr>
          </w:p>
        </w:tc>
        <w:tc>
          <w:tcPr>
            <w:tcW w:w="1842" w:type="dxa"/>
            <w:vMerge/>
            <w:shd w:val="clear" w:color="auto" w:fill="auto"/>
            <w:hideMark/>
          </w:tcPr>
          <w:p w14:paraId="53487A73" w14:textId="77777777" w:rsidR="00B87C2B" w:rsidRPr="00F57A31" w:rsidRDefault="00B87C2B">
            <w:pPr>
              <w:pStyle w:val="affff3"/>
              <w:rPr>
                <w:rStyle w:val="affff7"/>
                <w:smallCaps w:val="0"/>
                <w:color w:val="auto"/>
              </w:rPr>
            </w:pPr>
          </w:p>
        </w:tc>
        <w:tc>
          <w:tcPr>
            <w:tcW w:w="2410" w:type="dxa"/>
            <w:vMerge/>
            <w:shd w:val="clear" w:color="auto" w:fill="auto"/>
            <w:hideMark/>
          </w:tcPr>
          <w:p w14:paraId="1E8E6811" w14:textId="77777777" w:rsidR="00B87C2B" w:rsidRPr="00F57A31" w:rsidRDefault="00B87C2B">
            <w:pPr>
              <w:pStyle w:val="affff3"/>
              <w:rPr>
                <w:rStyle w:val="affff7"/>
                <w:smallCaps w:val="0"/>
                <w:color w:val="auto"/>
              </w:rPr>
            </w:pPr>
          </w:p>
        </w:tc>
        <w:tc>
          <w:tcPr>
            <w:tcW w:w="4542" w:type="dxa"/>
            <w:shd w:val="clear" w:color="auto" w:fill="auto"/>
            <w:hideMark/>
          </w:tcPr>
          <w:p w14:paraId="583B294B" w14:textId="77777777" w:rsidR="00B87C2B" w:rsidRPr="00F57A31" w:rsidRDefault="00B87C2B">
            <w:pPr>
              <w:pStyle w:val="affff3"/>
              <w:rPr>
                <w:rStyle w:val="affff7"/>
                <w:smallCaps w:val="0"/>
                <w:color w:val="auto"/>
              </w:rPr>
            </w:pPr>
            <w:r w:rsidRPr="00F57A31">
              <w:rPr>
                <w:rStyle w:val="affff7"/>
                <w:smallCaps w:val="0"/>
                <w:color w:val="auto"/>
              </w:rPr>
              <w:t>例2:企業のリスク管理計画にサイバーセキュリティリスクマネ</w:t>
            </w:r>
            <w:r>
              <w:rPr>
                <w:rStyle w:val="affff7"/>
                <w:rFonts w:hint="eastAsia"/>
                <w:smallCaps w:val="0"/>
                <w:color w:val="auto"/>
              </w:rPr>
              <w:t>ー</w:t>
            </w:r>
            <w:r w:rsidRPr="00F57A31">
              <w:rPr>
                <w:rStyle w:val="affff7"/>
                <w:smallCaps w:val="0"/>
                <w:color w:val="auto"/>
              </w:rPr>
              <w:t>ジャーを含める</w:t>
            </w:r>
            <w:r>
              <w:rPr>
                <w:rStyle w:val="affff7"/>
                <w:rFonts w:hint="eastAsia"/>
                <w:smallCaps w:val="0"/>
                <w:color w:val="auto"/>
              </w:rPr>
              <w:t>。</w:t>
            </w:r>
          </w:p>
        </w:tc>
      </w:tr>
      <w:tr w:rsidR="00B87C2B" w:rsidRPr="00F57A31" w14:paraId="338F1D63" w14:textId="77777777">
        <w:trPr>
          <w:trHeight w:val="837"/>
        </w:trPr>
        <w:tc>
          <w:tcPr>
            <w:tcW w:w="1555" w:type="dxa"/>
            <w:vMerge/>
            <w:shd w:val="clear" w:color="auto" w:fill="FFFFC5"/>
            <w:noWrap/>
            <w:hideMark/>
          </w:tcPr>
          <w:p w14:paraId="12EC92E8" w14:textId="77777777" w:rsidR="00B87C2B" w:rsidRPr="00F57A31" w:rsidRDefault="00B87C2B">
            <w:pPr>
              <w:pStyle w:val="affff3"/>
              <w:rPr>
                <w:rStyle w:val="affff7"/>
                <w:smallCaps w:val="0"/>
                <w:color w:val="auto"/>
              </w:rPr>
            </w:pPr>
          </w:p>
        </w:tc>
        <w:tc>
          <w:tcPr>
            <w:tcW w:w="1842" w:type="dxa"/>
            <w:vMerge/>
            <w:shd w:val="clear" w:color="auto" w:fill="auto"/>
            <w:hideMark/>
          </w:tcPr>
          <w:p w14:paraId="18CC850E" w14:textId="77777777" w:rsidR="00B87C2B" w:rsidRPr="00F57A31" w:rsidRDefault="00B87C2B">
            <w:pPr>
              <w:pStyle w:val="affff3"/>
              <w:rPr>
                <w:rStyle w:val="affff7"/>
                <w:smallCaps w:val="0"/>
                <w:color w:val="auto"/>
              </w:rPr>
            </w:pPr>
          </w:p>
        </w:tc>
        <w:tc>
          <w:tcPr>
            <w:tcW w:w="2410" w:type="dxa"/>
            <w:vMerge/>
            <w:shd w:val="clear" w:color="auto" w:fill="auto"/>
            <w:hideMark/>
          </w:tcPr>
          <w:p w14:paraId="79193B74" w14:textId="77777777" w:rsidR="00B87C2B" w:rsidRPr="00F57A31" w:rsidRDefault="00B87C2B">
            <w:pPr>
              <w:pStyle w:val="affff3"/>
              <w:rPr>
                <w:rStyle w:val="affff7"/>
                <w:smallCaps w:val="0"/>
                <w:color w:val="auto"/>
              </w:rPr>
            </w:pPr>
          </w:p>
        </w:tc>
        <w:tc>
          <w:tcPr>
            <w:tcW w:w="4542" w:type="dxa"/>
            <w:shd w:val="clear" w:color="auto" w:fill="auto"/>
            <w:hideMark/>
          </w:tcPr>
          <w:p w14:paraId="580ADB62" w14:textId="77777777" w:rsidR="00B87C2B" w:rsidRPr="00F57A31" w:rsidRDefault="00B87C2B">
            <w:pPr>
              <w:pStyle w:val="affff3"/>
              <w:rPr>
                <w:rStyle w:val="affff7"/>
                <w:smallCaps w:val="0"/>
                <w:color w:val="auto"/>
              </w:rPr>
            </w:pPr>
            <w:r w:rsidRPr="00F57A31">
              <w:rPr>
                <w:rStyle w:val="affff7"/>
                <w:smallCaps w:val="0"/>
                <w:color w:val="auto"/>
              </w:rPr>
              <w:t>例3:企業のリスク管理におけるサイバーセキュリティリスクのエスカレーション基準を設定する。</w:t>
            </w:r>
          </w:p>
        </w:tc>
      </w:tr>
      <w:tr w:rsidR="00B87C2B" w:rsidRPr="00F57A31" w14:paraId="26F3D185" w14:textId="77777777">
        <w:trPr>
          <w:trHeight w:val="728"/>
        </w:trPr>
        <w:tc>
          <w:tcPr>
            <w:tcW w:w="1555" w:type="dxa"/>
            <w:vMerge/>
            <w:shd w:val="clear" w:color="auto" w:fill="FFFFC5"/>
            <w:noWrap/>
            <w:hideMark/>
          </w:tcPr>
          <w:p w14:paraId="14673031"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55B07761"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6DE0AB30" w14:textId="77777777" w:rsidR="00B87C2B" w:rsidRPr="00F57A31" w:rsidRDefault="00B87C2B">
            <w:pPr>
              <w:pStyle w:val="affff3"/>
              <w:rPr>
                <w:rStyle w:val="affff7"/>
                <w:smallCaps w:val="0"/>
                <w:color w:val="auto"/>
              </w:rPr>
            </w:pPr>
            <w:r w:rsidRPr="00F57A31">
              <w:rPr>
                <w:rStyle w:val="affff7"/>
                <w:smallCaps w:val="0"/>
                <w:color w:val="auto"/>
              </w:rPr>
              <w:t>GV.RM-04:適切なリスク対応の選択肢を示す戦略的方策を確立し、伝達する。</w:t>
            </w:r>
          </w:p>
        </w:tc>
        <w:tc>
          <w:tcPr>
            <w:tcW w:w="4542" w:type="dxa"/>
            <w:shd w:val="clear" w:color="auto" w:fill="auto"/>
            <w:hideMark/>
          </w:tcPr>
          <w:p w14:paraId="5F14404E" w14:textId="77777777" w:rsidR="00B87C2B" w:rsidRPr="00F57A31" w:rsidRDefault="00B87C2B">
            <w:pPr>
              <w:pStyle w:val="affff3"/>
              <w:rPr>
                <w:rStyle w:val="affff7"/>
                <w:smallCaps w:val="0"/>
                <w:color w:val="auto"/>
              </w:rPr>
            </w:pPr>
            <w:r w:rsidRPr="00F57A31">
              <w:rPr>
                <w:rStyle w:val="affff7"/>
                <w:smallCaps w:val="0"/>
                <w:color w:val="auto"/>
              </w:rPr>
              <w:br w:type="column"/>
              <w:t>例1:さまざまな分類のデータについて、サイバーセキュリティ上のリスクについて受容および回避の基準を明示する。</w:t>
            </w:r>
          </w:p>
        </w:tc>
      </w:tr>
      <w:tr w:rsidR="00B87C2B" w:rsidRPr="00F57A31" w14:paraId="72893362" w14:textId="77777777">
        <w:trPr>
          <w:trHeight w:val="342"/>
        </w:trPr>
        <w:tc>
          <w:tcPr>
            <w:tcW w:w="1555" w:type="dxa"/>
            <w:vMerge/>
            <w:shd w:val="clear" w:color="auto" w:fill="FFFFC5"/>
            <w:noWrap/>
            <w:hideMark/>
          </w:tcPr>
          <w:p w14:paraId="72B9A558" w14:textId="77777777" w:rsidR="00B87C2B" w:rsidRPr="00F57A31" w:rsidRDefault="00B87C2B">
            <w:pPr>
              <w:pStyle w:val="affff3"/>
              <w:rPr>
                <w:rStyle w:val="affff7"/>
                <w:smallCaps w:val="0"/>
                <w:color w:val="auto"/>
              </w:rPr>
            </w:pPr>
          </w:p>
        </w:tc>
        <w:tc>
          <w:tcPr>
            <w:tcW w:w="1842" w:type="dxa"/>
            <w:vMerge/>
            <w:shd w:val="clear" w:color="auto" w:fill="auto"/>
            <w:hideMark/>
          </w:tcPr>
          <w:p w14:paraId="57090C7D" w14:textId="77777777" w:rsidR="00B87C2B" w:rsidRPr="00F57A31" w:rsidRDefault="00B87C2B">
            <w:pPr>
              <w:pStyle w:val="affff3"/>
              <w:rPr>
                <w:rStyle w:val="affff7"/>
                <w:smallCaps w:val="0"/>
                <w:color w:val="auto"/>
              </w:rPr>
            </w:pPr>
          </w:p>
        </w:tc>
        <w:tc>
          <w:tcPr>
            <w:tcW w:w="2410" w:type="dxa"/>
            <w:vMerge/>
            <w:shd w:val="clear" w:color="auto" w:fill="auto"/>
            <w:hideMark/>
          </w:tcPr>
          <w:p w14:paraId="11310A6E" w14:textId="77777777" w:rsidR="00B87C2B" w:rsidRPr="00F57A31" w:rsidRDefault="00B87C2B">
            <w:pPr>
              <w:pStyle w:val="affff3"/>
              <w:rPr>
                <w:rStyle w:val="affff7"/>
                <w:smallCaps w:val="0"/>
                <w:color w:val="auto"/>
              </w:rPr>
            </w:pPr>
          </w:p>
        </w:tc>
        <w:tc>
          <w:tcPr>
            <w:tcW w:w="4542" w:type="dxa"/>
            <w:shd w:val="clear" w:color="auto" w:fill="auto"/>
            <w:hideMark/>
          </w:tcPr>
          <w:p w14:paraId="2169CA78" w14:textId="77777777" w:rsidR="00B87C2B" w:rsidRPr="00F57A31" w:rsidRDefault="00B87C2B">
            <w:pPr>
              <w:pStyle w:val="affff3"/>
              <w:rPr>
                <w:rStyle w:val="affff7"/>
                <w:smallCaps w:val="0"/>
                <w:color w:val="auto"/>
              </w:rPr>
            </w:pPr>
            <w:r w:rsidRPr="00F57A31">
              <w:rPr>
                <w:rStyle w:val="affff7"/>
                <w:smallCaps w:val="0"/>
                <w:color w:val="auto"/>
              </w:rPr>
              <w:t>例2:サイバーセキュリティ保険に加入する</w:t>
            </w:r>
            <w:r>
              <w:rPr>
                <w:rStyle w:val="affff7"/>
                <w:smallCaps w:val="0"/>
                <w:color w:val="auto"/>
              </w:rPr>
              <w:t>か否か</w:t>
            </w:r>
            <w:r w:rsidRPr="00F57A31">
              <w:rPr>
                <w:rStyle w:val="affff7"/>
                <w:smallCaps w:val="0"/>
                <w:color w:val="auto"/>
              </w:rPr>
              <w:t>の判断</w:t>
            </w:r>
            <w:r>
              <w:rPr>
                <w:rStyle w:val="affff7"/>
                <w:rFonts w:hint="eastAsia"/>
                <w:smallCaps w:val="0"/>
                <w:color w:val="auto"/>
              </w:rPr>
              <w:t>をする。</w:t>
            </w:r>
          </w:p>
        </w:tc>
      </w:tr>
      <w:tr w:rsidR="00B87C2B" w:rsidRPr="00F57A31" w14:paraId="41F9ADE5" w14:textId="77777777">
        <w:trPr>
          <w:trHeight w:val="554"/>
        </w:trPr>
        <w:tc>
          <w:tcPr>
            <w:tcW w:w="1555" w:type="dxa"/>
            <w:vMerge/>
            <w:shd w:val="clear" w:color="auto" w:fill="FFFFC5"/>
            <w:noWrap/>
            <w:hideMark/>
          </w:tcPr>
          <w:p w14:paraId="148535FC" w14:textId="77777777" w:rsidR="00B87C2B" w:rsidRPr="00F57A31" w:rsidRDefault="00B87C2B">
            <w:pPr>
              <w:pStyle w:val="affff3"/>
              <w:rPr>
                <w:rStyle w:val="affff7"/>
                <w:smallCaps w:val="0"/>
                <w:color w:val="auto"/>
              </w:rPr>
            </w:pPr>
          </w:p>
        </w:tc>
        <w:tc>
          <w:tcPr>
            <w:tcW w:w="1842" w:type="dxa"/>
            <w:vMerge/>
            <w:shd w:val="clear" w:color="auto" w:fill="auto"/>
            <w:hideMark/>
          </w:tcPr>
          <w:p w14:paraId="5574AFEE" w14:textId="77777777" w:rsidR="00B87C2B" w:rsidRPr="00F57A31" w:rsidRDefault="00B87C2B">
            <w:pPr>
              <w:pStyle w:val="affff3"/>
              <w:rPr>
                <w:rStyle w:val="affff7"/>
                <w:smallCaps w:val="0"/>
                <w:color w:val="auto"/>
              </w:rPr>
            </w:pPr>
          </w:p>
        </w:tc>
        <w:tc>
          <w:tcPr>
            <w:tcW w:w="2410" w:type="dxa"/>
            <w:vMerge/>
            <w:shd w:val="clear" w:color="auto" w:fill="auto"/>
            <w:hideMark/>
          </w:tcPr>
          <w:p w14:paraId="788E1DD1" w14:textId="77777777" w:rsidR="00B87C2B" w:rsidRPr="00F57A31" w:rsidRDefault="00B87C2B">
            <w:pPr>
              <w:pStyle w:val="affff3"/>
              <w:rPr>
                <w:rStyle w:val="affff7"/>
                <w:smallCaps w:val="0"/>
                <w:color w:val="auto"/>
              </w:rPr>
            </w:pPr>
          </w:p>
        </w:tc>
        <w:tc>
          <w:tcPr>
            <w:tcW w:w="4542" w:type="dxa"/>
            <w:shd w:val="clear" w:color="auto" w:fill="auto"/>
            <w:hideMark/>
          </w:tcPr>
          <w:p w14:paraId="7F1ACB64" w14:textId="77777777" w:rsidR="00B87C2B" w:rsidRPr="00F57A31" w:rsidRDefault="00B87C2B">
            <w:pPr>
              <w:pStyle w:val="affff3"/>
              <w:rPr>
                <w:rStyle w:val="affff7"/>
                <w:smallCaps w:val="0"/>
                <w:color w:val="auto"/>
              </w:rPr>
            </w:pPr>
            <w:r w:rsidRPr="00F57A31">
              <w:rPr>
                <w:rStyle w:val="affff7"/>
                <w:smallCaps w:val="0"/>
                <w:color w:val="auto"/>
              </w:rPr>
              <w:br w:type="column"/>
              <w:t>例3:責任共有モデルが許容される条件を文書化する（例:特定のサイバーセキュリティ機能のアウトソーシング、サードパーティが組織に代わって金融取引を実行する、パブリッククラウドベースのサービスを使用する）。</w:t>
            </w:r>
          </w:p>
        </w:tc>
      </w:tr>
      <w:tr w:rsidR="00B87C2B" w:rsidRPr="00F57A31" w14:paraId="63A3B84E" w14:textId="77777777">
        <w:trPr>
          <w:trHeight w:val="1205"/>
        </w:trPr>
        <w:tc>
          <w:tcPr>
            <w:tcW w:w="1555" w:type="dxa"/>
            <w:vMerge/>
            <w:shd w:val="clear" w:color="auto" w:fill="FFFFC5"/>
            <w:noWrap/>
            <w:hideMark/>
          </w:tcPr>
          <w:p w14:paraId="2290F9B1"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2EC7CA6D"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41AD8A3E" w14:textId="77777777" w:rsidR="00B87C2B" w:rsidRPr="00F57A31" w:rsidRDefault="00B87C2B">
            <w:pPr>
              <w:pStyle w:val="affff3"/>
              <w:rPr>
                <w:rStyle w:val="affff7"/>
                <w:smallCaps w:val="0"/>
                <w:color w:val="auto"/>
              </w:rPr>
            </w:pPr>
            <w:r w:rsidRPr="00F57A31">
              <w:rPr>
                <w:rStyle w:val="affff7"/>
                <w:smallCaps w:val="0"/>
                <w:color w:val="auto"/>
              </w:rPr>
              <w:t>GV.RM-05:サプライヤーやその</w:t>
            </w:r>
            <w:r>
              <w:rPr>
                <w:rStyle w:val="affff7"/>
                <w:rFonts w:hint="eastAsia"/>
                <w:smallCaps w:val="0"/>
                <w:color w:val="auto"/>
              </w:rPr>
              <w:t>ほか</w:t>
            </w:r>
            <w:r w:rsidRPr="00F57A31">
              <w:rPr>
                <w:rStyle w:val="affff7"/>
                <w:smallCaps w:val="0"/>
                <w:color w:val="auto"/>
              </w:rPr>
              <w:t>の第三者からのリスクも含め、サイバーセキュリティリスクに関する組織横断的なコミュニケーションラインを確立する。</w:t>
            </w:r>
          </w:p>
        </w:tc>
        <w:tc>
          <w:tcPr>
            <w:tcW w:w="4542" w:type="dxa"/>
            <w:shd w:val="clear" w:color="auto" w:fill="auto"/>
            <w:hideMark/>
          </w:tcPr>
          <w:p w14:paraId="399D53C6" w14:textId="77777777" w:rsidR="00B87C2B" w:rsidRPr="00F57A31" w:rsidRDefault="00B87C2B">
            <w:pPr>
              <w:pStyle w:val="affff3"/>
              <w:rPr>
                <w:rStyle w:val="affff7"/>
                <w:smallCaps w:val="0"/>
                <w:color w:val="auto"/>
              </w:rPr>
            </w:pPr>
            <w:r w:rsidRPr="00F57A31">
              <w:rPr>
                <w:rStyle w:val="affff7"/>
                <w:smallCaps w:val="0"/>
                <w:color w:val="auto"/>
              </w:rPr>
              <w:t>例1:上級管理職、取締役、および経営幹部が、組織のサイバーセキュリティ体制について、合意された間隔で更新する方法を決定する。</w:t>
            </w:r>
          </w:p>
        </w:tc>
      </w:tr>
      <w:tr w:rsidR="00B87C2B" w:rsidRPr="00F57A31" w14:paraId="4F3392B7" w14:textId="77777777">
        <w:trPr>
          <w:trHeight w:val="1755"/>
        </w:trPr>
        <w:tc>
          <w:tcPr>
            <w:tcW w:w="1555" w:type="dxa"/>
            <w:vMerge/>
            <w:shd w:val="clear" w:color="auto" w:fill="FFFFC5"/>
            <w:noWrap/>
            <w:hideMark/>
          </w:tcPr>
          <w:p w14:paraId="1AE27F53" w14:textId="77777777" w:rsidR="00B87C2B" w:rsidRPr="00F57A31" w:rsidRDefault="00B87C2B">
            <w:pPr>
              <w:pStyle w:val="affff3"/>
              <w:rPr>
                <w:rStyle w:val="affff7"/>
                <w:smallCaps w:val="0"/>
                <w:color w:val="auto"/>
              </w:rPr>
            </w:pPr>
          </w:p>
        </w:tc>
        <w:tc>
          <w:tcPr>
            <w:tcW w:w="1842" w:type="dxa"/>
            <w:vMerge/>
            <w:shd w:val="clear" w:color="auto" w:fill="auto"/>
            <w:hideMark/>
          </w:tcPr>
          <w:p w14:paraId="7E3B57B5" w14:textId="77777777" w:rsidR="00B87C2B" w:rsidRPr="00F57A31" w:rsidRDefault="00B87C2B">
            <w:pPr>
              <w:pStyle w:val="affff3"/>
              <w:rPr>
                <w:rStyle w:val="affff7"/>
                <w:smallCaps w:val="0"/>
                <w:color w:val="auto"/>
              </w:rPr>
            </w:pPr>
          </w:p>
        </w:tc>
        <w:tc>
          <w:tcPr>
            <w:tcW w:w="2410" w:type="dxa"/>
            <w:vMerge/>
            <w:shd w:val="clear" w:color="auto" w:fill="auto"/>
            <w:hideMark/>
          </w:tcPr>
          <w:p w14:paraId="45A0C2AC" w14:textId="77777777" w:rsidR="00B87C2B" w:rsidRPr="00F57A31" w:rsidRDefault="00B87C2B">
            <w:pPr>
              <w:pStyle w:val="affff3"/>
              <w:rPr>
                <w:rStyle w:val="affff7"/>
                <w:smallCaps w:val="0"/>
                <w:color w:val="auto"/>
              </w:rPr>
            </w:pPr>
          </w:p>
        </w:tc>
        <w:tc>
          <w:tcPr>
            <w:tcW w:w="4542" w:type="dxa"/>
            <w:shd w:val="clear" w:color="auto" w:fill="auto"/>
            <w:hideMark/>
          </w:tcPr>
          <w:p w14:paraId="43592D81" w14:textId="77777777" w:rsidR="00B87C2B" w:rsidRPr="00F57A31" w:rsidRDefault="00B87C2B">
            <w:pPr>
              <w:pStyle w:val="affff3"/>
              <w:rPr>
                <w:rStyle w:val="affff7"/>
                <w:smallCaps w:val="0"/>
                <w:color w:val="auto"/>
              </w:rPr>
            </w:pPr>
            <w:r w:rsidRPr="00F57A31">
              <w:rPr>
                <w:rStyle w:val="affff7"/>
                <w:smallCaps w:val="0"/>
                <w:color w:val="auto"/>
              </w:rPr>
              <w:t>例2:経営陣、業務担当者、内部監査員、法務担当者、買収担当者、物理セキュリティ担当者、人事担当者など、組織全体にまたがるすべての部門が、サイバーセキュリティリスクについてどのように互いにコミュニケーションを図るかを明らかにする。</w:t>
            </w:r>
          </w:p>
        </w:tc>
      </w:tr>
      <w:tr w:rsidR="00B87C2B" w:rsidRPr="00F57A31" w14:paraId="0AC931E5" w14:textId="77777777">
        <w:trPr>
          <w:trHeight w:val="317"/>
        </w:trPr>
        <w:tc>
          <w:tcPr>
            <w:tcW w:w="1555" w:type="dxa"/>
            <w:vMerge/>
            <w:shd w:val="clear" w:color="auto" w:fill="FFFFC5"/>
            <w:noWrap/>
            <w:hideMark/>
          </w:tcPr>
          <w:p w14:paraId="0890630E"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2634CB22"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52618FEC" w14:textId="77777777" w:rsidR="00B87C2B" w:rsidRPr="00F57A31" w:rsidRDefault="00B87C2B">
            <w:pPr>
              <w:pStyle w:val="affff3"/>
              <w:rPr>
                <w:rStyle w:val="affff7"/>
                <w:smallCaps w:val="0"/>
                <w:color w:val="auto"/>
              </w:rPr>
            </w:pPr>
            <w:r w:rsidRPr="00F57A31">
              <w:rPr>
                <w:rStyle w:val="affff7"/>
                <w:smallCaps w:val="0"/>
                <w:color w:val="auto"/>
              </w:rPr>
              <w:t>GV.RM-06:サイバーセキュリティリスクの算出、文書化、分類、優先順位付けのための標準化された方法を確立し、周知する。</w:t>
            </w:r>
          </w:p>
        </w:tc>
        <w:tc>
          <w:tcPr>
            <w:tcW w:w="4542" w:type="dxa"/>
            <w:shd w:val="clear" w:color="auto" w:fill="auto"/>
            <w:hideMark/>
          </w:tcPr>
          <w:p w14:paraId="03DB2FE6" w14:textId="77777777" w:rsidR="00B87C2B" w:rsidRPr="00F57A31" w:rsidRDefault="00B87C2B">
            <w:pPr>
              <w:pStyle w:val="affff3"/>
              <w:rPr>
                <w:rStyle w:val="affff7"/>
                <w:smallCaps w:val="0"/>
                <w:color w:val="auto"/>
              </w:rPr>
            </w:pPr>
            <w:r w:rsidRPr="00F57A31">
              <w:rPr>
                <w:rStyle w:val="affff7"/>
                <w:smallCaps w:val="0"/>
                <w:color w:val="auto"/>
              </w:rPr>
              <w:br w:type="column"/>
              <w:t>例1:サイバーセキュリティリスク分析に定量的アプローチを使用するための基準を確立し、確率とエクスポージャ</w:t>
            </w:r>
            <w:r>
              <w:rPr>
                <w:rStyle w:val="affff7"/>
                <w:rFonts w:hint="eastAsia"/>
                <w:smallCaps w:val="0"/>
                <w:color w:val="auto"/>
              </w:rPr>
              <w:t>ー</w:t>
            </w:r>
            <w:r w:rsidRPr="00F57A31">
              <w:rPr>
                <w:rStyle w:val="affff7"/>
                <w:smallCaps w:val="0"/>
                <w:color w:val="auto"/>
              </w:rPr>
              <w:t>の公式を明示する。</w:t>
            </w:r>
          </w:p>
        </w:tc>
      </w:tr>
      <w:tr w:rsidR="00B87C2B" w:rsidRPr="00F57A31" w14:paraId="03F1EB92" w14:textId="77777777">
        <w:trPr>
          <w:trHeight w:val="271"/>
        </w:trPr>
        <w:tc>
          <w:tcPr>
            <w:tcW w:w="1555" w:type="dxa"/>
            <w:vMerge/>
            <w:shd w:val="clear" w:color="auto" w:fill="FFFFC5"/>
            <w:noWrap/>
            <w:hideMark/>
          </w:tcPr>
          <w:p w14:paraId="638BDF87" w14:textId="77777777" w:rsidR="00B87C2B" w:rsidRPr="00F57A31" w:rsidRDefault="00B87C2B">
            <w:pPr>
              <w:pStyle w:val="affff3"/>
              <w:rPr>
                <w:rStyle w:val="affff7"/>
                <w:smallCaps w:val="0"/>
                <w:color w:val="auto"/>
              </w:rPr>
            </w:pPr>
          </w:p>
        </w:tc>
        <w:tc>
          <w:tcPr>
            <w:tcW w:w="1842" w:type="dxa"/>
            <w:vMerge/>
            <w:shd w:val="clear" w:color="auto" w:fill="auto"/>
            <w:hideMark/>
          </w:tcPr>
          <w:p w14:paraId="080B26DF" w14:textId="77777777" w:rsidR="00B87C2B" w:rsidRPr="00F57A31" w:rsidRDefault="00B87C2B">
            <w:pPr>
              <w:pStyle w:val="affff3"/>
              <w:rPr>
                <w:rStyle w:val="affff7"/>
                <w:smallCaps w:val="0"/>
                <w:color w:val="auto"/>
              </w:rPr>
            </w:pPr>
          </w:p>
        </w:tc>
        <w:tc>
          <w:tcPr>
            <w:tcW w:w="2410" w:type="dxa"/>
            <w:vMerge/>
            <w:shd w:val="clear" w:color="auto" w:fill="auto"/>
            <w:hideMark/>
          </w:tcPr>
          <w:p w14:paraId="2EDEF0E9" w14:textId="77777777" w:rsidR="00B87C2B" w:rsidRPr="00F57A31" w:rsidRDefault="00B87C2B">
            <w:pPr>
              <w:pStyle w:val="affff3"/>
              <w:rPr>
                <w:rStyle w:val="affff7"/>
                <w:smallCaps w:val="0"/>
                <w:color w:val="auto"/>
              </w:rPr>
            </w:pPr>
          </w:p>
        </w:tc>
        <w:tc>
          <w:tcPr>
            <w:tcW w:w="4542" w:type="dxa"/>
            <w:shd w:val="clear" w:color="auto" w:fill="auto"/>
            <w:hideMark/>
          </w:tcPr>
          <w:p w14:paraId="39CCE174" w14:textId="77777777" w:rsidR="00B87C2B" w:rsidRPr="00F57A31" w:rsidRDefault="00B87C2B">
            <w:pPr>
              <w:pStyle w:val="affff3"/>
              <w:rPr>
                <w:rStyle w:val="affff7"/>
                <w:smallCaps w:val="0"/>
                <w:color w:val="auto"/>
              </w:rPr>
            </w:pPr>
            <w:r w:rsidRPr="00F57A31">
              <w:rPr>
                <w:rStyle w:val="affff7"/>
                <w:smallCaps w:val="0"/>
                <w:color w:val="auto"/>
              </w:rPr>
              <w:t>例2:サイバーセキュリティリスク情報（リスクの説明、曝露、処置、所有者など）を文書化するためのテンプレート（リスク登録簿など）を作成し、使用する。</w:t>
            </w:r>
          </w:p>
        </w:tc>
      </w:tr>
      <w:tr w:rsidR="00B87C2B" w:rsidRPr="00F57A31" w14:paraId="69DDD4E7" w14:textId="77777777">
        <w:trPr>
          <w:trHeight w:val="855"/>
        </w:trPr>
        <w:tc>
          <w:tcPr>
            <w:tcW w:w="1555" w:type="dxa"/>
            <w:vMerge/>
            <w:shd w:val="clear" w:color="auto" w:fill="FFFFC5"/>
            <w:noWrap/>
            <w:hideMark/>
          </w:tcPr>
          <w:p w14:paraId="72E6FE01" w14:textId="77777777" w:rsidR="00B87C2B" w:rsidRPr="00F57A31" w:rsidRDefault="00B87C2B">
            <w:pPr>
              <w:pStyle w:val="affff3"/>
              <w:rPr>
                <w:rStyle w:val="affff7"/>
                <w:smallCaps w:val="0"/>
                <w:color w:val="auto"/>
              </w:rPr>
            </w:pPr>
          </w:p>
        </w:tc>
        <w:tc>
          <w:tcPr>
            <w:tcW w:w="1842" w:type="dxa"/>
            <w:vMerge/>
            <w:shd w:val="clear" w:color="auto" w:fill="auto"/>
            <w:hideMark/>
          </w:tcPr>
          <w:p w14:paraId="22AB4E85" w14:textId="77777777" w:rsidR="00B87C2B" w:rsidRPr="00F57A31" w:rsidRDefault="00B87C2B">
            <w:pPr>
              <w:pStyle w:val="affff3"/>
              <w:rPr>
                <w:rStyle w:val="affff7"/>
                <w:smallCaps w:val="0"/>
                <w:color w:val="auto"/>
              </w:rPr>
            </w:pPr>
          </w:p>
        </w:tc>
        <w:tc>
          <w:tcPr>
            <w:tcW w:w="2410" w:type="dxa"/>
            <w:vMerge/>
            <w:shd w:val="clear" w:color="auto" w:fill="auto"/>
            <w:hideMark/>
          </w:tcPr>
          <w:p w14:paraId="20F01C5C" w14:textId="77777777" w:rsidR="00B87C2B" w:rsidRPr="00F57A31" w:rsidRDefault="00B87C2B">
            <w:pPr>
              <w:pStyle w:val="affff3"/>
              <w:rPr>
                <w:rStyle w:val="affff7"/>
                <w:smallCaps w:val="0"/>
                <w:color w:val="auto"/>
              </w:rPr>
            </w:pPr>
          </w:p>
        </w:tc>
        <w:tc>
          <w:tcPr>
            <w:tcW w:w="4542" w:type="dxa"/>
            <w:shd w:val="clear" w:color="auto" w:fill="auto"/>
            <w:hideMark/>
          </w:tcPr>
          <w:p w14:paraId="367CB94F" w14:textId="77777777" w:rsidR="00B87C2B" w:rsidRPr="00F57A31" w:rsidRDefault="00B87C2B">
            <w:pPr>
              <w:pStyle w:val="affff3"/>
              <w:rPr>
                <w:rStyle w:val="affff7"/>
                <w:smallCaps w:val="0"/>
                <w:color w:val="auto"/>
              </w:rPr>
            </w:pPr>
            <w:r w:rsidRPr="00F57A31">
              <w:rPr>
                <w:rStyle w:val="affff7"/>
                <w:smallCaps w:val="0"/>
                <w:color w:val="auto"/>
              </w:rPr>
              <w:br w:type="column"/>
              <w:t>例3:企業内の適切なレベルでリスクの優先順位付けの基準を確立する</w:t>
            </w:r>
            <w:r>
              <w:rPr>
                <w:rStyle w:val="affff7"/>
                <w:rFonts w:hint="eastAsia"/>
                <w:smallCaps w:val="0"/>
                <w:color w:val="auto"/>
              </w:rPr>
              <w:t>。</w:t>
            </w:r>
          </w:p>
        </w:tc>
      </w:tr>
      <w:tr w:rsidR="00B87C2B" w:rsidRPr="00F57A31" w14:paraId="07BF326D" w14:textId="77777777">
        <w:trPr>
          <w:trHeight w:val="733"/>
        </w:trPr>
        <w:tc>
          <w:tcPr>
            <w:tcW w:w="1555" w:type="dxa"/>
            <w:vMerge/>
            <w:shd w:val="clear" w:color="auto" w:fill="FFFFC5"/>
            <w:noWrap/>
            <w:hideMark/>
          </w:tcPr>
          <w:p w14:paraId="7E3D8D83" w14:textId="77777777" w:rsidR="00B87C2B" w:rsidRPr="00F57A31" w:rsidRDefault="00B87C2B">
            <w:pPr>
              <w:pStyle w:val="affff3"/>
              <w:rPr>
                <w:rStyle w:val="affff7"/>
                <w:smallCaps w:val="0"/>
                <w:color w:val="auto"/>
              </w:rPr>
            </w:pPr>
          </w:p>
        </w:tc>
        <w:tc>
          <w:tcPr>
            <w:tcW w:w="1842" w:type="dxa"/>
            <w:vMerge/>
            <w:shd w:val="clear" w:color="auto" w:fill="auto"/>
            <w:hideMark/>
          </w:tcPr>
          <w:p w14:paraId="1A6AD480" w14:textId="77777777" w:rsidR="00B87C2B" w:rsidRPr="00F57A31" w:rsidRDefault="00B87C2B">
            <w:pPr>
              <w:pStyle w:val="affff3"/>
              <w:rPr>
                <w:rStyle w:val="affff7"/>
                <w:smallCaps w:val="0"/>
                <w:color w:val="auto"/>
              </w:rPr>
            </w:pPr>
          </w:p>
        </w:tc>
        <w:tc>
          <w:tcPr>
            <w:tcW w:w="2410" w:type="dxa"/>
            <w:vMerge/>
            <w:shd w:val="clear" w:color="auto" w:fill="auto"/>
            <w:hideMark/>
          </w:tcPr>
          <w:p w14:paraId="0F66FA5C" w14:textId="77777777" w:rsidR="00B87C2B" w:rsidRPr="00F57A31" w:rsidRDefault="00B87C2B">
            <w:pPr>
              <w:pStyle w:val="affff3"/>
              <w:rPr>
                <w:rStyle w:val="affff7"/>
                <w:smallCaps w:val="0"/>
                <w:color w:val="auto"/>
              </w:rPr>
            </w:pPr>
          </w:p>
        </w:tc>
        <w:tc>
          <w:tcPr>
            <w:tcW w:w="4542" w:type="dxa"/>
            <w:shd w:val="clear" w:color="auto" w:fill="auto"/>
            <w:hideMark/>
          </w:tcPr>
          <w:p w14:paraId="7C9F5650" w14:textId="77777777" w:rsidR="00B87C2B" w:rsidRPr="00F57A31" w:rsidRDefault="00B87C2B">
            <w:pPr>
              <w:pStyle w:val="affff3"/>
              <w:rPr>
                <w:rStyle w:val="affff7"/>
                <w:smallCaps w:val="0"/>
                <w:color w:val="auto"/>
              </w:rPr>
            </w:pPr>
            <w:r w:rsidRPr="00F57A31">
              <w:rPr>
                <w:rStyle w:val="affff7"/>
                <w:smallCaps w:val="0"/>
                <w:color w:val="auto"/>
              </w:rPr>
              <w:br w:type="column"/>
              <w:t>例4:リスクカテゴリの一貫したリストを使用して、サイバーセキュリティリスクの統合、集約、比較をサポート</w:t>
            </w:r>
            <w:r>
              <w:rPr>
                <w:rStyle w:val="affff7"/>
                <w:rFonts w:hint="eastAsia"/>
                <w:smallCaps w:val="0"/>
                <w:color w:val="auto"/>
              </w:rPr>
              <w:t>する。</w:t>
            </w:r>
          </w:p>
        </w:tc>
      </w:tr>
      <w:tr w:rsidR="00B87C2B" w:rsidRPr="00F57A31" w14:paraId="2CA1C35E" w14:textId="77777777">
        <w:trPr>
          <w:trHeight w:val="979"/>
        </w:trPr>
        <w:tc>
          <w:tcPr>
            <w:tcW w:w="1555" w:type="dxa"/>
            <w:vMerge/>
            <w:shd w:val="clear" w:color="auto" w:fill="FFFFC5"/>
            <w:noWrap/>
            <w:hideMark/>
          </w:tcPr>
          <w:p w14:paraId="4CFE40B6"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51055A09"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555BF5E4" w14:textId="77777777" w:rsidR="00B87C2B" w:rsidRPr="00F57A31" w:rsidRDefault="00B87C2B">
            <w:pPr>
              <w:pStyle w:val="affff3"/>
              <w:rPr>
                <w:rStyle w:val="affff7"/>
                <w:smallCaps w:val="0"/>
                <w:color w:val="auto"/>
              </w:rPr>
            </w:pPr>
            <w:r w:rsidRPr="00F57A31">
              <w:rPr>
                <w:rStyle w:val="affff7"/>
                <w:smallCaps w:val="0"/>
                <w:color w:val="auto"/>
              </w:rPr>
              <w:br w:type="column"/>
              <w:t>GV.RM-07:戦略的機会</w:t>
            </w:r>
            <w:r>
              <w:rPr>
                <w:rStyle w:val="affff7"/>
                <w:smallCaps w:val="0"/>
                <w:color w:val="auto"/>
              </w:rPr>
              <w:t>（</w:t>
            </w:r>
            <w:r w:rsidRPr="00F57A31">
              <w:rPr>
                <w:rStyle w:val="affff7"/>
                <w:smallCaps w:val="0"/>
                <w:color w:val="auto"/>
              </w:rPr>
              <w:t>すなわち、ポジティブリスク</w:t>
            </w:r>
            <w:r>
              <w:rPr>
                <w:rStyle w:val="affff7"/>
                <w:smallCaps w:val="0"/>
                <w:color w:val="auto"/>
              </w:rPr>
              <w:t>）</w:t>
            </w:r>
            <w:r w:rsidRPr="00F57A31">
              <w:rPr>
                <w:rStyle w:val="affff7"/>
                <w:smallCaps w:val="0"/>
                <w:color w:val="auto"/>
              </w:rPr>
              <w:t>が特徴づけられ、組織のサイバーセキュリティリスクの議論に含まれる</w:t>
            </w:r>
            <w:r>
              <w:rPr>
                <w:rStyle w:val="affff7"/>
                <w:rFonts w:hint="eastAsia"/>
                <w:smallCaps w:val="0"/>
                <w:color w:val="auto"/>
              </w:rPr>
              <w:t>。</w:t>
            </w:r>
          </w:p>
        </w:tc>
        <w:tc>
          <w:tcPr>
            <w:tcW w:w="4542" w:type="dxa"/>
            <w:shd w:val="clear" w:color="auto" w:fill="auto"/>
            <w:hideMark/>
          </w:tcPr>
          <w:p w14:paraId="43F517E0" w14:textId="77777777" w:rsidR="00B87C2B" w:rsidRPr="00F57A31" w:rsidRDefault="00B87C2B">
            <w:pPr>
              <w:pStyle w:val="affff3"/>
              <w:rPr>
                <w:rStyle w:val="affff7"/>
                <w:smallCaps w:val="0"/>
                <w:color w:val="auto"/>
              </w:rPr>
            </w:pPr>
            <w:r w:rsidRPr="00F57A31">
              <w:rPr>
                <w:rStyle w:val="affff7"/>
                <w:smallCaps w:val="0"/>
                <w:color w:val="auto"/>
              </w:rPr>
              <w:br w:type="column"/>
              <w:t>例1:機会を特定し、リスクディスカッションに含めるための、ガイダンスと方法を定義・伝達</w:t>
            </w:r>
            <w:r>
              <w:rPr>
                <w:rStyle w:val="affff7"/>
                <w:rFonts w:hint="eastAsia"/>
                <w:smallCaps w:val="0"/>
                <w:color w:val="auto"/>
              </w:rPr>
              <w:t>する</w:t>
            </w:r>
            <w:r>
              <w:rPr>
                <w:rStyle w:val="affff7"/>
                <w:smallCaps w:val="0"/>
                <w:color w:val="auto"/>
              </w:rPr>
              <w:t>（</w:t>
            </w:r>
            <w:r w:rsidRPr="00F57A31">
              <w:rPr>
                <w:rStyle w:val="affff7"/>
                <w:smallCaps w:val="0"/>
                <w:color w:val="auto"/>
              </w:rPr>
              <w:t>例:強み、弱み、機会、脅威[SWOT]分析</w:t>
            </w:r>
            <w:r>
              <w:rPr>
                <w:rStyle w:val="affff7"/>
                <w:smallCaps w:val="0"/>
                <w:color w:val="auto"/>
              </w:rPr>
              <w:t>）</w:t>
            </w:r>
            <w:r w:rsidRPr="00F57A31">
              <w:rPr>
                <w:rStyle w:val="affff7"/>
                <w:smallCaps w:val="0"/>
                <w:color w:val="auto"/>
              </w:rPr>
              <w:t>。</w:t>
            </w:r>
          </w:p>
        </w:tc>
      </w:tr>
      <w:tr w:rsidR="00B87C2B" w:rsidRPr="00F57A31" w14:paraId="735E9891" w14:textId="77777777">
        <w:trPr>
          <w:trHeight w:val="1845"/>
        </w:trPr>
        <w:tc>
          <w:tcPr>
            <w:tcW w:w="1555" w:type="dxa"/>
            <w:vMerge/>
            <w:shd w:val="clear" w:color="auto" w:fill="FFFFC5"/>
            <w:noWrap/>
            <w:hideMark/>
          </w:tcPr>
          <w:p w14:paraId="54D0C291" w14:textId="77777777" w:rsidR="00B87C2B" w:rsidRPr="00F57A31" w:rsidRDefault="00B87C2B">
            <w:pPr>
              <w:pStyle w:val="affff3"/>
              <w:rPr>
                <w:rStyle w:val="affff7"/>
                <w:smallCaps w:val="0"/>
                <w:color w:val="auto"/>
              </w:rPr>
            </w:pPr>
          </w:p>
        </w:tc>
        <w:tc>
          <w:tcPr>
            <w:tcW w:w="1842" w:type="dxa"/>
            <w:vMerge/>
            <w:shd w:val="clear" w:color="auto" w:fill="auto"/>
            <w:hideMark/>
          </w:tcPr>
          <w:p w14:paraId="67C51136" w14:textId="77777777" w:rsidR="00B87C2B" w:rsidRPr="00F57A31" w:rsidRDefault="00B87C2B">
            <w:pPr>
              <w:pStyle w:val="affff3"/>
              <w:rPr>
                <w:rStyle w:val="affff7"/>
                <w:smallCaps w:val="0"/>
                <w:color w:val="auto"/>
              </w:rPr>
            </w:pPr>
          </w:p>
        </w:tc>
        <w:tc>
          <w:tcPr>
            <w:tcW w:w="2410" w:type="dxa"/>
            <w:vMerge/>
            <w:shd w:val="clear" w:color="auto" w:fill="auto"/>
            <w:hideMark/>
          </w:tcPr>
          <w:p w14:paraId="0E322AF9" w14:textId="77777777" w:rsidR="00B87C2B" w:rsidRPr="00F57A31" w:rsidRDefault="00B87C2B">
            <w:pPr>
              <w:pStyle w:val="affff3"/>
              <w:rPr>
                <w:rStyle w:val="affff7"/>
                <w:smallCaps w:val="0"/>
                <w:color w:val="auto"/>
              </w:rPr>
            </w:pPr>
          </w:p>
        </w:tc>
        <w:tc>
          <w:tcPr>
            <w:tcW w:w="4542" w:type="dxa"/>
            <w:shd w:val="clear" w:color="auto" w:fill="auto"/>
            <w:hideMark/>
          </w:tcPr>
          <w:p w14:paraId="35A74A94" w14:textId="77777777" w:rsidR="00B87C2B" w:rsidRPr="00F57A31" w:rsidRDefault="00B87C2B">
            <w:pPr>
              <w:pStyle w:val="affff3"/>
              <w:rPr>
                <w:rStyle w:val="affff7"/>
                <w:smallCaps w:val="0"/>
                <w:color w:val="auto"/>
              </w:rPr>
            </w:pPr>
            <w:r w:rsidRPr="00F57A31">
              <w:rPr>
                <w:rStyle w:val="affff7"/>
                <w:smallCaps w:val="0"/>
                <w:color w:val="auto"/>
              </w:rPr>
              <w:t>例2:ストレッチゴールを特定し、文書化する</w:t>
            </w:r>
            <w:r w:rsidRPr="00F57A31">
              <w:rPr>
                <w:rStyle w:val="affff7"/>
                <w:smallCaps w:val="0"/>
                <w:color w:val="auto"/>
              </w:rPr>
              <w:br w:type="column"/>
            </w:r>
            <w:r>
              <w:rPr>
                <w:rStyle w:val="affff7"/>
                <w:rFonts w:hint="eastAsia"/>
                <w:smallCaps w:val="0"/>
                <w:color w:val="auto"/>
              </w:rPr>
              <w:t>。</w:t>
            </w:r>
          </w:p>
          <w:p w14:paraId="6DE4EB7A" w14:textId="77777777" w:rsidR="00B87C2B" w:rsidRPr="00F57A31" w:rsidRDefault="00B87C2B">
            <w:pPr>
              <w:pStyle w:val="affff3"/>
              <w:rPr>
                <w:rStyle w:val="affff7"/>
                <w:smallCaps w:val="0"/>
                <w:color w:val="auto"/>
              </w:rPr>
            </w:pPr>
          </w:p>
          <w:p w14:paraId="022A8DC0" w14:textId="77777777" w:rsidR="00B87C2B" w:rsidRPr="00F57A31" w:rsidRDefault="00B87C2B">
            <w:pPr>
              <w:pStyle w:val="affff3"/>
              <w:rPr>
                <w:rStyle w:val="affff7"/>
                <w:smallCaps w:val="0"/>
                <w:color w:val="auto"/>
              </w:rPr>
            </w:pPr>
            <w:r w:rsidRPr="00F57A31">
              <w:rPr>
                <w:rStyle w:val="affff7"/>
                <w:smallCaps w:val="0"/>
                <w:color w:val="auto"/>
              </w:rPr>
              <w:t>※ストレッチゴール</w:t>
            </w:r>
            <w:r w:rsidRPr="00F57A31">
              <w:rPr>
                <w:rStyle w:val="affff7"/>
                <w:smallCaps w:val="0"/>
                <w:color w:val="auto"/>
              </w:rPr>
              <w:br w:type="column"/>
            </w:r>
          </w:p>
          <w:p w14:paraId="358CBDEA" w14:textId="77777777" w:rsidR="00B87C2B" w:rsidRPr="00F57A31" w:rsidRDefault="00B87C2B">
            <w:pPr>
              <w:pStyle w:val="affff3"/>
              <w:rPr>
                <w:rStyle w:val="affff7"/>
                <w:smallCaps w:val="0"/>
                <w:color w:val="auto"/>
              </w:rPr>
            </w:pPr>
            <w:r w:rsidRPr="00F57A31">
              <w:rPr>
                <w:rStyle w:val="affff7"/>
                <w:smallCaps w:val="0"/>
                <w:color w:val="auto"/>
              </w:rPr>
              <w:t>ビジネスにおける部下育成のための目標設定手法である。現在のスキルや経験に加えて最大限の努力が必要な目標を設定することで、背伸びをした目標を設定することができる。</w:t>
            </w:r>
          </w:p>
        </w:tc>
      </w:tr>
      <w:tr w:rsidR="00B87C2B" w:rsidRPr="00F57A31" w14:paraId="6A924194" w14:textId="77777777">
        <w:trPr>
          <w:trHeight w:val="547"/>
        </w:trPr>
        <w:tc>
          <w:tcPr>
            <w:tcW w:w="1555" w:type="dxa"/>
            <w:vMerge/>
            <w:shd w:val="clear" w:color="auto" w:fill="FFFFC5"/>
            <w:noWrap/>
            <w:hideMark/>
          </w:tcPr>
          <w:p w14:paraId="0F0FEC5D" w14:textId="77777777" w:rsidR="00B87C2B" w:rsidRPr="00F57A31" w:rsidRDefault="00B87C2B">
            <w:pPr>
              <w:pStyle w:val="affff3"/>
              <w:rPr>
                <w:rStyle w:val="affff7"/>
                <w:smallCaps w:val="0"/>
                <w:color w:val="auto"/>
              </w:rPr>
            </w:pPr>
          </w:p>
        </w:tc>
        <w:tc>
          <w:tcPr>
            <w:tcW w:w="1842" w:type="dxa"/>
            <w:vMerge/>
            <w:shd w:val="clear" w:color="auto" w:fill="auto"/>
            <w:hideMark/>
          </w:tcPr>
          <w:p w14:paraId="70EB5EA9" w14:textId="77777777" w:rsidR="00B87C2B" w:rsidRPr="00F57A31" w:rsidRDefault="00B87C2B">
            <w:pPr>
              <w:pStyle w:val="affff3"/>
              <w:rPr>
                <w:rStyle w:val="affff7"/>
                <w:smallCaps w:val="0"/>
                <w:color w:val="auto"/>
              </w:rPr>
            </w:pPr>
          </w:p>
        </w:tc>
        <w:tc>
          <w:tcPr>
            <w:tcW w:w="2410" w:type="dxa"/>
            <w:vMerge/>
            <w:shd w:val="clear" w:color="auto" w:fill="auto"/>
            <w:hideMark/>
          </w:tcPr>
          <w:p w14:paraId="109B600D" w14:textId="77777777" w:rsidR="00B87C2B" w:rsidRPr="00F57A31" w:rsidRDefault="00B87C2B">
            <w:pPr>
              <w:pStyle w:val="affff3"/>
              <w:rPr>
                <w:rStyle w:val="affff7"/>
                <w:smallCaps w:val="0"/>
                <w:color w:val="auto"/>
              </w:rPr>
            </w:pPr>
          </w:p>
        </w:tc>
        <w:tc>
          <w:tcPr>
            <w:tcW w:w="4542" w:type="dxa"/>
            <w:shd w:val="clear" w:color="auto" w:fill="auto"/>
            <w:hideMark/>
          </w:tcPr>
          <w:p w14:paraId="33C08081" w14:textId="77777777" w:rsidR="00B87C2B" w:rsidRDefault="00B87C2B">
            <w:pPr>
              <w:pStyle w:val="affff3"/>
              <w:rPr>
                <w:rStyle w:val="affff7"/>
                <w:smallCaps w:val="0"/>
                <w:color w:val="auto"/>
              </w:rPr>
            </w:pPr>
            <w:r w:rsidRPr="00F57A31">
              <w:rPr>
                <w:rStyle w:val="affff7"/>
                <w:smallCaps w:val="0"/>
                <w:color w:val="auto"/>
              </w:rPr>
              <w:br w:type="column"/>
              <w:t>例3:ポジティブリスクとネガティブリスクを計算、文書化、優先順位付けする。</w:t>
            </w:r>
          </w:p>
          <w:p w14:paraId="7B0EAE06" w14:textId="77777777" w:rsidR="00B87C2B" w:rsidRPr="00F57A31" w:rsidRDefault="00B87C2B">
            <w:pPr>
              <w:pStyle w:val="affff3"/>
              <w:rPr>
                <w:rStyle w:val="affff7"/>
                <w:smallCaps w:val="0"/>
                <w:color w:val="auto"/>
              </w:rPr>
            </w:pPr>
          </w:p>
          <w:p w14:paraId="7D372239" w14:textId="77777777" w:rsidR="00B87C2B" w:rsidRPr="00F57A31" w:rsidRDefault="00B87C2B">
            <w:pPr>
              <w:pStyle w:val="affff3"/>
              <w:rPr>
                <w:rStyle w:val="affff7"/>
                <w:smallCaps w:val="0"/>
                <w:color w:val="auto"/>
              </w:rPr>
            </w:pPr>
            <w:r w:rsidRPr="00F57A31">
              <w:rPr>
                <w:rStyle w:val="affff7"/>
                <w:smallCaps w:val="0"/>
                <w:color w:val="auto"/>
              </w:rPr>
              <w:br w:type="column"/>
              <w:t>※ポジティブリスク</w:t>
            </w:r>
            <w:r w:rsidRPr="00F57A31">
              <w:rPr>
                <w:rStyle w:val="affff7"/>
                <w:smallCaps w:val="0"/>
                <w:color w:val="auto"/>
              </w:rPr>
              <w:br w:type="column"/>
            </w:r>
          </w:p>
          <w:p w14:paraId="4728E343" w14:textId="77777777" w:rsidR="00B87C2B" w:rsidRDefault="00B87C2B">
            <w:pPr>
              <w:pStyle w:val="affff3"/>
              <w:rPr>
                <w:rStyle w:val="affff7"/>
                <w:smallCaps w:val="0"/>
                <w:color w:val="auto"/>
              </w:rPr>
            </w:pPr>
            <w:r w:rsidRPr="00F57A31">
              <w:rPr>
                <w:rStyle w:val="affff7"/>
                <w:smallCaps w:val="0"/>
                <w:color w:val="auto"/>
              </w:rPr>
              <w:t>資産、知識、改善、またはデータの潜在的な利益を指す</w:t>
            </w:r>
            <w:r>
              <w:rPr>
                <w:rStyle w:val="affff7"/>
                <w:rFonts w:hint="eastAsia"/>
                <w:smallCaps w:val="0"/>
                <w:color w:val="auto"/>
              </w:rPr>
              <w:t>。</w:t>
            </w:r>
          </w:p>
          <w:p w14:paraId="06A3533E" w14:textId="77777777" w:rsidR="00B87C2B" w:rsidRDefault="00B87C2B">
            <w:pPr>
              <w:pStyle w:val="affff3"/>
              <w:rPr>
                <w:rStyle w:val="affff7"/>
                <w:smallCaps w:val="0"/>
                <w:color w:val="auto"/>
              </w:rPr>
            </w:pPr>
            <w:r w:rsidRPr="00F57A31">
              <w:rPr>
                <w:rStyle w:val="affff7"/>
                <w:smallCaps w:val="0"/>
                <w:color w:val="auto"/>
              </w:rPr>
              <w:br w:type="column"/>
              <w:t>※ネガティブリスク</w:t>
            </w:r>
          </w:p>
          <w:p w14:paraId="42BD1317" w14:textId="77777777" w:rsidR="00B87C2B" w:rsidRPr="00F57A31" w:rsidRDefault="00B87C2B">
            <w:pPr>
              <w:pStyle w:val="affff3"/>
              <w:rPr>
                <w:rStyle w:val="affff7"/>
                <w:smallCaps w:val="0"/>
                <w:color w:val="auto"/>
              </w:rPr>
            </w:pPr>
            <w:r w:rsidRPr="00F57A31">
              <w:rPr>
                <w:rStyle w:val="affff7"/>
                <w:smallCaps w:val="0"/>
                <w:color w:val="auto"/>
              </w:rPr>
              <w:br w:type="column"/>
              <w:t>潜在的な損失を指す。</w:t>
            </w:r>
          </w:p>
        </w:tc>
      </w:tr>
      <w:tr w:rsidR="00B87C2B" w:rsidRPr="00F57A31" w14:paraId="2EFC4055" w14:textId="77777777">
        <w:trPr>
          <w:trHeight w:val="1226"/>
        </w:trPr>
        <w:tc>
          <w:tcPr>
            <w:tcW w:w="1555" w:type="dxa"/>
            <w:vMerge/>
            <w:shd w:val="clear" w:color="auto" w:fill="FFFFC5"/>
            <w:noWrap/>
            <w:hideMark/>
          </w:tcPr>
          <w:p w14:paraId="07EABE02" w14:textId="77777777" w:rsidR="00B87C2B" w:rsidRPr="00F57A31" w:rsidRDefault="00B87C2B">
            <w:pPr>
              <w:pStyle w:val="affff3"/>
              <w:rPr>
                <w:rStyle w:val="affff7"/>
                <w:smallCaps w:val="0"/>
                <w:color w:val="auto"/>
              </w:rPr>
            </w:pPr>
          </w:p>
        </w:tc>
        <w:tc>
          <w:tcPr>
            <w:tcW w:w="1842" w:type="dxa"/>
            <w:vMerge w:val="restart"/>
            <w:shd w:val="clear" w:color="auto" w:fill="auto"/>
            <w:hideMark/>
          </w:tcPr>
          <w:p w14:paraId="53881423" w14:textId="77777777" w:rsidR="00B87C2B" w:rsidRPr="00F57A31" w:rsidRDefault="00B87C2B">
            <w:pPr>
              <w:pStyle w:val="affff3"/>
              <w:rPr>
                <w:rStyle w:val="affff7"/>
                <w:smallCaps w:val="0"/>
                <w:color w:val="auto"/>
              </w:rPr>
            </w:pPr>
            <w:r w:rsidRPr="00F57A31">
              <w:rPr>
                <w:rStyle w:val="affff7"/>
                <w:smallCaps w:val="0"/>
                <w:color w:val="auto"/>
              </w:rPr>
              <w:t>役割、責任、および権限</w:t>
            </w:r>
            <w:r>
              <w:rPr>
                <w:rStyle w:val="affff7"/>
                <w:smallCaps w:val="0"/>
                <w:color w:val="auto"/>
              </w:rPr>
              <w:t>（</w:t>
            </w:r>
            <w:r w:rsidRPr="00F57A31">
              <w:rPr>
                <w:rStyle w:val="affff7"/>
                <w:smallCaps w:val="0"/>
                <w:color w:val="auto"/>
              </w:rPr>
              <w:t>GV.RR</w:t>
            </w:r>
            <w:r>
              <w:rPr>
                <w:rStyle w:val="affff7"/>
                <w:smallCaps w:val="0"/>
                <w:color w:val="auto"/>
              </w:rPr>
              <w:t>）</w:t>
            </w:r>
            <w:r w:rsidRPr="00F57A31">
              <w:rPr>
                <w:rStyle w:val="affff7"/>
                <w:smallCaps w:val="0"/>
                <w:color w:val="auto"/>
              </w:rPr>
              <w:t>:サイバーセキュリティの役割、責任、および説明責任、パフォーマンス評価、および継続的な改善を促進するための権限が確立され、伝達される。</w:t>
            </w:r>
          </w:p>
        </w:tc>
        <w:tc>
          <w:tcPr>
            <w:tcW w:w="2410" w:type="dxa"/>
            <w:vMerge w:val="restart"/>
            <w:shd w:val="clear" w:color="auto" w:fill="auto"/>
            <w:noWrap/>
            <w:hideMark/>
          </w:tcPr>
          <w:p w14:paraId="26797282" w14:textId="77777777" w:rsidR="00B87C2B" w:rsidRPr="00F57A31" w:rsidRDefault="00B87C2B">
            <w:pPr>
              <w:pStyle w:val="affff3"/>
              <w:rPr>
                <w:rStyle w:val="affff7"/>
                <w:smallCaps w:val="0"/>
                <w:color w:val="auto"/>
              </w:rPr>
            </w:pPr>
            <w:r w:rsidRPr="00F57A31">
              <w:rPr>
                <w:rStyle w:val="affff7"/>
                <w:smallCaps w:val="0"/>
                <w:color w:val="auto"/>
              </w:rPr>
              <w:t>GV.RR-01:組織のリーダーシップは、サイバーセキュリティリスクに対する責任と説明責任を負い、リスクを認識し、倫理的で、継続的に改善する文化を醸成する。</w:t>
            </w:r>
          </w:p>
        </w:tc>
        <w:tc>
          <w:tcPr>
            <w:tcW w:w="4542" w:type="dxa"/>
            <w:shd w:val="clear" w:color="auto" w:fill="auto"/>
            <w:hideMark/>
          </w:tcPr>
          <w:p w14:paraId="1C2ABF5E" w14:textId="77777777" w:rsidR="00B87C2B" w:rsidRPr="00F57A31" w:rsidRDefault="00B87C2B">
            <w:pPr>
              <w:pStyle w:val="affff3"/>
              <w:rPr>
                <w:rStyle w:val="affff7"/>
                <w:smallCaps w:val="0"/>
                <w:color w:val="auto"/>
              </w:rPr>
            </w:pPr>
            <w:r w:rsidRPr="00F57A31">
              <w:rPr>
                <w:rStyle w:val="affff7"/>
                <w:smallCaps w:val="0"/>
                <w:color w:val="auto"/>
              </w:rPr>
              <w:t>例1:リーダー</w:t>
            </w:r>
            <w:r>
              <w:rPr>
                <w:rStyle w:val="affff7"/>
                <w:smallCaps w:val="0"/>
                <w:color w:val="auto"/>
              </w:rPr>
              <w:t>（</w:t>
            </w:r>
            <w:r w:rsidRPr="00F57A31">
              <w:rPr>
                <w:rStyle w:val="affff7"/>
                <w:smallCaps w:val="0"/>
                <w:color w:val="auto"/>
              </w:rPr>
              <w:t>取締役など</w:t>
            </w:r>
            <w:r>
              <w:rPr>
                <w:rStyle w:val="affff7"/>
                <w:smallCaps w:val="0"/>
                <w:color w:val="auto"/>
              </w:rPr>
              <w:t>）</w:t>
            </w:r>
            <w:r w:rsidRPr="00F57A31">
              <w:rPr>
                <w:rStyle w:val="affff7"/>
                <w:smallCaps w:val="0"/>
                <w:color w:val="auto"/>
              </w:rPr>
              <w:t>は、組織のサイバーセキュリティ戦略の策定、実施、評価における各自の役割と責任につ</w:t>
            </w:r>
            <w:r>
              <w:rPr>
                <w:rStyle w:val="affff7"/>
                <w:rFonts w:hint="eastAsia"/>
                <w:smallCaps w:val="0"/>
                <w:color w:val="auto"/>
              </w:rPr>
              <w:t>いて合意する。</w:t>
            </w:r>
          </w:p>
        </w:tc>
      </w:tr>
      <w:tr w:rsidR="00B87C2B" w:rsidRPr="00F57A31" w14:paraId="636581AC" w14:textId="77777777">
        <w:trPr>
          <w:trHeight w:val="1089"/>
        </w:trPr>
        <w:tc>
          <w:tcPr>
            <w:tcW w:w="1555" w:type="dxa"/>
            <w:vMerge/>
            <w:shd w:val="clear" w:color="auto" w:fill="FFFFC5"/>
            <w:noWrap/>
            <w:hideMark/>
          </w:tcPr>
          <w:p w14:paraId="1E3CC5C9" w14:textId="77777777" w:rsidR="00B87C2B" w:rsidRPr="00F57A31" w:rsidRDefault="00B87C2B">
            <w:pPr>
              <w:pStyle w:val="affff3"/>
              <w:rPr>
                <w:rStyle w:val="affff7"/>
                <w:smallCaps w:val="0"/>
                <w:color w:val="auto"/>
              </w:rPr>
            </w:pPr>
          </w:p>
        </w:tc>
        <w:tc>
          <w:tcPr>
            <w:tcW w:w="1842" w:type="dxa"/>
            <w:vMerge/>
            <w:shd w:val="clear" w:color="auto" w:fill="auto"/>
            <w:hideMark/>
          </w:tcPr>
          <w:p w14:paraId="1C7C7FBF" w14:textId="77777777" w:rsidR="00B87C2B" w:rsidRPr="00F57A31" w:rsidRDefault="00B87C2B">
            <w:pPr>
              <w:pStyle w:val="affff3"/>
              <w:rPr>
                <w:rStyle w:val="affff7"/>
                <w:smallCaps w:val="0"/>
                <w:color w:val="auto"/>
              </w:rPr>
            </w:pPr>
          </w:p>
        </w:tc>
        <w:tc>
          <w:tcPr>
            <w:tcW w:w="2410" w:type="dxa"/>
            <w:vMerge/>
            <w:shd w:val="clear" w:color="auto" w:fill="auto"/>
            <w:hideMark/>
          </w:tcPr>
          <w:p w14:paraId="6F3D800D" w14:textId="77777777" w:rsidR="00B87C2B" w:rsidRPr="00F57A31" w:rsidRDefault="00B87C2B">
            <w:pPr>
              <w:pStyle w:val="affff3"/>
              <w:rPr>
                <w:rStyle w:val="affff7"/>
                <w:smallCaps w:val="0"/>
                <w:color w:val="auto"/>
              </w:rPr>
            </w:pPr>
          </w:p>
        </w:tc>
        <w:tc>
          <w:tcPr>
            <w:tcW w:w="4542" w:type="dxa"/>
            <w:shd w:val="clear" w:color="auto" w:fill="auto"/>
            <w:hideMark/>
          </w:tcPr>
          <w:p w14:paraId="25665F5F" w14:textId="77777777" w:rsidR="00B87C2B" w:rsidRPr="00F57A31" w:rsidRDefault="00B87C2B">
            <w:pPr>
              <w:pStyle w:val="affff3"/>
              <w:rPr>
                <w:rStyle w:val="affff7"/>
                <w:smallCaps w:val="0"/>
                <w:color w:val="auto"/>
              </w:rPr>
            </w:pPr>
            <w:r w:rsidRPr="00F57A31">
              <w:rPr>
                <w:rStyle w:val="affff7"/>
                <w:smallCaps w:val="0"/>
                <w:color w:val="auto"/>
              </w:rPr>
              <w:t>例2:特に、現在の出来事がサイバーセキュリティリスク管理の肯定的または否定的な例を強調する機会を提供する場合安全で倫理的な文化に関するリーダーの期待を共有する。</w:t>
            </w:r>
          </w:p>
        </w:tc>
      </w:tr>
      <w:tr w:rsidR="00B87C2B" w:rsidRPr="00F57A31" w14:paraId="35FA6EE4" w14:textId="77777777">
        <w:trPr>
          <w:trHeight w:val="1007"/>
        </w:trPr>
        <w:tc>
          <w:tcPr>
            <w:tcW w:w="1555" w:type="dxa"/>
            <w:vMerge/>
            <w:shd w:val="clear" w:color="auto" w:fill="FFFFC5"/>
            <w:noWrap/>
            <w:hideMark/>
          </w:tcPr>
          <w:p w14:paraId="482C8C3C" w14:textId="77777777" w:rsidR="00B87C2B" w:rsidRPr="00F57A31" w:rsidRDefault="00B87C2B">
            <w:pPr>
              <w:pStyle w:val="affff3"/>
              <w:rPr>
                <w:rStyle w:val="affff7"/>
                <w:smallCaps w:val="0"/>
                <w:color w:val="auto"/>
              </w:rPr>
            </w:pPr>
          </w:p>
        </w:tc>
        <w:tc>
          <w:tcPr>
            <w:tcW w:w="1842" w:type="dxa"/>
            <w:vMerge/>
            <w:shd w:val="clear" w:color="auto" w:fill="auto"/>
            <w:hideMark/>
          </w:tcPr>
          <w:p w14:paraId="700CB116" w14:textId="77777777" w:rsidR="00B87C2B" w:rsidRPr="00F57A31" w:rsidRDefault="00B87C2B">
            <w:pPr>
              <w:pStyle w:val="affff3"/>
              <w:rPr>
                <w:rStyle w:val="affff7"/>
                <w:smallCaps w:val="0"/>
                <w:color w:val="auto"/>
              </w:rPr>
            </w:pPr>
          </w:p>
        </w:tc>
        <w:tc>
          <w:tcPr>
            <w:tcW w:w="2410" w:type="dxa"/>
            <w:vMerge/>
            <w:shd w:val="clear" w:color="auto" w:fill="auto"/>
            <w:hideMark/>
          </w:tcPr>
          <w:p w14:paraId="31F28A49" w14:textId="77777777" w:rsidR="00B87C2B" w:rsidRPr="00F57A31" w:rsidRDefault="00B87C2B">
            <w:pPr>
              <w:pStyle w:val="affff3"/>
              <w:rPr>
                <w:rStyle w:val="affff7"/>
                <w:smallCaps w:val="0"/>
                <w:color w:val="auto"/>
              </w:rPr>
            </w:pPr>
          </w:p>
        </w:tc>
        <w:tc>
          <w:tcPr>
            <w:tcW w:w="4542" w:type="dxa"/>
            <w:shd w:val="clear" w:color="auto" w:fill="auto"/>
            <w:hideMark/>
          </w:tcPr>
          <w:p w14:paraId="40AFDE92" w14:textId="77777777" w:rsidR="00B87C2B" w:rsidRPr="00F57A31" w:rsidRDefault="00B87C2B">
            <w:pPr>
              <w:pStyle w:val="affff3"/>
              <w:rPr>
                <w:rStyle w:val="affff7"/>
                <w:smallCaps w:val="0"/>
                <w:color w:val="auto"/>
              </w:rPr>
            </w:pPr>
            <w:r w:rsidRPr="00F57A31">
              <w:rPr>
                <w:rStyle w:val="affff7"/>
                <w:smallCaps w:val="0"/>
                <w:color w:val="auto"/>
              </w:rPr>
              <w:br w:type="column"/>
              <w:t>例3:リーダーはCISOに、包括的なサイバーセキュリティリスク戦略を維持し、少なくとも年に一度、および主要なイベント後にそれを見直して更新するように指示する。</w:t>
            </w:r>
          </w:p>
        </w:tc>
      </w:tr>
      <w:tr w:rsidR="00B87C2B" w:rsidRPr="00F57A31" w14:paraId="11EDC0D0" w14:textId="77777777">
        <w:trPr>
          <w:trHeight w:val="500"/>
        </w:trPr>
        <w:tc>
          <w:tcPr>
            <w:tcW w:w="1555" w:type="dxa"/>
            <w:vMerge/>
            <w:shd w:val="clear" w:color="auto" w:fill="FFFFC5"/>
            <w:noWrap/>
            <w:hideMark/>
          </w:tcPr>
          <w:p w14:paraId="637CF139" w14:textId="77777777" w:rsidR="00B87C2B" w:rsidRPr="00F57A31" w:rsidRDefault="00B87C2B">
            <w:pPr>
              <w:pStyle w:val="affff3"/>
              <w:rPr>
                <w:rStyle w:val="affff7"/>
                <w:smallCaps w:val="0"/>
                <w:color w:val="auto"/>
              </w:rPr>
            </w:pPr>
          </w:p>
        </w:tc>
        <w:tc>
          <w:tcPr>
            <w:tcW w:w="1842" w:type="dxa"/>
            <w:vMerge/>
            <w:shd w:val="clear" w:color="auto" w:fill="auto"/>
            <w:hideMark/>
          </w:tcPr>
          <w:p w14:paraId="4B3F1416" w14:textId="77777777" w:rsidR="00B87C2B" w:rsidRPr="00F57A31" w:rsidRDefault="00B87C2B">
            <w:pPr>
              <w:pStyle w:val="affff3"/>
              <w:rPr>
                <w:rStyle w:val="affff7"/>
                <w:smallCaps w:val="0"/>
                <w:color w:val="auto"/>
              </w:rPr>
            </w:pPr>
          </w:p>
        </w:tc>
        <w:tc>
          <w:tcPr>
            <w:tcW w:w="2410" w:type="dxa"/>
            <w:vMerge/>
            <w:shd w:val="clear" w:color="auto" w:fill="auto"/>
            <w:hideMark/>
          </w:tcPr>
          <w:p w14:paraId="4DF27DE9" w14:textId="77777777" w:rsidR="00B87C2B" w:rsidRPr="00F57A31" w:rsidRDefault="00B87C2B">
            <w:pPr>
              <w:pStyle w:val="affff3"/>
              <w:rPr>
                <w:rStyle w:val="affff7"/>
                <w:smallCaps w:val="0"/>
                <w:color w:val="auto"/>
              </w:rPr>
            </w:pPr>
          </w:p>
        </w:tc>
        <w:tc>
          <w:tcPr>
            <w:tcW w:w="4542" w:type="dxa"/>
            <w:shd w:val="clear" w:color="auto" w:fill="auto"/>
            <w:hideMark/>
          </w:tcPr>
          <w:p w14:paraId="6AD53F64" w14:textId="77777777" w:rsidR="00B87C2B" w:rsidRPr="00F57A31" w:rsidRDefault="00B87C2B">
            <w:pPr>
              <w:pStyle w:val="affff3"/>
              <w:rPr>
                <w:rStyle w:val="affff7"/>
                <w:smallCaps w:val="0"/>
                <w:color w:val="auto"/>
              </w:rPr>
            </w:pPr>
            <w:r w:rsidRPr="00F57A31">
              <w:rPr>
                <w:rStyle w:val="affff7"/>
                <w:smallCaps w:val="0"/>
                <w:color w:val="auto"/>
              </w:rPr>
              <w:t>例4:サイバーセキュリティリスクの管理責任者間で適切な権限と調整を確保するためのレビューを実施する。</w:t>
            </w:r>
          </w:p>
        </w:tc>
      </w:tr>
      <w:tr w:rsidR="00B87C2B" w:rsidRPr="00F57A31" w14:paraId="300575A4" w14:textId="77777777">
        <w:trPr>
          <w:trHeight w:val="418"/>
        </w:trPr>
        <w:tc>
          <w:tcPr>
            <w:tcW w:w="1555" w:type="dxa"/>
            <w:vMerge/>
            <w:shd w:val="clear" w:color="auto" w:fill="FFFFC5"/>
            <w:noWrap/>
            <w:hideMark/>
          </w:tcPr>
          <w:p w14:paraId="690AAB2D"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5955BF5A"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499AD003" w14:textId="77777777" w:rsidR="00B87C2B" w:rsidRPr="00F57A31" w:rsidRDefault="00B87C2B">
            <w:pPr>
              <w:pStyle w:val="affff3"/>
              <w:rPr>
                <w:rStyle w:val="affff7"/>
                <w:smallCaps w:val="0"/>
                <w:color w:val="auto"/>
              </w:rPr>
            </w:pPr>
            <w:r w:rsidRPr="00F57A31">
              <w:rPr>
                <w:rStyle w:val="affff7"/>
                <w:smallCaps w:val="0"/>
                <w:color w:val="auto"/>
              </w:rPr>
              <w:t>GV.RR-02:サイバーセキュリティリスク管理に関連する役割、責任、および権限が確立され、伝達され、理解され、実施される。</w:t>
            </w:r>
          </w:p>
        </w:tc>
        <w:tc>
          <w:tcPr>
            <w:tcW w:w="4542" w:type="dxa"/>
            <w:shd w:val="clear" w:color="auto" w:fill="auto"/>
            <w:hideMark/>
          </w:tcPr>
          <w:p w14:paraId="532AE7A5" w14:textId="77777777" w:rsidR="00B87C2B" w:rsidRPr="00F57A31" w:rsidRDefault="00B87C2B">
            <w:pPr>
              <w:pStyle w:val="affff3"/>
              <w:rPr>
                <w:rStyle w:val="affff7"/>
                <w:smallCaps w:val="0"/>
                <w:color w:val="auto"/>
              </w:rPr>
            </w:pPr>
            <w:r w:rsidRPr="00F57A31">
              <w:rPr>
                <w:rStyle w:val="affff7"/>
                <w:smallCaps w:val="0"/>
                <w:color w:val="auto"/>
              </w:rPr>
              <w:t>例1:リスク管理の役割と責任をポリシーに文書化する。</w:t>
            </w:r>
          </w:p>
        </w:tc>
      </w:tr>
      <w:tr w:rsidR="00B87C2B" w:rsidRPr="00F57A31" w14:paraId="4EC15193" w14:textId="77777777">
        <w:trPr>
          <w:trHeight w:val="1128"/>
        </w:trPr>
        <w:tc>
          <w:tcPr>
            <w:tcW w:w="1555" w:type="dxa"/>
            <w:vMerge/>
            <w:shd w:val="clear" w:color="auto" w:fill="FFFFC5"/>
            <w:noWrap/>
            <w:hideMark/>
          </w:tcPr>
          <w:p w14:paraId="5C7EE01B" w14:textId="77777777" w:rsidR="00B87C2B" w:rsidRPr="00F57A31" w:rsidRDefault="00B87C2B">
            <w:pPr>
              <w:pStyle w:val="affff3"/>
              <w:rPr>
                <w:rStyle w:val="affff7"/>
                <w:smallCaps w:val="0"/>
                <w:color w:val="auto"/>
              </w:rPr>
            </w:pPr>
          </w:p>
        </w:tc>
        <w:tc>
          <w:tcPr>
            <w:tcW w:w="1842" w:type="dxa"/>
            <w:vMerge/>
            <w:shd w:val="clear" w:color="auto" w:fill="auto"/>
            <w:hideMark/>
          </w:tcPr>
          <w:p w14:paraId="0A68493F" w14:textId="77777777" w:rsidR="00B87C2B" w:rsidRPr="00F57A31" w:rsidRDefault="00B87C2B">
            <w:pPr>
              <w:pStyle w:val="affff3"/>
              <w:rPr>
                <w:rStyle w:val="affff7"/>
                <w:smallCaps w:val="0"/>
                <w:color w:val="auto"/>
              </w:rPr>
            </w:pPr>
          </w:p>
        </w:tc>
        <w:tc>
          <w:tcPr>
            <w:tcW w:w="2410" w:type="dxa"/>
            <w:vMerge/>
            <w:shd w:val="clear" w:color="auto" w:fill="auto"/>
            <w:hideMark/>
          </w:tcPr>
          <w:p w14:paraId="5DCEBCC4" w14:textId="77777777" w:rsidR="00B87C2B" w:rsidRPr="00F57A31" w:rsidRDefault="00B87C2B">
            <w:pPr>
              <w:pStyle w:val="affff3"/>
              <w:rPr>
                <w:rStyle w:val="affff7"/>
                <w:smallCaps w:val="0"/>
                <w:color w:val="auto"/>
              </w:rPr>
            </w:pPr>
          </w:p>
        </w:tc>
        <w:tc>
          <w:tcPr>
            <w:tcW w:w="4542" w:type="dxa"/>
            <w:shd w:val="clear" w:color="auto" w:fill="auto"/>
            <w:hideMark/>
          </w:tcPr>
          <w:p w14:paraId="5F2CA4F6" w14:textId="77777777" w:rsidR="00B87C2B" w:rsidRPr="00F57A31" w:rsidRDefault="00B87C2B">
            <w:pPr>
              <w:pStyle w:val="affff3"/>
              <w:rPr>
                <w:rStyle w:val="affff7"/>
                <w:smallCaps w:val="0"/>
                <w:color w:val="auto"/>
              </w:rPr>
            </w:pPr>
            <w:r w:rsidRPr="00F57A31">
              <w:rPr>
                <w:rStyle w:val="affff7"/>
                <w:smallCaps w:val="0"/>
                <w:color w:val="auto"/>
              </w:rPr>
              <w:t>例2:サイバーセキュリティリスク管理活動の責任者と説明責任、およびそれらのチームと個人にどのように相談し、通知するかを文書化する。</w:t>
            </w:r>
          </w:p>
        </w:tc>
      </w:tr>
      <w:tr w:rsidR="00B87C2B" w:rsidRPr="00F57A31" w14:paraId="5683B81E" w14:textId="77777777">
        <w:trPr>
          <w:trHeight w:val="413"/>
        </w:trPr>
        <w:tc>
          <w:tcPr>
            <w:tcW w:w="1555" w:type="dxa"/>
            <w:vMerge/>
            <w:shd w:val="clear" w:color="auto" w:fill="FFFFC5"/>
            <w:noWrap/>
            <w:hideMark/>
          </w:tcPr>
          <w:p w14:paraId="696356EE" w14:textId="77777777" w:rsidR="00B87C2B" w:rsidRPr="00F57A31" w:rsidRDefault="00B87C2B">
            <w:pPr>
              <w:pStyle w:val="affff3"/>
              <w:rPr>
                <w:rStyle w:val="affff7"/>
                <w:smallCaps w:val="0"/>
                <w:color w:val="auto"/>
              </w:rPr>
            </w:pPr>
          </w:p>
        </w:tc>
        <w:tc>
          <w:tcPr>
            <w:tcW w:w="1842" w:type="dxa"/>
            <w:vMerge/>
            <w:shd w:val="clear" w:color="auto" w:fill="auto"/>
            <w:hideMark/>
          </w:tcPr>
          <w:p w14:paraId="230AE332" w14:textId="77777777" w:rsidR="00B87C2B" w:rsidRPr="00F57A31" w:rsidRDefault="00B87C2B">
            <w:pPr>
              <w:pStyle w:val="affff3"/>
              <w:rPr>
                <w:rStyle w:val="affff7"/>
                <w:smallCaps w:val="0"/>
                <w:color w:val="auto"/>
              </w:rPr>
            </w:pPr>
          </w:p>
        </w:tc>
        <w:tc>
          <w:tcPr>
            <w:tcW w:w="2410" w:type="dxa"/>
            <w:vMerge/>
            <w:shd w:val="clear" w:color="auto" w:fill="auto"/>
            <w:hideMark/>
          </w:tcPr>
          <w:p w14:paraId="73BABCDE" w14:textId="77777777" w:rsidR="00B87C2B" w:rsidRPr="00F57A31" w:rsidRDefault="00B87C2B">
            <w:pPr>
              <w:pStyle w:val="affff3"/>
              <w:rPr>
                <w:rStyle w:val="affff7"/>
                <w:smallCaps w:val="0"/>
                <w:color w:val="auto"/>
              </w:rPr>
            </w:pPr>
          </w:p>
        </w:tc>
        <w:tc>
          <w:tcPr>
            <w:tcW w:w="4542" w:type="dxa"/>
            <w:shd w:val="clear" w:color="auto" w:fill="auto"/>
            <w:hideMark/>
          </w:tcPr>
          <w:p w14:paraId="5DEC8A55" w14:textId="77777777" w:rsidR="00B87C2B" w:rsidRPr="00F57A31" w:rsidRDefault="00B87C2B">
            <w:pPr>
              <w:pStyle w:val="affff3"/>
              <w:rPr>
                <w:rStyle w:val="affff7"/>
                <w:smallCaps w:val="0"/>
                <w:color w:val="auto"/>
              </w:rPr>
            </w:pPr>
            <w:r w:rsidRPr="00F57A31">
              <w:rPr>
                <w:rStyle w:val="affff7"/>
                <w:smallCaps w:val="0"/>
                <w:color w:val="auto"/>
              </w:rPr>
              <w:t>例3:サイバーセキュリティの責任とパフォーマンス要件を人事記述に含める。</w:t>
            </w:r>
          </w:p>
        </w:tc>
      </w:tr>
      <w:tr w:rsidR="00B87C2B" w:rsidRPr="00F57A31" w14:paraId="32D30019" w14:textId="77777777">
        <w:trPr>
          <w:trHeight w:val="1183"/>
        </w:trPr>
        <w:tc>
          <w:tcPr>
            <w:tcW w:w="1555" w:type="dxa"/>
            <w:vMerge/>
            <w:shd w:val="clear" w:color="auto" w:fill="FFFFC5"/>
            <w:noWrap/>
            <w:hideMark/>
          </w:tcPr>
          <w:p w14:paraId="163B3D8E" w14:textId="77777777" w:rsidR="00B87C2B" w:rsidRPr="00F57A31" w:rsidRDefault="00B87C2B">
            <w:pPr>
              <w:pStyle w:val="affff3"/>
              <w:rPr>
                <w:rStyle w:val="affff7"/>
                <w:smallCaps w:val="0"/>
                <w:color w:val="auto"/>
              </w:rPr>
            </w:pPr>
          </w:p>
        </w:tc>
        <w:tc>
          <w:tcPr>
            <w:tcW w:w="1842" w:type="dxa"/>
            <w:vMerge/>
            <w:shd w:val="clear" w:color="auto" w:fill="auto"/>
            <w:hideMark/>
          </w:tcPr>
          <w:p w14:paraId="79B51E37" w14:textId="77777777" w:rsidR="00B87C2B" w:rsidRPr="00F57A31" w:rsidRDefault="00B87C2B">
            <w:pPr>
              <w:pStyle w:val="affff3"/>
              <w:rPr>
                <w:rStyle w:val="affff7"/>
                <w:smallCaps w:val="0"/>
                <w:color w:val="auto"/>
              </w:rPr>
            </w:pPr>
          </w:p>
        </w:tc>
        <w:tc>
          <w:tcPr>
            <w:tcW w:w="2410" w:type="dxa"/>
            <w:vMerge/>
            <w:shd w:val="clear" w:color="auto" w:fill="auto"/>
            <w:hideMark/>
          </w:tcPr>
          <w:p w14:paraId="34551593" w14:textId="77777777" w:rsidR="00B87C2B" w:rsidRPr="00F57A31" w:rsidRDefault="00B87C2B">
            <w:pPr>
              <w:pStyle w:val="affff3"/>
              <w:rPr>
                <w:rStyle w:val="affff7"/>
                <w:smallCaps w:val="0"/>
                <w:color w:val="auto"/>
              </w:rPr>
            </w:pPr>
          </w:p>
        </w:tc>
        <w:tc>
          <w:tcPr>
            <w:tcW w:w="4542" w:type="dxa"/>
            <w:shd w:val="clear" w:color="auto" w:fill="auto"/>
            <w:hideMark/>
          </w:tcPr>
          <w:p w14:paraId="3F2969F7" w14:textId="77777777" w:rsidR="00B87C2B" w:rsidRPr="00F57A31" w:rsidRDefault="00B87C2B">
            <w:pPr>
              <w:pStyle w:val="affff3"/>
              <w:rPr>
                <w:rStyle w:val="affff7"/>
                <w:smallCaps w:val="0"/>
                <w:color w:val="auto"/>
              </w:rPr>
            </w:pPr>
            <w:r w:rsidRPr="00F57A31">
              <w:rPr>
                <w:rStyle w:val="affff7"/>
                <w:smallCaps w:val="0"/>
                <w:color w:val="auto"/>
              </w:rPr>
              <w:t>例4:サイバーセキュリティリスク管理を担当する要員のパフォーマンス目標を文書化し、定期的にパフォーマンスを測定して改善点を特定する。</w:t>
            </w:r>
          </w:p>
        </w:tc>
      </w:tr>
      <w:tr w:rsidR="00B87C2B" w:rsidRPr="00F57A31" w14:paraId="5CA5EE41" w14:textId="77777777">
        <w:trPr>
          <w:trHeight w:val="689"/>
        </w:trPr>
        <w:tc>
          <w:tcPr>
            <w:tcW w:w="1555" w:type="dxa"/>
            <w:vMerge/>
            <w:shd w:val="clear" w:color="auto" w:fill="FFFFC5"/>
            <w:noWrap/>
            <w:hideMark/>
          </w:tcPr>
          <w:p w14:paraId="63B790FA" w14:textId="77777777" w:rsidR="00B87C2B" w:rsidRPr="00F57A31" w:rsidRDefault="00B87C2B">
            <w:pPr>
              <w:pStyle w:val="affff3"/>
              <w:rPr>
                <w:rStyle w:val="affff7"/>
                <w:smallCaps w:val="0"/>
                <w:color w:val="auto"/>
              </w:rPr>
            </w:pPr>
          </w:p>
        </w:tc>
        <w:tc>
          <w:tcPr>
            <w:tcW w:w="1842" w:type="dxa"/>
            <w:vMerge/>
            <w:shd w:val="clear" w:color="auto" w:fill="auto"/>
            <w:hideMark/>
          </w:tcPr>
          <w:p w14:paraId="1441B51E" w14:textId="77777777" w:rsidR="00B87C2B" w:rsidRPr="00F57A31" w:rsidRDefault="00B87C2B">
            <w:pPr>
              <w:pStyle w:val="affff3"/>
              <w:rPr>
                <w:rStyle w:val="affff7"/>
                <w:smallCaps w:val="0"/>
                <w:color w:val="auto"/>
              </w:rPr>
            </w:pPr>
          </w:p>
        </w:tc>
        <w:tc>
          <w:tcPr>
            <w:tcW w:w="2410" w:type="dxa"/>
            <w:vMerge/>
            <w:shd w:val="clear" w:color="auto" w:fill="auto"/>
            <w:hideMark/>
          </w:tcPr>
          <w:p w14:paraId="37CE01C3" w14:textId="77777777" w:rsidR="00B87C2B" w:rsidRPr="00F57A31" w:rsidRDefault="00B87C2B">
            <w:pPr>
              <w:pStyle w:val="affff3"/>
              <w:rPr>
                <w:rStyle w:val="affff7"/>
                <w:smallCaps w:val="0"/>
                <w:color w:val="auto"/>
              </w:rPr>
            </w:pPr>
          </w:p>
        </w:tc>
        <w:tc>
          <w:tcPr>
            <w:tcW w:w="4542" w:type="dxa"/>
            <w:shd w:val="clear" w:color="auto" w:fill="auto"/>
            <w:hideMark/>
          </w:tcPr>
          <w:p w14:paraId="752662B7" w14:textId="77777777" w:rsidR="00B87C2B" w:rsidRPr="00F57A31" w:rsidRDefault="00B87C2B">
            <w:pPr>
              <w:pStyle w:val="affff3"/>
              <w:rPr>
                <w:rStyle w:val="affff7"/>
                <w:smallCaps w:val="0"/>
                <w:color w:val="auto"/>
              </w:rPr>
            </w:pPr>
            <w:r w:rsidRPr="00F57A31">
              <w:rPr>
                <w:rStyle w:val="affff7"/>
                <w:smallCaps w:val="0"/>
                <w:color w:val="auto"/>
              </w:rPr>
              <w:t>例5:業務、リスク機能、内部監査機能におけるサイバーセキュリティの責任を明確にする。</w:t>
            </w:r>
          </w:p>
        </w:tc>
      </w:tr>
      <w:tr w:rsidR="00B87C2B" w:rsidRPr="00F57A31" w14:paraId="5E524CE2" w14:textId="77777777">
        <w:trPr>
          <w:trHeight w:val="838"/>
        </w:trPr>
        <w:tc>
          <w:tcPr>
            <w:tcW w:w="1555" w:type="dxa"/>
            <w:vMerge/>
            <w:shd w:val="clear" w:color="auto" w:fill="FFFFC5"/>
            <w:noWrap/>
            <w:hideMark/>
          </w:tcPr>
          <w:p w14:paraId="64B2237B"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210806CB"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4BF95CCE" w14:textId="77777777" w:rsidR="00B87C2B" w:rsidRPr="00F57A31" w:rsidRDefault="00B87C2B">
            <w:pPr>
              <w:pStyle w:val="affff3"/>
              <w:rPr>
                <w:rStyle w:val="affff7"/>
                <w:smallCaps w:val="0"/>
                <w:color w:val="auto"/>
              </w:rPr>
            </w:pPr>
            <w:r w:rsidRPr="00F57A31">
              <w:rPr>
                <w:rStyle w:val="affff7"/>
                <w:smallCaps w:val="0"/>
                <w:color w:val="auto"/>
              </w:rPr>
              <w:t>GV.RR-03:サイバーセキュリティリスク戦略、役割、責任、ポリシーに見合った適切なリソースを配分する。</w:t>
            </w:r>
          </w:p>
        </w:tc>
        <w:tc>
          <w:tcPr>
            <w:tcW w:w="4542" w:type="dxa"/>
            <w:shd w:val="clear" w:color="auto" w:fill="auto"/>
            <w:hideMark/>
          </w:tcPr>
          <w:p w14:paraId="386A3A7B" w14:textId="77777777" w:rsidR="00B87C2B" w:rsidRPr="00F57A31" w:rsidRDefault="00B87C2B">
            <w:pPr>
              <w:pStyle w:val="affff3"/>
              <w:rPr>
                <w:rStyle w:val="affff7"/>
                <w:smallCaps w:val="0"/>
                <w:color w:val="auto"/>
              </w:rPr>
            </w:pPr>
            <w:r w:rsidRPr="00F57A31">
              <w:rPr>
                <w:rStyle w:val="affff7"/>
                <w:smallCaps w:val="0"/>
                <w:color w:val="auto"/>
              </w:rPr>
              <w:br w:type="column"/>
              <w:t>例1:定期的なマネジメントレビューを実施し、サイバーセキュリティリスクマネジメントの責任者に必要な権限が与えられていることを確認する。</w:t>
            </w:r>
          </w:p>
        </w:tc>
      </w:tr>
      <w:tr w:rsidR="00B87C2B" w:rsidRPr="00F57A31" w14:paraId="3E7A59D4" w14:textId="77777777">
        <w:trPr>
          <w:trHeight w:val="855"/>
        </w:trPr>
        <w:tc>
          <w:tcPr>
            <w:tcW w:w="1555" w:type="dxa"/>
            <w:vMerge/>
            <w:shd w:val="clear" w:color="auto" w:fill="FFFFC5"/>
            <w:noWrap/>
            <w:hideMark/>
          </w:tcPr>
          <w:p w14:paraId="165C6FE4" w14:textId="77777777" w:rsidR="00B87C2B" w:rsidRPr="00F57A31" w:rsidRDefault="00B87C2B">
            <w:pPr>
              <w:pStyle w:val="affff3"/>
              <w:rPr>
                <w:rStyle w:val="affff7"/>
                <w:smallCaps w:val="0"/>
                <w:color w:val="auto"/>
              </w:rPr>
            </w:pPr>
          </w:p>
        </w:tc>
        <w:tc>
          <w:tcPr>
            <w:tcW w:w="1842" w:type="dxa"/>
            <w:vMerge/>
            <w:shd w:val="clear" w:color="auto" w:fill="auto"/>
            <w:hideMark/>
          </w:tcPr>
          <w:p w14:paraId="733D45FB" w14:textId="77777777" w:rsidR="00B87C2B" w:rsidRPr="00F57A31" w:rsidRDefault="00B87C2B">
            <w:pPr>
              <w:pStyle w:val="affff3"/>
              <w:rPr>
                <w:rStyle w:val="affff7"/>
                <w:smallCaps w:val="0"/>
                <w:color w:val="auto"/>
              </w:rPr>
            </w:pPr>
          </w:p>
        </w:tc>
        <w:tc>
          <w:tcPr>
            <w:tcW w:w="2410" w:type="dxa"/>
            <w:vMerge/>
            <w:shd w:val="clear" w:color="auto" w:fill="auto"/>
            <w:hideMark/>
          </w:tcPr>
          <w:p w14:paraId="10B2AB51" w14:textId="77777777" w:rsidR="00B87C2B" w:rsidRPr="00F57A31" w:rsidRDefault="00B87C2B">
            <w:pPr>
              <w:pStyle w:val="affff3"/>
              <w:rPr>
                <w:rStyle w:val="affff7"/>
                <w:smallCaps w:val="0"/>
                <w:color w:val="auto"/>
              </w:rPr>
            </w:pPr>
          </w:p>
        </w:tc>
        <w:tc>
          <w:tcPr>
            <w:tcW w:w="4542" w:type="dxa"/>
            <w:shd w:val="clear" w:color="auto" w:fill="auto"/>
            <w:hideMark/>
          </w:tcPr>
          <w:p w14:paraId="31630317" w14:textId="77777777" w:rsidR="00B87C2B" w:rsidRPr="00F57A31" w:rsidRDefault="00B87C2B">
            <w:pPr>
              <w:pStyle w:val="affff3"/>
              <w:rPr>
                <w:rStyle w:val="affff7"/>
                <w:smallCaps w:val="0"/>
                <w:color w:val="auto"/>
              </w:rPr>
            </w:pPr>
            <w:r w:rsidRPr="00F57A31">
              <w:rPr>
                <w:rStyle w:val="affff7"/>
                <w:smallCaps w:val="0"/>
                <w:color w:val="auto"/>
              </w:rPr>
              <w:br w:type="column"/>
              <w:t>例2:リスク許容度と対応に沿ったリソース配分と投資を特定する。</w:t>
            </w:r>
          </w:p>
        </w:tc>
      </w:tr>
      <w:tr w:rsidR="00B87C2B" w:rsidRPr="00F57A31" w14:paraId="598FD6FD" w14:textId="77777777">
        <w:trPr>
          <w:trHeight w:val="317"/>
        </w:trPr>
        <w:tc>
          <w:tcPr>
            <w:tcW w:w="1555" w:type="dxa"/>
            <w:vMerge/>
            <w:shd w:val="clear" w:color="auto" w:fill="FFFFC5"/>
            <w:noWrap/>
            <w:hideMark/>
          </w:tcPr>
          <w:p w14:paraId="76D4F700" w14:textId="77777777" w:rsidR="00B87C2B" w:rsidRPr="00F57A31" w:rsidRDefault="00B87C2B">
            <w:pPr>
              <w:pStyle w:val="affff3"/>
              <w:rPr>
                <w:rStyle w:val="affff7"/>
                <w:smallCaps w:val="0"/>
                <w:color w:val="auto"/>
              </w:rPr>
            </w:pPr>
          </w:p>
        </w:tc>
        <w:tc>
          <w:tcPr>
            <w:tcW w:w="1842" w:type="dxa"/>
            <w:vMerge/>
            <w:shd w:val="clear" w:color="auto" w:fill="auto"/>
            <w:hideMark/>
          </w:tcPr>
          <w:p w14:paraId="6314A4CC" w14:textId="77777777" w:rsidR="00B87C2B" w:rsidRPr="00F57A31" w:rsidRDefault="00B87C2B">
            <w:pPr>
              <w:pStyle w:val="affff3"/>
              <w:rPr>
                <w:rStyle w:val="affff7"/>
                <w:smallCaps w:val="0"/>
                <w:color w:val="auto"/>
              </w:rPr>
            </w:pPr>
          </w:p>
        </w:tc>
        <w:tc>
          <w:tcPr>
            <w:tcW w:w="2410" w:type="dxa"/>
            <w:vMerge/>
            <w:shd w:val="clear" w:color="auto" w:fill="auto"/>
            <w:hideMark/>
          </w:tcPr>
          <w:p w14:paraId="2A03123C" w14:textId="77777777" w:rsidR="00B87C2B" w:rsidRPr="00F57A31" w:rsidRDefault="00B87C2B">
            <w:pPr>
              <w:pStyle w:val="affff3"/>
              <w:rPr>
                <w:rStyle w:val="affff7"/>
                <w:smallCaps w:val="0"/>
                <w:color w:val="auto"/>
              </w:rPr>
            </w:pPr>
          </w:p>
        </w:tc>
        <w:tc>
          <w:tcPr>
            <w:tcW w:w="4542" w:type="dxa"/>
            <w:shd w:val="clear" w:color="auto" w:fill="auto"/>
            <w:hideMark/>
          </w:tcPr>
          <w:p w14:paraId="52DF3F65" w14:textId="77777777" w:rsidR="00B87C2B" w:rsidRPr="00F57A31" w:rsidRDefault="00B87C2B">
            <w:pPr>
              <w:pStyle w:val="affff3"/>
              <w:rPr>
                <w:rStyle w:val="affff7"/>
                <w:smallCaps w:val="0"/>
                <w:color w:val="auto"/>
              </w:rPr>
            </w:pPr>
            <w:r w:rsidRPr="00F57A31">
              <w:rPr>
                <w:rStyle w:val="affff7"/>
                <w:smallCaps w:val="0"/>
                <w:color w:val="auto"/>
              </w:rPr>
              <w:br w:type="column"/>
              <w:t>例3:サイバーセキュリティ戦略を支援するために、適切かつ十分な人材、プロセス、技術的リソースを提供する。</w:t>
            </w:r>
          </w:p>
        </w:tc>
      </w:tr>
      <w:tr w:rsidR="00B87C2B" w:rsidRPr="00F57A31" w14:paraId="16E26478" w14:textId="77777777">
        <w:trPr>
          <w:trHeight w:val="1167"/>
        </w:trPr>
        <w:tc>
          <w:tcPr>
            <w:tcW w:w="1555" w:type="dxa"/>
            <w:vMerge/>
            <w:shd w:val="clear" w:color="auto" w:fill="FFFFC5"/>
            <w:noWrap/>
            <w:hideMark/>
          </w:tcPr>
          <w:p w14:paraId="7E3784D1"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32EF4F1F"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21BB2238" w14:textId="77777777" w:rsidR="00B87C2B" w:rsidRPr="00F57A31" w:rsidRDefault="00B87C2B">
            <w:pPr>
              <w:pStyle w:val="affff3"/>
              <w:rPr>
                <w:rStyle w:val="affff7"/>
                <w:smallCaps w:val="0"/>
                <w:color w:val="auto"/>
              </w:rPr>
            </w:pPr>
            <w:r w:rsidRPr="00F57A31">
              <w:rPr>
                <w:rStyle w:val="affff7"/>
                <w:smallCaps w:val="0"/>
                <w:color w:val="auto"/>
              </w:rPr>
              <w:t>GV.RR-04:サイバーセキュリティは人事慣行に含まれる。</w:t>
            </w:r>
          </w:p>
        </w:tc>
        <w:tc>
          <w:tcPr>
            <w:tcW w:w="4542" w:type="dxa"/>
            <w:shd w:val="clear" w:color="auto" w:fill="auto"/>
            <w:hideMark/>
          </w:tcPr>
          <w:p w14:paraId="231C7C89" w14:textId="77777777" w:rsidR="00B87C2B" w:rsidRPr="00F57A31" w:rsidRDefault="00B87C2B">
            <w:pPr>
              <w:pStyle w:val="affff3"/>
              <w:rPr>
                <w:rStyle w:val="affff7"/>
                <w:smallCaps w:val="0"/>
                <w:color w:val="auto"/>
              </w:rPr>
            </w:pPr>
            <w:r w:rsidRPr="00F57A31">
              <w:rPr>
                <w:rStyle w:val="affff7"/>
                <w:smallCaps w:val="0"/>
                <w:color w:val="auto"/>
              </w:rPr>
              <w:br w:type="column"/>
              <w:t>例1:サイバーセキュリティリスク管理への配慮を人事プロセス（人事審査、入社手続き、変更通知、退社手続きなど）に組み込む。</w:t>
            </w:r>
          </w:p>
        </w:tc>
      </w:tr>
      <w:tr w:rsidR="00B87C2B" w:rsidRPr="00F57A31" w14:paraId="70C61BD7" w14:textId="77777777">
        <w:trPr>
          <w:trHeight w:val="812"/>
        </w:trPr>
        <w:tc>
          <w:tcPr>
            <w:tcW w:w="1555" w:type="dxa"/>
            <w:vMerge/>
            <w:shd w:val="clear" w:color="auto" w:fill="FFFFC5"/>
            <w:noWrap/>
            <w:hideMark/>
          </w:tcPr>
          <w:p w14:paraId="06351B20" w14:textId="77777777" w:rsidR="00B87C2B" w:rsidRPr="00F57A31" w:rsidRDefault="00B87C2B">
            <w:pPr>
              <w:pStyle w:val="affff3"/>
              <w:rPr>
                <w:rStyle w:val="affff7"/>
                <w:smallCaps w:val="0"/>
                <w:color w:val="auto"/>
              </w:rPr>
            </w:pPr>
          </w:p>
        </w:tc>
        <w:tc>
          <w:tcPr>
            <w:tcW w:w="1842" w:type="dxa"/>
            <w:vMerge/>
            <w:shd w:val="clear" w:color="auto" w:fill="auto"/>
            <w:hideMark/>
          </w:tcPr>
          <w:p w14:paraId="3E5E51B3" w14:textId="77777777" w:rsidR="00B87C2B" w:rsidRPr="00F57A31" w:rsidRDefault="00B87C2B">
            <w:pPr>
              <w:pStyle w:val="affff3"/>
              <w:rPr>
                <w:rStyle w:val="affff7"/>
                <w:smallCaps w:val="0"/>
                <w:color w:val="auto"/>
              </w:rPr>
            </w:pPr>
          </w:p>
        </w:tc>
        <w:tc>
          <w:tcPr>
            <w:tcW w:w="2410" w:type="dxa"/>
            <w:vMerge/>
            <w:shd w:val="clear" w:color="auto" w:fill="auto"/>
            <w:hideMark/>
          </w:tcPr>
          <w:p w14:paraId="437106E9" w14:textId="77777777" w:rsidR="00B87C2B" w:rsidRPr="00F57A31" w:rsidRDefault="00B87C2B">
            <w:pPr>
              <w:pStyle w:val="affff3"/>
              <w:rPr>
                <w:rStyle w:val="affff7"/>
                <w:smallCaps w:val="0"/>
                <w:color w:val="auto"/>
              </w:rPr>
            </w:pPr>
          </w:p>
        </w:tc>
        <w:tc>
          <w:tcPr>
            <w:tcW w:w="4542" w:type="dxa"/>
            <w:shd w:val="clear" w:color="auto" w:fill="auto"/>
            <w:hideMark/>
          </w:tcPr>
          <w:p w14:paraId="6222EC0A" w14:textId="77777777" w:rsidR="00B87C2B" w:rsidRPr="00F57A31" w:rsidRDefault="00B87C2B">
            <w:pPr>
              <w:pStyle w:val="affff3"/>
              <w:rPr>
                <w:rStyle w:val="affff7"/>
                <w:smallCaps w:val="0"/>
                <w:color w:val="auto"/>
              </w:rPr>
            </w:pPr>
            <w:r w:rsidRPr="00F57A31">
              <w:rPr>
                <w:rStyle w:val="affff7"/>
                <w:smallCaps w:val="0"/>
                <w:color w:val="auto"/>
              </w:rPr>
              <w:t>例2:サイバーセキュリティの知識は、雇用、トレーニング、定着の決定においてプラス要因であると考える。</w:t>
            </w:r>
          </w:p>
        </w:tc>
      </w:tr>
      <w:tr w:rsidR="00B87C2B" w:rsidRPr="00F57A31" w14:paraId="0947A32B" w14:textId="77777777">
        <w:trPr>
          <w:trHeight w:val="1158"/>
        </w:trPr>
        <w:tc>
          <w:tcPr>
            <w:tcW w:w="1555" w:type="dxa"/>
            <w:vMerge/>
            <w:shd w:val="clear" w:color="auto" w:fill="FFFFC5"/>
            <w:noWrap/>
            <w:hideMark/>
          </w:tcPr>
          <w:p w14:paraId="7B26E9A2" w14:textId="77777777" w:rsidR="00B87C2B" w:rsidRPr="00F57A31" w:rsidRDefault="00B87C2B">
            <w:pPr>
              <w:pStyle w:val="affff3"/>
              <w:rPr>
                <w:rStyle w:val="affff7"/>
                <w:smallCaps w:val="0"/>
                <w:color w:val="auto"/>
              </w:rPr>
            </w:pPr>
          </w:p>
        </w:tc>
        <w:tc>
          <w:tcPr>
            <w:tcW w:w="1842" w:type="dxa"/>
            <w:vMerge/>
            <w:shd w:val="clear" w:color="auto" w:fill="auto"/>
            <w:hideMark/>
          </w:tcPr>
          <w:p w14:paraId="1EDDE6A9" w14:textId="77777777" w:rsidR="00B87C2B" w:rsidRPr="00F57A31" w:rsidRDefault="00B87C2B">
            <w:pPr>
              <w:pStyle w:val="affff3"/>
              <w:rPr>
                <w:rStyle w:val="affff7"/>
                <w:smallCaps w:val="0"/>
                <w:color w:val="auto"/>
              </w:rPr>
            </w:pPr>
          </w:p>
        </w:tc>
        <w:tc>
          <w:tcPr>
            <w:tcW w:w="2410" w:type="dxa"/>
            <w:vMerge/>
            <w:shd w:val="clear" w:color="auto" w:fill="auto"/>
            <w:hideMark/>
          </w:tcPr>
          <w:p w14:paraId="41E6B025" w14:textId="77777777" w:rsidR="00B87C2B" w:rsidRPr="00F57A31" w:rsidRDefault="00B87C2B">
            <w:pPr>
              <w:pStyle w:val="affff3"/>
              <w:rPr>
                <w:rStyle w:val="affff7"/>
                <w:smallCaps w:val="0"/>
                <w:color w:val="auto"/>
              </w:rPr>
            </w:pPr>
          </w:p>
        </w:tc>
        <w:tc>
          <w:tcPr>
            <w:tcW w:w="4542" w:type="dxa"/>
            <w:shd w:val="clear" w:color="auto" w:fill="auto"/>
            <w:hideMark/>
          </w:tcPr>
          <w:p w14:paraId="4A00519C" w14:textId="77777777" w:rsidR="00B87C2B" w:rsidRPr="00F57A31" w:rsidRDefault="00B87C2B">
            <w:pPr>
              <w:pStyle w:val="affff3"/>
              <w:rPr>
                <w:rStyle w:val="affff7"/>
                <w:smallCaps w:val="0"/>
                <w:color w:val="auto"/>
              </w:rPr>
            </w:pPr>
            <w:r w:rsidRPr="00F57A31">
              <w:rPr>
                <w:rStyle w:val="affff7"/>
                <w:smallCaps w:val="0"/>
                <w:color w:val="auto"/>
              </w:rPr>
              <w:t>例3:機密性の高い役割の</w:t>
            </w:r>
            <w:r>
              <w:rPr>
                <w:rStyle w:val="affff7"/>
                <w:rFonts w:hint="eastAsia"/>
                <w:smallCaps w:val="0"/>
                <w:color w:val="auto"/>
              </w:rPr>
              <w:t>従業員</w:t>
            </w:r>
            <w:r w:rsidRPr="00F57A31">
              <w:rPr>
                <w:rStyle w:val="affff7"/>
                <w:smallCaps w:val="0"/>
                <w:color w:val="auto"/>
              </w:rPr>
              <w:t>をオンボーディングする前に身元調査を実施し、そのような役割の担当者の身元調査を定期的に繰り返す。</w:t>
            </w:r>
          </w:p>
        </w:tc>
      </w:tr>
      <w:tr w:rsidR="00B87C2B" w:rsidRPr="00F57A31" w14:paraId="4A9514C8" w14:textId="77777777">
        <w:trPr>
          <w:trHeight w:val="510"/>
        </w:trPr>
        <w:tc>
          <w:tcPr>
            <w:tcW w:w="1555" w:type="dxa"/>
            <w:vMerge/>
            <w:shd w:val="clear" w:color="auto" w:fill="FFFFC5"/>
            <w:noWrap/>
            <w:hideMark/>
          </w:tcPr>
          <w:p w14:paraId="1C4B65C4" w14:textId="77777777" w:rsidR="00B87C2B" w:rsidRPr="00F57A31" w:rsidRDefault="00B87C2B">
            <w:pPr>
              <w:pStyle w:val="affff3"/>
              <w:rPr>
                <w:rStyle w:val="affff7"/>
                <w:smallCaps w:val="0"/>
                <w:color w:val="auto"/>
              </w:rPr>
            </w:pPr>
          </w:p>
        </w:tc>
        <w:tc>
          <w:tcPr>
            <w:tcW w:w="1842" w:type="dxa"/>
            <w:vMerge/>
            <w:shd w:val="clear" w:color="auto" w:fill="auto"/>
            <w:hideMark/>
          </w:tcPr>
          <w:p w14:paraId="138BCC13" w14:textId="77777777" w:rsidR="00B87C2B" w:rsidRPr="00F57A31" w:rsidRDefault="00B87C2B">
            <w:pPr>
              <w:pStyle w:val="affff3"/>
              <w:rPr>
                <w:rStyle w:val="affff7"/>
                <w:smallCaps w:val="0"/>
                <w:color w:val="auto"/>
              </w:rPr>
            </w:pPr>
          </w:p>
        </w:tc>
        <w:tc>
          <w:tcPr>
            <w:tcW w:w="2410" w:type="dxa"/>
            <w:vMerge/>
            <w:shd w:val="clear" w:color="auto" w:fill="auto"/>
            <w:hideMark/>
          </w:tcPr>
          <w:p w14:paraId="7520AD65" w14:textId="77777777" w:rsidR="00B87C2B" w:rsidRPr="00F57A31" w:rsidRDefault="00B87C2B">
            <w:pPr>
              <w:pStyle w:val="affff3"/>
              <w:rPr>
                <w:rStyle w:val="affff7"/>
                <w:smallCaps w:val="0"/>
                <w:color w:val="auto"/>
              </w:rPr>
            </w:pPr>
          </w:p>
        </w:tc>
        <w:tc>
          <w:tcPr>
            <w:tcW w:w="4542" w:type="dxa"/>
            <w:shd w:val="clear" w:color="auto" w:fill="auto"/>
            <w:hideMark/>
          </w:tcPr>
          <w:p w14:paraId="01A8FA40" w14:textId="77777777" w:rsidR="00B87C2B" w:rsidRPr="00F57A31" w:rsidRDefault="00B87C2B">
            <w:pPr>
              <w:pStyle w:val="affff3"/>
              <w:rPr>
                <w:rStyle w:val="affff7"/>
                <w:smallCaps w:val="0"/>
                <w:color w:val="auto"/>
              </w:rPr>
            </w:pPr>
            <w:r w:rsidRPr="00F57A31">
              <w:rPr>
                <w:rStyle w:val="affff7"/>
                <w:smallCaps w:val="0"/>
                <w:color w:val="auto"/>
              </w:rPr>
              <w:br w:type="column"/>
              <w:t>例4:各自の役割に関連するセキュリティポリシーを認識し、順守し、維持するための要員の義務を定義し、実施する。</w:t>
            </w:r>
          </w:p>
        </w:tc>
      </w:tr>
      <w:tr w:rsidR="00B87C2B" w:rsidRPr="00F57A31" w14:paraId="29306024" w14:textId="77777777">
        <w:trPr>
          <w:trHeight w:val="660"/>
        </w:trPr>
        <w:tc>
          <w:tcPr>
            <w:tcW w:w="1555" w:type="dxa"/>
            <w:vMerge/>
            <w:shd w:val="clear" w:color="auto" w:fill="FFFFC5"/>
            <w:noWrap/>
            <w:hideMark/>
          </w:tcPr>
          <w:p w14:paraId="544B2AF3" w14:textId="77777777" w:rsidR="00B87C2B" w:rsidRPr="00F57A31" w:rsidRDefault="00B87C2B">
            <w:pPr>
              <w:pStyle w:val="affff3"/>
              <w:rPr>
                <w:rStyle w:val="affff7"/>
                <w:smallCaps w:val="0"/>
                <w:color w:val="auto"/>
              </w:rPr>
            </w:pPr>
          </w:p>
        </w:tc>
        <w:tc>
          <w:tcPr>
            <w:tcW w:w="1842" w:type="dxa"/>
            <w:vMerge w:val="restart"/>
            <w:shd w:val="clear" w:color="auto" w:fill="auto"/>
            <w:hideMark/>
          </w:tcPr>
          <w:p w14:paraId="62BB9FF7" w14:textId="77777777" w:rsidR="00B87C2B" w:rsidRPr="00F57A31" w:rsidRDefault="00B87C2B">
            <w:pPr>
              <w:pStyle w:val="affff3"/>
              <w:rPr>
                <w:rStyle w:val="affff7"/>
                <w:smallCaps w:val="0"/>
                <w:color w:val="auto"/>
              </w:rPr>
            </w:pPr>
            <w:r w:rsidRPr="00F57A31">
              <w:rPr>
                <w:rStyle w:val="affff7"/>
                <w:smallCaps w:val="0"/>
                <w:color w:val="auto"/>
              </w:rPr>
              <w:t>ポリシー</w:t>
            </w:r>
            <w:r>
              <w:rPr>
                <w:rStyle w:val="affff7"/>
                <w:smallCaps w:val="0"/>
                <w:color w:val="auto"/>
              </w:rPr>
              <w:t>（</w:t>
            </w:r>
            <w:r w:rsidRPr="00F57A31">
              <w:rPr>
                <w:rStyle w:val="affff7"/>
                <w:smallCaps w:val="0"/>
                <w:color w:val="auto"/>
              </w:rPr>
              <w:t>GV.PO</w:t>
            </w:r>
            <w:r>
              <w:rPr>
                <w:rStyle w:val="affff7"/>
                <w:smallCaps w:val="0"/>
                <w:color w:val="auto"/>
              </w:rPr>
              <w:t>）</w:t>
            </w:r>
            <w:r w:rsidRPr="00F57A31">
              <w:rPr>
                <w:rStyle w:val="affff7"/>
                <w:smallCaps w:val="0"/>
                <w:color w:val="auto"/>
              </w:rPr>
              <w:t>:組織のサイバーセキュリティポリシーが確立され、伝達され、実施される。</w:t>
            </w:r>
          </w:p>
        </w:tc>
        <w:tc>
          <w:tcPr>
            <w:tcW w:w="2410" w:type="dxa"/>
            <w:vMerge w:val="restart"/>
            <w:shd w:val="clear" w:color="auto" w:fill="auto"/>
            <w:noWrap/>
            <w:hideMark/>
          </w:tcPr>
          <w:p w14:paraId="52F4B1F4" w14:textId="77777777" w:rsidR="00B87C2B" w:rsidRPr="00F57A31" w:rsidRDefault="00B87C2B">
            <w:pPr>
              <w:pStyle w:val="affff3"/>
              <w:rPr>
                <w:rStyle w:val="affff7"/>
                <w:smallCaps w:val="0"/>
                <w:color w:val="auto"/>
              </w:rPr>
            </w:pPr>
            <w:r w:rsidRPr="00F57A31">
              <w:rPr>
                <w:rStyle w:val="affff7"/>
                <w:smallCaps w:val="0"/>
                <w:color w:val="auto"/>
              </w:rPr>
              <w:t>GV.PO-01:サイバーセキュリティリスクの管理方針が、組織の状況、サイバーセキュリティ戦略、優先事項に基づいて策定され、周知され、実施される。</w:t>
            </w:r>
          </w:p>
        </w:tc>
        <w:tc>
          <w:tcPr>
            <w:tcW w:w="4542" w:type="dxa"/>
            <w:shd w:val="clear" w:color="auto" w:fill="auto"/>
            <w:hideMark/>
          </w:tcPr>
          <w:p w14:paraId="105BB4B6" w14:textId="77777777" w:rsidR="00B87C2B" w:rsidRPr="00F57A31" w:rsidRDefault="00B87C2B">
            <w:pPr>
              <w:pStyle w:val="affff3"/>
              <w:rPr>
                <w:rStyle w:val="affff7"/>
                <w:smallCaps w:val="0"/>
                <w:color w:val="auto"/>
              </w:rPr>
            </w:pPr>
            <w:r w:rsidRPr="00F57A31">
              <w:rPr>
                <w:rStyle w:val="affff7"/>
                <w:smallCaps w:val="0"/>
                <w:color w:val="auto"/>
              </w:rPr>
              <w:t>例1:経営陣の意図、期待、方向性を記述した、理解しやすく使いやすいリスク管理ポリシーを作成、普及、維持する</w:t>
            </w:r>
            <w:r>
              <w:rPr>
                <w:rStyle w:val="affff7"/>
                <w:rFonts w:hint="eastAsia"/>
                <w:smallCaps w:val="0"/>
                <w:color w:val="auto"/>
              </w:rPr>
              <w:t>。</w:t>
            </w:r>
          </w:p>
        </w:tc>
      </w:tr>
      <w:tr w:rsidR="00B87C2B" w:rsidRPr="00F57A31" w14:paraId="56C31D8B" w14:textId="77777777">
        <w:trPr>
          <w:trHeight w:val="406"/>
        </w:trPr>
        <w:tc>
          <w:tcPr>
            <w:tcW w:w="1555" w:type="dxa"/>
            <w:vMerge/>
            <w:shd w:val="clear" w:color="auto" w:fill="FFFFC5"/>
            <w:noWrap/>
            <w:hideMark/>
          </w:tcPr>
          <w:p w14:paraId="3FE51D7E" w14:textId="77777777" w:rsidR="00B87C2B" w:rsidRPr="00F57A31" w:rsidRDefault="00B87C2B">
            <w:pPr>
              <w:pStyle w:val="affff3"/>
              <w:rPr>
                <w:rStyle w:val="affff7"/>
                <w:smallCaps w:val="0"/>
                <w:color w:val="auto"/>
              </w:rPr>
            </w:pPr>
          </w:p>
        </w:tc>
        <w:tc>
          <w:tcPr>
            <w:tcW w:w="1842" w:type="dxa"/>
            <w:vMerge/>
            <w:shd w:val="clear" w:color="auto" w:fill="auto"/>
            <w:hideMark/>
          </w:tcPr>
          <w:p w14:paraId="53A95180" w14:textId="77777777" w:rsidR="00B87C2B" w:rsidRPr="00F57A31" w:rsidRDefault="00B87C2B">
            <w:pPr>
              <w:pStyle w:val="affff3"/>
              <w:rPr>
                <w:rStyle w:val="affff7"/>
                <w:smallCaps w:val="0"/>
                <w:color w:val="auto"/>
              </w:rPr>
            </w:pPr>
          </w:p>
        </w:tc>
        <w:tc>
          <w:tcPr>
            <w:tcW w:w="2410" w:type="dxa"/>
            <w:vMerge/>
            <w:shd w:val="clear" w:color="auto" w:fill="auto"/>
            <w:hideMark/>
          </w:tcPr>
          <w:p w14:paraId="21A87677" w14:textId="77777777" w:rsidR="00B87C2B" w:rsidRPr="00F57A31" w:rsidRDefault="00B87C2B">
            <w:pPr>
              <w:pStyle w:val="affff3"/>
              <w:rPr>
                <w:rStyle w:val="affff7"/>
                <w:smallCaps w:val="0"/>
                <w:color w:val="auto"/>
              </w:rPr>
            </w:pPr>
          </w:p>
        </w:tc>
        <w:tc>
          <w:tcPr>
            <w:tcW w:w="4542" w:type="dxa"/>
            <w:shd w:val="clear" w:color="auto" w:fill="auto"/>
            <w:hideMark/>
          </w:tcPr>
          <w:p w14:paraId="56D57A56" w14:textId="77777777" w:rsidR="00B87C2B" w:rsidRPr="00F57A31" w:rsidRDefault="00B87C2B">
            <w:pPr>
              <w:pStyle w:val="affff3"/>
              <w:rPr>
                <w:rStyle w:val="affff7"/>
                <w:smallCaps w:val="0"/>
                <w:color w:val="auto"/>
              </w:rPr>
            </w:pPr>
            <w:r w:rsidRPr="00F57A31">
              <w:rPr>
                <w:rStyle w:val="affff7"/>
                <w:smallCaps w:val="0"/>
                <w:color w:val="auto"/>
              </w:rPr>
              <w:t>例2:ポリシーとそれをサポートするプロセスと手順を定期的に見直して、リスク管理戦略の目標と優先事項、およびサイバーセキュリティポリシーの高レベルの方向性と一致していることを確認する。</w:t>
            </w:r>
          </w:p>
        </w:tc>
      </w:tr>
      <w:tr w:rsidR="00B87C2B" w:rsidRPr="00F57A31" w14:paraId="1962C864" w14:textId="77777777">
        <w:trPr>
          <w:trHeight w:val="474"/>
        </w:trPr>
        <w:tc>
          <w:tcPr>
            <w:tcW w:w="1555" w:type="dxa"/>
            <w:vMerge/>
            <w:shd w:val="clear" w:color="auto" w:fill="FFFFC5"/>
            <w:noWrap/>
            <w:hideMark/>
          </w:tcPr>
          <w:p w14:paraId="16513158" w14:textId="77777777" w:rsidR="00B87C2B" w:rsidRPr="00F57A31" w:rsidRDefault="00B87C2B">
            <w:pPr>
              <w:pStyle w:val="affff3"/>
              <w:rPr>
                <w:rStyle w:val="affff7"/>
                <w:smallCaps w:val="0"/>
                <w:color w:val="auto"/>
              </w:rPr>
            </w:pPr>
          </w:p>
        </w:tc>
        <w:tc>
          <w:tcPr>
            <w:tcW w:w="1842" w:type="dxa"/>
            <w:vMerge/>
            <w:shd w:val="clear" w:color="auto" w:fill="auto"/>
            <w:hideMark/>
          </w:tcPr>
          <w:p w14:paraId="43DEBA43" w14:textId="77777777" w:rsidR="00B87C2B" w:rsidRPr="00F57A31" w:rsidRDefault="00B87C2B">
            <w:pPr>
              <w:pStyle w:val="affff3"/>
              <w:rPr>
                <w:rStyle w:val="affff7"/>
                <w:smallCaps w:val="0"/>
                <w:color w:val="auto"/>
              </w:rPr>
            </w:pPr>
          </w:p>
        </w:tc>
        <w:tc>
          <w:tcPr>
            <w:tcW w:w="2410" w:type="dxa"/>
            <w:vMerge/>
            <w:shd w:val="clear" w:color="auto" w:fill="auto"/>
            <w:hideMark/>
          </w:tcPr>
          <w:p w14:paraId="529C6625" w14:textId="77777777" w:rsidR="00B87C2B" w:rsidRPr="00F57A31" w:rsidRDefault="00B87C2B">
            <w:pPr>
              <w:pStyle w:val="affff3"/>
              <w:rPr>
                <w:rStyle w:val="affff7"/>
                <w:smallCaps w:val="0"/>
                <w:color w:val="auto"/>
              </w:rPr>
            </w:pPr>
          </w:p>
        </w:tc>
        <w:tc>
          <w:tcPr>
            <w:tcW w:w="4542" w:type="dxa"/>
            <w:shd w:val="clear" w:color="auto" w:fill="auto"/>
            <w:hideMark/>
          </w:tcPr>
          <w:p w14:paraId="5507700F" w14:textId="77777777" w:rsidR="00B87C2B" w:rsidRPr="00F57A31" w:rsidRDefault="00B87C2B">
            <w:pPr>
              <w:pStyle w:val="affff3"/>
              <w:rPr>
                <w:rStyle w:val="affff7"/>
                <w:smallCaps w:val="0"/>
                <w:color w:val="auto"/>
              </w:rPr>
            </w:pPr>
            <w:r w:rsidRPr="00F57A31">
              <w:rPr>
                <w:rStyle w:val="affff7"/>
                <w:smallCaps w:val="0"/>
                <w:color w:val="auto"/>
              </w:rPr>
              <w:br w:type="column"/>
              <w:t>例3:ポリシーについて上級管理職の承認</w:t>
            </w:r>
            <w:r>
              <w:rPr>
                <w:rStyle w:val="affff7"/>
                <w:rFonts w:hint="eastAsia"/>
                <w:smallCaps w:val="0"/>
                <w:color w:val="auto"/>
              </w:rPr>
              <w:t>を必要とする</w:t>
            </w:r>
            <w:r w:rsidRPr="00F57A31">
              <w:rPr>
                <w:rStyle w:val="affff7"/>
                <w:smallCaps w:val="0"/>
                <w:color w:val="auto"/>
              </w:rPr>
              <w:t>。</w:t>
            </w:r>
          </w:p>
        </w:tc>
      </w:tr>
      <w:tr w:rsidR="00B87C2B" w:rsidRPr="00F57A31" w14:paraId="0D69ED87" w14:textId="77777777">
        <w:trPr>
          <w:trHeight w:val="845"/>
        </w:trPr>
        <w:tc>
          <w:tcPr>
            <w:tcW w:w="1555" w:type="dxa"/>
            <w:vMerge/>
            <w:shd w:val="clear" w:color="auto" w:fill="FFFFC5"/>
            <w:noWrap/>
            <w:hideMark/>
          </w:tcPr>
          <w:p w14:paraId="7DAE6F1A" w14:textId="77777777" w:rsidR="00B87C2B" w:rsidRPr="00F57A31" w:rsidRDefault="00B87C2B">
            <w:pPr>
              <w:pStyle w:val="affff3"/>
              <w:rPr>
                <w:rStyle w:val="affff7"/>
                <w:smallCaps w:val="0"/>
                <w:color w:val="auto"/>
              </w:rPr>
            </w:pPr>
          </w:p>
        </w:tc>
        <w:tc>
          <w:tcPr>
            <w:tcW w:w="1842" w:type="dxa"/>
            <w:vMerge/>
            <w:shd w:val="clear" w:color="auto" w:fill="auto"/>
            <w:hideMark/>
          </w:tcPr>
          <w:p w14:paraId="27E9434A" w14:textId="77777777" w:rsidR="00B87C2B" w:rsidRPr="00F57A31" w:rsidRDefault="00B87C2B">
            <w:pPr>
              <w:pStyle w:val="affff3"/>
              <w:rPr>
                <w:rStyle w:val="affff7"/>
                <w:smallCaps w:val="0"/>
                <w:color w:val="auto"/>
              </w:rPr>
            </w:pPr>
          </w:p>
        </w:tc>
        <w:tc>
          <w:tcPr>
            <w:tcW w:w="2410" w:type="dxa"/>
            <w:vMerge/>
            <w:shd w:val="clear" w:color="auto" w:fill="auto"/>
            <w:hideMark/>
          </w:tcPr>
          <w:p w14:paraId="3AC737B0" w14:textId="77777777" w:rsidR="00B87C2B" w:rsidRPr="00F57A31" w:rsidRDefault="00B87C2B">
            <w:pPr>
              <w:pStyle w:val="affff3"/>
              <w:rPr>
                <w:rStyle w:val="affff7"/>
                <w:smallCaps w:val="0"/>
                <w:color w:val="auto"/>
              </w:rPr>
            </w:pPr>
          </w:p>
        </w:tc>
        <w:tc>
          <w:tcPr>
            <w:tcW w:w="4542" w:type="dxa"/>
            <w:shd w:val="clear" w:color="auto" w:fill="auto"/>
            <w:hideMark/>
          </w:tcPr>
          <w:p w14:paraId="07B0318F" w14:textId="77777777" w:rsidR="00B87C2B" w:rsidRPr="00F57A31" w:rsidRDefault="00B87C2B">
            <w:pPr>
              <w:pStyle w:val="affff3"/>
              <w:rPr>
                <w:rStyle w:val="affff7"/>
                <w:smallCaps w:val="0"/>
                <w:color w:val="auto"/>
              </w:rPr>
            </w:pPr>
            <w:r w:rsidRPr="00F57A31">
              <w:rPr>
                <w:rStyle w:val="affff7"/>
                <w:smallCaps w:val="0"/>
                <w:color w:val="auto"/>
              </w:rPr>
              <w:br w:type="column"/>
              <w:t>例4:サイバーセキュリティリスク管理ポリシーとそれをサポートするプロセスと手順を組織全体に伝達する。</w:t>
            </w:r>
          </w:p>
        </w:tc>
      </w:tr>
      <w:tr w:rsidR="00B87C2B" w:rsidRPr="00F57A31" w14:paraId="69D09909" w14:textId="77777777">
        <w:trPr>
          <w:trHeight w:val="64"/>
        </w:trPr>
        <w:tc>
          <w:tcPr>
            <w:tcW w:w="1555" w:type="dxa"/>
            <w:vMerge/>
            <w:shd w:val="clear" w:color="auto" w:fill="FFFFC5"/>
            <w:noWrap/>
            <w:hideMark/>
          </w:tcPr>
          <w:p w14:paraId="33CA1ED3" w14:textId="77777777" w:rsidR="00B87C2B" w:rsidRPr="00F57A31" w:rsidRDefault="00B87C2B">
            <w:pPr>
              <w:pStyle w:val="affff3"/>
              <w:rPr>
                <w:rStyle w:val="affff7"/>
                <w:smallCaps w:val="0"/>
                <w:color w:val="auto"/>
              </w:rPr>
            </w:pPr>
          </w:p>
        </w:tc>
        <w:tc>
          <w:tcPr>
            <w:tcW w:w="1842" w:type="dxa"/>
            <w:vMerge/>
            <w:shd w:val="clear" w:color="auto" w:fill="auto"/>
            <w:hideMark/>
          </w:tcPr>
          <w:p w14:paraId="6C0D42C4" w14:textId="77777777" w:rsidR="00B87C2B" w:rsidRPr="00F57A31" w:rsidRDefault="00B87C2B">
            <w:pPr>
              <w:pStyle w:val="affff3"/>
              <w:rPr>
                <w:rStyle w:val="affff7"/>
                <w:smallCaps w:val="0"/>
                <w:color w:val="auto"/>
              </w:rPr>
            </w:pPr>
          </w:p>
        </w:tc>
        <w:tc>
          <w:tcPr>
            <w:tcW w:w="2410" w:type="dxa"/>
            <w:vMerge/>
            <w:shd w:val="clear" w:color="auto" w:fill="auto"/>
            <w:hideMark/>
          </w:tcPr>
          <w:p w14:paraId="53C7494C" w14:textId="77777777" w:rsidR="00B87C2B" w:rsidRPr="00F57A31" w:rsidRDefault="00B87C2B">
            <w:pPr>
              <w:pStyle w:val="affff3"/>
              <w:rPr>
                <w:rStyle w:val="affff7"/>
                <w:smallCaps w:val="0"/>
                <w:color w:val="auto"/>
              </w:rPr>
            </w:pPr>
          </w:p>
        </w:tc>
        <w:tc>
          <w:tcPr>
            <w:tcW w:w="4542" w:type="dxa"/>
            <w:shd w:val="clear" w:color="auto" w:fill="auto"/>
            <w:hideMark/>
          </w:tcPr>
          <w:p w14:paraId="1F53B843" w14:textId="77777777" w:rsidR="00B87C2B" w:rsidRPr="00F57A31" w:rsidRDefault="00B87C2B">
            <w:pPr>
              <w:pStyle w:val="affff3"/>
              <w:rPr>
                <w:rStyle w:val="affff7"/>
                <w:smallCaps w:val="0"/>
                <w:color w:val="auto"/>
              </w:rPr>
            </w:pPr>
            <w:r w:rsidRPr="00F57A31">
              <w:rPr>
                <w:rStyle w:val="affff7"/>
                <w:smallCaps w:val="0"/>
                <w:color w:val="auto"/>
              </w:rPr>
              <w:br w:type="column"/>
              <w:t>例5:最初に採用されたとき、毎年、およびポリシーが更新されるたびに、ポリシーの受領を確認するように担当者に要求する。</w:t>
            </w:r>
          </w:p>
        </w:tc>
      </w:tr>
      <w:tr w:rsidR="00B87C2B" w:rsidRPr="00F57A31" w14:paraId="476DBCBB" w14:textId="77777777">
        <w:trPr>
          <w:trHeight w:val="1451"/>
        </w:trPr>
        <w:tc>
          <w:tcPr>
            <w:tcW w:w="1555" w:type="dxa"/>
            <w:vMerge/>
            <w:shd w:val="clear" w:color="auto" w:fill="FFFFC5"/>
            <w:noWrap/>
            <w:hideMark/>
          </w:tcPr>
          <w:p w14:paraId="028BDF0A"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4AF84445"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315FE968" w14:textId="77777777" w:rsidR="00B87C2B" w:rsidRPr="00D7470A" w:rsidRDefault="00B87C2B">
            <w:pPr>
              <w:pStyle w:val="affff3"/>
              <w:rPr>
                <w:rStyle w:val="affff7"/>
                <w:smallCaps w:val="0"/>
                <w:color w:val="auto"/>
              </w:rPr>
            </w:pPr>
            <w:r w:rsidRPr="00F57A31">
              <w:rPr>
                <w:rStyle w:val="affff7"/>
                <w:smallCaps w:val="0"/>
                <w:color w:val="auto"/>
              </w:rPr>
              <w:br w:type="column"/>
              <w:t>GV.PO-02:サイバーセキュリティリスクの管理方針は、要件、脅威、技術、組織ミッションの変化を反映するよう、見直し、更新、伝達、実施される。</w:t>
            </w:r>
          </w:p>
        </w:tc>
        <w:tc>
          <w:tcPr>
            <w:tcW w:w="4542" w:type="dxa"/>
            <w:shd w:val="clear" w:color="auto" w:fill="auto"/>
            <w:hideMark/>
          </w:tcPr>
          <w:p w14:paraId="4789F932" w14:textId="77777777" w:rsidR="00B87C2B" w:rsidRPr="003B0313" w:rsidRDefault="00B87C2B">
            <w:pPr>
              <w:pStyle w:val="affff3"/>
              <w:rPr>
                <w:rStyle w:val="affff7"/>
                <w:smallCaps w:val="0"/>
                <w:color w:val="auto"/>
              </w:rPr>
            </w:pPr>
            <w:r w:rsidRPr="00F57A31">
              <w:rPr>
                <w:rStyle w:val="affff7"/>
                <w:smallCaps w:val="0"/>
                <w:color w:val="auto"/>
              </w:rPr>
              <w:br w:type="column"/>
              <w:t>例1:サイバーセキュリティリスク管理の結果の定期的なレビューに基づいてポリシーを更新し、ポリシーとサポートプロセスと手順がリスクを許容可能なレベルで適切に維持するようにする。</w:t>
            </w:r>
          </w:p>
          <w:p w14:paraId="1329D8C5" w14:textId="77777777" w:rsidR="00B87C2B" w:rsidRPr="00F57A31" w:rsidRDefault="00B87C2B">
            <w:pPr>
              <w:pStyle w:val="affff3"/>
              <w:rPr>
                <w:rStyle w:val="affff7"/>
                <w:smallCaps w:val="0"/>
                <w:color w:val="auto"/>
              </w:rPr>
            </w:pPr>
          </w:p>
        </w:tc>
      </w:tr>
      <w:tr w:rsidR="00B87C2B" w:rsidRPr="00F57A31" w14:paraId="4AB7B598" w14:textId="77777777">
        <w:trPr>
          <w:trHeight w:val="1138"/>
        </w:trPr>
        <w:tc>
          <w:tcPr>
            <w:tcW w:w="1555" w:type="dxa"/>
            <w:vMerge/>
            <w:shd w:val="clear" w:color="auto" w:fill="FFFFC5"/>
            <w:noWrap/>
            <w:hideMark/>
          </w:tcPr>
          <w:p w14:paraId="57EE307E" w14:textId="77777777" w:rsidR="00B87C2B" w:rsidRPr="00F57A31" w:rsidRDefault="00B87C2B">
            <w:pPr>
              <w:pStyle w:val="affff3"/>
              <w:rPr>
                <w:rStyle w:val="affff7"/>
                <w:smallCaps w:val="0"/>
                <w:color w:val="auto"/>
              </w:rPr>
            </w:pPr>
          </w:p>
        </w:tc>
        <w:tc>
          <w:tcPr>
            <w:tcW w:w="1842" w:type="dxa"/>
            <w:vMerge/>
            <w:shd w:val="clear" w:color="auto" w:fill="auto"/>
            <w:hideMark/>
          </w:tcPr>
          <w:p w14:paraId="67C73474" w14:textId="77777777" w:rsidR="00B87C2B" w:rsidRPr="00F57A31" w:rsidRDefault="00B87C2B">
            <w:pPr>
              <w:pStyle w:val="affff3"/>
              <w:rPr>
                <w:rStyle w:val="affff7"/>
                <w:smallCaps w:val="0"/>
                <w:color w:val="auto"/>
              </w:rPr>
            </w:pPr>
          </w:p>
        </w:tc>
        <w:tc>
          <w:tcPr>
            <w:tcW w:w="2410" w:type="dxa"/>
            <w:vMerge/>
            <w:shd w:val="clear" w:color="auto" w:fill="auto"/>
            <w:hideMark/>
          </w:tcPr>
          <w:p w14:paraId="60342872" w14:textId="77777777" w:rsidR="00B87C2B" w:rsidRPr="00F57A31" w:rsidRDefault="00B87C2B">
            <w:pPr>
              <w:pStyle w:val="affff3"/>
              <w:rPr>
                <w:rStyle w:val="affff7"/>
                <w:smallCaps w:val="0"/>
                <w:color w:val="auto"/>
              </w:rPr>
            </w:pPr>
          </w:p>
        </w:tc>
        <w:tc>
          <w:tcPr>
            <w:tcW w:w="4542" w:type="dxa"/>
            <w:shd w:val="clear" w:color="auto" w:fill="auto"/>
            <w:hideMark/>
          </w:tcPr>
          <w:p w14:paraId="4C00833E" w14:textId="77777777" w:rsidR="00B87C2B" w:rsidRPr="00F57A31" w:rsidRDefault="00B87C2B">
            <w:pPr>
              <w:pStyle w:val="affff3"/>
              <w:rPr>
                <w:rStyle w:val="affff7"/>
                <w:smallCaps w:val="0"/>
                <w:color w:val="auto"/>
              </w:rPr>
            </w:pPr>
            <w:r w:rsidRPr="00F57A31">
              <w:rPr>
                <w:rStyle w:val="affff7"/>
                <w:smallCaps w:val="0"/>
                <w:color w:val="auto"/>
              </w:rPr>
              <w:br w:type="column"/>
              <w:t>例2:組織のリスク環境に対する変更</w:t>
            </w:r>
            <w:r>
              <w:rPr>
                <w:rStyle w:val="affff7"/>
                <w:smallCaps w:val="0"/>
                <w:color w:val="auto"/>
              </w:rPr>
              <w:t>（</w:t>
            </w:r>
            <w:r w:rsidRPr="00F57A31">
              <w:rPr>
                <w:rStyle w:val="affff7"/>
                <w:smallCaps w:val="0"/>
                <w:color w:val="auto"/>
              </w:rPr>
              <w:t>リスクや組織のミッション目標の変更など</w:t>
            </w:r>
            <w:r>
              <w:rPr>
                <w:rStyle w:val="affff7"/>
                <w:smallCaps w:val="0"/>
                <w:color w:val="auto"/>
              </w:rPr>
              <w:t>）</w:t>
            </w:r>
            <w:r w:rsidRPr="00F57A31">
              <w:rPr>
                <w:rStyle w:val="affff7"/>
                <w:smallCaps w:val="0"/>
                <w:color w:val="auto"/>
              </w:rPr>
              <w:t>をレビューするためのタイムラインを提供し、推奨されるポリシーの更新を伝える。</w:t>
            </w:r>
          </w:p>
        </w:tc>
      </w:tr>
      <w:tr w:rsidR="00B87C2B" w:rsidRPr="00F57A31" w14:paraId="2680964F" w14:textId="77777777">
        <w:trPr>
          <w:trHeight w:val="544"/>
        </w:trPr>
        <w:tc>
          <w:tcPr>
            <w:tcW w:w="1555" w:type="dxa"/>
            <w:vMerge/>
            <w:shd w:val="clear" w:color="auto" w:fill="FFFFC5"/>
            <w:noWrap/>
            <w:hideMark/>
          </w:tcPr>
          <w:p w14:paraId="04BE5A6B" w14:textId="77777777" w:rsidR="00B87C2B" w:rsidRPr="00F57A31" w:rsidRDefault="00B87C2B">
            <w:pPr>
              <w:pStyle w:val="affff3"/>
              <w:rPr>
                <w:rStyle w:val="affff7"/>
                <w:smallCaps w:val="0"/>
                <w:color w:val="auto"/>
              </w:rPr>
            </w:pPr>
          </w:p>
        </w:tc>
        <w:tc>
          <w:tcPr>
            <w:tcW w:w="1842" w:type="dxa"/>
            <w:vMerge/>
            <w:shd w:val="clear" w:color="auto" w:fill="auto"/>
            <w:hideMark/>
          </w:tcPr>
          <w:p w14:paraId="159F7851" w14:textId="77777777" w:rsidR="00B87C2B" w:rsidRPr="00F57A31" w:rsidRDefault="00B87C2B">
            <w:pPr>
              <w:pStyle w:val="affff3"/>
              <w:rPr>
                <w:rStyle w:val="affff7"/>
                <w:smallCaps w:val="0"/>
                <w:color w:val="auto"/>
              </w:rPr>
            </w:pPr>
          </w:p>
        </w:tc>
        <w:tc>
          <w:tcPr>
            <w:tcW w:w="2410" w:type="dxa"/>
            <w:vMerge/>
            <w:shd w:val="clear" w:color="auto" w:fill="auto"/>
            <w:hideMark/>
          </w:tcPr>
          <w:p w14:paraId="21D76CCE" w14:textId="77777777" w:rsidR="00B87C2B" w:rsidRPr="00F57A31" w:rsidRDefault="00B87C2B">
            <w:pPr>
              <w:pStyle w:val="affff3"/>
              <w:rPr>
                <w:rStyle w:val="affff7"/>
                <w:smallCaps w:val="0"/>
                <w:color w:val="auto"/>
              </w:rPr>
            </w:pPr>
          </w:p>
        </w:tc>
        <w:tc>
          <w:tcPr>
            <w:tcW w:w="4542" w:type="dxa"/>
            <w:shd w:val="clear" w:color="auto" w:fill="auto"/>
            <w:hideMark/>
          </w:tcPr>
          <w:p w14:paraId="6075E936" w14:textId="77777777" w:rsidR="00B87C2B" w:rsidRPr="00F57A31" w:rsidRDefault="00B87C2B">
            <w:pPr>
              <w:pStyle w:val="affff3"/>
              <w:rPr>
                <w:rStyle w:val="affff7"/>
                <w:smallCaps w:val="0"/>
                <w:color w:val="auto"/>
              </w:rPr>
            </w:pPr>
            <w:r w:rsidRPr="00F57A31">
              <w:rPr>
                <w:rStyle w:val="affff7"/>
                <w:smallCaps w:val="0"/>
                <w:color w:val="auto"/>
              </w:rPr>
              <w:t>例3:法的要件および規制要件の変更を反映するようにポリシーを更新する。</w:t>
            </w:r>
          </w:p>
        </w:tc>
      </w:tr>
      <w:tr w:rsidR="00B87C2B" w:rsidRPr="00F57A31" w14:paraId="589EA582" w14:textId="77777777">
        <w:trPr>
          <w:trHeight w:val="1009"/>
        </w:trPr>
        <w:tc>
          <w:tcPr>
            <w:tcW w:w="1555" w:type="dxa"/>
            <w:vMerge/>
            <w:shd w:val="clear" w:color="auto" w:fill="FFFFC5"/>
            <w:noWrap/>
            <w:hideMark/>
          </w:tcPr>
          <w:p w14:paraId="2E131870" w14:textId="77777777" w:rsidR="00B87C2B" w:rsidRPr="00F57A31" w:rsidRDefault="00B87C2B">
            <w:pPr>
              <w:pStyle w:val="affff3"/>
              <w:rPr>
                <w:rStyle w:val="affff7"/>
                <w:smallCaps w:val="0"/>
                <w:color w:val="auto"/>
              </w:rPr>
            </w:pPr>
          </w:p>
        </w:tc>
        <w:tc>
          <w:tcPr>
            <w:tcW w:w="1842" w:type="dxa"/>
            <w:vMerge/>
            <w:shd w:val="clear" w:color="auto" w:fill="auto"/>
            <w:hideMark/>
          </w:tcPr>
          <w:p w14:paraId="2D9D3BF5" w14:textId="77777777" w:rsidR="00B87C2B" w:rsidRPr="00F57A31" w:rsidRDefault="00B87C2B">
            <w:pPr>
              <w:pStyle w:val="affff3"/>
              <w:rPr>
                <w:rStyle w:val="affff7"/>
                <w:smallCaps w:val="0"/>
                <w:color w:val="auto"/>
              </w:rPr>
            </w:pPr>
          </w:p>
        </w:tc>
        <w:tc>
          <w:tcPr>
            <w:tcW w:w="2410" w:type="dxa"/>
            <w:vMerge/>
            <w:shd w:val="clear" w:color="auto" w:fill="auto"/>
            <w:hideMark/>
          </w:tcPr>
          <w:p w14:paraId="0411F37C" w14:textId="77777777" w:rsidR="00B87C2B" w:rsidRPr="00F57A31" w:rsidRDefault="00B87C2B">
            <w:pPr>
              <w:pStyle w:val="affff3"/>
              <w:rPr>
                <w:rStyle w:val="affff7"/>
                <w:smallCaps w:val="0"/>
                <w:color w:val="auto"/>
              </w:rPr>
            </w:pPr>
          </w:p>
        </w:tc>
        <w:tc>
          <w:tcPr>
            <w:tcW w:w="4542" w:type="dxa"/>
            <w:shd w:val="clear" w:color="auto" w:fill="auto"/>
            <w:hideMark/>
          </w:tcPr>
          <w:p w14:paraId="3FB6887B" w14:textId="77777777" w:rsidR="00B87C2B" w:rsidRPr="00F57A31" w:rsidRDefault="00B87C2B">
            <w:pPr>
              <w:pStyle w:val="affff3"/>
              <w:rPr>
                <w:rStyle w:val="affff7"/>
                <w:smallCaps w:val="0"/>
                <w:color w:val="auto"/>
              </w:rPr>
            </w:pPr>
            <w:r w:rsidRPr="00F57A31">
              <w:rPr>
                <w:rStyle w:val="affff7"/>
                <w:smallCaps w:val="0"/>
                <w:color w:val="auto"/>
              </w:rPr>
              <w:t>例4:テクノロジーの変更</w:t>
            </w:r>
            <w:r>
              <w:rPr>
                <w:rStyle w:val="affff7"/>
                <w:smallCaps w:val="0"/>
                <w:color w:val="auto"/>
              </w:rPr>
              <w:t>（</w:t>
            </w:r>
            <w:r w:rsidRPr="00F57A31">
              <w:rPr>
                <w:rStyle w:val="affff7"/>
                <w:smallCaps w:val="0"/>
                <w:color w:val="auto"/>
              </w:rPr>
              <w:t>人工知能の採用など</w:t>
            </w:r>
            <w:r>
              <w:rPr>
                <w:rStyle w:val="affff7"/>
                <w:smallCaps w:val="0"/>
                <w:color w:val="auto"/>
              </w:rPr>
              <w:t>）</w:t>
            </w:r>
            <w:r w:rsidRPr="00F57A31">
              <w:rPr>
                <w:rStyle w:val="affff7"/>
                <w:smallCaps w:val="0"/>
                <w:color w:val="auto"/>
              </w:rPr>
              <w:t>とビジネスの変更</w:t>
            </w:r>
            <w:r>
              <w:rPr>
                <w:rStyle w:val="affff7"/>
                <w:smallCaps w:val="0"/>
                <w:color w:val="auto"/>
              </w:rPr>
              <w:t>（</w:t>
            </w:r>
            <w:r w:rsidRPr="00F57A31">
              <w:rPr>
                <w:rStyle w:val="affff7"/>
                <w:smallCaps w:val="0"/>
                <w:color w:val="auto"/>
              </w:rPr>
              <w:t>新しいビジネスの買収、新しい契約要件など</w:t>
            </w:r>
            <w:r>
              <w:rPr>
                <w:rStyle w:val="affff7"/>
                <w:smallCaps w:val="0"/>
                <w:color w:val="auto"/>
              </w:rPr>
              <w:t>）</w:t>
            </w:r>
            <w:r w:rsidRPr="00F57A31">
              <w:rPr>
                <w:rStyle w:val="affff7"/>
                <w:smallCaps w:val="0"/>
                <w:color w:val="auto"/>
              </w:rPr>
              <w:t>を反映するようにポリシーを更新する。</w:t>
            </w:r>
          </w:p>
        </w:tc>
      </w:tr>
      <w:tr w:rsidR="00B87C2B" w:rsidRPr="00F57A31" w14:paraId="60435DD0" w14:textId="77777777">
        <w:trPr>
          <w:trHeight w:val="445"/>
        </w:trPr>
        <w:tc>
          <w:tcPr>
            <w:tcW w:w="1555" w:type="dxa"/>
            <w:vMerge/>
            <w:shd w:val="clear" w:color="auto" w:fill="FFFFC5"/>
            <w:noWrap/>
            <w:hideMark/>
          </w:tcPr>
          <w:p w14:paraId="5940495C" w14:textId="77777777" w:rsidR="00B87C2B" w:rsidRPr="00F57A31" w:rsidRDefault="00B87C2B">
            <w:pPr>
              <w:pStyle w:val="affff3"/>
              <w:rPr>
                <w:rStyle w:val="affff7"/>
                <w:smallCaps w:val="0"/>
                <w:color w:val="auto"/>
              </w:rPr>
            </w:pPr>
          </w:p>
        </w:tc>
        <w:tc>
          <w:tcPr>
            <w:tcW w:w="1842" w:type="dxa"/>
            <w:vMerge w:val="restart"/>
            <w:shd w:val="clear" w:color="auto" w:fill="auto"/>
            <w:hideMark/>
          </w:tcPr>
          <w:p w14:paraId="124B4629" w14:textId="77777777" w:rsidR="00B87C2B" w:rsidRPr="00F57A31" w:rsidRDefault="00B87C2B">
            <w:pPr>
              <w:pStyle w:val="affff3"/>
              <w:rPr>
                <w:rStyle w:val="affff7"/>
                <w:smallCaps w:val="0"/>
                <w:color w:val="auto"/>
              </w:rPr>
            </w:pPr>
            <w:r w:rsidRPr="00F57A31">
              <w:rPr>
                <w:rStyle w:val="affff7"/>
                <w:smallCaps w:val="0"/>
                <w:color w:val="auto"/>
              </w:rPr>
              <w:br w:type="column"/>
              <w:t>監視（GV.OV）:組織全体のサイバーセキュリティリスク管理活動と実績の結果が、リスク管理戦略の情報提供、改善、調整に利用される。</w:t>
            </w:r>
          </w:p>
        </w:tc>
        <w:tc>
          <w:tcPr>
            <w:tcW w:w="2410" w:type="dxa"/>
            <w:vMerge w:val="restart"/>
            <w:shd w:val="clear" w:color="auto" w:fill="auto"/>
            <w:noWrap/>
            <w:hideMark/>
          </w:tcPr>
          <w:p w14:paraId="6CCF5069" w14:textId="77777777" w:rsidR="00B87C2B" w:rsidRPr="00F57A31" w:rsidRDefault="00B87C2B">
            <w:pPr>
              <w:pStyle w:val="affff3"/>
              <w:rPr>
                <w:rStyle w:val="affff7"/>
                <w:smallCaps w:val="0"/>
                <w:color w:val="auto"/>
              </w:rPr>
            </w:pPr>
            <w:r w:rsidRPr="00F57A31">
              <w:rPr>
                <w:rStyle w:val="affff7"/>
                <w:smallCaps w:val="0"/>
                <w:color w:val="auto"/>
              </w:rPr>
              <w:t>GV.OV-01:サイバーセキュリティリスク管理戦略の成果をレビューし、戦略と方向性に反映・調整する。</w:t>
            </w:r>
          </w:p>
        </w:tc>
        <w:tc>
          <w:tcPr>
            <w:tcW w:w="4542" w:type="dxa"/>
            <w:shd w:val="clear" w:color="auto" w:fill="auto"/>
            <w:hideMark/>
          </w:tcPr>
          <w:p w14:paraId="684CAADA" w14:textId="77777777" w:rsidR="00B87C2B" w:rsidRPr="00F57A31" w:rsidRDefault="00B87C2B">
            <w:pPr>
              <w:pStyle w:val="affff3"/>
              <w:rPr>
                <w:rStyle w:val="affff7"/>
                <w:smallCaps w:val="0"/>
                <w:color w:val="auto"/>
              </w:rPr>
            </w:pPr>
            <w:r w:rsidRPr="00F57A31">
              <w:rPr>
                <w:rStyle w:val="affff7"/>
                <w:smallCaps w:val="0"/>
                <w:color w:val="auto"/>
              </w:rPr>
              <w:br w:type="column"/>
              <w:t>例1:リスク管理戦略とリスク結果が、リーダーが意思決定を行い、組織の目標を達成するのにどの程度役立ったかを測定する。</w:t>
            </w:r>
          </w:p>
        </w:tc>
      </w:tr>
      <w:tr w:rsidR="00B87C2B" w:rsidRPr="00F57A31" w14:paraId="6E5CC7E4" w14:textId="77777777">
        <w:trPr>
          <w:trHeight w:val="507"/>
        </w:trPr>
        <w:tc>
          <w:tcPr>
            <w:tcW w:w="1555" w:type="dxa"/>
            <w:vMerge/>
            <w:shd w:val="clear" w:color="auto" w:fill="FFFFC5"/>
            <w:noWrap/>
            <w:hideMark/>
          </w:tcPr>
          <w:p w14:paraId="1372CEA1" w14:textId="77777777" w:rsidR="00B87C2B" w:rsidRPr="00F57A31" w:rsidRDefault="00B87C2B">
            <w:pPr>
              <w:pStyle w:val="affff3"/>
              <w:rPr>
                <w:rStyle w:val="affff7"/>
                <w:smallCaps w:val="0"/>
                <w:color w:val="auto"/>
              </w:rPr>
            </w:pPr>
          </w:p>
        </w:tc>
        <w:tc>
          <w:tcPr>
            <w:tcW w:w="1842" w:type="dxa"/>
            <w:vMerge/>
            <w:shd w:val="clear" w:color="auto" w:fill="auto"/>
            <w:hideMark/>
          </w:tcPr>
          <w:p w14:paraId="366DB6B4" w14:textId="77777777" w:rsidR="00B87C2B" w:rsidRPr="00F57A31" w:rsidRDefault="00B87C2B">
            <w:pPr>
              <w:pStyle w:val="affff3"/>
              <w:rPr>
                <w:rStyle w:val="affff7"/>
                <w:smallCaps w:val="0"/>
                <w:color w:val="auto"/>
              </w:rPr>
            </w:pPr>
          </w:p>
        </w:tc>
        <w:tc>
          <w:tcPr>
            <w:tcW w:w="2410" w:type="dxa"/>
            <w:vMerge/>
            <w:shd w:val="clear" w:color="auto" w:fill="auto"/>
            <w:hideMark/>
          </w:tcPr>
          <w:p w14:paraId="2A06E46B" w14:textId="77777777" w:rsidR="00B87C2B" w:rsidRPr="00F57A31" w:rsidRDefault="00B87C2B">
            <w:pPr>
              <w:pStyle w:val="affff3"/>
              <w:rPr>
                <w:rStyle w:val="affff7"/>
                <w:smallCaps w:val="0"/>
                <w:color w:val="auto"/>
              </w:rPr>
            </w:pPr>
          </w:p>
        </w:tc>
        <w:tc>
          <w:tcPr>
            <w:tcW w:w="4542" w:type="dxa"/>
            <w:shd w:val="clear" w:color="auto" w:fill="auto"/>
            <w:hideMark/>
          </w:tcPr>
          <w:p w14:paraId="6575AC38" w14:textId="77777777" w:rsidR="00B87C2B" w:rsidRPr="00F57A31" w:rsidRDefault="00B87C2B">
            <w:pPr>
              <w:pStyle w:val="affff3"/>
              <w:rPr>
                <w:rStyle w:val="affff7"/>
                <w:smallCaps w:val="0"/>
                <w:color w:val="auto"/>
              </w:rPr>
            </w:pPr>
            <w:r w:rsidRPr="00F57A31">
              <w:rPr>
                <w:rStyle w:val="affff7"/>
                <w:smallCaps w:val="0"/>
                <w:color w:val="auto"/>
              </w:rPr>
              <w:t>例2:運用やイノベーションを阻害するサイバーセキュリティリスク戦略を調整すべき</w:t>
            </w:r>
            <w:r>
              <w:rPr>
                <w:rStyle w:val="affff7"/>
                <w:smallCaps w:val="0"/>
                <w:color w:val="auto"/>
              </w:rPr>
              <w:t>か否か</w:t>
            </w:r>
            <w:r w:rsidRPr="00F57A31">
              <w:rPr>
                <w:rStyle w:val="affff7"/>
                <w:smallCaps w:val="0"/>
                <w:color w:val="auto"/>
              </w:rPr>
              <w:t>を検討する。</w:t>
            </w:r>
          </w:p>
        </w:tc>
      </w:tr>
      <w:tr w:rsidR="00B87C2B" w:rsidRPr="00F57A31" w14:paraId="4F8D647D" w14:textId="77777777">
        <w:trPr>
          <w:trHeight w:val="1113"/>
        </w:trPr>
        <w:tc>
          <w:tcPr>
            <w:tcW w:w="1555" w:type="dxa"/>
            <w:vMerge/>
            <w:shd w:val="clear" w:color="auto" w:fill="FFFFC5"/>
            <w:noWrap/>
            <w:hideMark/>
          </w:tcPr>
          <w:p w14:paraId="786D7714"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1A7E20D8"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73BECB91" w14:textId="77777777" w:rsidR="00B87C2B" w:rsidRPr="00F57A31" w:rsidRDefault="00B87C2B">
            <w:pPr>
              <w:pStyle w:val="affff3"/>
              <w:rPr>
                <w:rStyle w:val="affff7"/>
                <w:smallCaps w:val="0"/>
                <w:color w:val="auto"/>
              </w:rPr>
            </w:pPr>
            <w:r w:rsidRPr="00F57A31">
              <w:rPr>
                <w:rStyle w:val="affff7"/>
                <w:smallCaps w:val="0"/>
                <w:color w:val="auto"/>
              </w:rPr>
              <w:t>GV.OV-02:組織の要求事項とリスクを確実にカバーするために、サイバーセキュリティリスク管理戦略がレビューされ、調整される。</w:t>
            </w:r>
          </w:p>
        </w:tc>
        <w:tc>
          <w:tcPr>
            <w:tcW w:w="4542" w:type="dxa"/>
            <w:shd w:val="clear" w:color="auto" w:fill="auto"/>
            <w:hideMark/>
          </w:tcPr>
          <w:p w14:paraId="7994765A" w14:textId="77777777" w:rsidR="00B87C2B" w:rsidRPr="00F57A31" w:rsidRDefault="00B87C2B">
            <w:pPr>
              <w:pStyle w:val="affff3"/>
              <w:rPr>
                <w:rStyle w:val="affff7"/>
                <w:smallCaps w:val="0"/>
                <w:color w:val="auto"/>
              </w:rPr>
            </w:pPr>
            <w:r w:rsidRPr="00F57A31">
              <w:rPr>
                <w:rStyle w:val="affff7"/>
                <w:smallCaps w:val="0"/>
                <w:color w:val="auto"/>
              </w:rPr>
              <w:t>例1:監査結果を見直して、既存のサイバーセキュリティ戦略が内部および外部の要件への準拠を確保している</w:t>
            </w:r>
            <w:r>
              <w:rPr>
                <w:rStyle w:val="affff7"/>
                <w:smallCaps w:val="0"/>
                <w:color w:val="auto"/>
              </w:rPr>
              <w:t>か否か</w:t>
            </w:r>
            <w:r w:rsidRPr="00F57A31">
              <w:rPr>
                <w:rStyle w:val="affff7"/>
                <w:smallCaps w:val="0"/>
                <w:color w:val="auto"/>
              </w:rPr>
              <w:t>を確認する。</w:t>
            </w:r>
          </w:p>
        </w:tc>
      </w:tr>
      <w:tr w:rsidR="00B87C2B" w:rsidRPr="00F57A31" w14:paraId="169D231D" w14:textId="77777777">
        <w:trPr>
          <w:trHeight w:val="1140"/>
        </w:trPr>
        <w:tc>
          <w:tcPr>
            <w:tcW w:w="1555" w:type="dxa"/>
            <w:vMerge/>
            <w:shd w:val="clear" w:color="auto" w:fill="FFFFC5"/>
            <w:noWrap/>
            <w:hideMark/>
          </w:tcPr>
          <w:p w14:paraId="7E54EABF" w14:textId="77777777" w:rsidR="00B87C2B" w:rsidRPr="00F57A31" w:rsidRDefault="00B87C2B">
            <w:pPr>
              <w:pStyle w:val="affff3"/>
              <w:rPr>
                <w:rStyle w:val="affff7"/>
                <w:smallCaps w:val="0"/>
                <w:color w:val="auto"/>
              </w:rPr>
            </w:pPr>
          </w:p>
        </w:tc>
        <w:tc>
          <w:tcPr>
            <w:tcW w:w="1842" w:type="dxa"/>
            <w:vMerge/>
            <w:shd w:val="clear" w:color="auto" w:fill="auto"/>
            <w:hideMark/>
          </w:tcPr>
          <w:p w14:paraId="1ABE8B57" w14:textId="77777777" w:rsidR="00B87C2B" w:rsidRPr="00F57A31" w:rsidRDefault="00B87C2B">
            <w:pPr>
              <w:pStyle w:val="affff3"/>
              <w:rPr>
                <w:rStyle w:val="affff7"/>
                <w:smallCaps w:val="0"/>
                <w:color w:val="auto"/>
              </w:rPr>
            </w:pPr>
          </w:p>
        </w:tc>
        <w:tc>
          <w:tcPr>
            <w:tcW w:w="2410" w:type="dxa"/>
            <w:vMerge/>
            <w:shd w:val="clear" w:color="auto" w:fill="auto"/>
            <w:hideMark/>
          </w:tcPr>
          <w:p w14:paraId="1AF43617" w14:textId="77777777" w:rsidR="00B87C2B" w:rsidRPr="00F57A31" w:rsidRDefault="00B87C2B">
            <w:pPr>
              <w:pStyle w:val="affff3"/>
              <w:rPr>
                <w:rStyle w:val="affff7"/>
                <w:smallCaps w:val="0"/>
                <w:color w:val="auto"/>
              </w:rPr>
            </w:pPr>
          </w:p>
        </w:tc>
        <w:tc>
          <w:tcPr>
            <w:tcW w:w="4542" w:type="dxa"/>
            <w:shd w:val="clear" w:color="auto" w:fill="auto"/>
            <w:hideMark/>
          </w:tcPr>
          <w:p w14:paraId="25CBCDA6" w14:textId="77777777" w:rsidR="00B87C2B" w:rsidRPr="00F57A31" w:rsidRDefault="00B87C2B">
            <w:pPr>
              <w:pStyle w:val="affff3"/>
              <w:rPr>
                <w:rStyle w:val="affff7"/>
                <w:smallCaps w:val="0"/>
                <w:color w:val="auto"/>
              </w:rPr>
            </w:pPr>
            <w:r w:rsidRPr="00F57A31">
              <w:rPr>
                <w:rStyle w:val="affff7"/>
                <w:smallCaps w:val="0"/>
                <w:color w:val="auto"/>
              </w:rPr>
              <w:br w:type="column"/>
              <w:t>例2:サイバーセキュリティ関連の役割を担う人々のパフォーマンス監視を見直して、ポリシーの変更が必要</w:t>
            </w:r>
            <w:r>
              <w:rPr>
                <w:rStyle w:val="affff7"/>
                <w:smallCaps w:val="0"/>
                <w:color w:val="auto"/>
              </w:rPr>
              <w:t>か否か</w:t>
            </w:r>
            <w:r w:rsidRPr="00F57A31">
              <w:rPr>
                <w:rStyle w:val="affff7"/>
                <w:smallCaps w:val="0"/>
                <w:color w:val="auto"/>
              </w:rPr>
              <w:t>を判断する。</w:t>
            </w:r>
          </w:p>
        </w:tc>
      </w:tr>
      <w:tr w:rsidR="00B87C2B" w:rsidRPr="00F57A31" w14:paraId="611D8C47" w14:textId="77777777">
        <w:trPr>
          <w:trHeight w:val="679"/>
        </w:trPr>
        <w:tc>
          <w:tcPr>
            <w:tcW w:w="1555" w:type="dxa"/>
            <w:vMerge/>
            <w:shd w:val="clear" w:color="auto" w:fill="FFFFC5"/>
            <w:noWrap/>
            <w:hideMark/>
          </w:tcPr>
          <w:p w14:paraId="2558BFCA" w14:textId="77777777" w:rsidR="00B87C2B" w:rsidRPr="00F57A31" w:rsidRDefault="00B87C2B">
            <w:pPr>
              <w:pStyle w:val="affff3"/>
              <w:rPr>
                <w:rStyle w:val="affff7"/>
                <w:smallCaps w:val="0"/>
                <w:color w:val="auto"/>
              </w:rPr>
            </w:pPr>
          </w:p>
        </w:tc>
        <w:tc>
          <w:tcPr>
            <w:tcW w:w="1842" w:type="dxa"/>
            <w:vMerge/>
            <w:shd w:val="clear" w:color="auto" w:fill="auto"/>
            <w:hideMark/>
          </w:tcPr>
          <w:p w14:paraId="58C28152" w14:textId="77777777" w:rsidR="00B87C2B" w:rsidRPr="00F57A31" w:rsidRDefault="00B87C2B">
            <w:pPr>
              <w:pStyle w:val="affff3"/>
              <w:rPr>
                <w:rStyle w:val="affff7"/>
                <w:smallCaps w:val="0"/>
                <w:color w:val="auto"/>
              </w:rPr>
            </w:pPr>
          </w:p>
        </w:tc>
        <w:tc>
          <w:tcPr>
            <w:tcW w:w="2410" w:type="dxa"/>
            <w:vMerge/>
            <w:shd w:val="clear" w:color="auto" w:fill="auto"/>
            <w:hideMark/>
          </w:tcPr>
          <w:p w14:paraId="38E817EE" w14:textId="77777777" w:rsidR="00B87C2B" w:rsidRPr="00F57A31" w:rsidRDefault="00B87C2B">
            <w:pPr>
              <w:pStyle w:val="affff3"/>
              <w:rPr>
                <w:rStyle w:val="affff7"/>
                <w:smallCaps w:val="0"/>
                <w:color w:val="auto"/>
              </w:rPr>
            </w:pPr>
          </w:p>
        </w:tc>
        <w:tc>
          <w:tcPr>
            <w:tcW w:w="4542" w:type="dxa"/>
            <w:shd w:val="clear" w:color="auto" w:fill="auto"/>
            <w:hideMark/>
          </w:tcPr>
          <w:p w14:paraId="3AEAE9F1" w14:textId="77777777" w:rsidR="00B87C2B" w:rsidRPr="00F57A31" w:rsidRDefault="00B87C2B">
            <w:pPr>
              <w:pStyle w:val="affff3"/>
              <w:rPr>
                <w:rStyle w:val="affff7"/>
                <w:smallCaps w:val="0"/>
                <w:color w:val="auto"/>
              </w:rPr>
            </w:pPr>
            <w:r w:rsidRPr="00F57A31">
              <w:rPr>
                <w:rStyle w:val="affff7"/>
                <w:smallCaps w:val="0"/>
                <w:color w:val="auto"/>
              </w:rPr>
              <w:t>例3:サイバーセキュリティインシデントを踏まえた戦略の見直し。</w:t>
            </w:r>
          </w:p>
        </w:tc>
      </w:tr>
      <w:tr w:rsidR="00B87C2B" w:rsidRPr="00F57A31" w14:paraId="66B7DC91" w14:textId="77777777">
        <w:trPr>
          <w:trHeight w:val="760"/>
        </w:trPr>
        <w:tc>
          <w:tcPr>
            <w:tcW w:w="1555" w:type="dxa"/>
            <w:vMerge/>
            <w:shd w:val="clear" w:color="auto" w:fill="FFFFC5"/>
            <w:noWrap/>
            <w:hideMark/>
          </w:tcPr>
          <w:p w14:paraId="459B75CE"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78033CE5"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2F440DF6" w14:textId="77777777" w:rsidR="00B87C2B" w:rsidRPr="00F57A31" w:rsidRDefault="00B87C2B">
            <w:pPr>
              <w:pStyle w:val="affff3"/>
              <w:rPr>
                <w:rStyle w:val="affff7"/>
                <w:smallCaps w:val="0"/>
                <w:color w:val="auto"/>
              </w:rPr>
            </w:pPr>
            <w:r w:rsidRPr="00F57A31">
              <w:rPr>
                <w:rStyle w:val="affff7"/>
                <w:smallCaps w:val="0"/>
                <w:color w:val="auto"/>
              </w:rPr>
              <w:br w:type="column"/>
              <w:t>GV.OV-03:組織のサイバーセキュリティリスク管理のパフォーマンスが評価され、必要な調整のために再確認される。</w:t>
            </w:r>
          </w:p>
        </w:tc>
        <w:tc>
          <w:tcPr>
            <w:tcW w:w="4542" w:type="dxa"/>
            <w:shd w:val="clear" w:color="auto" w:fill="auto"/>
            <w:hideMark/>
          </w:tcPr>
          <w:p w14:paraId="60D85814" w14:textId="77777777" w:rsidR="00B87C2B" w:rsidRPr="00F57A31" w:rsidRDefault="00B87C2B">
            <w:pPr>
              <w:pStyle w:val="affff3"/>
              <w:rPr>
                <w:rStyle w:val="affff7"/>
                <w:smallCaps w:val="0"/>
                <w:color w:val="auto"/>
              </w:rPr>
            </w:pPr>
            <w:r w:rsidRPr="00F57A31">
              <w:rPr>
                <w:rStyle w:val="affff7"/>
                <w:smallCaps w:val="0"/>
                <w:color w:val="auto"/>
              </w:rPr>
              <w:t>例1:重要業績評価指標</w:t>
            </w:r>
            <w:r>
              <w:rPr>
                <w:rStyle w:val="affff7"/>
                <w:smallCaps w:val="0"/>
                <w:color w:val="auto"/>
              </w:rPr>
              <w:t>（</w:t>
            </w:r>
            <w:r w:rsidRPr="00F57A31">
              <w:rPr>
                <w:rStyle w:val="affff7"/>
                <w:smallCaps w:val="0"/>
                <w:color w:val="auto"/>
              </w:rPr>
              <w:t>KPI</w:t>
            </w:r>
            <w:r>
              <w:rPr>
                <w:rStyle w:val="affff7"/>
                <w:smallCaps w:val="0"/>
                <w:color w:val="auto"/>
              </w:rPr>
              <w:t>）</w:t>
            </w:r>
            <w:r w:rsidRPr="00F57A31">
              <w:rPr>
                <w:rStyle w:val="affff7"/>
                <w:smallCaps w:val="0"/>
                <w:color w:val="auto"/>
              </w:rPr>
              <w:t>を組織全体のポリシーと手順が目標の達成を保証するために再確認する。</w:t>
            </w:r>
          </w:p>
        </w:tc>
      </w:tr>
      <w:tr w:rsidR="00B87C2B" w:rsidRPr="00F57A31" w14:paraId="33905BB0" w14:textId="77777777">
        <w:trPr>
          <w:trHeight w:val="671"/>
        </w:trPr>
        <w:tc>
          <w:tcPr>
            <w:tcW w:w="1555" w:type="dxa"/>
            <w:vMerge/>
            <w:shd w:val="clear" w:color="auto" w:fill="FFFFC5"/>
            <w:noWrap/>
            <w:hideMark/>
          </w:tcPr>
          <w:p w14:paraId="369596B2" w14:textId="77777777" w:rsidR="00B87C2B" w:rsidRPr="00F57A31" w:rsidRDefault="00B87C2B">
            <w:pPr>
              <w:pStyle w:val="affff3"/>
              <w:rPr>
                <w:rStyle w:val="affff7"/>
                <w:smallCaps w:val="0"/>
                <w:color w:val="auto"/>
              </w:rPr>
            </w:pPr>
          </w:p>
        </w:tc>
        <w:tc>
          <w:tcPr>
            <w:tcW w:w="1842" w:type="dxa"/>
            <w:vMerge/>
            <w:shd w:val="clear" w:color="auto" w:fill="auto"/>
            <w:hideMark/>
          </w:tcPr>
          <w:p w14:paraId="23C2F359" w14:textId="77777777" w:rsidR="00B87C2B" w:rsidRPr="00F57A31" w:rsidRDefault="00B87C2B">
            <w:pPr>
              <w:pStyle w:val="affff3"/>
              <w:rPr>
                <w:rStyle w:val="affff7"/>
                <w:smallCaps w:val="0"/>
                <w:color w:val="auto"/>
              </w:rPr>
            </w:pPr>
          </w:p>
        </w:tc>
        <w:tc>
          <w:tcPr>
            <w:tcW w:w="2410" w:type="dxa"/>
            <w:vMerge/>
            <w:shd w:val="clear" w:color="auto" w:fill="auto"/>
            <w:hideMark/>
          </w:tcPr>
          <w:p w14:paraId="08FE5828" w14:textId="77777777" w:rsidR="00B87C2B" w:rsidRPr="00F57A31" w:rsidRDefault="00B87C2B">
            <w:pPr>
              <w:pStyle w:val="affff3"/>
              <w:rPr>
                <w:rStyle w:val="affff7"/>
                <w:smallCaps w:val="0"/>
                <w:color w:val="auto"/>
              </w:rPr>
            </w:pPr>
          </w:p>
        </w:tc>
        <w:tc>
          <w:tcPr>
            <w:tcW w:w="4542" w:type="dxa"/>
            <w:shd w:val="clear" w:color="auto" w:fill="auto"/>
            <w:hideMark/>
          </w:tcPr>
          <w:p w14:paraId="20889A33" w14:textId="77777777" w:rsidR="00B87C2B" w:rsidRPr="00F57A31" w:rsidRDefault="00B87C2B">
            <w:pPr>
              <w:pStyle w:val="affff3"/>
              <w:rPr>
                <w:rStyle w:val="affff7"/>
                <w:smallCaps w:val="0"/>
                <w:color w:val="auto"/>
              </w:rPr>
            </w:pPr>
            <w:r w:rsidRPr="00F57A31">
              <w:rPr>
                <w:rStyle w:val="affff7"/>
                <w:smallCaps w:val="0"/>
                <w:color w:val="auto"/>
              </w:rPr>
              <w:br w:type="column"/>
              <w:t>例2:重要リスク指標</w:t>
            </w:r>
            <w:r>
              <w:rPr>
                <w:rStyle w:val="affff7"/>
                <w:smallCaps w:val="0"/>
                <w:color w:val="auto"/>
              </w:rPr>
              <w:t>（</w:t>
            </w:r>
            <w:r w:rsidRPr="00F57A31">
              <w:rPr>
                <w:rStyle w:val="affff7"/>
                <w:smallCaps w:val="0"/>
                <w:color w:val="auto"/>
              </w:rPr>
              <w:t>KRI</w:t>
            </w:r>
            <w:r>
              <w:rPr>
                <w:rStyle w:val="affff7"/>
                <w:smallCaps w:val="0"/>
                <w:color w:val="auto"/>
              </w:rPr>
              <w:t>）</w:t>
            </w:r>
            <w:r w:rsidRPr="00F57A31">
              <w:rPr>
                <w:rStyle w:val="affff7"/>
                <w:smallCaps w:val="0"/>
                <w:color w:val="auto"/>
              </w:rPr>
              <w:t>を見直して、組織が直面するリスク</w:t>
            </w:r>
            <w:r>
              <w:rPr>
                <w:rStyle w:val="affff7"/>
                <w:smallCaps w:val="0"/>
                <w:color w:val="auto"/>
              </w:rPr>
              <w:t>（</w:t>
            </w:r>
            <w:r w:rsidRPr="00F57A31">
              <w:rPr>
                <w:rStyle w:val="affff7"/>
                <w:smallCaps w:val="0"/>
                <w:color w:val="auto"/>
              </w:rPr>
              <w:t>可能性と潜在的な影響を含む</w:t>
            </w:r>
            <w:r>
              <w:rPr>
                <w:rStyle w:val="affff7"/>
                <w:smallCaps w:val="0"/>
                <w:color w:val="auto"/>
              </w:rPr>
              <w:t>）</w:t>
            </w:r>
            <w:r w:rsidRPr="00F57A31">
              <w:rPr>
                <w:rStyle w:val="affff7"/>
                <w:smallCaps w:val="0"/>
                <w:color w:val="auto"/>
              </w:rPr>
              <w:t>を特定する。</w:t>
            </w:r>
          </w:p>
        </w:tc>
      </w:tr>
      <w:tr w:rsidR="00B87C2B" w:rsidRPr="00F57A31" w14:paraId="5C3CE1D9" w14:textId="77777777">
        <w:trPr>
          <w:trHeight w:val="818"/>
        </w:trPr>
        <w:tc>
          <w:tcPr>
            <w:tcW w:w="1555" w:type="dxa"/>
            <w:vMerge/>
            <w:shd w:val="clear" w:color="auto" w:fill="FFFFC5"/>
            <w:noWrap/>
            <w:hideMark/>
          </w:tcPr>
          <w:p w14:paraId="441A3B84" w14:textId="77777777" w:rsidR="00B87C2B" w:rsidRPr="00F57A31" w:rsidRDefault="00B87C2B">
            <w:pPr>
              <w:pStyle w:val="affff3"/>
              <w:rPr>
                <w:rStyle w:val="affff7"/>
                <w:smallCaps w:val="0"/>
                <w:color w:val="auto"/>
              </w:rPr>
            </w:pPr>
          </w:p>
        </w:tc>
        <w:tc>
          <w:tcPr>
            <w:tcW w:w="1842" w:type="dxa"/>
            <w:vMerge/>
            <w:shd w:val="clear" w:color="auto" w:fill="auto"/>
            <w:hideMark/>
          </w:tcPr>
          <w:p w14:paraId="3D6A02DB" w14:textId="77777777" w:rsidR="00B87C2B" w:rsidRPr="00F57A31" w:rsidRDefault="00B87C2B">
            <w:pPr>
              <w:pStyle w:val="affff3"/>
              <w:rPr>
                <w:rStyle w:val="affff7"/>
                <w:smallCaps w:val="0"/>
                <w:color w:val="auto"/>
              </w:rPr>
            </w:pPr>
          </w:p>
        </w:tc>
        <w:tc>
          <w:tcPr>
            <w:tcW w:w="2410" w:type="dxa"/>
            <w:vMerge/>
            <w:shd w:val="clear" w:color="auto" w:fill="auto"/>
            <w:hideMark/>
          </w:tcPr>
          <w:p w14:paraId="26FC6579" w14:textId="77777777" w:rsidR="00B87C2B" w:rsidRPr="00F57A31" w:rsidRDefault="00B87C2B">
            <w:pPr>
              <w:pStyle w:val="affff3"/>
              <w:rPr>
                <w:rStyle w:val="affff7"/>
                <w:smallCaps w:val="0"/>
                <w:color w:val="auto"/>
              </w:rPr>
            </w:pPr>
          </w:p>
        </w:tc>
        <w:tc>
          <w:tcPr>
            <w:tcW w:w="4542" w:type="dxa"/>
            <w:shd w:val="clear" w:color="auto" w:fill="auto"/>
            <w:hideMark/>
          </w:tcPr>
          <w:p w14:paraId="3BCDAB99" w14:textId="77777777" w:rsidR="00B87C2B" w:rsidRPr="005971FD" w:rsidRDefault="00B87C2B">
            <w:pPr>
              <w:pStyle w:val="affff3"/>
              <w:rPr>
                <w:rStyle w:val="affff7"/>
                <w:smallCaps w:val="0"/>
                <w:color w:val="auto"/>
              </w:rPr>
            </w:pPr>
            <w:r w:rsidRPr="00F57A31">
              <w:rPr>
                <w:rStyle w:val="affff7"/>
                <w:smallCaps w:val="0"/>
                <w:color w:val="auto"/>
              </w:rPr>
              <w:t>例3:上級管理職にサイバーセキュリティリスク管理に関する指標を収集し、伝達する</w:t>
            </w:r>
            <w:r>
              <w:rPr>
                <w:rStyle w:val="affff7"/>
                <w:rFonts w:hint="eastAsia"/>
                <w:smallCaps w:val="0"/>
                <w:color w:val="auto"/>
              </w:rPr>
              <w:t>。</w:t>
            </w:r>
          </w:p>
        </w:tc>
      </w:tr>
      <w:tr w:rsidR="00B87C2B" w:rsidRPr="00F57A31" w14:paraId="44018591" w14:textId="77777777">
        <w:trPr>
          <w:trHeight w:val="317"/>
        </w:trPr>
        <w:tc>
          <w:tcPr>
            <w:tcW w:w="1555" w:type="dxa"/>
            <w:vMerge/>
            <w:shd w:val="clear" w:color="auto" w:fill="FFFFC5"/>
            <w:noWrap/>
            <w:hideMark/>
          </w:tcPr>
          <w:p w14:paraId="26B136CC" w14:textId="77777777" w:rsidR="00B87C2B" w:rsidRPr="00F57A31" w:rsidRDefault="00B87C2B">
            <w:pPr>
              <w:pStyle w:val="affff3"/>
              <w:rPr>
                <w:rStyle w:val="affff7"/>
                <w:smallCaps w:val="0"/>
                <w:color w:val="auto"/>
              </w:rPr>
            </w:pPr>
          </w:p>
        </w:tc>
        <w:tc>
          <w:tcPr>
            <w:tcW w:w="1842" w:type="dxa"/>
            <w:vMerge w:val="restart"/>
            <w:shd w:val="clear" w:color="auto" w:fill="auto"/>
            <w:hideMark/>
          </w:tcPr>
          <w:p w14:paraId="778FF856" w14:textId="77777777" w:rsidR="00B87C2B" w:rsidRPr="00604941" w:rsidRDefault="00B87C2B">
            <w:pPr>
              <w:pStyle w:val="affff3"/>
              <w:rPr>
                <w:rStyle w:val="affff7"/>
                <w:smallCaps w:val="0"/>
                <w:color w:val="auto"/>
              </w:rPr>
            </w:pPr>
            <w:r w:rsidRPr="00F57A31">
              <w:rPr>
                <w:rStyle w:val="affff7"/>
                <w:smallCaps w:val="0"/>
                <w:color w:val="auto"/>
              </w:rPr>
              <w:t>サイバーセキュリティサプライチェーンリスク管理</w:t>
            </w:r>
            <w:r>
              <w:rPr>
                <w:rStyle w:val="affff7"/>
                <w:smallCaps w:val="0"/>
                <w:color w:val="auto"/>
              </w:rPr>
              <w:t>（</w:t>
            </w:r>
            <w:r w:rsidRPr="00F57A31">
              <w:rPr>
                <w:rStyle w:val="affff7"/>
                <w:smallCaps w:val="0"/>
                <w:color w:val="auto"/>
              </w:rPr>
              <w:t>GV.SC</w:t>
            </w:r>
            <w:r>
              <w:rPr>
                <w:rStyle w:val="affff7"/>
                <w:smallCaps w:val="0"/>
                <w:color w:val="auto"/>
              </w:rPr>
              <w:t>）</w:t>
            </w:r>
            <w:r w:rsidRPr="00F57A31">
              <w:rPr>
                <w:rStyle w:val="affff7"/>
                <w:smallCaps w:val="0"/>
                <w:color w:val="auto"/>
              </w:rPr>
              <w:t>:サイバーサプライチェーンのリスク管理プロセスは、組織の利害関係者によって特定、確立、管理、監視、および改善される。</w:t>
            </w:r>
          </w:p>
        </w:tc>
        <w:tc>
          <w:tcPr>
            <w:tcW w:w="2410" w:type="dxa"/>
            <w:vMerge w:val="restart"/>
            <w:shd w:val="clear" w:color="auto" w:fill="auto"/>
            <w:noWrap/>
            <w:hideMark/>
          </w:tcPr>
          <w:p w14:paraId="6936FF57" w14:textId="77777777" w:rsidR="00B87C2B" w:rsidRPr="00F57A31" w:rsidRDefault="00B87C2B">
            <w:pPr>
              <w:pStyle w:val="affff3"/>
              <w:rPr>
                <w:rStyle w:val="affff7"/>
                <w:smallCaps w:val="0"/>
                <w:color w:val="auto"/>
              </w:rPr>
            </w:pPr>
            <w:r w:rsidRPr="00F57A31">
              <w:rPr>
                <w:rStyle w:val="affff7"/>
                <w:smallCaps w:val="0"/>
                <w:color w:val="auto"/>
              </w:rPr>
              <w:t>GV.SC-01:サイバーセキュリティのサプライチェーンリスク管理プログラム、戦略、目的、方針、およびプロセスが確立され、組織の利害関係者によって合意されている。</w:t>
            </w:r>
          </w:p>
        </w:tc>
        <w:tc>
          <w:tcPr>
            <w:tcW w:w="4542" w:type="dxa"/>
            <w:shd w:val="clear" w:color="auto" w:fill="auto"/>
            <w:hideMark/>
          </w:tcPr>
          <w:p w14:paraId="7DEE8F6F" w14:textId="77777777" w:rsidR="00B87C2B" w:rsidRPr="00F57A31" w:rsidRDefault="00B87C2B">
            <w:pPr>
              <w:pStyle w:val="affff3"/>
              <w:rPr>
                <w:rStyle w:val="affff7"/>
                <w:smallCaps w:val="0"/>
                <w:color w:val="auto"/>
              </w:rPr>
            </w:pPr>
            <w:r w:rsidRPr="00F57A31">
              <w:rPr>
                <w:rStyle w:val="affff7"/>
                <w:smallCaps w:val="0"/>
                <w:color w:val="auto"/>
              </w:rPr>
              <w:t>例1:サイバーセキュリティサプライチェーンリスク管理プログラムの目的を表現する戦略を確立する。</w:t>
            </w:r>
          </w:p>
        </w:tc>
      </w:tr>
      <w:tr w:rsidR="00B87C2B" w:rsidRPr="00F57A31" w14:paraId="35908AA7" w14:textId="77777777">
        <w:trPr>
          <w:trHeight w:val="291"/>
        </w:trPr>
        <w:tc>
          <w:tcPr>
            <w:tcW w:w="1555" w:type="dxa"/>
            <w:vMerge/>
            <w:shd w:val="clear" w:color="auto" w:fill="FFFFC5"/>
            <w:noWrap/>
            <w:hideMark/>
          </w:tcPr>
          <w:p w14:paraId="096DE96A" w14:textId="77777777" w:rsidR="00B87C2B" w:rsidRPr="00F57A31" w:rsidRDefault="00B87C2B">
            <w:pPr>
              <w:pStyle w:val="affff3"/>
              <w:rPr>
                <w:rStyle w:val="affff7"/>
                <w:smallCaps w:val="0"/>
                <w:color w:val="auto"/>
              </w:rPr>
            </w:pPr>
          </w:p>
        </w:tc>
        <w:tc>
          <w:tcPr>
            <w:tcW w:w="1842" w:type="dxa"/>
            <w:vMerge/>
            <w:shd w:val="clear" w:color="auto" w:fill="auto"/>
            <w:hideMark/>
          </w:tcPr>
          <w:p w14:paraId="58A043E6" w14:textId="77777777" w:rsidR="00B87C2B" w:rsidRPr="00F57A31" w:rsidRDefault="00B87C2B">
            <w:pPr>
              <w:pStyle w:val="affff3"/>
              <w:rPr>
                <w:rStyle w:val="affff7"/>
                <w:smallCaps w:val="0"/>
                <w:color w:val="auto"/>
              </w:rPr>
            </w:pPr>
          </w:p>
        </w:tc>
        <w:tc>
          <w:tcPr>
            <w:tcW w:w="2410" w:type="dxa"/>
            <w:vMerge/>
            <w:shd w:val="clear" w:color="auto" w:fill="auto"/>
            <w:hideMark/>
          </w:tcPr>
          <w:p w14:paraId="1759B7D5" w14:textId="77777777" w:rsidR="00B87C2B" w:rsidRPr="00F57A31" w:rsidRDefault="00B87C2B">
            <w:pPr>
              <w:pStyle w:val="affff3"/>
              <w:rPr>
                <w:rStyle w:val="affff7"/>
                <w:smallCaps w:val="0"/>
                <w:color w:val="auto"/>
              </w:rPr>
            </w:pPr>
          </w:p>
        </w:tc>
        <w:tc>
          <w:tcPr>
            <w:tcW w:w="4542" w:type="dxa"/>
            <w:shd w:val="clear" w:color="auto" w:fill="auto"/>
            <w:hideMark/>
          </w:tcPr>
          <w:p w14:paraId="67EE21B8" w14:textId="77777777" w:rsidR="00B87C2B" w:rsidRPr="00F57A31" w:rsidRDefault="00B87C2B">
            <w:pPr>
              <w:pStyle w:val="affff3"/>
              <w:rPr>
                <w:rStyle w:val="affff7"/>
                <w:smallCaps w:val="0"/>
                <w:color w:val="auto"/>
              </w:rPr>
            </w:pPr>
            <w:r w:rsidRPr="00F57A31">
              <w:rPr>
                <w:rStyle w:val="affff7"/>
                <w:smallCaps w:val="0"/>
                <w:color w:val="auto"/>
              </w:rPr>
              <w:br w:type="column"/>
              <w:t>例2:プログラムの実施と改善に導く計画</w:t>
            </w:r>
            <w:r>
              <w:rPr>
                <w:rStyle w:val="affff7"/>
                <w:smallCaps w:val="0"/>
                <w:color w:val="auto"/>
              </w:rPr>
              <w:t>（</w:t>
            </w:r>
            <w:r w:rsidRPr="00F57A31">
              <w:rPr>
                <w:rStyle w:val="affff7"/>
                <w:smallCaps w:val="0"/>
                <w:color w:val="auto"/>
              </w:rPr>
              <w:t>マイルストーンを含む</w:t>
            </w:r>
            <w:r>
              <w:rPr>
                <w:rStyle w:val="affff7"/>
                <w:smallCaps w:val="0"/>
                <w:color w:val="auto"/>
              </w:rPr>
              <w:t>）</w:t>
            </w:r>
            <w:r w:rsidRPr="00F57A31">
              <w:rPr>
                <w:rStyle w:val="affff7"/>
                <w:smallCaps w:val="0"/>
                <w:color w:val="auto"/>
              </w:rPr>
              <w:t>、ポリシー、手順を含むサイバーセキュリティサプライチェーンリスク管理プログラムを開発し、ポリシーと手順を組織の利害関係者と共有する。</w:t>
            </w:r>
          </w:p>
        </w:tc>
      </w:tr>
      <w:tr w:rsidR="00B87C2B" w:rsidRPr="00F57A31" w14:paraId="355F4EDA" w14:textId="77777777">
        <w:trPr>
          <w:trHeight w:val="567"/>
        </w:trPr>
        <w:tc>
          <w:tcPr>
            <w:tcW w:w="1555" w:type="dxa"/>
            <w:vMerge/>
            <w:shd w:val="clear" w:color="auto" w:fill="FFFFC5"/>
            <w:noWrap/>
            <w:hideMark/>
          </w:tcPr>
          <w:p w14:paraId="0523F759" w14:textId="77777777" w:rsidR="00B87C2B" w:rsidRPr="00F57A31" w:rsidRDefault="00B87C2B">
            <w:pPr>
              <w:pStyle w:val="affff3"/>
              <w:rPr>
                <w:rStyle w:val="affff7"/>
                <w:smallCaps w:val="0"/>
                <w:color w:val="auto"/>
              </w:rPr>
            </w:pPr>
          </w:p>
        </w:tc>
        <w:tc>
          <w:tcPr>
            <w:tcW w:w="1842" w:type="dxa"/>
            <w:vMerge/>
            <w:shd w:val="clear" w:color="auto" w:fill="auto"/>
            <w:hideMark/>
          </w:tcPr>
          <w:p w14:paraId="4FD4BA2B" w14:textId="77777777" w:rsidR="00B87C2B" w:rsidRPr="00F57A31" w:rsidRDefault="00B87C2B">
            <w:pPr>
              <w:pStyle w:val="affff3"/>
              <w:rPr>
                <w:rStyle w:val="affff7"/>
                <w:smallCaps w:val="0"/>
                <w:color w:val="auto"/>
              </w:rPr>
            </w:pPr>
          </w:p>
        </w:tc>
        <w:tc>
          <w:tcPr>
            <w:tcW w:w="2410" w:type="dxa"/>
            <w:vMerge/>
            <w:shd w:val="clear" w:color="auto" w:fill="auto"/>
            <w:hideMark/>
          </w:tcPr>
          <w:p w14:paraId="2EF6DD3D" w14:textId="77777777" w:rsidR="00B87C2B" w:rsidRPr="00F57A31" w:rsidRDefault="00B87C2B">
            <w:pPr>
              <w:pStyle w:val="affff3"/>
              <w:rPr>
                <w:rStyle w:val="affff7"/>
                <w:smallCaps w:val="0"/>
                <w:color w:val="auto"/>
              </w:rPr>
            </w:pPr>
          </w:p>
        </w:tc>
        <w:tc>
          <w:tcPr>
            <w:tcW w:w="4542" w:type="dxa"/>
            <w:shd w:val="clear" w:color="auto" w:fill="auto"/>
            <w:hideMark/>
          </w:tcPr>
          <w:p w14:paraId="4F9229ED" w14:textId="77777777" w:rsidR="00B87C2B" w:rsidRPr="00F57A31" w:rsidRDefault="00B87C2B">
            <w:pPr>
              <w:pStyle w:val="affff3"/>
              <w:rPr>
                <w:rStyle w:val="affff7"/>
                <w:smallCaps w:val="0"/>
                <w:color w:val="auto"/>
              </w:rPr>
            </w:pPr>
            <w:r w:rsidRPr="00F57A31">
              <w:rPr>
                <w:rStyle w:val="affff7"/>
                <w:smallCaps w:val="0"/>
                <w:color w:val="auto"/>
              </w:rPr>
              <w:t>例3:組織の利害関係者が合意し、実行する戦略、目的、ポリシー、および手順に基づいて、プログラムプロセスを開発および実装する。</w:t>
            </w:r>
          </w:p>
        </w:tc>
      </w:tr>
      <w:tr w:rsidR="00B87C2B" w:rsidRPr="00F57A31" w14:paraId="2258BB51" w14:textId="77777777">
        <w:trPr>
          <w:trHeight w:val="1604"/>
        </w:trPr>
        <w:tc>
          <w:tcPr>
            <w:tcW w:w="1555" w:type="dxa"/>
            <w:vMerge/>
            <w:shd w:val="clear" w:color="auto" w:fill="FFFFC5"/>
            <w:noWrap/>
            <w:hideMark/>
          </w:tcPr>
          <w:p w14:paraId="2460CE4C" w14:textId="77777777" w:rsidR="00B87C2B" w:rsidRPr="00F57A31" w:rsidRDefault="00B87C2B">
            <w:pPr>
              <w:pStyle w:val="affff3"/>
              <w:rPr>
                <w:rStyle w:val="affff7"/>
                <w:smallCaps w:val="0"/>
                <w:color w:val="auto"/>
              </w:rPr>
            </w:pPr>
          </w:p>
        </w:tc>
        <w:tc>
          <w:tcPr>
            <w:tcW w:w="1842" w:type="dxa"/>
            <w:vMerge/>
            <w:shd w:val="clear" w:color="auto" w:fill="auto"/>
            <w:hideMark/>
          </w:tcPr>
          <w:p w14:paraId="30D70FEE" w14:textId="77777777" w:rsidR="00B87C2B" w:rsidRPr="00F57A31" w:rsidRDefault="00B87C2B">
            <w:pPr>
              <w:pStyle w:val="affff3"/>
              <w:rPr>
                <w:rStyle w:val="affff7"/>
                <w:smallCaps w:val="0"/>
                <w:color w:val="auto"/>
              </w:rPr>
            </w:pPr>
          </w:p>
        </w:tc>
        <w:tc>
          <w:tcPr>
            <w:tcW w:w="2410" w:type="dxa"/>
            <w:vMerge/>
            <w:shd w:val="clear" w:color="auto" w:fill="auto"/>
            <w:hideMark/>
          </w:tcPr>
          <w:p w14:paraId="458ADA87" w14:textId="77777777" w:rsidR="00B87C2B" w:rsidRPr="00F57A31" w:rsidRDefault="00B87C2B">
            <w:pPr>
              <w:pStyle w:val="affff3"/>
              <w:rPr>
                <w:rStyle w:val="affff7"/>
                <w:smallCaps w:val="0"/>
                <w:color w:val="auto"/>
              </w:rPr>
            </w:pPr>
          </w:p>
        </w:tc>
        <w:tc>
          <w:tcPr>
            <w:tcW w:w="4542" w:type="dxa"/>
            <w:shd w:val="clear" w:color="auto" w:fill="auto"/>
            <w:hideMark/>
          </w:tcPr>
          <w:p w14:paraId="7AEE484D" w14:textId="77777777" w:rsidR="00B87C2B" w:rsidRPr="00F57A31" w:rsidRDefault="00B87C2B">
            <w:pPr>
              <w:pStyle w:val="affff3"/>
              <w:rPr>
                <w:rStyle w:val="affff7"/>
                <w:smallCaps w:val="0"/>
                <w:color w:val="auto"/>
              </w:rPr>
            </w:pPr>
            <w:r w:rsidRPr="00F57A31">
              <w:rPr>
                <w:rStyle w:val="affff7"/>
                <w:smallCaps w:val="0"/>
                <w:color w:val="auto"/>
              </w:rPr>
              <w:br w:type="column"/>
              <w:t>例4:サイバーセキュリティ、IT、運用、法務、人事、エンジニアリングなど、サイバーセキュリティサプライチェーンのリスク管理に貢献する機能間の整合性を確保するための組織横断的なメカニズムを確立する。</w:t>
            </w:r>
          </w:p>
        </w:tc>
      </w:tr>
      <w:tr w:rsidR="00B87C2B" w:rsidRPr="00F57A31" w14:paraId="5B44AE9E" w14:textId="77777777">
        <w:trPr>
          <w:trHeight w:val="1096"/>
        </w:trPr>
        <w:tc>
          <w:tcPr>
            <w:tcW w:w="1555" w:type="dxa"/>
            <w:vMerge/>
            <w:shd w:val="clear" w:color="auto" w:fill="FFFFC5"/>
            <w:noWrap/>
            <w:hideMark/>
          </w:tcPr>
          <w:p w14:paraId="4116EA51"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272801BD"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44D7811B" w14:textId="77777777" w:rsidR="00B87C2B" w:rsidRPr="00F57A31" w:rsidRDefault="00B87C2B">
            <w:pPr>
              <w:pStyle w:val="affff3"/>
              <w:rPr>
                <w:rStyle w:val="affff7"/>
                <w:smallCaps w:val="0"/>
                <w:color w:val="auto"/>
              </w:rPr>
            </w:pPr>
            <w:r w:rsidRPr="00F57A31">
              <w:rPr>
                <w:rStyle w:val="affff7"/>
                <w:smallCaps w:val="0"/>
                <w:color w:val="auto"/>
              </w:rPr>
              <w:t>GV.SC-02:サプライヤー、顧客、パートナーに対するサイバーセキュリティの役割と責任が確立され、伝達され、社内外で調整される。</w:t>
            </w:r>
          </w:p>
        </w:tc>
        <w:tc>
          <w:tcPr>
            <w:tcW w:w="4542" w:type="dxa"/>
            <w:shd w:val="clear" w:color="auto" w:fill="auto"/>
            <w:hideMark/>
          </w:tcPr>
          <w:p w14:paraId="1A80D3A9" w14:textId="77777777" w:rsidR="00B87C2B" w:rsidRPr="00F57A31" w:rsidRDefault="00B87C2B">
            <w:pPr>
              <w:pStyle w:val="affff3"/>
              <w:rPr>
                <w:rStyle w:val="affff7"/>
                <w:smallCaps w:val="0"/>
                <w:color w:val="auto"/>
              </w:rPr>
            </w:pPr>
            <w:r w:rsidRPr="00F57A31">
              <w:rPr>
                <w:rStyle w:val="affff7"/>
                <w:smallCaps w:val="0"/>
                <w:color w:val="auto"/>
              </w:rPr>
              <w:br w:type="column"/>
              <w:t>例1:サイバーセキュリティサプライチェーンのリスク管理活動の計画、リソース、および実行に責任を持ち、説明責任を負う1つ以上の特定の役割またはポジションを特定する。</w:t>
            </w:r>
          </w:p>
        </w:tc>
      </w:tr>
      <w:tr w:rsidR="00B87C2B" w:rsidRPr="00F57A31" w14:paraId="5A77B768" w14:textId="77777777">
        <w:trPr>
          <w:trHeight w:val="704"/>
        </w:trPr>
        <w:tc>
          <w:tcPr>
            <w:tcW w:w="1555" w:type="dxa"/>
            <w:vMerge/>
            <w:shd w:val="clear" w:color="auto" w:fill="FFFFC5"/>
            <w:noWrap/>
            <w:hideMark/>
          </w:tcPr>
          <w:p w14:paraId="74EBD463" w14:textId="77777777" w:rsidR="00B87C2B" w:rsidRPr="00F57A31" w:rsidRDefault="00B87C2B">
            <w:pPr>
              <w:pStyle w:val="affff3"/>
              <w:rPr>
                <w:rStyle w:val="affff7"/>
                <w:smallCaps w:val="0"/>
                <w:color w:val="auto"/>
              </w:rPr>
            </w:pPr>
          </w:p>
        </w:tc>
        <w:tc>
          <w:tcPr>
            <w:tcW w:w="1842" w:type="dxa"/>
            <w:vMerge/>
            <w:shd w:val="clear" w:color="auto" w:fill="auto"/>
            <w:hideMark/>
          </w:tcPr>
          <w:p w14:paraId="163FD6E0" w14:textId="77777777" w:rsidR="00B87C2B" w:rsidRPr="00F57A31" w:rsidRDefault="00B87C2B">
            <w:pPr>
              <w:pStyle w:val="affff3"/>
              <w:rPr>
                <w:rStyle w:val="affff7"/>
                <w:smallCaps w:val="0"/>
                <w:color w:val="auto"/>
              </w:rPr>
            </w:pPr>
          </w:p>
        </w:tc>
        <w:tc>
          <w:tcPr>
            <w:tcW w:w="2410" w:type="dxa"/>
            <w:vMerge/>
            <w:shd w:val="clear" w:color="auto" w:fill="auto"/>
            <w:hideMark/>
          </w:tcPr>
          <w:p w14:paraId="2A22FB0F" w14:textId="77777777" w:rsidR="00B87C2B" w:rsidRPr="00F57A31" w:rsidRDefault="00B87C2B">
            <w:pPr>
              <w:pStyle w:val="affff3"/>
              <w:rPr>
                <w:rStyle w:val="affff7"/>
                <w:smallCaps w:val="0"/>
                <w:color w:val="auto"/>
              </w:rPr>
            </w:pPr>
          </w:p>
        </w:tc>
        <w:tc>
          <w:tcPr>
            <w:tcW w:w="4542" w:type="dxa"/>
            <w:shd w:val="clear" w:color="auto" w:fill="auto"/>
            <w:hideMark/>
          </w:tcPr>
          <w:p w14:paraId="1B064452" w14:textId="77777777" w:rsidR="00B87C2B" w:rsidRPr="00F57A31" w:rsidRDefault="00B87C2B">
            <w:pPr>
              <w:pStyle w:val="affff3"/>
              <w:rPr>
                <w:rStyle w:val="affff7"/>
                <w:smallCaps w:val="0"/>
                <w:color w:val="auto"/>
              </w:rPr>
            </w:pPr>
            <w:r w:rsidRPr="00F57A31">
              <w:rPr>
                <w:rStyle w:val="affff7"/>
                <w:smallCaps w:val="0"/>
                <w:color w:val="auto"/>
              </w:rPr>
              <w:t>例2:サイバーセキュリティサプライチェーンのリスク管理の役割と責任をポリシーに文書化する。</w:t>
            </w:r>
          </w:p>
        </w:tc>
      </w:tr>
      <w:tr w:rsidR="00B87C2B" w:rsidRPr="00F57A31" w14:paraId="75526F5C" w14:textId="77777777">
        <w:trPr>
          <w:trHeight w:val="1593"/>
        </w:trPr>
        <w:tc>
          <w:tcPr>
            <w:tcW w:w="1555" w:type="dxa"/>
            <w:vMerge/>
            <w:shd w:val="clear" w:color="auto" w:fill="FFFFC5"/>
            <w:noWrap/>
            <w:hideMark/>
          </w:tcPr>
          <w:p w14:paraId="3DC404C5" w14:textId="77777777" w:rsidR="00B87C2B" w:rsidRPr="00F57A31" w:rsidRDefault="00B87C2B">
            <w:pPr>
              <w:pStyle w:val="affff3"/>
              <w:rPr>
                <w:rStyle w:val="affff7"/>
                <w:smallCaps w:val="0"/>
                <w:color w:val="auto"/>
              </w:rPr>
            </w:pPr>
          </w:p>
        </w:tc>
        <w:tc>
          <w:tcPr>
            <w:tcW w:w="1842" w:type="dxa"/>
            <w:vMerge/>
            <w:shd w:val="clear" w:color="auto" w:fill="auto"/>
            <w:hideMark/>
          </w:tcPr>
          <w:p w14:paraId="23F7DA4D" w14:textId="77777777" w:rsidR="00B87C2B" w:rsidRPr="00F57A31" w:rsidRDefault="00B87C2B">
            <w:pPr>
              <w:pStyle w:val="affff3"/>
              <w:rPr>
                <w:rStyle w:val="affff7"/>
                <w:smallCaps w:val="0"/>
                <w:color w:val="auto"/>
              </w:rPr>
            </w:pPr>
          </w:p>
        </w:tc>
        <w:tc>
          <w:tcPr>
            <w:tcW w:w="2410" w:type="dxa"/>
            <w:vMerge/>
            <w:shd w:val="clear" w:color="auto" w:fill="auto"/>
            <w:hideMark/>
          </w:tcPr>
          <w:p w14:paraId="767E828D" w14:textId="77777777" w:rsidR="00B87C2B" w:rsidRPr="00F57A31" w:rsidRDefault="00B87C2B">
            <w:pPr>
              <w:pStyle w:val="affff3"/>
              <w:rPr>
                <w:rStyle w:val="affff7"/>
                <w:smallCaps w:val="0"/>
                <w:color w:val="auto"/>
              </w:rPr>
            </w:pPr>
          </w:p>
        </w:tc>
        <w:tc>
          <w:tcPr>
            <w:tcW w:w="4542" w:type="dxa"/>
            <w:shd w:val="clear" w:color="auto" w:fill="auto"/>
            <w:hideMark/>
          </w:tcPr>
          <w:p w14:paraId="6E635F78" w14:textId="77777777" w:rsidR="00B87C2B" w:rsidRPr="00F57A31" w:rsidRDefault="00B87C2B">
            <w:pPr>
              <w:pStyle w:val="affff3"/>
              <w:rPr>
                <w:rStyle w:val="affff7"/>
                <w:smallCaps w:val="0"/>
                <w:color w:val="auto"/>
              </w:rPr>
            </w:pPr>
            <w:r w:rsidRPr="00F57A31">
              <w:rPr>
                <w:rStyle w:val="affff7"/>
                <w:smallCaps w:val="0"/>
                <w:color w:val="auto"/>
              </w:rPr>
              <w:t>例3:サイバーセキュリティサプライチェーンのリスク管理活動の全体の責任と説明責任を誰が負うか、そしてそれらのチームと個人にどのように相談し、通知するかを文書化するための責任マトリックスを作成する。</w:t>
            </w:r>
          </w:p>
        </w:tc>
      </w:tr>
      <w:tr w:rsidR="00B87C2B" w:rsidRPr="00F57A31" w14:paraId="406AE29A" w14:textId="77777777">
        <w:trPr>
          <w:trHeight w:val="413"/>
        </w:trPr>
        <w:tc>
          <w:tcPr>
            <w:tcW w:w="1555" w:type="dxa"/>
            <w:vMerge/>
            <w:shd w:val="clear" w:color="auto" w:fill="FFFFC5"/>
            <w:noWrap/>
            <w:hideMark/>
          </w:tcPr>
          <w:p w14:paraId="7687047F" w14:textId="77777777" w:rsidR="00B87C2B" w:rsidRPr="00F57A31" w:rsidRDefault="00B87C2B">
            <w:pPr>
              <w:pStyle w:val="affff3"/>
              <w:rPr>
                <w:rStyle w:val="affff7"/>
                <w:smallCaps w:val="0"/>
                <w:color w:val="auto"/>
              </w:rPr>
            </w:pPr>
          </w:p>
        </w:tc>
        <w:tc>
          <w:tcPr>
            <w:tcW w:w="1842" w:type="dxa"/>
            <w:vMerge/>
            <w:shd w:val="clear" w:color="auto" w:fill="auto"/>
            <w:hideMark/>
          </w:tcPr>
          <w:p w14:paraId="34C46184" w14:textId="77777777" w:rsidR="00B87C2B" w:rsidRPr="00F57A31" w:rsidRDefault="00B87C2B">
            <w:pPr>
              <w:pStyle w:val="affff3"/>
              <w:rPr>
                <w:rStyle w:val="affff7"/>
                <w:smallCaps w:val="0"/>
                <w:color w:val="auto"/>
              </w:rPr>
            </w:pPr>
          </w:p>
        </w:tc>
        <w:tc>
          <w:tcPr>
            <w:tcW w:w="2410" w:type="dxa"/>
            <w:vMerge/>
            <w:shd w:val="clear" w:color="auto" w:fill="auto"/>
            <w:hideMark/>
          </w:tcPr>
          <w:p w14:paraId="6CDDD5A6" w14:textId="77777777" w:rsidR="00B87C2B" w:rsidRPr="00F57A31" w:rsidRDefault="00B87C2B">
            <w:pPr>
              <w:pStyle w:val="affff3"/>
              <w:rPr>
                <w:rStyle w:val="affff7"/>
                <w:smallCaps w:val="0"/>
                <w:color w:val="auto"/>
              </w:rPr>
            </w:pPr>
          </w:p>
        </w:tc>
        <w:tc>
          <w:tcPr>
            <w:tcW w:w="4542" w:type="dxa"/>
            <w:shd w:val="clear" w:color="auto" w:fill="auto"/>
            <w:hideMark/>
          </w:tcPr>
          <w:p w14:paraId="155A3333" w14:textId="77777777" w:rsidR="00B87C2B" w:rsidRPr="00F57A31" w:rsidRDefault="00B87C2B">
            <w:pPr>
              <w:pStyle w:val="affff3"/>
              <w:rPr>
                <w:rStyle w:val="affff7"/>
                <w:smallCaps w:val="0"/>
                <w:color w:val="auto"/>
              </w:rPr>
            </w:pPr>
            <w:r w:rsidRPr="00F57A31">
              <w:rPr>
                <w:rStyle w:val="affff7"/>
                <w:smallCaps w:val="0"/>
                <w:color w:val="auto"/>
              </w:rPr>
              <w:br w:type="column"/>
              <w:t>例4:サイバーセキュリティサプライチェーンのリスク管理の責任とパフォーマンス要件を人事記述に含めて、明確にし、また説明責任を向上させる。</w:t>
            </w:r>
          </w:p>
        </w:tc>
      </w:tr>
      <w:tr w:rsidR="00B87C2B" w:rsidRPr="00F57A31" w14:paraId="62EBB070" w14:textId="77777777">
        <w:trPr>
          <w:trHeight w:val="1179"/>
        </w:trPr>
        <w:tc>
          <w:tcPr>
            <w:tcW w:w="1555" w:type="dxa"/>
            <w:vMerge/>
            <w:shd w:val="clear" w:color="auto" w:fill="FFFFC5"/>
            <w:noWrap/>
            <w:hideMark/>
          </w:tcPr>
          <w:p w14:paraId="5F83F4D3" w14:textId="77777777" w:rsidR="00B87C2B" w:rsidRPr="00F57A31" w:rsidRDefault="00B87C2B">
            <w:pPr>
              <w:pStyle w:val="affff3"/>
              <w:rPr>
                <w:rStyle w:val="affff7"/>
                <w:smallCaps w:val="0"/>
                <w:color w:val="auto"/>
              </w:rPr>
            </w:pPr>
          </w:p>
        </w:tc>
        <w:tc>
          <w:tcPr>
            <w:tcW w:w="1842" w:type="dxa"/>
            <w:vMerge/>
            <w:shd w:val="clear" w:color="auto" w:fill="auto"/>
            <w:hideMark/>
          </w:tcPr>
          <w:p w14:paraId="64543C69" w14:textId="77777777" w:rsidR="00B87C2B" w:rsidRPr="00F57A31" w:rsidRDefault="00B87C2B">
            <w:pPr>
              <w:pStyle w:val="affff3"/>
              <w:rPr>
                <w:rStyle w:val="affff7"/>
                <w:smallCaps w:val="0"/>
                <w:color w:val="auto"/>
              </w:rPr>
            </w:pPr>
          </w:p>
        </w:tc>
        <w:tc>
          <w:tcPr>
            <w:tcW w:w="2410" w:type="dxa"/>
            <w:vMerge/>
            <w:shd w:val="clear" w:color="auto" w:fill="auto"/>
            <w:hideMark/>
          </w:tcPr>
          <w:p w14:paraId="0E9E685B" w14:textId="77777777" w:rsidR="00B87C2B" w:rsidRPr="00F57A31" w:rsidRDefault="00B87C2B">
            <w:pPr>
              <w:pStyle w:val="affff3"/>
              <w:rPr>
                <w:rStyle w:val="affff7"/>
                <w:smallCaps w:val="0"/>
                <w:color w:val="auto"/>
              </w:rPr>
            </w:pPr>
          </w:p>
        </w:tc>
        <w:tc>
          <w:tcPr>
            <w:tcW w:w="4542" w:type="dxa"/>
            <w:shd w:val="clear" w:color="auto" w:fill="auto"/>
            <w:hideMark/>
          </w:tcPr>
          <w:p w14:paraId="6E162739" w14:textId="77777777" w:rsidR="00B87C2B" w:rsidRPr="00F57A31" w:rsidRDefault="00B87C2B">
            <w:pPr>
              <w:pStyle w:val="affff3"/>
              <w:rPr>
                <w:rStyle w:val="affff7"/>
                <w:smallCaps w:val="0"/>
                <w:color w:val="auto"/>
              </w:rPr>
            </w:pPr>
            <w:r w:rsidRPr="00F57A31">
              <w:rPr>
                <w:rStyle w:val="affff7"/>
                <w:smallCaps w:val="0"/>
                <w:color w:val="auto"/>
              </w:rPr>
              <w:t>例5:サイバーセキュリティリスク管理固有の責任を持つ担当者のパフォーマンス目標を文書化し、定期的に測定してパフォーマンスを実証および改善する。</w:t>
            </w:r>
          </w:p>
        </w:tc>
      </w:tr>
      <w:tr w:rsidR="00B87C2B" w:rsidRPr="00F57A31" w14:paraId="40A11448" w14:textId="77777777">
        <w:trPr>
          <w:trHeight w:val="1663"/>
        </w:trPr>
        <w:tc>
          <w:tcPr>
            <w:tcW w:w="1555" w:type="dxa"/>
            <w:vMerge/>
            <w:shd w:val="clear" w:color="auto" w:fill="FFFFC5"/>
            <w:noWrap/>
            <w:hideMark/>
          </w:tcPr>
          <w:p w14:paraId="06DCA6E9" w14:textId="77777777" w:rsidR="00B87C2B" w:rsidRPr="00F57A31" w:rsidRDefault="00B87C2B">
            <w:pPr>
              <w:pStyle w:val="affff3"/>
              <w:rPr>
                <w:rStyle w:val="affff7"/>
                <w:smallCaps w:val="0"/>
                <w:color w:val="auto"/>
              </w:rPr>
            </w:pPr>
          </w:p>
        </w:tc>
        <w:tc>
          <w:tcPr>
            <w:tcW w:w="1842" w:type="dxa"/>
            <w:vMerge/>
            <w:shd w:val="clear" w:color="auto" w:fill="auto"/>
            <w:hideMark/>
          </w:tcPr>
          <w:p w14:paraId="59FBF389" w14:textId="77777777" w:rsidR="00B87C2B" w:rsidRPr="00F57A31" w:rsidRDefault="00B87C2B">
            <w:pPr>
              <w:pStyle w:val="affff3"/>
              <w:rPr>
                <w:rStyle w:val="affff7"/>
                <w:smallCaps w:val="0"/>
                <w:color w:val="auto"/>
              </w:rPr>
            </w:pPr>
          </w:p>
        </w:tc>
        <w:tc>
          <w:tcPr>
            <w:tcW w:w="2410" w:type="dxa"/>
            <w:vMerge/>
            <w:shd w:val="clear" w:color="auto" w:fill="auto"/>
            <w:hideMark/>
          </w:tcPr>
          <w:p w14:paraId="31BAC622" w14:textId="77777777" w:rsidR="00B87C2B" w:rsidRPr="00F57A31" w:rsidRDefault="00B87C2B">
            <w:pPr>
              <w:pStyle w:val="affff3"/>
              <w:rPr>
                <w:rStyle w:val="affff7"/>
                <w:smallCaps w:val="0"/>
                <w:color w:val="auto"/>
              </w:rPr>
            </w:pPr>
          </w:p>
        </w:tc>
        <w:tc>
          <w:tcPr>
            <w:tcW w:w="4542" w:type="dxa"/>
            <w:shd w:val="clear" w:color="auto" w:fill="auto"/>
            <w:hideMark/>
          </w:tcPr>
          <w:p w14:paraId="654FC763" w14:textId="77777777" w:rsidR="00B87C2B" w:rsidRPr="00F57A31" w:rsidRDefault="00B87C2B">
            <w:pPr>
              <w:pStyle w:val="affff3"/>
              <w:rPr>
                <w:rStyle w:val="affff7"/>
                <w:smallCaps w:val="0"/>
                <w:color w:val="auto"/>
              </w:rPr>
            </w:pPr>
            <w:r w:rsidRPr="00F57A31">
              <w:rPr>
                <w:rStyle w:val="affff7"/>
                <w:smallCaps w:val="0"/>
                <w:color w:val="auto"/>
              </w:rPr>
              <w:br w:type="column"/>
              <w:t>例6:サプライヤー、顧客、ビジネスパートナーが、該当するサイバーセキュリティリスクに対する共通の責任に対処するための役割と責任を開発し、それらを組織のポリシーと該当するサードパーティ契約に統合する。</w:t>
            </w:r>
          </w:p>
        </w:tc>
      </w:tr>
      <w:tr w:rsidR="00B87C2B" w:rsidRPr="00F57A31" w14:paraId="46AEB3CC" w14:textId="77777777">
        <w:trPr>
          <w:trHeight w:val="709"/>
        </w:trPr>
        <w:tc>
          <w:tcPr>
            <w:tcW w:w="1555" w:type="dxa"/>
            <w:vMerge/>
            <w:shd w:val="clear" w:color="auto" w:fill="FFFFC5"/>
            <w:noWrap/>
            <w:hideMark/>
          </w:tcPr>
          <w:p w14:paraId="7E93D689" w14:textId="77777777" w:rsidR="00B87C2B" w:rsidRPr="00F57A31" w:rsidRDefault="00B87C2B">
            <w:pPr>
              <w:pStyle w:val="affff3"/>
              <w:rPr>
                <w:rStyle w:val="affff7"/>
                <w:smallCaps w:val="0"/>
                <w:color w:val="auto"/>
              </w:rPr>
            </w:pPr>
          </w:p>
        </w:tc>
        <w:tc>
          <w:tcPr>
            <w:tcW w:w="1842" w:type="dxa"/>
            <w:vMerge/>
            <w:shd w:val="clear" w:color="auto" w:fill="auto"/>
            <w:hideMark/>
          </w:tcPr>
          <w:p w14:paraId="089A3172" w14:textId="77777777" w:rsidR="00B87C2B" w:rsidRPr="00F57A31" w:rsidRDefault="00B87C2B">
            <w:pPr>
              <w:pStyle w:val="affff3"/>
              <w:rPr>
                <w:rStyle w:val="affff7"/>
                <w:smallCaps w:val="0"/>
                <w:color w:val="auto"/>
              </w:rPr>
            </w:pPr>
          </w:p>
        </w:tc>
        <w:tc>
          <w:tcPr>
            <w:tcW w:w="2410" w:type="dxa"/>
            <w:vMerge/>
            <w:shd w:val="clear" w:color="auto" w:fill="auto"/>
            <w:hideMark/>
          </w:tcPr>
          <w:p w14:paraId="1E6796A4" w14:textId="77777777" w:rsidR="00B87C2B" w:rsidRPr="00F57A31" w:rsidRDefault="00B87C2B">
            <w:pPr>
              <w:pStyle w:val="affff3"/>
              <w:rPr>
                <w:rStyle w:val="affff7"/>
                <w:smallCaps w:val="0"/>
                <w:color w:val="auto"/>
              </w:rPr>
            </w:pPr>
          </w:p>
        </w:tc>
        <w:tc>
          <w:tcPr>
            <w:tcW w:w="4542" w:type="dxa"/>
            <w:shd w:val="clear" w:color="auto" w:fill="auto"/>
            <w:hideMark/>
          </w:tcPr>
          <w:p w14:paraId="070ADC36" w14:textId="77777777" w:rsidR="00B87C2B" w:rsidRPr="00F57A31" w:rsidRDefault="00B87C2B">
            <w:pPr>
              <w:pStyle w:val="affff3"/>
              <w:rPr>
                <w:rStyle w:val="affff7"/>
                <w:smallCaps w:val="0"/>
                <w:color w:val="auto"/>
              </w:rPr>
            </w:pPr>
            <w:r w:rsidRPr="00F57A31">
              <w:rPr>
                <w:rStyle w:val="affff7"/>
                <w:smallCaps w:val="0"/>
                <w:color w:val="auto"/>
              </w:rPr>
              <w:br w:type="column"/>
              <w:t>例7:サイバーセキュリティサプライチェーンのリスク管理の役割と第三者に対する責任を社内で伝達する。</w:t>
            </w:r>
          </w:p>
        </w:tc>
      </w:tr>
      <w:tr w:rsidR="00B87C2B" w:rsidRPr="00F57A31" w14:paraId="344D9657" w14:textId="77777777">
        <w:trPr>
          <w:trHeight w:val="317"/>
        </w:trPr>
        <w:tc>
          <w:tcPr>
            <w:tcW w:w="1555" w:type="dxa"/>
            <w:vMerge/>
            <w:shd w:val="clear" w:color="auto" w:fill="FFFFC5"/>
            <w:noWrap/>
            <w:hideMark/>
          </w:tcPr>
          <w:p w14:paraId="37346B15" w14:textId="77777777" w:rsidR="00B87C2B" w:rsidRPr="00F57A31" w:rsidRDefault="00B87C2B">
            <w:pPr>
              <w:pStyle w:val="affff3"/>
              <w:rPr>
                <w:rStyle w:val="affff7"/>
                <w:smallCaps w:val="0"/>
                <w:color w:val="auto"/>
              </w:rPr>
            </w:pPr>
          </w:p>
        </w:tc>
        <w:tc>
          <w:tcPr>
            <w:tcW w:w="1842" w:type="dxa"/>
            <w:vMerge/>
            <w:shd w:val="clear" w:color="auto" w:fill="auto"/>
            <w:hideMark/>
          </w:tcPr>
          <w:p w14:paraId="70FCD387" w14:textId="77777777" w:rsidR="00B87C2B" w:rsidRPr="00F57A31" w:rsidRDefault="00B87C2B">
            <w:pPr>
              <w:pStyle w:val="affff3"/>
              <w:rPr>
                <w:rStyle w:val="affff7"/>
                <w:smallCaps w:val="0"/>
                <w:color w:val="auto"/>
              </w:rPr>
            </w:pPr>
          </w:p>
        </w:tc>
        <w:tc>
          <w:tcPr>
            <w:tcW w:w="2410" w:type="dxa"/>
            <w:vMerge/>
            <w:shd w:val="clear" w:color="auto" w:fill="auto"/>
            <w:hideMark/>
          </w:tcPr>
          <w:p w14:paraId="2E4BC626" w14:textId="77777777" w:rsidR="00B87C2B" w:rsidRPr="00F57A31" w:rsidRDefault="00B87C2B">
            <w:pPr>
              <w:pStyle w:val="affff3"/>
              <w:rPr>
                <w:rStyle w:val="affff7"/>
                <w:smallCaps w:val="0"/>
                <w:color w:val="auto"/>
              </w:rPr>
            </w:pPr>
          </w:p>
        </w:tc>
        <w:tc>
          <w:tcPr>
            <w:tcW w:w="4542" w:type="dxa"/>
            <w:shd w:val="clear" w:color="auto" w:fill="auto"/>
            <w:hideMark/>
          </w:tcPr>
          <w:p w14:paraId="2BFD6D0F" w14:textId="77777777" w:rsidR="00B87C2B" w:rsidRPr="00F57A31" w:rsidRDefault="00B87C2B">
            <w:pPr>
              <w:pStyle w:val="affff3"/>
              <w:rPr>
                <w:rStyle w:val="affff7"/>
                <w:smallCaps w:val="0"/>
                <w:color w:val="auto"/>
              </w:rPr>
            </w:pPr>
            <w:r w:rsidRPr="00F57A31">
              <w:rPr>
                <w:rStyle w:val="affff7"/>
                <w:smallCaps w:val="0"/>
                <w:color w:val="auto"/>
              </w:rPr>
              <w:t>例8:組織とそのサプライヤー間の情報共有および報告プロセスに関するルールとプロトコルを確立する。</w:t>
            </w:r>
          </w:p>
        </w:tc>
      </w:tr>
      <w:tr w:rsidR="00B87C2B" w:rsidRPr="00F57A31" w14:paraId="5384DF69" w14:textId="77777777">
        <w:trPr>
          <w:trHeight w:val="847"/>
        </w:trPr>
        <w:tc>
          <w:tcPr>
            <w:tcW w:w="1555" w:type="dxa"/>
            <w:vMerge/>
            <w:shd w:val="clear" w:color="auto" w:fill="FFFFC5"/>
            <w:noWrap/>
            <w:hideMark/>
          </w:tcPr>
          <w:p w14:paraId="1F8D62CC"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0E13E1C3"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2BC8AB6A" w14:textId="77777777" w:rsidR="00B87C2B" w:rsidRPr="00F57A31" w:rsidRDefault="00B87C2B">
            <w:pPr>
              <w:pStyle w:val="affff3"/>
              <w:rPr>
                <w:rStyle w:val="affff7"/>
                <w:smallCaps w:val="0"/>
                <w:color w:val="auto"/>
              </w:rPr>
            </w:pPr>
            <w:r w:rsidRPr="00F57A31">
              <w:rPr>
                <w:rStyle w:val="affff7"/>
                <w:smallCaps w:val="0"/>
                <w:color w:val="auto"/>
              </w:rPr>
              <w:br w:type="column"/>
              <w:t>GV.SC-03:サイバーセキュリティのサプライチェーンリスクマネジメントは、サイバーセキュリティおよび企業のリスクマネジメント、リスク評価、改善プロセスに統合する。</w:t>
            </w:r>
          </w:p>
        </w:tc>
        <w:tc>
          <w:tcPr>
            <w:tcW w:w="4542" w:type="dxa"/>
            <w:shd w:val="clear" w:color="auto" w:fill="auto"/>
            <w:hideMark/>
          </w:tcPr>
          <w:p w14:paraId="4C64D67A" w14:textId="77777777" w:rsidR="00B87C2B" w:rsidRPr="00F57A31" w:rsidRDefault="00B87C2B">
            <w:pPr>
              <w:pStyle w:val="affff3"/>
              <w:rPr>
                <w:rStyle w:val="affff7"/>
                <w:smallCaps w:val="0"/>
                <w:color w:val="auto"/>
              </w:rPr>
            </w:pPr>
            <w:r w:rsidRPr="00F57A31">
              <w:rPr>
                <w:rStyle w:val="affff7"/>
                <w:smallCaps w:val="0"/>
                <w:color w:val="auto"/>
              </w:rPr>
              <w:t>例1:サイバーセキュリティとエンタープライズリスク管理との整合性と重複する領域を特定する。</w:t>
            </w:r>
          </w:p>
        </w:tc>
      </w:tr>
      <w:tr w:rsidR="00B87C2B" w:rsidRPr="00F57A31" w14:paraId="34DCF9E6" w14:textId="77777777">
        <w:trPr>
          <w:trHeight w:val="1140"/>
        </w:trPr>
        <w:tc>
          <w:tcPr>
            <w:tcW w:w="1555" w:type="dxa"/>
            <w:vMerge/>
            <w:shd w:val="clear" w:color="auto" w:fill="FFFFC5"/>
            <w:noWrap/>
            <w:hideMark/>
          </w:tcPr>
          <w:p w14:paraId="2B7B97DC" w14:textId="77777777" w:rsidR="00B87C2B" w:rsidRPr="00F57A31" w:rsidRDefault="00B87C2B">
            <w:pPr>
              <w:pStyle w:val="affff3"/>
              <w:rPr>
                <w:rStyle w:val="affff7"/>
                <w:smallCaps w:val="0"/>
                <w:color w:val="auto"/>
              </w:rPr>
            </w:pPr>
          </w:p>
        </w:tc>
        <w:tc>
          <w:tcPr>
            <w:tcW w:w="1842" w:type="dxa"/>
            <w:vMerge/>
            <w:shd w:val="clear" w:color="auto" w:fill="auto"/>
            <w:hideMark/>
          </w:tcPr>
          <w:p w14:paraId="3F7DAF29" w14:textId="77777777" w:rsidR="00B87C2B" w:rsidRPr="00F57A31" w:rsidRDefault="00B87C2B">
            <w:pPr>
              <w:pStyle w:val="affff3"/>
              <w:rPr>
                <w:rStyle w:val="affff7"/>
                <w:smallCaps w:val="0"/>
                <w:color w:val="auto"/>
              </w:rPr>
            </w:pPr>
          </w:p>
        </w:tc>
        <w:tc>
          <w:tcPr>
            <w:tcW w:w="2410" w:type="dxa"/>
            <w:vMerge/>
            <w:shd w:val="clear" w:color="auto" w:fill="auto"/>
            <w:hideMark/>
          </w:tcPr>
          <w:p w14:paraId="53B5825F" w14:textId="77777777" w:rsidR="00B87C2B" w:rsidRPr="00F57A31" w:rsidRDefault="00B87C2B">
            <w:pPr>
              <w:pStyle w:val="affff3"/>
              <w:rPr>
                <w:rStyle w:val="affff7"/>
                <w:smallCaps w:val="0"/>
                <w:color w:val="auto"/>
              </w:rPr>
            </w:pPr>
          </w:p>
        </w:tc>
        <w:tc>
          <w:tcPr>
            <w:tcW w:w="4542" w:type="dxa"/>
            <w:shd w:val="clear" w:color="auto" w:fill="auto"/>
            <w:hideMark/>
          </w:tcPr>
          <w:p w14:paraId="7557657A" w14:textId="77777777" w:rsidR="00B87C2B" w:rsidRPr="00F57A31" w:rsidRDefault="00B87C2B">
            <w:pPr>
              <w:pStyle w:val="affff3"/>
              <w:rPr>
                <w:rStyle w:val="affff7"/>
                <w:smallCaps w:val="0"/>
                <w:color w:val="auto"/>
              </w:rPr>
            </w:pPr>
            <w:r w:rsidRPr="00F57A31">
              <w:rPr>
                <w:rStyle w:val="affff7"/>
                <w:smallCaps w:val="0"/>
                <w:color w:val="auto"/>
              </w:rPr>
              <w:br w:type="column"/>
              <w:t>例2:サイバーセキュリティリスク管理とサイバーセキュリティサプライチェーンリスク管理のための統合制御セットを確立する。</w:t>
            </w:r>
          </w:p>
        </w:tc>
      </w:tr>
      <w:tr w:rsidR="00B87C2B" w:rsidRPr="00F57A31" w14:paraId="1E438C77" w14:textId="77777777">
        <w:trPr>
          <w:trHeight w:val="855"/>
        </w:trPr>
        <w:tc>
          <w:tcPr>
            <w:tcW w:w="1555" w:type="dxa"/>
            <w:vMerge/>
            <w:shd w:val="clear" w:color="auto" w:fill="FFFFC5"/>
            <w:noWrap/>
            <w:hideMark/>
          </w:tcPr>
          <w:p w14:paraId="1C6BBAB5" w14:textId="77777777" w:rsidR="00B87C2B" w:rsidRPr="00F57A31" w:rsidRDefault="00B87C2B">
            <w:pPr>
              <w:pStyle w:val="affff3"/>
              <w:rPr>
                <w:rStyle w:val="affff7"/>
                <w:smallCaps w:val="0"/>
                <w:color w:val="auto"/>
              </w:rPr>
            </w:pPr>
          </w:p>
        </w:tc>
        <w:tc>
          <w:tcPr>
            <w:tcW w:w="1842" w:type="dxa"/>
            <w:vMerge/>
            <w:shd w:val="clear" w:color="auto" w:fill="auto"/>
            <w:hideMark/>
          </w:tcPr>
          <w:p w14:paraId="6BE67689" w14:textId="77777777" w:rsidR="00B87C2B" w:rsidRPr="00F57A31" w:rsidRDefault="00B87C2B">
            <w:pPr>
              <w:pStyle w:val="affff3"/>
              <w:rPr>
                <w:rStyle w:val="affff7"/>
                <w:smallCaps w:val="0"/>
                <w:color w:val="auto"/>
              </w:rPr>
            </w:pPr>
          </w:p>
        </w:tc>
        <w:tc>
          <w:tcPr>
            <w:tcW w:w="2410" w:type="dxa"/>
            <w:vMerge/>
            <w:shd w:val="clear" w:color="auto" w:fill="auto"/>
            <w:hideMark/>
          </w:tcPr>
          <w:p w14:paraId="035E5C3C" w14:textId="77777777" w:rsidR="00B87C2B" w:rsidRPr="00F57A31" w:rsidRDefault="00B87C2B">
            <w:pPr>
              <w:pStyle w:val="affff3"/>
              <w:rPr>
                <w:rStyle w:val="affff7"/>
                <w:smallCaps w:val="0"/>
                <w:color w:val="auto"/>
              </w:rPr>
            </w:pPr>
          </w:p>
        </w:tc>
        <w:tc>
          <w:tcPr>
            <w:tcW w:w="4542" w:type="dxa"/>
            <w:shd w:val="clear" w:color="auto" w:fill="auto"/>
            <w:hideMark/>
          </w:tcPr>
          <w:p w14:paraId="56052404" w14:textId="77777777" w:rsidR="00B87C2B" w:rsidRPr="00F57A31" w:rsidRDefault="00B87C2B">
            <w:pPr>
              <w:pStyle w:val="affff3"/>
              <w:rPr>
                <w:rStyle w:val="affff7"/>
                <w:smallCaps w:val="0"/>
                <w:color w:val="auto"/>
              </w:rPr>
            </w:pPr>
            <w:r w:rsidRPr="00F57A31">
              <w:rPr>
                <w:rStyle w:val="affff7"/>
                <w:smallCaps w:val="0"/>
                <w:color w:val="auto"/>
              </w:rPr>
              <w:t>例3:サイバーセキュリティサプライチェーンのリスク管理を改善プロセスに統合する。</w:t>
            </w:r>
          </w:p>
        </w:tc>
      </w:tr>
      <w:tr w:rsidR="00B87C2B" w:rsidRPr="00F57A31" w14:paraId="7CC551FB" w14:textId="77777777">
        <w:trPr>
          <w:trHeight w:val="1172"/>
        </w:trPr>
        <w:tc>
          <w:tcPr>
            <w:tcW w:w="1555" w:type="dxa"/>
            <w:vMerge/>
            <w:shd w:val="clear" w:color="auto" w:fill="FFFFC5"/>
            <w:noWrap/>
            <w:hideMark/>
          </w:tcPr>
          <w:p w14:paraId="207070FF" w14:textId="77777777" w:rsidR="00B87C2B" w:rsidRPr="00F57A31" w:rsidRDefault="00B87C2B">
            <w:pPr>
              <w:pStyle w:val="affff3"/>
              <w:rPr>
                <w:rStyle w:val="affff7"/>
                <w:smallCaps w:val="0"/>
                <w:color w:val="auto"/>
              </w:rPr>
            </w:pPr>
          </w:p>
        </w:tc>
        <w:tc>
          <w:tcPr>
            <w:tcW w:w="1842" w:type="dxa"/>
            <w:vMerge/>
            <w:shd w:val="clear" w:color="auto" w:fill="auto"/>
            <w:hideMark/>
          </w:tcPr>
          <w:p w14:paraId="14ABB038" w14:textId="77777777" w:rsidR="00B87C2B" w:rsidRPr="00F57A31" w:rsidRDefault="00B87C2B">
            <w:pPr>
              <w:pStyle w:val="affff3"/>
              <w:rPr>
                <w:rStyle w:val="affff7"/>
                <w:smallCaps w:val="0"/>
                <w:color w:val="auto"/>
              </w:rPr>
            </w:pPr>
          </w:p>
        </w:tc>
        <w:tc>
          <w:tcPr>
            <w:tcW w:w="2410" w:type="dxa"/>
            <w:vMerge/>
            <w:shd w:val="clear" w:color="auto" w:fill="auto"/>
            <w:hideMark/>
          </w:tcPr>
          <w:p w14:paraId="1994160F" w14:textId="77777777" w:rsidR="00B87C2B" w:rsidRPr="00F57A31" w:rsidRDefault="00B87C2B">
            <w:pPr>
              <w:pStyle w:val="affff3"/>
              <w:rPr>
                <w:rStyle w:val="affff7"/>
                <w:smallCaps w:val="0"/>
                <w:color w:val="auto"/>
              </w:rPr>
            </w:pPr>
          </w:p>
        </w:tc>
        <w:tc>
          <w:tcPr>
            <w:tcW w:w="4542" w:type="dxa"/>
            <w:shd w:val="clear" w:color="auto" w:fill="auto"/>
            <w:hideMark/>
          </w:tcPr>
          <w:p w14:paraId="611EFC63" w14:textId="77777777" w:rsidR="00B87C2B" w:rsidRPr="00F57A31" w:rsidRDefault="00B87C2B">
            <w:pPr>
              <w:pStyle w:val="affff3"/>
              <w:rPr>
                <w:rStyle w:val="affff7"/>
                <w:smallCaps w:val="0"/>
                <w:color w:val="auto"/>
              </w:rPr>
            </w:pPr>
            <w:r w:rsidRPr="00F57A31">
              <w:rPr>
                <w:rStyle w:val="affff7"/>
                <w:smallCaps w:val="0"/>
                <w:color w:val="auto"/>
              </w:rPr>
              <w:t>例4:サプライチェーンにおける重大なサイバーセキュリティリスクを上級管理職にエスカレーションし、企業リスク管理レベルで対処する。</w:t>
            </w:r>
          </w:p>
        </w:tc>
      </w:tr>
      <w:tr w:rsidR="00B87C2B" w:rsidRPr="00F57A31" w14:paraId="68B9976D" w14:textId="77777777">
        <w:trPr>
          <w:trHeight w:val="1537"/>
        </w:trPr>
        <w:tc>
          <w:tcPr>
            <w:tcW w:w="1555" w:type="dxa"/>
            <w:vMerge/>
            <w:shd w:val="clear" w:color="auto" w:fill="FFFFC5"/>
            <w:noWrap/>
            <w:hideMark/>
          </w:tcPr>
          <w:p w14:paraId="38E6F93A"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0FF40768"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1FCCD263" w14:textId="77777777" w:rsidR="00B87C2B" w:rsidRPr="00F57A31" w:rsidRDefault="00B87C2B">
            <w:pPr>
              <w:pStyle w:val="affff3"/>
              <w:rPr>
                <w:rStyle w:val="affff7"/>
                <w:smallCaps w:val="0"/>
                <w:color w:val="auto"/>
              </w:rPr>
            </w:pPr>
            <w:r w:rsidRPr="00F57A31">
              <w:rPr>
                <w:rStyle w:val="affff7"/>
                <w:smallCaps w:val="0"/>
                <w:color w:val="auto"/>
              </w:rPr>
              <w:br w:type="column"/>
              <w:t>GV.SC-04:サプライヤーを把握し、重要度に応じて優先順位を</w:t>
            </w:r>
            <w:r>
              <w:rPr>
                <w:rStyle w:val="affff7"/>
                <w:rFonts w:hint="eastAsia"/>
                <w:smallCaps w:val="0"/>
                <w:color w:val="auto"/>
              </w:rPr>
              <w:t>付ける</w:t>
            </w:r>
            <w:r w:rsidRPr="00F57A31">
              <w:rPr>
                <w:rStyle w:val="affff7"/>
                <w:smallCaps w:val="0"/>
                <w:color w:val="auto"/>
              </w:rPr>
              <w:t>。</w:t>
            </w:r>
          </w:p>
        </w:tc>
        <w:tc>
          <w:tcPr>
            <w:tcW w:w="4542" w:type="dxa"/>
            <w:shd w:val="clear" w:color="auto" w:fill="auto"/>
            <w:hideMark/>
          </w:tcPr>
          <w:p w14:paraId="0FAFDCE3" w14:textId="77777777" w:rsidR="00B87C2B" w:rsidRPr="00F57A31" w:rsidRDefault="00B87C2B">
            <w:pPr>
              <w:pStyle w:val="affff3"/>
              <w:rPr>
                <w:rStyle w:val="affff7"/>
                <w:smallCaps w:val="0"/>
                <w:color w:val="auto"/>
              </w:rPr>
            </w:pPr>
            <w:r w:rsidRPr="00F57A31">
              <w:rPr>
                <w:rStyle w:val="affff7"/>
                <w:smallCaps w:val="0"/>
                <w:color w:val="auto"/>
              </w:rPr>
              <w:t>例1:サプライヤーによって処理または所有されるデータの機密性、組織のシステムへのアクセスの程度、組織のミッションに対する製品またはサービスの重要性などに基づいて、サプライヤーの重要度の基準を作成する。</w:t>
            </w:r>
          </w:p>
        </w:tc>
      </w:tr>
      <w:tr w:rsidR="00B87C2B" w:rsidRPr="00F57A31" w14:paraId="09B611BF" w14:textId="77777777">
        <w:trPr>
          <w:trHeight w:val="884"/>
        </w:trPr>
        <w:tc>
          <w:tcPr>
            <w:tcW w:w="1555" w:type="dxa"/>
            <w:vMerge/>
            <w:shd w:val="clear" w:color="auto" w:fill="FFFFC5"/>
            <w:noWrap/>
            <w:hideMark/>
          </w:tcPr>
          <w:p w14:paraId="32F31BD2" w14:textId="77777777" w:rsidR="00B87C2B" w:rsidRPr="00F57A31" w:rsidRDefault="00B87C2B">
            <w:pPr>
              <w:pStyle w:val="affff3"/>
              <w:rPr>
                <w:rStyle w:val="affff7"/>
                <w:smallCaps w:val="0"/>
                <w:color w:val="auto"/>
              </w:rPr>
            </w:pPr>
          </w:p>
        </w:tc>
        <w:tc>
          <w:tcPr>
            <w:tcW w:w="1842" w:type="dxa"/>
            <w:vMerge/>
            <w:shd w:val="clear" w:color="auto" w:fill="auto"/>
            <w:hideMark/>
          </w:tcPr>
          <w:p w14:paraId="337F1E5B" w14:textId="77777777" w:rsidR="00B87C2B" w:rsidRPr="00F57A31" w:rsidRDefault="00B87C2B">
            <w:pPr>
              <w:pStyle w:val="affff3"/>
              <w:rPr>
                <w:rStyle w:val="affff7"/>
                <w:smallCaps w:val="0"/>
                <w:color w:val="auto"/>
              </w:rPr>
            </w:pPr>
          </w:p>
        </w:tc>
        <w:tc>
          <w:tcPr>
            <w:tcW w:w="2410" w:type="dxa"/>
            <w:vMerge/>
            <w:shd w:val="clear" w:color="auto" w:fill="auto"/>
            <w:hideMark/>
          </w:tcPr>
          <w:p w14:paraId="2EBC6572" w14:textId="77777777" w:rsidR="00B87C2B" w:rsidRPr="00F57A31" w:rsidRDefault="00B87C2B">
            <w:pPr>
              <w:pStyle w:val="affff3"/>
              <w:rPr>
                <w:rStyle w:val="affff7"/>
                <w:smallCaps w:val="0"/>
                <w:color w:val="auto"/>
              </w:rPr>
            </w:pPr>
          </w:p>
        </w:tc>
        <w:tc>
          <w:tcPr>
            <w:tcW w:w="4542" w:type="dxa"/>
            <w:shd w:val="clear" w:color="auto" w:fill="auto"/>
            <w:hideMark/>
          </w:tcPr>
          <w:p w14:paraId="0C8C9ED5" w14:textId="77777777" w:rsidR="00B87C2B" w:rsidRPr="00F57A31" w:rsidRDefault="00B87C2B">
            <w:pPr>
              <w:pStyle w:val="affff3"/>
              <w:rPr>
                <w:rStyle w:val="affff7"/>
                <w:smallCaps w:val="0"/>
                <w:color w:val="auto"/>
              </w:rPr>
            </w:pPr>
            <w:r w:rsidRPr="00F57A31">
              <w:rPr>
                <w:rStyle w:val="affff7"/>
                <w:smallCaps w:val="0"/>
                <w:color w:val="auto"/>
              </w:rPr>
              <w:t>例2:すべてのサプライヤーの記録を保持し、重要度基準に基づいてサプライヤーに優先順位を付ける。</w:t>
            </w:r>
          </w:p>
        </w:tc>
      </w:tr>
      <w:tr w:rsidR="00B87C2B" w:rsidRPr="00F57A31" w14:paraId="12FE3BA9" w14:textId="77777777">
        <w:trPr>
          <w:trHeight w:val="1123"/>
        </w:trPr>
        <w:tc>
          <w:tcPr>
            <w:tcW w:w="1555" w:type="dxa"/>
            <w:vMerge/>
            <w:shd w:val="clear" w:color="auto" w:fill="FFFFC5"/>
            <w:noWrap/>
            <w:hideMark/>
          </w:tcPr>
          <w:p w14:paraId="28D380FD"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55083104"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364D4EC1" w14:textId="77777777" w:rsidR="00B87C2B" w:rsidRPr="00F57A31" w:rsidRDefault="00B87C2B">
            <w:pPr>
              <w:pStyle w:val="affff3"/>
              <w:rPr>
                <w:rStyle w:val="affff7"/>
                <w:smallCaps w:val="0"/>
                <w:color w:val="auto"/>
              </w:rPr>
            </w:pPr>
            <w:r w:rsidRPr="00F57A31">
              <w:rPr>
                <w:rStyle w:val="affff7"/>
                <w:smallCaps w:val="0"/>
                <w:color w:val="auto"/>
              </w:rPr>
              <w:t>GV.SC-05:サプライチェーンにおけるサイバーセキュリティリスクに対処するための要件は設定され、順位付けられ、サプライヤ</w:t>
            </w:r>
            <w:r>
              <w:rPr>
                <w:rStyle w:val="affff7"/>
                <w:rFonts w:hint="eastAsia"/>
                <w:smallCaps w:val="0"/>
                <w:color w:val="auto"/>
              </w:rPr>
              <w:t>ー</w:t>
            </w:r>
            <w:r w:rsidRPr="00F57A31">
              <w:rPr>
                <w:rStyle w:val="affff7"/>
                <w:smallCaps w:val="0"/>
                <w:color w:val="auto"/>
              </w:rPr>
              <w:t>やその</w:t>
            </w:r>
            <w:r>
              <w:rPr>
                <w:rStyle w:val="affff7"/>
                <w:rFonts w:hint="eastAsia"/>
                <w:smallCaps w:val="0"/>
                <w:color w:val="auto"/>
              </w:rPr>
              <w:t>ほか</w:t>
            </w:r>
            <w:r w:rsidRPr="00F57A31">
              <w:rPr>
                <w:rStyle w:val="affff7"/>
                <w:smallCaps w:val="0"/>
                <w:color w:val="auto"/>
              </w:rPr>
              <w:t>の関連する第三者との契約やその</w:t>
            </w:r>
            <w:r>
              <w:rPr>
                <w:rStyle w:val="affff7"/>
                <w:rFonts w:hint="eastAsia"/>
                <w:smallCaps w:val="0"/>
                <w:color w:val="auto"/>
              </w:rPr>
              <w:t>ほか</w:t>
            </w:r>
            <w:r w:rsidRPr="00F57A31">
              <w:rPr>
                <w:rStyle w:val="affff7"/>
                <w:smallCaps w:val="0"/>
                <w:color w:val="auto"/>
              </w:rPr>
              <w:t>の合意に組み込まれる。</w:t>
            </w:r>
          </w:p>
        </w:tc>
        <w:tc>
          <w:tcPr>
            <w:tcW w:w="4542" w:type="dxa"/>
            <w:shd w:val="clear" w:color="auto" w:fill="auto"/>
            <w:hideMark/>
          </w:tcPr>
          <w:p w14:paraId="4ED315F5" w14:textId="77777777" w:rsidR="00B87C2B" w:rsidRPr="00F57A31" w:rsidRDefault="00B87C2B">
            <w:pPr>
              <w:pStyle w:val="affff3"/>
              <w:rPr>
                <w:rStyle w:val="affff7"/>
                <w:smallCaps w:val="0"/>
                <w:color w:val="auto"/>
              </w:rPr>
            </w:pPr>
            <w:r w:rsidRPr="00F57A31">
              <w:rPr>
                <w:rStyle w:val="affff7"/>
                <w:smallCaps w:val="0"/>
                <w:color w:val="auto"/>
              </w:rPr>
              <w:t>例1:サプライヤー、製品、サービスの重要度レベルと、侵害された場合の潜在的な影響に見合ったセキュリティ要件を確立する。</w:t>
            </w:r>
          </w:p>
        </w:tc>
      </w:tr>
      <w:tr w:rsidR="00B87C2B" w:rsidRPr="00F57A31" w14:paraId="646EF6B7" w14:textId="77777777">
        <w:trPr>
          <w:trHeight w:val="1197"/>
        </w:trPr>
        <w:tc>
          <w:tcPr>
            <w:tcW w:w="1555" w:type="dxa"/>
            <w:vMerge/>
            <w:shd w:val="clear" w:color="auto" w:fill="FFFFC5"/>
            <w:noWrap/>
            <w:hideMark/>
          </w:tcPr>
          <w:p w14:paraId="3E438C33" w14:textId="77777777" w:rsidR="00B87C2B" w:rsidRPr="00F57A31" w:rsidRDefault="00B87C2B">
            <w:pPr>
              <w:pStyle w:val="affff3"/>
              <w:rPr>
                <w:rStyle w:val="affff7"/>
                <w:smallCaps w:val="0"/>
                <w:color w:val="auto"/>
              </w:rPr>
            </w:pPr>
          </w:p>
        </w:tc>
        <w:tc>
          <w:tcPr>
            <w:tcW w:w="1842" w:type="dxa"/>
            <w:vMerge/>
            <w:shd w:val="clear" w:color="auto" w:fill="auto"/>
            <w:hideMark/>
          </w:tcPr>
          <w:p w14:paraId="40665725" w14:textId="77777777" w:rsidR="00B87C2B" w:rsidRPr="00F57A31" w:rsidRDefault="00B87C2B">
            <w:pPr>
              <w:pStyle w:val="affff3"/>
              <w:rPr>
                <w:rStyle w:val="affff7"/>
                <w:smallCaps w:val="0"/>
                <w:color w:val="auto"/>
              </w:rPr>
            </w:pPr>
          </w:p>
        </w:tc>
        <w:tc>
          <w:tcPr>
            <w:tcW w:w="2410" w:type="dxa"/>
            <w:vMerge/>
            <w:shd w:val="clear" w:color="auto" w:fill="auto"/>
            <w:hideMark/>
          </w:tcPr>
          <w:p w14:paraId="3129FF62" w14:textId="77777777" w:rsidR="00B87C2B" w:rsidRPr="00F57A31" w:rsidRDefault="00B87C2B">
            <w:pPr>
              <w:pStyle w:val="affff3"/>
              <w:rPr>
                <w:rStyle w:val="affff7"/>
                <w:smallCaps w:val="0"/>
                <w:color w:val="auto"/>
              </w:rPr>
            </w:pPr>
          </w:p>
        </w:tc>
        <w:tc>
          <w:tcPr>
            <w:tcW w:w="4542" w:type="dxa"/>
            <w:shd w:val="clear" w:color="auto" w:fill="auto"/>
            <w:hideMark/>
          </w:tcPr>
          <w:p w14:paraId="33371D62" w14:textId="77777777" w:rsidR="00B87C2B" w:rsidRPr="00F57A31" w:rsidRDefault="00B87C2B">
            <w:pPr>
              <w:pStyle w:val="affff3"/>
              <w:rPr>
                <w:rStyle w:val="affff7"/>
                <w:smallCaps w:val="0"/>
                <w:color w:val="auto"/>
              </w:rPr>
            </w:pPr>
            <w:r w:rsidRPr="00F57A31">
              <w:rPr>
                <w:rStyle w:val="affff7"/>
                <w:smallCaps w:val="0"/>
                <w:color w:val="auto"/>
              </w:rPr>
              <w:t>例2:第三者が従うべきすべてのサイバーセキュリティおよびサプライチェーン要件と、デフォルトの契約言語で要件の</w:t>
            </w:r>
            <w:r>
              <w:rPr>
                <w:rStyle w:val="affff7"/>
                <w:smallCaps w:val="0"/>
                <w:color w:val="auto"/>
              </w:rPr>
              <w:t>順守</w:t>
            </w:r>
            <w:r w:rsidRPr="00F57A31">
              <w:rPr>
                <w:rStyle w:val="affff7"/>
                <w:smallCaps w:val="0"/>
                <w:color w:val="auto"/>
              </w:rPr>
              <w:t>を確認する方法を含める。</w:t>
            </w:r>
          </w:p>
        </w:tc>
      </w:tr>
      <w:tr w:rsidR="00B87C2B" w:rsidRPr="00F57A31" w14:paraId="7FBC503B" w14:textId="77777777">
        <w:trPr>
          <w:trHeight w:val="1247"/>
        </w:trPr>
        <w:tc>
          <w:tcPr>
            <w:tcW w:w="1555" w:type="dxa"/>
            <w:vMerge/>
            <w:shd w:val="clear" w:color="auto" w:fill="FFFFC5"/>
            <w:noWrap/>
            <w:hideMark/>
          </w:tcPr>
          <w:p w14:paraId="0FFBBA94" w14:textId="77777777" w:rsidR="00B87C2B" w:rsidRPr="00F57A31" w:rsidRDefault="00B87C2B">
            <w:pPr>
              <w:pStyle w:val="affff3"/>
              <w:rPr>
                <w:rStyle w:val="affff7"/>
                <w:smallCaps w:val="0"/>
                <w:color w:val="auto"/>
              </w:rPr>
            </w:pPr>
          </w:p>
        </w:tc>
        <w:tc>
          <w:tcPr>
            <w:tcW w:w="1842" w:type="dxa"/>
            <w:vMerge/>
            <w:shd w:val="clear" w:color="auto" w:fill="auto"/>
            <w:hideMark/>
          </w:tcPr>
          <w:p w14:paraId="4731690D" w14:textId="77777777" w:rsidR="00B87C2B" w:rsidRPr="00F57A31" w:rsidRDefault="00B87C2B">
            <w:pPr>
              <w:pStyle w:val="affff3"/>
              <w:rPr>
                <w:rStyle w:val="affff7"/>
                <w:smallCaps w:val="0"/>
                <w:color w:val="auto"/>
              </w:rPr>
            </w:pPr>
          </w:p>
        </w:tc>
        <w:tc>
          <w:tcPr>
            <w:tcW w:w="2410" w:type="dxa"/>
            <w:vMerge/>
            <w:shd w:val="clear" w:color="auto" w:fill="auto"/>
            <w:hideMark/>
          </w:tcPr>
          <w:p w14:paraId="4D97F4C8" w14:textId="77777777" w:rsidR="00B87C2B" w:rsidRPr="00F57A31" w:rsidRDefault="00B87C2B">
            <w:pPr>
              <w:pStyle w:val="affff3"/>
              <w:rPr>
                <w:rStyle w:val="affff7"/>
                <w:smallCaps w:val="0"/>
                <w:color w:val="auto"/>
              </w:rPr>
            </w:pPr>
          </w:p>
        </w:tc>
        <w:tc>
          <w:tcPr>
            <w:tcW w:w="4542" w:type="dxa"/>
            <w:shd w:val="clear" w:color="auto" w:fill="auto"/>
            <w:hideMark/>
          </w:tcPr>
          <w:p w14:paraId="59968D6C" w14:textId="77777777" w:rsidR="00B87C2B" w:rsidRPr="00F57A31" w:rsidRDefault="00B87C2B">
            <w:pPr>
              <w:pStyle w:val="affff3"/>
              <w:rPr>
                <w:rStyle w:val="affff7"/>
                <w:smallCaps w:val="0"/>
                <w:color w:val="auto"/>
              </w:rPr>
            </w:pPr>
            <w:r w:rsidRPr="00F57A31">
              <w:rPr>
                <w:rStyle w:val="affff7"/>
                <w:smallCaps w:val="0"/>
                <w:color w:val="auto"/>
              </w:rPr>
              <w:br w:type="column"/>
              <w:t>例3:組織とそのサプライヤーおよび契約上のサブ・ティアサプライヤー間の情報共有に関するルールとプロトコルを定義する。</w:t>
            </w:r>
          </w:p>
        </w:tc>
      </w:tr>
      <w:tr w:rsidR="00B87C2B" w:rsidRPr="00F57A31" w14:paraId="00273402" w14:textId="77777777">
        <w:trPr>
          <w:trHeight w:val="1215"/>
        </w:trPr>
        <w:tc>
          <w:tcPr>
            <w:tcW w:w="1555" w:type="dxa"/>
            <w:vMerge/>
            <w:shd w:val="clear" w:color="auto" w:fill="FFFFC5"/>
            <w:noWrap/>
            <w:hideMark/>
          </w:tcPr>
          <w:p w14:paraId="765EEC21" w14:textId="77777777" w:rsidR="00B87C2B" w:rsidRPr="00F57A31" w:rsidRDefault="00B87C2B">
            <w:pPr>
              <w:pStyle w:val="affff3"/>
              <w:rPr>
                <w:rStyle w:val="affff7"/>
                <w:smallCaps w:val="0"/>
                <w:color w:val="auto"/>
              </w:rPr>
            </w:pPr>
          </w:p>
        </w:tc>
        <w:tc>
          <w:tcPr>
            <w:tcW w:w="1842" w:type="dxa"/>
            <w:vMerge/>
            <w:shd w:val="clear" w:color="auto" w:fill="auto"/>
            <w:hideMark/>
          </w:tcPr>
          <w:p w14:paraId="3295A234" w14:textId="77777777" w:rsidR="00B87C2B" w:rsidRPr="00F57A31" w:rsidRDefault="00B87C2B">
            <w:pPr>
              <w:pStyle w:val="affff3"/>
              <w:rPr>
                <w:rStyle w:val="affff7"/>
                <w:smallCaps w:val="0"/>
                <w:color w:val="auto"/>
              </w:rPr>
            </w:pPr>
          </w:p>
        </w:tc>
        <w:tc>
          <w:tcPr>
            <w:tcW w:w="2410" w:type="dxa"/>
            <w:vMerge/>
            <w:shd w:val="clear" w:color="auto" w:fill="auto"/>
            <w:hideMark/>
          </w:tcPr>
          <w:p w14:paraId="317C743E" w14:textId="77777777" w:rsidR="00B87C2B" w:rsidRPr="00F57A31" w:rsidRDefault="00B87C2B">
            <w:pPr>
              <w:pStyle w:val="affff3"/>
              <w:rPr>
                <w:rStyle w:val="affff7"/>
                <w:smallCaps w:val="0"/>
                <w:color w:val="auto"/>
              </w:rPr>
            </w:pPr>
          </w:p>
        </w:tc>
        <w:tc>
          <w:tcPr>
            <w:tcW w:w="4542" w:type="dxa"/>
            <w:shd w:val="clear" w:color="auto" w:fill="auto"/>
            <w:hideMark/>
          </w:tcPr>
          <w:p w14:paraId="0E842FB7" w14:textId="77777777" w:rsidR="00B87C2B" w:rsidRPr="00F57A31" w:rsidRDefault="00B87C2B">
            <w:pPr>
              <w:pStyle w:val="affff3"/>
              <w:rPr>
                <w:rStyle w:val="affff7"/>
                <w:smallCaps w:val="0"/>
                <w:color w:val="auto"/>
              </w:rPr>
            </w:pPr>
            <w:r w:rsidRPr="00F57A31">
              <w:rPr>
                <w:rStyle w:val="affff7"/>
                <w:smallCaps w:val="0"/>
                <w:color w:val="auto"/>
              </w:rPr>
              <w:t>例4:セキュリティ要件の重要性と侵害された場合の潜在的な影響に基づいて、セキュリティ要件を契約に含めることでリスクを管理する。</w:t>
            </w:r>
          </w:p>
        </w:tc>
      </w:tr>
      <w:tr w:rsidR="00B87C2B" w:rsidRPr="00F57A31" w14:paraId="3B458B69" w14:textId="77777777">
        <w:trPr>
          <w:trHeight w:val="1192"/>
        </w:trPr>
        <w:tc>
          <w:tcPr>
            <w:tcW w:w="1555" w:type="dxa"/>
            <w:vMerge/>
            <w:shd w:val="clear" w:color="auto" w:fill="FFFFC5"/>
            <w:noWrap/>
            <w:hideMark/>
          </w:tcPr>
          <w:p w14:paraId="7B02F0DD" w14:textId="77777777" w:rsidR="00B87C2B" w:rsidRPr="00F57A31" w:rsidRDefault="00B87C2B">
            <w:pPr>
              <w:pStyle w:val="affff3"/>
              <w:rPr>
                <w:rStyle w:val="affff7"/>
                <w:smallCaps w:val="0"/>
                <w:color w:val="auto"/>
              </w:rPr>
            </w:pPr>
          </w:p>
        </w:tc>
        <w:tc>
          <w:tcPr>
            <w:tcW w:w="1842" w:type="dxa"/>
            <w:vMerge/>
            <w:shd w:val="clear" w:color="auto" w:fill="auto"/>
            <w:hideMark/>
          </w:tcPr>
          <w:p w14:paraId="3ADF3AB5" w14:textId="77777777" w:rsidR="00B87C2B" w:rsidRPr="00F57A31" w:rsidRDefault="00B87C2B">
            <w:pPr>
              <w:pStyle w:val="affff3"/>
              <w:rPr>
                <w:rStyle w:val="affff7"/>
                <w:smallCaps w:val="0"/>
                <w:color w:val="auto"/>
              </w:rPr>
            </w:pPr>
          </w:p>
        </w:tc>
        <w:tc>
          <w:tcPr>
            <w:tcW w:w="2410" w:type="dxa"/>
            <w:vMerge/>
            <w:shd w:val="clear" w:color="auto" w:fill="auto"/>
            <w:hideMark/>
          </w:tcPr>
          <w:p w14:paraId="20DC13B0" w14:textId="77777777" w:rsidR="00B87C2B" w:rsidRPr="00F57A31" w:rsidRDefault="00B87C2B">
            <w:pPr>
              <w:pStyle w:val="affff3"/>
              <w:rPr>
                <w:rStyle w:val="affff7"/>
                <w:smallCaps w:val="0"/>
                <w:color w:val="auto"/>
              </w:rPr>
            </w:pPr>
          </w:p>
        </w:tc>
        <w:tc>
          <w:tcPr>
            <w:tcW w:w="4542" w:type="dxa"/>
            <w:shd w:val="clear" w:color="auto" w:fill="auto"/>
            <w:hideMark/>
          </w:tcPr>
          <w:p w14:paraId="35EC09ED" w14:textId="77777777" w:rsidR="00B87C2B" w:rsidRPr="00F57A31" w:rsidRDefault="00B87C2B">
            <w:pPr>
              <w:pStyle w:val="affff3"/>
              <w:rPr>
                <w:rStyle w:val="affff7"/>
                <w:smallCaps w:val="0"/>
                <w:color w:val="auto"/>
              </w:rPr>
            </w:pPr>
            <w:r w:rsidRPr="00F57A31">
              <w:rPr>
                <w:rStyle w:val="affff7"/>
                <w:smallCaps w:val="0"/>
                <w:color w:val="auto"/>
              </w:rPr>
              <w:t>例5:サプライヤー関係のライフサイクルを通じて許容可能なセキュリティパフォーマンスについてサプライヤーを監視するためのサービスレベルアグリーメント</w:t>
            </w:r>
            <w:r>
              <w:rPr>
                <w:rStyle w:val="affff7"/>
                <w:smallCaps w:val="0"/>
                <w:color w:val="auto"/>
              </w:rPr>
              <w:t>（</w:t>
            </w:r>
            <w:r w:rsidRPr="00F57A31">
              <w:rPr>
                <w:rStyle w:val="affff7"/>
                <w:smallCaps w:val="0"/>
                <w:color w:val="auto"/>
              </w:rPr>
              <w:t>SLA</w:t>
            </w:r>
            <w:r>
              <w:rPr>
                <w:rStyle w:val="affff7"/>
                <w:smallCaps w:val="0"/>
                <w:color w:val="auto"/>
              </w:rPr>
              <w:t>）</w:t>
            </w:r>
            <w:r w:rsidRPr="00F57A31">
              <w:rPr>
                <w:rStyle w:val="affff7"/>
                <w:smallCaps w:val="0"/>
                <w:color w:val="auto"/>
              </w:rPr>
              <w:t>でセキュリティ要件を定義する。</w:t>
            </w:r>
          </w:p>
        </w:tc>
      </w:tr>
      <w:tr w:rsidR="00B87C2B" w:rsidRPr="00F57A31" w14:paraId="30746676" w14:textId="77777777">
        <w:trPr>
          <w:trHeight w:val="1437"/>
        </w:trPr>
        <w:tc>
          <w:tcPr>
            <w:tcW w:w="1555" w:type="dxa"/>
            <w:vMerge/>
            <w:shd w:val="clear" w:color="auto" w:fill="FFFFC5"/>
            <w:noWrap/>
            <w:hideMark/>
          </w:tcPr>
          <w:p w14:paraId="76020B77" w14:textId="77777777" w:rsidR="00B87C2B" w:rsidRPr="00F57A31" w:rsidRDefault="00B87C2B">
            <w:pPr>
              <w:pStyle w:val="affff3"/>
              <w:rPr>
                <w:rStyle w:val="affff7"/>
                <w:smallCaps w:val="0"/>
                <w:color w:val="auto"/>
              </w:rPr>
            </w:pPr>
          </w:p>
        </w:tc>
        <w:tc>
          <w:tcPr>
            <w:tcW w:w="1842" w:type="dxa"/>
            <w:vMerge/>
            <w:shd w:val="clear" w:color="auto" w:fill="auto"/>
            <w:hideMark/>
          </w:tcPr>
          <w:p w14:paraId="477EC9A5" w14:textId="77777777" w:rsidR="00B87C2B" w:rsidRPr="00F57A31" w:rsidRDefault="00B87C2B">
            <w:pPr>
              <w:pStyle w:val="affff3"/>
              <w:rPr>
                <w:rStyle w:val="affff7"/>
                <w:smallCaps w:val="0"/>
                <w:color w:val="auto"/>
              </w:rPr>
            </w:pPr>
          </w:p>
        </w:tc>
        <w:tc>
          <w:tcPr>
            <w:tcW w:w="2410" w:type="dxa"/>
            <w:vMerge/>
            <w:shd w:val="clear" w:color="auto" w:fill="auto"/>
            <w:hideMark/>
          </w:tcPr>
          <w:p w14:paraId="660A8AB1" w14:textId="77777777" w:rsidR="00B87C2B" w:rsidRPr="00F57A31" w:rsidRDefault="00B87C2B">
            <w:pPr>
              <w:pStyle w:val="affff3"/>
              <w:rPr>
                <w:rStyle w:val="affff7"/>
                <w:smallCaps w:val="0"/>
                <w:color w:val="auto"/>
              </w:rPr>
            </w:pPr>
          </w:p>
        </w:tc>
        <w:tc>
          <w:tcPr>
            <w:tcW w:w="4542" w:type="dxa"/>
            <w:shd w:val="clear" w:color="auto" w:fill="auto"/>
            <w:hideMark/>
          </w:tcPr>
          <w:p w14:paraId="3D779AA4" w14:textId="77777777" w:rsidR="00B87C2B" w:rsidRPr="00F57A31" w:rsidRDefault="00B87C2B">
            <w:pPr>
              <w:pStyle w:val="affff3"/>
              <w:rPr>
                <w:rStyle w:val="affff7"/>
                <w:smallCaps w:val="0"/>
                <w:color w:val="auto"/>
              </w:rPr>
            </w:pPr>
            <w:r w:rsidRPr="00F57A31">
              <w:rPr>
                <w:rStyle w:val="affff7"/>
                <w:smallCaps w:val="0"/>
                <w:color w:val="auto"/>
              </w:rPr>
              <w:br w:type="column"/>
              <w:t>例6:契約上、サプライヤーに対して、製品の寿命またはサービスの期間中、自社の製品およびサービスのサイバーセキュリティの特徴、機能、および脆弱性を開示するよう要求する。</w:t>
            </w:r>
          </w:p>
        </w:tc>
      </w:tr>
      <w:tr w:rsidR="00B87C2B" w:rsidRPr="00F57A31" w14:paraId="38B7DA29" w14:textId="77777777">
        <w:trPr>
          <w:trHeight w:val="794"/>
        </w:trPr>
        <w:tc>
          <w:tcPr>
            <w:tcW w:w="1555" w:type="dxa"/>
            <w:vMerge/>
            <w:shd w:val="clear" w:color="auto" w:fill="FFFFC5"/>
            <w:noWrap/>
            <w:hideMark/>
          </w:tcPr>
          <w:p w14:paraId="7C8B9162" w14:textId="77777777" w:rsidR="00B87C2B" w:rsidRPr="00F57A31" w:rsidRDefault="00B87C2B">
            <w:pPr>
              <w:pStyle w:val="affff3"/>
              <w:rPr>
                <w:rStyle w:val="affff7"/>
                <w:smallCaps w:val="0"/>
                <w:color w:val="auto"/>
              </w:rPr>
            </w:pPr>
          </w:p>
        </w:tc>
        <w:tc>
          <w:tcPr>
            <w:tcW w:w="1842" w:type="dxa"/>
            <w:vMerge/>
            <w:shd w:val="clear" w:color="auto" w:fill="auto"/>
            <w:hideMark/>
          </w:tcPr>
          <w:p w14:paraId="1155589C" w14:textId="77777777" w:rsidR="00B87C2B" w:rsidRPr="00F57A31" w:rsidRDefault="00B87C2B">
            <w:pPr>
              <w:pStyle w:val="affff3"/>
              <w:rPr>
                <w:rStyle w:val="affff7"/>
                <w:smallCaps w:val="0"/>
                <w:color w:val="auto"/>
              </w:rPr>
            </w:pPr>
          </w:p>
        </w:tc>
        <w:tc>
          <w:tcPr>
            <w:tcW w:w="2410" w:type="dxa"/>
            <w:vMerge/>
            <w:shd w:val="clear" w:color="auto" w:fill="auto"/>
            <w:hideMark/>
          </w:tcPr>
          <w:p w14:paraId="123523D4" w14:textId="77777777" w:rsidR="00B87C2B" w:rsidRPr="00F57A31" w:rsidRDefault="00B87C2B">
            <w:pPr>
              <w:pStyle w:val="affff3"/>
              <w:rPr>
                <w:rStyle w:val="affff7"/>
                <w:smallCaps w:val="0"/>
                <w:color w:val="auto"/>
              </w:rPr>
            </w:pPr>
          </w:p>
        </w:tc>
        <w:tc>
          <w:tcPr>
            <w:tcW w:w="4542" w:type="dxa"/>
            <w:shd w:val="clear" w:color="auto" w:fill="auto"/>
            <w:hideMark/>
          </w:tcPr>
          <w:p w14:paraId="1BAC369D" w14:textId="77777777" w:rsidR="00B87C2B" w:rsidRPr="00F57A31" w:rsidRDefault="00B87C2B">
            <w:pPr>
              <w:pStyle w:val="affff3"/>
              <w:rPr>
                <w:rStyle w:val="affff7"/>
                <w:smallCaps w:val="0"/>
                <w:color w:val="auto"/>
              </w:rPr>
            </w:pPr>
            <w:r w:rsidRPr="00F57A31">
              <w:rPr>
                <w:rStyle w:val="affff7"/>
                <w:smallCaps w:val="0"/>
                <w:color w:val="auto"/>
              </w:rPr>
              <w:t>例7:重要な製品の最新のコンポーネント在庫</w:t>
            </w:r>
            <w:r>
              <w:rPr>
                <w:rStyle w:val="affff7"/>
                <w:smallCaps w:val="0"/>
                <w:color w:val="auto"/>
              </w:rPr>
              <w:t>（</w:t>
            </w:r>
            <w:r w:rsidRPr="00F57A31">
              <w:rPr>
                <w:rStyle w:val="affff7"/>
                <w:smallCaps w:val="0"/>
                <w:color w:val="auto"/>
              </w:rPr>
              <w:t>ソフトウェアまたはハードウェアの部品表など</w:t>
            </w:r>
            <w:r>
              <w:rPr>
                <w:rStyle w:val="affff7"/>
                <w:smallCaps w:val="0"/>
                <w:color w:val="auto"/>
              </w:rPr>
              <w:t>）</w:t>
            </w:r>
            <w:r w:rsidRPr="00F57A31">
              <w:rPr>
                <w:rStyle w:val="affff7"/>
                <w:smallCaps w:val="0"/>
                <w:color w:val="auto"/>
              </w:rPr>
              <w:t>を提供し、維持することをサプライヤーに契約上要求する。</w:t>
            </w:r>
          </w:p>
        </w:tc>
      </w:tr>
      <w:tr w:rsidR="00B87C2B" w:rsidRPr="00F57A31" w14:paraId="098B4179" w14:textId="77777777">
        <w:trPr>
          <w:trHeight w:val="806"/>
        </w:trPr>
        <w:tc>
          <w:tcPr>
            <w:tcW w:w="1555" w:type="dxa"/>
            <w:vMerge/>
            <w:shd w:val="clear" w:color="auto" w:fill="FFFFC5"/>
            <w:noWrap/>
            <w:hideMark/>
          </w:tcPr>
          <w:p w14:paraId="0039286C" w14:textId="77777777" w:rsidR="00B87C2B" w:rsidRPr="00F57A31" w:rsidRDefault="00B87C2B">
            <w:pPr>
              <w:pStyle w:val="affff3"/>
              <w:rPr>
                <w:rStyle w:val="affff7"/>
                <w:smallCaps w:val="0"/>
                <w:color w:val="auto"/>
              </w:rPr>
            </w:pPr>
          </w:p>
        </w:tc>
        <w:tc>
          <w:tcPr>
            <w:tcW w:w="1842" w:type="dxa"/>
            <w:vMerge/>
            <w:shd w:val="clear" w:color="auto" w:fill="auto"/>
            <w:hideMark/>
          </w:tcPr>
          <w:p w14:paraId="2BD05C53" w14:textId="77777777" w:rsidR="00B87C2B" w:rsidRPr="00F57A31" w:rsidRDefault="00B87C2B">
            <w:pPr>
              <w:pStyle w:val="affff3"/>
              <w:rPr>
                <w:rStyle w:val="affff7"/>
                <w:smallCaps w:val="0"/>
                <w:color w:val="auto"/>
              </w:rPr>
            </w:pPr>
          </w:p>
        </w:tc>
        <w:tc>
          <w:tcPr>
            <w:tcW w:w="2410" w:type="dxa"/>
            <w:vMerge/>
            <w:shd w:val="clear" w:color="auto" w:fill="auto"/>
            <w:hideMark/>
          </w:tcPr>
          <w:p w14:paraId="7372B29E" w14:textId="77777777" w:rsidR="00B87C2B" w:rsidRPr="00F57A31" w:rsidRDefault="00B87C2B">
            <w:pPr>
              <w:pStyle w:val="affff3"/>
              <w:rPr>
                <w:rStyle w:val="affff7"/>
                <w:smallCaps w:val="0"/>
                <w:color w:val="auto"/>
              </w:rPr>
            </w:pPr>
          </w:p>
        </w:tc>
        <w:tc>
          <w:tcPr>
            <w:tcW w:w="4542" w:type="dxa"/>
            <w:shd w:val="clear" w:color="auto" w:fill="auto"/>
            <w:hideMark/>
          </w:tcPr>
          <w:p w14:paraId="123B5728" w14:textId="77777777" w:rsidR="00B87C2B" w:rsidRPr="00F57A31" w:rsidRDefault="00B87C2B">
            <w:pPr>
              <w:pStyle w:val="affff3"/>
              <w:rPr>
                <w:rStyle w:val="affff7"/>
                <w:smallCaps w:val="0"/>
                <w:color w:val="auto"/>
              </w:rPr>
            </w:pPr>
            <w:r w:rsidRPr="00F57A31">
              <w:rPr>
                <w:rStyle w:val="affff7"/>
                <w:smallCaps w:val="0"/>
                <w:color w:val="auto"/>
              </w:rPr>
              <w:br w:type="column"/>
              <w:t>例8:契約上、サプライヤーに従業員を審査し、インサイダー脅威から保護することを要求する。</w:t>
            </w:r>
          </w:p>
        </w:tc>
      </w:tr>
      <w:tr w:rsidR="00B87C2B" w:rsidRPr="00F57A31" w14:paraId="4BB77857" w14:textId="77777777">
        <w:trPr>
          <w:trHeight w:val="65"/>
        </w:trPr>
        <w:tc>
          <w:tcPr>
            <w:tcW w:w="1555" w:type="dxa"/>
            <w:vMerge/>
            <w:shd w:val="clear" w:color="auto" w:fill="FFFFC5"/>
            <w:noWrap/>
            <w:hideMark/>
          </w:tcPr>
          <w:p w14:paraId="3E5B6B51" w14:textId="77777777" w:rsidR="00B87C2B" w:rsidRPr="00F57A31" w:rsidRDefault="00B87C2B">
            <w:pPr>
              <w:pStyle w:val="affff3"/>
              <w:rPr>
                <w:rStyle w:val="affff7"/>
                <w:smallCaps w:val="0"/>
                <w:color w:val="auto"/>
              </w:rPr>
            </w:pPr>
          </w:p>
        </w:tc>
        <w:tc>
          <w:tcPr>
            <w:tcW w:w="1842" w:type="dxa"/>
            <w:vMerge/>
            <w:shd w:val="clear" w:color="auto" w:fill="auto"/>
            <w:hideMark/>
          </w:tcPr>
          <w:p w14:paraId="5430CA48" w14:textId="77777777" w:rsidR="00B87C2B" w:rsidRPr="00F57A31" w:rsidRDefault="00B87C2B">
            <w:pPr>
              <w:pStyle w:val="affff3"/>
              <w:rPr>
                <w:rStyle w:val="affff7"/>
                <w:smallCaps w:val="0"/>
                <w:color w:val="auto"/>
              </w:rPr>
            </w:pPr>
          </w:p>
        </w:tc>
        <w:tc>
          <w:tcPr>
            <w:tcW w:w="2410" w:type="dxa"/>
            <w:vMerge/>
            <w:shd w:val="clear" w:color="auto" w:fill="auto"/>
            <w:hideMark/>
          </w:tcPr>
          <w:p w14:paraId="6ECD0D69" w14:textId="77777777" w:rsidR="00B87C2B" w:rsidRPr="00F57A31" w:rsidRDefault="00B87C2B">
            <w:pPr>
              <w:pStyle w:val="affff3"/>
              <w:rPr>
                <w:rStyle w:val="affff7"/>
                <w:smallCaps w:val="0"/>
                <w:color w:val="auto"/>
              </w:rPr>
            </w:pPr>
          </w:p>
        </w:tc>
        <w:tc>
          <w:tcPr>
            <w:tcW w:w="4542" w:type="dxa"/>
            <w:shd w:val="clear" w:color="auto" w:fill="auto"/>
            <w:hideMark/>
          </w:tcPr>
          <w:p w14:paraId="4B886C81" w14:textId="77777777" w:rsidR="00B87C2B" w:rsidRPr="00F57A31" w:rsidRDefault="00B87C2B">
            <w:pPr>
              <w:pStyle w:val="affff3"/>
              <w:rPr>
                <w:rStyle w:val="affff7"/>
                <w:smallCaps w:val="0"/>
                <w:color w:val="auto"/>
              </w:rPr>
            </w:pPr>
            <w:r w:rsidRPr="00F57A31">
              <w:rPr>
                <w:rStyle w:val="affff7"/>
                <w:smallCaps w:val="0"/>
                <w:color w:val="auto"/>
              </w:rPr>
              <w:t>例9:契約上、サプライヤーに対して、自己証明、既知の標準への準拠、認証、検査などを通じて、許容可能なセキュリティ慣行を実施している証拠を提供するよう要求する。</w:t>
            </w:r>
          </w:p>
        </w:tc>
      </w:tr>
      <w:tr w:rsidR="00B87C2B" w:rsidRPr="00F57A31" w14:paraId="5B917E9E" w14:textId="77777777">
        <w:trPr>
          <w:trHeight w:val="981"/>
        </w:trPr>
        <w:tc>
          <w:tcPr>
            <w:tcW w:w="1555" w:type="dxa"/>
            <w:vMerge/>
            <w:shd w:val="clear" w:color="auto" w:fill="FFFFC5"/>
            <w:noWrap/>
            <w:hideMark/>
          </w:tcPr>
          <w:p w14:paraId="58907586" w14:textId="77777777" w:rsidR="00B87C2B" w:rsidRPr="00F57A31" w:rsidRDefault="00B87C2B">
            <w:pPr>
              <w:pStyle w:val="affff3"/>
              <w:rPr>
                <w:rStyle w:val="affff7"/>
                <w:smallCaps w:val="0"/>
                <w:color w:val="auto"/>
              </w:rPr>
            </w:pPr>
          </w:p>
        </w:tc>
        <w:tc>
          <w:tcPr>
            <w:tcW w:w="1842" w:type="dxa"/>
            <w:vMerge/>
            <w:shd w:val="clear" w:color="auto" w:fill="auto"/>
            <w:hideMark/>
          </w:tcPr>
          <w:p w14:paraId="38F9804E" w14:textId="77777777" w:rsidR="00B87C2B" w:rsidRPr="00F57A31" w:rsidRDefault="00B87C2B">
            <w:pPr>
              <w:pStyle w:val="affff3"/>
              <w:rPr>
                <w:rStyle w:val="affff7"/>
                <w:smallCaps w:val="0"/>
                <w:color w:val="auto"/>
              </w:rPr>
            </w:pPr>
          </w:p>
        </w:tc>
        <w:tc>
          <w:tcPr>
            <w:tcW w:w="2410" w:type="dxa"/>
            <w:vMerge/>
            <w:shd w:val="clear" w:color="auto" w:fill="auto"/>
            <w:hideMark/>
          </w:tcPr>
          <w:p w14:paraId="56BBF605" w14:textId="77777777" w:rsidR="00B87C2B" w:rsidRPr="00F57A31" w:rsidRDefault="00B87C2B">
            <w:pPr>
              <w:pStyle w:val="affff3"/>
              <w:rPr>
                <w:rStyle w:val="affff7"/>
                <w:smallCaps w:val="0"/>
                <w:color w:val="auto"/>
              </w:rPr>
            </w:pPr>
          </w:p>
        </w:tc>
        <w:tc>
          <w:tcPr>
            <w:tcW w:w="4542" w:type="dxa"/>
            <w:shd w:val="clear" w:color="auto" w:fill="auto"/>
            <w:hideMark/>
          </w:tcPr>
          <w:p w14:paraId="03D9F4D0" w14:textId="77777777" w:rsidR="00B87C2B" w:rsidRPr="00F57A31" w:rsidRDefault="00B87C2B">
            <w:pPr>
              <w:pStyle w:val="affff3"/>
              <w:rPr>
                <w:rStyle w:val="affff7"/>
                <w:smallCaps w:val="0"/>
                <w:color w:val="auto"/>
              </w:rPr>
            </w:pPr>
            <w:r w:rsidRPr="00F57A31">
              <w:rPr>
                <w:rStyle w:val="affff7"/>
                <w:smallCaps w:val="0"/>
                <w:color w:val="auto"/>
              </w:rPr>
              <w:t>例10:契約およびその他の合意において、潜在的なサイバーセキュリティリスクに関して、組織、そのサプライヤー、およびそれらのサプライチェーンの権利と責任を明記する。</w:t>
            </w:r>
          </w:p>
        </w:tc>
      </w:tr>
      <w:tr w:rsidR="00B87C2B" w:rsidRPr="00F57A31" w14:paraId="23F4D781" w14:textId="77777777">
        <w:trPr>
          <w:trHeight w:val="1149"/>
        </w:trPr>
        <w:tc>
          <w:tcPr>
            <w:tcW w:w="1555" w:type="dxa"/>
            <w:vMerge/>
            <w:shd w:val="clear" w:color="auto" w:fill="FFFFC5"/>
            <w:noWrap/>
            <w:hideMark/>
          </w:tcPr>
          <w:p w14:paraId="77B34FEF"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350E6A2D"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050C1EFC" w14:textId="77777777" w:rsidR="00B87C2B" w:rsidRDefault="00B87C2B">
            <w:pPr>
              <w:pStyle w:val="affff3"/>
              <w:rPr>
                <w:rStyle w:val="affff7"/>
                <w:smallCaps w:val="0"/>
                <w:color w:val="auto"/>
              </w:rPr>
            </w:pPr>
            <w:r w:rsidRPr="00F57A31">
              <w:rPr>
                <w:rStyle w:val="affff7"/>
                <w:smallCaps w:val="0"/>
                <w:color w:val="auto"/>
              </w:rPr>
              <w:t>GV.SC-06:正式なサプライヤーやその</w:t>
            </w:r>
            <w:r>
              <w:rPr>
                <w:rStyle w:val="affff7"/>
                <w:smallCaps w:val="0"/>
                <w:color w:val="auto"/>
              </w:rPr>
              <w:t>ほか</w:t>
            </w:r>
            <w:r w:rsidRPr="00F57A31">
              <w:rPr>
                <w:rStyle w:val="affff7"/>
                <w:smallCaps w:val="0"/>
                <w:color w:val="auto"/>
              </w:rPr>
              <w:t>の第三者との関係を結ぶ前に、リスクを低減するための計画やデューデリジェンスが実施されている。</w:t>
            </w:r>
          </w:p>
          <w:p w14:paraId="3D0D6CD5" w14:textId="77777777" w:rsidR="00B87C2B" w:rsidRDefault="00B87C2B">
            <w:pPr>
              <w:pStyle w:val="affff3"/>
              <w:rPr>
                <w:rStyle w:val="affff7"/>
                <w:smallCaps w:val="0"/>
                <w:color w:val="auto"/>
              </w:rPr>
            </w:pPr>
          </w:p>
          <w:p w14:paraId="47150590" w14:textId="77777777" w:rsidR="00B87C2B" w:rsidRPr="00F57A31" w:rsidRDefault="00B87C2B">
            <w:pPr>
              <w:pStyle w:val="affff3"/>
              <w:rPr>
                <w:rStyle w:val="affff7"/>
                <w:smallCaps w:val="0"/>
                <w:color w:val="auto"/>
              </w:rPr>
            </w:pPr>
            <w:r w:rsidRPr="00F57A31">
              <w:rPr>
                <w:rStyle w:val="affff7"/>
                <w:smallCaps w:val="0"/>
                <w:color w:val="auto"/>
              </w:rPr>
              <w:br w:type="column"/>
            </w:r>
            <w:r w:rsidRPr="00F57A31">
              <w:rPr>
                <w:rStyle w:val="affff7"/>
                <w:smallCaps w:val="0"/>
                <w:color w:val="auto"/>
              </w:rPr>
              <w:br w:type="column"/>
              <w:t>※デューデリジェンス</w:t>
            </w:r>
            <w:r w:rsidRPr="00F57A31">
              <w:rPr>
                <w:rStyle w:val="affff7"/>
                <w:smallCaps w:val="0"/>
                <w:color w:val="auto"/>
              </w:rPr>
              <w:br w:type="column"/>
              <w:t>企業などに要求される当然に実施すべき注意義務および努力のこと</w:t>
            </w:r>
            <w:r>
              <w:rPr>
                <w:rStyle w:val="affff7"/>
                <w:rFonts w:hint="eastAsia"/>
                <w:smallCaps w:val="0"/>
                <w:color w:val="auto"/>
              </w:rPr>
              <w:t>。</w:t>
            </w:r>
          </w:p>
        </w:tc>
        <w:tc>
          <w:tcPr>
            <w:tcW w:w="4542" w:type="dxa"/>
            <w:shd w:val="clear" w:color="auto" w:fill="auto"/>
            <w:hideMark/>
          </w:tcPr>
          <w:p w14:paraId="0C834B85" w14:textId="77777777" w:rsidR="00B87C2B" w:rsidRPr="00F57A31" w:rsidRDefault="00B87C2B">
            <w:pPr>
              <w:pStyle w:val="affff3"/>
              <w:rPr>
                <w:rStyle w:val="affff7"/>
                <w:smallCaps w:val="0"/>
                <w:color w:val="auto"/>
              </w:rPr>
            </w:pPr>
            <w:r w:rsidRPr="00F57A31">
              <w:rPr>
                <w:rStyle w:val="affff7"/>
                <w:smallCaps w:val="0"/>
                <w:color w:val="auto"/>
              </w:rPr>
              <w:br w:type="column"/>
              <w:t>例1:調達計画と整合し、各サプライヤーとの関係のリスク、重要性、複雑さのレベルに見合った、見込みサプライヤーに対する徹底的なデューデリジェンスを実施する。</w:t>
            </w:r>
          </w:p>
        </w:tc>
      </w:tr>
      <w:tr w:rsidR="00B87C2B" w:rsidRPr="00F57A31" w14:paraId="430934D6" w14:textId="77777777">
        <w:trPr>
          <w:trHeight w:val="65"/>
        </w:trPr>
        <w:tc>
          <w:tcPr>
            <w:tcW w:w="1555" w:type="dxa"/>
            <w:vMerge/>
            <w:shd w:val="clear" w:color="auto" w:fill="FFFFC5"/>
            <w:noWrap/>
            <w:hideMark/>
          </w:tcPr>
          <w:p w14:paraId="02FC2D75" w14:textId="77777777" w:rsidR="00B87C2B" w:rsidRPr="00F57A31" w:rsidRDefault="00B87C2B">
            <w:pPr>
              <w:pStyle w:val="affff3"/>
              <w:rPr>
                <w:rStyle w:val="affff7"/>
                <w:smallCaps w:val="0"/>
                <w:color w:val="auto"/>
              </w:rPr>
            </w:pPr>
          </w:p>
        </w:tc>
        <w:tc>
          <w:tcPr>
            <w:tcW w:w="1842" w:type="dxa"/>
            <w:vMerge/>
            <w:shd w:val="clear" w:color="auto" w:fill="auto"/>
            <w:hideMark/>
          </w:tcPr>
          <w:p w14:paraId="1F68A0D2" w14:textId="77777777" w:rsidR="00B87C2B" w:rsidRPr="00F57A31" w:rsidRDefault="00B87C2B">
            <w:pPr>
              <w:pStyle w:val="affff3"/>
              <w:rPr>
                <w:rStyle w:val="affff7"/>
                <w:smallCaps w:val="0"/>
                <w:color w:val="auto"/>
              </w:rPr>
            </w:pPr>
          </w:p>
        </w:tc>
        <w:tc>
          <w:tcPr>
            <w:tcW w:w="2410" w:type="dxa"/>
            <w:vMerge/>
            <w:shd w:val="clear" w:color="auto" w:fill="auto"/>
            <w:hideMark/>
          </w:tcPr>
          <w:p w14:paraId="0BEE5E6E" w14:textId="77777777" w:rsidR="00B87C2B" w:rsidRPr="00F57A31" w:rsidRDefault="00B87C2B">
            <w:pPr>
              <w:pStyle w:val="affff3"/>
              <w:rPr>
                <w:rStyle w:val="affff7"/>
                <w:smallCaps w:val="0"/>
                <w:color w:val="auto"/>
              </w:rPr>
            </w:pPr>
          </w:p>
        </w:tc>
        <w:tc>
          <w:tcPr>
            <w:tcW w:w="4542" w:type="dxa"/>
            <w:shd w:val="clear" w:color="auto" w:fill="auto"/>
            <w:hideMark/>
          </w:tcPr>
          <w:p w14:paraId="52A946AD" w14:textId="77777777" w:rsidR="00B87C2B" w:rsidRPr="00F57A31" w:rsidRDefault="00B87C2B">
            <w:pPr>
              <w:pStyle w:val="affff3"/>
              <w:rPr>
                <w:rStyle w:val="affff7"/>
                <w:smallCaps w:val="0"/>
                <w:color w:val="auto"/>
              </w:rPr>
            </w:pPr>
            <w:r w:rsidRPr="00F57A31">
              <w:rPr>
                <w:rStyle w:val="affff7"/>
                <w:smallCaps w:val="0"/>
                <w:color w:val="auto"/>
              </w:rPr>
              <w:br w:type="column"/>
              <w:t>例2:テクノロジーとサイバーセキュリティ機能の適合性、および将来のサプライヤーのリスク管理慣行を評価する。</w:t>
            </w:r>
          </w:p>
        </w:tc>
      </w:tr>
      <w:tr w:rsidR="00B87C2B" w:rsidRPr="00F57A31" w14:paraId="3FFF81C1" w14:textId="77777777">
        <w:trPr>
          <w:trHeight w:val="863"/>
        </w:trPr>
        <w:tc>
          <w:tcPr>
            <w:tcW w:w="1555" w:type="dxa"/>
            <w:vMerge/>
            <w:shd w:val="clear" w:color="auto" w:fill="FFFFC5"/>
            <w:noWrap/>
            <w:hideMark/>
          </w:tcPr>
          <w:p w14:paraId="533CD55A" w14:textId="77777777" w:rsidR="00B87C2B" w:rsidRPr="00F57A31" w:rsidRDefault="00B87C2B">
            <w:pPr>
              <w:pStyle w:val="affff3"/>
              <w:rPr>
                <w:rStyle w:val="affff7"/>
                <w:smallCaps w:val="0"/>
                <w:color w:val="auto"/>
              </w:rPr>
            </w:pPr>
          </w:p>
        </w:tc>
        <w:tc>
          <w:tcPr>
            <w:tcW w:w="1842" w:type="dxa"/>
            <w:vMerge/>
            <w:shd w:val="clear" w:color="auto" w:fill="auto"/>
            <w:hideMark/>
          </w:tcPr>
          <w:p w14:paraId="5FD1AED7" w14:textId="77777777" w:rsidR="00B87C2B" w:rsidRPr="00F57A31" w:rsidRDefault="00B87C2B">
            <w:pPr>
              <w:pStyle w:val="affff3"/>
              <w:rPr>
                <w:rStyle w:val="affff7"/>
                <w:smallCaps w:val="0"/>
                <w:color w:val="auto"/>
              </w:rPr>
            </w:pPr>
          </w:p>
        </w:tc>
        <w:tc>
          <w:tcPr>
            <w:tcW w:w="2410" w:type="dxa"/>
            <w:vMerge/>
            <w:shd w:val="clear" w:color="auto" w:fill="auto"/>
            <w:hideMark/>
          </w:tcPr>
          <w:p w14:paraId="0A2D6372" w14:textId="77777777" w:rsidR="00B87C2B" w:rsidRPr="00F57A31" w:rsidRDefault="00B87C2B">
            <w:pPr>
              <w:pStyle w:val="affff3"/>
              <w:rPr>
                <w:rStyle w:val="affff7"/>
                <w:smallCaps w:val="0"/>
                <w:color w:val="auto"/>
              </w:rPr>
            </w:pPr>
          </w:p>
        </w:tc>
        <w:tc>
          <w:tcPr>
            <w:tcW w:w="4542" w:type="dxa"/>
            <w:shd w:val="clear" w:color="auto" w:fill="auto"/>
            <w:hideMark/>
          </w:tcPr>
          <w:p w14:paraId="0A4CD120" w14:textId="77777777" w:rsidR="00B87C2B" w:rsidRPr="00F57A31" w:rsidRDefault="00B87C2B">
            <w:pPr>
              <w:pStyle w:val="affff3"/>
              <w:rPr>
                <w:rStyle w:val="affff7"/>
                <w:smallCaps w:val="0"/>
                <w:color w:val="auto"/>
              </w:rPr>
            </w:pPr>
            <w:r w:rsidRPr="00F57A31">
              <w:rPr>
                <w:rStyle w:val="affff7"/>
                <w:smallCaps w:val="0"/>
                <w:color w:val="auto"/>
              </w:rPr>
              <w:br w:type="column"/>
              <w:t>例3:ビジネスおよび適用されるサイバーセキュリティ要件に対するサプライヤーリスク評価</w:t>
            </w:r>
            <w:r>
              <w:rPr>
                <w:rStyle w:val="affff7"/>
                <w:rFonts w:hint="eastAsia"/>
                <w:smallCaps w:val="0"/>
                <w:color w:val="auto"/>
              </w:rPr>
              <w:t>を</w:t>
            </w:r>
            <w:r w:rsidRPr="00F57A31">
              <w:rPr>
                <w:rStyle w:val="affff7"/>
                <w:smallCaps w:val="0"/>
                <w:color w:val="auto"/>
              </w:rPr>
              <w:t>実施する。</w:t>
            </w:r>
          </w:p>
        </w:tc>
      </w:tr>
      <w:tr w:rsidR="00B87C2B" w:rsidRPr="00F57A31" w14:paraId="7F53A908" w14:textId="77777777">
        <w:trPr>
          <w:trHeight w:val="799"/>
        </w:trPr>
        <w:tc>
          <w:tcPr>
            <w:tcW w:w="1555" w:type="dxa"/>
            <w:vMerge/>
            <w:shd w:val="clear" w:color="auto" w:fill="FFFFC5"/>
            <w:noWrap/>
            <w:hideMark/>
          </w:tcPr>
          <w:p w14:paraId="4821ADBE" w14:textId="77777777" w:rsidR="00B87C2B" w:rsidRPr="00F57A31" w:rsidRDefault="00B87C2B">
            <w:pPr>
              <w:pStyle w:val="affff3"/>
              <w:rPr>
                <w:rStyle w:val="affff7"/>
                <w:smallCaps w:val="0"/>
                <w:color w:val="auto"/>
              </w:rPr>
            </w:pPr>
          </w:p>
        </w:tc>
        <w:tc>
          <w:tcPr>
            <w:tcW w:w="1842" w:type="dxa"/>
            <w:vMerge/>
            <w:shd w:val="clear" w:color="auto" w:fill="auto"/>
            <w:hideMark/>
          </w:tcPr>
          <w:p w14:paraId="4F1329B0" w14:textId="77777777" w:rsidR="00B87C2B" w:rsidRPr="00F57A31" w:rsidRDefault="00B87C2B">
            <w:pPr>
              <w:pStyle w:val="affff3"/>
              <w:rPr>
                <w:rStyle w:val="affff7"/>
                <w:smallCaps w:val="0"/>
                <w:color w:val="auto"/>
              </w:rPr>
            </w:pPr>
          </w:p>
        </w:tc>
        <w:tc>
          <w:tcPr>
            <w:tcW w:w="2410" w:type="dxa"/>
            <w:vMerge/>
            <w:shd w:val="clear" w:color="auto" w:fill="auto"/>
            <w:hideMark/>
          </w:tcPr>
          <w:p w14:paraId="2D3332B5" w14:textId="77777777" w:rsidR="00B87C2B" w:rsidRPr="00F57A31" w:rsidRDefault="00B87C2B">
            <w:pPr>
              <w:pStyle w:val="affff3"/>
              <w:rPr>
                <w:rStyle w:val="affff7"/>
                <w:smallCaps w:val="0"/>
                <w:color w:val="auto"/>
              </w:rPr>
            </w:pPr>
          </w:p>
        </w:tc>
        <w:tc>
          <w:tcPr>
            <w:tcW w:w="4542" w:type="dxa"/>
            <w:shd w:val="clear" w:color="auto" w:fill="auto"/>
            <w:hideMark/>
          </w:tcPr>
          <w:p w14:paraId="202D2791" w14:textId="77777777" w:rsidR="00B87C2B" w:rsidRPr="00F57A31" w:rsidRDefault="00B87C2B">
            <w:pPr>
              <w:pStyle w:val="affff3"/>
              <w:rPr>
                <w:rStyle w:val="affff7"/>
                <w:smallCaps w:val="0"/>
                <w:color w:val="auto"/>
              </w:rPr>
            </w:pPr>
            <w:r w:rsidRPr="00F57A31">
              <w:rPr>
                <w:rStyle w:val="affff7"/>
                <w:smallCaps w:val="0"/>
                <w:color w:val="auto"/>
              </w:rPr>
              <w:t>例4:重要な製品を購入して使用する前に、信頼性、完全性、セキュリティを評価する。</w:t>
            </w:r>
          </w:p>
        </w:tc>
      </w:tr>
      <w:tr w:rsidR="00B87C2B" w:rsidRPr="00F57A31" w14:paraId="1D036AC2" w14:textId="77777777">
        <w:trPr>
          <w:trHeight w:val="283"/>
        </w:trPr>
        <w:tc>
          <w:tcPr>
            <w:tcW w:w="1555" w:type="dxa"/>
            <w:vMerge/>
            <w:shd w:val="clear" w:color="auto" w:fill="FFFFC5"/>
            <w:noWrap/>
            <w:hideMark/>
          </w:tcPr>
          <w:p w14:paraId="4788A36C"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5FF24877"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6CD2DC16" w14:textId="77777777" w:rsidR="00B87C2B" w:rsidRPr="00F57A31" w:rsidRDefault="00B87C2B">
            <w:pPr>
              <w:pStyle w:val="affff3"/>
              <w:rPr>
                <w:rStyle w:val="affff7"/>
                <w:smallCaps w:val="0"/>
                <w:color w:val="auto"/>
              </w:rPr>
            </w:pPr>
            <w:r w:rsidRPr="00F57A31">
              <w:rPr>
                <w:rStyle w:val="affff7"/>
                <w:smallCaps w:val="0"/>
                <w:color w:val="auto"/>
              </w:rPr>
              <w:br w:type="column"/>
              <w:t>GV.SC-07:サプライヤー、その製品・サービス、その</w:t>
            </w:r>
            <w:r>
              <w:rPr>
                <w:rStyle w:val="affff7"/>
                <w:rFonts w:hint="eastAsia"/>
                <w:smallCaps w:val="0"/>
                <w:color w:val="auto"/>
              </w:rPr>
              <w:t>ほか</w:t>
            </w:r>
            <w:r w:rsidRPr="00F57A31">
              <w:rPr>
                <w:rStyle w:val="affff7"/>
                <w:smallCaps w:val="0"/>
                <w:color w:val="auto"/>
              </w:rPr>
              <w:t>の第三者によってもたらされるリスクを理解し、記録し、優先順位を付け、評価し、対応し、関係を通じて監視する。</w:t>
            </w:r>
          </w:p>
        </w:tc>
        <w:tc>
          <w:tcPr>
            <w:tcW w:w="4542" w:type="dxa"/>
            <w:shd w:val="clear" w:color="auto" w:fill="auto"/>
            <w:hideMark/>
          </w:tcPr>
          <w:p w14:paraId="7052368B" w14:textId="77777777" w:rsidR="00B87C2B" w:rsidRPr="00F57A31" w:rsidRDefault="00B87C2B">
            <w:pPr>
              <w:pStyle w:val="affff3"/>
              <w:rPr>
                <w:rStyle w:val="affff7"/>
                <w:smallCaps w:val="0"/>
                <w:color w:val="auto"/>
              </w:rPr>
            </w:pPr>
            <w:r w:rsidRPr="00F57A31">
              <w:rPr>
                <w:rStyle w:val="affff7"/>
                <w:smallCaps w:val="0"/>
                <w:color w:val="auto"/>
              </w:rPr>
              <w:br w:type="column"/>
              <w:t>例1:評価の形式と頻度を、第三者の評判と提供する製品またはサービスの重要性に基づいて調整する。</w:t>
            </w:r>
          </w:p>
        </w:tc>
      </w:tr>
      <w:tr w:rsidR="00B87C2B" w:rsidRPr="00F57A31" w14:paraId="36BBBC02" w14:textId="77777777">
        <w:trPr>
          <w:trHeight w:val="1183"/>
        </w:trPr>
        <w:tc>
          <w:tcPr>
            <w:tcW w:w="1555" w:type="dxa"/>
            <w:vMerge/>
            <w:shd w:val="clear" w:color="auto" w:fill="FFFFC5"/>
            <w:noWrap/>
            <w:hideMark/>
          </w:tcPr>
          <w:p w14:paraId="27235C7C" w14:textId="77777777" w:rsidR="00B87C2B" w:rsidRPr="00F57A31" w:rsidRDefault="00B87C2B">
            <w:pPr>
              <w:pStyle w:val="affff3"/>
              <w:rPr>
                <w:rStyle w:val="affff7"/>
                <w:smallCaps w:val="0"/>
                <w:color w:val="auto"/>
              </w:rPr>
            </w:pPr>
          </w:p>
        </w:tc>
        <w:tc>
          <w:tcPr>
            <w:tcW w:w="1842" w:type="dxa"/>
            <w:vMerge/>
            <w:shd w:val="clear" w:color="auto" w:fill="auto"/>
            <w:hideMark/>
          </w:tcPr>
          <w:p w14:paraId="129FC9E1" w14:textId="77777777" w:rsidR="00B87C2B" w:rsidRPr="00F57A31" w:rsidRDefault="00B87C2B">
            <w:pPr>
              <w:pStyle w:val="affff3"/>
              <w:rPr>
                <w:rStyle w:val="affff7"/>
                <w:smallCaps w:val="0"/>
                <w:color w:val="auto"/>
              </w:rPr>
            </w:pPr>
          </w:p>
        </w:tc>
        <w:tc>
          <w:tcPr>
            <w:tcW w:w="2410" w:type="dxa"/>
            <w:vMerge/>
            <w:shd w:val="clear" w:color="auto" w:fill="auto"/>
            <w:hideMark/>
          </w:tcPr>
          <w:p w14:paraId="1710857F" w14:textId="77777777" w:rsidR="00B87C2B" w:rsidRPr="00F57A31" w:rsidRDefault="00B87C2B">
            <w:pPr>
              <w:pStyle w:val="affff3"/>
              <w:rPr>
                <w:rStyle w:val="affff7"/>
                <w:smallCaps w:val="0"/>
                <w:color w:val="auto"/>
              </w:rPr>
            </w:pPr>
          </w:p>
        </w:tc>
        <w:tc>
          <w:tcPr>
            <w:tcW w:w="4542" w:type="dxa"/>
            <w:shd w:val="clear" w:color="auto" w:fill="auto"/>
            <w:hideMark/>
          </w:tcPr>
          <w:p w14:paraId="6FDE1AEC" w14:textId="77777777" w:rsidR="00B87C2B" w:rsidRPr="00F57A31" w:rsidRDefault="00B87C2B">
            <w:pPr>
              <w:pStyle w:val="affff3"/>
              <w:rPr>
                <w:rStyle w:val="affff7"/>
                <w:smallCaps w:val="0"/>
                <w:color w:val="auto"/>
              </w:rPr>
            </w:pPr>
            <w:r w:rsidRPr="00F57A31">
              <w:rPr>
                <w:rStyle w:val="affff7"/>
                <w:smallCaps w:val="0"/>
                <w:color w:val="auto"/>
              </w:rPr>
              <w:t>例2:自己証明、保証、認証、その</w:t>
            </w:r>
            <w:r>
              <w:rPr>
                <w:rStyle w:val="affff7"/>
                <w:rFonts w:hint="eastAsia"/>
                <w:smallCaps w:val="0"/>
                <w:color w:val="auto"/>
              </w:rPr>
              <w:t>ほか</w:t>
            </w:r>
            <w:r w:rsidRPr="00F57A31">
              <w:rPr>
                <w:rStyle w:val="affff7"/>
                <w:smallCaps w:val="0"/>
                <w:color w:val="auto"/>
              </w:rPr>
              <w:t>の成果物など、契約上のサイバーセキュリティ要件に準拠しているという第三者の証拠を評価する。</w:t>
            </w:r>
          </w:p>
        </w:tc>
      </w:tr>
      <w:tr w:rsidR="00B87C2B" w:rsidRPr="00F57A31" w14:paraId="076F0874" w14:textId="77777777">
        <w:trPr>
          <w:trHeight w:val="1554"/>
        </w:trPr>
        <w:tc>
          <w:tcPr>
            <w:tcW w:w="1555" w:type="dxa"/>
            <w:vMerge/>
            <w:shd w:val="clear" w:color="auto" w:fill="FFFFC5"/>
            <w:noWrap/>
            <w:hideMark/>
          </w:tcPr>
          <w:p w14:paraId="5B285E55" w14:textId="77777777" w:rsidR="00B87C2B" w:rsidRPr="00F57A31" w:rsidRDefault="00B87C2B">
            <w:pPr>
              <w:pStyle w:val="affff3"/>
              <w:rPr>
                <w:rStyle w:val="affff7"/>
                <w:smallCaps w:val="0"/>
                <w:color w:val="auto"/>
              </w:rPr>
            </w:pPr>
          </w:p>
        </w:tc>
        <w:tc>
          <w:tcPr>
            <w:tcW w:w="1842" w:type="dxa"/>
            <w:vMerge/>
            <w:shd w:val="clear" w:color="auto" w:fill="auto"/>
            <w:hideMark/>
          </w:tcPr>
          <w:p w14:paraId="36B7D944" w14:textId="77777777" w:rsidR="00B87C2B" w:rsidRPr="00F57A31" w:rsidRDefault="00B87C2B">
            <w:pPr>
              <w:pStyle w:val="affff3"/>
              <w:rPr>
                <w:rStyle w:val="affff7"/>
                <w:smallCaps w:val="0"/>
                <w:color w:val="auto"/>
              </w:rPr>
            </w:pPr>
          </w:p>
        </w:tc>
        <w:tc>
          <w:tcPr>
            <w:tcW w:w="2410" w:type="dxa"/>
            <w:vMerge/>
            <w:shd w:val="clear" w:color="auto" w:fill="auto"/>
            <w:hideMark/>
          </w:tcPr>
          <w:p w14:paraId="4616DF3E" w14:textId="77777777" w:rsidR="00B87C2B" w:rsidRPr="00F57A31" w:rsidRDefault="00B87C2B">
            <w:pPr>
              <w:pStyle w:val="affff3"/>
              <w:rPr>
                <w:rStyle w:val="affff7"/>
                <w:smallCaps w:val="0"/>
                <w:color w:val="auto"/>
              </w:rPr>
            </w:pPr>
          </w:p>
        </w:tc>
        <w:tc>
          <w:tcPr>
            <w:tcW w:w="4542" w:type="dxa"/>
            <w:shd w:val="clear" w:color="auto" w:fill="auto"/>
            <w:hideMark/>
          </w:tcPr>
          <w:p w14:paraId="767F29AF" w14:textId="77777777" w:rsidR="00B87C2B" w:rsidRPr="00F57A31" w:rsidRDefault="00B87C2B">
            <w:pPr>
              <w:pStyle w:val="affff3"/>
              <w:rPr>
                <w:rStyle w:val="affff7"/>
                <w:smallCaps w:val="0"/>
                <w:color w:val="auto"/>
              </w:rPr>
            </w:pPr>
            <w:r w:rsidRPr="00F57A31">
              <w:rPr>
                <w:rStyle w:val="affff7"/>
                <w:smallCaps w:val="0"/>
                <w:color w:val="auto"/>
              </w:rPr>
              <w:t>例3:重要なサプライヤーを監視し、検査、監査、テスト、その</w:t>
            </w:r>
            <w:r>
              <w:rPr>
                <w:rStyle w:val="affff7"/>
                <w:rFonts w:hint="eastAsia"/>
                <w:smallCaps w:val="0"/>
                <w:color w:val="auto"/>
              </w:rPr>
              <w:t>ほか</w:t>
            </w:r>
            <w:r w:rsidRPr="00F57A31">
              <w:rPr>
                <w:rStyle w:val="affff7"/>
                <w:smallCaps w:val="0"/>
                <w:color w:val="auto"/>
              </w:rPr>
              <w:t>の形式の評価など、さまざまな方法と手法を使用して、サプライヤー関係のライフサイクル全体を通じてセキュリティ義務を果たしていることを確認する。</w:t>
            </w:r>
          </w:p>
        </w:tc>
      </w:tr>
      <w:tr w:rsidR="00B87C2B" w:rsidRPr="00F57A31" w14:paraId="0BAE8C7D" w14:textId="77777777">
        <w:trPr>
          <w:trHeight w:val="1223"/>
        </w:trPr>
        <w:tc>
          <w:tcPr>
            <w:tcW w:w="1555" w:type="dxa"/>
            <w:vMerge/>
            <w:shd w:val="clear" w:color="auto" w:fill="FFFFC5"/>
            <w:noWrap/>
            <w:hideMark/>
          </w:tcPr>
          <w:p w14:paraId="49A3F094" w14:textId="77777777" w:rsidR="00B87C2B" w:rsidRPr="00F57A31" w:rsidRDefault="00B87C2B">
            <w:pPr>
              <w:pStyle w:val="affff3"/>
              <w:rPr>
                <w:rStyle w:val="affff7"/>
                <w:smallCaps w:val="0"/>
                <w:color w:val="auto"/>
              </w:rPr>
            </w:pPr>
          </w:p>
        </w:tc>
        <w:tc>
          <w:tcPr>
            <w:tcW w:w="1842" w:type="dxa"/>
            <w:vMerge/>
            <w:shd w:val="clear" w:color="auto" w:fill="auto"/>
            <w:hideMark/>
          </w:tcPr>
          <w:p w14:paraId="31513E93" w14:textId="77777777" w:rsidR="00B87C2B" w:rsidRPr="00F57A31" w:rsidRDefault="00B87C2B">
            <w:pPr>
              <w:pStyle w:val="affff3"/>
              <w:rPr>
                <w:rStyle w:val="affff7"/>
                <w:smallCaps w:val="0"/>
                <w:color w:val="auto"/>
              </w:rPr>
            </w:pPr>
          </w:p>
        </w:tc>
        <w:tc>
          <w:tcPr>
            <w:tcW w:w="2410" w:type="dxa"/>
            <w:vMerge/>
            <w:shd w:val="clear" w:color="auto" w:fill="auto"/>
            <w:hideMark/>
          </w:tcPr>
          <w:p w14:paraId="14DA5AF5" w14:textId="77777777" w:rsidR="00B87C2B" w:rsidRPr="00F57A31" w:rsidRDefault="00B87C2B">
            <w:pPr>
              <w:pStyle w:val="affff3"/>
              <w:rPr>
                <w:rStyle w:val="affff7"/>
                <w:smallCaps w:val="0"/>
                <w:color w:val="auto"/>
              </w:rPr>
            </w:pPr>
          </w:p>
        </w:tc>
        <w:tc>
          <w:tcPr>
            <w:tcW w:w="4542" w:type="dxa"/>
            <w:shd w:val="clear" w:color="auto" w:fill="auto"/>
            <w:hideMark/>
          </w:tcPr>
          <w:p w14:paraId="17E01C68" w14:textId="77777777" w:rsidR="00B87C2B" w:rsidRPr="00F57A31" w:rsidRDefault="00B87C2B">
            <w:pPr>
              <w:pStyle w:val="affff3"/>
              <w:rPr>
                <w:rStyle w:val="affff7"/>
                <w:smallCaps w:val="0"/>
                <w:color w:val="auto"/>
              </w:rPr>
            </w:pPr>
            <w:r w:rsidRPr="00F57A31">
              <w:rPr>
                <w:rStyle w:val="affff7"/>
                <w:smallCaps w:val="0"/>
                <w:color w:val="auto"/>
              </w:rPr>
              <w:t>例4:重要なサプライヤー、サービス、製品のリスクプロファイルの変化を監視し、それに応じてサプライヤーの重要度とリスクの影響を再評価する。</w:t>
            </w:r>
          </w:p>
        </w:tc>
      </w:tr>
      <w:tr w:rsidR="00B87C2B" w:rsidRPr="00F57A31" w14:paraId="6CAC001A" w14:textId="77777777">
        <w:trPr>
          <w:trHeight w:val="844"/>
        </w:trPr>
        <w:tc>
          <w:tcPr>
            <w:tcW w:w="1555" w:type="dxa"/>
            <w:vMerge/>
            <w:shd w:val="clear" w:color="auto" w:fill="FFFFC5"/>
            <w:noWrap/>
            <w:hideMark/>
          </w:tcPr>
          <w:p w14:paraId="42504E8F" w14:textId="77777777" w:rsidR="00B87C2B" w:rsidRPr="00F57A31" w:rsidRDefault="00B87C2B">
            <w:pPr>
              <w:pStyle w:val="affff3"/>
              <w:rPr>
                <w:rStyle w:val="affff7"/>
                <w:smallCaps w:val="0"/>
                <w:color w:val="auto"/>
              </w:rPr>
            </w:pPr>
          </w:p>
        </w:tc>
        <w:tc>
          <w:tcPr>
            <w:tcW w:w="1842" w:type="dxa"/>
            <w:vMerge/>
            <w:shd w:val="clear" w:color="auto" w:fill="auto"/>
            <w:hideMark/>
          </w:tcPr>
          <w:p w14:paraId="1DE291CD" w14:textId="77777777" w:rsidR="00B87C2B" w:rsidRPr="00F57A31" w:rsidRDefault="00B87C2B">
            <w:pPr>
              <w:pStyle w:val="affff3"/>
              <w:rPr>
                <w:rStyle w:val="affff7"/>
                <w:smallCaps w:val="0"/>
                <w:color w:val="auto"/>
              </w:rPr>
            </w:pPr>
          </w:p>
        </w:tc>
        <w:tc>
          <w:tcPr>
            <w:tcW w:w="2410" w:type="dxa"/>
            <w:vMerge/>
            <w:shd w:val="clear" w:color="auto" w:fill="auto"/>
            <w:hideMark/>
          </w:tcPr>
          <w:p w14:paraId="180034C0" w14:textId="77777777" w:rsidR="00B87C2B" w:rsidRPr="00F57A31" w:rsidRDefault="00B87C2B">
            <w:pPr>
              <w:pStyle w:val="affff3"/>
              <w:rPr>
                <w:rStyle w:val="affff7"/>
                <w:smallCaps w:val="0"/>
                <w:color w:val="auto"/>
              </w:rPr>
            </w:pPr>
          </w:p>
        </w:tc>
        <w:tc>
          <w:tcPr>
            <w:tcW w:w="4542" w:type="dxa"/>
            <w:shd w:val="clear" w:color="auto" w:fill="auto"/>
            <w:hideMark/>
          </w:tcPr>
          <w:p w14:paraId="5AF463F8" w14:textId="77777777" w:rsidR="00B87C2B" w:rsidRPr="00F57A31" w:rsidRDefault="00B87C2B">
            <w:pPr>
              <w:pStyle w:val="affff3"/>
              <w:rPr>
                <w:rStyle w:val="affff7"/>
                <w:smallCaps w:val="0"/>
                <w:color w:val="auto"/>
              </w:rPr>
            </w:pPr>
            <w:r w:rsidRPr="00F57A31">
              <w:rPr>
                <w:rStyle w:val="affff7"/>
                <w:smallCaps w:val="0"/>
                <w:color w:val="auto"/>
              </w:rPr>
              <w:t>例5:ビジネスの継続性を確保するために、予期しないサプライヤーとサプライチェーン関連の中断を計画する。</w:t>
            </w:r>
          </w:p>
        </w:tc>
      </w:tr>
      <w:tr w:rsidR="00B87C2B" w:rsidRPr="00F57A31" w14:paraId="09292104" w14:textId="77777777">
        <w:trPr>
          <w:trHeight w:val="742"/>
        </w:trPr>
        <w:tc>
          <w:tcPr>
            <w:tcW w:w="1555" w:type="dxa"/>
            <w:vMerge/>
            <w:shd w:val="clear" w:color="auto" w:fill="FFFFC5"/>
            <w:noWrap/>
            <w:hideMark/>
          </w:tcPr>
          <w:p w14:paraId="1D8CCB93"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3D6A900F"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3C255821" w14:textId="77777777" w:rsidR="00B87C2B" w:rsidRPr="00F57A31" w:rsidRDefault="00B87C2B">
            <w:pPr>
              <w:pStyle w:val="affff3"/>
              <w:rPr>
                <w:rStyle w:val="affff7"/>
                <w:smallCaps w:val="0"/>
                <w:color w:val="auto"/>
              </w:rPr>
            </w:pPr>
            <w:r w:rsidRPr="00F57A31">
              <w:rPr>
                <w:rStyle w:val="affff7"/>
                <w:smallCaps w:val="0"/>
                <w:color w:val="auto"/>
              </w:rPr>
              <w:t>GV.SC-08:インシデント発生時の計画、対応、復旧活動に、関連するサプライヤーやその</w:t>
            </w:r>
            <w:r>
              <w:rPr>
                <w:rStyle w:val="affff7"/>
                <w:rFonts w:hint="eastAsia"/>
                <w:smallCaps w:val="0"/>
                <w:color w:val="auto"/>
              </w:rPr>
              <w:t>ほか</w:t>
            </w:r>
            <w:r w:rsidRPr="00F57A31">
              <w:rPr>
                <w:rStyle w:val="affff7"/>
                <w:smallCaps w:val="0"/>
                <w:color w:val="auto"/>
              </w:rPr>
              <w:t>の第三者が含まれる。</w:t>
            </w:r>
          </w:p>
        </w:tc>
        <w:tc>
          <w:tcPr>
            <w:tcW w:w="4542" w:type="dxa"/>
            <w:shd w:val="clear" w:color="auto" w:fill="auto"/>
            <w:hideMark/>
          </w:tcPr>
          <w:p w14:paraId="7FB2CB2B" w14:textId="77777777" w:rsidR="00B87C2B" w:rsidRPr="00F57A31" w:rsidRDefault="00B87C2B">
            <w:pPr>
              <w:pStyle w:val="affff3"/>
              <w:rPr>
                <w:rStyle w:val="affff7"/>
                <w:smallCaps w:val="0"/>
                <w:color w:val="auto"/>
              </w:rPr>
            </w:pPr>
            <w:r w:rsidRPr="00F57A31">
              <w:rPr>
                <w:rStyle w:val="affff7"/>
                <w:smallCaps w:val="0"/>
                <w:color w:val="auto"/>
              </w:rPr>
              <w:t>例1:インシデント対応と復旧活動、および組織とそのサプライヤー間のステータスを報告するためのルールとプロトコルを定義して使用する。</w:t>
            </w:r>
          </w:p>
        </w:tc>
      </w:tr>
      <w:tr w:rsidR="00B87C2B" w:rsidRPr="00F57A31" w14:paraId="2E79F716" w14:textId="77777777">
        <w:trPr>
          <w:trHeight w:val="264"/>
        </w:trPr>
        <w:tc>
          <w:tcPr>
            <w:tcW w:w="1555" w:type="dxa"/>
            <w:vMerge/>
            <w:shd w:val="clear" w:color="auto" w:fill="FFFFC5"/>
            <w:noWrap/>
            <w:hideMark/>
          </w:tcPr>
          <w:p w14:paraId="09E45B9E" w14:textId="77777777" w:rsidR="00B87C2B" w:rsidRPr="00F57A31" w:rsidRDefault="00B87C2B">
            <w:pPr>
              <w:pStyle w:val="affff3"/>
              <w:rPr>
                <w:rStyle w:val="affff7"/>
                <w:smallCaps w:val="0"/>
                <w:color w:val="auto"/>
              </w:rPr>
            </w:pPr>
          </w:p>
        </w:tc>
        <w:tc>
          <w:tcPr>
            <w:tcW w:w="1842" w:type="dxa"/>
            <w:vMerge/>
            <w:shd w:val="clear" w:color="auto" w:fill="auto"/>
            <w:hideMark/>
          </w:tcPr>
          <w:p w14:paraId="189B629D" w14:textId="77777777" w:rsidR="00B87C2B" w:rsidRPr="00F57A31" w:rsidRDefault="00B87C2B">
            <w:pPr>
              <w:pStyle w:val="affff3"/>
              <w:rPr>
                <w:rStyle w:val="affff7"/>
                <w:smallCaps w:val="0"/>
                <w:color w:val="auto"/>
              </w:rPr>
            </w:pPr>
          </w:p>
        </w:tc>
        <w:tc>
          <w:tcPr>
            <w:tcW w:w="2410" w:type="dxa"/>
            <w:vMerge/>
            <w:shd w:val="clear" w:color="auto" w:fill="auto"/>
            <w:hideMark/>
          </w:tcPr>
          <w:p w14:paraId="1C22ECF1" w14:textId="77777777" w:rsidR="00B87C2B" w:rsidRPr="00F57A31" w:rsidRDefault="00B87C2B">
            <w:pPr>
              <w:pStyle w:val="affff3"/>
              <w:rPr>
                <w:rStyle w:val="affff7"/>
                <w:smallCaps w:val="0"/>
                <w:color w:val="auto"/>
              </w:rPr>
            </w:pPr>
          </w:p>
        </w:tc>
        <w:tc>
          <w:tcPr>
            <w:tcW w:w="4542" w:type="dxa"/>
            <w:shd w:val="clear" w:color="auto" w:fill="auto"/>
            <w:hideMark/>
          </w:tcPr>
          <w:p w14:paraId="02E88D1B" w14:textId="77777777" w:rsidR="00B87C2B" w:rsidRPr="00611B87" w:rsidRDefault="00B87C2B">
            <w:pPr>
              <w:pStyle w:val="affff3"/>
              <w:rPr>
                <w:rStyle w:val="affff7"/>
                <w:smallCaps w:val="0"/>
                <w:color w:val="auto"/>
              </w:rPr>
            </w:pPr>
            <w:r w:rsidRPr="00F57A31">
              <w:rPr>
                <w:rStyle w:val="affff7"/>
                <w:smallCaps w:val="0"/>
                <w:color w:val="auto"/>
              </w:rPr>
              <w:t>例2:インシデント対応に関する組織とそのサプライヤーの役割と責任を特定し、文書化する。</w:t>
            </w:r>
          </w:p>
        </w:tc>
      </w:tr>
      <w:tr w:rsidR="00B87C2B" w:rsidRPr="00F57A31" w14:paraId="2F5A6C56" w14:textId="77777777">
        <w:trPr>
          <w:trHeight w:val="729"/>
        </w:trPr>
        <w:tc>
          <w:tcPr>
            <w:tcW w:w="1555" w:type="dxa"/>
            <w:vMerge/>
            <w:shd w:val="clear" w:color="auto" w:fill="FFFFC5"/>
            <w:noWrap/>
            <w:hideMark/>
          </w:tcPr>
          <w:p w14:paraId="1808DC44" w14:textId="77777777" w:rsidR="00B87C2B" w:rsidRPr="00F57A31" w:rsidRDefault="00B87C2B">
            <w:pPr>
              <w:pStyle w:val="affff3"/>
              <w:rPr>
                <w:rStyle w:val="affff7"/>
                <w:smallCaps w:val="0"/>
                <w:color w:val="auto"/>
              </w:rPr>
            </w:pPr>
          </w:p>
        </w:tc>
        <w:tc>
          <w:tcPr>
            <w:tcW w:w="1842" w:type="dxa"/>
            <w:vMerge/>
            <w:shd w:val="clear" w:color="auto" w:fill="auto"/>
            <w:hideMark/>
          </w:tcPr>
          <w:p w14:paraId="26F6DBF2" w14:textId="77777777" w:rsidR="00B87C2B" w:rsidRPr="00F57A31" w:rsidRDefault="00B87C2B">
            <w:pPr>
              <w:pStyle w:val="affff3"/>
              <w:rPr>
                <w:rStyle w:val="affff7"/>
                <w:smallCaps w:val="0"/>
                <w:color w:val="auto"/>
              </w:rPr>
            </w:pPr>
          </w:p>
        </w:tc>
        <w:tc>
          <w:tcPr>
            <w:tcW w:w="2410" w:type="dxa"/>
            <w:vMerge/>
            <w:shd w:val="clear" w:color="auto" w:fill="auto"/>
            <w:hideMark/>
          </w:tcPr>
          <w:p w14:paraId="67609214" w14:textId="77777777" w:rsidR="00B87C2B" w:rsidRPr="00F57A31" w:rsidRDefault="00B87C2B">
            <w:pPr>
              <w:pStyle w:val="affff3"/>
              <w:rPr>
                <w:rStyle w:val="affff7"/>
                <w:smallCaps w:val="0"/>
                <w:color w:val="auto"/>
              </w:rPr>
            </w:pPr>
          </w:p>
        </w:tc>
        <w:tc>
          <w:tcPr>
            <w:tcW w:w="4542" w:type="dxa"/>
            <w:shd w:val="clear" w:color="auto" w:fill="auto"/>
            <w:hideMark/>
          </w:tcPr>
          <w:p w14:paraId="7ED0E7D2" w14:textId="77777777" w:rsidR="00B87C2B" w:rsidRPr="00F57A31" w:rsidRDefault="00B87C2B">
            <w:pPr>
              <w:pStyle w:val="affff3"/>
              <w:rPr>
                <w:rStyle w:val="affff7"/>
                <w:smallCaps w:val="0"/>
                <w:color w:val="auto"/>
              </w:rPr>
            </w:pPr>
            <w:r w:rsidRPr="00F57A31">
              <w:rPr>
                <w:rStyle w:val="affff7"/>
                <w:smallCaps w:val="0"/>
                <w:color w:val="auto"/>
              </w:rPr>
              <w:t>例3:インシデント対応の演習とシミュレーションに重要なサプライヤーを含める。</w:t>
            </w:r>
          </w:p>
        </w:tc>
      </w:tr>
      <w:tr w:rsidR="00B87C2B" w:rsidRPr="00F57A31" w14:paraId="188246FC" w14:textId="77777777">
        <w:trPr>
          <w:trHeight w:val="770"/>
        </w:trPr>
        <w:tc>
          <w:tcPr>
            <w:tcW w:w="1555" w:type="dxa"/>
            <w:vMerge/>
            <w:shd w:val="clear" w:color="auto" w:fill="FFFFC5"/>
            <w:noWrap/>
            <w:hideMark/>
          </w:tcPr>
          <w:p w14:paraId="3AFADB43" w14:textId="77777777" w:rsidR="00B87C2B" w:rsidRPr="00F57A31" w:rsidRDefault="00B87C2B">
            <w:pPr>
              <w:pStyle w:val="affff3"/>
              <w:rPr>
                <w:rStyle w:val="affff7"/>
                <w:smallCaps w:val="0"/>
                <w:color w:val="auto"/>
              </w:rPr>
            </w:pPr>
          </w:p>
        </w:tc>
        <w:tc>
          <w:tcPr>
            <w:tcW w:w="1842" w:type="dxa"/>
            <w:vMerge/>
            <w:shd w:val="clear" w:color="auto" w:fill="auto"/>
            <w:hideMark/>
          </w:tcPr>
          <w:p w14:paraId="44BA5FC6" w14:textId="77777777" w:rsidR="00B87C2B" w:rsidRPr="00F57A31" w:rsidRDefault="00B87C2B">
            <w:pPr>
              <w:pStyle w:val="affff3"/>
              <w:rPr>
                <w:rStyle w:val="affff7"/>
                <w:smallCaps w:val="0"/>
                <w:color w:val="auto"/>
              </w:rPr>
            </w:pPr>
          </w:p>
        </w:tc>
        <w:tc>
          <w:tcPr>
            <w:tcW w:w="2410" w:type="dxa"/>
            <w:vMerge/>
            <w:shd w:val="clear" w:color="auto" w:fill="auto"/>
            <w:hideMark/>
          </w:tcPr>
          <w:p w14:paraId="3CF8FEE1" w14:textId="77777777" w:rsidR="00B87C2B" w:rsidRPr="00F57A31" w:rsidRDefault="00B87C2B">
            <w:pPr>
              <w:pStyle w:val="affff3"/>
              <w:rPr>
                <w:rStyle w:val="affff7"/>
                <w:smallCaps w:val="0"/>
                <w:color w:val="auto"/>
              </w:rPr>
            </w:pPr>
          </w:p>
        </w:tc>
        <w:tc>
          <w:tcPr>
            <w:tcW w:w="4542" w:type="dxa"/>
            <w:shd w:val="clear" w:color="auto" w:fill="auto"/>
            <w:hideMark/>
          </w:tcPr>
          <w:p w14:paraId="3756D04F" w14:textId="77777777" w:rsidR="00B87C2B" w:rsidRPr="00F57A31" w:rsidRDefault="00B87C2B">
            <w:pPr>
              <w:pStyle w:val="affff3"/>
              <w:rPr>
                <w:rStyle w:val="affff7"/>
                <w:smallCaps w:val="0"/>
                <w:color w:val="auto"/>
              </w:rPr>
            </w:pPr>
            <w:r w:rsidRPr="00F57A31">
              <w:rPr>
                <w:rStyle w:val="affff7"/>
                <w:smallCaps w:val="0"/>
                <w:color w:val="auto"/>
              </w:rPr>
              <w:br w:type="column"/>
              <w:t>例4:組織とその重要なサプライヤーとの間の危機管理コミュニケーションの方法とプロトコルを定義し、調整する。</w:t>
            </w:r>
          </w:p>
        </w:tc>
      </w:tr>
      <w:tr w:rsidR="00B87C2B" w:rsidRPr="00F57A31" w14:paraId="6F7D86B7" w14:textId="77777777">
        <w:trPr>
          <w:trHeight w:val="774"/>
        </w:trPr>
        <w:tc>
          <w:tcPr>
            <w:tcW w:w="1555" w:type="dxa"/>
            <w:vMerge/>
            <w:shd w:val="clear" w:color="auto" w:fill="FFFFC5"/>
            <w:noWrap/>
            <w:hideMark/>
          </w:tcPr>
          <w:p w14:paraId="58E9F4AE" w14:textId="77777777" w:rsidR="00B87C2B" w:rsidRPr="00F57A31" w:rsidRDefault="00B87C2B">
            <w:pPr>
              <w:pStyle w:val="affff3"/>
              <w:rPr>
                <w:rStyle w:val="affff7"/>
                <w:smallCaps w:val="0"/>
                <w:color w:val="auto"/>
              </w:rPr>
            </w:pPr>
          </w:p>
        </w:tc>
        <w:tc>
          <w:tcPr>
            <w:tcW w:w="1842" w:type="dxa"/>
            <w:vMerge/>
            <w:shd w:val="clear" w:color="auto" w:fill="auto"/>
            <w:hideMark/>
          </w:tcPr>
          <w:p w14:paraId="225CADD3" w14:textId="77777777" w:rsidR="00B87C2B" w:rsidRPr="00F57A31" w:rsidRDefault="00B87C2B">
            <w:pPr>
              <w:pStyle w:val="affff3"/>
              <w:rPr>
                <w:rStyle w:val="affff7"/>
                <w:smallCaps w:val="0"/>
                <w:color w:val="auto"/>
              </w:rPr>
            </w:pPr>
          </w:p>
        </w:tc>
        <w:tc>
          <w:tcPr>
            <w:tcW w:w="2410" w:type="dxa"/>
            <w:vMerge/>
            <w:shd w:val="clear" w:color="auto" w:fill="auto"/>
            <w:hideMark/>
          </w:tcPr>
          <w:p w14:paraId="58853FBB" w14:textId="77777777" w:rsidR="00B87C2B" w:rsidRPr="00F57A31" w:rsidRDefault="00B87C2B">
            <w:pPr>
              <w:pStyle w:val="affff3"/>
              <w:rPr>
                <w:rStyle w:val="affff7"/>
                <w:smallCaps w:val="0"/>
                <w:color w:val="auto"/>
              </w:rPr>
            </w:pPr>
          </w:p>
        </w:tc>
        <w:tc>
          <w:tcPr>
            <w:tcW w:w="4542" w:type="dxa"/>
            <w:shd w:val="clear" w:color="auto" w:fill="auto"/>
            <w:hideMark/>
          </w:tcPr>
          <w:p w14:paraId="0AEADF19" w14:textId="77777777" w:rsidR="00B87C2B" w:rsidRPr="00F57A31" w:rsidRDefault="00B87C2B">
            <w:pPr>
              <w:pStyle w:val="affff3"/>
              <w:rPr>
                <w:rStyle w:val="affff7"/>
                <w:smallCaps w:val="0"/>
                <w:color w:val="auto"/>
              </w:rPr>
            </w:pPr>
            <w:r w:rsidRPr="00F57A31">
              <w:rPr>
                <w:rStyle w:val="affff7"/>
                <w:smallCaps w:val="0"/>
                <w:color w:val="auto"/>
              </w:rPr>
              <w:t>例5:重要なサプライヤーと共同で教訓セッションを実施する。</w:t>
            </w:r>
          </w:p>
        </w:tc>
      </w:tr>
      <w:tr w:rsidR="00B87C2B" w:rsidRPr="00F57A31" w14:paraId="33CEF82C" w14:textId="77777777">
        <w:trPr>
          <w:trHeight w:val="743"/>
        </w:trPr>
        <w:tc>
          <w:tcPr>
            <w:tcW w:w="1555" w:type="dxa"/>
            <w:vMerge/>
            <w:shd w:val="clear" w:color="auto" w:fill="FFFFC5"/>
            <w:noWrap/>
            <w:hideMark/>
          </w:tcPr>
          <w:p w14:paraId="3DA60302"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24CE2631"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139BDDB3" w14:textId="77777777" w:rsidR="00B87C2B" w:rsidRPr="00F57A31" w:rsidRDefault="00B87C2B">
            <w:pPr>
              <w:pStyle w:val="affff3"/>
              <w:rPr>
                <w:rStyle w:val="affff7"/>
                <w:smallCaps w:val="0"/>
                <w:color w:val="auto"/>
              </w:rPr>
            </w:pPr>
            <w:r w:rsidRPr="00F57A31">
              <w:rPr>
                <w:rStyle w:val="affff7"/>
                <w:smallCaps w:val="0"/>
                <w:color w:val="auto"/>
              </w:rPr>
              <w:br w:type="column"/>
              <w:t>GV.SC-09:サプライチェーンセキュリティの実践が、サイバーセキュリティと企業のリスク管理プログラムに統合され、そのパフォーマンスが技術製品とサービスのライフサイクル全体を通じて監視される。</w:t>
            </w:r>
          </w:p>
        </w:tc>
        <w:tc>
          <w:tcPr>
            <w:tcW w:w="4542" w:type="dxa"/>
            <w:shd w:val="clear" w:color="auto" w:fill="auto"/>
            <w:hideMark/>
          </w:tcPr>
          <w:p w14:paraId="5D94E2D5" w14:textId="77777777" w:rsidR="00B87C2B" w:rsidRPr="00F57A31" w:rsidRDefault="00B87C2B">
            <w:pPr>
              <w:pStyle w:val="affff3"/>
              <w:rPr>
                <w:rStyle w:val="affff7"/>
                <w:smallCaps w:val="0"/>
                <w:color w:val="auto"/>
              </w:rPr>
            </w:pPr>
            <w:r w:rsidRPr="00F57A31">
              <w:rPr>
                <w:rStyle w:val="affff7"/>
                <w:smallCaps w:val="0"/>
                <w:color w:val="auto"/>
              </w:rPr>
              <w:t>例1:ポリシーと手順により、取得したすべてのテクノロジー製品およびサービスの来歴記録</w:t>
            </w:r>
            <w:r>
              <w:rPr>
                <w:rStyle w:val="affff7"/>
                <w:rFonts w:hint="eastAsia"/>
                <w:smallCaps w:val="0"/>
                <w:color w:val="auto"/>
              </w:rPr>
              <w:t>を必要とする</w:t>
            </w:r>
            <w:r w:rsidRPr="00F57A31">
              <w:rPr>
                <w:rStyle w:val="affff7"/>
                <w:smallCaps w:val="0"/>
                <w:color w:val="auto"/>
              </w:rPr>
              <w:t>。</w:t>
            </w:r>
          </w:p>
        </w:tc>
      </w:tr>
      <w:tr w:rsidR="00B87C2B" w:rsidRPr="00F57A31" w14:paraId="5CE2C3B1" w14:textId="77777777">
        <w:trPr>
          <w:trHeight w:val="1140"/>
        </w:trPr>
        <w:tc>
          <w:tcPr>
            <w:tcW w:w="1555" w:type="dxa"/>
            <w:vMerge/>
            <w:shd w:val="clear" w:color="auto" w:fill="FFFFC5"/>
            <w:noWrap/>
            <w:hideMark/>
          </w:tcPr>
          <w:p w14:paraId="26136DF4" w14:textId="77777777" w:rsidR="00B87C2B" w:rsidRPr="00F57A31" w:rsidRDefault="00B87C2B">
            <w:pPr>
              <w:pStyle w:val="affff3"/>
              <w:rPr>
                <w:rStyle w:val="affff7"/>
                <w:smallCaps w:val="0"/>
                <w:color w:val="auto"/>
              </w:rPr>
            </w:pPr>
          </w:p>
        </w:tc>
        <w:tc>
          <w:tcPr>
            <w:tcW w:w="1842" w:type="dxa"/>
            <w:vMerge/>
            <w:shd w:val="clear" w:color="auto" w:fill="auto"/>
            <w:hideMark/>
          </w:tcPr>
          <w:p w14:paraId="526DE56F" w14:textId="77777777" w:rsidR="00B87C2B" w:rsidRPr="00F57A31" w:rsidRDefault="00B87C2B">
            <w:pPr>
              <w:pStyle w:val="affff3"/>
              <w:rPr>
                <w:rStyle w:val="affff7"/>
                <w:smallCaps w:val="0"/>
                <w:color w:val="auto"/>
              </w:rPr>
            </w:pPr>
          </w:p>
        </w:tc>
        <w:tc>
          <w:tcPr>
            <w:tcW w:w="2410" w:type="dxa"/>
            <w:vMerge/>
            <w:shd w:val="clear" w:color="auto" w:fill="auto"/>
            <w:hideMark/>
          </w:tcPr>
          <w:p w14:paraId="5D07AB37" w14:textId="77777777" w:rsidR="00B87C2B" w:rsidRPr="00F57A31" w:rsidRDefault="00B87C2B">
            <w:pPr>
              <w:pStyle w:val="affff3"/>
              <w:rPr>
                <w:rStyle w:val="affff7"/>
                <w:smallCaps w:val="0"/>
                <w:color w:val="auto"/>
              </w:rPr>
            </w:pPr>
          </w:p>
        </w:tc>
        <w:tc>
          <w:tcPr>
            <w:tcW w:w="4542" w:type="dxa"/>
            <w:shd w:val="clear" w:color="auto" w:fill="auto"/>
            <w:hideMark/>
          </w:tcPr>
          <w:p w14:paraId="0A40394C" w14:textId="77777777" w:rsidR="00B87C2B" w:rsidRPr="00F57A31" w:rsidRDefault="00B87C2B">
            <w:pPr>
              <w:pStyle w:val="affff3"/>
              <w:rPr>
                <w:rStyle w:val="affff7"/>
                <w:smallCaps w:val="0"/>
                <w:color w:val="auto"/>
              </w:rPr>
            </w:pPr>
            <w:r w:rsidRPr="00F57A31">
              <w:rPr>
                <w:rStyle w:val="affff7"/>
                <w:smallCaps w:val="0"/>
                <w:color w:val="auto"/>
              </w:rPr>
              <w:br w:type="column"/>
              <w:t>例2:買収したコンポーネントが改ざんされて</w:t>
            </w:r>
            <w:r>
              <w:rPr>
                <w:rStyle w:val="affff7"/>
                <w:smallCaps w:val="0"/>
                <w:color w:val="auto"/>
              </w:rPr>
              <w:t>いないため</w:t>
            </w:r>
            <w:r w:rsidRPr="00F57A31">
              <w:rPr>
                <w:rStyle w:val="affff7"/>
                <w:smallCaps w:val="0"/>
                <w:color w:val="auto"/>
              </w:rPr>
              <w:t>、本物であることが証明された方法について、リーダーに定期的にリスクレポートを提供する。</w:t>
            </w:r>
          </w:p>
        </w:tc>
      </w:tr>
      <w:tr w:rsidR="00B87C2B" w:rsidRPr="00F57A31" w14:paraId="0CDC4027" w14:textId="77777777">
        <w:trPr>
          <w:trHeight w:val="1995"/>
        </w:trPr>
        <w:tc>
          <w:tcPr>
            <w:tcW w:w="1555" w:type="dxa"/>
            <w:vMerge/>
            <w:shd w:val="clear" w:color="auto" w:fill="FFFFC5"/>
            <w:noWrap/>
            <w:hideMark/>
          </w:tcPr>
          <w:p w14:paraId="027A4827" w14:textId="77777777" w:rsidR="00B87C2B" w:rsidRPr="00F57A31" w:rsidRDefault="00B87C2B">
            <w:pPr>
              <w:pStyle w:val="affff3"/>
              <w:rPr>
                <w:rStyle w:val="affff7"/>
                <w:smallCaps w:val="0"/>
                <w:color w:val="auto"/>
              </w:rPr>
            </w:pPr>
          </w:p>
        </w:tc>
        <w:tc>
          <w:tcPr>
            <w:tcW w:w="1842" w:type="dxa"/>
            <w:vMerge/>
            <w:shd w:val="clear" w:color="auto" w:fill="auto"/>
            <w:hideMark/>
          </w:tcPr>
          <w:p w14:paraId="282EB465" w14:textId="77777777" w:rsidR="00B87C2B" w:rsidRPr="00F57A31" w:rsidRDefault="00B87C2B">
            <w:pPr>
              <w:pStyle w:val="affff3"/>
              <w:rPr>
                <w:rStyle w:val="affff7"/>
                <w:smallCaps w:val="0"/>
                <w:color w:val="auto"/>
              </w:rPr>
            </w:pPr>
          </w:p>
        </w:tc>
        <w:tc>
          <w:tcPr>
            <w:tcW w:w="2410" w:type="dxa"/>
            <w:vMerge/>
            <w:shd w:val="clear" w:color="auto" w:fill="auto"/>
            <w:hideMark/>
          </w:tcPr>
          <w:p w14:paraId="22CB5153" w14:textId="77777777" w:rsidR="00B87C2B" w:rsidRPr="00F57A31" w:rsidRDefault="00B87C2B">
            <w:pPr>
              <w:pStyle w:val="affff3"/>
              <w:rPr>
                <w:rStyle w:val="affff7"/>
                <w:smallCaps w:val="0"/>
                <w:color w:val="auto"/>
              </w:rPr>
            </w:pPr>
          </w:p>
        </w:tc>
        <w:tc>
          <w:tcPr>
            <w:tcW w:w="4542" w:type="dxa"/>
            <w:shd w:val="clear" w:color="auto" w:fill="auto"/>
            <w:hideMark/>
          </w:tcPr>
          <w:p w14:paraId="6CFBA455" w14:textId="77777777" w:rsidR="00B87C2B" w:rsidRPr="00F57A31" w:rsidRDefault="00B87C2B">
            <w:pPr>
              <w:pStyle w:val="affff3"/>
              <w:rPr>
                <w:rStyle w:val="affff7"/>
                <w:smallCaps w:val="0"/>
                <w:color w:val="auto"/>
              </w:rPr>
            </w:pPr>
            <w:r w:rsidRPr="00F57A31">
              <w:rPr>
                <w:rStyle w:val="affff7"/>
                <w:smallCaps w:val="0"/>
                <w:color w:val="auto"/>
              </w:rPr>
              <w:t>例3:サイバーセキュリティのリスクマネージャーと運用担当者の間で、認証された信頼できるソフトウェアプロバイダーからのみソフトウェアのパッチ、アップデート、アップグレードを取得する必要があることについて定期的に連絡を取る。</w:t>
            </w:r>
          </w:p>
        </w:tc>
      </w:tr>
      <w:tr w:rsidR="00B87C2B" w:rsidRPr="00F57A31" w14:paraId="1E7E37F6" w14:textId="77777777">
        <w:trPr>
          <w:trHeight w:val="1140"/>
        </w:trPr>
        <w:tc>
          <w:tcPr>
            <w:tcW w:w="1555" w:type="dxa"/>
            <w:vMerge/>
            <w:shd w:val="clear" w:color="auto" w:fill="FFFFC5"/>
            <w:noWrap/>
            <w:hideMark/>
          </w:tcPr>
          <w:p w14:paraId="7895C19A" w14:textId="77777777" w:rsidR="00B87C2B" w:rsidRPr="00F57A31" w:rsidRDefault="00B87C2B">
            <w:pPr>
              <w:pStyle w:val="affff3"/>
              <w:rPr>
                <w:rStyle w:val="affff7"/>
                <w:smallCaps w:val="0"/>
                <w:color w:val="auto"/>
              </w:rPr>
            </w:pPr>
          </w:p>
        </w:tc>
        <w:tc>
          <w:tcPr>
            <w:tcW w:w="1842" w:type="dxa"/>
            <w:vMerge/>
            <w:shd w:val="clear" w:color="auto" w:fill="auto"/>
            <w:hideMark/>
          </w:tcPr>
          <w:p w14:paraId="24311BF2" w14:textId="77777777" w:rsidR="00B87C2B" w:rsidRPr="00F57A31" w:rsidRDefault="00B87C2B">
            <w:pPr>
              <w:pStyle w:val="affff3"/>
              <w:rPr>
                <w:rStyle w:val="affff7"/>
                <w:smallCaps w:val="0"/>
                <w:color w:val="auto"/>
              </w:rPr>
            </w:pPr>
          </w:p>
        </w:tc>
        <w:tc>
          <w:tcPr>
            <w:tcW w:w="2410" w:type="dxa"/>
            <w:vMerge/>
            <w:shd w:val="clear" w:color="auto" w:fill="auto"/>
            <w:hideMark/>
          </w:tcPr>
          <w:p w14:paraId="0B09D514" w14:textId="77777777" w:rsidR="00B87C2B" w:rsidRPr="00F57A31" w:rsidRDefault="00B87C2B">
            <w:pPr>
              <w:pStyle w:val="affff3"/>
              <w:rPr>
                <w:rStyle w:val="affff7"/>
                <w:smallCaps w:val="0"/>
                <w:color w:val="auto"/>
              </w:rPr>
            </w:pPr>
          </w:p>
        </w:tc>
        <w:tc>
          <w:tcPr>
            <w:tcW w:w="4542" w:type="dxa"/>
            <w:shd w:val="clear" w:color="auto" w:fill="auto"/>
            <w:hideMark/>
          </w:tcPr>
          <w:p w14:paraId="134022A8" w14:textId="77777777" w:rsidR="00B87C2B" w:rsidRPr="00F57A31" w:rsidRDefault="00B87C2B">
            <w:pPr>
              <w:pStyle w:val="affff3"/>
              <w:rPr>
                <w:rStyle w:val="affff7"/>
                <w:smallCaps w:val="0"/>
                <w:color w:val="auto"/>
              </w:rPr>
            </w:pPr>
            <w:r w:rsidRPr="00F57A31">
              <w:rPr>
                <w:rStyle w:val="affff7"/>
                <w:smallCaps w:val="0"/>
                <w:color w:val="auto"/>
              </w:rPr>
              <w:t>例4:ポリシーを見直して、承認されたサプライヤー担当者がサプライヤー製品のメンテナンスを行うことを要求していることを確認する。</w:t>
            </w:r>
          </w:p>
        </w:tc>
      </w:tr>
      <w:tr w:rsidR="00B87C2B" w:rsidRPr="00F57A31" w14:paraId="623D1E93" w14:textId="77777777">
        <w:trPr>
          <w:trHeight w:val="748"/>
        </w:trPr>
        <w:tc>
          <w:tcPr>
            <w:tcW w:w="1555" w:type="dxa"/>
            <w:vMerge/>
            <w:shd w:val="clear" w:color="auto" w:fill="FFFFC5"/>
            <w:noWrap/>
            <w:hideMark/>
          </w:tcPr>
          <w:p w14:paraId="6B35A34B" w14:textId="77777777" w:rsidR="00B87C2B" w:rsidRPr="00F57A31" w:rsidRDefault="00B87C2B">
            <w:pPr>
              <w:pStyle w:val="affff3"/>
              <w:rPr>
                <w:rStyle w:val="affff7"/>
                <w:smallCaps w:val="0"/>
                <w:color w:val="auto"/>
              </w:rPr>
            </w:pPr>
          </w:p>
        </w:tc>
        <w:tc>
          <w:tcPr>
            <w:tcW w:w="1842" w:type="dxa"/>
            <w:vMerge/>
            <w:shd w:val="clear" w:color="auto" w:fill="auto"/>
            <w:hideMark/>
          </w:tcPr>
          <w:p w14:paraId="03C666AA" w14:textId="77777777" w:rsidR="00B87C2B" w:rsidRPr="00F57A31" w:rsidRDefault="00B87C2B">
            <w:pPr>
              <w:pStyle w:val="affff3"/>
              <w:rPr>
                <w:rStyle w:val="affff7"/>
                <w:smallCaps w:val="0"/>
                <w:color w:val="auto"/>
              </w:rPr>
            </w:pPr>
          </w:p>
        </w:tc>
        <w:tc>
          <w:tcPr>
            <w:tcW w:w="2410" w:type="dxa"/>
            <w:vMerge/>
            <w:shd w:val="clear" w:color="auto" w:fill="auto"/>
            <w:hideMark/>
          </w:tcPr>
          <w:p w14:paraId="6D5D4951" w14:textId="77777777" w:rsidR="00B87C2B" w:rsidRPr="00F57A31" w:rsidRDefault="00B87C2B">
            <w:pPr>
              <w:pStyle w:val="affff3"/>
              <w:rPr>
                <w:rStyle w:val="affff7"/>
                <w:smallCaps w:val="0"/>
                <w:color w:val="auto"/>
              </w:rPr>
            </w:pPr>
          </w:p>
        </w:tc>
        <w:tc>
          <w:tcPr>
            <w:tcW w:w="4542" w:type="dxa"/>
            <w:shd w:val="clear" w:color="auto" w:fill="auto"/>
            <w:hideMark/>
          </w:tcPr>
          <w:p w14:paraId="2ED2A628" w14:textId="77777777" w:rsidR="00B87C2B" w:rsidRPr="00F57A31" w:rsidRDefault="00B87C2B">
            <w:pPr>
              <w:pStyle w:val="affff3"/>
              <w:rPr>
                <w:rStyle w:val="affff7"/>
                <w:smallCaps w:val="0"/>
                <w:color w:val="auto"/>
              </w:rPr>
            </w:pPr>
            <w:r w:rsidRPr="00F57A31">
              <w:rPr>
                <w:rStyle w:val="affff7"/>
                <w:smallCaps w:val="0"/>
                <w:color w:val="auto"/>
              </w:rPr>
              <w:br w:type="column"/>
              <w:t>例5:ポリシーと手順では、重要なハードウェアのアップグレードに不正な変更がないか確認する必要がある。</w:t>
            </w:r>
          </w:p>
        </w:tc>
      </w:tr>
      <w:tr w:rsidR="00B87C2B" w:rsidRPr="00F57A31" w14:paraId="022D10B0" w14:textId="77777777">
        <w:trPr>
          <w:trHeight w:val="841"/>
        </w:trPr>
        <w:tc>
          <w:tcPr>
            <w:tcW w:w="1555" w:type="dxa"/>
            <w:vMerge/>
            <w:shd w:val="clear" w:color="auto" w:fill="FFFFC5"/>
            <w:noWrap/>
            <w:hideMark/>
          </w:tcPr>
          <w:p w14:paraId="5DCAE9A2"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4C71CBD6"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44A59E5E" w14:textId="77777777" w:rsidR="00B87C2B" w:rsidRPr="00F57A31" w:rsidRDefault="00B87C2B">
            <w:pPr>
              <w:pStyle w:val="affff3"/>
              <w:rPr>
                <w:rStyle w:val="affff7"/>
                <w:smallCaps w:val="0"/>
                <w:color w:val="auto"/>
              </w:rPr>
            </w:pPr>
            <w:r w:rsidRPr="00F57A31">
              <w:rPr>
                <w:rStyle w:val="affff7"/>
                <w:smallCaps w:val="0"/>
                <w:color w:val="auto"/>
              </w:rPr>
              <w:t>GV.SC-10:サイバーセキュリティのサプライチェーンリスクマネジメント計画には、パートナーシップまたはサービス契約締結後に発生する活動に関する規定が含まれる。</w:t>
            </w:r>
          </w:p>
        </w:tc>
        <w:tc>
          <w:tcPr>
            <w:tcW w:w="4542" w:type="dxa"/>
            <w:shd w:val="clear" w:color="auto" w:fill="auto"/>
            <w:hideMark/>
          </w:tcPr>
          <w:p w14:paraId="20B95CE2" w14:textId="77777777" w:rsidR="00B87C2B" w:rsidRPr="00F57A31" w:rsidRDefault="00B87C2B">
            <w:pPr>
              <w:pStyle w:val="affff3"/>
              <w:rPr>
                <w:rStyle w:val="affff7"/>
                <w:smallCaps w:val="0"/>
                <w:color w:val="auto"/>
              </w:rPr>
            </w:pPr>
            <w:r w:rsidRPr="00F57A31">
              <w:rPr>
                <w:rStyle w:val="affff7"/>
                <w:smallCaps w:val="0"/>
                <w:color w:val="auto"/>
              </w:rPr>
              <w:t>例1:正常な状況と不利な状況の両方で重要な関係を終了するためのプロセスを確立する。</w:t>
            </w:r>
          </w:p>
        </w:tc>
      </w:tr>
      <w:tr w:rsidR="00B87C2B" w:rsidRPr="00F57A31" w14:paraId="36210899" w14:textId="77777777">
        <w:trPr>
          <w:trHeight w:val="745"/>
        </w:trPr>
        <w:tc>
          <w:tcPr>
            <w:tcW w:w="1555" w:type="dxa"/>
            <w:vMerge/>
            <w:shd w:val="clear" w:color="auto" w:fill="FFFFC5"/>
            <w:noWrap/>
            <w:hideMark/>
          </w:tcPr>
          <w:p w14:paraId="15E5E776" w14:textId="77777777" w:rsidR="00B87C2B" w:rsidRPr="00F57A31" w:rsidRDefault="00B87C2B">
            <w:pPr>
              <w:pStyle w:val="affff3"/>
              <w:rPr>
                <w:rStyle w:val="affff7"/>
                <w:smallCaps w:val="0"/>
                <w:color w:val="auto"/>
              </w:rPr>
            </w:pPr>
          </w:p>
        </w:tc>
        <w:tc>
          <w:tcPr>
            <w:tcW w:w="1842" w:type="dxa"/>
            <w:vMerge/>
            <w:shd w:val="clear" w:color="auto" w:fill="auto"/>
            <w:hideMark/>
          </w:tcPr>
          <w:p w14:paraId="2FED6433" w14:textId="77777777" w:rsidR="00B87C2B" w:rsidRPr="00F57A31" w:rsidRDefault="00B87C2B">
            <w:pPr>
              <w:pStyle w:val="affff3"/>
              <w:rPr>
                <w:rStyle w:val="affff7"/>
                <w:smallCaps w:val="0"/>
                <w:color w:val="auto"/>
              </w:rPr>
            </w:pPr>
          </w:p>
        </w:tc>
        <w:tc>
          <w:tcPr>
            <w:tcW w:w="2410" w:type="dxa"/>
            <w:vMerge/>
            <w:shd w:val="clear" w:color="auto" w:fill="auto"/>
            <w:hideMark/>
          </w:tcPr>
          <w:p w14:paraId="4129CA33" w14:textId="77777777" w:rsidR="00B87C2B" w:rsidRPr="00F57A31" w:rsidRDefault="00B87C2B">
            <w:pPr>
              <w:pStyle w:val="affff3"/>
              <w:rPr>
                <w:rStyle w:val="affff7"/>
                <w:smallCaps w:val="0"/>
                <w:color w:val="auto"/>
              </w:rPr>
            </w:pPr>
          </w:p>
        </w:tc>
        <w:tc>
          <w:tcPr>
            <w:tcW w:w="4542" w:type="dxa"/>
            <w:shd w:val="clear" w:color="auto" w:fill="auto"/>
            <w:hideMark/>
          </w:tcPr>
          <w:p w14:paraId="7B3EDFEA" w14:textId="77777777" w:rsidR="00B87C2B" w:rsidRPr="00F57A31" w:rsidRDefault="00B87C2B">
            <w:pPr>
              <w:pStyle w:val="affff3"/>
              <w:rPr>
                <w:rStyle w:val="affff7"/>
                <w:smallCaps w:val="0"/>
                <w:color w:val="auto"/>
              </w:rPr>
            </w:pPr>
            <w:r w:rsidRPr="00F57A31">
              <w:rPr>
                <w:rStyle w:val="affff7"/>
                <w:smallCaps w:val="0"/>
                <w:color w:val="auto"/>
              </w:rPr>
              <w:br w:type="column"/>
              <w:t>例2:コンポーネントの寿命終了時の保守サポートと陳腐化の計画を定義して実装する。</w:t>
            </w:r>
          </w:p>
        </w:tc>
      </w:tr>
      <w:tr w:rsidR="00B87C2B" w:rsidRPr="00F57A31" w14:paraId="619CD07F" w14:textId="77777777">
        <w:trPr>
          <w:trHeight w:val="271"/>
        </w:trPr>
        <w:tc>
          <w:tcPr>
            <w:tcW w:w="1555" w:type="dxa"/>
            <w:vMerge/>
            <w:shd w:val="clear" w:color="auto" w:fill="FFFFC5"/>
            <w:noWrap/>
            <w:hideMark/>
          </w:tcPr>
          <w:p w14:paraId="2C53A156" w14:textId="77777777" w:rsidR="00B87C2B" w:rsidRPr="00F57A31" w:rsidRDefault="00B87C2B">
            <w:pPr>
              <w:pStyle w:val="affff3"/>
              <w:rPr>
                <w:rStyle w:val="affff7"/>
                <w:smallCaps w:val="0"/>
                <w:color w:val="auto"/>
              </w:rPr>
            </w:pPr>
          </w:p>
        </w:tc>
        <w:tc>
          <w:tcPr>
            <w:tcW w:w="1842" w:type="dxa"/>
            <w:vMerge/>
            <w:shd w:val="clear" w:color="auto" w:fill="auto"/>
            <w:hideMark/>
          </w:tcPr>
          <w:p w14:paraId="1F612C39" w14:textId="77777777" w:rsidR="00B87C2B" w:rsidRPr="00F57A31" w:rsidRDefault="00B87C2B">
            <w:pPr>
              <w:pStyle w:val="affff3"/>
              <w:rPr>
                <w:rStyle w:val="affff7"/>
                <w:smallCaps w:val="0"/>
                <w:color w:val="auto"/>
              </w:rPr>
            </w:pPr>
          </w:p>
        </w:tc>
        <w:tc>
          <w:tcPr>
            <w:tcW w:w="2410" w:type="dxa"/>
            <w:vMerge/>
            <w:shd w:val="clear" w:color="auto" w:fill="auto"/>
            <w:hideMark/>
          </w:tcPr>
          <w:p w14:paraId="6DEA4139" w14:textId="77777777" w:rsidR="00B87C2B" w:rsidRPr="00F57A31" w:rsidRDefault="00B87C2B">
            <w:pPr>
              <w:pStyle w:val="affff3"/>
              <w:rPr>
                <w:rStyle w:val="affff7"/>
                <w:smallCaps w:val="0"/>
                <w:color w:val="auto"/>
              </w:rPr>
            </w:pPr>
          </w:p>
        </w:tc>
        <w:tc>
          <w:tcPr>
            <w:tcW w:w="4542" w:type="dxa"/>
            <w:shd w:val="clear" w:color="auto" w:fill="auto"/>
            <w:hideMark/>
          </w:tcPr>
          <w:p w14:paraId="4ED52297" w14:textId="77777777" w:rsidR="00B87C2B" w:rsidRPr="00F57A31" w:rsidRDefault="00B87C2B">
            <w:pPr>
              <w:pStyle w:val="affff3"/>
              <w:rPr>
                <w:rStyle w:val="affff7"/>
                <w:smallCaps w:val="0"/>
                <w:color w:val="auto"/>
              </w:rPr>
            </w:pPr>
            <w:r w:rsidRPr="00F57A31">
              <w:rPr>
                <w:rStyle w:val="affff7"/>
                <w:smallCaps w:val="0"/>
                <w:color w:val="auto"/>
              </w:rPr>
              <w:t>例3:組織のリソースへのサプライヤーのアクセスが不要になったときに、すぐに非アクティブ化していることを確認する。</w:t>
            </w:r>
          </w:p>
        </w:tc>
      </w:tr>
      <w:tr w:rsidR="00B87C2B" w:rsidRPr="00F57A31" w14:paraId="545CF308" w14:textId="77777777">
        <w:trPr>
          <w:trHeight w:val="1173"/>
        </w:trPr>
        <w:tc>
          <w:tcPr>
            <w:tcW w:w="1555" w:type="dxa"/>
            <w:vMerge/>
            <w:shd w:val="clear" w:color="auto" w:fill="FFFFC5"/>
            <w:noWrap/>
            <w:hideMark/>
          </w:tcPr>
          <w:p w14:paraId="57F78994" w14:textId="77777777" w:rsidR="00B87C2B" w:rsidRPr="00F57A31" w:rsidRDefault="00B87C2B">
            <w:pPr>
              <w:pStyle w:val="affff3"/>
              <w:rPr>
                <w:rStyle w:val="affff7"/>
                <w:smallCaps w:val="0"/>
                <w:color w:val="auto"/>
              </w:rPr>
            </w:pPr>
          </w:p>
        </w:tc>
        <w:tc>
          <w:tcPr>
            <w:tcW w:w="1842" w:type="dxa"/>
            <w:vMerge/>
            <w:shd w:val="clear" w:color="auto" w:fill="auto"/>
            <w:hideMark/>
          </w:tcPr>
          <w:p w14:paraId="4E65CCC1" w14:textId="77777777" w:rsidR="00B87C2B" w:rsidRPr="00F57A31" w:rsidRDefault="00B87C2B">
            <w:pPr>
              <w:pStyle w:val="affff3"/>
              <w:rPr>
                <w:rStyle w:val="affff7"/>
                <w:smallCaps w:val="0"/>
                <w:color w:val="auto"/>
              </w:rPr>
            </w:pPr>
          </w:p>
        </w:tc>
        <w:tc>
          <w:tcPr>
            <w:tcW w:w="2410" w:type="dxa"/>
            <w:vMerge/>
            <w:shd w:val="clear" w:color="auto" w:fill="auto"/>
            <w:hideMark/>
          </w:tcPr>
          <w:p w14:paraId="326CE7B9" w14:textId="77777777" w:rsidR="00B87C2B" w:rsidRPr="00F57A31" w:rsidRDefault="00B87C2B">
            <w:pPr>
              <w:pStyle w:val="affff3"/>
              <w:rPr>
                <w:rStyle w:val="affff7"/>
                <w:smallCaps w:val="0"/>
                <w:color w:val="auto"/>
              </w:rPr>
            </w:pPr>
          </w:p>
        </w:tc>
        <w:tc>
          <w:tcPr>
            <w:tcW w:w="4542" w:type="dxa"/>
            <w:shd w:val="clear" w:color="auto" w:fill="auto"/>
            <w:hideMark/>
          </w:tcPr>
          <w:p w14:paraId="1702755B" w14:textId="77777777" w:rsidR="00B87C2B" w:rsidRPr="00F57A31" w:rsidRDefault="00B87C2B">
            <w:pPr>
              <w:pStyle w:val="affff3"/>
              <w:rPr>
                <w:rStyle w:val="affff7"/>
                <w:smallCaps w:val="0"/>
                <w:color w:val="auto"/>
              </w:rPr>
            </w:pPr>
            <w:r w:rsidRPr="00F57A31">
              <w:rPr>
                <w:rStyle w:val="affff7"/>
                <w:smallCaps w:val="0"/>
                <w:color w:val="auto"/>
              </w:rPr>
              <w:t>例4:組織のデータを含む資産が、タイムリーに、管理された、安全な方法で返却または適切に廃棄されていることを確認する。</w:t>
            </w:r>
          </w:p>
        </w:tc>
      </w:tr>
      <w:tr w:rsidR="00B87C2B" w:rsidRPr="00F57A31" w14:paraId="38500580" w14:textId="77777777">
        <w:trPr>
          <w:trHeight w:val="1226"/>
        </w:trPr>
        <w:tc>
          <w:tcPr>
            <w:tcW w:w="1555" w:type="dxa"/>
            <w:vMerge/>
            <w:shd w:val="clear" w:color="auto" w:fill="FFFFC5"/>
            <w:noWrap/>
            <w:hideMark/>
          </w:tcPr>
          <w:p w14:paraId="0CE464FB" w14:textId="77777777" w:rsidR="00B87C2B" w:rsidRPr="00F57A31" w:rsidRDefault="00B87C2B">
            <w:pPr>
              <w:pStyle w:val="affff3"/>
              <w:rPr>
                <w:rStyle w:val="affff7"/>
                <w:smallCaps w:val="0"/>
                <w:color w:val="auto"/>
              </w:rPr>
            </w:pPr>
          </w:p>
        </w:tc>
        <w:tc>
          <w:tcPr>
            <w:tcW w:w="1842" w:type="dxa"/>
            <w:vMerge/>
            <w:shd w:val="clear" w:color="auto" w:fill="auto"/>
            <w:hideMark/>
          </w:tcPr>
          <w:p w14:paraId="3102BA51" w14:textId="77777777" w:rsidR="00B87C2B" w:rsidRPr="00F57A31" w:rsidRDefault="00B87C2B">
            <w:pPr>
              <w:pStyle w:val="affff3"/>
              <w:rPr>
                <w:rStyle w:val="affff7"/>
                <w:smallCaps w:val="0"/>
                <w:color w:val="auto"/>
              </w:rPr>
            </w:pPr>
          </w:p>
        </w:tc>
        <w:tc>
          <w:tcPr>
            <w:tcW w:w="2410" w:type="dxa"/>
            <w:vMerge/>
            <w:shd w:val="clear" w:color="auto" w:fill="auto"/>
            <w:hideMark/>
          </w:tcPr>
          <w:p w14:paraId="50B273B1" w14:textId="77777777" w:rsidR="00B87C2B" w:rsidRPr="00F57A31" w:rsidRDefault="00B87C2B">
            <w:pPr>
              <w:pStyle w:val="affff3"/>
              <w:rPr>
                <w:rStyle w:val="affff7"/>
                <w:smallCaps w:val="0"/>
                <w:color w:val="auto"/>
              </w:rPr>
            </w:pPr>
          </w:p>
        </w:tc>
        <w:tc>
          <w:tcPr>
            <w:tcW w:w="4542" w:type="dxa"/>
            <w:shd w:val="clear" w:color="auto" w:fill="auto"/>
            <w:hideMark/>
          </w:tcPr>
          <w:p w14:paraId="690D24F7" w14:textId="77777777" w:rsidR="00B87C2B" w:rsidRPr="00F57A31" w:rsidRDefault="00B87C2B">
            <w:pPr>
              <w:pStyle w:val="affff3"/>
              <w:rPr>
                <w:rStyle w:val="affff7"/>
                <w:smallCaps w:val="0"/>
                <w:color w:val="auto"/>
              </w:rPr>
            </w:pPr>
            <w:r w:rsidRPr="00F57A31">
              <w:rPr>
                <w:rStyle w:val="affff7"/>
                <w:smallCaps w:val="0"/>
                <w:color w:val="auto"/>
              </w:rPr>
              <w:t>例5:サプライヤーとの関係を終了または移行するための計画を策定し、実行し、サプライチェーンのセキュリティリスクとレジリエンスを考慮に入れる。</w:t>
            </w:r>
          </w:p>
        </w:tc>
      </w:tr>
      <w:tr w:rsidR="00B87C2B" w:rsidRPr="00F57A31" w14:paraId="2089C02D" w14:textId="77777777">
        <w:trPr>
          <w:trHeight w:val="649"/>
        </w:trPr>
        <w:tc>
          <w:tcPr>
            <w:tcW w:w="1555" w:type="dxa"/>
            <w:vMerge/>
            <w:shd w:val="clear" w:color="auto" w:fill="FFFFC5"/>
            <w:noWrap/>
            <w:hideMark/>
          </w:tcPr>
          <w:p w14:paraId="70EFDD4F" w14:textId="77777777" w:rsidR="00B87C2B" w:rsidRPr="00F57A31" w:rsidRDefault="00B87C2B">
            <w:pPr>
              <w:pStyle w:val="affff3"/>
              <w:rPr>
                <w:rStyle w:val="affff7"/>
                <w:smallCaps w:val="0"/>
                <w:color w:val="auto"/>
              </w:rPr>
            </w:pPr>
          </w:p>
        </w:tc>
        <w:tc>
          <w:tcPr>
            <w:tcW w:w="1842" w:type="dxa"/>
            <w:vMerge/>
            <w:shd w:val="clear" w:color="auto" w:fill="auto"/>
            <w:hideMark/>
          </w:tcPr>
          <w:p w14:paraId="3D0A096C" w14:textId="77777777" w:rsidR="00B87C2B" w:rsidRPr="00F57A31" w:rsidRDefault="00B87C2B">
            <w:pPr>
              <w:pStyle w:val="affff3"/>
              <w:rPr>
                <w:rStyle w:val="affff7"/>
                <w:smallCaps w:val="0"/>
                <w:color w:val="auto"/>
              </w:rPr>
            </w:pPr>
          </w:p>
        </w:tc>
        <w:tc>
          <w:tcPr>
            <w:tcW w:w="2410" w:type="dxa"/>
            <w:vMerge/>
            <w:shd w:val="clear" w:color="auto" w:fill="auto"/>
            <w:hideMark/>
          </w:tcPr>
          <w:p w14:paraId="45185976" w14:textId="77777777" w:rsidR="00B87C2B" w:rsidRPr="00F57A31" w:rsidRDefault="00B87C2B">
            <w:pPr>
              <w:pStyle w:val="affff3"/>
              <w:rPr>
                <w:rStyle w:val="affff7"/>
                <w:smallCaps w:val="0"/>
                <w:color w:val="auto"/>
              </w:rPr>
            </w:pPr>
          </w:p>
        </w:tc>
        <w:tc>
          <w:tcPr>
            <w:tcW w:w="4542" w:type="dxa"/>
            <w:shd w:val="clear" w:color="auto" w:fill="auto"/>
            <w:hideMark/>
          </w:tcPr>
          <w:p w14:paraId="522CECEA" w14:textId="77777777" w:rsidR="00B87C2B" w:rsidRPr="00F57A31" w:rsidRDefault="00B87C2B">
            <w:pPr>
              <w:pStyle w:val="affff3"/>
              <w:rPr>
                <w:rStyle w:val="affff7"/>
                <w:smallCaps w:val="0"/>
                <w:color w:val="auto"/>
              </w:rPr>
            </w:pPr>
            <w:r w:rsidRPr="00F57A31">
              <w:rPr>
                <w:rStyle w:val="affff7"/>
                <w:smallCaps w:val="0"/>
                <w:color w:val="auto"/>
              </w:rPr>
              <w:t>例6:サプライヤーの終了によって生じるデータとシステムへのリスクを軽減する。</w:t>
            </w:r>
          </w:p>
        </w:tc>
      </w:tr>
      <w:tr w:rsidR="00B87C2B" w:rsidRPr="00F57A31" w14:paraId="2AD51E47" w14:textId="77777777">
        <w:trPr>
          <w:trHeight w:val="365"/>
        </w:trPr>
        <w:tc>
          <w:tcPr>
            <w:tcW w:w="1555" w:type="dxa"/>
            <w:vMerge/>
            <w:shd w:val="clear" w:color="auto" w:fill="FFFFC5"/>
            <w:noWrap/>
            <w:hideMark/>
          </w:tcPr>
          <w:p w14:paraId="5F9E38CA" w14:textId="77777777" w:rsidR="00B87C2B" w:rsidRPr="00F57A31" w:rsidRDefault="00B87C2B">
            <w:pPr>
              <w:pStyle w:val="affff3"/>
              <w:rPr>
                <w:rStyle w:val="affff7"/>
                <w:smallCaps w:val="0"/>
                <w:color w:val="auto"/>
              </w:rPr>
            </w:pPr>
          </w:p>
        </w:tc>
        <w:tc>
          <w:tcPr>
            <w:tcW w:w="1842" w:type="dxa"/>
            <w:vMerge/>
            <w:shd w:val="clear" w:color="auto" w:fill="auto"/>
            <w:hideMark/>
          </w:tcPr>
          <w:p w14:paraId="53F5914C" w14:textId="77777777" w:rsidR="00B87C2B" w:rsidRPr="00F57A31" w:rsidRDefault="00B87C2B">
            <w:pPr>
              <w:pStyle w:val="affff3"/>
              <w:rPr>
                <w:rStyle w:val="affff7"/>
                <w:smallCaps w:val="0"/>
                <w:color w:val="auto"/>
              </w:rPr>
            </w:pPr>
          </w:p>
        </w:tc>
        <w:tc>
          <w:tcPr>
            <w:tcW w:w="2410" w:type="dxa"/>
            <w:vMerge/>
            <w:shd w:val="clear" w:color="auto" w:fill="auto"/>
            <w:hideMark/>
          </w:tcPr>
          <w:p w14:paraId="0ED3EA60" w14:textId="77777777" w:rsidR="00B87C2B" w:rsidRPr="00F57A31" w:rsidRDefault="00B87C2B">
            <w:pPr>
              <w:pStyle w:val="affff3"/>
              <w:rPr>
                <w:rStyle w:val="affff7"/>
                <w:smallCaps w:val="0"/>
                <w:color w:val="auto"/>
              </w:rPr>
            </w:pPr>
          </w:p>
        </w:tc>
        <w:tc>
          <w:tcPr>
            <w:tcW w:w="4542" w:type="dxa"/>
            <w:shd w:val="clear" w:color="auto" w:fill="auto"/>
            <w:hideMark/>
          </w:tcPr>
          <w:p w14:paraId="72D32F93" w14:textId="77777777" w:rsidR="00B87C2B" w:rsidRPr="00F57A31" w:rsidRDefault="00B87C2B">
            <w:pPr>
              <w:pStyle w:val="affff3"/>
              <w:rPr>
                <w:rStyle w:val="affff7"/>
                <w:smallCaps w:val="0"/>
                <w:color w:val="auto"/>
              </w:rPr>
            </w:pPr>
            <w:r w:rsidRPr="00F57A31">
              <w:rPr>
                <w:rStyle w:val="affff7"/>
                <w:smallCaps w:val="0"/>
                <w:color w:val="auto"/>
              </w:rPr>
              <w:t>例7:サプライヤーの契約に関連するデータ漏</w:t>
            </w:r>
            <w:r>
              <w:rPr>
                <w:rStyle w:val="affff7"/>
                <w:rFonts w:hint="eastAsia"/>
                <w:smallCaps w:val="0"/>
                <w:color w:val="auto"/>
              </w:rPr>
              <w:t>えい</w:t>
            </w:r>
            <w:r w:rsidRPr="00F57A31">
              <w:rPr>
                <w:rStyle w:val="affff7"/>
                <w:smallCaps w:val="0"/>
                <w:color w:val="auto"/>
              </w:rPr>
              <w:t>リスクを管理する。</w:t>
            </w:r>
          </w:p>
        </w:tc>
      </w:tr>
      <w:tr w:rsidR="00B87C2B" w:rsidRPr="00F57A31" w14:paraId="501C38EA" w14:textId="77777777">
        <w:trPr>
          <w:trHeight w:val="685"/>
        </w:trPr>
        <w:tc>
          <w:tcPr>
            <w:tcW w:w="1555" w:type="dxa"/>
            <w:vMerge w:val="restart"/>
            <w:shd w:val="clear" w:color="auto" w:fill="95DCF7" w:themeFill="accent4" w:themeFillTint="66"/>
            <w:hideMark/>
          </w:tcPr>
          <w:p w14:paraId="4CF757A5" w14:textId="77777777" w:rsidR="00B87C2B" w:rsidRPr="00F57A31" w:rsidRDefault="00B87C2B">
            <w:pPr>
              <w:pStyle w:val="affff3"/>
              <w:rPr>
                <w:rStyle w:val="affff7"/>
                <w:smallCaps w:val="0"/>
                <w:color w:val="auto"/>
              </w:rPr>
            </w:pPr>
            <w:r w:rsidRPr="00F57A31">
              <w:rPr>
                <w:rStyle w:val="affff7"/>
                <w:smallCaps w:val="0"/>
                <w:color w:val="auto"/>
              </w:rPr>
              <w:br w:type="column"/>
            </w:r>
            <w:r w:rsidRPr="00453730">
              <w:rPr>
                <w:rStyle w:val="affff7"/>
                <w:rFonts w:hint="eastAsia"/>
                <w:smallCaps w:val="0"/>
                <w:color w:val="auto"/>
              </w:rPr>
              <w:t>識別</w:t>
            </w:r>
            <w:r>
              <w:rPr>
                <w:rStyle w:val="affff7"/>
                <w:smallCaps w:val="0"/>
                <w:color w:val="auto"/>
              </w:rPr>
              <w:t>（</w:t>
            </w:r>
            <w:r w:rsidRPr="00F57A31">
              <w:rPr>
                <w:rStyle w:val="affff7"/>
                <w:smallCaps w:val="0"/>
                <w:color w:val="auto"/>
              </w:rPr>
              <w:t>ID</w:t>
            </w:r>
            <w:r>
              <w:rPr>
                <w:rStyle w:val="affff7"/>
                <w:smallCaps w:val="0"/>
                <w:color w:val="auto"/>
              </w:rPr>
              <w:t>）</w:t>
            </w:r>
            <w:r w:rsidRPr="00F57A31">
              <w:rPr>
                <w:rStyle w:val="affff7"/>
                <w:smallCaps w:val="0"/>
                <w:color w:val="auto"/>
              </w:rPr>
              <w:t>:組織の現在のサイバーセキュリティリスクを把握する。</w:t>
            </w:r>
          </w:p>
        </w:tc>
        <w:tc>
          <w:tcPr>
            <w:tcW w:w="1842" w:type="dxa"/>
            <w:vMerge w:val="restart"/>
            <w:shd w:val="clear" w:color="auto" w:fill="auto"/>
            <w:hideMark/>
          </w:tcPr>
          <w:p w14:paraId="47EA2437" w14:textId="77777777" w:rsidR="00B87C2B" w:rsidRPr="00F57A31" w:rsidRDefault="00B87C2B">
            <w:pPr>
              <w:pStyle w:val="affff3"/>
              <w:rPr>
                <w:rStyle w:val="affff7"/>
                <w:smallCaps w:val="0"/>
                <w:color w:val="auto"/>
              </w:rPr>
            </w:pPr>
            <w:r w:rsidRPr="00F57A31">
              <w:rPr>
                <w:rStyle w:val="affff7"/>
                <w:smallCaps w:val="0"/>
                <w:color w:val="auto"/>
              </w:rPr>
              <w:br w:type="column"/>
              <w:t>資産管理</w:t>
            </w:r>
            <w:r>
              <w:rPr>
                <w:rStyle w:val="affff7"/>
                <w:smallCaps w:val="0"/>
                <w:color w:val="auto"/>
              </w:rPr>
              <w:t>（</w:t>
            </w:r>
            <w:r w:rsidRPr="00F57A31">
              <w:rPr>
                <w:rStyle w:val="affff7"/>
                <w:smallCaps w:val="0"/>
                <w:color w:val="auto"/>
              </w:rPr>
              <w:t>ID.AM</w:t>
            </w:r>
            <w:r>
              <w:rPr>
                <w:rStyle w:val="affff7"/>
                <w:smallCaps w:val="0"/>
                <w:color w:val="auto"/>
              </w:rPr>
              <w:t>）</w:t>
            </w:r>
            <w:r w:rsidRPr="00F57A31">
              <w:rPr>
                <w:rStyle w:val="affff7"/>
                <w:smallCaps w:val="0"/>
                <w:color w:val="auto"/>
              </w:rPr>
              <w:t>:組織がビジネス目的を達成できるようにする資産</w:t>
            </w:r>
            <w:r>
              <w:rPr>
                <w:rStyle w:val="affff7"/>
                <w:smallCaps w:val="0"/>
                <w:color w:val="auto"/>
              </w:rPr>
              <w:t>（</w:t>
            </w:r>
            <w:r w:rsidRPr="00F57A31">
              <w:rPr>
                <w:rStyle w:val="affff7"/>
                <w:smallCaps w:val="0"/>
                <w:color w:val="auto"/>
              </w:rPr>
              <w:t>データ、ハードウェア、ソフトウェア、システム、施設、サービス、人など</w:t>
            </w:r>
            <w:r>
              <w:rPr>
                <w:rStyle w:val="affff7"/>
                <w:smallCaps w:val="0"/>
                <w:color w:val="auto"/>
              </w:rPr>
              <w:t>）</w:t>
            </w:r>
            <w:r w:rsidRPr="00F57A31">
              <w:rPr>
                <w:rStyle w:val="affff7"/>
                <w:smallCaps w:val="0"/>
                <w:color w:val="auto"/>
              </w:rPr>
              <w:t>は、組織の目標と組織のリスク戦略に対する相対的な重要性と一致して特定および管理される。</w:t>
            </w:r>
          </w:p>
        </w:tc>
        <w:tc>
          <w:tcPr>
            <w:tcW w:w="2410" w:type="dxa"/>
            <w:vMerge w:val="restart"/>
            <w:shd w:val="clear" w:color="auto" w:fill="auto"/>
            <w:noWrap/>
            <w:hideMark/>
          </w:tcPr>
          <w:p w14:paraId="7C7C328F" w14:textId="77777777" w:rsidR="00B87C2B" w:rsidRPr="00F57A31" w:rsidRDefault="00B87C2B">
            <w:pPr>
              <w:pStyle w:val="affff3"/>
              <w:rPr>
                <w:rStyle w:val="affff7"/>
                <w:smallCaps w:val="0"/>
                <w:color w:val="auto"/>
              </w:rPr>
            </w:pPr>
            <w:r w:rsidRPr="00F57A31">
              <w:rPr>
                <w:rStyle w:val="affff7"/>
                <w:smallCaps w:val="0"/>
                <w:color w:val="auto"/>
              </w:rPr>
              <w:br w:type="column"/>
              <w:t>ID.AM-01:組織が管理するハードウェアのインベントリを保持する。</w:t>
            </w:r>
          </w:p>
        </w:tc>
        <w:tc>
          <w:tcPr>
            <w:tcW w:w="4542" w:type="dxa"/>
            <w:shd w:val="clear" w:color="auto" w:fill="auto"/>
            <w:hideMark/>
          </w:tcPr>
          <w:p w14:paraId="43AC9D52" w14:textId="77777777" w:rsidR="00B87C2B" w:rsidRPr="00F57A31" w:rsidRDefault="00B87C2B">
            <w:pPr>
              <w:pStyle w:val="affff3"/>
              <w:rPr>
                <w:rStyle w:val="affff7"/>
                <w:smallCaps w:val="0"/>
                <w:color w:val="auto"/>
              </w:rPr>
            </w:pPr>
            <w:r w:rsidRPr="00F57A31">
              <w:rPr>
                <w:rStyle w:val="affff7"/>
                <w:smallCaps w:val="0"/>
                <w:color w:val="auto"/>
              </w:rPr>
              <w:br w:type="column"/>
              <w:t>例1:IT、IoT、OT、モバイルデバイスなど、あらゆる種類のハードウェアの在庫を維持する。</w:t>
            </w:r>
          </w:p>
        </w:tc>
      </w:tr>
      <w:tr w:rsidR="00B87C2B" w:rsidRPr="00F57A31" w14:paraId="50285EB6" w14:textId="77777777">
        <w:trPr>
          <w:trHeight w:val="658"/>
        </w:trPr>
        <w:tc>
          <w:tcPr>
            <w:tcW w:w="1555" w:type="dxa"/>
            <w:vMerge/>
            <w:shd w:val="clear" w:color="auto" w:fill="95DCF7" w:themeFill="accent4" w:themeFillTint="66"/>
            <w:noWrap/>
            <w:hideMark/>
          </w:tcPr>
          <w:p w14:paraId="65C058F3" w14:textId="77777777" w:rsidR="00B87C2B" w:rsidRPr="00F57A31" w:rsidRDefault="00B87C2B">
            <w:pPr>
              <w:pStyle w:val="affff3"/>
              <w:rPr>
                <w:rStyle w:val="affff7"/>
                <w:smallCaps w:val="0"/>
                <w:color w:val="auto"/>
              </w:rPr>
            </w:pPr>
          </w:p>
        </w:tc>
        <w:tc>
          <w:tcPr>
            <w:tcW w:w="1842" w:type="dxa"/>
            <w:vMerge/>
            <w:shd w:val="clear" w:color="auto" w:fill="auto"/>
            <w:hideMark/>
          </w:tcPr>
          <w:p w14:paraId="1F214A5B" w14:textId="77777777" w:rsidR="00B87C2B" w:rsidRPr="00F57A31" w:rsidRDefault="00B87C2B">
            <w:pPr>
              <w:pStyle w:val="affff3"/>
              <w:rPr>
                <w:rStyle w:val="affff7"/>
                <w:smallCaps w:val="0"/>
                <w:color w:val="auto"/>
              </w:rPr>
            </w:pPr>
          </w:p>
        </w:tc>
        <w:tc>
          <w:tcPr>
            <w:tcW w:w="2410" w:type="dxa"/>
            <w:vMerge/>
            <w:shd w:val="clear" w:color="auto" w:fill="auto"/>
            <w:hideMark/>
          </w:tcPr>
          <w:p w14:paraId="5B2E43FF" w14:textId="77777777" w:rsidR="00B87C2B" w:rsidRPr="00F57A31" w:rsidRDefault="00B87C2B">
            <w:pPr>
              <w:pStyle w:val="affff3"/>
              <w:rPr>
                <w:rStyle w:val="affff7"/>
                <w:smallCaps w:val="0"/>
                <w:color w:val="auto"/>
              </w:rPr>
            </w:pPr>
          </w:p>
        </w:tc>
        <w:tc>
          <w:tcPr>
            <w:tcW w:w="4542" w:type="dxa"/>
            <w:shd w:val="clear" w:color="auto" w:fill="auto"/>
            <w:hideMark/>
          </w:tcPr>
          <w:p w14:paraId="18F37DA8" w14:textId="77777777" w:rsidR="00B87C2B" w:rsidRPr="00F57A31" w:rsidRDefault="00B87C2B">
            <w:pPr>
              <w:pStyle w:val="affff3"/>
              <w:rPr>
                <w:rStyle w:val="affff7"/>
                <w:smallCaps w:val="0"/>
                <w:color w:val="auto"/>
              </w:rPr>
            </w:pPr>
            <w:r w:rsidRPr="00F57A31">
              <w:rPr>
                <w:rStyle w:val="affff7"/>
                <w:smallCaps w:val="0"/>
                <w:color w:val="auto"/>
              </w:rPr>
              <w:t>例2:ネットワークを常に監視して新しいハードウェアを検出し、インベントリを自動的に更新する。</w:t>
            </w:r>
          </w:p>
        </w:tc>
      </w:tr>
      <w:tr w:rsidR="00B87C2B" w:rsidRPr="00F57A31" w14:paraId="2A0B70E1" w14:textId="77777777">
        <w:trPr>
          <w:trHeight w:val="838"/>
        </w:trPr>
        <w:tc>
          <w:tcPr>
            <w:tcW w:w="1555" w:type="dxa"/>
            <w:vMerge/>
            <w:shd w:val="clear" w:color="auto" w:fill="95DCF7" w:themeFill="accent4" w:themeFillTint="66"/>
            <w:noWrap/>
            <w:hideMark/>
          </w:tcPr>
          <w:p w14:paraId="37C64D4D"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4D904D00"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33E6E486" w14:textId="77777777" w:rsidR="00B87C2B" w:rsidRPr="00F57A31" w:rsidRDefault="00B87C2B">
            <w:pPr>
              <w:pStyle w:val="affff3"/>
              <w:rPr>
                <w:rStyle w:val="affff7"/>
                <w:smallCaps w:val="0"/>
                <w:color w:val="auto"/>
              </w:rPr>
            </w:pPr>
            <w:r>
              <w:rPr>
                <w:rStyle w:val="affff7"/>
                <w:rFonts w:hint="eastAsia"/>
                <w:smallCaps w:val="0"/>
                <w:color w:val="auto"/>
              </w:rPr>
              <w:t>ID.</w:t>
            </w:r>
            <w:r w:rsidRPr="00F57A31">
              <w:rPr>
                <w:rStyle w:val="affff7"/>
                <w:smallCaps w:val="0"/>
                <w:color w:val="auto"/>
              </w:rPr>
              <w:t>AM-02:組織が管理するソフトウェア、サービス、システムのインベントリを管理する。</w:t>
            </w:r>
          </w:p>
        </w:tc>
        <w:tc>
          <w:tcPr>
            <w:tcW w:w="4542" w:type="dxa"/>
            <w:shd w:val="clear" w:color="auto" w:fill="auto"/>
            <w:hideMark/>
          </w:tcPr>
          <w:p w14:paraId="3BD9B542" w14:textId="77777777" w:rsidR="00B87C2B" w:rsidRPr="00F57A31" w:rsidRDefault="00B87C2B">
            <w:pPr>
              <w:pStyle w:val="affff3"/>
              <w:rPr>
                <w:rStyle w:val="affff7"/>
                <w:smallCaps w:val="0"/>
                <w:color w:val="auto"/>
              </w:rPr>
            </w:pPr>
            <w:r w:rsidRPr="00F57A31">
              <w:rPr>
                <w:rStyle w:val="affff7"/>
                <w:smallCaps w:val="0"/>
                <w:color w:val="auto"/>
              </w:rPr>
              <w:br w:type="column"/>
              <w:t>例1:商用オフザシェルフ、オープンソース、カスタムアプリケーション、APIサービス、クラウドベースのアプリケーションとサービスなど、あらゆる種類のソフトウェアとサービスのインベントリを維持する。</w:t>
            </w:r>
          </w:p>
        </w:tc>
      </w:tr>
      <w:tr w:rsidR="00B87C2B" w:rsidRPr="00F57A31" w14:paraId="63E33BE5" w14:textId="77777777">
        <w:trPr>
          <w:trHeight w:val="1140"/>
        </w:trPr>
        <w:tc>
          <w:tcPr>
            <w:tcW w:w="1555" w:type="dxa"/>
            <w:vMerge/>
            <w:shd w:val="clear" w:color="auto" w:fill="95DCF7" w:themeFill="accent4" w:themeFillTint="66"/>
            <w:noWrap/>
            <w:hideMark/>
          </w:tcPr>
          <w:p w14:paraId="13F641A8" w14:textId="77777777" w:rsidR="00B87C2B" w:rsidRPr="00F57A31" w:rsidRDefault="00B87C2B">
            <w:pPr>
              <w:pStyle w:val="affff3"/>
              <w:rPr>
                <w:rStyle w:val="affff7"/>
                <w:smallCaps w:val="0"/>
                <w:color w:val="auto"/>
              </w:rPr>
            </w:pPr>
          </w:p>
        </w:tc>
        <w:tc>
          <w:tcPr>
            <w:tcW w:w="1842" w:type="dxa"/>
            <w:vMerge/>
            <w:shd w:val="clear" w:color="auto" w:fill="auto"/>
            <w:hideMark/>
          </w:tcPr>
          <w:p w14:paraId="69417C4E" w14:textId="77777777" w:rsidR="00B87C2B" w:rsidRPr="00F57A31" w:rsidRDefault="00B87C2B">
            <w:pPr>
              <w:pStyle w:val="affff3"/>
              <w:rPr>
                <w:rStyle w:val="affff7"/>
                <w:smallCaps w:val="0"/>
                <w:color w:val="auto"/>
              </w:rPr>
            </w:pPr>
          </w:p>
        </w:tc>
        <w:tc>
          <w:tcPr>
            <w:tcW w:w="2410" w:type="dxa"/>
            <w:vMerge/>
            <w:shd w:val="clear" w:color="auto" w:fill="auto"/>
            <w:hideMark/>
          </w:tcPr>
          <w:p w14:paraId="104AB7F9" w14:textId="77777777" w:rsidR="00B87C2B" w:rsidRPr="00F57A31" w:rsidRDefault="00B87C2B">
            <w:pPr>
              <w:pStyle w:val="affff3"/>
              <w:rPr>
                <w:rStyle w:val="affff7"/>
                <w:smallCaps w:val="0"/>
                <w:color w:val="auto"/>
              </w:rPr>
            </w:pPr>
          </w:p>
        </w:tc>
        <w:tc>
          <w:tcPr>
            <w:tcW w:w="4542" w:type="dxa"/>
            <w:shd w:val="clear" w:color="auto" w:fill="auto"/>
            <w:hideMark/>
          </w:tcPr>
          <w:p w14:paraId="1D8073B2" w14:textId="77777777" w:rsidR="00B87C2B" w:rsidRPr="00F57A31" w:rsidRDefault="00B87C2B">
            <w:pPr>
              <w:pStyle w:val="affff3"/>
              <w:rPr>
                <w:rStyle w:val="affff7"/>
                <w:smallCaps w:val="0"/>
                <w:color w:val="auto"/>
              </w:rPr>
            </w:pPr>
            <w:r w:rsidRPr="00F57A31">
              <w:rPr>
                <w:rStyle w:val="affff7"/>
                <w:smallCaps w:val="0"/>
                <w:color w:val="auto"/>
              </w:rPr>
              <w:t>例2:コンテナや仮想マシンを含むすべてのプラットフォームを常時監視し、ソフトウェアとサービスのインベントリの変更を確認する。</w:t>
            </w:r>
          </w:p>
        </w:tc>
      </w:tr>
      <w:tr w:rsidR="00B87C2B" w:rsidRPr="00F57A31" w14:paraId="3C84066B" w14:textId="77777777">
        <w:trPr>
          <w:trHeight w:val="406"/>
        </w:trPr>
        <w:tc>
          <w:tcPr>
            <w:tcW w:w="1555" w:type="dxa"/>
            <w:vMerge/>
            <w:shd w:val="clear" w:color="auto" w:fill="95DCF7" w:themeFill="accent4" w:themeFillTint="66"/>
            <w:noWrap/>
            <w:hideMark/>
          </w:tcPr>
          <w:p w14:paraId="1F7D9DEE" w14:textId="77777777" w:rsidR="00B87C2B" w:rsidRPr="00F57A31" w:rsidRDefault="00B87C2B">
            <w:pPr>
              <w:pStyle w:val="affff3"/>
              <w:rPr>
                <w:rStyle w:val="affff7"/>
                <w:smallCaps w:val="0"/>
                <w:color w:val="auto"/>
              </w:rPr>
            </w:pPr>
          </w:p>
        </w:tc>
        <w:tc>
          <w:tcPr>
            <w:tcW w:w="1842" w:type="dxa"/>
            <w:vMerge/>
            <w:shd w:val="clear" w:color="auto" w:fill="auto"/>
            <w:hideMark/>
          </w:tcPr>
          <w:p w14:paraId="31206FDB" w14:textId="77777777" w:rsidR="00B87C2B" w:rsidRPr="00F57A31" w:rsidRDefault="00B87C2B">
            <w:pPr>
              <w:pStyle w:val="affff3"/>
              <w:rPr>
                <w:rStyle w:val="affff7"/>
                <w:smallCaps w:val="0"/>
                <w:color w:val="auto"/>
              </w:rPr>
            </w:pPr>
          </w:p>
        </w:tc>
        <w:tc>
          <w:tcPr>
            <w:tcW w:w="2410" w:type="dxa"/>
            <w:vMerge/>
            <w:shd w:val="clear" w:color="auto" w:fill="auto"/>
            <w:hideMark/>
          </w:tcPr>
          <w:p w14:paraId="446FE778" w14:textId="77777777" w:rsidR="00B87C2B" w:rsidRPr="00F57A31" w:rsidRDefault="00B87C2B">
            <w:pPr>
              <w:pStyle w:val="affff3"/>
              <w:rPr>
                <w:rStyle w:val="affff7"/>
                <w:smallCaps w:val="0"/>
                <w:color w:val="auto"/>
              </w:rPr>
            </w:pPr>
          </w:p>
        </w:tc>
        <w:tc>
          <w:tcPr>
            <w:tcW w:w="4542" w:type="dxa"/>
            <w:shd w:val="clear" w:color="auto" w:fill="auto"/>
            <w:hideMark/>
          </w:tcPr>
          <w:p w14:paraId="140FC84E" w14:textId="77777777" w:rsidR="00B87C2B" w:rsidRPr="00F57A31" w:rsidRDefault="00B87C2B">
            <w:pPr>
              <w:pStyle w:val="affff3"/>
              <w:rPr>
                <w:rStyle w:val="affff7"/>
                <w:smallCaps w:val="0"/>
                <w:color w:val="auto"/>
              </w:rPr>
            </w:pPr>
            <w:r w:rsidRPr="00F57A31">
              <w:rPr>
                <w:rStyle w:val="affff7"/>
                <w:smallCaps w:val="0"/>
                <w:color w:val="auto"/>
              </w:rPr>
              <w:t>例3:組織のシステムのインベントリを維持する。</w:t>
            </w:r>
          </w:p>
        </w:tc>
      </w:tr>
      <w:tr w:rsidR="00B87C2B" w:rsidRPr="00F57A31" w14:paraId="56E4D34D" w14:textId="77777777">
        <w:trPr>
          <w:trHeight w:val="568"/>
        </w:trPr>
        <w:tc>
          <w:tcPr>
            <w:tcW w:w="1555" w:type="dxa"/>
            <w:vMerge/>
            <w:shd w:val="clear" w:color="auto" w:fill="95DCF7" w:themeFill="accent4" w:themeFillTint="66"/>
            <w:noWrap/>
            <w:hideMark/>
          </w:tcPr>
          <w:p w14:paraId="2FF7058C"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329C9B0F"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3CF56810" w14:textId="77777777" w:rsidR="00B87C2B" w:rsidRPr="00F57A31" w:rsidRDefault="00B87C2B">
            <w:pPr>
              <w:pStyle w:val="affff3"/>
              <w:rPr>
                <w:rStyle w:val="affff7"/>
                <w:smallCaps w:val="0"/>
                <w:color w:val="auto"/>
              </w:rPr>
            </w:pPr>
            <w:r w:rsidRPr="00F57A31">
              <w:rPr>
                <w:rStyle w:val="affff7"/>
                <w:smallCaps w:val="0"/>
                <w:color w:val="auto"/>
              </w:rPr>
              <w:t>ID.AM-03:組織の許可されたネットワーク通信と内部および外部のネットワークデータフローの表現が維持される。</w:t>
            </w:r>
          </w:p>
        </w:tc>
        <w:tc>
          <w:tcPr>
            <w:tcW w:w="4542" w:type="dxa"/>
            <w:shd w:val="clear" w:color="auto" w:fill="auto"/>
            <w:hideMark/>
          </w:tcPr>
          <w:p w14:paraId="2DA610F2" w14:textId="77777777" w:rsidR="00B87C2B" w:rsidRPr="00F57A31" w:rsidRDefault="00B87C2B">
            <w:pPr>
              <w:pStyle w:val="affff3"/>
              <w:rPr>
                <w:rStyle w:val="affff7"/>
                <w:smallCaps w:val="0"/>
                <w:color w:val="auto"/>
              </w:rPr>
            </w:pPr>
            <w:r w:rsidRPr="00F57A31">
              <w:rPr>
                <w:rStyle w:val="affff7"/>
                <w:smallCaps w:val="0"/>
                <w:color w:val="auto"/>
              </w:rPr>
              <w:t>例1:組織の有線および無線ネットワーク内の通信とデータフローのベースラインを維持する。</w:t>
            </w:r>
          </w:p>
        </w:tc>
      </w:tr>
      <w:tr w:rsidR="00B87C2B" w:rsidRPr="00F57A31" w14:paraId="33118AB5" w14:textId="77777777">
        <w:trPr>
          <w:trHeight w:val="113"/>
        </w:trPr>
        <w:tc>
          <w:tcPr>
            <w:tcW w:w="1555" w:type="dxa"/>
            <w:vMerge/>
            <w:shd w:val="clear" w:color="auto" w:fill="95DCF7" w:themeFill="accent4" w:themeFillTint="66"/>
            <w:noWrap/>
            <w:hideMark/>
          </w:tcPr>
          <w:p w14:paraId="238B2470" w14:textId="77777777" w:rsidR="00B87C2B" w:rsidRPr="00F57A31" w:rsidRDefault="00B87C2B">
            <w:pPr>
              <w:pStyle w:val="affff3"/>
              <w:rPr>
                <w:rStyle w:val="affff7"/>
                <w:smallCaps w:val="0"/>
                <w:color w:val="auto"/>
              </w:rPr>
            </w:pPr>
          </w:p>
        </w:tc>
        <w:tc>
          <w:tcPr>
            <w:tcW w:w="1842" w:type="dxa"/>
            <w:vMerge/>
            <w:shd w:val="clear" w:color="auto" w:fill="auto"/>
            <w:hideMark/>
          </w:tcPr>
          <w:p w14:paraId="2C01B302" w14:textId="77777777" w:rsidR="00B87C2B" w:rsidRPr="00F57A31" w:rsidRDefault="00B87C2B">
            <w:pPr>
              <w:pStyle w:val="affff3"/>
              <w:rPr>
                <w:rStyle w:val="affff7"/>
                <w:smallCaps w:val="0"/>
                <w:color w:val="auto"/>
              </w:rPr>
            </w:pPr>
          </w:p>
        </w:tc>
        <w:tc>
          <w:tcPr>
            <w:tcW w:w="2410" w:type="dxa"/>
            <w:vMerge/>
            <w:shd w:val="clear" w:color="auto" w:fill="auto"/>
            <w:hideMark/>
          </w:tcPr>
          <w:p w14:paraId="583D10CB" w14:textId="77777777" w:rsidR="00B87C2B" w:rsidRPr="00F57A31" w:rsidRDefault="00B87C2B">
            <w:pPr>
              <w:pStyle w:val="affff3"/>
              <w:rPr>
                <w:rStyle w:val="affff7"/>
                <w:smallCaps w:val="0"/>
                <w:color w:val="auto"/>
              </w:rPr>
            </w:pPr>
          </w:p>
        </w:tc>
        <w:tc>
          <w:tcPr>
            <w:tcW w:w="4542" w:type="dxa"/>
            <w:shd w:val="clear" w:color="auto" w:fill="auto"/>
            <w:hideMark/>
          </w:tcPr>
          <w:p w14:paraId="39BA1702" w14:textId="77777777" w:rsidR="00B87C2B" w:rsidRPr="00F57A31" w:rsidRDefault="00B87C2B">
            <w:pPr>
              <w:pStyle w:val="affff3"/>
              <w:rPr>
                <w:rStyle w:val="affff7"/>
                <w:smallCaps w:val="0"/>
                <w:color w:val="auto"/>
              </w:rPr>
            </w:pPr>
            <w:r w:rsidRPr="00F57A31">
              <w:rPr>
                <w:rStyle w:val="affff7"/>
                <w:smallCaps w:val="0"/>
                <w:color w:val="auto"/>
              </w:rPr>
              <w:br w:type="column"/>
              <w:t>例2:組織とサードパーティ間のコミュニケーションとデータフローのベースラインを維持する。</w:t>
            </w:r>
          </w:p>
        </w:tc>
      </w:tr>
      <w:tr w:rsidR="00B87C2B" w:rsidRPr="00F57A31" w14:paraId="620146D4" w14:textId="77777777">
        <w:trPr>
          <w:trHeight w:val="792"/>
        </w:trPr>
        <w:tc>
          <w:tcPr>
            <w:tcW w:w="1555" w:type="dxa"/>
            <w:vMerge/>
            <w:shd w:val="clear" w:color="auto" w:fill="95DCF7" w:themeFill="accent4" w:themeFillTint="66"/>
            <w:noWrap/>
            <w:hideMark/>
          </w:tcPr>
          <w:p w14:paraId="43031992" w14:textId="77777777" w:rsidR="00B87C2B" w:rsidRPr="00F57A31" w:rsidRDefault="00B87C2B">
            <w:pPr>
              <w:pStyle w:val="affff3"/>
              <w:rPr>
                <w:rStyle w:val="affff7"/>
                <w:smallCaps w:val="0"/>
                <w:color w:val="auto"/>
              </w:rPr>
            </w:pPr>
          </w:p>
        </w:tc>
        <w:tc>
          <w:tcPr>
            <w:tcW w:w="1842" w:type="dxa"/>
            <w:vMerge/>
            <w:shd w:val="clear" w:color="auto" w:fill="auto"/>
            <w:hideMark/>
          </w:tcPr>
          <w:p w14:paraId="68F8CB61" w14:textId="77777777" w:rsidR="00B87C2B" w:rsidRPr="00F57A31" w:rsidRDefault="00B87C2B">
            <w:pPr>
              <w:pStyle w:val="affff3"/>
              <w:rPr>
                <w:rStyle w:val="affff7"/>
                <w:smallCaps w:val="0"/>
                <w:color w:val="auto"/>
              </w:rPr>
            </w:pPr>
          </w:p>
        </w:tc>
        <w:tc>
          <w:tcPr>
            <w:tcW w:w="2410" w:type="dxa"/>
            <w:vMerge/>
            <w:shd w:val="clear" w:color="auto" w:fill="auto"/>
            <w:hideMark/>
          </w:tcPr>
          <w:p w14:paraId="2B9F442C" w14:textId="77777777" w:rsidR="00B87C2B" w:rsidRPr="00F57A31" w:rsidRDefault="00B87C2B">
            <w:pPr>
              <w:pStyle w:val="affff3"/>
              <w:rPr>
                <w:rStyle w:val="affff7"/>
                <w:smallCaps w:val="0"/>
                <w:color w:val="auto"/>
              </w:rPr>
            </w:pPr>
          </w:p>
        </w:tc>
        <w:tc>
          <w:tcPr>
            <w:tcW w:w="4542" w:type="dxa"/>
            <w:shd w:val="clear" w:color="auto" w:fill="auto"/>
            <w:hideMark/>
          </w:tcPr>
          <w:p w14:paraId="18071019" w14:textId="77777777" w:rsidR="00B87C2B" w:rsidRPr="00F57A31" w:rsidRDefault="00B87C2B">
            <w:pPr>
              <w:pStyle w:val="affff3"/>
              <w:rPr>
                <w:rStyle w:val="affff7"/>
                <w:smallCaps w:val="0"/>
                <w:color w:val="auto"/>
              </w:rPr>
            </w:pPr>
            <w:r w:rsidRPr="00F57A31">
              <w:rPr>
                <w:rStyle w:val="affff7"/>
                <w:smallCaps w:val="0"/>
                <w:color w:val="auto"/>
              </w:rPr>
              <w:t>例3:組織のIaaS</w:t>
            </w:r>
            <w:r>
              <w:rPr>
                <w:rStyle w:val="affff7"/>
                <w:smallCaps w:val="0"/>
                <w:color w:val="auto"/>
              </w:rPr>
              <w:t>（</w:t>
            </w:r>
            <w:r w:rsidRPr="00F57A31">
              <w:rPr>
                <w:rStyle w:val="affff7"/>
                <w:smallCaps w:val="0"/>
                <w:color w:val="auto"/>
              </w:rPr>
              <w:t>Infrastructure-as-a-Service</w:t>
            </w:r>
            <w:r>
              <w:rPr>
                <w:rStyle w:val="affff7"/>
                <w:smallCaps w:val="0"/>
                <w:color w:val="auto"/>
              </w:rPr>
              <w:t>）</w:t>
            </w:r>
            <w:r w:rsidRPr="00F57A31">
              <w:rPr>
                <w:rStyle w:val="affff7"/>
                <w:smallCaps w:val="0"/>
                <w:color w:val="auto"/>
              </w:rPr>
              <w:t>の使用に関する通信とデータフローのベースラインを維持する。</w:t>
            </w:r>
          </w:p>
        </w:tc>
      </w:tr>
      <w:tr w:rsidR="00B87C2B" w:rsidRPr="00F57A31" w14:paraId="305E7D0F" w14:textId="77777777">
        <w:trPr>
          <w:trHeight w:val="1290"/>
        </w:trPr>
        <w:tc>
          <w:tcPr>
            <w:tcW w:w="1555" w:type="dxa"/>
            <w:vMerge/>
            <w:shd w:val="clear" w:color="auto" w:fill="95DCF7" w:themeFill="accent4" w:themeFillTint="66"/>
            <w:noWrap/>
            <w:hideMark/>
          </w:tcPr>
          <w:p w14:paraId="6607123F" w14:textId="77777777" w:rsidR="00B87C2B" w:rsidRPr="00F57A31" w:rsidRDefault="00B87C2B">
            <w:pPr>
              <w:pStyle w:val="affff3"/>
              <w:rPr>
                <w:rStyle w:val="affff7"/>
                <w:smallCaps w:val="0"/>
                <w:color w:val="auto"/>
              </w:rPr>
            </w:pPr>
          </w:p>
        </w:tc>
        <w:tc>
          <w:tcPr>
            <w:tcW w:w="1842" w:type="dxa"/>
            <w:vMerge/>
            <w:shd w:val="clear" w:color="auto" w:fill="auto"/>
            <w:hideMark/>
          </w:tcPr>
          <w:p w14:paraId="3853F5EB" w14:textId="77777777" w:rsidR="00B87C2B" w:rsidRPr="00F57A31" w:rsidRDefault="00B87C2B">
            <w:pPr>
              <w:pStyle w:val="affff3"/>
              <w:rPr>
                <w:rStyle w:val="affff7"/>
                <w:smallCaps w:val="0"/>
                <w:color w:val="auto"/>
              </w:rPr>
            </w:pPr>
          </w:p>
        </w:tc>
        <w:tc>
          <w:tcPr>
            <w:tcW w:w="2410" w:type="dxa"/>
            <w:vMerge/>
            <w:shd w:val="clear" w:color="auto" w:fill="auto"/>
            <w:hideMark/>
          </w:tcPr>
          <w:p w14:paraId="080E1BF4" w14:textId="77777777" w:rsidR="00B87C2B" w:rsidRPr="00F57A31" w:rsidRDefault="00B87C2B">
            <w:pPr>
              <w:pStyle w:val="affff3"/>
              <w:rPr>
                <w:rStyle w:val="affff7"/>
                <w:smallCaps w:val="0"/>
                <w:color w:val="auto"/>
              </w:rPr>
            </w:pPr>
          </w:p>
        </w:tc>
        <w:tc>
          <w:tcPr>
            <w:tcW w:w="4542" w:type="dxa"/>
            <w:shd w:val="clear" w:color="auto" w:fill="auto"/>
            <w:hideMark/>
          </w:tcPr>
          <w:p w14:paraId="2053227B" w14:textId="77777777" w:rsidR="00B87C2B" w:rsidRPr="00F57A31" w:rsidRDefault="00B87C2B">
            <w:pPr>
              <w:pStyle w:val="affff3"/>
              <w:rPr>
                <w:rStyle w:val="affff7"/>
                <w:smallCaps w:val="0"/>
                <w:color w:val="auto"/>
              </w:rPr>
            </w:pPr>
            <w:r w:rsidRPr="00F57A31">
              <w:rPr>
                <w:rStyle w:val="affff7"/>
                <w:smallCaps w:val="0"/>
                <w:color w:val="auto"/>
              </w:rPr>
              <w:t>例4:許可されたシステム間で通常使用される予想されるネットワークポート、プロトコル、およびサービスのドキュメントを維持する。</w:t>
            </w:r>
          </w:p>
        </w:tc>
      </w:tr>
      <w:tr w:rsidR="00B87C2B" w:rsidRPr="00F57A31" w14:paraId="39AC25D8" w14:textId="77777777">
        <w:trPr>
          <w:trHeight w:val="555"/>
        </w:trPr>
        <w:tc>
          <w:tcPr>
            <w:tcW w:w="1555" w:type="dxa"/>
            <w:vMerge/>
            <w:shd w:val="clear" w:color="auto" w:fill="95DCF7" w:themeFill="accent4" w:themeFillTint="66"/>
            <w:noWrap/>
            <w:hideMark/>
          </w:tcPr>
          <w:p w14:paraId="33F08104"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2C9244C1"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026472D7" w14:textId="77777777" w:rsidR="00B87C2B" w:rsidRPr="00F57A31" w:rsidRDefault="00B87C2B">
            <w:pPr>
              <w:pStyle w:val="affff3"/>
              <w:rPr>
                <w:rStyle w:val="affff7"/>
                <w:smallCaps w:val="0"/>
                <w:color w:val="auto"/>
              </w:rPr>
            </w:pPr>
            <w:r w:rsidRPr="00F57A31">
              <w:rPr>
                <w:rStyle w:val="affff7"/>
                <w:smallCaps w:val="0"/>
                <w:color w:val="auto"/>
              </w:rPr>
              <w:br w:type="column"/>
              <w:t>ID.AM-04:サプライヤーが提供するサービスの在庫を管理する。</w:t>
            </w:r>
          </w:p>
        </w:tc>
        <w:tc>
          <w:tcPr>
            <w:tcW w:w="4542" w:type="dxa"/>
            <w:shd w:val="clear" w:color="auto" w:fill="auto"/>
            <w:hideMark/>
          </w:tcPr>
          <w:p w14:paraId="62964399" w14:textId="77777777" w:rsidR="00B87C2B" w:rsidRPr="00F57A31" w:rsidRDefault="00B87C2B">
            <w:pPr>
              <w:pStyle w:val="affff3"/>
              <w:rPr>
                <w:rStyle w:val="affff7"/>
                <w:smallCaps w:val="0"/>
                <w:color w:val="auto"/>
              </w:rPr>
            </w:pPr>
            <w:r w:rsidRPr="00F57A31">
              <w:rPr>
                <w:rStyle w:val="affff7"/>
                <w:smallCaps w:val="0"/>
                <w:color w:val="auto"/>
              </w:rPr>
              <w:br w:type="column"/>
              <w:t>例1:APIのおよびその</w:t>
            </w:r>
            <w:r>
              <w:rPr>
                <w:rStyle w:val="affff7"/>
                <w:rFonts w:hint="eastAsia"/>
                <w:smallCaps w:val="0"/>
                <w:color w:val="auto"/>
              </w:rPr>
              <w:t>ほか</w:t>
            </w:r>
            <w:r w:rsidRPr="00F57A31">
              <w:rPr>
                <w:rStyle w:val="affff7"/>
                <w:smallCaps w:val="0"/>
                <w:color w:val="auto"/>
              </w:rPr>
              <w:t>の外部でホストされているアプリケーションサービス、サードパーティのInfrastructure-as-a-Service</w:t>
            </w:r>
            <w:r>
              <w:rPr>
                <w:rStyle w:val="affff7"/>
                <w:smallCaps w:val="0"/>
                <w:color w:val="auto"/>
              </w:rPr>
              <w:t>（</w:t>
            </w:r>
            <w:r w:rsidRPr="00F57A31">
              <w:rPr>
                <w:rStyle w:val="affff7"/>
                <w:smallCaps w:val="0"/>
                <w:color w:val="auto"/>
              </w:rPr>
              <w:t>IaaS</w:t>
            </w:r>
            <w:r>
              <w:rPr>
                <w:rStyle w:val="affff7"/>
                <w:smallCaps w:val="0"/>
                <w:color w:val="auto"/>
              </w:rPr>
              <w:t>）</w:t>
            </w:r>
            <w:r w:rsidRPr="00F57A31">
              <w:rPr>
                <w:rStyle w:val="affff7"/>
                <w:smallCaps w:val="0"/>
                <w:color w:val="auto"/>
              </w:rPr>
              <w:t>、Platform-as-a-Service</w:t>
            </w:r>
            <w:r>
              <w:rPr>
                <w:rStyle w:val="affff7"/>
                <w:smallCaps w:val="0"/>
                <w:color w:val="auto"/>
              </w:rPr>
              <w:t>（</w:t>
            </w:r>
            <w:r w:rsidRPr="00F57A31">
              <w:rPr>
                <w:rStyle w:val="affff7"/>
                <w:smallCaps w:val="0"/>
                <w:color w:val="auto"/>
              </w:rPr>
              <w:t>PaaS</w:t>
            </w:r>
            <w:r>
              <w:rPr>
                <w:rStyle w:val="affff7"/>
                <w:smallCaps w:val="0"/>
                <w:color w:val="auto"/>
              </w:rPr>
              <w:t>）</w:t>
            </w:r>
            <w:r w:rsidRPr="00F57A31">
              <w:rPr>
                <w:rStyle w:val="affff7"/>
                <w:smallCaps w:val="0"/>
                <w:color w:val="auto"/>
              </w:rPr>
              <w:t>、Software-as-a-Service</w:t>
            </w:r>
            <w:r>
              <w:rPr>
                <w:rStyle w:val="affff7"/>
                <w:smallCaps w:val="0"/>
                <w:color w:val="auto"/>
              </w:rPr>
              <w:t>（</w:t>
            </w:r>
            <w:r w:rsidRPr="00F57A31">
              <w:rPr>
                <w:rStyle w:val="affff7"/>
                <w:smallCaps w:val="0"/>
                <w:color w:val="auto"/>
              </w:rPr>
              <w:t>SaaS</w:t>
            </w:r>
            <w:r>
              <w:rPr>
                <w:rStyle w:val="affff7"/>
                <w:smallCaps w:val="0"/>
                <w:color w:val="auto"/>
              </w:rPr>
              <w:t>）</w:t>
            </w:r>
            <w:r w:rsidRPr="00F57A31">
              <w:rPr>
                <w:rStyle w:val="affff7"/>
                <w:smallCaps w:val="0"/>
                <w:color w:val="auto"/>
              </w:rPr>
              <w:t>オファリングなど、組織が使用するすべての外部サービスのインベントリを作成する。</w:t>
            </w:r>
          </w:p>
        </w:tc>
      </w:tr>
      <w:tr w:rsidR="00B87C2B" w:rsidRPr="00F57A31" w14:paraId="33E19502" w14:textId="77777777">
        <w:trPr>
          <w:trHeight w:val="977"/>
        </w:trPr>
        <w:tc>
          <w:tcPr>
            <w:tcW w:w="1555" w:type="dxa"/>
            <w:vMerge/>
            <w:shd w:val="clear" w:color="auto" w:fill="95DCF7" w:themeFill="accent4" w:themeFillTint="66"/>
            <w:noWrap/>
            <w:hideMark/>
          </w:tcPr>
          <w:p w14:paraId="1C34911C" w14:textId="77777777" w:rsidR="00B87C2B" w:rsidRPr="00F57A31" w:rsidRDefault="00B87C2B">
            <w:pPr>
              <w:pStyle w:val="affff3"/>
              <w:rPr>
                <w:rStyle w:val="affff7"/>
                <w:smallCaps w:val="0"/>
                <w:color w:val="auto"/>
              </w:rPr>
            </w:pPr>
          </w:p>
        </w:tc>
        <w:tc>
          <w:tcPr>
            <w:tcW w:w="1842" w:type="dxa"/>
            <w:vMerge/>
            <w:shd w:val="clear" w:color="auto" w:fill="auto"/>
            <w:hideMark/>
          </w:tcPr>
          <w:p w14:paraId="27AF9725" w14:textId="77777777" w:rsidR="00B87C2B" w:rsidRPr="00F57A31" w:rsidRDefault="00B87C2B">
            <w:pPr>
              <w:pStyle w:val="affff3"/>
              <w:rPr>
                <w:rStyle w:val="affff7"/>
                <w:smallCaps w:val="0"/>
                <w:color w:val="auto"/>
              </w:rPr>
            </w:pPr>
          </w:p>
        </w:tc>
        <w:tc>
          <w:tcPr>
            <w:tcW w:w="2410" w:type="dxa"/>
            <w:vMerge/>
            <w:shd w:val="clear" w:color="auto" w:fill="auto"/>
            <w:hideMark/>
          </w:tcPr>
          <w:p w14:paraId="16463438" w14:textId="77777777" w:rsidR="00B87C2B" w:rsidRPr="00F57A31" w:rsidRDefault="00B87C2B">
            <w:pPr>
              <w:pStyle w:val="affff3"/>
              <w:rPr>
                <w:rStyle w:val="affff7"/>
                <w:smallCaps w:val="0"/>
                <w:color w:val="auto"/>
              </w:rPr>
            </w:pPr>
          </w:p>
        </w:tc>
        <w:tc>
          <w:tcPr>
            <w:tcW w:w="4542" w:type="dxa"/>
            <w:shd w:val="clear" w:color="auto" w:fill="auto"/>
            <w:hideMark/>
          </w:tcPr>
          <w:p w14:paraId="1E4E10A7" w14:textId="77777777" w:rsidR="00B87C2B" w:rsidRPr="00F57A31" w:rsidRDefault="00B87C2B">
            <w:pPr>
              <w:pStyle w:val="affff3"/>
              <w:rPr>
                <w:rStyle w:val="affff7"/>
                <w:smallCaps w:val="0"/>
                <w:color w:val="auto"/>
              </w:rPr>
            </w:pPr>
            <w:r w:rsidRPr="00F57A31">
              <w:rPr>
                <w:rStyle w:val="affff7"/>
                <w:smallCaps w:val="0"/>
                <w:color w:val="auto"/>
              </w:rPr>
              <w:br w:type="column"/>
              <w:t>例2:新しい外部サービスを利用する場合はインベントリを更新して、組織によるそのサービスの使用の適切なサイバーセキュリティリスク管理監視を確保する。</w:t>
            </w:r>
          </w:p>
        </w:tc>
      </w:tr>
      <w:tr w:rsidR="00B87C2B" w:rsidRPr="00F57A31" w14:paraId="2F3ABE7A" w14:textId="77777777">
        <w:trPr>
          <w:trHeight w:val="328"/>
        </w:trPr>
        <w:tc>
          <w:tcPr>
            <w:tcW w:w="1555" w:type="dxa"/>
            <w:vMerge/>
            <w:shd w:val="clear" w:color="auto" w:fill="95DCF7" w:themeFill="accent4" w:themeFillTint="66"/>
            <w:noWrap/>
            <w:hideMark/>
          </w:tcPr>
          <w:p w14:paraId="701E4C5C"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55644F12"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043A43E1" w14:textId="77777777" w:rsidR="00B87C2B" w:rsidRPr="00F57A31" w:rsidRDefault="00B87C2B">
            <w:pPr>
              <w:pStyle w:val="affff3"/>
              <w:rPr>
                <w:rStyle w:val="affff7"/>
                <w:smallCaps w:val="0"/>
                <w:color w:val="auto"/>
              </w:rPr>
            </w:pPr>
            <w:r w:rsidRPr="00F57A31">
              <w:rPr>
                <w:rStyle w:val="affff7"/>
                <w:smallCaps w:val="0"/>
                <w:color w:val="auto"/>
              </w:rPr>
              <w:t>ID.AM-05:資産は、分類、重要度、リソース、ミッションへの影響に基づいて優先順位が付けられる。</w:t>
            </w:r>
          </w:p>
        </w:tc>
        <w:tc>
          <w:tcPr>
            <w:tcW w:w="4542" w:type="dxa"/>
            <w:shd w:val="clear" w:color="auto" w:fill="auto"/>
            <w:hideMark/>
          </w:tcPr>
          <w:p w14:paraId="4A4AB626" w14:textId="77777777" w:rsidR="00B87C2B" w:rsidRPr="00F57A31" w:rsidRDefault="00B87C2B">
            <w:pPr>
              <w:pStyle w:val="affff3"/>
              <w:rPr>
                <w:rStyle w:val="affff7"/>
                <w:smallCaps w:val="0"/>
                <w:color w:val="auto"/>
              </w:rPr>
            </w:pPr>
            <w:r w:rsidRPr="00F57A31">
              <w:rPr>
                <w:rStyle w:val="affff7"/>
                <w:smallCaps w:val="0"/>
                <w:color w:val="auto"/>
              </w:rPr>
              <w:t>例1:各クラスの資産の優先順位付けの基準を定義する。</w:t>
            </w:r>
          </w:p>
        </w:tc>
      </w:tr>
      <w:tr w:rsidR="00B87C2B" w:rsidRPr="00F57A31" w14:paraId="6BB940A3" w14:textId="77777777">
        <w:trPr>
          <w:trHeight w:val="296"/>
        </w:trPr>
        <w:tc>
          <w:tcPr>
            <w:tcW w:w="1555" w:type="dxa"/>
            <w:vMerge/>
            <w:shd w:val="clear" w:color="auto" w:fill="95DCF7" w:themeFill="accent4" w:themeFillTint="66"/>
            <w:noWrap/>
            <w:hideMark/>
          </w:tcPr>
          <w:p w14:paraId="7BAA0CA8" w14:textId="77777777" w:rsidR="00B87C2B" w:rsidRPr="00F57A31" w:rsidRDefault="00B87C2B">
            <w:pPr>
              <w:pStyle w:val="affff3"/>
              <w:rPr>
                <w:rStyle w:val="affff7"/>
                <w:smallCaps w:val="0"/>
                <w:color w:val="auto"/>
              </w:rPr>
            </w:pPr>
          </w:p>
        </w:tc>
        <w:tc>
          <w:tcPr>
            <w:tcW w:w="1842" w:type="dxa"/>
            <w:vMerge/>
            <w:shd w:val="clear" w:color="auto" w:fill="auto"/>
            <w:hideMark/>
          </w:tcPr>
          <w:p w14:paraId="45B48E07" w14:textId="77777777" w:rsidR="00B87C2B" w:rsidRPr="00F57A31" w:rsidRDefault="00B87C2B">
            <w:pPr>
              <w:pStyle w:val="affff3"/>
              <w:rPr>
                <w:rStyle w:val="affff7"/>
                <w:smallCaps w:val="0"/>
                <w:color w:val="auto"/>
              </w:rPr>
            </w:pPr>
          </w:p>
        </w:tc>
        <w:tc>
          <w:tcPr>
            <w:tcW w:w="2410" w:type="dxa"/>
            <w:vMerge/>
            <w:shd w:val="clear" w:color="auto" w:fill="auto"/>
            <w:hideMark/>
          </w:tcPr>
          <w:p w14:paraId="3AB98C44" w14:textId="77777777" w:rsidR="00B87C2B" w:rsidRPr="00F57A31" w:rsidRDefault="00B87C2B">
            <w:pPr>
              <w:pStyle w:val="affff3"/>
              <w:rPr>
                <w:rStyle w:val="affff7"/>
                <w:smallCaps w:val="0"/>
                <w:color w:val="auto"/>
              </w:rPr>
            </w:pPr>
          </w:p>
        </w:tc>
        <w:tc>
          <w:tcPr>
            <w:tcW w:w="4542" w:type="dxa"/>
            <w:shd w:val="clear" w:color="auto" w:fill="auto"/>
            <w:hideMark/>
          </w:tcPr>
          <w:p w14:paraId="7B46F1DA" w14:textId="77777777" w:rsidR="00B87C2B" w:rsidRPr="00F57A31" w:rsidRDefault="00B87C2B">
            <w:pPr>
              <w:pStyle w:val="affff3"/>
              <w:rPr>
                <w:rStyle w:val="affff7"/>
                <w:smallCaps w:val="0"/>
                <w:color w:val="auto"/>
              </w:rPr>
            </w:pPr>
            <w:r w:rsidRPr="00F57A31">
              <w:rPr>
                <w:rStyle w:val="affff7"/>
                <w:smallCaps w:val="0"/>
                <w:color w:val="auto"/>
              </w:rPr>
              <w:br w:type="column"/>
              <w:t>例2:資産に優先順位付け基準を適用する。</w:t>
            </w:r>
          </w:p>
        </w:tc>
      </w:tr>
      <w:tr w:rsidR="00B87C2B" w:rsidRPr="00F57A31" w14:paraId="7E71FAB6" w14:textId="77777777">
        <w:trPr>
          <w:trHeight w:val="638"/>
        </w:trPr>
        <w:tc>
          <w:tcPr>
            <w:tcW w:w="1555" w:type="dxa"/>
            <w:vMerge/>
            <w:shd w:val="clear" w:color="auto" w:fill="95DCF7" w:themeFill="accent4" w:themeFillTint="66"/>
            <w:noWrap/>
            <w:hideMark/>
          </w:tcPr>
          <w:p w14:paraId="3CF1A493" w14:textId="77777777" w:rsidR="00B87C2B" w:rsidRPr="00F57A31" w:rsidRDefault="00B87C2B">
            <w:pPr>
              <w:pStyle w:val="affff3"/>
              <w:rPr>
                <w:rStyle w:val="affff7"/>
                <w:smallCaps w:val="0"/>
                <w:color w:val="auto"/>
              </w:rPr>
            </w:pPr>
          </w:p>
        </w:tc>
        <w:tc>
          <w:tcPr>
            <w:tcW w:w="1842" w:type="dxa"/>
            <w:vMerge/>
            <w:shd w:val="clear" w:color="auto" w:fill="auto"/>
            <w:hideMark/>
          </w:tcPr>
          <w:p w14:paraId="1D4382E1" w14:textId="77777777" w:rsidR="00B87C2B" w:rsidRPr="00F57A31" w:rsidRDefault="00B87C2B">
            <w:pPr>
              <w:pStyle w:val="affff3"/>
              <w:rPr>
                <w:rStyle w:val="affff7"/>
                <w:smallCaps w:val="0"/>
                <w:color w:val="auto"/>
              </w:rPr>
            </w:pPr>
          </w:p>
        </w:tc>
        <w:tc>
          <w:tcPr>
            <w:tcW w:w="2410" w:type="dxa"/>
            <w:vMerge/>
            <w:shd w:val="clear" w:color="auto" w:fill="auto"/>
            <w:hideMark/>
          </w:tcPr>
          <w:p w14:paraId="4200C5A8" w14:textId="77777777" w:rsidR="00B87C2B" w:rsidRPr="00F57A31" w:rsidRDefault="00B87C2B">
            <w:pPr>
              <w:pStyle w:val="affff3"/>
              <w:rPr>
                <w:rStyle w:val="affff7"/>
                <w:smallCaps w:val="0"/>
                <w:color w:val="auto"/>
              </w:rPr>
            </w:pPr>
          </w:p>
        </w:tc>
        <w:tc>
          <w:tcPr>
            <w:tcW w:w="4542" w:type="dxa"/>
            <w:shd w:val="clear" w:color="auto" w:fill="auto"/>
            <w:hideMark/>
          </w:tcPr>
          <w:p w14:paraId="32ABA8A8" w14:textId="77777777" w:rsidR="00B87C2B" w:rsidRPr="00F57A31" w:rsidRDefault="00B87C2B">
            <w:pPr>
              <w:pStyle w:val="affff3"/>
              <w:rPr>
                <w:rStyle w:val="affff7"/>
                <w:smallCaps w:val="0"/>
                <w:color w:val="auto"/>
              </w:rPr>
            </w:pPr>
            <w:r w:rsidRPr="00F57A31">
              <w:rPr>
                <w:rStyle w:val="affff7"/>
                <w:smallCaps w:val="0"/>
                <w:color w:val="auto"/>
              </w:rPr>
              <w:t>例3:資産の優先順位を追跡し、定期的に更新するか、組織に大幅な変更が発生したときに更新する。</w:t>
            </w:r>
          </w:p>
        </w:tc>
      </w:tr>
      <w:tr w:rsidR="00B87C2B" w:rsidRPr="00F57A31" w14:paraId="488FE9B7" w14:textId="77777777">
        <w:trPr>
          <w:trHeight w:val="638"/>
        </w:trPr>
        <w:tc>
          <w:tcPr>
            <w:tcW w:w="1555" w:type="dxa"/>
            <w:vMerge/>
            <w:shd w:val="clear" w:color="auto" w:fill="95DCF7" w:themeFill="accent4" w:themeFillTint="66"/>
            <w:noWrap/>
          </w:tcPr>
          <w:p w14:paraId="75AC1578" w14:textId="77777777" w:rsidR="00B87C2B" w:rsidRPr="00F57A31" w:rsidRDefault="00B87C2B">
            <w:pPr>
              <w:pStyle w:val="affff3"/>
              <w:rPr>
                <w:rStyle w:val="affff7"/>
                <w:smallCaps w:val="0"/>
                <w:color w:val="auto"/>
              </w:rPr>
            </w:pPr>
          </w:p>
        </w:tc>
        <w:tc>
          <w:tcPr>
            <w:tcW w:w="1842" w:type="dxa"/>
            <w:vMerge/>
            <w:shd w:val="clear" w:color="auto" w:fill="auto"/>
          </w:tcPr>
          <w:p w14:paraId="65C09873" w14:textId="77777777" w:rsidR="00B87C2B" w:rsidRPr="00F57A31" w:rsidRDefault="00B87C2B">
            <w:pPr>
              <w:pStyle w:val="affff3"/>
              <w:rPr>
                <w:rStyle w:val="affff7"/>
                <w:smallCaps w:val="0"/>
                <w:color w:val="auto"/>
              </w:rPr>
            </w:pPr>
          </w:p>
        </w:tc>
        <w:tc>
          <w:tcPr>
            <w:tcW w:w="2410" w:type="dxa"/>
            <w:shd w:val="clear" w:color="auto" w:fill="auto"/>
          </w:tcPr>
          <w:p w14:paraId="28A5575C" w14:textId="77777777" w:rsidR="00B87C2B" w:rsidRPr="00F57A31" w:rsidRDefault="00B87C2B">
            <w:pPr>
              <w:pStyle w:val="affff3"/>
              <w:rPr>
                <w:rStyle w:val="affff7"/>
                <w:smallCaps w:val="0"/>
                <w:color w:val="auto"/>
              </w:rPr>
            </w:pPr>
            <w:r w:rsidRPr="00F57A31">
              <w:rPr>
                <w:rStyle w:val="affff7"/>
                <w:smallCaps w:val="0"/>
                <w:color w:val="auto"/>
              </w:rPr>
              <w:t>ID.AM-0</w:t>
            </w:r>
            <w:r>
              <w:rPr>
                <w:rStyle w:val="affff7"/>
                <w:rFonts w:hint="eastAsia"/>
                <w:smallCaps w:val="0"/>
                <w:color w:val="auto"/>
              </w:rPr>
              <w:t>6</w:t>
            </w:r>
            <w:r w:rsidRPr="00F57A31">
              <w:rPr>
                <w:rStyle w:val="affff7"/>
                <w:smallCaps w:val="0"/>
                <w:color w:val="auto"/>
              </w:rPr>
              <w:t>:</w:t>
            </w:r>
            <w:r>
              <w:rPr>
                <w:rStyle w:val="affff7"/>
                <w:rFonts w:hint="eastAsia"/>
                <w:smallCaps w:val="0"/>
                <w:color w:val="auto"/>
              </w:rPr>
              <w:t>[撤回:GV.RR-02、GV.SC-02に編入する。]</w:t>
            </w:r>
          </w:p>
        </w:tc>
        <w:tc>
          <w:tcPr>
            <w:tcW w:w="4542" w:type="dxa"/>
            <w:shd w:val="clear" w:color="auto" w:fill="auto"/>
          </w:tcPr>
          <w:p w14:paraId="6A152741" w14:textId="77777777" w:rsidR="00B87C2B" w:rsidRPr="00F57A31" w:rsidRDefault="00B87C2B">
            <w:pPr>
              <w:pStyle w:val="affff3"/>
              <w:rPr>
                <w:rStyle w:val="affff7"/>
                <w:smallCaps w:val="0"/>
                <w:color w:val="auto"/>
              </w:rPr>
            </w:pPr>
          </w:p>
        </w:tc>
      </w:tr>
      <w:tr w:rsidR="00B87C2B" w:rsidRPr="00F57A31" w14:paraId="6D69345D" w14:textId="77777777">
        <w:trPr>
          <w:trHeight w:val="413"/>
        </w:trPr>
        <w:tc>
          <w:tcPr>
            <w:tcW w:w="1555" w:type="dxa"/>
            <w:vMerge/>
            <w:shd w:val="clear" w:color="auto" w:fill="95DCF7" w:themeFill="accent4" w:themeFillTint="66"/>
            <w:noWrap/>
            <w:hideMark/>
          </w:tcPr>
          <w:p w14:paraId="5405EA0B"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01F09CAA"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06B6D21F" w14:textId="77777777" w:rsidR="00B87C2B" w:rsidRPr="00F57A31" w:rsidRDefault="00B87C2B">
            <w:pPr>
              <w:pStyle w:val="affff3"/>
              <w:rPr>
                <w:rStyle w:val="affff7"/>
                <w:smallCaps w:val="0"/>
                <w:color w:val="auto"/>
              </w:rPr>
            </w:pPr>
            <w:r w:rsidRPr="00F57A31">
              <w:rPr>
                <w:rStyle w:val="affff7"/>
                <w:smallCaps w:val="0"/>
                <w:color w:val="auto"/>
              </w:rPr>
              <w:br w:type="column"/>
              <w:t>ID.AM-07:指定されたデータ型のデータと対応するメタデータのインベントリが維持される。</w:t>
            </w:r>
          </w:p>
        </w:tc>
        <w:tc>
          <w:tcPr>
            <w:tcW w:w="4542" w:type="dxa"/>
            <w:shd w:val="clear" w:color="auto" w:fill="auto"/>
            <w:hideMark/>
          </w:tcPr>
          <w:p w14:paraId="2EA790C2" w14:textId="77777777" w:rsidR="00B87C2B" w:rsidRPr="00F57A31" w:rsidRDefault="00B87C2B">
            <w:pPr>
              <w:pStyle w:val="affff3"/>
              <w:rPr>
                <w:rStyle w:val="affff7"/>
                <w:smallCaps w:val="0"/>
                <w:color w:val="auto"/>
              </w:rPr>
            </w:pPr>
            <w:r w:rsidRPr="00F57A31">
              <w:rPr>
                <w:rStyle w:val="affff7"/>
                <w:smallCaps w:val="0"/>
                <w:color w:val="auto"/>
              </w:rPr>
              <w:t>例1:指定された関心のあるデータタイプ</w:t>
            </w:r>
            <w:r>
              <w:rPr>
                <w:rStyle w:val="affff7"/>
                <w:smallCaps w:val="0"/>
                <w:color w:val="auto"/>
              </w:rPr>
              <w:t>（</w:t>
            </w:r>
            <w:r w:rsidRPr="00F57A31">
              <w:rPr>
                <w:rStyle w:val="affff7"/>
                <w:smallCaps w:val="0"/>
                <w:color w:val="auto"/>
              </w:rPr>
              <w:t>個人を特定できる情報、保護医療情報、金融口座番号、組織の知的財産、運用技術データなど</w:t>
            </w:r>
            <w:r>
              <w:rPr>
                <w:rStyle w:val="affff7"/>
                <w:smallCaps w:val="0"/>
                <w:color w:val="auto"/>
              </w:rPr>
              <w:t>）</w:t>
            </w:r>
            <w:r w:rsidRPr="00F57A31">
              <w:rPr>
                <w:rStyle w:val="affff7"/>
                <w:smallCaps w:val="0"/>
                <w:color w:val="auto"/>
              </w:rPr>
              <w:t>のリストを維持する。</w:t>
            </w:r>
          </w:p>
        </w:tc>
      </w:tr>
      <w:tr w:rsidR="00B87C2B" w:rsidRPr="00F57A31" w14:paraId="70CAC8A9" w14:textId="77777777">
        <w:trPr>
          <w:trHeight w:val="591"/>
        </w:trPr>
        <w:tc>
          <w:tcPr>
            <w:tcW w:w="1555" w:type="dxa"/>
            <w:vMerge/>
            <w:shd w:val="clear" w:color="auto" w:fill="95DCF7" w:themeFill="accent4" w:themeFillTint="66"/>
            <w:noWrap/>
            <w:hideMark/>
          </w:tcPr>
          <w:p w14:paraId="780AB2D4" w14:textId="77777777" w:rsidR="00B87C2B" w:rsidRPr="00F57A31" w:rsidRDefault="00B87C2B">
            <w:pPr>
              <w:pStyle w:val="affff3"/>
              <w:rPr>
                <w:rStyle w:val="affff7"/>
                <w:smallCaps w:val="0"/>
                <w:color w:val="auto"/>
              </w:rPr>
            </w:pPr>
          </w:p>
        </w:tc>
        <w:tc>
          <w:tcPr>
            <w:tcW w:w="1842" w:type="dxa"/>
            <w:vMerge/>
            <w:shd w:val="clear" w:color="auto" w:fill="auto"/>
            <w:hideMark/>
          </w:tcPr>
          <w:p w14:paraId="4D7B6BEC" w14:textId="77777777" w:rsidR="00B87C2B" w:rsidRPr="00F57A31" w:rsidRDefault="00B87C2B">
            <w:pPr>
              <w:pStyle w:val="affff3"/>
              <w:rPr>
                <w:rStyle w:val="affff7"/>
                <w:smallCaps w:val="0"/>
                <w:color w:val="auto"/>
              </w:rPr>
            </w:pPr>
          </w:p>
        </w:tc>
        <w:tc>
          <w:tcPr>
            <w:tcW w:w="2410" w:type="dxa"/>
            <w:vMerge/>
            <w:shd w:val="clear" w:color="auto" w:fill="auto"/>
            <w:hideMark/>
          </w:tcPr>
          <w:p w14:paraId="12E80EC9" w14:textId="77777777" w:rsidR="00B87C2B" w:rsidRPr="00F57A31" w:rsidRDefault="00B87C2B">
            <w:pPr>
              <w:pStyle w:val="affff3"/>
              <w:rPr>
                <w:rStyle w:val="affff7"/>
                <w:smallCaps w:val="0"/>
                <w:color w:val="auto"/>
              </w:rPr>
            </w:pPr>
          </w:p>
        </w:tc>
        <w:tc>
          <w:tcPr>
            <w:tcW w:w="4542" w:type="dxa"/>
            <w:shd w:val="clear" w:color="auto" w:fill="auto"/>
            <w:hideMark/>
          </w:tcPr>
          <w:p w14:paraId="6B8BE486" w14:textId="77777777" w:rsidR="00B87C2B" w:rsidRPr="00F57A31" w:rsidRDefault="00B87C2B">
            <w:pPr>
              <w:pStyle w:val="affff3"/>
              <w:rPr>
                <w:rStyle w:val="affff7"/>
                <w:smallCaps w:val="0"/>
                <w:color w:val="auto"/>
              </w:rPr>
            </w:pPr>
            <w:r w:rsidRPr="00F57A31">
              <w:rPr>
                <w:rStyle w:val="affff7"/>
                <w:smallCaps w:val="0"/>
                <w:color w:val="auto"/>
              </w:rPr>
              <w:t>例2:アドホックデータを継続的に検出および分析して、指定されたデータタイプの新しいインスタンスを特定する。</w:t>
            </w:r>
          </w:p>
        </w:tc>
      </w:tr>
      <w:tr w:rsidR="00B87C2B" w:rsidRPr="00F57A31" w14:paraId="66004C1B" w14:textId="77777777">
        <w:trPr>
          <w:trHeight w:val="646"/>
        </w:trPr>
        <w:tc>
          <w:tcPr>
            <w:tcW w:w="1555" w:type="dxa"/>
            <w:vMerge/>
            <w:shd w:val="clear" w:color="auto" w:fill="95DCF7" w:themeFill="accent4" w:themeFillTint="66"/>
            <w:noWrap/>
            <w:hideMark/>
          </w:tcPr>
          <w:p w14:paraId="2E80EF76" w14:textId="77777777" w:rsidR="00B87C2B" w:rsidRPr="00F57A31" w:rsidRDefault="00B87C2B">
            <w:pPr>
              <w:pStyle w:val="affff3"/>
              <w:rPr>
                <w:rStyle w:val="affff7"/>
                <w:smallCaps w:val="0"/>
                <w:color w:val="auto"/>
              </w:rPr>
            </w:pPr>
          </w:p>
        </w:tc>
        <w:tc>
          <w:tcPr>
            <w:tcW w:w="1842" w:type="dxa"/>
            <w:vMerge/>
            <w:shd w:val="clear" w:color="auto" w:fill="auto"/>
            <w:hideMark/>
          </w:tcPr>
          <w:p w14:paraId="236F4348" w14:textId="77777777" w:rsidR="00B87C2B" w:rsidRPr="00F57A31" w:rsidRDefault="00B87C2B">
            <w:pPr>
              <w:pStyle w:val="affff3"/>
              <w:rPr>
                <w:rStyle w:val="affff7"/>
                <w:smallCaps w:val="0"/>
                <w:color w:val="auto"/>
              </w:rPr>
            </w:pPr>
          </w:p>
        </w:tc>
        <w:tc>
          <w:tcPr>
            <w:tcW w:w="2410" w:type="dxa"/>
            <w:vMerge/>
            <w:shd w:val="clear" w:color="auto" w:fill="auto"/>
            <w:hideMark/>
          </w:tcPr>
          <w:p w14:paraId="7E74EA95" w14:textId="77777777" w:rsidR="00B87C2B" w:rsidRPr="00F57A31" w:rsidRDefault="00B87C2B">
            <w:pPr>
              <w:pStyle w:val="affff3"/>
              <w:rPr>
                <w:rStyle w:val="affff7"/>
                <w:smallCaps w:val="0"/>
                <w:color w:val="auto"/>
              </w:rPr>
            </w:pPr>
          </w:p>
        </w:tc>
        <w:tc>
          <w:tcPr>
            <w:tcW w:w="4542" w:type="dxa"/>
            <w:shd w:val="clear" w:color="auto" w:fill="auto"/>
            <w:hideMark/>
          </w:tcPr>
          <w:p w14:paraId="665856A1" w14:textId="77777777" w:rsidR="00B87C2B" w:rsidRPr="00F57A31" w:rsidRDefault="00B87C2B">
            <w:pPr>
              <w:pStyle w:val="affff3"/>
              <w:rPr>
                <w:rStyle w:val="affff7"/>
                <w:smallCaps w:val="0"/>
                <w:color w:val="auto"/>
              </w:rPr>
            </w:pPr>
            <w:r w:rsidRPr="00F57A31">
              <w:rPr>
                <w:rStyle w:val="affff7"/>
                <w:smallCaps w:val="0"/>
                <w:color w:val="auto"/>
              </w:rPr>
              <w:t>例3:タグまたはラベルを使用して、指定したデータ型にデータ分類を割り当てる。</w:t>
            </w:r>
          </w:p>
        </w:tc>
      </w:tr>
      <w:tr w:rsidR="00B87C2B" w:rsidRPr="00F57A31" w14:paraId="3B7ACA12" w14:textId="77777777">
        <w:trPr>
          <w:trHeight w:val="317"/>
        </w:trPr>
        <w:tc>
          <w:tcPr>
            <w:tcW w:w="1555" w:type="dxa"/>
            <w:vMerge/>
            <w:shd w:val="clear" w:color="auto" w:fill="95DCF7" w:themeFill="accent4" w:themeFillTint="66"/>
            <w:noWrap/>
            <w:hideMark/>
          </w:tcPr>
          <w:p w14:paraId="34749E0C" w14:textId="77777777" w:rsidR="00B87C2B" w:rsidRPr="00F57A31" w:rsidRDefault="00B87C2B">
            <w:pPr>
              <w:pStyle w:val="affff3"/>
              <w:rPr>
                <w:rStyle w:val="affff7"/>
                <w:smallCaps w:val="0"/>
                <w:color w:val="auto"/>
              </w:rPr>
            </w:pPr>
          </w:p>
        </w:tc>
        <w:tc>
          <w:tcPr>
            <w:tcW w:w="1842" w:type="dxa"/>
            <w:vMerge/>
            <w:shd w:val="clear" w:color="auto" w:fill="auto"/>
            <w:hideMark/>
          </w:tcPr>
          <w:p w14:paraId="78DFFDF5" w14:textId="77777777" w:rsidR="00B87C2B" w:rsidRPr="00F57A31" w:rsidRDefault="00B87C2B">
            <w:pPr>
              <w:pStyle w:val="affff3"/>
              <w:rPr>
                <w:rStyle w:val="affff7"/>
                <w:smallCaps w:val="0"/>
                <w:color w:val="auto"/>
              </w:rPr>
            </w:pPr>
          </w:p>
        </w:tc>
        <w:tc>
          <w:tcPr>
            <w:tcW w:w="2410" w:type="dxa"/>
            <w:vMerge/>
            <w:shd w:val="clear" w:color="auto" w:fill="auto"/>
            <w:hideMark/>
          </w:tcPr>
          <w:p w14:paraId="441EAAC5" w14:textId="77777777" w:rsidR="00B87C2B" w:rsidRPr="00F57A31" w:rsidRDefault="00B87C2B">
            <w:pPr>
              <w:pStyle w:val="affff3"/>
              <w:rPr>
                <w:rStyle w:val="affff7"/>
                <w:smallCaps w:val="0"/>
                <w:color w:val="auto"/>
              </w:rPr>
            </w:pPr>
          </w:p>
        </w:tc>
        <w:tc>
          <w:tcPr>
            <w:tcW w:w="4542" w:type="dxa"/>
            <w:shd w:val="clear" w:color="auto" w:fill="auto"/>
            <w:hideMark/>
          </w:tcPr>
          <w:p w14:paraId="678A30B0" w14:textId="77777777" w:rsidR="00B87C2B" w:rsidRPr="00F57A31" w:rsidRDefault="00B87C2B">
            <w:pPr>
              <w:pStyle w:val="affff3"/>
              <w:rPr>
                <w:rStyle w:val="affff7"/>
                <w:smallCaps w:val="0"/>
                <w:color w:val="auto"/>
              </w:rPr>
            </w:pPr>
            <w:r w:rsidRPr="00F57A31">
              <w:rPr>
                <w:rStyle w:val="affff7"/>
                <w:smallCaps w:val="0"/>
                <w:color w:val="auto"/>
              </w:rPr>
              <w:t>例4:指定されたデータタイプの各インスタンスの出所、データ所有者、およびジオロケーションを追跡する。</w:t>
            </w:r>
          </w:p>
        </w:tc>
      </w:tr>
      <w:tr w:rsidR="00B87C2B" w:rsidRPr="00F57A31" w14:paraId="5305EAE9" w14:textId="77777777">
        <w:trPr>
          <w:trHeight w:val="1140"/>
        </w:trPr>
        <w:tc>
          <w:tcPr>
            <w:tcW w:w="1555" w:type="dxa"/>
            <w:vMerge/>
            <w:shd w:val="clear" w:color="auto" w:fill="95DCF7" w:themeFill="accent4" w:themeFillTint="66"/>
            <w:noWrap/>
            <w:hideMark/>
          </w:tcPr>
          <w:p w14:paraId="70A6F139"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4F810BFF"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24B60BE2" w14:textId="77777777" w:rsidR="00B87C2B" w:rsidRPr="00F57A31" w:rsidRDefault="00B87C2B">
            <w:pPr>
              <w:pStyle w:val="affff3"/>
              <w:rPr>
                <w:rStyle w:val="affff7"/>
                <w:smallCaps w:val="0"/>
                <w:color w:val="auto"/>
              </w:rPr>
            </w:pPr>
            <w:r w:rsidRPr="00F57A31">
              <w:rPr>
                <w:rStyle w:val="affff7"/>
                <w:smallCaps w:val="0"/>
                <w:color w:val="auto"/>
              </w:rPr>
              <w:br w:type="column"/>
              <w:t>ID.AM-08:</w:t>
            </w:r>
            <w:r>
              <w:rPr>
                <w:rFonts w:hint="eastAsia"/>
              </w:rPr>
              <w:t xml:space="preserve"> </w:t>
            </w:r>
            <w:r w:rsidRPr="00EE621E">
              <w:rPr>
                <w:rStyle w:val="affff7"/>
                <w:rFonts w:hint="eastAsia"/>
                <w:smallCaps w:val="0"/>
                <w:color w:val="auto"/>
              </w:rPr>
              <w:t>システム、ハードウェア、ソフトウェア、サービス、データは、そのライフサイクル全体を通じて管理される。</w:t>
            </w:r>
          </w:p>
        </w:tc>
        <w:tc>
          <w:tcPr>
            <w:tcW w:w="4542" w:type="dxa"/>
            <w:shd w:val="clear" w:color="auto" w:fill="auto"/>
            <w:hideMark/>
          </w:tcPr>
          <w:p w14:paraId="76F29332" w14:textId="77777777" w:rsidR="00B87C2B" w:rsidRPr="00F57A31" w:rsidRDefault="00B87C2B">
            <w:pPr>
              <w:pStyle w:val="affff3"/>
              <w:rPr>
                <w:rStyle w:val="affff7"/>
                <w:smallCaps w:val="0"/>
                <w:color w:val="auto"/>
              </w:rPr>
            </w:pPr>
            <w:r w:rsidRPr="00F57A31">
              <w:rPr>
                <w:rStyle w:val="affff7"/>
                <w:smallCaps w:val="0"/>
                <w:color w:val="auto"/>
              </w:rPr>
              <w:t>例1:システム、ハードウェア、ソフトウェア、サービスのライフサイクル全体を通じてサイバーセキュリティの考慮事項を統合する。</w:t>
            </w:r>
          </w:p>
        </w:tc>
      </w:tr>
      <w:tr w:rsidR="00B87C2B" w:rsidRPr="00F57A31" w14:paraId="46568379" w14:textId="77777777">
        <w:trPr>
          <w:trHeight w:val="570"/>
        </w:trPr>
        <w:tc>
          <w:tcPr>
            <w:tcW w:w="1555" w:type="dxa"/>
            <w:vMerge/>
            <w:shd w:val="clear" w:color="auto" w:fill="95DCF7" w:themeFill="accent4" w:themeFillTint="66"/>
            <w:noWrap/>
            <w:hideMark/>
          </w:tcPr>
          <w:p w14:paraId="2511CF54" w14:textId="77777777" w:rsidR="00B87C2B" w:rsidRPr="00F57A31" w:rsidRDefault="00B87C2B">
            <w:pPr>
              <w:pStyle w:val="affff3"/>
              <w:rPr>
                <w:rStyle w:val="affff7"/>
                <w:smallCaps w:val="0"/>
                <w:color w:val="auto"/>
              </w:rPr>
            </w:pPr>
          </w:p>
        </w:tc>
        <w:tc>
          <w:tcPr>
            <w:tcW w:w="1842" w:type="dxa"/>
            <w:vMerge/>
            <w:shd w:val="clear" w:color="auto" w:fill="auto"/>
            <w:hideMark/>
          </w:tcPr>
          <w:p w14:paraId="374B8576" w14:textId="77777777" w:rsidR="00B87C2B" w:rsidRPr="00F57A31" w:rsidRDefault="00B87C2B">
            <w:pPr>
              <w:pStyle w:val="affff3"/>
              <w:rPr>
                <w:rStyle w:val="affff7"/>
                <w:smallCaps w:val="0"/>
                <w:color w:val="auto"/>
              </w:rPr>
            </w:pPr>
          </w:p>
        </w:tc>
        <w:tc>
          <w:tcPr>
            <w:tcW w:w="2410" w:type="dxa"/>
            <w:vMerge/>
            <w:shd w:val="clear" w:color="auto" w:fill="auto"/>
            <w:hideMark/>
          </w:tcPr>
          <w:p w14:paraId="674BBF54" w14:textId="77777777" w:rsidR="00B87C2B" w:rsidRPr="00F57A31" w:rsidRDefault="00B87C2B">
            <w:pPr>
              <w:pStyle w:val="affff3"/>
              <w:rPr>
                <w:rStyle w:val="affff7"/>
                <w:smallCaps w:val="0"/>
                <w:color w:val="auto"/>
              </w:rPr>
            </w:pPr>
          </w:p>
        </w:tc>
        <w:tc>
          <w:tcPr>
            <w:tcW w:w="4542" w:type="dxa"/>
            <w:shd w:val="clear" w:color="auto" w:fill="auto"/>
            <w:hideMark/>
          </w:tcPr>
          <w:p w14:paraId="5FF7F3F2" w14:textId="77777777" w:rsidR="00B87C2B" w:rsidRPr="00F57A31" w:rsidRDefault="00B87C2B">
            <w:pPr>
              <w:pStyle w:val="affff3"/>
              <w:rPr>
                <w:rStyle w:val="affff7"/>
                <w:smallCaps w:val="0"/>
                <w:color w:val="auto"/>
              </w:rPr>
            </w:pPr>
            <w:r w:rsidRPr="00F57A31">
              <w:rPr>
                <w:rStyle w:val="affff7"/>
                <w:smallCaps w:val="0"/>
                <w:color w:val="auto"/>
              </w:rPr>
              <w:br w:type="column"/>
              <w:t>例2:サイバーセキュリティに関する考慮事項を製品ライフサイクルに統合する。</w:t>
            </w:r>
          </w:p>
        </w:tc>
      </w:tr>
      <w:tr w:rsidR="00B87C2B" w:rsidRPr="00F57A31" w14:paraId="4B908936" w14:textId="77777777">
        <w:trPr>
          <w:trHeight w:val="666"/>
        </w:trPr>
        <w:tc>
          <w:tcPr>
            <w:tcW w:w="1555" w:type="dxa"/>
            <w:vMerge/>
            <w:shd w:val="clear" w:color="auto" w:fill="95DCF7" w:themeFill="accent4" w:themeFillTint="66"/>
            <w:noWrap/>
            <w:hideMark/>
          </w:tcPr>
          <w:p w14:paraId="7FFE9CC2" w14:textId="77777777" w:rsidR="00B87C2B" w:rsidRPr="00F57A31" w:rsidRDefault="00B87C2B">
            <w:pPr>
              <w:pStyle w:val="affff3"/>
              <w:rPr>
                <w:rStyle w:val="affff7"/>
                <w:smallCaps w:val="0"/>
                <w:color w:val="auto"/>
              </w:rPr>
            </w:pPr>
          </w:p>
        </w:tc>
        <w:tc>
          <w:tcPr>
            <w:tcW w:w="1842" w:type="dxa"/>
            <w:vMerge/>
            <w:shd w:val="clear" w:color="auto" w:fill="auto"/>
            <w:hideMark/>
          </w:tcPr>
          <w:p w14:paraId="65D0BC94" w14:textId="77777777" w:rsidR="00B87C2B" w:rsidRPr="00F57A31" w:rsidRDefault="00B87C2B">
            <w:pPr>
              <w:pStyle w:val="affff3"/>
              <w:rPr>
                <w:rStyle w:val="affff7"/>
                <w:smallCaps w:val="0"/>
                <w:color w:val="auto"/>
              </w:rPr>
            </w:pPr>
          </w:p>
        </w:tc>
        <w:tc>
          <w:tcPr>
            <w:tcW w:w="2410" w:type="dxa"/>
            <w:vMerge/>
            <w:shd w:val="clear" w:color="auto" w:fill="auto"/>
            <w:hideMark/>
          </w:tcPr>
          <w:p w14:paraId="13DF6E95" w14:textId="77777777" w:rsidR="00B87C2B" w:rsidRPr="00F57A31" w:rsidRDefault="00B87C2B">
            <w:pPr>
              <w:pStyle w:val="affff3"/>
              <w:rPr>
                <w:rStyle w:val="affff7"/>
                <w:smallCaps w:val="0"/>
                <w:color w:val="auto"/>
              </w:rPr>
            </w:pPr>
          </w:p>
        </w:tc>
        <w:tc>
          <w:tcPr>
            <w:tcW w:w="4542" w:type="dxa"/>
            <w:shd w:val="clear" w:color="auto" w:fill="auto"/>
            <w:hideMark/>
          </w:tcPr>
          <w:p w14:paraId="7DA2046B" w14:textId="77777777" w:rsidR="00B87C2B" w:rsidRPr="00F57A31" w:rsidRDefault="00B87C2B">
            <w:pPr>
              <w:pStyle w:val="affff3"/>
              <w:rPr>
                <w:rStyle w:val="affff7"/>
                <w:smallCaps w:val="0"/>
                <w:color w:val="auto"/>
              </w:rPr>
            </w:pPr>
            <w:r w:rsidRPr="00F57A31">
              <w:rPr>
                <w:rStyle w:val="affff7"/>
                <w:smallCaps w:val="0"/>
                <w:color w:val="auto"/>
              </w:rPr>
              <w:t>例3:ミッション目標を達成するためのテクノロジーの非公式な使用</w:t>
            </w:r>
            <w:r>
              <w:rPr>
                <w:rStyle w:val="affff7"/>
                <w:smallCaps w:val="0"/>
                <w:color w:val="auto"/>
              </w:rPr>
              <w:t>（</w:t>
            </w:r>
            <w:r w:rsidRPr="00F57A31">
              <w:rPr>
                <w:rStyle w:val="affff7"/>
                <w:smallCaps w:val="0"/>
                <w:color w:val="auto"/>
              </w:rPr>
              <w:t>例:「シャドーIT」</w:t>
            </w:r>
            <w:r>
              <w:rPr>
                <w:rStyle w:val="affff7"/>
                <w:smallCaps w:val="0"/>
                <w:color w:val="auto"/>
              </w:rPr>
              <w:t>）</w:t>
            </w:r>
            <w:r w:rsidRPr="00F57A31">
              <w:rPr>
                <w:rStyle w:val="affff7"/>
                <w:smallCaps w:val="0"/>
                <w:color w:val="auto"/>
              </w:rPr>
              <w:t>を特定する。</w:t>
            </w:r>
          </w:p>
        </w:tc>
      </w:tr>
      <w:tr w:rsidR="00B87C2B" w:rsidRPr="00F57A31" w14:paraId="1EAD5A1B" w14:textId="77777777">
        <w:trPr>
          <w:trHeight w:val="1185"/>
        </w:trPr>
        <w:tc>
          <w:tcPr>
            <w:tcW w:w="1555" w:type="dxa"/>
            <w:vMerge/>
            <w:shd w:val="clear" w:color="auto" w:fill="95DCF7" w:themeFill="accent4" w:themeFillTint="66"/>
            <w:noWrap/>
            <w:hideMark/>
          </w:tcPr>
          <w:p w14:paraId="02ECBEB4" w14:textId="77777777" w:rsidR="00B87C2B" w:rsidRPr="00F57A31" w:rsidRDefault="00B87C2B">
            <w:pPr>
              <w:pStyle w:val="affff3"/>
              <w:rPr>
                <w:rStyle w:val="affff7"/>
                <w:smallCaps w:val="0"/>
                <w:color w:val="auto"/>
              </w:rPr>
            </w:pPr>
          </w:p>
        </w:tc>
        <w:tc>
          <w:tcPr>
            <w:tcW w:w="1842" w:type="dxa"/>
            <w:vMerge/>
            <w:shd w:val="clear" w:color="auto" w:fill="auto"/>
            <w:hideMark/>
          </w:tcPr>
          <w:p w14:paraId="4F5CA9F3" w14:textId="77777777" w:rsidR="00B87C2B" w:rsidRPr="00F57A31" w:rsidRDefault="00B87C2B">
            <w:pPr>
              <w:pStyle w:val="affff3"/>
              <w:rPr>
                <w:rStyle w:val="affff7"/>
                <w:smallCaps w:val="0"/>
                <w:color w:val="auto"/>
              </w:rPr>
            </w:pPr>
          </w:p>
        </w:tc>
        <w:tc>
          <w:tcPr>
            <w:tcW w:w="2410" w:type="dxa"/>
            <w:vMerge/>
            <w:shd w:val="clear" w:color="auto" w:fill="auto"/>
            <w:hideMark/>
          </w:tcPr>
          <w:p w14:paraId="30F0AFB7" w14:textId="77777777" w:rsidR="00B87C2B" w:rsidRPr="00F57A31" w:rsidRDefault="00B87C2B">
            <w:pPr>
              <w:pStyle w:val="affff3"/>
              <w:rPr>
                <w:rStyle w:val="affff7"/>
                <w:smallCaps w:val="0"/>
                <w:color w:val="auto"/>
              </w:rPr>
            </w:pPr>
          </w:p>
        </w:tc>
        <w:tc>
          <w:tcPr>
            <w:tcW w:w="4542" w:type="dxa"/>
            <w:shd w:val="clear" w:color="auto" w:fill="auto"/>
            <w:hideMark/>
          </w:tcPr>
          <w:p w14:paraId="1C91C132" w14:textId="77777777" w:rsidR="00B87C2B" w:rsidRPr="00F57A31" w:rsidRDefault="00B87C2B">
            <w:pPr>
              <w:pStyle w:val="affff3"/>
              <w:rPr>
                <w:rStyle w:val="affff7"/>
                <w:smallCaps w:val="0"/>
                <w:color w:val="auto"/>
              </w:rPr>
            </w:pPr>
            <w:r w:rsidRPr="00F57A31">
              <w:rPr>
                <w:rStyle w:val="affff7"/>
                <w:smallCaps w:val="0"/>
                <w:color w:val="auto"/>
              </w:rPr>
              <w:br w:type="column"/>
              <w:t>例4:組織の攻撃対象領域を不必要に拡大する冗長なシステム、ハードウェア、ソフトウェア、サービスを定期的に特定する。</w:t>
            </w:r>
          </w:p>
        </w:tc>
      </w:tr>
      <w:tr w:rsidR="00B87C2B" w:rsidRPr="00F57A31" w14:paraId="42B1034D" w14:textId="77777777">
        <w:trPr>
          <w:trHeight w:val="586"/>
        </w:trPr>
        <w:tc>
          <w:tcPr>
            <w:tcW w:w="1555" w:type="dxa"/>
            <w:vMerge/>
            <w:shd w:val="clear" w:color="auto" w:fill="95DCF7" w:themeFill="accent4" w:themeFillTint="66"/>
            <w:noWrap/>
            <w:hideMark/>
          </w:tcPr>
          <w:p w14:paraId="7B668776" w14:textId="77777777" w:rsidR="00B87C2B" w:rsidRPr="00F57A31" w:rsidRDefault="00B87C2B">
            <w:pPr>
              <w:pStyle w:val="affff3"/>
              <w:rPr>
                <w:rStyle w:val="affff7"/>
                <w:smallCaps w:val="0"/>
                <w:color w:val="auto"/>
              </w:rPr>
            </w:pPr>
          </w:p>
        </w:tc>
        <w:tc>
          <w:tcPr>
            <w:tcW w:w="1842" w:type="dxa"/>
            <w:vMerge/>
            <w:shd w:val="clear" w:color="auto" w:fill="auto"/>
            <w:hideMark/>
          </w:tcPr>
          <w:p w14:paraId="2767A8EA" w14:textId="77777777" w:rsidR="00B87C2B" w:rsidRPr="00F57A31" w:rsidRDefault="00B87C2B">
            <w:pPr>
              <w:pStyle w:val="affff3"/>
              <w:rPr>
                <w:rStyle w:val="affff7"/>
                <w:smallCaps w:val="0"/>
                <w:color w:val="auto"/>
              </w:rPr>
            </w:pPr>
          </w:p>
        </w:tc>
        <w:tc>
          <w:tcPr>
            <w:tcW w:w="2410" w:type="dxa"/>
            <w:vMerge/>
            <w:shd w:val="clear" w:color="auto" w:fill="auto"/>
            <w:hideMark/>
          </w:tcPr>
          <w:p w14:paraId="4EC7D3FA" w14:textId="77777777" w:rsidR="00B87C2B" w:rsidRPr="00F57A31" w:rsidRDefault="00B87C2B">
            <w:pPr>
              <w:pStyle w:val="affff3"/>
              <w:rPr>
                <w:rStyle w:val="affff7"/>
                <w:smallCaps w:val="0"/>
                <w:color w:val="auto"/>
              </w:rPr>
            </w:pPr>
          </w:p>
        </w:tc>
        <w:tc>
          <w:tcPr>
            <w:tcW w:w="4542" w:type="dxa"/>
            <w:shd w:val="clear" w:color="auto" w:fill="auto"/>
            <w:hideMark/>
          </w:tcPr>
          <w:p w14:paraId="631BF5C9" w14:textId="77777777" w:rsidR="00B87C2B" w:rsidRPr="00F57A31" w:rsidRDefault="00B87C2B">
            <w:pPr>
              <w:pStyle w:val="affff3"/>
              <w:rPr>
                <w:rStyle w:val="affff7"/>
                <w:smallCaps w:val="0"/>
                <w:color w:val="auto"/>
              </w:rPr>
            </w:pPr>
            <w:r w:rsidRPr="00F57A31">
              <w:rPr>
                <w:rStyle w:val="affff7"/>
                <w:smallCaps w:val="0"/>
                <w:color w:val="auto"/>
              </w:rPr>
              <w:t>例5:システム、ハードウェア、ソフトウェア、サービスを本番環境に導入する前に、適切に構成し、保護する。</w:t>
            </w:r>
          </w:p>
        </w:tc>
      </w:tr>
      <w:tr w:rsidR="00B87C2B" w:rsidRPr="00F57A31" w14:paraId="648DC3E3" w14:textId="77777777">
        <w:trPr>
          <w:trHeight w:val="1140"/>
        </w:trPr>
        <w:tc>
          <w:tcPr>
            <w:tcW w:w="1555" w:type="dxa"/>
            <w:vMerge/>
            <w:shd w:val="clear" w:color="auto" w:fill="95DCF7" w:themeFill="accent4" w:themeFillTint="66"/>
            <w:noWrap/>
            <w:hideMark/>
          </w:tcPr>
          <w:p w14:paraId="1BD86E4D" w14:textId="77777777" w:rsidR="00B87C2B" w:rsidRPr="00F57A31" w:rsidRDefault="00B87C2B">
            <w:pPr>
              <w:pStyle w:val="affff3"/>
              <w:rPr>
                <w:rStyle w:val="affff7"/>
                <w:smallCaps w:val="0"/>
                <w:color w:val="auto"/>
              </w:rPr>
            </w:pPr>
          </w:p>
        </w:tc>
        <w:tc>
          <w:tcPr>
            <w:tcW w:w="1842" w:type="dxa"/>
            <w:vMerge/>
            <w:shd w:val="clear" w:color="auto" w:fill="auto"/>
            <w:hideMark/>
          </w:tcPr>
          <w:p w14:paraId="590C44D5" w14:textId="77777777" w:rsidR="00B87C2B" w:rsidRPr="00F57A31" w:rsidRDefault="00B87C2B">
            <w:pPr>
              <w:pStyle w:val="affff3"/>
              <w:rPr>
                <w:rStyle w:val="affff7"/>
                <w:smallCaps w:val="0"/>
                <w:color w:val="auto"/>
              </w:rPr>
            </w:pPr>
          </w:p>
        </w:tc>
        <w:tc>
          <w:tcPr>
            <w:tcW w:w="2410" w:type="dxa"/>
            <w:vMerge/>
            <w:shd w:val="clear" w:color="auto" w:fill="auto"/>
            <w:hideMark/>
          </w:tcPr>
          <w:p w14:paraId="46B97672" w14:textId="77777777" w:rsidR="00B87C2B" w:rsidRPr="00F57A31" w:rsidRDefault="00B87C2B">
            <w:pPr>
              <w:pStyle w:val="affff3"/>
              <w:rPr>
                <w:rStyle w:val="affff7"/>
                <w:smallCaps w:val="0"/>
                <w:color w:val="auto"/>
              </w:rPr>
            </w:pPr>
          </w:p>
        </w:tc>
        <w:tc>
          <w:tcPr>
            <w:tcW w:w="4542" w:type="dxa"/>
            <w:shd w:val="clear" w:color="auto" w:fill="auto"/>
            <w:hideMark/>
          </w:tcPr>
          <w:p w14:paraId="5401CFCD" w14:textId="77777777" w:rsidR="00B87C2B" w:rsidRPr="00F57A31" w:rsidRDefault="00B87C2B">
            <w:pPr>
              <w:pStyle w:val="affff3"/>
              <w:rPr>
                <w:rStyle w:val="affff7"/>
                <w:smallCaps w:val="0"/>
                <w:color w:val="auto"/>
              </w:rPr>
            </w:pPr>
            <w:r w:rsidRPr="00F57A31">
              <w:rPr>
                <w:rStyle w:val="affff7"/>
                <w:smallCaps w:val="0"/>
                <w:color w:val="auto"/>
              </w:rPr>
              <w:t>例6:システム、ハードウェア、ソフトウェア、およびサービスが組織内で移動または転送されたときにインベントリを更新する。</w:t>
            </w:r>
          </w:p>
        </w:tc>
      </w:tr>
      <w:tr w:rsidR="00B87C2B" w:rsidRPr="00F57A31" w14:paraId="1E4B68D9" w14:textId="77777777">
        <w:trPr>
          <w:trHeight w:val="1109"/>
        </w:trPr>
        <w:tc>
          <w:tcPr>
            <w:tcW w:w="1555" w:type="dxa"/>
            <w:vMerge/>
            <w:shd w:val="clear" w:color="auto" w:fill="95DCF7" w:themeFill="accent4" w:themeFillTint="66"/>
            <w:noWrap/>
            <w:hideMark/>
          </w:tcPr>
          <w:p w14:paraId="2DA0C231" w14:textId="77777777" w:rsidR="00B87C2B" w:rsidRPr="00F57A31" w:rsidRDefault="00B87C2B">
            <w:pPr>
              <w:pStyle w:val="affff3"/>
              <w:rPr>
                <w:rStyle w:val="affff7"/>
                <w:smallCaps w:val="0"/>
                <w:color w:val="auto"/>
              </w:rPr>
            </w:pPr>
          </w:p>
        </w:tc>
        <w:tc>
          <w:tcPr>
            <w:tcW w:w="1842" w:type="dxa"/>
            <w:vMerge/>
            <w:shd w:val="clear" w:color="auto" w:fill="auto"/>
            <w:hideMark/>
          </w:tcPr>
          <w:p w14:paraId="0B46ACC4" w14:textId="77777777" w:rsidR="00B87C2B" w:rsidRPr="00F57A31" w:rsidRDefault="00B87C2B">
            <w:pPr>
              <w:pStyle w:val="affff3"/>
              <w:rPr>
                <w:rStyle w:val="affff7"/>
                <w:smallCaps w:val="0"/>
                <w:color w:val="auto"/>
              </w:rPr>
            </w:pPr>
          </w:p>
        </w:tc>
        <w:tc>
          <w:tcPr>
            <w:tcW w:w="2410" w:type="dxa"/>
            <w:vMerge/>
            <w:shd w:val="clear" w:color="auto" w:fill="auto"/>
            <w:hideMark/>
          </w:tcPr>
          <w:p w14:paraId="315EA250" w14:textId="77777777" w:rsidR="00B87C2B" w:rsidRPr="00F57A31" w:rsidRDefault="00B87C2B">
            <w:pPr>
              <w:pStyle w:val="affff3"/>
              <w:rPr>
                <w:rStyle w:val="affff7"/>
                <w:smallCaps w:val="0"/>
                <w:color w:val="auto"/>
              </w:rPr>
            </w:pPr>
          </w:p>
        </w:tc>
        <w:tc>
          <w:tcPr>
            <w:tcW w:w="4542" w:type="dxa"/>
            <w:shd w:val="clear" w:color="auto" w:fill="auto"/>
            <w:hideMark/>
          </w:tcPr>
          <w:p w14:paraId="16859901" w14:textId="77777777" w:rsidR="00B87C2B" w:rsidRPr="00F57A31" w:rsidRDefault="00B87C2B">
            <w:pPr>
              <w:pStyle w:val="affff3"/>
              <w:rPr>
                <w:rStyle w:val="affff7"/>
                <w:smallCaps w:val="0"/>
                <w:color w:val="auto"/>
              </w:rPr>
            </w:pPr>
            <w:r w:rsidRPr="00F57A31">
              <w:rPr>
                <w:rStyle w:val="affff7"/>
                <w:smallCaps w:val="0"/>
                <w:color w:val="auto"/>
              </w:rPr>
              <w:t>例7:組織のデータ保持ポリシーに基づき、保存されているデータを所定の破棄方法により安全に破棄し、破棄の記録を保持・管理する。</w:t>
            </w:r>
          </w:p>
        </w:tc>
      </w:tr>
      <w:tr w:rsidR="00B87C2B" w:rsidRPr="00F57A31" w14:paraId="1BC48D89" w14:textId="77777777">
        <w:trPr>
          <w:trHeight w:val="271"/>
        </w:trPr>
        <w:tc>
          <w:tcPr>
            <w:tcW w:w="1555" w:type="dxa"/>
            <w:vMerge/>
            <w:shd w:val="clear" w:color="auto" w:fill="95DCF7" w:themeFill="accent4" w:themeFillTint="66"/>
            <w:noWrap/>
            <w:hideMark/>
          </w:tcPr>
          <w:p w14:paraId="4E020A1F" w14:textId="77777777" w:rsidR="00B87C2B" w:rsidRPr="00F57A31" w:rsidRDefault="00B87C2B">
            <w:pPr>
              <w:pStyle w:val="affff3"/>
              <w:rPr>
                <w:rStyle w:val="affff7"/>
                <w:smallCaps w:val="0"/>
                <w:color w:val="auto"/>
              </w:rPr>
            </w:pPr>
          </w:p>
        </w:tc>
        <w:tc>
          <w:tcPr>
            <w:tcW w:w="1842" w:type="dxa"/>
            <w:vMerge/>
            <w:shd w:val="clear" w:color="auto" w:fill="auto"/>
            <w:hideMark/>
          </w:tcPr>
          <w:p w14:paraId="3F4B376E" w14:textId="77777777" w:rsidR="00B87C2B" w:rsidRPr="00F57A31" w:rsidRDefault="00B87C2B">
            <w:pPr>
              <w:pStyle w:val="affff3"/>
              <w:rPr>
                <w:rStyle w:val="affff7"/>
                <w:smallCaps w:val="0"/>
                <w:color w:val="auto"/>
              </w:rPr>
            </w:pPr>
          </w:p>
        </w:tc>
        <w:tc>
          <w:tcPr>
            <w:tcW w:w="2410" w:type="dxa"/>
            <w:vMerge/>
            <w:shd w:val="clear" w:color="auto" w:fill="auto"/>
            <w:hideMark/>
          </w:tcPr>
          <w:p w14:paraId="439A4D94" w14:textId="77777777" w:rsidR="00B87C2B" w:rsidRPr="00F57A31" w:rsidRDefault="00B87C2B">
            <w:pPr>
              <w:pStyle w:val="affff3"/>
              <w:rPr>
                <w:rStyle w:val="affff7"/>
                <w:smallCaps w:val="0"/>
                <w:color w:val="auto"/>
              </w:rPr>
            </w:pPr>
          </w:p>
        </w:tc>
        <w:tc>
          <w:tcPr>
            <w:tcW w:w="4542" w:type="dxa"/>
            <w:shd w:val="clear" w:color="auto" w:fill="auto"/>
            <w:hideMark/>
          </w:tcPr>
          <w:p w14:paraId="119EFFB5" w14:textId="77777777" w:rsidR="00B87C2B" w:rsidRPr="00F57A31" w:rsidRDefault="00B87C2B">
            <w:pPr>
              <w:pStyle w:val="affff3"/>
              <w:rPr>
                <w:rStyle w:val="affff7"/>
                <w:smallCaps w:val="0"/>
                <w:color w:val="auto"/>
              </w:rPr>
            </w:pPr>
            <w:r w:rsidRPr="00F57A31">
              <w:rPr>
                <w:rStyle w:val="affff7"/>
                <w:smallCaps w:val="0"/>
                <w:color w:val="auto"/>
              </w:rPr>
              <w:t>例8:ハードウェアが廃止、廃止、再割り当て、または修理や交換のために送られるときに、データストレージを安全に削除する。</w:t>
            </w:r>
          </w:p>
        </w:tc>
      </w:tr>
      <w:tr w:rsidR="00B87C2B" w:rsidRPr="00F57A31" w14:paraId="24661C89" w14:textId="77777777">
        <w:trPr>
          <w:trHeight w:val="65"/>
        </w:trPr>
        <w:tc>
          <w:tcPr>
            <w:tcW w:w="1555" w:type="dxa"/>
            <w:vMerge/>
            <w:shd w:val="clear" w:color="auto" w:fill="95DCF7" w:themeFill="accent4" w:themeFillTint="66"/>
            <w:noWrap/>
            <w:hideMark/>
          </w:tcPr>
          <w:p w14:paraId="5E767EE2" w14:textId="77777777" w:rsidR="00B87C2B" w:rsidRPr="00F57A31" w:rsidRDefault="00B87C2B">
            <w:pPr>
              <w:pStyle w:val="affff3"/>
              <w:rPr>
                <w:rStyle w:val="affff7"/>
                <w:smallCaps w:val="0"/>
                <w:color w:val="auto"/>
              </w:rPr>
            </w:pPr>
          </w:p>
        </w:tc>
        <w:tc>
          <w:tcPr>
            <w:tcW w:w="1842" w:type="dxa"/>
            <w:vMerge/>
            <w:shd w:val="clear" w:color="auto" w:fill="auto"/>
            <w:hideMark/>
          </w:tcPr>
          <w:p w14:paraId="02EE9433" w14:textId="77777777" w:rsidR="00B87C2B" w:rsidRPr="00F57A31" w:rsidRDefault="00B87C2B">
            <w:pPr>
              <w:pStyle w:val="affff3"/>
              <w:rPr>
                <w:rStyle w:val="affff7"/>
                <w:smallCaps w:val="0"/>
                <w:color w:val="auto"/>
              </w:rPr>
            </w:pPr>
          </w:p>
        </w:tc>
        <w:tc>
          <w:tcPr>
            <w:tcW w:w="2410" w:type="dxa"/>
            <w:vMerge/>
            <w:shd w:val="clear" w:color="auto" w:fill="auto"/>
            <w:hideMark/>
          </w:tcPr>
          <w:p w14:paraId="15B811D1" w14:textId="77777777" w:rsidR="00B87C2B" w:rsidRPr="00F57A31" w:rsidRDefault="00B87C2B">
            <w:pPr>
              <w:pStyle w:val="affff3"/>
              <w:rPr>
                <w:rStyle w:val="affff7"/>
                <w:smallCaps w:val="0"/>
                <w:color w:val="auto"/>
              </w:rPr>
            </w:pPr>
          </w:p>
        </w:tc>
        <w:tc>
          <w:tcPr>
            <w:tcW w:w="4542" w:type="dxa"/>
            <w:shd w:val="clear" w:color="auto" w:fill="auto"/>
            <w:hideMark/>
          </w:tcPr>
          <w:p w14:paraId="519035A0" w14:textId="77777777" w:rsidR="00B87C2B" w:rsidRPr="00F57A31" w:rsidRDefault="00B87C2B">
            <w:pPr>
              <w:pStyle w:val="affff3"/>
              <w:rPr>
                <w:rStyle w:val="affff7"/>
                <w:smallCaps w:val="0"/>
                <w:color w:val="auto"/>
              </w:rPr>
            </w:pPr>
            <w:r w:rsidRPr="00F57A31">
              <w:rPr>
                <w:rStyle w:val="affff7"/>
                <w:smallCaps w:val="0"/>
                <w:color w:val="auto"/>
              </w:rPr>
              <w:t>例9:紙、記憶媒体、その</w:t>
            </w:r>
            <w:r>
              <w:rPr>
                <w:rStyle w:val="affff7"/>
                <w:rFonts w:hint="eastAsia"/>
                <w:smallCaps w:val="0"/>
                <w:color w:val="auto"/>
              </w:rPr>
              <w:t>ほか</w:t>
            </w:r>
            <w:r w:rsidRPr="00F57A31">
              <w:rPr>
                <w:rStyle w:val="affff7"/>
                <w:smallCaps w:val="0"/>
                <w:color w:val="auto"/>
              </w:rPr>
              <w:t>の物理的なデータストレージを破壊する方法を提供する。</w:t>
            </w:r>
          </w:p>
        </w:tc>
      </w:tr>
      <w:tr w:rsidR="00B87C2B" w:rsidRPr="00F57A31" w14:paraId="6B09FB27" w14:textId="77777777">
        <w:trPr>
          <w:trHeight w:val="985"/>
        </w:trPr>
        <w:tc>
          <w:tcPr>
            <w:tcW w:w="1555" w:type="dxa"/>
            <w:vMerge/>
            <w:shd w:val="clear" w:color="auto" w:fill="95DCF7" w:themeFill="accent4" w:themeFillTint="66"/>
            <w:noWrap/>
            <w:hideMark/>
          </w:tcPr>
          <w:p w14:paraId="7C616C56" w14:textId="77777777" w:rsidR="00B87C2B" w:rsidRPr="00F57A31" w:rsidRDefault="00B87C2B">
            <w:pPr>
              <w:pStyle w:val="affff3"/>
              <w:rPr>
                <w:rStyle w:val="affff7"/>
                <w:smallCaps w:val="0"/>
                <w:color w:val="auto"/>
              </w:rPr>
            </w:pPr>
          </w:p>
        </w:tc>
        <w:tc>
          <w:tcPr>
            <w:tcW w:w="1842" w:type="dxa"/>
            <w:vMerge w:val="restart"/>
            <w:shd w:val="clear" w:color="auto" w:fill="auto"/>
            <w:hideMark/>
          </w:tcPr>
          <w:p w14:paraId="408624C4" w14:textId="77777777" w:rsidR="00B87C2B" w:rsidRPr="00F57A31" w:rsidRDefault="00B87C2B">
            <w:pPr>
              <w:pStyle w:val="affff3"/>
              <w:rPr>
                <w:rStyle w:val="affff7"/>
                <w:smallCaps w:val="0"/>
                <w:color w:val="auto"/>
              </w:rPr>
            </w:pPr>
            <w:r w:rsidRPr="00F57A31">
              <w:rPr>
                <w:rStyle w:val="affff7"/>
                <w:smallCaps w:val="0"/>
                <w:color w:val="auto"/>
              </w:rPr>
              <w:t>リスク評価</w:t>
            </w:r>
            <w:r>
              <w:rPr>
                <w:rStyle w:val="affff7"/>
                <w:smallCaps w:val="0"/>
                <w:color w:val="auto"/>
              </w:rPr>
              <w:t>（</w:t>
            </w:r>
            <w:r w:rsidRPr="00F57A31">
              <w:rPr>
                <w:rStyle w:val="affff7"/>
                <w:smallCaps w:val="0"/>
                <w:color w:val="auto"/>
              </w:rPr>
              <w:t>ID.RA</w:t>
            </w:r>
            <w:r>
              <w:rPr>
                <w:rStyle w:val="affff7"/>
                <w:smallCaps w:val="0"/>
                <w:color w:val="auto"/>
              </w:rPr>
              <w:t>）</w:t>
            </w:r>
            <w:r w:rsidRPr="00F57A31">
              <w:rPr>
                <w:rStyle w:val="affff7"/>
                <w:smallCaps w:val="0"/>
                <w:color w:val="auto"/>
              </w:rPr>
              <w:t>:組織、資産、および個人に対するサイバーセキュリティリスクは、組織によって理解される。</w:t>
            </w:r>
          </w:p>
        </w:tc>
        <w:tc>
          <w:tcPr>
            <w:tcW w:w="2410" w:type="dxa"/>
            <w:vMerge w:val="restart"/>
            <w:shd w:val="clear" w:color="auto" w:fill="auto"/>
            <w:noWrap/>
            <w:hideMark/>
          </w:tcPr>
          <w:p w14:paraId="753D410D" w14:textId="77777777" w:rsidR="00B87C2B" w:rsidRPr="00F57A31" w:rsidRDefault="00B87C2B">
            <w:pPr>
              <w:pStyle w:val="affff3"/>
              <w:rPr>
                <w:rStyle w:val="affff7"/>
                <w:smallCaps w:val="0"/>
                <w:color w:val="auto"/>
              </w:rPr>
            </w:pPr>
            <w:r w:rsidRPr="00F57A31">
              <w:rPr>
                <w:rStyle w:val="affff7"/>
                <w:smallCaps w:val="0"/>
                <w:color w:val="auto"/>
              </w:rPr>
              <w:br w:type="column"/>
              <w:t>ID.RA-01:資産の脆弱性を特定、検証、記録する。</w:t>
            </w:r>
          </w:p>
        </w:tc>
        <w:tc>
          <w:tcPr>
            <w:tcW w:w="4542" w:type="dxa"/>
            <w:shd w:val="clear" w:color="auto" w:fill="auto"/>
            <w:hideMark/>
          </w:tcPr>
          <w:p w14:paraId="49F5855C" w14:textId="77777777" w:rsidR="00B87C2B" w:rsidRPr="00F57A31" w:rsidRDefault="00B87C2B">
            <w:pPr>
              <w:pStyle w:val="affff3"/>
              <w:rPr>
                <w:rStyle w:val="affff7"/>
                <w:smallCaps w:val="0"/>
                <w:color w:val="auto"/>
              </w:rPr>
            </w:pPr>
            <w:r w:rsidRPr="00F57A31">
              <w:rPr>
                <w:rStyle w:val="affff7"/>
                <w:smallCaps w:val="0"/>
                <w:color w:val="auto"/>
              </w:rPr>
              <w:t>例1:脆弱性管理テクノロジーを使用して、パッチが適用されていないソフトウェアや誤って構成されたソフトウェアを特定する。</w:t>
            </w:r>
          </w:p>
        </w:tc>
      </w:tr>
      <w:tr w:rsidR="00B87C2B" w:rsidRPr="00F57A31" w14:paraId="471D60B8" w14:textId="77777777">
        <w:trPr>
          <w:trHeight w:val="1140"/>
        </w:trPr>
        <w:tc>
          <w:tcPr>
            <w:tcW w:w="1555" w:type="dxa"/>
            <w:vMerge/>
            <w:shd w:val="clear" w:color="auto" w:fill="95DCF7" w:themeFill="accent4" w:themeFillTint="66"/>
            <w:noWrap/>
            <w:hideMark/>
          </w:tcPr>
          <w:p w14:paraId="78F4F41C" w14:textId="77777777" w:rsidR="00B87C2B" w:rsidRPr="00F57A31" w:rsidRDefault="00B87C2B">
            <w:pPr>
              <w:pStyle w:val="affff3"/>
              <w:rPr>
                <w:rStyle w:val="affff7"/>
                <w:smallCaps w:val="0"/>
                <w:color w:val="auto"/>
              </w:rPr>
            </w:pPr>
          </w:p>
        </w:tc>
        <w:tc>
          <w:tcPr>
            <w:tcW w:w="1842" w:type="dxa"/>
            <w:vMerge/>
            <w:shd w:val="clear" w:color="auto" w:fill="auto"/>
            <w:hideMark/>
          </w:tcPr>
          <w:p w14:paraId="6845DA91" w14:textId="77777777" w:rsidR="00B87C2B" w:rsidRPr="00F57A31" w:rsidRDefault="00B87C2B">
            <w:pPr>
              <w:pStyle w:val="affff3"/>
              <w:rPr>
                <w:rStyle w:val="affff7"/>
                <w:smallCaps w:val="0"/>
                <w:color w:val="auto"/>
              </w:rPr>
            </w:pPr>
          </w:p>
        </w:tc>
        <w:tc>
          <w:tcPr>
            <w:tcW w:w="2410" w:type="dxa"/>
            <w:vMerge/>
            <w:shd w:val="clear" w:color="auto" w:fill="auto"/>
            <w:hideMark/>
          </w:tcPr>
          <w:p w14:paraId="5ADEEB61" w14:textId="77777777" w:rsidR="00B87C2B" w:rsidRPr="00F57A31" w:rsidRDefault="00B87C2B">
            <w:pPr>
              <w:pStyle w:val="affff3"/>
              <w:rPr>
                <w:rStyle w:val="affff7"/>
                <w:smallCaps w:val="0"/>
                <w:color w:val="auto"/>
              </w:rPr>
            </w:pPr>
          </w:p>
        </w:tc>
        <w:tc>
          <w:tcPr>
            <w:tcW w:w="4542" w:type="dxa"/>
            <w:shd w:val="clear" w:color="auto" w:fill="auto"/>
            <w:hideMark/>
          </w:tcPr>
          <w:p w14:paraId="34F8C7FF" w14:textId="77777777" w:rsidR="00B87C2B" w:rsidRPr="00F57A31" w:rsidRDefault="00B87C2B">
            <w:pPr>
              <w:pStyle w:val="affff3"/>
              <w:rPr>
                <w:rStyle w:val="affff7"/>
                <w:smallCaps w:val="0"/>
                <w:color w:val="auto"/>
              </w:rPr>
            </w:pPr>
            <w:r w:rsidRPr="00F57A31">
              <w:rPr>
                <w:rStyle w:val="affff7"/>
                <w:smallCaps w:val="0"/>
                <w:color w:val="auto"/>
              </w:rPr>
              <w:t>例2:ネットワークとシステムアーキテクチャを評価し、サイバーセキュリティに影響を与える設計と実装の弱点を検出</w:t>
            </w:r>
            <w:r>
              <w:rPr>
                <w:rStyle w:val="affff7"/>
                <w:rFonts w:hint="eastAsia"/>
                <w:smallCaps w:val="0"/>
                <w:color w:val="auto"/>
              </w:rPr>
              <w:t>する</w:t>
            </w:r>
            <w:r w:rsidRPr="00F57A31">
              <w:rPr>
                <w:rStyle w:val="affff7"/>
                <w:smallCaps w:val="0"/>
                <w:color w:val="auto"/>
              </w:rPr>
              <w:t>。</w:t>
            </w:r>
          </w:p>
        </w:tc>
      </w:tr>
      <w:tr w:rsidR="00B87C2B" w:rsidRPr="00F57A31" w14:paraId="35998867" w14:textId="77777777">
        <w:trPr>
          <w:trHeight w:val="1140"/>
        </w:trPr>
        <w:tc>
          <w:tcPr>
            <w:tcW w:w="1555" w:type="dxa"/>
            <w:vMerge/>
            <w:shd w:val="clear" w:color="auto" w:fill="95DCF7" w:themeFill="accent4" w:themeFillTint="66"/>
            <w:noWrap/>
            <w:hideMark/>
          </w:tcPr>
          <w:p w14:paraId="4D145FF0" w14:textId="77777777" w:rsidR="00B87C2B" w:rsidRPr="00F57A31" w:rsidRDefault="00B87C2B">
            <w:pPr>
              <w:pStyle w:val="affff3"/>
              <w:rPr>
                <w:rStyle w:val="affff7"/>
                <w:smallCaps w:val="0"/>
                <w:color w:val="auto"/>
              </w:rPr>
            </w:pPr>
          </w:p>
        </w:tc>
        <w:tc>
          <w:tcPr>
            <w:tcW w:w="1842" w:type="dxa"/>
            <w:vMerge/>
            <w:shd w:val="clear" w:color="auto" w:fill="auto"/>
            <w:hideMark/>
          </w:tcPr>
          <w:p w14:paraId="21B16603" w14:textId="77777777" w:rsidR="00B87C2B" w:rsidRPr="00F57A31" w:rsidRDefault="00B87C2B">
            <w:pPr>
              <w:pStyle w:val="affff3"/>
              <w:rPr>
                <w:rStyle w:val="affff7"/>
                <w:smallCaps w:val="0"/>
                <w:color w:val="auto"/>
              </w:rPr>
            </w:pPr>
          </w:p>
        </w:tc>
        <w:tc>
          <w:tcPr>
            <w:tcW w:w="2410" w:type="dxa"/>
            <w:vMerge/>
            <w:shd w:val="clear" w:color="auto" w:fill="auto"/>
            <w:hideMark/>
          </w:tcPr>
          <w:p w14:paraId="2DA3432E" w14:textId="77777777" w:rsidR="00B87C2B" w:rsidRPr="00F57A31" w:rsidRDefault="00B87C2B">
            <w:pPr>
              <w:pStyle w:val="affff3"/>
              <w:rPr>
                <w:rStyle w:val="affff7"/>
                <w:smallCaps w:val="0"/>
                <w:color w:val="auto"/>
              </w:rPr>
            </w:pPr>
          </w:p>
        </w:tc>
        <w:tc>
          <w:tcPr>
            <w:tcW w:w="4542" w:type="dxa"/>
            <w:shd w:val="clear" w:color="auto" w:fill="auto"/>
            <w:hideMark/>
          </w:tcPr>
          <w:p w14:paraId="6B54F720" w14:textId="77777777" w:rsidR="00B87C2B" w:rsidRPr="00F57A31" w:rsidRDefault="00B87C2B">
            <w:pPr>
              <w:pStyle w:val="affff3"/>
              <w:rPr>
                <w:rStyle w:val="affff7"/>
                <w:smallCaps w:val="0"/>
                <w:color w:val="auto"/>
              </w:rPr>
            </w:pPr>
            <w:r w:rsidRPr="00F57A31">
              <w:rPr>
                <w:rStyle w:val="affff7"/>
                <w:smallCaps w:val="0"/>
                <w:color w:val="auto"/>
              </w:rPr>
              <w:t>例3:組織が開発したソフトウェアをレビュー、分析、またはテストして、設計、コーディング、およびデフォルト設定の脆弱性を特定する。</w:t>
            </w:r>
          </w:p>
        </w:tc>
      </w:tr>
      <w:tr w:rsidR="00B87C2B" w:rsidRPr="00F57A31" w14:paraId="23FCF44F" w14:textId="77777777">
        <w:trPr>
          <w:trHeight w:val="615"/>
        </w:trPr>
        <w:tc>
          <w:tcPr>
            <w:tcW w:w="1555" w:type="dxa"/>
            <w:vMerge/>
            <w:shd w:val="clear" w:color="auto" w:fill="95DCF7" w:themeFill="accent4" w:themeFillTint="66"/>
            <w:noWrap/>
            <w:hideMark/>
          </w:tcPr>
          <w:p w14:paraId="5E12A1F8" w14:textId="77777777" w:rsidR="00B87C2B" w:rsidRPr="00F57A31" w:rsidRDefault="00B87C2B">
            <w:pPr>
              <w:pStyle w:val="affff3"/>
              <w:rPr>
                <w:rStyle w:val="affff7"/>
                <w:smallCaps w:val="0"/>
                <w:color w:val="auto"/>
              </w:rPr>
            </w:pPr>
          </w:p>
        </w:tc>
        <w:tc>
          <w:tcPr>
            <w:tcW w:w="1842" w:type="dxa"/>
            <w:vMerge/>
            <w:shd w:val="clear" w:color="auto" w:fill="auto"/>
            <w:hideMark/>
          </w:tcPr>
          <w:p w14:paraId="0BDC9D09" w14:textId="77777777" w:rsidR="00B87C2B" w:rsidRPr="00F57A31" w:rsidRDefault="00B87C2B">
            <w:pPr>
              <w:pStyle w:val="affff3"/>
              <w:rPr>
                <w:rStyle w:val="affff7"/>
                <w:smallCaps w:val="0"/>
                <w:color w:val="auto"/>
              </w:rPr>
            </w:pPr>
          </w:p>
        </w:tc>
        <w:tc>
          <w:tcPr>
            <w:tcW w:w="2410" w:type="dxa"/>
            <w:vMerge/>
            <w:shd w:val="clear" w:color="auto" w:fill="auto"/>
            <w:hideMark/>
          </w:tcPr>
          <w:p w14:paraId="29811200" w14:textId="77777777" w:rsidR="00B87C2B" w:rsidRPr="00F57A31" w:rsidRDefault="00B87C2B">
            <w:pPr>
              <w:pStyle w:val="affff3"/>
              <w:rPr>
                <w:rStyle w:val="affff7"/>
                <w:smallCaps w:val="0"/>
                <w:color w:val="auto"/>
              </w:rPr>
            </w:pPr>
          </w:p>
        </w:tc>
        <w:tc>
          <w:tcPr>
            <w:tcW w:w="4542" w:type="dxa"/>
            <w:shd w:val="clear" w:color="auto" w:fill="auto"/>
            <w:hideMark/>
          </w:tcPr>
          <w:p w14:paraId="579C5886" w14:textId="77777777" w:rsidR="00B87C2B" w:rsidRPr="00F57A31" w:rsidRDefault="00B87C2B">
            <w:pPr>
              <w:pStyle w:val="affff3"/>
              <w:rPr>
                <w:rStyle w:val="affff7"/>
                <w:smallCaps w:val="0"/>
                <w:color w:val="auto"/>
              </w:rPr>
            </w:pPr>
            <w:r w:rsidRPr="00F57A31">
              <w:rPr>
                <w:rStyle w:val="affff7"/>
                <w:smallCaps w:val="0"/>
                <w:color w:val="auto"/>
              </w:rPr>
              <w:t>例4:重要なコンピューティング資産を収容する施設の物理的な脆弱性とレジリエンスの問題を評価する。</w:t>
            </w:r>
          </w:p>
        </w:tc>
      </w:tr>
      <w:tr w:rsidR="00B87C2B" w:rsidRPr="00F57A31" w14:paraId="64AD20EB" w14:textId="77777777">
        <w:trPr>
          <w:trHeight w:val="398"/>
        </w:trPr>
        <w:tc>
          <w:tcPr>
            <w:tcW w:w="1555" w:type="dxa"/>
            <w:vMerge/>
            <w:shd w:val="clear" w:color="auto" w:fill="95DCF7" w:themeFill="accent4" w:themeFillTint="66"/>
            <w:noWrap/>
            <w:hideMark/>
          </w:tcPr>
          <w:p w14:paraId="3A353631" w14:textId="77777777" w:rsidR="00B87C2B" w:rsidRPr="00F57A31" w:rsidRDefault="00B87C2B">
            <w:pPr>
              <w:pStyle w:val="affff3"/>
              <w:rPr>
                <w:rStyle w:val="affff7"/>
                <w:smallCaps w:val="0"/>
                <w:color w:val="auto"/>
              </w:rPr>
            </w:pPr>
          </w:p>
        </w:tc>
        <w:tc>
          <w:tcPr>
            <w:tcW w:w="1842" w:type="dxa"/>
            <w:vMerge/>
            <w:shd w:val="clear" w:color="auto" w:fill="auto"/>
            <w:hideMark/>
          </w:tcPr>
          <w:p w14:paraId="266CD82F" w14:textId="77777777" w:rsidR="00B87C2B" w:rsidRPr="00F57A31" w:rsidRDefault="00B87C2B">
            <w:pPr>
              <w:pStyle w:val="affff3"/>
              <w:rPr>
                <w:rStyle w:val="affff7"/>
                <w:smallCaps w:val="0"/>
                <w:color w:val="auto"/>
              </w:rPr>
            </w:pPr>
          </w:p>
        </w:tc>
        <w:tc>
          <w:tcPr>
            <w:tcW w:w="2410" w:type="dxa"/>
            <w:vMerge/>
            <w:shd w:val="clear" w:color="auto" w:fill="auto"/>
            <w:hideMark/>
          </w:tcPr>
          <w:p w14:paraId="38AE4982" w14:textId="77777777" w:rsidR="00B87C2B" w:rsidRPr="00F57A31" w:rsidRDefault="00B87C2B">
            <w:pPr>
              <w:pStyle w:val="affff3"/>
              <w:rPr>
                <w:rStyle w:val="affff7"/>
                <w:smallCaps w:val="0"/>
                <w:color w:val="auto"/>
              </w:rPr>
            </w:pPr>
          </w:p>
        </w:tc>
        <w:tc>
          <w:tcPr>
            <w:tcW w:w="4542" w:type="dxa"/>
            <w:shd w:val="clear" w:color="auto" w:fill="auto"/>
            <w:hideMark/>
          </w:tcPr>
          <w:p w14:paraId="1146D02E" w14:textId="77777777" w:rsidR="00B87C2B" w:rsidRPr="00F57A31" w:rsidRDefault="00B87C2B">
            <w:pPr>
              <w:pStyle w:val="affff3"/>
              <w:rPr>
                <w:rStyle w:val="affff7"/>
                <w:smallCaps w:val="0"/>
                <w:color w:val="auto"/>
              </w:rPr>
            </w:pPr>
            <w:r w:rsidRPr="00F57A31">
              <w:rPr>
                <w:rStyle w:val="affff7"/>
                <w:smallCaps w:val="0"/>
                <w:color w:val="auto"/>
              </w:rPr>
              <w:t>例5:サイバー脅威インテリジェンスのソースを監視して、製品やサービスの新たな脆弱性に関する情報を入手する。</w:t>
            </w:r>
          </w:p>
        </w:tc>
      </w:tr>
      <w:tr w:rsidR="00B87C2B" w:rsidRPr="00F57A31" w14:paraId="4D0E0F84" w14:textId="77777777">
        <w:trPr>
          <w:trHeight w:val="56"/>
        </w:trPr>
        <w:tc>
          <w:tcPr>
            <w:tcW w:w="1555" w:type="dxa"/>
            <w:vMerge/>
            <w:shd w:val="clear" w:color="auto" w:fill="95DCF7" w:themeFill="accent4" w:themeFillTint="66"/>
            <w:noWrap/>
            <w:hideMark/>
          </w:tcPr>
          <w:p w14:paraId="60D4B7A7" w14:textId="77777777" w:rsidR="00B87C2B" w:rsidRPr="00F57A31" w:rsidRDefault="00B87C2B">
            <w:pPr>
              <w:pStyle w:val="affff3"/>
              <w:rPr>
                <w:rStyle w:val="affff7"/>
                <w:smallCaps w:val="0"/>
                <w:color w:val="auto"/>
              </w:rPr>
            </w:pPr>
          </w:p>
        </w:tc>
        <w:tc>
          <w:tcPr>
            <w:tcW w:w="1842" w:type="dxa"/>
            <w:vMerge/>
            <w:shd w:val="clear" w:color="auto" w:fill="auto"/>
            <w:hideMark/>
          </w:tcPr>
          <w:p w14:paraId="5B966B2A" w14:textId="77777777" w:rsidR="00B87C2B" w:rsidRPr="00F57A31" w:rsidRDefault="00B87C2B">
            <w:pPr>
              <w:pStyle w:val="affff3"/>
              <w:rPr>
                <w:rStyle w:val="affff7"/>
                <w:smallCaps w:val="0"/>
                <w:color w:val="auto"/>
              </w:rPr>
            </w:pPr>
          </w:p>
        </w:tc>
        <w:tc>
          <w:tcPr>
            <w:tcW w:w="2410" w:type="dxa"/>
            <w:vMerge/>
            <w:shd w:val="clear" w:color="auto" w:fill="auto"/>
            <w:hideMark/>
          </w:tcPr>
          <w:p w14:paraId="349A20DF" w14:textId="77777777" w:rsidR="00B87C2B" w:rsidRPr="00F57A31" w:rsidRDefault="00B87C2B">
            <w:pPr>
              <w:pStyle w:val="affff3"/>
              <w:rPr>
                <w:rStyle w:val="affff7"/>
                <w:smallCaps w:val="0"/>
                <w:color w:val="auto"/>
              </w:rPr>
            </w:pPr>
          </w:p>
        </w:tc>
        <w:tc>
          <w:tcPr>
            <w:tcW w:w="4542" w:type="dxa"/>
            <w:shd w:val="clear" w:color="auto" w:fill="auto"/>
            <w:hideMark/>
          </w:tcPr>
          <w:p w14:paraId="17EBD318" w14:textId="77777777" w:rsidR="00B87C2B" w:rsidRPr="00F57A31" w:rsidRDefault="00B87C2B">
            <w:pPr>
              <w:pStyle w:val="affff3"/>
              <w:rPr>
                <w:rStyle w:val="affff7"/>
                <w:smallCaps w:val="0"/>
                <w:color w:val="auto"/>
              </w:rPr>
            </w:pPr>
            <w:r w:rsidRPr="00F57A31">
              <w:rPr>
                <w:rStyle w:val="affff7"/>
                <w:smallCaps w:val="0"/>
                <w:color w:val="auto"/>
              </w:rPr>
              <w:t>例6:サイバーセキュリティに影響を与えるために悪用される可能性のある弱点について、プロセスと手順を確認する。</w:t>
            </w:r>
          </w:p>
        </w:tc>
      </w:tr>
      <w:tr w:rsidR="00B87C2B" w:rsidRPr="00F57A31" w14:paraId="56D99CED" w14:textId="77777777">
        <w:trPr>
          <w:trHeight w:val="1219"/>
        </w:trPr>
        <w:tc>
          <w:tcPr>
            <w:tcW w:w="1555" w:type="dxa"/>
            <w:vMerge/>
            <w:shd w:val="clear" w:color="auto" w:fill="95DCF7" w:themeFill="accent4" w:themeFillTint="66"/>
            <w:noWrap/>
            <w:hideMark/>
          </w:tcPr>
          <w:p w14:paraId="2F7625F4"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629AC3CD"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66567838" w14:textId="77777777" w:rsidR="00B87C2B" w:rsidRPr="00F57A31" w:rsidRDefault="00B87C2B">
            <w:pPr>
              <w:pStyle w:val="affff3"/>
              <w:rPr>
                <w:rStyle w:val="affff7"/>
                <w:smallCaps w:val="0"/>
                <w:color w:val="auto"/>
              </w:rPr>
            </w:pPr>
            <w:r w:rsidRPr="00F57A31">
              <w:rPr>
                <w:rStyle w:val="affff7"/>
                <w:smallCaps w:val="0"/>
                <w:color w:val="auto"/>
              </w:rPr>
              <w:br w:type="column"/>
              <w:t>ID.RA-02:情報共有フォーラムや情報源からサイバー脅威インテリジェンスを受け取る。</w:t>
            </w:r>
          </w:p>
        </w:tc>
        <w:tc>
          <w:tcPr>
            <w:tcW w:w="4542" w:type="dxa"/>
            <w:shd w:val="clear" w:color="auto" w:fill="auto"/>
            <w:hideMark/>
          </w:tcPr>
          <w:p w14:paraId="1E4EFA00" w14:textId="77777777" w:rsidR="00B87C2B" w:rsidRPr="00F57A31" w:rsidRDefault="00B87C2B">
            <w:pPr>
              <w:pStyle w:val="affff3"/>
              <w:rPr>
                <w:rStyle w:val="affff7"/>
                <w:smallCaps w:val="0"/>
                <w:color w:val="auto"/>
              </w:rPr>
            </w:pPr>
            <w:r w:rsidRPr="00F57A31">
              <w:rPr>
                <w:rStyle w:val="affff7"/>
                <w:smallCaps w:val="0"/>
                <w:color w:val="auto"/>
              </w:rPr>
              <w:t>例1:サイバーセキュリティツールとテクノロジーを検出または対応機能で構成し、サイバー脅威インテリジェンスフィードを安全に取り込む。</w:t>
            </w:r>
          </w:p>
        </w:tc>
      </w:tr>
      <w:tr w:rsidR="00B87C2B" w:rsidRPr="00F57A31" w14:paraId="1742C073" w14:textId="77777777">
        <w:trPr>
          <w:trHeight w:val="1123"/>
        </w:trPr>
        <w:tc>
          <w:tcPr>
            <w:tcW w:w="1555" w:type="dxa"/>
            <w:vMerge/>
            <w:shd w:val="clear" w:color="auto" w:fill="95DCF7" w:themeFill="accent4" w:themeFillTint="66"/>
            <w:noWrap/>
            <w:hideMark/>
          </w:tcPr>
          <w:p w14:paraId="75662283" w14:textId="77777777" w:rsidR="00B87C2B" w:rsidRPr="00F57A31" w:rsidRDefault="00B87C2B">
            <w:pPr>
              <w:pStyle w:val="affff3"/>
              <w:rPr>
                <w:rStyle w:val="affff7"/>
                <w:smallCaps w:val="0"/>
                <w:color w:val="auto"/>
              </w:rPr>
            </w:pPr>
          </w:p>
        </w:tc>
        <w:tc>
          <w:tcPr>
            <w:tcW w:w="1842" w:type="dxa"/>
            <w:vMerge/>
            <w:shd w:val="clear" w:color="auto" w:fill="auto"/>
            <w:hideMark/>
          </w:tcPr>
          <w:p w14:paraId="6A46E370" w14:textId="77777777" w:rsidR="00B87C2B" w:rsidRPr="00F57A31" w:rsidRDefault="00B87C2B">
            <w:pPr>
              <w:pStyle w:val="affff3"/>
              <w:rPr>
                <w:rStyle w:val="affff7"/>
                <w:smallCaps w:val="0"/>
                <w:color w:val="auto"/>
              </w:rPr>
            </w:pPr>
          </w:p>
        </w:tc>
        <w:tc>
          <w:tcPr>
            <w:tcW w:w="2410" w:type="dxa"/>
            <w:vMerge/>
            <w:shd w:val="clear" w:color="auto" w:fill="auto"/>
            <w:hideMark/>
          </w:tcPr>
          <w:p w14:paraId="3C903699" w14:textId="77777777" w:rsidR="00B87C2B" w:rsidRPr="00F57A31" w:rsidRDefault="00B87C2B">
            <w:pPr>
              <w:pStyle w:val="affff3"/>
              <w:rPr>
                <w:rStyle w:val="affff7"/>
                <w:smallCaps w:val="0"/>
                <w:color w:val="auto"/>
              </w:rPr>
            </w:pPr>
          </w:p>
        </w:tc>
        <w:tc>
          <w:tcPr>
            <w:tcW w:w="4542" w:type="dxa"/>
            <w:shd w:val="clear" w:color="auto" w:fill="auto"/>
            <w:hideMark/>
          </w:tcPr>
          <w:p w14:paraId="038B6F8A" w14:textId="77777777" w:rsidR="00B87C2B" w:rsidRPr="00F57A31" w:rsidRDefault="00B87C2B">
            <w:pPr>
              <w:pStyle w:val="affff3"/>
              <w:rPr>
                <w:rStyle w:val="affff7"/>
                <w:smallCaps w:val="0"/>
                <w:color w:val="auto"/>
              </w:rPr>
            </w:pPr>
            <w:r w:rsidRPr="00F57A31">
              <w:rPr>
                <w:rStyle w:val="affff7"/>
                <w:smallCaps w:val="0"/>
                <w:color w:val="auto"/>
              </w:rPr>
              <w:t>例2:現在の脅威アクターとその戦術、技術、手順</w:t>
            </w:r>
            <w:r>
              <w:rPr>
                <w:rStyle w:val="affff7"/>
                <w:smallCaps w:val="0"/>
                <w:color w:val="auto"/>
              </w:rPr>
              <w:t>（</w:t>
            </w:r>
            <w:r w:rsidRPr="00F57A31">
              <w:rPr>
                <w:rStyle w:val="affff7"/>
                <w:smallCaps w:val="0"/>
                <w:color w:val="auto"/>
              </w:rPr>
              <w:t>TTP</w:t>
            </w:r>
            <w:r>
              <w:rPr>
                <w:rStyle w:val="affff7"/>
                <w:smallCaps w:val="0"/>
                <w:color w:val="auto"/>
              </w:rPr>
              <w:t>）</w:t>
            </w:r>
            <w:r w:rsidRPr="00F57A31">
              <w:rPr>
                <w:rStyle w:val="affff7"/>
                <w:smallCaps w:val="0"/>
                <w:color w:val="auto"/>
              </w:rPr>
              <w:t>に関するアドバイザリを、信頼できる第三者から受け取り、レビューする。</w:t>
            </w:r>
          </w:p>
        </w:tc>
      </w:tr>
      <w:tr w:rsidR="00B87C2B" w:rsidRPr="00F57A31" w14:paraId="5E2B6E89" w14:textId="77777777">
        <w:trPr>
          <w:trHeight w:val="413"/>
        </w:trPr>
        <w:tc>
          <w:tcPr>
            <w:tcW w:w="1555" w:type="dxa"/>
            <w:vMerge/>
            <w:shd w:val="clear" w:color="auto" w:fill="95DCF7" w:themeFill="accent4" w:themeFillTint="66"/>
            <w:noWrap/>
            <w:hideMark/>
          </w:tcPr>
          <w:p w14:paraId="76DDC1E8" w14:textId="77777777" w:rsidR="00B87C2B" w:rsidRPr="00F57A31" w:rsidRDefault="00B87C2B">
            <w:pPr>
              <w:pStyle w:val="affff3"/>
              <w:rPr>
                <w:rStyle w:val="affff7"/>
                <w:smallCaps w:val="0"/>
                <w:color w:val="auto"/>
              </w:rPr>
            </w:pPr>
          </w:p>
        </w:tc>
        <w:tc>
          <w:tcPr>
            <w:tcW w:w="1842" w:type="dxa"/>
            <w:vMerge/>
            <w:shd w:val="clear" w:color="auto" w:fill="auto"/>
            <w:hideMark/>
          </w:tcPr>
          <w:p w14:paraId="3464E216" w14:textId="77777777" w:rsidR="00B87C2B" w:rsidRPr="00F57A31" w:rsidRDefault="00B87C2B">
            <w:pPr>
              <w:pStyle w:val="affff3"/>
              <w:rPr>
                <w:rStyle w:val="affff7"/>
                <w:smallCaps w:val="0"/>
                <w:color w:val="auto"/>
              </w:rPr>
            </w:pPr>
          </w:p>
        </w:tc>
        <w:tc>
          <w:tcPr>
            <w:tcW w:w="2410" w:type="dxa"/>
            <w:vMerge/>
            <w:shd w:val="clear" w:color="auto" w:fill="auto"/>
            <w:hideMark/>
          </w:tcPr>
          <w:p w14:paraId="1D4222C3" w14:textId="77777777" w:rsidR="00B87C2B" w:rsidRPr="00F57A31" w:rsidRDefault="00B87C2B">
            <w:pPr>
              <w:pStyle w:val="affff3"/>
              <w:rPr>
                <w:rStyle w:val="affff7"/>
                <w:smallCaps w:val="0"/>
                <w:color w:val="auto"/>
              </w:rPr>
            </w:pPr>
          </w:p>
        </w:tc>
        <w:tc>
          <w:tcPr>
            <w:tcW w:w="4542" w:type="dxa"/>
            <w:shd w:val="clear" w:color="auto" w:fill="auto"/>
            <w:hideMark/>
          </w:tcPr>
          <w:p w14:paraId="0D3C523C" w14:textId="77777777" w:rsidR="00B87C2B" w:rsidRPr="00F57A31" w:rsidRDefault="00B87C2B">
            <w:pPr>
              <w:pStyle w:val="affff3"/>
              <w:rPr>
                <w:rStyle w:val="affff7"/>
                <w:smallCaps w:val="0"/>
                <w:color w:val="auto"/>
              </w:rPr>
            </w:pPr>
            <w:r w:rsidRPr="00F57A31">
              <w:rPr>
                <w:rStyle w:val="affff7"/>
                <w:smallCaps w:val="0"/>
                <w:color w:val="auto"/>
              </w:rPr>
              <w:br w:type="column"/>
              <w:t>例3:サイバー脅威インテリジェンスのソースを監視して、新興技術が持つ可能性のある脆弱性の種類に関する情報を入手する。</w:t>
            </w:r>
          </w:p>
        </w:tc>
      </w:tr>
      <w:tr w:rsidR="00B87C2B" w:rsidRPr="00F57A31" w14:paraId="75D5CE74" w14:textId="77777777">
        <w:trPr>
          <w:trHeight w:val="937"/>
        </w:trPr>
        <w:tc>
          <w:tcPr>
            <w:tcW w:w="1555" w:type="dxa"/>
            <w:vMerge/>
            <w:shd w:val="clear" w:color="auto" w:fill="95DCF7" w:themeFill="accent4" w:themeFillTint="66"/>
            <w:noWrap/>
            <w:hideMark/>
          </w:tcPr>
          <w:p w14:paraId="433C5416"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7C72B36B"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575A117F" w14:textId="77777777" w:rsidR="00B87C2B" w:rsidRPr="00F57A31" w:rsidRDefault="00B87C2B">
            <w:pPr>
              <w:pStyle w:val="affff3"/>
              <w:rPr>
                <w:rStyle w:val="affff7"/>
                <w:smallCaps w:val="0"/>
                <w:color w:val="auto"/>
              </w:rPr>
            </w:pPr>
            <w:r w:rsidRPr="00F57A31">
              <w:rPr>
                <w:rStyle w:val="affff7"/>
                <w:smallCaps w:val="0"/>
                <w:color w:val="auto"/>
              </w:rPr>
              <w:t>ID.RA-03:組織に対する内部および外部の脅威を特定し、記録する。</w:t>
            </w:r>
          </w:p>
        </w:tc>
        <w:tc>
          <w:tcPr>
            <w:tcW w:w="4542" w:type="dxa"/>
            <w:shd w:val="clear" w:color="auto" w:fill="auto"/>
            <w:hideMark/>
          </w:tcPr>
          <w:p w14:paraId="355E1845" w14:textId="77777777" w:rsidR="00B87C2B" w:rsidRPr="00F57A31" w:rsidRDefault="00B87C2B">
            <w:pPr>
              <w:pStyle w:val="affff3"/>
              <w:rPr>
                <w:rStyle w:val="affff7"/>
                <w:smallCaps w:val="0"/>
                <w:color w:val="auto"/>
              </w:rPr>
            </w:pPr>
            <w:r w:rsidRPr="00F57A31">
              <w:rPr>
                <w:rStyle w:val="affff7"/>
                <w:smallCaps w:val="0"/>
                <w:color w:val="auto"/>
              </w:rPr>
              <w:br w:type="column"/>
              <w:t>例1:サイバー脅威インテリジェンスを使用して、組織を標的にする可能性が高い脅威アクターの種類と、彼らが使用する可能性が高いTTPの認識を維持する。</w:t>
            </w:r>
          </w:p>
        </w:tc>
      </w:tr>
      <w:tr w:rsidR="00B87C2B" w:rsidRPr="00F57A31" w14:paraId="6F690203" w14:textId="77777777">
        <w:trPr>
          <w:trHeight w:val="413"/>
        </w:trPr>
        <w:tc>
          <w:tcPr>
            <w:tcW w:w="1555" w:type="dxa"/>
            <w:vMerge/>
            <w:shd w:val="clear" w:color="auto" w:fill="95DCF7" w:themeFill="accent4" w:themeFillTint="66"/>
            <w:noWrap/>
            <w:hideMark/>
          </w:tcPr>
          <w:p w14:paraId="265E2B9B" w14:textId="77777777" w:rsidR="00B87C2B" w:rsidRPr="00F57A31" w:rsidRDefault="00B87C2B">
            <w:pPr>
              <w:pStyle w:val="affff3"/>
              <w:rPr>
                <w:rStyle w:val="affff7"/>
                <w:smallCaps w:val="0"/>
                <w:color w:val="auto"/>
              </w:rPr>
            </w:pPr>
          </w:p>
        </w:tc>
        <w:tc>
          <w:tcPr>
            <w:tcW w:w="1842" w:type="dxa"/>
            <w:vMerge/>
            <w:shd w:val="clear" w:color="auto" w:fill="auto"/>
            <w:hideMark/>
          </w:tcPr>
          <w:p w14:paraId="05BBAFB4" w14:textId="77777777" w:rsidR="00B87C2B" w:rsidRPr="00F57A31" w:rsidRDefault="00B87C2B">
            <w:pPr>
              <w:pStyle w:val="affff3"/>
              <w:rPr>
                <w:rStyle w:val="affff7"/>
                <w:smallCaps w:val="0"/>
                <w:color w:val="auto"/>
              </w:rPr>
            </w:pPr>
          </w:p>
        </w:tc>
        <w:tc>
          <w:tcPr>
            <w:tcW w:w="2410" w:type="dxa"/>
            <w:vMerge/>
            <w:shd w:val="clear" w:color="auto" w:fill="auto"/>
            <w:hideMark/>
          </w:tcPr>
          <w:p w14:paraId="0C50506E" w14:textId="77777777" w:rsidR="00B87C2B" w:rsidRPr="00F57A31" w:rsidRDefault="00B87C2B">
            <w:pPr>
              <w:pStyle w:val="affff3"/>
              <w:rPr>
                <w:rStyle w:val="affff7"/>
                <w:smallCaps w:val="0"/>
                <w:color w:val="auto"/>
              </w:rPr>
            </w:pPr>
          </w:p>
        </w:tc>
        <w:tc>
          <w:tcPr>
            <w:tcW w:w="4542" w:type="dxa"/>
            <w:shd w:val="clear" w:color="auto" w:fill="auto"/>
            <w:hideMark/>
          </w:tcPr>
          <w:p w14:paraId="002A3CBE" w14:textId="77777777" w:rsidR="00B87C2B" w:rsidRPr="00F57A31" w:rsidRDefault="00B87C2B">
            <w:pPr>
              <w:pStyle w:val="affff3"/>
              <w:rPr>
                <w:rStyle w:val="affff7"/>
                <w:smallCaps w:val="0"/>
                <w:color w:val="auto"/>
              </w:rPr>
            </w:pPr>
            <w:r w:rsidRPr="00F57A31">
              <w:rPr>
                <w:rStyle w:val="affff7"/>
                <w:smallCaps w:val="0"/>
                <w:color w:val="auto"/>
              </w:rPr>
              <w:t>例2:脅威ハンティングを実行して、環境内の脅威アクターの兆候を探す。</w:t>
            </w:r>
          </w:p>
        </w:tc>
      </w:tr>
      <w:tr w:rsidR="00B87C2B" w:rsidRPr="00F57A31" w14:paraId="664BABD4" w14:textId="77777777">
        <w:trPr>
          <w:trHeight w:val="585"/>
        </w:trPr>
        <w:tc>
          <w:tcPr>
            <w:tcW w:w="1555" w:type="dxa"/>
            <w:vMerge/>
            <w:shd w:val="clear" w:color="auto" w:fill="95DCF7" w:themeFill="accent4" w:themeFillTint="66"/>
            <w:noWrap/>
            <w:hideMark/>
          </w:tcPr>
          <w:p w14:paraId="2A7F27C0" w14:textId="77777777" w:rsidR="00B87C2B" w:rsidRPr="00F57A31" w:rsidRDefault="00B87C2B">
            <w:pPr>
              <w:pStyle w:val="affff3"/>
              <w:rPr>
                <w:rStyle w:val="affff7"/>
                <w:smallCaps w:val="0"/>
                <w:color w:val="auto"/>
              </w:rPr>
            </w:pPr>
          </w:p>
        </w:tc>
        <w:tc>
          <w:tcPr>
            <w:tcW w:w="1842" w:type="dxa"/>
            <w:vMerge/>
            <w:shd w:val="clear" w:color="auto" w:fill="auto"/>
            <w:hideMark/>
          </w:tcPr>
          <w:p w14:paraId="6B24BFF2" w14:textId="77777777" w:rsidR="00B87C2B" w:rsidRPr="00F57A31" w:rsidRDefault="00B87C2B">
            <w:pPr>
              <w:pStyle w:val="affff3"/>
              <w:rPr>
                <w:rStyle w:val="affff7"/>
                <w:smallCaps w:val="0"/>
                <w:color w:val="auto"/>
              </w:rPr>
            </w:pPr>
          </w:p>
        </w:tc>
        <w:tc>
          <w:tcPr>
            <w:tcW w:w="2410" w:type="dxa"/>
            <w:vMerge/>
            <w:shd w:val="clear" w:color="auto" w:fill="auto"/>
            <w:hideMark/>
          </w:tcPr>
          <w:p w14:paraId="7BE4A6E3" w14:textId="77777777" w:rsidR="00B87C2B" w:rsidRPr="00F57A31" w:rsidRDefault="00B87C2B">
            <w:pPr>
              <w:pStyle w:val="affff3"/>
              <w:rPr>
                <w:rStyle w:val="affff7"/>
                <w:smallCaps w:val="0"/>
                <w:color w:val="auto"/>
              </w:rPr>
            </w:pPr>
          </w:p>
        </w:tc>
        <w:tc>
          <w:tcPr>
            <w:tcW w:w="4542" w:type="dxa"/>
            <w:shd w:val="clear" w:color="auto" w:fill="auto"/>
            <w:hideMark/>
          </w:tcPr>
          <w:p w14:paraId="0DE35BF6" w14:textId="77777777" w:rsidR="00B87C2B" w:rsidRPr="00F57A31" w:rsidRDefault="00B87C2B">
            <w:pPr>
              <w:pStyle w:val="affff3"/>
              <w:rPr>
                <w:rStyle w:val="affff7"/>
                <w:smallCaps w:val="0"/>
                <w:color w:val="auto"/>
              </w:rPr>
            </w:pPr>
            <w:r w:rsidRPr="00F57A31">
              <w:rPr>
                <w:rStyle w:val="affff7"/>
                <w:smallCaps w:val="0"/>
                <w:color w:val="auto"/>
              </w:rPr>
              <w:t>例3:内部の脅威アクターを特定するためのプロセスを実装する。</w:t>
            </w:r>
          </w:p>
        </w:tc>
      </w:tr>
      <w:tr w:rsidR="00B87C2B" w:rsidRPr="00F57A31" w14:paraId="59868977" w14:textId="77777777">
        <w:trPr>
          <w:trHeight w:val="317"/>
        </w:trPr>
        <w:tc>
          <w:tcPr>
            <w:tcW w:w="1555" w:type="dxa"/>
            <w:vMerge/>
            <w:shd w:val="clear" w:color="auto" w:fill="95DCF7" w:themeFill="accent4" w:themeFillTint="66"/>
            <w:noWrap/>
            <w:hideMark/>
          </w:tcPr>
          <w:p w14:paraId="000BDE74"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6261B3F9"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59423B43" w14:textId="77777777" w:rsidR="00B87C2B" w:rsidRPr="00F57A31" w:rsidRDefault="00B87C2B">
            <w:pPr>
              <w:pStyle w:val="affff3"/>
              <w:rPr>
                <w:rStyle w:val="affff7"/>
                <w:smallCaps w:val="0"/>
                <w:color w:val="auto"/>
              </w:rPr>
            </w:pPr>
            <w:r w:rsidRPr="00F57A31">
              <w:rPr>
                <w:rStyle w:val="affff7"/>
                <w:smallCaps w:val="0"/>
                <w:color w:val="auto"/>
              </w:rPr>
              <w:t>ID.RA-04:脆弱性を悪用する脅威の潜在的な影響と可能性を特定し、記録する。</w:t>
            </w:r>
          </w:p>
        </w:tc>
        <w:tc>
          <w:tcPr>
            <w:tcW w:w="4542" w:type="dxa"/>
            <w:shd w:val="clear" w:color="auto" w:fill="auto"/>
            <w:hideMark/>
          </w:tcPr>
          <w:p w14:paraId="5CE85EB7" w14:textId="77777777" w:rsidR="00B87C2B" w:rsidRPr="00F57A31" w:rsidRDefault="00B87C2B">
            <w:pPr>
              <w:pStyle w:val="affff3"/>
              <w:rPr>
                <w:rStyle w:val="affff7"/>
                <w:smallCaps w:val="0"/>
                <w:color w:val="auto"/>
              </w:rPr>
            </w:pPr>
            <w:r w:rsidRPr="00F57A31">
              <w:rPr>
                <w:rStyle w:val="affff7"/>
                <w:smallCaps w:val="0"/>
                <w:color w:val="auto"/>
              </w:rPr>
              <w:t>例1:ビジネスリーダーとサイバーセキュリティリスクマネジメントの実務者が協力して、リスクシナリオの可能性と影響を</w:t>
            </w:r>
            <w:r>
              <w:rPr>
                <w:rStyle w:val="affff7"/>
                <w:smallCaps w:val="0"/>
                <w:color w:val="auto"/>
              </w:rPr>
              <w:t>見積り</w:t>
            </w:r>
            <w:r w:rsidRPr="00F57A31">
              <w:rPr>
                <w:rStyle w:val="affff7"/>
                <w:smallCaps w:val="0"/>
                <w:color w:val="auto"/>
              </w:rPr>
              <w:t>、リスク登録簿に記録する。</w:t>
            </w:r>
          </w:p>
        </w:tc>
      </w:tr>
      <w:tr w:rsidR="00B87C2B" w:rsidRPr="00F57A31" w14:paraId="6B7A1F86" w14:textId="77777777">
        <w:trPr>
          <w:trHeight w:val="567"/>
        </w:trPr>
        <w:tc>
          <w:tcPr>
            <w:tcW w:w="1555" w:type="dxa"/>
            <w:vMerge/>
            <w:shd w:val="clear" w:color="auto" w:fill="95DCF7" w:themeFill="accent4" w:themeFillTint="66"/>
            <w:noWrap/>
            <w:hideMark/>
          </w:tcPr>
          <w:p w14:paraId="19548528" w14:textId="77777777" w:rsidR="00B87C2B" w:rsidRPr="00F57A31" w:rsidRDefault="00B87C2B">
            <w:pPr>
              <w:pStyle w:val="affff3"/>
              <w:rPr>
                <w:rStyle w:val="affff7"/>
                <w:smallCaps w:val="0"/>
                <w:color w:val="auto"/>
              </w:rPr>
            </w:pPr>
          </w:p>
        </w:tc>
        <w:tc>
          <w:tcPr>
            <w:tcW w:w="1842" w:type="dxa"/>
            <w:vMerge/>
            <w:shd w:val="clear" w:color="auto" w:fill="auto"/>
            <w:hideMark/>
          </w:tcPr>
          <w:p w14:paraId="5A850AB9" w14:textId="77777777" w:rsidR="00B87C2B" w:rsidRPr="00F57A31" w:rsidRDefault="00B87C2B">
            <w:pPr>
              <w:pStyle w:val="affff3"/>
              <w:rPr>
                <w:rStyle w:val="affff7"/>
                <w:smallCaps w:val="0"/>
                <w:color w:val="auto"/>
              </w:rPr>
            </w:pPr>
          </w:p>
        </w:tc>
        <w:tc>
          <w:tcPr>
            <w:tcW w:w="2410" w:type="dxa"/>
            <w:vMerge/>
            <w:shd w:val="clear" w:color="auto" w:fill="auto"/>
            <w:hideMark/>
          </w:tcPr>
          <w:p w14:paraId="3CF94814" w14:textId="77777777" w:rsidR="00B87C2B" w:rsidRPr="00F57A31" w:rsidRDefault="00B87C2B">
            <w:pPr>
              <w:pStyle w:val="affff3"/>
              <w:rPr>
                <w:rStyle w:val="affff7"/>
                <w:smallCaps w:val="0"/>
                <w:color w:val="auto"/>
              </w:rPr>
            </w:pPr>
          </w:p>
        </w:tc>
        <w:tc>
          <w:tcPr>
            <w:tcW w:w="4542" w:type="dxa"/>
            <w:shd w:val="clear" w:color="auto" w:fill="auto"/>
            <w:hideMark/>
          </w:tcPr>
          <w:p w14:paraId="424EFE2F" w14:textId="77777777" w:rsidR="00B87C2B" w:rsidRPr="00F57A31" w:rsidRDefault="00B87C2B">
            <w:pPr>
              <w:pStyle w:val="affff3"/>
              <w:rPr>
                <w:rStyle w:val="affff7"/>
                <w:smallCaps w:val="0"/>
                <w:color w:val="auto"/>
              </w:rPr>
            </w:pPr>
            <w:r w:rsidRPr="00F57A31">
              <w:rPr>
                <w:rStyle w:val="affff7"/>
                <w:smallCaps w:val="0"/>
                <w:color w:val="auto"/>
              </w:rPr>
              <w:t>例2:組織の通信</w:t>
            </w:r>
            <w:r>
              <w:rPr>
                <w:rStyle w:val="affff7"/>
                <w:rFonts w:hint="eastAsia"/>
                <w:smallCaps w:val="0"/>
                <w:color w:val="auto"/>
              </w:rPr>
              <w:t>、</w:t>
            </w:r>
            <w:r w:rsidRPr="00F57A31">
              <w:rPr>
                <w:rStyle w:val="affff7"/>
                <w:smallCaps w:val="0"/>
                <w:color w:val="auto"/>
              </w:rPr>
              <w:t>システム</w:t>
            </w:r>
            <w:r>
              <w:rPr>
                <w:rStyle w:val="affff7"/>
                <w:rFonts w:hint="eastAsia"/>
                <w:smallCaps w:val="0"/>
                <w:color w:val="auto"/>
              </w:rPr>
              <w:t>、</w:t>
            </w:r>
            <w:r>
              <w:rPr>
                <w:rStyle w:val="affff7"/>
                <w:smallCaps w:val="0"/>
                <w:color w:val="auto"/>
              </w:rPr>
              <w:t>および</w:t>
            </w:r>
            <w:r w:rsidRPr="00F57A31">
              <w:rPr>
                <w:rStyle w:val="affff7"/>
                <w:smallCaps w:val="0"/>
                <w:color w:val="auto"/>
              </w:rPr>
              <w:t>これらのシステムで処理される</w:t>
            </w:r>
            <w:r>
              <w:rPr>
                <w:rStyle w:val="affff7"/>
                <w:rFonts w:hint="eastAsia"/>
                <w:smallCaps w:val="0"/>
                <w:color w:val="auto"/>
              </w:rPr>
              <w:t>、</w:t>
            </w:r>
            <w:r w:rsidRPr="00F57A31">
              <w:rPr>
                <w:rStyle w:val="affff7"/>
                <w:smallCaps w:val="0"/>
                <w:color w:val="auto"/>
              </w:rPr>
              <w:t>あるいはこれらのシステムによって処理されるデータへの不正アクセスが</w:t>
            </w:r>
            <w:r>
              <w:rPr>
                <w:rStyle w:val="affff7"/>
                <w:rFonts w:hint="eastAsia"/>
                <w:smallCaps w:val="0"/>
                <w:color w:val="auto"/>
              </w:rPr>
              <w:t>、</w:t>
            </w:r>
            <w:r w:rsidRPr="00F57A31">
              <w:rPr>
                <w:rStyle w:val="affff7"/>
                <w:smallCaps w:val="0"/>
                <w:color w:val="auto"/>
              </w:rPr>
              <w:t>ビジネスに及ぼし</w:t>
            </w:r>
            <w:r>
              <w:rPr>
                <w:rStyle w:val="affff7"/>
                <w:rFonts w:hint="eastAsia"/>
                <w:smallCaps w:val="0"/>
                <w:color w:val="auto"/>
              </w:rPr>
              <w:t>う</w:t>
            </w:r>
            <w:r w:rsidRPr="00F57A31">
              <w:rPr>
                <w:rStyle w:val="affff7"/>
                <w:smallCaps w:val="0"/>
                <w:color w:val="auto"/>
              </w:rPr>
              <w:t>る影響を列挙する。</w:t>
            </w:r>
          </w:p>
        </w:tc>
      </w:tr>
      <w:tr w:rsidR="00B87C2B" w:rsidRPr="00F57A31" w14:paraId="33E66E44" w14:textId="77777777">
        <w:trPr>
          <w:trHeight w:val="283"/>
        </w:trPr>
        <w:tc>
          <w:tcPr>
            <w:tcW w:w="1555" w:type="dxa"/>
            <w:vMerge/>
            <w:shd w:val="clear" w:color="auto" w:fill="95DCF7" w:themeFill="accent4" w:themeFillTint="66"/>
            <w:noWrap/>
            <w:hideMark/>
          </w:tcPr>
          <w:p w14:paraId="47183856" w14:textId="77777777" w:rsidR="00B87C2B" w:rsidRPr="00F57A31" w:rsidRDefault="00B87C2B">
            <w:pPr>
              <w:pStyle w:val="affff3"/>
              <w:rPr>
                <w:rStyle w:val="affff7"/>
                <w:smallCaps w:val="0"/>
                <w:color w:val="auto"/>
              </w:rPr>
            </w:pPr>
          </w:p>
        </w:tc>
        <w:tc>
          <w:tcPr>
            <w:tcW w:w="1842" w:type="dxa"/>
            <w:vMerge/>
            <w:shd w:val="clear" w:color="auto" w:fill="auto"/>
            <w:hideMark/>
          </w:tcPr>
          <w:p w14:paraId="07362160" w14:textId="77777777" w:rsidR="00B87C2B" w:rsidRPr="00F57A31" w:rsidRDefault="00B87C2B">
            <w:pPr>
              <w:pStyle w:val="affff3"/>
              <w:rPr>
                <w:rStyle w:val="affff7"/>
                <w:smallCaps w:val="0"/>
                <w:color w:val="auto"/>
              </w:rPr>
            </w:pPr>
          </w:p>
        </w:tc>
        <w:tc>
          <w:tcPr>
            <w:tcW w:w="2410" w:type="dxa"/>
            <w:vMerge/>
            <w:shd w:val="clear" w:color="auto" w:fill="auto"/>
            <w:hideMark/>
          </w:tcPr>
          <w:p w14:paraId="42AB0317" w14:textId="77777777" w:rsidR="00B87C2B" w:rsidRPr="00F57A31" w:rsidRDefault="00B87C2B">
            <w:pPr>
              <w:pStyle w:val="affff3"/>
              <w:rPr>
                <w:rStyle w:val="affff7"/>
                <w:smallCaps w:val="0"/>
                <w:color w:val="auto"/>
              </w:rPr>
            </w:pPr>
          </w:p>
        </w:tc>
        <w:tc>
          <w:tcPr>
            <w:tcW w:w="4542" w:type="dxa"/>
            <w:shd w:val="clear" w:color="auto" w:fill="auto"/>
            <w:hideMark/>
          </w:tcPr>
          <w:p w14:paraId="35A2716F" w14:textId="77777777" w:rsidR="00B87C2B" w:rsidRPr="00F57A31" w:rsidRDefault="00B87C2B">
            <w:pPr>
              <w:pStyle w:val="affff3"/>
              <w:rPr>
                <w:rStyle w:val="affff7"/>
                <w:smallCaps w:val="0"/>
                <w:color w:val="auto"/>
              </w:rPr>
            </w:pPr>
            <w:r w:rsidRPr="00F57A31">
              <w:rPr>
                <w:rStyle w:val="affff7"/>
                <w:smallCaps w:val="0"/>
                <w:color w:val="auto"/>
              </w:rPr>
              <w:br w:type="column"/>
              <w:t>例3:システムのシステムに対する連鎖的な障害の潜在的な影響を考慮する。</w:t>
            </w:r>
          </w:p>
        </w:tc>
      </w:tr>
      <w:tr w:rsidR="00B87C2B" w:rsidRPr="00F57A31" w14:paraId="13A7F57A" w14:textId="77777777">
        <w:trPr>
          <w:trHeight w:val="783"/>
        </w:trPr>
        <w:tc>
          <w:tcPr>
            <w:tcW w:w="1555" w:type="dxa"/>
            <w:vMerge/>
            <w:shd w:val="clear" w:color="auto" w:fill="95DCF7" w:themeFill="accent4" w:themeFillTint="66"/>
            <w:noWrap/>
            <w:hideMark/>
          </w:tcPr>
          <w:p w14:paraId="2A20F05C"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4CB1C21A"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5A7040A0" w14:textId="77777777" w:rsidR="00B87C2B" w:rsidRPr="00F57A31" w:rsidRDefault="00B87C2B">
            <w:pPr>
              <w:pStyle w:val="affff3"/>
              <w:rPr>
                <w:rStyle w:val="affff7"/>
                <w:smallCaps w:val="0"/>
                <w:color w:val="auto"/>
              </w:rPr>
            </w:pPr>
            <w:r w:rsidRPr="00F57A31">
              <w:rPr>
                <w:rStyle w:val="affff7"/>
                <w:smallCaps w:val="0"/>
                <w:color w:val="auto"/>
              </w:rPr>
              <w:br w:type="column"/>
              <w:t>ID.RA-05:脅威、脆弱性、可能性、影響は、固有のリスクを理解し、リスク対応の優先順位付けを通知するために使用される。</w:t>
            </w:r>
          </w:p>
        </w:tc>
        <w:tc>
          <w:tcPr>
            <w:tcW w:w="4542" w:type="dxa"/>
            <w:shd w:val="clear" w:color="auto" w:fill="auto"/>
            <w:hideMark/>
          </w:tcPr>
          <w:p w14:paraId="1F6C2A85" w14:textId="77777777" w:rsidR="00B87C2B" w:rsidRPr="00F57A31" w:rsidRDefault="00B87C2B">
            <w:pPr>
              <w:pStyle w:val="affff3"/>
              <w:rPr>
                <w:rStyle w:val="affff7"/>
                <w:smallCaps w:val="0"/>
                <w:color w:val="auto"/>
              </w:rPr>
            </w:pPr>
            <w:r w:rsidRPr="00F57A31">
              <w:rPr>
                <w:rStyle w:val="affff7"/>
                <w:smallCaps w:val="0"/>
                <w:color w:val="auto"/>
              </w:rPr>
              <w:br w:type="column"/>
              <w:t>例1:脅威モデルを開発して、データに対するリスクをよりよく理解し、適切なリスク対応を特定する。</w:t>
            </w:r>
          </w:p>
        </w:tc>
      </w:tr>
      <w:tr w:rsidR="00B87C2B" w:rsidRPr="00F57A31" w14:paraId="785299DB" w14:textId="77777777">
        <w:trPr>
          <w:trHeight w:val="1165"/>
        </w:trPr>
        <w:tc>
          <w:tcPr>
            <w:tcW w:w="1555" w:type="dxa"/>
            <w:vMerge/>
            <w:shd w:val="clear" w:color="auto" w:fill="95DCF7" w:themeFill="accent4" w:themeFillTint="66"/>
            <w:noWrap/>
            <w:hideMark/>
          </w:tcPr>
          <w:p w14:paraId="2D8115E6" w14:textId="77777777" w:rsidR="00B87C2B" w:rsidRPr="00F57A31" w:rsidRDefault="00B87C2B">
            <w:pPr>
              <w:pStyle w:val="affff3"/>
              <w:rPr>
                <w:rStyle w:val="affff7"/>
                <w:smallCaps w:val="0"/>
                <w:color w:val="auto"/>
              </w:rPr>
            </w:pPr>
          </w:p>
        </w:tc>
        <w:tc>
          <w:tcPr>
            <w:tcW w:w="1842" w:type="dxa"/>
            <w:vMerge/>
            <w:shd w:val="clear" w:color="auto" w:fill="auto"/>
            <w:hideMark/>
          </w:tcPr>
          <w:p w14:paraId="4C31E475" w14:textId="77777777" w:rsidR="00B87C2B" w:rsidRPr="00F57A31" w:rsidRDefault="00B87C2B">
            <w:pPr>
              <w:pStyle w:val="affff3"/>
              <w:rPr>
                <w:rStyle w:val="affff7"/>
                <w:smallCaps w:val="0"/>
                <w:color w:val="auto"/>
              </w:rPr>
            </w:pPr>
          </w:p>
        </w:tc>
        <w:tc>
          <w:tcPr>
            <w:tcW w:w="2410" w:type="dxa"/>
            <w:vMerge/>
            <w:shd w:val="clear" w:color="auto" w:fill="auto"/>
            <w:hideMark/>
          </w:tcPr>
          <w:p w14:paraId="3116366B" w14:textId="77777777" w:rsidR="00B87C2B" w:rsidRPr="00F57A31" w:rsidRDefault="00B87C2B">
            <w:pPr>
              <w:pStyle w:val="affff3"/>
              <w:rPr>
                <w:rStyle w:val="affff7"/>
                <w:smallCaps w:val="0"/>
                <w:color w:val="auto"/>
              </w:rPr>
            </w:pPr>
          </w:p>
        </w:tc>
        <w:tc>
          <w:tcPr>
            <w:tcW w:w="4542" w:type="dxa"/>
            <w:shd w:val="clear" w:color="auto" w:fill="auto"/>
            <w:hideMark/>
          </w:tcPr>
          <w:p w14:paraId="3C327F83" w14:textId="77777777" w:rsidR="00B87C2B" w:rsidRPr="00F57A31" w:rsidRDefault="00B87C2B">
            <w:pPr>
              <w:pStyle w:val="affff3"/>
              <w:rPr>
                <w:rStyle w:val="affff7"/>
                <w:smallCaps w:val="0"/>
                <w:color w:val="auto"/>
              </w:rPr>
            </w:pPr>
            <w:r w:rsidRPr="00F57A31">
              <w:rPr>
                <w:rStyle w:val="affff7"/>
                <w:smallCaps w:val="0"/>
                <w:color w:val="auto"/>
              </w:rPr>
              <w:t>例2:推定される可能性と影響に基づいて、サイバーセキュリティリソースの割り当てと投資に優先順位を付ける。</w:t>
            </w:r>
          </w:p>
        </w:tc>
      </w:tr>
      <w:tr w:rsidR="00B87C2B" w:rsidRPr="00F57A31" w14:paraId="4DE3C7C0" w14:textId="77777777">
        <w:trPr>
          <w:trHeight w:val="1140"/>
        </w:trPr>
        <w:tc>
          <w:tcPr>
            <w:tcW w:w="1555" w:type="dxa"/>
            <w:vMerge/>
            <w:shd w:val="clear" w:color="auto" w:fill="95DCF7" w:themeFill="accent4" w:themeFillTint="66"/>
            <w:noWrap/>
            <w:hideMark/>
          </w:tcPr>
          <w:p w14:paraId="13E55B86"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60F4EBFC"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2F0E0740" w14:textId="77777777" w:rsidR="00B87C2B" w:rsidRPr="00F57A31" w:rsidRDefault="00B87C2B">
            <w:pPr>
              <w:pStyle w:val="affff3"/>
              <w:rPr>
                <w:rStyle w:val="affff7"/>
                <w:smallCaps w:val="0"/>
                <w:color w:val="auto"/>
              </w:rPr>
            </w:pPr>
            <w:r w:rsidRPr="00F57A31">
              <w:rPr>
                <w:rStyle w:val="affff7"/>
                <w:smallCaps w:val="0"/>
                <w:color w:val="auto"/>
              </w:rPr>
              <w:t>ID.RA-06:リスク対応は選択、優先順位付け、計画、追跡、および伝達される。</w:t>
            </w:r>
          </w:p>
        </w:tc>
        <w:tc>
          <w:tcPr>
            <w:tcW w:w="4542" w:type="dxa"/>
            <w:shd w:val="clear" w:color="auto" w:fill="auto"/>
            <w:hideMark/>
          </w:tcPr>
          <w:p w14:paraId="483900E2" w14:textId="77777777" w:rsidR="00B87C2B" w:rsidRPr="00F57A31" w:rsidRDefault="00B87C2B">
            <w:pPr>
              <w:pStyle w:val="affff3"/>
              <w:rPr>
                <w:rStyle w:val="affff7"/>
                <w:smallCaps w:val="0"/>
                <w:color w:val="auto"/>
              </w:rPr>
            </w:pPr>
            <w:r w:rsidRPr="00F57A31">
              <w:rPr>
                <w:rStyle w:val="affff7"/>
                <w:smallCaps w:val="0"/>
                <w:color w:val="auto"/>
              </w:rPr>
              <w:t>例1:リスクを受け入れるか、移転するか、軽減するか、回避するかを決定するための脆弱性管理計画の基準を適用する。</w:t>
            </w:r>
          </w:p>
        </w:tc>
      </w:tr>
      <w:tr w:rsidR="00B87C2B" w:rsidRPr="00F57A31" w14:paraId="175C4040" w14:textId="77777777">
        <w:trPr>
          <w:trHeight w:val="792"/>
        </w:trPr>
        <w:tc>
          <w:tcPr>
            <w:tcW w:w="1555" w:type="dxa"/>
            <w:vMerge/>
            <w:shd w:val="clear" w:color="auto" w:fill="95DCF7" w:themeFill="accent4" w:themeFillTint="66"/>
            <w:noWrap/>
            <w:hideMark/>
          </w:tcPr>
          <w:p w14:paraId="3672EEF0" w14:textId="77777777" w:rsidR="00B87C2B" w:rsidRPr="00F57A31" w:rsidRDefault="00B87C2B">
            <w:pPr>
              <w:pStyle w:val="affff3"/>
              <w:rPr>
                <w:rStyle w:val="affff7"/>
                <w:smallCaps w:val="0"/>
                <w:color w:val="auto"/>
              </w:rPr>
            </w:pPr>
          </w:p>
        </w:tc>
        <w:tc>
          <w:tcPr>
            <w:tcW w:w="1842" w:type="dxa"/>
            <w:vMerge/>
            <w:shd w:val="clear" w:color="auto" w:fill="auto"/>
            <w:hideMark/>
          </w:tcPr>
          <w:p w14:paraId="72452D06" w14:textId="77777777" w:rsidR="00B87C2B" w:rsidRPr="00F57A31" w:rsidRDefault="00B87C2B">
            <w:pPr>
              <w:pStyle w:val="affff3"/>
              <w:rPr>
                <w:rStyle w:val="affff7"/>
                <w:smallCaps w:val="0"/>
                <w:color w:val="auto"/>
              </w:rPr>
            </w:pPr>
          </w:p>
        </w:tc>
        <w:tc>
          <w:tcPr>
            <w:tcW w:w="2410" w:type="dxa"/>
            <w:vMerge/>
            <w:shd w:val="clear" w:color="auto" w:fill="auto"/>
            <w:hideMark/>
          </w:tcPr>
          <w:p w14:paraId="62DD3617" w14:textId="77777777" w:rsidR="00B87C2B" w:rsidRPr="00F57A31" w:rsidRDefault="00B87C2B">
            <w:pPr>
              <w:pStyle w:val="affff3"/>
              <w:rPr>
                <w:rStyle w:val="affff7"/>
                <w:smallCaps w:val="0"/>
                <w:color w:val="auto"/>
              </w:rPr>
            </w:pPr>
          </w:p>
        </w:tc>
        <w:tc>
          <w:tcPr>
            <w:tcW w:w="4542" w:type="dxa"/>
            <w:shd w:val="clear" w:color="auto" w:fill="auto"/>
            <w:hideMark/>
          </w:tcPr>
          <w:p w14:paraId="5B70F462" w14:textId="77777777" w:rsidR="00B87C2B" w:rsidRPr="00F57A31" w:rsidRDefault="00B87C2B">
            <w:pPr>
              <w:pStyle w:val="affff3"/>
              <w:rPr>
                <w:rStyle w:val="affff7"/>
                <w:smallCaps w:val="0"/>
                <w:color w:val="auto"/>
              </w:rPr>
            </w:pPr>
            <w:r w:rsidRPr="00F57A31">
              <w:rPr>
                <w:rStyle w:val="affff7"/>
                <w:smallCaps w:val="0"/>
                <w:color w:val="auto"/>
              </w:rPr>
              <w:t>例2:リスクを軽減するための補償制御を選択するための脆弱性管理計画の基準を適用する。</w:t>
            </w:r>
          </w:p>
        </w:tc>
      </w:tr>
      <w:tr w:rsidR="00B87C2B" w:rsidRPr="00F57A31" w14:paraId="3F257C01" w14:textId="77777777">
        <w:trPr>
          <w:trHeight w:val="1256"/>
        </w:trPr>
        <w:tc>
          <w:tcPr>
            <w:tcW w:w="1555" w:type="dxa"/>
            <w:vMerge/>
            <w:shd w:val="clear" w:color="auto" w:fill="95DCF7" w:themeFill="accent4" w:themeFillTint="66"/>
            <w:noWrap/>
            <w:hideMark/>
          </w:tcPr>
          <w:p w14:paraId="49199943" w14:textId="77777777" w:rsidR="00B87C2B" w:rsidRPr="00F57A31" w:rsidRDefault="00B87C2B">
            <w:pPr>
              <w:pStyle w:val="affff3"/>
              <w:rPr>
                <w:rStyle w:val="affff7"/>
                <w:smallCaps w:val="0"/>
                <w:color w:val="auto"/>
              </w:rPr>
            </w:pPr>
          </w:p>
        </w:tc>
        <w:tc>
          <w:tcPr>
            <w:tcW w:w="1842" w:type="dxa"/>
            <w:vMerge/>
            <w:shd w:val="clear" w:color="auto" w:fill="auto"/>
            <w:hideMark/>
          </w:tcPr>
          <w:p w14:paraId="76197A26" w14:textId="77777777" w:rsidR="00B87C2B" w:rsidRPr="00F57A31" w:rsidRDefault="00B87C2B">
            <w:pPr>
              <w:pStyle w:val="affff3"/>
              <w:rPr>
                <w:rStyle w:val="affff7"/>
                <w:smallCaps w:val="0"/>
                <w:color w:val="auto"/>
              </w:rPr>
            </w:pPr>
          </w:p>
        </w:tc>
        <w:tc>
          <w:tcPr>
            <w:tcW w:w="2410" w:type="dxa"/>
            <w:vMerge/>
            <w:shd w:val="clear" w:color="auto" w:fill="auto"/>
            <w:hideMark/>
          </w:tcPr>
          <w:p w14:paraId="4A7009B4" w14:textId="77777777" w:rsidR="00B87C2B" w:rsidRPr="00F57A31" w:rsidRDefault="00B87C2B">
            <w:pPr>
              <w:pStyle w:val="affff3"/>
              <w:rPr>
                <w:rStyle w:val="affff7"/>
                <w:smallCaps w:val="0"/>
                <w:color w:val="auto"/>
              </w:rPr>
            </w:pPr>
          </w:p>
        </w:tc>
        <w:tc>
          <w:tcPr>
            <w:tcW w:w="4542" w:type="dxa"/>
            <w:shd w:val="clear" w:color="auto" w:fill="auto"/>
            <w:hideMark/>
          </w:tcPr>
          <w:p w14:paraId="473108A5" w14:textId="77777777" w:rsidR="00B87C2B" w:rsidRPr="00F57A31" w:rsidRDefault="00B87C2B">
            <w:pPr>
              <w:pStyle w:val="affff3"/>
              <w:rPr>
                <w:rStyle w:val="affff7"/>
                <w:smallCaps w:val="0"/>
                <w:color w:val="auto"/>
              </w:rPr>
            </w:pPr>
            <w:r w:rsidRPr="00F57A31">
              <w:rPr>
                <w:rStyle w:val="affff7"/>
                <w:smallCaps w:val="0"/>
                <w:color w:val="auto"/>
              </w:rPr>
              <w:t>例3:リスク対応の実施の進捗状況を追跡する</w:t>
            </w:r>
            <w:r>
              <w:rPr>
                <w:rStyle w:val="affff7"/>
                <w:smallCaps w:val="0"/>
                <w:color w:val="auto"/>
              </w:rPr>
              <w:t>（</w:t>
            </w:r>
            <w:r w:rsidRPr="00F57A31">
              <w:rPr>
                <w:rStyle w:val="affff7"/>
                <w:smallCaps w:val="0"/>
                <w:color w:val="auto"/>
              </w:rPr>
              <w:t>行動計画とマイルストーン[POA&amp;M]、リスク登録、リスク詳細レポートなど</w:t>
            </w:r>
            <w:r>
              <w:rPr>
                <w:rStyle w:val="affff7"/>
                <w:smallCaps w:val="0"/>
                <w:color w:val="auto"/>
              </w:rPr>
              <w:t>）</w:t>
            </w:r>
            <w:r>
              <w:rPr>
                <w:rStyle w:val="affff7"/>
                <w:rFonts w:hint="eastAsia"/>
                <w:smallCaps w:val="0"/>
                <w:color w:val="auto"/>
              </w:rPr>
              <w:t>。</w:t>
            </w:r>
          </w:p>
        </w:tc>
      </w:tr>
      <w:tr w:rsidR="00B87C2B" w:rsidRPr="00F57A31" w14:paraId="1D1935E2" w14:textId="77777777">
        <w:trPr>
          <w:trHeight w:val="855"/>
        </w:trPr>
        <w:tc>
          <w:tcPr>
            <w:tcW w:w="1555" w:type="dxa"/>
            <w:vMerge/>
            <w:shd w:val="clear" w:color="auto" w:fill="95DCF7" w:themeFill="accent4" w:themeFillTint="66"/>
            <w:noWrap/>
            <w:hideMark/>
          </w:tcPr>
          <w:p w14:paraId="1C1318F1" w14:textId="77777777" w:rsidR="00B87C2B" w:rsidRPr="00F57A31" w:rsidRDefault="00B87C2B">
            <w:pPr>
              <w:pStyle w:val="affff3"/>
              <w:rPr>
                <w:rStyle w:val="affff7"/>
                <w:smallCaps w:val="0"/>
                <w:color w:val="auto"/>
              </w:rPr>
            </w:pPr>
          </w:p>
        </w:tc>
        <w:tc>
          <w:tcPr>
            <w:tcW w:w="1842" w:type="dxa"/>
            <w:vMerge/>
            <w:shd w:val="clear" w:color="auto" w:fill="auto"/>
            <w:hideMark/>
          </w:tcPr>
          <w:p w14:paraId="23B0A294" w14:textId="77777777" w:rsidR="00B87C2B" w:rsidRPr="00F57A31" w:rsidRDefault="00B87C2B">
            <w:pPr>
              <w:pStyle w:val="affff3"/>
              <w:rPr>
                <w:rStyle w:val="affff7"/>
                <w:smallCaps w:val="0"/>
                <w:color w:val="auto"/>
              </w:rPr>
            </w:pPr>
          </w:p>
        </w:tc>
        <w:tc>
          <w:tcPr>
            <w:tcW w:w="2410" w:type="dxa"/>
            <w:vMerge/>
            <w:shd w:val="clear" w:color="auto" w:fill="auto"/>
            <w:hideMark/>
          </w:tcPr>
          <w:p w14:paraId="4A59D71D" w14:textId="77777777" w:rsidR="00B87C2B" w:rsidRPr="00F57A31" w:rsidRDefault="00B87C2B">
            <w:pPr>
              <w:pStyle w:val="affff3"/>
              <w:rPr>
                <w:rStyle w:val="affff7"/>
                <w:smallCaps w:val="0"/>
                <w:color w:val="auto"/>
              </w:rPr>
            </w:pPr>
          </w:p>
        </w:tc>
        <w:tc>
          <w:tcPr>
            <w:tcW w:w="4542" w:type="dxa"/>
            <w:shd w:val="clear" w:color="auto" w:fill="auto"/>
            <w:hideMark/>
          </w:tcPr>
          <w:p w14:paraId="739E5B15" w14:textId="77777777" w:rsidR="00B87C2B" w:rsidRPr="00F57A31" w:rsidRDefault="00B87C2B">
            <w:pPr>
              <w:pStyle w:val="affff3"/>
              <w:rPr>
                <w:rStyle w:val="affff7"/>
                <w:smallCaps w:val="0"/>
                <w:color w:val="auto"/>
              </w:rPr>
            </w:pPr>
            <w:r w:rsidRPr="00F57A31">
              <w:rPr>
                <w:rStyle w:val="affff7"/>
                <w:smallCaps w:val="0"/>
                <w:color w:val="auto"/>
              </w:rPr>
              <w:t>例4:リスク評価の結果を使用して、リスク対応の決定とアクションを通知する。</w:t>
            </w:r>
          </w:p>
        </w:tc>
      </w:tr>
      <w:tr w:rsidR="00B87C2B" w:rsidRPr="00F57A31" w14:paraId="4A7CCA41" w14:textId="77777777">
        <w:trPr>
          <w:trHeight w:val="777"/>
        </w:trPr>
        <w:tc>
          <w:tcPr>
            <w:tcW w:w="1555" w:type="dxa"/>
            <w:vMerge/>
            <w:shd w:val="clear" w:color="auto" w:fill="95DCF7" w:themeFill="accent4" w:themeFillTint="66"/>
            <w:noWrap/>
            <w:hideMark/>
          </w:tcPr>
          <w:p w14:paraId="6B34DF50" w14:textId="77777777" w:rsidR="00B87C2B" w:rsidRPr="00F57A31" w:rsidRDefault="00B87C2B">
            <w:pPr>
              <w:pStyle w:val="affff3"/>
              <w:rPr>
                <w:rStyle w:val="affff7"/>
                <w:smallCaps w:val="0"/>
                <w:color w:val="auto"/>
              </w:rPr>
            </w:pPr>
          </w:p>
        </w:tc>
        <w:tc>
          <w:tcPr>
            <w:tcW w:w="1842" w:type="dxa"/>
            <w:vMerge/>
            <w:shd w:val="clear" w:color="auto" w:fill="auto"/>
            <w:hideMark/>
          </w:tcPr>
          <w:p w14:paraId="6667F373" w14:textId="77777777" w:rsidR="00B87C2B" w:rsidRPr="00F57A31" w:rsidRDefault="00B87C2B">
            <w:pPr>
              <w:pStyle w:val="affff3"/>
              <w:rPr>
                <w:rStyle w:val="affff7"/>
                <w:smallCaps w:val="0"/>
                <w:color w:val="auto"/>
              </w:rPr>
            </w:pPr>
          </w:p>
        </w:tc>
        <w:tc>
          <w:tcPr>
            <w:tcW w:w="2410" w:type="dxa"/>
            <w:vMerge/>
            <w:shd w:val="clear" w:color="auto" w:fill="auto"/>
            <w:hideMark/>
          </w:tcPr>
          <w:p w14:paraId="3CF3787D" w14:textId="77777777" w:rsidR="00B87C2B" w:rsidRPr="00F57A31" w:rsidRDefault="00B87C2B">
            <w:pPr>
              <w:pStyle w:val="affff3"/>
              <w:rPr>
                <w:rStyle w:val="affff7"/>
                <w:smallCaps w:val="0"/>
                <w:color w:val="auto"/>
              </w:rPr>
            </w:pPr>
          </w:p>
        </w:tc>
        <w:tc>
          <w:tcPr>
            <w:tcW w:w="4542" w:type="dxa"/>
            <w:shd w:val="clear" w:color="auto" w:fill="auto"/>
            <w:hideMark/>
          </w:tcPr>
          <w:p w14:paraId="63623AF6" w14:textId="77777777" w:rsidR="00B87C2B" w:rsidRPr="00F57A31" w:rsidRDefault="00B87C2B">
            <w:pPr>
              <w:pStyle w:val="affff3"/>
              <w:rPr>
                <w:rStyle w:val="affff7"/>
                <w:smallCaps w:val="0"/>
                <w:color w:val="auto"/>
              </w:rPr>
            </w:pPr>
            <w:r w:rsidRPr="00F57A31">
              <w:rPr>
                <w:rStyle w:val="affff7"/>
                <w:smallCaps w:val="0"/>
                <w:color w:val="auto"/>
              </w:rPr>
              <w:t>例5:影響を受けるステークホルダーに、優先順位を</w:t>
            </w:r>
            <w:r>
              <w:rPr>
                <w:rStyle w:val="affff7"/>
                <w:rFonts w:hint="eastAsia"/>
                <w:smallCaps w:val="0"/>
                <w:color w:val="auto"/>
              </w:rPr>
              <w:t>付け</w:t>
            </w:r>
            <w:r w:rsidRPr="00F57A31">
              <w:rPr>
                <w:rStyle w:val="affff7"/>
                <w:smallCaps w:val="0"/>
                <w:color w:val="auto"/>
              </w:rPr>
              <w:t>て計画されたリスク対応を伝える。</w:t>
            </w:r>
          </w:p>
        </w:tc>
      </w:tr>
      <w:tr w:rsidR="00B87C2B" w:rsidRPr="00F57A31" w14:paraId="2342CFC3" w14:textId="77777777">
        <w:trPr>
          <w:trHeight w:val="1156"/>
        </w:trPr>
        <w:tc>
          <w:tcPr>
            <w:tcW w:w="1555" w:type="dxa"/>
            <w:vMerge/>
            <w:shd w:val="clear" w:color="auto" w:fill="95DCF7" w:themeFill="accent4" w:themeFillTint="66"/>
            <w:noWrap/>
            <w:hideMark/>
          </w:tcPr>
          <w:p w14:paraId="3068061E"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21BF72F5"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48A9F479" w14:textId="77777777" w:rsidR="00B87C2B" w:rsidRPr="00F57A31" w:rsidRDefault="00B87C2B">
            <w:pPr>
              <w:pStyle w:val="affff3"/>
              <w:rPr>
                <w:rStyle w:val="affff7"/>
                <w:smallCaps w:val="0"/>
                <w:color w:val="auto"/>
              </w:rPr>
            </w:pPr>
            <w:r w:rsidRPr="00F57A31">
              <w:rPr>
                <w:rStyle w:val="affff7"/>
                <w:smallCaps w:val="0"/>
                <w:color w:val="auto"/>
              </w:rPr>
              <w:br w:type="column"/>
              <w:t>ID.RA-07:変更と例外は管理され、リスクの影響について評価され、記録され、追跡される。</w:t>
            </w:r>
          </w:p>
        </w:tc>
        <w:tc>
          <w:tcPr>
            <w:tcW w:w="4542" w:type="dxa"/>
            <w:shd w:val="clear" w:color="auto" w:fill="auto"/>
            <w:hideMark/>
          </w:tcPr>
          <w:p w14:paraId="3B14AD22" w14:textId="77777777" w:rsidR="00B87C2B" w:rsidRPr="00F57A31" w:rsidRDefault="00B87C2B">
            <w:pPr>
              <w:pStyle w:val="affff3"/>
              <w:rPr>
                <w:rStyle w:val="affff7"/>
                <w:smallCaps w:val="0"/>
                <w:color w:val="auto"/>
              </w:rPr>
            </w:pPr>
            <w:r w:rsidRPr="00F57A31">
              <w:rPr>
                <w:rStyle w:val="affff7"/>
                <w:smallCaps w:val="0"/>
                <w:color w:val="auto"/>
              </w:rPr>
              <w:br w:type="column"/>
              <w:t>例1:提案された変更と要求された例外の正式な文書化、レビュー、テスト、および承認のための手順を実装し、それに従う。</w:t>
            </w:r>
          </w:p>
        </w:tc>
      </w:tr>
      <w:tr w:rsidR="00B87C2B" w:rsidRPr="00F57A31" w14:paraId="5C15FEA9" w14:textId="77777777">
        <w:trPr>
          <w:trHeight w:val="794"/>
        </w:trPr>
        <w:tc>
          <w:tcPr>
            <w:tcW w:w="1555" w:type="dxa"/>
            <w:vMerge/>
            <w:shd w:val="clear" w:color="auto" w:fill="95DCF7" w:themeFill="accent4" w:themeFillTint="66"/>
            <w:noWrap/>
            <w:hideMark/>
          </w:tcPr>
          <w:p w14:paraId="55294095" w14:textId="77777777" w:rsidR="00B87C2B" w:rsidRPr="00F57A31" w:rsidRDefault="00B87C2B">
            <w:pPr>
              <w:pStyle w:val="affff3"/>
              <w:rPr>
                <w:rStyle w:val="affff7"/>
                <w:smallCaps w:val="0"/>
                <w:color w:val="auto"/>
              </w:rPr>
            </w:pPr>
          </w:p>
        </w:tc>
        <w:tc>
          <w:tcPr>
            <w:tcW w:w="1842" w:type="dxa"/>
            <w:vMerge/>
            <w:shd w:val="clear" w:color="auto" w:fill="auto"/>
            <w:hideMark/>
          </w:tcPr>
          <w:p w14:paraId="2A9F7EAE" w14:textId="77777777" w:rsidR="00B87C2B" w:rsidRPr="00F57A31" w:rsidRDefault="00B87C2B">
            <w:pPr>
              <w:pStyle w:val="affff3"/>
              <w:rPr>
                <w:rStyle w:val="affff7"/>
                <w:smallCaps w:val="0"/>
                <w:color w:val="auto"/>
              </w:rPr>
            </w:pPr>
          </w:p>
        </w:tc>
        <w:tc>
          <w:tcPr>
            <w:tcW w:w="2410" w:type="dxa"/>
            <w:vMerge/>
            <w:shd w:val="clear" w:color="auto" w:fill="auto"/>
            <w:hideMark/>
          </w:tcPr>
          <w:p w14:paraId="43CB97ED" w14:textId="77777777" w:rsidR="00B87C2B" w:rsidRPr="00F57A31" w:rsidRDefault="00B87C2B">
            <w:pPr>
              <w:pStyle w:val="affff3"/>
              <w:rPr>
                <w:rStyle w:val="affff7"/>
                <w:smallCaps w:val="0"/>
                <w:color w:val="auto"/>
              </w:rPr>
            </w:pPr>
          </w:p>
        </w:tc>
        <w:tc>
          <w:tcPr>
            <w:tcW w:w="4542" w:type="dxa"/>
            <w:shd w:val="clear" w:color="auto" w:fill="auto"/>
            <w:hideMark/>
          </w:tcPr>
          <w:p w14:paraId="74903A35" w14:textId="77777777" w:rsidR="00B87C2B" w:rsidRPr="00F57A31" w:rsidRDefault="00B87C2B">
            <w:pPr>
              <w:pStyle w:val="affff3"/>
              <w:rPr>
                <w:rStyle w:val="affff7"/>
                <w:smallCaps w:val="0"/>
                <w:color w:val="auto"/>
              </w:rPr>
            </w:pPr>
            <w:r w:rsidRPr="00F57A31">
              <w:rPr>
                <w:rStyle w:val="affff7"/>
                <w:smallCaps w:val="0"/>
                <w:color w:val="auto"/>
              </w:rPr>
              <w:t>例2:提案された各変更を行うか、または行わない場合に発生する可能性のあるリスクを文書化し、変更のロールバックに関するガイダンスを提供する。</w:t>
            </w:r>
          </w:p>
        </w:tc>
      </w:tr>
      <w:tr w:rsidR="00B87C2B" w:rsidRPr="00F57A31" w14:paraId="43DD31AE" w14:textId="77777777">
        <w:trPr>
          <w:trHeight w:val="474"/>
        </w:trPr>
        <w:tc>
          <w:tcPr>
            <w:tcW w:w="1555" w:type="dxa"/>
            <w:vMerge/>
            <w:shd w:val="clear" w:color="auto" w:fill="95DCF7" w:themeFill="accent4" w:themeFillTint="66"/>
            <w:noWrap/>
            <w:hideMark/>
          </w:tcPr>
          <w:p w14:paraId="52D77987" w14:textId="77777777" w:rsidR="00B87C2B" w:rsidRPr="00F57A31" w:rsidRDefault="00B87C2B">
            <w:pPr>
              <w:pStyle w:val="affff3"/>
              <w:rPr>
                <w:rStyle w:val="affff7"/>
                <w:smallCaps w:val="0"/>
                <w:color w:val="auto"/>
              </w:rPr>
            </w:pPr>
          </w:p>
        </w:tc>
        <w:tc>
          <w:tcPr>
            <w:tcW w:w="1842" w:type="dxa"/>
            <w:vMerge/>
            <w:shd w:val="clear" w:color="auto" w:fill="auto"/>
            <w:hideMark/>
          </w:tcPr>
          <w:p w14:paraId="2F5E0B9B" w14:textId="77777777" w:rsidR="00B87C2B" w:rsidRPr="00F57A31" w:rsidRDefault="00B87C2B">
            <w:pPr>
              <w:pStyle w:val="affff3"/>
              <w:rPr>
                <w:rStyle w:val="affff7"/>
                <w:smallCaps w:val="0"/>
                <w:color w:val="auto"/>
              </w:rPr>
            </w:pPr>
          </w:p>
        </w:tc>
        <w:tc>
          <w:tcPr>
            <w:tcW w:w="2410" w:type="dxa"/>
            <w:vMerge/>
            <w:shd w:val="clear" w:color="auto" w:fill="auto"/>
            <w:hideMark/>
          </w:tcPr>
          <w:p w14:paraId="45F011CD" w14:textId="77777777" w:rsidR="00B87C2B" w:rsidRPr="00F57A31" w:rsidRDefault="00B87C2B">
            <w:pPr>
              <w:pStyle w:val="affff3"/>
              <w:rPr>
                <w:rStyle w:val="affff7"/>
                <w:smallCaps w:val="0"/>
                <w:color w:val="auto"/>
              </w:rPr>
            </w:pPr>
          </w:p>
        </w:tc>
        <w:tc>
          <w:tcPr>
            <w:tcW w:w="4542" w:type="dxa"/>
            <w:shd w:val="clear" w:color="auto" w:fill="auto"/>
            <w:hideMark/>
          </w:tcPr>
          <w:p w14:paraId="25E7ACCE" w14:textId="77777777" w:rsidR="00B87C2B" w:rsidRPr="00F57A31" w:rsidRDefault="00B87C2B">
            <w:pPr>
              <w:pStyle w:val="affff3"/>
              <w:rPr>
                <w:rStyle w:val="affff7"/>
                <w:smallCaps w:val="0"/>
                <w:color w:val="auto"/>
              </w:rPr>
            </w:pPr>
            <w:r w:rsidRPr="00F57A31">
              <w:rPr>
                <w:rStyle w:val="affff7"/>
                <w:smallCaps w:val="0"/>
                <w:color w:val="auto"/>
              </w:rPr>
              <w:br w:type="column"/>
              <w:t>例3:リクエストされた各例外に関連するリスクと、それらのリスクに対応するための計画を文書化する。</w:t>
            </w:r>
          </w:p>
        </w:tc>
      </w:tr>
      <w:tr w:rsidR="00B87C2B" w:rsidRPr="00F57A31" w14:paraId="0E7050FC" w14:textId="77777777">
        <w:trPr>
          <w:trHeight w:val="797"/>
        </w:trPr>
        <w:tc>
          <w:tcPr>
            <w:tcW w:w="1555" w:type="dxa"/>
            <w:vMerge/>
            <w:shd w:val="clear" w:color="auto" w:fill="95DCF7" w:themeFill="accent4" w:themeFillTint="66"/>
            <w:noWrap/>
            <w:hideMark/>
          </w:tcPr>
          <w:p w14:paraId="17C7A7B2" w14:textId="77777777" w:rsidR="00B87C2B" w:rsidRPr="00F57A31" w:rsidRDefault="00B87C2B">
            <w:pPr>
              <w:pStyle w:val="affff3"/>
              <w:rPr>
                <w:rStyle w:val="affff7"/>
                <w:smallCaps w:val="0"/>
                <w:color w:val="auto"/>
              </w:rPr>
            </w:pPr>
          </w:p>
        </w:tc>
        <w:tc>
          <w:tcPr>
            <w:tcW w:w="1842" w:type="dxa"/>
            <w:vMerge/>
            <w:shd w:val="clear" w:color="auto" w:fill="auto"/>
            <w:hideMark/>
          </w:tcPr>
          <w:p w14:paraId="61791614" w14:textId="77777777" w:rsidR="00B87C2B" w:rsidRPr="00F57A31" w:rsidRDefault="00B87C2B">
            <w:pPr>
              <w:pStyle w:val="affff3"/>
              <w:rPr>
                <w:rStyle w:val="affff7"/>
                <w:smallCaps w:val="0"/>
                <w:color w:val="auto"/>
              </w:rPr>
            </w:pPr>
          </w:p>
        </w:tc>
        <w:tc>
          <w:tcPr>
            <w:tcW w:w="2410" w:type="dxa"/>
            <w:vMerge/>
            <w:shd w:val="clear" w:color="auto" w:fill="auto"/>
            <w:hideMark/>
          </w:tcPr>
          <w:p w14:paraId="7D50E2DD" w14:textId="77777777" w:rsidR="00B87C2B" w:rsidRPr="00F57A31" w:rsidRDefault="00B87C2B">
            <w:pPr>
              <w:pStyle w:val="affff3"/>
              <w:rPr>
                <w:rStyle w:val="affff7"/>
                <w:smallCaps w:val="0"/>
                <w:color w:val="auto"/>
              </w:rPr>
            </w:pPr>
          </w:p>
        </w:tc>
        <w:tc>
          <w:tcPr>
            <w:tcW w:w="4542" w:type="dxa"/>
            <w:shd w:val="clear" w:color="auto" w:fill="auto"/>
            <w:hideMark/>
          </w:tcPr>
          <w:p w14:paraId="231C442E" w14:textId="77777777" w:rsidR="00B87C2B" w:rsidRPr="00F57A31" w:rsidRDefault="00B87C2B">
            <w:pPr>
              <w:pStyle w:val="affff3"/>
              <w:rPr>
                <w:rStyle w:val="affff7"/>
                <w:smallCaps w:val="0"/>
                <w:color w:val="auto"/>
              </w:rPr>
            </w:pPr>
            <w:r w:rsidRPr="00F57A31">
              <w:rPr>
                <w:rStyle w:val="affff7"/>
                <w:smallCaps w:val="0"/>
                <w:color w:val="auto"/>
              </w:rPr>
              <w:br w:type="column"/>
              <w:t>例4:計画された将来のアクションまたはマイルストーンに基づいて受け入れられたリスクを定期的に見直す。</w:t>
            </w:r>
          </w:p>
        </w:tc>
      </w:tr>
      <w:tr w:rsidR="00B87C2B" w:rsidRPr="00F57A31" w14:paraId="45767774" w14:textId="77777777">
        <w:trPr>
          <w:trHeight w:val="837"/>
        </w:trPr>
        <w:tc>
          <w:tcPr>
            <w:tcW w:w="1555" w:type="dxa"/>
            <w:vMerge/>
            <w:shd w:val="clear" w:color="auto" w:fill="95DCF7" w:themeFill="accent4" w:themeFillTint="66"/>
            <w:noWrap/>
            <w:hideMark/>
          </w:tcPr>
          <w:p w14:paraId="05DF96D6"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6DAA4790"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38884584" w14:textId="77777777" w:rsidR="00B87C2B" w:rsidRPr="00F57A31" w:rsidRDefault="00B87C2B">
            <w:pPr>
              <w:pStyle w:val="affff3"/>
              <w:rPr>
                <w:rStyle w:val="affff7"/>
                <w:smallCaps w:val="0"/>
                <w:color w:val="auto"/>
              </w:rPr>
            </w:pPr>
            <w:r w:rsidRPr="00F57A31">
              <w:rPr>
                <w:rStyle w:val="affff7"/>
                <w:smallCaps w:val="0"/>
                <w:color w:val="auto"/>
              </w:rPr>
              <w:t>ID.RA-08:脆弱性の開示を受領、分析、対応するためのプロセスを確立している。</w:t>
            </w:r>
          </w:p>
        </w:tc>
        <w:tc>
          <w:tcPr>
            <w:tcW w:w="4542" w:type="dxa"/>
            <w:shd w:val="clear" w:color="auto" w:fill="auto"/>
            <w:hideMark/>
          </w:tcPr>
          <w:p w14:paraId="5EDFA980" w14:textId="77777777" w:rsidR="00B87C2B" w:rsidRPr="00F57A31" w:rsidRDefault="00B87C2B">
            <w:pPr>
              <w:pStyle w:val="affff3"/>
              <w:rPr>
                <w:rStyle w:val="affff7"/>
                <w:smallCaps w:val="0"/>
                <w:color w:val="auto"/>
              </w:rPr>
            </w:pPr>
            <w:r w:rsidRPr="00F57A31">
              <w:rPr>
                <w:rStyle w:val="affff7"/>
                <w:smallCaps w:val="0"/>
                <w:color w:val="auto"/>
              </w:rPr>
              <w:t>例1:契約で定義されたルールとプロトコルに従って、組織とそのサプライヤー間で脆弱性情報の共有を行う。</w:t>
            </w:r>
          </w:p>
        </w:tc>
      </w:tr>
      <w:tr w:rsidR="00B87C2B" w:rsidRPr="00F57A31" w14:paraId="3A5A5AEB" w14:textId="77777777">
        <w:trPr>
          <w:trHeight w:val="1151"/>
        </w:trPr>
        <w:tc>
          <w:tcPr>
            <w:tcW w:w="1555" w:type="dxa"/>
            <w:vMerge/>
            <w:shd w:val="clear" w:color="auto" w:fill="95DCF7" w:themeFill="accent4" w:themeFillTint="66"/>
            <w:noWrap/>
            <w:hideMark/>
          </w:tcPr>
          <w:p w14:paraId="6CD182D1" w14:textId="77777777" w:rsidR="00B87C2B" w:rsidRPr="00F57A31" w:rsidRDefault="00B87C2B">
            <w:pPr>
              <w:pStyle w:val="affff3"/>
              <w:rPr>
                <w:rStyle w:val="affff7"/>
                <w:smallCaps w:val="0"/>
                <w:color w:val="auto"/>
              </w:rPr>
            </w:pPr>
          </w:p>
        </w:tc>
        <w:tc>
          <w:tcPr>
            <w:tcW w:w="1842" w:type="dxa"/>
            <w:vMerge/>
            <w:shd w:val="clear" w:color="auto" w:fill="auto"/>
            <w:hideMark/>
          </w:tcPr>
          <w:p w14:paraId="3C94786C" w14:textId="77777777" w:rsidR="00B87C2B" w:rsidRPr="00F57A31" w:rsidRDefault="00B87C2B">
            <w:pPr>
              <w:pStyle w:val="affff3"/>
              <w:rPr>
                <w:rStyle w:val="affff7"/>
                <w:smallCaps w:val="0"/>
                <w:color w:val="auto"/>
              </w:rPr>
            </w:pPr>
          </w:p>
        </w:tc>
        <w:tc>
          <w:tcPr>
            <w:tcW w:w="2410" w:type="dxa"/>
            <w:vMerge/>
            <w:shd w:val="clear" w:color="auto" w:fill="auto"/>
            <w:hideMark/>
          </w:tcPr>
          <w:p w14:paraId="26DCA1AD" w14:textId="77777777" w:rsidR="00B87C2B" w:rsidRPr="00F57A31" w:rsidRDefault="00B87C2B">
            <w:pPr>
              <w:pStyle w:val="affff3"/>
              <w:rPr>
                <w:rStyle w:val="affff7"/>
                <w:smallCaps w:val="0"/>
                <w:color w:val="auto"/>
              </w:rPr>
            </w:pPr>
          </w:p>
        </w:tc>
        <w:tc>
          <w:tcPr>
            <w:tcW w:w="4542" w:type="dxa"/>
            <w:shd w:val="clear" w:color="auto" w:fill="auto"/>
            <w:hideMark/>
          </w:tcPr>
          <w:p w14:paraId="79332689" w14:textId="77777777" w:rsidR="00B87C2B" w:rsidRPr="00F57A31" w:rsidRDefault="00B87C2B">
            <w:pPr>
              <w:pStyle w:val="affff3"/>
              <w:rPr>
                <w:rStyle w:val="affff7"/>
                <w:smallCaps w:val="0"/>
                <w:color w:val="auto"/>
              </w:rPr>
            </w:pPr>
            <w:r w:rsidRPr="00F57A31">
              <w:rPr>
                <w:rStyle w:val="affff7"/>
                <w:smallCaps w:val="0"/>
                <w:color w:val="auto"/>
              </w:rPr>
              <w:br w:type="column"/>
              <w:t>例2:サプライヤー、顧客、パートナー、政府のサイバーセキュリティ組織によるサイバーセキュリティの脅威、脆弱性、またはインシデントの開示の処理、影響の分析、および対応のための責任を割り当て、手順の実行を確認する。</w:t>
            </w:r>
          </w:p>
        </w:tc>
      </w:tr>
      <w:tr w:rsidR="00B87C2B" w:rsidRPr="00F57A31" w14:paraId="135C7FB9" w14:textId="77777777">
        <w:trPr>
          <w:trHeight w:val="1374"/>
        </w:trPr>
        <w:tc>
          <w:tcPr>
            <w:tcW w:w="1555" w:type="dxa"/>
            <w:vMerge/>
            <w:shd w:val="clear" w:color="auto" w:fill="95DCF7" w:themeFill="accent4" w:themeFillTint="66"/>
            <w:noWrap/>
            <w:hideMark/>
          </w:tcPr>
          <w:p w14:paraId="375EBAAB"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482C0F08" w14:textId="77777777" w:rsidR="00B87C2B" w:rsidRPr="00F57A31" w:rsidRDefault="00B87C2B">
            <w:pPr>
              <w:pStyle w:val="affff3"/>
              <w:rPr>
                <w:rStyle w:val="affff7"/>
                <w:smallCaps w:val="0"/>
                <w:color w:val="auto"/>
              </w:rPr>
            </w:pPr>
          </w:p>
        </w:tc>
        <w:tc>
          <w:tcPr>
            <w:tcW w:w="2410" w:type="dxa"/>
            <w:shd w:val="clear" w:color="auto" w:fill="auto"/>
            <w:hideMark/>
          </w:tcPr>
          <w:p w14:paraId="5D4988BC" w14:textId="77777777" w:rsidR="00B87C2B" w:rsidRPr="00F57A31" w:rsidRDefault="00B87C2B">
            <w:pPr>
              <w:pStyle w:val="affff3"/>
              <w:rPr>
                <w:rStyle w:val="affff7"/>
                <w:smallCaps w:val="0"/>
                <w:color w:val="auto"/>
              </w:rPr>
            </w:pPr>
            <w:r w:rsidRPr="00F57A31">
              <w:rPr>
                <w:rStyle w:val="affff7"/>
                <w:smallCaps w:val="0"/>
                <w:color w:val="auto"/>
              </w:rPr>
              <w:br w:type="column"/>
              <w:t>ID.RA-09:ハードウェアとソフトウェアの真正性と完全性は、取得および使用前に評価される。</w:t>
            </w:r>
          </w:p>
        </w:tc>
        <w:tc>
          <w:tcPr>
            <w:tcW w:w="4542" w:type="dxa"/>
            <w:shd w:val="clear" w:color="auto" w:fill="auto"/>
            <w:hideMark/>
          </w:tcPr>
          <w:p w14:paraId="690F848A" w14:textId="77777777" w:rsidR="00B87C2B" w:rsidRPr="00F57A31" w:rsidRDefault="00B87C2B">
            <w:pPr>
              <w:pStyle w:val="affff3"/>
              <w:rPr>
                <w:rStyle w:val="affff7"/>
                <w:smallCaps w:val="0"/>
                <w:color w:val="auto"/>
              </w:rPr>
            </w:pPr>
            <w:r w:rsidRPr="00F57A31">
              <w:rPr>
                <w:rStyle w:val="affff7"/>
                <w:smallCaps w:val="0"/>
                <w:color w:val="auto"/>
              </w:rPr>
              <w:t>例1:重要なテクノロジー製品およびサービスを取得して使用する前に、信頼性とサイバーセキュリティを評価する。</w:t>
            </w:r>
          </w:p>
        </w:tc>
      </w:tr>
      <w:tr w:rsidR="00B87C2B" w:rsidRPr="00F57A31" w14:paraId="553CA7EC" w14:textId="77777777">
        <w:trPr>
          <w:trHeight w:val="1155"/>
        </w:trPr>
        <w:tc>
          <w:tcPr>
            <w:tcW w:w="1555" w:type="dxa"/>
            <w:vMerge/>
            <w:shd w:val="clear" w:color="auto" w:fill="95DCF7" w:themeFill="accent4" w:themeFillTint="66"/>
            <w:noWrap/>
            <w:hideMark/>
          </w:tcPr>
          <w:p w14:paraId="5E9C8AA9"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368066E9" w14:textId="77777777" w:rsidR="00B87C2B" w:rsidRPr="00F57A31" w:rsidRDefault="00B87C2B">
            <w:pPr>
              <w:pStyle w:val="affff3"/>
              <w:rPr>
                <w:rStyle w:val="affff7"/>
                <w:smallCaps w:val="0"/>
                <w:color w:val="auto"/>
              </w:rPr>
            </w:pPr>
          </w:p>
        </w:tc>
        <w:tc>
          <w:tcPr>
            <w:tcW w:w="2410" w:type="dxa"/>
            <w:shd w:val="clear" w:color="auto" w:fill="auto"/>
            <w:hideMark/>
          </w:tcPr>
          <w:p w14:paraId="76F8D999" w14:textId="77777777" w:rsidR="00B87C2B" w:rsidRPr="00F57A31" w:rsidRDefault="00B87C2B">
            <w:pPr>
              <w:pStyle w:val="affff3"/>
              <w:rPr>
                <w:rStyle w:val="affff7"/>
                <w:smallCaps w:val="0"/>
                <w:color w:val="auto"/>
              </w:rPr>
            </w:pPr>
            <w:r w:rsidRPr="00F57A31">
              <w:rPr>
                <w:rStyle w:val="affff7"/>
                <w:smallCaps w:val="0"/>
                <w:color w:val="auto"/>
              </w:rPr>
              <w:br w:type="column"/>
              <w:t>ID.RA-10:重要なサプライヤーは買収前に評価される。</w:t>
            </w:r>
          </w:p>
        </w:tc>
        <w:tc>
          <w:tcPr>
            <w:tcW w:w="4542" w:type="dxa"/>
            <w:shd w:val="clear" w:color="auto" w:fill="auto"/>
            <w:hideMark/>
          </w:tcPr>
          <w:p w14:paraId="43C0C46F" w14:textId="77777777" w:rsidR="00B87C2B" w:rsidRPr="00F57A31" w:rsidRDefault="00B87C2B">
            <w:pPr>
              <w:pStyle w:val="affff3"/>
              <w:rPr>
                <w:rStyle w:val="affff7"/>
                <w:smallCaps w:val="0"/>
                <w:color w:val="auto"/>
              </w:rPr>
            </w:pPr>
            <w:r w:rsidRPr="00F57A31">
              <w:rPr>
                <w:rStyle w:val="affff7"/>
                <w:smallCaps w:val="0"/>
                <w:color w:val="auto"/>
              </w:rPr>
              <w:br w:type="column"/>
              <w:t>例1:サプライチェーンを含む、ビジネスおよび適用されるサイバーセキュリティ要件に対してサプライヤーリスク評価を実施する。</w:t>
            </w:r>
          </w:p>
        </w:tc>
      </w:tr>
      <w:tr w:rsidR="00B87C2B" w:rsidRPr="00F57A31" w14:paraId="228AE3EC" w14:textId="77777777">
        <w:trPr>
          <w:trHeight w:val="825"/>
        </w:trPr>
        <w:tc>
          <w:tcPr>
            <w:tcW w:w="1555" w:type="dxa"/>
            <w:vMerge/>
            <w:shd w:val="clear" w:color="auto" w:fill="95DCF7" w:themeFill="accent4" w:themeFillTint="66"/>
            <w:noWrap/>
            <w:hideMark/>
          </w:tcPr>
          <w:p w14:paraId="1302DB29" w14:textId="77777777" w:rsidR="00B87C2B" w:rsidRPr="00F57A31" w:rsidRDefault="00B87C2B">
            <w:pPr>
              <w:pStyle w:val="affff3"/>
              <w:rPr>
                <w:rStyle w:val="affff7"/>
                <w:smallCaps w:val="0"/>
                <w:color w:val="auto"/>
              </w:rPr>
            </w:pPr>
          </w:p>
        </w:tc>
        <w:tc>
          <w:tcPr>
            <w:tcW w:w="1842" w:type="dxa"/>
            <w:vMerge w:val="restart"/>
            <w:shd w:val="clear" w:color="auto" w:fill="auto"/>
            <w:hideMark/>
          </w:tcPr>
          <w:p w14:paraId="6F9E5FE0" w14:textId="77777777" w:rsidR="00B87C2B" w:rsidRPr="00F57A31" w:rsidRDefault="00B87C2B">
            <w:pPr>
              <w:pStyle w:val="affff3"/>
              <w:rPr>
                <w:rStyle w:val="affff7"/>
                <w:smallCaps w:val="0"/>
                <w:color w:val="auto"/>
              </w:rPr>
            </w:pPr>
            <w:r w:rsidRPr="00F57A31">
              <w:rPr>
                <w:rStyle w:val="affff7"/>
                <w:smallCaps w:val="0"/>
                <w:color w:val="auto"/>
              </w:rPr>
              <w:t>改善</w:t>
            </w:r>
            <w:r>
              <w:rPr>
                <w:rStyle w:val="affff7"/>
                <w:smallCaps w:val="0"/>
                <w:color w:val="auto"/>
              </w:rPr>
              <w:t>（</w:t>
            </w:r>
            <w:r w:rsidRPr="00F57A31">
              <w:rPr>
                <w:rStyle w:val="affff7"/>
                <w:smallCaps w:val="0"/>
                <w:color w:val="auto"/>
              </w:rPr>
              <w:t>ID.IM</w:t>
            </w:r>
            <w:r>
              <w:rPr>
                <w:rStyle w:val="affff7"/>
                <w:smallCaps w:val="0"/>
                <w:color w:val="auto"/>
              </w:rPr>
              <w:t>）</w:t>
            </w:r>
            <w:r w:rsidRPr="00F57A31">
              <w:rPr>
                <w:rStyle w:val="affff7"/>
                <w:smallCaps w:val="0"/>
                <w:color w:val="auto"/>
              </w:rPr>
              <w:t>:組織のサイバーセキュリティリスク管理プロセス、手順、および活動の改善は、すべてのCSF機能で特定される。</w:t>
            </w:r>
          </w:p>
        </w:tc>
        <w:tc>
          <w:tcPr>
            <w:tcW w:w="2410" w:type="dxa"/>
            <w:vMerge w:val="restart"/>
            <w:shd w:val="clear" w:color="auto" w:fill="auto"/>
            <w:noWrap/>
            <w:hideMark/>
          </w:tcPr>
          <w:p w14:paraId="29D1061E" w14:textId="77777777" w:rsidR="00B87C2B" w:rsidRPr="00F57A31" w:rsidRDefault="00B87C2B">
            <w:pPr>
              <w:pStyle w:val="affff3"/>
              <w:rPr>
                <w:rStyle w:val="affff7"/>
                <w:smallCaps w:val="0"/>
                <w:color w:val="auto"/>
              </w:rPr>
            </w:pPr>
            <w:r w:rsidRPr="00F57A31">
              <w:rPr>
                <w:rStyle w:val="affff7"/>
                <w:smallCaps w:val="0"/>
                <w:color w:val="auto"/>
              </w:rPr>
              <w:br w:type="column"/>
              <w:t>ID.IM-01:評価から改善点を抽出する。</w:t>
            </w:r>
          </w:p>
        </w:tc>
        <w:tc>
          <w:tcPr>
            <w:tcW w:w="4542" w:type="dxa"/>
            <w:shd w:val="clear" w:color="auto" w:fill="auto"/>
            <w:hideMark/>
          </w:tcPr>
          <w:p w14:paraId="52E47C8C" w14:textId="77777777" w:rsidR="00B87C2B" w:rsidRPr="00F57A31" w:rsidRDefault="00B87C2B">
            <w:pPr>
              <w:pStyle w:val="affff3"/>
              <w:rPr>
                <w:rStyle w:val="affff7"/>
                <w:smallCaps w:val="0"/>
                <w:color w:val="auto"/>
              </w:rPr>
            </w:pPr>
            <w:r w:rsidRPr="00F57A31">
              <w:rPr>
                <w:rStyle w:val="affff7"/>
                <w:smallCaps w:val="0"/>
                <w:color w:val="auto"/>
              </w:rPr>
              <w:br w:type="column"/>
              <w:t>例1:現在の脅威とTTPを考慮した重要なサービスの自己評価を実行する。</w:t>
            </w:r>
          </w:p>
        </w:tc>
      </w:tr>
      <w:tr w:rsidR="00B87C2B" w:rsidRPr="00F57A31" w14:paraId="2AC8ABB3" w14:textId="77777777">
        <w:trPr>
          <w:trHeight w:val="794"/>
        </w:trPr>
        <w:tc>
          <w:tcPr>
            <w:tcW w:w="1555" w:type="dxa"/>
            <w:vMerge/>
            <w:shd w:val="clear" w:color="auto" w:fill="95DCF7" w:themeFill="accent4" w:themeFillTint="66"/>
            <w:noWrap/>
            <w:hideMark/>
          </w:tcPr>
          <w:p w14:paraId="45569F23" w14:textId="77777777" w:rsidR="00B87C2B" w:rsidRPr="00F57A31" w:rsidRDefault="00B87C2B">
            <w:pPr>
              <w:pStyle w:val="affff3"/>
              <w:rPr>
                <w:rStyle w:val="affff7"/>
                <w:smallCaps w:val="0"/>
                <w:color w:val="auto"/>
              </w:rPr>
            </w:pPr>
          </w:p>
        </w:tc>
        <w:tc>
          <w:tcPr>
            <w:tcW w:w="1842" w:type="dxa"/>
            <w:vMerge/>
            <w:shd w:val="clear" w:color="auto" w:fill="auto"/>
            <w:hideMark/>
          </w:tcPr>
          <w:p w14:paraId="2723E9B8" w14:textId="77777777" w:rsidR="00B87C2B" w:rsidRPr="00F57A31" w:rsidRDefault="00B87C2B">
            <w:pPr>
              <w:pStyle w:val="affff3"/>
              <w:rPr>
                <w:rStyle w:val="affff7"/>
                <w:smallCaps w:val="0"/>
                <w:color w:val="auto"/>
              </w:rPr>
            </w:pPr>
          </w:p>
        </w:tc>
        <w:tc>
          <w:tcPr>
            <w:tcW w:w="2410" w:type="dxa"/>
            <w:vMerge/>
            <w:shd w:val="clear" w:color="auto" w:fill="auto"/>
            <w:hideMark/>
          </w:tcPr>
          <w:p w14:paraId="27C9EFD1" w14:textId="77777777" w:rsidR="00B87C2B" w:rsidRPr="00F57A31" w:rsidRDefault="00B87C2B">
            <w:pPr>
              <w:pStyle w:val="affff3"/>
              <w:rPr>
                <w:rStyle w:val="affff7"/>
                <w:smallCaps w:val="0"/>
                <w:color w:val="auto"/>
              </w:rPr>
            </w:pPr>
          </w:p>
        </w:tc>
        <w:tc>
          <w:tcPr>
            <w:tcW w:w="4542" w:type="dxa"/>
            <w:shd w:val="clear" w:color="auto" w:fill="auto"/>
            <w:hideMark/>
          </w:tcPr>
          <w:p w14:paraId="0901F2B4" w14:textId="77777777" w:rsidR="00B87C2B" w:rsidRPr="00F57A31" w:rsidRDefault="00B87C2B">
            <w:pPr>
              <w:pStyle w:val="affff3"/>
              <w:rPr>
                <w:rStyle w:val="affff7"/>
                <w:smallCaps w:val="0"/>
                <w:color w:val="auto"/>
              </w:rPr>
            </w:pPr>
            <w:r w:rsidRPr="00F57A31">
              <w:rPr>
                <w:rStyle w:val="affff7"/>
                <w:smallCaps w:val="0"/>
                <w:color w:val="auto"/>
              </w:rPr>
              <w:t>例2:組織のサイバーセキュリティプログラムの有効性に関する第三者評価または独立した監査に投資して、改善が必要な領域を特定する。</w:t>
            </w:r>
          </w:p>
        </w:tc>
      </w:tr>
      <w:tr w:rsidR="00B87C2B" w:rsidRPr="00F57A31" w14:paraId="3E11BA69" w14:textId="77777777">
        <w:trPr>
          <w:trHeight w:val="770"/>
        </w:trPr>
        <w:tc>
          <w:tcPr>
            <w:tcW w:w="1555" w:type="dxa"/>
            <w:vMerge/>
            <w:shd w:val="clear" w:color="auto" w:fill="95DCF7" w:themeFill="accent4" w:themeFillTint="66"/>
            <w:noWrap/>
            <w:hideMark/>
          </w:tcPr>
          <w:p w14:paraId="6F6FB05D" w14:textId="77777777" w:rsidR="00B87C2B" w:rsidRPr="00F57A31" w:rsidRDefault="00B87C2B">
            <w:pPr>
              <w:pStyle w:val="affff3"/>
              <w:rPr>
                <w:rStyle w:val="affff7"/>
                <w:smallCaps w:val="0"/>
                <w:color w:val="auto"/>
              </w:rPr>
            </w:pPr>
          </w:p>
        </w:tc>
        <w:tc>
          <w:tcPr>
            <w:tcW w:w="1842" w:type="dxa"/>
            <w:vMerge/>
            <w:shd w:val="clear" w:color="auto" w:fill="auto"/>
            <w:hideMark/>
          </w:tcPr>
          <w:p w14:paraId="2ACDE4C9" w14:textId="77777777" w:rsidR="00B87C2B" w:rsidRPr="00F57A31" w:rsidRDefault="00B87C2B">
            <w:pPr>
              <w:pStyle w:val="affff3"/>
              <w:rPr>
                <w:rStyle w:val="affff7"/>
                <w:smallCaps w:val="0"/>
                <w:color w:val="auto"/>
              </w:rPr>
            </w:pPr>
          </w:p>
        </w:tc>
        <w:tc>
          <w:tcPr>
            <w:tcW w:w="2410" w:type="dxa"/>
            <w:vMerge/>
            <w:shd w:val="clear" w:color="auto" w:fill="auto"/>
            <w:hideMark/>
          </w:tcPr>
          <w:p w14:paraId="37CEB662" w14:textId="77777777" w:rsidR="00B87C2B" w:rsidRPr="00F57A31" w:rsidRDefault="00B87C2B">
            <w:pPr>
              <w:pStyle w:val="affff3"/>
              <w:rPr>
                <w:rStyle w:val="affff7"/>
                <w:smallCaps w:val="0"/>
                <w:color w:val="auto"/>
              </w:rPr>
            </w:pPr>
          </w:p>
        </w:tc>
        <w:tc>
          <w:tcPr>
            <w:tcW w:w="4542" w:type="dxa"/>
            <w:shd w:val="clear" w:color="auto" w:fill="auto"/>
            <w:hideMark/>
          </w:tcPr>
          <w:p w14:paraId="10378C65" w14:textId="77777777" w:rsidR="00B87C2B" w:rsidRPr="00F57A31" w:rsidRDefault="00B87C2B">
            <w:pPr>
              <w:pStyle w:val="affff3"/>
              <w:rPr>
                <w:rStyle w:val="affff7"/>
                <w:smallCaps w:val="0"/>
                <w:color w:val="auto"/>
              </w:rPr>
            </w:pPr>
            <w:r w:rsidRPr="00F57A31">
              <w:rPr>
                <w:rStyle w:val="affff7"/>
                <w:smallCaps w:val="0"/>
                <w:color w:val="auto"/>
              </w:rPr>
              <w:t>例3:自動化された手段を通じて、選択したサイバーセキュリティ要件への準拠を常に評価する。</w:t>
            </w:r>
          </w:p>
        </w:tc>
      </w:tr>
      <w:tr w:rsidR="00B87C2B" w:rsidRPr="00F57A31" w14:paraId="72C03A85" w14:textId="77777777">
        <w:trPr>
          <w:trHeight w:val="1207"/>
        </w:trPr>
        <w:tc>
          <w:tcPr>
            <w:tcW w:w="1555" w:type="dxa"/>
            <w:vMerge/>
            <w:shd w:val="clear" w:color="auto" w:fill="95DCF7" w:themeFill="accent4" w:themeFillTint="66"/>
            <w:noWrap/>
            <w:hideMark/>
          </w:tcPr>
          <w:p w14:paraId="49291F11"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4999AF9C"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27F2C4BF" w14:textId="77777777" w:rsidR="00B87C2B" w:rsidRPr="00F57A31" w:rsidRDefault="00B87C2B">
            <w:pPr>
              <w:pStyle w:val="affff3"/>
              <w:rPr>
                <w:rStyle w:val="affff7"/>
                <w:smallCaps w:val="0"/>
                <w:color w:val="auto"/>
              </w:rPr>
            </w:pPr>
            <w:r w:rsidRPr="00F57A31">
              <w:rPr>
                <w:rStyle w:val="affff7"/>
                <w:smallCaps w:val="0"/>
                <w:color w:val="auto"/>
              </w:rPr>
              <w:br w:type="column"/>
            </w:r>
            <w:r w:rsidRPr="00F57A31">
              <w:rPr>
                <w:rStyle w:val="affff7"/>
                <w:smallCaps w:val="0"/>
                <w:color w:val="auto"/>
              </w:rPr>
              <w:br w:type="column"/>
              <w:t>ID.IM-02:サプライヤ</w:t>
            </w:r>
            <w:r>
              <w:rPr>
                <w:rStyle w:val="affff7"/>
                <w:rFonts w:hint="eastAsia"/>
                <w:smallCaps w:val="0"/>
                <w:color w:val="auto"/>
              </w:rPr>
              <w:t>ー</w:t>
            </w:r>
            <w:r w:rsidRPr="00F57A31">
              <w:rPr>
                <w:rStyle w:val="affff7"/>
                <w:smallCaps w:val="0"/>
                <w:color w:val="auto"/>
              </w:rPr>
              <w:t>や関連する第三者との連携によるものを含め、セキュリティテストや演習から改善点が特定される。</w:t>
            </w:r>
          </w:p>
        </w:tc>
        <w:tc>
          <w:tcPr>
            <w:tcW w:w="4542" w:type="dxa"/>
            <w:shd w:val="clear" w:color="auto" w:fill="auto"/>
            <w:hideMark/>
          </w:tcPr>
          <w:p w14:paraId="27729B65" w14:textId="77777777" w:rsidR="00B87C2B" w:rsidRPr="00F57A31" w:rsidRDefault="00B87C2B">
            <w:pPr>
              <w:pStyle w:val="affff3"/>
              <w:rPr>
                <w:rStyle w:val="affff7"/>
                <w:smallCaps w:val="0"/>
                <w:color w:val="auto"/>
              </w:rPr>
            </w:pPr>
            <w:r w:rsidRPr="00F57A31">
              <w:rPr>
                <w:rStyle w:val="affff7"/>
                <w:smallCaps w:val="0"/>
                <w:color w:val="auto"/>
              </w:rPr>
              <w:t>例1:インシデント対応評価の結果に基づいて、将来のインシデント対応活動の改善点を特定する</w:t>
            </w:r>
            <w:r>
              <w:rPr>
                <w:rStyle w:val="affff7"/>
                <w:smallCaps w:val="0"/>
                <w:color w:val="auto"/>
              </w:rPr>
              <w:t>（</w:t>
            </w:r>
            <w:r w:rsidRPr="00F57A31">
              <w:rPr>
                <w:rStyle w:val="affff7"/>
                <w:smallCaps w:val="0"/>
                <w:color w:val="auto"/>
              </w:rPr>
              <w:t>例:机上演習とシミュレーション、テスト、内部レビュー、独立監査</w:t>
            </w:r>
            <w:r>
              <w:rPr>
                <w:rStyle w:val="affff7"/>
                <w:smallCaps w:val="0"/>
                <w:color w:val="auto"/>
              </w:rPr>
              <w:t>）</w:t>
            </w:r>
            <w:r>
              <w:rPr>
                <w:rStyle w:val="affff7"/>
                <w:rFonts w:hint="eastAsia"/>
                <w:smallCaps w:val="0"/>
                <w:color w:val="auto"/>
              </w:rPr>
              <w:t>。</w:t>
            </w:r>
          </w:p>
        </w:tc>
      </w:tr>
      <w:tr w:rsidR="00B87C2B" w:rsidRPr="00F57A31" w14:paraId="7FE8BE59" w14:textId="77777777">
        <w:trPr>
          <w:trHeight w:val="828"/>
        </w:trPr>
        <w:tc>
          <w:tcPr>
            <w:tcW w:w="1555" w:type="dxa"/>
            <w:vMerge/>
            <w:shd w:val="clear" w:color="auto" w:fill="95DCF7" w:themeFill="accent4" w:themeFillTint="66"/>
            <w:noWrap/>
            <w:hideMark/>
          </w:tcPr>
          <w:p w14:paraId="5391EF6F" w14:textId="77777777" w:rsidR="00B87C2B" w:rsidRPr="00F57A31" w:rsidRDefault="00B87C2B">
            <w:pPr>
              <w:pStyle w:val="affff3"/>
              <w:rPr>
                <w:rStyle w:val="affff7"/>
                <w:smallCaps w:val="0"/>
                <w:color w:val="auto"/>
              </w:rPr>
            </w:pPr>
          </w:p>
        </w:tc>
        <w:tc>
          <w:tcPr>
            <w:tcW w:w="1842" w:type="dxa"/>
            <w:vMerge/>
            <w:shd w:val="clear" w:color="auto" w:fill="auto"/>
            <w:hideMark/>
          </w:tcPr>
          <w:p w14:paraId="209B5D8D" w14:textId="77777777" w:rsidR="00B87C2B" w:rsidRPr="00F57A31" w:rsidRDefault="00B87C2B">
            <w:pPr>
              <w:pStyle w:val="affff3"/>
              <w:rPr>
                <w:rStyle w:val="affff7"/>
                <w:smallCaps w:val="0"/>
                <w:color w:val="auto"/>
              </w:rPr>
            </w:pPr>
          </w:p>
        </w:tc>
        <w:tc>
          <w:tcPr>
            <w:tcW w:w="2410" w:type="dxa"/>
            <w:vMerge/>
            <w:shd w:val="clear" w:color="auto" w:fill="auto"/>
            <w:hideMark/>
          </w:tcPr>
          <w:p w14:paraId="0360B71A" w14:textId="77777777" w:rsidR="00B87C2B" w:rsidRPr="00F57A31" w:rsidRDefault="00B87C2B">
            <w:pPr>
              <w:pStyle w:val="affff3"/>
              <w:rPr>
                <w:rStyle w:val="affff7"/>
                <w:smallCaps w:val="0"/>
                <w:color w:val="auto"/>
              </w:rPr>
            </w:pPr>
          </w:p>
        </w:tc>
        <w:tc>
          <w:tcPr>
            <w:tcW w:w="4542" w:type="dxa"/>
            <w:shd w:val="clear" w:color="auto" w:fill="auto"/>
            <w:hideMark/>
          </w:tcPr>
          <w:p w14:paraId="305D21DC" w14:textId="77777777" w:rsidR="00B87C2B" w:rsidRPr="00F57A31" w:rsidRDefault="00B87C2B">
            <w:pPr>
              <w:pStyle w:val="affff3"/>
              <w:rPr>
                <w:rStyle w:val="affff7"/>
                <w:smallCaps w:val="0"/>
                <w:color w:val="auto"/>
              </w:rPr>
            </w:pPr>
            <w:r w:rsidRPr="00F57A31">
              <w:rPr>
                <w:rStyle w:val="affff7"/>
                <w:smallCaps w:val="0"/>
                <w:color w:val="auto"/>
              </w:rPr>
              <w:t>例2:重要なサービスプロバイダーや製品サプライヤーと連携して実施された演習に基づいて、将来のビジネス継続性、災害復旧、インシデント対応活動の改善点を特定する。</w:t>
            </w:r>
          </w:p>
        </w:tc>
      </w:tr>
      <w:tr w:rsidR="00B87C2B" w:rsidRPr="00F57A31" w14:paraId="5F15A74C" w14:textId="77777777">
        <w:trPr>
          <w:trHeight w:val="1140"/>
        </w:trPr>
        <w:tc>
          <w:tcPr>
            <w:tcW w:w="1555" w:type="dxa"/>
            <w:vMerge/>
            <w:shd w:val="clear" w:color="auto" w:fill="95DCF7" w:themeFill="accent4" w:themeFillTint="66"/>
            <w:noWrap/>
            <w:hideMark/>
          </w:tcPr>
          <w:p w14:paraId="1EDB5CD6" w14:textId="77777777" w:rsidR="00B87C2B" w:rsidRPr="00F57A31" w:rsidRDefault="00B87C2B">
            <w:pPr>
              <w:pStyle w:val="affff3"/>
              <w:rPr>
                <w:rStyle w:val="affff7"/>
                <w:smallCaps w:val="0"/>
                <w:color w:val="auto"/>
              </w:rPr>
            </w:pPr>
          </w:p>
        </w:tc>
        <w:tc>
          <w:tcPr>
            <w:tcW w:w="1842" w:type="dxa"/>
            <w:vMerge/>
            <w:shd w:val="clear" w:color="auto" w:fill="auto"/>
            <w:hideMark/>
          </w:tcPr>
          <w:p w14:paraId="608544FF" w14:textId="77777777" w:rsidR="00B87C2B" w:rsidRPr="00F57A31" w:rsidRDefault="00B87C2B">
            <w:pPr>
              <w:pStyle w:val="affff3"/>
              <w:rPr>
                <w:rStyle w:val="affff7"/>
                <w:smallCaps w:val="0"/>
                <w:color w:val="auto"/>
              </w:rPr>
            </w:pPr>
          </w:p>
        </w:tc>
        <w:tc>
          <w:tcPr>
            <w:tcW w:w="2410" w:type="dxa"/>
            <w:vMerge/>
            <w:shd w:val="clear" w:color="auto" w:fill="auto"/>
            <w:hideMark/>
          </w:tcPr>
          <w:p w14:paraId="73B4E0DF" w14:textId="77777777" w:rsidR="00B87C2B" w:rsidRPr="00F57A31" w:rsidRDefault="00B87C2B">
            <w:pPr>
              <w:pStyle w:val="affff3"/>
              <w:rPr>
                <w:rStyle w:val="affff7"/>
                <w:smallCaps w:val="0"/>
                <w:color w:val="auto"/>
              </w:rPr>
            </w:pPr>
          </w:p>
        </w:tc>
        <w:tc>
          <w:tcPr>
            <w:tcW w:w="4542" w:type="dxa"/>
            <w:shd w:val="clear" w:color="auto" w:fill="auto"/>
            <w:hideMark/>
          </w:tcPr>
          <w:p w14:paraId="7D23BCF9" w14:textId="77777777" w:rsidR="00B87C2B" w:rsidRPr="00F57A31" w:rsidRDefault="00B87C2B">
            <w:pPr>
              <w:pStyle w:val="affff3"/>
              <w:rPr>
                <w:rStyle w:val="affff7"/>
                <w:smallCaps w:val="0"/>
                <w:color w:val="auto"/>
              </w:rPr>
            </w:pPr>
            <w:r w:rsidRPr="00F57A31">
              <w:rPr>
                <w:rStyle w:val="affff7"/>
                <w:smallCaps w:val="0"/>
                <w:color w:val="auto"/>
              </w:rPr>
              <w:br w:type="column"/>
              <w:t>例3:必要に応じて、社内の利害関係者</w:t>
            </w:r>
            <w:r>
              <w:rPr>
                <w:rStyle w:val="affff7"/>
                <w:smallCaps w:val="0"/>
                <w:color w:val="auto"/>
              </w:rPr>
              <w:t>（</w:t>
            </w:r>
            <w:r w:rsidRPr="00F57A31">
              <w:rPr>
                <w:rStyle w:val="affff7"/>
                <w:smallCaps w:val="0"/>
                <w:color w:val="auto"/>
              </w:rPr>
              <w:t>上級管理職、法務部門、人事部など</w:t>
            </w:r>
            <w:r>
              <w:rPr>
                <w:rStyle w:val="affff7"/>
                <w:smallCaps w:val="0"/>
                <w:color w:val="auto"/>
              </w:rPr>
              <w:t>）</w:t>
            </w:r>
            <w:r w:rsidRPr="00F57A31">
              <w:rPr>
                <w:rStyle w:val="affff7"/>
                <w:smallCaps w:val="0"/>
                <w:color w:val="auto"/>
              </w:rPr>
              <w:t>をセキュリティテストと演習に参加させる。</w:t>
            </w:r>
          </w:p>
        </w:tc>
      </w:tr>
      <w:tr w:rsidR="00B87C2B" w:rsidRPr="00F57A31" w14:paraId="56A20D8B" w14:textId="77777777">
        <w:trPr>
          <w:trHeight w:val="413"/>
        </w:trPr>
        <w:tc>
          <w:tcPr>
            <w:tcW w:w="1555" w:type="dxa"/>
            <w:vMerge/>
            <w:shd w:val="clear" w:color="auto" w:fill="95DCF7" w:themeFill="accent4" w:themeFillTint="66"/>
            <w:noWrap/>
            <w:hideMark/>
          </w:tcPr>
          <w:p w14:paraId="5CBFFEC7" w14:textId="77777777" w:rsidR="00B87C2B" w:rsidRPr="00F57A31" w:rsidRDefault="00B87C2B">
            <w:pPr>
              <w:pStyle w:val="affff3"/>
              <w:rPr>
                <w:rStyle w:val="affff7"/>
                <w:smallCaps w:val="0"/>
                <w:color w:val="auto"/>
              </w:rPr>
            </w:pPr>
          </w:p>
        </w:tc>
        <w:tc>
          <w:tcPr>
            <w:tcW w:w="1842" w:type="dxa"/>
            <w:vMerge/>
            <w:shd w:val="clear" w:color="auto" w:fill="auto"/>
            <w:hideMark/>
          </w:tcPr>
          <w:p w14:paraId="4C9DEEE9" w14:textId="77777777" w:rsidR="00B87C2B" w:rsidRPr="00F57A31" w:rsidRDefault="00B87C2B">
            <w:pPr>
              <w:pStyle w:val="affff3"/>
              <w:rPr>
                <w:rStyle w:val="affff7"/>
                <w:smallCaps w:val="0"/>
                <w:color w:val="auto"/>
              </w:rPr>
            </w:pPr>
          </w:p>
        </w:tc>
        <w:tc>
          <w:tcPr>
            <w:tcW w:w="2410" w:type="dxa"/>
            <w:vMerge/>
            <w:shd w:val="clear" w:color="auto" w:fill="auto"/>
            <w:hideMark/>
          </w:tcPr>
          <w:p w14:paraId="61E33995" w14:textId="77777777" w:rsidR="00B87C2B" w:rsidRPr="00F57A31" w:rsidRDefault="00B87C2B">
            <w:pPr>
              <w:pStyle w:val="affff3"/>
              <w:rPr>
                <w:rStyle w:val="affff7"/>
                <w:smallCaps w:val="0"/>
                <w:color w:val="auto"/>
              </w:rPr>
            </w:pPr>
          </w:p>
        </w:tc>
        <w:tc>
          <w:tcPr>
            <w:tcW w:w="4542" w:type="dxa"/>
            <w:shd w:val="clear" w:color="auto" w:fill="auto"/>
            <w:hideMark/>
          </w:tcPr>
          <w:p w14:paraId="6524FA45" w14:textId="77777777" w:rsidR="00B87C2B" w:rsidRPr="00F57A31" w:rsidRDefault="00B87C2B">
            <w:pPr>
              <w:pStyle w:val="affff3"/>
              <w:rPr>
                <w:rStyle w:val="affff7"/>
                <w:smallCaps w:val="0"/>
                <w:color w:val="auto"/>
              </w:rPr>
            </w:pPr>
            <w:r w:rsidRPr="00F57A31">
              <w:rPr>
                <w:rStyle w:val="affff7"/>
                <w:smallCaps w:val="0"/>
                <w:color w:val="auto"/>
              </w:rPr>
              <w:t>例4:ペネトレーションテストを実施して、リーダーシップによって承認された、選択した高リスクシステムのセキュリティ体制を改善する機会を特定する。</w:t>
            </w:r>
          </w:p>
        </w:tc>
      </w:tr>
      <w:tr w:rsidR="00B87C2B" w:rsidRPr="00F57A31" w14:paraId="15E42281" w14:textId="77777777">
        <w:trPr>
          <w:trHeight w:val="742"/>
        </w:trPr>
        <w:tc>
          <w:tcPr>
            <w:tcW w:w="1555" w:type="dxa"/>
            <w:vMerge/>
            <w:shd w:val="clear" w:color="auto" w:fill="95DCF7" w:themeFill="accent4" w:themeFillTint="66"/>
            <w:noWrap/>
            <w:hideMark/>
          </w:tcPr>
          <w:p w14:paraId="21EE7D97" w14:textId="77777777" w:rsidR="00B87C2B" w:rsidRPr="00F57A31" w:rsidRDefault="00B87C2B">
            <w:pPr>
              <w:pStyle w:val="affff3"/>
              <w:rPr>
                <w:rStyle w:val="affff7"/>
                <w:smallCaps w:val="0"/>
                <w:color w:val="auto"/>
              </w:rPr>
            </w:pPr>
          </w:p>
        </w:tc>
        <w:tc>
          <w:tcPr>
            <w:tcW w:w="1842" w:type="dxa"/>
            <w:vMerge/>
            <w:shd w:val="clear" w:color="auto" w:fill="auto"/>
            <w:hideMark/>
          </w:tcPr>
          <w:p w14:paraId="5554D981" w14:textId="77777777" w:rsidR="00B87C2B" w:rsidRPr="00F57A31" w:rsidRDefault="00B87C2B">
            <w:pPr>
              <w:pStyle w:val="affff3"/>
              <w:rPr>
                <w:rStyle w:val="affff7"/>
                <w:smallCaps w:val="0"/>
                <w:color w:val="auto"/>
              </w:rPr>
            </w:pPr>
          </w:p>
        </w:tc>
        <w:tc>
          <w:tcPr>
            <w:tcW w:w="2410" w:type="dxa"/>
            <w:vMerge/>
            <w:shd w:val="clear" w:color="auto" w:fill="auto"/>
            <w:hideMark/>
          </w:tcPr>
          <w:p w14:paraId="332906ED" w14:textId="77777777" w:rsidR="00B87C2B" w:rsidRPr="00F57A31" w:rsidRDefault="00B87C2B">
            <w:pPr>
              <w:pStyle w:val="affff3"/>
              <w:rPr>
                <w:rStyle w:val="affff7"/>
                <w:smallCaps w:val="0"/>
                <w:color w:val="auto"/>
              </w:rPr>
            </w:pPr>
          </w:p>
        </w:tc>
        <w:tc>
          <w:tcPr>
            <w:tcW w:w="4542" w:type="dxa"/>
            <w:shd w:val="clear" w:color="auto" w:fill="auto"/>
            <w:hideMark/>
          </w:tcPr>
          <w:p w14:paraId="47FB7C80" w14:textId="77777777" w:rsidR="00B87C2B" w:rsidRPr="00F57A31" w:rsidRDefault="00B87C2B">
            <w:pPr>
              <w:pStyle w:val="affff3"/>
              <w:rPr>
                <w:rStyle w:val="affff7"/>
                <w:smallCaps w:val="0"/>
                <w:color w:val="auto"/>
              </w:rPr>
            </w:pPr>
            <w:r w:rsidRPr="00F57A31">
              <w:rPr>
                <w:rStyle w:val="affff7"/>
                <w:smallCaps w:val="0"/>
                <w:color w:val="auto"/>
              </w:rPr>
              <w:t>例5:製品またはサービスが契約したサプライヤーまたはパートナーから発信されたものではない、または受領前に変更されたという発見に対応し、回復するための緊急時対応計画を行使する。</w:t>
            </w:r>
          </w:p>
        </w:tc>
      </w:tr>
      <w:tr w:rsidR="00B87C2B" w:rsidRPr="00F57A31" w14:paraId="5AA0E6A5" w14:textId="77777777">
        <w:trPr>
          <w:trHeight w:val="1157"/>
        </w:trPr>
        <w:tc>
          <w:tcPr>
            <w:tcW w:w="1555" w:type="dxa"/>
            <w:vMerge/>
            <w:shd w:val="clear" w:color="auto" w:fill="95DCF7" w:themeFill="accent4" w:themeFillTint="66"/>
            <w:noWrap/>
            <w:hideMark/>
          </w:tcPr>
          <w:p w14:paraId="6C0C66D5" w14:textId="77777777" w:rsidR="00B87C2B" w:rsidRPr="00F57A31" w:rsidRDefault="00B87C2B">
            <w:pPr>
              <w:pStyle w:val="affff3"/>
              <w:rPr>
                <w:rStyle w:val="affff7"/>
                <w:smallCaps w:val="0"/>
                <w:color w:val="auto"/>
              </w:rPr>
            </w:pPr>
          </w:p>
        </w:tc>
        <w:tc>
          <w:tcPr>
            <w:tcW w:w="1842" w:type="dxa"/>
            <w:vMerge/>
            <w:shd w:val="clear" w:color="auto" w:fill="auto"/>
            <w:hideMark/>
          </w:tcPr>
          <w:p w14:paraId="32D1ED85" w14:textId="77777777" w:rsidR="00B87C2B" w:rsidRPr="00F57A31" w:rsidRDefault="00B87C2B">
            <w:pPr>
              <w:pStyle w:val="affff3"/>
              <w:rPr>
                <w:rStyle w:val="affff7"/>
                <w:smallCaps w:val="0"/>
                <w:color w:val="auto"/>
              </w:rPr>
            </w:pPr>
          </w:p>
        </w:tc>
        <w:tc>
          <w:tcPr>
            <w:tcW w:w="2410" w:type="dxa"/>
            <w:vMerge/>
            <w:shd w:val="clear" w:color="auto" w:fill="auto"/>
            <w:hideMark/>
          </w:tcPr>
          <w:p w14:paraId="3A91CFC6" w14:textId="77777777" w:rsidR="00B87C2B" w:rsidRPr="00F57A31" w:rsidRDefault="00B87C2B">
            <w:pPr>
              <w:pStyle w:val="affff3"/>
              <w:rPr>
                <w:rStyle w:val="affff7"/>
                <w:smallCaps w:val="0"/>
                <w:color w:val="auto"/>
              </w:rPr>
            </w:pPr>
          </w:p>
        </w:tc>
        <w:tc>
          <w:tcPr>
            <w:tcW w:w="4542" w:type="dxa"/>
            <w:shd w:val="clear" w:color="auto" w:fill="auto"/>
            <w:hideMark/>
          </w:tcPr>
          <w:p w14:paraId="06DCAB36" w14:textId="77777777" w:rsidR="00B87C2B" w:rsidRPr="00F57A31" w:rsidRDefault="00B87C2B">
            <w:pPr>
              <w:pStyle w:val="affff3"/>
              <w:rPr>
                <w:rStyle w:val="affff7"/>
                <w:smallCaps w:val="0"/>
                <w:color w:val="auto"/>
              </w:rPr>
            </w:pPr>
            <w:r w:rsidRPr="00F57A31">
              <w:rPr>
                <w:rStyle w:val="affff7"/>
                <w:smallCaps w:val="0"/>
                <w:color w:val="auto"/>
              </w:rPr>
              <w:t>例6:セキュリティツールとサービスを使用してパフォーマンスメトリックを収集および分析し、サイバーセキュリティプログラムの改善を通知する。</w:t>
            </w:r>
          </w:p>
        </w:tc>
      </w:tr>
      <w:tr w:rsidR="00B87C2B" w:rsidRPr="00F57A31" w14:paraId="222E4787" w14:textId="77777777">
        <w:trPr>
          <w:trHeight w:val="283"/>
        </w:trPr>
        <w:tc>
          <w:tcPr>
            <w:tcW w:w="1555" w:type="dxa"/>
            <w:vMerge/>
            <w:shd w:val="clear" w:color="auto" w:fill="95DCF7" w:themeFill="accent4" w:themeFillTint="66"/>
            <w:noWrap/>
            <w:hideMark/>
          </w:tcPr>
          <w:p w14:paraId="69BD3256"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1A410AC0"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4C4624BE" w14:textId="77777777" w:rsidR="00B87C2B" w:rsidRPr="00F57A31" w:rsidRDefault="00B87C2B">
            <w:pPr>
              <w:pStyle w:val="affff3"/>
              <w:rPr>
                <w:rStyle w:val="affff7"/>
                <w:smallCaps w:val="0"/>
                <w:color w:val="auto"/>
              </w:rPr>
            </w:pPr>
            <w:r w:rsidRPr="00F57A31">
              <w:rPr>
                <w:rStyle w:val="affff7"/>
                <w:smallCaps w:val="0"/>
                <w:color w:val="auto"/>
              </w:rPr>
              <w:t>I</w:t>
            </w:r>
            <w:r w:rsidRPr="00F57A31">
              <w:rPr>
                <w:rStyle w:val="affff7"/>
                <w:smallCaps w:val="0"/>
                <w:color w:val="auto"/>
              </w:rPr>
              <w:br w:type="column"/>
              <w:t>D.IM-03:業務プロセス、手順、活動の実行から改善を特定する。</w:t>
            </w:r>
          </w:p>
        </w:tc>
        <w:tc>
          <w:tcPr>
            <w:tcW w:w="4542" w:type="dxa"/>
            <w:shd w:val="clear" w:color="auto" w:fill="auto"/>
            <w:hideMark/>
          </w:tcPr>
          <w:p w14:paraId="39FC6152" w14:textId="77777777" w:rsidR="00B87C2B" w:rsidRPr="00F57A31" w:rsidRDefault="00B87C2B">
            <w:pPr>
              <w:pStyle w:val="affff3"/>
              <w:rPr>
                <w:rStyle w:val="affff7"/>
                <w:smallCaps w:val="0"/>
                <w:color w:val="auto"/>
              </w:rPr>
            </w:pPr>
            <w:r w:rsidRPr="00F57A31">
              <w:rPr>
                <w:rStyle w:val="affff7"/>
                <w:smallCaps w:val="0"/>
                <w:color w:val="auto"/>
              </w:rPr>
              <w:br w:type="column"/>
              <w:t>例1:サプライヤーとの共同教訓セッションを実施する。</w:t>
            </w:r>
          </w:p>
        </w:tc>
      </w:tr>
      <w:tr w:rsidR="00B87C2B" w:rsidRPr="00F57A31" w14:paraId="61DE1865" w14:textId="77777777">
        <w:trPr>
          <w:trHeight w:val="812"/>
        </w:trPr>
        <w:tc>
          <w:tcPr>
            <w:tcW w:w="1555" w:type="dxa"/>
            <w:vMerge/>
            <w:shd w:val="clear" w:color="auto" w:fill="95DCF7" w:themeFill="accent4" w:themeFillTint="66"/>
            <w:noWrap/>
            <w:hideMark/>
          </w:tcPr>
          <w:p w14:paraId="647ADD7B" w14:textId="77777777" w:rsidR="00B87C2B" w:rsidRPr="00F57A31" w:rsidRDefault="00B87C2B">
            <w:pPr>
              <w:pStyle w:val="affff3"/>
              <w:rPr>
                <w:rStyle w:val="affff7"/>
                <w:smallCaps w:val="0"/>
                <w:color w:val="auto"/>
              </w:rPr>
            </w:pPr>
          </w:p>
        </w:tc>
        <w:tc>
          <w:tcPr>
            <w:tcW w:w="1842" w:type="dxa"/>
            <w:vMerge/>
            <w:shd w:val="clear" w:color="auto" w:fill="auto"/>
            <w:hideMark/>
          </w:tcPr>
          <w:p w14:paraId="588FB6E9" w14:textId="77777777" w:rsidR="00B87C2B" w:rsidRPr="00F57A31" w:rsidRDefault="00B87C2B">
            <w:pPr>
              <w:pStyle w:val="affff3"/>
              <w:rPr>
                <w:rStyle w:val="affff7"/>
                <w:smallCaps w:val="0"/>
                <w:color w:val="auto"/>
              </w:rPr>
            </w:pPr>
          </w:p>
        </w:tc>
        <w:tc>
          <w:tcPr>
            <w:tcW w:w="2410" w:type="dxa"/>
            <w:vMerge/>
            <w:shd w:val="clear" w:color="auto" w:fill="auto"/>
            <w:hideMark/>
          </w:tcPr>
          <w:p w14:paraId="1C68F2D2" w14:textId="77777777" w:rsidR="00B87C2B" w:rsidRPr="00F57A31" w:rsidRDefault="00B87C2B">
            <w:pPr>
              <w:pStyle w:val="affff3"/>
              <w:rPr>
                <w:rStyle w:val="affff7"/>
                <w:smallCaps w:val="0"/>
                <w:color w:val="auto"/>
              </w:rPr>
            </w:pPr>
          </w:p>
        </w:tc>
        <w:tc>
          <w:tcPr>
            <w:tcW w:w="4542" w:type="dxa"/>
            <w:shd w:val="clear" w:color="auto" w:fill="auto"/>
            <w:hideMark/>
          </w:tcPr>
          <w:p w14:paraId="01382488" w14:textId="77777777" w:rsidR="00B87C2B" w:rsidRPr="00F57A31" w:rsidRDefault="00B87C2B">
            <w:pPr>
              <w:pStyle w:val="affff3"/>
              <w:rPr>
                <w:rStyle w:val="affff7"/>
                <w:smallCaps w:val="0"/>
                <w:color w:val="auto"/>
              </w:rPr>
            </w:pPr>
            <w:r w:rsidRPr="00F57A31">
              <w:rPr>
                <w:rStyle w:val="affff7"/>
                <w:smallCaps w:val="0"/>
                <w:color w:val="auto"/>
              </w:rPr>
              <w:t>例2:サイバーセキュリティのポリシー、プロセス、手順を毎年見直し、学んだ教訓を考慮に入れる。</w:t>
            </w:r>
          </w:p>
        </w:tc>
      </w:tr>
      <w:tr w:rsidR="00B87C2B" w:rsidRPr="00F57A31" w14:paraId="0A6435D7" w14:textId="77777777">
        <w:trPr>
          <w:trHeight w:val="859"/>
        </w:trPr>
        <w:tc>
          <w:tcPr>
            <w:tcW w:w="1555" w:type="dxa"/>
            <w:vMerge/>
            <w:shd w:val="clear" w:color="auto" w:fill="95DCF7" w:themeFill="accent4" w:themeFillTint="66"/>
            <w:noWrap/>
            <w:hideMark/>
          </w:tcPr>
          <w:p w14:paraId="205AD43B" w14:textId="77777777" w:rsidR="00B87C2B" w:rsidRPr="00F57A31" w:rsidRDefault="00B87C2B">
            <w:pPr>
              <w:pStyle w:val="affff3"/>
              <w:rPr>
                <w:rStyle w:val="affff7"/>
                <w:smallCaps w:val="0"/>
                <w:color w:val="auto"/>
              </w:rPr>
            </w:pPr>
          </w:p>
        </w:tc>
        <w:tc>
          <w:tcPr>
            <w:tcW w:w="1842" w:type="dxa"/>
            <w:vMerge/>
            <w:shd w:val="clear" w:color="auto" w:fill="auto"/>
            <w:hideMark/>
          </w:tcPr>
          <w:p w14:paraId="578C8BD6" w14:textId="77777777" w:rsidR="00B87C2B" w:rsidRPr="00F57A31" w:rsidRDefault="00B87C2B">
            <w:pPr>
              <w:pStyle w:val="affff3"/>
              <w:rPr>
                <w:rStyle w:val="affff7"/>
                <w:smallCaps w:val="0"/>
                <w:color w:val="auto"/>
              </w:rPr>
            </w:pPr>
          </w:p>
        </w:tc>
        <w:tc>
          <w:tcPr>
            <w:tcW w:w="2410" w:type="dxa"/>
            <w:vMerge/>
            <w:shd w:val="clear" w:color="auto" w:fill="auto"/>
            <w:hideMark/>
          </w:tcPr>
          <w:p w14:paraId="45DD779E" w14:textId="77777777" w:rsidR="00B87C2B" w:rsidRPr="00F57A31" w:rsidRDefault="00B87C2B">
            <w:pPr>
              <w:pStyle w:val="affff3"/>
              <w:rPr>
                <w:rStyle w:val="affff7"/>
                <w:smallCaps w:val="0"/>
                <w:color w:val="auto"/>
              </w:rPr>
            </w:pPr>
          </w:p>
        </w:tc>
        <w:tc>
          <w:tcPr>
            <w:tcW w:w="4542" w:type="dxa"/>
            <w:shd w:val="clear" w:color="auto" w:fill="auto"/>
            <w:hideMark/>
          </w:tcPr>
          <w:p w14:paraId="5C42D14C" w14:textId="77777777" w:rsidR="00B87C2B" w:rsidRPr="00F57A31" w:rsidRDefault="00B87C2B">
            <w:pPr>
              <w:pStyle w:val="affff3"/>
              <w:rPr>
                <w:rStyle w:val="affff7"/>
                <w:smallCaps w:val="0"/>
                <w:color w:val="auto"/>
              </w:rPr>
            </w:pPr>
            <w:r w:rsidRPr="00F57A31">
              <w:rPr>
                <w:rStyle w:val="affff7"/>
                <w:smallCaps w:val="0"/>
                <w:color w:val="auto"/>
              </w:rPr>
              <w:br w:type="column"/>
              <w:t>例3:メトリクスを使用して、運用上のサイバーセキュリティパフォーマンスを経時的に評価する。</w:t>
            </w:r>
          </w:p>
        </w:tc>
      </w:tr>
      <w:tr w:rsidR="00B87C2B" w:rsidRPr="00F57A31" w14:paraId="15256F40" w14:textId="77777777">
        <w:trPr>
          <w:trHeight w:val="1724"/>
        </w:trPr>
        <w:tc>
          <w:tcPr>
            <w:tcW w:w="1555" w:type="dxa"/>
            <w:vMerge/>
            <w:shd w:val="clear" w:color="auto" w:fill="95DCF7" w:themeFill="accent4" w:themeFillTint="66"/>
            <w:noWrap/>
            <w:hideMark/>
          </w:tcPr>
          <w:p w14:paraId="41723BCB"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566CA78C"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216486AB" w14:textId="77777777" w:rsidR="00B87C2B" w:rsidRPr="00F57A31" w:rsidRDefault="00B87C2B">
            <w:pPr>
              <w:pStyle w:val="affff3"/>
              <w:rPr>
                <w:rStyle w:val="affff7"/>
                <w:smallCaps w:val="0"/>
                <w:color w:val="auto"/>
              </w:rPr>
            </w:pPr>
            <w:r w:rsidRPr="00F57A31">
              <w:rPr>
                <w:rStyle w:val="affff7"/>
                <w:smallCaps w:val="0"/>
                <w:color w:val="auto"/>
              </w:rPr>
              <w:t>ID.IM-04:業務に影響を及ぼすインシデント対応計画およびその</w:t>
            </w:r>
            <w:r>
              <w:rPr>
                <w:rStyle w:val="affff7"/>
                <w:rFonts w:hint="eastAsia"/>
                <w:smallCaps w:val="0"/>
                <w:color w:val="auto"/>
              </w:rPr>
              <w:t>ほか</w:t>
            </w:r>
            <w:r w:rsidRPr="00F57A31">
              <w:rPr>
                <w:rStyle w:val="affff7"/>
                <w:smallCaps w:val="0"/>
                <w:color w:val="auto"/>
              </w:rPr>
              <w:t>のサイバーセキュリティ計画が策定され、伝達され、維持され、改善される。</w:t>
            </w:r>
          </w:p>
        </w:tc>
        <w:tc>
          <w:tcPr>
            <w:tcW w:w="4542" w:type="dxa"/>
            <w:shd w:val="clear" w:color="auto" w:fill="auto"/>
            <w:hideMark/>
          </w:tcPr>
          <w:p w14:paraId="288F1BAC" w14:textId="77777777" w:rsidR="00B87C2B" w:rsidRPr="00F57A31" w:rsidRDefault="00B87C2B">
            <w:pPr>
              <w:pStyle w:val="affff3"/>
              <w:rPr>
                <w:rStyle w:val="affff7"/>
                <w:smallCaps w:val="0"/>
                <w:color w:val="auto"/>
              </w:rPr>
            </w:pPr>
            <w:r w:rsidRPr="00F57A31">
              <w:rPr>
                <w:rStyle w:val="affff7"/>
                <w:smallCaps w:val="0"/>
                <w:color w:val="auto"/>
              </w:rPr>
              <w:t>例1:運用に支障をきたす、機密情報を</w:t>
            </w:r>
            <w:r>
              <w:rPr>
                <w:rStyle w:val="affff7"/>
                <w:smallCaps w:val="0"/>
                <w:color w:val="auto"/>
              </w:rPr>
              <w:t>漏えい</w:t>
            </w:r>
            <w:r w:rsidRPr="00F57A31">
              <w:rPr>
                <w:rStyle w:val="affff7"/>
                <w:smallCaps w:val="0"/>
                <w:color w:val="auto"/>
              </w:rPr>
              <w:t>させる、または組織の使命と実行可能性を危険にさらす可能性のある有害事象への対応と回復のための緊急時対応計画</w:t>
            </w:r>
            <w:r>
              <w:rPr>
                <w:rStyle w:val="affff7"/>
                <w:smallCaps w:val="0"/>
                <w:color w:val="auto"/>
              </w:rPr>
              <w:t>（</w:t>
            </w:r>
            <w:r w:rsidRPr="00F57A31">
              <w:rPr>
                <w:rStyle w:val="affff7"/>
                <w:smallCaps w:val="0"/>
                <w:color w:val="auto"/>
              </w:rPr>
              <w:t>インシデント対応、事業継続性、災害復旧など</w:t>
            </w:r>
            <w:r>
              <w:rPr>
                <w:rStyle w:val="affff7"/>
                <w:smallCaps w:val="0"/>
                <w:color w:val="auto"/>
              </w:rPr>
              <w:t>）</w:t>
            </w:r>
            <w:r w:rsidRPr="00F57A31">
              <w:rPr>
                <w:rStyle w:val="affff7"/>
                <w:smallCaps w:val="0"/>
                <w:color w:val="auto"/>
              </w:rPr>
              <w:t>を確立する。</w:t>
            </w:r>
          </w:p>
        </w:tc>
      </w:tr>
      <w:tr w:rsidR="00B87C2B" w:rsidRPr="00F57A31" w14:paraId="63C8B5F0" w14:textId="77777777">
        <w:trPr>
          <w:trHeight w:val="1579"/>
        </w:trPr>
        <w:tc>
          <w:tcPr>
            <w:tcW w:w="1555" w:type="dxa"/>
            <w:vMerge/>
            <w:shd w:val="clear" w:color="auto" w:fill="95DCF7" w:themeFill="accent4" w:themeFillTint="66"/>
            <w:noWrap/>
            <w:hideMark/>
          </w:tcPr>
          <w:p w14:paraId="5829B4F4" w14:textId="77777777" w:rsidR="00B87C2B" w:rsidRPr="00F57A31" w:rsidRDefault="00B87C2B">
            <w:pPr>
              <w:pStyle w:val="affff3"/>
              <w:rPr>
                <w:rStyle w:val="affff7"/>
                <w:smallCaps w:val="0"/>
                <w:color w:val="auto"/>
              </w:rPr>
            </w:pPr>
          </w:p>
        </w:tc>
        <w:tc>
          <w:tcPr>
            <w:tcW w:w="1842" w:type="dxa"/>
            <w:vMerge/>
            <w:shd w:val="clear" w:color="auto" w:fill="auto"/>
            <w:hideMark/>
          </w:tcPr>
          <w:p w14:paraId="530FD226" w14:textId="77777777" w:rsidR="00B87C2B" w:rsidRPr="00F57A31" w:rsidRDefault="00B87C2B">
            <w:pPr>
              <w:pStyle w:val="affff3"/>
              <w:rPr>
                <w:rStyle w:val="affff7"/>
                <w:smallCaps w:val="0"/>
                <w:color w:val="auto"/>
              </w:rPr>
            </w:pPr>
          </w:p>
        </w:tc>
        <w:tc>
          <w:tcPr>
            <w:tcW w:w="2410" w:type="dxa"/>
            <w:vMerge/>
            <w:shd w:val="clear" w:color="auto" w:fill="auto"/>
            <w:hideMark/>
          </w:tcPr>
          <w:p w14:paraId="20FDF005" w14:textId="77777777" w:rsidR="00B87C2B" w:rsidRPr="00F57A31" w:rsidRDefault="00B87C2B">
            <w:pPr>
              <w:pStyle w:val="affff3"/>
              <w:rPr>
                <w:rStyle w:val="affff7"/>
                <w:smallCaps w:val="0"/>
                <w:color w:val="auto"/>
              </w:rPr>
            </w:pPr>
          </w:p>
        </w:tc>
        <w:tc>
          <w:tcPr>
            <w:tcW w:w="4542" w:type="dxa"/>
            <w:shd w:val="clear" w:color="auto" w:fill="auto"/>
            <w:hideMark/>
          </w:tcPr>
          <w:p w14:paraId="48EDBF17" w14:textId="77777777" w:rsidR="00B87C2B" w:rsidRPr="00F57A31" w:rsidRDefault="00B87C2B">
            <w:pPr>
              <w:pStyle w:val="affff3"/>
              <w:rPr>
                <w:rStyle w:val="affff7"/>
                <w:smallCaps w:val="0"/>
                <w:color w:val="auto"/>
              </w:rPr>
            </w:pPr>
            <w:r w:rsidRPr="00F57A31">
              <w:rPr>
                <w:rStyle w:val="affff7"/>
                <w:smallCaps w:val="0"/>
                <w:color w:val="auto"/>
              </w:rPr>
              <w:br w:type="column"/>
              <w:t>例2:連絡先とコミュニケーションの情報、一般的なシナリオを処理するためのプロセス、優先順位付け、エスカレーション、昇格の基準をすべてのコンティンジェンシープランに含める。</w:t>
            </w:r>
          </w:p>
        </w:tc>
      </w:tr>
      <w:tr w:rsidR="00B87C2B" w:rsidRPr="00F57A31" w14:paraId="58BE63F2" w14:textId="77777777">
        <w:trPr>
          <w:trHeight w:val="1111"/>
        </w:trPr>
        <w:tc>
          <w:tcPr>
            <w:tcW w:w="1555" w:type="dxa"/>
            <w:vMerge/>
            <w:shd w:val="clear" w:color="auto" w:fill="95DCF7" w:themeFill="accent4" w:themeFillTint="66"/>
            <w:noWrap/>
            <w:hideMark/>
          </w:tcPr>
          <w:p w14:paraId="25F89733" w14:textId="77777777" w:rsidR="00B87C2B" w:rsidRPr="00F57A31" w:rsidRDefault="00B87C2B">
            <w:pPr>
              <w:pStyle w:val="affff3"/>
              <w:rPr>
                <w:rStyle w:val="affff7"/>
                <w:smallCaps w:val="0"/>
                <w:color w:val="auto"/>
              </w:rPr>
            </w:pPr>
          </w:p>
        </w:tc>
        <w:tc>
          <w:tcPr>
            <w:tcW w:w="1842" w:type="dxa"/>
            <w:vMerge/>
            <w:shd w:val="clear" w:color="auto" w:fill="auto"/>
            <w:hideMark/>
          </w:tcPr>
          <w:p w14:paraId="4CCD3F4A" w14:textId="77777777" w:rsidR="00B87C2B" w:rsidRPr="00F57A31" w:rsidRDefault="00B87C2B">
            <w:pPr>
              <w:pStyle w:val="affff3"/>
              <w:rPr>
                <w:rStyle w:val="affff7"/>
                <w:smallCaps w:val="0"/>
                <w:color w:val="auto"/>
              </w:rPr>
            </w:pPr>
          </w:p>
        </w:tc>
        <w:tc>
          <w:tcPr>
            <w:tcW w:w="2410" w:type="dxa"/>
            <w:vMerge/>
            <w:shd w:val="clear" w:color="auto" w:fill="auto"/>
            <w:hideMark/>
          </w:tcPr>
          <w:p w14:paraId="7901E9D3" w14:textId="77777777" w:rsidR="00B87C2B" w:rsidRPr="00F57A31" w:rsidRDefault="00B87C2B">
            <w:pPr>
              <w:pStyle w:val="affff3"/>
              <w:rPr>
                <w:rStyle w:val="affff7"/>
                <w:smallCaps w:val="0"/>
                <w:color w:val="auto"/>
              </w:rPr>
            </w:pPr>
          </w:p>
        </w:tc>
        <w:tc>
          <w:tcPr>
            <w:tcW w:w="4542" w:type="dxa"/>
            <w:shd w:val="clear" w:color="auto" w:fill="auto"/>
            <w:hideMark/>
          </w:tcPr>
          <w:p w14:paraId="59742BBA" w14:textId="77777777" w:rsidR="00B87C2B" w:rsidRPr="00F57A31" w:rsidRDefault="00B87C2B">
            <w:pPr>
              <w:pStyle w:val="affff3"/>
              <w:rPr>
                <w:rStyle w:val="affff7"/>
                <w:smallCaps w:val="0"/>
                <w:color w:val="auto"/>
              </w:rPr>
            </w:pPr>
            <w:r w:rsidRPr="00F57A31">
              <w:rPr>
                <w:rStyle w:val="affff7"/>
                <w:smallCaps w:val="0"/>
                <w:color w:val="auto"/>
              </w:rPr>
              <w:br w:type="column"/>
              <w:t>例3:脆弱性管理計画を作成して、あらゆる種類の脆弱性を特定および評価し、リスク対応に優先順位を付け、テストし、実装する。</w:t>
            </w:r>
          </w:p>
        </w:tc>
      </w:tr>
      <w:tr w:rsidR="00B87C2B" w:rsidRPr="00F57A31" w14:paraId="1C6329CE" w14:textId="77777777">
        <w:trPr>
          <w:trHeight w:val="655"/>
        </w:trPr>
        <w:tc>
          <w:tcPr>
            <w:tcW w:w="1555" w:type="dxa"/>
            <w:vMerge/>
            <w:shd w:val="clear" w:color="auto" w:fill="95DCF7" w:themeFill="accent4" w:themeFillTint="66"/>
            <w:noWrap/>
            <w:hideMark/>
          </w:tcPr>
          <w:p w14:paraId="1B0D31E7" w14:textId="77777777" w:rsidR="00B87C2B" w:rsidRPr="00F57A31" w:rsidRDefault="00B87C2B">
            <w:pPr>
              <w:pStyle w:val="affff3"/>
              <w:rPr>
                <w:rStyle w:val="affff7"/>
                <w:smallCaps w:val="0"/>
                <w:color w:val="auto"/>
              </w:rPr>
            </w:pPr>
          </w:p>
        </w:tc>
        <w:tc>
          <w:tcPr>
            <w:tcW w:w="1842" w:type="dxa"/>
            <w:vMerge/>
            <w:shd w:val="clear" w:color="auto" w:fill="auto"/>
            <w:hideMark/>
          </w:tcPr>
          <w:p w14:paraId="64402F7A" w14:textId="77777777" w:rsidR="00B87C2B" w:rsidRPr="00F57A31" w:rsidRDefault="00B87C2B">
            <w:pPr>
              <w:pStyle w:val="affff3"/>
              <w:rPr>
                <w:rStyle w:val="affff7"/>
                <w:smallCaps w:val="0"/>
                <w:color w:val="auto"/>
              </w:rPr>
            </w:pPr>
          </w:p>
        </w:tc>
        <w:tc>
          <w:tcPr>
            <w:tcW w:w="2410" w:type="dxa"/>
            <w:vMerge/>
            <w:shd w:val="clear" w:color="auto" w:fill="auto"/>
            <w:hideMark/>
          </w:tcPr>
          <w:p w14:paraId="0D6A3CE1" w14:textId="77777777" w:rsidR="00B87C2B" w:rsidRPr="00F57A31" w:rsidRDefault="00B87C2B">
            <w:pPr>
              <w:pStyle w:val="affff3"/>
              <w:rPr>
                <w:rStyle w:val="affff7"/>
                <w:smallCaps w:val="0"/>
                <w:color w:val="auto"/>
              </w:rPr>
            </w:pPr>
          </w:p>
        </w:tc>
        <w:tc>
          <w:tcPr>
            <w:tcW w:w="4542" w:type="dxa"/>
            <w:shd w:val="clear" w:color="auto" w:fill="auto"/>
            <w:hideMark/>
          </w:tcPr>
          <w:p w14:paraId="3FAE4A3F" w14:textId="77777777" w:rsidR="00B87C2B" w:rsidRPr="00F57A31" w:rsidRDefault="00B87C2B">
            <w:pPr>
              <w:pStyle w:val="affff3"/>
              <w:rPr>
                <w:rStyle w:val="affff7"/>
                <w:smallCaps w:val="0"/>
                <w:color w:val="auto"/>
              </w:rPr>
            </w:pPr>
            <w:r w:rsidRPr="00F57A31">
              <w:rPr>
                <w:rStyle w:val="affff7"/>
                <w:smallCaps w:val="0"/>
                <w:color w:val="auto"/>
              </w:rPr>
              <w:t>例4:サイバーセキュリティ計画</w:t>
            </w:r>
            <w:r>
              <w:rPr>
                <w:rStyle w:val="affff7"/>
                <w:smallCaps w:val="0"/>
                <w:color w:val="auto"/>
              </w:rPr>
              <w:t>（</w:t>
            </w:r>
            <w:r w:rsidRPr="00F57A31">
              <w:rPr>
                <w:rStyle w:val="affff7"/>
                <w:smallCaps w:val="0"/>
                <w:color w:val="auto"/>
              </w:rPr>
              <w:t>更新を含む</w:t>
            </w:r>
            <w:r>
              <w:rPr>
                <w:rStyle w:val="affff7"/>
                <w:smallCaps w:val="0"/>
                <w:color w:val="auto"/>
              </w:rPr>
              <w:t>）</w:t>
            </w:r>
            <w:r w:rsidRPr="00F57A31">
              <w:rPr>
                <w:rStyle w:val="affff7"/>
                <w:smallCaps w:val="0"/>
                <w:color w:val="auto"/>
              </w:rPr>
              <w:t>を、その実施責任者および影響を受ける当事者に伝達する。</w:t>
            </w:r>
          </w:p>
        </w:tc>
      </w:tr>
      <w:tr w:rsidR="00B87C2B" w:rsidRPr="00F57A31" w14:paraId="12DCC3DA" w14:textId="77777777">
        <w:trPr>
          <w:trHeight w:val="668"/>
        </w:trPr>
        <w:tc>
          <w:tcPr>
            <w:tcW w:w="1555" w:type="dxa"/>
            <w:vMerge/>
            <w:shd w:val="clear" w:color="auto" w:fill="95DCF7" w:themeFill="accent4" w:themeFillTint="66"/>
            <w:noWrap/>
            <w:hideMark/>
          </w:tcPr>
          <w:p w14:paraId="2347924A" w14:textId="77777777" w:rsidR="00B87C2B" w:rsidRPr="00F57A31" w:rsidRDefault="00B87C2B">
            <w:pPr>
              <w:pStyle w:val="affff3"/>
              <w:rPr>
                <w:rStyle w:val="affff7"/>
                <w:smallCaps w:val="0"/>
                <w:color w:val="auto"/>
              </w:rPr>
            </w:pPr>
          </w:p>
        </w:tc>
        <w:tc>
          <w:tcPr>
            <w:tcW w:w="1842" w:type="dxa"/>
            <w:vMerge/>
            <w:shd w:val="clear" w:color="auto" w:fill="auto"/>
            <w:hideMark/>
          </w:tcPr>
          <w:p w14:paraId="0BC3DB2E" w14:textId="77777777" w:rsidR="00B87C2B" w:rsidRPr="00F57A31" w:rsidRDefault="00B87C2B">
            <w:pPr>
              <w:pStyle w:val="affff3"/>
              <w:rPr>
                <w:rStyle w:val="affff7"/>
                <w:smallCaps w:val="0"/>
                <w:color w:val="auto"/>
              </w:rPr>
            </w:pPr>
          </w:p>
        </w:tc>
        <w:tc>
          <w:tcPr>
            <w:tcW w:w="2410" w:type="dxa"/>
            <w:vMerge/>
            <w:shd w:val="clear" w:color="auto" w:fill="auto"/>
            <w:hideMark/>
          </w:tcPr>
          <w:p w14:paraId="73BC3352" w14:textId="77777777" w:rsidR="00B87C2B" w:rsidRPr="00F57A31" w:rsidRDefault="00B87C2B">
            <w:pPr>
              <w:pStyle w:val="affff3"/>
              <w:rPr>
                <w:rStyle w:val="affff7"/>
                <w:smallCaps w:val="0"/>
                <w:color w:val="auto"/>
              </w:rPr>
            </w:pPr>
          </w:p>
        </w:tc>
        <w:tc>
          <w:tcPr>
            <w:tcW w:w="4542" w:type="dxa"/>
            <w:shd w:val="clear" w:color="auto" w:fill="auto"/>
            <w:hideMark/>
          </w:tcPr>
          <w:p w14:paraId="1609D929" w14:textId="77777777" w:rsidR="00B87C2B" w:rsidRPr="00F57A31" w:rsidRDefault="00B87C2B">
            <w:pPr>
              <w:pStyle w:val="affff3"/>
              <w:rPr>
                <w:rStyle w:val="affff7"/>
                <w:smallCaps w:val="0"/>
                <w:color w:val="auto"/>
              </w:rPr>
            </w:pPr>
            <w:r w:rsidRPr="00F57A31">
              <w:rPr>
                <w:rStyle w:val="affff7"/>
                <w:smallCaps w:val="0"/>
                <w:color w:val="auto"/>
              </w:rPr>
              <w:t>例5:すべてのサイバーセキュリティ計画を毎年、または大幅な改善の必要性が特定された場合に、見直して更新する。</w:t>
            </w:r>
          </w:p>
        </w:tc>
      </w:tr>
      <w:tr w:rsidR="00B87C2B" w:rsidRPr="00F57A31" w14:paraId="3062AD5A" w14:textId="77777777">
        <w:trPr>
          <w:trHeight w:val="668"/>
        </w:trPr>
        <w:tc>
          <w:tcPr>
            <w:tcW w:w="1555" w:type="dxa"/>
            <w:vMerge/>
            <w:shd w:val="clear" w:color="auto" w:fill="95DCF7" w:themeFill="accent4" w:themeFillTint="66"/>
            <w:noWrap/>
          </w:tcPr>
          <w:p w14:paraId="3A524063" w14:textId="77777777" w:rsidR="00B87C2B" w:rsidRPr="00F57A31" w:rsidRDefault="00B87C2B">
            <w:pPr>
              <w:pStyle w:val="affff3"/>
              <w:rPr>
                <w:rStyle w:val="affff7"/>
                <w:smallCaps w:val="0"/>
                <w:color w:val="auto"/>
              </w:rPr>
            </w:pPr>
          </w:p>
        </w:tc>
        <w:tc>
          <w:tcPr>
            <w:tcW w:w="1842" w:type="dxa"/>
            <w:vMerge w:val="restart"/>
            <w:shd w:val="clear" w:color="auto" w:fill="auto"/>
          </w:tcPr>
          <w:p w14:paraId="007CE6AB" w14:textId="77777777" w:rsidR="00B87C2B" w:rsidRPr="00F57A31" w:rsidRDefault="00B87C2B">
            <w:pPr>
              <w:pStyle w:val="affff3"/>
              <w:wordWrap w:val="0"/>
              <w:rPr>
                <w:rStyle w:val="affff7"/>
                <w:smallCaps w:val="0"/>
                <w:color w:val="auto"/>
              </w:rPr>
            </w:pPr>
            <w:r w:rsidRPr="00CF5D88">
              <w:rPr>
                <w:rStyle w:val="affff7"/>
                <w:rFonts w:hint="eastAsia"/>
                <w:smallCaps w:val="0"/>
                <w:color w:val="auto"/>
              </w:rPr>
              <w:t>ビジネス環境</w:t>
            </w:r>
            <w:r>
              <w:rPr>
                <w:rStyle w:val="affff7"/>
                <w:rFonts w:hint="eastAsia"/>
                <w:smallCaps w:val="0"/>
                <w:color w:val="auto"/>
              </w:rPr>
              <w:t>（</w:t>
            </w:r>
            <w:r w:rsidRPr="00CF5D88">
              <w:rPr>
                <w:rStyle w:val="affff7"/>
                <w:smallCaps w:val="0"/>
                <w:color w:val="auto"/>
              </w:rPr>
              <w:t>ID.BE</w:t>
            </w:r>
            <w:r>
              <w:rPr>
                <w:rStyle w:val="affff7"/>
                <w:rFonts w:hint="eastAsia"/>
                <w:smallCaps w:val="0"/>
                <w:color w:val="auto"/>
              </w:rPr>
              <w:t>）</w:t>
            </w:r>
            <w:r w:rsidRPr="00CF5D88">
              <w:rPr>
                <w:rStyle w:val="affff7"/>
                <w:smallCaps w:val="0"/>
                <w:color w:val="auto"/>
              </w:rPr>
              <w:t>:</w:t>
            </w:r>
            <w:r>
              <w:rPr>
                <w:rStyle w:val="affff7"/>
                <w:rFonts w:hint="eastAsia"/>
                <w:smallCaps w:val="0"/>
                <w:color w:val="auto"/>
              </w:rPr>
              <w:t>撤回</w:t>
            </w:r>
            <w:r w:rsidRPr="00CF5D88">
              <w:rPr>
                <w:rStyle w:val="affff7"/>
                <w:smallCaps w:val="0"/>
                <w:color w:val="auto"/>
              </w:rPr>
              <w:t>:GV.OCに編入</w:t>
            </w:r>
            <w:r>
              <w:rPr>
                <w:rStyle w:val="affff7"/>
                <w:rFonts w:hint="eastAsia"/>
                <w:smallCaps w:val="0"/>
                <w:color w:val="auto"/>
              </w:rPr>
              <w:t>する。</w:t>
            </w:r>
          </w:p>
        </w:tc>
        <w:tc>
          <w:tcPr>
            <w:tcW w:w="2410" w:type="dxa"/>
            <w:shd w:val="clear" w:color="auto" w:fill="auto"/>
          </w:tcPr>
          <w:p w14:paraId="52A9D349" w14:textId="77777777" w:rsidR="00B87C2B" w:rsidRPr="00F57A31" w:rsidRDefault="00B87C2B">
            <w:pPr>
              <w:pStyle w:val="affff3"/>
              <w:rPr>
                <w:rStyle w:val="affff7"/>
                <w:smallCaps w:val="0"/>
                <w:color w:val="auto"/>
              </w:rPr>
            </w:pPr>
            <w:r>
              <w:rPr>
                <w:rStyle w:val="affff7"/>
                <w:rFonts w:hint="eastAsia"/>
                <w:smallCaps w:val="0"/>
                <w:color w:val="auto"/>
              </w:rPr>
              <w:t>ID.BE-01:[撤回:GV.OC-05に編入する。]</w:t>
            </w:r>
          </w:p>
        </w:tc>
        <w:tc>
          <w:tcPr>
            <w:tcW w:w="4542" w:type="dxa"/>
            <w:shd w:val="clear" w:color="auto" w:fill="auto"/>
          </w:tcPr>
          <w:p w14:paraId="581B74F5" w14:textId="77777777" w:rsidR="00B87C2B" w:rsidRPr="00F57A31" w:rsidRDefault="00B87C2B">
            <w:pPr>
              <w:pStyle w:val="affff3"/>
              <w:rPr>
                <w:rStyle w:val="affff7"/>
                <w:smallCaps w:val="0"/>
                <w:color w:val="auto"/>
              </w:rPr>
            </w:pPr>
          </w:p>
        </w:tc>
      </w:tr>
      <w:tr w:rsidR="00B87C2B" w:rsidRPr="00F57A31" w14:paraId="2069DE55" w14:textId="77777777">
        <w:trPr>
          <w:trHeight w:val="668"/>
        </w:trPr>
        <w:tc>
          <w:tcPr>
            <w:tcW w:w="1555" w:type="dxa"/>
            <w:vMerge/>
            <w:shd w:val="clear" w:color="auto" w:fill="95DCF7" w:themeFill="accent4" w:themeFillTint="66"/>
            <w:noWrap/>
          </w:tcPr>
          <w:p w14:paraId="54A12112" w14:textId="77777777" w:rsidR="00B87C2B" w:rsidRPr="00F57A31" w:rsidRDefault="00B87C2B">
            <w:pPr>
              <w:pStyle w:val="affff3"/>
              <w:rPr>
                <w:rStyle w:val="affff7"/>
                <w:smallCaps w:val="0"/>
                <w:color w:val="auto"/>
              </w:rPr>
            </w:pPr>
          </w:p>
        </w:tc>
        <w:tc>
          <w:tcPr>
            <w:tcW w:w="1842" w:type="dxa"/>
            <w:vMerge/>
            <w:shd w:val="clear" w:color="auto" w:fill="auto"/>
          </w:tcPr>
          <w:p w14:paraId="447EA567" w14:textId="77777777" w:rsidR="00B87C2B" w:rsidRPr="00F57A31" w:rsidRDefault="00B87C2B">
            <w:pPr>
              <w:pStyle w:val="affff3"/>
              <w:rPr>
                <w:rStyle w:val="affff7"/>
                <w:smallCaps w:val="0"/>
                <w:color w:val="auto"/>
              </w:rPr>
            </w:pPr>
          </w:p>
        </w:tc>
        <w:tc>
          <w:tcPr>
            <w:tcW w:w="2410" w:type="dxa"/>
            <w:shd w:val="clear" w:color="auto" w:fill="auto"/>
          </w:tcPr>
          <w:p w14:paraId="499C2F8B" w14:textId="77777777" w:rsidR="00B87C2B" w:rsidRPr="00F57A31" w:rsidRDefault="00B87C2B">
            <w:pPr>
              <w:pStyle w:val="affff3"/>
              <w:rPr>
                <w:rStyle w:val="affff7"/>
                <w:smallCaps w:val="0"/>
                <w:color w:val="auto"/>
              </w:rPr>
            </w:pPr>
            <w:r>
              <w:rPr>
                <w:rStyle w:val="affff7"/>
                <w:rFonts w:hint="eastAsia"/>
                <w:smallCaps w:val="0"/>
                <w:color w:val="auto"/>
              </w:rPr>
              <w:t>ID.BE-02:[撤回: GV.OC-01に編入する。]</w:t>
            </w:r>
          </w:p>
        </w:tc>
        <w:tc>
          <w:tcPr>
            <w:tcW w:w="4542" w:type="dxa"/>
            <w:shd w:val="clear" w:color="auto" w:fill="auto"/>
          </w:tcPr>
          <w:p w14:paraId="07D8BA25" w14:textId="77777777" w:rsidR="00B87C2B" w:rsidRPr="00F57A31" w:rsidRDefault="00B87C2B">
            <w:pPr>
              <w:pStyle w:val="affff3"/>
              <w:rPr>
                <w:rStyle w:val="affff7"/>
                <w:smallCaps w:val="0"/>
                <w:color w:val="auto"/>
              </w:rPr>
            </w:pPr>
          </w:p>
        </w:tc>
      </w:tr>
      <w:tr w:rsidR="00B87C2B" w:rsidRPr="00F57A31" w14:paraId="5EFC9AAF" w14:textId="77777777">
        <w:trPr>
          <w:trHeight w:val="668"/>
        </w:trPr>
        <w:tc>
          <w:tcPr>
            <w:tcW w:w="1555" w:type="dxa"/>
            <w:vMerge/>
            <w:shd w:val="clear" w:color="auto" w:fill="95DCF7" w:themeFill="accent4" w:themeFillTint="66"/>
            <w:noWrap/>
          </w:tcPr>
          <w:p w14:paraId="188321E5" w14:textId="77777777" w:rsidR="00B87C2B" w:rsidRPr="00F57A31" w:rsidRDefault="00B87C2B">
            <w:pPr>
              <w:pStyle w:val="affff3"/>
              <w:rPr>
                <w:rStyle w:val="affff7"/>
                <w:smallCaps w:val="0"/>
                <w:color w:val="auto"/>
              </w:rPr>
            </w:pPr>
          </w:p>
        </w:tc>
        <w:tc>
          <w:tcPr>
            <w:tcW w:w="1842" w:type="dxa"/>
            <w:vMerge/>
            <w:shd w:val="clear" w:color="auto" w:fill="auto"/>
          </w:tcPr>
          <w:p w14:paraId="79B81ED0" w14:textId="77777777" w:rsidR="00B87C2B" w:rsidRPr="00F57A31" w:rsidRDefault="00B87C2B">
            <w:pPr>
              <w:pStyle w:val="affff3"/>
              <w:rPr>
                <w:rStyle w:val="affff7"/>
                <w:smallCaps w:val="0"/>
                <w:color w:val="auto"/>
              </w:rPr>
            </w:pPr>
          </w:p>
        </w:tc>
        <w:tc>
          <w:tcPr>
            <w:tcW w:w="2410" w:type="dxa"/>
            <w:shd w:val="clear" w:color="auto" w:fill="auto"/>
          </w:tcPr>
          <w:p w14:paraId="2782FC7D" w14:textId="77777777" w:rsidR="00B87C2B" w:rsidRPr="00F57A31" w:rsidRDefault="00B87C2B">
            <w:pPr>
              <w:pStyle w:val="affff3"/>
              <w:rPr>
                <w:rStyle w:val="affff7"/>
                <w:smallCaps w:val="0"/>
                <w:color w:val="auto"/>
              </w:rPr>
            </w:pPr>
            <w:r>
              <w:rPr>
                <w:rStyle w:val="affff7"/>
                <w:rFonts w:hint="eastAsia"/>
                <w:smallCaps w:val="0"/>
                <w:color w:val="auto"/>
              </w:rPr>
              <w:t>ID.BE-03:[撤回: GV.OC-01に編入する。]</w:t>
            </w:r>
          </w:p>
        </w:tc>
        <w:tc>
          <w:tcPr>
            <w:tcW w:w="4542" w:type="dxa"/>
            <w:shd w:val="clear" w:color="auto" w:fill="auto"/>
          </w:tcPr>
          <w:p w14:paraId="671D02AD" w14:textId="77777777" w:rsidR="00B87C2B" w:rsidRPr="00F57A31" w:rsidRDefault="00B87C2B">
            <w:pPr>
              <w:pStyle w:val="affff3"/>
              <w:rPr>
                <w:rStyle w:val="affff7"/>
                <w:smallCaps w:val="0"/>
                <w:color w:val="auto"/>
              </w:rPr>
            </w:pPr>
          </w:p>
        </w:tc>
      </w:tr>
      <w:tr w:rsidR="00B87C2B" w:rsidRPr="00F57A31" w14:paraId="05DD087B" w14:textId="77777777">
        <w:trPr>
          <w:trHeight w:val="668"/>
        </w:trPr>
        <w:tc>
          <w:tcPr>
            <w:tcW w:w="1555" w:type="dxa"/>
            <w:vMerge/>
            <w:shd w:val="clear" w:color="auto" w:fill="95DCF7" w:themeFill="accent4" w:themeFillTint="66"/>
            <w:noWrap/>
          </w:tcPr>
          <w:p w14:paraId="1BC724BC" w14:textId="77777777" w:rsidR="00B87C2B" w:rsidRPr="00F57A31" w:rsidRDefault="00B87C2B">
            <w:pPr>
              <w:pStyle w:val="affff3"/>
              <w:rPr>
                <w:rStyle w:val="affff7"/>
                <w:smallCaps w:val="0"/>
                <w:color w:val="auto"/>
              </w:rPr>
            </w:pPr>
          </w:p>
        </w:tc>
        <w:tc>
          <w:tcPr>
            <w:tcW w:w="1842" w:type="dxa"/>
            <w:vMerge/>
            <w:shd w:val="clear" w:color="auto" w:fill="auto"/>
          </w:tcPr>
          <w:p w14:paraId="41D90F1F" w14:textId="77777777" w:rsidR="00B87C2B" w:rsidRPr="00F57A31" w:rsidRDefault="00B87C2B">
            <w:pPr>
              <w:pStyle w:val="affff3"/>
              <w:rPr>
                <w:rStyle w:val="affff7"/>
                <w:smallCaps w:val="0"/>
                <w:color w:val="auto"/>
              </w:rPr>
            </w:pPr>
          </w:p>
        </w:tc>
        <w:tc>
          <w:tcPr>
            <w:tcW w:w="2410" w:type="dxa"/>
            <w:shd w:val="clear" w:color="auto" w:fill="auto"/>
          </w:tcPr>
          <w:p w14:paraId="3F25F566" w14:textId="77777777" w:rsidR="00B87C2B" w:rsidRPr="00F57A31" w:rsidRDefault="00B87C2B">
            <w:pPr>
              <w:pStyle w:val="affff3"/>
              <w:rPr>
                <w:rStyle w:val="affff7"/>
                <w:smallCaps w:val="0"/>
                <w:color w:val="auto"/>
              </w:rPr>
            </w:pPr>
            <w:r>
              <w:rPr>
                <w:rStyle w:val="affff7"/>
                <w:rFonts w:hint="eastAsia"/>
                <w:smallCaps w:val="0"/>
                <w:color w:val="auto"/>
              </w:rPr>
              <w:t>ID.BE-04:[撤回: GV.OC-04、GV.OC-05に編入する。]</w:t>
            </w:r>
          </w:p>
        </w:tc>
        <w:tc>
          <w:tcPr>
            <w:tcW w:w="4542" w:type="dxa"/>
            <w:shd w:val="clear" w:color="auto" w:fill="auto"/>
          </w:tcPr>
          <w:p w14:paraId="2E441B6E" w14:textId="77777777" w:rsidR="00B87C2B" w:rsidRPr="00F57A31" w:rsidRDefault="00B87C2B">
            <w:pPr>
              <w:pStyle w:val="affff3"/>
              <w:rPr>
                <w:rStyle w:val="affff7"/>
                <w:smallCaps w:val="0"/>
                <w:color w:val="auto"/>
              </w:rPr>
            </w:pPr>
          </w:p>
        </w:tc>
      </w:tr>
      <w:tr w:rsidR="00B87C2B" w:rsidRPr="00F57A31" w14:paraId="5B74C827" w14:textId="77777777">
        <w:trPr>
          <w:trHeight w:val="668"/>
        </w:trPr>
        <w:tc>
          <w:tcPr>
            <w:tcW w:w="1555" w:type="dxa"/>
            <w:vMerge/>
            <w:shd w:val="clear" w:color="auto" w:fill="95DCF7" w:themeFill="accent4" w:themeFillTint="66"/>
            <w:noWrap/>
          </w:tcPr>
          <w:p w14:paraId="0B9B0F08" w14:textId="77777777" w:rsidR="00B87C2B" w:rsidRPr="00F57A31" w:rsidRDefault="00B87C2B">
            <w:pPr>
              <w:pStyle w:val="affff3"/>
              <w:rPr>
                <w:rStyle w:val="affff7"/>
                <w:smallCaps w:val="0"/>
                <w:color w:val="auto"/>
              </w:rPr>
            </w:pPr>
          </w:p>
        </w:tc>
        <w:tc>
          <w:tcPr>
            <w:tcW w:w="1842" w:type="dxa"/>
            <w:vMerge/>
            <w:shd w:val="clear" w:color="auto" w:fill="auto"/>
          </w:tcPr>
          <w:p w14:paraId="569C7029" w14:textId="77777777" w:rsidR="00B87C2B" w:rsidRPr="00F57A31" w:rsidRDefault="00B87C2B">
            <w:pPr>
              <w:pStyle w:val="affff3"/>
              <w:rPr>
                <w:rStyle w:val="affff7"/>
                <w:smallCaps w:val="0"/>
                <w:color w:val="auto"/>
              </w:rPr>
            </w:pPr>
          </w:p>
        </w:tc>
        <w:tc>
          <w:tcPr>
            <w:tcW w:w="2410" w:type="dxa"/>
            <w:shd w:val="clear" w:color="auto" w:fill="auto"/>
          </w:tcPr>
          <w:p w14:paraId="4A87AEF5" w14:textId="77777777" w:rsidR="00B87C2B" w:rsidRPr="00F57A31" w:rsidRDefault="00B87C2B">
            <w:pPr>
              <w:pStyle w:val="affff3"/>
              <w:rPr>
                <w:rStyle w:val="affff7"/>
                <w:smallCaps w:val="0"/>
                <w:color w:val="auto"/>
              </w:rPr>
            </w:pPr>
            <w:r>
              <w:rPr>
                <w:rStyle w:val="affff7"/>
                <w:rFonts w:hint="eastAsia"/>
                <w:smallCaps w:val="0"/>
                <w:color w:val="auto"/>
              </w:rPr>
              <w:t>ID.BE-05:[撤回: GV.OC-04に編入する。]</w:t>
            </w:r>
          </w:p>
        </w:tc>
        <w:tc>
          <w:tcPr>
            <w:tcW w:w="4542" w:type="dxa"/>
            <w:shd w:val="clear" w:color="auto" w:fill="auto"/>
          </w:tcPr>
          <w:p w14:paraId="524FD394" w14:textId="77777777" w:rsidR="00B87C2B" w:rsidRPr="00F57A31" w:rsidRDefault="00B87C2B">
            <w:pPr>
              <w:pStyle w:val="affff3"/>
              <w:rPr>
                <w:rStyle w:val="affff7"/>
                <w:smallCaps w:val="0"/>
                <w:color w:val="auto"/>
              </w:rPr>
            </w:pPr>
          </w:p>
        </w:tc>
      </w:tr>
      <w:tr w:rsidR="00B87C2B" w:rsidRPr="00F57A31" w14:paraId="312F6D78" w14:textId="77777777">
        <w:trPr>
          <w:trHeight w:val="668"/>
        </w:trPr>
        <w:tc>
          <w:tcPr>
            <w:tcW w:w="1555" w:type="dxa"/>
            <w:vMerge/>
            <w:shd w:val="clear" w:color="auto" w:fill="95DCF7" w:themeFill="accent4" w:themeFillTint="66"/>
            <w:noWrap/>
          </w:tcPr>
          <w:p w14:paraId="2A2F75E2" w14:textId="77777777" w:rsidR="00B87C2B" w:rsidRPr="00F57A31" w:rsidRDefault="00B87C2B">
            <w:pPr>
              <w:pStyle w:val="affff3"/>
              <w:rPr>
                <w:rStyle w:val="affff7"/>
                <w:smallCaps w:val="0"/>
                <w:color w:val="auto"/>
              </w:rPr>
            </w:pPr>
          </w:p>
        </w:tc>
        <w:tc>
          <w:tcPr>
            <w:tcW w:w="1842" w:type="dxa"/>
            <w:vMerge w:val="restart"/>
            <w:shd w:val="clear" w:color="auto" w:fill="auto"/>
          </w:tcPr>
          <w:p w14:paraId="79CA2049" w14:textId="77777777" w:rsidR="00B87C2B" w:rsidRPr="00F57A31" w:rsidRDefault="00B87C2B">
            <w:pPr>
              <w:pStyle w:val="affff3"/>
              <w:rPr>
                <w:rStyle w:val="affff7"/>
                <w:smallCaps w:val="0"/>
                <w:color w:val="auto"/>
              </w:rPr>
            </w:pPr>
            <w:r>
              <w:rPr>
                <w:rStyle w:val="affff7"/>
                <w:rFonts w:hint="eastAsia"/>
                <w:smallCaps w:val="0"/>
                <w:color w:val="auto"/>
              </w:rPr>
              <w:t>ガバナンス（ID.GV）:撤回:GVに編入する。</w:t>
            </w:r>
          </w:p>
        </w:tc>
        <w:tc>
          <w:tcPr>
            <w:tcW w:w="2410" w:type="dxa"/>
            <w:shd w:val="clear" w:color="auto" w:fill="auto"/>
          </w:tcPr>
          <w:p w14:paraId="5A4591C5" w14:textId="77777777" w:rsidR="00B87C2B" w:rsidRPr="003220E4" w:rsidRDefault="00B87C2B">
            <w:pPr>
              <w:pStyle w:val="affff3"/>
              <w:rPr>
                <w:rStyle w:val="affff7"/>
                <w:smallCaps w:val="0"/>
                <w:color w:val="auto"/>
              </w:rPr>
            </w:pPr>
            <w:r>
              <w:rPr>
                <w:rStyle w:val="affff7"/>
                <w:rFonts w:hint="eastAsia"/>
                <w:smallCaps w:val="0"/>
                <w:color w:val="auto"/>
              </w:rPr>
              <w:t>ID.GV-01:[撤回:GV.PO、GV.PO-01、GV.PO-02に編入する。]</w:t>
            </w:r>
          </w:p>
        </w:tc>
        <w:tc>
          <w:tcPr>
            <w:tcW w:w="4542" w:type="dxa"/>
            <w:shd w:val="clear" w:color="auto" w:fill="auto"/>
          </w:tcPr>
          <w:p w14:paraId="39F61925" w14:textId="77777777" w:rsidR="00B87C2B" w:rsidRPr="00F57A31" w:rsidRDefault="00B87C2B">
            <w:pPr>
              <w:pStyle w:val="affff3"/>
              <w:rPr>
                <w:rStyle w:val="affff7"/>
                <w:smallCaps w:val="0"/>
                <w:color w:val="auto"/>
              </w:rPr>
            </w:pPr>
          </w:p>
        </w:tc>
      </w:tr>
      <w:tr w:rsidR="00B87C2B" w:rsidRPr="00F57A31" w14:paraId="4CC13888" w14:textId="77777777">
        <w:trPr>
          <w:trHeight w:val="668"/>
        </w:trPr>
        <w:tc>
          <w:tcPr>
            <w:tcW w:w="1555" w:type="dxa"/>
            <w:vMerge/>
            <w:shd w:val="clear" w:color="auto" w:fill="95DCF7" w:themeFill="accent4" w:themeFillTint="66"/>
            <w:noWrap/>
          </w:tcPr>
          <w:p w14:paraId="038763F2" w14:textId="77777777" w:rsidR="00B87C2B" w:rsidRPr="00F57A31" w:rsidRDefault="00B87C2B">
            <w:pPr>
              <w:pStyle w:val="affff3"/>
              <w:rPr>
                <w:rStyle w:val="affff7"/>
                <w:smallCaps w:val="0"/>
                <w:color w:val="auto"/>
              </w:rPr>
            </w:pPr>
          </w:p>
        </w:tc>
        <w:tc>
          <w:tcPr>
            <w:tcW w:w="1842" w:type="dxa"/>
            <w:vMerge/>
            <w:shd w:val="clear" w:color="auto" w:fill="auto"/>
          </w:tcPr>
          <w:p w14:paraId="7C11FC19" w14:textId="77777777" w:rsidR="00B87C2B" w:rsidRPr="00F57A31" w:rsidRDefault="00B87C2B">
            <w:pPr>
              <w:pStyle w:val="affff3"/>
              <w:rPr>
                <w:rStyle w:val="affff7"/>
                <w:smallCaps w:val="0"/>
                <w:color w:val="auto"/>
              </w:rPr>
            </w:pPr>
          </w:p>
        </w:tc>
        <w:tc>
          <w:tcPr>
            <w:tcW w:w="2410" w:type="dxa"/>
            <w:shd w:val="clear" w:color="auto" w:fill="auto"/>
          </w:tcPr>
          <w:p w14:paraId="59014C55" w14:textId="77777777" w:rsidR="00B87C2B" w:rsidRPr="00F57A31" w:rsidRDefault="00B87C2B">
            <w:pPr>
              <w:pStyle w:val="affff3"/>
              <w:rPr>
                <w:rStyle w:val="affff7"/>
                <w:smallCaps w:val="0"/>
                <w:color w:val="auto"/>
              </w:rPr>
            </w:pPr>
            <w:r>
              <w:rPr>
                <w:rStyle w:val="affff7"/>
                <w:rFonts w:hint="eastAsia"/>
                <w:smallCaps w:val="0"/>
                <w:color w:val="auto"/>
              </w:rPr>
              <w:t>ID.GV-02:[撤回:GV.OC-02、GV.RR、GV.RR-02に編入する。]</w:t>
            </w:r>
          </w:p>
        </w:tc>
        <w:tc>
          <w:tcPr>
            <w:tcW w:w="4542" w:type="dxa"/>
            <w:shd w:val="clear" w:color="auto" w:fill="auto"/>
          </w:tcPr>
          <w:p w14:paraId="21DA3F75" w14:textId="77777777" w:rsidR="00B87C2B" w:rsidRPr="00F57A31" w:rsidRDefault="00B87C2B">
            <w:pPr>
              <w:pStyle w:val="affff3"/>
              <w:rPr>
                <w:rStyle w:val="affff7"/>
                <w:smallCaps w:val="0"/>
                <w:color w:val="auto"/>
              </w:rPr>
            </w:pPr>
          </w:p>
        </w:tc>
      </w:tr>
      <w:tr w:rsidR="00B87C2B" w:rsidRPr="00F57A31" w14:paraId="78B71678" w14:textId="77777777">
        <w:trPr>
          <w:trHeight w:val="668"/>
        </w:trPr>
        <w:tc>
          <w:tcPr>
            <w:tcW w:w="1555" w:type="dxa"/>
            <w:vMerge/>
            <w:shd w:val="clear" w:color="auto" w:fill="95DCF7" w:themeFill="accent4" w:themeFillTint="66"/>
            <w:noWrap/>
          </w:tcPr>
          <w:p w14:paraId="2BA288C2" w14:textId="77777777" w:rsidR="00B87C2B" w:rsidRPr="00F57A31" w:rsidRDefault="00B87C2B">
            <w:pPr>
              <w:pStyle w:val="affff3"/>
              <w:rPr>
                <w:rStyle w:val="affff7"/>
                <w:smallCaps w:val="0"/>
                <w:color w:val="auto"/>
              </w:rPr>
            </w:pPr>
          </w:p>
        </w:tc>
        <w:tc>
          <w:tcPr>
            <w:tcW w:w="1842" w:type="dxa"/>
            <w:vMerge/>
            <w:shd w:val="clear" w:color="auto" w:fill="auto"/>
          </w:tcPr>
          <w:p w14:paraId="15653BAB" w14:textId="77777777" w:rsidR="00B87C2B" w:rsidRPr="00F57A31" w:rsidRDefault="00B87C2B">
            <w:pPr>
              <w:pStyle w:val="affff3"/>
              <w:rPr>
                <w:rStyle w:val="affff7"/>
                <w:smallCaps w:val="0"/>
                <w:color w:val="auto"/>
              </w:rPr>
            </w:pPr>
          </w:p>
        </w:tc>
        <w:tc>
          <w:tcPr>
            <w:tcW w:w="2410" w:type="dxa"/>
            <w:shd w:val="clear" w:color="auto" w:fill="auto"/>
          </w:tcPr>
          <w:p w14:paraId="67AEC3A5" w14:textId="77777777" w:rsidR="00B87C2B" w:rsidRPr="00F57A31" w:rsidRDefault="00B87C2B">
            <w:pPr>
              <w:pStyle w:val="affff3"/>
              <w:rPr>
                <w:rStyle w:val="affff7"/>
                <w:smallCaps w:val="0"/>
                <w:color w:val="auto"/>
              </w:rPr>
            </w:pPr>
            <w:r>
              <w:rPr>
                <w:rStyle w:val="affff7"/>
                <w:rFonts w:hint="eastAsia"/>
                <w:smallCaps w:val="0"/>
                <w:color w:val="auto"/>
              </w:rPr>
              <w:t>ID.GV-03:[撤回:GV.OC-03に移動する。]</w:t>
            </w:r>
          </w:p>
        </w:tc>
        <w:tc>
          <w:tcPr>
            <w:tcW w:w="4542" w:type="dxa"/>
            <w:shd w:val="clear" w:color="auto" w:fill="auto"/>
          </w:tcPr>
          <w:p w14:paraId="36947772" w14:textId="77777777" w:rsidR="00B87C2B" w:rsidRPr="00F57A31" w:rsidRDefault="00B87C2B">
            <w:pPr>
              <w:pStyle w:val="affff3"/>
              <w:rPr>
                <w:rStyle w:val="affff7"/>
                <w:smallCaps w:val="0"/>
                <w:color w:val="auto"/>
              </w:rPr>
            </w:pPr>
          </w:p>
        </w:tc>
      </w:tr>
      <w:tr w:rsidR="00B87C2B" w:rsidRPr="00F57A31" w14:paraId="38477049" w14:textId="77777777">
        <w:trPr>
          <w:trHeight w:val="668"/>
        </w:trPr>
        <w:tc>
          <w:tcPr>
            <w:tcW w:w="1555" w:type="dxa"/>
            <w:vMerge/>
            <w:shd w:val="clear" w:color="auto" w:fill="95DCF7" w:themeFill="accent4" w:themeFillTint="66"/>
            <w:noWrap/>
          </w:tcPr>
          <w:p w14:paraId="22E5F36E" w14:textId="77777777" w:rsidR="00B87C2B" w:rsidRPr="00F57A31" w:rsidRDefault="00B87C2B">
            <w:pPr>
              <w:pStyle w:val="affff3"/>
              <w:rPr>
                <w:rStyle w:val="affff7"/>
                <w:smallCaps w:val="0"/>
                <w:color w:val="auto"/>
              </w:rPr>
            </w:pPr>
          </w:p>
        </w:tc>
        <w:tc>
          <w:tcPr>
            <w:tcW w:w="1842" w:type="dxa"/>
            <w:vMerge/>
            <w:shd w:val="clear" w:color="auto" w:fill="auto"/>
          </w:tcPr>
          <w:p w14:paraId="6AB883EC" w14:textId="77777777" w:rsidR="00B87C2B" w:rsidRPr="00F57A31" w:rsidRDefault="00B87C2B">
            <w:pPr>
              <w:pStyle w:val="affff3"/>
              <w:rPr>
                <w:rStyle w:val="affff7"/>
                <w:smallCaps w:val="0"/>
                <w:color w:val="auto"/>
              </w:rPr>
            </w:pPr>
          </w:p>
        </w:tc>
        <w:tc>
          <w:tcPr>
            <w:tcW w:w="2410" w:type="dxa"/>
            <w:shd w:val="clear" w:color="auto" w:fill="auto"/>
          </w:tcPr>
          <w:p w14:paraId="43A9E115" w14:textId="77777777" w:rsidR="00B87C2B" w:rsidRPr="00F57A31" w:rsidRDefault="00B87C2B">
            <w:pPr>
              <w:pStyle w:val="affff3"/>
              <w:rPr>
                <w:rStyle w:val="affff7"/>
                <w:smallCaps w:val="0"/>
                <w:color w:val="auto"/>
              </w:rPr>
            </w:pPr>
            <w:r>
              <w:rPr>
                <w:rStyle w:val="affff7"/>
                <w:rFonts w:hint="eastAsia"/>
                <w:smallCaps w:val="0"/>
                <w:color w:val="auto"/>
              </w:rPr>
              <w:t>ID.GV-04:[撤回:GV.RM-04に移動する。]</w:t>
            </w:r>
          </w:p>
        </w:tc>
        <w:tc>
          <w:tcPr>
            <w:tcW w:w="4542" w:type="dxa"/>
            <w:shd w:val="clear" w:color="auto" w:fill="auto"/>
          </w:tcPr>
          <w:p w14:paraId="672CAF21" w14:textId="77777777" w:rsidR="00B87C2B" w:rsidRPr="00F57A31" w:rsidRDefault="00B87C2B">
            <w:pPr>
              <w:pStyle w:val="affff3"/>
              <w:rPr>
                <w:rStyle w:val="affff7"/>
                <w:smallCaps w:val="0"/>
                <w:color w:val="auto"/>
              </w:rPr>
            </w:pPr>
          </w:p>
        </w:tc>
      </w:tr>
      <w:tr w:rsidR="00B87C2B" w:rsidRPr="00F57A31" w14:paraId="0E403458" w14:textId="77777777">
        <w:trPr>
          <w:trHeight w:val="668"/>
        </w:trPr>
        <w:tc>
          <w:tcPr>
            <w:tcW w:w="1555" w:type="dxa"/>
            <w:vMerge/>
            <w:shd w:val="clear" w:color="auto" w:fill="95DCF7" w:themeFill="accent4" w:themeFillTint="66"/>
            <w:noWrap/>
          </w:tcPr>
          <w:p w14:paraId="27AB7E8E" w14:textId="77777777" w:rsidR="00B87C2B" w:rsidRPr="00F57A31" w:rsidRDefault="00B87C2B">
            <w:pPr>
              <w:pStyle w:val="affff3"/>
              <w:rPr>
                <w:rStyle w:val="affff7"/>
                <w:smallCaps w:val="0"/>
                <w:color w:val="auto"/>
              </w:rPr>
            </w:pPr>
          </w:p>
        </w:tc>
        <w:tc>
          <w:tcPr>
            <w:tcW w:w="1842" w:type="dxa"/>
            <w:vMerge w:val="restart"/>
            <w:shd w:val="clear" w:color="auto" w:fill="auto"/>
          </w:tcPr>
          <w:p w14:paraId="7922E5D9" w14:textId="77777777" w:rsidR="00B87C2B" w:rsidRPr="00F57A31" w:rsidRDefault="00B87C2B">
            <w:pPr>
              <w:pStyle w:val="affff3"/>
              <w:rPr>
                <w:rStyle w:val="affff7"/>
                <w:smallCaps w:val="0"/>
                <w:color w:val="auto"/>
              </w:rPr>
            </w:pPr>
            <w:r w:rsidRPr="001F245E">
              <w:rPr>
                <w:rStyle w:val="affff7"/>
                <w:rFonts w:hint="eastAsia"/>
                <w:smallCaps w:val="0"/>
                <w:color w:val="auto"/>
              </w:rPr>
              <w:t>リスクマネジメント戦略</w:t>
            </w:r>
            <w:r>
              <w:rPr>
                <w:rStyle w:val="affff7"/>
                <w:rFonts w:hint="eastAsia"/>
                <w:smallCaps w:val="0"/>
                <w:color w:val="auto"/>
              </w:rPr>
              <w:t>（</w:t>
            </w:r>
            <w:r w:rsidRPr="001F245E">
              <w:rPr>
                <w:rStyle w:val="affff7"/>
                <w:smallCaps w:val="0"/>
                <w:color w:val="auto"/>
              </w:rPr>
              <w:t>ID.RM</w:t>
            </w:r>
            <w:r>
              <w:rPr>
                <w:rStyle w:val="affff7"/>
                <w:rFonts w:hint="eastAsia"/>
                <w:smallCaps w:val="0"/>
                <w:color w:val="auto"/>
              </w:rPr>
              <w:t>）</w:t>
            </w:r>
            <w:r w:rsidRPr="001F245E">
              <w:rPr>
                <w:rStyle w:val="affff7"/>
                <w:smallCaps w:val="0"/>
                <w:color w:val="auto"/>
              </w:rPr>
              <w:t>:</w:t>
            </w:r>
            <w:r>
              <w:rPr>
                <w:rStyle w:val="affff7"/>
                <w:rFonts w:hint="eastAsia"/>
                <w:smallCaps w:val="0"/>
                <w:color w:val="auto"/>
              </w:rPr>
              <w:t>撤回</w:t>
            </w:r>
            <w:r w:rsidRPr="001F245E">
              <w:rPr>
                <w:rStyle w:val="affff7"/>
                <w:smallCaps w:val="0"/>
                <w:color w:val="auto"/>
              </w:rPr>
              <w:t>:GV.RMに</w:t>
            </w:r>
            <w:r>
              <w:rPr>
                <w:rStyle w:val="affff7"/>
                <w:rFonts w:hint="eastAsia"/>
                <w:smallCaps w:val="0"/>
                <w:color w:val="auto"/>
              </w:rPr>
              <w:t>編入する。</w:t>
            </w:r>
          </w:p>
        </w:tc>
        <w:tc>
          <w:tcPr>
            <w:tcW w:w="2410" w:type="dxa"/>
            <w:shd w:val="clear" w:color="auto" w:fill="auto"/>
          </w:tcPr>
          <w:p w14:paraId="4AD8B4FC" w14:textId="77777777" w:rsidR="00B87C2B" w:rsidRPr="00F57A31" w:rsidRDefault="00B87C2B">
            <w:pPr>
              <w:pStyle w:val="affff3"/>
              <w:rPr>
                <w:rStyle w:val="affff7"/>
                <w:smallCaps w:val="0"/>
                <w:color w:val="auto"/>
              </w:rPr>
            </w:pPr>
            <w:r>
              <w:rPr>
                <w:rStyle w:val="affff7"/>
                <w:rFonts w:hint="eastAsia"/>
                <w:smallCaps w:val="0"/>
                <w:color w:val="auto"/>
              </w:rPr>
              <w:t>ID.RM-01:[撤回:GV.RM-01、GV.RM-06、GV.RR-03に編入する。]</w:t>
            </w:r>
          </w:p>
        </w:tc>
        <w:tc>
          <w:tcPr>
            <w:tcW w:w="4542" w:type="dxa"/>
            <w:shd w:val="clear" w:color="auto" w:fill="auto"/>
          </w:tcPr>
          <w:p w14:paraId="76A40AD3" w14:textId="77777777" w:rsidR="00B87C2B" w:rsidRPr="00F57A31" w:rsidRDefault="00B87C2B">
            <w:pPr>
              <w:pStyle w:val="affff3"/>
              <w:rPr>
                <w:rStyle w:val="affff7"/>
                <w:smallCaps w:val="0"/>
                <w:color w:val="auto"/>
              </w:rPr>
            </w:pPr>
          </w:p>
        </w:tc>
      </w:tr>
      <w:tr w:rsidR="00B87C2B" w:rsidRPr="00F57A31" w14:paraId="339D2E60" w14:textId="77777777">
        <w:trPr>
          <w:trHeight w:val="668"/>
        </w:trPr>
        <w:tc>
          <w:tcPr>
            <w:tcW w:w="1555" w:type="dxa"/>
            <w:vMerge/>
            <w:shd w:val="clear" w:color="auto" w:fill="95DCF7" w:themeFill="accent4" w:themeFillTint="66"/>
            <w:noWrap/>
          </w:tcPr>
          <w:p w14:paraId="5024D8D4" w14:textId="77777777" w:rsidR="00B87C2B" w:rsidRPr="00F57A31" w:rsidRDefault="00B87C2B">
            <w:pPr>
              <w:pStyle w:val="affff3"/>
              <w:rPr>
                <w:rStyle w:val="affff7"/>
                <w:smallCaps w:val="0"/>
                <w:color w:val="auto"/>
              </w:rPr>
            </w:pPr>
          </w:p>
        </w:tc>
        <w:tc>
          <w:tcPr>
            <w:tcW w:w="1842" w:type="dxa"/>
            <w:vMerge/>
            <w:shd w:val="clear" w:color="auto" w:fill="auto"/>
          </w:tcPr>
          <w:p w14:paraId="309F1415" w14:textId="77777777" w:rsidR="00B87C2B" w:rsidRPr="00F57A31" w:rsidRDefault="00B87C2B">
            <w:pPr>
              <w:pStyle w:val="affff3"/>
              <w:rPr>
                <w:rStyle w:val="affff7"/>
                <w:smallCaps w:val="0"/>
                <w:color w:val="auto"/>
              </w:rPr>
            </w:pPr>
          </w:p>
        </w:tc>
        <w:tc>
          <w:tcPr>
            <w:tcW w:w="2410" w:type="dxa"/>
            <w:shd w:val="clear" w:color="auto" w:fill="auto"/>
          </w:tcPr>
          <w:p w14:paraId="61D24604" w14:textId="77777777" w:rsidR="00B87C2B" w:rsidRPr="00F57A31" w:rsidRDefault="00B87C2B">
            <w:pPr>
              <w:pStyle w:val="affff3"/>
              <w:rPr>
                <w:rStyle w:val="affff7"/>
                <w:smallCaps w:val="0"/>
                <w:color w:val="auto"/>
              </w:rPr>
            </w:pPr>
            <w:r>
              <w:rPr>
                <w:rStyle w:val="affff7"/>
                <w:rFonts w:hint="eastAsia"/>
                <w:smallCaps w:val="0"/>
                <w:color w:val="auto"/>
              </w:rPr>
              <w:t>ID.RM-02:[撤回:GV.RM-02、GV.RM-04に編入する。]</w:t>
            </w:r>
          </w:p>
        </w:tc>
        <w:tc>
          <w:tcPr>
            <w:tcW w:w="4542" w:type="dxa"/>
            <w:shd w:val="clear" w:color="auto" w:fill="auto"/>
          </w:tcPr>
          <w:p w14:paraId="5AD4DFDE" w14:textId="77777777" w:rsidR="00B87C2B" w:rsidRPr="00F57A31" w:rsidRDefault="00B87C2B">
            <w:pPr>
              <w:pStyle w:val="affff3"/>
              <w:rPr>
                <w:rStyle w:val="affff7"/>
                <w:smallCaps w:val="0"/>
                <w:color w:val="auto"/>
              </w:rPr>
            </w:pPr>
          </w:p>
        </w:tc>
      </w:tr>
      <w:tr w:rsidR="00B87C2B" w:rsidRPr="00F57A31" w14:paraId="2F16B5A3" w14:textId="77777777">
        <w:trPr>
          <w:trHeight w:val="668"/>
        </w:trPr>
        <w:tc>
          <w:tcPr>
            <w:tcW w:w="1555" w:type="dxa"/>
            <w:vMerge/>
            <w:shd w:val="clear" w:color="auto" w:fill="95DCF7" w:themeFill="accent4" w:themeFillTint="66"/>
            <w:noWrap/>
          </w:tcPr>
          <w:p w14:paraId="3008F3D7" w14:textId="77777777" w:rsidR="00B87C2B" w:rsidRPr="00F57A31" w:rsidRDefault="00B87C2B">
            <w:pPr>
              <w:pStyle w:val="affff3"/>
              <w:rPr>
                <w:rStyle w:val="affff7"/>
                <w:smallCaps w:val="0"/>
                <w:color w:val="auto"/>
              </w:rPr>
            </w:pPr>
          </w:p>
        </w:tc>
        <w:tc>
          <w:tcPr>
            <w:tcW w:w="1842" w:type="dxa"/>
            <w:vMerge/>
            <w:shd w:val="clear" w:color="auto" w:fill="auto"/>
          </w:tcPr>
          <w:p w14:paraId="627F4636" w14:textId="77777777" w:rsidR="00B87C2B" w:rsidRPr="00F57A31" w:rsidRDefault="00B87C2B">
            <w:pPr>
              <w:pStyle w:val="affff3"/>
              <w:rPr>
                <w:rStyle w:val="affff7"/>
                <w:smallCaps w:val="0"/>
                <w:color w:val="auto"/>
              </w:rPr>
            </w:pPr>
          </w:p>
        </w:tc>
        <w:tc>
          <w:tcPr>
            <w:tcW w:w="2410" w:type="dxa"/>
            <w:shd w:val="clear" w:color="auto" w:fill="auto"/>
          </w:tcPr>
          <w:p w14:paraId="47B56DEB" w14:textId="77777777" w:rsidR="00B87C2B" w:rsidRPr="00F57A31" w:rsidRDefault="00B87C2B">
            <w:pPr>
              <w:pStyle w:val="affff3"/>
              <w:rPr>
                <w:rStyle w:val="affff7"/>
                <w:smallCaps w:val="0"/>
                <w:color w:val="auto"/>
              </w:rPr>
            </w:pPr>
            <w:r>
              <w:rPr>
                <w:rStyle w:val="affff7"/>
                <w:rFonts w:hint="eastAsia"/>
                <w:smallCaps w:val="0"/>
                <w:color w:val="auto"/>
              </w:rPr>
              <w:t>ID.RM-03:[撤回: GV.RM-02に移動する。]</w:t>
            </w:r>
          </w:p>
        </w:tc>
        <w:tc>
          <w:tcPr>
            <w:tcW w:w="4542" w:type="dxa"/>
            <w:shd w:val="clear" w:color="auto" w:fill="auto"/>
          </w:tcPr>
          <w:p w14:paraId="1646A438" w14:textId="77777777" w:rsidR="00B87C2B" w:rsidRPr="00F57A31" w:rsidRDefault="00B87C2B">
            <w:pPr>
              <w:pStyle w:val="affff3"/>
              <w:rPr>
                <w:rStyle w:val="affff7"/>
                <w:smallCaps w:val="0"/>
                <w:color w:val="auto"/>
              </w:rPr>
            </w:pPr>
          </w:p>
        </w:tc>
      </w:tr>
      <w:tr w:rsidR="00B87C2B" w:rsidRPr="00F57A31" w14:paraId="42977B2A" w14:textId="77777777">
        <w:trPr>
          <w:trHeight w:val="668"/>
        </w:trPr>
        <w:tc>
          <w:tcPr>
            <w:tcW w:w="1555" w:type="dxa"/>
            <w:vMerge/>
            <w:shd w:val="clear" w:color="auto" w:fill="95DCF7" w:themeFill="accent4" w:themeFillTint="66"/>
            <w:noWrap/>
          </w:tcPr>
          <w:p w14:paraId="1542F806" w14:textId="77777777" w:rsidR="00B87C2B" w:rsidRPr="00F57A31" w:rsidRDefault="00B87C2B">
            <w:pPr>
              <w:pStyle w:val="affff3"/>
              <w:rPr>
                <w:rStyle w:val="affff7"/>
                <w:smallCaps w:val="0"/>
                <w:color w:val="auto"/>
              </w:rPr>
            </w:pPr>
          </w:p>
        </w:tc>
        <w:tc>
          <w:tcPr>
            <w:tcW w:w="1842" w:type="dxa"/>
            <w:vMerge w:val="restart"/>
            <w:shd w:val="clear" w:color="auto" w:fill="auto"/>
          </w:tcPr>
          <w:p w14:paraId="4531AE6F" w14:textId="77777777" w:rsidR="00B87C2B" w:rsidRPr="00665066" w:rsidRDefault="00B87C2B">
            <w:pPr>
              <w:pStyle w:val="affff3"/>
              <w:rPr>
                <w:rStyle w:val="affff7"/>
                <w:smallCaps w:val="0"/>
                <w:color w:val="auto"/>
              </w:rPr>
            </w:pPr>
            <w:r w:rsidRPr="00B04B9C">
              <w:rPr>
                <w:rStyle w:val="affff7"/>
                <w:rFonts w:hint="eastAsia"/>
                <w:smallCaps w:val="0"/>
                <w:color w:val="auto"/>
              </w:rPr>
              <w:t>サプライチェーンリスク管理</w:t>
            </w:r>
            <w:r>
              <w:rPr>
                <w:rStyle w:val="affff7"/>
                <w:rFonts w:hint="eastAsia"/>
                <w:smallCaps w:val="0"/>
                <w:color w:val="auto"/>
              </w:rPr>
              <w:t>（ID.SC）:撤回:ＧＶ.SCに編入する</w:t>
            </w:r>
          </w:p>
        </w:tc>
        <w:tc>
          <w:tcPr>
            <w:tcW w:w="2410" w:type="dxa"/>
            <w:shd w:val="clear" w:color="auto" w:fill="auto"/>
          </w:tcPr>
          <w:p w14:paraId="1DFDB144" w14:textId="77777777" w:rsidR="00B87C2B" w:rsidRPr="00665066" w:rsidRDefault="00B87C2B">
            <w:pPr>
              <w:pStyle w:val="affff3"/>
              <w:rPr>
                <w:rStyle w:val="affff7"/>
                <w:smallCaps w:val="0"/>
                <w:color w:val="auto"/>
              </w:rPr>
            </w:pPr>
            <w:r>
              <w:rPr>
                <w:rStyle w:val="affff7"/>
                <w:rFonts w:hint="eastAsia"/>
                <w:smallCaps w:val="0"/>
                <w:color w:val="auto"/>
              </w:rPr>
              <w:t>ID.SC-01:[撤回:RM-05、GV.SC-01、GV.SC-06、GV.SC-09、GV.SC-10に編入する。]</w:t>
            </w:r>
          </w:p>
        </w:tc>
        <w:tc>
          <w:tcPr>
            <w:tcW w:w="4542" w:type="dxa"/>
            <w:shd w:val="clear" w:color="auto" w:fill="auto"/>
          </w:tcPr>
          <w:p w14:paraId="2886487C" w14:textId="77777777" w:rsidR="00B87C2B" w:rsidRPr="00F57A31" w:rsidRDefault="00B87C2B">
            <w:pPr>
              <w:pStyle w:val="affff3"/>
              <w:rPr>
                <w:rStyle w:val="affff7"/>
                <w:smallCaps w:val="0"/>
                <w:color w:val="auto"/>
              </w:rPr>
            </w:pPr>
          </w:p>
        </w:tc>
      </w:tr>
      <w:tr w:rsidR="00B87C2B" w:rsidRPr="00F57A31" w14:paraId="63FEA5C6" w14:textId="77777777">
        <w:trPr>
          <w:trHeight w:val="668"/>
        </w:trPr>
        <w:tc>
          <w:tcPr>
            <w:tcW w:w="1555" w:type="dxa"/>
            <w:vMerge/>
            <w:shd w:val="clear" w:color="auto" w:fill="95DCF7" w:themeFill="accent4" w:themeFillTint="66"/>
            <w:noWrap/>
          </w:tcPr>
          <w:p w14:paraId="485CC3FD" w14:textId="77777777" w:rsidR="00B87C2B" w:rsidRPr="00F57A31" w:rsidRDefault="00B87C2B">
            <w:pPr>
              <w:pStyle w:val="affff3"/>
              <w:rPr>
                <w:rStyle w:val="affff7"/>
                <w:smallCaps w:val="0"/>
                <w:color w:val="auto"/>
              </w:rPr>
            </w:pPr>
          </w:p>
        </w:tc>
        <w:tc>
          <w:tcPr>
            <w:tcW w:w="1842" w:type="dxa"/>
            <w:vMerge/>
            <w:shd w:val="clear" w:color="auto" w:fill="auto"/>
          </w:tcPr>
          <w:p w14:paraId="29D79090" w14:textId="77777777" w:rsidR="00B87C2B" w:rsidRPr="00F57A31" w:rsidRDefault="00B87C2B">
            <w:pPr>
              <w:pStyle w:val="affff3"/>
              <w:rPr>
                <w:rStyle w:val="affff7"/>
                <w:smallCaps w:val="0"/>
                <w:color w:val="auto"/>
              </w:rPr>
            </w:pPr>
          </w:p>
        </w:tc>
        <w:tc>
          <w:tcPr>
            <w:tcW w:w="2410" w:type="dxa"/>
            <w:shd w:val="clear" w:color="auto" w:fill="auto"/>
          </w:tcPr>
          <w:p w14:paraId="4DD19B02" w14:textId="77777777" w:rsidR="00B87C2B" w:rsidRPr="00F57A31" w:rsidRDefault="00B87C2B">
            <w:pPr>
              <w:pStyle w:val="affff3"/>
              <w:rPr>
                <w:rStyle w:val="affff7"/>
                <w:smallCaps w:val="0"/>
                <w:color w:val="auto"/>
              </w:rPr>
            </w:pPr>
            <w:r>
              <w:rPr>
                <w:rStyle w:val="affff7"/>
                <w:rFonts w:hint="eastAsia"/>
                <w:smallCaps w:val="0"/>
                <w:color w:val="auto"/>
              </w:rPr>
              <w:t>ID.SC-02:[撤回:</w:t>
            </w:r>
            <w:r>
              <w:t xml:space="preserve"> </w:t>
            </w:r>
            <w:r w:rsidRPr="00DC3669">
              <w:rPr>
                <w:rStyle w:val="affff7"/>
                <w:smallCaps w:val="0"/>
                <w:color w:val="auto"/>
              </w:rPr>
              <w:t>GV.OC-02</w:t>
            </w:r>
            <w:r>
              <w:rPr>
                <w:rStyle w:val="affff7"/>
                <w:rFonts w:hint="eastAsia"/>
                <w:smallCaps w:val="0"/>
                <w:color w:val="auto"/>
              </w:rPr>
              <w:t>、</w:t>
            </w:r>
            <w:r w:rsidRPr="00DC3669">
              <w:rPr>
                <w:rStyle w:val="affff7"/>
                <w:smallCaps w:val="0"/>
                <w:color w:val="auto"/>
              </w:rPr>
              <w:t>GV.SC-03</w:t>
            </w:r>
            <w:r>
              <w:rPr>
                <w:rStyle w:val="affff7"/>
                <w:rFonts w:hint="eastAsia"/>
                <w:smallCaps w:val="0"/>
                <w:color w:val="auto"/>
              </w:rPr>
              <w:t>、</w:t>
            </w:r>
            <w:r w:rsidRPr="00DC3669">
              <w:rPr>
                <w:rStyle w:val="affff7"/>
                <w:smallCaps w:val="0"/>
                <w:color w:val="auto"/>
              </w:rPr>
              <w:t>GV.SC-04</w:t>
            </w:r>
            <w:r>
              <w:rPr>
                <w:rStyle w:val="affff7"/>
                <w:rFonts w:hint="eastAsia"/>
                <w:smallCaps w:val="0"/>
                <w:color w:val="auto"/>
              </w:rPr>
              <w:t>、</w:t>
            </w:r>
            <w:r w:rsidRPr="00DC3669">
              <w:rPr>
                <w:rStyle w:val="affff7"/>
                <w:smallCaps w:val="0"/>
                <w:color w:val="auto"/>
              </w:rPr>
              <w:t>GV.SC-07</w:t>
            </w:r>
            <w:r>
              <w:rPr>
                <w:rStyle w:val="affff7"/>
                <w:rFonts w:hint="eastAsia"/>
                <w:smallCaps w:val="0"/>
                <w:color w:val="auto"/>
              </w:rPr>
              <w:t>、</w:t>
            </w:r>
            <w:r w:rsidRPr="00DC3669">
              <w:rPr>
                <w:rStyle w:val="affff7"/>
                <w:smallCaps w:val="0"/>
                <w:color w:val="auto"/>
              </w:rPr>
              <w:t>ID.RA-10</w:t>
            </w:r>
            <w:r>
              <w:rPr>
                <w:rStyle w:val="affff7"/>
                <w:rFonts w:hint="eastAsia"/>
                <w:smallCaps w:val="0"/>
                <w:color w:val="auto"/>
              </w:rPr>
              <w:t>に編入する。]</w:t>
            </w:r>
          </w:p>
        </w:tc>
        <w:tc>
          <w:tcPr>
            <w:tcW w:w="4542" w:type="dxa"/>
            <w:shd w:val="clear" w:color="auto" w:fill="auto"/>
          </w:tcPr>
          <w:p w14:paraId="7D348C7D" w14:textId="77777777" w:rsidR="00B87C2B" w:rsidRPr="00F57A31" w:rsidRDefault="00B87C2B">
            <w:pPr>
              <w:pStyle w:val="affff3"/>
              <w:rPr>
                <w:rStyle w:val="affff7"/>
                <w:smallCaps w:val="0"/>
                <w:color w:val="auto"/>
              </w:rPr>
            </w:pPr>
          </w:p>
        </w:tc>
      </w:tr>
      <w:tr w:rsidR="00B87C2B" w:rsidRPr="00F57A31" w14:paraId="449B02AB" w14:textId="77777777">
        <w:trPr>
          <w:trHeight w:val="668"/>
        </w:trPr>
        <w:tc>
          <w:tcPr>
            <w:tcW w:w="1555" w:type="dxa"/>
            <w:vMerge/>
            <w:shd w:val="clear" w:color="auto" w:fill="95DCF7" w:themeFill="accent4" w:themeFillTint="66"/>
            <w:noWrap/>
          </w:tcPr>
          <w:p w14:paraId="3B2A7B44" w14:textId="77777777" w:rsidR="00B87C2B" w:rsidRPr="00F57A31" w:rsidRDefault="00B87C2B">
            <w:pPr>
              <w:pStyle w:val="affff3"/>
              <w:rPr>
                <w:rStyle w:val="affff7"/>
                <w:smallCaps w:val="0"/>
                <w:color w:val="auto"/>
              </w:rPr>
            </w:pPr>
          </w:p>
        </w:tc>
        <w:tc>
          <w:tcPr>
            <w:tcW w:w="1842" w:type="dxa"/>
            <w:vMerge/>
            <w:shd w:val="clear" w:color="auto" w:fill="auto"/>
          </w:tcPr>
          <w:p w14:paraId="67C7AD7A" w14:textId="77777777" w:rsidR="00B87C2B" w:rsidRPr="00F57A31" w:rsidRDefault="00B87C2B">
            <w:pPr>
              <w:pStyle w:val="affff3"/>
              <w:rPr>
                <w:rStyle w:val="affff7"/>
                <w:smallCaps w:val="0"/>
                <w:color w:val="auto"/>
              </w:rPr>
            </w:pPr>
          </w:p>
        </w:tc>
        <w:tc>
          <w:tcPr>
            <w:tcW w:w="2410" w:type="dxa"/>
            <w:shd w:val="clear" w:color="auto" w:fill="auto"/>
          </w:tcPr>
          <w:p w14:paraId="72570FFD" w14:textId="77777777" w:rsidR="00B87C2B" w:rsidRPr="00F57A31" w:rsidRDefault="00B87C2B">
            <w:pPr>
              <w:pStyle w:val="affff3"/>
              <w:rPr>
                <w:rStyle w:val="affff7"/>
                <w:smallCaps w:val="0"/>
                <w:color w:val="auto"/>
              </w:rPr>
            </w:pPr>
            <w:r>
              <w:rPr>
                <w:rStyle w:val="affff7"/>
                <w:rFonts w:hint="eastAsia"/>
                <w:smallCaps w:val="0"/>
                <w:color w:val="auto"/>
              </w:rPr>
              <w:t>ID.SC-03:[撤回:GV.SC-05に移動する。]</w:t>
            </w:r>
          </w:p>
        </w:tc>
        <w:tc>
          <w:tcPr>
            <w:tcW w:w="4542" w:type="dxa"/>
            <w:shd w:val="clear" w:color="auto" w:fill="auto"/>
          </w:tcPr>
          <w:p w14:paraId="110D419E" w14:textId="77777777" w:rsidR="00B87C2B" w:rsidRPr="00F57A31" w:rsidRDefault="00B87C2B">
            <w:pPr>
              <w:pStyle w:val="affff3"/>
              <w:rPr>
                <w:rStyle w:val="affff7"/>
                <w:smallCaps w:val="0"/>
                <w:color w:val="auto"/>
              </w:rPr>
            </w:pPr>
          </w:p>
        </w:tc>
      </w:tr>
      <w:tr w:rsidR="00B87C2B" w:rsidRPr="00F57A31" w14:paraId="3B1A3764" w14:textId="77777777">
        <w:trPr>
          <w:trHeight w:val="668"/>
        </w:trPr>
        <w:tc>
          <w:tcPr>
            <w:tcW w:w="1555" w:type="dxa"/>
            <w:vMerge/>
            <w:shd w:val="clear" w:color="auto" w:fill="95DCF7" w:themeFill="accent4" w:themeFillTint="66"/>
            <w:noWrap/>
          </w:tcPr>
          <w:p w14:paraId="09C243C6" w14:textId="77777777" w:rsidR="00B87C2B" w:rsidRPr="00F57A31" w:rsidRDefault="00B87C2B">
            <w:pPr>
              <w:pStyle w:val="affff3"/>
              <w:rPr>
                <w:rStyle w:val="affff7"/>
                <w:smallCaps w:val="0"/>
                <w:color w:val="auto"/>
              </w:rPr>
            </w:pPr>
          </w:p>
        </w:tc>
        <w:tc>
          <w:tcPr>
            <w:tcW w:w="1842" w:type="dxa"/>
            <w:vMerge/>
            <w:shd w:val="clear" w:color="auto" w:fill="auto"/>
          </w:tcPr>
          <w:p w14:paraId="7CAEBABF" w14:textId="77777777" w:rsidR="00B87C2B" w:rsidRPr="00B04B9C" w:rsidRDefault="00B87C2B">
            <w:pPr>
              <w:pStyle w:val="affff3"/>
              <w:rPr>
                <w:rStyle w:val="affff7"/>
                <w:smallCaps w:val="0"/>
                <w:color w:val="auto"/>
              </w:rPr>
            </w:pPr>
          </w:p>
        </w:tc>
        <w:tc>
          <w:tcPr>
            <w:tcW w:w="2410" w:type="dxa"/>
            <w:shd w:val="clear" w:color="auto" w:fill="auto"/>
          </w:tcPr>
          <w:p w14:paraId="563F3DF3" w14:textId="77777777" w:rsidR="00B87C2B" w:rsidRPr="00F57A31" w:rsidRDefault="00B87C2B">
            <w:pPr>
              <w:pStyle w:val="affff3"/>
              <w:rPr>
                <w:rStyle w:val="affff7"/>
                <w:smallCaps w:val="0"/>
                <w:color w:val="auto"/>
              </w:rPr>
            </w:pPr>
            <w:r>
              <w:rPr>
                <w:rStyle w:val="affff7"/>
                <w:rFonts w:hint="eastAsia"/>
                <w:smallCaps w:val="0"/>
                <w:color w:val="auto"/>
              </w:rPr>
              <w:t>ID.SC-04:[撤回:GV.SC-07、ID.IM-02に編入する。]</w:t>
            </w:r>
          </w:p>
        </w:tc>
        <w:tc>
          <w:tcPr>
            <w:tcW w:w="4542" w:type="dxa"/>
            <w:shd w:val="clear" w:color="auto" w:fill="auto"/>
          </w:tcPr>
          <w:p w14:paraId="53388A30" w14:textId="77777777" w:rsidR="00B87C2B" w:rsidRPr="00F57A31" w:rsidRDefault="00B87C2B">
            <w:pPr>
              <w:pStyle w:val="affff3"/>
              <w:rPr>
                <w:rStyle w:val="affff7"/>
                <w:smallCaps w:val="0"/>
                <w:color w:val="auto"/>
              </w:rPr>
            </w:pPr>
          </w:p>
        </w:tc>
      </w:tr>
      <w:tr w:rsidR="00B87C2B" w:rsidRPr="00F57A31" w14:paraId="49074C1B" w14:textId="77777777">
        <w:trPr>
          <w:trHeight w:val="668"/>
        </w:trPr>
        <w:tc>
          <w:tcPr>
            <w:tcW w:w="1555" w:type="dxa"/>
            <w:vMerge/>
            <w:shd w:val="clear" w:color="auto" w:fill="95DCF7" w:themeFill="accent4" w:themeFillTint="66"/>
            <w:noWrap/>
          </w:tcPr>
          <w:p w14:paraId="77CBDD01" w14:textId="77777777" w:rsidR="00B87C2B" w:rsidRPr="00F57A31" w:rsidRDefault="00B87C2B">
            <w:pPr>
              <w:pStyle w:val="affff3"/>
              <w:rPr>
                <w:rStyle w:val="affff7"/>
                <w:smallCaps w:val="0"/>
                <w:color w:val="auto"/>
              </w:rPr>
            </w:pPr>
          </w:p>
        </w:tc>
        <w:tc>
          <w:tcPr>
            <w:tcW w:w="1842" w:type="dxa"/>
            <w:vMerge/>
            <w:shd w:val="clear" w:color="auto" w:fill="auto"/>
          </w:tcPr>
          <w:p w14:paraId="62EA5BDC" w14:textId="77777777" w:rsidR="00B87C2B" w:rsidRPr="00F57A31" w:rsidRDefault="00B87C2B">
            <w:pPr>
              <w:pStyle w:val="affff3"/>
              <w:rPr>
                <w:rStyle w:val="affff7"/>
                <w:smallCaps w:val="0"/>
                <w:color w:val="auto"/>
              </w:rPr>
            </w:pPr>
          </w:p>
        </w:tc>
        <w:tc>
          <w:tcPr>
            <w:tcW w:w="2410" w:type="dxa"/>
            <w:shd w:val="clear" w:color="auto" w:fill="auto"/>
          </w:tcPr>
          <w:p w14:paraId="53D2E15C" w14:textId="77777777" w:rsidR="00B87C2B" w:rsidRPr="00F57A31" w:rsidRDefault="00B87C2B">
            <w:pPr>
              <w:pStyle w:val="affff3"/>
              <w:rPr>
                <w:rStyle w:val="affff7"/>
                <w:smallCaps w:val="0"/>
                <w:color w:val="auto"/>
              </w:rPr>
            </w:pPr>
            <w:r>
              <w:rPr>
                <w:rStyle w:val="affff7"/>
                <w:rFonts w:hint="eastAsia"/>
                <w:smallCaps w:val="0"/>
                <w:color w:val="auto"/>
              </w:rPr>
              <w:t>ID.SC-05:[撤回:GV.SC-08、ID.IM-02に編入する。]</w:t>
            </w:r>
          </w:p>
        </w:tc>
        <w:tc>
          <w:tcPr>
            <w:tcW w:w="4542" w:type="dxa"/>
            <w:shd w:val="clear" w:color="auto" w:fill="auto"/>
          </w:tcPr>
          <w:p w14:paraId="5C1C697A" w14:textId="77777777" w:rsidR="00B87C2B" w:rsidRPr="00F57A31" w:rsidRDefault="00B87C2B">
            <w:pPr>
              <w:pStyle w:val="affff3"/>
              <w:rPr>
                <w:rStyle w:val="affff7"/>
                <w:smallCaps w:val="0"/>
                <w:color w:val="auto"/>
              </w:rPr>
            </w:pPr>
          </w:p>
        </w:tc>
      </w:tr>
      <w:tr w:rsidR="00B87C2B" w:rsidRPr="00F57A31" w14:paraId="429631C9" w14:textId="77777777">
        <w:trPr>
          <w:trHeight w:val="1510"/>
        </w:trPr>
        <w:tc>
          <w:tcPr>
            <w:tcW w:w="1555" w:type="dxa"/>
            <w:vMerge w:val="restart"/>
            <w:shd w:val="clear" w:color="auto" w:fill="F2CEED" w:themeFill="accent5" w:themeFillTint="33"/>
            <w:hideMark/>
          </w:tcPr>
          <w:p w14:paraId="37FF7908" w14:textId="77777777" w:rsidR="00B87C2B" w:rsidRPr="00F57A31" w:rsidRDefault="00B87C2B">
            <w:pPr>
              <w:pStyle w:val="affff3"/>
              <w:rPr>
                <w:rStyle w:val="affff7"/>
                <w:smallCaps w:val="0"/>
                <w:color w:val="auto"/>
              </w:rPr>
            </w:pPr>
            <w:r w:rsidRPr="00F57A31">
              <w:rPr>
                <w:rStyle w:val="affff7"/>
                <w:smallCaps w:val="0"/>
                <w:color w:val="auto"/>
              </w:rPr>
              <w:br w:type="column"/>
            </w:r>
            <w:r w:rsidRPr="00337FE6">
              <w:rPr>
                <w:rStyle w:val="affff7"/>
                <w:rFonts w:hint="eastAsia"/>
                <w:smallCaps w:val="0"/>
                <w:color w:val="auto"/>
              </w:rPr>
              <w:t>防御</w:t>
            </w:r>
            <w:r>
              <w:rPr>
                <w:rStyle w:val="affff7"/>
                <w:smallCaps w:val="0"/>
                <w:color w:val="auto"/>
              </w:rPr>
              <w:t>（</w:t>
            </w:r>
            <w:r w:rsidRPr="00F57A31">
              <w:rPr>
                <w:rStyle w:val="affff7"/>
                <w:smallCaps w:val="0"/>
                <w:color w:val="auto"/>
              </w:rPr>
              <w:t>PR</w:t>
            </w:r>
            <w:r>
              <w:rPr>
                <w:rStyle w:val="affff7"/>
                <w:smallCaps w:val="0"/>
                <w:color w:val="auto"/>
              </w:rPr>
              <w:t>）</w:t>
            </w:r>
            <w:r w:rsidRPr="00F57A31">
              <w:rPr>
                <w:rStyle w:val="affff7"/>
                <w:smallCaps w:val="0"/>
                <w:color w:val="auto"/>
              </w:rPr>
              <w:t>:組織のサイバーセキュリティリスクを管理するための保護手段が使用される。</w:t>
            </w:r>
          </w:p>
        </w:tc>
        <w:tc>
          <w:tcPr>
            <w:tcW w:w="1842" w:type="dxa"/>
            <w:vMerge w:val="restart"/>
            <w:shd w:val="clear" w:color="auto" w:fill="auto"/>
            <w:hideMark/>
          </w:tcPr>
          <w:p w14:paraId="5ED2FDD9" w14:textId="77777777" w:rsidR="00B87C2B" w:rsidRPr="00F57A31" w:rsidRDefault="00B87C2B">
            <w:pPr>
              <w:pStyle w:val="affff3"/>
              <w:rPr>
                <w:rStyle w:val="affff7"/>
                <w:smallCaps w:val="0"/>
                <w:color w:val="auto"/>
              </w:rPr>
            </w:pPr>
            <w:r w:rsidRPr="00F57A31">
              <w:rPr>
                <w:rStyle w:val="affff7"/>
                <w:smallCaps w:val="0"/>
                <w:color w:val="auto"/>
              </w:rPr>
              <w:br w:type="column"/>
              <w:t>ID管理、認証、およびアクセス制御</w:t>
            </w:r>
            <w:r>
              <w:rPr>
                <w:rStyle w:val="affff7"/>
                <w:smallCaps w:val="0"/>
                <w:color w:val="auto"/>
              </w:rPr>
              <w:t>（</w:t>
            </w:r>
            <w:r w:rsidRPr="00F57A31">
              <w:rPr>
                <w:rStyle w:val="affff7"/>
                <w:smallCaps w:val="0"/>
                <w:color w:val="auto"/>
              </w:rPr>
              <w:t>PR.AA</w:t>
            </w:r>
            <w:r>
              <w:rPr>
                <w:rStyle w:val="affff7"/>
                <w:smallCaps w:val="0"/>
                <w:color w:val="auto"/>
              </w:rPr>
              <w:t>）</w:t>
            </w:r>
            <w:r w:rsidRPr="00F57A31">
              <w:rPr>
                <w:rStyle w:val="affff7"/>
                <w:smallCaps w:val="0"/>
                <w:color w:val="auto"/>
              </w:rPr>
              <w:t>:物理的および論理的な資産へのアクセスは、許可されたユーザー、サービス、およびハードウェアに限定され、不正アクセスの評価されたリスクに見合った方法で管理される。</w:t>
            </w:r>
          </w:p>
        </w:tc>
        <w:tc>
          <w:tcPr>
            <w:tcW w:w="2410" w:type="dxa"/>
            <w:vMerge w:val="restart"/>
            <w:shd w:val="clear" w:color="auto" w:fill="auto"/>
            <w:noWrap/>
            <w:hideMark/>
          </w:tcPr>
          <w:p w14:paraId="5F6154C8" w14:textId="77777777" w:rsidR="00B87C2B" w:rsidRPr="00F57A31" w:rsidRDefault="00B87C2B">
            <w:pPr>
              <w:pStyle w:val="affff3"/>
              <w:rPr>
                <w:rStyle w:val="affff7"/>
                <w:smallCaps w:val="0"/>
                <w:color w:val="auto"/>
              </w:rPr>
            </w:pPr>
            <w:r w:rsidRPr="00F57A31">
              <w:rPr>
                <w:rStyle w:val="affff7"/>
                <w:smallCaps w:val="0"/>
                <w:color w:val="auto"/>
              </w:rPr>
              <w:t>PR.AA-01:許可されたユーザ</w:t>
            </w:r>
            <w:r>
              <w:rPr>
                <w:rStyle w:val="affff7"/>
                <w:rFonts w:hint="eastAsia"/>
                <w:smallCaps w:val="0"/>
                <w:color w:val="auto"/>
              </w:rPr>
              <w:t>ー</w:t>
            </w:r>
            <w:r w:rsidRPr="00F57A31">
              <w:rPr>
                <w:rStyle w:val="affff7"/>
                <w:smallCaps w:val="0"/>
                <w:color w:val="auto"/>
              </w:rPr>
              <w:t>、サービス、およびハードウェアのIDとクレデンシャルが組織によって管理される。</w:t>
            </w:r>
          </w:p>
        </w:tc>
        <w:tc>
          <w:tcPr>
            <w:tcW w:w="4542" w:type="dxa"/>
            <w:shd w:val="clear" w:color="auto" w:fill="auto"/>
            <w:hideMark/>
          </w:tcPr>
          <w:p w14:paraId="33FE6C86" w14:textId="77777777" w:rsidR="00B87C2B" w:rsidRPr="00F57A31" w:rsidRDefault="00B87C2B">
            <w:pPr>
              <w:pStyle w:val="affff3"/>
              <w:rPr>
                <w:rStyle w:val="affff7"/>
                <w:smallCaps w:val="0"/>
                <w:color w:val="auto"/>
              </w:rPr>
            </w:pPr>
            <w:r w:rsidRPr="00F57A31">
              <w:rPr>
                <w:rStyle w:val="affff7"/>
                <w:smallCaps w:val="0"/>
                <w:color w:val="auto"/>
              </w:rPr>
              <w:t>例1:従業員、請負業者、その</w:t>
            </w:r>
            <w:r>
              <w:rPr>
                <w:rStyle w:val="affff7"/>
                <w:rFonts w:hint="eastAsia"/>
                <w:smallCaps w:val="0"/>
                <w:color w:val="auto"/>
              </w:rPr>
              <w:t>ほか</w:t>
            </w:r>
            <w:r w:rsidRPr="00F57A31">
              <w:rPr>
                <w:rStyle w:val="affff7"/>
                <w:smallCaps w:val="0"/>
                <w:color w:val="auto"/>
              </w:rPr>
              <w:t>の新しいアクセスまたは追加のアクセスの要求を開始し、必要に応じてシステムまたはデータ所有者の許可を得て、要求を追跡、レビュー、および実行する。</w:t>
            </w:r>
          </w:p>
        </w:tc>
      </w:tr>
      <w:tr w:rsidR="00B87C2B" w:rsidRPr="00F57A31" w14:paraId="63C0580E" w14:textId="77777777">
        <w:trPr>
          <w:trHeight w:val="1164"/>
        </w:trPr>
        <w:tc>
          <w:tcPr>
            <w:tcW w:w="1555" w:type="dxa"/>
            <w:vMerge/>
            <w:shd w:val="clear" w:color="auto" w:fill="F2CEED" w:themeFill="accent5" w:themeFillTint="33"/>
            <w:noWrap/>
            <w:hideMark/>
          </w:tcPr>
          <w:p w14:paraId="1700D572" w14:textId="77777777" w:rsidR="00B87C2B" w:rsidRPr="00F57A31" w:rsidRDefault="00B87C2B">
            <w:pPr>
              <w:pStyle w:val="affff3"/>
              <w:rPr>
                <w:rStyle w:val="affff7"/>
                <w:smallCaps w:val="0"/>
                <w:color w:val="auto"/>
              </w:rPr>
            </w:pPr>
          </w:p>
        </w:tc>
        <w:tc>
          <w:tcPr>
            <w:tcW w:w="1842" w:type="dxa"/>
            <w:vMerge/>
            <w:shd w:val="clear" w:color="auto" w:fill="auto"/>
            <w:hideMark/>
          </w:tcPr>
          <w:p w14:paraId="16093FB2" w14:textId="77777777" w:rsidR="00B87C2B" w:rsidRPr="00F57A31" w:rsidRDefault="00B87C2B">
            <w:pPr>
              <w:pStyle w:val="affff3"/>
              <w:rPr>
                <w:rStyle w:val="affff7"/>
                <w:smallCaps w:val="0"/>
                <w:color w:val="auto"/>
              </w:rPr>
            </w:pPr>
          </w:p>
        </w:tc>
        <w:tc>
          <w:tcPr>
            <w:tcW w:w="2410" w:type="dxa"/>
            <w:vMerge/>
            <w:shd w:val="clear" w:color="auto" w:fill="auto"/>
            <w:hideMark/>
          </w:tcPr>
          <w:p w14:paraId="7BDD5BDD" w14:textId="77777777" w:rsidR="00B87C2B" w:rsidRPr="00F57A31" w:rsidRDefault="00B87C2B">
            <w:pPr>
              <w:pStyle w:val="affff3"/>
              <w:rPr>
                <w:rStyle w:val="affff7"/>
                <w:smallCaps w:val="0"/>
                <w:color w:val="auto"/>
              </w:rPr>
            </w:pPr>
          </w:p>
        </w:tc>
        <w:tc>
          <w:tcPr>
            <w:tcW w:w="4542" w:type="dxa"/>
            <w:shd w:val="clear" w:color="auto" w:fill="auto"/>
            <w:hideMark/>
          </w:tcPr>
          <w:p w14:paraId="761A2312" w14:textId="77777777" w:rsidR="00B87C2B" w:rsidRPr="00F57A31" w:rsidRDefault="00B87C2B">
            <w:pPr>
              <w:pStyle w:val="affff3"/>
              <w:rPr>
                <w:rStyle w:val="affff7"/>
                <w:smallCaps w:val="0"/>
                <w:color w:val="auto"/>
              </w:rPr>
            </w:pPr>
            <w:r w:rsidRPr="00F57A31">
              <w:rPr>
                <w:rStyle w:val="affff7"/>
                <w:smallCaps w:val="0"/>
                <w:color w:val="auto"/>
              </w:rPr>
              <w:br w:type="column"/>
              <w:t>例2:暗号化証明書とIDトークン、暗号化キー</w:t>
            </w:r>
            <w:r>
              <w:rPr>
                <w:rStyle w:val="affff7"/>
                <w:smallCaps w:val="0"/>
                <w:color w:val="auto"/>
              </w:rPr>
              <w:t>（</w:t>
            </w:r>
            <w:r w:rsidRPr="00F57A31">
              <w:rPr>
                <w:rStyle w:val="affff7"/>
                <w:smallCaps w:val="0"/>
                <w:color w:val="auto"/>
              </w:rPr>
              <w:t>つまり、キー管理</w:t>
            </w:r>
            <w:r>
              <w:rPr>
                <w:rStyle w:val="affff7"/>
                <w:smallCaps w:val="0"/>
                <w:color w:val="auto"/>
              </w:rPr>
              <w:t>）</w:t>
            </w:r>
            <w:r w:rsidRPr="00F57A31">
              <w:rPr>
                <w:rStyle w:val="affff7"/>
                <w:smallCaps w:val="0"/>
                <w:color w:val="auto"/>
              </w:rPr>
              <w:t>、およびその</w:t>
            </w:r>
            <w:r>
              <w:rPr>
                <w:rStyle w:val="affff7"/>
                <w:rFonts w:hint="eastAsia"/>
                <w:smallCaps w:val="0"/>
                <w:color w:val="auto"/>
              </w:rPr>
              <w:t>ほか</w:t>
            </w:r>
            <w:r w:rsidRPr="00F57A31">
              <w:rPr>
                <w:rStyle w:val="affff7"/>
                <w:smallCaps w:val="0"/>
                <w:color w:val="auto"/>
              </w:rPr>
              <w:t>の資格情報を発行、管理、および取り消す。</w:t>
            </w:r>
          </w:p>
        </w:tc>
      </w:tr>
      <w:tr w:rsidR="00B87C2B" w:rsidRPr="00F57A31" w14:paraId="69A48B5A" w14:textId="77777777">
        <w:trPr>
          <w:trHeight w:val="838"/>
        </w:trPr>
        <w:tc>
          <w:tcPr>
            <w:tcW w:w="1555" w:type="dxa"/>
            <w:vMerge/>
            <w:shd w:val="clear" w:color="auto" w:fill="F2CEED" w:themeFill="accent5" w:themeFillTint="33"/>
            <w:noWrap/>
            <w:hideMark/>
          </w:tcPr>
          <w:p w14:paraId="64FF0E4A" w14:textId="77777777" w:rsidR="00B87C2B" w:rsidRPr="00F57A31" w:rsidRDefault="00B87C2B">
            <w:pPr>
              <w:pStyle w:val="affff3"/>
              <w:rPr>
                <w:rStyle w:val="affff7"/>
                <w:smallCaps w:val="0"/>
                <w:color w:val="auto"/>
              </w:rPr>
            </w:pPr>
          </w:p>
        </w:tc>
        <w:tc>
          <w:tcPr>
            <w:tcW w:w="1842" w:type="dxa"/>
            <w:vMerge/>
            <w:shd w:val="clear" w:color="auto" w:fill="auto"/>
            <w:hideMark/>
          </w:tcPr>
          <w:p w14:paraId="27D41ABB" w14:textId="77777777" w:rsidR="00B87C2B" w:rsidRPr="00F57A31" w:rsidRDefault="00B87C2B">
            <w:pPr>
              <w:pStyle w:val="affff3"/>
              <w:rPr>
                <w:rStyle w:val="affff7"/>
                <w:smallCaps w:val="0"/>
                <w:color w:val="auto"/>
              </w:rPr>
            </w:pPr>
          </w:p>
        </w:tc>
        <w:tc>
          <w:tcPr>
            <w:tcW w:w="2410" w:type="dxa"/>
            <w:vMerge/>
            <w:shd w:val="clear" w:color="auto" w:fill="auto"/>
            <w:hideMark/>
          </w:tcPr>
          <w:p w14:paraId="0F12365A" w14:textId="77777777" w:rsidR="00B87C2B" w:rsidRPr="00F57A31" w:rsidRDefault="00B87C2B">
            <w:pPr>
              <w:pStyle w:val="affff3"/>
              <w:rPr>
                <w:rStyle w:val="affff7"/>
                <w:smallCaps w:val="0"/>
                <w:color w:val="auto"/>
              </w:rPr>
            </w:pPr>
          </w:p>
        </w:tc>
        <w:tc>
          <w:tcPr>
            <w:tcW w:w="4542" w:type="dxa"/>
            <w:shd w:val="clear" w:color="auto" w:fill="auto"/>
            <w:hideMark/>
          </w:tcPr>
          <w:p w14:paraId="48BBD9EF" w14:textId="77777777" w:rsidR="00B87C2B" w:rsidRPr="00F57A31" w:rsidRDefault="00B87C2B">
            <w:pPr>
              <w:pStyle w:val="affff3"/>
              <w:rPr>
                <w:rStyle w:val="affff7"/>
                <w:smallCaps w:val="0"/>
                <w:color w:val="auto"/>
              </w:rPr>
            </w:pPr>
            <w:r w:rsidRPr="00F57A31">
              <w:rPr>
                <w:rStyle w:val="affff7"/>
                <w:smallCaps w:val="0"/>
                <w:color w:val="auto"/>
              </w:rPr>
              <w:t>例3:不変のハードウェア特性から各デバイスの一意の識別子を選択するか、デバイスに安全にプロビジョニングされた識別子を選択する。</w:t>
            </w:r>
          </w:p>
        </w:tc>
      </w:tr>
      <w:tr w:rsidR="00B87C2B" w:rsidRPr="00F57A31" w14:paraId="0643C2CC" w14:textId="77777777">
        <w:trPr>
          <w:trHeight w:val="544"/>
        </w:trPr>
        <w:tc>
          <w:tcPr>
            <w:tcW w:w="1555" w:type="dxa"/>
            <w:vMerge/>
            <w:shd w:val="clear" w:color="auto" w:fill="F2CEED" w:themeFill="accent5" w:themeFillTint="33"/>
            <w:noWrap/>
            <w:hideMark/>
          </w:tcPr>
          <w:p w14:paraId="6882DA41" w14:textId="77777777" w:rsidR="00B87C2B" w:rsidRPr="00F57A31" w:rsidRDefault="00B87C2B">
            <w:pPr>
              <w:pStyle w:val="affff3"/>
              <w:rPr>
                <w:rStyle w:val="affff7"/>
                <w:smallCaps w:val="0"/>
                <w:color w:val="auto"/>
              </w:rPr>
            </w:pPr>
          </w:p>
        </w:tc>
        <w:tc>
          <w:tcPr>
            <w:tcW w:w="1842" w:type="dxa"/>
            <w:vMerge/>
            <w:shd w:val="clear" w:color="auto" w:fill="auto"/>
            <w:hideMark/>
          </w:tcPr>
          <w:p w14:paraId="7EFBD24A" w14:textId="77777777" w:rsidR="00B87C2B" w:rsidRPr="00F57A31" w:rsidRDefault="00B87C2B">
            <w:pPr>
              <w:pStyle w:val="affff3"/>
              <w:rPr>
                <w:rStyle w:val="affff7"/>
                <w:smallCaps w:val="0"/>
                <w:color w:val="auto"/>
              </w:rPr>
            </w:pPr>
          </w:p>
        </w:tc>
        <w:tc>
          <w:tcPr>
            <w:tcW w:w="2410" w:type="dxa"/>
            <w:vMerge/>
            <w:shd w:val="clear" w:color="auto" w:fill="auto"/>
            <w:hideMark/>
          </w:tcPr>
          <w:p w14:paraId="1DBF698E" w14:textId="77777777" w:rsidR="00B87C2B" w:rsidRPr="00F57A31" w:rsidRDefault="00B87C2B">
            <w:pPr>
              <w:pStyle w:val="affff3"/>
              <w:rPr>
                <w:rStyle w:val="affff7"/>
                <w:smallCaps w:val="0"/>
                <w:color w:val="auto"/>
              </w:rPr>
            </w:pPr>
          </w:p>
        </w:tc>
        <w:tc>
          <w:tcPr>
            <w:tcW w:w="4542" w:type="dxa"/>
            <w:shd w:val="clear" w:color="auto" w:fill="auto"/>
            <w:hideMark/>
          </w:tcPr>
          <w:p w14:paraId="53412C0D" w14:textId="77777777" w:rsidR="00B87C2B" w:rsidRPr="00F57A31" w:rsidRDefault="00B87C2B">
            <w:pPr>
              <w:pStyle w:val="affff3"/>
              <w:rPr>
                <w:rStyle w:val="affff7"/>
                <w:smallCaps w:val="0"/>
                <w:color w:val="auto"/>
              </w:rPr>
            </w:pPr>
            <w:r w:rsidRPr="00F57A31">
              <w:rPr>
                <w:rStyle w:val="affff7"/>
                <w:smallCaps w:val="0"/>
                <w:color w:val="auto"/>
              </w:rPr>
              <w:br w:type="column"/>
              <w:t>例4:インベントリとサービスの目的で、承認されたハードウェアに識別子を物理的にラベル付けする。</w:t>
            </w:r>
          </w:p>
        </w:tc>
      </w:tr>
      <w:tr w:rsidR="00B87C2B" w:rsidRPr="00F57A31" w14:paraId="0C8442AD" w14:textId="77777777">
        <w:trPr>
          <w:trHeight w:val="1231"/>
        </w:trPr>
        <w:tc>
          <w:tcPr>
            <w:tcW w:w="1555" w:type="dxa"/>
            <w:vMerge/>
            <w:shd w:val="clear" w:color="auto" w:fill="F2CEED" w:themeFill="accent5" w:themeFillTint="33"/>
            <w:noWrap/>
            <w:hideMark/>
          </w:tcPr>
          <w:p w14:paraId="7094B7F1"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14617C5C"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7AEC86CC" w14:textId="77777777" w:rsidR="00B87C2B" w:rsidRPr="00F57A31" w:rsidRDefault="00B87C2B">
            <w:pPr>
              <w:pStyle w:val="affff3"/>
              <w:rPr>
                <w:rStyle w:val="affff7"/>
                <w:smallCaps w:val="0"/>
                <w:color w:val="auto"/>
              </w:rPr>
            </w:pPr>
            <w:r w:rsidRPr="00F57A31">
              <w:rPr>
                <w:rStyle w:val="affff7"/>
                <w:smallCaps w:val="0"/>
                <w:color w:val="auto"/>
              </w:rPr>
              <w:br w:type="column"/>
              <w:t>PR.AA-02:アイデンティティは、相互作用のコンテキストに基づいて証明され、クレデンシャルにバインドされる。</w:t>
            </w:r>
          </w:p>
        </w:tc>
        <w:tc>
          <w:tcPr>
            <w:tcW w:w="4542" w:type="dxa"/>
            <w:shd w:val="clear" w:color="auto" w:fill="auto"/>
            <w:hideMark/>
          </w:tcPr>
          <w:p w14:paraId="5EFC34D9" w14:textId="77777777" w:rsidR="00B87C2B" w:rsidRPr="00F57A31" w:rsidRDefault="00B87C2B">
            <w:pPr>
              <w:pStyle w:val="affff3"/>
              <w:rPr>
                <w:rStyle w:val="affff7"/>
                <w:smallCaps w:val="0"/>
                <w:color w:val="auto"/>
              </w:rPr>
            </w:pPr>
            <w:r w:rsidRPr="00F57A31">
              <w:rPr>
                <w:rStyle w:val="affff7"/>
                <w:smallCaps w:val="0"/>
                <w:color w:val="auto"/>
              </w:rPr>
              <w:t>例1:登録時に政府発行のID資格情報</w:t>
            </w:r>
            <w:r>
              <w:rPr>
                <w:rStyle w:val="affff7"/>
                <w:smallCaps w:val="0"/>
                <w:color w:val="auto"/>
              </w:rPr>
              <w:t>（</w:t>
            </w:r>
            <w:r w:rsidRPr="00F57A31">
              <w:rPr>
                <w:rStyle w:val="affff7"/>
                <w:smallCaps w:val="0"/>
                <w:color w:val="auto"/>
              </w:rPr>
              <w:t>パスポート、ビザ、運転免許証など</w:t>
            </w:r>
            <w:r>
              <w:rPr>
                <w:rStyle w:val="affff7"/>
                <w:smallCaps w:val="0"/>
                <w:color w:val="auto"/>
              </w:rPr>
              <w:t>）</w:t>
            </w:r>
            <w:r w:rsidRPr="00F57A31">
              <w:rPr>
                <w:rStyle w:val="affff7"/>
                <w:smallCaps w:val="0"/>
                <w:color w:val="auto"/>
              </w:rPr>
              <w:t>を使用して、個人の主張するIDを確認する。</w:t>
            </w:r>
          </w:p>
        </w:tc>
      </w:tr>
      <w:tr w:rsidR="00B87C2B" w:rsidRPr="00F57A31" w14:paraId="11ABFE51" w14:textId="77777777">
        <w:trPr>
          <w:trHeight w:val="870"/>
        </w:trPr>
        <w:tc>
          <w:tcPr>
            <w:tcW w:w="1555" w:type="dxa"/>
            <w:vMerge/>
            <w:shd w:val="clear" w:color="auto" w:fill="F2CEED" w:themeFill="accent5" w:themeFillTint="33"/>
            <w:noWrap/>
            <w:hideMark/>
          </w:tcPr>
          <w:p w14:paraId="48FE9228" w14:textId="77777777" w:rsidR="00B87C2B" w:rsidRPr="00F57A31" w:rsidRDefault="00B87C2B">
            <w:pPr>
              <w:pStyle w:val="affff3"/>
              <w:rPr>
                <w:rStyle w:val="affff7"/>
                <w:smallCaps w:val="0"/>
                <w:color w:val="auto"/>
              </w:rPr>
            </w:pPr>
          </w:p>
        </w:tc>
        <w:tc>
          <w:tcPr>
            <w:tcW w:w="1842" w:type="dxa"/>
            <w:vMerge/>
            <w:shd w:val="clear" w:color="auto" w:fill="auto"/>
            <w:hideMark/>
          </w:tcPr>
          <w:p w14:paraId="6939E1EB" w14:textId="77777777" w:rsidR="00B87C2B" w:rsidRPr="00F57A31" w:rsidRDefault="00B87C2B">
            <w:pPr>
              <w:pStyle w:val="affff3"/>
              <w:rPr>
                <w:rStyle w:val="affff7"/>
                <w:smallCaps w:val="0"/>
                <w:color w:val="auto"/>
              </w:rPr>
            </w:pPr>
          </w:p>
        </w:tc>
        <w:tc>
          <w:tcPr>
            <w:tcW w:w="2410" w:type="dxa"/>
            <w:vMerge/>
            <w:shd w:val="clear" w:color="auto" w:fill="auto"/>
            <w:hideMark/>
          </w:tcPr>
          <w:p w14:paraId="6C9CE8F5" w14:textId="77777777" w:rsidR="00B87C2B" w:rsidRPr="00F57A31" w:rsidRDefault="00B87C2B">
            <w:pPr>
              <w:pStyle w:val="affff3"/>
              <w:rPr>
                <w:rStyle w:val="affff7"/>
                <w:smallCaps w:val="0"/>
                <w:color w:val="auto"/>
              </w:rPr>
            </w:pPr>
          </w:p>
        </w:tc>
        <w:tc>
          <w:tcPr>
            <w:tcW w:w="4542" w:type="dxa"/>
            <w:shd w:val="clear" w:color="auto" w:fill="auto"/>
            <w:hideMark/>
          </w:tcPr>
          <w:p w14:paraId="5AA1F11E" w14:textId="77777777" w:rsidR="00B87C2B" w:rsidRPr="00F57A31" w:rsidRDefault="00B87C2B">
            <w:pPr>
              <w:pStyle w:val="affff3"/>
              <w:rPr>
                <w:rStyle w:val="affff7"/>
                <w:smallCaps w:val="0"/>
                <w:color w:val="auto"/>
              </w:rPr>
            </w:pPr>
            <w:r w:rsidRPr="00F57A31">
              <w:rPr>
                <w:rStyle w:val="affff7"/>
                <w:smallCaps w:val="0"/>
                <w:color w:val="auto"/>
              </w:rPr>
              <w:t>例2:各人に異なる資格情報を発行する</w:t>
            </w:r>
            <w:r>
              <w:rPr>
                <w:rStyle w:val="affff7"/>
                <w:smallCaps w:val="0"/>
                <w:color w:val="auto"/>
              </w:rPr>
              <w:t>（</w:t>
            </w:r>
            <w:r w:rsidRPr="00F57A31">
              <w:rPr>
                <w:rStyle w:val="affff7"/>
                <w:smallCaps w:val="0"/>
                <w:color w:val="auto"/>
              </w:rPr>
              <w:t>つまり、資格情報を共有しない</w:t>
            </w:r>
            <w:r>
              <w:rPr>
                <w:rStyle w:val="affff7"/>
                <w:smallCaps w:val="0"/>
                <w:color w:val="auto"/>
              </w:rPr>
              <w:t>）</w:t>
            </w:r>
            <w:r>
              <w:rPr>
                <w:rStyle w:val="affff7"/>
                <w:rFonts w:hint="eastAsia"/>
                <w:smallCaps w:val="0"/>
                <w:color w:val="auto"/>
              </w:rPr>
              <w:t>。</w:t>
            </w:r>
          </w:p>
        </w:tc>
      </w:tr>
      <w:tr w:rsidR="00B87C2B" w:rsidRPr="00F57A31" w14:paraId="5CB235C1" w14:textId="77777777">
        <w:trPr>
          <w:trHeight w:val="98"/>
        </w:trPr>
        <w:tc>
          <w:tcPr>
            <w:tcW w:w="1555" w:type="dxa"/>
            <w:vMerge/>
            <w:shd w:val="clear" w:color="auto" w:fill="F2CEED" w:themeFill="accent5" w:themeFillTint="33"/>
            <w:noWrap/>
            <w:hideMark/>
          </w:tcPr>
          <w:p w14:paraId="0E482AEB"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01A32369"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6A9222CC" w14:textId="77777777" w:rsidR="00B87C2B" w:rsidRPr="00F57A31" w:rsidRDefault="00B87C2B">
            <w:pPr>
              <w:pStyle w:val="affff3"/>
              <w:rPr>
                <w:rStyle w:val="affff7"/>
                <w:smallCaps w:val="0"/>
                <w:color w:val="auto"/>
              </w:rPr>
            </w:pPr>
            <w:r w:rsidRPr="00F57A31">
              <w:rPr>
                <w:rStyle w:val="affff7"/>
                <w:smallCaps w:val="0"/>
                <w:color w:val="auto"/>
              </w:rPr>
              <w:t>PR.AA-03:ユーザー、サービス、ハードウェアを認証する。</w:t>
            </w:r>
          </w:p>
        </w:tc>
        <w:tc>
          <w:tcPr>
            <w:tcW w:w="4542" w:type="dxa"/>
            <w:shd w:val="clear" w:color="auto" w:fill="auto"/>
            <w:hideMark/>
          </w:tcPr>
          <w:p w14:paraId="034DDA09" w14:textId="77777777" w:rsidR="00B87C2B" w:rsidRPr="00F57A31" w:rsidRDefault="00B87C2B">
            <w:pPr>
              <w:pStyle w:val="affff3"/>
              <w:rPr>
                <w:rStyle w:val="affff7"/>
                <w:smallCaps w:val="0"/>
                <w:color w:val="auto"/>
              </w:rPr>
            </w:pPr>
            <w:r w:rsidRPr="00F57A31">
              <w:rPr>
                <w:rStyle w:val="affff7"/>
                <w:smallCaps w:val="0"/>
                <w:color w:val="auto"/>
              </w:rPr>
              <w:t>例1:多要素認証を要求する。</w:t>
            </w:r>
          </w:p>
        </w:tc>
      </w:tr>
      <w:tr w:rsidR="00B87C2B" w:rsidRPr="00F57A31" w14:paraId="3DDB214E" w14:textId="77777777">
        <w:trPr>
          <w:trHeight w:val="827"/>
        </w:trPr>
        <w:tc>
          <w:tcPr>
            <w:tcW w:w="1555" w:type="dxa"/>
            <w:vMerge/>
            <w:shd w:val="clear" w:color="auto" w:fill="F2CEED" w:themeFill="accent5" w:themeFillTint="33"/>
            <w:noWrap/>
            <w:hideMark/>
          </w:tcPr>
          <w:p w14:paraId="3BC50695" w14:textId="77777777" w:rsidR="00B87C2B" w:rsidRPr="00F57A31" w:rsidRDefault="00B87C2B">
            <w:pPr>
              <w:pStyle w:val="affff3"/>
              <w:rPr>
                <w:rStyle w:val="affff7"/>
                <w:smallCaps w:val="0"/>
                <w:color w:val="auto"/>
              </w:rPr>
            </w:pPr>
          </w:p>
        </w:tc>
        <w:tc>
          <w:tcPr>
            <w:tcW w:w="1842" w:type="dxa"/>
            <w:vMerge/>
            <w:shd w:val="clear" w:color="auto" w:fill="auto"/>
            <w:hideMark/>
          </w:tcPr>
          <w:p w14:paraId="109A47F7" w14:textId="77777777" w:rsidR="00B87C2B" w:rsidRPr="00F57A31" w:rsidRDefault="00B87C2B">
            <w:pPr>
              <w:pStyle w:val="affff3"/>
              <w:rPr>
                <w:rStyle w:val="affff7"/>
                <w:smallCaps w:val="0"/>
                <w:color w:val="auto"/>
              </w:rPr>
            </w:pPr>
          </w:p>
        </w:tc>
        <w:tc>
          <w:tcPr>
            <w:tcW w:w="2410" w:type="dxa"/>
            <w:vMerge/>
            <w:shd w:val="clear" w:color="auto" w:fill="auto"/>
            <w:hideMark/>
          </w:tcPr>
          <w:p w14:paraId="09C78D4D" w14:textId="77777777" w:rsidR="00B87C2B" w:rsidRPr="00F57A31" w:rsidRDefault="00B87C2B">
            <w:pPr>
              <w:pStyle w:val="affff3"/>
              <w:rPr>
                <w:rStyle w:val="affff7"/>
                <w:smallCaps w:val="0"/>
                <w:color w:val="auto"/>
              </w:rPr>
            </w:pPr>
          </w:p>
        </w:tc>
        <w:tc>
          <w:tcPr>
            <w:tcW w:w="4542" w:type="dxa"/>
            <w:shd w:val="clear" w:color="auto" w:fill="auto"/>
            <w:hideMark/>
          </w:tcPr>
          <w:p w14:paraId="478469C9" w14:textId="77777777" w:rsidR="00B87C2B" w:rsidRPr="00F57A31" w:rsidRDefault="00B87C2B">
            <w:pPr>
              <w:pStyle w:val="affff3"/>
              <w:rPr>
                <w:rStyle w:val="affff7"/>
                <w:smallCaps w:val="0"/>
                <w:color w:val="auto"/>
              </w:rPr>
            </w:pPr>
            <w:r w:rsidRPr="00F57A31">
              <w:rPr>
                <w:rStyle w:val="affff7"/>
                <w:smallCaps w:val="0"/>
                <w:color w:val="auto"/>
              </w:rPr>
              <w:br w:type="column"/>
              <w:t>例2:パスワード、PIN、および同様の認証子の最小強度に関するポリシーを適用する。</w:t>
            </w:r>
          </w:p>
        </w:tc>
      </w:tr>
      <w:tr w:rsidR="00B87C2B" w:rsidRPr="00F57A31" w14:paraId="350C2F60" w14:textId="77777777">
        <w:trPr>
          <w:trHeight w:val="65"/>
        </w:trPr>
        <w:tc>
          <w:tcPr>
            <w:tcW w:w="1555" w:type="dxa"/>
            <w:vMerge/>
            <w:shd w:val="clear" w:color="auto" w:fill="F2CEED" w:themeFill="accent5" w:themeFillTint="33"/>
            <w:noWrap/>
            <w:hideMark/>
          </w:tcPr>
          <w:p w14:paraId="1A998CA6" w14:textId="77777777" w:rsidR="00B87C2B" w:rsidRPr="00F57A31" w:rsidRDefault="00B87C2B">
            <w:pPr>
              <w:pStyle w:val="affff3"/>
              <w:rPr>
                <w:rStyle w:val="affff7"/>
                <w:smallCaps w:val="0"/>
                <w:color w:val="auto"/>
              </w:rPr>
            </w:pPr>
          </w:p>
        </w:tc>
        <w:tc>
          <w:tcPr>
            <w:tcW w:w="1842" w:type="dxa"/>
            <w:vMerge/>
            <w:shd w:val="clear" w:color="auto" w:fill="auto"/>
            <w:hideMark/>
          </w:tcPr>
          <w:p w14:paraId="0FB57195" w14:textId="77777777" w:rsidR="00B87C2B" w:rsidRPr="00F57A31" w:rsidRDefault="00B87C2B">
            <w:pPr>
              <w:pStyle w:val="affff3"/>
              <w:rPr>
                <w:rStyle w:val="affff7"/>
                <w:smallCaps w:val="0"/>
                <w:color w:val="auto"/>
              </w:rPr>
            </w:pPr>
          </w:p>
        </w:tc>
        <w:tc>
          <w:tcPr>
            <w:tcW w:w="2410" w:type="dxa"/>
            <w:vMerge/>
            <w:shd w:val="clear" w:color="auto" w:fill="auto"/>
            <w:hideMark/>
          </w:tcPr>
          <w:p w14:paraId="3ED31A3A" w14:textId="77777777" w:rsidR="00B87C2B" w:rsidRPr="00F57A31" w:rsidRDefault="00B87C2B">
            <w:pPr>
              <w:pStyle w:val="affff3"/>
              <w:rPr>
                <w:rStyle w:val="affff7"/>
                <w:smallCaps w:val="0"/>
                <w:color w:val="auto"/>
              </w:rPr>
            </w:pPr>
          </w:p>
        </w:tc>
        <w:tc>
          <w:tcPr>
            <w:tcW w:w="4542" w:type="dxa"/>
            <w:shd w:val="clear" w:color="auto" w:fill="auto"/>
            <w:hideMark/>
          </w:tcPr>
          <w:p w14:paraId="43A1E648" w14:textId="77777777" w:rsidR="00B87C2B" w:rsidRPr="00F57A31" w:rsidRDefault="00B87C2B">
            <w:pPr>
              <w:pStyle w:val="affff3"/>
              <w:rPr>
                <w:rStyle w:val="affff7"/>
                <w:smallCaps w:val="0"/>
                <w:color w:val="auto"/>
              </w:rPr>
            </w:pPr>
            <w:r w:rsidRPr="00F57A31">
              <w:rPr>
                <w:rStyle w:val="affff7"/>
                <w:smallCaps w:val="0"/>
                <w:color w:val="auto"/>
              </w:rPr>
              <w:br w:type="column"/>
              <w:t>例3:リスクに基づいてユーザー、サービス、ハードウェアを定期的に再認証する</w:t>
            </w:r>
            <w:r>
              <w:rPr>
                <w:rStyle w:val="affff7"/>
                <w:smallCaps w:val="0"/>
                <w:color w:val="auto"/>
              </w:rPr>
              <w:t>（</w:t>
            </w:r>
            <w:r w:rsidRPr="00F57A31">
              <w:rPr>
                <w:rStyle w:val="affff7"/>
                <w:smallCaps w:val="0"/>
                <w:color w:val="auto"/>
              </w:rPr>
              <w:t>ゼロトラストアーキテクチャなど</w:t>
            </w:r>
            <w:r>
              <w:rPr>
                <w:rStyle w:val="affff7"/>
                <w:smallCaps w:val="0"/>
                <w:color w:val="auto"/>
              </w:rPr>
              <w:t>）</w:t>
            </w:r>
            <w:r>
              <w:rPr>
                <w:rStyle w:val="affff7"/>
                <w:rFonts w:hint="eastAsia"/>
                <w:smallCaps w:val="0"/>
                <w:color w:val="auto"/>
              </w:rPr>
              <w:t>。</w:t>
            </w:r>
          </w:p>
        </w:tc>
      </w:tr>
      <w:tr w:rsidR="00B87C2B" w:rsidRPr="00F57A31" w14:paraId="42B45C5B" w14:textId="77777777">
        <w:trPr>
          <w:trHeight w:val="762"/>
        </w:trPr>
        <w:tc>
          <w:tcPr>
            <w:tcW w:w="1555" w:type="dxa"/>
            <w:vMerge/>
            <w:shd w:val="clear" w:color="auto" w:fill="F2CEED" w:themeFill="accent5" w:themeFillTint="33"/>
            <w:noWrap/>
            <w:hideMark/>
          </w:tcPr>
          <w:p w14:paraId="2F8239D6" w14:textId="77777777" w:rsidR="00B87C2B" w:rsidRPr="00F57A31" w:rsidRDefault="00B87C2B">
            <w:pPr>
              <w:pStyle w:val="affff3"/>
              <w:rPr>
                <w:rStyle w:val="affff7"/>
                <w:smallCaps w:val="0"/>
                <w:color w:val="auto"/>
              </w:rPr>
            </w:pPr>
          </w:p>
        </w:tc>
        <w:tc>
          <w:tcPr>
            <w:tcW w:w="1842" w:type="dxa"/>
            <w:vMerge/>
            <w:shd w:val="clear" w:color="auto" w:fill="auto"/>
            <w:hideMark/>
          </w:tcPr>
          <w:p w14:paraId="31F196EB" w14:textId="77777777" w:rsidR="00B87C2B" w:rsidRPr="00F57A31" w:rsidRDefault="00B87C2B">
            <w:pPr>
              <w:pStyle w:val="affff3"/>
              <w:rPr>
                <w:rStyle w:val="affff7"/>
                <w:smallCaps w:val="0"/>
                <w:color w:val="auto"/>
              </w:rPr>
            </w:pPr>
          </w:p>
        </w:tc>
        <w:tc>
          <w:tcPr>
            <w:tcW w:w="2410" w:type="dxa"/>
            <w:vMerge/>
            <w:shd w:val="clear" w:color="auto" w:fill="auto"/>
            <w:hideMark/>
          </w:tcPr>
          <w:p w14:paraId="1C37767C" w14:textId="77777777" w:rsidR="00B87C2B" w:rsidRPr="00F57A31" w:rsidRDefault="00B87C2B">
            <w:pPr>
              <w:pStyle w:val="affff3"/>
              <w:rPr>
                <w:rStyle w:val="affff7"/>
                <w:smallCaps w:val="0"/>
                <w:color w:val="auto"/>
              </w:rPr>
            </w:pPr>
          </w:p>
        </w:tc>
        <w:tc>
          <w:tcPr>
            <w:tcW w:w="4542" w:type="dxa"/>
            <w:shd w:val="clear" w:color="auto" w:fill="auto"/>
            <w:hideMark/>
          </w:tcPr>
          <w:p w14:paraId="16C946F8" w14:textId="77777777" w:rsidR="00B87C2B" w:rsidRPr="00F57A31" w:rsidRDefault="00B87C2B">
            <w:pPr>
              <w:pStyle w:val="affff3"/>
              <w:rPr>
                <w:rStyle w:val="affff7"/>
                <w:smallCaps w:val="0"/>
                <w:color w:val="auto"/>
              </w:rPr>
            </w:pPr>
            <w:r w:rsidRPr="00F57A31">
              <w:rPr>
                <w:rStyle w:val="affff7"/>
                <w:smallCaps w:val="0"/>
                <w:color w:val="auto"/>
              </w:rPr>
              <w:br w:type="column"/>
              <w:t>例4:緊急時下においてセキュリティ確保に必要不可欠なアカウントにアクセス可能な担当者を確保する。</w:t>
            </w:r>
          </w:p>
        </w:tc>
      </w:tr>
      <w:tr w:rsidR="00B87C2B" w:rsidRPr="00F57A31" w14:paraId="4E7BAE37" w14:textId="77777777">
        <w:trPr>
          <w:trHeight w:val="787"/>
        </w:trPr>
        <w:tc>
          <w:tcPr>
            <w:tcW w:w="1555" w:type="dxa"/>
            <w:vMerge/>
            <w:shd w:val="clear" w:color="auto" w:fill="F2CEED" w:themeFill="accent5" w:themeFillTint="33"/>
            <w:noWrap/>
            <w:hideMark/>
          </w:tcPr>
          <w:p w14:paraId="1C47D4BF"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0AB95405"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02D8F2E0" w14:textId="77777777" w:rsidR="00B87C2B" w:rsidRPr="00F57A31" w:rsidRDefault="00B87C2B">
            <w:pPr>
              <w:pStyle w:val="affff3"/>
              <w:rPr>
                <w:rStyle w:val="affff7"/>
                <w:smallCaps w:val="0"/>
                <w:color w:val="auto"/>
              </w:rPr>
            </w:pPr>
            <w:r w:rsidRPr="00F57A31">
              <w:rPr>
                <w:rStyle w:val="affff7"/>
                <w:smallCaps w:val="0"/>
                <w:color w:val="auto"/>
              </w:rPr>
              <w:t>PR.AA-04:アイデンティティ・アサーションは保護、伝達、検証される。</w:t>
            </w:r>
          </w:p>
        </w:tc>
        <w:tc>
          <w:tcPr>
            <w:tcW w:w="4542" w:type="dxa"/>
            <w:shd w:val="clear" w:color="auto" w:fill="auto"/>
            <w:hideMark/>
          </w:tcPr>
          <w:p w14:paraId="57EA318C" w14:textId="77777777" w:rsidR="00B87C2B" w:rsidRPr="00F57A31" w:rsidRDefault="00B87C2B">
            <w:pPr>
              <w:pStyle w:val="affff3"/>
              <w:rPr>
                <w:rStyle w:val="affff7"/>
                <w:smallCaps w:val="0"/>
                <w:color w:val="auto"/>
              </w:rPr>
            </w:pPr>
            <w:r w:rsidRPr="00F57A31">
              <w:rPr>
                <w:rStyle w:val="affff7"/>
                <w:smallCaps w:val="0"/>
                <w:color w:val="auto"/>
              </w:rPr>
              <w:br w:type="column"/>
              <w:t>例1:シングルサインオンシステムを通じて認証とユーザー情報の伝達に使用されるIDアサーションを保護する。</w:t>
            </w:r>
          </w:p>
        </w:tc>
      </w:tr>
      <w:tr w:rsidR="00B87C2B" w:rsidRPr="00F57A31" w14:paraId="47187144" w14:textId="77777777">
        <w:trPr>
          <w:trHeight w:val="719"/>
        </w:trPr>
        <w:tc>
          <w:tcPr>
            <w:tcW w:w="1555" w:type="dxa"/>
            <w:vMerge/>
            <w:shd w:val="clear" w:color="auto" w:fill="F2CEED" w:themeFill="accent5" w:themeFillTint="33"/>
            <w:noWrap/>
            <w:hideMark/>
          </w:tcPr>
          <w:p w14:paraId="79D7431A" w14:textId="77777777" w:rsidR="00B87C2B" w:rsidRPr="00F57A31" w:rsidRDefault="00B87C2B">
            <w:pPr>
              <w:pStyle w:val="affff3"/>
              <w:rPr>
                <w:rStyle w:val="affff7"/>
                <w:smallCaps w:val="0"/>
                <w:color w:val="auto"/>
              </w:rPr>
            </w:pPr>
          </w:p>
        </w:tc>
        <w:tc>
          <w:tcPr>
            <w:tcW w:w="1842" w:type="dxa"/>
            <w:vMerge/>
            <w:shd w:val="clear" w:color="auto" w:fill="auto"/>
            <w:hideMark/>
          </w:tcPr>
          <w:p w14:paraId="52363574" w14:textId="77777777" w:rsidR="00B87C2B" w:rsidRPr="00F57A31" w:rsidRDefault="00B87C2B">
            <w:pPr>
              <w:pStyle w:val="affff3"/>
              <w:rPr>
                <w:rStyle w:val="affff7"/>
                <w:smallCaps w:val="0"/>
                <w:color w:val="auto"/>
              </w:rPr>
            </w:pPr>
          </w:p>
        </w:tc>
        <w:tc>
          <w:tcPr>
            <w:tcW w:w="2410" w:type="dxa"/>
            <w:vMerge/>
            <w:shd w:val="clear" w:color="auto" w:fill="auto"/>
            <w:hideMark/>
          </w:tcPr>
          <w:p w14:paraId="04AD8A78" w14:textId="77777777" w:rsidR="00B87C2B" w:rsidRPr="00F57A31" w:rsidRDefault="00B87C2B">
            <w:pPr>
              <w:pStyle w:val="affff3"/>
              <w:rPr>
                <w:rStyle w:val="affff7"/>
                <w:smallCaps w:val="0"/>
                <w:color w:val="auto"/>
              </w:rPr>
            </w:pPr>
          </w:p>
        </w:tc>
        <w:tc>
          <w:tcPr>
            <w:tcW w:w="4542" w:type="dxa"/>
            <w:shd w:val="clear" w:color="auto" w:fill="auto"/>
            <w:hideMark/>
          </w:tcPr>
          <w:p w14:paraId="10A5E394" w14:textId="77777777" w:rsidR="00B87C2B" w:rsidRPr="00F57A31" w:rsidRDefault="00B87C2B">
            <w:pPr>
              <w:pStyle w:val="affff3"/>
              <w:rPr>
                <w:rStyle w:val="affff7"/>
                <w:smallCaps w:val="0"/>
                <w:color w:val="auto"/>
              </w:rPr>
            </w:pPr>
            <w:r w:rsidRPr="00F57A31">
              <w:rPr>
                <w:rStyle w:val="affff7"/>
                <w:smallCaps w:val="0"/>
                <w:color w:val="auto"/>
              </w:rPr>
              <w:br w:type="column"/>
              <w:t>例2:連携システム間で認証とユーザー情報の伝達に使用されるアイデンティティ・アサーションの保護。</w:t>
            </w:r>
          </w:p>
        </w:tc>
      </w:tr>
      <w:tr w:rsidR="00B87C2B" w:rsidRPr="00F57A31" w14:paraId="3D427928" w14:textId="77777777">
        <w:trPr>
          <w:trHeight w:val="759"/>
        </w:trPr>
        <w:tc>
          <w:tcPr>
            <w:tcW w:w="1555" w:type="dxa"/>
            <w:vMerge/>
            <w:shd w:val="clear" w:color="auto" w:fill="F2CEED" w:themeFill="accent5" w:themeFillTint="33"/>
            <w:noWrap/>
            <w:hideMark/>
          </w:tcPr>
          <w:p w14:paraId="0FBE2901" w14:textId="77777777" w:rsidR="00B87C2B" w:rsidRPr="00F57A31" w:rsidRDefault="00B87C2B">
            <w:pPr>
              <w:pStyle w:val="affff3"/>
              <w:rPr>
                <w:rStyle w:val="affff7"/>
                <w:smallCaps w:val="0"/>
                <w:color w:val="auto"/>
              </w:rPr>
            </w:pPr>
          </w:p>
        </w:tc>
        <w:tc>
          <w:tcPr>
            <w:tcW w:w="1842" w:type="dxa"/>
            <w:vMerge/>
            <w:shd w:val="clear" w:color="auto" w:fill="auto"/>
            <w:hideMark/>
          </w:tcPr>
          <w:p w14:paraId="0D37C30A" w14:textId="77777777" w:rsidR="00B87C2B" w:rsidRPr="00F57A31" w:rsidRDefault="00B87C2B">
            <w:pPr>
              <w:pStyle w:val="affff3"/>
              <w:rPr>
                <w:rStyle w:val="affff7"/>
                <w:smallCaps w:val="0"/>
                <w:color w:val="auto"/>
              </w:rPr>
            </w:pPr>
          </w:p>
        </w:tc>
        <w:tc>
          <w:tcPr>
            <w:tcW w:w="2410" w:type="dxa"/>
            <w:vMerge/>
            <w:shd w:val="clear" w:color="auto" w:fill="auto"/>
            <w:hideMark/>
          </w:tcPr>
          <w:p w14:paraId="2F420889" w14:textId="77777777" w:rsidR="00B87C2B" w:rsidRPr="00F57A31" w:rsidRDefault="00B87C2B">
            <w:pPr>
              <w:pStyle w:val="affff3"/>
              <w:rPr>
                <w:rStyle w:val="affff7"/>
                <w:smallCaps w:val="0"/>
                <w:color w:val="auto"/>
              </w:rPr>
            </w:pPr>
          </w:p>
        </w:tc>
        <w:tc>
          <w:tcPr>
            <w:tcW w:w="4542" w:type="dxa"/>
            <w:shd w:val="clear" w:color="auto" w:fill="auto"/>
            <w:hideMark/>
          </w:tcPr>
          <w:p w14:paraId="134E4890" w14:textId="77777777" w:rsidR="00B87C2B" w:rsidRPr="00F57A31" w:rsidRDefault="00B87C2B">
            <w:pPr>
              <w:pStyle w:val="affff3"/>
              <w:rPr>
                <w:rStyle w:val="affff7"/>
                <w:smallCaps w:val="0"/>
                <w:color w:val="auto"/>
              </w:rPr>
            </w:pPr>
            <w:r w:rsidRPr="00F57A31">
              <w:rPr>
                <w:rStyle w:val="affff7"/>
                <w:smallCaps w:val="0"/>
                <w:color w:val="auto"/>
              </w:rPr>
              <w:br w:type="column"/>
              <w:t>例3:権限のある担当者が、緊急時の安全を守るために不可欠なアカウントにアクセスできるようにすること。</w:t>
            </w:r>
          </w:p>
        </w:tc>
      </w:tr>
      <w:tr w:rsidR="00B87C2B" w:rsidRPr="00F57A31" w14:paraId="7D307650" w14:textId="77777777">
        <w:trPr>
          <w:trHeight w:val="1224"/>
        </w:trPr>
        <w:tc>
          <w:tcPr>
            <w:tcW w:w="1555" w:type="dxa"/>
            <w:vMerge/>
            <w:shd w:val="clear" w:color="auto" w:fill="F2CEED" w:themeFill="accent5" w:themeFillTint="33"/>
            <w:noWrap/>
            <w:hideMark/>
          </w:tcPr>
          <w:p w14:paraId="3A2EB9E4"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2D9E28CF"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279063E5" w14:textId="77777777" w:rsidR="00B87C2B" w:rsidRPr="00F57A31" w:rsidRDefault="00B87C2B">
            <w:pPr>
              <w:pStyle w:val="affff3"/>
              <w:rPr>
                <w:rStyle w:val="affff7"/>
                <w:smallCaps w:val="0"/>
                <w:color w:val="auto"/>
              </w:rPr>
            </w:pPr>
            <w:r w:rsidRPr="00F57A31">
              <w:rPr>
                <w:rStyle w:val="affff7"/>
                <w:smallCaps w:val="0"/>
                <w:color w:val="auto"/>
              </w:rPr>
              <w:br w:type="column"/>
              <w:t>PR.AA-05:アクセス許可、資格、および権限がポリシーで定義され、管理され、実施され、レビューされ、最小特権と職務分離の原則が組み込まれている。</w:t>
            </w:r>
          </w:p>
        </w:tc>
        <w:tc>
          <w:tcPr>
            <w:tcW w:w="4542" w:type="dxa"/>
            <w:shd w:val="clear" w:color="auto" w:fill="auto"/>
            <w:hideMark/>
          </w:tcPr>
          <w:p w14:paraId="695501BC" w14:textId="77777777" w:rsidR="00B87C2B" w:rsidRPr="00F57A31" w:rsidRDefault="00B87C2B">
            <w:pPr>
              <w:pStyle w:val="affff3"/>
              <w:rPr>
                <w:rStyle w:val="affff7"/>
                <w:smallCaps w:val="0"/>
                <w:color w:val="auto"/>
              </w:rPr>
            </w:pPr>
            <w:r w:rsidRPr="00F57A31">
              <w:rPr>
                <w:rStyle w:val="affff7"/>
                <w:smallCaps w:val="0"/>
                <w:color w:val="auto"/>
              </w:rPr>
              <w:t>例1:論理的および物理的なアクセス権限を定期的に、および誰かがロールを変更したり組織を離れたりするたびに確認し、不要になった権限を速やかに取り消す。</w:t>
            </w:r>
          </w:p>
        </w:tc>
      </w:tr>
      <w:tr w:rsidR="00B87C2B" w:rsidRPr="00F57A31" w14:paraId="7D9AF8DC" w14:textId="77777777">
        <w:trPr>
          <w:trHeight w:val="933"/>
        </w:trPr>
        <w:tc>
          <w:tcPr>
            <w:tcW w:w="1555" w:type="dxa"/>
            <w:vMerge/>
            <w:shd w:val="clear" w:color="auto" w:fill="F2CEED" w:themeFill="accent5" w:themeFillTint="33"/>
            <w:noWrap/>
            <w:hideMark/>
          </w:tcPr>
          <w:p w14:paraId="4737E647" w14:textId="77777777" w:rsidR="00B87C2B" w:rsidRPr="00F57A31" w:rsidRDefault="00B87C2B">
            <w:pPr>
              <w:pStyle w:val="affff3"/>
              <w:rPr>
                <w:rStyle w:val="affff7"/>
                <w:smallCaps w:val="0"/>
                <w:color w:val="auto"/>
              </w:rPr>
            </w:pPr>
          </w:p>
        </w:tc>
        <w:tc>
          <w:tcPr>
            <w:tcW w:w="1842" w:type="dxa"/>
            <w:vMerge/>
            <w:shd w:val="clear" w:color="auto" w:fill="auto"/>
            <w:hideMark/>
          </w:tcPr>
          <w:p w14:paraId="468A1E84" w14:textId="77777777" w:rsidR="00B87C2B" w:rsidRPr="00F57A31" w:rsidRDefault="00B87C2B">
            <w:pPr>
              <w:pStyle w:val="affff3"/>
              <w:rPr>
                <w:rStyle w:val="affff7"/>
                <w:smallCaps w:val="0"/>
                <w:color w:val="auto"/>
              </w:rPr>
            </w:pPr>
          </w:p>
        </w:tc>
        <w:tc>
          <w:tcPr>
            <w:tcW w:w="2410" w:type="dxa"/>
            <w:vMerge/>
            <w:shd w:val="clear" w:color="auto" w:fill="auto"/>
            <w:hideMark/>
          </w:tcPr>
          <w:p w14:paraId="3BC176EF" w14:textId="77777777" w:rsidR="00B87C2B" w:rsidRPr="00F57A31" w:rsidRDefault="00B87C2B">
            <w:pPr>
              <w:pStyle w:val="affff3"/>
              <w:rPr>
                <w:rStyle w:val="affff7"/>
                <w:smallCaps w:val="0"/>
                <w:color w:val="auto"/>
              </w:rPr>
            </w:pPr>
          </w:p>
        </w:tc>
        <w:tc>
          <w:tcPr>
            <w:tcW w:w="4542" w:type="dxa"/>
            <w:shd w:val="clear" w:color="auto" w:fill="auto"/>
            <w:hideMark/>
          </w:tcPr>
          <w:p w14:paraId="07FC8585" w14:textId="77777777" w:rsidR="00B87C2B" w:rsidRPr="00F57A31" w:rsidRDefault="00B87C2B">
            <w:pPr>
              <w:pStyle w:val="affff3"/>
              <w:rPr>
                <w:rStyle w:val="affff7"/>
                <w:smallCaps w:val="0"/>
                <w:color w:val="auto"/>
              </w:rPr>
            </w:pPr>
            <w:r w:rsidRPr="00F57A31">
              <w:rPr>
                <w:rStyle w:val="affff7"/>
                <w:smallCaps w:val="0"/>
                <w:color w:val="auto"/>
              </w:rPr>
              <w:br w:type="column"/>
              <w:t>例2:リクエスターとリクエストされたリソースの属性を認証決定に考慮する</w:t>
            </w:r>
            <w:r>
              <w:rPr>
                <w:rStyle w:val="affff7"/>
                <w:smallCaps w:val="0"/>
                <w:color w:val="auto"/>
              </w:rPr>
              <w:t>（</w:t>
            </w:r>
            <w:r w:rsidRPr="00F57A31">
              <w:rPr>
                <w:rStyle w:val="affff7"/>
                <w:smallCaps w:val="0"/>
                <w:color w:val="auto"/>
              </w:rPr>
              <w:t>ジオロケーション、曜日/時間、リクエスターエンドポイントのサイバーヘルスなど</w:t>
            </w:r>
            <w:r>
              <w:rPr>
                <w:rStyle w:val="affff7"/>
                <w:smallCaps w:val="0"/>
                <w:color w:val="auto"/>
              </w:rPr>
              <w:t>）</w:t>
            </w:r>
            <w:r>
              <w:rPr>
                <w:rStyle w:val="affff7"/>
                <w:rFonts w:hint="eastAsia"/>
                <w:smallCaps w:val="0"/>
                <w:color w:val="auto"/>
              </w:rPr>
              <w:t>。</w:t>
            </w:r>
          </w:p>
        </w:tc>
      </w:tr>
      <w:tr w:rsidR="00B87C2B" w:rsidRPr="00F57A31" w14:paraId="6CBD4A8F" w14:textId="77777777">
        <w:trPr>
          <w:trHeight w:val="511"/>
        </w:trPr>
        <w:tc>
          <w:tcPr>
            <w:tcW w:w="1555" w:type="dxa"/>
            <w:vMerge/>
            <w:shd w:val="clear" w:color="auto" w:fill="F2CEED" w:themeFill="accent5" w:themeFillTint="33"/>
            <w:noWrap/>
            <w:hideMark/>
          </w:tcPr>
          <w:p w14:paraId="3D49FCF1" w14:textId="77777777" w:rsidR="00B87C2B" w:rsidRPr="00F57A31" w:rsidRDefault="00B87C2B">
            <w:pPr>
              <w:pStyle w:val="affff3"/>
              <w:rPr>
                <w:rStyle w:val="affff7"/>
                <w:smallCaps w:val="0"/>
                <w:color w:val="auto"/>
              </w:rPr>
            </w:pPr>
          </w:p>
        </w:tc>
        <w:tc>
          <w:tcPr>
            <w:tcW w:w="1842" w:type="dxa"/>
            <w:vMerge/>
            <w:shd w:val="clear" w:color="auto" w:fill="auto"/>
            <w:hideMark/>
          </w:tcPr>
          <w:p w14:paraId="5A798E7A" w14:textId="77777777" w:rsidR="00B87C2B" w:rsidRPr="00F57A31" w:rsidRDefault="00B87C2B">
            <w:pPr>
              <w:pStyle w:val="affff3"/>
              <w:rPr>
                <w:rStyle w:val="affff7"/>
                <w:smallCaps w:val="0"/>
                <w:color w:val="auto"/>
              </w:rPr>
            </w:pPr>
          </w:p>
        </w:tc>
        <w:tc>
          <w:tcPr>
            <w:tcW w:w="2410" w:type="dxa"/>
            <w:vMerge/>
            <w:shd w:val="clear" w:color="auto" w:fill="auto"/>
            <w:hideMark/>
          </w:tcPr>
          <w:p w14:paraId="045BD1DD" w14:textId="77777777" w:rsidR="00B87C2B" w:rsidRPr="00F57A31" w:rsidRDefault="00B87C2B">
            <w:pPr>
              <w:pStyle w:val="affff3"/>
              <w:rPr>
                <w:rStyle w:val="affff7"/>
                <w:smallCaps w:val="0"/>
                <w:color w:val="auto"/>
              </w:rPr>
            </w:pPr>
          </w:p>
        </w:tc>
        <w:tc>
          <w:tcPr>
            <w:tcW w:w="4542" w:type="dxa"/>
            <w:shd w:val="clear" w:color="auto" w:fill="auto"/>
            <w:hideMark/>
          </w:tcPr>
          <w:p w14:paraId="518EC235" w14:textId="77777777" w:rsidR="00B87C2B" w:rsidRPr="00F57A31" w:rsidRDefault="00B87C2B">
            <w:pPr>
              <w:pStyle w:val="affff3"/>
              <w:rPr>
                <w:rStyle w:val="affff7"/>
                <w:smallCaps w:val="0"/>
                <w:color w:val="auto"/>
              </w:rPr>
            </w:pPr>
            <w:r w:rsidRPr="00F57A31">
              <w:rPr>
                <w:rStyle w:val="affff7"/>
                <w:smallCaps w:val="0"/>
                <w:color w:val="auto"/>
              </w:rPr>
              <w:t>例3:アクセスと権限を必要最小限に制限する</w:t>
            </w:r>
            <w:r>
              <w:rPr>
                <w:rStyle w:val="affff7"/>
                <w:smallCaps w:val="0"/>
                <w:color w:val="auto"/>
              </w:rPr>
              <w:t>（</w:t>
            </w:r>
            <w:r w:rsidRPr="00F57A31">
              <w:rPr>
                <w:rStyle w:val="affff7"/>
                <w:smallCaps w:val="0"/>
                <w:color w:val="auto"/>
              </w:rPr>
              <w:t>例:ゼロトラストアーキテクチャ</w:t>
            </w:r>
            <w:r>
              <w:rPr>
                <w:rStyle w:val="affff7"/>
                <w:smallCaps w:val="0"/>
                <w:color w:val="auto"/>
              </w:rPr>
              <w:t>）</w:t>
            </w:r>
            <w:r>
              <w:rPr>
                <w:rStyle w:val="affff7"/>
                <w:rFonts w:hint="eastAsia"/>
                <w:smallCaps w:val="0"/>
                <w:color w:val="auto"/>
              </w:rPr>
              <w:t>。</w:t>
            </w:r>
          </w:p>
        </w:tc>
      </w:tr>
      <w:tr w:rsidR="00B87C2B" w:rsidRPr="00F57A31" w14:paraId="3E17F099" w14:textId="77777777">
        <w:trPr>
          <w:trHeight w:val="742"/>
        </w:trPr>
        <w:tc>
          <w:tcPr>
            <w:tcW w:w="1555" w:type="dxa"/>
            <w:vMerge/>
            <w:shd w:val="clear" w:color="auto" w:fill="F2CEED" w:themeFill="accent5" w:themeFillTint="33"/>
            <w:noWrap/>
            <w:hideMark/>
          </w:tcPr>
          <w:p w14:paraId="34E251F3" w14:textId="77777777" w:rsidR="00B87C2B" w:rsidRPr="00F57A31" w:rsidRDefault="00B87C2B">
            <w:pPr>
              <w:pStyle w:val="affff3"/>
              <w:rPr>
                <w:rStyle w:val="affff7"/>
                <w:smallCaps w:val="0"/>
                <w:color w:val="auto"/>
              </w:rPr>
            </w:pPr>
          </w:p>
        </w:tc>
        <w:tc>
          <w:tcPr>
            <w:tcW w:w="1842" w:type="dxa"/>
            <w:vMerge/>
            <w:shd w:val="clear" w:color="auto" w:fill="auto"/>
            <w:hideMark/>
          </w:tcPr>
          <w:p w14:paraId="696EB6CF" w14:textId="77777777" w:rsidR="00B87C2B" w:rsidRPr="00F57A31" w:rsidRDefault="00B87C2B">
            <w:pPr>
              <w:pStyle w:val="affff3"/>
              <w:rPr>
                <w:rStyle w:val="affff7"/>
                <w:smallCaps w:val="0"/>
                <w:color w:val="auto"/>
              </w:rPr>
            </w:pPr>
          </w:p>
        </w:tc>
        <w:tc>
          <w:tcPr>
            <w:tcW w:w="2410" w:type="dxa"/>
            <w:vMerge/>
            <w:shd w:val="clear" w:color="auto" w:fill="auto"/>
            <w:hideMark/>
          </w:tcPr>
          <w:p w14:paraId="576813BE" w14:textId="77777777" w:rsidR="00B87C2B" w:rsidRPr="00F57A31" w:rsidRDefault="00B87C2B">
            <w:pPr>
              <w:pStyle w:val="affff3"/>
              <w:rPr>
                <w:rStyle w:val="affff7"/>
                <w:smallCaps w:val="0"/>
                <w:color w:val="auto"/>
              </w:rPr>
            </w:pPr>
          </w:p>
        </w:tc>
        <w:tc>
          <w:tcPr>
            <w:tcW w:w="4542" w:type="dxa"/>
            <w:shd w:val="clear" w:color="auto" w:fill="auto"/>
            <w:hideMark/>
          </w:tcPr>
          <w:p w14:paraId="4ECA331E" w14:textId="77777777" w:rsidR="00B87C2B" w:rsidRPr="00F57A31" w:rsidRDefault="00B87C2B">
            <w:pPr>
              <w:pStyle w:val="affff3"/>
              <w:rPr>
                <w:rStyle w:val="affff7"/>
                <w:smallCaps w:val="0"/>
                <w:color w:val="auto"/>
              </w:rPr>
            </w:pPr>
            <w:r w:rsidRPr="00F57A31">
              <w:rPr>
                <w:rStyle w:val="affff7"/>
                <w:smallCaps w:val="0"/>
                <w:color w:val="auto"/>
              </w:rPr>
              <w:br w:type="column"/>
              <w:t>例4:重要なビジネス機能に関連する権限を定期的に見直して、職務の適切な分離を確認する。</w:t>
            </w:r>
          </w:p>
        </w:tc>
      </w:tr>
      <w:tr w:rsidR="00B87C2B" w:rsidRPr="00F57A31" w14:paraId="131BB0EE" w14:textId="77777777">
        <w:trPr>
          <w:trHeight w:val="510"/>
        </w:trPr>
        <w:tc>
          <w:tcPr>
            <w:tcW w:w="1555" w:type="dxa"/>
            <w:vMerge/>
            <w:shd w:val="clear" w:color="auto" w:fill="F2CEED" w:themeFill="accent5" w:themeFillTint="33"/>
            <w:noWrap/>
            <w:hideMark/>
          </w:tcPr>
          <w:p w14:paraId="3775EA3C"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41A7D2AB"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5E49BFEA" w14:textId="77777777" w:rsidR="00B87C2B" w:rsidRPr="00F57A31" w:rsidRDefault="00B87C2B">
            <w:pPr>
              <w:pStyle w:val="affff3"/>
              <w:rPr>
                <w:rStyle w:val="affff7"/>
                <w:smallCaps w:val="0"/>
                <w:color w:val="auto"/>
              </w:rPr>
            </w:pPr>
            <w:r w:rsidRPr="00F57A31">
              <w:rPr>
                <w:rStyle w:val="affff7"/>
                <w:smallCaps w:val="0"/>
                <w:color w:val="auto"/>
              </w:rPr>
              <w:t>PR.AA-06:資産への物理的なアクセスは、リスクに見合った形で管理、監視、実施される。</w:t>
            </w:r>
          </w:p>
        </w:tc>
        <w:tc>
          <w:tcPr>
            <w:tcW w:w="4542" w:type="dxa"/>
            <w:shd w:val="clear" w:color="auto" w:fill="auto"/>
            <w:hideMark/>
          </w:tcPr>
          <w:p w14:paraId="4E544D06" w14:textId="77777777" w:rsidR="00B87C2B" w:rsidRPr="00F57A31" w:rsidRDefault="00B87C2B">
            <w:pPr>
              <w:pStyle w:val="affff3"/>
              <w:rPr>
                <w:rStyle w:val="affff7"/>
                <w:smallCaps w:val="0"/>
                <w:color w:val="auto"/>
              </w:rPr>
            </w:pPr>
            <w:r w:rsidRPr="00F57A31">
              <w:rPr>
                <w:rStyle w:val="affff7"/>
                <w:smallCaps w:val="0"/>
                <w:color w:val="auto"/>
              </w:rPr>
              <w:br w:type="column"/>
              <w:t>例1:警備員、防犯カメラ、施錠された入り口、警報システム、およびその</w:t>
            </w:r>
            <w:r>
              <w:rPr>
                <w:rStyle w:val="affff7"/>
                <w:smallCaps w:val="0"/>
                <w:color w:val="auto"/>
              </w:rPr>
              <w:t>ほか</w:t>
            </w:r>
            <w:r w:rsidRPr="00F57A31">
              <w:rPr>
                <w:rStyle w:val="affff7"/>
                <w:smallCaps w:val="0"/>
                <w:color w:val="auto"/>
              </w:rPr>
              <w:t>の物理的制御を使用して、施設を監視し、アクセスを制限する。</w:t>
            </w:r>
          </w:p>
        </w:tc>
      </w:tr>
      <w:tr w:rsidR="00B87C2B" w:rsidRPr="00F57A31" w14:paraId="6527B0BC" w14:textId="77777777">
        <w:trPr>
          <w:trHeight w:val="737"/>
        </w:trPr>
        <w:tc>
          <w:tcPr>
            <w:tcW w:w="1555" w:type="dxa"/>
            <w:vMerge/>
            <w:shd w:val="clear" w:color="auto" w:fill="F2CEED" w:themeFill="accent5" w:themeFillTint="33"/>
            <w:noWrap/>
            <w:hideMark/>
          </w:tcPr>
          <w:p w14:paraId="285F5475" w14:textId="77777777" w:rsidR="00B87C2B" w:rsidRPr="00F57A31" w:rsidRDefault="00B87C2B">
            <w:pPr>
              <w:pStyle w:val="affff3"/>
              <w:rPr>
                <w:rStyle w:val="affff7"/>
                <w:smallCaps w:val="0"/>
                <w:color w:val="auto"/>
              </w:rPr>
            </w:pPr>
          </w:p>
        </w:tc>
        <w:tc>
          <w:tcPr>
            <w:tcW w:w="1842" w:type="dxa"/>
            <w:vMerge/>
            <w:shd w:val="clear" w:color="auto" w:fill="auto"/>
            <w:hideMark/>
          </w:tcPr>
          <w:p w14:paraId="6C37D69B" w14:textId="77777777" w:rsidR="00B87C2B" w:rsidRPr="00F57A31" w:rsidRDefault="00B87C2B">
            <w:pPr>
              <w:pStyle w:val="affff3"/>
              <w:rPr>
                <w:rStyle w:val="affff7"/>
                <w:smallCaps w:val="0"/>
                <w:color w:val="auto"/>
              </w:rPr>
            </w:pPr>
          </w:p>
        </w:tc>
        <w:tc>
          <w:tcPr>
            <w:tcW w:w="2410" w:type="dxa"/>
            <w:vMerge/>
            <w:shd w:val="clear" w:color="auto" w:fill="auto"/>
            <w:hideMark/>
          </w:tcPr>
          <w:p w14:paraId="3530EACD" w14:textId="77777777" w:rsidR="00B87C2B" w:rsidRPr="00F57A31" w:rsidRDefault="00B87C2B">
            <w:pPr>
              <w:pStyle w:val="affff3"/>
              <w:rPr>
                <w:rStyle w:val="affff7"/>
                <w:smallCaps w:val="0"/>
                <w:color w:val="auto"/>
              </w:rPr>
            </w:pPr>
          </w:p>
        </w:tc>
        <w:tc>
          <w:tcPr>
            <w:tcW w:w="4542" w:type="dxa"/>
            <w:shd w:val="clear" w:color="auto" w:fill="auto"/>
            <w:hideMark/>
          </w:tcPr>
          <w:p w14:paraId="30AC82EE" w14:textId="77777777" w:rsidR="00B87C2B" w:rsidRPr="00F57A31" w:rsidRDefault="00B87C2B">
            <w:pPr>
              <w:pStyle w:val="affff3"/>
              <w:rPr>
                <w:rStyle w:val="affff7"/>
                <w:smallCaps w:val="0"/>
                <w:color w:val="auto"/>
              </w:rPr>
            </w:pPr>
            <w:r w:rsidRPr="00F57A31">
              <w:rPr>
                <w:rStyle w:val="affff7"/>
                <w:smallCaps w:val="0"/>
                <w:color w:val="auto"/>
              </w:rPr>
              <w:t>例2:リスクの高い資産を含むエリアに対して、追加の物理的セキュリティ制御を採用する。</w:t>
            </w:r>
          </w:p>
        </w:tc>
      </w:tr>
      <w:tr w:rsidR="00B87C2B" w:rsidRPr="00F57A31" w14:paraId="67F0605F" w14:textId="77777777">
        <w:trPr>
          <w:trHeight w:val="831"/>
        </w:trPr>
        <w:tc>
          <w:tcPr>
            <w:tcW w:w="1555" w:type="dxa"/>
            <w:vMerge/>
            <w:shd w:val="clear" w:color="auto" w:fill="F2CEED" w:themeFill="accent5" w:themeFillTint="33"/>
            <w:noWrap/>
            <w:hideMark/>
          </w:tcPr>
          <w:p w14:paraId="3EB4190E" w14:textId="77777777" w:rsidR="00B87C2B" w:rsidRPr="00F57A31" w:rsidRDefault="00B87C2B">
            <w:pPr>
              <w:pStyle w:val="affff3"/>
              <w:rPr>
                <w:rStyle w:val="affff7"/>
                <w:smallCaps w:val="0"/>
                <w:color w:val="auto"/>
              </w:rPr>
            </w:pPr>
          </w:p>
        </w:tc>
        <w:tc>
          <w:tcPr>
            <w:tcW w:w="1842" w:type="dxa"/>
            <w:vMerge/>
            <w:shd w:val="clear" w:color="auto" w:fill="auto"/>
            <w:hideMark/>
          </w:tcPr>
          <w:p w14:paraId="1E31F220" w14:textId="77777777" w:rsidR="00B87C2B" w:rsidRPr="00F57A31" w:rsidRDefault="00B87C2B">
            <w:pPr>
              <w:pStyle w:val="affff3"/>
              <w:rPr>
                <w:rStyle w:val="affff7"/>
                <w:smallCaps w:val="0"/>
                <w:color w:val="auto"/>
              </w:rPr>
            </w:pPr>
          </w:p>
        </w:tc>
        <w:tc>
          <w:tcPr>
            <w:tcW w:w="2410" w:type="dxa"/>
            <w:vMerge/>
            <w:shd w:val="clear" w:color="auto" w:fill="auto"/>
            <w:hideMark/>
          </w:tcPr>
          <w:p w14:paraId="7D226666" w14:textId="77777777" w:rsidR="00B87C2B" w:rsidRPr="00F57A31" w:rsidRDefault="00B87C2B">
            <w:pPr>
              <w:pStyle w:val="affff3"/>
              <w:rPr>
                <w:rStyle w:val="affff7"/>
                <w:smallCaps w:val="0"/>
                <w:color w:val="auto"/>
              </w:rPr>
            </w:pPr>
          </w:p>
        </w:tc>
        <w:tc>
          <w:tcPr>
            <w:tcW w:w="4542" w:type="dxa"/>
            <w:shd w:val="clear" w:color="auto" w:fill="auto"/>
            <w:hideMark/>
          </w:tcPr>
          <w:p w14:paraId="2BBF60C6" w14:textId="77777777" w:rsidR="00B87C2B" w:rsidRPr="00F57A31" w:rsidRDefault="00B87C2B">
            <w:pPr>
              <w:pStyle w:val="affff3"/>
              <w:rPr>
                <w:rStyle w:val="affff7"/>
                <w:smallCaps w:val="0"/>
                <w:color w:val="auto"/>
              </w:rPr>
            </w:pPr>
            <w:r w:rsidRPr="00F57A31">
              <w:rPr>
                <w:rStyle w:val="affff7"/>
                <w:smallCaps w:val="0"/>
                <w:color w:val="auto"/>
              </w:rPr>
              <w:br w:type="column"/>
              <w:t>例3:ビジネスに不可欠な資産を含むエリア内で、ゲスト、ベンダー、その</w:t>
            </w:r>
            <w:r>
              <w:rPr>
                <w:rStyle w:val="affff7"/>
                <w:smallCaps w:val="0"/>
                <w:color w:val="auto"/>
              </w:rPr>
              <w:t>ほか</w:t>
            </w:r>
            <w:r w:rsidRPr="00F57A31">
              <w:rPr>
                <w:rStyle w:val="affff7"/>
                <w:smallCaps w:val="0"/>
                <w:color w:val="auto"/>
              </w:rPr>
              <w:t>の第三者をエスコートする。</w:t>
            </w:r>
          </w:p>
        </w:tc>
      </w:tr>
      <w:tr w:rsidR="00B87C2B" w:rsidRPr="00F57A31" w14:paraId="627FFD5C" w14:textId="77777777">
        <w:trPr>
          <w:trHeight w:val="1586"/>
        </w:trPr>
        <w:tc>
          <w:tcPr>
            <w:tcW w:w="1555" w:type="dxa"/>
            <w:vMerge/>
            <w:shd w:val="clear" w:color="auto" w:fill="F2CEED" w:themeFill="accent5" w:themeFillTint="33"/>
            <w:noWrap/>
            <w:hideMark/>
          </w:tcPr>
          <w:p w14:paraId="0BAE118E" w14:textId="77777777" w:rsidR="00B87C2B" w:rsidRPr="00F57A31" w:rsidRDefault="00B87C2B">
            <w:pPr>
              <w:pStyle w:val="affff3"/>
              <w:rPr>
                <w:rStyle w:val="affff7"/>
                <w:smallCaps w:val="0"/>
                <w:color w:val="auto"/>
              </w:rPr>
            </w:pPr>
          </w:p>
        </w:tc>
        <w:tc>
          <w:tcPr>
            <w:tcW w:w="1842" w:type="dxa"/>
            <w:vMerge w:val="restart"/>
            <w:shd w:val="clear" w:color="auto" w:fill="auto"/>
            <w:hideMark/>
          </w:tcPr>
          <w:p w14:paraId="2FE41D6C" w14:textId="77777777" w:rsidR="00B87C2B" w:rsidRPr="00F57A31" w:rsidRDefault="00B87C2B">
            <w:pPr>
              <w:pStyle w:val="affff3"/>
              <w:rPr>
                <w:rStyle w:val="affff7"/>
                <w:smallCaps w:val="0"/>
                <w:color w:val="auto"/>
              </w:rPr>
            </w:pPr>
            <w:r w:rsidRPr="00F57A31">
              <w:rPr>
                <w:rStyle w:val="affff7"/>
                <w:smallCaps w:val="0"/>
                <w:color w:val="auto"/>
              </w:rPr>
              <w:br w:type="column"/>
              <w:t>意識向上とトレーニング（PR.AT）:組織の要員は、サイバーセキュリティに関する意識向上とトレーニングを受け、サイバーセキュリティ関連の業務を遂行できるようになる。</w:t>
            </w:r>
          </w:p>
        </w:tc>
        <w:tc>
          <w:tcPr>
            <w:tcW w:w="2410" w:type="dxa"/>
            <w:vMerge w:val="restart"/>
            <w:shd w:val="clear" w:color="auto" w:fill="auto"/>
            <w:noWrap/>
            <w:hideMark/>
          </w:tcPr>
          <w:p w14:paraId="5D4991D9" w14:textId="77777777" w:rsidR="00B87C2B" w:rsidRPr="00F57A31" w:rsidRDefault="00B87C2B">
            <w:pPr>
              <w:pStyle w:val="affff3"/>
              <w:rPr>
                <w:rStyle w:val="affff7"/>
                <w:smallCaps w:val="0"/>
                <w:color w:val="auto"/>
              </w:rPr>
            </w:pPr>
            <w:r w:rsidRPr="00F57A31">
              <w:rPr>
                <w:rStyle w:val="affff7"/>
                <w:smallCaps w:val="0"/>
                <w:color w:val="auto"/>
              </w:rPr>
              <w:t>PR.AT-01:要員は、サイバーセキュリティリスクを念頭において一般的な業務を遂行するための知識と技能を有するよう、意識向上とトレーニングを受ける。</w:t>
            </w:r>
            <w:r w:rsidRPr="00F57A31">
              <w:rPr>
                <w:rStyle w:val="affff7"/>
                <w:smallCaps w:val="0"/>
                <w:color w:val="auto"/>
              </w:rPr>
              <w:br w:type="column"/>
            </w:r>
          </w:p>
        </w:tc>
        <w:tc>
          <w:tcPr>
            <w:tcW w:w="4542" w:type="dxa"/>
            <w:shd w:val="clear" w:color="auto" w:fill="auto"/>
            <w:hideMark/>
          </w:tcPr>
          <w:p w14:paraId="6A6D14F6" w14:textId="77777777" w:rsidR="00B87C2B" w:rsidRPr="003B0313" w:rsidRDefault="00B87C2B">
            <w:pPr>
              <w:pStyle w:val="affff3"/>
              <w:rPr>
                <w:rStyle w:val="affff7"/>
                <w:smallCaps w:val="0"/>
                <w:color w:val="auto"/>
              </w:rPr>
            </w:pPr>
            <w:r w:rsidRPr="00F57A31">
              <w:rPr>
                <w:rStyle w:val="affff7"/>
                <w:smallCaps w:val="0"/>
                <w:color w:val="auto"/>
              </w:rPr>
              <w:br w:type="column"/>
              <w:t>例1:従業員、請負業者、パートナー、サプライヤー、および組織の非公開リソースのその</w:t>
            </w:r>
            <w:r>
              <w:rPr>
                <w:rStyle w:val="affff7"/>
                <w:smallCaps w:val="0"/>
                <w:color w:val="auto"/>
              </w:rPr>
              <w:t>ほか</w:t>
            </w:r>
            <w:r w:rsidRPr="00F57A31">
              <w:rPr>
                <w:rStyle w:val="affff7"/>
                <w:smallCaps w:val="0"/>
                <w:color w:val="auto"/>
              </w:rPr>
              <w:t>すべてのユーザーに、基本的なサイバーセキュリティの認識とトレーニングを提供する。</w:t>
            </w:r>
          </w:p>
          <w:p w14:paraId="75CA071E" w14:textId="77777777" w:rsidR="00B87C2B" w:rsidRPr="00F57A31" w:rsidRDefault="00B87C2B">
            <w:pPr>
              <w:pStyle w:val="affff3"/>
              <w:rPr>
                <w:rStyle w:val="affff7"/>
                <w:smallCaps w:val="0"/>
                <w:color w:val="auto"/>
              </w:rPr>
            </w:pPr>
          </w:p>
        </w:tc>
      </w:tr>
      <w:tr w:rsidR="00B87C2B" w:rsidRPr="00F57A31" w14:paraId="7FB4D058" w14:textId="77777777">
        <w:trPr>
          <w:trHeight w:val="1963"/>
        </w:trPr>
        <w:tc>
          <w:tcPr>
            <w:tcW w:w="1555" w:type="dxa"/>
            <w:vMerge/>
            <w:shd w:val="clear" w:color="auto" w:fill="F2CEED" w:themeFill="accent5" w:themeFillTint="33"/>
            <w:noWrap/>
            <w:hideMark/>
          </w:tcPr>
          <w:p w14:paraId="6327AF2D" w14:textId="77777777" w:rsidR="00B87C2B" w:rsidRPr="00F57A31" w:rsidRDefault="00B87C2B">
            <w:pPr>
              <w:pStyle w:val="affff3"/>
              <w:rPr>
                <w:rStyle w:val="affff7"/>
                <w:smallCaps w:val="0"/>
                <w:color w:val="auto"/>
              </w:rPr>
            </w:pPr>
          </w:p>
        </w:tc>
        <w:tc>
          <w:tcPr>
            <w:tcW w:w="1842" w:type="dxa"/>
            <w:vMerge/>
            <w:shd w:val="clear" w:color="auto" w:fill="auto"/>
            <w:hideMark/>
          </w:tcPr>
          <w:p w14:paraId="04783BC0" w14:textId="77777777" w:rsidR="00B87C2B" w:rsidRPr="00F57A31" w:rsidRDefault="00B87C2B">
            <w:pPr>
              <w:pStyle w:val="affff3"/>
              <w:rPr>
                <w:rStyle w:val="affff7"/>
                <w:smallCaps w:val="0"/>
                <w:color w:val="auto"/>
              </w:rPr>
            </w:pPr>
          </w:p>
        </w:tc>
        <w:tc>
          <w:tcPr>
            <w:tcW w:w="2410" w:type="dxa"/>
            <w:vMerge/>
            <w:shd w:val="clear" w:color="auto" w:fill="auto"/>
            <w:hideMark/>
          </w:tcPr>
          <w:p w14:paraId="1398E588" w14:textId="77777777" w:rsidR="00B87C2B" w:rsidRPr="00F57A31" w:rsidRDefault="00B87C2B">
            <w:pPr>
              <w:pStyle w:val="affff3"/>
              <w:rPr>
                <w:rStyle w:val="affff7"/>
                <w:smallCaps w:val="0"/>
                <w:color w:val="auto"/>
              </w:rPr>
            </w:pPr>
          </w:p>
        </w:tc>
        <w:tc>
          <w:tcPr>
            <w:tcW w:w="4542" w:type="dxa"/>
            <w:shd w:val="clear" w:color="auto" w:fill="auto"/>
            <w:hideMark/>
          </w:tcPr>
          <w:p w14:paraId="6BAA4F65" w14:textId="77777777" w:rsidR="00B87C2B" w:rsidRPr="00F57A31" w:rsidRDefault="00B87C2B">
            <w:pPr>
              <w:pStyle w:val="affff3"/>
              <w:rPr>
                <w:rStyle w:val="affff7"/>
                <w:smallCaps w:val="0"/>
                <w:color w:val="auto"/>
              </w:rPr>
            </w:pPr>
            <w:r w:rsidRPr="00F57A31">
              <w:rPr>
                <w:rStyle w:val="affff7"/>
                <w:smallCaps w:val="0"/>
                <w:color w:val="auto"/>
              </w:rPr>
              <w:br w:type="column"/>
              <w:t>例2:ソーシャルエンジニアリングの試みやその</w:t>
            </w:r>
            <w:r>
              <w:rPr>
                <w:rStyle w:val="affff7"/>
                <w:smallCaps w:val="0"/>
                <w:color w:val="auto"/>
              </w:rPr>
              <w:t>ほか</w:t>
            </w:r>
            <w:r w:rsidRPr="00F57A31">
              <w:rPr>
                <w:rStyle w:val="affff7"/>
                <w:smallCaps w:val="0"/>
                <w:color w:val="auto"/>
              </w:rPr>
              <w:t>の一般的な攻撃を認識し、攻撃や疑わしい活動を報告し、利用規定を</w:t>
            </w:r>
            <w:r>
              <w:rPr>
                <w:rStyle w:val="affff7"/>
                <w:smallCaps w:val="0"/>
                <w:color w:val="auto"/>
              </w:rPr>
              <w:t>順守</w:t>
            </w:r>
            <w:r w:rsidRPr="00F57A31">
              <w:rPr>
                <w:rStyle w:val="affff7"/>
                <w:smallCaps w:val="0"/>
                <w:color w:val="auto"/>
              </w:rPr>
              <w:t>し、基本的なサイバーハイジーンタスク</w:t>
            </w:r>
            <w:r>
              <w:rPr>
                <w:rStyle w:val="affff7"/>
                <w:smallCaps w:val="0"/>
                <w:color w:val="auto"/>
              </w:rPr>
              <w:t>（</w:t>
            </w:r>
            <w:r w:rsidRPr="00F57A31">
              <w:rPr>
                <w:rStyle w:val="affff7"/>
                <w:smallCaps w:val="0"/>
                <w:color w:val="auto"/>
              </w:rPr>
              <w:t>ソフトウェアのパッチ適用、パスワードの選択、資格情報の保護など</w:t>
            </w:r>
            <w:r>
              <w:rPr>
                <w:rStyle w:val="affff7"/>
                <w:smallCaps w:val="0"/>
                <w:color w:val="auto"/>
              </w:rPr>
              <w:t>）</w:t>
            </w:r>
            <w:r w:rsidRPr="00F57A31">
              <w:rPr>
                <w:rStyle w:val="affff7"/>
                <w:smallCaps w:val="0"/>
                <w:color w:val="auto"/>
              </w:rPr>
              <w:t>を実行するように、</w:t>
            </w:r>
            <w:r>
              <w:rPr>
                <w:rStyle w:val="affff7"/>
                <w:rFonts w:hint="eastAsia"/>
                <w:smallCaps w:val="0"/>
                <w:color w:val="auto"/>
              </w:rPr>
              <w:t>従業員</w:t>
            </w:r>
            <w:r w:rsidRPr="00F57A31">
              <w:rPr>
                <w:rStyle w:val="affff7"/>
                <w:smallCaps w:val="0"/>
                <w:color w:val="auto"/>
              </w:rPr>
              <w:t>を訓練</w:t>
            </w:r>
            <w:r>
              <w:rPr>
                <w:rStyle w:val="affff7"/>
                <w:rFonts w:hint="eastAsia"/>
                <w:smallCaps w:val="0"/>
                <w:color w:val="auto"/>
              </w:rPr>
              <w:t>する</w:t>
            </w:r>
            <w:r w:rsidRPr="00F57A31">
              <w:rPr>
                <w:rStyle w:val="affff7"/>
                <w:smallCaps w:val="0"/>
                <w:color w:val="auto"/>
              </w:rPr>
              <w:t>。</w:t>
            </w:r>
          </w:p>
        </w:tc>
      </w:tr>
      <w:tr w:rsidR="00B87C2B" w:rsidRPr="00F57A31" w14:paraId="07DDF682" w14:textId="77777777">
        <w:trPr>
          <w:trHeight w:val="708"/>
        </w:trPr>
        <w:tc>
          <w:tcPr>
            <w:tcW w:w="1555" w:type="dxa"/>
            <w:vMerge/>
            <w:shd w:val="clear" w:color="auto" w:fill="F2CEED" w:themeFill="accent5" w:themeFillTint="33"/>
            <w:noWrap/>
            <w:hideMark/>
          </w:tcPr>
          <w:p w14:paraId="56A9CD82" w14:textId="77777777" w:rsidR="00B87C2B" w:rsidRPr="00F57A31" w:rsidRDefault="00B87C2B">
            <w:pPr>
              <w:pStyle w:val="affff3"/>
              <w:rPr>
                <w:rStyle w:val="affff7"/>
                <w:smallCaps w:val="0"/>
                <w:color w:val="auto"/>
              </w:rPr>
            </w:pPr>
          </w:p>
        </w:tc>
        <w:tc>
          <w:tcPr>
            <w:tcW w:w="1842" w:type="dxa"/>
            <w:vMerge/>
            <w:shd w:val="clear" w:color="auto" w:fill="auto"/>
            <w:hideMark/>
          </w:tcPr>
          <w:p w14:paraId="4B3DD2B6" w14:textId="77777777" w:rsidR="00B87C2B" w:rsidRPr="00F57A31" w:rsidRDefault="00B87C2B">
            <w:pPr>
              <w:pStyle w:val="affff3"/>
              <w:rPr>
                <w:rStyle w:val="affff7"/>
                <w:smallCaps w:val="0"/>
                <w:color w:val="auto"/>
              </w:rPr>
            </w:pPr>
          </w:p>
        </w:tc>
        <w:tc>
          <w:tcPr>
            <w:tcW w:w="2410" w:type="dxa"/>
            <w:vMerge/>
            <w:shd w:val="clear" w:color="auto" w:fill="auto"/>
            <w:hideMark/>
          </w:tcPr>
          <w:p w14:paraId="1DC96BD5" w14:textId="77777777" w:rsidR="00B87C2B" w:rsidRPr="00F57A31" w:rsidRDefault="00B87C2B">
            <w:pPr>
              <w:pStyle w:val="affff3"/>
              <w:rPr>
                <w:rStyle w:val="affff7"/>
                <w:smallCaps w:val="0"/>
                <w:color w:val="auto"/>
              </w:rPr>
            </w:pPr>
          </w:p>
        </w:tc>
        <w:tc>
          <w:tcPr>
            <w:tcW w:w="4542" w:type="dxa"/>
            <w:shd w:val="clear" w:color="auto" w:fill="auto"/>
            <w:hideMark/>
          </w:tcPr>
          <w:p w14:paraId="533A8A71" w14:textId="77777777" w:rsidR="00B87C2B" w:rsidRPr="00F57A31" w:rsidRDefault="00B87C2B">
            <w:pPr>
              <w:pStyle w:val="affff3"/>
              <w:rPr>
                <w:rStyle w:val="affff7"/>
                <w:smallCaps w:val="0"/>
                <w:color w:val="auto"/>
              </w:rPr>
            </w:pPr>
            <w:r w:rsidRPr="00F57A31">
              <w:rPr>
                <w:rStyle w:val="affff7"/>
                <w:smallCaps w:val="0"/>
                <w:color w:val="auto"/>
              </w:rPr>
              <w:t>例3:サイバーセキュリティポリシー違反の結果について、個々のユーザーと組織全体の両方に説明する。</w:t>
            </w:r>
          </w:p>
        </w:tc>
      </w:tr>
      <w:tr w:rsidR="00B87C2B" w:rsidRPr="00F57A31" w14:paraId="7F305C94" w14:textId="77777777">
        <w:trPr>
          <w:trHeight w:val="747"/>
        </w:trPr>
        <w:tc>
          <w:tcPr>
            <w:tcW w:w="1555" w:type="dxa"/>
            <w:vMerge/>
            <w:shd w:val="clear" w:color="auto" w:fill="F2CEED" w:themeFill="accent5" w:themeFillTint="33"/>
            <w:noWrap/>
            <w:hideMark/>
          </w:tcPr>
          <w:p w14:paraId="69468A74" w14:textId="77777777" w:rsidR="00B87C2B" w:rsidRPr="00F57A31" w:rsidRDefault="00B87C2B">
            <w:pPr>
              <w:pStyle w:val="affff3"/>
              <w:rPr>
                <w:rStyle w:val="affff7"/>
                <w:smallCaps w:val="0"/>
                <w:color w:val="auto"/>
              </w:rPr>
            </w:pPr>
          </w:p>
        </w:tc>
        <w:tc>
          <w:tcPr>
            <w:tcW w:w="1842" w:type="dxa"/>
            <w:vMerge/>
            <w:shd w:val="clear" w:color="auto" w:fill="auto"/>
            <w:hideMark/>
          </w:tcPr>
          <w:p w14:paraId="523A6AF1" w14:textId="77777777" w:rsidR="00B87C2B" w:rsidRPr="00F57A31" w:rsidRDefault="00B87C2B">
            <w:pPr>
              <w:pStyle w:val="affff3"/>
              <w:rPr>
                <w:rStyle w:val="affff7"/>
                <w:smallCaps w:val="0"/>
                <w:color w:val="auto"/>
              </w:rPr>
            </w:pPr>
          </w:p>
        </w:tc>
        <w:tc>
          <w:tcPr>
            <w:tcW w:w="2410" w:type="dxa"/>
            <w:vMerge/>
            <w:shd w:val="clear" w:color="auto" w:fill="auto"/>
            <w:hideMark/>
          </w:tcPr>
          <w:p w14:paraId="2625817C" w14:textId="77777777" w:rsidR="00B87C2B" w:rsidRPr="00F57A31" w:rsidRDefault="00B87C2B">
            <w:pPr>
              <w:pStyle w:val="affff3"/>
              <w:rPr>
                <w:rStyle w:val="affff7"/>
                <w:smallCaps w:val="0"/>
                <w:color w:val="auto"/>
              </w:rPr>
            </w:pPr>
          </w:p>
        </w:tc>
        <w:tc>
          <w:tcPr>
            <w:tcW w:w="4542" w:type="dxa"/>
            <w:shd w:val="clear" w:color="auto" w:fill="auto"/>
            <w:hideMark/>
          </w:tcPr>
          <w:p w14:paraId="07E53509" w14:textId="77777777" w:rsidR="00B87C2B" w:rsidRPr="00F57A31" w:rsidRDefault="00B87C2B">
            <w:pPr>
              <w:pStyle w:val="affff3"/>
              <w:rPr>
                <w:rStyle w:val="affff7"/>
                <w:smallCaps w:val="0"/>
                <w:color w:val="auto"/>
              </w:rPr>
            </w:pPr>
            <w:r w:rsidRPr="00F57A31">
              <w:rPr>
                <w:rStyle w:val="affff7"/>
                <w:smallCaps w:val="0"/>
                <w:color w:val="auto"/>
              </w:rPr>
              <w:br w:type="column"/>
              <w:t>例4:基本的なサイバーセキュリティの実践に関するユーザーの理解度を定期的に評価またはテストする。</w:t>
            </w:r>
          </w:p>
        </w:tc>
      </w:tr>
      <w:tr w:rsidR="00B87C2B" w:rsidRPr="00F57A31" w14:paraId="5A5C5C32" w14:textId="77777777">
        <w:trPr>
          <w:trHeight w:val="739"/>
        </w:trPr>
        <w:tc>
          <w:tcPr>
            <w:tcW w:w="1555" w:type="dxa"/>
            <w:vMerge/>
            <w:shd w:val="clear" w:color="auto" w:fill="F2CEED" w:themeFill="accent5" w:themeFillTint="33"/>
            <w:noWrap/>
            <w:hideMark/>
          </w:tcPr>
          <w:p w14:paraId="7D5C9073" w14:textId="77777777" w:rsidR="00B87C2B" w:rsidRPr="00F57A31" w:rsidRDefault="00B87C2B">
            <w:pPr>
              <w:pStyle w:val="affff3"/>
              <w:rPr>
                <w:rStyle w:val="affff7"/>
                <w:smallCaps w:val="0"/>
                <w:color w:val="auto"/>
              </w:rPr>
            </w:pPr>
          </w:p>
        </w:tc>
        <w:tc>
          <w:tcPr>
            <w:tcW w:w="1842" w:type="dxa"/>
            <w:vMerge/>
            <w:shd w:val="clear" w:color="auto" w:fill="auto"/>
            <w:hideMark/>
          </w:tcPr>
          <w:p w14:paraId="631E8130" w14:textId="77777777" w:rsidR="00B87C2B" w:rsidRPr="00F57A31" w:rsidRDefault="00B87C2B">
            <w:pPr>
              <w:pStyle w:val="affff3"/>
              <w:rPr>
                <w:rStyle w:val="affff7"/>
                <w:smallCaps w:val="0"/>
                <w:color w:val="auto"/>
              </w:rPr>
            </w:pPr>
          </w:p>
        </w:tc>
        <w:tc>
          <w:tcPr>
            <w:tcW w:w="2410" w:type="dxa"/>
            <w:vMerge/>
            <w:shd w:val="clear" w:color="auto" w:fill="auto"/>
            <w:hideMark/>
          </w:tcPr>
          <w:p w14:paraId="244F008E" w14:textId="77777777" w:rsidR="00B87C2B" w:rsidRPr="00F57A31" w:rsidRDefault="00B87C2B">
            <w:pPr>
              <w:pStyle w:val="affff3"/>
              <w:rPr>
                <w:rStyle w:val="affff7"/>
                <w:smallCaps w:val="0"/>
                <w:color w:val="auto"/>
              </w:rPr>
            </w:pPr>
          </w:p>
        </w:tc>
        <w:tc>
          <w:tcPr>
            <w:tcW w:w="4542" w:type="dxa"/>
            <w:shd w:val="clear" w:color="auto" w:fill="auto"/>
            <w:hideMark/>
          </w:tcPr>
          <w:p w14:paraId="05D51391" w14:textId="77777777" w:rsidR="00B87C2B" w:rsidRPr="00F57A31" w:rsidRDefault="00B87C2B">
            <w:pPr>
              <w:pStyle w:val="affff3"/>
              <w:rPr>
                <w:rStyle w:val="affff7"/>
                <w:smallCaps w:val="0"/>
                <w:color w:val="auto"/>
              </w:rPr>
            </w:pPr>
            <w:r w:rsidRPr="00F57A31">
              <w:rPr>
                <w:rStyle w:val="affff7"/>
                <w:smallCaps w:val="0"/>
                <w:color w:val="auto"/>
              </w:rPr>
              <w:t>例5:既存のプラクティスを強化し、新しいプラクティスを導入するために、毎年のリフレッシャーを義務付ける。</w:t>
            </w:r>
          </w:p>
        </w:tc>
      </w:tr>
      <w:tr w:rsidR="00B87C2B" w:rsidRPr="00F57A31" w14:paraId="306DFF64" w14:textId="77777777">
        <w:trPr>
          <w:trHeight w:val="554"/>
        </w:trPr>
        <w:tc>
          <w:tcPr>
            <w:tcW w:w="1555" w:type="dxa"/>
            <w:vMerge/>
            <w:shd w:val="clear" w:color="auto" w:fill="F2CEED" w:themeFill="accent5" w:themeFillTint="33"/>
            <w:noWrap/>
            <w:hideMark/>
          </w:tcPr>
          <w:p w14:paraId="2449BEAF"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3C251538"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75ABD06B" w14:textId="77777777" w:rsidR="00B87C2B" w:rsidRPr="00F57A31" w:rsidRDefault="00B87C2B">
            <w:pPr>
              <w:pStyle w:val="affff3"/>
              <w:rPr>
                <w:rStyle w:val="affff7"/>
                <w:smallCaps w:val="0"/>
                <w:color w:val="auto"/>
              </w:rPr>
            </w:pPr>
            <w:r w:rsidRPr="00F57A31">
              <w:rPr>
                <w:rStyle w:val="affff7"/>
                <w:smallCaps w:val="0"/>
                <w:color w:val="auto"/>
              </w:rPr>
              <w:t>PR.AT-02:専門的な役割を担う個人が、サイバーセキュリティリスクを念頭に置いて関連業務を遂行するための知識と技能を有するよう、意識向上とトレーニングを提供する。</w:t>
            </w:r>
          </w:p>
        </w:tc>
        <w:tc>
          <w:tcPr>
            <w:tcW w:w="4542" w:type="dxa"/>
            <w:shd w:val="clear" w:color="auto" w:fill="auto"/>
            <w:hideMark/>
          </w:tcPr>
          <w:p w14:paraId="5B679939" w14:textId="77777777" w:rsidR="00B87C2B" w:rsidRPr="00F57A31" w:rsidRDefault="00B87C2B">
            <w:pPr>
              <w:pStyle w:val="affff3"/>
              <w:rPr>
                <w:rStyle w:val="affff7"/>
                <w:smallCaps w:val="0"/>
                <w:color w:val="auto"/>
              </w:rPr>
            </w:pPr>
            <w:r w:rsidRPr="00F57A31">
              <w:rPr>
                <w:rStyle w:val="affff7"/>
                <w:smallCaps w:val="0"/>
                <w:color w:val="auto"/>
              </w:rPr>
              <w:t>例1:物理的なセキュリティおよびサイバーセキュリティの担当者、財務担当者、上級管理職、ビジネスクリティカルなデータにアクセスできる人など、追加のサイバーセキュリティトレーニングが必要な組織内の専門的な役割を特定する。</w:t>
            </w:r>
          </w:p>
        </w:tc>
      </w:tr>
      <w:tr w:rsidR="00B87C2B" w:rsidRPr="00F57A31" w14:paraId="2EBF2E65" w14:textId="77777777">
        <w:trPr>
          <w:trHeight w:val="1082"/>
        </w:trPr>
        <w:tc>
          <w:tcPr>
            <w:tcW w:w="1555" w:type="dxa"/>
            <w:vMerge/>
            <w:shd w:val="clear" w:color="auto" w:fill="F2CEED" w:themeFill="accent5" w:themeFillTint="33"/>
            <w:noWrap/>
            <w:hideMark/>
          </w:tcPr>
          <w:p w14:paraId="06EB7773" w14:textId="77777777" w:rsidR="00B87C2B" w:rsidRPr="00F57A31" w:rsidRDefault="00B87C2B">
            <w:pPr>
              <w:pStyle w:val="affff3"/>
              <w:rPr>
                <w:rStyle w:val="affff7"/>
                <w:smallCaps w:val="0"/>
                <w:color w:val="auto"/>
              </w:rPr>
            </w:pPr>
          </w:p>
        </w:tc>
        <w:tc>
          <w:tcPr>
            <w:tcW w:w="1842" w:type="dxa"/>
            <w:vMerge/>
            <w:shd w:val="clear" w:color="auto" w:fill="auto"/>
            <w:hideMark/>
          </w:tcPr>
          <w:p w14:paraId="12521B45" w14:textId="77777777" w:rsidR="00B87C2B" w:rsidRPr="00F57A31" w:rsidRDefault="00B87C2B">
            <w:pPr>
              <w:pStyle w:val="affff3"/>
              <w:rPr>
                <w:rStyle w:val="affff7"/>
                <w:smallCaps w:val="0"/>
                <w:color w:val="auto"/>
              </w:rPr>
            </w:pPr>
          </w:p>
        </w:tc>
        <w:tc>
          <w:tcPr>
            <w:tcW w:w="2410" w:type="dxa"/>
            <w:vMerge/>
            <w:shd w:val="clear" w:color="auto" w:fill="auto"/>
            <w:hideMark/>
          </w:tcPr>
          <w:p w14:paraId="72ECEB26" w14:textId="77777777" w:rsidR="00B87C2B" w:rsidRPr="00F57A31" w:rsidRDefault="00B87C2B">
            <w:pPr>
              <w:pStyle w:val="affff3"/>
              <w:rPr>
                <w:rStyle w:val="affff7"/>
                <w:smallCaps w:val="0"/>
                <w:color w:val="auto"/>
              </w:rPr>
            </w:pPr>
          </w:p>
        </w:tc>
        <w:tc>
          <w:tcPr>
            <w:tcW w:w="4542" w:type="dxa"/>
            <w:shd w:val="clear" w:color="auto" w:fill="auto"/>
            <w:hideMark/>
          </w:tcPr>
          <w:p w14:paraId="0605FCC8" w14:textId="77777777" w:rsidR="00B87C2B" w:rsidRPr="00F57A31" w:rsidRDefault="00B87C2B">
            <w:pPr>
              <w:pStyle w:val="affff3"/>
              <w:rPr>
                <w:rStyle w:val="affff7"/>
                <w:smallCaps w:val="0"/>
                <w:color w:val="auto"/>
              </w:rPr>
            </w:pPr>
            <w:r w:rsidRPr="00F57A31">
              <w:rPr>
                <w:rStyle w:val="affff7"/>
                <w:smallCaps w:val="0"/>
                <w:color w:val="auto"/>
              </w:rPr>
              <w:t>例2:請負業者、パートナー、サプライヤー、その</w:t>
            </w:r>
            <w:r>
              <w:rPr>
                <w:rStyle w:val="affff7"/>
                <w:smallCaps w:val="0"/>
                <w:color w:val="auto"/>
              </w:rPr>
              <w:t>ほか</w:t>
            </w:r>
            <w:r w:rsidRPr="00F57A31">
              <w:rPr>
                <w:rStyle w:val="affff7"/>
                <w:smallCaps w:val="0"/>
                <w:color w:val="auto"/>
              </w:rPr>
              <w:t>の第三者を含む、専門的な役割を担うすべての人々に、役割ベースのサイバーセキュリティの認識とトレーニングを提供する。</w:t>
            </w:r>
          </w:p>
        </w:tc>
      </w:tr>
      <w:tr w:rsidR="00B87C2B" w:rsidRPr="00F57A31" w14:paraId="0510548A" w14:textId="77777777">
        <w:trPr>
          <w:trHeight w:val="1140"/>
        </w:trPr>
        <w:tc>
          <w:tcPr>
            <w:tcW w:w="1555" w:type="dxa"/>
            <w:vMerge/>
            <w:shd w:val="clear" w:color="auto" w:fill="F2CEED" w:themeFill="accent5" w:themeFillTint="33"/>
            <w:noWrap/>
            <w:hideMark/>
          </w:tcPr>
          <w:p w14:paraId="776392D5" w14:textId="77777777" w:rsidR="00B87C2B" w:rsidRPr="00F57A31" w:rsidRDefault="00B87C2B">
            <w:pPr>
              <w:pStyle w:val="affff3"/>
              <w:rPr>
                <w:rStyle w:val="affff7"/>
                <w:smallCaps w:val="0"/>
                <w:color w:val="auto"/>
              </w:rPr>
            </w:pPr>
          </w:p>
        </w:tc>
        <w:tc>
          <w:tcPr>
            <w:tcW w:w="1842" w:type="dxa"/>
            <w:vMerge/>
            <w:shd w:val="clear" w:color="auto" w:fill="auto"/>
            <w:hideMark/>
          </w:tcPr>
          <w:p w14:paraId="4204F3C8" w14:textId="77777777" w:rsidR="00B87C2B" w:rsidRPr="00F57A31" w:rsidRDefault="00B87C2B">
            <w:pPr>
              <w:pStyle w:val="affff3"/>
              <w:rPr>
                <w:rStyle w:val="affff7"/>
                <w:smallCaps w:val="0"/>
                <w:color w:val="auto"/>
              </w:rPr>
            </w:pPr>
          </w:p>
        </w:tc>
        <w:tc>
          <w:tcPr>
            <w:tcW w:w="2410" w:type="dxa"/>
            <w:vMerge/>
            <w:shd w:val="clear" w:color="auto" w:fill="auto"/>
            <w:hideMark/>
          </w:tcPr>
          <w:p w14:paraId="530929FB" w14:textId="77777777" w:rsidR="00B87C2B" w:rsidRPr="00F57A31" w:rsidRDefault="00B87C2B">
            <w:pPr>
              <w:pStyle w:val="affff3"/>
              <w:rPr>
                <w:rStyle w:val="affff7"/>
                <w:smallCaps w:val="0"/>
                <w:color w:val="auto"/>
              </w:rPr>
            </w:pPr>
          </w:p>
        </w:tc>
        <w:tc>
          <w:tcPr>
            <w:tcW w:w="4542" w:type="dxa"/>
            <w:shd w:val="clear" w:color="auto" w:fill="auto"/>
            <w:hideMark/>
          </w:tcPr>
          <w:p w14:paraId="219C525C" w14:textId="77777777" w:rsidR="00B87C2B" w:rsidRPr="00F57A31" w:rsidRDefault="00B87C2B">
            <w:pPr>
              <w:pStyle w:val="affff3"/>
              <w:rPr>
                <w:rStyle w:val="affff7"/>
                <w:smallCaps w:val="0"/>
                <w:color w:val="auto"/>
              </w:rPr>
            </w:pPr>
            <w:r w:rsidRPr="00F57A31">
              <w:rPr>
                <w:rStyle w:val="affff7"/>
                <w:smallCaps w:val="0"/>
                <w:color w:val="auto"/>
              </w:rPr>
              <w:t>例3:ユーザーがそれぞれの専門的な役割におけるサイバーセキュリティの実践を理解している</w:t>
            </w:r>
            <w:r>
              <w:rPr>
                <w:rStyle w:val="affff7"/>
                <w:smallCaps w:val="0"/>
                <w:color w:val="auto"/>
              </w:rPr>
              <w:t>か否か</w:t>
            </w:r>
            <w:r w:rsidRPr="00F57A31">
              <w:rPr>
                <w:rStyle w:val="affff7"/>
                <w:smallCaps w:val="0"/>
                <w:color w:val="auto"/>
              </w:rPr>
              <w:t>、定期的に評価またはテストする。</w:t>
            </w:r>
          </w:p>
        </w:tc>
      </w:tr>
      <w:tr w:rsidR="00B87C2B" w:rsidRPr="00F57A31" w14:paraId="108610E9" w14:textId="77777777">
        <w:trPr>
          <w:trHeight w:val="753"/>
        </w:trPr>
        <w:tc>
          <w:tcPr>
            <w:tcW w:w="1555" w:type="dxa"/>
            <w:vMerge/>
            <w:shd w:val="clear" w:color="auto" w:fill="F2CEED" w:themeFill="accent5" w:themeFillTint="33"/>
            <w:noWrap/>
            <w:hideMark/>
          </w:tcPr>
          <w:p w14:paraId="5E87DFB0" w14:textId="77777777" w:rsidR="00B87C2B" w:rsidRPr="00F57A31" w:rsidRDefault="00B87C2B">
            <w:pPr>
              <w:pStyle w:val="affff3"/>
              <w:rPr>
                <w:rStyle w:val="affff7"/>
                <w:smallCaps w:val="0"/>
                <w:color w:val="auto"/>
              </w:rPr>
            </w:pPr>
          </w:p>
        </w:tc>
        <w:tc>
          <w:tcPr>
            <w:tcW w:w="1842" w:type="dxa"/>
            <w:vMerge/>
            <w:shd w:val="clear" w:color="auto" w:fill="auto"/>
            <w:hideMark/>
          </w:tcPr>
          <w:p w14:paraId="1D9D4D90" w14:textId="77777777" w:rsidR="00B87C2B" w:rsidRPr="00F57A31" w:rsidRDefault="00B87C2B">
            <w:pPr>
              <w:pStyle w:val="affff3"/>
              <w:rPr>
                <w:rStyle w:val="affff7"/>
                <w:smallCaps w:val="0"/>
                <w:color w:val="auto"/>
              </w:rPr>
            </w:pPr>
          </w:p>
        </w:tc>
        <w:tc>
          <w:tcPr>
            <w:tcW w:w="2410" w:type="dxa"/>
            <w:vMerge/>
            <w:shd w:val="clear" w:color="auto" w:fill="auto"/>
            <w:hideMark/>
          </w:tcPr>
          <w:p w14:paraId="36B552FF" w14:textId="77777777" w:rsidR="00B87C2B" w:rsidRPr="00F57A31" w:rsidRDefault="00B87C2B">
            <w:pPr>
              <w:pStyle w:val="affff3"/>
              <w:rPr>
                <w:rStyle w:val="affff7"/>
                <w:smallCaps w:val="0"/>
                <w:color w:val="auto"/>
              </w:rPr>
            </w:pPr>
          </w:p>
        </w:tc>
        <w:tc>
          <w:tcPr>
            <w:tcW w:w="4542" w:type="dxa"/>
            <w:shd w:val="clear" w:color="auto" w:fill="auto"/>
            <w:hideMark/>
          </w:tcPr>
          <w:p w14:paraId="653DD7A0" w14:textId="77777777" w:rsidR="00B87C2B" w:rsidRPr="00F57A31" w:rsidRDefault="00B87C2B">
            <w:pPr>
              <w:pStyle w:val="affff3"/>
              <w:rPr>
                <w:rStyle w:val="affff7"/>
                <w:smallCaps w:val="0"/>
                <w:color w:val="auto"/>
              </w:rPr>
            </w:pPr>
            <w:r w:rsidRPr="00F57A31">
              <w:rPr>
                <w:rStyle w:val="affff7"/>
                <w:smallCaps w:val="0"/>
                <w:color w:val="auto"/>
              </w:rPr>
              <w:t>例4:既存のプラクティスを強化し、新しいプラクティスを導入するために、毎年のリフレッシャーを必須にする。</w:t>
            </w:r>
          </w:p>
        </w:tc>
      </w:tr>
      <w:tr w:rsidR="00B87C2B" w:rsidRPr="00F57A31" w14:paraId="48207096" w14:textId="77777777">
        <w:trPr>
          <w:trHeight w:val="753"/>
        </w:trPr>
        <w:tc>
          <w:tcPr>
            <w:tcW w:w="1555" w:type="dxa"/>
            <w:vMerge/>
            <w:shd w:val="clear" w:color="auto" w:fill="F2CEED" w:themeFill="accent5" w:themeFillTint="33"/>
            <w:noWrap/>
          </w:tcPr>
          <w:p w14:paraId="024370D2" w14:textId="77777777" w:rsidR="00B87C2B" w:rsidRPr="00F57A31" w:rsidRDefault="00B87C2B">
            <w:pPr>
              <w:pStyle w:val="affff3"/>
              <w:rPr>
                <w:rStyle w:val="affff7"/>
                <w:smallCaps w:val="0"/>
                <w:color w:val="auto"/>
              </w:rPr>
            </w:pPr>
          </w:p>
        </w:tc>
        <w:tc>
          <w:tcPr>
            <w:tcW w:w="1842" w:type="dxa"/>
            <w:vMerge/>
            <w:shd w:val="clear" w:color="auto" w:fill="auto"/>
          </w:tcPr>
          <w:p w14:paraId="704BE846" w14:textId="77777777" w:rsidR="00B87C2B" w:rsidRPr="00F57A31" w:rsidRDefault="00B87C2B">
            <w:pPr>
              <w:pStyle w:val="affff3"/>
              <w:rPr>
                <w:rStyle w:val="affff7"/>
                <w:smallCaps w:val="0"/>
                <w:color w:val="auto"/>
              </w:rPr>
            </w:pPr>
          </w:p>
        </w:tc>
        <w:tc>
          <w:tcPr>
            <w:tcW w:w="2410" w:type="dxa"/>
            <w:shd w:val="clear" w:color="auto" w:fill="auto"/>
          </w:tcPr>
          <w:p w14:paraId="2B1ACA48" w14:textId="77777777" w:rsidR="00B87C2B" w:rsidRPr="00F57A31" w:rsidRDefault="00B87C2B">
            <w:pPr>
              <w:pStyle w:val="affff3"/>
              <w:rPr>
                <w:rStyle w:val="affff7"/>
                <w:smallCaps w:val="0"/>
                <w:color w:val="auto"/>
              </w:rPr>
            </w:pPr>
            <w:r>
              <w:rPr>
                <w:rStyle w:val="affff7"/>
                <w:rFonts w:hint="eastAsia"/>
                <w:smallCaps w:val="0"/>
                <w:color w:val="auto"/>
              </w:rPr>
              <w:t>PR.AT-03:[撤回:PR.AT-01、PR.AT-02に編入する。]</w:t>
            </w:r>
          </w:p>
        </w:tc>
        <w:tc>
          <w:tcPr>
            <w:tcW w:w="4542" w:type="dxa"/>
            <w:shd w:val="clear" w:color="auto" w:fill="auto"/>
          </w:tcPr>
          <w:p w14:paraId="3DCEF882" w14:textId="77777777" w:rsidR="00B87C2B" w:rsidRPr="00F57A31" w:rsidRDefault="00B87C2B">
            <w:pPr>
              <w:pStyle w:val="affff3"/>
              <w:rPr>
                <w:rStyle w:val="affff7"/>
                <w:smallCaps w:val="0"/>
                <w:color w:val="auto"/>
              </w:rPr>
            </w:pPr>
          </w:p>
        </w:tc>
      </w:tr>
      <w:tr w:rsidR="00B87C2B" w:rsidRPr="00F57A31" w14:paraId="30CDB259" w14:textId="77777777">
        <w:trPr>
          <w:trHeight w:val="753"/>
        </w:trPr>
        <w:tc>
          <w:tcPr>
            <w:tcW w:w="1555" w:type="dxa"/>
            <w:vMerge/>
            <w:shd w:val="clear" w:color="auto" w:fill="F2CEED" w:themeFill="accent5" w:themeFillTint="33"/>
            <w:noWrap/>
          </w:tcPr>
          <w:p w14:paraId="1F8C10C6" w14:textId="77777777" w:rsidR="00B87C2B" w:rsidRPr="00F57A31" w:rsidRDefault="00B87C2B">
            <w:pPr>
              <w:pStyle w:val="affff3"/>
              <w:rPr>
                <w:rStyle w:val="affff7"/>
                <w:smallCaps w:val="0"/>
                <w:color w:val="auto"/>
              </w:rPr>
            </w:pPr>
          </w:p>
        </w:tc>
        <w:tc>
          <w:tcPr>
            <w:tcW w:w="1842" w:type="dxa"/>
            <w:vMerge/>
            <w:shd w:val="clear" w:color="auto" w:fill="auto"/>
          </w:tcPr>
          <w:p w14:paraId="5B6C2D15" w14:textId="77777777" w:rsidR="00B87C2B" w:rsidRPr="00F57A31" w:rsidRDefault="00B87C2B">
            <w:pPr>
              <w:pStyle w:val="affff3"/>
              <w:rPr>
                <w:rStyle w:val="affff7"/>
                <w:smallCaps w:val="0"/>
                <w:color w:val="auto"/>
              </w:rPr>
            </w:pPr>
          </w:p>
        </w:tc>
        <w:tc>
          <w:tcPr>
            <w:tcW w:w="2410" w:type="dxa"/>
            <w:shd w:val="clear" w:color="auto" w:fill="auto"/>
          </w:tcPr>
          <w:p w14:paraId="600A5E76" w14:textId="77777777" w:rsidR="00B87C2B" w:rsidRPr="00F57A31" w:rsidRDefault="00B87C2B">
            <w:pPr>
              <w:pStyle w:val="affff3"/>
              <w:rPr>
                <w:rStyle w:val="affff7"/>
                <w:smallCaps w:val="0"/>
                <w:color w:val="auto"/>
              </w:rPr>
            </w:pPr>
            <w:r>
              <w:rPr>
                <w:rStyle w:val="affff7"/>
                <w:rFonts w:hint="eastAsia"/>
                <w:smallCaps w:val="0"/>
                <w:color w:val="auto"/>
              </w:rPr>
              <w:t>PR.AT-04:[撤回:PR.AT-02に編入する。]</w:t>
            </w:r>
          </w:p>
        </w:tc>
        <w:tc>
          <w:tcPr>
            <w:tcW w:w="4542" w:type="dxa"/>
            <w:shd w:val="clear" w:color="auto" w:fill="auto"/>
          </w:tcPr>
          <w:p w14:paraId="08D6BAEC" w14:textId="77777777" w:rsidR="00B87C2B" w:rsidRPr="00F57A31" w:rsidRDefault="00B87C2B">
            <w:pPr>
              <w:pStyle w:val="affff3"/>
              <w:rPr>
                <w:rStyle w:val="affff7"/>
                <w:smallCaps w:val="0"/>
                <w:color w:val="auto"/>
              </w:rPr>
            </w:pPr>
          </w:p>
        </w:tc>
      </w:tr>
      <w:tr w:rsidR="00B87C2B" w:rsidRPr="00F57A31" w14:paraId="54FC8119" w14:textId="77777777">
        <w:trPr>
          <w:trHeight w:val="753"/>
        </w:trPr>
        <w:tc>
          <w:tcPr>
            <w:tcW w:w="1555" w:type="dxa"/>
            <w:vMerge/>
            <w:shd w:val="clear" w:color="auto" w:fill="F2CEED" w:themeFill="accent5" w:themeFillTint="33"/>
            <w:noWrap/>
          </w:tcPr>
          <w:p w14:paraId="5E3FC62A" w14:textId="77777777" w:rsidR="00B87C2B" w:rsidRPr="00F57A31" w:rsidRDefault="00B87C2B">
            <w:pPr>
              <w:pStyle w:val="affff3"/>
              <w:rPr>
                <w:rStyle w:val="affff7"/>
                <w:smallCaps w:val="0"/>
                <w:color w:val="auto"/>
              </w:rPr>
            </w:pPr>
          </w:p>
        </w:tc>
        <w:tc>
          <w:tcPr>
            <w:tcW w:w="1842" w:type="dxa"/>
            <w:vMerge/>
            <w:shd w:val="clear" w:color="auto" w:fill="auto"/>
          </w:tcPr>
          <w:p w14:paraId="4FA21E30" w14:textId="77777777" w:rsidR="00B87C2B" w:rsidRPr="00F57A31" w:rsidRDefault="00B87C2B">
            <w:pPr>
              <w:pStyle w:val="affff3"/>
              <w:rPr>
                <w:rStyle w:val="affff7"/>
                <w:smallCaps w:val="0"/>
                <w:color w:val="auto"/>
              </w:rPr>
            </w:pPr>
          </w:p>
        </w:tc>
        <w:tc>
          <w:tcPr>
            <w:tcW w:w="2410" w:type="dxa"/>
            <w:shd w:val="clear" w:color="auto" w:fill="auto"/>
          </w:tcPr>
          <w:p w14:paraId="196CE49E" w14:textId="77777777" w:rsidR="00B87C2B" w:rsidRPr="00F57A31" w:rsidRDefault="00B87C2B">
            <w:pPr>
              <w:pStyle w:val="affff3"/>
              <w:rPr>
                <w:rStyle w:val="affff7"/>
                <w:smallCaps w:val="0"/>
                <w:color w:val="auto"/>
              </w:rPr>
            </w:pPr>
            <w:r>
              <w:rPr>
                <w:rStyle w:val="affff7"/>
                <w:rFonts w:hint="eastAsia"/>
                <w:smallCaps w:val="0"/>
                <w:color w:val="auto"/>
              </w:rPr>
              <w:t>PR.AT-05:[撤回:PR.AT-02に編入する。]</w:t>
            </w:r>
          </w:p>
        </w:tc>
        <w:tc>
          <w:tcPr>
            <w:tcW w:w="4542" w:type="dxa"/>
            <w:shd w:val="clear" w:color="auto" w:fill="auto"/>
          </w:tcPr>
          <w:p w14:paraId="018B3853" w14:textId="77777777" w:rsidR="00B87C2B" w:rsidRPr="00F57A31" w:rsidRDefault="00B87C2B">
            <w:pPr>
              <w:pStyle w:val="affff3"/>
              <w:rPr>
                <w:rStyle w:val="affff7"/>
                <w:smallCaps w:val="0"/>
                <w:color w:val="auto"/>
              </w:rPr>
            </w:pPr>
          </w:p>
        </w:tc>
      </w:tr>
      <w:tr w:rsidR="00B87C2B" w:rsidRPr="00F57A31" w14:paraId="6A5E1223" w14:textId="77777777">
        <w:trPr>
          <w:trHeight w:val="884"/>
        </w:trPr>
        <w:tc>
          <w:tcPr>
            <w:tcW w:w="1555" w:type="dxa"/>
            <w:vMerge/>
            <w:shd w:val="clear" w:color="auto" w:fill="F2CEED" w:themeFill="accent5" w:themeFillTint="33"/>
            <w:noWrap/>
            <w:hideMark/>
          </w:tcPr>
          <w:p w14:paraId="75F177B8" w14:textId="77777777" w:rsidR="00B87C2B" w:rsidRPr="00F57A31" w:rsidRDefault="00B87C2B">
            <w:pPr>
              <w:pStyle w:val="affff3"/>
              <w:rPr>
                <w:rStyle w:val="affff7"/>
                <w:smallCaps w:val="0"/>
                <w:color w:val="auto"/>
              </w:rPr>
            </w:pPr>
          </w:p>
        </w:tc>
        <w:tc>
          <w:tcPr>
            <w:tcW w:w="1842" w:type="dxa"/>
            <w:vMerge w:val="restart"/>
            <w:shd w:val="clear" w:color="auto" w:fill="auto"/>
            <w:hideMark/>
          </w:tcPr>
          <w:p w14:paraId="4B8AB8C4" w14:textId="77777777" w:rsidR="00B87C2B" w:rsidRPr="00F57A31" w:rsidRDefault="00B87C2B">
            <w:pPr>
              <w:pStyle w:val="affff3"/>
              <w:rPr>
                <w:rStyle w:val="affff7"/>
                <w:smallCaps w:val="0"/>
                <w:color w:val="auto"/>
              </w:rPr>
            </w:pPr>
            <w:r w:rsidRPr="00F57A31">
              <w:rPr>
                <w:rStyle w:val="affff7"/>
                <w:smallCaps w:val="0"/>
                <w:color w:val="auto"/>
              </w:rPr>
              <w:br w:type="column"/>
              <w:t>データセキュリティ（PR.DS）:情報の機密性、完全性、可用性を保護するために、組織のリスク戦略に沿ってデータを管理する。</w:t>
            </w:r>
          </w:p>
        </w:tc>
        <w:tc>
          <w:tcPr>
            <w:tcW w:w="2410" w:type="dxa"/>
            <w:vMerge w:val="restart"/>
            <w:shd w:val="clear" w:color="auto" w:fill="auto"/>
            <w:noWrap/>
            <w:hideMark/>
          </w:tcPr>
          <w:p w14:paraId="23DF18D6" w14:textId="77777777" w:rsidR="00B87C2B" w:rsidRPr="00F57A31" w:rsidRDefault="00B87C2B">
            <w:pPr>
              <w:pStyle w:val="affff3"/>
              <w:rPr>
                <w:rStyle w:val="affff7"/>
                <w:smallCaps w:val="0"/>
                <w:color w:val="auto"/>
              </w:rPr>
            </w:pPr>
            <w:r w:rsidRPr="00F57A31">
              <w:rPr>
                <w:rStyle w:val="affff7"/>
                <w:smallCaps w:val="0"/>
                <w:color w:val="auto"/>
              </w:rPr>
              <w:t>PR.DS-01:静止データの機密性、完全性、可用性を保護する。</w:t>
            </w:r>
            <w:r w:rsidRPr="00F57A31">
              <w:rPr>
                <w:rStyle w:val="affff7"/>
                <w:smallCaps w:val="0"/>
                <w:color w:val="auto"/>
              </w:rPr>
              <w:br w:type="column"/>
            </w:r>
          </w:p>
        </w:tc>
        <w:tc>
          <w:tcPr>
            <w:tcW w:w="4542" w:type="dxa"/>
            <w:shd w:val="clear" w:color="auto" w:fill="auto"/>
            <w:hideMark/>
          </w:tcPr>
          <w:p w14:paraId="40C89738" w14:textId="77777777" w:rsidR="00B87C2B" w:rsidRPr="00F57A31" w:rsidRDefault="00B87C2B">
            <w:pPr>
              <w:pStyle w:val="affff3"/>
              <w:rPr>
                <w:rStyle w:val="affff7"/>
                <w:smallCaps w:val="0"/>
                <w:color w:val="auto"/>
              </w:rPr>
            </w:pPr>
            <w:r w:rsidRPr="00F57A31">
              <w:rPr>
                <w:rStyle w:val="affff7"/>
                <w:smallCaps w:val="0"/>
                <w:color w:val="auto"/>
              </w:rPr>
              <w:t>例1:暗号化、デジタル署名、暗号化ハッシュを使用して、ファイル、データベース、仮想マシンディスクイメージ、コンテナイメージ、およびその</w:t>
            </w:r>
            <w:r>
              <w:rPr>
                <w:rStyle w:val="affff7"/>
                <w:smallCaps w:val="0"/>
                <w:color w:val="auto"/>
              </w:rPr>
              <w:t>ほか</w:t>
            </w:r>
            <w:r w:rsidRPr="00F57A31">
              <w:rPr>
                <w:rStyle w:val="affff7"/>
                <w:smallCaps w:val="0"/>
                <w:color w:val="auto"/>
              </w:rPr>
              <w:t>のリソースに格納されたデータの機密性と整合性を保護する。</w:t>
            </w:r>
          </w:p>
        </w:tc>
      </w:tr>
      <w:tr w:rsidR="00B87C2B" w:rsidRPr="00F57A31" w14:paraId="685D384F" w14:textId="77777777">
        <w:trPr>
          <w:trHeight w:val="217"/>
        </w:trPr>
        <w:tc>
          <w:tcPr>
            <w:tcW w:w="1555" w:type="dxa"/>
            <w:vMerge/>
            <w:shd w:val="clear" w:color="auto" w:fill="F2CEED" w:themeFill="accent5" w:themeFillTint="33"/>
            <w:noWrap/>
            <w:hideMark/>
          </w:tcPr>
          <w:p w14:paraId="35EABDE7" w14:textId="77777777" w:rsidR="00B87C2B" w:rsidRPr="00F57A31" w:rsidRDefault="00B87C2B">
            <w:pPr>
              <w:pStyle w:val="affff3"/>
              <w:rPr>
                <w:rStyle w:val="affff7"/>
                <w:smallCaps w:val="0"/>
                <w:color w:val="auto"/>
              </w:rPr>
            </w:pPr>
          </w:p>
        </w:tc>
        <w:tc>
          <w:tcPr>
            <w:tcW w:w="1842" w:type="dxa"/>
            <w:vMerge/>
            <w:shd w:val="clear" w:color="auto" w:fill="auto"/>
            <w:hideMark/>
          </w:tcPr>
          <w:p w14:paraId="0984240F" w14:textId="77777777" w:rsidR="00B87C2B" w:rsidRPr="00F57A31" w:rsidRDefault="00B87C2B">
            <w:pPr>
              <w:pStyle w:val="affff3"/>
              <w:rPr>
                <w:rStyle w:val="affff7"/>
                <w:smallCaps w:val="0"/>
                <w:color w:val="auto"/>
              </w:rPr>
            </w:pPr>
          </w:p>
        </w:tc>
        <w:tc>
          <w:tcPr>
            <w:tcW w:w="2410" w:type="dxa"/>
            <w:vMerge/>
            <w:shd w:val="clear" w:color="auto" w:fill="auto"/>
            <w:hideMark/>
          </w:tcPr>
          <w:p w14:paraId="2D67FE76" w14:textId="77777777" w:rsidR="00B87C2B" w:rsidRPr="00F57A31" w:rsidRDefault="00B87C2B">
            <w:pPr>
              <w:pStyle w:val="affff3"/>
              <w:rPr>
                <w:rStyle w:val="affff7"/>
                <w:smallCaps w:val="0"/>
                <w:color w:val="auto"/>
              </w:rPr>
            </w:pPr>
          </w:p>
        </w:tc>
        <w:tc>
          <w:tcPr>
            <w:tcW w:w="4542" w:type="dxa"/>
            <w:shd w:val="clear" w:color="auto" w:fill="auto"/>
            <w:hideMark/>
          </w:tcPr>
          <w:p w14:paraId="0999B263" w14:textId="77777777" w:rsidR="00B87C2B" w:rsidRPr="00F57A31" w:rsidRDefault="00B87C2B">
            <w:pPr>
              <w:pStyle w:val="affff3"/>
              <w:rPr>
                <w:rStyle w:val="affff7"/>
                <w:smallCaps w:val="0"/>
                <w:color w:val="auto"/>
              </w:rPr>
            </w:pPr>
            <w:r w:rsidRPr="00F57A31">
              <w:rPr>
                <w:rStyle w:val="affff7"/>
                <w:smallCaps w:val="0"/>
                <w:color w:val="auto"/>
              </w:rPr>
              <w:br w:type="column"/>
              <w:t>例2:フルディスク暗号化を使用して、ユーザーエンドポイントに保存されているデータを保護する。</w:t>
            </w:r>
          </w:p>
        </w:tc>
      </w:tr>
      <w:tr w:rsidR="00B87C2B" w:rsidRPr="00F57A31" w14:paraId="77308D89" w14:textId="77777777">
        <w:trPr>
          <w:trHeight w:val="114"/>
        </w:trPr>
        <w:tc>
          <w:tcPr>
            <w:tcW w:w="1555" w:type="dxa"/>
            <w:vMerge/>
            <w:shd w:val="clear" w:color="auto" w:fill="F2CEED" w:themeFill="accent5" w:themeFillTint="33"/>
            <w:noWrap/>
            <w:hideMark/>
          </w:tcPr>
          <w:p w14:paraId="5B461F51" w14:textId="77777777" w:rsidR="00B87C2B" w:rsidRPr="00F57A31" w:rsidRDefault="00B87C2B">
            <w:pPr>
              <w:pStyle w:val="affff3"/>
              <w:rPr>
                <w:rStyle w:val="affff7"/>
                <w:smallCaps w:val="0"/>
                <w:color w:val="auto"/>
              </w:rPr>
            </w:pPr>
          </w:p>
        </w:tc>
        <w:tc>
          <w:tcPr>
            <w:tcW w:w="1842" w:type="dxa"/>
            <w:vMerge/>
            <w:shd w:val="clear" w:color="auto" w:fill="auto"/>
            <w:hideMark/>
          </w:tcPr>
          <w:p w14:paraId="2C2C407E" w14:textId="77777777" w:rsidR="00B87C2B" w:rsidRPr="00F57A31" w:rsidRDefault="00B87C2B">
            <w:pPr>
              <w:pStyle w:val="affff3"/>
              <w:rPr>
                <w:rStyle w:val="affff7"/>
                <w:smallCaps w:val="0"/>
                <w:color w:val="auto"/>
              </w:rPr>
            </w:pPr>
          </w:p>
        </w:tc>
        <w:tc>
          <w:tcPr>
            <w:tcW w:w="2410" w:type="dxa"/>
            <w:vMerge/>
            <w:shd w:val="clear" w:color="auto" w:fill="auto"/>
            <w:hideMark/>
          </w:tcPr>
          <w:p w14:paraId="38B2E1FD" w14:textId="77777777" w:rsidR="00B87C2B" w:rsidRPr="00F57A31" w:rsidRDefault="00B87C2B">
            <w:pPr>
              <w:pStyle w:val="affff3"/>
              <w:rPr>
                <w:rStyle w:val="affff7"/>
                <w:smallCaps w:val="0"/>
                <w:color w:val="auto"/>
              </w:rPr>
            </w:pPr>
          </w:p>
        </w:tc>
        <w:tc>
          <w:tcPr>
            <w:tcW w:w="4542" w:type="dxa"/>
            <w:shd w:val="clear" w:color="auto" w:fill="auto"/>
            <w:hideMark/>
          </w:tcPr>
          <w:p w14:paraId="419473F0" w14:textId="77777777" w:rsidR="00B87C2B" w:rsidRPr="00F57A31" w:rsidRDefault="00B87C2B">
            <w:pPr>
              <w:pStyle w:val="affff3"/>
              <w:rPr>
                <w:rStyle w:val="affff7"/>
                <w:smallCaps w:val="0"/>
                <w:color w:val="auto"/>
              </w:rPr>
            </w:pPr>
            <w:r w:rsidRPr="00F57A31">
              <w:rPr>
                <w:rStyle w:val="affff7"/>
                <w:smallCaps w:val="0"/>
                <w:color w:val="auto"/>
              </w:rPr>
              <w:br w:type="column"/>
              <w:t>例3:署名の検証によるソフトウェアの整合性</w:t>
            </w:r>
            <w:r>
              <w:rPr>
                <w:rStyle w:val="affff7"/>
                <w:rFonts w:hint="eastAsia"/>
                <w:smallCaps w:val="0"/>
                <w:color w:val="auto"/>
              </w:rPr>
              <w:t>を</w:t>
            </w:r>
            <w:r w:rsidRPr="00F57A31">
              <w:rPr>
                <w:rStyle w:val="affff7"/>
                <w:smallCaps w:val="0"/>
                <w:color w:val="auto"/>
              </w:rPr>
              <w:t>確認する。</w:t>
            </w:r>
          </w:p>
        </w:tc>
      </w:tr>
      <w:tr w:rsidR="00B87C2B" w:rsidRPr="00F57A31" w14:paraId="6F6BE110" w14:textId="77777777">
        <w:trPr>
          <w:trHeight w:val="404"/>
        </w:trPr>
        <w:tc>
          <w:tcPr>
            <w:tcW w:w="1555" w:type="dxa"/>
            <w:vMerge/>
            <w:shd w:val="clear" w:color="auto" w:fill="F2CEED" w:themeFill="accent5" w:themeFillTint="33"/>
            <w:noWrap/>
            <w:hideMark/>
          </w:tcPr>
          <w:p w14:paraId="1CB2A853" w14:textId="77777777" w:rsidR="00B87C2B" w:rsidRPr="00F57A31" w:rsidRDefault="00B87C2B">
            <w:pPr>
              <w:pStyle w:val="affff3"/>
              <w:rPr>
                <w:rStyle w:val="affff7"/>
                <w:smallCaps w:val="0"/>
                <w:color w:val="auto"/>
              </w:rPr>
            </w:pPr>
          </w:p>
        </w:tc>
        <w:tc>
          <w:tcPr>
            <w:tcW w:w="1842" w:type="dxa"/>
            <w:vMerge/>
            <w:shd w:val="clear" w:color="auto" w:fill="auto"/>
            <w:hideMark/>
          </w:tcPr>
          <w:p w14:paraId="0CF02CD5" w14:textId="77777777" w:rsidR="00B87C2B" w:rsidRPr="00F57A31" w:rsidRDefault="00B87C2B">
            <w:pPr>
              <w:pStyle w:val="affff3"/>
              <w:rPr>
                <w:rStyle w:val="affff7"/>
                <w:smallCaps w:val="0"/>
                <w:color w:val="auto"/>
              </w:rPr>
            </w:pPr>
          </w:p>
        </w:tc>
        <w:tc>
          <w:tcPr>
            <w:tcW w:w="2410" w:type="dxa"/>
            <w:vMerge/>
            <w:shd w:val="clear" w:color="auto" w:fill="auto"/>
            <w:hideMark/>
          </w:tcPr>
          <w:p w14:paraId="74F48F17" w14:textId="77777777" w:rsidR="00B87C2B" w:rsidRPr="00F57A31" w:rsidRDefault="00B87C2B">
            <w:pPr>
              <w:pStyle w:val="affff3"/>
              <w:rPr>
                <w:rStyle w:val="affff7"/>
                <w:smallCaps w:val="0"/>
                <w:color w:val="auto"/>
              </w:rPr>
            </w:pPr>
          </w:p>
        </w:tc>
        <w:tc>
          <w:tcPr>
            <w:tcW w:w="4542" w:type="dxa"/>
            <w:shd w:val="clear" w:color="auto" w:fill="auto"/>
            <w:hideMark/>
          </w:tcPr>
          <w:p w14:paraId="65224988" w14:textId="77777777" w:rsidR="00B87C2B" w:rsidRPr="00F57A31" w:rsidRDefault="00B87C2B">
            <w:pPr>
              <w:pStyle w:val="affff3"/>
              <w:rPr>
                <w:rStyle w:val="affff7"/>
                <w:smallCaps w:val="0"/>
                <w:color w:val="auto"/>
              </w:rPr>
            </w:pPr>
            <w:r w:rsidRPr="00F57A31">
              <w:rPr>
                <w:rStyle w:val="affff7"/>
                <w:smallCaps w:val="0"/>
                <w:color w:val="auto"/>
              </w:rPr>
              <w:br w:type="column"/>
              <w:t>例4:リムーバブルメディアの使用を制限してデータ流出を防ぐ。</w:t>
            </w:r>
          </w:p>
        </w:tc>
      </w:tr>
      <w:tr w:rsidR="00B87C2B" w:rsidRPr="00F57A31" w14:paraId="2E13AC5A" w14:textId="77777777">
        <w:trPr>
          <w:trHeight w:val="1155"/>
        </w:trPr>
        <w:tc>
          <w:tcPr>
            <w:tcW w:w="1555" w:type="dxa"/>
            <w:vMerge/>
            <w:shd w:val="clear" w:color="auto" w:fill="F2CEED" w:themeFill="accent5" w:themeFillTint="33"/>
            <w:noWrap/>
            <w:hideMark/>
          </w:tcPr>
          <w:p w14:paraId="18A609EB" w14:textId="77777777" w:rsidR="00B87C2B" w:rsidRPr="00F57A31" w:rsidRDefault="00B87C2B">
            <w:pPr>
              <w:pStyle w:val="affff3"/>
              <w:rPr>
                <w:rStyle w:val="affff7"/>
                <w:smallCaps w:val="0"/>
                <w:color w:val="auto"/>
              </w:rPr>
            </w:pPr>
          </w:p>
        </w:tc>
        <w:tc>
          <w:tcPr>
            <w:tcW w:w="1842" w:type="dxa"/>
            <w:vMerge/>
            <w:shd w:val="clear" w:color="auto" w:fill="auto"/>
            <w:hideMark/>
          </w:tcPr>
          <w:p w14:paraId="34D72D73" w14:textId="77777777" w:rsidR="00B87C2B" w:rsidRPr="00F57A31" w:rsidRDefault="00B87C2B">
            <w:pPr>
              <w:pStyle w:val="affff3"/>
              <w:rPr>
                <w:rStyle w:val="affff7"/>
                <w:smallCaps w:val="0"/>
                <w:color w:val="auto"/>
              </w:rPr>
            </w:pPr>
          </w:p>
        </w:tc>
        <w:tc>
          <w:tcPr>
            <w:tcW w:w="2410" w:type="dxa"/>
            <w:vMerge/>
            <w:shd w:val="clear" w:color="auto" w:fill="auto"/>
            <w:hideMark/>
          </w:tcPr>
          <w:p w14:paraId="3DF76DA5" w14:textId="77777777" w:rsidR="00B87C2B" w:rsidRPr="00F57A31" w:rsidRDefault="00B87C2B">
            <w:pPr>
              <w:pStyle w:val="affff3"/>
              <w:rPr>
                <w:rStyle w:val="affff7"/>
                <w:smallCaps w:val="0"/>
                <w:color w:val="auto"/>
              </w:rPr>
            </w:pPr>
          </w:p>
        </w:tc>
        <w:tc>
          <w:tcPr>
            <w:tcW w:w="4542" w:type="dxa"/>
            <w:shd w:val="clear" w:color="auto" w:fill="auto"/>
            <w:hideMark/>
          </w:tcPr>
          <w:p w14:paraId="583616C0" w14:textId="77777777" w:rsidR="00B87C2B" w:rsidRPr="00F57A31" w:rsidRDefault="00B87C2B">
            <w:pPr>
              <w:pStyle w:val="affff3"/>
              <w:rPr>
                <w:rStyle w:val="affff7"/>
                <w:smallCaps w:val="0"/>
                <w:color w:val="auto"/>
              </w:rPr>
            </w:pPr>
            <w:r w:rsidRPr="00F57A31">
              <w:rPr>
                <w:rStyle w:val="affff7"/>
                <w:smallCaps w:val="0"/>
                <w:color w:val="auto"/>
              </w:rPr>
              <w:t>例5:暗号化されていない機密情報を含む物理的に安全なリムーバブルメディア</w:t>
            </w:r>
            <w:r>
              <w:rPr>
                <w:rStyle w:val="affff7"/>
                <w:smallCaps w:val="0"/>
                <w:color w:val="auto"/>
              </w:rPr>
              <w:t>（</w:t>
            </w:r>
            <w:r w:rsidRPr="00F57A31">
              <w:rPr>
                <w:rStyle w:val="affff7"/>
                <w:smallCaps w:val="0"/>
                <w:color w:val="auto"/>
              </w:rPr>
              <w:t>施錠されたオフィスやファイルキャビネット内など</w:t>
            </w:r>
            <w:r>
              <w:rPr>
                <w:rStyle w:val="affff7"/>
                <w:smallCaps w:val="0"/>
                <w:color w:val="auto"/>
              </w:rPr>
              <w:t>）</w:t>
            </w:r>
            <w:r>
              <w:rPr>
                <w:rStyle w:val="affff7"/>
                <w:rFonts w:hint="eastAsia"/>
                <w:smallCaps w:val="0"/>
                <w:color w:val="auto"/>
              </w:rPr>
              <w:t>。</w:t>
            </w:r>
          </w:p>
        </w:tc>
      </w:tr>
      <w:tr w:rsidR="00B87C2B" w:rsidRPr="00F57A31" w14:paraId="17933A5F" w14:textId="77777777">
        <w:trPr>
          <w:trHeight w:val="227"/>
        </w:trPr>
        <w:tc>
          <w:tcPr>
            <w:tcW w:w="1555" w:type="dxa"/>
            <w:vMerge/>
            <w:shd w:val="clear" w:color="auto" w:fill="F2CEED" w:themeFill="accent5" w:themeFillTint="33"/>
            <w:noWrap/>
            <w:hideMark/>
          </w:tcPr>
          <w:p w14:paraId="43C7C20D"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616C3FE4"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10DBFF7F" w14:textId="77777777" w:rsidR="00B87C2B" w:rsidRPr="00F57A31" w:rsidRDefault="00B87C2B">
            <w:pPr>
              <w:pStyle w:val="affff3"/>
              <w:rPr>
                <w:rStyle w:val="affff7"/>
                <w:smallCaps w:val="0"/>
                <w:color w:val="auto"/>
              </w:rPr>
            </w:pPr>
            <w:r w:rsidRPr="00F57A31">
              <w:rPr>
                <w:rStyle w:val="affff7"/>
                <w:smallCaps w:val="0"/>
                <w:color w:val="auto"/>
              </w:rPr>
              <w:t>PR.DS-02:転送中のデータの機密性、完全性、および可用性を保護する。</w:t>
            </w:r>
          </w:p>
        </w:tc>
        <w:tc>
          <w:tcPr>
            <w:tcW w:w="4542" w:type="dxa"/>
            <w:shd w:val="clear" w:color="auto" w:fill="auto"/>
            <w:hideMark/>
          </w:tcPr>
          <w:p w14:paraId="62E573AA" w14:textId="77777777" w:rsidR="00B87C2B" w:rsidRPr="00F57A31" w:rsidRDefault="00B87C2B">
            <w:pPr>
              <w:pStyle w:val="affff3"/>
              <w:rPr>
                <w:rStyle w:val="affff7"/>
                <w:smallCaps w:val="0"/>
                <w:color w:val="auto"/>
              </w:rPr>
            </w:pPr>
            <w:r w:rsidRPr="00F57A31">
              <w:rPr>
                <w:rStyle w:val="affff7"/>
                <w:smallCaps w:val="0"/>
                <w:color w:val="auto"/>
              </w:rPr>
              <w:t>例1:暗号化、デジタル署名、および暗号化ハッシュを使用して、ネットワーク通信の機密性と整合性を保護する。</w:t>
            </w:r>
          </w:p>
        </w:tc>
      </w:tr>
      <w:tr w:rsidR="00B87C2B" w:rsidRPr="00F57A31" w14:paraId="0E70C0FC" w14:textId="77777777">
        <w:trPr>
          <w:trHeight w:val="739"/>
        </w:trPr>
        <w:tc>
          <w:tcPr>
            <w:tcW w:w="1555" w:type="dxa"/>
            <w:vMerge/>
            <w:shd w:val="clear" w:color="auto" w:fill="F2CEED" w:themeFill="accent5" w:themeFillTint="33"/>
            <w:noWrap/>
            <w:hideMark/>
          </w:tcPr>
          <w:p w14:paraId="0632FA6C" w14:textId="77777777" w:rsidR="00B87C2B" w:rsidRPr="00F57A31" w:rsidRDefault="00B87C2B">
            <w:pPr>
              <w:pStyle w:val="affff3"/>
              <w:rPr>
                <w:rStyle w:val="affff7"/>
                <w:smallCaps w:val="0"/>
                <w:color w:val="auto"/>
              </w:rPr>
            </w:pPr>
          </w:p>
        </w:tc>
        <w:tc>
          <w:tcPr>
            <w:tcW w:w="1842" w:type="dxa"/>
            <w:vMerge/>
            <w:shd w:val="clear" w:color="auto" w:fill="auto"/>
            <w:hideMark/>
          </w:tcPr>
          <w:p w14:paraId="6CBDC5A4" w14:textId="77777777" w:rsidR="00B87C2B" w:rsidRPr="00F57A31" w:rsidRDefault="00B87C2B">
            <w:pPr>
              <w:pStyle w:val="affff3"/>
              <w:rPr>
                <w:rStyle w:val="affff7"/>
                <w:smallCaps w:val="0"/>
                <w:color w:val="auto"/>
              </w:rPr>
            </w:pPr>
          </w:p>
        </w:tc>
        <w:tc>
          <w:tcPr>
            <w:tcW w:w="2410" w:type="dxa"/>
            <w:vMerge/>
            <w:shd w:val="clear" w:color="auto" w:fill="auto"/>
            <w:hideMark/>
          </w:tcPr>
          <w:p w14:paraId="47541E90" w14:textId="77777777" w:rsidR="00B87C2B" w:rsidRPr="00F57A31" w:rsidRDefault="00B87C2B">
            <w:pPr>
              <w:pStyle w:val="affff3"/>
              <w:rPr>
                <w:rStyle w:val="affff7"/>
                <w:smallCaps w:val="0"/>
                <w:color w:val="auto"/>
              </w:rPr>
            </w:pPr>
          </w:p>
        </w:tc>
        <w:tc>
          <w:tcPr>
            <w:tcW w:w="4542" w:type="dxa"/>
            <w:shd w:val="clear" w:color="auto" w:fill="auto"/>
            <w:hideMark/>
          </w:tcPr>
          <w:p w14:paraId="01254911" w14:textId="77777777" w:rsidR="00B87C2B" w:rsidRPr="00F57A31" w:rsidRDefault="00B87C2B">
            <w:pPr>
              <w:pStyle w:val="affff3"/>
              <w:rPr>
                <w:rStyle w:val="affff7"/>
                <w:smallCaps w:val="0"/>
                <w:color w:val="auto"/>
              </w:rPr>
            </w:pPr>
            <w:r w:rsidRPr="00F57A31">
              <w:rPr>
                <w:rStyle w:val="affff7"/>
                <w:smallCaps w:val="0"/>
                <w:color w:val="auto"/>
              </w:rPr>
              <w:t>例2:データの分類に応じて、機密データを含む送信メールやその</w:t>
            </w:r>
            <w:r>
              <w:rPr>
                <w:rStyle w:val="affff7"/>
                <w:smallCaps w:val="0"/>
                <w:color w:val="auto"/>
              </w:rPr>
              <w:t>ほか</w:t>
            </w:r>
            <w:r w:rsidRPr="00F57A31">
              <w:rPr>
                <w:rStyle w:val="affff7"/>
                <w:smallCaps w:val="0"/>
                <w:color w:val="auto"/>
              </w:rPr>
              <w:t>の通信を自動的に暗号化またはブロックする。</w:t>
            </w:r>
          </w:p>
        </w:tc>
      </w:tr>
      <w:tr w:rsidR="00B87C2B" w:rsidRPr="00F57A31" w14:paraId="7B5F6041" w14:textId="77777777">
        <w:trPr>
          <w:trHeight w:val="317"/>
        </w:trPr>
        <w:tc>
          <w:tcPr>
            <w:tcW w:w="1555" w:type="dxa"/>
            <w:vMerge/>
            <w:shd w:val="clear" w:color="auto" w:fill="F2CEED" w:themeFill="accent5" w:themeFillTint="33"/>
            <w:noWrap/>
            <w:hideMark/>
          </w:tcPr>
          <w:p w14:paraId="16A832AE" w14:textId="77777777" w:rsidR="00B87C2B" w:rsidRPr="00F57A31" w:rsidRDefault="00B87C2B">
            <w:pPr>
              <w:pStyle w:val="affff3"/>
              <w:rPr>
                <w:rStyle w:val="affff7"/>
                <w:smallCaps w:val="0"/>
                <w:color w:val="auto"/>
              </w:rPr>
            </w:pPr>
          </w:p>
        </w:tc>
        <w:tc>
          <w:tcPr>
            <w:tcW w:w="1842" w:type="dxa"/>
            <w:vMerge/>
            <w:shd w:val="clear" w:color="auto" w:fill="auto"/>
            <w:hideMark/>
          </w:tcPr>
          <w:p w14:paraId="4DAD05DA" w14:textId="77777777" w:rsidR="00B87C2B" w:rsidRPr="00F57A31" w:rsidRDefault="00B87C2B">
            <w:pPr>
              <w:pStyle w:val="affff3"/>
              <w:rPr>
                <w:rStyle w:val="affff7"/>
                <w:smallCaps w:val="0"/>
                <w:color w:val="auto"/>
              </w:rPr>
            </w:pPr>
          </w:p>
        </w:tc>
        <w:tc>
          <w:tcPr>
            <w:tcW w:w="2410" w:type="dxa"/>
            <w:vMerge/>
            <w:shd w:val="clear" w:color="auto" w:fill="auto"/>
            <w:hideMark/>
          </w:tcPr>
          <w:p w14:paraId="01C66D14" w14:textId="77777777" w:rsidR="00B87C2B" w:rsidRPr="00F57A31" w:rsidRDefault="00B87C2B">
            <w:pPr>
              <w:pStyle w:val="affff3"/>
              <w:rPr>
                <w:rStyle w:val="affff7"/>
                <w:smallCaps w:val="0"/>
                <w:color w:val="auto"/>
              </w:rPr>
            </w:pPr>
          </w:p>
        </w:tc>
        <w:tc>
          <w:tcPr>
            <w:tcW w:w="4542" w:type="dxa"/>
            <w:shd w:val="clear" w:color="auto" w:fill="auto"/>
            <w:hideMark/>
          </w:tcPr>
          <w:p w14:paraId="34535136" w14:textId="77777777" w:rsidR="00B87C2B" w:rsidRPr="00F57A31" w:rsidRDefault="00B87C2B">
            <w:pPr>
              <w:pStyle w:val="affff3"/>
              <w:rPr>
                <w:rStyle w:val="affff7"/>
                <w:smallCaps w:val="0"/>
                <w:color w:val="auto"/>
              </w:rPr>
            </w:pPr>
            <w:r w:rsidRPr="00F57A31">
              <w:rPr>
                <w:rStyle w:val="affff7"/>
                <w:smallCaps w:val="0"/>
                <w:color w:val="auto"/>
              </w:rPr>
              <w:br w:type="column"/>
              <w:t>例3:組織のシステムやネットワークから、個人の電子メール、ファイル共有、ファイルストレージサービス、その</w:t>
            </w:r>
            <w:r>
              <w:rPr>
                <w:rStyle w:val="affff7"/>
                <w:smallCaps w:val="0"/>
                <w:color w:val="auto"/>
              </w:rPr>
              <w:t>ほか</w:t>
            </w:r>
            <w:r w:rsidRPr="00F57A31">
              <w:rPr>
                <w:rStyle w:val="affff7"/>
                <w:smallCaps w:val="0"/>
                <w:color w:val="auto"/>
              </w:rPr>
              <w:t>の個人のコミュニケーションアプリケーションやサービスへのアクセスをブロックする</w:t>
            </w:r>
            <w:r>
              <w:rPr>
                <w:rStyle w:val="affff7"/>
                <w:rFonts w:hint="eastAsia"/>
                <w:smallCaps w:val="0"/>
                <w:color w:val="auto"/>
              </w:rPr>
              <w:t>。</w:t>
            </w:r>
          </w:p>
        </w:tc>
      </w:tr>
      <w:tr w:rsidR="00B87C2B" w:rsidRPr="00F57A31" w14:paraId="464F2F8F" w14:textId="77777777">
        <w:trPr>
          <w:trHeight w:val="271"/>
        </w:trPr>
        <w:tc>
          <w:tcPr>
            <w:tcW w:w="1555" w:type="dxa"/>
            <w:vMerge/>
            <w:shd w:val="clear" w:color="auto" w:fill="F2CEED" w:themeFill="accent5" w:themeFillTint="33"/>
            <w:noWrap/>
            <w:hideMark/>
          </w:tcPr>
          <w:p w14:paraId="14FC9414" w14:textId="77777777" w:rsidR="00B87C2B" w:rsidRPr="00F57A31" w:rsidRDefault="00B87C2B">
            <w:pPr>
              <w:pStyle w:val="affff3"/>
              <w:rPr>
                <w:rStyle w:val="affff7"/>
                <w:smallCaps w:val="0"/>
                <w:color w:val="auto"/>
              </w:rPr>
            </w:pPr>
          </w:p>
        </w:tc>
        <w:tc>
          <w:tcPr>
            <w:tcW w:w="1842" w:type="dxa"/>
            <w:vMerge/>
            <w:shd w:val="clear" w:color="auto" w:fill="auto"/>
            <w:hideMark/>
          </w:tcPr>
          <w:p w14:paraId="38C97D7C" w14:textId="77777777" w:rsidR="00B87C2B" w:rsidRPr="00F57A31" w:rsidRDefault="00B87C2B">
            <w:pPr>
              <w:pStyle w:val="affff3"/>
              <w:rPr>
                <w:rStyle w:val="affff7"/>
                <w:smallCaps w:val="0"/>
                <w:color w:val="auto"/>
              </w:rPr>
            </w:pPr>
          </w:p>
        </w:tc>
        <w:tc>
          <w:tcPr>
            <w:tcW w:w="2410" w:type="dxa"/>
            <w:vMerge/>
            <w:shd w:val="clear" w:color="auto" w:fill="auto"/>
            <w:hideMark/>
          </w:tcPr>
          <w:p w14:paraId="24DFDD0F" w14:textId="77777777" w:rsidR="00B87C2B" w:rsidRPr="00F57A31" w:rsidRDefault="00B87C2B">
            <w:pPr>
              <w:pStyle w:val="affff3"/>
              <w:rPr>
                <w:rStyle w:val="affff7"/>
                <w:smallCaps w:val="0"/>
                <w:color w:val="auto"/>
              </w:rPr>
            </w:pPr>
          </w:p>
        </w:tc>
        <w:tc>
          <w:tcPr>
            <w:tcW w:w="4542" w:type="dxa"/>
            <w:shd w:val="clear" w:color="auto" w:fill="auto"/>
            <w:hideMark/>
          </w:tcPr>
          <w:p w14:paraId="3B304837" w14:textId="77777777" w:rsidR="00B87C2B" w:rsidRPr="00F57A31" w:rsidRDefault="00B87C2B">
            <w:pPr>
              <w:pStyle w:val="affff3"/>
              <w:rPr>
                <w:rStyle w:val="affff7"/>
                <w:smallCaps w:val="0"/>
                <w:color w:val="auto"/>
              </w:rPr>
            </w:pPr>
            <w:r w:rsidRPr="00F57A31">
              <w:rPr>
                <w:rStyle w:val="affff7"/>
                <w:smallCaps w:val="0"/>
                <w:color w:val="auto"/>
              </w:rPr>
              <w:t>例4:本番環境の機密データ</w:t>
            </w:r>
            <w:r>
              <w:rPr>
                <w:rStyle w:val="affff7"/>
                <w:smallCaps w:val="0"/>
                <w:color w:val="auto"/>
              </w:rPr>
              <w:t>（</w:t>
            </w:r>
            <w:r w:rsidRPr="00F57A31">
              <w:rPr>
                <w:rStyle w:val="affff7"/>
                <w:smallCaps w:val="0"/>
                <w:color w:val="auto"/>
              </w:rPr>
              <w:t>顧客レコードなど</w:t>
            </w:r>
            <w:r>
              <w:rPr>
                <w:rStyle w:val="affff7"/>
                <w:smallCaps w:val="0"/>
                <w:color w:val="auto"/>
              </w:rPr>
              <w:t>）</w:t>
            </w:r>
            <w:r w:rsidRPr="00F57A31">
              <w:rPr>
                <w:rStyle w:val="affff7"/>
                <w:smallCaps w:val="0"/>
                <w:color w:val="auto"/>
              </w:rPr>
              <w:t>が開発、テスト、その</w:t>
            </w:r>
            <w:r>
              <w:rPr>
                <w:rStyle w:val="affff7"/>
                <w:smallCaps w:val="0"/>
                <w:color w:val="auto"/>
              </w:rPr>
              <w:t>ほか</w:t>
            </w:r>
            <w:r w:rsidRPr="00F57A31">
              <w:rPr>
                <w:rStyle w:val="affff7"/>
                <w:smallCaps w:val="0"/>
                <w:color w:val="auto"/>
              </w:rPr>
              <w:t>の非本番環境で再利用されるのを防ぐ</w:t>
            </w:r>
            <w:r>
              <w:rPr>
                <w:rStyle w:val="affff7"/>
                <w:rFonts w:hint="eastAsia"/>
                <w:smallCaps w:val="0"/>
                <w:color w:val="auto"/>
              </w:rPr>
              <w:t>。</w:t>
            </w:r>
          </w:p>
        </w:tc>
      </w:tr>
      <w:tr w:rsidR="00B87C2B" w:rsidRPr="00F57A31" w14:paraId="7BA58BB8" w14:textId="77777777">
        <w:trPr>
          <w:trHeight w:val="835"/>
        </w:trPr>
        <w:tc>
          <w:tcPr>
            <w:tcW w:w="1555" w:type="dxa"/>
            <w:vMerge/>
            <w:shd w:val="clear" w:color="auto" w:fill="F2CEED" w:themeFill="accent5" w:themeFillTint="33"/>
            <w:noWrap/>
          </w:tcPr>
          <w:p w14:paraId="66E06906" w14:textId="77777777" w:rsidR="00B87C2B" w:rsidRPr="00F57A31" w:rsidRDefault="00B87C2B">
            <w:pPr>
              <w:pStyle w:val="affff3"/>
              <w:rPr>
                <w:rStyle w:val="affff7"/>
                <w:smallCaps w:val="0"/>
                <w:color w:val="auto"/>
              </w:rPr>
            </w:pPr>
          </w:p>
        </w:tc>
        <w:tc>
          <w:tcPr>
            <w:tcW w:w="1842" w:type="dxa"/>
            <w:vMerge/>
            <w:shd w:val="clear" w:color="auto" w:fill="auto"/>
            <w:noWrap/>
          </w:tcPr>
          <w:p w14:paraId="4A29F07C" w14:textId="77777777" w:rsidR="00B87C2B" w:rsidRPr="00F57A31" w:rsidRDefault="00B87C2B">
            <w:pPr>
              <w:pStyle w:val="affff3"/>
              <w:rPr>
                <w:rStyle w:val="affff7"/>
                <w:smallCaps w:val="0"/>
                <w:color w:val="auto"/>
              </w:rPr>
            </w:pPr>
          </w:p>
        </w:tc>
        <w:tc>
          <w:tcPr>
            <w:tcW w:w="2410" w:type="dxa"/>
            <w:shd w:val="clear" w:color="auto" w:fill="auto"/>
          </w:tcPr>
          <w:p w14:paraId="45FB8EB4" w14:textId="77777777" w:rsidR="00B87C2B" w:rsidRPr="00F57A31" w:rsidRDefault="00B87C2B">
            <w:pPr>
              <w:pStyle w:val="affff3"/>
              <w:rPr>
                <w:rStyle w:val="affff7"/>
                <w:smallCaps w:val="0"/>
                <w:color w:val="auto"/>
              </w:rPr>
            </w:pPr>
            <w:r w:rsidRPr="00F359F7">
              <w:rPr>
                <w:rStyle w:val="affff7"/>
                <w:smallCaps w:val="0"/>
                <w:color w:val="auto"/>
              </w:rPr>
              <w:t>PR.DS-03:</w:t>
            </w:r>
            <w:r>
              <w:rPr>
                <w:rStyle w:val="affff7"/>
                <w:rFonts w:hint="eastAsia"/>
                <w:smallCaps w:val="0"/>
                <w:color w:val="auto"/>
              </w:rPr>
              <w:t>[撤回:ID.AM-08、PR.PS-03に編入する。]</w:t>
            </w:r>
          </w:p>
        </w:tc>
        <w:tc>
          <w:tcPr>
            <w:tcW w:w="4542" w:type="dxa"/>
            <w:shd w:val="clear" w:color="auto" w:fill="auto"/>
          </w:tcPr>
          <w:p w14:paraId="5E9E5812" w14:textId="77777777" w:rsidR="00B87C2B" w:rsidRPr="00F57A31" w:rsidRDefault="00B87C2B">
            <w:pPr>
              <w:pStyle w:val="affff3"/>
              <w:rPr>
                <w:rStyle w:val="affff7"/>
                <w:smallCaps w:val="0"/>
                <w:color w:val="auto"/>
              </w:rPr>
            </w:pPr>
          </w:p>
        </w:tc>
      </w:tr>
      <w:tr w:rsidR="00B87C2B" w:rsidRPr="00F57A31" w14:paraId="34E81B74" w14:textId="77777777">
        <w:trPr>
          <w:trHeight w:val="835"/>
        </w:trPr>
        <w:tc>
          <w:tcPr>
            <w:tcW w:w="1555" w:type="dxa"/>
            <w:vMerge/>
            <w:shd w:val="clear" w:color="auto" w:fill="F2CEED" w:themeFill="accent5" w:themeFillTint="33"/>
            <w:noWrap/>
          </w:tcPr>
          <w:p w14:paraId="18EE023D" w14:textId="77777777" w:rsidR="00B87C2B" w:rsidRPr="00F57A31" w:rsidRDefault="00B87C2B">
            <w:pPr>
              <w:pStyle w:val="affff3"/>
              <w:rPr>
                <w:rStyle w:val="affff7"/>
                <w:smallCaps w:val="0"/>
                <w:color w:val="auto"/>
              </w:rPr>
            </w:pPr>
          </w:p>
        </w:tc>
        <w:tc>
          <w:tcPr>
            <w:tcW w:w="1842" w:type="dxa"/>
            <w:vMerge/>
            <w:shd w:val="clear" w:color="auto" w:fill="auto"/>
            <w:noWrap/>
          </w:tcPr>
          <w:p w14:paraId="7DD8A351" w14:textId="77777777" w:rsidR="00B87C2B" w:rsidRPr="00F57A31" w:rsidRDefault="00B87C2B">
            <w:pPr>
              <w:pStyle w:val="affff3"/>
              <w:rPr>
                <w:rStyle w:val="affff7"/>
                <w:smallCaps w:val="0"/>
                <w:color w:val="auto"/>
              </w:rPr>
            </w:pPr>
          </w:p>
        </w:tc>
        <w:tc>
          <w:tcPr>
            <w:tcW w:w="2410" w:type="dxa"/>
            <w:shd w:val="clear" w:color="auto" w:fill="auto"/>
          </w:tcPr>
          <w:p w14:paraId="7AFE4D5D" w14:textId="77777777" w:rsidR="00B87C2B" w:rsidRPr="00F57A31" w:rsidRDefault="00B87C2B">
            <w:pPr>
              <w:pStyle w:val="affff3"/>
              <w:rPr>
                <w:rStyle w:val="affff7"/>
                <w:smallCaps w:val="0"/>
                <w:color w:val="auto"/>
              </w:rPr>
            </w:pPr>
            <w:r w:rsidRPr="00F359F7">
              <w:rPr>
                <w:rStyle w:val="affff7"/>
                <w:smallCaps w:val="0"/>
                <w:color w:val="auto"/>
              </w:rPr>
              <w:t>PR.DS-0</w:t>
            </w:r>
            <w:r>
              <w:rPr>
                <w:rStyle w:val="affff7"/>
                <w:rFonts w:hint="eastAsia"/>
                <w:smallCaps w:val="0"/>
                <w:color w:val="auto"/>
              </w:rPr>
              <w:t>4</w:t>
            </w:r>
            <w:r w:rsidRPr="00F359F7">
              <w:rPr>
                <w:rStyle w:val="affff7"/>
                <w:smallCaps w:val="0"/>
                <w:color w:val="auto"/>
              </w:rPr>
              <w:t>:</w:t>
            </w:r>
            <w:r>
              <w:rPr>
                <w:rStyle w:val="affff7"/>
                <w:rFonts w:hint="eastAsia"/>
                <w:smallCaps w:val="0"/>
                <w:color w:val="auto"/>
              </w:rPr>
              <w:t>[撤回:PR.IR-04に移動する。]</w:t>
            </w:r>
          </w:p>
        </w:tc>
        <w:tc>
          <w:tcPr>
            <w:tcW w:w="4542" w:type="dxa"/>
            <w:shd w:val="clear" w:color="auto" w:fill="auto"/>
          </w:tcPr>
          <w:p w14:paraId="08EADB34" w14:textId="77777777" w:rsidR="00B87C2B" w:rsidRPr="00F57A31" w:rsidRDefault="00B87C2B">
            <w:pPr>
              <w:pStyle w:val="affff3"/>
              <w:rPr>
                <w:rStyle w:val="affff7"/>
                <w:smallCaps w:val="0"/>
                <w:color w:val="auto"/>
              </w:rPr>
            </w:pPr>
          </w:p>
        </w:tc>
      </w:tr>
      <w:tr w:rsidR="00B87C2B" w:rsidRPr="00F57A31" w14:paraId="60FE7F71" w14:textId="77777777">
        <w:trPr>
          <w:trHeight w:val="835"/>
        </w:trPr>
        <w:tc>
          <w:tcPr>
            <w:tcW w:w="1555" w:type="dxa"/>
            <w:vMerge/>
            <w:shd w:val="clear" w:color="auto" w:fill="F2CEED" w:themeFill="accent5" w:themeFillTint="33"/>
            <w:noWrap/>
          </w:tcPr>
          <w:p w14:paraId="47720882" w14:textId="77777777" w:rsidR="00B87C2B" w:rsidRPr="00F57A31" w:rsidRDefault="00B87C2B">
            <w:pPr>
              <w:pStyle w:val="affff3"/>
              <w:rPr>
                <w:rStyle w:val="affff7"/>
                <w:smallCaps w:val="0"/>
                <w:color w:val="auto"/>
              </w:rPr>
            </w:pPr>
          </w:p>
        </w:tc>
        <w:tc>
          <w:tcPr>
            <w:tcW w:w="1842" w:type="dxa"/>
            <w:vMerge/>
            <w:shd w:val="clear" w:color="auto" w:fill="auto"/>
            <w:noWrap/>
          </w:tcPr>
          <w:p w14:paraId="7CBD351F" w14:textId="77777777" w:rsidR="00B87C2B" w:rsidRPr="00F57A31" w:rsidRDefault="00B87C2B">
            <w:pPr>
              <w:pStyle w:val="affff3"/>
              <w:rPr>
                <w:rStyle w:val="affff7"/>
                <w:smallCaps w:val="0"/>
                <w:color w:val="auto"/>
              </w:rPr>
            </w:pPr>
          </w:p>
        </w:tc>
        <w:tc>
          <w:tcPr>
            <w:tcW w:w="2410" w:type="dxa"/>
            <w:shd w:val="clear" w:color="auto" w:fill="auto"/>
          </w:tcPr>
          <w:p w14:paraId="01ABD48F" w14:textId="77777777" w:rsidR="00B87C2B" w:rsidRPr="00F57A31" w:rsidRDefault="00B87C2B">
            <w:pPr>
              <w:pStyle w:val="affff3"/>
              <w:rPr>
                <w:rStyle w:val="affff7"/>
                <w:smallCaps w:val="0"/>
                <w:color w:val="auto"/>
              </w:rPr>
            </w:pPr>
            <w:r w:rsidRPr="00F359F7">
              <w:rPr>
                <w:rStyle w:val="affff7"/>
                <w:smallCaps w:val="0"/>
                <w:color w:val="auto"/>
              </w:rPr>
              <w:t>PR.DS-0</w:t>
            </w:r>
            <w:r>
              <w:rPr>
                <w:rStyle w:val="affff7"/>
                <w:rFonts w:hint="eastAsia"/>
                <w:smallCaps w:val="0"/>
                <w:color w:val="auto"/>
              </w:rPr>
              <w:t>5</w:t>
            </w:r>
            <w:r w:rsidRPr="00F359F7">
              <w:rPr>
                <w:rStyle w:val="affff7"/>
                <w:smallCaps w:val="0"/>
                <w:color w:val="auto"/>
              </w:rPr>
              <w:t>:</w:t>
            </w:r>
            <w:r w:rsidRPr="00E27BA1">
              <w:rPr>
                <w:rStyle w:val="affff7"/>
                <w:smallCaps w:val="0"/>
                <w:color w:val="auto"/>
              </w:rPr>
              <w:t>[</w:t>
            </w:r>
            <w:r>
              <w:rPr>
                <w:rStyle w:val="affff7"/>
                <w:rFonts w:hint="eastAsia"/>
                <w:smallCaps w:val="0"/>
                <w:color w:val="auto"/>
              </w:rPr>
              <w:t>撤回:PR.DS-01、PR.DS-02、PR.DS-10に編入する。</w:t>
            </w:r>
            <w:r w:rsidRPr="00E27BA1">
              <w:rPr>
                <w:rStyle w:val="affff7"/>
                <w:smallCaps w:val="0"/>
                <w:color w:val="auto"/>
              </w:rPr>
              <w:t>]</w:t>
            </w:r>
          </w:p>
        </w:tc>
        <w:tc>
          <w:tcPr>
            <w:tcW w:w="4542" w:type="dxa"/>
            <w:shd w:val="clear" w:color="auto" w:fill="auto"/>
          </w:tcPr>
          <w:p w14:paraId="380633D0" w14:textId="77777777" w:rsidR="00B87C2B" w:rsidRPr="00F57A31" w:rsidRDefault="00B87C2B">
            <w:pPr>
              <w:pStyle w:val="affff3"/>
              <w:rPr>
                <w:rStyle w:val="affff7"/>
                <w:smallCaps w:val="0"/>
                <w:color w:val="auto"/>
              </w:rPr>
            </w:pPr>
          </w:p>
        </w:tc>
      </w:tr>
      <w:tr w:rsidR="00B87C2B" w:rsidRPr="00F57A31" w14:paraId="32E8A3D4" w14:textId="77777777">
        <w:trPr>
          <w:trHeight w:val="835"/>
        </w:trPr>
        <w:tc>
          <w:tcPr>
            <w:tcW w:w="1555" w:type="dxa"/>
            <w:vMerge/>
            <w:shd w:val="clear" w:color="auto" w:fill="F2CEED" w:themeFill="accent5" w:themeFillTint="33"/>
            <w:noWrap/>
          </w:tcPr>
          <w:p w14:paraId="1E6BEA78" w14:textId="77777777" w:rsidR="00B87C2B" w:rsidRPr="00F57A31" w:rsidRDefault="00B87C2B">
            <w:pPr>
              <w:pStyle w:val="affff3"/>
              <w:rPr>
                <w:rStyle w:val="affff7"/>
                <w:smallCaps w:val="0"/>
                <w:color w:val="auto"/>
              </w:rPr>
            </w:pPr>
          </w:p>
        </w:tc>
        <w:tc>
          <w:tcPr>
            <w:tcW w:w="1842" w:type="dxa"/>
            <w:vMerge/>
            <w:shd w:val="clear" w:color="auto" w:fill="auto"/>
            <w:noWrap/>
          </w:tcPr>
          <w:p w14:paraId="2D0EBDF5" w14:textId="77777777" w:rsidR="00B87C2B" w:rsidRPr="00F57A31" w:rsidRDefault="00B87C2B">
            <w:pPr>
              <w:pStyle w:val="affff3"/>
              <w:rPr>
                <w:rStyle w:val="affff7"/>
                <w:smallCaps w:val="0"/>
                <w:color w:val="auto"/>
              </w:rPr>
            </w:pPr>
          </w:p>
        </w:tc>
        <w:tc>
          <w:tcPr>
            <w:tcW w:w="2410" w:type="dxa"/>
            <w:shd w:val="clear" w:color="auto" w:fill="auto"/>
          </w:tcPr>
          <w:p w14:paraId="299A3AF8" w14:textId="77777777" w:rsidR="00B87C2B" w:rsidRPr="00F57A31" w:rsidRDefault="00B87C2B">
            <w:pPr>
              <w:pStyle w:val="affff3"/>
              <w:rPr>
                <w:rStyle w:val="affff7"/>
                <w:smallCaps w:val="0"/>
                <w:color w:val="auto"/>
              </w:rPr>
            </w:pPr>
            <w:r w:rsidRPr="00F359F7">
              <w:rPr>
                <w:rStyle w:val="affff7"/>
                <w:smallCaps w:val="0"/>
                <w:color w:val="auto"/>
              </w:rPr>
              <w:t>PR.DS-0</w:t>
            </w:r>
            <w:r>
              <w:rPr>
                <w:rStyle w:val="affff7"/>
                <w:rFonts w:hint="eastAsia"/>
                <w:smallCaps w:val="0"/>
                <w:color w:val="auto"/>
              </w:rPr>
              <w:t>6</w:t>
            </w:r>
            <w:r w:rsidRPr="00F359F7">
              <w:rPr>
                <w:rStyle w:val="affff7"/>
                <w:smallCaps w:val="0"/>
                <w:color w:val="auto"/>
              </w:rPr>
              <w:t>:</w:t>
            </w:r>
            <w:r>
              <w:rPr>
                <w:rStyle w:val="affff7"/>
                <w:rFonts w:hint="eastAsia"/>
                <w:smallCaps w:val="0"/>
                <w:color w:val="auto"/>
              </w:rPr>
              <w:t>[撤回:PR.DS-01、DE.CM-09に編入する。]</w:t>
            </w:r>
          </w:p>
        </w:tc>
        <w:tc>
          <w:tcPr>
            <w:tcW w:w="4542" w:type="dxa"/>
            <w:shd w:val="clear" w:color="auto" w:fill="auto"/>
          </w:tcPr>
          <w:p w14:paraId="1CD50334" w14:textId="77777777" w:rsidR="00B87C2B" w:rsidRPr="00F57A31" w:rsidRDefault="00B87C2B">
            <w:pPr>
              <w:pStyle w:val="affff3"/>
              <w:rPr>
                <w:rStyle w:val="affff7"/>
                <w:smallCaps w:val="0"/>
                <w:color w:val="auto"/>
              </w:rPr>
            </w:pPr>
          </w:p>
        </w:tc>
      </w:tr>
      <w:tr w:rsidR="00B87C2B" w:rsidRPr="00F57A31" w14:paraId="455E95D8" w14:textId="77777777">
        <w:trPr>
          <w:trHeight w:val="835"/>
        </w:trPr>
        <w:tc>
          <w:tcPr>
            <w:tcW w:w="1555" w:type="dxa"/>
            <w:vMerge/>
            <w:shd w:val="clear" w:color="auto" w:fill="F2CEED" w:themeFill="accent5" w:themeFillTint="33"/>
            <w:noWrap/>
          </w:tcPr>
          <w:p w14:paraId="21E1CFDD" w14:textId="77777777" w:rsidR="00B87C2B" w:rsidRPr="00F57A31" w:rsidRDefault="00B87C2B">
            <w:pPr>
              <w:pStyle w:val="affff3"/>
              <w:rPr>
                <w:rStyle w:val="affff7"/>
                <w:smallCaps w:val="0"/>
                <w:color w:val="auto"/>
              </w:rPr>
            </w:pPr>
          </w:p>
        </w:tc>
        <w:tc>
          <w:tcPr>
            <w:tcW w:w="1842" w:type="dxa"/>
            <w:vMerge/>
            <w:shd w:val="clear" w:color="auto" w:fill="auto"/>
            <w:noWrap/>
          </w:tcPr>
          <w:p w14:paraId="6EF00E93" w14:textId="77777777" w:rsidR="00B87C2B" w:rsidRPr="00F57A31" w:rsidRDefault="00B87C2B">
            <w:pPr>
              <w:pStyle w:val="affff3"/>
              <w:rPr>
                <w:rStyle w:val="affff7"/>
                <w:smallCaps w:val="0"/>
                <w:color w:val="auto"/>
              </w:rPr>
            </w:pPr>
          </w:p>
        </w:tc>
        <w:tc>
          <w:tcPr>
            <w:tcW w:w="2410" w:type="dxa"/>
            <w:shd w:val="clear" w:color="auto" w:fill="auto"/>
          </w:tcPr>
          <w:p w14:paraId="0A6C0D93" w14:textId="77777777" w:rsidR="00B87C2B" w:rsidRPr="00F57A31" w:rsidRDefault="00B87C2B">
            <w:pPr>
              <w:pStyle w:val="affff3"/>
              <w:rPr>
                <w:rStyle w:val="affff7"/>
                <w:smallCaps w:val="0"/>
                <w:color w:val="auto"/>
              </w:rPr>
            </w:pPr>
            <w:r w:rsidRPr="00F359F7">
              <w:rPr>
                <w:rStyle w:val="affff7"/>
                <w:smallCaps w:val="0"/>
                <w:color w:val="auto"/>
              </w:rPr>
              <w:t>PR.DS-0</w:t>
            </w:r>
            <w:r>
              <w:rPr>
                <w:rStyle w:val="affff7"/>
                <w:rFonts w:hint="eastAsia"/>
                <w:smallCaps w:val="0"/>
                <w:color w:val="auto"/>
              </w:rPr>
              <w:t>7</w:t>
            </w:r>
            <w:r w:rsidRPr="00F359F7">
              <w:rPr>
                <w:rStyle w:val="affff7"/>
                <w:smallCaps w:val="0"/>
                <w:color w:val="auto"/>
              </w:rPr>
              <w:t>:</w:t>
            </w:r>
            <w:r>
              <w:rPr>
                <w:rStyle w:val="affff7"/>
                <w:rFonts w:hint="eastAsia"/>
                <w:smallCaps w:val="0"/>
                <w:color w:val="auto"/>
              </w:rPr>
              <w:t>[撤回:PR.IR-01に編入する。]</w:t>
            </w:r>
          </w:p>
        </w:tc>
        <w:tc>
          <w:tcPr>
            <w:tcW w:w="4542" w:type="dxa"/>
            <w:shd w:val="clear" w:color="auto" w:fill="auto"/>
          </w:tcPr>
          <w:p w14:paraId="6E5170BB" w14:textId="77777777" w:rsidR="00B87C2B" w:rsidRPr="00F57A31" w:rsidRDefault="00B87C2B">
            <w:pPr>
              <w:pStyle w:val="affff3"/>
              <w:rPr>
                <w:rStyle w:val="affff7"/>
                <w:smallCaps w:val="0"/>
                <w:color w:val="auto"/>
              </w:rPr>
            </w:pPr>
          </w:p>
        </w:tc>
      </w:tr>
      <w:tr w:rsidR="00B87C2B" w:rsidRPr="00F57A31" w14:paraId="6E6BA2BA" w14:textId="77777777">
        <w:trPr>
          <w:trHeight w:val="835"/>
        </w:trPr>
        <w:tc>
          <w:tcPr>
            <w:tcW w:w="1555" w:type="dxa"/>
            <w:vMerge/>
            <w:shd w:val="clear" w:color="auto" w:fill="F2CEED" w:themeFill="accent5" w:themeFillTint="33"/>
            <w:noWrap/>
          </w:tcPr>
          <w:p w14:paraId="58A74620" w14:textId="77777777" w:rsidR="00B87C2B" w:rsidRPr="00F57A31" w:rsidRDefault="00B87C2B">
            <w:pPr>
              <w:pStyle w:val="affff3"/>
              <w:rPr>
                <w:rStyle w:val="affff7"/>
                <w:smallCaps w:val="0"/>
                <w:color w:val="auto"/>
              </w:rPr>
            </w:pPr>
          </w:p>
        </w:tc>
        <w:tc>
          <w:tcPr>
            <w:tcW w:w="1842" w:type="dxa"/>
            <w:vMerge/>
            <w:shd w:val="clear" w:color="auto" w:fill="auto"/>
            <w:noWrap/>
          </w:tcPr>
          <w:p w14:paraId="243A1E7B" w14:textId="77777777" w:rsidR="00B87C2B" w:rsidRPr="00F57A31" w:rsidRDefault="00B87C2B">
            <w:pPr>
              <w:pStyle w:val="affff3"/>
              <w:rPr>
                <w:rStyle w:val="affff7"/>
                <w:smallCaps w:val="0"/>
                <w:color w:val="auto"/>
              </w:rPr>
            </w:pPr>
          </w:p>
        </w:tc>
        <w:tc>
          <w:tcPr>
            <w:tcW w:w="2410" w:type="dxa"/>
            <w:shd w:val="clear" w:color="auto" w:fill="auto"/>
          </w:tcPr>
          <w:p w14:paraId="64B01AE4" w14:textId="77777777" w:rsidR="00B87C2B" w:rsidRPr="00F57A31" w:rsidRDefault="00B87C2B">
            <w:pPr>
              <w:pStyle w:val="affff3"/>
              <w:rPr>
                <w:rStyle w:val="affff7"/>
                <w:smallCaps w:val="0"/>
                <w:color w:val="auto"/>
              </w:rPr>
            </w:pPr>
            <w:r w:rsidRPr="00F359F7">
              <w:rPr>
                <w:rStyle w:val="affff7"/>
                <w:smallCaps w:val="0"/>
                <w:color w:val="auto"/>
              </w:rPr>
              <w:t>PR.DS-0</w:t>
            </w:r>
            <w:r>
              <w:rPr>
                <w:rStyle w:val="affff7"/>
                <w:rFonts w:hint="eastAsia"/>
                <w:smallCaps w:val="0"/>
                <w:color w:val="auto"/>
              </w:rPr>
              <w:t>8</w:t>
            </w:r>
            <w:r w:rsidRPr="00F359F7">
              <w:rPr>
                <w:rStyle w:val="affff7"/>
                <w:smallCaps w:val="0"/>
                <w:color w:val="auto"/>
              </w:rPr>
              <w:t>:</w:t>
            </w:r>
            <w:r>
              <w:rPr>
                <w:rStyle w:val="affff7"/>
                <w:rFonts w:hint="eastAsia"/>
                <w:smallCaps w:val="0"/>
                <w:color w:val="auto"/>
              </w:rPr>
              <w:t>[撤回:ID.RA-09、DE.CM-09に編入する。]</w:t>
            </w:r>
          </w:p>
        </w:tc>
        <w:tc>
          <w:tcPr>
            <w:tcW w:w="4542" w:type="dxa"/>
            <w:shd w:val="clear" w:color="auto" w:fill="auto"/>
          </w:tcPr>
          <w:p w14:paraId="53047E3C" w14:textId="77777777" w:rsidR="00B87C2B" w:rsidRPr="00F57A31" w:rsidRDefault="00B87C2B">
            <w:pPr>
              <w:pStyle w:val="affff3"/>
              <w:rPr>
                <w:rStyle w:val="affff7"/>
                <w:smallCaps w:val="0"/>
                <w:color w:val="auto"/>
              </w:rPr>
            </w:pPr>
          </w:p>
        </w:tc>
      </w:tr>
      <w:tr w:rsidR="00B87C2B" w:rsidRPr="00F57A31" w14:paraId="684CFEF3" w14:textId="77777777">
        <w:trPr>
          <w:trHeight w:val="835"/>
        </w:trPr>
        <w:tc>
          <w:tcPr>
            <w:tcW w:w="1555" w:type="dxa"/>
            <w:vMerge/>
            <w:shd w:val="clear" w:color="auto" w:fill="F2CEED" w:themeFill="accent5" w:themeFillTint="33"/>
            <w:noWrap/>
            <w:hideMark/>
          </w:tcPr>
          <w:p w14:paraId="324EBF18"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1205C993"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0312B551" w14:textId="77777777" w:rsidR="00B87C2B" w:rsidRPr="00F57A31" w:rsidRDefault="00B87C2B">
            <w:pPr>
              <w:pStyle w:val="affff3"/>
              <w:rPr>
                <w:rStyle w:val="affff7"/>
                <w:smallCaps w:val="0"/>
                <w:color w:val="auto"/>
              </w:rPr>
            </w:pPr>
            <w:r w:rsidRPr="00F57A31">
              <w:rPr>
                <w:rStyle w:val="affff7"/>
                <w:smallCaps w:val="0"/>
                <w:color w:val="auto"/>
              </w:rPr>
              <w:br w:type="column"/>
              <w:t>PR.DS-10:使用中のデータの機密性、完全性、および可用性が保護されている。</w:t>
            </w:r>
          </w:p>
        </w:tc>
        <w:tc>
          <w:tcPr>
            <w:tcW w:w="4542" w:type="dxa"/>
            <w:shd w:val="clear" w:color="auto" w:fill="auto"/>
            <w:hideMark/>
          </w:tcPr>
          <w:p w14:paraId="7FC29EA4" w14:textId="77777777" w:rsidR="00B87C2B" w:rsidRPr="00F57A31" w:rsidRDefault="00B87C2B">
            <w:pPr>
              <w:pStyle w:val="affff3"/>
              <w:rPr>
                <w:rStyle w:val="affff7"/>
                <w:smallCaps w:val="0"/>
                <w:color w:val="auto"/>
              </w:rPr>
            </w:pPr>
            <w:r w:rsidRPr="00F57A31">
              <w:rPr>
                <w:rStyle w:val="affff7"/>
                <w:smallCaps w:val="0"/>
                <w:color w:val="auto"/>
              </w:rPr>
              <w:br w:type="column"/>
              <w:t>例1:機密を保持する必要があるデータ</w:t>
            </w:r>
            <w:r>
              <w:rPr>
                <w:rStyle w:val="affff7"/>
                <w:smallCaps w:val="0"/>
                <w:color w:val="auto"/>
              </w:rPr>
              <w:t>（</w:t>
            </w:r>
            <w:r w:rsidRPr="00F57A31">
              <w:rPr>
                <w:rStyle w:val="affff7"/>
                <w:smallCaps w:val="0"/>
                <w:color w:val="auto"/>
              </w:rPr>
              <w:t>プロセッサやメモリなど</w:t>
            </w:r>
            <w:r>
              <w:rPr>
                <w:rStyle w:val="affff7"/>
                <w:smallCaps w:val="0"/>
                <w:color w:val="auto"/>
              </w:rPr>
              <w:t>）</w:t>
            </w:r>
            <w:r w:rsidRPr="00F57A31">
              <w:rPr>
                <w:rStyle w:val="affff7"/>
                <w:smallCaps w:val="0"/>
                <w:color w:val="auto"/>
              </w:rPr>
              <w:t>が不要になったらすぐに削除</w:t>
            </w:r>
            <w:r>
              <w:rPr>
                <w:rStyle w:val="affff7"/>
                <w:rFonts w:hint="eastAsia"/>
                <w:smallCaps w:val="0"/>
                <w:color w:val="auto"/>
              </w:rPr>
              <w:t>する</w:t>
            </w:r>
            <w:r w:rsidRPr="003B0313">
              <w:rPr>
                <w:rStyle w:val="affff7"/>
                <w:smallCaps w:val="0"/>
                <w:color w:val="auto"/>
              </w:rPr>
              <w:t>。</w:t>
            </w:r>
          </w:p>
        </w:tc>
      </w:tr>
      <w:tr w:rsidR="00B87C2B" w:rsidRPr="00F57A31" w14:paraId="5B9E0D23" w14:textId="77777777">
        <w:trPr>
          <w:trHeight w:val="833"/>
        </w:trPr>
        <w:tc>
          <w:tcPr>
            <w:tcW w:w="1555" w:type="dxa"/>
            <w:vMerge/>
            <w:shd w:val="clear" w:color="auto" w:fill="F2CEED" w:themeFill="accent5" w:themeFillTint="33"/>
            <w:noWrap/>
            <w:hideMark/>
          </w:tcPr>
          <w:p w14:paraId="6CDDAD7B" w14:textId="77777777" w:rsidR="00B87C2B" w:rsidRPr="00F57A31" w:rsidRDefault="00B87C2B">
            <w:pPr>
              <w:pStyle w:val="affff3"/>
              <w:rPr>
                <w:rStyle w:val="affff7"/>
                <w:smallCaps w:val="0"/>
                <w:color w:val="auto"/>
              </w:rPr>
            </w:pPr>
          </w:p>
        </w:tc>
        <w:tc>
          <w:tcPr>
            <w:tcW w:w="1842" w:type="dxa"/>
            <w:vMerge/>
            <w:shd w:val="clear" w:color="auto" w:fill="auto"/>
            <w:hideMark/>
          </w:tcPr>
          <w:p w14:paraId="0F553588" w14:textId="77777777" w:rsidR="00B87C2B" w:rsidRPr="00F57A31" w:rsidRDefault="00B87C2B">
            <w:pPr>
              <w:pStyle w:val="affff3"/>
              <w:rPr>
                <w:rStyle w:val="affff7"/>
                <w:smallCaps w:val="0"/>
                <w:color w:val="auto"/>
              </w:rPr>
            </w:pPr>
          </w:p>
        </w:tc>
        <w:tc>
          <w:tcPr>
            <w:tcW w:w="2410" w:type="dxa"/>
            <w:vMerge/>
            <w:shd w:val="clear" w:color="auto" w:fill="auto"/>
            <w:hideMark/>
          </w:tcPr>
          <w:p w14:paraId="52F360F8" w14:textId="77777777" w:rsidR="00B87C2B" w:rsidRPr="00F57A31" w:rsidRDefault="00B87C2B">
            <w:pPr>
              <w:pStyle w:val="affff3"/>
              <w:rPr>
                <w:rStyle w:val="affff7"/>
                <w:smallCaps w:val="0"/>
                <w:color w:val="auto"/>
              </w:rPr>
            </w:pPr>
          </w:p>
        </w:tc>
        <w:tc>
          <w:tcPr>
            <w:tcW w:w="4542" w:type="dxa"/>
            <w:shd w:val="clear" w:color="auto" w:fill="auto"/>
            <w:hideMark/>
          </w:tcPr>
          <w:p w14:paraId="5DDBFDA2" w14:textId="77777777" w:rsidR="00B87C2B" w:rsidRPr="00F57A31" w:rsidRDefault="00B87C2B">
            <w:pPr>
              <w:pStyle w:val="affff3"/>
              <w:rPr>
                <w:rStyle w:val="affff7"/>
                <w:smallCaps w:val="0"/>
                <w:color w:val="auto"/>
              </w:rPr>
            </w:pPr>
            <w:r w:rsidRPr="00F57A31">
              <w:rPr>
                <w:rStyle w:val="affff7"/>
                <w:smallCaps w:val="0"/>
                <w:color w:val="auto"/>
              </w:rPr>
              <w:t>例2:同じプラットフォームの</w:t>
            </w:r>
            <w:r>
              <w:rPr>
                <w:rStyle w:val="affff7"/>
                <w:rFonts w:hint="eastAsia"/>
                <w:smallCaps w:val="0"/>
                <w:color w:val="auto"/>
              </w:rPr>
              <w:t>他</w:t>
            </w:r>
            <w:r w:rsidRPr="00F57A31">
              <w:rPr>
                <w:rStyle w:val="affff7"/>
                <w:smallCaps w:val="0"/>
                <w:color w:val="auto"/>
              </w:rPr>
              <w:t>のユーザーやプロセスによるアクセスから使用中のデータを保護する。</w:t>
            </w:r>
          </w:p>
        </w:tc>
      </w:tr>
      <w:tr w:rsidR="00B87C2B" w:rsidRPr="00F57A31" w14:paraId="477CAF61" w14:textId="77777777">
        <w:trPr>
          <w:trHeight w:val="1140"/>
        </w:trPr>
        <w:tc>
          <w:tcPr>
            <w:tcW w:w="1555" w:type="dxa"/>
            <w:vMerge/>
            <w:shd w:val="clear" w:color="auto" w:fill="F2CEED" w:themeFill="accent5" w:themeFillTint="33"/>
            <w:noWrap/>
            <w:hideMark/>
          </w:tcPr>
          <w:p w14:paraId="596AD706"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72C7DCD0"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786F1D62" w14:textId="77777777" w:rsidR="00B87C2B" w:rsidRPr="00F57A31" w:rsidRDefault="00B87C2B">
            <w:pPr>
              <w:pStyle w:val="affff3"/>
              <w:rPr>
                <w:rStyle w:val="affff7"/>
                <w:smallCaps w:val="0"/>
                <w:color w:val="auto"/>
              </w:rPr>
            </w:pPr>
            <w:r w:rsidRPr="00F57A31">
              <w:rPr>
                <w:rStyle w:val="affff7"/>
                <w:smallCaps w:val="0"/>
                <w:color w:val="auto"/>
              </w:rPr>
              <w:br w:type="column"/>
              <w:t>PR.DS-11:データのバックアップが作成、保護、維持、およびテストされる。</w:t>
            </w:r>
          </w:p>
        </w:tc>
        <w:tc>
          <w:tcPr>
            <w:tcW w:w="4542" w:type="dxa"/>
            <w:shd w:val="clear" w:color="auto" w:fill="auto"/>
            <w:hideMark/>
          </w:tcPr>
          <w:p w14:paraId="59C72253" w14:textId="77777777" w:rsidR="00B87C2B" w:rsidRPr="00F57A31" w:rsidRDefault="00B87C2B">
            <w:pPr>
              <w:pStyle w:val="affff3"/>
              <w:rPr>
                <w:rStyle w:val="affff7"/>
                <w:smallCaps w:val="0"/>
                <w:color w:val="auto"/>
              </w:rPr>
            </w:pPr>
            <w:r w:rsidRPr="00F57A31">
              <w:rPr>
                <w:rStyle w:val="affff7"/>
                <w:smallCaps w:val="0"/>
                <w:color w:val="auto"/>
              </w:rPr>
              <w:t>例1:重要なデータをほぼリアルタイムで継続的にバックアップし、</w:t>
            </w:r>
            <w:r>
              <w:rPr>
                <w:rStyle w:val="affff7"/>
                <w:rFonts w:hint="eastAsia"/>
                <w:smallCaps w:val="0"/>
                <w:color w:val="auto"/>
              </w:rPr>
              <w:t>他</w:t>
            </w:r>
            <w:r w:rsidRPr="00F57A31">
              <w:rPr>
                <w:rStyle w:val="affff7"/>
                <w:smallCaps w:val="0"/>
                <w:color w:val="auto"/>
              </w:rPr>
              <w:t>のデータは合意されたスケジュールで頻繁にバックアップする。</w:t>
            </w:r>
          </w:p>
        </w:tc>
      </w:tr>
      <w:tr w:rsidR="00B87C2B" w:rsidRPr="00F57A31" w14:paraId="058A08F0" w14:textId="77777777">
        <w:trPr>
          <w:trHeight w:val="733"/>
        </w:trPr>
        <w:tc>
          <w:tcPr>
            <w:tcW w:w="1555" w:type="dxa"/>
            <w:vMerge/>
            <w:shd w:val="clear" w:color="auto" w:fill="F2CEED" w:themeFill="accent5" w:themeFillTint="33"/>
            <w:noWrap/>
            <w:hideMark/>
          </w:tcPr>
          <w:p w14:paraId="1561054A" w14:textId="77777777" w:rsidR="00B87C2B" w:rsidRPr="00F57A31" w:rsidRDefault="00B87C2B">
            <w:pPr>
              <w:pStyle w:val="affff3"/>
              <w:rPr>
                <w:rStyle w:val="affff7"/>
                <w:smallCaps w:val="0"/>
                <w:color w:val="auto"/>
              </w:rPr>
            </w:pPr>
          </w:p>
        </w:tc>
        <w:tc>
          <w:tcPr>
            <w:tcW w:w="1842" w:type="dxa"/>
            <w:vMerge/>
            <w:shd w:val="clear" w:color="auto" w:fill="auto"/>
            <w:hideMark/>
          </w:tcPr>
          <w:p w14:paraId="4614B4AF" w14:textId="77777777" w:rsidR="00B87C2B" w:rsidRPr="00F57A31" w:rsidRDefault="00B87C2B">
            <w:pPr>
              <w:pStyle w:val="affff3"/>
              <w:rPr>
                <w:rStyle w:val="affff7"/>
                <w:smallCaps w:val="0"/>
                <w:color w:val="auto"/>
              </w:rPr>
            </w:pPr>
          </w:p>
        </w:tc>
        <w:tc>
          <w:tcPr>
            <w:tcW w:w="2410" w:type="dxa"/>
            <w:vMerge/>
            <w:shd w:val="clear" w:color="auto" w:fill="auto"/>
            <w:hideMark/>
          </w:tcPr>
          <w:p w14:paraId="23647E62" w14:textId="77777777" w:rsidR="00B87C2B" w:rsidRPr="00F57A31" w:rsidRDefault="00B87C2B">
            <w:pPr>
              <w:pStyle w:val="affff3"/>
              <w:rPr>
                <w:rStyle w:val="affff7"/>
                <w:smallCaps w:val="0"/>
                <w:color w:val="auto"/>
              </w:rPr>
            </w:pPr>
          </w:p>
        </w:tc>
        <w:tc>
          <w:tcPr>
            <w:tcW w:w="4542" w:type="dxa"/>
            <w:shd w:val="clear" w:color="auto" w:fill="auto"/>
            <w:hideMark/>
          </w:tcPr>
          <w:p w14:paraId="61514327" w14:textId="77777777" w:rsidR="00B87C2B" w:rsidRPr="00F57A31" w:rsidRDefault="00B87C2B">
            <w:pPr>
              <w:pStyle w:val="affff3"/>
              <w:rPr>
                <w:rStyle w:val="affff7"/>
                <w:smallCaps w:val="0"/>
                <w:color w:val="auto"/>
              </w:rPr>
            </w:pPr>
            <w:r w:rsidRPr="00F57A31">
              <w:rPr>
                <w:rStyle w:val="affff7"/>
                <w:smallCaps w:val="0"/>
                <w:color w:val="auto"/>
              </w:rPr>
              <w:t>例2:すべての種類のデータソースのバックアップと復元を少なくとも年に1回テストする。</w:t>
            </w:r>
          </w:p>
        </w:tc>
      </w:tr>
      <w:tr w:rsidR="00B87C2B" w:rsidRPr="00F57A31" w14:paraId="35BC60D2" w14:textId="77777777">
        <w:trPr>
          <w:trHeight w:val="1140"/>
        </w:trPr>
        <w:tc>
          <w:tcPr>
            <w:tcW w:w="1555" w:type="dxa"/>
            <w:vMerge/>
            <w:shd w:val="clear" w:color="auto" w:fill="F2CEED" w:themeFill="accent5" w:themeFillTint="33"/>
            <w:noWrap/>
            <w:hideMark/>
          </w:tcPr>
          <w:p w14:paraId="1B858388" w14:textId="77777777" w:rsidR="00B87C2B" w:rsidRPr="00F57A31" w:rsidRDefault="00B87C2B">
            <w:pPr>
              <w:pStyle w:val="affff3"/>
              <w:rPr>
                <w:rStyle w:val="affff7"/>
                <w:smallCaps w:val="0"/>
                <w:color w:val="auto"/>
              </w:rPr>
            </w:pPr>
          </w:p>
        </w:tc>
        <w:tc>
          <w:tcPr>
            <w:tcW w:w="1842" w:type="dxa"/>
            <w:vMerge/>
            <w:shd w:val="clear" w:color="auto" w:fill="auto"/>
            <w:hideMark/>
          </w:tcPr>
          <w:p w14:paraId="6C13AF8D" w14:textId="77777777" w:rsidR="00B87C2B" w:rsidRPr="00F57A31" w:rsidRDefault="00B87C2B">
            <w:pPr>
              <w:pStyle w:val="affff3"/>
              <w:rPr>
                <w:rStyle w:val="affff7"/>
                <w:smallCaps w:val="0"/>
                <w:color w:val="auto"/>
              </w:rPr>
            </w:pPr>
          </w:p>
        </w:tc>
        <w:tc>
          <w:tcPr>
            <w:tcW w:w="2410" w:type="dxa"/>
            <w:vMerge/>
            <w:shd w:val="clear" w:color="auto" w:fill="auto"/>
            <w:hideMark/>
          </w:tcPr>
          <w:p w14:paraId="4A42A870" w14:textId="77777777" w:rsidR="00B87C2B" w:rsidRPr="00F57A31" w:rsidRDefault="00B87C2B">
            <w:pPr>
              <w:pStyle w:val="affff3"/>
              <w:rPr>
                <w:rStyle w:val="affff7"/>
                <w:smallCaps w:val="0"/>
                <w:color w:val="auto"/>
              </w:rPr>
            </w:pPr>
          </w:p>
        </w:tc>
        <w:tc>
          <w:tcPr>
            <w:tcW w:w="4542" w:type="dxa"/>
            <w:shd w:val="clear" w:color="auto" w:fill="auto"/>
            <w:hideMark/>
          </w:tcPr>
          <w:p w14:paraId="7A44A009" w14:textId="77777777" w:rsidR="00B87C2B" w:rsidRPr="00F57A31" w:rsidRDefault="00B87C2B">
            <w:pPr>
              <w:pStyle w:val="affff3"/>
              <w:rPr>
                <w:rStyle w:val="affff7"/>
                <w:smallCaps w:val="0"/>
                <w:color w:val="auto"/>
              </w:rPr>
            </w:pPr>
            <w:r w:rsidRPr="00F57A31">
              <w:rPr>
                <w:rStyle w:val="affff7"/>
                <w:smallCaps w:val="0"/>
                <w:color w:val="auto"/>
              </w:rPr>
              <w:t>例3:一部のバックアップをオフラインおよびオフサイトに安全に保管して、インシデントや災害によって損傷を受けないようにする。</w:t>
            </w:r>
          </w:p>
        </w:tc>
      </w:tr>
      <w:tr w:rsidR="00B87C2B" w:rsidRPr="00F57A31" w14:paraId="5123D86A" w14:textId="77777777">
        <w:trPr>
          <w:trHeight w:val="870"/>
        </w:trPr>
        <w:tc>
          <w:tcPr>
            <w:tcW w:w="1555" w:type="dxa"/>
            <w:vMerge/>
            <w:shd w:val="clear" w:color="auto" w:fill="F2CEED" w:themeFill="accent5" w:themeFillTint="33"/>
            <w:noWrap/>
            <w:hideMark/>
          </w:tcPr>
          <w:p w14:paraId="16DB3354" w14:textId="77777777" w:rsidR="00B87C2B" w:rsidRPr="00F57A31" w:rsidRDefault="00B87C2B">
            <w:pPr>
              <w:pStyle w:val="affff3"/>
              <w:rPr>
                <w:rStyle w:val="affff7"/>
                <w:smallCaps w:val="0"/>
                <w:color w:val="auto"/>
              </w:rPr>
            </w:pPr>
          </w:p>
        </w:tc>
        <w:tc>
          <w:tcPr>
            <w:tcW w:w="1842" w:type="dxa"/>
            <w:vMerge/>
            <w:shd w:val="clear" w:color="auto" w:fill="auto"/>
            <w:hideMark/>
          </w:tcPr>
          <w:p w14:paraId="724CEB97" w14:textId="77777777" w:rsidR="00B87C2B" w:rsidRPr="00F57A31" w:rsidRDefault="00B87C2B">
            <w:pPr>
              <w:pStyle w:val="affff3"/>
              <w:rPr>
                <w:rStyle w:val="affff7"/>
                <w:smallCaps w:val="0"/>
                <w:color w:val="auto"/>
              </w:rPr>
            </w:pPr>
          </w:p>
        </w:tc>
        <w:tc>
          <w:tcPr>
            <w:tcW w:w="2410" w:type="dxa"/>
            <w:vMerge/>
            <w:shd w:val="clear" w:color="auto" w:fill="auto"/>
            <w:hideMark/>
          </w:tcPr>
          <w:p w14:paraId="0BF6E40A" w14:textId="77777777" w:rsidR="00B87C2B" w:rsidRPr="00F57A31" w:rsidRDefault="00B87C2B">
            <w:pPr>
              <w:pStyle w:val="affff3"/>
              <w:rPr>
                <w:rStyle w:val="affff7"/>
                <w:smallCaps w:val="0"/>
                <w:color w:val="auto"/>
              </w:rPr>
            </w:pPr>
          </w:p>
        </w:tc>
        <w:tc>
          <w:tcPr>
            <w:tcW w:w="4542" w:type="dxa"/>
            <w:shd w:val="clear" w:color="auto" w:fill="auto"/>
            <w:hideMark/>
          </w:tcPr>
          <w:p w14:paraId="19970191" w14:textId="77777777" w:rsidR="00B87C2B" w:rsidRPr="00F57A31" w:rsidRDefault="00B87C2B">
            <w:pPr>
              <w:pStyle w:val="affff3"/>
              <w:rPr>
                <w:rStyle w:val="affff7"/>
                <w:smallCaps w:val="0"/>
                <w:color w:val="auto"/>
              </w:rPr>
            </w:pPr>
            <w:r w:rsidRPr="00F57A31">
              <w:rPr>
                <w:rStyle w:val="affff7"/>
                <w:smallCaps w:val="0"/>
                <w:color w:val="auto"/>
              </w:rPr>
              <w:t>例4:データバックアップストレージの地理的な分離と地理的な制限を適用する。</w:t>
            </w:r>
          </w:p>
        </w:tc>
      </w:tr>
      <w:tr w:rsidR="00B87C2B" w:rsidRPr="00F57A31" w14:paraId="4EE5EE8D" w14:textId="77777777">
        <w:trPr>
          <w:trHeight w:val="448"/>
        </w:trPr>
        <w:tc>
          <w:tcPr>
            <w:tcW w:w="1555" w:type="dxa"/>
            <w:vMerge/>
            <w:shd w:val="clear" w:color="auto" w:fill="F2CEED" w:themeFill="accent5" w:themeFillTint="33"/>
            <w:noWrap/>
            <w:hideMark/>
          </w:tcPr>
          <w:p w14:paraId="673231F2" w14:textId="77777777" w:rsidR="00B87C2B" w:rsidRPr="00F57A31" w:rsidRDefault="00B87C2B">
            <w:pPr>
              <w:pStyle w:val="affff3"/>
              <w:rPr>
                <w:rStyle w:val="affff7"/>
                <w:smallCaps w:val="0"/>
                <w:color w:val="auto"/>
              </w:rPr>
            </w:pPr>
          </w:p>
        </w:tc>
        <w:tc>
          <w:tcPr>
            <w:tcW w:w="1842" w:type="dxa"/>
            <w:vMerge w:val="restart"/>
            <w:shd w:val="clear" w:color="auto" w:fill="auto"/>
            <w:hideMark/>
          </w:tcPr>
          <w:p w14:paraId="0BB31025" w14:textId="77777777" w:rsidR="00B87C2B" w:rsidRPr="00F57A31" w:rsidRDefault="00B87C2B">
            <w:pPr>
              <w:pStyle w:val="affff3"/>
              <w:rPr>
                <w:rStyle w:val="affff7"/>
                <w:smallCaps w:val="0"/>
                <w:color w:val="auto"/>
              </w:rPr>
            </w:pPr>
            <w:r w:rsidRPr="00F57A31">
              <w:rPr>
                <w:rStyle w:val="affff7"/>
                <w:smallCaps w:val="0"/>
                <w:color w:val="auto"/>
              </w:rPr>
              <w:t>プラットフォームのセキュリティ（PR.PS）:物理プラットフォーム</w:t>
            </w:r>
            <w:r>
              <w:rPr>
                <w:rStyle w:val="affff7"/>
                <w:smallCaps w:val="0"/>
                <w:color w:val="auto"/>
              </w:rPr>
              <w:t>および</w:t>
            </w:r>
            <w:r w:rsidRPr="00F57A31">
              <w:rPr>
                <w:rStyle w:val="affff7"/>
                <w:smallCaps w:val="0"/>
                <w:color w:val="auto"/>
              </w:rPr>
              <w:t>仮想プラットフォームのハードウェア、ソフトウェア（ファームウェア、オペレーティングシステム、アプリケーションなど）、</w:t>
            </w:r>
            <w:r>
              <w:rPr>
                <w:rStyle w:val="affff7"/>
                <w:smallCaps w:val="0"/>
                <w:color w:val="auto"/>
              </w:rPr>
              <w:t>および</w:t>
            </w:r>
            <w:r w:rsidRPr="00F57A31">
              <w:rPr>
                <w:rStyle w:val="affff7"/>
                <w:smallCaps w:val="0"/>
                <w:color w:val="auto"/>
              </w:rPr>
              <w:t>サービスが、組織のリスク戦略に従って管理され、機密性、完全性、</w:t>
            </w:r>
            <w:r>
              <w:rPr>
                <w:rStyle w:val="affff7"/>
                <w:smallCaps w:val="0"/>
                <w:color w:val="auto"/>
              </w:rPr>
              <w:t>および</w:t>
            </w:r>
            <w:r w:rsidRPr="00F57A31">
              <w:rPr>
                <w:rStyle w:val="affff7"/>
                <w:smallCaps w:val="0"/>
                <w:color w:val="auto"/>
              </w:rPr>
              <w:t>可用性を保護する。</w:t>
            </w:r>
          </w:p>
        </w:tc>
        <w:tc>
          <w:tcPr>
            <w:tcW w:w="2410" w:type="dxa"/>
            <w:vMerge w:val="restart"/>
            <w:shd w:val="clear" w:color="auto" w:fill="auto"/>
            <w:noWrap/>
            <w:hideMark/>
          </w:tcPr>
          <w:p w14:paraId="6F7F1F40" w14:textId="77777777" w:rsidR="00B87C2B" w:rsidRPr="00F57A31" w:rsidRDefault="00B87C2B">
            <w:pPr>
              <w:pStyle w:val="affff3"/>
              <w:rPr>
                <w:rStyle w:val="affff7"/>
                <w:smallCaps w:val="0"/>
                <w:color w:val="auto"/>
              </w:rPr>
            </w:pPr>
            <w:r w:rsidRPr="00F57A31">
              <w:rPr>
                <w:rStyle w:val="affff7"/>
                <w:smallCaps w:val="0"/>
                <w:color w:val="auto"/>
              </w:rPr>
              <w:t>PR.PS-01:構成管理プラクティスが確立され、適用されている。</w:t>
            </w:r>
          </w:p>
        </w:tc>
        <w:tc>
          <w:tcPr>
            <w:tcW w:w="4542" w:type="dxa"/>
            <w:shd w:val="clear" w:color="auto" w:fill="auto"/>
            <w:hideMark/>
          </w:tcPr>
          <w:p w14:paraId="7ADEC2D9" w14:textId="77777777" w:rsidR="00B87C2B" w:rsidRPr="00F57A31" w:rsidRDefault="00B87C2B">
            <w:pPr>
              <w:pStyle w:val="affff3"/>
              <w:rPr>
                <w:rStyle w:val="affff7"/>
                <w:smallCaps w:val="0"/>
                <w:color w:val="auto"/>
              </w:rPr>
            </w:pPr>
            <w:r w:rsidRPr="00F57A31">
              <w:rPr>
                <w:rStyle w:val="affff7"/>
                <w:smallCaps w:val="0"/>
                <w:color w:val="auto"/>
              </w:rPr>
              <w:t>例1:組織のサイバーセキュリティポリシーを適用し、必要な機能のみを提供する強化されたベースラインを確立、テスト、デプロイ、および維持する</w:t>
            </w:r>
            <w:r>
              <w:rPr>
                <w:rStyle w:val="affff7"/>
                <w:smallCaps w:val="0"/>
                <w:color w:val="auto"/>
              </w:rPr>
              <w:t>（</w:t>
            </w:r>
            <w:r w:rsidRPr="00F57A31">
              <w:rPr>
                <w:rStyle w:val="affff7"/>
                <w:smallCaps w:val="0"/>
                <w:color w:val="auto"/>
              </w:rPr>
              <w:t>つまり、最小機能の原則</w:t>
            </w:r>
            <w:r>
              <w:rPr>
                <w:rStyle w:val="affff7"/>
                <w:smallCaps w:val="0"/>
                <w:color w:val="auto"/>
              </w:rPr>
              <w:t>）</w:t>
            </w:r>
            <w:r>
              <w:rPr>
                <w:rStyle w:val="affff7"/>
                <w:rFonts w:hint="eastAsia"/>
                <w:smallCaps w:val="0"/>
                <w:color w:val="auto"/>
              </w:rPr>
              <w:t>。</w:t>
            </w:r>
          </w:p>
        </w:tc>
      </w:tr>
      <w:tr w:rsidR="00B87C2B" w:rsidRPr="00F57A31" w14:paraId="3F71044A" w14:textId="77777777">
        <w:trPr>
          <w:trHeight w:val="1140"/>
        </w:trPr>
        <w:tc>
          <w:tcPr>
            <w:tcW w:w="1555" w:type="dxa"/>
            <w:vMerge/>
            <w:shd w:val="clear" w:color="auto" w:fill="F2CEED" w:themeFill="accent5" w:themeFillTint="33"/>
            <w:noWrap/>
            <w:hideMark/>
          </w:tcPr>
          <w:p w14:paraId="65FD6A77" w14:textId="77777777" w:rsidR="00B87C2B" w:rsidRPr="00F57A31" w:rsidRDefault="00B87C2B">
            <w:pPr>
              <w:pStyle w:val="affff3"/>
              <w:rPr>
                <w:rStyle w:val="affff7"/>
                <w:smallCaps w:val="0"/>
                <w:color w:val="auto"/>
              </w:rPr>
            </w:pPr>
          </w:p>
        </w:tc>
        <w:tc>
          <w:tcPr>
            <w:tcW w:w="1842" w:type="dxa"/>
            <w:vMerge/>
            <w:shd w:val="clear" w:color="auto" w:fill="auto"/>
            <w:hideMark/>
          </w:tcPr>
          <w:p w14:paraId="45EA4FDD" w14:textId="77777777" w:rsidR="00B87C2B" w:rsidRPr="00F57A31" w:rsidRDefault="00B87C2B">
            <w:pPr>
              <w:pStyle w:val="affff3"/>
              <w:rPr>
                <w:rStyle w:val="affff7"/>
                <w:smallCaps w:val="0"/>
                <w:color w:val="auto"/>
              </w:rPr>
            </w:pPr>
          </w:p>
        </w:tc>
        <w:tc>
          <w:tcPr>
            <w:tcW w:w="2410" w:type="dxa"/>
            <w:vMerge/>
            <w:shd w:val="clear" w:color="auto" w:fill="auto"/>
            <w:hideMark/>
          </w:tcPr>
          <w:p w14:paraId="4906BC0F" w14:textId="77777777" w:rsidR="00B87C2B" w:rsidRPr="00F57A31" w:rsidRDefault="00B87C2B">
            <w:pPr>
              <w:pStyle w:val="affff3"/>
              <w:rPr>
                <w:rStyle w:val="affff7"/>
                <w:smallCaps w:val="0"/>
                <w:color w:val="auto"/>
              </w:rPr>
            </w:pPr>
          </w:p>
        </w:tc>
        <w:tc>
          <w:tcPr>
            <w:tcW w:w="4542" w:type="dxa"/>
            <w:shd w:val="clear" w:color="auto" w:fill="auto"/>
            <w:hideMark/>
          </w:tcPr>
          <w:p w14:paraId="22695F12" w14:textId="77777777" w:rsidR="00B87C2B" w:rsidRPr="00F57A31" w:rsidRDefault="00B87C2B">
            <w:pPr>
              <w:pStyle w:val="affff3"/>
              <w:rPr>
                <w:rStyle w:val="affff7"/>
                <w:smallCaps w:val="0"/>
                <w:color w:val="auto"/>
              </w:rPr>
            </w:pPr>
            <w:r w:rsidRPr="00F57A31">
              <w:rPr>
                <w:rStyle w:val="affff7"/>
                <w:smallCaps w:val="0"/>
                <w:color w:val="auto"/>
              </w:rPr>
              <w:t>例2:ソフトウェアをインストールまたはアップグレードする際に、サイバーセキュリティに影響を与える可能性のあるすべてのデフォルト設定を確認する。</w:t>
            </w:r>
          </w:p>
        </w:tc>
      </w:tr>
      <w:tr w:rsidR="00B87C2B" w:rsidRPr="00F57A31" w14:paraId="4868298B" w14:textId="77777777">
        <w:trPr>
          <w:trHeight w:val="582"/>
        </w:trPr>
        <w:tc>
          <w:tcPr>
            <w:tcW w:w="1555" w:type="dxa"/>
            <w:vMerge/>
            <w:shd w:val="clear" w:color="auto" w:fill="F2CEED" w:themeFill="accent5" w:themeFillTint="33"/>
            <w:noWrap/>
            <w:hideMark/>
          </w:tcPr>
          <w:p w14:paraId="6DBE610C" w14:textId="77777777" w:rsidR="00B87C2B" w:rsidRPr="00F57A31" w:rsidRDefault="00B87C2B">
            <w:pPr>
              <w:pStyle w:val="affff3"/>
              <w:rPr>
                <w:rStyle w:val="affff7"/>
                <w:smallCaps w:val="0"/>
                <w:color w:val="auto"/>
              </w:rPr>
            </w:pPr>
          </w:p>
        </w:tc>
        <w:tc>
          <w:tcPr>
            <w:tcW w:w="1842" w:type="dxa"/>
            <w:vMerge/>
            <w:shd w:val="clear" w:color="auto" w:fill="auto"/>
            <w:hideMark/>
          </w:tcPr>
          <w:p w14:paraId="3B9E0537" w14:textId="77777777" w:rsidR="00B87C2B" w:rsidRPr="00F57A31" w:rsidRDefault="00B87C2B">
            <w:pPr>
              <w:pStyle w:val="affff3"/>
              <w:rPr>
                <w:rStyle w:val="affff7"/>
                <w:smallCaps w:val="0"/>
                <w:color w:val="auto"/>
              </w:rPr>
            </w:pPr>
          </w:p>
        </w:tc>
        <w:tc>
          <w:tcPr>
            <w:tcW w:w="2410" w:type="dxa"/>
            <w:vMerge/>
            <w:shd w:val="clear" w:color="auto" w:fill="auto"/>
            <w:hideMark/>
          </w:tcPr>
          <w:p w14:paraId="383AF290" w14:textId="77777777" w:rsidR="00B87C2B" w:rsidRPr="00F57A31" w:rsidRDefault="00B87C2B">
            <w:pPr>
              <w:pStyle w:val="affff3"/>
              <w:rPr>
                <w:rStyle w:val="affff7"/>
                <w:smallCaps w:val="0"/>
                <w:color w:val="auto"/>
              </w:rPr>
            </w:pPr>
          </w:p>
        </w:tc>
        <w:tc>
          <w:tcPr>
            <w:tcW w:w="4542" w:type="dxa"/>
            <w:shd w:val="clear" w:color="auto" w:fill="auto"/>
            <w:hideMark/>
          </w:tcPr>
          <w:p w14:paraId="48784126" w14:textId="77777777" w:rsidR="00B87C2B" w:rsidRPr="00F57A31" w:rsidRDefault="00B87C2B">
            <w:pPr>
              <w:pStyle w:val="affff3"/>
              <w:rPr>
                <w:rStyle w:val="affff7"/>
                <w:smallCaps w:val="0"/>
                <w:color w:val="auto"/>
              </w:rPr>
            </w:pPr>
            <w:r w:rsidRPr="00F57A31">
              <w:rPr>
                <w:rStyle w:val="affff7"/>
                <w:smallCaps w:val="0"/>
                <w:color w:val="auto"/>
              </w:rPr>
              <w:t>例3:実装されたソフトウェアを監視し、承認されたベースラインからの逸脱がないか確認する。</w:t>
            </w:r>
          </w:p>
        </w:tc>
      </w:tr>
      <w:tr w:rsidR="00B87C2B" w:rsidRPr="00F57A31" w14:paraId="4D93E4A3" w14:textId="77777777">
        <w:trPr>
          <w:trHeight w:val="792"/>
        </w:trPr>
        <w:tc>
          <w:tcPr>
            <w:tcW w:w="1555" w:type="dxa"/>
            <w:vMerge/>
            <w:shd w:val="clear" w:color="auto" w:fill="F2CEED" w:themeFill="accent5" w:themeFillTint="33"/>
            <w:noWrap/>
            <w:hideMark/>
          </w:tcPr>
          <w:p w14:paraId="5F0E920F"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4D063E1D"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0389B143" w14:textId="77777777" w:rsidR="00B87C2B" w:rsidRPr="00F57A31" w:rsidRDefault="00B87C2B">
            <w:pPr>
              <w:pStyle w:val="affff3"/>
              <w:rPr>
                <w:rStyle w:val="affff7"/>
                <w:smallCaps w:val="0"/>
                <w:color w:val="auto"/>
              </w:rPr>
            </w:pPr>
            <w:r w:rsidRPr="00F57A31">
              <w:rPr>
                <w:rStyle w:val="affff7"/>
                <w:smallCaps w:val="0"/>
                <w:color w:val="auto"/>
              </w:rPr>
              <w:br w:type="column"/>
              <w:t>PR.PS-02:ソフトウェアはリスクに見合った保守、交換、削除が行われる。</w:t>
            </w:r>
          </w:p>
        </w:tc>
        <w:tc>
          <w:tcPr>
            <w:tcW w:w="4542" w:type="dxa"/>
            <w:shd w:val="clear" w:color="auto" w:fill="auto"/>
            <w:hideMark/>
          </w:tcPr>
          <w:p w14:paraId="5461F8D5" w14:textId="77777777" w:rsidR="00B87C2B" w:rsidRPr="00F57A31" w:rsidRDefault="00B87C2B">
            <w:pPr>
              <w:pStyle w:val="affff3"/>
              <w:rPr>
                <w:rStyle w:val="affff7"/>
                <w:smallCaps w:val="0"/>
                <w:color w:val="auto"/>
              </w:rPr>
            </w:pPr>
            <w:r w:rsidRPr="00F57A31">
              <w:rPr>
                <w:rStyle w:val="affff7"/>
                <w:smallCaps w:val="0"/>
                <w:color w:val="auto"/>
              </w:rPr>
              <w:t>例1:脆弱性管理計画で指定された期間内に定期的および緊急のパッチ適用を実行する。</w:t>
            </w:r>
          </w:p>
        </w:tc>
      </w:tr>
      <w:tr w:rsidR="00B87C2B" w:rsidRPr="00F57A31" w14:paraId="5950C196" w14:textId="77777777">
        <w:trPr>
          <w:trHeight w:val="1140"/>
        </w:trPr>
        <w:tc>
          <w:tcPr>
            <w:tcW w:w="1555" w:type="dxa"/>
            <w:vMerge/>
            <w:shd w:val="clear" w:color="auto" w:fill="F2CEED" w:themeFill="accent5" w:themeFillTint="33"/>
            <w:noWrap/>
            <w:hideMark/>
          </w:tcPr>
          <w:p w14:paraId="3DB71236" w14:textId="77777777" w:rsidR="00B87C2B" w:rsidRPr="00F57A31" w:rsidRDefault="00B87C2B">
            <w:pPr>
              <w:pStyle w:val="affff3"/>
              <w:rPr>
                <w:rStyle w:val="affff7"/>
                <w:smallCaps w:val="0"/>
                <w:color w:val="auto"/>
              </w:rPr>
            </w:pPr>
          </w:p>
        </w:tc>
        <w:tc>
          <w:tcPr>
            <w:tcW w:w="1842" w:type="dxa"/>
            <w:vMerge/>
            <w:shd w:val="clear" w:color="auto" w:fill="auto"/>
            <w:hideMark/>
          </w:tcPr>
          <w:p w14:paraId="33428905" w14:textId="77777777" w:rsidR="00B87C2B" w:rsidRPr="00F57A31" w:rsidRDefault="00B87C2B">
            <w:pPr>
              <w:pStyle w:val="affff3"/>
              <w:rPr>
                <w:rStyle w:val="affff7"/>
                <w:smallCaps w:val="0"/>
                <w:color w:val="auto"/>
              </w:rPr>
            </w:pPr>
          </w:p>
        </w:tc>
        <w:tc>
          <w:tcPr>
            <w:tcW w:w="2410" w:type="dxa"/>
            <w:vMerge/>
            <w:shd w:val="clear" w:color="auto" w:fill="auto"/>
            <w:hideMark/>
          </w:tcPr>
          <w:p w14:paraId="1A8F51C5" w14:textId="77777777" w:rsidR="00B87C2B" w:rsidRPr="00F57A31" w:rsidRDefault="00B87C2B">
            <w:pPr>
              <w:pStyle w:val="affff3"/>
              <w:rPr>
                <w:rStyle w:val="affff7"/>
                <w:smallCaps w:val="0"/>
                <w:color w:val="auto"/>
              </w:rPr>
            </w:pPr>
          </w:p>
        </w:tc>
        <w:tc>
          <w:tcPr>
            <w:tcW w:w="4542" w:type="dxa"/>
            <w:shd w:val="clear" w:color="auto" w:fill="auto"/>
            <w:hideMark/>
          </w:tcPr>
          <w:p w14:paraId="0740BAF3" w14:textId="77777777" w:rsidR="00B87C2B" w:rsidRPr="00F57A31" w:rsidRDefault="00B87C2B">
            <w:pPr>
              <w:pStyle w:val="affff3"/>
              <w:rPr>
                <w:rStyle w:val="affff7"/>
                <w:smallCaps w:val="0"/>
                <w:color w:val="auto"/>
              </w:rPr>
            </w:pPr>
            <w:r w:rsidRPr="00F57A31">
              <w:rPr>
                <w:rStyle w:val="affff7"/>
                <w:smallCaps w:val="0"/>
                <w:color w:val="auto"/>
              </w:rPr>
              <w:t>例2:コンテナイメージを更新し、既存のインスタンスを更新するのではなく、置き換えるために新しいコンテナインスタンスをデプロイする。</w:t>
            </w:r>
          </w:p>
        </w:tc>
      </w:tr>
      <w:tr w:rsidR="00B87C2B" w:rsidRPr="00F57A31" w14:paraId="13665A28" w14:textId="77777777">
        <w:trPr>
          <w:trHeight w:val="1140"/>
        </w:trPr>
        <w:tc>
          <w:tcPr>
            <w:tcW w:w="1555" w:type="dxa"/>
            <w:vMerge/>
            <w:shd w:val="clear" w:color="auto" w:fill="F2CEED" w:themeFill="accent5" w:themeFillTint="33"/>
            <w:noWrap/>
            <w:hideMark/>
          </w:tcPr>
          <w:p w14:paraId="0A1F7202" w14:textId="77777777" w:rsidR="00B87C2B" w:rsidRPr="00F57A31" w:rsidRDefault="00B87C2B">
            <w:pPr>
              <w:pStyle w:val="affff3"/>
              <w:rPr>
                <w:rStyle w:val="affff7"/>
                <w:smallCaps w:val="0"/>
                <w:color w:val="auto"/>
              </w:rPr>
            </w:pPr>
          </w:p>
        </w:tc>
        <w:tc>
          <w:tcPr>
            <w:tcW w:w="1842" w:type="dxa"/>
            <w:vMerge/>
            <w:shd w:val="clear" w:color="auto" w:fill="auto"/>
            <w:hideMark/>
          </w:tcPr>
          <w:p w14:paraId="73657A62" w14:textId="77777777" w:rsidR="00B87C2B" w:rsidRPr="00F57A31" w:rsidRDefault="00B87C2B">
            <w:pPr>
              <w:pStyle w:val="affff3"/>
              <w:rPr>
                <w:rStyle w:val="affff7"/>
                <w:smallCaps w:val="0"/>
                <w:color w:val="auto"/>
              </w:rPr>
            </w:pPr>
          </w:p>
        </w:tc>
        <w:tc>
          <w:tcPr>
            <w:tcW w:w="2410" w:type="dxa"/>
            <w:vMerge/>
            <w:shd w:val="clear" w:color="auto" w:fill="auto"/>
            <w:hideMark/>
          </w:tcPr>
          <w:p w14:paraId="171502A2" w14:textId="77777777" w:rsidR="00B87C2B" w:rsidRPr="00F57A31" w:rsidRDefault="00B87C2B">
            <w:pPr>
              <w:pStyle w:val="affff3"/>
              <w:rPr>
                <w:rStyle w:val="affff7"/>
                <w:smallCaps w:val="0"/>
                <w:color w:val="auto"/>
              </w:rPr>
            </w:pPr>
          </w:p>
        </w:tc>
        <w:tc>
          <w:tcPr>
            <w:tcW w:w="4542" w:type="dxa"/>
            <w:shd w:val="clear" w:color="auto" w:fill="auto"/>
            <w:hideMark/>
          </w:tcPr>
          <w:p w14:paraId="1C12AC3D" w14:textId="77777777" w:rsidR="00B87C2B" w:rsidRPr="00F57A31" w:rsidRDefault="00B87C2B">
            <w:pPr>
              <w:pStyle w:val="affff3"/>
              <w:rPr>
                <w:rStyle w:val="affff7"/>
                <w:smallCaps w:val="0"/>
                <w:color w:val="auto"/>
              </w:rPr>
            </w:pPr>
            <w:r w:rsidRPr="00F57A31">
              <w:rPr>
                <w:rStyle w:val="affff7"/>
                <w:smallCaps w:val="0"/>
                <w:color w:val="auto"/>
              </w:rPr>
              <w:br w:type="column"/>
              <w:t>例3:サポートが終了したソフトウェアとサービスのバージョンを、サポートされ保守されているバージョンに置き換える。</w:t>
            </w:r>
          </w:p>
        </w:tc>
      </w:tr>
      <w:tr w:rsidR="00B87C2B" w:rsidRPr="00F57A31" w14:paraId="4F0DD3C4" w14:textId="77777777">
        <w:trPr>
          <w:trHeight w:val="855"/>
        </w:trPr>
        <w:tc>
          <w:tcPr>
            <w:tcW w:w="1555" w:type="dxa"/>
            <w:vMerge/>
            <w:shd w:val="clear" w:color="auto" w:fill="F2CEED" w:themeFill="accent5" w:themeFillTint="33"/>
            <w:noWrap/>
            <w:hideMark/>
          </w:tcPr>
          <w:p w14:paraId="589D7AA2" w14:textId="77777777" w:rsidR="00B87C2B" w:rsidRPr="00F57A31" w:rsidRDefault="00B87C2B">
            <w:pPr>
              <w:pStyle w:val="affff3"/>
              <w:rPr>
                <w:rStyle w:val="affff7"/>
                <w:smallCaps w:val="0"/>
                <w:color w:val="auto"/>
              </w:rPr>
            </w:pPr>
          </w:p>
        </w:tc>
        <w:tc>
          <w:tcPr>
            <w:tcW w:w="1842" w:type="dxa"/>
            <w:vMerge/>
            <w:shd w:val="clear" w:color="auto" w:fill="auto"/>
            <w:hideMark/>
          </w:tcPr>
          <w:p w14:paraId="2C768B58" w14:textId="77777777" w:rsidR="00B87C2B" w:rsidRPr="00F57A31" w:rsidRDefault="00B87C2B">
            <w:pPr>
              <w:pStyle w:val="affff3"/>
              <w:rPr>
                <w:rStyle w:val="affff7"/>
                <w:smallCaps w:val="0"/>
                <w:color w:val="auto"/>
              </w:rPr>
            </w:pPr>
          </w:p>
        </w:tc>
        <w:tc>
          <w:tcPr>
            <w:tcW w:w="2410" w:type="dxa"/>
            <w:vMerge/>
            <w:shd w:val="clear" w:color="auto" w:fill="auto"/>
            <w:hideMark/>
          </w:tcPr>
          <w:p w14:paraId="5ACC776C" w14:textId="77777777" w:rsidR="00B87C2B" w:rsidRPr="00F57A31" w:rsidRDefault="00B87C2B">
            <w:pPr>
              <w:pStyle w:val="affff3"/>
              <w:rPr>
                <w:rStyle w:val="affff7"/>
                <w:smallCaps w:val="0"/>
                <w:color w:val="auto"/>
              </w:rPr>
            </w:pPr>
          </w:p>
        </w:tc>
        <w:tc>
          <w:tcPr>
            <w:tcW w:w="4542" w:type="dxa"/>
            <w:shd w:val="clear" w:color="auto" w:fill="auto"/>
            <w:hideMark/>
          </w:tcPr>
          <w:p w14:paraId="710E5CDF" w14:textId="77777777" w:rsidR="00B87C2B" w:rsidRPr="00F57A31" w:rsidRDefault="00B87C2B">
            <w:pPr>
              <w:pStyle w:val="affff3"/>
              <w:rPr>
                <w:rStyle w:val="affff7"/>
                <w:smallCaps w:val="0"/>
                <w:color w:val="auto"/>
              </w:rPr>
            </w:pPr>
            <w:r w:rsidRPr="00F57A31">
              <w:rPr>
                <w:rStyle w:val="affff7"/>
                <w:smallCaps w:val="0"/>
                <w:color w:val="auto"/>
              </w:rPr>
              <w:br w:type="column"/>
              <w:t>例4:過度のリスクをもたらす不正なソフトウェアやサービスをアンインストールして削除する。</w:t>
            </w:r>
          </w:p>
        </w:tc>
      </w:tr>
      <w:tr w:rsidR="00B87C2B" w:rsidRPr="00F57A31" w14:paraId="79DE488A" w14:textId="77777777">
        <w:trPr>
          <w:trHeight w:val="794"/>
        </w:trPr>
        <w:tc>
          <w:tcPr>
            <w:tcW w:w="1555" w:type="dxa"/>
            <w:vMerge/>
            <w:shd w:val="clear" w:color="auto" w:fill="F2CEED" w:themeFill="accent5" w:themeFillTint="33"/>
            <w:noWrap/>
            <w:hideMark/>
          </w:tcPr>
          <w:p w14:paraId="6081F0AD" w14:textId="77777777" w:rsidR="00B87C2B" w:rsidRPr="00F57A31" w:rsidRDefault="00B87C2B">
            <w:pPr>
              <w:pStyle w:val="affff3"/>
              <w:rPr>
                <w:rStyle w:val="affff7"/>
                <w:smallCaps w:val="0"/>
                <w:color w:val="auto"/>
              </w:rPr>
            </w:pPr>
          </w:p>
        </w:tc>
        <w:tc>
          <w:tcPr>
            <w:tcW w:w="1842" w:type="dxa"/>
            <w:vMerge/>
            <w:shd w:val="clear" w:color="auto" w:fill="auto"/>
            <w:hideMark/>
          </w:tcPr>
          <w:p w14:paraId="73FAFAF4" w14:textId="77777777" w:rsidR="00B87C2B" w:rsidRPr="00F57A31" w:rsidRDefault="00B87C2B">
            <w:pPr>
              <w:pStyle w:val="affff3"/>
              <w:rPr>
                <w:rStyle w:val="affff7"/>
                <w:smallCaps w:val="0"/>
                <w:color w:val="auto"/>
              </w:rPr>
            </w:pPr>
          </w:p>
        </w:tc>
        <w:tc>
          <w:tcPr>
            <w:tcW w:w="2410" w:type="dxa"/>
            <w:vMerge/>
            <w:shd w:val="clear" w:color="auto" w:fill="auto"/>
            <w:hideMark/>
          </w:tcPr>
          <w:p w14:paraId="7E7A683C" w14:textId="77777777" w:rsidR="00B87C2B" w:rsidRPr="00F57A31" w:rsidRDefault="00B87C2B">
            <w:pPr>
              <w:pStyle w:val="affff3"/>
              <w:rPr>
                <w:rStyle w:val="affff7"/>
                <w:smallCaps w:val="0"/>
                <w:color w:val="auto"/>
              </w:rPr>
            </w:pPr>
          </w:p>
        </w:tc>
        <w:tc>
          <w:tcPr>
            <w:tcW w:w="4542" w:type="dxa"/>
            <w:shd w:val="clear" w:color="auto" w:fill="auto"/>
            <w:hideMark/>
          </w:tcPr>
          <w:p w14:paraId="38FDC0E8" w14:textId="77777777" w:rsidR="00B87C2B" w:rsidRPr="00F57A31" w:rsidRDefault="00B87C2B">
            <w:pPr>
              <w:pStyle w:val="affff3"/>
              <w:rPr>
                <w:rStyle w:val="affff7"/>
                <w:smallCaps w:val="0"/>
                <w:color w:val="auto"/>
              </w:rPr>
            </w:pPr>
            <w:r w:rsidRPr="00F57A31">
              <w:rPr>
                <w:rStyle w:val="affff7"/>
                <w:smallCaps w:val="0"/>
                <w:color w:val="auto"/>
              </w:rPr>
              <w:t>例5:攻撃者が悪用する可能性のある不要なソフトウェアコンポーネント</w:t>
            </w:r>
            <w:r>
              <w:rPr>
                <w:rStyle w:val="affff7"/>
                <w:smallCaps w:val="0"/>
                <w:color w:val="auto"/>
              </w:rPr>
              <w:t>（</w:t>
            </w:r>
            <w:r w:rsidRPr="00F57A31">
              <w:rPr>
                <w:rStyle w:val="affff7"/>
                <w:smallCaps w:val="0"/>
                <w:color w:val="auto"/>
              </w:rPr>
              <w:t>オペレーティングシステムユーティリティなど</w:t>
            </w:r>
            <w:r>
              <w:rPr>
                <w:rStyle w:val="affff7"/>
                <w:smallCaps w:val="0"/>
                <w:color w:val="auto"/>
              </w:rPr>
              <w:t>）</w:t>
            </w:r>
            <w:r w:rsidRPr="00F57A31">
              <w:rPr>
                <w:rStyle w:val="affff7"/>
                <w:smallCaps w:val="0"/>
                <w:color w:val="auto"/>
              </w:rPr>
              <w:t>をアンインストールして削除する。</w:t>
            </w:r>
          </w:p>
        </w:tc>
      </w:tr>
      <w:tr w:rsidR="00B87C2B" w:rsidRPr="00F57A31" w14:paraId="68FCF6CB" w14:textId="77777777">
        <w:trPr>
          <w:trHeight w:val="420"/>
        </w:trPr>
        <w:tc>
          <w:tcPr>
            <w:tcW w:w="1555" w:type="dxa"/>
            <w:vMerge/>
            <w:shd w:val="clear" w:color="auto" w:fill="F2CEED" w:themeFill="accent5" w:themeFillTint="33"/>
            <w:noWrap/>
            <w:hideMark/>
          </w:tcPr>
          <w:p w14:paraId="5F91C22E" w14:textId="77777777" w:rsidR="00B87C2B" w:rsidRPr="00F57A31" w:rsidRDefault="00B87C2B">
            <w:pPr>
              <w:pStyle w:val="affff3"/>
              <w:rPr>
                <w:rStyle w:val="affff7"/>
                <w:smallCaps w:val="0"/>
                <w:color w:val="auto"/>
              </w:rPr>
            </w:pPr>
          </w:p>
        </w:tc>
        <w:tc>
          <w:tcPr>
            <w:tcW w:w="1842" w:type="dxa"/>
            <w:vMerge/>
            <w:shd w:val="clear" w:color="auto" w:fill="auto"/>
            <w:hideMark/>
          </w:tcPr>
          <w:p w14:paraId="75D335D9" w14:textId="77777777" w:rsidR="00B87C2B" w:rsidRPr="00F57A31" w:rsidRDefault="00B87C2B">
            <w:pPr>
              <w:pStyle w:val="affff3"/>
              <w:rPr>
                <w:rStyle w:val="affff7"/>
                <w:smallCaps w:val="0"/>
                <w:color w:val="auto"/>
              </w:rPr>
            </w:pPr>
          </w:p>
        </w:tc>
        <w:tc>
          <w:tcPr>
            <w:tcW w:w="2410" w:type="dxa"/>
            <w:vMerge/>
            <w:shd w:val="clear" w:color="auto" w:fill="auto"/>
            <w:hideMark/>
          </w:tcPr>
          <w:p w14:paraId="42C5CF8D" w14:textId="77777777" w:rsidR="00B87C2B" w:rsidRPr="00F57A31" w:rsidRDefault="00B87C2B">
            <w:pPr>
              <w:pStyle w:val="affff3"/>
              <w:rPr>
                <w:rStyle w:val="affff7"/>
                <w:smallCaps w:val="0"/>
                <w:color w:val="auto"/>
              </w:rPr>
            </w:pPr>
          </w:p>
        </w:tc>
        <w:tc>
          <w:tcPr>
            <w:tcW w:w="4542" w:type="dxa"/>
            <w:shd w:val="clear" w:color="auto" w:fill="auto"/>
            <w:hideMark/>
          </w:tcPr>
          <w:p w14:paraId="39B828AB" w14:textId="77777777" w:rsidR="00B87C2B" w:rsidRPr="00F57A31" w:rsidRDefault="00B87C2B">
            <w:pPr>
              <w:pStyle w:val="affff3"/>
              <w:rPr>
                <w:rStyle w:val="affff7"/>
                <w:smallCaps w:val="0"/>
                <w:color w:val="auto"/>
              </w:rPr>
            </w:pPr>
            <w:r w:rsidRPr="00F57A31">
              <w:rPr>
                <w:rStyle w:val="affff7"/>
                <w:smallCaps w:val="0"/>
                <w:color w:val="auto"/>
              </w:rPr>
              <w:t>例6:ソフトウェアとサービスの保守サポート終了と陳腐化の計画を定義して実装する。</w:t>
            </w:r>
          </w:p>
        </w:tc>
      </w:tr>
      <w:tr w:rsidR="00B87C2B" w:rsidRPr="00F57A31" w14:paraId="04B67CB1" w14:textId="77777777">
        <w:trPr>
          <w:trHeight w:val="1137"/>
        </w:trPr>
        <w:tc>
          <w:tcPr>
            <w:tcW w:w="1555" w:type="dxa"/>
            <w:vMerge/>
            <w:shd w:val="clear" w:color="auto" w:fill="F2CEED" w:themeFill="accent5" w:themeFillTint="33"/>
            <w:noWrap/>
            <w:hideMark/>
          </w:tcPr>
          <w:p w14:paraId="4B94BF4F"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247C1351"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46FDC731" w14:textId="77777777" w:rsidR="00B87C2B" w:rsidRPr="00F57A31" w:rsidRDefault="00B87C2B">
            <w:pPr>
              <w:pStyle w:val="affff3"/>
              <w:rPr>
                <w:rStyle w:val="affff7"/>
                <w:smallCaps w:val="0"/>
                <w:color w:val="auto"/>
              </w:rPr>
            </w:pPr>
            <w:r w:rsidRPr="00F57A31">
              <w:rPr>
                <w:rStyle w:val="affff7"/>
                <w:smallCaps w:val="0"/>
                <w:color w:val="auto"/>
              </w:rPr>
              <w:br w:type="column"/>
              <w:t>PR.PS-03:ハードウェアはリスクに見合った保守、交換、撤去を行う。</w:t>
            </w:r>
          </w:p>
        </w:tc>
        <w:tc>
          <w:tcPr>
            <w:tcW w:w="4542" w:type="dxa"/>
            <w:shd w:val="clear" w:color="auto" w:fill="auto"/>
            <w:hideMark/>
          </w:tcPr>
          <w:p w14:paraId="10CF888E" w14:textId="77777777" w:rsidR="00B87C2B" w:rsidRPr="00F57A31" w:rsidRDefault="00B87C2B">
            <w:pPr>
              <w:pStyle w:val="affff3"/>
              <w:rPr>
                <w:rStyle w:val="affff7"/>
                <w:smallCaps w:val="0"/>
                <w:color w:val="auto"/>
              </w:rPr>
            </w:pPr>
            <w:r w:rsidRPr="00F57A31">
              <w:rPr>
                <w:rStyle w:val="affff7"/>
                <w:smallCaps w:val="0"/>
                <w:color w:val="auto"/>
              </w:rPr>
              <w:t>例1:必要なセキュリティ機能がない場合、または必要なセキュリティ機能を備えたソフトウェアをサポートできない場合は、ハードウェアを交換する。</w:t>
            </w:r>
          </w:p>
        </w:tc>
      </w:tr>
      <w:tr w:rsidR="00B87C2B" w:rsidRPr="00F57A31" w14:paraId="4872CCD2" w14:textId="77777777">
        <w:trPr>
          <w:trHeight w:val="378"/>
        </w:trPr>
        <w:tc>
          <w:tcPr>
            <w:tcW w:w="1555" w:type="dxa"/>
            <w:vMerge/>
            <w:shd w:val="clear" w:color="auto" w:fill="F2CEED" w:themeFill="accent5" w:themeFillTint="33"/>
            <w:noWrap/>
            <w:hideMark/>
          </w:tcPr>
          <w:p w14:paraId="67DA4241" w14:textId="77777777" w:rsidR="00B87C2B" w:rsidRPr="00F57A31" w:rsidRDefault="00B87C2B">
            <w:pPr>
              <w:pStyle w:val="affff3"/>
              <w:rPr>
                <w:rStyle w:val="affff7"/>
                <w:smallCaps w:val="0"/>
                <w:color w:val="auto"/>
              </w:rPr>
            </w:pPr>
          </w:p>
        </w:tc>
        <w:tc>
          <w:tcPr>
            <w:tcW w:w="1842" w:type="dxa"/>
            <w:vMerge/>
            <w:shd w:val="clear" w:color="auto" w:fill="auto"/>
            <w:hideMark/>
          </w:tcPr>
          <w:p w14:paraId="3B2C9B0B" w14:textId="77777777" w:rsidR="00B87C2B" w:rsidRPr="00F57A31" w:rsidRDefault="00B87C2B">
            <w:pPr>
              <w:pStyle w:val="affff3"/>
              <w:rPr>
                <w:rStyle w:val="affff7"/>
                <w:smallCaps w:val="0"/>
                <w:color w:val="auto"/>
              </w:rPr>
            </w:pPr>
          </w:p>
        </w:tc>
        <w:tc>
          <w:tcPr>
            <w:tcW w:w="2410" w:type="dxa"/>
            <w:vMerge/>
            <w:shd w:val="clear" w:color="auto" w:fill="auto"/>
            <w:hideMark/>
          </w:tcPr>
          <w:p w14:paraId="3944D042" w14:textId="77777777" w:rsidR="00B87C2B" w:rsidRPr="00F57A31" w:rsidRDefault="00B87C2B">
            <w:pPr>
              <w:pStyle w:val="affff3"/>
              <w:rPr>
                <w:rStyle w:val="affff7"/>
                <w:smallCaps w:val="0"/>
                <w:color w:val="auto"/>
              </w:rPr>
            </w:pPr>
          </w:p>
        </w:tc>
        <w:tc>
          <w:tcPr>
            <w:tcW w:w="4542" w:type="dxa"/>
            <w:shd w:val="clear" w:color="auto" w:fill="auto"/>
            <w:hideMark/>
          </w:tcPr>
          <w:p w14:paraId="1FF656F6" w14:textId="77777777" w:rsidR="00B87C2B" w:rsidRPr="00F57A31" w:rsidRDefault="00B87C2B">
            <w:pPr>
              <w:pStyle w:val="affff3"/>
              <w:rPr>
                <w:rStyle w:val="affff7"/>
                <w:smallCaps w:val="0"/>
                <w:color w:val="auto"/>
              </w:rPr>
            </w:pPr>
            <w:r w:rsidRPr="00F57A31">
              <w:rPr>
                <w:rStyle w:val="affff7"/>
                <w:smallCaps w:val="0"/>
                <w:color w:val="auto"/>
              </w:rPr>
              <w:t>例2:ハードウェアのサポート終了と陳腐化の計画を定義して実装する。</w:t>
            </w:r>
          </w:p>
        </w:tc>
      </w:tr>
      <w:tr w:rsidR="00B87C2B" w:rsidRPr="00F57A31" w14:paraId="681FD847" w14:textId="77777777">
        <w:trPr>
          <w:trHeight w:val="870"/>
        </w:trPr>
        <w:tc>
          <w:tcPr>
            <w:tcW w:w="1555" w:type="dxa"/>
            <w:vMerge/>
            <w:shd w:val="clear" w:color="auto" w:fill="F2CEED" w:themeFill="accent5" w:themeFillTint="33"/>
            <w:noWrap/>
            <w:hideMark/>
          </w:tcPr>
          <w:p w14:paraId="772869A1" w14:textId="77777777" w:rsidR="00B87C2B" w:rsidRPr="00F57A31" w:rsidRDefault="00B87C2B">
            <w:pPr>
              <w:pStyle w:val="affff3"/>
              <w:rPr>
                <w:rStyle w:val="affff7"/>
                <w:smallCaps w:val="0"/>
                <w:color w:val="auto"/>
              </w:rPr>
            </w:pPr>
          </w:p>
        </w:tc>
        <w:tc>
          <w:tcPr>
            <w:tcW w:w="1842" w:type="dxa"/>
            <w:vMerge/>
            <w:shd w:val="clear" w:color="auto" w:fill="auto"/>
            <w:hideMark/>
          </w:tcPr>
          <w:p w14:paraId="6469416B" w14:textId="77777777" w:rsidR="00B87C2B" w:rsidRPr="00F57A31" w:rsidRDefault="00B87C2B">
            <w:pPr>
              <w:pStyle w:val="affff3"/>
              <w:rPr>
                <w:rStyle w:val="affff7"/>
                <w:smallCaps w:val="0"/>
                <w:color w:val="auto"/>
              </w:rPr>
            </w:pPr>
          </w:p>
        </w:tc>
        <w:tc>
          <w:tcPr>
            <w:tcW w:w="2410" w:type="dxa"/>
            <w:vMerge/>
            <w:shd w:val="clear" w:color="auto" w:fill="auto"/>
            <w:hideMark/>
          </w:tcPr>
          <w:p w14:paraId="34FF907F" w14:textId="77777777" w:rsidR="00B87C2B" w:rsidRPr="00F57A31" w:rsidRDefault="00B87C2B">
            <w:pPr>
              <w:pStyle w:val="affff3"/>
              <w:rPr>
                <w:rStyle w:val="affff7"/>
                <w:smallCaps w:val="0"/>
                <w:color w:val="auto"/>
              </w:rPr>
            </w:pPr>
          </w:p>
        </w:tc>
        <w:tc>
          <w:tcPr>
            <w:tcW w:w="4542" w:type="dxa"/>
            <w:shd w:val="clear" w:color="auto" w:fill="auto"/>
            <w:hideMark/>
          </w:tcPr>
          <w:p w14:paraId="4B571DD2" w14:textId="77777777" w:rsidR="00B87C2B" w:rsidRPr="00F57A31" w:rsidRDefault="00B87C2B">
            <w:pPr>
              <w:pStyle w:val="affff3"/>
              <w:rPr>
                <w:rStyle w:val="affff7"/>
                <w:smallCaps w:val="0"/>
                <w:color w:val="auto"/>
              </w:rPr>
            </w:pPr>
            <w:r w:rsidRPr="00F57A31">
              <w:rPr>
                <w:rStyle w:val="affff7"/>
                <w:smallCaps w:val="0"/>
                <w:color w:val="auto"/>
              </w:rPr>
              <w:br w:type="column"/>
              <w:t>例3:ハードウェアの廃棄を、安全で責任を持って、監査可能な方法で実行する。</w:t>
            </w:r>
          </w:p>
        </w:tc>
      </w:tr>
      <w:tr w:rsidR="00B87C2B" w:rsidRPr="00F57A31" w14:paraId="3A062030" w14:textId="77777777">
        <w:trPr>
          <w:trHeight w:val="271"/>
        </w:trPr>
        <w:tc>
          <w:tcPr>
            <w:tcW w:w="1555" w:type="dxa"/>
            <w:vMerge/>
            <w:shd w:val="clear" w:color="auto" w:fill="F2CEED" w:themeFill="accent5" w:themeFillTint="33"/>
            <w:noWrap/>
            <w:hideMark/>
          </w:tcPr>
          <w:p w14:paraId="28B91794"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5FCA3EF0"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6CDD638A" w14:textId="77777777" w:rsidR="00B87C2B" w:rsidRPr="00F57A31" w:rsidRDefault="00B87C2B">
            <w:pPr>
              <w:pStyle w:val="affff3"/>
              <w:rPr>
                <w:rStyle w:val="affff7"/>
                <w:smallCaps w:val="0"/>
                <w:color w:val="auto"/>
              </w:rPr>
            </w:pPr>
            <w:r w:rsidRPr="00F57A31">
              <w:rPr>
                <w:rStyle w:val="affff7"/>
                <w:smallCaps w:val="0"/>
                <w:color w:val="auto"/>
              </w:rPr>
              <w:br w:type="column"/>
              <w:t>PR.PS-04:ログ記録を作成し、継続的なモニタリングに利用できるようにする。</w:t>
            </w:r>
          </w:p>
        </w:tc>
        <w:tc>
          <w:tcPr>
            <w:tcW w:w="4542" w:type="dxa"/>
            <w:shd w:val="clear" w:color="auto" w:fill="auto"/>
            <w:hideMark/>
          </w:tcPr>
          <w:p w14:paraId="0440839F" w14:textId="77777777" w:rsidR="00B87C2B" w:rsidRPr="00F57A31" w:rsidRDefault="00B87C2B">
            <w:pPr>
              <w:pStyle w:val="affff3"/>
              <w:rPr>
                <w:rStyle w:val="affff7"/>
                <w:smallCaps w:val="0"/>
                <w:color w:val="auto"/>
              </w:rPr>
            </w:pPr>
            <w:r w:rsidRPr="00F57A31">
              <w:rPr>
                <w:rStyle w:val="affff7"/>
                <w:smallCaps w:val="0"/>
                <w:color w:val="auto"/>
              </w:rPr>
              <w:br w:type="column"/>
              <w:t>例1:すべてのオペレーティングシステム、アプリケーション、サービス</w:t>
            </w:r>
            <w:r>
              <w:rPr>
                <w:rStyle w:val="affff7"/>
                <w:smallCaps w:val="0"/>
                <w:color w:val="auto"/>
              </w:rPr>
              <w:t>（</w:t>
            </w:r>
            <w:r w:rsidRPr="00F57A31">
              <w:rPr>
                <w:rStyle w:val="affff7"/>
                <w:smallCaps w:val="0"/>
                <w:color w:val="auto"/>
              </w:rPr>
              <w:t>クラウドベースのサービスを含む</w:t>
            </w:r>
            <w:r>
              <w:rPr>
                <w:rStyle w:val="affff7"/>
                <w:smallCaps w:val="0"/>
                <w:color w:val="auto"/>
              </w:rPr>
              <w:t>）</w:t>
            </w:r>
            <w:r w:rsidRPr="00F57A31">
              <w:rPr>
                <w:rStyle w:val="affff7"/>
                <w:smallCaps w:val="0"/>
                <w:color w:val="auto"/>
              </w:rPr>
              <w:t>を構成して、ログレコードを生成する。</w:t>
            </w:r>
          </w:p>
        </w:tc>
      </w:tr>
      <w:tr w:rsidR="00B87C2B" w:rsidRPr="00F57A31" w14:paraId="78138B0B" w14:textId="77777777">
        <w:trPr>
          <w:trHeight w:val="1140"/>
        </w:trPr>
        <w:tc>
          <w:tcPr>
            <w:tcW w:w="1555" w:type="dxa"/>
            <w:vMerge/>
            <w:shd w:val="clear" w:color="auto" w:fill="F2CEED" w:themeFill="accent5" w:themeFillTint="33"/>
            <w:noWrap/>
            <w:hideMark/>
          </w:tcPr>
          <w:p w14:paraId="180D9879" w14:textId="77777777" w:rsidR="00B87C2B" w:rsidRPr="00F57A31" w:rsidRDefault="00B87C2B">
            <w:pPr>
              <w:pStyle w:val="affff3"/>
              <w:rPr>
                <w:rStyle w:val="affff7"/>
                <w:smallCaps w:val="0"/>
                <w:color w:val="auto"/>
              </w:rPr>
            </w:pPr>
          </w:p>
        </w:tc>
        <w:tc>
          <w:tcPr>
            <w:tcW w:w="1842" w:type="dxa"/>
            <w:vMerge/>
            <w:shd w:val="clear" w:color="auto" w:fill="auto"/>
            <w:hideMark/>
          </w:tcPr>
          <w:p w14:paraId="5C9F14ED" w14:textId="77777777" w:rsidR="00B87C2B" w:rsidRPr="00F57A31" w:rsidRDefault="00B87C2B">
            <w:pPr>
              <w:pStyle w:val="affff3"/>
              <w:rPr>
                <w:rStyle w:val="affff7"/>
                <w:smallCaps w:val="0"/>
                <w:color w:val="auto"/>
              </w:rPr>
            </w:pPr>
          </w:p>
        </w:tc>
        <w:tc>
          <w:tcPr>
            <w:tcW w:w="2410" w:type="dxa"/>
            <w:vMerge/>
            <w:shd w:val="clear" w:color="auto" w:fill="auto"/>
            <w:hideMark/>
          </w:tcPr>
          <w:p w14:paraId="5DF2A010" w14:textId="77777777" w:rsidR="00B87C2B" w:rsidRPr="00F57A31" w:rsidRDefault="00B87C2B">
            <w:pPr>
              <w:pStyle w:val="affff3"/>
              <w:rPr>
                <w:rStyle w:val="affff7"/>
                <w:smallCaps w:val="0"/>
                <w:color w:val="auto"/>
              </w:rPr>
            </w:pPr>
          </w:p>
        </w:tc>
        <w:tc>
          <w:tcPr>
            <w:tcW w:w="4542" w:type="dxa"/>
            <w:shd w:val="clear" w:color="auto" w:fill="auto"/>
            <w:hideMark/>
          </w:tcPr>
          <w:p w14:paraId="3FF36918" w14:textId="77777777" w:rsidR="00B87C2B" w:rsidRPr="00F57A31" w:rsidRDefault="00B87C2B">
            <w:pPr>
              <w:pStyle w:val="affff3"/>
              <w:rPr>
                <w:rStyle w:val="affff7"/>
                <w:smallCaps w:val="0"/>
                <w:color w:val="auto"/>
              </w:rPr>
            </w:pPr>
            <w:r w:rsidRPr="00F57A31">
              <w:rPr>
                <w:rStyle w:val="affff7"/>
                <w:smallCaps w:val="0"/>
                <w:color w:val="auto"/>
              </w:rPr>
              <w:t>例2:組織のログ記録インフラストラクチャシステムおよびサービスとログを安全に共有するようにログジェネレーターを構成する。</w:t>
            </w:r>
          </w:p>
        </w:tc>
      </w:tr>
      <w:tr w:rsidR="00B87C2B" w:rsidRPr="00F57A31" w14:paraId="05950A3A" w14:textId="77777777">
        <w:trPr>
          <w:trHeight w:val="850"/>
        </w:trPr>
        <w:tc>
          <w:tcPr>
            <w:tcW w:w="1555" w:type="dxa"/>
            <w:vMerge/>
            <w:shd w:val="clear" w:color="auto" w:fill="F2CEED" w:themeFill="accent5" w:themeFillTint="33"/>
            <w:noWrap/>
            <w:hideMark/>
          </w:tcPr>
          <w:p w14:paraId="20CA1039" w14:textId="77777777" w:rsidR="00B87C2B" w:rsidRPr="00F57A31" w:rsidRDefault="00B87C2B">
            <w:pPr>
              <w:pStyle w:val="affff3"/>
              <w:rPr>
                <w:rStyle w:val="affff7"/>
                <w:smallCaps w:val="0"/>
                <w:color w:val="auto"/>
              </w:rPr>
            </w:pPr>
          </w:p>
        </w:tc>
        <w:tc>
          <w:tcPr>
            <w:tcW w:w="1842" w:type="dxa"/>
            <w:vMerge/>
            <w:shd w:val="clear" w:color="auto" w:fill="auto"/>
            <w:hideMark/>
          </w:tcPr>
          <w:p w14:paraId="02DD0B7D" w14:textId="77777777" w:rsidR="00B87C2B" w:rsidRPr="00F57A31" w:rsidRDefault="00B87C2B">
            <w:pPr>
              <w:pStyle w:val="affff3"/>
              <w:rPr>
                <w:rStyle w:val="affff7"/>
                <w:smallCaps w:val="0"/>
                <w:color w:val="auto"/>
              </w:rPr>
            </w:pPr>
          </w:p>
        </w:tc>
        <w:tc>
          <w:tcPr>
            <w:tcW w:w="2410" w:type="dxa"/>
            <w:vMerge/>
            <w:shd w:val="clear" w:color="auto" w:fill="auto"/>
            <w:hideMark/>
          </w:tcPr>
          <w:p w14:paraId="750E7766" w14:textId="77777777" w:rsidR="00B87C2B" w:rsidRPr="00F57A31" w:rsidRDefault="00B87C2B">
            <w:pPr>
              <w:pStyle w:val="affff3"/>
              <w:rPr>
                <w:rStyle w:val="affff7"/>
                <w:smallCaps w:val="0"/>
                <w:color w:val="auto"/>
              </w:rPr>
            </w:pPr>
          </w:p>
        </w:tc>
        <w:tc>
          <w:tcPr>
            <w:tcW w:w="4542" w:type="dxa"/>
            <w:shd w:val="clear" w:color="auto" w:fill="auto"/>
            <w:hideMark/>
          </w:tcPr>
          <w:p w14:paraId="47077EB7" w14:textId="77777777" w:rsidR="00B87C2B" w:rsidRPr="00F57A31" w:rsidRDefault="00B87C2B">
            <w:pPr>
              <w:pStyle w:val="affff3"/>
              <w:rPr>
                <w:rStyle w:val="affff7"/>
                <w:smallCaps w:val="0"/>
                <w:color w:val="auto"/>
              </w:rPr>
            </w:pPr>
            <w:r w:rsidRPr="00F57A31">
              <w:rPr>
                <w:rStyle w:val="affff7"/>
                <w:smallCaps w:val="0"/>
                <w:color w:val="auto"/>
              </w:rPr>
              <w:t>例3:ゼロトラストアーキテクチャに必要なデータを記録するようにログジェネレータ</w:t>
            </w:r>
            <w:r>
              <w:rPr>
                <w:rStyle w:val="affff7"/>
                <w:rFonts w:hint="eastAsia"/>
                <w:smallCaps w:val="0"/>
                <w:color w:val="auto"/>
              </w:rPr>
              <w:t>ー</w:t>
            </w:r>
            <w:r w:rsidRPr="00F57A31">
              <w:rPr>
                <w:rStyle w:val="affff7"/>
                <w:smallCaps w:val="0"/>
                <w:color w:val="auto"/>
              </w:rPr>
              <w:t>を設定する。</w:t>
            </w:r>
          </w:p>
        </w:tc>
      </w:tr>
      <w:tr w:rsidR="00B87C2B" w:rsidRPr="00F57A31" w14:paraId="43F1438A" w14:textId="77777777">
        <w:trPr>
          <w:trHeight w:val="1238"/>
        </w:trPr>
        <w:tc>
          <w:tcPr>
            <w:tcW w:w="1555" w:type="dxa"/>
            <w:vMerge/>
            <w:shd w:val="clear" w:color="auto" w:fill="F2CEED" w:themeFill="accent5" w:themeFillTint="33"/>
            <w:noWrap/>
            <w:hideMark/>
          </w:tcPr>
          <w:p w14:paraId="41B5FB15"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7D6E2E51"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06F3C387" w14:textId="77777777" w:rsidR="00B87C2B" w:rsidRPr="00F57A31" w:rsidRDefault="00B87C2B">
            <w:pPr>
              <w:pStyle w:val="affff3"/>
              <w:rPr>
                <w:rStyle w:val="affff7"/>
                <w:smallCaps w:val="0"/>
                <w:color w:val="auto"/>
              </w:rPr>
            </w:pPr>
            <w:r w:rsidRPr="00F57A31">
              <w:rPr>
                <w:rStyle w:val="affff7"/>
                <w:smallCaps w:val="0"/>
                <w:color w:val="auto"/>
              </w:rPr>
              <w:t>PR.PS-05:不正なソフトウェアのインストールと実行を防止する。</w:t>
            </w:r>
          </w:p>
        </w:tc>
        <w:tc>
          <w:tcPr>
            <w:tcW w:w="4542" w:type="dxa"/>
            <w:shd w:val="clear" w:color="auto" w:fill="auto"/>
            <w:hideMark/>
          </w:tcPr>
          <w:p w14:paraId="50A0CD50" w14:textId="77777777" w:rsidR="00B87C2B" w:rsidRPr="00F57A31" w:rsidRDefault="00B87C2B">
            <w:pPr>
              <w:pStyle w:val="affff3"/>
              <w:rPr>
                <w:rStyle w:val="affff7"/>
                <w:smallCaps w:val="0"/>
                <w:color w:val="auto"/>
              </w:rPr>
            </w:pPr>
            <w:r w:rsidRPr="00F57A31">
              <w:rPr>
                <w:rStyle w:val="affff7"/>
                <w:smallCaps w:val="0"/>
                <w:color w:val="auto"/>
              </w:rPr>
              <w:t>例1:リスクが正当化される場合は、ソフトウェアの実行を許可された製品のみに制限するか、禁止および許可されていないソフトウェアの実行を拒否する。</w:t>
            </w:r>
          </w:p>
        </w:tc>
      </w:tr>
      <w:tr w:rsidR="00B87C2B" w:rsidRPr="00F57A31" w14:paraId="4689724C" w14:textId="77777777">
        <w:trPr>
          <w:trHeight w:val="1140"/>
        </w:trPr>
        <w:tc>
          <w:tcPr>
            <w:tcW w:w="1555" w:type="dxa"/>
            <w:vMerge/>
            <w:shd w:val="clear" w:color="auto" w:fill="F2CEED" w:themeFill="accent5" w:themeFillTint="33"/>
            <w:noWrap/>
            <w:hideMark/>
          </w:tcPr>
          <w:p w14:paraId="19B8D7EE" w14:textId="77777777" w:rsidR="00B87C2B" w:rsidRPr="00F57A31" w:rsidRDefault="00B87C2B">
            <w:pPr>
              <w:pStyle w:val="affff3"/>
              <w:rPr>
                <w:rStyle w:val="affff7"/>
                <w:smallCaps w:val="0"/>
                <w:color w:val="auto"/>
              </w:rPr>
            </w:pPr>
          </w:p>
        </w:tc>
        <w:tc>
          <w:tcPr>
            <w:tcW w:w="1842" w:type="dxa"/>
            <w:vMerge/>
            <w:shd w:val="clear" w:color="auto" w:fill="auto"/>
            <w:hideMark/>
          </w:tcPr>
          <w:p w14:paraId="63409449" w14:textId="77777777" w:rsidR="00B87C2B" w:rsidRPr="00F57A31" w:rsidRDefault="00B87C2B">
            <w:pPr>
              <w:pStyle w:val="affff3"/>
              <w:rPr>
                <w:rStyle w:val="affff7"/>
                <w:smallCaps w:val="0"/>
                <w:color w:val="auto"/>
              </w:rPr>
            </w:pPr>
          </w:p>
        </w:tc>
        <w:tc>
          <w:tcPr>
            <w:tcW w:w="2410" w:type="dxa"/>
            <w:vMerge/>
            <w:shd w:val="clear" w:color="auto" w:fill="auto"/>
            <w:hideMark/>
          </w:tcPr>
          <w:p w14:paraId="3F8591A8" w14:textId="77777777" w:rsidR="00B87C2B" w:rsidRPr="00F57A31" w:rsidRDefault="00B87C2B">
            <w:pPr>
              <w:pStyle w:val="affff3"/>
              <w:rPr>
                <w:rStyle w:val="affff7"/>
                <w:smallCaps w:val="0"/>
                <w:color w:val="auto"/>
              </w:rPr>
            </w:pPr>
          </w:p>
        </w:tc>
        <w:tc>
          <w:tcPr>
            <w:tcW w:w="4542" w:type="dxa"/>
            <w:shd w:val="clear" w:color="auto" w:fill="auto"/>
            <w:hideMark/>
          </w:tcPr>
          <w:p w14:paraId="0231AB68" w14:textId="77777777" w:rsidR="00B87C2B" w:rsidRPr="00F57A31" w:rsidRDefault="00B87C2B">
            <w:pPr>
              <w:pStyle w:val="affff3"/>
              <w:rPr>
                <w:rStyle w:val="affff7"/>
                <w:smallCaps w:val="0"/>
                <w:color w:val="auto"/>
              </w:rPr>
            </w:pPr>
            <w:r w:rsidRPr="00F57A31">
              <w:rPr>
                <w:rStyle w:val="affff7"/>
                <w:smallCaps w:val="0"/>
                <w:color w:val="auto"/>
              </w:rPr>
              <w:t>例2:</w:t>
            </w:r>
            <w:r w:rsidRPr="008650E2">
              <w:rPr>
                <w:rStyle w:val="affff7"/>
                <w:rFonts w:hint="eastAsia"/>
                <w:smallCaps w:val="0"/>
                <w:color w:val="auto"/>
              </w:rPr>
              <w:t>新しいソフトウェアをインストールする前に、そのソフトウェアの提供元と完全性を確認する。</w:t>
            </w:r>
          </w:p>
        </w:tc>
      </w:tr>
      <w:tr w:rsidR="00B87C2B" w:rsidRPr="00F57A31" w14:paraId="0C0C05B1" w14:textId="77777777">
        <w:trPr>
          <w:trHeight w:val="1140"/>
        </w:trPr>
        <w:tc>
          <w:tcPr>
            <w:tcW w:w="1555" w:type="dxa"/>
            <w:vMerge/>
            <w:shd w:val="clear" w:color="auto" w:fill="F2CEED" w:themeFill="accent5" w:themeFillTint="33"/>
            <w:noWrap/>
            <w:hideMark/>
          </w:tcPr>
          <w:p w14:paraId="21F2AC53" w14:textId="77777777" w:rsidR="00B87C2B" w:rsidRPr="00F57A31" w:rsidRDefault="00B87C2B">
            <w:pPr>
              <w:pStyle w:val="affff3"/>
              <w:rPr>
                <w:rStyle w:val="affff7"/>
                <w:smallCaps w:val="0"/>
                <w:color w:val="auto"/>
              </w:rPr>
            </w:pPr>
          </w:p>
        </w:tc>
        <w:tc>
          <w:tcPr>
            <w:tcW w:w="1842" w:type="dxa"/>
            <w:vMerge/>
            <w:shd w:val="clear" w:color="auto" w:fill="auto"/>
            <w:hideMark/>
          </w:tcPr>
          <w:p w14:paraId="75C9A70B" w14:textId="77777777" w:rsidR="00B87C2B" w:rsidRPr="00F57A31" w:rsidRDefault="00B87C2B">
            <w:pPr>
              <w:pStyle w:val="affff3"/>
              <w:rPr>
                <w:rStyle w:val="affff7"/>
                <w:smallCaps w:val="0"/>
                <w:color w:val="auto"/>
              </w:rPr>
            </w:pPr>
          </w:p>
        </w:tc>
        <w:tc>
          <w:tcPr>
            <w:tcW w:w="2410" w:type="dxa"/>
            <w:vMerge/>
            <w:shd w:val="clear" w:color="auto" w:fill="auto"/>
            <w:hideMark/>
          </w:tcPr>
          <w:p w14:paraId="541A485B" w14:textId="77777777" w:rsidR="00B87C2B" w:rsidRPr="00F57A31" w:rsidRDefault="00B87C2B">
            <w:pPr>
              <w:pStyle w:val="affff3"/>
              <w:rPr>
                <w:rStyle w:val="affff7"/>
                <w:smallCaps w:val="0"/>
                <w:color w:val="auto"/>
              </w:rPr>
            </w:pPr>
          </w:p>
        </w:tc>
        <w:tc>
          <w:tcPr>
            <w:tcW w:w="4542" w:type="dxa"/>
            <w:shd w:val="clear" w:color="auto" w:fill="auto"/>
            <w:hideMark/>
          </w:tcPr>
          <w:p w14:paraId="0F56B28A" w14:textId="77777777" w:rsidR="00B87C2B" w:rsidRPr="00F57A31" w:rsidRDefault="00B87C2B">
            <w:pPr>
              <w:pStyle w:val="affff3"/>
              <w:rPr>
                <w:rStyle w:val="affff7"/>
                <w:smallCaps w:val="0"/>
                <w:color w:val="auto"/>
              </w:rPr>
            </w:pPr>
            <w:r w:rsidRPr="00F57A31">
              <w:rPr>
                <w:rStyle w:val="affff7"/>
                <w:smallCaps w:val="0"/>
                <w:color w:val="auto"/>
              </w:rPr>
              <w:t>例3:既知の悪意のあるドメインへのアクセスをブロックする承認されたDNSサービスのみを使用するようにプラットフォームを構成する。</w:t>
            </w:r>
          </w:p>
        </w:tc>
      </w:tr>
      <w:tr w:rsidR="00B87C2B" w:rsidRPr="00F57A31" w14:paraId="05829ED2" w14:textId="77777777">
        <w:trPr>
          <w:trHeight w:val="824"/>
        </w:trPr>
        <w:tc>
          <w:tcPr>
            <w:tcW w:w="1555" w:type="dxa"/>
            <w:vMerge/>
            <w:shd w:val="clear" w:color="auto" w:fill="F2CEED" w:themeFill="accent5" w:themeFillTint="33"/>
            <w:noWrap/>
            <w:hideMark/>
          </w:tcPr>
          <w:p w14:paraId="44431B8F" w14:textId="77777777" w:rsidR="00B87C2B" w:rsidRPr="00F57A31" w:rsidRDefault="00B87C2B">
            <w:pPr>
              <w:pStyle w:val="affff3"/>
              <w:rPr>
                <w:rStyle w:val="affff7"/>
                <w:smallCaps w:val="0"/>
                <w:color w:val="auto"/>
              </w:rPr>
            </w:pPr>
          </w:p>
        </w:tc>
        <w:tc>
          <w:tcPr>
            <w:tcW w:w="1842" w:type="dxa"/>
            <w:vMerge/>
            <w:shd w:val="clear" w:color="auto" w:fill="auto"/>
            <w:hideMark/>
          </w:tcPr>
          <w:p w14:paraId="5D8528FF" w14:textId="77777777" w:rsidR="00B87C2B" w:rsidRPr="00F57A31" w:rsidRDefault="00B87C2B">
            <w:pPr>
              <w:pStyle w:val="affff3"/>
              <w:rPr>
                <w:rStyle w:val="affff7"/>
                <w:smallCaps w:val="0"/>
                <w:color w:val="auto"/>
              </w:rPr>
            </w:pPr>
          </w:p>
        </w:tc>
        <w:tc>
          <w:tcPr>
            <w:tcW w:w="2410" w:type="dxa"/>
            <w:vMerge/>
            <w:shd w:val="clear" w:color="auto" w:fill="auto"/>
            <w:hideMark/>
          </w:tcPr>
          <w:p w14:paraId="588295A1" w14:textId="77777777" w:rsidR="00B87C2B" w:rsidRPr="00F57A31" w:rsidRDefault="00B87C2B">
            <w:pPr>
              <w:pStyle w:val="affff3"/>
              <w:rPr>
                <w:rStyle w:val="affff7"/>
                <w:smallCaps w:val="0"/>
                <w:color w:val="auto"/>
              </w:rPr>
            </w:pPr>
          </w:p>
        </w:tc>
        <w:tc>
          <w:tcPr>
            <w:tcW w:w="4542" w:type="dxa"/>
            <w:shd w:val="clear" w:color="auto" w:fill="auto"/>
            <w:hideMark/>
          </w:tcPr>
          <w:p w14:paraId="24B316E9" w14:textId="77777777" w:rsidR="00B87C2B" w:rsidRPr="00F57A31" w:rsidRDefault="00B87C2B">
            <w:pPr>
              <w:pStyle w:val="affff3"/>
              <w:rPr>
                <w:rStyle w:val="affff7"/>
                <w:smallCaps w:val="0"/>
                <w:color w:val="auto"/>
              </w:rPr>
            </w:pPr>
            <w:r w:rsidRPr="00F57A31">
              <w:rPr>
                <w:rStyle w:val="affff7"/>
                <w:smallCaps w:val="0"/>
                <w:color w:val="auto"/>
              </w:rPr>
              <w:br w:type="column"/>
              <w:t>例4:組織が承認したソフトウェアのみのインストールを許可するようにプラットフォームを構成する。</w:t>
            </w:r>
          </w:p>
        </w:tc>
      </w:tr>
      <w:tr w:rsidR="00B87C2B" w:rsidRPr="00F57A31" w14:paraId="7AA71439" w14:textId="77777777">
        <w:trPr>
          <w:trHeight w:val="459"/>
        </w:trPr>
        <w:tc>
          <w:tcPr>
            <w:tcW w:w="1555" w:type="dxa"/>
            <w:vMerge/>
            <w:shd w:val="clear" w:color="auto" w:fill="F2CEED" w:themeFill="accent5" w:themeFillTint="33"/>
            <w:noWrap/>
            <w:hideMark/>
          </w:tcPr>
          <w:p w14:paraId="7F139E46"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2EABE847"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13FAC795" w14:textId="77777777" w:rsidR="00B87C2B" w:rsidRPr="00F57A31" w:rsidRDefault="00B87C2B">
            <w:pPr>
              <w:pStyle w:val="affff3"/>
              <w:rPr>
                <w:rStyle w:val="affff7"/>
                <w:smallCaps w:val="0"/>
                <w:color w:val="auto"/>
              </w:rPr>
            </w:pPr>
            <w:r w:rsidRPr="00F57A31">
              <w:rPr>
                <w:rStyle w:val="affff7"/>
                <w:smallCaps w:val="0"/>
                <w:color w:val="auto"/>
              </w:rPr>
              <w:t>PR.PS-06:セキュアなソフトウェア開発プラクティスを統合し、ソフトウェア開発ライフサイクル全体を通じてそのパフォーマンスを監視する。</w:t>
            </w:r>
          </w:p>
        </w:tc>
        <w:tc>
          <w:tcPr>
            <w:tcW w:w="4542" w:type="dxa"/>
            <w:shd w:val="clear" w:color="auto" w:fill="auto"/>
            <w:hideMark/>
          </w:tcPr>
          <w:p w14:paraId="16C7662A" w14:textId="77777777" w:rsidR="00B87C2B" w:rsidRPr="00F57A31" w:rsidRDefault="00B87C2B">
            <w:pPr>
              <w:pStyle w:val="affff3"/>
              <w:rPr>
                <w:rStyle w:val="affff7"/>
                <w:smallCaps w:val="0"/>
                <w:color w:val="auto"/>
              </w:rPr>
            </w:pPr>
            <w:r w:rsidRPr="00F57A31">
              <w:rPr>
                <w:rStyle w:val="affff7"/>
                <w:smallCaps w:val="0"/>
                <w:color w:val="auto"/>
              </w:rPr>
              <w:t>例1:組織が開発したソフトウェアのすべてのコンポーネントを改ざんや不正アクセスから保護する。</w:t>
            </w:r>
          </w:p>
        </w:tc>
      </w:tr>
      <w:tr w:rsidR="00B87C2B" w:rsidRPr="00F57A31" w14:paraId="37F5FBFE" w14:textId="77777777">
        <w:trPr>
          <w:trHeight w:val="733"/>
        </w:trPr>
        <w:tc>
          <w:tcPr>
            <w:tcW w:w="1555" w:type="dxa"/>
            <w:vMerge/>
            <w:shd w:val="clear" w:color="auto" w:fill="F2CEED" w:themeFill="accent5" w:themeFillTint="33"/>
            <w:noWrap/>
            <w:hideMark/>
          </w:tcPr>
          <w:p w14:paraId="76BFCD08" w14:textId="77777777" w:rsidR="00B87C2B" w:rsidRPr="00F57A31" w:rsidRDefault="00B87C2B">
            <w:pPr>
              <w:pStyle w:val="affff3"/>
              <w:rPr>
                <w:rStyle w:val="affff7"/>
                <w:smallCaps w:val="0"/>
                <w:color w:val="auto"/>
              </w:rPr>
            </w:pPr>
          </w:p>
        </w:tc>
        <w:tc>
          <w:tcPr>
            <w:tcW w:w="1842" w:type="dxa"/>
            <w:vMerge/>
            <w:shd w:val="clear" w:color="auto" w:fill="auto"/>
            <w:hideMark/>
          </w:tcPr>
          <w:p w14:paraId="3729B5B3" w14:textId="77777777" w:rsidR="00B87C2B" w:rsidRPr="00F57A31" w:rsidRDefault="00B87C2B">
            <w:pPr>
              <w:pStyle w:val="affff3"/>
              <w:rPr>
                <w:rStyle w:val="affff7"/>
                <w:smallCaps w:val="0"/>
                <w:color w:val="auto"/>
              </w:rPr>
            </w:pPr>
          </w:p>
        </w:tc>
        <w:tc>
          <w:tcPr>
            <w:tcW w:w="2410" w:type="dxa"/>
            <w:vMerge/>
            <w:shd w:val="clear" w:color="auto" w:fill="auto"/>
            <w:hideMark/>
          </w:tcPr>
          <w:p w14:paraId="562C6F5D" w14:textId="77777777" w:rsidR="00B87C2B" w:rsidRPr="00F57A31" w:rsidRDefault="00B87C2B">
            <w:pPr>
              <w:pStyle w:val="affff3"/>
              <w:rPr>
                <w:rStyle w:val="affff7"/>
                <w:smallCaps w:val="0"/>
                <w:color w:val="auto"/>
              </w:rPr>
            </w:pPr>
          </w:p>
        </w:tc>
        <w:tc>
          <w:tcPr>
            <w:tcW w:w="4542" w:type="dxa"/>
            <w:shd w:val="clear" w:color="auto" w:fill="auto"/>
            <w:hideMark/>
          </w:tcPr>
          <w:p w14:paraId="01B92CBD" w14:textId="77777777" w:rsidR="00B87C2B" w:rsidRPr="00F57A31" w:rsidRDefault="00B87C2B">
            <w:pPr>
              <w:pStyle w:val="affff3"/>
              <w:rPr>
                <w:rStyle w:val="affff7"/>
                <w:smallCaps w:val="0"/>
                <w:color w:val="auto"/>
              </w:rPr>
            </w:pPr>
            <w:r w:rsidRPr="00F57A31">
              <w:rPr>
                <w:rStyle w:val="affff7"/>
                <w:smallCaps w:val="0"/>
                <w:color w:val="auto"/>
              </w:rPr>
              <w:br w:type="column"/>
              <w:t>例2:組織が作成したすべてのソフトウェアを、リリースの脆弱性を最小限に抑えて保護する。</w:t>
            </w:r>
          </w:p>
        </w:tc>
      </w:tr>
      <w:tr w:rsidR="00B87C2B" w:rsidRPr="00F57A31" w14:paraId="4CC73742" w14:textId="77777777">
        <w:trPr>
          <w:trHeight w:val="834"/>
        </w:trPr>
        <w:tc>
          <w:tcPr>
            <w:tcW w:w="1555" w:type="dxa"/>
            <w:vMerge/>
            <w:shd w:val="clear" w:color="auto" w:fill="F2CEED" w:themeFill="accent5" w:themeFillTint="33"/>
            <w:noWrap/>
            <w:hideMark/>
          </w:tcPr>
          <w:p w14:paraId="72D114FE" w14:textId="77777777" w:rsidR="00B87C2B" w:rsidRPr="00F57A31" w:rsidRDefault="00B87C2B">
            <w:pPr>
              <w:pStyle w:val="affff3"/>
              <w:rPr>
                <w:rStyle w:val="affff7"/>
                <w:smallCaps w:val="0"/>
                <w:color w:val="auto"/>
              </w:rPr>
            </w:pPr>
          </w:p>
        </w:tc>
        <w:tc>
          <w:tcPr>
            <w:tcW w:w="1842" w:type="dxa"/>
            <w:vMerge/>
            <w:shd w:val="clear" w:color="auto" w:fill="auto"/>
            <w:hideMark/>
          </w:tcPr>
          <w:p w14:paraId="5A1F3D52" w14:textId="77777777" w:rsidR="00B87C2B" w:rsidRPr="00F57A31" w:rsidRDefault="00B87C2B">
            <w:pPr>
              <w:pStyle w:val="affff3"/>
              <w:rPr>
                <w:rStyle w:val="affff7"/>
                <w:smallCaps w:val="0"/>
                <w:color w:val="auto"/>
              </w:rPr>
            </w:pPr>
          </w:p>
        </w:tc>
        <w:tc>
          <w:tcPr>
            <w:tcW w:w="2410" w:type="dxa"/>
            <w:vMerge/>
            <w:shd w:val="clear" w:color="auto" w:fill="auto"/>
            <w:hideMark/>
          </w:tcPr>
          <w:p w14:paraId="7B80661A" w14:textId="77777777" w:rsidR="00B87C2B" w:rsidRPr="00F57A31" w:rsidRDefault="00B87C2B">
            <w:pPr>
              <w:pStyle w:val="affff3"/>
              <w:rPr>
                <w:rStyle w:val="affff7"/>
                <w:smallCaps w:val="0"/>
                <w:color w:val="auto"/>
              </w:rPr>
            </w:pPr>
          </w:p>
        </w:tc>
        <w:tc>
          <w:tcPr>
            <w:tcW w:w="4542" w:type="dxa"/>
            <w:shd w:val="clear" w:color="auto" w:fill="auto"/>
            <w:hideMark/>
          </w:tcPr>
          <w:p w14:paraId="07D9E231" w14:textId="77777777" w:rsidR="00B87C2B" w:rsidRPr="00F57A31" w:rsidRDefault="00B87C2B">
            <w:pPr>
              <w:pStyle w:val="affff3"/>
              <w:rPr>
                <w:rStyle w:val="affff7"/>
                <w:smallCaps w:val="0"/>
                <w:color w:val="auto"/>
              </w:rPr>
            </w:pPr>
            <w:r w:rsidRPr="00F57A31">
              <w:rPr>
                <w:rStyle w:val="affff7"/>
                <w:smallCaps w:val="0"/>
                <w:color w:val="auto"/>
              </w:rPr>
              <w:t>例3:本番環境で使用するソフトウェアをメンテナンスし、不要になったソフトウェアは安全に廃棄する。</w:t>
            </w:r>
          </w:p>
        </w:tc>
      </w:tr>
      <w:tr w:rsidR="00B87C2B" w:rsidRPr="00F57A31" w14:paraId="6E3A5547" w14:textId="77777777">
        <w:trPr>
          <w:trHeight w:val="1566"/>
        </w:trPr>
        <w:tc>
          <w:tcPr>
            <w:tcW w:w="1555" w:type="dxa"/>
            <w:vMerge/>
            <w:shd w:val="clear" w:color="auto" w:fill="F2CEED" w:themeFill="accent5" w:themeFillTint="33"/>
            <w:noWrap/>
            <w:hideMark/>
          </w:tcPr>
          <w:p w14:paraId="119FC76E" w14:textId="77777777" w:rsidR="00B87C2B" w:rsidRPr="00F57A31" w:rsidRDefault="00B87C2B">
            <w:pPr>
              <w:pStyle w:val="affff3"/>
              <w:rPr>
                <w:rStyle w:val="affff7"/>
                <w:smallCaps w:val="0"/>
                <w:color w:val="auto"/>
              </w:rPr>
            </w:pPr>
          </w:p>
        </w:tc>
        <w:tc>
          <w:tcPr>
            <w:tcW w:w="1842" w:type="dxa"/>
            <w:vMerge w:val="restart"/>
            <w:shd w:val="clear" w:color="auto" w:fill="auto"/>
            <w:hideMark/>
          </w:tcPr>
          <w:p w14:paraId="39B28261" w14:textId="77777777" w:rsidR="00B87C2B" w:rsidRPr="00F57A31" w:rsidRDefault="00B87C2B">
            <w:pPr>
              <w:pStyle w:val="affff3"/>
              <w:rPr>
                <w:rStyle w:val="affff7"/>
                <w:smallCaps w:val="0"/>
                <w:color w:val="auto"/>
              </w:rPr>
            </w:pPr>
            <w:r w:rsidRPr="00F57A31">
              <w:rPr>
                <w:rStyle w:val="affff7"/>
                <w:smallCaps w:val="0"/>
                <w:color w:val="auto"/>
              </w:rPr>
              <w:br w:type="column"/>
              <w:t>技術基盤の回復力（PR.IR）:資産の機密性、完全性、可用性、および組織の回復力を保護するために、組織のリスク戦略に基づいてセキュリティアーキテクチャを管理する。</w:t>
            </w:r>
          </w:p>
        </w:tc>
        <w:tc>
          <w:tcPr>
            <w:tcW w:w="2410" w:type="dxa"/>
            <w:vMerge w:val="restart"/>
            <w:shd w:val="clear" w:color="auto" w:fill="auto"/>
            <w:noWrap/>
            <w:hideMark/>
          </w:tcPr>
          <w:p w14:paraId="10409EA7" w14:textId="77777777" w:rsidR="00B87C2B" w:rsidRPr="00F57A31" w:rsidRDefault="00B87C2B">
            <w:pPr>
              <w:pStyle w:val="affff3"/>
              <w:rPr>
                <w:rStyle w:val="affff7"/>
                <w:smallCaps w:val="0"/>
                <w:color w:val="auto"/>
              </w:rPr>
            </w:pPr>
            <w:r w:rsidRPr="00F57A31">
              <w:rPr>
                <w:rStyle w:val="affff7"/>
                <w:smallCaps w:val="0"/>
                <w:color w:val="auto"/>
              </w:rPr>
              <w:t>PR.IR-01:ネットワークと環境は、不正な論理アクセスや使用から保護されている。</w:t>
            </w:r>
          </w:p>
        </w:tc>
        <w:tc>
          <w:tcPr>
            <w:tcW w:w="4542" w:type="dxa"/>
            <w:shd w:val="clear" w:color="auto" w:fill="auto"/>
            <w:hideMark/>
          </w:tcPr>
          <w:p w14:paraId="1A133739" w14:textId="77777777" w:rsidR="00B87C2B" w:rsidRPr="00F57A31" w:rsidRDefault="00B87C2B">
            <w:pPr>
              <w:pStyle w:val="affff3"/>
              <w:rPr>
                <w:rStyle w:val="affff7"/>
                <w:smallCaps w:val="0"/>
                <w:color w:val="auto"/>
              </w:rPr>
            </w:pPr>
            <w:r w:rsidRPr="00F57A31">
              <w:rPr>
                <w:rStyle w:val="affff7"/>
                <w:smallCaps w:val="0"/>
                <w:color w:val="auto"/>
              </w:rPr>
              <w:t>例1:信頼境界とプラットフォームタイプ</w:t>
            </w:r>
            <w:r>
              <w:rPr>
                <w:rStyle w:val="affff7"/>
                <w:smallCaps w:val="0"/>
                <w:color w:val="auto"/>
              </w:rPr>
              <w:t>（</w:t>
            </w:r>
            <w:r w:rsidRPr="00F57A31">
              <w:rPr>
                <w:rStyle w:val="affff7"/>
                <w:smallCaps w:val="0"/>
                <w:color w:val="auto"/>
              </w:rPr>
              <w:t>IT、IoT、OT、モバイル、ゲストなど</w:t>
            </w:r>
            <w:r>
              <w:rPr>
                <w:rStyle w:val="affff7"/>
                <w:smallCaps w:val="0"/>
                <w:color w:val="auto"/>
              </w:rPr>
              <w:t>）</w:t>
            </w:r>
            <w:r w:rsidRPr="00F57A31">
              <w:rPr>
                <w:rStyle w:val="affff7"/>
                <w:smallCaps w:val="0"/>
                <w:color w:val="auto"/>
              </w:rPr>
              <w:t>に従って、組織のネットワークとクラウドベースのプラットフォームを論理的にセグメント化し、セグメント間で必要な通信のみを許可する。</w:t>
            </w:r>
          </w:p>
        </w:tc>
      </w:tr>
      <w:tr w:rsidR="00B87C2B" w:rsidRPr="00F57A31" w14:paraId="094BBBA3" w14:textId="77777777">
        <w:trPr>
          <w:trHeight w:val="1139"/>
        </w:trPr>
        <w:tc>
          <w:tcPr>
            <w:tcW w:w="1555" w:type="dxa"/>
            <w:vMerge/>
            <w:shd w:val="clear" w:color="auto" w:fill="F2CEED" w:themeFill="accent5" w:themeFillTint="33"/>
            <w:noWrap/>
            <w:hideMark/>
          </w:tcPr>
          <w:p w14:paraId="4EE68140" w14:textId="77777777" w:rsidR="00B87C2B" w:rsidRPr="00F57A31" w:rsidRDefault="00B87C2B">
            <w:pPr>
              <w:pStyle w:val="affff3"/>
              <w:rPr>
                <w:rStyle w:val="affff7"/>
                <w:smallCaps w:val="0"/>
                <w:color w:val="auto"/>
              </w:rPr>
            </w:pPr>
          </w:p>
        </w:tc>
        <w:tc>
          <w:tcPr>
            <w:tcW w:w="1842" w:type="dxa"/>
            <w:vMerge/>
            <w:shd w:val="clear" w:color="auto" w:fill="auto"/>
            <w:hideMark/>
          </w:tcPr>
          <w:p w14:paraId="7BF942D9" w14:textId="77777777" w:rsidR="00B87C2B" w:rsidRPr="00F57A31" w:rsidRDefault="00B87C2B">
            <w:pPr>
              <w:pStyle w:val="affff3"/>
              <w:rPr>
                <w:rStyle w:val="affff7"/>
                <w:smallCaps w:val="0"/>
                <w:color w:val="auto"/>
              </w:rPr>
            </w:pPr>
          </w:p>
        </w:tc>
        <w:tc>
          <w:tcPr>
            <w:tcW w:w="2410" w:type="dxa"/>
            <w:vMerge/>
            <w:shd w:val="clear" w:color="auto" w:fill="auto"/>
            <w:hideMark/>
          </w:tcPr>
          <w:p w14:paraId="24866D6E" w14:textId="77777777" w:rsidR="00B87C2B" w:rsidRPr="00F57A31" w:rsidRDefault="00B87C2B">
            <w:pPr>
              <w:pStyle w:val="affff3"/>
              <w:rPr>
                <w:rStyle w:val="affff7"/>
                <w:smallCaps w:val="0"/>
                <w:color w:val="auto"/>
              </w:rPr>
            </w:pPr>
          </w:p>
        </w:tc>
        <w:tc>
          <w:tcPr>
            <w:tcW w:w="4542" w:type="dxa"/>
            <w:shd w:val="clear" w:color="auto" w:fill="auto"/>
            <w:hideMark/>
          </w:tcPr>
          <w:p w14:paraId="5420CC55" w14:textId="77777777" w:rsidR="00B87C2B" w:rsidRPr="00F57A31" w:rsidRDefault="00B87C2B">
            <w:pPr>
              <w:pStyle w:val="affff3"/>
              <w:rPr>
                <w:rStyle w:val="affff7"/>
                <w:smallCaps w:val="0"/>
                <w:color w:val="auto"/>
              </w:rPr>
            </w:pPr>
            <w:r w:rsidRPr="00F57A31">
              <w:rPr>
                <w:rStyle w:val="affff7"/>
                <w:smallCaps w:val="0"/>
                <w:color w:val="auto"/>
              </w:rPr>
              <w:br w:type="column"/>
              <w:t>例2:組織のネットワークを外部ネットワークから論理的にセグメント化し、必要な通信のみが外部ネットワークから組織のネットワークに入ることを許可する。</w:t>
            </w:r>
          </w:p>
        </w:tc>
      </w:tr>
      <w:tr w:rsidR="00B87C2B" w:rsidRPr="00F57A31" w14:paraId="6848A336" w14:textId="77777777">
        <w:trPr>
          <w:trHeight w:val="555"/>
        </w:trPr>
        <w:tc>
          <w:tcPr>
            <w:tcW w:w="1555" w:type="dxa"/>
            <w:vMerge/>
            <w:shd w:val="clear" w:color="auto" w:fill="F2CEED" w:themeFill="accent5" w:themeFillTint="33"/>
            <w:noWrap/>
            <w:hideMark/>
          </w:tcPr>
          <w:p w14:paraId="396A1F20" w14:textId="77777777" w:rsidR="00B87C2B" w:rsidRPr="00F57A31" w:rsidRDefault="00B87C2B">
            <w:pPr>
              <w:pStyle w:val="affff3"/>
              <w:rPr>
                <w:rStyle w:val="affff7"/>
                <w:smallCaps w:val="0"/>
                <w:color w:val="auto"/>
              </w:rPr>
            </w:pPr>
          </w:p>
        </w:tc>
        <w:tc>
          <w:tcPr>
            <w:tcW w:w="1842" w:type="dxa"/>
            <w:vMerge/>
            <w:shd w:val="clear" w:color="auto" w:fill="auto"/>
            <w:hideMark/>
          </w:tcPr>
          <w:p w14:paraId="3738F055" w14:textId="77777777" w:rsidR="00B87C2B" w:rsidRPr="00F57A31" w:rsidRDefault="00B87C2B">
            <w:pPr>
              <w:pStyle w:val="affff3"/>
              <w:rPr>
                <w:rStyle w:val="affff7"/>
                <w:smallCaps w:val="0"/>
                <w:color w:val="auto"/>
              </w:rPr>
            </w:pPr>
          </w:p>
        </w:tc>
        <w:tc>
          <w:tcPr>
            <w:tcW w:w="2410" w:type="dxa"/>
            <w:vMerge/>
            <w:shd w:val="clear" w:color="auto" w:fill="auto"/>
            <w:hideMark/>
          </w:tcPr>
          <w:p w14:paraId="1E68C153" w14:textId="77777777" w:rsidR="00B87C2B" w:rsidRPr="00F57A31" w:rsidRDefault="00B87C2B">
            <w:pPr>
              <w:pStyle w:val="affff3"/>
              <w:rPr>
                <w:rStyle w:val="affff7"/>
                <w:smallCaps w:val="0"/>
                <w:color w:val="auto"/>
              </w:rPr>
            </w:pPr>
          </w:p>
        </w:tc>
        <w:tc>
          <w:tcPr>
            <w:tcW w:w="4542" w:type="dxa"/>
            <w:shd w:val="clear" w:color="auto" w:fill="auto"/>
            <w:hideMark/>
          </w:tcPr>
          <w:p w14:paraId="33CD5BD4" w14:textId="77777777" w:rsidR="00B87C2B" w:rsidRPr="00F57A31" w:rsidRDefault="00B87C2B">
            <w:pPr>
              <w:pStyle w:val="affff3"/>
              <w:rPr>
                <w:rStyle w:val="affff7"/>
                <w:smallCaps w:val="0"/>
                <w:color w:val="auto"/>
              </w:rPr>
            </w:pPr>
            <w:r w:rsidRPr="00F57A31">
              <w:rPr>
                <w:rStyle w:val="affff7"/>
                <w:smallCaps w:val="0"/>
                <w:color w:val="auto"/>
              </w:rPr>
              <w:br w:type="column"/>
              <w:t>例4:エンドポイントに運用リソースへのアクセスと使用を許可する前に、エンドポイントのサイバーヘルスを確認する。</w:t>
            </w:r>
          </w:p>
        </w:tc>
      </w:tr>
      <w:tr w:rsidR="00B87C2B" w:rsidRPr="00F57A31" w14:paraId="6572A009" w14:textId="77777777">
        <w:trPr>
          <w:trHeight w:val="1155"/>
        </w:trPr>
        <w:tc>
          <w:tcPr>
            <w:tcW w:w="1555" w:type="dxa"/>
            <w:vMerge/>
            <w:shd w:val="clear" w:color="auto" w:fill="F2CEED" w:themeFill="accent5" w:themeFillTint="33"/>
            <w:noWrap/>
            <w:hideMark/>
          </w:tcPr>
          <w:p w14:paraId="45AA4E98" w14:textId="77777777" w:rsidR="00B87C2B" w:rsidRPr="00F57A31" w:rsidRDefault="00B87C2B">
            <w:pPr>
              <w:pStyle w:val="affff3"/>
              <w:rPr>
                <w:rStyle w:val="affff7"/>
                <w:smallCaps w:val="0"/>
                <w:color w:val="auto"/>
              </w:rPr>
            </w:pPr>
          </w:p>
        </w:tc>
        <w:tc>
          <w:tcPr>
            <w:tcW w:w="1842" w:type="dxa"/>
            <w:vMerge/>
            <w:shd w:val="clear" w:color="auto" w:fill="auto"/>
            <w:hideMark/>
          </w:tcPr>
          <w:p w14:paraId="3196005A" w14:textId="77777777" w:rsidR="00B87C2B" w:rsidRPr="00F57A31" w:rsidRDefault="00B87C2B">
            <w:pPr>
              <w:pStyle w:val="affff3"/>
              <w:rPr>
                <w:rStyle w:val="affff7"/>
                <w:smallCaps w:val="0"/>
                <w:color w:val="auto"/>
              </w:rPr>
            </w:pPr>
          </w:p>
        </w:tc>
        <w:tc>
          <w:tcPr>
            <w:tcW w:w="2410" w:type="dxa"/>
            <w:vMerge/>
            <w:shd w:val="clear" w:color="auto" w:fill="auto"/>
            <w:hideMark/>
          </w:tcPr>
          <w:p w14:paraId="62983C15" w14:textId="77777777" w:rsidR="00B87C2B" w:rsidRPr="00F57A31" w:rsidRDefault="00B87C2B">
            <w:pPr>
              <w:pStyle w:val="affff3"/>
              <w:rPr>
                <w:rStyle w:val="affff7"/>
                <w:smallCaps w:val="0"/>
                <w:color w:val="auto"/>
              </w:rPr>
            </w:pPr>
          </w:p>
        </w:tc>
        <w:tc>
          <w:tcPr>
            <w:tcW w:w="4542" w:type="dxa"/>
            <w:shd w:val="clear" w:color="auto" w:fill="auto"/>
            <w:hideMark/>
          </w:tcPr>
          <w:p w14:paraId="0545E519" w14:textId="77777777" w:rsidR="00B87C2B" w:rsidRPr="00F57A31" w:rsidRDefault="00B87C2B">
            <w:pPr>
              <w:pStyle w:val="affff3"/>
              <w:rPr>
                <w:rStyle w:val="affff7"/>
                <w:smallCaps w:val="0"/>
                <w:color w:val="auto"/>
              </w:rPr>
            </w:pPr>
            <w:r w:rsidRPr="00F57A31">
              <w:rPr>
                <w:rStyle w:val="affff7"/>
                <w:smallCaps w:val="0"/>
                <w:color w:val="auto"/>
              </w:rPr>
              <w:t>例4:エンドポイントに運用リソースへのアクセスと使用を許可する前に、エンドポイントのサイバーヘルスを確認する。</w:t>
            </w:r>
          </w:p>
        </w:tc>
      </w:tr>
      <w:tr w:rsidR="00B87C2B" w:rsidRPr="00F57A31" w14:paraId="0492EF93" w14:textId="77777777">
        <w:trPr>
          <w:trHeight w:val="623"/>
        </w:trPr>
        <w:tc>
          <w:tcPr>
            <w:tcW w:w="1555" w:type="dxa"/>
            <w:vMerge/>
            <w:shd w:val="clear" w:color="auto" w:fill="F2CEED" w:themeFill="accent5" w:themeFillTint="33"/>
            <w:noWrap/>
            <w:hideMark/>
          </w:tcPr>
          <w:p w14:paraId="79725CB2"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335B1A4B"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490C6C03" w14:textId="77777777" w:rsidR="00B87C2B" w:rsidRPr="00F57A31" w:rsidRDefault="00B87C2B">
            <w:pPr>
              <w:pStyle w:val="affff3"/>
              <w:rPr>
                <w:rStyle w:val="affff7"/>
                <w:smallCaps w:val="0"/>
                <w:color w:val="auto"/>
              </w:rPr>
            </w:pPr>
            <w:r w:rsidRPr="00F57A31">
              <w:rPr>
                <w:rStyle w:val="affff7"/>
                <w:smallCaps w:val="0"/>
                <w:color w:val="auto"/>
              </w:rPr>
              <w:t>PR.IR-02:組織の技術資産を環境脅威から保護する。</w:t>
            </w:r>
          </w:p>
        </w:tc>
        <w:tc>
          <w:tcPr>
            <w:tcW w:w="4542" w:type="dxa"/>
            <w:shd w:val="clear" w:color="auto" w:fill="auto"/>
            <w:hideMark/>
          </w:tcPr>
          <w:p w14:paraId="7C9894D7" w14:textId="77777777" w:rsidR="00B87C2B" w:rsidRPr="00F57A31" w:rsidRDefault="00B87C2B">
            <w:pPr>
              <w:pStyle w:val="affff3"/>
              <w:rPr>
                <w:rStyle w:val="affff7"/>
                <w:smallCaps w:val="0"/>
                <w:color w:val="auto"/>
              </w:rPr>
            </w:pPr>
            <w:r w:rsidRPr="00F57A31">
              <w:rPr>
                <w:rStyle w:val="affff7"/>
                <w:smallCaps w:val="0"/>
                <w:color w:val="auto"/>
              </w:rPr>
              <w:t>例1:洪水、火災、風、過度の熱と湿度などの既知の環境脅威から組織の機器を保護する。</w:t>
            </w:r>
          </w:p>
        </w:tc>
      </w:tr>
      <w:tr w:rsidR="00B87C2B" w:rsidRPr="00F57A31" w14:paraId="0A2402EC" w14:textId="77777777">
        <w:trPr>
          <w:trHeight w:val="1231"/>
        </w:trPr>
        <w:tc>
          <w:tcPr>
            <w:tcW w:w="1555" w:type="dxa"/>
            <w:vMerge/>
            <w:shd w:val="clear" w:color="auto" w:fill="F2CEED" w:themeFill="accent5" w:themeFillTint="33"/>
            <w:noWrap/>
            <w:hideMark/>
          </w:tcPr>
          <w:p w14:paraId="13FD8A6F" w14:textId="77777777" w:rsidR="00B87C2B" w:rsidRPr="00F57A31" w:rsidRDefault="00B87C2B">
            <w:pPr>
              <w:pStyle w:val="affff3"/>
              <w:rPr>
                <w:rStyle w:val="affff7"/>
                <w:smallCaps w:val="0"/>
                <w:color w:val="auto"/>
              </w:rPr>
            </w:pPr>
          </w:p>
        </w:tc>
        <w:tc>
          <w:tcPr>
            <w:tcW w:w="1842" w:type="dxa"/>
            <w:vMerge/>
            <w:shd w:val="clear" w:color="auto" w:fill="auto"/>
            <w:hideMark/>
          </w:tcPr>
          <w:p w14:paraId="00B4885D" w14:textId="77777777" w:rsidR="00B87C2B" w:rsidRPr="00F57A31" w:rsidRDefault="00B87C2B">
            <w:pPr>
              <w:pStyle w:val="affff3"/>
              <w:rPr>
                <w:rStyle w:val="affff7"/>
                <w:smallCaps w:val="0"/>
                <w:color w:val="auto"/>
              </w:rPr>
            </w:pPr>
          </w:p>
        </w:tc>
        <w:tc>
          <w:tcPr>
            <w:tcW w:w="2410" w:type="dxa"/>
            <w:vMerge/>
            <w:shd w:val="clear" w:color="auto" w:fill="auto"/>
            <w:hideMark/>
          </w:tcPr>
          <w:p w14:paraId="28E00891" w14:textId="77777777" w:rsidR="00B87C2B" w:rsidRPr="00F57A31" w:rsidRDefault="00B87C2B">
            <w:pPr>
              <w:pStyle w:val="affff3"/>
              <w:rPr>
                <w:rStyle w:val="affff7"/>
                <w:smallCaps w:val="0"/>
                <w:color w:val="auto"/>
              </w:rPr>
            </w:pPr>
          </w:p>
        </w:tc>
        <w:tc>
          <w:tcPr>
            <w:tcW w:w="4542" w:type="dxa"/>
            <w:shd w:val="clear" w:color="auto" w:fill="auto"/>
            <w:hideMark/>
          </w:tcPr>
          <w:p w14:paraId="35B55FAB" w14:textId="77777777" w:rsidR="00B87C2B" w:rsidRPr="00F57A31" w:rsidRDefault="00B87C2B">
            <w:pPr>
              <w:pStyle w:val="affff3"/>
              <w:rPr>
                <w:rStyle w:val="affff7"/>
                <w:smallCaps w:val="0"/>
                <w:color w:val="auto"/>
              </w:rPr>
            </w:pPr>
            <w:r w:rsidRPr="00F57A31">
              <w:rPr>
                <w:rStyle w:val="affff7"/>
                <w:smallCaps w:val="0"/>
                <w:color w:val="auto"/>
              </w:rPr>
              <w:t>例2:環境の脅威からの保護と、組織に代わってシステムを運用するサービスプロバイダーの要件に、適切な運用インフラストラクチャに関する規定を含める。</w:t>
            </w:r>
          </w:p>
        </w:tc>
      </w:tr>
      <w:tr w:rsidR="00B87C2B" w:rsidRPr="00F57A31" w14:paraId="12B7FF7F" w14:textId="77777777">
        <w:trPr>
          <w:trHeight w:val="271"/>
        </w:trPr>
        <w:tc>
          <w:tcPr>
            <w:tcW w:w="1555" w:type="dxa"/>
            <w:vMerge/>
            <w:shd w:val="clear" w:color="auto" w:fill="F2CEED" w:themeFill="accent5" w:themeFillTint="33"/>
            <w:noWrap/>
            <w:hideMark/>
          </w:tcPr>
          <w:p w14:paraId="2290C0CC"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26411A44"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2A997979" w14:textId="77777777" w:rsidR="00B87C2B" w:rsidRPr="00F57A31" w:rsidRDefault="00B87C2B">
            <w:pPr>
              <w:pStyle w:val="affff3"/>
              <w:rPr>
                <w:rStyle w:val="affff7"/>
                <w:smallCaps w:val="0"/>
                <w:color w:val="auto"/>
              </w:rPr>
            </w:pPr>
            <w:r w:rsidRPr="00F57A31">
              <w:rPr>
                <w:rStyle w:val="affff7"/>
                <w:smallCaps w:val="0"/>
                <w:color w:val="auto"/>
              </w:rPr>
              <w:t>PR.IR-03:平常時および不利な状況における回復力要件を達成するためのメカニズムが導入されている。</w:t>
            </w:r>
          </w:p>
        </w:tc>
        <w:tc>
          <w:tcPr>
            <w:tcW w:w="4542" w:type="dxa"/>
            <w:shd w:val="clear" w:color="auto" w:fill="auto"/>
            <w:hideMark/>
          </w:tcPr>
          <w:p w14:paraId="5CD5D778" w14:textId="77777777" w:rsidR="00B87C2B" w:rsidRPr="00F57A31" w:rsidRDefault="00B87C2B">
            <w:pPr>
              <w:pStyle w:val="affff3"/>
              <w:rPr>
                <w:rStyle w:val="affff7"/>
                <w:smallCaps w:val="0"/>
                <w:color w:val="auto"/>
              </w:rPr>
            </w:pPr>
            <w:r w:rsidRPr="00F57A31">
              <w:rPr>
                <w:rStyle w:val="affff7"/>
                <w:smallCaps w:val="0"/>
                <w:color w:val="auto"/>
              </w:rPr>
              <w:br w:type="column"/>
              <w:t>例1:システムとインフラストラクチャの単一障害点を回避する。</w:t>
            </w:r>
          </w:p>
        </w:tc>
      </w:tr>
      <w:tr w:rsidR="00B87C2B" w:rsidRPr="00F57A31" w14:paraId="38F677D5" w14:textId="77777777">
        <w:trPr>
          <w:trHeight w:val="735"/>
        </w:trPr>
        <w:tc>
          <w:tcPr>
            <w:tcW w:w="1555" w:type="dxa"/>
            <w:vMerge/>
            <w:shd w:val="clear" w:color="auto" w:fill="F2CEED" w:themeFill="accent5" w:themeFillTint="33"/>
            <w:noWrap/>
            <w:hideMark/>
          </w:tcPr>
          <w:p w14:paraId="37D16A01" w14:textId="77777777" w:rsidR="00B87C2B" w:rsidRPr="00F57A31" w:rsidRDefault="00B87C2B">
            <w:pPr>
              <w:pStyle w:val="affff3"/>
              <w:rPr>
                <w:rStyle w:val="affff7"/>
                <w:smallCaps w:val="0"/>
                <w:color w:val="auto"/>
              </w:rPr>
            </w:pPr>
          </w:p>
        </w:tc>
        <w:tc>
          <w:tcPr>
            <w:tcW w:w="1842" w:type="dxa"/>
            <w:vMerge/>
            <w:shd w:val="clear" w:color="auto" w:fill="auto"/>
            <w:hideMark/>
          </w:tcPr>
          <w:p w14:paraId="77DC6B0C" w14:textId="77777777" w:rsidR="00B87C2B" w:rsidRPr="00F57A31" w:rsidRDefault="00B87C2B">
            <w:pPr>
              <w:pStyle w:val="affff3"/>
              <w:rPr>
                <w:rStyle w:val="affff7"/>
                <w:smallCaps w:val="0"/>
                <w:color w:val="auto"/>
              </w:rPr>
            </w:pPr>
          </w:p>
        </w:tc>
        <w:tc>
          <w:tcPr>
            <w:tcW w:w="2410" w:type="dxa"/>
            <w:vMerge/>
            <w:shd w:val="clear" w:color="auto" w:fill="auto"/>
            <w:hideMark/>
          </w:tcPr>
          <w:p w14:paraId="5E039E86" w14:textId="77777777" w:rsidR="00B87C2B" w:rsidRPr="00F57A31" w:rsidRDefault="00B87C2B">
            <w:pPr>
              <w:pStyle w:val="affff3"/>
              <w:rPr>
                <w:rStyle w:val="affff7"/>
                <w:smallCaps w:val="0"/>
                <w:color w:val="auto"/>
              </w:rPr>
            </w:pPr>
          </w:p>
        </w:tc>
        <w:tc>
          <w:tcPr>
            <w:tcW w:w="4542" w:type="dxa"/>
            <w:shd w:val="clear" w:color="auto" w:fill="auto"/>
            <w:hideMark/>
          </w:tcPr>
          <w:p w14:paraId="4BE55B90" w14:textId="77777777" w:rsidR="00B87C2B" w:rsidRPr="00F57A31" w:rsidRDefault="00B87C2B">
            <w:pPr>
              <w:pStyle w:val="affff3"/>
              <w:rPr>
                <w:rStyle w:val="affff7"/>
                <w:smallCaps w:val="0"/>
                <w:color w:val="auto"/>
              </w:rPr>
            </w:pPr>
            <w:r w:rsidRPr="00F57A31">
              <w:rPr>
                <w:rStyle w:val="affff7"/>
                <w:smallCaps w:val="0"/>
                <w:color w:val="auto"/>
              </w:rPr>
              <w:br w:type="column"/>
              <w:t>例2:負荷分散を使用して容量を増やし、信頼性を向上させる。</w:t>
            </w:r>
          </w:p>
        </w:tc>
      </w:tr>
      <w:tr w:rsidR="00B87C2B" w:rsidRPr="00F57A31" w14:paraId="009BE7C2" w14:textId="77777777">
        <w:trPr>
          <w:trHeight w:val="776"/>
        </w:trPr>
        <w:tc>
          <w:tcPr>
            <w:tcW w:w="1555" w:type="dxa"/>
            <w:vMerge/>
            <w:shd w:val="clear" w:color="auto" w:fill="F2CEED" w:themeFill="accent5" w:themeFillTint="33"/>
            <w:noWrap/>
            <w:hideMark/>
          </w:tcPr>
          <w:p w14:paraId="625FFC05" w14:textId="77777777" w:rsidR="00B87C2B" w:rsidRPr="00F57A31" w:rsidRDefault="00B87C2B">
            <w:pPr>
              <w:pStyle w:val="affff3"/>
              <w:rPr>
                <w:rStyle w:val="affff7"/>
                <w:smallCaps w:val="0"/>
                <w:color w:val="auto"/>
              </w:rPr>
            </w:pPr>
          </w:p>
        </w:tc>
        <w:tc>
          <w:tcPr>
            <w:tcW w:w="1842" w:type="dxa"/>
            <w:vMerge/>
            <w:shd w:val="clear" w:color="auto" w:fill="auto"/>
            <w:hideMark/>
          </w:tcPr>
          <w:p w14:paraId="17543D43" w14:textId="77777777" w:rsidR="00B87C2B" w:rsidRPr="00F57A31" w:rsidRDefault="00B87C2B">
            <w:pPr>
              <w:pStyle w:val="affff3"/>
              <w:rPr>
                <w:rStyle w:val="affff7"/>
                <w:smallCaps w:val="0"/>
                <w:color w:val="auto"/>
              </w:rPr>
            </w:pPr>
          </w:p>
        </w:tc>
        <w:tc>
          <w:tcPr>
            <w:tcW w:w="2410" w:type="dxa"/>
            <w:vMerge/>
            <w:shd w:val="clear" w:color="auto" w:fill="auto"/>
            <w:hideMark/>
          </w:tcPr>
          <w:p w14:paraId="15BEE6F8" w14:textId="77777777" w:rsidR="00B87C2B" w:rsidRPr="00F57A31" w:rsidRDefault="00B87C2B">
            <w:pPr>
              <w:pStyle w:val="affff3"/>
              <w:rPr>
                <w:rStyle w:val="affff7"/>
                <w:smallCaps w:val="0"/>
                <w:color w:val="auto"/>
              </w:rPr>
            </w:pPr>
          </w:p>
        </w:tc>
        <w:tc>
          <w:tcPr>
            <w:tcW w:w="4542" w:type="dxa"/>
            <w:shd w:val="clear" w:color="auto" w:fill="auto"/>
            <w:hideMark/>
          </w:tcPr>
          <w:p w14:paraId="57AF7156" w14:textId="77777777" w:rsidR="00B87C2B" w:rsidRPr="00F57A31" w:rsidRDefault="00B87C2B">
            <w:pPr>
              <w:pStyle w:val="affff3"/>
              <w:rPr>
                <w:rStyle w:val="affff7"/>
                <w:smallCaps w:val="0"/>
                <w:color w:val="auto"/>
              </w:rPr>
            </w:pPr>
            <w:r w:rsidRPr="00F57A31">
              <w:rPr>
                <w:rStyle w:val="affff7"/>
                <w:smallCaps w:val="0"/>
                <w:color w:val="auto"/>
              </w:rPr>
              <w:t>例3:冗長ストレージや電源などの高可用性コンポーネントを使用して、システムの信頼性を向上させる。</w:t>
            </w:r>
          </w:p>
        </w:tc>
      </w:tr>
      <w:tr w:rsidR="00B87C2B" w:rsidRPr="00F57A31" w14:paraId="48151273" w14:textId="77777777">
        <w:trPr>
          <w:trHeight w:val="815"/>
        </w:trPr>
        <w:tc>
          <w:tcPr>
            <w:tcW w:w="1555" w:type="dxa"/>
            <w:vMerge/>
            <w:shd w:val="clear" w:color="auto" w:fill="F2CEED" w:themeFill="accent5" w:themeFillTint="33"/>
            <w:noWrap/>
            <w:hideMark/>
          </w:tcPr>
          <w:p w14:paraId="7816A616"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17EE8512"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3473B1EC" w14:textId="77777777" w:rsidR="00B87C2B" w:rsidRPr="00F57A31" w:rsidRDefault="00B87C2B">
            <w:pPr>
              <w:pStyle w:val="affff3"/>
              <w:rPr>
                <w:rStyle w:val="affff7"/>
                <w:smallCaps w:val="0"/>
                <w:color w:val="auto"/>
              </w:rPr>
            </w:pPr>
            <w:r w:rsidRPr="00F57A31">
              <w:rPr>
                <w:rStyle w:val="affff7"/>
                <w:smallCaps w:val="0"/>
                <w:color w:val="auto"/>
              </w:rPr>
              <w:br w:type="column"/>
              <w:t>PR.IR-04:</w:t>
            </w:r>
            <w:r w:rsidRPr="00C85026">
              <w:rPr>
                <w:rStyle w:val="affff7"/>
                <w:rFonts w:hint="eastAsia"/>
                <w:smallCaps w:val="0"/>
                <w:color w:val="auto"/>
              </w:rPr>
              <w:t>可用性を確保するために十分なリソース容量が維持されていること。</w:t>
            </w:r>
          </w:p>
        </w:tc>
        <w:tc>
          <w:tcPr>
            <w:tcW w:w="4542" w:type="dxa"/>
            <w:shd w:val="clear" w:color="auto" w:fill="auto"/>
            <w:hideMark/>
          </w:tcPr>
          <w:p w14:paraId="557D6EEB" w14:textId="77777777" w:rsidR="00B87C2B" w:rsidRPr="00F57A31" w:rsidRDefault="00B87C2B">
            <w:pPr>
              <w:pStyle w:val="affff3"/>
              <w:rPr>
                <w:rStyle w:val="affff7"/>
                <w:smallCaps w:val="0"/>
                <w:color w:val="auto"/>
              </w:rPr>
            </w:pPr>
            <w:r w:rsidRPr="00F57A31">
              <w:rPr>
                <w:rStyle w:val="affff7"/>
                <w:smallCaps w:val="0"/>
                <w:color w:val="auto"/>
              </w:rPr>
              <w:t>例1:ストレージ、電源、コンピューティング、ネットワーク帯域幅、その</w:t>
            </w:r>
            <w:r>
              <w:rPr>
                <w:rStyle w:val="affff7"/>
                <w:smallCaps w:val="0"/>
                <w:color w:val="auto"/>
              </w:rPr>
              <w:t>ほか</w:t>
            </w:r>
            <w:r w:rsidRPr="00F57A31">
              <w:rPr>
                <w:rStyle w:val="affff7"/>
                <w:smallCaps w:val="0"/>
                <w:color w:val="auto"/>
              </w:rPr>
              <w:t>のリソースの使用状況を監視する。</w:t>
            </w:r>
          </w:p>
        </w:tc>
      </w:tr>
      <w:tr w:rsidR="00B87C2B" w:rsidRPr="00F57A31" w14:paraId="0104F35C" w14:textId="77777777">
        <w:trPr>
          <w:trHeight w:val="585"/>
        </w:trPr>
        <w:tc>
          <w:tcPr>
            <w:tcW w:w="1555" w:type="dxa"/>
            <w:vMerge/>
            <w:shd w:val="clear" w:color="auto" w:fill="F2CEED" w:themeFill="accent5" w:themeFillTint="33"/>
            <w:noWrap/>
            <w:hideMark/>
          </w:tcPr>
          <w:p w14:paraId="6B71A0E3" w14:textId="77777777" w:rsidR="00B87C2B" w:rsidRPr="00F57A31" w:rsidRDefault="00B87C2B">
            <w:pPr>
              <w:pStyle w:val="affff3"/>
              <w:rPr>
                <w:rStyle w:val="affff7"/>
                <w:smallCaps w:val="0"/>
                <w:color w:val="auto"/>
              </w:rPr>
            </w:pPr>
          </w:p>
        </w:tc>
        <w:tc>
          <w:tcPr>
            <w:tcW w:w="1842" w:type="dxa"/>
            <w:vMerge/>
            <w:shd w:val="clear" w:color="auto" w:fill="auto"/>
            <w:hideMark/>
          </w:tcPr>
          <w:p w14:paraId="01361FE0" w14:textId="77777777" w:rsidR="00B87C2B" w:rsidRPr="00F57A31" w:rsidRDefault="00B87C2B">
            <w:pPr>
              <w:pStyle w:val="affff3"/>
              <w:rPr>
                <w:rStyle w:val="affff7"/>
                <w:smallCaps w:val="0"/>
                <w:color w:val="auto"/>
              </w:rPr>
            </w:pPr>
          </w:p>
        </w:tc>
        <w:tc>
          <w:tcPr>
            <w:tcW w:w="2410" w:type="dxa"/>
            <w:vMerge/>
            <w:shd w:val="clear" w:color="auto" w:fill="auto"/>
            <w:hideMark/>
          </w:tcPr>
          <w:p w14:paraId="14718E26" w14:textId="77777777" w:rsidR="00B87C2B" w:rsidRPr="00F57A31" w:rsidRDefault="00B87C2B">
            <w:pPr>
              <w:pStyle w:val="affff3"/>
              <w:rPr>
                <w:rStyle w:val="affff7"/>
                <w:smallCaps w:val="0"/>
                <w:color w:val="auto"/>
              </w:rPr>
            </w:pPr>
          </w:p>
        </w:tc>
        <w:tc>
          <w:tcPr>
            <w:tcW w:w="4542" w:type="dxa"/>
            <w:shd w:val="clear" w:color="auto" w:fill="auto"/>
            <w:hideMark/>
          </w:tcPr>
          <w:p w14:paraId="6366FD01" w14:textId="77777777" w:rsidR="00B87C2B" w:rsidRPr="00F57A31" w:rsidRDefault="00B87C2B">
            <w:pPr>
              <w:pStyle w:val="affff3"/>
              <w:rPr>
                <w:rStyle w:val="affff7"/>
                <w:smallCaps w:val="0"/>
                <w:color w:val="auto"/>
              </w:rPr>
            </w:pPr>
            <w:r w:rsidRPr="00F57A31">
              <w:rPr>
                <w:rStyle w:val="affff7"/>
                <w:smallCaps w:val="0"/>
                <w:color w:val="auto"/>
              </w:rPr>
              <w:br w:type="column"/>
              <w:t>例2:将来のニーズを予測し、それに応じてリソースを拡張する。</w:t>
            </w:r>
          </w:p>
        </w:tc>
      </w:tr>
      <w:tr w:rsidR="00B87C2B" w:rsidRPr="00F57A31" w14:paraId="5D0828EC" w14:textId="77777777">
        <w:trPr>
          <w:trHeight w:val="585"/>
        </w:trPr>
        <w:tc>
          <w:tcPr>
            <w:tcW w:w="1555" w:type="dxa"/>
            <w:vMerge/>
            <w:shd w:val="clear" w:color="auto" w:fill="F2CEED" w:themeFill="accent5" w:themeFillTint="33"/>
            <w:noWrap/>
          </w:tcPr>
          <w:p w14:paraId="35F8C014" w14:textId="77777777" w:rsidR="00B87C2B" w:rsidRPr="00F57A31" w:rsidRDefault="00B87C2B">
            <w:pPr>
              <w:pStyle w:val="affff3"/>
              <w:rPr>
                <w:rStyle w:val="affff7"/>
                <w:smallCaps w:val="0"/>
                <w:color w:val="auto"/>
              </w:rPr>
            </w:pPr>
          </w:p>
        </w:tc>
        <w:tc>
          <w:tcPr>
            <w:tcW w:w="1842" w:type="dxa"/>
            <w:vMerge w:val="restart"/>
            <w:shd w:val="clear" w:color="auto" w:fill="auto"/>
          </w:tcPr>
          <w:p w14:paraId="22ED86D3" w14:textId="77777777" w:rsidR="00B87C2B" w:rsidRPr="00F57A31" w:rsidRDefault="00B87C2B">
            <w:pPr>
              <w:pStyle w:val="affff3"/>
              <w:rPr>
                <w:rStyle w:val="affff7"/>
                <w:smallCaps w:val="0"/>
                <w:color w:val="auto"/>
              </w:rPr>
            </w:pPr>
            <w:r w:rsidRPr="000F0EA5">
              <w:rPr>
                <w:rStyle w:val="affff7"/>
                <w:smallCaps w:val="0"/>
                <w:color w:val="auto"/>
              </w:rPr>
              <w:t xml:space="preserve">ID 管理、認証、アクセス制御 </w:t>
            </w:r>
            <w:r>
              <w:rPr>
                <w:rStyle w:val="affff7"/>
                <w:smallCaps w:val="0"/>
                <w:color w:val="auto"/>
              </w:rPr>
              <w:t>（</w:t>
            </w:r>
            <w:r w:rsidRPr="000F0EA5">
              <w:rPr>
                <w:rStyle w:val="affff7"/>
                <w:smallCaps w:val="0"/>
                <w:color w:val="auto"/>
              </w:rPr>
              <w:t>PR.AC</w:t>
            </w:r>
            <w:r>
              <w:rPr>
                <w:rStyle w:val="affff7"/>
                <w:smallCaps w:val="0"/>
                <w:color w:val="auto"/>
              </w:rPr>
              <w:t>）</w:t>
            </w:r>
            <w:r w:rsidRPr="000F0EA5">
              <w:rPr>
                <w:rStyle w:val="affff7"/>
                <w:smallCaps w:val="0"/>
                <w:color w:val="auto"/>
              </w:rPr>
              <w:t>:[撤回:P</w:t>
            </w:r>
            <w:r>
              <w:rPr>
                <w:rStyle w:val="affff7"/>
                <w:rFonts w:hint="eastAsia"/>
                <w:smallCaps w:val="0"/>
                <w:color w:val="auto"/>
              </w:rPr>
              <w:t>R.AA</w:t>
            </w:r>
            <w:r w:rsidRPr="000F0EA5">
              <w:rPr>
                <w:rStyle w:val="affff7"/>
                <w:smallCaps w:val="0"/>
                <w:color w:val="auto"/>
              </w:rPr>
              <w:t>に移動</w:t>
            </w:r>
            <w:r>
              <w:rPr>
                <w:rStyle w:val="affff7"/>
                <w:rFonts w:hint="eastAsia"/>
                <w:smallCaps w:val="0"/>
                <w:color w:val="auto"/>
              </w:rPr>
              <w:t>する。</w:t>
            </w:r>
            <w:r w:rsidRPr="000F0EA5">
              <w:rPr>
                <w:rStyle w:val="affff7"/>
                <w:smallCaps w:val="0"/>
                <w:color w:val="auto"/>
              </w:rPr>
              <w:t>]</w:t>
            </w:r>
          </w:p>
        </w:tc>
        <w:tc>
          <w:tcPr>
            <w:tcW w:w="2410" w:type="dxa"/>
            <w:shd w:val="clear" w:color="auto" w:fill="auto"/>
          </w:tcPr>
          <w:p w14:paraId="0D5A1D81" w14:textId="77777777" w:rsidR="00B87C2B" w:rsidRPr="00F57A31" w:rsidRDefault="00B87C2B">
            <w:pPr>
              <w:pStyle w:val="affff3"/>
              <w:rPr>
                <w:rStyle w:val="affff7"/>
                <w:smallCaps w:val="0"/>
                <w:color w:val="auto"/>
              </w:rPr>
            </w:pPr>
            <w:r>
              <w:rPr>
                <w:rStyle w:val="affff7"/>
                <w:rFonts w:hint="eastAsia"/>
                <w:smallCaps w:val="0"/>
                <w:color w:val="auto"/>
              </w:rPr>
              <w:t>PR.AC-01:[撤回:PR.AA-01、PR.AA-05に編入する。]</w:t>
            </w:r>
          </w:p>
        </w:tc>
        <w:tc>
          <w:tcPr>
            <w:tcW w:w="4542" w:type="dxa"/>
            <w:shd w:val="clear" w:color="auto" w:fill="auto"/>
          </w:tcPr>
          <w:p w14:paraId="552A90F7" w14:textId="77777777" w:rsidR="00B87C2B" w:rsidRPr="00F57A31" w:rsidRDefault="00B87C2B">
            <w:pPr>
              <w:pStyle w:val="affff3"/>
              <w:rPr>
                <w:rStyle w:val="affff7"/>
                <w:smallCaps w:val="0"/>
                <w:color w:val="auto"/>
              </w:rPr>
            </w:pPr>
          </w:p>
        </w:tc>
      </w:tr>
      <w:tr w:rsidR="00B87C2B" w:rsidRPr="00F57A31" w14:paraId="01DD28F9" w14:textId="77777777">
        <w:trPr>
          <w:trHeight w:val="585"/>
        </w:trPr>
        <w:tc>
          <w:tcPr>
            <w:tcW w:w="1555" w:type="dxa"/>
            <w:vMerge/>
            <w:shd w:val="clear" w:color="auto" w:fill="F2CEED" w:themeFill="accent5" w:themeFillTint="33"/>
            <w:noWrap/>
          </w:tcPr>
          <w:p w14:paraId="1D16D3BB" w14:textId="77777777" w:rsidR="00B87C2B" w:rsidRPr="00F57A31" w:rsidRDefault="00B87C2B">
            <w:pPr>
              <w:pStyle w:val="affff3"/>
              <w:rPr>
                <w:rStyle w:val="affff7"/>
                <w:smallCaps w:val="0"/>
                <w:color w:val="auto"/>
              </w:rPr>
            </w:pPr>
          </w:p>
        </w:tc>
        <w:tc>
          <w:tcPr>
            <w:tcW w:w="1842" w:type="dxa"/>
            <w:vMerge/>
            <w:shd w:val="clear" w:color="auto" w:fill="auto"/>
          </w:tcPr>
          <w:p w14:paraId="0FC5794A" w14:textId="77777777" w:rsidR="00B87C2B" w:rsidRPr="00F57A31" w:rsidRDefault="00B87C2B">
            <w:pPr>
              <w:pStyle w:val="affff3"/>
              <w:rPr>
                <w:rStyle w:val="affff7"/>
                <w:smallCaps w:val="0"/>
                <w:color w:val="auto"/>
              </w:rPr>
            </w:pPr>
          </w:p>
        </w:tc>
        <w:tc>
          <w:tcPr>
            <w:tcW w:w="2410" w:type="dxa"/>
            <w:shd w:val="clear" w:color="auto" w:fill="auto"/>
          </w:tcPr>
          <w:p w14:paraId="25CAC2E2" w14:textId="77777777" w:rsidR="00B87C2B" w:rsidRPr="00F57A31" w:rsidRDefault="00B87C2B">
            <w:pPr>
              <w:pStyle w:val="affff3"/>
              <w:rPr>
                <w:rStyle w:val="affff7"/>
                <w:smallCaps w:val="0"/>
                <w:color w:val="auto"/>
              </w:rPr>
            </w:pPr>
            <w:r>
              <w:rPr>
                <w:rStyle w:val="affff7"/>
                <w:rFonts w:hint="eastAsia"/>
                <w:smallCaps w:val="0"/>
                <w:color w:val="auto"/>
              </w:rPr>
              <w:t>PR.AC-02:[撤回:PR.AA-06に移動する。]</w:t>
            </w:r>
          </w:p>
        </w:tc>
        <w:tc>
          <w:tcPr>
            <w:tcW w:w="4542" w:type="dxa"/>
            <w:shd w:val="clear" w:color="auto" w:fill="auto"/>
          </w:tcPr>
          <w:p w14:paraId="6EA31803" w14:textId="77777777" w:rsidR="00B87C2B" w:rsidRPr="00F57A31" w:rsidRDefault="00B87C2B">
            <w:pPr>
              <w:pStyle w:val="affff3"/>
              <w:rPr>
                <w:rStyle w:val="affff7"/>
                <w:smallCaps w:val="0"/>
                <w:color w:val="auto"/>
              </w:rPr>
            </w:pPr>
          </w:p>
        </w:tc>
      </w:tr>
      <w:tr w:rsidR="00B87C2B" w:rsidRPr="00F57A31" w14:paraId="74F0FFD8" w14:textId="77777777">
        <w:trPr>
          <w:trHeight w:val="585"/>
        </w:trPr>
        <w:tc>
          <w:tcPr>
            <w:tcW w:w="1555" w:type="dxa"/>
            <w:vMerge/>
            <w:shd w:val="clear" w:color="auto" w:fill="F2CEED" w:themeFill="accent5" w:themeFillTint="33"/>
            <w:noWrap/>
          </w:tcPr>
          <w:p w14:paraId="1C7991EE" w14:textId="77777777" w:rsidR="00B87C2B" w:rsidRPr="00F57A31" w:rsidRDefault="00B87C2B">
            <w:pPr>
              <w:pStyle w:val="affff3"/>
              <w:rPr>
                <w:rStyle w:val="affff7"/>
                <w:smallCaps w:val="0"/>
                <w:color w:val="auto"/>
              </w:rPr>
            </w:pPr>
          </w:p>
        </w:tc>
        <w:tc>
          <w:tcPr>
            <w:tcW w:w="1842" w:type="dxa"/>
            <w:vMerge/>
            <w:shd w:val="clear" w:color="auto" w:fill="auto"/>
          </w:tcPr>
          <w:p w14:paraId="7EE01726" w14:textId="77777777" w:rsidR="00B87C2B" w:rsidRPr="00F57A31" w:rsidRDefault="00B87C2B">
            <w:pPr>
              <w:pStyle w:val="affff3"/>
              <w:rPr>
                <w:rStyle w:val="affff7"/>
                <w:smallCaps w:val="0"/>
                <w:color w:val="auto"/>
              </w:rPr>
            </w:pPr>
          </w:p>
        </w:tc>
        <w:tc>
          <w:tcPr>
            <w:tcW w:w="2410" w:type="dxa"/>
            <w:shd w:val="clear" w:color="auto" w:fill="auto"/>
          </w:tcPr>
          <w:p w14:paraId="75E50CC7" w14:textId="77777777" w:rsidR="00B87C2B" w:rsidRPr="00F57A31" w:rsidRDefault="00B87C2B">
            <w:pPr>
              <w:pStyle w:val="affff3"/>
              <w:rPr>
                <w:rStyle w:val="affff7"/>
                <w:smallCaps w:val="0"/>
                <w:color w:val="auto"/>
              </w:rPr>
            </w:pPr>
            <w:r>
              <w:rPr>
                <w:rStyle w:val="affff7"/>
                <w:rFonts w:hint="eastAsia"/>
                <w:smallCaps w:val="0"/>
                <w:color w:val="auto"/>
              </w:rPr>
              <w:t>PR.AC-03:[撤回:PR.AA-03、PR.AA-05、PR.IR-01に編入する。]</w:t>
            </w:r>
          </w:p>
        </w:tc>
        <w:tc>
          <w:tcPr>
            <w:tcW w:w="4542" w:type="dxa"/>
            <w:shd w:val="clear" w:color="auto" w:fill="auto"/>
          </w:tcPr>
          <w:p w14:paraId="6F2837C9" w14:textId="77777777" w:rsidR="00B87C2B" w:rsidRPr="00F57A31" w:rsidRDefault="00B87C2B">
            <w:pPr>
              <w:pStyle w:val="affff3"/>
              <w:rPr>
                <w:rStyle w:val="affff7"/>
                <w:smallCaps w:val="0"/>
                <w:color w:val="auto"/>
              </w:rPr>
            </w:pPr>
          </w:p>
        </w:tc>
      </w:tr>
      <w:tr w:rsidR="00B87C2B" w:rsidRPr="00F57A31" w14:paraId="78E24047" w14:textId="77777777">
        <w:trPr>
          <w:trHeight w:val="585"/>
        </w:trPr>
        <w:tc>
          <w:tcPr>
            <w:tcW w:w="1555" w:type="dxa"/>
            <w:vMerge/>
            <w:shd w:val="clear" w:color="auto" w:fill="F2CEED" w:themeFill="accent5" w:themeFillTint="33"/>
            <w:noWrap/>
          </w:tcPr>
          <w:p w14:paraId="5C93FBFA" w14:textId="77777777" w:rsidR="00B87C2B" w:rsidRPr="00F57A31" w:rsidRDefault="00B87C2B">
            <w:pPr>
              <w:pStyle w:val="affff3"/>
              <w:rPr>
                <w:rStyle w:val="affff7"/>
                <w:smallCaps w:val="0"/>
                <w:color w:val="auto"/>
              </w:rPr>
            </w:pPr>
          </w:p>
        </w:tc>
        <w:tc>
          <w:tcPr>
            <w:tcW w:w="1842" w:type="dxa"/>
            <w:vMerge/>
            <w:shd w:val="clear" w:color="auto" w:fill="auto"/>
          </w:tcPr>
          <w:p w14:paraId="34367F10" w14:textId="77777777" w:rsidR="00B87C2B" w:rsidRPr="00F57A31" w:rsidRDefault="00B87C2B">
            <w:pPr>
              <w:pStyle w:val="affff3"/>
              <w:rPr>
                <w:rStyle w:val="affff7"/>
                <w:smallCaps w:val="0"/>
                <w:color w:val="auto"/>
              </w:rPr>
            </w:pPr>
          </w:p>
        </w:tc>
        <w:tc>
          <w:tcPr>
            <w:tcW w:w="2410" w:type="dxa"/>
            <w:shd w:val="clear" w:color="auto" w:fill="auto"/>
          </w:tcPr>
          <w:p w14:paraId="29B5491A" w14:textId="77777777" w:rsidR="00B87C2B" w:rsidRPr="00F57A31" w:rsidRDefault="00B87C2B">
            <w:pPr>
              <w:pStyle w:val="affff3"/>
              <w:rPr>
                <w:rStyle w:val="affff7"/>
                <w:smallCaps w:val="0"/>
                <w:color w:val="auto"/>
              </w:rPr>
            </w:pPr>
            <w:r>
              <w:rPr>
                <w:rStyle w:val="affff7"/>
                <w:rFonts w:hint="eastAsia"/>
                <w:smallCaps w:val="0"/>
                <w:color w:val="auto"/>
              </w:rPr>
              <w:t>PR.AC-04:[撤回: PR.IR-01に移動する。]</w:t>
            </w:r>
          </w:p>
        </w:tc>
        <w:tc>
          <w:tcPr>
            <w:tcW w:w="4542" w:type="dxa"/>
            <w:shd w:val="clear" w:color="auto" w:fill="auto"/>
          </w:tcPr>
          <w:p w14:paraId="2AC23E71" w14:textId="77777777" w:rsidR="00B87C2B" w:rsidRPr="00F57A31" w:rsidRDefault="00B87C2B">
            <w:pPr>
              <w:pStyle w:val="affff3"/>
              <w:rPr>
                <w:rStyle w:val="affff7"/>
                <w:smallCaps w:val="0"/>
                <w:color w:val="auto"/>
              </w:rPr>
            </w:pPr>
          </w:p>
        </w:tc>
      </w:tr>
      <w:tr w:rsidR="00B87C2B" w:rsidRPr="00F57A31" w14:paraId="592DC787" w14:textId="77777777">
        <w:trPr>
          <w:trHeight w:val="585"/>
        </w:trPr>
        <w:tc>
          <w:tcPr>
            <w:tcW w:w="1555" w:type="dxa"/>
            <w:vMerge/>
            <w:shd w:val="clear" w:color="auto" w:fill="F2CEED" w:themeFill="accent5" w:themeFillTint="33"/>
            <w:noWrap/>
          </w:tcPr>
          <w:p w14:paraId="1AC8CBB9" w14:textId="77777777" w:rsidR="00B87C2B" w:rsidRPr="00F57A31" w:rsidRDefault="00B87C2B">
            <w:pPr>
              <w:pStyle w:val="affff3"/>
              <w:rPr>
                <w:rStyle w:val="affff7"/>
                <w:smallCaps w:val="0"/>
                <w:color w:val="auto"/>
              </w:rPr>
            </w:pPr>
          </w:p>
        </w:tc>
        <w:tc>
          <w:tcPr>
            <w:tcW w:w="1842" w:type="dxa"/>
            <w:vMerge/>
            <w:shd w:val="clear" w:color="auto" w:fill="auto"/>
          </w:tcPr>
          <w:p w14:paraId="243C2949" w14:textId="77777777" w:rsidR="00B87C2B" w:rsidRPr="00F57A31" w:rsidRDefault="00B87C2B">
            <w:pPr>
              <w:pStyle w:val="affff3"/>
              <w:rPr>
                <w:rStyle w:val="affff7"/>
                <w:smallCaps w:val="0"/>
                <w:color w:val="auto"/>
              </w:rPr>
            </w:pPr>
          </w:p>
        </w:tc>
        <w:tc>
          <w:tcPr>
            <w:tcW w:w="2410" w:type="dxa"/>
            <w:shd w:val="clear" w:color="auto" w:fill="auto"/>
          </w:tcPr>
          <w:p w14:paraId="3308AE63" w14:textId="77777777" w:rsidR="00B87C2B" w:rsidRPr="00F57A31" w:rsidRDefault="00B87C2B">
            <w:pPr>
              <w:pStyle w:val="affff3"/>
              <w:rPr>
                <w:rStyle w:val="affff7"/>
                <w:smallCaps w:val="0"/>
                <w:color w:val="auto"/>
              </w:rPr>
            </w:pPr>
            <w:r>
              <w:rPr>
                <w:rStyle w:val="affff7"/>
                <w:rFonts w:hint="eastAsia"/>
                <w:smallCaps w:val="0"/>
                <w:color w:val="auto"/>
              </w:rPr>
              <w:t>PR.AC-05:[撤回:PR.IR-01に編入する。]</w:t>
            </w:r>
          </w:p>
        </w:tc>
        <w:tc>
          <w:tcPr>
            <w:tcW w:w="4542" w:type="dxa"/>
            <w:shd w:val="clear" w:color="auto" w:fill="auto"/>
          </w:tcPr>
          <w:p w14:paraId="6F16CFC6" w14:textId="77777777" w:rsidR="00B87C2B" w:rsidRPr="00F57A31" w:rsidRDefault="00B87C2B">
            <w:pPr>
              <w:pStyle w:val="affff3"/>
              <w:rPr>
                <w:rStyle w:val="affff7"/>
                <w:smallCaps w:val="0"/>
                <w:color w:val="auto"/>
              </w:rPr>
            </w:pPr>
          </w:p>
        </w:tc>
      </w:tr>
      <w:tr w:rsidR="00B87C2B" w:rsidRPr="00F57A31" w14:paraId="51F82BF4" w14:textId="77777777">
        <w:trPr>
          <w:trHeight w:val="585"/>
        </w:trPr>
        <w:tc>
          <w:tcPr>
            <w:tcW w:w="1555" w:type="dxa"/>
            <w:vMerge/>
            <w:shd w:val="clear" w:color="auto" w:fill="F2CEED" w:themeFill="accent5" w:themeFillTint="33"/>
            <w:noWrap/>
          </w:tcPr>
          <w:p w14:paraId="4C4C75C3" w14:textId="77777777" w:rsidR="00B87C2B" w:rsidRPr="00F57A31" w:rsidRDefault="00B87C2B">
            <w:pPr>
              <w:pStyle w:val="affff3"/>
              <w:rPr>
                <w:rStyle w:val="affff7"/>
                <w:smallCaps w:val="0"/>
                <w:color w:val="auto"/>
              </w:rPr>
            </w:pPr>
          </w:p>
        </w:tc>
        <w:tc>
          <w:tcPr>
            <w:tcW w:w="1842" w:type="dxa"/>
            <w:vMerge/>
            <w:shd w:val="clear" w:color="auto" w:fill="auto"/>
          </w:tcPr>
          <w:p w14:paraId="2C4E8D03" w14:textId="77777777" w:rsidR="00B87C2B" w:rsidRPr="00F57A31" w:rsidRDefault="00B87C2B">
            <w:pPr>
              <w:pStyle w:val="affff3"/>
              <w:rPr>
                <w:rStyle w:val="affff7"/>
                <w:smallCaps w:val="0"/>
                <w:color w:val="auto"/>
              </w:rPr>
            </w:pPr>
          </w:p>
        </w:tc>
        <w:tc>
          <w:tcPr>
            <w:tcW w:w="2410" w:type="dxa"/>
            <w:shd w:val="clear" w:color="auto" w:fill="auto"/>
          </w:tcPr>
          <w:p w14:paraId="5C847764" w14:textId="77777777" w:rsidR="00B87C2B" w:rsidRPr="00F57A31" w:rsidRDefault="00B87C2B">
            <w:pPr>
              <w:pStyle w:val="affff3"/>
              <w:rPr>
                <w:rStyle w:val="affff7"/>
                <w:smallCaps w:val="0"/>
                <w:color w:val="auto"/>
              </w:rPr>
            </w:pPr>
            <w:r>
              <w:rPr>
                <w:rStyle w:val="affff7"/>
                <w:rFonts w:hint="eastAsia"/>
                <w:smallCaps w:val="0"/>
                <w:color w:val="auto"/>
              </w:rPr>
              <w:t>PR.AC-06:[撤回: PR.IR-02に移動する。]</w:t>
            </w:r>
          </w:p>
        </w:tc>
        <w:tc>
          <w:tcPr>
            <w:tcW w:w="4542" w:type="dxa"/>
            <w:shd w:val="clear" w:color="auto" w:fill="auto"/>
          </w:tcPr>
          <w:p w14:paraId="60E52638" w14:textId="77777777" w:rsidR="00B87C2B" w:rsidRPr="00F57A31" w:rsidRDefault="00B87C2B">
            <w:pPr>
              <w:pStyle w:val="affff3"/>
              <w:rPr>
                <w:rStyle w:val="affff7"/>
                <w:smallCaps w:val="0"/>
                <w:color w:val="auto"/>
              </w:rPr>
            </w:pPr>
          </w:p>
        </w:tc>
      </w:tr>
      <w:tr w:rsidR="00B87C2B" w:rsidRPr="00F57A31" w14:paraId="094290ED" w14:textId="77777777">
        <w:trPr>
          <w:trHeight w:val="585"/>
        </w:trPr>
        <w:tc>
          <w:tcPr>
            <w:tcW w:w="1555" w:type="dxa"/>
            <w:vMerge/>
            <w:shd w:val="clear" w:color="auto" w:fill="F2CEED" w:themeFill="accent5" w:themeFillTint="33"/>
            <w:noWrap/>
          </w:tcPr>
          <w:p w14:paraId="38BB01EA" w14:textId="77777777" w:rsidR="00B87C2B" w:rsidRPr="00F57A31" w:rsidRDefault="00B87C2B">
            <w:pPr>
              <w:pStyle w:val="affff3"/>
              <w:rPr>
                <w:rStyle w:val="affff7"/>
                <w:smallCaps w:val="0"/>
                <w:color w:val="auto"/>
              </w:rPr>
            </w:pPr>
          </w:p>
        </w:tc>
        <w:tc>
          <w:tcPr>
            <w:tcW w:w="1842" w:type="dxa"/>
            <w:vMerge/>
            <w:shd w:val="clear" w:color="auto" w:fill="auto"/>
          </w:tcPr>
          <w:p w14:paraId="7945326A" w14:textId="77777777" w:rsidR="00B87C2B" w:rsidRPr="00F57A31" w:rsidRDefault="00B87C2B">
            <w:pPr>
              <w:pStyle w:val="affff3"/>
              <w:rPr>
                <w:rStyle w:val="affff7"/>
                <w:smallCaps w:val="0"/>
                <w:color w:val="auto"/>
              </w:rPr>
            </w:pPr>
          </w:p>
        </w:tc>
        <w:tc>
          <w:tcPr>
            <w:tcW w:w="2410" w:type="dxa"/>
            <w:shd w:val="clear" w:color="auto" w:fill="auto"/>
          </w:tcPr>
          <w:p w14:paraId="6EAC067D" w14:textId="77777777" w:rsidR="00B87C2B" w:rsidRPr="00F57A31" w:rsidRDefault="00B87C2B">
            <w:pPr>
              <w:pStyle w:val="affff3"/>
              <w:rPr>
                <w:rStyle w:val="affff7"/>
                <w:smallCaps w:val="0"/>
                <w:color w:val="auto"/>
              </w:rPr>
            </w:pPr>
            <w:r>
              <w:rPr>
                <w:rStyle w:val="affff7"/>
                <w:rFonts w:hint="eastAsia"/>
                <w:smallCaps w:val="0"/>
                <w:color w:val="auto"/>
              </w:rPr>
              <w:t>PR.AC-07:[撤回: PR.IR-03に移動する。]</w:t>
            </w:r>
          </w:p>
        </w:tc>
        <w:tc>
          <w:tcPr>
            <w:tcW w:w="4542" w:type="dxa"/>
            <w:shd w:val="clear" w:color="auto" w:fill="auto"/>
          </w:tcPr>
          <w:p w14:paraId="5881DE86" w14:textId="77777777" w:rsidR="00B87C2B" w:rsidRPr="00F57A31" w:rsidRDefault="00B87C2B">
            <w:pPr>
              <w:pStyle w:val="affff3"/>
              <w:rPr>
                <w:rStyle w:val="affff7"/>
                <w:smallCaps w:val="0"/>
                <w:color w:val="auto"/>
              </w:rPr>
            </w:pPr>
          </w:p>
        </w:tc>
      </w:tr>
      <w:tr w:rsidR="00B87C2B" w:rsidRPr="00F57A31" w14:paraId="794A949F" w14:textId="77777777">
        <w:trPr>
          <w:trHeight w:val="585"/>
        </w:trPr>
        <w:tc>
          <w:tcPr>
            <w:tcW w:w="1555" w:type="dxa"/>
            <w:vMerge/>
            <w:shd w:val="clear" w:color="auto" w:fill="F2CEED" w:themeFill="accent5" w:themeFillTint="33"/>
            <w:noWrap/>
          </w:tcPr>
          <w:p w14:paraId="59BE8A32" w14:textId="77777777" w:rsidR="00B87C2B" w:rsidRPr="00F57A31" w:rsidRDefault="00B87C2B">
            <w:pPr>
              <w:pStyle w:val="affff3"/>
              <w:rPr>
                <w:rStyle w:val="affff7"/>
                <w:smallCaps w:val="0"/>
                <w:color w:val="auto"/>
              </w:rPr>
            </w:pPr>
          </w:p>
        </w:tc>
        <w:tc>
          <w:tcPr>
            <w:tcW w:w="1842" w:type="dxa"/>
            <w:vMerge w:val="restart"/>
            <w:shd w:val="clear" w:color="auto" w:fill="auto"/>
          </w:tcPr>
          <w:p w14:paraId="7DC87F8B" w14:textId="77777777" w:rsidR="00B87C2B" w:rsidRPr="00F57A31" w:rsidRDefault="00B87C2B">
            <w:pPr>
              <w:pStyle w:val="affff3"/>
              <w:rPr>
                <w:rStyle w:val="affff7"/>
                <w:smallCaps w:val="0"/>
                <w:color w:val="auto"/>
              </w:rPr>
            </w:pPr>
            <w:r w:rsidRPr="00877CB8">
              <w:rPr>
                <w:rStyle w:val="affff7"/>
                <w:rFonts w:hint="eastAsia"/>
                <w:smallCaps w:val="0"/>
                <w:color w:val="auto"/>
              </w:rPr>
              <w:t>情報保護のプロセスと手順</w:t>
            </w:r>
            <w:r w:rsidRPr="00877CB8">
              <w:rPr>
                <w:rStyle w:val="affff7"/>
                <w:smallCaps w:val="0"/>
                <w:color w:val="auto"/>
              </w:rPr>
              <w:t xml:space="preserve"> </w:t>
            </w:r>
            <w:r>
              <w:rPr>
                <w:rStyle w:val="affff7"/>
                <w:smallCaps w:val="0"/>
                <w:color w:val="auto"/>
              </w:rPr>
              <w:t>（</w:t>
            </w:r>
            <w:r w:rsidRPr="00877CB8">
              <w:rPr>
                <w:rStyle w:val="affff7"/>
                <w:smallCaps w:val="0"/>
                <w:color w:val="auto"/>
              </w:rPr>
              <w:t>PR.IP</w:t>
            </w:r>
            <w:r>
              <w:rPr>
                <w:rStyle w:val="affff7"/>
                <w:smallCaps w:val="0"/>
                <w:color w:val="auto"/>
              </w:rPr>
              <w:t>）</w:t>
            </w:r>
            <w:r w:rsidRPr="00877CB8">
              <w:rPr>
                <w:rStyle w:val="affff7"/>
                <w:smallCaps w:val="0"/>
                <w:color w:val="auto"/>
              </w:rPr>
              <w:t>:[</w:t>
            </w:r>
            <w:r>
              <w:rPr>
                <w:rStyle w:val="affff7"/>
                <w:rFonts w:hint="eastAsia"/>
                <w:smallCaps w:val="0"/>
                <w:color w:val="auto"/>
              </w:rPr>
              <w:t>撤回</w:t>
            </w:r>
            <w:r w:rsidRPr="00877CB8">
              <w:rPr>
                <w:rStyle w:val="affff7"/>
                <w:smallCaps w:val="0"/>
                <w:color w:val="auto"/>
              </w:rPr>
              <w:t>:他のカテゴリー・機能に組み込まれる</w:t>
            </w:r>
            <w:r>
              <w:rPr>
                <w:rStyle w:val="affff7"/>
                <w:rFonts w:hint="eastAsia"/>
                <w:smallCaps w:val="0"/>
                <w:color w:val="auto"/>
              </w:rPr>
              <w:t>。</w:t>
            </w:r>
            <w:r w:rsidRPr="00877CB8">
              <w:rPr>
                <w:rStyle w:val="affff7"/>
                <w:smallCaps w:val="0"/>
                <w:color w:val="auto"/>
              </w:rPr>
              <w:t>]</w:t>
            </w:r>
          </w:p>
        </w:tc>
        <w:tc>
          <w:tcPr>
            <w:tcW w:w="2410" w:type="dxa"/>
            <w:shd w:val="clear" w:color="auto" w:fill="auto"/>
          </w:tcPr>
          <w:p w14:paraId="0FD20078" w14:textId="77777777" w:rsidR="00B87C2B" w:rsidRPr="00F57A31" w:rsidRDefault="00B87C2B">
            <w:pPr>
              <w:pStyle w:val="affff3"/>
              <w:rPr>
                <w:rStyle w:val="affff7"/>
                <w:smallCaps w:val="0"/>
                <w:color w:val="auto"/>
              </w:rPr>
            </w:pPr>
            <w:r>
              <w:rPr>
                <w:rStyle w:val="affff7"/>
                <w:rFonts w:hint="eastAsia"/>
                <w:smallCaps w:val="0"/>
                <w:color w:val="auto"/>
              </w:rPr>
              <w:t>PR.IP-01:[撤回: PR.PS-01に編入する。]</w:t>
            </w:r>
          </w:p>
        </w:tc>
        <w:tc>
          <w:tcPr>
            <w:tcW w:w="4542" w:type="dxa"/>
            <w:shd w:val="clear" w:color="auto" w:fill="auto"/>
          </w:tcPr>
          <w:p w14:paraId="0668B092" w14:textId="77777777" w:rsidR="00B87C2B" w:rsidRPr="00F57A31" w:rsidRDefault="00B87C2B">
            <w:pPr>
              <w:pStyle w:val="affff3"/>
              <w:rPr>
                <w:rStyle w:val="affff7"/>
                <w:smallCaps w:val="0"/>
                <w:color w:val="auto"/>
              </w:rPr>
            </w:pPr>
          </w:p>
        </w:tc>
      </w:tr>
      <w:tr w:rsidR="00B87C2B" w:rsidRPr="00F57A31" w14:paraId="4790144C" w14:textId="77777777">
        <w:trPr>
          <w:trHeight w:val="585"/>
        </w:trPr>
        <w:tc>
          <w:tcPr>
            <w:tcW w:w="1555" w:type="dxa"/>
            <w:vMerge/>
            <w:shd w:val="clear" w:color="auto" w:fill="F2CEED" w:themeFill="accent5" w:themeFillTint="33"/>
            <w:noWrap/>
          </w:tcPr>
          <w:p w14:paraId="3D3491D2" w14:textId="77777777" w:rsidR="00B87C2B" w:rsidRPr="00F57A31" w:rsidRDefault="00B87C2B">
            <w:pPr>
              <w:pStyle w:val="affff3"/>
              <w:rPr>
                <w:rStyle w:val="affff7"/>
                <w:smallCaps w:val="0"/>
                <w:color w:val="auto"/>
              </w:rPr>
            </w:pPr>
          </w:p>
        </w:tc>
        <w:tc>
          <w:tcPr>
            <w:tcW w:w="1842" w:type="dxa"/>
            <w:vMerge/>
            <w:shd w:val="clear" w:color="auto" w:fill="auto"/>
          </w:tcPr>
          <w:p w14:paraId="24CAFB15" w14:textId="77777777" w:rsidR="00B87C2B" w:rsidRPr="00F57A31" w:rsidRDefault="00B87C2B">
            <w:pPr>
              <w:pStyle w:val="affff3"/>
              <w:rPr>
                <w:rStyle w:val="affff7"/>
                <w:smallCaps w:val="0"/>
                <w:color w:val="auto"/>
              </w:rPr>
            </w:pPr>
          </w:p>
        </w:tc>
        <w:tc>
          <w:tcPr>
            <w:tcW w:w="2410" w:type="dxa"/>
            <w:shd w:val="clear" w:color="auto" w:fill="auto"/>
          </w:tcPr>
          <w:p w14:paraId="1A0F2DA5" w14:textId="77777777" w:rsidR="00B87C2B" w:rsidRPr="00F57A31" w:rsidRDefault="00B87C2B">
            <w:pPr>
              <w:pStyle w:val="affff3"/>
              <w:rPr>
                <w:rStyle w:val="affff7"/>
                <w:smallCaps w:val="0"/>
                <w:color w:val="auto"/>
              </w:rPr>
            </w:pPr>
            <w:r>
              <w:rPr>
                <w:rStyle w:val="affff7"/>
                <w:rFonts w:hint="eastAsia"/>
                <w:smallCaps w:val="0"/>
                <w:color w:val="auto"/>
              </w:rPr>
              <w:t>PR.IP-02:[撤回: ID.AM-08、PR.PS-06に編入する。]</w:t>
            </w:r>
          </w:p>
        </w:tc>
        <w:tc>
          <w:tcPr>
            <w:tcW w:w="4542" w:type="dxa"/>
            <w:shd w:val="clear" w:color="auto" w:fill="auto"/>
          </w:tcPr>
          <w:p w14:paraId="5356E4B0" w14:textId="77777777" w:rsidR="00B87C2B" w:rsidRPr="00F57A31" w:rsidRDefault="00B87C2B">
            <w:pPr>
              <w:pStyle w:val="affff3"/>
              <w:rPr>
                <w:rStyle w:val="affff7"/>
                <w:smallCaps w:val="0"/>
                <w:color w:val="auto"/>
              </w:rPr>
            </w:pPr>
          </w:p>
        </w:tc>
      </w:tr>
      <w:tr w:rsidR="00B87C2B" w:rsidRPr="00F57A31" w14:paraId="66D99718" w14:textId="77777777">
        <w:trPr>
          <w:trHeight w:val="585"/>
        </w:trPr>
        <w:tc>
          <w:tcPr>
            <w:tcW w:w="1555" w:type="dxa"/>
            <w:vMerge/>
            <w:shd w:val="clear" w:color="auto" w:fill="F2CEED" w:themeFill="accent5" w:themeFillTint="33"/>
            <w:noWrap/>
          </w:tcPr>
          <w:p w14:paraId="7D6771B6" w14:textId="77777777" w:rsidR="00B87C2B" w:rsidRPr="00F57A31" w:rsidRDefault="00B87C2B">
            <w:pPr>
              <w:pStyle w:val="affff3"/>
              <w:rPr>
                <w:rStyle w:val="affff7"/>
                <w:smallCaps w:val="0"/>
                <w:color w:val="auto"/>
              </w:rPr>
            </w:pPr>
          </w:p>
        </w:tc>
        <w:tc>
          <w:tcPr>
            <w:tcW w:w="1842" w:type="dxa"/>
            <w:vMerge/>
            <w:shd w:val="clear" w:color="auto" w:fill="auto"/>
          </w:tcPr>
          <w:p w14:paraId="0482459D" w14:textId="77777777" w:rsidR="00B87C2B" w:rsidRPr="00F57A31" w:rsidRDefault="00B87C2B">
            <w:pPr>
              <w:pStyle w:val="affff3"/>
              <w:rPr>
                <w:rStyle w:val="affff7"/>
                <w:smallCaps w:val="0"/>
                <w:color w:val="auto"/>
              </w:rPr>
            </w:pPr>
          </w:p>
        </w:tc>
        <w:tc>
          <w:tcPr>
            <w:tcW w:w="2410" w:type="dxa"/>
            <w:shd w:val="clear" w:color="auto" w:fill="auto"/>
          </w:tcPr>
          <w:p w14:paraId="14B53A21" w14:textId="77777777" w:rsidR="00B87C2B" w:rsidRPr="00F57A31" w:rsidRDefault="00B87C2B">
            <w:pPr>
              <w:pStyle w:val="affff3"/>
              <w:rPr>
                <w:rStyle w:val="affff7"/>
                <w:smallCaps w:val="0"/>
                <w:color w:val="auto"/>
              </w:rPr>
            </w:pPr>
            <w:r>
              <w:rPr>
                <w:rStyle w:val="affff7"/>
                <w:rFonts w:hint="eastAsia"/>
                <w:smallCaps w:val="0"/>
                <w:color w:val="auto"/>
              </w:rPr>
              <w:t>PR.IP-03:[撤回: PR.PS-01、ID.RA-07に編入する。]</w:t>
            </w:r>
          </w:p>
        </w:tc>
        <w:tc>
          <w:tcPr>
            <w:tcW w:w="4542" w:type="dxa"/>
            <w:shd w:val="clear" w:color="auto" w:fill="auto"/>
          </w:tcPr>
          <w:p w14:paraId="0783D045" w14:textId="77777777" w:rsidR="00B87C2B" w:rsidRPr="00F57A31" w:rsidRDefault="00B87C2B">
            <w:pPr>
              <w:pStyle w:val="affff3"/>
              <w:rPr>
                <w:rStyle w:val="affff7"/>
                <w:smallCaps w:val="0"/>
                <w:color w:val="auto"/>
              </w:rPr>
            </w:pPr>
          </w:p>
        </w:tc>
      </w:tr>
      <w:tr w:rsidR="00B87C2B" w:rsidRPr="00F57A31" w14:paraId="356DD5BC" w14:textId="77777777">
        <w:trPr>
          <w:trHeight w:val="585"/>
        </w:trPr>
        <w:tc>
          <w:tcPr>
            <w:tcW w:w="1555" w:type="dxa"/>
            <w:vMerge/>
            <w:shd w:val="clear" w:color="auto" w:fill="F2CEED" w:themeFill="accent5" w:themeFillTint="33"/>
            <w:noWrap/>
          </w:tcPr>
          <w:p w14:paraId="44865E1E" w14:textId="77777777" w:rsidR="00B87C2B" w:rsidRPr="00F57A31" w:rsidRDefault="00B87C2B">
            <w:pPr>
              <w:pStyle w:val="affff3"/>
              <w:rPr>
                <w:rStyle w:val="affff7"/>
                <w:smallCaps w:val="0"/>
                <w:color w:val="auto"/>
              </w:rPr>
            </w:pPr>
          </w:p>
        </w:tc>
        <w:tc>
          <w:tcPr>
            <w:tcW w:w="1842" w:type="dxa"/>
            <w:vMerge/>
            <w:shd w:val="clear" w:color="auto" w:fill="auto"/>
          </w:tcPr>
          <w:p w14:paraId="71D57C0A" w14:textId="77777777" w:rsidR="00B87C2B" w:rsidRPr="00F57A31" w:rsidRDefault="00B87C2B">
            <w:pPr>
              <w:pStyle w:val="affff3"/>
              <w:rPr>
                <w:rStyle w:val="affff7"/>
                <w:smallCaps w:val="0"/>
                <w:color w:val="auto"/>
              </w:rPr>
            </w:pPr>
          </w:p>
        </w:tc>
        <w:tc>
          <w:tcPr>
            <w:tcW w:w="2410" w:type="dxa"/>
            <w:shd w:val="clear" w:color="auto" w:fill="auto"/>
          </w:tcPr>
          <w:p w14:paraId="26046EFD" w14:textId="77777777" w:rsidR="00B87C2B" w:rsidRPr="00F57A31" w:rsidRDefault="00B87C2B">
            <w:pPr>
              <w:pStyle w:val="affff3"/>
              <w:rPr>
                <w:rStyle w:val="affff7"/>
                <w:smallCaps w:val="0"/>
                <w:color w:val="auto"/>
              </w:rPr>
            </w:pPr>
            <w:r>
              <w:rPr>
                <w:rStyle w:val="affff7"/>
                <w:rFonts w:hint="eastAsia"/>
                <w:smallCaps w:val="0"/>
                <w:color w:val="auto"/>
              </w:rPr>
              <w:t>PR.IP-04:[撤回:PR.DS-11に移動する。]</w:t>
            </w:r>
          </w:p>
        </w:tc>
        <w:tc>
          <w:tcPr>
            <w:tcW w:w="4542" w:type="dxa"/>
            <w:shd w:val="clear" w:color="auto" w:fill="auto"/>
          </w:tcPr>
          <w:p w14:paraId="1322B45B" w14:textId="77777777" w:rsidR="00B87C2B" w:rsidRPr="00F57A31" w:rsidRDefault="00B87C2B">
            <w:pPr>
              <w:pStyle w:val="affff3"/>
              <w:rPr>
                <w:rStyle w:val="affff7"/>
                <w:smallCaps w:val="0"/>
                <w:color w:val="auto"/>
              </w:rPr>
            </w:pPr>
          </w:p>
        </w:tc>
      </w:tr>
      <w:tr w:rsidR="00B87C2B" w:rsidRPr="00F57A31" w14:paraId="240D37F4" w14:textId="77777777">
        <w:trPr>
          <w:trHeight w:val="585"/>
        </w:trPr>
        <w:tc>
          <w:tcPr>
            <w:tcW w:w="1555" w:type="dxa"/>
            <w:vMerge/>
            <w:shd w:val="clear" w:color="auto" w:fill="F2CEED" w:themeFill="accent5" w:themeFillTint="33"/>
            <w:noWrap/>
          </w:tcPr>
          <w:p w14:paraId="51AD5C7F" w14:textId="77777777" w:rsidR="00B87C2B" w:rsidRPr="00F57A31" w:rsidRDefault="00B87C2B">
            <w:pPr>
              <w:pStyle w:val="affff3"/>
              <w:rPr>
                <w:rStyle w:val="affff7"/>
                <w:smallCaps w:val="0"/>
                <w:color w:val="auto"/>
              </w:rPr>
            </w:pPr>
          </w:p>
        </w:tc>
        <w:tc>
          <w:tcPr>
            <w:tcW w:w="1842" w:type="dxa"/>
            <w:vMerge/>
            <w:shd w:val="clear" w:color="auto" w:fill="auto"/>
          </w:tcPr>
          <w:p w14:paraId="02C24DC1" w14:textId="77777777" w:rsidR="00B87C2B" w:rsidRPr="00F57A31" w:rsidRDefault="00B87C2B">
            <w:pPr>
              <w:pStyle w:val="affff3"/>
              <w:rPr>
                <w:rStyle w:val="affff7"/>
                <w:smallCaps w:val="0"/>
                <w:color w:val="auto"/>
              </w:rPr>
            </w:pPr>
          </w:p>
        </w:tc>
        <w:tc>
          <w:tcPr>
            <w:tcW w:w="2410" w:type="dxa"/>
            <w:shd w:val="clear" w:color="auto" w:fill="auto"/>
          </w:tcPr>
          <w:p w14:paraId="732DA1E1" w14:textId="77777777" w:rsidR="00B87C2B" w:rsidRPr="00F57A31" w:rsidRDefault="00B87C2B">
            <w:pPr>
              <w:pStyle w:val="affff3"/>
              <w:rPr>
                <w:rStyle w:val="affff7"/>
                <w:smallCaps w:val="0"/>
                <w:color w:val="auto"/>
              </w:rPr>
            </w:pPr>
            <w:r>
              <w:rPr>
                <w:rStyle w:val="affff7"/>
                <w:rFonts w:hint="eastAsia"/>
                <w:smallCaps w:val="0"/>
                <w:color w:val="auto"/>
              </w:rPr>
              <w:t>PR.IP-05:[撤回:PR.IR-02に移動する。]</w:t>
            </w:r>
          </w:p>
        </w:tc>
        <w:tc>
          <w:tcPr>
            <w:tcW w:w="4542" w:type="dxa"/>
            <w:shd w:val="clear" w:color="auto" w:fill="auto"/>
          </w:tcPr>
          <w:p w14:paraId="38A81A7E" w14:textId="77777777" w:rsidR="00B87C2B" w:rsidRPr="00F57A31" w:rsidRDefault="00B87C2B">
            <w:pPr>
              <w:pStyle w:val="affff3"/>
              <w:rPr>
                <w:rStyle w:val="affff7"/>
                <w:smallCaps w:val="0"/>
                <w:color w:val="auto"/>
              </w:rPr>
            </w:pPr>
          </w:p>
        </w:tc>
      </w:tr>
      <w:tr w:rsidR="00B87C2B" w:rsidRPr="00F57A31" w14:paraId="4FE48C71" w14:textId="77777777">
        <w:trPr>
          <w:trHeight w:val="585"/>
        </w:trPr>
        <w:tc>
          <w:tcPr>
            <w:tcW w:w="1555" w:type="dxa"/>
            <w:vMerge/>
            <w:shd w:val="clear" w:color="auto" w:fill="F2CEED" w:themeFill="accent5" w:themeFillTint="33"/>
            <w:noWrap/>
          </w:tcPr>
          <w:p w14:paraId="2A285FDD" w14:textId="77777777" w:rsidR="00B87C2B" w:rsidRPr="00F57A31" w:rsidRDefault="00B87C2B">
            <w:pPr>
              <w:pStyle w:val="affff3"/>
              <w:rPr>
                <w:rStyle w:val="affff7"/>
                <w:smallCaps w:val="0"/>
                <w:color w:val="auto"/>
              </w:rPr>
            </w:pPr>
          </w:p>
        </w:tc>
        <w:tc>
          <w:tcPr>
            <w:tcW w:w="1842" w:type="dxa"/>
            <w:vMerge/>
            <w:shd w:val="clear" w:color="auto" w:fill="auto"/>
          </w:tcPr>
          <w:p w14:paraId="69F25B0D" w14:textId="77777777" w:rsidR="00B87C2B" w:rsidRPr="00F57A31" w:rsidRDefault="00B87C2B">
            <w:pPr>
              <w:pStyle w:val="affff3"/>
              <w:rPr>
                <w:rStyle w:val="affff7"/>
                <w:smallCaps w:val="0"/>
                <w:color w:val="auto"/>
              </w:rPr>
            </w:pPr>
          </w:p>
        </w:tc>
        <w:tc>
          <w:tcPr>
            <w:tcW w:w="2410" w:type="dxa"/>
            <w:shd w:val="clear" w:color="auto" w:fill="auto"/>
          </w:tcPr>
          <w:p w14:paraId="119C03A7" w14:textId="77777777" w:rsidR="00B87C2B" w:rsidRPr="00F57A31" w:rsidRDefault="00B87C2B">
            <w:pPr>
              <w:pStyle w:val="affff3"/>
              <w:rPr>
                <w:rStyle w:val="affff7"/>
                <w:smallCaps w:val="0"/>
                <w:color w:val="auto"/>
              </w:rPr>
            </w:pPr>
            <w:r>
              <w:rPr>
                <w:rStyle w:val="affff7"/>
                <w:rFonts w:hint="eastAsia"/>
                <w:smallCaps w:val="0"/>
                <w:color w:val="auto"/>
              </w:rPr>
              <w:t>PR.IP-06:[撤回:ID.AM-08に編入する。]</w:t>
            </w:r>
          </w:p>
        </w:tc>
        <w:tc>
          <w:tcPr>
            <w:tcW w:w="4542" w:type="dxa"/>
            <w:shd w:val="clear" w:color="auto" w:fill="auto"/>
          </w:tcPr>
          <w:p w14:paraId="2944CFCC" w14:textId="77777777" w:rsidR="00B87C2B" w:rsidRPr="00F57A31" w:rsidRDefault="00B87C2B">
            <w:pPr>
              <w:pStyle w:val="affff3"/>
              <w:rPr>
                <w:rStyle w:val="affff7"/>
                <w:smallCaps w:val="0"/>
                <w:color w:val="auto"/>
              </w:rPr>
            </w:pPr>
          </w:p>
        </w:tc>
      </w:tr>
      <w:tr w:rsidR="00B87C2B" w:rsidRPr="00F57A31" w14:paraId="1A3D0215" w14:textId="77777777">
        <w:trPr>
          <w:trHeight w:val="585"/>
        </w:trPr>
        <w:tc>
          <w:tcPr>
            <w:tcW w:w="1555" w:type="dxa"/>
            <w:vMerge/>
            <w:shd w:val="clear" w:color="auto" w:fill="F2CEED" w:themeFill="accent5" w:themeFillTint="33"/>
            <w:noWrap/>
          </w:tcPr>
          <w:p w14:paraId="0DECA1E5" w14:textId="77777777" w:rsidR="00B87C2B" w:rsidRPr="00F57A31" w:rsidRDefault="00B87C2B">
            <w:pPr>
              <w:pStyle w:val="affff3"/>
              <w:rPr>
                <w:rStyle w:val="affff7"/>
                <w:smallCaps w:val="0"/>
                <w:color w:val="auto"/>
              </w:rPr>
            </w:pPr>
          </w:p>
        </w:tc>
        <w:tc>
          <w:tcPr>
            <w:tcW w:w="1842" w:type="dxa"/>
            <w:vMerge/>
            <w:shd w:val="clear" w:color="auto" w:fill="auto"/>
          </w:tcPr>
          <w:p w14:paraId="4A0B95AC" w14:textId="77777777" w:rsidR="00B87C2B" w:rsidRPr="00F57A31" w:rsidRDefault="00B87C2B">
            <w:pPr>
              <w:pStyle w:val="affff3"/>
              <w:rPr>
                <w:rStyle w:val="affff7"/>
                <w:smallCaps w:val="0"/>
                <w:color w:val="auto"/>
              </w:rPr>
            </w:pPr>
          </w:p>
        </w:tc>
        <w:tc>
          <w:tcPr>
            <w:tcW w:w="2410" w:type="dxa"/>
            <w:shd w:val="clear" w:color="auto" w:fill="auto"/>
          </w:tcPr>
          <w:p w14:paraId="3979CC43" w14:textId="77777777" w:rsidR="00B87C2B" w:rsidRPr="00F57A31" w:rsidRDefault="00B87C2B">
            <w:pPr>
              <w:pStyle w:val="affff3"/>
              <w:rPr>
                <w:rStyle w:val="affff7"/>
                <w:smallCaps w:val="0"/>
                <w:color w:val="auto"/>
              </w:rPr>
            </w:pPr>
            <w:r>
              <w:rPr>
                <w:rStyle w:val="affff7"/>
                <w:rFonts w:hint="eastAsia"/>
                <w:smallCaps w:val="0"/>
                <w:color w:val="auto"/>
              </w:rPr>
              <w:t>PR.IP-07:[撤回:ID.IM、ID.IM-03に編入する。]</w:t>
            </w:r>
          </w:p>
        </w:tc>
        <w:tc>
          <w:tcPr>
            <w:tcW w:w="4542" w:type="dxa"/>
            <w:shd w:val="clear" w:color="auto" w:fill="auto"/>
          </w:tcPr>
          <w:p w14:paraId="109E0BF2" w14:textId="77777777" w:rsidR="00B87C2B" w:rsidRPr="00F57A31" w:rsidRDefault="00B87C2B">
            <w:pPr>
              <w:pStyle w:val="affff3"/>
              <w:rPr>
                <w:rStyle w:val="affff7"/>
                <w:smallCaps w:val="0"/>
                <w:color w:val="auto"/>
              </w:rPr>
            </w:pPr>
          </w:p>
        </w:tc>
      </w:tr>
      <w:tr w:rsidR="00B87C2B" w:rsidRPr="00F57A31" w14:paraId="670644FC" w14:textId="77777777">
        <w:trPr>
          <w:trHeight w:val="585"/>
        </w:trPr>
        <w:tc>
          <w:tcPr>
            <w:tcW w:w="1555" w:type="dxa"/>
            <w:vMerge/>
            <w:shd w:val="clear" w:color="auto" w:fill="F2CEED" w:themeFill="accent5" w:themeFillTint="33"/>
            <w:noWrap/>
          </w:tcPr>
          <w:p w14:paraId="318597D4" w14:textId="77777777" w:rsidR="00B87C2B" w:rsidRPr="00F57A31" w:rsidRDefault="00B87C2B">
            <w:pPr>
              <w:pStyle w:val="affff3"/>
              <w:rPr>
                <w:rStyle w:val="affff7"/>
                <w:smallCaps w:val="0"/>
                <w:color w:val="auto"/>
              </w:rPr>
            </w:pPr>
          </w:p>
        </w:tc>
        <w:tc>
          <w:tcPr>
            <w:tcW w:w="1842" w:type="dxa"/>
            <w:vMerge/>
            <w:shd w:val="clear" w:color="auto" w:fill="auto"/>
          </w:tcPr>
          <w:p w14:paraId="6D1E5C55" w14:textId="77777777" w:rsidR="00B87C2B" w:rsidRPr="00F57A31" w:rsidRDefault="00B87C2B">
            <w:pPr>
              <w:pStyle w:val="affff3"/>
              <w:rPr>
                <w:rStyle w:val="affff7"/>
                <w:smallCaps w:val="0"/>
                <w:color w:val="auto"/>
              </w:rPr>
            </w:pPr>
          </w:p>
        </w:tc>
        <w:tc>
          <w:tcPr>
            <w:tcW w:w="2410" w:type="dxa"/>
            <w:shd w:val="clear" w:color="auto" w:fill="auto"/>
          </w:tcPr>
          <w:p w14:paraId="40C90B2F" w14:textId="77777777" w:rsidR="00B87C2B" w:rsidRPr="00F57A31" w:rsidRDefault="00B87C2B">
            <w:pPr>
              <w:pStyle w:val="affff3"/>
              <w:rPr>
                <w:rStyle w:val="affff7"/>
                <w:smallCaps w:val="0"/>
                <w:color w:val="auto"/>
              </w:rPr>
            </w:pPr>
            <w:r>
              <w:rPr>
                <w:rStyle w:val="affff7"/>
                <w:rFonts w:hint="eastAsia"/>
                <w:smallCaps w:val="0"/>
                <w:color w:val="auto"/>
              </w:rPr>
              <w:t>PR.IP-08:[撤回:ID.IM-03に移動する。]</w:t>
            </w:r>
          </w:p>
        </w:tc>
        <w:tc>
          <w:tcPr>
            <w:tcW w:w="4542" w:type="dxa"/>
            <w:shd w:val="clear" w:color="auto" w:fill="auto"/>
          </w:tcPr>
          <w:p w14:paraId="7BBEEFE6" w14:textId="77777777" w:rsidR="00B87C2B" w:rsidRPr="00F57A31" w:rsidRDefault="00B87C2B">
            <w:pPr>
              <w:pStyle w:val="affff3"/>
              <w:rPr>
                <w:rStyle w:val="affff7"/>
                <w:smallCaps w:val="0"/>
                <w:color w:val="auto"/>
              </w:rPr>
            </w:pPr>
          </w:p>
        </w:tc>
      </w:tr>
      <w:tr w:rsidR="00B87C2B" w:rsidRPr="00F57A31" w14:paraId="11FE0555" w14:textId="77777777">
        <w:trPr>
          <w:trHeight w:val="585"/>
        </w:trPr>
        <w:tc>
          <w:tcPr>
            <w:tcW w:w="1555" w:type="dxa"/>
            <w:vMerge/>
            <w:shd w:val="clear" w:color="auto" w:fill="F2CEED" w:themeFill="accent5" w:themeFillTint="33"/>
            <w:noWrap/>
          </w:tcPr>
          <w:p w14:paraId="76917041" w14:textId="77777777" w:rsidR="00B87C2B" w:rsidRPr="00F57A31" w:rsidRDefault="00B87C2B">
            <w:pPr>
              <w:pStyle w:val="affff3"/>
              <w:rPr>
                <w:rStyle w:val="affff7"/>
                <w:smallCaps w:val="0"/>
                <w:color w:val="auto"/>
              </w:rPr>
            </w:pPr>
          </w:p>
        </w:tc>
        <w:tc>
          <w:tcPr>
            <w:tcW w:w="1842" w:type="dxa"/>
            <w:vMerge/>
            <w:shd w:val="clear" w:color="auto" w:fill="auto"/>
          </w:tcPr>
          <w:p w14:paraId="448C5F5B" w14:textId="77777777" w:rsidR="00B87C2B" w:rsidRPr="00F57A31" w:rsidRDefault="00B87C2B">
            <w:pPr>
              <w:pStyle w:val="affff3"/>
              <w:rPr>
                <w:rStyle w:val="affff7"/>
                <w:smallCaps w:val="0"/>
                <w:color w:val="auto"/>
              </w:rPr>
            </w:pPr>
          </w:p>
        </w:tc>
        <w:tc>
          <w:tcPr>
            <w:tcW w:w="2410" w:type="dxa"/>
            <w:shd w:val="clear" w:color="auto" w:fill="auto"/>
          </w:tcPr>
          <w:p w14:paraId="5832F5B5" w14:textId="77777777" w:rsidR="00B87C2B" w:rsidRPr="00F57A31" w:rsidRDefault="00B87C2B">
            <w:pPr>
              <w:pStyle w:val="affff3"/>
              <w:rPr>
                <w:rStyle w:val="affff7"/>
                <w:smallCaps w:val="0"/>
                <w:color w:val="auto"/>
              </w:rPr>
            </w:pPr>
            <w:r>
              <w:rPr>
                <w:rStyle w:val="affff7"/>
                <w:rFonts w:hint="eastAsia"/>
                <w:smallCaps w:val="0"/>
                <w:color w:val="auto"/>
              </w:rPr>
              <w:t>PR.IP-09:[撤回: ID.IM-04に移動する。]</w:t>
            </w:r>
          </w:p>
        </w:tc>
        <w:tc>
          <w:tcPr>
            <w:tcW w:w="4542" w:type="dxa"/>
            <w:shd w:val="clear" w:color="auto" w:fill="auto"/>
          </w:tcPr>
          <w:p w14:paraId="3608FDD1" w14:textId="77777777" w:rsidR="00B87C2B" w:rsidRPr="00F57A31" w:rsidRDefault="00B87C2B">
            <w:pPr>
              <w:pStyle w:val="affff3"/>
              <w:rPr>
                <w:rStyle w:val="affff7"/>
                <w:smallCaps w:val="0"/>
                <w:color w:val="auto"/>
              </w:rPr>
            </w:pPr>
          </w:p>
        </w:tc>
      </w:tr>
      <w:tr w:rsidR="00B87C2B" w:rsidRPr="00F57A31" w14:paraId="3BC347BB" w14:textId="77777777">
        <w:trPr>
          <w:trHeight w:val="585"/>
        </w:trPr>
        <w:tc>
          <w:tcPr>
            <w:tcW w:w="1555" w:type="dxa"/>
            <w:vMerge/>
            <w:shd w:val="clear" w:color="auto" w:fill="F2CEED" w:themeFill="accent5" w:themeFillTint="33"/>
            <w:noWrap/>
          </w:tcPr>
          <w:p w14:paraId="591F4F84" w14:textId="77777777" w:rsidR="00B87C2B" w:rsidRPr="00F57A31" w:rsidRDefault="00B87C2B">
            <w:pPr>
              <w:pStyle w:val="affff3"/>
              <w:rPr>
                <w:rStyle w:val="affff7"/>
                <w:smallCaps w:val="0"/>
                <w:color w:val="auto"/>
              </w:rPr>
            </w:pPr>
          </w:p>
        </w:tc>
        <w:tc>
          <w:tcPr>
            <w:tcW w:w="1842" w:type="dxa"/>
            <w:vMerge/>
            <w:shd w:val="clear" w:color="auto" w:fill="auto"/>
          </w:tcPr>
          <w:p w14:paraId="213A594A" w14:textId="77777777" w:rsidR="00B87C2B" w:rsidRPr="00F57A31" w:rsidRDefault="00B87C2B">
            <w:pPr>
              <w:pStyle w:val="affff3"/>
              <w:rPr>
                <w:rStyle w:val="affff7"/>
                <w:smallCaps w:val="0"/>
                <w:color w:val="auto"/>
              </w:rPr>
            </w:pPr>
          </w:p>
        </w:tc>
        <w:tc>
          <w:tcPr>
            <w:tcW w:w="2410" w:type="dxa"/>
            <w:shd w:val="clear" w:color="auto" w:fill="auto"/>
          </w:tcPr>
          <w:p w14:paraId="568039A8" w14:textId="77777777" w:rsidR="00B87C2B" w:rsidRPr="00F57A31" w:rsidRDefault="00B87C2B">
            <w:pPr>
              <w:pStyle w:val="affff3"/>
              <w:rPr>
                <w:rStyle w:val="affff7"/>
                <w:smallCaps w:val="0"/>
                <w:color w:val="auto"/>
              </w:rPr>
            </w:pPr>
            <w:r>
              <w:rPr>
                <w:rStyle w:val="affff7"/>
                <w:rFonts w:hint="eastAsia"/>
                <w:smallCaps w:val="0"/>
                <w:color w:val="auto"/>
              </w:rPr>
              <w:t>PR.IP-10:[撤回:ID.IM-02、ID.IM-04に編入する。]</w:t>
            </w:r>
          </w:p>
        </w:tc>
        <w:tc>
          <w:tcPr>
            <w:tcW w:w="4542" w:type="dxa"/>
            <w:shd w:val="clear" w:color="auto" w:fill="auto"/>
          </w:tcPr>
          <w:p w14:paraId="1030D0B4" w14:textId="77777777" w:rsidR="00B87C2B" w:rsidRPr="00F57A31" w:rsidRDefault="00B87C2B">
            <w:pPr>
              <w:pStyle w:val="affff3"/>
              <w:rPr>
                <w:rStyle w:val="affff7"/>
                <w:smallCaps w:val="0"/>
                <w:color w:val="auto"/>
              </w:rPr>
            </w:pPr>
          </w:p>
        </w:tc>
      </w:tr>
      <w:tr w:rsidR="00B87C2B" w:rsidRPr="00F57A31" w14:paraId="509E3BF6" w14:textId="77777777">
        <w:trPr>
          <w:trHeight w:val="585"/>
        </w:trPr>
        <w:tc>
          <w:tcPr>
            <w:tcW w:w="1555" w:type="dxa"/>
            <w:vMerge/>
            <w:shd w:val="clear" w:color="auto" w:fill="F2CEED" w:themeFill="accent5" w:themeFillTint="33"/>
            <w:noWrap/>
          </w:tcPr>
          <w:p w14:paraId="4DA3AF91" w14:textId="77777777" w:rsidR="00B87C2B" w:rsidRPr="00F57A31" w:rsidRDefault="00B87C2B">
            <w:pPr>
              <w:pStyle w:val="affff3"/>
              <w:rPr>
                <w:rStyle w:val="affff7"/>
                <w:smallCaps w:val="0"/>
                <w:color w:val="auto"/>
              </w:rPr>
            </w:pPr>
          </w:p>
        </w:tc>
        <w:tc>
          <w:tcPr>
            <w:tcW w:w="1842" w:type="dxa"/>
            <w:vMerge/>
            <w:shd w:val="clear" w:color="auto" w:fill="auto"/>
          </w:tcPr>
          <w:p w14:paraId="1B933754" w14:textId="77777777" w:rsidR="00B87C2B" w:rsidRPr="00F57A31" w:rsidRDefault="00B87C2B">
            <w:pPr>
              <w:pStyle w:val="affff3"/>
              <w:rPr>
                <w:rStyle w:val="affff7"/>
                <w:smallCaps w:val="0"/>
                <w:color w:val="auto"/>
              </w:rPr>
            </w:pPr>
          </w:p>
        </w:tc>
        <w:tc>
          <w:tcPr>
            <w:tcW w:w="2410" w:type="dxa"/>
            <w:shd w:val="clear" w:color="auto" w:fill="auto"/>
          </w:tcPr>
          <w:p w14:paraId="79BE4956" w14:textId="77777777" w:rsidR="00B87C2B" w:rsidRPr="00F57A31" w:rsidRDefault="00B87C2B">
            <w:pPr>
              <w:pStyle w:val="affff3"/>
              <w:rPr>
                <w:rStyle w:val="affff7"/>
                <w:smallCaps w:val="0"/>
                <w:color w:val="auto"/>
              </w:rPr>
            </w:pPr>
            <w:r>
              <w:rPr>
                <w:rStyle w:val="affff7"/>
                <w:rFonts w:hint="eastAsia"/>
                <w:smallCaps w:val="0"/>
                <w:color w:val="auto"/>
              </w:rPr>
              <w:t>PR.IP-11:[撤回:GV.RR-04に移動する。]</w:t>
            </w:r>
          </w:p>
        </w:tc>
        <w:tc>
          <w:tcPr>
            <w:tcW w:w="4542" w:type="dxa"/>
            <w:shd w:val="clear" w:color="auto" w:fill="auto"/>
          </w:tcPr>
          <w:p w14:paraId="14104E73" w14:textId="77777777" w:rsidR="00B87C2B" w:rsidRPr="00F57A31" w:rsidRDefault="00B87C2B">
            <w:pPr>
              <w:pStyle w:val="affff3"/>
              <w:rPr>
                <w:rStyle w:val="affff7"/>
                <w:smallCaps w:val="0"/>
                <w:color w:val="auto"/>
              </w:rPr>
            </w:pPr>
          </w:p>
        </w:tc>
      </w:tr>
      <w:tr w:rsidR="00B87C2B" w:rsidRPr="00F57A31" w14:paraId="3C637149" w14:textId="77777777">
        <w:trPr>
          <w:trHeight w:val="585"/>
        </w:trPr>
        <w:tc>
          <w:tcPr>
            <w:tcW w:w="1555" w:type="dxa"/>
            <w:vMerge/>
            <w:shd w:val="clear" w:color="auto" w:fill="F2CEED" w:themeFill="accent5" w:themeFillTint="33"/>
            <w:noWrap/>
          </w:tcPr>
          <w:p w14:paraId="616F3052" w14:textId="77777777" w:rsidR="00B87C2B" w:rsidRPr="00F57A31" w:rsidRDefault="00B87C2B">
            <w:pPr>
              <w:pStyle w:val="affff3"/>
              <w:rPr>
                <w:rStyle w:val="affff7"/>
                <w:smallCaps w:val="0"/>
                <w:color w:val="auto"/>
              </w:rPr>
            </w:pPr>
          </w:p>
        </w:tc>
        <w:tc>
          <w:tcPr>
            <w:tcW w:w="1842" w:type="dxa"/>
            <w:vMerge/>
            <w:shd w:val="clear" w:color="auto" w:fill="auto"/>
          </w:tcPr>
          <w:p w14:paraId="019D9F79" w14:textId="77777777" w:rsidR="00B87C2B" w:rsidRPr="00F57A31" w:rsidRDefault="00B87C2B">
            <w:pPr>
              <w:pStyle w:val="affff3"/>
              <w:rPr>
                <w:rStyle w:val="affff7"/>
                <w:smallCaps w:val="0"/>
                <w:color w:val="auto"/>
              </w:rPr>
            </w:pPr>
          </w:p>
        </w:tc>
        <w:tc>
          <w:tcPr>
            <w:tcW w:w="2410" w:type="dxa"/>
            <w:shd w:val="clear" w:color="auto" w:fill="auto"/>
          </w:tcPr>
          <w:p w14:paraId="16FB84BB" w14:textId="77777777" w:rsidR="00B87C2B" w:rsidRPr="00F57A31" w:rsidRDefault="00B87C2B">
            <w:pPr>
              <w:pStyle w:val="affff3"/>
              <w:rPr>
                <w:rStyle w:val="affff7"/>
                <w:smallCaps w:val="0"/>
                <w:color w:val="auto"/>
              </w:rPr>
            </w:pPr>
            <w:r>
              <w:rPr>
                <w:rStyle w:val="affff7"/>
                <w:rFonts w:hint="eastAsia"/>
                <w:smallCaps w:val="0"/>
                <w:color w:val="auto"/>
              </w:rPr>
              <w:t>PR.IP-12:[撤回:ID.RA-01、PR.PS-02に編入する。]</w:t>
            </w:r>
          </w:p>
        </w:tc>
        <w:tc>
          <w:tcPr>
            <w:tcW w:w="4542" w:type="dxa"/>
            <w:shd w:val="clear" w:color="auto" w:fill="auto"/>
          </w:tcPr>
          <w:p w14:paraId="4A1FAE02" w14:textId="77777777" w:rsidR="00B87C2B" w:rsidRPr="00F57A31" w:rsidRDefault="00B87C2B">
            <w:pPr>
              <w:pStyle w:val="affff3"/>
              <w:rPr>
                <w:rStyle w:val="affff7"/>
                <w:smallCaps w:val="0"/>
                <w:color w:val="auto"/>
              </w:rPr>
            </w:pPr>
          </w:p>
        </w:tc>
      </w:tr>
      <w:tr w:rsidR="00B87C2B" w:rsidRPr="00F57A31" w14:paraId="2803FB31" w14:textId="77777777">
        <w:trPr>
          <w:trHeight w:val="585"/>
        </w:trPr>
        <w:tc>
          <w:tcPr>
            <w:tcW w:w="1555" w:type="dxa"/>
            <w:vMerge/>
            <w:shd w:val="clear" w:color="auto" w:fill="F2CEED" w:themeFill="accent5" w:themeFillTint="33"/>
            <w:noWrap/>
          </w:tcPr>
          <w:p w14:paraId="4DFDC48D" w14:textId="77777777" w:rsidR="00B87C2B" w:rsidRPr="00F57A31" w:rsidRDefault="00B87C2B">
            <w:pPr>
              <w:pStyle w:val="affff3"/>
              <w:rPr>
                <w:rStyle w:val="affff7"/>
                <w:smallCaps w:val="0"/>
                <w:color w:val="auto"/>
              </w:rPr>
            </w:pPr>
          </w:p>
        </w:tc>
        <w:tc>
          <w:tcPr>
            <w:tcW w:w="1842" w:type="dxa"/>
            <w:vMerge w:val="restart"/>
            <w:shd w:val="clear" w:color="auto" w:fill="auto"/>
          </w:tcPr>
          <w:p w14:paraId="1B6A368F" w14:textId="77777777" w:rsidR="00B87C2B" w:rsidRPr="00F57A31" w:rsidRDefault="00B87C2B">
            <w:pPr>
              <w:pStyle w:val="affff3"/>
              <w:rPr>
                <w:rStyle w:val="affff7"/>
                <w:smallCaps w:val="0"/>
                <w:color w:val="auto"/>
              </w:rPr>
            </w:pPr>
            <w:r w:rsidRPr="003378B1">
              <w:rPr>
                <w:rStyle w:val="affff7"/>
                <w:rFonts w:hint="eastAsia"/>
                <w:smallCaps w:val="0"/>
                <w:color w:val="auto"/>
              </w:rPr>
              <w:t>メンテナンス</w:t>
            </w:r>
            <w:r>
              <w:rPr>
                <w:rStyle w:val="affff7"/>
                <w:smallCaps w:val="0"/>
                <w:color w:val="auto"/>
              </w:rPr>
              <w:t>（</w:t>
            </w:r>
            <w:r w:rsidRPr="003378B1">
              <w:rPr>
                <w:rStyle w:val="affff7"/>
                <w:smallCaps w:val="0"/>
                <w:color w:val="auto"/>
              </w:rPr>
              <w:t>PR.MA</w:t>
            </w:r>
            <w:r>
              <w:rPr>
                <w:rStyle w:val="affff7"/>
                <w:smallCaps w:val="0"/>
                <w:color w:val="auto"/>
              </w:rPr>
              <w:t>）</w:t>
            </w:r>
            <w:r w:rsidRPr="003378B1">
              <w:rPr>
                <w:rStyle w:val="affff7"/>
                <w:smallCaps w:val="0"/>
                <w:color w:val="auto"/>
              </w:rPr>
              <w:t>:</w:t>
            </w:r>
            <w:r>
              <w:rPr>
                <w:rStyle w:val="affff7"/>
                <w:rFonts w:hint="eastAsia"/>
                <w:smallCaps w:val="0"/>
                <w:color w:val="auto"/>
              </w:rPr>
              <w:t>撤回</w:t>
            </w:r>
            <w:r w:rsidRPr="003378B1">
              <w:rPr>
                <w:rStyle w:val="affff7"/>
                <w:smallCaps w:val="0"/>
                <w:color w:val="auto"/>
              </w:rPr>
              <w:t>:ID.AM-08に編入</w:t>
            </w:r>
            <w:r>
              <w:rPr>
                <w:rStyle w:val="affff7"/>
                <w:rFonts w:hint="eastAsia"/>
                <w:smallCaps w:val="0"/>
                <w:color w:val="auto"/>
              </w:rPr>
              <w:t>する。</w:t>
            </w:r>
          </w:p>
        </w:tc>
        <w:tc>
          <w:tcPr>
            <w:tcW w:w="2410" w:type="dxa"/>
            <w:shd w:val="clear" w:color="auto" w:fill="auto"/>
          </w:tcPr>
          <w:p w14:paraId="54BBBD8D" w14:textId="77777777" w:rsidR="00B87C2B" w:rsidRPr="009B51EA" w:rsidRDefault="00B87C2B">
            <w:pPr>
              <w:pStyle w:val="affff3"/>
              <w:rPr>
                <w:rStyle w:val="affff7"/>
                <w:smallCaps w:val="0"/>
                <w:color w:val="auto"/>
              </w:rPr>
            </w:pPr>
            <w:r>
              <w:rPr>
                <w:rStyle w:val="affff7"/>
                <w:rFonts w:hint="eastAsia"/>
                <w:smallCaps w:val="0"/>
                <w:color w:val="auto"/>
              </w:rPr>
              <w:t>PR.MA-01:[撤回:ID.AM-08、PR.PS-03に編入する。]</w:t>
            </w:r>
          </w:p>
        </w:tc>
        <w:tc>
          <w:tcPr>
            <w:tcW w:w="4542" w:type="dxa"/>
            <w:shd w:val="clear" w:color="auto" w:fill="auto"/>
          </w:tcPr>
          <w:p w14:paraId="4163AD81" w14:textId="77777777" w:rsidR="00B87C2B" w:rsidRPr="00F57A31" w:rsidRDefault="00B87C2B">
            <w:pPr>
              <w:pStyle w:val="affff3"/>
              <w:rPr>
                <w:rStyle w:val="affff7"/>
                <w:smallCaps w:val="0"/>
                <w:color w:val="auto"/>
              </w:rPr>
            </w:pPr>
          </w:p>
        </w:tc>
      </w:tr>
      <w:tr w:rsidR="00B87C2B" w:rsidRPr="00F57A31" w14:paraId="1461A146" w14:textId="77777777">
        <w:trPr>
          <w:trHeight w:val="585"/>
        </w:trPr>
        <w:tc>
          <w:tcPr>
            <w:tcW w:w="1555" w:type="dxa"/>
            <w:vMerge/>
            <w:shd w:val="clear" w:color="auto" w:fill="F2CEED" w:themeFill="accent5" w:themeFillTint="33"/>
            <w:noWrap/>
          </w:tcPr>
          <w:p w14:paraId="3BC84BA9" w14:textId="77777777" w:rsidR="00B87C2B" w:rsidRPr="00F57A31" w:rsidRDefault="00B87C2B">
            <w:pPr>
              <w:pStyle w:val="affff3"/>
              <w:rPr>
                <w:rStyle w:val="affff7"/>
                <w:smallCaps w:val="0"/>
                <w:color w:val="auto"/>
              </w:rPr>
            </w:pPr>
          </w:p>
        </w:tc>
        <w:tc>
          <w:tcPr>
            <w:tcW w:w="1842" w:type="dxa"/>
            <w:vMerge/>
            <w:shd w:val="clear" w:color="auto" w:fill="auto"/>
          </w:tcPr>
          <w:p w14:paraId="0E0B6977" w14:textId="77777777" w:rsidR="00B87C2B" w:rsidRPr="00F57A31" w:rsidRDefault="00B87C2B">
            <w:pPr>
              <w:pStyle w:val="affff3"/>
              <w:rPr>
                <w:rStyle w:val="affff7"/>
                <w:smallCaps w:val="0"/>
                <w:color w:val="auto"/>
              </w:rPr>
            </w:pPr>
          </w:p>
        </w:tc>
        <w:tc>
          <w:tcPr>
            <w:tcW w:w="2410" w:type="dxa"/>
            <w:shd w:val="clear" w:color="auto" w:fill="auto"/>
          </w:tcPr>
          <w:p w14:paraId="66D9B040" w14:textId="77777777" w:rsidR="00B87C2B" w:rsidRPr="00F57A31" w:rsidRDefault="00B87C2B">
            <w:pPr>
              <w:pStyle w:val="affff3"/>
              <w:rPr>
                <w:rStyle w:val="affff7"/>
                <w:smallCaps w:val="0"/>
                <w:color w:val="auto"/>
              </w:rPr>
            </w:pPr>
            <w:r>
              <w:rPr>
                <w:rStyle w:val="affff7"/>
                <w:rFonts w:hint="eastAsia"/>
                <w:smallCaps w:val="0"/>
                <w:color w:val="auto"/>
              </w:rPr>
              <w:t>PR.MA-02:[撤回: ID.AM-08、PR.PS-02に編入する。]</w:t>
            </w:r>
          </w:p>
        </w:tc>
        <w:tc>
          <w:tcPr>
            <w:tcW w:w="4542" w:type="dxa"/>
            <w:shd w:val="clear" w:color="auto" w:fill="auto"/>
          </w:tcPr>
          <w:p w14:paraId="484B8607" w14:textId="77777777" w:rsidR="00B87C2B" w:rsidRPr="00F57A31" w:rsidRDefault="00B87C2B">
            <w:pPr>
              <w:pStyle w:val="affff3"/>
              <w:rPr>
                <w:rStyle w:val="affff7"/>
                <w:smallCaps w:val="0"/>
                <w:color w:val="auto"/>
              </w:rPr>
            </w:pPr>
          </w:p>
        </w:tc>
      </w:tr>
      <w:tr w:rsidR="00B87C2B" w:rsidRPr="00F57A31" w14:paraId="47B47BCA" w14:textId="77777777">
        <w:trPr>
          <w:trHeight w:val="585"/>
        </w:trPr>
        <w:tc>
          <w:tcPr>
            <w:tcW w:w="1555" w:type="dxa"/>
            <w:vMerge/>
            <w:shd w:val="clear" w:color="auto" w:fill="F2CEED" w:themeFill="accent5" w:themeFillTint="33"/>
            <w:noWrap/>
          </w:tcPr>
          <w:p w14:paraId="0074AF09" w14:textId="77777777" w:rsidR="00B87C2B" w:rsidRPr="00F57A31" w:rsidRDefault="00B87C2B">
            <w:pPr>
              <w:pStyle w:val="affff3"/>
              <w:rPr>
                <w:rStyle w:val="affff7"/>
                <w:smallCaps w:val="0"/>
                <w:color w:val="auto"/>
              </w:rPr>
            </w:pPr>
          </w:p>
        </w:tc>
        <w:tc>
          <w:tcPr>
            <w:tcW w:w="1842" w:type="dxa"/>
            <w:vMerge w:val="restart"/>
            <w:shd w:val="clear" w:color="auto" w:fill="auto"/>
          </w:tcPr>
          <w:p w14:paraId="176B8D04" w14:textId="77777777" w:rsidR="00B87C2B" w:rsidRPr="00F57A31" w:rsidRDefault="00B87C2B">
            <w:pPr>
              <w:pStyle w:val="affff3"/>
              <w:rPr>
                <w:rStyle w:val="affff7"/>
                <w:smallCaps w:val="0"/>
                <w:color w:val="auto"/>
              </w:rPr>
            </w:pPr>
            <w:r w:rsidRPr="00997519">
              <w:rPr>
                <w:rStyle w:val="affff7"/>
                <w:rFonts w:hint="eastAsia"/>
                <w:smallCaps w:val="0"/>
                <w:color w:val="auto"/>
              </w:rPr>
              <w:t>保護技術</w:t>
            </w:r>
            <w:r w:rsidRPr="00997519">
              <w:rPr>
                <w:rStyle w:val="affff7"/>
                <w:smallCaps w:val="0"/>
                <w:color w:val="auto"/>
              </w:rPr>
              <w:t xml:space="preserve"> </w:t>
            </w:r>
            <w:r>
              <w:rPr>
                <w:rStyle w:val="affff7"/>
                <w:smallCaps w:val="0"/>
                <w:color w:val="auto"/>
              </w:rPr>
              <w:t>（</w:t>
            </w:r>
            <w:r w:rsidRPr="00997519">
              <w:rPr>
                <w:rStyle w:val="affff7"/>
                <w:smallCaps w:val="0"/>
                <w:color w:val="auto"/>
              </w:rPr>
              <w:t>PR.PT</w:t>
            </w:r>
            <w:r>
              <w:rPr>
                <w:rStyle w:val="affff7"/>
                <w:smallCaps w:val="0"/>
                <w:color w:val="auto"/>
              </w:rPr>
              <w:t>）</w:t>
            </w:r>
            <w:r w:rsidRPr="00997519">
              <w:rPr>
                <w:rStyle w:val="affff7"/>
                <w:smallCaps w:val="0"/>
                <w:color w:val="auto"/>
              </w:rPr>
              <w:t>:撤回:他の保護カテゴリーに組み込まれる</w:t>
            </w:r>
            <w:r>
              <w:rPr>
                <w:rStyle w:val="affff7"/>
                <w:rFonts w:hint="eastAsia"/>
                <w:smallCaps w:val="0"/>
                <w:color w:val="auto"/>
              </w:rPr>
              <w:t>。</w:t>
            </w:r>
          </w:p>
        </w:tc>
        <w:tc>
          <w:tcPr>
            <w:tcW w:w="2410" w:type="dxa"/>
            <w:shd w:val="clear" w:color="auto" w:fill="auto"/>
          </w:tcPr>
          <w:p w14:paraId="140D9465" w14:textId="77777777" w:rsidR="00B87C2B" w:rsidRPr="00F57A31" w:rsidRDefault="00B87C2B">
            <w:pPr>
              <w:pStyle w:val="affff3"/>
              <w:rPr>
                <w:rStyle w:val="affff7"/>
                <w:smallCaps w:val="0"/>
                <w:color w:val="auto"/>
              </w:rPr>
            </w:pPr>
            <w:r>
              <w:rPr>
                <w:rStyle w:val="affff7"/>
                <w:rFonts w:hint="eastAsia"/>
                <w:smallCaps w:val="0"/>
                <w:color w:val="auto"/>
              </w:rPr>
              <w:t>PR.PT-01:[撤回:PR.PS-04に編入する。]</w:t>
            </w:r>
          </w:p>
        </w:tc>
        <w:tc>
          <w:tcPr>
            <w:tcW w:w="4542" w:type="dxa"/>
            <w:shd w:val="clear" w:color="auto" w:fill="auto"/>
          </w:tcPr>
          <w:p w14:paraId="68029FAC" w14:textId="77777777" w:rsidR="00B87C2B" w:rsidRPr="00F57A31" w:rsidRDefault="00B87C2B">
            <w:pPr>
              <w:pStyle w:val="affff3"/>
              <w:rPr>
                <w:rStyle w:val="affff7"/>
                <w:smallCaps w:val="0"/>
                <w:color w:val="auto"/>
              </w:rPr>
            </w:pPr>
          </w:p>
        </w:tc>
      </w:tr>
      <w:tr w:rsidR="00B87C2B" w:rsidRPr="00F57A31" w14:paraId="0F193002" w14:textId="77777777">
        <w:trPr>
          <w:trHeight w:val="585"/>
        </w:trPr>
        <w:tc>
          <w:tcPr>
            <w:tcW w:w="1555" w:type="dxa"/>
            <w:vMerge/>
            <w:shd w:val="clear" w:color="auto" w:fill="F2CEED" w:themeFill="accent5" w:themeFillTint="33"/>
            <w:noWrap/>
          </w:tcPr>
          <w:p w14:paraId="71FDBE8F" w14:textId="77777777" w:rsidR="00B87C2B" w:rsidRPr="00F57A31" w:rsidRDefault="00B87C2B">
            <w:pPr>
              <w:pStyle w:val="affff3"/>
              <w:rPr>
                <w:rStyle w:val="affff7"/>
                <w:smallCaps w:val="0"/>
                <w:color w:val="auto"/>
              </w:rPr>
            </w:pPr>
          </w:p>
        </w:tc>
        <w:tc>
          <w:tcPr>
            <w:tcW w:w="1842" w:type="dxa"/>
            <w:vMerge/>
            <w:shd w:val="clear" w:color="auto" w:fill="auto"/>
          </w:tcPr>
          <w:p w14:paraId="2E846D69" w14:textId="77777777" w:rsidR="00B87C2B" w:rsidRPr="00F57A31" w:rsidRDefault="00B87C2B">
            <w:pPr>
              <w:pStyle w:val="affff3"/>
              <w:rPr>
                <w:rStyle w:val="affff7"/>
                <w:smallCaps w:val="0"/>
                <w:color w:val="auto"/>
              </w:rPr>
            </w:pPr>
          </w:p>
        </w:tc>
        <w:tc>
          <w:tcPr>
            <w:tcW w:w="2410" w:type="dxa"/>
            <w:shd w:val="clear" w:color="auto" w:fill="auto"/>
          </w:tcPr>
          <w:p w14:paraId="2966198E" w14:textId="77777777" w:rsidR="00B87C2B" w:rsidRPr="00F57A31" w:rsidRDefault="00B87C2B">
            <w:pPr>
              <w:pStyle w:val="affff3"/>
              <w:rPr>
                <w:rStyle w:val="affff7"/>
                <w:smallCaps w:val="0"/>
                <w:color w:val="auto"/>
              </w:rPr>
            </w:pPr>
            <w:r>
              <w:rPr>
                <w:rStyle w:val="affff7"/>
                <w:rFonts w:hint="eastAsia"/>
                <w:smallCaps w:val="0"/>
                <w:color w:val="auto"/>
              </w:rPr>
              <w:t>PR.PT-02:[撤回:PR.DS-01、PR.PS-01に編入する。]</w:t>
            </w:r>
          </w:p>
        </w:tc>
        <w:tc>
          <w:tcPr>
            <w:tcW w:w="4542" w:type="dxa"/>
            <w:shd w:val="clear" w:color="auto" w:fill="auto"/>
          </w:tcPr>
          <w:p w14:paraId="4CEF3035" w14:textId="77777777" w:rsidR="00B87C2B" w:rsidRPr="00F57A31" w:rsidRDefault="00B87C2B">
            <w:pPr>
              <w:pStyle w:val="affff3"/>
              <w:rPr>
                <w:rStyle w:val="affff7"/>
                <w:smallCaps w:val="0"/>
                <w:color w:val="auto"/>
              </w:rPr>
            </w:pPr>
          </w:p>
        </w:tc>
      </w:tr>
      <w:tr w:rsidR="00B87C2B" w:rsidRPr="00F57A31" w14:paraId="464E9C12" w14:textId="77777777">
        <w:trPr>
          <w:trHeight w:val="585"/>
        </w:trPr>
        <w:tc>
          <w:tcPr>
            <w:tcW w:w="1555" w:type="dxa"/>
            <w:vMerge/>
            <w:shd w:val="clear" w:color="auto" w:fill="F2CEED" w:themeFill="accent5" w:themeFillTint="33"/>
            <w:noWrap/>
          </w:tcPr>
          <w:p w14:paraId="54536C88" w14:textId="77777777" w:rsidR="00B87C2B" w:rsidRPr="00F57A31" w:rsidRDefault="00B87C2B">
            <w:pPr>
              <w:pStyle w:val="affff3"/>
              <w:rPr>
                <w:rStyle w:val="affff7"/>
                <w:smallCaps w:val="0"/>
                <w:color w:val="auto"/>
              </w:rPr>
            </w:pPr>
          </w:p>
        </w:tc>
        <w:tc>
          <w:tcPr>
            <w:tcW w:w="1842" w:type="dxa"/>
            <w:vMerge/>
            <w:shd w:val="clear" w:color="auto" w:fill="auto"/>
          </w:tcPr>
          <w:p w14:paraId="1F7772E7" w14:textId="77777777" w:rsidR="00B87C2B" w:rsidRPr="00F57A31" w:rsidRDefault="00B87C2B">
            <w:pPr>
              <w:pStyle w:val="affff3"/>
              <w:rPr>
                <w:rStyle w:val="affff7"/>
                <w:smallCaps w:val="0"/>
                <w:color w:val="auto"/>
              </w:rPr>
            </w:pPr>
          </w:p>
        </w:tc>
        <w:tc>
          <w:tcPr>
            <w:tcW w:w="2410" w:type="dxa"/>
            <w:shd w:val="clear" w:color="auto" w:fill="auto"/>
          </w:tcPr>
          <w:p w14:paraId="447FC50F" w14:textId="77777777" w:rsidR="00B87C2B" w:rsidRPr="00F57A31" w:rsidRDefault="00B87C2B">
            <w:pPr>
              <w:pStyle w:val="affff3"/>
              <w:rPr>
                <w:rStyle w:val="affff7"/>
                <w:smallCaps w:val="0"/>
                <w:color w:val="auto"/>
              </w:rPr>
            </w:pPr>
            <w:r>
              <w:rPr>
                <w:rStyle w:val="affff7"/>
                <w:rFonts w:hint="eastAsia"/>
                <w:smallCaps w:val="0"/>
                <w:color w:val="auto"/>
              </w:rPr>
              <w:t>PR.PT-03:[撤回:PR.PS-01に編入する。]</w:t>
            </w:r>
          </w:p>
        </w:tc>
        <w:tc>
          <w:tcPr>
            <w:tcW w:w="4542" w:type="dxa"/>
            <w:shd w:val="clear" w:color="auto" w:fill="auto"/>
          </w:tcPr>
          <w:p w14:paraId="74B7B2AD" w14:textId="77777777" w:rsidR="00B87C2B" w:rsidRPr="00F57A31" w:rsidRDefault="00B87C2B">
            <w:pPr>
              <w:pStyle w:val="affff3"/>
              <w:rPr>
                <w:rStyle w:val="affff7"/>
                <w:smallCaps w:val="0"/>
                <w:color w:val="auto"/>
              </w:rPr>
            </w:pPr>
          </w:p>
        </w:tc>
      </w:tr>
      <w:tr w:rsidR="00B87C2B" w:rsidRPr="00F57A31" w14:paraId="22E68983" w14:textId="77777777">
        <w:trPr>
          <w:trHeight w:val="585"/>
        </w:trPr>
        <w:tc>
          <w:tcPr>
            <w:tcW w:w="1555" w:type="dxa"/>
            <w:vMerge/>
            <w:shd w:val="clear" w:color="auto" w:fill="F2CEED" w:themeFill="accent5" w:themeFillTint="33"/>
            <w:noWrap/>
          </w:tcPr>
          <w:p w14:paraId="50C636E1" w14:textId="77777777" w:rsidR="00B87C2B" w:rsidRPr="00F57A31" w:rsidRDefault="00B87C2B">
            <w:pPr>
              <w:pStyle w:val="affff3"/>
              <w:rPr>
                <w:rStyle w:val="affff7"/>
                <w:smallCaps w:val="0"/>
                <w:color w:val="auto"/>
              </w:rPr>
            </w:pPr>
          </w:p>
        </w:tc>
        <w:tc>
          <w:tcPr>
            <w:tcW w:w="1842" w:type="dxa"/>
            <w:vMerge/>
            <w:shd w:val="clear" w:color="auto" w:fill="auto"/>
          </w:tcPr>
          <w:p w14:paraId="5F34357F" w14:textId="77777777" w:rsidR="00B87C2B" w:rsidRPr="00F57A31" w:rsidRDefault="00B87C2B">
            <w:pPr>
              <w:pStyle w:val="affff3"/>
              <w:rPr>
                <w:rStyle w:val="affff7"/>
                <w:smallCaps w:val="0"/>
                <w:color w:val="auto"/>
              </w:rPr>
            </w:pPr>
          </w:p>
        </w:tc>
        <w:tc>
          <w:tcPr>
            <w:tcW w:w="2410" w:type="dxa"/>
            <w:shd w:val="clear" w:color="auto" w:fill="auto"/>
          </w:tcPr>
          <w:p w14:paraId="70F52838" w14:textId="77777777" w:rsidR="00B87C2B" w:rsidRPr="00F57A31" w:rsidRDefault="00B87C2B">
            <w:pPr>
              <w:pStyle w:val="affff3"/>
              <w:rPr>
                <w:rStyle w:val="affff7"/>
                <w:smallCaps w:val="0"/>
                <w:color w:val="auto"/>
              </w:rPr>
            </w:pPr>
            <w:r>
              <w:rPr>
                <w:rStyle w:val="affff7"/>
                <w:rFonts w:hint="eastAsia"/>
                <w:smallCaps w:val="0"/>
                <w:color w:val="auto"/>
              </w:rPr>
              <w:t>PR.PT-04:[撤回:PR.AA-06、PR.IR-01に編入する。]</w:t>
            </w:r>
          </w:p>
        </w:tc>
        <w:tc>
          <w:tcPr>
            <w:tcW w:w="4542" w:type="dxa"/>
            <w:shd w:val="clear" w:color="auto" w:fill="auto"/>
          </w:tcPr>
          <w:p w14:paraId="0814D971" w14:textId="77777777" w:rsidR="00B87C2B" w:rsidRPr="00F57A31" w:rsidRDefault="00B87C2B">
            <w:pPr>
              <w:pStyle w:val="affff3"/>
              <w:rPr>
                <w:rStyle w:val="affff7"/>
                <w:smallCaps w:val="0"/>
                <w:color w:val="auto"/>
              </w:rPr>
            </w:pPr>
          </w:p>
        </w:tc>
      </w:tr>
      <w:tr w:rsidR="00B87C2B" w:rsidRPr="00F57A31" w14:paraId="52D9B6AE" w14:textId="77777777">
        <w:trPr>
          <w:trHeight w:val="585"/>
        </w:trPr>
        <w:tc>
          <w:tcPr>
            <w:tcW w:w="1555" w:type="dxa"/>
            <w:vMerge/>
            <w:shd w:val="clear" w:color="auto" w:fill="F2CEED" w:themeFill="accent5" w:themeFillTint="33"/>
            <w:noWrap/>
          </w:tcPr>
          <w:p w14:paraId="013628AE" w14:textId="77777777" w:rsidR="00B87C2B" w:rsidRPr="00F57A31" w:rsidRDefault="00B87C2B">
            <w:pPr>
              <w:pStyle w:val="affff3"/>
              <w:rPr>
                <w:rStyle w:val="affff7"/>
                <w:smallCaps w:val="0"/>
                <w:color w:val="auto"/>
              </w:rPr>
            </w:pPr>
          </w:p>
        </w:tc>
        <w:tc>
          <w:tcPr>
            <w:tcW w:w="1842" w:type="dxa"/>
            <w:vMerge/>
            <w:shd w:val="clear" w:color="auto" w:fill="auto"/>
          </w:tcPr>
          <w:p w14:paraId="15C356A2" w14:textId="77777777" w:rsidR="00B87C2B" w:rsidRPr="00F57A31" w:rsidRDefault="00B87C2B">
            <w:pPr>
              <w:pStyle w:val="affff3"/>
              <w:rPr>
                <w:rStyle w:val="affff7"/>
                <w:smallCaps w:val="0"/>
                <w:color w:val="auto"/>
              </w:rPr>
            </w:pPr>
          </w:p>
        </w:tc>
        <w:tc>
          <w:tcPr>
            <w:tcW w:w="2410" w:type="dxa"/>
            <w:shd w:val="clear" w:color="auto" w:fill="auto"/>
          </w:tcPr>
          <w:p w14:paraId="01DF39E8" w14:textId="77777777" w:rsidR="00B87C2B" w:rsidRPr="00F57A31" w:rsidRDefault="00B87C2B">
            <w:pPr>
              <w:pStyle w:val="affff3"/>
              <w:rPr>
                <w:rStyle w:val="affff7"/>
                <w:smallCaps w:val="0"/>
                <w:color w:val="auto"/>
              </w:rPr>
            </w:pPr>
            <w:r>
              <w:rPr>
                <w:rStyle w:val="affff7"/>
                <w:rFonts w:hint="eastAsia"/>
                <w:smallCaps w:val="0"/>
                <w:color w:val="auto"/>
              </w:rPr>
              <w:t>PR.PT-05:[撤回:PR.IR-03に移動する。]</w:t>
            </w:r>
          </w:p>
        </w:tc>
        <w:tc>
          <w:tcPr>
            <w:tcW w:w="4542" w:type="dxa"/>
            <w:shd w:val="clear" w:color="auto" w:fill="auto"/>
          </w:tcPr>
          <w:p w14:paraId="6BBD28F9" w14:textId="77777777" w:rsidR="00B87C2B" w:rsidRPr="00F57A31" w:rsidRDefault="00B87C2B">
            <w:pPr>
              <w:pStyle w:val="affff3"/>
              <w:rPr>
                <w:rStyle w:val="affff7"/>
                <w:smallCaps w:val="0"/>
                <w:color w:val="auto"/>
              </w:rPr>
            </w:pPr>
          </w:p>
        </w:tc>
      </w:tr>
      <w:tr w:rsidR="00B87C2B" w:rsidRPr="00F57A31" w14:paraId="73AFA8B9" w14:textId="77777777">
        <w:trPr>
          <w:trHeight w:val="600"/>
        </w:trPr>
        <w:tc>
          <w:tcPr>
            <w:tcW w:w="1555" w:type="dxa"/>
            <w:vMerge w:val="restart"/>
            <w:shd w:val="clear" w:color="auto" w:fill="FFD85B"/>
            <w:hideMark/>
          </w:tcPr>
          <w:p w14:paraId="05421ED6" w14:textId="77777777" w:rsidR="00B87C2B" w:rsidRPr="00F57A31" w:rsidRDefault="00B87C2B">
            <w:pPr>
              <w:pStyle w:val="affff3"/>
              <w:rPr>
                <w:rStyle w:val="affff7"/>
                <w:smallCaps w:val="0"/>
                <w:color w:val="auto"/>
              </w:rPr>
            </w:pPr>
            <w:r w:rsidRPr="00337FE6">
              <w:rPr>
                <w:rStyle w:val="affff7"/>
                <w:rFonts w:hint="eastAsia"/>
                <w:smallCaps w:val="0"/>
                <w:color w:val="auto"/>
              </w:rPr>
              <w:t>検知</w:t>
            </w:r>
            <w:r w:rsidRPr="00F57A31">
              <w:rPr>
                <w:rStyle w:val="affff7"/>
                <w:smallCaps w:val="0"/>
                <w:color w:val="auto"/>
              </w:rPr>
              <w:t>（DE）:サイバーセキュリティ攻撃や侵害の可能性を発見し、分析する。</w:t>
            </w:r>
          </w:p>
        </w:tc>
        <w:tc>
          <w:tcPr>
            <w:tcW w:w="1842" w:type="dxa"/>
            <w:vMerge w:val="restart"/>
            <w:shd w:val="clear" w:color="auto" w:fill="auto"/>
            <w:hideMark/>
          </w:tcPr>
          <w:p w14:paraId="54A5A140" w14:textId="77777777" w:rsidR="00B87C2B" w:rsidRPr="00F57A31" w:rsidRDefault="00B87C2B">
            <w:pPr>
              <w:pStyle w:val="affff3"/>
              <w:rPr>
                <w:rStyle w:val="affff7"/>
                <w:smallCaps w:val="0"/>
                <w:color w:val="auto"/>
              </w:rPr>
            </w:pPr>
            <w:r w:rsidRPr="00F57A31">
              <w:rPr>
                <w:rStyle w:val="affff7"/>
                <w:smallCaps w:val="0"/>
                <w:color w:val="auto"/>
              </w:rPr>
              <w:t>継続的モニタリング（DE.CM）:異常、侵害の指標、その</w:t>
            </w:r>
            <w:r>
              <w:rPr>
                <w:rStyle w:val="affff7"/>
                <w:smallCaps w:val="0"/>
                <w:color w:val="auto"/>
              </w:rPr>
              <w:t>ほか</w:t>
            </w:r>
            <w:r w:rsidRPr="00F57A31">
              <w:rPr>
                <w:rStyle w:val="affff7"/>
                <w:smallCaps w:val="0"/>
                <w:color w:val="auto"/>
              </w:rPr>
              <w:t>の潜在的な有害事象を発見するために資産を監視する。</w:t>
            </w:r>
          </w:p>
        </w:tc>
        <w:tc>
          <w:tcPr>
            <w:tcW w:w="2410" w:type="dxa"/>
            <w:vMerge w:val="restart"/>
            <w:shd w:val="clear" w:color="auto" w:fill="auto"/>
            <w:noWrap/>
            <w:hideMark/>
          </w:tcPr>
          <w:p w14:paraId="71280637" w14:textId="77777777" w:rsidR="00B87C2B" w:rsidRPr="00F57A31" w:rsidRDefault="00B87C2B">
            <w:pPr>
              <w:pStyle w:val="affff3"/>
              <w:rPr>
                <w:rStyle w:val="affff7"/>
                <w:smallCaps w:val="0"/>
                <w:color w:val="auto"/>
              </w:rPr>
            </w:pPr>
            <w:r w:rsidRPr="00F57A31">
              <w:rPr>
                <w:rStyle w:val="affff7"/>
                <w:smallCaps w:val="0"/>
                <w:color w:val="auto"/>
              </w:rPr>
              <w:t>DE.CM-01:ネットワークとネットワークサービスは、潜在的に有害な事象を発見するために監視される。</w:t>
            </w:r>
            <w:r w:rsidRPr="00F57A31">
              <w:rPr>
                <w:rStyle w:val="affff7"/>
                <w:smallCaps w:val="0"/>
                <w:color w:val="auto"/>
              </w:rPr>
              <w:br w:type="column"/>
            </w:r>
          </w:p>
        </w:tc>
        <w:tc>
          <w:tcPr>
            <w:tcW w:w="4542" w:type="dxa"/>
            <w:shd w:val="clear" w:color="auto" w:fill="auto"/>
            <w:hideMark/>
          </w:tcPr>
          <w:p w14:paraId="27835063" w14:textId="77777777" w:rsidR="00B87C2B" w:rsidRPr="00F57A31" w:rsidRDefault="00B87C2B">
            <w:pPr>
              <w:pStyle w:val="affff3"/>
              <w:rPr>
                <w:rStyle w:val="affff7"/>
                <w:smallCaps w:val="0"/>
                <w:color w:val="auto"/>
              </w:rPr>
            </w:pPr>
            <w:r w:rsidRPr="00F57A31">
              <w:rPr>
                <w:rStyle w:val="affff7"/>
                <w:smallCaps w:val="0"/>
                <w:color w:val="auto"/>
              </w:rPr>
              <w:br w:type="column"/>
              <w:t>例1:DNS、BGP、およびその</w:t>
            </w:r>
            <w:r>
              <w:rPr>
                <w:rStyle w:val="affff7"/>
                <w:smallCaps w:val="0"/>
                <w:color w:val="auto"/>
              </w:rPr>
              <w:t>ほか</w:t>
            </w:r>
            <w:r w:rsidRPr="00F57A31">
              <w:rPr>
                <w:rStyle w:val="affff7"/>
                <w:smallCaps w:val="0"/>
                <w:color w:val="auto"/>
              </w:rPr>
              <w:t>のネットワークサービスで有害事象を監視する。</w:t>
            </w:r>
          </w:p>
        </w:tc>
      </w:tr>
      <w:tr w:rsidR="00B87C2B" w:rsidRPr="00F57A31" w14:paraId="1F7FEFF1" w14:textId="77777777">
        <w:trPr>
          <w:trHeight w:val="665"/>
        </w:trPr>
        <w:tc>
          <w:tcPr>
            <w:tcW w:w="1555" w:type="dxa"/>
            <w:vMerge/>
            <w:shd w:val="clear" w:color="auto" w:fill="FFD85B"/>
            <w:noWrap/>
            <w:hideMark/>
          </w:tcPr>
          <w:p w14:paraId="34E8BB57" w14:textId="77777777" w:rsidR="00B87C2B" w:rsidRPr="00F57A31" w:rsidRDefault="00B87C2B">
            <w:pPr>
              <w:pStyle w:val="affff3"/>
              <w:rPr>
                <w:rStyle w:val="affff7"/>
                <w:smallCaps w:val="0"/>
                <w:color w:val="auto"/>
              </w:rPr>
            </w:pPr>
          </w:p>
        </w:tc>
        <w:tc>
          <w:tcPr>
            <w:tcW w:w="1842" w:type="dxa"/>
            <w:vMerge/>
            <w:shd w:val="clear" w:color="auto" w:fill="auto"/>
            <w:hideMark/>
          </w:tcPr>
          <w:p w14:paraId="5F67D571" w14:textId="77777777" w:rsidR="00B87C2B" w:rsidRPr="00F57A31" w:rsidRDefault="00B87C2B">
            <w:pPr>
              <w:pStyle w:val="affff3"/>
              <w:rPr>
                <w:rStyle w:val="affff7"/>
                <w:smallCaps w:val="0"/>
                <w:color w:val="auto"/>
              </w:rPr>
            </w:pPr>
          </w:p>
        </w:tc>
        <w:tc>
          <w:tcPr>
            <w:tcW w:w="2410" w:type="dxa"/>
            <w:vMerge/>
            <w:shd w:val="clear" w:color="auto" w:fill="auto"/>
            <w:hideMark/>
          </w:tcPr>
          <w:p w14:paraId="2D742BEA" w14:textId="77777777" w:rsidR="00B87C2B" w:rsidRPr="00F57A31" w:rsidRDefault="00B87C2B">
            <w:pPr>
              <w:pStyle w:val="affff3"/>
              <w:rPr>
                <w:rStyle w:val="affff7"/>
                <w:smallCaps w:val="0"/>
                <w:color w:val="auto"/>
              </w:rPr>
            </w:pPr>
          </w:p>
        </w:tc>
        <w:tc>
          <w:tcPr>
            <w:tcW w:w="4542" w:type="dxa"/>
            <w:shd w:val="clear" w:color="auto" w:fill="auto"/>
            <w:hideMark/>
          </w:tcPr>
          <w:p w14:paraId="5CC57E02" w14:textId="77777777" w:rsidR="00B87C2B" w:rsidRPr="00F57A31" w:rsidRDefault="00B87C2B">
            <w:pPr>
              <w:pStyle w:val="affff3"/>
              <w:rPr>
                <w:rStyle w:val="affff7"/>
                <w:smallCaps w:val="0"/>
                <w:color w:val="auto"/>
              </w:rPr>
            </w:pPr>
            <w:r w:rsidRPr="00F57A31">
              <w:rPr>
                <w:rStyle w:val="affff7"/>
                <w:smallCaps w:val="0"/>
                <w:color w:val="auto"/>
              </w:rPr>
              <w:br w:type="column"/>
              <w:t>例2:有線および無線ネットワークを監視して、許可されていないエンドポイントからの接続を確認する。</w:t>
            </w:r>
          </w:p>
        </w:tc>
      </w:tr>
      <w:tr w:rsidR="00B87C2B" w:rsidRPr="00F57A31" w14:paraId="4E0C3608" w14:textId="77777777">
        <w:trPr>
          <w:trHeight w:val="855"/>
        </w:trPr>
        <w:tc>
          <w:tcPr>
            <w:tcW w:w="1555" w:type="dxa"/>
            <w:vMerge/>
            <w:shd w:val="clear" w:color="auto" w:fill="FFD85B"/>
            <w:noWrap/>
            <w:hideMark/>
          </w:tcPr>
          <w:p w14:paraId="0A24A288" w14:textId="77777777" w:rsidR="00B87C2B" w:rsidRPr="00F57A31" w:rsidRDefault="00B87C2B">
            <w:pPr>
              <w:pStyle w:val="affff3"/>
              <w:rPr>
                <w:rStyle w:val="affff7"/>
                <w:smallCaps w:val="0"/>
                <w:color w:val="auto"/>
              </w:rPr>
            </w:pPr>
          </w:p>
        </w:tc>
        <w:tc>
          <w:tcPr>
            <w:tcW w:w="1842" w:type="dxa"/>
            <w:vMerge/>
            <w:shd w:val="clear" w:color="auto" w:fill="auto"/>
            <w:hideMark/>
          </w:tcPr>
          <w:p w14:paraId="3A7BF4CD" w14:textId="77777777" w:rsidR="00B87C2B" w:rsidRPr="00F57A31" w:rsidRDefault="00B87C2B">
            <w:pPr>
              <w:pStyle w:val="affff3"/>
              <w:rPr>
                <w:rStyle w:val="affff7"/>
                <w:smallCaps w:val="0"/>
                <w:color w:val="auto"/>
              </w:rPr>
            </w:pPr>
          </w:p>
        </w:tc>
        <w:tc>
          <w:tcPr>
            <w:tcW w:w="2410" w:type="dxa"/>
            <w:vMerge/>
            <w:shd w:val="clear" w:color="auto" w:fill="auto"/>
            <w:hideMark/>
          </w:tcPr>
          <w:p w14:paraId="406B3B8F" w14:textId="77777777" w:rsidR="00B87C2B" w:rsidRPr="00F57A31" w:rsidRDefault="00B87C2B">
            <w:pPr>
              <w:pStyle w:val="affff3"/>
              <w:rPr>
                <w:rStyle w:val="affff7"/>
                <w:smallCaps w:val="0"/>
                <w:color w:val="auto"/>
              </w:rPr>
            </w:pPr>
          </w:p>
        </w:tc>
        <w:tc>
          <w:tcPr>
            <w:tcW w:w="4542" w:type="dxa"/>
            <w:shd w:val="clear" w:color="auto" w:fill="auto"/>
            <w:hideMark/>
          </w:tcPr>
          <w:p w14:paraId="6CD8A3AE" w14:textId="77777777" w:rsidR="00B87C2B" w:rsidRPr="00F57A31" w:rsidRDefault="00B87C2B">
            <w:pPr>
              <w:pStyle w:val="affff3"/>
              <w:rPr>
                <w:rStyle w:val="affff7"/>
                <w:smallCaps w:val="0"/>
                <w:color w:val="auto"/>
              </w:rPr>
            </w:pPr>
            <w:r w:rsidRPr="00F57A31">
              <w:rPr>
                <w:rStyle w:val="affff7"/>
                <w:smallCaps w:val="0"/>
                <w:color w:val="auto"/>
              </w:rPr>
              <w:br w:type="column"/>
              <w:t>例3:許可されていないワイヤレスネットワークまたは不正なワイヤレスネットワークのための施設を監視する。</w:t>
            </w:r>
          </w:p>
        </w:tc>
      </w:tr>
      <w:tr w:rsidR="00B87C2B" w:rsidRPr="00F57A31" w14:paraId="3D6871F4" w14:textId="77777777">
        <w:trPr>
          <w:trHeight w:val="413"/>
        </w:trPr>
        <w:tc>
          <w:tcPr>
            <w:tcW w:w="1555" w:type="dxa"/>
            <w:vMerge/>
            <w:shd w:val="clear" w:color="auto" w:fill="FFD85B"/>
            <w:noWrap/>
            <w:hideMark/>
          </w:tcPr>
          <w:p w14:paraId="4581B96E" w14:textId="77777777" w:rsidR="00B87C2B" w:rsidRPr="00F57A31" w:rsidRDefault="00B87C2B">
            <w:pPr>
              <w:pStyle w:val="affff3"/>
              <w:rPr>
                <w:rStyle w:val="affff7"/>
                <w:smallCaps w:val="0"/>
                <w:color w:val="auto"/>
              </w:rPr>
            </w:pPr>
          </w:p>
        </w:tc>
        <w:tc>
          <w:tcPr>
            <w:tcW w:w="1842" w:type="dxa"/>
            <w:vMerge/>
            <w:shd w:val="clear" w:color="auto" w:fill="auto"/>
            <w:hideMark/>
          </w:tcPr>
          <w:p w14:paraId="1CB399B7" w14:textId="77777777" w:rsidR="00B87C2B" w:rsidRPr="00F57A31" w:rsidRDefault="00B87C2B">
            <w:pPr>
              <w:pStyle w:val="affff3"/>
              <w:rPr>
                <w:rStyle w:val="affff7"/>
                <w:smallCaps w:val="0"/>
                <w:color w:val="auto"/>
              </w:rPr>
            </w:pPr>
          </w:p>
        </w:tc>
        <w:tc>
          <w:tcPr>
            <w:tcW w:w="2410" w:type="dxa"/>
            <w:vMerge/>
            <w:shd w:val="clear" w:color="auto" w:fill="auto"/>
            <w:hideMark/>
          </w:tcPr>
          <w:p w14:paraId="311CB269" w14:textId="77777777" w:rsidR="00B87C2B" w:rsidRPr="00F57A31" w:rsidRDefault="00B87C2B">
            <w:pPr>
              <w:pStyle w:val="affff3"/>
              <w:rPr>
                <w:rStyle w:val="affff7"/>
                <w:smallCaps w:val="0"/>
                <w:color w:val="auto"/>
              </w:rPr>
            </w:pPr>
          </w:p>
        </w:tc>
        <w:tc>
          <w:tcPr>
            <w:tcW w:w="4542" w:type="dxa"/>
            <w:shd w:val="clear" w:color="auto" w:fill="auto"/>
            <w:hideMark/>
          </w:tcPr>
          <w:p w14:paraId="34F53113" w14:textId="77777777" w:rsidR="00B87C2B" w:rsidRPr="00F57A31" w:rsidRDefault="00B87C2B">
            <w:pPr>
              <w:pStyle w:val="affff3"/>
              <w:rPr>
                <w:rStyle w:val="affff7"/>
                <w:smallCaps w:val="0"/>
                <w:color w:val="auto"/>
              </w:rPr>
            </w:pPr>
            <w:r w:rsidRPr="00F57A31">
              <w:rPr>
                <w:rStyle w:val="affff7"/>
                <w:smallCaps w:val="0"/>
                <w:color w:val="auto"/>
              </w:rPr>
              <w:br w:type="column"/>
              <w:t>例4:実際のネットワークフローをベースラインと比較して、偏差を検出する。</w:t>
            </w:r>
          </w:p>
        </w:tc>
      </w:tr>
      <w:tr w:rsidR="00B87C2B" w:rsidRPr="00F57A31" w14:paraId="6AD6F2F4" w14:textId="77777777">
        <w:trPr>
          <w:trHeight w:val="601"/>
        </w:trPr>
        <w:tc>
          <w:tcPr>
            <w:tcW w:w="1555" w:type="dxa"/>
            <w:vMerge/>
            <w:shd w:val="clear" w:color="auto" w:fill="FFD85B"/>
            <w:noWrap/>
            <w:hideMark/>
          </w:tcPr>
          <w:p w14:paraId="6AE8857D" w14:textId="77777777" w:rsidR="00B87C2B" w:rsidRPr="00F57A31" w:rsidRDefault="00B87C2B">
            <w:pPr>
              <w:pStyle w:val="affff3"/>
              <w:rPr>
                <w:rStyle w:val="affff7"/>
                <w:smallCaps w:val="0"/>
                <w:color w:val="auto"/>
              </w:rPr>
            </w:pPr>
          </w:p>
        </w:tc>
        <w:tc>
          <w:tcPr>
            <w:tcW w:w="1842" w:type="dxa"/>
            <w:vMerge/>
            <w:shd w:val="clear" w:color="auto" w:fill="auto"/>
            <w:hideMark/>
          </w:tcPr>
          <w:p w14:paraId="7556032B" w14:textId="77777777" w:rsidR="00B87C2B" w:rsidRPr="00F57A31" w:rsidRDefault="00B87C2B">
            <w:pPr>
              <w:pStyle w:val="affff3"/>
              <w:rPr>
                <w:rStyle w:val="affff7"/>
                <w:smallCaps w:val="0"/>
                <w:color w:val="auto"/>
              </w:rPr>
            </w:pPr>
          </w:p>
        </w:tc>
        <w:tc>
          <w:tcPr>
            <w:tcW w:w="2410" w:type="dxa"/>
            <w:vMerge/>
            <w:shd w:val="clear" w:color="auto" w:fill="auto"/>
            <w:hideMark/>
          </w:tcPr>
          <w:p w14:paraId="7FC48513" w14:textId="77777777" w:rsidR="00B87C2B" w:rsidRPr="00F57A31" w:rsidRDefault="00B87C2B">
            <w:pPr>
              <w:pStyle w:val="affff3"/>
              <w:rPr>
                <w:rStyle w:val="affff7"/>
                <w:smallCaps w:val="0"/>
                <w:color w:val="auto"/>
              </w:rPr>
            </w:pPr>
          </w:p>
        </w:tc>
        <w:tc>
          <w:tcPr>
            <w:tcW w:w="4542" w:type="dxa"/>
            <w:shd w:val="clear" w:color="auto" w:fill="auto"/>
            <w:hideMark/>
          </w:tcPr>
          <w:p w14:paraId="31321EDE" w14:textId="77777777" w:rsidR="00B87C2B" w:rsidRPr="00F57A31" w:rsidRDefault="00B87C2B">
            <w:pPr>
              <w:pStyle w:val="affff3"/>
              <w:rPr>
                <w:rStyle w:val="affff7"/>
                <w:smallCaps w:val="0"/>
                <w:color w:val="auto"/>
              </w:rPr>
            </w:pPr>
            <w:r w:rsidRPr="00F57A31">
              <w:rPr>
                <w:rStyle w:val="affff7"/>
                <w:smallCaps w:val="0"/>
                <w:color w:val="auto"/>
              </w:rPr>
              <w:t>例5:ネットワーク通信を監視して、ゼロトラストの目的でセキュリティ体制の変更を特定する。</w:t>
            </w:r>
          </w:p>
        </w:tc>
      </w:tr>
      <w:tr w:rsidR="00B87C2B" w:rsidRPr="00F57A31" w14:paraId="4A398070" w14:textId="77777777">
        <w:trPr>
          <w:trHeight w:val="1135"/>
        </w:trPr>
        <w:tc>
          <w:tcPr>
            <w:tcW w:w="1555" w:type="dxa"/>
            <w:vMerge/>
            <w:shd w:val="clear" w:color="auto" w:fill="FFD85B"/>
            <w:noWrap/>
            <w:hideMark/>
          </w:tcPr>
          <w:p w14:paraId="53335F58"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74DD919A"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7327AA97" w14:textId="77777777" w:rsidR="00B87C2B" w:rsidRPr="00F57A31" w:rsidRDefault="00B87C2B">
            <w:pPr>
              <w:pStyle w:val="affff3"/>
              <w:rPr>
                <w:rStyle w:val="affff7"/>
                <w:smallCaps w:val="0"/>
                <w:color w:val="auto"/>
              </w:rPr>
            </w:pPr>
            <w:r w:rsidRPr="00F57A31">
              <w:rPr>
                <w:rStyle w:val="affff7"/>
                <w:smallCaps w:val="0"/>
                <w:color w:val="auto"/>
              </w:rPr>
              <w:t>DE.CM-02:潜在的に有害な事象を発見するために、物理的環境をモニターする。</w:t>
            </w:r>
          </w:p>
        </w:tc>
        <w:tc>
          <w:tcPr>
            <w:tcW w:w="4542" w:type="dxa"/>
            <w:shd w:val="clear" w:color="auto" w:fill="auto"/>
            <w:hideMark/>
          </w:tcPr>
          <w:p w14:paraId="53C8678D" w14:textId="77777777" w:rsidR="00B87C2B" w:rsidRPr="00F57A31" w:rsidRDefault="00B87C2B">
            <w:pPr>
              <w:pStyle w:val="affff3"/>
              <w:rPr>
                <w:rStyle w:val="affff7"/>
                <w:smallCaps w:val="0"/>
                <w:color w:val="auto"/>
              </w:rPr>
            </w:pPr>
            <w:r w:rsidRPr="00F57A31">
              <w:rPr>
                <w:rStyle w:val="affff7"/>
                <w:smallCaps w:val="0"/>
                <w:color w:val="auto"/>
              </w:rPr>
              <w:t>例1:物理的なアクセス制御システム</w:t>
            </w:r>
            <w:r>
              <w:rPr>
                <w:rStyle w:val="affff7"/>
                <w:smallCaps w:val="0"/>
                <w:color w:val="auto"/>
              </w:rPr>
              <w:t>（</w:t>
            </w:r>
            <w:r w:rsidRPr="00F57A31">
              <w:rPr>
                <w:rStyle w:val="affff7"/>
                <w:smallCaps w:val="0"/>
                <w:color w:val="auto"/>
              </w:rPr>
              <w:t>バッジリーダーなど</w:t>
            </w:r>
            <w:r>
              <w:rPr>
                <w:rStyle w:val="affff7"/>
                <w:smallCaps w:val="0"/>
                <w:color w:val="auto"/>
              </w:rPr>
              <w:t>）</w:t>
            </w:r>
            <w:r w:rsidRPr="00F57A31">
              <w:rPr>
                <w:rStyle w:val="affff7"/>
                <w:smallCaps w:val="0"/>
                <w:color w:val="auto"/>
              </w:rPr>
              <w:t>からのログを監視して、異常なアクセスパターン</w:t>
            </w:r>
            <w:r>
              <w:rPr>
                <w:rStyle w:val="affff7"/>
                <w:smallCaps w:val="0"/>
                <w:color w:val="auto"/>
              </w:rPr>
              <w:t>（</w:t>
            </w:r>
            <w:r w:rsidRPr="00F57A31">
              <w:rPr>
                <w:rStyle w:val="affff7"/>
                <w:smallCaps w:val="0"/>
                <w:color w:val="auto"/>
              </w:rPr>
              <w:t>標準からの逸脱など</w:t>
            </w:r>
            <w:r>
              <w:rPr>
                <w:rStyle w:val="affff7"/>
                <w:smallCaps w:val="0"/>
                <w:color w:val="auto"/>
              </w:rPr>
              <w:t>）</w:t>
            </w:r>
            <w:r w:rsidRPr="00F57A31">
              <w:rPr>
                <w:rStyle w:val="affff7"/>
                <w:smallCaps w:val="0"/>
                <w:color w:val="auto"/>
              </w:rPr>
              <w:t>と失敗したアクセス試行を見つける。</w:t>
            </w:r>
          </w:p>
        </w:tc>
      </w:tr>
      <w:tr w:rsidR="00B87C2B" w:rsidRPr="00F57A31" w14:paraId="36EF30E3" w14:textId="77777777">
        <w:trPr>
          <w:trHeight w:val="688"/>
        </w:trPr>
        <w:tc>
          <w:tcPr>
            <w:tcW w:w="1555" w:type="dxa"/>
            <w:vMerge/>
            <w:shd w:val="clear" w:color="auto" w:fill="FFD85B"/>
            <w:noWrap/>
            <w:hideMark/>
          </w:tcPr>
          <w:p w14:paraId="1B0117F7" w14:textId="77777777" w:rsidR="00B87C2B" w:rsidRPr="00F57A31" w:rsidRDefault="00B87C2B">
            <w:pPr>
              <w:pStyle w:val="affff3"/>
              <w:rPr>
                <w:rStyle w:val="affff7"/>
                <w:smallCaps w:val="0"/>
                <w:color w:val="auto"/>
              </w:rPr>
            </w:pPr>
          </w:p>
        </w:tc>
        <w:tc>
          <w:tcPr>
            <w:tcW w:w="1842" w:type="dxa"/>
            <w:vMerge/>
            <w:shd w:val="clear" w:color="auto" w:fill="auto"/>
            <w:hideMark/>
          </w:tcPr>
          <w:p w14:paraId="140118F4" w14:textId="77777777" w:rsidR="00B87C2B" w:rsidRPr="00F57A31" w:rsidRDefault="00B87C2B">
            <w:pPr>
              <w:pStyle w:val="affff3"/>
              <w:rPr>
                <w:rStyle w:val="affff7"/>
                <w:smallCaps w:val="0"/>
                <w:color w:val="auto"/>
              </w:rPr>
            </w:pPr>
          </w:p>
        </w:tc>
        <w:tc>
          <w:tcPr>
            <w:tcW w:w="2410" w:type="dxa"/>
            <w:vMerge/>
            <w:shd w:val="clear" w:color="auto" w:fill="auto"/>
            <w:hideMark/>
          </w:tcPr>
          <w:p w14:paraId="0927014A" w14:textId="77777777" w:rsidR="00B87C2B" w:rsidRPr="00F57A31" w:rsidRDefault="00B87C2B">
            <w:pPr>
              <w:pStyle w:val="affff3"/>
              <w:rPr>
                <w:rStyle w:val="affff7"/>
                <w:smallCaps w:val="0"/>
                <w:color w:val="auto"/>
              </w:rPr>
            </w:pPr>
          </w:p>
        </w:tc>
        <w:tc>
          <w:tcPr>
            <w:tcW w:w="4542" w:type="dxa"/>
            <w:shd w:val="clear" w:color="auto" w:fill="auto"/>
            <w:hideMark/>
          </w:tcPr>
          <w:p w14:paraId="386933A6" w14:textId="77777777" w:rsidR="00B87C2B" w:rsidRPr="00F57A31" w:rsidRDefault="00B87C2B">
            <w:pPr>
              <w:pStyle w:val="affff3"/>
              <w:rPr>
                <w:rStyle w:val="affff7"/>
                <w:smallCaps w:val="0"/>
                <w:color w:val="auto"/>
              </w:rPr>
            </w:pPr>
            <w:r w:rsidRPr="00F57A31">
              <w:rPr>
                <w:rStyle w:val="affff7"/>
                <w:smallCaps w:val="0"/>
                <w:color w:val="auto"/>
              </w:rPr>
              <w:br w:type="column"/>
              <w:t>例2:物理的なアクセス記録</w:t>
            </w:r>
            <w:r>
              <w:rPr>
                <w:rStyle w:val="affff7"/>
                <w:smallCaps w:val="0"/>
                <w:color w:val="auto"/>
              </w:rPr>
              <w:t>（</w:t>
            </w:r>
            <w:r w:rsidRPr="00F57A31">
              <w:rPr>
                <w:rStyle w:val="affff7"/>
                <w:smallCaps w:val="0"/>
                <w:color w:val="auto"/>
              </w:rPr>
              <w:t>訪問者登録、サインインシートなど</w:t>
            </w:r>
            <w:r>
              <w:rPr>
                <w:rStyle w:val="affff7"/>
                <w:smallCaps w:val="0"/>
                <w:color w:val="auto"/>
              </w:rPr>
              <w:t>）</w:t>
            </w:r>
            <w:r w:rsidRPr="00F57A31">
              <w:rPr>
                <w:rStyle w:val="affff7"/>
                <w:smallCaps w:val="0"/>
                <w:color w:val="auto"/>
              </w:rPr>
              <w:t>を確認および監視する。</w:t>
            </w:r>
          </w:p>
        </w:tc>
      </w:tr>
      <w:tr w:rsidR="00B87C2B" w:rsidRPr="00F57A31" w14:paraId="3A2C9982" w14:textId="77777777">
        <w:trPr>
          <w:trHeight w:val="1140"/>
        </w:trPr>
        <w:tc>
          <w:tcPr>
            <w:tcW w:w="1555" w:type="dxa"/>
            <w:vMerge/>
            <w:shd w:val="clear" w:color="auto" w:fill="FFD85B"/>
            <w:noWrap/>
            <w:hideMark/>
          </w:tcPr>
          <w:p w14:paraId="1133362E" w14:textId="77777777" w:rsidR="00B87C2B" w:rsidRPr="00F57A31" w:rsidRDefault="00B87C2B">
            <w:pPr>
              <w:pStyle w:val="affff3"/>
              <w:rPr>
                <w:rStyle w:val="affff7"/>
                <w:smallCaps w:val="0"/>
                <w:color w:val="auto"/>
              </w:rPr>
            </w:pPr>
          </w:p>
        </w:tc>
        <w:tc>
          <w:tcPr>
            <w:tcW w:w="1842" w:type="dxa"/>
            <w:vMerge/>
            <w:shd w:val="clear" w:color="auto" w:fill="auto"/>
            <w:hideMark/>
          </w:tcPr>
          <w:p w14:paraId="74B241A6" w14:textId="77777777" w:rsidR="00B87C2B" w:rsidRPr="00F57A31" w:rsidRDefault="00B87C2B">
            <w:pPr>
              <w:pStyle w:val="affff3"/>
              <w:rPr>
                <w:rStyle w:val="affff7"/>
                <w:smallCaps w:val="0"/>
                <w:color w:val="auto"/>
              </w:rPr>
            </w:pPr>
          </w:p>
        </w:tc>
        <w:tc>
          <w:tcPr>
            <w:tcW w:w="2410" w:type="dxa"/>
            <w:vMerge/>
            <w:shd w:val="clear" w:color="auto" w:fill="auto"/>
            <w:hideMark/>
          </w:tcPr>
          <w:p w14:paraId="758D6D52" w14:textId="77777777" w:rsidR="00B87C2B" w:rsidRPr="00F57A31" w:rsidRDefault="00B87C2B">
            <w:pPr>
              <w:pStyle w:val="affff3"/>
              <w:rPr>
                <w:rStyle w:val="affff7"/>
                <w:smallCaps w:val="0"/>
                <w:color w:val="auto"/>
              </w:rPr>
            </w:pPr>
          </w:p>
        </w:tc>
        <w:tc>
          <w:tcPr>
            <w:tcW w:w="4542" w:type="dxa"/>
            <w:shd w:val="clear" w:color="auto" w:fill="auto"/>
            <w:hideMark/>
          </w:tcPr>
          <w:p w14:paraId="4DA7D1E8" w14:textId="77777777" w:rsidR="00B87C2B" w:rsidRPr="00F57A31" w:rsidRDefault="00B87C2B">
            <w:pPr>
              <w:pStyle w:val="affff3"/>
              <w:rPr>
                <w:rStyle w:val="affff7"/>
                <w:smallCaps w:val="0"/>
                <w:color w:val="auto"/>
              </w:rPr>
            </w:pPr>
            <w:r w:rsidRPr="00F57A31">
              <w:rPr>
                <w:rStyle w:val="affff7"/>
                <w:smallCaps w:val="0"/>
                <w:color w:val="auto"/>
              </w:rPr>
              <w:br w:type="column"/>
              <w:t>例3:物理的なアクセス制御</w:t>
            </w:r>
            <w:r>
              <w:rPr>
                <w:rStyle w:val="affff7"/>
                <w:smallCaps w:val="0"/>
                <w:color w:val="auto"/>
              </w:rPr>
              <w:t>（</w:t>
            </w:r>
            <w:r w:rsidRPr="00F57A31">
              <w:rPr>
                <w:rStyle w:val="affff7"/>
                <w:smallCaps w:val="0"/>
                <w:color w:val="auto"/>
              </w:rPr>
              <w:t>ロック、ラッチ、ヒンジピン、アラームなど</w:t>
            </w:r>
            <w:r>
              <w:rPr>
                <w:rStyle w:val="affff7"/>
                <w:smallCaps w:val="0"/>
                <w:color w:val="auto"/>
              </w:rPr>
              <w:t>）</w:t>
            </w:r>
            <w:r w:rsidRPr="00F57A31">
              <w:rPr>
                <w:rStyle w:val="affff7"/>
                <w:smallCaps w:val="0"/>
                <w:color w:val="auto"/>
              </w:rPr>
              <w:t>を監視して、改ざんの兆候がないか確認する。</w:t>
            </w:r>
          </w:p>
        </w:tc>
      </w:tr>
      <w:tr w:rsidR="00B87C2B" w:rsidRPr="00F57A31" w14:paraId="2987BE35" w14:textId="77777777">
        <w:trPr>
          <w:trHeight w:val="870"/>
        </w:trPr>
        <w:tc>
          <w:tcPr>
            <w:tcW w:w="1555" w:type="dxa"/>
            <w:vMerge/>
            <w:shd w:val="clear" w:color="auto" w:fill="FFD85B"/>
            <w:noWrap/>
            <w:hideMark/>
          </w:tcPr>
          <w:p w14:paraId="5C09DD1A" w14:textId="77777777" w:rsidR="00B87C2B" w:rsidRPr="00F57A31" w:rsidRDefault="00B87C2B">
            <w:pPr>
              <w:pStyle w:val="affff3"/>
              <w:rPr>
                <w:rStyle w:val="affff7"/>
                <w:smallCaps w:val="0"/>
                <w:color w:val="auto"/>
              </w:rPr>
            </w:pPr>
          </w:p>
        </w:tc>
        <w:tc>
          <w:tcPr>
            <w:tcW w:w="1842" w:type="dxa"/>
            <w:vMerge/>
            <w:shd w:val="clear" w:color="auto" w:fill="auto"/>
            <w:hideMark/>
          </w:tcPr>
          <w:p w14:paraId="0174163A" w14:textId="77777777" w:rsidR="00B87C2B" w:rsidRPr="00F57A31" w:rsidRDefault="00B87C2B">
            <w:pPr>
              <w:pStyle w:val="affff3"/>
              <w:rPr>
                <w:rStyle w:val="affff7"/>
                <w:smallCaps w:val="0"/>
                <w:color w:val="auto"/>
              </w:rPr>
            </w:pPr>
          </w:p>
        </w:tc>
        <w:tc>
          <w:tcPr>
            <w:tcW w:w="2410" w:type="dxa"/>
            <w:vMerge/>
            <w:shd w:val="clear" w:color="auto" w:fill="auto"/>
            <w:hideMark/>
          </w:tcPr>
          <w:p w14:paraId="5D855223" w14:textId="77777777" w:rsidR="00B87C2B" w:rsidRPr="00F57A31" w:rsidRDefault="00B87C2B">
            <w:pPr>
              <w:pStyle w:val="affff3"/>
              <w:rPr>
                <w:rStyle w:val="affff7"/>
                <w:smallCaps w:val="0"/>
                <w:color w:val="auto"/>
              </w:rPr>
            </w:pPr>
          </w:p>
        </w:tc>
        <w:tc>
          <w:tcPr>
            <w:tcW w:w="4542" w:type="dxa"/>
            <w:shd w:val="clear" w:color="auto" w:fill="auto"/>
            <w:hideMark/>
          </w:tcPr>
          <w:p w14:paraId="5EACE2DA" w14:textId="77777777" w:rsidR="00B87C2B" w:rsidRPr="00F57A31" w:rsidRDefault="00B87C2B">
            <w:pPr>
              <w:pStyle w:val="affff3"/>
              <w:rPr>
                <w:rStyle w:val="affff7"/>
                <w:smallCaps w:val="0"/>
                <w:color w:val="auto"/>
              </w:rPr>
            </w:pPr>
            <w:r w:rsidRPr="00F57A31">
              <w:rPr>
                <w:rStyle w:val="affff7"/>
                <w:smallCaps w:val="0"/>
                <w:color w:val="auto"/>
              </w:rPr>
              <w:t>例4:警報システム、カメラ、警備員を使用して物理的環境を監視する。</w:t>
            </w:r>
          </w:p>
        </w:tc>
      </w:tr>
      <w:tr w:rsidR="00B87C2B" w:rsidRPr="00F57A31" w14:paraId="6FFF857D" w14:textId="77777777">
        <w:trPr>
          <w:trHeight w:val="717"/>
        </w:trPr>
        <w:tc>
          <w:tcPr>
            <w:tcW w:w="1555" w:type="dxa"/>
            <w:vMerge/>
            <w:shd w:val="clear" w:color="auto" w:fill="FFD85B"/>
            <w:noWrap/>
            <w:hideMark/>
          </w:tcPr>
          <w:p w14:paraId="5798B824"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18DD2275"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767FB320" w14:textId="77777777" w:rsidR="00B87C2B" w:rsidRPr="00F57A31" w:rsidRDefault="00B87C2B">
            <w:pPr>
              <w:pStyle w:val="affff3"/>
              <w:rPr>
                <w:rStyle w:val="affff7"/>
                <w:smallCaps w:val="0"/>
                <w:color w:val="auto"/>
              </w:rPr>
            </w:pPr>
            <w:r w:rsidRPr="00F57A31">
              <w:rPr>
                <w:rStyle w:val="affff7"/>
                <w:smallCaps w:val="0"/>
                <w:color w:val="auto"/>
              </w:rPr>
              <w:t>DE.CM-03:潜在的な有害事象を発見するため、従業員の活動および技術利用を監視する。</w:t>
            </w:r>
          </w:p>
        </w:tc>
        <w:tc>
          <w:tcPr>
            <w:tcW w:w="4542" w:type="dxa"/>
            <w:shd w:val="clear" w:color="auto" w:fill="auto"/>
            <w:hideMark/>
          </w:tcPr>
          <w:p w14:paraId="1C07BD8D" w14:textId="77777777" w:rsidR="00B87C2B" w:rsidRPr="00F57A31" w:rsidRDefault="00B87C2B">
            <w:pPr>
              <w:pStyle w:val="affff3"/>
              <w:rPr>
                <w:rStyle w:val="affff7"/>
                <w:smallCaps w:val="0"/>
                <w:color w:val="auto"/>
              </w:rPr>
            </w:pPr>
            <w:r w:rsidRPr="00F57A31">
              <w:rPr>
                <w:rStyle w:val="affff7"/>
                <w:smallCaps w:val="0"/>
                <w:color w:val="auto"/>
              </w:rPr>
              <w:br w:type="column"/>
              <w:t>例1:行動分析ソフトウェアを使用して異常なユーザーアクティビティを検出し、内部脅威を軽減する。</w:t>
            </w:r>
          </w:p>
        </w:tc>
      </w:tr>
      <w:tr w:rsidR="00B87C2B" w:rsidRPr="00F57A31" w14:paraId="00065637" w14:textId="77777777">
        <w:trPr>
          <w:trHeight w:val="670"/>
        </w:trPr>
        <w:tc>
          <w:tcPr>
            <w:tcW w:w="1555" w:type="dxa"/>
            <w:vMerge/>
            <w:shd w:val="clear" w:color="auto" w:fill="FFD85B"/>
            <w:noWrap/>
            <w:hideMark/>
          </w:tcPr>
          <w:p w14:paraId="38B10040" w14:textId="77777777" w:rsidR="00B87C2B" w:rsidRPr="00F57A31" w:rsidRDefault="00B87C2B">
            <w:pPr>
              <w:pStyle w:val="affff3"/>
              <w:rPr>
                <w:rStyle w:val="affff7"/>
                <w:smallCaps w:val="0"/>
                <w:color w:val="auto"/>
              </w:rPr>
            </w:pPr>
          </w:p>
        </w:tc>
        <w:tc>
          <w:tcPr>
            <w:tcW w:w="1842" w:type="dxa"/>
            <w:vMerge/>
            <w:shd w:val="clear" w:color="auto" w:fill="auto"/>
            <w:hideMark/>
          </w:tcPr>
          <w:p w14:paraId="79636A31" w14:textId="77777777" w:rsidR="00B87C2B" w:rsidRPr="00F57A31" w:rsidRDefault="00B87C2B">
            <w:pPr>
              <w:pStyle w:val="affff3"/>
              <w:rPr>
                <w:rStyle w:val="affff7"/>
                <w:smallCaps w:val="0"/>
                <w:color w:val="auto"/>
              </w:rPr>
            </w:pPr>
          </w:p>
        </w:tc>
        <w:tc>
          <w:tcPr>
            <w:tcW w:w="2410" w:type="dxa"/>
            <w:vMerge/>
            <w:shd w:val="clear" w:color="auto" w:fill="auto"/>
            <w:hideMark/>
          </w:tcPr>
          <w:p w14:paraId="75EDDCEC" w14:textId="77777777" w:rsidR="00B87C2B" w:rsidRPr="00F57A31" w:rsidRDefault="00B87C2B">
            <w:pPr>
              <w:pStyle w:val="affff3"/>
              <w:rPr>
                <w:rStyle w:val="affff7"/>
                <w:smallCaps w:val="0"/>
                <w:color w:val="auto"/>
              </w:rPr>
            </w:pPr>
          </w:p>
        </w:tc>
        <w:tc>
          <w:tcPr>
            <w:tcW w:w="4542" w:type="dxa"/>
            <w:shd w:val="clear" w:color="auto" w:fill="auto"/>
            <w:hideMark/>
          </w:tcPr>
          <w:p w14:paraId="41414524" w14:textId="77777777" w:rsidR="00B87C2B" w:rsidRPr="00F57A31" w:rsidRDefault="00B87C2B">
            <w:pPr>
              <w:pStyle w:val="affff3"/>
              <w:rPr>
                <w:rStyle w:val="affff7"/>
                <w:smallCaps w:val="0"/>
                <w:color w:val="auto"/>
              </w:rPr>
            </w:pPr>
            <w:r w:rsidRPr="00F57A31">
              <w:rPr>
                <w:rStyle w:val="affff7"/>
                <w:smallCaps w:val="0"/>
                <w:color w:val="auto"/>
              </w:rPr>
              <w:br w:type="column"/>
              <w:t>例2:論理アクセス制御システムからのログを監視して、異常なアクセスパターンと失敗したアクセス試行を見つける。</w:t>
            </w:r>
          </w:p>
        </w:tc>
      </w:tr>
      <w:tr w:rsidR="00B87C2B" w:rsidRPr="00F57A31" w14:paraId="45CCA44F" w14:textId="77777777">
        <w:trPr>
          <w:trHeight w:val="554"/>
        </w:trPr>
        <w:tc>
          <w:tcPr>
            <w:tcW w:w="1555" w:type="dxa"/>
            <w:vMerge/>
            <w:shd w:val="clear" w:color="auto" w:fill="FFD85B"/>
            <w:noWrap/>
            <w:hideMark/>
          </w:tcPr>
          <w:p w14:paraId="0E26312F" w14:textId="77777777" w:rsidR="00B87C2B" w:rsidRPr="00F57A31" w:rsidRDefault="00B87C2B">
            <w:pPr>
              <w:pStyle w:val="affff3"/>
              <w:rPr>
                <w:rStyle w:val="affff7"/>
                <w:smallCaps w:val="0"/>
                <w:color w:val="auto"/>
              </w:rPr>
            </w:pPr>
          </w:p>
        </w:tc>
        <w:tc>
          <w:tcPr>
            <w:tcW w:w="1842" w:type="dxa"/>
            <w:vMerge/>
            <w:shd w:val="clear" w:color="auto" w:fill="auto"/>
            <w:hideMark/>
          </w:tcPr>
          <w:p w14:paraId="6A398A33" w14:textId="77777777" w:rsidR="00B87C2B" w:rsidRPr="00F57A31" w:rsidRDefault="00B87C2B">
            <w:pPr>
              <w:pStyle w:val="affff3"/>
              <w:rPr>
                <w:rStyle w:val="affff7"/>
                <w:smallCaps w:val="0"/>
                <w:color w:val="auto"/>
              </w:rPr>
            </w:pPr>
          </w:p>
        </w:tc>
        <w:tc>
          <w:tcPr>
            <w:tcW w:w="2410" w:type="dxa"/>
            <w:vMerge/>
            <w:shd w:val="clear" w:color="auto" w:fill="auto"/>
            <w:hideMark/>
          </w:tcPr>
          <w:p w14:paraId="3C77C1E1" w14:textId="77777777" w:rsidR="00B87C2B" w:rsidRPr="00F57A31" w:rsidRDefault="00B87C2B">
            <w:pPr>
              <w:pStyle w:val="affff3"/>
              <w:rPr>
                <w:rStyle w:val="affff7"/>
                <w:smallCaps w:val="0"/>
                <w:color w:val="auto"/>
              </w:rPr>
            </w:pPr>
          </w:p>
        </w:tc>
        <w:tc>
          <w:tcPr>
            <w:tcW w:w="4542" w:type="dxa"/>
            <w:shd w:val="clear" w:color="auto" w:fill="auto"/>
            <w:hideMark/>
          </w:tcPr>
          <w:p w14:paraId="5955A5F6" w14:textId="77777777" w:rsidR="00B87C2B" w:rsidRPr="00F57A31" w:rsidRDefault="00B87C2B">
            <w:pPr>
              <w:pStyle w:val="affff3"/>
              <w:rPr>
                <w:rStyle w:val="affff7"/>
                <w:smallCaps w:val="0"/>
                <w:color w:val="auto"/>
              </w:rPr>
            </w:pPr>
            <w:r w:rsidRPr="00F57A31">
              <w:rPr>
                <w:rStyle w:val="affff7"/>
                <w:smallCaps w:val="0"/>
                <w:color w:val="auto"/>
              </w:rPr>
              <w:t>例3:ユーザーアカウントを含む欺瞞技術を継続的に監視し、あらゆる使用について監視する。</w:t>
            </w:r>
          </w:p>
        </w:tc>
      </w:tr>
      <w:tr w:rsidR="00B87C2B" w:rsidRPr="00F57A31" w14:paraId="5B9B02EF" w14:textId="77777777">
        <w:trPr>
          <w:trHeight w:val="554"/>
        </w:trPr>
        <w:tc>
          <w:tcPr>
            <w:tcW w:w="1555" w:type="dxa"/>
            <w:vMerge/>
            <w:shd w:val="clear" w:color="auto" w:fill="FFD85B"/>
            <w:noWrap/>
          </w:tcPr>
          <w:p w14:paraId="56C851A6" w14:textId="77777777" w:rsidR="00B87C2B" w:rsidRPr="00F57A31" w:rsidRDefault="00B87C2B">
            <w:pPr>
              <w:pStyle w:val="affff3"/>
              <w:rPr>
                <w:rStyle w:val="affff7"/>
                <w:smallCaps w:val="0"/>
                <w:color w:val="auto"/>
              </w:rPr>
            </w:pPr>
          </w:p>
        </w:tc>
        <w:tc>
          <w:tcPr>
            <w:tcW w:w="1842" w:type="dxa"/>
            <w:vMerge/>
            <w:shd w:val="clear" w:color="auto" w:fill="auto"/>
          </w:tcPr>
          <w:p w14:paraId="5DF13D2C" w14:textId="77777777" w:rsidR="00B87C2B" w:rsidRPr="00F57A31" w:rsidRDefault="00B87C2B">
            <w:pPr>
              <w:pStyle w:val="affff3"/>
              <w:rPr>
                <w:rStyle w:val="affff7"/>
                <w:smallCaps w:val="0"/>
                <w:color w:val="auto"/>
              </w:rPr>
            </w:pPr>
          </w:p>
        </w:tc>
        <w:tc>
          <w:tcPr>
            <w:tcW w:w="2410" w:type="dxa"/>
            <w:shd w:val="clear" w:color="auto" w:fill="auto"/>
          </w:tcPr>
          <w:p w14:paraId="0AC4A218" w14:textId="77777777" w:rsidR="00B87C2B" w:rsidRPr="00F57A31" w:rsidRDefault="00B87C2B">
            <w:pPr>
              <w:pStyle w:val="affff3"/>
              <w:rPr>
                <w:rStyle w:val="affff7"/>
                <w:smallCaps w:val="0"/>
                <w:color w:val="auto"/>
              </w:rPr>
            </w:pPr>
            <w:r w:rsidRPr="00320812">
              <w:rPr>
                <w:rStyle w:val="affff7"/>
                <w:smallCaps w:val="0"/>
                <w:color w:val="auto"/>
              </w:rPr>
              <w:t>DE.CM-04:[撤回。DE.CM-01およびDE.CM-09に</w:t>
            </w:r>
            <w:r>
              <w:rPr>
                <w:rStyle w:val="affff7"/>
                <w:rFonts w:hint="eastAsia"/>
                <w:smallCaps w:val="0"/>
                <w:color w:val="auto"/>
              </w:rPr>
              <w:t>編入する。</w:t>
            </w:r>
            <w:r w:rsidRPr="00320812">
              <w:rPr>
                <w:rStyle w:val="affff7"/>
                <w:smallCaps w:val="0"/>
                <w:color w:val="auto"/>
              </w:rPr>
              <w:t>]</w:t>
            </w:r>
          </w:p>
        </w:tc>
        <w:tc>
          <w:tcPr>
            <w:tcW w:w="4542" w:type="dxa"/>
            <w:shd w:val="clear" w:color="auto" w:fill="auto"/>
          </w:tcPr>
          <w:p w14:paraId="348B35C8" w14:textId="77777777" w:rsidR="00B87C2B" w:rsidRPr="00F57A31" w:rsidRDefault="00B87C2B">
            <w:pPr>
              <w:pStyle w:val="affff3"/>
              <w:rPr>
                <w:rStyle w:val="affff7"/>
                <w:smallCaps w:val="0"/>
                <w:color w:val="auto"/>
              </w:rPr>
            </w:pPr>
          </w:p>
        </w:tc>
      </w:tr>
      <w:tr w:rsidR="00B87C2B" w:rsidRPr="00F57A31" w14:paraId="0D488369" w14:textId="77777777">
        <w:trPr>
          <w:trHeight w:val="554"/>
        </w:trPr>
        <w:tc>
          <w:tcPr>
            <w:tcW w:w="1555" w:type="dxa"/>
            <w:vMerge/>
            <w:shd w:val="clear" w:color="auto" w:fill="FFD85B"/>
            <w:noWrap/>
          </w:tcPr>
          <w:p w14:paraId="64CC7D63" w14:textId="77777777" w:rsidR="00B87C2B" w:rsidRPr="00F57A31" w:rsidRDefault="00B87C2B">
            <w:pPr>
              <w:pStyle w:val="affff3"/>
              <w:rPr>
                <w:rStyle w:val="affff7"/>
                <w:smallCaps w:val="0"/>
                <w:color w:val="auto"/>
              </w:rPr>
            </w:pPr>
          </w:p>
        </w:tc>
        <w:tc>
          <w:tcPr>
            <w:tcW w:w="1842" w:type="dxa"/>
            <w:vMerge/>
            <w:shd w:val="clear" w:color="auto" w:fill="auto"/>
          </w:tcPr>
          <w:p w14:paraId="13F334C1" w14:textId="77777777" w:rsidR="00B87C2B" w:rsidRPr="00F57A31" w:rsidRDefault="00B87C2B">
            <w:pPr>
              <w:pStyle w:val="affff3"/>
              <w:rPr>
                <w:rStyle w:val="affff7"/>
                <w:smallCaps w:val="0"/>
                <w:color w:val="auto"/>
              </w:rPr>
            </w:pPr>
          </w:p>
        </w:tc>
        <w:tc>
          <w:tcPr>
            <w:tcW w:w="2410" w:type="dxa"/>
            <w:shd w:val="clear" w:color="auto" w:fill="auto"/>
          </w:tcPr>
          <w:p w14:paraId="743B9844" w14:textId="77777777" w:rsidR="00B87C2B" w:rsidRPr="00F57A31" w:rsidRDefault="00B87C2B">
            <w:pPr>
              <w:pStyle w:val="affff3"/>
              <w:rPr>
                <w:rStyle w:val="affff7"/>
                <w:smallCaps w:val="0"/>
                <w:color w:val="auto"/>
              </w:rPr>
            </w:pPr>
            <w:r w:rsidRPr="007C243D">
              <w:rPr>
                <w:rStyle w:val="affff7"/>
                <w:smallCaps w:val="0"/>
                <w:color w:val="auto"/>
              </w:rPr>
              <w:t>DE.CM-05:[撤回。DE.CM-01およびDE.CM-09に</w:t>
            </w:r>
            <w:r>
              <w:rPr>
                <w:rStyle w:val="affff7"/>
                <w:rFonts w:hint="eastAsia"/>
                <w:smallCaps w:val="0"/>
                <w:color w:val="auto"/>
              </w:rPr>
              <w:t>編入する。</w:t>
            </w:r>
            <w:r w:rsidRPr="007C243D">
              <w:rPr>
                <w:rStyle w:val="affff7"/>
                <w:smallCaps w:val="0"/>
                <w:color w:val="auto"/>
              </w:rPr>
              <w:t>]</w:t>
            </w:r>
          </w:p>
        </w:tc>
        <w:tc>
          <w:tcPr>
            <w:tcW w:w="4542" w:type="dxa"/>
            <w:shd w:val="clear" w:color="auto" w:fill="auto"/>
          </w:tcPr>
          <w:p w14:paraId="2D4D65D6" w14:textId="77777777" w:rsidR="00B87C2B" w:rsidRPr="00F57A31" w:rsidRDefault="00B87C2B">
            <w:pPr>
              <w:pStyle w:val="affff3"/>
              <w:rPr>
                <w:rStyle w:val="affff7"/>
                <w:smallCaps w:val="0"/>
                <w:color w:val="auto"/>
              </w:rPr>
            </w:pPr>
          </w:p>
        </w:tc>
      </w:tr>
      <w:tr w:rsidR="00B87C2B" w:rsidRPr="00F57A31" w14:paraId="38A08662" w14:textId="77777777">
        <w:trPr>
          <w:trHeight w:val="697"/>
        </w:trPr>
        <w:tc>
          <w:tcPr>
            <w:tcW w:w="1555" w:type="dxa"/>
            <w:vMerge/>
            <w:shd w:val="clear" w:color="auto" w:fill="FFD85B"/>
            <w:noWrap/>
            <w:hideMark/>
          </w:tcPr>
          <w:p w14:paraId="31E5FD41"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5F318399"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09926E62" w14:textId="77777777" w:rsidR="00B87C2B" w:rsidRPr="00F57A31" w:rsidRDefault="00B87C2B">
            <w:pPr>
              <w:pStyle w:val="affff3"/>
              <w:rPr>
                <w:rStyle w:val="affff7"/>
                <w:smallCaps w:val="0"/>
                <w:color w:val="auto"/>
              </w:rPr>
            </w:pPr>
            <w:r w:rsidRPr="00F57A31">
              <w:rPr>
                <w:rStyle w:val="affff7"/>
                <w:smallCaps w:val="0"/>
                <w:color w:val="auto"/>
              </w:rPr>
              <w:t>DE.CM-06:外部サービス提供者の活動およびサービスは、潜在的に有害な事象を発見するために監視される。</w:t>
            </w:r>
          </w:p>
        </w:tc>
        <w:tc>
          <w:tcPr>
            <w:tcW w:w="4542" w:type="dxa"/>
            <w:shd w:val="clear" w:color="auto" w:fill="auto"/>
            <w:hideMark/>
          </w:tcPr>
          <w:p w14:paraId="51A16B5C" w14:textId="77777777" w:rsidR="00B87C2B" w:rsidRPr="00F57A31" w:rsidRDefault="00B87C2B">
            <w:pPr>
              <w:pStyle w:val="affff3"/>
              <w:rPr>
                <w:rStyle w:val="affff7"/>
                <w:smallCaps w:val="0"/>
                <w:color w:val="auto"/>
              </w:rPr>
            </w:pPr>
            <w:r w:rsidRPr="00F57A31">
              <w:rPr>
                <w:rStyle w:val="affff7"/>
                <w:smallCaps w:val="0"/>
                <w:color w:val="auto"/>
              </w:rPr>
              <w:t>例1:外部プロバイダーが組織システムに対して実行するリモートおよびオンサイトの管理および保守活動を監視する。</w:t>
            </w:r>
          </w:p>
        </w:tc>
      </w:tr>
      <w:tr w:rsidR="00B87C2B" w:rsidRPr="00F57A31" w14:paraId="45DDACD7" w14:textId="77777777">
        <w:trPr>
          <w:trHeight w:val="1574"/>
        </w:trPr>
        <w:tc>
          <w:tcPr>
            <w:tcW w:w="1555" w:type="dxa"/>
            <w:vMerge/>
            <w:shd w:val="clear" w:color="auto" w:fill="FFD85B"/>
            <w:noWrap/>
            <w:hideMark/>
          </w:tcPr>
          <w:p w14:paraId="01502EE7" w14:textId="77777777" w:rsidR="00B87C2B" w:rsidRPr="00F57A31" w:rsidRDefault="00B87C2B">
            <w:pPr>
              <w:pStyle w:val="affff3"/>
              <w:rPr>
                <w:rStyle w:val="affff7"/>
                <w:smallCaps w:val="0"/>
                <w:color w:val="auto"/>
              </w:rPr>
            </w:pPr>
          </w:p>
        </w:tc>
        <w:tc>
          <w:tcPr>
            <w:tcW w:w="1842" w:type="dxa"/>
            <w:vMerge/>
            <w:shd w:val="clear" w:color="auto" w:fill="auto"/>
            <w:hideMark/>
          </w:tcPr>
          <w:p w14:paraId="7C240A76" w14:textId="77777777" w:rsidR="00B87C2B" w:rsidRPr="00F57A31" w:rsidRDefault="00B87C2B">
            <w:pPr>
              <w:pStyle w:val="affff3"/>
              <w:rPr>
                <w:rStyle w:val="affff7"/>
                <w:smallCaps w:val="0"/>
                <w:color w:val="auto"/>
              </w:rPr>
            </w:pPr>
          </w:p>
        </w:tc>
        <w:tc>
          <w:tcPr>
            <w:tcW w:w="2410" w:type="dxa"/>
            <w:vMerge/>
            <w:shd w:val="clear" w:color="auto" w:fill="auto"/>
            <w:hideMark/>
          </w:tcPr>
          <w:p w14:paraId="0DB25A11" w14:textId="77777777" w:rsidR="00B87C2B" w:rsidRPr="00F57A31" w:rsidRDefault="00B87C2B">
            <w:pPr>
              <w:pStyle w:val="affff3"/>
              <w:rPr>
                <w:rStyle w:val="affff7"/>
                <w:smallCaps w:val="0"/>
                <w:color w:val="auto"/>
              </w:rPr>
            </w:pPr>
          </w:p>
        </w:tc>
        <w:tc>
          <w:tcPr>
            <w:tcW w:w="4542" w:type="dxa"/>
            <w:shd w:val="clear" w:color="auto" w:fill="auto"/>
            <w:hideMark/>
          </w:tcPr>
          <w:p w14:paraId="0E35ED4F" w14:textId="77777777" w:rsidR="00B87C2B" w:rsidRPr="00F57A31" w:rsidRDefault="00B87C2B">
            <w:pPr>
              <w:pStyle w:val="affff3"/>
              <w:rPr>
                <w:rStyle w:val="affff7"/>
                <w:smallCaps w:val="0"/>
                <w:color w:val="auto"/>
              </w:rPr>
            </w:pPr>
            <w:r w:rsidRPr="00F57A31">
              <w:rPr>
                <w:rStyle w:val="affff7"/>
                <w:smallCaps w:val="0"/>
                <w:color w:val="auto"/>
              </w:rPr>
              <w:t>例2:クラウドベースのサービス、インターネットサービスプロバイダー、およびその</w:t>
            </w:r>
            <w:r>
              <w:rPr>
                <w:rStyle w:val="affff7"/>
                <w:smallCaps w:val="0"/>
                <w:color w:val="auto"/>
              </w:rPr>
              <w:t>ほか</w:t>
            </w:r>
            <w:r w:rsidRPr="00F57A31">
              <w:rPr>
                <w:rStyle w:val="affff7"/>
                <w:smallCaps w:val="0"/>
                <w:color w:val="auto"/>
              </w:rPr>
              <w:t>のサービスプロバイダーからのアクティビティを監視して、予想される動作からの逸脱を確認する。</w:t>
            </w:r>
          </w:p>
        </w:tc>
      </w:tr>
      <w:tr w:rsidR="00B87C2B" w:rsidRPr="00F57A31" w14:paraId="207EC899" w14:textId="77777777">
        <w:trPr>
          <w:trHeight w:val="1560"/>
        </w:trPr>
        <w:tc>
          <w:tcPr>
            <w:tcW w:w="1555" w:type="dxa"/>
            <w:vMerge/>
            <w:shd w:val="clear" w:color="auto" w:fill="FFD85B"/>
            <w:noWrap/>
          </w:tcPr>
          <w:p w14:paraId="643C9656" w14:textId="77777777" w:rsidR="00B87C2B" w:rsidRPr="00F57A31" w:rsidRDefault="00B87C2B">
            <w:pPr>
              <w:pStyle w:val="affff3"/>
              <w:rPr>
                <w:rStyle w:val="affff7"/>
                <w:smallCaps w:val="0"/>
                <w:color w:val="auto"/>
              </w:rPr>
            </w:pPr>
          </w:p>
        </w:tc>
        <w:tc>
          <w:tcPr>
            <w:tcW w:w="1842" w:type="dxa"/>
            <w:vMerge/>
            <w:shd w:val="clear" w:color="auto" w:fill="auto"/>
          </w:tcPr>
          <w:p w14:paraId="0360401B" w14:textId="77777777" w:rsidR="00B87C2B" w:rsidRPr="00F57A31" w:rsidRDefault="00B87C2B">
            <w:pPr>
              <w:pStyle w:val="affff3"/>
              <w:rPr>
                <w:rStyle w:val="affff7"/>
                <w:smallCaps w:val="0"/>
                <w:color w:val="auto"/>
              </w:rPr>
            </w:pPr>
          </w:p>
        </w:tc>
        <w:tc>
          <w:tcPr>
            <w:tcW w:w="2410" w:type="dxa"/>
            <w:shd w:val="clear" w:color="auto" w:fill="auto"/>
          </w:tcPr>
          <w:p w14:paraId="1E87FDA3" w14:textId="77777777" w:rsidR="00B87C2B" w:rsidRPr="00A45675" w:rsidRDefault="00B87C2B">
            <w:pPr>
              <w:pStyle w:val="affff3"/>
              <w:rPr>
                <w:rStyle w:val="affff7"/>
                <w:smallCaps w:val="0"/>
                <w:color w:val="auto"/>
              </w:rPr>
            </w:pPr>
            <w:r w:rsidRPr="00A45675">
              <w:rPr>
                <w:rStyle w:val="affff7"/>
                <w:smallCaps w:val="0"/>
                <w:color w:val="auto"/>
              </w:rPr>
              <w:t>DE.CM-07:[</w:t>
            </w:r>
            <w:r>
              <w:rPr>
                <w:rStyle w:val="affff7"/>
                <w:smallCaps w:val="0"/>
                <w:color w:val="auto"/>
              </w:rPr>
              <w:t>撤回</w:t>
            </w:r>
            <w:r w:rsidRPr="00A45675">
              <w:rPr>
                <w:rStyle w:val="affff7"/>
                <w:smallCaps w:val="0"/>
                <w:color w:val="auto"/>
              </w:rPr>
              <w:t>:DE</w:t>
            </w:r>
            <w:r w:rsidRPr="00A45675">
              <w:rPr>
                <w:rStyle w:val="affff7"/>
                <w:rFonts w:hint="eastAsia"/>
                <w:smallCaps w:val="0"/>
                <w:color w:val="auto"/>
              </w:rPr>
              <w:t>.</w:t>
            </w:r>
            <w:r w:rsidRPr="00A45675">
              <w:rPr>
                <w:rStyle w:val="affff7"/>
                <w:smallCaps w:val="0"/>
                <w:color w:val="auto"/>
              </w:rPr>
              <w:t>CM-01、DE</w:t>
            </w:r>
            <w:r w:rsidRPr="00A45675">
              <w:rPr>
                <w:rStyle w:val="affff7"/>
                <w:rFonts w:hint="eastAsia"/>
                <w:smallCaps w:val="0"/>
                <w:color w:val="auto"/>
              </w:rPr>
              <w:t>.</w:t>
            </w:r>
            <w:r w:rsidRPr="00A45675">
              <w:rPr>
                <w:rStyle w:val="affff7"/>
                <w:smallCaps w:val="0"/>
                <w:color w:val="auto"/>
              </w:rPr>
              <w:t>CM-03、DE</w:t>
            </w:r>
            <w:r w:rsidRPr="00A45675">
              <w:rPr>
                <w:rStyle w:val="affff7"/>
                <w:rFonts w:hint="eastAsia"/>
                <w:smallCaps w:val="0"/>
                <w:color w:val="auto"/>
              </w:rPr>
              <w:t>.</w:t>
            </w:r>
            <w:r w:rsidRPr="00A45675">
              <w:rPr>
                <w:rStyle w:val="affff7"/>
                <w:smallCaps w:val="0"/>
                <w:color w:val="auto"/>
              </w:rPr>
              <w:t>CM-06、DE</w:t>
            </w:r>
            <w:r w:rsidRPr="00A45675">
              <w:rPr>
                <w:rStyle w:val="affff7"/>
                <w:rFonts w:hint="eastAsia"/>
                <w:smallCaps w:val="0"/>
                <w:color w:val="auto"/>
              </w:rPr>
              <w:t>.</w:t>
            </w:r>
            <w:r w:rsidRPr="00A45675">
              <w:rPr>
                <w:rStyle w:val="affff7"/>
                <w:smallCaps w:val="0"/>
                <w:color w:val="auto"/>
              </w:rPr>
              <w:t>CM-09に編入</w:t>
            </w:r>
            <w:r w:rsidRPr="00A45675">
              <w:rPr>
                <w:rStyle w:val="affff7"/>
                <w:rFonts w:hint="eastAsia"/>
                <w:smallCaps w:val="0"/>
                <w:color w:val="auto"/>
              </w:rPr>
              <w:t>する</w:t>
            </w:r>
            <w:r w:rsidRPr="00A45675">
              <w:rPr>
                <w:rStyle w:val="affff7"/>
                <w:smallCaps w:val="0"/>
                <w:color w:val="auto"/>
              </w:rPr>
              <w:t>。]</w:t>
            </w:r>
          </w:p>
        </w:tc>
        <w:tc>
          <w:tcPr>
            <w:tcW w:w="4542" w:type="dxa"/>
            <w:shd w:val="clear" w:color="auto" w:fill="auto"/>
          </w:tcPr>
          <w:p w14:paraId="621A2809" w14:textId="77777777" w:rsidR="00B87C2B" w:rsidRPr="00F57A31" w:rsidRDefault="00B87C2B">
            <w:pPr>
              <w:pStyle w:val="affff3"/>
              <w:rPr>
                <w:rStyle w:val="affff7"/>
                <w:smallCaps w:val="0"/>
                <w:color w:val="auto"/>
              </w:rPr>
            </w:pPr>
          </w:p>
        </w:tc>
      </w:tr>
      <w:tr w:rsidR="00B87C2B" w:rsidRPr="00F57A31" w14:paraId="3506C916" w14:textId="77777777">
        <w:trPr>
          <w:trHeight w:val="663"/>
        </w:trPr>
        <w:tc>
          <w:tcPr>
            <w:tcW w:w="1555" w:type="dxa"/>
            <w:vMerge/>
            <w:shd w:val="clear" w:color="auto" w:fill="FFD85B"/>
            <w:noWrap/>
          </w:tcPr>
          <w:p w14:paraId="3AE25B91" w14:textId="77777777" w:rsidR="00B87C2B" w:rsidRPr="00F57A31" w:rsidRDefault="00B87C2B">
            <w:pPr>
              <w:pStyle w:val="affff3"/>
              <w:rPr>
                <w:rStyle w:val="affff7"/>
                <w:smallCaps w:val="0"/>
                <w:color w:val="auto"/>
              </w:rPr>
            </w:pPr>
          </w:p>
        </w:tc>
        <w:tc>
          <w:tcPr>
            <w:tcW w:w="1842" w:type="dxa"/>
            <w:vMerge/>
            <w:shd w:val="clear" w:color="auto" w:fill="auto"/>
          </w:tcPr>
          <w:p w14:paraId="18DF962E" w14:textId="77777777" w:rsidR="00B87C2B" w:rsidRPr="00F57A31" w:rsidRDefault="00B87C2B">
            <w:pPr>
              <w:pStyle w:val="affff3"/>
              <w:rPr>
                <w:rStyle w:val="affff7"/>
                <w:smallCaps w:val="0"/>
                <w:color w:val="auto"/>
              </w:rPr>
            </w:pPr>
          </w:p>
        </w:tc>
        <w:tc>
          <w:tcPr>
            <w:tcW w:w="2410" w:type="dxa"/>
            <w:shd w:val="clear" w:color="auto" w:fill="auto"/>
          </w:tcPr>
          <w:p w14:paraId="549127A5" w14:textId="77777777" w:rsidR="00B87C2B" w:rsidRPr="00F57A31" w:rsidRDefault="00B87C2B">
            <w:pPr>
              <w:pStyle w:val="affff3"/>
              <w:rPr>
                <w:rStyle w:val="affff7"/>
                <w:smallCaps w:val="0"/>
                <w:color w:val="auto"/>
              </w:rPr>
            </w:pPr>
            <w:r w:rsidRPr="00A45675">
              <w:rPr>
                <w:rStyle w:val="affff7"/>
                <w:smallCaps w:val="0"/>
                <w:color w:val="auto"/>
              </w:rPr>
              <w:t>DE.CM-0</w:t>
            </w:r>
            <w:r>
              <w:rPr>
                <w:rStyle w:val="affff7"/>
                <w:rFonts w:hint="eastAsia"/>
                <w:smallCaps w:val="0"/>
                <w:color w:val="auto"/>
              </w:rPr>
              <w:t>8</w:t>
            </w:r>
            <w:r w:rsidRPr="00A45675">
              <w:rPr>
                <w:rStyle w:val="affff7"/>
                <w:smallCaps w:val="0"/>
                <w:color w:val="auto"/>
              </w:rPr>
              <w:t>:[</w:t>
            </w:r>
            <w:r>
              <w:rPr>
                <w:rStyle w:val="affff7"/>
                <w:smallCaps w:val="0"/>
                <w:color w:val="auto"/>
              </w:rPr>
              <w:t>撤回</w:t>
            </w:r>
            <w:r w:rsidRPr="00A45675">
              <w:rPr>
                <w:rStyle w:val="affff7"/>
                <w:smallCaps w:val="0"/>
                <w:color w:val="auto"/>
              </w:rPr>
              <w:t>:</w:t>
            </w:r>
            <w:r>
              <w:rPr>
                <w:rStyle w:val="affff7"/>
                <w:rFonts w:hint="eastAsia"/>
                <w:smallCaps w:val="0"/>
                <w:color w:val="auto"/>
              </w:rPr>
              <w:t>ID.RA-01に編入する。]</w:t>
            </w:r>
          </w:p>
        </w:tc>
        <w:tc>
          <w:tcPr>
            <w:tcW w:w="4542" w:type="dxa"/>
            <w:shd w:val="clear" w:color="auto" w:fill="auto"/>
          </w:tcPr>
          <w:p w14:paraId="5FAAC2FA" w14:textId="77777777" w:rsidR="00B87C2B" w:rsidRPr="00F57A31" w:rsidRDefault="00B87C2B">
            <w:pPr>
              <w:pStyle w:val="affff3"/>
              <w:rPr>
                <w:rStyle w:val="affff7"/>
                <w:smallCaps w:val="0"/>
                <w:color w:val="auto"/>
              </w:rPr>
            </w:pPr>
          </w:p>
        </w:tc>
      </w:tr>
      <w:tr w:rsidR="00B87C2B" w:rsidRPr="00F57A31" w14:paraId="28F7124C" w14:textId="77777777">
        <w:trPr>
          <w:trHeight w:val="555"/>
        </w:trPr>
        <w:tc>
          <w:tcPr>
            <w:tcW w:w="1555" w:type="dxa"/>
            <w:vMerge/>
            <w:shd w:val="clear" w:color="auto" w:fill="FFD85B"/>
            <w:noWrap/>
            <w:hideMark/>
          </w:tcPr>
          <w:p w14:paraId="605D29C8"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7118C0DC"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5DABA4A4" w14:textId="77777777" w:rsidR="00B87C2B" w:rsidRPr="00F57A31" w:rsidRDefault="00B87C2B">
            <w:pPr>
              <w:pStyle w:val="affff3"/>
              <w:rPr>
                <w:rStyle w:val="affff7"/>
                <w:smallCaps w:val="0"/>
                <w:color w:val="auto"/>
              </w:rPr>
            </w:pPr>
            <w:r w:rsidRPr="00F57A31">
              <w:rPr>
                <w:rStyle w:val="affff7"/>
                <w:smallCaps w:val="0"/>
                <w:color w:val="auto"/>
              </w:rPr>
              <w:br w:type="column"/>
              <w:t>DE.CM-09:コンピューティングのハードウェアとソフトウェア、ランタイム環境、およびそれらのデータを監視し、潜在的に有害な事象を発見する。</w:t>
            </w:r>
            <w:r w:rsidRPr="00F57A31">
              <w:rPr>
                <w:rStyle w:val="affff7"/>
                <w:smallCaps w:val="0"/>
                <w:color w:val="auto"/>
              </w:rPr>
              <w:br w:type="column"/>
            </w:r>
          </w:p>
        </w:tc>
        <w:tc>
          <w:tcPr>
            <w:tcW w:w="4542" w:type="dxa"/>
            <w:shd w:val="clear" w:color="auto" w:fill="auto"/>
            <w:hideMark/>
          </w:tcPr>
          <w:p w14:paraId="1CD81700" w14:textId="77777777" w:rsidR="00B87C2B" w:rsidRPr="00F57A31" w:rsidRDefault="00B87C2B">
            <w:pPr>
              <w:pStyle w:val="affff3"/>
              <w:rPr>
                <w:rStyle w:val="affff7"/>
                <w:smallCaps w:val="0"/>
                <w:color w:val="auto"/>
              </w:rPr>
            </w:pPr>
            <w:r w:rsidRPr="00F57A31">
              <w:rPr>
                <w:rStyle w:val="affff7"/>
                <w:smallCaps w:val="0"/>
                <w:color w:val="auto"/>
              </w:rPr>
              <w:t>例1:メール、Web、ファイル共有、コラボレーションサービス、その</w:t>
            </w:r>
            <w:r>
              <w:rPr>
                <w:rStyle w:val="affff7"/>
                <w:smallCaps w:val="0"/>
                <w:color w:val="auto"/>
              </w:rPr>
              <w:t>ほか</w:t>
            </w:r>
            <w:r w:rsidRPr="00F57A31">
              <w:rPr>
                <w:rStyle w:val="affff7"/>
                <w:smallCaps w:val="0"/>
                <w:color w:val="auto"/>
              </w:rPr>
              <w:t>の一般的な攻撃ベクトルを監視して、マルウェア、フィッシング、データ</w:t>
            </w:r>
            <w:r>
              <w:rPr>
                <w:rStyle w:val="affff7"/>
                <w:smallCaps w:val="0"/>
                <w:color w:val="auto"/>
              </w:rPr>
              <w:t>漏えい</w:t>
            </w:r>
            <w:r w:rsidRPr="00F57A31">
              <w:rPr>
                <w:rStyle w:val="affff7"/>
                <w:smallCaps w:val="0"/>
                <w:color w:val="auto"/>
              </w:rPr>
              <w:t>と流出、その</w:t>
            </w:r>
            <w:r>
              <w:rPr>
                <w:rStyle w:val="affff7"/>
                <w:smallCaps w:val="0"/>
                <w:color w:val="auto"/>
              </w:rPr>
              <w:t>ほか</w:t>
            </w:r>
            <w:r w:rsidRPr="00F57A31">
              <w:rPr>
                <w:rStyle w:val="affff7"/>
                <w:smallCaps w:val="0"/>
                <w:color w:val="auto"/>
              </w:rPr>
              <w:t>の有害事象を検出する。</w:t>
            </w:r>
          </w:p>
        </w:tc>
      </w:tr>
      <w:tr w:rsidR="00B87C2B" w:rsidRPr="00F57A31" w14:paraId="76014853" w14:textId="77777777">
        <w:trPr>
          <w:trHeight w:val="725"/>
        </w:trPr>
        <w:tc>
          <w:tcPr>
            <w:tcW w:w="1555" w:type="dxa"/>
            <w:vMerge/>
            <w:shd w:val="clear" w:color="auto" w:fill="FFD85B"/>
            <w:noWrap/>
            <w:hideMark/>
          </w:tcPr>
          <w:p w14:paraId="2985C966" w14:textId="77777777" w:rsidR="00B87C2B" w:rsidRPr="00F57A31" w:rsidRDefault="00B87C2B">
            <w:pPr>
              <w:pStyle w:val="affff3"/>
              <w:rPr>
                <w:rStyle w:val="affff7"/>
                <w:smallCaps w:val="0"/>
                <w:color w:val="auto"/>
              </w:rPr>
            </w:pPr>
          </w:p>
        </w:tc>
        <w:tc>
          <w:tcPr>
            <w:tcW w:w="1842" w:type="dxa"/>
            <w:vMerge/>
            <w:shd w:val="clear" w:color="auto" w:fill="auto"/>
            <w:hideMark/>
          </w:tcPr>
          <w:p w14:paraId="0C8C1517" w14:textId="77777777" w:rsidR="00B87C2B" w:rsidRPr="00F57A31" w:rsidRDefault="00B87C2B">
            <w:pPr>
              <w:pStyle w:val="affff3"/>
              <w:rPr>
                <w:rStyle w:val="affff7"/>
                <w:smallCaps w:val="0"/>
                <w:color w:val="auto"/>
              </w:rPr>
            </w:pPr>
          </w:p>
        </w:tc>
        <w:tc>
          <w:tcPr>
            <w:tcW w:w="2410" w:type="dxa"/>
            <w:vMerge/>
            <w:shd w:val="clear" w:color="auto" w:fill="auto"/>
            <w:hideMark/>
          </w:tcPr>
          <w:p w14:paraId="7511CE52" w14:textId="77777777" w:rsidR="00B87C2B" w:rsidRPr="00F57A31" w:rsidRDefault="00B87C2B">
            <w:pPr>
              <w:pStyle w:val="affff3"/>
              <w:rPr>
                <w:rStyle w:val="affff7"/>
                <w:smallCaps w:val="0"/>
                <w:color w:val="auto"/>
              </w:rPr>
            </w:pPr>
          </w:p>
        </w:tc>
        <w:tc>
          <w:tcPr>
            <w:tcW w:w="4542" w:type="dxa"/>
            <w:shd w:val="clear" w:color="auto" w:fill="auto"/>
            <w:hideMark/>
          </w:tcPr>
          <w:p w14:paraId="47251E1E" w14:textId="77777777" w:rsidR="00B87C2B" w:rsidRPr="00F57A31" w:rsidRDefault="00B87C2B">
            <w:pPr>
              <w:pStyle w:val="affff3"/>
              <w:rPr>
                <w:rStyle w:val="affff7"/>
                <w:smallCaps w:val="0"/>
                <w:color w:val="auto"/>
              </w:rPr>
            </w:pPr>
            <w:r w:rsidRPr="00F57A31">
              <w:rPr>
                <w:rStyle w:val="affff7"/>
                <w:smallCaps w:val="0"/>
                <w:color w:val="auto"/>
              </w:rPr>
              <w:t>例2:認証の試行を監視して、資格情報に対する攻撃と資格情報の不正な再利用を特定する。</w:t>
            </w:r>
          </w:p>
        </w:tc>
      </w:tr>
      <w:tr w:rsidR="00B87C2B" w:rsidRPr="00F57A31" w14:paraId="61C5EA68" w14:textId="77777777">
        <w:trPr>
          <w:trHeight w:val="855"/>
        </w:trPr>
        <w:tc>
          <w:tcPr>
            <w:tcW w:w="1555" w:type="dxa"/>
            <w:vMerge/>
            <w:shd w:val="clear" w:color="auto" w:fill="FFD85B"/>
            <w:noWrap/>
            <w:hideMark/>
          </w:tcPr>
          <w:p w14:paraId="2A4099C8" w14:textId="77777777" w:rsidR="00B87C2B" w:rsidRPr="00F57A31" w:rsidRDefault="00B87C2B">
            <w:pPr>
              <w:pStyle w:val="affff3"/>
              <w:rPr>
                <w:rStyle w:val="affff7"/>
                <w:smallCaps w:val="0"/>
                <w:color w:val="auto"/>
              </w:rPr>
            </w:pPr>
          </w:p>
        </w:tc>
        <w:tc>
          <w:tcPr>
            <w:tcW w:w="1842" w:type="dxa"/>
            <w:vMerge/>
            <w:shd w:val="clear" w:color="auto" w:fill="auto"/>
            <w:hideMark/>
          </w:tcPr>
          <w:p w14:paraId="0B584A6D" w14:textId="77777777" w:rsidR="00B87C2B" w:rsidRPr="00F57A31" w:rsidRDefault="00B87C2B">
            <w:pPr>
              <w:pStyle w:val="affff3"/>
              <w:rPr>
                <w:rStyle w:val="affff7"/>
                <w:smallCaps w:val="0"/>
                <w:color w:val="auto"/>
              </w:rPr>
            </w:pPr>
          </w:p>
        </w:tc>
        <w:tc>
          <w:tcPr>
            <w:tcW w:w="2410" w:type="dxa"/>
            <w:vMerge/>
            <w:shd w:val="clear" w:color="auto" w:fill="auto"/>
            <w:hideMark/>
          </w:tcPr>
          <w:p w14:paraId="552BF6FC" w14:textId="77777777" w:rsidR="00B87C2B" w:rsidRPr="00F57A31" w:rsidRDefault="00B87C2B">
            <w:pPr>
              <w:pStyle w:val="affff3"/>
              <w:rPr>
                <w:rStyle w:val="affff7"/>
                <w:smallCaps w:val="0"/>
                <w:color w:val="auto"/>
              </w:rPr>
            </w:pPr>
          </w:p>
        </w:tc>
        <w:tc>
          <w:tcPr>
            <w:tcW w:w="4542" w:type="dxa"/>
            <w:shd w:val="clear" w:color="auto" w:fill="auto"/>
            <w:hideMark/>
          </w:tcPr>
          <w:p w14:paraId="12AF1504" w14:textId="77777777" w:rsidR="00B87C2B" w:rsidRPr="00F57A31" w:rsidRDefault="00B87C2B">
            <w:pPr>
              <w:pStyle w:val="affff3"/>
              <w:rPr>
                <w:rStyle w:val="affff7"/>
                <w:smallCaps w:val="0"/>
                <w:color w:val="auto"/>
              </w:rPr>
            </w:pPr>
            <w:r w:rsidRPr="00F57A31">
              <w:rPr>
                <w:rStyle w:val="affff7"/>
                <w:smallCaps w:val="0"/>
                <w:color w:val="auto"/>
              </w:rPr>
              <w:t>例3:ソフトウェア構成のセキュリティベースラインからの逸脱を監視する。</w:t>
            </w:r>
          </w:p>
        </w:tc>
      </w:tr>
      <w:tr w:rsidR="00B87C2B" w:rsidRPr="00F57A31" w14:paraId="190AF5E4" w14:textId="77777777">
        <w:trPr>
          <w:trHeight w:val="570"/>
        </w:trPr>
        <w:tc>
          <w:tcPr>
            <w:tcW w:w="1555" w:type="dxa"/>
            <w:vMerge/>
            <w:shd w:val="clear" w:color="auto" w:fill="FFD85B"/>
            <w:noWrap/>
            <w:hideMark/>
          </w:tcPr>
          <w:p w14:paraId="00BE7B37" w14:textId="77777777" w:rsidR="00B87C2B" w:rsidRPr="00F57A31" w:rsidRDefault="00B87C2B">
            <w:pPr>
              <w:pStyle w:val="affff3"/>
              <w:rPr>
                <w:rStyle w:val="affff7"/>
                <w:smallCaps w:val="0"/>
                <w:color w:val="auto"/>
              </w:rPr>
            </w:pPr>
          </w:p>
        </w:tc>
        <w:tc>
          <w:tcPr>
            <w:tcW w:w="1842" w:type="dxa"/>
            <w:vMerge/>
            <w:shd w:val="clear" w:color="auto" w:fill="auto"/>
            <w:hideMark/>
          </w:tcPr>
          <w:p w14:paraId="2689A1E2" w14:textId="77777777" w:rsidR="00B87C2B" w:rsidRPr="00F57A31" w:rsidRDefault="00B87C2B">
            <w:pPr>
              <w:pStyle w:val="affff3"/>
              <w:rPr>
                <w:rStyle w:val="affff7"/>
                <w:smallCaps w:val="0"/>
                <w:color w:val="auto"/>
              </w:rPr>
            </w:pPr>
          </w:p>
        </w:tc>
        <w:tc>
          <w:tcPr>
            <w:tcW w:w="2410" w:type="dxa"/>
            <w:vMerge/>
            <w:shd w:val="clear" w:color="auto" w:fill="auto"/>
            <w:hideMark/>
          </w:tcPr>
          <w:p w14:paraId="091417B9" w14:textId="77777777" w:rsidR="00B87C2B" w:rsidRPr="00F57A31" w:rsidRDefault="00B87C2B">
            <w:pPr>
              <w:pStyle w:val="affff3"/>
              <w:rPr>
                <w:rStyle w:val="affff7"/>
                <w:smallCaps w:val="0"/>
                <w:color w:val="auto"/>
              </w:rPr>
            </w:pPr>
          </w:p>
        </w:tc>
        <w:tc>
          <w:tcPr>
            <w:tcW w:w="4542" w:type="dxa"/>
            <w:shd w:val="clear" w:color="auto" w:fill="auto"/>
            <w:hideMark/>
          </w:tcPr>
          <w:p w14:paraId="62DED129" w14:textId="77777777" w:rsidR="00B87C2B" w:rsidRPr="00F57A31" w:rsidRDefault="00B87C2B">
            <w:pPr>
              <w:pStyle w:val="affff3"/>
              <w:rPr>
                <w:rStyle w:val="affff7"/>
                <w:smallCaps w:val="0"/>
                <w:color w:val="auto"/>
              </w:rPr>
            </w:pPr>
            <w:r w:rsidRPr="00F57A31">
              <w:rPr>
                <w:rStyle w:val="affff7"/>
                <w:smallCaps w:val="0"/>
                <w:color w:val="auto"/>
              </w:rPr>
              <w:br w:type="column"/>
              <w:t>例4:ハードウェアとソフトウェアを改ざんの兆候がないか監視する。</w:t>
            </w:r>
          </w:p>
        </w:tc>
      </w:tr>
      <w:tr w:rsidR="00B87C2B" w:rsidRPr="00F57A31" w14:paraId="5CD4D74C" w14:textId="77777777">
        <w:trPr>
          <w:trHeight w:val="696"/>
        </w:trPr>
        <w:tc>
          <w:tcPr>
            <w:tcW w:w="1555" w:type="dxa"/>
            <w:vMerge/>
            <w:shd w:val="clear" w:color="auto" w:fill="FFD85B"/>
            <w:noWrap/>
            <w:hideMark/>
          </w:tcPr>
          <w:p w14:paraId="5487DB7B" w14:textId="77777777" w:rsidR="00B87C2B" w:rsidRPr="00F57A31" w:rsidRDefault="00B87C2B">
            <w:pPr>
              <w:pStyle w:val="affff3"/>
              <w:rPr>
                <w:rStyle w:val="affff7"/>
                <w:smallCaps w:val="0"/>
                <w:color w:val="auto"/>
              </w:rPr>
            </w:pPr>
          </w:p>
        </w:tc>
        <w:tc>
          <w:tcPr>
            <w:tcW w:w="1842" w:type="dxa"/>
            <w:vMerge/>
            <w:shd w:val="clear" w:color="auto" w:fill="auto"/>
            <w:hideMark/>
          </w:tcPr>
          <w:p w14:paraId="7AFBEB9A" w14:textId="77777777" w:rsidR="00B87C2B" w:rsidRPr="00F57A31" w:rsidRDefault="00B87C2B">
            <w:pPr>
              <w:pStyle w:val="affff3"/>
              <w:rPr>
                <w:rStyle w:val="affff7"/>
                <w:smallCaps w:val="0"/>
                <w:color w:val="auto"/>
              </w:rPr>
            </w:pPr>
          </w:p>
        </w:tc>
        <w:tc>
          <w:tcPr>
            <w:tcW w:w="2410" w:type="dxa"/>
            <w:vMerge/>
            <w:shd w:val="clear" w:color="auto" w:fill="auto"/>
            <w:hideMark/>
          </w:tcPr>
          <w:p w14:paraId="2D8A5EB2" w14:textId="77777777" w:rsidR="00B87C2B" w:rsidRPr="00F57A31" w:rsidRDefault="00B87C2B">
            <w:pPr>
              <w:pStyle w:val="affff3"/>
              <w:rPr>
                <w:rStyle w:val="affff7"/>
                <w:smallCaps w:val="0"/>
                <w:color w:val="auto"/>
              </w:rPr>
            </w:pPr>
          </w:p>
        </w:tc>
        <w:tc>
          <w:tcPr>
            <w:tcW w:w="4542" w:type="dxa"/>
            <w:shd w:val="clear" w:color="auto" w:fill="auto"/>
            <w:hideMark/>
          </w:tcPr>
          <w:p w14:paraId="305F8DEF" w14:textId="77777777" w:rsidR="00B87C2B" w:rsidRPr="00F57A31" w:rsidRDefault="00B87C2B">
            <w:pPr>
              <w:pStyle w:val="affff3"/>
              <w:rPr>
                <w:rStyle w:val="affff7"/>
                <w:smallCaps w:val="0"/>
                <w:color w:val="auto"/>
              </w:rPr>
            </w:pPr>
            <w:r w:rsidRPr="00F57A31">
              <w:rPr>
                <w:rStyle w:val="affff7"/>
                <w:smallCaps w:val="0"/>
                <w:color w:val="auto"/>
              </w:rPr>
              <w:t>例5:エンドポイントに存在するテクノロジーを使用して、サイバーヘルスの問題</w:t>
            </w:r>
            <w:r>
              <w:rPr>
                <w:rStyle w:val="affff7"/>
                <w:smallCaps w:val="0"/>
                <w:color w:val="auto"/>
              </w:rPr>
              <w:t>（</w:t>
            </w:r>
            <w:r w:rsidRPr="00F57A31">
              <w:rPr>
                <w:rStyle w:val="affff7"/>
                <w:smallCaps w:val="0"/>
                <w:color w:val="auto"/>
              </w:rPr>
              <w:t>パッチの欠落、マルウェア感染、未承認のソフトウェアなど</w:t>
            </w:r>
            <w:r>
              <w:rPr>
                <w:rStyle w:val="affff7"/>
                <w:smallCaps w:val="0"/>
                <w:color w:val="auto"/>
              </w:rPr>
              <w:t>）</w:t>
            </w:r>
            <w:r w:rsidRPr="00F57A31">
              <w:rPr>
                <w:rStyle w:val="affff7"/>
                <w:smallCaps w:val="0"/>
                <w:color w:val="auto"/>
              </w:rPr>
              <w:t>を検出し、アクセスが承認される前にエンドポイントを修復環境にリダイレクトする。</w:t>
            </w:r>
          </w:p>
        </w:tc>
      </w:tr>
      <w:tr w:rsidR="00B87C2B" w:rsidRPr="00F57A31" w14:paraId="634951C5" w14:textId="77777777">
        <w:trPr>
          <w:trHeight w:val="1670"/>
        </w:trPr>
        <w:tc>
          <w:tcPr>
            <w:tcW w:w="1555" w:type="dxa"/>
            <w:vMerge/>
            <w:shd w:val="clear" w:color="auto" w:fill="FFD85B"/>
            <w:noWrap/>
          </w:tcPr>
          <w:p w14:paraId="6C5477C4" w14:textId="77777777" w:rsidR="00B87C2B" w:rsidRPr="00F57A31" w:rsidRDefault="00B87C2B">
            <w:pPr>
              <w:pStyle w:val="affff3"/>
              <w:rPr>
                <w:rStyle w:val="affff7"/>
                <w:smallCaps w:val="0"/>
                <w:color w:val="auto"/>
              </w:rPr>
            </w:pPr>
          </w:p>
        </w:tc>
        <w:tc>
          <w:tcPr>
            <w:tcW w:w="1842" w:type="dxa"/>
            <w:vMerge w:val="restart"/>
            <w:shd w:val="clear" w:color="auto" w:fill="auto"/>
          </w:tcPr>
          <w:p w14:paraId="7F838F63" w14:textId="77777777" w:rsidR="00B87C2B" w:rsidRPr="00F57A31" w:rsidRDefault="00B87C2B">
            <w:pPr>
              <w:pStyle w:val="affff3"/>
              <w:rPr>
                <w:rStyle w:val="affff7"/>
                <w:smallCaps w:val="0"/>
                <w:color w:val="auto"/>
              </w:rPr>
            </w:pPr>
            <w:r w:rsidRPr="00F57A31">
              <w:rPr>
                <w:rStyle w:val="affff7"/>
                <w:smallCaps w:val="0"/>
                <w:color w:val="auto"/>
              </w:rPr>
              <w:t>有害事象分析（DE.AE）:異常、侵害の指標、その</w:t>
            </w:r>
            <w:r>
              <w:rPr>
                <w:rStyle w:val="affff7"/>
                <w:smallCaps w:val="0"/>
                <w:color w:val="auto"/>
              </w:rPr>
              <w:t>ほか</w:t>
            </w:r>
            <w:r w:rsidRPr="00F57A31">
              <w:rPr>
                <w:rStyle w:val="affff7"/>
                <w:smallCaps w:val="0"/>
                <w:color w:val="auto"/>
              </w:rPr>
              <w:t>の潜在的な有害事象を分析して事象を特徴</w:t>
            </w:r>
            <w:r>
              <w:rPr>
                <w:rStyle w:val="affff7"/>
                <w:rFonts w:hint="eastAsia"/>
                <w:smallCaps w:val="0"/>
                <w:color w:val="auto"/>
              </w:rPr>
              <w:t>づ</w:t>
            </w:r>
            <w:r w:rsidRPr="00F57A31">
              <w:rPr>
                <w:rStyle w:val="affff7"/>
                <w:smallCaps w:val="0"/>
                <w:color w:val="auto"/>
              </w:rPr>
              <w:t>け、サイバーセキュリティインシデントを検出する。</w:t>
            </w:r>
          </w:p>
        </w:tc>
        <w:tc>
          <w:tcPr>
            <w:tcW w:w="2410" w:type="dxa"/>
            <w:shd w:val="clear" w:color="auto" w:fill="auto"/>
            <w:noWrap/>
          </w:tcPr>
          <w:p w14:paraId="7520CC76" w14:textId="77777777" w:rsidR="00B87C2B" w:rsidRPr="00F57A31" w:rsidRDefault="00B87C2B">
            <w:pPr>
              <w:pStyle w:val="affff3"/>
              <w:rPr>
                <w:rStyle w:val="affff7"/>
                <w:smallCaps w:val="0"/>
                <w:color w:val="auto"/>
              </w:rPr>
            </w:pPr>
            <w:r w:rsidRPr="00F57A31">
              <w:rPr>
                <w:rStyle w:val="affff7"/>
                <w:smallCaps w:val="0"/>
                <w:color w:val="auto"/>
              </w:rPr>
              <w:t>DE.AE-0</w:t>
            </w:r>
            <w:r>
              <w:rPr>
                <w:rStyle w:val="affff7"/>
                <w:rFonts w:hint="eastAsia"/>
                <w:smallCaps w:val="0"/>
                <w:color w:val="auto"/>
              </w:rPr>
              <w:t>1</w:t>
            </w:r>
            <w:r w:rsidRPr="00F57A31">
              <w:rPr>
                <w:rStyle w:val="affff7"/>
                <w:smallCaps w:val="0"/>
                <w:color w:val="auto"/>
              </w:rPr>
              <w:t>:</w:t>
            </w:r>
            <w:r>
              <w:rPr>
                <w:rStyle w:val="affff7"/>
                <w:rFonts w:hint="eastAsia"/>
                <w:smallCaps w:val="0"/>
                <w:color w:val="auto"/>
              </w:rPr>
              <w:t>[撤回:ID.AM-03に編入する。]</w:t>
            </w:r>
          </w:p>
        </w:tc>
        <w:tc>
          <w:tcPr>
            <w:tcW w:w="4542" w:type="dxa"/>
            <w:shd w:val="clear" w:color="auto" w:fill="auto"/>
          </w:tcPr>
          <w:p w14:paraId="0650C2AE" w14:textId="77777777" w:rsidR="00B87C2B" w:rsidRPr="00F57A31" w:rsidRDefault="00B87C2B">
            <w:pPr>
              <w:pStyle w:val="affff3"/>
              <w:rPr>
                <w:rStyle w:val="affff7"/>
                <w:smallCaps w:val="0"/>
                <w:color w:val="auto"/>
              </w:rPr>
            </w:pPr>
          </w:p>
        </w:tc>
      </w:tr>
      <w:tr w:rsidR="00B87C2B" w:rsidRPr="00F57A31" w14:paraId="3661AE9D" w14:textId="77777777">
        <w:trPr>
          <w:trHeight w:val="1670"/>
        </w:trPr>
        <w:tc>
          <w:tcPr>
            <w:tcW w:w="1555" w:type="dxa"/>
            <w:vMerge/>
            <w:shd w:val="clear" w:color="auto" w:fill="FFD85B"/>
            <w:noWrap/>
            <w:hideMark/>
          </w:tcPr>
          <w:p w14:paraId="0ED2D420" w14:textId="77777777" w:rsidR="00B87C2B" w:rsidRPr="00F57A31" w:rsidRDefault="00B87C2B">
            <w:pPr>
              <w:pStyle w:val="affff3"/>
              <w:rPr>
                <w:rStyle w:val="affff7"/>
                <w:smallCaps w:val="0"/>
                <w:color w:val="auto"/>
              </w:rPr>
            </w:pPr>
          </w:p>
        </w:tc>
        <w:tc>
          <w:tcPr>
            <w:tcW w:w="1842" w:type="dxa"/>
            <w:vMerge/>
            <w:shd w:val="clear" w:color="auto" w:fill="auto"/>
            <w:hideMark/>
          </w:tcPr>
          <w:p w14:paraId="49209622" w14:textId="77777777" w:rsidR="00B87C2B" w:rsidRPr="00F57A31" w:rsidRDefault="00B87C2B">
            <w:pPr>
              <w:pStyle w:val="affff3"/>
              <w:rPr>
                <w:rStyle w:val="affff7"/>
                <w:smallCaps w:val="0"/>
                <w:color w:val="auto"/>
              </w:rPr>
            </w:pPr>
          </w:p>
        </w:tc>
        <w:tc>
          <w:tcPr>
            <w:tcW w:w="2410" w:type="dxa"/>
            <w:vMerge w:val="restart"/>
            <w:shd w:val="clear" w:color="auto" w:fill="auto"/>
            <w:noWrap/>
            <w:hideMark/>
          </w:tcPr>
          <w:p w14:paraId="022C6D46" w14:textId="77777777" w:rsidR="00B87C2B" w:rsidRPr="00F57A31" w:rsidRDefault="00B87C2B">
            <w:pPr>
              <w:pStyle w:val="affff3"/>
              <w:rPr>
                <w:rStyle w:val="affff7"/>
                <w:smallCaps w:val="0"/>
                <w:color w:val="auto"/>
              </w:rPr>
            </w:pPr>
            <w:r w:rsidRPr="00F57A31">
              <w:rPr>
                <w:rStyle w:val="affff7"/>
                <w:smallCaps w:val="0"/>
                <w:color w:val="auto"/>
              </w:rPr>
              <w:t>DE.AE-02:潜在的有害事象を分析し、関連する活動をよりよく理解する。</w:t>
            </w:r>
          </w:p>
        </w:tc>
        <w:tc>
          <w:tcPr>
            <w:tcW w:w="4542" w:type="dxa"/>
            <w:shd w:val="clear" w:color="auto" w:fill="auto"/>
            <w:hideMark/>
          </w:tcPr>
          <w:p w14:paraId="7D68BE83" w14:textId="77777777" w:rsidR="00B87C2B" w:rsidRPr="00F57A31" w:rsidRDefault="00B87C2B">
            <w:pPr>
              <w:pStyle w:val="affff3"/>
              <w:rPr>
                <w:rStyle w:val="affff7"/>
                <w:smallCaps w:val="0"/>
                <w:color w:val="auto"/>
              </w:rPr>
            </w:pPr>
            <w:r w:rsidRPr="00F57A31">
              <w:rPr>
                <w:rStyle w:val="affff7"/>
                <w:smallCaps w:val="0"/>
                <w:color w:val="auto"/>
              </w:rPr>
              <w:t>例1:セキュリティ情報およびイベント管理</w:t>
            </w:r>
            <w:r>
              <w:rPr>
                <w:rStyle w:val="affff7"/>
                <w:smallCaps w:val="0"/>
                <w:color w:val="auto"/>
              </w:rPr>
              <w:t>（</w:t>
            </w:r>
            <w:r w:rsidRPr="00F57A31">
              <w:rPr>
                <w:rStyle w:val="affff7"/>
                <w:smallCaps w:val="0"/>
                <w:color w:val="auto"/>
              </w:rPr>
              <w:t>SIEM</w:t>
            </w:r>
            <w:r>
              <w:rPr>
                <w:rStyle w:val="affff7"/>
                <w:smallCaps w:val="0"/>
                <w:color w:val="auto"/>
              </w:rPr>
              <w:t>）</w:t>
            </w:r>
            <w:r w:rsidRPr="00F57A31">
              <w:rPr>
                <w:rStyle w:val="affff7"/>
                <w:smallCaps w:val="0"/>
                <w:color w:val="auto"/>
              </w:rPr>
              <w:t>またはその</w:t>
            </w:r>
            <w:r>
              <w:rPr>
                <w:rStyle w:val="affff7"/>
                <w:smallCaps w:val="0"/>
                <w:color w:val="auto"/>
              </w:rPr>
              <w:t>ほか</w:t>
            </w:r>
            <w:r w:rsidRPr="00F57A31">
              <w:rPr>
                <w:rStyle w:val="affff7"/>
                <w:smallCaps w:val="0"/>
                <w:color w:val="auto"/>
              </w:rPr>
              <w:t>のツールを使用して、既知の悪意のあるアクティビティや疑わしいアクティビティのログイベントを継続的に監視する。</w:t>
            </w:r>
          </w:p>
        </w:tc>
      </w:tr>
      <w:tr w:rsidR="00B87C2B" w:rsidRPr="00F57A31" w14:paraId="39D725F2" w14:textId="77777777">
        <w:trPr>
          <w:trHeight w:val="1124"/>
        </w:trPr>
        <w:tc>
          <w:tcPr>
            <w:tcW w:w="1555" w:type="dxa"/>
            <w:vMerge/>
            <w:shd w:val="clear" w:color="auto" w:fill="FFD85B"/>
            <w:noWrap/>
            <w:hideMark/>
          </w:tcPr>
          <w:p w14:paraId="5C7493BA" w14:textId="77777777" w:rsidR="00B87C2B" w:rsidRPr="00F57A31" w:rsidRDefault="00B87C2B">
            <w:pPr>
              <w:pStyle w:val="affff3"/>
              <w:rPr>
                <w:rStyle w:val="affff7"/>
                <w:smallCaps w:val="0"/>
                <w:color w:val="auto"/>
              </w:rPr>
            </w:pPr>
          </w:p>
        </w:tc>
        <w:tc>
          <w:tcPr>
            <w:tcW w:w="1842" w:type="dxa"/>
            <w:vMerge/>
            <w:shd w:val="clear" w:color="auto" w:fill="auto"/>
            <w:hideMark/>
          </w:tcPr>
          <w:p w14:paraId="7F54267A" w14:textId="77777777" w:rsidR="00B87C2B" w:rsidRPr="00F57A31" w:rsidRDefault="00B87C2B">
            <w:pPr>
              <w:pStyle w:val="affff3"/>
              <w:rPr>
                <w:rStyle w:val="affff7"/>
                <w:smallCaps w:val="0"/>
                <w:color w:val="auto"/>
              </w:rPr>
            </w:pPr>
          </w:p>
        </w:tc>
        <w:tc>
          <w:tcPr>
            <w:tcW w:w="2410" w:type="dxa"/>
            <w:vMerge/>
            <w:shd w:val="clear" w:color="auto" w:fill="auto"/>
            <w:hideMark/>
          </w:tcPr>
          <w:p w14:paraId="5A550357" w14:textId="77777777" w:rsidR="00B87C2B" w:rsidRPr="00F57A31" w:rsidRDefault="00B87C2B">
            <w:pPr>
              <w:pStyle w:val="affff3"/>
              <w:rPr>
                <w:rStyle w:val="affff7"/>
                <w:smallCaps w:val="0"/>
                <w:color w:val="auto"/>
              </w:rPr>
            </w:pPr>
          </w:p>
        </w:tc>
        <w:tc>
          <w:tcPr>
            <w:tcW w:w="4542" w:type="dxa"/>
            <w:shd w:val="clear" w:color="auto" w:fill="auto"/>
            <w:hideMark/>
          </w:tcPr>
          <w:p w14:paraId="0A6E058A" w14:textId="77777777" w:rsidR="00B87C2B" w:rsidRPr="00F57A31" w:rsidRDefault="00B87C2B">
            <w:pPr>
              <w:pStyle w:val="affff3"/>
              <w:rPr>
                <w:rStyle w:val="affff7"/>
                <w:smallCaps w:val="0"/>
                <w:color w:val="auto"/>
              </w:rPr>
            </w:pPr>
            <w:r w:rsidRPr="00F57A31">
              <w:rPr>
                <w:rStyle w:val="affff7"/>
                <w:smallCaps w:val="0"/>
                <w:color w:val="auto"/>
              </w:rPr>
              <w:br w:type="column"/>
              <w:t>例2:ログ分析ツールで最新のサイバー脅威インテリジェンスを活用して、検出精度を向上させ、脅威アクター、その方法、および侵害の兆候を特徴</w:t>
            </w:r>
            <w:r>
              <w:rPr>
                <w:rStyle w:val="affff7"/>
                <w:rFonts w:hint="eastAsia"/>
                <w:smallCaps w:val="0"/>
                <w:color w:val="auto"/>
              </w:rPr>
              <w:t>づ</w:t>
            </w:r>
            <w:r w:rsidRPr="00F57A31">
              <w:rPr>
                <w:rStyle w:val="affff7"/>
                <w:smallCaps w:val="0"/>
                <w:color w:val="auto"/>
              </w:rPr>
              <w:t>ける。</w:t>
            </w:r>
          </w:p>
        </w:tc>
      </w:tr>
      <w:tr w:rsidR="00B87C2B" w:rsidRPr="00F57A31" w14:paraId="29463464" w14:textId="77777777">
        <w:trPr>
          <w:trHeight w:val="691"/>
        </w:trPr>
        <w:tc>
          <w:tcPr>
            <w:tcW w:w="1555" w:type="dxa"/>
            <w:vMerge/>
            <w:shd w:val="clear" w:color="auto" w:fill="FFD85B"/>
            <w:noWrap/>
            <w:hideMark/>
          </w:tcPr>
          <w:p w14:paraId="0DD79234" w14:textId="77777777" w:rsidR="00B87C2B" w:rsidRPr="00F57A31" w:rsidRDefault="00B87C2B">
            <w:pPr>
              <w:pStyle w:val="affff3"/>
              <w:rPr>
                <w:rStyle w:val="affff7"/>
                <w:smallCaps w:val="0"/>
                <w:color w:val="auto"/>
              </w:rPr>
            </w:pPr>
          </w:p>
        </w:tc>
        <w:tc>
          <w:tcPr>
            <w:tcW w:w="1842" w:type="dxa"/>
            <w:vMerge/>
            <w:shd w:val="clear" w:color="auto" w:fill="auto"/>
            <w:hideMark/>
          </w:tcPr>
          <w:p w14:paraId="22108DD7" w14:textId="77777777" w:rsidR="00B87C2B" w:rsidRPr="00F57A31" w:rsidRDefault="00B87C2B">
            <w:pPr>
              <w:pStyle w:val="affff3"/>
              <w:rPr>
                <w:rStyle w:val="affff7"/>
                <w:smallCaps w:val="0"/>
                <w:color w:val="auto"/>
              </w:rPr>
            </w:pPr>
          </w:p>
        </w:tc>
        <w:tc>
          <w:tcPr>
            <w:tcW w:w="2410" w:type="dxa"/>
            <w:vMerge/>
            <w:shd w:val="clear" w:color="auto" w:fill="auto"/>
            <w:hideMark/>
          </w:tcPr>
          <w:p w14:paraId="701E2660" w14:textId="77777777" w:rsidR="00B87C2B" w:rsidRPr="00F57A31" w:rsidRDefault="00B87C2B">
            <w:pPr>
              <w:pStyle w:val="affff3"/>
              <w:rPr>
                <w:rStyle w:val="affff7"/>
                <w:smallCaps w:val="0"/>
                <w:color w:val="auto"/>
              </w:rPr>
            </w:pPr>
          </w:p>
        </w:tc>
        <w:tc>
          <w:tcPr>
            <w:tcW w:w="4542" w:type="dxa"/>
            <w:shd w:val="clear" w:color="auto" w:fill="auto"/>
            <w:hideMark/>
          </w:tcPr>
          <w:p w14:paraId="4FB336B2" w14:textId="77777777" w:rsidR="00B87C2B" w:rsidRPr="00F57A31" w:rsidRDefault="00B87C2B">
            <w:pPr>
              <w:pStyle w:val="affff3"/>
              <w:rPr>
                <w:rStyle w:val="affff7"/>
                <w:smallCaps w:val="0"/>
                <w:color w:val="auto"/>
              </w:rPr>
            </w:pPr>
            <w:r w:rsidRPr="00F57A31">
              <w:rPr>
                <w:rStyle w:val="affff7"/>
                <w:smallCaps w:val="0"/>
                <w:color w:val="auto"/>
              </w:rPr>
              <w:t>例3:自動化では十分に監視できないテクノロジーのログイベントについて、定期的に手動レビューを実施する。</w:t>
            </w:r>
          </w:p>
        </w:tc>
      </w:tr>
      <w:tr w:rsidR="00B87C2B" w:rsidRPr="00F57A31" w14:paraId="1B77E499" w14:textId="77777777">
        <w:trPr>
          <w:trHeight w:val="585"/>
        </w:trPr>
        <w:tc>
          <w:tcPr>
            <w:tcW w:w="1555" w:type="dxa"/>
            <w:vMerge/>
            <w:shd w:val="clear" w:color="auto" w:fill="FFD85B"/>
            <w:noWrap/>
            <w:hideMark/>
          </w:tcPr>
          <w:p w14:paraId="05549F1F" w14:textId="77777777" w:rsidR="00B87C2B" w:rsidRPr="00F57A31" w:rsidRDefault="00B87C2B">
            <w:pPr>
              <w:pStyle w:val="affff3"/>
              <w:rPr>
                <w:rStyle w:val="affff7"/>
                <w:smallCaps w:val="0"/>
                <w:color w:val="auto"/>
              </w:rPr>
            </w:pPr>
          </w:p>
        </w:tc>
        <w:tc>
          <w:tcPr>
            <w:tcW w:w="1842" w:type="dxa"/>
            <w:vMerge/>
            <w:shd w:val="clear" w:color="auto" w:fill="auto"/>
            <w:hideMark/>
          </w:tcPr>
          <w:p w14:paraId="1A6923FB" w14:textId="77777777" w:rsidR="00B87C2B" w:rsidRPr="00F57A31" w:rsidRDefault="00B87C2B">
            <w:pPr>
              <w:pStyle w:val="affff3"/>
              <w:rPr>
                <w:rStyle w:val="affff7"/>
                <w:smallCaps w:val="0"/>
                <w:color w:val="auto"/>
              </w:rPr>
            </w:pPr>
          </w:p>
        </w:tc>
        <w:tc>
          <w:tcPr>
            <w:tcW w:w="2410" w:type="dxa"/>
            <w:vMerge/>
            <w:shd w:val="clear" w:color="auto" w:fill="auto"/>
            <w:hideMark/>
          </w:tcPr>
          <w:p w14:paraId="4E96251B" w14:textId="77777777" w:rsidR="00B87C2B" w:rsidRPr="00F57A31" w:rsidRDefault="00B87C2B">
            <w:pPr>
              <w:pStyle w:val="affff3"/>
              <w:rPr>
                <w:rStyle w:val="affff7"/>
                <w:smallCaps w:val="0"/>
                <w:color w:val="auto"/>
              </w:rPr>
            </w:pPr>
          </w:p>
        </w:tc>
        <w:tc>
          <w:tcPr>
            <w:tcW w:w="4542" w:type="dxa"/>
            <w:shd w:val="clear" w:color="auto" w:fill="auto"/>
            <w:hideMark/>
          </w:tcPr>
          <w:p w14:paraId="711A5D3D" w14:textId="77777777" w:rsidR="00B87C2B" w:rsidRPr="00F57A31" w:rsidRDefault="00B87C2B">
            <w:pPr>
              <w:pStyle w:val="affff3"/>
              <w:rPr>
                <w:rStyle w:val="affff7"/>
                <w:smallCaps w:val="0"/>
                <w:color w:val="auto"/>
              </w:rPr>
            </w:pPr>
            <w:r w:rsidRPr="00F57A31">
              <w:rPr>
                <w:rStyle w:val="affff7"/>
                <w:smallCaps w:val="0"/>
                <w:color w:val="auto"/>
              </w:rPr>
              <w:br w:type="column"/>
              <w:t>例4:ログ分析ツールを使用して、調査結果に関するレポートを生成する。</w:t>
            </w:r>
          </w:p>
        </w:tc>
      </w:tr>
      <w:tr w:rsidR="00B87C2B" w:rsidRPr="00F57A31" w14:paraId="4670FABB" w14:textId="77777777">
        <w:trPr>
          <w:trHeight w:val="317"/>
        </w:trPr>
        <w:tc>
          <w:tcPr>
            <w:tcW w:w="1555" w:type="dxa"/>
            <w:vMerge/>
            <w:shd w:val="clear" w:color="auto" w:fill="FFD85B"/>
            <w:noWrap/>
            <w:hideMark/>
          </w:tcPr>
          <w:p w14:paraId="618989BC"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7475EE6D"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6B48B279" w14:textId="77777777" w:rsidR="00B87C2B" w:rsidRPr="00F57A31" w:rsidRDefault="00B87C2B">
            <w:pPr>
              <w:pStyle w:val="affff3"/>
              <w:rPr>
                <w:rStyle w:val="affff7"/>
                <w:smallCaps w:val="0"/>
                <w:color w:val="auto"/>
              </w:rPr>
            </w:pPr>
            <w:r w:rsidRPr="00F57A31">
              <w:rPr>
                <w:rStyle w:val="affff7"/>
                <w:smallCaps w:val="0"/>
                <w:color w:val="auto"/>
              </w:rPr>
              <w:t>DE.AE-03:情報は複数の情報源から関連付けられている。</w:t>
            </w:r>
          </w:p>
        </w:tc>
        <w:tc>
          <w:tcPr>
            <w:tcW w:w="4542" w:type="dxa"/>
            <w:shd w:val="clear" w:color="auto" w:fill="auto"/>
            <w:hideMark/>
          </w:tcPr>
          <w:p w14:paraId="5EF3B4EE" w14:textId="77777777" w:rsidR="00B87C2B" w:rsidRPr="00F57A31" w:rsidRDefault="00B87C2B">
            <w:pPr>
              <w:pStyle w:val="affff3"/>
              <w:rPr>
                <w:rStyle w:val="affff7"/>
                <w:smallCaps w:val="0"/>
                <w:color w:val="auto"/>
              </w:rPr>
            </w:pPr>
            <w:r w:rsidRPr="00F57A31">
              <w:rPr>
                <w:rStyle w:val="affff7"/>
                <w:smallCaps w:val="0"/>
                <w:color w:val="auto"/>
              </w:rPr>
              <w:br w:type="column"/>
              <w:t>例1:他のソースから生成されたログデータを比較的少数のログサーバに常に転送する。</w:t>
            </w:r>
          </w:p>
        </w:tc>
      </w:tr>
      <w:tr w:rsidR="00B87C2B" w:rsidRPr="00F57A31" w14:paraId="705C452A" w14:textId="77777777">
        <w:trPr>
          <w:trHeight w:val="714"/>
        </w:trPr>
        <w:tc>
          <w:tcPr>
            <w:tcW w:w="1555" w:type="dxa"/>
            <w:vMerge/>
            <w:shd w:val="clear" w:color="auto" w:fill="FFD85B"/>
            <w:noWrap/>
            <w:hideMark/>
          </w:tcPr>
          <w:p w14:paraId="774FC3D4" w14:textId="77777777" w:rsidR="00B87C2B" w:rsidRPr="00F57A31" w:rsidRDefault="00B87C2B">
            <w:pPr>
              <w:pStyle w:val="affff3"/>
              <w:rPr>
                <w:rStyle w:val="affff7"/>
                <w:smallCaps w:val="0"/>
                <w:color w:val="auto"/>
              </w:rPr>
            </w:pPr>
          </w:p>
        </w:tc>
        <w:tc>
          <w:tcPr>
            <w:tcW w:w="1842" w:type="dxa"/>
            <w:vMerge/>
            <w:shd w:val="clear" w:color="auto" w:fill="auto"/>
            <w:hideMark/>
          </w:tcPr>
          <w:p w14:paraId="4A188B6F" w14:textId="77777777" w:rsidR="00B87C2B" w:rsidRPr="00F57A31" w:rsidRDefault="00B87C2B">
            <w:pPr>
              <w:pStyle w:val="affff3"/>
              <w:rPr>
                <w:rStyle w:val="affff7"/>
                <w:smallCaps w:val="0"/>
                <w:color w:val="auto"/>
              </w:rPr>
            </w:pPr>
          </w:p>
        </w:tc>
        <w:tc>
          <w:tcPr>
            <w:tcW w:w="2410" w:type="dxa"/>
            <w:vMerge/>
            <w:shd w:val="clear" w:color="auto" w:fill="auto"/>
            <w:hideMark/>
          </w:tcPr>
          <w:p w14:paraId="2AA9FF10" w14:textId="77777777" w:rsidR="00B87C2B" w:rsidRPr="00F57A31" w:rsidRDefault="00B87C2B">
            <w:pPr>
              <w:pStyle w:val="affff3"/>
              <w:rPr>
                <w:rStyle w:val="affff7"/>
                <w:smallCaps w:val="0"/>
                <w:color w:val="auto"/>
              </w:rPr>
            </w:pPr>
          </w:p>
        </w:tc>
        <w:tc>
          <w:tcPr>
            <w:tcW w:w="4542" w:type="dxa"/>
            <w:shd w:val="clear" w:color="auto" w:fill="auto"/>
            <w:hideMark/>
          </w:tcPr>
          <w:p w14:paraId="56AAC534" w14:textId="77777777" w:rsidR="00B87C2B" w:rsidRPr="00F57A31" w:rsidRDefault="00B87C2B">
            <w:pPr>
              <w:pStyle w:val="affff3"/>
              <w:rPr>
                <w:rStyle w:val="affff7"/>
                <w:smallCaps w:val="0"/>
                <w:color w:val="auto"/>
              </w:rPr>
            </w:pPr>
            <w:r w:rsidRPr="00F57A31">
              <w:rPr>
                <w:rStyle w:val="affff7"/>
                <w:smallCaps w:val="0"/>
                <w:color w:val="auto"/>
              </w:rPr>
              <w:t>例2:イベント相関技術</w:t>
            </w:r>
            <w:r>
              <w:rPr>
                <w:rStyle w:val="affff7"/>
                <w:smallCaps w:val="0"/>
                <w:color w:val="auto"/>
              </w:rPr>
              <w:t>（</w:t>
            </w:r>
            <w:r w:rsidRPr="00F57A31">
              <w:rPr>
                <w:rStyle w:val="affff7"/>
                <w:smallCaps w:val="0"/>
                <w:color w:val="auto"/>
              </w:rPr>
              <w:t>SIEMなど</w:t>
            </w:r>
            <w:r>
              <w:rPr>
                <w:rStyle w:val="affff7"/>
                <w:smallCaps w:val="0"/>
                <w:color w:val="auto"/>
              </w:rPr>
              <w:t>）</w:t>
            </w:r>
            <w:r w:rsidRPr="00F57A31">
              <w:rPr>
                <w:rStyle w:val="affff7"/>
                <w:smallCaps w:val="0"/>
                <w:color w:val="auto"/>
              </w:rPr>
              <w:t>を使用して、複数のソースから取得した情報を収集する。</w:t>
            </w:r>
          </w:p>
        </w:tc>
      </w:tr>
      <w:tr w:rsidR="00B87C2B" w:rsidRPr="00F57A31" w14:paraId="5C92DDDA" w14:textId="77777777">
        <w:trPr>
          <w:trHeight w:val="456"/>
        </w:trPr>
        <w:tc>
          <w:tcPr>
            <w:tcW w:w="1555" w:type="dxa"/>
            <w:vMerge/>
            <w:shd w:val="clear" w:color="auto" w:fill="FFD85B"/>
            <w:noWrap/>
            <w:hideMark/>
          </w:tcPr>
          <w:p w14:paraId="1ED63DF7" w14:textId="77777777" w:rsidR="00B87C2B" w:rsidRPr="00F57A31" w:rsidRDefault="00B87C2B">
            <w:pPr>
              <w:pStyle w:val="affff3"/>
              <w:rPr>
                <w:rStyle w:val="affff7"/>
                <w:smallCaps w:val="0"/>
                <w:color w:val="auto"/>
              </w:rPr>
            </w:pPr>
          </w:p>
        </w:tc>
        <w:tc>
          <w:tcPr>
            <w:tcW w:w="1842" w:type="dxa"/>
            <w:vMerge/>
            <w:shd w:val="clear" w:color="auto" w:fill="auto"/>
            <w:hideMark/>
          </w:tcPr>
          <w:p w14:paraId="1C14012D" w14:textId="77777777" w:rsidR="00B87C2B" w:rsidRPr="00F57A31" w:rsidRDefault="00B87C2B">
            <w:pPr>
              <w:pStyle w:val="affff3"/>
              <w:rPr>
                <w:rStyle w:val="affff7"/>
                <w:smallCaps w:val="0"/>
                <w:color w:val="auto"/>
              </w:rPr>
            </w:pPr>
          </w:p>
        </w:tc>
        <w:tc>
          <w:tcPr>
            <w:tcW w:w="2410" w:type="dxa"/>
            <w:vMerge/>
            <w:shd w:val="clear" w:color="auto" w:fill="auto"/>
            <w:hideMark/>
          </w:tcPr>
          <w:p w14:paraId="467DEA06" w14:textId="77777777" w:rsidR="00B87C2B" w:rsidRPr="00F57A31" w:rsidRDefault="00B87C2B">
            <w:pPr>
              <w:pStyle w:val="affff3"/>
              <w:rPr>
                <w:rStyle w:val="affff7"/>
                <w:smallCaps w:val="0"/>
                <w:color w:val="auto"/>
              </w:rPr>
            </w:pPr>
          </w:p>
        </w:tc>
        <w:tc>
          <w:tcPr>
            <w:tcW w:w="4542" w:type="dxa"/>
            <w:shd w:val="clear" w:color="auto" w:fill="auto"/>
            <w:hideMark/>
          </w:tcPr>
          <w:p w14:paraId="6787B760" w14:textId="77777777" w:rsidR="00B87C2B" w:rsidRPr="00F57A31" w:rsidRDefault="00B87C2B">
            <w:pPr>
              <w:pStyle w:val="affff3"/>
              <w:rPr>
                <w:rStyle w:val="affff7"/>
                <w:smallCaps w:val="0"/>
                <w:color w:val="auto"/>
              </w:rPr>
            </w:pPr>
            <w:r w:rsidRPr="00F57A31">
              <w:rPr>
                <w:rStyle w:val="affff7"/>
                <w:smallCaps w:val="0"/>
                <w:color w:val="auto"/>
              </w:rPr>
              <w:br w:type="column"/>
              <w:t>例3:サイバー脅威インテリジェンスを活用して、ログソース間でイベントを関連付ける。</w:t>
            </w:r>
          </w:p>
        </w:tc>
      </w:tr>
      <w:tr w:rsidR="00B87C2B" w:rsidRPr="00F57A31" w14:paraId="18CF74CE" w14:textId="77777777">
        <w:trPr>
          <w:trHeight w:val="692"/>
        </w:trPr>
        <w:tc>
          <w:tcPr>
            <w:tcW w:w="1555" w:type="dxa"/>
            <w:vMerge/>
            <w:shd w:val="clear" w:color="auto" w:fill="FFD85B"/>
            <w:noWrap/>
            <w:hideMark/>
          </w:tcPr>
          <w:p w14:paraId="0955D754"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3D3270E8"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53224162" w14:textId="77777777" w:rsidR="00B87C2B" w:rsidRPr="00F57A31" w:rsidRDefault="00B87C2B">
            <w:pPr>
              <w:pStyle w:val="affff3"/>
              <w:rPr>
                <w:rStyle w:val="affff7"/>
                <w:smallCaps w:val="0"/>
                <w:color w:val="auto"/>
              </w:rPr>
            </w:pPr>
            <w:r w:rsidRPr="00F57A31">
              <w:rPr>
                <w:rStyle w:val="affff7"/>
                <w:smallCaps w:val="0"/>
                <w:color w:val="auto"/>
              </w:rPr>
              <w:t>DE.AE-04:有害事象の推定影響と範囲が理解されている。</w:t>
            </w:r>
          </w:p>
        </w:tc>
        <w:tc>
          <w:tcPr>
            <w:tcW w:w="4542" w:type="dxa"/>
            <w:shd w:val="clear" w:color="auto" w:fill="auto"/>
            <w:hideMark/>
          </w:tcPr>
          <w:p w14:paraId="643322EB" w14:textId="77777777" w:rsidR="00B87C2B" w:rsidRPr="00F57A31" w:rsidRDefault="00B87C2B">
            <w:pPr>
              <w:pStyle w:val="affff3"/>
              <w:rPr>
                <w:rStyle w:val="affff7"/>
                <w:smallCaps w:val="0"/>
                <w:color w:val="auto"/>
              </w:rPr>
            </w:pPr>
            <w:r w:rsidRPr="00F57A31">
              <w:rPr>
                <w:rStyle w:val="affff7"/>
                <w:smallCaps w:val="0"/>
                <w:color w:val="auto"/>
              </w:rPr>
              <w:br w:type="column"/>
              <w:t>例1:SIEMまたはその</w:t>
            </w:r>
            <w:r>
              <w:rPr>
                <w:rStyle w:val="affff7"/>
                <w:smallCaps w:val="0"/>
                <w:color w:val="auto"/>
              </w:rPr>
              <w:t>ほか</w:t>
            </w:r>
            <w:r w:rsidRPr="00F57A31">
              <w:rPr>
                <w:rStyle w:val="affff7"/>
                <w:smallCaps w:val="0"/>
                <w:color w:val="auto"/>
              </w:rPr>
              <w:t>のツールを使用して、影響と範囲を</w:t>
            </w:r>
            <w:r>
              <w:rPr>
                <w:rStyle w:val="affff7"/>
                <w:smallCaps w:val="0"/>
                <w:color w:val="auto"/>
              </w:rPr>
              <w:t>見積り</w:t>
            </w:r>
            <w:r w:rsidRPr="00F57A31">
              <w:rPr>
                <w:rStyle w:val="affff7"/>
                <w:smallCaps w:val="0"/>
                <w:color w:val="auto"/>
              </w:rPr>
              <w:t>、</w:t>
            </w:r>
            <w:r>
              <w:rPr>
                <w:rStyle w:val="affff7"/>
                <w:smallCaps w:val="0"/>
                <w:color w:val="auto"/>
              </w:rPr>
              <w:t>見積り</w:t>
            </w:r>
            <w:r w:rsidRPr="00F57A31">
              <w:rPr>
                <w:rStyle w:val="affff7"/>
                <w:smallCaps w:val="0"/>
                <w:color w:val="auto"/>
              </w:rPr>
              <w:t>を確認して調整する。</w:t>
            </w:r>
          </w:p>
        </w:tc>
      </w:tr>
      <w:tr w:rsidR="00B87C2B" w:rsidRPr="00F57A31" w14:paraId="6FF35205" w14:textId="77777777">
        <w:trPr>
          <w:trHeight w:val="364"/>
        </w:trPr>
        <w:tc>
          <w:tcPr>
            <w:tcW w:w="1555" w:type="dxa"/>
            <w:vMerge/>
            <w:shd w:val="clear" w:color="auto" w:fill="FFD85B"/>
            <w:noWrap/>
            <w:hideMark/>
          </w:tcPr>
          <w:p w14:paraId="69C0B7BC" w14:textId="77777777" w:rsidR="00B87C2B" w:rsidRPr="00F57A31" w:rsidRDefault="00B87C2B">
            <w:pPr>
              <w:pStyle w:val="affff3"/>
              <w:rPr>
                <w:rStyle w:val="affff7"/>
                <w:smallCaps w:val="0"/>
                <w:color w:val="auto"/>
              </w:rPr>
            </w:pPr>
          </w:p>
        </w:tc>
        <w:tc>
          <w:tcPr>
            <w:tcW w:w="1842" w:type="dxa"/>
            <w:vMerge/>
            <w:shd w:val="clear" w:color="auto" w:fill="auto"/>
            <w:hideMark/>
          </w:tcPr>
          <w:p w14:paraId="21558A48" w14:textId="77777777" w:rsidR="00B87C2B" w:rsidRPr="00F57A31" w:rsidRDefault="00B87C2B">
            <w:pPr>
              <w:pStyle w:val="affff3"/>
              <w:rPr>
                <w:rStyle w:val="affff7"/>
                <w:smallCaps w:val="0"/>
                <w:color w:val="auto"/>
              </w:rPr>
            </w:pPr>
          </w:p>
        </w:tc>
        <w:tc>
          <w:tcPr>
            <w:tcW w:w="2410" w:type="dxa"/>
            <w:vMerge/>
            <w:shd w:val="clear" w:color="auto" w:fill="auto"/>
            <w:hideMark/>
          </w:tcPr>
          <w:p w14:paraId="69A69D9B" w14:textId="77777777" w:rsidR="00B87C2B" w:rsidRPr="00F57A31" w:rsidRDefault="00B87C2B">
            <w:pPr>
              <w:pStyle w:val="affff3"/>
              <w:rPr>
                <w:rStyle w:val="affff7"/>
                <w:smallCaps w:val="0"/>
                <w:color w:val="auto"/>
              </w:rPr>
            </w:pPr>
          </w:p>
        </w:tc>
        <w:tc>
          <w:tcPr>
            <w:tcW w:w="4542" w:type="dxa"/>
            <w:shd w:val="clear" w:color="auto" w:fill="auto"/>
            <w:hideMark/>
          </w:tcPr>
          <w:p w14:paraId="37F93F04" w14:textId="77777777" w:rsidR="00B87C2B" w:rsidRPr="00F57A31" w:rsidRDefault="00B87C2B">
            <w:pPr>
              <w:pStyle w:val="affff3"/>
              <w:rPr>
                <w:rStyle w:val="affff7"/>
                <w:smallCaps w:val="0"/>
                <w:color w:val="auto"/>
              </w:rPr>
            </w:pPr>
            <w:r w:rsidRPr="00F57A31">
              <w:rPr>
                <w:rStyle w:val="affff7"/>
                <w:smallCaps w:val="0"/>
                <w:color w:val="auto"/>
              </w:rPr>
              <w:t>例2:人が影響と範囲について自分で</w:t>
            </w:r>
            <w:r>
              <w:rPr>
                <w:rStyle w:val="affff7"/>
                <w:smallCaps w:val="0"/>
                <w:color w:val="auto"/>
              </w:rPr>
              <w:t>見積り</w:t>
            </w:r>
            <w:r w:rsidRPr="00F57A31">
              <w:rPr>
                <w:rStyle w:val="affff7"/>
                <w:smallCaps w:val="0"/>
                <w:color w:val="auto"/>
              </w:rPr>
              <w:t>を作成する。</w:t>
            </w:r>
          </w:p>
        </w:tc>
      </w:tr>
      <w:tr w:rsidR="00B87C2B" w:rsidRPr="00F57A31" w14:paraId="4B8356F9" w14:textId="77777777">
        <w:trPr>
          <w:trHeight w:val="364"/>
        </w:trPr>
        <w:tc>
          <w:tcPr>
            <w:tcW w:w="1555" w:type="dxa"/>
            <w:vMerge/>
            <w:shd w:val="clear" w:color="auto" w:fill="FFD85B"/>
            <w:noWrap/>
          </w:tcPr>
          <w:p w14:paraId="649E744A" w14:textId="77777777" w:rsidR="00B87C2B" w:rsidRPr="00F57A31" w:rsidRDefault="00B87C2B">
            <w:pPr>
              <w:pStyle w:val="affff3"/>
              <w:rPr>
                <w:rStyle w:val="affff7"/>
                <w:smallCaps w:val="0"/>
                <w:color w:val="auto"/>
              </w:rPr>
            </w:pPr>
          </w:p>
        </w:tc>
        <w:tc>
          <w:tcPr>
            <w:tcW w:w="1842" w:type="dxa"/>
            <w:vMerge/>
            <w:shd w:val="clear" w:color="auto" w:fill="auto"/>
          </w:tcPr>
          <w:p w14:paraId="2DE01912" w14:textId="77777777" w:rsidR="00B87C2B" w:rsidRPr="00F57A31" w:rsidRDefault="00B87C2B">
            <w:pPr>
              <w:pStyle w:val="affff3"/>
              <w:rPr>
                <w:rStyle w:val="affff7"/>
                <w:smallCaps w:val="0"/>
                <w:color w:val="auto"/>
              </w:rPr>
            </w:pPr>
          </w:p>
        </w:tc>
        <w:tc>
          <w:tcPr>
            <w:tcW w:w="2410" w:type="dxa"/>
            <w:shd w:val="clear" w:color="auto" w:fill="auto"/>
          </w:tcPr>
          <w:p w14:paraId="092E8762" w14:textId="77777777" w:rsidR="00B87C2B" w:rsidRPr="00F57A31" w:rsidRDefault="00B87C2B">
            <w:pPr>
              <w:pStyle w:val="affff3"/>
              <w:rPr>
                <w:rStyle w:val="affff7"/>
                <w:smallCaps w:val="0"/>
                <w:color w:val="auto"/>
              </w:rPr>
            </w:pPr>
            <w:r w:rsidRPr="00BD5309">
              <w:t>DE.AE-05:[撤回。DE.AE-08に移動</w:t>
            </w:r>
            <w:r>
              <w:rPr>
                <w:rFonts w:hint="eastAsia"/>
              </w:rPr>
              <w:t>する。</w:t>
            </w:r>
            <w:r w:rsidRPr="00BD5309">
              <w:t>]</w:t>
            </w:r>
          </w:p>
        </w:tc>
        <w:tc>
          <w:tcPr>
            <w:tcW w:w="4542" w:type="dxa"/>
            <w:shd w:val="clear" w:color="auto" w:fill="auto"/>
          </w:tcPr>
          <w:p w14:paraId="590C64C9" w14:textId="77777777" w:rsidR="00B87C2B" w:rsidRPr="00F57A31" w:rsidRDefault="00B87C2B">
            <w:pPr>
              <w:pStyle w:val="affff3"/>
              <w:rPr>
                <w:rStyle w:val="affff7"/>
                <w:smallCaps w:val="0"/>
                <w:color w:val="auto"/>
              </w:rPr>
            </w:pPr>
          </w:p>
        </w:tc>
      </w:tr>
      <w:tr w:rsidR="00B87C2B" w:rsidRPr="00F57A31" w14:paraId="79D0F50B" w14:textId="77777777">
        <w:trPr>
          <w:trHeight w:val="1026"/>
        </w:trPr>
        <w:tc>
          <w:tcPr>
            <w:tcW w:w="1555" w:type="dxa"/>
            <w:vMerge/>
            <w:shd w:val="clear" w:color="auto" w:fill="FFD85B"/>
            <w:noWrap/>
            <w:hideMark/>
          </w:tcPr>
          <w:p w14:paraId="08AC7423"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5AF028D9"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4A5BE745" w14:textId="77777777" w:rsidR="00B87C2B" w:rsidRPr="00F57A31" w:rsidRDefault="00B87C2B">
            <w:pPr>
              <w:pStyle w:val="affff3"/>
              <w:rPr>
                <w:rStyle w:val="affff7"/>
                <w:smallCaps w:val="0"/>
                <w:color w:val="auto"/>
              </w:rPr>
            </w:pPr>
            <w:r w:rsidRPr="00F57A31">
              <w:rPr>
                <w:rStyle w:val="affff7"/>
                <w:smallCaps w:val="0"/>
                <w:color w:val="auto"/>
              </w:rPr>
              <w:t>DE.AE-06:有害事象に関する情報は、権限を与えられたスタッフおよびツールに提供される。</w:t>
            </w:r>
          </w:p>
        </w:tc>
        <w:tc>
          <w:tcPr>
            <w:tcW w:w="4542" w:type="dxa"/>
            <w:shd w:val="clear" w:color="auto" w:fill="auto"/>
            <w:hideMark/>
          </w:tcPr>
          <w:p w14:paraId="42C4251F" w14:textId="77777777" w:rsidR="00B87C2B" w:rsidRPr="00F57A31" w:rsidRDefault="00B87C2B">
            <w:pPr>
              <w:pStyle w:val="affff3"/>
              <w:rPr>
                <w:rStyle w:val="affff7"/>
                <w:smallCaps w:val="0"/>
                <w:color w:val="auto"/>
              </w:rPr>
            </w:pPr>
            <w:r w:rsidRPr="00F57A31">
              <w:rPr>
                <w:rStyle w:val="affff7"/>
                <w:smallCaps w:val="0"/>
                <w:color w:val="auto"/>
              </w:rPr>
              <w:t>例1:サイバーセキュリティソフトウェアを使用してアラートを生成し、セキュリティオペレーションセンター</w:t>
            </w:r>
            <w:r>
              <w:rPr>
                <w:rStyle w:val="affff7"/>
                <w:smallCaps w:val="0"/>
                <w:color w:val="auto"/>
              </w:rPr>
              <w:t>（</w:t>
            </w:r>
            <w:r w:rsidRPr="00F57A31">
              <w:rPr>
                <w:rStyle w:val="affff7"/>
                <w:smallCaps w:val="0"/>
                <w:color w:val="auto"/>
              </w:rPr>
              <w:t>SOC</w:t>
            </w:r>
            <w:r>
              <w:rPr>
                <w:rStyle w:val="affff7"/>
                <w:smallCaps w:val="0"/>
                <w:color w:val="auto"/>
              </w:rPr>
              <w:t>）</w:t>
            </w:r>
            <w:r w:rsidRPr="00F57A31">
              <w:rPr>
                <w:rStyle w:val="affff7"/>
                <w:smallCaps w:val="0"/>
                <w:color w:val="auto"/>
              </w:rPr>
              <w:t>、インシデント対応者、インシデント対応ツールに提供する。</w:t>
            </w:r>
          </w:p>
        </w:tc>
      </w:tr>
      <w:tr w:rsidR="00B87C2B" w:rsidRPr="00F57A31" w14:paraId="0A2694E7" w14:textId="77777777">
        <w:trPr>
          <w:trHeight w:val="659"/>
        </w:trPr>
        <w:tc>
          <w:tcPr>
            <w:tcW w:w="1555" w:type="dxa"/>
            <w:vMerge/>
            <w:shd w:val="clear" w:color="auto" w:fill="FFD85B"/>
            <w:noWrap/>
            <w:hideMark/>
          </w:tcPr>
          <w:p w14:paraId="60559E94" w14:textId="77777777" w:rsidR="00B87C2B" w:rsidRPr="00F57A31" w:rsidRDefault="00B87C2B">
            <w:pPr>
              <w:pStyle w:val="affff3"/>
              <w:rPr>
                <w:rStyle w:val="affff7"/>
                <w:smallCaps w:val="0"/>
                <w:color w:val="auto"/>
              </w:rPr>
            </w:pPr>
          </w:p>
        </w:tc>
        <w:tc>
          <w:tcPr>
            <w:tcW w:w="1842" w:type="dxa"/>
            <w:vMerge/>
            <w:shd w:val="clear" w:color="auto" w:fill="auto"/>
            <w:hideMark/>
          </w:tcPr>
          <w:p w14:paraId="4FB19012" w14:textId="77777777" w:rsidR="00B87C2B" w:rsidRPr="00F57A31" w:rsidRDefault="00B87C2B">
            <w:pPr>
              <w:pStyle w:val="affff3"/>
              <w:rPr>
                <w:rStyle w:val="affff7"/>
                <w:smallCaps w:val="0"/>
                <w:color w:val="auto"/>
              </w:rPr>
            </w:pPr>
          </w:p>
        </w:tc>
        <w:tc>
          <w:tcPr>
            <w:tcW w:w="2410" w:type="dxa"/>
            <w:vMerge/>
            <w:shd w:val="clear" w:color="auto" w:fill="auto"/>
            <w:hideMark/>
          </w:tcPr>
          <w:p w14:paraId="69F0E97D" w14:textId="77777777" w:rsidR="00B87C2B" w:rsidRPr="00F57A31" w:rsidRDefault="00B87C2B">
            <w:pPr>
              <w:pStyle w:val="affff3"/>
              <w:rPr>
                <w:rStyle w:val="affff7"/>
                <w:smallCaps w:val="0"/>
                <w:color w:val="auto"/>
              </w:rPr>
            </w:pPr>
          </w:p>
        </w:tc>
        <w:tc>
          <w:tcPr>
            <w:tcW w:w="4542" w:type="dxa"/>
            <w:shd w:val="clear" w:color="auto" w:fill="auto"/>
            <w:hideMark/>
          </w:tcPr>
          <w:p w14:paraId="5A3A5047" w14:textId="77777777" w:rsidR="00B87C2B" w:rsidRPr="00F57A31" w:rsidRDefault="00B87C2B">
            <w:pPr>
              <w:pStyle w:val="affff3"/>
              <w:rPr>
                <w:rStyle w:val="affff7"/>
                <w:smallCaps w:val="0"/>
                <w:color w:val="auto"/>
              </w:rPr>
            </w:pPr>
            <w:r w:rsidRPr="00F57A31">
              <w:rPr>
                <w:rStyle w:val="affff7"/>
                <w:smallCaps w:val="0"/>
                <w:color w:val="auto"/>
              </w:rPr>
              <w:t>例2:インシデント対応者およびその</w:t>
            </w:r>
            <w:r>
              <w:rPr>
                <w:rStyle w:val="affff7"/>
                <w:smallCaps w:val="0"/>
                <w:color w:val="auto"/>
              </w:rPr>
              <w:t>ほか</w:t>
            </w:r>
            <w:r w:rsidRPr="00F57A31">
              <w:rPr>
                <w:rStyle w:val="affff7"/>
                <w:smallCaps w:val="0"/>
                <w:color w:val="auto"/>
              </w:rPr>
              <w:t>の権限のある担当者は、ログ分析の結果にいつでもアクセスできる。</w:t>
            </w:r>
          </w:p>
        </w:tc>
      </w:tr>
      <w:tr w:rsidR="00B87C2B" w:rsidRPr="00F57A31" w14:paraId="67EB65E7" w14:textId="77777777">
        <w:trPr>
          <w:trHeight w:val="710"/>
        </w:trPr>
        <w:tc>
          <w:tcPr>
            <w:tcW w:w="1555" w:type="dxa"/>
            <w:vMerge/>
            <w:shd w:val="clear" w:color="auto" w:fill="FFD85B"/>
            <w:noWrap/>
            <w:hideMark/>
          </w:tcPr>
          <w:p w14:paraId="052B24FC" w14:textId="77777777" w:rsidR="00B87C2B" w:rsidRPr="00F57A31" w:rsidRDefault="00B87C2B">
            <w:pPr>
              <w:pStyle w:val="affff3"/>
              <w:rPr>
                <w:rStyle w:val="affff7"/>
                <w:smallCaps w:val="0"/>
                <w:color w:val="auto"/>
              </w:rPr>
            </w:pPr>
          </w:p>
        </w:tc>
        <w:tc>
          <w:tcPr>
            <w:tcW w:w="1842" w:type="dxa"/>
            <w:vMerge/>
            <w:shd w:val="clear" w:color="auto" w:fill="auto"/>
            <w:hideMark/>
          </w:tcPr>
          <w:p w14:paraId="63367A76" w14:textId="77777777" w:rsidR="00B87C2B" w:rsidRPr="00F57A31" w:rsidRDefault="00B87C2B">
            <w:pPr>
              <w:pStyle w:val="affff3"/>
              <w:rPr>
                <w:rStyle w:val="affff7"/>
                <w:smallCaps w:val="0"/>
                <w:color w:val="auto"/>
              </w:rPr>
            </w:pPr>
          </w:p>
        </w:tc>
        <w:tc>
          <w:tcPr>
            <w:tcW w:w="2410" w:type="dxa"/>
            <w:vMerge/>
            <w:shd w:val="clear" w:color="auto" w:fill="auto"/>
            <w:hideMark/>
          </w:tcPr>
          <w:p w14:paraId="3C04F36F" w14:textId="77777777" w:rsidR="00B87C2B" w:rsidRPr="00F57A31" w:rsidRDefault="00B87C2B">
            <w:pPr>
              <w:pStyle w:val="affff3"/>
              <w:rPr>
                <w:rStyle w:val="affff7"/>
                <w:smallCaps w:val="0"/>
                <w:color w:val="auto"/>
              </w:rPr>
            </w:pPr>
          </w:p>
        </w:tc>
        <w:tc>
          <w:tcPr>
            <w:tcW w:w="4542" w:type="dxa"/>
            <w:shd w:val="clear" w:color="auto" w:fill="auto"/>
            <w:hideMark/>
          </w:tcPr>
          <w:p w14:paraId="24FBB8C0" w14:textId="77777777" w:rsidR="00B87C2B" w:rsidRPr="00F57A31" w:rsidRDefault="00B87C2B">
            <w:pPr>
              <w:pStyle w:val="affff3"/>
              <w:rPr>
                <w:rStyle w:val="affff7"/>
                <w:smallCaps w:val="0"/>
                <w:color w:val="auto"/>
              </w:rPr>
            </w:pPr>
            <w:r w:rsidRPr="00F57A31">
              <w:rPr>
                <w:rStyle w:val="affff7"/>
                <w:smallCaps w:val="0"/>
                <w:color w:val="auto"/>
              </w:rPr>
              <w:t>例3:特定の種類のアラートが発生したときに、組織のチケットシステムでチケットを自動的に作成して割り当てる。</w:t>
            </w:r>
          </w:p>
        </w:tc>
      </w:tr>
      <w:tr w:rsidR="00B87C2B" w:rsidRPr="00F57A31" w14:paraId="5F88E1F3" w14:textId="77777777">
        <w:trPr>
          <w:trHeight w:val="749"/>
        </w:trPr>
        <w:tc>
          <w:tcPr>
            <w:tcW w:w="1555" w:type="dxa"/>
            <w:vMerge/>
            <w:shd w:val="clear" w:color="auto" w:fill="FFD85B"/>
            <w:noWrap/>
            <w:hideMark/>
          </w:tcPr>
          <w:p w14:paraId="4CB14C0C" w14:textId="77777777" w:rsidR="00B87C2B" w:rsidRPr="00F57A31" w:rsidRDefault="00B87C2B">
            <w:pPr>
              <w:pStyle w:val="affff3"/>
              <w:rPr>
                <w:rStyle w:val="affff7"/>
                <w:smallCaps w:val="0"/>
                <w:color w:val="auto"/>
              </w:rPr>
            </w:pPr>
          </w:p>
        </w:tc>
        <w:tc>
          <w:tcPr>
            <w:tcW w:w="1842" w:type="dxa"/>
            <w:vMerge/>
            <w:shd w:val="clear" w:color="auto" w:fill="auto"/>
            <w:hideMark/>
          </w:tcPr>
          <w:p w14:paraId="48BF4F3C" w14:textId="77777777" w:rsidR="00B87C2B" w:rsidRPr="00F57A31" w:rsidRDefault="00B87C2B">
            <w:pPr>
              <w:pStyle w:val="affff3"/>
              <w:rPr>
                <w:rStyle w:val="affff7"/>
                <w:smallCaps w:val="0"/>
                <w:color w:val="auto"/>
              </w:rPr>
            </w:pPr>
          </w:p>
        </w:tc>
        <w:tc>
          <w:tcPr>
            <w:tcW w:w="2410" w:type="dxa"/>
            <w:vMerge/>
            <w:shd w:val="clear" w:color="auto" w:fill="auto"/>
            <w:hideMark/>
          </w:tcPr>
          <w:p w14:paraId="6E4F99B2" w14:textId="77777777" w:rsidR="00B87C2B" w:rsidRPr="00F57A31" w:rsidRDefault="00B87C2B">
            <w:pPr>
              <w:pStyle w:val="affff3"/>
              <w:rPr>
                <w:rStyle w:val="affff7"/>
                <w:smallCaps w:val="0"/>
                <w:color w:val="auto"/>
              </w:rPr>
            </w:pPr>
          </w:p>
        </w:tc>
        <w:tc>
          <w:tcPr>
            <w:tcW w:w="4542" w:type="dxa"/>
            <w:shd w:val="clear" w:color="auto" w:fill="auto"/>
            <w:hideMark/>
          </w:tcPr>
          <w:p w14:paraId="7EC826E4" w14:textId="77777777" w:rsidR="00B87C2B" w:rsidRPr="00F57A31" w:rsidRDefault="00B87C2B">
            <w:pPr>
              <w:pStyle w:val="affff3"/>
              <w:rPr>
                <w:rStyle w:val="affff7"/>
                <w:smallCaps w:val="0"/>
                <w:color w:val="auto"/>
              </w:rPr>
            </w:pPr>
            <w:r w:rsidRPr="00F57A31">
              <w:rPr>
                <w:rStyle w:val="affff7"/>
                <w:smallCaps w:val="0"/>
                <w:color w:val="auto"/>
              </w:rPr>
              <w:t>例4:技術スタッフが侵害の兆候を発見したときに、組織のチケットシステムでチケットを手動で作成して割り当てる。</w:t>
            </w:r>
          </w:p>
        </w:tc>
      </w:tr>
      <w:tr w:rsidR="00B87C2B" w:rsidRPr="00F57A31" w14:paraId="1D14B999" w14:textId="77777777">
        <w:trPr>
          <w:trHeight w:val="692"/>
        </w:trPr>
        <w:tc>
          <w:tcPr>
            <w:tcW w:w="1555" w:type="dxa"/>
            <w:vMerge/>
            <w:shd w:val="clear" w:color="auto" w:fill="FFD85B"/>
            <w:noWrap/>
            <w:hideMark/>
          </w:tcPr>
          <w:p w14:paraId="2151217D"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407E75B4"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4E764432" w14:textId="77777777" w:rsidR="00B87C2B" w:rsidRPr="00F57A31" w:rsidRDefault="00B87C2B">
            <w:pPr>
              <w:pStyle w:val="affff3"/>
              <w:rPr>
                <w:rStyle w:val="affff7"/>
                <w:smallCaps w:val="0"/>
                <w:color w:val="auto"/>
              </w:rPr>
            </w:pPr>
            <w:r w:rsidRPr="00F57A31">
              <w:rPr>
                <w:rStyle w:val="affff7"/>
                <w:smallCaps w:val="0"/>
                <w:color w:val="auto"/>
              </w:rPr>
              <w:t>DE.AE-07:サイバー脅威インテリジェンスとその</w:t>
            </w:r>
            <w:r>
              <w:rPr>
                <w:rStyle w:val="affff7"/>
                <w:smallCaps w:val="0"/>
                <w:color w:val="auto"/>
              </w:rPr>
              <w:t>ほか</w:t>
            </w:r>
            <w:r w:rsidRPr="00F57A31">
              <w:rPr>
                <w:rStyle w:val="affff7"/>
                <w:smallCaps w:val="0"/>
                <w:color w:val="auto"/>
              </w:rPr>
              <w:t>の文脈情報が分析に統合される。</w:t>
            </w:r>
          </w:p>
        </w:tc>
        <w:tc>
          <w:tcPr>
            <w:tcW w:w="4542" w:type="dxa"/>
            <w:shd w:val="clear" w:color="auto" w:fill="auto"/>
            <w:hideMark/>
          </w:tcPr>
          <w:p w14:paraId="2A2308C8" w14:textId="77777777" w:rsidR="00B87C2B" w:rsidRPr="00F57A31" w:rsidRDefault="00B87C2B">
            <w:pPr>
              <w:pStyle w:val="affff3"/>
              <w:rPr>
                <w:rStyle w:val="affff7"/>
                <w:smallCaps w:val="0"/>
                <w:color w:val="auto"/>
              </w:rPr>
            </w:pPr>
            <w:r w:rsidRPr="00F57A31">
              <w:rPr>
                <w:rStyle w:val="affff7"/>
                <w:smallCaps w:val="0"/>
                <w:color w:val="auto"/>
              </w:rPr>
              <w:t>例1:サイバー脅威インテリジェンスフィードを検知技術、プロセス、および担当者に安全に提供する。</w:t>
            </w:r>
          </w:p>
        </w:tc>
      </w:tr>
      <w:tr w:rsidR="00B87C2B" w:rsidRPr="00F57A31" w14:paraId="1F08BDB4" w14:textId="77777777">
        <w:trPr>
          <w:trHeight w:val="855"/>
        </w:trPr>
        <w:tc>
          <w:tcPr>
            <w:tcW w:w="1555" w:type="dxa"/>
            <w:vMerge/>
            <w:shd w:val="clear" w:color="auto" w:fill="FFD85B"/>
            <w:noWrap/>
            <w:hideMark/>
          </w:tcPr>
          <w:p w14:paraId="3F20ED5C" w14:textId="77777777" w:rsidR="00B87C2B" w:rsidRPr="00F57A31" w:rsidRDefault="00B87C2B">
            <w:pPr>
              <w:pStyle w:val="affff3"/>
              <w:rPr>
                <w:rStyle w:val="affff7"/>
                <w:smallCaps w:val="0"/>
                <w:color w:val="auto"/>
              </w:rPr>
            </w:pPr>
          </w:p>
        </w:tc>
        <w:tc>
          <w:tcPr>
            <w:tcW w:w="1842" w:type="dxa"/>
            <w:vMerge/>
            <w:shd w:val="clear" w:color="auto" w:fill="auto"/>
            <w:hideMark/>
          </w:tcPr>
          <w:p w14:paraId="6D3EC6E6" w14:textId="77777777" w:rsidR="00B87C2B" w:rsidRPr="00F57A31" w:rsidRDefault="00B87C2B">
            <w:pPr>
              <w:pStyle w:val="affff3"/>
              <w:rPr>
                <w:rStyle w:val="affff7"/>
                <w:smallCaps w:val="0"/>
                <w:color w:val="auto"/>
              </w:rPr>
            </w:pPr>
          </w:p>
        </w:tc>
        <w:tc>
          <w:tcPr>
            <w:tcW w:w="2410" w:type="dxa"/>
            <w:vMerge/>
            <w:shd w:val="clear" w:color="auto" w:fill="auto"/>
            <w:hideMark/>
          </w:tcPr>
          <w:p w14:paraId="1C6155A6" w14:textId="77777777" w:rsidR="00B87C2B" w:rsidRPr="00F57A31" w:rsidRDefault="00B87C2B">
            <w:pPr>
              <w:pStyle w:val="affff3"/>
              <w:rPr>
                <w:rStyle w:val="affff7"/>
                <w:smallCaps w:val="0"/>
                <w:color w:val="auto"/>
              </w:rPr>
            </w:pPr>
          </w:p>
        </w:tc>
        <w:tc>
          <w:tcPr>
            <w:tcW w:w="4542" w:type="dxa"/>
            <w:shd w:val="clear" w:color="auto" w:fill="auto"/>
            <w:hideMark/>
          </w:tcPr>
          <w:p w14:paraId="5D1F90F4" w14:textId="77777777" w:rsidR="00B87C2B" w:rsidRPr="00F57A31" w:rsidRDefault="00B87C2B">
            <w:pPr>
              <w:pStyle w:val="affff3"/>
              <w:rPr>
                <w:rStyle w:val="affff7"/>
                <w:smallCaps w:val="0"/>
                <w:color w:val="auto"/>
              </w:rPr>
            </w:pPr>
            <w:r w:rsidRPr="00F57A31">
              <w:rPr>
                <w:rStyle w:val="affff7"/>
                <w:smallCaps w:val="0"/>
                <w:color w:val="auto"/>
              </w:rPr>
              <w:t>例2:資産インベントリから検出技術、プロセス、人員まで情報を安全に提供する。</w:t>
            </w:r>
          </w:p>
        </w:tc>
      </w:tr>
      <w:tr w:rsidR="00B87C2B" w:rsidRPr="00F57A31" w14:paraId="252A29DB" w14:textId="77777777">
        <w:trPr>
          <w:trHeight w:val="1141"/>
        </w:trPr>
        <w:tc>
          <w:tcPr>
            <w:tcW w:w="1555" w:type="dxa"/>
            <w:vMerge/>
            <w:shd w:val="clear" w:color="auto" w:fill="FFD85B"/>
            <w:noWrap/>
            <w:hideMark/>
          </w:tcPr>
          <w:p w14:paraId="2D626CCC" w14:textId="77777777" w:rsidR="00B87C2B" w:rsidRPr="00F57A31" w:rsidRDefault="00B87C2B">
            <w:pPr>
              <w:pStyle w:val="affff3"/>
              <w:rPr>
                <w:rStyle w:val="affff7"/>
                <w:smallCaps w:val="0"/>
                <w:color w:val="auto"/>
              </w:rPr>
            </w:pPr>
          </w:p>
        </w:tc>
        <w:tc>
          <w:tcPr>
            <w:tcW w:w="1842" w:type="dxa"/>
            <w:vMerge/>
            <w:shd w:val="clear" w:color="auto" w:fill="auto"/>
            <w:hideMark/>
          </w:tcPr>
          <w:p w14:paraId="33F48FBF" w14:textId="77777777" w:rsidR="00B87C2B" w:rsidRPr="00F57A31" w:rsidRDefault="00B87C2B">
            <w:pPr>
              <w:pStyle w:val="affff3"/>
              <w:rPr>
                <w:rStyle w:val="affff7"/>
                <w:smallCaps w:val="0"/>
                <w:color w:val="auto"/>
              </w:rPr>
            </w:pPr>
          </w:p>
        </w:tc>
        <w:tc>
          <w:tcPr>
            <w:tcW w:w="2410" w:type="dxa"/>
            <w:vMerge/>
            <w:shd w:val="clear" w:color="auto" w:fill="auto"/>
            <w:hideMark/>
          </w:tcPr>
          <w:p w14:paraId="483B70B9" w14:textId="77777777" w:rsidR="00B87C2B" w:rsidRPr="00F57A31" w:rsidRDefault="00B87C2B">
            <w:pPr>
              <w:pStyle w:val="affff3"/>
              <w:rPr>
                <w:rStyle w:val="affff7"/>
                <w:smallCaps w:val="0"/>
                <w:color w:val="auto"/>
              </w:rPr>
            </w:pPr>
          </w:p>
        </w:tc>
        <w:tc>
          <w:tcPr>
            <w:tcW w:w="4542" w:type="dxa"/>
            <w:shd w:val="clear" w:color="auto" w:fill="auto"/>
            <w:hideMark/>
          </w:tcPr>
          <w:p w14:paraId="2B6036FC" w14:textId="77777777" w:rsidR="00B87C2B" w:rsidRPr="00F57A31" w:rsidRDefault="00B87C2B">
            <w:pPr>
              <w:pStyle w:val="affff3"/>
              <w:rPr>
                <w:rStyle w:val="affff7"/>
                <w:smallCaps w:val="0"/>
                <w:color w:val="auto"/>
              </w:rPr>
            </w:pPr>
            <w:r w:rsidRPr="00F57A31">
              <w:rPr>
                <w:rStyle w:val="affff7"/>
                <w:smallCaps w:val="0"/>
                <w:color w:val="auto"/>
              </w:rPr>
              <w:t>例3:サプライヤー、ベンダー、サードパーティのセキュリティアドバイザリから組織のテクノロジーの脆弱性開示を迅速に取得して分析する。</w:t>
            </w:r>
          </w:p>
        </w:tc>
      </w:tr>
      <w:tr w:rsidR="00B87C2B" w:rsidRPr="00F57A31" w14:paraId="1BE27B8D" w14:textId="77777777">
        <w:trPr>
          <w:trHeight w:val="1026"/>
        </w:trPr>
        <w:tc>
          <w:tcPr>
            <w:tcW w:w="1555" w:type="dxa"/>
            <w:vMerge/>
            <w:shd w:val="clear" w:color="auto" w:fill="FFD85B"/>
            <w:noWrap/>
            <w:hideMark/>
          </w:tcPr>
          <w:p w14:paraId="5D9474E6"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23557A31"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213D6D17" w14:textId="77777777" w:rsidR="00B87C2B" w:rsidRPr="00F57A31" w:rsidRDefault="00B87C2B">
            <w:pPr>
              <w:pStyle w:val="affff3"/>
              <w:rPr>
                <w:rStyle w:val="affff7"/>
                <w:smallCaps w:val="0"/>
                <w:color w:val="auto"/>
              </w:rPr>
            </w:pPr>
            <w:r w:rsidRPr="00F57A31">
              <w:rPr>
                <w:rStyle w:val="affff7"/>
                <w:smallCaps w:val="0"/>
                <w:color w:val="auto"/>
              </w:rPr>
              <w:t>DE.AE-08:インシデントは、有害事象が定義されたインシデント基準を満たす場合に宣言される。</w:t>
            </w:r>
          </w:p>
        </w:tc>
        <w:tc>
          <w:tcPr>
            <w:tcW w:w="4542" w:type="dxa"/>
            <w:shd w:val="clear" w:color="auto" w:fill="auto"/>
            <w:hideMark/>
          </w:tcPr>
          <w:p w14:paraId="4C8EC32D" w14:textId="77777777" w:rsidR="00B87C2B" w:rsidRPr="00F57A31" w:rsidRDefault="00B87C2B">
            <w:pPr>
              <w:pStyle w:val="affff3"/>
              <w:rPr>
                <w:rStyle w:val="affff7"/>
                <w:smallCaps w:val="0"/>
                <w:color w:val="auto"/>
              </w:rPr>
            </w:pPr>
            <w:r w:rsidRPr="00F57A31">
              <w:rPr>
                <w:rStyle w:val="affff7"/>
                <w:smallCaps w:val="0"/>
                <w:color w:val="auto"/>
              </w:rPr>
              <w:t>例1:インシデントを宣言すべき</w:t>
            </w:r>
            <w:r>
              <w:rPr>
                <w:rStyle w:val="affff7"/>
                <w:smallCaps w:val="0"/>
                <w:color w:val="auto"/>
              </w:rPr>
              <w:t>か否か</w:t>
            </w:r>
            <w:r w:rsidRPr="00F57A31">
              <w:rPr>
                <w:rStyle w:val="affff7"/>
                <w:smallCaps w:val="0"/>
                <w:color w:val="auto"/>
              </w:rPr>
              <w:t>を判断するために、アクティビティの既知および想定される特性にインシデント基準を適用する。</w:t>
            </w:r>
          </w:p>
        </w:tc>
      </w:tr>
      <w:tr w:rsidR="00B87C2B" w:rsidRPr="00F57A31" w14:paraId="642D4401" w14:textId="77777777">
        <w:trPr>
          <w:trHeight w:val="686"/>
        </w:trPr>
        <w:tc>
          <w:tcPr>
            <w:tcW w:w="1555" w:type="dxa"/>
            <w:vMerge/>
            <w:shd w:val="clear" w:color="auto" w:fill="FFD85B"/>
            <w:noWrap/>
            <w:hideMark/>
          </w:tcPr>
          <w:p w14:paraId="5AAAA0C5" w14:textId="77777777" w:rsidR="00B87C2B" w:rsidRPr="00F57A31" w:rsidRDefault="00B87C2B">
            <w:pPr>
              <w:pStyle w:val="affff3"/>
              <w:rPr>
                <w:rStyle w:val="affff7"/>
                <w:smallCaps w:val="0"/>
                <w:color w:val="auto"/>
              </w:rPr>
            </w:pPr>
          </w:p>
        </w:tc>
        <w:tc>
          <w:tcPr>
            <w:tcW w:w="1842" w:type="dxa"/>
            <w:vMerge/>
            <w:shd w:val="clear" w:color="auto" w:fill="auto"/>
            <w:hideMark/>
          </w:tcPr>
          <w:p w14:paraId="5EE68985" w14:textId="77777777" w:rsidR="00B87C2B" w:rsidRPr="00F57A31" w:rsidRDefault="00B87C2B">
            <w:pPr>
              <w:pStyle w:val="affff3"/>
              <w:rPr>
                <w:rStyle w:val="affff7"/>
                <w:smallCaps w:val="0"/>
                <w:color w:val="auto"/>
              </w:rPr>
            </w:pPr>
          </w:p>
        </w:tc>
        <w:tc>
          <w:tcPr>
            <w:tcW w:w="2410" w:type="dxa"/>
            <w:vMerge/>
            <w:shd w:val="clear" w:color="auto" w:fill="auto"/>
            <w:hideMark/>
          </w:tcPr>
          <w:p w14:paraId="4D3698FE" w14:textId="77777777" w:rsidR="00B87C2B" w:rsidRPr="00F57A31" w:rsidRDefault="00B87C2B">
            <w:pPr>
              <w:pStyle w:val="affff3"/>
              <w:rPr>
                <w:rStyle w:val="affff7"/>
                <w:smallCaps w:val="0"/>
                <w:color w:val="auto"/>
              </w:rPr>
            </w:pPr>
          </w:p>
        </w:tc>
        <w:tc>
          <w:tcPr>
            <w:tcW w:w="4542" w:type="dxa"/>
            <w:shd w:val="clear" w:color="auto" w:fill="auto"/>
            <w:hideMark/>
          </w:tcPr>
          <w:p w14:paraId="429834C5" w14:textId="77777777" w:rsidR="00B87C2B" w:rsidRPr="00F57A31" w:rsidRDefault="00B87C2B">
            <w:pPr>
              <w:pStyle w:val="affff3"/>
              <w:rPr>
                <w:rStyle w:val="affff7"/>
                <w:smallCaps w:val="0"/>
                <w:color w:val="auto"/>
              </w:rPr>
            </w:pPr>
            <w:r w:rsidRPr="00F57A31">
              <w:rPr>
                <w:rStyle w:val="affff7"/>
                <w:smallCaps w:val="0"/>
                <w:color w:val="auto"/>
              </w:rPr>
              <w:t>例2:インシデント基準を適用する際に既知の誤検知を考慮に入れる。</w:t>
            </w:r>
          </w:p>
        </w:tc>
      </w:tr>
      <w:tr w:rsidR="00B87C2B" w:rsidRPr="00F57A31" w14:paraId="54A5D389" w14:textId="77777777">
        <w:trPr>
          <w:trHeight w:val="870"/>
        </w:trPr>
        <w:tc>
          <w:tcPr>
            <w:tcW w:w="1555" w:type="dxa"/>
            <w:vMerge/>
            <w:shd w:val="clear" w:color="auto" w:fill="FFD85B"/>
            <w:noWrap/>
          </w:tcPr>
          <w:p w14:paraId="3796BD6B" w14:textId="77777777" w:rsidR="00B87C2B" w:rsidRPr="00F57A31" w:rsidRDefault="00B87C2B">
            <w:pPr>
              <w:pStyle w:val="affff3"/>
              <w:rPr>
                <w:rStyle w:val="affff7"/>
                <w:smallCaps w:val="0"/>
                <w:color w:val="auto"/>
              </w:rPr>
            </w:pPr>
          </w:p>
        </w:tc>
        <w:tc>
          <w:tcPr>
            <w:tcW w:w="1842" w:type="dxa"/>
            <w:vMerge w:val="restart"/>
            <w:shd w:val="clear" w:color="auto" w:fill="auto"/>
          </w:tcPr>
          <w:p w14:paraId="2CED90A8" w14:textId="77777777" w:rsidR="00B87C2B" w:rsidRPr="00F57A31" w:rsidRDefault="00B87C2B">
            <w:pPr>
              <w:pStyle w:val="affff3"/>
              <w:rPr>
                <w:rStyle w:val="affff7"/>
                <w:smallCaps w:val="0"/>
                <w:color w:val="auto"/>
              </w:rPr>
            </w:pPr>
            <w:r w:rsidRPr="0065428B">
              <w:rPr>
                <w:rStyle w:val="affff7"/>
                <w:rFonts w:hint="eastAsia"/>
                <w:smallCaps w:val="0"/>
                <w:color w:val="auto"/>
              </w:rPr>
              <w:t>検出プロセス</w:t>
            </w:r>
            <w:r w:rsidRPr="0065428B">
              <w:rPr>
                <w:rStyle w:val="affff7"/>
                <w:smallCaps w:val="0"/>
                <w:color w:val="auto"/>
              </w:rPr>
              <w:t xml:space="preserve"> </w:t>
            </w:r>
            <w:r>
              <w:rPr>
                <w:rStyle w:val="affff7"/>
                <w:smallCaps w:val="0"/>
                <w:color w:val="auto"/>
              </w:rPr>
              <w:t>（</w:t>
            </w:r>
            <w:r w:rsidRPr="0065428B">
              <w:rPr>
                <w:rStyle w:val="affff7"/>
                <w:smallCaps w:val="0"/>
                <w:color w:val="auto"/>
              </w:rPr>
              <w:t>DE.DP</w:t>
            </w:r>
            <w:r>
              <w:rPr>
                <w:rStyle w:val="affff7"/>
                <w:smallCaps w:val="0"/>
                <w:color w:val="auto"/>
              </w:rPr>
              <w:t>）</w:t>
            </w:r>
            <w:r w:rsidRPr="0065428B">
              <w:rPr>
                <w:rStyle w:val="affff7"/>
                <w:smallCaps w:val="0"/>
                <w:color w:val="auto"/>
              </w:rPr>
              <w:t>:[撤回:他のカテゴリーおよび機能に</w:t>
            </w:r>
            <w:r>
              <w:rPr>
                <w:rStyle w:val="affff7"/>
                <w:rFonts w:hint="eastAsia"/>
                <w:smallCaps w:val="0"/>
                <w:color w:val="auto"/>
              </w:rPr>
              <w:t>編入する。</w:t>
            </w:r>
            <w:r w:rsidRPr="0065428B">
              <w:rPr>
                <w:rStyle w:val="affff7"/>
                <w:smallCaps w:val="0"/>
                <w:color w:val="auto"/>
              </w:rPr>
              <w:t>]</w:t>
            </w:r>
          </w:p>
        </w:tc>
        <w:tc>
          <w:tcPr>
            <w:tcW w:w="2410" w:type="dxa"/>
            <w:shd w:val="clear" w:color="auto" w:fill="auto"/>
          </w:tcPr>
          <w:p w14:paraId="30D34E41" w14:textId="77777777" w:rsidR="00B87C2B" w:rsidRPr="00F57A31" w:rsidRDefault="00B87C2B">
            <w:pPr>
              <w:pStyle w:val="affff3"/>
              <w:rPr>
                <w:rStyle w:val="affff7"/>
                <w:smallCaps w:val="0"/>
                <w:color w:val="auto"/>
              </w:rPr>
            </w:pPr>
            <w:r>
              <w:rPr>
                <w:rStyle w:val="affff7"/>
                <w:rFonts w:hint="eastAsia"/>
                <w:smallCaps w:val="0"/>
                <w:color w:val="auto"/>
              </w:rPr>
              <w:t>DE.DP-01:[撤回:GV.RR-02に編入する。]</w:t>
            </w:r>
          </w:p>
        </w:tc>
        <w:tc>
          <w:tcPr>
            <w:tcW w:w="4542" w:type="dxa"/>
            <w:shd w:val="clear" w:color="auto" w:fill="auto"/>
          </w:tcPr>
          <w:p w14:paraId="356DE98F" w14:textId="77777777" w:rsidR="00B87C2B" w:rsidRPr="00F57A31" w:rsidRDefault="00B87C2B">
            <w:pPr>
              <w:pStyle w:val="affff3"/>
              <w:rPr>
                <w:rStyle w:val="affff7"/>
                <w:smallCaps w:val="0"/>
                <w:color w:val="auto"/>
              </w:rPr>
            </w:pPr>
          </w:p>
        </w:tc>
      </w:tr>
      <w:tr w:rsidR="00B87C2B" w:rsidRPr="00F57A31" w14:paraId="018A708C" w14:textId="77777777">
        <w:trPr>
          <w:trHeight w:val="870"/>
        </w:trPr>
        <w:tc>
          <w:tcPr>
            <w:tcW w:w="1555" w:type="dxa"/>
            <w:vMerge/>
            <w:shd w:val="clear" w:color="auto" w:fill="FFD85B"/>
            <w:noWrap/>
          </w:tcPr>
          <w:p w14:paraId="78B11EA2" w14:textId="77777777" w:rsidR="00B87C2B" w:rsidRPr="00F57A31" w:rsidRDefault="00B87C2B">
            <w:pPr>
              <w:pStyle w:val="affff3"/>
              <w:rPr>
                <w:rStyle w:val="affff7"/>
                <w:smallCaps w:val="0"/>
                <w:color w:val="auto"/>
              </w:rPr>
            </w:pPr>
          </w:p>
        </w:tc>
        <w:tc>
          <w:tcPr>
            <w:tcW w:w="1842" w:type="dxa"/>
            <w:vMerge/>
            <w:shd w:val="clear" w:color="auto" w:fill="auto"/>
          </w:tcPr>
          <w:p w14:paraId="3DF13453" w14:textId="77777777" w:rsidR="00B87C2B" w:rsidRPr="00F57A31" w:rsidRDefault="00B87C2B">
            <w:pPr>
              <w:pStyle w:val="affff3"/>
              <w:rPr>
                <w:rStyle w:val="affff7"/>
                <w:smallCaps w:val="0"/>
                <w:color w:val="auto"/>
              </w:rPr>
            </w:pPr>
          </w:p>
        </w:tc>
        <w:tc>
          <w:tcPr>
            <w:tcW w:w="2410" w:type="dxa"/>
            <w:shd w:val="clear" w:color="auto" w:fill="auto"/>
          </w:tcPr>
          <w:p w14:paraId="69711736" w14:textId="77777777" w:rsidR="00B87C2B" w:rsidRPr="00F57A31" w:rsidRDefault="00B87C2B">
            <w:pPr>
              <w:pStyle w:val="affff3"/>
              <w:rPr>
                <w:rStyle w:val="affff7"/>
                <w:smallCaps w:val="0"/>
                <w:color w:val="auto"/>
              </w:rPr>
            </w:pPr>
            <w:r>
              <w:rPr>
                <w:rStyle w:val="affff7"/>
                <w:rFonts w:hint="eastAsia"/>
                <w:smallCaps w:val="0"/>
                <w:color w:val="auto"/>
              </w:rPr>
              <w:t>DE.DP-02:[撤回:DE.AEに編入する。]</w:t>
            </w:r>
          </w:p>
        </w:tc>
        <w:tc>
          <w:tcPr>
            <w:tcW w:w="4542" w:type="dxa"/>
            <w:shd w:val="clear" w:color="auto" w:fill="auto"/>
          </w:tcPr>
          <w:p w14:paraId="32946243" w14:textId="77777777" w:rsidR="00B87C2B" w:rsidRPr="00F57A31" w:rsidRDefault="00B87C2B">
            <w:pPr>
              <w:pStyle w:val="affff3"/>
              <w:rPr>
                <w:rStyle w:val="affff7"/>
                <w:smallCaps w:val="0"/>
                <w:color w:val="auto"/>
              </w:rPr>
            </w:pPr>
          </w:p>
        </w:tc>
      </w:tr>
      <w:tr w:rsidR="00B87C2B" w:rsidRPr="00F57A31" w14:paraId="5FE525C2" w14:textId="77777777">
        <w:trPr>
          <w:trHeight w:val="870"/>
        </w:trPr>
        <w:tc>
          <w:tcPr>
            <w:tcW w:w="1555" w:type="dxa"/>
            <w:vMerge/>
            <w:shd w:val="clear" w:color="auto" w:fill="FFD85B"/>
            <w:noWrap/>
          </w:tcPr>
          <w:p w14:paraId="370C53EC" w14:textId="77777777" w:rsidR="00B87C2B" w:rsidRPr="00F57A31" w:rsidRDefault="00B87C2B">
            <w:pPr>
              <w:pStyle w:val="affff3"/>
              <w:rPr>
                <w:rStyle w:val="affff7"/>
                <w:smallCaps w:val="0"/>
                <w:color w:val="auto"/>
              </w:rPr>
            </w:pPr>
          </w:p>
        </w:tc>
        <w:tc>
          <w:tcPr>
            <w:tcW w:w="1842" w:type="dxa"/>
            <w:vMerge/>
            <w:shd w:val="clear" w:color="auto" w:fill="auto"/>
          </w:tcPr>
          <w:p w14:paraId="6EFC4CE4" w14:textId="77777777" w:rsidR="00B87C2B" w:rsidRPr="00F57A31" w:rsidRDefault="00B87C2B">
            <w:pPr>
              <w:pStyle w:val="affff3"/>
              <w:rPr>
                <w:rStyle w:val="affff7"/>
                <w:smallCaps w:val="0"/>
                <w:color w:val="auto"/>
              </w:rPr>
            </w:pPr>
          </w:p>
        </w:tc>
        <w:tc>
          <w:tcPr>
            <w:tcW w:w="2410" w:type="dxa"/>
            <w:shd w:val="clear" w:color="auto" w:fill="auto"/>
          </w:tcPr>
          <w:p w14:paraId="601EA90F" w14:textId="77777777" w:rsidR="00B87C2B" w:rsidRPr="00F57A31" w:rsidRDefault="00B87C2B">
            <w:pPr>
              <w:pStyle w:val="affff3"/>
              <w:rPr>
                <w:rStyle w:val="affff7"/>
                <w:smallCaps w:val="0"/>
                <w:color w:val="auto"/>
              </w:rPr>
            </w:pPr>
            <w:r>
              <w:rPr>
                <w:rStyle w:val="affff7"/>
                <w:rFonts w:hint="eastAsia"/>
                <w:smallCaps w:val="0"/>
                <w:color w:val="auto"/>
              </w:rPr>
              <w:t>DE.DP-03:[撤回:ID.IM-02に編入する。]</w:t>
            </w:r>
          </w:p>
        </w:tc>
        <w:tc>
          <w:tcPr>
            <w:tcW w:w="4542" w:type="dxa"/>
            <w:shd w:val="clear" w:color="auto" w:fill="auto"/>
          </w:tcPr>
          <w:p w14:paraId="13488363" w14:textId="77777777" w:rsidR="00B87C2B" w:rsidRPr="00F57A31" w:rsidRDefault="00B87C2B">
            <w:pPr>
              <w:pStyle w:val="affff3"/>
              <w:rPr>
                <w:rStyle w:val="affff7"/>
                <w:smallCaps w:val="0"/>
                <w:color w:val="auto"/>
              </w:rPr>
            </w:pPr>
          </w:p>
        </w:tc>
      </w:tr>
      <w:tr w:rsidR="00B87C2B" w:rsidRPr="00F57A31" w14:paraId="3A7887FA" w14:textId="77777777">
        <w:trPr>
          <w:trHeight w:val="870"/>
        </w:trPr>
        <w:tc>
          <w:tcPr>
            <w:tcW w:w="1555" w:type="dxa"/>
            <w:vMerge/>
            <w:shd w:val="clear" w:color="auto" w:fill="FFD85B"/>
            <w:noWrap/>
          </w:tcPr>
          <w:p w14:paraId="74E6778A" w14:textId="77777777" w:rsidR="00B87C2B" w:rsidRPr="00F57A31" w:rsidRDefault="00B87C2B">
            <w:pPr>
              <w:pStyle w:val="affff3"/>
              <w:rPr>
                <w:rStyle w:val="affff7"/>
                <w:smallCaps w:val="0"/>
                <w:color w:val="auto"/>
              </w:rPr>
            </w:pPr>
          </w:p>
        </w:tc>
        <w:tc>
          <w:tcPr>
            <w:tcW w:w="1842" w:type="dxa"/>
            <w:vMerge/>
            <w:shd w:val="clear" w:color="auto" w:fill="auto"/>
          </w:tcPr>
          <w:p w14:paraId="4884D0D5" w14:textId="77777777" w:rsidR="00B87C2B" w:rsidRPr="00F57A31" w:rsidRDefault="00B87C2B">
            <w:pPr>
              <w:pStyle w:val="affff3"/>
              <w:rPr>
                <w:rStyle w:val="affff7"/>
                <w:smallCaps w:val="0"/>
                <w:color w:val="auto"/>
              </w:rPr>
            </w:pPr>
          </w:p>
        </w:tc>
        <w:tc>
          <w:tcPr>
            <w:tcW w:w="2410" w:type="dxa"/>
            <w:shd w:val="clear" w:color="auto" w:fill="auto"/>
          </w:tcPr>
          <w:p w14:paraId="2A4C6435" w14:textId="77777777" w:rsidR="00B87C2B" w:rsidRPr="00F57A31" w:rsidRDefault="00B87C2B">
            <w:pPr>
              <w:pStyle w:val="affff3"/>
              <w:rPr>
                <w:rStyle w:val="affff7"/>
                <w:smallCaps w:val="0"/>
                <w:color w:val="auto"/>
              </w:rPr>
            </w:pPr>
            <w:r>
              <w:rPr>
                <w:rStyle w:val="affff7"/>
                <w:rFonts w:hint="eastAsia"/>
                <w:smallCaps w:val="0"/>
                <w:color w:val="auto"/>
              </w:rPr>
              <w:t>DE.DP-04:[撤回:DE.AE-06に編入する。]</w:t>
            </w:r>
          </w:p>
        </w:tc>
        <w:tc>
          <w:tcPr>
            <w:tcW w:w="4542" w:type="dxa"/>
            <w:shd w:val="clear" w:color="auto" w:fill="auto"/>
          </w:tcPr>
          <w:p w14:paraId="4FACFD26" w14:textId="77777777" w:rsidR="00B87C2B" w:rsidRPr="00F57A31" w:rsidRDefault="00B87C2B">
            <w:pPr>
              <w:pStyle w:val="affff3"/>
              <w:rPr>
                <w:rStyle w:val="affff7"/>
                <w:smallCaps w:val="0"/>
                <w:color w:val="auto"/>
              </w:rPr>
            </w:pPr>
          </w:p>
        </w:tc>
      </w:tr>
      <w:tr w:rsidR="00B87C2B" w:rsidRPr="00F57A31" w14:paraId="18BE8B9F" w14:textId="77777777">
        <w:trPr>
          <w:trHeight w:val="870"/>
        </w:trPr>
        <w:tc>
          <w:tcPr>
            <w:tcW w:w="1555" w:type="dxa"/>
            <w:vMerge/>
            <w:shd w:val="clear" w:color="auto" w:fill="FFD85B"/>
            <w:noWrap/>
          </w:tcPr>
          <w:p w14:paraId="3D054E3F" w14:textId="77777777" w:rsidR="00B87C2B" w:rsidRPr="00F57A31" w:rsidRDefault="00B87C2B">
            <w:pPr>
              <w:pStyle w:val="affff3"/>
              <w:rPr>
                <w:rStyle w:val="affff7"/>
                <w:smallCaps w:val="0"/>
                <w:color w:val="auto"/>
              </w:rPr>
            </w:pPr>
          </w:p>
        </w:tc>
        <w:tc>
          <w:tcPr>
            <w:tcW w:w="1842" w:type="dxa"/>
            <w:vMerge/>
            <w:shd w:val="clear" w:color="auto" w:fill="auto"/>
          </w:tcPr>
          <w:p w14:paraId="0F97AB38" w14:textId="77777777" w:rsidR="00B87C2B" w:rsidRPr="00F57A31" w:rsidRDefault="00B87C2B">
            <w:pPr>
              <w:pStyle w:val="affff3"/>
              <w:rPr>
                <w:rStyle w:val="affff7"/>
                <w:smallCaps w:val="0"/>
                <w:color w:val="auto"/>
              </w:rPr>
            </w:pPr>
          </w:p>
        </w:tc>
        <w:tc>
          <w:tcPr>
            <w:tcW w:w="2410" w:type="dxa"/>
            <w:shd w:val="clear" w:color="auto" w:fill="auto"/>
          </w:tcPr>
          <w:p w14:paraId="48903F23" w14:textId="77777777" w:rsidR="00B87C2B" w:rsidRPr="00F57A31" w:rsidRDefault="00B87C2B">
            <w:pPr>
              <w:pStyle w:val="affff3"/>
              <w:rPr>
                <w:rStyle w:val="affff7"/>
                <w:smallCaps w:val="0"/>
                <w:color w:val="auto"/>
              </w:rPr>
            </w:pPr>
            <w:r>
              <w:rPr>
                <w:rStyle w:val="affff7"/>
                <w:rFonts w:hint="eastAsia"/>
                <w:smallCaps w:val="0"/>
                <w:color w:val="auto"/>
              </w:rPr>
              <w:t>DE.DP-05:[撤回:ID.IM、ID.IM-03に編入する。]</w:t>
            </w:r>
          </w:p>
        </w:tc>
        <w:tc>
          <w:tcPr>
            <w:tcW w:w="4542" w:type="dxa"/>
            <w:shd w:val="clear" w:color="auto" w:fill="auto"/>
          </w:tcPr>
          <w:p w14:paraId="60D2F99B" w14:textId="77777777" w:rsidR="00B87C2B" w:rsidRPr="00F57A31" w:rsidRDefault="00B87C2B">
            <w:pPr>
              <w:pStyle w:val="affff3"/>
              <w:rPr>
                <w:rStyle w:val="affff7"/>
                <w:smallCaps w:val="0"/>
                <w:color w:val="auto"/>
              </w:rPr>
            </w:pPr>
          </w:p>
        </w:tc>
      </w:tr>
      <w:tr w:rsidR="00B87C2B" w:rsidRPr="00F57A31" w14:paraId="657B7518" w14:textId="77777777">
        <w:trPr>
          <w:trHeight w:val="652"/>
        </w:trPr>
        <w:tc>
          <w:tcPr>
            <w:tcW w:w="1555" w:type="dxa"/>
            <w:vMerge w:val="restart"/>
            <w:shd w:val="clear" w:color="auto" w:fill="FFC1C1"/>
            <w:hideMark/>
          </w:tcPr>
          <w:p w14:paraId="60FF2435" w14:textId="77777777" w:rsidR="00B87C2B" w:rsidRPr="00F57A31" w:rsidRDefault="00B87C2B">
            <w:pPr>
              <w:pStyle w:val="affff3"/>
              <w:rPr>
                <w:rStyle w:val="affff7"/>
                <w:smallCaps w:val="0"/>
                <w:color w:val="auto"/>
              </w:rPr>
            </w:pPr>
            <w:r>
              <w:rPr>
                <w:rStyle w:val="affff7"/>
                <w:rFonts w:hint="eastAsia"/>
                <w:smallCaps w:val="0"/>
                <w:color w:val="auto"/>
              </w:rPr>
              <w:t>対応</w:t>
            </w:r>
            <w:r w:rsidRPr="00F57A31">
              <w:rPr>
                <w:rStyle w:val="affff7"/>
                <w:smallCaps w:val="0"/>
                <w:color w:val="auto"/>
              </w:rPr>
              <w:t>（RS）:検出されたサイバーセキュリティインシデントに関する対応を行う。</w:t>
            </w:r>
          </w:p>
        </w:tc>
        <w:tc>
          <w:tcPr>
            <w:tcW w:w="1842" w:type="dxa"/>
            <w:vMerge w:val="restart"/>
            <w:shd w:val="clear" w:color="auto" w:fill="auto"/>
            <w:hideMark/>
          </w:tcPr>
          <w:p w14:paraId="371CF01A" w14:textId="77777777" w:rsidR="00B87C2B" w:rsidRPr="00F57A31" w:rsidRDefault="00B87C2B">
            <w:pPr>
              <w:pStyle w:val="affff3"/>
              <w:rPr>
                <w:rStyle w:val="affff7"/>
                <w:smallCaps w:val="0"/>
                <w:color w:val="auto"/>
              </w:rPr>
            </w:pPr>
            <w:r w:rsidRPr="00F57A31">
              <w:rPr>
                <w:rStyle w:val="affff7"/>
                <w:smallCaps w:val="0"/>
                <w:color w:val="auto"/>
              </w:rPr>
              <w:t>インシデント管理（RS.MA）:検出されたサイバーセキュリティインシデントへの対応を管理する。</w:t>
            </w:r>
          </w:p>
        </w:tc>
        <w:tc>
          <w:tcPr>
            <w:tcW w:w="2410" w:type="dxa"/>
            <w:vMerge w:val="restart"/>
            <w:shd w:val="clear" w:color="auto" w:fill="auto"/>
            <w:noWrap/>
            <w:hideMark/>
          </w:tcPr>
          <w:p w14:paraId="6C33F008" w14:textId="77777777" w:rsidR="00B87C2B" w:rsidRPr="00F57A31" w:rsidRDefault="00B87C2B">
            <w:pPr>
              <w:pStyle w:val="affff3"/>
              <w:rPr>
                <w:rStyle w:val="affff7"/>
                <w:smallCaps w:val="0"/>
                <w:color w:val="auto"/>
              </w:rPr>
            </w:pPr>
            <w:r w:rsidRPr="00F57A31">
              <w:rPr>
                <w:rStyle w:val="affff7"/>
                <w:smallCaps w:val="0"/>
                <w:color w:val="auto"/>
              </w:rPr>
              <w:br w:type="column"/>
              <w:t>RS.MA-01:インシデント対応計画は、インシデントが宣言された後、関連する第三者と連携して実行される。</w:t>
            </w:r>
          </w:p>
        </w:tc>
        <w:tc>
          <w:tcPr>
            <w:tcW w:w="4542" w:type="dxa"/>
            <w:shd w:val="clear" w:color="auto" w:fill="auto"/>
            <w:hideMark/>
          </w:tcPr>
          <w:p w14:paraId="1F8C53E7" w14:textId="77777777" w:rsidR="00B87C2B" w:rsidRPr="00F57A31" w:rsidRDefault="00B87C2B">
            <w:pPr>
              <w:pStyle w:val="affff3"/>
              <w:rPr>
                <w:rStyle w:val="affff7"/>
                <w:smallCaps w:val="0"/>
                <w:color w:val="auto"/>
              </w:rPr>
            </w:pPr>
            <w:r w:rsidRPr="00F57A31">
              <w:rPr>
                <w:rStyle w:val="affff7"/>
                <w:smallCaps w:val="0"/>
                <w:color w:val="auto"/>
              </w:rPr>
              <w:t>例1:検知技術が確認済みのインシデントを自動的に報告する。</w:t>
            </w:r>
          </w:p>
        </w:tc>
      </w:tr>
      <w:tr w:rsidR="00B87C2B" w:rsidRPr="00F57A31" w14:paraId="052716A1" w14:textId="77777777">
        <w:trPr>
          <w:trHeight w:val="804"/>
        </w:trPr>
        <w:tc>
          <w:tcPr>
            <w:tcW w:w="1555" w:type="dxa"/>
            <w:vMerge/>
            <w:shd w:val="clear" w:color="auto" w:fill="FFC1C1"/>
            <w:noWrap/>
            <w:hideMark/>
          </w:tcPr>
          <w:p w14:paraId="4C48120E" w14:textId="77777777" w:rsidR="00B87C2B" w:rsidRPr="00F57A31" w:rsidRDefault="00B87C2B">
            <w:pPr>
              <w:pStyle w:val="affff3"/>
              <w:rPr>
                <w:rStyle w:val="affff7"/>
                <w:smallCaps w:val="0"/>
                <w:color w:val="auto"/>
              </w:rPr>
            </w:pPr>
          </w:p>
        </w:tc>
        <w:tc>
          <w:tcPr>
            <w:tcW w:w="1842" w:type="dxa"/>
            <w:vMerge/>
            <w:shd w:val="clear" w:color="auto" w:fill="auto"/>
            <w:hideMark/>
          </w:tcPr>
          <w:p w14:paraId="03E971FD" w14:textId="77777777" w:rsidR="00B87C2B" w:rsidRPr="00F57A31" w:rsidRDefault="00B87C2B">
            <w:pPr>
              <w:pStyle w:val="affff3"/>
              <w:rPr>
                <w:rStyle w:val="affff7"/>
                <w:smallCaps w:val="0"/>
                <w:color w:val="auto"/>
              </w:rPr>
            </w:pPr>
          </w:p>
        </w:tc>
        <w:tc>
          <w:tcPr>
            <w:tcW w:w="2410" w:type="dxa"/>
            <w:vMerge/>
            <w:shd w:val="clear" w:color="auto" w:fill="auto"/>
            <w:hideMark/>
          </w:tcPr>
          <w:p w14:paraId="2DC6B4A7" w14:textId="77777777" w:rsidR="00B87C2B" w:rsidRPr="00F57A31" w:rsidRDefault="00B87C2B">
            <w:pPr>
              <w:pStyle w:val="affff3"/>
              <w:rPr>
                <w:rStyle w:val="affff7"/>
                <w:smallCaps w:val="0"/>
                <w:color w:val="auto"/>
              </w:rPr>
            </w:pPr>
          </w:p>
        </w:tc>
        <w:tc>
          <w:tcPr>
            <w:tcW w:w="4542" w:type="dxa"/>
            <w:shd w:val="clear" w:color="auto" w:fill="auto"/>
            <w:hideMark/>
          </w:tcPr>
          <w:p w14:paraId="3B0D37EB" w14:textId="77777777" w:rsidR="00B87C2B" w:rsidRPr="00F57A31" w:rsidRDefault="00B87C2B">
            <w:pPr>
              <w:pStyle w:val="affff3"/>
              <w:rPr>
                <w:rStyle w:val="affff7"/>
                <w:smallCaps w:val="0"/>
                <w:color w:val="auto"/>
              </w:rPr>
            </w:pPr>
            <w:r w:rsidRPr="00F57A31">
              <w:rPr>
                <w:rStyle w:val="affff7"/>
                <w:smallCaps w:val="0"/>
                <w:color w:val="auto"/>
              </w:rPr>
              <w:t>例2:組織のインシデント対応アウトソーシング業者にインシデント対応支援を依頼する。</w:t>
            </w:r>
          </w:p>
        </w:tc>
      </w:tr>
      <w:tr w:rsidR="00B87C2B" w:rsidRPr="00F57A31" w14:paraId="21B43EFF" w14:textId="77777777">
        <w:trPr>
          <w:trHeight w:val="332"/>
        </w:trPr>
        <w:tc>
          <w:tcPr>
            <w:tcW w:w="1555" w:type="dxa"/>
            <w:vMerge/>
            <w:shd w:val="clear" w:color="auto" w:fill="FFC1C1"/>
            <w:noWrap/>
            <w:hideMark/>
          </w:tcPr>
          <w:p w14:paraId="479BD350" w14:textId="77777777" w:rsidR="00B87C2B" w:rsidRPr="00F57A31" w:rsidRDefault="00B87C2B">
            <w:pPr>
              <w:pStyle w:val="affff3"/>
              <w:rPr>
                <w:rStyle w:val="affff7"/>
                <w:smallCaps w:val="0"/>
                <w:color w:val="auto"/>
              </w:rPr>
            </w:pPr>
          </w:p>
        </w:tc>
        <w:tc>
          <w:tcPr>
            <w:tcW w:w="1842" w:type="dxa"/>
            <w:vMerge/>
            <w:shd w:val="clear" w:color="auto" w:fill="auto"/>
            <w:hideMark/>
          </w:tcPr>
          <w:p w14:paraId="40068013" w14:textId="77777777" w:rsidR="00B87C2B" w:rsidRPr="00F57A31" w:rsidRDefault="00B87C2B">
            <w:pPr>
              <w:pStyle w:val="affff3"/>
              <w:rPr>
                <w:rStyle w:val="affff7"/>
                <w:smallCaps w:val="0"/>
                <w:color w:val="auto"/>
              </w:rPr>
            </w:pPr>
          </w:p>
        </w:tc>
        <w:tc>
          <w:tcPr>
            <w:tcW w:w="2410" w:type="dxa"/>
            <w:vMerge/>
            <w:shd w:val="clear" w:color="auto" w:fill="auto"/>
            <w:hideMark/>
          </w:tcPr>
          <w:p w14:paraId="546C34D7" w14:textId="77777777" w:rsidR="00B87C2B" w:rsidRPr="00F57A31" w:rsidRDefault="00B87C2B">
            <w:pPr>
              <w:pStyle w:val="affff3"/>
              <w:rPr>
                <w:rStyle w:val="affff7"/>
                <w:smallCaps w:val="0"/>
                <w:color w:val="auto"/>
              </w:rPr>
            </w:pPr>
          </w:p>
        </w:tc>
        <w:tc>
          <w:tcPr>
            <w:tcW w:w="4542" w:type="dxa"/>
            <w:shd w:val="clear" w:color="auto" w:fill="auto"/>
            <w:hideMark/>
          </w:tcPr>
          <w:p w14:paraId="5633F113" w14:textId="77777777" w:rsidR="00B87C2B" w:rsidRPr="00F57A31" w:rsidRDefault="00B87C2B">
            <w:pPr>
              <w:pStyle w:val="affff3"/>
              <w:rPr>
                <w:rStyle w:val="affff7"/>
                <w:smallCaps w:val="0"/>
                <w:color w:val="auto"/>
              </w:rPr>
            </w:pPr>
            <w:r w:rsidRPr="00F57A31">
              <w:rPr>
                <w:rStyle w:val="affff7"/>
                <w:smallCaps w:val="0"/>
                <w:color w:val="auto"/>
              </w:rPr>
              <w:br w:type="column"/>
              <w:t>例3:インシデントごとにインシデントリードを指名する。</w:t>
            </w:r>
          </w:p>
        </w:tc>
      </w:tr>
      <w:tr w:rsidR="00B87C2B" w:rsidRPr="00F57A31" w14:paraId="2D2FE2D7" w14:textId="77777777">
        <w:trPr>
          <w:trHeight w:val="317"/>
        </w:trPr>
        <w:tc>
          <w:tcPr>
            <w:tcW w:w="1555" w:type="dxa"/>
            <w:vMerge/>
            <w:shd w:val="clear" w:color="auto" w:fill="FFC1C1"/>
            <w:noWrap/>
            <w:hideMark/>
          </w:tcPr>
          <w:p w14:paraId="1AE16EFE" w14:textId="77777777" w:rsidR="00B87C2B" w:rsidRPr="00F57A31" w:rsidRDefault="00B87C2B">
            <w:pPr>
              <w:pStyle w:val="affff3"/>
              <w:rPr>
                <w:rStyle w:val="affff7"/>
                <w:smallCaps w:val="0"/>
                <w:color w:val="auto"/>
              </w:rPr>
            </w:pPr>
          </w:p>
        </w:tc>
        <w:tc>
          <w:tcPr>
            <w:tcW w:w="1842" w:type="dxa"/>
            <w:vMerge/>
            <w:shd w:val="clear" w:color="auto" w:fill="auto"/>
            <w:hideMark/>
          </w:tcPr>
          <w:p w14:paraId="556BBC25" w14:textId="77777777" w:rsidR="00B87C2B" w:rsidRPr="00F57A31" w:rsidRDefault="00B87C2B">
            <w:pPr>
              <w:pStyle w:val="affff3"/>
              <w:rPr>
                <w:rStyle w:val="affff7"/>
                <w:smallCaps w:val="0"/>
                <w:color w:val="auto"/>
              </w:rPr>
            </w:pPr>
          </w:p>
        </w:tc>
        <w:tc>
          <w:tcPr>
            <w:tcW w:w="2410" w:type="dxa"/>
            <w:vMerge/>
            <w:shd w:val="clear" w:color="auto" w:fill="auto"/>
            <w:hideMark/>
          </w:tcPr>
          <w:p w14:paraId="211DC849" w14:textId="77777777" w:rsidR="00B87C2B" w:rsidRPr="00F57A31" w:rsidRDefault="00B87C2B">
            <w:pPr>
              <w:pStyle w:val="affff3"/>
              <w:rPr>
                <w:rStyle w:val="affff7"/>
                <w:smallCaps w:val="0"/>
                <w:color w:val="auto"/>
              </w:rPr>
            </w:pPr>
          </w:p>
        </w:tc>
        <w:tc>
          <w:tcPr>
            <w:tcW w:w="4542" w:type="dxa"/>
            <w:shd w:val="clear" w:color="auto" w:fill="auto"/>
            <w:hideMark/>
          </w:tcPr>
          <w:p w14:paraId="0E996121" w14:textId="77777777" w:rsidR="00B87C2B" w:rsidRPr="00F57A31" w:rsidRDefault="00B87C2B">
            <w:pPr>
              <w:pStyle w:val="affff3"/>
              <w:rPr>
                <w:rStyle w:val="affff7"/>
                <w:smallCaps w:val="0"/>
                <w:color w:val="auto"/>
              </w:rPr>
            </w:pPr>
            <w:r w:rsidRPr="00F57A31">
              <w:rPr>
                <w:rStyle w:val="affff7"/>
                <w:smallCaps w:val="0"/>
                <w:color w:val="auto"/>
              </w:rPr>
              <w:t>例4:インシデント対応</w:t>
            </w:r>
            <w:r>
              <w:rPr>
                <w:rStyle w:val="affff7"/>
                <w:smallCaps w:val="0"/>
                <w:color w:val="auto"/>
              </w:rPr>
              <w:t>（</w:t>
            </w:r>
            <w:r w:rsidRPr="00F57A31">
              <w:rPr>
                <w:rStyle w:val="affff7"/>
                <w:smallCaps w:val="0"/>
                <w:color w:val="auto"/>
              </w:rPr>
              <w:t>ビジネス継続性やディザスターリカバリーなど</w:t>
            </w:r>
            <w:r>
              <w:rPr>
                <w:rStyle w:val="affff7"/>
                <w:smallCaps w:val="0"/>
                <w:color w:val="auto"/>
              </w:rPr>
              <w:t>）</w:t>
            </w:r>
            <w:r w:rsidRPr="00F57A31">
              <w:rPr>
                <w:rStyle w:val="affff7"/>
                <w:smallCaps w:val="0"/>
                <w:color w:val="auto"/>
              </w:rPr>
              <w:t>をサポートするために、必要に応じて追加のサイバーセキュリティ計画の実行を開始する。</w:t>
            </w:r>
          </w:p>
        </w:tc>
      </w:tr>
      <w:tr w:rsidR="00B87C2B" w:rsidRPr="00F57A31" w14:paraId="6AE14FB4" w14:textId="77777777">
        <w:trPr>
          <w:trHeight w:val="742"/>
        </w:trPr>
        <w:tc>
          <w:tcPr>
            <w:tcW w:w="1555" w:type="dxa"/>
            <w:vMerge/>
            <w:shd w:val="clear" w:color="auto" w:fill="FFC1C1"/>
            <w:noWrap/>
            <w:hideMark/>
          </w:tcPr>
          <w:p w14:paraId="211E2042"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1BC848C3"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6D9C30F0" w14:textId="77777777" w:rsidR="00B87C2B" w:rsidRPr="00F57A31" w:rsidRDefault="00B87C2B">
            <w:pPr>
              <w:pStyle w:val="affff3"/>
              <w:rPr>
                <w:rStyle w:val="affff7"/>
                <w:smallCaps w:val="0"/>
                <w:color w:val="auto"/>
              </w:rPr>
            </w:pPr>
            <w:r w:rsidRPr="00F57A31">
              <w:rPr>
                <w:rStyle w:val="affff7"/>
                <w:smallCaps w:val="0"/>
                <w:color w:val="auto"/>
              </w:rPr>
              <w:t>RS.MA-02:インシデント報告はトリアージされ、検証される。</w:t>
            </w:r>
          </w:p>
        </w:tc>
        <w:tc>
          <w:tcPr>
            <w:tcW w:w="4542" w:type="dxa"/>
            <w:shd w:val="clear" w:color="auto" w:fill="auto"/>
            <w:hideMark/>
          </w:tcPr>
          <w:p w14:paraId="1C0E47B3" w14:textId="77777777" w:rsidR="00B87C2B" w:rsidRPr="00F57A31" w:rsidRDefault="00B87C2B">
            <w:pPr>
              <w:pStyle w:val="affff3"/>
              <w:rPr>
                <w:rStyle w:val="affff7"/>
                <w:smallCaps w:val="0"/>
                <w:color w:val="auto"/>
              </w:rPr>
            </w:pPr>
            <w:r w:rsidRPr="00F57A31">
              <w:rPr>
                <w:rStyle w:val="affff7"/>
                <w:smallCaps w:val="0"/>
                <w:color w:val="auto"/>
              </w:rPr>
              <w:br w:type="column"/>
              <w:t>例1:インシデントレポートを事前にレビューして、サイバーセキュリティ関連であり、インシデント対応活動が必要であることを確認する。</w:t>
            </w:r>
          </w:p>
        </w:tc>
      </w:tr>
      <w:tr w:rsidR="00B87C2B" w:rsidRPr="00F57A31" w14:paraId="2B7F8015" w14:textId="77777777">
        <w:trPr>
          <w:trHeight w:val="163"/>
        </w:trPr>
        <w:tc>
          <w:tcPr>
            <w:tcW w:w="1555" w:type="dxa"/>
            <w:vMerge/>
            <w:shd w:val="clear" w:color="auto" w:fill="FFC1C1"/>
            <w:noWrap/>
            <w:hideMark/>
          </w:tcPr>
          <w:p w14:paraId="60BB96A3" w14:textId="77777777" w:rsidR="00B87C2B" w:rsidRPr="00F57A31" w:rsidRDefault="00B87C2B">
            <w:pPr>
              <w:pStyle w:val="affff3"/>
              <w:rPr>
                <w:rStyle w:val="affff7"/>
                <w:smallCaps w:val="0"/>
                <w:color w:val="auto"/>
              </w:rPr>
            </w:pPr>
          </w:p>
        </w:tc>
        <w:tc>
          <w:tcPr>
            <w:tcW w:w="1842" w:type="dxa"/>
            <w:vMerge/>
            <w:shd w:val="clear" w:color="auto" w:fill="auto"/>
            <w:hideMark/>
          </w:tcPr>
          <w:p w14:paraId="178EDAF0" w14:textId="77777777" w:rsidR="00B87C2B" w:rsidRPr="00F57A31" w:rsidRDefault="00B87C2B">
            <w:pPr>
              <w:pStyle w:val="affff3"/>
              <w:rPr>
                <w:rStyle w:val="affff7"/>
                <w:smallCaps w:val="0"/>
                <w:color w:val="auto"/>
              </w:rPr>
            </w:pPr>
          </w:p>
        </w:tc>
        <w:tc>
          <w:tcPr>
            <w:tcW w:w="2410" w:type="dxa"/>
            <w:vMerge/>
            <w:shd w:val="clear" w:color="auto" w:fill="auto"/>
            <w:hideMark/>
          </w:tcPr>
          <w:p w14:paraId="5E71D5FE" w14:textId="77777777" w:rsidR="00B87C2B" w:rsidRPr="00F57A31" w:rsidRDefault="00B87C2B">
            <w:pPr>
              <w:pStyle w:val="affff3"/>
              <w:rPr>
                <w:rStyle w:val="affff7"/>
                <w:smallCaps w:val="0"/>
                <w:color w:val="auto"/>
              </w:rPr>
            </w:pPr>
          </w:p>
        </w:tc>
        <w:tc>
          <w:tcPr>
            <w:tcW w:w="4542" w:type="dxa"/>
            <w:shd w:val="clear" w:color="auto" w:fill="auto"/>
            <w:hideMark/>
          </w:tcPr>
          <w:p w14:paraId="502B62F0" w14:textId="77777777" w:rsidR="00B87C2B" w:rsidRPr="00F57A31" w:rsidRDefault="00B87C2B">
            <w:pPr>
              <w:pStyle w:val="affff3"/>
              <w:rPr>
                <w:rStyle w:val="affff7"/>
                <w:smallCaps w:val="0"/>
                <w:color w:val="auto"/>
              </w:rPr>
            </w:pPr>
            <w:r w:rsidRPr="00F57A31">
              <w:rPr>
                <w:rStyle w:val="affff7"/>
                <w:smallCaps w:val="0"/>
                <w:color w:val="auto"/>
              </w:rPr>
              <w:br w:type="column"/>
              <w:t>例2:インシデントの重大度を見積る条件を適用する。</w:t>
            </w:r>
          </w:p>
        </w:tc>
      </w:tr>
      <w:tr w:rsidR="00B87C2B" w:rsidRPr="00F57A31" w14:paraId="32EC9F32" w14:textId="77777777">
        <w:trPr>
          <w:trHeight w:val="1093"/>
        </w:trPr>
        <w:tc>
          <w:tcPr>
            <w:tcW w:w="1555" w:type="dxa"/>
            <w:vMerge/>
            <w:shd w:val="clear" w:color="auto" w:fill="FFC1C1"/>
            <w:noWrap/>
            <w:hideMark/>
          </w:tcPr>
          <w:p w14:paraId="556178E0"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1766FBA6"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64D0D3B6" w14:textId="77777777" w:rsidR="00B87C2B" w:rsidRPr="00F57A31" w:rsidRDefault="00B87C2B">
            <w:pPr>
              <w:pStyle w:val="affff3"/>
              <w:rPr>
                <w:rStyle w:val="affff7"/>
                <w:smallCaps w:val="0"/>
                <w:color w:val="auto"/>
              </w:rPr>
            </w:pPr>
            <w:r w:rsidRPr="00F57A31">
              <w:rPr>
                <w:rStyle w:val="affff7"/>
                <w:smallCaps w:val="0"/>
                <w:color w:val="auto"/>
              </w:rPr>
              <w:t>RS.MA-03:インシデントは分類と優先順位付けされる。</w:t>
            </w:r>
          </w:p>
        </w:tc>
        <w:tc>
          <w:tcPr>
            <w:tcW w:w="4542" w:type="dxa"/>
            <w:shd w:val="clear" w:color="auto" w:fill="auto"/>
            <w:hideMark/>
          </w:tcPr>
          <w:p w14:paraId="3A56E71A" w14:textId="77777777" w:rsidR="00B87C2B" w:rsidRPr="00F57A31" w:rsidRDefault="00B87C2B">
            <w:pPr>
              <w:pStyle w:val="affff3"/>
              <w:rPr>
                <w:rStyle w:val="affff7"/>
                <w:smallCaps w:val="0"/>
                <w:color w:val="auto"/>
              </w:rPr>
            </w:pPr>
            <w:r w:rsidRPr="00F57A31">
              <w:rPr>
                <w:rStyle w:val="affff7"/>
                <w:smallCaps w:val="0"/>
                <w:color w:val="auto"/>
              </w:rPr>
              <w:br w:type="column"/>
              <w:t>例1:インシデントの種類</w:t>
            </w:r>
            <w:r>
              <w:rPr>
                <w:rStyle w:val="affff7"/>
                <w:smallCaps w:val="0"/>
                <w:color w:val="auto"/>
              </w:rPr>
              <w:t>（</w:t>
            </w:r>
            <w:r w:rsidRPr="00F57A31">
              <w:rPr>
                <w:rStyle w:val="affff7"/>
                <w:smallCaps w:val="0"/>
                <w:color w:val="auto"/>
              </w:rPr>
              <w:t>データ侵害、ランサムウェア、DDoS、アカウント侵害など</w:t>
            </w:r>
            <w:r>
              <w:rPr>
                <w:rStyle w:val="affff7"/>
                <w:smallCaps w:val="0"/>
                <w:color w:val="auto"/>
              </w:rPr>
              <w:t>）</w:t>
            </w:r>
            <w:r w:rsidRPr="00F57A31">
              <w:rPr>
                <w:rStyle w:val="affff7"/>
                <w:smallCaps w:val="0"/>
                <w:color w:val="auto"/>
              </w:rPr>
              <w:t>に基づいてインシデントをさらにレビューし、分類する。</w:t>
            </w:r>
          </w:p>
        </w:tc>
      </w:tr>
      <w:tr w:rsidR="00B87C2B" w:rsidRPr="00F57A31" w14:paraId="3B02886F" w14:textId="77777777">
        <w:trPr>
          <w:trHeight w:val="1140"/>
        </w:trPr>
        <w:tc>
          <w:tcPr>
            <w:tcW w:w="1555" w:type="dxa"/>
            <w:vMerge/>
            <w:shd w:val="clear" w:color="auto" w:fill="FFC1C1"/>
            <w:noWrap/>
            <w:hideMark/>
          </w:tcPr>
          <w:p w14:paraId="3AA41755" w14:textId="77777777" w:rsidR="00B87C2B" w:rsidRPr="00F57A31" w:rsidRDefault="00B87C2B">
            <w:pPr>
              <w:pStyle w:val="affff3"/>
              <w:rPr>
                <w:rStyle w:val="affff7"/>
                <w:smallCaps w:val="0"/>
                <w:color w:val="auto"/>
              </w:rPr>
            </w:pPr>
          </w:p>
        </w:tc>
        <w:tc>
          <w:tcPr>
            <w:tcW w:w="1842" w:type="dxa"/>
            <w:vMerge/>
            <w:shd w:val="clear" w:color="auto" w:fill="auto"/>
            <w:hideMark/>
          </w:tcPr>
          <w:p w14:paraId="441FED5F" w14:textId="77777777" w:rsidR="00B87C2B" w:rsidRPr="00F57A31" w:rsidRDefault="00B87C2B">
            <w:pPr>
              <w:pStyle w:val="affff3"/>
              <w:rPr>
                <w:rStyle w:val="affff7"/>
                <w:smallCaps w:val="0"/>
                <w:color w:val="auto"/>
              </w:rPr>
            </w:pPr>
          </w:p>
        </w:tc>
        <w:tc>
          <w:tcPr>
            <w:tcW w:w="2410" w:type="dxa"/>
            <w:vMerge/>
            <w:shd w:val="clear" w:color="auto" w:fill="auto"/>
            <w:hideMark/>
          </w:tcPr>
          <w:p w14:paraId="17E23905" w14:textId="77777777" w:rsidR="00B87C2B" w:rsidRPr="00F57A31" w:rsidRDefault="00B87C2B">
            <w:pPr>
              <w:pStyle w:val="affff3"/>
              <w:rPr>
                <w:rStyle w:val="affff7"/>
                <w:smallCaps w:val="0"/>
                <w:color w:val="auto"/>
              </w:rPr>
            </w:pPr>
          </w:p>
        </w:tc>
        <w:tc>
          <w:tcPr>
            <w:tcW w:w="4542" w:type="dxa"/>
            <w:shd w:val="clear" w:color="auto" w:fill="auto"/>
            <w:hideMark/>
          </w:tcPr>
          <w:p w14:paraId="5CB230AF" w14:textId="77777777" w:rsidR="00B87C2B" w:rsidRPr="00F57A31" w:rsidRDefault="00B87C2B">
            <w:pPr>
              <w:pStyle w:val="affff3"/>
              <w:rPr>
                <w:rStyle w:val="affff7"/>
                <w:smallCaps w:val="0"/>
                <w:color w:val="auto"/>
              </w:rPr>
            </w:pPr>
            <w:r w:rsidRPr="00F57A31">
              <w:rPr>
                <w:rStyle w:val="affff7"/>
                <w:smallCaps w:val="0"/>
                <w:color w:val="auto"/>
              </w:rPr>
              <w:t>例2:インシデントの範囲、予想される影響、およびタイムクリティカルな性質に基づいてインシデントに優先順位を付ける。</w:t>
            </w:r>
          </w:p>
        </w:tc>
      </w:tr>
      <w:tr w:rsidR="00B87C2B" w:rsidRPr="00F57A31" w14:paraId="0601073E" w14:textId="77777777">
        <w:trPr>
          <w:trHeight w:val="1562"/>
        </w:trPr>
        <w:tc>
          <w:tcPr>
            <w:tcW w:w="1555" w:type="dxa"/>
            <w:vMerge/>
            <w:shd w:val="clear" w:color="auto" w:fill="FFC1C1"/>
            <w:noWrap/>
            <w:hideMark/>
          </w:tcPr>
          <w:p w14:paraId="6B38E283" w14:textId="77777777" w:rsidR="00B87C2B" w:rsidRPr="00F57A31" w:rsidRDefault="00B87C2B">
            <w:pPr>
              <w:pStyle w:val="affff3"/>
              <w:rPr>
                <w:rStyle w:val="affff7"/>
                <w:smallCaps w:val="0"/>
                <w:color w:val="auto"/>
              </w:rPr>
            </w:pPr>
          </w:p>
        </w:tc>
        <w:tc>
          <w:tcPr>
            <w:tcW w:w="1842" w:type="dxa"/>
            <w:vMerge/>
            <w:shd w:val="clear" w:color="auto" w:fill="auto"/>
            <w:hideMark/>
          </w:tcPr>
          <w:p w14:paraId="0056B3C7" w14:textId="77777777" w:rsidR="00B87C2B" w:rsidRPr="00F57A31" w:rsidRDefault="00B87C2B">
            <w:pPr>
              <w:pStyle w:val="affff3"/>
              <w:rPr>
                <w:rStyle w:val="affff7"/>
                <w:smallCaps w:val="0"/>
                <w:color w:val="auto"/>
              </w:rPr>
            </w:pPr>
          </w:p>
        </w:tc>
        <w:tc>
          <w:tcPr>
            <w:tcW w:w="2410" w:type="dxa"/>
            <w:vMerge/>
            <w:shd w:val="clear" w:color="auto" w:fill="auto"/>
            <w:hideMark/>
          </w:tcPr>
          <w:p w14:paraId="193B9A42" w14:textId="77777777" w:rsidR="00B87C2B" w:rsidRPr="00F57A31" w:rsidRDefault="00B87C2B">
            <w:pPr>
              <w:pStyle w:val="affff3"/>
              <w:rPr>
                <w:rStyle w:val="affff7"/>
                <w:smallCaps w:val="0"/>
                <w:color w:val="auto"/>
              </w:rPr>
            </w:pPr>
          </w:p>
        </w:tc>
        <w:tc>
          <w:tcPr>
            <w:tcW w:w="4542" w:type="dxa"/>
            <w:shd w:val="clear" w:color="auto" w:fill="auto"/>
            <w:hideMark/>
          </w:tcPr>
          <w:p w14:paraId="1E999BF7" w14:textId="77777777" w:rsidR="00B87C2B" w:rsidRPr="00F57A31" w:rsidRDefault="00B87C2B">
            <w:pPr>
              <w:pStyle w:val="affff3"/>
              <w:rPr>
                <w:rStyle w:val="affff7"/>
                <w:smallCaps w:val="0"/>
                <w:color w:val="auto"/>
              </w:rPr>
            </w:pPr>
            <w:r w:rsidRPr="00F57A31">
              <w:rPr>
                <w:rStyle w:val="affff7"/>
                <w:smallCaps w:val="0"/>
                <w:color w:val="auto"/>
              </w:rPr>
              <w:t>例3:インシデントから迅速に復旧する必要性と、攻撃者を観察したり、より徹底的な調査を実施したりする必要性とのバランスを取ることで、アクティブなインシデントのインシデント対応戦略を選択する。</w:t>
            </w:r>
          </w:p>
        </w:tc>
      </w:tr>
      <w:tr w:rsidR="00B87C2B" w:rsidRPr="00F57A31" w14:paraId="3F09EDE1" w14:textId="77777777">
        <w:trPr>
          <w:trHeight w:val="570"/>
        </w:trPr>
        <w:tc>
          <w:tcPr>
            <w:tcW w:w="1555" w:type="dxa"/>
            <w:vMerge/>
            <w:shd w:val="clear" w:color="auto" w:fill="FFC1C1"/>
            <w:noWrap/>
            <w:hideMark/>
          </w:tcPr>
          <w:p w14:paraId="707F772A"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650B7573"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03A5ABE6" w14:textId="77777777" w:rsidR="00B87C2B" w:rsidRPr="00F57A31" w:rsidRDefault="00B87C2B">
            <w:pPr>
              <w:pStyle w:val="affff3"/>
              <w:rPr>
                <w:rStyle w:val="affff7"/>
                <w:smallCaps w:val="0"/>
                <w:color w:val="auto"/>
              </w:rPr>
            </w:pPr>
            <w:r w:rsidRPr="00F57A31">
              <w:rPr>
                <w:rStyle w:val="affff7"/>
                <w:smallCaps w:val="0"/>
                <w:color w:val="auto"/>
              </w:rPr>
              <w:br w:type="column"/>
              <w:t>RS.MA-04:インシデントは必要に応じてエスカレーションまたは昇格される。</w:t>
            </w:r>
          </w:p>
        </w:tc>
        <w:tc>
          <w:tcPr>
            <w:tcW w:w="4542" w:type="dxa"/>
            <w:shd w:val="clear" w:color="auto" w:fill="auto"/>
            <w:hideMark/>
          </w:tcPr>
          <w:p w14:paraId="05C05858" w14:textId="77777777" w:rsidR="00B87C2B" w:rsidRPr="00F57A31" w:rsidRDefault="00B87C2B">
            <w:pPr>
              <w:pStyle w:val="affff3"/>
              <w:rPr>
                <w:rStyle w:val="affff7"/>
                <w:smallCaps w:val="0"/>
                <w:color w:val="auto"/>
              </w:rPr>
            </w:pPr>
            <w:r w:rsidRPr="003B0313">
              <w:rPr>
                <w:rStyle w:val="affff7"/>
                <w:smallCaps w:val="0"/>
                <w:color w:val="auto"/>
              </w:rPr>
              <w:t>例</w:t>
            </w:r>
            <w:r w:rsidRPr="00F57A31">
              <w:rPr>
                <w:rStyle w:val="affff7"/>
                <w:smallCaps w:val="0"/>
                <w:color w:val="auto"/>
              </w:rPr>
              <w:t>1:進行中のすべてのインシデントのステータスを追跡して検証する。</w:t>
            </w:r>
          </w:p>
        </w:tc>
      </w:tr>
      <w:tr w:rsidR="00B87C2B" w:rsidRPr="00F57A31" w14:paraId="10AA8A6C" w14:textId="77777777">
        <w:trPr>
          <w:trHeight w:val="742"/>
        </w:trPr>
        <w:tc>
          <w:tcPr>
            <w:tcW w:w="1555" w:type="dxa"/>
            <w:vMerge/>
            <w:shd w:val="clear" w:color="auto" w:fill="FFC1C1"/>
            <w:noWrap/>
            <w:hideMark/>
          </w:tcPr>
          <w:p w14:paraId="7AF79645" w14:textId="77777777" w:rsidR="00B87C2B" w:rsidRPr="00F57A31" w:rsidRDefault="00B87C2B">
            <w:pPr>
              <w:pStyle w:val="affff3"/>
              <w:rPr>
                <w:rStyle w:val="affff7"/>
                <w:smallCaps w:val="0"/>
                <w:color w:val="auto"/>
              </w:rPr>
            </w:pPr>
          </w:p>
        </w:tc>
        <w:tc>
          <w:tcPr>
            <w:tcW w:w="1842" w:type="dxa"/>
            <w:vMerge/>
            <w:shd w:val="clear" w:color="auto" w:fill="auto"/>
            <w:hideMark/>
          </w:tcPr>
          <w:p w14:paraId="074CC47D" w14:textId="77777777" w:rsidR="00B87C2B" w:rsidRPr="00F57A31" w:rsidRDefault="00B87C2B">
            <w:pPr>
              <w:pStyle w:val="affff3"/>
              <w:rPr>
                <w:rStyle w:val="affff7"/>
                <w:smallCaps w:val="0"/>
                <w:color w:val="auto"/>
              </w:rPr>
            </w:pPr>
          </w:p>
        </w:tc>
        <w:tc>
          <w:tcPr>
            <w:tcW w:w="2410" w:type="dxa"/>
            <w:vMerge/>
            <w:shd w:val="clear" w:color="auto" w:fill="auto"/>
            <w:hideMark/>
          </w:tcPr>
          <w:p w14:paraId="271AA6C9" w14:textId="77777777" w:rsidR="00B87C2B" w:rsidRPr="00F57A31" w:rsidRDefault="00B87C2B">
            <w:pPr>
              <w:pStyle w:val="affff3"/>
              <w:rPr>
                <w:rStyle w:val="affff7"/>
                <w:smallCaps w:val="0"/>
                <w:color w:val="auto"/>
              </w:rPr>
            </w:pPr>
          </w:p>
        </w:tc>
        <w:tc>
          <w:tcPr>
            <w:tcW w:w="4542" w:type="dxa"/>
            <w:shd w:val="clear" w:color="auto" w:fill="auto"/>
            <w:hideMark/>
          </w:tcPr>
          <w:p w14:paraId="447D2969" w14:textId="77777777" w:rsidR="00B87C2B" w:rsidRPr="00F57A31" w:rsidRDefault="00B87C2B">
            <w:pPr>
              <w:pStyle w:val="affff3"/>
              <w:rPr>
                <w:rStyle w:val="affff7"/>
                <w:smallCaps w:val="0"/>
                <w:color w:val="auto"/>
              </w:rPr>
            </w:pPr>
            <w:r w:rsidRPr="00F57A31">
              <w:rPr>
                <w:rStyle w:val="affff7"/>
                <w:smallCaps w:val="0"/>
                <w:color w:val="auto"/>
              </w:rPr>
              <w:t>例2:インシデントのエスカレーションまたは昇格を、指定された内部および外部の利害関係者と調整する。</w:t>
            </w:r>
          </w:p>
        </w:tc>
      </w:tr>
      <w:tr w:rsidR="00B87C2B" w:rsidRPr="00F57A31" w14:paraId="415920EB" w14:textId="77777777">
        <w:trPr>
          <w:trHeight w:val="1154"/>
        </w:trPr>
        <w:tc>
          <w:tcPr>
            <w:tcW w:w="1555" w:type="dxa"/>
            <w:vMerge/>
            <w:shd w:val="clear" w:color="auto" w:fill="FFC1C1"/>
            <w:noWrap/>
            <w:hideMark/>
          </w:tcPr>
          <w:p w14:paraId="798D0C93"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33285E36"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2EB30C5E" w14:textId="77777777" w:rsidR="00B87C2B" w:rsidRPr="00F57A31" w:rsidRDefault="00B87C2B">
            <w:pPr>
              <w:pStyle w:val="affff3"/>
              <w:rPr>
                <w:rStyle w:val="affff7"/>
                <w:smallCaps w:val="0"/>
                <w:color w:val="auto"/>
              </w:rPr>
            </w:pPr>
            <w:r w:rsidRPr="00F57A31">
              <w:rPr>
                <w:rStyle w:val="affff7"/>
                <w:smallCaps w:val="0"/>
                <w:color w:val="auto"/>
              </w:rPr>
              <w:br w:type="column"/>
              <w:t>RS.MA-05:事故復旧の開始基準が適用される。</w:t>
            </w:r>
          </w:p>
        </w:tc>
        <w:tc>
          <w:tcPr>
            <w:tcW w:w="4542" w:type="dxa"/>
            <w:shd w:val="clear" w:color="auto" w:fill="auto"/>
            <w:hideMark/>
          </w:tcPr>
          <w:p w14:paraId="25EE4851" w14:textId="77777777" w:rsidR="00B87C2B" w:rsidRPr="00F57A31" w:rsidRDefault="00B87C2B">
            <w:pPr>
              <w:pStyle w:val="affff3"/>
              <w:rPr>
                <w:rStyle w:val="affff7"/>
                <w:smallCaps w:val="0"/>
                <w:color w:val="auto"/>
              </w:rPr>
            </w:pPr>
            <w:r w:rsidRPr="00F57A31">
              <w:rPr>
                <w:rStyle w:val="affff7"/>
                <w:smallCaps w:val="0"/>
                <w:color w:val="auto"/>
              </w:rPr>
              <w:br w:type="column"/>
              <w:t>例</w:t>
            </w:r>
            <w:r>
              <w:rPr>
                <w:rStyle w:val="affff7"/>
                <w:rFonts w:hint="eastAsia"/>
                <w:smallCaps w:val="0"/>
                <w:color w:val="auto"/>
              </w:rPr>
              <w:t>1</w:t>
            </w:r>
            <w:r w:rsidRPr="00F57A31">
              <w:rPr>
                <w:rStyle w:val="affff7"/>
                <w:smallCaps w:val="0"/>
                <w:color w:val="auto"/>
              </w:rPr>
              <w:t>:インシデントの既知および想定される特性にインシデント復旧基準を適用して、インシデント復旧プロセスを開始する必要がある</w:t>
            </w:r>
            <w:r>
              <w:rPr>
                <w:rStyle w:val="affff7"/>
                <w:smallCaps w:val="0"/>
                <w:color w:val="auto"/>
              </w:rPr>
              <w:t>か否か</w:t>
            </w:r>
            <w:r w:rsidRPr="00F57A31">
              <w:rPr>
                <w:rStyle w:val="affff7"/>
                <w:smallCaps w:val="0"/>
                <w:color w:val="auto"/>
              </w:rPr>
              <w:t>を判断する。</w:t>
            </w:r>
          </w:p>
        </w:tc>
      </w:tr>
      <w:tr w:rsidR="00B87C2B" w:rsidRPr="00F57A31" w14:paraId="054E3C63" w14:textId="77777777">
        <w:trPr>
          <w:trHeight w:val="517"/>
        </w:trPr>
        <w:tc>
          <w:tcPr>
            <w:tcW w:w="1555" w:type="dxa"/>
            <w:vMerge/>
            <w:shd w:val="clear" w:color="auto" w:fill="FFC1C1"/>
            <w:noWrap/>
            <w:hideMark/>
          </w:tcPr>
          <w:p w14:paraId="1350BAE1" w14:textId="77777777" w:rsidR="00B87C2B" w:rsidRPr="00F57A31" w:rsidRDefault="00B87C2B">
            <w:pPr>
              <w:pStyle w:val="affff3"/>
              <w:rPr>
                <w:rStyle w:val="affff7"/>
                <w:smallCaps w:val="0"/>
                <w:color w:val="auto"/>
              </w:rPr>
            </w:pPr>
          </w:p>
        </w:tc>
        <w:tc>
          <w:tcPr>
            <w:tcW w:w="1842" w:type="dxa"/>
            <w:vMerge/>
            <w:shd w:val="clear" w:color="auto" w:fill="auto"/>
            <w:hideMark/>
          </w:tcPr>
          <w:p w14:paraId="1B1E059C" w14:textId="77777777" w:rsidR="00B87C2B" w:rsidRPr="00F57A31" w:rsidRDefault="00B87C2B">
            <w:pPr>
              <w:pStyle w:val="affff3"/>
              <w:rPr>
                <w:rStyle w:val="affff7"/>
                <w:smallCaps w:val="0"/>
                <w:color w:val="auto"/>
              </w:rPr>
            </w:pPr>
          </w:p>
        </w:tc>
        <w:tc>
          <w:tcPr>
            <w:tcW w:w="2410" w:type="dxa"/>
            <w:vMerge/>
            <w:shd w:val="clear" w:color="auto" w:fill="auto"/>
            <w:hideMark/>
          </w:tcPr>
          <w:p w14:paraId="69C9EA2A" w14:textId="77777777" w:rsidR="00B87C2B" w:rsidRPr="00F57A31" w:rsidRDefault="00B87C2B">
            <w:pPr>
              <w:pStyle w:val="affff3"/>
              <w:rPr>
                <w:rStyle w:val="affff7"/>
                <w:smallCaps w:val="0"/>
                <w:color w:val="auto"/>
              </w:rPr>
            </w:pPr>
          </w:p>
        </w:tc>
        <w:tc>
          <w:tcPr>
            <w:tcW w:w="4542" w:type="dxa"/>
            <w:shd w:val="clear" w:color="auto" w:fill="auto"/>
            <w:hideMark/>
          </w:tcPr>
          <w:p w14:paraId="02294BD1" w14:textId="77777777" w:rsidR="00B87C2B" w:rsidRPr="00F57A31" w:rsidRDefault="00B87C2B">
            <w:pPr>
              <w:pStyle w:val="affff3"/>
              <w:rPr>
                <w:rStyle w:val="affff7"/>
                <w:smallCaps w:val="0"/>
                <w:color w:val="auto"/>
              </w:rPr>
            </w:pPr>
            <w:r w:rsidRPr="00F57A31">
              <w:rPr>
                <w:rStyle w:val="affff7"/>
                <w:smallCaps w:val="0"/>
                <w:color w:val="auto"/>
              </w:rPr>
              <w:br w:type="column"/>
              <w:t>例2:インシデント復旧活動の運用中断の可能性を考慮に入れる。</w:t>
            </w:r>
          </w:p>
        </w:tc>
      </w:tr>
      <w:tr w:rsidR="00B87C2B" w:rsidRPr="00F57A31" w14:paraId="5535D6EA" w14:textId="77777777">
        <w:trPr>
          <w:trHeight w:val="773"/>
        </w:trPr>
        <w:tc>
          <w:tcPr>
            <w:tcW w:w="1555" w:type="dxa"/>
            <w:vMerge/>
            <w:shd w:val="clear" w:color="auto" w:fill="FFC1C1"/>
            <w:noWrap/>
          </w:tcPr>
          <w:p w14:paraId="256F62EF" w14:textId="77777777" w:rsidR="00B87C2B" w:rsidRPr="00F57A31" w:rsidRDefault="00B87C2B">
            <w:pPr>
              <w:pStyle w:val="affff3"/>
              <w:rPr>
                <w:rStyle w:val="affff7"/>
                <w:smallCaps w:val="0"/>
                <w:color w:val="auto"/>
              </w:rPr>
            </w:pPr>
          </w:p>
        </w:tc>
        <w:tc>
          <w:tcPr>
            <w:tcW w:w="1842" w:type="dxa"/>
            <w:vMerge w:val="restart"/>
            <w:shd w:val="clear" w:color="auto" w:fill="auto"/>
          </w:tcPr>
          <w:p w14:paraId="3D332170" w14:textId="77777777" w:rsidR="00B87C2B" w:rsidRPr="00F57A31" w:rsidRDefault="00B87C2B">
            <w:pPr>
              <w:pStyle w:val="affff3"/>
              <w:rPr>
                <w:rStyle w:val="affff7"/>
                <w:smallCaps w:val="0"/>
                <w:color w:val="auto"/>
              </w:rPr>
            </w:pPr>
            <w:r w:rsidRPr="00F57A31">
              <w:rPr>
                <w:rStyle w:val="affff7"/>
                <w:smallCaps w:val="0"/>
                <w:color w:val="auto"/>
              </w:rPr>
              <w:br w:type="column"/>
              <w:t>インシデント分析（RS.AN）:効果的な対応を確保し、フォレンジックと復旧活動をサポートするために調査を実施する。</w:t>
            </w:r>
          </w:p>
        </w:tc>
        <w:tc>
          <w:tcPr>
            <w:tcW w:w="2410" w:type="dxa"/>
            <w:shd w:val="clear" w:color="auto" w:fill="auto"/>
            <w:noWrap/>
          </w:tcPr>
          <w:p w14:paraId="6D96A03C" w14:textId="77777777" w:rsidR="00B87C2B" w:rsidRPr="00F57A31" w:rsidRDefault="00B87C2B">
            <w:pPr>
              <w:pStyle w:val="affff3"/>
              <w:rPr>
                <w:rStyle w:val="affff7"/>
                <w:smallCaps w:val="0"/>
                <w:color w:val="auto"/>
              </w:rPr>
            </w:pPr>
            <w:r w:rsidRPr="00F57A31">
              <w:rPr>
                <w:rStyle w:val="affff7"/>
                <w:smallCaps w:val="0"/>
                <w:color w:val="auto"/>
              </w:rPr>
              <w:t>RS.AN-0</w:t>
            </w:r>
            <w:r>
              <w:rPr>
                <w:rStyle w:val="affff7"/>
                <w:rFonts w:hint="eastAsia"/>
                <w:smallCaps w:val="0"/>
                <w:color w:val="auto"/>
              </w:rPr>
              <w:t>1</w:t>
            </w:r>
            <w:r w:rsidRPr="00F57A31">
              <w:rPr>
                <w:rStyle w:val="affff7"/>
                <w:smallCaps w:val="0"/>
                <w:color w:val="auto"/>
              </w:rPr>
              <w:t>:</w:t>
            </w:r>
            <w:r>
              <w:rPr>
                <w:rStyle w:val="affff7"/>
                <w:rFonts w:hint="eastAsia"/>
                <w:smallCaps w:val="0"/>
                <w:color w:val="auto"/>
              </w:rPr>
              <w:t>[撤回:RS.MA-02に編入する。]</w:t>
            </w:r>
          </w:p>
        </w:tc>
        <w:tc>
          <w:tcPr>
            <w:tcW w:w="4542" w:type="dxa"/>
            <w:shd w:val="clear" w:color="auto" w:fill="auto"/>
          </w:tcPr>
          <w:p w14:paraId="468E1E86" w14:textId="77777777" w:rsidR="00B87C2B" w:rsidRPr="00F57A31" w:rsidRDefault="00B87C2B">
            <w:pPr>
              <w:pStyle w:val="affff3"/>
              <w:rPr>
                <w:rStyle w:val="affff7"/>
                <w:smallCaps w:val="0"/>
                <w:color w:val="auto"/>
              </w:rPr>
            </w:pPr>
          </w:p>
        </w:tc>
      </w:tr>
      <w:tr w:rsidR="00B87C2B" w:rsidRPr="00F57A31" w14:paraId="0C71BD25" w14:textId="77777777">
        <w:trPr>
          <w:trHeight w:val="773"/>
        </w:trPr>
        <w:tc>
          <w:tcPr>
            <w:tcW w:w="1555" w:type="dxa"/>
            <w:vMerge/>
            <w:shd w:val="clear" w:color="auto" w:fill="FFC1C1"/>
            <w:noWrap/>
          </w:tcPr>
          <w:p w14:paraId="0D82BFDA" w14:textId="77777777" w:rsidR="00B87C2B" w:rsidRPr="00F57A31" w:rsidRDefault="00B87C2B">
            <w:pPr>
              <w:pStyle w:val="affff3"/>
              <w:rPr>
                <w:rStyle w:val="affff7"/>
                <w:smallCaps w:val="0"/>
                <w:color w:val="auto"/>
              </w:rPr>
            </w:pPr>
          </w:p>
        </w:tc>
        <w:tc>
          <w:tcPr>
            <w:tcW w:w="1842" w:type="dxa"/>
            <w:vMerge/>
            <w:shd w:val="clear" w:color="auto" w:fill="auto"/>
          </w:tcPr>
          <w:p w14:paraId="6C06D6CC" w14:textId="77777777" w:rsidR="00B87C2B" w:rsidRPr="00F57A31" w:rsidRDefault="00B87C2B">
            <w:pPr>
              <w:pStyle w:val="affff3"/>
              <w:rPr>
                <w:rStyle w:val="affff7"/>
                <w:smallCaps w:val="0"/>
                <w:color w:val="auto"/>
              </w:rPr>
            </w:pPr>
          </w:p>
        </w:tc>
        <w:tc>
          <w:tcPr>
            <w:tcW w:w="2410" w:type="dxa"/>
            <w:shd w:val="clear" w:color="auto" w:fill="auto"/>
            <w:noWrap/>
          </w:tcPr>
          <w:p w14:paraId="5D6B50AF" w14:textId="77777777" w:rsidR="00B87C2B" w:rsidRPr="00F57A31" w:rsidRDefault="00B87C2B">
            <w:pPr>
              <w:pStyle w:val="affff3"/>
              <w:rPr>
                <w:rStyle w:val="affff7"/>
                <w:smallCaps w:val="0"/>
                <w:color w:val="auto"/>
              </w:rPr>
            </w:pPr>
            <w:r w:rsidRPr="00F57A31">
              <w:rPr>
                <w:rStyle w:val="affff7"/>
                <w:smallCaps w:val="0"/>
                <w:color w:val="auto"/>
              </w:rPr>
              <w:t>RS.AN-0</w:t>
            </w:r>
            <w:r>
              <w:rPr>
                <w:rStyle w:val="affff7"/>
                <w:rFonts w:hint="eastAsia"/>
                <w:smallCaps w:val="0"/>
                <w:color w:val="auto"/>
              </w:rPr>
              <w:t>2</w:t>
            </w:r>
            <w:r w:rsidRPr="00F57A31">
              <w:rPr>
                <w:rStyle w:val="affff7"/>
                <w:smallCaps w:val="0"/>
                <w:color w:val="auto"/>
              </w:rPr>
              <w:t>:</w:t>
            </w:r>
            <w:r>
              <w:rPr>
                <w:rStyle w:val="affff7"/>
                <w:rFonts w:hint="eastAsia"/>
                <w:smallCaps w:val="0"/>
                <w:color w:val="auto"/>
              </w:rPr>
              <w:t>[撤回:RS.MA-02、RS.MA-03、RS.MA-04に編入する。]</w:t>
            </w:r>
          </w:p>
        </w:tc>
        <w:tc>
          <w:tcPr>
            <w:tcW w:w="4542" w:type="dxa"/>
            <w:shd w:val="clear" w:color="auto" w:fill="auto"/>
          </w:tcPr>
          <w:p w14:paraId="79033E16" w14:textId="77777777" w:rsidR="00B87C2B" w:rsidRPr="00F57A31" w:rsidRDefault="00B87C2B">
            <w:pPr>
              <w:pStyle w:val="affff3"/>
              <w:rPr>
                <w:rStyle w:val="affff7"/>
                <w:smallCaps w:val="0"/>
                <w:color w:val="auto"/>
              </w:rPr>
            </w:pPr>
          </w:p>
        </w:tc>
      </w:tr>
      <w:tr w:rsidR="00B87C2B" w:rsidRPr="00F57A31" w14:paraId="2188FB9F" w14:textId="77777777">
        <w:trPr>
          <w:trHeight w:val="773"/>
        </w:trPr>
        <w:tc>
          <w:tcPr>
            <w:tcW w:w="1555" w:type="dxa"/>
            <w:vMerge/>
            <w:shd w:val="clear" w:color="auto" w:fill="FFC1C1"/>
            <w:noWrap/>
            <w:hideMark/>
          </w:tcPr>
          <w:p w14:paraId="0271DE55" w14:textId="77777777" w:rsidR="00B87C2B" w:rsidRPr="00F57A31" w:rsidRDefault="00B87C2B">
            <w:pPr>
              <w:pStyle w:val="affff3"/>
              <w:rPr>
                <w:rStyle w:val="affff7"/>
                <w:smallCaps w:val="0"/>
                <w:color w:val="auto"/>
              </w:rPr>
            </w:pPr>
          </w:p>
        </w:tc>
        <w:tc>
          <w:tcPr>
            <w:tcW w:w="1842" w:type="dxa"/>
            <w:vMerge/>
            <w:shd w:val="clear" w:color="auto" w:fill="auto"/>
            <w:hideMark/>
          </w:tcPr>
          <w:p w14:paraId="656B0498" w14:textId="77777777" w:rsidR="00B87C2B" w:rsidRPr="00F57A31" w:rsidRDefault="00B87C2B">
            <w:pPr>
              <w:pStyle w:val="affff3"/>
              <w:rPr>
                <w:rStyle w:val="affff7"/>
                <w:smallCaps w:val="0"/>
                <w:color w:val="auto"/>
              </w:rPr>
            </w:pPr>
          </w:p>
        </w:tc>
        <w:tc>
          <w:tcPr>
            <w:tcW w:w="2410" w:type="dxa"/>
            <w:vMerge w:val="restart"/>
            <w:shd w:val="clear" w:color="auto" w:fill="auto"/>
            <w:noWrap/>
            <w:hideMark/>
          </w:tcPr>
          <w:p w14:paraId="559C3162" w14:textId="77777777" w:rsidR="00B87C2B" w:rsidRPr="00F57A31" w:rsidRDefault="00B87C2B">
            <w:pPr>
              <w:pStyle w:val="affff3"/>
              <w:rPr>
                <w:rStyle w:val="affff7"/>
                <w:smallCaps w:val="0"/>
                <w:color w:val="auto"/>
              </w:rPr>
            </w:pPr>
            <w:r w:rsidRPr="00F57A31">
              <w:rPr>
                <w:rStyle w:val="affff7"/>
                <w:smallCaps w:val="0"/>
                <w:color w:val="auto"/>
              </w:rPr>
              <w:t>RS.AN-03:インシデント発生時に何が起こったか、またその根本原因を特定するために分析を行う。</w:t>
            </w:r>
          </w:p>
        </w:tc>
        <w:tc>
          <w:tcPr>
            <w:tcW w:w="4542" w:type="dxa"/>
            <w:shd w:val="clear" w:color="auto" w:fill="auto"/>
            <w:hideMark/>
          </w:tcPr>
          <w:p w14:paraId="641F583D" w14:textId="77777777" w:rsidR="00B87C2B" w:rsidRPr="00F57A31" w:rsidRDefault="00B87C2B">
            <w:pPr>
              <w:pStyle w:val="affff3"/>
              <w:rPr>
                <w:rStyle w:val="affff7"/>
                <w:smallCaps w:val="0"/>
                <w:color w:val="auto"/>
              </w:rPr>
            </w:pPr>
            <w:r w:rsidRPr="00F57A31">
              <w:rPr>
                <w:rStyle w:val="affff7"/>
                <w:smallCaps w:val="0"/>
                <w:color w:val="auto"/>
              </w:rPr>
              <w:t>例1:インシデント中に発生したイベントのシーケンスと、各イベントに関与した資産とリソースを特定する。</w:t>
            </w:r>
          </w:p>
        </w:tc>
      </w:tr>
      <w:tr w:rsidR="00B87C2B" w:rsidRPr="00F57A31" w14:paraId="67C54CFC" w14:textId="77777777">
        <w:trPr>
          <w:trHeight w:val="814"/>
        </w:trPr>
        <w:tc>
          <w:tcPr>
            <w:tcW w:w="1555" w:type="dxa"/>
            <w:vMerge/>
            <w:shd w:val="clear" w:color="auto" w:fill="FFC1C1"/>
            <w:noWrap/>
            <w:hideMark/>
          </w:tcPr>
          <w:p w14:paraId="1F29C5FA" w14:textId="77777777" w:rsidR="00B87C2B" w:rsidRPr="00F57A31" w:rsidRDefault="00B87C2B">
            <w:pPr>
              <w:pStyle w:val="affff3"/>
              <w:rPr>
                <w:rStyle w:val="affff7"/>
                <w:smallCaps w:val="0"/>
                <w:color w:val="auto"/>
              </w:rPr>
            </w:pPr>
          </w:p>
        </w:tc>
        <w:tc>
          <w:tcPr>
            <w:tcW w:w="1842" w:type="dxa"/>
            <w:vMerge/>
            <w:shd w:val="clear" w:color="auto" w:fill="auto"/>
            <w:hideMark/>
          </w:tcPr>
          <w:p w14:paraId="209CB8AD" w14:textId="77777777" w:rsidR="00B87C2B" w:rsidRPr="00F57A31" w:rsidRDefault="00B87C2B">
            <w:pPr>
              <w:pStyle w:val="affff3"/>
              <w:rPr>
                <w:rStyle w:val="affff7"/>
                <w:smallCaps w:val="0"/>
                <w:color w:val="auto"/>
              </w:rPr>
            </w:pPr>
          </w:p>
        </w:tc>
        <w:tc>
          <w:tcPr>
            <w:tcW w:w="2410" w:type="dxa"/>
            <w:vMerge/>
            <w:shd w:val="clear" w:color="auto" w:fill="auto"/>
            <w:hideMark/>
          </w:tcPr>
          <w:p w14:paraId="376588CF" w14:textId="77777777" w:rsidR="00B87C2B" w:rsidRPr="00F57A31" w:rsidRDefault="00B87C2B">
            <w:pPr>
              <w:pStyle w:val="affff3"/>
              <w:rPr>
                <w:rStyle w:val="affff7"/>
                <w:smallCaps w:val="0"/>
                <w:color w:val="auto"/>
              </w:rPr>
            </w:pPr>
          </w:p>
        </w:tc>
        <w:tc>
          <w:tcPr>
            <w:tcW w:w="4542" w:type="dxa"/>
            <w:shd w:val="clear" w:color="auto" w:fill="auto"/>
            <w:hideMark/>
          </w:tcPr>
          <w:p w14:paraId="4D3E3D5F" w14:textId="77777777" w:rsidR="00B87C2B" w:rsidRPr="00F57A31" w:rsidRDefault="00B87C2B">
            <w:pPr>
              <w:pStyle w:val="affff3"/>
              <w:rPr>
                <w:rStyle w:val="affff7"/>
                <w:smallCaps w:val="0"/>
                <w:color w:val="auto"/>
              </w:rPr>
            </w:pPr>
            <w:r w:rsidRPr="00F57A31">
              <w:rPr>
                <w:rStyle w:val="affff7"/>
                <w:smallCaps w:val="0"/>
                <w:color w:val="auto"/>
              </w:rPr>
              <w:t>例2:インシデントに直接的または間接的に関与した脆弱性、脅威、および脅威アクターの特定を試みる。</w:t>
            </w:r>
          </w:p>
        </w:tc>
      </w:tr>
      <w:tr w:rsidR="00B87C2B" w:rsidRPr="00F57A31" w14:paraId="2B5D444C" w14:textId="77777777">
        <w:trPr>
          <w:trHeight w:val="596"/>
        </w:trPr>
        <w:tc>
          <w:tcPr>
            <w:tcW w:w="1555" w:type="dxa"/>
            <w:vMerge/>
            <w:shd w:val="clear" w:color="auto" w:fill="FFC1C1"/>
            <w:noWrap/>
            <w:hideMark/>
          </w:tcPr>
          <w:p w14:paraId="172759D5" w14:textId="77777777" w:rsidR="00B87C2B" w:rsidRPr="00F57A31" w:rsidRDefault="00B87C2B">
            <w:pPr>
              <w:pStyle w:val="affff3"/>
              <w:rPr>
                <w:rStyle w:val="affff7"/>
                <w:smallCaps w:val="0"/>
                <w:color w:val="auto"/>
              </w:rPr>
            </w:pPr>
          </w:p>
        </w:tc>
        <w:tc>
          <w:tcPr>
            <w:tcW w:w="1842" w:type="dxa"/>
            <w:vMerge/>
            <w:shd w:val="clear" w:color="auto" w:fill="auto"/>
            <w:hideMark/>
          </w:tcPr>
          <w:p w14:paraId="5BAE04A3" w14:textId="77777777" w:rsidR="00B87C2B" w:rsidRPr="00F57A31" w:rsidRDefault="00B87C2B">
            <w:pPr>
              <w:pStyle w:val="affff3"/>
              <w:rPr>
                <w:rStyle w:val="affff7"/>
                <w:smallCaps w:val="0"/>
                <w:color w:val="auto"/>
              </w:rPr>
            </w:pPr>
          </w:p>
        </w:tc>
        <w:tc>
          <w:tcPr>
            <w:tcW w:w="2410" w:type="dxa"/>
            <w:vMerge/>
            <w:shd w:val="clear" w:color="auto" w:fill="auto"/>
            <w:hideMark/>
          </w:tcPr>
          <w:p w14:paraId="3DF4CD43" w14:textId="77777777" w:rsidR="00B87C2B" w:rsidRPr="00F57A31" w:rsidRDefault="00B87C2B">
            <w:pPr>
              <w:pStyle w:val="affff3"/>
              <w:rPr>
                <w:rStyle w:val="affff7"/>
                <w:smallCaps w:val="0"/>
                <w:color w:val="auto"/>
              </w:rPr>
            </w:pPr>
          </w:p>
        </w:tc>
        <w:tc>
          <w:tcPr>
            <w:tcW w:w="4542" w:type="dxa"/>
            <w:shd w:val="clear" w:color="auto" w:fill="auto"/>
            <w:hideMark/>
          </w:tcPr>
          <w:p w14:paraId="73735A54" w14:textId="77777777" w:rsidR="00B87C2B" w:rsidRPr="00F57A31" w:rsidRDefault="00B87C2B">
            <w:pPr>
              <w:pStyle w:val="affff3"/>
              <w:rPr>
                <w:rStyle w:val="affff7"/>
                <w:smallCaps w:val="0"/>
                <w:color w:val="auto"/>
              </w:rPr>
            </w:pPr>
            <w:r w:rsidRPr="00F57A31">
              <w:rPr>
                <w:rStyle w:val="affff7"/>
                <w:smallCaps w:val="0"/>
                <w:color w:val="auto"/>
              </w:rPr>
              <w:t>例3:インシデントを分析して、根底にある体系的な根本原因を見つける。</w:t>
            </w:r>
          </w:p>
        </w:tc>
      </w:tr>
      <w:tr w:rsidR="00B87C2B" w:rsidRPr="00F57A31" w14:paraId="799DFBDD" w14:textId="77777777">
        <w:trPr>
          <w:trHeight w:val="832"/>
        </w:trPr>
        <w:tc>
          <w:tcPr>
            <w:tcW w:w="1555" w:type="dxa"/>
            <w:vMerge/>
            <w:shd w:val="clear" w:color="auto" w:fill="FFC1C1"/>
            <w:noWrap/>
            <w:hideMark/>
          </w:tcPr>
          <w:p w14:paraId="3411F426" w14:textId="77777777" w:rsidR="00B87C2B" w:rsidRPr="00F57A31" w:rsidRDefault="00B87C2B">
            <w:pPr>
              <w:pStyle w:val="affff3"/>
              <w:rPr>
                <w:rStyle w:val="affff7"/>
                <w:smallCaps w:val="0"/>
                <w:color w:val="auto"/>
              </w:rPr>
            </w:pPr>
          </w:p>
        </w:tc>
        <w:tc>
          <w:tcPr>
            <w:tcW w:w="1842" w:type="dxa"/>
            <w:vMerge/>
            <w:shd w:val="clear" w:color="auto" w:fill="auto"/>
            <w:hideMark/>
          </w:tcPr>
          <w:p w14:paraId="2FD015CB" w14:textId="77777777" w:rsidR="00B87C2B" w:rsidRPr="00F57A31" w:rsidRDefault="00B87C2B">
            <w:pPr>
              <w:pStyle w:val="affff3"/>
              <w:rPr>
                <w:rStyle w:val="affff7"/>
                <w:smallCaps w:val="0"/>
                <w:color w:val="auto"/>
              </w:rPr>
            </w:pPr>
          </w:p>
        </w:tc>
        <w:tc>
          <w:tcPr>
            <w:tcW w:w="2410" w:type="dxa"/>
            <w:vMerge/>
            <w:shd w:val="clear" w:color="auto" w:fill="auto"/>
            <w:hideMark/>
          </w:tcPr>
          <w:p w14:paraId="5CE0EB3B" w14:textId="77777777" w:rsidR="00B87C2B" w:rsidRPr="00F57A31" w:rsidRDefault="00B87C2B">
            <w:pPr>
              <w:pStyle w:val="affff3"/>
              <w:rPr>
                <w:rStyle w:val="affff7"/>
                <w:smallCaps w:val="0"/>
                <w:color w:val="auto"/>
              </w:rPr>
            </w:pPr>
          </w:p>
        </w:tc>
        <w:tc>
          <w:tcPr>
            <w:tcW w:w="4542" w:type="dxa"/>
            <w:shd w:val="clear" w:color="auto" w:fill="auto"/>
            <w:hideMark/>
          </w:tcPr>
          <w:p w14:paraId="3BAD1225" w14:textId="77777777" w:rsidR="00B87C2B" w:rsidRPr="00F57A31" w:rsidRDefault="00B87C2B">
            <w:pPr>
              <w:pStyle w:val="affff3"/>
              <w:rPr>
                <w:rStyle w:val="affff7"/>
                <w:smallCaps w:val="0"/>
                <w:color w:val="auto"/>
              </w:rPr>
            </w:pPr>
            <w:r w:rsidRPr="00F57A31">
              <w:rPr>
                <w:rStyle w:val="affff7"/>
                <w:smallCaps w:val="0"/>
                <w:color w:val="auto"/>
              </w:rPr>
              <w:t>例4:サイバーデセプションテクノロジーで攻撃者の行動に関する追加情報を確認する。</w:t>
            </w:r>
          </w:p>
        </w:tc>
      </w:tr>
      <w:tr w:rsidR="00B87C2B" w:rsidRPr="00F57A31" w14:paraId="64EFE359" w14:textId="77777777">
        <w:trPr>
          <w:trHeight w:val="506"/>
        </w:trPr>
        <w:tc>
          <w:tcPr>
            <w:tcW w:w="1555" w:type="dxa"/>
            <w:vMerge/>
            <w:shd w:val="clear" w:color="auto" w:fill="FFC1C1"/>
            <w:noWrap/>
          </w:tcPr>
          <w:p w14:paraId="3CD4591A" w14:textId="77777777" w:rsidR="00B87C2B" w:rsidRPr="00F57A31" w:rsidRDefault="00B87C2B">
            <w:pPr>
              <w:pStyle w:val="affff3"/>
              <w:rPr>
                <w:rStyle w:val="affff7"/>
                <w:smallCaps w:val="0"/>
                <w:color w:val="auto"/>
              </w:rPr>
            </w:pPr>
          </w:p>
        </w:tc>
        <w:tc>
          <w:tcPr>
            <w:tcW w:w="1842" w:type="dxa"/>
            <w:vMerge/>
            <w:shd w:val="clear" w:color="auto" w:fill="auto"/>
            <w:noWrap/>
          </w:tcPr>
          <w:p w14:paraId="396B1230" w14:textId="77777777" w:rsidR="00B87C2B" w:rsidRPr="00F57A31" w:rsidRDefault="00B87C2B">
            <w:pPr>
              <w:pStyle w:val="affff3"/>
              <w:rPr>
                <w:rStyle w:val="affff7"/>
                <w:smallCaps w:val="0"/>
                <w:color w:val="auto"/>
              </w:rPr>
            </w:pPr>
          </w:p>
        </w:tc>
        <w:tc>
          <w:tcPr>
            <w:tcW w:w="2410" w:type="dxa"/>
            <w:shd w:val="clear" w:color="auto" w:fill="auto"/>
          </w:tcPr>
          <w:p w14:paraId="5BA589D0" w14:textId="77777777" w:rsidR="00B87C2B" w:rsidRPr="00F57A31" w:rsidRDefault="00B87C2B">
            <w:pPr>
              <w:pStyle w:val="affff3"/>
              <w:rPr>
                <w:rStyle w:val="affff7"/>
                <w:smallCaps w:val="0"/>
                <w:color w:val="auto"/>
              </w:rPr>
            </w:pPr>
            <w:r w:rsidRPr="00F57A31">
              <w:rPr>
                <w:rStyle w:val="affff7"/>
                <w:smallCaps w:val="0"/>
                <w:color w:val="auto"/>
              </w:rPr>
              <w:t>RS.AN-0</w:t>
            </w:r>
            <w:r>
              <w:rPr>
                <w:rStyle w:val="affff7"/>
                <w:rFonts w:hint="eastAsia"/>
                <w:smallCaps w:val="0"/>
                <w:color w:val="auto"/>
              </w:rPr>
              <w:t>4</w:t>
            </w:r>
            <w:r w:rsidRPr="00F57A31">
              <w:rPr>
                <w:rStyle w:val="affff7"/>
                <w:smallCaps w:val="0"/>
                <w:color w:val="auto"/>
              </w:rPr>
              <w:t>:</w:t>
            </w:r>
            <w:r>
              <w:rPr>
                <w:rStyle w:val="affff7"/>
                <w:rFonts w:hint="eastAsia"/>
                <w:smallCaps w:val="0"/>
                <w:color w:val="auto"/>
              </w:rPr>
              <w:t>[撤回:RS.MA-03に移動する。]</w:t>
            </w:r>
          </w:p>
        </w:tc>
        <w:tc>
          <w:tcPr>
            <w:tcW w:w="4542" w:type="dxa"/>
            <w:shd w:val="clear" w:color="auto" w:fill="auto"/>
          </w:tcPr>
          <w:p w14:paraId="78A4CA40" w14:textId="77777777" w:rsidR="00B87C2B" w:rsidRPr="00F57A31" w:rsidRDefault="00B87C2B">
            <w:pPr>
              <w:pStyle w:val="affff3"/>
              <w:rPr>
                <w:rStyle w:val="affff7"/>
                <w:smallCaps w:val="0"/>
                <w:color w:val="auto"/>
              </w:rPr>
            </w:pPr>
          </w:p>
        </w:tc>
      </w:tr>
      <w:tr w:rsidR="00B87C2B" w:rsidRPr="00F57A31" w14:paraId="1DB7FBFF" w14:textId="77777777">
        <w:trPr>
          <w:trHeight w:val="69"/>
        </w:trPr>
        <w:tc>
          <w:tcPr>
            <w:tcW w:w="1555" w:type="dxa"/>
            <w:vMerge/>
            <w:shd w:val="clear" w:color="auto" w:fill="FFC1C1"/>
            <w:noWrap/>
          </w:tcPr>
          <w:p w14:paraId="61F1AEF6" w14:textId="77777777" w:rsidR="00B87C2B" w:rsidRPr="00F57A31" w:rsidRDefault="00B87C2B">
            <w:pPr>
              <w:pStyle w:val="affff3"/>
              <w:rPr>
                <w:rStyle w:val="affff7"/>
                <w:smallCaps w:val="0"/>
                <w:color w:val="auto"/>
              </w:rPr>
            </w:pPr>
          </w:p>
        </w:tc>
        <w:tc>
          <w:tcPr>
            <w:tcW w:w="1842" w:type="dxa"/>
            <w:vMerge/>
            <w:shd w:val="clear" w:color="auto" w:fill="auto"/>
            <w:noWrap/>
          </w:tcPr>
          <w:p w14:paraId="0FD20736" w14:textId="77777777" w:rsidR="00B87C2B" w:rsidRPr="00F57A31" w:rsidRDefault="00B87C2B">
            <w:pPr>
              <w:pStyle w:val="affff3"/>
              <w:rPr>
                <w:rStyle w:val="affff7"/>
                <w:smallCaps w:val="0"/>
                <w:color w:val="auto"/>
              </w:rPr>
            </w:pPr>
          </w:p>
        </w:tc>
        <w:tc>
          <w:tcPr>
            <w:tcW w:w="2410" w:type="dxa"/>
            <w:shd w:val="clear" w:color="auto" w:fill="auto"/>
          </w:tcPr>
          <w:p w14:paraId="076B4F0E" w14:textId="77777777" w:rsidR="00B87C2B" w:rsidRPr="00F57A31" w:rsidRDefault="00B87C2B">
            <w:pPr>
              <w:pStyle w:val="affff3"/>
              <w:rPr>
                <w:rStyle w:val="affff7"/>
                <w:smallCaps w:val="0"/>
                <w:color w:val="auto"/>
              </w:rPr>
            </w:pPr>
            <w:r w:rsidRPr="00F57A31">
              <w:rPr>
                <w:rStyle w:val="affff7"/>
                <w:smallCaps w:val="0"/>
                <w:color w:val="auto"/>
              </w:rPr>
              <w:t>RS.AN-0</w:t>
            </w:r>
            <w:r>
              <w:rPr>
                <w:rStyle w:val="affff7"/>
                <w:rFonts w:hint="eastAsia"/>
                <w:smallCaps w:val="0"/>
                <w:color w:val="auto"/>
              </w:rPr>
              <w:t>5</w:t>
            </w:r>
            <w:r w:rsidRPr="00F57A31">
              <w:rPr>
                <w:rStyle w:val="affff7"/>
                <w:smallCaps w:val="0"/>
                <w:color w:val="auto"/>
              </w:rPr>
              <w:t>:</w:t>
            </w:r>
            <w:r>
              <w:rPr>
                <w:rStyle w:val="affff7"/>
                <w:rFonts w:hint="eastAsia"/>
                <w:smallCaps w:val="0"/>
                <w:color w:val="auto"/>
              </w:rPr>
              <w:t>[撤回:ID.RA-08に移動する。]</w:t>
            </w:r>
          </w:p>
        </w:tc>
        <w:tc>
          <w:tcPr>
            <w:tcW w:w="4542" w:type="dxa"/>
            <w:shd w:val="clear" w:color="auto" w:fill="auto"/>
          </w:tcPr>
          <w:p w14:paraId="3AC4748C" w14:textId="77777777" w:rsidR="00B87C2B" w:rsidRPr="00F57A31" w:rsidRDefault="00B87C2B">
            <w:pPr>
              <w:pStyle w:val="affff3"/>
              <w:rPr>
                <w:rStyle w:val="affff7"/>
                <w:smallCaps w:val="0"/>
                <w:color w:val="auto"/>
              </w:rPr>
            </w:pPr>
          </w:p>
        </w:tc>
      </w:tr>
      <w:tr w:rsidR="00B87C2B" w:rsidRPr="00F57A31" w14:paraId="698E269A" w14:textId="77777777">
        <w:trPr>
          <w:trHeight w:val="1593"/>
        </w:trPr>
        <w:tc>
          <w:tcPr>
            <w:tcW w:w="1555" w:type="dxa"/>
            <w:vMerge/>
            <w:shd w:val="clear" w:color="auto" w:fill="FFC1C1"/>
            <w:noWrap/>
            <w:hideMark/>
          </w:tcPr>
          <w:p w14:paraId="364B3702"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7E8A2B9A"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15B7B805" w14:textId="77777777" w:rsidR="00B87C2B" w:rsidRPr="00F57A31" w:rsidRDefault="00B87C2B">
            <w:pPr>
              <w:pStyle w:val="affff3"/>
              <w:rPr>
                <w:rStyle w:val="affff7"/>
                <w:smallCaps w:val="0"/>
                <w:color w:val="auto"/>
              </w:rPr>
            </w:pPr>
            <w:r w:rsidRPr="00F57A31">
              <w:rPr>
                <w:rStyle w:val="affff7"/>
                <w:smallCaps w:val="0"/>
                <w:color w:val="auto"/>
              </w:rPr>
              <w:br w:type="column"/>
              <w:t>RS.AN-06:調査中に行われた行為は記録され、記録の完全性と出所は保全される。</w:t>
            </w:r>
          </w:p>
        </w:tc>
        <w:tc>
          <w:tcPr>
            <w:tcW w:w="4542" w:type="dxa"/>
            <w:shd w:val="clear" w:color="auto" w:fill="auto"/>
            <w:hideMark/>
          </w:tcPr>
          <w:p w14:paraId="441B6212" w14:textId="77777777" w:rsidR="00B87C2B" w:rsidRPr="00F57A31" w:rsidRDefault="00B87C2B">
            <w:pPr>
              <w:pStyle w:val="affff3"/>
              <w:rPr>
                <w:rStyle w:val="affff7"/>
                <w:smallCaps w:val="0"/>
                <w:color w:val="auto"/>
              </w:rPr>
            </w:pPr>
            <w:r w:rsidRPr="00F57A31">
              <w:rPr>
                <w:rStyle w:val="affff7"/>
                <w:smallCaps w:val="0"/>
                <w:color w:val="auto"/>
              </w:rPr>
              <w:t>例1:各インシデント対応者と、インシデント対応タスクを実行する</w:t>
            </w:r>
            <w:r>
              <w:rPr>
                <w:rStyle w:val="affff7"/>
                <w:rFonts w:hint="eastAsia"/>
                <w:smallCaps w:val="0"/>
                <w:color w:val="auto"/>
              </w:rPr>
              <w:t>他</w:t>
            </w:r>
            <w:r w:rsidRPr="00F57A31">
              <w:rPr>
                <w:rStyle w:val="affff7"/>
                <w:smallCaps w:val="0"/>
                <w:color w:val="auto"/>
              </w:rPr>
              <w:t>の人</w:t>
            </w:r>
            <w:r>
              <w:rPr>
                <w:rStyle w:val="affff7"/>
                <w:smallCaps w:val="0"/>
                <w:color w:val="auto"/>
              </w:rPr>
              <w:t>（</w:t>
            </w:r>
            <w:r w:rsidRPr="00F57A31">
              <w:rPr>
                <w:rStyle w:val="affff7"/>
                <w:smallCaps w:val="0"/>
                <w:color w:val="auto"/>
              </w:rPr>
              <w:t>システム管理者、サイバーセキュリティエンジニアなど</w:t>
            </w:r>
            <w:r>
              <w:rPr>
                <w:rStyle w:val="affff7"/>
                <w:smallCaps w:val="0"/>
                <w:color w:val="auto"/>
              </w:rPr>
              <w:t>）</w:t>
            </w:r>
            <w:r w:rsidRPr="00F57A31">
              <w:rPr>
                <w:rStyle w:val="affff7"/>
                <w:smallCaps w:val="0"/>
                <w:color w:val="auto"/>
              </w:rPr>
              <w:t>に、自分の行動を記録し、記録を不変にするように要求する。</w:t>
            </w:r>
          </w:p>
        </w:tc>
      </w:tr>
      <w:tr w:rsidR="00B87C2B" w:rsidRPr="00F57A31" w14:paraId="0A486166" w14:textId="77777777">
        <w:trPr>
          <w:trHeight w:val="1260"/>
        </w:trPr>
        <w:tc>
          <w:tcPr>
            <w:tcW w:w="1555" w:type="dxa"/>
            <w:vMerge/>
            <w:shd w:val="clear" w:color="auto" w:fill="FFC1C1"/>
            <w:noWrap/>
            <w:hideMark/>
          </w:tcPr>
          <w:p w14:paraId="0D6BC887" w14:textId="77777777" w:rsidR="00B87C2B" w:rsidRPr="00F57A31" w:rsidRDefault="00B87C2B">
            <w:pPr>
              <w:pStyle w:val="affff3"/>
              <w:rPr>
                <w:rStyle w:val="affff7"/>
                <w:smallCaps w:val="0"/>
                <w:color w:val="auto"/>
              </w:rPr>
            </w:pPr>
          </w:p>
        </w:tc>
        <w:tc>
          <w:tcPr>
            <w:tcW w:w="1842" w:type="dxa"/>
            <w:vMerge/>
            <w:shd w:val="clear" w:color="auto" w:fill="auto"/>
            <w:hideMark/>
          </w:tcPr>
          <w:p w14:paraId="7AF889B4" w14:textId="77777777" w:rsidR="00B87C2B" w:rsidRPr="00F57A31" w:rsidRDefault="00B87C2B">
            <w:pPr>
              <w:pStyle w:val="affff3"/>
              <w:rPr>
                <w:rStyle w:val="affff7"/>
                <w:smallCaps w:val="0"/>
                <w:color w:val="auto"/>
              </w:rPr>
            </w:pPr>
          </w:p>
        </w:tc>
        <w:tc>
          <w:tcPr>
            <w:tcW w:w="2410" w:type="dxa"/>
            <w:vMerge/>
            <w:shd w:val="clear" w:color="auto" w:fill="auto"/>
            <w:hideMark/>
          </w:tcPr>
          <w:p w14:paraId="2BC7B41B" w14:textId="77777777" w:rsidR="00B87C2B" w:rsidRPr="00F57A31" w:rsidRDefault="00B87C2B">
            <w:pPr>
              <w:pStyle w:val="affff3"/>
              <w:rPr>
                <w:rStyle w:val="affff7"/>
                <w:smallCaps w:val="0"/>
                <w:color w:val="auto"/>
              </w:rPr>
            </w:pPr>
          </w:p>
        </w:tc>
        <w:tc>
          <w:tcPr>
            <w:tcW w:w="4542" w:type="dxa"/>
            <w:shd w:val="clear" w:color="auto" w:fill="auto"/>
            <w:hideMark/>
          </w:tcPr>
          <w:p w14:paraId="27553113" w14:textId="77777777" w:rsidR="00B87C2B" w:rsidRPr="00F57A31" w:rsidRDefault="00B87C2B">
            <w:pPr>
              <w:pStyle w:val="affff3"/>
              <w:rPr>
                <w:rStyle w:val="affff7"/>
                <w:smallCaps w:val="0"/>
                <w:color w:val="auto"/>
              </w:rPr>
            </w:pPr>
            <w:r w:rsidRPr="00F57A31">
              <w:rPr>
                <w:rStyle w:val="affff7"/>
                <w:smallCaps w:val="0"/>
                <w:color w:val="auto"/>
              </w:rPr>
              <w:br w:type="column"/>
              <w:t>例2:インシデントのリーダーにインシデントを詳細に文書化し、文書化の完全性と報告されるすべての情報のソースを維持する責任を持つように要求する。</w:t>
            </w:r>
          </w:p>
        </w:tc>
      </w:tr>
      <w:tr w:rsidR="00B87C2B" w:rsidRPr="00F57A31" w14:paraId="27A8C6AB" w14:textId="77777777">
        <w:trPr>
          <w:trHeight w:val="1596"/>
        </w:trPr>
        <w:tc>
          <w:tcPr>
            <w:tcW w:w="1555" w:type="dxa"/>
            <w:vMerge/>
            <w:shd w:val="clear" w:color="auto" w:fill="FFC1C1"/>
            <w:noWrap/>
            <w:hideMark/>
          </w:tcPr>
          <w:p w14:paraId="15CD4213"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7E6C9955" w14:textId="77777777" w:rsidR="00B87C2B" w:rsidRPr="00F57A31" w:rsidRDefault="00B87C2B">
            <w:pPr>
              <w:pStyle w:val="affff3"/>
              <w:rPr>
                <w:rStyle w:val="affff7"/>
                <w:smallCaps w:val="0"/>
                <w:color w:val="auto"/>
              </w:rPr>
            </w:pPr>
          </w:p>
        </w:tc>
        <w:tc>
          <w:tcPr>
            <w:tcW w:w="2410" w:type="dxa"/>
            <w:shd w:val="clear" w:color="auto" w:fill="auto"/>
            <w:hideMark/>
          </w:tcPr>
          <w:p w14:paraId="27434831" w14:textId="77777777" w:rsidR="00B87C2B" w:rsidRPr="00F57A31" w:rsidRDefault="00B87C2B">
            <w:pPr>
              <w:pStyle w:val="affff3"/>
              <w:rPr>
                <w:rStyle w:val="affff7"/>
                <w:smallCaps w:val="0"/>
                <w:color w:val="auto"/>
              </w:rPr>
            </w:pPr>
            <w:r w:rsidRPr="00F57A31">
              <w:rPr>
                <w:rStyle w:val="affff7"/>
                <w:smallCaps w:val="0"/>
                <w:color w:val="auto"/>
              </w:rPr>
              <w:br w:type="column"/>
              <w:t>RS.AN-07:インシデントデータとメタデータを収集し、その完全性と出所を保全する。</w:t>
            </w:r>
          </w:p>
        </w:tc>
        <w:tc>
          <w:tcPr>
            <w:tcW w:w="4542" w:type="dxa"/>
            <w:shd w:val="clear" w:color="auto" w:fill="auto"/>
            <w:hideMark/>
          </w:tcPr>
          <w:p w14:paraId="5B355272" w14:textId="77777777" w:rsidR="00B87C2B" w:rsidRPr="00F57A31" w:rsidRDefault="00B87C2B">
            <w:pPr>
              <w:pStyle w:val="affff3"/>
              <w:rPr>
                <w:rStyle w:val="affff7"/>
                <w:smallCaps w:val="0"/>
                <w:color w:val="auto"/>
              </w:rPr>
            </w:pPr>
            <w:r w:rsidRPr="00F57A31">
              <w:rPr>
                <w:rStyle w:val="affff7"/>
                <w:smallCaps w:val="0"/>
                <w:color w:val="auto"/>
              </w:rPr>
              <w:t>例1:証拠保全とCoC</w:t>
            </w:r>
            <w:r>
              <w:rPr>
                <w:rStyle w:val="affff7"/>
                <w:smallCaps w:val="0"/>
                <w:color w:val="auto"/>
              </w:rPr>
              <w:t>（</w:t>
            </w:r>
            <w:r w:rsidRPr="00F57A31">
              <w:rPr>
                <w:rStyle w:val="affff7"/>
                <w:smallCaps w:val="0"/>
                <w:color w:val="auto"/>
              </w:rPr>
              <w:t>Chain</w:t>
            </w:r>
            <w:r>
              <w:rPr>
                <w:rStyle w:val="affff7"/>
                <w:rFonts w:hint="eastAsia"/>
                <w:smallCaps w:val="0"/>
                <w:color w:val="auto"/>
              </w:rPr>
              <w:t xml:space="preserve"> </w:t>
            </w:r>
            <w:r w:rsidRPr="00F57A31">
              <w:rPr>
                <w:rStyle w:val="affff7"/>
                <w:smallCaps w:val="0"/>
                <w:color w:val="auto"/>
              </w:rPr>
              <w:t>of Custody</w:t>
            </w:r>
            <w:r>
              <w:rPr>
                <w:rStyle w:val="affff7"/>
                <w:smallCaps w:val="0"/>
                <w:color w:val="auto"/>
              </w:rPr>
              <w:t>）</w:t>
            </w:r>
            <w:r w:rsidRPr="00F57A31">
              <w:rPr>
                <w:rStyle w:val="affff7"/>
                <w:smallCaps w:val="0"/>
                <w:color w:val="auto"/>
              </w:rPr>
              <w:t>の手続きに基づいて、関連するすべてのインシデントデータとメタデータ</w:t>
            </w:r>
            <w:r>
              <w:rPr>
                <w:rStyle w:val="affff7"/>
                <w:smallCaps w:val="0"/>
                <w:color w:val="auto"/>
              </w:rPr>
              <w:t>（</w:t>
            </w:r>
            <w:r w:rsidRPr="00F57A31">
              <w:rPr>
                <w:rStyle w:val="affff7"/>
                <w:smallCaps w:val="0"/>
                <w:color w:val="auto"/>
              </w:rPr>
              <w:t>データソース、収集日時など</w:t>
            </w:r>
            <w:r>
              <w:rPr>
                <w:rStyle w:val="affff7"/>
                <w:smallCaps w:val="0"/>
                <w:color w:val="auto"/>
              </w:rPr>
              <w:t>）</w:t>
            </w:r>
            <w:r w:rsidRPr="00F57A31">
              <w:rPr>
                <w:rStyle w:val="affff7"/>
                <w:smallCaps w:val="0"/>
                <w:color w:val="auto"/>
              </w:rPr>
              <w:t>の完全性を収集、保存、保護する。</w:t>
            </w:r>
          </w:p>
        </w:tc>
      </w:tr>
      <w:tr w:rsidR="00B87C2B" w:rsidRPr="00F57A31" w14:paraId="0749FA96" w14:textId="77777777">
        <w:trPr>
          <w:trHeight w:val="683"/>
        </w:trPr>
        <w:tc>
          <w:tcPr>
            <w:tcW w:w="1555" w:type="dxa"/>
            <w:vMerge/>
            <w:shd w:val="clear" w:color="auto" w:fill="FFC1C1"/>
            <w:noWrap/>
            <w:hideMark/>
          </w:tcPr>
          <w:p w14:paraId="10DA4D24"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21CE0857"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7822B629" w14:textId="77777777" w:rsidR="00B87C2B" w:rsidRPr="00F57A31" w:rsidRDefault="00B87C2B">
            <w:pPr>
              <w:pStyle w:val="affff3"/>
              <w:rPr>
                <w:rStyle w:val="affff7"/>
                <w:smallCaps w:val="0"/>
                <w:color w:val="auto"/>
              </w:rPr>
            </w:pPr>
            <w:r w:rsidRPr="00F57A31">
              <w:rPr>
                <w:rStyle w:val="affff7"/>
                <w:smallCaps w:val="0"/>
                <w:color w:val="auto"/>
              </w:rPr>
              <w:br w:type="column"/>
              <w:t>RS.AN-08:事故の規模を推定し、検証する。</w:t>
            </w:r>
          </w:p>
        </w:tc>
        <w:tc>
          <w:tcPr>
            <w:tcW w:w="4542" w:type="dxa"/>
            <w:shd w:val="clear" w:color="auto" w:fill="auto"/>
            <w:hideMark/>
          </w:tcPr>
          <w:p w14:paraId="66B34AD0" w14:textId="77777777" w:rsidR="00B87C2B" w:rsidRPr="00F57A31" w:rsidRDefault="00B87C2B">
            <w:pPr>
              <w:pStyle w:val="affff3"/>
              <w:rPr>
                <w:rStyle w:val="affff7"/>
                <w:smallCaps w:val="0"/>
                <w:color w:val="auto"/>
              </w:rPr>
            </w:pPr>
            <w:r w:rsidRPr="00F57A31">
              <w:rPr>
                <w:rStyle w:val="affff7"/>
                <w:smallCaps w:val="0"/>
                <w:color w:val="auto"/>
              </w:rPr>
              <w:t>例1:インシデントの</w:t>
            </w:r>
            <w:r>
              <w:rPr>
                <w:rStyle w:val="affff7"/>
                <w:smallCaps w:val="0"/>
                <w:color w:val="auto"/>
              </w:rPr>
              <w:t>ほか</w:t>
            </w:r>
            <w:r w:rsidRPr="00F57A31">
              <w:rPr>
                <w:rStyle w:val="affff7"/>
                <w:smallCaps w:val="0"/>
                <w:color w:val="auto"/>
              </w:rPr>
              <w:t>の潜在的なターゲットを確認して、侵害の兆候と永続性の証拠を検索する。</w:t>
            </w:r>
          </w:p>
        </w:tc>
      </w:tr>
      <w:tr w:rsidR="00B87C2B" w:rsidRPr="00F57A31" w14:paraId="37FBBB69" w14:textId="77777777">
        <w:trPr>
          <w:trHeight w:val="581"/>
        </w:trPr>
        <w:tc>
          <w:tcPr>
            <w:tcW w:w="1555" w:type="dxa"/>
            <w:vMerge/>
            <w:shd w:val="clear" w:color="auto" w:fill="FFC1C1"/>
            <w:noWrap/>
            <w:hideMark/>
          </w:tcPr>
          <w:p w14:paraId="3C1F0AFC" w14:textId="77777777" w:rsidR="00B87C2B" w:rsidRPr="00F57A31" w:rsidRDefault="00B87C2B">
            <w:pPr>
              <w:pStyle w:val="affff3"/>
              <w:rPr>
                <w:rStyle w:val="affff7"/>
                <w:smallCaps w:val="0"/>
                <w:color w:val="auto"/>
              </w:rPr>
            </w:pPr>
          </w:p>
        </w:tc>
        <w:tc>
          <w:tcPr>
            <w:tcW w:w="1842" w:type="dxa"/>
            <w:vMerge/>
            <w:shd w:val="clear" w:color="auto" w:fill="auto"/>
            <w:hideMark/>
          </w:tcPr>
          <w:p w14:paraId="0DF52BC2" w14:textId="77777777" w:rsidR="00B87C2B" w:rsidRPr="00F57A31" w:rsidRDefault="00B87C2B">
            <w:pPr>
              <w:pStyle w:val="affff3"/>
              <w:rPr>
                <w:rStyle w:val="affff7"/>
                <w:smallCaps w:val="0"/>
                <w:color w:val="auto"/>
              </w:rPr>
            </w:pPr>
          </w:p>
        </w:tc>
        <w:tc>
          <w:tcPr>
            <w:tcW w:w="2410" w:type="dxa"/>
            <w:vMerge/>
            <w:shd w:val="clear" w:color="auto" w:fill="auto"/>
            <w:hideMark/>
          </w:tcPr>
          <w:p w14:paraId="119C6C86" w14:textId="77777777" w:rsidR="00B87C2B" w:rsidRPr="00F57A31" w:rsidRDefault="00B87C2B">
            <w:pPr>
              <w:pStyle w:val="affff3"/>
              <w:rPr>
                <w:rStyle w:val="affff7"/>
                <w:smallCaps w:val="0"/>
                <w:color w:val="auto"/>
              </w:rPr>
            </w:pPr>
          </w:p>
        </w:tc>
        <w:tc>
          <w:tcPr>
            <w:tcW w:w="4542" w:type="dxa"/>
            <w:shd w:val="clear" w:color="auto" w:fill="auto"/>
            <w:hideMark/>
          </w:tcPr>
          <w:p w14:paraId="38FC0940" w14:textId="77777777" w:rsidR="00B87C2B" w:rsidRPr="00F57A31" w:rsidRDefault="00B87C2B">
            <w:pPr>
              <w:pStyle w:val="affff3"/>
              <w:rPr>
                <w:rStyle w:val="affff7"/>
                <w:smallCaps w:val="0"/>
                <w:color w:val="auto"/>
              </w:rPr>
            </w:pPr>
            <w:r w:rsidRPr="00F57A31">
              <w:rPr>
                <w:rStyle w:val="affff7"/>
                <w:smallCaps w:val="0"/>
                <w:color w:val="auto"/>
              </w:rPr>
              <w:t>例2:ターゲットに対してツールを自動的に実行して、侵害の兆候と永続性の証拠を探す。</w:t>
            </w:r>
          </w:p>
        </w:tc>
      </w:tr>
      <w:tr w:rsidR="00B87C2B" w:rsidRPr="00F57A31" w14:paraId="3A1AFAA8" w14:textId="77777777">
        <w:trPr>
          <w:trHeight w:val="730"/>
        </w:trPr>
        <w:tc>
          <w:tcPr>
            <w:tcW w:w="1555" w:type="dxa"/>
            <w:vMerge/>
            <w:shd w:val="clear" w:color="auto" w:fill="FFC1C1"/>
            <w:noWrap/>
          </w:tcPr>
          <w:p w14:paraId="4F5178D8" w14:textId="77777777" w:rsidR="00B87C2B" w:rsidRPr="00F57A31" w:rsidRDefault="00B87C2B">
            <w:pPr>
              <w:pStyle w:val="affff3"/>
              <w:rPr>
                <w:rStyle w:val="affff7"/>
                <w:smallCaps w:val="0"/>
                <w:color w:val="auto"/>
              </w:rPr>
            </w:pPr>
          </w:p>
        </w:tc>
        <w:tc>
          <w:tcPr>
            <w:tcW w:w="1842" w:type="dxa"/>
            <w:vMerge w:val="restart"/>
            <w:shd w:val="clear" w:color="auto" w:fill="auto"/>
          </w:tcPr>
          <w:p w14:paraId="0395DE2C" w14:textId="77777777" w:rsidR="00B87C2B" w:rsidRPr="00F57A31" w:rsidRDefault="00B87C2B">
            <w:pPr>
              <w:pStyle w:val="affff3"/>
              <w:rPr>
                <w:rStyle w:val="affff7"/>
                <w:smallCaps w:val="0"/>
                <w:color w:val="auto"/>
              </w:rPr>
            </w:pPr>
            <w:r w:rsidRPr="00F57A31">
              <w:rPr>
                <w:rStyle w:val="affff7"/>
                <w:smallCaps w:val="0"/>
                <w:color w:val="auto"/>
              </w:rPr>
              <w:t>インシデントレスポンスの報告とコミュニケーション（RS.CO）:対応活動は、法律、規制、またはポリシーの要求に従って、社内外の利害関係者と調整される。</w:t>
            </w:r>
          </w:p>
        </w:tc>
        <w:tc>
          <w:tcPr>
            <w:tcW w:w="2410" w:type="dxa"/>
            <w:shd w:val="clear" w:color="auto" w:fill="auto"/>
            <w:noWrap/>
          </w:tcPr>
          <w:p w14:paraId="27790073" w14:textId="77777777" w:rsidR="00B87C2B" w:rsidRPr="00F57A31" w:rsidRDefault="00B87C2B">
            <w:pPr>
              <w:pStyle w:val="affff3"/>
              <w:rPr>
                <w:rStyle w:val="affff7"/>
                <w:smallCaps w:val="0"/>
                <w:color w:val="auto"/>
              </w:rPr>
            </w:pPr>
            <w:r w:rsidRPr="00F57A31">
              <w:rPr>
                <w:rStyle w:val="affff7"/>
                <w:smallCaps w:val="0"/>
                <w:color w:val="auto"/>
              </w:rPr>
              <w:t>RS.CO-0</w:t>
            </w:r>
            <w:r>
              <w:rPr>
                <w:rStyle w:val="affff7"/>
                <w:rFonts w:hint="eastAsia"/>
                <w:smallCaps w:val="0"/>
                <w:color w:val="auto"/>
              </w:rPr>
              <w:t>1</w:t>
            </w:r>
            <w:r w:rsidRPr="00F57A31">
              <w:rPr>
                <w:rStyle w:val="affff7"/>
                <w:smallCaps w:val="0"/>
                <w:color w:val="auto"/>
              </w:rPr>
              <w:t>:</w:t>
            </w:r>
            <w:r>
              <w:rPr>
                <w:rStyle w:val="affff7"/>
                <w:rFonts w:hint="eastAsia"/>
                <w:smallCaps w:val="0"/>
                <w:color w:val="auto"/>
              </w:rPr>
              <w:t>[撤回:PR.AT-01に編入する。]</w:t>
            </w:r>
          </w:p>
        </w:tc>
        <w:tc>
          <w:tcPr>
            <w:tcW w:w="4542" w:type="dxa"/>
            <w:shd w:val="clear" w:color="auto" w:fill="auto"/>
          </w:tcPr>
          <w:p w14:paraId="6812F3AC" w14:textId="77777777" w:rsidR="00B87C2B" w:rsidRPr="00F57A31" w:rsidRDefault="00B87C2B">
            <w:pPr>
              <w:pStyle w:val="affff3"/>
              <w:rPr>
                <w:rStyle w:val="affff7"/>
                <w:smallCaps w:val="0"/>
                <w:color w:val="auto"/>
              </w:rPr>
            </w:pPr>
          </w:p>
        </w:tc>
      </w:tr>
      <w:tr w:rsidR="00B87C2B" w:rsidRPr="00F57A31" w14:paraId="2E9E7EB5" w14:textId="77777777">
        <w:trPr>
          <w:trHeight w:val="730"/>
        </w:trPr>
        <w:tc>
          <w:tcPr>
            <w:tcW w:w="1555" w:type="dxa"/>
            <w:vMerge/>
            <w:shd w:val="clear" w:color="auto" w:fill="FFC1C1"/>
            <w:noWrap/>
            <w:hideMark/>
          </w:tcPr>
          <w:p w14:paraId="380ECB75" w14:textId="77777777" w:rsidR="00B87C2B" w:rsidRPr="00F57A31" w:rsidRDefault="00B87C2B">
            <w:pPr>
              <w:pStyle w:val="affff3"/>
              <w:rPr>
                <w:rStyle w:val="affff7"/>
                <w:smallCaps w:val="0"/>
                <w:color w:val="auto"/>
              </w:rPr>
            </w:pPr>
          </w:p>
        </w:tc>
        <w:tc>
          <w:tcPr>
            <w:tcW w:w="1842" w:type="dxa"/>
            <w:vMerge/>
            <w:shd w:val="clear" w:color="auto" w:fill="auto"/>
            <w:hideMark/>
          </w:tcPr>
          <w:p w14:paraId="2AA02BD6" w14:textId="77777777" w:rsidR="00B87C2B" w:rsidRPr="00F57A31" w:rsidRDefault="00B87C2B">
            <w:pPr>
              <w:pStyle w:val="affff3"/>
              <w:rPr>
                <w:rStyle w:val="affff7"/>
                <w:smallCaps w:val="0"/>
                <w:color w:val="auto"/>
              </w:rPr>
            </w:pPr>
          </w:p>
        </w:tc>
        <w:tc>
          <w:tcPr>
            <w:tcW w:w="2410" w:type="dxa"/>
            <w:vMerge w:val="restart"/>
            <w:shd w:val="clear" w:color="auto" w:fill="auto"/>
            <w:noWrap/>
            <w:hideMark/>
          </w:tcPr>
          <w:p w14:paraId="5DBE6C89" w14:textId="77777777" w:rsidR="00B87C2B" w:rsidRPr="00F57A31" w:rsidRDefault="00B87C2B">
            <w:pPr>
              <w:pStyle w:val="affff3"/>
              <w:rPr>
                <w:rStyle w:val="affff7"/>
                <w:smallCaps w:val="0"/>
                <w:color w:val="auto"/>
              </w:rPr>
            </w:pPr>
            <w:r w:rsidRPr="00F57A31">
              <w:rPr>
                <w:rStyle w:val="affff7"/>
                <w:smallCaps w:val="0"/>
                <w:color w:val="auto"/>
              </w:rPr>
              <w:t>RS.CO-02:社内外の利害関係者にインシデントを通知する。</w:t>
            </w:r>
          </w:p>
        </w:tc>
        <w:tc>
          <w:tcPr>
            <w:tcW w:w="4542" w:type="dxa"/>
            <w:shd w:val="clear" w:color="auto" w:fill="auto"/>
            <w:hideMark/>
          </w:tcPr>
          <w:p w14:paraId="6D569BA8" w14:textId="77777777" w:rsidR="00B87C2B" w:rsidRPr="00F57A31" w:rsidRDefault="00B87C2B">
            <w:pPr>
              <w:pStyle w:val="affff3"/>
              <w:rPr>
                <w:rStyle w:val="affff7"/>
                <w:smallCaps w:val="0"/>
                <w:color w:val="auto"/>
              </w:rPr>
            </w:pPr>
            <w:r w:rsidRPr="00F57A31">
              <w:rPr>
                <w:rStyle w:val="affff7"/>
                <w:smallCaps w:val="0"/>
                <w:color w:val="auto"/>
              </w:rPr>
              <w:br w:type="column"/>
              <w:t>例1:データ侵害インシデントを発見した後、影響を受けた顧客への通知を含む、組織の侵害通知手順に従う。</w:t>
            </w:r>
          </w:p>
        </w:tc>
      </w:tr>
      <w:tr w:rsidR="00B87C2B" w:rsidRPr="00F57A31" w14:paraId="6B47A876" w14:textId="77777777">
        <w:trPr>
          <w:trHeight w:val="855"/>
        </w:trPr>
        <w:tc>
          <w:tcPr>
            <w:tcW w:w="1555" w:type="dxa"/>
            <w:vMerge/>
            <w:shd w:val="clear" w:color="auto" w:fill="FFC1C1"/>
            <w:noWrap/>
            <w:hideMark/>
          </w:tcPr>
          <w:p w14:paraId="116FB734" w14:textId="77777777" w:rsidR="00B87C2B" w:rsidRPr="00F57A31" w:rsidRDefault="00B87C2B">
            <w:pPr>
              <w:pStyle w:val="affff3"/>
              <w:rPr>
                <w:rStyle w:val="affff7"/>
                <w:smallCaps w:val="0"/>
                <w:color w:val="auto"/>
              </w:rPr>
            </w:pPr>
          </w:p>
        </w:tc>
        <w:tc>
          <w:tcPr>
            <w:tcW w:w="1842" w:type="dxa"/>
            <w:vMerge/>
            <w:shd w:val="clear" w:color="auto" w:fill="auto"/>
            <w:hideMark/>
          </w:tcPr>
          <w:p w14:paraId="05D40A61" w14:textId="77777777" w:rsidR="00B87C2B" w:rsidRPr="00F57A31" w:rsidRDefault="00B87C2B">
            <w:pPr>
              <w:pStyle w:val="affff3"/>
              <w:rPr>
                <w:rStyle w:val="affff7"/>
                <w:smallCaps w:val="0"/>
                <w:color w:val="auto"/>
              </w:rPr>
            </w:pPr>
          </w:p>
        </w:tc>
        <w:tc>
          <w:tcPr>
            <w:tcW w:w="2410" w:type="dxa"/>
            <w:vMerge/>
            <w:shd w:val="clear" w:color="auto" w:fill="auto"/>
            <w:hideMark/>
          </w:tcPr>
          <w:p w14:paraId="329EDF77" w14:textId="77777777" w:rsidR="00B87C2B" w:rsidRPr="00F57A31" w:rsidRDefault="00B87C2B">
            <w:pPr>
              <w:pStyle w:val="affff3"/>
              <w:rPr>
                <w:rStyle w:val="affff7"/>
                <w:smallCaps w:val="0"/>
                <w:color w:val="auto"/>
              </w:rPr>
            </w:pPr>
          </w:p>
        </w:tc>
        <w:tc>
          <w:tcPr>
            <w:tcW w:w="4542" w:type="dxa"/>
            <w:shd w:val="clear" w:color="auto" w:fill="auto"/>
            <w:hideMark/>
          </w:tcPr>
          <w:p w14:paraId="13EFA2DD" w14:textId="77777777" w:rsidR="00B87C2B" w:rsidRPr="00F57A31" w:rsidRDefault="00B87C2B">
            <w:pPr>
              <w:pStyle w:val="affff3"/>
              <w:rPr>
                <w:rStyle w:val="affff7"/>
                <w:smallCaps w:val="0"/>
                <w:color w:val="auto"/>
              </w:rPr>
            </w:pPr>
            <w:r w:rsidRPr="00F57A31">
              <w:rPr>
                <w:rStyle w:val="affff7"/>
                <w:smallCaps w:val="0"/>
                <w:color w:val="auto"/>
              </w:rPr>
              <w:br w:type="column"/>
              <w:t>例2:契約上の要件に従って、ビジネスパートナーや顧客にインシデントを通知する。</w:t>
            </w:r>
          </w:p>
        </w:tc>
      </w:tr>
      <w:tr w:rsidR="00B87C2B" w:rsidRPr="00F57A31" w14:paraId="276E0CCC" w14:textId="77777777">
        <w:trPr>
          <w:trHeight w:val="366"/>
        </w:trPr>
        <w:tc>
          <w:tcPr>
            <w:tcW w:w="1555" w:type="dxa"/>
            <w:vMerge/>
            <w:shd w:val="clear" w:color="auto" w:fill="FFC1C1"/>
            <w:noWrap/>
            <w:hideMark/>
          </w:tcPr>
          <w:p w14:paraId="3716AF34" w14:textId="77777777" w:rsidR="00B87C2B" w:rsidRPr="00F57A31" w:rsidRDefault="00B87C2B">
            <w:pPr>
              <w:pStyle w:val="affff3"/>
              <w:rPr>
                <w:rStyle w:val="affff7"/>
                <w:smallCaps w:val="0"/>
                <w:color w:val="auto"/>
              </w:rPr>
            </w:pPr>
          </w:p>
        </w:tc>
        <w:tc>
          <w:tcPr>
            <w:tcW w:w="1842" w:type="dxa"/>
            <w:vMerge/>
            <w:shd w:val="clear" w:color="auto" w:fill="auto"/>
            <w:hideMark/>
          </w:tcPr>
          <w:p w14:paraId="7C4C2CF0" w14:textId="77777777" w:rsidR="00B87C2B" w:rsidRPr="00F57A31" w:rsidRDefault="00B87C2B">
            <w:pPr>
              <w:pStyle w:val="affff3"/>
              <w:rPr>
                <w:rStyle w:val="affff7"/>
                <w:smallCaps w:val="0"/>
                <w:color w:val="auto"/>
              </w:rPr>
            </w:pPr>
          </w:p>
        </w:tc>
        <w:tc>
          <w:tcPr>
            <w:tcW w:w="2410" w:type="dxa"/>
            <w:vMerge/>
            <w:shd w:val="clear" w:color="auto" w:fill="auto"/>
            <w:hideMark/>
          </w:tcPr>
          <w:p w14:paraId="1164E53B" w14:textId="77777777" w:rsidR="00B87C2B" w:rsidRPr="00F57A31" w:rsidRDefault="00B87C2B">
            <w:pPr>
              <w:pStyle w:val="affff3"/>
              <w:rPr>
                <w:rStyle w:val="affff7"/>
                <w:smallCaps w:val="0"/>
                <w:color w:val="auto"/>
              </w:rPr>
            </w:pPr>
          </w:p>
        </w:tc>
        <w:tc>
          <w:tcPr>
            <w:tcW w:w="4542" w:type="dxa"/>
            <w:shd w:val="clear" w:color="auto" w:fill="auto"/>
            <w:hideMark/>
          </w:tcPr>
          <w:p w14:paraId="66BACD97" w14:textId="77777777" w:rsidR="00B87C2B" w:rsidRPr="00F57A31" w:rsidRDefault="00B87C2B">
            <w:pPr>
              <w:pStyle w:val="affff3"/>
              <w:rPr>
                <w:rStyle w:val="affff7"/>
                <w:smallCaps w:val="0"/>
                <w:color w:val="auto"/>
              </w:rPr>
            </w:pPr>
            <w:r w:rsidRPr="00F57A31">
              <w:rPr>
                <w:rStyle w:val="affff7"/>
                <w:smallCaps w:val="0"/>
                <w:color w:val="auto"/>
              </w:rPr>
              <w:t>例3:インシデント対応計画の基準と経営陣の承認に基づいて、法執行機関および規制機関にインシデントを通知する。</w:t>
            </w:r>
          </w:p>
        </w:tc>
      </w:tr>
      <w:tr w:rsidR="00B87C2B" w:rsidRPr="00F57A31" w14:paraId="2FEAD674" w14:textId="77777777">
        <w:trPr>
          <w:trHeight w:val="855"/>
        </w:trPr>
        <w:tc>
          <w:tcPr>
            <w:tcW w:w="1555" w:type="dxa"/>
            <w:vMerge/>
            <w:shd w:val="clear" w:color="auto" w:fill="FFC1C1"/>
            <w:noWrap/>
            <w:hideMark/>
          </w:tcPr>
          <w:p w14:paraId="43EDBA03"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1205DF02"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06490202" w14:textId="77777777" w:rsidR="00B87C2B" w:rsidRPr="00F57A31" w:rsidRDefault="00B87C2B">
            <w:pPr>
              <w:pStyle w:val="affff3"/>
              <w:rPr>
                <w:rStyle w:val="affff7"/>
                <w:smallCaps w:val="0"/>
                <w:color w:val="auto"/>
              </w:rPr>
            </w:pPr>
            <w:r w:rsidRPr="00F57A31">
              <w:rPr>
                <w:rStyle w:val="affff7"/>
                <w:smallCaps w:val="0"/>
                <w:color w:val="auto"/>
              </w:rPr>
              <w:t>RS.CO-03:指定された社内外のステークホルダーと情報を共有する。</w:t>
            </w:r>
            <w:r w:rsidRPr="00F57A31">
              <w:rPr>
                <w:rStyle w:val="affff7"/>
                <w:smallCaps w:val="0"/>
                <w:color w:val="auto"/>
              </w:rPr>
              <w:br w:type="column"/>
            </w:r>
            <w:r w:rsidRPr="00F57A31">
              <w:rPr>
                <w:rStyle w:val="affff7"/>
                <w:smallCaps w:val="0"/>
                <w:color w:val="auto"/>
              </w:rPr>
              <w:br w:type="column"/>
            </w:r>
          </w:p>
        </w:tc>
        <w:tc>
          <w:tcPr>
            <w:tcW w:w="4542" w:type="dxa"/>
            <w:shd w:val="clear" w:color="auto" w:fill="auto"/>
            <w:hideMark/>
          </w:tcPr>
          <w:p w14:paraId="39DEB5A2" w14:textId="77777777" w:rsidR="00B87C2B" w:rsidRPr="00F57A31" w:rsidRDefault="00B87C2B">
            <w:pPr>
              <w:pStyle w:val="affff3"/>
              <w:rPr>
                <w:rStyle w:val="affff7"/>
                <w:smallCaps w:val="0"/>
                <w:color w:val="auto"/>
              </w:rPr>
            </w:pPr>
            <w:r w:rsidRPr="00F57A31">
              <w:rPr>
                <w:rStyle w:val="affff7"/>
                <w:smallCaps w:val="0"/>
                <w:color w:val="auto"/>
              </w:rPr>
              <w:t>例1:対応計画と情報共有契約に則った情報を安全に共有する</w:t>
            </w:r>
            <w:r>
              <w:rPr>
                <w:rStyle w:val="affff7"/>
                <w:rFonts w:hint="eastAsia"/>
                <w:smallCaps w:val="0"/>
                <w:color w:val="auto"/>
              </w:rPr>
              <w:t>。</w:t>
            </w:r>
          </w:p>
        </w:tc>
      </w:tr>
      <w:tr w:rsidR="00B87C2B" w:rsidRPr="00F57A31" w14:paraId="22EFADE7" w14:textId="77777777">
        <w:trPr>
          <w:trHeight w:val="1080"/>
        </w:trPr>
        <w:tc>
          <w:tcPr>
            <w:tcW w:w="1555" w:type="dxa"/>
            <w:vMerge/>
            <w:shd w:val="clear" w:color="auto" w:fill="FFC1C1"/>
            <w:noWrap/>
            <w:hideMark/>
          </w:tcPr>
          <w:p w14:paraId="5F31E85F" w14:textId="77777777" w:rsidR="00B87C2B" w:rsidRPr="00F57A31" w:rsidRDefault="00B87C2B">
            <w:pPr>
              <w:pStyle w:val="affff3"/>
              <w:rPr>
                <w:rStyle w:val="affff7"/>
                <w:smallCaps w:val="0"/>
                <w:color w:val="auto"/>
              </w:rPr>
            </w:pPr>
          </w:p>
        </w:tc>
        <w:tc>
          <w:tcPr>
            <w:tcW w:w="1842" w:type="dxa"/>
            <w:vMerge/>
            <w:shd w:val="clear" w:color="auto" w:fill="auto"/>
            <w:hideMark/>
          </w:tcPr>
          <w:p w14:paraId="18AC6240" w14:textId="77777777" w:rsidR="00B87C2B" w:rsidRPr="00F57A31" w:rsidRDefault="00B87C2B">
            <w:pPr>
              <w:pStyle w:val="affff3"/>
              <w:rPr>
                <w:rStyle w:val="affff7"/>
                <w:smallCaps w:val="0"/>
                <w:color w:val="auto"/>
              </w:rPr>
            </w:pPr>
          </w:p>
        </w:tc>
        <w:tc>
          <w:tcPr>
            <w:tcW w:w="2410" w:type="dxa"/>
            <w:vMerge/>
            <w:shd w:val="clear" w:color="auto" w:fill="auto"/>
            <w:hideMark/>
          </w:tcPr>
          <w:p w14:paraId="2841EDA5" w14:textId="77777777" w:rsidR="00B87C2B" w:rsidRPr="00F57A31" w:rsidRDefault="00B87C2B">
            <w:pPr>
              <w:pStyle w:val="affff3"/>
              <w:rPr>
                <w:rStyle w:val="affff7"/>
                <w:smallCaps w:val="0"/>
                <w:color w:val="auto"/>
              </w:rPr>
            </w:pPr>
          </w:p>
        </w:tc>
        <w:tc>
          <w:tcPr>
            <w:tcW w:w="4542" w:type="dxa"/>
            <w:shd w:val="clear" w:color="auto" w:fill="auto"/>
            <w:hideMark/>
          </w:tcPr>
          <w:p w14:paraId="044695DB" w14:textId="77777777" w:rsidR="00B87C2B" w:rsidRPr="00F57A31" w:rsidRDefault="00B87C2B">
            <w:pPr>
              <w:pStyle w:val="affff3"/>
              <w:rPr>
                <w:rStyle w:val="affff7"/>
                <w:smallCaps w:val="0"/>
                <w:color w:val="auto"/>
              </w:rPr>
            </w:pPr>
            <w:r w:rsidRPr="00F57A31">
              <w:rPr>
                <w:rStyle w:val="affff7"/>
                <w:smallCaps w:val="0"/>
                <w:color w:val="auto"/>
              </w:rPr>
              <w:br w:type="column"/>
              <w:t>例2:攻撃者が観測したTTPに関する情報を、すべての機密データを削除した状態で、情報共有分析センター</w:t>
            </w:r>
            <w:r>
              <w:rPr>
                <w:rStyle w:val="affff7"/>
                <w:smallCaps w:val="0"/>
                <w:color w:val="auto"/>
              </w:rPr>
              <w:t>（</w:t>
            </w:r>
            <w:r w:rsidRPr="00F57A31">
              <w:rPr>
                <w:rStyle w:val="affff7"/>
                <w:smallCaps w:val="0"/>
                <w:color w:val="auto"/>
              </w:rPr>
              <w:t>ISAC</w:t>
            </w:r>
            <w:r>
              <w:rPr>
                <w:rStyle w:val="affff7"/>
                <w:smallCaps w:val="0"/>
                <w:color w:val="auto"/>
              </w:rPr>
              <w:t>）</w:t>
            </w:r>
            <w:r w:rsidRPr="00F57A31">
              <w:rPr>
                <w:rStyle w:val="affff7"/>
                <w:smallCaps w:val="0"/>
                <w:color w:val="auto"/>
              </w:rPr>
              <w:t>と自発的に共有する。</w:t>
            </w:r>
          </w:p>
        </w:tc>
      </w:tr>
      <w:tr w:rsidR="00B87C2B" w:rsidRPr="00F57A31" w14:paraId="08399863" w14:textId="77777777">
        <w:trPr>
          <w:trHeight w:val="570"/>
        </w:trPr>
        <w:tc>
          <w:tcPr>
            <w:tcW w:w="1555" w:type="dxa"/>
            <w:vMerge/>
            <w:shd w:val="clear" w:color="auto" w:fill="FFC1C1"/>
            <w:noWrap/>
            <w:hideMark/>
          </w:tcPr>
          <w:p w14:paraId="5FEF4B5C" w14:textId="77777777" w:rsidR="00B87C2B" w:rsidRPr="00F57A31" w:rsidRDefault="00B87C2B">
            <w:pPr>
              <w:pStyle w:val="affff3"/>
              <w:rPr>
                <w:rStyle w:val="affff7"/>
                <w:smallCaps w:val="0"/>
                <w:color w:val="auto"/>
              </w:rPr>
            </w:pPr>
          </w:p>
        </w:tc>
        <w:tc>
          <w:tcPr>
            <w:tcW w:w="1842" w:type="dxa"/>
            <w:vMerge/>
            <w:shd w:val="clear" w:color="auto" w:fill="auto"/>
            <w:hideMark/>
          </w:tcPr>
          <w:p w14:paraId="7A2AFD75" w14:textId="77777777" w:rsidR="00B87C2B" w:rsidRPr="00F57A31" w:rsidRDefault="00B87C2B">
            <w:pPr>
              <w:pStyle w:val="affff3"/>
              <w:rPr>
                <w:rStyle w:val="affff7"/>
                <w:smallCaps w:val="0"/>
                <w:color w:val="auto"/>
              </w:rPr>
            </w:pPr>
          </w:p>
        </w:tc>
        <w:tc>
          <w:tcPr>
            <w:tcW w:w="2410" w:type="dxa"/>
            <w:vMerge/>
            <w:shd w:val="clear" w:color="auto" w:fill="auto"/>
            <w:hideMark/>
          </w:tcPr>
          <w:p w14:paraId="5E4A6711" w14:textId="77777777" w:rsidR="00B87C2B" w:rsidRPr="00F57A31" w:rsidRDefault="00B87C2B">
            <w:pPr>
              <w:pStyle w:val="affff3"/>
              <w:rPr>
                <w:rStyle w:val="affff7"/>
                <w:smallCaps w:val="0"/>
                <w:color w:val="auto"/>
              </w:rPr>
            </w:pPr>
          </w:p>
        </w:tc>
        <w:tc>
          <w:tcPr>
            <w:tcW w:w="4542" w:type="dxa"/>
            <w:shd w:val="clear" w:color="auto" w:fill="auto"/>
            <w:hideMark/>
          </w:tcPr>
          <w:p w14:paraId="6760D0DD" w14:textId="77777777" w:rsidR="00B87C2B" w:rsidRPr="00F57A31" w:rsidRDefault="00B87C2B">
            <w:pPr>
              <w:pStyle w:val="affff3"/>
              <w:rPr>
                <w:rStyle w:val="affff7"/>
                <w:smallCaps w:val="0"/>
                <w:color w:val="auto"/>
              </w:rPr>
            </w:pPr>
            <w:r w:rsidRPr="00F57A31">
              <w:rPr>
                <w:rStyle w:val="affff7"/>
                <w:smallCaps w:val="0"/>
                <w:color w:val="auto"/>
              </w:rPr>
              <w:t>例3:悪意のある内部関係者の活動が発生したときに人事部に通知する。</w:t>
            </w:r>
          </w:p>
        </w:tc>
      </w:tr>
      <w:tr w:rsidR="00B87C2B" w:rsidRPr="00F57A31" w14:paraId="3F081146" w14:textId="77777777">
        <w:trPr>
          <w:trHeight w:val="778"/>
        </w:trPr>
        <w:tc>
          <w:tcPr>
            <w:tcW w:w="1555" w:type="dxa"/>
            <w:vMerge/>
            <w:shd w:val="clear" w:color="auto" w:fill="FFC1C1"/>
            <w:noWrap/>
            <w:hideMark/>
          </w:tcPr>
          <w:p w14:paraId="2497C93C" w14:textId="77777777" w:rsidR="00B87C2B" w:rsidRPr="00F57A31" w:rsidRDefault="00B87C2B">
            <w:pPr>
              <w:pStyle w:val="affff3"/>
              <w:rPr>
                <w:rStyle w:val="affff7"/>
                <w:smallCaps w:val="0"/>
                <w:color w:val="auto"/>
              </w:rPr>
            </w:pPr>
          </w:p>
        </w:tc>
        <w:tc>
          <w:tcPr>
            <w:tcW w:w="1842" w:type="dxa"/>
            <w:vMerge/>
            <w:shd w:val="clear" w:color="auto" w:fill="auto"/>
            <w:hideMark/>
          </w:tcPr>
          <w:p w14:paraId="6E0FD045" w14:textId="77777777" w:rsidR="00B87C2B" w:rsidRPr="00F57A31" w:rsidRDefault="00B87C2B">
            <w:pPr>
              <w:pStyle w:val="affff3"/>
              <w:rPr>
                <w:rStyle w:val="affff7"/>
                <w:smallCaps w:val="0"/>
                <w:color w:val="auto"/>
              </w:rPr>
            </w:pPr>
          </w:p>
        </w:tc>
        <w:tc>
          <w:tcPr>
            <w:tcW w:w="2410" w:type="dxa"/>
            <w:vMerge/>
            <w:shd w:val="clear" w:color="auto" w:fill="auto"/>
            <w:hideMark/>
          </w:tcPr>
          <w:p w14:paraId="6FB5E039" w14:textId="77777777" w:rsidR="00B87C2B" w:rsidRPr="00F57A31" w:rsidRDefault="00B87C2B">
            <w:pPr>
              <w:pStyle w:val="affff3"/>
              <w:rPr>
                <w:rStyle w:val="affff7"/>
                <w:smallCaps w:val="0"/>
                <w:color w:val="auto"/>
              </w:rPr>
            </w:pPr>
          </w:p>
        </w:tc>
        <w:tc>
          <w:tcPr>
            <w:tcW w:w="4542" w:type="dxa"/>
            <w:shd w:val="clear" w:color="auto" w:fill="auto"/>
            <w:hideMark/>
          </w:tcPr>
          <w:p w14:paraId="2F67DFF9" w14:textId="77777777" w:rsidR="00B87C2B" w:rsidRPr="00F57A31" w:rsidRDefault="00B87C2B">
            <w:pPr>
              <w:pStyle w:val="affff3"/>
              <w:rPr>
                <w:rStyle w:val="affff7"/>
                <w:smallCaps w:val="0"/>
                <w:color w:val="auto"/>
              </w:rPr>
            </w:pPr>
            <w:r w:rsidRPr="00F57A31">
              <w:rPr>
                <w:rStyle w:val="affff7"/>
                <w:smallCaps w:val="0"/>
                <w:color w:val="auto"/>
              </w:rPr>
              <w:t>例4:重大インシデントの状況について、上級管理職に定期的に最新情報を提供する。</w:t>
            </w:r>
          </w:p>
        </w:tc>
      </w:tr>
      <w:tr w:rsidR="00B87C2B" w:rsidRPr="00F57A31" w14:paraId="0973F55C" w14:textId="77777777">
        <w:trPr>
          <w:trHeight w:val="544"/>
        </w:trPr>
        <w:tc>
          <w:tcPr>
            <w:tcW w:w="1555" w:type="dxa"/>
            <w:vMerge/>
            <w:shd w:val="clear" w:color="auto" w:fill="FFC1C1"/>
            <w:noWrap/>
            <w:hideMark/>
          </w:tcPr>
          <w:p w14:paraId="338B7EA6" w14:textId="77777777" w:rsidR="00B87C2B" w:rsidRPr="00F57A31" w:rsidRDefault="00B87C2B">
            <w:pPr>
              <w:pStyle w:val="affff3"/>
              <w:rPr>
                <w:rStyle w:val="affff7"/>
                <w:smallCaps w:val="0"/>
                <w:color w:val="auto"/>
              </w:rPr>
            </w:pPr>
          </w:p>
        </w:tc>
        <w:tc>
          <w:tcPr>
            <w:tcW w:w="1842" w:type="dxa"/>
            <w:vMerge/>
            <w:shd w:val="clear" w:color="auto" w:fill="auto"/>
            <w:hideMark/>
          </w:tcPr>
          <w:p w14:paraId="09868671" w14:textId="77777777" w:rsidR="00B87C2B" w:rsidRPr="00F57A31" w:rsidRDefault="00B87C2B">
            <w:pPr>
              <w:pStyle w:val="affff3"/>
              <w:rPr>
                <w:rStyle w:val="affff7"/>
                <w:smallCaps w:val="0"/>
                <w:color w:val="auto"/>
              </w:rPr>
            </w:pPr>
          </w:p>
        </w:tc>
        <w:tc>
          <w:tcPr>
            <w:tcW w:w="2410" w:type="dxa"/>
            <w:vMerge/>
            <w:shd w:val="clear" w:color="auto" w:fill="auto"/>
            <w:hideMark/>
          </w:tcPr>
          <w:p w14:paraId="08E05241" w14:textId="77777777" w:rsidR="00B87C2B" w:rsidRPr="00F57A31" w:rsidRDefault="00B87C2B">
            <w:pPr>
              <w:pStyle w:val="affff3"/>
              <w:rPr>
                <w:rStyle w:val="affff7"/>
                <w:smallCaps w:val="0"/>
                <w:color w:val="auto"/>
              </w:rPr>
            </w:pPr>
          </w:p>
        </w:tc>
        <w:tc>
          <w:tcPr>
            <w:tcW w:w="4542" w:type="dxa"/>
            <w:shd w:val="clear" w:color="auto" w:fill="auto"/>
            <w:hideMark/>
          </w:tcPr>
          <w:p w14:paraId="20C039BE" w14:textId="77777777" w:rsidR="00B87C2B" w:rsidRPr="00F57A31" w:rsidRDefault="00B87C2B">
            <w:pPr>
              <w:pStyle w:val="affff3"/>
              <w:rPr>
                <w:rStyle w:val="affff7"/>
                <w:smallCaps w:val="0"/>
                <w:color w:val="auto"/>
              </w:rPr>
            </w:pPr>
            <w:r w:rsidRPr="00F57A31">
              <w:rPr>
                <w:rStyle w:val="affff7"/>
                <w:smallCaps w:val="0"/>
                <w:color w:val="auto"/>
              </w:rPr>
              <w:br w:type="column"/>
              <w:t>例5:組織とそのサプライヤー間のインシデント情報共有に関する契約で定義されているルールとプロトコルに従う。</w:t>
            </w:r>
          </w:p>
        </w:tc>
      </w:tr>
      <w:tr w:rsidR="00B87C2B" w:rsidRPr="00F57A31" w14:paraId="6E18FAB5" w14:textId="77777777">
        <w:trPr>
          <w:trHeight w:val="847"/>
        </w:trPr>
        <w:tc>
          <w:tcPr>
            <w:tcW w:w="1555" w:type="dxa"/>
            <w:vMerge/>
            <w:shd w:val="clear" w:color="auto" w:fill="FFC1C1"/>
            <w:noWrap/>
            <w:hideMark/>
          </w:tcPr>
          <w:p w14:paraId="40987AE7" w14:textId="77777777" w:rsidR="00B87C2B" w:rsidRPr="00F57A31" w:rsidRDefault="00B87C2B">
            <w:pPr>
              <w:pStyle w:val="affff3"/>
              <w:rPr>
                <w:rStyle w:val="affff7"/>
                <w:smallCaps w:val="0"/>
                <w:color w:val="auto"/>
              </w:rPr>
            </w:pPr>
          </w:p>
        </w:tc>
        <w:tc>
          <w:tcPr>
            <w:tcW w:w="1842" w:type="dxa"/>
            <w:vMerge/>
            <w:shd w:val="clear" w:color="auto" w:fill="auto"/>
            <w:hideMark/>
          </w:tcPr>
          <w:p w14:paraId="34AFB767" w14:textId="77777777" w:rsidR="00B87C2B" w:rsidRPr="00F57A31" w:rsidRDefault="00B87C2B">
            <w:pPr>
              <w:pStyle w:val="affff3"/>
              <w:rPr>
                <w:rStyle w:val="affff7"/>
                <w:smallCaps w:val="0"/>
                <w:color w:val="auto"/>
              </w:rPr>
            </w:pPr>
          </w:p>
        </w:tc>
        <w:tc>
          <w:tcPr>
            <w:tcW w:w="2410" w:type="dxa"/>
            <w:vMerge/>
            <w:shd w:val="clear" w:color="auto" w:fill="auto"/>
            <w:hideMark/>
          </w:tcPr>
          <w:p w14:paraId="541BA8D5" w14:textId="77777777" w:rsidR="00B87C2B" w:rsidRPr="00F57A31" w:rsidRDefault="00B87C2B">
            <w:pPr>
              <w:pStyle w:val="affff3"/>
              <w:rPr>
                <w:rStyle w:val="affff7"/>
                <w:smallCaps w:val="0"/>
                <w:color w:val="auto"/>
              </w:rPr>
            </w:pPr>
          </w:p>
        </w:tc>
        <w:tc>
          <w:tcPr>
            <w:tcW w:w="4542" w:type="dxa"/>
            <w:shd w:val="clear" w:color="auto" w:fill="auto"/>
            <w:hideMark/>
          </w:tcPr>
          <w:p w14:paraId="4428D8FB" w14:textId="77777777" w:rsidR="00B87C2B" w:rsidRPr="00F57A31" w:rsidRDefault="00B87C2B">
            <w:pPr>
              <w:pStyle w:val="affff3"/>
              <w:rPr>
                <w:rStyle w:val="affff7"/>
                <w:smallCaps w:val="0"/>
                <w:color w:val="auto"/>
              </w:rPr>
            </w:pPr>
            <w:r w:rsidRPr="00F57A31">
              <w:rPr>
                <w:rStyle w:val="affff7"/>
                <w:smallCaps w:val="0"/>
                <w:color w:val="auto"/>
              </w:rPr>
              <w:t>例6:組織とその重要なサプライヤーとの間の危機管理コミュニケーション方法を調整する。</w:t>
            </w:r>
          </w:p>
        </w:tc>
      </w:tr>
      <w:tr w:rsidR="00B87C2B" w:rsidRPr="00F57A31" w14:paraId="3AF70B5F" w14:textId="77777777">
        <w:trPr>
          <w:trHeight w:val="636"/>
        </w:trPr>
        <w:tc>
          <w:tcPr>
            <w:tcW w:w="1555" w:type="dxa"/>
            <w:vMerge/>
            <w:shd w:val="clear" w:color="auto" w:fill="FFC1C1"/>
            <w:noWrap/>
          </w:tcPr>
          <w:p w14:paraId="4F56F6AD" w14:textId="77777777" w:rsidR="00B87C2B" w:rsidRPr="00F57A31" w:rsidRDefault="00B87C2B">
            <w:pPr>
              <w:pStyle w:val="affff3"/>
              <w:rPr>
                <w:rStyle w:val="affff7"/>
                <w:smallCaps w:val="0"/>
                <w:color w:val="auto"/>
              </w:rPr>
            </w:pPr>
          </w:p>
        </w:tc>
        <w:tc>
          <w:tcPr>
            <w:tcW w:w="1842" w:type="dxa"/>
            <w:vMerge/>
            <w:shd w:val="clear" w:color="auto" w:fill="auto"/>
          </w:tcPr>
          <w:p w14:paraId="56422DAD" w14:textId="77777777" w:rsidR="00B87C2B" w:rsidRPr="00F57A31" w:rsidRDefault="00B87C2B">
            <w:pPr>
              <w:pStyle w:val="affff3"/>
              <w:rPr>
                <w:rStyle w:val="affff7"/>
                <w:smallCaps w:val="0"/>
                <w:color w:val="auto"/>
              </w:rPr>
            </w:pPr>
          </w:p>
        </w:tc>
        <w:tc>
          <w:tcPr>
            <w:tcW w:w="2410" w:type="dxa"/>
            <w:shd w:val="clear" w:color="auto" w:fill="auto"/>
            <w:noWrap/>
          </w:tcPr>
          <w:p w14:paraId="43DF3617" w14:textId="77777777" w:rsidR="00B87C2B" w:rsidRPr="00F57A31" w:rsidRDefault="00B87C2B">
            <w:pPr>
              <w:pStyle w:val="affff3"/>
              <w:rPr>
                <w:rStyle w:val="affff7"/>
                <w:smallCaps w:val="0"/>
                <w:color w:val="auto"/>
              </w:rPr>
            </w:pPr>
            <w:r w:rsidRPr="00F57A31">
              <w:rPr>
                <w:rStyle w:val="affff7"/>
                <w:smallCaps w:val="0"/>
                <w:color w:val="auto"/>
              </w:rPr>
              <w:t>RS.CO-0</w:t>
            </w:r>
            <w:r>
              <w:rPr>
                <w:rStyle w:val="affff7"/>
                <w:rFonts w:hint="eastAsia"/>
                <w:smallCaps w:val="0"/>
                <w:color w:val="auto"/>
              </w:rPr>
              <w:t>4</w:t>
            </w:r>
            <w:r w:rsidRPr="00F57A31">
              <w:rPr>
                <w:rStyle w:val="affff7"/>
                <w:smallCaps w:val="0"/>
                <w:color w:val="auto"/>
              </w:rPr>
              <w:t>:</w:t>
            </w:r>
            <w:r>
              <w:rPr>
                <w:rStyle w:val="affff7"/>
                <w:rFonts w:hint="eastAsia"/>
                <w:smallCaps w:val="0"/>
                <w:color w:val="auto"/>
              </w:rPr>
              <w:t>[撤回:RS.MA-01、RS.MA-04に編入する。]</w:t>
            </w:r>
          </w:p>
        </w:tc>
        <w:tc>
          <w:tcPr>
            <w:tcW w:w="4542" w:type="dxa"/>
            <w:shd w:val="clear" w:color="auto" w:fill="auto"/>
          </w:tcPr>
          <w:p w14:paraId="652AEDF0" w14:textId="77777777" w:rsidR="00B87C2B" w:rsidRPr="00F57A31" w:rsidRDefault="00B87C2B">
            <w:pPr>
              <w:pStyle w:val="affff3"/>
              <w:rPr>
                <w:rStyle w:val="affff7"/>
                <w:smallCaps w:val="0"/>
                <w:color w:val="auto"/>
              </w:rPr>
            </w:pPr>
          </w:p>
        </w:tc>
      </w:tr>
      <w:tr w:rsidR="00B87C2B" w:rsidRPr="00F57A31" w14:paraId="79540ED9" w14:textId="77777777">
        <w:trPr>
          <w:trHeight w:val="265"/>
        </w:trPr>
        <w:tc>
          <w:tcPr>
            <w:tcW w:w="1555" w:type="dxa"/>
            <w:vMerge/>
            <w:shd w:val="clear" w:color="auto" w:fill="FFC1C1"/>
            <w:noWrap/>
          </w:tcPr>
          <w:p w14:paraId="327C06AA" w14:textId="77777777" w:rsidR="00B87C2B" w:rsidRPr="00F57A31" w:rsidRDefault="00B87C2B">
            <w:pPr>
              <w:pStyle w:val="affff3"/>
              <w:rPr>
                <w:rStyle w:val="affff7"/>
                <w:smallCaps w:val="0"/>
                <w:color w:val="auto"/>
              </w:rPr>
            </w:pPr>
          </w:p>
        </w:tc>
        <w:tc>
          <w:tcPr>
            <w:tcW w:w="1842" w:type="dxa"/>
            <w:vMerge/>
            <w:shd w:val="clear" w:color="auto" w:fill="auto"/>
          </w:tcPr>
          <w:p w14:paraId="5B1888B7" w14:textId="77777777" w:rsidR="00B87C2B" w:rsidRPr="00F57A31" w:rsidRDefault="00B87C2B">
            <w:pPr>
              <w:pStyle w:val="affff3"/>
              <w:rPr>
                <w:rStyle w:val="affff7"/>
                <w:smallCaps w:val="0"/>
                <w:color w:val="auto"/>
              </w:rPr>
            </w:pPr>
          </w:p>
        </w:tc>
        <w:tc>
          <w:tcPr>
            <w:tcW w:w="2410" w:type="dxa"/>
            <w:shd w:val="clear" w:color="auto" w:fill="auto"/>
            <w:noWrap/>
          </w:tcPr>
          <w:p w14:paraId="5741AFF8" w14:textId="77777777" w:rsidR="00B87C2B" w:rsidRPr="00F57A31" w:rsidRDefault="00B87C2B">
            <w:pPr>
              <w:pStyle w:val="affff3"/>
              <w:rPr>
                <w:rStyle w:val="affff7"/>
                <w:smallCaps w:val="0"/>
                <w:color w:val="auto"/>
              </w:rPr>
            </w:pPr>
            <w:r w:rsidRPr="00F57A31">
              <w:rPr>
                <w:rStyle w:val="affff7"/>
                <w:smallCaps w:val="0"/>
                <w:color w:val="auto"/>
              </w:rPr>
              <w:t>RS.CO-0</w:t>
            </w:r>
            <w:r>
              <w:rPr>
                <w:rStyle w:val="affff7"/>
                <w:rFonts w:hint="eastAsia"/>
                <w:smallCaps w:val="0"/>
                <w:color w:val="auto"/>
              </w:rPr>
              <w:t>5</w:t>
            </w:r>
            <w:r w:rsidRPr="00F57A31">
              <w:rPr>
                <w:rStyle w:val="affff7"/>
                <w:smallCaps w:val="0"/>
                <w:color w:val="auto"/>
              </w:rPr>
              <w:t>:</w:t>
            </w:r>
            <w:r>
              <w:rPr>
                <w:rStyle w:val="affff7"/>
                <w:rFonts w:hint="eastAsia"/>
                <w:smallCaps w:val="0"/>
                <w:color w:val="auto"/>
              </w:rPr>
              <w:t>[撤回:RS.CO-03に編入する。]</w:t>
            </w:r>
          </w:p>
        </w:tc>
        <w:tc>
          <w:tcPr>
            <w:tcW w:w="4542" w:type="dxa"/>
            <w:shd w:val="clear" w:color="auto" w:fill="auto"/>
          </w:tcPr>
          <w:p w14:paraId="0E088E9E" w14:textId="77777777" w:rsidR="00B87C2B" w:rsidRPr="00F57A31" w:rsidRDefault="00B87C2B">
            <w:pPr>
              <w:pStyle w:val="affff3"/>
              <w:rPr>
                <w:rStyle w:val="affff7"/>
                <w:smallCaps w:val="0"/>
                <w:color w:val="auto"/>
              </w:rPr>
            </w:pPr>
          </w:p>
        </w:tc>
      </w:tr>
      <w:tr w:rsidR="00B87C2B" w:rsidRPr="00F57A31" w14:paraId="0C160497" w14:textId="77777777">
        <w:trPr>
          <w:trHeight w:val="1512"/>
        </w:trPr>
        <w:tc>
          <w:tcPr>
            <w:tcW w:w="1555" w:type="dxa"/>
            <w:vMerge/>
            <w:shd w:val="clear" w:color="auto" w:fill="FFC1C1"/>
            <w:noWrap/>
            <w:hideMark/>
          </w:tcPr>
          <w:p w14:paraId="28CA97AA" w14:textId="77777777" w:rsidR="00B87C2B" w:rsidRPr="00F57A31" w:rsidRDefault="00B87C2B">
            <w:pPr>
              <w:pStyle w:val="affff3"/>
              <w:rPr>
                <w:rStyle w:val="affff7"/>
                <w:smallCaps w:val="0"/>
                <w:color w:val="auto"/>
              </w:rPr>
            </w:pPr>
          </w:p>
        </w:tc>
        <w:tc>
          <w:tcPr>
            <w:tcW w:w="1842" w:type="dxa"/>
            <w:vMerge w:val="restart"/>
            <w:shd w:val="clear" w:color="auto" w:fill="auto"/>
            <w:hideMark/>
          </w:tcPr>
          <w:p w14:paraId="7F291FE8" w14:textId="77777777" w:rsidR="00B87C2B" w:rsidRPr="00F57A31" w:rsidRDefault="00B87C2B">
            <w:pPr>
              <w:pStyle w:val="affff3"/>
              <w:rPr>
                <w:rStyle w:val="affff7"/>
                <w:smallCaps w:val="0"/>
                <w:color w:val="auto"/>
              </w:rPr>
            </w:pPr>
            <w:r w:rsidRPr="00F57A31">
              <w:rPr>
                <w:rStyle w:val="affff7"/>
                <w:smallCaps w:val="0"/>
                <w:color w:val="auto"/>
              </w:rPr>
              <w:t>事故の緩和（RS.MI）:事象の拡大を防ぎ、その影響を緩和するための活動。</w:t>
            </w:r>
          </w:p>
        </w:tc>
        <w:tc>
          <w:tcPr>
            <w:tcW w:w="2410" w:type="dxa"/>
            <w:vMerge w:val="restart"/>
            <w:shd w:val="clear" w:color="auto" w:fill="auto"/>
            <w:noWrap/>
            <w:hideMark/>
          </w:tcPr>
          <w:p w14:paraId="67BA0E9A" w14:textId="77777777" w:rsidR="00B87C2B" w:rsidRPr="00F57A31" w:rsidRDefault="00B87C2B">
            <w:pPr>
              <w:pStyle w:val="affff3"/>
              <w:rPr>
                <w:rStyle w:val="affff7"/>
                <w:smallCaps w:val="0"/>
                <w:color w:val="auto"/>
              </w:rPr>
            </w:pPr>
            <w:r w:rsidRPr="00F57A31">
              <w:rPr>
                <w:rStyle w:val="affff7"/>
                <w:smallCaps w:val="0"/>
                <w:color w:val="auto"/>
              </w:rPr>
              <w:br w:type="column"/>
              <w:t>RS.MI-01:インシデント</w:t>
            </w:r>
            <w:r>
              <w:rPr>
                <w:rStyle w:val="affff7"/>
                <w:rFonts w:hint="eastAsia"/>
                <w:smallCaps w:val="0"/>
                <w:color w:val="auto"/>
              </w:rPr>
              <w:t>を封じ込める。</w:t>
            </w:r>
          </w:p>
        </w:tc>
        <w:tc>
          <w:tcPr>
            <w:tcW w:w="4542" w:type="dxa"/>
            <w:shd w:val="clear" w:color="auto" w:fill="auto"/>
            <w:hideMark/>
          </w:tcPr>
          <w:p w14:paraId="67CF0595" w14:textId="77777777" w:rsidR="00B87C2B" w:rsidRPr="00F57A31" w:rsidRDefault="00B87C2B">
            <w:pPr>
              <w:pStyle w:val="affff3"/>
              <w:rPr>
                <w:rStyle w:val="affff7"/>
                <w:smallCaps w:val="0"/>
                <w:color w:val="auto"/>
              </w:rPr>
            </w:pPr>
            <w:r w:rsidRPr="00F57A31">
              <w:rPr>
                <w:rStyle w:val="affff7"/>
                <w:smallCaps w:val="0"/>
                <w:color w:val="auto"/>
              </w:rPr>
              <w:t>例1:サイバーセキュリティ技術</w:t>
            </w:r>
            <w:r>
              <w:rPr>
                <w:rStyle w:val="affff7"/>
                <w:smallCaps w:val="0"/>
                <w:color w:val="auto"/>
              </w:rPr>
              <w:t>（</w:t>
            </w:r>
            <w:r w:rsidRPr="00F57A31">
              <w:rPr>
                <w:rStyle w:val="affff7"/>
                <w:smallCaps w:val="0"/>
                <w:color w:val="auto"/>
              </w:rPr>
              <w:t>ウイルス対策ソフトウェアなど</w:t>
            </w:r>
            <w:r>
              <w:rPr>
                <w:rStyle w:val="affff7"/>
                <w:smallCaps w:val="0"/>
                <w:color w:val="auto"/>
              </w:rPr>
              <w:t>）</w:t>
            </w:r>
            <w:r w:rsidRPr="00F57A31">
              <w:rPr>
                <w:rStyle w:val="affff7"/>
                <w:smallCaps w:val="0"/>
                <w:color w:val="auto"/>
              </w:rPr>
              <w:t>と他の技術のサイバーセキュリティ機能</w:t>
            </w:r>
            <w:r>
              <w:rPr>
                <w:rStyle w:val="affff7"/>
                <w:smallCaps w:val="0"/>
                <w:color w:val="auto"/>
              </w:rPr>
              <w:t>（</w:t>
            </w:r>
            <w:r w:rsidRPr="00F57A31">
              <w:rPr>
                <w:rStyle w:val="affff7"/>
                <w:smallCaps w:val="0"/>
                <w:color w:val="auto"/>
              </w:rPr>
              <w:t>オペレーティングシステム、ネットワークインフラストラクチャデバイスなど</w:t>
            </w:r>
            <w:r>
              <w:rPr>
                <w:rStyle w:val="affff7"/>
                <w:smallCaps w:val="0"/>
                <w:color w:val="auto"/>
              </w:rPr>
              <w:t>）</w:t>
            </w:r>
            <w:r w:rsidRPr="00F57A31">
              <w:rPr>
                <w:rStyle w:val="affff7"/>
                <w:smallCaps w:val="0"/>
                <w:color w:val="auto"/>
              </w:rPr>
              <w:t>は、自動的に封じ込めアクションを実行する。</w:t>
            </w:r>
          </w:p>
        </w:tc>
      </w:tr>
      <w:tr w:rsidR="00B87C2B" w:rsidRPr="00F57A31" w14:paraId="2F7F9A87" w14:textId="77777777">
        <w:trPr>
          <w:trHeight w:val="716"/>
        </w:trPr>
        <w:tc>
          <w:tcPr>
            <w:tcW w:w="1555" w:type="dxa"/>
            <w:vMerge/>
            <w:shd w:val="clear" w:color="auto" w:fill="FFC1C1"/>
            <w:noWrap/>
            <w:hideMark/>
          </w:tcPr>
          <w:p w14:paraId="43BAD811" w14:textId="77777777" w:rsidR="00B87C2B" w:rsidRPr="00F57A31" w:rsidRDefault="00B87C2B">
            <w:pPr>
              <w:pStyle w:val="affff3"/>
              <w:rPr>
                <w:rStyle w:val="affff7"/>
                <w:smallCaps w:val="0"/>
                <w:color w:val="auto"/>
              </w:rPr>
            </w:pPr>
          </w:p>
        </w:tc>
        <w:tc>
          <w:tcPr>
            <w:tcW w:w="1842" w:type="dxa"/>
            <w:vMerge/>
            <w:shd w:val="clear" w:color="auto" w:fill="auto"/>
            <w:hideMark/>
          </w:tcPr>
          <w:p w14:paraId="71FFDB64" w14:textId="77777777" w:rsidR="00B87C2B" w:rsidRPr="00F57A31" w:rsidRDefault="00B87C2B">
            <w:pPr>
              <w:pStyle w:val="affff3"/>
              <w:rPr>
                <w:rStyle w:val="affff7"/>
                <w:smallCaps w:val="0"/>
                <w:color w:val="auto"/>
              </w:rPr>
            </w:pPr>
          </w:p>
        </w:tc>
        <w:tc>
          <w:tcPr>
            <w:tcW w:w="2410" w:type="dxa"/>
            <w:vMerge/>
            <w:shd w:val="clear" w:color="auto" w:fill="auto"/>
            <w:hideMark/>
          </w:tcPr>
          <w:p w14:paraId="7F9075A6" w14:textId="77777777" w:rsidR="00B87C2B" w:rsidRPr="00F57A31" w:rsidRDefault="00B87C2B">
            <w:pPr>
              <w:pStyle w:val="affff3"/>
              <w:rPr>
                <w:rStyle w:val="affff7"/>
                <w:smallCaps w:val="0"/>
                <w:color w:val="auto"/>
              </w:rPr>
            </w:pPr>
          </w:p>
        </w:tc>
        <w:tc>
          <w:tcPr>
            <w:tcW w:w="4542" w:type="dxa"/>
            <w:shd w:val="clear" w:color="auto" w:fill="auto"/>
            <w:hideMark/>
          </w:tcPr>
          <w:p w14:paraId="63FE57EA" w14:textId="77777777" w:rsidR="00B87C2B" w:rsidRPr="00F57A31" w:rsidRDefault="00B87C2B">
            <w:pPr>
              <w:pStyle w:val="affff3"/>
              <w:rPr>
                <w:rStyle w:val="affff7"/>
                <w:smallCaps w:val="0"/>
                <w:color w:val="auto"/>
              </w:rPr>
            </w:pPr>
            <w:r w:rsidRPr="00F57A31">
              <w:rPr>
                <w:rStyle w:val="affff7"/>
                <w:smallCaps w:val="0"/>
                <w:color w:val="auto"/>
              </w:rPr>
              <w:t>例2:インシデント対応者が手動で封じ込めアクションを選択して実行できるようにする。</w:t>
            </w:r>
          </w:p>
        </w:tc>
      </w:tr>
      <w:tr w:rsidR="00B87C2B" w:rsidRPr="00F57A31" w14:paraId="1D745D27" w14:textId="77777777">
        <w:trPr>
          <w:trHeight w:val="1079"/>
        </w:trPr>
        <w:tc>
          <w:tcPr>
            <w:tcW w:w="1555" w:type="dxa"/>
            <w:vMerge/>
            <w:shd w:val="clear" w:color="auto" w:fill="FFC1C1"/>
            <w:noWrap/>
            <w:hideMark/>
          </w:tcPr>
          <w:p w14:paraId="4D5803CF" w14:textId="77777777" w:rsidR="00B87C2B" w:rsidRPr="00F57A31" w:rsidRDefault="00B87C2B">
            <w:pPr>
              <w:pStyle w:val="affff3"/>
              <w:rPr>
                <w:rStyle w:val="affff7"/>
                <w:smallCaps w:val="0"/>
                <w:color w:val="auto"/>
              </w:rPr>
            </w:pPr>
          </w:p>
        </w:tc>
        <w:tc>
          <w:tcPr>
            <w:tcW w:w="1842" w:type="dxa"/>
            <w:vMerge/>
            <w:shd w:val="clear" w:color="auto" w:fill="auto"/>
            <w:hideMark/>
          </w:tcPr>
          <w:p w14:paraId="44970313" w14:textId="77777777" w:rsidR="00B87C2B" w:rsidRPr="00F57A31" w:rsidRDefault="00B87C2B">
            <w:pPr>
              <w:pStyle w:val="affff3"/>
              <w:rPr>
                <w:rStyle w:val="affff7"/>
                <w:smallCaps w:val="0"/>
                <w:color w:val="auto"/>
              </w:rPr>
            </w:pPr>
          </w:p>
        </w:tc>
        <w:tc>
          <w:tcPr>
            <w:tcW w:w="2410" w:type="dxa"/>
            <w:vMerge/>
            <w:shd w:val="clear" w:color="auto" w:fill="auto"/>
            <w:hideMark/>
          </w:tcPr>
          <w:p w14:paraId="705DD8CD" w14:textId="77777777" w:rsidR="00B87C2B" w:rsidRPr="00F57A31" w:rsidRDefault="00B87C2B">
            <w:pPr>
              <w:pStyle w:val="affff3"/>
              <w:rPr>
                <w:rStyle w:val="affff7"/>
                <w:smallCaps w:val="0"/>
                <w:color w:val="auto"/>
              </w:rPr>
            </w:pPr>
          </w:p>
        </w:tc>
        <w:tc>
          <w:tcPr>
            <w:tcW w:w="4542" w:type="dxa"/>
            <w:shd w:val="clear" w:color="auto" w:fill="auto"/>
            <w:hideMark/>
          </w:tcPr>
          <w:p w14:paraId="5B5315B3" w14:textId="77777777" w:rsidR="00B87C2B" w:rsidRPr="00F57A31" w:rsidRDefault="00B87C2B">
            <w:pPr>
              <w:pStyle w:val="affff3"/>
              <w:rPr>
                <w:rStyle w:val="affff7"/>
                <w:smallCaps w:val="0"/>
                <w:color w:val="auto"/>
              </w:rPr>
            </w:pPr>
            <w:r w:rsidRPr="00F57A31">
              <w:rPr>
                <w:rStyle w:val="affff7"/>
                <w:smallCaps w:val="0"/>
                <w:color w:val="auto"/>
              </w:rPr>
              <w:t>例3:第三者</w:t>
            </w:r>
            <w:r>
              <w:rPr>
                <w:rStyle w:val="affff7"/>
                <w:smallCaps w:val="0"/>
                <w:color w:val="auto"/>
              </w:rPr>
              <w:t>（</w:t>
            </w:r>
            <w:r w:rsidRPr="00F57A31">
              <w:rPr>
                <w:rStyle w:val="affff7"/>
                <w:smallCaps w:val="0"/>
                <w:color w:val="auto"/>
              </w:rPr>
              <w:t>インターネットサービスプロバイダー、マネージドセキュリティサービスプロバイダーなど</w:t>
            </w:r>
            <w:r>
              <w:rPr>
                <w:rStyle w:val="affff7"/>
                <w:smallCaps w:val="0"/>
                <w:color w:val="auto"/>
              </w:rPr>
              <w:t>）</w:t>
            </w:r>
            <w:r w:rsidRPr="00F57A31">
              <w:rPr>
                <w:rStyle w:val="affff7"/>
                <w:smallCaps w:val="0"/>
                <w:color w:val="auto"/>
              </w:rPr>
              <w:t>が組織に代わって封じ込めアクションを実行できるようにする。</w:t>
            </w:r>
          </w:p>
        </w:tc>
      </w:tr>
      <w:tr w:rsidR="00B87C2B" w:rsidRPr="00F57A31" w14:paraId="07986485" w14:textId="77777777">
        <w:trPr>
          <w:trHeight w:val="818"/>
        </w:trPr>
        <w:tc>
          <w:tcPr>
            <w:tcW w:w="1555" w:type="dxa"/>
            <w:vMerge/>
            <w:shd w:val="clear" w:color="auto" w:fill="FFC1C1"/>
            <w:noWrap/>
            <w:hideMark/>
          </w:tcPr>
          <w:p w14:paraId="142674F1" w14:textId="77777777" w:rsidR="00B87C2B" w:rsidRPr="00F57A31" w:rsidRDefault="00B87C2B">
            <w:pPr>
              <w:pStyle w:val="affff3"/>
              <w:rPr>
                <w:rStyle w:val="affff7"/>
                <w:smallCaps w:val="0"/>
                <w:color w:val="auto"/>
              </w:rPr>
            </w:pPr>
          </w:p>
        </w:tc>
        <w:tc>
          <w:tcPr>
            <w:tcW w:w="1842" w:type="dxa"/>
            <w:vMerge/>
            <w:shd w:val="clear" w:color="auto" w:fill="auto"/>
            <w:hideMark/>
          </w:tcPr>
          <w:p w14:paraId="2260F7E0" w14:textId="77777777" w:rsidR="00B87C2B" w:rsidRPr="00F57A31" w:rsidRDefault="00B87C2B">
            <w:pPr>
              <w:pStyle w:val="affff3"/>
              <w:rPr>
                <w:rStyle w:val="affff7"/>
                <w:smallCaps w:val="0"/>
                <w:color w:val="auto"/>
              </w:rPr>
            </w:pPr>
          </w:p>
        </w:tc>
        <w:tc>
          <w:tcPr>
            <w:tcW w:w="2410" w:type="dxa"/>
            <w:vMerge/>
            <w:shd w:val="clear" w:color="auto" w:fill="auto"/>
            <w:hideMark/>
          </w:tcPr>
          <w:p w14:paraId="7D121A4C" w14:textId="77777777" w:rsidR="00B87C2B" w:rsidRPr="00F57A31" w:rsidRDefault="00B87C2B">
            <w:pPr>
              <w:pStyle w:val="affff3"/>
              <w:rPr>
                <w:rStyle w:val="affff7"/>
                <w:smallCaps w:val="0"/>
                <w:color w:val="auto"/>
              </w:rPr>
            </w:pPr>
          </w:p>
        </w:tc>
        <w:tc>
          <w:tcPr>
            <w:tcW w:w="4542" w:type="dxa"/>
            <w:shd w:val="clear" w:color="auto" w:fill="auto"/>
            <w:hideMark/>
          </w:tcPr>
          <w:p w14:paraId="3A87D237" w14:textId="77777777" w:rsidR="00B87C2B" w:rsidRPr="00F57A31" w:rsidRDefault="00B87C2B">
            <w:pPr>
              <w:pStyle w:val="affff3"/>
              <w:rPr>
                <w:rStyle w:val="affff7"/>
                <w:smallCaps w:val="0"/>
                <w:color w:val="auto"/>
              </w:rPr>
            </w:pPr>
            <w:r w:rsidRPr="00F57A31">
              <w:rPr>
                <w:rStyle w:val="affff7"/>
                <w:smallCaps w:val="0"/>
                <w:color w:val="auto"/>
              </w:rPr>
              <w:br w:type="column"/>
              <w:t>例4:侵害されたエンドポイントを修復仮想ローカルエリアネットワーク</w:t>
            </w:r>
            <w:r>
              <w:rPr>
                <w:rStyle w:val="affff7"/>
                <w:smallCaps w:val="0"/>
                <w:color w:val="auto"/>
              </w:rPr>
              <w:t>（</w:t>
            </w:r>
            <w:r w:rsidRPr="00F57A31">
              <w:rPr>
                <w:rStyle w:val="affff7"/>
                <w:smallCaps w:val="0"/>
                <w:color w:val="auto"/>
              </w:rPr>
              <w:t>VLAN</w:t>
            </w:r>
            <w:r>
              <w:rPr>
                <w:rStyle w:val="affff7"/>
                <w:smallCaps w:val="0"/>
                <w:color w:val="auto"/>
              </w:rPr>
              <w:t>）</w:t>
            </w:r>
            <w:r w:rsidRPr="00F57A31">
              <w:rPr>
                <w:rStyle w:val="affff7"/>
                <w:smallCaps w:val="0"/>
                <w:color w:val="auto"/>
              </w:rPr>
              <w:t>に自動的に転送する。</w:t>
            </w:r>
          </w:p>
        </w:tc>
      </w:tr>
      <w:tr w:rsidR="00B87C2B" w:rsidRPr="00F57A31" w14:paraId="38A88EF1" w14:textId="77777777">
        <w:trPr>
          <w:trHeight w:val="1295"/>
        </w:trPr>
        <w:tc>
          <w:tcPr>
            <w:tcW w:w="1555" w:type="dxa"/>
            <w:vMerge/>
            <w:shd w:val="clear" w:color="auto" w:fill="FFC1C1"/>
            <w:noWrap/>
            <w:hideMark/>
          </w:tcPr>
          <w:p w14:paraId="7C55024D"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644648D2"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77647C13" w14:textId="77777777" w:rsidR="00B87C2B" w:rsidRPr="00F57A31" w:rsidRDefault="00B87C2B">
            <w:pPr>
              <w:pStyle w:val="affff3"/>
              <w:rPr>
                <w:rStyle w:val="affff7"/>
                <w:smallCaps w:val="0"/>
                <w:color w:val="auto"/>
              </w:rPr>
            </w:pPr>
            <w:r w:rsidRPr="00F57A31">
              <w:rPr>
                <w:rStyle w:val="affff7"/>
                <w:smallCaps w:val="0"/>
                <w:color w:val="auto"/>
              </w:rPr>
              <w:br w:type="column"/>
              <w:t>RS.MI-02:インシデント</w:t>
            </w:r>
            <w:r>
              <w:rPr>
                <w:rStyle w:val="affff7"/>
                <w:rFonts w:hint="eastAsia"/>
                <w:smallCaps w:val="0"/>
                <w:color w:val="auto"/>
              </w:rPr>
              <w:t>を根絶する。</w:t>
            </w:r>
          </w:p>
        </w:tc>
        <w:tc>
          <w:tcPr>
            <w:tcW w:w="4542" w:type="dxa"/>
            <w:shd w:val="clear" w:color="auto" w:fill="auto"/>
            <w:hideMark/>
          </w:tcPr>
          <w:p w14:paraId="64F8D24C" w14:textId="77777777" w:rsidR="00B87C2B" w:rsidRPr="00F57A31" w:rsidRDefault="00B87C2B">
            <w:pPr>
              <w:pStyle w:val="affff3"/>
              <w:rPr>
                <w:rStyle w:val="affff7"/>
                <w:smallCaps w:val="0"/>
                <w:color w:val="auto"/>
              </w:rPr>
            </w:pPr>
            <w:r w:rsidRPr="00F57A31">
              <w:rPr>
                <w:rStyle w:val="affff7"/>
                <w:smallCaps w:val="0"/>
                <w:color w:val="auto"/>
              </w:rPr>
              <w:br w:type="column"/>
              <w:t>例1:サイバーセキュリティ技術と他の技術</w:t>
            </w:r>
            <w:r>
              <w:rPr>
                <w:rStyle w:val="affff7"/>
                <w:smallCaps w:val="0"/>
                <w:color w:val="auto"/>
              </w:rPr>
              <w:t>（</w:t>
            </w:r>
            <w:r w:rsidRPr="00F57A31">
              <w:rPr>
                <w:rStyle w:val="affff7"/>
                <w:smallCaps w:val="0"/>
                <w:color w:val="auto"/>
              </w:rPr>
              <w:t>オペレーティングシステム、ネットワークインフラストラクチャデバイスなど</w:t>
            </w:r>
            <w:r>
              <w:rPr>
                <w:rStyle w:val="affff7"/>
                <w:smallCaps w:val="0"/>
                <w:color w:val="auto"/>
              </w:rPr>
              <w:t>）</w:t>
            </w:r>
            <w:r w:rsidRPr="00F57A31">
              <w:rPr>
                <w:rStyle w:val="affff7"/>
                <w:smallCaps w:val="0"/>
                <w:color w:val="auto"/>
              </w:rPr>
              <w:t>のサイバーセキュリティ機能は、自動的に根絶アクションを実行する。</w:t>
            </w:r>
          </w:p>
        </w:tc>
      </w:tr>
      <w:tr w:rsidR="00B87C2B" w:rsidRPr="00F57A31" w14:paraId="1FF5F131" w14:textId="77777777">
        <w:trPr>
          <w:trHeight w:val="538"/>
        </w:trPr>
        <w:tc>
          <w:tcPr>
            <w:tcW w:w="1555" w:type="dxa"/>
            <w:vMerge/>
            <w:shd w:val="clear" w:color="auto" w:fill="FFC1C1"/>
            <w:noWrap/>
            <w:hideMark/>
          </w:tcPr>
          <w:p w14:paraId="35808B84" w14:textId="77777777" w:rsidR="00B87C2B" w:rsidRPr="00F57A31" w:rsidRDefault="00B87C2B">
            <w:pPr>
              <w:pStyle w:val="affff3"/>
              <w:rPr>
                <w:rStyle w:val="affff7"/>
                <w:smallCaps w:val="0"/>
                <w:color w:val="auto"/>
              </w:rPr>
            </w:pPr>
          </w:p>
        </w:tc>
        <w:tc>
          <w:tcPr>
            <w:tcW w:w="1842" w:type="dxa"/>
            <w:vMerge/>
            <w:shd w:val="clear" w:color="auto" w:fill="auto"/>
            <w:hideMark/>
          </w:tcPr>
          <w:p w14:paraId="1F752A3C" w14:textId="77777777" w:rsidR="00B87C2B" w:rsidRPr="00F57A31" w:rsidRDefault="00B87C2B">
            <w:pPr>
              <w:pStyle w:val="affff3"/>
              <w:rPr>
                <w:rStyle w:val="affff7"/>
                <w:smallCaps w:val="0"/>
                <w:color w:val="auto"/>
              </w:rPr>
            </w:pPr>
          </w:p>
        </w:tc>
        <w:tc>
          <w:tcPr>
            <w:tcW w:w="2410" w:type="dxa"/>
            <w:vMerge/>
            <w:shd w:val="clear" w:color="auto" w:fill="auto"/>
            <w:hideMark/>
          </w:tcPr>
          <w:p w14:paraId="6CE20D1F" w14:textId="77777777" w:rsidR="00B87C2B" w:rsidRPr="00F57A31" w:rsidRDefault="00B87C2B">
            <w:pPr>
              <w:pStyle w:val="affff3"/>
              <w:rPr>
                <w:rStyle w:val="affff7"/>
                <w:smallCaps w:val="0"/>
                <w:color w:val="auto"/>
              </w:rPr>
            </w:pPr>
          </w:p>
        </w:tc>
        <w:tc>
          <w:tcPr>
            <w:tcW w:w="4542" w:type="dxa"/>
            <w:shd w:val="clear" w:color="auto" w:fill="auto"/>
            <w:hideMark/>
          </w:tcPr>
          <w:p w14:paraId="371E497C" w14:textId="77777777" w:rsidR="00B87C2B" w:rsidRPr="00F57A31" w:rsidRDefault="00B87C2B">
            <w:pPr>
              <w:pStyle w:val="affff3"/>
              <w:rPr>
                <w:rStyle w:val="affff7"/>
                <w:smallCaps w:val="0"/>
                <w:color w:val="auto"/>
              </w:rPr>
            </w:pPr>
            <w:r w:rsidRPr="00F57A31">
              <w:rPr>
                <w:rStyle w:val="affff7"/>
                <w:smallCaps w:val="0"/>
                <w:color w:val="auto"/>
              </w:rPr>
              <w:br w:type="column"/>
              <w:t>例2:インシデント対応者が手動で根絶アクションを選択して実行できるようにする。</w:t>
            </w:r>
          </w:p>
        </w:tc>
      </w:tr>
      <w:tr w:rsidR="00B87C2B" w:rsidRPr="00F57A31" w14:paraId="4C120986" w14:textId="77777777">
        <w:trPr>
          <w:trHeight w:val="435"/>
        </w:trPr>
        <w:tc>
          <w:tcPr>
            <w:tcW w:w="1555" w:type="dxa"/>
            <w:vMerge/>
            <w:shd w:val="clear" w:color="auto" w:fill="FFC1C1"/>
            <w:noWrap/>
            <w:hideMark/>
          </w:tcPr>
          <w:p w14:paraId="3932A1CB" w14:textId="77777777" w:rsidR="00B87C2B" w:rsidRPr="00F57A31" w:rsidRDefault="00B87C2B">
            <w:pPr>
              <w:pStyle w:val="affff3"/>
              <w:rPr>
                <w:rStyle w:val="affff7"/>
                <w:smallCaps w:val="0"/>
                <w:color w:val="auto"/>
              </w:rPr>
            </w:pPr>
          </w:p>
        </w:tc>
        <w:tc>
          <w:tcPr>
            <w:tcW w:w="1842" w:type="dxa"/>
            <w:vMerge/>
            <w:shd w:val="clear" w:color="auto" w:fill="auto"/>
            <w:hideMark/>
          </w:tcPr>
          <w:p w14:paraId="6675BD0A" w14:textId="77777777" w:rsidR="00B87C2B" w:rsidRPr="00F57A31" w:rsidRDefault="00B87C2B">
            <w:pPr>
              <w:pStyle w:val="affff3"/>
              <w:rPr>
                <w:rStyle w:val="affff7"/>
                <w:smallCaps w:val="0"/>
                <w:color w:val="auto"/>
              </w:rPr>
            </w:pPr>
          </w:p>
        </w:tc>
        <w:tc>
          <w:tcPr>
            <w:tcW w:w="2410" w:type="dxa"/>
            <w:vMerge/>
            <w:shd w:val="clear" w:color="auto" w:fill="auto"/>
            <w:hideMark/>
          </w:tcPr>
          <w:p w14:paraId="4DE20FBC" w14:textId="77777777" w:rsidR="00B87C2B" w:rsidRPr="00F57A31" w:rsidRDefault="00B87C2B">
            <w:pPr>
              <w:pStyle w:val="affff3"/>
              <w:rPr>
                <w:rStyle w:val="affff7"/>
                <w:smallCaps w:val="0"/>
                <w:color w:val="auto"/>
              </w:rPr>
            </w:pPr>
          </w:p>
        </w:tc>
        <w:tc>
          <w:tcPr>
            <w:tcW w:w="4542" w:type="dxa"/>
            <w:shd w:val="clear" w:color="auto" w:fill="auto"/>
            <w:hideMark/>
          </w:tcPr>
          <w:p w14:paraId="748276BC" w14:textId="77777777" w:rsidR="00B87C2B" w:rsidRPr="00F57A31" w:rsidRDefault="00B87C2B">
            <w:pPr>
              <w:pStyle w:val="affff3"/>
              <w:rPr>
                <w:rStyle w:val="affff7"/>
                <w:smallCaps w:val="0"/>
                <w:color w:val="auto"/>
              </w:rPr>
            </w:pPr>
            <w:r w:rsidRPr="00F57A31">
              <w:rPr>
                <w:rStyle w:val="affff7"/>
                <w:smallCaps w:val="0"/>
                <w:color w:val="auto"/>
              </w:rPr>
              <w:br w:type="column"/>
              <w:t>例3:第三者</w:t>
            </w:r>
            <w:r>
              <w:rPr>
                <w:rStyle w:val="affff7"/>
                <w:smallCaps w:val="0"/>
                <w:color w:val="auto"/>
              </w:rPr>
              <w:t>（</w:t>
            </w:r>
            <w:r w:rsidRPr="00F57A31">
              <w:rPr>
                <w:rStyle w:val="affff7"/>
                <w:smallCaps w:val="0"/>
                <w:color w:val="auto"/>
              </w:rPr>
              <w:t>マネージドセキュリティサービスプロバイダーなど</w:t>
            </w:r>
            <w:r>
              <w:rPr>
                <w:rStyle w:val="affff7"/>
                <w:smallCaps w:val="0"/>
                <w:color w:val="auto"/>
              </w:rPr>
              <w:t>）</w:t>
            </w:r>
            <w:r w:rsidRPr="00F57A31">
              <w:rPr>
                <w:rStyle w:val="affff7"/>
                <w:smallCaps w:val="0"/>
                <w:color w:val="auto"/>
              </w:rPr>
              <w:t>が組織に代わって根絶アクションを実行できるようにする。</w:t>
            </w:r>
          </w:p>
        </w:tc>
      </w:tr>
      <w:tr w:rsidR="00B87C2B" w:rsidRPr="00F57A31" w14:paraId="6962CA3D" w14:textId="77777777">
        <w:trPr>
          <w:trHeight w:val="435"/>
        </w:trPr>
        <w:tc>
          <w:tcPr>
            <w:tcW w:w="1555" w:type="dxa"/>
            <w:vMerge/>
            <w:shd w:val="clear" w:color="auto" w:fill="FFC1C1"/>
            <w:noWrap/>
          </w:tcPr>
          <w:p w14:paraId="6B044400" w14:textId="77777777" w:rsidR="00B87C2B" w:rsidRPr="00F57A31" w:rsidRDefault="00B87C2B">
            <w:pPr>
              <w:pStyle w:val="affff3"/>
              <w:rPr>
                <w:rStyle w:val="affff7"/>
                <w:smallCaps w:val="0"/>
                <w:color w:val="auto"/>
              </w:rPr>
            </w:pPr>
          </w:p>
        </w:tc>
        <w:tc>
          <w:tcPr>
            <w:tcW w:w="1842" w:type="dxa"/>
            <w:vMerge/>
            <w:shd w:val="clear" w:color="auto" w:fill="auto"/>
          </w:tcPr>
          <w:p w14:paraId="1DB1AA8A" w14:textId="77777777" w:rsidR="00B87C2B" w:rsidRPr="00F57A31" w:rsidRDefault="00B87C2B">
            <w:pPr>
              <w:pStyle w:val="affff3"/>
              <w:rPr>
                <w:rStyle w:val="affff7"/>
                <w:smallCaps w:val="0"/>
                <w:color w:val="auto"/>
              </w:rPr>
            </w:pPr>
          </w:p>
        </w:tc>
        <w:tc>
          <w:tcPr>
            <w:tcW w:w="2410" w:type="dxa"/>
            <w:shd w:val="clear" w:color="auto" w:fill="auto"/>
          </w:tcPr>
          <w:p w14:paraId="43E83165" w14:textId="77777777" w:rsidR="00B87C2B" w:rsidRPr="00F57A31" w:rsidRDefault="00B87C2B">
            <w:pPr>
              <w:pStyle w:val="affff3"/>
              <w:rPr>
                <w:rStyle w:val="affff7"/>
                <w:smallCaps w:val="0"/>
                <w:color w:val="auto"/>
              </w:rPr>
            </w:pPr>
            <w:r w:rsidRPr="00F57A31">
              <w:rPr>
                <w:rStyle w:val="affff7"/>
                <w:smallCaps w:val="0"/>
                <w:color w:val="auto"/>
              </w:rPr>
              <w:t>RS.MI-0</w:t>
            </w:r>
            <w:r>
              <w:rPr>
                <w:rStyle w:val="affff7"/>
                <w:rFonts w:hint="eastAsia"/>
                <w:smallCaps w:val="0"/>
                <w:color w:val="auto"/>
              </w:rPr>
              <w:t>3</w:t>
            </w:r>
            <w:r w:rsidRPr="00F57A31">
              <w:rPr>
                <w:rStyle w:val="affff7"/>
                <w:smallCaps w:val="0"/>
                <w:color w:val="auto"/>
              </w:rPr>
              <w:t>:</w:t>
            </w:r>
            <w:r>
              <w:rPr>
                <w:rStyle w:val="affff7"/>
                <w:rFonts w:hint="eastAsia"/>
                <w:smallCaps w:val="0"/>
                <w:color w:val="auto"/>
              </w:rPr>
              <w:t>[ID.RA-06に編入する。]</w:t>
            </w:r>
          </w:p>
        </w:tc>
        <w:tc>
          <w:tcPr>
            <w:tcW w:w="4542" w:type="dxa"/>
            <w:shd w:val="clear" w:color="auto" w:fill="auto"/>
          </w:tcPr>
          <w:p w14:paraId="3DBBD18C" w14:textId="77777777" w:rsidR="00B87C2B" w:rsidRPr="00F57A31" w:rsidRDefault="00B87C2B">
            <w:pPr>
              <w:pStyle w:val="affff3"/>
              <w:rPr>
                <w:rStyle w:val="affff7"/>
                <w:smallCaps w:val="0"/>
                <w:color w:val="auto"/>
              </w:rPr>
            </w:pPr>
          </w:p>
        </w:tc>
      </w:tr>
      <w:tr w:rsidR="00B87C2B" w:rsidRPr="00F57A31" w14:paraId="4C3C870E" w14:textId="77777777">
        <w:trPr>
          <w:trHeight w:val="435"/>
        </w:trPr>
        <w:tc>
          <w:tcPr>
            <w:tcW w:w="1555" w:type="dxa"/>
            <w:vMerge/>
            <w:shd w:val="clear" w:color="auto" w:fill="FFC1C1"/>
            <w:noWrap/>
          </w:tcPr>
          <w:p w14:paraId="0DF572F6" w14:textId="77777777" w:rsidR="00B87C2B" w:rsidRPr="00F57A31" w:rsidRDefault="00B87C2B">
            <w:pPr>
              <w:pStyle w:val="affff3"/>
              <w:rPr>
                <w:rStyle w:val="affff7"/>
                <w:smallCaps w:val="0"/>
                <w:color w:val="auto"/>
              </w:rPr>
            </w:pPr>
          </w:p>
        </w:tc>
        <w:tc>
          <w:tcPr>
            <w:tcW w:w="1842" w:type="dxa"/>
            <w:shd w:val="clear" w:color="auto" w:fill="auto"/>
          </w:tcPr>
          <w:p w14:paraId="1C47F0F4" w14:textId="77777777" w:rsidR="00B87C2B" w:rsidRPr="00F57A31" w:rsidRDefault="00B87C2B">
            <w:pPr>
              <w:pStyle w:val="affff3"/>
              <w:rPr>
                <w:rStyle w:val="affff7"/>
                <w:smallCaps w:val="0"/>
                <w:color w:val="auto"/>
              </w:rPr>
            </w:pPr>
            <w:r w:rsidRPr="00212856">
              <w:rPr>
                <w:rStyle w:val="affff7"/>
                <w:rFonts w:hint="eastAsia"/>
                <w:smallCaps w:val="0"/>
                <w:color w:val="auto"/>
              </w:rPr>
              <w:t>対応計画</w:t>
            </w:r>
            <w:r>
              <w:rPr>
                <w:rStyle w:val="affff7"/>
                <w:smallCaps w:val="0"/>
                <w:color w:val="auto"/>
              </w:rPr>
              <w:t>（</w:t>
            </w:r>
            <w:r w:rsidRPr="00212856">
              <w:rPr>
                <w:rStyle w:val="affff7"/>
                <w:smallCaps w:val="0"/>
                <w:color w:val="auto"/>
              </w:rPr>
              <w:t>RS.RP</w:t>
            </w:r>
            <w:r>
              <w:rPr>
                <w:rStyle w:val="affff7"/>
                <w:smallCaps w:val="0"/>
                <w:color w:val="auto"/>
              </w:rPr>
              <w:t>）</w:t>
            </w:r>
            <w:r w:rsidRPr="00212856">
              <w:rPr>
                <w:rStyle w:val="affff7"/>
                <w:smallCaps w:val="0"/>
                <w:color w:val="auto"/>
              </w:rPr>
              <w:t>:[</w:t>
            </w:r>
            <w:r>
              <w:rPr>
                <w:rStyle w:val="affff7"/>
                <w:rFonts w:hint="eastAsia"/>
                <w:smallCaps w:val="0"/>
                <w:color w:val="auto"/>
              </w:rPr>
              <w:t>撤回</w:t>
            </w:r>
            <w:r w:rsidRPr="00212856">
              <w:rPr>
                <w:rStyle w:val="affff7"/>
                <w:smallCaps w:val="0"/>
                <w:color w:val="auto"/>
              </w:rPr>
              <w:t>:RS</w:t>
            </w:r>
            <w:r>
              <w:rPr>
                <w:rStyle w:val="affff7"/>
                <w:rFonts w:hint="eastAsia"/>
                <w:smallCaps w:val="0"/>
                <w:color w:val="auto"/>
              </w:rPr>
              <w:t>.MA</w:t>
            </w:r>
            <w:r w:rsidRPr="00212856">
              <w:rPr>
                <w:rStyle w:val="affff7"/>
                <w:smallCaps w:val="0"/>
                <w:color w:val="auto"/>
              </w:rPr>
              <w:t>に編入</w:t>
            </w:r>
            <w:r>
              <w:rPr>
                <w:rStyle w:val="affff7"/>
                <w:rFonts w:hint="eastAsia"/>
                <w:smallCaps w:val="0"/>
                <w:color w:val="auto"/>
              </w:rPr>
              <w:t>する。</w:t>
            </w:r>
            <w:r w:rsidRPr="00212856">
              <w:rPr>
                <w:rStyle w:val="affff7"/>
                <w:smallCaps w:val="0"/>
                <w:color w:val="auto"/>
              </w:rPr>
              <w:t>]</w:t>
            </w:r>
          </w:p>
        </w:tc>
        <w:tc>
          <w:tcPr>
            <w:tcW w:w="2410" w:type="dxa"/>
            <w:shd w:val="clear" w:color="auto" w:fill="auto"/>
          </w:tcPr>
          <w:p w14:paraId="0EF39337" w14:textId="77777777" w:rsidR="00B87C2B" w:rsidRPr="00F57A31" w:rsidRDefault="00B87C2B">
            <w:pPr>
              <w:pStyle w:val="affff3"/>
              <w:rPr>
                <w:rStyle w:val="affff7"/>
                <w:smallCaps w:val="0"/>
                <w:color w:val="auto"/>
              </w:rPr>
            </w:pPr>
            <w:r>
              <w:rPr>
                <w:rStyle w:val="affff7"/>
                <w:rFonts w:hint="eastAsia"/>
                <w:smallCaps w:val="0"/>
                <w:color w:val="auto"/>
              </w:rPr>
              <w:t>RS.RP-01:[撤回:RS.MA-01に編入する。]</w:t>
            </w:r>
          </w:p>
        </w:tc>
        <w:tc>
          <w:tcPr>
            <w:tcW w:w="4542" w:type="dxa"/>
            <w:shd w:val="clear" w:color="auto" w:fill="auto"/>
          </w:tcPr>
          <w:p w14:paraId="31635EE7" w14:textId="77777777" w:rsidR="00B87C2B" w:rsidRPr="00F57A31" w:rsidRDefault="00B87C2B">
            <w:pPr>
              <w:pStyle w:val="affff3"/>
              <w:rPr>
                <w:rStyle w:val="affff7"/>
                <w:smallCaps w:val="0"/>
                <w:color w:val="auto"/>
              </w:rPr>
            </w:pPr>
          </w:p>
        </w:tc>
      </w:tr>
      <w:tr w:rsidR="00B87C2B" w:rsidRPr="00F57A31" w14:paraId="402748F4" w14:textId="77777777">
        <w:trPr>
          <w:trHeight w:val="435"/>
        </w:trPr>
        <w:tc>
          <w:tcPr>
            <w:tcW w:w="1555" w:type="dxa"/>
            <w:vMerge/>
            <w:shd w:val="clear" w:color="auto" w:fill="FFC1C1"/>
            <w:noWrap/>
          </w:tcPr>
          <w:p w14:paraId="4915F455" w14:textId="77777777" w:rsidR="00B87C2B" w:rsidRPr="00F57A31" w:rsidRDefault="00B87C2B">
            <w:pPr>
              <w:pStyle w:val="affff3"/>
              <w:rPr>
                <w:rStyle w:val="affff7"/>
                <w:smallCaps w:val="0"/>
                <w:color w:val="auto"/>
              </w:rPr>
            </w:pPr>
          </w:p>
        </w:tc>
        <w:tc>
          <w:tcPr>
            <w:tcW w:w="1842" w:type="dxa"/>
            <w:vMerge w:val="restart"/>
            <w:shd w:val="clear" w:color="auto" w:fill="auto"/>
          </w:tcPr>
          <w:p w14:paraId="6A4B4F52" w14:textId="77777777" w:rsidR="00B87C2B" w:rsidRPr="00F57A31" w:rsidRDefault="00B87C2B">
            <w:pPr>
              <w:pStyle w:val="affff3"/>
              <w:rPr>
                <w:rStyle w:val="affff7"/>
                <w:smallCaps w:val="0"/>
                <w:color w:val="auto"/>
              </w:rPr>
            </w:pPr>
            <w:r w:rsidRPr="00B17325">
              <w:rPr>
                <w:rStyle w:val="affff7"/>
                <w:rFonts w:hint="eastAsia"/>
                <w:smallCaps w:val="0"/>
                <w:color w:val="auto"/>
              </w:rPr>
              <w:t>改善点</w:t>
            </w:r>
            <w:r>
              <w:rPr>
                <w:rStyle w:val="affff7"/>
                <w:smallCaps w:val="0"/>
                <w:color w:val="auto"/>
              </w:rPr>
              <w:t>（</w:t>
            </w:r>
            <w:r w:rsidRPr="00B17325">
              <w:rPr>
                <w:rStyle w:val="affff7"/>
                <w:smallCaps w:val="0"/>
                <w:color w:val="auto"/>
              </w:rPr>
              <w:t>RS.IM</w:t>
            </w:r>
            <w:r>
              <w:rPr>
                <w:rStyle w:val="affff7"/>
                <w:smallCaps w:val="0"/>
                <w:color w:val="auto"/>
              </w:rPr>
              <w:t>）</w:t>
            </w:r>
            <w:r w:rsidRPr="00B17325">
              <w:rPr>
                <w:rStyle w:val="affff7"/>
                <w:smallCaps w:val="0"/>
                <w:color w:val="auto"/>
              </w:rPr>
              <w:t>:[</w:t>
            </w:r>
            <w:r>
              <w:rPr>
                <w:rStyle w:val="affff7"/>
                <w:rFonts w:hint="eastAsia"/>
                <w:smallCaps w:val="0"/>
                <w:color w:val="auto"/>
              </w:rPr>
              <w:t>撤回</w:t>
            </w:r>
            <w:r w:rsidRPr="00B17325">
              <w:rPr>
                <w:rStyle w:val="affff7"/>
                <w:smallCaps w:val="0"/>
                <w:color w:val="auto"/>
              </w:rPr>
              <w:t>:ID.IMに編入</w:t>
            </w:r>
            <w:r>
              <w:rPr>
                <w:rStyle w:val="affff7"/>
                <w:rFonts w:hint="eastAsia"/>
                <w:smallCaps w:val="0"/>
                <w:color w:val="auto"/>
              </w:rPr>
              <w:t>する。</w:t>
            </w:r>
            <w:r w:rsidRPr="00B17325">
              <w:rPr>
                <w:rStyle w:val="affff7"/>
                <w:smallCaps w:val="0"/>
                <w:color w:val="auto"/>
              </w:rPr>
              <w:t>]</w:t>
            </w:r>
          </w:p>
        </w:tc>
        <w:tc>
          <w:tcPr>
            <w:tcW w:w="2410" w:type="dxa"/>
            <w:shd w:val="clear" w:color="auto" w:fill="auto"/>
          </w:tcPr>
          <w:p w14:paraId="662EF2F3" w14:textId="77777777" w:rsidR="00B87C2B" w:rsidRPr="00F57A31" w:rsidRDefault="00B87C2B">
            <w:pPr>
              <w:pStyle w:val="affff3"/>
              <w:rPr>
                <w:rStyle w:val="affff7"/>
                <w:smallCaps w:val="0"/>
                <w:color w:val="auto"/>
              </w:rPr>
            </w:pPr>
            <w:r>
              <w:rPr>
                <w:rStyle w:val="affff7"/>
                <w:rFonts w:hint="eastAsia"/>
                <w:smallCaps w:val="0"/>
                <w:color w:val="auto"/>
              </w:rPr>
              <w:t>RS.IM-01:[撤回:ID.IM-03、ID.IM-04に編入する。]</w:t>
            </w:r>
          </w:p>
        </w:tc>
        <w:tc>
          <w:tcPr>
            <w:tcW w:w="4542" w:type="dxa"/>
            <w:shd w:val="clear" w:color="auto" w:fill="auto"/>
          </w:tcPr>
          <w:p w14:paraId="322B3F47" w14:textId="77777777" w:rsidR="00B87C2B" w:rsidRPr="00F57A31" w:rsidRDefault="00B87C2B">
            <w:pPr>
              <w:pStyle w:val="affff3"/>
              <w:rPr>
                <w:rStyle w:val="affff7"/>
                <w:smallCaps w:val="0"/>
                <w:color w:val="auto"/>
              </w:rPr>
            </w:pPr>
          </w:p>
        </w:tc>
      </w:tr>
      <w:tr w:rsidR="00B87C2B" w:rsidRPr="00F57A31" w14:paraId="1EA8CC8C" w14:textId="77777777">
        <w:trPr>
          <w:trHeight w:val="435"/>
        </w:trPr>
        <w:tc>
          <w:tcPr>
            <w:tcW w:w="1555" w:type="dxa"/>
            <w:vMerge/>
            <w:shd w:val="clear" w:color="auto" w:fill="FFC1C1"/>
            <w:noWrap/>
          </w:tcPr>
          <w:p w14:paraId="3E26A164" w14:textId="77777777" w:rsidR="00B87C2B" w:rsidRPr="00F57A31" w:rsidRDefault="00B87C2B">
            <w:pPr>
              <w:pStyle w:val="affff3"/>
              <w:rPr>
                <w:rStyle w:val="affff7"/>
                <w:smallCaps w:val="0"/>
                <w:color w:val="auto"/>
              </w:rPr>
            </w:pPr>
          </w:p>
        </w:tc>
        <w:tc>
          <w:tcPr>
            <w:tcW w:w="1842" w:type="dxa"/>
            <w:vMerge/>
            <w:shd w:val="clear" w:color="auto" w:fill="auto"/>
          </w:tcPr>
          <w:p w14:paraId="6B0A509E" w14:textId="77777777" w:rsidR="00B87C2B" w:rsidRPr="00F57A31" w:rsidRDefault="00B87C2B">
            <w:pPr>
              <w:pStyle w:val="affff3"/>
              <w:rPr>
                <w:rStyle w:val="affff7"/>
                <w:smallCaps w:val="0"/>
                <w:color w:val="auto"/>
              </w:rPr>
            </w:pPr>
          </w:p>
        </w:tc>
        <w:tc>
          <w:tcPr>
            <w:tcW w:w="2410" w:type="dxa"/>
            <w:shd w:val="clear" w:color="auto" w:fill="auto"/>
          </w:tcPr>
          <w:p w14:paraId="05C3AEB2" w14:textId="77777777" w:rsidR="00B87C2B" w:rsidRPr="00F57A31" w:rsidRDefault="00B87C2B">
            <w:pPr>
              <w:pStyle w:val="affff3"/>
              <w:rPr>
                <w:rStyle w:val="affff7"/>
                <w:smallCaps w:val="0"/>
                <w:color w:val="auto"/>
              </w:rPr>
            </w:pPr>
            <w:r>
              <w:rPr>
                <w:rStyle w:val="affff7"/>
                <w:rFonts w:hint="eastAsia"/>
                <w:smallCaps w:val="0"/>
                <w:color w:val="auto"/>
              </w:rPr>
              <w:t>RS.IM-02:[撤回:ID.IM-03に編入する。]</w:t>
            </w:r>
          </w:p>
        </w:tc>
        <w:tc>
          <w:tcPr>
            <w:tcW w:w="4542" w:type="dxa"/>
            <w:shd w:val="clear" w:color="auto" w:fill="auto"/>
          </w:tcPr>
          <w:p w14:paraId="3F11885A" w14:textId="77777777" w:rsidR="00B87C2B" w:rsidRPr="00F57A31" w:rsidRDefault="00B87C2B">
            <w:pPr>
              <w:pStyle w:val="affff3"/>
              <w:rPr>
                <w:rStyle w:val="affff7"/>
                <w:smallCaps w:val="0"/>
                <w:color w:val="auto"/>
              </w:rPr>
            </w:pPr>
          </w:p>
        </w:tc>
      </w:tr>
      <w:tr w:rsidR="00B87C2B" w:rsidRPr="00F57A31" w14:paraId="5851D557" w14:textId="77777777">
        <w:trPr>
          <w:trHeight w:val="714"/>
        </w:trPr>
        <w:tc>
          <w:tcPr>
            <w:tcW w:w="1555" w:type="dxa"/>
            <w:vMerge w:val="restart"/>
            <w:shd w:val="clear" w:color="auto" w:fill="D9F2D0" w:themeFill="accent6" w:themeFillTint="33"/>
            <w:hideMark/>
          </w:tcPr>
          <w:p w14:paraId="4CBBE742" w14:textId="77777777" w:rsidR="00B87C2B" w:rsidRPr="00F57A31" w:rsidRDefault="00B87C2B">
            <w:pPr>
              <w:pStyle w:val="affff3"/>
              <w:rPr>
                <w:rStyle w:val="affff7"/>
                <w:smallCaps w:val="0"/>
                <w:color w:val="auto"/>
              </w:rPr>
            </w:pPr>
            <w:r w:rsidRPr="00F57A31">
              <w:rPr>
                <w:rStyle w:val="affff7"/>
                <w:smallCaps w:val="0"/>
                <w:color w:val="auto"/>
              </w:rPr>
              <w:t>復旧（RC）:サイバーセキュリティインシデントの影響を受けた資産や業務を復旧させる。</w:t>
            </w:r>
          </w:p>
        </w:tc>
        <w:tc>
          <w:tcPr>
            <w:tcW w:w="1842" w:type="dxa"/>
            <w:vMerge w:val="restart"/>
            <w:shd w:val="clear" w:color="auto" w:fill="auto"/>
            <w:hideMark/>
          </w:tcPr>
          <w:p w14:paraId="5FA3A4FE" w14:textId="77777777" w:rsidR="00B87C2B" w:rsidRPr="00F57A31" w:rsidRDefault="00B87C2B">
            <w:pPr>
              <w:pStyle w:val="affff3"/>
              <w:rPr>
                <w:rStyle w:val="affff7"/>
                <w:smallCaps w:val="0"/>
                <w:color w:val="auto"/>
              </w:rPr>
            </w:pPr>
            <w:r w:rsidRPr="00F57A31">
              <w:rPr>
                <w:rStyle w:val="affff7"/>
                <w:smallCaps w:val="0"/>
                <w:color w:val="auto"/>
              </w:rPr>
              <w:t>インシデント復旧計画の実行（RC.RP）:サイバーセキュリティインシデントの影響を受けたシステムとサービスの運用可用性を確保するための復旧活動を実施する。</w:t>
            </w:r>
          </w:p>
        </w:tc>
        <w:tc>
          <w:tcPr>
            <w:tcW w:w="2410" w:type="dxa"/>
            <w:vMerge w:val="restart"/>
            <w:shd w:val="clear" w:color="auto" w:fill="auto"/>
            <w:noWrap/>
            <w:hideMark/>
          </w:tcPr>
          <w:p w14:paraId="23FD9232" w14:textId="77777777" w:rsidR="00B87C2B" w:rsidRPr="00F57A31" w:rsidRDefault="00B87C2B">
            <w:pPr>
              <w:pStyle w:val="affff3"/>
              <w:rPr>
                <w:rStyle w:val="affff7"/>
                <w:smallCaps w:val="0"/>
                <w:color w:val="auto"/>
              </w:rPr>
            </w:pPr>
            <w:r w:rsidRPr="00F57A31">
              <w:rPr>
                <w:rStyle w:val="affff7"/>
                <w:smallCaps w:val="0"/>
                <w:color w:val="auto"/>
              </w:rPr>
              <w:t>RC.RP-01:インシデント対応計画の復旧部分は、インシデント対応プロセスから開始されると実行される。</w:t>
            </w:r>
          </w:p>
        </w:tc>
        <w:tc>
          <w:tcPr>
            <w:tcW w:w="4542" w:type="dxa"/>
            <w:shd w:val="clear" w:color="auto" w:fill="auto"/>
            <w:hideMark/>
          </w:tcPr>
          <w:p w14:paraId="51DE4D8C" w14:textId="77777777" w:rsidR="00B87C2B" w:rsidRPr="00F57A31" w:rsidRDefault="00B87C2B">
            <w:pPr>
              <w:pStyle w:val="affff3"/>
              <w:rPr>
                <w:rStyle w:val="affff7"/>
                <w:smallCaps w:val="0"/>
                <w:color w:val="auto"/>
              </w:rPr>
            </w:pPr>
            <w:r w:rsidRPr="00F57A31">
              <w:rPr>
                <w:rStyle w:val="affff7"/>
                <w:smallCaps w:val="0"/>
                <w:color w:val="auto"/>
              </w:rPr>
              <w:br w:type="column"/>
              <w:t>例1:インシデント対応プロセス中またはインシデント対応プロセス後に復旧手順を開始する。</w:t>
            </w:r>
          </w:p>
        </w:tc>
      </w:tr>
      <w:tr w:rsidR="00B87C2B" w:rsidRPr="00F57A31" w14:paraId="4F953FEB" w14:textId="77777777">
        <w:trPr>
          <w:trHeight w:val="793"/>
        </w:trPr>
        <w:tc>
          <w:tcPr>
            <w:tcW w:w="1555" w:type="dxa"/>
            <w:vMerge/>
            <w:shd w:val="clear" w:color="auto" w:fill="D9F2D0" w:themeFill="accent6" w:themeFillTint="33"/>
            <w:noWrap/>
            <w:hideMark/>
          </w:tcPr>
          <w:p w14:paraId="56725082" w14:textId="77777777" w:rsidR="00B87C2B" w:rsidRPr="00F57A31" w:rsidRDefault="00B87C2B">
            <w:pPr>
              <w:pStyle w:val="affff3"/>
              <w:rPr>
                <w:rStyle w:val="affff7"/>
                <w:smallCaps w:val="0"/>
                <w:color w:val="auto"/>
              </w:rPr>
            </w:pPr>
          </w:p>
        </w:tc>
        <w:tc>
          <w:tcPr>
            <w:tcW w:w="1842" w:type="dxa"/>
            <w:vMerge/>
            <w:shd w:val="clear" w:color="auto" w:fill="auto"/>
            <w:hideMark/>
          </w:tcPr>
          <w:p w14:paraId="7A876643" w14:textId="77777777" w:rsidR="00B87C2B" w:rsidRPr="00F57A31" w:rsidRDefault="00B87C2B">
            <w:pPr>
              <w:pStyle w:val="affff3"/>
              <w:rPr>
                <w:rStyle w:val="affff7"/>
                <w:smallCaps w:val="0"/>
                <w:color w:val="auto"/>
              </w:rPr>
            </w:pPr>
          </w:p>
        </w:tc>
        <w:tc>
          <w:tcPr>
            <w:tcW w:w="2410" w:type="dxa"/>
            <w:vMerge/>
            <w:shd w:val="clear" w:color="auto" w:fill="auto"/>
            <w:hideMark/>
          </w:tcPr>
          <w:p w14:paraId="376B0CC7" w14:textId="77777777" w:rsidR="00B87C2B" w:rsidRPr="00F57A31" w:rsidRDefault="00B87C2B">
            <w:pPr>
              <w:pStyle w:val="affff3"/>
              <w:rPr>
                <w:rStyle w:val="affff7"/>
                <w:smallCaps w:val="0"/>
                <w:color w:val="auto"/>
              </w:rPr>
            </w:pPr>
          </w:p>
        </w:tc>
        <w:tc>
          <w:tcPr>
            <w:tcW w:w="4542" w:type="dxa"/>
            <w:shd w:val="clear" w:color="auto" w:fill="auto"/>
            <w:hideMark/>
          </w:tcPr>
          <w:p w14:paraId="20D612A0" w14:textId="77777777" w:rsidR="00B87C2B" w:rsidRPr="00F57A31" w:rsidRDefault="00B87C2B">
            <w:pPr>
              <w:pStyle w:val="affff3"/>
              <w:rPr>
                <w:rStyle w:val="affff7"/>
                <w:smallCaps w:val="0"/>
                <w:color w:val="auto"/>
              </w:rPr>
            </w:pPr>
            <w:r w:rsidRPr="00F57A31">
              <w:rPr>
                <w:rStyle w:val="affff7"/>
                <w:smallCaps w:val="0"/>
                <w:color w:val="auto"/>
              </w:rPr>
              <w:br w:type="column"/>
              <w:t>例2:回復の責任を負うすべての個人に、回復の計画と、計画の各側面を実装するために必要な権限を認識させる。</w:t>
            </w:r>
          </w:p>
        </w:tc>
      </w:tr>
      <w:tr w:rsidR="00B87C2B" w:rsidRPr="00F57A31" w14:paraId="68588956" w14:textId="77777777">
        <w:trPr>
          <w:trHeight w:val="841"/>
        </w:trPr>
        <w:tc>
          <w:tcPr>
            <w:tcW w:w="1555" w:type="dxa"/>
            <w:vMerge/>
            <w:shd w:val="clear" w:color="auto" w:fill="D9F2D0" w:themeFill="accent6" w:themeFillTint="33"/>
            <w:noWrap/>
            <w:hideMark/>
          </w:tcPr>
          <w:p w14:paraId="2BC1F243"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4A77D0A7"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718C681D" w14:textId="77777777" w:rsidR="00B87C2B" w:rsidRPr="00F57A31" w:rsidRDefault="00B87C2B">
            <w:pPr>
              <w:pStyle w:val="affff3"/>
              <w:rPr>
                <w:rStyle w:val="affff7"/>
                <w:smallCaps w:val="0"/>
                <w:color w:val="auto"/>
              </w:rPr>
            </w:pPr>
            <w:r w:rsidRPr="00F57A31">
              <w:rPr>
                <w:rStyle w:val="affff7"/>
                <w:smallCaps w:val="0"/>
                <w:color w:val="auto"/>
              </w:rPr>
              <w:br w:type="column"/>
              <w:t>RC.RP-02:復旧アクションの選択、範囲設定、優先順位付け、実行</w:t>
            </w:r>
            <w:r>
              <w:rPr>
                <w:rStyle w:val="affff7"/>
                <w:rFonts w:hint="eastAsia"/>
                <w:smallCaps w:val="0"/>
                <w:color w:val="auto"/>
              </w:rPr>
              <w:t>を行う。</w:t>
            </w:r>
          </w:p>
        </w:tc>
        <w:tc>
          <w:tcPr>
            <w:tcW w:w="4542" w:type="dxa"/>
            <w:shd w:val="clear" w:color="auto" w:fill="auto"/>
            <w:hideMark/>
          </w:tcPr>
          <w:p w14:paraId="32830B62" w14:textId="77777777" w:rsidR="00B87C2B" w:rsidRPr="00F57A31" w:rsidRDefault="00B87C2B">
            <w:pPr>
              <w:pStyle w:val="affff3"/>
              <w:rPr>
                <w:rStyle w:val="affff7"/>
                <w:smallCaps w:val="0"/>
                <w:color w:val="auto"/>
              </w:rPr>
            </w:pPr>
            <w:r w:rsidRPr="00F57A31">
              <w:rPr>
                <w:rStyle w:val="affff7"/>
                <w:smallCaps w:val="0"/>
                <w:color w:val="auto"/>
              </w:rPr>
              <w:t>例1:インシデント対応計画と利用可能なリソースで定義された基準に基づいて復旧アクションを選択する。</w:t>
            </w:r>
          </w:p>
        </w:tc>
      </w:tr>
      <w:tr w:rsidR="00B87C2B" w:rsidRPr="00F57A31" w14:paraId="4E1E6492" w14:textId="77777777">
        <w:trPr>
          <w:trHeight w:val="490"/>
        </w:trPr>
        <w:tc>
          <w:tcPr>
            <w:tcW w:w="1555" w:type="dxa"/>
            <w:vMerge/>
            <w:shd w:val="clear" w:color="auto" w:fill="D9F2D0" w:themeFill="accent6" w:themeFillTint="33"/>
            <w:noWrap/>
            <w:hideMark/>
          </w:tcPr>
          <w:p w14:paraId="2799A72C" w14:textId="77777777" w:rsidR="00B87C2B" w:rsidRPr="00F57A31" w:rsidRDefault="00B87C2B">
            <w:pPr>
              <w:pStyle w:val="affff3"/>
              <w:rPr>
                <w:rStyle w:val="affff7"/>
                <w:smallCaps w:val="0"/>
                <w:color w:val="auto"/>
              </w:rPr>
            </w:pPr>
          </w:p>
        </w:tc>
        <w:tc>
          <w:tcPr>
            <w:tcW w:w="1842" w:type="dxa"/>
            <w:vMerge/>
            <w:shd w:val="clear" w:color="auto" w:fill="auto"/>
            <w:hideMark/>
          </w:tcPr>
          <w:p w14:paraId="4CAF1149" w14:textId="77777777" w:rsidR="00B87C2B" w:rsidRPr="00F57A31" w:rsidRDefault="00B87C2B">
            <w:pPr>
              <w:pStyle w:val="affff3"/>
              <w:rPr>
                <w:rStyle w:val="affff7"/>
                <w:smallCaps w:val="0"/>
                <w:color w:val="auto"/>
              </w:rPr>
            </w:pPr>
          </w:p>
        </w:tc>
        <w:tc>
          <w:tcPr>
            <w:tcW w:w="2410" w:type="dxa"/>
            <w:vMerge/>
            <w:shd w:val="clear" w:color="auto" w:fill="auto"/>
            <w:hideMark/>
          </w:tcPr>
          <w:p w14:paraId="7336F03D" w14:textId="77777777" w:rsidR="00B87C2B" w:rsidRPr="00F57A31" w:rsidRDefault="00B87C2B">
            <w:pPr>
              <w:pStyle w:val="affff3"/>
              <w:rPr>
                <w:rStyle w:val="affff7"/>
                <w:smallCaps w:val="0"/>
                <w:color w:val="auto"/>
              </w:rPr>
            </w:pPr>
          </w:p>
        </w:tc>
        <w:tc>
          <w:tcPr>
            <w:tcW w:w="4542" w:type="dxa"/>
            <w:shd w:val="clear" w:color="auto" w:fill="auto"/>
            <w:hideMark/>
          </w:tcPr>
          <w:p w14:paraId="1DAB4262" w14:textId="77777777" w:rsidR="00B87C2B" w:rsidRPr="00F57A31" w:rsidRDefault="00B87C2B">
            <w:pPr>
              <w:pStyle w:val="affff3"/>
              <w:rPr>
                <w:rStyle w:val="affff7"/>
                <w:smallCaps w:val="0"/>
                <w:color w:val="auto"/>
              </w:rPr>
            </w:pPr>
            <w:r w:rsidRPr="00F57A31">
              <w:rPr>
                <w:rStyle w:val="affff7"/>
                <w:smallCaps w:val="0"/>
                <w:color w:val="auto"/>
              </w:rPr>
              <w:t>例2:組織のニーズとリソースの再評価に基づいて計画された復旧アクションを変更する。</w:t>
            </w:r>
          </w:p>
        </w:tc>
      </w:tr>
      <w:tr w:rsidR="00B87C2B" w:rsidRPr="00F57A31" w14:paraId="09A63CEE" w14:textId="77777777">
        <w:trPr>
          <w:trHeight w:val="317"/>
        </w:trPr>
        <w:tc>
          <w:tcPr>
            <w:tcW w:w="1555" w:type="dxa"/>
            <w:vMerge/>
            <w:shd w:val="clear" w:color="auto" w:fill="D9F2D0" w:themeFill="accent6" w:themeFillTint="33"/>
            <w:noWrap/>
            <w:hideMark/>
          </w:tcPr>
          <w:p w14:paraId="7F050D00"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7FD0C2A4" w14:textId="77777777" w:rsidR="00B87C2B" w:rsidRPr="00F57A31" w:rsidRDefault="00B87C2B">
            <w:pPr>
              <w:pStyle w:val="affff3"/>
              <w:rPr>
                <w:rStyle w:val="affff7"/>
                <w:smallCaps w:val="0"/>
                <w:color w:val="auto"/>
              </w:rPr>
            </w:pPr>
          </w:p>
        </w:tc>
        <w:tc>
          <w:tcPr>
            <w:tcW w:w="2410" w:type="dxa"/>
            <w:shd w:val="clear" w:color="auto" w:fill="auto"/>
            <w:hideMark/>
          </w:tcPr>
          <w:p w14:paraId="06C80159" w14:textId="77777777" w:rsidR="00B87C2B" w:rsidRPr="00F57A31" w:rsidRDefault="00B87C2B">
            <w:pPr>
              <w:pStyle w:val="affff3"/>
              <w:rPr>
                <w:rStyle w:val="affff7"/>
                <w:smallCaps w:val="0"/>
                <w:color w:val="auto"/>
              </w:rPr>
            </w:pPr>
            <w:r w:rsidRPr="00F57A31">
              <w:rPr>
                <w:rStyle w:val="affff7"/>
                <w:smallCaps w:val="0"/>
                <w:color w:val="auto"/>
              </w:rPr>
              <w:t>RC.RP-03:バックアップやその</w:t>
            </w:r>
            <w:r>
              <w:rPr>
                <w:rStyle w:val="affff7"/>
                <w:smallCaps w:val="0"/>
                <w:color w:val="auto"/>
              </w:rPr>
              <w:t>ほか</w:t>
            </w:r>
            <w:r w:rsidRPr="00F57A31">
              <w:rPr>
                <w:rStyle w:val="affff7"/>
                <w:smallCaps w:val="0"/>
                <w:color w:val="auto"/>
              </w:rPr>
              <w:t>のリストア資産をリストアに使用する前に、その完全性を検証する。</w:t>
            </w:r>
          </w:p>
        </w:tc>
        <w:tc>
          <w:tcPr>
            <w:tcW w:w="4542" w:type="dxa"/>
            <w:shd w:val="clear" w:color="auto" w:fill="auto"/>
            <w:hideMark/>
          </w:tcPr>
          <w:p w14:paraId="41E858DF" w14:textId="77777777" w:rsidR="00B87C2B" w:rsidRPr="00F57A31" w:rsidRDefault="00B87C2B">
            <w:pPr>
              <w:pStyle w:val="affff3"/>
              <w:rPr>
                <w:rStyle w:val="affff7"/>
                <w:smallCaps w:val="0"/>
                <w:color w:val="auto"/>
              </w:rPr>
            </w:pPr>
            <w:r w:rsidRPr="00F57A31">
              <w:rPr>
                <w:rStyle w:val="affff7"/>
                <w:smallCaps w:val="0"/>
                <w:color w:val="auto"/>
              </w:rPr>
              <w:t>例1:使用前に、復元資産に侵害、ファイルの破損、その</w:t>
            </w:r>
            <w:r>
              <w:rPr>
                <w:rStyle w:val="affff7"/>
                <w:smallCaps w:val="0"/>
                <w:color w:val="auto"/>
              </w:rPr>
              <w:t>ほか</w:t>
            </w:r>
            <w:r w:rsidRPr="00F57A31">
              <w:rPr>
                <w:rStyle w:val="affff7"/>
                <w:smallCaps w:val="0"/>
                <w:color w:val="auto"/>
              </w:rPr>
              <w:t>の整合性の問題の兆候がないか確認する。</w:t>
            </w:r>
          </w:p>
        </w:tc>
      </w:tr>
      <w:tr w:rsidR="00B87C2B" w:rsidRPr="00F57A31" w14:paraId="5F84A5BB" w14:textId="77777777">
        <w:trPr>
          <w:trHeight w:val="317"/>
        </w:trPr>
        <w:tc>
          <w:tcPr>
            <w:tcW w:w="1555" w:type="dxa"/>
            <w:vMerge/>
            <w:shd w:val="clear" w:color="auto" w:fill="D9F2D0" w:themeFill="accent6" w:themeFillTint="33"/>
            <w:noWrap/>
            <w:hideMark/>
          </w:tcPr>
          <w:p w14:paraId="497C28BD"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3B33AFEE"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48F10C0F" w14:textId="77777777" w:rsidR="00B87C2B" w:rsidRPr="00F57A31" w:rsidRDefault="00B87C2B">
            <w:pPr>
              <w:pStyle w:val="affff3"/>
              <w:rPr>
                <w:rStyle w:val="affff7"/>
                <w:smallCaps w:val="0"/>
                <w:color w:val="auto"/>
              </w:rPr>
            </w:pPr>
            <w:r w:rsidRPr="00F57A31">
              <w:rPr>
                <w:rStyle w:val="affff7"/>
                <w:smallCaps w:val="0"/>
                <w:color w:val="auto"/>
              </w:rPr>
              <w:t>RC.RP-04:重要なミッション機能とサイバーセキュリティのリスク管理は、事故後の運用規範を確立するために考慮される。</w:t>
            </w:r>
          </w:p>
        </w:tc>
        <w:tc>
          <w:tcPr>
            <w:tcW w:w="4542" w:type="dxa"/>
            <w:shd w:val="clear" w:color="auto" w:fill="auto"/>
            <w:hideMark/>
          </w:tcPr>
          <w:p w14:paraId="62688A0B" w14:textId="77777777" w:rsidR="00B87C2B" w:rsidRPr="00F57A31" w:rsidRDefault="00B87C2B">
            <w:pPr>
              <w:pStyle w:val="affff3"/>
              <w:rPr>
                <w:rStyle w:val="affff7"/>
                <w:smallCaps w:val="0"/>
                <w:color w:val="auto"/>
              </w:rPr>
            </w:pPr>
            <w:r w:rsidRPr="00F57A31">
              <w:rPr>
                <w:rStyle w:val="affff7"/>
                <w:smallCaps w:val="0"/>
                <w:color w:val="auto"/>
              </w:rPr>
              <w:t>例1:ビジネスへの影響とシステムの分類レコード</w:t>
            </w:r>
            <w:r>
              <w:rPr>
                <w:rStyle w:val="affff7"/>
                <w:smallCaps w:val="0"/>
                <w:color w:val="auto"/>
              </w:rPr>
              <w:t>（</w:t>
            </w:r>
            <w:r w:rsidRPr="00F57A31">
              <w:rPr>
                <w:rStyle w:val="affff7"/>
                <w:smallCaps w:val="0"/>
                <w:color w:val="auto"/>
              </w:rPr>
              <w:t>サービス提供目標を含む</w:t>
            </w:r>
            <w:r>
              <w:rPr>
                <w:rStyle w:val="affff7"/>
                <w:smallCaps w:val="0"/>
                <w:color w:val="auto"/>
              </w:rPr>
              <w:t>）</w:t>
            </w:r>
            <w:r w:rsidRPr="00F57A31">
              <w:rPr>
                <w:rStyle w:val="affff7"/>
                <w:smallCaps w:val="0"/>
                <w:color w:val="auto"/>
              </w:rPr>
              <w:t>を使用して、重要なサービスが適切な順序で復元されていることを検証する。</w:t>
            </w:r>
          </w:p>
        </w:tc>
      </w:tr>
      <w:tr w:rsidR="00B87C2B" w:rsidRPr="00F57A31" w14:paraId="2A7EF126" w14:textId="77777777">
        <w:trPr>
          <w:trHeight w:val="861"/>
        </w:trPr>
        <w:tc>
          <w:tcPr>
            <w:tcW w:w="1555" w:type="dxa"/>
            <w:vMerge/>
            <w:shd w:val="clear" w:color="auto" w:fill="D9F2D0" w:themeFill="accent6" w:themeFillTint="33"/>
            <w:noWrap/>
            <w:hideMark/>
          </w:tcPr>
          <w:p w14:paraId="7ED6D9B0" w14:textId="77777777" w:rsidR="00B87C2B" w:rsidRPr="00F57A31" w:rsidRDefault="00B87C2B">
            <w:pPr>
              <w:pStyle w:val="affff3"/>
              <w:rPr>
                <w:rStyle w:val="affff7"/>
                <w:smallCaps w:val="0"/>
                <w:color w:val="auto"/>
              </w:rPr>
            </w:pPr>
          </w:p>
        </w:tc>
        <w:tc>
          <w:tcPr>
            <w:tcW w:w="1842" w:type="dxa"/>
            <w:vMerge/>
            <w:shd w:val="clear" w:color="auto" w:fill="auto"/>
            <w:hideMark/>
          </w:tcPr>
          <w:p w14:paraId="136A1E37" w14:textId="77777777" w:rsidR="00B87C2B" w:rsidRPr="00F57A31" w:rsidRDefault="00B87C2B">
            <w:pPr>
              <w:pStyle w:val="affff3"/>
              <w:rPr>
                <w:rStyle w:val="affff7"/>
                <w:smallCaps w:val="0"/>
                <w:color w:val="auto"/>
              </w:rPr>
            </w:pPr>
          </w:p>
        </w:tc>
        <w:tc>
          <w:tcPr>
            <w:tcW w:w="2410" w:type="dxa"/>
            <w:vMerge/>
            <w:shd w:val="clear" w:color="auto" w:fill="auto"/>
            <w:hideMark/>
          </w:tcPr>
          <w:p w14:paraId="6915DF65" w14:textId="77777777" w:rsidR="00B87C2B" w:rsidRPr="00F57A31" w:rsidRDefault="00B87C2B">
            <w:pPr>
              <w:pStyle w:val="affff3"/>
              <w:rPr>
                <w:rStyle w:val="affff7"/>
                <w:smallCaps w:val="0"/>
                <w:color w:val="auto"/>
              </w:rPr>
            </w:pPr>
          </w:p>
        </w:tc>
        <w:tc>
          <w:tcPr>
            <w:tcW w:w="4542" w:type="dxa"/>
            <w:shd w:val="clear" w:color="auto" w:fill="auto"/>
            <w:hideMark/>
          </w:tcPr>
          <w:p w14:paraId="07282779" w14:textId="77777777" w:rsidR="00B87C2B" w:rsidRPr="00F57A31" w:rsidRDefault="00B87C2B">
            <w:pPr>
              <w:pStyle w:val="affff3"/>
              <w:rPr>
                <w:rStyle w:val="affff7"/>
                <w:smallCaps w:val="0"/>
                <w:color w:val="auto"/>
              </w:rPr>
            </w:pPr>
            <w:r w:rsidRPr="00F57A31">
              <w:rPr>
                <w:rStyle w:val="affff7"/>
                <w:smallCaps w:val="0"/>
                <w:color w:val="auto"/>
              </w:rPr>
              <w:br w:type="column"/>
              <w:t>例2:システム所有者と協力して、システムの正常な復元と通常の運用への復帰を確認する。</w:t>
            </w:r>
          </w:p>
        </w:tc>
      </w:tr>
      <w:tr w:rsidR="00B87C2B" w:rsidRPr="00F57A31" w14:paraId="42358EDA" w14:textId="77777777">
        <w:trPr>
          <w:trHeight w:val="870"/>
        </w:trPr>
        <w:tc>
          <w:tcPr>
            <w:tcW w:w="1555" w:type="dxa"/>
            <w:vMerge/>
            <w:shd w:val="clear" w:color="auto" w:fill="D9F2D0" w:themeFill="accent6" w:themeFillTint="33"/>
            <w:noWrap/>
            <w:hideMark/>
          </w:tcPr>
          <w:p w14:paraId="62F60E60" w14:textId="77777777" w:rsidR="00B87C2B" w:rsidRPr="00F57A31" w:rsidRDefault="00B87C2B">
            <w:pPr>
              <w:pStyle w:val="affff3"/>
              <w:rPr>
                <w:rStyle w:val="affff7"/>
                <w:smallCaps w:val="0"/>
                <w:color w:val="auto"/>
              </w:rPr>
            </w:pPr>
          </w:p>
        </w:tc>
        <w:tc>
          <w:tcPr>
            <w:tcW w:w="1842" w:type="dxa"/>
            <w:vMerge/>
            <w:shd w:val="clear" w:color="auto" w:fill="auto"/>
            <w:hideMark/>
          </w:tcPr>
          <w:p w14:paraId="14927555" w14:textId="77777777" w:rsidR="00B87C2B" w:rsidRPr="00F57A31" w:rsidRDefault="00B87C2B">
            <w:pPr>
              <w:pStyle w:val="affff3"/>
              <w:rPr>
                <w:rStyle w:val="affff7"/>
                <w:smallCaps w:val="0"/>
                <w:color w:val="auto"/>
              </w:rPr>
            </w:pPr>
          </w:p>
        </w:tc>
        <w:tc>
          <w:tcPr>
            <w:tcW w:w="2410" w:type="dxa"/>
            <w:vMerge/>
            <w:shd w:val="clear" w:color="auto" w:fill="auto"/>
            <w:hideMark/>
          </w:tcPr>
          <w:p w14:paraId="51AC0C67" w14:textId="77777777" w:rsidR="00B87C2B" w:rsidRPr="00F57A31" w:rsidRDefault="00B87C2B">
            <w:pPr>
              <w:pStyle w:val="affff3"/>
              <w:rPr>
                <w:rStyle w:val="affff7"/>
                <w:smallCaps w:val="0"/>
                <w:color w:val="auto"/>
              </w:rPr>
            </w:pPr>
          </w:p>
        </w:tc>
        <w:tc>
          <w:tcPr>
            <w:tcW w:w="4542" w:type="dxa"/>
            <w:shd w:val="clear" w:color="auto" w:fill="auto"/>
            <w:hideMark/>
          </w:tcPr>
          <w:p w14:paraId="5064B30B" w14:textId="77777777" w:rsidR="00B87C2B" w:rsidRPr="00F57A31" w:rsidRDefault="00B87C2B">
            <w:pPr>
              <w:pStyle w:val="affff3"/>
              <w:rPr>
                <w:rStyle w:val="affff7"/>
                <w:smallCaps w:val="0"/>
                <w:color w:val="auto"/>
              </w:rPr>
            </w:pPr>
            <w:r w:rsidRPr="00F57A31">
              <w:rPr>
                <w:rStyle w:val="affff7"/>
                <w:smallCaps w:val="0"/>
                <w:color w:val="auto"/>
              </w:rPr>
              <w:br w:type="column"/>
              <w:t>例3:復元されたシステムのパフォーマンスを監視して、復元の適切性を確認する。</w:t>
            </w:r>
          </w:p>
        </w:tc>
      </w:tr>
      <w:tr w:rsidR="00B87C2B" w:rsidRPr="00F57A31" w14:paraId="3620E843" w14:textId="77777777">
        <w:trPr>
          <w:trHeight w:val="715"/>
        </w:trPr>
        <w:tc>
          <w:tcPr>
            <w:tcW w:w="1555" w:type="dxa"/>
            <w:vMerge/>
            <w:shd w:val="clear" w:color="auto" w:fill="D9F2D0" w:themeFill="accent6" w:themeFillTint="33"/>
            <w:noWrap/>
            <w:hideMark/>
          </w:tcPr>
          <w:p w14:paraId="1BB62394"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357FAB33"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7DD79379" w14:textId="77777777" w:rsidR="00B87C2B" w:rsidRPr="00F57A31" w:rsidRDefault="00B87C2B">
            <w:pPr>
              <w:pStyle w:val="affff3"/>
              <w:rPr>
                <w:rStyle w:val="affff7"/>
                <w:smallCaps w:val="0"/>
                <w:color w:val="auto"/>
              </w:rPr>
            </w:pPr>
            <w:r w:rsidRPr="00F57A31">
              <w:rPr>
                <w:rStyle w:val="affff7"/>
                <w:smallCaps w:val="0"/>
                <w:color w:val="auto"/>
              </w:rPr>
              <w:t>RC.RP-05:復旧した資産の完全性が検証され、システムとサービスが復旧し、正常な運用状態が確認される。</w:t>
            </w:r>
          </w:p>
        </w:tc>
        <w:tc>
          <w:tcPr>
            <w:tcW w:w="4542" w:type="dxa"/>
            <w:shd w:val="clear" w:color="auto" w:fill="auto"/>
            <w:hideMark/>
          </w:tcPr>
          <w:p w14:paraId="524181E4" w14:textId="77777777" w:rsidR="00B87C2B" w:rsidRPr="00F57A31" w:rsidRDefault="00B87C2B">
            <w:pPr>
              <w:pStyle w:val="affff3"/>
              <w:rPr>
                <w:rStyle w:val="affff7"/>
                <w:smallCaps w:val="0"/>
                <w:color w:val="auto"/>
              </w:rPr>
            </w:pPr>
            <w:r w:rsidRPr="00F57A31">
              <w:rPr>
                <w:rStyle w:val="affff7"/>
                <w:smallCaps w:val="0"/>
                <w:color w:val="auto"/>
              </w:rPr>
              <w:t>例1:復元された資産で侵害の兆候を確認し、本番環境で使用する前にインシデントの根本原因を修復する。</w:t>
            </w:r>
          </w:p>
        </w:tc>
      </w:tr>
      <w:tr w:rsidR="00B87C2B" w:rsidRPr="00F57A31" w14:paraId="4FE77414" w14:textId="77777777">
        <w:trPr>
          <w:trHeight w:val="897"/>
        </w:trPr>
        <w:tc>
          <w:tcPr>
            <w:tcW w:w="1555" w:type="dxa"/>
            <w:vMerge/>
            <w:shd w:val="clear" w:color="auto" w:fill="D9F2D0" w:themeFill="accent6" w:themeFillTint="33"/>
            <w:noWrap/>
            <w:hideMark/>
          </w:tcPr>
          <w:p w14:paraId="277B236A" w14:textId="77777777" w:rsidR="00B87C2B" w:rsidRPr="00F57A31" w:rsidRDefault="00B87C2B">
            <w:pPr>
              <w:pStyle w:val="affff3"/>
              <w:rPr>
                <w:rStyle w:val="affff7"/>
                <w:smallCaps w:val="0"/>
                <w:color w:val="auto"/>
              </w:rPr>
            </w:pPr>
          </w:p>
        </w:tc>
        <w:tc>
          <w:tcPr>
            <w:tcW w:w="1842" w:type="dxa"/>
            <w:vMerge/>
            <w:shd w:val="clear" w:color="auto" w:fill="auto"/>
            <w:hideMark/>
          </w:tcPr>
          <w:p w14:paraId="3A0A6184" w14:textId="77777777" w:rsidR="00B87C2B" w:rsidRPr="00F57A31" w:rsidRDefault="00B87C2B">
            <w:pPr>
              <w:pStyle w:val="affff3"/>
              <w:rPr>
                <w:rStyle w:val="affff7"/>
                <w:smallCaps w:val="0"/>
                <w:color w:val="auto"/>
              </w:rPr>
            </w:pPr>
          </w:p>
        </w:tc>
        <w:tc>
          <w:tcPr>
            <w:tcW w:w="2410" w:type="dxa"/>
            <w:vMerge/>
            <w:shd w:val="clear" w:color="auto" w:fill="auto"/>
            <w:hideMark/>
          </w:tcPr>
          <w:p w14:paraId="3B4BCDC9" w14:textId="77777777" w:rsidR="00B87C2B" w:rsidRPr="00F57A31" w:rsidRDefault="00B87C2B">
            <w:pPr>
              <w:pStyle w:val="affff3"/>
              <w:rPr>
                <w:rStyle w:val="affff7"/>
                <w:smallCaps w:val="0"/>
                <w:color w:val="auto"/>
              </w:rPr>
            </w:pPr>
          </w:p>
        </w:tc>
        <w:tc>
          <w:tcPr>
            <w:tcW w:w="4542" w:type="dxa"/>
            <w:shd w:val="clear" w:color="auto" w:fill="auto"/>
            <w:hideMark/>
          </w:tcPr>
          <w:p w14:paraId="662260C6" w14:textId="77777777" w:rsidR="00B87C2B" w:rsidRPr="00F57A31" w:rsidRDefault="00B87C2B">
            <w:pPr>
              <w:pStyle w:val="affff3"/>
              <w:rPr>
                <w:rStyle w:val="affff7"/>
                <w:smallCaps w:val="0"/>
                <w:color w:val="auto"/>
              </w:rPr>
            </w:pPr>
            <w:r w:rsidRPr="00F57A31">
              <w:rPr>
                <w:rStyle w:val="affff7"/>
                <w:smallCaps w:val="0"/>
                <w:color w:val="auto"/>
              </w:rPr>
              <w:br w:type="column"/>
              <w:t>例2:復元されたシステムをオンラインにする前に、実行された復元アクションの正確性と妥当性を確認する。</w:t>
            </w:r>
          </w:p>
        </w:tc>
      </w:tr>
      <w:tr w:rsidR="00B87C2B" w:rsidRPr="00F57A31" w14:paraId="7A86A362" w14:textId="77777777">
        <w:trPr>
          <w:trHeight w:val="1101"/>
        </w:trPr>
        <w:tc>
          <w:tcPr>
            <w:tcW w:w="1555" w:type="dxa"/>
            <w:vMerge/>
            <w:shd w:val="clear" w:color="auto" w:fill="D9F2D0" w:themeFill="accent6" w:themeFillTint="33"/>
            <w:noWrap/>
            <w:hideMark/>
          </w:tcPr>
          <w:p w14:paraId="7D5D0F89"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7629E6AA"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4082F72D" w14:textId="77777777" w:rsidR="00B87C2B" w:rsidRPr="00F57A31" w:rsidRDefault="00B87C2B">
            <w:pPr>
              <w:pStyle w:val="affff3"/>
              <w:rPr>
                <w:rStyle w:val="affff7"/>
                <w:smallCaps w:val="0"/>
                <w:color w:val="auto"/>
              </w:rPr>
            </w:pPr>
            <w:r w:rsidRPr="00F57A31">
              <w:rPr>
                <w:rStyle w:val="affff7"/>
                <w:smallCaps w:val="0"/>
                <w:color w:val="auto"/>
              </w:rPr>
              <w:br w:type="column"/>
              <w:t>RC.RP-06:基準に基づいて事故復旧の終了が宣言され、事故関連の文書化が完了する。</w:t>
            </w:r>
          </w:p>
        </w:tc>
        <w:tc>
          <w:tcPr>
            <w:tcW w:w="4542" w:type="dxa"/>
            <w:shd w:val="clear" w:color="auto" w:fill="auto"/>
            <w:hideMark/>
          </w:tcPr>
          <w:p w14:paraId="7B515714" w14:textId="77777777" w:rsidR="00B87C2B" w:rsidRPr="00F57A31" w:rsidRDefault="00B87C2B">
            <w:pPr>
              <w:pStyle w:val="affff3"/>
              <w:rPr>
                <w:rStyle w:val="affff7"/>
                <w:smallCaps w:val="0"/>
                <w:color w:val="auto"/>
              </w:rPr>
            </w:pPr>
            <w:r w:rsidRPr="00F57A31">
              <w:rPr>
                <w:rStyle w:val="affff7"/>
                <w:smallCaps w:val="0"/>
                <w:color w:val="auto"/>
              </w:rPr>
              <w:t>例1:インシデント自体、実行された対応措置と復旧措置、および学んだ教訓を文書化した事後処理レポートを作成する。</w:t>
            </w:r>
          </w:p>
        </w:tc>
      </w:tr>
      <w:tr w:rsidR="00B87C2B" w:rsidRPr="00F57A31" w14:paraId="53102EE8" w14:textId="77777777">
        <w:trPr>
          <w:trHeight w:val="756"/>
        </w:trPr>
        <w:tc>
          <w:tcPr>
            <w:tcW w:w="1555" w:type="dxa"/>
            <w:vMerge/>
            <w:shd w:val="clear" w:color="auto" w:fill="D9F2D0" w:themeFill="accent6" w:themeFillTint="33"/>
            <w:noWrap/>
            <w:hideMark/>
          </w:tcPr>
          <w:p w14:paraId="1A36D007" w14:textId="77777777" w:rsidR="00B87C2B" w:rsidRPr="00F57A31" w:rsidRDefault="00B87C2B">
            <w:pPr>
              <w:pStyle w:val="affff3"/>
              <w:rPr>
                <w:rStyle w:val="affff7"/>
                <w:smallCaps w:val="0"/>
                <w:color w:val="auto"/>
              </w:rPr>
            </w:pPr>
          </w:p>
        </w:tc>
        <w:tc>
          <w:tcPr>
            <w:tcW w:w="1842" w:type="dxa"/>
            <w:vMerge/>
            <w:shd w:val="clear" w:color="auto" w:fill="auto"/>
            <w:hideMark/>
          </w:tcPr>
          <w:p w14:paraId="43D765E6" w14:textId="77777777" w:rsidR="00B87C2B" w:rsidRPr="00F57A31" w:rsidRDefault="00B87C2B">
            <w:pPr>
              <w:pStyle w:val="affff3"/>
              <w:rPr>
                <w:rStyle w:val="affff7"/>
                <w:smallCaps w:val="0"/>
                <w:color w:val="auto"/>
              </w:rPr>
            </w:pPr>
          </w:p>
        </w:tc>
        <w:tc>
          <w:tcPr>
            <w:tcW w:w="2410" w:type="dxa"/>
            <w:vMerge/>
            <w:shd w:val="clear" w:color="auto" w:fill="auto"/>
            <w:hideMark/>
          </w:tcPr>
          <w:p w14:paraId="396CFBBA" w14:textId="77777777" w:rsidR="00B87C2B" w:rsidRPr="00F57A31" w:rsidRDefault="00B87C2B">
            <w:pPr>
              <w:pStyle w:val="affff3"/>
              <w:rPr>
                <w:rStyle w:val="affff7"/>
                <w:smallCaps w:val="0"/>
                <w:color w:val="auto"/>
              </w:rPr>
            </w:pPr>
          </w:p>
        </w:tc>
        <w:tc>
          <w:tcPr>
            <w:tcW w:w="4542" w:type="dxa"/>
            <w:shd w:val="clear" w:color="auto" w:fill="auto"/>
            <w:hideMark/>
          </w:tcPr>
          <w:p w14:paraId="2501D9E0" w14:textId="77777777" w:rsidR="00B87C2B" w:rsidRPr="00F57A31" w:rsidRDefault="00B87C2B">
            <w:pPr>
              <w:pStyle w:val="affff3"/>
              <w:rPr>
                <w:rStyle w:val="affff7"/>
                <w:smallCaps w:val="0"/>
                <w:color w:val="auto"/>
              </w:rPr>
            </w:pPr>
            <w:r w:rsidRPr="00F57A31">
              <w:rPr>
                <w:rStyle w:val="affff7"/>
                <w:smallCaps w:val="0"/>
                <w:color w:val="auto"/>
              </w:rPr>
              <w:t>例2:基準が満たされたら、インシデント復旧の終了を宣言する。</w:t>
            </w:r>
          </w:p>
        </w:tc>
      </w:tr>
      <w:tr w:rsidR="00B87C2B" w:rsidRPr="00F57A31" w14:paraId="7AAB6C88" w14:textId="77777777">
        <w:trPr>
          <w:trHeight w:val="824"/>
        </w:trPr>
        <w:tc>
          <w:tcPr>
            <w:tcW w:w="1555" w:type="dxa"/>
            <w:vMerge/>
            <w:shd w:val="clear" w:color="auto" w:fill="D9F2D0" w:themeFill="accent6" w:themeFillTint="33"/>
            <w:noWrap/>
          </w:tcPr>
          <w:p w14:paraId="2EE44D87" w14:textId="77777777" w:rsidR="00B87C2B" w:rsidRPr="00F57A31" w:rsidRDefault="00B87C2B">
            <w:pPr>
              <w:pStyle w:val="affff3"/>
              <w:rPr>
                <w:rStyle w:val="affff7"/>
                <w:smallCaps w:val="0"/>
                <w:color w:val="auto"/>
              </w:rPr>
            </w:pPr>
          </w:p>
        </w:tc>
        <w:tc>
          <w:tcPr>
            <w:tcW w:w="1842" w:type="dxa"/>
            <w:vMerge w:val="restart"/>
            <w:shd w:val="clear" w:color="auto" w:fill="auto"/>
          </w:tcPr>
          <w:p w14:paraId="077F0651" w14:textId="77777777" w:rsidR="00B87C2B" w:rsidRPr="00F57A31" w:rsidRDefault="00B87C2B">
            <w:pPr>
              <w:pStyle w:val="affff3"/>
              <w:rPr>
                <w:rStyle w:val="affff7"/>
                <w:smallCaps w:val="0"/>
                <w:color w:val="auto"/>
              </w:rPr>
            </w:pPr>
            <w:r w:rsidRPr="00F57A31">
              <w:rPr>
                <w:rStyle w:val="affff7"/>
                <w:smallCaps w:val="0"/>
                <w:color w:val="auto"/>
              </w:rPr>
              <w:t>事故復旧コミュニケーション（RC.CO）:復旧活動を社内外の関係者と調整する。</w:t>
            </w:r>
          </w:p>
        </w:tc>
        <w:tc>
          <w:tcPr>
            <w:tcW w:w="2410" w:type="dxa"/>
            <w:shd w:val="clear" w:color="auto" w:fill="auto"/>
            <w:noWrap/>
          </w:tcPr>
          <w:p w14:paraId="2F2215D6" w14:textId="77777777" w:rsidR="00B87C2B" w:rsidRPr="00F57A31" w:rsidRDefault="00B87C2B">
            <w:pPr>
              <w:pStyle w:val="affff3"/>
              <w:rPr>
                <w:rStyle w:val="affff7"/>
                <w:smallCaps w:val="0"/>
                <w:color w:val="auto"/>
              </w:rPr>
            </w:pPr>
            <w:r w:rsidRPr="00F57A31">
              <w:rPr>
                <w:rStyle w:val="affff7"/>
                <w:smallCaps w:val="0"/>
                <w:color w:val="auto"/>
              </w:rPr>
              <w:t>RC.CO-0</w:t>
            </w:r>
            <w:r>
              <w:rPr>
                <w:rStyle w:val="affff7"/>
                <w:rFonts w:hint="eastAsia"/>
                <w:smallCaps w:val="0"/>
                <w:color w:val="auto"/>
              </w:rPr>
              <w:t>1</w:t>
            </w:r>
            <w:r w:rsidRPr="00F57A31">
              <w:rPr>
                <w:rStyle w:val="affff7"/>
                <w:smallCaps w:val="0"/>
                <w:color w:val="auto"/>
              </w:rPr>
              <w:t>:</w:t>
            </w:r>
            <w:r>
              <w:rPr>
                <w:rStyle w:val="affff7"/>
                <w:rFonts w:hint="eastAsia"/>
                <w:smallCaps w:val="0"/>
                <w:color w:val="auto"/>
              </w:rPr>
              <w:t>[撤回:RC.CO-04に編入する。]</w:t>
            </w:r>
          </w:p>
        </w:tc>
        <w:tc>
          <w:tcPr>
            <w:tcW w:w="4542" w:type="dxa"/>
            <w:shd w:val="clear" w:color="auto" w:fill="auto"/>
          </w:tcPr>
          <w:p w14:paraId="49AC865D" w14:textId="77777777" w:rsidR="00B87C2B" w:rsidRPr="00F57A31" w:rsidRDefault="00B87C2B">
            <w:pPr>
              <w:pStyle w:val="affff3"/>
              <w:rPr>
                <w:rStyle w:val="affff7"/>
                <w:smallCaps w:val="0"/>
                <w:color w:val="auto"/>
              </w:rPr>
            </w:pPr>
          </w:p>
        </w:tc>
      </w:tr>
      <w:tr w:rsidR="00B87C2B" w:rsidRPr="00F57A31" w14:paraId="742D2661" w14:textId="77777777">
        <w:trPr>
          <w:trHeight w:val="824"/>
        </w:trPr>
        <w:tc>
          <w:tcPr>
            <w:tcW w:w="1555" w:type="dxa"/>
            <w:vMerge/>
            <w:shd w:val="clear" w:color="auto" w:fill="D9F2D0" w:themeFill="accent6" w:themeFillTint="33"/>
            <w:noWrap/>
          </w:tcPr>
          <w:p w14:paraId="1D6F99F1" w14:textId="77777777" w:rsidR="00B87C2B" w:rsidRPr="00F57A31" w:rsidRDefault="00B87C2B">
            <w:pPr>
              <w:pStyle w:val="affff3"/>
              <w:rPr>
                <w:rStyle w:val="affff7"/>
                <w:smallCaps w:val="0"/>
                <w:color w:val="auto"/>
              </w:rPr>
            </w:pPr>
          </w:p>
        </w:tc>
        <w:tc>
          <w:tcPr>
            <w:tcW w:w="1842" w:type="dxa"/>
            <w:vMerge/>
            <w:shd w:val="clear" w:color="auto" w:fill="auto"/>
          </w:tcPr>
          <w:p w14:paraId="5D7161D4" w14:textId="77777777" w:rsidR="00B87C2B" w:rsidRPr="00F57A31" w:rsidRDefault="00B87C2B">
            <w:pPr>
              <w:pStyle w:val="affff3"/>
              <w:rPr>
                <w:rStyle w:val="affff7"/>
                <w:smallCaps w:val="0"/>
                <w:color w:val="auto"/>
              </w:rPr>
            </w:pPr>
          </w:p>
        </w:tc>
        <w:tc>
          <w:tcPr>
            <w:tcW w:w="2410" w:type="dxa"/>
            <w:shd w:val="clear" w:color="auto" w:fill="auto"/>
            <w:noWrap/>
          </w:tcPr>
          <w:p w14:paraId="61C2F375" w14:textId="77777777" w:rsidR="00B87C2B" w:rsidRPr="00F57A31" w:rsidRDefault="00B87C2B">
            <w:pPr>
              <w:pStyle w:val="affff3"/>
              <w:rPr>
                <w:rStyle w:val="affff7"/>
                <w:smallCaps w:val="0"/>
                <w:color w:val="auto"/>
              </w:rPr>
            </w:pPr>
            <w:r w:rsidRPr="00F57A31">
              <w:rPr>
                <w:rStyle w:val="affff7"/>
                <w:smallCaps w:val="0"/>
                <w:color w:val="auto"/>
              </w:rPr>
              <w:t>RC.CO-0</w:t>
            </w:r>
            <w:r>
              <w:rPr>
                <w:rStyle w:val="affff7"/>
                <w:rFonts w:hint="eastAsia"/>
                <w:smallCaps w:val="0"/>
                <w:color w:val="auto"/>
              </w:rPr>
              <w:t>2</w:t>
            </w:r>
            <w:r w:rsidRPr="00F57A31">
              <w:rPr>
                <w:rStyle w:val="affff7"/>
                <w:smallCaps w:val="0"/>
                <w:color w:val="auto"/>
              </w:rPr>
              <w:t>:</w:t>
            </w:r>
            <w:r>
              <w:rPr>
                <w:rStyle w:val="affff7"/>
                <w:rFonts w:hint="eastAsia"/>
                <w:smallCaps w:val="0"/>
                <w:color w:val="auto"/>
              </w:rPr>
              <w:t>[撤回:RC.CO-04に編入する。]</w:t>
            </w:r>
          </w:p>
        </w:tc>
        <w:tc>
          <w:tcPr>
            <w:tcW w:w="4542" w:type="dxa"/>
            <w:shd w:val="clear" w:color="auto" w:fill="auto"/>
          </w:tcPr>
          <w:p w14:paraId="0F02A97F" w14:textId="77777777" w:rsidR="00B87C2B" w:rsidRPr="00F57A31" w:rsidRDefault="00B87C2B">
            <w:pPr>
              <w:pStyle w:val="affff3"/>
              <w:rPr>
                <w:rStyle w:val="affff7"/>
                <w:smallCaps w:val="0"/>
                <w:color w:val="auto"/>
              </w:rPr>
            </w:pPr>
          </w:p>
        </w:tc>
      </w:tr>
      <w:tr w:rsidR="00B87C2B" w:rsidRPr="00F57A31" w14:paraId="64503A84" w14:textId="77777777">
        <w:trPr>
          <w:trHeight w:val="824"/>
        </w:trPr>
        <w:tc>
          <w:tcPr>
            <w:tcW w:w="1555" w:type="dxa"/>
            <w:vMerge/>
            <w:shd w:val="clear" w:color="auto" w:fill="D9F2D0" w:themeFill="accent6" w:themeFillTint="33"/>
            <w:noWrap/>
            <w:hideMark/>
          </w:tcPr>
          <w:p w14:paraId="03264EC1" w14:textId="77777777" w:rsidR="00B87C2B" w:rsidRPr="00F57A31" w:rsidRDefault="00B87C2B">
            <w:pPr>
              <w:pStyle w:val="affff3"/>
              <w:rPr>
                <w:rStyle w:val="affff7"/>
                <w:smallCaps w:val="0"/>
                <w:color w:val="auto"/>
              </w:rPr>
            </w:pPr>
          </w:p>
        </w:tc>
        <w:tc>
          <w:tcPr>
            <w:tcW w:w="1842" w:type="dxa"/>
            <w:vMerge/>
            <w:shd w:val="clear" w:color="auto" w:fill="auto"/>
            <w:hideMark/>
          </w:tcPr>
          <w:p w14:paraId="6FA7EACC" w14:textId="77777777" w:rsidR="00B87C2B" w:rsidRPr="00F57A31" w:rsidRDefault="00B87C2B">
            <w:pPr>
              <w:pStyle w:val="affff3"/>
              <w:rPr>
                <w:rStyle w:val="affff7"/>
                <w:smallCaps w:val="0"/>
                <w:color w:val="auto"/>
              </w:rPr>
            </w:pPr>
          </w:p>
        </w:tc>
        <w:tc>
          <w:tcPr>
            <w:tcW w:w="2410" w:type="dxa"/>
            <w:vMerge w:val="restart"/>
            <w:shd w:val="clear" w:color="auto" w:fill="auto"/>
            <w:noWrap/>
            <w:hideMark/>
          </w:tcPr>
          <w:p w14:paraId="17E78628" w14:textId="77777777" w:rsidR="00B87C2B" w:rsidRPr="00F57A31" w:rsidRDefault="00B87C2B">
            <w:pPr>
              <w:pStyle w:val="affff3"/>
              <w:rPr>
                <w:rStyle w:val="affff7"/>
                <w:smallCaps w:val="0"/>
                <w:color w:val="auto"/>
              </w:rPr>
            </w:pPr>
            <w:r w:rsidRPr="00F57A31">
              <w:rPr>
                <w:rStyle w:val="affff7"/>
                <w:smallCaps w:val="0"/>
                <w:color w:val="auto"/>
              </w:rPr>
              <w:br w:type="column"/>
              <w:t>RC.CO-03:復旧活動と業務能力回復の進捗状況を、指定された社内外の利害関係者に伝達する。</w:t>
            </w:r>
          </w:p>
        </w:tc>
        <w:tc>
          <w:tcPr>
            <w:tcW w:w="4542" w:type="dxa"/>
            <w:shd w:val="clear" w:color="auto" w:fill="auto"/>
            <w:hideMark/>
          </w:tcPr>
          <w:p w14:paraId="28126242" w14:textId="77777777" w:rsidR="00B87C2B" w:rsidRPr="00F57A31" w:rsidRDefault="00B87C2B">
            <w:pPr>
              <w:pStyle w:val="affff3"/>
              <w:rPr>
                <w:rStyle w:val="affff7"/>
                <w:smallCaps w:val="0"/>
                <w:color w:val="auto"/>
              </w:rPr>
            </w:pPr>
            <w:r w:rsidRPr="00F57A31">
              <w:rPr>
                <w:rStyle w:val="affff7"/>
                <w:smallCaps w:val="0"/>
                <w:color w:val="auto"/>
              </w:rPr>
              <w:t>例1:復旧の進行状況を含む復旧情報を安全に共有し、対応計画と情報共有契約に則った対応する。</w:t>
            </w:r>
          </w:p>
        </w:tc>
      </w:tr>
      <w:tr w:rsidR="00B87C2B" w:rsidRPr="00F57A31" w14:paraId="45A560DB" w14:textId="77777777">
        <w:trPr>
          <w:trHeight w:val="793"/>
        </w:trPr>
        <w:tc>
          <w:tcPr>
            <w:tcW w:w="1555" w:type="dxa"/>
            <w:vMerge/>
            <w:shd w:val="clear" w:color="auto" w:fill="D9F2D0" w:themeFill="accent6" w:themeFillTint="33"/>
            <w:noWrap/>
            <w:hideMark/>
          </w:tcPr>
          <w:p w14:paraId="74E1D129" w14:textId="77777777" w:rsidR="00B87C2B" w:rsidRPr="00F57A31" w:rsidRDefault="00B87C2B">
            <w:pPr>
              <w:pStyle w:val="affff3"/>
              <w:rPr>
                <w:rStyle w:val="affff7"/>
                <w:smallCaps w:val="0"/>
                <w:color w:val="auto"/>
              </w:rPr>
            </w:pPr>
          </w:p>
        </w:tc>
        <w:tc>
          <w:tcPr>
            <w:tcW w:w="1842" w:type="dxa"/>
            <w:vMerge/>
            <w:shd w:val="clear" w:color="auto" w:fill="auto"/>
            <w:hideMark/>
          </w:tcPr>
          <w:p w14:paraId="162211BA" w14:textId="77777777" w:rsidR="00B87C2B" w:rsidRPr="00F57A31" w:rsidRDefault="00B87C2B">
            <w:pPr>
              <w:pStyle w:val="affff3"/>
              <w:rPr>
                <w:rStyle w:val="affff7"/>
                <w:smallCaps w:val="0"/>
                <w:color w:val="auto"/>
              </w:rPr>
            </w:pPr>
          </w:p>
        </w:tc>
        <w:tc>
          <w:tcPr>
            <w:tcW w:w="2410" w:type="dxa"/>
            <w:vMerge/>
            <w:shd w:val="clear" w:color="auto" w:fill="auto"/>
            <w:hideMark/>
          </w:tcPr>
          <w:p w14:paraId="340EBB8D" w14:textId="77777777" w:rsidR="00B87C2B" w:rsidRPr="00F57A31" w:rsidRDefault="00B87C2B">
            <w:pPr>
              <w:pStyle w:val="affff3"/>
              <w:rPr>
                <w:rStyle w:val="affff7"/>
                <w:smallCaps w:val="0"/>
                <w:color w:val="auto"/>
              </w:rPr>
            </w:pPr>
          </w:p>
        </w:tc>
        <w:tc>
          <w:tcPr>
            <w:tcW w:w="4542" w:type="dxa"/>
            <w:shd w:val="clear" w:color="auto" w:fill="auto"/>
            <w:hideMark/>
          </w:tcPr>
          <w:p w14:paraId="343DE5CB" w14:textId="77777777" w:rsidR="00B87C2B" w:rsidRPr="00F57A31" w:rsidRDefault="00B87C2B">
            <w:pPr>
              <w:pStyle w:val="affff3"/>
              <w:rPr>
                <w:rStyle w:val="affff7"/>
                <w:smallCaps w:val="0"/>
                <w:color w:val="auto"/>
              </w:rPr>
            </w:pPr>
            <w:r w:rsidRPr="00F57A31">
              <w:rPr>
                <w:rStyle w:val="affff7"/>
                <w:smallCaps w:val="0"/>
                <w:color w:val="auto"/>
              </w:rPr>
              <w:t>例2:重大インシデントの復旧状況と復旧の進捗状況について、上級管理職に定期的に最新情報を提供する。</w:t>
            </w:r>
          </w:p>
        </w:tc>
      </w:tr>
      <w:tr w:rsidR="00B87C2B" w:rsidRPr="00F57A31" w14:paraId="750384E5" w14:textId="77777777">
        <w:trPr>
          <w:trHeight w:val="691"/>
        </w:trPr>
        <w:tc>
          <w:tcPr>
            <w:tcW w:w="1555" w:type="dxa"/>
            <w:vMerge/>
            <w:shd w:val="clear" w:color="auto" w:fill="D9F2D0" w:themeFill="accent6" w:themeFillTint="33"/>
            <w:noWrap/>
            <w:hideMark/>
          </w:tcPr>
          <w:p w14:paraId="74818FAA" w14:textId="77777777" w:rsidR="00B87C2B" w:rsidRPr="00F57A31" w:rsidRDefault="00B87C2B">
            <w:pPr>
              <w:pStyle w:val="affff3"/>
              <w:rPr>
                <w:rStyle w:val="affff7"/>
                <w:smallCaps w:val="0"/>
                <w:color w:val="auto"/>
              </w:rPr>
            </w:pPr>
          </w:p>
        </w:tc>
        <w:tc>
          <w:tcPr>
            <w:tcW w:w="1842" w:type="dxa"/>
            <w:vMerge/>
            <w:shd w:val="clear" w:color="auto" w:fill="auto"/>
            <w:hideMark/>
          </w:tcPr>
          <w:p w14:paraId="2971725B" w14:textId="77777777" w:rsidR="00B87C2B" w:rsidRPr="00F57A31" w:rsidRDefault="00B87C2B">
            <w:pPr>
              <w:pStyle w:val="affff3"/>
              <w:rPr>
                <w:rStyle w:val="affff7"/>
                <w:smallCaps w:val="0"/>
                <w:color w:val="auto"/>
              </w:rPr>
            </w:pPr>
          </w:p>
        </w:tc>
        <w:tc>
          <w:tcPr>
            <w:tcW w:w="2410" w:type="dxa"/>
            <w:vMerge/>
            <w:shd w:val="clear" w:color="auto" w:fill="auto"/>
            <w:hideMark/>
          </w:tcPr>
          <w:p w14:paraId="003CE1CF" w14:textId="77777777" w:rsidR="00B87C2B" w:rsidRPr="00F57A31" w:rsidRDefault="00B87C2B">
            <w:pPr>
              <w:pStyle w:val="affff3"/>
              <w:rPr>
                <w:rStyle w:val="affff7"/>
                <w:smallCaps w:val="0"/>
                <w:color w:val="auto"/>
              </w:rPr>
            </w:pPr>
          </w:p>
        </w:tc>
        <w:tc>
          <w:tcPr>
            <w:tcW w:w="4542" w:type="dxa"/>
            <w:shd w:val="clear" w:color="auto" w:fill="auto"/>
            <w:hideMark/>
          </w:tcPr>
          <w:p w14:paraId="3AAF6005" w14:textId="77777777" w:rsidR="00B87C2B" w:rsidRPr="00F57A31" w:rsidRDefault="00B87C2B">
            <w:pPr>
              <w:pStyle w:val="affff3"/>
              <w:rPr>
                <w:rStyle w:val="affff7"/>
                <w:smallCaps w:val="0"/>
                <w:color w:val="auto"/>
              </w:rPr>
            </w:pPr>
            <w:r w:rsidRPr="00F57A31">
              <w:rPr>
                <w:rStyle w:val="affff7"/>
                <w:smallCaps w:val="0"/>
                <w:color w:val="auto"/>
              </w:rPr>
              <w:br w:type="column"/>
              <w:t>例3:組織とそのサプライヤー間のインシデント情報共有に関する契約で定義されたルールとプロトコルに従う。</w:t>
            </w:r>
          </w:p>
        </w:tc>
      </w:tr>
      <w:tr w:rsidR="00B87C2B" w:rsidRPr="00F57A31" w14:paraId="7BAD7016" w14:textId="77777777">
        <w:trPr>
          <w:trHeight w:val="870"/>
        </w:trPr>
        <w:tc>
          <w:tcPr>
            <w:tcW w:w="1555" w:type="dxa"/>
            <w:vMerge/>
            <w:shd w:val="clear" w:color="auto" w:fill="D9F2D0" w:themeFill="accent6" w:themeFillTint="33"/>
            <w:noWrap/>
            <w:hideMark/>
          </w:tcPr>
          <w:p w14:paraId="230E2EB1" w14:textId="77777777" w:rsidR="00B87C2B" w:rsidRPr="00F57A31" w:rsidRDefault="00B87C2B">
            <w:pPr>
              <w:pStyle w:val="affff3"/>
              <w:rPr>
                <w:rStyle w:val="affff7"/>
                <w:smallCaps w:val="0"/>
                <w:color w:val="auto"/>
              </w:rPr>
            </w:pPr>
          </w:p>
        </w:tc>
        <w:tc>
          <w:tcPr>
            <w:tcW w:w="1842" w:type="dxa"/>
            <w:vMerge/>
            <w:shd w:val="clear" w:color="auto" w:fill="auto"/>
            <w:hideMark/>
          </w:tcPr>
          <w:p w14:paraId="72220C8C" w14:textId="77777777" w:rsidR="00B87C2B" w:rsidRPr="00F57A31" w:rsidRDefault="00B87C2B">
            <w:pPr>
              <w:pStyle w:val="affff3"/>
              <w:rPr>
                <w:rStyle w:val="affff7"/>
                <w:smallCaps w:val="0"/>
                <w:color w:val="auto"/>
              </w:rPr>
            </w:pPr>
          </w:p>
        </w:tc>
        <w:tc>
          <w:tcPr>
            <w:tcW w:w="2410" w:type="dxa"/>
            <w:vMerge/>
            <w:shd w:val="clear" w:color="auto" w:fill="auto"/>
            <w:hideMark/>
          </w:tcPr>
          <w:p w14:paraId="1F48454E" w14:textId="77777777" w:rsidR="00B87C2B" w:rsidRPr="00F57A31" w:rsidRDefault="00B87C2B">
            <w:pPr>
              <w:pStyle w:val="affff3"/>
              <w:rPr>
                <w:rStyle w:val="affff7"/>
                <w:smallCaps w:val="0"/>
                <w:color w:val="auto"/>
              </w:rPr>
            </w:pPr>
          </w:p>
        </w:tc>
        <w:tc>
          <w:tcPr>
            <w:tcW w:w="4542" w:type="dxa"/>
            <w:shd w:val="clear" w:color="auto" w:fill="auto"/>
            <w:hideMark/>
          </w:tcPr>
          <w:p w14:paraId="32979149" w14:textId="77777777" w:rsidR="00B87C2B" w:rsidRPr="00F57A31" w:rsidRDefault="00B87C2B">
            <w:pPr>
              <w:pStyle w:val="affff3"/>
              <w:rPr>
                <w:rStyle w:val="affff7"/>
                <w:smallCaps w:val="0"/>
                <w:color w:val="auto"/>
              </w:rPr>
            </w:pPr>
            <w:r w:rsidRPr="00F57A31">
              <w:rPr>
                <w:rStyle w:val="affff7"/>
                <w:smallCaps w:val="0"/>
                <w:color w:val="auto"/>
              </w:rPr>
              <w:t>例4:組織とその重要なサプライヤーとの間の危機管理コミュニケーションを調整する。</w:t>
            </w:r>
          </w:p>
        </w:tc>
      </w:tr>
      <w:tr w:rsidR="00B87C2B" w:rsidRPr="00F57A31" w14:paraId="51AFFB74" w14:textId="77777777">
        <w:trPr>
          <w:trHeight w:val="855"/>
        </w:trPr>
        <w:tc>
          <w:tcPr>
            <w:tcW w:w="1555" w:type="dxa"/>
            <w:vMerge/>
            <w:shd w:val="clear" w:color="auto" w:fill="D9F2D0" w:themeFill="accent6" w:themeFillTint="33"/>
            <w:noWrap/>
            <w:hideMark/>
          </w:tcPr>
          <w:p w14:paraId="47B202A3" w14:textId="77777777" w:rsidR="00B87C2B" w:rsidRPr="00F57A31" w:rsidRDefault="00B87C2B">
            <w:pPr>
              <w:pStyle w:val="affff3"/>
              <w:rPr>
                <w:rStyle w:val="affff7"/>
                <w:smallCaps w:val="0"/>
                <w:color w:val="auto"/>
              </w:rPr>
            </w:pPr>
          </w:p>
        </w:tc>
        <w:tc>
          <w:tcPr>
            <w:tcW w:w="1842" w:type="dxa"/>
            <w:vMerge/>
            <w:shd w:val="clear" w:color="auto" w:fill="auto"/>
            <w:noWrap/>
            <w:hideMark/>
          </w:tcPr>
          <w:p w14:paraId="131C10CB" w14:textId="77777777" w:rsidR="00B87C2B" w:rsidRPr="00F57A31" w:rsidRDefault="00B87C2B">
            <w:pPr>
              <w:pStyle w:val="affff3"/>
              <w:rPr>
                <w:rStyle w:val="affff7"/>
                <w:smallCaps w:val="0"/>
                <w:color w:val="auto"/>
              </w:rPr>
            </w:pPr>
          </w:p>
        </w:tc>
        <w:tc>
          <w:tcPr>
            <w:tcW w:w="2410" w:type="dxa"/>
            <w:vMerge w:val="restart"/>
            <w:shd w:val="clear" w:color="auto" w:fill="auto"/>
            <w:hideMark/>
          </w:tcPr>
          <w:p w14:paraId="36BCEC9A" w14:textId="77777777" w:rsidR="00B87C2B" w:rsidRPr="00F57A31" w:rsidRDefault="00B87C2B">
            <w:pPr>
              <w:pStyle w:val="affff3"/>
              <w:rPr>
                <w:rStyle w:val="affff7"/>
                <w:smallCaps w:val="0"/>
                <w:color w:val="auto"/>
              </w:rPr>
            </w:pPr>
            <w:r w:rsidRPr="00F57A31">
              <w:rPr>
                <w:rStyle w:val="affff7"/>
                <w:smallCaps w:val="0"/>
                <w:color w:val="auto"/>
              </w:rPr>
              <w:t>RC.CO-04:承認された方法とメッセージングを使用し、事故復旧に関する一般向けの最新情報を共有する。</w:t>
            </w:r>
          </w:p>
        </w:tc>
        <w:tc>
          <w:tcPr>
            <w:tcW w:w="4542" w:type="dxa"/>
            <w:shd w:val="clear" w:color="auto" w:fill="auto"/>
            <w:hideMark/>
          </w:tcPr>
          <w:p w14:paraId="08CD93E9" w14:textId="77777777" w:rsidR="00B87C2B" w:rsidRPr="00F57A31" w:rsidRDefault="00B87C2B">
            <w:pPr>
              <w:pStyle w:val="affff3"/>
              <w:rPr>
                <w:rStyle w:val="affff7"/>
                <w:smallCaps w:val="0"/>
                <w:color w:val="auto"/>
              </w:rPr>
            </w:pPr>
            <w:r w:rsidRPr="00F57A31">
              <w:rPr>
                <w:rStyle w:val="affff7"/>
                <w:smallCaps w:val="0"/>
                <w:color w:val="auto"/>
              </w:rPr>
              <w:br w:type="column"/>
              <w:t>例1:データ侵害インシデントから回復するための組織の侵害通知手順に従う。</w:t>
            </w:r>
          </w:p>
        </w:tc>
      </w:tr>
      <w:tr w:rsidR="00B87C2B" w:rsidRPr="00F57A31" w14:paraId="1F9DBFED" w14:textId="77777777">
        <w:trPr>
          <w:trHeight w:val="639"/>
        </w:trPr>
        <w:tc>
          <w:tcPr>
            <w:tcW w:w="1555" w:type="dxa"/>
            <w:vMerge/>
            <w:shd w:val="clear" w:color="auto" w:fill="D9F2D0" w:themeFill="accent6" w:themeFillTint="33"/>
            <w:noWrap/>
            <w:hideMark/>
          </w:tcPr>
          <w:p w14:paraId="674E789D" w14:textId="77777777" w:rsidR="00B87C2B" w:rsidRPr="00F57A31" w:rsidRDefault="00B87C2B">
            <w:pPr>
              <w:pStyle w:val="affff3"/>
              <w:rPr>
                <w:rStyle w:val="affff7"/>
                <w:smallCaps w:val="0"/>
                <w:color w:val="auto"/>
              </w:rPr>
            </w:pPr>
          </w:p>
        </w:tc>
        <w:tc>
          <w:tcPr>
            <w:tcW w:w="1842" w:type="dxa"/>
            <w:vMerge/>
            <w:shd w:val="clear" w:color="auto" w:fill="auto"/>
            <w:hideMark/>
          </w:tcPr>
          <w:p w14:paraId="48761951" w14:textId="77777777" w:rsidR="00B87C2B" w:rsidRPr="00F57A31" w:rsidRDefault="00B87C2B">
            <w:pPr>
              <w:pStyle w:val="affff3"/>
              <w:rPr>
                <w:rStyle w:val="affff7"/>
                <w:smallCaps w:val="0"/>
                <w:color w:val="auto"/>
              </w:rPr>
            </w:pPr>
          </w:p>
        </w:tc>
        <w:tc>
          <w:tcPr>
            <w:tcW w:w="2410" w:type="dxa"/>
            <w:vMerge/>
            <w:shd w:val="clear" w:color="auto" w:fill="auto"/>
            <w:hideMark/>
          </w:tcPr>
          <w:p w14:paraId="75B6230C" w14:textId="77777777" w:rsidR="00B87C2B" w:rsidRPr="00F57A31" w:rsidRDefault="00B87C2B">
            <w:pPr>
              <w:pStyle w:val="affff3"/>
              <w:rPr>
                <w:rStyle w:val="affff7"/>
                <w:smallCaps w:val="0"/>
                <w:color w:val="auto"/>
              </w:rPr>
            </w:pPr>
          </w:p>
        </w:tc>
        <w:tc>
          <w:tcPr>
            <w:tcW w:w="4542" w:type="dxa"/>
            <w:shd w:val="clear" w:color="auto" w:fill="auto"/>
            <w:hideMark/>
          </w:tcPr>
          <w:p w14:paraId="676B6F67" w14:textId="77777777" w:rsidR="00B87C2B" w:rsidRPr="00F57A31" w:rsidRDefault="00B87C2B">
            <w:pPr>
              <w:pStyle w:val="affff3"/>
              <w:rPr>
                <w:rStyle w:val="affff7"/>
                <w:smallCaps w:val="0"/>
                <w:color w:val="auto"/>
              </w:rPr>
            </w:pPr>
            <w:r w:rsidRPr="00F57A31">
              <w:rPr>
                <w:rStyle w:val="affff7"/>
                <w:smallCaps w:val="0"/>
                <w:color w:val="auto"/>
              </w:rPr>
              <w:br w:type="column"/>
              <w:t>例2:インシデントから回復し、再発を防ぐために実行している手順を説明する。</w:t>
            </w:r>
          </w:p>
        </w:tc>
      </w:tr>
      <w:tr w:rsidR="00B87C2B" w:rsidRPr="00F57A31" w14:paraId="797BD5BD" w14:textId="77777777">
        <w:trPr>
          <w:trHeight w:val="639"/>
        </w:trPr>
        <w:tc>
          <w:tcPr>
            <w:tcW w:w="1555" w:type="dxa"/>
            <w:vMerge/>
            <w:shd w:val="clear" w:color="auto" w:fill="D9F2D0" w:themeFill="accent6" w:themeFillTint="33"/>
            <w:noWrap/>
          </w:tcPr>
          <w:p w14:paraId="01D8A418" w14:textId="77777777" w:rsidR="00B87C2B" w:rsidRPr="00F57A31" w:rsidRDefault="00B87C2B">
            <w:pPr>
              <w:pStyle w:val="affff3"/>
              <w:rPr>
                <w:rStyle w:val="affff7"/>
                <w:smallCaps w:val="0"/>
                <w:color w:val="auto"/>
              </w:rPr>
            </w:pPr>
          </w:p>
        </w:tc>
        <w:tc>
          <w:tcPr>
            <w:tcW w:w="1842" w:type="dxa"/>
            <w:vMerge w:val="restart"/>
            <w:shd w:val="clear" w:color="auto" w:fill="auto"/>
          </w:tcPr>
          <w:p w14:paraId="6F1BDAA6" w14:textId="77777777" w:rsidR="00B87C2B" w:rsidRPr="00F57A31" w:rsidRDefault="00B87C2B">
            <w:pPr>
              <w:pStyle w:val="affff3"/>
              <w:rPr>
                <w:rStyle w:val="affff7"/>
                <w:smallCaps w:val="0"/>
                <w:color w:val="auto"/>
              </w:rPr>
            </w:pPr>
            <w:r w:rsidRPr="003763AE">
              <w:rPr>
                <w:rStyle w:val="affff7"/>
                <w:rFonts w:hint="eastAsia"/>
                <w:smallCaps w:val="0"/>
                <w:color w:val="auto"/>
              </w:rPr>
              <w:t>改善点</w:t>
            </w:r>
            <w:r w:rsidRPr="003763AE">
              <w:rPr>
                <w:rStyle w:val="affff7"/>
                <w:smallCaps w:val="0"/>
                <w:color w:val="auto"/>
              </w:rPr>
              <w:t xml:space="preserve"> </w:t>
            </w:r>
            <w:r>
              <w:rPr>
                <w:rStyle w:val="affff7"/>
                <w:smallCaps w:val="0"/>
                <w:color w:val="auto"/>
              </w:rPr>
              <w:t>（</w:t>
            </w:r>
            <w:r w:rsidRPr="003763AE">
              <w:rPr>
                <w:rStyle w:val="affff7"/>
                <w:smallCaps w:val="0"/>
                <w:color w:val="auto"/>
              </w:rPr>
              <w:t>RC.IM</w:t>
            </w:r>
            <w:r>
              <w:rPr>
                <w:rStyle w:val="affff7"/>
                <w:smallCaps w:val="0"/>
                <w:color w:val="auto"/>
              </w:rPr>
              <w:t>）</w:t>
            </w:r>
            <w:r w:rsidRPr="003763AE">
              <w:rPr>
                <w:rStyle w:val="affff7"/>
                <w:smallCaps w:val="0"/>
                <w:color w:val="auto"/>
              </w:rPr>
              <w:t>:</w:t>
            </w:r>
            <w:r>
              <w:rPr>
                <w:rStyle w:val="affff7"/>
                <w:rFonts w:hint="eastAsia"/>
                <w:smallCaps w:val="0"/>
                <w:color w:val="auto"/>
              </w:rPr>
              <w:t>撤回</w:t>
            </w:r>
            <w:r w:rsidRPr="003763AE">
              <w:rPr>
                <w:rStyle w:val="affff7"/>
                <w:smallCaps w:val="0"/>
                <w:color w:val="auto"/>
              </w:rPr>
              <w:t>:ID.IM に編入</w:t>
            </w:r>
            <w:r>
              <w:rPr>
                <w:rStyle w:val="affff7"/>
                <w:rFonts w:hint="eastAsia"/>
                <w:smallCaps w:val="0"/>
                <w:color w:val="auto"/>
              </w:rPr>
              <w:t>する。</w:t>
            </w:r>
          </w:p>
        </w:tc>
        <w:tc>
          <w:tcPr>
            <w:tcW w:w="2410" w:type="dxa"/>
            <w:shd w:val="clear" w:color="auto" w:fill="auto"/>
          </w:tcPr>
          <w:p w14:paraId="1A9FF969" w14:textId="77777777" w:rsidR="00B87C2B" w:rsidRPr="00F57A31" w:rsidRDefault="00B87C2B">
            <w:pPr>
              <w:pStyle w:val="affff3"/>
              <w:rPr>
                <w:rStyle w:val="affff7"/>
                <w:smallCaps w:val="0"/>
                <w:color w:val="auto"/>
              </w:rPr>
            </w:pPr>
            <w:r>
              <w:rPr>
                <w:rStyle w:val="affff7"/>
                <w:rFonts w:hint="eastAsia"/>
                <w:smallCaps w:val="0"/>
                <w:color w:val="auto"/>
              </w:rPr>
              <w:t>RC.IM-01:[撤回:ID.IM-03、ID.IM-04に編入する。]</w:t>
            </w:r>
          </w:p>
        </w:tc>
        <w:tc>
          <w:tcPr>
            <w:tcW w:w="4542" w:type="dxa"/>
            <w:shd w:val="clear" w:color="auto" w:fill="auto"/>
          </w:tcPr>
          <w:p w14:paraId="062FF94E" w14:textId="77777777" w:rsidR="00B87C2B" w:rsidRPr="00F57A31" w:rsidRDefault="00B87C2B">
            <w:pPr>
              <w:pStyle w:val="affff3"/>
              <w:rPr>
                <w:rStyle w:val="affff7"/>
                <w:smallCaps w:val="0"/>
                <w:color w:val="auto"/>
              </w:rPr>
            </w:pPr>
          </w:p>
        </w:tc>
      </w:tr>
      <w:tr w:rsidR="00B87C2B" w:rsidRPr="00F57A31" w14:paraId="6088069B" w14:textId="77777777">
        <w:trPr>
          <w:trHeight w:val="639"/>
        </w:trPr>
        <w:tc>
          <w:tcPr>
            <w:tcW w:w="1555" w:type="dxa"/>
            <w:vMerge/>
            <w:shd w:val="clear" w:color="auto" w:fill="D9F2D0" w:themeFill="accent6" w:themeFillTint="33"/>
            <w:noWrap/>
          </w:tcPr>
          <w:p w14:paraId="1EC39A8A" w14:textId="77777777" w:rsidR="00B87C2B" w:rsidRPr="00F57A31" w:rsidRDefault="00B87C2B">
            <w:pPr>
              <w:pStyle w:val="affff3"/>
              <w:rPr>
                <w:rStyle w:val="affff7"/>
                <w:smallCaps w:val="0"/>
                <w:color w:val="auto"/>
              </w:rPr>
            </w:pPr>
          </w:p>
        </w:tc>
        <w:tc>
          <w:tcPr>
            <w:tcW w:w="1842" w:type="dxa"/>
            <w:vMerge/>
            <w:shd w:val="clear" w:color="auto" w:fill="auto"/>
          </w:tcPr>
          <w:p w14:paraId="510C62BE" w14:textId="77777777" w:rsidR="00B87C2B" w:rsidRPr="00F57A31" w:rsidRDefault="00B87C2B">
            <w:pPr>
              <w:pStyle w:val="affff3"/>
              <w:rPr>
                <w:rStyle w:val="affff7"/>
                <w:smallCaps w:val="0"/>
                <w:color w:val="auto"/>
              </w:rPr>
            </w:pPr>
          </w:p>
        </w:tc>
        <w:tc>
          <w:tcPr>
            <w:tcW w:w="2410" w:type="dxa"/>
            <w:shd w:val="clear" w:color="auto" w:fill="auto"/>
          </w:tcPr>
          <w:p w14:paraId="6334FF38" w14:textId="77777777" w:rsidR="00B87C2B" w:rsidRPr="00F57A31" w:rsidRDefault="00B87C2B">
            <w:pPr>
              <w:pStyle w:val="affff3"/>
              <w:rPr>
                <w:rStyle w:val="affff7"/>
                <w:smallCaps w:val="0"/>
                <w:color w:val="auto"/>
              </w:rPr>
            </w:pPr>
            <w:r>
              <w:rPr>
                <w:rStyle w:val="affff7"/>
                <w:rFonts w:hint="eastAsia"/>
                <w:smallCaps w:val="0"/>
                <w:color w:val="auto"/>
              </w:rPr>
              <w:t>RC.IM-02:[撤回:ID.IM-03に編入する。]</w:t>
            </w:r>
          </w:p>
        </w:tc>
        <w:tc>
          <w:tcPr>
            <w:tcW w:w="4542" w:type="dxa"/>
            <w:shd w:val="clear" w:color="auto" w:fill="auto"/>
          </w:tcPr>
          <w:p w14:paraId="032FEC47" w14:textId="77777777" w:rsidR="00B87C2B" w:rsidRPr="00F57A31" w:rsidRDefault="00B87C2B">
            <w:pPr>
              <w:pStyle w:val="affff3"/>
              <w:rPr>
                <w:rStyle w:val="affff7"/>
                <w:smallCaps w:val="0"/>
                <w:color w:val="auto"/>
              </w:rPr>
            </w:pPr>
          </w:p>
        </w:tc>
      </w:tr>
    </w:tbl>
    <w:tbl>
      <w:tblPr>
        <w:tblStyle w:val="aa"/>
        <w:tblpPr w:leftFromText="142" w:rightFromText="142" w:vertAnchor="text" w:horzAnchor="margin" w:tblpY="201"/>
        <w:tblW w:w="0" w:type="auto"/>
        <w:tblLook w:val="04A0" w:firstRow="1" w:lastRow="0" w:firstColumn="1" w:lastColumn="0" w:noHBand="0" w:noVBand="1"/>
      </w:tblPr>
      <w:tblGrid>
        <w:gridCol w:w="4248"/>
        <w:gridCol w:w="6095"/>
      </w:tblGrid>
      <w:tr w:rsidR="00B87C2B" w14:paraId="03E4CE89" w14:textId="77777777">
        <w:tc>
          <w:tcPr>
            <w:tcW w:w="10343" w:type="dxa"/>
            <w:gridSpan w:val="2"/>
          </w:tcPr>
          <w:p w14:paraId="5D724598" w14:textId="77777777" w:rsidR="00B87C2B" w:rsidRDefault="00B87C2B" w:rsidP="00601047">
            <w:pPr>
              <w:pStyle w:val="affe"/>
              <w:framePr w:hSpace="0" w:wrap="auto" w:vAnchor="margin" w:hAnchor="text" w:yAlign="inline"/>
            </w:pPr>
            <w:r w:rsidRPr="000A23A7">
              <w:rPr>
                <w:rFonts w:hint="eastAsia"/>
              </w:rPr>
              <w:t>詳細理解のため参考となる文献（参考文献）</w:t>
            </w:r>
          </w:p>
        </w:tc>
      </w:tr>
      <w:tr w:rsidR="00B87C2B" w:rsidRPr="000A23A7" w14:paraId="70647B04" w14:textId="77777777">
        <w:trPr>
          <w:trHeight w:val="64"/>
        </w:trPr>
        <w:tc>
          <w:tcPr>
            <w:tcW w:w="4248" w:type="dxa"/>
            <w:shd w:val="clear" w:color="auto" w:fill="F1A983" w:themeFill="accent2" w:themeFillTint="99"/>
          </w:tcPr>
          <w:p w14:paraId="7BD409F9" w14:textId="77777777" w:rsidR="00B87C2B" w:rsidRPr="00637706" w:rsidRDefault="00B87C2B" w:rsidP="00601047">
            <w:pPr>
              <w:pStyle w:val="affe"/>
              <w:framePr w:hSpace="0" w:wrap="auto" w:vAnchor="margin" w:hAnchor="text" w:yAlign="inline"/>
            </w:pPr>
            <w:r w:rsidRPr="000413F1">
              <w:t xml:space="preserve">NIST Cybersecurity Framework </w:t>
            </w:r>
            <w:r>
              <w:t>（</w:t>
            </w:r>
            <w:r w:rsidRPr="000413F1">
              <w:t>CSF</w:t>
            </w:r>
            <w:r>
              <w:t>）</w:t>
            </w:r>
            <w:r w:rsidRPr="000413F1">
              <w:t xml:space="preserve"> 2.0 Reference Tool</w:t>
            </w:r>
          </w:p>
        </w:tc>
        <w:tc>
          <w:tcPr>
            <w:tcW w:w="6095" w:type="dxa"/>
          </w:tcPr>
          <w:p w14:paraId="108F9C1B" w14:textId="77777777" w:rsidR="00B87C2B" w:rsidRPr="000A23A7" w:rsidRDefault="00B87C2B" w:rsidP="00601047">
            <w:pPr>
              <w:pStyle w:val="affe"/>
              <w:framePr w:hSpace="0" w:wrap="auto" w:vAnchor="margin" w:hAnchor="text" w:yAlign="inline"/>
            </w:pPr>
            <w:r w:rsidRPr="004B44E9">
              <w:t>https://csrc.nist.gov/extensions/nudp/services/json/csf/download?olirids=all</w:t>
            </w:r>
          </w:p>
        </w:tc>
      </w:tr>
    </w:tbl>
    <w:p w14:paraId="59D04608" w14:textId="77777777" w:rsidR="00B87C2B" w:rsidRDefault="00B87C2B" w:rsidP="00B87C2B">
      <w:pPr>
        <w:wordWrap w:val="0"/>
        <w:ind w:firstLineChars="0" w:firstLine="0"/>
      </w:pPr>
    </w:p>
    <w:p w14:paraId="261B8B3B" w14:textId="77777777" w:rsidR="00B87C2B" w:rsidRDefault="00B87C2B" w:rsidP="00B87C2B">
      <w:pPr>
        <w:widowControl/>
        <w:wordWrap w:val="0"/>
        <w:spacing w:line="240" w:lineRule="auto"/>
        <w:ind w:firstLineChars="0" w:firstLine="0"/>
        <w:jc w:val="left"/>
      </w:pPr>
      <w:r>
        <w:br w:type="page"/>
      </w:r>
    </w:p>
    <w:p w14:paraId="09B9269C" w14:textId="77777777" w:rsidR="00B87C2B" w:rsidRDefault="00B87C2B" w:rsidP="00B87C2B">
      <w:pPr>
        <w:pStyle w:val="affffe"/>
      </w:pPr>
      <w:bookmarkStart w:id="2389" w:name="_Toc185339205"/>
      <w:bookmarkStart w:id="2390" w:name="_Toc188349201"/>
      <w:r>
        <w:rPr>
          <w:rFonts w:hint="eastAsia"/>
        </w:rPr>
        <w:t>中小企業向けスタートアップガイドの活用方法</w:t>
      </w:r>
      <w:bookmarkEnd w:id="2389"/>
      <w:bookmarkEnd w:id="2390"/>
    </w:p>
    <w:p w14:paraId="1F0AEFC9" w14:textId="77777777" w:rsidR="00B87C2B" w:rsidRDefault="00B87C2B" w:rsidP="00B87C2B">
      <w:pPr>
        <w:wordWrap w:val="0"/>
      </w:pPr>
      <w:r>
        <w:rPr>
          <w:rFonts w:hint="eastAsia"/>
        </w:rPr>
        <w:t>中小企業が、</w:t>
      </w:r>
      <w:r>
        <w:t>CSF2.0を使用してセキュリティ対策を開始するに</w:t>
      </w:r>
      <w:r>
        <w:rPr>
          <w:rFonts w:hint="eastAsia"/>
        </w:rPr>
        <w:t>あたり</w:t>
      </w:r>
      <w:r>
        <w:t>、クイックスタートガイド（Small Business Quick-Start Guide）</w:t>
      </w:r>
      <w:r>
        <w:rPr>
          <w:rFonts w:hint="eastAsia"/>
        </w:rPr>
        <w:t>が</w:t>
      </w:r>
      <w:r>
        <w:t>参考に</w:t>
      </w:r>
      <w:r>
        <w:rPr>
          <w:rFonts w:hint="eastAsia"/>
        </w:rPr>
        <w:t>なります</w:t>
      </w:r>
      <w:r>
        <w:t>。</w:t>
      </w:r>
      <w:r w:rsidRPr="00E94FAE">
        <w:rPr>
          <w:rFonts w:hint="eastAsia"/>
        </w:rPr>
        <w:t>このガイドは、セキュリティ対策が十分でない</w:t>
      </w:r>
      <w:r>
        <w:rPr>
          <w:rFonts w:hint="eastAsia"/>
        </w:rPr>
        <w:t>中小企業</w:t>
      </w:r>
      <w:r w:rsidRPr="00E94FAE">
        <w:rPr>
          <w:rFonts w:hint="eastAsia"/>
        </w:rPr>
        <w:t>に対し</w:t>
      </w:r>
      <w:r>
        <w:rPr>
          <w:rFonts w:hint="eastAsia"/>
        </w:rPr>
        <w:t>て</w:t>
      </w:r>
      <w:r w:rsidRPr="00E94FAE">
        <w:rPr>
          <w:rFonts w:hint="eastAsia"/>
        </w:rPr>
        <w:t>、</w:t>
      </w:r>
      <w:r>
        <w:rPr>
          <w:rFonts w:hint="eastAsia"/>
        </w:rPr>
        <w:t>セキュリティ対策を始めるための基本的なステップを提供します。ガバナンス</w:t>
      </w:r>
      <w:r w:rsidRPr="00E87A0B">
        <w:t>、識別、</w:t>
      </w:r>
      <w:r>
        <w:rPr>
          <w:rFonts w:hint="eastAsia"/>
        </w:rPr>
        <w:t>防御</w:t>
      </w:r>
      <w:r w:rsidRPr="00E87A0B">
        <w:t>、検知、対応、復旧</w:t>
      </w:r>
      <w:r>
        <w:rPr>
          <w:rFonts w:hint="eastAsia"/>
        </w:rPr>
        <w:t>、各機能それぞれにおいて、</w:t>
      </w:r>
      <w:r w:rsidRPr="00E94FAE">
        <w:rPr>
          <w:rFonts w:hint="eastAsia"/>
        </w:rPr>
        <w:t>段階的に対策を進める</w:t>
      </w:r>
      <w:r>
        <w:rPr>
          <w:rFonts w:hint="eastAsia"/>
        </w:rPr>
        <w:t>方法を示しています</w:t>
      </w:r>
      <w:r w:rsidRPr="00E94FAE">
        <w:rPr>
          <w:rFonts w:hint="eastAsia"/>
        </w:rPr>
        <w:t>。</w:t>
      </w:r>
    </w:p>
    <w:p w14:paraId="019DC5F1" w14:textId="77777777" w:rsidR="00B87C2B" w:rsidRDefault="00B87C2B" w:rsidP="00B87C2B">
      <w:pPr>
        <w:wordWrap w:val="0"/>
      </w:pPr>
      <w:r>
        <w:rPr>
          <w:rFonts w:hint="eastAsia"/>
        </w:rPr>
        <w:t>このガイドは</w:t>
      </w:r>
      <w:r w:rsidRPr="00E94FAE">
        <w:rPr>
          <w:rFonts w:hint="eastAsia"/>
        </w:rPr>
        <w:t>、</w:t>
      </w:r>
      <w:r>
        <w:rPr>
          <w:rFonts w:hint="eastAsia"/>
        </w:rPr>
        <w:t>必要に応じて外部の</w:t>
      </w:r>
      <w:r w:rsidRPr="00E94FAE">
        <w:rPr>
          <w:rFonts w:hint="eastAsia"/>
        </w:rPr>
        <w:t>専門家やサービスの利用を検討するための指針にもなります。</w:t>
      </w:r>
    </w:p>
    <w:p w14:paraId="1CBF72D0" w14:textId="77777777" w:rsidR="00B87C2B" w:rsidRDefault="00B87C2B" w:rsidP="00B87C2B">
      <w:pPr>
        <w:wordWrap w:val="0"/>
      </w:pPr>
      <w:r>
        <w:rPr>
          <w:rFonts w:hint="eastAsia"/>
        </w:rPr>
        <w:t>各機能の活動の中から</w:t>
      </w:r>
      <w:r>
        <w:t>1つを例にとり、どのような内容が記載してあるかを説明します。</w:t>
      </w:r>
    </w:p>
    <w:p w14:paraId="77A45B3E" w14:textId="77777777" w:rsidR="00B87C2B" w:rsidRDefault="00B87C2B" w:rsidP="00B87C2B">
      <w:pPr>
        <w:wordWrap w:val="0"/>
        <w:ind w:firstLineChars="0" w:firstLine="0"/>
      </w:pPr>
    </w:p>
    <w:p w14:paraId="774D6260" w14:textId="77777777" w:rsidR="00B87C2B" w:rsidRDefault="00B87C2B" w:rsidP="00B87C2B">
      <w:pPr>
        <w:pStyle w:val="aff4"/>
        <w:wordWrap w:val="0"/>
      </w:pPr>
      <w:r>
        <w:rPr>
          <w:rFonts w:hint="eastAsia"/>
        </w:rPr>
        <w:t>ガバナンス</w:t>
      </w:r>
    </w:p>
    <w:p w14:paraId="6EC4076A" w14:textId="77777777" w:rsidR="00B87C2B" w:rsidRDefault="00B87C2B" w:rsidP="00B87C2B">
      <w:pPr>
        <w:wordWrap w:val="0"/>
      </w:pPr>
      <w:r>
        <w:rPr>
          <w:rFonts w:hint="eastAsia"/>
        </w:rPr>
        <w:t>ガバナンス</w:t>
      </w:r>
      <w:r w:rsidRPr="0098074A">
        <w:rPr>
          <w:rFonts w:hint="eastAsia"/>
        </w:rPr>
        <w:t>機能は、ビジネスのサイバーセキュリティリスク管理戦略、期待値、ポリシーを確立し、監視するのに役立ちます。</w:t>
      </w:r>
    </w:p>
    <w:p w14:paraId="715D682A" w14:textId="77777777" w:rsidR="00B87C2B" w:rsidRDefault="00B87C2B" w:rsidP="00B87C2B">
      <w:pPr>
        <w:wordWrap w:val="0"/>
      </w:pPr>
    </w:p>
    <w:p w14:paraId="2771FA70" w14:textId="77777777" w:rsidR="00B87C2B" w:rsidRDefault="00B87C2B" w:rsidP="00B87C2B">
      <w:pPr>
        <w:pStyle w:val="aff4"/>
      </w:pPr>
      <w:r>
        <w:rPr>
          <w:rFonts w:hint="eastAsia"/>
        </w:rPr>
        <w:t>考慮すべきアクション</w:t>
      </w:r>
    </w:p>
    <w:tbl>
      <w:tblPr>
        <w:tblStyle w:val="aa"/>
        <w:tblW w:w="0" w:type="auto"/>
        <w:tblLook w:val="04A0" w:firstRow="1" w:lastRow="0" w:firstColumn="1" w:lastColumn="0" w:noHBand="0" w:noVBand="1"/>
      </w:tblPr>
      <w:tblGrid>
        <w:gridCol w:w="10456"/>
      </w:tblGrid>
      <w:tr w:rsidR="00B87C2B" w14:paraId="79F2AAE9" w14:textId="77777777">
        <w:tc>
          <w:tcPr>
            <w:tcW w:w="10456" w:type="dxa"/>
            <w:shd w:val="clear" w:color="auto" w:fill="215E99" w:themeFill="text2" w:themeFillTint="BF"/>
          </w:tcPr>
          <w:p w14:paraId="5AA152CF" w14:textId="77777777" w:rsidR="00B87C2B" w:rsidRDefault="00B87C2B">
            <w:pPr>
              <w:pStyle w:val="aff0"/>
            </w:pPr>
            <w:r w:rsidRPr="00C3777E">
              <w:rPr>
                <w:rFonts w:hint="eastAsia"/>
              </w:rPr>
              <w:t>理解</w:t>
            </w:r>
          </w:p>
        </w:tc>
      </w:tr>
      <w:tr w:rsidR="00B87C2B" w14:paraId="7BB1A7D8" w14:textId="77777777">
        <w:tc>
          <w:tcPr>
            <w:tcW w:w="10456" w:type="dxa"/>
          </w:tcPr>
          <w:p w14:paraId="6D939312" w14:textId="77777777" w:rsidR="00B87C2B" w:rsidRPr="00536282" w:rsidRDefault="00B87C2B" w:rsidP="00892C01">
            <w:pPr>
              <w:pStyle w:val="afff6"/>
              <w:numPr>
                <w:ilvl w:val="0"/>
                <w:numId w:val="461"/>
              </w:numPr>
            </w:pPr>
            <w:r>
              <w:rPr>
                <w:rFonts w:hint="eastAsia"/>
              </w:rPr>
              <w:t>サイ</w:t>
            </w:r>
            <w:r w:rsidRPr="00536282">
              <w:rPr>
                <w:rFonts w:hint="eastAsia"/>
              </w:rPr>
              <w:t>バーセキュリティリスクが、ビジネスの目標達成をどのように妨げる可能性があるかを理解する。（</w:t>
            </w:r>
            <w:r w:rsidRPr="00536282">
              <w:t>GV.OC-01）</w:t>
            </w:r>
          </w:p>
          <w:p w14:paraId="517DFF11" w14:textId="77777777" w:rsidR="00B87C2B" w:rsidRPr="00536282" w:rsidRDefault="00B87C2B" w:rsidP="00892C01">
            <w:pPr>
              <w:pStyle w:val="afff6"/>
              <w:numPr>
                <w:ilvl w:val="0"/>
                <w:numId w:val="461"/>
              </w:numPr>
            </w:pPr>
            <w:r w:rsidRPr="00536282">
              <w:rPr>
                <w:rFonts w:hint="eastAsia"/>
              </w:rPr>
              <w:t>法的、規制上、および契約上のサイバーセキュリティ要件を理解する。（</w:t>
            </w:r>
            <w:r w:rsidRPr="00536282">
              <w:t>GV.OC-03）</w:t>
            </w:r>
          </w:p>
          <w:p w14:paraId="69AF0DCF" w14:textId="77777777" w:rsidR="00B87C2B" w:rsidRDefault="00B87C2B" w:rsidP="00892C01">
            <w:pPr>
              <w:pStyle w:val="afff6"/>
              <w:numPr>
                <w:ilvl w:val="0"/>
                <w:numId w:val="461"/>
              </w:numPr>
            </w:pPr>
            <w:r w:rsidRPr="00536282">
              <w:rPr>
                <w:rFonts w:hint="eastAsia"/>
              </w:rPr>
              <w:t>ビジネス内で誰がサイバーセキュリティ戦略を策定し、実行する責任を負うかを理解する。（</w:t>
            </w:r>
            <w:r w:rsidRPr="00536282">
              <w:t>GV.R</w:t>
            </w:r>
            <w:r>
              <w:t>R-02）</w:t>
            </w:r>
          </w:p>
        </w:tc>
      </w:tr>
      <w:tr w:rsidR="00B87C2B" w14:paraId="170395BC" w14:textId="77777777">
        <w:tc>
          <w:tcPr>
            <w:tcW w:w="10456" w:type="dxa"/>
            <w:shd w:val="clear" w:color="auto" w:fill="215E99" w:themeFill="text2" w:themeFillTint="BF"/>
          </w:tcPr>
          <w:p w14:paraId="69810E04" w14:textId="77777777" w:rsidR="00B87C2B" w:rsidRDefault="00B87C2B">
            <w:pPr>
              <w:pStyle w:val="aff0"/>
            </w:pPr>
            <w:r w:rsidRPr="000F1432">
              <w:rPr>
                <w:rFonts w:hint="eastAsia"/>
              </w:rPr>
              <w:t>評価</w:t>
            </w:r>
          </w:p>
        </w:tc>
      </w:tr>
      <w:tr w:rsidR="00B87C2B" w14:paraId="79A31920" w14:textId="77777777">
        <w:tc>
          <w:tcPr>
            <w:tcW w:w="10456" w:type="dxa"/>
          </w:tcPr>
          <w:p w14:paraId="7F93FE72" w14:textId="77777777" w:rsidR="00B87C2B" w:rsidRPr="008A1637" w:rsidRDefault="00B87C2B" w:rsidP="00892C01">
            <w:pPr>
              <w:pStyle w:val="afff6"/>
              <w:numPr>
                <w:ilvl w:val="0"/>
                <w:numId w:val="462"/>
              </w:numPr>
            </w:pPr>
            <w:r w:rsidRPr="008A1637">
              <w:rPr>
                <w:rFonts w:hint="eastAsia"/>
              </w:rPr>
              <w:t>ビジネスにとって大事な資産や運営がすべて、または一部失われた場合にどんな影響が出るかを評価する。（</w:t>
            </w:r>
            <w:r w:rsidRPr="008A1637">
              <w:t>GV.0C-04</w:t>
            </w:r>
            <w:r w:rsidRPr="008A1637">
              <w:rPr>
                <w:rFonts w:hint="eastAsia"/>
              </w:rPr>
              <w:t>）</w:t>
            </w:r>
          </w:p>
          <w:p w14:paraId="6B95619C" w14:textId="77777777" w:rsidR="00B87C2B" w:rsidRPr="008A1637" w:rsidRDefault="00B87C2B" w:rsidP="00892C01">
            <w:pPr>
              <w:pStyle w:val="afff6"/>
              <w:numPr>
                <w:ilvl w:val="0"/>
                <w:numId w:val="462"/>
              </w:numPr>
            </w:pPr>
            <w:r w:rsidRPr="008A1637">
              <w:rPr>
                <w:rFonts w:hint="eastAsia"/>
              </w:rPr>
              <w:t>自社にサイバーセキュリティ保険が必要か否かを評価する。（</w:t>
            </w:r>
            <w:r w:rsidRPr="008A1637">
              <w:t>GV.RM-04）</w:t>
            </w:r>
          </w:p>
          <w:p w14:paraId="5CCE83CC" w14:textId="77777777" w:rsidR="00B87C2B" w:rsidRDefault="00B87C2B" w:rsidP="00892C01">
            <w:pPr>
              <w:pStyle w:val="afff6"/>
              <w:numPr>
                <w:ilvl w:val="0"/>
                <w:numId w:val="462"/>
              </w:numPr>
            </w:pPr>
            <w:r w:rsidRPr="008A1637">
              <w:rPr>
                <w:rFonts w:hint="eastAsia"/>
              </w:rPr>
              <w:t>取引を開始する前に、取引先や他の第三者がもたらすサイバーセキュリティリスクを評価する。（</w:t>
            </w:r>
            <w:r w:rsidRPr="008A1637">
              <w:t>GV.SC-06）</w:t>
            </w:r>
          </w:p>
        </w:tc>
      </w:tr>
      <w:tr w:rsidR="00B87C2B" w14:paraId="23B6B474" w14:textId="77777777">
        <w:tc>
          <w:tcPr>
            <w:tcW w:w="10456" w:type="dxa"/>
            <w:shd w:val="clear" w:color="auto" w:fill="215E99" w:themeFill="text2" w:themeFillTint="BF"/>
          </w:tcPr>
          <w:p w14:paraId="0107CFAC" w14:textId="77777777" w:rsidR="00B87C2B" w:rsidRDefault="00B87C2B">
            <w:pPr>
              <w:pStyle w:val="aff0"/>
            </w:pPr>
            <w:r w:rsidRPr="00AB4978">
              <w:rPr>
                <w:rFonts w:hint="eastAsia"/>
              </w:rPr>
              <w:t>優先</w:t>
            </w:r>
          </w:p>
        </w:tc>
      </w:tr>
      <w:tr w:rsidR="00B87C2B" w14:paraId="2AFF6097" w14:textId="77777777">
        <w:tc>
          <w:tcPr>
            <w:tcW w:w="10456" w:type="dxa"/>
          </w:tcPr>
          <w:p w14:paraId="33359E1C" w14:textId="77777777" w:rsidR="00B87C2B" w:rsidRDefault="00B87C2B" w:rsidP="00892C01">
            <w:pPr>
              <w:pStyle w:val="afff6"/>
              <w:numPr>
                <w:ilvl w:val="0"/>
                <w:numId w:val="463"/>
              </w:numPr>
            </w:pPr>
            <w:r w:rsidRPr="00C54B45">
              <w:rPr>
                <w:rFonts w:hint="eastAsia"/>
              </w:rPr>
              <w:t>サイバーセキュリティリスクを</w:t>
            </w:r>
            <w:r w:rsidRPr="006148F5">
              <w:rPr>
                <w:rFonts w:hint="eastAsia"/>
              </w:rPr>
              <w:t>、</w:t>
            </w:r>
            <w:r w:rsidRPr="00C54B45">
              <w:rPr>
                <w:rFonts w:hint="eastAsia"/>
              </w:rPr>
              <w:t>他のビジネスリスクと</w:t>
            </w:r>
            <w:r w:rsidRPr="006148F5">
              <w:rPr>
                <w:rFonts w:hint="eastAsia"/>
              </w:rPr>
              <w:t>同じように優先</w:t>
            </w:r>
            <w:r w:rsidRPr="00C54B45">
              <w:rPr>
                <w:rFonts w:hint="eastAsia"/>
              </w:rPr>
              <w:t>して管理する。（</w:t>
            </w:r>
            <w:r w:rsidRPr="00C54B45">
              <w:t>GV.RM-03）</w:t>
            </w:r>
          </w:p>
        </w:tc>
      </w:tr>
      <w:tr w:rsidR="00B87C2B" w14:paraId="27DB1CA7" w14:textId="77777777">
        <w:tc>
          <w:tcPr>
            <w:tcW w:w="10456" w:type="dxa"/>
            <w:shd w:val="clear" w:color="auto" w:fill="215E99" w:themeFill="text2" w:themeFillTint="BF"/>
          </w:tcPr>
          <w:p w14:paraId="22295CD5" w14:textId="77777777" w:rsidR="00B87C2B" w:rsidRDefault="00B87C2B">
            <w:pPr>
              <w:pStyle w:val="aff0"/>
            </w:pPr>
            <w:r w:rsidRPr="00CA05B4">
              <w:rPr>
                <w:rFonts w:hint="eastAsia"/>
              </w:rPr>
              <w:t>コミュニケーション</w:t>
            </w:r>
          </w:p>
        </w:tc>
      </w:tr>
      <w:tr w:rsidR="00B87C2B" w14:paraId="43BCF209" w14:textId="77777777">
        <w:tc>
          <w:tcPr>
            <w:tcW w:w="10456" w:type="dxa"/>
          </w:tcPr>
          <w:p w14:paraId="1BE6F685" w14:textId="77777777" w:rsidR="00B87C2B" w:rsidRPr="008A1637" w:rsidRDefault="00B87C2B" w:rsidP="00892C01">
            <w:pPr>
              <w:pStyle w:val="afff6"/>
              <w:numPr>
                <w:ilvl w:val="0"/>
                <w:numId w:val="463"/>
              </w:numPr>
            </w:pPr>
            <w:r w:rsidRPr="00EC5210">
              <w:rPr>
                <w:rFonts w:hint="eastAsia"/>
              </w:rPr>
              <w:t>経営</w:t>
            </w:r>
            <w:r w:rsidRPr="008A1637">
              <w:rPr>
                <w:rFonts w:hint="eastAsia"/>
              </w:rPr>
              <w:t>陣がリスクに気を配り、倫理的で常に改善を目指す姿勢をサポートしていることを伝える。（</w:t>
            </w:r>
            <w:r w:rsidRPr="008A1637">
              <w:t>GV.RR-01）</w:t>
            </w:r>
          </w:p>
          <w:p w14:paraId="068BFEDC" w14:textId="77777777" w:rsidR="00B87C2B" w:rsidRDefault="00B87C2B" w:rsidP="00892C01">
            <w:pPr>
              <w:pStyle w:val="afff6"/>
              <w:numPr>
                <w:ilvl w:val="0"/>
                <w:numId w:val="463"/>
              </w:numPr>
            </w:pPr>
            <w:r w:rsidRPr="008A1637">
              <w:rPr>
                <w:rFonts w:hint="eastAsia"/>
              </w:rPr>
              <w:t>サイバーセキュリティリスクを管理するためのポリシーを伝達し、実施し、維持する。（</w:t>
            </w:r>
            <w:r w:rsidRPr="008A1637">
              <w:t>GV.PO-</w:t>
            </w:r>
            <w:r>
              <w:t>01）</w:t>
            </w:r>
          </w:p>
        </w:tc>
      </w:tr>
    </w:tbl>
    <w:p w14:paraId="429E16A1" w14:textId="77777777" w:rsidR="00B87C2B" w:rsidRDefault="00B87C2B" w:rsidP="00B87C2B">
      <w:pPr>
        <w:pStyle w:val="aff4"/>
        <w:tabs>
          <w:tab w:val="clear" w:pos="4820"/>
          <w:tab w:val="left" w:pos="1478"/>
        </w:tabs>
      </w:pPr>
    </w:p>
    <w:p w14:paraId="45D6E811" w14:textId="77777777" w:rsidR="00B87C2B" w:rsidRPr="000C299A" w:rsidRDefault="00B87C2B" w:rsidP="00B87C2B">
      <w:pPr>
        <w:pStyle w:val="aff4"/>
      </w:pPr>
      <w:r w:rsidRPr="000C299A">
        <w:rPr>
          <w:rFonts w:hint="eastAsia"/>
        </w:rPr>
        <w:t>サイバーセキュリティ統制の始め方</w:t>
      </w:r>
    </w:p>
    <w:p w14:paraId="6091BC40" w14:textId="77777777" w:rsidR="00B87C2B" w:rsidRPr="0098074A" w:rsidRDefault="00B87C2B" w:rsidP="00B87C2B">
      <w:r w:rsidRPr="00BE1704">
        <w:rPr>
          <w:rFonts w:hint="eastAsia"/>
        </w:rPr>
        <w:t>以下の表を使って、サイバーセキュリティ統制戦略について考え始めることができます。</w:t>
      </w:r>
    </w:p>
    <w:tbl>
      <w:tblPr>
        <w:tblStyle w:val="aa"/>
        <w:tblW w:w="0" w:type="auto"/>
        <w:tblLook w:val="04A0" w:firstRow="1" w:lastRow="0" w:firstColumn="1" w:lastColumn="0" w:noHBand="0" w:noVBand="1"/>
      </w:tblPr>
      <w:tblGrid>
        <w:gridCol w:w="8500"/>
        <w:gridCol w:w="1956"/>
      </w:tblGrid>
      <w:tr w:rsidR="00B87C2B" w14:paraId="76EDB93D" w14:textId="77777777">
        <w:tc>
          <w:tcPr>
            <w:tcW w:w="10456" w:type="dxa"/>
            <w:gridSpan w:val="2"/>
            <w:shd w:val="clear" w:color="auto" w:fill="215E99" w:themeFill="text2" w:themeFillTint="BF"/>
          </w:tcPr>
          <w:p w14:paraId="51EFC88D" w14:textId="77777777" w:rsidR="00B87C2B" w:rsidRDefault="00B87C2B">
            <w:pPr>
              <w:pStyle w:val="aff0"/>
            </w:pPr>
            <w:r>
              <w:rPr>
                <w:rFonts w:hint="eastAsia"/>
              </w:rPr>
              <w:t>組織</w:t>
            </w:r>
            <w:r w:rsidRPr="00730A71">
              <w:rPr>
                <w:rFonts w:hint="eastAsia"/>
              </w:rPr>
              <w:t>の目的や状況</w:t>
            </w:r>
            <w:r>
              <w:rPr>
                <w:rFonts w:hint="eastAsia"/>
              </w:rPr>
              <w:t>の</w:t>
            </w:r>
            <w:r w:rsidRPr="00730A71">
              <w:rPr>
                <w:rFonts w:hint="eastAsia"/>
              </w:rPr>
              <w:t>整理</w:t>
            </w:r>
          </w:p>
        </w:tc>
      </w:tr>
      <w:tr w:rsidR="00B87C2B" w14:paraId="46A866AC" w14:textId="77777777">
        <w:tc>
          <w:tcPr>
            <w:tcW w:w="8500" w:type="dxa"/>
          </w:tcPr>
          <w:p w14:paraId="18E84835" w14:textId="77777777" w:rsidR="00B87C2B" w:rsidRDefault="00B87C2B">
            <w:pPr>
              <w:ind w:firstLineChars="0" w:firstLine="0"/>
            </w:pPr>
            <w:r>
              <w:rPr>
                <w:rFonts w:hint="eastAsia"/>
              </w:rPr>
              <w:t>組織</w:t>
            </w:r>
            <w:r w:rsidRPr="00682041">
              <w:rPr>
                <w:rFonts w:hint="eastAsia"/>
              </w:rPr>
              <w:t>の使命や目標</w:t>
            </w:r>
          </w:p>
        </w:tc>
        <w:tc>
          <w:tcPr>
            <w:tcW w:w="1956" w:type="dxa"/>
          </w:tcPr>
          <w:p w14:paraId="2226D43A" w14:textId="77777777" w:rsidR="00B87C2B" w:rsidRDefault="00B87C2B">
            <w:pPr>
              <w:ind w:firstLineChars="0" w:firstLine="0"/>
            </w:pPr>
          </w:p>
        </w:tc>
      </w:tr>
      <w:tr w:rsidR="00B87C2B" w14:paraId="3214D144" w14:textId="77777777">
        <w:tc>
          <w:tcPr>
            <w:tcW w:w="8500" w:type="dxa"/>
          </w:tcPr>
          <w:p w14:paraId="4577B7C4" w14:textId="77777777" w:rsidR="00B87C2B" w:rsidRPr="00882A5B" w:rsidRDefault="00B87C2B">
            <w:pPr>
              <w:ind w:firstLineChars="0" w:firstLine="0"/>
            </w:pPr>
            <w:r>
              <w:rPr>
                <w:rFonts w:hint="eastAsia"/>
              </w:rPr>
              <w:t>組織</w:t>
            </w:r>
            <w:r w:rsidRPr="00682041">
              <w:rPr>
                <w:rFonts w:hint="eastAsia"/>
              </w:rPr>
              <w:t>の使命や目標</w:t>
            </w:r>
            <w:r>
              <w:rPr>
                <w:rFonts w:hint="eastAsia"/>
              </w:rPr>
              <w:t>の達成を妨げる可能性があるセキュリティリスクは何か？</w:t>
            </w:r>
          </w:p>
        </w:tc>
        <w:tc>
          <w:tcPr>
            <w:tcW w:w="1956" w:type="dxa"/>
          </w:tcPr>
          <w:p w14:paraId="1CD1A788" w14:textId="77777777" w:rsidR="00B87C2B" w:rsidRDefault="00B87C2B">
            <w:pPr>
              <w:ind w:firstLineChars="0" w:firstLine="0"/>
            </w:pPr>
          </w:p>
        </w:tc>
      </w:tr>
    </w:tbl>
    <w:p w14:paraId="63ACF4C5" w14:textId="77777777" w:rsidR="00B87C2B" w:rsidRDefault="00B87C2B" w:rsidP="00B87C2B">
      <w:pPr>
        <w:ind w:firstLineChars="0" w:firstLine="0"/>
      </w:pPr>
    </w:p>
    <w:tbl>
      <w:tblPr>
        <w:tblStyle w:val="aa"/>
        <w:tblW w:w="0" w:type="auto"/>
        <w:tblLook w:val="04A0" w:firstRow="1" w:lastRow="0" w:firstColumn="1" w:lastColumn="0" w:noHBand="0" w:noVBand="1"/>
      </w:tblPr>
      <w:tblGrid>
        <w:gridCol w:w="8500"/>
        <w:gridCol w:w="1956"/>
      </w:tblGrid>
      <w:tr w:rsidR="00B87C2B" w14:paraId="42EC3A0E" w14:textId="77777777">
        <w:tc>
          <w:tcPr>
            <w:tcW w:w="10456" w:type="dxa"/>
            <w:gridSpan w:val="2"/>
            <w:shd w:val="clear" w:color="auto" w:fill="215E99" w:themeFill="text2" w:themeFillTint="BF"/>
          </w:tcPr>
          <w:p w14:paraId="7D3705F3" w14:textId="77777777" w:rsidR="00B87C2B" w:rsidRDefault="00B87C2B">
            <w:pPr>
              <w:pStyle w:val="aff0"/>
            </w:pPr>
            <w:r>
              <w:rPr>
                <w:rFonts w:hint="eastAsia"/>
              </w:rPr>
              <w:t>セキュリティ要件の文書化</w:t>
            </w:r>
          </w:p>
        </w:tc>
      </w:tr>
      <w:tr w:rsidR="00B87C2B" w14:paraId="3EF9894D" w14:textId="77777777">
        <w:tc>
          <w:tcPr>
            <w:tcW w:w="8500" w:type="dxa"/>
          </w:tcPr>
          <w:p w14:paraId="7B7C11CF" w14:textId="77777777" w:rsidR="00B87C2B" w:rsidRDefault="00B87C2B">
            <w:pPr>
              <w:ind w:firstLineChars="0" w:firstLine="0"/>
            </w:pPr>
            <w:r>
              <w:rPr>
                <w:rFonts w:hint="eastAsia"/>
              </w:rPr>
              <w:t>法的要件をリスト化する</w:t>
            </w:r>
          </w:p>
        </w:tc>
        <w:tc>
          <w:tcPr>
            <w:tcW w:w="1956" w:type="dxa"/>
          </w:tcPr>
          <w:p w14:paraId="61C43386" w14:textId="77777777" w:rsidR="00B87C2B" w:rsidRDefault="00B87C2B">
            <w:pPr>
              <w:ind w:firstLineChars="0" w:firstLine="0"/>
            </w:pPr>
          </w:p>
        </w:tc>
      </w:tr>
      <w:tr w:rsidR="00B87C2B" w14:paraId="742E24BA" w14:textId="77777777">
        <w:tc>
          <w:tcPr>
            <w:tcW w:w="8500" w:type="dxa"/>
          </w:tcPr>
          <w:p w14:paraId="06151EDA" w14:textId="77777777" w:rsidR="00B87C2B" w:rsidRDefault="00B87C2B">
            <w:pPr>
              <w:ind w:firstLineChars="0" w:firstLine="0"/>
            </w:pPr>
            <w:r>
              <w:rPr>
                <w:rFonts w:hint="eastAsia"/>
              </w:rPr>
              <w:t>規制要件をリスト化する</w:t>
            </w:r>
          </w:p>
        </w:tc>
        <w:tc>
          <w:tcPr>
            <w:tcW w:w="1956" w:type="dxa"/>
          </w:tcPr>
          <w:p w14:paraId="734D366F" w14:textId="77777777" w:rsidR="00B87C2B" w:rsidRDefault="00B87C2B">
            <w:pPr>
              <w:ind w:firstLineChars="0" w:firstLine="0"/>
            </w:pPr>
          </w:p>
        </w:tc>
      </w:tr>
      <w:tr w:rsidR="00B87C2B" w14:paraId="792D9AE1" w14:textId="77777777">
        <w:tc>
          <w:tcPr>
            <w:tcW w:w="8500" w:type="dxa"/>
          </w:tcPr>
          <w:p w14:paraId="2943DCB2" w14:textId="77777777" w:rsidR="00B87C2B" w:rsidRDefault="00B87C2B">
            <w:pPr>
              <w:ind w:firstLineChars="0" w:firstLine="0"/>
            </w:pPr>
            <w:r>
              <w:rPr>
                <w:rFonts w:hint="eastAsia"/>
              </w:rPr>
              <w:t>契約上の要件をリスト化する</w:t>
            </w:r>
          </w:p>
        </w:tc>
        <w:tc>
          <w:tcPr>
            <w:tcW w:w="1956" w:type="dxa"/>
          </w:tcPr>
          <w:p w14:paraId="2B766C83" w14:textId="77777777" w:rsidR="00B87C2B" w:rsidRDefault="00B87C2B">
            <w:pPr>
              <w:ind w:firstLineChars="0" w:firstLine="0"/>
            </w:pPr>
          </w:p>
        </w:tc>
      </w:tr>
    </w:tbl>
    <w:p w14:paraId="659B99E7" w14:textId="77777777" w:rsidR="00B87C2B" w:rsidRDefault="00B87C2B" w:rsidP="00B87C2B">
      <w:pPr>
        <w:ind w:firstLineChars="0" w:firstLine="0"/>
      </w:pPr>
      <w:r w:rsidRPr="00541ABD">
        <w:rPr>
          <w:noProof/>
        </w:rPr>
        <mc:AlternateContent>
          <mc:Choice Requires="wps">
            <w:drawing>
              <wp:anchor distT="0" distB="0" distL="114300" distR="114300" simplePos="0" relativeHeight="251656610" behindDoc="0" locked="1" layoutInCell="1" allowOverlap="1" wp14:anchorId="285F851E" wp14:editId="3CC608D2">
                <wp:simplePos x="0" y="0"/>
                <wp:positionH relativeFrom="margin">
                  <wp:align>left</wp:align>
                </wp:positionH>
                <wp:positionV relativeFrom="paragraph">
                  <wp:posOffset>121920</wp:posOffset>
                </wp:positionV>
                <wp:extent cx="6692900" cy="443230"/>
                <wp:effectExtent l="0" t="0" r="0" b="0"/>
                <wp:wrapTopAndBottom/>
                <wp:docPr id="1685987857" name="テキスト ボックス 12"/>
                <wp:cNvGraphicFramePr/>
                <a:graphic xmlns:a="http://schemas.openxmlformats.org/drawingml/2006/main">
                  <a:graphicData uri="http://schemas.microsoft.com/office/word/2010/wordprocessingShape">
                    <wps:wsp>
                      <wps:cNvSpPr txBox="1"/>
                      <wps:spPr>
                        <a:xfrm>
                          <a:off x="0" y="0"/>
                          <a:ext cx="6692900" cy="443230"/>
                        </a:xfrm>
                        <a:prstGeom prst="rect">
                          <a:avLst/>
                        </a:prstGeom>
                        <a:solidFill>
                          <a:sysClr val="window" lastClr="FFFFFF"/>
                        </a:solidFill>
                        <a:ln w="6350">
                          <a:noFill/>
                        </a:ln>
                      </wps:spPr>
                      <wps:txbx>
                        <w:txbxContent>
                          <w:p w14:paraId="674FFCC8" w14:textId="77777777" w:rsidR="00B87C2B" w:rsidRDefault="00B87C2B" w:rsidP="00B87C2B">
                            <w:pPr>
                              <w:pStyle w:val="aff2"/>
                            </w:pPr>
                            <w:r w:rsidRPr="00E52534">
                              <w:rPr>
                                <w:rFonts w:hint="eastAsia"/>
                              </w:rPr>
                              <w:t>サイバーセキュリティ統制の始め方</w:t>
                            </w:r>
                          </w:p>
                          <w:p w14:paraId="02A17235" w14:textId="77777777" w:rsidR="00B87C2B" w:rsidRDefault="00B87C2B" w:rsidP="00B87C2B">
                            <w:pPr>
                              <w:pStyle w:val="aff2"/>
                            </w:pPr>
                            <w:r w:rsidRPr="00FA2B95">
                              <w:rPr>
                                <w:rFonts w:hint="eastAsia"/>
                              </w:rPr>
                              <w:t>（出典）</w:t>
                            </w:r>
                            <w:r>
                              <w:rPr>
                                <w:rFonts w:hint="eastAsia"/>
                              </w:rPr>
                              <w:t>NIST「</w:t>
                            </w:r>
                            <w:r w:rsidRPr="00A90EFE">
                              <w:t>NIST Cybersecurity Framework 2.0: Small Business Quick-Start Guide</w:t>
                            </w:r>
                            <w:r>
                              <w:rPr>
                                <w:rFonts w:hint="eastAsia"/>
                              </w:rPr>
                              <w:t>」をもとに作成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F851E" id="_x0000_s1271" type="#_x0000_t202" style="position:absolute;left:0;text-align:left;margin-left:0;margin-top:9.6pt;width:527pt;height:34.9pt;z-index:25165661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" fillcolor="window" stroked="f" strokeweight=".5pt">
                <v:textbox>
                  <w:txbxContent>
                    <w:p w14:paraId="674FFCC8" w14:textId="77777777" w:rsidR="00B87C2B" w:rsidRDefault="00B87C2B" w:rsidP="00B87C2B">
                      <w:pPr>
                        <w:pStyle w:val="aff2"/>
                      </w:pPr>
                      <w:r w:rsidRPr="00E52534">
                        <w:rPr>
                          <w:rFonts w:hint="eastAsia"/>
                        </w:rPr>
                        <w:t>サイバーセキュリティ統制の始め方</w:t>
                      </w:r>
                    </w:p>
                    <w:p w14:paraId="02A17235" w14:textId="77777777" w:rsidR="00B87C2B" w:rsidRDefault="00B87C2B" w:rsidP="00B87C2B">
                      <w:pPr>
                        <w:pStyle w:val="aff2"/>
                      </w:pPr>
                      <w:r w:rsidRPr="00FA2B95">
                        <w:rPr>
                          <w:rFonts w:hint="eastAsia"/>
                        </w:rPr>
                        <w:t>（出典）</w:t>
                      </w:r>
                      <w:r>
                        <w:rPr>
                          <w:rFonts w:hint="eastAsia"/>
                        </w:rPr>
                        <w:t>NIST「</w:t>
                      </w:r>
                      <w:r w:rsidRPr="00A90EFE">
                        <w:t>NIST Cybersecurity Framework 2.0: Small Business Quick-Start Guide</w:t>
                      </w:r>
                      <w:r>
                        <w:rPr>
                          <w:rFonts w:hint="eastAsia"/>
                        </w:rPr>
                        <w:t>」をもとに作成</w:t>
                      </w:r>
                    </w:p>
                  </w:txbxContent>
                </v:textbox>
                <w10:wrap type="topAndBottom" anchorx="margin"/>
                <w10:anchorlock/>
              </v:shape>
            </w:pict>
          </mc:Fallback>
        </mc:AlternateContent>
      </w:r>
    </w:p>
    <w:p w14:paraId="1D6C2FFA" w14:textId="77777777" w:rsidR="00B87C2B" w:rsidRDefault="00B87C2B" w:rsidP="00B87C2B">
      <w:pPr>
        <w:pStyle w:val="aff4"/>
      </w:pPr>
      <w:r>
        <w:rPr>
          <w:rFonts w:hint="eastAsia"/>
        </w:rPr>
        <w:t>考慮すべきポイント</w:t>
      </w:r>
    </w:p>
    <w:p w14:paraId="5A79435D" w14:textId="77777777" w:rsidR="00B87C2B" w:rsidRDefault="00B87C2B" w:rsidP="00892C01">
      <w:pPr>
        <w:pStyle w:val="ab"/>
        <w:numPr>
          <w:ilvl w:val="0"/>
          <w:numId w:val="430"/>
        </w:numPr>
        <w:ind w:leftChars="0" w:firstLineChars="0"/>
      </w:pPr>
      <w:r>
        <w:rPr>
          <w:rFonts w:hint="eastAsia"/>
        </w:rPr>
        <w:t>ビジネスが成長するにつれて、どのくらいの頻度でサイバーセキュリティ戦略を見直していますか？</w:t>
      </w:r>
    </w:p>
    <w:p w14:paraId="791A33CD" w14:textId="77777777" w:rsidR="00B87C2B" w:rsidRDefault="00B87C2B" w:rsidP="00892C01">
      <w:pPr>
        <w:pStyle w:val="ab"/>
        <w:numPr>
          <w:ilvl w:val="0"/>
          <w:numId w:val="430"/>
        </w:numPr>
        <w:ind w:leftChars="0" w:firstLineChars="0"/>
      </w:pPr>
      <w:r>
        <w:rPr>
          <w:rFonts w:hint="eastAsia"/>
        </w:rPr>
        <w:t>既存従業員のスキルアップが必要ですか？または、専門知識を持つ新しい人材を採用するか、外部のパートナーと協力してサイバーセキュリティ計画を確立し、管理する必要がありますか？</w:t>
      </w:r>
    </w:p>
    <w:p w14:paraId="7D424AB0" w14:textId="77777777" w:rsidR="00B87C2B" w:rsidRDefault="00B87C2B" w:rsidP="00892C01">
      <w:pPr>
        <w:pStyle w:val="ab"/>
        <w:numPr>
          <w:ilvl w:val="0"/>
          <w:numId w:val="430"/>
        </w:numPr>
        <w:ind w:leftChars="0" w:firstLineChars="0"/>
      </w:pPr>
      <w:r>
        <w:rPr>
          <w:rFonts w:hint="eastAsia"/>
        </w:rPr>
        <w:t>会社のデバイスおよび従業員の私物デバイスが会社の資産にアクセスする際の、適切な利用ポリシーは整っていますか？従業員はこれらのポリシーについて教育を受けていますか？</w:t>
      </w:r>
    </w:p>
    <w:p w14:paraId="73382EA8" w14:textId="77777777" w:rsidR="00B87C2B" w:rsidRDefault="00B87C2B" w:rsidP="00B87C2B"/>
    <w:tbl>
      <w:tblPr>
        <w:tblStyle w:val="aa"/>
        <w:tblpPr w:leftFromText="142" w:rightFromText="142" w:vertAnchor="text" w:horzAnchor="margin" w:tblpY="198"/>
        <w:tblW w:w="0" w:type="auto"/>
        <w:tblLook w:val="04A0" w:firstRow="1" w:lastRow="0" w:firstColumn="1" w:lastColumn="0" w:noHBand="0" w:noVBand="1"/>
      </w:tblPr>
      <w:tblGrid>
        <w:gridCol w:w="4957"/>
        <w:gridCol w:w="5499"/>
      </w:tblGrid>
      <w:tr w:rsidR="00E6683E" w14:paraId="577DF930" w14:textId="77777777" w:rsidTr="00695EBE">
        <w:tc>
          <w:tcPr>
            <w:tcW w:w="10456" w:type="dxa"/>
            <w:gridSpan w:val="2"/>
          </w:tcPr>
          <w:p w14:paraId="124E0E0E" w14:textId="77777777" w:rsidR="00E6683E" w:rsidRDefault="00E6683E" w:rsidP="00601047">
            <w:pPr>
              <w:pStyle w:val="affe"/>
              <w:framePr w:hSpace="0" w:wrap="auto" w:vAnchor="margin" w:hAnchor="text" w:yAlign="inline"/>
            </w:pPr>
            <w:r w:rsidRPr="000A23A7">
              <w:rPr>
                <w:rFonts w:hint="eastAsia"/>
              </w:rPr>
              <w:t>詳細理解のため参考となる文献（参考文献）</w:t>
            </w:r>
          </w:p>
        </w:tc>
      </w:tr>
      <w:tr w:rsidR="00E6683E" w:rsidRPr="000A23A7" w14:paraId="4559C5A6" w14:textId="77777777" w:rsidTr="009C54C2">
        <w:trPr>
          <w:trHeight w:val="64"/>
        </w:trPr>
        <w:tc>
          <w:tcPr>
            <w:tcW w:w="4957" w:type="dxa"/>
            <w:shd w:val="clear" w:color="auto" w:fill="F1A983" w:themeFill="accent2" w:themeFillTint="99"/>
          </w:tcPr>
          <w:p w14:paraId="16CD98EE" w14:textId="77777777" w:rsidR="00E6683E" w:rsidRDefault="00E6683E" w:rsidP="00601047">
            <w:pPr>
              <w:pStyle w:val="affe"/>
              <w:framePr w:hSpace="0" w:wrap="auto" w:vAnchor="margin" w:hAnchor="text" w:yAlign="inline"/>
            </w:pPr>
            <w:r w:rsidRPr="00D6647D">
              <w:t>NIST Cybersecurity Framework 2.0: Small Business Quick-Start Guide</w:t>
            </w:r>
          </w:p>
        </w:tc>
        <w:tc>
          <w:tcPr>
            <w:tcW w:w="5499" w:type="dxa"/>
          </w:tcPr>
          <w:p w14:paraId="6870AAEA" w14:textId="77777777" w:rsidR="00E6683E" w:rsidRPr="000A23A7" w:rsidRDefault="00E6683E" w:rsidP="00601047">
            <w:pPr>
              <w:pStyle w:val="affe"/>
              <w:framePr w:hSpace="0" w:wrap="auto" w:vAnchor="margin" w:hAnchor="text" w:yAlign="inline"/>
            </w:pPr>
            <w:r w:rsidRPr="000E59EF">
              <w:t>https://doi.org/10.6028/NIST.SP.1300</w:t>
            </w:r>
          </w:p>
        </w:tc>
      </w:tr>
    </w:tbl>
    <w:p w14:paraId="0997561B" w14:textId="77777777" w:rsidR="00E6683E" w:rsidRPr="00BF4C5D" w:rsidRDefault="00E6683E" w:rsidP="00B87C2B"/>
    <w:p w14:paraId="2EC56219" w14:textId="1E1B893E" w:rsidR="00EA18B0" w:rsidRPr="004C1858" w:rsidRDefault="00EA18B0" w:rsidP="00AD25EC">
      <w:pPr>
        <w:pStyle w:val="10"/>
        <w:numPr>
          <w:ilvl w:val="0"/>
          <w:numId w:val="0"/>
        </w:numPr>
      </w:pPr>
      <w:bookmarkStart w:id="2391" w:name="_Toc188349202"/>
      <w:r>
        <w:rPr>
          <w:rFonts w:hint="eastAsia"/>
        </w:rPr>
        <w:t>付録：</w:t>
      </w:r>
      <w:r w:rsidRPr="00EA18B0">
        <w:rPr>
          <w:rFonts w:hint="eastAsia"/>
        </w:rPr>
        <w:t>プラス・セキュリティ知識補充講座カリキュラム例</w:t>
      </w:r>
      <w:r>
        <w:rPr>
          <w:rFonts w:hint="eastAsia"/>
        </w:rPr>
        <w:t>の詳細</w:t>
      </w:r>
      <w:bookmarkEnd w:id="2106"/>
      <w:bookmarkEnd w:id="2386"/>
      <w:bookmarkEnd w:id="2391"/>
    </w:p>
    <w:p w14:paraId="65512A14" w14:textId="77777777" w:rsidR="00EA18B0" w:rsidRDefault="00EA18B0" w:rsidP="00934FA3">
      <w:pPr>
        <w:pStyle w:val="affffe"/>
      </w:pPr>
      <w:bookmarkStart w:id="2392" w:name="_Toc182561801"/>
      <w:bookmarkStart w:id="2393" w:name="_Toc185339197"/>
      <w:bookmarkStart w:id="2394" w:name="_Toc188349203"/>
      <w:r>
        <w:rPr>
          <w:rFonts w:hint="eastAsia"/>
        </w:rPr>
        <w:t>経営層向けカリキュラム</w:t>
      </w:r>
      <w:bookmarkEnd w:id="2392"/>
      <w:bookmarkEnd w:id="2393"/>
      <w:bookmarkEnd w:id="2394"/>
    </w:p>
    <w:tbl>
      <w:tblPr>
        <w:tblStyle w:val="aa"/>
        <w:tblpPr w:leftFromText="142" w:rightFromText="142" w:vertAnchor="text" w:horzAnchor="margin" w:tblpY="364"/>
        <w:tblW w:w="0" w:type="auto"/>
        <w:tblLook w:val="04A0" w:firstRow="1" w:lastRow="0" w:firstColumn="1" w:lastColumn="0" w:noHBand="0" w:noVBand="1"/>
      </w:tblPr>
      <w:tblGrid>
        <w:gridCol w:w="2830"/>
        <w:gridCol w:w="7626"/>
      </w:tblGrid>
      <w:tr w:rsidR="00EA18B0" w14:paraId="1ACCF513" w14:textId="77777777" w:rsidTr="00E966CC">
        <w:tc>
          <w:tcPr>
            <w:tcW w:w="10456" w:type="dxa"/>
            <w:gridSpan w:val="2"/>
            <w:shd w:val="clear" w:color="auto" w:fill="215E99" w:themeFill="text2" w:themeFillTint="BF"/>
          </w:tcPr>
          <w:p w14:paraId="75C828AA" w14:textId="77777777" w:rsidR="00EA18B0" w:rsidRDefault="00EA18B0" w:rsidP="00D25460">
            <w:pPr>
              <w:pStyle w:val="aff0"/>
            </w:pPr>
            <w:r w:rsidRPr="00370BCD">
              <w:rPr>
                <w:rFonts w:hint="eastAsia"/>
              </w:rPr>
              <w:t>経営層向け第１単元</w:t>
            </w:r>
          </w:p>
        </w:tc>
      </w:tr>
      <w:tr w:rsidR="00EA18B0" w14:paraId="56787F45" w14:textId="77777777" w:rsidTr="00E966CC">
        <w:tc>
          <w:tcPr>
            <w:tcW w:w="2830" w:type="dxa"/>
            <w:shd w:val="clear" w:color="auto" w:fill="215E99" w:themeFill="text2" w:themeFillTint="BF"/>
          </w:tcPr>
          <w:p w14:paraId="43E2A25C" w14:textId="77777777" w:rsidR="00EA18B0" w:rsidRPr="00675DB1" w:rsidRDefault="00EA18B0" w:rsidP="00D25460">
            <w:pPr>
              <w:pStyle w:val="aff0"/>
            </w:pPr>
            <w:r w:rsidRPr="00E15EAB">
              <w:rPr>
                <w:rFonts w:hint="eastAsia"/>
              </w:rPr>
              <w:t>名称</w:t>
            </w:r>
          </w:p>
        </w:tc>
        <w:tc>
          <w:tcPr>
            <w:tcW w:w="7626" w:type="dxa"/>
          </w:tcPr>
          <w:p w14:paraId="687B6FB2" w14:textId="225AE9A5" w:rsidR="00EA18B0" w:rsidRDefault="0045559F" w:rsidP="00D25460">
            <w:pPr>
              <w:pStyle w:val="afff8"/>
            </w:pPr>
            <w:r>
              <w:rPr>
                <w:rFonts w:hint="eastAsia"/>
              </w:rPr>
              <w:t>1.</w:t>
            </w:r>
            <w:r w:rsidR="00EA18B0">
              <w:rPr>
                <w:rFonts w:hint="eastAsia"/>
              </w:rPr>
              <w:t>基礎知識</w:t>
            </w:r>
          </w:p>
          <w:p w14:paraId="6278FC6B" w14:textId="77777777" w:rsidR="00EA18B0" w:rsidRDefault="00EA18B0" w:rsidP="00D25460">
            <w:pPr>
              <w:pStyle w:val="afff8"/>
            </w:pPr>
            <w:r>
              <w:rPr>
                <w:rFonts w:hint="eastAsia"/>
              </w:rPr>
              <w:t>『デジタルシステムとサイバーセキュリティの概要』</w:t>
            </w:r>
          </w:p>
        </w:tc>
      </w:tr>
      <w:tr w:rsidR="00EA18B0" w14:paraId="5226BDB1" w14:textId="77777777" w:rsidTr="00E966CC">
        <w:tc>
          <w:tcPr>
            <w:tcW w:w="2830" w:type="dxa"/>
            <w:shd w:val="clear" w:color="auto" w:fill="215E99" w:themeFill="text2" w:themeFillTint="BF"/>
          </w:tcPr>
          <w:p w14:paraId="67B75135" w14:textId="77777777" w:rsidR="00EA18B0" w:rsidRPr="00675DB1" w:rsidRDefault="00EA18B0" w:rsidP="00D25460">
            <w:pPr>
              <w:pStyle w:val="aff0"/>
            </w:pPr>
            <w:r>
              <w:rPr>
                <w:rFonts w:hint="eastAsia"/>
              </w:rPr>
              <w:t>目標</w:t>
            </w:r>
          </w:p>
        </w:tc>
        <w:tc>
          <w:tcPr>
            <w:tcW w:w="7626" w:type="dxa"/>
          </w:tcPr>
          <w:p w14:paraId="7EB3419B" w14:textId="77777777" w:rsidR="00EA18B0" w:rsidRDefault="00EA18B0" w:rsidP="00892C01">
            <w:pPr>
              <w:pStyle w:val="afff6"/>
              <w:numPr>
                <w:ilvl w:val="0"/>
                <w:numId w:val="59"/>
              </w:numPr>
            </w:pPr>
            <w:r>
              <w:t>デジタルシステムとそのサイバーセキュリティ対策に関して経営層として次のような場面において適切な判断を行う上で、どのような</w:t>
            </w:r>
            <w:r>
              <w:rPr>
                <w:rFonts w:hint="eastAsia"/>
              </w:rPr>
              <w:t>ことを予め知っておくべきなのかの自覚を促す。</w:t>
            </w:r>
          </w:p>
          <w:p w14:paraId="3DE8D1F7" w14:textId="77777777" w:rsidR="00EA18B0" w:rsidRDefault="00EA18B0" w:rsidP="00892C01">
            <w:pPr>
              <w:pStyle w:val="afff6"/>
              <w:numPr>
                <w:ilvl w:val="0"/>
                <w:numId w:val="60"/>
              </w:numPr>
            </w:pPr>
            <w:r>
              <w:t>担当者による提案についての、自社のニーズ、競争力、コストなどの面からの妥当性</w:t>
            </w:r>
          </w:p>
          <w:p w14:paraId="27CBD7E9" w14:textId="77777777" w:rsidR="00EA18B0" w:rsidRDefault="00EA18B0" w:rsidP="00892C01">
            <w:pPr>
              <w:pStyle w:val="afff6"/>
              <w:numPr>
                <w:ilvl w:val="0"/>
                <w:numId w:val="60"/>
              </w:numPr>
            </w:pPr>
            <w:r>
              <w:t>新たな施策に伴うリスクとその抑制策の妥当性</w:t>
            </w:r>
          </w:p>
        </w:tc>
      </w:tr>
      <w:tr w:rsidR="00EA18B0" w14:paraId="034B2D94" w14:textId="77777777" w:rsidTr="00E966CC">
        <w:tc>
          <w:tcPr>
            <w:tcW w:w="2830" w:type="dxa"/>
            <w:shd w:val="clear" w:color="auto" w:fill="215E99" w:themeFill="text2" w:themeFillTint="BF"/>
          </w:tcPr>
          <w:p w14:paraId="3348040C" w14:textId="77777777" w:rsidR="00EA18B0" w:rsidRPr="00675DB1" w:rsidRDefault="00EA18B0" w:rsidP="00D25460">
            <w:pPr>
              <w:pStyle w:val="aff0"/>
            </w:pPr>
            <w:r>
              <w:rPr>
                <w:rFonts w:hint="eastAsia"/>
              </w:rPr>
              <w:t>到達レベル</w:t>
            </w:r>
          </w:p>
        </w:tc>
        <w:tc>
          <w:tcPr>
            <w:tcW w:w="7626" w:type="dxa"/>
          </w:tcPr>
          <w:p w14:paraId="6CD0048B" w14:textId="77777777" w:rsidR="00EA18B0" w:rsidRDefault="00EA18B0" w:rsidP="00892C01">
            <w:pPr>
              <w:pStyle w:val="afff6"/>
              <w:numPr>
                <w:ilvl w:val="0"/>
                <w:numId w:val="59"/>
              </w:numPr>
            </w:pPr>
            <w:r w:rsidRPr="009860C4">
              <w:rPr>
                <w:rFonts w:hint="eastAsia"/>
              </w:rPr>
              <w:t>関係者とのコミュニケーションにおいて用いられる概念と用語について、コミュニケーションに支障の無い程度の理解を得る。</w:t>
            </w:r>
          </w:p>
        </w:tc>
      </w:tr>
      <w:tr w:rsidR="00EA18B0" w14:paraId="4B5796AA" w14:textId="77777777" w:rsidTr="00E966CC">
        <w:tc>
          <w:tcPr>
            <w:tcW w:w="2830" w:type="dxa"/>
            <w:shd w:val="clear" w:color="auto" w:fill="215E99" w:themeFill="text2" w:themeFillTint="BF"/>
          </w:tcPr>
          <w:p w14:paraId="76203B96" w14:textId="77777777" w:rsidR="00EA18B0" w:rsidRPr="00675DB1" w:rsidRDefault="00EA18B0" w:rsidP="00D25460">
            <w:pPr>
              <w:pStyle w:val="aff0"/>
            </w:pPr>
            <w:r>
              <w:rPr>
                <w:rFonts w:hint="eastAsia"/>
              </w:rPr>
              <w:t>時間設定・実施方式</w:t>
            </w:r>
          </w:p>
        </w:tc>
        <w:tc>
          <w:tcPr>
            <w:tcW w:w="7626" w:type="dxa"/>
          </w:tcPr>
          <w:p w14:paraId="4D9AEBDF" w14:textId="77777777" w:rsidR="00EA18B0" w:rsidRDefault="00EA18B0" w:rsidP="00E966CC">
            <w:pPr>
              <w:pStyle w:val="afff6"/>
            </w:pPr>
            <w:r w:rsidRPr="00C918C1">
              <w:t>1時間30分（オンデマンド・省略可能）</w:t>
            </w:r>
          </w:p>
        </w:tc>
      </w:tr>
      <w:tr w:rsidR="00EA18B0" w14:paraId="568AD931" w14:textId="77777777" w:rsidTr="00E966CC">
        <w:tc>
          <w:tcPr>
            <w:tcW w:w="2830" w:type="dxa"/>
            <w:shd w:val="clear" w:color="auto" w:fill="215E99" w:themeFill="text2" w:themeFillTint="BF"/>
          </w:tcPr>
          <w:p w14:paraId="7A3BCAA0" w14:textId="77777777" w:rsidR="00EA18B0" w:rsidRPr="00675DB1" w:rsidRDefault="00EA18B0" w:rsidP="00D25460">
            <w:pPr>
              <w:pStyle w:val="aff0"/>
            </w:pPr>
            <w:r>
              <w:rPr>
                <w:rFonts w:hint="eastAsia"/>
              </w:rPr>
              <w:t>①デジタルインフラの基本（</w:t>
            </w:r>
            <w:r>
              <w:t>30分）</w:t>
            </w:r>
          </w:p>
        </w:tc>
        <w:tc>
          <w:tcPr>
            <w:tcW w:w="7626" w:type="dxa"/>
          </w:tcPr>
          <w:p w14:paraId="62D95848" w14:textId="77777777" w:rsidR="00EA18B0" w:rsidRDefault="00EA18B0" w:rsidP="00E966CC">
            <w:pPr>
              <w:pStyle w:val="afff6"/>
            </w:pPr>
            <w:r>
              <w:rPr>
                <w:rFonts w:hint="eastAsia"/>
              </w:rPr>
              <w:t>ビジネスで用いられるデジタルアーキテクチャの構成要素とその意味について概説する。受講者の負担軽減の観点から、まとめて学習するほうがよい内容を適宜集約する。</w:t>
            </w:r>
          </w:p>
          <w:p w14:paraId="471C9B3F" w14:textId="77777777" w:rsidR="00EA18B0" w:rsidRDefault="00EA18B0" w:rsidP="00892C01">
            <w:pPr>
              <w:pStyle w:val="afff6"/>
              <w:numPr>
                <w:ilvl w:val="0"/>
                <w:numId w:val="61"/>
              </w:numPr>
            </w:pPr>
            <w:r>
              <w:t>デジタルサービスの提供に用いられるハードウェアの概要</w:t>
            </w:r>
          </w:p>
          <w:p w14:paraId="2F7C989A" w14:textId="77777777" w:rsidR="00EA18B0" w:rsidRDefault="00EA18B0" w:rsidP="00892C01">
            <w:pPr>
              <w:pStyle w:val="afff6"/>
              <w:numPr>
                <w:ilvl w:val="0"/>
                <w:numId w:val="61"/>
              </w:numPr>
            </w:pPr>
            <w:r>
              <w:t>OS、ミドルウェア、アプリケーション、クラウドの概念説明</w:t>
            </w:r>
          </w:p>
          <w:p w14:paraId="59F7282E" w14:textId="77777777" w:rsidR="00EA18B0" w:rsidRDefault="00EA18B0" w:rsidP="00892C01">
            <w:pPr>
              <w:pStyle w:val="afff6"/>
              <w:numPr>
                <w:ilvl w:val="0"/>
                <w:numId w:val="61"/>
              </w:numPr>
            </w:pPr>
            <w:r>
              <w:t>IT/OT/IoTの違い、クラウド</w:t>
            </w:r>
            <w:r>
              <w:rPr>
                <w:rFonts w:hint="eastAsia"/>
              </w:rPr>
              <w:t>/</w:t>
            </w:r>
            <w:r>
              <w:t>オンライン会議の仕組み</w:t>
            </w:r>
          </w:p>
          <w:p w14:paraId="79CD5D8D" w14:textId="77777777" w:rsidR="00EA18B0" w:rsidRPr="000338CB" w:rsidRDefault="00EA18B0" w:rsidP="00892C01">
            <w:pPr>
              <w:pStyle w:val="afff6"/>
              <w:numPr>
                <w:ilvl w:val="0"/>
                <w:numId w:val="61"/>
              </w:numPr>
            </w:pPr>
            <w:r>
              <w:t>デジタルビジネスの主要プレイヤー</w:t>
            </w:r>
          </w:p>
        </w:tc>
      </w:tr>
      <w:tr w:rsidR="00EA18B0" w14:paraId="583F1C58" w14:textId="77777777" w:rsidTr="00E966CC">
        <w:tc>
          <w:tcPr>
            <w:tcW w:w="2830" w:type="dxa"/>
            <w:shd w:val="clear" w:color="auto" w:fill="215E99" w:themeFill="text2" w:themeFillTint="BF"/>
          </w:tcPr>
          <w:p w14:paraId="27BB0717" w14:textId="77777777" w:rsidR="00EA18B0" w:rsidRPr="00675DB1" w:rsidRDefault="00EA18B0" w:rsidP="00D25460">
            <w:pPr>
              <w:pStyle w:val="aff0"/>
            </w:pPr>
            <w:r>
              <w:rPr>
                <w:rFonts w:hint="eastAsia"/>
              </w:rPr>
              <w:t>②デジタル技術の基盤とリスク（</w:t>
            </w:r>
            <w:r>
              <w:t>30分）</w:t>
            </w:r>
          </w:p>
        </w:tc>
        <w:tc>
          <w:tcPr>
            <w:tcW w:w="7626" w:type="dxa"/>
          </w:tcPr>
          <w:p w14:paraId="4D0BD279" w14:textId="77777777" w:rsidR="00EA18B0" w:rsidRDefault="00EA18B0" w:rsidP="00E966CC">
            <w:pPr>
              <w:pStyle w:val="afff6"/>
            </w:pPr>
            <w:r>
              <w:rPr>
                <w:rFonts w:hint="eastAsia"/>
              </w:rPr>
              <w:t>デジタル環境の利便性の代償としてシステムトラブルやサイバーセキュリティインシデントがあり、それぞれリスクに応じた対策が用意されているが、一般に対策の効果を高めるほど、利便性又はコストに影響が及ぶ関係にあることを説明する。</w:t>
            </w:r>
          </w:p>
          <w:p w14:paraId="599652FB" w14:textId="77777777" w:rsidR="00EA18B0" w:rsidRDefault="00EA18B0" w:rsidP="00892C01">
            <w:pPr>
              <w:pStyle w:val="afff6"/>
              <w:numPr>
                <w:ilvl w:val="0"/>
                <w:numId w:val="62"/>
              </w:numPr>
            </w:pPr>
            <w:r>
              <w:t>ソフトウェアと脆弱性</w:t>
            </w:r>
          </w:p>
          <w:p w14:paraId="76FA5E04" w14:textId="77777777" w:rsidR="00EA18B0" w:rsidRDefault="00EA18B0" w:rsidP="00892C01">
            <w:pPr>
              <w:pStyle w:val="afff6"/>
              <w:numPr>
                <w:ilvl w:val="0"/>
                <w:numId w:val="62"/>
              </w:numPr>
            </w:pPr>
            <w:r>
              <w:t>インターネットの仕組み</w:t>
            </w:r>
          </w:p>
          <w:p w14:paraId="7DF5C2CD" w14:textId="77777777" w:rsidR="00EA18B0" w:rsidRDefault="00EA18B0" w:rsidP="00892C01">
            <w:pPr>
              <w:pStyle w:val="afff6"/>
              <w:numPr>
                <w:ilvl w:val="0"/>
                <w:numId w:val="62"/>
              </w:numPr>
            </w:pPr>
            <w:r>
              <w:t>デジタルリスクとその対策に関する技術的概念</w:t>
            </w:r>
          </w:p>
        </w:tc>
      </w:tr>
      <w:tr w:rsidR="00EA18B0" w14:paraId="554B2004" w14:textId="77777777" w:rsidTr="00E966CC">
        <w:tc>
          <w:tcPr>
            <w:tcW w:w="2830" w:type="dxa"/>
            <w:shd w:val="clear" w:color="auto" w:fill="215E99" w:themeFill="text2" w:themeFillTint="BF"/>
          </w:tcPr>
          <w:p w14:paraId="082F4F23" w14:textId="77777777" w:rsidR="00EA18B0" w:rsidRDefault="00EA18B0" w:rsidP="00D25460">
            <w:pPr>
              <w:pStyle w:val="aff0"/>
            </w:pPr>
            <w:r>
              <w:rPr>
                <w:rFonts w:hint="eastAsia"/>
              </w:rPr>
              <w:t>③デジタル環境のコストと運用責任（</w:t>
            </w:r>
            <w:r>
              <w:t>30分）</w:t>
            </w:r>
          </w:p>
        </w:tc>
        <w:tc>
          <w:tcPr>
            <w:tcW w:w="7626" w:type="dxa"/>
          </w:tcPr>
          <w:p w14:paraId="19FBAC29" w14:textId="77777777" w:rsidR="00EA18B0" w:rsidRDefault="00EA18B0" w:rsidP="00E966CC">
            <w:pPr>
              <w:pStyle w:val="afff6"/>
            </w:pPr>
            <w:r>
              <w:rPr>
                <w:rFonts w:hint="eastAsia"/>
              </w:rPr>
              <w:t>デジタル基盤を快適に利用している中で、どこにどのように費用がかかっているのかについて、課金方法の種類を含めて説明する。また、トラブルが生じたときのベンダーとの責任分界点や、事業継続計画の必要性について説明する。</w:t>
            </w:r>
          </w:p>
          <w:p w14:paraId="67086E71" w14:textId="77777777" w:rsidR="00EA18B0" w:rsidRDefault="00EA18B0" w:rsidP="00892C01">
            <w:pPr>
              <w:pStyle w:val="afff6"/>
              <w:numPr>
                <w:ilvl w:val="0"/>
                <w:numId w:val="63"/>
              </w:numPr>
            </w:pPr>
            <w:r>
              <w:t>インターネットを安全に利用するための費用</w:t>
            </w:r>
          </w:p>
          <w:p w14:paraId="4981E52E" w14:textId="77777777" w:rsidR="00EA18B0" w:rsidRDefault="00EA18B0" w:rsidP="00892C01">
            <w:pPr>
              <w:pStyle w:val="afff6"/>
              <w:numPr>
                <w:ilvl w:val="0"/>
                <w:numId w:val="63"/>
              </w:numPr>
            </w:pPr>
            <w:r>
              <w:t>デジタルサービスの約款</w:t>
            </w:r>
          </w:p>
          <w:p w14:paraId="1741E06B" w14:textId="77777777" w:rsidR="00EA18B0" w:rsidRDefault="00EA18B0" w:rsidP="00892C01">
            <w:pPr>
              <w:pStyle w:val="afff6"/>
              <w:numPr>
                <w:ilvl w:val="0"/>
                <w:numId w:val="63"/>
              </w:numPr>
            </w:pPr>
            <w:r>
              <w:t>インシデント時の事業継続</w:t>
            </w:r>
          </w:p>
        </w:tc>
      </w:tr>
    </w:tbl>
    <w:p w14:paraId="3E182DAB" w14:textId="77777777" w:rsidR="00EA18B0" w:rsidRDefault="00EA18B0" w:rsidP="00EA18B0">
      <w:pPr>
        <w:ind w:firstLineChars="0" w:firstLine="0"/>
      </w:pPr>
    </w:p>
    <w:tbl>
      <w:tblPr>
        <w:tblStyle w:val="aa"/>
        <w:tblpPr w:leftFromText="142" w:rightFromText="142" w:vertAnchor="text" w:horzAnchor="margin" w:tblpY="364"/>
        <w:tblW w:w="0" w:type="auto"/>
        <w:tblLook w:val="04A0" w:firstRow="1" w:lastRow="0" w:firstColumn="1" w:lastColumn="0" w:noHBand="0" w:noVBand="1"/>
      </w:tblPr>
      <w:tblGrid>
        <w:gridCol w:w="2830"/>
        <w:gridCol w:w="7626"/>
      </w:tblGrid>
      <w:tr w:rsidR="00EA18B0" w14:paraId="59C0AB46" w14:textId="77777777" w:rsidTr="00E966CC">
        <w:tc>
          <w:tcPr>
            <w:tcW w:w="10456" w:type="dxa"/>
            <w:gridSpan w:val="2"/>
            <w:shd w:val="clear" w:color="auto" w:fill="215E99" w:themeFill="text2" w:themeFillTint="BF"/>
          </w:tcPr>
          <w:p w14:paraId="409CC865" w14:textId="77777777" w:rsidR="00EA18B0" w:rsidRDefault="00EA18B0" w:rsidP="00E966CC">
            <w:pPr>
              <w:pStyle w:val="aff0"/>
            </w:pPr>
            <w:r w:rsidRPr="008A454C">
              <w:rPr>
                <w:rFonts w:hint="eastAsia"/>
              </w:rPr>
              <w:t>経営層向け第２単元</w:t>
            </w:r>
          </w:p>
        </w:tc>
      </w:tr>
      <w:tr w:rsidR="00EA18B0" w14:paraId="525910F0" w14:textId="77777777" w:rsidTr="00E966CC">
        <w:tc>
          <w:tcPr>
            <w:tcW w:w="2830" w:type="dxa"/>
            <w:shd w:val="clear" w:color="auto" w:fill="215E99" w:themeFill="text2" w:themeFillTint="BF"/>
          </w:tcPr>
          <w:p w14:paraId="4F777B70" w14:textId="77777777" w:rsidR="00EA18B0" w:rsidRPr="00675DB1" w:rsidRDefault="00EA18B0" w:rsidP="00E966CC">
            <w:pPr>
              <w:pStyle w:val="aff0"/>
            </w:pPr>
            <w:r>
              <w:rPr>
                <w:rFonts w:hint="eastAsia"/>
              </w:rPr>
              <w:t>名称</w:t>
            </w:r>
          </w:p>
        </w:tc>
        <w:tc>
          <w:tcPr>
            <w:tcW w:w="7626" w:type="dxa"/>
          </w:tcPr>
          <w:p w14:paraId="35C75DD1" w14:textId="64C15434" w:rsidR="00EA18B0" w:rsidRDefault="0045559F" w:rsidP="009A09C5">
            <w:pPr>
              <w:pStyle w:val="afff8"/>
            </w:pPr>
            <w:r>
              <w:rPr>
                <w:rFonts w:hint="eastAsia"/>
              </w:rPr>
              <w:t>2.</w:t>
            </w:r>
            <w:r w:rsidR="00EA18B0">
              <w:rPr>
                <w:rFonts w:hint="eastAsia"/>
              </w:rPr>
              <w:t>脅威と対策</w:t>
            </w:r>
          </w:p>
          <w:p w14:paraId="3C66E482" w14:textId="77777777" w:rsidR="00EA18B0" w:rsidRDefault="00EA18B0" w:rsidP="009A09C5">
            <w:pPr>
              <w:pStyle w:val="afff8"/>
            </w:pPr>
            <w:r>
              <w:rPr>
                <w:rFonts w:hint="eastAsia"/>
              </w:rPr>
              <w:t>『サイバー空間における脅威と対策』</w:t>
            </w:r>
          </w:p>
        </w:tc>
      </w:tr>
      <w:tr w:rsidR="00EA18B0" w14:paraId="19066FA5" w14:textId="77777777" w:rsidTr="00E966CC">
        <w:tc>
          <w:tcPr>
            <w:tcW w:w="2830" w:type="dxa"/>
            <w:shd w:val="clear" w:color="auto" w:fill="215E99" w:themeFill="text2" w:themeFillTint="BF"/>
          </w:tcPr>
          <w:p w14:paraId="3DEBAC7E" w14:textId="77777777" w:rsidR="00EA18B0" w:rsidRPr="00675DB1" w:rsidRDefault="00EA18B0" w:rsidP="00E966CC">
            <w:pPr>
              <w:pStyle w:val="aff0"/>
            </w:pPr>
            <w:r>
              <w:rPr>
                <w:rFonts w:hint="eastAsia"/>
              </w:rPr>
              <w:t>目標</w:t>
            </w:r>
          </w:p>
        </w:tc>
        <w:tc>
          <w:tcPr>
            <w:tcW w:w="7626" w:type="dxa"/>
          </w:tcPr>
          <w:p w14:paraId="1545276E" w14:textId="77777777" w:rsidR="00EA18B0" w:rsidRDefault="00EA18B0" w:rsidP="00892C01">
            <w:pPr>
              <w:pStyle w:val="afff6"/>
              <w:numPr>
                <w:ilvl w:val="0"/>
                <w:numId w:val="35"/>
              </w:numPr>
            </w:pPr>
            <w:r>
              <w:rPr>
                <w:rFonts w:hint="eastAsia"/>
              </w:rPr>
              <w:t>脅威および脆弱性とその対策に関する理解を通じて、サイバー空間における主要な脅威を事業上のリスクとして適切に把握できるようになる。</w:t>
            </w:r>
          </w:p>
        </w:tc>
      </w:tr>
      <w:tr w:rsidR="00EA18B0" w14:paraId="39A1292C" w14:textId="77777777" w:rsidTr="00E966CC">
        <w:tc>
          <w:tcPr>
            <w:tcW w:w="2830" w:type="dxa"/>
            <w:shd w:val="clear" w:color="auto" w:fill="215E99" w:themeFill="text2" w:themeFillTint="BF"/>
          </w:tcPr>
          <w:p w14:paraId="26F5C7C3" w14:textId="77777777" w:rsidR="00EA18B0" w:rsidRPr="00675DB1" w:rsidRDefault="00EA18B0" w:rsidP="00E966CC">
            <w:pPr>
              <w:pStyle w:val="aff0"/>
            </w:pPr>
            <w:r>
              <w:rPr>
                <w:rFonts w:hint="eastAsia"/>
              </w:rPr>
              <w:t>到達レベル</w:t>
            </w:r>
          </w:p>
        </w:tc>
        <w:tc>
          <w:tcPr>
            <w:tcW w:w="7626" w:type="dxa"/>
          </w:tcPr>
          <w:p w14:paraId="3DFD4DDF" w14:textId="77777777" w:rsidR="00EA18B0" w:rsidRDefault="00EA18B0" w:rsidP="00892C01">
            <w:pPr>
              <w:pStyle w:val="afff6"/>
              <w:numPr>
                <w:ilvl w:val="0"/>
                <w:numId w:val="35"/>
              </w:numPr>
            </w:pPr>
            <w:r>
              <w:rPr>
                <w:rFonts w:hint="eastAsia"/>
              </w:rPr>
              <w:t>現在のデジタル環境では脆弱性による影響をゼロにできず、最新の脅威につねに対処していく必要があることを理解し、対策をしなかった場合の自社での被害想定ができるようになる。</w:t>
            </w:r>
          </w:p>
        </w:tc>
      </w:tr>
      <w:tr w:rsidR="00EA18B0" w14:paraId="130D48F9" w14:textId="77777777" w:rsidTr="00E966CC">
        <w:tc>
          <w:tcPr>
            <w:tcW w:w="2830" w:type="dxa"/>
            <w:shd w:val="clear" w:color="auto" w:fill="215E99" w:themeFill="text2" w:themeFillTint="BF"/>
          </w:tcPr>
          <w:p w14:paraId="76B5498F" w14:textId="77777777" w:rsidR="00EA18B0" w:rsidRPr="00675DB1" w:rsidRDefault="00EA18B0" w:rsidP="00E966CC">
            <w:pPr>
              <w:pStyle w:val="aff0"/>
            </w:pPr>
            <w:r>
              <w:rPr>
                <w:rFonts w:hint="eastAsia"/>
              </w:rPr>
              <w:t>時間設定・実施方式</w:t>
            </w:r>
          </w:p>
        </w:tc>
        <w:tc>
          <w:tcPr>
            <w:tcW w:w="7626" w:type="dxa"/>
          </w:tcPr>
          <w:p w14:paraId="23D3E538" w14:textId="77777777" w:rsidR="00EA18B0" w:rsidRDefault="00EA18B0" w:rsidP="00E966CC">
            <w:pPr>
              <w:pStyle w:val="afff6"/>
            </w:pPr>
            <w:r w:rsidRPr="00074444">
              <w:t>1時間30分（オンデマンド60分、集合講習30分）</w:t>
            </w:r>
          </w:p>
        </w:tc>
      </w:tr>
      <w:tr w:rsidR="00EA18B0" w14:paraId="79DF5501" w14:textId="77777777" w:rsidTr="00E966CC">
        <w:trPr>
          <w:trHeight w:val="1195"/>
        </w:trPr>
        <w:tc>
          <w:tcPr>
            <w:tcW w:w="2830" w:type="dxa"/>
            <w:shd w:val="clear" w:color="auto" w:fill="215E99" w:themeFill="text2" w:themeFillTint="BF"/>
          </w:tcPr>
          <w:p w14:paraId="7FB531B3" w14:textId="77777777" w:rsidR="00EA18B0" w:rsidRPr="00675DB1" w:rsidRDefault="00EA18B0" w:rsidP="00E966CC">
            <w:pPr>
              <w:pStyle w:val="aff0"/>
            </w:pPr>
            <w:r>
              <w:rPr>
                <w:rFonts w:hint="eastAsia"/>
              </w:rPr>
              <w:t>①サイバー攻撃手法とそのトレンド（オンデマンド・</w:t>
            </w:r>
            <w:r>
              <w:t>30分）</w:t>
            </w:r>
          </w:p>
        </w:tc>
        <w:tc>
          <w:tcPr>
            <w:tcW w:w="7626" w:type="dxa"/>
          </w:tcPr>
          <w:p w14:paraId="65409789" w14:textId="77777777" w:rsidR="00EA18B0" w:rsidRDefault="00EA18B0" w:rsidP="00E966CC">
            <w:pPr>
              <w:pStyle w:val="afff6"/>
            </w:pPr>
            <w:r>
              <w:rPr>
                <w:rFonts w:hint="eastAsia"/>
              </w:rPr>
              <w:t>サイバーセキュリティリスクをもたらす脅威について、誰がどのように影響を及ぼすのかの概要を説明した上で、現在のトレンドから、今後自社にどのようなインパクトを及ぼす脅威が見込まれるのかを、具体的な被害事例を交えて説明する。</w:t>
            </w:r>
          </w:p>
          <w:p w14:paraId="7A02582E" w14:textId="77777777" w:rsidR="00EA18B0" w:rsidRDefault="00EA18B0" w:rsidP="00892C01">
            <w:pPr>
              <w:pStyle w:val="afff6"/>
              <w:numPr>
                <w:ilvl w:val="0"/>
                <w:numId w:val="36"/>
              </w:numPr>
            </w:pPr>
            <w:r>
              <w:rPr>
                <w:rFonts w:hint="eastAsia"/>
              </w:rPr>
              <w:t>おも</w:t>
            </w:r>
            <w:r>
              <w:t>な攻撃手法</w:t>
            </w:r>
          </w:p>
          <w:p w14:paraId="46FDCEC0" w14:textId="77777777" w:rsidR="00EA18B0" w:rsidRDefault="00EA18B0" w:rsidP="00892C01">
            <w:pPr>
              <w:pStyle w:val="afff6"/>
              <w:numPr>
                <w:ilvl w:val="0"/>
                <w:numId w:val="36"/>
              </w:numPr>
            </w:pPr>
            <w:r>
              <w:t>脅威の関係主体と攻撃の動向</w:t>
            </w:r>
          </w:p>
          <w:p w14:paraId="11F18746" w14:textId="77777777" w:rsidR="00EA18B0" w:rsidRDefault="00EA18B0" w:rsidP="00892C01">
            <w:pPr>
              <w:pStyle w:val="afff6"/>
              <w:numPr>
                <w:ilvl w:val="0"/>
                <w:numId w:val="36"/>
              </w:numPr>
            </w:pPr>
            <w:r>
              <w:t>最新の脅威</w:t>
            </w:r>
          </w:p>
        </w:tc>
      </w:tr>
      <w:tr w:rsidR="00EA18B0" w14:paraId="01D2A8A7" w14:textId="77777777" w:rsidTr="00E966CC">
        <w:tc>
          <w:tcPr>
            <w:tcW w:w="2830" w:type="dxa"/>
            <w:shd w:val="clear" w:color="auto" w:fill="215E99" w:themeFill="text2" w:themeFillTint="BF"/>
          </w:tcPr>
          <w:p w14:paraId="07CCF9A2" w14:textId="77777777" w:rsidR="00EA18B0" w:rsidRPr="005364F0" w:rsidRDefault="00EA18B0" w:rsidP="00E966CC">
            <w:pPr>
              <w:pStyle w:val="aff0"/>
            </w:pPr>
            <w:r>
              <w:rPr>
                <w:rFonts w:hint="eastAsia"/>
              </w:rPr>
              <w:t>②脅威への対策（オンデマンド・</w:t>
            </w:r>
            <w:r>
              <w:t>30分）</w:t>
            </w:r>
          </w:p>
        </w:tc>
        <w:tc>
          <w:tcPr>
            <w:tcW w:w="7626" w:type="dxa"/>
          </w:tcPr>
          <w:p w14:paraId="5D916F7A" w14:textId="77777777" w:rsidR="00EA18B0" w:rsidRDefault="00EA18B0" w:rsidP="00E966CC">
            <w:pPr>
              <w:pStyle w:val="afff6"/>
            </w:pPr>
            <w:r>
              <w:rPr>
                <w:rFonts w:hint="eastAsia"/>
              </w:rPr>
              <w:t>脅威による影響を抑制する手段としてどのようなものがあるか説明する。第３単元において自社事業の内容に応じたリスクへの対応方法を扱うことを踏まえ、その前提となる基本的な考え方の理解に重点を置く。</w:t>
            </w:r>
          </w:p>
          <w:p w14:paraId="2F6E7AEE" w14:textId="77777777" w:rsidR="00EA18B0" w:rsidRDefault="00EA18B0" w:rsidP="00892C01">
            <w:pPr>
              <w:pStyle w:val="afff6"/>
              <w:numPr>
                <w:ilvl w:val="0"/>
                <w:numId w:val="37"/>
              </w:numPr>
            </w:pPr>
            <w:r>
              <w:t>対策の具体的な運用方法</w:t>
            </w:r>
          </w:p>
          <w:p w14:paraId="3C6ECD9C" w14:textId="77777777" w:rsidR="00EA18B0" w:rsidRDefault="00EA18B0" w:rsidP="00892C01">
            <w:pPr>
              <w:pStyle w:val="afff6"/>
              <w:numPr>
                <w:ilvl w:val="0"/>
                <w:numId w:val="37"/>
              </w:numPr>
            </w:pPr>
            <w:r>
              <w:t>対策実施上の留意点</w:t>
            </w:r>
          </w:p>
        </w:tc>
      </w:tr>
      <w:tr w:rsidR="00EA18B0" w14:paraId="764F6627" w14:textId="77777777" w:rsidTr="00E966CC">
        <w:tc>
          <w:tcPr>
            <w:tcW w:w="2830" w:type="dxa"/>
            <w:shd w:val="clear" w:color="auto" w:fill="215E99" w:themeFill="text2" w:themeFillTint="BF"/>
          </w:tcPr>
          <w:p w14:paraId="099CAD05" w14:textId="77777777" w:rsidR="00EA18B0" w:rsidRPr="00675DB1" w:rsidRDefault="00EA18B0" w:rsidP="00E966CC">
            <w:pPr>
              <w:pStyle w:val="aff0"/>
            </w:pPr>
            <w:r>
              <w:rPr>
                <w:rFonts w:hint="eastAsia"/>
              </w:rPr>
              <w:t>③事例紹介（集合講習・</w:t>
            </w:r>
            <w:r>
              <w:t>30分）</w:t>
            </w:r>
          </w:p>
        </w:tc>
        <w:tc>
          <w:tcPr>
            <w:tcW w:w="7626" w:type="dxa"/>
          </w:tcPr>
          <w:p w14:paraId="5AA63B96" w14:textId="77777777" w:rsidR="00EA18B0" w:rsidRDefault="00EA18B0" w:rsidP="00E966CC">
            <w:pPr>
              <w:pStyle w:val="afff6"/>
            </w:pPr>
            <w:r>
              <w:rPr>
                <w:rFonts w:hint="eastAsia"/>
              </w:rPr>
              <w:t>①②をオンデマンド教材によって行うことへの補強として、具体的にリスクが発現したケースについて被害と対策の事例を紹介し、対策が期待通りに行かないのはどのような場合かなど、実践的な内容を説明する。</w:t>
            </w:r>
          </w:p>
          <w:p w14:paraId="3648BEC1" w14:textId="77777777" w:rsidR="00EA18B0" w:rsidRDefault="00EA18B0" w:rsidP="00892C01">
            <w:pPr>
              <w:pStyle w:val="afff6"/>
              <w:numPr>
                <w:ilvl w:val="0"/>
                <w:numId w:val="38"/>
              </w:numPr>
            </w:pPr>
            <w:r>
              <w:rPr>
                <w:rFonts w:hint="eastAsia"/>
              </w:rPr>
              <w:t>ケース紹介（例：工場停止の影響）</w:t>
            </w:r>
          </w:p>
          <w:p w14:paraId="1FCAB16E" w14:textId="77777777" w:rsidR="00EA18B0" w:rsidRDefault="00EA18B0" w:rsidP="00892C01">
            <w:pPr>
              <w:pStyle w:val="afff6"/>
              <w:numPr>
                <w:ilvl w:val="0"/>
                <w:numId w:val="38"/>
              </w:numPr>
            </w:pPr>
            <w:r>
              <w:rPr>
                <w:rFonts w:hint="eastAsia"/>
              </w:rPr>
              <w:t>ゲストスピーカーによる説明（例：当事者視点でのインシデント経過の説明）</w:t>
            </w:r>
          </w:p>
          <w:p w14:paraId="3E058F18" w14:textId="77777777" w:rsidR="00EA18B0" w:rsidRDefault="00EA18B0" w:rsidP="00892C01">
            <w:pPr>
              <w:pStyle w:val="afff6"/>
              <w:numPr>
                <w:ilvl w:val="0"/>
                <w:numId w:val="38"/>
              </w:numPr>
            </w:pPr>
            <w:r>
              <w:rPr>
                <w:rFonts w:hint="eastAsia"/>
              </w:rPr>
              <w:t>デモンストレーション（例：ランサムウェア感染のデモ）</w:t>
            </w:r>
          </w:p>
        </w:tc>
      </w:tr>
    </w:tbl>
    <w:p w14:paraId="5F0EEF96" w14:textId="69331807" w:rsidR="00EA18B0" w:rsidRDefault="00EA18B0" w:rsidP="00EA18B0"/>
    <w:tbl>
      <w:tblPr>
        <w:tblStyle w:val="aa"/>
        <w:tblpPr w:leftFromText="142" w:rightFromText="142" w:vertAnchor="text" w:horzAnchor="margin" w:tblpY="364"/>
        <w:tblW w:w="10485" w:type="dxa"/>
        <w:tblLook w:val="04A0" w:firstRow="1" w:lastRow="0" w:firstColumn="1" w:lastColumn="0" w:noHBand="0" w:noVBand="1"/>
      </w:tblPr>
      <w:tblGrid>
        <w:gridCol w:w="2427"/>
        <w:gridCol w:w="403"/>
        <w:gridCol w:w="7626"/>
        <w:gridCol w:w="29"/>
      </w:tblGrid>
      <w:tr w:rsidR="00EA18B0" w14:paraId="305730C2" w14:textId="77777777" w:rsidTr="0015244B">
        <w:trPr>
          <w:gridAfter w:val="1"/>
          <w:wAfter w:w="29" w:type="dxa"/>
        </w:trPr>
        <w:tc>
          <w:tcPr>
            <w:tcW w:w="10456" w:type="dxa"/>
            <w:gridSpan w:val="3"/>
            <w:shd w:val="clear" w:color="auto" w:fill="215E99" w:themeFill="text2" w:themeFillTint="BF"/>
          </w:tcPr>
          <w:p w14:paraId="5B0A2C6D" w14:textId="77777777" w:rsidR="00EA18B0" w:rsidRPr="007752F9" w:rsidRDefault="00EA18B0" w:rsidP="007752F9">
            <w:pPr>
              <w:pStyle w:val="aff0"/>
            </w:pPr>
            <w:r w:rsidRPr="007752F9">
              <w:t>経営層向け 第</w:t>
            </w:r>
            <w:r w:rsidRPr="007752F9">
              <w:rPr>
                <w:rFonts w:hint="eastAsia"/>
              </w:rPr>
              <w:t>3</w:t>
            </w:r>
            <w:r w:rsidRPr="007752F9">
              <w:t>単元</w:t>
            </w:r>
          </w:p>
        </w:tc>
      </w:tr>
      <w:tr w:rsidR="00EA18B0" w14:paraId="594AD32F" w14:textId="77777777" w:rsidTr="0015244B">
        <w:trPr>
          <w:gridAfter w:val="1"/>
          <w:wAfter w:w="29" w:type="dxa"/>
        </w:trPr>
        <w:tc>
          <w:tcPr>
            <w:tcW w:w="2830" w:type="dxa"/>
            <w:gridSpan w:val="2"/>
            <w:shd w:val="clear" w:color="auto" w:fill="215E99" w:themeFill="text2" w:themeFillTint="BF"/>
          </w:tcPr>
          <w:p w14:paraId="1BF6502E" w14:textId="77777777" w:rsidR="00EA18B0" w:rsidRPr="007752F9" w:rsidRDefault="00EA18B0" w:rsidP="007752F9">
            <w:pPr>
              <w:pStyle w:val="aff0"/>
            </w:pPr>
            <w:r w:rsidRPr="007752F9">
              <w:t>名称</w:t>
            </w:r>
          </w:p>
        </w:tc>
        <w:tc>
          <w:tcPr>
            <w:tcW w:w="7626" w:type="dxa"/>
          </w:tcPr>
          <w:p w14:paraId="7EA4CD38" w14:textId="3AE6A844" w:rsidR="007752F9" w:rsidRDefault="0045559F" w:rsidP="007752F9">
            <w:pPr>
              <w:pStyle w:val="afff8"/>
            </w:pPr>
            <w:r>
              <w:rPr>
                <w:rFonts w:hint="eastAsia"/>
              </w:rPr>
              <w:t>3.</w:t>
            </w:r>
            <w:r w:rsidR="00EA18B0" w:rsidRPr="007A195C">
              <w:t>投資</w:t>
            </w:r>
          </w:p>
          <w:p w14:paraId="536EB60C" w14:textId="60D24B6F" w:rsidR="00EA18B0" w:rsidRDefault="00EA18B0" w:rsidP="007752F9">
            <w:pPr>
              <w:pStyle w:val="afff8"/>
            </w:pPr>
            <w:r w:rsidRPr="007A195C">
              <w:t>『サイバーセキュリティと投資対効果』</w:t>
            </w:r>
          </w:p>
        </w:tc>
      </w:tr>
      <w:tr w:rsidR="00EA18B0" w14:paraId="2B929127" w14:textId="77777777" w:rsidTr="0015244B">
        <w:trPr>
          <w:gridAfter w:val="1"/>
          <w:wAfter w:w="29" w:type="dxa"/>
        </w:trPr>
        <w:tc>
          <w:tcPr>
            <w:tcW w:w="2830" w:type="dxa"/>
            <w:gridSpan w:val="2"/>
            <w:shd w:val="clear" w:color="auto" w:fill="215E99" w:themeFill="text2" w:themeFillTint="BF"/>
          </w:tcPr>
          <w:p w14:paraId="26949056" w14:textId="77777777" w:rsidR="00EA18B0" w:rsidRPr="007752F9" w:rsidRDefault="00EA18B0" w:rsidP="007752F9">
            <w:pPr>
              <w:pStyle w:val="aff0"/>
            </w:pPr>
            <w:r w:rsidRPr="007752F9">
              <w:t>目標</w:t>
            </w:r>
          </w:p>
        </w:tc>
        <w:tc>
          <w:tcPr>
            <w:tcW w:w="7626" w:type="dxa"/>
          </w:tcPr>
          <w:p w14:paraId="2C71FA0D" w14:textId="77777777" w:rsidR="00EA18B0" w:rsidRDefault="00EA18B0" w:rsidP="00892C01">
            <w:pPr>
              <w:pStyle w:val="afff6"/>
              <w:numPr>
                <w:ilvl w:val="0"/>
                <w:numId w:val="35"/>
              </w:numPr>
            </w:pPr>
            <w:r w:rsidRPr="00040792">
              <w:t>どのような場合にサイバーセキュリティリスクが企業価値の毀損を生じさせるのかを理解し、それを防ぐために日常でサイバーセキュリティ対策としてどのような投資</w:t>
            </w:r>
            <w:r>
              <w:t>など</w:t>
            </w:r>
            <w:r w:rsidRPr="00040792">
              <w:t>の方策を行うべきかに関して適切な判断を行えるようになる。</w:t>
            </w:r>
          </w:p>
        </w:tc>
      </w:tr>
      <w:tr w:rsidR="00EA18B0" w14:paraId="285D1B36" w14:textId="77777777" w:rsidTr="0015244B">
        <w:trPr>
          <w:gridAfter w:val="1"/>
          <w:wAfter w:w="29" w:type="dxa"/>
        </w:trPr>
        <w:tc>
          <w:tcPr>
            <w:tcW w:w="2830" w:type="dxa"/>
            <w:gridSpan w:val="2"/>
            <w:shd w:val="clear" w:color="auto" w:fill="215E99" w:themeFill="text2" w:themeFillTint="BF"/>
          </w:tcPr>
          <w:p w14:paraId="30D74323" w14:textId="77777777" w:rsidR="00EA18B0" w:rsidRPr="007752F9" w:rsidRDefault="00EA18B0" w:rsidP="007752F9">
            <w:pPr>
              <w:pStyle w:val="aff0"/>
            </w:pPr>
            <w:r w:rsidRPr="007752F9">
              <w:t>到達レベル</w:t>
            </w:r>
          </w:p>
        </w:tc>
        <w:tc>
          <w:tcPr>
            <w:tcW w:w="7626" w:type="dxa"/>
          </w:tcPr>
          <w:p w14:paraId="4D375182" w14:textId="77777777" w:rsidR="00EA18B0" w:rsidRDefault="00EA18B0" w:rsidP="00E966CC">
            <w:pPr>
              <w:pStyle w:val="afff6"/>
              <w:numPr>
                <w:ilvl w:val="0"/>
                <w:numId w:val="6"/>
              </w:numPr>
            </w:pPr>
            <w:r w:rsidRPr="00040792">
              <w:t>自社におけるサイバーセキュリティリスクを特定し、対応の優先順位付けや対処方針の選定を行うとともに、その実現に必要な体制構築や人材確保・育成に関する指示を行えるようになる。</w:t>
            </w:r>
          </w:p>
          <w:p w14:paraId="5E3EC01E" w14:textId="77777777" w:rsidR="00EA18B0" w:rsidRDefault="00EA18B0" w:rsidP="00E966CC">
            <w:pPr>
              <w:pStyle w:val="afff6"/>
              <w:numPr>
                <w:ilvl w:val="0"/>
                <w:numId w:val="6"/>
              </w:numPr>
            </w:pPr>
            <w:r w:rsidRPr="00040792">
              <w:t>セキュリティ対策の担当者から提示されるセキュリティ対策案について、経営層として妥当性に関する判断を下せるようになる。</w:t>
            </w:r>
          </w:p>
        </w:tc>
      </w:tr>
      <w:tr w:rsidR="00EA18B0" w14:paraId="07EFB5FD" w14:textId="77777777" w:rsidTr="0015244B">
        <w:trPr>
          <w:gridAfter w:val="1"/>
          <w:wAfter w:w="29" w:type="dxa"/>
        </w:trPr>
        <w:tc>
          <w:tcPr>
            <w:tcW w:w="2830" w:type="dxa"/>
            <w:gridSpan w:val="2"/>
            <w:shd w:val="clear" w:color="auto" w:fill="215E99" w:themeFill="text2" w:themeFillTint="BF"/>
          </w:tcPr>
          <w:p w14:paraId="16E9B811" w14:textId="77777777" w:rsidR="00EA18B0" w:rsidRPr="007752F9" w:rsidRDefault="00EA18B0" w:rsidP="007752F9">
            <w:pPr>
              <w:pStyle w:val="aff0"/>
            </w:pPr>
            <w:r w:rsidRPr="007752F9">
              <w:t>時間設定・実施方式</w:t>
            </w:r>
          </w:p>
        </w:tc>
        <w:tc>
          <w:tcPr>
            <w:tcW w:w="7626" w:type="dxa"/>
          </w:tcPr>
          <w:p w14:paraId="1F4728AA" w14:textId="77777777" w:rsidR="00EA18B0" w:rsidRDefault="00EA18B0" w:rsidP="00E966CC">
            <w:pPr>
              <w:pStyle w:val="afff6"/>
            </w:pPr>
            <w:r>
              <w:rPr>
                <w:rFonts w:hint="eastAsia"/>
              </w:rPr>
              <w:t>2</w:t>
            </w:r>
            <w:r w:rsidRPr="00040792">
              <w:t>時間10分（オンデマンド60分、集合講習70分）</w:t>
            </w:r>
          </w:p>
        </w:tc>
      </w:tr>
      <w:tr w:rsidR="00EA18B0" w14:paraId="7C77FCA5" w14:textId="77777777" w:rsidTr="0015244B">
        <w:trPr>
          <w:gridAfter w:val="1"/>
          <w:wAfter w:w="29" w:type="dxa"/>
          <w:trHeight w:val="1907"/>
        </w:trPr>
        <w:tc>
          <w:tcPr>
            <w:tcW w:w="2830" w:type="dxa"/>
            <w:gridSpan w:val="2"/>
            <w:shd w:val="clear" w:color="auto" w:fill="215E99" w:themeFill="text2" w:themeFillTint="BF"/>
          </w:tcPr>
          <w:p w14:paraId="12254F2E" w14:textId="77777777" w:rsidR="00EA18B0" w:rsidRPr="007752F9" w:rsidRDefault="00EA18B0" w:rsidP="007752F9">
            <w:pPr>
              <w:pStyle w:val="aff0"/>
            </w:pPr>
            <w:r w:rsidRPr="007752F9">
              <w:t>①コーポレートリスクとしてのサイバーセキュリティ（オンデマンド・30分）</w:t>
            </w:r>
          </w:p>
        </w:tc>
        <w:tc>
          <w:tcPr>
            <w:tcW w:w="7626" w:type="dxa"/>
          </w:tcPr>
          <w:p w14:paraId="3C5B47E4" w14:textId="77777777" w:rsidR="00EA18B0" w:rsidRDefault="00EA18B0" w:rsidP="00E966CC">
            <w:pPr>
              <w:pStyle w:val="afff6"/>
            </w:pPr>
            <w:r w:rsidRPr="00B0610C">
              <w:t>サイバーセキュリティリスクは他のコーポレートリスクとどのように異なるかを、対応方法を通じて理解する。受講者がリスクマネジメントそのものの考え方や保険の仕組みなどは理解していることを前提に、②以降の説明で必要となる概念を確認する。</w:t>
            </w:r>
          </w:p>
          <w:p w14:paraId="14E1C7CD" w14:textId="77777777" w:rsidR="00EA18B0" w:rsidRDefault="00EA18B0" w:rsidP="00E966CC">
            <w:pPr>
              <w:pStyle w:val="afff6"/>
              <w:numPr>
                <w:ilvl w:val="0"/>
                <w:numId w:val="7"/>
              </w:numPr>
            </w:pPr>
            <w:r w:rsidRPr="00B0610C">
              <w:t>サイバーセキュリティリスクのアセスメント</w:t>
            </w:r>
          </w:p>
          <w:p w14:paraId="34BAD260" w14:textId="77777777" w:rsidR="00EA18B0" w:rsidRDefault="00EA18B0" w:rsidP="00E966CC">
            <w:pPr>
              <w:pStyle w:val="afff6"/>
              <w:numPr>
                <w:ilvl w:val="0"/>
                <w:numId w:val="7"/>
              </w:numPr>
            </w:pPr>
            <w:r w:rsidRPr="00B0610C">
              <w:t>リスクへの対応方法</w:t>
            </w:r>
          </w:p>
          <w:p w14:paraId="7E256A9D" w14:textId="77777777" w:rsidR="00EA18B0" w:rsidRDefault="00EA18B0" w:rsidP="00E966CC">
            <w:pPr>
              <w:pStyle w:val="afff6"/>
              <w:numPr>
                <w:ilvl w:val="0"/>
                <w:numId w:val="7"/>
              </w:numPr>
            </w:pPr>
            <w:r w:rsidRPr="00B0610C">
              <w:t>関連法制度とコンプライアンス</w:t>
            </w:r>
          </w:p>
        </w:tc>
      </w:tr>
      <w:tr w:rsidR="00EA18B0" w14:paraId="7F544A63" w14:textId="77777777" w:rsidTr="0015244B">
        <w:trPr>
          <w:gridAfter w:val="1"/>
          <w:wAfter w:w="29" w:type="dxa"/>
        </w:trPr>
        <w:tc>
          <w:tcPr>
            <w:tcW w:w="2830" w:type="dxa"/>
            <w:gridSpan w:val="2"/>
            <w:shd w:val="clear" w:color="auto" w:fill="215E99" w:themeFill="text2" w:themeFillTint="BF"/>
          </w:tcPr>
          <w:p w14:paraId="222450A3" w14:textId="77777777" w:rsidR="00EA18B0" w:rsidRPr="007752F9" w:rsidRDefault="00EA18B0" w:rsidP="007752F9">
            <w:pPr>
              <w:pStyle w:val="aff0"/>
            </w:pPr>
            <w:r w:rsidRPr="007752F9">
              <w:t>②体制構築・人材確保（オンデマンド・30分）</w:t>
            </w:r>
          </w:p>
        </w:tc>
        <w:tc>
          <w:tcPr>
            <w:tcW w:w="7626" w:type="dxa"/>
          </w:tcPr>
          <w:p w14:paraId="66363915" w14:textId="77777777" w:rsidR="00EA18B0" w:rsidRDefault="00EA18B0" w:rsidP="00E966CC">
            <w:pPr>
              <w:pStyle w:val="afff6"/>
            </w:pPr>
            <w:r w:rsidRPr="00B0610C">
              <w:t>各種公表資料を参考に、企業の特徴に応じた体制や人材確保・育成に関する考え方を理解する。</w:t>
            </w:r>
          </w:p>
          <w:p w14:paraId="4938B97D" w14:textId="77777777" w:rsidR="00EA18B0" w:rsidRDefault="00EA18B0" w:rsidP="00E966CC">
            <w:pPr>
              <w:pStyle w:val="afff6"/>
              <w:numPr>
                <w:ilvl w:val="0"/>
                <w:numId w:val="8"/>
              </w:numPr>
            </w:pPr>
            <w:r w:rsidRPr="00B0610C">
              <w:t>サイバーセキュリティ対策に関する機能と役割の考え方</w:t>
            </w:r>
          </w:p>
          <w:p w14:paraId="2030C89A" w14:textId="77777777" w:rsidR="00EA18B0" w:rsidRDefault="00EA18B0" w:rsidP="00E966CC">
            <w:pPr>
              <w:pStyle w:val="afff6"/>
              <w:numPr>
                <w:ilvl w:val="0"/>
                <w:numId w:val="8"/>
              </w:numPr>
            </w:pPr>
            <w:r w:rsidRPr="00B0610C">
              <w:t>外部委託の考え方</w:t>
            </w:r>
          </w:p>
          <w:p w14:paraId="0A8C8DC5" w14:textId="77777777" w:rsidR="00EA18B0" w:rsidRDefault="00EA18B0" w:rsidP="00E966CC">
            <w:pPr>
              <w:pStyle w:val="afff6"/>
              <w:numPr>
                <w:ilvl w:val="0"/>
                <w:numId w:val="8"/>
              </w:numPr>
            </w:pPr>
            <w:r w:rsidRPr="00B0610C">
              <w:t>サイバーセキュリティ体制の構築</w:t>
            </w:r>
          </w:p>
          <w:p w14:paraId="4D277F87" w14:textId="77777777" w:rsidR="00EA18B0" w:rsidRDefault="00EA18B0" w:rsidP="00E966CC">
            <w:pPr>
              <w:pStyle w:val="afff6"/>
              <w:numPr>
                <w:ilvl w:val="0"/>
                <w:numId w:val="8"/>
              </w:numPr>
            </w:pPr>
            <w:r w:rsidRPr="00B0610C">
              <w:t>サイバーセキュリティ対策に従事する人材の確保・育成</w:t>
            </w:r>
          </w:p>
        </w:tc>
      </w:tr>
      <w:tr w:rsidR="00EA18B0" w14:paraId="746524F7" w14:textId="77777777" w:rsidTr="0015244B">
        <w:trPr>
          <w:gridAfter w:val="1"/>
          <w:wAfter w:w="29" w:type="dxa"/>
        </w:trPr>
        <w:tc>
          <w:tcPr>
            <w:tcW w:w="2830" w:type="dxa"/>
            <w:gridSpan w:val="2"/>
            <w:shd w:val="clear" w:color="auto" w:fill="215E99" w:themeFill="text2" w:themeFillTint="BF"/>
          </w:tcPr>
          <w:p w14:paraId="5FB6AAD4" w14:textId="77777777" w:rsidR="00EA18B0" w:rsidRPr="007752F9" w:rsidRDefault="00EA18B0" w:rsidP="007752F9">
            <w:pPr>
              <w:pStyle w:val="aff0"/>
            </w:pPr>
            <w:r w:rsidRPr="007752F9">
              <w:t>③演習1：各種対策の費用、損失想定、確率値から必要な投資を検討（集合講習：70分）</w:t>
            </w:r>
          </w:p>
        </w:tc>
        <w:tc>
          <w:tcPr>
            <w:tcW w:w="7626" w:type="dxa"/>
          </w:tcPr>
          <w:p w14:paraId="7DC47262" w14:textId="4C39C65D" w:rsidR="00EA18B0" w:rsidRDefault="00EA18B0" w:rsidP="00E966CC">
            <w:pPr>
              <w:pStyle w:val="afff6"/>
            </w:pPr>
            <w:r w:rsidRPr="00570110">
              <w:t>サイバーセキュリティ対策における費用対効果分析の基本的な考え方について、事例を踏まえて説明する。受講者3～4名で</w:t>
            </w:r>
            <w:r>
              <w:t>1</w:t>
            </w:r>
            <w:r w:rsidRPr="00570110">
              <w:t>チームを構成し、具体例を想定した上で、ゲーム形式で各種対策の費用、損失想定、確率値から必要な投資を検討し、トータルコストの最小化を競う。</w:t>
            </w:r>
          </w:p>
        </w:tc>
      </w:tr>
      <w:tr w:rsidR="0015244B" w:rsidRPr="007752F9" w14:paraId="3466A407" w14:textId="77777777" w:rsidTr="0015244B">
        <w:tc>
          <w:tcPr>
            <w:tcW w:w="10485" w:type="dxa"/>
            <w:gridSpan w:val="4"/>
            <w:shd w:val="clear" w:color="auto" w:fill="215E99" w:themeFill="text2" w:themeFillTint="BF"/>
          </w:tcPr>
          <w:p w14:paraId="394F5B19" w14:textId="59E8B929" w:rsidR="0015244B" w:rsidRPr="007752F9" w:rsidRDefault="0015244B" w:rsidP="00E966CC">
            <w:pPr>
              <w:pStyle w:val="aff0"/>
            </w:pPr>
            <w:r w:rsidRPr="007752F9">
              <w:t>経営層向け 第</w:t>
            </w:r>
            <w:r>
              <w:rPr>
                <w:rFonts w:hint="eastAsia"/>
              </w:rPr>
              <w:t>4</w:t>
            </w:r>
            <w:r w:rsidRPr="007752F9">
              <w:t>単元</w:t>
            </w:r>
          </w:p>
        </w:tc>
      </w:tr>
      <w:tr w:rsidR="0015244B" w14:paraId="70879B2E" w14:textId="77777777" w:rsidTr="0015244B">
        <w:tc>
          <w:tcPr>
            <w:tcW w:w="2427" w:type="dxa"/>
            <w:shd w:val="clear" w:color="auto" w:fill="215E99" w:themeFill="text2" w:themeFillTint="BF"/>
          </w:tcPr>
          <w:p w14:paraId="60AF6121" w14:textId="77777777" w:rsidR="0015244B" w:rsidRPr="007752F9" w:rsidRDefault="0015244B" w:rsidP="00E966CC">
            <w:pPr>
              <w:pStyle w:val="aff0"/>
            </w:pPr>
            <w:r w:rsidRPr="007752F9">
              <w:t>名称</w:t>
            </w:r>
          </w:p>
        </w:tc>
        <w:tc>
          <w:tcPr>
            <w:tcW w:w="8058" w:type="dxa"/>
            <w:gridSpan w:val="3"/>
          </w:tcPr>
          <w:p w14:paraId="3A8C59BA" w14:textId="24A10934" w:rsidR="00892ED8" w:rsidRDefault="00892ED8" w:rsidP="00E966CC">
            <w:pPr>
              <w:pStyle w:val="afff8"/>
            </w:pPr>
            <w:r>
              <w:rPr>
                <w:rFonts w:hint="eastAsia"/>
              </w:rPr>
              <w:t>4.</w:t>
            </w:r>
            <w:r w:rsidRPr="00892ED8">
              <w:rPr>
                <w:rFonts w:hint="eastAsia"/>
              </w:rPr>
              <w:t>ステークホルダーとの関係</w:t>
            </w:r>
          </w:p>
          <w:p w14:paraId="5B6298AA" w14:textId="2EE24C0D" w:rsidR="0015244B" w:rsidRDefault="00892ED8" w:rsidP="00E966CC">
            <w:pPr>
              <w:pStyle w:val="afff8"/>
            </w:pPr>
            <w:r w:rsidRPr="00892ED8">
              <w:rPr>
                <w:rFonts w:hint="eastAsia"/>
              </w:rPr>
              <w:t>『サイバーセキュリティと企業価値』</w:t>
            </w:r>
          </w:p>
        </w:tc>
      </w:tr>
      <w:tr w:rsidR="0015244B" w14:paraId="57046781" w14:textId="77777777" w:rsidTr="0015244B">
        <w:tc>
          <w:tcPr>
            <w:tcW w:w="2427" w:type="dxa"/>
            <w:shd w:val="clear" w:color="auto" w:fill="215E99" w:themeFill="text2" w:themeFillTint="BF"/>
          </w:tcPr>
          <w:p w14:paraId="1D59235B" w14:textId="77777777" w:rsidR="0015244B" w:rsidRPr="007752F9" w:rsidRDefault="0015244B" w:rsidP="00E966CC">
            <w:pPr>
              <w:pStyle w:val="aff0"/>
            </w:pPr>
            <w:r w:rsidRPr="007752F9">
              <w:t>目標</w:t>
            </w:r>
          </w:p>
        </w:tc>
        <w:tc>
          <w:tcPr>
            <w:tcW w:w="8058" w:type="dxa"/>
            <w:gridSpan w:val="3"/>
          </w:tcPr>
          <w:p w14:paraId="7FAE2668" w14:textId="4CBD0A96" w:rsidR="0015244B" w:rsidRDefault="00892ED8" w:rsidP="00892C01">
            <w:pPr>
              <w:pStyle w:val="afff6"/>
              <w:numPr>
                <w:ilvl w:val="0"/>
                <w:numId w:val="77"/>
              </w:numPr>
            </w:pPr>
            <w:r w:rsidRPr="00892ED8">
              <w:rPr>
                <w:rFonts w:hint="eastAsia"/>
              </w:rPr>
              <w:t>サイバーセキュリティインシデントの発生時の適切な対応について理解した上で、企業価値を損なわないためにあらかじめ備えておくべきことを自社の事情に応じてイメージできるようになる。</w:t>
            </w:r>
          </w:p>
        </w:tc>
      </w:tr>
      <w:tr w:rsidR="0015244B" w14:paraId="4AC47E2E" w14:textId="77777777" w:rsidTr="0015244B">
        <w:tc>
          <w:tcPr>
            <w:tcW w:w="2427" w:type="dxa"/>
            <w:shd w:val="clear" w:color="auto" w:fill="215E99" w:themeFill="text2" w:themeFillTint="BF"/>
          </w:tcPr>
          <w:p w14:paraId="5F03A64A" w14:textId="77777777" w:rsidR="0015244B" w:rsidRPr="007752F9" w:rsidRDefault="0015244B" w:rsidP="00E966CC">
            <w:pPr>
              <w:pStyle w:val="aff0"/>
            </w:pPr>
            <w:r w:rsidRPr="007752F9">
              <w:t>到達レベル</w:t>
            </w:r>
          </w:p>
        </w:tc>
        <w:tc>
          <w:tcPr>
            <w:tcW w:w="8058" w:type="dxa"/>
            <w:gridSpan w:val="3"/>
          </w:tcPr>
          <w:p w14:paraId="27A39CD6" w14:textId="7888CF31" w:rsidR="0015244B" w:rsidRDefault="003B2C47" w:rsidP="00892C01">
            <w:pPr>
              <w:pStyle w:val="afff6"/>
              <w:numPr>
                <w:ilvl w:val="0"/>
                <w:numId w:val="77"/>
              </w:numPr>
            </w:pPr>
            <w:r w:rsidRPr="003B2C47">
              <w:t>自社におけるインシデント対応を含むサイバーセキュリティ対策に関する取組方針について、対外的に説明や意見交換ができるレベルの理解に到達する。</w:t>
            </w:r>
          </w:p>
        </w:tc>
      </w:tr>
      <w:tr w:rsidR="0015244B" w14:paraId="703164EB" w14:textId="77777777" w:rsidTr="0015244B">
        <w:tc>
          <w:tcPr>
            <w:tcW w:w="2427" w:type="dxa"/>
            <w:shd w:val="clear" w:color="auto" w:fill="215E99" w:themeFill="text2" w:themeFillTint="BF"/>
          </w:tcPr>
          <w:p w14:paraId="6F298CA4" w14:textId="77777777" w:rsidR="0015244B" w:rsidRPr="007752F9" w:rsidRDefault="0015244B" w:rsidP="00E966CC">
            <w:pPr>
              <w:pStyle w:val="aff0"/>
            </w:pPr>
            <w:r w:rsidRPr="007752F9">
              <w:t>時間設定・実施方式</w:t>
            </w:r>
          </w:p>
        </w:tc>
        <w:tc>
          <w:tcPr>
            <w:tcW w:w="8058" w:type="dxa"/>
            <w:gridSpan w:val="3"/>
          </w:tcPr>
          <w:p w14:paraId="280558EE" w14:textId="47B9B1A8" w:rsidR="0015244B" w:rsidRDefault="003B2C47" w:rsidP="00E966CC">
            <w:pPr>
              <w:pStyle w:val="afff6"/>
            </w:pPr>
            <w:r w:rsidRPr="003B2C47">
              <w:rPr>
                <w:rFonts w:hint="eastAsia"/>
              </w:rPr>
              <w:t>２時間</w:t>
            </w:r>
            <w:r w:rsidRPr="003B2C47">
              <w:t>20分（オンデマンド60分、集合講習80分）</w:t>
            </w:r>
          </w:p>
        </w:tc>
      </w:tr>
      <w:tr w:rsidR="0015244B" w14:paraId="519F3A50" w14:textId="77777777" w:rsidTr="0015244B">
        <w:trPr>
          <w:trHeight w:val="1907"/>
        </w:trPr>
        <w:tc>
          <w:tcPr>
            <w:tcW w:w="2427" w:type="dxa"/>
            <w:shd w:val="clear" w:color="auto" w:fill="215E99" w:themeFill="text2" w:themeFillTint="BF"/>
          </w:tcPr>
          <w:p w14:paraId="31F98FFF" w14:textId="6805A401" w:rsidR="0015244B" w:rsidRPr="007752F9" w:rsidRDefault="00413BA2" w:rsidP="00E966CC">
            <w:pPr>
              <w:pStyle w:val="aff0"/>
            </w:pPr>
            <w:r w:rsidRPr="00413BA2">
              <w:rPr>
                <w:rFonts w:hint="eastAsia"/>
              </w:rPr>
              <w:t>①インシデント対応における経営層の役割（オンデマンド・</w:t>
            </w:r>
            <w:r w:rsidRPr="00413BA2">
              <w:t>30分）</w:t>
            </w:r>
          </w:p>
        </w:tc>
        <w:tc>
          <w:tcPr>
            <w:tcW w:w="8058" w:type="dxa"/>
            <w:gridSpan w:val="3"/>
          </w:tcPr>
          <w:p w14:paraId="5787417F" w14:textId="77777777" w:rsidR="00F125C0" w:rsidRDefault="00F125C0" w:rsidP="003B2C47">
            <w:pPr>
              <w:pStyle w:val="afff6"/>
            </w:pPr>
            <w:r w:rsidRPr="00F125C0">
              <w:rPr>
                <w:rFonts w:hint="eastAsia"/>
              </w:rPr>
              <w:t>サイバーセキュリティインシデントの対応プロセスにおいて、経営層がどの場面でどのようにかかわるのが適切なのかを理解する。</w:t>
            </w:r>
          </w:p>
          <w:p w14:paraId="4E5B77E0" w14:textId="77777777" w:rsidR="00F125C0" w:rsidRDefault="00F125C0" w:rsidP="00892C01">
            <w:pPr>
              <w:pStyle w:val="afff6"/>
              <w:numPr>
                <w:ilvl w:val="0"/>
                <w:numId w:val="78"/>
              </w:numPr>
            </w:pPr>
            <w:r w:rsidRPr="00F125C0">
              <w:t>インシデントに備える</w:t>
            </w:r>
          </w:p>
          <w:p w14:paraId="65C1A9E2" w14:textId="197C3DCC" w:rsidR="0015244B" w:rsidRDefault="00F125C0" w:rsidP="00892C01">
            <w:pPr>
              <w:pStyle w:val="afff6"/>
              <w:numPr>
                <w:ilvl w:val="0"/>
                <w:numId w:val="78"/>
              </w:numPr>
            </w:pPr>
            <w:r w:rsidRPr="00F125C0">
              <w:t>インシデント対応プロセス</w:t>
            </w:r>
          </w:p>
        </w:tc>
      </w:tr>
      <w:tr w:rsidR="0015244B" w14:paraId="15B31FED" w14:textId="77777777" w:rsidTr="0015244B">
        <w:tc>
          <w:tcPr>
            <w:tcW w:w="2427" w:type="dxa"/>
            <w:shd w:val="clear" w:color="auto" w:fill="215E99" w:themeFill="text2" w:themeFillTint="BF"/>
          </w:tcPr>
          <w:p w14:paraId="648CE886" w14:textId="7D5771EB" w:rsidR="0015244B" w:rsidRPr="007752F9" w:rsidRDefault="00413BA2" w:rsidP="00E966CC">
            <w:pPr>
              <w:pStyle w:val="aff0"/>
            </w:pPr>
            <w:r w:rsidRPr="00413BA2">
              <w:rPr>
                <w:rFonts w:hint="eastAsia"/>
              </w:rPr>
              <w:t>②情報開示の在り方（オンデマンド・</w:t>
            </w:r>
            <w:r w:rsidRPr="00413BA2">
              <w:t>30分）</w:t>
            </w:r>
          </w:p>
        </w:tc>
        <w:tc>
          <w:tcPr>
            <w:tcW w:w="8058" w:type="dxa"/>
            <w:gridSpan w:val="3"/>
          </w:tcPr>
          <w:p w14:paraId="204DA0BF" w14:textId="77777777" w:rsidR="00BA7888" w:rsidRDefault="00F125C0" w:rsidP="003B2C47">
            <w:pPr>
              <w:pStyle w:val="afff6"/>
            </w:pPr>
            <w:r w:rsidRPr="00F125C0">
              <w:rPr>
                <w:rFonts w:hint="eastAsia"/>
              </w:rPr>
              <w:t>サイバーセキュリティ対策を適切に実施していることを取引先や社会に伝えることにより、企業価値の維持・向上を図る方法について理解する。</w:t>
            </w:r>
          </w:p>
          <w:p w14:paraId="5A7EE8BA" w14:textId="77777777" w:rsidR="00BA7888" w:rsidRDefault="00F125C0" w:rsidP="00892C01">
            <w:pPr>
              <w:pStyle w:val="afff6"/>
              <w:numPr>
                <w:ilvl w:val="0"/>
                <w:numId w:val="79"/>
              </w:numPr>
            </w:pPr>
            <w:r w:rsidRPr="00F125C0">
              <w:t>サイバーセキュリティに関する情報開示の考え方</w:t>
            </w:r>
          </w:p>
          <w:p w14:paraId="78DEC832" w14:textId="5BB56F62" w:rsidR="0015244B" w:rsidRDefault="00F125C0" w:rsidP="00892C01">
            <w:pPr>
              <w:pStyle w:val="afff6"/>
              <w:numPr>
                <w:ilvl w:val="0"/>
                <w:numId w:val="79"/>
              </w:numPr>
            </w:pPr>
            <w:r w:rsidRPr="00F125C0">
              <w:t>サイバーセキュリティが企業価値に及ぼす影響</w:t>
            </w:r>
          </w:p>
        </w:tc>
      </w:tr>
      <w:tr w:rsidR="0015244B" w14:paraId="47934EE5" w14:textId="77777777" w:rsidTr="0015244B">
        <w:tc>
          <w:tcPr>
            <w:tcW w:w="2427" w:type="dxa"/>
            <w:shd w:val="clear" w:color="auto" w:fill="215E99" w:themeFill="text2" w:themeFillTint="BF"/>
          </w:tcPr>
          <w:p w14:paraId="13DC8F68" w14:textId="287293B0" w:rsidR="0015244B" w:rsidRPr="007752F9" w:rsidRDefault="00413BA2" w:rsidP="00E966CC">
            <w:pPr>
              <w:pStyle w:val="aff0"/>
            </w:pPr>
            <w:r w:rsidRPr="00413BA2">
              <w:rPr>
                <w:rFonts w:hint="eastAsia"/>
              </w:rPr>
              <w:t>③インシデント対応と情報開示の事例から学ぶ（集合講習：</w:t>
            </w:r>
            <w:r w:rsidRPr="00413BA2">
              <w:t>30分）</w:t>
            </w:r>
          </w:p>
        </w:tc>
        <w:tc>
          <w:tcPr>
            <w:tcW w:w="8058" w:type="dxa"/>
            <w:gridSpan w:val="3"/>
          </w:tcPr>
          <w:p w14:paraId="0F764720" w14:textId="44AB39BE" w:rsidR="0015244B" w:rsidRDefault="00F125C0" w:rsidP="00E966CC">
            <w:pPr>
              <w:pStyle w:val="afff6"/>
            </w:pPr>
            <w:r w:rsidRPr="00F125C0">
              <w:rPr>
                <w:rFonts w:hint="eastAsia"/>
              </w:rPr>
              <w:t>①②をオンデマンド教材によって行うことへの補強として、インシデント対応と情報開示の事例を紹介し、当初の見通しと異なる状況が生じた場合の適切な対応方法等、実践的な内容を説明する。</w:t>
            </w:r>
          </w:p>
        </w:tc>
      </w:tr>
      <w:tr w:rsidR="00413BA2" w14:paraId="1966750D" w14:textId="77777777" w:rsidTr="0015244B">
        <w:tc>
          <w:tcPr>
            <w:tcW w:w="2427" w:type="dxa"/>
            <w:shd w:val="clear" w:color="auto" w:fill="215E99" w:themeFill="text2" w:themeFillTint="BF"/>
          </w:tcPr>
          <w:p w14:paraId="68AEDBB5" w14:textId="3BF9E239" w:rsidR="00413BA2" w:rsidRPr="00413BA2" w:rsidRDefault="00413BA2" w:rsidP="00E966CC">
            <w:pPr>
              <w:pStyle w:val="aff0"/>
            </w:pPr>
            <w:r w:rsidRPr="00413BA2">
              <w:rPr>
                <w:rFonts w:hint="eastAsia"/>
              </w:rPr>
              <w:t>④演習</w:t>
            </w:r>
            <w:r w:rsidRPr="00413BA2">
              <w:t>2：インシデント発生時の模擬記者会見（集合講習：50分）</w:t>
            </w:r>
          </w:p>
        </w:tc>
        <w:tc>
          <w:tcPr>
            <w:tcW w:w="8058" w:type="dxa"/>
            <w:gridSpan w:val="3"/>
          </w:tcPr>
          <w:p w14:paraId="172FA1FF" w14:textId="53BBEA83" w:rsidR="00413BA2" w:rsidRDefault="00F125C0" w:rsidP="00E966CC">
            <w:pPr>
              <w:pStyle w:val="afff6"/>
            </w:pPr>
            <w:r w:rsidRPr="00F125C0">
              <w:rPr>
                <w:rFonts w:hint="eastAsia"/>
              </w:rPr>
              <w:t>受講者</w:t>
            </w:r>
            <w:r w:rsidRPr="00F125C0">
              <w:t>3～４名で1テーブルとして、経営者役の１名が、マスメディアや企業の広報部門等で記者会見対応に関する経験を有するスタッフが演じるインタビュア役から、自社でのインシデント発生に関する模擬記者会見を行う。</w:t>
            </w:r>
          </w:p>
        </w:tc>
      </w:tr>
    </w:tbl>
    <w:p w14:paraId="0C1B0CE5" w14:textId="11A2117F" w:rsidR="0015244B" w:rsidRPr="0015244B" w:rsidRDefault="00BA7888" w:rsidP="0015244B">
      <w:r w:rsidRPr="00D93420">
        <w:rPr>
          <w:noProof/>
        </w:rPr>
        <mc:AlternateContent>
          <mc:Choice Requires="wps">
            <w:drawing>
              <wp:anchor distT="0" distB="0" distL="114300" distR="114300" simplePos="0" relativeHeight="251656198" behindDoc="0" locked="0" layoutInCell="1" allowOverlap="1" wp14:anchorId="3D3C45C9" wp14:editId="77D1D261">
                <wp:simplePos x="0" y="0"/>
                <wp:positionH relativeFrom="margin">
                  <wp:align>center</wp:align>
                </wp:positionH>
                <wp:positionV relativeFrom="paragraph">
                  <wp:posOffset>7455535</wp:posOffset>
                </wp:positionV>
                <wp:extent cx="6484620" cy="292100"/>
                <wp:effectExtent l="0" t="0" r="0" b="0"/>
                <wp:wrapTopAndBottom/>
                <wp:docPr id="1491723292" name="テキスト ボックス 3"/>
                <wp:cNvGraphicFramePr/>
                <a:graphic xmlns:a="http://schemas.openxmlformats.org/drawingml/2006/main">
                  <a:graphicData uri="http://schemas.microsoft.com/office/word/2010/wordprocessingShape">
                    <wps:wsp>
                      <wps:cNvSpPr txBox="1"/>
                      <wps:spPr>
                        <a:xfrm>
                          <a:off x="0" y="0"/>
                          <a:ext cx="6484620" cy="292100"/>
                        </a:xfrm>
                        <a:prstGeom prst="rect">
                          <a:avLst/>
                        </a:prstGeom>
                        <a:noFill/>
                        <a:ln w="6350">
                          <a:noFill/>
                        </a:ln>
                      </wps:spPr>
                      <wps:txbx>
                        <w:txbxContent>
                          <w:p w14:paraId="109BEBA7" w14:textId="77777777" w:rsidR="00EA18B0" w:rsidRPr="008A6798" w:rsidRDefault="00EA18B0" w:rsidP="00EA18B0">
                            <w:pPr>
                              <w:pStyle w:val="aff2"/>
                            </w:pPr>
                            <w:r>
                              <w:rPr>
                                <w:rFonts w:hint="eastAsia"/>
                              </w:rPr>
                              <w:t>(出典) NISC「</w:t>
                            </w:r>
                            <w:r w:rsidRPr="00286256">
                              <w:t>プラス・セキュリティ知識補充講座 カリキュラム例</w:t>
                            </w:r>
                            <w:r>
                              <w:rPr>
                                <w:rFonts w:hint="eastAsia"/>
                                <w:color w:val="000000"/>
                              </w:rPr>
                              <w:t>」</w:t>
                            </w:r>
                            <w:r>
                              <w:rPr>
                                <w:rFonts w:hint="eastAsia"/>
                              </w:rPr>
                              <w:t>をもとに作成</w:t>
                            </w:r>
                          </w:p>
                          <w:p w14:paraId="48AC0D9B" w14:textId="77777777" w:rsidR="00EA18B0" w:rsidRPr="00286256" w:rsidRDefault="00EA18B0" w:rsidP="005C10C7">
                            <w:pPr>
                              <w:pStyle w:val="af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C45C9" id="_x0000_s1272" type="#_x0000_t202" style="position:absolute;left:0;text-align:left;margin-left:0;margin-top:587.05pt;width:510.6pt;height:23pt;z-index:25165619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" filled="f" stroked="f" strokeweight=".5pt">
                <v:textbox>
                  <w:txbxContent>
                    <w:p w14:paraId="109BEBA7" w14:textId="77777777" w:rsidR="00EA18B0" w:rsidRPr="008A6798" w:rsidRDefault="00EA18B0" w:rsidP="00EA18B0">
                      <w:pPr>
                        <w:pStyle w:val="aff2"/>
                      </w:pPr>
                      <w:r>
                        <w:rPr>
                          <w:rFonts w:hint="eastAsia"/>
                        </w:rPr>
                        <w:t>(出典) NISC「</w:t>
                      </w:r>
                      <w:r w:rsidRPr="00286256">
                        <w:t>プラス・セキュリティ知識補充講座 カリキュラム例</w:t>
                      </w:r>
                      <w:r>
                        <w:rPr>
                          <w:rFonts w:hint="eastAsia"/>
                          <w:color w:val="000000"/>
                        </w:rPr>
                        <w:t>」</w:t>
                      </w:r>
                      <w:r>
                        <w:rPr>
                          <w:rFonts w:hint="eastAsia"/>
                        </w:rPr>
                        <w:t>をもとに作成</w:t>
                      </w:r>
                    </w:p>
                    <w:p w14:paraId="48AC0D9B" w14:textId="77777777" w:rsidR="00EA18B0" w:rsidRPr="00286256" w:rsidRDefault="00EA18B0" w:rsidP="005C10C7">
                      <w:pPr>
                        <w:pStyle w:val="aff2"/>
                      </w:pPr>
                    </w:p>
                  </w:txbxContent>
                </v:textbox>
                <w10:wrap type="topAndBottom" anchorx="margin"/>
              </v:shape>
            </w:pict>
          </mc:Fallback>
        </mc:AlternateContent>
      </w:r>
    </w:p>
    <w:p w14:paraId="7599F150" w14:textId="2B450373" w:rsidR="0015244B" w:rsidRDefault="0015244B" w:rsidP="0015244B"/>
    <w:p w14:paraId="6748123C" w14:textId="03812B28" w:rsidR="00EA18B0" w:rsidRDefault="00EA18B0" w:rsidP="007D498D">
      <w:pPr>
        <w:pStyle w:val="affffe"/>
      </w:pPr>
      <w:bookmarkStart w:id="2395" w:name="_Toc182561802"/>
      <w:bookmarkStart w:id="2396" w:name="_Toc185339198"/>
      <w:bookmarkStart w:id="2397" w:name="_Toc188349204"/>
      <w:r>
        <w:rPr>
          <w:rFonts w:hint="eastAsia"/>
        </w:rPr>
        <w:t>部課長向けカリキュラム</w:t>
      </w:r>
      <w:bookmarkEnd w:id="2395"/>
      <w:bookmarkEnd w:id="2396"/>
      <w:bookmarkEnd w:id="2397"/>
    </w:p>
    <w:tbl>
      <w:tblPr>
        <w:tblStyle w:val="aa"/>
        <w:tblpPr w:leftFromText="142" w:rightFromText="142" w:vertAnchor="text" w:horzAnchor="margin" w:tblpY="132"/>
        <w:tblW w:w="0" w:type="auto"/>
        <w:tblLook w:val="04A0" w:firstRow="1" w:lastRow="0" w:firstColumn="1" w:lastColumn="0" w:noHBand="0" w:noVBand="1"/>
      </w:tblPr>
      <w:tblGrid>
        <w:gridCol w:w="2405"/>
        <w:gridCol w:w="8051"/>
      </w:tblGrid>
      <w:tr w:rsidR="00EA18B0" w14:paraId="70873AB4" w14:textId="77777777" w:rsidTr="00E966CC">
        <w:tc>
          <w:tcPr>
            <w:tcW w:w="10456" w:type="dxa"/>
            <w:gridSpan w:val="2"/>
            <w:shd w:val="clear" w:color="auto" w:fill="215E99" w:themeFill="text2" w:themeFillTint="BF"/>
          </w:tcPr>
          <w:p w14:paraId="52F08766" w14:textId="77777777" w:rsidR="00EA18B0" w:rsidRDefault="00EA18B0" w:rsidP="00E966CC">
            <w:pPr>
              <w:pStyle w:val="aff0"/>
            </w:pPr>
            <w:r w:rsidRPr="006462A9">
              <w:t>部課長級向け 第</w:t>
            </w:r>
            <w:r>
              <w:rPr>
                <w:rFonts w:hint="eastAsia"/>
              </w:rPr>
              <w:t>1-1</w:t>
            </w:r>
            <w:r w:rsidRPr="006462A9">
              <w:t>単元</w:t>
            </w:r>
          </w:p>
        </w:tc>
      </w:tr>
      <w:tr w:rsidR="00EA18B0" w14:paraId="68677B9D" w14:textId="77777777" w:rsidTr="003C1435">
        <w:tc>
          <w:tcPr>
            <w:tcW w:w="2405" w:type="dxa"/>
            <w:shd w:val="clear" w:color="auto" w:fill="215E99" w:themeFill="text2" w:themeFillTint="BF"/>
          </w:tcPr>
          <w:p w14:paraId="0EE405C0" w14:textId="77777777" w:rsidR="00EA18B0" w:rsidRDefault="00EA18B0" w:rsidP="00E966CC">
            <w:pPr>
              <w:pStyle w:val="aff0"/>
            </w:pPr>
            <w:r w:rsidRPr="00675DB1">
              <w:t>名称</w:t>
            </w:r>
          </w:p>
        </w:tc>
        <w:tc>
          <w:tcPr>
            <w:tcW w:w="8051" w:type="dxa"/>
          </w:tcPr>
          <w:p w14:paraId="2FC562D5" w14:textId="1B483C47" w:rsidR="0045559F" w:rsidRDefault="0045559F" w:rsidP="003C1435">
            <w:pPr>
              <w:pStyle w:val="afff8"/>
            </w:pPr>
            <w:r>
              <w:rPr>
                <w:rFonts w:hint="eastAsia"/>
              </w:rPr>
              <w:t>1.</w:t>
            </w:r>
            <w:r w:rsidR="00EA18B0">
              <w:rPr>
                <w:rFonts w:hint="eastAsia"/>
              </w:rPr>
              <w:t>基礎知識</w:t>
            </w:r>
          </w:p>
          <w:p w14:paraId="5CBD620D" w14:textId="0E3C062B" w:rsidR="00EA18B0" w:rsidRDefault="00EA18B0" w:rsidP="003C1435">
            <w:pPr>
              <w:pStyle w:val="afff8"/>
            </w:pPr>
            <w:r w:rsidRPr="00E02E00">
              <w:t>『</w:t>
            </w:r>
            <w:r>
              <w:rPr>
                <w:rFonts w:hint="eastAsia"/>
              </w:rPr>
              <w:t>デジタルシステムとサイバーセキュリティの概要（初級編）</w:t>
            </w:r>
            <w:r w:rsidRPr="00E02E00">
              <w:t>』</w:t>
            </w:r>
          </w:p>
        </w:tc>
      </w:tr>
      <w:tr w:rsidR="00EA18B0" w14:paraId="0FC6C565" w14:textId="77777777" w:rsidTr="003C1435">
        <w:tc>
          <w:tcPr>
            <w:tcW w:w="2405" w:type="dxa"/>
            <w:shd w:val="clear" w:color="auto" w:fill="215E99" w:themeFill="text2" w:themeFillTint="BF"/>
          </w:tcPr>
          <w:p w14:paraId="64FE2FA4" w14:textId="77777777" w:rsidR="00EA18B0" w:rsidRDefault="00EA18B0" w:rsidP="00E966CC">
            <w:pPr>
              <w:pStyle w:val="aff0"/>
            </w:pPr>
            <w:r w:rsidRPr="00675DB1">
              <w:t>目標</w:t>
            </w:r>
          </w:p>
        </w:tc>
        <w:tc>
          <w:tcPr>
            <w:tcW w:w="8051" w:type="dxa"/>
          </w:tcPr>
          <w:p w14:paraId="06769F37" w14:textId="262EAFDA" w:rsidR="00EA18B0" w:rsidRDefault="00EA18B0" w:rsidP="00E966CC">
            <w:pPr>
              <w:pStyle w:val="afff6"/>
            </w:pPr>
            <w:r w:rsidRPr="00BA1B6F">
              <w:rPr>
                <w:rFonts w:hint="eastAsia"/>
              </w:rPr>
              <w:t>デジタル化を推進する部門のマネジメントを担う部課長として</w:t>
            </w:r>
            <w:r w:rsidRPr="00BA1B6F">
              <w:t>中級編の目標に到達するために必要となる、最低限の基礎知識を習得する。</w:t>
            </w:r>
          </w:p>
        </w:tc>
      </w:tr>
      <w:tr w:rsidR="00EA18B0" w14:paraId="03D7F7B7" w14:textId="77777777" w:rsidTr="003C1435">
        <w:tc>
          <w:tcPr>
            <w:tcW w:w="2405" w:type="dxa"/>
            <w:shd w:val="clear" w:color="auto" w:fill="215E99" w:themeFill="text2" w:themeFillTint="BF"/>
          </w:tcPr>
          <w:p w14:paraId="578F60F2" w14:textId="77777777" w:rsidR="00EA18B0" w:rsidRDefault="00EA18B0" w:rsidP="00E966CC">
            <w:pPr>
              <w:pStyle w:val="aff0"/>
            </w:pPr>
            <w:r w:rsidRPr="00675DB1">
              <w:t>到達レベル</w:t>
            </w:r>
          </w:p>
        </w:tc>
        <w:tc>
          <w:tcPr>
            <w:tcW w:w="8051" w:type="dxa"/>
          </w:tcPr>
          <w:p w14:paraId="32871907" w14:textId="77777777" w:rsidR="00EA18B0" w:rsidRDefault="00EA18B0" w:rsidP="00892C01">
            <w:pPr>
              <w:pStyle w:val="afff6"/>
              <w:numPr>
                <w:ilvl w:val="0"/>
                <w:numId w:val="39"/>
              </w:numPr>
            </w:pPr>
            <w:r w:rsidRPr="00657545">
              <w:rPr>
                <w:rFonts w:hint="eastAsia"/>
              </w:rPr>
              <w:t>デジタルシステムとインターネット</w:t>
            </w:r>
            <w:r>
              <w:rPr>
                <w:rFonts w:hint="eastAsia"/>
              </w:rPr>
              <w:t>および</w:t>
            </w:r>
            <w:r w:rsidRPr="00657545">
              <w:rPr>
                <w:rFonts w:hint="eastAsia"/>
              </w:rPr>
              <w:t>それらのセキュリティ対策において用いられる最低限の知識を習得する。</w:t>
            </w:r>
          </w:p>
        </w:tc>
      </w:tr>
      <w:tr w:rsidR="00EA18B0" w14:paraId="4DF45A94" w14:textId="77777777" w:rsidTr="003C1435">
        <w:tc>
          <w:tcPr>
            <w:tcW w:w="2405" w:type="dxa"/>
            <w:shd w:val="clear" w:color="auto" w:fill="215E99" w:themeFill="text2" w:themeFillTint="BF"/>
          </w:tcPr>
          <w:p w14:paraId="0F46D69D" w14:textId="77777777" w:rsidR="00EA18B0" w:rsidRDefault="00EA18B0" w:rsidP="00E966CC">
            <w:pPr>
              <w:pStyle w:val="aff0"/>
            </w:pPr>
            <w:r w:rsidRPr="00A8016B">
              <w:t>時間設定・実施方式</w:t>
            </w:r>
          </w:p>
        </w:tc>
        <w:tc>
          <w:tcPr>
            <w:tcW w:w="8051" w:type="dxa"/>
          </w:tcPr>
          <w:p w14:paraId="2BA4022E" w14:textId="77777777" w:rsidR="00EA18B0" w:rsidRDefault="00EA18B0" w:rsidP="00E966CC">
            <w:pPr>
              <w:pStyle w:val="afff6"/>
            </w:pPr>
            <w:r>
              <w:rPr>
                <w:rFonts w:hint="eastAsia"/>
              </w:rPr>
              <w:t>1</w:t>
            </w:r>
            <w:r w:rsidRPr="00A8016B">
              <w:t>時間（オンデマンド</w:t>
            </w:r>
            <w:r>
              <w:rPr>
                <w:rFonts w:hint="eastAsia"/>
              </w:rPr>
              <w:t>・省略可能</w:t>
            </w:r>
            <w:r w:rsidRPr="00A8016B">
              <w:t>）</w:t>
            </w:r>
          </w:p>
        </w:tc>
      </w:tr>
      <w:tr w:rsidR="00EA18B0" w14:paraId="177A203C" w14:textId="77777777" w:rsidTr="003C1435">
        <w:tc>
          <w:tcPr>
            <w:tcW w:w="2405" w:type="dxa"/>
            <w:shd w:val="clear" w:color="auto" w:fill="215E99" w:themeFill="text2" w:themeFillTint="BF"/>
          </w:tcPr>
          <w:p w14:paraId="3243BEA0" w14:textId="77777777" w:rsidR="00EA18B0" w:rsidRDefault="00EA18B0" w:rsidP="00E966CC">
            <w:pPr>
              <w:pStyle w:val="aff0"/>
            </w:pPr>
            <w:r w:rsidRPr="006A0A9A">
              <w:t>①</w:t>
            </w:r>
            <w:r>
              <w:rPr>
                <w:rFonts w:hint="eastAsia"/>
              </w:rPr>
              <w:t>デジタルインフラ入門</w:t>
            </w:r>
            <w:r w:rsidRPr="006A0A9A">
              <w:t>（</w:t>
            </w:r>
            <w:r>
              <w:rPr>
                <w:rFonts w:hint="eastAsia"/>
              </w:rPr>
              <w:t>2</w:t>
            </w:r>
            <w:r w:rsidRPr="006A0A9A">
              <w:t>0分）</w:t>
            </w:r>
          </w:p>
        </w:tc>
        <w:tc>
          <w:tcPr>
            <w:tcW w:w="8051" w:type="dxa"/>
          </w:tcPr>
          <w:p w14:paraId="6BF4D850" w14:textId="77777777" w:rsidR="00EA18B0" w:rsidRDefault="00EA18B0" w:rsidP="00E966CC">
            <w:pPr>
              <w:pStyle w:val="afff6"/>
            </w:pPr>
            <w:r w:rsidRPr="0031001D">
              <w:rPr>
                <w:rFonts w:hint="eastAsia"/>
              </w:rPr>
              <w:t>ビジネスで用いられるデジタルアーキテクチャの構成要素について、基本的な用語の意味を理解する。</w:t>
            </w:r>
          </w:p>
          <w:p w14:paraId="2B1B6D40" w14:textId="77777777" w:rsidR="00EA18B0" w:rsidRDefault="00EA18B0" w:rsidP="00892C01">
            <w:pPr>
              <w:pStyle w:val="afff6"/>
              <w:numPr>
                <w:ilvl w:val="0"/>
                <w:numId w:val="40"/>
              </w:numPr>
            </w:pPr>
            <w:r>
              <w:rPr>
                <w:rFonts w:hint="eastAsia"/>
              </w:rPr>
              <w:t>デジタルサービスの提供に用いられるハードウェアの紹介</w:t>
            </w:r>
          </w:p>
          <w:p w14:paraId="563AF136" w14:textId="77777777" w:rsidR="00EA18B0" w:rsidRDefault="00EA18B0" w:rsidP="00892C01">
            <w:pPr>
              <w:pStyle w:val="afff6"/>
              <w:numPr>
                <w:ilvl w:val="0"/>
                <w:numId w:val="40"/>
              </w:numPr>
            </w:pPr>
            <w:r>
              <w:rPr>
                <w:rFonts w:hint="eastAsia"/>
              </w:rPr>
              <w:t>OS、ミドルウェア、アプリケーション、クラウドの用語説明</w:t>
            </w:r>
          </w:p>
          <w:p w14:paraId="2E4490F7" w14:textId="77777777" w:rsidR="00EA18B0" w:rsidRDefault="00EA18B0" w:rsidP="00892C01">
            <w:pPr>
              <w:pStyle w:val="afff6"/>
              <w:numPr>
                <w:ilvl w:val="0"/>
                <w:numId w:val="40"/>
              </w:numPr>
            </w:pPr>
            <w:r>
              <w:rPr>
                <w:rFonts w:hint="eastAsia"/>
              </w:rPr>
              <w:t>IT/OT/IoTがそれぞれ意味するもの</w:t>
            </w:r>
          </w:p>
        </w:tc>
      </w:tr>
      <w:tr w:rsidR="00EA18B0" w14:paraId="2C348004" w14:textId="77777777" w:rsidTr="003C1435">
        <w:tc>
          <w:tcPr>
            <w:tcW w:w="2405" w:type="dxa"/>
            <w:shd w:val="clear" w:color="auto" w:fill="215E99" w:themeFill="text2" w:themeFillTint="BF"/>
          </w:tcPr>
          <w:p w14:paraId="433362BB" w14:textId="77777777" w:rsidR="00EA18B0" w:rsidRDefault="00EA18B0" w:rsidP="00E966CC">
            <w:pPr>
              <w:pStyle w:val="aff0"/>
            </w:pPr>
            <w:r w:rsidRPr="007D2345">
              <w:t>②</w:t>
            </w:r>
            <w:r>
              <w:rPr>
                <w:rFonts w:hint="eastAsia"/>
              </w:rPr>
              <w:t>サイバーセキュリティに関する用語の意味</w:t>
            </w:r>
            <w:r w:rsidRPr="007D2345">
              <w:t>（</w:t>
            </w:r>
            <w:r>
              <w:rPr>
                <w:rFonts w:hint="eastAsia"/>
              </w:rPr>
              <w:t>2</w:t>
            </w:r>
            <w:r w:rsidRPr="007D2345">
              <w:t>0分）</w:t>
            </w:r>
          </w:p>
        </w:tc>
        <w:tc>
          <w:tcPr>
            <w:tcW w:w="8051" w:type="dxa"/>
          </w:tcPr>
          <w:p w14:paraId="255F7DF8" w14:textId="77777777" w:rsidR="00EA18B0" w:rsidRDefault="00EA18B0" w:rsidP="00E966CC">
            <w:pPr>
              <w:pStyle w:val="afff6"/>
            </w:pPr>
            <w:r w:rsidRPr="00BE3778">
              <w:rPr>
                <w:rFonts w:hint="eastAsia"/>
              </w:rPr>
              <w:t>「セキュリティは難しい」という印象を与える背景として、「脆弱性」など日常で用いられない</w:t>
            </w:r>
            <w:r>
              <w:rPr>
                <w:rFonts w:hint="eastAsia"/>
              </w:rPr>
              <w:t>さまざま</w:t>
            </w:r>
            <w:r w:rsidRPr="00BE3778">
              <w:rPr>
                <w:rFonts w:hint="eastAsia"/>
              </w:rPr>
              <w:t>な用語が用いられることから、よく用いられるサイバーセキュリティ用語の意味の説明を通じて理解を深める。なお、サイバーセキュリティ用語を説明する上で必要となる、ソフトウェアやネットワークに関する用語についても併せて説明する。</w:t>
            </w:r>
          </w:p>
          <w:p w14:paraId="5B706B5C" w14:textId="77777777" w:rsidR="00EA18B0" w:rsidRDefault="00EA18B0" w:rsidP="00892C01">
            <w:pPr>
              <w:pStyle w:val="afff6"/>
              <w:numPr>
                <w:ilvl w:val="0"/>
                <w:numId w:val="41"/>
              </w:numPr>
            </w:pPr>
            <w:r>
              <w:rPr>
                <w:rFonts w:hint="eastAsia"/>
              </w:rPr>
              <w:t>ソフトウェア開発と脆弱性</w:t>
            </w:r>
          </w:p>
          <w:p w14:paraId="02D38137" w14:textId="77777777" w:rsidR="00EA18B0" w:rsidRDefault="00EA18B0" w:rsidP="00892C01">
            <w:pPr>
              <w:pStyle w:val="afff6"/>
              <w:numPr>
                <w:ilvl w:val="0"/>
                <w:numId w:val="41"/>
              </w:numPr>
            </w:pPr>
            <w:r>
              <w:rPr>
                <w:rFonts w:hint="eastAsia"/>
              </w:rPr>
              <w:t>インターネットの仕組み</w:t>
            </w:r>
          </w:p>
          <w:p w14:paraId="0710D7D3" w14:textId="77777777" w:rsidR="00EA18B0" w:rsidRDefault="00EA18B0" w:rsidP="00892C01">
            <w:pPr>
              <w:pStyle w:val="afff6"/>
              <w:numPr>
                <w:ilvl w:val="0"/>
                <w:numId w:val="41"/>
              </w:numPr>
            </w:pPr>
            <w:r>
              <w:rPr>
                <w:rFonts w:hint="eastAsia"/>
              </w:rPr>
              <w:t>デジタルのリスクに関する諸概念</w:t>
            </w:r>
          </w:p>
        </w:tc>
      </w:tr>
      <w:tr w:rsidR="00EA18B0" w14:paraId="24026934" w14:textId="77777777" w:rsidTr="00E966CC">
        <w:tc>
          <w:tcPr>
            <w:tcW w:w="2405" w:type="dxa"/>
            <w:shd w:val="clear" w:color="auto" w:fill="215E99" w:themeFill="text2" w:themeFillTint="BF"/>
          </w:tcPr>
          <w:p w14:paraId="751FD310" w14:textId="77777777" w:rsidR="00EA18B0" w:rsidRDefault="00EA18B0" w:rsidP="00E966CC">
            <w:pPr>
              <w:pStyle w:val="aff0"/>
            </w:pPr>
            <w:r w:rsidRPr="00C83EC4">
              <w:t>③</w:t>
            </w:r>
            <w:r w:rsidRPr="00F46AB9">
              <w:rPr>
                <w:rFonts w:hint="eastAsia"/>
              </w:rPr>
              <w:t>デジタル環境の管理や責任に関するキーワード</w:t>
            </w:r>
            <w:r w:rsidRPr="00C83EC4">
              <w:t>（</w:t>
            </w:r>
            <w:r>
              <w:rPr>
                <w:rFonts w:hint="eastAsia"/>
              </w:rPr>
              <w:t>2</w:t>
            </w:r>
            <w:r w:rsidRPr="00C83EC4">
              <w:t>0分）</w:t>
            </w:r>
          </w:p>
        </w:tc>
        <w:tc>
          <w:tcPr>
            <w:tcW w:w="8051" w:type="dxa"/>
          </w:tcPr>
          <w:p w14:paraId="60F0F18D" w14:textId="77777777" w:rsidR="00EA18B0" w:rsidRDefault="00EA18B0" w:rsidP="00E966CC">
            <w:pPr>
              <w:pStyle w:val="afff6"/>
            </w:pPr>
            <w:r w:rsidRPr="00CD3E58">
              <w:rPr>
                <w:rFonts w:hint="eastAsia"/>
              </w:rPr>
              <w:t>インターネットを通じたサービス</w:t>
            </w:r>
            <w:r>
              <w:rPr>
                <w:rFonts w:hint="eastAsia"/>
              </w:rPr>
              <w:t>など</w:t>
            </w:r>
            <w:r w:rsidRPr="00CD3E58">
              <w:rPr>
                <w:rFonts w:hint="eastAsia"/>
              </w:rPr>
              <w:t>の提供主体と責任に関する用語について説明する。</w:t>
            </w:r>
          </w:p>
          <w:p w14:paraId="166FA3A3" w14:textId="77777777" w:rsidR="00EA18B0" w:rsidRDefault="00EA18B0" w:rsidP="00892C01">
            <w:pPr>
              <w:pStyle w:val="afff6"/>
              <w:numPr>
                <w:ilvl w:val="0"/>
                <w:numId w:val="42"/>
              </w:numPr>
            </w:pPr>
            <w:r w:rsidRPr="00CD3E58">
              <w:t>デジタルビジネスの提供者に関する用語</w:t>
            </w:r>
          </w:p>
          <w:p w14:paraId="53E56FE4" w14:textId="77777777" w:rsidR="00EA18B0" w:rsidRDefault="00EA18B0" w:rsidP="00892C01">
            <w:pPr>
              <w:pStyle w:val="afff6"/>
              <w:numPr>
                <w:ilvl w:val="0"/>
                <w:numId w:val="42"/>
              </w:numPr>
            </w:pPr>
            <w:r w:rsidRPr="00CD3E58">
              <w:t>管理と責任の所在</w:t>
            </w:r>
          </w:p>
        </w:tc>
      </w:tr>
    </w:tbl>
    <w:p w14:paraId="0B8AAE89" w14:textId="77777777" w:rsidR="00EA18B0" w:rsidRDefault="00EA18B0" w:rsidP="00EA18B0"/>
    <w:tbl>
      <w:tblPr>
        <w:tblStyle w:val="aa"/>
        <w:tblW w:w="0" w:type="auto"/>
        <w:tblLook w:val="04A0" w:firstRow="1" w:lastRow="0" w:firstColumn="1" w:lastColumn="0" w:noHBand="0" w:noVBand="1"/>
      </w:tblPr>
      <w:tblGrid>
        <w:gridCol w:w="2405"/>
        <w:gridCol w:w="8051"/>
      </w:tblGrid>
      <w:tr w:rsidR="00EA18B0" w14:paraId="2868D964" w14:textId="77777777" w:rsidTr="00E966CC">
        <w:tc>
          <w:tcPr>
            <w:tcW w:w="10456" w:type="dxa"/>
            <w:gridSpan w:val="2"/>
            <w:shd w:val="clear" w:color="auto" w:fill="215E99" w:themeFill="text2" w:themeFillTint="BF"/>
          </w:tcPr>
          <w:p w14:paraId="62566B8D" w14:textId="77777777" w:rsidR="00EA18B0" w:rsidRDefault="00EA18B0" w:rsidP="00E966CC">
            <w:pPr>
              <w:pStyle w:val="aff0"/>
            </w:pPr>
            <w:r w:rsidRPr="006462A9">
              <w:t>部課長級向け 第</w:t>
            </w:r>
            <w:r>
              <w:rPr>
                <w:rFonts w:hint="eastAsia"/>
              </w:rPr>
              <w:t>1-2</w:t>
            </w:r>
            <w:r w:rsidRPr="006462A9">
              <w:t>単元</w:t>
            </w:r>
          </w:p>
        </w:tc>
      </w:tr>
      <w:tr w:rsidR="00EA18B0" w14:paraId="68172C16" w14:textId="77777777" w:rsidTr="00E966CC">
        <w:tc>
          <w:tcPr>
            <w:tcW w:w="2405" w:type="dxa"/>
            <w:shd w:val="clear" w:color="auto" w:fill="215E99" w:themeFill="text2" w:themeFillTint="BF"/>
          </w:tcPr>
          <w:p w14:paraId="59688AA6" w14:textId="77777777" w:rsidR="00EA18B0" w:rsidRDefault="00EA18B0" w:rsidP="00E966CC">
            <w:pPr>
              <w:pStyle w:val="aff0"/>
            </w:pPr>
            <w:r w:rsidRPr="00675DB1">
              <w:t>名称</w:t>
            </w:r>
          </w:p>
        </w:tc>
        <w:tc>
          <w:tcPr>
            <w:tcW w:w="8051" w:type="dxa"/>
          </w:tcPr>
          <w:p w14:paraId="735E7C8D" w14:textId="45ED6CC2" w:rsidR="003C1435" w:rsidRDefault="00B1178B" w:rsidP="00B1178B">
            <w:pPr>
              <w:pStyle w:val="afff8"/>
            </w:pPr>
            <w:r>
              <w:rPr>
                <w:rFonts w:hint="eastAsia"/>
              </w:rPr>
              <w:t>1.</w:t>
            </w:r>
            <w:r w:rsidR="00EA18B0">
              <w:rPr>
                <w:rFonts w:hint="eastAsia"/>
              </w:rPr>
              <w:t>基礎知識</w:t>
            </w:r>
          </w:p>
          <w:p w14:paraId="1A9BDA6C" w14:textId="452D3BDE" w:rsidR="00EA18B0" w:rsidRDefault="00EA18B0" w:rsidP="00B1178B">
            <w:pPr>
              <w:pStyle w:val="afff8"/>
            </w:pPr>
            <w:r w:rsidRPr="00E02E00">
              <w:t>『</w:t>
            </w:r>
            <w:r>
              <w:rPr>
                <w:rFonts w:hint="eastAsia"/>
              </w:rPr>
              <w:t>デジタルシステムとサイバーセキュリティの概要（中級編）</w:t>
            </w:r>
            <w:r w:rsidRPr="00E02E00">
              <w:t>』</w:t>
            </w:r>
          </w:p>
        </w:tc>
      </w:tr>
      <w:tr w:rsidR="00EA18B0" w14:paraId="34456B4D" w14:textId="77777777" w:rsidTr="00E966CC">
        <w:tc>
          <w:tcPr>
            <w:tcW w:w="2405" w:type="dxa"/>
            <w:shd w:val="clear" w:color="auto" w:fill="215E99" w:themeFill="text2" w:themeFillTint="BF"/>
          </w:tcPr>
          <w:p w14:paraId="5C033370" w14:textId="77777777" w:rsidR="00EA18B0" w:rsidRDefault="00EA18B0" w:rsidP="00E966CC">
            <w:pPr>
              <w:pStyle w:val="aff0"/>
            </w:pPr>
            <w:r w:rsidRPr="00675DB1">
              <w:t>目標</w:t>
            </w:r>
          </w:p>
        </w:tc>
        <w:tc>
          <w:tcPr>
            <w:tcW w:w="8051" w:type="dxa"/>
          </w:tcPr>
          <w:p w14:paraId="01D93BAA" w14:textId="77777777" w:rsidR="00EA18B0" w:rsidRDefault="00EA18B0" w:rsidP="00E966CC">
            <w:pPr>
              <w:pStyle w:val="afff6"/>
            </w:pPr>
            <w:r w:rsidRPr="006E403F">
              <w:rPr>
                <w:rFonts w:hint="eastAsia"/>
              </w:rPr>
              <w:t>デジタル化を推進する部門のマネジメントを担う部課長として次のような場面において適切な判断を行う上で、どのようなことを予め知っておくべきなのかの自覚を促す。</w:t>
            </w:r>
          </w:p>
          <w:p w14:paraId="05D2926C" w14:textId="77777777" w:rsidR="00EA18B0" w:rsidRDefault="00EA18B0" w:rsidP="00892C01">
            <w:pPr>
              <w:pStyle w:val="afff6"/>
              <w:numPr>
                <w:ilvl w:val="0"/>
                <w:numId w:val="39"/>
              </w:numPr>
            </w:pPr>
            <w:r w:rsidRPr="006E403F">
              <w:t>担当者による提案についての、自社のニーズ、競争力、コストなどの面からの妥当性</w:t>
            </w:r>
          </w:p>
          <w:p w14:paraId="7A47EC69" w14:textId="77777777" w:rsidR="00EA18B0" w:rsidRDefault="00EA18B0" w:rsidP="00892C01">
            <w:pPr>
              <w:pStyle w:val="afff6"/>
              <w:numPr>
                <w:ilvl w:val="0"/>
                <w:numId w:val="39"/>
              </w:numPr>
            </w:pPr>
            <w:r w:rsidRPr="006E403F">
              <w:t>新たな施策に伴うリスクとその抑制策の妥当性</w:t>
            </w:r>
          </w:p>
        </w:tc>
      </w:tr>
      <w:tr w:rsidR="00EA18B0" w14:paraId="358D1237" w14:textId="77777777" w:rsidTr="00E966CC">
        <w:tc>
          <w:tcPr>
            <w:tcW w:w="2405" w:type="dxa"/>
            <w:shd w:val="clear" w:color="auto" w:fill="215E99" w:themeFill="text2" w:themeFillTint="BF"/>
          </w:tcPr>
          <w:p w14:paraId="66323A91" w14:textId="77777777" w:rsidR="00EA18B0" w:rsidRDefault="00EA18B0" w:rsidP="00E966CC">
            <w:pPr>
              <w:pStyle w:val="aff0"/>
            </w:pPr>
            <w:r w:rsidRPr="00675DB1">
              <w:t>到達レベル</w:t>
            </w:r>
          </w:p>
        </w:tc>
        <w:tc>
          <w:tcPr>
            <w:tcW w:w="8051" w:type="dxa"/>
          </w:tcPr>
          <w:p w14:paraId="2FFDC576" w14:textId="77777777" w:rsidR="00EA18B0" w:rsidRDefault="00EA18B0" w:rsidP="00892C01">
            <w:pPr>
              <w:pStyle w:val="afff6"/>
              <w:numPr>
                <w:ilvl w:val="0"/>
                <w:numId w:val="46"/>
              </w:numPr>
            </w:pPr>
            <w:r w:rsidRPr="006C4892">
              <w:rPr>
                <w:rFonts w:hint="eastAsia"/>
              </w:rPr>
              <w:t>デジタルシステムとサイバーセキュリティに関する用語と概念について、第２単元目以降の学習を行うために予め習得しておくべきレベルに到達させる。具体的には、対象とする用語と概念を用いて、デジタルシステムやサイバーセキュリティ対策に関するソリューションを提供するベンダーとの実用的な対話に支障の無い程度の理解を得ること</w:t>
            </w:r>
            <w:r>
              <w:rPr>
                <w:rFonts w:hint="eastAsia"/>
              </w:rPr>
              <w:t>に</w:t>
            </w:r>
            <w:r w:rsidRPr="006C4892">
              <w:rPr>
                <w:rFonts w:hint="eastAsia"/>
              </w:rPr>
              <w:t>する。</w:t>
            </w:r>
          </w:p>
        </w:tc>
      </w:tr>
      <w:tr w:rsidR="00EA18B0" w14:paraId="0063CFDD" w14:textId="77777777" w:rsidTr="00E966CC">
        <w:tc>
          <w:tcPr>
            <w:tcW w:w="2405" w:type="dxa"/>
            <w:shd w:val="clear" w:color="auto" w:fill="215E99" w:themeFill="text2" w:themeFillTint="BF"/>
          </w:tcPr>
          <w:p w14:paraId="0000935D" w14:textId="77777777" w:rsidR="00EA18B0" w:rsidRDefault="00EA18B0" w:rsidP="00E966CC">
            <w:pPr>
              <w:pStyle w:val="aff0"/>
            </w:pPr>
            <w:r w:rsidRPr="00A8016B">
              <w:t>時間設定・実施方式</w:t>
            </w:r>
          </w:p>
        </w:tc>
        <w:tc>
          <w:tcPr>
            <w:tcW w:w="8051" w:type="dxa"/>
          </w:tcPr>
          <w:p w14:paraId="3121FFEC" w14:textId="77777777" w:rsidR="00EA18B0" w:rsidRDefault="00EA18B0" w:rsidP="00E966CC">
            <w:pPr>
              <w:pStyle w:val="afff6"/>
            </w:pPr>
            <w:r>
              <w:rPr>
                <w:rFonts w:hint="eastAsia"/>
              </w:rPr>
              <w:t>1</w:t>
            </w:r>
            <w:r w:rsidRPr="00A8016B">
              <w:t>時間30分（オンデマンド</w:t>
            </w:r>
            <w:r>
              <w:rPr>
                <w:rFonts w:hint="eastAsia"/>
              </w:rPr>
              <w:t>・必須</w:t>
            </w:r>
            <w:r w:rsidRPr="00A8016B">
              <w:t>）</w:t>
            </w:r>
          </w:p>
        </w:tc>
      </w:tr>
      <w:tr w:rsidR="00EA18B0" w14:paraId="680961EF" w14:textId="77777777" w:rsidTr="00E966CC">
        <w:tc>
          <w:tcPr>
            <w:tcW w:w="2405" w:type="dxa"/>
            <w:shd w:val="clear" w:color="auto" w:fill="215E99" w:themeFill="text2" w:themeFillTint="BF"/>
          </w:tcPr>
          <w:p w14:paraId="102A0B5C" w14:textId="77777777" w:rsidR="00EA18B0" w:rsidRDefault="00EA18B0" w:rsidP="00E966CC">
            <w:pPr>
              <w:pStyle w:val="aff0"/>
            </w:pPr>
            <w:r w:rsidRPr="006A0A9A">
              <w:t>①</w:t>
            </w:r>
            <w:r>
              <w:rPr>
                <w:rFonts w:hint="eastAsia"/>
              </w:rPr>
              <w:t>デジタルインフラの要点</w:t>
            </w:r>
            <w:r w:rsidRPr="006A0A9A">
              <w:t>（30分）</w:t>
            </w:r>
          </w:p>
        </w:tc>
        <w:tc>
          <w:tcPr>
            <w:tcW w:w="8051" w:type="dxa"/>
          </w:tcPr>
          <w:p w14:paraId="38027322" w14:textId="77777777" w:rsidR="00EA18B0" w:rsidRDefault="00EA18B0" w:rsidP="00E966CC">
            <w:pPr>
              <w:pStyle w:val="afff6"/>
            </w:pPr>
            <w:r w:rsidRPr="0003341A">
              <w:rPr>
                <w:rFonts w:hint="eastAsia"/>
              </w:rPr>
              <w:t>ビジネスで用いられるデジタルアーキテクチャの構成要素とその意味について概説する。</w:t>
            </w:r>
          </w:p>
          <w:p w14:paraId="5107B5B9" w14:textId="77777777" w:rsidR="00EA18B0" w:rsidRDefault="00EA18B0" w:rsidP="00892C01">
            <w:pPr>
              <w:pStyle w:val="afff6"/>
              <w:numPr>
                <w:ilvl w:val="0"/>
                <w:numId w:val="48"/>
              </w:numPr>
            </w:pPr>
            <w:r w:rsidRPr="0003341A">
              <w:t>デジタルサービスの提供に用いられるハードウェアの構成要素</w:t>
            </w:r>
          </w:p>
          <w:p w14:paraId="2FD36C79" w14:textId="77777777" w:rsidR="00EA18B0" w:rsidRDefault="00EA18B0" w:rsidP="00892C01">
            <w:pPr>
              <w:pStyle w:val="afff6"/>
              <w:numPr>
                <w:ilvl w:val="0"/>
                <w:numId w:val="48"/>
              </w:numPr>
            </w:pPr>
            <w:r w:rsidRPr="0003341A">
              <w:t>OS、ミドルウェア、アプリケーション、クラウド</w:t>
            </w:r>
            <w:r>
              <w:rPr>
                <w:rFonts w:hint="eastAsia"/>
              </w:rPr>
              <w:t>など</w:t>
            </w:r>
            <w:r w:rsidRPr="0003341A">
              <w:t>の概念説明</w:t>
            </w:r>
          </w:p>
          <w:p w14:paraId="5CF537DF" w14:textId="77777777" w:rsidR="00EA18B0" w:rsidRDefault="00EA18B0" w:rsidP="00892C01">
            <w:pPr>
              <w:pStyle w:val="afff6"/>
              <w:numPr>
                <w:ilvl w:val="0"/>
                <w:numId w:val="48"/>
              </w:numPr>
            </w:pPr>
            <w:r w:rsidRPr="0003341A">
              <w:t>IT/OT/IoTの違い、クラウド</w:t>
            </w:r>
            <w:r>
              <w:rPr>
                <w:rFonts w:hint="eastAsia"/>
              </w:rPr>
              <w:t>/</w:t>
            </w:r>
            <w:r w:rsidRPr="0003341A">
              <w:t>オンライン会議の仕組み</w:t>
            </w:r>
          </w:p>
          <w:p w14:paraId="466D3EA7" w14:textId="77777777" w:rsidR="00EA18B0" w:rsidRDefault="00EA18B0" w:rsidP="00892C01">
            <w:pPr>
              <w:pStyle w:val="afff6"/>
              <w:numPr>
                <w:ilvl w:val="0"/>
                <w:numId w:val="48"/>
              </w:numPr>
            </w:pPr>
            <w:r w:rsidRPr="0003341A">
              <w:t>デジタルビジネスの主要プレイヤーの役割</w:t>
            </w:r>
          </w:p>
        </w:tc>
      </w:tr>
      <w:tr w:rsidR="00EA18B0" w14:paraId="03556212" w14:textId="77777777" w:rsidTr="00E966CC">
        <w:tc>
          <w:tcPr>
            <w:tcW w:w="2405" w:type="dxa"/>
            <w:shd w:val="clear" w:color="auto" w:fill="215E99" w:themeFill="text2" w:themeFillTint="BF"/>
          </w:tcPr>
          <w:p w14:paraId="4AFF02C9" w14:textId="77777777" w:rsidR="00EA18B0" w:rsidRDefault="00EA18B0" w:rsidP="00E966CC">
            <w:pPr>
              <w:pStyle w:val="aff0"/>
            </w:pPr>
            <w:r w:rsidRPr="007D2345">
              <w:t>②</w:t>
            </w:r>
            <w:r>
              <w:rPr>
                <w:rFonts w:hint="eastAsia"/>
              </w:rPr>
              <w:t>デジタル技術の基盤とリスク</w:t>
            </w:r>
            <w:r w:rsidRPr="007D2345">
              <w:t>（30分）</w:t>
            </w:r>
          </w:p>
        </w:tc>
        <w:tc>
          <w:tcPr>
            <w:tcW w:w="8051" w:type="dxa"/>
          </w:tcPr>
          <w:p w14:paraId="341AC79D" w14:textId="77777777" w:rsidR="00EA18B0" w:rsidRDefault="00EA18B0" w:rsidP="00E966CC">
            <w:pPr>
              <w:pStyle w:val="afff6"/>
            </w:pPr>
            <w:r w:rsidRPr="00416B26">
              <w:rPr>
                <w:rFonts w:hint="eastAsia"/>
              </w:rPr>
              <w:t>デジタル環境の利便性の代償としてシステムトラブルやサイバーセキュリティインシデントがあり、それぞれリスクに応じた対策が用意されているが、一般に対策の効果を高めるほど、利便性又はコストに影響が及ぶ関係にあることを説明する。</w:t>
            </w:r>
          </w:p>
          <w:p w14:paraId="0268AFC6" w14:textId="77777777" w:rsidR="00EA18B0" w:rsidRDefault="00EA18B0" w:rsidP="00892C01">
            <w:pPr>
              <w:pStyle w:val="afff6"/>
              <w:numPr>
                <w:ilvl w:val="0"/>
                <w:numId w:val="49"/>
              </w:numPr>
            </w:pPr>
            <w:r w:rsidRPr="00416B26">
              <w:t>ソフトウェア開発と脆弱性</w:t>
            </w:r>
          </w:p>
          <w:p w14:paraId="052BFB53" w14:textId="77777777" w:rsidR="00EA18B0" w:rsidRDefault="00EA18B0" w:rsidP="00892C01">
            <w:pPr>
              <w:pStyle w:val="afff6"/>
              <w:numPr>
                <w:ilvl w:val="0"/>
                <w:numId w:val="49"/>
              </w:numPr>
            </w:pPr>
            <w:r w:rsidRPr="00416B26">
              <w:t>デジタルリスクとその対策に関する技術的概念</w:t>
            </w:r>
          </w:p>
        </w:tc>
      </w:tr>
      <w:tr w:rsidR="00EA18B0" w14:paraId="736C1FDD" w14:textId="77777777" w:rsidTr="00E966CC">
        <w:tc>
          <w:tcPr>
            <w:tcW w:w="2405" w:type="dxa"/>
            <w:shd w:val="clear" w:color="auto" w:fill="215E99" w:themeFill="text2" w:themeFillTint="BF"/>
          </w:tcPr>
          <w:p w14:paraId="7D9FF882" w14:textId="77777777" w:rsidR="00EA18B0" w:rsidRDefault="00EA18B0" w:rsidP="00E966CC">
            <w:pPr>
              <w:pStyle w:val="aff0"/>
            </w:pPr>
            <w:r w:rsidRPr="00C83EC4">
              <w:t>③</w:t>
            </w:r>
            <w:r>
              <w:rPr>
                <w:rFonts w:hint="eastAsia"/>
              </w:rPr>
              <w:t>デジタル環境のコストと運用責任</w:t>
            </w:r>
            <w:r w:rsidRPr="00C83EC4">
              <w:t>（30分）</w:t>
            </w:r>
          </w:p>
        </w:tc>
        <w:tc>
          <w:tcPr>
            <w:tcW w:w="8051" w:type="dxa"/>
          </w:tcPr>
          <w:p w14:paraId="7D0D9C13" w14:textId="77777777" w:rsidR="00EA18B0" w:rsidRDefault="00EA18B0" w:rsidP="00E966CC">
            <w:pPr>
              <w:pStyle w:val="afff6"/>
            </w:pPr>
            <w:r w:rsidRPr="0079707D">
              <w:rPr>
                <w:rFonts w:hint="eastAsia"/>
              </w:rPr>
              <w:t>デジタル基盤を快適に利用している中で、どこにどのように費用がかかっているのかについて、課金方法の種類を含めて説明する。また、トラブルが生じたときのベンダーとの責任分界点や、事業継続計画の必要性について説明する。</w:t>
            </w:r>
          </w:p>
          <w:p w14:paraId="0E2970BA" w14:textId="77777777" w:rsidR="00EA18B0" w:rsidRDefault="00EA18B0" w:rsidP="00892C01">
            <w:pPr>
              <w:pStyle w:val="afff6"/>
              <w:numPr>
                <w:ilvl w:val="0"/>
                <w:numId w:val="50"/>
              </w:numPr>
            </w:pPr>
            <w:r w:rsidRPr="0079707D">
              <w:t>インターネットを安全に利用するための費用</w:t>
            </w:r>
          </w:p>
          <w:p w14:paraId="66D651BB" w14:textId="77777777" w:rsidR="00EA18B0" w:rsidRDefault="00EA18B0" w:rsidP="00892C01">
            <w:pPr>
              <w:pStyle w:val="afff6"/>
              <w:numPr>
                <w:ilvl w:val="0"/>
                <w:numId w:val="50"/>
              </w:numPr>
            </w:pPr>
            <w:r w:rsidRPr="0079707D">
              <w:t>デジタルサービスの約款</w:t>
            </w:r>
          </w:p>
          <w:p w14:paraId="470A5BAF" w14:textId="77777777" w:rsidR="00EA18B0" w:rsidRDefault="00EA18B0" w:rsidP="00892C01">
            <w:pPr>
              <w:pStyle w:val="afff6"/>
              <w:numPr>
                <w:ilvl w:val="0"/>
                <w:numId w:val="50"/>
              </w:numPr>
            </w:pPr>
            <w:r w:rsidRPr="0079707D">
              <w:t>インシデント時の事業継続</w:t>
            </w:r>
          </w:p>
        </w:tc>
      </w:tr>
    </w:tbl>
    <w:p w14:paraId="160F5294" w14:textId="77777777" w:rsidR="00EA18B0" w:rsidRDefault="00EA18B0" w:rsidP="00EA18B0"/>
    <w:tbl>
      <w:tblPr>
        <w:tblStyle w:val="aa"/>
        <w:tblW w:w="10485" w:type="dxa"/>
        <w:tblLook w:val="04A0" w:firstRow="1" w:lastRow="0" w:firstColumn="1" w:lastColumn="0" w:noHBand="0" w:noVBand="1"/>
      </w:tblPr>
      <w:tblGrid>
        <w:gridCol w:w="2405"/>
        <w:gridCol w:w="8080"/>
      </w:tblGrid>
      <w:tr w:rsidR="00EA18B0" w14:paraId="776810C6" w14:textId="77777777" w:rsidTr="00E966CC">
        <w:tc>
          <w:tcPr>
            <w:tcW w:w="10485" w:type="dxa"/>
            <w:gridSpan w:val="2"/>
            <w:shd w:val="clear" w:color="auto" w:fill="215E99" w:themeFill="text2" w:themeFillTint="BF"/>
          </w:tcPr>
          <w:p w14:paraId="64DFC3D1" w14:textId="77777777" w:rsidR="00EA18B0" w:rsidRDefault="00EA18B0" w:rsidP="00E966CC">
            <w:pPr>
              <w:pStyle w:val="aff0"/>
            </w:pPr>
            <w:r w:rsidRPr="006462A9">
              <w:t>部課長級向け 第</w:t>
            </w:r>
            <w:r>
              <w:rPr>
                <w:rFonts w:hint="eastAsia"/>
              </w:rPr>
              <w:t>2</w:t>
            </w:r>
            <w:r w:rsidRPr="006462A9">
              <w:t>単元</w:t>
            </w:r>
          </w:p>
        </w:tc>
      </w:tr>
      <w:tr w:rsidR="00EA18B0" w14:paraId="4DABDF4A" w14:textId="77777777" w:rsidTr="00E966CC">
        <w:tc>
          <w:tcPr>
            <w:tcW w:w="2405" w:type="dxa"/>
            <w:shd w:val="clear" w:color="auto" w:fill="215E99" w:themeFill="text2" w:themeFillTint="BF"/>
          </w:tcPr>
          <w:p w14:paraId="6E5872B0" w14:textId="77777777" w:rsidR="00EA18B0" w:rsidRDefault="00EA18B0" w:rsidP="00E966CC">
            <w:pPr>
              <w:pStyle w:val="aff0"/>
            </w:pPr>
            <w:r w:rsidRPr="00675DB1">
              <w:t>名称</w:t>
            </w:r>
          </w:p>
        </w:tc>
        <w:tc>
          <w:tcPr>
            <w:tcW w:w="8080" w:type="dxa"/>
          </w:tcPr>
          <w:p w14:paraId="21346543" w14:textId="2D7EECFC" w:rsidR="00B1178B" w:rsidRDefault="00B1178B" w:rsidP="00B1178B">
            <w:pPr>
              <w:pStyle w:val="afff8"/>
            </w:pPr>
            <w:r>
              <w:rPr>
                <w:rFonts w:hint="eastAsia"/>
              </w:rPr>
              <w:t>2.</w:t>
            </w:r>
            <w:r w:rsidR="00EA18B0">
              <w:rPr>
                <w:rFonts w:hint="eastAsia"/>
              </w:rPr>
              <w:t>脅威</w:t>
            </w:r>
          </w:p>
          <w:p w14:paraId="5234C665" w14:textId="615551EA" w:rsidR="00EA18B0" w:rsidRDefault="00EA18B0" w:rsidP="00B1178B">
            <w:pPr>
              <w:pStyle w:val="afff8"/>
            </w:pPr>
            <w:r w:rsidRPr="00E02E00">
              <w:t>『</w:t>
            </w:r>
            <w:r>
              <w:rPr>
                <w:rFonts w:hint="eastAsia"/>
              </w:rPr>
              <w:t>サイバー空間における脅威と対策</w:t>
            </w:r>
            <w:r w:rsidRPr="00E02E00">
              <w:t>』</w:t>
            </w:r>
          </w:p>
        </w:tc>
      </w:tr>
      <w:tr w:rsidR="00EA18B0" w14:paraId="692411D7" w14:textId="77777777" w:rsidTr="00E966CC">
        <w:tc>
          <w:tcPr>
            <w:tcW w:w="2405" w:type="dxa"/>
            <w:shd w:val="clear" w:color="auto" w:fill="215E99" w:themeFill="text2" w:themeFillTint="BF"/>
          </w:tcPr>
          <w:p w14:paraId="55A2087A" w14:textId="77777777" w:rsidR="00EA18B0" w:rsidRDefault="00EA18B0" w:rsidP="00E966CC">
            <w:pPr>
              <w:pStyle w:val="aff0"/>
            </w:pPr>
            <w:r w:rsidRPr="00675DB1">
              <w:t>目標</w:t>
            </w:r>
          </w:p>
        </w:tc>
        <w:tc>
          <w:tcPr>
            <w:tcW w:w="8080" w:type="dxa"/>
          </w:tcPr>
          <w:p w14:paraId="442C0E0E" w14:textId="77777777" w:rsidR="00EA18B0" w:rsidRDefault="00EA18B0" w:rsidP="00E966CC">
            <w:pPr>
              <w:pStyle w:val="afff6"/>
            </w:pPr>
            <w:r w:rsidRPr="00292503">
              <w:rPr>
                <w:rFonts w:hint="eastAsia"/>
              </w:rPr>
              <w:t>脅威</w:t>
            </w:r>
            <w:r>
              <w:rPr>
                <w:rFonts w:hint="eastAsia"/>
              </w:rPr>
              <w:t>および</w:t>
            </w:r>
            <w:r w:rsidRPr="00292503">
              <w:rPr>
                <w:rFonts w:hint="eastAsia"/>
              </w:rPr>
              <w:t>脆弱性とその対策に関する理解を通じて、サイバー空間における主要な脅威を事業上のリスクとして適切に把握できるようになる</w:t>
            </w:r>
            <w:r w:rsidRPr="00E02E00">
              <w:t>。</w:t>
            </w:r>
          </w:p>
        </w:tc>
      </w:tr>
      <w:tr w:rsidR="00EA18B0" w14:paraId="0AAAD85D" w14:textId="77777777" w:rsidTr="00E966CC">
        <w:tc>
          <w:tcPr>
            <w:tcW w:w="2405" w:type="dxa"/>
            <w:shd w:val="clear" w:color="auto" w:fill="215E99" w:themeFill="text2" w:themeFillTint="BF"/>
          </w:tcPr>
          <w:p w14:paraId="27CD4E62" w14:textId="77777777" w:rsidR="00EA18B0" w:rsidRDefault="00EA18B0" w:rsidP="00E966CC">
            <w:pPr>
              <w:pStyle w:val="aff0"/>
            </w:pPr>
            <w:r w:rsidRPr="00675DB1">
              <w:t>到達レベル</w:t>
            </w:r>
          </w:p>
        </w:tc>
        <w:tc>
          <w:tcPr>
            <w:tcW w:w="8080" w:type="dxa"/>
          </w:tcPr>
          <w:p w14:paraId="0A44C0F3" w14:textId="77777777" w:rsidR="00EA18B0" w:rsidRDefault="00EA18B0" w:rsidP="00892C01">
            <w:pPr>
              <w:pStyle w:val="afff6"/>
              <w:numPr>
                <w:ilvl w:val="0"/>
                <w:numId w:val="71"/>
              </w:numPr>
            </w:pPr>
            <w:r w:rsidRPr="00EF66C6">
              <w:rPr>
                <w:rFonts w:hint="eastAsia"/>
              </w:rPr>
              <w:t>現在のデジタル環境では脆弱性による影響をゼロにできず、最新の脅威につねに対処していく必要があることを理解し、対策をしなかった場合の自社での被害想定ができるようになる。</w:t>
            </w:r>
          </w:p>
        </w:tc>
      </w:tr>
      <w:tr w:rsidR="00EA18B0" w14:paraId="6D5EC9C5" w14:textId="77777777" w:rsidTr="00E966CC">
        <w:tc>
          <w:tcPr>
            <w:tcW w:w="2405" w:type="dxa"/>
            <w:shd w:val="clear" w:color="auto" w:fill="215E99" w:themeFill="text2" w:themeFillTint="BF"/>
          </w:tcPr>
          <w:p w14:paraId="573B1018" w14:textId="77777777" w:rsidR="00EA18B0" w:rsidRDefault="00EA18B0" w:rsidP="00E966CC">
            <w:pPr>
              <w:pStyle w:val="aff0"/>
            </w:pPr>
            <w:r w:rsidRPr="00A8016B">
              <w:t>時間設定・実施方式</w:t>
            </w:r>
          </w:p>
        </w:tc>
        <w:tc>
          <w:tcPr>
            <w:tcW w:w="8080" w:type="dxa"/>
          </w:tcPr>
          <w:p w14:paraId="0FE55E49" w14:textId="77777777" w:rsidR="00EA18B0" w:rsidRDefault="00EA18B0" w:rsidP="00E966CC">
            <w:pPr>
              <w:pStyle w:val="afff6"/>
            </w:pPr>
            <w:r>
              <w:rPr>
                <w:rFonts w:hint="eastAsia"/>
              </w:rPr>
              <w:t>2</w:t>
            </w:r>
            <w:r w:rsidRPr="00A8016B">
              <w:t>時間30分（オンデマンド60分、集合講習90分）</w:t>
            </w:r>
          </w:p>
        </w:tc>
      </w:tr>
      <w:tr w:rsidR="00EA18B0" w14:paraId="191468ED" w14:textId="77777777" w:rsidTr="00E966CC">
        <w:tc>
          <w:tcPr>
            <w:tcW w:w="2405" w:type="dxa"/>
            <w:shd w:val="clear" w:color="auto" w:fill="215E99" w:themeFill="text2" w:themeFillTint="BF"/>
          </w:tcPr>
          <w:p w14:paraId="686F6DB2" w14:textId="77777777" w:rsidR="00EA18B0" w:rsidRDefault="00EA18B0" w:rsidP="00E966CC">
            <w:pPr>
              <w:pStyle w:val="aff0"/>
            </w:pPr>
            <w:r w:rsidRPr="006A0A9A">
              <w:t>①</w:t>
            </w:r>
            <w:r w:rsidRPr="00AF25C1">
              <w:rPr>
                <w:rFonts w:hint="eastAsia"/>
              </w:rPr>
              <w:t>サイバー攻撃手法とそのトレンド</w:t>
            </w:r>
            <w:r w:rsidRPr="006A0A9A">
              <w:t>（オンデマンド・30分）</w:t>
            </w:r>
          </w:p>
        </w:tc>
        <w:tc>
          <w:tcPr>
            <w:tcW w:w="8080" w:type="dxa"/>
          </w:tcPr>
          <w:p w14:paraId="15D02B7F" w14:textId="77777777" w:rsidR="00EA18B0" w:rsidRDefault="00EA18B0" w:rsidP="00E966CC">
            <w:pPr>
              <w:pStyle w:val="afff6"/>
            </w:pPr>
            <w:r w:rsidRPr="00F310FF">
              <w:rPr>
                <w:rFonts w:hint="eastAsia"/>
              </w:rPr>
              <w:t>サイバーセキュリティリスクをもたらす脅威について、誰がどのように影響を及ぼすのかの概要を説明した上で、現在のトレンドから、今後自社にどのようなインパクトを及ぼす脅威が見込まれるのかを、具体的な被害事例を交えて説明する。</w:t>
            </w:r>
          </w:p>
          <w:p w14:paraId="6E2154D7" w14:textId="77777777" w:rsidR="00EA18B0" w:rsidRDefault="00EA18B0" w:rsidP="00892C01">
            <w:pPr>
              <w:pStyle w:val="afff6"/>
              <w:numPr>
                <w:ilvl w:val="0"/>
                <w:numId w:val="72"/>
              </w:numPr>
            </w:pPr>
            <w:r>
              <w:rPr>
                <w:rFonts w:hint="eastAsia"/>
              </w:rPr>
              <w:t>おも</w:t>
            </w:r>
            <w:r w:rsidRPr="00F310FF">
              <w:t>な攻撃手法</w:t>
            </w:r>
          </w:p>
          <w:p w14:paraId="0FC0B4AB" w14:textId="77777777" w:rsidR="00EA18B0" w:rsidRDefault="00EA18B0" w:rsidP="00892C01">
            <w:pPr>
              <w:pStyle w:val="afff6"/>
              <w:numPr>
                <w:ilvl w:val="0"/>
                <w:numId w:val="72"/>
              </w:numPr>
            </w:pPr>
            <w:r w:rsidRPr="00F310FF">
              <w:t>脅威の関係主体と攻撃の動向</w:t>
            </w:r>
          </w:p>
          <w:p w14:paraId="6EDFC1A2" w14:textId="77777777" w:rsidR="00EA18B0" w:rsidRDefault="00EA18B0" w:rsidP="00892C01">
            <w:pPr>
              <w:pStyle w:val="afff6"/>
              <w:numPr>
                <w:ilvl w:val="0"/>
                <w:numId w:val="72"/>
              </w:numPr>
            </w:pPr>
            <w:r w:rsidRPr="00F310FF">
              <w:t>最新の脅威</w:t>
            </w:r>
          </w:p>
        </w:tc>
      </w:tr>
      <w:tr w:rsidR="00EA18B0" w14:paraId="0031E65A" w14:textId="77777777" w:rsidTr="00E966CC">
        <w:tc>
          <w:tcPr>
            <w:tcW w:w="2405" w:type="dxa"/>
            <w:shd w:val="clear" w:color="auto" w:fill="215E99" w:themeFill="text2" w:themeFillTint="BF"/>
          </w:tcPr>
          <w:p w14:paraId="3F0A165A" w14:textId="77777777" w:rsidR="00EA18B0" w:rsidRDefault="00EA18B0" w:rsidP="00E966CC">
            <w:pPr>
              <w:pStyle w:val="aff0"/>
            </w:pPr>
            <w:r w:rsidRPr="007D2345">
              <w:t>②</w:t>
            </w:r>
            <w:r>
              <w:rPr>
                <w:rFonts w:hint="eastAsia"/>
              </w:rPr>
              <w:t>脅威への対策</w:t>
            </w:r>
            <w:r w:rsidRPr="007D2345">
              <w:t>（オンデマンド・30分）</w:t>
            </w:r>
          </w:p>
        </w:tc>
        <w:tc>
          <w:tcPr>
            <w:tcW w:w="8080" w:type="dxa"/>
          </w:tcPr>
          <w:p w14:paraId="010854C3" w14:textId="77777777" w:rsidR="00EA18B0" w:rsidRDefault="00EA18B0" w:rsidP="00E966CC">
            <w:pPr>
              <w:pStyle w:val="afff6"/>
            </w:pPr>
            <w:r w:rsidRPr="00DD74AC">
              <w:rPr>
                <w:rFonts w:hint="eastAsia"/>
              </w:rPr>
              <w:t>脅威による影響を抑制する手段としてどのようなものがあるか説明する。第３単元において自社事業の内容に応じたリスクへの対応方法を扱うことを踏まえ、その前提となる基本的な考え方の理解に重点を置く。</w:t>
            </w:r>
          </w:p>
          <w:p w14:paraId="37A87D0E" w14:textId="77777777" w:rsidR="00EA18B0" w:rsidRDefault="00EA18B0" w:rsidP="00892C01">
            <w:pPr>
              <w:pStyle w:val="afff6"/>
              <w:numPr>
                <w:ilvl w:val="0"/>
                <w:numId w:val="73"/>
              </w:numPr>
            </w:pPr>
            <w:r w:rsidRPr="00DD74AC">
              <w:t>対策の具体的な運用方法</w:t>
            </w:r>
          </w:p>
          <w:p w14:paraId="55D24F1D" w14:textId="77777777" w:rsidR="00EA18B0" w:rsidRDefault="00EA18B0" w:rsidP="00892C01">
            <w:pPr>
              <w:pStyle w:val="afff6"/>
              <w:numPr>
                <w:ilvl w:val="0"/>
                <w:numId w:val="73"/>
              </w:numPr>
            </w:pPr>
            <w:r w:rsidRPr="00DD74AC">
              <w:t>対策実施上の留意点</w:t>
            </w:r>
          </w:p>
        </w:tc>
      </w:tr>
      <w:tr w:rsidR="00EA18B0" w14:paraId="0B59D77B" w14:textId="77777777" w:rsidTr="00E966CC">
        <w:tc>
          <w:tcPr>
            <w:tcW w:w="2405" w:type="dxa"/>
            <w:shd w:val="clear" w:color="auto" w:fill="215E99" w:themeFill="text2" w:themeFillTint="BF"/>
          </w:tcPr>
          <w:p w14:paraId="155EC3DE" w14:textId="77777777" w:rsidR="00EA18B0" w:rsidRDefault="00EA18B0" w:rsidP="00E966CC">
            <w:pPr>
              <w:pStyle w:val="aff0"/>
              <w:rPr>
                <w:lang w:eastAsia="zh-TW"/>
              </w:rPr>
            </w:pPr>
            <w:r w:rsidRPr="00C83EC4">
              <w:rPr>
                <w:lang w:eastAsia="zh-TW"/>
              </w:rPr>
              <w:t>③</w:t>
            </w:r>
            <w:r>
              <w:rPr>
                <w:rFonts w:hint="eastAsia"/>
                <w:lang w:eastAsia="zh-TW"/>
              </w:rPr>
              <w:t>事例紹介</w:t>
            </w:r>
            <w:r w:rsidRPr="00C83EC4">
              <w:rPr>
                <w:lang w:eastAsia="zh-TW"/>
              </w:rPr>
              <w:t>（集合講習：30分）</w:t>
            </w:r>
          </w:p>
        </w:tc>
        <w:tc>
          <w:tcPr>
            <w:tcW w:w="8080" w:type="dxa"/>
          </w:tcPr>
          <w:p w14:paraId="6F8CE5D4" w14:textId="77777777" w:rsidR="00EA18B0" w:rsidRDefault="00EA18B0" w:rsidP="00E966CC">
            <w:pPr>
              <w:pStyle w:val="afff6"/>
            </w:pPr>
            <w:r>
              <w:rPr>
                <w:rFonts w:hint="eastAsia"/>
              </w:rPr>
              <w:t>①</w:t>
            </w:r>
            <w:r w:rsidRPr="008E665F">
              <w:rPr>
                <w:rFonts w:hint="eastAsia"/>
              </w:rPr>
              <w:t>②をオンデマンド教材によって行うことへの補強として、具体的な脅威と対策の事例を紹介し、対策が期待通りに行かないのはどのような場合かなど、実践的な内容を説明する。＜デモンストレーションの実施についても検討＞</w:t>
            </w:r>
          </w:p>
        </w:tc>
      </w:tr>
      <w:tr w:rsidR="00EA18B0" w14:paraId="19F8DDFC" w14:textId="77777777" w:rsidTr="00E966CC">
        <w:tc>
          <w:tcPr>
            <w:tcW w:w="2405" w:type="dxa"/>
            <w:shd w:val="clear" w:color="auto" w:fill="215E99" w:themeFill="text2" w:themeFillTint="BF"/>
          </w:tcPr>
          <w:p w14:paraId="10AC5118" w14:textId="77777777" w:rsidR="00EA18B0" w:rsidRDefault="00EA18B0" w:rsidP="00E966CC">
            <w:pPr>
              <w:pStyle w:val="aff0"/>
            </w:pPr>
            <w:r w:rsidRPr="00C83EC4">
              <w:t>④</w:t>
            </w:r>
            <w:r w:rsidRPr="00945671">
              <w:rPr>
                <w:rFonts w:hint="eastAsia"/>
              </w:rPr>
              <w:t>演習</w:t>
            </w:r>
            <w:r w:rsidRPr="00945671">
              <w:t>1：脅威と対策における“悪い見本”から学ぶ</w:t>
            </w:r>
            <w:r w:rsidRPr="00C83EC4">
              <w:t>（集合講習：60分）</w:t>
            </w:r>
          </w:p>
        </w:tc>
        <w:tc>
          <w:tcPr>
            <w:tcW w:w="8080" w:type="dxa"/>
          </w:tcPr>
          <w:p w14:paraId="3DAFBD2B" w14:textId="77777777" w:rsidR="00EA18B0" w:rsidRDefault="00EA18B0" w:rsidP="00E966CC">
            <w:pPr>
              <w:pStyle w:val="afff6"/>
            </w:pPr>
            <w:r w:rsidRPr="00360FBF">
              <w:rPr>
                <w:rFonts w:hint="eastAsia"/>
              </w:rPr>
              <w:t>受講者</w:t>
            </w:r>
            <w:r w:rsidRPr="00360FBF">
              <w:t>3～４名で1テーブルとして、仮想の企業が実施する脅威への不適切な事前準備（リスク評価、資産管理、パッチ適用、従業員教育</w:t>
            </w:r>
            <w:r>
              <w:t>など</w:t>
            </w:r>
            <w:r w:rsidRPr="00360FBF">
              <w:t>）に関する動画（8分程度）を視聴し、どこに問題があるかを理由と共に指摘し合う。なお、本ディスカッションでは問題の抽出のみにとどめ、対策方法には踏み込まない。</w:t>
            </w:r>
          </w:p>
        </w:tc>
      </w:tr>
    </w:tbl>
    <w:p w14:paraId="7B68CB55" w14:textId="77777777" w:rsidR="00EA18B0" w:rsidRDefault="00EA18B0" w:rsidP="00EA18B0"/>
    <w:tbl>
      <w:tblPr>
        <w:tblStyle w:val="aa"/>
        <w:tblW w:w="0" w:type="auto"/>
        <w:tblLook w:val="04A0" w:firstRow="1" w:lastRow="0" w:firstColumn="1" w:lastColumn="0" w:noHBand="0" w:noVBand="1"/>
      </w:tblPr>
      <w:tblGrid>
        <w:gridCol w:w="2405"/>
        <w:gridCol w:w="8051"/>
      </w:tblGrid>
      <w:tr w:rsidR="00EA18B0" w14:paraId="7EDA3525" w14:textId="77777777" w:rsidTr="00E966CC">
        <w:tc>
          <w:tcPr>
            <w:tcW w:w="10456" w:type="dxa"/>
            <w:gridSpan w:val="2"/>
            <w:shd w:val="clear" w:color="auto" w:fill="215E99" w:themeFill="text2" w:themeFillTint="BF"/>
          </w:tcPr>
          <w:p w14:paraId="7E4D8452" w14:textId="77777777" w:rsidR="00EA18B0" w:rsidRDefault="00EA18B0" w:rsidP="00E966CC">
            <w:pPr>
              <w:pStyle w:val="aff0"/>
            </w:pPr>
            <w:r w:rsidRPr="006462A9">
              <w:t>部課長級向け 第</w:t>
            </w:r>
            <w:r>
              <w:rPr>
                <w:rFonts w:hint="eastAsia"/>
              </w:rPr>
              <w:t>3</w:t>
            </w:r>
            <w:r w:rsidRPr="006462A9">
              <w:t>単元</w:t>
            </w:r>
          </w:p>
        </w:tc>
      </w:tr>
      <w:tr w:rsidR="00EA18B0" w14:paraId="3A553366" w14:textId="77777777" w:rsidTr="00E966CC">
        <w:tc>
          <w:tcPr>
            <w:tcW w:w="2405" w:type="dxa"/>
            <w:shd w:val="clear" w:color="auto" w:fill="215E99" w:themeFill="text2" w:themeFillTint="BF"/>
          </w:tcPr>
          <w:p w14:paraId="1435DA49" w14:textId="77777777" w:rsidR="00EA18B0" w:rsidRDefault="00EA18B0" w:rsidP="00E966CC">
            <w:pPr>
              <w:pStyle w:val="aff0"/>
            </w:pPr>
            <w:r w:rsidRPr="00675DB1">
              <w:t>名称</w:t>
            </w:r>
          </w:p>
        </w:tc>
        <w:tc>
          <w:tcPr>
            <w:tcW w:w="8051" w:type="dxa"/>
          </w:tcPr>
          <w:p w14:paraId="63E8CAC3" w14:textId="439A63FB" w:rsidR="00BD074F" w:rsidRDefault="00BD074F" w:rsidP="00BD074F">
            <w:pPr>
              <w:pStyle w:val="afff8"/>
            </w:pPr>
            <w:r>
              <w:rPr>
                <w:rFonts w:hint="eastAsia"/>
              </w:rPr>
              <w:t>3.</w:t>
            </w:r>
            <w:r w:rsidR="00EA18B0" w:rsidRPr="00E02E00">
              <w:t>投資</w:t>
            </w:r>
          </w:p>
          <w:p w14:paraId="7103D026" w14:textId="406AFFEC" w:rsidR="00EA18B0" w:rsidRDefault="00EA18B0" w:rsidP="00BD074F">
            <w:pPr>
              <w:pStyle w:val="afff8"/>
            </w:pPr>
            <w:r w:rsidRPr="00E02E00">
              <w:t>『サイバーセキュリティとリスク対応』</w:t>
            </w:r>
          </w:p>
        </w:tc>
      </w:tr>
      <w:tr w:rsidR="00EA18B0" w14:paraId="11EDFE41" w14:textId="77777777" w:rsidTr="00E966CC">
        <w:tc>
          <w:tcPr>
            <w:tcW w:w="2405" w:type="dxa"/>
            <w:shd w:val="clear" w:color="auto" w:fill="215E99" w:themeFill="text2" w:themeFillTint="BF"/>
          </w:tcPr>
          <w:p w14:paraId="71A1919D" w14:textId="77777777" w:rsidR="00EA18B0" w:rsidRDefault="00EA18B0" w:rsidP="00E966CC">
            <w:pPr>
              <w:pStyle w:val="aff0"/>
            </w:pPr>
            <w:r w:rsidRPr="00675DB1">
              <w:t>目標</w:t>
            </w:r>
          </w:p>
        </w:tc>
        <w:tc>
          <w:tcPr>
            <w:tcW w:w="8051" w:type="dxa"/>
          </w:tcPr>
          <w:p w14:paraId="5E5C31C3" w14:textId="77777777" w:rsidR="00EA18B0" w:rsidRDefault="00EA18B0" w:rsidP="00E966CC">
            <w:pPr>
              <w:pStyle w:val="afff6"/>
            </w:pPr>
            <w:r w:rsidRPr="00E02E00">
              <w:t>自部署におけるサイバーセキュリティリスクのマネジメントに必要となる概念と、具体的なアクションについて理解する。</w:t>
            </w:r>
          </w:p>
        </w:tc>
      </w:tr>
      <w:tr w:rsidR="00EA18B0" w14:paraId="25A10C2D" w14:textId="77777777" w:rsidTr="00E966CC">
        <w:tc>
          <w:tcPr>
            <w:tcW w:w="2405" w:type="dxa"/>
            <w:shd w:val="clear" w:color="auto" w:fill="215E99" w:themeFill="text2" w:themeFillTint="BF"/>
          </w:tcPr>
          <w:p w14:paraId="723FB31D" w14:textId="77777777" w:rsidR="00EA18B0" w:rsidRDefault="00EA18B0" w:rsidP="00E966CC">
            <w:pPr>
              <w:pStyle w:val="aff0"/>
            </w:pPr>
            <w:r w:rsidRPr="00675DB1">
              <w:t>到達レベル</w:t>
            </w:r>
          </w:p>
        </w:tc>
        <w:tc>
          <w:tcPr>
            <w:tcW w:w="8051" w:type="dxa"/>
          </w:tcPr>
          <w:p w14:paraId="10C765E3" w14:textId="77777777" w:rsidR="00EA18B0" w:rsidRDefault="00EA18B0" w:rsidP="00892C01">
            <w:pPr>
              <w:pStyle w:val="afff6"/>
              <w:numPr>
                <w:ilvl w:val="0"/>
                <w:numId w:val="46"/>
              </w:numPr>
            </w:pPr>
            <w:r w:rsidRPr="00E02E00">
              <w:t>部署におけるサイバーセキュリティリスクを特定し、対応の優先順位付けや対処方針の選定を行うとともに、その実現に必要な体制や要員の確保・育成を行えるようになる。</w:t>
            </w:r>
          </w:p>
          <w:p w14:paraId="4C9C5CCD" w14:textId="77777777" w:rsidR="00EA18B0" w:rsidRDefault="00EA18B0" w:rsidP="00892C01">
            <w:pPr>
              <w:pStyle w:val="afff6"/>
              <w:numPr>
                <w:ilvl w:val="0"/>
                <w:numId w:val="46"/>
              </w:numPr>
            </w:pPr>
            <w:r w:rsidRPr="00E02E00">
              <w:t>担当者や社外ベンダーから提示されるセキュリティ対策案について、組織として妥当性に関する判断を下せるようになる。</w:t>
            </w:r>
          </w:p>
        </w:tc>
      </w:tr>
      <w:tr w:rsidR="00EA18B0" w14:paraId="1716A8AD" w14:textId="77777777" w:rsidTr="00E966CC">
        <w:tc>
          <w:tcPr>
            <w:tcW w:w="2405" w:type="dxa"/>
            <w:shd w:val="clear" w:color="auto" w:fill="215E99" w:themeFill="text2" w:themeFillTint="BF"/>
          </w:tcPr>
          <w:p w14:paraId="2E5CDCCF" w14:textId="77777777" w:rsidR="00EA18B0" w:rsidRDefault="00EA18B0" w:rsidP="00E966CC">
            <w:pPr>
              <w:pStyle w:val="aff0"/>
            </w:pPr>
            <w:r w:rsidRPr="00A8016B">
              <w:t>時間設定・実施方式</w:t>
            </w:r>
          </w:p>
        </w:tc>
        <w:tc>
          <w:tcPr>
            <w:tcW w:w="8051" w:type="dxa"/>
          </w:tcPr>
          <w:p w14:paraId="3B8FCF76" w14:textId="77777777" w:rsidR="00EA18B0" w:rsidRDefault="00EA18B0" w:rsidP="00E966CC">
            <w:pPr>
              <w:pStyle w:val="afff6"/>
            </w:pPr>
            <w:r>
              <w:rPr>
                <w:rFonts w:hint="eastAsia"/>
              </w:rPr>
              <w:t>2</w:t>
            </w:r>
            <w:r w:rsidRPr="00A8016B">
              <w:t>時間30分（オンデマンド60分、集合講習90分）</w:t>
            </w:r>
          </w:p>
        </w:tc>
      </w:tr>
      <w:tr w:rsidR="00EA18B0" w14:paraId="0803A590" w14:textId="77777777" w:rsidTr="00E966CC">
        <w:tc>
          <w:tcPr>
            <w:tcW w:w="2405" w:type="dxa"/>
            <w:shd w:val="clear" w:color="auto" w:fill="215E99" w:themeFill="text2" w:themeFillTint="BF"/>
          </w:tcPr>
          <w:p w14:paraId="5B51C146" w14:textId="77777777" w:rsidR="00EA18B0" w:rsidRDefault="00EA18B0" w:rsidP="00E966CC">
            <w:pPr>
              <w:pStyle w:val="aff0"/>
            </w:pPr>
            <w:r w:rsidRPr="006A0A9A">
              <w:t>①サイバーセキュリティのリスクマネジメントの特徴（オンデマンド・30分）</w:t>
            </w:r>
          </w:p>
        </w:tc>
        <w:tc>
          <w:tcPr>
            <w:tcW w:w="8051" w:type="dxa"/>
          </w:tcPr>
          <w:p w14:paraId="6A707EC2" w14:textId="77777777" w:rsidR="00EA18B0" w:rsidRDefault="00EA18B0" w:rsidP="00E966CC">
            <w:pPr>
              <w:pStyle w:val="afff6"/>
            </w:pPr>
            <w:r w:rsidRPr="004C4F9D">
              <w:t>サイバーセキュリティリスクは他のコーポレートリスクとどのように異なるかを、対応方法を通じて理解する。</w:t>
            </w:r>
          </w:p>
          <w:p w14:paraId="78BBBAA1" w14:textId="77777777" w:rsidR="00EA18B0" w:rsidRDefault="00EA18B0" w:rsidP="00892C01">
            <w:pPr>
              <w:pStyle w:val="afff6"/>
              <w:numPr>
                <w:ilvl w:val="0"/>
                <w:numId w:val="52"/>
              </w:numPr>
            </w:pPr>
            <w:r w:rsidRPr="004C4F9D">
              <w:t>サイバーセキュリティにおけるリスクの特徴</w:t>
            </w:r>
          </w:p>
          <w:p w14:paraId="54F3B0BE" w14:textId="77777777" w:rsidR="00EA18B0" w:rsidRDefault="00EA18B0" w:rsidP="00892C01">
            <w:pPr>
              <w:pStyle w:val="afff6"/>
              <w:numPr>
                <w:ilvl w:val="0"/>
                <w:numId w:val="52"/>
              </w:numPr>
            </w:pPr>
            <w:r w:rsidRPr="004C4F9D">
              <w:t>リスクへの対応方法</w:t>
            </w:r>
          </w:p>
          <w:p w14:paraId="23D04569" w14:textId="77777777" w:rsidR="00EA18B0" w:rsidRDefault="00EA18B0" w:rsidP="00892C01">
            <w:pPr>
              <w:pStyle w:val="afff6"/>
              <w:numPr>
                <w:ilvl w:val="0"/>
                <w:numId w:val="52"/>
              </w:numPr>
            </w:pPr>
            <w:r w:rsidRPr="004C4F9D">
              <w:t>サイバーセキュリティ対策に関する機能と役割の考え方</w:t>
            </w:r>
          </w:p>
        </w:tc>
      </w:tr>
      <w:tr w:rsidR="00EA18B0" w14:paraId="5A3CD3EB" w14:textId="77777777" w:rsidTr="00E966CC">
        <w:tc>
          <w:tcPr>
            <w:tcW w:w="2405" w:type="dxa"/>
            <w:shd w:val="clear" w:color="auto" w:fill="215E99" w:themeFill="text2" w:themeFillTint="BF"/>
          </w:tcPr>
          <w:p w14:paraId="0EF345AE" w14:textId="77777777" w:rsidR="00EA18B0" w:rsidRDefault="00EA18B0" w:rsidP="00E966CC">
            <w:pPr>
              <w:pStyle w:val="aff0"/>
            </w:pPr>
            <w:r w:rsidRPr="007D2345">
              <w:t>②対策における費用と損失の考え方（オンデマンド・30分）</w:t>
            </w:r>
          </w:p>
        </w:tc>
        <w:tc>
          <w:tcPr>
            <w:tcW w:w="8051" w:type="dxa"/>
          </w:tcPr>
          <w:p w14:paraId="25C4D8D0" w14:textId="77777777" w:rsidR="00EA18B0" w:rsidRDefault="00EA18B0" w:rsidP="00E966CC">
            <w:pPr>
              <w:pStyle w:val="afff6"/>
            </w:pPr>
            <w:r w:rsidRPr="004C4F9D">
              <w:t>費用をかけてサイバーセキュリティ対策を実施しても、インシデントが生じない場合の効果が見えにくい。その場合に「何も対策をしていなければ」といった仮定により想定される損失額を試算し、妥当性を評価する方法について理解する。</w:t>
            </w:r>
          </w:p>
          <w:p w14:paraId="0BBE6AAC" w14:textId="77777777" w:rsidR="00EA18B0" w:rsidRDefault="00EA18B0" w:rsidP="00892C01">
            <w:pPr>
              <w:pStyle w:val="afff6"/>
              <w:numPr>
                <w:ilvl w:val="0"/>
                <w:numId w:val="53"/>
              </w:numPr>
            </w:pPr>
            <w:r w:rsidRPr="004C4F9D">
              <w:t>サイバーセキュリティインシデントによる損失</w:t>
            </w:r>
          </w:p>
          <w:p w14:paraId="230F0A6C" w14:textId="77777777" w:rsidR="00EA18B0" w:rsidRDefault="00EA18B0" w:rsidP="00892C01">
            <w:pPr>
              <w:pStyle w:val="afff6"/>
              <w:numPr>
                <w:ilvl w:val="0"/>
                <w:numId w:val="53"/>
              </w:numPr>
            </w:pPr>
            <w:r w:rsidRPr="004C4F9D">
              <w:t>発生確率の考え方</w:t>
            </w:r>
          </w:p>
          <w:p w14:paraId="130FA515" w14:textId="77777777" w:rsidR="00EA18B0" w:rsidRDefault="00EA18B0" w:rsidP="00892C01">
            <w:pPr>
              <w:pStyle w:val="afff6"/>
              <w:numPr>
                <w:ilvl w:val="0"/>
                <w:numId w:val="53"/>
              </w:numPr>
            </w:pPr>
            <w:r w:rsidRPr="004C4F9D">
              <w:t>費用と効果のバランス</w:t>
            </w:r>
          </w:p>
        </w:tc>
      </w:tr>
      <w:tr w:rsidR="00EA18B0" w14:paraId="1F9050B1" w14:textId="77777777" w:rsidTr="00E966CC">
        <w:tc>
          <w:tcPr>
            <w:tcW w:w="2405" w:type="dxa"/>
            <w:shd w:val="clear" w:color="auto" w:fill="215E99" w:themeFill="text2" w:themeFillTint="BF"/>
          </w:tcPr>
          <w:p w14:paraId="6A9ACE89" w14:textId="77777777" w:rsidR="00EA18B0" w:rsidRDefault="00EA18B0" w:rsidP="00E966CC">
            <w:pPr>
              <w:pStyle w:val="aff0"/>
            </w:pPr>
            <w:r w:rsidRPr="00C83EC4">
              <w:t>③リスクマネジメントのケーススタディ（集合講習：30分）</w:t>
            </w:r>
          </w:p>
        </w:tc>
        <w:tc>
          <w:tcPr>
            <w:tcW w:w="8051" w:type="dxa"/>
          </w:tcPr>
          <w:p w14:paraId="4FF25AC0" w14:textId="77777777" w:rsidR="00EA18B0" w:rsidRDefault="00EA18B0" w:rsidP="00E966CC">
            <w:pPr>
              <w:pStyle w:val="afff6"/>
            </w:pPr>
            <w:r w:rsidRPr="007D2345">
              <w:t>①②をオンデマンド教材によって行うことへの補強として、具体的なリスク対応体制の事例を紹介し、発生確率や被害の大きさに関する仮定の置き方によってどのように分析結果が変化するかなど、実践的な内容を説明する。</w:t>
            </w:r>
          </w:p>
        </w:tc>
      </w:tr>
      <w:tr w:rsidR="00EA18B0" w14:paraId="5F9E0931" w14:textId="77777777" w:rsidTr="00E966CC">
        <w:tc>
          <w:tcPr>
            <w:tcW w:w="2405" w:type="dxa"/>
            <w:shd w:val="clear" w:color="auto" w:fill="215E99" w:themeFill="text2" w:themeFillTint="BF"/>
          </w:tcPr>
          <w:p w14:paraId="7E746113" w14:textId="77777777" w:rsidR="00EA18B0" w:rsidRDefault="00EA18B0" w:rsidP="00E966CC">
            <w:pPr>
              <w:pStyle w:val="aff0"/>
            </w:pPr>
            <w:r w:rsidRPr="00C83EC4">
              <w:t>④演習2：自部署リスクとその対応策を洗い出し、リスク管理部門</w:t>
            </w:r>
            <w:r>
              <w:t>など</w:t>
            </w:r>
            <w:r w:rsidRPr="00C83EC4">
              <w:t>へ説明（集合講習：60分）</w:t>
            </w:r>
          </w:p>
        </w:tc>
        <w:tc>
          <w:tcPr>
            <w:tcW w:w="8051" w:type="dxa"/>
          </w:tcPr>
          <w:p w14:paraId="51BD20BE" w14:textId="77777777" w:rsidR="00EA18B0" w:rsidRDefault="00EA18B0" w:rsidP="00E966CC">
            <w:pPr>
              <w:pStyle w:val="afff6"/>
            </w:pPr>
            <w:r w:rsidRPr="007D2345">
              <w:t>受講者3～4名で</w:t>
            </w:r>
            <w:r>
              <w:t>1</w:t>
            </w:r>
            <w:r w:rsidRPr="007D2345">
              <w:t>チームを構成し、各参加者は</w:t>
            </w:r>
            <w:r>
              <w:rPr>
                <w:rFonts w:hint="eastAsia"/>
              </w:rPr>
              <w:t>あらかじ</w:t>
            </w:r>
            <w:r w:rsidRPr="007D2345">
              <w:t>め自業種のビジネスモデルと想定するリスクについて整理したものを持ち寄る。それを他の参加者でサイバーセキュリティリスクがどのようなところにあるかを、第</w:t>
            </w:r>
            <w:r>
              <w:rPr>
                <w:rFonts w:hint="eastAsia"/>
              </w:rPr>
              <w:t>3</w:t>
            </w:r>
            <w:r w:rsidRPr="007D2345">
              <w:t>単元の内容をもとに相互に指摘する。それについて、第</w:t>
            </w:r>
            <w:r>
              <w:rPr>
                <w:rFonts w:hint="eastAsia"/>
              </w:rPr>
              <w:t>3</w:t>
            </w:r>
            <w:r w:rsidRPr="007D2345">
              <w:t>単元で学習したリスクの低減策のうち、どれを適用すべきかを②の内容を踏まえて受講者で議論。</w:t>
            </w:r>
            <w:r>
              <w:t>1</w:t>
            </w:r>
            <w:r w:rsidRPr="007D2345">
              <w:t>クール</w:t>
            </w:r>
            <w:r>
              <w:t>1</w:t>
            </w:r>
            <w:r w:rsidRPr="007D2345">
              <w:t>2～</w:t>
            </w:r>
            <w:r>
              <w:t>1</w:t>
            </w:r>
            <w:r w:rsidRPr="007D2345">
              <w:t>5分＋講師の講評で構成。</w:t>
            </w:r>
          </w:p>
        </w:tc>
      </w:tr>
    </w:tbl>
    <w:p w14:paraId="4CD3736B" w14:textId="77777777" w:rsidR="00EA18B0" w:rsidRDefault="00EA18B0" w:rsidP="00EA18B0"/>
    <w:tbl>
      <w:tblPr>
        <w:tblStyle w:val="aa"/>
        <w:tblW w:w="0" w:type="auto"/>
        <w:tblLook w:val="04A0" w:firstRow="1" w:lastRow="0" w:firstColumn="1" w:lastColumn="0" w:noHBand="0" w:noVBand="1"/>
      </w:tblPr>
      <w:tblGrid>
        <w:gridCol w:w="2405"/>
        <w:gridCol w:w="8051"/>
      </w:tblGrid>
      <w:tr w:rsidR="00EA18B0" w14:paraId="78FBFE56" w14:textId="77777777" w:rsidTr="00E966CC">
        <w:tc>
          <w:tcPr>
            <w:tcW w:w="10456" w:type="dxa"/>
            <w:gridSpan w:val="2"/>
            <w:shd w:val="clear" w:color="auto" w:fill="215E99" w:themeFill="text2" w:themeFillTint="BF"/>
          </w:tcPr>
          <w:p w14:paraId="66FFA8CF" w14:textId="77777777" w:rsidR="00EA18B0" w:rsidRDefault="00EA18B0" w:rsidP="00E966CC">
            <w:pPr>
              <w:pStyle w:val="aff0"/>
            </w:pPr>
            <w:r w:rsidRPr="006462A9">
              <w:t>部課長級向け 第</w:t>
            </w:r>
            <w:r>
              <w:rPr>
                <w:rFonts w:hint="eastAsia"/>
              </w:rPr>
              <w:t>4</w:t>
            </w:r>
            <w:r w:rsidRPr="006462A9">
              <w:t>単元</w:t>
            </w:r>
          </w:p>
        </w:tc>
      </w:tr>
      <w:tr w:rsidR="00EA18B0" w14:paraId="668EDDCD" w14:textId="77777777" w:rsidTr="00E966CC">
        <w:tc>
          <w:tcPr>
            <w:tcW w:w="2405" w:type="dxa"/>
            <w:shd w:val="clear" w:color="auto" w:fill="215E99" w:themeFill="text2" w:themeFillTint="BF"/>
          </w:tcPr>
          <w:p w14:paraId="76593415" w14:textId="77777777" w:rsidR="00EA18B0" w:rsidRDefault="00EA18B0" w:rsidP="00E966CC">
            <w:pPr>
              <w:pStyle w:val="aff0"/>
            </w:pPr>
            <w:r w:rsidRPr="00675DB1">
              <w:t>名称</w:t>
            </w:r>
          </w:p>
        </w:tc>
        <w:tc>
          <w:tcPr>
            <w:tcW w:w="8051" w:type="dxa"/>
          </w:tcPr>
          <w:p w14:paraId="7B929297" w14:textId="389B2FE0" w:rsidR="00BD074F" w:rsidRDefault="00BD074F" w:rsidP="00BD074F">
            <w:pPr>
              <w:pStyle w:val="afff8"/>
            </w:pPr>
            <w:r>
              <w:rPr>
                <w:rFonts w:hint="eastAsia"/>
              </w:rPr>
              <w:t>4.</w:t>
            </w:r>
            <w:r w:rsidR="00EA18B0">
              <w:rPr>
                <w:rFonts w:hint="eastAsia"/>
              </w:rPr>
              <w:t>ステークホルダーとの関係</w:t>
            </w:r>
          </w:p>
          <w:p w14:paraId="572FF9CC" w14:textId="21A96BA0" w:rsidR="00EA18B0" w:rsidRDefault="00EA18B0" w:rsidP="00BD074F">
            <w:pPr>
              <w:pStyle w:val="afff8"/>
            </w:pPr>
            <w:r w:rsidRPr="00E02E00">
              <w:t>『サイバーセキュリティ対応</w:t>
            </w:r>
            <w:r>
              <w:rPr>
                <w:rFonts w:hint="eastAsia"/>
              </w:rPr>
              <w:t>における社内外連携</w:t>
            </w:r>
            <w:r w:rsidRPr="00E02E00">
              <w:t>』</w:t>
            </w:r>
          </w:p>
        </w:tc>
      </w:tr>
      <w:tr w:rsidR="00EA18B0" w14:paraId="38794FD5" w14:textId="77777777" w:rsidTr="00E966CC">
        <w:tc>
          <w:tcPr>
            <w:tcW w:w="2405" w:type="dxa"/>
            <w:shd w:val="clear" w:color="auto" w:fill="215E99" w:themeFill="text2" w:themeFillTint="BF"/>
          </w:tcPr>
          <w:p w14:paraId="11DFE162" w14:textId="77777777" w:rsidR="00EA18B0" w:rsidRDefault="00EA18B0" w:rsidP="00E966CC">
            <w:pPr>
              <w:pStyle w:val="aff0"/>
            </w:pPr>
            <w:r w:rsidRPr="00675DB1">
              <w:t>目標</w:t>
            </w:r>
          </w:p>
        </w:tc>
        <w:tc>
          <w:tcPr>
            <w:tcW w:w="8051" w:type="dxa"/>
          </w:tcPr>
          <w:p w14:paraId="54D63342" w14:textId="77777777" w:rsidR="00EA18B0" w:rsidRDefault="00EA18B0" w:rsidP="00E966CC">
            <w:pPr>
              <w:pStyle w:val="afff6"/>
            </w:pPr>
            <w:r w:rsidRPr="00B46B65">
              <w:rPr>
                <w:rFonts w:hint="eastAsia"/>
              </w:rPr>
              <w:t>デジタル化を推進していく際のサイバーセキュリティ対策、運用時のインシデントへの適切な対応について理解した上で、その効果を担保するために実施すべき情報開示や連絡の内容と効果的な方法について理解し、実践できるようになる。</w:t>
            </w:r>
          </w:p>
        </w:tc>
      </w:tr>
      <w:tr w:rsidR="00EA18B0" w14:paraId="1763E97E" w14:textId="77777777" w:rsidTr="00E966CC">
        <w:tc>
          <w:tcPr>
            <w:tcW w:w="2405" w:type="dxa"/>
            <w:shd w:val="clear" w:color="auto" w:fill="215E99" w:themeFill="text2" w:themeFillTint="BF"/>
          </w:tcPr>
          <w:p w14:paraId="20F86497" w14:textId="77777777" w:rsidR="00EA18B0" w:rsidRDefault="00EA18B0" w:rsidP="00E966CC">
            <w:pPr>
              <w:pStyle w:val="aff0"/>
            </w:pPr>
            <w:r w:rsidRPr="00675DB1">
              <w:t>到達レベル</w:t>
            </w:r>
          </w:p>
        </w:tc>
        <w:tc>
          <w:tcPr>
            <w:tcW w:w="8051" w:type="dxa"/>
          </w:tcPr>
          <w:p w14:paraId="7437AFE5" w14:textId="77777777" w:rsidR="00EA18B0" w:rsidRDefault="00EA18B0" w:rsidP="00E966CC">
            <w:pPr>
              <w:pStyle w:val="afff6"/>
              <w:numPr>
                <w:ilvl w:val="0"/>
                <w:numId w:val="9"/>
              </w:numPr>
            </w:pPr>
            <w:r w:rsidRPr="007F74EB">
              <w:rPr>
                <w:rFonts w:hint="eastAsia"/>
              </w:rPr>
              <w:t>自部署に係るサイバーセキュリティ対策に関する社内外のコミュニケーション（情報収集、協議、エスカレーション</w:t>
            </w:r>
            <w:r>
              <w:rPr>
                <w:rFonts w:hint="eastAsia"/>
              </w:rPr>
              <w:t>など</w:t>
            </w:r>
            <w:r w:rsidRPr="007F74EB">
              <w:rPr>
                <w:rFonts w:hint="eastAsia"/>
              </w:rPr>
              <w:t>）について、実用レベルで実施できる。</w:t>
            </w:r>
          </w:p>
        </w:tc>
      </w:tr>
      <w:tr w:rsidR="00EA18B0" w14:paraId="1F5A5167" w14:textId="77777777" w:rsidTr="00E966CC">
        <w:tc>
          <w:tcPr>
            <w:tcW w:w="2405" w:type="dxa"/>
            <w:shd w:val="clear" w:color="auto" w:fill="215E99" w:themeFill="text2" w:themeFillTint="BF"/>
          </w:tcPr>
          <w:p w14:paraId="6F013FA4" w14:textId="77777777" w:rsidR="00EA18B0" w:rsidRDefault="00EA18B0" w:rsidP="00E966CC">
            <w:pPr>
              <w:pStyle w:val="aff0"/>
            </w:pPr>
            <w:r w:rsidRPr="00A8016B">
              <w:t>時間設定・実施方式</w:t>
            </w:r>
          </w:p>
        </w:tc>
        <w:tc>
          <w:tcPr>
            <w:tcW w:w="8051" w:type="dxa"/>
          </w:tcPr>
          <w:p w14:paraId="1DF3719D" w14:textId="77777777" w:rsidR="00EA18B0" w:rsidRDefault="00EA18B0" w:rsidP="00E966CC">
            <w:pPr>
              <w:pStyle w:val="afff6"/>
            </w:pPr>
            <w:r>
              <w:rPr>
                <w:rFonts w:hint="eastAsia"/>
              </w:rPr>
              <w:t>2</w:t>
            </w:r>
            <w:r w:rsidRPr="00A8016B">
              <w:t>時間30分（オンデマンド60分、集合講習90分）</w:t>
            </w:r>
          </w:p>
        </w:tc>
      </w:tr>
      <w:tr w:rsidR="00EA18B0" w14:paraId="6338DCEE" w14:textId="77777777" w:rsidTr="00E966CC">
        <w:tc>
          <w:tcPr>
            <w:tcW w:w="2405" w:type="dxa"/>
            <w:shd w:val="clear" w:color="auto" w:fill="215E99" w:themeFill="text2" w:themeFillTint="BF"/>
          </w:tcPr>
          <w:p w14:paraId="66F1AD30" w14:textId="77777777" w:rsidR="00EA18B0" w:rsidRDefault="00EA18B0" w:rsidP="00E966CC">
            <w:pPr>
              <w:pStyle w:val="aff0"/>
            </w:pPr>
            <w:r w:rsidRPr="006A0A9A">
              <w:t>①</w:t>
            </w:r>
            <w:r>
              <w:rPr>
                <w:rFonts w:hint="eastAsia"/>
              </w:rPr>
              <w:t>インシデント対応プロセスとその準備</w:t>
            </w:r>
            <w:r w:rsidRPr="006A0A9A">
              <w:t>（オンデマンド・30分）</w:t>
            </w:r>
          </w:p>
        </w:tc>
        <w:tc>
          <w:tcPr>
            <w:tcW w:w="8051" w:type="dxa"/>
          </w:tcPr>
          <w:p w14:paraId="608E034C" w14:textId="77777777" w:rsidR="00EA18B0" w:rsidRDefault="00EA18B0" w:rsidP="00E966CC">
            <w:pPr>
              <w:pStyle w:val="afff6"/>
            </w:pPr>
            <w:r w:rsidRPr="00FE10BC">
              <w:rPr>
                <w:rFonts w:hint="eastAsia"/>
              </w:rPr>
              <w:t>サイバーセキュリティインシデントの対応プロセスの一連の流れを理解する。</w:t>
            </w:r>
          </w:p>
          <w:p w14:paraId="432153ED" w14:textId="77777777" w:rsidR="00EA18B0" w:rsidRDefault="00EA18B0" w:rsidP="00892C01">
            <w:pPr>
              <w:pStyle w:val="afff6"/>
              <w:numPr>
                <w:ilvl w:val="0"/>
                <w:numId w:val="54"/>
              </w:numPr>
            </w:pPr>
            <w:r w:rsidRPr="00FE10BC">
              <w:t>インシデントに備える</w:t>
            </w:r>
          </w:p>
          <w:p w14:paraId="709D725A" w14:textId="77777777" w:rsidR="00EA18B0" w:rsidRDefault="00EA18B0" w:rsidP="00892C01">
            <w:pPr>
              <w:pStyle w:val="afff6"/>
              <w:numPr>
                <w:ilvl w:val="0"/>
                <w:numId w:val="54"/>
              </w:numPr>
            </w:pPr>
            <w:r w:rsidRPr="00FE10BC">
              <w:t>インシデント対応プロセス</w:t>
            </w:r>
          </w:p>
        </w:tc>
      </w:tr>
      <w:tr w:rsidR="00EA18B0" w14:paraId="490F8C1E" w14:textId="77777777" w:rsidTr="00E966CC">
        <w:tc>
          <w:tcPr>
            <w:tcW w:w="2405" w:type="dxa"/>
            <w:shd w:val="clear" w:color="auto" w:fill="215E99" w:themeFill="text2" w:themeFillTint="BF"/>
          </w:tcPr>
          <w:p w14:paraId="17808894" w14:textId="77777777" w:rsidR="00EA18B0" w:rsidRDefault="00EA18B0" w:rsidP="00E966CC">
            <w:pPr>
              <w:pStyle w:val="aff0"/>
            </w:pPr>
            <w:r w:rsidRPr="007D2345">
              <w:t>②</w:t>
            </w:r>
            <w:r w:rsidRPr="002D34A5">
              <w:rPr>
                <w:rFonts w:hint="eastAsia"/>
              </w:rPr>
              <w:t>インシデント時の情報の取扱上のポイント</w:t>
            </w:r>
            <w:r w:rsidRPr="007D2345">
              <w:t>（オンデマンド・30分）</w:t>
            </w:r>
          </w:p>
        </w:tc>
        <w:tc>
          <w:tcPr>
            <w:tcW w:w="8051" w:type="dxa"/>
          </w:tcPr>
          <w:p w14:paraId="390461BE" w14:textId="77777777" w:rsidR="00EA18B0" w:rsidRDefault="00EA18B0" w:rsidP="00E966CC">
            <w:pPr>
              <w:pStyle w:val="afff6"/>
            </w:pPr>
            <w:r w:rsidRPr="003B3364">
              <w:rPr>
                <w:rFonts w:hint="eastAsia"/>
              </w:rPr>
              <w:t>即応性や要求されるインシデント発生時に、社内関係者や取引先との間でどのような情報のやりとりが必要になるか、そのために予め準備しておくことは何か、確実性を含む情報をどのように取り扱うべきか</w:t>
            </w:r>
            <w:r>
              <w:rPr>
                <w:rFonts w:hint="eastAsia"/>
              </w:rPr>
              <w:t>など</w:t>
            </w:r>
            <w:r w:rsidRPr="003B3364">
              <w:rPr>
                <w:rFonts w:hint="eastAsia"/>
              </w:rPr>
              <w:t>について理解する。</w:t>
            </w:r>
          </w:p>
          <w:p w14:paraId="782696E7" w14:textId="77777777" w:rsidR="00EA18B0" w:rsidRDefault="00EA18B0" w:rsidP="00892C01">
            <w:pPr>
              <w:pStyle w:val="afff6"/>
              <w:numPr>
                <w:ilvl w:val="0"/>
                <w:numId w:val="55"/>
              </w:numPr>
            </w:pPr>
            <w:r w:rsidRPr="003B3364">
              <w:t>インシデント時に提供すべき情報の種類と流れ</w:t>
            </w:r>
          </w:p>
          <w:p w14:paraId="7B7816CC" w14:textId="77777777" w:rsidR="00EA18B0" w:rsidRDefault="00EA18B0" w:rsidP="00892C01">
            <w:pPr>
              <w:pStyle w:val="afff6"/>
              <w:numPr>
                <w:ilvl w:val="0"/>
                <w:numId w:val="55"/>
              </w:numPr>
            </w:pPr>
            <w:r w:rsidRPr="003B3364">
              <w:t>不確実性を含む情報の取扱い</w:t>
            </w:r>
          </w:p>
        </w:tc>
      </w:tr>
      <w:tr w:rsidR="00EA18B0" w14:paraId="53BE6BD9" w14:textId="77777777" w:rsidTr="00E966CC">
        <w:tc>
          <w:tcPr>
            <w:tcW w:w="2405" w:type="dxa"/>
            <w:shd w:val="clear" w:color="auto" w:fill="215E99" w:themeFill="text2" w:themeFillTint="BF"/>
          </w:tcPr>
          <w:p w14:paraId="747F260C" w14:textId="77777777" w:rsidR="00EA18B0" w:rsidRDefault="00EA18B0" w:rsidP="00E966CC">
            <w:pPr>
              <w:pStyle w:val="aff0"/>
            </w:pPr>
            <w:r w:rsidRPr="00C83EC4">
              <w:t>③</w:t>
            </w:r>
            <w:r w:rsidRPr="006F61D5">
              <w:rPr>
                <w:rFonts w:hint="eastAsia"/>
              </w:rPr>
              <w:t>インシデント対応と情報開示の事例から学ぶ</w:t>
            </w:r>
            <w:r w:rsidRPr="00C83EC4">
              <w:t>（集合講習：30分）</w:t>
            </w:r>
          </w:p>
        </w:tc>
        <w:tc>
          <w:tcPr>
            <w:tcW w:w="8051" w:type="dxa"/>
          </w:tcPr>
          <w:p w14:paraId="4CE3A1AE" w14:textId="77777777" w:rsidR="00EA18B0" w:rsidRDefault="00EA18B0" w:rsidP="00E966CC">
            <w:pPr>
              <w:pStyle w:val="afff6"/>
            </w:pPr>
            <w:r w:rsidRPr="00F614B8">
              <w:rPr>
                <w:rFonts w:hint="eastAsia"/>
              </w:rPr>
              <w:t>①②をオンデマンド教材によって行うことへの補強として、インシデント対応と情報開示の事例を紹介し、当初の見通しと異なる状況が生じた場合の適切な対応方法</w:t>
            </w:r>
            <w:r>
              <w:rPr>
                <w:rFonts w:hint="eastAsia"/>
              </w:rPr>
              <w:t>など</w:t>
            </w:r>
            <w:r w:rsidRPr="00F614B8">
              <w:rPr>
                <w:rFonts w:hint="eastAsia"/>
              </w:rPr>
              <w:t>、実践的な内容を説明する。</w:t>
            </w:r>
          </w:p>
        </w:tc>
      </w:tr>
      <w:tr w:rsidR="00EA18B0" w14:paraId="0F9DFAB9" w14:textId="77777777" w:rsidTr="00E966CC">
        <w:tc>
          <w:tcPr>
            <w:tcW w:w="2405" w:type="dxa"/>
            <w:shd w:val="clear" w:color="auto" w:fill="215E99" w:themeFill="text2" w:themeFillTint="BF"/>
          </w:tcPr>
          <w:p w14:paraId="4B3C434A" w14:textId="77777777" w:rsidR="00EA18B0" w:rsidRDefault="00EA18B0" w:rsidP="00E966CC">
            <w:pPr>
              <w:pStyle w:val="aff0"/>
            </w:pPr>
            <w:r w:rsidRPr="00C83EC4">
              <w:t>④</w:t>
            </w:r>
            <w:r w:rsidRPr="000B69D9">
              <w:rPr>
                <w:rFonts w:hint="eastAsia"/>
              </w:rPr>
              <w:t>演習</w:t>
            </w:r>
            <w:r w:rsidRPr="000B69D9">
              <w:t>3：インシデント発生時の社内外連絡</w:t>
            </w:r>
            <w:r w:rsidRPr="00C83EC4">
              <w:t>（集合講習：60分）</w:t>
            </w:r>
          </w:p>
        </w:tc>
        <w:tc>
          <w:tcPr>
            <w:tcW w:w="8051" w:type="dxa"/>
          </w:tcPr>
          <w:p w14:paraId="61EE5774" w14:textId="77777777" w:rsidR="00EA18B0" w:rsidRDefault="00EA18B0" w:rsidP="00E966CC">
            <w:pPr>
              <w:pStyle w:val="afff6"/>
            </w:pPr>
            <w:r w:rsidRPr="003011DD">
              <w:rPr>
                <w:rFonts w:hint="eastAsia"/>
              </w:rPr>
              <w:t>受講者</w:t>
            </w:r>
            <w:r w:rsidRPr="003011DD">
              <w:t>3～6名で1テーブルとして、社内関係者や取引先の役割を演じる受講者に対し、所管部署の事業を通じて発生したインシデントに関する情報を伝え、不満や混乱を生じさせないためにはどのような点に留意すべきかを工夫する。あらかじめ講師側にてインシデントのシナリオを作成しておき、被害状況やSOCから提供される情報を時間経過に応じて小出しの形で提供する。小出しする方法はカードに記載して提示、あるいはオンライン会議システムのチャット機能で提供するなど工夫してよい。最終的に、判断が適切に行えていたか</w:t>
            </w:r>
            <w:r>
              <w:rPr>
                <w:rFonts w:hint="eastAsia"/>
              </w:rPr>
              <w:t>否か</w:t>
            </w:r>
            <w:r w:rsidRPr="003011DD">
              <w:t>を自己評価し、講師</w:t>
            </w:r>
            <w:r w:rsidRPr="003011DD">
              <w:rPr>
                <w:rFonts w:hint="eastAsia"/>
              </w:rPr>
              <w:t>側の評価と対比する。</w:t>
            </w:r>
          </w:p>
        </w:tc>
      </w:tr>
    </w:tbl>
    <w:p w14:paraId="3AA84F2B" w14:textId="77777777" w:rsidR="00EA18B0" w:rsidRDefault="00EA18B0" w:rsidP="00EA18B0"/>
    <w:tbl>
      <w:tblPr>
        <w:tblStyle w:val="aa"/>
        <w:tblW w:w="0" w:type="auto"/>
        <w:tblLook w:val="04A0" w:firstRow="1" w:lastRow="0" w:firstColumn="1" w:lastColumn="0" w:noHBand="0" w:noVBand="1"/>
      </w:tblPr>
      <w:tblGrid>
        <w:gridCol w:w="2405"/>
        <w:gridCol w:w="8051"/>
      </w:tblGrid>
      <w:tr w:rsidR="00EA18B0" w14:paraId="0E48F73A" w14:textId="77777777" w:rsidTr="00E966CC">
        <w:tc>
          <w:tcPr>
            <w:tcW w:w="10456" w:type="dxa"/>
            <w:gridSpan w:val="2"/>
            <w:shd w:val="clear" w:color="auto" w:fill="215E99" w:themeFill="text2" w:themeFillTint="BF"/>
          </w:tcPr>
          <w:p w14:paraId="65F1F4CB" w14:textId="77777777" w:rsidR="00EA18B0" w:rsidRDefault="00EA18B0" w:rsidP="00E966CC">
            <w:pPr>
              <w:pStyle w:val="aff0"/>
            </w:pPr>
            <w:r w:rsidRPr="006462A9">
              <w:t>部課長級向け 第</w:t>
            </w:r>
            <w:r>
              <w:rPr>
                <w:rFonts w:hint="eastAsia"/>
              </w:rPr>
              <w:t>5</w:t>
            </w:r>
            <w:r w:rsidRPr="006462A9">
              <w:t>単元</w:t>
            </w:r>
          </w:p>
        </w:tc>
      </w:tr>
      <w:tr w:rsidR="00EA18B0" w14:paraId="7AFA006E" w14:textId="77777777" w:rsidTr="00BD074F">
        <w:tc>
          <w:tcPr>
            <w:tcW w:w="2405" w:type="dxa"/>
            <w:shd w:val="clear" w:color="auto" w:fill="215E99" w:themeFill="text2" w:themeFillTint="BF"/>
          </w:tcPr>
          <w:p w14:paraId="204119A1" w14:textId="77777777" w:rsidR="00EA18B0" w:rsidRDefault="00EA18B0" w:rsidP="00E966CC">
            <w:pPr>
              <w:pStyle w:val="aff0"/>
            </w:pPr>
            <w:r w:rsidRPr="00675DB1">
              <w:t>名称</w:t>
            </w:r>
          </w:p>
        </w:tc>
        <w:tc>
          <w:tcPr>
            <w:tcW w:w="8051" w:type="dxa"/>
          </w:tcPr>
          <w:p w14:paraId="3B5FCA8D" w14:textId="40779AB8" w:rsidR="00BD074F" w:rsidRDefault="00BD074F" w:rsidP="00BD074F">
            <w:pPr>
              <w:pStyle w:val="afff8"/>
            </w:pPr>
            <w:r>
              <w:rPr>
                <w:rFonts w:hint="eastAsia"/>
              </w:rPr>
              <w:t>5.</w:t>
            </w:r>
            <w:r w:rsidR="00EA18B0">
              <w:rPr>
                <w:rFonts w:hint="eastAsia"/>
              </w:rPr>
              <w:t>関連法令</w:t>
            </w:r>
          </w:p>
          <w:p w14:paraId="7C80F9BF" w14:textId="45146B29" w:rsidR="00EA18B0" w:rsidRDefault="00EA18B0" w:rsidP="00BD074F">
            <w:pPr>
              <w:pStyle w:val="afff8"/>
            </w:pPr>
            <w:r w:rsidRPr="00E02E00">
              <w:t>『</w:t>
            </w:r>
            <w:r>
              <w:rPr>
                <w:rFonts w:hint="eastAsia"/>
              </w:rPr>
              <w:t>サイバーセキュリティに関する法制度</w:t>
            </w:r>
            <w:r w:rsidRPr="00E02E00">
              <w:t>』</w:t>
            </w:r>
          </w:p>
        </w:tc>
      </w:tr>
      <w:tr w:rsidR="00EA18B0" w14:paraId="0EFA07A9" w14:textId="77777777" w:rsidTr="00BD074F">
        <w:tc>
          <w:tcPr>
            <w:tcW w:w="2405" w:type="dxa"/>
            <w:shd w:val="clear" w:color="auto" w:fill="215E99" w:themeFill="text2" w:themeFillTint="BF"/>
          </w:tcPr>
          <w:p w14:paraId="63EF7977" w14:textId="77777777" w:rsidR="00EA18B0" w:rsidRDefault="00EA18B0" w:rsidP="00E966CC">
            <w:pPr>
              <w:pStyle w:val="aff0"/>
            </w:pPr>
            <w:r w:rsidRPr="00675DB1">
              <w:t>目標</w:t>
            </w:r>
          </w:p>
        </w:tc>
        <w:tc>
          <w:tcPr>
            <w:tcW w:w="8051" w:type="dxa"/>
          </w:tcPr>
          <w:p w14:paraId="7513ADA8" w14:textId="77777777" w:rsidR="00EA18B0" w:rsidRDefault="00EA18B0" w:rsidP="00E966CC">
            <w:pPr>
              <w:pStyle w:val="afff6"/>
            </w:pPr>
            <w:r w:rsidRPr="00172D9A">
              <w:rPr>
                <w:rFonts w:hint="eastAsia"/>
              </w:rPr>
              <w:t>サイバーセキュリティ対策で関連する法律、基準、ガイドライン</w:t>
            </w:r>
            <w:r>
              <w:rPr>
                <w:rFonts w:hint="eastAsia"/>
              </w:rPr>
              <w:t>など</w:t>
            </w:r>
            <w:r w:rsidRPr="00172D9A">
              <w:rPr>
                <w:rFonts w:hint="eastAsia"/>
              </w:rPr>
              <w:t>について、実用上支障が無い程度の理解を得る。</w:t>
            </w:r>
          </w:p>
        </w:tc>
      </w:tr>
      <w:tr w:rsidR="00EA18B0" w14:paraId="04990269" w14:textId="77777777" w:rsidTr="00BD074F">
        <w:tc>
          <w:tcPr>
            <w:tcW w:w="2405" w:type="dxa"/>
            <w:shd w:val="clear" w:color="auto" w:fill="215E99" w:themeFill="text2" w:themeFillTint="BF"/>
          </w:tcPr>
          <w:p w14:paraId="29049B2A" w14:textId="77777777" w:rsidR="00EA18B0" w:rsidRDefault="00EA18B0" w:rsidP="00E966CC">
            <w:pPr>
              <w:pStyle w:val="aff0"/>
            </w:pPr>
            <w:r w:rsidRPr="00675DB1">
              <w:t>到達レベル</w:t>
            </w:r>
          </w:p>
        </w:tc>
        <w:tc>
          <w:tcPr>
            <w:tcW w:w="8051" w:type="dxa"/>
          </w:tcPr>
          <w:p w14:paraId="30C159A6" w14:textId="77777777" w:rsidR="00EA18B0" w:rsidRDefault="00EA18B0" w:rsidP="00892C01">
            <w:pPr>
              <w:pStyle w:val="afff6"/>
              <w:numPr>
                <w:ilvl w:val="0"/>
                <w:numId w:val="39"/>
              </w:numPr>
            </w:pPr>
            <w:r w:rsidRPr="00BF30BA">
              <w:rPr>
                <w:rFonts w:hint="eastAsia"/>
              </w:rPr>
              <w:t>デジタル化に関連する取組の中で、遵守すべき法律、基準、ガイドライン</w:t>
            </w:r>
            <w:r>
              <w:rPr>
                <w:rFonts w:hint="eastAsia"/>
              </w:rPr>
              <w:t>など</w:t>
            </w:r>
            <w:r w:rsidRPr="00BF30BA">
              <w:rPr>
                <w:rFonts w:hint="eastAsia"/>
              </w:rPr>
              <w:t>を意識することができる。</w:t>
            </w:r>
          </w:p>
        </w:tc>
      </w:tr>
      <w:tr w:rsidR="00EA18B0" w14:paraId="07D12CEE" w14:textId="77777777" w:rsidTr="00BD074F">
        <w:tc>
          <w:tcPr>
            <w:tcW w:w="2405" w:type="dxa"/>
            <w:shd w:val="clear" w:color="auto" w:fill="215E99" w:themeFill="text2" w:themeFillTint="BF"/>
          </w:tcPr>
          <w:p w14:paraId="7CFE2618" w14:textId="77777777" w:rsidR="00EA18B0" w:rsidRDefault="00EA18B0" w:rsidP="00E966CC">
            <w:pPr>
              <w:pStyle w:val="aff0"/>
            </w:pPr>
            <w:r w:rsidRPr="00A8016B">
              <w:t>時間設定・実施方式</w:t>
            </w:r>
          </w:p>
        </w:tc>
        <w:tc>
          <w:tcPr>
            <w:tcW w:w="8051" w:type="dxa"/>
          </w:tcPr>
          <w:p w14:paraId="3D087083" w14:textId="77777777" w:rsidR="00EA18B0" w:rsidRDefault="00EA18B0" w:rsidP="00E966CC">
            <w:pPr>
              <w:pStyle w:val="afff6"/>
            </w:pPr>
            <w:r>
              <w:rPr>
                <w:rFonts w:hint="eastAsia"/>
              </w:rPr>
              <w:t>1</w:t>
            </w:r>
            <w:r w:rsidRPr="00A8016B">
              <w:t>時間（オンデマンド</w:t>
            </w:r>
            <w:r>
              <w:rPr>
                <w:rFonts w:hint="eastAsia"/>
              </w:rPr>
              <w:t>・必須</w:t>
            </w:r>
            <w:r w:rsidRPr="00A8016B">
              <w:t>）</w:t>
            </w:r>
          </w:p>
        </w:tc>
      </w:tr>
      <w:tr w:rsidR="00EA18B0" w14:paraId="3EED95DC" w14:textId="77777777" w:rsidTr="00BD074F">
        <w:tc>
          <w:tcPr>
            <w:tcW w:w="2405" w:type="dxa"/>
            <w:shd w:val="clear" w:color="auto" w:fill="215E99" w:themeFill="text2" w:themeFillTint="BF"/>
          </w:tcPr>
          <w:p w14:paraId="7EB56A0B" w14:textId="77777777" w:rsidR="00EA18B0" w:rsidRDefault="00EA18B0" w:rsidP="00E966CC">
            <w:pPr>
              <w:pStyle w:val="aff0"/>
            </w:pPr>
            <w:r w:rsidRPr="006A0A9A">
              <w:t>①</w:t>
            </w:r>
            <w:r w:rsidRPr="0016184A">
              <w:rPr>
                <w:rFonts w:hint="eastAsia"/>
              </w:rPr>
              <w:t>サイバーセキュリティに関する国内法令とその読み方</w:t>
            </w:r>
            <w:r w:rsidRPr="006A0A9A">
              <w:t>（</w:t>
            </w:r>
            <w:r>
              <w:rPr>
                <w:rFonts w:hint="eastAsia"/>
              </w:rPr>
              <w:t>2</w:t>
            </w:r>
            <w:r w:rsidRPr="006A0A9A">
              <w:t>0分）</w:t>
            </w:r>
          </w:p>
        </w:tc>
        <w:tc>
          <w:tcPr>
            <w:tcW w:w="8051" w:type="dxa"/>
          </w:tcPr>
          <w:p w14:paraId="10B2220F" w14:textId="77777777" w:rsidR="00EA18B0" w:rsidRDefault="00EA18B0" w:rsidP="00E966CC">
            <w:pPr>
              <w:pStyle w:val="afff6"/>
            </w:pPr>
            <w:r w:rsidRPr="0015638D">
              <w:rPr>
                <w:rFonts w:hint="eastAsia"/>
              </w:rPr>
              <w:t>サイバーセキュリティ対策の企画・実践に従事する要員が留意すべき法令と具体的な解釈の方法について、『サイバーセキュリティ関係法令</w:t>
            </w:r>
            <w:r w:rsidRPr="0015638D">
              <w:t>Q&amp;Aハンドブック』の活用を前提に紹介する。</w:t>
            </w:r>
          </w:p>
          <w:p w14:paraId="1CD148E2" w14:textId="77777777" w:rsidR="00EA18B0" w:rsidRDefault="00EA18B0" w:rsidP="00892C01">
            <w:pPr>
              <w:pStyle w:val="afff6"/>
              <w:numPr>
                <w:ilvl w:val="0"/>
                <w:numId w:val="56"/>
              </w:numPr>
            </w:pPr>
            <w:r w:rsidRPr="0015638D">
              <w:t>サイバーセキュリティ対策において留意すべき法令</w:t>
            </w:r>
          </w:p>
          <w:p w14:paraId="23E5B8C1" w14:textId="77777777" w:rsidR="00EA18B0" w:rsidRDefault="00EA18B0" w:rsidP="00892C01">
            <w:pPr>
              <w:pStyle w:val="afff6"/>
              <w:numPr>
                <w:ilvl w:val="0"/>
                <w:numId w:val="56"/>
              </w:numPr>
            </w:pPr>
            <w:r w:rsidRPr="0015638D">
              <w:t>『サイバーセキュリティ関係法令Q&amp;Aハンドブック』の活用</w:t>
            </w:r>
          </w:p>
        </w:tc>
      </w:tr>
      <w:tr w:rsidR="00EA18B0" w14:paraId="6784930C" w14:textId="77777777" w:rsidTr="00BD074F">
        <w:tc>
          <w:tcPr>
            <w:tcW w:w="2405" w:type="dxa"/>
            <w:shd w:val="clear" w:color="auto" w:fill="215E99" w:themeFill="text2" w:themeFillTint="BF"/>
          </w:tcPr>
          <w:p w14:paraId="3B9AF948" w14:textId="77777777" w:rsidR="00EA18B0" w:rsidRDefault="00EA18B0" w:rsidP="00E966CC">
            <w:pPr>
              <w:pStyle w:val="aff0"/>
            </w:pPr>
            <w:r w:rsidRPr="007D2345">
              <w:t>②</w:t>
            </w:r>
            <w:r w:rsidRPr="00AB5732">
              <w:rPr>
                <w:rFonts w:hint="eastAsia"/>
              </w:rPr>
              <w:t>サイバーセキュリティに関する基準・規格</w:t>
            </w:r>
            <w:r>
              <w:rPr>
                <w:rFonts w:hint="eastAsia"/>
              </w:rPr>
              <w:t>など</w:t>
            </w:r>
            <w:r w:rsidRPr="007D2345">
              <w:t>（</w:t>
            </w:r>
            <w:r>
              <w:rPr>
                <w:rFonts w:hint="eastAsia"/>
              </w:rPr>
              <w:t>2</w:t>
            </w:r>
            <w:r w:rsidRPr="007D2345">
              <w:t>0分）</w:t>
            </w:r>
          </w:p>
        </w:tc>
        <w:tc>
          <w:tcPr>
            <w:tcW w:w="8051" w:type="dxa"/>
          </w:tcPr>
          <w:p w14:paraId="435A0943" w14:textId="77777777" w:rsidR="00EA18B0" w:rsidRDefault="00EA18B0" w:rsidP="00E966CC">
            <w:pPr>
              <w:pStyle w:val="afff6"/>
            </w:pPr>
            <w:r w:rsidRPr="004B1E18">
              <w:rPr>
                <w:rFonts w:hint="eastAsia"/>
              </w:rPr>
              <w:t>サイバーセキュリティ対策を実践する上で留意すべき国際基準や規格</w:t>
            </w:r>
            <w:r>
              <w:rPr>
                <w:rFonts w:hint="eastAsia"/>
              </w:rPr>
              <w:t>など</w:t>
            </w:r>
            <w:r w:rsidRPr="004B1E18">
              <w:rPr>
                <w:rFonts w:hint="eastAsia"/>
              </w:rPr>
              <w:t>について紹介する。</w:t>
            </w:r>
          </w:p>
          <w:p w14:paraId="70221B77" w14:textId="77777777" w:rsidR="00EA18B0" w:rsidRDefault="00EA18B0" w:rsidP="00892C01">
            <w:pPr>
              <w:pStyle w:val="afff6"/>
              <w:numPr>
                <w:ilvl w:val="0"/>
                <w:numId w:val="57"/>
              </w:numPr>
            </w:pPr>
            <w:r w:rsidRPr="004B1E18">
              <w:t>サイバーセキュリティに関する基準・規格</w:t>
            </w:r>
            <w:r>
              <w:t>など</w:t>
            </w:r>
          </w:p>
        </w:tc>
      </w:tr>
      <w:tr w:rsidR="00EA18B0" w14:paraId="30B058FE" w14:textId="77777777" w:rsidTr="00E966CC">
        <w:tc>
          <w:tcPr>
            <w:tcW w:w="2405" w:type="dxa"/>
            <w:shd w:val="clear" w:color="auto" w:fill="215E99" w:themeFill="text2" w:themeFillTint="BF"/>
          </w:tcPr>
          <w:p w14:paraId="640A2613" w14:textId="77777777" w:rsidR="00EA18B0" w:rsidRDefault="00EA18B0" w:rsidP="00E966CC">
            <w:pPr>
              <w:pStyle w:val="aff0"/>
            </w:pPr>
            <w:r w:rsidRPr="00C83EC4">
              <w:t>③</w:t>
            </w:r>
            <w:r w:rsidRPr="00F740D2">
              <w:rPr>
                <w:rFonts w:hint="eastAsia"/>
              </w:rPr>
              <w:t>サイバーセキュリティに関するガイドライン</w:t>
            </w:r>
            <w:r>
              <w:rPr>
                <w:rFonts w:hint="eastAsia"/>
              </w:rPr>
              <w:t>など</w:t>
            </w:r>
            <w:r w:rsidRPr="00C83EC4">
              <w:t>（</w:t>
            </w:r>
            <w:r>
              <w:rPr>
                <w:rFonts w:hint="eastAsia"/>
              </w:rPr>
              <w:t>2</w:t>
            </w:r>
            <w:r w:rsidRPr="00C83EC4">
              <w:t>0分）</w:t>
            </w:r>
          </w:p>
        </w:tc>
        <w:tc>
          <w:tcPr>
            <w:tcW w:w="8051" w:type="dxa"/>
          </w:tcPr>
          <w:p w14:paraId="74638443" w14:textId="77777777" w:rsidR="00EA18B0" w:rsidRDefault="00EA18B0" w:rsidP="00E966CC">
            <w:pPr>
              <w:pStyle w:val="afff6"/>
            </w:pPr>
            <w:r w:rsidRPr="00615640">
              <w:rPr>
                <w:rFonts w:hint="eastAsia"/>
              </w:rPr>
              <w:t>企業がサイバーセキュリティ対策を実践する上で活用が有益なガイドライン・フレームワーク</w:t>
            </w:r>
            <w:r>
              <w:rPr>
                <w:rFonts w:hint="eastAsia"/>
              </w:rPr>
              <w:t>など</w:t>
            </w:r>
            <w:r w:rsidRPr="00615640">
              <w:rPr>
                <w:rFonts w:hint="eastAsia"/>
              </w:rPr>
              <w:t>を紹介する。</w:t>
            </w:r>
          </w:p>
          <w:p w14:paraId="28D5E49E" w14:textId="77777777" w:rsidR="00EA18B0" w:rsidRDefault="00EA18B0" w:rsidP="00892C01">
            <w:pPr>
              <w:pStyle w:val="afff6"/>
              <w:numPr>
                <w:ilvl w:val="0"/>
                <w:numId w:val="58"/>
              </w:numPr>
            </w:pPr>
            <w:r w:rsidRPr="00615640">
              <w:t>サイバーセキュリティに関するガイドライン・フレームワーク</w:t>
            </w:r>
            <w:r>
              <w:t>など</w:t>
            </w:r>
          </w:p>
        </w:tc>
      </w:tr>
    </w:tbl>
    <w:p w14:paraId="7852C8B5" w14:textId="77777777" w:rsidR="00EA18B0" w:rsidRPr="00284EB3" w:rsidRDefault="00EA18B0" w:rsidP="00EA18B0">
      <w:r w:rsidRPr="00D93420">
        <w:rPr>
          <w:noProof/>
        </w:rPr>
        <mc:AlternateContent>
          <mc:Choice Requires="wps">
            <w:drawing>
              <wp:anchor distT="0" distB="0" distL="114300" distR="114300" simplePos="0" relativeHeight="251656199" behindDoc="0" locked="0" layoutInCell="1" allowOverlap="1" wp14:anchorId="6661CB2C" wp14:editId="4780CF65">
                <wp:simplePos x="0" y="0"/>
                <wp:positionH relativeFrom="margin">
                  <wp:posOffset>62230</wp:posOffset>
                </wp:positionH>
                <wp:positionV relativeFrom="paragraph">
                  <wp:posOffset>239395</wp:posOffset>
                </wp:positionV>
                <wp:extent cx="6484620" cy="292100"/>
                <wp:effectExtent l="0" t="0" r="0" b="0"/>
                <wp:wrapTopAndBottom/>
                <wp:docPr id="342158757" name="テキスト ボックス 3"/>
                <wp:cNvGraphicFramePr/>
                <a:graphic xmlns:a="http://schemas.openxmlformats.org/drawingml/2006/main">
                  <a:graphicData uri="http://schemas.microsoft.com/office/word/2010/wordprocessingShape">
                    <wps:wsp>
                      <wps:cNvSpPr txBox="1"/>
                      <wps:spPr>
                        <a:xfrm>
                          <a:off x="0" y="0"/>
                          <a:ext cx="6484620" cy="292100"/>
                        </a:xfrm>
                        <a:prstGeom prst="rect">
                          <a:avLst/>
                        </a:prstGeom>
                        <a:noFill/>
                        <a:ln w="6350">
                          <a:noFill/>
                        </a:ln>
                      </wps:spPr>
                      <wps:txbx>
                        <w:txbxContent>
                          <w:p w14:paraId="0B92C608" w14:textId="77777777" w:rsidR="00EA18B0" w:rsidRPr="008A6798" w:rsidRDefault="00EA18B0" w:rsidP="00EA18B0">
                            <w:pPr>
                              <w:pStyle w:val="aff2"/>
                            </w:pPr>
                            <w:r>
                              <w:rPr>
                                <w:rFonts w:hint="eastAsia"/>
                              </w:rPr>
                              <w:t>(出典) NISC「</w:t>
                            </w:r>
                            <w:r w:rsidRPr="00286256">
                              <w:t>プラス・セキュリティ知識補充講座 カリキュラム例</w:t>
                            </w:r>
                            <w:r>
                              <w:rPr>
                                <w:rFonts w:hint="eastAsia"/>
                                <w:color w:val="000000"/>
                              </w:rPr>
                              <w:t>」</w:t>
                            </w:r>
                            <w:r>
                              <w:rPr>
                                <w:rFonts w:hint="eastAsia"/>
                              </w:rPr>
                              <w:t>をもとに作成</w:t>
                            </w:r>
                          </w:p>
                          <w:p w14:paraId="18C3E8C4" w14:textId="77777777" w:rsidR="00EA18B0" w:rsidRPr="00286256" w:rsidRDefault="00EA18B0" w:rsidP="005C10C7">
                            <w:pPr>
                              <w:pStyle w:val="af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1CB2C" id="_x0000_s1273" type="#_x0000_t202" style="position:absolute;left:0;text-align:left;margin-left:4.9pt;margin-top:18.85pt;width:510.6pt;height:23pt;z-index:2516561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" filled="f" stroked="f" strokeweight=".5pt">
                <v:textbox>
                  <w:txbxContent>
                    <w:p w14:paraId="0B92C608" w14:textId="77777777" w:rsidR="00EA18B0" w:rsidRPr="008A6798" w:rsidRDefault="00EA18B0" w:rsidP="00EA18B0">
                      <w:pPr>
                        <w:pStyle w:val="aff2"/>
                      </w:pPr>
                      <w:r>
                        <w:rPr>
                          <w:rFonts w:hint="eastAsia"/>
                        </w:rPr>
                        <w:t>(出典) NISC「</w:t>
                      </w:r>
                      <w:r w:rsidRPr="00286256">
                        <w:t>プラス・セキュリティ知識補充講座 カリキュラム例</w:t>
                      </w:r>
                      <w:r>
                        <w:rPr>
                          <w:rFonts w:hint="eastAsia"/>
                          <w:color w:val="000000"/>
                        </w:rPr>
                        <w:t>」</w:t>
                      </w:r>
                      <w:r>
                        <w:rPr>
                          <w:rFonts w:hint="eastAsia"/>
                        </w:rPr>
                        <w:t>をもとに作成</w:t>
                      </w:r>
                    </w:p>
                    <w:p w14:paraId="18C3E8C4" w14:textId="77777777" w:rsidR="00EA18B0" w:rsidRPr="00286256" w:rsidRDefault="00EA18B0" w:rsidP="005C10C7">
                      <w:pPr>
                        <w:pStyle w:val="aff2"/>
                      </w:pPr>
                    </w:p>
                  </w:txbxContent>
                </v:textbox>
                <w10:wrap type="topAndBottom" anchorx="margin"/>
              </v:shape>
            </w:pict>
          </mc:Fallback>
        </mc:AlternateContent>
      </w:r>
    </w:p>
    <w:p w14:paraId="1AEAD00D" w14:textId="77777777" w:rsidR="00EA18B0" w:rsidRDefault="00EA18B0" w:rsidP="00EA18B0">
      <w:pPr>
        <w:widowControl/>
        <w:spacing w:line="240" w:lineRule="auto"/>
        <w:ind w:firstLineChars="0" w:firstLine="0"/>
        <w:jc w:val="left"/>
      </w:pPr>
      <w:r>
        <w:br w:type="page"/>
      </w:r>
    </w:p>
    <w:p w14:paraId="7B90310B" w14:textId="7764E2EF" w:rsidR="006425E7" w:rsidRPr="00AE55DD" w:rsidRDefault="006425E7" w:rsidP="00AD25EC">
      <w:pPr>
        <w:pStyle w:val="10"/>
        <w:numPr>
          <w:ilvl w:val="0"/>
          <w:numId w:val="0"/>
        </w:numPr>
      </w:pPr>
      <w:bookmarkStart w:id="2398" w:name="_Toc182561803"/>
      <w:bookmarkStart w:id="2399" w:name="_Toc185339199"/>
      <w:bookmarkStart w:id="2400" w:name="_Toc188349205"/>
      <w:r>
        <w:rPr>
          <w:rFonts w:hint="eastAsia"/>
        </w:rPr>
        <w:t>付録：</w:t>
      </w:r>
      <w:bookmarkEnd w:id="2107"/>
      <w:bookmarkEnd w:id="2108"/>
      <w:r>
        <w:rPr>
          <w:rFonts w:hint="eastAsia"/>
        </w:rPr>
        <w:t>ITスキル標準レベル１ コマタイトル一覧</w:t>
      </w:r>
      <w:bookmarkEnd w:id="2398"/>
      <w:bookmarkEnd w:id="2399"/>
      <w:bookmarkEnd w:id="2400"/>
    </w:p>
    <w:p w14:paraId="65B6755F" w14:textId="77777777" w:rsidR="006425E7" w:rsidRDefault="006425E7" w:rsidP="007D498D">
      <w:pPr>
        <w:pStyle w:val="affffe"/>
      </w:pPr>
      <w:bookmarkStart w:id="2401" w:name="_Toc182561804"/>
      <w:bookmarkStart w:id="2402" w:name="_Toc185339200"/>
      <w:bookmarkStart w:id="2403" w:name="_Toc188349206"/>
      <w:r>
        <w:rPr>
          <w:rFonts w:hint="eastAsia"/>
        </w:rPr>
        <w:t>IT入門（1）</w:t>
      </w:r>
      <w:bookmarkEnd w:id="2401"/>
      <w:bookmarkEnd w:id="2402"/>
      <w:bookmarkEnd w:id="2403"/>
    </w:p>
    <w:tbl>
      <w:tblPr>
        <w:tblStyle w:val="aa"/>
        <w:tblpPr w:leftFromText="142" w:rightFromText="142" w:vertAnchor="text" w:horzAnchor="margin" w:tblpY="374"/>
        <w:tblW w:w="10485" w:type="dxa"/>
        <w:tblLook w:val="04A0" w:firstRow="1" w:lastRow="0" w:firstColumn="1" w:lastColumn="0" w:noHBand="0" w:noVBand="1"/>
      </w:tblPr>
      <w:tblGrid>
        <w:gridCol w:w="3256"/>
        <w:gridCol w:w="7229"/>
      </w:tblGrid>
      <w:tr w:rsidR="006425E7" w14:paraId="136B697B" w14:textId="77777777" w:rsidTr="00E966CC">
        <w:tc>
          <w:tcPr>
            <w:tcW w:w="3256" w:type="dxa"/>
            <w:shd w:val="clear" w:color="auto" w:fill="215E99" w:themeFill="text2" w:themeFillTint="BF"/>
          </w:tcPr>
          <w:p w14:paraId="23C19973" w14:textId="77777777" w:rsidR="006425E7" w:rsidRDefault="006425E7" w:rsidP="00E966CC">
            <w:pPr>
              <w:pStyle w:val="aff0"/>
            </w:pPr>
            <w:r>
              <w:rPr>
                <w:rFonts w:hint="eastAsia"/>
              </w:rPr>
              <w:t>タイトル</w:t>
            </w:r>
          </w:p>
        </w:tc>
        <w:tc>
          <w:tcPr>
            <w:tcW w:w="7229" w:type="dxa"/>
            <w:shd w:val="clear" w:color="auto" w:fill="215E99" w:themeFill="text2" w:themeFillTint="BF"/>
          </w:tcPr>
          <w:p w14:paraId="5528A5BF" w14:textId="77777777" w:rsidR="006425E7" w:rsidRDefault="006425E7" w:rsidP="00E966CC">
            <w:pPr>
              <w:pStyle w:val="aff0"/>
            </w:pPr>
            <w:r>
              <w:rPr>
                <w:rFonts w:hint="eastAsia"/>
              </w:rPr>
              <w:t>学習目標</w:t>
            </w:r>
          </w:p>
        </w:tc>
      </w:tr>
      <w:tr w:rsidR="006425E7" w14:paraId="47167CB5" w14:textId="77777777" w:rsidTr="00E966CC">
        <w:tc>
          <w:tcPr>
            <w:tcW w:w="3256" w:type="dxa"/>
          </w:tcPr>
          <w:p w14:paraId="1ABA460A" w14:textId="77777777" w:rsidR="006425E7" w:rsidRDefault="006425E7" w:rsidP="00E966CC">
            <w:pPr>
              <w:pStyle w:val="afff6"/>
            </w:pPr>
            <w:r>
              <w:rPr>
                <w:rFonts w:hint="eastAsia"/>
              </w:rPr>
              <w:t>オリエンテーション、情報化の変遷と代表的な情報システムの特徴</w:t>
            </w:r>
          </w:p>
        </w:tc>
        <w:tc>
          <w:tcPr>
            <w:tcW w:w="7229" w:type="dxa"/>
          </w:tcPr>
          <w:p w14:paraId="771DA381" w14:textId="77777777" w:rsidR="006425E7" w:rsidRDefault="006425E7" w:rsidP="00E966CC">
            <w:pPr>
              <w:pStyle w:val="afff6"/>
            </w:pPr>
            <w:r>
              <w:rPr>
                <w:rFonts w:hint="eastAsia"/>
              </w:rPr>
              <w:t>情報化の変遷と代表的な情報システムの特徴を説明できる。</w:t>
            </w:r>
          </w:p>
        </w:tc>
      </w:tr>
      <w:tr w:rsidR="006425E7" w14:paraId="4D7EDA25" w14:textId="77777777" w:rsidTr="00E966CC">
        <w:tc>
          <w:tcPr>
            <w:tcW w:w="3256" w:type="dxa"/>
          </w:tcPr>
          <w:p w14:paraId="44BAF482" w14:textId="77777777" w:rsidR="006425E7" w:rsidRDefault="006425E7" w:rsidP="00E966CC">
            <w:pPr>
              <w:pStyle w:val="afff6"/>
            </w:pPr>
            <w:r>
              <w:rPr>
                <w:rFonts w:hint="eastAsia"/>
              </w:rPr>
              <w:t>業種別、業務別の代表的なシステムの概要</w:t>
            </w:r>
          </w:p>
        </w:tc>
        <w:tc>
          <w:tcPr>
            <w:tcW w:w="7229" w:type="dxa"/>
          </w:tcPr>
          <w:p w14:paraId="53430760" w14:textId="77777777" w:rsidR="006425E7" w:rsidRDefault="006425E7" w:rsidP="00E966CC">
            <w:pPr>
              <w:pStyle w:val="afff6"/>
            </w:pPr>
            <w:r>
              <w:rPr>
                <w:rFonts w:hint="eastAsia"/>
              </w:rPr>
              <w:t>企業の組織と利用されている業種別、業務別の代表的なシステムの概要を説明できる。</w:t>
            </w:r>
          </w:p>
        </w:tc>
      </w:tr>
      <w:tr w:rsidR="006425E7" w14:paraId="40D82C0E" w14:textId="77777777" w:rsidTr="00E966CC">
        <w:tc>
          <w:tcPr>
            <w:tcW w:w="3256" w:type="dxa"/>
          </w:tcPr>
          <w:p w14:paraId="1683A957" w14:textId="77777777" w:rsidR="006425E7" w:rsidRDefault="006425E7" w:rsidP="00E966CC">
            <w:pPr>
              <w:pStyle w:val="afff6"/>
            </w:pPr>
            <w:r w:rsidRPr="00AD7909">
              <w:rPr>
                <w:rFonts w:hint="eastAsia"/>
              </w:rPr>
              <w:t>企業活動と企業会計の基本用語</w:t>
            </w:r>
          </w:p>
        </w:tc>
        <w:tc>
          <w:tcPr>
            <w:tcW w:w="7229" w:type="dxa"/>
          </w:tcPr>
          <w:p w14:paraId="540437A9" w14:textId="77777777" w:rsidR="006425E7" w:rsidRDefault="006425E7" w:rsidP="00E966CC">
            <w:pPr>
              <w:pStyle w:val="afff6"/>
            </w:pPr>
            <w:r>
              <w:rPr>
                <w:rFonts w:hint="eastAsia"/>
              </w:rPr>
              <w:t>企業活動の成果を評価するための、会計の基本用語を説明できる。</w:t>
            </w:r>
          </w:p>
        </w:tc>
      </w:tr>
      <w:tr w:rsidR="006425E7" w14:paraId="1B7CDF1E" w14:textId="77777777" w:rsidTr="00E966CC">
        <w:tc>
          <w:tcPr>
            <w:tcW w:w="3256" w:type="dxa"/>
          </w:tcPr>
          <w:p w14:paraId="401EF0E0" w14:textId="77777777" w:rsidR="006425E7" w:rsidRDefault="006425E7" w:rsidP="00E966CC">
            <w:pPr>
              <w:pStyle w:val="afff6"/>
            </w:pPr>
            <w:r>
              <w:rPr>
                <w:rFonts w:hint="eastAsia"/>
              </w:rPr>
              <w:t>情報化戦略を策定するために必要な基本用語</w:t>
            </w:r>
          </w:p>
        </w:tc>
        <w:tc>
          <w:tcPr>
            <w:tcW w:w="7229" w:type="dxa"/>
          </w:tcPr>
          <w:p w14:paraId="7E0B8867" w14:textId="77777777" w:rsidR="006425E7" w:rsidRDefault="006425E7" w:rsidP="00E966CC">
            <w:pPr>
              <w:pStyle w:val="afff6"/>
            </w:pPr>
            <w:r>
              <w:rPr>
                <w:rFonts w:hint="eastAsia"/>
              </w:rPr>
              <w:t>経営目標から情報化戦略を策定するために必要な、基本的な用語を説明できる。</w:t>
            </w:r>
          </w:p>
        </w:tc>
      </w:tr>
      <w:tr w:rsidR="006425E7" w14:paraId="4C3467DF" w14:textId="77777777" w:rsidTr="00E966CC">
        <w:tc>
          <w:tcPr>
            <w:tcW w:w="3256" w:type="dxa"/>
          </w:tcPr>
          <w:p w14:paraId="20883394" w14:textId="77777777" w:rsidR="006425E7" w:rsidRDefault="006425E7" w:rsidP="00E966CC">
            <w:pPr>
              <w:pStyle w:val="afff6"/>
            </w:pPr>
            <w:r w:rsidRPr="00850EB1">
              <w:t>情報システム戦略の目的と考え方</w:t>
            </w:r>
          </w:p>
        </w:tc>
        <w:tc>
          <w:tcPr>
            <w:tcW w:w="7229" w:type="dxa"/>
          </w:tcPr>
          <w:p w14:paraId="242F78A7" w14:textId="77777777" w:rsidR="006425E7" w:rsidRDefault="006425E7" w:rsidP="00E966CC">
            <w:pPr>
              <w:pStyle w:val="afff6"/>
            </w:pPr>
            <w:r w:rsidRPr="0028105B">
              <w:t>企業の事業戦略を受けて、情報システム戦略と全体システム化計画策定に必要な手順と用語が説明できる。</w:t>
            </w:r>
          </w:p>
        </w:tc>
      </w:tr>
      <w:tr w:rsidR="006425E7" w14:paraId="60519920" w14:textId="77777777" w:rsidTr="00E966CC">
        <w:tc>
          <w:tcPr>
            <w:tcW w:w="3256" w:type="dxa"/>
          </w:tcPr>
          <w:p w14:paraId="1181C19D" w14:textId="77777777" w:rsidR="006425E7" w:rsidRDefault="006425E7" w:rsidP="00E966CC">
            <w:pPr>
              <w:pStyle w:val="afff6"/>
            </w:pPr>
            <w:r w:rsidRPr="00850EB1">
              <w:t>業務要件定義と解決策の検討</w:t>
            </w:r>
          </w:p>
        </w:tc>
        <w:tc>
          <w:tcPr>
            <w:tcW w:w="7229" w:type="dxa"/>
          </w:tcPr>
          <w:p w14:paraId="39ED5138" w14:textId="77777777" w:rsidR="006425E7" w:rsidRDefault="006425E7" w:rsidP="00E966CC">
            <w:pPr>
              <w:pStyle w:val="afff6"/>
            </w:pPr>
            <w:r>
              <w:rPr>
                <w:rFonts w:hint="eastAsia"/>
              </w:rPr>
              <w:t>情報システム戦略を受けて、自部門の業務課題を分析して、業務要件を定義する代表的な手法と用語を説明できる。</w:t>
            </w:r>
          </w:p>
        </w:tc>
      </w:tr>
      <w:tr w:rsidR="006425E7" w14:paraId="3667CAA7" w14:textId="77777777" w:rsidTr="00E966CC">
        <w:tc>
          <w:tcPr>
            <w:tcW w:w="3256" w:type="dxa"/>
          </w:tcPr>
          <w:p w14:paraId="356C3AEA" w14:textId="77777777" w:rsidR="006425E7" w:rsidRDefault="006425E7" w:rsidP="00E966CC">
            <w:pPr>
              <w:pStyle w:val="afff6"/>
            </w:pPr>
            <w:r w:rsidRPr="00850EB1">
              <w:t>企業規範と身近な法律用語</w:t>
            </w:r>
          </w:p>
        </w:tc>
        <w:tc>
          <w:tcPr>
            <w:tcW w:w="7229" w:type="dxa"/>
          </w:tcPr>
          <w:p w14:paraId="141CF821" w14:textId="77777777" w:rsidR="006425E7" w:rsidRDefault="006425E7" w:rsidP="00E966CC">
            <w:pPr>
              <w:pStyle w:val="afff6"/>
            </w:pPr>
            <w:r>
              <w:rPr>
                <w:rFonts w:hint="eastAsia"/>
              </w:rPr>
              <w:t>企業の規範、社会・職場で必要となる身近な法律の用語を説明できる。</w:t>
            </w:r>
          </w:p>
        </w:tc>
      </w:tr>
      <w:tr w:rsidR="006425E7" w14:paraId="73C50A9C" w14:textId="77777777" w:rsidTr="00E966CC">
        <w:tc>
          <w:tcPr>
            <w:tcW w:w="3256" w:type="dxa"/>
          </w:tcPr>
          <w:p w14:paraId="46D63924" w14:textId="77777777" w:rsidR="006425E7" w:rsidRDefault="006425E7" w:rsidP="00E966CC">
            <w:pPr>
              <w:pStyle w:val="afff6"/>
            </w:pPr>
            <w:r w:rsidRPr="00850EB1">
              <w:t>前半のまとめ</w:t>
            </w:r>
          </w:p>
        </w:tc>
        <w:tc>
          <w:tcPr>
            <w:tcW w:w="7229" w:type="dxa"/>
          </w:tcPr>
          <w:p w14:paraId="235AF711" w14:textId="77777777" w:rsidR="006425E7" w:rsidRDefault="006425E7" w:rsidP="00E966CC">
            <w:pPr>
              <w:pStyle w:val="afff6"/>
            </w:pPr>
            <w:r w:rsidRPr="008F6020">
              <w:t>これまでのストラテジ系科目全体の講義のまとめを行う。</w:t>
            </w:r>
          </w:p>
        </w:tc>
      </w:tr>
      <w:tr w:rsidR="006425E7" w14:paraId="26FF33EC" w14:textId="77777777" w:rsidTr="00E966CC">
        <w:tc>
          <w:tcPr>
            <w:tcW w:w="3256" w:type="dxa"/>
          </w:tcPr>
          <w:p w14:paraId="6934EECB" w14:textId="77777777" w:rsidR="006425E7" w:rsidRDefault="006425E7" w:rsidP="00E966CC">
            <w:pPr>
              <w:pStyle w:val="afff6"/>
            </w:pPr>
            <w:r w:rsidRPr="00460950">
              <w:t>ソフトウェア開発プロセスの作業概要と手順</w:t>
            </w:r>
          </w:p>
        </w:tc>
        <w:tc>
          <w:tcPr>
            <w:tcW w:w="7229" w:type="dxa"/>
          </w:tcPr>
          <w:p w14:paraId="2EB9BFC8" w14:textId="77777777" w:rsidR="006425E7" w:rsidRDefault="006425E7" w:rsidP="00E966CC">
            <w:pPr>
              <w:pStyle w:val="afff6"/>
            </w:pPr>
            <w:r>
              <w:rPr>
                <w:rFonts w:hint="eastAsia"/>
              </w:rPr>
              <w:t>業務要件をもとに、システム要件の定義から稼働までの作業手順と作業項目の用語を説明できる。</w:t>
            </w:r>
          </w:p>
        </w:tc>
      </w:tr>
      <w:tr w:rsidR="006425E7" w14:paraId="415EEAD3" w14:textId="77777777" w:rsidTr="00E966CC">
        <w:tc>
          <w:tcPr>
            <w:tcW w:w="3256" w:type="dxa"/>
          </w:tcPr>
          <w:p w14:paraId="2777BD87" w14:textId="77777777" w:rsidR="006425E7" w:rsidRDefault="006425E7" w:rsidP="00E966CC">
            <w:pPr>
              <w:pStyle w:val="afff6"/>
            </w:pPr>
            <w:r w:rsidRPr="00460950">
              <w:t>代表的なソフトウェア開発手法の概要</w:t>
            </w:r>
          </w:p>
        </w:tc>
        <w:tc>
          <w:tcPr>
            <w:tcW w:w="7229" w:type="dxa"/>
          </w:tcPr>
          <w:p w14:paraId="37AEA0E3" w14:textId="77777777" w:rsidR="006425E7" w:rsidRDefault="006425E7" w:rsidP="00E966CC">
            <w:pPr>
              <w:pStyle w:val="afff6"/>
            </w:pPr>
            <w:r w:rsidRPr="00152912">
              <w:t>代表的な開発手法に関する目的と概要を説明できる。</w:t>
            </w:r>
          </w:p>
        </w:tc>
      </w:tr>
      <w:tr w:rsidR="006425E7" w14:paraId="3C7DAE7B" w14:textId="77777777" w:rsidTr="00E966CC">
        <w:tc>
          <w:tcPr>
            <w:tcW w:w="3256" w:type="dxa"/>
          </w:tcPr>
          <w:p w14:paraId="716369A1" w14:textId="77777777" w:rsidR="006425E7" w:rsidRDefault="006425E7" w:rsidP="00E966CC">
            <w:pPr>
              <w:pStyle w:val="afff6"/>
            </w:pPr>
            <w:r w:rsidRPr="00460950">
              <w:t>情報化におけるプロジェクトの種類とプロジェクト遂行の手順</w:t>
            </w:r>
          </w:p>
        </w:tc>
        <w:tc>
          <w:tcPr>
            <w:tcW w:w="7229" w:type="dxa"/>
          </w:tcPr>
          <w:p w14:paraId="0DD8428C" w14:textId="77777777" w:rsidR="006425E7" w:rsidRDefault="006425E7" w:rsidP="00E966CC">
            <w:pPr>
              <w:pStyle w:val="afff6"/>
            </w:pPr>
            <w:r w:rsidRPr="00152912">
              <w:t>情報化におけるプロジェクトの種類とプロジェクト計画の立案、開発管理、プロジェクトの完了までの手順と用語を説明できる。</w:t>
            </w:r>
          </w:p>
        </w:tc>
      </w:tr>
      <w:tr w:rsidR="006425E7" w14:paraId="057865E9" w14:textId="77777777" w:rsidTr="00E966CC">
        <w:tc>
          <w:tcPr>
            <w:tcW w:w="3256" w:type="dxa"/>
          </w:tcPr>
          <w:p w14:paraId="3C9B724F" w14:textId="77777777" w:rsidR="006425E7" w:rsidRDefault="006425E7" w:rsidP="00E966CC">
            <w:pPr>
              <w:pStyle w:val="afff6"/>
            </w:pPr>
            <w:r w:rsidRPr="00460950">
              <w:t>システム運用に関する基本用語</w:t>
            </w:r>
          </w:p>
        </w:tc>
        <w:tc>
          <w:tcPr>
            <w:tcW w:w="7229" w:type="dxa"/>
          </w:tcPr>
          <w:p w14:paraId="327D216F" w14:textId="77777777" w:rsidR="006425E7" w:rsidRDefault="006425E7" w:rsidP="00E966CC">
            <w:pPr>
              <w:pStyle w:val="afff6"/>
            </w:pPr>
            <w:r>
              <w:rPr>
                <w:rFonts w:hint="eastAsia"/>
              </w:rPr>
              <w:t>IT</w:t>
            </w:r>
            <w:r w:rsidRPr="00152912">
              <w:t>サービスマネジメントの意義と目的、サービスマネジメントの全体像とシステム運用に関する用語を説明できる。</w:t>
            </w:r>
          </w:p>
        </w:tc>
      </w:tr>
      <w:tr w:rsidR="006425E7" w14:paraId="1631E550" w14:textId="77777777" w:rsidTr="00E966CC">
        <w:tc>
          <w:tcPr>
            <w:tcW w:w="3256" w:type="dxa"/>
          </w:tcPr>
          <w:p w14:paraId="76EA532A" w14:textId="77777777" w:rsidR="006425E7" w:rsidRDefault="006425E7" w:rsidP="00E966CC">
            <w:pPr>
              <w:pStyle w:val="afff6"/>
            </w:pPr>
            <w:r w:rsidRPr="001F7783">
              <w:t>システム監査の種類と必要性</w:t>
            </w:r>
          </w:p>
        </w:tc>
        <w:tc>
          <w:tcPr>
            <w:tcW w:w="7229" w:type="dxa"/>
          </w:tcPr>
          <w:p w14:paraId="168562F4" w14:textId="77777777" w:rsidR="006425E7" w:rsidRDefault="006425E7" w:rsidP="00E966CC">
            <w:pPr>
              <w:pStyle w:val="afff6"/>
            </w:pPr>
            <w:r>
              <w:rPr>
                <w:rFonts w:hint="eastAsia"/>
              </w:rPr>
              <w:t>情報システムの信頼性、安全性、効率性の向上のために行う、システム監査の必要性および監査の種類と用語を説明できる。</w:t>
            </w:r>
          </w:p>
        </w:tc>
      </w:tr>
      <w:tr w:rsidR="006425E7" w14:paraId="720615A6" w14:textId="77777777" w:rsidTr="00E966CC">
        <w:tc>
          <w:tcPr>
            <w:tcW w:w="3256" w:type="dxa"/>
          </w:tcPr>
          <w:p w14:paraId="1336EA28" w14:textId="77777777" w:rsidR="006425E7" w:rsidRDefault="006425E7" w:rsidP="00E966CC">
            <w:pPr>
              <w:pStyle w:val="afff6"/>
            </w:pPr>
            <w:r w:rsidRPr="001F7783">
              <w:t>後半のまとめ</w:t>
            </w:r>
          </w:p>
        </w:tc>
        <w:tc>
          <w:tcPr>
            <w:tcW w:w="7229" w:type="dxa"/>
          </w:tcPr>
          <w:p w14:paraId="3CC1CDEF" w14:textId="77777777" w:rsidR="006425E7" w:rsidRDefault="006425E7" w:rsidP="00E966CC">
            <w:pPr>
              <w:pStyle w:val="afff6"/>
            </w:pPr>
            <w:r>
              <w:rPr>
                <w:rFonts w:hint="eastAsia"/>
              </w:rPr>
              <w:t>これまでのマネジメント系科目全体の講義のまとめを行う。</w:t>
            </w:r>
          </w:p>
        </w:tc>
      </w:tr>
      <w:tr w:rsidR="006425E7" w14:paraId="508B07F3" w14:textId="77777777" w:rsidTr="00E966CC">
        <w:tc>
          <w:tcPr>
            <w:tcW w:w="3256" w:type="dxa"/>
          </w:tcPr>
          <w:p w14:paraId="6E797A9C" w14:textId="77777777" w:rsidR="006425E7" w:rsidRDefault="006425E7" w:rsidP="00E966CC">
            <w:pPr>
              <w:pStyle w:val="afff6"/>
            </w:pPr>
            <w:r w:rsidRPr="001F7783">
              <w:t>まとめ</w:t>
            </w:r>
          </w:p>
        </w:tc>
        <w:tc>
          <w:tcPr>
            <w:tcW w:w="7229" w:type="dxa"/>
          </w:tcPr>
          <w:p w14:paraId="4561B5DF" w14:textId="77777777" w:rsidR="006425E7" w:rsidRDefault="006425E7" w:rsidP="00E966CC">
            <w:pPr>
              <w:pStyle w:val="afff6"/>
            </w:pPr>
            <w:r w:rsidRPr="008A3E6D">
              <w:t>これまでの講義内容を総括する。</w:t>
            </w:r>
          </w:p>
        </w:tc>
      </w:tr>
    </w:tbl>
    <w:p w14:paraId="00BCCA40" w14:textId="77777777" w:rsidR="006425E7" w:rsidRPr="000647C0" w:rsidRDefault="006425E7" w:rsidP="006425E7">
      <w:pPr>
        <w:wordWrap w:val="0"/>
        <w:ind w:firstLineChars="0" w:firstLine="0"/>
        <w:sectPr w:rsidR="006425E7" w:rsidRPr="000647C0" w:rsidSect="006425E7">
          <w:headerReference w:type="default" r:id="rId253"/>
          <w:footerReference w:type="default" r:id="rId254"/>
          <w:pgSz w:w="11906" w:h="16838"/>
          <w:pgMar w:top="720" w:right="720" w:bottom="720" w:left="720" w:header="851" w:footer="737" w:gutter="0"/>
          <w:cols w:space="425"/>
          <w:titlePg/>
          <w:docGrid w:type="lines" w:linePitch="360"/>
        </w:sectPr>
      </w:pPr>
      <w:r w:rsidRPr="00D93420">
        <w:rPr>
          <w:noProof/>
        </w:rPr>
        <mc:AlternateContent>
          <mc:Choice Requires="wps">
            <w:drawing>
              <wp:anchor distT="0" distB="0" distL="114300" distR="114300" simplePos="0" relativeHeight="251656195" behindDoc="0" locked="0" layoutInCell="1" allowOverlap="1" wp14:anchorId="3D6F9D6F" wp14:editId="07AB14AA">
                <wp:simplePos x="0" y="0"/>
                <wp:positionH relativeFrom="margin">
                  <wp:posOffset>44283</wp:posOffset>
                </wp:positionH>
                <wp:positionV relativeFrom="paragraph">
                  <wp:posOffset>8022183</wp:posOffset>
                </wp:positionV>
                <wp:extent cx="6484620" cy="292100"/>
                <wp:effectExtent l="0" t="0" r="0" b="0"/>
                <wp:wrapTopAndBottom/>
                <wp:docPr id="1154477206" name="テキスト ボックス 3"/>
                <wp:cNvGraphicFramePr/>
                <a:graphic xmlns:a="http://schemas.openxmlformats.org/drawingml/2006/main">
                  <a:graphicData uri="http://schemas.microsoft.com/office/word/2010/wordprocessingShape">
                    <wps:wsp>
                      <wps:cNvSpPr txBox="1"/>
                      <wps:spPr>
                        <a:xfrm>
                          <a:off x="0" y="0"/>
                          <a:ext cx="6484620" cy="292100"/>
                        </a:xfrm>
                        <a:prstGeom prst="rect">
                          <a:avLst/>
                        </a:prstGeom>
                        <a:noFill/>
                        <a:ln w="6350">
                          <a:noFill/>
                        </a:ln>
                      </wps:spPr>
                      <wps:txbx>
                        <w:txbxContent>
                          <w:p w14:paraId="0E24BB41" w14:textId="77777777" w:rsidR="006425E7" w:rsidRPr="008A6798" w:rsidRDefault="006425E7" w:rsidP="006425E7">
                            <w:pPr>
                              <w:pStyle w:val="aff2"/>
                            </w:pPr>
                            <w:r>
                              <w:rPr>
                                <w:rFonts w:hint="eastAsia"/>
                              </w:rPr>
                              <w:t>(出典) IPA「IT</w:t>
                            </w:r>
                            <w:r w:rsidRPr="0058474D">
                              <w:rPr>
                                <w:rFonts w:hint="eastAsia"/>
                              </w:rPr>
                              <w:t>スキル標準モデルカリキュラム－レベル１を目指して－</w:t>
                            </w:r>
                            <w:r>
                              <w:rPr>
                                <w:rFonts w:hint="eastAsia"/>
                                <w:color w:val="000000"/>
                              </w:rPr>
                              <w:t>」</w:t>
                            </w:r>
                            <w:r>
                              <w:rPr>
                                <w:rFonts w:hint="eastAsia"/>
                              </w:rPr>
                              <w:t>をもとに作成</w:t>
                            </w:r>
                          </w:p>
                          <w:p w14:paraId="32305DC4" w14:textId="77777777" w:rsidR="006425E7" w:rsidRPr="00286256" w:rsidRDefault="006425E7" w:rsidP="005C10C7">
                            <w:pPr>
                              <w:pStyle w:val="af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F9D6F" id="_x0000_s1274" type="#_x0000_t202" style="position:absolute;left:0;text-align:left;margin-left:3.5pt;margin-top:631.65pt;width:510.6pt;height:23pt;z-index:2516561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" filled="f" stroked="f" strokeweight=".5pt">
                <v:textbox>
                  <w:txbxContent>
                    <w:p w14:paraId="0E24BB41" w14:textId="77777777" w:rsidR="006425E7" w:rsidRPr="008A6798" w:rsidRDefault="006425E7" w:rsidP="006425E7">
                      <w:pPr>
                        <w:pStyle w:val="aff2"/>
                      </w:pPr>
                      <w:r>
                        <w:rPr>
                          <w:rFonts w:hint="eastAsia"/>
                        </w:rPr>
                        <w:t>(出典) IPA「IT</w:t>
                      </w:r>
                      <w:r w:rsidRPr="0058474D">
                        <w:rPr>
                          <w:rFonts w:hint="eastAsia"/>
                        </w:rPr>
                        <w:t>スキル標準モデルカリキュラム－レベル１を目指して－</w:t>
                      </w:r>
                      <w:r>
                        <w:rPr>
                          <w:rFonts w:hint="eastAsia"/>
                          <w:color w:val="000000"/>
                        </w:rPr>
                        <w:t>」</w:t>
                      </w:r>
                      <w:r>
                        <w:rPr>
                          <w:rFonts w:hint="eastAsia"/>
                        </w:rPr>
                        <w:t>をもとに作成</w:t>
                      </w:r>
                    </w:p>
                    <w:p w14:paraId="32305DC4" w14:textId="77777777" w:rsidR="006425E7" w:rsidRPr="00286256" w:rsidRDefault="006425E7" w:rsidP="005C10C7">
                      <w:pPr>
                        <w:pStyle w:val="aff2"/>
                      </w:pPr>
                    </w:p>
                  </w:txbxContent>
                </v:textbox>
                <w10:wrap type="topAndBottom" anchorx="margin"/>
              </v:shape>
            </w:pict>
          </mc:Fallback>
        </mc:AlternateContent>
      </w:r>
    </w:p>
    <w:bookmarkStart w:id="2404" w:name="_Toc182561805"/>
    <w:bookmarkStart w:id="2405" w:name="_Toc185339201"/>
    <w:bookmarkStart w:id="2406" w:name="_Toc188349207"/>
    <w:p w14:paraId="65A7ABF9" w14:textId="77777777" w:rsidR="006425E7" w:rsidRDefault="006425E7" w:rsidP="007D498D">
      <w:pPr>
        <w:pStyle w:val="affffe"/>
      </w:pPr>
      <w:r w:rsidRPr="00D93420">
        <w:rPr>
          <w:noProof/>
        </w:rPr>
        <mc:AlternateContent>
          <mc:Choice Requires="wps">
            <w:drawing>
              <wp:anchor distT="0" distB="0" distL="114300" distR="114300" simplePos="0" relativeHeight="251656196" behindDoc="0" locked="0" layoutInCell="1" allowOverlap="1" wp14:anchorId="1D549B91" wp14:editId="49448218">
                <wp:simplePos x="0" y="0"/>
                <wp:positionH relativeFrom="margin">
                  <wp:posOffset>86264</wp:posOffset>
                </wp:positionH>
                <wp:positionV relativeFrom="paragraph">
                  <wp:posOffset>5515083</wp:posOffset>
                </wp:positionV>
                <wp:extent cx="6484620" cy="292100"/>
                <wp:effectExtent l="0" t="0" r="0" b="0"/>
                <wp:wrapTopAndBottom/>
                <wp:docPr id="25647240" name="テキスト ボックス 3"/>
                <wp:cNvGraphicFramePr/>
                <a:graphic xmlns:a="http://schemas.openxmlformats.org/drawingml/2006/main">
                  <a:graphicData uri="http://schemas.microsoft.com/office/word/2010/wordprocessingShape">
                    <wps:wsp>
                      <wps:cNvSpPr txBox="1"/>
                      <wps:spPr>
                        <a:xfrm>
                          <a:off x="0" y="0"/>
                          <a:ext cx="6484620" cy="292100"/>
                        </a:xfrm>
                        <a:prstGeom prst="rect">
                          <a:avLst/>
                        </a:prstGeom>
                        <a:noFill/>
                        <a:ln w="6350">
                          <a:noFill/>
                        </a:ln>
                      </wps:spPr>
                      <wps:txbx>
                        <w:txbxContent>
                          <w:p w14:paraId="3E632753" w14:textId="77777777" w:rsidR="006425E7" w:rsidRPr="008A6798" w:rsidRDefault="006425E7" w:rsidP="006425E7">
                            <w:pPr>
                              <w:pStyle w:val="aff2"/>
                            </w:pPr>
                            <w:r>
                              <w:rPr>
                                <w:rFonts w:hint="eastAsia"/>
                              </w:rPr>
                              <w:t>(出典) IPA「IT</w:t>
                            </w:r>
                            <w:r w:rsidRPr="0058474D">
                              <w:rPr>
                                <w:rFonts w:hint="eastAsia"/>
                              </w:rPr>
                              <w:t>スキル標準モデルカリキュラム－レベル１を目指して－</w:t>
                            </w:r>
                            <w:r>
                              <w:rPr>
                                <w:rFonts w:hint="eastAsia"/>
                                <w:color w:val="000000"/>
                              </w:rPr>
                              <w:t>」</w:t>
                            </w:r>
                            <w:r>
                              <w:rPr>
                                <w:rFonts w:hint="eastAsia"/>
                              </w:rPr>
                              <w:t>をもとに作成</w:t>
                            </w:r>
                          </w:p>
                          <w:p w14:paraId="7CE85DC3" w14:textId="77777777" w:rsidR="006425E7" w:rsidRPr="00286256" w:rsidRDefault="006425E7" w:rsidP="005C10C7">
                            <w:pPr>
                              <w:pStyle w:val="af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49B91" id="_x0000_s1275" type="#_x0000_t202" style="position:absolute;margin-left:6.8pt;margin-top:434.25pt;width:510.6pt;height:23pt;z-index:2516561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" filled="f" stroked="f" strokeweight=".5pt">
                <v:textbox>
                  <w:txbxContent>
                    <w:p w14:paraId="3E632753" w14:textId="77777777" w:rsidR="006425E7" w:rsidRPr="008A6798" w:rsidRDefault="006425E7" w:rsidP="006425E7">
                      <w:pPr>
                        <w:pStyle w:val="aff2"/>
                      </w:pPr>
                      <w:r>
                        <w:rPr>
                          <w:rFonts w:hint="eastAsia"/>
                        </w:rPr>
                        <w:t>(出典) IPA「IT</w:t>
                      </w:r>
                      <w:r w:rsidRPr="0058474D">
                        <w:rPr>
                          <w:rFonts w:hint="eastAsia"/>
                        </w:rPr>
                        <w:t>スキル標準モデルカリキュラム－レベル１を目指して－</w:t>
                      </w:r>
                      <w:r>
                        <w:rPr>
                          <w:rFonts w:hint="eastAsia"/>
                          <w:color w:val="000000"/>
                        </w:rPr>
                        <w:t>」</w:t>
                      </w:r>
                      <w:r>
                        <w:rPr>
                          <w:rFonts w:hint="eastAsia"/>
                        </w:rPr>
                        <w:t>をもとに作成</w:t>
                      </w:r>
                    </w:p>
                    <w:p w14:paraId="7CE85DC3" w14:textId="77777777" w:rsidR="006425E7" w:rsidRPr="00286256" w:rsidRDefault="006425E7" w:rsidP="005C10C7">
                      <w:pPr>
                        <w:pStyle w:val="aff2"/>
                      </w:pPr>
                    </w:p>
                  </w:txbxContent>
                </v:textbox>
                <w10:wrap type="topAndBottom" anchorx="margin"/>
              </v:shape>
            </w:pict>
          </mc:Fallback>
        </mc:AlternateContent>
      </w:r>
      <w:r>
        <w:rPr>
          <w:rFonts w:hint="eastAsia"/>
        </w:rPr>
        <w:t>IT入門（2）</w:t>
      </w:r>
      <w:bookmarkEnd w:id="2404"/>
      <w:bookmarkEnd w:id="2405"/>
      <w:bookmarkEnd w:id="2406"/>
    </w:p>
    <w:tbl>
      <w:tblPr>
        <w:tblStyle w:val="aa"/>
        <w:tblW w:w="10485" w:type="dxa"/>
        <w:tblLook w:val="04A0" w:firstRow="1" w:lastRow="0" w:firstColumn="1" w:lastColumn="0" w:noHBand="0" w:noVBand="1"/>
      </w:tblPr>
      <w:tblGrid>
        <w:gridCol w:w="3397"/>
        <w:gridCol w:w="7088"/>
      </w:tblGrid>
      <w:tr w:rsidR="006425E7" w14:paraId="476F956B" w14:textId="77777777" w:rsidTr="00E966CC">
        <w:tc>
          <w:tcPr>
            <w:tcW w:w="3397" w:type="dxa"/>
            <w:shd w:val="clear" w:color="auto" w:fill="215E99" w:themeFill="text2" w:themeFillTint="BF"/>
          </w:tcPr>
          <w:p w14:paraId="6C7D6E89" w14:textId="77777777" w:rsidR="006425E7" w:rsidRDefault="006425E7" w:rsidP="00E966CC">
            <w:pPr>
              <w:pStyle w:val="aff0"/>
            </w:pPr>
            <w:r>
              <w:rPr>
                <w:rFonts w:hint="eastAsia"/>
              </w:rPr>
              <w:t>タイトル</w:t>
            </w:r>
          </w:p>
        </w:tc>
        <w:tc>
          <w:tcPr>
            <w:tcW w:w="7088" w:type="dxa"/>
            <w:shd w:val="clear" w:color="auto" w:fill="215E99" w:themeFill="text2" w:themeFillTint="BF"/>
          </w:tcPr>
          <w:p w14:paraId="23066579" w14:textId="77777777" w:rsidR="006425E7" w:rsidRDefault="006425E7" w:rsidP="00E966CC">
            <w:pPr>
              <w:pStyle w:val="aff0"/>
            </w:pPr>
            <w:r>
              <w:rPr>
                <w:rFonts w:hint="eastAsia"/>
              </w:rPr>
              <w:t>学習目標</w:t>
            </w:r>
          </w:p>
        </w:tc>
      </w:tr>
      <w:tr w:rsidR="006425E7" w14:paraId="6C7FFA1E" w14:textId="77777777" w:rsidTr="00E966CC">
        <w:tc>
          <w:tcPr>
            <w:tcW w:w="3397" w:type="dxa"/>
          </w:tcPr>
          <w:p w14:paraId="1EC40822" w14:textId="77777777" w:rsidR="006425E7" w:rsidRDefault="006425E7" w:rsidP="00E966CC">
            <w:pPr>
              <w:pStyle w:val="afff6"/>
            </w:pPr>
            <w:r>
              <w:rPr>
                <w:rFonts w:hint="eastAsia"/>
              </w:rPr>
              <w:t>オリエンテーション、コンピュータ上での情報表現</w:t>
            </w:r>
          </w:p>
        </w:tc>
        <w:tc>
          <w:tcPr>
            <w:tcW w:w="7088" w:type="dxa"/>
          </w:tcPr>
          <w:p w14:paraId="6178C728" w14:textId="77777777" w:rsidR="006425E7" w:rsidRDefault="006425E7" w:rsidP="00E966CC">
            <w:pPr>
              <w:pStyle w:val="afff6"/>
            </w:pPr>
            <w:r>
              <w:rPr>
                <w:rFonts w:hint="eastAsia"/>
              </w:rPr>
              <w:t>数値や文字情報をコンピュータ上で表現する方法と用語を</w:t>
            </w:r>
          </w:p>
          <w:p w14:paraId="717D3C52" w14:textId="77777777" w:rsidR="006425E7" w:rsidRDefault="006425E7" w:rsidP="00E966CC">
            <w:pPr>
              <w:pStyle w:val="afff6"/>
            </w:pPr>
            <w:r>
              <w:rPr>
                <w:rFonts w:hint="eastAsia"/>
              </w:rPr>
              <w:t>説明できる。</w:t>
            </w:r>
          </w:p>
        </w:tc>
      </w:tr>
      <w:tr w:rsidR="006425E7" w14:paraId="319AD7E5" w14:textId="77777777" w:rsidTr="00E966CC">
        <w:tc>
          <w:tcPr>
            <w:tcW w:w="3397" w:type="dxa"/>
          </w:tcPr>
          <w:p w14:paraId="04AB3322" w14:textId="77777777" w:rsidR="006425E7" w:rsidRDefault="006425E7" w:rsidP="00E966CC">
            <w:pPr>
              <w:pStyle w:val="afff6"/>
            </w:pPr>
            <w:r w:rsidRPr="00962083">
              <w:rPr>
                <w:rFonts w:hint="eastAsia"/>
              </w:rPr>
              <w:t>プログラミングの役割</w:t>
            </w:r>
          </w:p>
        </w:tc>
        <w:tc>
          <w:tcPr>
            <w:tcW w:w="7088" w:type="dxa"/>
          </w:tcPr>
          <w:p w14:paraId="36D557EC" w14:textId="77777777" w:rsidR="006425E7" w:rsidRDefault="006425E7" w:rsidP="00E966CC">
            <w:pPr>
              <w:pStyle w:val="afff6"/>
            </w:pPr>
            <w:r w:rsidRPr="00C5437B">
              <w:rPr>
                <w:rFonts w:hint="eastAsia"/>
              </w:rPr>
              <w:t>アルゴリズムとプログラミングとの関係を説明できる。</w:t>
            </w:r>
          </w:p>
        </w:tc>
      </w:tr>
      <w:tr w:rsidR="006425E7" w14:paraId="20096EDF" w14:textId="77777777" w:rsidTr="00E966CC">
        <w:tc>
          <w:tcPr>
            <w:tcW w:w="3397" w:type="dxa"/>
          </w:tcPr>
          <w:p w14:paraId="1C5939E5" w14:textId="77777777" w:rsidR="006425E7" w:rsidRDefault="006425E7" w:rsidP="00E966CC">
            <w:pPr>
              <w:pStyle w:val="afff6"/>
            </w:pPr>
            <w:r>
              <w:rPr>
                <w:rFonts w:hint="eastAsia"/>
              </w:rPr>
              <w:t>コンピュータの種類と構成する装置</w:t>
            </w:r>
          </w:p>
        </w:tc>
        <w:tc>
          <w:tcPr>
            <w:tcW w:w="7088" w:type="dxa"/>
          </w:tcPr>
          <w:p w14:paraId="260EC788" w14:textId="77777777" w:rsidR="006425E7" w:rsidRDefault="006425E7" w:rsidP="00E966CC">
            <w:pPr>
              <w:pStyle w:val="afff6"/>
            </w:pPr>
            <w:r w:rsidRPr="000D1158">
              <w:rPr>
                <w:rFonts w:hint="eastAsia"/>
              </w:rPr>
              <w:t>コンピュータを構成する装置と役割を説明できる。</w:t>
            </w:r>
          </w:p>
        </w:tc>
      </w:tr>
      <w:tr w:rsidR="006425E7" w14:paraId="7C295390" w14:textId="77777777" w:rsidTr="00E966CC">
        <w:tc>
          <w:tcPr>
            <w:tcW w:w="3397" w:type="dxa"/>
          </w:tcPr>
          <w:p w14:paraId="24EF18E9" w14:textId="77777777" w:rsidR="006425E7" w:rsidRDefault="006425E7" w:rsidP="00E966CC">
            <w:pPr>
              <w:pStyle w:val="afff6"/>
            </w:pPr>
            <w:r w:rsidRPr="000D1158">
              <w:rPr>
                <w:rFonts w:hint="eastAsia"/>
              </w:rPr>
              <w:t>ソフトウェアの種類と役割</w:t>
            </w:r>
          </w:p>
        </w:tc>
        <w:tc>
          <w:tcPr>
            <w:tcW w:w="7088" w:type="dxa"/>
          </w:tcPr>
          <w:p w14:paraId="039B6975" w14:textId="77777777" w:rsidR="006425E7" w:rsidRDefault="006425E7" w:rsidP="00E966CC">
            <w:pPr>
              <w:pStyle w:val="afff6"/>
            </w:pPr>
            <w:r w:rsidRPr="0087568A">
              <w:rPr>
                <w:rFonts w:hint="eastAsia"/>
              </w:rPr>
              <w:t>ソフトウェアの種類と役割</w:t>
            </w:r>
            <w:r>
              <w:rPr>
                <w:rFonts w:hint="eastAsia"/>
              </w:rPr>
              <w:t>を説明できる。</w:t>
            </w:r>
          </w:p>
        </w:tc>
      </w:tr>
      <w:tr w:rsidR="006425E7" w14:paraId="7B480413" w14:textId="77777777" w:rsidTr="00E966CC">
        <w:tc>
          <w:tcPr>
            <w:tcW w:w="3397" w:type="dxa"/>
          </w:tcPr>
          <w:p w14:paraId="5877C601" w14:textId="77777777" w:rsidR="006425E7" w:rsidRDefault="006425E7" w:rsidP="00E966CC">
            <w:pPr>
              <w:pStyle w:val="afff6"/>
            </w:pPr>
            <w:r w:rsidRPr="009868E7">
              <w:t>システム処理形態と処理方式</w:t>
            </w:r>
          </w:p>
        </w:tc>
        <w:tc>
          <w:tcPr>
            <w:tcW w:w="7088" w:type="dxa"/>
          </w:tcPr>
          <w:p w14:paraId="05F3F699" w14:textId="77777777" w:rsidR="006425E7" w:rsidRDefault="006425E7" w:rsidP="00E966CC">
            <w:pPr>
              <w:pStyle w:val="afff6"/>
            </w:pPr>
            <w:r w:rsidRPr="00B20D10">
              <w:rPr>
                <w:rFonts w:hint="eastAsia"/>
              </w:rPr>
              <w:t>システムの処理形態と処理方式の用語を説明できる。</w:t>
            </w:r>
          </w:p>
        </w:tc>
      </w:tr>
      <w:tr w:rsidR="006425E7" w14:paraId="4831CC59" w14:textId="77777777" w:rsidTr="00E966CC">
        <w:tc>
          <w:tcPr>
            <w:tcW w:w="3397" w:type="dxa"/>
          </w:tcPr>
          <w:p w14:paraId="14D14B76" w14:textId="77777777" w:rsidR="006425E7" w:rsidRDefault="006425E7" w:rsidP="00E966CC">
            <w:pPr>
              <w:pStyle w:val="afff6"/>
            </w:pPr>
            <w:r w:rsidRPr="00B20D10">
              <w:t>前半のまとめ</w:t>
            </w:r>
          </w:p>
        </w:tc>
        <w:tc>
          <w:tcPr>
            <w:tcW w:w="7088" w:type="dxa"/>
          </w:tcPr>
          <w:p w14:paraId="3C489967" w14:textId="77777777" w:rsidR="006425E7" w:rsidRDefault="006425E7" w:rsidP="00E966CC">
            <w:pPr>
              <w:pStyle w:val="afff6"/>
            </w:pPr>
            <w:r w:rsidRPr="006D331E">
              <w:rPr>
                <w:rFonts w:hint="eastAsia"/>
              </w:rPr>
              <w:t>前半の講義のまとめを行う。</w:t>
            </w:r>
          </w:p>
        </w:tc>
      </w:tr>
      <w:tr w:rsidR="006425E7" w14:paraId="68F1426D" w14:textId="77777777" w:rsidTr="00E966CC">
        <w:tc>
          <w:tcPr>
            <w:tcW w:w="3397" w:type="dxa"/>
          </w:tcPr>
          <w:p w14:paraId="39795A8F" w14:textId="77777777" w:rsidR="006425E7" w:rsidRDefault="006425E7" w:rsidP="00E966CC">
            <w:pPr>
              <w:pStyle w:val="afff6"/>
            </w:pPr>
            <w:r>
              <w:rPr>
                <w:rFonts w:hint="eastAsia"/>
              </w:rPr>
              <w:t>マルチメディアとヒューマンインタフェース</w:t>
            </w:r>
          </w:p>
        </w:tc>
        <w:tc>
          <w:tcPr>
            <w:tcW w:w="7088" w:type="dxa"/>
          </w:tcPr>
          <w:p w14:paraId="7F93ECD2" w14:textId="77777777" w:rsidR="006425E7" w:rsidRDefault="006425E7" w:rsidP="00E966CC">
            <w:pPr>
              <w:pStyle w:val="afff6"/>
            </w:pPr>
            <w:r>
              <w:rPr>
                <w:rFonts w:hint="eastAsia"/>
              </w:rPr>
              <w:t>マルチメディアの種類とヒューマンインタフェースの基本的な用語を説明できる。</w:t>
            </w:r>
          </w:p>
        </w:tc>
      </w:tr>
      <w:tr w:rsidR="006425E7" w14:paraId="4C47A667" w14:textId="77777777" w:rsidTr="00E966CC">
        <w:tc>
          <w:tcPr>
            <w:tcW w:w="3397" w:type="dxa"/>
          </w:tcPr>
          <w:p w14:paraId="0A8E3F78" w14:textId="77777777" w:rsidR="006425E7" w:rsidRDefault="006425E7" w:rsidP="00E966CC">
            <w:pPr>
              <w:pStyle w:val="afff6"/>
            </w:pPr>
            <w:r w:rsidRPr="000B298D">
              <w:t>ネットワーク技術の活用①</w:t>
            </w:r>
          </w:p>
        </w:tc>
        <w:tc>
          <w:tcPr>
            <w:tcW w:w="7088" w:type="dxa"/>
          </w:tcPr>
          <w:p w14:paraId="0E259957" w14:textId="77777777" w:rsidR="006425E7" w:rsidRDefault="006425E7" w:rsidP="00E966CC">
            <w:pPr>
              <w:pStyle w:val="afff6"/>
            </w:pPr>
            <w:r>
              <w:rPr>
                <w:rFonts w:hint="eastAsia"/>
              </w:rPr>
              <w:t>インターネットの仕組みと通信サービスの特徴を説明でき</w:t>
            </w:r>
          </w:p>
          <w:p w14:paraId="537861AA" w14:textId="77777777" w:rsidR="006425E7" w:rsidRDefault="006425E7" w:rsidP="00E966CC">
            <w:pPr>
              <w:pStyle w:val="afff6"/>
            </w:pPr>
            <w:r>
              <w:rPr>
                <w:rFonts w:hint="eastAsia"/>
              </w:rPr>
              <w:t>る。</w:t>
            </w:r>
          </w:p>
        </w:tc>
      </w:tr>
      <w:tr w:rsidR="006425E7" w14:paraId="5664C198" w14:textId="77777777" w:rsidTr="00E966CC">
        <w:tc>
          <w:tcPr>
            <w:tcW w:w="3397" w:type="dxa"/>
          </w:tcPr>
          <w:p w14:paraId="73C7899E" w14:textId="77777777" w:rsidR="006425E7" w:rsidRDefault="006425E7" w:rsidP="00E966CC">
            <w:pPr>
              <w:pStyle w:val="afff6"/>
            </w:pPr>
            <w:r w:rsidRPr="00350A07">
              <w:rPr>
                <w:rFonts w:hint="eastAsia"/>
              </w:rPr>
              <w:t>ネットワーク技術の活用②</w:t>
            </w:r>
          </w:p>
        </w:tc>
        <w:tc>
          <w:tcPr>
            <w:tcW w:w="7088" w:type="dxa"/>
          </w:tcPr>
          <w:p w14:paraId="48F7682F" w14:textId="77777777" w:rsidR="006425E7" w:rsidRDefault="006425E7" w:rsidP="00E966CC">
            <w:pPr>
              <w:pStyle w:val="afff6"/>
            </w:pPr>
            <w:r w:rsidRPr="00350A07">
              <w:rPr>
                <w:rFonts w:hint="eastAsia"/>
              </w:rPr>
              <w:t>通信網と通信プロトコルに関する用語を説明できる。</w:t>
            </w:r>
          </w:p>
        </w:tc>
      </w:tr>
      <w:tr w:rsidR="006425E7" w14:paraId="385FE436" w14:textId="77777777" w:rsidTr="00E966CC">
        <w:tc>
          <w:tcPr>
            <w:tcW w:w="3397" w:type="dxa"/>
          </w:tcPr>
          <w:p w14:paraId="7263BAFC" w14:textId="77777777" w:rsidR="006425E7" w:rsidRDefault="006425E7" w:rsidP="00E966CC">
            <w:pPr>
              <w:pStyle w:val="afff6"/>
            </w:pPr>
            <w:r w:rsidRPr="00642443">
              <w:t>データベースの技術①</w:t>
            </w:r>
          </w:p>
        </w:tc>
        <w:tc>
          <w:tcPr>
            <w:tcW w:w="7088" w:type="dxa"/>
          </w:tcPr>
          <w:p w14:paraId="77093C6C" w14:textId="77777777" w:rsidR="006425E7" w:rsidRDefault="006425E7" w:rsidP="00E966CC">
            <w:pPr>
              <w:pStyle w:val="afff6"/>
            </w:pPr>
            <w:r w:rsidRPr="00642443">
              <w:rPr>
                <w:rFonts w:hint="eastAsia"/>
              </w:rPr>
              <w:t>データベースのモデル化と正規化の方法を説明できる。</w:t>
            </w:r>
          </w:p>
        </w:tc>
      </w:tr>
      <w:tr w:rsidR="006425E7" w14:paraId="59A9EFD2" w14:textId="77777777" w:rsidTr="00E966CC">
        <w:tc>
          <w:tcPr>
            <w:tcW w:w="3397" w:type="dxa"/>
          </w:tcPr>
          <w:p w14:paraId="51C2B186" w14:textId="77777777" w:rsidR="006425E7" w:rsidRDefault="006425E7" w:rsidP="00E966CC">
            <w:pPr>
              <w:pStyle w:val="afff6"/>
            </w:pPr>
            <w:r w:rsidRPr="00F36601">
              <w:rPr>
                <w:rFonts w:hint="eastAsia"/>
              </w:rPr>
              <w:t>データベースの技術②</w:t>
            </w:r>
          </w:p>
        </w:tc>
        <w:tc>
          <w:tcPr>
            <w:tcW w:w="7088" w:type="dxa"/>
          </w:tcPr>
          <w:p w14:paraId="35214D94" w14:textId="77777777" w:rsidR="006425E7" w:rsidRDefault="006425E7" w:rsidP="00E966CC">
            <w:pPr>
              <w:pStyle w:val="afff6"/>
            </w:pPr>
            <w:r w:rsidRPr="00F36601">
              <w:rPr>
                <w:rFonts w:hint="eastAsia"/>
              </w:rPr>
              <w:t>データベースの表操作の方法を説明できる。</w:t>
            </w:r>
          </w:p>
        </w:tc>
      </w:tr>
      <w:tr w:rsidR="006425E7" w14:paraId="47F32935" w14:textId="77777777" w:rsidTr="00E966CC">
        <w:tc>
          <w:tcPr>
            <w:tcW w:w="3397" w:type="dxa"/>
          </w:tcPr>
          <w:p w14:paraId="676228F3" w14:textId="77777777" w:rsidR="006425E7" w:rsidRDefault="006425E7" w:rsidP="00E966CC">
            <w:pPr>
              <w:pStyle w:val="afff6"/>
            </w:pPr>
            <w:r w:rsidRPr="002E4D5E">
              <w:rPr>
                <w:rFonts w:hint="eastAsia"/>
              </w:rPr>
              <w:t>情報セキュリティ対策①</w:t>
            </w:r>
          </w:p>
        </w:tc>
        <w:tc>
          <w:tcPr>
            <w:tcW w:w="7088" w:type="dxa"/>
          </w:tcPr>
          <w:p w14:paraId="3BC9CE11" w14:textId="77777777" w:rsidR="006425E7" w:rsidRDefault="006425E7" w:rsidP="00E966CC">
            <w:pPr>
              <w:pStyle w:val="afff6"/>
            </w:pPr>
            <w:r>
              <w:rPr>
                <w:rFonts w:hint="eastAsia"/>
              </w:rPr>
              <w:t>セ</w:t>
            </w:r>
            <w:r w:rsidRPr="002E4D5E">
              <w:rPr>
                <w:rFonts w:hint="eastAsia"/>
              </w:rPr>
              <w:t>キュリティ対策に関する基本的な用語を説明できる。</w:t>
            </w:r>
          </w:p>
        </w:tc>
      </w:tr>
      <w:tr w:rsidR="006425E7" w14:paraId="3049E4C9" w14:textId="77777777" w:rsidTr="00E966CC">
        <w:tc>
          <w:tcPr>
            <w:tcW w:w="3397" w:type="dxa"/>
          </w:tcPr>
          <w:p w14:paraId="5680B796" w14:textId="77777777" w:rsidR="006425E7" w:rsidRDefault="006425E7" w:rsidP="00E966CC">
            <w:pPr>
              <w:pStyle w:val="afff6"/>
            </w:pPr>
            <w:r w:rsidRPr="00EB4E53">
              <w:rPr>
                <w:rFonts w:hint="eastAsia"/>
              </w:rPr>
              <w:t>情報セキュリティ対策②</w:t>
            </w:r>
          </w:p>
        </w:tc>
        <w:tc>
          <w:tcPr>
            <w:tcW w:w="7088" w:type="dxa"/>
          </w:tcPr>
          <w:p w14:paraId="230FCD76" w14:textId="77777777" w:rsidR="006425E7" w:rsidRDefault="006425E7" w:rsidP="00E966CC">
            <w:pPr>
              <w:pStyle w:val="afff6"/>
            </w:pPr>
            <w:r w:rsidRPr="002E4D5E">
              <w:rPr>
                <w:rFonts w:hint="eastAsia"/>
              </w:rPr>
              <w:t>セキュリティ対策に関する基本的な用語を説明できる。</w:t>
            </w:r>
          </w:p>
        </w:tc>
      </w:tr>
      <w:tr w:rsidR="006425E7" w14:paraId="0412BDDF" w14:textId="77777777" w:rsidTr="00E966CC">
        <w:tc>
          <w:tcPr>
            <w:tcW w:w="3397" w:type="dxa"/>
          </w:tcPr>
          <w:p w14:paraId="1DDAC059" w14:textId="77777777" w:rsidR="006425E7" w:rsidRDefault="006425E7" w:rsidP="00E966CC">
            <w:pPr>
              <w:pStyle w:val="afff6"/>
            </w:pPr>
            <w:r w:rsidRPr="001F7783">
              <w:t>後半のまとめ</w:t>
            </w:r>
          </w:p>
        </w:tc>
        <w:tc>
          <w:tcPr>
            <w:tcW w:w="7088" w:type="dxa"/>
          </w:tcPr>
          <w:p w14:paraId="6C11DB30" w14:textId="77777777" w:rsidR="006425E7" w:rsidRDefault="006425E7" w:rsidP="00E966CC">
            <w:pPr>
              <w:pStyle w:val="afff6"/>
            </w:pPr>
            <w:r w:rsidRPr="00EB4E53">
              <w:rPr>
                <w:rFonts w:hint="eastAsia"/>
              </w:rPr>
              <w:t>後半の講義のまとめを行う。</w:t>
            </w:r>
          </w:p>
        </w:tc>
      </w:tr>
      <w:tr w:rsidR="006425E7" w14:paraId="6ABC5B14" w14:textId="77777777" w:rsidTr="00E966CC">
        <w:tc>
          <w:tcPr>
            <w:tcW w:w="3397" w:type="dxa"/>
          </w:tcPr>
          <w:p w14:paraId="5E0ACA2F" w14:textId="77777777" w:rsidR="006425E7" w:rsidRDefault="006425E7" w:rsidP="00E966CC">
            <w:pPr>
              <w:pStyle w:val="afff6"/>
            </w:pPr>
            <w:r w:rsidRPr="001F7783">
              <w:t>まとめ</w:t>
            </w:r>
          </w:p>
        </w:tc>
        <w:tc>
          <w:tcPr>
            <w:tcW w:w="7088" w:type="dxa"/>
          </w:tcPr>
          <w:p w14:paraId="5EFB536D" w14:textId="77777777" w:rsidR="006425E7" w:rsidRDefault="006425E7" w:rsidP="00E966CC">
            <w:pPr>
              <w:pStyle w:val="afff6"/>
            </w:pPr>
            <w:r w:rsidRPr="008A3E6D">
              <w:t>これまでの講義内容を総括する。</w:t>
            </w:r>
          </w:p>
        </w:tc>
      </w:tr>
    </w:tbl>
    <w:p w14:paraId="1222C009" w14:textId="77777777" w:rsidR="006425E7" w:rsidRPr="000647C0" w:rsidRDefault="006425E7" w:rsidP="006425E7">
      <w:pPr>
        <w:ind w:firstLineChars="0" w:firstLine="0"/>
      </w:pPr>
    </w:p>
    <w:p w14:paraId="5A2DD85C" w14:textId="77777777" w:rsidR="006425E7" w:rsidRDefault="006425E7" w:rsidP="007D498D">
      <w:pPr>
        <w:pStyle w:val="affffe"/>
        <w:rPr>
          <w:lang w:val="ja-JP"/>
        </w:rPr>
      </w:pPr>
      <w:bookmarkStart w:id="2407" w:name="_Toc182561806"/>
      <w:bookmarkStart w:id="2408" w:name="_Toc185339202"/>
      <w:bookmarkStart w:id="2409" w:name="_Toc188349208"/>
      <w:r>
        <w:rPr>
          <w:rFonts w:hint="eastAsia"/>
        </w:rPr>
        <w:t>パーソナルスキル入門</w:t>
      </w:r>
      <w:bookmarkEnd w:id="2407"/>
      <w:bookmarkEnd w:id="2408"/>
      <w:bookmarkEnd w:id="2409"/>
    </w:p>
    <w:tbl>
      <w:tblPr>
        <w:tblStyle w:val="aa"/>
        <w:tblW w:w="10485" w:type="dxa"/>
        <w:tblLook w:val="04A0" w:firstRow="1" w:lastRow="0" w:firstColumn="1" w:lastColumn="0" w:noHBand="0" w:noVBand="1"/>
      </w:tblPr>
      <w:tblGrid>
        <w:gridCol w:w="3397"/>
        <w:gridCol w:w="7088"/>
      </w:tblGrid>
      <w:tr w:rsidR="006425E7" w14:paraId="15A902C3" w14:textId="77777777" w:rsidTr="00E966CC">
        <w:tc>
          <w:tcPr>
            <w:tcW w:w="3397" w:type="dxa"/>
            <w:shd w:val="clear" w:color="auto" w:fill="215E99" w:themeFill="text2" w:themeFillTint="BF"/>
          </w:tcPr>
          <w:p w14:paraId="2BD21904" w14:textId="77777777" w:rsidR="006425E7" w:rsidRDefault="006425E7" w:rsidP="00E966CC">
            <w:pPr>
              <w:pStyle w:val="aff0"/>
            </w:pPr>
            <w:r>
              <w:rPr>
                <w:rFonts w:hint="eastAsia"/>
              </w:rPr>
              <w:t>タイトル</w:t>
            </w:r>
          </w:p>
        </w:tc>
        <w:tc>
          <w:tcPr>
            <w:tcW w:w="7088" w:type="dxa"/>
            <w:shd w:val="clear" w:color="auto" w:fill="215E99" w:themeFill="text2" w:themeFillTint="BF"/>
          </w:tcPr>
          <w:p w14:paraId="36166EE4" w14:textId="77777777" w:rsidR="006425E7" w:rsidRDefault="006425E7" w:rsidP="00E966CC">
            <w:pPr>
              <w:pStyle w:val="aff0"/>
            </w:pPr>
            <w:r>
              <w:rPr>
                <w:rFonts w:hint="eastAsia"/>
              </w:rPr>
              <w:t>学習目標</w:t>
            </w:r>
          </w:p>
        </w:tc>
      </w:tr>
      <w:tr w:rsidR="006425E7" w14:paraId="4ADE9D28" w14:textId="77777777" w:rsidTr="00E966CC">
        <w:tc>
          <w:tcPr>
            <w:tcW w:w="3397" w:type="dxa"/>
          </w:tcPr>
          <w:p w14:paraId="0FDBB5D4" w14:textId="77777777" w:rsidR="006425E7" w:rsidRDefault="006425E7" w:rsidP="00E966CC">
            <w:pPr>
              <w:pStyle w:val="afff6"/>
            </w:pPr>
            <w:r>
              <w:rPr>
                <w:rFonts w:hint="eastAsia"/>
              </w:rPr>
              <w:t>オリエンテーション、職業人に求められる</w:t>
            </w:r>
          </w:p>
          <w:p w14:paraId="7ADB4853" w14:textId="77777777" w:rsidR="006425E7" w:rsidRDefault="006425E7" w:rsidP="00E966CC">
            <w:pPr>
              <w:pStyle w:val="afff6"/>
            </w:pPr>
            <w:r>
              <w:rPr>
                <w:rFonts w:hint="eastAsia"/>
              </w:rPr>
              <w:t>パーソナルスキル</w:t>
            </w:r>
          </w:p>
        </w:tc>
        <w:tc>
          <w:tcPr>
            <w:tcW w:w="7088" w:type="dxa"/>
          </w:tcPr>
          <w:p w14:paraId="49728ED7" w14:textId="77777777" w:rsidR="006425E7" w:rsidRDefault="006425E7" w:rsidP="00E966CC">
            <w:pPr>
              <w:pStyle w:val="afff6"/>
            </w:pPr>
            <w:r>
              <w:rPr>
                <w:rFonts w:hint="eastAsia"/>
              </w:rPr>
              <w:t>本科目の学習目標や進め方を理解する。職業人として企業で求められるパーソナルスキルの概要を説明できる。</w:t>
            </w:r>
          </w:p>
        </w:tc>
      </w:tr>
      <w:tr w:rsidR="006425E7" w14:paraId="29447621" w14:textId="77777777" w:rsidTr="00E966CC">
        <w:tc>
          <w:tcPr>
            <w:tcW w:w="3397" w:type="dxa"/>
          </w:tcPr>
          <w:p w14:paraId="593FD335" w14:textId="77777777" w:rsidR="006425E7" w:rsidRDefault="006425E7" w:rsidP="00E966CC">
            <w:pPr>
              <w:pStyle w:val="afff6"/>
            </w:pPr>
            <w:r w:rsidRPr="00D33276">
              <w:rPr>
                <w:rFonts w:hint="eastAsia"/>
              </w:rPr>
              <w:t>ビジネスマナーの基本①</w:t>
            </w:r>
          </w:p>
        </w:tc>
        <w:tc>
          <w:tcPr>
            <w:tcW w:w="7088" w:type="dxa"/>
          </w:tcPr>
          <w:p w14:paraId="009683A1" w14:textId="77777777" w:rsidR="006425E7" w:rsidRDefault="006425E7" w:rsidP="00E966CC">
            <w:pPr>
              <w:pStyle w:val="afff6"/>
              <w:tabs>
                <w:tab w:val="right" w:pos="6588"/>
              </w:tabs>
            </w:pPr>
            <w:r>
              <w:rPr>
                <w:rFonts w:hint="eastAsia"/>
              </w:rPr>
              <w:t>職業人としてお客様や組織から信頼を得るために必要なビジネスマナーの基本動作が行える。</w:t>
            </w:r>
          </w:p>
        </w:tc>
      </w:tr>
      <w:tr w:rsidR="006425E7" w14:paraId="42CD34BF" w14:textId="77777777" w:rsidTr="00E966CC">
        <w:tc>
          <w:tcPr>
            <w:tcW w:w="3397" w:type="dxa"/>
          </w:tcPr>
          <w:p w14:paraId="4274A422" w14:textId="77777777" w:rsidR="006425E7" w:rsidRDefault="006425E7" w:rsidP="00E966CC">
            <w:pPr>
              <w:pStyle w:val="afff6"/>
            </w:pPr>
            <w:r w:rsidRPr="00D33276">
              <w:rPr>
                <w:rFonts w:hint="eastAsia"/>
              </w:rPr>
              <w:t>ビジネスマナーの基本②</w:t>
            </w:r>
          </w:p>
        </w:tc>
        <w:tc>
          <w:tcPr>
            <w:tcW w:w="7088" w:type="dxa"/>
          </w:tcPr>
          <w:p w14:paraId="0FC99105" w14:textId="77777777" w:rsidR="006425E7" w:rsidRDefault="006425E7" w:rsidP="00E966CC">
            <w:pPr>
              <w:pStyle w:val="afff6"/>
            </w:pPr>
            <w:r>
              <w:rPr>
                <w:rFonts w:hint="eastAsia"/>
              </w:rPr>
              <w:t>職業人として適切な電話対応、報告／連絡／相談、顧客対応が行える。</w:t>
            </w:r>
          </w:p>
        </w:tc>
      </w:tr>
      <w:tr w:rsidR="006425E7" w14:paraId="0B9BFC6C" w14:textId="77777777" w:rsidTr="00E966CC">
        <w:tc>
          <w:tcPr>
            <w:tcW w:w="3397" w:type="dxa"/>
          </w:tcPr>
          <w:p w14:paraId="556D6B9C" w14:textId="77777777" w:rsidR="006425E7" w:rsidRDefault="006425E7" w:rsidP="00E966CC">
            <w:pPr>
              <w:pStyle w:val="afff6"/>
            </w:pPr>
            <w:r w:rsidRPr="000D0E5A">
              <w:rPr>
                <w:rFonts w:hint="eastAsia"/>
              </w:rPr>
              <w:t>コミュニケーションの基本（</w:t>
            </w:r>
            <w:r w:rsidRPr="000D0E5A">
              <w:t>2WAY）①</w:t>
            </w:r>
          </w:p>
        </w:tc>
        <w:tc>
          <w:tcPr>
            <w:tcW w:w="7088" w:type="dxa"/>
          </w:tcPr>
          <w:p w14:paraId="61C632E9" w14:textId="77777777" w:rsidR="006425E7" w:rsidRDefault="006425E7" w:rsidP="00E966CC">
            <w:pPr>
              <w:pStyle w:val="afff6"/>
            </w:pPr>
            <w:r>
              <w:rPr>
                <w:rFonts w:hint="eastAsia"/>
              </w:rPr>
              <w:t>職業人として求められる基本的な</w:t>
            </w:r>
            <w:r>
              <w:t>2WAYコミュ</w:t>
            </w:r>
            <w:r>
              <w:rPr>
                <w:rFonts w:hint="eastAsia"/>
              </w:rPr>
              <w:t>ニケーションの知識を活用して傾聴やインタビューができる。</w:t>
            </w:r>
          </w:p>
        </w:tc>
      </w:tr>
      <w:tr w:rsidR="006425E7" w14:paraId="283009D0" w14:textId="77777777" w:rsidTr="00E966CC">
        <w:tc>
          <w:tcPr>
            <w:tcW w:w="3397" w:type="dxa"/>
          </w:tcPr>
          <w:p w14:paraId="7A2F84A9" w14:textId="77777777" w:rsidR="006425E7" w:rsidRDefault="006425E7" w:rsidP="00E966CC">
            <w:pPr>
              <w:pStyle w:val="afff6"/>
            </w:pPr>
            <w:r w:rsidRPr="00213080">
              <w:rPr>
                <w:rFonts w:hint="eastAsia"/>
              </w:rPr>
              <w:t>コミュニケーションの基本（</w:t>
            </w:r>
            <w:r w:rsidRPr="00213080">
              <w:t>2WAY）②</w:t>
            </w:r>
          </w:p>
        </w:tc>
        <w:tc>
          <w:tcPr>
            <w:tcW w:w="7088" w:type="dxa"/>
          </w:tcPr>
          <w:p w14:paraId="0C0147E6" w14:textId="77777777" w:rsidR="006425E7" w:rsidRDefault="006425E7" w:rsidP="00E966CC">
            <w:pPr>
              <w:pStyle w:val="afff6"/>
            </w:pPr>
            <w:r>
              <w:rPr>
                <w:rFonts w:hint="eastAsia"/>
              </w:rPr>
              <w:t>職業人として求められる基本的な</w:t>
            </w:r>
            <w:r>
              <w:t>2WAYコミュ</w:t>
            </w:r>
            <w:r>
              <w:rPr>
                <w:rFonts w:hint="eastAsia"/>
              </w:rPr>
              <w:t>ニケーションの知識を活用して、上司への業務報告やチームの合意形成ができる。</w:t>
            </w:r>
          </w:p>
        </w:tc>
      </w:tr>
      <w:tr w:rsidR="006425E7" w14:paraId="269DFF4A" w14:textId="77777777" w:rsidTr="00E966CC">
        <w:tc>
          <w:tcPr>
            <w:tcW w:w="3397" w:type="dxa"/>
          </w:tcPr>
          <w:p w14:paraId="55F5406F" w14:textId="77777777" w:rsidR="006425E7" w:rsidRDefault="006425E7" w:rsidP="00E966CC">
            <w:pPr>
              <w:pStyle w:val="afff6"/>
            </w:pPr>
            <w:r w:rsidRPr="003A1DA4">
              <w:rPr>
                <w:rFonts w:hint="eastAsia"/>
              </w:rPr>
              <w:t>コミュニケーションの基本（情報伝達）</w:t>
            </w:r>
          </w:p>
        </w:tc>
        <w:tc>
          <w:tcPr>
            <w:tcW w:w="7088" w:type="dxa"/>
          </w:tcPr>
          <w:p w14:paraId="3CB5D44A" w14:textId="77777777" w:rsidR="006425E7" w:rsidRDefault="006425E7" w:rsidP="00E966CC">
            <w:pPr>
              <w:pStyle w:val="afff6"/>
            </w:pPr>
            <w:r>
              <w:rPr>
                <w:rFonts w:hint="eastAsia"/>
              </w:rPr>
              <w:t>職業人として求められる基本的な情報伝達の知識を業務に活用できる。</w:t>
            </w:r>
          </w:p>
        </w:tc>
      </w:tr>
      <w:tr w:rsidR="006425E7" w14:paraId="2FF6B7CE" w14:textId="77777777" w:rsidTr="00E966CC">
        <w:tc>
          <w:tcPr>
            <w:tcW w:w="3397" w:type="dxa"/>
          </w:tcPr>
          <w:p w14:paraId="16577CA6" w14:textId="77777777" w:rsidR="006425E7" w:rsidRDefault="006425E7" w:rsidP="00E966CC">
            <w:pPr>
              <w:pStyle w:val="afff6"/>
            </w:pPr>
            <w:r>
              <w:rPr>
                <w:rFonts w:hint="eastAsia"/>
              </w:rPr>
              <w:t>コミュニケーションの基本（情報伝達）文書編①</w:t>
            </w:r>
          </w:p>
        </w:tc>
        <w:tc>
          <w:tcPr>
            <w:tcW w:w="7088" w:type="dxa"/>
          </w:tcPr>
          <w:p w14:paraId="355599B6" w14:textId="77777777" w:rsidR="006425E7" w:rsidRDefault="006425E7" w:rsidP="00E966CC">
            <w:pPr>
              <w:pStyle w:val="afff6"/>
            </w:pPr>
            <w:r>
              <w:rPr>
                <w:rFonts w:hint="eastAsia"/>
              </w:rPr>
              <w:t>職業人が現場で実践するビジネス文書の基本的な作成方法を説明できる。</w:t>
            </w:r>
          </w:p>
        </w:tc>
      </w:tr>
      <w:tr w:rsidR="006425E7" w14:paraId="22A11418" w14:textId="77777777" w:rsidTr="00E966CC">
        <w:tc>
          <w:tcPr>
            <w:tcW w:w="3397" w:type="dxa"/>
          </w:tcPr>
          <w:p w14:paraId="26F627C3" w14:textId="77777777" w:rsidR="006425E7" w:rsidRDefault="006425E7" w:rsidP="00E966CC">
            <w:pPr>
              <w:pStyle w:val="afff6"/>
            </w:pPr>
            <w:r>
              <w:rPr>
                <w:rFonts w:hint="eastAsia"/>
              </w:rPr>
              <w:t>コミュニケーションの基本（情報伝達）文書編②</w:t>
            </w:r>
          </w:p>
        </w:tc>
        <w:tc>
          <w:tcPr>
            <w:tcW w:w="7088" w:type="dxa"/>
          </w:tcPr>
          <w:p w14:paraId="4C603A15" w14:textId="77777777" w:rsidR="006425E7" w:rsidRDefault="006425E7" w:rsidP="00E966CC">
            <w:pPr>
              <w:pStyle w:val="afff6"/>
            </w:pPr>
            <w:r>
              <w:rPr>
                <w:rFonts w:hint="eastAsia"/>
              </w:rPr>
              <w:t>職業人として求められる高品質なビジネス文書の作成方法を理解し、正確でわかりやすいビジネス文書を作成できる。</w:t>
            </w:r>
          </w:p>
        </w:tc>
      </w:tr>
      <w:tr w:rsidR="006425E7" w14:paraId="46D84B95" w14:textId="77777777" w:rsidTr="00E966CC">
        <w:tc>
          <w:tcPr>
            <w:tcW w:w="3397" w:type="dxa"/>
          </w:tcPr>
          <w:p w14:paraId="188C95BE" w14:textId="77777777" w:rsidR="006425E7" w:rsidRDefault="006425E7" w:rsidP="00E966CC">
            <w:pPr>
              <w:pStyle w:val="afff6"/>
            </w:pPr>
            <w:r>
              <w:rPr>
                <w:rFonts w:hint="eastAsia"/>
              </w:rPr>
              <w:t>コミュニケーションの基本（情報伝達）プ</w:t>
            </w:r>
          </w:p>
          <w:p w14:paraId="64595644" w14:textId="77777777" w:rsidR="006425E7" w:rsidRDefault="006425E7" w:rsidP="00E966CC">
            <w:pPr>
              <w:pStyle w:val="afff6"/>
            </w:pPr>
            <w:r>
              <w:rPr>
                <w:rFonts w:hint="eastAsia"/>
              </w:rPr>
              <w:t>レゼンテーション編①</w:t>
            </w:r>
          </w:p>
        </w:tc>
        <w:tc>
          <w:tcPr>
            <w:tcW w:w="7088" w:type="dxa"/>
          </w:tcPr>
          <w:p w14:paraId="524F4A0A" w14:textId="77777777" w:rsidR="006425E7" w:rsidRDefault="006425E7" w:rsidP="00E966CC">
            <w:pPr>
              <w:pStyle w:val="afff6"/>
            </w:pPr>
            <w:r>
              <w:rPr>
                <w:rFonts w:hint="eastAsia"/>
              </w:rPr>
              <w:t>職業人が現場で実践する情報伝達としての基本的なプレゼンテーション方法を説明できる。</w:t>
            </w:r>
          </w:p>
        </w:tc>
      </w:tr>
      <w:tr w:rsidR="006425E7" w14:paraId="1CAF4890" w14:textId="77777777" w:rsidTr="00E966CC">
        <w:tc>
          <w:tcPr>
            <w:tcW w:w="3397" w:type="dxa"/>
          </w:tcPr>
          <w:p w14:paraId="72D866D2" w14:textId="77777777" w:rsidR="006425E7" w:rsidRDefault="006425E7" w:rsidP="00E966CC">
            <w:pPr>
              <w:pStyle w:val="afff6"/>
            </w:pPr>
            <w:r>
              <w:rPr>
                <w:rFonts w:hint="eastAsia"/>
              </w:rPr>
              <w:t>コミュニケーションの基本（情報伝達）プレゼンテーション編②</w:t>
            </w:r>
          </w:p>
        </w:tc>
        <w:tc>
          <w:tcPr>
            <w:tcW w:w="7088" w:type="dxa"/>
          </w:tcPr>
          <w:p w14:paraId="72ED825E" w14:textId="77777777" w:rsidR="006425E7" w:rsidRDefault="006425E7" w:rsidP="00E966CC">
            <w:pPr>
              <w:pStyle w:val="afff6"/>
            </w:pPr>
            <w:r>
              <w:rPr>
                <w:rFonts w:hint="eastAsia"/>
              </w:rPr>
              <w:t>職業人が現場で実践する情報伝達としての高品質な情報伝達としての基本的なプレゼンテーション方法を説明できる。</w:t>
            </w:r>
          </w:p>
        </w:tc>
      </w:tr>
      <w:tr w:rsidR="006425E7" w14:paraId="65D3F229" w14:textId="77777777" w:rsidTr="00E966CC">
        <w:tc>
          <w:tcPr>
            <w:tcW w:w="3397" w:type="dxa"/>
          </w:tcPr>
          <w:p w14:paraId="0B7F6BE5" w14:textId="77777777" w:rsidR="006425E7" w:rsidRDefault="006425E7" w:rsidP="00E966CC">
            <w:pPr>
              <w:pStyle w:val="afff6"/>
            </w:pPr>
            <w:r>
              <w:rPr>
                <w:rFonts w:hint="eastAsia"/>
              </w:rPr>
              <w:t>コミュニケーションの基本（情報整理・分析・検索）①</w:t>
            </w:r>
          </w:p>
        </w:tc>
        <w:tc>
          <w:tcPr>
            <w:tcW w:w="7088" w:type="dxa"/>
          </w:tcPr>
          <w:p w14:paraId="325AF0C8" w14:textId="77777777" w:rsidR="006425E7" w:rsidRDefault="006425E7" w:rsidP="00E966CC">
            <w:pPr>
              <w:pStyle w:val="afff6"/>
            </w:pPr>
            <w:r>
              <w:rPr>
                <w:rFonts w:hint="eastAsia"/>
              </w:rPr>
              <w:t>職業人が現場で実践する基本的なコミュニケーションマネジメントを説明できる。</w:t>
            </w:r>
          </w:p>
        </w:tc>
      </w:tr>
      <w:tr w:rsidR="006425E7" w14:paraId="28F533E1" w14:textId="77777777" w:rsidTr="00E966CC">
        <w:tc>
          <w:tcPr>
            <w:tcW w:w="3397" w:type="dxa"/>
          </w:tcPr>
          <w:p w14:paraId="0EFDF001" w14:textId="77777777" w:rsidR="006425E7" w:rsidRDefault="006425E7" w:rsidP="00E966CC">
            <w:pPr>
              <w:pStyle w:val="afff6"/>
            </w:pPr>
            <w:r>
              <w:rPr>
                <w:rFonts w:hint="eastAsia"/>
              </w:rPr>
              <w:t>コミュニケーションの基本（情報整理・分析・検索）②</w:t>
            </w:r>
          </w:p>
        </w:tc>
        <w:tc>
          <w:tcPr>
            <w:tcW w:w="7088" w:type="dxa"/>
          </w:tcPr>
          <w:p w14:paraId="3EED196D" w14:textId="77777777" w:rsidR="006425E7" w:rsidRDefault="006425E7" w:rsidP="00E966CC">
            <w:pPr>
              <w:pStyle w:val="afff6"/>
            </w:pPr>
            <w:r>
              <w:rPr>
                <w:rFonts w:hint="eastAsia"/>
              </w:rPr>
              <w:t>職業人として求められるコミュニケーションマネジメントの知識を活用して円滑な会議を進められる。</w:t>
            </w:r>
          </w:p>
        </w:tc>
      </w:tr>
      <w:tr w:rsidR="006425E7" w14:paraId="0FDDD4FB" w14:textId="77777777" w:rsidTr="00E966CC">
        <w:tc>
          <w:tcPr>
            <w:tcW w:w="3397" w:type="dxa"/>
          </w:tcPr>
          <w:p w14:paraId="61D40AF0" w14:textId="77777777" w:rsidR="006425E7" w:rsidRDefault="006425E7" w:rsidP="00E966CC">
            <w:pPr>
              <w:pStyle w:val="afff6"/>
            </w:pPr>
            <w:r w:rsidRPr="00B8279C">
              <w:rPr>
                <w:rFonts w:hint="eastAsia"/>
              </w:rPr>
              <w:t>リーダーシップの基本</w:t>
            </w:r>
          </w:p>
        </w:tc>
        <w:tc>
          <w:tcPr>
            <w:tcW w:w="7088" w:type="dxa"/>
          </w:tcPr>
          <w:p w14:paraId="1EB48EFA" w14:textId="77777777" w:rsidR="006425E7" w:rsidRDefault="006425E7" w:rsidP="00E966CC">
            <w:pPr>
              <w:pStyle w:val="afff6"/>
            </w:pPr>
            <w:r>
              <w:rPr>
                <w:rFonts w:hint="eastAsia"/>
              </w:rPr>
              <w:t>職業人に求められるリーダーシップ基本と原則を説明できる。</w:t>
            </w:r>
          </w:p>
        </w:tc>
      </w:tr>
      <w:tr w:rsidR="006425E7" w14:paraId="00A7D50D" w14:textId="77777777" w:rsidTr="00E966CC">
        <w:tc>
          <w:tcPr>
            <w:tcW w:w="3397" w:type="dxa"/>
          </w:tcPr>
          <w:p w14:paraId="4C405196" w14:textId="77777777" w:rsidR="006425E7" w:rsidRDefault="006425E7" w:rsidP="00E966CC">
            <w:pPr>
              <w:pStyle w:val="afff6"/>
            </w:pPr>
            <w:r w:rsidRPr="004A19CD">
              <w:rPr>
                <w:rFonts w:hint="eastAsia"/>
              </w:rPr>
              <w:t>ネゴシエーションの基本</w:t>
            </w:r>
          </w:p>
        </w:tc>
        <w:tc>
          <w:tcPr>
            <w:tcW w:w="7088" w:type="dxa"/>
          </w:tcPr>
          <w:p w14:paraId="5A86CE5E" w14:textId="77777777" w:rsidR="006425E7" w:rsidRDefault="006425E7" w:rsidP="00E966CC">
            <w:pPr>
              <w:pStyle w:val="afff6"/>
            </w:pPr>
            <w:r>
              <w:rPr>
                <w:rFonts w:hint="eastAsia"/>
              </w:rPr>
              <w:t>職業人に求められるネゴシエーションの基本と原則を説明できる。</w:t>
            </w:r>
          </w:p>
        </w:tc>
      </w:tr>
      <w:tr w:rsidR="006425E7" w14:paraId="0E93C5C4" w14:textId="77777777" w:rsidTr="00E966CC">
        <w:tc>
          <w:tcPr>
            <w:tcW w:w="3397" w:type="dxa"/>
          </w:tcPr>
          <w:p w14:paraId="41A51296" w14:textId="77777777" w:rsidR="006425E7" w:rsidRDefault="006425E7" w:rsidP="00E966CC">
            <w:pPr>
              <w:pStyle w:val="afff6"/>
            </w:pPr>
            <w:r w:rsidRPr="001F7783">
              <w:t>まとめ</w:t>
            </w:r>
          </w:p>
        </w:tc>
        <w:tc>
          <w:tcPr>
            <w:tcW w:w="7088" w:type="dxa"/>
          </w:tcPr>
          <w:p w14:paraId="74C6ED8A" w14:textId="4EE0888F" w:rsidR="006425E7" w:rsidRDefault="006425E7" w:rsidP="00E966CC">
            <w:pPr>
              <w:pStyle w:val="afff6"/>
            </w:pPr>
            <w:r w:rsidRPr="008A3E6D">
              <w:t>これまでの講義内容を総括する。</w:t>
            </w:r>
          </w:p>
        </w:tc>
      </w:tr>
    </w:tbl>
    <w:p w14:paraId="0262F53B" w14:textId="59E7D2B6" w:rsidR="0021536B" w:rsidRDefault="0021536B" w:rsidP="006425E7">
      <w:pPr>
        <w:ind w:firstLineChars="0" w:firstLine="0"/>
        <w:sectPr w:rsidR="0021536B" w:rsidSect="00C50EE7">
          <w:pgSz w:w="11906" w:h="16838"/>
          <w:pgMar w:top="720" w:right="720" w:bottom="720" w:left="720" w:header="851" w:footer="737" w:gutter="0"/>
          <w:cols w:space="425"/>
          <w:docGrid w:type="lines" w:linePitch="360"/>
        </w:sectPr>
      </w:pPr>
      <w:r w:rsidRPr="00D93420">
        <w:rPr>
          <w:noProof/>
        </w:rPr>
        <mc:AlternateContent>
          <mc:Choice Requires="wps">
            <w:drawing>
              <wp:anchor distT="0" distB="0" distL="114300" distR="114300" simplePos="0" relativeHeight="251656197" behindDoc="0" locked="0" layoutInCell="1" allowOverlap="1" wp14:anchorId="39FE2237" wp14:editId="5FE5C17C">
                <wp:simplePos x="0" y="0"/>
                <wp:positionH relativeFrom="margin">
                  <wp:align>center</wp:align>
                </wp:positionH>
                <wp:positionV relativeFrom="paragraph">
                  <wp:posOffset>301505</wp:posOffset>
                </wp:positionV>
                <wp:extent cx="6484620" cy="292100"/>
                <wp:effectExtent l="0" t="0" r="0" b="0"/>
                <wp:wrapTopAndBottom/>
                <wp:docPr id="2138262642" name="テキスト ボックス 3"/>
                <wp:cNvGraphicFramePr/>
                <a:graphic xmlns:a="http://schemas.openxmlformats.org/drawingml/2006/main">
                  <a:graphicData uri="http://schemas.microsoft.com/office/word/2010/wordprocessingShape">
                    <wps:wsp>
                      <wps:cNvSpPr txBox="1"/>
                      <wps:spPr>
                        <a:xfrm>
                          <a:off x="0" y="0"/>
                          <a:ext cx="6484620" cy="292100"/>
                        </a:xfrm>
                        <a:prstGeom prst="rect">
                          <a:avLst/>
                        </a:prstGeom>
                        <a:noFill/>
                        <a:ln w="6350">
                          <a:noFill/>
                        </a:ln>
                      </wps:spPr>
                      <wps:txbx>
                        <w:txbxContent>
                          <w:p w14:paraId="3CF5B433" w14:textId="77777777" w:rsidR="006425E7" w:rsidRPr="008A6798" w:rsidRDefault="006425E7" w:rsidP="006425E7">
                            <w:pPr>
                              <w:pStyle w:val="aff2"/>
                            </w:pPr>
                            <w:r>
                              <w:rPr>
                                <w:rFonts w:hint="eastAsia"/>
                              </w:rPr>
                              <w:t>(出典) IPA「IT</w:t>
                            </w:r>
                            <w:r w:rsidRPr="0058474D">
                              <w:rPr>
                                <w:rFonts w:hint="eastAsia"/>
                              </w:rPr>
                              <w:t>スキル標準モデルカリキュラム－レベル１を目指して－</w:t>
                            </w:r>
                            <w:r>
                              <w:rPr>
                                <w:rFonts w:hint="eastAsia"/>
                                <w:color w:val="000000"/>
                              </w:rPr>
                              <w:t>」</w:t>
                            </w:r>
                            <w:r>
                              <w:rPr>
                                <w:rFonts w:hint="eastAsia"/>
                              </w:rPr>
                              <w:t>をもとに作成</w:t>
                            </w:r>
                          </w:p>
                          <w:p w14:paraId="390ED5C7" w14:textId="77777777" w:rsidR="006425E7" w:rsidRPr="00286256" w:rsidRDefault="006425E7" w:rsidP="005C10C7">
                            <w:pPr>
                              <w:pStyle w:val="af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E2237" id="_x0000_s1276" type="#_x0000_t202" style="position:absolute;left:0;text-align:left;margin-left:0;margin-top:23.75pt;width:510.6pt;height:23pt;z-index:251656197;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" filled="f" stroked="f" strokeweight=".5pt">
                <v:textbox>
                  <w:txbxContent>
                    <w:p w14:paraId="3CF5B433" w14:textId="77777777" w:rsidR="006425E7" w:rsidRPr="008A6798" w:rsidRDefault="006425E7" w:rsidP="006425E7">
                      <w:pPr>
                        <w:pStyle w:val="aff2"/>
                      </w:pPr>
                      <w:r>
                        <w:rPr>
                          <w:rFonts w:hint="eastAsia"/>
                        </w:rPr>
                        <w:t>(出典) IPA「IT</w:t>
                      </w:r>
                      <w:r w:rsidRPr="0058474D">
                        <w:rPr>
                          <w:rFonts w:hint="eastAsia"/>
                        </w:rPr>
                        <w:t>スキル標準モデルカリキュラム－レベル１を目指して－</w:t>
                      </w:r>
                      <w:r>
                        <w:rPr>
                          <w:rFonts w:hint="eastAsia"/>
                          <w:color w:val="000000"/>
                        </w:rPr>
                        <w:t>」</w:t>
                      </w:r>
                      <w:r>
                        <w:rPr>
                          <w:rFonts w:hint="eastAsia"/>
                        </w:rPr>
                        <w:t>をもとに作成</w:t>
                      </w:r>
                    </w:p>
                    <w:p w14:paraId="390ED5C7" w14:textId="77777777" w:rsidR="006425E7" w:rsidRPr="00286256" w:rsidRDefault="006425E7" w:rsidP="005C10C7">
                      <w:pPr>
                        <w:pStyle w:val="aff2"/>
                      </w:pPr>
                    </w:p>
                  </w:txbxContent>
                </v:textbox>
                <w10:wrap type="topAndBottom" anchorx="margin"/>
              </v:shape>
            </w:pict>
          </mc:Fallback>
        </mc:AlternateContent>
      </w:r>
    </w:p>
    <w:p w14:paraId="43A1B7FD" w14:textId="6D56E25E" w:rsidR="00090C03" w:rsidRPr="00090C03" w:rsidRDefault="005B00C2" w:rsidP="00090C03">
      <w:pPr>
        <w:ind w:firstLineChars="0" w:firstLine="0"/>
      </w:pPr>
      <w:r>
        <w:rPr>
          <w:noProof/>
        </w:rPr>
        <mc:AlternateContent>
          <mc:Choice Requires="wpg">
            <w:drawing>
              <wp:anchor distT="0" distB="0" distL="114300" distR="114300" simplePos="0" relativeHeight="251678156" behindDoc="0" locked="0" layoutInCell="1" allowOverlap="1" wp14:anchorId="7298C15E" wp14:editId="3E5F8263">
                <wp:simplePos x="0" y="0"/>
                <wp:positionH relativeFrom="margin">
                  <wp:posOffset>-20320</wp:posOffset>
                </wp:positionH>
                <wp:positionV relativeFrom="paragraph">
                  <wp:posOffset>6018266</wp:posOffset>
                </wp:positionV>
                <wp:extent cx="6668135" cy="1964055"/>
                <wp:effectExtent l="0" t="0" r="18415" b="17145"/>
                <wp:wrapNone/>
                <wp:docPr id="2104932719" name="グループ化 264"/>
                <wp:cNvGraphicFramePr/>
                <a:graphic xmlns:a="http://schemas.openxmlformats.org/drawingml/2006/main">
                  <a:graphicData uri="http://schemas.microsoft.com/office/word/2010/wordprocessingGroup">
                    <wpg:wgp>
                      <wpg:cNvGrpSpPr/>
                      <wpg:grpSpPr>
                        <a:xfrm>
                          <a:off x="0" y="0"/>
                          <a:ext cx="6668135" cy="1964055"/>
                          <a:chOff x="0" y="0"/>
                          <a:chExt cx="6668627" cy="1964214"/>
                        </a:xfrm>
                      </wpg:grpSpPr>
                      <wpg:grpSp>
                        <wpg:cNvPr id="1296192506" name="グループ化 263"/>
                        <wpg:cNvGrpSpPr/>
                        <wpg:grpSpPr>
                          <a:xfrm>
                            <a:off x="0" y="0"/>
                            <a:ext cx="6668627" cy="1964214"/>
                            <a:chOff x="0" y="0"/>
                            <a:chExt cx="6668627" cy="1964214"/>
                          </a:xfrm>
                        </wpg:grpSpPr>
                        <wps:wsp>
                          <wps:cNvPr id="1596696668" name="テキスト ボックス 1"/>
                          <wps:cNvSpPr txBox="1"/>
                          <wps:spPr>
                            <a:xfrm>
                              <a:off x="8627" y="0"/>
                              <a:ext cx="6660000" cy="1849120"/>
                            </a:xfrm>
                            <a:prstGeom prst="rect">
                              <a:avLst/>
                            </a:prstGeom>
                            <a:noFill/>
                          </wps:spPr>
                          <wps:txbx>
                            <w:txbxContent>
                              <w:p w14:paraId="34B3BBC7" w14:textId="77777777" w:rsidR="005B00C2" w:rsidRPr="000D414A" w:rsidRDefault="005B00C2" w:rsidP="005B00C2">
                                <w:pPr>
                                  <w:pStyle w:val="affa"/>
                                  <w:spacing w:beforeLines="0" w:before="0" w:afterLines="0" w:after="0"/>
                                  <w:rPr>
                                    <w:b/>
                                    <w:bCs/>
                                    <w:sz w:val="44"/>
                                    <w:szCs w:val="44"/>
                                  </w:rPr>
                                </w:pPr>
                                <w:r w:rsidRPr="00D34911">
                                  <w:rPr>
                                    <w:rFonts w:hint="eastAsia"/>
                                    <w:b/>
                                    <w:bCs/>
                                    <w:sz w:val="44"/>
                                    <w:szCs w:val="44"/>
                                  </w:rPr>
                                  <w:t>中小企業向け</w:t>
                                </w:r>
                              </w:p>
                              <w:p w14:paraId="6E378D1E" w14:textId="77777777" w:rsidR="005B00C2" w:rsidRPr="000D414A" w:rsidRDefault="005B00C2" w:rsidP="005B00C2">
                                <w:pPr>
                                  <w:pStyle w:val="affa"/>
                                  <w:spacing w:beforeLines="0" w:before="0" w:afterLines="0" w:after="0"/>
                                  <w:rPr>
                                    <w:b/>
                                    <w:bCs/>
                                    <w:sz w:val="44"/>
                                    <w:szCs w:val="44"/>
                                  </w:rPr>
                                </w:pPr>
                                <w:r w:rsidRPr="00D34911">
                                  <w:rPr>
                                    <w:rFonts w:hint="eastAsia"/>
                                    <w:b/>
                                    <w:bCs/>
                                    <w:sz w:val="44"/>
                                    <w:szCs w:val="44"/>
                                  </w:rPr>
                                  <w:t>サイバーセキュリティ実践ハンドブック</w:t>
                                </w:r>
                              </w:p>
                              <w:p w14:paraId="642DB135" w14:textId="77777777" w:rsidR="005B00C2" w:rsidRPr="000D414A" w:rsidRDefault="005B00C2" w:rsidP="005B00C2">
                                <w:pPr>
                                  <w:pStyle w:val="affa"/>
                                  <w:spacing w:beforeLines="0" w:before="0" w:afterLines="0" w:after="0"/>
                                  <w:rPr>
                                    <w:b/>
                                    <w:bCs/>
                                    <w:sz w:val="32"/>
                                    <w:szCs w:val="32"/>
                                  </w:rPr>
                                </w:pPr>
                                <w:r w:rsidRPr="000D414A">
                                  <w:rPr>
                                    <w:rFonts w:hint="eastAsia"/>
                                    <w:b/>
                                    <w:bCs/>
                                    <w:sz w:val="32"/>
                                    <w:szCs w:val="32"/>
                                  </w:rPr>
                                  <w:t>中小企業も安心！セキュリティ対策で</w:t>
                                </w:r>
                                <w:r w:rsidRPr="000D414A">
                                  <w:rPr>
                                    <w:b/>
                                    <w:bCs/>
                                    <w:sz w:val="32"/>
                                    <w:szCs w:val="32"/>
                                  </w:rPr>
                                  <w:t>DXを加速</w:t>
                                </w:r>
                              </w:p>
                            </w:txbxContent>
                          </wps:txbx>
                          <wps:bodyPr wrap="square" rtlCol="0" anchor="ctr">
                            <a:noAutofit/>
                          </wps:bodyPr>
                        </wps:wsp>
                        <wps:wsp>
                          <wps:cNvPr id="1679928962" name="直線コネクタ 258"/>
                          <wps:cNvCnPr/>
                          <wps:spPr>
                            <a:xfrm>
                              <a:off x="0" y="1932317"/>
                              <a:ext cx="6660000" cy="31897"/>
                            </a:xfrm>
                            <a:prstGeom prst="line">
                              <a:avLst/>
                            </a:prstGeom>
                            <a:ln w="12700"/>
                          </wps:spPr>
                          <wps:style>
                            <a:lnRef idx="3">
                              <a:schemeClr val="dk1"/>
                            </a:lnRef>
                            <a:fillRef idx="0">
                              <a:schemeClr val="dk1"/>
                            </a:fillRef>
                            <a:effectRef idx="2">
                              <a:schemeClr val="dk1"/>
                            </a:effectRef>
                            <a:fontRef idx="minor">
                              <a:schemeClr val="tx1"/>
                            </a:fontRef>
                          </wps:style>
                          <wps:bodyPr/>
                        </wps:wsp>
                      </wpg:grpSp>
                      <wps:wsp>
                        <wps:cNvPr id="1742331846" name="直線コネクタ 258"/>
                        <wps:cNvCnPr/>
                        <wps:spPr>
                          <a:xfrm>
                            <a:off x="0" y="43132"/>
                            <a:ext cx="6660000" cy="31897"/>
                          </a:xfrm>
                          <a:prstGeom prst="line">
                            <a:avLst/>
                          </a:prstGeom>
                          <a:ln w="12700"/>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7298C15E" id="_x0000_s1277" style="position:absolute;left:0;text-align:left;margin-left:-1.6pt;margin-top:473.9pt;width:525.05pt;height:154.65pt;z-index:251678156;mso-position-horizontal-relative:margin" coordsize="66686,196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">
                <v:group id="グループ化 263" o:spid="_x0000_s1278" style="position:absolute;width:66686;height:19642" coordsize="66686,19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">
                  <v:shape id="_x0000_s1279" type="#_x0000_t202" style="position:absolute;left:86;width:66600;height:184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" filled="f" stroked="f">
                    <v:textbox>
                      <w:txbxContent>
                        <w:p w14:paraId="34B3BBC7" w14:textId="77777777" w:rsidR="005B00C2" w:rsidRPr="000D414A" w:rsidRDefault="005B00C2" w:rsidP="005B00C2">
                          <w:pPr>
                            <w:pStyle w:val="affa"/>
                            <w:spacing w:beforeLines="0" w:before="0" w:afterLines="0" w:after="0"/>
                            <w:rPr>
                              <w:b/>
                              <w:bCs/>
                              <w:sz w:val="44"/>
                              <w:szCs w:val="44"/>
                            </w:rPr>
                          </w:pPr>
                          <w:r w:rsidRPr="00D34911">
                            <w:rPr>
                              <w:rFonts w:hint="eastAsia"/>
                              <w:b/>
                              <w:bCs/>
                              <w:sz w:val="44"/>
                              <w:szCs w:val="44"/>
                            </w:rPr>
                            <w:t>中小企業向け</w:t>
                          </w:r>
                        </w:p>
                        <w:p w14:paraId="6E378D1E" w14:textId="77777777" w:rsidR="005B00C2" w:rsidRPr="000D414A" w:rsidRDefault="005B00C2" w:rsidP="005B00C2">
                          <w:pPr>
                            <w:pStyle w:val="affa"/>
                            <w:spacing w:beforeLines="0" w:before="0" w:afterLines="0" w:after="0"/>
                            <w:rPr>
                              <w:b/>
                              <w:bCs/>
                              <w:sz w:val="44"/>
                              <w:szCs w:val="44"/>
                            </w:rPr>
                          </w:pPr>
                          <w:r w:rsidRPr="00D34911">
                            <w:rPr>
                              <w:rFonts w:hint="eastAsia"/>
                              <w:b/>
                              <w:bCs/>
                              <w:sz w:val="44"/>
                              <w:szCs w:val="44"/>
                            </w:rPr>
                            <w:t>サイバーセキュリティ実践ハンドブック</w:t>
                          </w:r>
                        </w:p>
                        <w:p w14:paraId="642DB135" w14:textId="77777777" w:rsidR="005B00C2" w:rsidRPr="000D414A" w:rsidRDefault="005B00C2" w:rsidP="005B00C2">
                          <w:pPr>
                            <w:pStyle w:val="affa"/>
                            <w:spacing w:beforeLines="0" w:before="0" w:afterLines="0" w:after="0"/>
                            <w:rPr>
                              <w:b/>
                              <w:bCs/>
                              <w:sz w:val="32"/>
                              <w:szCs w:val="32"/>
                            </w:rPr>
                          </w:pPr>
                          <w:r w:rsidRPr="000D414A">
                            <w:rPr>
                              <w:rFonts w:hint="eastAsia"/>
                              <w:b/>
                              <w:bCs/>
                              <w:sz w:val="32"/>
                              <w:szCs w:val="32"/>
                            </w:rPr>
                            <w:t>中小企業も安心！セキュリティ対策で</w:t>
                          </w:r>
                          <w:r w:rsidRPr="000D414A">
                            <w:rPr>
                              <w:b/>
                              <w:bCs/>
                              <w:sz w:val="32"/>
                              <w:szCs w:val="32"/>
                            </w:rPr>
                            <w:t>DXを加速</w:t>
                          </w:r>
                        </w:p>
                      </w:txbxContent>
                    </v:textbox>
                  </v:shape>
                  <v:line id="直線コネクタ 258" o:spid="_x0000_s1280" style="position:absolute;visibility:visible;mso-wrap-style:square" from="0,19323" to="66600,19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" strokecolor="black [3200]" strokeweight="1pt">
                    <v:stroke joinstyle="miter"/>
                  </v:line>
                </v:group>
                <v:line id="直線コネクタ 258" o:spid="_x0000_s1281" style="position:absolute;visibility:visible;mso-wrap-style:square" from="0,431" to="66600,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" strokecolor="black [3200]" strokeweight="1pt">
                  <v:stroke joinstyle="miter"/>
                </v:line>
                <w10:wrap anchorx="margin"/>
              </v:group>
            </w:pict>
          </mc:Fallback>
        </mc:AlternateContent>
      </w:r>
      <w:r>
        <w:rPr>
          <w:noProof/>
          <w:lang w:val="ja-JP"/>
        </w:rPr>
        <w:drawing>
          <wp:anchor distT="0" distB="0" distL="114300" distR="114300" simplePos="0" relativeHeight="251676108" behindDoc="1" locked="0" layoutInCell="1" allowOverlap="1" wp14:anchorId="7AC01D37" wp14:editId="647BA675">
            <wp:simplePos x="0" y="0"/>
            <wp:positionH relativeFrom="margin">
              <wp:align>center</wp:align>
            </wp:positionH>
            <wp:positionV relativeFrom="margin">
              <wp:posOffset>2240280</wp:posOffset>
            </wp:positionV>
            <wp:extent cx="7394575" cy="3696970"/>
            <wp:effectExtent l="0" t="0" r="0" b="0"/>
            <wp:wrapTopAndBottom/>
            <wp:docPr id="123157674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394575" cy="3696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132" behindDoc="0" locked="0" layoutInCell="1" allowOverlap="1" wp14:anchorId="7078FC40" wp14:editId="59C52482">
            <wp:simplePos x="0" y="0"/>
            <wp:positionH relativeFrom="margin">
              <wp:align>center</wp:align>
            </wp:positionH>
            <wp:positionV relativeFrom="paragraph">
              <wp:posOffset>8261985</wp:posOffset>
            </wp:positionV>
            <wp:extent cx="2987040" cy="467360"/>
            <wp:effectExtent l="0" t="0" r="3810" b="8890"/>
            <wp:wrapTopAndBottom/>
            <wp:docPr id="678428546" name="図 3">
              <a:extLst xmlns:a="http://schemas.openxmlformats.org/drawingml/2006/main">
                <a:ext uri="{FF2B5EF4-FFF2-40B4-BE49-F238E27FC236}">
                  <a16:creationId xmlns:a16="http://schemas.microsoft.com/office/drawing/2014/main" id="{1F2298B1-4F41-131A-9FF2-88B2CF96C8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a:extLst>
                        <a:ext uri="{FF2B5EF4-FFF2-40B4-BE49-F238E27FC236}">
                          <a16:creationId xmlns:a16="http://schemas.microsoft.com/office/drawing/2014/main" id="{1F2298B1-4F41-131A-9FF2-88B2CF96C8F0}"/>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7040" cy="467360"/>
                    </a:xfrm>
                    <a:prstGeom prst="rect">
                      <a:avLst/>
                    </a:prstGeom>
                  </pic:spPr>
                </pic:pic>
              </a:graphicData>
            </a:graphic>
          </wp:anchor>
        </w:drawing>
      </w:r>
    </w:p>
    <w:sectPr w:rsidR="00090C03" w:rsidRPr="00090C03" w:rsidSect="00C50EE7">
      <w:footerReference w:type="default" r:id="rId255"/>
      <w:pgSz w:w="11906" w:h="16838"/>
      <w:pgMar w:top="720" w:right="720" w:bottom="720" w:left="720" w:header="851" w:footer="73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E86D93" w14:textId="77777777" w:rsidR="009801A7" w:rsidRDefault="009801A7" w:rsidP="00DC08D5">
      <w:r>
        <w:separator/>
      </w:r>
    </w:p>
  </w:endnote>
  <w:endnote w:type="continuationSeparator" w:id="0">
    <w:p w14:paraId="61FFA92B" w14:textId="77777777" w:rsidR="009801A7" w:rsidRDefault="009801A7" w:rsidP="00DC08D5">
      <w:r>
        <w:continuationSeparator/>
      </w:r>
    </w:p>
  </w:endnote>
  <w:endnote w:type="continuationNotice" w:id="1">
    <w:p w14:paraId="169B325A" w14:textId="77777777" w:rsidR="009801A7" w:rsidRDefault="009801A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メイリオ">
    <w:altName w:val="Yu Gothic"/>
    <w:panose1 w:val="020B0604030504040204"/>
    <w:charset w:val="80"/>
    <w:family w:val="modern"/>
    <w:pitch w:val="variable"/>
    <w:sig w:usb0="E00002FF" w:usb1="6AC7FFFF" w:usb2="08000012" w:usb3="00000000" w:csb0="0002009F" w:csb1="00000000"/>
  </w:font>
  <w:font w:name="Meiryo UI">
    <w:altName w:val="Yu Gothic"/>
    <w:panose1 w:val="020B0604030504040204"/>
    <w:charset w:val="80"/>
    <w:family w:val="modern"/>
    <w:pitch w:val="variable"/>
    <w:sig w:usb0="E00002FF" w:usb1="6AC7FFFF"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Yu Gothic">
    <w:altName w:val="游ゴシック"/>
    <w:panose1 w:val="020B0400000000000000"/>
    <w:charset w:val="80"/>
    <w:family w:val="modern"/>
    <w:pitch w:val="variable"/>
    <w:sig w:usb0="E00002FF" w:usb1="2AC7FDFF" w:usb2="00000016" w:usb3="00000000" w:csb0="0002009F" w:csb1="00000000"/>
  </w:font>
  <w:font w:name="Courier New">
    <w:panose1 w:val="02070309020205020404"/>
    <w:charset w:val="00"/>
    <w:family w:val="modern"/>
    <w:pitch w:val="fixed"/>
    <w:sig w:usb0="E0002E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mn-cs">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AAC4E" w14:textId="77777777" w:rsidR="000D452E" w:rsidRDefault="000D452E" w:rsidP="00A37C62">
    <w:pPr>
      <w:pStyle w:val="a5"/>
    </w:pPr>
  </w:p>
  <w:p w14:paraId="6760F17E" w14:textId="77777777" w:rsidR="000D452E" w:rsidRDefault="000D452E">
    <w:pPr>
      <w:pStyle w:val="a5"/>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AF850" w14:textId="04AD5E4F" w:rsidR="005C1FD4" w:rsidRDefault="005C1FD4" w:rsidP="00CD1057">
    <w:pPr>
      <w:pStyle w:val="a5"/>
      <w:tabs>
        <w:tab w:val="center" w:pos="5353"/>
        <w:tab w:val="left" w:pos="8456"/>
      </w:tabs>
      <w:jc w:val="left"/>
    </w:pPr>
    <w:r>
      <w:tab/>
    </w:r>
    <w:r>
      <w:tab/>
    </w:r>
    <w:r>
      <w:tab/>
    </w:r>
  </w:p>
  <w:p w14:paraId="51F4D580" w14:textId="77777777" w:rsidR="005C1FD4" w:rsidRDefault="005C1FD4">
    <w:pPr>
      <w:pStyle w:val="a5"/>
    </w:pPr>
  </w:p>
  <w:p w14:paraId="38AF716F" w14:textId="77777777" w:rsidR="005C1FD4" w:rsidRDefault="005C1FD4"/>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10CC0" w14:textId="6B980E08" w:rsidR="00173F95" w:rsidRDefault="00173F95">
    <w:pPr>
      <w:pStyle w:val="a5"/>
      <w:jc w:val="center"/>
    </w:pPr>
  </w:p>
  <w:p w14:paraId="3A4F0946" w14:textId="77777777" w:rsidR="00B87C2B" w:rsidRDefault="00B87C2B">
    <w:pPr>
      <w:pStyle w:val="a5"/>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0976367"/>
      <w:docPartObj>
        <w:docPartGallery w:val="Page Numbers (Bottom of Page)"/>
        <w:docPartUnique/>
      </w:docPartObj>
    </w:sdtPr>
    <w:sdtEndPr/>
    <w:sdtContent>
      <w:p w14:paraId="231E159A" w14:textId="19CE51D8" w:rsidR="009C54C2" w:rsidRDefault="009C54C2">
        <w:pPr>
          <w:pStyle w:val="a5"/>
          <w:jc w:val="center"/>
        </w:pPr>
        <w:r>
          <w:fldChar w:fldCharType="begin"/>
        </w:r>
        <w:r>
          <w:instrText>PAGE   \* MERGEFORMAT</w:instrText>
        </w:r>
        <w:r>
          <w:fldChar w:fldCharType="separate"/>
        </w:r>
        <w:r>
          <w:rPr>
            <w:lang w:val="ja-JP"/>
          </w:rPr>
          <w:t>2</w:t>
        </w:r>
        <w:r>
          <w:fldChar w:fldCharType="end"/>
        </w:r>
      </w:p>
    </w:sdtContent>
  </w:sdt>
  <w:p w14:paraId="2E727D27" w14:textId="77777777" w:rsidR="00B87C2B" w:rsidRDefault="00B87C2B" w:rsidP="00042651">
    <w:pPr>
      <w:pStyle w:val="a5"/>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1888657"/>
      <w:docPartObj>
        <w:docPartGallery w:val="Page Numbers (Bottom of Page)"/>
        <w:docPartUnique/>
      </w:docPartObj>
    </w:sdtPr>
    <w:sdtEndPr/>
    <w:sdtContent>
      <w:p w14:paraId="77835F15" w14:textId="77777777" w:rsidR="00173F95" w:rsidRDefault="00173F95">
        <w:pPr>
          <w:pStyle w:val="a5"/>
          <w:jc w:val="center"/>
        </w:pPr>
        <w:r>
          <w:fldChar w:fldCharType="begin"/>
        </w:r>
        <w:r>
          <w:instrText>PAGE   \* MERGEFORMAT</w:instrText>
        </w:r>
        <w:r>
          <w:fldChar w:fldCharType="separate"/>
        </w:r>
        <w:r>
          <w:rPr>
            <w:lang w:val="ja-JP"/>
          </w:rPr>
          <w:t>2</w:t>
        </w:r>
        <w:r>
          <w:fldChar w:fldCharType="end"/>
        </w:r>
      </w:p>
    </w:sdtContent>
  </w:sdt>
  <w:p w14:paraId="05E3A5C3" w14:textId="77777777" w:rsidR="00173F95" w:rsidRDefault="00173F95">
    <w:pPr>
      <w:pStyle w:val="a5"/>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6170E" w14:textId="6E12A796" w:rsidR="00090C03" w:rsidRDefault="00090C03" w:rsidP="00090C03">
    <w:pPr>
      <w:pStyle w:val="a5"/>
      <w:ind w:firstLineChars="0" w:firstLine="0"/>
    </w:pPr>
  </w:p>
  <w:p w14:paraId="2F1F4768" w14:textId="77777777" w:rsidR="00090C03" w:rsidRDefault="00090C03">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A7562" w14:textId="77777777" w:rsidR="000D452E" w:rsidRDefault="000D452E" w:rsidP="00A37C62">
    <w:pPr>
      <w:pStyle w:val="a5"/>
    </w:pPr>
  </w:p>
  <w:p w14:paraId="4CB60A84" w14:textId="77777777" w:rsidR="000D452E" w:rsidRDefault="000D452E" w:rsidP="00A37C62">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C5C1D2" w14:textId="77777777" w:rsidR="000A1443" w:rsidRDefault="000A1443">
    <w:pPr>
      <w:pStyle w:val="a5"/>
      <w:ind w:firstLineChars="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6BC4DF" w14:textId="77777777" w:rsidR="000A1443" w:rsidRDefault="000A1443">
    <w:pPr>
      <w:pStyle w:val="a5"/>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9556677"/>
      <w:docPartObj>
        <w:docPartGallery w:val="Page Numbers (Bottom of Page)"/>
        <w:docPartUnique/>
      </w:docPartObj>
    </w:sdtPr>
    <w:sdtEndPr/>
    <w:sdtContent>
      <w:p w14:paraId="410CB189" w14:textId="77777777" w:rsidR="000A1443" w:rsidRDefault="000A1443">
        <w:pPr>
          <w:pStyle w:val="a5"/>
          <w:jc w:val="center"/>
        </w:pPr>
        <w:r>
          <w:fldChar w:fldCharType="begin"/>
        </w:r>
        <w:r>
          <w:instrText>PAGE   \* MERGEFORMAT</w:instrText>
        </w:r>
        <w:r>
          <w:fldChar w:fldCharType="separate"/>
        </w:r>
        <w:r>
          <w:rPr>
            <w:lang w:val="ja-JP"/>
          </w:rPr>
          <w:t>2</w:t>
        </w:r>
        <w:r>
          <w:fldChar w:fldCharType="end"/>
        </w:r>
      </w:p>
    </w:sdtContent>
  </w:sdt>
  <w:p w14:paraId="1F03ADF0" w14:textId="77777777" w:rsidR="000A1443" w:rsidRDefault="000A1443">
    <w:pPr>
      <w:pStyle w:val="a5"/>
      <w:ind w:firstLineChars="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4256416"/>
      <w:docPartObj>
        <w:docPartGallery w:val="Page Numbers (Bottom of Page)"/>
        <w:docPartUnique/>
      </w:docPartObj>
    </w:sdtPr>
    <w:sdtEndPr/>
    <w:sdtContent>
      <w:p w14:paraId="598C1857" w14:textId="77777777" w:rsidR="000A1443" w:rsidRDefault="000A1443">
        <w:pPr>
          <w:pStyle w:val="a5"/>
          <w:jc w:val="center"/>
        </w:pPr>
        <w:r>
          <w:fldChar w:fldCharType="begin"/>
        </w:r>
        <w:r>
          <w:instrText>PAGE   \* MERGEFORMAT</w:instrText>
        </w:r>
        <w:r>
          <w:fldChar w:fldCharType="separate"/>
        </w:r>
        <w:r>
          <w:rPr>
            <w:lang w:val="ja-JP"/>
          </w:rPr>
          <w:t>2</w:t>
        </w:r>
        <w: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6A00A" w14:textId="77777777" w:rsidR="002D77F3" w:rsidRDefault="002D77F3" w:rsidP="00CD1057">
    <w:pPr>
      <w:pStyle w:val="a5"/>
      <w:tabs>
        <w:tab w:val="center" w:pos="5353"/>
        <w:tab w:val="left" w:pos="8456"/>
      </w:tabs>
      <w:jc w:val="left"/>
    </w:pPr>
    <w:r>
      <w:tab/>
    </w:r>
    <w:r>
      <w:tab/>
    </w:r>
    <w:sdt>
      <w:sdtPr>
        <w:id w:val="-1491172822"/>
        <w:docPartObj>
          <w:docPartGallery w:val="Page Numbers (Bottom of Page)"/>
          <w:docPartUnique/>
        </w:docPartObj>
      </w:sdtPr>
      <w:sdtEndPr/>
      <w:sdtContent>
        <w:r>
          <w:fldChar w:fldCharType="begin"/>
        </w:r>
        <w:r>
          <w:instrText>PAGE   \* MERGEFORMAT</w:instrText>
        </w:r>
        <w:r>
          <w:fldChar w:fldCharType="separate"/>
        </w:r>
        <w:r>
          <w:rPr>
            <w:lang w:val="ja-JP"/>
          </w:rPr>
          <w:t>2</w:t>
        </w:r>
        <w:r>
          <w:fldChar w:fldCharType="end"/>
        </w:r>
      </w:sdtContent>
    </w:sdt>
    <w:r>
      <w:tab/>
    </w:r>
  </w:p>
  <w:p w14:paraId="42B66F22" w14:textId="77777777" w:rsidR="002D77F3" w:rsidRDefault="002D77F3">
    <w:pPr>
      <w:pStyle w:val="a5"/>
    </w:pPr>
  </w:p>
  <w:p w14:paraId="0D4250DF" w14:textId="77777777" w:rsidR="00437F11" w:rsidRDefault="00437F11"/>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8295198"/>
      <w:docPartObj>
        <w:docPartGallery w:val="Page Numbers (Bottom of Page)"/>
        <w:docPartUnique/>
      </w:docPartObj>
    </w:sdtPr>
    <w:sdtEndPr/>
    <w:sdtContent>
      <w:p w14:paraId="7B1A2CF7" w14:textId="77777777" w:rsidR="002D77F3" w:rsidRDefault="002D77F3" w:rsidP="00B9570B">
        <w:pPr>
          <w:pStyle w:val="a5"/>
          <w:jc w:val="center"/>
        </w:pPr>
        <w:r>
          <w:fldChar w:fldCharType="begin"/>
        </w:r>
        <w:r>
          <w:instrText>PAGE   \* MERGEFORMAT</w:instrText>
        </w:r>
        <w:r>
          <w:fldChar w:fldCharType="separate"/>
        </w:r>
        <w:r>
          <w:rPr>
            <w:lang w:val="ja-JP"/>
          </w:rPr>
          <w:t>2</w:t>
        </w:r>
        <w:r>
          <w:fldChar w:fldCharType="end"/>
        </w:r>
      </w:p>
    </w:sdtContent>
  </w:sdt>
  <w:p w14:paraId="363BE70F" w14:textId="77777777" w:rsidR="002D77F3" w:rsidRDefault="002D77F3" w:rsidP="002C0BBE">
    <w:pPr>
      <w:pStyle w:val="a5"/>
    </w:pPr>
  </w:p>
  <w:p w14:paraId="40E3BE49" w14:textId="77777777" w:rsidR="00437F11" w:rsidRDefault="00437F11"/>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4F8E5" w14:textId="36B53A54" w:rsidR="000E5567" w:rsidRDefault="000E5567" w:rsidP="007C6C6A">
    <w:pPr>
      <w:pStyle w:val="a5"/>
      <w:jc w:val="center"/>
    </w:pPr>
  </w:p>
  <w:p w14:paraId="6DCD2222" w14:textId="77777777" w:rsidR="000E5567" w:rsidRDefault="000E5567" w:rsidP="0004265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12F06B" w14:textId="77777777" w:rsidR="009801A7" w:rsidRDefault="009801A7" w:rsidP="00DC08D5">
      <w:r>
        <w:separator/>
      </w:r>
    </w:p>
  </w:footnote>
  <w:footnote w:type="continuationSeparator" w:id="0">
    <w:p w14:paraId="740B14CE" w14:textId="77777777" w:rsidR="009801A7" w:rsidRDefault="009801A7" w:rsidP="00DC08D5">
      <w:r>
        <w:continuationSeparator/>
      </w:r>
    </w:p>
  </w:footnote>
  <w:footnote w:type="continuationNotice" w:id="1">
    <w:p w14:paraId="32475720" w14:textId="77777777" w:rsidR="009801A7" w:rsidRDefault="009801A7"/>
  </w:footnote>
  <w:footnote w:id="2">
    <w:p w14:paraId="21145713" w14:textId="77777777" w:rsidR="000A1443" w:rsidRPr="00036F03" w:rsidRDefault="000A1443" w:rsidP="00601047">
      <w:pPr>
        <w:pStyle w:val="affe"/>
      </w:pPr>
      <w:r w:rsidRPr="00036F03">
        <w:rPr>
          <w:rStyle w:val="af2"/>
        </w:rPr>
        <w:footnoteRef/>
      </w:r>
      <w:r w:rsidRPr="00036F03">
        <w:t xml:space="preserve"> </w:t>
      </w:r>
      <w:r w:rsidRPr="00036F03">
        <w:rPr>
          <w:rFonts w:hint="eastAsia"/>
        </w:rPr>
        <w:t>経済産業省</w:t>
      </w:r>
      <w:r w:rsidRPr="00036F03">
        <w:t>. “デジタルガバナンス・コード2.0”. https://www.meti.go.jp/policy/it_policy/investment/dgc/dgc2.pdf</w:t>
      </w:r>
    </w:p>
  </w:footnote>
  <w:footnote w:id="3">
    <w:p w14:paraId="245D37F0" w14:textId="77777777" w:rsidR="000A1443" w:rsidRPr="004D6015" w:rsidRDefault="000A1443" w:rsidP="00601047">
      <w:pPr>
        <w:pStyle w:val="affe"/>
      </w:pPr>
      <w:r w:rsidRPr="004D6015">
        <w:rPr>
          <w:rStyle w:val="af2"/>
        </w:rPr>
        <w:footnoteRef/>
      </w:r>
      <w:r w:rsidRPr="004D6015">
        <w:t xml:space="preserve"> 経済産業省. “デジタルガバナンス・コード2.0”. https://www.meti.go.jp/policy/it_policy/investment/dgc/dgc2.pdf</w:t>
      </w:r>
    </w:p>
  </w:footnote>
  <w:footnote w:id="4">
    <w:p w14:paraId="2737C955" w14:textId="77777777" w:rsidR="000A1443" w:rsidRPr="00A97682" w:rsidRDefault="000A1443" w:rsidP="00601047">
      <w:pPr>
        <w:pStyle w:val="affe"/>
      </w:pPr>
      <w:r w:rsidRPr="00A97682">
        <w:rPr>
          <w:rStyle w:val="af2"/>
        </w:rPr>
        <w:footnoteRef/>
      </w:r>
      <w:r w:rsidRPr="00A97682">
        <w:t xml:space="preserve"> デジタル庁.”デジタル社会の実現に向けた重点計画”.https://www.digital.go.jp/assets/contents/node/basic_page/field_ref_resources/5ecac8cc-50f1-4168-b989-2bcaabffe870/b24ac613/20230609_policies_priority_outline_05.pdf</w:t>
      </w:r>
    </w:p>
  </w:footnote>
  <w:footnote w:id="5">
    <w:p w14:paraId="22337EDF" w14:textId="77777777" w:rsidR="000A1443" w:rsidRPr="00741C11" w:rsidRDefault="000A1443" w:rsidP="00601047">
      <w:pPr>
        <w:pStyle w:val="affe"/>
      </w:pPr>
      <w:r w:rsidRPr="00741C11">
        <w:rPr>
          <w:rStyle w:val="af2"/>
        </w:rPr>
        <w:footnoteRef/>
      </w:r>
      <w:r w:rsidRPr="00741C11">
        <w:t xml:space="preserve"> 内閣府.”Society5.0”.https://www8.cao.go.jp/cstp/society5_0</w:t>
      </w:r>
    </w:p>
  </w:footnote>
  <w:footnote w:id="6">
    <w:p w14:paraId="2C97054F" w14:textId="77777777" w:rsidR="000A1443" w:rsidRPr="007E7850" w:rsidRDefault="000A1443" w:rsidP="00601047">
      <w:pPr>
        <w:pStyle w:val="affe"/>
      </w:pPr>
      <w:r>
        <w:rPr>
          <w:rStyle w:val="af2"/>
        </w:rPr>
        <w:footnoteRef/>
      </w:r>
      <w:r>
        <w:t xml:space="preserve"> </w:t>
      </w:r>
      <w:r w:rsidRPr="003972CF">
        <w:rPr>
          <w:rStyle w:val="aff3"/>
        </w:rPr>
        <w:t>IPA.”情報セキュリティ白書2022”. https://www.ipa.go.jp/publish/wp-security/sec-2022.html</w:t>
      </w:r>
    </w:p>
  </w:footnote>
  <w:footnote w:id="7">
    <w:p w14:paraId="38B36870" w14:textId="77777777" w:rsidR="000A1443" w:rsidRPr="00E15360" w:rsidRDefault="000A1443" w:rsidP="00601047">
      <w:pPr>
        <w:pStyle w:val="affe"/>
      </w:pPr>
      <w:r w:rsidRPr="00E15360">
        <w:rPr>
          <w:rStyle w:val="af2"/>
        </w:rPr>
        <w:footnoteRef/>
      </w:r>
      <w:r w:rsidRPr="00E15360">
        <w:t xml:space="preserve"> NISC.”サイバー攻撃を受けた組織における対応事例集（実事例における学びと気づきに関する調査研究）”https://www.nisc.go.jp/pdf/policy/inquiry/kokai_jireishu.pdf</w:t>
      </w:r>
    </w:p>
  </w:footnote>
  <w:footnote w:id="8">
    <w:p w14:paraId="55BA6821" w14:textId="77777777" w:rsidR="000A1443" w:rsidRPr="00A809C1" w:rsidRDefault="000A1443" w:rsidP="00601047">
      <w:pPr>
        <w:pStyle w:val="affe"/>
      </w:pPr>
      <w:r w:rsidRPr="00A809C1">
        <w:rPr>
          <w:rStyle w:val="af2"/>
        </w:rPr>
        <w:footnoteRef/>
      </w:r>
      <w:r w:rsidRPr="00A809C1">
        <w:t xml:space="preserve"> 警察庁.”令和5年におけるサイバー空間をめぐる脅威の情勢等について”. https://www.npa.go.jp/publications/statistics/cybersecurity/data/R5/R05_cyber_jousei.pdf</w:t>
      </w:r>
    </w:p>
  </w:footnote>
  <w:footnote w:id="9">
    <w:p w14:paraId="6B3992DA" w14:textId="77777777" w:rsidR="000A1443" w:rsidRPr="00E15360" w:rsidRDefault="000A1443" w:rsidP="00601047">
      <w:pPr>
        <w:pStyle w:val="affe"/>
        <w:rPr>
          <w:lang w:eastAsia="zh-TW"/>
        </w:rPr>
      </w:pPr>
      <w:r w:rsidRPr="00E15360">
        <w:rPr>
          <w:rStyle w:val="af2"/>
        </w:rPr>
        <w:footnoteRef/>
      </w:r>
      <w:r w:rsidRPr="00E15360">
        <w:rPr>
          <w:lang w:eastAsia="zh-TW"/>
        </w:rPr>
        <w:t xml:space="preserve"> 総務省.”情報通信白書令和3年版”. https://www.soumu.go.jp/johotsusintokei/whitepaper/ja/r03/pdf/01honpen.pdf</w:t>
      </w:r>
    </w:p>
  </w:footnote>
  <w:footnote w:id="10">
    <w:p w14:paraId="1AC39F5F" w14:textId="77777777" w:rsidR="000A1443" w:rsidRPr="00A769F9" w:rsidRDefault="000A1443" w:rsidP="00601047">
      <w:pPr>
        <w:pStyle w:val="affe"/>
      </w:pPr>
      <w:r w:rsidRPr="00A769F9">
        <w:rPr>
          <w:rStyle w:val="af2"/>
        </w:rPr>
        <w:footnoteRef/>
      </w:r>
      <w:r w:rsidRPr="00A769F9">
        <w:t xml:space="preserve"> 経済産業省.” DXレポート ～ITシステム「2025年の崖」の克服とDXの本格的な展開～”.https://www.meti.go.jp/shingikai/mono_info_service/digital_transformation/pdf/20180907_03.pdf</w:t>
      </w:r>
    </w:p>
  </w:footnote>
  <w:footnote w:id="11">
    <w:p w14:paraId="2655B2FB" w14:textId="77777777" w:rsidR="000B1FD0" w:rsidRPr="004302AC" w:rsidRDefault="000B1FD0" w:rsidP="00601047">
      <w:pPr>
        <w:pStyle w:val="affe"/>
      </w:pPr>
      <w:r w:rsidRPr="004302AC">
        <w:footnoteRef/>
      </w:r>
      <w:r w:rsidRPr="004302AC">
        <w:t xml:space="preserve"> ISMS-AC.”ISMS適合性評価制度”. https://isms.jp/doc/JIP-ISMS120-62.pdf</w:t>
      </w:r>
    </w:p>
  </w:footnote>
  <w:footnote w:id="12">
    <w:p w14:paraId="40C01FF9" w14:textId="77777777" w:rsidR="000B1FD0" w:rsidRPr="00E834DF" w:rsidRDefault="000B1FD0" w:rsidP="00601047">
      <w:pPr>
        <w:pStyle w:val="affe"/>
      </w:pPr>
      <w:r w:rsidRPr="00E834DF">
        <w:footnoteRef/>
      </w:r>
      <w:r w:rsidRPr="00E834DF">
        <w:t xml:space="preserve"> 経済産業省.”サイバーセキュリティ経営ガイドラインと支援ツール”. https://www.meti.go.jp/policy/netsecurity/mng_guide.html</w:t>
      </w:r>
    </w:p>
  </w:footnote>
  <w:footnote w:id="13">
    <w:p w14:paraId="259776AA" w14:textId="77777777" w:rsidR="000B1FD0" w:rsidRPr="00E834DF" w:rsidRDefault="000B1FD0" w:rsidP="00601047">
      <w:pPr>
        <w:pStyle w:val="affe"/>
      </w:pPr>
      <w:r w:rsidRPr="00E834DF">
        <w:footnoteRef/>
      </w:r>
      <w:r w:rsidRPr="00E834DF">
        <w:t xml:space="preserve"> </w:t>
      </w:r>
      <w:r w:rsidRPr="00E834DF">
        <w:rPr>
          <w:rFonts w:hint="eastAsia"/>
        </w:rPr>
        <w:t>経済産業省</w:t>
      </w:r>
      <w:r w:rsidRPr="00E834DF">
        <w:t>.”クレジットカードシステムのセキュリティ対策の更なる強化に向けた方向性”. https://www.meti.go.jp/policy/economy/consumer/credit/2022060221001.pdf</w:t>
      </w:r>
    </w:p>
  </w:footnote>
  <w:footnote w:id="14">
    <w:p w14:paraId="3EB01E1E" w14:textId="77777777" w:rsidR="000B1FD0" w:rsidRPr="00E834DF" w:rsidRDefault="000B1FD0" w:rsidP="00601047">
      <w:pPr>
        <w:pStyle w:val="affe"/>
      </w:pPr>
      <w:r w:rsidRPr="00E834DF">
        <w:footnoteRef/>
      </w:r>
      <w:r w:rsidRPr="00E834DF">
        <w:t xml:space="preserve"> JIPDEC.”「個人情報」と「プライバシー」の違い”. </w:t>
      </w:r>
      <w:r w:rsidRPr="00396EC8">
        <w:t>https://privacymark.jp/system/course/theme1/03.html</w:t>
      </w:r>
    </w:p>
  </w:footnote>
  <w:footnote w:id="15">
    <w:p w14:paraId="05802DE2" w14:textId="77777777" w:rsidR="000B1FD0" w:rsidRPr="00622A92" w:rsidRDefault="000B1FD0" w:rsidP="00601047">
      <w:pPr>
        <w:pStyle w:val="affe"/>
      </w:pPr>
      <w:r w:rsidRPr="00622A92">
        <w:footnoteRef/>
      </w:r>
      <w:r w:rsidRPr="00622A92">
        <w:t xml:space="preserve"> ISMS-AC.”ISMSとは”.https://isms.jp/isms/</w:t>
      </w:r>
    </w:p>
  </w:footnote>
  <w:footnote w:id="16">
    <w:p w14:paraId="216CE76F" w14:textId="77777777" w:rsidR="000B1FD0" w:rsidRDefault="000B1FD0" w:rsidP="00601047">
      <w:pPr>
        <w:pStyle w:val="affe"/>
      </w:pPr>
      <w:r w:rsidRPr="00622A92">
        <w:footnoteRef/>
      </w:r>
      <w:r w:rsidRPr="00622A92">
        <w:t xml:space="preserve"> ISMS-AC.”ISMSとは”.https://isms.jp/isms/</w:t>
      </w:r>
    </w:p>
  </w:footnote>
  <w:footnote w:id="17">
    <w:p w14:paraId="69F746DE" w14:textId="77777777" w:rsidR="000B1FD0" w:rsidRPr="002300AD" w:rsidRDefault="000B1FD0" w:rsidP="00601047">
      <w:pPr>
        <w:pStyle w:val="affe"/>
      </w:pPr>
      <w:r w:rsidRPr="002300AD">
        <w:footnoteRef/>
      </w:r>
      <w:r w:rsidRPr="002300AD">
        <w:t xml:space="preserve"> JISC 日本産業標準調査会.”JIS Q 27000:2019 情報技術－セキュリティ技術－情報セキュリティマネジメントシステム－用語”. https://www.jisc.go.jp/app/jis/general/GnrJISNumberNameSearchList?show&amp;jisStdNo=Q27000</w:t>
      </w:r>
    </w:p>
  </w:footnote>
  <w:footnote w:id="18">
    <w:p w14:paraId="4E669FAB" w14:textId="77777777" w:rsidR="000B1FD0" w:rsidRDefault="000B1FD0" w:rsidP="00601047">
      <w:pPr>
        <w:pStyle w:val="affe"/>
      </w:pPr>
      <w:r w:rsidRPr="00C703DC">
        <w:footnoteRef/>
      </w:r>
      <w:r w:rsidRPr="00C703DC">
        <w:t xml:space="preserve"> ISO.” ISO/IEC 27005:2022”. https://www.iso.org/standard/80585.html</w:t>
      </w:r>
    </w:p>
  </w:footnote>
  <w:footnote w:id="19">
    <w:p w14:paraId="520847F9" w14:textId="77777777" w:rsidR="000B1FD0" w:rsidRDefault="000B1FD0" w:rsidP="00601047">
      <w:pPr>
        <w:pStyle w:val="affe"/>
      </w:pPr>
      <w:r w:rsidRPr="00C703DC">
        <w:footnoteRef/>
      </w:r>
      <w:r w:rsidRPr="00C703DC">
        <w:t xml:space="preserve"> ISO.” ISO/IEC 27005:2022”. https://www.iso.org/standard/80585.html</w:t>
      </w:r>
    </w:p>
  </w:footnote>
  <w:footnote w:id="20">
    <w:p w14:paraId="4F30D0C6" w14:textId="77777777" w:rsidR="001F4703" w:rsidRDefault="001F4703" w:rsidP="00601047">
      <w:pPr>
        <w:pStyle w:val="affe"/>
      </w:pPr>
      <w:r w:rsidRPr="00C703DC">
        <w:footnoteRef/>
      </w:r>
      <w:r w:rsidRPr="00C703DC">
        <w:t xml:space="preserve"> JISC 日本産業標準調査会.”JIS Q 27000:2019 情報技術－セキュリティ技術－情報セキュリティマネジメントシステム－用語”. https://www.jisc.go.jp/app/jis/general/GnrJISNumberNameSearchList?show&amp;jisStdNo=Q27000</w:t>
      </w:r>
    </w:p>
  </w:footnote>
  <w:footnote w:id="21">
    <w:p w14:paraId="6F46D5F2" w14:textId="77777777" w:rsidR="000B1FD0" w:rsidRDefault="000B1FD0" w:rsidP="00601047">
      <w:pPr>
        <w:pStyle w:val="affe"/>
      </w:pPr>
      <w:r w:rsidRPr="00551807">
        <w:footnoteRef/>
      </w:r>
      <w:r w:rsidRPr="00551807">
        <w:t xml:space="preserve"> JISC 日本産業標準調査会.”JIS Q 27000:2019 情報技術－セキュリティ技術－情報セキュリティマネジメントシステム－用語”. https://www.jisc.go.jp/app/jis/general/GnrJISNumberNameSearchList?show&amp;jisStdNo=Q27000</w:t>
      </w:r>
    </w:p>
  </w:footnote>
  <w:footnote w:id="22">
    <w:p w14:paraId="0B8AAA37" w14:textId="77777777" w:rsidR="000B1FD0" w:rsidRDefault="000B1FD0" w:rsidP="00601047">
      <w:pPr>
        <w:pStyle w:val="affe"/>
      </w:pPr>
      <w:r w:rsidRPr="00551807">
        <w:footnoteRef/>
      </w:r>
      <w:r>
        <w:t xml:space="preserve"> </w:t>
      </w:r>
      <w:r w:rsidRPr="00551807">
        <w:t>JISC 日本産業標準調査会.”JIS Q 27000:2019 情報技術－セキュリティ技術－情報セキュリティマネジメントシステム－用語”. https://www.jisc.go.jp/app/jis/general/GnrJISNumberNameSearchList?show&amp;jisStdNo=Q27000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45CD4F" w14:textId="77777777" w:rsidR="000A1443" w:rsidRPr="00CF03D3" w:rsidRDefault="000A1443">
    <w:pPr>
      <w:pStyle w:val="a3"/>
      <w:ind w:firstLineChars="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99FCD2" w14:textId="77777777" w:rsidR="007032E2" w:rsidRDefault="007032E2">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F0DBC" w14:textId="1807730A" w:rsidR="000A1443" w:rsidRDefault="000A1443">
    <w:pPr>
      <w:pStyle w:val="a3"/>
      <w:ind w:firstLineChars="0" w:firstLine="0"/>
    </w:pPr>
    <w:r>
      <w:fldChar w:fldCharType="begin"/>
    </w:r>
    <w:r>
      <w:instrText xml:space="preserve"> STYLEREF  用語集  \* MERGEFORMAT </w:instrTex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FBB53" w14:textId="77777777" w:rsidR="0041410C" w:rsidRPr="00C173B6" w:rsidRDefault="0041410C">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2D470" w14:textId="77777777" w:rsidR="0041410C" w:rsidRPr="00D5599C" w:rsidRDefault="0041410C">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C132E1" w14:textId="77777777" w:rsidR="00433929" w:rsidRPr="00156565" w:rsidRDefault="00433929">
    <w:pPr>
      <w:pStyle w:val="a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D8A41" w14:textId="77777777" w:rsidR="00437F11" w:rsidRDefault="00437F11" w:rsidP="00BC5E75">
    <w:pPr>
      <w:ind w:firstLineChars="0"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A81ED" w14:textId="77777777" w:rsidR="000E5567" w:rsidRPr="00C173B6" w:rsidRDefault="000E5567" w:rsidP="00C173B6">
    <w:pPr>
      <w:pStyle w:val="a3"/>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3803B" w14:textId="77777777" w:rsidR="000E5567" w:rsidRDefault="000E5567">
    <w:pPr>
      <w:pStyle w:val="a3"/>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C9CC2" w14:textId="77777777" w:rsidR="00B87C2B" w:rsidRPr="00C173B6" w:rsidRDefault="00B87C2B" w:rsidP="00C173B6">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66AA4"/>
    <w:multiLevelType w:val="multilevel"/>
    <w:tmpl w:val="9788BE3C"/>
    <w:lvl w:ilvl="0">
      <w:numFmt w:val="decimal"/>
      <w:pStyle w:val="1"/>
      <w:suff w:val="space"/>
      <w:lvlText w:val="第%1編"/>
      <w:lvlJc w:val="left"/>
      <w:pPr>
        <w:ind w:left="0" w:firstLine="0"/>
      </w:pPr>
      <w:rPr>
        <w:rFonts w:hint="eastAsia"/>
      </w:rPr>
    </w:lvl>
    <w:lvl w:ilvl="1">
      <w:numFmt w:val="decimal"/>
      <w:lvlRestart w:val="0"/>
      <w:suff w:val="space"/>
      <w:lvlText w:val="第%2章."/>
      <w:lvlJc w:val="left"/>
      <w:pPr>
        <w:ind w:left="1701" w:hanging="1701"/>
      </w:pPr>
      <w:rPr>
        <w:rFonts w:hint="eastAsia"/>
      </w:rPr>
    </w:lvl>
    <w:lvl w:ilvl="2">
      <w:start w:val="1"/>
      <w:numFmt w:val="decimal"/>
      <w:lvlRestart w:val="0"/>
      <w:suff w:val="space"/>
      <w:lvlText w:val="%2-%3."/>
      <w:lvlJc w:val="left"/>
      <w:pPr>
        <w:ind w:left="0" w:firstLine="0"/>
      </w:pPr>
      <w:rPr>
        <w:rFonts w:hint="eastAsia"/>
      </w:rPr>
    </w:lvl>
    <w:lvl w:ilvl="3">
      <w:start w:val="1"/>
      <w:numFmt w:val="decimal"/>
      <w:lvlRestart w:val="0"/>
      <w:suff w:val="space"/>
      <w:lvlText w:val="%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 w15:restartNumberingAfterBreak="0">
    <w:nsid w:val="002418BC"/>
    <w:multiLevelType w:val="hybridMultilevel"/>
    <w:tmpl w:val="112E5692"/>
    <w:lvl w:ilvl="0" w:tplc="04090001">
      <w:start w:val="1"/>
      <w:numFmt w:val="bullet"/>
      <w:lvlText w:val=""/>
      <w:lvlJc w:val="left"/>
      <w:pPr>
        <w:ind w:left="2894" w:hanging="440"/>
      </w:pPr>
      <w:rPr>
        <w:rFonts w:ascii="Wingdings" w:hAnsi="Wingdings" w:hint="default"/>
      </w:rPr>
    </w:lvl>
    <w:lvl w:ilvl="1" w:tplc="0409000B" w:tentative="1">
      <w:start w:val="1"/>
      <w:numFmt w:val="bullet"/>
      <w:lvlText w:val=""/>
      <w:lvlJc w:val="left"/>
      <w:pPr>
        <w:ind w:left="3334" w:hanging="440"/>
      </w:pPr>
      <w:rPr>
        <w:rFonts w:ascii="Wingdings" w:hAnsi="Wingdings" w:hint="default"/>
      </w:rPr>
    </w:lvl>
    <w:lvl w:ilvl="2" w:tplc="0409000D" w:tentative="1">
      <w:start w:val="1"/>
      <w:numFmt w:val="bullet"/>
      <w:lvlText w:val=""/>
      <w:lvlJc w:val="left"/>
      <w:pPr>
        <w:ind w:left="3774" w:hanging="440"/>
      </w:pPr>
      <w:rPr>
        <w:rFonts w:ascii="Wingdings" w:hAnsi="Wingdings" w:hint="default"/>
      </w:rPr>
    </w:lvl>
    <w:lvl w:ilvl="3" w:tplc="04090001" w:tentative="1">
      <w:start w:val="1"/>
      <w:numFmt w:val="bullet"/>
      <w:lvlText w:val=""/>
      <w:lvlJc w:val="left"/>
      <w:pPr>
        <w:ind w:left="4214" w:hanging="440"/>
      </w:pPr>
      <w:rPr>
        <w:rFonts w:ascii="Wingdings" w:hAnsi="Wingdings" w:hint="default"/>
      </w:rPr>
    </w:lvl>
    <w:lvl w:ilvl="4" w:tplc="0409000B" w:tentative="1">
      <w:start w:val="1"/>
      <w:numFmt w:val="bullet"/>
      <w:lvlText w:val=""/>
      <w:lvlJc w:val="left"/>
      <w:pPr>
        <w:ind w:left="4654" w:hanging="440"/>
      </w:pPr>
      <w:rPr>
        <w:rFonts w:ascii="Wingdings" w:hAnsi="Wingdings" w:hint="default"/>
      </w:rPr>
    </w:lvl>
    <w:lvl w:ilvl="5" w:tplc="0409000D" w:tentative="1">
      <w:start w:val="1"/>
      <w:numFmt w:val="bullet"/>
      <w:lvlText w:val=""/>
      <w:lvlJc w:val="left"/>
      <w:pPr>
        <w:ind w:left="5094" w:hanging="440"/>
      </w:pPr>
      <w:rPr>
        <w:rFonts w:ascii="Wingdings" w:hAnsi="Wingdings" w:hint="default"/>
      </w:rPr>
    </w:lvl>
    <w:lvl w:ilvl="6" w:tplc="04090001" w:tentative="1">
      <w:start w:val="1"/>
      <w:numFmt w:val="bullet"/>
      <w:lvlText w:val=""/>
      <w:lvlJc w:val="left"/>
      <w:pPr>
        <w:ind w:left="5534" w:hanging="440"/>
      </w:pPr>
      <w:rPr>
        <w:rFonts w:ascii="Wingdings" w:hAnsi="Wingdings" w:hint="default"/>
      </w:rPr>
    </w:lvl>
    <w:lvl w:ilvl="7" w:tplc="0409000B" w:tentative="1">
      <w:start w:val="1"/>
      <w:numFmt w:val="bullet"/>
      <w:lvlText w:val=""/>
      <w:lvlJc w:val="left"/>
      <w:pPr>
        <w:ind w:left="5974" w:hanging="440"/>
      </w:pPr>
      <w:rPr>
        <w:rFonts w:ascii="Wingdings" w:hAnsi="Wingdings" w:hint="default"/>
      </w:rPr>
    </w:lvl>
    <w:lvl w:ilvl="8" w:tplc="0409000D" w:tentative="1">
      <w:start w:val="1"/>
      <w:numFmt w:val="bullet"/>
      <w:lvlText w:val=""/>
      <w:lvlJc w:val="left"/>
      <w:pPr>
        <w:ind w:left="6414" w:hanging="440"/>
      </w:pPr>
      <w:rPr>
        <w:rFonts w:ascii="Wingdings" w:hAnsi="Wingdings" w:hint="default"/>
      </w:rPr>
    </w:lvl>
  </w:abstractNum>
  <w:abstractNum w:abstractNumId="2" w15:restartNumberingAfterBreak="0">
    <w:nsid w:val="003B0DF7"/>
    <w:multiLevelType w:val="hybridMultilevel"/>
    <w:tmpl w:val="64628FFE"/>
    <w:lvl w:ilvl="0" w:tplc="FFFFFFFF">
      <w:start w:val="1"/>
      <w:numFmt w:val="lowerLetter"/>
      <w:lvlText w:val="%1."/>
      <w:lvlJc w:val="left"/>
      <w:pPr>
        <w:ind w:left="440" w:hanging="440"/>
      </w:pPr>
    </w:lvl>
    <w:lvl w:ilvl="1" w:tplc="04090001">
      <w:start w:val="1"/>
      <w:numFmt w:val="bullet"/>
      <w:lvlText w:val=""/>
      <w:lvlJc w:val="left"/>
      <w:pPr>
        <w:ind w:left="440" w:hanging="440"/>
      </w:pPr>
      <w:rPr>
        <w:rFonts w:ascii="Wingdings" w:hAnsi="Wingdings" w:hint="default"/>
      </w:rPr>
    </w:lvl>
    <w:lvl w:ilvl="2" w:tplc="FFFFFFFF" w:tentative="1">
      <w:start w:val="1"/>
      <w:numFmt w:val="decimalEnclosedCircle"/>
      <w:lvlText w:val="%3"/>
      <w:lvlJc w:val="left"/>
      <w:pPr>
        <w:ind w:left="1320" w:hanging="440"/>
      </w:pPr>
    </w:lvl>
    <w:lvl w:ilvl="3" w:tplc="FFFFFFFF" w:tentative="1">
      <w:start w:val="1"/>
      <w:numFmt w:val="decimal"/>
      <w:lvlText w:val="%4."/>
      <w:lvlJc w:val="left"/>
      <w:pPr>
        <w:ind w:left="1760" w:hanging="440"/>
      </w:pPr>
    </w:lvl>
    <w:lvl w:ilvl="4" w:tplc="FFFFFFFF" w:tentative="1">
      <w:start w:val="1"/>
      <w:numFmt w:val="aiueoFullWidth"/>
      <w:lvlText w:val="(%5)"/>
      <w:lvlJc w:val="left"/>
      <w:pPr>
        <w:ind w:left="2200" w:hanging="440"/>
      </w:pPr>
    </w:lvl>
    <w:lvl w:ilvl="5" w:tplc="FFFFFFFF" w:tentative="1">
      <w:start w:val="1"/>
      <w:numFmt w:val="decimalEnclosedCircle"/>
      <w:lvlText w:val="%6"/>
      <w:lvlJc w:val="left"/>
      <w:pPr>
        <w:ind w:left="2640" w:hanging="440"/>
      </w:pPr>
    </w:lvl>
    <w:lvl w:ilvl="6" w:tplc="FFFFFFFF" w:tentative="1">
      <w:start w:val="1"/>
      <w:numFmt w:val="decimal"/>
      <w:lvlText w:val="%7."/>
      <w:lvlJc w:val="left"/>
      <w:pPr>
        <w:ind w:left="3080" w:hanging="440"/>
      </w:pPr>
    </w:lvl>
    <w:lvl w:ilvl="7" w:tplc="FFFFFFFF" w:tentative="1">
      <w:start w:val="1"/>
      <w:numFmt w:val="aiueoFullWidth"/>
      <w:lvlText w:val="(%8)"/>
      <w:lvlJc w:val="left"/>
      <w:pPr>
        <w:ind w:left="3520" w:hanging="440"/>
      </w:pPr>
    </w:lvl>
    <w:lvl w:ilvl="8" w:tplc="FFFFFFFF" w:tentative="1">
      <w:start w:val="1"/>
      <w:numFmt w:val="decimalEnclosedCircle"/>
      <w:lvlText w:val="%9"/>
      <w:lvlJc w:val="left"/>
      <w:pPr>
        <w:ind w:left="3960" w:hanging="440"/>
      </w:pPr>
    </w:lvl>
  </w:abstractNum>
  <w:abstractNum w:abstractNumId="3" w15:restartNumberingAfterBreak="0">
    <w:nsid w:val="00527FF1"/>
    <w:multiLevelType w:val="hybridMultilevel"/>
    <w:tmpl w:val="2CA2B660"/>
    <w:lvl w:ilvl="0" w:tplc="04090001">
      <w:start w:val="1"/>
      <w:numFmt w:val="bullet"/>
      <w:lvlText w:val=""/>
      <w:lvlJc w:val="left"/>
      <w:pPr>
        <w:ind w:left="440" w:hanging="440"/>
      </w:pPr>
      <w:rPr>
        <w:rFonts w:ascii="Wingdings" w:hAnsi="Wingdings" w:hint="default"/>
        <w:lang w:val="en-US" w:eastAsia="ja-JP" w:bidi="ar-SA"/>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 w15:restartNumberingAfterBreak="0">
    <w:nsid w:val="00A56F4A"/>
    <w:multiLevelType w:val="hybridMultilevel"/>
    <w:tmpl w:val="8B6AFB30"/>
    <w:lvl w:ilvl="0" w:tplc="E500E5AA">
      <w:start w:val="1"/>
      <w:numFmt w:val="upperLetter"/>
      <w:lvlText w:val="%1."/>
      <w:lvlJc w:val="left"/>
      <w:pPr>
        <w:ind w:left="1640" w:hanging="440"/>
      </w:pPr>
      <w:rPr>
        <w:rFonts w:hint="default"/>
      </w:rPr>
    </w:lvl>
    <w:lvl w:ilvl="1" w:tplc="04090017" w:tentative="1">
      <w:start w:val="1"/>
      <w:numFmt w:val="aiueoFullWidth"/>
      <w:lvlText w:val="(%2)"/>
      <w:lvlJc w:val="left"/>
      <w:pPr>
        <w:ind w:left="2080" w:hanging="440"/>
      </w:pPr>
    </w:lvl>
    <w:lvl w:ilvl="2" w:tplc="04090011" w:tentative="1">
      <w:start w:val="1"/>
      <w:numFmt w:val="decimalEnclosedCircle"/>
      <w:lvlText w:val="%3"/>
      <w:lvlJc w:val="left"/>
      <w:pPr>
        <w:ind w:left="2520" w:hanging="440"/>
      </w:pPr>
    </w:lvl>
    <w:lvl w:ilvl="3" w:tplc="0409000F" w:tentative="1">
      <w:start w:val="1"/>
      <w:numFmt w:val="decimal"/>
      <w:lvlText w:val="%4."/>
      <w:lvlJc w:val="left"/>
      <w:pPr>
        <w:ind w:left="2960" w:hanging="440"/>
      </w:pPr>
    </w:lvl>
    <w:lvl w:ilvl="4" w:tplc="04090017" w:tentative="1">
      <w:start w:val="1"/>
      <w:numFmt w:val="aiueoFullWidth"/>
      <w:lvlText w:val="(%5)"/>
      <w:lvlJc w:val="left"/>
      <w:pPr>
        <w:ind w:left="3400" w:hanging="440"/>
      </w:pPr>
    </w:lvl>
    <w:lvl w:ilvl="5" w:tplc="04090011" w:tentative="1">
      <w:start w:val="1"/>
      <w:numFmt w:val="decimalEnclosedCircle"/>
      <w:lvlText w:val="%6"/>
      <w:lvlJc w:val="left"/>
      <w:pPr>
        <w:ind w:left="3840" w:hanging="440"/>
      </w:pPr>
    </w:lvl>
    <w:lvl w:ilvl="6" w:tplc="0409000F" w:tentative="1">
      <w:start w:val="1"/>
      <w:numFmt w:val="decimal"/>
      <w:lvlText w:val="%7."/>
      <w:lvlJc w:val="left"/>
      <w:pPr>
        <w:ind w:left="4280" w:hanging="440"/>
      </w:pPr>
    </w:lvl>
    <w:lvl w:ilvl="7" w:tplc="04090017" w:tentative="1">
      <w:start w:val="1"/>
      <w:numFmt w:val="aiueoFullWidth"/>
      <w:lvlText w:val="(%8)"/>
      <w:lvlJc w:val="left"/>
      <w:pPr>
        <w:ind w:left="4720" w:hanging="440"/>
      </w:pPr>
    </w:lvl>
    <w:lvl w:ilvl="8" w:tplc="04090011" w:tentative="1">
      <w:start w:val="1"/>
      <w:numFmt w:val="decimalEnclosedCircle"/>
      <w:lvlText w:val="%9"/>
      <w:lvlJc w:val="left"/>
      <w:pPr>
        <w:ind w:left="5160" w:hanging="440"/>
      </w:pPr>
    </w:lvl>
  </w:abstractNum>
  <w:abstractNum w:abstractNumId="5" w15:restartNumberingAfterBreak="0">
    <w:nsid w:val="00AD18BA"/>
    <w:multiLevelType w:val="hybridMultilevel"/>
    <w:tmpl w:val="99E67312"/>
    <w:lvl w:ilvl="0" w:tplc="BA029174">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6" w15:restartNumberingAfterBreak="0">
    <w:nsid w:val="00B019E9"/>
    <w:multiLevelType w:val="hybridMultilevel"/>
    <w:tmpl w:val="3DD22D4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7" w15:restartNumberingAfterBreak="0">
    <w:nsid w:val="00C9499D"/>
    <w:multiLevelType w:val="hybridMultilevel"/>
    <w:tmpl w:val="891C8788"/>
    <w:lvl w:ilvl="0" w:tplc="A8042908">
      <w:start w:val="1"/>
      <w:numFmt w:val="upperLetter"/>
      <w:lvlText w:val="%1."/>
      <w:lvlJc w:val="left"/>
      <w:pPr>
        <w:ind w:left="1640" w:hanging="44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8" w15:restartNumberingAfterBreak="0">
    <w:nsid w:val="00F2003F"/>
    <w:multiLevelType w:val="hybridMultilevel"/>
    <w:tmpl w:val="B554D64C"/>
    <w:lvl w:ilvl="0" w:tplc="04090001">
      <w:start w:val="1"/>
      <w:numFmt w:val="bullet"/>
      <w:lvlText w:val=""/>
      <w:lvlJc w:val="left"/>
      <w:pPr>
        <w:ind w:left="440" w:hanging="440"/>
      </w:pPr>
      <w:rPr>
        <w:rFonts w:ascii="Wingdings" w:hAnsi="Wingdings" w:hint="default"/>
        <w:lang w:val="en-US" w:eastAsia="ja-JP" w:bidi="ar-SA"/>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9" w15:restartNumberingAfterBreak="0">
    <w:nsid w:val="00F3074E"/>
    <w:multiLevelType w:val="hybridMultilevel"/>
    <w:tmpl w:val="B3FEAB1A"/>
    <w:lvl w:ilvl="0" w:tplc="96D29D0A">
      <w:start w:val="1"/>
      <w:numFmt w:val="decimal"/>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0" w15:restartNumberingAfterBreak="0">
    <w:nsid w:val="01054623"/>
    <w:multiLevelType w:val="hybridMultilevel"/>
    <w:tmpl w:val="C86098CC"/>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1" w15:restartNumberingAfterBreak="0">
    <w:nsid w:val="014D1D61"/>
    <w:multiLevelType w:val="hybridMultilevel"/>
    <w:tmpl w:val="4B8A6C60"/>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2" w15:restartNumberingAfterBreak="0">
    <w:nsid w:val="01694E54"/>
    <w:multiLevelType w:val="hybridMultilevel"/>
    <w:tmpl w:val="3AE4AC96"/>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3" w15:restartNumberingAfterBreak="0">
    <w:nsid w:val="01775142"/>
    <w:multiLevelType w:val="hybridMultilevel"/>
    <w:tmpl w:val="0944CDC0"/>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4" w15:restartNumberingAfterBreak="0">
    <w:nsid w:val="01973A2E"/>
    <w:multiLevelType w:val="hybridMultilevel"/>
    <w:tmpl w:val="01C436B8"/>
    <w:lvl w:ilvl="0" w:tplc="76A4E47C">
      <w:start w:val="1"/>
      <w:numFmt w:val="lowerLetter"/>
      <w:lvlText w:val="%1."/>
      <w:lvlJc w:val="left"/>
      <w:pPr>
        <w:ind w:left="440" w:hanging="440"/>
      </w:pPr>
      <w:rPr>
        <w:rFonts w:hint="eastAsia"/>
      </w:rPr>
    </w:lvl>
    <w:lvl w:ilvl="1" w:tplc="04090001">
      <w:start w:val="1"/>
      <w:numFmt w:val="bullet"/>
      <w:lvlText w:val=""/>
      <w:lvlJc w:val="left"/>
      <w:pPr>
        <w:ind w:left="880" w:hanging="440"/>
      </w:pPr>
      <w:rPr>
        <w:rFonts w:ascii="Wingdings" w:hAnsi="Wingdings" w:hint="default"/>
      </w:r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5" w15:restartNumberingAfterBreak="0">
    <w:nsid w:val="01B10445"/>
    <w:multiLevelType w:val="hybridMultilevel"/>
    <w:tmpl w:val="1CBEFA88"/>
    <w:lvl w:ilvl="0" w:tplc="04090001">
      <w:start w:val="1"/>
      <w:numFmt w:val="bullet"/>
      <w:lvlText w:val=""/>
      <w:lvlJc w:val="left"/>
      <w:pPr>
        <w:ind w:left="440" w:hanging="440"/>
      </w:pPr>
      <w:rPr>
        <w:rFonts w:ascii="Wingdings" w:hAnsi="Wingdings" w:hint="default"/>
        <w:lang w:val="en-US" w:eastAsia="ja-JP" w:bidi="ar-S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6" w15:restartNumberingAfterBreak="0">
    <w:nsid w:val="01C522AE"/>
    <w:multiLevelType w:val="hybridMultilevel"/>
    <w:tmpl w:val="2A9AD1AC"/>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7" w15:restartNumberingAfterBreak="0">
    <w:nsid w:val="01F302EC"/>
    <w:multiLevelType w:val="hybridMultilevel"/>
    <w:tmpl w:val="95A0C09A"/>
    <w:lvl w:ilvl="0" w:tplc="04090001">
      <w:start w:val="1"/>
      <w:numFmt w:val="bullet"/>
      <w:lvlText w:val=""/>
      <w:lvlJc w:val="left"/>
      <w:pPr>
        <w:ind w:left="680" w:hanging="440"/>
      </w:pPr>
      <w:rPr>
        <w:rFonts w:ascii="Wingdings" w:hAnsi="Wingdings" w:hint="default"/>
      </w:rPr>
    </w:lvl>
    <w:lvl w:ilvl="1" w:tplc="0409000B" w:tentative="1">
      <w:start w:val="1"/>
      <w:numFmt w:val="bullet"/>
      <w:lvlText w:val=""/>
      <w:lvlJc w:val="left"/>
      <w:pPr>
        <w:ind w:left="1120" w:hanging="440"/>
      </w:pPr>
      <w:rPr>
        <w:rFonts w:ascii="Wingdings" w:hAnsi="Wingdings" w:hint="default"/>
      </w:rPr>
    </w:lvl>
    <w:lvl w:ilvl="2" w:tplc="0409000D"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B" w:tentative="1">
      <w:start w:val="1"/>
      <w:numFmt w:val="bullet"/>
      <w:lvlText w:val=""/>
      <w:lvlJc w:val="left"/>
      <w:pPr>
        <w:ind w:left="2440" w:hanging="440"/>
      </w:pPr>
      <w:rPr>
        <w:rFonts w:ascii="Wingdings" w:hAnsi="Wingdings" w:hint="default"/>
      </w:rPr>
    </w:lvl>
    <w:lvl w:ilvl="5" w:tplc="0409000D"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B" w:tentative="1">
      <w:start w:val="1"/>
      <w:numFmt w:val="bullet"/>
      <w:lvlText w:val=""/>
      <w:lvlJc w:val="left"/>
      <w:pPr>
        <w:ind w:left="3760" w:hanging="440"/>
      </w:pPr>
      <w:rPr>
        <w:rFonts w:ascii="Wingdings" w:hAnsi="Wingdings" w:hint="default"/>
      </w:rPr>
    </w:lvl>
    <w:lvl w:ilvl="8" w:tplc="0409000D" w:tentative="1">
      <w:start w:val="1"/>
      <w:numFmt w:val="bullet"/>
      <w:lvlText w:val=""/>
      <w:lvlJc w:val="left"/>
      <w:pPr>
        <w:ind w:left="4200" w:hanging="440"/>
      </w:pPr>
      <w:rPr>
        <w:rFonts w:ascii="Wingdings" w:hAnsi="Wingdings" w:hint="default"/>
      </w:rPr>
    </w:lvl>
  </w:abstractNum>
  <w:abstractNum w:abstractNumId="18" w15:restartNumberingAfterBreak="0">
    <w:nsid w:val="02036B48"/>
    <w:multiLevelType w:val="hybridMultilevel"/>
    <w:tmpl w:val="DB62C698"/>
    <w:lvl w:ilvl="0" w:tplc="76A4E47C">
      <w:start w:val="1"/>
      <w:numFmt w:val="lowerLetter"/>
      <w:lvlText w:val="%1."/>
      <w:lvlJc w:val="left"/>
      <w:pPr>
        <w:ind w:left="428" w:hanging="440"/>
      </w:pPr>
      <w:rPr>
        <w:rFonts w:hint="eastAsia"/>
      </w:rPr>
    </w:lvl>
    <w:lvl w:ilvl="1" w:tplc="04090017" w:tentative="1">
      <w:start w:val="1"/>
      <w:numFmt w:val="aiueoFullWidth"/>
      <w:lvlText w:val="(%2)"/>
      <w:lvlJc w:val="left"/>
      <w:pPr>
        <w:ind w:left="868" w:hanging="440"/>
      </w:pPr>
    </w:lvl>
    <w:lvl w:ilvl="2" w:tplc="04090011" w:tentative="1">
      <w:start w:val="1"/>
      <w:numFmt w:val="decimalEnclosedCircle"/>
      <w:lvlText w:val="%3"/>
      <w:lvlJc w:val="left"/>
      <w:pPr>
        <w:ind w:left="1308" w:hanging="440"/>
      </w:pPr>
    </w:lvl>
    <w:lvl w:ilvl="3" w:tplc="0409000F" w:tentative="1">
      <w:start w:val="1"/>
      <w:numFmt w:val="decimal"/>
      <w:lvlText w:val="%4."/>
      <w:lvlJc w:val="left"/>
      <w:pPr>
        <w:ind w:left="1748" w:hanging="440"/>
      </w:pPr>
    </w:lvl>
    <w:lvl w:ilvl="4" w:tplc="04090017" w:tentative="1">
      <w:start w:val="1"/>
      <w:numFmt w:val="aiueoFullWidth"/>
      <w:lvlText w:val="(%5)"/>
      <w:lvlJc w:val="left"/>
      <w:pPr>
        <w:ind w:left="2188" w:hanging="440"/>
      </w:pPr>
    </w:lvl>
    <w:lvl w:ilvl="5" w:tplc="04090011" w:tentative="1">
      <w:start w:val="1"/>
      <w:numFmt w:val="decimalEnclosedCircle"/>
      <w:lvlText w:val="%6"/>
      <w:lvlJc w:val="left"/>
      <w:pPr>
        <w:ind w:left="2628" w:hanging="440"/>
      </w:pPr>
    </w:lvl>
    <w:lvl w:ilvl="6" w:tplc="0409000F" w:tentative="1">
      <w:start w:val="1"/>
      <w:numFmt w:val="decimal"/>
      <w:lvlText w:val="%7."/>
      <w:lvlJc w:val="left"/>
      <w:pPr>
        <w:ind w:left="3068" w:hanging="440"/>
      </w:pPr>
    </w:lvl>
    <w:lvl w:ilvl="7" w:tplc="04090017" w:tentative="1">
      <w:start w:val="1"/>
      <w:numFmt w:val="aiueoFullWidth"/>
      <w:lvlText w:val="(%8)"/>
      <w:lvlJc w:val="left"/>
      <w:pPr>
        <w:ind w:left="3508" w:hanging="440"/>
      </w:pPr>
    </w:lvl>
    <w:lvl w:ilvl="8" w:tplc="04090011" w:tentative="1">
      <w:start w:val="1"/>
      <w:numFmt w:val="decimalEnclosedCircle"/>
      <w:lvlText w:val="%9"/>
      <w:lvlJc w:val="left"/>
      <w:pPr>
        <w:ind w:left="3948" w:hanging="440"/>
      </w:pPr>
    </w:lvl>
  </w:abstractNum>
  <w:abstractNum w:abstractNumId="19" w15:restartNumberingAfterBreak="0">
    <w:nsid w:val="0221557D"/>
    <w:multiLevelType w:val="hybridMultilevel"/>
    <w:tmpl w:val="A8C2CBB4"/>
    <w:lvl w:ilvl="0" w:tplc="0409000F">
      <w:start w:val="1"/>
      <w:numFmt w:val="decimal"/>
      <w:lvlText w:val="%1."/>
      <w:lvlJc w:val="left"/>
      <w:pPr>
        <w:ind w:left="680" w:hanging="440"/>
      </w:pPr>
    </w:lvl>
    <w:lvl w:ilvl="1" w:tplc="04090017" w:tentative="1">
      <w:start w:val="1"/>
      <w:numFmt w:val="aiueoFullWidth"/>
      <w:lvlText w:val="(%2)"/>
      <w:lvlJc w:val="left"/>
      <w:pPr>
        <w:ind w:left="1120" w:hanging="440"/>
      </w:pPr>
    </w:lvl>
    <w:lvl w:ilvl="2" w:tplc="04090011" w:tentative="1">
      <w:start w:val="1"/>
      <w:numFmt w:val="decimalEnclosedCircle"/>
      <w:lvlText w:val="%3"/>
      <w:lvlJc w:val="left"/>
      <w:pPr>
        <w:ind w:left="1560" w:hanging="440"/>
      </w:pPr>
    </w:lvl>
    <w:lvl w:ilvl="3" w:tplc="0409000F" w:tentative="1">
      <w:start w:val="1"/>
      <w:numFmt w:val="decimal"/>
      <w:lvlText w:val="%4."/>
      <w:lvlJc w:val="left"/>
      <w:pPr>
        <w:ind w:left="2000" w:hanging="440"/>
      </w:pPr>
    </w:lvl>
    <w:lvl w:ilvl="4" w:tplc="04090017" w:tentative="1">
      <w:start w:val="1"/>
      <w:numFmt w:val="aiueoFullWidth"/>
      <w:lvlText w:val="(%5)"/>
      <w:lvlJc w:val="left"/>
      <w:pPr>
        <w:ind w:left="2440" w:hanging="440"/>
      </w:pPr>
    </w:lvl>
    <w:lvl w:ilvl="5" w:tplc="04090011" w:tentative="1">
      <w:start w:val="1"/>
      <w:numFmt w:val="decimalEnclosedCircle"/>
      <w:lvlText w:val="%6"/>
      <w:lvlJc w:val="left"/>
      <w:pPr>
        <w:ind w:left="2880" w:hanging="440"/>
      </w:pPr>
    </w:lvl>
    <w:lvl w:ilvl="6" w:tplc="0409000F" w:tentative="1">
      <w:start w:val="1"/>
      <w:numFmt w:val="decimal"/>
      <w:lvlText w:val="%7."/>
      <w:lvlJc w:val="left"/>
      <w:pPr>
        <w:ind w:left="3320" w:hanging="440"/>
      </w:pPr>
    </w:lvl>
    <w:lvl w:ilvl="7" w:tplc="04090017" w:tentative="1">
      <w:start w:val="1"/>
      <w:numFmt w:val="aiueoFullWidth"/>
      <w:lvlText w:val="(%8)"/>
      <w:lvlJc w:val="left"/>
      <w:pPr>
        <w:ind w:left="3760" w:hanging="440"/>
      </w:pPr>
    </w:lvl>
    <w:lvl w:ilvl="8" w:tplc="04090011" w:tentative="1">
      <w:start w:val="1"/>
      <w:numFmt w:val="decimalEnclosedCircle"/>
      <w:lvlText w:val="%9"/>
      <w:lvlJc w:val="left"/>
      <w:pPr>
        <w:ind w:left="4200" w:hanging="440"/>
      </w:pPr>
    </w:lvl>
  </w:abstractNum>
  <w:abstractNum w:abstractNumId="20" w15:restartNumberingAfterBreak="0">
    <w:nsid w:val="024A6D47"/>
    <w:multiLevelType w:val="hybridMultilevel"/>
    <w:tmpl w:val="6EE0EF54"/>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1" w15:restartNumberingAfterBreak="0">
    <w:nsid w:val="027C7A79"/>
    <w:multiLevelType w:val="hybridMultilevel"/>
    <w:tmpl w:val="6C6E25CC"/>
    <w:lvl w:ilvl="0" w:tplc="E500E5AA">
      <w:start w:val="1"/>
      <w:numFmt w:val="upperLetter"/>
      <w:lvlText w:val="%1."/>
      <w:lvlJc w:val="left"/>
      <w:pPr>
        <w:ind w:left="1640" w:hanging="440"/>
      </w:pPr>
      <w:rPr>
        <w:rFonts w:hint="default"/>
      </w:rPr>
    </w:lvl>
    <w:lvl w:ilvl="1" w:tplc="04090017" w:tentative="1">
      <w:start w:val="1"/>
      <w:numFmt w:val="aiueoFullWidth"/>
      <w:lvlText w:val="(%2)"/>
      <w:lvlJc w:val="left"/>
      <w:pPr>
        <w:ind w:left="2080" w:hanging="440"/>
      </w:pPr>
    </w:lvl>
    <w:lvl w:ilvl="2" w:tplc="04090011" w:tentative="1">
      <w:start w:val="1"/>
      <w:numFmt w:val="decimalEnclosedCircle"/>
      <w:lvlText w:val="%3"/>
      <w:lvlJc w:val="left"/>
      <w:pPr>
        <w:ind w:left="2520" w:hanging="440"/>
      </w:pPr>
    </w:lvl>
    <w:lvl w:ilvl="3" w:tplc="0409000F" w:tentative="1">
      <w:start w:val="1"/>
      <w:numFmt w:val="decimal"/>
      <w:lvlText w:val="%4."/>
      <w:lvlJc w:val="left"/>
      <w:pPr>
        <w:ind w:left="2960" w:hanging="440"/>
      </w:pPr>
    </w:lvl>
    <w:lvl w:ilvl="4" w:tplc="04090017" w:tentative="1">
      <w:start w:val="1"/>
      <w:numFmt w:val="aiueoFullWidth"/>
      <w:lvlText w:val="(%5)"/>
      <w:lvlJc w:val="left"/>
      <w:pPr>
        <w:ind w:left="3400" w:hanging="440"/>
      </w:pPr>
    </w:lvl>
    <w:lvl w:ilvl="5" w:tplc="04090011" w:tentative="1">
      <w:start w:val="1"/>
      <w:numFmt w:val="decimalEnclosedCircle"/>
      <w:lvlText w:val="%6"/>
      <w:lvlJc w:val="left"/>
      <w:pPr>
        <w:ind w:left="3840" w:hanging="440"/>
      </w:pPr>
    </w:lvl>
    <w:lvl w:ilvl="6" w:tplc="0409000F" w:tentative="1">
      <w:start w:val="1"/>
      <w:numFmt w:val="decimal"/>
      <w:lvlText w:val="%7."/>
      <w:lvlJc w:val="left"/>
      <w:pPr>
        <w:ind w:left="4280" w:hanging="440"/>
      </w:pPr>
    </w:lvl>
    <w:lvl w:ilvl="7" w:tplc="04090017" w:tentative="1">
      <w:start w:val="1"/>
      <w:numFmt w:val="aiueoFullWidth"/>
      <w:lvlText w:val="(%8)"/>
      <w:lvlJc w:val="left"/>
      <w:pPr>
        <w:ind w:left="4720" w:hanging="440"/>
      </w:pPr>
    </w:lvl>
    <w:lvl w:ilvl="8" w:tplc="04090011" w:tentative="1">
      <w:start w:val="1"/>
      <w:numFmt w:val="decimalEnclosedCircle"/>
      <w:lvlText w:val="%9"/>
      <w:lvlJc w:val="left"/>
      <w:pPr>
        <w:ind w:left="5160" w:hanging="440"/>
      </w:pPr>
    </w:lvl>
  </w:abstractNum>
  <w:abstractNum w:abstractNumId="22" w15:restartNumberingAfterBreak="0">
    <w:nsid w:val="03091650"/>
    <w:multiLevelType w:val="hybridMultilevel"/>
    <w:tmpl w:val="7CAC693E"/>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3" w15:restartNumberingAfterBreak="0">
    <w:nsid w:val="032302E8"/>
    <w:multiLevelType w:val="hybridMultilevel"/>
    <w:tmpl w:val="60202078"/>
    <w:lvl w:ilvl="0" w:tplc="7B668488">
      <w:start w:val="1"/>
      <w:numFmt w:val="bullet"/>
      <w:lvlText w:val="•"/>
      <w:lvlJc w:val="left"/>
      <w:pPr>
        <w:ind w:left="440" w:hanging="440"/>
      </w:pPr>
      <w:rPr>
        <w:rFonts w:ascii="Arial" w:hAnsi="Arial"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4" w15:restartNumberingAfterBreak="0">
    <w:nsid w:val="03297C76"/>
    <w:multiLevelType w:val="hybridMultilevel"/>
    <w:tmpl w:val="2CECD1DE"/>
    <w:lvl w:ilvl="0" w:tplc="BC28E89A">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5" w15:restartNumberingAfterBreak="0">
    <w:nsid w:val="034820D9"/>
    <w:multiLevelType w:val="hybridMultilevel"/>
    <w:tmpl w:val="DDFE04E8"/>
    <w:lvl w:ilvl="0" w:tplc="0409000B">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6" w15:restartNumberingAfterBreak="0">
    <w:nsid w:val="0394762E"/>
    <w:multiLevelType w:val="hybridMultilevel"/>
    <w:tmpl w:val="6A5CD2D0"/>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7" w15:restartNumberingAfterBreak="0">
    <w:nsid w:val="03BA1A97"/>
    <w:multiLevelType w:val="hybridMultilevel"/>
    <w:tmpl w:val="D072420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8" w15:restartNumberingAfterBreak="0">
    <w:nsid w:val="03E758D9"/>
    <w:multiLevelType w:val="hybridMultilevel"/>
    <w:tmpl w:val="81367500"/>
    <w:lvl w:ilvl="0" w:tplc="9BDAA254">
      <w:start w:val="1"/>
      <w:numFmt w:val="lowerLetter"/>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9" w15:restartNumberingAfterBreak="0">
    <w:nsid w:val="040275FE"/>
    <w:multiLevelType w:val="hybridMultilevel"/>
    <w:tmpl w:val="E95025AE"/>
    <w:lvl w:ilvl="0" w:tplc="04090001">
      <w:start w:val="1"/>
      <w:numFmt w:val="bullet"/>
      <w:lvlText w:val=""/>
      <w:lvlJc w:val="left"/>
      <w:pPr>
        <w:ind w:left="440" w:hanging="440"/>
      </w:pPr>
      <w:rPr>
        <w:rFonts w:ascii="Wingdings" w:hAnsi="Wingdings" w:hint="default"/>
        <w:lang w:val="en-US" w:eastAsia="ja-JP" w:bidi="ar-S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0" w15:restartNumberingAfterBreak="0">
    <w:nsid w:val="04282B59"/>
    <w:multiLevelType w:val="hybridMultilevel"/>
    <w:tmpl w:val="18141F44"/>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31" w15:restartNumberingAfterBreak="0">
    <w:nsid w:val="04571DDA"/>
    <w:multiLevelType w:val="hybridMultilevel"/>
    <w:tmpl w:val="E506B31C"/>
    <w:lvl w:ilvl="0" w:tplc="E500E5AA">
      <w:start w:val="1"/>
      <w:numFmt w:val="upperLetter"/>
      <w:lvlText w:val="%1."/>
      <w:lvlJc w:val="left"/>
      <w:pPr>
        <w:ind w:left="1640" w:hanging="440"/>
      </w:pPr>
      <w:rPr>
        <w:rFonts w:hint="default"/>
      </w:rPr>
    </w:lvl>
    <w:lvl w:ilvl="1" w:tplc="04090017" w:tentative="1">
      <w:start w:val="1"/>
      <w:numFmt w:val="aiueoFullWidth"/>
      <w:lvlText w:val="(%2)"/>
      <w:lvlJc w:val="left"/>
      <w:pPr>
        <w:ind w:left="2080" w:hanging="440"/>
      </w:pPr>
    </w:lvl>
    <w:lvl w:ilvl="2" w:tplc="04090011" w:tentative="1">
      <w:start w:val="1"/>
      <w:numFmt w:val="decimalEnclosedCircle"/>
      <w:lvlText w:val="%3"/>
      <w:lvlJc w:val="left"/>
      <w:pPr>
        <w:ind w:left="2520" w:hanging="440"/>
      </w:pPr>
    </w:lvl>
    <w:lvl w:ilvl="3" w:tplc="0409000F" w:tentative="1">
      <w:start w:val="1"/>
      <w:numFmt w:val="decimal"/>
      <w:lvlText w:val="%4."/>
      <w:lvlJc w:val="left"/>
      <w:pPr>
        <w:ind w:left="2960" w:hanging="440"/>
      </w:pPr>
    </w:lvl>
    <w:lvl w:ilvl="4" w:tplc="04090017" w:tentative="1">
      <w:start w:val="1"/>
      <w:numFmt w:val="aiueoFullWidth"/>
      <w:lvlText w:val="(%5)"/>
      <w:lvlJc w:val="left"/>
      <w:pPr>
        <w:ind w:left="3400" w:hanging="440"/>
      </w:pPr>
    </w:lvl>
    <w:lvl w:ilvl="5" w:tplc="04090011" w:tentative="1">
      <w:start w:val="1"/>
      <w:numFmt w:val="decimalEnclosedCircle"/>
      <w:lvlText w:val="%6"/>
      <w:lvlJc w:val="left"/>
      <w:pPr>
        <w:ind w:left="3840" w:hanging="440"/>
      </w:pPr>
    </w:lvl>
    <w:lvl w:ilvl="6" w:tplc="0409000F" w:tentative="1">
      <w:start w:val="1"/>
      <w:numFmt w:val="decimal"/>
      <w:lvlText w:val="%7."/>
      <w:lvlJc w:val="left"/>
      <w:pPr>
        <w:ind w:left="4280" w:hanging="440"/>
      </w:pPr>
    </w:lvl>
    <w:lvl w:ilvl="7" w:tplc="04090017" w:tentative="1">
      <w:start w:val="1"/>
      <w:numFmt w:val="aiueoFullWidth"/>
      <w:lvlText w:val="(%8)"/>
      <w:lvlJc w:val="left"/>
      <w:pPr>
        <w:ind w:left="4720" w:hanging="440"/>
      </w:pPr>
    </w:lvl>
    <w:lvl w:ilvl="8" w:tplc="04090011" w:tentative="1">
      <w:start w:val="1"/>
      <w:numFmt w:val="decimalEnclosedCircle"/>
      <w:lvlText w:val="%9"/>
      <w:lvlJc w:val="left"/>
      <w:pPr>
        <w:ind w:left="5160" w:hanging="440"/>
      </w:pPr>
    </w:lvl>
  </w:abstractNum>
  <w:abstractNum w:abstractNumId="32" w15:restartNumberingAfterBreak="0">
    <w:nsid w:val="04BC486B"/>
    <w:multiLevelType w:val="hybridMultilevel"/>
    <w:tmpl w:val="53763808"/>
    <w:lvl w:ilvl="0" w:tplc="04090001">
      <w:start w:val="1"/>
      <w:numFmt w:val="bullet"/>
      <w:lvlText w:val=""/>
      <w:lvlJc w:val="left"/>
      <w:pPr>
        <w:ind w:left="880" w:hanging="440"/>
      </w:pPr>
      <w:rPr>
        <w:rFonts w:ascii="Wingdings" w:hAnsi="Wingdings" w:hint="default"/>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33" w15:restartNumberingAfterBreak="0">
    <w:nsid w:val="04D03FDA"/>
    <w:multiLevelType w:val="hybridMultilevel"/>
    <w:tmpl w:val="2D18649C"/>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34" w15:restartNumberingAfterBreak="0">
    <w:nsid w:val="04E72E70"/>
    <w:multiLevelType w:val="hybridMultilevel"/>
    <w:tmpl w:val="83B42CD2"/>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5" w15:restartNumberingAfterBreak="0">
    <w:nsid w:val="052477E7"/>
    <w:multiLevelType w:val="hybridMultilevel"/>
    <w:tmpl w:val="52643EAE"/>
    <w:lvl w:ilvl="0" w:tplc="04090011">
      <w:start w:val="1"/>
      <w:numFmt w:val="decimalEnclosedCircle"/>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6" w15:restartNumberingAfterBreak="0">
    <w:nsid w:val="054561D8"/>
    <w:multiLevelType w:val="hybridMultilevel"/>
    <w:tmpl w:val="A836B3E2"/>
    <w:lvl w:ilvl="0" w:tplc="E500E5AA">
      <w:start w:val="1"/>
      <w:numFmt w:val="upperLetter"/>
      <w:lvlText w:val="%1."/>
      <w:lvlJc w:val="left"/>
      <w:pPr>
        <w:ind w:left="1640" w:hanging="440"/>
      </w:pPr>
      <w:rPr>
        <w:rFonts w:hint="default"/>
      </w:rPr>
    </w:lvl>
    <w:lvl w:ilvl="1" w:tplc="04090017" w:tentative="1">
      <w:start w:val="1"/>
      <w:numFmt w:val="aiueoFullWidth"/>
      <w:lvlText w:val="(%2)"/>
      <w:lvlJc w:val="left"/>
      <w:pPr>
        <w:ind w:left="2080" w:hanging="440"/>
      </w:pPr>
    </w:lvl>
    <w:lvl w:ilvl="2" w:tplc="04090011" w:tentative="1">
      <w:start w:val="1"/>
      <w:numFmt w:val="decimalEnclosedCircle"/>
      <w:lvlText w:val="%3"/>
      <w:lvlJc w:val="left"/>
      <w:pPr>
        <w:ind w:left="2520" w:hanging="440"/>
      </w:pPr>
    </w:lvl>
    <w:lvl w:ilvl="3" w:tplc="0409000F" w:tentative="1">
      <w:start w:val="1"/>
      <w:numFmt w:val="decimal"/>
      <w:lvlText w:val="%4."/>
      <w:lvlJc w:val="left"/>
      <w:pPr>
        <w:ind w:left="2960" w:hanging="440"/>
      </w:pPr>
    </w:lvl>
    <w:lvl w:ilvl="4" w:tplc="04090017" w:tentative="1">
      <w:start w:val="1"/>
      <w:numFmt w:val="aiueoFullWidth"/>
      <w:lvlText w:val="(%5)"/>
      <w:lvlJc w:val="left"/>
      <w:pPr>
        <w:ind w:left="3400" w:hanging="440"/>
      </w:pPr>
    </w:lvl>
    <w:lvl w:ilvl="5" w:tplc="04090011" w:tentative="1">
      <w:start w:val="1"/>
      <w:numFmt w:val="decimalEnclosedCircle"/>
      <w:lvlText w:val="%6"/>
      <w:lvlJc w:val="left"/>
      <w:pPr>
        <w:ind w:left="3840" w:hanging="440"/>
      </w:pPr>
    </w:lvl>
    <w:lvl w:ilvl="6" w:tplc="0409000F" w:tentative="1">
      <w:start w:val="1"/>
      <w:numFmt w:val="decimal"/>
      <w:lvlText w:val="%7."/>
      <w:lvlJc w:val="left"/>
      <w:pPr>
        <w:ind w:left="4280" w:hanging="440"/>
      </w:pPr>
    </w:lvl>
    <w:lvl w:ilvl="7" w:tplc="04090017" w:tentative="1">
      <w:start w:val="1"/>
      <w:numFmt w:val="aiueoFullWidth"/>
      <w:lvlText w:val="(%8)"/>
      <w:lvlJc w:val="left"/>
      <w:pPr>
        <w:ind w:left="4720" w:hanging="440"/>
      </w:pPr>
    </w:lvl>
    <w:lvl w:ilvl="8" w:tplc="04090011" w:tentative="1">
      <w:start w:val="1"/>
      <w:numFmt w:val="decimalEnclosedCircle"/>
      <w:lvlText w:val="%9"/>
      <w:lvlJc w:val="left"/>
      <w:pPr>
        <w:ind w:left="5160" w:hanging="440"/>
      </w:pPr>
    </w:lvl>
  </w:abstractNum>
  <w:abstractNum w:abstractNumId="37" w15:restartNumberingAfterBreak="0">
    <w:nsid w:val="05984BC9"/>
    <w:multiLevelType w:val="hybridMultilevel"/>
    <w:tmpl w:val="77B6DC54"/>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38" w15:restartNumberingAfterBreak="0">
    <w:nsid w:val="05A35E8B"/>
    <w:multiLevelType w:val="hybridMultilevel"/>
    <w:tmpl w:val="CC34766E"/>
    <w:lvl w:ilvl="0" w:tplc="76A4E47C">
      <w:start w:val="1"/>
      <w:numFmt w:val="lowerLetter"/>
      <w:lvlText w:val="%1."/>
      <w:lvlJc w:val="left"/>
      <w:pPr>
        <w:ind w:left="440" w:hanging="440"/>
      </w:pPr>
      <w:rPr>
        <w:rFonts w:hint="eastAsia"/>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39" w15:restartNumberingAfterBreak="0">
    <w:nsid w:val="05CB70DB"/>
    <w:multiLevelType w:val="hybridMultilevel"/>
    <w:tmpl w:val="8C4497EE"/>
    <w:lvl w:ilvl="0" w:tplc="77067E2C">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40" w15:restartNumberingAfterBreak="0">
    <w:nsid w:val="05DD2C1C"/>
    <w:multiLevelType w:val="hybridMultilevel"/>
    <w:tmpl w:val="0C1A92EE"/>
    <w:lvl w:ilvl="0" w:tplc="04090001">
      <w:start w:val="1"/>
      <w:numFmt w:val="bullet"/>
      <w:lvlText w:val=""/>
      <w:lvlJc w:val="left"/>
      <w:pPr>
        <w:ind w:left="680" w:hanging="440"/>
      </w:pPr>
      <w:rPr>
        <w:rFonts w:ascii="Wingdings" w:hAnsi="Wingdings" w:hint="default"/>
        <w:lang w:val="en-US" w:eastAsia="ja-JP" w:bidi="ar-SA"/>
      </w:rPr>
    </w:lvl>
    <w:lvl w:ilvl="1" w:tplc="0409000B" w:tentative="1">
      <w:start w:val="1"/>
      <w:numFmt w:val="bullet"/>
      <w:lvlText w:val=""/>
      <w:lvlJc w:val="left"/>
      <w:pPr>
        <w:ind w:left="1120" w:hanging="440"/>
      </w:pPr>
      <w:rPr>
        <w:rFonts w:ascii="Wingdings" w:hAnsi="Wingdings" w:hint="default"/>
      </w:rPr>
    </w:lvl>
    <w:lvl w:ilvl="2" w:tplc="0409000D"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B" w:tentative="1">
      <w:start w:val="1"/>
      <w:numFmt w:val="bullet"/>
      <w:lvlText w:val=""/>
      <w:lvlJc w:val="left"/>
      <w:pPr>
        <w:ind w:left="2440" w:hanging="440"/>
      </w:pPr>
      <w:rPr>
        <w:rFonts w:ascii="Wingdings" w:hAnsi="Wingdings" w:hint="default"/>
      </w:rPr>
    </w:lvl>
    <w:lvl w:ilvl="5" w:tplc="0409000D"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B" w:tentative="1">
      <w:start w:val="1"/>
      <w:numFmt w:val="bullet"/>
      <w:lvlText w:val=""/>
      <w:lvlJc w:val="left"/>
      <w:pPr>
        <w:ind w:left="3760" w:hanging="440"/>
      </w:pPr>
      <w:rPr>
        <w:rFonts w:ascii="Wingdings" w:hAnsi="Wingdings" w:hint="default"/>
      </w:rPr>
    </w:lvl>
    <w:lvl w:ilvl="8" w:tplc="0409000D" w:tentative="1">
      <w:start w:val="1"/>
      <w:numFmt w:val="bullet"/>
      <w:lvlText w:val=""/>
      <w:lvlJc w:val="left"/>
      <w:pPr>
        <w:ind w:left="4200" w:hanging="440"/>
      </w:pPr>
      <w:rPr>
        <w:rFonts w:ascii="Wingdings" w:hAnsi="Wingdings" w:hint="default"/>
      </w:rPr>
    </w:lvl>
  </w:abstractNum>
  <w:abstractNum w:abstractNumId="41" w15:restartNumberingAfterBreak="0">
    <w:nsid w:val="06006282"/>
    <w:multiLevelType w:val="hybridMultilevel"/>
    <w:tmpl w:val="4C26A9FE"/>
    <w:lvl w:ilvl="0" w:tplc="0409000F">
      <w:start w:val="1"/>
      <w:numFmt w:val="decimal"/>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42" w15:restartNumberingAfterBreak="0">
    <w:nsid w:val="06565305"/>
    <w:multiLevelType w:val="hybridMultilevel"/>
    <w:tmpl w:val="4BB27FD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43" w15:restartNumberingAfterBreak="0">
    <w:nsid w:val="067A3935"/>
    <w:multiLevelType w:val="hybridMultilevel"/>
    <w:tmpl w:val="1FA08C04"/>
    <w:lvl w:ilvl="0" w:tplc="04090001">
      <w:start w:val="1"/>
      <w:numFmt w:val="bullet"/>
      <w:lvlText w:val=""/>
      <w:lvlJc w:val="left"/>
      <w:pPr>
        <w:ind w:left="440" w:hanging="440"/>
      </w:pPr>
      <w:rPr>
        <w:rFonts w:ascii="Wingdings" w:hAnsi="Wingdings" w:hint="default"/>
        <w:lang w:val="en-US" w:eastAsia="ja-JP" w:bidi="ar-SA"/>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4" w15:restartNumberingAfterBreak="0">
    <w:nsid w:val="06B878C8"/>
    <w:multiLevelType w:val="hybridMultilevel"/>
    <w:tmpl w:val="EA2A07BE"/>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5" w15:restartNumberingAfterBreak="0">
    <w:nsid w:val="06D838DD"/>
    <w:multiLevelType w:val="hybridMultilevel"/>
    <w:tmpl w:val="B0206F58"/>
    <w:lvl w:ilvl="0" w:tplc="0409000B">
      <w:start w:val="1"/>
      <w:numFmt w:val="bullet"/>
      <w:lvlText w:val=""/>
      <w:lvlJc w:val="left"/>
      <w:pPr>
        <w:ind w:left="1640" w:hanging="440"/>
      </w:pPr>
      <w:rPr>
        <w:rFonts w:ascii="Wingdings" w:hAnsi="Wingdings" w:hint="default"/>
      </w:rPr>
    </w:lvl>
    <w:lvl w:ilvl="1" w:tplc="FFFFFFFF" w:tentative="1">
      <w:start w:val="1"/>
      <w:numFmt w:val="bullet"/>
      <w:lvlText w:val=""/>
      <w:lvlJc w:val="left"/>
      <w:pPr>
        <w:ind w:left="2080" w:hanging="440"/>
      </w:pPr>
      <w:rPr>
        <w:rFonts w:ascii="Wingdings" w:hAnsi="Wingdings" w:hint="default"/>
      </w:rPr>
    </w:lvl>
    <w:lvl w:ilvl="2" w:tplc="FFFFFFFF" w:tentative="1">
      <w:start w:val="1"/>
      <w:numFmt w:val="bullet"/>
      <w:lvlText w:val=""/>
      <w:lvlJc w:val="left"/>
      <w:pPr>
        <w:ind w:left="2520" w:hanging="440"/>
      </w:pPr>
      <w:rPr>
        <w:rFonts w:ascii="Wingdings" w:hAnsi="Wingdings" w:hint="default"/>
      </w:rPr>
    </w:lvl>
    <w:lvl w:ilvl="3" w:tplc="FFFFFFFF" w:tentative="1">
      <w:start w:val="1"/>
      <w:numFmt w:val="bullet"/>
      <w:lvlText w:val=""/>
      <w:lvlJc w:val="left"/>
      <w:pPr>
        <w:ind w:left="2960" w:hanging="440"/>
      </w:pPr>
      <w:rPr>
        <w:rFonts w:ascii="Wingdings" w:hAnsi="Wingdings" w:hint="default"/>
      </w:rPr>
    </w:lvl>
    <w:lvl w:ilvl="4" w:tplc="FFFFFFFF" w:tentative="1">
      <w:start w:val="1"/>
      <w:numFmt w:val="bullet"/>
      <w:lvlText w:val=""/>
      <w:lvlJc w:val="left"/>
      <w:pPr>
        <w:ind w:left="3400" w:hanging="440"/>
      </w:pPr>
      <w:rPr>
        <w:rFonts w:ascii="Wingdings" w:hAnsi="Wingdings" w:hint="default"/>
      </w:rPr>
    </w:lvl>
    <w:lvl w:ilvl="5" w:tplc="FFFFFFFF" w:tentative="1">
      <w:start w:val="1"/>
      <w:numFmt w:val="bullet"/>
      <w:lvlText w:val=""/>
      <w:lvlJc w:val="left"/>
      <w:pPr>
        <w:ind w:left="3840" w:hanging="440"/>
      </w:pPr>
      <w:rPr>
        <w:rFonts w:ascii="Wingdings" w:hAnsi="Wingdings" w:hint="default"/>
      </w:rPr>
    </w:lvl>
    <w:lvl w:ilvl="6" w:tplc="FFFFFFFF" w:tentative="1">
      <w:start w:val="1"/>
      <w:numFmt w:val="bullet"/>
      <w:lvlText w:val=""/>
      <w:lvlJc w:val="left"/>
      <w:pPr>
        <w:ind w:left="4280" w:hanging="440"/>
      </w:pPr>
      <w:rPr>
        <w:rFonts w:ascii="Wingdings" w:hAnsi="Wingdings" w:hint="default"/>
      </w:rPr>
    </w:lvl>
    <w:lvl w:ilvl="7" w:tplc="FFFFFFFF" w:tentative="1">
      <w:start w:val="1"/>
      <w:numFmt w:val="bullet"/>
      <w:lvlText w:val=""/>
      <w:lvlJc w:val="left"/>
      <w:pPr>
        <w:ind w:left="4720" w:hanging="440"/>
      </w:pPr>
      <w:rPr>
        <w:rFonts w:ascii="Wingdings" w:hAnsi="Wingdings" w:hint="default"/>
      </w:rPr>
    </w:lvl>
    <w:lvl w:ilvl="8" w:tplc="FFFFFFFF" w:tentative="1">
      <w:start w:val="1"/>
      <w:numFmt w:val="bullet"/>
      <w:lvlText w:val=""/>
      <w:lvlJc w:val="left"/>
      <w:pPr>
        <w:ind w:left="5160" w:hanging="440"/>
      </w:pPr>
      <w:rPr>
        <w:rFonts w:ascii="Wingdings" w:hAnsi="Wingdings" w:hint="default"/>
      </w:rPr>
    </w:lvl>
  </w:abstractNum>
  <w:abstractNum w:abstractNumId="46" w15:restartNumberingAfterBreak="0">
    <w:nsid w:val="06F2282C"/>
    <w:multiLevelType w:val="hybridMultilevel"/>
    <w:tmpl w:val="C6EA7738"/>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47" w15:restartNumberingAfterBreak="0">
    <w:nsid w:val="073702D9"/>
    <w:multiLevelType w:val="hybridMultilevel"/>
    <w:tmpl w:val="92D0BD72"/>
    <w:lvl w:ilvl="0" w:tplc="0409000B">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48" w15:restartNumberingAfterBreak="0">
    <w:nsid w:val="073C426C"/>
    <w:multiLevelType w:val="hybridMultilevel"/>
    <w:tmpl w:val="F54AC506"/>
    <w:lvl w:ilvl="0" w:tplc="04090011">
      <w:start w:val="1"/>
      <w:numFmt w:val="decimalEnclosedCircle"/>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49" w15:restartNumberingAfterBreak="0">
    <w:nsid w:val="07935103"/>
    <w:multiLevelType w:val="hybridMultilevel"/>
    <w:tmpl w:val="7AEE7D92"/>
    <w:lvl w:ilvl="0" w:tplc="96D29D0A">
      <w:start w:val="1"/>
      <w:numFmt w:val="decimal"/>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50" w15:restartNumberingAfterBreak="0">
    <w:nsid w:val="07A16B13"/>
    <w:multiLevelType w:val="hybridMultilevel"/>
    <w:tmpl w:val="1F348908"/>
    <w:lvl w:ilvl="0" w:tplc="E500E5AA">
      <w:start w:val="1"/>
      <w:numFmt w:val="upperLetter"/>
      <w:lvlText w:val="%1."/>
      <w:lvlJc w:val="left"/>
      <w:pPr>
        <w:ind w:left="1640" w:hanging="440"/>
      </w:pPr>
      <w:rPr>
        <w:rFonts w:hint="default"/>
      </w:rPr>
    </w:lvl>
    <w:lvl w:ilvl="1" w:tplc="04090017" w:tentative="1">
      <w:start w:val="1"/>
      <w:numFmt w:val="aiueoFullWidth"/>
      <w:lvlText w:val="(%2)"/>
      <w:lvlJc w:val="left"/>
      <w:pPr>
        <w:ind w:left="2080" w:hanging="440"/>
      </w:pPr>
    </w:lvl>
    <w:lvl w:ilvl="2" w:tplc="04090011" w:tentative="1">
      <w:start w:val="1"/>
      <w:numFmt w:val="decimalEnclosedCircle"/>
      <w:lvlText w:val="%3"/>
      <w:lvlJc w:val="left"/>
      <w:pPr>
        <w:ind w:left="2520" w:hanging="440"/>
      </w:pPr>
    </w:lvl>
    <w:lvl w:ilvl="3" w:tplc="0409000F" w:tentative="1">
      <w:start w:val="1"/>
      <w:numFmt w:val="decimal"/>
      <w:lvlText w:val="%4."/>
      <w:lvlJc w:val="left"/>
      <w:pPr>
        <w:ind w:left="2960" w:hanging="440"/>
      </w:pPr>
    </w:lvl>
    <w:lvl w:ilvl="4" w:tplc="04090017" w:tentative="1">
      <w:start w:val="1"/>
      <w:numFmt w:val="aiueoFullWidth"/>
      <w:lvlText w:val="(%5)"/>
      <w:lvlJc w:val="left"/>
      <w:pPr>
        <w:ind w:left="3400" w:hanging="440"/>
      </w:pPr>
    </w:lvl>
    <w:lvl w:ilvl="5" w:tplc="04090011" w:tentative="1">
      <w:start w:val="1"/>
      <w:numFmt w:val="decimalEnclosedCircle"/>
      <w:lvlText w:val="%6"/>
      <w:lvlJc w:val="left"/>
      <w:pPr>
        <w:ind w:left="3840" w:hanging="440"/>
      </w:pPr>
    </w:lvl>
    <w:lvl w:ilvl="6" w:tplc="0409000F" w:tentative="1">
      <w:start w:val="1"/>
      <w:numFmt w:val="decimal"/>
      <w:lvlText w:val="%7."/>
      <w:lvlJc w:val="left"/>
      <w:pPr>
        <w:ind w:left="4280" w:hanging="440"/>
      </w:pPr>
    </w:lvl>
    <w:lvl w:ilvl="7" w:tplc="04090017" w:tentative="1">
      <w:start w:val="1"/>
      <w:numFmt w:val="aiueoFullWidth"/>
      <w:lvlText w:val="(%8)"/>
      <w:lvlJc w:val="left"/>
      <w:pPr>
        <w:ind w:left="4720" w:hanging="440"/>
      </w:pPr>
    </w:lvl>
    <w:lvl w:ilvl="8" w:tplc="04090011" w:tentative="1">
      <w:start w:val="1"/>
      <w:numFmt w:val="decimalEnclosedCircle"/>
      <w:lvlText w:val="%9"/>
      <w:lvlJc w:val="left"/>
      <w:pPr>
        <w:ind w:left="5160" w:hanging="440"/>
      </w:pPr>
    </w:lvl>
  </w:abstractNum>
  <w:abstractNum w:abstractNumId="51" w15:restartNumberingAfterBreak="0">
    <w:nsid w:val="07F27E0D"/>
    <w:multiLevelType w:val="hybridMultilevel"/>
    <w:tmpl w:val="FE5E15F4"/>
    <w:lvl w:ilvl="0" w:tplc="04090011">
      <w:start w:val="1"/>
      <w:numFmt w:val="decimalEnclosedCircle"/>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52" w15:restartNumberingAfterBreak="0">
    <w:nsid w:val="0876378C"/>
    <w:multiLevelType w:val="hybridMultilevel"/>
    <w:tmpl w:val="7D28F5C4"/>
    <w:lvl w:ilvl="0" w:tplc="76A4E47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53" w15:restartNumberingAfterBreak="0">
    <w:nsid w:val="08820FCA"/>
    <w:multiLevelType w:val="hybridMultilevel"/>
    <w:tmpl w:val="FAAC3F04"/>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54" w15:restartNumberingAfterBreak="0">
    <w:nsid w:val="08846F94"/>
    <w:multiLevelType w:val="hybridMultilevel"/>
    <w:tmpl w:val="BEC8A440"/>
    <w:lvl w:ilvl="0" w:tplc="E500E5AA">
      <w:start w:val="1"/>
      <w:numFmt w:val="upperLetter"/>
      <w:lvlText w:val="%1."/>
      <w:lvlJc w:val="left"/>
      <w:pPr>
        <w:ind w:left="1640" w:hanging="440"/>
      </w:pPr>
      <w:rPr>
        <w:rFonts w:hint="default"/>
      </w:rPr>
    </w:lvl>
    <w:lvl w:ilvl="1" w:tplc="04090017" w:tentative="1">
      <w:start w:val="1"/>
      <w:numFmt w:val="aiueoFullWidth"/>
      <w:lvlText w:val="(%2)"/>
      <w:lvlJc w:val="left"/>
      <w:pPr>
        <w:ind w:left="2080" w:hanging="440"/>
      </w:pPr>
    </w:lvl>
    <w:lvl w:ilvl="2" w:tplc="04090011" w:tentative="1">
      <w:start w:val="1"/>
      <w:numFmt w:val="decimalEnclosedCircle"/>
      <w:lvlText w:val="%3"/>
      <w:lvlJc w:val="left"/>
      <w:pPr>
        <w:ind w:left="2520" w:hanging="440"/>
      </w:pPr>
    </w:lvl>
    <w:lvl w:ilvl="3" w:tplc="0409000F" w:tentative="1">
      <w:start w:val="1"/>
      <w:numFmt w:val="decimal"/>
      <w:lvlText w:val="%4."/>
      <w:lvlJc w:val="left"/>
      <w:pPr>
        <w:ind w:left="2960" w:hanging="440"/>
      </w:pPr>
    </w:lvl>
    <w:lvl w:ilvl="4" w:tplc="04090017" w:tentative="1">
      <w:start w:val="1"/>
      <w:numFmt w:val="aiueoFullWidth"/>
      <w:lvlText w:val="(%5)"/>
      <w:lvlJc w:val="left"/>
      <w:pPr>
        <w:ind w:left="3400" w:hanging="440"/>
      </w:pPr>
    </w:lvl>
    <w:lvl w:ilvl="5" w:tplc="04090011" w:tentative="1">
      <w:start w:val="1"/>
      <w:numFmt w:val="decimalEnclosedCircle"/>
      <w:lvlText w:val="%6"/>
      <w:lvlJc w:val="left"/>
      <w:pPr>
        <w:ind w:left="3840" w:hanging="440"/>
      </w:pPr>
    </w:lvl>
    <w:lvl w:ilvl="6" w:tplc="0409000F" w:tentative="1">
      <w:start w:val="1"/>
      <w:numFmt w:val="decimal"/>
      <w:lvlText w:val="%7."/>
      <w:lvlJc w:val="left"/>
      <w:pPr>
        <w:ind w:left="4280" w:hanging="440"/>
      </w:pPr>
    </w:lvl>
    <w:lvl w:ilvl="7" w:tplc="04090017" w:tentative="1">
      <w:start w:val="1"/>
      <w:numFmt w:val="aiueoFullWidth"/>
      <w:lvlText w:val="(%8)"/>
      <w:lvlJc w:val="left"/>
      <w:pPr>
        <w:ind w:left="4720" w:hanging="440"/>
      </w:pPr>
    </w:lvl>
    <w:lvl w:ilvl="8" w:tplc="04090011" w:tentative="1">
      <w:start w:val="1"/>
      <w:numFmt w:val="decimalEnclosedCircle"/>
      <w:lvlText w:val="%9"/>
      <w:lvlJc w:val="left"/>
      <w:pPr>
        <w:ind w:left="5160" w:hanging="440"/>
      </w:pPr>
    </w:lvl>
  </w:abstractNum>
  <w:abstractNum w:abstractNumId="55" w15:restartNumberingAfterBreak="0">
    <w:nsid w:val="08C47230"/>
    <w:multiLevelType w:val="hybridMultilevel"/>
    <w:tmpl w:val="B89E172C"/>
    <w:lvl w:ilvl="0" w:tplc="04090001">
      <w:start w:val="1"/>
      <w:numFmt w:val="bullet"/>
      <w:lvlText w:val=""/>
      <w:lvlJc w:val="left"/>
      <w:pPr>
        <w:ind w:left="680" w:hanging="440"/>
      </w:pPr>
      <w:rPr>
        <w:rFonts w:ascii="Wingdings" w:hAnsi="Wingdings" w:hint="default"/>
      </w:rPr>
    </w:lvl>
    <w:lvl w:ilvl="1" w:tplc="0409000B" w:tentative="1">
      <w:start w:val="1"/>
      <w:numFmt w:val="bullet"/>
      <w:lvlText w:val=""/>
      <w:lvlJc w:val="left"/>
      <w:pPr>
        <w:ind w:left="1120" w:hanging="440"/>
      </w:pPr>
      <w:rPr>
        <w:rFonts w:ascii="Wingdings" w:hAnsi="Wingdings" w:hint="default"/>
      </w:rPr>
    </w:lvl>
    <w:lvl w:ilvl="2" w:tplc="0409000D"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B" w:tentative="1">
      <w:start w:val="1"/>
      <w:numFmt w:val="bullet"/>
      <w:lvlText w:val=""/>
      <w:lvlJc w:val="left"/>
      <w:pPr>
        <w:ind w:left="2440" w:hanging="440"/>
      </w:pPr>
      <w:rPr>
        <w:rFonts w:ascii="Wingdings" w:hAnsi="Wingdings" w:hint="default"/>
      </w:rPr>
    </w:lvl>
    <w:lvl w:ilvl="5" w:tplc="0409000D"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B" w:tentative="1">
      <w:start w:val="1"/>
      <w:numFmt w:val="bullet"/>
      <w:lvlText w:val=""/>
      <w:lvlJc w:val="left"/>
      <w:pPr>
        <w:ind w:left="3760" w:hanging="440"/>
      </w:pPr>
      <w:rPr>
        <w:rFonts w:ascii="Wingdings" w:hAnsi="Wingdings" w:hint="default"/>
      </w:rPr>
    </w:lvl>
    <w:lvl w:ilvl="8" w:tplc="0409000D" w:tentative="1">
      <w:start w:val="1"/>
      <w:numFmt w:val="bullet"/>
      <w:lvlText w:val=""/>
      <w:lvlJc w:val="left"/>
      <w:pPr>
        <w:ind w:left="4200" w:hanging="440"/>
      </w:pPr>
      <w:rPr>
        <w:rFonts w:ascii="Wingdings" w:hAnsi="Wingdings" w:hint="default"/>
      </w:rPr>
    </w:lvl>
  </w:abstractNum>
  <w:abstractNum w:abstractNumId="56" w15:restartNumberingAfterBreak="0">
    <w:nsid w:val="08CD51B1"/>
    <w:multiLevelType w:val="hybridMultilevel"/>
    <w:tmpl w:val="220A4030"/>
    <w:lvl w:ilvl="0" w:tplc="04090001">
      <w:start w:val="1"/>
      <w:numFmt w:val="bullet"/>
      <w:lvlText w:val=""/>
      <w:lvlJc w:val="left"/>
      <w:pPr>
        <w:ind w:left="440" w:hanging="440"/>
      </w:pPr>
      <w:rPr>
        <w:rFonts w:ascii="Wingdings" w:hAnsi="Wingdings" w:hint="default"/>
        <w:lang w:val="en-US" w:eastAsia="ja-JP" w:bidi="ar-SA"/>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57" w15:restartNumberingAfterBreak="0">
    <w:nsid w:val="08E72649"/>
    <w:multiLevelType w:val="hybridMultilevel"/>
    <w:tmpl w:val="DEE2488C"/>
    <w:lvl w:ilvl="0" w:tplc="0409000B">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58" w15:restartNumberingAfterBreak="0">
    <w:nsid w:val="08EB5C84"/>
    <w:multiLevelType w:val="hybridMultilevel"/>
    <w:tmpl w:val="07D242A0"/>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59" w15:restartNumberingAfterBreak="0">
    <w:nsid w:val="08F95E5A"/>
    <w:multiLevelType w:val="hybridMultilevel"/>
    <w:tmpl w:val="F58A3BDE"/>
    <w:lvl w:ilvl="0" w:tplc="E62CC440">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60" w15:restartNumberingAfterBreak="0">
    <w:nsid w:val="09302FA7"/>
    <w:multiLevelType w:val="hybridMultilevel"/>
    <w:tmpl w:val="B2BAF59E"/>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61" w15:restartNumberingAfterBreak="0">
    <w:nsid w:val="09757541"/>
    <w:multiLevelType w:val="hybridMultilevel"/>
    <w:tmpl w:val="843442A6"/>
    <w:lvl w:ilvl="0" w:tplc="9BDAA254">
      <w:start w:val="1"/>
      <w:numFmt w:val="lowerLetter"/>
      <w:lvlText w:val="%1."/>
      <w:lvlJc w:val="left"/>
      <w:pPr>
        <w:ind w:left="440" w:hanging="440"/>
      </w:pPr>
    </w:lvl>
    <w:lvl w:ilvl="1" w:tplc="04090001">
      <w:start w:val="1"/>
      <w:numFmt w:val="bullet"/>
      <w:lvlText w:val=""/>
      <w:lvlJc w:val="left"/>
      <w:pPr>
        <w:ind w:left="440" w:hanging="440"/>
      </w:pPr>
      <w:rPr>
        <w:rFonts w:ascii="Wingdings" w:hAnsi="Wingdings" w:hint="default"/>
      </w:r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62" w15:restartNumberingAfterBreak="0">
    <w:nsid w:val="09901812"/>
    <w:multiLevelType w:val="hybridMultilevel"/>
    <w:tmpl w:val="27A6699E"/>
    <w:lvl w:ilvl="0" w:tplc="9BDAA254">
      <w:start w:val="1"/>
      <w:numFmt w:val="lowerLetter"/>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63" w15:restartNumberingAfterBreak="0">
    <w:nsid w:val="09A528C1"/>
    <w:multiLevelType w:val="hybridMultilevel"/>
    <w:tmpl w:val="628617FC"/>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64" w15:restartNumberingAfterBreak="0">
    <w:nsid w:val="0A1F05A1"/>
    <w:multiLevelType w:val="hybridMultilevel"/>
    <w:tmpl w:val="2042E84E"/>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65" w15:restartNumberingAfterBreak="0">
    <w:nsid w:val="0A405C24"/>
    <w:multiLevelType w:val="hybridMultilevel"/>
    <w:tmpl w:val="14741A78"/>
    <w:lvl w:ilvl="0" w:tplc="E500E5AA">
      <w:start w:val="1"/>
      <w:numFmt w:val="upperLetter"/>
      <w:lvlText w:val="%1."/>
      <w:lvlJc w:val="left"/>
      <w:pPr>
        <w:ind w:left="1640" w:hanging="440"/>
      </w:pPr>
      <w:rPr>
        <w:rFonts w:hint="default"/>
      </w:rPr>
    </w:lvl>
    <w:lvl w:ilvl="1" w:tplc="04090017" w:tentative="1">
      <w:start w:val="1"/>
      <w:numFmt w:val="aiueoFullWidth"/>
      <w:lvlText w:val="(%2)"/>
      <w:lvlJc w:val="left"/>
      <w:pPr>
        <w:ind w:left="2080" w:hanging="440"/>
      </w:pPr>
    </w:lvl>
    <w:lvl w:ilvl="2" w:tplc="04090011" w:tentative="1">
      <w:start w:val="1"/>
      <w:numFmt w:val="decimalEnclosedCircle"/>
      <w:lvlText w:val="%3"/>
      <w:lvlJc w:val="left"/>
      <w:pPr>
        <w:ind w:left="2520" w:hanging="440"/>
      </w:pPr>
    </w:lvl>
    <w:lvl w:ilvl="3" w:tplc="0409000F" w:tentative="1">
      <w:start w:val="1"/>
      <w:numFmt w:val="decimal"/>
      <w:lvlText w:val="%4."/>
      <w:lvlJc w:val="left"/>
      <w:pPr>
        <w:ind w:left="2960" w:hanging="440"/>
      </w:pPr>
    </w:lvl>
    <w:lvl w:ilvl="4" w:tplc="04090017" w:tentative="1">
      <w:start w:val="1"/>
      <w:numFmt w:val="aiueoFullWidth"/>
      <w:lvlText w:val="(%5)"/>
      <w:lvlJc w:val="left"/>
      <w:pPr>
        <w:ind w:left="3400" w:hanging="440"/>
      </w:pPr>
    </w:lvl>
    <w:lvl w:ilvl="5" w:tplc="04090011" w:tentative="1">
      <w:start w:val="1"/>
      <w:numFmt w:val="decimalEnclosedCircle"/>
      <w:lvlText w:val="%6"/>
      <w:lvlJc w:val="left"/>
      <w:pPr>
        <w:ind w:left="3840" w:hanging="440"/>
      </w:pPr>
    </w:lvl>
    <w:lvl w:ilvl="6" w:tplc="0409000F" w:tentative="1">
      <w:start w:val="1"/>
      <w:numFmt w:val="decimal"/>
      <w:lvlText w:val="%7."/>
      <w:lvlJc w:val="left"/>
      <w:pPr>
        <w:ind w:left="4280" w:hanging="440"/>
      </w:pPr>
    </w:lvl>
    <w:lvl w:ilvl="7" w:tplc="04090017" w:tentative="1">
      <w:start w:val="1"/>
      <w:numFmt w:val="aiueoFullWidth"/>
      <w:lvlText w:val="(%8)"/>
      <w:lvlJc w:val="left"/>
      <w:pPr>
        <w:ind w:left="4720" w:hanging="440"/>
      </w:pPr>
    </w:lvl>
    <w:lvl w:ilvl="8" w:tplc="04090011" w:tentative="1">
      <w:start w:val="1"/>
      <w:numFmt w:val="decimalEnclosedCircle"/>
      <w:lvlText w:val="%9"/>
      <w:lvlJc w:val="left"/>
      <w:pPr>
        <w:ind w:left="5160" w:hanging="440"/>
      </w:pPr>
    </w:lvl>
  </w:abstractNum>
  <w:abstractNum w:abstractNumId="66" w15:restartNumberingAfterBreak="0">
    <w:nsid w:val="0A533095"/>
    <w:multiLevelType w:val="hybridMultilevel"/>
    <w:tmpl w:val="536CB2EC"/>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67" w15:restartNumberingAfterBreak="0">
    <w:nsid w:val="0A627D0D"/>
    <w:multiLevelType w:val="hybridMultilevel"/>
    <w:tmpl w:val="508460C2"/>
    <w:lvl w:ilvl="0" w:tplc="7B668488">
      <w:start w:val="1"/>
      <w:numFmt w:val="bullet"/>
      <w:lvlText w:val="•"/>
      <w:lvlJc w:val="left"/>
      <w:pPr>
        <w:ind w:left="440" w:hanging="440"/>
      </w:pPr>
      <w:rPr>
        <w:rFonts w:ascii="Arial" w:hAnsi="Arial"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68" w15:restartNumberingAfterBreak="0">
    <w:nsid w:val="0ABC0764"/>
    <w:multiLevelType w:val="hybridMultilevel"/>
    <w:tmpl w:val="57EA32CE"/>
    <w:lvl w:ilvl="0" w:tplc="77067E2C">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69" w15:restartNumberingAfterBreak="0">
    <w:nsid w:val="0B2949C5"/>
    <w:multiLevelType w:val="hybridMultilevel"/>
    <w:tmpl w:val="897AAB56"/>
    <w:lvl w:ilvl="0" w:tplc="645CB74C">
      <w:start w:val="1"/>
      <w:numFmt w:val="decimal"/>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70" w15:restartNumberingAfterBreak="0">
    <w:nsid w:val="0B5C7496"/>
    <w:multiLevelType w:val="hybridMultilevel"/>
    <w:tmpl w:val="5B6232D2"/>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71" w15:restartNumberingAfterBreak="0">
    <w:nsid w:val="0B806BE0"/>
    <w:multiLevelType w:val="hybridMultilevel"/>
    <w:tmpl w:val="2FC88788"/>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72" w15:restartNumberingAfterBreak="0">
    <w:nsid w:val="0B922415"/>
    <w:multiLevelType w:val="hybridMultilevel"/>
    <w:tmpl w:val="E90857B4"/>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73" w15:restartNumberingAfterBreak="0">
    <w:nsid w:val="0B9335F0"/>
    <w:multiLevelType w:val="hybridMultilevel"/>
    <w:tmpl w:val="E3886ECA"/>
    <w:lvl w:ilvl="0" w:tplc="04090001">
      <w:start w:val="1"/>
      <w:numFmt w:val="bullet"/>
      <w:lvlText w:val=""/>
      <w:lvlJc w:val="left"/>
      <w:pPr>
        <w:ind w:left="680" w:hanging="440"/>
      </w:pPr>
      <w:rPr>
        <w:rFonts w:ascii="Wingdings" w:hAnsi="Wingdings" w:hint="default"/>
        <w:lang w:val="en-US" w:eastAsia="ja-JP" w:bidi="ar-SA"/>
      </w:rPr>
    </w:lvl>
    <w:lvl w:ilvl="1" w:tplc="FFFFFFFF" w:tentative="1">
      <w:start w:val="1"/>
      <w:numFmt w:val="bullet"/>
      <w:lvlText w:val=""/>
      <w:lvlJc w:val="left"/>
      <w:pPr>
        <w:ind w:left="1120" w:hanging="440"/>
      </w:pPr>
      <w:rPr>
        <w:rFonts w:ascii="Wingdings" w:hAnsi="Wingdings" w:hint="default"/>
      </w:rPr>
    </w:lvl>
    <w:lvl w:ilvl="2" w:tplc="FFFFFFFF" w:tentative="1">
      <w:start w:val="1"/>
      <w:numFmt w:val="bullet"/>
      <w:lvlText w:val=""/>
      <w:lvlJc w:val="left"/>
      <w:pPr>
        <w:ind w:left="1560" w:hanging="440"/>
      </w:pPr>
      <w:rPr>
        <w:rFonts w:ascii="Wingdings" w:hAnsi="Wingdings" w:hint="default"/>
      </w:rPr>
    </w:lvl>
    <w:lvl w:ilvl="3" w:tplc="FFFFFFFF" w:tentative="1">
      <w:start w:val="1"/>
      <w:numFmt w:val="bullet"/>
      <w:lvlText w:val=""/>
      <w:lvlJc w:val="left"/>
      <w:pPr>
        <w:ind w:left="2000" w:hanging="440"/>
      </w:pPr>
      <w:rPr>
        <w:rFonts w:ascii="Wingdings" w:hAnsi="Wingdings" w:hint="default"/>
      </w:rPr>
    </w:lvl>
    <w:lvl w:ilvl="4" w:tplc="FFFFFFFF" w:tentative="1">
      <w:start w:val="1"/>
      <w:numFmt w:val="bullet"/>
      <w:lvlText w:val=""/>
      <w:lvlJc w:val="left"/>
      <w:pPr>
        <w:ind w:left="2440" w:hanging="440"/>
      </w:pPr>
      <w:rPr>
        <w:rFonts w:ascii="Wingdings" w:hAnsi="Wingdings" w:hint="default"/>
      </w:rPr>
    </w:lvl>
    <w:lvl w:ilvl="5" w:tplc="FFFFFFFF" w:tentative="1">
      <w:start w:val="1"/>
      <w:numFmt w:val="bullet"/>
      <w:lvlText w:val=""/>
      <w:lvlJc w:val="left"/>
      <w:pPr>
        <w:ind w:left="2880" w:hanging="440"/>
      </w:pPr>
      <w:rPr>
        <w:rFonts w:ascii="Wingdings" w:hAnsi="Wingdings" w:hint="default"/>
      </w:rPr>
    </w:lvl>
    <w:lvl w:ilvl="6" w:tplc="FFFFFFFF" w:tentative="1">
      <w:start w:val="1"/>
      <w:numFmt w:val="bullet"/>
      <w:lvlText w:val=""/>
      <w:lvlJc w:val="left"/>
      <w:pPr>
        <w:ind w:left="3320" w:hanging="440"/>
      </w:pPr>
      <w:rPr>
        <w:rFonts w:ascii="Wingdings" w:hAnsi="Wingdings" w:hint="default"/>
      </w:rPr>
    </w:lvl>
    <w:lvl w:ilvl="7" w:tplc="FFFFFFFF" w:tentative="1">
      <w:start w:val="1"/>
      <w:numFmt w:val="bullet"/>
      <w:lvlText w:val=""/>
      <w:lvlJc w:val="left"/>
      <w:pPr>
        <w:ind w:left="3760" w:hanging="440"/>
      </w:pPr>
      <w:rPr>
        <w:rFonts w:ascii="Wingdings" w:hAnsi="Wingdings" w:hint="default"/>
      </w:rPr>
    </w:lvl>
    <w:lvl w:ilvl="8" w:tplc="FFFFFFFF" w:tentative="1">
      <w:start w:val="1"/>
      <w:numFmt w:val="bullet"/>
      <w:lvlText w:val=""/>
      <w:lvlJc w:val="left"/>
      <w:pPr>
        <w:ind w:left="4200" w:hanging="440"/>
      </w:pPr>
      <w:rPr>
        <w:rFonts w:ascii="Wingdings" w:hAnsi="Wingdings" w:hint="default"/>
      </w:rPr>
    </w:lvl>
  </w:abstractNum>
  <w:abstractNum w:abstractNumId="74" w15:restartNumberingAfterBreak="0">
    <w:nsid w:val="0B992B22"/>
    <w:multiLevelType w:val="hybridMultilevel"/>
    <w:tmpl w:val="D2C0A070"/>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75" w15:restartNumberingAfterBreak="0">
    <w:nsid w:val="0BB84366"/>
    <w:multiLevelType w:val="hybridMultilevel"/>
    <w:tmpl w:val="136689C0"/>
    <w:lvl w:ilvl="0" w:tplc="04090001">
      <w:start w:val="1"/>
      <w:numFmt w:val="bullet"/>
      <w:lvlText w:val=""/>
      <w:lvlJc w:val="left"/>
      <w:pPr>
        <w:ind w:left="680" w:hanging="440"/>
      </w:pPr>
      <w:rPr>
        <w:rFonts w:ascii="Wingdings" w:hAnsi="Wingdings" w:hint="default"/>
        <w:lang w:val="en-US" w:eastAsia="ja-JP" w:bidi="ar-SA"/>
      </w:rPr>
    </w:lvl>
    <w:lvl w:ilvl="1" w:tplc="FFFFFFFF" w:tentative="1">
      <w:start w:val="1"/>
      <w:numFmt w:val="bullet"/>
      <w:lvlText w:val=""/>
      <w:lvlJc w:val="left"/>
      <w:pPr>
        <w:ind w:left="1120" w:hanging="440"/>
      </w:pPr>
      <w:rPr>
        <w:rFonts w:ascii="Wingdings" w:hAnsi="Wingdings" w:hint="default"/>
      </w:rPr>
    </w:lvl>
    <w:lvl w:ilvl="2" w:tplc="FFFFFFFF" w:tentative="1">
      <w:start w:val="1"/>
      <w:numFmt w:val="bullet"/>
      <w:lvlText w:val=""/>
      <w:lvlJc w:val="left"/>
      <w:pPr>
        <w:ind w:left="1560" w:hanging="440"/>
      </w:pPr>
      <w:rPr>
        <w:rFonts w:ascii="Wingdings" w:hAnsi="Wingdings" w:hint="default"/>
      </w:rPr>
    </w:lvl>
    <w:lvl w:ilvl="3" w:tplc="FFFFFFFF" w:tentative="1">
      <w:start w:val="1"/>
      <w:numFmt w:val="bullet"/>
      <w:lvlText w:val=""/>
      <w:lvlJc w:val="left"/>
      <w:pPr>
        <w:ind w:left="2000" w:hanging="440"/>
      </w:pPr>
      <w:rPr>
        <w:rFonts w:ascii="Wingdings" w:hAnsi="Wingdings" w:hint="default"/>
      </w:rPr>
    </w:lvl>
    <w:lvl w:ilvl="4" w:tplc="FFFFFFFF" w:tentative="1">
      <w:start w:val="1"/>
      <w:numFmt w:val="bullet"/>
      <w:lvlText w:val=""/>
      <w:lvlJc w:val="left"/>
      <w:pPr>
        <w:ind w:left="2440" w:hanging="440"/>
      </w:pPr>
      <w:rPr>
        <w:rFonts w:ascii="Wingdings" w:hAnsi="Wingdings" w:hint="default"/>
      </w:rPr>
    </w:lvl>
    <w:lvl w:ilvl="5" w:tplc="FFFFFFFF" w:tentative="1">
      <w:start w:val="1"/>
      <w:numFmt w:val="bullet"/>
      <w:lvlText w:val=""/>
      <w:lvlJc w:val="left"/>
      <w:pPr>
        <w:ind w:left="2880" w:hanging="440"/>
      </w:pPr>
      <w:rPr>
        <w:rFonts w:ascii="Wingdings" w:hAnsi="Wingdings" w:hint="default"/>
      </w:rPr>
    </w:lvl>
    <w:lvl w:ilvl="6" w:tplc="FFFFFFFF" w:tentative="1">
      <w:start w:val="1"/>
      <w:numFmt w:val="bullet"/>
      <w:lvlText w:val=""/>
      <w:lvlJc w:val="left"/>
      <w:pPr>
        <w:ind w:left="3320" w:hanging="440"/>
      </w:pPr>
      <w:rPr>
        <w:rFonts w:ascii="Wingdings" w:hAnsi="Wingdings" w:hint="default"/>
      </w:rPr>
    </w:lvl>
    <w:lvl w:ilvl="7" w:tplc="FFFFFFFF" w:tentative="1">
      <w:start w:val="1"/>
      <w:numFmt w:val="bullet"/>
      <w:lvlText w:val=""/>
      <w:lvlJc w:val="left"/>
      <w:pPr>
        <w:ind w:left="3760" w:hanging="440"/>
      </w:pPr>
      <w:rPr>
        <w:rFonts w:ascii="Wingdings" w:hAnsi="Wingdings" w:hint="default"/>
      </w:rPr>
    </w:lvl>
    <w:lvl w:ilvl="8" w:tplc="FFFFFFFF" w:tentative="1">
      <w:start w:val="1"/>
      <w:numFmt w:val="bullet"/>
      <w:lvlText w:val=""/>
      <w:lvlJc w:val="left"/>
      <w:pPr>
        <w:ind w:left="4200" w:hanging="440"/>
      </w:pPr>
      <w:rPr>
        <w:rFonts w:ascii="Wingdings" w:hAnsi="Wingdings" w:hint="default"/>
      </w:rPr>
    </w:lvl>
  </w:abstractNum>
  <w:abstractNum w:abstractNumId="76" w15:restartNumberingAfterBreak="0">
    <w:nsid w:val="0BC119B8"/>
    <w:multiLevelType w:val="hybridMultilevel"/>
    <w:tmpl w:val="BB80D5C8"/>
    <w:lvl w:ilvl="0" w:tplc="76A4E47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77" w15:restartNumberingAfterBreak="0">
    <w:nsid w:val="0BC95FCC"/>
    <w:multiLevelType w:val="hybridMultilevel"/>
    <w:tmpl w:val="EBC81A50"/>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78" w15:restartNumberingAfterBreak="0">
    <w:nsid w:val="0BCF3174"/>
    <w:multiLevelType w:val="hybridMultilevel"/>
    <w:tmpl w:val="2AEC1D52"/>
    <w:lvl w:ilvl="0" w:tplc="04090001">
      <w:start w:val="1"/>
      <w:numFmt w:val="bullet"/>
      <w:lvlText w:val=""/>
      <w:lvlJc w:val="left"/>
      <w:pPr>
        <w:ind w:left="440" w:hanging="440"/>
      </w:pPr>
      <w:rPr>
        <w:rFonts w:ascii="Wingdings" w:hAnsi="Wingdings" w:hint="default"/>
        <w:lang w:val="en-US" w:eastAsia="ja-JP" w:bidi="ar-SA"/>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79" w15:restartNumberingAfterBreak="0">
    <w:nsid w:val="0BE75EF3"/>
    <w:multiLevelType w:val="hybridMultilevel"/>
    <w:tmpl w:val="372261B8"/>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80" w15:restartNumberingAfterBreak="0">
    <w:nsid w:val="0BFF759F"/>
    <w:multiLevelType w:val="hybridMultilevel"/>
    <w:tmpl w:val="9CCE2424"/>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81" w15:restartNumberingAfterBreak="0">
    <w:nsid w:val="0C037115"/>
    <w:multiLevelType w:val="hybridMultilevel"/>
    <w:tmpl w:val="D32CF3E2"/>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82" w15:restartNumberingAfterBreak="0">
    <w:nsid w:val="0C3B5678"/>
    <w:multiLevelType w:val="hybridMultilevel"/>
    <w:tmpl w:val="0B308B10"/>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83" w15:restartNumberingAfterBreak="0">
    <w:nsid w:val="0C3C0493"/>
    <w:multiLevelType w:val="hybridMultilevel"/>
    <w:tmpl w:val="37E845A2"/>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84" w15:restartNumberingAfterBreak="0">
    <w:nsid w:val="0C4C0203"/>
    <w:multiLevelType w:val="hybridMultilevel"/>
    <w:tmpl w:val="B48877D2"/>
    <w:lvl w:ilvl="0" w:tplc="76A4E47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85" w15:restartNumberingAfterBreak="0">
    <w:nsid w:val="0C6C430F"/>
    <w:multiLevelType w:val="hybridMultilevel"/>
    <w:tmpl w:val="FBA6D5D6"/>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86" w15:restartNumberingAfterBreak="0">
    <w:nsid w:val="0CA70642"/>
    <w:multiLevelType w:val="hybridMultilevel"/>
    <w:tmpl w:val="A1AAA7B0"/>
    <w:lvl w:ilvl="0" w:tplc="96D29D0A">
      <w:start w:val="1"/>
      <w:numFmt w:val="decimal"/>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87" w15:restartNumberingAfterBreak="0">
    <w:nsid w:val="0CD74C21"/>
    <w:multiLevelType w:val="hybridMultilevel"/>
    <w:tmpl w:val="7770814C"/>
    <w:lvl w:ilvl="0" w:tplc="04090001">
      <w:start w:val="1"/>
      <w:numFmt w:val="bullet"/>
      <w:lvlText w:val=""/>
      <w:lvlJc w:val="left"/>
      <w:pPr>
        <w:ind w:left="680" w:hanging="440"/>
      </w:pPr>
      <w:rPr>
        <w:rFonts w:ascii="Wingdings" w:hAnsi="Wingdings" w:hint="default"/>
        <w:lang w:val="en-US" w:eastAsia="ja-JP" w:bidi="ar-SA"/>
      </w:rPr>
    </w:lvl>
    <w:lvl w:ilvl="1" w:tplc="0409000B" w:tentative="1">
      <w:start w:val="1"/>
      <w:numFmt w:val="bullet"/>
      <w:lvlText w:val=""/>
      <w:lvlJc w:val="left"/>
      <w:pPr>
        <w:ind w:left="1120" w:hanging="440"/>
      </w:pPr>
      <w:rPr>
        <w:rFonts w:ascii="Wingdings" w:hAnsi="Wingdings" w:hint="default"/>
      </w:rPr>
    </w:lvl>
    <w:lvl w:ilvl="2" w:tplc="0409000D"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B" w:tentative="1">
      <w:start w:val="1"/>
      <w:numFmt w:val="bullet"/>
      <w:lvlText w:val=""/>
      <w:lvlJc w:val="left"/>
      <w:pPr>
        <w:ind w:left="2440" w:hanging="440"/>
      </w:pPr>
      <w:rPr>
        <w:rFonts w:ascii="Wingdings" w:hAnsi="Wingdings" w:hint="default"/>
      </w:rPr>
    </w:lvl>
    <w:lvl w:ilvl="5" w:tplc="0409000D"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B" w:tentative="1">
      <w:start w:val="1"/>
      <w:numFmt w:val="bullet"/>
      <w:lvlText w:val=""/>
      <w:lvlJc w:val="left"/>
      <w:pPr>
        <w:ind w:left="3760" w:hanging="440"/>
      </w:pPr>
      <w:rPr>
        <w:rFonts w:ascii="Wingdings" w:hAnsi="Wingdings" w:hint="default"/>
      </w:rPr>
    </w:lvl>
    <w:lvl w:ilvl="8" w:tplc="0409000D" w:tentative="1">
      <w:start w:val="1"/>
      <w:numFmt w:val="bullet"/>
      <w:lvlText w:val=""/>
      <w:lvlJc w:val="left"/>
      <w:pPr>
        <w:ind w:left="4200" w:hanging="440"/>
      </w:pPr>
      <w:rPr>
        <w:rFonts w:ascii="Wingdings" w:hAnsi="Wingdings" w:hint="default"/>
      </w:rPr>
    </w:lvl>
  </w:abstractNum>
  <w:abstractNum w:abstractNumId="88" w15:restartNumberingAfterBreak="0">
    <w:nsid w:val="0D1060F5"/>
    <w:multiLevelType w:val="hybridMultilevel"/>
    <w:tmpl w:val="64101F8E"/>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89" w15:restartNumberingAfterBreak="0">
    <w:nsid w:val="0D2A38A9"/>
    <w:multiLevelType w:val="hybridMultilevel"/>
    <w:tmpl w:val="4738969A"/>
    <w:lvl w:ilvl="0" w:tplc="DE225436">
      <w:start w:val="1"/>
      <w:numFmt w:val="lowerLetter"/>
      <w:lvlText w:val="%1."/>
      <w:lvlJc w:val="left"/>
      <w:pPr>
        <w:ind w:left="440" w:hanging="440"/>
      </w:pPr>
      <w:rPr>
        <w:rFonts w:hint="eastAsia"/>
      </w:rPr>
    </w:lvl>
    <w:lvl w:ilvl="1" w:tplc="51D6F662">
      <w:numFmt w:val="bullet"/>
      <w:lvlText w:val="・"/>
      <w:lvlJc w:val="left"/>
      <w:pPr>
        <w:ind w:left="800" w:hanging="360"/>
      </w:pPr>
      <w:rPr>
        <w:rFonts w:ascii="メイリオ" w:eastAsia="メイリオ" w:hAnsi="メイリオ" w:cstheme="minorBidi" w:hint="eastAsia"/>
      </w:r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90" w15:restartNumberingAfterBreak="0">
    <w:nsid w:val="0D4C4FA5"/>
    <w:multiLevelType w:val="hybridMultilevel"/>
    <w:tmpl w:val="AA646C24"/>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91" w15:restartNumberingAfterBreak="0">
    <w:nsid w:val="0D5C40A7"/>
    <w:multiLevelType w:val="hybridMultilevel"/>
    <w:tmpl w:val="00B80B44"/>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92" w15:restartNumberingAfterBreak="0">
    <w:nsid w:val="0D9242EC"/>
    <w:multiLevelType w:val="hybridMultilevel"/>
    <w:tmpl w:val="D24438C4"/>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93" w15:restartNumberingAfterBreak="0">
    <w:nsid w:val="0D9551F9"/>
    <w:multiLevelType w:val="hybridMultilevel"/>
    <w:tmpl w:val="13D64C72"/>
    <w:lvl w:ilvl="0" w:tplc="DB248B50">
      <w:numFmt w:val="bullet"/>
      <w:lvlText w:val=""/>
      <w:lvlJc w:val="left"/>
      <w:pPr>
        <w:ind w:left="440" w:hanging="440"/>
      </w:pPr>
      <w:rPr>
        <w:rFonts w:ascii="Wingdings" w:eastAsia="Wingdings" w:hAnsi="Wingdings" w:cs="Wingdings" w:hint="default"/>
        <w:b w:val="0"/>
        <w:bCs w:val="0"/>
        <w:i w:val="0"/>
        <w:iCs w:val="0"/>
        <w:spacing w:val="0"/>
        <w:w w:val="100"/>
        <w:sz w:val="24"/>
        <w:szCs w:val="24"/>
        <w:lang w:val="en-US" w:eastAsia="ja-JP" w:bidi="ar-S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94" w15:restartNumberingAfterBreak="0">
    <w:nsid w:val="0D9C4C71"/>
    <w:multiLevelType w:val="hybridMultilevel"/>
    <w:tmpl w:val="BA2CCB22"/>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95" w15:restartNumberingAfterBreak="0">
    <w:nsid w:val="0DAB1171"/>
    <w:multiLevelType w:val="hybridMultilevel"/>
    <w:tmpl w:val="91F4BE32"/>
    <w:lvl w:ilvl="0" w:tplc="DB248B50">
      <w:numFmt w:val="bullet"/>
      <w:lvlText w:val=""/>
      <w:lvlJc w:val="left"/>
      <w:pPr>
        <w:ind w:left="440" w:hanging="440"/>
      </w:pPr>
      <w:rPr>
        <w:rFonts w:ascii="Wingdings" w:eastAsia="Wingdings" w:hAnsi="Wingdings" w:cs="Wingdings" w:hint="default"/>
        <w:b w:val="0"/>
        <w:bCs w:val="0"/>
        <w:i w:val="0"/>
        <w:iCs w:val="0"/>
        <w:spacing w:val="0"/>
        <w:w w:val="100"/>
        <w:sz w:val="24"/>
        <w:szCs w:val="24"/>
        <w:lang w:val="en-US" w:eastAsia="ja-JP" w:bidi="ar-S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96" w15:restartNumberingAfterBreak="0">
    <w:nsid w:val="0DB6203B"/>
    <w:multiLevelType w:val="hybridMultilevel"/>
    <w:tmpl w:val="3D1A83D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97" w15:restartNumberingAfterBreak="0">
    <w:nsid w:val="0E116126"/>
    <w:multiLevelType w:val="hybridMultilevel"/>
    <w:tmpl w:val="50B807EE"/>
    <w:lvl w:ilvl="0" w:tplc="04090001">
      <w:start w:val="1"/>
      <w:numFmt w:val="bullet"/>
      <w:lvlText w:val=""/>
      <w:lvlJc w:val="left"/>
      <w:pPr>
        <w:ind w:left="680" w:hanging="440"/>
      </w:pPr>
      <w:rPr>
        <w:rFonts w:ascii="Wingdings" w:hAnsi="Wingdings" w:hint="default"/>
      </w:rPr>
    </w:lvl>
    <w:lvl w:ilvl="1" w:tplc="0409000B">
      <w:start w:val="1"/>
      <w:numFmt w:val="bullet"/>
      <w:lvlText w:val=""/>
      <w:lvlJc w:val="left"/>
      <w:pPr>
        <w:ind w:left="1120" w:hanging="440"/>
      </w:pPr>
      <w:rPr>
        <w:rFonts w:ascii="Wingdings" w:hAnsi="Wingdings" w:hint="default"/>
      </w:rPr>
    </w:lvl>
    <w:lvl w:ilvl="2" w:tplc="0409000D"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B" w:tentative="1">
      <w:start w:val="1"/>
      <w:numFmt w:val="bullet"/>
      <w:lvlText w:val=""/>
      <w:lvlJc w:val="left"/>
      <w:pPr>
        <w:ind w:left="2440" w:hanging="440"/>
      </w:pPr>
      <w:rPr>
        <w:rFonts w:ascii="Wingdings" w:hAnsi="Wingdings" w:hint="default"/>
      </w:rPr>
    </w:lvl>
    <w:lvl w:ilvl="5" w:tplc="0409000D"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B" w:tentative="1">
      <w:start w:val="1"/>
      <w:numFmt w:val="bullet"/>
      <w:lvlText w:val=""/>
      <w:lvlJc w:val="left"/>
      <w:pPr>
        <w:ind w:left="3760" w:hanging="440"/>
      </w:pPr>
      <w:rPr>
        <w:rFonts w:ascii="Wingdings" w:hAnsi="Wingdings" w:hint="default"/>
      </w:rPr>
    </w:lvl>
    <w:lvl w:ilvl="8" w:tplc="0409000D" w:tentative="1">
      <w:start w:val="1"/>
      <w:numFmt w:val="bullet"/>
      <w:lvlText w:val=""/>
      <w:lvlJc w:val="left"/>
      <w:pPr>
        <w:ind w:left="4200" w:hanging="440"/>
      </w:pPr>
      <w:rPr>
        <w:rFonts w:ascii="Wingdings" w:hAnsi="Wingdings" w:hint="default"/>
      </w:rPr>
    </w:lvl>
  </w:abstractNum>
  <w:abstractNum w:abstractNumId="98" w15:restartNumberingAfterBreak="0">
    <w:nsid w:val="0E5F16FE"/>
    <w:multiLevelType w:val="hybridMultilevel"/>
    <w:tmpl w:val="7B54DFC6"/>
    <w:lvl w:ilvl="0" w:tplc="0409000F">
      <w:start w:val="1"/>
      <w:numFmt w:val="decimal"/>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99" w15:restartNumberingAfterBreak="0">
    <w:nsid w:val="0E64334C"/>
    <w:multiLevelType w:val="hybridMultilevel"/>
    <w:tmpl w:val="FA1C9DB8"/>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00" w15:restartNumberingAfterBreak="0">
    <w:nsid w:val="0E6C0092"/>
    <w:multiLevelType w:val="hybridMultilevel"/>
    <w:tmpl w:val="63CCE9BA"/>
    <w:lvl w:ilvl="0" w:tplc="CE006DE4">
      <w:numFmt w:val="bullet"/>
      <w:lvlText w:val="・"/>
      <w:lvlJc w:val="left"/>
      <w:pPr>
        <w:ind w:left="440" w:hanging="440"/>
      </w:pPr>
      <w:rPr>
        <w:rFonts w:ascii="Meiryo UI" w:eastAsia="Meiryo UI" w:hAnsi="Meiryo UI" w:cstheme="minorBidi" w:hint="eastAsi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01" w15:restartNumberingAfterBreak="0">
    <w:nsid w:val="0EBE4D03"/>
    <w:multiLevelType w:val="hybridMultilevel"/>
    <w:tmpl w:val="3DA8B396"/>
    <w:lvl w:ilvl="0" w:tplc="D5A000DC">
      <w:start w:val="1"/>
      <w:numFmt w:val="decimalEnclosedCircle"/>
      <w:lvlText w:val="%1"/>
      <w:lvlJc w:val="left"/>
      <w:pPr>
        <w:ind w:left="360" w:hanging="360"/>
      </w:pPr>
      <w:rPr>
        <w:rFonts w:hint="default"/>
        <w:b w:val="0"/>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02" w15:restartNumberingAfterBreak="0">
    <w:nsid w:val="0EC1314C"/>
    <w:multiLevelType w:val="hybridMultilevel"/>
    <w:tmpl w:val="1B38B7E2"/>
    <w:lvl w:ilvl="0" w:tplc="04090001">
      <w:start w:val="1"/>
      <w:numFmt w:val="bullet"/>
      <w:lvlText w:val=""/>
      <w:lvlJc w:val="left"/>
      <w:pPr>
        <w:ind w:left="680" w:hanging="440"/>
      </w:pPr>
      <w:rPr>
        <w:rFonts w:ascii="Wingdings" w:hAnsi="Wingdings" w:hint="default"/>
      </w:rPr>
    </w:lvl>
    <w:lvl w:ilvl="1" w:tplc="0409000B" w:tentative="1">
      <w:start w:val="1"/>
      <w:numFmt w:val="bullet"/>
      <w:lvlText w:val=""/>
      <w:lvlJc w:val="left"/>
      <w:pPr>
        <w:ind w:left="1120" w:hanging="440"/>
      </w:pPr>
      <w:rPr>
        <w:rFonts w:ascii="Wingdings" w:hAnsi="Wingdings" w:hint="default"/>
      </w:rPr>
    </w:lvl>
    <w:lvl w:ilvl="2" w:tplc="0409000D"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B" w:tentative="1">
      <w:start w:val="1"/>
      <w:numFmt w:val="bullet"/>
      <w:lvlText w:val=""/>
      <w:lvlJc w:val="left"/>
      <w:pPr>
        <w:ind w:left="2440" w:hanging="440"/>
      </w:pPr>
      <w:rPr>
        <w:rFonts w:ascii="Wingdings" w:hAnsi="Wingdings" w:hint="default"/>
      </w:rPr>
    </w:lvl>
    <w:lvl w:ilvl="5" w:tplc="0409000D"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B" w:tentative="1">
      <w:start w:val="1"/>
      <w:numFmt w:val="bullet"/>
      <w:lvlText w:val=""/>
      <w:lvlJc w:val="left"/>
      <w:pPr>
        <w:ind w:left="3760" w:hanging="440"/>
      </w:pPr>
      <w:rPr>
        <w:rFonts w:ascii="Wingdings" w:hAnsi="Wingdings" w:hint="default"/>
      </w:rPr>
    </w:lvl>
    <w:lvl w:ilvl="8" w:tplc="0409000D" w:tentative="1">
      <w:start w:val="1"/>
      <w:numFmt w:val="bullet"/>
      <w:lvlText w:val=""/>
      <w:lvlJc w:val="left"/>
      <w:pPr>
        <w:ind w:left="4200" w:hanging="440"/>
      </w:pPr>
      <w:rPr>
        <w:rFonts w:ascii="Wingdings" w:hAnsi="Wingdings" w:hint="default"/>
      </w:rPr>
    </w:lvl>
  </w:abstractNum>
  <w:abstractNum w:abstractNumId="103" w15:restartNumberingAfterBreak="0">
    <w:nsid w:val="0ED10A6F"/>
    <w:multiLevelType w:val="hybridMultilevel"/>
    <w:tmpl w:val="10E21B10"/>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04" w15:restartNumberingAfterBreak="0">
    <w:nsid w:val="0EF03DA7"/>
    <w:multiLevelType w:val="hybridMultilevel"/>
    <w:tmpl w:val="BED462F4"/>
    <w:lvl w:ilvl="0" w:tplc="0540EBA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05" w15:restartNumberingAfterBreak="0">
    <w:nsid w:val="0EFA4A84"/>
    <w:multiLevelType w:val="hybridMultilevel"/>
    <w:tmpl w:val="E6FE5DF8"/>
    <w:lvl w:ilvl="0" w:tplc="76A4E47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06" w15:restartNumberingAfterBreak="0">
    <w:nsid w:val="0F5B4435"/>
    <w:multiLevelType w:val="hybridMultilevel"/>
    <w:tmpl w:val="D0B89F7E"/>
    <w:lvl w:ilvl="0" w:tplc="561828AC">
      <w:start w:val="1"/>
      <w:numFmt w:val="upperLetter"/>
      <w:lvlText w:val="%1."/>
      <w:lvlJc w:val="left"/>
      <w:pPr>
        <w:ind w:left="1640" w:hanging="44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07" w15:restartNumberingAfterBreak="0">
    <w:nsid w:val="0F6C637A"/>
    <w:multiLevelType w:val="hybridMultilevel"/>
    <w:tmpl w:val="E0163D1A"/>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08" w15:restartNumberingAfterBreak="0">
    <w:nsid w:val="0F7B1702"/>
    <w:multiLevelType w:val="hybridMultilevel"/>
    <w:tmpl w:val="D764D1F0"/>
    <w:lvl w:ilvl="0" w:tplc="7B668488">
      <w:start w:val="1"/>
      <w:numFmt w:val="bullet"/>
      <w:lvlText w:val="•"/>
      <w:lvlJc w:val="left"/>
      <w:pPr>
        <w:ind w:left="440" w:hanging="440"/>
      </w:pPr>
      <w:rPr>
        <w:rFonts w:ascii="Arial" w:hAnsi="Arial"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09" w15:restartNumberingAfterBreak="0">
    <w:nsid w:val="0F987B4D"/>
    <w:multiLevelType w:val="hybridMultilevel"/>
    <w:tmpl w:val="3982B6E4"/>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10" w15:restartNumberingAfterBreak="0">
    <w:nsid w:val="0FA026F5"/>
    <w:multiLevelType w:val="hybridMultilevel"/>
    <w:tmpl w:val="6E22819E"/>
    <w:lvl w:ilvl="0" w:tplc="B522645C">
      <w:start w:val="1"/>
      <w:numFmt w:val="decimal"/>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11" w15:restartNumberingAfterBreak="0">
    <w:nsid w:val="0FB54A14"/>
    <w:multiLevelType w:val="hybridMultilevel"/>
    <w:tmpl w:val="93E07F1E"/>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12" w15:restartNumberingAfterBreak="0">
    <w:nsid w:val="0FBC53AE"/>
    <w:multiLevelType w:val="hybridMultilevel"/>
    <w:tmpl w:val="E25448A4"/>
    <w:lvl w:ilvl="0" w:tplc="516E76F8">
      <w:start w:val="1"/>
      <w:numFmt w:val="lowerLetter"/>
      <w:lvlText w:val="%1."/>
      <w:lvlJc w:val="left"/>
      <w:pPr>
        <w:tabs>
          <w:tab w:val="num" w:pos="720"/>
        </w:tabs>
        <w:ind w:left="720" w:hanging="360"/>
      </w:pPr>
    </w:lvl>
    <w:lvl w:ilvl="1" w:tplc="9190AE1E" w:tentative="1">
      <w:start w:val="1"/>
      <w:numFmt w:val="lowerLetter"/>
      <w:lvlText w:val="%2."/>
      <w:lvlJc w:val="left"/>
      <w:pPr>
        <w:tabs>
          <w:tab w:val="num" w:pos="1440"/>
        </w:tabs>
        <w:ind w:left="1440" w:hanging="360"/>
      </w:pPr>
    </w:lvl>
    <w:lvl w:ilvl="2" w:tplc="4DAC2388" w:tentative="1">
      <w:start w:val="1"/>
      <w:numFmt w:val="lowerLetter"/>
      <w:lvlText w:val="%3."/>
      <w:lvlJc w:val="left"/>
      <w:pPr>
        <w:tabs>
          <w:tab w:val="num" w:pos="2160"/>
        </w:tabs>
        <w:ind w:left="2160" w:hanging="360"/>
      </w:pPr>
    </w:lvl>
    <w:lvl w:ilvl="3" w:tplc="9BDEFD14" w:tentative="1">
      <w:start w:val="1"/>
      <w:numFmt w:val="lowerLetter"/>
      <w:lvlText w:val="%4."/>
      <w:lvlJc w:val="left"/>
      <w:pPr>
        <w:tabs>
          <w:tab w:val="num" w:pos="2880"/>
        </w:tabs>
        <w:ind w:left="2880" w:hanging="360"/>
      </w:pPr>
    </w:lvl>
    <w:lvl w:ilvl="4" w:tplc="76C85660" w:tentative="1">
      <w:start w:val="1"/>
      <w:numFmt w:val="lowerLetter"/>
      <w:lvlText w:val="%5."/>
      <w:lvlJc w:val="left"/>
      <w:pPr>
        <w:tabs>
          <w:tab w:val="num" w:pos="3600"/>
        </w:tabs>
        <w:ind w:left="3600" w:hanging="360"/>
      </w:pPr>
    </w:lvl>
    <w:lvl w:ilvl="5" w:tplc="2CC014F6" w:tentative="1">
      <w:start w:val="1"/>
      <w:numFmt w:val="lowerLetter"/>
      <w:lvlText w:val="%6."/>
      <w:lvlJc w:val="left"/>
      <w:pPr>
        <w:tabs>
          <w:tab w:val="num" w:pos="4320"/>
        </w:tabs>
        <w:ind w:left="4320" w:hanging="360"/>
      </w:pPr>
    </w:lvl>
    <w:lvl w:ilvl="6" w:tplc="87D45040" w:tentative="1">
      <w:start w:val="1"/>
      <w:numFmt w:val="lowerLetter"/>
      <w:lvlText w:val="%7."/>
      <w:lvlJc w:val="left"/>
      <w:pPr>
        <w:tabs>
          <w:tab w:val="num" w:pos="5040"/>
        </w:tabs>
        <w:ind w:left="5040" w:hanging="360"/>
      </w:pPr>
    </w:lvl>
    <w:lvl w:ilvl="7" w:tplc="36469608" w:tentative="1">
      <w:start w:val="1"/>
      <w:numFmt w:val="lowerLetter"/>
      <w:lvlText w:val="%8."/>
      <w:lvlJc w:val="left"/>
      <w:pPr>
        <w:tabs>
          <w:tab w:val="num" w:pos="5760"/>
        </w:tabs>
        <w:ind w:left="5760" w:hanging="360"/>
      </w:pPr>
    </w:lvl>
    <w:lvl w:ilvl="8" w:tplc="1A44205E" w:tentative="1">
      <w:start w:val="1"/>
      <w:numFmt w:val="lowerLetter"/>
      <w:lvlText w:val="%9."/>
      <w:lvlJc w:val="left"/>
      <w:pPr>
        <w:tabs>
          <w:tab w:val="num" w:pos="6480"/>
        </w:tabs>
        <w:ind w:left="6480" w:hanging="360"/>
      </w:pPr>
    </w:lvl>
  </w:abstractNum>
  <w:abstractNum w:abstractNumId="113" w15:restartNumberingAfterBreak="0">
    <w:nsid w:val="0FDE7D33"/>
    <w:multiLevelType w:val="hybridMultilevel"/>
    <w:tmpl w:val="BEB00AE0"/>
    <w:lvl w:ilvl="0" w:tplc="77067E2C">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14" w15:restartNumberingAfterBreak="0">
    <w:nsid w:val="10000C0C"/>
    <w:multiLevelType w:val="hybridMultilevel"/>
    <w:tmpl w:val="9FE245C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15" w15:restartNumberingAfterBreak="0">
    <w:nsid w:val="108B54F9"/>
    <w:multiLevelType w:val="hybridMultilevel"/>
    <w:tmpl w:val="9FCA7DA2"/>
    <w:lvl w:ilvl="0" w:tplc="96D29D0A">
      <w:start w:val="1"/>
      <w:numFmt w:val="decimal"/>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16" w15:restartNumberingAfterBreak="0">
    <w:nsid w:val="10B93409"/>
    <w:multiLevelType w:val="hybridMultilevel"/>
    <w:tmpl w:val="A246F922"/>
    <w:lvl w:ilvl="0" w:tplc="04090001">
      <w:start w:val="1"/>
      <w:numFmt w:val="bullet"/>
      <w:lvlText w:val=""/>
      <w:lvlJc w:val="left"/>
      <w:pPr>
        <w:ind w:left="680" w:hanging="440"/>
      </w:pPr>
      <w:rPr>
        <w:rFonts w:ascii="Wingdings" w:hAnsi="Wingdings" w:hint="default"/>
      </w:rPr>
    </w:lvl>
    <w:lvl w:ilvl="1" w:tplc="FFFFFFFF" w:tentative="1">
      <w:start w:val="1"/>
      <w:numFmt w:val="bullet"/>
      <w:lvlText w:val=""/>
      <w:lvlJc w:val="left"/>
      <w:pPr>
        <w:ind w:left="1120" w:hanging="440"/>
      </w:pPr>
      <w:rPr>
        <w:rFonts w:ascii="Wingdings" w:hAnsi="Wingdings" w:hint="default"/>
      </w:rPr>
    </w:lvl>
    <w:lvl w:ilvl="2" w:tplc="FFFFFFFF" w:tentative="1">
      <w:start w:val="1"/>
      <w:numFmt w:val="bullet"/>
      <w:lvlText w:val=""/>
      <w:lvlJc w:val="left"/>
      <w:pPr>
        <w:ind w:left="1560" w:hanging="440"/>
      </w:pPr>
      <w:rPr>
        <w:rFonts w:ascii="Wingdings" w:hAnsi="Wingdings" w:hint="default"/>
      </w:rPr>
    </w:lvl>
    <w:lvl w:ilvl="3" w:tplc="FFFFFFFF" w:tentative="1">
      <w:start w:val="1"/>
      <w:numFmt w:val="bullet"/>
      <w:lvlText w:val=""/>
      <w:lvlJc w:val="left"/>
      <w:pPr>
        <w:ind w:left="2000" w:hanging="440"/>
      </w:pPr>
      <w:rPr>
        <w:rFonts w:ascii="Wingdings" w:hAnsi="Wingdings" w:hint="default"/>
      </w:rPr>
    </w:lvl>
    <w:lvl w:ilvl="4" w:tplc="FFFFFFFF" w:tentative="1">
      <w:start w:val="1"/>
      <w:numFmt w:val="bullet"/>
      <w:lvlText w:val=""/>
      <w:lvlJc w:val="left"/>
      <w:pPr>
        <w:ind w:left="2440" w:hanging="440"/>
      </w:pPr>
      <w:rPr>
        <w:rFonts w:ascii="Wingdings" w:hAnsi="Wingdings" w:hint="default"/>
      </w:rPr>
    </w:lvl>
    <w:lvl w:ilvl="5" w:tplc="FFFFFFFF" w:tentative="1">
      <w:start w:val="1"/>
      <w:numFmt w:val="bullet"/>
      <w:lvlText w:val=""/>
      <w:lvlJc w:val="left"/>
      <w:pPr>
        <w:ind w:left="2880" w:hanging="440"/>
      </w:pPr>
      <w:rPr>
        <w:rFonts w:ascii="Wingdings" w:hAnsi="Wingdings" w:hint="default"/>
      </w:rPr>
    </w:lvl>
    <w:lvl w:ilvl="6" w:tplc="FFFFFFFF" w:tentative="1">
      <w:start w:val="1"/>
      <w:numFmt w:val="bullet"/>
      <w:lvlText w:val=""/>
      <w:lvlJc w:val="left"/>
      <w:pPr>
        <w:ind w:left="3320" w:hanging="440"/>
      </w:pPr>
      <w:rPr>
        <w:rFonts w:ascii="Wingdings" w:hAnsi="Wingdings" w:hint="default"/>
      </w:rPr>
    </w:lvl>
    <w:lvl w:ilvl="7" w:tplc="FFFFFFFF" w:tentative="1">
      <w:start w:val="1"/>
      <w:numFmt w:val="bullet"/>
      <w:lvlText w:val=""/>
      <w:lvlJc w:val="left"/>
      <w:pPr>
        <w:ind w:left="3760" w:hanging="440"/>
      </w:pPr>
      <w:rPr>
        <w:rFonts w:ascii="Wingdings" w:hAnsi="Wingdings" w:hint="default"/>
      </w:rPr>
    </w:lvl>
    <w:lvl w:ilvl="8" w:tplc="FFFFFFFF" w:tentative="1">
      <w:start w:val="1"/>
      <w:numFmt w:val="bullet"/>
      <w:lvlText w:val=""/>
      <w:lvlJc w:val="left"/>
      <w:pPr>
        <w:ind w:left="4200" w:hanging="440"/>
      </w:pPr>
      <w:rPr>
        <w:rFonts w:ascii="Wingdings" w:hAnsi="Wingdings" w:hint="default"/>
      </w:rPr>
    </w:lvl>
  </w:abstractNum>
  <w:abstractNum w:abstractNumId="117" w15:restartNumberingAfterBreak="0">
    <w:nsid w:val="10CA53AB"/>
    <w:multiLevelType w:val="hybridMultilevel"/>
    <w:tmpl w:val="56F0951A"/>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18" w15:restartNumberingAfterBreak="0">
    <w:nsid w:val="11146578"/>
    <w:multiLevelType w:val="hybridMultilevel"/>
    <w:tmpl w:val="D86ADE16"/>
    <w:lvl w:ilvl="0" w:tplc="04090001">
      <w:start w:val="1"/>
      <w:numFmt w:val="bullet"/>
      <w:lvlText w:val=""/>
      <w:lvlJc w:val="left"/>
      <w:pPr>
        <w:ind w:left="680" w:hanging="440"/>
      </w:pPr>
      <w:rPr>
        <w:rFonts w:ascii="Wingdings" w:hAnsi="Wingdings" w:hint="default"/>
      </w:rPr>
    </w:lvl>
    <w:lvl w:ilvl="1" w:tplc="0409000B" w:tentative="1">
      <w:start w:val="1"/>
      <w:numFmt w:val="bullet"/>
      <w:lvlText w:val=""/>
      <w:lvlJc w:val="left"/>
      <w:pPr>
        <w:ind w:left="1120" w:hanging="440"/>
      </w:pPr>
      <w:rPr>
        <w:rFonts w:ascii="Wingdings" w:hAnsi="Wingdings" w:hint="default"/>
      </w:rPr>
    </w:lvl>
    <w:lvl w:ilvl="2" w:tplc="0409000D"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B" w:tentative="1">
      <w:start w:val="1"/>
      <w:numFmt w:val="bullet"/>
      <w:lvlText w:val=""/>
      <w:lvlJc w:val="left"/>
      <w:pPr>
        <w:ind w:left="2440" w:hanging="440"/>
      </w:pPr>
      <w:rPr>
        <w:rFonts w:ascii="Wingdings" w:hAnsi="Wingdings" w:hint="default"/>
      </w:rPr>
    </w:lvl>
    <w:lvl w:ilvl="5" w:tplc="0409000D"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B" w:tentative="1">
      <w:start w:val="1"/>
      <w:numFmt w:val="bullet"/>
      <w:lvlText w:val=""/>
      <w:lvlJc w:val="left"/>
      <w:pPr>
        <w:ind w:left="3760" w:hanging="440"/>
      </w:pPr>
      <w:rPr>
        <w:rFonts w:ascii="Wingdings" w:hAnsi="Wingdings" w:hint="default"/>
      </w:rPr>
    </w:lvl>
    <w:lvl w:ilvl="8" w:tplc="0409000D" w:tentative="1">
      <w:start w:val="1"/>
      <w:numFmt w:val="bullet"/>
      <w:lvlText w:val=""/>
      <w:lvlJc w:val="left"/>
      <w:pPr>
        <w:ind w:left="4200" w:hanging="440"/>
      </w:pPr>
      <w:rPr>
        <w:rFonts w:ascii="Wingdings" w:hAnsi="Wingdings" w:hint="default"/>
      </w:rPr>
    </w:lvl>
  </w:abstractNum>
  <w:abstractNum w:abstractNumId="119" w15:restartNumberingAfterBreak="0">
    <w:nsid w:val="11273DB0"/>
    <w:multiLevelType w:val="hybridMultilevel"/>
    <w:tmpl w:val="8852484C"/>
    <w:lvl w:ilvl="0" w:tplc="04090001">
      <w:start w:val="1"/>
      <w:numFmt w:val="bullet"/>
      <w:lvlText w:val=""/>
      <w:lvlJc w:val="left"/>
      <w:pPr>
        <w:ind w:left="680" w:hanging="440"/>
      </w:pPr>
      <w:rPr>
        <w:rFonts w:ascii="Wingdings" w:hAnsi="Wingdings" w:hint="default"/>
      </w:rPr>
    </w:lvl>
    <w:lvl w:ilvl="1" w:tplc="0409000B" w:tentative="1">
      <w:start w:val="1"/>
      <w:numFmt w:val="bullet"/>
      <w:lvlText w:val=""/>
      <w:lvlJc w:val="left"/>
      <w:pPr>
        <w:ind w:left="1120" w:hanging="440"/>
      </w:pPr>
      <w:rPr>
        <w:rFonts w:ascii="Wingdings" w:hAnsi="Wingdings" w:hint="default"/>
      </w:rPr>
    </w:lvl>
    <w:lvl w:ilvl="2" w:tplc="0409000D"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B" w:tentative="1">
      <w:start w:val="1"/>
      <w:numFmt w:val="bullet"/>
      <w:lvlText w:val=""/>
      <w:lvlJc w:val="left"/>
      <w:pPr>
        <w:ind w:left="2440" w:hanging="440"/>
      </w:pPr>
      <w:rPr>
        <w:rFonts w:ascii="Wingdings" w:hAnsi="Wingdings" w:hint="default"/>
      </w:rPr>
    </w:lvl>
    <w:lvl w:ilvl="5" w:tplc="0409000D"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B" w:tentative="1">
      <w:start w:val="1"/>
      <w:numFmt w:val="bullet"/>
      <w:lvlText w:val=""/>
      <w:lvlJc w:val="left"/>
      <w:pPr>
        <w:ind w:left="3760" w:hanging="440"/>
      </w:pPr>
      <w:rPr>
        <w:rFonts w:ascii="Wingdings" w:hAnsi="Wingdings" w:hint="default"/>
      </w:rPr>
    </w:lvl>
    <w:lvl w:ilvl="8" w:tplc="0409000D" w:tentative="1">
      <w:start w:val="1"/>
      <w:numFmt w:val="bullet"/>
      <w:lvlText w:val=""/>
      <w:lvlJc w:val="left"/>
      <w:pPr>
        <w:ind w:left="4200" w:hanging="440"/>
      </w:pPr>
      <w:rPr>
        <w:rFonts w:ascii="Wingdings" w:hAnsi="Wingdings" w:hint="default"/>
      </w:rPr>
    </w:lvl>
  </w:abstractNum>
  <w:abstractNum w:abstractNumId="120" w15:restartNumberingAfterBreak="0">
    <w:nsid w:val="11547A0C"/>
    <w:multiLevelType w:val="hybridMultilevel"/>
    <w:tmpl w:val="E8EA0842"/>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21" w15:restartNumberingAfterBreak="0">
    <w:nsid w:val="11797627"/>
    <w:multiLevelType w:val="hybridMultilevel"/>
    <w:tmpl w:val="23747300"/>
    <w:lvl w:ilvl="0" w:tplc="96D29D0A">
      <w:start w:val="1"/>
      <w:numFmt w:val="decimal"/>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22" w15:restartNumberingAfterBreak="0">
    <w:nsid w:val="11952B7A"/>
    <w:multiLevelType w:val="hybridMultilevel"/>
    <w:tmpl w:val="EE3AE086"/>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23" w15:restartNumberingAfterBreak="0">
    <w:nsid w:val="11A5178C"/>
    <w:multiLevelType w:val="hybridMultilevel"/>
    <w:tmpl w:val="B1161AC2"/>
    <w:lvl w:ilvl="0" w:tplc="04090001">
      <w:start w:val="1"/>
      <w:numFmt w:val="bullet"/>
      <w:lvlText w:val=""/>
      <w:lvlJc w:val="left"/>
      <w:pPr>
        <w:ind w:left="880" w:hanging="440"/>
      </w:pPr>
      <w:rPr>
        <w:rFonts w:ascii="Wingdings" w:hAnsi="Wingdings" w:hint="default"/>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124" w15:restartNumberingAfterBreak="0">
    <w:nsid w:val="11EE098F"/>
    <w:multiLevelType w:val="hybridMultilevel"/>
    <w:tmpl w:val="EB5E07B2"/>
    <w:lvl w:ilvl="0" w:tplc="76A4E47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25" w15:restartNumberingAfterBreak="0">
    <w:nsid w:val="11F9347B"/>
    <w:multiLevelType w:val="hybridMultilevel"/>
    <w:tmpl w:val="1F5092B4"/>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26" w15:restartNumberingAfterBreak="0">
    <w:nsid w:val="121269FA"/>
    <w:multiLevelType w:val="hybridMultilevel"/>
    <w:tmpl w:val="D81070D2"/>
    <w:lvl w:ilvl="0" w:tplc="04090011">
      <w:start w:val="1"/>
      <w:numFmt w:val="decimalEnclosedCircle"/>
      <w:lvlText w:val="%1"/>
      <w:lvlJc w:val="left"/>
      <w:pPr>
        <w:ind w:left="680" w:hanging="440"/>
      </w:pPr>
    </w:lvl>
    <w:lvl w:ilvl="1" w:tplc="04090017" w:tentative="1">
      <w:start w:val="1"/>
      <w:numFmt w:val="aiueoFullWidth"/>
      <w:lvlText w:val="(%2)"/>
      <w:lvlJc w:val="left"/>
      <w:pPr>
        <w:ind w:left="1120" w:hanging="440"/>
      </w:pPr>
    </w:lvl>
    <w:lvl w:ilvl="2" w:tplc="04090011" w:tentative="1">
      <w:start w:val="1"/>
      <w:numFmt w:val="decimalEnclosedCircle"/>
      <w:lvlText w:val="%3"/>
      <w:lvlJc w:val="left"/>
      <w:pPr>
        <w:ind w:left="1560" w:hanging="440"/>
      </w:pPr>
    </w:lvl>
    <w:lvl w:ilvl="3" w:tplc="0409000F" w:tentative="1">
      <w:start w:val="1"/>
      <w:numFmt w:val="decimal"/>
      <w:lvlText w:val="%4."/>
      <w:lvlJc w:val="left"/>
      <w:pPr>
        <w:ind w:left="2000" w:hanging="440"/>
      </w:pPr>
    </w:lvl>
    <w:lvl w:ilvl="4" w:tplc="04090017" w:tentative="1">
      <w:start w:val="1"/>
      <w:numFmt w:val="aiueoFullWidth"/>
      <w:lvlText w:val="(%5)"/>
      <w:lvlJc w:val="left"/>
      <w:pPr>
        <w:ind w:left="2440" w:hanging="440"/>
      </w:pPr>
    </w:lvl>
    <w:lvl w:ilvl="5" w:tplc="04090011" w:tentative="1">
      <w:start w:val="1"/>
      <w:numFmt w:val="decimalEnclosedCircle"/>
      <w:lvlText w:val="%6"/>
      <w:lvlJc w:val="left"/>
      <w:pPr>
        <w:ind w:left="2880" w:hanging="440"/>
      </w:pPr>
    </w:lvl>
    <w:lvl w:ilvl="6" w:tplc="0409000F" w:tentative="1">
      <w:start w:val="1"/>
      <w:numFmt w:val="decimal"/>
      <w:lvlText w:val="%7."/>
      <w:lvlJc w:val="left"/>
      <w:pPr>
        <w:ind w:left="3320" w:hanging="440"/>
      </w:pPr>
    </w:lvl>
    <w:lvl w:ilvl="7" w:tplc="04090017" w:tentative="1">
      <w:start w:val="1"/>
      <w:numFmt w:val="aiueoFullWidth"/>
      <w:lvlText w:val="(%8)"/>
      <w:lvlJc w:val="left"/>
      <w:pPr>
        <w:ind w:left="3760" w:hanging="440"/>
      </w:pPr>
    </w:lvl>
    <w:lvl w:ilvl="8" w:tplc="04090011" w:tentative="1">
      <w:start w:val="1"/>
      <w:numFmt w:val="decimalEnclosedCircle"/>
      <w:lvlText w:val="%9"/>
      <w:lvlJc w:val="left"/>
      <w:pPr>
        <w:ind w:left="4200" w:hanging="440"/>
      </w:pPr>
    </w:lvl>
  </w:abstractNum>
  <w:abstractNum w:abstractNumId="127" w15:restartNumberingAfterBreak="0">
    <w:nsid w:val="128E7E14"/>
    <w:multiLevelType w:val="hybridMultilevel"/>
    <w:tmpl w:val="459E4538"/>
    <w:lvl w:ilvl="0" w:tplc="6D48017A">
      <w:start w:val="1"/>
      <w:numFmt w:val="bullet"/>
      <w:lvlText w:val="・"/>
      <w:lvlJc w:val="left"/>
      <w:pPr>
        <w:ind w:left="880" w:hanging="440"/>
      </w:pPr>
      <w:rPr>
        <w:rFonts w:ascii="ＭＳ 明朝" w:hAnsi="ＭＳ 明朝" w:hint="default"/>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128" w15:restartNumberingAfterBreak="0">
    <w:nsid w:val="12946600"/>
    <w:multiLevelType w:val="hybridMultilevel"/>
    <w:tmpl w:val="95D48D5E"/>
    <w:lvl w:ilvl="0" w:tplc="DCD4425A">
      <w:numFmt w:val="bullet"/>
      <w:lvlText w:val=""/>
      <w:lvlJc w:val="left"/>
      <w:pPr>
        <w:ind w:left="440" w:hanging="440"/>
      </w:pPr>
      <w:rPr>
        <w:rFonts w:ascii="Wingdings" w:eastAsia="ＭＳ 明朝" w:hAnsi="Wingdings" w:cs="Wingdings" w:hint="default"/>
        <w:b w:val="0"/>
        <w:bCs w:val="0"/>
        <w:i w:val="0"/>
        <w:iCs w:val="0"/>
        <w:spacing w:val="0"/>
        <w:w w:val="100"/>
        <w:sz w:val="24"/>
        <w:szCs w:val="24"/>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29" w15:restartNumberingAfterBreak="0">
    <w:nsid w:val="12B902CA"/>
    <w:multiLevelType w:val="hybridMultilevel"/>
    <w:tmpl w:val="DBB8A30C"/>
    <w:lvl w:ilvl="0" w:tplc="04090001">
      <w:start w:val="1"/>
      <w:numFmt w:val="bullet"/>
      <w:lvlText w:val=""/>
      <w:lvlJc w:val="left"/>
      <w:pPr>
        <w:ind w:left="440" w:hanging="440"/>
      </w:pPr>
      <w:rPr>
        <w:rFonts w:ascii="Wingdings" w:hAnsi="Wingdings" w:hint="default"/>
        <w:lang w:val="en-US" w:eastAsia="ja-JP" w:bidi="ar-SA"/>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30" w15:restartNumberingAfterBreak="0">
    <w:nsid w:val="12C675DF"/>
    <w:multiLevelType w:val="hybridMultilevel"/>
    <w:tmpl w:val="40D0CA78"/>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31" w15:restartNumberingAfterBreak="0">
    <w:nsid w:val="12CA0B3A"/>
    <w:multiLevelType w:val="hybridMultilevel"/>
    <w:tmpl w:val="E57A16F8"/>
    <w:lvl w:ilvl="0" w:tplc="76A4E47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32" w15:restartNumberingAfterBreak="0">
    <w:nsid w:val="12DC2643"/>
    <w:multiLevelType w:val="hybridMultilevel"/>
    <w:tmpl w:val="0512F44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33" w15:restartNumberingAfterBreak="0">
    <w:nsid w:val="12F4452B"/>
    <w:multiLevelType w:val="hybridMultilevel"/>
    <w:tmpl w:val="4E269FE6"/>
    <w:lvl w:ilvl="0" w:tplc="04090001">
      <w:start w:val="1"/>
      <w:numFmt w:val="bullet"/>
      <w:lvlText w:val=""/>
      <w:lvlJc w:val="left"/>
      <w:pPr>
        <w:ind w:left="440" w:hanging="440"/>
      </w:pPr>
      <w:rPr>
        <w:rFonts w:ascii="Wingdings" w:hAnsi="Wingdings" w:hint="default"/>
        <w:lang w:val="en-US" w:eastAsia="ja-JP" w:bidi="ar-SA"/>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34" w15:restartNumberingAfterBreak="0">
    <w:nsid w:val="13060116"/>
    <w:multiLevelType w:val="hybridMultilevel"/>
    <w:tmpl w:val="62FCF54C"/>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35" w15:restartNumberingAfterBreak="0">
    <w:nsid w:val="132063D9"/>
    <w:multiLevelType w:val="hybridMultilevel"/>
    <w:tmpl w:val="A2D4204C"/>
    <w:lvl w:ilvl="0" w:tplc="DCD4425A">
      <w:numFmt w:val="bullet"/>
      <w:lvlText w:val=""/>
      <w:lvlJc w:val="left"/>
      <w:pPr>
        <w:ind w:left="440" w:hanging="440"/>
      </w:pPr>
      <w:rPr>
        <w:rFonts w:ascii="Wingdings" w:eastAsia="ＭＳ 明朝" w:hAnsi="Wingdings" w:cs="Wingdings" w:hint="default"/>
        <w:b w:val="0"/>
        <w:bCs w:val="0"/>
        <w:i w:val="0"/>
        <w:iCs w:val="0"/>
        <w:spacing w:val="0"/>
        <w:w w:val="100"/>
        <w:sz w:val="24"/>
        <w:szCs w:val="24"/>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36" w15:restartNumberingAfterBreak="0">
    <w:nsid w:val="13247F26"/>
    <w:multiLevelType w:val="hybridMultilevel"/>
    <w:tmpl w:val="5B286570"/>
    <w:lvl w:ilvl="0" w:tplc="04090011">
      <w:start w:val="1"/>
      <w:numFmt w:val="decimalEnclosedCircle"/>
      <w:lvlText w:val="%1"/>
      <w:lvlJc w:val="left"/>
      <w:pPr>
        <w:ind w:left="2141"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37" w15:restartNumberingAfterBreak="0">
    <w:nsid w:val="138C2637"/>
    <w:multiLevelType w:val="hybridMultilevel"/>
    <w:tmpl w:val="98FC7E96"/>
    <w:lvl w:ilvl="0" w:tplc="E500E5AA">
      <w:start w:val="1"/>
      <w:numFmt w:val="upperLetter"/>
      <w:lvlText w:val="%1."/>
      <w:lvlJc w:val="left"/>
      <w:pPr>
        <w:ind w:left="1640" w:hanging="440"/>
      </w:pPr>
      <w:rPr>
        <w:rFonts w:hint="default"/>
      </w:rPr>
    </w:lvl>
    <w:lvl w:ilvl="1" w:tplc="04090017" w:tentative="1">
      <w:start w:val="1"/>
      <w:numFmt w:val="aiueoFullWidth"/>
      <w:lvlText w:val="(%2)"/>
      <w:lvlJc w:val="left"/>
      <w:pPr>
        <w:ind w:left="2080" w:hanging="440"/>
      </w:pPr>
    </w:lvl>
    <w:lvl w:ilvl="2" w:tplc="04090011" w:tentative="1">
      <w:start w:val="1"/>
      <w:numFmt w:val="decimalEnclosedCircle"/>
      <w:lvlText w:val="%3"/>
      <w:lvlJc w:val="left"/>
      <w:pPr>
        <w:ind w:left="2520" w:hanging="440"/>
      </w:pPr>
    </w:lvl>
    <w:lvl w:ilvl="3" w:tplc="0409000F" w:tentative="1">
      <w:start w:val="1"/>
      <w:numFmt w:val="decimal"/>
      <w:lvlText w:val="%4."/>
      <w:lvlJc w:val="left"/>
      <w:pPr>
        <w:ind w:left="2960" w:hanging="440"/>
      </w:pPr>
    </w:lvl>
    <w:lvl w:ilvl="4" w:tplc="04090017" w:tentative="1">
      <w:start w:val="1"/>
      <w:numFmt w:val="aiueoFullWidth"/>
      <w:lvlText w:val="(%5)"/>
      <w:lvlJc w:val="left"/>
      <w:pPr>
        <w:ind w:left="3400" w:hanging="440"/>
      </w:pPr>
    </w:lvl>
    <w:lvl w:ilvl="5" w:tplc="04090011" w:tentative="1">
      <w:start w:val="1"/>
      <w:numFmt w:val="decimalEnclosedCircle"/>
      <w:lvlText w:val="%6"/>
      <w:lvlJc w:val="left"/>
      <w:pPr>
        <w:ind w:left="3840" w:hanging="440"/>
      </w:pPr>
    </w:lvl>
    <w:lvl w:ilvl="6" w:tplc="0409000F" w:tentative="1">
      <w:start w:val="1"/>
      <w:numFmt w:val="decimal"/>
      <w:lvlText w:val="%7."/>
      <w:lvlJc w:val="left"/>
      <w:pPr>
        <w:ind w:left="4280" w:hanging="440"/>
      </w:pPr>
    </w:lvl>
    <w:lvl w:ilvl="7" w:tplc="04090017" w:tentative="1">
      <w:start w:val="1"/>
      <w:numFmt w:val="aiueoFullWidth"/>
      <w:lvlText w:val="(%8)"/>
      <w:lvlJc w:val="left"/>
      <w:pPr>
        <w:ind w:left="4720" w:hanging="440"/>
      </w:pPr>
    </w:lvl>
    <w:lvl w:ilvl="8" w:tplc="04090011" w:tentative="1">
      <w:start w:val="1"/>
      <w:numFmt w:val="decimalEnclosedCircle"/>
      <w:lvlText w:val="%9"/>
      <w:lvlJc w:val="left"/>
      <w:pPr>
        <w:ind w:left="5160" w:hanging="440"/>
      </w:pPr>
    </w:lvl>
  </w:abstractNum>
  <w:abstractNum w:abstractNumId="138" w15:restartNumberingAfterBreak="0">
    <w:nsid w:val="139029F7"/>
    <w:multiLevelType w:val="hybridMultilevel"/>
    <w:tmpl w:val="AC4E9654"/>
    <w:lvl w:ilvl="0" w:tplc="0540EBA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39" w15:restartNumberingAfterBreak="0">
    <w:nsid w:val="13AB3917"/>
    <w:multiLevelType w:val="hybridMultilevel"/>
    <w:tmpl w:val="F46A1D3E"/>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40" w15:restartNumberingAfterBreak="0">
    <w:nsid w:val="13D046FB"/>
    <w:multiLevelType w:val="hybridMultilevel"/>
    <w:tmpl w:val="56CAE5F4"/>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41" w15:restartNumberingAfterBreak="0">
    <w:nsid w:val="14135C65"/>
    <w:multiLevelType w:val="hybridMultilevel"/>
    <w:tmpl w:val="A7E46E06"/>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42" w15:restartNumberingAfterBreak="0">
    <w:nsid w:val="14177B6D"/>
    <w:multiLevelType w:val="hybridMultilevel"/>
    <w:tmpl w:val="CC76662C"/>
    <w:lvl w:ilvl="0" w:tplc="04090001">
      <w:start w:val="1"/>
      <w:numFmt w:val="bullet"/>
      <w:lvlText w:val=""/>
      <w:lvlJc w:val="left"/>
      <w:pPr>
        <w:ind w:left="680" w:hanging="440"/>
      </w:pPr>
      <w:rPr>
        <w:rFonts w:ascii="Wingdings" w:hAnsi="Wingdings" w:hint="default"/>
      </w:rPr>
    </w:lvl>
    <w:lvl w:ilvl="1" w:tplc="0409000B" w:tentative="1">
      <w:start w:val="1"/>
      <w:numFmt w:val="bullet"/>
      <w:lvlText w:val=""/>
      <w:lvlJc w:val="left"/>
      <w:pPr>
        <w:ind w:left="1120" w:hanging="440"/>
      </w:pPr>
      <w:rPr>
        <w:rFonts w:ascii="Wingdings" w:hAnsi="Wingdings" w:hint="default"/>
      </w:rPr>
    </w:lvl>
    <w:lvl w:ilvl="2" w:tplc="0409000D"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B" w:tentative="1">
      <w:start w:val="1"/>
      <w:numFmt w:val="bullet"/>
      <w:lvlText w:val=""/>
      <w:lvlJc w:val="left"/>
      <w:pPr>
        <w:ind w:left="2440" w:hanging="440"/>
      </w:pPr>
      <w:rPr>
        <w:rFonts w:ascii="Wingdings" w:hAnsi="Wingdings" w:hint="default"/>
      </w:rPr>
    </w:lvl>
    <w:lvl w:ilvl="5" w:tplc="0409000D"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B" w:tentative="1">
      <w:start w:val="1"/>
      <w:numFmt w:val="bullet"/>
      <w:lvlText w:val=""/>
      <w:lvlJc w:val="left"/>
      <w:pPr>
        <w:ind w:left="3760" w:hanging="440"/>
      </w:pPr>
      <w:rPr>
        <w:rFonts w:ascii="Wingdings" w:hAnsi="Wingdings" w:hint="default"/>
      </w:rPr>
    </w:lvl>
    <w:lvl w:ilvl="8" w:tplc="0409000D" w:tentative="1">
      <w:start w:val="1"/>
      <w:numFmt w:val="bullet"/>
      <w:lvlText w:val=""/>
      <w:lvlJc w:val="left"/>
      <w:pPr>
        <w:ind w:left="4200" w:hanging="440"/>
      </w:pPr>
      <w:rPr>
        <w:rFonts w:ascii="Wingdings" w:hAnsi="Wingdings" w:hint="default"/>
      </w:rPr>
    </w:lvl>
  </w:abstractNum>
  <w:abstractNum w:abstractNumId="143" w15:restartNumberingAfterBreak="0">
    <w:nsid w:val="141A4D0F"/>
    <w:multiLevelType w:val="hybridMultilevel"/>
    <w:tmpl w:val="E6281D26"/>
    <w:lvl w:ilvl="0" w:tplc="04090001">
      <w:start w:val="1"/>
      <w:numFmt w:val="bullet"/>
      <w:lvlText w:val=""/>
      <w:lvlJc w:val="left"/>
      <w:pPr>
        <w:ind w:left="680" w:hanging="440"/>
      </w:pPr>
      <w:rPr>
        <w:rFonts w:ascii="Wingdings" w:hAnsi="Wingdings" w:hint="default"/>
      </w:rPr>
    </w:lvl>
    <w:lvl w:ilvl="1" w:tplc="0409000B" w:tentative="1">
      <w:start w:val="1"/>
      <w:numFmt w:val="bullet"/>
      <w:lvlText w:val=""/>
      <w:lvlJc w:val="left"/>
      <w:pPr>
        <w:ind w:left="1120" w:hanging="440"/>
      </w:pPr>
      <w:rPr>
        <w:rFonts w:ascii="Wingdings" w:hAnsi="Wingdings" w:hint="default"/>
      </w:rPr>
    </w:lvl>
    <w:lvl w:ilvl="2" w:tplc="0409000D"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B" w:tentative="1">
      <w:start w:val="1"/>
      <w:numFmt w:val="bullet"/>
      <w:lvlText w:val=""/>
      <w:lvlJc w:val="left"/>
      <w:pPr>
        <w:ind w:left="2440" w:hanging="440"/>
      </w:pPr>
      <w:rPr>
        <w:rFonts w:ascii="Wingdings" w:hAnsi="Wingdings" w:hint="default"/>
      </w:rPr>
    </w:lvl>
    <w:lvl w:ilvl="5" w:tplc="0409000D"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B" w:tentative="1">
      <w:start w:val="1"/>
      <w:numFmt w:val="bullet"/>
      <w:lvlText w:val=""/>
      <w:lvlJc w:val="left"/>
      <w:pPr>
        <w:ind w:left="3760" w:hanging="440"/>
      </w:pPr>
      <w:rPr>
        <w:rFonts w:ascii="Wingdings" w:hAnsi="Wingdings" w:hint="default"/>
      </w:rPr>
    </w:lvl>
    <w:lvl w:ilvl="8" w:tplc="0409000D" w:tentative="1">
      <w:start w:val="1"/>
      <w:numFmt w:val="bullet"/>
      <w:lvlText w:val=""/>
      <w:lvlJc w:val="left"/>
      <w:pPr>
        <w:ind w:left="4200" w:hanging="440"/>
      </w:pPr>
      <w:rPr>
        <w:rFonts w:ascii="Wingdings" w:hAnsi="Wingdings" w:hint="default"/>
      </w:rPr>
    </w:lvl>
  </w:abstractNum>
  <w:abstractNum w:abstractNumId="144" w15:restartNumberingAfterBreak="0">
    <w:nsid w:val="146A6A33"/>
    <w:multiLevelType w:val="hybridMultilevel"/>
    <w:tmpl w:val="FA96EF98"/>
    <w:lvl w:ilvl="0" w:tplc="0540EBA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45" w15:restartNumberingAfterBreak="0">
    <w:nsid w:val="14A37065"/>
    <w:multiLevelType w:val="hybridMultilevel"/>
    <w:tmpl w:val="5532D9DC"/>
    <w:lvl w:ilvl="0" w:tplc="76A4E47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46" w15:restartNumberingAfterBreak="0">
    <w:nsid w:val="14A53BF9"/>
    <w:multiLevelType w:val="hybridMultilevel"/>
    <w:tmpl w:val="F3A0F70E"/>
    <w:lvl w:ilvl="0" w:tplc="04090011">
      <w:start w:val="1"/>
      <w:numFmt w:val="decimalEnclosedCircle"/>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47" w15:restartNumberingAfterBreak="0">
    <w:nsid w:val="14A659C6"/>
    <w:multiLevelType w:val="hybridMultilevel"/>
    <w:tmpl w:val="7D0A8A54"/>
    <w:lvl w:ilvl="0" w:tplc="0409000F">
      <w:start w:val="1"/>
      <w:numFmt w:val="decimal"/>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48" w15:restartNumberingAfterBreak="0">
    <w:nsid w:val="14B10FCA"/>
    <w:multiLevelType w:val="hybridMultilevel"/>
    <w:tmpl w:val="D01AF61E"/>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49" w15:restartNumberingAfterBreak="0">
    <w:nsid w:val="14F81E63"/>
    <w:multiLevelType w:val="hybridMultilevel"/>
    <w:tmpl w:val="E480A5EA"/>
    <w:lvl w:ilvl="0" w:tplc="1FB6E1F8">
      <w:start w:val="1"/>
      <w:numFmt w:val="upperLetter"/>
      <w:lvlText w:val="%1."/>
      <w:lvlJc w:val="left"/>
      <w:pPr>
        <w:ind w:left="1640" w:hanging="44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50" w15:restartNumberingAfterBreak="0">
    <w:nsid w:val="14FD5573"/>
    <w:multiLevelType w:val="hybridMultilevel"/>
    <w:tmpl w:val="41F6089C"/>
    <w:lvl w:ilvl="0" w:tplc="04090001">
      <w:start w:val="1"/>
      <w:numFmt w:val="bullet"/>
      <w:lvlText w:val=""/>
      <w:lvlJc w:val="left"/>
      <w:pPr>
        <w:ind w:left="440" w:hanging="440"/>
      </w:pPr>
      <w:rPr>
        <w:rFonts w:ascii="Wingdings" w:hAnsi="Wingdings" w:hint="default"/>
        <w:lang w:val="en-US" w:eastAsia="ja-JP" w:bidi="ar-SA"/>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51" w15:restartNumberingAfterBreak="0">
    <w:nsid w:val="151D2F8E"/>
    <w:multiLevelType w:val="hybridMultilevel"/>
    <w:tmpl w:val="3B767398"/>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52" w15:restartNumberingAfterBreak="0">
    <w:nsid w:val="157022F9"/>
    <w:multiLevelType w:val="hybridMultilevel"/>
    <w:tmpl w:val="B4A48B7A"/>
    <w:lvl w:ilvl="0" w:tplc="04090001">
      <w:start w:val="1"/>
      <w:numFmt w:val="bullet"/>
      <w:lvlText w:val=""/>
      <w:lvlJc w:val="left"/>
      <w:pPr>
        <w:ind w:left="680" w:hanging="440"/>
      </w:pPr>
      <w:rPr>
        <w:rFonts w:ascii="Wingdings" w:hAnsi="Wingdings" w:hint="default"/>
      </w:rPr>
    </w:lvl>
    <w:lvl w:ilvl="1" w:tplc="0409000B" w:tentative="1">
      <w:start w:val="1"/>
      <w:numFmt w:val="bullet"/>
      <w:lvlText w:val=""/>
      <w:lvlJc w:val="left"/>
      <w:pPr>
        <w:ind w:left="1120" w:hanging="440"/>
      </w:pPr>
      <w:rPr>
        <w:rFonts w:ascii="Wingdings" w:hAnsi="Wingdings" w:hint="default"/>
      </w:rPr>
    </w:lvl>
    <w:lvl w:ilvl="2" w:tplc="0409000D"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B" w:tentative="1">
      <w:start w:val="1"/>
      <w:numFmt w:val="bullet"/>
      <w:lvlText w:val=""/>
      <w:lvlJc w:val="left"/>
      <w:pPr>
        <w:ind w:left="2440" w:hanging="440"/>
      </w:pPr>
      <w:rPr>
        <w:rFonts w:ascii="Wingdings" w:hAnsi="Wingdings" w:hint="default"/>
      </w:rPr>
    </w:lvl>
    <w:lvl w:ilvl="5" w:tplc="0409000D"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B" w:tentative="1">
      <w:start w:val="1"/>
      <w:numFmt w:val="bullet"/>
      <w:lvlText w:val=""/>
      <w:lvlJc w:val="left"/>
      <w:pPr>
        <w:ind w:left="3760" w:hanging="440"/>
      </w:pPr>
      <w:rPr>
        <w:rFonts w:ascii="Wingdings" w:hAnsi="Wingdings" w:hint="default"/>
      </w:rPr>
    </w:lvl>
    <w:lvl w:ilvl="8" w:tplc="0409000D" w:tentative="1">
      <w:start w:val="1"/>
      <w:numFmt w:val="bullet"/>
      <w:lvlText w:val=""/>
      <w:lvlJc w:val="left"/>
      <w:pPr>
        <w:ind w:left="4200" w:hanging="440"/>
      </w:pPr>
      <w:rPr>
        <w:rFonts w:ascii="Wingdings" w:hAnsi="Wingdings" w:hint="default"/>
      </w:rPr>
    </w:lvl>
  </w:abstractNum>
  <w:abstractNum w:abstractNumId="153" w15:restartNumberingAfterBreak="0">
    <w:nsid w:val="157E3921"/>
    <w:multiLevelType w:val="hybridMultilevel"/>
    <w:tmpl w:val="2CD2DFFC"/>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54" w15:restartNumberingAfterBreak="0">
    <w:nsid w:val="158127EE"/>
    <w:multiLevelType w:val="hybridMultilevel"/>
    <w:tmpl w:val="3C62E120"/>
    <w:lvl w:ilvl="0" w:tplc="B11C07EE">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55" w15:restartNumberingAfterBreak="0">
    <w:nsid w:val="15976D29"/>
    <w:multiLevelType w:val="hybridMultilevel"/>
    <w:tmpl w:val="BFD62322"/>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56" w15:restartNumberingAfterBreak="0">
    <w:nsid w:val="15BF0193"/>
    <w:multiLevelType w:val="hybridMultilevel"/>
    <w:tmpl w:val="0886630C"/>
    <w:lvl w:ilvl="0" w:tplc="04090001">
      <w:start w:val="1"/>
      <w:numFmt w:val="bullet"/>
      <w:lvlText w:val=""/>
      <w:lvlJc w:val="left"/>
      <w:pPr>
        <w:ind w:left="440" w:hanging="440"/>
      </w:pPr>
      <w:rPr>
        <w:rFonts w:ascii="Wingdings" w:hAnsi="Wingdings" w:hint="default"/>
      </w:rPr>
    </w:lvl>
    <w:lvl w:ilvl="1" w:tplc="0409000B">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57" w15:restartNumberingAfterBreak="0">
    <w:nsid w:val="15C144B4"/>
    <w:multiLevelType w:val="hybridMultilevel"/>
    <w:tmpl w:val="AF7E078C"/>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58" w15:restartNumberingAfterBreak="0">
    <w:nsid w:val="16421D6A"/>
    <w:multiLevelType w:val="hybridMultilevel"/>
    <w:tmpl w:val="3C8C1F00"/>
    <w:lvl w:ilvl="0" w:tplc="E500E5AA">
      <w:start w:val="1"/>
      <w:numFmt w:val="upperLetter"/>
      <w:lvlText w:val="%1."/>
      <w:lvlJc w:val="left"/>
      <w:pPr>
        <w:ind w:left="1640" w:hanging="440"/>
      </w:pPr>
      <w:rPr>
        <w:rFonts w:hint="default"/>
      </w:rPr>
    </w:lvl>
    <w:lvl w:ilvl="1" w:tplc="04090017" w:tentative="1">
      <w:start w:val="1"/>
      <w:numFmt w:val="aiueoFullWidth"/>
      <w:lvlText w:val="(%2)"/>
      <w:lvlJc w:val="left"/>
      <w:pPr>
        <w:ind w:left="2080" w:hanging="440"/>
      </w:pPr>
    </w:lvl>
    <w:lvl w:ilvl="2" w:tplc="04090011" w:tentative="1">
      <w:start w:val="1"/>
      <w:numFmt w:val="decimalEnclosedCircle"/>
      <w:lvlText w:val="%3"/>
      <w:lvlJc w:val="left"/>
      <w:pPr>
        <w:ind w:left="2520" w:hanging="440"/>
      </w:pPr>
    </w:lvl>
    <w:lvl w:ilvl="3" w:tplc="0409000F" w:tentative="1">
      <w:start w:val="1"/>
      <w:numFmt w:val="decimal"/>
      <w:lvlText w:val="%4."/>
      <w:lvlJc w:val="left"/>
      <w:pPr>
        <w:ind w:left="2960" w:hanging="440"/>
      </w:pPr>
    </w:lvl>
    <w:lvl w:ilvl="4" w:tplc="04090017" w:tentative="1">
      <w:start w:val="1"/>
      <w:numFmt w:val="aiueoFullWidth"/>
      <w:lvlText w:val="(%5)"/>
      <w:lvlJc w:val="left"/>
      <w:pPr>
        <w:ind w:left="3400" w:hanging="440"/>
      </w:pPr>
    </w:lvl>
    <w:lvl w:ilvl="5" w:tplc="04090011" w:tentative="1">
      <w:start w:val="1"/>
      <w:numFmt w:val="decimalEnclosedCircle"/>
      <w:lvlText w:val="%6"/>
      <w:lvlJc w:val="left"/>
      <w:pPr>
        <w:ind w:left="3840" w:hanging="440"/>
      </w:pPr>
    </w:lvl>
    <w:lvl w:ilvl="6" w:tplc="0409000F" w:tentative="1">
      <w:start w:val="1"/>
      <w:numFmt w:val="decimal"/>
      <w:lvlText w:val="%7."/>
      <w:lvlJc w:val="left"/>
      <w:pPr>
        <w:ind w:left="4280" w:hanging="440"/>
      </w:pPr>
    </w:lvl>
    <w:lvl w:ilvl="7" w:tplc="04090017" w:tentative="1">
      <w:start w:val="1"/>
      <w:numFmt w:val="aiueoFullWidth"/>
      <w:lvlText w:val="(%8)"/>
      <w:lvlJc w:val="left"/>
      <w:pPr>
        <w:ind w:left="4720" w:hanging="440"/>
      </w:pPr>
    </w:lvl>
    <w:lvl w:ilvl="8" w:tplc="04090011" w:tentative="1">
      <w:start w:val="1"/>
      <w:numFmt w:val="decimalEnclosedCircle"/>
      <w:lvlText w:val="%9"/>
      <w:lvlJc w:val="left"/>
      <w:pPr>
        <w:ind w:left="5160" w:hanging="440"/>
      </w:pPr>
    </w:lvl>
  </w:abstractNum>
  <w:abstractNum w:abstractNumId="159" w15:restartNumberingAfterBreak="0">
    <w:nsid w:val="16446A26"/>
    <w:multiLevelType w:val="hybridMultilevel"/>
    <w:tmpl w:val="F70E8100"/>
    <w:lvl w:ilvl="0" w:tplc="2DD6B302">
      <w:start w:val="3"/>
      <w:numFmt w:val="decimal"/>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60" w15:restartNumberingAfterBreak="0">
    <w:nsid w:val="166A0AD9"/>
    <w:multiLevelType w:val="hybridMultilevel"/>
    <w:tmpl w:val="C6F89F28"/>
    <w:lvl w:ilvl="0" w:tplc="96D29D0A">
      <w:start w:val="1"/>
      <w:numFmt w:val="decimal"/>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61" w15:restartNumberingAfterBreak="0">
    <w:nsid w:val="167A70BE"/>
    <w:multiLevelType w:val="hybridMultilevel"/>
    <w:tmpl w:val="436CE360"/>
    <w:lvl w:ilvl="0" w:tplc="0409000B">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62" w15:restartNumberingAfterBreak="0">
    <w:nsid w:val="167E13BC"/>
    <w:multiLevelType w:val="hybridMultilevel"/>
    <w:tmpl w:val="8E2A73A2"/>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63" w15:restartNumberingAfterBreak="0">
    <w:nsid w:val="1707218E"/>
    <w:multiLevelType w:val="hybridMultilevel"/>
    <w:tmpl w:val="2946B376"/>
    <w:lvl w:ilvl="0" w:tplc="04090001">
      <w:start w:val="1"/>
      <w:numFmt w:val="bullet"/>
      <w:lvlText w:val=""/>
      <w:lvlJc w:val="left"/>
      <w:pPr>
        <w:ind w:left="680" w:hanging="440"/>
      </w:pPr>
      <w:rPr>
        <w:rFonts w:ascii="Wingdings" w:hAnsi="Wingdings" w:hint="default"/>
        <w:lang w:val="en-US" w:eastAsia="ja-JP" w:bidi="ar-SA"/>
      </w:rPr>
    </w:lvl>
    <w:lvl w:ilvl="1" w:tplc="FFFFFFFF" w:tentative="1">
      <w:start w:val="1"/>
      <w:numFmt w:val="bullet"/>
      <w:lvlText w:val=""/>
      <w:lvlJc w:val="left"/>
      <w:pPr>
        <w:ind w:left="1120" w:hanging="440"/>
      </w:pPr>
      <w:rPr>
        <w:rFonts w:ascii="Wingdings" w:hAnsi="Wingdings" w:hint="default"/>
      </w:rPr>
    </w:lvl>
    <w:lvl w:ilvl="2" w:tplc="FFFFFFFF" w:tentative="1">
      <w:start w:val="1"/>
      <w:numFmt w:val="bullet"/>
      <w:lvlText w:val=""/>
      <w:lvlJc w:val="left"/>
      <w:pPr>
        <w:ind w:left="1560" w:hanging="440"/>
      </w:pPr>
      <w:rPr>
        <w:rFonts w:ascii="Wingdings" w:hAnsi="Wingdings" w:hint="default"/>
      </w:rPr>
    </w:lvl>
    <w:lvl w:ilvl="3" w:tplc="FFFFFFFF" w:tentative="1">
      <w:start w:val="1"/>
      <w:numFmt w:val="bullet"/>
      <w:lvlText w:val=""/>
      <w:lvlJc w:val="left"/>
      <w:pPr>
        <w:ind w:left="2000" w:hanging="440"/>
      </w:pPr>
      <w:rPr>
        <w:rFonts w:ascii="Wingdings" w:hAnsi="Wingdings" w:hint="default"/>
      </w:rPr>
    </w:lvl>
    <w:lvl w:ilvl="4" w:tplc="FFFFFFFF" w:tentative="1">
      <w:start w:val="1"/>
      <w:numFmt w:val="bullet"/>
      <w:lvlText w:val=""/>
      <w:lvlJc w:val="left"/>
      <w:pPr>
        <w:ind w:left="2440" w:hanging="440"/>
      </w:pPr>
      <w:rPr>
        <w:rFonts w:ascii="Wingdings" w:hAnsi="Wingdings" w:hint="default"/>
      </w:rPr>
    </w:lvl>
    <w:lvl w:ilvl="5" w:tplc="FFFFFFFF" w:tentative="1">
      <w:start w:val="1"/>
      <w:numFmt w:val="bullet"/>
      <w:lvlText w:val=""/>
      <w:lvlJc w:val="left"/>
      <w:pPr>
        <w:ind w:left="2880" w:hanging="440"/>
      </w:pPr>
      <w:rPr>
        <w:rFonts w:ascii="Wingdings" w:hAnsi="Wingdings" w:hint="default"/>
      </w:rPr>
    </w:lvl>
    <w:lvl w:ilvl="6" w:tplc="FFFFFFFF" w:tentative="1">
      <w:start w:val="1"/>
      <w:numFmt w:val="bullet"/>
      <w:lvlText w:val=""/>
      <w:lvlJc w:val="left"/>
      <w:pPr>
        <w:ind w:left="3320" w:hanging="440"/>
      </w:pPr>
      <w:rPr>
        <w:rFonts w:ascii="Wingdings" w:hAnsi="Wingdings" w:hint="default"/>
      </w:rPr>
    </w:lvl>
    <w:lvl w:ilvl="7" w:tplc="FFFFFFFF" w:tentative="1">
      <w:start w:val="1"/>
      <w:numFmt w:val="bullet"/>
      <w:lvlText w:val=""/>
      <w:lvlJc w:val="left"/>
      <w:pPr>
        <w:ind w:left="3760" w:hanging="440"/>
      </w:pPr>
      <w:rPr>
        <w:rFonts w:ascii="Wingdings" w:hAnsi="Wingdings" w:hint="default"/>
      </w:rPr>
    </w:lvl>
    <w:lvl w:ilvl="8" w:tplc="FFFFFFFF" w:tentative="1">
      <w:start w:val="1"/>
      <w:numFmt w:val="bullet"/>
      <w:lvlText w:val=""/>
      <w:lvlJc w:val="left"/>
      <w:pPr>
        <w:ind w:left="4200" w:hanging="440"/>
      </w:pPr>
      <w:rPr>
        <w:rFonts w:ascii="Wingdings" w:hAnsi="Wingdings" w:hint="default"/>
      </w:rPr>
    </w:lvl>
  </w:abstractNum>
  <w:abstractNum w:abstractNumId="164" w15:restartNumberingAfterBreak="0">
    <w:nsid w:val="17136394"/>
    <w:multiLevelType w:val="hybridMultilevel"/>
    <w:tmpl w:val="F282069A"/>
    <w:lvl w:ilvl="0" w:tplc="6D48017A">
      <w:start w:val="1"/>
      <w:numFmt w:val="bullet"/>
      <w:lvlText w:val="・"/>
      <w:lvlJc w:val="left"/>
      <w:pPr>
        <w:ind w:left="440" w:hanging="440"/>
      </w:pPr>
      <w:rPr>
        <w:rFonts w:ascii="ＭＳ 明朝" w:hAnsi="ＭＳ 明朝"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65" w15:restartNumberingAfterBreak="0">
    <w:nsid w:val="17216FBF"/>
    <w:multiLevelType w:val="hybridMultilevel"/>
    <w:tmpl w:val="C594522C"/>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66" w15:restartNumberingAfterBreak="0">
    <w:nsid w:val="173F08A1"/>
    <w:multiLevelType w:val="hybridMultilevel"/>
    <w:tmpl w:val="370C1E2E"/>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67" w15:restartNumberingAfterBreak="0">
    <w:nsid w:val="17A66CAA"/>
    <w:multiLevelType w:val="hybridMultilevel"/>
    <w:tmpl w:val="0A8AA592"/>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68" w15:restartNumberingAfterBreak="0">
    <w:nsid w:val="17CA5C5F"/>
    <w:multiLevelType w:val="hybridMultilevel"/>
    <w:tmpl w:val="C7049836"/>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69" w15:restartNumberingAfterBreak="0">
    <w:nsid w:val="180F3FF5"/>
    <w:multiLevelType w:val="hybridMultilevel"/>
    <w:tmpl w:val="EE18B548"/>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70" w15:restartNumberingAfterBreak="0">
    <w:nsid w:val="18203656"/>
    <w:multiLevelType w:val="hybridMultilevel"/>
    <w:tmpl w:val="CBA87832"/>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71" w15:restartNumberingAfterBreak="0">
    <w:nsid w:val="18616B56"/>
    <w:multiLevelType w:val="hybridMultilevel"/>
    <w:tmpl w:val="4F3C2278"/>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72" w15:restartNumberingAfterBreak="0">
    <w:nsid w:val="1879176F"/>
    <w:multiLevelType w:val="hybridMultilevel"/>
    <w:tmpl w:val="3F062CEE"/>
    <w:lvl w:ilvl="0" w:tplc="04090001">
      <w:start w:val="1"/>
      <w:numFmt w:val="bullet"/>
      <w:lvlText w:val=""/>
      <w:lvlJc w:val="left"/>
      <w:pPr>
        <w:ind w:left="880" w:hanging="440"/>
      </w:pPr>
      <w:rPr>
        <w:rFonts w:ascii="Wingdings" w:hAnsi="Wingdings" w:hint="default"/>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173" w15:restartNumberingAfterBreak="0">
    <w:nsid w:val="18B81370"/>
    <w:multiLevelType w:val="hybridMultilevel"/>
    <w:tmpl w:val="C53867A0"/>
    <w:lvl w:ilvl="0" w:tplc="0540EBA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74" w15:restartNumberingAfterBreak="0">
    <w:nsid w:val="18CA3B06"/>
    <w:multiLevelType w:val="hybridMultilevel"/>
    <w:tmpl w:val="72A45B92"/>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75" w15:restartNumberingAfterBreak="0">
    <w:nsid w:val="18CF04D4"/>
    <w:multiLevelType w:val="hybridMultilevel"/>
    <w:tmpl w:val="B02277EE"/>
    <w:lvl w:ilvl="0" w:tplc="E500E5AA">
      <w:start w:val="1"/>
      <w:numFmt w:val="upperLetter"/>
      <w:lvlText w:val="%1."/>
      <w:lvlJc w:val="left"/>
      <w:pPr>
        <w:ind w:left="1640" w:hanging="440"/>
      </w:pPr>
      <w:rPr>
        <w:rFonts w:hint="default"/>
      </w:rPr>
    </w:lvl>
    <w:lvl w:ilvl="1" w:tplc="04090017" w:tentative="1">
      <w:start w:val="1"/>
      <w:numFmt w:val="aiueoFullWidth"/>
      <w:lvlText w:val="(%2)"/>
      <w:lvlJc w:val="left"/>
      <w:pPr>
        <w:ind w:left="2080" w:hanging="440"/>
      </w:pPr>
    </w:lvl>
    <w:lvl w:ilvl="2" w:tplc="04090011" w:tentative="1">
      <w:start w:val="1"/>
      <w:numFmt w:val="decimalEnclosedCircle"/>
      <w:lvlText w:val="%3"/>
      <w:lvlJc w:val="left"/>
      <w:pPr>
        <w:ind w:left="2520" w:hanging="440"/>
      </w:pPr>
    </w:lvl>
    <w:lvl w:ilvl="3" w:tplc="0409000F" w:tentative="1">
      <w:start w:val="1"/>
      <w:numFmt w:val="decimal"/>
      <w:lvlText w:val="%4."/>
      <w:lvlJc w:val="left"/>
      <w:pPr>
        <w:ind w:left="2960" w:hanging="440"/>
      </w:pPr>
    </w:lvl>
    <w:lvl w:ilvl="4" w:tplc="04090017" w:tentative="1">
      <w:start w:val="1"/>
      <w:numFmt w:val="aiueoFullWidth"/>
      <w:lvlText w:val="(%5)"/>
      <w:lvlJc w:val="left"/>
      <w:pPr>
        <w:ind w:left="3400" w:hanging="440"/>
      </w:pPr>
    </w:lvl>
    <w:lvl w:ilvl="5" w:tplc="04090011" w:tentative="1">
      <w:start w:val="1"/>
      <w:numFmt w:val="decimalEnclosedCircle"/>
      <w:lvlText w:val="%6"/>
      <w:lvlJc w:val="left"/>
      <w:pPr>
        <w:ind w:left="3840" w:hanging="440"/>
      </w:pPr>
    </w:lvl>
    <w:lvl w:ilvl="6" w:tplc="0409000F" w:tentative="1">
      <w:start w:val="1"/>
      <w:numFmt w:val="decimal"/>
      <w:lvlText w:val="%7."/>
      <w:lvlJc w:val="left"/>
      <w:pPr>
        <w:ind w:left="4280" w:hanging="440"/>
      </w:pPr>
    </w:lvl>
    <w:lvl w:ilvl="7" w:tplc="04090017" w:tentative="1">
      <w:start w:val="1"/>
      <w:numFmt w:val="aiueoFullWidth"/>
      <w:lvlText w:val="(%8)"/>
      <w:lvlJc w:val="left"/>
      <w:pPr>
        <w:ind w:left="4720" w:hanging="440"/>
      </w:pPr>
    </w:lvl>
    <w:lvl w:ilvl="8" w:tplc="04090011" w:tentative="1">
      <w:start w:val="1"/>
      <w:numFmt w:val="decimalEnclosedCircle"/>
      <w:lvlText w:val="%9"/>
      <w:lvlJc w:val="left"/>
      <w:pPr>
        <w:ind w:left="5160" w:hanging="440"/>
      </w:pPr>
    </w:lvl>
  </w:abstractNum>
  <w:abstractNum w:abstractNumId="176" w15:restartNumberingAfterBreak="0">
    <w:nsid w:val="18D132A1"/>
    <w:multiLevelType w:val="hybridMultilevel"/>
    <w:tmpl w:val="33F0C968"/>
    <w:lvl w:ilvl="0" w:tplc="96D29D0A">
      <w:start w:val="1"/>
      <w:numFmt w:val="decimal"/>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77" w15:restartNumberingAfterBreak="0">
    <w:nsid w:val="18DE3288"/>
    <w:multiLevelType w:val="hybridMultilevel"/>
    <w:tmpl w:val="34B8D088"/>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78" w15:restartNumberingAfterBreak="0">
    <w:nsid w:val="18FD498B"/>
    <w:multiLevelType w:val="hybridMultilevel"/>
    <w:tmpl w:val="9E5218C4"/>
    <w:lvl w:ilvl="0" w:tplc="FFFFFFFF">
      <w:start w:val="1"/>
      <w:numFmt w:val="bullet"/>
      <w:lvlText w:val="・"/>
      <w:lvlJc w:val="left"/>
      <w:pPr>
        <w:ind w:left="880" w:hanging="440"/>
      </w:pPr>
      <w:rPr>
        <w:rFonts w:ascii="ＭＳ 明朝" w:hAnsi="ＭＳ 明朝" w:hint="default"/>
      </w:rPr>
    </w:lvl>
    <w:lvl w:ilvl="1" w:tplc="0409000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179" w15:restartNumberingAfterBreak="0">
    <w:nsid w:val="190E5761"/>
    <w:multiLevelType w:val="hybridMultilevel"/>
    <w:tmpl w:val="F4889050"/>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80" w15:restartNumberingAfterBreak="0">
    <w:nsid w:val="19254D0E"/>
    <w:multiLevelType w:val="hybridMultilevel"/>
    <w:tmpl w:val="83DADABA"/>
    <w:lvl w:ilvl="0" w:tplc="76A4E47C">
      <w:start w:val="1"/>
      <w:numFmt w:val="lowerLetter"/>
      <w:lvlText w:val="%1."/>
      <w:lvlJc w:val="left"/>
      <w:pPr>
        <w:ind w:left="440" w:hanging="440"/>
      </w:pPr>
      <w:rPr>
        <w:rFonts w:hint="eastAsia"/>
      </w:rPr>
    </w:lvl>
    <w:lvl w:ilvl="1" w:tplc="FFFFFFFF" w:tentative="1">
      <w:start w:val="1"/>
      <w:numFmt w:val="aiueoFullWidth"/>
      <w:lvlText w:val="(%2)"/>
      <w:lvlJc w:val="left"/>
      <w:pPr>
        <w:ind w:left="880" w:hanging="440"/>
      </w:pPr>
    </w:lvl>
    <w:lvl w:ilvl="2" w:tplc="FFFFFFFF" w:tentative="1">
      <w:start w:val="1"/>
      <w:numFmt w:val="decimalEnclosedCircle"/>
      <w:lvlText w:val="%3"/>
      <w:lvlJc w:val="left"/>
      <w:pPr>
        <w:ind w:left="1320" w:hanging="440"/>
      </w:pPr>
    </w:lvl>
    <w:lvl w:ilvl="3" w:tplc="FFFFFFFF" w:tentative="1">
      <w:start w:val="1"/>
      <w:numFmt w:val="decimal"/>
      <w:lvlText w:val="%4."/>
      <w:lvlJc w:val="left"/>
      <w:pPr>
        <w:ind w:left="1760" w:hanging="440"/>
      </w:pPr>
    </w:lvl>
    <w:lvl w:ilvl="4" w:tplc="FFFFFFFF" w:tentative="1">
      <w:start w:val="1"/>
      <w:numFmt w:val="aiueoFullWidth"/>
      <w:lvlText w:val="(%5)"/>
      <w:lvlJc w:val="left"/>
      <w:pPr>
        <w:ind w:left="2200" w:hanging="440"/>
      </w:pPr>
    </w:lvl>
    <w:lvl w:ilvl="5" w:tplc="FFFFFFFF" w:tentative="1">
      <w:start w:val="1"/>
      <w:numFmt w:val="decimalEnclosedCircle"/>
      <w:lvlText w:val="%6"/>
      <w:lvlJc w:val="left"/>
      <w:pPr>
        <w:ind w:left="2640" w:hanging="440"/>
      </w:pPr>
    </w:lvl>
    <w:lvl w:ilvl="6" w:tplc="FFFFFFFF" w:tentative="1">
      <w:start w:val="1"/>
      <w:numFmt w:val="decimal"/>
      <w:lvlText w:val="%7."/>
      <w:lvlJc w:val="left"/>
      <w:pPr>
        <w:ind w:left="3080" w:hanging="440"/>
      </w:pPr>
    </w:lvl>
    <w:lvl w:ilvl="7" w:tplc="FFFFFFFF" w:tentative="1">
      <w:start w:val="1"/>
      <w:numFmt w:val="aiueoFullWidth"/>
      <w:lvlText w:val="(%8)"/>
      <w:lvlJc w:val="left"/>
      <w:pPr>
        <w:ind w:left="3520" w:hanging="440"/>
      </w:pPr>
    </w:lvl>
    <w:lvl w:ilvl="8" w:tplc="FFFFFFFF" w:tentative="1">
      <w:start w:val="1"/>
      <w:numFmt w:val="decimalEnclosedCircle"/>
      <w:lvlText w:val="%9"/>
      <w:lvlJc w:val="left"/>
      <w:pPr>
        <w:ind w:left="3960" w:hanging="440"/>
      </w:pPr>
    </w:lvl>
  </w:abstractNum>
  <w:abstractNum w:abstractNumId="181" w15:restartNumberingAfterBreak="0">
    <w:nsid w:val="19295CEE"/>
    <w:multiLevelType w:val="hybridMultilevel"/>
    <w:tmpl w:val="095ECBD0"/>
    <w:lvl w:ilvl="0" w:tplc="FFFFFFFF">
      <w:numFmt w:val="bullet"/>
      <w:lvlText w:val="・"/>
      <w:lvlJc w:val="left"/>
      <w:pPr>
        <w:ind w:left="680" w:hanging="440"/>
      </w:pPr>
      <w:rPr>
        <w:rFonts w:ascii="メイリオ" w:eastAsia="メイリオ" w:hAnsi="メイリオ" w:cstheme="minorBidi" w:hint="eastAsia"/>
      </w:rPr>
    </w:lvl>
    <w:lvl w:ilvl="1" w:tplc="04090001">
      <w:start w:val="1"/>
      <w:numFmt w:val="bullet"/>
      <w:lvlText w:val=""/>
      <w:lvlJc w:val="left"/>
      <w:pPr>
        <w:ind w:left="2894" w:hanging="440"/>
      </w:pPr>
      <w:rPr>
        <w:rFonts w:ascii="Wingdings" w:hAnsi="Wingdings" w:hint="default"/>
      </w:rPr>
    </w:lvl>
    <w:lvl w:ilvl="2" w:tplc="FFFFFFFF" w:tentative="1">
      <w:start w:val="1"/>
      <w:numFmt w:val="bullet"/>
      <w:lvlText w:val=""/>
      <w:lvlJc w:val="left"/>
      <w:pPr>
        <w:ind w:left="1560" w:hanging="440"/>
      </w:pPr>
      <w:rPr>
        <w:rFonts w:ascii="Wingdings" w:hAnsi="Wingdings" w:hint="default"/>
      </w:rPr>
    </w:lvl>
    <w:lvl w:ilvl="3" w:tplc="FFFFFFFF" w:tentative="1">
      <w:start w:val="1"/>
      <w:numFmt w:val="bullet"/>
      <w:lvlText w:val=""/>
      <w:lvlJc w:val="left"/>
      <w:pPr>
        <w:ind w:left="2000" w:hanging="440"/>
      </w:pPr>
      <w:rPr>
        <w:rFonts w:ascii="Wingdings" w:hAnsi="Wingdings" w:hint="default"/>
      </w:rPr>
    </w:lvl>
    <w:lvl w:ilvl="4" w:tplc="FFFFFFFF" w:tentative="1">
      <w:start w:val="1"/>
      <w:numFmt w:val="bullet"/>
      <w:lvlText w:val=""/>
      <w:lvlJc w:val="left"/>
      <w:pPr>
        <w:ind w:left="2440" w:hanging="440"/>
      </w:pPr>
      <w:rPr>
        <w:rFonts w:ascii="Wingdings" w:hAnsi="Wingdings" w:hint="default"/>
      </w:rPr>
    </w:lvl>
    <w:lvl w:ilvl="5" w:tplc="FFFFFFFF" w:tentative="1">
      <w:start w:val="1"/>
      <w:numFmt w:val="bullet"/>
      <w:lvlText w:val=""/>
      <w:lvlJc w:val="left"/>
      <w:pPr>
        <w:ind w:left="2880" w:hanging="440"/>
      </w:pPr>
      <w:rPr>
        <w:rFonts w:ascii="Wingdings" w:hAnsi="Wingdings" w:hint="default"/>
      </w:rPr>
    </w:lvl>
    <w:lvl w:ilvl="6" w:tplc="FFFFFFFF" w:tentative="1">
      <w:start w:val="1"/>
      <w:numFmt w:val="bullet"/>
      <w:lvlText w:val=""/>
      <w:lvlJc w:val="left"/>
      <w:pPr>
        <w:ind w:left="3320" w:hanging="440"/>
      </w:pPr>
      <w:rPr>
        <w:rFonts w:ascii="Wingdings" w:hAnsi="Wingdings" w:hint="default"/>
      </w:rPr>
    </w:lvl>
    <w:lvl w:ilvl="7" w:tplc="FFFFFFFF" w:tentative="1">
      <w:start w:val="1"/>
      <w:numFmt w:val="bullet"/>
      <w:lvlText w:val=""/>
      <w:lvlJc w:val="left"/>
      <w:pPr>
        <w:ind w:left="3760" w:hanging="440"/>
      </w:pPr>
      <w:rPr>
        <w:rFonts w:ascii="Wingdings" w:hAnsi="Wingdings" w:hint="default"/>
      </w:rPr>
    </w:lvl>
    <w:lvl w:ilvl="8" w:tplc="FFFFFFFF" w:tentative="1">
      <w:start w:val="1"/>
      <w:numFmt w:val="bullet"/>
      <w:lvlText w:val=""/>
      <w:lvlJc w:val="left"/>
      <w:pPr>
        <w:ind w:left="4200" w:hanging="440"/>
      </w:pPr>
      <w:rPr>
        <w:rFonts w:ascii="Wingdings" w:hAnsi="Wingdings" w:hint="default"/>
      </w:rPr>
    </w:lvl>
  </w:abstractNum>
  <w:abstractNum w:abstractNumId="182" w15:restartNumberingAfterBreak="0">
    <w:nsid w:val="193F45A8"/>
    <w:multiLevelType w:val="hybridMultilevel"/>
    <w:tmpl w:val="6016C54A"/>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83" w15:restartNumberingAfterBreak="0">
    <w:nsid w:val="19772D05"/>
    <w:multiLevelType w:val="hybridMultilevel"/>
    <w:tmpl w:val="95406462"/>
    <w:lvl w:ilvl="0" w:tplc="77067E2C">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84" w15:restartNumberingAfterBreak="0">
    <w:nsid w:val="19A4595D"/>
    <w:multiLevelType w:val="hybridMultilevel"/>
    <w:tmpl w:val="3D685296"/>
    <w:lvl w:ilvl="0" w:tplc="04090001">
      <w:start w:val="1"/>
      <w:numFmt w:val="bullet"/>
      <w:lvlText w:val=""/>
      <w:lvlJc w:val="left"/>
      <w:pPr>
        <w:ind w:left="680" w:hanging="440"/>
      </w:pPr>
      <w:rPr>
        <w:rFonts w:ascii="Wingdings" w:hAnsi="Wingdings" w:hint="default"/>
      </w:rPr>
    </w:lvl>
    <w:lvl w:ilvl="1" w:tplc="0409000B" w:tentative="1">
      <w:start w:val="1"/>
      <w:numFmt w:val="bullet"/>
      <w:lvlText w:val=""/>
      <w:lvlJc w:val="left"/>
      <w:pPr>
        <w:ind w:left="1120" w:hanging="440"/>
      </w:pPr>
      <w:rPr>
        <w:rFonts w:ascii="Wingdings" w:hAnsi="Wingdings" w:hint="default"/>
      </w:rPr>
    </w:lvl>
    <w:lvl w:ilvl="2" w:tplc="0409000D"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B" w:tentative="1">
      <w:start w:val="1"/>
      <w:numFmt w:val="bullet"/>
      <w:lvlText w:val=""/>
      <w:lvlJc w:val="left"/>
      <w:pPr>
        <w:ind w:left="2440" w:hanging="440"/>
      </w:pPr>
      <w:rPr>
        <w:rFonts w:ascii="Wingdings" w:hAnsi="Wingdings" w:hint="default"/>
      </w:rPr>
    </w:lvl>
    <w:lvl w:ilvl="5" w:tplc="0409000D"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B" w:tentative="1">
      <w:start w:val="1"/>
      <w:numFmt w:val="bullet"/>
      <w:lvlText w:val=""/>
      <w:lvlJc w:val="left"/>
      <w:pPr>
        <w:ind w:left="3760" w:hanging="440"/>
      </w:pPr>
      <w:rPr>
        <w:rFonts w:ascii="Wingdings" w:hAnsi="Wingdings" w:hint="default"/>
      </w:rPr>
    </w:lvl>
    <w:lvl w:ilvl="8" w:tplc="0409000D" w:tentative="1">
      <w:start w:val="1"/>
      <w:numFmt w:val="bullet"/>
      <w:lvlText w:val=""/>
      <w:lvlJc w:val="left"/>
      <w:pPr>
        <w:ind w:left="4200" w:hanging="440"/>
      </w:pPr>
      <w:rPr>
        <w:rFonts w:ascii="Wingdings" w:hAnsi="Wingdings" w:hint="default"/>
      </w:rPr>
    </w:lvl>
  </w:abstractNum>
  <w:abstractNum w:abstractNumId="185" w15:restartNumberingAfterBreak="0">
    <w:nsid w:val="1A0D14C1"/>
    <w:multiLevelType w:val="hybridMultilevel"/>
    <w:tmpl w:val="C1C88F9C"/>
    <w:lvl w:ilvl="0" w:tplc="FFFFFFFF">
      <w:start w:val="1"/>
      <w:numFmt w:val="bullet"/>
      <w:lvlText w:val=""/>
      <w:lvlJc w:val="left"/>
      <w:pPr>
        <w:ind w:left="440" w:hanging="440"/>
      </w:pPr>
      <w:rPr>
        <w:rFonts w:ascii="Wingdings" w:hAnsi="Wingdings" w:hint="default"/>
      </w:rPr>
    </w:lvl>
    <w:lvl w:ilvl="1" w:tplc="04090001">
      <w:start w:val="1"/>
      <w:numFmt w:val="bullet"/>
      <w:lvlText w:val=""/>
      <w:lvlJc w:val="left"/>
      <w:pPr>
        <w:ind w:left="44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86" w15:restartNumberingAfterBreak="0">
    <w:nsid w:val="1A0F54A3"/>
    <w:multiLevelType w:val="hybridMultilevel"/>
    <w:tmpl w:val="9634ED40"/>
    <w:lvl w:ilvl="0" w:tplc="FFFFFFFF">
      <w:start w:val="1"/>
      <w:numFmt w:val="bullet"/>
      <w:lvlText w:val=""/>
      <w:lvlJc w:val="left"/>
      <w:pPr>
        <w:ind w:left="440" w:hanging="440"/>
      </w:pPr>
      <w:rPr>
        <w:rFonts w:ascii="Wingdings" w:hAnsi="Wingdings" w:hint="default"/>
      </w:rPr>
    </w:lvl>
    <w:lvl w:ilvl="1" w:tplc="04090001">
      <w:start w:val="1"/>
      <w:numFmt w:val="bullet"/>
      <w:lvlText w:val=""/>
      <w:lvlJc w:val="left"/>
      <w:pPr>
        <w:ind w:left="44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87" w15:restartNumberingAfterBreak="0">
    <w:nsid w:val="1A141725"/>
    <w:multiLevelType w:val="hybridMultilevel"/>
    <w:tmpl w:val="1B28126E"/>
    <w:lvl w:ilvl="0" w:tplc="04090001">
      <w:start w:val="1"/>
      <w:numFmt w:val="bullet"/>
      <w:lvlText w:val=""/>
      <w:lvlJc w:val="left"/>
      <w:pPr>
        <w:ind w:left="440" w:hanging="440"/>
      </w:pPr>
      <w:rPr>
        <w:rFonts w:ascii="Wingdings" w:hAnsi="Wingdings" w:hint="default"/>
      </w:rPr>
    </w:lvl>
    <w:lvl w:ilvl="1" w:tplc="0409000B">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88" w15:restartNumberingAfterBreak="0">
    <w:nsid w:val="1A5B5C49"/>
    <w:multiLevelType w:val="hybridMultilevel"/>
    <w:tmpl w:val="A2784ADE"/>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89" w15:restartNumberingAfterBreak="0">
    <w:nsid w:val="1A7E166B"/>
    <w:multiLevelType w:val="hybridMultilevel"/>
    <w:tmpl w:val="576EA21C"/>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90" w15:restartNumberingAfterBreak="0">
    <w:nsid w:val="1A8D4C73"/>
    <w:multiLevelType w:val="hybridMultilevel"/>
    <w:tmpl w:val="00E23E62"/>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91" w15:restartNumberingAfterBreak="0">
    <w:nsid w:val="1AAA103C"/>
    <w:multiLevelType w:val="hybridMultilevel"/>
    <w:tmpl w:val="079C5758"/>
    <w:lvl w:ilvl="0" w:tplc="96D29D0A">
      <w:start w:val="1"/>
      <w:numFmt w:val="decimal"/>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92" w15:restartNumberingAfterBreak="0">
    <w:nsid w:val="1AB973DE"/>
    <w:multiLevelType w:val="hybridMultilevel"/>
    <w:tmpl w:val="F508FE94"/>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93" w15:restartNumberingAfterBreak="0">
    <w:nsid w:val="1AD75F40"/>
    <w:multiLevelType w:val="hybridMultilevel"/>
    <w:tmpl w:val="1C682D7A"/>
    <w:lvl w:ilvl="0" w:tplc="04090001">
      <w:start w:val="1"/>
      <w:numFmt w:val="bullet"/>
      <w:lvlText w:val=""/>
      <w:lvlJc w:val="left"/>
      <w:pPr>
        <w:ind w:left="440" w:hanging="440"/>
      </w:pPr>
      <w:rPr>
        <w:rFonts w:ascii="Wingdings" w:hAnsi="Wingdings" w:hint="default"/>
        <w:lang w:val="en-US" w:eastAsia="ja-JP" w:bidi="ar-SA"/>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94" w15:restartNumberingAfterBreak="0">
    <w:nsid w:val="1AE8726A"/>
    <w:multiLevelType w:val="hybridMultilevel"/>
    <w:tmpl w:val="26362E74"/>
    <w:lvl w:ilvl="0" w:tplc="96D29D0A">
      <w:start w:val="1"/>
      <w:numFmt w:val="decimal"/>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95" w15:restartNumberingAfterBreak="0">
    <w:nsid w:val="1B287DAC"/>
    <w:multiLevelType w:val="hybridMultilevel"/>
    <w:tmpl w:val="1F34606E"/>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96" w15:restartNumberingAfterBreak="0">
    <w:nsid w:val="1B4B5287"/>
    <w:multiLevelType w:val="hybridMultilevel"/>
    <w:tmpl w:val="916C5142"/>
    <w:lvl w:ilvl="0" w:tplc="76A4E47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97" w15:restartNumberingAfterBreak="0">
    <w:nsid w:val="1B6520D0"/>
    <w:multiLevelType w:val="hybridMultilevel"/>
    <w:tmpl w:val="FE3847C2"/>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98" w15:restartNumberingAfterBreak="0">
    <w:nsid w:val="1BCC1D27"/>
    <w:multiLevelType w:val="hybridMultilevel"/>
    <w:tmpl w:val="01C4217C"/>
    <w:lvl w:ilvl="0" w:tplc="04090001">
      <w:start w:val="1"/>
      <w:numFmt w:val="bullet"/>
      <w:lvlText w:val=""/>
      <w:lvlJc w:val="left"/>
      <w:pPr>
        <w:ind w:left="680" w:hanging="440"/>
      </w:pPr>
      <w:rPr>
        <w:rFonts w:ascii="Wingdings" w:hAnsi="Wingdings" w:hint="default"/>
      </w:rPr>
    </w:lvl>
    <w:lvl w:ilvl="1" w:tplc="0409000B">
      <w:start w:val="1"/>
      <w:numFmt w:val="bullet"/>
      <w:lvlText w:val=""/>
      <w:lvlJc w:val="left"/>
      <w:pPr>
        <w:ind w:left="1120" w:hanging="440"/>
      </w:pPr>
      <w:rPr>
        <w:rFonts w:ascii="Wingdings" w:hAnsi="Wingdings" w:hint="default"/>
      </w:rPr>
    </w:lvl>
    <w:lvl w:ilvl="2" w:tplc="0409000D"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B" w:tentative="1">
      <w:start w:val="1"/>
      <w:numFmt w:val="bullet"/>
      <w:lvlText w:val=""/>
      <w:lvlJc w:val="left"/>
      <w:pPr>
        <w:ind w:left="2440" w:hanging="440"/>
      </w:pPr>
      <w:rPr>
        <w:rFonts w:ascii="Wingdings" w:hAnsi="Wingdings" w:hint="default"/>
      </w:rPr>
    </w:lvl>
    <w:lvl w:ilvl="5" w:tplc="0409000D"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B" w:tentative="1">
      <w:start w:val="1"/>
      <w:numFmt w:val="bullet"/>
      <w:lvlText w:val=""/>
      <w:lvlJc w:val="left"/>
      <w:pPr>
        <w:ind w:left="3760" w:hanging="440"/>
      </w:pPr>
      <w:rPr>
        <w:rFonts w:ascii="Wingdings" w:hAnsi="Wingdings" w:hint="default"/>
      </w:rPr>
    </w:lvl>
    <w:lvl w:ilvl="8" w:tplc="0409000D" w:tentative="1">
      <w:start w:val="1"/>
      <w:numFmt w:val="bullet"/>
      <w:lvlText w:val=""/>
      <w:lvlJc w:val="left"/>
      <w:pPr>
        <w:ind w:left="4200" w:hanging="440"/>
      </w:pPr>
      <w:rPr>
        <w:rFonts w:ascii="Wingdings" w:hAnsi="Wingdings" w:hint="default"/>
      </w:rPr>
    </w:lvl>
  </w:abstractNum>
  <w:abstractNum w:abstractNumId="199" w15:restartNumberingAfterBreak="0">
    <w:nsid w:val="1BDE5519"/>
    <w:multiLevelType w:val="hybridMultilevel"/>
    <w:tmpl w:val="F466A8BE"/>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00" w15:restartNumberingAfterBreak="0">
    <w:nsid w:val="1BF54368"/>
    <w:multiLevelType w:val="hybridMultilevel"/>
    <w:tmpl w:val="51E4F1FE"/>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01" w15:restartNumberingAfterBreak="0">
    <w:nsid w:val="1C151913"/>
    <w:multiLevelType w:val="hybridMultilevel"/>
    <w:tmpl w:val="20C21CC8"/>
    <w:lvl w:ilvl="0" w:tplc="04090001">
      <w:start w:val="1"/>
      <w:numFmt w:val="bullet"/>
      <w:lvlText w:val=""/>
      <w:lvlJc w:val="left"/>
      <w:pPr>
        <w:ind w:left="680" w:hanging="440"/>
      </w:pPr>
      <w:rPr>
        <w:rFonts w:ascii="Wingdings" w:hAnsi="Wingdings" w:hint="default"/>
      </w:rPr>
    </w:lvl>
    <w:lvl w:ilvl="1" w:tplc="FFFFFFFF" w:tentative="1">
      <w:start w:val="1"/>
      <w:numFmt w:val="bullet"/>
      <w:lvlText w:val=""/>
      <w:lvlJc w:val="left"/>
      <w:pPr>
        <w:ind w:left="1120" w:hanging="440"/>
      </w:pPr>
      <w:rPr>
        <w:rFonts w:ascii="Wingdings" w:hAnsi="Wingdings" w:hint="default"/>
      </w:rPr>
    </w:lvl>
    <w:lvl w:ilvl="2" w:tplc="FFFFFFFF" w:tentative="1">
      <w:start w:val="1"/>
      <w:numFmt w:val="bullet"/>
      <w:lvlText w:val=""/>
      <w:lvlJc w:val="left"/>
      <w:pPr>
        <w:ind w:left="1560" w:hanging="440"/>
      </w:pPr>
      <w:rPr>
        <w:rFonts w:ascii="Wingdings" w:hAnsi="Wingdings" w:hint="default"/>
      </w:rPr>
    </w:lvl>
    <w:lvl w:ilvl="3" w:tplc="FFFFFFFF" w:tentative="1">
      <w:start w:val="1"/>
      <w:numFmt w:val="bullet"/>
      <w:lvlText w:val=""/>
      <w:lvlJc w:val="left"/>
      <w:pPr>
        <w:ind w:left="2000" w:hanging="440"/>
      </w:pPr>
      <w:rPr>
        <w:rFonts w:ascii="Wingdings" w:hAnsi="Wingdings" w:hint="default"/>
      </w:rPr>
    </w:lvl>
    <w:lvl w:ilvl="4" w:tplc="FFFFFFFF" w:tentative="1">
      <w:start w:val="1"/>
      <w:numFmt w:val="bullet"/>
      <w:lvlText w:val=""/>
      <w:lvlJc w:val="left"/>
      <w:pPr>
        <w:ind w:left="2440" w:hanging="440"/>
      </w:pPr>
      <w:rPr>
        <w:rFonts w:ascii="Wingdings" w:hAnsi="Wingdings" w:hint="default"/>
      </w:rPr>
    </w:lvl>
    <w:lvl w:ilvl="5" w:tplc="FFFFFFFF" w:tentative="1">
      <w:start w:val="1"/>
      <w:numFmt w:val="bullet"/>
      <w:lvlText w:val=""/>
      <w:lvlJc w:val="left"/>
      <w:pPr>
        <w:ind w:left="2880" w:hanging="440"/>
      </w:pPr>
      <w:rPr>
        <w:rFonts w:ascii="Wingdings" w:hAnsi="Wingdings" w:hint="default"/>
      </w:rPr>
    </w:lvl>
    <w:lvl w:ilvl="6" w:tplc="FFFFFFFF" w:tentative="1">
      <w:start w:val="1"/>
      <w:numFmt w:val="bullet"/>
      <w:lvlText w:val=""/>
      <w:lvlJc w:val="left"/>
      <w:pPr>
        <w:ind w:left="3320" w:hanging="440"/>
      </w:pPr>
      <w:rPr>
        <w:rFonts w:ascii="Wingdings" w:hAnsi="Wingdings" w:hint="default"/>
      </w:rPr>
    </w:lvl>
    <w:lvl w:ilvl="7" w:tplc="FFFFFFFF" w:tentative="1">
      <w:start w:val="1"/>
      <w:numFmt w:val="bullet"/>
      <w:lvlText w:val=""/>
      <w:lvlJc w:val="left"/>
      <w:pPr>
        <w:ind w:left="3760" w:hanging="440"/>
      </w:pPr>
      <w:rPr>
        <w:rFonts w:ascii="Wingdings" w:hAnsi="Wingdings" w:hint="default"/>
      </w:rPr>
    </w:lvl>
    <w:lvl w:ilvl="8" w:tplc="FFFFFFFF" w:tentative="1">
      <w:start w:val="1"/>
      <w:numFmt w:val="bullet"/>
      <w:lvlText w:val=""/>
      <w:lvlJc w:val="left"/>
      <w:pPr>
        <w:ind w:left="4200" w:hanging="440"/>
      </w:pPr>
      <w:rPr>
        <w:rFonts w:ascii="Wingdings" w:hAnsi="Wingdings" w:hint="default"/>
      </w:rPr>
    </w:lvl>
  </w:abstractNum>
  <w:abstractNum w:abstractNumId="202" w15:restartNumberingAfterBreak="0">
    <w:nsid w:val="1C3A0100"/>
    <w:multiLevelType w:val="hybridMultilevel"/>
    <w:tmpl w:val="1480E0BA"/>
    <w:lvl w:ilvl="0" w:tplc="97FAE5BC">
      <w:start w:val="1"/>
      <w:numFmt w:val="upperLetter"/>
      <w:lvlText w:val="%1."/>
      <w:lvlJc w:val="left"/>
      <w:pPr>
        <w:ind w:left="1640" w:hanging="44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03" w15:restartNumberingAfterBreak="0">
    <w:nsid w:val="1C3C6844"/>
    <w:multiLevelType w:val="hybridMultilevel"/>
    <w:tmpl w:val="823CAEE6"/>
    <w:lvl w:ilvl="0" w:tplc="96D29D0A">
      <w:start w:val="1"/>
      <w:numFmt w:val="decimal"/>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04" w15:restartNumberingAfterBreak="0">
    <w:nsid w:val="1C6A4885"/>
    <w:multiLevelType w:val="hybridMultilevel"/>
    <w:tmpl w:val="A4A4D200"/>
    <w:lvl w:ilvl="0" w:tplc="04090001">
      <w:start w:val="1"/>
      <w:numFmt w:val="bullet"/>
      <w:lvlText w:val=""/>
      <w:lvlJc w:val="left"/>
      <w:pPr>
        <w:ind w:left="680" w:hanging="440"/>
      </w:pPr>
      <w:rPr>
        <w:rFonts w:ascii="Wingdings" w:hAnsi="Wingdings" w:hint="default"/>
      </w:rPr>
    </w:lvl>
    <w:lvl w:ilvl="1" w:tplc="0409000B" w:tentative="1">
      <w:start w:val="1"/>
      <w:numFmt w:val="bullet"/>
      <w:lvlText w:val=""/>
      <w:lvlJc w:val="left"/>
      <w:pPr>
        <w:ind w:left="1120" w:hanging="440"/>
      </w:pPr>
      <w:rPr>
        <w:rFonts w:ascii="Wingdings" w:hAnsi="Wingdings" w:hint="default"/>
      </w:rPr>
    </w:lvl>
    <w:lvl w:ilvl="2" w:tplc="0409000D"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B" w:tentative="1">
      <w:start w:val="1"/>
      <w:numFmt w:val="bullet"/>
      <w:lvlText w:val=""/>
      <w:lvlJc w:val="left"/>
      <w:pPr>
        <w:ind w:left="2440" w:hanging="440"/>
      </w:pPr>
      <w:rPr>
        <w:rFonts w:ascii="Wingdings" w:hAnsi="Wingdings" w:hint="default"/>
      </w:rPr>
    </w:lvl>
    <w:lvl w:ilvl="5" w:tplc="0409000D"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B" w:tentative="1">
      <w:start w:val="1"/>
      <w:numFmt w:val="bullet"/>
      <w:lvlText w:val=""/>
      <w:lvlJc w:val="left"/>
      <w:pPr>
        <w:ind w:left="3760" w:hanging="440"/>
      </w:pPr>
      <w:rPr>
        <w:rFonts w:ascii="Wingdings" w:hAnsi="Wingdings" w:hint="default"/>
      </w:rPr>
    </w:lvl>
    <w:lvl w:ilvl="8" w:tplc="0409000D" w:tentative="1">
      <w:start w:val="1"/>
      <w:numFmt w:val="bullet"/>
      <w:lvlText w:val=""/>
      <w:lvlJc w:val="left"/>
      <w:pPr>
        <w:ind w:left="4200" w:hanging="440"/>
      </w:pPr>
      <w:rPr>
        <w:rFonts w:ascii="Wingdings" w:hAnsi="Wingdings" w:hint="default"/>
      </w:rPr>
    </w:lvl>
  </w:abstractNum>
  <w:abstractNum w:abstractNumId="205" w15:restartNumberingAfterBreak="0">
    <w:nsid w:val="1C773894"/>
    <w:multiLevelType w:val="hybridMultilevel"/>
    <w:tmpl w:val="25581ABC"/>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06" w15:restartNumberingAfterBreak="0">
    <w:nsid w:val="1D2B3675"/>
    <w:multiLevelType w:val="hybridMultilevel"/>
    <w:tmpl w:val="27F0A8E6"/>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07" w15:restartNumberingAfterBreak="0">
    <w:nsid w:val="1D713997"/>
    <w:multiLevelType w:val="hybridMultilevel"/>
    <w:tmpl w:val="48EAC08C"/>
    <w:lvl w:ilvl="0" w:tplc="07E40940">
      <w:start w:val="1"/>
      <w:numFmt w:val="decimalEnclosedCircle"/>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08" w15:restartNumberingAfterBreak="0">
    <w:nsid w:val="1DAA36AB"/>
    <w:multiLevelType w:val="hybridMultilevel"/>
    <w:tmpl w:val="EC528E50"/>
    <w:lvl w:ilvl="0" w:tplc="6D48017A">
      <w:start w:val="1"/>
      <w:numFmt w:val="bullet"/>
      <w:lvlText w:val="・"/>
      <w:lvlJc w:val="left"/>
      <w:pPr>
        <w:ind w:left="880" w:hanging="440"/>
      </w:pPr>
      <w:rPr>
        <w:rFonts w:ascii="ＭＳ 明朝" w:hAnsi="ＭＳ 明朝" w:hint="default"/>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209" w15:restartNumberingAfterBreak="0">
    <w:nsid w:val="1DB264E4"/>
    <w:multiLevelType w:val="hybridMultilevel"/>
    <w:tmpl w:val="0FCC824A"/>
    <w:lvl w:ilvl="0" w:tplc="9BDAA254">
      <w:start w:val="1"/>
      <w:numFmt w:val="lowerLetter"/>
      <w:lvlText w:val="%1."/>
      <w:lvlJc w:val="left"/>
      <w:pPr>
        <w:ind w:left="440" w:hanging="440"/>
      </w:pPr>
    </w:lvl>
    <w:lvl w:ilvl="1" w:tplc="9BA0C55C">
      <w:numFmt w:val="bullet"/>
      <w:lvlText w:val="※"/>
      <w:lvlJc w:val="left"/>
      <w:pPr>
        <w:ind w:left="800" w:hanging="360"/>
      </w:pPr>
      <w:rPr>
        <w:rFonts w:ascii="メイリオ" w:eastAsia="メイリオ" w:hAnsi="メイリオ" w:cstheme="minorBidi" w:hint="eastAsia"/>
      </w:rPr>
    </w:lvl>
    <w:lvl w:ilvl="2" w:tplc="D488192A">
      <w:numFmt w:val="bullet"/>
      <w:lvlText w:val="・"/>
      <w:lvlJc w:val="left"/>
      <w:pPr>
        <w:ind w:left="1240" w:hanging="360"/>
      </w:pPr>
      <w:rPr>
        <w:rFonts w:ascii="メイリオ" w:eastAsia="メイリオ" w:hAnsi="メイリオ" w:cstheme="minorBidi" w:hint="eastAsia"/>
      </w:r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10" w15:restartNumberingAfterBreak="0">
    <w:nsid w:val="1DBB5598"/>
    <w:multiLevelType w:val="hybridMultilevel"/>
    <w:tmpl w:val="F27C3F10"/>
    <w:lvl w:ilvl="0" w:tplc="76A4E47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11" w15:restartNumberingAfterBreak="0">
    <w:nsid w:val="1DF16D51"/>
    <w:multiLevelType w:val="hybridMultilevel"/>
    <w:tmpl w:val="38DCC13E"/>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12" w15:restartNumberingAfterBreak="0">
    <w:nsid w:val="1E083DA3"/>
    <w:multiLevelType w:val="hybridMultilevel"/>
    <w:tmpl w:val="B1CC5D30"/>
    <w:lvl w:ilvl="0" w:tplc="76A4E47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13" w15:restartNumberingAfterBreak="0">
    <w:nsid w:val="1EDA4CE3"/>
    <w:multiLevelType w:val="hybridMultilevel"/>
    <w:tmpl w:val="8BD6291E"/>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14" w15:restartNumberingAfterBreak="0">
    <w:nsid w:val="1F040C72"/>
    <w:multiLevelType w:val="hybridMultilevel"/>
    <w:tmpl w:val="574A368C"/>
    <w:lvl w:ilvl="0" w:tplc="E500E5AA">
      <w:start w:val="1"/>
      <w:numFmt w:val="upperLetter"/>
      <w:lvlText w:val="%1."/>
      <w:lvlJc w:val="left"/>
      <w:pPr>
        <w:ind w:left="1640" w:hanging="440"/>
      </w:pPr>
      <w:rPr>
        <w:rFonts w:hint="default"/>
      </w:rPr>
    </w:lvl>
    <w:lvl w:ilvl="1" w:tplc="04090017" w:tentative="1">
      <w:start w:val="1"/>
      <w:numFmt w:val="aiueoFullWidth"/>
      <w:lvlText w:val="(%2)"/>
      <w:lvlJc w:val="left"/>
      <w:pPr>
        <w:ind w:left="2080" w:hanging="440"/>
      </w:pPr>
    </w:lvl>
    <w:lvl w:ilvl="2" w:tplc="04090011" w:tentative="1">
      <w:start w:val="1"/>
      <w:numFmt w:val="decimalEnclosedCircle"/>
      <w:lvlText w:val="%3"/>
      <w:lvlJc w:val="left"/>
      <w:pPr>
        <w:ind w:left="2520" w:hanging="440"/>
      </w:pPr>
    </w:lvl>
    <w:lvl w:ilvl="3" w:tplc="0409000F" w:tentative="1">
      <w:start w:val="1"/>
      <w:numFmt w:val="decimal"/>
      <w:lvlText w:val="%4."/>
      <w:lvlJc w:val="left"/>
      <w:pPr>
        <w:ind w:left="2960" w:hanging="440"/>
      </w:pPr>
    </w:lvl>
    <w:lvl w:ilvl="4" w:tplc="04090017" w:tentative="1">
      <w:start w:val="1"/>
      <w:numFmt w:val="aiueoFullWidth"/>
      <w:lvlText w:val="(%5)"/>
      <w:lvlJc w:val="left"/>
      <w:pPr>
        <w:ind w:left="3400" w:hanging="440"/>
      </w:pPr>
    </w:lvl>
    <w:lvl w:ilvl="5" w:tplc="04090011" w:tentative="1">
      <w:start w:val="1"/>
      <w:numFmt w:val="decimalEnclosedCircle"/>
      <w:lvlText w:val="%6"/>
      <w:lvlJc w:val="left"/>
      <w:pPr>
        <w:ind w:left="3840" w:hanging="440"/>
      </w:pPr>
    </w:lvl>
    <w:lvl w:ilvl="6" w:tplc="0409000F" w:tentative="1">
      <w:start w:val="1"/>
      <w:numFmt w:val="decimal"/>
      <w:lvlText w:val="%7."/>
      <w:lvlJc w:val="left"/>
      <w:pPr>
        <w:ind w:left="4280" w:hanging="440"/>
      </w:pPr>
    </w:lvl>
    <w:lvl w:ilvl="7" w:tplc="04090017" w:tentative="1">
      <w:start w:val="1"/>
      <w:numFmt w:val="aiueoFullWidth"/>
      <w:lvlText w:val="(%8)"/>
      <w:lvlJc w:val="left"/>
      <w:pPr>
        <w:ind w:left="4720" w:hanging="440"/>
      </w:pPr>
    </w:lvl>
    <w:lvl w:ilvl="8" w:tplc="04090011" w:tentative="1">
      <w:start w:val="1"/>
      <w:numFmt w:val="decimalEnclosedCircle"/>
      <w:lvlText w:val="%9"/>
      <w:lvlJc w:val="left"/>
      <w:pPr>
        <w:ind w:left="5160" w:hanging="440"/>
      </w:pPr>
    </w:lvl>
  </w:abstractNum>
  <w:abstractNum w:abstractNumId="215" w15:restartNumberingAfterBreak="0">
    <w:nsid w:val="1F5C5724"/>
    <w:multiLevelType w:val="hybridMultilevel"/>
    <w:tmpl w:val="97E24CDC"/>
    <w:lvl w:ilvl="0" w:tplc="E500E5AA">
      <w:start w:val="1"/>
      <w:numFmt w:val="upperLetter"/>
      <w:lvlText w:val="%1."/>
      <w:lvlJc w:val="left"/>
      <w:pPr>
        <w:ind w:left="1640" w:hanging="440"/>
      </w:pPr>
      <w:rPr>
        <w:rFonts w:hint="default"/>
      </w:rPr>
    </w:lvl>
    <w:lvl w:ilvl="1" w:tplc="04090017" w:tentative="1">
      <w:start w:val="1"/>
      <w:numFmt w:val="aiueoFullWidth"/>
      <w:lvlText w:val="(%2)"/>
      <w:lvlJc w:val="left"/>
      <w:pPr>
        <w:ind w:left="2080" w:hanging="440"/>
      </w:pPr>
    </w:lvl>
    <w:lvl w:ilvl="2" w:tplc="04090011" w:tentative="1">
      <w:start w:val="1"/>
      <w:numFmt w:val="decimalEnclosedCircle"/>
      <w:lvlText w:val="%3"/>
      <w:lvlJc w:val="left"/>
      <w:pPr>
        <w:ind w:left="2520" w:hanging="440"/>
      </w:pPr>
    </w:lvl>
    <w:lvl w:ilvl="3" w:tplc="0409000F" w:tentative="1">
      <w:start w:val="1"/>
      <w:numFmt w:val="decimal"/>
      <w:lvlText w:val="%4."/>
      <w:lvlJc w:val="left"/>
      <w:pPr>
        <w:ind w:left="2960" w:hanging="440"/>
      </w:pPr>
    </w:lvl>
    <w:lvl w:ilvl="4" w:tplc="04090017" w:tentative="1">
      <w:start w:val="1"/>
      <w:numFmt w:val="aiueoFullWidth"/>
      <w:lvlText w:val="(%5)"/>
      <w:lvlJc w:val="left"/>
      <w:pPr>
        <w:ind w:left="3400" w:hanging="440"/>
      </w:pPr>
    </w:lvl>
    <w:lvl w:ilvl="5" w:tplc="04090011" w:tentative="1">
      <w:start w:val="1"/>
      <w:numFmt w:val="decimalEnclosedCircle"/>
      <w:lvlText w:val="%6"/>
      <w:lvlJc w:val="left"/>
      <w:pPr>
        <w:ind w:left="3840" w:hanging="440"/>
      </w:pPr>
    </w:lvl>
    <w:lvl w:ilvl="6" w:tplc="0409000F" w:tentative="1">
      <w:start w:val="1"/>
      <w:numFmt w:val="decimal"/>
      <w:lvlText w:val="%7."/>
      <w:lvlJc w:val="left"/>
      <w:pPr>
        <w:ind w:left="4280" w:hanging="440"/>
      </w:pPr>
    </w:lvl>
    <w:lvl w:ilvl="7" w:tplc="04090017" w:tentative="1">
      <w:start w:val="1"/>
      <w:numFmt w:val="aiueoFullWidth"/>
      <w:lvlText w:val="(%8)"/>
      <w:lvlJc w:val="left"/>
      <w:pPr>
        <w:ind w:left="4720" w:hanging="440"/>
      </w:pPr>
    </w:lvl>
    <w:lvl w:ilvl="8" w:tplc="04090011" w:tentative="1">
      <w:start w:val="1"/>
      <w:numFmt w:val="decimalEnclosedCircle"/>
      <w:lvlText w:val="%9"/>
      <w:lvlJc w:val="left"/>
      <w:pPr>
        <w:ind w:left="5160" w:hanging="440"/>
      </w:pPr>
    </w:lvl>
  </w:abstractNum>
  <w:abstractNum w:abstractNumId="216" w15:restartNumberingAfterBreak="0">
    <w:nsid w:val="1F7451C3"/>
    <w:multiLevelType w:val="hybridMultilevel"/>
    <w:tmpl w:val="C1508C22"/>
    <w:lvl w:ilvl="0" w:tplc="E500E5AA">
      <w:start w:val="1"/>
      <w:numFmt w:val="upperLetter"/>
      <w:lvlText w:val="%1."/>
      <w:lvlJc w:val="left"/>
      <w:pPr>
        <w:ind w:left="1640" w:hanging="440"/>
      </w:pPr>
      <w:rPr>
        <w:rFonts w:hint="default"/>
      </w:rPr>
    </w:lvl>
    <w:lvl w:ilvl="1" w:tplc="04090017" w:tentative="1">
      <w:start w:val="1"/>
      <w:numFmt w:val="aiueoFullWidth"/>
      <w:lvlText w:val="(%2)"/>
      <w:lvlJc w:val="left"/>
      <w:pPr>
        <w:ind w:left="2080" w:hanging="440"/>
      </w:pPr>
    </w:lvl>
    <w:lvl w:ilvl="2" w:tplc="04090011" w:tentative="1">
      <w:start w:val="1"/>
      <w:numFmt w:val="decimalEnclosedCircle"/>
      <w:lvlText w:val="%3"/>
      <w:lvlJc w:val="left"/>
      <w:pPr>
        <w:ind w:left="2520" w:hanging="440"/>
      </w:pPr>
    </w:lvl>
    <w:lvl w:ilvl="3" w:tplc="0409000F" w:tentative="1">
      <w:start w:val="1"/>
      <w:numFmt w:val="decimal"/>
      <w:lvlText w:val="%4."/>
      <w:lvlJc w:val="left"/>
      <w:pPr>
        <w:ind w:left="2960" w:hanging="440"/>
      </w:pPr>
    </w:lvl>
    <w:lvl w:ilvl="4" w:tplc="04090017" w:tentative="1">
      <w:start w:val="1"/>
      <w:numFmt w:val="aiueoFullWidth"/>
      <w:lvlText w:val="(%5)"/>
      <w:lvlJc w:val="left"/>
      <w:pPr>
        <w:ind w:left="3400" w:hanging="440"/>
      </w:pPr>
    </w:lvl>
    <w:lvl w:ilvl="5" w:tplc="04090011" w:tentative="1">
      <w:start w:val="1"/>
      <w:numFmt w:val="decimalEnclosedCircle"/>
      <w:lvlText w:val="%6"/>
      <w:lvlJc w:val="left"/>
      <w:pPr>
        <w:ind w:left="3840" w:hanging="440"/>
      </w:pPr>
    </w:lvl>
    <w:lvl w:ilvl="6" w:tplc="0409000F" w:tentative="1">
      <w:start w:val="1"/>
      <w:numFmt w:val="decimal"/>
      <w:lvlText w:val="%7."/>
      <w:lvlJc w:val="left"/>
      <w:pPr>
        <w:ind w:left="4280" w:hanging="440"/>
      </w:pPr>
    </w:lvl>
    <w:lvl w:ilvl="7" w:tplc="04090017" w:tentative="1">
      <w:start w:val="1"/>
      <w:numFmt w:val="aiueoFullWidth"/>
      <w:lvlText w:val="(%8)"/>
      <w:lvlJc w:val="left"/>
      <w:pPr>
        <w:ind w:left="4720" w:hanging="440"/>
      </w:pPr>
    </w:lvl>
    <w:lvl w:ilvl="8" w:tplc="04090011" w:tentative="1">
      <w:start w:val="1"/>
      <w:numFmt w:val="decimalEnclosedCircle"/>
      <w:lvlText w:val="%9"/>
      <w:lvlJc w:val="left"/>
      <w:pPr>
        <w:ind w:left="5160" w:hanging="440"/>
      </w:pPr>
    </w:lvl>
  </w:abstractNum>
  <w:abstractNum w:abstractNumId="217" w15:restartNumberingAfterBreak="0">
    <w:nsid w:val="1F8D18C9"/>
    <w:multiLevelType w:val="hybridMultilevel"/>
    <w:tmpl w:val="0FE65C58"/>
    <w:lvl w:ilvl="0" w:tplc="76A4E47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18" w15:restartNumberingAfterBreak="0">
    <w:nsid w:val="1FD141A3"/>
    <w:multiLevelType w:val="hybridMultilevel"/>
    <w:tmpl w:val="7898E040"/>
    <w:lvl w:ilvl="0" w:tplc="04090011">
      <w:start w:val="1"/>
      <w:numFmt w:val="decimalEnclosedCircle"/>
      <w:lvlText w:val="%1"/>
      <w:lvlJc w:val="left"/>
      <w:pPr>
        <w:ind w:left="855" w:hanging="440"/>
      </w:pPr>
    </w:lvl>
    <w:lvl w:ilvl="1" w:tplc="04090017" w:tentative="1">
      <w:start w:val="1"/>
      <w:numFmt w:val="aiueoFullWidth"/>
      <w:lvlText w:val="(%2)"/>
      <w:lvlJc w:val="left"/>
      <w:pPr>
        <w:ind w:left="1295" w:hanging="440"/>
      </w:pPr>
    </w:lvl>
    <w:lvl w:ilvl="2" w:tplc="04090011" w:tentative="1">
      <w:start w:val="1"/>
      <w:numFmt w:val="decimalEnclosedCircle"/>
      <w:lvlText w:val="%3"/>
      <w:lvlJc w:val="left"/>
      <w:pPr>
        <w:ind w:left="1735" w:hanging="440"/>
      </w:pPr>
    </w:lvl>
    <w:lvl w:ilvl="3" w:tplc="0409000F" w:tentative="1">
      <w:start w:val="1"/>
      <w:numFmt w:val="decimal"/>
      <w:lvlText w:val="%4."/>
      <w:lvlJc w:val="left"/>
      <w:pPr>
        <w:ind w:left="2175" w:hanging="440"/>
      </w:pPr>
    </w:lvl>
    <w:lvl w:ilvl="4" w:tplc="04090017" w:tentative="1">
      <w:start w:val="1"/>
      <w:numFmt w:val="aiueoFullWidth"/>
      <w:lvlText w:val="(%5)"/>
      <w:lvlJc w:val="left"/>
      <w:pPr>
        <w:ind w:left="2615" w:hanging="440"/>
      </w:pPr>
    </w:lvl>
    <w:lvl w:ilvl="5" w:tplc="04090011" w:tentative="1">
      <w:start w:val="1"/>
      <w:numFmt w:val="decimalEnclosedCircle"/>
      <w:lvlText w:val="%6"/>
      <w:lvlJc w:val="left"/>
      <w:pPr>
        <w:ind w:left="3055" w:hanging="440"/>
      </w:pPr>
    </w:lvl>
    <w:lvl w:ilvl="6" w:tplc="0409000F" w:tentative="1">
      <w:start w:val="1"/>
      <w:numFmt w:val="decimal"/>
      <w:lvlText w:val="%7."/>
      <w:lvlJc w:val="left"/>
      <w:pPr>
        <w:ind w:left="3495" w:hanging="440"/>
      </w:pPr>
    </w:lvl>
    <w:lvl w:ilvl="7" w:tplc="04090017" w:tentative="1">
      <w:start w:val="1"/>
      <w:numFmt w:val="aiueoFullWidth"/>
      <w:lvlText w:val="(%8)"/>
      <w:lvlJc w:val="left"/>
      <w:pPr>
        <w:ind w:left="3935" w:hanging="440"/>
      </w:pPr>
    </w:lvl>
    <w:lvl w:ilvl="8" w:tplc="04090011" w:tentative="1">
      <w:start w:val="1"/>
      <w:numFmt w:val="decimalEnclosedCircle"/>
      <w:lvlText w:val="%9"/>
      <w:lvlJc w:val="left"/>
      <w:pPr>
        <w:ind w:left="4375" w:hanging="440"/>
      </w:pPr>
    </w:lvl>
  </w:abstractNum>
  <w:abstractNum w:abstractNumId="219" w15:restartNumberingAfterBreak="0">
    <w:nsid w:val="1FDC7BF1"/>
    <w:multiLevelType w:val="hybridMultilevel"/>
    <w:tmpl w:val="4B485DB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20" w15:restartNumberingAfterBreak="0">
    <w:nsid w:val="1FE60217"/>
    <w:multiLevelType w:val="hybridMultilevel"/>
    <w:tmpl w:val="D99A9F36"/>
    <w:lvl w:ilvl="0" w:tplc="9BDAA254">
      <w:start w:val="1"/>
      <w:numFmt w:val="lowerLetter"/>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21" w15:restartNumberingAfterBreak="0">
    <w:nsid w:val="1FF64C5F"/>
    <w:multiLevelType w:val="hybridMultilevel"/>
    <w:tmpl w:val="E64A4F16"/>
    <w:lvl w:ilvl="0" w:tplc="04090001">
      <w:start w:val="1"/>
      <w:numFmt w:val="bullet"/>
      <w:lvlText w:val=""/>
      <w:lvlJc w:val="left"/>
      <w:pPr>
        <w:ind w:left="680" w:hanging="440"/>
      </w:pPr>
      <w:rPr>
        <w:rFonts w:ascii="Wingdings" w:hAnsi="Wingdings" w:hint="default"/>
      </w:rPr>
    </w:lvl>
    <w:lvl w:ilvl="1" w:tplc="FFFFFFFF" w:tentative="1">
      <w:start w:val="1"/>
      <w:numFmt w:val="bullet"/>
      <w:lvlText w:val=""/>
      <w:lvlJc w:val="left"/>
      <w:pPr>
        <w:ind w:left="1120" w:hanging="440"/>
      </w:pPr>
      <w:rPr>
        <w:rFonts w:ascii="Wingdings" w:hAnsi="Wingdings" w:hint="default"/>
      </w:rPr>
    </w:lvl>
    <w:lvl w:ilvl="2" w:tplc="FFFFFFFF" w:tentative="1">
      <w:start w:val="1"/>
      <w:numFmt w:val="bullet"/>
      <w:lvlText w:val=""/>
      <w:lvlJc w:val="left"/>
      <w:pPr>
        <w:ind w:left="1560" w:hanging="440"/>
      </w:pPr>
      <w:rPr>
        <w:rFonts w:ascii="Wingdings" w:hAnsi="Wingdings" w:hint="default"/>
      </w:rPr>
    </w:lvl>
    <w:lvl w:ilvl="3" w:tplc="FFFFFFFF" w:tentative="1">
      <w:start w:val="1"/>
      <w:numFmt w:val="bullet"/>
      <w:lvlText w:val=""/>
      <w:lvlJc w:val="left"/>
      <w:pPr>
        <w:ind w:left="2000" w:hanging="440"/>
      </w:pPr>
      <w:rPr>
        <w:rFonts w:ascii="Wingdings" w:hAnsi="Wingdings" w:hint="default"/>
      </w:rPr>
    </w:lvl>
    <w:lvl w:ilvl="4" w:tplc="FFFFFFFF" w:tentative="1">
      <w:start w:val="1"/>
      <w:numFmt w:val="bullet"/>
      <w:lvlText w:val=""/>
      <w:lvlJc w:val="left"/>
      <w:pPr>
        <w:ind w:left="2440" w:hanging="440"/>
      </w:pPr>
      <w:rPr>
        <w:rFonts w:ascii="Wingdings" w:hAnsi="Wingdings" w:hint="default"/>
      </w:rPr>
    </w:lvl>
    <w:lvl w:ilvl="5" w:tplc="FFFFFFFF" w:tentative="1">
      <w:start w:val="1"/>
      <w:numFmt w:val="bullet"/>
      <w:lvlText w:val=""/>
      <w:lvlJc w:val="left"/>
      <w:pPr>
        <w:ind w:left="2880" w:hanging="440"/>
      </w:pPr>
      <w:rPr>
        <w:rFonts w:ascii="Wingdings" w:hAnsi="Wingdings" w:hint="default"/>
      </w:rPr>
    </w:lvl>
    <w:lvl w:ilvl="6" w:tplc="FFFFFFFF" w:tentative="1">
      <w:start w:val="1"/>
      <w:numFmt w:val="bullet"/>
      <w:lvlText w:val=""/>
      <w:lvlJc w:val="left"/>
      <w:pPr>
        <w:ind w:left="3320" w:hanging="440"/>
      </w:pPr>
      <w:rPr>
        <w:rFonts w:ascii="Wingdings" w:hAnsi="Wingdings" w:hint="default"/>
      </w:rPr>
    </w:lvl>
    <w:lvl w:ilvl="7" w:tplc="FFFFFFFF" w:tentative="1">
      <w:start w:val="1"/>
      <w:numFmt w:val="bullet"/>
      <w:lvlText w:val=""/>
      <w:lvlJc w:val="left"/>
      <w:pPr>
        <w:ind w:left="3760" w:hanging="440"/>
      </w:pPr>
      <w:rPr>
        <w:rFonts w:ascii="Wingdings" w:hAnsi="Wingdings" w:hint="default"/>
      </w:rPr>
    </w:lvl>
    <w:lvl w:ilvl="8" w:tplc="FFFFFFFF" w:tentative="1">
      <w:start w:val="1"/>
      <w:numFmt w:val="bullet"/>
      <w:lvlText w:val=""/>
      <w:lvlJc w:val="left"/>
      <w:pPr>
        <w:ind w:left="4200" w:hanging="440"/>
      </w:pPr>
      <w:rPr>
        <w:rFonts w:ascii="Wingdings" w:hAnsi="Wingdings" w:hint="default"/>
      </w:rPr>
    </w:lvl>
  </w:abstractNum>
  <w:abstractNum w:abstractNumId="222" w15:restartNumberingAfterBreak="0">
    <w:nsid w:val="20202E78"/>
    <w:multiLevelType w:val="hybridMultilevel"/>
    <w:tmpl w:val="FEA0DF3C"/>
    <w:lvl w:ilvl="0" w:tplc="96D29D0A">
      <w:start w:val="1"/>
      <w:numFmt w:val="decimal"/>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23" w15:restartNumberingAfterBreak="0">
    <w:nsid w:val="202C5E5D"/>
    <w:multiLevelType w:val="hybridMultilevel"/>
    <w:tmpl w:val="8D4AFAEE"/>
    <w:lvl w:ilvl="0" w:tplc="76A4E47C">
      <w:start w:val="1"/>
      <w:numFmt w:val="lowerLetter"/>
      <w:lvlText w:val="%1."/>
      <w:lvlJc w:val="left"/>
      <w:pPr>
        <w:ind w:left="680" w:hanging="440"/>
      </w:pPr>
      <w:rPr>
        <w:rFonts w:hint="eastAsia"/>
      </w:rPr>
    </w:lvl>
    <w:lvl w:ilvl="1" w:tplc="0F825BCC">
      <w:start w:val="1"/>
      <w:numFmt w:val="decimal"/>
      <w:lvlText w:val="%2."/>
      <w:lvlJc w:val="left"/>
      <w:pPr>
        <w:ind w:left="1040" w:hanging="360"/>
      </w:pPr>
      <w:rPr>
        <w:rFonts w:hint="default"/>
      </w:rPr>
    </w:lvl>
    <w:lvl w:ilvl="2" w:tplc="04090011" w:tentative="1">
      <w:start w:val="1"/>
      <w:numFmt w:val="decimalEnclosedCircle"/>
      <w:lvlText w:val="%3"/>
      <w:lvlJc w:val="left"/>
      <w:pPr>
        <w:ind w:left="1560" w:hanging="440"/>
      </w:pPr>
    </w:lvl>
    <w:lvl w:ilvl="3" w:tplc="0409000F" w:tentative="1">
      <w:start w:val="1"/>
      <w:numFmt w:val="decimal"/>
      <w:lvlText w:val="%4."/>
      <w:lvlJc w:val="left"/>
      <w:pPr>
        <w:ind w:left="2000" w:hanging="440"/>
      </w:pPr>
    </w:lvl>
    <w:lvl w:ilvl="4" w:tplc="04090017" w:tentative="1">
      <w:start w:val="1"/>
      <w:numFmt w:val="aiueoFullWidth"/>
      <w:lvlText w:val="(%5)"/>
      <w:lvlJc w:val="left"/>
      <w:pPr>
        <w:ind w:left="2440" w:hanging="440"/>
      </w:pPr>
    </w:lvl>
    <w:lvl w:ilvl="5" w:tplc="04090011" w:tentative="1">
      <w:start w:val="1"/>
      <w:numFmt w:val="decimalEnclosedCircle"/>
      <w:lvlText w:val="%6"/>
      <w:lvlJc w:val="left"/>
      <w:pPr>
        <w:ind w:left="2880" w:hanging="440"/>
      </w:pPr>
    </w:lvl>
    <w:lvl w:ilvl="6" w:tplc="0409000F" w:tentative="1">
      <w:start w:val="1"/>
      <w:numFmt w:val="decimal"/>
      <w:lvlText w:val="%7."/>
      <w:lvlJc w:val="left"/>
      <w:pPr>
        <w:ind w:left="3320" w:hanging="440"/>
      </w:pPr>
    </w:lvl>
    <w:lvl w:ilvl="7" w:tplc="04090017" w:tentative="1">
      <w:start w:val="1"/>
      <w:numFmt w:val="aiueoFullWidth"/>
      <w:lvlText w:val="(%8)"/>
      <w:lvlJc w:val="left"/>
      <w:pPr>
        <w:ind w:left="3760" w:hanging="440"/>
      </w:pPr>
    </w:lvl>
    <w:lvl w:ilvl="8" w:tplc="04090011" w:tentative="1">
      <w:start w:val="1"/>
      <w:numFmt w:val="decimalEnclosedCircle"/>
      <w:lvlText w:val="%9"/>
      <w:lvlJc w:val="left"/>
      <w:pPr>
        <w:ind w:left="4200" w:hanging="440"/>
      </w:pPr>
    </w:lvl>
  </w:abstractNum>
  <w:abstractNum w:abstractNumId="224" w15:restartNumberingAfterBreak="0">
    <w:nsid w:val="205646A0"/>
    <w:multiLevelType w:val="hybridMultilevel"/>
    <w:tmpl w:val="97AE7ACC"/>
    <w:lvl w:ilvl="0" w:tplc="04090001">
      <w:start w:val="1"/>
      <w:numFmt w:val="bullet"/>
      <w:lvlText w:val=""/>
      <w:lvlJc w:val="left"/>
      <w:pPr>
        <w:ind w:left="680" w:hanging="440"/>
      </w:pPr>
      <w:rPr>
        <w:rFonts w:ascii="Wingdings" w:hAnsi="Wingdings" w:hint="default"/>
      </w:rPr>
    </w:lvl>
    <w:lvl w:ilvl="1" w:tplc="0409000B" w:tentative="1">
      <w:start w:val="1"/>
      <w:numFmt w:val="bullet"/>
      <w:lvlText w:val=""/>
      <w:lvlJc w:val="left"/>
      <w:pPr>
        <w:ind w:left="1120" w:hanging="440"/>
      </w:pPr>
      <w:rPr>
        <w:rFonts w:ascii="Wingdings" w:hAnsi="Wingdings" w:hint="default"/>
      </w:rPr>
    </w:lvl>
    <w:lvl w:ilvl="2" w:tplc="0409000D"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B" w:tentative="1">
      <w:start w:val="1"/>
      <w:numFmt w:val="bullet"/>
      <w:lvlText w:val=""/>
      <w:lvlJc w:val="left"/>
      <w:pPr>
        <w:ind w:left="2440" w:hanging="440"/>
      </w:pPr>
      <w:rPr>
        <w:rFonts w:ascii="Wingdings" w:hAnsi="Wingdings" w:hint="default"/>
      </w:rPr>
    </w:lvl>
    <w:lvl w:ilvl="5" w:tplc="0409000D"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B" w:tentative="1">
      <w:start w:val="1"/>
      <w:numFmt w:val="bullet"/>
      <w:lvlText w:val=""/>
      <w:lvlJc w:val="left"/>
      <w:pPr>
        <w:ind w:left="3760" w:hanging="440"/>
      </w:pPr>
      <w:rPr>
        <w:rFonts w:ascii="Wingdings" w:hAnsi="Wingdings" w:hint="default"/>
      </w:rPr>
    </w:lvl>
    <w:lvl w:ilvl="8" w:tplc="0409000D" w:tentative="1">
      <w:start w:val="1"/>
      <w:numFmt w:val="bullet"/>
      <w:lvlText w:val=""/>
      <w:lvlJc w:val="left"/>
      <w:pPr>
        <w:ind w:left="4200" w:hanging="440"/>
      </w:pPr>
      <w:rPr>
        <w:rFonts w:ascii="Wingdings" w:hAnsi="Wingdings" w:hint="default"/>
      </w:rPr>
    </w:lvl>
  </w:abstractNum>
  <w:abstractNum w:abstractNumId="225" w15:restartNumberingAfterBreak="0">
    <w:nsid w:val="20976FDE"/>
    <w:multiLevelType w:val="hybridMultilevel"/>
    <w:tmpl w:val="ACC6DE3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26" w15:restartNumberingAfterBreak="0">
    <w:nsid w:val="20B02E22"/>
    <w:multiLevelType w:val="hybridMultilevel"/>
    <w:tmpl w:val="0156C038"/>
    <w:lvl w:ilvl="0" w:tplc="0409000B">
      <w:start w:val="1"/>
      <w:numFmt w:val="bullet"/>
      <w:lvlText w:val=""/>
      <w:lvlJc w:val="left"/>
      <w:pPr>
        <w:ind w:left="680" w:hanging="440"/>
      </w:pPr>
      <w:rPr>
        <w:rFonts w:ascii="Wingdings" w:hAnsi="Wingdings" w:hint="default"/>
      </w:rPr>
    </w:lvl>
    <w:lvl w:ilvl="1" w:tplc="0409000B">
      <w:start w:val="1"/>
      <w:numFmt w:val="bullet"/>
      <w:lvlText w:val=""/>
      <w:lvlJc w:val="left"/>
      <w:pPr>
        <w:ind w:left="1120" w:hanging="440"/>
      </w:pPr>
      <w:rPr>
        <w:rFonts w:ascii="Wingdings" w:hAnsi="Wingdings" w:hint="default"/>
      </w:rPr>
    </w:lvl>
    <w:lvl w:ilvl="2" w:tplc="0409000D"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B" w:tentative="1">
      <w:start w:val="1"/>
      <w:numFmt w:val="bullet"/>
      <w:lvlText w:val=""/>
      <w:lvlJc w:val="left"/>
      <w:pPr>
        <w:ind w:left="2440" w:hanging="440"/>
      </w:pPr>
      <w:rPr>
        <w:rFonts w:ascii="Wingdings" w:hAnsi="Wingdings" w:hint="default"/>
      </w:rPr>
    </w:lvl>
    <w:lvl w:ilvl="5" w:tplc="0409000D"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B" w:tentative="1">
      <w:start w:val="1"/>
      <w:numFmt w:val="bullet"/>
      <w:lvlText w:val=""/>
      <w:lvlJc w:val="left"/>
      <w:pPr>
        <w:ind w:left="3760" w:hanging="440"/>
      </w:pPr>
      <w:rPr>
        <w:rFonts w:ascii="Wingdings" w:hAnsi="Wingdings" w:hint="default"/>
      </w:rPr>
    </w:lvl>
    <w:lvl w:ilvl="8" w:tplc="0409000D" w:tentative="1">
      <w:start w:val="1"/>
      <w:numFmt w:val="bullet"/>
      <w:lvlText w:val=""/>
      <w:lvlJc w:val="left"/>
      <w:pPr>
        <w:ind w:left="4200" w:hanging="440"/>
      </w:pPr>
      <w:rPr>
        <w:rFonts w:ascii="Wingdings" w:hAnsi="Wingdings" w:hint="default"/>
      </w:rPr>
    </w:lvl>
  </w:abstractNum>
  <w:abstractNum w:abstractNumId="227" w15:restartNumberingAfterBreak="0">
    <w:nsid w:val="20CE47A0"/>
    <w:multiLevelType w:val="hybridMultilevel"/>
    <w:tmpl w:val="F9225A4E"/>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28" w15:restartNumberingAfterBreak="0">
    <w:nsid w:val="20E47C77"/>
    <w:multiLevelType w:val="hybridMultilevel"/>
    <w:tmpl w:val="9FDAD58C"/>
    <w:lvl w:ilvl="0" w:tplc="04090001">
      <w:start w:val="1"/>
      <w:numFmt w:val="bullet"/>
      <w:lvlText w:val=""/>
      <w:lvlJc w:val="left"/>
      <w:pPr>
        <w:ind w:left="680" w:hanging="440"/>
      </w:pPr>
      <w:rPr>
        <w:rFonts w:ascii="Wingdings" w:hAnsi="Wingdings" w:hint="default"/>
      </w:rPr>
    </w:lvl>
    <w:lvl w:ilvl="1" w:tplc="0409000B" w:tentative="1">
      <w:start w:val="1"/>
      <w:numFmt w:val="bullet"/>
      <w:lvlText w:val=""/>
      <w:lvlJc w:val="left"/>
      <w:pPr>
        <w:ind w:left="1120" w:hanging="440"/>
      </w:pPr>
      <w:rPr>
        <w:rFonts w:ascii="Wingdings" w:hAnsi="Wingdings" w:hint="default"/>
      </w:rPr>
    </w:lvl>
    <w:lvl w:ilvl="2" w:tplc="0409000D"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B" w:tentative="1">
      <w:start w:val="1"/>
      <w:numFmt w:val="bullet"/>
      <w:lvlText w:val=""/>
      <w:lvlJc w:val="left"/>
      <w:pPr>
        <w:ind w:left="2440" w:hanging="440"/>
      </w:pPr>
      <w:rPr>
        <w:rFonts w:ascii="Wingdings" w:hAnsi="Wingdings" w:hint="default"/>
      </w:rPr>
    </w:lvl>
    <w:lvl w:ilvl="5" w:tplc="0409000D"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B" w:tentative="1">
      <w:start w:val="1"/>
      <w:numFmt w:val="bullet"/>
      <w:lvlText w:val=""/>
      <w:lvlJc w:val="left"/>
      <w:pPr>
        <w:ind w:left="3760" w:hanging="440"/>
      </w:pPr>
      <w:rPr>
        <w:rFonts w:ascii="Wingdings" w:hAnsi="Wingdings" w:hint="default"/>
      </w:rPr>
    </w:lvl>
    <w:lvl w:ilvl="8" w:tplc="0409000D" w:tentative="1">
      <w:start w:val="1"/>
      <w:numFmt w:val="bullet"/>
      <w:lvlText w:val=""/>
      <w:lvlJc w:val="left"/>
      <w:pPr>
        <w:ind w:left="4200" w:hanging="440"/>
      </w:pPr>
      <w:rPr>
        <w:rFonts w:ascii="Wingdings" w:hAnsi="Wingdings" w:hint="default"/>
      </w:rPr>
    </w:lvl>
  </w:abstractNum>
  <w:abstractNum w:abstractNumId="229" w15:restartNumberingAfterBreak="0">
    <w:nsid w:val="21265703"/>
    <w:multiLevelType w:val="hybridMultilevel"/>
    <w:tmpl w:val="C0C61330"/>
    <w:lvl w:ilvl="0" w:tplc="77067E2C">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30" w15:restartNumberingAfterBreak="0">
    <w:nsid w:val="21295798"/>
    <w:multiLevelType w:val="hybridMultilevel"/>
    <w:tmpl w:val="6CEE637C"/>
    <w:lvl w:ilvl="0" w:tplc="0540EBA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31" w15:restartNumberingAfterBreak="0">
    <w:nsid w:val="213E05E1"/>
    <w:multiLevelType w:val="hybridMultilevel"/>
    <w:tmpl w:val="0C08DC14"/>
    <w:lvl w:ilvl="0" w:tplc="DCD4425A">
      <w:numFmt w:val="bullet"/>
      <w:lvlText w:val=""/>
      <w:lvlJc w:val="left"/>
      <w:pPr>
        <w:ind w:left="440" w:hanging="440"/>
      </w:pPr>
      <w:rPr>
        <w:rFonts w:ascii="Wingdings" w:eastAsia="ＭＳ 明朝" w:hAnsi="Wingdings" w:cs="Wingdings" w:hint="default"/>
        <w:b w:val="0"/>
        <w:bCs w:val="0"/>
        <w:i w:val="0"/>
        <w:iCs w:val="0"/>
        <w:spacing w:val="0"/>
        <w:w w:val="100"/>
        <w:sz w:val="24"/>
        <w:szCs w:val="24"/>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32" w15:restartNumberingAfterBreak="0">
    <w:nsid w:val="215C7A63"/>
    <w:multiLevelType w:val="hybridMultilevel"/>
    <w:tmpl w:val="3314E338"/>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33" w15:restartNumberingAfterBreak="0">
    <w:nsid w:val="21980E9E"/>
    <w:multiLevelType w:val="hybridMultilevel"/>
    <w:tmpl w:val="47608B68"/>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34" w15:restartNumberingAfterBreak="0">
    <w:nsid w:val="22067D03"/>
    <w:multiLevelType w:val="hybridMultilevel"/>
    <w:tmpl w:val="0ACC78B0"/>
    <w:lvl w:ilvl="0" w:tplc="0409000B">
      <w:start w:val="1"/>
      <w:numFmt w:val="bullet"/>
      <w:lvlText w:val=""/>
      <w:lvlJc w:val="left"/>
      <w:pPr>
        <w:ind w:left="880" w:hanging="440"/>
      </w:pPr>
      <w:rPr>
        <w:rFonts w:ascii="Wingdings" w:hAnsi="Wingdings" w:hint="default"/>
      </w:rPr>
    </w:lvl>
    <w:lvl w:ilvl="1" w:tplc="0409000B">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235" w15:restartNumberingAfterBreak="0">
    <w:nsid w:val="22222D9E"/>
    <w:multiLevelType w:val="hybridMultilevel"/>
    <w:tmpl w:val="56B85B0E"/>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36" w15:restartNumberingAfterBreak="0">
    <w:nsid w:val="2237552F"/>
    <w:multiLevelType w:val="hybridMultilevel"/>
    <w:tmpl w:val="5E64970E"/>
    <w:lvl w:ilvl="0" w:tplc="96D29D0A">
      <w:start w:val="1"/>
      <w:numFmt w:val="decimal"/>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37" w15:restartNumberingAfterBreak="0">
    <w:nsid w:val="226C4921"/>
    <w:multiLevelType w:val="hybridMultilevel"/>
    <w:tmpl w:val="9C5ACCF0"/>
    <w:lvl w:ilvl="0" w:tplc="AD76249A">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38" w15:restartNumberingAfterBreak="0">
    <w:nsid w:val="226E0C53"/>
    <w:multiLevelType w:val="hybridMultilevel"/>
    <w:tmpl w:val="9FB8BDF0"/>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39" w15:restartNumberingAfterBreak="0">
    <w:nsid w:val="226E7D1A"/>
    <w:multiLevelType w:val="hybridMultilevel"/>
    <w:tmpl w:val="D2245954"/>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40" w15:restartNumberingAfterBreak="0">
    <w:nsid w:val="22927DAA"/>
    <w:multiLevelType w:val="hybridMultilevel"/>
    <w:tmpl w:val="3F96EAA0"/>
    <w:lvl w:ilvl="0" w:tplc="04090001">
      <w:start w:val="1"/>
      <w:numFmt w:val="bullet"/>
      <w:lvlText w:val=""/>
      <w:lvlJc w:val="left"/>
      <w:pPr>
        <w:ind w:left="680" w:hanging="440"/>
      </w:pPr>
      <w:rPr>
        <w:rFonts w:ascii="Wingdings" w:hAnsi="Wingdings" w:hint="default"/>
      </w:rPr>
    </w:lvl>
    <w:lvl w:ilvl="1" w:tplc="0409000B" w:tentative="1">
      <w:start w:val="1"/>
      <w:numFmt w:val="bullet"/>
      <w:lvlText w:val=""/>
      <w:lvlJc w:val="left"/>
      <w:pPr>
        <w:ind w:left="1120" w:hanging="440"/>
      </w:pPr>
      <w:rPr>
        <w:rFonts w:ascii="Wingdings" w:hAnsi="Wingdings" w:hint="default"/>
      </w:rPr>
    </w:lvl>
    <w:lvl w:ilvl="2" w:tplc="0409000D"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B" w:tentative="1">
      <w:start w:val="1"/>
      <w:numFmt w:val="bullet"/>
      <w:lvlText w:val=""/>
      <w:lvlJc w:val="left"/>
      <w:pPr>
        <w:ind w:left="2440" w:hanging="440"/>
      </w:pPr>
      <w:rPr>
        <w:rFonts w:ascii="Wingdings" w:hAnsi="Wingdings" w:hint="default"/>
      </w:rPr>
    </w:lvl>
    <w:lvl w:ilvl="5" w:tplc="0409000D"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B" w:tentative="1">
      <w:start w:val="1"/>
      <w:numFmt w:val="bullet"/>
      <w:lvlText w:val=""/>
      <w:lvlJc w:val="left"/>
      <w:pPr>
        <w:ind w:left="3760" w:hanging="440"/>
      </w:pPr>
      <w:rPr>
        <w:rFonts w:ascii="Wingdings" w:hAnsi="Wingdings" w:hint="default"/>
      </w:rPr>
    </w:lvl>
    <w:lvl w:ilvl="8" w:tplc="0409000D" w:tentative="1">
      <w:start w:val="1"/>
      <w:numFmt w:val="bullet"/>
      <w:lvlText w:val=""/>
      <w:lvlJc w:val="left"/>
      <w:pPr>
        <w:ind w:left="4200" w:hanging="440"/>
      </w:pPr>
      <w:rPr>
        <w:rFonts w:ascii="Wingdings" w:hAnsi="Wingdings" w:hint="default"/>
      </w:rPr>
    </w:lvl>
  </w:abstractNum>
  <w:abstractNum w:abstractNumId="241" w15:restartNumberingAfterBreak="0">
    <w:nsid w:val="22D4494D"/>
    <w:multiLevelType w:val="hybridMultilevel"/>
    <w:tmpl w:val="93A22FC2"/>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42" w15:restartNumberingAfterBreak="0">
    <w:nsid w:val="231D4526"/>
    <w:multiLevelType w:val="hybridMultilevel"/>
    <w:tmpl w:val="8116B164"/>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43" w15:restartNumberingAfterBreak="0">
    <w:nsid w:val="232E6040"/>
    <w:multiLevelType w:val="hybridMultilevel"/>
    <w:tmpl w:val="6FDCA746"/>
    <w:lvl w:ilvl="0" w:tplc="E500E5AA">
      <w:start w:val="1"/>
      <w:numFmt w:val="upperLetter"/>
      <w:lvlText w:val="%1."/>
      <w:lvlJc w:val="left"/>
      <w:pPr>
        <w:ind w:left="1640" w:hanging="440"/>
      </w:pPr>
      <w:rPr>
        <w:rFonts w:hint="default"/>
      </w:rPr>
    </w:lvl>
    <w:lvl w:ilvl="1" w:tplc="04090017" w:tentative="1">
      <w:start w:val="1"/>
      <w:numFmt w:val="aiueoFullWidth"/>
      <w:lvlText w:val="(%2)"/>
      <w:lvlJc w:val="left"/>
      <w:pPr>
        <w:ind w:left="2080" w:hanging="440"/>
      </w:pPr>
    </w:lvl>
    <w:lvl w:ilvl="2" w:tplc="04090011" w:tentative="1">
      <w:start w:val="1"/>
      <w:numFmt w:val="decimalEnclosedCircle"/>
      <w:lvlText w:val="%3"/>
      <w:lvlJc w:val="left"/>
      <w:pPr>
        <w:ind w:left="2520" w:hanging="440"/>
      </w:pPr>
    </w:lvl>
    <w:lvl w:ilvl="3" w:tplc="0409000F" w:tentative="1">
      <w:start w:val="1"/>
      <w:numFmt w:val="decimal"/>
      <w:lvlText w:val="%4."/>
      <w:lvlJc w:val="left"/>
      <w:pPr>
        <w:ind w:left="2960" w:hanging="440"/>
      </w:pPr>
    </w:lvl>
    <w:lvl w:ilvl="4" w:tplc="04090017" w:tentative="1">
      <w:start w:val="1"/>
      <w:numFmt w:val="aiueoFullWidth"/>
      <w:lvlText w:val="(%5)"/>
      <w:lvlJc w:val="left"/>
      <w:pPr>
        <w:ind w:left="3400" w:hanging="440"/>
      </w:pPr>
    </w:lvl>
    <w:lvl w:ilvl="5" w:tplc="04090011" w:tentative="1">
      <w:start w:val="1"/>
      <w:numFmt w:val="decimalEnclosedCircle"/>
      <w:lvlText w:val="%6"/>
      <w:lvlJc w:val="left"/>
      <w:pPr>
        <w:ind w:left="3840" w:hanging="440"/>
      </w:pPr>
    </w:lvl>
    <w:lvl w:ilvl="6" w:tplc="0409000F" w:tentative="1">
      <w:start w:val="1"/>
      <w:numFmt w:val="decimal"/>
      <w:lvlText w:val="%7."/>
      <w:lvlJc w:val="left"/>
      <w:pPr>
        <w:ind w:left="4280" w:hanging="440"/>
      </w:pPr>
    </w:lvl>
    <w:lvl w:ilvl="7" w:tplc="04090017" w:tentative="1">
      <w:start w:val="1"/>
      <w:numFmt w:val="aiueoFullWidth"/>
      <w:lvlText w:val="(%8)"/>
      <w:lvlJc w:val="left"/>
      <w:pPr>
        <w:ind w:left="4720" w:hanging="440"/>
      </w:pPr>
    </w:lvl>
    <w:lvl w:ilvl="8" w:tplc="04090011" w:tentative="1">
      <w:start w:val="1"/>
      <w:numFmt w:val="decimalEnclosedCircle"/>
      <w:lvlText w:val="%9"/>
      <w:lvlJc w:val="left"/>
      <w:pPr>
        <w:ind w:left="5160" w:hanging="440"/>
      </w:pPr>
    </w:lvl>
  </w:abstractNum>
  <w:abstractNum w:abstractNumId="244" w15:restartNumberingAfterBreak="0">
    <w:nsid w:val="233B59A0"/>
    <w:multiLevelType w:val="hybridMultilevel"/>
    <w:tmpl w:val="562AFF6A"/>
    <w:lvl w:ilvl="0" w:tplc="9BDAA254">
      <w:start w:val="1"/>
      <w:numFmt w:val="lowerLetter"/>
      <w:lvlText w:val="%1."/>
      <w:lvlJc w:val="left"/>
      <w:pPr>
        <w:ind w:left="440" w:hanging="440"/>
      </w:pPr>
    </w:lvl>
    <w:lvl w:ilvl="1" w:tplc="04090001">
      <w:start w:val="1"/>
      <w:numFmt w:val="bullet"/>
      <w:lvlText w:val=""/>
      <w:lvlJc w:val="left"/>
      <w:pPr>
        <w:ind w:left="440" w:hanging="440"/>
      </w:pPr>
      <w:rPr>
        <w:rFonts w:ascii="Wingdings" w:hAnsi="Wingdings" w:hint="default"/>
      </w:r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45" w15:restartNumberingAfterBreak="0">
    <w:nsid w:val="237B59F8"/>
    <w:multiLevelType w:val="hybridMultilevel"/>
    <w:tmpl w:val="89A632B2"/>
    <w:lvl w:ilvl="0" w:tplc="04090011">
      <w:start w:val="1"/>
      <w:numFmt w:val="decimalEnclosedCircle"/>
      <w:lvlText w:val="%1"/>
      <w:lvlJc w:val="left"/>
      <w:pPr>
        <w:ind w:left="1640" w:hanging="440"/>
      </w:pPr>
    </w:lvl>
    <w:lvl w:ilvl="1" w:tplc="04090017" w:tentative="1">
      <w:start w:val="1"/>
      <w:numFmt w:val="aiueoFullWidth"/>
      <w:lvlText w:val="(%2)"/>
      <w:lvlJc w:val="left"/>
      <w:pPr>
        <w:ind w:left="2080" w:hanging="440"/>
      </w:pPr>
    </w:lvl>
    <w:lvl w:ilvl="2" w:tplc="04090011" w:tentative="1">
      <w:start w:val="1"/>
      <w:numFmt w:val="decimalEnclosedCircle"/>
      <w:lvlText w:val="%3"/>
      <w:lvlJc w:val="left"/>
      <w:pPr>
        <w:ind w:left="2520" w:hanging="440"/>
      </w:pPr>
    </w:lvl>
    <w:lvl w:ilvl="3" w:tplc="0409000F" w:tentative="1">
      <w:start w:val="1"/>
      <w:numFmt w:val="decimal"/>
      <w:lvlText w:val="%4."/>
      <w:lvlJc w:val="left"/>
      <w:pPr>
        <w:ind w:left="2960" w:hanging="440"/>
      </w:pPr>
    </w:lvl>
    <w:lvl w:ilvl="4" w:tplc="04090017" w:tentative="1">
      <w:start w:val="1"/>
      <w:numFmt w:val="aiueoFullWidth"/>
      <w:lvlText w:val="(%5)"/>
      <w:lvlJc w:val="left"/>
      <w:pPr>
        <w:ind w:left="3400" w:hanging="440"/>
      </w:pPr>
    </w:lvl>
    <w:lvl w:ilvl="5" w:tplc="04090011" w:tentative="1">
      <w:start w:val="1"/>
      <w:numFmt w:val="decimalEnclosedCircle"/>
      <w:lvlText w:val="%6"/>
      <w:lvlJc w:val="left"/>
      <w:pPr>
        <w:ind w:left="3840" w:hanging="440"/>
      </w:pPr>
    </w:lvl>
    <w:lvl w:ilvl="6" w:tplc="0409000F" w:tentative="1">
      <w:start w:val="1"/>
      <w:numFmt w:val="decimal"/>
      <w:lvlText w:val="%7."/>
      <w:lvlJc w:val="left"/>
      <w:pPr>
        <w:ind w:left="4280" w:hanging="440"/>
      </w:pPr>
    </w:lvl>
    <w:lvl w:ilvl="7" w:tplc="04090017" w:tentative="1">
      <w:start w:val="1"/>
      <w:numFmt w:val="aiueoFullWidth"/>
      <w:lvlText w:val="(%8)"/>
      <w:lvlJc w:val="left"/>
      <w:pPr>
        <w:ind w:left="4720" w:hanging="440"/>
      </w:pPr>
    </w:lvl>
    <w:lvl w:ilvl="8" w:tplc="04090011" w:tentative="1">
      <w:start w:val="1"/>
      <w:numFmt w:val="decimalEnclosedCircle"/>
      <w:lvlText w:val="%9"/>
      <w:lvlJc w:val="left"/>
      <w:pPr>
        <w:ind w:left="5160" w:hanging="440"/>
      </w:pPr>
    </w:lvl>
  </w:abstractNum>
  <w:abstractNum w:abstractNumId="246" w15:restartNumberingAfterBreak="0">
    <w:nsid w:val="237C794A"/>
    <w:multiLevelType w:val="hybridMultilevel"/>
    <w:tmpl w:val="A50E9B92"/>
    <w:lvl w:ilvl="0" w:tplc="0409000B">
      <w:start w:val="1"/>
      <w:numFmt w:val="bullet"/>
      <w:lvlText w:val=""/>
      <w:lvlJc w:val="left"/>
      <w:pPr>
        <w:ind w:left="880" w:hanging="440"/>
      </w:pPr>
      <w:rPr>
        <w:rFonts w:ascii="Wingdings" w:hAnsi="Wingdings" w:hint="default"/>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247" w15:restartNumberingAfterBreak="0">
    <w:nsid w:val="23802FBB"/>
    <w:multiLevelType w:val="hybridMultilevel"/>
    <w:tmpl w:val="F1A259D8"/>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48" w15:restartNumberingAfterBreak="0">
    <w:nsid w:val="239D7310"/>
    <w:multiLevelType w:val="hybridMultilevel"/>
    <w:tmpl w:val="D5580E40"/>
    <w:lvl w:ilvl="0" w:tplc="E500E5AA">
      <w:start w:val="1"/>
      <w:numFmt w:val="upperLetter"/>
      <w:lvlText w:val="%1."/>
      <w:lvlJc w:val="left"/>
      <w:pPr>
        <w:ind w:left="1640" w:hanging="440"/>
      </w:pPr>
      <w:rPr>
        <w:rFonts w:hint="default"/>
      </w:rPr>
    </w:lvl>
    <w:lvl w:ilvl="1" w:tplc="04090017" w:tentative="1">
      <w:start w:val="1"/>
      <w:numFmt w:val="aiueoFullWidth"/>
      <w:lvlText w:val="(%2)"/>
      <w:lvlJc w:val="left"/>
      <w:pPr>
        <w:ind w:left="2080" w:hanging="440"/>
      </w:pPr>
    </w:lvl>
    <w:lvl w:ilvl="2" w:tplc="04090011" w:tentative="1">
      <w:start w:val="1"/>
      <w:numFmt w:val="decimalEnclosedCircle"/>
      <w:lvlText w:val="%3"/>
      <w:lvlJc w:val="left"/>
      <w:pPr>
        <w:ind w:left="2520" w:hanging="440"/>
      </w:pPr>
    </w:lvl>
    <w:lvl w:ilvl="3" w:tplc="0409000F" w:tentative="1">
      <w:start w:val="1"/>
      <w:numFmt w:val="decimal"/>
      <w:lvlText w:val="%4."/>
      <w:lvlJc w:val="left"/>
      <w:pPr>
        <w:ind w:left="2960" w:hanging="440"/>
      </w:pPr>
    </w:lvl>
    <w:lvl w:ilvl="4" w:tplc="04090017" w:tentative="1">
      <w:start w:val="1"/>
      <w:numFmt w:val="aiueoFullWidth"/>
      <w:lvlText w:val="(%5)"/>
      <w:lvlJc w:val="left"/>
      <w:pPr>
        <w:ind w:left="3400" w:hanging="440"/>
      </w:pPr>
    </w:lvl>
    <w:lvl w:ilvl="5" w:tplc="04090011" w:tentative="1">
      <w:start w:val="1"/>
      <w:numFmt w:val="decimalEnclosedCircle"/>
      <w:lvlText w:val="%6"/>
      <w:lvlJc w:val="left"/>
      <w:pPr>
        <w:ind w:left="3840" w:hanging="440"/>
      </w:pPr>
    </w:lvl>
    <w:lvl w:ilvl="6" w:tplc="0409000F" w:tentative="1">
      <w:start w:val="1"/>
      <w:numFmt w:val="decimal"/>
      <w:lvlText w:val="%7."/>
      <w:lvlJc w:val="left"/>
      <w:pPr>
        <w:ind w:left="4280" w:hanging="440"/>
      </w:pPr>
    </w:lvl>
    <w:lvl w:ilvl="7" w:tplc="04090017" w:tentative="1">
      <w:start w:val="1"/>
      <w:numFmt w:val="aiueoFullWidth"/>
      <w:lvlText w:val="(%8)"/>
      <w:lvlJc w:val="left"/>
      <w:pPr>
        <w:ind w:left="4720" w:hanging="440"/>
      </w:pPr>
    </w:lvl>
    <w:lvl w:ilvl="8" w:tplc="04090011" w:tentative="1">
      <w:start w:val="1"/>
      <w:numFmt w:val="decimalEnclosedCircle"/>
      <w:lvlText w:val="%9"/>
      <w:lvlJc w:val="left"/>
      <w:pPr>
        <w:ind w:left="5160" w:hanging="440"/>
      </w:pPr>
    </w:lvl>
  </w:abstractNum>
  <w:abstractNum w:abstractNumId="249" w15:restartNumberingAfterBreak="0">
    <w:nsid w:val="23C0323B"/>
    <w:multiLevelType w:val="hybridMultilevel"/>
    <w:tmpl w:val="9D10E16A"/>
    <w:lvl w:ilvl="0" w:tplc="04090001">
      <w:start w:val="1"/>
      <w:numFmt w:val="bullet"/>
      <w:lvlText w:val=""/>
      <w:lvlJc w:val="left"/>
      <w:pPr>
        <w:ind w:left="440" w:hanging="440"/>
      </w:pPr>
      <w:rPr>
        <w:rFonts w:ascii="Wingdings" w:hAnsi="Wingdings" w:hint="default"/>
        <w:lang w:val="en-US" w:eastAsia="ja-JP" w:bidi="ar-SA"/>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50" w15:restartNumberingAfterBreak="0">
    <w:nsid w:val="23C044DD"/>
    <w:multiLevelType w:val="hybridMultilevel"/>
    <w:tmpl w:val="297E30DC"/>
    <w:lvl w:ilvl="0" w:tplc="6560941C">
      <w:start w:val="1"/>
      <w:numFmt w:val="decimal"/>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51" w15:restartNumberingAfterBreak="0">
    <w:nsid w:val="23C15A6B"/>
    <w:multiLevelType w:val="hybridMultilevel"/>
    <w:tmpl w:val="85E62F0E"/>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52" w15:restartNumberingAfterBreak="0">
    <w:nsid w:val="23CC10F0"/>
    <w:multiLevelType w:val="hybridMultilevel"/>
    <w:tmpl w:val="C42AFD0A"/>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53" w15:restartNumberingAfterBreak="0">
    <w:nsid w:val="240625F7"/>
    <w:multiLevelType w:val="hybridMultilevel"/>
    <w:tmpl w:val="7DC45F84"/>
    <w:lvl w:ilvl="0" w:tplc="F1F2848A">
      <w:start w:val="1"/>
      <w:numFmt w:val="upperLetter"/>
      <w:lvlText w:val="%1."/>
      <w:lvlJc w:val="left"/>
      <w:pPr>
        <w:ind w:left="1640" w:hanging="44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54" w15:restartNumberingAfterBreak="0">
    <w:nsid w:val="241746BF"/>
    <w:multiLevelType w:val="hybridMultilevel"/>
    <w:tmpl w:val="9E244ADC"/>
    <w:lvl w:ilvl="0" w:tplc="0409000B">
      <w:start w:val="1"/>
      <w:numFmt w:val="bullet"/>
      <w:lvlText w:val=""/>
      <w:lvlJc w:val="left"/>
      <w:pPr>
        <w:ind w:left="680" w:hanging="440"/>
      </w:pPr>
      <w:rPr>
        <w:rFonts w:ascii="Wingdings" w:hAnsi="Wingdings" w:hint="default"/>
      </w:rPr>
    </w:lvl>
    <w:lvl w:ilvl="1" w:tplc="0409000B" w:tentative="1">
      <w:start w:val="1"/>
      <w:numFmt w:val="bullet"/>
      <w:lvlText w:val=""/>
      <w:lvlJc w:val="left"/>
      <w:pPr>
        <w:ind w:left="1120" w:hanging="440"/>
      </w:pPr>
      <w:rPr>
        <w:rFonts w:ascii="Wingdings" w:hAnsi="Wingdings" w:hint="default"/>
      </w:rPr>
    </w:lvl>
    <w:lvl w:ilvl="2" w:tplc="0409000D"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B" w:tentative="1">
      <w:start w:val="1"/>
      <w:numFmt w:val="bullet"/>
      <w:lvlText w:val=""/>
      <w:lvlJc w:val="left"/>
      <w:pPr>
        <w:ind w:left="2440" w:hanging="440"/>
      </w:pPr>
      <w:rPr>
        <w:rFonts w:ascii="Wingdings" w:hAnsi="Wingdings" w:hint="default"/>
      </w:rPr>
    </w:lvl>
    <w:lvl w:ilvl="5" w:tplc="0409000D"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B" w:tentative="1">
      <w:start w:val="1"/>
      <w:numFmt w:val="bullet"/>
      <w:lvlText w:val=""/>
      <w:lvlJc w:val="left"/>
      <w:pPr>
        <w:ind w:left="3760" w:hanging="440"/>
      </w:pPr>
      <w:rPr>
        <w:rFonts w:ascii="Wingdings" w:hAnsi="Wingdings" w:hint="default"/>
      </w:rPr>
    </w:lvl>
    <w:lvl w:ilvl="8" w:tplc="0409000D" w:tentative="1">
      <w:start w:val="1"/>
      <w:numFmt w:val="bullet"/>
      <w:lvlText w:val=""/>
      <w:lvlJc w:val="left"/>
      <w:pPr>
        <w:ind w:left="4200" w:hanging="440"/>
      </w:pPr>
      <w:rPr>
        <w:rFonts w:ascii="Wingdings" w:hAnsi="Wingdings" w:hint="default"/>
      </w:rPr>
    </w:lvl>
  </w:abstractNum>
  <w:abstractNum w:abstractNumId="255" w15:restartNumberingAfterBreak="0">
    <w:nsid w:val="248F3B05"/>
    <w:multiLevelType w:val="hybridMultilevel"/>
    <w:tmpl w:val="FD1CE844"/>
    <w:lvl w:ilvl="0" w:tplc="E500E5AA">
      <w:start w:val="1"/>
      <w:numFmt w:val="upperLetter"/>
      <w:lvlText w:val="%1."/>
      <w:lvlJc w:val="left"/>
      <w:pPr>
        <w:ind w:left="1640" w:hanging="440"/>
      </w:pPr>
      <w:rPr>
        <w:rFonts w:hint="default"/>
      </w:rPr>
    </w:lvl>
    <w:lvl w:ilvl="1" w:tplc="04090017" w:tentative="1">
      <w:start w:val="1"/>
      <w:numFmt w:val="aiueoFullWidth"/>
      <w:lvlText w:val="(%2)"/>
      <w:lvlJc w:val="left"/>
      <w:pPr>
        <w:ind w:left="2080" w:hanging="440"/>
      </w:pPr>
    </w:lvl>
    <w:lvl w:ilvl="2" w:tplc="04090011" w:tentative="1">
      <w:start w:val="1"/>
      <w:numFmt w:val="decimalEnclosedCircle"/>
      <w:lvlText w:val="%3"/>
      <w:lvlJc w:val="left"/>
      <w:pPr>
        <w:ind w:left="2520" w:hanging="440"/>
      </w:pPr>
    </w:lvl>
    <w:lvl w:ilvl="3" w:tplc="0409000F" w:tentative="1">
      <w:start w:val="1"/>
      <w:numFmt w:val="decimal"/>
      <w:lvlText w:val="%4."/>
      <w:lvlJc w:val="left"/>
      <w:pPr>
        <w:ind w:left="2960" w:hanging="440"/>
      </w:pPr>
    </w:lvl>
    <w:lvl w:ilvl="4" w:tplc="04090017" w:tentative="1">
      <w:start w:val="1"/>
      <w:numFmt w:val="aiueoFullWidth"/>
      <w:lvlText w:val="(%5)"/>
      <w:lvlJc w:val="left"/>
      <w:pPr>
        <w:ind w:left="3400" w:hanging="440"/>
      </w:pPr>
    </w:lvl>
    <w:lvl w:ilvl="5" w:tplc="04090011" w:tentative="1">
      <w:start w:val="1"/>
      <w:numFmt w:val="decimalEnclosedCircle"/>
      <w:lvlText w:val="%6"/>
      <w:lvlJc w:val="left"/>
      <w:pPr>
        <w:ind w:left="3840" w:hanging="440"/>
      </w:pPr>
    </w:lvl>
    <w:lvl w:ilvl="6" w:tplc="0409000F" w:tentative="1">
      <w:start w:val="1"/>
      <w:numFmt w:val="decimal"/>
      <w:lvlText w:val="%7."/>
      <w:lvlJc w:val="left"/>
      <w:pPr>
        <w:ind w:left="4280" w:hanging="440"/>
      </w:pPr>
    </w:lvl>
    <w:lvl w:ilvl="7" w:tplc="04090017" w:tentative="1">
      <w:start w:val="1"/>
      <w:numFmt w:val="aiueoFullWidth"/>
      <w:lvlText w:val="(%8)"/>
      <w:lvlJc w:val="left"/>
      <w:pPr>
        <w:ind w:left="4720" w:hanging="440"/>
      </w:pPr>
    </w:lvl>
    <w:lvl w:ilvl="8" w:tplc="04090011" w:tentative="1">
      <w:start w:val="1"/>
      <w:numFmt w:val="decimalEnclosedCircle"/>
      <w:lvlText w:val="%9"/>
      <w:lvlJc w:val="left"/>
      <w:pPr>
        <w:ind w:left="5160" w:hanging="440"/>
      </w:pPr>
    </w:lvl>
  </w:abstractNum>
  <w:abstractNum w:abstractNumId="256" w15:restartNumberingAfterBreak="0">
    <w:nsid w:val="24910443"/>
    <w:multiLevelType w:val="hybridMultilevel"/>
    <w:tmpl w:val="4F04B5AE"/>
    <w:lvl w:ilvl="0" w:tplc="96D29D0A">
      <w:start w:val="1"/>
      <w:numFmt w:val="decimal"/>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57" w15:restartNumberingAfterBreak="0">
    <w:nsid w:val="249C3424"/>
    <w:multiLevelType w:val="hybridMultilevel"/>
    <w:tmpl w:val="E990EEB2"/>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58" w15:restartNumberingAfterBreak="0">
    <w:nsid w:val="24A21111"/>
    <w:multiLevelType w:val="hybridMultilevel"/>
    <w:tmpl w:val="B9CC5BDC"/>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59" w15:restartNumberingAfterBreak="0">
    <w:nsid w:val="24A50B55"/>
    <w:multiLevelType w:val="hybridMultilevel"/>
    <w:tmpl w:val="7E36783C"/>
    <w:lvl w:ilvl="0" w:tplc="0409000B">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60" w15:restartNumberingAfterBreak="0">
    <w:nsid w:val="24F46280"/>
    <w:multiLevelType w:val="hybridMultilevel"/>
    <w:tmpl w:val="CEAAFEAC"/>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61" w15:restartNumberingAfterBreak="0">
    <w:nsid w:val="251303C8"/>
    <w:multiLevelType w:val="hybridMultilevel"/>
    <w:tmpl w:val="9BD6C99C"/>
    <w:lvl w:ilvl="0" w:tplc="76A4E47C">
      <w:start w:val="1"/>
      <w:numFmt w:val="lowerLetter"/>
      <w:lvlText w:val="%1."/>
      <w:lvlJc w:val="left"/>
      <w:pPr>
        <w:ind w:left="440" w:hanging="440"/>
      </w:pPr>
      <w:rPr>
        <w:rFonts w:hint="eastAsia"/>
      </w:rPr>
    </w:lvl>
    <w:lvl w:ilvl="1" w:tplc="FFFFFFFF" w:tentative="1">
      <w:start w:val="1"/>
      <w:numFmt w:val="aiueoFullWidth"/>
      <w:lvlText w:val="(%2)"/>
      <w:lvlJc w:val="left"/>
      <w:pPr>
        <w:ind w:left="880" w:hanging="440"/>
      </w:pPr>
    </w:lvl>
    <w:lvl w:ilvl="2" w:tplc="FFFFFFFF" w:tentative="1">
      <w:start w:val="1"/>
      <w:numFmt w:val="decimalEnclosedCircle"/>
      <w:lvlText w:val="%3"/>
      <w:lvlJc w:val="left"/>
      <w:pPr>
        <w:ind w:left="1320" w:hanging="440"/>
      </w:pPr>
    </w:lvl>
    <w:lvl w:ilvl="3" w:tplc="FFFFFFFF" w:tentative="1">
      <w:start w:val="1"/>
      <w:numFmt w:val="decimal"/>
      <w:lvlText w:val="%4."/>
      <w:lvlJc w:val="left"/>
      <w:pPr>
        <w:ind w:left="1760" w:hanging="440"/>
      </w:pPr>
    </w:lvl>
    <w:lvl w:ilvl="4" w:tplc="FFFFFFFF" w:tentative="1">
      <w:start w:val="1"/>
      <w:numFmt w:val="aiueoFullWidth"/>
      <w:lvlText w:val="(%5)"/>
      <w:lvlJc w:val="left"/>
      <w:pPr>
        <w:ind w:left="2200" w:hanging="440"/>
      </w:pPr>
    </w:lvl>
    <w:lvl w:ilvl="5" w:tplc="FFFFFFFF" w:tentative="1">
      <w:start w:val="1"/>
      <w:numFmt w:val="decimalEnclosedCircle"/>
      <w:lvlText w:val="%6"/>
      <w:lvlJc w:val="left"/>
      <w:pPr>
        <w:ind w:left="2640" w:hanging="440"/>
      </w:pPr>
    </w:lvl>
    <w:lvl w:ilvl="6" w:tplc="FFFFFFFF" w:tentative="1">
      <w:start w:val="1"/>
      <w:numFmt w:val="decimal"/>
      <w:lvlText w:val="%7."/>
      <w:lvlJc w:val="left"/>
      <w:pPr>
        <w:ind w:left="3080" w:hanging="440"/>
      </w:pPr>
    </w:lvl>
    <w:lvl w:ilvl="7" w:tplc="FFFFFFFF" w:tentative="1">
      <w:start w:val="1"/>
      <w:numFmt w:val="aiueoFullWidth"/>
      <w:lvlText w:val="(%8)"/>
      <w:lvlJc w:val="left"/>
      <w:pPr>
        <w:ind w:left="3520" w:hanging="440"/>
      </w:pPr>
    </w:lvl>
    <w:lvl w:ilvl="8" w:tplc="FFFFFFFF" w:tentative="1">
      <w:start w:val="1"/>
      <w:numFmt w:val="decimalEnclosedCircle"/>
      <w:lvlText w:val="%9"/>
      <w:lvlJc w:val="left"/>
      <w:pPr>
        <w:ind w:left="3960" w:hanging="440"/>
      </w:pPr>
    </w:lvl>
  </w:abstractNum>
  <w:abstractNum w:abstractNumId="262" w15:restartNumberingAfterBreak="0">
    <w:nsid w:val="25207DBA"/>
    <w:multiLevelType w:val="hybridMultilevel"/>
    <w:tmpl w:val="DC24E6B8"/>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63" w15:restartNumberingAfterBreak="0">
    <w:nsid w:val="25381C28"/>
    <w:multiLevelType w:val="hybridMultilevel"/>
    <w:tmpl w:val="C44E8DA6"/>
    <w:lvl w:ilvl="0" w:tplc="E500E5AA">
      <w:start w:val="1"/>
      <w:numFmt w:val="upperLetter"/>
      <w:lvlText w:val="%1."/>
      <w:lvlJc w:val="left"/>
      <w:pPr>
        <w:ind w:left="1640" w:hanging="440"/>
      </w:pPr>
      <w:rPr>
        <w:rFonts w:hint="default"/>
      </w:rPr>
    </w:lvl>
    <w:lvl w:ilvl="1" w:tplc="04090017" w:tentative="1">
      <w:start w:val="1"/>
      <w:numFmt w:val="aiueoFullWidth"/>
      <w:lvlText w:val="(%2)"/>
      <w:lvlJc w:val="left"/>
      <w:pPr>
        <w:ind w:left="2080" w:hanging="440"/>
      </w:pPr>
    </w:lvl>
    <w:lvl w:ilvl="2" w:tplc="04090011" w:tentative="1">
      <w:start w:val="1"/>
      <w:numFmt w:val="decimalEnclosedCircle"/>
      <w:lvlText w:val="%3"/>
      <w:lvlJc w:val="left"/>
      <w:pPr>
        <w:ind w:left="2520" w:hanging="440"/>
      </w:pPr>
    </w:lvl>
    <w:lvl w:ilvl="3" w:tplc="0409000F" w:tentative="1">
      <w:start w:val="1"/>
      <w:numFmt w:val="decimal"/>
      <w:lvlText w:val="%4."/>
      <w:lvlJc w:val="left"/>
      <w:pPr>
        <w:ind w:left="2960" w:hanging="440"/>
      </w:pPr>
    </w:lvl>
    <w:lvl w:ilvl="4" w:tplc="04090017" w:tentative="1">
      <w:start w:val="1"/>
      <w:numFmt w:val="aiueoFullWidth"/>
      <w:lvlText w:val="(%5)"/>
      <w:lvlJc w:val="left"/>
      <w:pPr>
        <w:ind w:left="3400" w:hanging="440"/>
      </w:pPr>
    </w:lvl>
    <w:lvl w:ilvl="5" w:tplc="04090011" w:tentative="1">
      <w:start w:val="1"/>
      <w:numFmt w:val="decimalEnclosedCircle"/>
      <w:lvlText w:val="%6"/>
      <w:lvlJc w:val="left"/>
      <w:pPr>
        <w:ind w:left="3840" w:hanging="440"/>
      </w:pPr>
    </w:lvl>
    <w:lvl w:ilvl="6" w:tplc="0409000F" w:tentative="1">
      <w:start w:val="1"/>
      <w:numFmt w:val="decimal"/>
      <w:lvlText w:val="%7."/>
      <w:lvlJc w:val="left"/>
      <w:pPr>
        <w:ind w:left="4280" w:hanging="440"/>
      </w:pPr>
    </w:lvl>
    <w:lvl w:ilvl="7" w:tplc="04090017" w:tentative="1">
      <w:start w:val="1"/>
      <w:numFmt w:val="aiueoFullWidth"/>
      <w:lvlText w:val="(%8)"/>
      <w:lvlJc w:val="left"/>
      <w:pPr>
        <w:ind w:left="4720" w:hanging="440"/>
      </w:pPr>
    </w:lvl>
    <w:lvl w:ilvl="8" w:tplc="04090011" w:tentative="1">
      <w:start w:val="1"/>
      <w:numFmt w:val="decimalEnclosedCircle"/>
      <w:lvlText w:val="%9"/>
      <w:lvlJc w:val="left"/>
      <w:pPr>
        <w:ind w:left="5160" w:hanging="440"/>
      </w:pPr>
    </w:lvl>
  </w:abstractNum>
  <w:abstractNum w:abstractNumId="264" w15:restartNumberingAfterBreak="0">
    <w:nsid w:val="254871D6"/>
    <w:multiLevelType w:val="hybridMultilevel"/>
    <w:tmpl w:val="4CCE0370"/>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65" w15:restartNumberingAfterBreak="0">
    <w:nsid w:val="257825DD"/>
    <w:multiLevelType w:val="hybridMultilevel"/>
    <w:tmpl w:val="E47E5A5E"/>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66" w15:restartNumberingAfterBreak="0">
    <w:nsid w:val="257E0C27"/>
    <w:multiLevelType w:val="hybridMultilevel"/>
    <w:tmpl w:val="C80E47A8"/>
    <w:lvl w:ilvl="0" w:tplc="0409000F">
      <w:start w:val="1"/>
      <w:numFmt w:val="decimal"/>
      <w:lvlText w:val="%1."/>
      <w:lvlJc w:val="left"/>
      <w:pPr>
        <w:ind w:left="680" w:hanging="440"/>
      </w:pPr>
    </w:lvl>
    <w:lvl w:ilvl="1" w:tplc="04090017" w:tentative="1">
      <w:start w:val="1"/>
      <w:numFmt w:val="aiueoFullWidth"/>
      <w:lvlText w:val="(%2)"/>
      <w:lvlJc w:val="left"/>
      <w:pPr>
        <w:ind w:left="1120" w:hanging="440"/>
      </w:pPr>
    </w:lvl>
    <w:lvl w:ilvl="2" w:tplc="04090011" w:tentative="1">
      <w:start w:val="1"/>
      <w:numFmt w:val="decimalEnclosedCircle"/>
      <w:lvlText w:val="%3"/>
      <w:lvlJc w:val="left"/>
      <w:pPr>
        <w:ind w:left="1560" w:hanging="440"/>
      </w:pPr>
    </w:lvl>
    <w:lvl w:ilvl="3" w:tplc="0409000F" w:tentative="1">
      <w:start w:val="1"/>
      <w:numFmt w:val="decimal"/>
      <w:lvlText w:val="%4."/>
      <w:lvlJc w:val="left"/>
      <w:pPr>
        <w:ind w:left="2000" w:hanging="440"/>
      </w:pPr>
    </w:lvl>
    <w:lvl w:ilvl="4" w:tplc="04090017" w:tentative="1">
      <w:start w:val="1"/>
      <w:numFmt w:val="aiueoFullWidth"/>
      <w:lvlText w:val="(%5)"/>
      <w:lvlJc w:val="left"/>
      <w:pPr>
        <w:ind w:left="2440" w:hanging="440"/>
      </w:pPr>
    </w:lvl>
    <w:lvl w:ilvl="5" w:tplc="04090011" w:tentative="1">
      <w:start w:val="1"/>
      <w:numFmt w:val="decimalEnclosedCircle"/>
      <w:lvlText w:val="%6"/>
      <w:lvlJc w:val="left"/>
      <w:pPr>
        <w:ind w:left="2880" w:hanging="440"/>
      </w:pPr>
    </w:lvl>
    <w:lvl w:ilvl="6" w:tplc="0409000F" w:tentative="1">
      <w:start w:val="1"/>
      <w:numFmt w:val="decimal"/>
      <w:lvlText w:val="%7."/>
      <w:lvlJc w:val="left"/>
      <w:pPr>
        <w:ind w:left="3320" w:hanging="440"/>
      </w:pPr>
    </w:lvl>
    <w:lvl w:ilvl="7" w:tplc="04090017" w:tentative="1">
      <w:start w:val="1"/>
      <w:numFmt w:val="aiueoFullWidth"/>
      <w:lvlText w:val="(%8)"/>
      <w:lvlJc w:val="left"/>
      <w:pPr>
        <w:ind w:left="3760" w:hanging="440"/>
      </w:pPr>
    </w:lvl>
    <w:lvl w:ilvl="8" w:tplc="04090011" w:tentative="1">
      <w:start w:val="1"/>
      <w:numFmt w:val="decimalEnclosedCircle"/>
      <w:lvlText w:val="%9"/>
      <w:lvlJc w:val="left"/>
      <w:pPr>
        <w:ind w:left="4200" w:hanging="440"/>
      </w:pPr>
    </w:lvl>
  </w:abstractNum>
  <w:abstractNum w:abstractNumId="267" w15:restartNumberingAfterBreak="0">
    <w:nsid w:val="258214FC"/>
    <w:multiLevelType w:val="hybridMultilevel"/>
    <w:tmpl w:val="7F2087D8"/>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68" w15:restartNumberingAfterBreak="0">
    <w:nsid w:val="258D3905"/>
    <w:multiLevelType w:val="hybridMultilevel"/>
    <w:tmpl w:val="6178AD4E"/>
    <w:lvl w:ilvl="0" w:tplc="E500E5AA">
      <w:start w:val="1"/>
      <w:numFmt w:val="upperLetter"/>
      <w:lvlText w:val="%1."/>
      <w:lvlJc w:val="left"/>
      <w:pPr>
        <w:ind w:left="1640" w:hanging="440"/>
      </w:pPr>
      <w:rPr>
        <w:rFonts w:hint="default"/>
      </w:rPr>
    </w:lvl>
    <w:lvl w:ilvl="1" w:tplc="04090017" w:tentative="1">
      <w:start w:val="1"/>
      <w:numFmt w:val="aiueoFullWidth"/>
      <w:lvlText w:val="(%2)"/>
      <w:lvlJc w:val="left"/>
      <w:pPr>
        <w:ind w:left="2080" w:hanging="440"/>
      </w:pPr>
    </w:lvl>
    <w:lvl w:ilvl="2" w:tplc="04090011" w:tentative="1">
      <w:start w:val="1"/>
      <w:numFmt w:val="decimalEnclosedCircle"/>
      <w:lvlText w:val="%3"/>
      <w:lvlJc w:val="left"/>
      <w:pPr>
        <w:ind w:left="2520" w:hanging="440"/>
      </w:pPr>
    </w:lvl>
    <w:lvl w:ilvl="3" w:tplc="0409000F" w:tentative="1">
      <w:start w:val="1"/>
      <w:numFmt w:val="decimal"/>
      <w:lvlText w:val="%4."/>
      <w:lvlJc w:val="left"/>
      <w:pPr>
        <w:ind w:left="2960" w:hanging="440"/>
      </w:pPr>
    </w:lvl>
    <w:lvl w:ilvl="4" w:tplc="04090017" w:tentative="1">
      <w:start w:val="1"/>
      <w:numFmt w:val="aiueoFullWidth"/>
      <w:lvlText w:val="(%5)"/>
      <w:lvlJc w:val="left"/>
      <w:pPr>
        <w:ind w:left="3400" w:hanging="440"/>
      </w:pPr>
    </w:lvl>
    <w:lvl w:ilvl="5" w:tplc="04090011" w:tentative="1">
      <w:start w:val="1"/>
      <w:numFmt w:val="decimalEnclosedCircle"/>
      <w:lvlText w:val="%6"/>
      <w:lvlJc w:val="left"/>
      <w:pPr>
        <w:ind w:left="3840" w:hanging="440"/>
      </w:pPr>
    </w:lvl>
    <w:lvl w:ilvl="6" w:tplc="0409000F" w:tentative="1">
      <w:start w:val="1"/>
      <w:numFmt w:val="decimal"/>
      <w:lvlText w:val="%7."/>
      <w:lvlJc w:val="left"/>
      <w:pPr>
        <w:ind w:left="4280" w:hanging="440"/>
      </w:pPr>
    </w:lvl>
    <w:lvl w:ilvl="7" w:tplc="04090017" w:tentative="1">
      <w:start w:val="1"/>
      <w:numFmt w:val="aiueoFullWidth"/>
      <w:lvlText w:val="(%8)"/>
      <w:lvlJc w:val="left"/>
      <w:pPr>
        <w:ind w:left="4720" w:hanging="440"/>
      </w:pPr>
    </w:lvl>
    <w:lvl w:ilvl="8" w:tplc="04090011" w:tentative="1">
      <w:start w:val="1"/>
      <w:numFmt w:val="decimalEnclosedCircle"/>
      <w:lvlText w:val="%9"/>
      <w:lvlJc w:val="left"/>
      <w:pPr>
        <w:ind w:left="5160" w:hanging="440"/>
      </w:pPr>
    </w:lvl>
  </w:abstractNum>
  <w:abstractNum w:abstractNumId="269" w15:restartNumberingAfterBreak="0">
    <w:nsid w:val="26204DED"/>
    <w:multiLevelType w:val="hybridMultilevel"/>
    <w:tmpl w:val="531E1FA4"/>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70" w15:restartNumberingAfterBreak="0">
    <w:nsid w:val="26274FD3"/>
    <w:multiLevelType w:val="hybridMultilevel"/>
    <w:tmpl w:val="1374A0A6"/>
    <w:lvl w:ilvl="0" w:tplc="77067E2C">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71" w15:restartNumberingAfterBreak="0">
    <w:nsid w:val="263C0FCC"/>
    <w:multiLevelType w:val="hybridMultilevel"/>
    <w:tmpl w:val="B6DA7688"/>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72" w15:restartNumberingAfterBreak="0">
    <w:nsid w:val="266E01D1"/>
    <w:multiLevelType w:val="hybridMultilevel"/>
    <w:tmpl w:val="97F620F6"/>
    <w:lvl w:ilvl="0" w:tplc="E500E5AA">
      <w:start w:val="1"/>
      <w:numFmt w:val="upperLetter"/>
      <w:lvlText w:val="%1."/>
      <w:lvlJc w:val="left"/>
      <w:pPr>
        <w:ind w:left="1640" w:hanging="440"/>
      </w:pPr>
      <w:rPr>
        <w:rFonts w:hint="default"/>
      </w:rPr>
    </w:lvl>
    <w:lvl w:ilvl="1" w:tplc="04090017" w:tentative="1">
      <w:start w:val="1"/>
      <w:numFmt w:val="aiueoFullWidth"/>
      <w:lvlText w:val="(%2)"/>
      <w:lvlJc w:val="left"/>
      <w:pPr>
        <w:ind w:left="2080" w:hanging="440"/>
      </w:pPr>
    </w:lvl>
    <w:lvl w:ilvl="2" w:tplc="04090011" w:tentative="1">
      <w:start w:val="1"/>
      <w:numFmt w:val="decimalEnclosedCircle"/>
      <w:lvlText w:val="%3"/>
      <w:lvlJc w:val="left"/>
      <w:pPr>
        <w:ind w:left="2520" w:hanging="440"/>
      </w:pPr>
    </w:lvl>
    <w:lvl w:ilvl="3" w:tplc="0409000F" w:tentative="1">
      <w:start w:val="1"/>
      <w:numFmt w:val="decimal"/>
      <w:lvlText w:val="%4."/>
      <w:lvlJc w:val="left"/>
      <w:pPr>
        <w:ind w:left="2960" w:hanging="440"/>
      </w:pPr>
    </w:lvl>
    <w:lvl w:ilvl="4" w:tplc="04090017" w:tentative="1">
      <w:start w:val="1"/>
      <w:numFmt w:val="aiueoFullWidth"/>
      <w:lvlText w:val="(%5)"/>
      <w:lvlJc w:val="left"/>
      <w:pPr>
        <w:ind w:left="3400" w:hanging="440"/>
      </w:pPr>
    </w:lvl>
    <w:lvl w:ilvl="5" w:tplc="04090011" w:tentative="1">
      <w:start w:val="1"/>
      <w:numFmt w:val="decimalEnclosedCircle"/>
      <w:lvlText w:val="%6"/>
      <w:lvlJc w:val="left"/>
      <w:pPr>
        <w:ind w:left="3840" w:hanging="440"/>
      </w:pPr>
    </w:lvl>
    <w:lvl w:ilvl="6" w:tplc="0409000F" w:tentative="1">
      <w:start w:val="1"/>
      <w:numFmt w:val="decimal"/>
      <w:lvlText w:val="%7."/>
      <w:lvlJc w:val="left"/>
      <w:pPr>
        <w:ind w:left="4280" w:hanging="440"/>
      </w:pPr>
    </w:lvl>
    <w:lvl w:ilvl="7" w:tplc="04090017" w:tentative="1">
      <w:start w:val="1"/>
      <w:numFmt w:val="aiueoFullWidth"/>
      <w:lvlText w:val="(%8)"/>
      <w:lvlJc w:val="left"/>
      <w:pPr>
        <w:ind w:left="4720" w:hanging="440"/>
      </w:pPr>
    </w:lvl>
    <w:lvl w:ilvl="8" w:tplc="04090011" w:tentative="1">
      <w:start w:val="1"/>
      <w:numFmt w:val="decimalEnclosedCircle"/>
      <w:lvlText w:val="%9"/>
      <w:lvlJc w:val="left"/>
      <w:pPr>
        <w:ind w:left="5160" w:hanging="440"/>
      </w:pPr>
    </w:lvl>
  </w:abstractNum>
  <w:abstractNum w:abstractNumId="273" w15:restartNumberingAfterBreak="0">
    <w:nsid w:val="26972C39"/>
    <w:multiLevelType w:val="hybridMultilevel"/>
    <w:tmpl w:val="8244F3D4"/>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74" w15:restartNumberingAfterBreak="0">
    <w:nsid w:val="26CE6579"/>
    <w:multiLevelType w:val="hybridMultilevel"/>
    <w:tmpl w:val="2A2AE25C"/>
    <w:lvl w:ilvl="0" w:tplc="04090001">
      <w:start w:val="1"/>
      <w:numFmt w:val="bullet"/>
      <w:lvlText w:val=""/>
      <w:lvlJc w:val="left"/>
      <w:pPr>
        <w:ind w:left="440" w:hanging="440"/>
      </w:pPr>
      <w:rPr>
        <w:rFonts w:ascii="Wingdings" w:hAnsi="Wingdings" w:hint="default"/>
        <w:lang w:val="en-US" w:eastAsia="ja-JP" w:bidi="ar-SA"/>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75" w15:restartNumberingAfterBreak="0">
    <w:nsid w:val="271579FA"/>
    <w:multiLevelType w:val="hybridMultilevel"/>
    <w:tmpl w:val="59EC0616"/>
    <w:lvl w:ilvl="0" w:tplc="73DC1ED4">
      <w:start w:val="1"/>
      <w:numFmt w:val="upperLetter"/>
      <w:lvlText w:val="%1."/>
      <w:lvlJc w:val="left"/>
      <w:pPr>
        <w:ind w:left="1640" w:hanging="44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76" w15:restartNumberingAfterBreak="0">
    <w:nsid w:val="27354558"/>
    <w:multiLevelType w:val="hybridMultilevel"/>
    <w:tmpl w:val="400C5C88"/>
    <w:lvl w:ilvl="0" w:tplc="9BDAA254">
      <w:start w:val="1"/>
      <w:numFmt w:val="lowerLetter"/>
      <w:lvlText w:val="%1."/>
      <w:lvlJc w:val="left"/>
      <w:pPr>
        <w:ind w:left="440" w:hanging="440"/>
      </w:pPr>
    </w:lvl>
    <w:lvl w:ilvl="1" w:tplc="579C7106">
      <w:numFmt w:val="bullet"/>
      <w:lvlText w:val="・"/>
      <w:lvlJc w:val="left"/>
      <w:pPr>
        <w:ind w:left="800" w:hanging="360"/>
      </w:pPr>
      <w:rPr>
        <w:rFonts w:ascii="メイリオ" w:eastAsia="メイリオ" w:hAnsi="メイリオ" w:cstheme="minorBidi" w:hint="eastAsia"/>
      </w:r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77" w15:restartNumberingAfterBreak="0">
    <w:nsid w:val="27663A92"/>
    <w:multiLevelType w:val="hybridMultilevel"/>
    <w:tmpl w:val="F4782E48"/>
    <w:lvl w:ilvl="0" w:tplc="04090001">
      <w:start w:val="1"/>
      <w:numFmt w:val="bullet"/>
      <w:lvlText w:val=""/>
      <w:lvlJc w:val="left"/>
      <w:pPr>
        <w:ind w:left="680" w:hanging="440"/>
      </w:pPr>
      <w:rPr>
        <w:rFonts w:ascii="Wingdings" w:hAnsi="Wingdings" w:hint="default"/>
      </w:rPr>
    </w:lvl>
    <w:lvl w:ilvl="1" w:tplc="0409000B">
      <w:start w:val="1"/>
      <w:numFmt w:val="bullet"/>
      <w:lvlText w:val=""/>
      <w:lvlJc w:val="left"/>
      <w:pPr>
        <w:ind w:left="1120" w:hanging="440"/>
      </w:pPr>
      <w:rPr>
        <w:rFonts w:ascii="Wingdings" w:hAnsi="Wingdings" w:hint="default"/>
      </w:rPr>
    </w:lvl>
    <w:lvl w:ilvl="2" w:tplc="0409000D"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B" w:tentative="1">
      <w:start w:val="1"/>
      <w:numFmt w:val="bullet"/>
      <w:lvlText w:val=""/>
      <w:lvlJc w:val="left"/>
      <w:pPr>
        <w:ind w:left="2440" w:hanging="440"/>
      </w:pPr>
      <w:rPr>
        <w:rFonts w:ascii="Wingdings" w:hAnsi="Wingdings" w:hint="default"/>
      </w:rPr>
    </w:lvl>
    <w:lvl w:ilvl="5" w:tplc="0409000D"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B" w:tentative="1">
      <w:start w:val="1"/>
      <w:numFmt w:val="bullet"/>
      <w:lvlText w:val=""/>
      <w:lvlJc w:val="left"/>
      <w:pPr>
        <w:ind w:left="3760" w:hanging="440"/>
      </w:pPr>
      <w:rPr>
        <w:rFonts w:ascii="Wingdings" w:hAnsi="Wingdings" w:hint="default"/>
      </w:rPr>
    </w:lvl>
    <w:lvl w:ilvl="8" w:tplc="0409000D" w:tentative="1">
      <w:start w:val="1"/>
      <w:numFmt w:val="bullet"/>
      <w:lvlText w:val=""/>
      <w:lvlJc w:val="left"/>
      <w:pPr>
        <w:ind w:left="4200" w:hanging="440"/>
      </w:pPr>
      <w:rPr>
        <w:rFonts w:ascii="Wingdings" w:hAnsi="Wingdings" w:hint="default"/>
      </w:rPr>
    </w:lvl>
  </w:abstractNum>
  <w:abstractNum w:abstractNumId="278" w15:restartNumberingAfterBreak="0">
    <w:nsid w:val="276868C3"/>
    <w:multiLevelType w:val="hybridMultilevel"/>
    <w:tmpl w:val="7ECCBBE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79" w15:restartNumberingAfterBreak="0">
    <w:nsid w:val="2783741F"/>
    <w:multiLevelType w:val="hybridMultilevel"/>
    <w:tmpl w:val="3D80AE7A"/>
    <w:lvl w:ilvl="0" w:tplc="07828ACE">
      <w:start w:val="1"/>
      <w:numFmt w:val="decimalEnclosedCircle"/>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80" w15:restartNumberingAfterBreak="0">
    <w:nsid w:val="279D7152"/>
    <w:multiLevelType w:val="hybridMultilevel"/>
    <w:tmpl w:val="4254EEF8"/>
    <w:lvl w:ilvl="0" w:tplc="04090011">
      <w:start w:val="1"/>
      <w:numFmt w:val="decimalEnclosedCircle"/>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81" w15:restartNumberingAfterBreak="0">
    <w:nsid w:val="27CC7C87"/>
    <w:multiLevelType w:val="hybridMultilevel"/>
    <w:tmpl w:val="2ADA740E"/>
    <w:lvl w:ilvl="0" w:tplc="04090001">
      <w:start w:val="1"/>
      <w:numFmt w:val="bullet"/>
      <w:lvlText w:val=""/>
      <w:lvlJc w:val="left"/>
      <w:pPr>
        <w:ind w:left="880" w:hanging="440"/>
      </w:pPr>
      <w:rPr>
        <w:rFonts w:ascii="Wingdings" w:hAnsi="Wingdings" w:hint="default"/>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282" w15:restartNumberingAfterBreak="0">
    <w:nsid w:val="28451AE5"/>
    <w:multiLevelType w:val="hybridMultilevel"/>
    <w:tmpl w:val="1E06197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83" w15:restartNumberingAfterBreak="0">
    <w:nsid w:val="2848794B"/>
    <w:multiLevelType w:val="hybridMultilevel"/>
    <w:tmpl w:val="00C6054E"/>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84" w15:restartNumberingAfterBreak="0">
    <w:nsid w:val="28D8262A"/>
    <w:multiLevelType w:val="hybridMultilevel"/>
    <w:tmpl w:val="FF82DB2C"/>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85" w15:restartNumberingAfterBreak="0">
    <w:nsid w:val="28E64CA0"/>
    <w:multiLevelType w:val="hybridMultilevel"/>
    <w:tmpl w:val="5CFC91D0"/>
    <w:lvl w:ilvl="0" w:tplc="04090001">
      <w:start w:val="1"/>
      <w:numFmt w:val="bullet"/>
      <w:lvlText w:val=""/>
      <w:lvlJc w:val="left"/>
      <w:pPr>
        <w:ind w:left="680" w:hanging="440"/>
      </w:pPr>
      <w:rPr>
        <w:rFonts w:ascii="Wingdings" w:hAnsi="Wingdings" w:hint="default"/>
      </w:rPr>
    </w:lvl>
    <w:lvl w:ilvl="1" w:tplc="FFFFFFFF" w:tentative="1">
      <w:start w:val="1"/>
      <w:numFmt w:val="bullet"/>
      <w:lvlText w:val=""/>
      <w:lvlJc w:val="left"/>
      <w:pPr>
        <w:ind w:left="1120" w:hanging="440"/>
      </w:pPr>
      <w:rPr>
        <w:rFonts w:ascii="Wingdings" w:hAnsi="Wingdings" w:hint="default"/>
      </w:rPr>
    </w:lvl>
    <w:lvl w:ilvl="2" w:tplc="FFFFFFFF" w:tentative="1">
      <w:start w:val="1"/>
      <w:numFmt w:val="bullet"/>
      <w:lvlText w:val=""/>
      <w:lvlJc w:val="left"/>
      <w:pPr>
        <w:ind w:left="1560" w:hanging="440"/>
      </w:pPr>
      <w:rPr>
        <w:rFonts w:ascii="Wingdings" w:hAnsi="Wingdings" w:hint="default"/>
      </w:rPr>
    </w:lvl>
    <w:lvl w:ilvl="3" w:tplc="FFFFFFFF" w:tentative="1">
      <w:start w:val="1"/>
      <w:numFmt w:val="bullet"/>
      <w:lvlText w:val=""/>
      <w:lvlJc w:val="left"/>
      <w:pPr>
        <w:ind w:left="2000" w:hanging="440"/>
      </w:pPr>
      <w:rPr>
        <w:rFonts w:ascii="Wingdings" w:hAnsi="Wingdings" w:hint="default"/>
      </w:rPr>
    </w:lvl>
    <w:lvl w:ilvl="4" w:tplc="FFFFFFFF" w:tentative="1">
      <w:start w:val="1"/>
      <w:numFmt w:val="bullet"/>
      <w:lvlText w:val=""/>
      <w:lvlJc w:val="left"/>
      <w:pPr>
        <w:ind w:left="2440" w:hanging="440"/>
      </w:pPr>
      <w:rPr>
        <w:rFonts w:ascii="Wingdings" w:hAnsi="Wingdings" w:hint="default"/>
      </w:rPr>
    </w:lvl>
    <w:lvl w:ilvl="5" w:tplc="FFFFFFFF" w:tentative="1">
      <w:start w:val="1"/>
      <w:numFmt w:val="bullet"/>
      <w:lvlText w:val=""/>
      <w:lvlJc w:val="left"/>
      <w:pPr>
        <w:ind w:left="2880" w:hanging="440"/>
      </w:pPr>
      <w:rPr>
        <w:rFonts w:ascii="Wingdings" w:hAnsi="Wingdings" w:hint="default"/>
      </w:rPr>
    </w:lvl>
    <w:lvl w:ilvl="6" w:tplc="FFFFFFFF" w:tentative="1">
      <w:start w:val="1"/>
      <w:numFmt w:val="bullet"/>
      <w:lvlText w:val=""/>
      <w:lvlJc w:val="left"/>
      <w:pPr>
        <w:ind w:left="3320" w:hanging="440"/>
      </w:pPr>
      <w:rPr>
        <w:rFonts w:ascii="Wingdings" w:hAnsi="Wingdings" w:hint="default"/>
      </w:rPr>
    </w:lvl>
    <w:lvl w:ilvl="7" w:tplc="FFFFFFFF" w:tentative="1">
      <w:start w:val="1"/>
      <w:numFmt w:val="bullet"/>
      <w:lvlText w:val=""/>
      <w:lvlJc w:val="left"/>
      <w:pPr>
        <w:ind w:left="3760" w:hanging="440"/>
      </w:pPr>
      <w:rPr>
        <w:rFonts w:ascii="Wingdings" w:hAnsi="Wingdings" w:hint="default"/>
      </w:rPr>
    </w:lvl>
    <w:lvl w:ilvl="8" w:tplc="FFFFFFFF" w:tentative="1">
      <w:start w:val="1"/>
      <w:numFmt w:val="bullet"/>
      <w:lvlText w:val=""/>
      <w:lvlJc w:val="left"/>
      <w:pPr>
        <w:ind w:left="4200" w:hanging="440"/>
      </w:pPr>
      <w:rPr>
        <w:rFonts w:ascii="Wingdings" w:hAnsi="Wingdings" w:hint="default"/>
      </w:rPr>
    </w:lvl>
  </w:abstractNum>
  <w:abstractNum w:abstractNumId="286" w15:restartNumberingAfterBreak="0">
    <w:nsid w:val="28E74FF7"/>
    <w:multiLevelType w:val="hybridMultilevel"/>
    <w:tmpl w:val="A6F6A1BA"/>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87" w15:restartNumberingAfterBreak="0">
    <w:nsid w:val="28E77236"/>
    <w:multiLevelType w:val="hybridMultilevel"/>
    <w:tmpl w:val="CD8E7272"/>
    <w:lvl w:ilvl="0" w:tplc="96D29D0A">
      <w:start w:val="1"/>
      <w:numFmt w:val="decimal"/>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88" w15:restartNumberingAfterBreak="0">
    <w:nsid w:val="28EE769B"/>
    <w:multiLevelType w:val="hybridMultilevel"/>
    <w:tmpl w:val="F69EC72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89" w15:restartNumberingAfterBreak="0">
    <w:nsid w:val="28F32423"/>
    <w:multiLevelType w:val="hybridMultilevel"/>
    <w:tmpl w:val="29866AFA"/>
    <w:lvl w:ilvl="0" w:tplc="E500E5AA">
      <w:start w:val="1"/>
      <w:numFmt w:val="upperLetter"/>
      <w:lvlText w:val="%1."/>
      <w:lvlJc w:val="left"/>
      <w:pPr>
        <w:ind w:left="1640" w:hanging="440"/>
      </w:pPr>
      <w:rPr>
        <w:rFonts w:hint="default"/>
      </w:rPr>
    </w:lvl>
    <w:lvl w:ilvl="1" w:tplc="04090017" w:tentative="1">
      <w:start w:val="1"/>
      <w:numFmt w:val="aiueoFullWidth"/>
      <w:lvlText w:val="(%2)"/>
      <w:lvlJc w:val="left"/>
      <w:pPr>
        <w:ind w:left="2080" w:hanging="440"/>
      </w:pPr>
    </w:lvl>
    <w:lvl w:ilvl="2" w:tplc="04090011" w:tentative="1">
      <w:start w:val="1"/>
      <w:numFmt w:val="decimalEnclosedCircle"/>
      <w:lvlText w:val="%3"/>
      <w:lvlJc w:val="left"/>
      <w:pPr>
        <w:ind w:left="2520" w:hanging="440"/>
      </w:pPr>
    </w:lvl>
    <w:lvl w:ilvl="3" w:tplc="0409000F" w:tentative="1">
      <w:start w:val="1"/>
      <w:numFmt w:val="decimal"/>
      <w:lvlText w:val="%4."/>
      <w:lvlJc w:val="left"/>
      <w:pPr>
        <w:ind w:left="2960" w:hanging="440"/>
      </w:pPr>
    </w:lvl>
    <w:lvl w:ilvl="4" w:tplc="04090017" w:tentative="1">
      <w:start w:val="1"/>
      <w:numFmt w:val="aiueoFullWidth"/>
      <w:lvlText w:val="(%5)"/>
      <w:lvlJc w:val="left"/>
      <w:pPr>
        <w:ind w:left="3400" w:hanging="440"/>
      </w:pPr>
    </w:lvl>
    <w:lvl w:ilvl="5" w:tplc="04090011" w:tentative="1">
      <w:start w:val="1"/>
      <w:numFmt w:val="decimalEnclosedCircle"/>
      <w:lvlText w:val="%6"/>
      <w:lvlJc w:val="left"/>
      <w:pPr>
        <w:ind w:left="3840" w:hanging="440"/>
      </w:pPr>
    </w:lvl>
    <w:lvl w:ilvl="6" w:tplc="0409000F" w:tentative="1">
      <w:start w:val="1"/>
      <w:numFmt w:val="decimal"/>
      <w:lvlText w:val="%7."/>
      <w:lvlJc w:val="left"/>
      <w:pPr>
        <w:ind w:left="4280" w:hanging="440"/>
      </w:pPr>
    </w:lvl>
    <w:lvl w:ilvl="7" w:tplc="04090017" w:tentative="1">
      <w:start w:val="1"/>
      <w:numFmt w:val="aiueoFullWidth"/>
      <w:lvlText w:val="(%8)"/>
      <w:lvlJc w:val="left"/>
      <w:pPr>
        <w:ind w:left="4720" w:hanging="440"/>
      </w:pPr>
    </w:lvl>
    <w:lvl w:ilvl="8" w:tplc="04090011" w:tentative="1">
      <w:start w:val="1"/>
      <w:numFmt w:val="decimalEnclosedCircle"/>
      <w:lvlText w:val="%9"/>
      <w:lvlJc w:val="left"/>
      <w:pPr>
        <w:ind w:left="5160" w:hanging="440"/>
      </w:pPr>
    </w:lvl>
  </w:abstractNum>
  <w:abstractNum w:abstractNumId="290" w15:restartNumberingAfterBreak="0">
    <w:nsid w:val="291E2F8E"/>
    <w:multiLevelType w:val="hybridMultilevel"/>
    <w:tmpl w:val="438E3024"/>
    <w:lvl w:ilvl="0" w:tplc="EE748EF8">
      <w:start w:val="1"/>
      <w:numFmt w:val="upperLetter"/>
      <w:lvlText w:val="%1."/>
      <w:lvlJc w:val="left"/>
      <w:pPr>
        <w:ind w:left="1640" w:hanging="44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91" w15:restartNumberingAfterBreak="0">
    <w:nsid w:val="29706857"/>
    <w:multiLevelType w:val="hybridMultilevel"/>
    <w:tmpl w:val="6C661918"/>
    <w:lvl w:ilvl="0" w:tplc="77067E2C">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92" w15:restartNumberingAfterBreak="0">
    <w:nsid w:val="29763B83"/>
    <w:multiLevelType w:val="hybridMultilevel"/>
    <w:tmpl w:val="A68A7B1C"/>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93" w15:restartNumberingAfterBreak="0">
    <w:nsid w:val="29932E78"/>
    <w:multiLevelType w:val="hybridMultilevel"/>
    <w:tmpl w:val="EA16FB4E"/>
    <w:lvl w:ilvl="0" w:tplc="DCD4425A">
      <w:numFmt w:val="bullet"/>
      <w:lvlText w:val=""/>
      <w:lvlJc w:val="left"/>
      <w:pPr>
        <w:ind w:left="440" w:hanging="440"/>
      </w:pPr>
      <w:rPr>
        <w:rFonts w:ascii="Wingdings" w:eastAsia="ＭＳ 明朝" w:hAnsi="Wingdings" w:cs="Wingdings" w:hint="default"/>
        <w:b w:val="0"/>
        <w:bCs w:val="0"/>
        <w:i w:val="0"/>
        <w:iCs w:val="0"/>
        <w:spacing w:val="0"/>
        <w:w w:val="100"/>
        <w:sz w:val="24"/>
        <w:szCs w:val="24"/>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94" w15:restartNumberingAfterBreak="0">
    <w:nsid w:val="29AF6AD9"/>
    <w:multiLevelType w:val="hybridMultilevel"/>
    <w:tmpl w:val="CCDE1DE6"/>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95" w15:restartNumberingAfterBreak="0">
    <w:nsid w:val="2A177B7E"/>
    <w:multiLevelType w:val="hybridMultilevel"/>
    <w:tmpl w:val="BDB68A86"/>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96" w15:restartNumberingAfterBreak="0">
    <w:nsid w:val="2A1D517D"/>
    <w:multiLevelType w:val="hybridMultilevel"/>
    <w:tmpl w:val="B9962D98"/>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97" w15:restartNumberingAfterBreak="0">
    <w:nsid w:val="2A2913D3"/>
    <w:multiLevelType w:val="hybridMultilevel"/>
    <w:tmpl w:val="741A9CE4"/>
    <w:lvl w:ilvl="0" w:tplc="96D29D0A">
      <w:start w:val="1"/>
      <w:numFmt w:val="decimal"/>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98" w15:restartNumberingAfterBreak="0">
    <w:nsid w:val="2A791AB1"/>
    <w:multiLevelType w:val="hybridMultilevel"/>
    <w:tmpl w:val="5A64369C"/>
    <w:lvl w:ilvl="0" w:tplc="76A4E47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99" w15:restartNumberingAfterBreak="0">
    <w:nsid w:val="2A890B2D"/>
    <w:multiLevelType w:val="hybridMultilevel"/>
    <w:tmpl w:val="842057B6"/>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300" w15:restartNumberingAfterBreak="0">
    <w:nsid w:val="2AA3628E"/>
    <w:multiLevelType w:val="hybridMultilevel"/>
    <w:tmpl w:val="397CDAA0"/>
    <w:lvl w:ilvl="0" w:tplc="0409000F">
      <w:start w:val="1"/>
      <w:numFmt w:val="decimal"/>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01" w15:restartNumberingAfterBreak="0">
    <w:nsid w:val="2AF23AA2"/>
    <w:multiLevelType w:val="hybridMultilevel"/>
    <w:tmpl w:val="23CCCBC6"/>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02" w15:restartNumberingAfterBreak="0">
    <w:nsid w:val="2AF77A66"/>
    <w:multiLevelType w:val="hybridMultilevel"/>
    <w:tmpl w:val="8F6EFCA8"/>
    <w:lvl w:ilvl="0" w:tplc="0409000B">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03" w15:restartNumberingAfterBreak="0">
    <w:nsid w:val="2B121CE5"/>
    <w:multiLevelType w:val="hybridMultilevel"/>
    <w:tmpl w:val="A872B8E4"/>
    <w:lvl w:ilvl="0" w:tplc="9BDAA254">
      <w:start w:val="1"/>
      <w:numFmt w:val="lowerLetter"/>
      <w:lvlText w:val="%1."/>
      <w:lvlJc w:val="left"/>
      <w:pPr>
        <w:ind w:left="440" w:hanging="440"/>
      </w:pPr>
    </w:lvl>
    <w:lvl w:ilvl="1" w:tplc="04090001">
      <w:start w:val="1"/>
      <w:numFmt w:val="bullet"/>
      <w:lvlText w:val=""/>
      <w:lvlJc w:val="left"/>
      <w:pPr>
        <w:ind w:left="440" w:hanging="440"/>
      </w:pPr>
      <w:rPr>
        <w:rFonts w:ascii="Wingdings" w:hAnsi="Wingdings" w:hint="default"/>
      </w:r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04" w15:restartNumberingAfterBreak="0">
    <w:nsid w:val="2B132EDC"/>
    <w:multiLevelType w:val="hybridMultilevel"/>
    <w:tmpl w:val="EDEAC290"/>
    <w:lvl w:ilvl="0" w:tplc="DCD4425A">
      <w:numFmt w:val="bullet"/>
      <w:lvlText w:val=""/>
      <w:lvlJc w:val="left"/>
      <w:pPr>
        <w:ind w:left="440" w:hanging="440"/>
      </w:pPr>
      <w:rPr>
        <w:rFonts w:ascii="Wingdings" w:eastAsia="ＭＳ 明朝" w:hAnsi="Wingdings" w:cs="Wingdings" w:hint="default"/>
        <w:b w:val="0"/>
        <w:bCs w:val="0"/>
        <w:i w:val="0"/>
        <w:iCs w:val="0"/>
        <w:spacing w:val="0"/>
        <w:w w:val="100"/>
        <w:sz w:val="24"/>
        <w:szCs w:val="24"/>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05" w15:restartNumberingAfterBreak="0">
    <w:nsid w:val="2B1B66C1"/>
    <w:multiLevelType w:val="hybridMultilevel"/>
    <w:tmpl w:val="83FE3C70"/>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06" w15:restartNumberingAfterBreak="0">
    <w:nsid w:val="2BAE68BB"/>
    <w:multiLevelType w:val="hybridMultilevel"/>
    <w:tmpl w:val="3BDA65EC"/>
    <w:lvl w:ilvl="0" w:tplc="96D29D0A">
      <w:start w:val="1"/>
      <w:numFmt w:val="decimal"/>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07" w15:restartNumberingAfterBreak="0">
    <w:nsid w:val="2BB1609B"/>
    <w:multiLevelType w:val="hybridMultilevel"/>
    <w:tmpl w:val="73ACF316"/>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308" w15:restartNumberingAfterBreak="0">
    <w:nsid w:val="2BB62D3F"/>
    <w:multiLevelType w:val="hybridMultilevel"/>
    <w:tmpl w:val="2606318C"/>
    <w:lvl w:ilvl="0" w:tplc="76A4E47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09" w15:restartNumberingAfterBreak="0">
    <w:nsid w:val="2BD553AB"/>
    <w:multiLevelType w:val="hybridMultilevel"/>
    <w:tmpl w:val="FCB0777A"/>
    <w:lvl w:ilvl="0" w:tplc="0540EBA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10" w15:restartNumberingAfterBreak="0">
    <w:nsid w:val="2BEE1700"/>
    <w:multiLevelType w:val="hybridMultilevel"/>
    <w:tmpl w:val="056AEDBE"/>
    <w:lvl w:ilvl="0" w:tplc="76A4E47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11" w15:restartNumberingAfterBreak="0">
    <w:nsid w:val="2BF93151"/>
    <w:multiLevelType w:val="hybridMultilevel"/>
    <w:tmpl w:val="B220084E"/>
    <w:lvl w:ilvl="0" w:tplc="9BDAA254">
      <w:start w:val="1"/>
      <w:numFmt w:val="lowerLetter"/>
      <w:lvlText w:val="%1."/>
      <w:lvlJc w:val="left"/>
      <w:pPr>
        <w:ind w:left="440" w:hanging="440"/>
      </w:pPr>
    </w:lvl>
    <w:lvl w:ilvl="1" w:tplc="FFFFFFFF" w:tentative="1">
      <w:start w:val="1"/>
      <w:numFmt w:val="aiueoFullWidth"/>
      <w:lvlText w:val="(%2)"/>
      <w:lvlJc w:val="left"/>
      <w:pPr>
        <w:ind w:left="880" w:hanging="440"/>
      </w:pPr>
    </w:lvl>
    <w:lvl w:ilvl="2" w:tplc="FFFFFFFF" w:tentative="1">
      <w:start w:val="1"/>
      <w:numFmt w:val="decimalEnclosedCircle"/>
      <w:lvlText w:val="%3"/>
      <w:lvlJc w:val="left"/>
      <w:pPr>
        <w:ind w:left="1320" w:hanging="440"/>
      </w:pPr>
    </w:lvl>
    <w:lvl w:ilvl="3" w:tplc="FFFFFFFF" w:tentative="1">
      <w:start w:val="1"/>
      <w:numFmt w:val="decimal"/>
      <w:lvlText w:val="%4."/>
      <w:lvlJc w:val="left"/>
      <w:pPr>
        <w:ind w:left="1760" w:hanging="440"/>
      </w:pPr>
    </w:lvl>
    <w:lvl w:ilvl="4" w:tplc="FFFFFFFF" w:tentative="1">
      <w:start w:val="1"/>
      <w:numFmt w:val="aiueoFullWidth"/>
      <w:lvlText w:val="(%5)"/>
      <w:lvlJc w:val="left"/>
      <w:pPr>
        <w:ind w:left="2200" w:hanging="440"/>
      </w:pPr>
    </w:lvl>
    <w:lvl w:ilvl="5" w:tplc="FFFFFFFF" w:tentative="1">
      <w:start w:val="1"/>
      <w:numFmt w:val="decimalEnclosedCircle"/>
      <w:lvlText w:val="%6"/>
      <w:lvlJc w:val="left"/>
      <w:pPr>
        <w:ind w:left="2640" w:hanging="440"/>
      </w:pPr>
    </w:lvl>
    <w:lvl w:ilvl="6" w:tplc="FFFFFFFF" w:tentative="1">
      <w:start w:val="1"/>
      <w:numFmt w:val="decimal"/>
      <w:lvlText w:val="%7."/>
      <w:lvlJc w:val="left"/>
      <w:pPr>
        <w:ind w:left="3080" w:hanging="440"/>
      </w:pPr>
    </w:lvl>
    <w:lvl w:ilvl="7" w:tplc="FFFFFFFF" w:tentative="1">
      <w:start w:val="1"/>
      <w:numFmt w:val="aiueoFullWidth"/>
      <w:lvlText w:val="(%8)"/>
      <w:lvlJc w:val="left"/>
      <w:pPr>
        <w:ind w:left="3520" w:hanging="440"/>
      </w:pPr>
    </w:lvl>
    <w:lvl w:ilvl="8" w:tplc="FFFFFFFF" w:tentative="1">
      <w:start w:val="1"/>
      <w:numFmt w:val="decimalEnclosedCircle"/>
      <w:lvlText w:val="%9"/>
      <w:lvlJc w:val="left"/>
      <w:pPr>
        <w:ind w:left="3960" w:hanging="440"/>
      </w:pPr>
    </w:lvl>
  </w:abstractNum>
  <w:abstractNum w:abstractNumId="312" w15:restartNumberingAfterBreak="0">
    <w:nsid w:val="2C060FCF"/>
    <w:multiLevelType w:val="hybridMultilevel"/>
    <w:tmpl w:val="36781644"/>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13" w15:restartNumberingAfterBreak="0">
    <w:nsid w:val="2C642B3D"/>
    <w:multiLevelType w:val="hybridMultilevel"/>
    <w:tmpl w:val="E6DABE3A"/>
    <w:lvl w:ilvl="0" w:tplc="04090001">
      <w:start w:val="1"/>
      <w:numFmt w:val="bullet"/>
      <w:lvlText w:val=""/>
      <w:lvlJc w:val="left"/>
      <w:pPr>
        <w:ind w:left="680" w:hanging="440"/>
      </w:pPr>
      <w:rPr>
        <w:rFonts w:ascii="Wingdings" w:hAnsi="Wingdings" w:hint="default"/>
      </w:rPr>
    </w:lvl>
    <w:lvl w:ilvl="1" w:tplc="0409000B" w:tentative="1">
      <w:start w:val="1"/>
      <w:numFmt w:val="bullet"/>
      <w:lvlText w:val=""/>
      <w:lvlJc w:val="left"/>
      <w:pPr>
        <w:ind w:left="1120" w:hanging="440"/>
      </w:pPr>
      <w:rPr>
        <w:rFonts w:ascii="Wingdings" w:hAnsi="Wingdings" w:hint="default"/>
      </w:rPr>
    </w:lvl>
    <w:lvl w:ilvl="2" w:tplc="0409000D"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B" w:tentative="1">
      <w:start w:val="1"/>
      <w:numFmt w:val="bullet"/>
      <w:lvlText w:val=""/>
      <w:lvlJc w:val="left"/>
      <w:pPr>
        <w:ind w:left="2440" w:hanging="440"/>
      </w:pPr>
      <w:rPr>
        <w:rFonts w:ascii="Wingdings" w:hAnsi="Wingdings" w:hint="default"/>
      </w:rPr>
    </w:lvl>
    <w:lvl w:ilvl="5" w:tplc="0409000D"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B" w:tentative="1">
      <w:start w:val="1"/>
      <w:numFmt w:val="bullet"/>
      <w:lvlText w:val=""/>
      <w:lvlJc w:val="left"/>
      <w:pPr>
        <w:ind w:left="3760" w:hanging="440"/>
      </w:pPr>
      <w:rPr>
        <w:rFonts w:ascii="Wingdings" w:hAnsi="Wingdings" w:hint="default"/>
      </w:rPr>
    </w:lvl>
    <w:lvl w:ilvl="8" w:tplc="0409000D" w:tentative="1">
      <w:start w:val="1"/>
      <w:numFmt w:val="bullet"/>
      <w:lvlText w:val=""/>
      <w:lvlJc w:val="left"/>
      <w:pPr>
        <w:ind w:left="4200" w:hanging="440"/>
      </w:pPr>
      <w:rPr>
        <w:rFonts w:ascii="Wingdings" w:hAnsi="Wingdings" w:hint="default"/>
      </w:rPr>
    </w:lvl>
  </w:abstractNum>
  <w:abstractNum w:abstractNumId="314" w15:restartNumberingAfterBreak="0">
    <w:nsid w:val="2C817C94"/>
    <w:multiLevelType w:val="hybridMultilevel"/>
    <w:tmpl w:val="4AE0F496"/>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15" w15:restartNumberingAfterBreak="0">
    <w:nsid w:val="2C9F1601"/>
    <w:multiLevelType w:val="hybridMultilevel"/>
    <w:tmpl w:val="E940DCE8"/>
    <w:lvl w:ilvl="0" w:tplc="04090001">
      <w:start w:val="1"/>
      <w:numFmt w:val="bullet"/>
      <w:lvlText w:val=""/>
      <w:lvlJc w:val="left"/>
      <w:pPr>
        <w:ind w:left="680" w:hanging="440"/>
      </w:pPr>
      <w:rPr>
        <w:rFonts w:ascii="Wingdings" w:hAnsi="Wingdings" w:hint="default"/>
      </w:rPr>
    </w:lvl>
    <w:lvl w:ilvl="1" w:tplc="0409000B" w:tentative="1">
      <w:start w:val="1"/>
      <w:numFmt w:val="bullet"/>
      <w:lvlText w:val=""/>
      <w:lvlJc w:val="left"/>
      <w:pPr>
        <w:ind w:left="1120" w:hanging="440"/>
      </w:pPr>
      <w:rPr>
        <w:rFonts w:ascii="Wingdings" w:hAnsi="Wingdings" w:hint="default"/>
      </w:rPr>
    </w:lvl>
    <w:lvl w:ilvl="2" w:tplc="0409000D"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B" w:tentative="1">
      <w:start w:val="1"/>
      <w:numFmt w:val="bullet"/>
      <w:lvlText w:val=""/>
      <w:lvlJc w:val="left"/>
      <w:pPr>
        <w:ind w:left="2440" w:hanging="440"/>
      </w:pPr>
      <w:rPr>
        <w:rFonts w:ascii="Wingdings" w:hAnsi="Wingdings" w:hint="default"/>
      </w:rPr>
    </w:lvl>
    <w:lvl w:ilvl="5" w:tplc="0409000D"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B" w:tentative="1">
      <w:start w:val="1"/>
      <w:numFmt w:val="bullet"/>
      <w:lvlText w:val=""/>
      <w:lvlJc w:val="left"/>
      <w:pPr>
        <w:ind w:left="3760" w:hanging="440"/>
      </w:pPr>
      <w:rPr>
        <w:rFonts w:ascii="Wingdings" w:hAnsi="Wingdings" w:hint="default"/>
      </w:rPr>
    </w:lvl>
    <w:lvl w:ilvl="8" w:tplc="0409000D" w:tentative="1">
      <w:start w:val="1"/>
      <w:numFmt w:val="bullet"/>
      <w:lvlText w:val=""/>
      <w:lvlJc w:val="left"/>
      <w:pPr>
        <w:ind w:left="4200" w:hanging="440"/>
      </w:pPr>
      <w:rPr>
        <w:rFonts w:ascii="Wingdings" w:hAnsi="Wingdings" w:hint="default"/>
      </w:rPr>
    </w:lvl>
  </w:abstractNum>
  <w:abstractNum w:abstractNumId="316" w15:restartNumberingAfterBreak="0">
    <w:nsid w:val="2CA32D57"/>
    <w:multiLevelType w:val="hybridMultilevel"/>
    <w:tmpl w:val="1B1EB5E2"/>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317" w15:restartNumberingAfterBreak="0">
    <w:nsid w:val="2CC35D7D"/>
    <w:multiLevelType w:val="hybridMultilevel"/>
    <w:tmpl w:val="688426AC"/>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18" w15:restartNumberingAfterBreak="0">
    <w:nsid w:val="2CC661A7"/>
    <w:multiLevelType w:val="hybridMultilevel"/>
    <w:tmpl w:val="2D100EBC"/>
    <w:lvl w:ilvl="0" w:tplc="0540EBA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19" w15:restartNumberingAfterBreak="0">
    <w:nsid w:val="2CD105F4"/>
    <w:multiLevelType w:val="hybridMultilevel"/>
    <w:tmpl w:val="241EF4FC"/>
    <w:lvl w:ilvl="0" w:tplc="9BDAA254">
      <w:start w:val="1"/>
      <w:numFmt w:val="lowerLetter"/>
      <w:lvlText w:val="%1."/>
      <w:lvlJc w:val="left"/>
      <w:pPr>
        <w:ind w:left="440" w:hanging="440"/>
      </w:pPr>
    </w:lvl>
    <w:lvl w:ilvl="1" w:tplc="A008BC78">
      <w:start w:val="1"/>
      <w:numFmt w:val="decimal"/>
      <w:lvlText w:val="%2."/>
      <w:lvlJc w:val="left"/>
      <w:pPr>
        <w:ind w:left="800" w:hanging="360"/>
      </w:pPr>
      <w:rPr>
        <w:rFonts w:hint="eastAsia"/>
      </w:rPr>
    </w:lvl>
    <w:lvl w:ilvl="2" w:tplc="04090001">
      <w:start w:val="1"/>
      <w:numFmt w:val="bullet"/>
      <w:lvlText w:val=""/>
      <w:lvlJc w:val="left"/>
      <w:pPr>
        <w:ind w:left="440" w:hanging="440"/>
      </w:pPr>
      <w:rPr>
        <w:rFonts w:ascii="Wingdings" w:hAnsi="Wingdings" w:hint="default"/>
      </w:r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20" w15:restartNumberingAfterBreak="0">
    <w:nsid w:val="2CE22166"/>
    <w:multiLevelType w:val="hybridMultilevel"/>
    <w:tmpl w:val="DBAE33AC"/>
    <w:lvl w:ilvl="0" w:tplc="0540EBA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21" w15:restartNumberingAfterBreak="0">
    <w:nsid w:val="2CF30F84"/>
    <w:multiLevelType w:val="hybridMultilevel"/>
    <w:tmpl w:val="BEE4B37E"/>
    <w:lvl w:ilvl="0" w:tplc="E500E5AA">
      <w:start w:val="1"/>
      <w:numFmt w:val="upperLetter"/>
      <w:lvlText w:val="%1."/>
      <w:lvlJc w:val="left"/>
      <w:pPr>
        <w:ind w:left="1640" w:hanging="440"/>
      </w:pPr>
      <w:rPr>
        <w:rFonts w:hint="default"/>
      </w:rPr>
    </w:lvl>
    <w:lvl w:ilvl="1" w:tplc="04090017" w:tentative="1">
      <w:start w:val="1"/>
      <w:numFmt w:val="aiueoFullWidth"/>
      <w:lvlText w:val="(%2)"/>
      <w:lvlJc w:val="left"/>
      <w:pPr>
        <w:ind w:left="2080" w:hanging="440"/>
      </w:pPr>
    </w:lvl>
    <w:lvl w:ilvl="2" w:tplc="04090011" w:tentative="1">
      <w:start w:val="1"/>
      <w:numFmt w:val="decimalEnclosedCircle"/>
      <w:lvlText w:val="%3"/>
      <w:lvlJc w:val="left"/>
      <w:pPr>
        <w:ind w:left="2520" w:hanging="440"/>
      </w:pPr>
    </w:lvl>
    <w:lvl w:ilvl="3" w:tplc="0409000F" w:tentative="1">
      <w:start w:val="1"/>
      <w:numFmt w:val="decimal"/>
      <w:lvlText w:val="%4."/>
      <w:lvlJc w:val="left"/>
      <w:pPr>
        <w:ind w:left="2960" w:hanging="440"/>
      </w:pPr>
    </w:lvl>
    <w:lvl w:ilvl="4" w:tplc="04090017" w:tentative="1">
      <w:start w:val="1"/>
      <w:numFmt w:val="aiueoFullWidth"/>
      <w:lvlText w:val="(%5)"/>
      <w:lvlJc w:val="left"/>
      <w:pPr>
        <w:ind w:left="3400" w:hanging="440"/>
      </w:pPr>
    </w:lvl>
    <w:lvl w:ilvl="5" w:tplc="04090011" w:tentative="1">
      <w:start w:val="1"/>
      <w:numFmt w:val="decimalEnclosedCircle"/>
      <w:lvlText w:val="%6"/>
      <w:lvlJc w:val="left"/>
      <w:pPr>
        <w:ind w:left="3840" w:hanging="440"/>
      </w:pPr>
    </w:lvl>
    <w:lvl w:ilvl="6" w:tplc="0409000F" w:tentative="1">
      <w:start w:val="1"/>
      <w:numFmt w:val="decimal"/>
      <w:lvlText w:val="%7."/>
      <w:lvlJc w:val="left"/>
      <w:pPr>
        <w:ind w:left="4280" w:hanging="440"/>
      </w:pPr>
    </w:lvl>
    <w:lvl w:ilvl="7" w:tplc="04090017" w:tentative="1">
      <w:start w:val="1"/>
      <w:numFmt w:val="aiueoFullWidth"/>
      <w:lvlText w:val="(%8)"/>
      <w:lvlJc w:val="left"/>
      <w:pPr>
        <w:ind w:left="4720" w:hanging="440"/>
      </w:pPr>
    </w:lvl>
    <w:lvl w:ilvl="8" w:tplc="04090011" w:tentative="1">
      <w:start w:val="1"/>
      <w:numFmt w:val="decimalEnclosedCircle"/>
      <w:lvlText w:val="%9"/>
      <w:lvlJc w:val="left"/>
      <w:pPr>
        <w:ind w:left="5160" w:hanging="440"/>
      </w:pPr>
    </w:lvl>
  </w:abstractNum>
  <w:abstractNum w:abstractNumId="322" w15:restartNumberingAfterBreak="0">
    <w:nsid w:val="2D2E00D1"/>
    <w:multiLevelType w:val="hybridMultilevel"/>
    <w:tmpl w:val="7D98D2F6"/>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323" w15:restartNumberingAfterBreak="0">
    <w:nsid w:val="2D303C2C"/>
    <w:multiLevelType w:val="hybridMultilevel"/>
    <w:tmpl w:val="2350F738"/>
    <w:lvl w:ilvl="0" w:tplc="0540EBA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24" w15:restartNumberingAfterBreak="0">
    <w:nsid w:val="2D4B55A8"/>
    <w:multiLevelType w:val="hybridMultilevel"/>
    <w:tmpl w:val="A0E855FE"/>
    <w:lvl w:ilvl="0" w:tplc="7B001600">
      <w:start w:val="1"/>
      <w:numFmt w:val="decimal"/>
      <w:lvlText w:val="%1."/>
      <w:lvlJc w:val="left"/>
      <w:pPr>
        <w:tabs>
          <w:tab w:val="num" w:pos="720"/>
        </w:tabs>
        <w:ind w:left="720" w:hanging="360"/>
      </w:pPr>
    </w:lvl>
    <w:lvl w:ilvl="1" w:tplc="4DB8111A" w:tentative="1">
      <w:start w:val="1"/>
      <w:numFmt w:val="decimal"/>
      <w:lvlText w:val="%2."/>
      <w:lvlJc w:val="left"/>
      <w:pPr>
        <w:tabs>
          <w:tab w:val="num" w:pos="1440"/>
        </w:tabs>
        <w:ind w:left="1440" w:hanging="360"/>
      </w:pPr>
    </w:lvl>
    <w:lvl w:ilvl="2" w:tplc="8F02C204" w:tentative="1">
      <w:start w:val="1"/>
      <w:numFmt w:val="decimal"/>
      <w:lvlText w:val="%3."/>
      <w:lvlJc w:val="left"/>
      <w:pPr>
        <w:tabs>
          <w:tab w:val="num" w:pos="2160"/>
        </w:tabs>
        <w:ind w:left="2160" w:hanging="360"/>
      </w:pPr>
    </w:lvl>
    <w:lvl w:ilvl="3" w:tplc="BE52FF14" w:tentative="1">
      <w:start w:val="1"/>
      <w:numFmt w:val="decimal"/>
      <w:lvlText w:val="%4."/>
      <w:lvlJc w:val="left"/>
      <w:pPr>
        <w:tabs>
          <w:tab w:val="num" w:pos="2880"/>
        </w:tabs>
        <w:ind w:left="2880" w:hanging="360"/>
      </w:pPr>
    </w:lvl>
    <w:lvl w:ilvl="4" w:tplc="3AFEA576" w:tentative="1">
      <w:start w:val="1"/>
      <w:numFmt w:val="decimal"/>
      <w:lvlText w:val="%5."/>
      <w:lvlJc w:val="left"/>
      <w:pPr>
        <w:tabs>
          <w:tab w:val="num" w:pos="3600"/>
        </w:tabs>
        <w:ind w:left="3600" w:hanging="360"/>
      </w:pPr>
    </w:lvl>
    <w:lvl w:ilvl="5" w:tplc="127C96CA" w:tentative="1">
      <w:start w:val="1"/>
      <w:numFmt w:val="decimal"/>
      <w:lvlText w:val="%6."/>
      <w:lvlJc w:val="left"/>
      <w:pPr>
        <w:tabs>
          <w:tab w:val="num" w:pos="4320"/>
        </w:tabs>
        <w:ind w:left="4320" w:hanging="360"/>
      </w:pPr>
    </w:lvl>
    <w:lvl w:ilvl="6" w:tplc="55A868B4" w:tentative="1">
      <w:start w:val="1"/>
      <w:numFmt w:val="decimal"/>
      <w:lvlText w:val="%7."/>
      <w:lvlJc w:val="left"/>
      <w:pPr>
        <w:tabs>
          <w:tab w:val="num" w:pos="5040"/>
        </w:tabs>
        <w:ind w:left="5040" w:hanging="360"/>
      </w:pPr>
    </w:lvl>
    <w:lvl w:ilvl="7" w:tplc="3A6A8874" w:tentative="1">
      <w:start w:val="1"/>
      <w:numFmt w:val="decimal"/>
      <w:lvlText w:val="%8."/>
      <w:lvlJc w:val="left"/>
      <w:pPr>
        <w:tabs>
          <w:tab w:val="num" w:pos="5760"/>
        </w:tabs>
        <w:ind w:left="5760" w:hanging="360"/>
      </w:pPr>
    </w:lvl>
    <w:lvl w:ilvl="8" w:tplc="39D88F7A" w:tentative="1">
      <w:start w:val="1"/>
      <w:numFmt w:val="decimal"/>
      <w:lvlText w:val="%9."/>
      <w:lvlJc w:val="left"/>
      <w:pPr>
        <w:tabs>
          <w:tab w:val="num" w:pos="6480"/>
        </w:tabs>
        <w:ind w:left="6480" w:hanging="360"/>
      </w:pPr>
    </w:lvl>
  </w:abstractNum>
  <w:abstractNum w:abstractNumId="325" w15:restartNumberingAfterBreak="0">
    <w:nsid w:val="2D71791A"/>
    <w:multiLevelType w:val="hybridMultilevel"/>
    <w:tmpl w:val="4DAC3F6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26" w15:restartNumberingAfterBreak="0">
    <w:nsid w:val="2DBB1D9D"/>
    <w:multiLevelType w:val="hybridMultilevel"/>
    <w:tmpl w:val="93E64820"/>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27" w15:restartNumberingAfterBreak="0">
    <w:nsid w:val="2E4C4912"/>
    <w:multiLevelType w:val="hybridMultilevel"/>
    <w:tmpl w:val="F2B0E348"/>
    <w:lvl w:ilvl="0" w:tplc="0540EBA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28" w15:restartNumberingAfterBreak="0">
    <w:nsid w:val="2E522C9A"/>
    <w:multiLevelType w:val="hybridMultilevel"/>
    <w:tmpl w:val="8758ACAA"/>
    <w:lvl w:ilvl="0" w:tplc="76A4E47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29" w15:restartNumberingAfterBreak="0">
    <w:nsid w:val="2E8B40F5"/>
    <w:multiLevelType w:val="hybridMultilevel"/>
    <w:tmpl w:val="35EE437E"/>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330" w15:restartNumberingAfterBreak="0">
    <w:nsid w:val="2EAB1746"/>
    <w:multiLevelType w:val="hybridMultilevel"/>
    <w:tmpl w:val="1EB6AEF6"/>
    <w:lvl w:ilvl="0" w:tplc="76A4E47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31" w15:restartNumberingAfterBreak="0">
    <w:nsid w:val="2EB935F1"/>
    <w:multiLevelType w:val="hybridMultilevel"/>
    <w:tmpl w:val="4314B384"/>
    <w:lvl w:ilvl="0" w:tplc="04090001">
      <w:start w:val="1"/>
      <w:numFmt w:val="bullet"/>
      <w:lvlText w:val=""/>
      <w:lvlJc w:val="left"/>
      <w:pPr>
        <w:ind w:left="680" w:hanging="440"/>
      </w:pPr>
      <w:rPr>
        <w:rFonts w:ascii="Wingdings" w:hAnsi="Wingdings" w:hint="default"/>
      </w:rPr>
    </w:lvl>
    <w:lvl w:ilvl="1" w:tplc="0409000B" w:tentative="1">
      <w:start w:val="1"/>
      <w:numFmt w:val="bullet"/>
      <w:lvlText w:val=""/>
      <w:lvlJc w:val="left"/>
      <w:pPr>
        <w:ind w:left="1120" w:hanging="440"/>
      </w:pPr>
      <w:rPr>
        <w:rFonts w:ascii="Wingdings" w:hAnsi="Wingdings" w:hint="default"/>
      </w:rPr>
    </w:lvl>
    <w:lvl w:ilvl="2" w:tplc="0409000D"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B" w:tentative="1">
      <w:start w:val="1"/>
      <w:numFmt w:val="bullet"/>
      <w:lvlText w:val=""/>
      <w:lvlJc w:val="left"/>
      <w:pPr>
        <w:ind w:left="2440" w:hanging="440"/>
      </w:pPr>
      <w:rPr>
        <w:rFonts w:ascii="Wingdings" w:hAnsi="Wingdings" w:hint="default"/>
      </w:rPr>
    </w:lvl>
    <w:lvl w:ilvl="5" w:tplc="0409000D"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B" w:tentative="1">
      <w:start w:val="1"/>
      <w:numFmt w:val="bullet"/>
      <w:lvlText w:val=""/>
      <w:lvlJc w:val="left"/>
      <w:pPr>
        <w:ind w:left="3760" w:hanging="440"/>
      </w:pPr>
      <w:rPr>
        <w:rFonts w:ascii="Wingdings" w:hAnsi="Wingdings" w:hint="default"/>
      </w:rPr>
    </w:lvl>
    <w:lvl w:ilvl="8" w:tplc="0409000D" w:tentative="1">
      <w:start w:val="1"/>
      <w:numFmt w:val="bullet"/>
      <w:lvlText w:val=""/>
      <w:lvlJc w:val="left"/>
      <w:pPr>
        <w:ind w:left="4200" w:hanging="440"/>
      </w:pPr>
      <w:rPr>
        <w:rFonts w:ascii="Wingdings" w:hAnsi="Wingdings" w:hint="default"/>
      </w:rPr>
    </w:lvl>
  </w:abstractNum>
  <w:abstractNum w:abstractNumId="332" w15:restartNumberingAfterBreak="0">
    <w:nsid w:val="2ED02780"/>
    <w:multiLevelType w:val="hybridMultilevel"/>
    <w:tmpl w:val="B2447240"/>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333" w15:restartNumberingAfterBreak="0">
    <w:nsid w:val="2F0C0928"/>
    <w:multiLevelType w:val="hybridMultilevel"/>
    <w:tmpl w:val="6E66AA30"/>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334" w15:restartNumberingAfterBreak="0">
    <w:nsid w:val="2F156FA6"/>
    <w:multiLevelType w:val="hybridMultilevel"/>
    <w:tmpl w:val="E0024A32"/>
    <w:lvl w:ilvl="0" w:tplc="0540EBA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35" w15:restartNumberingAfterBreak="0">
    <w:nsid w:val="2F266F91"/>
    <w:multiLevelType w:val="hybridMultilevel"/>
    <w:tmpl w:val="70E0C34C"/>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36" w15:restartNumberingAfterBreak="0">
    <w:nsid w:val="2F2A1203"/>
    <w:multiLevelType w:val="hybridMultilevel"/>
    <w:tmpl w:val="65F287EE"/>
    <w:lvl w:ilvl="0" w:tplc="76A4E47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37" w15:restartNumberingAfterBreak="0">
    <w:nsid w:val="2F50563A"/>
    <w:multiLevelType w:val="hybridMultilevel"/>
    <w:tmpl w:val="8B22372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38" w15:restartNumberingAfterBreak="0">
    <w:nsid w:val="2F7B32ED"/>
    <w:multiLevelType w:val="hybridMultilevel"/>
    <w:tmpl w:val="64E88352"/>
    <w:lvl w:ilvl="0" w:tplc="04090001">
      <w:start w:val="1"/>
      <w:numFmt w:val="bullet"/>
      <w:lvlText w:val=""/>
      <w:lvlJc w:val="left"/>
      <w:pPr>
        <w:ind w:left="680" w:hanging="440"/>
      </w:pPr>
      <w:rPr>
        <w:rFonts w:ascii="Wingdings" w:hAnsi="Wingdings" w:hint="default"/>
      </w:rPr>
    </w:lvl>
    <w:lvl w:ilvl="1" w:tplc="0409000B" w:tentative="1">
      <w:start w:val="1"/>
      <w:numFmt w:val="bullet"/>
      <w:lvlText w:val=""/>
      <w:lvlJc w:val="left"/>
      <w:pPr>
        <w:ind w:left="1120" w:hanging="440"/>
      </w:pPr>
      <w:rPr>
        <w:rFonts w:ascii="Wingdings" w:hAnsi="Wingdings" w:hint="default"/>
      </w:rPr>
    </w:lvl>
    <w:lvl w:ilvl="2" w:tplc="0409000D"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B" w:tentative="1">
      <w:start w:val="1"/>
      <w:numFmt w:val="bullet"/>
      <w:lvlText w:val=""/>
      <w:lvlJc w:val="left"/>
      <w:pPr>
        <w:ind w:left="2440" w:hanging="440"/>
      </w:pPr>
      <w:rPr>
        <w:rFonts w:ascii="Wingdings" w:hAnsi="Wingdings" w:hint="default"/>
      </w:rPr>
    </w:lvl>
    <w:lvl w:ilvl="5" w:tplc="0409000D"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B" w:tentative="1">
      <w:start w:val="1"/>
      <w:numFmt w:val="bullet"/>
      <w:lvlText w:val=""/>
      <w:lvlJc w:val="left"/>
      <w:pPr>
        <w:ind w:left="3760" w:hanging="440"/>
      </w:pPr>
      <w:rPr>
        <w:rFonts w:ascii="Wingdings" w:hAnsi="Wingdings" w:hint="default"/>
      </w:rPr>
    </w:lvl>
    <w:lvl w:ilvl="8" w:tplc="0409000D" w:tentative="1">
      <w:start w:val="1"/>
      <w:numFmt w:val="bullet"/>
      <w:lvlText w:val=""/>
      <w:lvlJc w:val="left"/>
      <w:pPr>
        <w:ind w:left="4200" w:hanging="440"/>
      </w:pPr>
      <w:rPr>
        <w:rFonts w:ascii="Wingdings" w:hAnsi="Wingdings" w:hint="default"/>
      </w:rPr>
    </w:lvl>
  </w:abstractNum>
  <w:abstractNum w:abstractNumId="339" w15:restartNumberingAfterBreak="0">
    <w:nsid w:val="30124D0B"/>
    <w:multiLevelType w:val="hybridMultilevel"/>
    <w:tmpl w:val="D6C4B460"/>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40" w15:restartNumberingAfterBreak="0">
    <w:nsid w:val="30184767"/>
    <w:multiLevelType w:val="hybridMultilevel"/>
    <w:tmpl w:val="B44082E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41" w15:restartNumberingAfterBreak="0">
    <w:nsid w:val="302529A2"/>
    <w:multiLevelType w:val="hybridMultilevel"/>
    <w:tmpl w:val="5B565A00"/>
    <w:lvl w:ilvl="0" w:tplc="26920450">
      <w:start w:val="1"/>
      <w:numFmt w:val="upperLetter"/>
      <w:lvlText w:val="%1."/>
      <w:lvlJc w:val="left"/>
      <w:pPr>
        <w:ind w:left="1640" w:hanging="440"/>
      </w:pPr>
      <w:rPr>
        <w:rFonts w:asciiTheme="minorHAnsi" w:eastAsiaTheme="minorEastAsia" w:hAnsiTheme="minorHAnsi" w:cstheme="minorBidi"/>
      </w:rPr>
    </w:lvl>
    <w:lvl w:ilvl="1" w:tplc="04090017" w:tentative="1">
      <w:start w:val="1"/>
      <w:numFmt w:val="aiueoFullWidth"/>
      <w:lvlText w:val="(%2)"/>
      <w:lvlJc w:val="left"/>
      <w:pPr>
        <w:ind w:left="2080" w:hanging="440"/>
      </w:pPr>
    </w:lvl>
    <w:lvl w:ilvl="2" w:tplc="04090011" w:tentative="1">
      <w:start w:val="1"/>
      <w:numFmt w:val="decimalEnclosedCircle"/>
      <w:lvlText w:val="%3"/>
      <w:lvlJc w:val="left"/>
      <w:pPr>
        <w:ind w:left="2520" w:hanging="440"/>
      </w:pPr>
    </w:lvl>
    <w:lvl w:ilvl="3" w:tplc="0409000F" w:tentative="1">
      <w:start w:val="1"/>
      <w:numFmt w:val="decimal"/>
      <w:lvlText w:val="%4."/>
      <w:lvlJc w:val="left"/>
      <w:pPr>
        <w:ind w:left="2960" w:hanging="440"/>
      </w:pPr>
    </w:lvl>
    <w:lvl w:ilvl="4" w:tplc="04090017" w:tentative="1">
      <w:start w:val="1"/>
      <w:numFmt w:val="aiueoFullWidth"/>
      <w:lvlText w:val="(%5)"/>
      <w:lvlJc w:val="left"/>
      <w:pPr>
        <w:ind w:left="3400" w:hanging="440"/>
      </w:pPr>
    </w:lvl>
    <w:lvl w:ilvl="5" w:tplc="04090011" w:tentative="1">
      <w:start w:val="1"/>
      <w:numFmt w:val="decimalEnclosedCircle"/>
      <w:lvlText w:val="%6"/>
      <w:lvlJc w:val="left"/>
      <w:pPr>
        <w:ind w:left="3840" w:hanging="440"/>
      </w:pPr>
    </w:lvl>
    <w:lvl w:ilvl="6" w:tplc="0409000F" w:tentative="1">
      <w:start w:val="1"/>
      <w:numFmt w:val="decimal"/>
      <w:lvlText w:val="%7."/>
      <w:lvlJc w:val="left"/>
      <w:pPr>
        <w:ind w:left="4280" w:hanging="440"/>
      </w:pPr>
    </w:lvl>
    <w:lvl w:ilvl="7" w:tplc="04090017" w:tentative="1">
      <w:start w:val="1"/>
      <w:numFmt w:val="aiueoFullWidth"/>
      <w:lvlText w:val="(%8)"/>
      <w:lvlJc w:val="left"/>
      <w:pPr>
        <w:ind w:left="4720" w:hanging="440"/>
      </w:pPr>
    </w:lvl>
    <w:lvl w:ilvl="8" w:tplc="04090011" w:tentative="1">
      <w:start w:val="1"/>
      <w:numFmt w:val="decimalEnclosedCircle"/>
      <w:lvlText w:val="%9"/>
      <w:lvlJc w:val="left"/>
      <w:pPr>
        <w:ind w:left="5160" w:hanging="440"/>
      </w:pPr>
    </w:lvl>
  </w:abstractNum>
  <w:abstractNum w:abstractNumId="342" w15:restartNumberingAfterBreak="0">
    <w:nsid w:val="304F0044"/>
    <w:multiLevelType w:val="hybridMultilevel"/>
    <w:tmpl w:val="E3B656CE"/>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43" w15:restartNumberingAfterBreak="0">
    <w:nsid w:val="3064259F"/>
    <w:multiLevelType w:val="hybridMultilevel"/>
    <w:tmpl w:val="10B079E0"/>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44" w15:restartNumberingAfterBreak="0">
    <w:nsid w:val="30AA303E"/>
    <w:multiLevelType w:val="hybridMultilevel"/>
    <w:tmpl w:val="EA9ADB2E"/>
    <w:lvl w:ilvl="0" w:tplc="04090001">
      <w:start w:val="1"/>
      <w:numFmt w:val="bullet"/>
      <w:lvlText w:val=""/>
      <w:lvlJc w:val="left"/>
      <w:pPr>
        <w:ind w:left="680" w:hanging="440"/>
      </w:pPr>
      <w:rPr>
        <w:rFonts w:ascii="Wingdings" w:hAnsi="Wingdings" w:hint="default"/>
      </w:rPr>
    </w:lvl>
    <w:lvl w:ilvl="1" w:tplc="FFFFFFFF" w:tentative="1">
      <w:start w:val="1"/>
      <w:numFmt w:val="bullet"/>
      <w:lvlText w:val=""/>
      <w:lvlJc w:val="left"/>
      <w:pPr>
        <w:ind w:left="1120" w:hanging="440"/>
      </w:pPr>
      <w:rPr>
        <w:rFonts w:ascii="Wingdings" w:hAnsi="Wingdings" w:hint="default"/>
      </w:rPr>
    </w:lvl>
    <w:lvl w:ilvl="2" w:tplc="FFFFFFFF" w:tentative="1">
      <w:start w:val="1"/>
      <w:numFmt w:val="bullet"/>
      <w:lvlText w:val=""/>
      <w:lvlJc w:val="left"/>
      <w:pPr>
        <w:ind w:left="1560" w:hanging="440"/>
      </w:pPr>
      <w:rPr>
        <w:rFonts w:ascii="Wingdings" w:hAnsi="Wingdings" w:hint="default"/>
      </w:rPr>
    </w:lvl>
    <w:lvl w:ilvl="3" w:tplc="FFFFFFFF" w:tentative="1">
      <w:start w:val="1"/>
      <w:numFmt w:val="bullet"/>
      <w:lvlText w:val=""/>
      <w:lvlJc w:val="left"/>
      <w:pPr>
        <w:ind w:left="2000" w:hanging="440"/>
      </w:pPr>
      <w:rPr>
        <w:rFonts w:ascii="Wingdings" w:hAnsi="Wingdings" w:hint="default"/>
      </w:rPr>
    </w:lvl>
    <w:lvl w:ilvl="4" w:tplc="FFFFFFFF" w:tentative="1">
      <w:start w:val="1"/>
      <w:numFmt w:val="bullet"/>
      <w:lvlText w:val=""/>
      <w:lvlJc w:val="left"/>
      <w:pPr>
        <w:ind w:left="2440" w:hanging="440"/>
      </w:pPr>
      <w:rPr>
        <w:rFonts w:ascii="Wingdings" w:hAnsi="Wingdings" w:hint="default"/>
      </w:rPr>
    </w:lvl>
    <w:lvl w:ilvl="5" w:tplc="FFFFFFFF" w:tentative="1">
      <w:start w:val="1"/>
      <w:numFmt w:val="bullet"/>
      <w:lvlText w:val=""/>
      <w:lvlJc w:val="left"/>
      <w:pPr>
        <w:ind w:left="2880" w:hanging="440"/>
      </w:pPr>
      <w:rPr>
        <w:rFonts w:ascii="Wingdings" w:hAnsi="Wingdings" w:hint="default"/>
      </w:rPr>
    </w:lvl>
    <w:lvl w:ilvl="6" w:tplc="FFFFFFFF" w:tentative="1">
      <w:start w:val="1"/>
      <w:numFmt w:val="bullet"/>
      <w:lvlText w:val=""/>
      <w:lvlJc w:val="left"/>
      <w:pPr>
        <w:ind w:left="3320" w:hanging="440"/>
      </w:pPr>
      <w:rPr>
        <w:rFonts w:ascii="Wingdings" w:hAnsi="Wingdings" w:hint="default"/>
      </w:rPr>
    </w:lvl>
    <w:lvl w:ilvl="7" w:tplc="FFFFFFFF" w:tentative="1">
      <w:start w:val="1"/>
      <w:numFmt w:val="bullet"/>
      <w:lvlText w:val=""/>
      <w:lvlJc w:val="left"/>
      <w:pPr>
        <w:ind w:left="3760" w:hanging="440"/>
      </w:pPr>
      <w:rPr>
        <w:rFonts w:ascii="Wingdings" w:hAnsi="Wingdings" w:hint="default"/>
      </w:rPr>
    </w:lvl>
    <w:lvl w:ilvl="8" w:tplc="FFFFFFFF" w:tentative="1">
      <w:start w:val="1"/>
      <w:numFmt w:val="bullet"/>
      <w:lvlText w:val=""/>
      <w:lvlJc w:val="left"/>
      <w:pPr>
        <w:ind w:left="4200" w:hanging="440"/>
      </w:pPr>
      <w:rPr>
        <w:rFonts w:ascii="Wingdings" w:hAnsi="Wingdings" w:hint="default"/>
      </w:rPr>
    </w:lvl>
  </w:abstractNum>
  <w:abstractNum w:abstractNumId="345" w15:restartNumberingAfterBreak="0">
    <w:nsid w:val="31566368"/>
    <w:multiLevelType w:val="multilevel"/>
    <w:tmpl w:val="F3940EA4"/>
    <w:lvl w:ilvl="0">
      <w:start w:val="6"/>
      <w:numFmt w:val="decimal"/>
      <w:pStyle w:val="10"/>
      <w:suff w:val="nothing"/>
      <w:lvlText w:val="第%1編. "/>
      <w:lvlJc w:val="left"/>
      <w:pPr>
        <w:ind w:left="284" w:firstLine="0"/>
      </w:pPr>
      <w:rPr>
        <w:rFonts w:hint="eastAsia"/>
        <w:lang w:val="en-US"/>
      </w:rPr>
    </w:lvl>
    <w:lvl w:ilvl="1">
      <w:start w:val="1"/>
      <w:numFmt w:val="decimal"/>
      <w:suff w:val="nothing"/>
      <w:lvlText w:val="%1-%2"/>
      <w:lvlJc w:val="left"/>
      <w:pPr>
        <w:ind w:left="0" w:firstLine="0"/>
      </w:pPr>
      <w:rPr>
        <w:rFonts w:hint="eastAsia"/>
      </w:rPr>
    </w:lvl>
    <w:lvl w:ilvl="2">
      <w:start w:val="1"/>
      <w:numFmt w:val="decimal"/>
      <w:suff w:val="nothing"/>
      <w:lvlText w:val="%1-%2-%3"/>
      <w:lvlJc w:val="left"/>
      <w:pPr>
        <w:ind w:left="0" w:firstLine="0"/>
      </w:pPr>
      <w:rPr>
        <w:rFonts w:hint="eastAsia"/>
      </w:rPr>
    </w:lvl>
    <w:lvl w:ilvl="3">
      <w:start w:val="1"/>
      <w:numFmt w:val="decimalFullWidth"/>
      <w:suff w:val="nothing"/>
      <w:lvlText w:val="%1-%2-%3-%4"/>
      <w:lvlJc w:val="left"/>
      <w:pPr>
        <w:ind w:left="0" w:firstLine="0"/>
      </w:pPr>
      <w:rPr>
        <w:rFonts w:hint="eastAsia"/>
      </w:rPr>
    </w:lvl>
    <w:lvl w:ilvl="4">
      <w:start w:val="1"/>
      <w:numFmt w:val="decimalFullWidth"/>
      <w:suff w:val="nothing"/>
      <w:lvlText w:val="%1-%2-%3-%4-%5"/>
      <w:lvlJc w:val="left"/>
      <w:pPr>
        <w:ind w:left="0" w:firstLine="0"/>
      </w:pPr>
      <w:rPr>
        <w:rFonts w:hint="eastAsia"/>
      </w:rPr>
    </w:lvl>
    <w:lvl w:ilvl="5">
      <w:start w:val="1"/>
      <w:numFmt w:val="decimalFullWidth"/>
      <w:suff w:val="nothing"/>
      <w:lvlText w:val="%1-%2-%3-%4-%5-%6"/>
      <w:lvlJc w:val="left"/>
      <w:pPr>
        <w:ind w:left="0" w:firstLine="0"/>
      </w:pPr>
      <w:rPr>
        <w:rFonts w:hint="eastAsia"/>
      </w:rPr>
    </w:lvl>
    <w:lvl w:ilvl="6">
      <w:start w:val="1"/>
      <w:numFmt w:val="decimalFullWidth"/>
      <w:suff w:val="nothing"/>
      <w:lvlText w:val="%1-%2-%3-%4-%5-%6-%7"/>
      <w:lvlJc w:val="left"/>
      <w:pPr>
        <w:ind w:left="0" w:firstLine="0"/>
      </w:pPr>
      <w:rPr>
        <w:rFonts w:hint="eastAsia"/>
      </w:rPr>
    </w:lvl>
    <w:lvl w:ilvl="7">
      <w:start w:val="1"/>
      <w:numFmt w:val="decimalFullWidth"/>
      <w:suff w:val="nothing"/>
      <w:lvlText w:val="%1-%2-%3-%4-%5-%6-%7-%8"/>
      <w:lvlJc w:val="left"/>
      <w:pPr>
        <w:ind w:left="0" w:firstLine="0"/>
      </w:pPr>
      <w:rPr>
        <w:rFonts w:hint="eastAsia"/>
      </w:rPr>
    </w:lvl>
    <w:lvl w:ilvl="8">
      <w:start w:val="1"/>
      <w:numFmt w:val="decimalFullWidth"/>
      <w:suff w:val="nothing"/>
      <w:lvlText w:val="%1-%2-%3-%4-%5-%6-%7-%8-%9"/>
      <w:lvlJc w:val="left"/>
      <w:pPr>
        <w:ind w:left="0" w:firstLine="0"/>
      </w:pPr>
      <w:rPr>
        <w:rFonts w:hint="eastAsia"/>
      </w:rPr>
    </w:lvl>
  </w:abstractNum>
  <w:abstractNum w:abstractNumId="346" w15:restartNumberingAfterBreak="0">
    <w:nsid w:val="31776B72"/>
    <w:multiLevelType w:val="hybridMultilevel"/>
    <w:tmpl w:val="80DAABE4"/>
    <w:lvl w:ilvl="0" w:tplc="E500E5AA">
      <w:start w:val="1"/>
      <w:numFmt w:val="upperLetter"/>
      <w:lvlText w:val="%1."/>
      <w:lvlJc w:val="left"/>
      <w:pPr>
        <w:ind w:left="1640" w:hanging="440"/>
      </w:pPr>
      <w:rPr>
        <w:rFonts w:hint="default"/>
      </w:rPr>
    </w:lvl>
    <w:lvl w:ilvl="1" w:tplc="04090017" w:tentative="1">
      <w:start w:val="1"/>
      <w:numFmt w:val="aiueoFullWidth"/>
      <w:lvlText w:val="(%2)"/>
      <w:lvlJc w:val="left"/>
      <w:pPr>
        <w:ind w:left="2080" w:hanging="440"/>
      </w:pPr>
    </w:lvl>
    <w:lvl w:ilvl="2" w:tplc="04090011" w:tentative="1">
      <w:start w:val="1"/>
      <w:numFmt w:val="decimalEnclosedCircle"/>
      <w:lvlText w:val="%3"/>
      <w:lvlJc w:val="left"/>
      <w:pPr>
        <w:ind w:left="2520" w:hanging="440"/>
      </w:pPr>
    </w:lvl>
    <w:lvl w:ilvl="3" w:tplc="0409000F" w:tentative="1">
      <w:start w:val="1"/>
      <w:numFmt w:val="decimal"/>
      <w:lvlText w:val="%4."/>
      <w:lvlJc w:val="left"/>
      <w:pPr>
        <w:ind w:left="2960" w:hanging="440"/>
      </w:pPr>
    </w:lvl>
    <w:lvl w:ilvl="4" w:tplc="04090017" w:tentative="1">
      <w:start w:val="1"/>
      <w:numFmt w:val="aiueoFullWidth"/>
      <w:lvlText w:val="(%5)"/>
      <w:lvlJc w:val="left"/>
      <w:pPr>
        <w:ind w:left="3400" w:hanging="440"/>
      </w:pPr>
    </w:lvl>
    <w:lvl w:ilvl="5" w:tplc="04090011" w:tentative="1">
      <w:start w:val="1"/>
      <w:numFmt w:val="decimalEnclosedCircle"/>
      <w:lvlText w:val="%6"/>
      <w:lvlJc w:val="left"/>
      <w:pPr>
        <w:ind w:left="3840" w:hanging="440"/>
      </w:pPr>
    </w:lvl>
    <w:lvl w:ilvl="6" w:tplc="0409000F" w:tentative="1">
      <w:start w:val="1"/>
      <w:numFmt w:val="decimal"/>
      <w:lvlText w:val="%7."/>
      <w:lvlJc w:val="left"/>
      <w:pPr>
        <w:ind w:left="4280" w:hanging="440"/>
      </w:pPr>
    </w:lvl>
    <w:lvl w:ilvl="7" w:tplc="04090017" w:tentative="1">
      <w:start w:val="1"/>
      <w:numFmt w:val="aiueoFullWidth"/>
      <w:lvlText w:val="(%8)"/>
      <w:lvlJc w:val="left"/>
      <w:pPr>
        <w:ind w:left="4720" w:hanging="440"/>
      </w:pPr>
    </w:lvl>
    <w:lvl w:ilvl="8" w:tplc="04090011" w:tentative="1">
      <w:start w:val="1"/>
      <w:numFmt w:val="decimalEnclosedCircle"/>
      <w:lvlText w:val="%9"/>
      <w:lvlJc w:val="left"/>
      <w:pPr>
        <w:ind w:left="5160" w:hanging="440"/>
      </w:pPr>
    </w:lvl>
  </w:abstractNum>
  <w:abstractNum w:abstractNumId="347" w15:restartNumberingAfterBreak="0">
    <w:nsid w:val="318D3D75"/>
    <w:multiLevelType w:val="hybridMultilevel"/>
    <w:tmpl w:val="ECE00298"/>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48" w15:restartNumberingAfterBreak="0">
    <w:nsid w:val="31F37AE2"/>
    <w:multiLevelType w:val="hybridMultilevel"/>
    <w:tmpl w:val="C14C3AC6"/>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49" w15:restartNumberingAfterBreak="0">
    <w:nsid w:val="3212099A"/>
    <w:multiLevelType w:val="hybridMultilevel"/>
    <w:tmpl w:val="2A7E8DD8"/>
    <w:lvl w:ilvl="0" w:tplc="04090001">
      <w:start w:val="1"/>
      <w:numFmt w:val="bullet"/>
      <w:lvlText w:val=""/>
      <w:lvlJc w:val="left"/>
      <w:pPr>
        <w:ind w:left="880" w:hanging="440"/>
      </w:pPr>
      <w:rPr>
        <w:rFonts w:ascii="Wingdings" w:hAnsi="Wingdings" w:hint="default"/>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350" w15:restartNumberingAfterBreak="0">
    <w:nsid w:val="32120C87"/>
    <w:multiLevelType w:val="hybridMultilevel"/>
    <w:tmpl w:val="2744D73E"/>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351" w15:restartNumberingAfterBreak="0">
    <w:nsid w:val="322A311F"/>
    <w:multiLevelType w:val="hybridMultilevel"/>
    <w:tmpl w:val="7A0EE2CE"/>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52" w15:restartNumberingAfterBreak="0">
    <w:nsid w:val="32313111"/>
    <w:multiLevelType w:val="hybridMultilevel"/>
    <w:tmpl w:val="BCFA3718"/>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353" w15:restartNumberingAfterBreak="0">
    <w:nsid w:val="323609D4"/>
    <w:multiLevelType w:val="hybridMultilevel"/>
    <w:tmpl w:val="54CC73CC"/>
    <w:lvl w:ilvl="0" w:tplc="77067E2C">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54" w15:restartNumberingAfterBreak="0">
    <w:nsid w:val="323D146F"/>
    <w:multiLevelType w:val="hybridMultilevel"/>
    <w:tmpl w:val="55563CD8"/>
    <w:lvl w:ilvl="0" w:tplc="76A4E47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55" w15:restartNumberingAfterBreak="0">
    <w:nsid w:val="324C5C74"/>
    <w:multiLevelType w:val="hybridMultilevel"/>
    <w:tmpl w:val="B0BCA040"/>
    <w:lvl w:ilvl="0" w:tplc="BC28E89A">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56" w15:restartNumberingAfterBreak="0">
    <w:nsid w:val="325D5600"/>
    <w:multiLevelType w:val="hybridMultilevel"/>
    <w:tmpl w:val="2BFCDF48"/>
    <w:lvl w:ilvl="0" w:tplc="77067E2C">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57" w15:restartNumberingAfterBreak="0">
    <w:nsid w:val="32965D8F"/>
    <w:multiLevelType w:val="hybridMultilevel"/>
    <w:tmpl w:val="87C4E922"/>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58" w15:restartNumberingAfterBreak="0">
    <w:nsid w:val="32C2000E"/>
    <w:multiLevelType w:val="hybridMultilevel"/>
    <w:tmpl w:val="7FCE686C"/>
    <w:lvl w:ilvl="0" w:tplc="96D29D0A">
      <w:start w:val="1"/>
      <w:numFmt w:val="decimal"/>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59" w15:restartNumberingAfterBreak="0">
    <w:nsid w:val="32DC5F9D"/>
    <w:multiLevelType w:val="hybridMultilevel"/>
    <w:tmpl w:val="994C8890"/>
    <w:lvl w:ilvl="0" w:tplc="E500E5AA">
      <w:start w:val="1"/>
      <w:numFmt w:val="upperLetter"/>
      <w:lvlText w:val="%1."/>
      <w:lvlJc w:val="left"/>
      <w:pPr>
        <w:ind w:left="1640" w:hanging="440"/>
      </w:pPr>
      <w:rPr>
        <w:rFonts w:hint="default"/>
      </w:rPr>
    </w:lvl>
    <w:lvl w:ilvl="1" w:tplc="04090017" w:tentative="1">
      <w:start w:val="1"/>
      <w:numFmt w:val="aiueoFullWidth"/>
      <w:lvlText w:val="(%2)"/>
      <w:lvlJc w:val="left"/>
      <w:pPr>
        <w:ind w:left="2080" w:hanging="440"/>
      </w:pPr>
    </w:lvl>
    <w:lvl w:ilvl="2" w:tplc="04090011" w:tentative="1">
      <w:start w:val="1"/>
      <w:numFmt w:val="decimalEnclosedCircle"/>
      <w:lvlText w:val="%3"/>
      <w:lvlJc w:val="left"/>
      <w:pPr>
        <w:ind w:left="2520" w:hanging="440"/>
      </w:pPr>
    </w:lvl>
    <w:lvl w:ilvl="3" w:tplc="0409000F" w:tentative="1">
      <w:start w:val="1"/>
      <w:numFmt w:val="decimal"/>
      <w:lvlText w:val="%4."/>
      <w:lvlJc w:val="left"/>
      <w:pPr>
        <w:ind w:left="2960" w:hanging="440"/>
      </w:pPr>
    </w:lvl>
    <w:lvl w:ilvl="4" w:tplc="04090017" w:tentative="1">
      <w:start w:val="1"/>
      <w:numFmt w:val="aiueoFullWidth"/>
      <w:lvlText w:val="(%5)"/>
      <w:lvlJc w:val="left"/>
      <w:pPr>
        <w:ind w:left="3400" w:hanging="440"/>
      </w:pPr>
    </w:lvl>
    <w:lvl w:ilvl="5" w:tplc="04090011" w:tentative="1">
      <w:start w:val="1"/>
      <w:numFmt w:val="decimalEnclosedCircle"/>
      <w:lvlText w:val="%6"/>
      <w:lvlJc w:val="left"/>
      <w:pPr>
        <w:ind w:left="3840" w:hanging="440"/>
      </w:pPr>
    </w:lvl>
    <w:lvl w:ilvl="6" w:tplc="0409000F" w:tentative="1">
      <w:start w:val="1"/>
      <w:numFmt w:val="decimal"/>
      <w:lvlText w:val="%7."/>
      <w:lvlJc w:val="left"/>
      <w:pPr>
        <w:ind w:left="4280" w:hanging="440"/>
      </w:pPr>
    </w:lvl>
    <w:lvl w:ilvl="7" w:tplc="04090017" w:tentative="1">
      <w:start w:val="1"/>
      <w:numFmt w:val="aiueoFullWidth"/>
      <w:lvlText w:val="(%8)"/>
      <w:lvlJc w:val="left"/>
      <w:pPr>
        <w:ind w:left="4720" w:hanging="440"/>
      </w:pPr>
    </w:lvl>
    <w:lvl w:ilvl="8" w:tplc="04090011" w:tentative="1">
      <w:start w:val="1"/>
      <w:numFmt w:val="decimalEnclosedCircle"/>
      <w:lvlText w:val="%9"/>
      <w:lvlJc w:val="left"/>
      <w:pPr>
        <w:ind w:left="5160" w:hanging="440"/>
      </w:pPr>
    </w:lvl>
  </w:abstractNum>
  <w:abstractNum w:abstractNumId="360" w15:restartNumberingAfterBreak="0">
    <w:nsid w:val="32F10F2C"/>
    <w:multiLevelType w:val="hybridMultilevel"/>
    <w:tmpl w:val="C8A857E4"/>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361" w15:restartNumberingAfterBreak="0">
    <w:nsid w:val="330A41DE"/>
    <w:multiLevelType w:val="hybridMultilevel"/>
    <w:tmpl w:val="F836C6AA"/>
    <w:lvl w:ilvl="0" w:tplc="04090001">
      <w:start w:val="1"/>
      <w:numFmt w:val="bullet"/>
      <w:lvlText w:val=""/>
      <w:lvlJc w:val="left"/>
      <w:pPr>
        <w:ind w:left="680" w:hanging="440"/>
      </w:pPr>
      <w:rPr>
        <w:rFonts w:ascii="Wingdings" w:hAnsi="Wingdings" w:hint="default"/>
      </w:rPr>
    </w:lvl>
    <w:lvl w:ilvl="1" w:tplc="FFFFFFFF" w:tentative="1">
      <w:start w:val="1"/>
      <w:numFmt w:val="bullet"/>
      <w:lvlText w:val=""/>
      <w:lvlJc w:val="left"/>
      <w:pPr>
        <w:ind w:left="1120" w:hanging="440"/>
      </w:pPr>
      <w:rPr>
        <w:rFonts w:ascii="Wingdings" w:hAnsi="Wingdings" w:hint="default"/>
      </w:rPr>
    </w:lvl>
    <w:lvl w:ilvl="2" w:tplc="FFFFFFFF" w:tentative="1">
      <w:start w:val="1"/>
      <w:numFmt w:val="bullet"/>
      <w:lvlText w:val=""/>
      <w:lvlJc w:val="left"/>
      <w:pPr>
        <w:ind w:left="1560" w:hanging="440"/>
      </w:pPr>
      <w:rPr>
        <w:rFonts w:ascii="Wingdings" w:hAnsi="Wingdings" w:hint="default"/>
      </w:rPr>
    </w:lvl>
    <w:lvl w:ilvl="3" w:tplc="FFFFFFFF" w:tentative="1">
      <w:start w:val="1"/>
      <w:numFmt w:val="bullet"/>
      <w:lvlText w:val=""/>
      <w:lvlJc w:val="left"/>
      <w:pPr>
        <w:ind w:left="2000" w:hanging="440"/>
      </w:pPr>
      <w:rPr>
        <w:rFonts w:ascii="Wingdings" w:hAnsi="Wingdings" w:hint="default"/>
      </w:rPr>
    </w:lvl>
    <w:lvl w:ilvl="4" w:tplc="FFFFFFFF" w:tentative="1">
      <w:start w:val="1"/>
      <w:numFmt w:val="bullet"/>
      <w:lvlText w:val=""/>
      <w:lvlJc w:val="left"/>
      <w:pPr>
        <w:ind w:left="2440" w:hanging="440"/>
      </w:pPr>
      <w:rPr>
        <w:rFonts w:ascii="Wingdings" w:hAnsi="Wingdings" w:hint="default"/>
      </w:rPr>
    </w:lvl>
    <w:lvl w:ilvl="5" w:tplc="FFFFFFFF" w:tentative="1">
      <w:start w:val="1"/>
      <w:numFmt w:val="bullet"/>
      <w:lvlText w:val=""/>
      <w:lvlJc w:val="left"/>
      <w:pPr>
        <w:ind w:left="2880" w:hanging="440"/>
      </w:pPr>
      <w:rPr>
        <w:rFonts w:ascii="Wingdings" w:hAnsi="Wingdings" w:hint="default"/>
      </w:rPr>
    </w:lvl>
    <w:lvl w:ilvl="6" w:tplc="FFFFFFFF" w:tentative="1">
      <w:start w:val="1"/>
      <w:numFmt w:val="bullet"/>
      <w:lvlText w:val=""/>
      <w:lvlJc w:val="left"/>
      <w:pPr>
        <w:ind w:left="3320" w:hanging="440"/>
      </w:pPr>
      <w:rPr>
        <w:rFonts w:ascii="Wingdings" w:hAnsi="Wingdings" w:hint="default"/>
      </w:rPr>
    </w:lvl>
    <w:lvl w:ilvl="7" w:tplc="FFFFFFFF" w:tentative="1">
      <w:start w:val="1"/>
      <w:numFmt w:val="bullet"/>
      <w:lvlText w:val=""/>
      <w:lvlJc w:val="left"/>
      <w:pPr>
        <w:ind w:left="3760" w:hanging="440"/>
      </w:pPr>
      <w:rPr>
        <w:rFonts w:ascii="Wingdings" w:hAnsi="Wingdings" w:hint="default"/>
      </w:rPr>
    </w:lvl>
    <w:lvl w:ilvl="8" w:tplc="FFFFFFFF" w:tentative="1">
      <w:start w:val="1"/>
      <w:numFmt w:val="bullet"/>
      <w:lvlText w:val=""/>
      <w:lvlJc w:val="left"/>
      <w:pPr>
        <w:ind w:left="4200" w:hanging="440"/>
      </w:pPr>
      <w:rPr>
        <w:rFonts w:ascii="Wingdings" w:hAnsi="Wingdings" w:hint="default"/>
      </w:rPr>
    </w:lvl>
  </w:abstractNum>
  <w:abstractNum w:abstractNumId="362" w15:restartNumberingAfterBreak="0">
    <w:nsid w:val="332966B4"/>
    <w:multiLevelType w:val="hybridMultilevel"/>
    <w:tmpl w:val="8708B010"/>
    <w:lvl w:ilvl="0" w:tplc="04090001">
      <w:start w:val="1"/>
      <w:numFmt w:val="bullet"/>
      <w:lvlText w:val=""/>
      <w:lvlJc w:val="left"/>
      <w:pPr>
        <w:ind w:left="880" w:hanging="440"/>
      </w:pPr>
      <w:rPr>
        <w:rFonts w:ascii="Wingdings" w:hAnsi="Wingdings" w:hint="default"/>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363" w15:restartNumberingAfterBreak="0">
    <w:nsid w:val="333C3154"/>
    <w:multiLevelType w:val="hybridMultilevel"/>
    <w:tmpl w:val="452058DE"/>
    <w:lvl w:ilvl="0" w:tplc="DCD4425A">
      <w:numFmt w:val="bullet"/>
      <w:lvlText w:val=""/>
      <w:lvlJc w:val="left"/>
      <w:pPr>
        <w:ind w:left="440" w:hanging="440"/>
      </w:pPr>
      <w:rPr>
        <w:rFonts w:ascii="Wingdings" w:eastAsia="ＭＳ 明朝" w:hAnsi="Wingdings" w:cs="Wingdings" w:hint="default"/>
        <w:b w:val="0"/>
        <w:bCs w:val="0"/>
        <w:i w:val="0"/>
        <w:iCs w:val="0"/>
        <w:spacing w:val="0"/>
        <w:w w:val="100"/>
        <w:sz w:val="24"/>
        <w:szCs w:val="24"/>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64" w15:restartNumberingAfterBreak="0">
    <w:nsid w:val="333D74BD"/>
    <w:multiLevelType w:val="hybridMultilevel"/>
    <w:tmpl w:val="CCAEC84A"/>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365" w15:restartNumberingAfterBreak="0">
    <w:nsid w:val="335512C5"/>
    <w:multiLevelType w:val="hybridMultilevel"/>
    <w:tmpl w:val="8A8CBAE2"/>
    <w:lvl w:ilvl="0" w:tplc="7F381DEA">
      <w:start w:val="1"/>
      <w:numFmt w:val="decimal"/>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66" w15:restartNumberingAfterBreak="0">
    <w:nsid w:val="337F50EF"/>
    <w:multiLevelType w:val="hybridMultilevel"/>
    <w:tmpl w:val="7458E668"/>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67" w15:restartNumberingAfterBreak="0">
    <w:nsid w:val="33951E4A"/>
    <w:multiLevelType w:val="hybridMultilevel"/>
    <w:tmpl w:val="0AC469B4"/>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68" w15:restartNumberingAfterBreak="0">
    <w:nsid w:val="33C26793"/>
    <w:multiLevelType w:val="hybridMultilevel"/>
    <w:tmpl w:val="75CA4A16"/>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69" w15:restartNumberingAfterBreak="0">
    <w:nsid w:val="33FA43F1"/>
    <w:multiLevelType w:val="hybridMultilevel"/>
    <w:tmpl w:val="FB0C864C"/>
    <w:lvl w:ilvl="0" w:tplc="04090001">
      <w:start w:val="1"/>
      <w:numFmt w:val="bullet"/>
      <w:lvlText w:val=""/>
      <w:lvlJc w:val="left"/>
      <w:pPr>
        <w:ind w:left="440" w:hanging="440"/>
      </w:pPr>
      <w:rPr>
        <w:rFonts w:ascii="Wingdings" w:hAnsi="Wingdings" w:hint="default"/>
        <w:lang w:val="en-US" w:eastAsia="ja-JP" w:bidi="ar-SA"/>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370" w15:restartNumberingAfterBreak="0">
    <w:nsid w:val="33FE60E6"/>
    <w:multiLevelType w:val="hybridMultilevel"/>
    <w:tmpl w:val="61CAF176"/>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71" w15:restartNumberingAfterBreak="0">
    <w:nsid w:val="34060D24"/>
    <w:multiLevelType w:val="hybridMultilevel"/>
    <w:tmpl w:val="A1F82D64"/>
    <w:lvl w:ilvl="0" w:tplc="E500E5AA">
      <w:start w:val="1"/>
      <w:numFmt w:val="upperLetter"/>
      <w:lvlText w:val="%1."/>
      <w:lvlJc w:val="left"/>
      <w:pPr>
        <w:ind w:left="1640" w:hanging="440"/>
      </w:pPr>
      <w:rPr>
        <w:rFonts w:hint="default"/>
      </w:rPr>
    </w:lvl>
    <w:lvl w:ilvl="1" w:tplc="04090017" w:tentative="1">
      <w:start w:val="1"/>
      <w:numFmt w:val="aiueoFullWidth"/>
      <w:lvlText w:val="(%2)"/>
      <w:lvlJc w:val="left"/>
      <w:pPr>
        <w:ind w:left="2080" w:hanging="440"/>
      </w:pPr>
    </w:lvl>
    <w:lvl w:ilvl="2" w:tplc="04090011" w:tentative="1">
      <w:start w:val="1"/>
      <w:numFmt w:val="decimalEnclosedCircle"/>
      <w:lvlText w:val="%3"/>
      <w:lvlJc w:val="left"/>
      <w:pPr>
        <w:ind w:left="2520" w:hanging="440"/>
      </w:pPr>
    </w:lvl>
    <w:lvl w:ilvl="3" w:tplc="0409000F" w:tentative="1">
      <w:start w:val="1"/>
      <w:numFmt w:val="decimal"/>
      <w:lvlText w:val="%4."/>
      <w:lvlJc w:val="left"/>
      <w:pPr>
        <w:ind w:left="2960" w:hanging="440"/>
      </w:pPr>
    </w:lvl>
    <w:lvl w:ilvl="4" w:tplc="04090017" w:tentative="1">
      <w:start w:val="1"/>
      <w:numFmt w:val="aiueoFullWidth"/>
      <w:lvlText w:val="(%5)"/>
      <w:lvlJc w:val="left"/>
      <w:pPr>
        <w:ind w:left="3400" w:hanging="440"/>
      </w:pPr>
    </w:lvl>
    <w:lvl w:ilvl="5" w:tplc="04090011" w:tentative="1">
      <w:start w:val="1"/>
      <w:numFmt w:val="decimalEnclosedCircle"/>
      <w:lvlText w:val="%6"/>
      <w:lvlJc w:val="left"/>
      <w:pPr>
        <w:ind w:left="3840" w:hanging="440"/>
      </w:pPr>
    </w:lvl>
    <w:lvl w:ilvl="6" w:tplc="0409000F" w:tentative="1">
      <w:start w:val="1"/>
      <w:numFmt w:val="decimal"/>
      <w:lvlText w:val="%7."/>
      <w:lvlJc w:val="left"/>
      <w:pPr>
        <w:ind w:left="4280" w:hanging="440"/>
      </w:pPr>
    </w:lvl>
    <w:lvl w:ilvl="7" w:tplc="04090017" w:tentative="1">
      <w:start w:val="1"/>
      <w:numFmt w:val="aiueoFullWidth"/>
      <w:lvlText w:val="(%8)"/>
      <w:lvlJc w:val="left"/>
      <w:pPr>
        <w:ind w:left="4720" w:hanging="440"/>
      </w:pPr>
    </w:lvl>
    <w:lvl w:ilvl="8" w:tplc="04090011" w:tentative="1">
      <w:start w:val="1"/>
      <w:numFmt w:val="decimalEnclosedCircle"/>
      <w:lvlText w:val="%9"/>
      <w:lvlJc w:val="left"/>
      <w:pPr>
        <w:ind w:left="5160" w:hanging="440"/>
      </w:pPr>
    </w:lvl>
  </w:abstractNum>
  <w:abstractNum w:abstractNumId="372" w15:restartNumberingAfterBreak="0">
    <w:nsid w:val="340A2B78"/>
    <w:multiLevelType w:val="hybridMultilevel"/>
    <w:tmpl w:val="A8508454"/>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73" w15:restartNumberingAfterBreak="0">
    <w:nsid w:val="346B2287"/>
    <w:multiLevelType w:val="hybridMultilevel"/>
    <w:tmpl w:val="B1AA7B80"/>
    <w:lvl w:ilvl="0" w:tplc="160AC6A2">
      <w:start w:val="1"/>
      <w:numFmt w:val="upperLetter"/>
      <w:lvlText w:val="%1."/>
      <w:lvlJc w:val="left"/>
      <w:pPr>
        <w:ind w:left="1640" w:hanging="44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74" w15:restartNumberingAfterBreak="0">
    <w:nsid w:val="34723C57"/>
    <w:multiLevelType w:val="hybridMultilevel"/>
    <w:tmpl w:val="3536DC9A"/>
    <w:lvl w:ilvl="0" w:tplc="77067E2C">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75" w15:restartNumberingAfterBreak="0">
    <w:nsid w:val="34724943"/>
    <w:multiLevelType w:val="hybridMultilevel"/>
    <w:tmpl w:val="9C76CA2C"/>
    <w:lvl w:ilvl="0" w:tplc="04090001">
      <w:start w:val="1"/>
      <w:numFmt w:val="bullet"/>
      <w:lvlText w:val=""/>
      <w:lvlJc w:val="left"/>
      <w:pPr>
        <w:ind w:left="680" w:hanging="440"/>
      </w:pPr>
      <w:rPr>
        <w:rFonts w:ascii="Wingdings" w:hAnsi="Wingdings" w:hint="default"/>
      </w:rPr>
    </w:lvl>
    <w:lvl w:ilvl="1" w:tplc="FFFFFFFF" w:tentative="1">
      <w:start w:val="1"/>
      <w:numFmt w:val="bullet"/>
      <w:lvlText w:val=""/>
      <w:lvlJc w:val="left"/>
      <w:pPr>
        <w:ind w:left="1120" w:hanging="440"/>
      </w:pPr>
      <w:rPr>
        <w:rFonts w:ascii="Wingdings" w:hAnsi="Wingdings" w:hint="default"/>
      </w:rPr>
    </w:lvl>
    <w:lvl w:ilvl="2" w:tplc="FFFFFFFF" w:tentative="1">
      <w:start w:val="1"/>
      <w:numFmt w:val="bullet"/>
      <w:lvlText w:val=""/>
      <w:lvlJc w:val="left"/>
      <w:pPr>
        <w:ind w:left="1560" w:hanging="440"/>
      </w:pPr>
      <w:rPr>
        <w:rFonts w:ascii="Wingdings" w:hAnsi="Wingdings" w:hint="default"/>
      </w:rPr>
    </w:lvl>
    <w:lvl w:ilvl="3" w:tplc="FFFFFFFF" w:tentative="1">
      <w:start w:val="1"/>
      <w:numFmt w:val="bullet"/>
      <w:lvlText w:val=""/>
      <w:lvlJc w:val="left"/>
      <w:pPr>
        <w:ind w:left="2000" w:hanging="440"/>
      </w:pPr>
      <w:rPr>
        <w:rFonts w:ascii="Wingdings" w:hAnsi="Wingdings" w:hint="default"/>
      </w:rPr>
    </w:lvl>
    <w:lvl w:ilvl="4" w:tplc="FFFFFFFF" w:tentative="1">
      <w:start w:val="1"/>
      <w:numFmt w:val="bullet"/>
      <w:lvlText w:val=""/>
      <w:lvlJc w:val="left"/>
      <w:pPr>
        <w:ind w:left="2440" w:hanging="440"/>
      </w:pPr>
      <w:rPr>
        <w:rFonts w:ascii="Wingdings" w:hAnsi="Wingdings" w:hint="default"/>
      </w:rPr>
    </w:lvl>
    <w:lvl w:ilvl="5" w:tplc="FFFFFFFF" w:tentative="1">
      <w:start w:val="1"/>
      <w:numFmt w:val="bullet"/>
      <w:lvlText w:val=""/>
      <w:lvlJc w:val="left"/>
      <w:pPr>
        <w:ind w:left="2880" w:hanging="440"/>
      </w:pPr>
      <w:rPr>
        <w:rFonts w:ascii="Wingdings" w:hAnsi="Wingdings" w:hint="default"/>
      </w:rPr>
    </w:lvl>
    <w:lvl w:ilvl="6" w:tplc="FFFFFFFF" w:tentative="1">
      <w:start w:val="1"/>
      <w:numFmt w:val="bullet"/>
      <w:lvlText w:val=""/>
      <w:lvlJc w:val="left"/>
      <w:pPr>
        <w:ind w:left="3320" w:hanging="440"/>
      </w:pPr>
      <w:rPr>
        <w:rFonts w:ascii="Wingdings" w:hAnsi="Wingdings" w:hint="default"/>
      </w:rPr>
    </w:lvl>
    <w:lvl w:ilvl="7" w:tplc="FFFFFFFF" w:tentative="1">
      <w:start w:val="1"/>
      <w:numFmt w:val="bullet"/>
      <w:lvlText w:val=""/>
      <w:lvlJc w:val="left"/>
      <w:pPr>
        <w:ind w:left="3760" w:hanging="440"/>
      </w:pPr>
      <w:rPr>
        <w:rFonts w:ascii="Wingdings" w:hAnsi="Wingdings" w:hint="default"/>
      </w:rPr>
    </w:lvl>
    <w:lvl w:ilvl="8" w:tplc="FFFFFFFF" w:tentative="1">
      <w:start w:val="1"/>
      <w:numFmt w:val="bullet"/>
      <w:lvlText w:val=""/>
      <w:lvlJc w:val="left"/>
      <w:pPr>
        <w:ind w:left="4200" w:hanging="440"/>
      </w:pPr>
      <w:rPr>
        <w:rFonts w:ascii="Wingdings" w:hAnsi="Wingdings" w:hint="default"/>
      </w:rPr>
    </w:lvl>
  </w:abstractNum>
  <w:abstractNum w:abstractNumId="376" w15:restartNumberingAfterBreak="0">
    <w:nsid w:val="348E684D"/>
    <w:multiLevelType w:val="hybridMultilevel"/>
    <w:tmpl w:val="BB9CEDBE"/>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377" w15:restartNumberingAfterBreak="0">
    <w:nsid w:val="34C11C73"/>
    <w:multiLevelType w:val="hybridMultilevel"/>
    <w:tmpl w:val="571A0502"/>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78" w15:restartNumberingAfterBreak="0">
    <w:nsid w:val="34D056FE"/>
    <w:multiLevelType w:val="hybridMultilevel"/>
    <w:tmpl w:val="BF546ADC"/>
    <w:lvl w:ilvl="0" w:tplc="E500E5AA">
      <w:start w:val="1"/>
      <w:numFmt w:val="upperLetter"/>
      <w:lvlText w:val="%1."/>
      <w:lvlJc w:val="left"/>
      <w:pPr>
        <w:ind w:left="1640" w:hanging="440"/>
      </w:pPr>
      <w:rPr>
        <w:rFonts w:hint="default"/>
      </w:rPr>
    </w:lvl>
    <w:lvl w:ilvl="1" w:tplc="04090017" w:tentative="1">
      <w:start w:val="1"/>
      <w:numFmt w:val="aiueoFullWidth"/>
      <w:lvlText w:val="(%2)"/>
      <w:lvlJc w:val="left"/>
      <w:pPr>
        <w:ind w:left="2080" w:hanging="440"/>
      </w:pPr>
    </w:lvl>
    <w:lvl w:ilvl="2" w:tplc="04090011" w:tentative="1">
      <w:start w:val="1"/>
      <w:numFmt w:val="decimalEnclosedCircle"/>
      <w:lvlText w:val="%3"/>
      <w:lvlJc w:val="left"/>
      <w:pPr>
        <w:ind w:left="2520" w:hanging="440"/>
      </w:pPr>
    </w:lvl>
    <w:lvl w:ilvl="3" w:tplc="0409000F" w:tentative="1">
      <w:start w:val="1"/>
      <w:numFmt w:val="decimal"/>
      <w:lvlText w:val="%4."/>
      <w:lvlJc w:val="left"/>
      <w:pPr>
        <w:ind w:left="2960" w:hanging="440"/>
      </w:pPr>
    </w:lvl>
    <w:lvl w:ilvl="4" w:tplc="04090017" w:tentative="1">
      <w:start w:val="1"/>
      <w:numFmt w:val="aiueoFullWidth"/>
      <w:lvlText w:val="(%5)"/>
      <w:lvlJc w:val="left"/>
      <w:pPr>
        <w:ind w:left="3400" w:hanging="440"/>
      </w:pPr>
    </w:lvl>
    <w:lvl w:ilvl="5" w:tplc="04090011" w:tentative="1">
      <w:start w:val="1"/>
      <w:numFmt w:val="decimalEnclosedCircle"/>
      <w:lvlText w:val="%6"/>
      <w:lvlJc w:val="left"/>
      <w:pPr>
        <w:ind w:left="3840" w:hanging="440"/>
      </w:pPr>
    </w:lvl>
    <w:lvl w:ilvl="6" w:tplc="0409000F" w:tentative="1">
      <w:start w:val="1"/>
      <w:numFmt w:val="decimal"/>
      <w:lvlText w:val="%7."/>
      <w:lvlJc w:val="left"/>
      <w:pPr>
        <w:ind w:left="4280" w:hanging="440"/>
      </w:pPr>
    </w:lvl>
    <w:lvl w:ilvl="7" w:tplc="04090017" w:tentative="1">
      <w:start w:val="1"/>
      <w:numFmt w:val="aiueoFullWidth"/>
      <w:lvlText w:val="(%8)"/>
      <w:lvlJc w:val="left"/>
      <w:pPr>
        <w:ind w:left="4720" w:hanging="440"/>
      </w:pPr>
    </w:lvl>
    <w:lvl w:ilvl="8" w:tplc="04090011" w:tentative="1">
      <w:start w:val="1"/>
      <w:numFmt w:val="decimalEnclosedCircle"/>
      <w:lvlText w:val="%9"/>
      <w:lvlJc w:val="left"/>
      <w:pPr>
        <w:ind w:left="5160" w:hanging="440"/>
      </w:pPr>
    </w:lvl>
  </w:abstractNum>
  <w:abstractNum w:abstractNumId="379" w15:restartNumberingAfterBreak="0">
    <w:nsid w:val="35257CF1"/>
    <w:multiLevelType w:val="hybridMultilevel"/>
    <w:tmpl w:val="0A0A765E"/>
    <w:lvl w:ilvl="0" w:tplc="667C4306">
      <w:start w:val="1"/>
      <w:numFmt w:val="lowerLetter"/>
      <w:lvlText w:val="%1."/>
      <w:lvlJc w:val="left"/>
      <w:pPr>
        <w:tabs>
          <w:tab w:val="num" w:pos="720"/>
        </w:tabs>
        <w:ind w:left="720" w:hanging="360"/>
      </w:pPr>
    </w:lvl>
    <w:lvl w:ilvl="1" w:tplc="CDF84362" w:tentative="1">
      <w:start w:val="1"/>
      <w:numFmt w:val="lowerLetter"/>
      <w:lvlText w:val="%2."/>
      <w:lvlJc w:val="left"/>
      <w:pPr>
        <w:tabs>
          <w:tab w:val="num" w:pos="1440"/>
        </w:tabs>
        <w:ind w:left="1440" w:hanging="360"/>
      </w:pPr>
    </w:lvl>
    <w:lvl w:ilvl="2" w:tplc="8910CD98" w:tentative="1">
      <w:start w:val="1"/>
      <w:numFmt w:val="lowerLetter"/>
      <w:lvlText w:val="%3."/>
      <w:lvlJc w:val="left"/>
      <w:pPr>
        <w:tabs>
          <w:tab w:val="num" w:pos="2160"/>
        </w:tabs>
        <w:ind w:left="2160" w:hanging="360"/>
      </w:pPr>
    </w:lvl>
    <w:lvl w:ilvl="3" w:tplc="CFAC91EE" w:tentative="1">
      <w:start w:val="1"/>
      <w:numFmt w:val="lowerLetter"/>
      <w:lvlText w:val="%4."/>
      <w:lvlJc w:val="left"/>
      <w:pPr>
        <w:tabs>
          <w:tab w:val="num" w:pos="2880"/>
        </w:tabs>
        <w:ind w:left="2880" w:hanging="360"/>
      </w:pPr>
    </w:lvl>
    <w:lvl w:ilvl="4" w:tplc="CC3EF2D4" w:tentative="1">
      <w:start w:val="1"/>
      <w:numFmt w:val="lowerLetter"/>
      <w:lvlText w:val="%5."/>
      <w:lvlJc w:val="left"/>
      <w:pPr>
        <w:tabs>
          <w:tab w:val="num" w:pos="3600"/>
        </w:tabs>
        <w:ind w:left="3600" w:hanging="360"/>
      </w:pPr>
    </w:lvl>
    <w:lvl w:ilvl="5" w:tplc="4F9C9D00" w:tentative="1">
      <w:start w:val="1"/>
      <w:numFmt w:val="lowerLetter"/>
      <w:lvlText w:val="%6."/>
      <w:lvlJc w:val="left"/>
      <w:pPr>
        <w:tabs>
          <w:tab w:val="num" w:pos="4320"/>
        </w:tabs>
        <w:ind w:left="4320" w:hanging="360"/>
      </w:pPr>
    </w:lvl>
    <w:lvl w:ilvl="6" w:tplc="7E50525C" w:tentative="1">
      <w:start w:val="1"/>
      <w:numFmt w:val="lowerLetter"/>
      <w:lvlText w:val="%7."/>
      <w:lvlJc w:val="left"/>
      <w:pPr>
        <w:tabs>
          <w:tab w:val="num" w:pos="5040"/>
        </w:tabs>
        <w:ind w:left="5040" w:hanging="360"/>
      </w:pPr>
    </w:lvl>
    <w:lvl w:ilvl="7" w:tplc="25D499FA" w:tentative="1">
      <w:start w:val="1"/>
      <w:numFmt w:val="lowerLetter"/>
      <w:lvlText w:val="%8."/>
      <w:lvlJc w:val="left"/>
      <w:pPr>
        <w:tabs>
          <w:tab w:val="num" w:pos="5760"/>
        </w:tabs>
        <w:ind w:left="5760" w:hanging="360"/>
      </w:pPr>
    </w:lvl>
    <w:lvl w:ilvl="8" w:tplc="A74CA3D2" w:tentative="1">
      <w:start w:val="1"/>
      <w:numFmt w:val="lowerLetter"/>
      <w:lvlText w:val="%9."/>
      <w:lvlJc w:val="left"/>
      <w:pPr>
        <w:tabs>
          <w:tab w:val="num" w:pos="6480"/>
        </w:tabs>
        <w:ind w:left="6480" w:hanging="360"/>
      </w:pPr>
    </w:lvl>
  </w:abstractNum>
  <w:abstractNum w:abstractNumId="380" w15:restartNumberingAfterBreak="0">
    <w:nsid w:val="35AA04CA"/>
    <w:multiLevelType w:val="hybridMultilevel"/>
    <w:tmpl w:val="F8125C38"/>
    <w:lvl w:ilvl="0" w:tplc="04090001">
      <w:start w:val="1"/>
      <w:numFmt w:val="bullet"/>
      <w:lvlText w:val=""/>
      <w:lvlJc w:val="left"/>
      <w:pPr>
        <w:ind w:left="440" w:hanging="440"/>
      </w:pPr>
      <w:rPr>
        <w:rFonts w:ascii="Wingdings" w:hAnsi="Wingdings" w:hint="default"/>
        <w:lang w:val="en-US" w:eastAsia="ja-JP" w:bidi="ar-SA"/>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381" w15:restartNumberingAfterBreak="0">
    <w:nsid w:val="35AF3046"/>
    <w:multiLevelType w:val="hybridMultilevel"/>
    <w:tmpl w:val="52308F08"/>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82" w15:restartNumberingAfterBreak="0">
    <w:nsid w:val="35E84F5B"/>
    <w:multiLevelType w:val="hybridMultilevel"/>
    <w:tmpl w:val="AB5A07C2"/>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83" w15:restartNumberingAfterBreak="0">
    <w:nsid w:val="365651E7"/>
    <w:multiLevelType w:val="hybridMultilevel"/>
    <w:tmpl w:val="BA1C7CAA"/>
    <w:lvl w:ilvl="0" w:tplc="9BDAA254">
      <w:start w:val="1"/>
      <w:numFmt w:val="lowerLetter"/>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84" w15:restartNumberingAfterBreak="0">
    <w:nsid w:val="36725FCE"/>
    <w:multiLevelType w:val="hybridMultilevel"/>
    <w:tmpl w:val="7568A436"/>
    <w:lvl w:ilvl="0" w:tplc="96D29D0A">
      <w:start w:val="1"/>
      <w:numFmt w:val="decimal"/>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85" w15:restartNumberingAfterBreak="0">
    <w:nsid w:val="36732504"/>
    <w:multiLevelType w:val="hybridMultilevel"/>
    <w:tmpl w:val="64DE0A6C"/>
    <w:lvl w:ilvl="0" w:tplc="04090001">
      <w:start w:val="1"/>
      <w:numFmt w:val="bullet"/>
      <w:lvlText w:val=""/>
      <w:lvlJc w:val="left"/>
      <w:pPr>
        <w:ind w:left="680" w:hanging="440"/>
      </w:pPr>
      <w:rPr>
        <w:rFonts w:ascii="Wingdings" w:hAnsi="Wingdings" w:hint="default"/>
      </w:rPr>
    </w:lvl>
    <w:lvl w:ilvl="1" w:tplc="0409000B" w:tentative="1">
      <w:start w:val="1"/>
      <w:numFmt w:val="bullet"/>
      <w:lvlText w:val=""/>
      <w:lvlJc w:val="left"/>
      <w:pPr>
        <w:ind w:left="1120" w:hanging="440"/>
      </w:pPr>
      <w:rPr>
        <w:rFonts w:ascii="Wingdings" w:hAnsi="Wingdings" w:hint="default"/>
      </w:rPr>
    </w:lvl>
    <w:lvl w:ilvl="2" w:tplc="0409000D"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B" w:tentative="1">
      <w:start w:val="1"/>
      <w:numFmt w:val="bullet"/>
      <w:lvlText w:val=""/>
      <w:lvlJc w:val="left"/>
      <w:pPr>
        <w:ind w:left="2440" w:hanging="440"/>
      </w:pPr>
      <w:rPr>
        <w:rFonts w:ascii="Wingdings" w:hAnsi="Wingdings" w:hint="default"/>
      </w:rPr>
    </w:lvl>
    <w:lvl w:ilvl="5" w:tplc="0409000D"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B" w:tentative="1">
      <w:start w:val="1"/>
      <w:numFmt w:val="bullet"/>
      <w:lvlText w:val=""/>
      <w:lvlJc w:val="left"/>
      <w:pPr>
        <w:ind w:left="3760" w:hanging="440"/>
      </w:pPr>
      <w:rPr>
        <w:rFonts w:ascii="Wingdings" w:hAnsi="Wingdings" w:hint="default"/>
      </w:rPr>
    </w:lvl>
    <w:lvl w:ilvl="8" w:tplc="0409000D" w:tentative="1">
      <w:start w:val="1"/>
      <w:numFmt w:val="bullet"/>
      <w:lvlText w:val=""/>
      <w:lvlJc w:val="left"/>
      <w:pPr>
        <w:ind w:left="4200" w:hanging="440"/>
      </w:pPr>
      <w:rPr>
        <w:rFonts w:ascii="Wingdings" w:hAnsi="Wingdings" w:hint="default"/>
      </w:rPr>
    </w:lvl>
  </w:abstractNum>
  <w:abstractNum w:abstractNumId="386" w15:restartNumberingAfterBreak="0">
    <w:nsid w:val="36743678"/>
    <w:multiLevelType w:val="hybridMultilevel"/>
    <w:tmpl w:val="D3EA5AD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87" w15:restartNumberingAfterBreak="0">
    <w:nsid w:val="36B45C32"/>
    <w:multiLevelType w:val="hybridMultilevel"/>
    <w:tmpl w:val="6A20C0CC"/>
    <w:lvl w:ilvl="0" w:tplc="0409000F">
      <w:start w:val="1"/>
      <w:numFmt w:val="decimal"/>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88" w15:restartNumberingAfterBreak="0">
    <w:nsid w:val="36D70626"/>
    <w:multiLevelType w:val="hybridMultilevel"/>
    <w:tmpl w:val="14928E86"/>
    <w:lvl w:ilvl="0" w:tplc="76A4E47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89" w15:restartNumberingAfterBreak="0">
    <w:nsid w:val="36D96EA3"/>
    <w:multiLevelType w:val="hybridMultilevel"/>
    <w:tmpl w:val="635AFAF8"/>
    <w:lvl w:ilvl="0" w:tplc="04090001">
      <w:start w:val="1"/>
      <w:numFmt w:val="bullet"/>
      <w:lvlText w:val=""/>
      <w:lvlJc w:val="left"/>
      <w:pPr>
        <w:ind w:left="440" w:hanging="440"/>
      </w:pPr>
      <w:rPr>
        <w:rFonts w:ascii="Wingdings" w:hAnsi="Wingdings" w:hint="default"/>
        <w:lang w:val="en-US" w:eastAsia="ja-JP" w:bidi="ar-SA"/>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390" w15:restartNumberingAfterBreak="0">
    <w:nsid w:val="37090FDB"/>
    <w:multiLevelType w:val="hybridMultilevel"/>
    <w:tmpl w:val="E6107D3C"/>
    <w:lvl w:ilvl="0" w:tplc="D920376E">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91" w15:restartNumberingAfterBreak="0">
    <w:nsid w:val="370B6489"/>
    <w:multiLevelType w:val="hybridMultilevel"/>
    <w:tmpl w:val="0A06055C"/>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92" w15:restartNumberingAfterBreak="0">
    <w:nsid w:val="37144626"/>
    <w:multiLevelType w:val="hybridMultilevel"/>
    <w:tmpl w:val="BEDC97BC"/>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93" w15:restartNumberingAfterBreak="0">
    <w:nsid w:val="371846F3"/>
    <w:multiLevelType w:val="hybridMultilevel"/>
    <w:tmpl w:val="2F16CA98"/>
    <w:lvl w:ilvl="0" w:tplc="0540EBA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94" w15:restartNumberingAfterBreak="0">
    <w:nsid w:val="371C65C5"/>
    <w:multiLevelType w:val="hybridMultilevel"/>
    <w:tmpl w:val="9FC6E246"/>
    <w:lvl w:ilvl="0" w:tplc="04090001">
      <w:start w:val="1"/>
      <w:numFmt w:val="bullet"/>
      <w:lvlText w:val=""/>
      <w:lvlJc w:val="left"/>
      <w:pPr>
        <w:ind w:left="680" w:hanging="440"/>
      </w:pPr>
      <w:rPr>
        <w:rFonts w:ascii="Wingdings" w:hAnsi="Wingdings" w:hint="default"/>
      </w:rPr>
    </w:lvl>
    <w:lvl w:ilvl="1" w:tplc="FFFFFFFF" w:tentative="1">
      <w:start w:val="1"/>
      <w:numFmt w:val="bullet"/>
      <w:lvlText w:val=""/>
      <w:lvlJc w:val="left"/>
      <w:pPr>
        <w:ind w:left="1120" w:hanging="440"/>
      </w:pPr>
      <w:rPr>
        <w:rFonts w:ascii="Wingdings" w:hAnsi="Wingdings" w:hint="default"/>
      </w:rPr>
    </w:lvl>
    <w:lvl w:ilvl="2" w:tplc="FFFFFFFF" w:tentative="1">
      <w:start w:val="1"/>
      <w:numFmt w:val="bullet"/>
      <w:lvlText w:val=""/>
      <w:lvlJc w:val="left"/>
      <w:pPr>
        <w:ind w:left="1560" w:hanging="440"/>
      </w:pPr>
      <w:rPr>
        <w:rFonts w:ascii="Wingdings" w:hAnsi="Wingdings" w:hint="default"/>
      </w:rPr>
    </w:lvl>
    <w:lvl w:ilvl="3" w:tplc="FFFFFFFF" w:tentative="1">
      <w:start w:val="1"/>
      <w:numFmt w:val="bullet"/>
      <w:lvlText w:val=""/>
      <w:lvlJc w:val="left"/>
      <w:pPr>
        <w:ind w:left="2000" w:hanging="440"/>
      </w:pPr>
      <w:rPr>
        <w:rFonts w:ascii="Wingdings" w:hAnsi="Wingdings" w:hint="default"/>
      </w:rPr>
    </w:lvl>
    <w:lvl w:ilvl="4" w:tplc="FFFFFFFF" w:tentative="1">
      <w:start w:val="1"/>
      <w:numFmt w:val="bullet"/>
      <w:lvlText w:val=""/>
      <w:lvlJc w:val="left"/>
      <w:pPr>
        <w:ind w:left="2440" w:hanging="440"/>
      </w:pPr>
      <w:rPr>
        <w:rFonts w:ascii="Wingdings" w:hAnsi="Wingdings" w:hint="default"/>
      </w:rPr>
    </w:lvl>
    <w:lvl w:ilvl="5" w:tplc="FFFFFFFF" w:tentative="1">
      <w:start w:val="1"/>
      <w:numFmt w:val="bullet"/>
      <w:lvlText w:val=""/>
      <w:lvlJc w:val="left"/>
      <w:pPr>
        <w:ind w:left="2880" w:hanging="440"/>
      </w:pPr>
      <w:rPr>
        <w:rFonts w:ascii="Wingdings" w:hAnsi="Wingdings" w:hint="default"/>
      </w:rPr>
    </w:lvl>
    <w:lvl w:ilvl="6" w:tplc="FFFFFFFF" w:tentative="1">
      <w:start w:val="1"/>
      <w:numFmt w:val="bullet"/>
      <w:lvlText w:val=""/>
      <w:lvlJc w:val="left"/>
      <w:pPr>
        <w:ind w:left="3320" w:hanging="440"/>
      </w:pPr>
      <w:rPr>
        <w:rFonts w:ascii="Wingdings" w:hAnsi="Wingdings" w:hint="default"/>
      </w:rPr>
    </w:lvl>
    <w:lvl w:ilvl="7" w:tplc="FFFFFFFF" w:tentative="1">
      <w:start w:val="1"/>
      <w:numFmt w:val="bullet"/>
      <w:lvlText w:val=""/>
      <w:lvlJc w:val="left"/>
      <w:pPr>
        <w:ind w:left="3760" w:hanging="440"/>
      </w:pPr>
      <w:rPr>
        <w:rFonts w:ascii="Wingdings" w:hAnsi="Wingdings" w:hint="default"/>
      </w:rPr>
    </w:lvl>
    <w:lvl w:ilvl="8" w:tplc="FFFFFFFF" w:tentative="1">
      <w:start w:val="1"/>
      <w:numFmt w:val="bullet"/>
      <w:lvlText w:val=""/>
      <w:lvlJc w:val="left"/>
      <w:pPr>
        <w:ind w:left="4200" w:hanging="440"/>
      </w:pPr>
      <w:rPr>
        <w:rFonts w:ascii="Wingdings" w:hAnsi="Wingdings" w:hint="default"/>
      </w:rPr>
    </w:lvl>
  </w:abstractNum>
  <w:abstractNum w:abstractNumId="395" w15:restartNumberingAfterBreak="0">
    <w:nsid w:val="37451397"/>
    <w:multiLevelType w:val="hybridMultilevel"/>
    <w:tmpl w:val="CE0AFBCE"/>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96" w15:restartNumberingAfterBreak="0">
    <w:nsid w:val="37F72B35"/>
    <w:multiLevelType w:val="hybridMultilevel"/>
    <w:tmpl w:val="EDE02AC6"/>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97" w15:restartNumberingAfterBreak="0">
    <w:nsid w:val="38A41C35"/>
    <w:multiLevelType w:val="hybridMultilevel"/>
    <w:tmpl w:val="CCE86DB6"/>
    <w:lvl w:ilvl="0" w:tplc="B11C07EE">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98" w15:restartNumberingAfterBreak="0">
    <w:nsid w:val="38A67434"/>
    <w:multiLevelType w:val="hybridMultilevel"/>
    <w:tmpl w:val="6D48FF72"/>
    <w:lvl w:ilvl="0" w:tplc="76A4E47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99" w15:restartNumberingAfterBreak="0">
    <w:nsid w:val="38A84DF7"/>
    <w:multiLevelType w:val="hybridMultilevel"/>
    <w:tmpl w:val="69568CC2"/>
    <w:lvl w:ilvl="0" w:tplc="0409000B">
      <w:start w:val="1"/>
      <w:numFmt w:val="bullet"/>
      <w:lvlText w:val=""/>
      <w:lvlJc w:val="left"/>
      <w:pPr>
        <w:ind w:left="680" w:hanging="440"/>
      </w:pPr>
      <w:rPr>
        <w:rFonts w:ascii="Wingdings" w:hAnsi="Wingdings" w:hint="default"/>
      </w:rPr>
    </w:lvl>
    <w:lvl w:ilvl="1" w:tplc="0409000B" w:tentative="1">
      <w:start w:val="1"/>
      <w:numFmt w:val="bullet"/>
      <w:lvlText w:val=""/>
      <w:lvlJc w:val="left"/>
      <w:pPr>
        <w:ind w:left="1120" w:hanging="440"/>
      </w:pPr>
      <w:rPr>
        <w:rFonts w:ascii="Wingdings" w:hAnsi="Wingdings" w:hint="default"/>
      </w:rPr>
    </w:lvl>
    <w:lvl w:ilvl="2" w:tplc="0409000D"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B" w:tentative="1">
      <w:start w:val="1"/>
      <w:numFmt w:val="bullet"/>
      <w:lvlText w:val=""/>
      <w:lvlJc w:val="left"/>
      <w:pPr>
        <w:ind w:left="2440" w:hanging="440"/>
      </w:pPr>
      <w:rPr>
        <w:rFonts w:ascii="Wingdings" w:hAnsi="Wingdings" w:hint="default"/>
      </w:rPr>
    </w:lvl>
    <w:lvl w:ilvl="5" w:tplc="0409000D"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B" w:tentative="1">
      <w:start w:val="1"/>
      <w:numFmt w:val="bullet"/>
      <w:lvlText w:val=""/>
      <w:lvlJc w:val="left"/>
      <w:pPr>
        <w:ind w:left="3760" w:hanging="440"/>
      </w:pPr>
      <w:rPr>
        <w:rFonts w:ascii="Wingdings" w:hAnsi="Wingdings" w:hint="default"/>
      </w:rPr>
    </w:lvl>
    <w:lvl w:ilvl="8" w:tplc="0409000D" w:tentative="1">
      <w:start w:val="1"/>
      <w:numFmt w:val="bullet"/>
      <w:lvlText w:val=""/>
      <w:lvlJc w:val="left"/>
      <w:pPr>
        <w:ind w:left="4200" w:hanging="440"/>
      </w:pPr>
      <w:rPr>
        <w:rFonts w:ascii="Wingdings" w:hAnsi="Wingdings" w:hint="default"/>
      </w:rPr>
    </w:lvl>
  </w:abstractNum>
  <w:abstractNum w:abstractNumId="400" w15:restartNumberingAfterBreak="0">
    <w:nsid w:val="390537C6"/>
    <w:multiLevelType w:val="hybridMultilevel"/>
    <w:tmpl w:val="17F685E4"/>
    <w:lvl w:ilvl="0" w:tplc="04090001">
      <w:start w:val="1"/>
      <w:numFmt w:val="bullet"/>
      <w:lvlText w:val=""/>
      <w:lvlJc w:val="left"/>
      <w:pPr>
        <w:ind w:left="428" w:hanging="440"/>
      </w:pPr>
      <w:rPr>
        <w:rFonts w:ascii="Wingdings" w:hAnsi="Wingdings" w:hint="default"/>
      </w:rPr>
    </w:lvl>
    <w:lvl w:ilvl="1" w:tplc="0409000B" w:tentative="1">
      <w:start w:val="1"/>
      <w:numFmt w:val="bullet"/>
      <w:lvlText w:val=""/>
      <w:lvlJc w:val="left"/>
      <w:pPr>
        <w:ind w:left="868" w:hanging="440"/>
      </w:pPr>
      <w:rPr>
        <w:rFonts w:ascii="Wingdings" w:hAnsi="Wingdings" w:hint="default"/>
      </w:rPr>
    </w:lvl>
    <w:lvl w:ilvl="2" w:tplc="0409000D" w:tentative="1">
      <w:start w:val="1"/>
      <w:numFmt w:val="bullet"/>
      <w:lvlText w:val=""/>
      <w:lvlJc w:val="left"/>
      <w:pPr>
        <w:ind w:left="1308" w:hanging="440"/>
      </w:pPr>
      <w:rPr>
        <w:rFonts w:ascii="Wingdings" w:hAnsi="Wingdings" w:hint="default"/>
      </w:rPr>
    </w:lvl>
    <w:lvl w:ilvl="3" w:tplc="04090001" w:tentative="1">
      <w:start w:val="1"/>
      <w:numFmt w:val="bullet"/>
      <w:lvlText w:val=""/>
      <w:lvlJc w:val="left"/>
      <w:pPr>
        <w:ind w:left="1748" w:hanging="440"/>
      </w:pPr>
      <w:rPr>
        <w:rFonts w:ascii="Wingdings" w:hAnsi="Wingdings" w:hint="default"/>
      </w:rPr>
    </w:lvl>
    <w:lvl w:ilvl="4" w:tplc="0409000B" w:tentative="1">
      <w:start w:val="1"/>
      <w:numFmt w:val="bullet"/>
      <w:lvlText w:val=""/>
      <w:lvlJc w:val="left"/>
      <w:pPr>
        <w:ind w:left="2188" w:hanging="440"/>
      </w:pPr>
      <w:rPr>
        <w:rFonts w:ascii="Wingdings" w:hAnsi="Wingdings" w:hint="default"/>
      </w:rPr>
    </w:lvl>
    <w:lvl w:ilvl="5" w:tplc="0409000D" w:tentative="1">
      <w:start w:val="1"/>
      <w:numFmt w:val="bullet"/>
      <w:lvlText w:val=""/>
      <w:lvlJc w:val="left"/>
      <w:pPr>
        <w:ind w:left="2628" w:hanging="440"/>
      </w:pPr>
      <w:rPr>
        <w:rFonts w:ascii="Wingdings" w:hAnsi="Wingdings" w:hint="default"/>
      </w:rPr>
    </w:lvl>
    <w:lvl w:ilvl="6" w:tplc="04090001" w:tentative="1">
      <w:start w:val="1"/>
      <w:numFmt w:val="bullet"/>
      <w:lvlText w:val=""/>
      <w:lvlJc w:val="left"/>
      <w:pPr>
        <w:ind w:left="3068" w:hanging="440"/>
      </w:pPr>
      <w:rPr>
        <w:rFonts w:ascii="Wingdings" w:hAnsi="Wingdings" w:hint="default"/>
      </w:rPr>
    </w:lvl>
    <w:lvl w:ilvl="7" w:tplc="0409000B" w:tentative="1">
      <w:start w:val="1"/>
      <w:numFmt w:val="bullet"/>
      <w:lvlText w:val=""/>
      <w:lvlJc w:val="left"/>
      <w:pPr>
        <w:ind w:left="3508" w:hanging="440"/>
      </w:pPr>
      <w:rPr>
        <w:rFonts w:ascii="Wingdings" w:hAnsi="Wingdings" w:hint="default"/>
      </w:rPr>
    </w:lvl>
    <w:lvl w:ilvl="8" w:tplc="0409000D" w:tentative="1">
      <w:start w:val="1"/>
      <w:numFmt w:val="bullet"/>
      <w:lvlText w:val=""/>
      <w:lvlJc w:val="left"/>
      <w:pPr>
        <w:ind w:left="3948" w:hanging="440"/>
      </w:pPr>
      <w:rPr>
        <w:rFonts w:ascii="Wingdings" w:hAnsi="Wingdings" w:hint="default"/>
      </w:rPr>
    </w:lvl>
  </w:abstractNum>
  <w:abstractNum w:abstractNumId="401" w15:restartNumberingAfterBreak="0">
    <w:nsid w:val="39D0155B"/>
    <w:multiLevelType w:val="hybridMultilevel"/>
    <w:tmpl w:val="F9DC265C"/>
    <w:lvl w:ilvl="0" w:tplc="04090001">
      <w:start w:val="1"/>
      <w:numFmt w:val="bullet"/>
      <w:lvlText w:val=""/>
      <w:lvlJc w:val="left"/>
      <w:pPr>
        <w:ind w:left="440" w:hanging="440"/>
      </w:pPr>
      <w:rPr>
        <w:rFonts w:ascii="Wingdings" w:hAnsi="Wingdings" w:hint="default"/>
      </w:rPr>
    </w:lvl>
    <w:lvl w:ilvl="1" w:tplc="0409000B">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402" w15:restartNumberingAfterBreak="0">
    <w:nsid w:val="39EE248E"/>
    <w:multiLevelType w:val="hybridMultilevel"/>
    <w:tmpl w:val="28664BD4"/>
    <w:lvl w:ilvl="0" w:tplc="77067E2C">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403" w15:restartNumberingAfterBreak="0">
    <w:nsid w:val="3A0479BA"/>
    <w:multiLevelType w:val="hybridMultilevel"/>
    <w:tmpl w:val="56E058BA"/>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04" w15:restartNumberingAfterBreak="0">
    <w:nsid w:val="3A0C2833"/>
    <w:multiLevelType w:val="hybridMultilevel"/>
    <w:tmpl w:val="5CCA1C88"/>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05" w15:restartNumberingAfterBreak="0">
    <w:nsid w:val="3A1C1422"/>
    <w:multiLevelType w:val="hybridMultilevel"/>
    <w:tmpl w:val="8F8C65C6"/>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06" w15:restartNumberingAfterBreak="0">
    <w:nsid w:val="3A977351"/>
    <w:multiLevelType w:val="hybridMultilevel"/>
    <w:tmpl w:val="91D4D5E2"/>
    <w:lvl w:ilvl="0" w:tplc="04090011">
      <w:start w:val="1"/>
      <w:numFmt w:val="decimalEnclosedCircle"/>
      <w:lvlText w:val="%1"/>
      <w:lvlJc w:val="left"/>
      <w:pPr>
        <w:ind w:left="680" w:hanging="440"/>
      </w:pPr>
    </w:lvl>
    <w:lvl w:ilvl="1" w:tplc="04090017" w:tentative="1">
      <w:start w:val="1"/>
      <w:numFmt w:val="aiueoFullWidth"/>
      <w:lvlText w:val="(%2)"/>
      <w:lvlJc w:val="left"/>
      <w:pPr>
        <w:ind w:left="1120" w:hanging="440"/>
      </w:pPr>
    </w:lvl>
    <w:lvl w:ilvl="2" w:tplc="04090011" w:tentative="1">
      <w:start w:val="1"/>
      <w:numFmt w:val="decimalEnclosedCircle"/>
      <w:lvlText w:val="%3"/>
      <w:lvlJc w:val="left"/>
      <w:pPr>
        <w:ind w:left="1560" w:hanging="440"/>
      </w:pPr>
    </w:lvl>
    <w:lvl w:ilvl="3" w:tplc="0409000F" w:tentative="1">
      <w:start w:val="1"/>
      <w:numFmt w:val="decimal"/>
      <w:lvlText w:val="%4."/>
      <w:lvlJc w:val="left"/>
      <w:pPr>
        <w:ind w:left="2000" w:hanging="440"/>
      </w:pPr>
    </w:lvl>
    <w:lvl w:ilvl="4" w:tplc="04090017" w:tentative="1">
      <w:start w:val="1"/>
      <w:numFmt w:val="aiueoFullWidth"/>
      <w:lvlText w:val="(%5)"/>
      <w:lvlJc w:val="left"/>
      <w:pPr>
        <w:ind w:left="2440" w:hanging="440"/>
      </w:pPr>
    </w:lvl>
    <w:lvl w:ilvl="5" w:tplc="04090011" w:tentative="1">
      <w:start w:val="1"/>
      <w:numFmt w:val="decimalEnclosedCircle"/>
      <w:lvlText w:val="%6"/>
      <w:lvlJc w:val="left"/>
      <w:pPr>
        <w:ind w:left="2880" w:hanging="440"/>
      </w:pPr>
    </w:lvl>
    <w:lvl w:ilvl="6" w:tplc="0409000F" w:tentative="1">
      <w:start w:val="1"/>
      <w:numFmt w:val="decimal"/>
      <w:lvlText w:val="%7."/>
      <w:lvlJc w:val="left"/>
      <w:pPr>
        <w:ind w:left="3320" w:hanging="440"/>
      </w:pPr>
    </w:lvl>
    <w:lvl w:ilvl="7" w:tplc="04090017" w:tentative="1">
      <w:start w:val="1"/>
      <w:numFmt w:val="aiueoFullWidth"/>
      <w:lvlText w:val="(%8)"/>
      <w:lvlJc w:val="left"/>
      <w:pPr>
        <w:ind w:left="3760" w:hanging="440"/>
      </w:pPr>
    </w:lvl>
    <w:lvl w:ilvl="8" w:tplc="04090011" w:tentative="1">
      <w:start w:val="1"/>
      <w:numFmt w:val="decimalEnclosedCircle"/>
      <w:lvlText w:val="%9"/>
      <w:lvlJc w:val="left"/>
      <w:pPr>
        <w:ind w:left="4200" w:hanging="440"/>
      </w:pPr>
    </w:lvl>
  </w:abstractNum>
  <w:abstractNum w:abstractNumId="407" w15:restartNumberingAfterBreak="0">
    <w:nsid w:val="3A9C2199"/>
    <w:multiLevelType w:val="hybridMultilevel"/>
    <w:tmpl w:val="9AFE7DCC"/>
    <w:lvl w:ilvl="0" w:tplc="04090001">
      <w:start w:val="1"/>
      <w:numFmt w:val="bullet"/>
      <w:lvlText w:val=""/>
      <w:lvlJc w:val="left"/>
      <w:pPr>
        <w:ind w:left="440" w:hanging="440"/>
      </w:pPr>
      <w:rPr>
        <w:rFonts w:ascii="Wingdings" w:hAnsi="Wingdings" w:hint="default"/>
      </w:rPr>
    </w:lvl>
    <w:lvl w:ilvl="1" w:tplc="FFFFFFFF" w:tentative="1">
      <w:start w:val="1"/>
      <w:numFmt w:val="aiueoFullWidth"/>
      <w:lvlText w:val="(%2)"/>
      <w:lvlJc w:val="left"/>
      <w:pPr>
        <w:ind w:left="880" w:hanging="440"/>
      </w:pPr>
    </w:lvl>
    <w:lvl w:ilvl="2" w:tplc="FFFFFFFF" w:tentative="1">
      <w:start w:val="1"/>
      <w:numFmt w:val="decimalEnclosedCircle"/>
      <w:lvlText w:val="%3"/>
      <w:lvlJc w:val="left"/>
      <w:pPr>
        <w:ind w:left="1320" w:hanging="440"/>
      </w:pPr>
    </w:lvl>
    <w:lvl w:ilvl="3" w:tplc="FFFFFFFF" w:tentative="1">
      <w:start w:val="1"/>
      <w:numFmt w:val="decimal"/>
      <w:lvlText w:val="%4."/>
      <w:lvlJc w:val="left"/>
      <w:pPr>
        <w:ind w:left="1760" w:hanging="440"/>
      </w:pPr>
    </w:lvl>
    <w:lvl w:ilvl="4" w:tplc="FFFFFFFF" w:tentative="1">
      <w:start w:val="1"/>
      <w:numFmt w:val="aiueoFullWidth"/>
      <w:lvlText w:val="(%5)"/>
      <w:lvlJc w:val="left"/>
      <w:pPr>
        <w:ind w:left="2200" w:hanging="440"/>
      </w:pPr>
    </w:lvl>
    <w:lvl w:ilvl="5" w:tplc="FFFFFFFF" w:tentative="1">
      <w:start w:val="1"/>
      <w:numFmt w:val="decimalEnclosedCircle"/>
      <w:lvlText w:val="%6"/>
      <w:lvlJc w:val="left"/>
      <w:pPr>
        <w:ind w:left="2640" w:hanging="440"/>
      </w:pPr>
    </w:lvl>
    <w:lvl w:ilvl="6" w:tplc="FFFFFFFF" w:tentative="1">
      <w:start w:val="1"/>
      <w:numFmt w:val="decimal"/>
      <w:lvlText w:val="%7."/>
      <w:lvlJc w:val="left"/>
      <w:pPr>
        <w:ind w:left="3080" w:hanging="440"/>
      </w:pPr>
    </w:lvl>
    <w:lvl w:ilvl="7" w:tplc="FFFFFFFF" w:tentative="1">
      <w:start w:val="1"/>
      <w:numFmt w:val="aiueoFullWidth"/>
      <w:lvlText w:val="(%8)"/>
      <w:lvlJc w:val="left"/>
      <w:pPr>
        <w:ind w:left="3520" w:hanging="440"/>
      </w:pPr>
    </w:lvl>
    <w:lvl w:ilvl="8" w:tplc="FFFFFFFF" w:tentative="1">
      <w:start w:val="1"/>
      <w:numFmt w:val="decimalEnclosedCircle"/>
      <w:lvlText w:val="%9"/>
      <w:lvlJc w:val="left"/>
      <w:pPr>
        <w:ind w:left="3960" w:hanging="440"/>
      </w:pPr>
    </w:lvl>
  </w:abstractNum>
  <w:abstractNum w:abstractNumId="408" w15:restartNumberingAfterBreak="0">
    <w:nsid w:val="3ACF4FE1"/>
    <w:multiLevelType w:val="hybridMultilevel"/>
    <w:tmpl w:val="65167074"/>
    <w:lvl w:ilvl="0" w:tplc="0540EBA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409" w15:restartNumberingAfterBreak="0">
    <w:nsid w:val="3AEA65A5"/>
    <w:multiLevelType w:val="hybridMultilevel"/>
    <w:tmpl w:val="6B144CEA"/>
    <w:lvl w:ilvl="0" w:tplc="76A4E47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410" w15:restartNumberingAfterBreak="0">
    <w:nsid w:val="3B014416"/>
    <w:multiLevelType w:val="hybridMultilevel"/>
    <w:tmpl w:val="A9EA20B4"/>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411" w15:restartNumberingAfterBreak="0">
    <w:nsid w:val="3B12668D"/>
    <w:multiLevelType w:val="hybridMultilevel"/>
    <w:tmpl w:val="5D50381C"/>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12" w15:restartNumberingAfterBreak="0">
    <w:nsid w:val="3B211BA4"/>
    <w:multiLevelType w:val="hybridMultilevel"/>
    <w:tmpl w:val="0FEE9E06"/>
    <w:lvl w:ilvl="0" w:tplc="E500E5AA">
      <w:start w:val="1"/>
      <w:numFmt w:val="upperLetter"/>
      <w:lvlText w:val="%1."/>
      <w:lvlJc w:val="left"/>
      <w:pPr>
        <w:ind w:left="1640" w:hanging="440"/>
      </w:pPr>
      <w:rPr>
        <w:rFonts w:hint="default"/>
      </w:rPr>
    </w:lvl>
    <w:lvl w:ilvl="1" w:tplc="04090017" w:tentative="1">
      <w:start w:val="1"/>
      <w:numFmt w:val="aiueoFullWidth"/>
      <w:lvlText w:val="(%2)"/>
      <w:lvlJc w:val="left"/>
      <w:pPr>
        <w:ind w:left="2080" w:hanging="440"/>
      </w:pPr>
    </w:lvl>
    <w:lvl w:ilvl="2" w:tplc="04090011" w:tentative="1">
      <w:start w:val="1"/>
      <w:numFmt w:val="decimalEnclosedCircle"/>
      <w:lvlText w:val="%3"/>
      <w:lvlJc w:val="left"/>
      <w:pPr>
        <w:ind w:left="2520" w:hanging="440"/>
      </w:pPr>
    </w:lvl>
    <w:lvl w:ilvl="3" w:tplc="0409000F" w:tentative="1">
      <w:start w:val="1"/>
      <w:numFmt w:val="decimal"/>
      <w:lvlText w:val="%4."/>
      <w:lvlJc w:val="left"/>
      <w:pPr>
        <w:ind w:left="2960" w:hanging="440"/>
      </w:pPr>
    </w:lvl>
    <w:lvl w:ilvl="4" w:tplc="04090017" w:tentative="1">
      <w:start w:val="1"/>
      <w:numFmt w:val="aiueoFullWidth"/>
      <w:lvlText w:val="(%5)"/>
      <w:lvlJc w:val="left"/>
      <w:pPr>
        <w:ind w:left="3400" w:hanging="440"/>
      </w:pPr>
    </w:lvl>
    <w:lvl w:ilvl="5" w:tplc="04090011" w:tentative="1">
      <w:start w:val="1"/>
      <w:numFmt w:val="decimalEnclosedCircle"/>
      <w:lvlText w:val="%6"/>
      <w:lvlJc w:val="left"/>
      <w:pPr>
        <w:ind w:left="3840" w:hanging="440"/>
      </w:pPr>
    </w:lvl>
    <w:lvl w:ilvl="6" w:tplc="0409000F" w:tentative="1">
      <w:start w:val="1"/>
      <w:numFmt w:val="decimal"/>
      <w:lvlText w:val="%7."/>
      <w:lvlJc w:val="left"/>
      <w:pPr>
        <w:ind w:left="4280" w:hanging="440"/>
      </w:pPr>
    </w:lvl>
    <w:lvl w:ilvl="7" w:tplc="04090017" w:tentative="1">
      <w:start w:val="1"/>
      <w:numFmt w:val="aiueoFullWidth"/>
      <w:lvlText w:val="(%8)"/>
      <w:lvlJc w:val="left"/>
      <w:pPr>
        <w:ind w:left="4720" w:hanging="440"/>
      </w:pPr>
    </w:lvl>
    <w:lvl w:ilvl="8" w:tplc="04090011" w:tentative="1">
      <w:start w:val="1"/>
      <w:numFmt w:val="decimalEnclosedCircle"/>
      <w:lvlText w:val="%9"/>
      <w:lvlJc w:val="left"/>
      <w:pPr>
        <w:ind w:left="5160" w:hanging="440"/>
      </w:pPr>
    </w:lvl>
  </w:abstractNum>
  <w:abstractNum w:abstractNumId="413" w15:restartNumberingAfterBreak="0">
    <w:nsid w:val="3B7C5490"/>
    <w:multiLevelType w:val="hybridMultilevel"/>
    <w:tmpl w:val="58ECC3E6"/>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414" w15:restartNumberingAfterBreak="0">
    <w:nsid w:val="3B881567"/>
    <w:multiLevelType w:val="hybridMultilevel"/>
    <w:tmpl w:val="7DB2BC5A"/>
    <w:lvl w:ilvl="0" w:tplc="04090001">
      <w:start w:val="1"/>
      <w:numFmt w:val="bullet"/>
      <w:lvlText w:val=""/>
      <w:lvlJc w:val="left"/>
      <w:pPr>
        <w:ind w:left="680" w:hanging="440"/>
      </w:pPr>
      <w:rPr>
        <w:rFonts w:ascii="Wingdings" w:hAnsi="Wingdings" w:hint="default"/>
      </w:rPr>
    </w:lvl>
    <w:lvl w:ilvl="1" w:tplc="FFFFFFFF" w:tentative="1">
      <w:start w:val="1"/>
      <w:numFmt w:val="bullet"/>
      <w:lvlText w:val=""/>
      <w:lvlJc w:val="left"/>
      <w:pPr>
        <w:ind w:left="1120" w:hanging="440"/>
      </w:pPr>
      <w:rPr>
        <w:rFonts w:ascii="Wingdings" w:hAnsi="Wingdings" w:hint="default"/>
      </w:rPr>
    </w:lvl>
    <w:lvl w:ilvl="2" w:tplc="FFFFFFFF" w:tentative="1">
      <w:start w:val="1"/>
      <w:numFmt w:val="bullet"/>
      <w:lvlText w:val=""/>
      <w:lvlJc w:val="left"/>
      <w:pPr>
        <w:ind w:left="1560" w:hanging="440"/>
      </w:pPr>
      <w:rPr>
        <w:rFonts w:ascii="Wingdings" w:hAnsi="Wingdings" w:hint="default"/>
      </w:rPr>
    </w:lvl>
    <w:lvl w:ilvl="3" w:tplc="FFFFFFFF" w:tentative="1">
      <w:start w:val="1"/>
      <w:numFmt w:val="bullet"/>
      <w:lvlText w:val=""/>
      <w:lvlJc w:val="left"/>
      <w:pPr>
        <w:ind w:left="2000" w:hanging="440"/>
      </w:pPr>
      <w:rPr>
        <w:rFonts w:ascii="Wingdings" w:hAnsi="Wingdings" w:hint="default"/>
      </w:rPr>
    </w:lvl>
    <w:lvl w:ilvl="4" w:tplc="FFFFFFFF" w:tentative="1">
      <w:start w:val="1"/>
      <w:numFmt w:val="bullet"/>
      <w:lvlText w:val=""/>
      <w:lvlJc w:val="left"/>
      <w:pPr>
        <w:ind w:left="2440" w:hanging="440"/>
      </w:pPr>
      <w:rPr>
        <w:rFonts w:ascii="Wingdings" w:hAnsi="Wingdings" w:hint="default"/>
      </w:rPr>
    </w:lvl>
    <w:lvl w:ilvl="5" w:tplc="FFFFFFFF" w:tentative="1">
      <w:start w:val="1"/>
      <w:numFmt w:val="bullet"/>
      <w:lvlText w:val=""/>
      <w:lvlJc w:val="left"/>
      <w:pPr>
        <w:ind w:left="2880" w:hanging="440"/>
      </w:pPr>
      <w:rPr>
        <w:rFonts w:ascii="Wingdings" w:hAnsi="Wingdings" w:hint="default"/>
      </w:rPr>
    </w:lvl>
    <w:lvl w:ilvl="6" w:tplc="FFFFFFFF" w:tentative="1">
      <w:start w:val="1"/>
      <w:numFmt w:val="bullet"/>
      <w:lvlText w:val=""/>
      <w:lvlJc w:val="left"/>
      <w:pPr>
        <w:ind w:left="3320" w:hanging="440"/>
      </w:pPr>
      <w:rPr>
        <w:rFonts w:ascii="Wingdings" w:hAnsi="Wingdings" w:hint="default"/>
      </w:rPr>
    </w:lvl>
    <w:lvl w:ilvl="7" w:tplc="FFFFFFFF" w:tentative="1">
      <w:start w:val="1"/>
      <w:numFmt w:val="bullet"/>
      <w:lvlText w:val=""/>
      <w:lvlJc w:val="left"/>
      <w:pPr>
        <w:ind w:left="3760" w:hanging="440"/>
      </w:pPr>
      <w:rPr>
        <w:rFonts w:ascii="Wingdings" w:hAnsi="Wingdings" w:hint="default"/>
      </w:rPr>
    </w:lvl>
    <w:lvl w:ilvl="8" w:tplc="FFFFFFFF" w:tentative="1">
      <w:start w:val="1"/>
      <w:numFmt w:val="bullet"/>
      <w:lvlText w:val=""/>
      <w:lvlJc w:val="left"/>
      <w:pPr>
        <w:ind w:left="4200" w:hanging="440"/>
      </w:pPr>
      <w:rPr>
        <w:rFonts w:ascii="Wingdings" w:hAnsi="Wingdings" w:hint="default"/>
      </w:rPr>
    </w:lvl>
  </w:abstractNum>
  <w:abstractNum w:abstractNumId="415" w15:restartNumberingAfterBreak="0">
    <w:nsid w:val="3BAC07A6"/>
    <w:multiLevelType w:val="hybridMultilevel"/>
    <w:tmpl w:val="403CCDBE"/>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416" w15:restartNumberingAfterBreak="0">
    <w:nsid w:val="3BE17901"/>
    <w:multiLevelType w:val="hybridMultilevel"/>
    <w:tmpl w:val="6F86E65C"/>
    <w:lvl w:ilvl="0" w:tplc="04090001">
      <w:start w:val="1"/>
      <w:numFmt w:val="bullet"/>
      <w:lvlText w:val=""/>
      <w:lvlJc w:val="left"/>
      <w:pPr>
        <w:ind w:left="880" w:hanging="440"/>
      </w:pPr>
      <w:rPr>
        <w:rFonts w:ascii="Wingdings" w:hAnsi="Wingdings" w:hint="default"/>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417" w15:restartNumberingAfterBreak="0">
    <w:nsid w:val="3BE74BFA"/>
    <w:multiLevelType w:val="hybridMultilevel"/>
    <w:tmpl w:val="442481B0"/>
    <w:lvl w:ilvl="0" w:tplc="04090001">
      <w:start w:val="1"/>
      <w:numFmt w:val="bullet"/>
      <w:lvlText w:val=""/>
      <w:lvlJc w:val="left"/>
      <w:pPr>
        <w:ind w:left="680" w:hanging="440"/>
      </w:pPr>
      <w:rPr>
        <w:rFonts w:ascii="Wingdings" w:hAnsi="Wingdings" w:hint="default"/>
      </w:rPr>
    </w:lvl>
    <w:lvl w:ilvl="1" w:tplc="0409000B" w:tentative="1">
      <w:start w:val="1"/>
      <w:numFmt w:val="bullet"/>
      <w:lvlText w:val=""/>
      <w:lvlJc w:val="left"/>
      <w:pPr>
        <w:ind w:left="1120" w:hanging="440"/>
      </w:pPr>
      <w:rPr>
        <w:rFonts w:ascii="Wingdings" w:hAnsi="Wingdings" w:hint="default"/>
      </w:rPr>
    </w:lvl>
    <w:lvl w:ilvl="2" w:tplc="0409000D"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B" w:tentative="1">
      <w:start w:val="1"/>
      <w:numFmt w:val="bullet"/>
      <w:lvlText w:val=""/>
      <w:lvlJc w:val="left"/>
      <w:pPr>
        <w:ind w:left="2440" w:hanging="440"/>
      </w:pPr>
      <w:rPr>
        <w:rFonts w:ascii="Wingdings" w:hAnsi="Wingdings" w:hint="default"/>
      </w:rPr>
    </w:lvl>
    <w:lvl w:ilvl="5" w:tplc="0409000D"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B" w:tentative="1">
      <w:start w:val="1"/>
      <w:numFmt w:val="bullet"/>
      <w:lvlText w:val=""/>
      <w:lvlJc w:val="left"/>
      <w:pPr>
        <w:ind w:left="3760" w:hanging="440"/>
      </w:pPr>
      <w:rPr>
        <w:rFonts w:ascii="Wingdings" w:hAnsi="Wingdings" w:hint="default"/>
      </w:rPr>
    </w:lvl>
    <w:lvl w:ilvl="8" w:tplc="0409000D" w:tentative="1">
      <w:start w:val="1"/>
      <w:numFmt w:val="bullet"/>
      <w:lvlText w:val=""/>
      <w:lvlJc w:val="left"/>
      <w:pPr>
        <w:ind w:left="4200" w:hanging="440"/>
      </w:pPr>
      <w:rPr>
        <w:rFonts w:ascii="Wingdings" w:hAnsi="Wingdings" w:hint="default"/>
      </w:rPr>
    </w:lvl>
  </w:abstractNum>
  <w:abstractNum w:abstractNumId="418" w15:restartNumberingAfterBreak="0">
    <w:nsid w:val="3BEB5607"/>
    <w:multiLevelType w:val="hybridMultilevel"/>
    <w:tmpl w:val="FBE65898"/>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419" w15:restartNumberingAfterBreak="0">
    <w:nsid w:val="3C1952FB"/>
    <w:multiLevelType w:val="hybridMultilevel"/>
    <w:tmpl w:val="596021CE"/>
    <w:lvl w:ilvl="0" w:tplc="77067E2C">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420" w15:restartNumberingAfterBreak="0">
    <w:nsid w:val="3C1F36C6"/>
    <w:multiLevelType w:val="hybridMultilevel"/>
    <w:tmpl w:val="BC2C6E70"/>
    <w:lvl w:ilvl="0" w:tplc="77067E2C">
      <w:start w:val="1"/>
      <w:numFmt w:val="bullet"/>
      <w:lvlText w:val=""/>
      <w:lvlJc w:val="left"/>
      <w:pPr>
        <w:ind w:left="440" w:hanging="440"/>
      </w:pPr>
      <w:rPr>
        <w:rFonts w:ascii="Wingdings" w:hAnsi="Wingdings" w:hint="default"/>
        <w:lang w:val="en-US" w:eastAsia="ja-JP" w:bidi="ar-S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421" w15:restartNumberingAfterBreak="0">
    <w:nsid w:val="3C264371"/>
    <w:multiLevelType w:val="hybridMultilevel"/>
    <w:tmpl w:val="286ADB1C"/>
    <w:lvl w:ilvl="0" w:tplc="04090001">
      <w:start w:val="1"/>
      <w:numFmt w:val="bullet"/>
      <w:lvlText w:val=""/>
      <w:lvlJc w:val="left"/>
      <w:pPr>
        <w:ind w:left="440" w:hanging="440"/>
      </w:pPr>
      <w:rPr>
        <w:rFonts w:ascii="Wingdings" w:hAnsi="Wingdings" w:hint="default"/>
      </w:rPr>
    </w:lvl>
    <w:lvl w:ilvl="1" w:tplc="0409000B">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422" w15:restartNumberingAfterBreak="0">
    <w:nsid w:val="3C3E655F"/>
    <w:multiLevelType w:val="hybridMultilevel"/>
    <w:tmpl w:val="73EEEFD8"/>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423" w15:restartNumberingAfterBreak="0">
    <w:nsid w:val="3C9266E1"/>
    <w:multiLevelType w:val="hybridMultilevel"/>
    <w:tmpl w:val="3862958C"/>
    <w:lvl w:ilvl="0" w:tplc="76A4E47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424" w15:restartNumberingAfterBreak="0">
    <w:nsid w:val="3C971BF0"/>
    <w:multiLevelType w:val="hybridMultilevel"/>
    <w:tmpl w:val="140A166E"/>
    <w:lvl w:ilvl="0" w:tplc="96D29D0A">
      <w:start w:val="1"/>
      <w:numFmt w:val="decimal"/>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425" w15:restartNumberingAfterBreak="0">
    <w:nsid w:val="3CA834FB"/>
    <w:multiLevelType w:val="hybridMultilevel"/>
    <w:tmpl w:val="2E4EEE52"/>
    <w:lvl w:ilvl="0" w:tplc="04090001">
      <w:start w:val="1"/>
      <w:numFmt w:val="bullet"/>
      <w:lvlText w:val=""/>
      <w:lvlJc w:val="left"/>
      <w:pPr>
        <w:ind w:left="680" w:hanging="440"/>
      </w:pPr>
      <w:rPr>
        <w:rFonts w:ascii="Wingdings" w:hAnsi="Wingdings" w:hint="default"/>
      </w:rPr>
    </w:lvl>
    <w:lvl w:ilvl="1" w:tplc="FFFFFFFF" w:tentative="1">
      <w:start w:val="1"/>
      <w:numFmt w:val="bullet"/>
      <w:lvlText w:val=""/>
      <w:lvlJc w:val="left"/>
      <w:pPr>
        <w:ind w:left="1120" w:hanging="440"/>
      </w:pPr>
      <w:rPr>
        <w:rFonts w:ascii="Wingdings" w:hAnsi="Wingdings" w:hint="default"/>
      </w:rPr>
    </w:lvl>
    <w:lvl w:ilvl="2" w:tplc="FFFFFFFF" w:tentative="1">
      <w:start w:val="1"/>
      <w:numFmt w:val="bullet"/>
      <w:lvlText w:val=""/>
      <w:lvlJc w:val="left"/>
      <w:pPr>
        <w:ind w:left="1560" w:hanging="440"/>
      </w:pPr>
      <w:rPr>
        <w:rFonts w:ascii="Wingdings" w:hAnsi="Wingdings" w:hint="default"/>
      </w:rPr>
    </w:lvl>
    <w:lvl w:ilvl="3" w:tplc="FFFFFFFF" w:tentative="1">
      <w:start w:val="1"/>
      <w:numFmt w:val="bullet"/>
      <w:lvlText w:val=""/>
      <w:lvlJc w:val="left"/>
      <w:pPr>
        <w:ind w:left="2000" w:hanging="440"/>
      </w:pPr>
      <w:rPr>
        <w:rFonts w:ascii="Wingdings" w:hAnsi="Wingdings" w:hint="default"/>
      </w:rPr>
    </w:lvl>
    <w:lvl w:ilvl="4" w:tplc="FFFFFFFF" w:tentative="1">
      <w:start w:val="1"/>
      <w:numFmt w:val="bullet"/>
      <w:lvlText w:val=""/>
      <w:lvlJc w:val="left"/>
      <w:pPr>
        <w:ind w:left="2440" w:hanging="440"/>
      </w:pPr>
      <w:rPr>
        <w:rFonts w:ascii="Wingdings" w:hAnsi="Wingdings" w:hint="default"/>
      </w:rPr>
    </w:lvl>
    <w:lvl w:ilvl="5" w:tplc="FFFFFFFF" w:tentative="1">
      <w:start w:val="1"/>
      <w:numFmt w:val="bullet"/>
      <w:lvlText w:val=""/>
      <w:lvlJc w:val="left"/>
      <w:pPr>
        <w:ind w:left="2880" w:hanging="440"/>
      </w:pPr>
      <w:rPr>
        <w:rFonts w:ascii="Wingdings" w:hAnsi="Wingdings" w:hint="default"/>
      </w:rPr>
    </w:lvl>
    <w:lvl w:ilvl="6" w:tplc="FFFFFFFF" w:tentative="1">
      <w:start w:val="1"/>
      <w:numFmt w:val="bullet"/>
      <w:lvlText w:val=""/>
      <w:lvlJc w:val="left"/>
      <w:pPr>
        <w:ind w:left="3320" w:hanging="440"/>
      </w:pPr>
      <w:rPr>
        <w:rFonts w:ascii="Wingdings" w:hAnsi="Wingdings" w:hint="default"/>
      </w:rPr>
    </w:lvl>
    <w:lvl w:ilvl="7" w:tplc="FFFFFFFF" w:tentative="1">
      <w:start w:val="1"/>
      <w:numFmt w:val="bullet"/>
      <w:lvlText w:val=""/>
      <w:lvlJc w:val="left"/>
      <w:pPr>
        <w:ind w:left="3760" w:hanging="440"/>
      </w:pPr>
      <w:rPr>
        <w:rFonts w:ascii="Wingdings" w:hAnsi="Wingdings" w:hint="default"/>
      </w:rPr>
    </w:lvl>
    <w:lvl w:ilvl="8" w:tplc="FFFFFFFF" w:tentative="1">
      <w:start w:val="1"/>
      <w:numFmt w:val="bullet"/>
      <w:lvlText w:val=""/>
      <w:lvlJc w:val="left"/>
      <w:pPr>
        <w:ind w:left="4200" w:hanging="440"/>
      </w:pPr>
      <w:rPr>
        <w:rFonts w:ascii="Wingdings" w:hAnsi="Wingdings" w:hint="default"/>
      </w:rPr>
    </w:lvl>
  </w:abstractNum>
  <w:abstractNum w:abstractNumId="426" w15:restartNumberingAfterBreak="0">
    <w:nsid w:val="3CB52521"/>
    <w:multiLevelType w:val="hybridMultilevel"/>
    <w:tmpl w:val="A23A3328"/>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27" w15:restartNumberingAfterBreak="0">
    <w:nsid w:val="3CC64151"/>
    <w:multiLevelType w:val="hybridMultilevel"/>
    <w:tmpl w:val="A814B14E"/>
    <w:lvl w:ilvl="0" w:tplc="04090001">
      <w:start w:val="1"/>
      <w:numFmt w:val="bullet"/>
      <w:lvlText w:val=""/>
      <w:lvlJc w:val="left"/>
      <w:pPr>
        <w:ind w:left="880" w:hanging="440"/>
      </w:pPr>
      <w:rPr>
        <w:rFonts w:ascii="Wingdings" w:hAnsi="Wingdings" w:hint="default"/>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428" w15:restartNumberingAfterBreak="0">
    <w:nsid w:val="3CCC1E42"/>
    <w:multiLevelType w:val="hybridMultilevel"/>
    <w:tmpl w:val="F68AB6E0"/>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429" w15:restartNumberingAfterBreak="0">
    <w:nsid w:val="3CF95846"/>
    <w:multiLevelType w:val="hybridMultilevel"/>
    <w:tmpl w:val="6B763062"/>
    <w:lvl w:ilvl="0" w:tplc="DCD4425A">
      <w:numFmt w:val="bullet"/>
      <w:lvlText w:val=""/>
      <w:lvlJc w:val="left"/>
      <w:pPr>
        <w:ind w:left="440" w:hanging="440"/>
      </w:pPr>
      <w:rPr>
        <w:rFonts w:ascii="Wingdings" w:eastAsia="ＭＳ 明朝" w:hAnsi="Wingdings" w:cs="Wingdings" w:hint="default"/>
        <w:b w:val="0"/>
        <w:bCs w:val="0"/>
        <w:i w:val="0"/>
        <w:iCs w:val="0"/>
        <w:spacing w:val="0"/>
        <w:w w:val="100"/>
        <w:sz w:val="24"/>
        <w:szCs w:val="24"/>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430" w15:restartNumberingAfterBreak="0">
    <w:nsid w:val="3CFE27F4"/>
    <w:multiLevelType w:val="hybridMultilevel"/>
    <w:tmpl w:val="D77A0C82"/>
    <w:lvl w:ilvl="0" w:tplc="E500E5AA">
      <w:start w:val="1"/>
      <w:numFmt w:val="upperLetter"/>
      <w:lvlText w:val="%1."/>
      <w:lvlJc w:val="left"/>
      <w:pPr>
        <w:ind w:left="1640" w:hanging="440"/>
      </w:pPr>
      <w:rPr>
        <w:rFonts w:hint="default"/>
      </w:rPr>
    </w:lvl>
    <w:lvl w:ilvl="1" w:tplc="04090017" w:tentative="1">
      <w:start w:val="1"/>
      <w:numFmt w:val="aiueoFullWidth"/>
      <w:lvlText w:val="(%2)"/>
      <w:lvlJc w:val="left"/>
      <w:pPr>
        <w:ind w:left="2080" w:hanging="440"/>
      </w:pPr>
    </w:lvl>
    <w:lvl w:ilvl="2" w:tplc="04090011" w:tentative="1">
      <w:start w:val="1"/>
      <w:numFmt w:val="decimalEnclosedCircle"/>
      <w:lvlText w:val="%3"/>
      <w:lvlJc w:val="left"/>
      <w:pPr>
        <w:ind w:left="2520" w:hanging="440"/>
      </w:pPr>
    </w:lvl>
    <w:lvl w:ilvl="3" w:tplc="0409000F" w:tentative="1">
      <w:start w:val="1"/>
      <w:numFmt w:val="decimal"/>
      <w:lvlText w:val="%4."/>
      <w:lvlJc w:val="left"/>
      <w:pPr>
        <w:ind w:left="2960" w:hanging="440"/>
      </w:pPr>
    </w:lvl>
    <w:lvl w:ilvl="4" w:tplc="04090017" w:tentative="1">
      <w:start w:val="1"/>
      <w:numFmt w:val="aiueoFullWidth"/>
      <w:lvlText w:val="(%5)"/>
      <w:lvlJc w:val="left"/>
      <w:pPr>
        <w:ind w:left="3400" w:hanging="440"/>
      </w:pPr>
    </w:lvl>
    <w:lvl w:ilvl="5" w:tplc="04090011" w:tentative="1">
      <w:start w:val="1"/>
      <w:numFmt w:val="decimalEnclosedCircle"/>
      <w:lvlText w:val="%6"/>
      <w:lvlJc w:val="left"/>
      <w:pPr>
        <w:ind w:left="3840" w:hanging="440"/>
      </w:pPr>
    </w:lvl>
    <w:lvl w:ilvl="6" w:tplc="0409000F" w:tentative="1">
      <w:start w:val="1"/>
      <w:numFmt w:val="decimal"/>
      <w:lvlText w:val="%7."/>
      <w:lvlJc w:val="left"/>
      <w:pPr>
        <w:ind w:left="4280" w:hanging="440"/>
      </w:pPr>
    </w:lvl>
    <w:lvl w:ilvl="7" w:tplc="04090017" w:tentative="1">
      <w:start w:val="1"/>
      <w:numFmt w:val="aiueoFullWidth"/>
      <w:lvlText w:val="(%8)"/>
      <w:lvlJc w:val="left"/>
      <w:pPr>
        <w:ind w:left="4720" w:hanging="440"/>
      </w:pPr>
    </w:lvl>
    <w:lvl w:ilvl="8" w:tplc="04090011" w:tentative="1">
      <w:start w:val="1"/>
      <w:numFmt w:val="decimalEnclosedCircle"/>
      <w:lvlText w:val="%9"/>
      <w:lvlJc w:val="left"/>
      <w:pPr>
        <w:ind w:left="5160" w:hanging="440"/>
      </w:pPr>
    </w:lvl>
  </w:abstractNum>
  <w:abstractNum w:abstractNumId="431" w15:restartNumberingAfterBreak="0">
    <w:nsid w:val="3D105B2D"/>
    <w:multiLevelType w:val="hybridMultilevel"/>
    <w:tmpl w:val="1D28F15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432" w15:restartNumberingAfterBreak="0">
    <w:nsid w:val="3D1D4DCC"/>
    <w:multiLevelType w:val="hybridMultilevel"/>
    <w:tmpl w:val="B2586E54"/>
    <w:lvl w:ilvl="0" w:tplc="E500E5AA">
      <w:start w:val="1"/>
      <w:numFmt w:val="upperLetter"/>
      <w:lvlText w:val="%1."/>
      <w:lvlJc w:val="left"/>
      <w:pPr>
        <w:ind w:left="1640" w:hanging="440"/>
      </w:pPr>
      <w:rPr>
        <w:rFonts w:hint="default"/>
      </w:rPr>
    </w:lvl>
    <w:lvl w:ilvl="1" w:tplc="04090017" w:tentative="1">
      <w:start w:val="1"/>
      <w:numFmt w:val="aiueoFullWidth"/>
      <w:lvlText w:val="(%2)"/>
      <w:lvlJc w:val="left"/>
      <w:pPr>
        <w:ind w:left="2080" w:hanging="440"/>
      </w:pPr>
    </w:lvl>
    <w:lvl w:ilvl="2" w:tplc="04090011" w:tentative="1">
      <w:start w:val="1"/>
      <w:numFmt w:val="decimalEnclosedCircle"/>
      <w:lvlText w:val="%3"/>
      <w:lvlJc w:val="left"/>
      <w:pPr>
        <w:ind w:left="2520" w:hanging="440"/>
      </w:pPr>
    </w:lvl>
    <w:lvl w:ilvl="3" w:tplc="0409000F" w:tentative="1">
      <w:start w:val="1"/>
      <w:numFmt w:val="decimal"/>
      <w:lvlText w:val="%4."/>
      <w:lvlJc w:val="left"/>
      <w:pPr>
        <w:ind w:left="2960" w:hanging="440"/>
      </w:pPr>
    </w:lvl>
    <w:lvl w:ilvl="4" w:tplc="04090017" w:tentative="1">
      <w:start w:val="1"/>
      <w:numFmt w:val="aiueoFullWidth"/>
      <w:lvlText w:val="(%5)"/>
      <w:lvlJc w:val="left"/>
      <w:pPr>
        <w:ind w:left="3400" w:hanging="440"/>
      </w:pPr>
    </w:lvl>
    <w:lvl w:ilvl="5" w:tplc="04090011" w:tentative="1">
      <w:start w:val="1"/>
      <w:numFmt w:val="decimalEnclosedCircle"/>
      <w:lvlText w:val="%6"/>
      <w:lvlJc w:val="left"/>
      <w:pPr>
        <w:ind w:left="3840" w:hanging="440"/>
      </w:pPr>
    </w:lvl>
    <w:lvl w:ilvl="6" w:tplc="0409000F" w:tentative="1">
      <w:start w:val="1"/>
      <w:numFmt w:val="decimal"/>
      <w:lvlText w:val="%7."/>
      <w:lvlJc w:val="left"/>
      <w:pPr>
        <w:ind w:left="4280" w:hanging="440"/>
      </w:pPr>
    </w:lvl>
    <w:lvl w:ilvl="7" w:tplc="04090017" w:tentative="1">
      <w:start w:val="1"/>
      <w:numFmt w:val="aiueoFullWidth"/>
      <w:lvlText w:val="(%8)"/>
      <w:lvlJc w:val="left"/>
      <w:pPr>
        <w:ind w:left="4720" w:hanging="440"/>
      </w:pPr>
    </w:lvl>
    <w:lvl w:ilvl="8" w:tplc="04090011" w:tentative="1">
      <w:start w:val="1"/>
      <w:numFmt w:val="decimalEnclosedCircle"/>
      <w:lvlText w:val="%9"/>
      <w:lvlJc w:val="left"/>
      <w:pPr>
        <w:ind w:left="5160" w:hanging="440"/>
      </w:pPr>
    </w:lvl>
  </w:abstractNum>
  <w:abstractNum w:abstractNumId="433" w15:restartNumberingAfterBreak="0">
    <w:nsid w:val="3D330A62"/>
    <w:multiLevelType w:val="hybridMultilevel"/>
    <w:tmpl w:val="1C2E9138"/>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434" w15:restartNumberingAfterBreak="0">
    <w:nsid w:val="3D6622A0"/>
    <w:multiLevelType w:val="hybridMultilevel"/>
    <w:tmpl w:val="F44A5DAE"/>
    <w:lvl w:ilvl="0" w:tplc="04090001">
      <w:start w:val="1"/>
      <w:numFmt w:val="bullet"/>
      <w:lvlText w:val=""/>
      <w:lvlJc w:val="left"/>
      <w:pPr>
        <w:ind w:left="680" w:hanging="440"/>
      </w:pPr>
      <w:rPr>
        <w:rFonts w:ascii="Wingdings" w:hAnsi="Wingdings" w:hint="default"/>
      </w:rPr>
    </w:lvl>
    <w:lvl w:ilvl="1" w:tplc="FFFFFFFF" w:tentative="1">
      <w:start w:val="1"/>
      <w:numFmt w:val="bullet"/>
      <w:lvlText w:val=""/>
      <w:lvlJc w:val="left"/>
      <w:pPr>
        <w:ind w:left="1120" w:hanging="440"/>
      </w:pPr>
      <w:rPr>
        <w:rFonts w:ascii="Wingdings" w:hAnsi="Wingdings" w:hint="default"/>
      </w:rPr>
    </w:lvl>
    <w:lvl w:ilvl="2" w:tplc="FFFFFFFF" w:tentative="1">
      <w:start w:val="1"/>
      <w:numFmt w:val="bullet"/>
      <w:lvlText w:val=""/>
      <w:lvlJc w:val="left"/>
      <w:pPr>
        <w:ind w:left="1560" w:hanging="440"/>
      </w:pPr>
      <w:rPr>
        <w:rFonts w:ascii="Wingdings" w:hAnsi="Wingdings" w:hint="default"/>
      </w:rPr>
    </w:lvl>
    <w:lvl w:ilvl="3" w:tplc="FFFFFFFF" w:tentative="1">
      <w:start w:val="1"/>
      <w:numFmt w:val="bullet"/>
      <w:lvlText w:val=""/>
      <w:lvlJc w:val="left"/>
      <w:pPr>
        <w:ind w:left="2000" w:hanging="440"/>
      </w:pPr>
      <w:rPr>
        <w:rFonts w:ascii="Wingdings" w:hAnsi="Wingdings" w:hint="default"/>
      </w:rPr>
    </w:lvl>
    <w:lvl w:ilvl="4" w:tplc="FFFFFFFF" w:tentative="1">
      <w:start w:val="1"/>
      <w:numFmt w:val="bullet"/>
      <w:lvlText w:val=""/>
      <w:lvlJc w:val="left"/>
      <w:pPr>
        <w:ind w:left="2440" w:hanging="440"/>
      </w:pPr>
      <w:rPr>
        <w:rFonts w:ascii="Wingdings" w:hAnsi="Wingdings" w:hint="default"/>
      </w:rPr>
    </w:lvl>
    <w:lvl w:ilvl="5" w:tplc="FFFFFFFF" w:tentative="1">
      <w:start w:val="1"/>
      <w:numFmt w:val="bullet"/>
      <w:lvlText w:val=""/>
      <w:lvlJc w:val="left"/>
      <w:pPr>
        <w:ind w:left="2880" w:hanging="440"/>
      </w:pPr>
      <w:rPr>
        <w:rFonts w:ascii="Wingdings" w:hAnsi="Wingdings" w:hint="default"/>
      </w:rPr>
    </w:lvl>
    <w:lvl w:ilvl="6" w:tplc="FFFFFFFF" w:tentative="1">
      <w:start w:val="1"/>
      <w:numFmt w:val="bullet"/>
      <w:lvlText w:val=""/>
      <w:lvlJc w:val="left"/>
      <w:pPr>
        <w:ind w:left="3320" w:hanging="440"/>
      </w:pPr>
      <w:rPr>
        <w:rFonts w:ascii="Wingdings" w:hAnsi="Wingdings" w:hint="default"/>
      </w:rPr>
    </w:lvl>
    <w:lvl w:ilvl="7" w:tplc="FFFFFFFF" w:tentative="1">
      <w:start w:val="1"/>
      <w:numFmt w:val="bullet"/>
      <w:lvlText w:val=""/>
      <w:lvlJc w:val="left"/>
      <w:pPr>
        <w:ind w:left="3760" w:hanging="440"/>
      </w:pPr>
      <w:rPr>
        <w:rFonts w:ascii="Wingdings" w:hAnsi="Wingdings" w:hint="default"/>
      </w:rPr>
    </w:lvl>
    <w:lvl w:ilvl="8" w:tplc="FFFFFFFF" w:tentative="1">
      <w:start w:val="1"/>
      <w:numFmt w:val="bullet"/>
      <w:lvlText w:val=""/>
      <w:lvlJc w:val="left"/>
      <w:pPr>
        <w:ind w:left="4200" w:hanging="440"/>
      </w:pPr>
      <w:rPr>
        <w:rFonts w:ascii="Wingdings" w:hAnsi="Wingdings" w:hint="default"/>
      </w:rPr>
    </w:lvl>
  </w:abstractNum>
  <w:abstractNum w:abstractNumId="435" w15:restartNumberingAfterBreak="0">
    <w:nsid w:val="3D6B78D6"/>
    <w:multiLevelType w:val="hybridMultilevel"/>
    <w:tmpl w:val="12665778"/>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436" w15:restartNumberingAfterBreak="0">
    <w:nsid w:val="3D9959B8"/>
    <w:multiLevelType w:val="hybridMultilevel"/>
    <w:tmpl w:val="72A003C0"/>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437" w15:restartNumberingAfterBreak="0">
    <w:nsid w:val="3DA53292"/>
    <w:multiLevelType w:val="hybridMultilevel"/>
    <w:tmpl w:val="8AF6864A"/>
    <w:lvl w:ilvl="0" w:tplc="04090009">
      <w:start w:val="1"/>
      <w:numFmt w:val="bullet"/>
      <w:lvlText w:val=""/>
      <w:lvlJc w:val="left"/>
      <w:pPr>
        <w:ind w:left="880" w:hanging="440"/>
      </w:pPr>
      <w:rPr>
        <w:rFonts w:ascii="Wingdings" w:hAnsi="Wingdings" w:hint="default"/>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438" w15:restartNumberingAfterBreak="0">
    <w:nsid w:val="3DBD41E5"/>
    <w:multiLevelType w:val="hybridMultilevel"/>
    <w:tmpl w:val="3DF650A2"/>
    <w:lvl w:ilvl="0" w:tplc="F4A066DC">
      <w:start w:val="1"/>
      <w:numFmt w:val="decimal"/>
      <w:lvlText w:val="%1."/>
      <w:lvlJc w:val="left"/>
      <w:pPr>
        <w:ind w:left="680" w:hanging="440"/>
      </w:pPr>
      <w:rPr>
        <w:rFonts w:hint="eastAsia"/>
      </w:rPr>
    </w:lvl>
    <w:lvl w:ilvl="1" w:tplc="04090017" w:tentative="1">
      <w:start w:val="1"/>
      <w:numFmt w:val="aiueoFullWidth"/>
      <w:lvlText w:val="(%2)"/>
      <w:lvlJc w:val="left"/>
      <w:pPr>
        <w:ind w:left="1120" w:hanging="440"/>
      </w:pPr>
    </w:lvl>
    <w:lvl w:ilvl="2" w:tplc="04090011" w:tentative="1">
      <w:start w:val="1"/>
      <w:numFmt w:val="decimalEnclosedCircle"/>
      <w:lvlText w:val="%3"/>
      <w:lvlJc w:val="left"/>
      <w:pPr>
        <w:ind w:left="1560" w:hanging="440"/>
      </w:pPr>
    </w:lvl>
    <w:lvl w:ilvl="3" w:tplc="0409000F" w:tentative="1">
      <w:start w:val="1"/>
      <w:numFmt w:val="decimal"/>
      <w:lvlText w:val="%4."/>
      <w:lvlJc w:val="left"/>
      <w:pPr>
        <w:ind w:left="2000" w:hanging="440"/>
      </w:pPr>
    </w:lvl>
    <w:lvl w:ilvl="4" w:tplc="04090017" w:tentative="1">
      <w:start w:val="1"/>
      <w:numFmt w:val="aiueoFullWidth"/>
      <w:lvlText w:val="(%5)"/>
      <w:lvlJc w:val="left"/>
      <w:pPr>
        <w:ind w:left="2440" w:hanging="440"/>
      </w:pPr>
    </w:lvl>
    <w:lvl w:ilvl="5" w:tplc="04090011" w:tentative="1">
      <w:start w:val="1"/>
      <w:numFmt w:val="decimalEnclosedCircle"/>
      <w:lvlText w:val="%6"/>
      <w:lvlJc w:val="left"/>
      <w:pPr>
        <w:ind w:left="2880" w:hanging="440"/>
      </w:pPr>
    </w:lvl>
    <w:lvl w:ilvl="6" w:tplc="0409000F" w:tentative="1">
      <w:start w:val="1"/>
      <w:numFmt w:val="decimal"/>
      <w:lvlText w:val="%7."/>
      <w:lvlJc w:val="left"/>
      <w:pPr>
        <w:ind w:left="3320" w:hanging="440"/>
      </w:pPr>
    </w:lvl>
    <w:lvl w:ilvl="7" w:tplc="04090017" w:tentative="1">
      <w:start w:val="1"/>
      <w:numFmt w:val="aiueoFullWidth"/>
      <w:lvlText w:val="(%8)"/>
      <w:lvlJc w:val="left"/>
      <w:pPr>
        <w:ind w:left="3760" w:hanging="440"/>
      </w:pPr>
    </w:lvl>
    <w:lvl w:ilvl="8" w:tplc="04090011" w:tentative="1">
      <w:start w:val="1"/>
      <w:numFmt w:val="decimalEnclosedCircle"/>
      <w:lvlText w:val="%9"/>
      <w:lvlJc w:val="left"/>
      <w:pPr>
        <w:ind w:left="4200" w:hanging="440"/>
      </w:pPr>
    </w:lvl>
  </w:abstractNum>
  <w:abstractNum w:abstractNumId="439" w15:restartNumberingAfterBreak="0">
    <w:nsid w:val="3E116111"/>
    <w:multiLevelType w:val="hybridMultilevel"/>
    <w:tmpl w:val="98B4B430"/>
    <w:lvl w:ilvl="0" w:tplc="04090001">
      <w:start w:val="1"/>
      <w:numFmt w:val="bullet"/>
      <w:lvlText w:val=""/>
      <w:lvlJc w:val="left"/>
      <w:pPr>
        <w:ind w:left="680" w:hanging="440"/>
      </w:pPr>
      <w:rPr>
        <w:rFonts w:ascii="Wingdings" w:hAnsi="Wingdings" w:hint="default"/>
      </w:rPr>
    </w:lvl>
    <w:lvl w:ilvl="1" w:tplc="FFFFFFFF" w:tentative="1">
      <w:start w:val="1"/>
      <w:numFmt w:val="bullet"/>
      <w:lvlText w:val=""/>
      <w:lvlJc w:val="left"/>
      <w:pPr>
        <w:ind w:left="1120" w:hanging="440"/>
      </w:pPr>
      <w:rPr>
        <w:rFonts w:ascii="Wingdings" w:hAnsi="Wingdings" w:hint="default"/>
      </w:rPr>
    </w:lvl>
    <w:lvl w:ilvl="2" w:tplc="FFFFFFFF" w:tentative="1">
      <w:start w:val="1"/>
      <w:numFmt w:val="bullet"/>
      <w:lvlText w:val=""/>
      <w:lvlJc w:val="left"/>
      <w:pPr>
        <w:ind w:left="1560" w:hanging="440"/>
      </w:pPr>
      <w:rPr>
        <w:rFonts w:ascii="Wingdings" w:hAnsi="Wingdings" w:hint="default"/>
      </w:rPr>
    </w:lvl>
    <w:lvl w:ilvl="3" w:tplc="FFFFFFFF" w:tentative="1">
      <w:start w:val="1"/>
      <w:numFmt w:val="bullet"/>
      <w:lvlText w:val=""/>
      <w:lvlJc w:val="left"/>
      <w:pPr>
        <w:ind w:left="2000" w:hanging="440"/>
      </w:pPr>
      <w:rPr>
        <w:rFonts w:ascii="Wingdings" w:hAnsi="Wingdings" w:hint="default"/>
      </w:rPr>
    </w:lvl>
    <w:lvl w:ilvl="4" w:tplc="FFFFFFFF" w:tentative="1">
      <w:start w:val="1"/>
      <w:numFmt w:val="bullet"/>
      <w:lvlText w:val=""/>
      <w:lvlJc w:val="left"/>
      <w:pPr>
        <w:ind w:left="2440" w:hanging="440"/>
      </w:pPr>
      <w:rPr>
        <w:rFonts w:ascii="Wingdings" w:hAnsi="Wingdings" w:hint="default"/>
      </w:rPr>
    </w:lvl>
    <w:lvl w:ilvl="5" w:tplc="FFFFFFFF" w:tentative="1">
      <w:start w:val="1"/>
      <w:numFmt w:val="bullet"/>
      <w:lvlText w:val=""/>
      <w:lvlJc w:val="left"/>
      <w:pPr>
        <w:ind w:left="2880" w:hanging="440"/>
      </w:pPr>
      <w:rPr>
        <w:rFonts w:ascii="Wingdings" w:hAnsi="Wingdings" w:hint="default"/>
      </w:rPr>
    </w:lvl>
    <w:lvl w:ilvl="6" w:tplc="FFFFFFFF" w:tentative="1">
      <w:start w:val="1"/>
      <w:numFmt w:val="bullet"/>
      <w:lvlText w:val=""/>
      <w:lvlJc w:val="left"/>
      <w:pPr>
        <w:ind w:left="3320" w:hanging="440"/>
      </w:pPr>
      <w:rPr>
        <w:rFonts w:ascii="Wingdings" w:hAnsi="Wingdings" w:hint="default"/>
      </w:rPr>
    </w:lvl>
    <w:lvl w:ilvl="7" w:tplc="FFFFFFFF" w:tentative="1">
      <w:start w:val="1"/>
      <w:numFmt w:val="bullet"/>
      <w:lvlText w:val=""/>
      <w:lvlJc w:val="left"/>
      <w:pPr>
        <w:ind w:left="3760" w:hanging="440"/>
      </w:pPr>
      <w:rPr>
        <w:rFonts w:ascii="Wingdings" w:hAnsi="Wingdings" w:hint="default"/>
      </w:rPr>
    </w:lvl>
    <w:lvl w:ilvl="8" w:tplc="FFFFFFFF" w:tentative="1">
      <w:start w:val="1"/>
      <w:numFmt w:val="bullet"/>
      <w:lvlText w:val=""/>
      <w:lvlJc w:val="left"/>
      <w:pPr>
        <w:ind w:left="4200" w:hanging="440"/>
      </w:pPr>
      <w:rPr>
        <w:rFonts w:ascii="Wingdings" w:hAnsi="Wingdings" w:hint="default"/>
      </w:rPr>
    </w:lvl>
  </w:abstractNum>
  <w:abstractNum w:abstractNumId="440" w15:restartNumberingAfterBreak="0">
    <w:nsid w:val="3E6747A7"/>
    <w:multiLevelType w:val="hybridMultilevel"/>
    <w:tmpl w:val="605E7A6E"/>
    <w:lvl w:ilvl="0" w:tplc="04090001">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441" w15:restartNumberingAfterBreak="0">
    <w:nsid w:val="3EB56477"/>
    <w:multiLevelType w:val="hybridMultilevel"/>
    <w:tmpl w:val="0F3CD4B2"/>
    <w:lvl w:ilvl="0" w:tplc="9BDAA254">
      <w:start w:val="1"/>
      <w:numFmt w:val="lowerLetter"/>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442" w15:restartNumberingAfterBreak="0">
    <w:nsid w:val="3EE77343"/>
    <w:multiLevelType w:val="hybridMultilevel"/>
    <w:tmpl w:val="FAD20D24"/>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43" w15:restartNumberingAfterBreak="0">
    <w:nsid w:val="3F12483D"/>
    <w:multiLevelType w:val="hybridMultilevel"/>
    <w:tmpl w:val="43A68622"/>
    <w:lvl w:ilvl="0" w:tplc="04090001">
      <w:start w:val="1"/>
      <w:numFmt w:val="bullet"/>
      <w:lvlText w:val=""/>
      <w:lvlJc w:val="left"/>
      <w:pPr>
        <w:ind w:left="680" w:hanging="440"/>
      </w:pPr>
      <w:rPr>
        <w:rFonts w:ascii="Wingdings" w:hAnsi="Wingdings" w:hint="default"/>
      </w:rPr>
    </w:lvl>
    <w:lvl w:ilvl="1" w:tplc="0409000B" w:tentative="1">
      <w:start w:val="1"/>
      <w:numFmt w:val="bullet"/>
      <w:lvlText w:val=""/>
      <w:lvlJc w:val="left"/>
      <w:pPr>
        <w:ind w:left="1120" w:hanging="440"/>
      </w:pPr>
      <w:rPr>
        <w:rFonts w:ascii="Wingdings" w:hAnsi="Wingdings" w:hint="default"/>
      </w:rPr>
    </w:lvl>
    <w:lvl w:ilvl="2" w:tplc="0409000D"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B" w:tentative="1">
      <w:start w:val="1"/>
      <w:numFmt w:val="bullet"/>
      <w:lvlText w:val=""/>
      <w:lvlJc w:val="left"/>
      <w:pPr>
        <w:ind w:left="2440" w:hanging="440"/>
      </w:pPr>
      <w:rPr>
        <w:rFonts w:ascii="Wingdings" w:hAnsi="Wingdings" w:hint="default"/>
      </w:rPr>
    </w:lvl>
    <w:lvl w:ilvl="5" w:tplc="0409000D"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B" w:tentative="1">
      <w:start w:val="1"/>
      <w:numFmt w:val="bullet"/>
      <w:lvlText w:val=""/>
      <w:lvlJc w:val="left"/>
      <w:pPr>
        <w:ind w:left="3760" w:hanging="440"/>
      </w:pPr>
      <w:rPr>
        <w:rFonts w:ascii="Wingdings" w:hAnsi="Wingdings" w:hint="default"/>
      </w:rPr>
    </w:lvl>
    <w:lvl w:ilvl="8" w:tplc="0409000D" w:tentative="1">
      <w:start w:val="1"/>
      <w:numFmt w:val="bullet"/>
      <w:lvlText w:val=""/>
      <w:lvlJc w:val="left"/>
      <w:pPr>
        <w:ind w:left="4200" w:hanging="440"/>
      </w:pPr>
      <w:rPr>
        <w:rFonts w:ascii="Wingdings" w:hAnsi="Wingdings" w:hint="default"/>
      </w:rPr>
    </w:lvl>
  </w:abstractNum>
  <w:abstractNum w:abstractNumId="444" w15:restartNumberingAfterBreak="0">
    <w:nsid w:val="3F316F2C"/>
    <w:multiLevelType w:val="hybridMultilevel"/>
    <w:tmpl w:val="373A114C"/>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45" w15:restartNumberingAfterBreak="0">
    <w:nsid w:val="3F3806B0"/>
    <w:multiLevelType w:val="multilevel"/>
    <w:tmpl w:val="165ADFB2"/>
    <w:styleLink w:val="11"/>
    <w:lvl w:ilvl="0">
      <w:start w:val="3"/>
      <w:numFmt w:val="decimalFullWidth"/>
      <w:suff w:val="space"/>
      <w:lvlText w:val="第%1編"/>
      <w:lvlJc w:val="left"/>
      <w:pPr>
        <w:ind w:left="0" w:firstLine="0"/>
      </w:pPr>
      <w:rPr>
        <w:rFonts w:hint="eastAsia"/>
      </w:rPr>
    </w:lvl>
    <w:lvl w:ilvl="1">
      <w:start w:val="8"/>
      <w:numFmt w:val="decimal"/>
      <w:lvlRestart w:val="0"/>
      <w:suff w:val="space"/>
      <w:lvlText w:val="第%2章."/>
      <w:lvlJc w:val="left"/>
      <w:pPr>
        <w:ind w:left="1701" w:hanging="1701"/>
      </w:pPr>
      <w:rPr>
        <w:rFonts w:hint="eastAsia"/>
      </w:rPr>
    </w:lvl>
    <w:lvl w:ilvl="2">
      <w:start w:val="1"/>
      <w:numFmt w:val="decimal"/>
      <w:lvlRestart w:val="0"/>
      <w:suff w:val="space"/>
      <w:lvlText w:val="%2-%3."/>
      <w:lvlJc w:val="left"/>
      <w:pPr>
        <w:ind w:left="0" w:firstLine="0"/>
      </w:pPr>
      <w:rPr>
        <w:rFonts w:hint="eastAsia"/>
      </w:rPr>
    </w:lvl>
    <w:lvl w:ilvl="3">
      <w:start w:val="1"/>
      <w:numFmt w:val="decimal"/>
      <w:lvlRestart w:val="0"/>
      <w:suff w:val="space"/>
      <w:lvlText w:val="%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446" w15:restartNumberingAfterBreak="0">
    <w:nsid w:val="3F3C31FE"/>
    <w:multiLevelType w:val="hybridMultilevel"/>
    <w:tmpl w:val="6D5A91DC"/>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47" w15:restartNumberingAfterBreak="0">
    <w:nsid w:val="3F491699"/>
    <w:multiLevelType w:val="hybridMultilevel"/>
    <w:tmpl w:val="652CE784"/>
    <w:lvl w:ilvl="0" w:tplc="9BDAA254">
      <w:start w:val="1"/>
      <w:numFmt w:val="lowerLetter"/>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448" w15:restartNumberingAfterBreak="0">
    <w:nsid w:val="3F556145"/>
    <w:multiLevelType w:val="hybridMultilevel"/>
    <w:tmpl w:val="A6BE33BA"/>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49" w15:restartNumberingAfterBreak="0">
    <w:nsid w:val="3F5C7895"/>
    <w:multiLevelType w:val="hybridMultilevel"/>
    <w:tmpl w:val="8126FFFA"/>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50" w15:restartNumberingAfterBreak="0">
    <w:nsid w:val="3F60143D"/>
    <w:multiLevelType w:val="hybridMultilevel"/>
    <w:tmpl w:val="5EE86918"/>
    <w:lvl w:ilvl="0" w:tplc="04090001">
      <w:start w:val="1"/>
      <w:numFmt w:val="bullet"/>
      <w:lvlText w:val=""/>
      <w:lvlJc w:val="left"/>
      <w:pPr>
        <w:ind w:left="680" w:hanging="440"/>
      </w:pPr>
      <w:rPr>
        <w:rFonts w:ascii="Wingdings" w:hAnsi="Wingdings" w:hint="default"/>
      </w:rPr>
    </w:lvl>
    <w:lvl w:ilvl="1" w:tplc="0409000B" w:tentative="1">
      <w:start w:val="1"/>
      <w:numFmt w:val="bullet"/>
      <w:lvlText w:val=""/>
      <w:lvlJc w:val="left"/>
      <w:pPr>
        <w:ind w:left="1120" w:hanging="440"/>
      </w:pPr>
      <w:rPr>
        <w:rFonts w:ascii="Wingdings" w:hAnsi="Wingdings" w:hint="default"/>
      </w:rPr>
    </w:lvl>
    <w:lvl w:ilvl="2" w:tplc="0409000D"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B" w:tentative="1">
      <w:start w:val="1"/>
      <w:numFmt w:val="bullet"/>
      <w:lvlText w:val=""/>
      <w:lvlJc w:val="left"/>
      <w:pPr>
        <w:ind w:left="2440" w:hanging="440"/>
      </w:pPr>
      <w:rPr>
        <w:rFonts w:ascii="Wingdings" w:hAnsi="Wingdings" w:hint="default"/>
      </w:rPr>
    </w:lvl>
    <w:lvl w:ilvl="5" w:tplc="0409000D"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B" w:tentative="1">
      <w:start w:val="1"/>
      <w:numFmt w:val="bullet"/>
      <w:lvlText w:val=""/>
      <w:lvlJc w:val="left"/>
      <w:pPr>
        <w:ind w:left="3760" w:hanging="440"/>
      </w:pPr>
      <w:rPr>
        <w:rFonts w:ascii="Wingdings" w:hAnsi="Wingdings" w:hint="default"/>
      </w:rPr>
    </w:lvl>
    <w:lvl w:ilvl="8" w:tplc="0409000D" w:tentative="1">
      <w:start w:val="1"/>
      <w:numFmt w:val="bullet"/>
      <w:lvlText w:val=""/>
      <w:lvlJc w:val="left"/>
      <w:pPr>
        <w:ind w:left="4200" w:hanging="440"/>
      </w:pPr>
      <w:rPr>
        <w:rFonts w:ascii="Wingdings" w:hAnsi="Wingdings" w:hint="default"/>
      </w:rPr>
    </w:lvl>
  </w:abstractNum>
  <w:abstractNum w:abstractNumId="451" w15:restartNumberingAfterBreak="0">
    <w:nsid w:val="3F8C2E06"/>
    <w:multiLevelType w:val="hybridMultilevel"/>
    <w:tmpl w:val="2196C35E"/>
    <w:lvl w:ilvl="0" w:tplc="04090001">
      <w:start w:val="1"/>
      <w:numFmt w:val="bullet"/>
      <w:lvlText w:val=""/>
      <w:lvlJc w:val="left"/>
      <w:pPr>
        <w:ind w:left="428" w:hanging="440"/>
      </w:pPr>
      <w:rPr>
        <w:rFonts w:ascii="Wingdings" w:hAnsi="Wingdings" w:hint="default"/>
      </w:rPr>
    </w:lvl>
    <w:lvl w:ilvl="1" w:tplc="FFFFFFFF" w:tentative="1">
      <w:start w:val="1"/>
      <w:numFmt w:val="bullet"/>
      <w:lvlText w:val=""/>
      <w:lvlJc w:val="left"/>
      <w:pPr>
        <w:ind w:left="868" w:hanging="440"/>
      </w:pPr>
      <w:rPr>
        <w:rFonts w:ascii="Wingdings" w:hAnsi="Wingdings" w:hint="default"/>
      </w:rPr>
    </w:lvl>
    <w:lvl w:ilvl="2" w:tplc="FFFFFFFF" w:tentative="1">
      <w:start w:val="1"/>
      <w:numFmt w:val="bullet"/>
      <w:lvlText w:val=""/>
      <w:lvlJc w:val="left"/>
      <w:pPr>
        <w:ind w:left="1308" w:hanging="440"/>
      </w:pPr>
      <w:rPr>
        <w:rFonts w:ascii="Wingdings" w:hAnsi="Wingdings" w:hint="default"/>
      </w:rPr>
    </w:lvl>
    <w:lvl w:ilvl="3" w:tplc="FFFFFFFF" w:tentative="1">
      <w:start w:val="1"/>
      <w:numFmt w:val="bullet"/>
      <w:lvlText w:val=""/>
      <w:lvlJc w:val="left"/>
      <w:pPr>
        <w:ind w:left="1748" w:hanging="440"/>
      </w:pPr>
      <w:rPr>
        <w:rFonts w:ascii="Wingdings" w:hAnsi="Wingdings" w:hint="default"/>
      </w:rPr>
    </w:lvl>
    <w:lvl w:ilvl="4" w:tplc="FFFFFFFF" w:tentative="1">
      <w:start w:val="1"/>
      <w:numFmt w:val="bullet"/>
      <w:lvlText w:val=""/>
      <w:lvlJc w:val="left"/>
      <w:pPr>
        <w:ind w:left="2188" w:hanging="440"/>
      </w:pPr>
      <w:rPr>
        <w:rFonts w:ascii="Wingdings" w:hAnsi="Wingdings" w:hint="default"/>
      </w:rPr>
    </w:lvl>
    <w:lvl w:ilvl="5" w:tplc="FFFFFFFF" w:tentative="1">
      <w:start w:val="1"/>
      <w:numFmt w:val="bullet"/>
      <w:lvlText w:val=""/>
      <w:lvlJc w:val="left"/>
      <w:pPr>
        <w:ind w:left="2628" w:hanging="440"/>
      </w:pPr>
      <w:rPr>
        <w:rFonts w:ascii="Wingdings" w:hAnsi="Wingdings" w:hint="default"/>
      </w:rPr>
    </w:lvl>
    <w:lvl w:ilvl="6" w:tplc="FFFFFFFF" w:tentative="1">
      <w:start w:val="1"/>
      <w:numFmt w:val="bullet"/>
      <w:lvlText w:val=""/>
      <w:lvlJc w:val="left"/>
      <w:pPr>
        <w:ind w:left="3068" w:hanging="440"/>
      </w:pPr>
      <w:rPr>
        <w:rFonts w:ascii="Wingdings" w:hAnsi="Wingdings" w:hint="default"/>
      </w:rPr>
    </w:lvl>
    <w:lvl w:ilvl="7" w:tplc="FFFFFFFF" w:tentative="1">
      <w:start w:val="1"/>
      <w:numFmt w:val="bullet"/>
      <w:lvlText w:val=""/>
      <w:lvlJc w:val="left"/>
      <w:pPr>
        <w:ind w:left="3508" w:hanging="440"/>
      </w:pPr>
      <w:rPr>
        <w:rFonts w:ascii="Wingdings" w:hAnsi="Wingdings" w:hint="default"/>
      </w:rPr>
    </w:lvl>
    <w:lvl w:ilvl="8" w:tplc="FFFFFFFF" w:tentative="1">
      <w:start w:val="1"/>
      <w:numFmt w:val="bullet"/>
      <w:lvlText w:val=""/>
      <w:lvlJc w:val="left"/>
      <w:pPr>
        <w:ind w:left="3948" w:hanging="440"/>
      </w:pPr>
      <w:rPr>
        <w:rFonts w:ascii="Wingdings" w:hAnsi="Wingdings" w:hint="default"/>
      </w:rPr>
    </w:lvl>
  </w:abstractNum>
  <w:abstractNum w:abstractNumId="452" w15:restartNumberingAfterBreak="0">
    <w:nsid w:val="3FF26329"/>
    <w:multiLevelType w:val="hybridMultilevel"/>
    <w:tmpl w:val="ECB6C830"/>
    <w:lvl w:ilvl="0" w:tplc="77067E2C">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453" w15:restartNumberingAfterBreak="0">
    <w:nsid w:val="403B4F6B"/>
    <w:multiLevelType w:val="hybridMultilevel"/>
    <w:tmpl w:val="D4E010B8"/>
    <w:lvl w:ilvl="0" w:tplc="04090001">
      <w:start w:val="1"/>
      <w:numFmt w:val="bullet"/>
      <w:lvlText w:val=""/>
      <w:lvlJc w:val="left"/>
      <w:pPr>
        <w:ind w:left="880" w:hanging="440"/>
      </w:pPr>
      <w:rPr>
        <w:rFonts w:ascii="Wingdings" w:hAnsi="Wingdings" w:hint="default"/>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454" w15:restartNumberingAfterBreak="0">
    <w:nsid w:val="403C073F"/>
    <w:multiLevelType w:val="hybridMultilevel"/>
    <w:tmpl w:val="405ECB7E"/>
    <w:lvl w:ilvl="0" w:tplc="76A4E47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455" w15:restartNumberingAfterBreak="0">
    <w:nsid w:val="407C2575"/>
    <w:multiLevelType w:val="hybridMultilevel"/>
    <w:tmpl w:val="6F58F888"/>
    <w:lvl w:ilvl="0" w:tplc="E500E5AA">
      <w:start w:val="1"/>
      <w:numFmt w:val="upperLetter"/>
      <w:lvlText w:val="%1."/>
      <w:lvlJc w:val="left"/>
      <w:pPr>
        <w:ind w:left="1280" w:hanging="440"/>
      </w:pPr>
      <w:rPr>
        <w:rFonts w:hint="default"/>
      </w:rPr>
    </w:lvl>
    <w:lvl w:ilvl="1" w:tplc="04090017" w:tentative="1">
      <w:start w:val="1"/>
      <w:numFmt w:val="aiueoFullWidth"/>
      <w:lvlText w:val="(%2)"/>
      <w:lvlJc w:val="left"/>
      <w:pPr>
        <w:ind w:left="1720" w:hanging="440"/>
      </w:pPr>
    </w:lvl>
    <w:lvl w:ilvl="2" w:tplc="04090011" w:tentative="1">
      <w:start w:val="1"/>
      <w:numFmt w:val="decimalEnclosedCircle"/>
      <w:lvlText w:val="%3"/>
      <w:lvlJc w:val="left"/>
      <w:pPr>
        <w:ind w:left="2160" w:hanging="440"/>
      </w:pPr>
    </w:lvl>
    <w:lvl w:ilvl="3" w:tplc="0409000F" w:tentative="1">
      <w:start w:val="1"/>
      <w:numFmt w:val="decimal"/>
      <w:lvlText w:val="%4."/>
      <w:lvlJc w:val="left"/>
      <w:pPr>
        <w:ind w:left="2600" w:hanging="440"/>
      </w:pPr>
    </w:lvl>
    <w:lvl w:ilvl="4" w:tplc="04090017" w:tentative="1">
      <w:start w:val="1"/>
      <w:numFmt w:val="aiueoFullWidth"/>
      <w:lvlText w:val="(%5)"/>
      <w:lvlJc w:val="left"/>
      <w:pPr>
        <w:ind w:left="3040" w:hanging="440"/>
      </w:pPr>
    </w:lvl>
    <w:lvl w:ilvl="5" w:tplc="04090011" w:tentative="1">
      <w:start w:val="1"/>
      <w:numFmt w:val="decimalEnclosedCircle"/>
      <w:lvlText w:val="%6"/>
      <w:lvlJc w:val="left"/>
      <w:pPr>
        <w:ind w:left="3480" w:hanging="440"/>
      </w:pPr>
    </w:lvl>
    <w:lvl w:ilvl="6" w:tplc="0409000F" w:tentative="1">
      <w:start w:val="1"/>
      <w:numFmt w:val="decimal"/>
      <w:lvlText w:val="%7."/>
      <w:lvlJc w:val="left"/>
      <w:pPr>
        <w:ind w:left="3920" w:hanging="440"/>
      </w:pPr>
    </w:lvl>
    <w:lvl w:ilvl="7" w:tplc="04090017" w:tentative="1">
      <w:start w:val="1"/>
      <w:numFmt w:val="aiueoFullWidth"/>
      <w:lvlText w:val="(%8)"/>
      <w:lvlJc w:val="left"/>
      <w:pPr>
        <w:ind w:left="4360" w:hanging="440"/>
      </w:pPr>
    </w:lvl>
    <w:lvl w:ilvl="8" w:tplc="04090011" w:tentative="1">
      <w:start w:val="1"/>
      <w:numFmt w:val="decimalEnclosedCircle"/>
      <w:lvlText w:val="%9"/>
      <w:lvlJc w:val="left"/>
      <w:pPr>
        <w:ind w:left="4800" w:hanging="440"/>
      </w:pPr>
    </w:lvl>
  </w:abstractNum>
  <w:abstractNum w:abstractNumId="456" w15:restartNumberingAfterBreak="0">
    <w:nsid w:val="40B23E52"/>
    <w:multiLevelType w:val="hybridMultilevel"/>
    <w:tmpl w:val="C3F4E642"/>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57" w15:restartNumberingAfterBreak="0">
    <w:nsid w:val="40C574B1"/>
    <w:multiLevelType w:val="hybridMultilevel"/>
    <w:tmpl w:val="D1F079D4"/>
    <w:lvl w:ilvl="0" w:tplc="43A2E9FE">
      <w:start w:val="1"/>
      <w:numFmt w:val="lowerLetter"/>
      <w:lvlText w:val="%1."/>
      <w:lvlJc w:val="left"/>
      <w:pPr>
        <w:tabs>
          <w:tab w:val="num" w:pos="720"/>
        </w:tabs>
        <w:ind w:left="720" w:hanging="360"/>
      </w:pPr>
    </w:lvl>
    <w:lvl w:ilvl="1" w:tplc="66462670" w:tentative="1">
      <w:start w:val="1"/>
      <w:numFmt w:val="lowerLetter"/>
      <w:lvlText w:val="%2."/>
      <w:lvlJc w:val="left"/>
      <w:pPr>
        <w:tabs>
          <w:tab w:val="num" w:pos="1440"/>
        </w:tabs>
        <w:ind w:left="1440" w:hanging="360"/>
      </w:pPr>
    </w:lvl>
    <w:lvl w:ilvl="2" w:tplc="0CF099BA" w:tentative="1">
      <w:start w:val="1"/>
      <w:numFmt w:val="lowerLetter"/>
      <w:lvlText w:val="%3."/>
      <w:lvlJc w:val="left"/>
      <w:pPr>
        <w:tabs>
          <w:tab w:val="num" w:pos="2160"/>
        </w:tabs>
        <w:ind w:left="2160" w:hanging="360"/>
      </w:pPr>
    </w:lvl>
    <w:lvl w:ilvl="3" w:tplc="E1F066FC" w:tentative="1">
      <w:start w:val="1"/>
      <w:numFmt w:val="lowerLetter"/>
      <w:lvlText w:val="%4."/>
      <w:lvlJc w:val="left"/>
      <w:pPr>
        <w:tabs>
          <w:tab w:val="num" w:pos="2880"/>
        </w:tabs>
        <w:ind w:left="2880" w:hanging="360"/>
      </w:pPr>
    </w:lvl>
    <w:lvl w:ilvl="4" w:tplc="2D6270CC" w:tentative="1">
      <w:start w:val="1"/>
      <w:numFmt w:val="lowerLetter"/>
      <w:lvlText w:val="%5."/>
      <w:lvlJc w:val="left"/>
      <w:pPr>
        <w:tabs>
          <w:tab w:val="num" w:pos="3600"/>
        </w:tabs>
        <w:ind w:left="3600" w:hanging="360"/>
      </w:pPr>
    </w:lvl>
    <w:lvl w:ilvl="5" w:tplc="BF70D8F6" w:tentative="1">
      <w:start w:val="1"/>
      <w:numFmt w:val="lowerLetter"/>
      <w:lvlText w:val="%6."/>
      <w:lvlJc w:val="left"/>
      <w:pPr>
        <w:tabs>
          <w:tab w:val="num" w:pos="4320"/>
        </w:tabs>
        <w:ind w:left="4320" w:hanging="360"/>
      </w:pPr>
    </w:lvl>
    <w:lvl w:ilvl="6" w:tplc="143A5794" w:tentative="1">
      <w:start w:val="1"/>
      <w:numFmt w:val="lowerLetter"/>
      <w:lvlText w:val="%7."/>
      <w:lvlJc w:val="left"/>
      <w:pPr>
        <w:tabs>
          <w:tab w:val="num" w:pos="5040"/>
        </w:tabs>
        <w:ind w:left="5040" w:hanging="360"/>
      </w:pPr>
    </w:lvl>
    <w:lvl w:ilvl="7" w:tplc="2A4C2E72" w:tentative="1">
      <w:start w:val="1"/>
      <w:numFmt w:val="lowerLetter"/>
      <w:lvlText w:val="%8."/>
      <w:lvlJc w:val="left"/>
      <w:pPr>
        <w:tabs>
          <w:tab w:val="num" w:pos="5760"/>
        </w:tabs>
        <w:ind w:left="5760" w:hanging="360"/>
      </w:pPr>
    </w:lvl>
    <w:lvl w:ilvl="8" w:tplc="2D2447E0" w:tentative="1">
      <w:start w:val="1"/>
      <w:numFmt w:val="lowerLetter"/>
      <w:lvlText w:val="%9."/>
      <w:lvlJc w:val="left"/>
      <w:pPr>
        <w:tabs>
          <w:tab w:val="num" w:pos="6480"/>
        </w:tabs>
        <w:ind w:left="6480" w:hanging="360"/>
      </w:pPr>
    </w:lvl>
  </w:abstractNum>
  <w:abstractNum w:abstractNumId="458" w15:restartNumberingAfterBreak="0">
    <w:nsid w:val="40D906F9"/>
    <w:multiLevelType w:val="hybridMultilevel"/>
    <w:tmpl w:val="58B216A0"/>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59" w15:restartNumberingAfterBreak="0">
    <w:nsid w:val="412F6D20"/>
    <w:multiLevelType w:val="hybridMultilevel"/>
    <w:tmpl w:val="5CAC9786"/>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460" w15:restartNumberingAfterBreak="0">
    <w:nsid w:val="415C22E6"/>
    <w:multiLevelType w:val="hybridMultilevel"/>
    <w:tmpl w:val="FCD4EE44"/>
    <w:lvl w:ilvl="0" w:tplc="E500E5AA">
      <w:start w:val="1"/>
      <w:numFmt w:val="upperLetter"/>
      <w:lvlText w:val="%1."/>
      <w:lvlJc w:val="left"/>
      <w:pPr>
        <w:ind w:left="1280" w:hanging="440"/>
      </w:pPr>
      <w:rPr>
        <w:rFonts w:hint="default"/>
      </w:rPr>
    </w:lvl>
    <w:lvl w:ilvl="1" w:tplc="04090017" w:tentative="1">
      <w:start w:val="1"/>
      <w:numFmt w:val="aiueoFullWidth"/>
      <w:lvlText w:val="(%2)"/>
      <w:lvlJc w:val="left"/>
      <w:pPr>
        <w:ind w:left="1720" w:hanging="440"/>
      </w:pPr>
    </w:lvl>
    <w:lvl w:ilvl="2" w:tplc="04090011" w:tentative="1">
      <w:start w:val="1"/>
      <w:numFmt w:val="decimalEnclosedCircle"/>
      <w:lvlText w:val="%3"/>
      <w:lvlJc w:val="left"/>
      <w:pPr>
        <w:ind w:left="2160" w:hanging="440"/>
      </w:pPr>
    </w:lvl>
    <w:lvl w:ilvl="3" w:tplc="0409000F" w:tentative="1">
      <w:start w:val="1"/>
      <w:numFmt w:val="decimal"/>
      <w:lvlText w:val="%4."/>
      <w:lvlJc w:val="left"/>
      <w:pPr>
        <w:ind w:left="2600" w:hanging="440"/>
      </w:pPr>
    </w:lvl>
    <w:lvl w:ilvl="4" w:tplc="04090017" w:tentative="1">
      <w:start w:val="1"/>
      <w:numFmt w:val="aiueoFullWidth"/>
      <w:lvlText w:val="(%5)"/>
      <w:lvlJc w:val="left"/>
      <w:pPr>
        <w:ind w:left="3040" w:hanging="440"/>
      </w:pPr>
    </w:lvl>
    <w:lvl w:ilvl="5" w:tplc="04090011" w:tentative="1">
      <w:start w:val="1"/>
      <w:numFmt w:val="decimalEnclosedCircle"/>
      <w:lvlText w:val="%6"/>
      <w:lvlJc w:val="left"/>
      <w:pPr>
        <w:ind w:left="3480" w:hanging="440"/>
      </w:pPr>
    </w:lvl>
    <w:lvl w:ilvl="6" w:tplc="0409000F" w:tentative="1">
      <w:start w:val="1"/>
      <w:numFmt w:val="decimal"/>
      <w:lvlText w:val="%7."/>
      <w:lvlJc w:val="left"/>
      <w:pPr>
        <w:ind w:left="3920" w:hanging="440"/>
      </w:pPr>
    </w:lvl>
    <w:lvl w:ilvl="7" w:tplc="04090017" w:tentative="1">
      <w:start w:val="1"/>
      <w:numFmt w:val="aiueoFullWidth"/>
      <w:lvlText w:val="(%8)"/>
      <w:lvlJc w:val="left"/>
      <w:pPr>
        <w:ind w:left="4360" w:hanging="440"/>
      </w:pPr>
    </w:lvl>
    <w:lvl w:ilvl="8" w:tplc="04090011" w:tentative="1">
      <w:start w:val="1"/>
      <w:numFmt w:val="decimalEnclosedCircle"/>
      <w:lvlText w:val="%9"/>
      <w:lvlJc w:val="left"/>
      <w:pPr>
        <w:ind w:left="4800" w:hanging="440"/>
      </w:pPr>
    </w:lvl>
  </w:abstractNum>
  <w:abstractNum w:abstractNumId="461" w15:restartNumberingAfterBreak="0">
    <w:nsid w:val="416A3AB0"/>
    <w:multiLevelType w:val="hybridMultilevel"/>
    <w:tmpl w:val="496AFC48"/>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462" w15:restartNumberingAfterBreak="0">
    <w:nsid w:val="416F7F1B"/>
    <w:multiLevelType w:val="hybridMultilevel"/>
    <w:tmpl w:val="FA203F24"/>
    <w:lvl w:ilvl="0" w:tplc="96D29D0A">
      <w:start w:val="1"/>
      <w:numFmt w:val="decimal"/>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463" w15:restartNumberingAfterBreak="0">
    <w:nsid w:val="41785E1B"/>
    <w:multiLevelType w:val="hybridMultilevel"/>
    <w:tmpl w:val="80C4778C"/>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464" w15:restartNumberingAfterBreak="0">
    <w:nsid w:val="41A06974"/>
    <w:multiLevelType w:val="hybridMultilevel"/>
    <w:tmpl w:val="21E4A430"/>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65" w15:restartNumberingAfterBreak="0">
    <w:nsid w:val="41C6029E"/>
    <w:multiLevelType w:val="hybridMultilevel"/>
    <w:tmpl w:val="263E9BD4"/>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466" w15:restartNumberingAfterBreak="0">
    <w:nsid w:val="42602B18"/>
    <w:multiLevelType w:val="hybridMultilevel"/>
    <w:tmpl w:val="D1007EF6"/>
    <w:lvl w:ilvl="0" w:tplc="77067E2C">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467" w15:restartNumberingAfterBreak="0">
    <w:nsid w:val="427A02E3"/>
    <w:multiLevelType w:val="hybridMultilevel"/>
    <w:tmpl w:val="FE6E80CC"/>
    <w:lvl w:ilvl="0" w:tplc="04090001">
      <w:start w:val="1"/>
      <w:numFmt w:val="bullet"/>
      <w:lvlText w:val=""/>
      <w:lvlJc w:val="left"/>
      <w:pPr>
        <w:ind w:left="680" w:hanging="440"/>
      </w:pPr>
      <w:rPr>
        <w:rFonts w:ascii="Wingdings" w:hAnsi="Wingdings" w:hint="default"/>
      </w:rPr>
    </w:lvl>
    <w:lvl w:ilvl="1" w:tplc="FFFFFFFF" w:tentative="1">
      <w:start w:val="1"/>
      <w:numFmt w:val="bullet"/>
      <w:lvlText w:val=""/>
      <w:lvlJc w:val="left"/>
      <w:pPr>
        <w:ind w:left="1120" w:hanging="440"/>
      </w:pPr>
      <w:rPr>
        <w:rFonts w:ascii="Wingdings" w:hAnsi="Wingdings" w:hint="default"/>
      </w:rPr>
    </w:lvl>
    <w:lvl w:ilvl="2" w:tplc="FFFFFFFF" w:tentative="1">
      <w:start w:val="1"/>
      <w:numFmt w:val="bullet"/>
      <w:lvlText w:val=""/>
      <w:lvlJc w:val="left"/>
      <w:pPr>
        <w:ind w:left="1560" w:hanging="440"/>
      </w:pPr>
      <w:rPr>
        <w:rFonts w:ascii="Wingdings" w:hAnsi="Wingdings" w:hint="default"/>
      </w:rPr>
    </w:lvl>
    <w:lvl w:ilvl="3" w:tplc="FFFFFFFF" w:tentative="1">
      <w:start w:val="1"/>
      <w:numFmt w:val="bullet"/>
      <w:lvlText w:val=""/>
      <w:lvlJc w:val="left"/>
      <w:pPr>
        <w:ind w:left="2000" w:hanging="440"/>
      </w:pPr>
      <w:rPr>
        <w:rFonts w:ascii="Wingdings" w:hAnsi="Wingdings" w:hint="default"/>
      </w:rPr>
    </w:lvl>
    <w:lvl w:ilvl="4" w:tplc="FFFFFFFF" w:tentative="1">
      <w:start w:val="1"/>
      <w:numFmt w:val="bullet"/>
      <w:lvlText w:val=""/>
      <w:lvlJc w:val="left"/>
      <w:pPr>
        <w:ind w:left="2440" w:hanging="440"/>
      </w:pPr>
      <w:rPr>
        <w:rFonts w:ascii="Wingdings" w:hAnsi="Wingdings" w:hint="default"/>
      </w:rPr>
    </w:lvl>
    <w:lvl w:ilvl="5" w:tplc="FFFFFFFF" w:tentative="1">
      <w:start w:val="1"/>
      <w:numFmt w:val="bullet"/>
      <w:lvlText w:val=""/>
      <w:lvlJc w:val="left"/>
      <w:pPr>
        <w:ind w:left="2880" w:hanging="440"/>
      </w:pPr>
      <w:rPr>
        <w:rFonts w:ascii="Wingdings" w:hAnsi="Wingdings" w:hint="default"/>
      </w:rPr>
    </w:lvl>
    <w:lvl w:ilvl="6" w:tplc="FFFFFFFF" w:tentative="1">
      <w:start w:val="1"/>
      <w:numFmt w:val="bullet"/>
      <w:lvlText w:val=""/>
      <w:lvlJc w:val="left"/>
      <w:pPr>
        <w:ind w:left="3320" w:hanging="440"/>
      </w:pPr>
      <w:rPr>
        <w:rFonts w:ascii="Wingdings" w:hAnsi="Wingdings" w:hint="default"/>
      </w:rPr>
    </w:lvl>
    <w:lvl w:ilvl="7" w:tplc="FFFFFFFF" w:tentative="1">
      <w:start w:val="1"/>
      <w:numFmt w:val="bullet"/>
      <w:lvlText w:val=""/>
      <w:lvlJc w:val="left"/>
      <w:pPr>
        <w:ind w:left="3760" w:hanging="440"/>
      </w:pPr>
      <w:rPr>
        <w:rFonts w:ascii="Wingdings" w:hAnsi="Wingdings" w:hint="default"/>
      </w:rPr>
    </w:lvl>
    <w:lvl w:ilvl="8" w:tplc="FFFFFFFF" w:tentative="1">
      <w:start w:val="1"/>
      <w:numFmt w:val="bullet"/>
      <w:lvlText w:val=""/>
      <w:lvlJc w:val="left"/>
      <w:pPr>
        <w:ind w:left="4200" w:hanging="440"/>
      </w:pPr>
      <w:rPr>
        <w:rFonts w:ascii="Wingdings" w:hAnsi="Wingdings" w:hint="default"/>
      </w:rPr>
    </w:lvl>
  </w:abstractNum>
  <w:abstractNum w:abstractNumId="468" w15:restartNumberingAfterBreak="0">
    <w:nsid w:val="429A3FA9"/>
    <w:multiLevelType w:val="hybridMultilevel"/>
    <w:tmpl w:val="167CD5B8"/>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69" w15:restartNumberingAfterBreak="0">
    <w:nsid w:val="429B700E"/>
    <w:multiLevelType w:val="hybridMultilevel"/>
    <w:tmpl w:val="3384C7C2"/>
    <w:lvl w:ilvl="0" w:tplc="96D29D0A">
      <w:start w:val="1"/>
      <w:numFmt w:val="decimal"/>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470" w15:restartNumberingAfterBreak="0">
    <w:nsid w:val="42A165F2"/>
    <w:multiLevelType w:val="hybridMultilevel"/>
    <w:tmpl w:val="84F068C2"/>
    <w:lvl w:ilvl="0" w:tplc="96D29D0A">
      <w:start w:val="1"/>
      <w:numFmt w:val="decimal"/>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471" w15:restartNumberingAfterBreak="0">
    <w:nsid w:val="42A56A9A"/>
    <w:multiLevelType w:val="hybridMultilevel"/>
    <w:tmpl w:val="C9ECFDB4"/>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472" w15:restartNumberingAfterBreak="0">
    <w:nsid w:val="42AF0038"/>
    <w:multiLevelType w:val="hybridMultilevel"/>
    <w:tmpl w:val="9102A47A"/>
    <w:lvl w:ilvl="0" w:tplc="76A4E47C">
      <w:start w:val="1"/>
      <w:numFmt w:val="lowerLetter"/>
      <w:lvlText w:val="%1."/>
      <w:lvlJc w:val="left"/>
      <w:pPr>
        <w:ind w:left="440" w:hanging="440"/>
      </w:pPr>
      <w:rPr>
        <w:rFonts w:hint="eastAsia"/>
      </w:rPr>
    </w:lvl>
    <w:lvl w:ilvl="1" w:tplc="FFFFFFFF" w:tentative="1">
      <w:start w:val="1"/>
      <w:numFmt w:val="aiueoFullWidth"/>
      <w:lvlText w:val="(%2)"/>
      <w:lvlJc w:val="left"/>
      <w:pPr>
        <w:ind w:left="880" w:hanging="440"/>
      </w:pPr>
    </w:lvl>
    <w:lvl w:ilvl="2" w:tplc="FFFFFFFF" w:tentative="1">
      <w:start w:val="1"/>
      <w:numFmt w:val="decimalEnclosedCircle"/>
      <w:lvlText w:val="%3"/>
      <w:lvlJc w:val="left"/>
      <w:pPr>
        <w:ind w:left="1320" w:hanging="440"/>
      </w:pPr>
    </w:lvl>
    <w:lvl w:ilvl="3" w:tplc="FFFFFFFF" w:tentative="1">
      <w:start w:val="1"/>
      <w:numFmt w:val="decimal"/>
      <w:lvlText w:val="%4."/>
      <w:lvlJc w:val="left"/>
      <w:pPr>
        <w:ind w:left="1760" w:hanging="440"/>
      </w:pPr>
    </w:lvl>
    <w:lvl w:ilvl="4" w:tplc="FFFFFFFF" w:tentative="1">
      <w:start w:val="1"/>
      <w:numFmt w:val="aiueoFullWidth"/>
      <w:lvlText w:val="(%5)"/>
      <w:lvlJc w:val="left"/>
      <w:pPr>
        <w:ind w:left="2200" w:hanging="440"/>
      </w:pPr>
    </w:lvl>
    <w:lvl w:ilvl="5" w:tplc="FFFFFFFF" w:tentative="1">
      <w:start w:val="1"/>
      <w:numFmt w:val="decimalEnclosedCircle"/>
      <w:lvlText w:val="%6"/>
      <w:lvlJc w:val="left"/>
      <w:pPr>
        <w:ind w:left="2640" w:hanging="440"/>
      </w:pPr>
    </w:lvl>
    <w:lvl w:ilvl="6" w:tplc="FFFFFFFF" w:tentative="1">
      <w:start w:val="1"/>
      <w:numFmt w:val="decimal"/>
      <w:lvlText w:val="%7."/>
      <w:lvlJc w:val="left"/>
      <w:pPr>
        <w:ind w:left="3080" w:hanging="440"/>
      </w:pPr>
    </w:lvl>
    <w:lvl w:ilvl="7" w:tplc="FFFFFFFF" w:tentative="1">
      <w:start w:val="1"/>
      <w:numFmt w:val="aiueoFullWidth"/>
      <w:lvlText w:val="(%8)"/>
      <w:lvlJc w:val="left"/>
      <w:pPr>
        <w:ind w:left="3520" w:hanging="440"/>
      </w:pPr>
    </w:lvl>
    <w:lvl w:ilvl="8" w:tplc="FFFFFFFF" w:tentative="1">
      <w:start w:val="1"/>
      <w:numFmt w:val="decimalEnclosedCircle"/>
      <w:lvlText w:val="%9"/>
      <w:lvlJc w:val="left"/>
      <w:pPr>
        <w:ind w:left="3960" w:hanging="440"/>
      </w:pPr>
    </w:lvl>
  </w:abstractNum>
  <w:abstractNum w:abstractNumId="473" w15:restartNumberingAfterBreak="0">
    <w:nsid w:val="42D23624"/>
    <w:multiLevelType w:val="hybridMultilevel"/>
    <w:tmpl w:val="DC32EB9E"/>
    <w:lvl w:ilvl="0" w:tplc="10C83D30">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474" w15:restartNumberingAfterBreak="0">
    <w:nsid w:val="42E50D21"/>
    <w:multiLevelType w:val="hybridMultilevel"/>
    <w:tmpl w:val="61A0A868"/>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75" w15:restartNumberingAfterBreak="0">
    <w:nsid w:val="42FF6CFD"/>
    <w:multiLevelType w:val="hybridMultilevel"/>
    <w:tmpl w:val="72DCFD3A"/>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76" w15:restartNumberingAfterBreak="0">
    <w:nsid w:val="43106FE9"/>
    <w:multiLevelType w:val="hybridMultilevel"/>
    <w:tmpl w:val="FDB24586"/>
    <w:lvl w:ilvl="0" w:tplc="04090001">
      <w:start w:val="1"/>
      <w:numFmt w:val="bullet"/>
      <w:lvlText w:val=""/>
      <w:lvlJc w:val="left"/>
      <w:pPr>
        <w:ind w:left="680" w:hanging="440"/>
      </w:pPr>
      <w:rPr>
        <w:rFonts w:ascii="Wingdings" w:hAnsi="Wingdings" w:hint="default"/>
      </w:rPr>
    </w:lvl>
    <w:lvl w:ilvl="1" w:tplc="0409000B" w:tentative="1">
      <w:start w:val="1"/>
      <w:numFmt w:val="bullet"/>
      <w:lvlText w:val=""/>
      <w:lvlJc w:val="left"/>
      <w:pPr>
        <w:ind w:left="1120" w:hanging="440"/>
      </w:pPr>
      <w:rPr>
        <w:rFonts w:ascii="Wingdings" w:hAnsi="Wingdings" w:hint="default"/>
      </w:rPr>
    </w:lvl>
    <w:lvl w:ilvl="2" w:tplc="0409000D"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B" w:tentative="1">
      <w:start w:val="1"/>
      <w:numFmt w:val="bullet"/>
      <w:lvlText w:val=""/>
      <w:lvlJc w:val="left"/>
      <w:pPr>
        <w:ind w:left="2440" w:hanging="440"/>
      </w:pPr>
      <w:rPr>
        <w:rFonts w:ascii="Wingdings" w:hAnsi="Wingdings" w:hint="default"/>
      </w:rPr>
    </w:lvl>
    <w:lvl w:ilvl="5" w:tplc="0409000D"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B" w:tentative="1">
      <w:start w:val="1"/>
      <w:numFmt w:val="bullet"/>
      <w:lvlText w:val=""/>
      <w:lvlJc w:val="left"/>
      <w:pPr>
        <w:ind w:left="3760" w:hanging="440"/>
      </w:pPr>
      <w:rPr>
        <w:rFonts w:ascii="Wingdings" w:hAnsi="Wingdings" w:hint="default"/>
      </w:rPr>
    </w:lvl>
    <w:lvl w:ilvl="8" w:tplc="0409000D" w:tentative="1">
      <w:start w:val="1"/>
      <w:numFmt w:val="bullet"/>
      <w:lvlText w:val=""/>
      <w:lvlJc w:val="left"/>
      <w:pPr>
        <w:ind w:left="4200" w:hanging="440"/>
      </w:pPr>
      <w:rPr>
        <w:rFonts w:ascii="Wingdings" w:hAnsi="Wingdings" w:hint="default"/>
      </w:rPr>
    </w:lvl>
  </w:abstractNum>
  <w:abstractNum w:abstractNumId="477" w15:restartNumberingAfterBreak="0">
    <w:nsid w:val="43303A0B"/>
    <w:multiLevelType w:val="hybridMultilevel"/>
    <w:tmpl w:val="A8FA005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478" w15:restartNumberingAfterBreak="0">
    <w:nsid w:val="43B3667F"/>
    <w:multiLevelType w:val="hybridMultilevel"/>
    <w:tmpl w:val="94B2FDE0"/>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79" w15:restartNumberingAfterBreak="0">
    <w:nsid w:val="43D74D60"/>
    <w:multiLevelType w:val="hybridMultilevel"/>
    <w:tmpl w:val="60B69BE8"/>
    <w:lvl w:ilvl="0" w:tplc="DCD4425A">
      <w:numFmt w:val="bullet"/>
      <w:lvlText w:val=""/>
      <w:lvlJc w:val="left"/>
      <w:pPr>
        <w:ind w:left="440" w:hanging="440"/>
      </w:pPr>
      <w:rPr>
        <w:rFonts w:ascii="Wingdings" w:eastAsia="ＭＳ 明朝" w:hAnsi="Wingdings" w:cs="Wingdings" w:hint="default"/>
        <w:b w:val="0"/>
        <w:bCs w:val="0"/>
        <w:i w:val="0"/>
        <w:iCs w:val="0"/>
        <w:spacing w:val="0"/>
        <w:w w:val="100"/>
        <w:sz w:val="24"/>
        <w:szCs w:val="24"/>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480" w15:restartNumberingAfterBreak="0">
    <w:nsid w:val="43E90A27"/>
    <w:multiLevelType w:val="hybridMultilevel"/>
    <w:tmpl w:val="D45A4238"/>
    <w:lvl w:ilvl="0" w:tplc="04090001">
      <w:start w:val="1"/>
      <w:numFmt w:val="bullet"/>
      <w:lvlText w:val=""/>
      <w:lvlJc w:val="left"/>
      <w:pPr>
        <w:ind w:left="440" w:hanging="440"/>
      </w:pPr>
      <w:rPr>
        <w:rFonts w:ascii="Wingdings" w:hAnsi="Wingdings" w:hint="default"/>
        <w:lang w:val="en-US" w:eastAsia="ja-JP" w:bidi="ar-SA"/>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81" w15:restartNumberingAfterBreak="0">
    <w:nsid w:val="43F96C3B"/>
    <w:multiLevelType w:val="hybridMultilevel"/>
    <w:tmpl w:val="B134ACE2"/>
    <w:lvl w:ilvl="0" w:tplc="9BDAA254">
      <w:start w:val="1"/>
      <w:numFmt w:val="lowerLetter"/>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482" w15:restartNumberingAfterBreak="0">
    <w:nsid w:val="441E7F0C"/>
    <w:multiLevelType w:val="hybridMultilevel"/>
    <w:tmpl w:val="90E8A378"/>
    <w:lvl w:ilvl="0" w:tplc="77067E2C">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483" w15:restartNumberingAfterBreak="0">
    <w:nsid w:val="44570E17"/>
    <w:multiLevelType w:val="hybridMultilevel"/>
    <w:tmpl w:val="15B2C174"/>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84" w15:restartNumberingAfterBreak="0">
    <w:nsid w:val="445C34A1"/>
    <w:multiLevelType w:val="hybridMultilevel"/>
    <w:tmpl w:val="9B44F44E"/>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485" w15:restartNumberingAfterBreak="0">
    <w:nsid w:val="44634381"/>
    <w:multiLevelType w:val="hybridMultilevel"/>
    <w:tmpl w:val="57E20748"/>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86" w15:restartNumberingAfterBreak="0">
    <w:nsid w:val="446C1934"/>
    <w:multiLevelType w:val="hybridMultilevel"/>
    <w:tmpl w:val="4B86A4D4"/>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487" w15:restartNumberingAfterBreak="0">
    <w:nsid w:val="44BD4963"/>
    <w:multiLevelType w:val="hybridMultilevel"/>
    <w:tmpl w:val="3028F2F2"/>
    <w:lvl w:ilvl="0" w:tplc="04090001">
      <w:start w:val="1"/>
      <w:numFmt w:val="bullet"/>
      <w:lvlText w:val=""/>
      <w:lvlJc w:val="left"/>
      <w:pPr>
        <w:ind w:left="680" w:hanging="440"/>
      </w:pPr>
      <w:rPr>
        <w:rFonts w:ascii="Wingdings" w:hAnsi="Wingdings" w:hint="default"/>
      </w:rPr>
    </w:lvl>
    <w:lvl w:ilvl="1" w:tplc="0409000B" w:tentative="1">
      <w:start w:val="1"/>
      <w:numFmt w:val="bullet"/>
      <w:lvlText w:val=""/>
      <w:lvlJc w:val="left"/>
      <w:pPr>
        <w:ind w:left="1120" w:hanging="440"/>
      </w:pPr>
      <w:rPr>
        <w:rFonts w:ascii="Wingdings" w:hAnsi="Wingdings" w:hint="default"/>
      </w:rPr>
    </w:lvl>
    <w:lvl w:ilvl="2" w:tplc="0409000D"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B" w:tentative="1">
      <w:start w:val="1"/>
      <w:numFmt w:val="bullet"/>
      <w:lvlText w:val=""/>
      <w:lvlJc w:val="left"/>
      <w:pPr>
        <w:ind w:left="2440" w:hanging="440"/>
      </w:pPr>
      <w:rPr>
        <w:rFonts w:ascii="Wingdings" w:hAnsi="Wingdings" w:hint="default"/>
      </w:rPr>
    </w:lvl>
    <w:lvl w:ilvl="5" w:tplc="0409000D"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B" w:tentative="1">
      <w:start w:val="1"/>
      <w:numFmt w:val="bullet"/>
      <w:lvlText w:val=""/>
      <w:lvlJc w:val="left"/>
      <w:pPr>
        <w:ind w:left="3760" w:hanging="440"/>
      </w:pPr>
      <w:rPr>
        <w:rFonts w:ascii="Wingdings" w:hAnsi="Wingdings" w:hint="default"/>
      </w:rPr>
    </w:lvl>
    <w:lvl w:ilvl="8" w:tplc="0409000D" w:tentative="1">
      <w:start w:val="1"/>
      <w:numFmt w:val="bullet"/>
      <w:lvlText w:val=""/>
      <w:lvlJc w:val="left"/>
      <w:pPr>
        <w:ind w:left="4200" w:hanging="440"/>
      </w:pPr>
      <w:rPr>
        <w:rFonts w:ascii="Wingdings" w:hAnsi="Wingdings" w:hint="default"/>
      </w:rPr>
    </w:lvl>
  </w:abstractNum>
  <w:abstractNum w:abstractNumId="488" w15:restartNumberingAfterBreak="0">
    <w:nsid w:val="44D153C8"/>
    <w:multiLevelType w:val="hybridMultilevel"/>
    <w:tmpl w:val="3B20C00C"/>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89" w15:restartNumberingAfterBreak="0">
    <w:nsid w:val="457B52F8"/>
    <w:multiLevelType w:val="hybridMultilevel"/>
    <w:tmpl w:val="5AA607CE"/>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490" w15:restartNumberingAfterBreak="0">
    <w:nsid w:val="458A031F"/>
    <w:multiLevelType w:val="hybridMultilevel"/>
    <w:tmpl w:val="5B1A5128"/>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91" w15:restartNumberingAfterBreak="0">
    <w:nsid w:val="45B44CCB"/>
    <w:multiLevelType w:val="hybridMultilevel"/>
    <w:tmpl w:val="04D24DEC"/>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92" w15:restartNumberingAfterBreak="0">
    <w:nsid w:val="45C84F6F"/>
    <w:multiLevelType w:val="hybridMultilevel"/>
    <w:tmpl w:val="238E71EC"/>
    <w:lvl w:ilvl="0" w:tplc="E500E5AA">
      <w:start w:val="1"/>
      <w:numFmt w:val="upperLetter"/>
      <w:lvlText w:val="%1."/>
      <w:lvlJc w:val="left"/>
      <w:pPr>
        <w:ind w:left="1640" w:hanging="440"/>
      </w:pPr>
      <w:rPr>
        <w:rFonts w:hint="default"/>
      </w:rPr>
    </w:lvl>
    <w:lvl w:ilvl="1" w:tplc="04090017" w:tentative="1">
      <w:start w:val="1"/>
      <w:numFmt w:val="aiueoFullWidth"/>
      <w:lvlText w:val="(%2)"/>
      <w:lvlJc w:val="left"/>
      <w:pPr>
        <w:ind w:left="2080" w:hanging="440"/>
      </w:pPr>
    </w:lvl>
    <w:lvl w:ilvl="2" w:tplc="04090011" w:tentative="1">
      <w:start w:val="1"/>
      <w:numFmt w:val="decimalEnclosedCircle"/>
      <w:lvlText w:val="%3"/>
      <w:lvlJc w:val="left"/>
      <w:pPr>
        <w:ind w:left="2520" w:hanging="440"/>
      </w:pPr>
    </w:lvl>
    <w:lvl w:ilvl="3" w:tplc="0409000F" w:tentative="1">
      <w:start w:val="1"/>
      <w:numFmt w:val="decimal"/>
      <w:lvlText w:val="%4."/>
      <w:lvlJc w:val="left"/>
      <w:pPr>
        <w:ind w:left="2960" w:hanging="440"/>
      </w:pPr>
    </w:lvl>
    <w:lvl w:ilvl="4" w:tplc="04090017" w:tentative="1">
      <w:start w:val="1"/>
      <w:numFmt w:val="aiueoFullWidth"/>
      <w:lvlText w:val="(%5)"/>
      <w:lvlJc w:val="left"/>
      <w:pPr>
        <w:ind w:left="3400" w:hanging="440"/>
      </w:pPr>
    </w:lvl>
    <w:lvl w:ilvl="5" w:tplc="04090011" w:tentative="1">
      <w:start w:val="1"/>
      <w:numFmt w:val="decimalEnclosedCircle"/>
      <w:lvlText w:val="%6"/>
      <w:lvlJc w:val="left"/>
      <w:pPr>
        <w:ind w:left="3840" w:hanging="440"/>
      </w:pPr>
    </w:lvl>
    <w:lvl w:ilvl="6" w:tplc="0409000F" w:tentative="1">
      <w:start w:val="1"/>
      <w:numFmt w:val="decimal"/>
      <w:lvlText w:val="%7."/>
      <w:lvlJc w:val="left"/>
      <w:pPr>
        <w:ind w:left="4280" w:hanging="440"/>
      </w:pPr>
    </w:lvl>
    <w:lvl w:ilvl="7" w:tplc="04090017" w:tentative="1">
      <w:start w:val="1"/>
      <w:numFmt w:val="aiueoFullWidth"/>
      <w:lvlText w:val="(%8)"/>
      <w:lvlJc w:val="left"/>
      <w:pPr>
        <w:ind w:left="4720" w:hanging="440"/>
      </w:pPr>
    </w:lvl>
    <w:lvl w:ilvl="8" w:tplc="04090011" w:tentative="1">
      <w:start w:val="1"/>
      <w:numFmt w:val="decimalEnclosedCircle"/>
      <w:lvlText w:val="%9"/>
      <w:lvlJc w:val="left"/>
      <w:pPr>
        <w:ind w:left="5160" w:hanging="440"/>
      </w:pPr>
    </w:lvl>
  </w:abstractNum>
  <w:abstractNum w:abstractNumId="493" w15:restartNumberingAfterBreak="0">
    <w:nsid w:val="45E24109"/>
    <w:multiLevelType w:val="hybridMultilevel"/>
    <w:tmpl w:val="8E5CD9E2"/>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94" w15:restartNumberingAfterBreak="0">
    <w:nsid w:val="45E64A8D"/>
    <w:multiLevelType w:val="hybridMultilevel"/>
    <w:tmpl w:val="7CE85EBC"/>
    <w:lvl w:ilvl="0" w:tplc="04090009">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495" w15:restartNumberingAfterBreak="0">
    <w:nsid w:val="461253C5"/>
    <w:multiLevelType w:val="hybridMultilevel"/>
    <w:tmpl w:val="C85E4DBE"/>
    <w:lvl w:ilvl="0" w:tplc="04090001">
      <w:start w:val="1"/>
      <w:numFmt w:val="bullet"/>
      <w:lvlText w:val=""/>
      <w:lvlJc w:val="left"/>
      <w:pPr>
        <w:ind w:left="880" w:hanging="440"/>
      </w:pPr>
      <w:rPr>
        <w:rFonts w:ascii="Wingdings" w:hAnsi="Wingdings" w:hint="default"/>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496" w15:restartNumberingAfterBreak="0">
    <w:nsid w:val="461E3F56"/>
    <w:multiLevelType w:val="hybridMultilevel"/>
    <w:tmpl w:val="21F659B6"/>
    <w:lvl w:ilvl="0" w:tplc="04090011">
      <w:start w:val="1"/>
      <w:numFmt w:val="decimalEnclosedCircle"/>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497" w15:restartNumberingAfterBreak="0">
    <w:nsid w:val="46223E82"/>
    <w:multiLevelType w:val="hybridMultilevel"/>
    <w:tmpl w:val="87F2B9A0"/>
    <w:lvl w:ilvl="0" w:tplc="0540EBA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498" w15:restartNumberingAfterBreak="0">
    <w:nsid w:val="46AE3762"/>
    <w:multiLevelType w:val="hybridMultilevel"/>
    <w:tmpl w:val="1E1EA686"/>
    <w:lvl w:ilvl="0" w:tplc="B866B1F4">
      <w:start w:val="1"/>
      <w:numFmt w:val="decimal"/>
      <w:lvlText w:val="%1."/>
      <w:lvlJc w:val="left"/>
      <w:pPr>
        <w:ind w:left="440" w:hanging="440"/>
      </w:pPr>
      <w:rPr>
        <w:rFonts w:hint="eastAsia"/>
      </w:rPr>
    </w:lvl>
    <w:lvl w:ilvl="1" w:tplc="FFFFFFFF" w:tentative="1">
      <w:start w:val="1"/>
      <w:numFmt w:val="aiueoFullWidth"/>
      <w:lvlText w:val="(%2)"/>
      <w:lvlJc w:val="left"/>
      <w:pPr>
        <w:ind w:left="880" w:hanging="440"/>
      </w:pPr>
    </w:lvl>
    <w:lvl w:ilvl="2" w:tplc="FFFFFFFF" w:tentative="1">
      <w:start w:val="1"/>
      <w:numFmt w:val="decimalEnclosedCircle"/>
      <w:lvlText w:val="%3"/>
      <w:lvlJc w:val="left"/>
      <w:pPr>
        <w:ind w:left="1320" w:hanging="440"/>
      </w:pPr>
    </w:lvl>
    <w:lvl w:ilvl="3" w:tplc="FFFFFFFF" w:tentative="1">
      <w:start w:val="1"/>
      <w:numFmt w:val="decimal"/>
      <w:lvlText w:val="%4."/>
      <w:lvlJc w:val="left"/>
      <w:pPr>
        <w:ind w:left="1760" w:hanging="440"/>
      </w:pPr>
    </w:lvl>
    <w:lvl w:ilvl="4" w:tplc="FFFFFFFF" w:tentative="1">
      <w:start w:val="1"/>
      <w:numFmt w:val="aiueoFullWidth"/>
      <w:lvlText w:val="(%5)"/>
      <w:lvlJc w:val="left"/>
      <w:pPr>
        <w:ind w:left="2200" w:hanging="440"/>
      </w:pPr>
    </w:lvl>
    <w:lvl w:ilvl="5" w:tplc="FFFFFFFF" w:tentative="1">
      <w:start w:val="1"/>
      <w:numFmt w:val="decimalEnclosedCircle"/>
      <w:lvlText w:val="%6"/>
      <w:lvlJc w:val="left"/>
      <w:pPr>
        <w:ind w:left="2640" w:hanging="440"/>
      </w:pPr>
    </w:lvl>
    <w:lvl w:ilvl="6" w:tplc="FFFFFFFF" w:tentative="1">
      <w:start w:val="1"/>
      <w:numFmt w:val="decimal"/>
      <w:lvlText w:val="%7."/>
      <w:lvlJc w:val="left"/>
      <w:pPr>
        <w:ind w:left="3080" w:hanging="440"/>
      </w:pPr>
    </w:lvl>
    <w:lvl w:ilvl="7" w:tplc="FFFFFFFF" w:tentative="1">
      <w:start w:val="1"/>
      <w:numFmt w:val="aiueoFullWidth"/>
      <w:lvlText w:val="(%8)"/>
      <w:lvlJc w:val="left"/>
      <w:pPr>
        <w:ind w:left="3520" w:hanging="440"/>
      </w:pPr>
    </w:lvl>
    <w:lvl w:ilvl="8" w:tplc="FFFFFFFF" w:tentative="1">
      <w:start w:val="1"/>
      <w:numFmt w:val="decimalEnclosedCircle"/>
      <w:lvlText w:val="%9"/>
      <w:lvlJc w:val="left"/>
      <w:pPr>
        <w:ind w:left="3960" w:hanging="440"/>
      </w:pPr>
    </w:lvl>
  </w:abstractNum>
  <w:abstractNum w:abstractNumId="499" w15:restartNumberingAfterBreak="0">
    <w:nsid w:val="46B714F1"/>
    <w:multiLevelType w:val="hybridMultilevel"/>
    <w:tmpl w:val="9776FA1A"/>
    <w:lvl w:ilvl="0" w:tplc="04090001">
      <w:start w:val="1"/>
      <w:numFmt w:val="bullet"/>
      <w:lvlText w:val=""/>
      <w:lvlJc w:val="left"/>
      <w:pPr>
        <w:ind w:left="880" w:hanging="440"/>
      </w:pPr>
      <w:rPr>
        <w:rFonts w:ascii="Wingdings" w:hAnsi="Wingdings" w:hint="default"/>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500" w15:restartNumberingAfterBreak="0">
    <w:nsid w:val="47096127"/>
    <w:multiLevelType w:val="hybridMultilevel"/>
    <w:tmpl w:val="01FEBFF0"/>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501" w15:restartNumberingAfterBreak="0">
    <w:nsid w:val="473B619C"/>
    <w:multiLevelType w:val="hybridMultilevel"/>
    <w:tmpl w:val="AE50E34A"/>
    <w:lvl w:ilvl="0" w:tplc="04090001">
      <w:start w:val="1"/>
      <w:numFmt w:val="bullet"/>
      <w:lvlText w:val=""/>
      <w:lvlJc w:val="left"/>
      <w:pPr>
        <w:ind w:left="440" w:hanging="440"/>
      </w:pPr>
      <w:rPr>
        <w:rFonts w:ascii="Wingdings" w:hAnsi="Wingdings" w:hint="default"/>
        <w:lang w:val="en-US" w:eastAsia="ja-JP" w:bidi="ar-SA"/>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502" w15:restartNumberingAfterBreak="0">
    <w:nsid w:val="47775835"/>
    <w:multiLevelType w:val="hybridMultilevel"/>
    <w:tmpl w:val="8794B7C6"/>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503" w15:restartNumberingAfterBreak="0">
    <w:nsid w:val="47780FB6"/>
    <w:multiLevelType w:val="hybridMultilevel"/>
    <w:tmpl w:val="F6166296"/>
    <w:lvl w:ilvl="0" w:tplc="76A4E47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504" w15:restartNumberingAfterBreak="0">
    <w:nsid w:val="47781828"/>
    <w:multiLevelType w:val="hybridMultilevel"/>
    <w:tmpl w:val="61EAA912"/>
    <w:lvl w:ilvl="0" w:tplc="BBA2DB8A">
      <w:start w:val="1"/>
      <w:numFmt w:val="upperLetter"/>
      <w:lvlText w:val="%1."/>
      <w:lvlJc w:val="left"/>
      <w:pPr>
        <w:ind w:left="1640" w:hanging="440"/>
      </w:pPr>
      <w:rPr>
        <w:rFonts w:asciiTheme="minorHAnsi" w:eastAsiaTheme="minorEastAsia" w:hAnsiTheme="minorHAnsi" w:cstheme="minorBidi"/>
      </w:rPr>
    </w:lvl>
    <w:lvl w:ilvl="1" w:tplc="04090017" w:tentative="1">
      <w:start w:val="1"/>
      <w:numFmt w:val="aiueoFullWidth"/>
      <w:lvlText w:val="(%2)"/>
      <w:lvlJc w:val="left"/>
      <w:pPr>
        <w:ind w:left="2080" w:hanging="440"/>
      </w:pPr>
    </w:lvl>
    <w:lvl w:ilvl="2" w:tplc="04090011" w:tentative="1">
      <w:start w:val="1"/>
      <w:numFmt w:val="decimalEnclosedCircle"/>
      <w:lvlText w:val="%3"/>
      <w:lvlJc w:val="left"/>
      <w:pPr>
        <w:ind w:left="2520" w:hanging="440"/>
      </w:pPr>
    </w:lvl>
    <w:lvl w:ilvl="3" w:tplc="0409000F" w:tentative="1">
      <w:start w:val="1"/>
      <w:numFmt w:val="decimal"/>
      <w:lvlText w:val="%4."/>
      <w:lvlJc w:val="left"/>
      <w:pPr>
        <w:ind w:left="2960" w:hanging="440"/>
      </w:pPr>
    </w:lvl>
    <w:lvl w:ilvl="4" w:tplc="04090017" w:tentative="1">
      <w:start w:val="1"/>
      <w:numFmt w:val="aiueoFullWidth"/>
      <w:lvlText w:val="(%5)"/>
      <w:lvlJc w:val="left"/>
      <w:pPr>
        <w:ind w:left="3400" w:hanging="440"/>
      </w:pPr>
    </w:lvl>
    <w:lvl w:ilvl="5" w:tplc="04090011" w:tentative="1">
      <w:start w:val="1"/>
      <w:numFmt w:val="decimalEnclosedCircle"/>
      <w:lvlText w:val="%6"/>
      <w:lvlJc w:val="left"/>
      <w:pPr>
        <w:ind w:left="3840" w:hanging="440"/>
      </w:pPr>
    </w:lvl>
    <w:lvl w:ilvl="6" w:tplc="0409000F" w:tentative="1">
      <w:start w:val="1"/>
      <w:numFmt w:val="decimal"/>
      <w:lvlText w:val="%7."/>
      <w:lvlJc w:val="left"/>
      <w:pPr>
        <w:ind w:left="4280" w:hanging="440"/>
      </w:pPr>
    </w:lvl>
    <w:lvl w:ilvl="7" w:tplc="04090017" w:tentative="1">
      <w:start w:val="1"/>
      <w:numFmt w:val="aiueoFullWidth"/>
      <w:lvlText w:val="(%8)"/>
      <w:lvlJc w:val="left"/>
      <w:pPr>
        <w:ind w:left="4720" w:hanging="440"/>
      </w:pPr>
    </w:lvl>
    <w:lvl w:ilvl="8" w:tplc="04090011" w:tentative="1">
      <w:start w:val="1"/>
      <w:numFmt w:val="decimalEnclosedCircle"/>
      <w:lvlText w:val="%9"/>
      <w:lvlJc w:val="left"/>
      <w:pPr>
        <w:ind w:left="5160" w:hanging="440"/>
      </w:pPr>
    </w:lvl>
  </w:abstractNum>
  <w:abstractNum w:abstractNumId="505" w15:restartNumberingAfterBreak="0">
    <w:nsid w:val="478D3C07"/>
    <w:multiLevelType w:val="hybridMultilevel"/>
    <w:tmpl w:val="371C7650"/>
    <w:lvl w:ilvl="0" w:tplc="96D29D0A">
      <w:start w:val="1"/>
      <w:numFmt w:val="decimal"/>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506" w15:restartNumberingAfterBreak="0">
    <w:nsid w:val="47CF1D23"/>
    <w:multiLevelType w:val="hybridMultilevel"/>
    <w:tmpl w:val="19CC22B8"/>
    <w:lvl w:ilvl="0" w:tplc="04090001">
      <w:start w:val="1"/>
      <w:numFmt w:val="bullet"/>
      <w:lvlText w:val=""/>
      <w:lvlJc w:val="left"/>
      <w:pPr>
        <w:ind w:left="440" w:hanging="440"/>
      </w:pPr>
      <w:rPr>
        <w:rFonts w:ascii="Wingdings" w:hAnsi="Wingdings" w:hint="default"/>
      </w:rPr>
    </w:lvl>
    <w:lvl w:ilvl="1" w:tplc="0409000B">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507" w15:restartNumberingAfterBreak="0">
    <w:nsid w:val="47F53FC2"/>
    <w:multiLevelType w:val="hybridMultilevel"/>
    <w:tmpl w:val="551698CA"/>
    <w:lvl w:ilvl="0" w:tplc="96D29D0A">
      <w:start w:val="1"/>
      <w:numFmt w:val="decimal"/>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508" w15:restartNumberingAfterBreak="0">
    <w:nsid w:val="480F2B77"/>
    <w:multiLevelType w:val="hybridMultilevel"/>
    <w:tmpl w:val="8E5E1678"/>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509" w15:restartNumberingAfterBreak="0">
    <w:nsid w:val="48327CFD"/>
    <w:multiLevelType w:val="hybridMultilevel"/>
    <w:tmpl w:val="AF0A82E2"/>
    <w:lvl w:ilvl="0" w:tplc="76A4E47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510" w15:restartNumberingAfterBreak="0">
    <w:nsid w:val="483E452C"/>
    <w:multiLevelType w:val="hybridMultilevel"/>
    <w:tmpl w:val="29E221D2"/>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511" w15:restartNumberingAfterBreak="0">
    <w:nsid w:val="48477EC5"/>
    <w:multiLevelType w:val="hybridMultilevel"/>
    <w:tmpl w:val="2220B0A2"/>
    <w:lvl w:ilvl="0" w:tplc="0540EBA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512" w15:restartNumberingAfterBreak="0">
    <w:nsid w:val="486875B2"/>
    <w:multiLevelType w:val="hybridMultilevel"/>
    <w:tmpl w:val="88E67AB6"/>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513" w15:restartNumberingAfterBreak="0">
    <w:nsid w:val="48F22726"/>
    <w:multiLevelType w:val="hybridMultilevel"/>
    <w:tmpl w:val="1218A4AE"/>
    <w:lvl w:ilvl="0" w:tplc="E500E5AA">
      <w:start w:val="1"/>
      <w:numFmt w:val="upperLetter"/>
      <w:lvlText w:val="%1."/>
      <w:lvlJc w:val="left"/>
      <w:pPr>
        <w:ind w:left="1640" w:hanging="440"/>
      </w:pPr>
      <w:rPr>
        <w:rFonts w:hint="default"/>
      </w:rPr>
    </w:lvl>
    <w:lvl w:ilvl="1" w:tplc="04090017" w:tentative="1">
      <w:start w:val="1"/>
      <w:numFmt w:val="aiueoFullWidth"/>
      <w:lvlText w:val="(%2)"/>
      <w:lvlJc w:val="left"/>
      <w:pPr>
        <w:ind w:left="2080" w:hanging="440"/>
      </w:pPr>
    </w:lvl>
    <w:lvl w:ilvl="2" w:tplc="04090011" w:tentative="1">
      <w:start w:val="1"/>
      <w:numFmt w:val="decimalEnclosedCircle"/>
      <w:lvlText w:val="%3"/>
      <w:lvlJc w:val="left"/>
      <w:pPr>
        <w:ind w:left="2520" w:hanging="440"/>
      </w:pPr>
    </w:lvl>
    <w:lvl w:ilvl="3" w:tplc="0409000F" w:tentative="1">
      <w:start w:val="1"/>
      <w:numFmt w:val="decimal"/>
      <w:lvlText w:val="%4."/>
      <w:lvlJc w:val="left"/>
      <w:pPr>
        <w:ind w:left="2960" w:hanging="440"/>
      </w:pPr>
    </w:lvl>
    <w:lvl w:ilvl="4" w:tplc="04090017" w:tentative="1">
      <w:start w:val="1"/>
      <w:numFmt w:val="aiueoFullWidth"/>
      <w:lvlText w:val="(%5)"/>
      <w:lvlJc w:val="left"/>
      <w:pPr>
        <w:ind w:left="3400" w:hanging="440"/>
      </w:pPr>
    </w:lvl>
    <w:lvl w:ilvl="5" w:tplc="04090011" w:tentative="1">
      <w:start w:val="1"/>
      <w:numFmt w:val="decimalEnclosedCircle"/>
      <w:lvlText w:val="%6"/>
      <w:lvlJc w:val="left"/>
      <w:pPr>
        <w:ind w:left="3840" w:hanging="440"/>
      </w:pPr>
    </w:lvl>
    <w:lvl w:ilvl="6" w:tplc="0409000F" w:tentative="1">
      <w:start w:val="1"/>
      <w:numFmt w:val="decimal"/>
      <w:lvlText w:val="%7."/>
      <w:lvlJc w:val="left"/>
      <w:pPr>
        <w:ind w:left="4280" w:hanging="440"/>
      </w:pPr>
    </w:lvl>
    <w:lvl w:ilvl="7" w:tplc="04090017" w:tentative="1">
      <w:start w:val="1"/>
      <w:numFmt w:val="aiueoFullWidth"/>
      <w:lvlText w:val="(%8)"/>
      <w:lvlJc w:val="left"/>
      <w:pPr>
        <w:ind w:left="4720" w:hanging="440"/>
      </w:pPr>
    </w:lvl>
    <w:lvl w:ilvl="8" w:tplc="04090011" w:tentative="1">
      <w:start w:val="1"/>
      <w:numFmt w:val="decimalEnclosedCircle"/>
      <w:lvlText w:val="%9"/>
      <w:lvlJc w:val="left"/>
      <w:pPr>
        <w:ind w:left="5160" w:hanging="440"/>
      </w:pPr>
    </w:lvl>
  </w:abstractNum>
  <w:abstractNum w:abstractNumId="514" w15:restartNumberingAfterBreak="0">
    <w:nsid w:val="494F2686"/>
    <w:multiLevelType w:val="hybridMultilevel"/>
    <w:tmpl w:val="318042D2"/>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515" w15:restartNumberingAfterBreak="0">
    <w:nsid w:val="49C13A39"/>
    <w:multiLevelType w:val="hybridMultilevel"/>
    <w:tmpl w:val="D4CAC284"/>
    <w:lvl w:ilvl="0" w:tplc="E500E5AA">
      <w:start w:val="1"/>
      <w:numFmt w:val="upperLetter"/>
      <w:lvlText w:val="%1."/>
      <w:lvlJc w:val="left"/>
      <w:pPr>
        <w:ind w:left="1640" w:hanging="440"/>
      </w:pPr>
      <w:rPr>
        <w:rFonts w:hint="default"/>
      </w:rPr>
    </w:lvl>
    <w:lvl w:ilvl="1" w:tplc="04090017" w:tentative="1">
      <w:start w:val="1"/>
      <w:numFmt w:val="aiueoFullWidth"/>
      <w:lvlText w:val="(%2)"/>
      <w:lvlJc w:val="left"/>
      <w:pPr>
        <w:ind w:left="2080" w:hanging="440"/>
      </w:pPr>
    </w:lvl>
    <w:lvl w:ilvl="2" w:tplc="04090011" w:tentative="1">
      <w:start w:val="1"/>
      <w:numFmt w:val="decimalEnclosedCircle"/>
      <w:lvlText w:val="%3"/>
      <w:lvlJc w:val="left"/>
      <w:pPr>
        <w:ind w:left="2520" w:hanging="440"/>
      </w:pPr>
    </w:lvl>
    <w:lvl w:ilvl="3" w:tplc="0409000F" w:tentative="1">
      <w:start w:val="1"/>
      <w:numFmt w:val="decimal"/>
      <w:lvlText w:val="%4."/>
      <w:lvlJc w:val="left"/>
      <w:pPr>
        <w:ind w:left="2960" w:hanging="440"/>
      </w:pPr>
    </w:lvl>
    <w:lvl w:ilvl="4" w:tplc="04090017" w:tentative="1">
      <w:start w:val="1"/>
      <w:numFmt w:val="aiueoFullWidth"/>
      <w:lvlText w:val="(%5)"/>
      <w:lvlJc w:val="left"/>
      <w:pPr>
        <w:ind w:left="3400" w:hanging="440"/>
      </w:pPr>
    </w:lvl>
    <w:lvl w:ilvl="5" w:tplc="04090011" w:tentative="1">
      <w:start w:val="1"/>
      <w:numFmt w:val="decimalEnclosedCircle"/>
      <w:lvlText w:val="%6"/>
      <w:lvlJc w:val="left"/>
      <w:pPr>
        <w:ind w:left="3840" w:hanging="440"/>
      </w:pPr>
    </w:lvl>
    <w:lvl w:ilvl="6" w:tplc="0409000F" w:tentative="1">
      <w:start w:val="1"/>
      <w:numFmt w:val="decimal"/>
      <w:lvlText w:val="%7."/>
      <w:lvlJc w:val="left"/>
      <w:pPr>
        <w:ind w:left="4280" w:hanging="440"/>
      </w:pPr>
    </w:lvl>
    <w:lvl w:ilvl="7" w:tplc="04090017" w:tentative="1">
      <w:start w:val="1"/>
      <w:numFmt w:val="aiueoFullWidth"/>
      <w:lvlText w:val="(%8)"/>
      <w:lvlJc w:val="left"/>
      <w:pPr>
        <w:ind w:left="4720" w:hanging="440"/>
      </w:pPr>
    </w:lvl>
    <w:lvl w:ilvl="8" w:tplc="04090011" w:tentative="1">
      <w:start w:val="1"/>
      <w:numFmt w:val="decimalEnclosedCircle"/>
      <w:lvlText w:val="%9"/>
      <w:lvlJc w:val="left"/>
      <w:pPr>
        <w:ind w:left="5160" w:hanging="440"/>
      </w:pPr>
    </w:lvl>
  </w:abstractNum>
  <w:abstractNum w:abstractNumId="516" w15:restartNumberingAfterBreak="0">
    <w:nsid w:val="49C559C0"/>
    <w:multiLevelType w:val="hybridMultilevel"/>
    <w:tmpl w:val="29F29A9C"/>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517" w15:restartNumberingAfterBreak="0">
    <w:nsid w:val="4A061169"/>
    <w:multiLevelType w:val="hybridMultilevel"/>
    <w:tmpl w:val="346EDB86"/>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518" w15:restartNumberingAfterBreak="0">
    <w:nsid w:val="4A0849A6"/>
    <w:multiLevelType w:val="hybridMultilevel"/>
    <w:tmpl w:val="5CCEBCE0"/>
    <w:lvl w:ilvl="0" w:tplc="77067E2C">
      <w:start w:val="1"/>
      <w:numFmt w:val="bullet"/>
      <w:lvlText w:val=""/>
      <w:lvlJc w:val="left"/>
      <w:pPr>
        <w:tabs>
          <w:tab w:val="num" w:pos="720"/>
        </w:tabs>
        <w:ind w:left="720" w:hanging="360"/>
      </w:pPr>
      <w:rPr>
        <w:rFonts w:ascii="Wingdings" w:hAnsi="Wingdings" w:hint="default"/>
      </w:rPr>
    </w:lvl>
    <w:lvl w:ilvl="1" w:tplc="CC1CD754" w:tentative="1">
      <w:start w:val="1"/>
      <w:numFmt w:val="bullet"/>
      <w:lvlText w:val=""/>
      <w:lvlJc w:val="left"/>
      <w:pPr>
        <w:tabs>
          <w:tab w:val="num" w:pos="1440"/>
        </w:tabs>
        <w:ind w:left="1440" w:hanging="360"/>
      </w:pPr>
      <w:rPr>
        <w:rFonts w:ascii="Wingdings" w:hAnsi="Wingdings" w:hint="default"/>
      </w:rPr>
    </w:lvl>
    <w:lvl w:ilvl="2" w:tplc="3C8E680E" w:tentative="1">
      <w:start w:val="1"/>
      <w:numFmt w:val="bullet"/>
      <w:lvlText w:val=""/>
      <w:lvlJc w:val="left"/>
      <w:pPr>
        <w:tabs>
          <w:tab w:val="num" w:pos="2160"/>
        </w:tabs>
        <w:ind w:left="2160" w:hanging="360"/>
      </w:pPr>
      <w:rPr>
        <w:rFonts w:ascii="Wingdings" w:hAnsi="Wingdings" w:hint="default"/>
      </w:rPr>
    </w:lvl>
    <w:lvl w:ilvl="3" w:tplc="79A8A150" w:tentative="1">
      <w:start w:val="1"/>
      <w:numFmt w:val="bullet"/>
      <w:lvlText w:val=""/>
      <w:lvlJc w:val="left"/>
      <w:pPr>
        <w:tabs>
          <w:tab w:val="num" w:pos="2880"/>
        </w:tabs>
        <w:ind w:left="2880" w:hanging="360"/>
      </w:pPr>
      <w:rPr>
        <w:rFonts w:ascii="Wingdings" w:hAnsi="Wingdings" w:hint="default"/>
      </w:rPr>
    </w:lvl>
    <w:lvl w:ilvl="4" w:tplc="E1C4B9C8" w:tentative="1">
      <w:start w:val="1"/>
      <w:numFmt w:val="bullet"/>
      <w:lvlText w:val=""/>
      <w:lvlJc w:val="left"/>
      <w:pPr>
        <w:tabs>
          <w:tab w:val="num" w:pos="3600"/>
        </w:tabs>
        <w:ind w:left="3600" w:hanging="360"/>
      </w:pPr>
      <w:rPr>
        <w:rFonts w:ascii="Wingdings" w:hAnsi="Wingdings" w:hint="default"/>
      </w:rPr>
    </w:lvl>
    <w:lvl w:ilvl="5" w:tplc="A2565E8C" w:tentative="1">
      <w:start w:val="1"/>
      <w:numFmt w:val="bullet"/>
      <w:lvlText w:val=""/>
      <w:lvlJc w:val="left"/>
      <w:pPr>
        <w:tabs>
          <w:tab w:val="num" w:pos="4320"/>
        </w:tabs>
        <w:ind w:left="4320" w:hanging="360"/>
      </w:pPr>
      <w:rPr>
        <w:rFonts w:ascii="Wingdings" w:hAnsi="Wingdings" w:hint="default"/>
      </w:rPr>
    </w:lvl>
    <w:lvl w:ilvl="6" w:tplc="7BB082B6" w:tentative="1">
      <w:start w:val="1"/>
      <w:numFmt w:val="bullet"/>
      <w:lvlText w:val=""/>
      <w:lvlJc w:val="left"/>
      <w:pPr>
        <w:tabs>
          <w:tab w:val="num" w:pos="5040"/>
        </w:tabs>
        <w:ind w:left="5040" w:hanging="360"/>
      </w:pPr>
      <w:rPr>
        <w:rFonts w:ascii="Wingdings" w:hAnsi="Wingdings" w:hint="default"/>
      </w:rPr>
    </w:lvl>
    <w:lvl w:ilvl="7" w:tplc="E20EDBD8" w:tentative="1">
      <w:start w:val="1"/>
      <w:numFmt w:val="bullet"/>
      <w:lvlText w:val=""/>
      <w:lvlJc w:val="left"/>
      <w:pPr>
        <w:tabs>
          <w:tab w:val="num" w:pos="5760"/>
        </w:tabs>
        <w:ind w:left="5760" w:hanging="360"/>
      </w:pPr>
      <w:rPr>
        <w:rFonts w:ascii="Wingdings" w:hAnsi="Wingdings" w:hint="default"/>
      </w:rPr>
    </w:lvl>
    <w:lvl w:ilvl="8" w:tplc="94A28CBA" w:tentative="1">
      <w:start w:val="1"/>
      <w:numFmt w:val="bullet"/>
      <w:lvlText w:val=""/>
      <w:lvlJc w:val="left"/>
      <w:pPr>
        <w:tabs>
          <w:tab w:val="num" w:pos="6480"/>
        </w:tabs>
        <w:ind w:left="6480" w:hanging="360"/>
      </w:pPr>
      <w:rPr>
        <w:rFonts w:ascii="Wingdings" w:hAnsi="Wingdings" w:hint="default"/>
      </w:rPr>
    </w:lvl>
  </w:abstractNum>
  <w:abstractNum w:abstractNumId="519" w15:restartNumberingAfterBreak="0">
    <w:nsid w:val="4A462DF0"/>
    <w:multiLevelType w:val="hybridMultilevel"/>
    <w:tmpl w:val="5ACCAD1E"/>
    <w:lvl w:ilvl="0" w:tplc="04090001">
      <w:start w:val="1"/>
      <w:numFmt w:val="bullet"/>
      <w:lvlText w:val=""/>
      <w:lvlJc w:val="left"/>
      <w:pPr>
        <w:ind w:left="680" w:hanging="440"/>
      </w:pPr>
      <w:rPr>
        <w:rFonts w:ascii="Wingdings" w:hAnsi="Wingdings" w:hint="default"/>
      </w:rPr>
    </w:lvl>
    <w:lvl w:ilvl="1" w:tplc="0409000B" w:tentative="1">
      <w:start w:val="1"/>
      <w:numFmt w:val="bullet"/>
      <w:lvlText w:val=""/>
      <w:lvlJc w:val="left"/>
      <w:pPr>
        <w:ind w:left="1120" w:hanging="440"/>
      </w:pPr>
      <w:rPr>
        <w:rFonts w:ascii="Wingdings" w:hAnsi="Wingdings" w:hint="default"/>
      </w:rPr>
    </w:lvl>
    <w:lvl w:ilvl="2" w:tplc="0409000D"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B" w:tentative="1">
      <w:start w:val="1"/>
      <w:numFmt w:val="bullet"/>
      <w:lvlText w:val=""/>
      <w:lvlJc w:val="left"/>
      <w:pPr>
        <w:ind w:left="2440" w:hanging="440"/>
      </w:pPr>
      <w:rPr>
        <w:rFonts w:ascii="Wingdings" w:hAnsi="Wingdings" w:hint="default"/>
      </w:rPr>
    </w:lvl>
    <w:lvl w:ilvl="5" w:tplc="0409000D"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B" w:tentative="1">
      <w:start w:val="1"/>
      <w:numFmt w:val="bullet"/>
      <w:lvlText w:val=""/>
      <w:lvlJc w:val="left"/>
      <w:pPr>
        <w:ind w:left="3760" w:hanging="440"/>
      </w:pPr>
      <w:rPr>
        <w:rFonts w:ascii="Wingdings" w:hAnsi="Wingdings" w:hint="default"/>
      </w:rPr>
    </w:lvl>
    <w:lvl w:ilvl="8" w:tplc="0409000D" w:tentative="1">
      <w:start w:val="1"/>
      <w:numFmt w:val="bullet"/>
      <w:lvlText w:val=""/>
      <w:lvlJc w:val="left"/>
      <w:pPr>
        <w:ind w:left="4200" w:hanging="440"/>
      </w:pPr>
      <w:rPr>
        <w:rFonts w:ascii="Wingdings" w:hAnsi="Wingdings" w:hint="default"/>
      </w:rPr>
    </w:lvl>
  </w:abstractNum>
  <w:abstractNum w:abstractNumId="520" w15:restartNumberingAfterBreak="0">
    <w:nsid w:val="4A5F63C2"/>
    <w:multiLevelType w:val="hybridMultilevel"/>
    <w:tmpl w:val="97D2CDA0"/>
    <w:lvl w:ilvl="0" w:tplc="77067E2C">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521" w15:restartNumberingAfterBreak="0">
    <w:nsid w:val="4A6138AA"/>
    <w:multiLevelType w:val="hybridMultilevel"/>
    <w:tmpl w:val="0FE886C6"/>
    <w:lvl w:ilvl="0" w:tplc="96D29D0A">
      <w:start w:val="1"/>
      <w:numFmt w:val="decimal"/>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522" w15:restartNumberingAfterBreak="0">
    <w:nsid w:val="4A9219E5"/>
    <w:multiLevelType w:val="hybridMultilevel"/>
    <w:tmpl w:val="5982397E"/>
    <w:lvl w:ilvl="0" w:tplc="96D29D0A">
      <w:start w:val="1"/>
      <w:numFmt w:val="decimal"/>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523" w15:restartNumberingAfterBreak="0">
    <w:nsid w:val="4AFA0E24"/>
    <w:multiLevelType w:val="hybridMultilevel"/>
    <w:tmpl w:val="012A08FE"/>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524" w15:restartNumberingAfterBreak="0">
    <w:nsid w:val="4B1B097D"/>
    <w:multiLevelType w:val="hybridMultilevel"/>
    <w:tmpl w:val="68C609C6"/>
    <w:lvl w:ilvl="0" w:tplc="0409000B">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525" w15:restartNumberingAfterBreak="0">
    <w:nsid w:val="4B3B5FA3"/>
    <w:multiLevelType w:val="hybridMultilevel"/>
    <w:tmpl w:val="58C4B2C0"/>
    <w:lvl w:ilvl="0" w:tplc="0409000B">
      <w:start w:val="1"/>
      <w:numFmt w:val="bullet"/>
      <w:lvlText w:val=""/>
      <w:lvlJc w:val="left"/>
      <w:pPr>
        <w:ind w:left="880" w:hanging="440"/>
      </w:pPr>
      <w:rPr>
        <w:rFonts w:ascii="Wingdings" w:hAnsi="Wingdings" w:hint="default"/>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526" w15:restartNumberingAfterBreak="0">
    <w:nsid w:val="4B5A0B11"/>
    <w:multiLevelType w:val="hybridMultilevel"/>
    <w:tmpl w:val="56D0E496"/>
    <w:lvl w:ilvl="0" w:tplc="0540EBA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527" w15:restartNumberingAfterBreak="0">
    <w:nsid w:val="4B5E0D87"/>
    <w:multiLevelType w:val="hybridMultilevel"/>
    <w:tmpl w:val="D952AC08"/>
    <w:lvl w:ilvl="0" w:tplc="04090001">
      <w:start w:val="1"/>
      <w:numFmt w:val="bullet"/>
      <w:lvlText w:val=""/>
      <w:lvlJc w:val="left"/>
      <w:pPr>
        <w:ind w:left="440" w:hanging="440"/>
      </w:pPr>
      <w:rPr>
        <w:rFonts w:ascii="Wingdings" w:hAnsi="Wingdings" w:hint="default"/>
        <w:lang w:val="en-US" w:eastAsia="ja-JP" w:bidi="ar-SA"/>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528" w15:restartNumberingAfterBreak="0">
    <w:nsid w:val="4B646DCF"/>
    <w:multiLevelType w:val="hybridMultilevel"/>
    <w:tmpl w:val="F5E4E5B0"/>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529" w15:restartNumberingAfterBreak="0">
    <w:nsid w:val="4B6D6C42"/>
    <w:multiLevelType w:val="hybridMultilevel"/>
    <w:tmpl w:val="08F29376"/>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530" w15:restartNumberingAfterBreak="0">
    <w:nsid w:val="4B7B7942"/>
    <w:multiLevelType w:val="hybridMultilevel"/>
    <w:tmpl w:val="6004FA60"/>
    <w:lvl w:ilvl="0" w:tplc="96D29D0A">
      <w:start w:val="1"/>
      <w:numFmt w:val="decimal"/>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531" w15:restartNumberingAfterBreak="0">
    <w:nsid w:val="4B913B18"/>
    <w:multiLevelType w:val="hybridMultilevel"/>
    <w:tmpl w:val="901C1EA2"/>
    <w:lvl w:ilvl="0" w:tplc="04090011">
      <w:start w:val="1"/>
      <w:numFmt w:val="decimalEnclosedCircle"/>
      <w:lvlText w:val="%1"/>
      <w:lvlJc w:val="left"/>
      <w:pPr>
        <w:ind w:left="1640" w:hanging="440"/>
      </w:pPr>
    </w:lvl>
    <w:lvl w:ilvl="1" w:tplc="04090017" w:tentative="1">
      <w:start w:val="1"/>
      <w:numFmt w:val="aiueoFullWidth"/>
      <w:lvlText w:val="(%2)"/>
      <w:lvlJc w:val="left"/>
      <w:pPr>
        <w:ind w:left="2080" w:hanging="440"/>
      </w:pPr>
    </w:lvl>
    <w:lvl w:ilvl="2" w:tplc="04090011" w:tentative="1">
      <w:start w:val="1"/>
      <w:numFmt w:val="decimalEnclosedCircle"/>
      <w:lvlText w:val="%3"/>
      <w:lvlJc w:val="left"/>
      <w:pPr>
        <w:ind w:left="2520" w:hanging="440"/>
      </w:pPr>
    </w:lvl>
    <w:lvl w:ilvl="3" w:tplc="0409000F" w:tentative="1">
      <w:start w:val="1"/>
      <w:numFmt w:val="decimal"/>
      <w:lvlText w:val="%4."/>
      <w:lvlJc w:val="left"/>
      <w:pPr>
        <w:ind w:left="2960" w:hanging="440"/>
      </w:pPr>
    </w:lvl>
    <w:lvl w:ilvl="4" w:tplc="04090017" w:tentative="1">
      <w:start w:val="1"/>
      <w:numFmt w:val="aiueoFullWidth"/>
      <w:lvlText w:val="(%5)"/>
      <w:lvlJc w:val="left"/>
      <w:pPr>
        <w:ind w:left="3400" w:hanging="440"/>
      </w:pPr>
    </w:lvl>
    <w:lvl w:ilvl="5" w:tplc="04090011" w:tentative="1">
      <w:start w:val="1"/>
      <w:numFmt w:val="decimalEnclosedCircle"/>
      <w:lvlText w:val="%6"/>
      <w:lvlJc w:val="left"/>
      <w:pPr>
        <w:ind w:left="3840" w:hanging="440"/>
      </w:pPr>
    </w:lvl>
    <w:lvl w:ilvl="6" w:tplc="0409000F" w:tentative="1">
      <w:start w:val="1"/>
      <w:numFmt w:val="decimal"/>
      <w:lvlText w:val="%7."/>
      <w:lvlJc w:val="left"/>
      <w:pPr>
        <w:ind w:left="4280" w:hanging="440"/>
      </w:pPr>
    </w:lvl>
    <w:lvl w:ilvl="7" w:tplc="04090017" w:tentative="1">
      <w:start w:val="1"/>
      <w:numFmt w:val="aiueoFullWidth"/>
      <w:lvlText w:val="(%8)"/>
      <w:lvlJc w:val="left"/>
      <w:pPr>
        <w:ind w:left="4720" w:hanging="440"/>
      </w:pPr>
    </w:lvl>
    <w:lvl w:ilvl="8" w:tplc="04090011" w:tentative="1">
      <w:start w:val="1"/>
      <w:numFmt w:val="decimalEnclosedCircle"/>
      <w:lvlText w:val="%9"/>
      <w:lvlJc w:val="left"/>
      <w:pPr>
        <w:ind w:left="5160" w:hanging="440"/>
      </w:pPr>
    </w:lvl>
  </w:abstractNum>
  <w:abstractNum w:abstractNumId="532" w15:restartNumberingAfterBreak="0">
    <w:nsid w:val="4C077BA5"/>
    <w:multiLevelType w:val="hybridMultilevel"/>
    <w:tmpl w:val="5E322658"/>
    <w:lvl w:ilvl="0" w:tplc="E500E5AA">
      <w:start w:val="1"/>
      <w:numFmt w:val="upperLetter"/>
      <w:lvlText w:val="%1."/>
      <w:lvlJc w:val="left"/>
      <w:pPr>
        <w:ind w:left="1640" w:hanging="440"/>
      </w:pPr>
      <w:rPr>
        <w:rFonts w:hint="default"/>
      </w:rPr>
    </w:lvl>
    <w:lvl w:ilvl="1" w:tplc="04090017" w:tentative="1">
      <w:start w:val="1"/>
      <w:numFmt w:val="aiueoFullWidth"/>
      <w:lvlText w:val="(%2)"/>
      <w:lvlJc w:val="left"/>
      <w:pPr>
        <w:ind w:left="2080" w:hanging="440"/>
      </w:pPr>
    </w:lvl>
    <w:lvl w:ilvl="2" w:tplc="04090011" w:tentative="1">
      <w:start w:val="1"/>
      <w:numFmt w:val="decimalEnclosedCircle"/>
      <w:lvlText w:val="%3"/>
      <w:lvlJc w:val="left"/>
      <w:pPr>
        <w:ind w:left="2520" w:hanging="440"/>
      </w:pPr>
    </w:lvl>
    <w:lvl w:ilvl="3" w:tplc="0409000F" w:tentative="1">
      <w:start w:val="1"/>
      <w:numFmt w:val="decimal"/>
      <w:lvlText w:val="%4."/>
      <w:lvlJc w:val="left"/>
      <w:pPr>
        <w:ind w:left="2960" w:hanging="440"/>
      </w:pPr>
    </w:lvl>
    <w:lvl w:ilvl="4" w:tplc="04090017" w:tentative="1">
      <w:start w:val="1"/>
      <w:numFmt w:val="aiueoFullWidth"/>
      <w:lvlText w:val="(%5)"/>
      <w:lvlJc w:val="left"/>
      <w:pPr>
        <w:ind w:left="3400" w:hanging="440"/>
      </w:pPr>
    </w:lvl>
    <w:lvl w:ilvl="5" w:tplc="04090011" w:tentative="1">
      <w:start w:val="1"/>
      <w:numFmt w:val="decimalEnclosedCircle"/>
      <w:lvlText w:val="%6"/>
      <w:lvlJc w:val="left"/>
      <w:pPr>
        <w:ind w:left="3840" w:hanging="440"/>
      </w:pPr>
    </w:lvl>
    <w:lvl w:ilvl="6" w:tplc="0409000F" w:tentative="1">
      <w:start w:val="1"/>
      <w:numFmt w:val="decimal"/>
      <w:lvlText w:val="%7."/>
      <w:lvlJc w:val="left"/>
      <w:pPr>
        <w:ind w:left="4280" w:hanging="440"/>
      </w:pPr>
    </w:lvl>
    <w:lvl w:ilvl="7" w:tplc="04090017" w:tentative="1">
      <w:start w:val="1"/>
      <w:numFmt w:val="aiueoFullWidth"/>
      <w:lvlText w:val="(%8)"/>
      <w:lvlJc w:val="left"/>
      <w:pPr>
        <w:ind w:left="4720" w:hanging="440"/>
      </w:pPr>
    </w:lvl>
    <w:lvl w:ilvl="8" w:tplc="04090011" w:tentative="1">
      <w:start w:val="1"/>
      <w:numFmt w:val="decimalEnclosedCircle"/>
      <w:lvlText w:val="%9"/>
      <w:lvlJc w:val="left"/>
      <w:pPr>
        <w:ind w:left="5160" w:hanging="440"/>
      </w:pPr>
    </w:lvl>
  </w:abstractNum>
  <w:abstractNum w:abstractNumId="533" w15:restartNumberingAfterBreak="0">
    <w:nsid w:val="4C2978AA"/>
    <w:multiLevelType w:val="hybridMultilevel"/>
    <w:tmpl w:val="B2ACF0C2"/>
    <w:lvl w:ilvl="0" w:tplc="9BDAA254">
      <w:start w:val="1"/>
      <w:numFmt w:val="lowerLetter"/>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534" w15:restartNumberingAfterBreak="0">
    <w:nsid w:val="4C2C7977"/>
    <w:multiLevelType w:val="hybridMultilevel"/>
    <w:tmpl w:val="42063612"/>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535" w15:restartNumberingAfterBreak="0">
    <w:nsid w:val="4C5C3271"/>
    <w:multiLevelType w:val="hybridMultilevel"/>
    <w:tmpl w:val="45DC58E6"/>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536" w15:restartNumberingAfterBreak="0">
    <w:nsid w:val="4C5E7F46"/>
    <w:multiLevelType w:val="hybridMultilevel"/>
    <w:tmpl w:val="E2FA1CFA"/>
    <w:lvl w:ilvl="0" w:tplc="9BDAA254">
      <w:start w:val="1"/>
      <w:numFmt w:val="lowerLetter"/>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537" w15:restartNumberingAfterBreak="0">
    <w:nsid w:val="4C8C56A0"/>
    <w:multiLevelType w:val="hybridMultilevel"/>
    <w:tmpl w:val="DE423140"/>
    <w:lvl w:ilvl="0" w:tplc="96D29D0A">
      <w:start w:val="1"/>
      <w:numFmt w:val="decimal"/>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538" w15:restartNumberingAfterBreak="0">
    <w:nsid w:val="4C9109CC"/>
    <w:multiLevelType w:val="hybridMultilevel"/>
    <w:tmpl w:val="2D4E8D22"/>
    <w:lvl w:ilvl="0" w:tplc="0409000B">
      <w:start w:val="1"/>
      <w:numFmt w:val="bullet"/>
      <w:lvlText w:val=""/>
      <w:lvlJc w:val="left"/>
      <w:pPr>
        <w:ind w:left="680" w:hanging="440"/>
      </w:pPr>
      <w:rPr>
        <w:rFonts w:ascii="Wingdings" w:hAnsi="Wingdings" w:hint="default"/>
      </w:rPr>
    </w:lvl>
    <w:lvl w:ilvl="1" w:tplc="0409000B" w:tentative="1">
      <w:start w:val="1"/>
      <w:numFmt w:val="bullet"/>
      <w:lvlText w:val=""/>
      <w:lvlJc w:val="left"/>
      <w:pPr>
        <w:ind w:left="1120" w:hanging="440"/>
      </w:pPr>
      <w:rPr>
        <w:rFonts w:ascii="Wingdings" w:hAnsi="Wingdings" w:hint="default"/>
      </w:rPr>
    </w:lvl>
    <w:lvl w:ilvl="2" w:tplc="0409000D"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B" w:tentative="1">
      <w:start w:val="1"/>
      <w:numFmt w:val="bullet"/>
      <w:lvlText w:val=""/>
      <w:lvlJc w:val="left"/>
      <w:pPr>
        <w:ind w:left="2440" w:hanging="440"/>
      </w:pPr>
      <w:rPr>
        <w:rFonts w:ascii="Wingdings" w:hAnsi="Wingdings" w:hint="default"/>
      </w:rPr>
    </w:lvl>
    <w:lvl w:ilvl="5" w:tplc="0409000D"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B" w:tentative="1">
      <w:start w:val="1"/>
      <w:numFmt w:val="bullet"/>
      <w:lvlText w:val=""/>
      <w:lvlJc w:val="left"/>
      <w:pPr>
        <w:ind w:left="3760" w:hanging="440"/>
      </w:pPr>
      <w:rPr>
        <w:rFonts w:ascii="Wingdings" w:hAnsi="Wingdings" w:hint="default"/>
      </w:rPr>
    </w:lvl>
    <w:lvl w:ilvl="8" w:tplc="0409000D" w:tentative="1">
      <w:start w:val="1"/>
      <w:numFmt w:val="bullet"/>
      <w:lvlText w:val=""/>
      <w:lvlJc w:val="left"/>
      <w:pPr>
        <w:ind w:left="4200" w:hanging="440"/>
      </w:pPr>
      <w:rPr>
        <w:rFonts w:ascii="Wingdings" w:hAnsi="Wingdings" w:hint="default"/>
      </w:rPr>
    </w:lvl>
  </w:abstractNum>
  <w:abstractNum w:abstractNumId="539" w15:restartNumberingAfterBreak="0">
    <w:nsid w:val="4CA93757"/>
    <w:multiLevelType w:val="hybridMultilevel"/>
    <w:tmpl w:val="0E342842"/>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540" w15:restartNumberingAfterBreak="0">
    <w:nsid w:val="4CB20FD9"/>
    <w:multiLevelType w:val="hybridMultilevel"/>
    <w:tmpl w:val="CB0041C0"/>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541" w15:restartNumberingAfterBreak="0">
    <w:nsid w:val="4CD96EB1"/>
    <w:multiLevelType w:val="hybridMultilevel"/>
    <w:tmpl w:val="AD48424E"/>
    <w:lvl w:ilvl="0" w:tplc="96D29D0A">
      <w:start w:val="1"/>
      <w:numFmt w:val="decimal"/>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542" w15:restartNumberingAfterBreak="0">
    <w:nsid w:val="4CDE38E5"/>
    <w:multiLevelType w:val="hybridMultilevel"/>
    <w:tmpl w:val="BC58FF0E"/>
    <w:lvl w:ilvl="0" w:tplc="04090009">
      <w:start w:val="1"/>
      <w:numFmt w:val="bullet"/>
      <w:lvlText w:val=""/>
      <w:lvlJc w:val="left"/>
      <w:pPr>
        <w:ind w:left="880" w:hanging="440"/>
      </w:pPr>
      <w:rPr>
        <w:rFonts w:ascii="Wingdings" w:hAnsi="Wingdings" w:hint="default"/>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543" w15:restartNumberingAfterBreak="0">
    <w:nsid w:val="4D0D3876"/>
    <w:multiLevelType w:val="hybridMultilevel"/>
    <w:tmpl w:val="7694803E"/>
    <w:lvl w:ilvl="0" w:tplc="04090001">
      <w:start w:val="1"/>
      <w:numFmt w:val="bullet"/>
      <w:lvlText w:val=""/>
      <w:lvlJc w:val="left"/>
      <w:pPr>
        <w:ind w:left="680" w:hanging="440"/>
      </w:pPr>
      <w:rPr>
        <w:rFonts w:ascii="Wingdings" w:hAnsi="Wingdings" w:hint="default"/>
      </w:rPr>
    </w:lvl>
    <w:lvl w:ilvl="1" w:tplc="FFFFFFFF" w:tentative="1">
      <w:start w:val="1"/>
      <w:numFmt w:val="bullet"/>
      <w:lvlText w:val=""/>
      <w:lvlJc w:val="left"/>
      <w:pPr>
        <w:ind w:left="1120" w:hanging="440"/>
      </w:pPr>
      <w:rPr>
        <w:rFonts w:ascii="Wingdings" w:hAnsi="Wingdings" w:hint="default"/>
      </w:rPr>
    </w:lvl>
    <w:lvl w:ilvl="2" w:tplc="FFFFFFFF" w:tentative="1">
      <w:start w:val="1"/>
      <w:numFmt w:val="bullet"/>
      <w:lvlText w:val=""/>
      <w:lvlJc w:val="left"/>
      <w:pPr>
        <w:ind w:left="1560" w:hanging="440"/>
      </w:pPr>
      <w:rPr>
        <w:rFonts w:ascii="Wingdings" w:hAnsi="Wingdings" w:hint="default"/>
      </w:rPr>
    </w:lvl>
    <w:lvl w:ilvl="3" w:tplc="FFFFFFFF" w:tentative="1">
      <w:start w:val="1"/>
      <w:numFmt w:val="bullet"/>
      <w:lvlText w:val=""/>
      <w:lvlJc w:val="left"/>
      <w:pPr>
        <w:ind w:left="2000" w:hanging="440"/>
      </w:pPr>
      <w:rPr>
        <w:rFonts w:ascii="Wingdings" w:hAnsi="Wingdings" w:hint="default"/>
      </w:rPr>
    </w:lvl>
    <w:lvl w:ilvl="4" w:tplc="FFFFFFFF" w:tentative="1">
      <w:start w:val="1"/>
      <w:numFmt w:val="bullet"/>
      <w:lvlText w:val=""/>
      <w:lvlJc w:val="left"/>
      <w:pPr>
        <w:ind w:left="2440" w:hanging="440"/>
      </w:pPr>
      <w:rPr>
        <w:rFonts w:ascii="Wingdings" w:hAnsi="Wingdings" w:hint="default"/>
      </w:rPr>
    </w:lvl>
    <w:lvl w:ilvl="5" w:tplc="FFFFFFFF" w:tentative="1">
      <w:start w:val="1"/>
      <w:numFmt w:val="bullet"/>
      <w:lvlText w:val=""/>
      <w:lvlJc w:val="left"/>
      <w:pPr>
        <w:ind w:left="2880" w:hanging="440"/>
      </w:pPr>
      <w:rPr>
        <w:rFonts w:ascii="Wingdings" w:hAnsi="Wingdings" w:hint="default"/>
      </w:rPr>
    </w:lvl>
    <w:lvl w:ilvl="6" w:tplc="FFFFFFFF" w:tentative="1">
      <w:start w:val="1"/>
      <w:numFmt w:val="bullet"/>
      <w:lvlText w:val=""/>
      <w:lvlJc w:val="left"/>
      <w:pPr>
        <w:ind w:left="3320" w:hanging="440"/>
      </w:pPr>
      <w:rPr>
        <w:rFonts w:ascii="Wingdings" w:hAnsi="Wingdings" w:hint="default"/>
      </w:rPr>
    </w:lvl>
    <w:lvl w:ilvl="7" w:tplc="FFFFFFFF" w:tentative="1">
      <w:start w:val="1"/>
      <w:numFmt w:val="bullet"/>
      <w:lvlText w:val=""/>
      <w:lvlJc w:val="left"/>
      <w:pPr>
        <w:ind w:left="3760" w:hanging="440"/>
      </w:pPr>
      <w:rPr>
        <w:rFonts w:ascii="Wingdings" w:hAnsi="Wingdings" w:hint="default"/>
      </w:rPr>
    </w:lvl>
    <w:lvl w:ilvl="8" w:tplc="FFFFFFFF" w:tentative="1">
      <w:start w:val="1"/>
      <w:numFmt w:val="bullet"/>
      <w:lvlText w:val=""/>
      <w:lvlJc w:val="left"/>
      <w:pPr>
        <w:ind w:left="4200" w:hanging="440"/>
      </w:pPr>
      <w:rPr>
        <w:rFonts w:ascii="Wingdings" w:hAnsi="Wingdings" w:hint="default"/>
      </w:rPr>
    </w:lvl>
  </w:abstractNum>
  <w:abstractNum w:abstractNumId="544" w15:restartNumberingAfterBreak="0">
    <w:nsid w:val="4D324430"/>
    <w:multiLevelType w:val="hybridMultilevel"/>
    <w:tmpl w:val="408E02B2"/>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545" w15:restartNumberingAfterBreak="0">
    <w:nsid w:val="4D7D7FA5"/>
    <w:multiLevelType w:val="hybridMultilevel"/>
    <w:tmpl w:val="677A4B0C"/>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546" w15:restartNumberingAfterBreak="0">
    <w:nsid w:val="4D7E180B"/>
    <w:multiLevelType w:val="hybridMultilevel"/>
    <w:tmpl w:val="23E4401A"/>
    <w:lvl w:ilvl="0" w:tplc="0409000B">
      <w:start w:val="1"/>
      <w:numFmt w:val="bullet"/>
      <w:lvlText w:val=""/>
      <w:lvlJc w:val="left"/>
      <w:pPr>
        <w:ind w:left="850" w:hanging="440"/>
      </w:pPr>
      <w:rPr>
        <w:rFonts w:ascii="Wingdings" w:hAnsi="Wingdings" w:hint="default"/>
      </w:rPr>
    </w:lvl>
    <w:lvl w:ilvl="1" w:tplc="0409000B" w:tentative="1">
      <w:start w:val="1"/>
      <w:numFmt w:val="bullet"/>
      <w:lvlText w:val=""/>
      <w:lvlJc w:val="left"/>
      <w:pPr>
        <w:ind w:left="1290" w:hanging="440"/>
      </w:pPr>
      <w:rPr>
        <w:rFonts w:ascii="Wingdings" w:hAnsi="Wingdings" w:hint="default"/>
      </w:rPr>
    </w:lvl>
    <w:lvl w:ilvl="2" w:tplc="0409000D" w:tentative="1">
      <w:start w:val="1"/>
      <w:numFmt w:val="bullet"/>
      <w:lvlText w:val=""/>
      <w:lvlJc w:val="left"/>
      <w:pPr>
        <w:ind w:left="1730" w:hanging="440"/>
      </w:pPr>
      <w:rPr>
        <w:rFonts w:ascii="Wingdings" w:hAnsi="Wingdings" w:hint="default"/>
      </w:rPr>
    </w:lvl>
    <w:lvl w:ilvl="3" w:tplc="04090001" w:tentative="1">
      <w:start w:val="1"/>
      <w:numFmt w:val="bullet"/>
      <w:lvlText w:val=""/>
      <w:lvlJc w:val="left"/>
      <w:pPr>
        <w:ind w:left="2170" w:hanging="440"/>
      </w:pPr>
      <w:rPr>
        <w:rFonts w:ascii="Wingdings" w:hAnsi="Wingdings" w:hint="default"/>
      </w:rPr>
    </w:lvl>
    <w:lvl w:ilvl="4" w:tplc="0409000B" w:tentative="1">
      <w:start w:val="1"/>
      <w:numFmt w:val="bullet"/>
      <w:lvlText w:val=""/>
      <w:lvlJc w:val="left"/>
      <w:pPr>
        <w:ind w:left="2610" w:hanging="440"/>
      </w:pPr>
      <w:rPr>
        <w:rFonts w:ascii="Wingdings" w:hAnsi="Wingdings" w:hint="default"/>
      </w:rPr>
    </w:lvl>
    <w:lvl w:ilvl="5" w:tplc="0409000D" w:tentative="1">
      <w:start w:val="1"/>
      <w:numFmt w:val="bullet"/>
      <w:lvlText w:val=""/>
      <w:lvlJc w:val="left"/>
      <w:pPr>
        <w:ind w:left="3050" w:hanging="440"/>
      </w:pPr>
      <w:rPr>
        <w:rFonts w:ascii="Wingdings" w:hAnsi="Wingdings" w:hint="default"/>
      </w:rPr>
    </w:lvl>
    <w:lvl w:ilvl="6" w:tplc="04090001" w:tentative="1">
      <w:start w:val="1"/>
      <w:numFmt w:val="bullet"/>
      <w:lvlText w:val=""/>
      <w:lvlJc w:val="left"/>
      <w:pPr>
        <w:ind w:left="3490" w:hanging="440"/>
      </w:pPr>
      <w:rPr>
        <w:rFonts w:ascii="Wingdings" w:hAnsi="Wingdings" w:hint="default"/>
      </w:rPr>
    </w:lvl>
    <w:lvl w:ilvl="7" w:tplc="0409000B" w:tentative="1">
      <w:start w:val="1"/>
      <w:numFmt w:val="bullet"/>
      <w:lvlText w:val=""/>
      <w:lvlJc w:val="left"/>
      <w:pPr>
        <w:ind w:left="3930" w:hanging="440"/>
      </w:pPr>
      <w:rPr>
        <w:rFonts w:ascii="Wingdings" w:hAnsi="Wingdings" w:hint="default"/>
      </w:rPr>
    </w:lvl>
    <w:lvl w:ilvl="8" w:tplc="0409000D" w:tentative="1">
      <w:start w:val="1"/>
      <w:numFmt w:val="bullet"/>
      <w:lvlText w:val=""/>
      <w:lvlJc w:val="left"/>
      <w:pPr>
        <w:ind w:left="4370" w:hanging="440"/>
      </w:pPr>
      <w:rPr>
        <w:rFonts w:ascii="Wingdings" w:hAnsi="Wingdings" w:hint="default"/>
      </w:rPr>
    </w:lvl>
  </w:abstractNum>
  <w:abstractNum w:abstractNumId="547" w15:restartNumberingAfterBreak="0">
    <w:nsid w:val="4DAA3A1A"/>
    <w:multiLevelType w:val="hybridMultilevel"/>
    <w:tmpl w:val="4F0E30A4"/>
    <w:lvl w:ilvl="0" w:tplc="0409000B">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548" w15:restartNumberingAfterBreak="0">
    <w:nsid w:val="4DF501C1"/>
    <w:multiLevelType w:val="hybridMultilevel"/>
    <w:tmpl w:val="B114E5E4"/>
    <w:lvl w:ilvl="0" w:tplc="E500E5AA">
      <w:start w:val="1"/>
      <w:numFmt w:val="upperLetter"/>
      <w:lvlText w:val="%1."/>
      <w:lvlJc w:val="left"/>
      <w:pPr>
        <w:ind w:left="1640" w:hanging="440"/>
      </w:pPr>
      <w:rPr>
        <w:rFonts w:hint="default"/>
      </w:rPr>
    </w:lvl>
    <w:lvl w:ilvl="1" w:tplc="04090017" w:tentative="1">
      <w:start w:val="1"/>
      <w:numFmt w:val="aiueoFullWidth"/>
      <w:lvlText w:val="(%2)"/>
      <w:lvlJc w:val="left"/>
      <w:pPr>
        <w:ind w:left="2080" w:hanging="440"/>
      </w:pPr>
    </w:lvl>
    <w:lvl w:ilvl="2" w:tplc="04090011" w:tentative="1">
      <w:start w:val="1"/>
      <w:numFmt w:val="decimalEnclosedCircle"/>
      <w:lvlText w:val="%3"/>
      <w:lvlJc w:val="left"/>
      <w:pPr>
        <w:ind w:left="2520" w:hanging="440"/>
      </w:pPr>
    </w:lvl>
    <w:lvl w:ilvl="3" w:tplc="0409000F" w:tentative="1">
      <w:start w:val="1"/>
      <w:numFmt w:val="decimal"/>
      <w:lvlText w:val="%4."/>
      <w:lvlJc w:val="left"/>
      <w:pPr>
        <w:ind w:left="2960" w:hanging="440"/>
      </w:pPr>
    </w:lvl>
    <w:lvl w:ilvl="4" w:tplc="04090017" w:tentative="1">
      <w:start w:val="1"/>
      <w:numFmt w:val="aiueoFullWidth"/>
      <w:lvlText w:val="(%5)"/>
      <w:lvlJc w:val="left"/>
      <w:pPr>
        <w:ind w:left="3400" w:hanging="440"/>
      </w:pPr>
    </w:lvl>
    <w:lvl w:ilvl="5" w:tplc="04090011" w:tentative="1">
      <w:start w:val="1"/>
      <w:numFmt w:val="decimalEnclosedCircle"/>
      <w:lvlText w:val="%6"/>
      <w:lvlJc w:val="left"/>
      <w:pPr>
        <w:ind w:left="3840" w:hanging="440"/>
      </w:pPr>
    </w:lvl>
    <w:lvl w:ilvl="6" w:tplc="0409000F" w:tentative="1">
      <w:start w:val="1"/>
      <w:numFmt w:val="decimal"/>
      <w:lvlText w:val="%7."/>
      <w:lvlJc w:val="left"/>
      <w:pPr>
        <w:ind w:left="4280" w:hanging="440"/>
      </w:pPr>
    </w:lvl>
    <w:lvl w:ilvl="7" w:tplc="04090017" w:tentative="1">
      <w:start w:val="1"/>
      <w:numFmt w:val="aiueoFullWidth"/>
      <w:lvlText w:val="(%8)"/>
      <w:lvlJc w:val="left"/>
      <w:pPr>
        <w:ind w:left="4720" w:hanging="440"/>
      </w:pPr>
    </w:lvl>
    <w:lvl w:ilvl="8" w:tplc="04090011" w:tentative="1">
      <w:start w:val="1"/>
      <w:numFmt w:val="decimalEnclosedCircle"/>
      <w:lvlText w:val="%9"/>
      <w:lvlJc w:val="left"/>
      <w:pPr>
        <w:ind w:left="5160" w:hanging="440"/>
      </w:pPr>
    </w:lvl>
  </w:abstractNum>
  <w:abstractNum w:abstractNumId="549" w15:restartNumberingAfterBreak="0">
    <w:nsid w:val="4DFE507B"/>
    <w:multiLevelType w:val="hybridMultilevel"/>
    <w:tmpl w:val="09FECFE0"/>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550" w15:restartNumberingAfterBreak="0">
    <w:nsid w:val="4E282CA8"/>
    <w:multiLevelType w:val="hybridMultilevel"/>
    <w:tmpl w:val="BAA0FC32"/>
    <w:lvl w:ilvl="0" w:tplc="E500E5AA">
      <w:start w:val="1"/>
      <w:numFmt w:val="upperLetter"/>
      <w:lvlText w:val="%1."/>
      <w:lvlJc w:val="left"/>
      <w:pPr>
        <w:ind w:left="1640" w:hanging="440"/>
      </w:pPr>
      <w:rPr>
        <w:rFonts w:hint="default"/>
      </w:rPr>
    </w:lvl>
    <w:lvl w:ilvl="1" w:tplc="04090017" w:tentative="1">
      <w:start w:val="1"/>
      <w:numFmt w:val="aiueoFullWidth"/>
      <w:lvlText w:val="(%2)"/>
      <w:lvlJc w:val="left"/>
      <w:pPr>
        <w:ind w:left="2080" w:hanging="440"/>
      </w:pPr>
    </w:lvl>
    <w:lvl w:ilvl="2" w:tplc="04090011" w:tentative="1">
      <w:start w:val="1"/>
      <w:numFmt w:val="decimalEnclosedCircle"/>
      <w:lvlText w:val="%3"/>
      <w:lvlJc w:val="left"/>
      <w:pPr>
        <w:ind w:left="2520" w:hanging="440"/>
      </w:pPr>
    </w:lvl>
    <w:lvl w:ilvl="3" w:tplc="0409000F" w:tentative="1">
      <w:start w:val="1"/>
      <w:numFmt w:val="decimal"/>
      <w:lvlText w:val="%4."/>
      <w:lvlJc w:val="left"/>
      <w:pPr>
        <w:ind w:left="2960" w:hanging="440"/>
      </w:pPr>
    </w:lvl>
    <w:lvl w:ilvl="4" w:tplc="04090017" w:tentative="1">
      <w:start w:val="1"/>
      <w:numFmt w:val="aiueoFullWidth"/>
      <w:lvlText w:val="(%5)"/>
      <w:lvlJc w:val="left"/>
      <w:pPr>
        <w:ind w:left="3400" w:hanging="440"/>
      </w:pPr>
    </w:lvl>
    <w:lvl w:ilvl="5" w:tplc="04090011" w:tentative="1">
      <w:start w:val="1"/>
      <w:numFmt w:val="decimalEnclosedCircle"/>
      <w:lvlText w:val="%6"/>
      <w:lvlJc w:val="left"/>
      <w:pPr>
        <w:ind w:left="3840" w:hanging="440"/>
      </w:pPr>
    </w:lvl>
    <w:lvl w:ilvl="6" w:tplc="0409000F" w:tentative="1">
      <w:start w:val="1"/>
      <w:numFmt w:val="decimal"/>
      <w:lvlText w:val="%7."/>
      <w:lvlJc w:val="left"/>
      <w:pPr>
        <w:ind w:left="4280" w:hanging="440"/>
      </w:pPr>
    </w:lvl>
    <w:lvl w:ilvl="7" w:tplc="04090017" w:tentative="1">
      <w:start w:val="1"/>
      <w:numFmt w:val="aiueoFullWidth"/>
      <w:lvlText w:val="(%8)"/>
      <w:lvlJc w:val="left"/>
      <w:pPr>
        <w:ind w:left="4720" w:hanging="440"/>
      </w:pPr>
    </w:lvl>
    <w:lvl w:ilvl="8" w:tplc="04090011" w:tentative="1">
      <w:start w:val="1"/>
      <w:numFmt w:val="decimalEnclosedCircle"/>
      <w:lvlText w:val="%9"/>
      <w:lvlJc w:val="left"/>
      <w:pPr>
        <w:ind w:left="5160" w:hanging="440"/>
      </w:pPr>
    </w:lvl>
  </w:abstractNum>
  <w:abstractNum w:abstractNumId="551" w15:restartNumberingAfterBreak="0">
    <w:nsid w:val="4E2E0684"/>
    <w:multiLevelType w:val="hybridMultilevel"/>
    <w:tmpl w:val="5036A4BE"/>
    <w:lvl w:ilvl="0" w:tplc="E500E5AA">
      <w:start w:val="1"/>
      <w:numFmt w:val="upperLetter"/>
      <w:lvlText w:val="%1."/>
      <w:lvlJc w:val="left"/>
      <w:pPr>
        <w:ind w:left="1280" w:hanging="440"/>
      </w:pPr>
      <w:rPr>
        <w:rFonts w:hint="default"/>
      </w:rPr>
    </w:lvl>
    <w:lvl w:ilvl="1" w:tplc="04090017" w:tentative="1">
      <w:start w:val="1"/>
      <w:numFmt w:val="aiueoFullWidth"/>
      <w:lvlText w:val="(%2)"/>
      <w:lvlJc w:val="left"/>
      <w:pPr>
        <w:ind w:left="1720" w:hanging="440"/>
      </w:pPr>
    </w:lvl>
    <w:lvl w:ilvl="2" w:tplc="04090011" w:tentative="1">
      <w:start w:val="1"/>
      <w:numFmt w:val="decimalEnclosedCircle"/>
      <w:lvlText w:val="%3"/>
      <w:lvlJc w:val="left"/>
      <w:pPr>
        <w:ind w:left="2160" w:hanging="440"/>
      </w:pPr>
    </w:lvl>
    <w:lvl w:ilvl="3" w:tplc="0409000F" w:tentative="1">
      <w:start w:val="1"/>
      <w:numFmt w:val="decimal"/>
      <w:lvlText w:val="%4."/>
      <w:lvlJc w:val="left"/>
      <w:pPr>
        <w:ind w:left="2600" w:hanging="440"/>
      </w:pPr>
    </w:lvl>
    <w:lvl w:ilvl="4" w:tplc="04090017" w:tentative="1">
      <w:start w:val="1"/>
      <w:numFmt w:val="aiueoFullWidth"/>
      <w:lvlText w:val="(%5)"/>
      <w:lvlJc w:val="left"/>
      <w:pPr>
        <w:ind w:left="3040" w:hanging="440"/>
      </w:pPr>
    </w:lvl>
    <w:lvl w:ilvl="5" w:tplc="04090011" w:tentative="1">
      <w:start w:val="1"/>
      <w:numFmt w:val="decimalEnclosedCircle"/>
      <w:lvlText w:val="%6"/>
      <w:lvlJc w:val="left"/>
      <w:pPr>
        <w:ind w:left="3480" w:hanging="440"/>
      </w:pPr>
    </w:lvl>
    <w:lvl w:ilvl="6" w:tplc="0409000F" w:tentative="1">
      <w:start w:val="1"/>
      <w:numFmt w:val="decimal"/>
      <w:lvlText w:val="%7."/>
      <w:lvlJc w:val="left"/>
      <w:pPr>
        <w:ind w:left="3920" w:hanging="440"/>
      </w:pPr>
    </w:lvl>
    <w:lvl w:ilvl="7" w:tplc="04090017" w:tentative="1">
      <w:start w:val="1"/>
      <w:numFmt w:val="aiueoFullWidth"/>
      <w:lvlText w:val="(%8)"/>
      <w:lvlJc w:val="left"/>
      <w:pPr>
        <w:ind w:left="4360" w:hanging="440"/>
      </w:pPr>
    </w:lvl>
    <w:lvl w:ilvl="8" w:tplc="04090011" w:tentative="1">
      <w:start w:val="1"/>
      <w:numFmt w:val="decimalEnclosedCircle"/>
      <w:lvlText w:val="%9"/>
      <w:lvlJc w:val="left"/>
      <w:pPr>
        <w:ind w:left="4800" w:hanging="440"/>
      </w:pPr>
    </w:lvl>
  </w:abstractNum>
  <w:abstractNum w:abstractNumId="552" w15:restartNumberingAfterBreak="0">
    <w:nsid w:val="4E7237EF"/>
    <w:multiLevelType w:val="hybridMultilevel"/>
    <w:tmpl w:val="307C759C"/>
    <w:lvl w:ilvl="0" w:tplc="76A4E47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553" w15:restartNumberingAfterBreak="0">
    <w:nsid w:val="4E752D2D"/>
    <w:multiLevelType w:val="hybridMultilevel"/>
    <w:tmpl w:val="7B9A3266"/>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554" w15:restartNumberingAfterBreak="0">
    <w:nsid w:val="4E944DB0"/>
    <w:multiLevelType w:val="hybridMultilevel"/>
    <w:tmpl w:val="6B621264"/>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555" w15:restartNumberingAfterBreak="0">
    <w:nsid w:val="4EA55DE8"/>
    <w:multiLevelType w:val="hybridMultilevel"/>
    <w:tmpl w:val="E3EC6F9A"/>
    <w:lvl w:ilvl="0" w:tplc="04090001">
      <w:start w:val="1"/>
      <w:numFmt w:val="bullet"/>
      <w:lvlText w:val=""/>
      <w:lvlJc w:val="left"/>
      <w:pPr>
        <w:ind w:left="440" w:hanging="440"/>
      </w:pPr>
      <w:rPr>
        <w:rFonts w:ascii="Wingdings" w:hAnsi="Wingdings" w:hint="default"/>
      </w:rPr>
    </w:lvl>
    <w:lvl w:ilvl="1" w:tplc="0409000B">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556" w15:restartNumberingAfterBreak="0">
    <w:nsid w:val="4ED20389"/>
    <w:multiLevelType w:val="hybridMultilevel"/>
    <w:tmpl w:val="F516E71E"/>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557" w15:restartNumberingAfterBreak="0">
    <w:nsid w:val="4F106F44"/>
    <w:multiLevelType w:val="hybridMultilevel"/>
    <w:tmpl w:val="BBF06804"/>
    <w:lvl w:ilvl="0" w:tplc="76A4E47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558" w15:restartNumberingAfterBreak="0">
    <w:nsid w:val="4F1F117D"/>
    <w:multiLevelType w:val="hybridMultilevel"/>
    <w:tmpl w:val="95B6D9F0"/>
    <w:lvl w:ilvl="0" w:tplc="FFFFFFFF">
      <w:numFmt w:val="bullet"/>
      <w:lvlText w:val="・"/>
      <w:lvlJc w:val="left"/>
      <w:pPr>
        <w:ind w:left="680" w:hanging="440"/>
      </w:pPr>
      <w:rPr>
        <w:rFonts w:ascii="メイリオ" w:eastAsia="メイリオ" w:hAnsi="メイリオ" w:cstheme="minorBidi" w:hint="eastAsia"/>
      </w:rPr>
    </w:lvl>
    <w:lvl w:ilvl="1" w:tplc="04090001">
      <w:start w:val="1"/>
      <w:numFmt w:val="bullet"/>
      <w:lvlText w:val=""/>
      <w:lvlJc w:val="left"/>
      <w:pPr>
        <w:ind w:left="440" w:hanging="440"/>
      </w:pPr>
      <w:rPr>
        <w:rFonts w:ascii="Wingdings" w:hAnsi="Wingdings" w:hint="default"/>
      </w:rPr>
    </w:lvl>
    <w:lvl w:ilvl="2" w:tplc="FFFFFFFF" w:tentative="1">
      <w:start w:val="1"/>
      <w:numFmt w:val="bullet"/>
      <w:lvlText w:val=""/>
      <w:lvlJc w:val="left"/>
      <w:pPr>
        <w:ind w:left="1560" w:hanging="440"/>
      </w:pPr>
      <w:rPr>
        <w:rFonts w:ascii="Wingdings" w:hAnsi="Wingdings" w:hint="default"/>
      </w:rPr>
    </w:lvl>
    <w:lvl w:ilvl="3" w:tplc="FFFFFFFF" w:tentative="1">
      <w:start w:val="1"/>
      <w:numFmt w:val="bullet"/>
      <w:lvlText w:val=""/>
      <w:lvlJc w:val="left"/>
      <w:pPr>
        <w:ind w:left="2000" w:hanging="440"/>
      </w:pPr>
      <w:rPr>
        <w:rFonts w:ascii="Wingdings" w:hAnsi="Wingdings" w:hint="default"/>
      </w:rPr>
    </w:lvl>
    <w:lvl w:ilvl="4" w:tplc="FFFFFFFF" w:tentative="1">
      <w:start w:val="1"/>
      <w:numFmt w:val="bullet"/>
      <w:lvlText w:val=""/>
      <w:lvlJc w:val="left"/>
      <w:pPr>
        <w:ind w:left="2440" w:hanging="440"/>
      </w:pPr>
      <w:rPr>
        <w:rFonts w:ascii="Wingdings" w:hAnsi="Wingdings" w:hint="default"/>
      </w:rPr>
    </w:lvl>
    <w:lvl w:ilvl="5" w:tplc="FFFFFFFF" w:tentative="1">
      <w:start w:val="1"/>
      <w:numFmt w:val="bullet"/>
      <w:lvlText w:val=""/>
      <w:lvlJc w:val="left"/>
      <w:pPr>
        <w:ind w:left="2880" w:hanging="440"/>
      </w:pPr>
      <w:rPr>
        <w:rFonts w:ascii="Wingdings" w:hAnsi="Wingdings" w:hint="default"/>
      </w:rPr>
    </w:lvl>
    <w:lvl w:ilvl="6" w:tplc="FFFFFFFF" w:tentative="1">
      <w:start w:val="1"/>
      <w:numFmt w:val="bullet"/>
      <w:lvlText w:val=""/>
      <w:lvlJc w:val="left"/>
      <w:pPr>
        <w:ind w:left="3320" w:hanging="440"/>
      </w:pPr>
      <w:rPr>
        <w:rFonts w:ascii="Wingdings" w:hAnsi="Wingdings" w:hint="default"/>
      </w:rPr>
    </w:lvl>
    <w:lvl w:ilvl="7" w:tplc="FFFFFFFF" w:tentative="1">
      <w:start w:val="1"/>
      <w:numFmt w:val="bullet"/>
      <w:lvlText w:val=""/>
      <w:lvlJc w:val="left"/>
      <w:pPr>
        <w:ind w:left="3760" w:hanging="440"/>
      </w:pPr>
      <w:rPr>
        <w:rFonts w:ascii="Wingdings" w:hAnsi="Wingdings" w:hint="default"/>
      </w:rPr>
    </w:lvl>
    <w:lvl w:ilvl="8" w:tplc="FFFFFFFF" w:tentative="1">
      <w:start w:val="1"/>
      <w:numFmt w:val="bullet"/>
      <w:lvlText w:val=""/>
      <w:lvlJc w:val="left"/>
      <w:pPr>
        <w:ind w:left="4200" w:hanging="440"/>
      </w:pPr>
      <w:rPr>
        <w:rFonts w:ascii="Wingdings" w:hAnsi="Wingdings" w:hint="default"/>
      </w:rPr>
    </w:lvl>
  </w:abstractNum>
  <w:abstractNum w:abstractNumId="559" w15:restartNumberingAfterBreak="0">
    <w:nsid w:val="4F3A2D94"/>
    <w:multiLevelType w:val="hybridMultilevel"/>
    <w:tmpl w:val="A1DE6956"/>
    <w:lvl w:ilvl="0" w:tplc="76A4E47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560" w15:restartNumberingAfterBreak="0">
    <w:nsid w:val="4F7B576D"/>
    <w:multiLevelType w:val="hybridMultilevel"/>
    <w:tmpl w:val="9CA4EA92"/>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561" w15:restartNumberingAfterBreak="0">
    <w:nsid w:val="4F8146E9"/>
    <w:multiLevelType w:val="hybridMultilevel"/>
    <w:tmpl w:val="446AF0EC"/>
    <w:lvl w:ilvl="0" w:tplc="E500E5AA">
      <w:start w:val="1"/>
      <w:numFmt w:val="upperLetter"/>
      <w:lvlText w:val="%1."/>
      <w:lvlJc w:val="left"/>
      <w:pPr>
        <w:ind w:left="1640" w:hanging="440"/>
      </w:pPr>
      <w:rPr>
        <w:rFonts w:hint="default"/>
      </w:rPr>
    </w:lvl>
    <w:lvl w:ilvl="1" w:tplc="04090017" w:tentative="1">
      <w:start w:val="1"/>
      <w:numFmt w:val="aiueoFullWidth"/>
      <w:lvlText w:val="(%2)"/>
      <w:lvlJc w:val="left"/>
      <w:pPr>
        <w:ind w:left="2080" w:hanging="440"/>
      </w:pPr>
    </w:lvl>
    <w:lvl w:ilvl="2" w:tplc="04090011" w:tentative="1">
      <w:start w:val="1"/>
      <w:numFmt w:val="decimalEnclosedCircle"/>
      <w:lvlText w:val="%3"/>
      <w:lvlJc w:val="left"/>
      <w:pPr>
        <w:ind w:left="2520" w:hanging="440"/>
      </w:pPr>
    </w:lvl>
    <w:lvl w:ilvl="3" w:tplc="0409000F" w:tentative="1">
      <w:start w:val="1"/>
      <w:numFmt w:val="decimal"/>
      <w:lvlText w:val="%4."/>
      <w:lvlJc w:val="left"/>
      <w:pPr>
        <w:ind w:left="2960" w:hanging="440"/>
      </w:pPr>
    </w:lvl>
    <w:lvl w:ilvl="4" w:tplc="04090017" w:tentative="1">
      <w:start w:val="1"/>
      <w:numFmt w:val="aiueoFullWidth"/>
      <w:lvlText w:val="(%5)"/>
      <w:lvlJc w:val="left"/>
      <w:pPr>
        <w:ind w:left="3400" w:hanging="440"/>
      </w:pPr>
    </w:lvl>
    <w:lvl w:ilvl="5" w:tplc="04090011" w:tentative="1">
      <w:start w:val="1"/>
      <w:numFmt w:val="decimalEnclosedCircle"/>
      <w:lvlText w:val="%6"/>
      <w:lvlJc w:val="left"/>
      <w:pPr>
        <w:ind w:left="3840" w:hanging="440"/>
      </w:pPr>
    </w:lvl>
    <w:lvl w:ilvl="6" w:tplc="0409000F" w:tentative="1">
      <w:start w:val="1"/>
      <w:numFmt w:val="decimal"/>
      <w:lvlText w:val="%7."/>
      <w:lvlJc w:val="left"/>
      <w:pPr>
        <w:ind w:left="4280" w:hanging="440"/>
      </w:pPr>
    </w:lvl>
    <w:lvl w:ilvl="7" w:tplc="04090017" w:tentative="1">
      <w:start w:val="1"/>
      <w:numFmt w:val="aiueoFullWidth"/>
      <w:lvlText w:val="(%8)"/>
      <w:lvlJc w:val="left"/>
      <w:pPr>
        <w:ind w:left="4720" w:hanging="440"/>
      </w:pPr>
    </w:lvl>
    <w:lvl w:ilvl="8" w:tplc="04090011" w:tentative="1">
      <w:start w:val="1"/>
      <w:numFmt w:val="decimalEnclosedCircle"/>
      <w:lvlText w:val="%9"/>
      <w:lvlJc w:val="left"/>
      <w:pPr>
        <w:ind w:left="5160" w:hanging="440"/>
      </w:pPr>
    </w:lvl>
  </w:abstractNum>
  <w:abstractNum w:abstractNumId="562" w15:restartNumberingAfterBreak="0">
    <w:nsid w:val="4F9C660B"/>
    <w:multiLevelType w:val="hybridMultilevel"/>
    <w:tmpl w:val="0112695C"/>
    <w:lvl w:ilvl="0" w:tplc="E500E5AA">
      <w:start w:val="1"/>
      <w:numFmt w:val="upperLetter"/>
      <w:lvlText w:val="%1."/>
      <w:lvlJc w:val="left"/>
      <w:pPr>
        <w:ind w:left="1640" w:hanging="440"/>
      </w:pPr>
      <w:rPr>
        <w:rFonts w:hint="default"/>
      </w:rPr>
    </w:lvl>
    <w:lvl w:ilvl="1" w:tplc="04090017" w:tentative="1">
      <w:start w:val="1"/>
      <w:numFmt w:val="aiueoFullWidth"/>
      <w:lvlText w:val="(%2)"/>
      <w:lvlJc w:val="left"/>
      <w:pPr>
        <w:ind w:left="2080" w:hanging="440"/>
      </w:pPr>
    </w:lvl>
    <w:lvl w:ilvl="2" w:tplc="04090011" w:tentative="1">
      <w:start w:val="1"/>
      <w:numFmt w:val="decimalEnclosedCircle"/>
      <w:lvlText w:val="%3"/>
      <w:lvlJc w:val="left"/>
      <w:pPr>
        <w:ind w:left="2520" w:hanging="440"/>
      </w:pPr>
    </w:lvl>
    <w:lvl w:ilvl="3" w:tplc="0409000F" w:tentative="1">
      <w:start w:val="1"/>
      <w:numFmt w:val="decimal"/>
      <w:lvlText w:val="%4."/>
      <w:lvlJc w:val="left"/>
      <w:pPr>
        <w:ind w:left="2960" w:hanging="440"/>
      </w:pPr>
    </w:lvl>
    <w:lvl w:ilvl="4" w:tplc="04090017" w:tentative="1">
      <w:start w:val="1"/>
      <w:numFmt w:val="aiueoFullWidth"/>
      <w:lvlText w:val="(%5)"/>
      <w:lvlJc w:val="left"/>
      <w:pPr>
        <w:ind w:left="3400" w:hanging="440"/>
      </w:pPr>
    </w:lvl>
    <w:lvl w:ilvl="5" w:tplc="04090011" w:tentative="1">
      <w:start w:val="1"/>
      <w:numFmt w:val="decimalEnclosedCircle"/>
      <w:lvlText w:val="%6"/>
      <w:lvlJc w:val="left"/>
      <w:pPr>
        <w:ind w:left="3840" w:hanging="440"/>
      </w:pPr>
    </w:lvl>
    <w:lvl w:ilvl="6" w:tplc="0409000F" w:tentative="1">
      <w:start w:val="1"/>
      <w:numFmt w:val="decimal"/>
      <w:lvlText w:val="%7."/>
      <w:lvlJc w:val="left"/>
      <w:pPr>
        <w:ind w:left="4280" w:hanging="440"/>
      </w:pPr>
    </w:lvl>
    <w:lvl w:ilvl="7" w:tplc="04090017" w:tentative="1">
      <w:start w:val="1"/>
      <w:numFmt w:val="aiueoFullWidth"/>
      <w:lvlText w:val="(%8)"/>
      <w:lvlJc w:val="left"/>
      <w:pPr>
        <w:ind w:left="4720" w:hanging="440"/>
      </w:pPr>
    </w:lvl>
    <w:lvl w:ilvl="8" w:tplc="04090011" w:tentative="1">
      <w:start w:val="1"/>
      <w:numFmt w:val="decimalEnclosedCircle"/>
      <w:lvlText w:val="%9"/>
      <w:lvlJc w:val="left"/>
      <w:pPr>
        <w:ind w:left="5160" w:hanging="440"/>
      </w:pPr>
    </w:lvl>
  </w:abstractNum>
  <w:abstractNum w:abstractNumId="563" w15:restartNumberingAfterBreak="0">
    <w:nsid w:val="4FA65391"/>
    <w:multiLevelType w:val="hybridMultilevel"/>
    <w:tmpl w:val="33FCD43E"/>
    <w:lvl w:ilvl="0" w:tplc="04090001">
      <w:start w:val="1"/>
      <w:numFmt w:val="bullet"/>
      <w:lvlText w:val=""/>
      <w:lvlJc w:val="left"/>
      <w:pPr>
        <w:ind w:left="680" w:hanging="440"/>
      </w:pPr>
      <w:rPr>
        <w:rFonts w:ascii="Wingdings" w:hAnsi="Wingdings" w:hint="default"/>
      </w:rPr>
    </w:lvl>
    <w:lvl w:ilvl="1" w:tplc="0409000B" w:tentative="1">
      <w:start w:val="1"/>
      <w:numFmt w:val="bullet"/>
      <w:lvlText w:val=""/>
      <w:lvlJc w:val="left"/>
      <w:pPr>
        <w:ind w:left="1120" w:hanging="440"/>
      </w:pPr>
      <w:rPr>
        <w:rFonts w:ascii="Wingdings" w:hAnsi="Wingdings" w:hint="default"/>
      </w:rPr>
    </w:lvl>
    <w:lvl w:ilvl="2" w:tplc="0409000D"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B" w:tentative="1">
      <w:start w:val="1"/>
      <w:numFmt w:val="bullet"/>
      <w:lvlText w:val=""/>
      <w:lvlJc w:val="left"/>
      <w:pPr>
        <w:ind w:left="2440" w:hanging="440"/>
      </w:pPr>
      <w:rPr>
        <w:rFonts w:ascii="Wingdings" w:hAnsi="Wingdings" w:hint="default"/>
      </w:rPr>
    </w:lvl>
    <w:lvl w:ilvl="5" w:tplc="0409000D"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B" w:tentative="1">
      <w:start w:val="1"/>
      <w:numFmt w:val="bullet"/>
      <w:lvlText w:val=""/>
      <w:lvlJc w:val="left"/>
      <w:pPr>
        <w:ind w:left="3760" w:hanging="440"/>
      </w:pPr>
      <w:rPr>
        <w:rFonts w:ascii="Wingdings" w:hAnsi="Wingdings" w:hint="default"/>
      </w:rPr>
    </w:lvl>
    <w:lvl w:ilvl="8" w:tplc="0409000D" w:tentative="1">
      <w:start w:val="1"/>
      <w:numFmt w:val="bullet"/>
      <w:lvlText w:val=""/>
      <w:lvlJc w:val="left"/>
      <w:pPr>
        <w:ind w:left="4200" w:hanging="440"/>
      </w:pPr>
      <w:rPr>
        <w:rFonts w:ascii="Wingdings" w:hAnsi="Wingdings" w:hint="default"/>
      </w:rPr>
    </w:lvl>
  </w:abstractNum>
  <w:abstractNum w:abstractNumId="564" w15:restartNumberingAfterBreak="0">
    <w:nsid w:val="4FB93A66"/>
    <w:multiLevelType w:val="hybridMultilevel"/>
    <w:tmpl w:val="3FDC243C"/>
    <w:lvl w:ilvl="0" w:tplc="7B668488">
      <w:start w:val="1"/>
      <w:numFmt w:val="bullet"/>
      <w:lvlText w:val="•"/>
      <w:lvlJc w:val="left"/>
      <w:pPr>
        <w:ind w:left="440" w:hanging="440"/>
      </w:pPr>
      <w:rPr>
        <w:rFonts w:ascii="Arial" w:hAnsi="Arial"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565" w15:restartNumberingAfterBreak="0">
    <w:nsid w:val="50162D6D"/>
    <w:multiLevelType w:val="hybridMultilevel"/>
    <w:tmpl w:val="E9B689DE"/>
    <w:lvl w:ilvl="0" w:tplc="0409000F">
      <w:start w:val="1"/>
      <w:numFmt w:val="decimal"/>
      <w:lvlText w:val="%1."/>
      <w:lvlJc w:val="left"/>
      <w:pPr>
        <w:ind w:left="680" w:hanging="440"/>
      </w:pPr>
    </w:lvl>
    <w:lvl w:ilvl="1" w:tplc="04090017" w:tentative="1">
      <w:start w:val="1"/>
      <w:numFmt w:val="aiueoFullWidth"/>
      <w:lvlText w:val="(%2)"/>
      <w:lvlJc w:val="left"/>
      <w:pPr>
        <w:ind w:left="1120" w:hanging="440"/>
      </w:pPr>
    </w:lvl>
    <w:lvl w:ilvl="2" w:tplc="04090011" w:tentative="1">
      <w:start w:val="1"/>
      <w:numFmt w:val="decimalEnclosedCircle"/>
      <w:lvlText w:val="%3"/>
      <w:lvlJc w:val="left"/>
      <w:pPr>
        <w:ind w:left="1560" w:hanging="440"/>
      </w:pPr>
    </w:lvl>
    <w:lvl w:ilvl="3" w:tplc="0409000F" w:tentative="1">
      <w:start w:val="1"/>
      <w:numFmt w:val="decimal"/>
      <w:lvlText w:val="%4."/>
      <w:lvlJc w:val="left"/>
      <w:pPr>
        <w:ind w:left="2000" w:hanging="440"/>
      </w:pPr>
    </w:lvl>
    <w:lvl w:ilvl="4" w:tplc="04090017" w:tentative="1">
      <w:start w:val="1"/>
      <w:numFmt w:val="aiueoFullWidth"/>
      <w:lvlText w:val="(%5)"/>
      <w:lvlJc w:val="left"/>
      <w:pPr>
        <w:ind w:left="2440" w:hanging="440"/>
      </w:pPr>
    </w:lvl>
    <w:lvl w:ilvl="5" w:tplc="04090011" w:tentative="1">
      <w:start w:val="1"/>
      <w:numFmt w:val="decimalEnclosedCircle"/>
      <w:lvlText w:val="%6"/>
      <w:lvlJc w:val="left"/>
      <w:pPr>
        <w:ind w:left="2880" w:hanging="440"/>
      </w:pPr>
    </w:lvl>
    <w:lvl w:ilvl="6" w:tplc="0409000F" w:tentative="1">
      <w:start w:val="1"/>
      <w:numFmt w:val="decimal"/>
      <w:lvlText w:val="%7."/>
      <w:lvlJc w:val="left"/>
      <w:pPr>
        <w:ind w:left="3320" w:hanging="440"/>
      </w:pPr>
    </w:lvl>
    <w:lvl w:ilvl="7" w:tplc="04090017" w:tentative="1">
      <w:start w:val="1"/>
      <w:numFmt w:val="aiueoFullWidth"/>
      <w:lvlText w:val="(%8)"/>
      <w:lvlJc w:val="left"/>
      <w:pPr>
        <w:ind w:left="3760" w:hanging="440"/>
      </w:pPr>
    </w:lvl>
    <w:lvl w:ilvl="8" w:tplc="04090011" w:tentative="1">
      <w:start w:val="1"/>
      <w:numFmt w:val="decimalEnclosedCircle"/>
      <w:lvlText w:val="%9"/>
      <w:lvlJc w:val="left"/>
      <w:pPr>
        <w:ind w:left="4200" w:hanging="440"/>
      </w:pPr>
    </w:lvl>
  </w:abstractNum>
  <w:abstractNum w:abstractNumId="566" w15:restartNumberingAfterBreak="0">
    <w:nsid w:val="5085532C"/>
    <w:multiLevelType w:val="hybridMultilevel"/>
    <w:tmpl w:val="086215A0"/>
    <w:lvl w:ilvl="0" w:tplc="0409000F">
      <w:start w:val="1"/>
      <w:numFmt w:val="decimal"/>
      <w:lvlText w:val="%1."/>
      <w:lvlJc w:val="left"/>
      <w:pPr>
        <w:ind w:left="680" w:hanging="440"/>
      </w:pPr>
    </w:lvl>
    <w:lvl w:ilvl="1" w:tplc="04090017" w:tentative="1">
      <w:start w:val="1"/>
      <w:numFmt w:val="aiueoFullWidth"/>
      <w:lvlText w:val="(%2)"/>
      <w:lvlJc w:val="left"/>
      <w:pPr>
        <w:ind w:left="1120" w:hanging="440"/>
      </w:pPr>
    </w:lvl>
    <w:lvl w:ilvl="2" w:tplc="04090011" w:tentative="1">
      <w:start w:val="1"/>
      <w:numFmt w:val="decimalEnclosedCircle"/>
      <w:lvlText w:val="%3"/>
      <w:lvlJc w:val="left"/>
      <w:pPr>
        <w:ind w:left="1560" w:hanging="440"/>
      </w:pPr>
    </w:lvl>
    <w:lvl w:ilvl="3" w:tplc="0409000F" w:tentative="1">
      <w:start w:val="1"/>
      <w:numFmt w:val="decimal"/>
      <w:lvlText w:val="%4."/>
      <w:lvlJc w:val="left"/>
      <w:pPr>
        <w:ind w:left="2000" w:hanging="440"/>
      </w:pPr>
    </w:lvl>
    <w:lvl w:ilvl="4" w:tplc="04090017" w:tentative="1">
      <w:start w:val="1"/>
      <w:numFmt w:val="aiueoFullWidth"/>
      <w:lvlText w:val="(%5)"/>
      <w:lvlJc w:val="left"/>
      <w:pPr>
        <w:ind w:left="2440" w:hanging="440"/>
      </w:pPr>
    </w:lvl>
    <w:lvl w:ilvl="5" w:tplc="04090011" w:tentative="1">
      <w:start w:val="1"/>
      <w:numFmt w:val="decimalEnclosedCircle"/>
      <w:lvlText w:val="%6"/>
      <w:lvlJc w:val="left"/>
      <w:pPr>
        <w:ind w:left="2880" w:hanging="440"/>
      </w:pPr>
    </w:lvl>
    <w:lvl w:ilvl="6" w:tplc="0409000F" w:tentative="1">
      <w:start w:val="1"/>
      <w:numFmt w:val="decimal"/>
      <w:lvlText w:val="%7."/>
      <w:lvlJc w:val="left"/>
      <w:pPr>
        <w:ind w:left="3320" w:hanging="440"/>
      </w:pPr>
    </w:lvl>
    <w:lvl w:ilvl="7" w:tplc="04090017" w:tentative="1">
      <w:start w:val="1"/>
      <w:numFmt w:val="aiueoFullWidth"/>
      <w:lvlText w:val="(%8)"/>
      <w:lvlJc w:val="left"/>
      <w:pPr>
        <w:ind w:left="3760" w:hanging="440"/>
      </w:pPr>
    </w:lvl>
    <w:lvl w:ilvl="8" w:tplc="04090011" w:tentative="1">
      <w:start w:val="1"/>
      <w:numFmt w:val="decimalEnclosedCircle"/>
      <w:lvlText w:val="%9"/>
      <w:lvlJc w:val="left"/>
      <w:pPr>
        <w:ind w:left="4200" w:hanging="440"/>
      </w:pPr>
    </w:lvl>
  </w:abstractNum>
  <w:abstractNum w:abstractNumId="567" w15:restartNumberingAfterBreak="0">
    <w:nsid w:val="50CE3D41"/>
    <w:multiLevelType w:val="hybridMultilevel"/>
    <w:tmpl w:val="5756EE9C"/>
    <w:lvl w:ilvl="0" w:tplc="96D29D0A">
      <w:start w:val="1"/>
      <w:numFmt w:val="decimal"/>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568" w15:restartNumberingAfterBreak="0">
    <w:nsid w:val="510C069D"/>
    <w:multiLevelType w:val="hybridMultilevel"/>
    <w:tmpl w:val="ED0EC958"/>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569" w15:restartNumberingAfterBreak="0">
    <w:nsid w:val="5114457B"/>
    <w:multiLevelType w:val="hybridMultilevel"/>
    <w:tmpl w:val="867A99D0"/>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570" w15:restartNumberingAfterBreak="0">
    <w:nsid w:val="513941DB"/>
    <w:multiLevelType w:val="hybridMultilevel"/>
    <w:tmpl w:val="AB5A3B0E"/>
    <w:lvl w:ilvl="0" w:tplc="E500E5AA">
      <w:start w:val="1"/>
      <w:numFmt w:val="upperLetter"/>
      <w:lvlText w:val="%1."/>
      <w:lvlJc w:val="left"/>
      <w:pPr>
        <w:ind w:left="1640" w:hanging="440"/>
      </w:pPr>
      <w:rPr>
        <w:rFonts w:hint="default"/>
      </w:rPr>
    </w:lvl>
    <w:lvl w:ilvl="1" w:tplc="04090017" w:tentative="1">
      <w:start w:val="1"/>
      <w:numFmt w:val="aiueoFullWidth"/>
      <w:lvlText w:val="(%2)"/>
      <w:lvlJc w:val="left"/>
      <w:pPr>
        <w:ind w:left="2080" w:hanging="440"/>
      </w:pPr>
    </w:lvl>
    <w:lvl w:ilvl="2" w:tplc="04090011" w:tentative="1">
      <w:start w:val="1"/>
      <w:numFmt w:val="decimalEnclosedCircle"/>
      <w:lvlText w:val="%3"/>
      <w:lvlJc w:val="left"/>
      <w:pPr>
        <w:ind w:left="2520" w:hanging="440"/>
      </w:pPr>
    </w:lvl>
    <w:lvl w:ilvl="3" w:tplc="0409000F" w:tentative="1">
      <w:start w:val="1"/>
      <w:numFmt w:val="decimal"/>
      <w:lvlText w:val="%4."/>
      <w:lvlJc w:val="left"/>
      <w:pPr>
        <w:ind w:left="2960" w:hanging="440"/>
      </w:pPr>
    </w:lvl>
    <w:lvl w:ilvl="4" w:tplc="04090017" w:tentative="1">
      <w:start w:val="1"/>
      <w:numFmt w:val="aiueoFullWidth"/>
      <w:lvlText w:val="(%5)"/>
      <w:lvlJc w:val="left"/>
      <w:pPr>
        <w:ind w:left="3400" w:hanging="440"/>
      </w:pPr>
    </w:lvl>
    <w:lvl w:ilvl="5" w:tplc="04090011" w:tentative="1">
      <w:start w:val="1"/>
      <w:numFmt w:val="decimalEnclosedCircle"/>
      <w:lvlText w:val="%6"/>
      <w:lvlJc w:val="left"/>
      <w:pPr>
        <w:ind w:left="3840" w:hanging="440"/>
      </w:pPr>
    </w:lvl>
    <w:lvl w:ilvl="6" w:tplc="0409000F" w:tentative="1">
      <w:start w:val="1"/>
      <w:numFmt w:val="decimal"/>
      <w:lvlText w:val="%7."/>
      <w:lvlJc w:val="left"/>
      <w:pPr>
        <w:ind w:left="4280" w:hanging="440"/>
      </w:pPr>
    </w:lvl>
    <w:lvl w:ilvl="7" w:tplc="04090017" w:tentative="1">
      <w:start w:val="1"/>
      <w:numFmt w:val="aiueoFullWidth"/>
      <w:lvlText w:val="(%8)"/>
      <w:lvlJc w:val="left"/>
      <w:pPr>
        <w:ind w:left="4720" w:hanging="440"/>
      </w:pPr>
    </w:lvl>
    <w:lvl w:ilvl="8" w:tplc="04090011" w:tentative="1">
      <w:start w:val="1"/>
      <w:numFmt w:val="decimalEnclosedCircle"/>
      <w:lvlText w:val="%9"/>
      <w:lvlJc w:val="left"/>
      <w:pPr>
        <w:ind w:left="5160" w:hanging="440"/>
      </w:pPr>
    </w:lvl>
  </w:abstractNum>
  <w:abstractNum w:abstractNumId="571" w15:restartNumberingAfterBreak="0">
    <w:nsid w:val="51543B75"/>
    <w:multiLevelType w:val="hybridMultilevel"/>
    <w:tmpl w:val="71EAAE26"/>
    <w:lvl w:ilvl="0" w:tplc="76A4E47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572" w15:restartNumberingAfterBreak="0">
    <w:nsid w:val="51697571"/>
    <w:multiLevelType w:val="hybridMultilevel"/>
    <w:tmpl w:val="2F645472"/>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573" w15:restartNumberingAfterBreak="0">
    <w:nsid w:val="518D640F"/>
    <w:multiLevelType w:val="hybridMultilevel"/>
    <w:tmpl w:val="7EAAC374"/>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574" w15:restartNumberingAfterBreak="0">
    <w:nsid w:val="51CF3093"/>
    <w:multiLevelType w:val="hybridMultilevel"/>
    <w:tmpl w:val="6754A1C4"/>
    <w:lvl w:ilvl="0" w:tplc="77067E2C">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575" w15:restartNumberingAfterBreak="0">
    <w:nsid w:val="522C2030"/>
    <w:multiLevelType w:val="hybridMultilevel"/>
    <w:tmpl w:val="F7FC0CBE"/>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576" w15:restartNumberingAfterBreak="0">
    <w:nsid w:val="52501E76"/>
    <w:multiLevelType w:val="hybridMultilevel"/>
    <w:tmpl w:val="87B0E920"/>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577" w15:restartNumberingAfterBreak="0">
    <w:nsid w:val="527D4143"/>
    <w:multiLevelType w:val="hybridMultilevel"/>
    <w:tmpl w:val="9B9AF15E"/>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578" w15:restartNumberingAfterBreak="0">
    <w:nsid w:val="52CB7B68"/>
    <w:multiLevelType w:val="hybridMultilevel"/>
    <w:tmpl w:val="EDF6A364"/>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579" w15:restartNumberingAfterBreak="0">
    <w:nsid w:val="52D3428B"/>
    <w:multiLevelType w:val="hybridMultilevel"/>
    <w:tmpl w:val="21DE94D4"/>
    <w:lvl w:ilvl="0" w:tplc="E500E5AA">
      <w:start w:val="1"/>
      <w:numFmt w:val="upperLetter"/>
      <w:lvlText w:val="%1."/>
      <w:lvlJc w:val="left"/>
      <w:pPr>
        <w:ind w:left="1640" w:hanging="440"/>
      </w:pPr>
      <w:rPr>
        <w:rFonts w:hint="default"/>
      </w:rPr>
    </w:lvl>
    <w:lvl w:ilvl="1" w:tplc="04090017" w:tentative="1">
      <w:start w:val="1"/>
      <w:numFmt w:val="aiueoFullWidth"/>
      <w:lvlText w:val="(%2)"/>
      <w:lvlJc w:val="left"/>
      <w:pPr>
        <w:ind w:left="2080" w:hanging="440"/>
      </w:pPr>
    </w:lvl>
    <w:lvl w:ilvl="2" w:tplc="04090011" w:tentative="1">
      <w:start w:val="1"/>
      <w:numFmt w:val="decimalEnclosedCircle"/>
      <w:lvlText w:val="%3"/>
      <w:lvlJc w:val="left"/>
      <w:pPr>
        <w:ind w:left="2520" w:hanging="440"/>
      </w:pPr>
    </w:lvl>
    <w:lvl w:ilvl="3" w:tplc="0409000F" w:tentative="1">
      <w:start w:val="1"/>
      <w:numFmt w:val="decimal"/>
      <w:lvlText w:val="%4."/>
      <w:lvlJc w:val="left"/>
      <w:pPr>
        <w:ind w:left="2960" w:hanging="440"/>
      </w:pPr>
    </w:lvl>
    <w:lvl w:ilvl="4" w:tplc="04090017" w:tentative="1">
      <w:start w:val="1"/>
      <w:numFmt w:val="aiueoFullWidth"/>
      <w:lvlText w:val="(%5)"/>
      <w:lvlJc w:val="left"/>
      <w:pPr>
        <w:ind w:left="3400" w:hanging="440"/>
      </w:pPr>
    </w:lvl>
    <w:lvl w:ilvl="5" w:tplc="04090011" w:tentative="1">
      <w:start w:val="1"/>
      <w:numFmt w:val="decimalEnclosedCircle"/>
      <w:lvlText w:val="%6"/>
      <w:lvlJc w:val="left"/>
      <w:pPr>
        <w:ind w:left="3840" w:hanging="440"/>
      </w:pPr>
    </w:lvl>
    <w:lvl w:ilvl="6" w:tplc="0409000F" w:tentative="1">
      <w:start w:val="1"/>
      <w:numFmt w:val="decimal"/>
      <w:lvlText w:val="%7."/>
      <w:lvlJc w:val="left"/>
      <w:pPr>
        <w:ind w:left="4280" w:hanging="440"/>
      </w:pPr>
    </w:lvl>
    <w:lvl w:ilvl="7" w:tplc="04090017" w:tentative="1">
      <w:start w:val="1"/>
      <w:numFmt w:val="aiueoFullWidth"/>
      <w:lvlText w:val="(%8)"/>
      <w:lvlJc w:val="left"/>
      <w:pPr>
        <w:ind w:left="4720" w:hanging="440"/>
      </w:pPr>
    </w:lvl>
    <w:lvl w:ilvl="8" w:tplc="04090011" w:tentative="1">
      <w:start w:val="1"/>
      <w:numFmt w:val="decimalEnclosedCircle"/>
      <w:lvlText w:val="%9"/>
      <w:lvlJc w:val="left"/>
      <w:pPr>
        <w:ind w:left="5160" w:hanging="440"/>
      </w:pPr>
    </w:lvl>
  </w:abstractNum>
  <w:abstractNum w:abstractNumId="580" w15:restartNumberingAfterBreak="0">
    <w:nsid w:val="52E13E6B"/>
    <w:multiLevelType w:val="hybridMultilevel"/>
    <w:tmpl w:val="AA0E446C"/>
    <w:lvl w:ilvl="0" w:tplc="D50844F4">
      <w:start w:val="1"/>
      <w:numFmt w:val="decimal"/>
      <w:lvlText w:val="%1."/>
      <w:lvlJc w:val="left"/>
      <w:pPr>
        <w:ind w:left="440" w:hanging="440"/>
      </w:pPr>
      <w:rPr>
        <w:rFonts w:hint="eastAsia"/>
      </w:rPr>
    </w:lvl>
    <w:lvl w:ilvl="1" w:tplc="FFFFFFFF" w:tentative="1">
      <w:start w:val="1"/>
      <w:numFmt w:val="aiueoFullWidth"/>
      <w:lvlText w:val="(%2)"/>
      <w:lvlJc w:val="left"/>
      <w:pPr>
        <w:ind w:left="880" w:hanging="440"/>
      </w:pPr>
    </w:lvl>
    <w:lvl w:ilvl="2" w:tplc="FFFFFFFF" w:tentative="1">
      <w:start w:val="1"/>
      <w:numFmt w:val="decimalEnclosedCircle"/>
      <w:lvlText w:val="%3"/>
      <w:lvlJc w:val="left"/>
      <w:pPr>
        <w:ind w:left="1320" w:hanging="440"/>
      </w:pPr>
    </w:lvl>
    <w:lvl w:ilvl="3" w:tplc="FFFFFFFF" w:tentative="1">
      <w:start w:val="1"/>
      <w:numFmt w:val="decimal"/>
      <w:lvlText w:val="%4."/>
      <w:lvlJc w:val="left"/>
      <w:pPr>
        <w:ind w:left="1760" w:hanging="440"/>
      </w:pPr>
    </w:lvl>
    <w:lvl w:ilvl="4" w:tplc="FFFFFFFF" w:tentative="1">
      <w:start w:val="1"/>
      <w:numFmt w:val="aiueoFullWidth"/>
      <w:lvlText w:val="(%5)"/>
      <w:lvlJc w:val="left"/>
      <w:pPr>
        <w:ind w:left="2200" w:hanging="440"/>
      </w:pPr>
    </w:lvl>
    <w:lvl w:ilvl="5" w:tplc="FFFFFFFF" w:tentative="1">
      <w:start w:val="1"/>
      <w:numFmt w:val="decimalEnclosedCircle"/>
      <w:lvlText w:val="%6"/>
      <w:lvlJc w:val="left"/>
      <w:pPr>
        <w:ind w:left="2640" w:hanging="440"/>
      </w:pPr>
    </w:lvl>
    <w:lvl w:ilvl="6" w:tplc="FFFFFFFF" w:tentative="1">
      <w:start w:val="1"/>
      <w:numFmt w:val="decimal"/>
      <w:lvlText w:val="%7."/>
      <w:lvlJc w:val="left"/>
      <w:pPr>
        <w:ind w:left="3080" w:hanging="440"/>
      </w:pPr>
    </w:lvl>
    <w:lvl w:ilvl="7" w:tplc="FFFFFFFF" w:tentative="1">
      <w:start w:val="1"/>
      <w:numFmt w:val="aiueoFullWidth"/>
      <w:lvlText w:val="(%8)"/>
      <w:lvlJc w:val="left"/>
      <w:pPr>
        <w:ind w:left="3520" w:hanging="440"/>
      </w:pPr>
    </w:lvl>
    <w:lvl w:ilvl="8" w:tplc="FFFFFFFF" w:tentative="1">
      <w:start w:val="1"/>
      <w:numFmt w:val="decimalEnclosedCircle"/>
      <w:lvlText w:val="%9"/>
      <w:lvlJc w:val="left"/>
      <w:pPr>
        <w:ind w:left="3960" w:hanging="440"/>
      </w:pPr>
    </w:lvl>
  </w:abstractNum>
  <w:abstractNum w:abstractNumId="581" w15:restartNumberingAfterBreak="0">
    <w:nsid w:val="533133A9"/>
    <w:multiLevelType w:val="hybridMultilevel"/>
    <w:tmpl w:val="2A209374"/>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582" w15:restartNumberingAfterBreak="0">
    <w:nsid w:val="533A153E"/>
    <w:multiLevelType w:val="hybridMultilevel"/>
    <w:tmpl w:val="4502C138"/>
    <w:lvl w:ilvl="0" w:tplc="77067E2C">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583" w15:restartNumberingAfterBreak="0">
    <w:nsid w:val="533C67A8"/>
    <w:multiLevelType w:val="hybridMultilevel"/>
    <w:tmpl w:val="EF66C7B6"/>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584" w15:restartNumberingAfterBreak="0">
    <w:nsid w:val="53971AA5"/>
    <w:multiLevelType w:val="hybridMultilevel"/>
    <w:tmpl w:val="E7A0AA9C"/>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585" w15:restartNumberingAfterBreak="0">
    <w:nsid w:val="53C560F1"/>
    <w:multiLevelType w:val="hybridMultilevel"/>
    <w:tmpl w:val="06F8C03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586" w15:restartNumberingAfterBreak="0">
    <w:nsid w:val="543C55B6"/>
    <w:multiLevelType w:val="hybridMultilevel"/>
    <w:tmpl w:val="D0F00FD2"/>
    <w:lvl w:ilvl="0" w:tplc="04090001">
      <w:start w:val="1"/>
      <w:numFmt w:val="bullet"/>
      <w:lvlText w:val=""/>
      <w:lvlJc w:val="left"/>
      <w:pPr>
        <w:ind w:left="680" w:hanging="440"/>
      </w:pPr>
      <w:rPr>
        <w:rFonts w:ascii="Wingdings" w:hAnsi="Wingdings" w:hint="default"/>
      </w:rPr>
    </w:lvl>
    <w:lvl w:ilvl="1" w:tplc="0409000B" w:tentative="1">
      <w:start w:val="1"/>
      <w:numFmt w:val="bullet"/>
      <w:lvlText w:val=""/>
      <w:lvlJc w:val="left"/>
      <w:pPr>
        <w:ind w:left="1120" w:hanging="440"/>
      </w:pPr>
      <w:rPr>
        <w:rFonts w:ascii="Wingdings" w:hAnsi="Wingdings" w:hint="default"/>
      </w:rPr>
    </w:lvl>
    <w:lvl w:ilvl="2" w:tplc="0409000D"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B" w:tentative="1">
      <w:start w:val="1"/>
      <w:numFmt w:val="bullet"/>
      <w:lvlText w:val=""/>
      <w:lvlJc w:val="left"/>
      <w:pPr>
        <w:ind w:left="2440" w:hanging="440"/>
      </w:pPr>
      <w:rPr>
        <w:rFonts w:ascii="Wingdings" w:hAnsi="Wingdings" w:hint="default"/>
      </w:rPr>
    </w:lvl>
    <w:lvl w:ilvl="5" w:tplc="0409000D"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B" w:tentative="1">
      <w:start w:val="1"/>
      <w:numFmt w:val="bullet"/>
      <w:lvlText w:val=""/>
      <w:lvlJc w:val="left"/>
      <w:pPr>
        <w:ind w:left="3760" w:hanging="440"/>
      </w:pPr>
      <w:rPr>
        <w:rFonts w:ascii="Wingdings" w:hAnsi="Wingdings" w:hint="default"/>
      </w:rPr>
    </w:lvl>
    <w:lvl w:ilvl="8" w:tplc="0409000D" w:tentative="1">
      <w:start w:val="1"/>
      <w:numFmt w:val="bullet"/>
      <w:lvlText w:val=""/>
      <w:lvlJc w:val="left"/>
      <w:pPr>
        <w:ind w:left="4200" w:hanging="440"/>
      </w:pPr>
      <w:rPr>
        <w:rFonts w:ascii="Wingdings" w:hAnsi="Wingdings" w:hint="default"/>
      </w:rPr>
    </w:lvl>
  </w:abstractNum>
  <w:abstractNum w:abstractNumId="587" w15:restartNumberingAfterBreak="0">
    <w:nsid w:val="54451F2B"/>
    <w:multiLevelType w:val="hybridMultilevel"/>
    <w:tmpl w:val="CF6C0C08"/>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588" w15:restartNumberingAfterBreak="0">
    <w:nsid w:val="546B475C"/>
    <w:multiLevelType w:val="hybridMultilevel"/>
    <w:tmpl w:val="BF08238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589" w15:restartNumberingAfterBreak="0">
    <w:nsid w:val="54760741"/>
    <w:multiLevelType w:val="hybridMultilevel"/>
    <w:tmpl w:val="4EFEBBF2"/>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590" w15:restartNumberingAfterBreak="0">
    <w:nsid w:val="547F4543"/>
    <w:multiLevelType w:val="hybridMultilevel"/>
    <w:tmpl w:val="73A26D22"/>
    <w:lvl w:ilvl="0" w:tplc="04090001">
      <w:start w:val="1"/>
      <w:numFmt w:val="bullet"/>
      <w:lvlText w:val=""/>
      <w:lvlJc w:val="left"/>
      <w:pPr>
        <w:ind w:left="440" w:hanging="440"/>
      </w:pPr>
      <w:rPr>
        <w:rFonts w:ascii="Wingdings" w:hAnsi="Wingdings" w:hint="default"/>
        <w:lang w:val="en-US" w:eastAsia="ja-JP" w:bidi="ar-SA"/>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591" w15:restartNumberingAfterBreak="0">
    <w:nsid w:val="548F44BE"/>
    <w:multiLevelType w:val="hybridMultilevel"/>
    <w:tmpl w:val="7B26F174"/>
    <w:lvl w:ilvl="0" w:tplc="04090011">
      <w:start w:val="1"/>
      <w:numFmt w:val="decimalEnclosedCircle"/>
      <w:lvlText w:val="%1"/>
      <w:lvlJc w:val="left"/>
      <w:pPr>
        <w:ind w:left="440" w:hanging="440"/>
      </w:pPr>
    </w:lvl>
    <w:lvl w:ilvl="1" w:tplc="A3744162">
      <w:start w:val="1"/>
      <w:numFmt w:val="decimalEnclosedCircle"/>
      <w:lvlText w:val="%2"/>
      <w:lvlJc w:val="left"/>
      <w:pPr>
        <w:ind w:left="800" w:hanging="360"/>
      </w:pPr>
      <w:rPr>
        <w:rFonts w:hint="default"/>
      </w:r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592" w15:restartNumberingAfterBreak="0">
    <w:nsid w:val="54AA4CC4"/>
    <w:multiLevelType w:val="hybridMultilevel"/>
    <w:tmpl w:val="2698E8B8"/>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593" w15:restartNumberingAfterBreak="0">
    <w:nsid w:val="55043B91"/>
    <w:multiLevelType w:val="hybridMultilevel"/>
    <w:tmpl w:val="D650409A"/>
    <w:lvl w:ilvl="0" w:tplc="DCD4425A">
      <w:numFmt w:val="bullet"/>
      <w:lvlText w:val=""/>
      <w:lvlJc w:val="left"/>
      <w:pPr>
        <w:ind w:left="440" w:hanging="440"/>
      </w:pPr>
      <w:rPr>
        <w:rFonts w:ascii="Wingdings" w:eastAsia="ＭＳ 明朝" w:hAnsi="Wingdings" w:cs="Wingdings" w:hint="default"/>
        <w:b w:val="0"/>
        <w:bCs w:val="0"/>
        <w:i w:val="0"/>
        <w:iCs w:val="0"/>
        <w:spacing w:val="0"/>
        <w:w w:val="100"/>
        <w:sz w:val="24"/>
        <w:szCs w:val="24"/>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594" w15:restartNumberingAfterBreak="0">
    <w:nsid w:val="55196028"/>
    <w:multiLevelType w:val="hybridMultilevel"/>
    <w:tmpl w:val="4B068D5C"/>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595" w15:restartNumberingAfterBreak="0">
    <w:nsid w:val="556B3E9E"/>
    <w:multiLevelType w:val="hybridMultilevel"/>
    <w:tmpl w:val="CF068DE0"/>
    <w:lvl w:ilvl="0" w:tplc="0409000B">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596" w15:restartNumberingAfterBreak="0">
    <w:nsid w:val="558A55F1"/>
    <w:multiLevelType w:val="hybridMultilevel"/>
    <w:tmpl w:val="7B46A6F6"/>
    <w:lvl w:ilvl="0" w:tplc="04090011">
      <w:start w:val="1"/>
      <w:numFmt w:val="decimalEnclosedCircle"/>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597" w15:restartNumberingAfterBreak="0">
    <w:nsid w:val="558C20C1"/>
    <w:multiLevelType w:val="hybridMultilevel"/>
    <w:tmpl w:val="2D00E5FE"/>
    <w:lvl w:ilvl="0" w:tplc="04090001">
      <w:start w:val="1"/>
      <w:numFmt w:val="bullet"/>
      <w:lvlText w:val=""/>
      <w:lvlJc w:val="left"/>
      <w:pPr>
        <w:ind w:left="852" w:hanging="440"/>
      </w:pPr>
      <w:rPr>
        <w:rFonts w:ascii="Wingdings" w:hAnsi="Wingdings" w:hint="default"/>
      </w:rPr>
    </w:lvl>
    <w:lvl w:ilvl="1" w:tplc="0409000B" w:tentative="1">
      <w:start w:val="1"/>
      <w:numFmt w:val="bullet"/>
      <w:lvlText w:val=""/>
      <w:lvlJc w:val="left"/>
      <w:pPr>
        <w:ind w:left="1292" w:hanging="440"/>
      </w:pPr>
      <w:rPr>
        <w:rFonts w:ascii="Wingdings" w:hAnsi="Wingdings" w:hint="default"/>
      </w:rPr>
    </w:lvl>
    <w:lvl w:ilvl="2" w:tplc="0409000D" w:tentative="1">
      <w:start w:val="1"/>
      <w:numFmt w:val="bullet"/>
      <w:lvlText w:val=""/>
      <w:lvlJc w:val="left"/>
      <w:pPr>
        <w:ind w:left="1732" w:hanging="440"/>
      </w:pPr>
      <w:rPr>
        <w:rFonts w:ascii="Wingdings" w:hAnsi="Wingdings" w:hint="default"/>
      </w:rPr>
    </w:lvl>
    <w:lvl w:ilvl="3" w:tplc="04090001" w:tentative="1">
      <w:start w:val="1"/>
      <w:numFmt w:val="bullet"/>
      <w:lvlText w:val=""/>
      <w:lvlJc w:val="left"/>
      <w:pPr>
        <w:ind w:left="2172" w:hanging="440"/>
      </w:pPr>
      <w:rPr>
        <w:rFonts w:ascii="Wingdings" w:hAnsi="Wingdings" w:hint="default"/>
      </w:rPr>
    </w:lvl>
    <w:lvl w:ilvl="4" w:tplc="0409000B" w:tentative="1">
      <w:start w:val="1"/>
      <w:numFmt w:val="bullet"/>
      <w:lvlText w:val=""/>
      <w:lvlJc w:val="left"/>
      <w:pPr>
        <w:ind w:left="2612" w:hanging="440"/>
      </w:pPr>
      <w:rPr>
        <w:rFonts w:ascii="Wingdings" w:hAnsi="Wingdings" w:hint="default"/>
      </w:rPr>
    </w:lvl>
    <w:lvl w:ilvl="5" w:tplc="0409000D" w:tentative="1">
      <w:start w:val="1"/>
      <w:numFmt w:val="bullet"/>
      <w:lvlText w:val=""/>
      <w:lvlJc w:val="left"/>
      <w:pPr>
        <w:ind w:left="3052" w:hanging="440"/>
      </w:pPr>
      <w:rPr>
        <w:rFonts w:ascii="Wingdings" w:hAnsi="Wingdings" w:hint="default"/>
      </w:rPr>
    </w:lvl>
    <w:lvl w:ilvl="6" w:tplc="04090001" w:tentative="1">
      <w:start w:val="1"/>
      <w:numFmt w:val="bullet"/>
      <w:lvlText w:val=""/>
      <w:lvlJc w:val="left"/>
      <w:pPr>
        <w:ind w:left="3492" w:hanging="440"/>
      </w:pPr>
      <w:rPr>
        <w:rFonts w:ascii="Wingdings" w:hAnsi="Wingdings" w:hint="default"/>
      </w:rPr>
    </w:lvl>
    <w:lvl w:ilvl="7" w:tplc="0409000B" w:tentative="1">
      <w:start w:val="1"/>
      <w:numFmt w:val="bullet"/>
      <w:lvlText w:val=""/>
      <w:lvlJc w:val="left"/>
      <w:pPr>
        <w:ind w:left="3932" w:hanging="440"/>
      </w:pPr>
      <w:rPr>
        <w:rFonts w:ascii="Wingdings" w:hAnsi="Wingdings" w:hint="default"/>
      </w:rPr>
    </w:lvl>
    <w:lvl w:ilvl="8" w:tplc="0409000D" w:tentative="1">
      <w:start w:val="1"/>
      <w:numFmt w:val="bullet"/>
      <w:lvlText w:val=""/>
      <w:lvlJc w:val="left"/>
      <w:pPr>
        <w:ind w:left="4372" w:hanging="440"/>
      </w:pPr>
      <w:rPr>
        <w:rFonts w:ascii="Wingdings" w:hAnsi="Wingdings" w:hint="default"/>
      </w:rPr>
    </w:lvl>
  </w:abstractNum>
  <w:abstractNum w:abstractNumId="598" w15:restartNumberingAfterBreak="0">
    <w:nsid w:val="55DB71D1"/>
    <w:multiLevelType w:val="hybridMultilevel"/>
    <w:tmpl w:val="422AC65E"/>
    <w:lvl w:ilvl="0" w:tplc="15F48C40">
      <w:numFmt w:val="bullet"/>
      <w:lvlText w:val="•"/>
      <w:lvlJc w:val="left"/>
      <w:pPr>
        <w:ind w:left="680" w:hanging="440"/>
      </w:pPr>
      <w:rPr>
        <w:rFonts w:hint="default"/>
        <w:lang w:val="en-US" w:eastAsia="ja-JP" w:bidi="ar-SA"/>
      </w:rPr>
    </w:lvl>
    <w:lvl w:ilvl="1" w:tplc="0409000B" w:tentative="1">
      <w:start w:val="1"/>
      <w:numFmt w:val="bullet"/>
      <w:lvlText w:val=""/>
      <w:lvlJc w:val="left"/>
      <w:pPr>
        <w:ind w:left="1120" w:hanging="440"/>
      </w:pPr>
      <w:rPr>
        <w:rFonts w:ascii="Wingdings" w:hAnsi="Wingdings" w:hint="default"/>
      </w:rPr>
    </w:lvl>
    <w:lvl w:ilvl="2" w:tplc="0409000D"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B" w:tentative="1">
      <w:start w:val="1"/>
      <w:numFmt w:val="bullet"/>
      <w:lvlText w:val=""/>
      <w:lvlJc w:val="left"/>
      <w:pPr>
        <w:ind w:left="2440" w:hanging="440"/>
      </w:pPr>
      <w:rPr>
        <w:rFonts w:ascii="Wingdings" w:hAnsi="Wingdings" w:hint="default"/>
      </w:rPr>
    </w:lvl>
    <w:lvl w:ilvl="5" w:tplc="0409000D"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B" w:tentative="1">
      <w:start w:val="1"/>
      <w:numFmt w:val="bullet"/>
      <w:lvlText w:val=""/>
      <w:lvlJc w:val="left"/>
      <w:pPr>
        <w:ind w:left="3760" w:hanging="440"/>
      </w:pPr>
      <w:rPr>
        <w:rFonts w:ascii="Wingdings" w:hAnsi="Wingdings" w:hint="default"/>
      </w:rPr>
    </w:lvl>
    <w:lvl w:ilvl="8" w:tplc="0409000D" w:tentative="1">
      <w:start w:val="1"/>
      <w:numFmt w:val="bullet"/>
      <w:lvlText w:val=""/>
      <w:lvlJc w:val="left"/>
      <w:pPr>
        <w:ind w:left="4200" w:hanging="440"/>
      </w:pPr>
      <w:rPr>
        <w:rFonts w:ascii="Wingdings" w:hAnsi="Wingdings" w:hint="default"/>
      </w:rPr>
    </w:lvl>
  </w:abstractNum>
  <w:abstractNum w:abstractNumId="599" w15:restartNumberingAfterBreak="0">
    <w:nsid w:val="56554A4F"/>
    <w:multiLevelType w:val="hybridMultilevel"/>
    <w:tmpl w:val="902C898A"/>
    <w:lvl w:ilvl="0" w:tplc="15F48C40">
      <w:numFmt w:val="bullet"/>
      <w:lvlText w:val="•"/>
      <w:lvlJc w:val="left"/>
      <w:pPr>
        <w:ind w:left="680" w:hanging="440"/>
      </w:pPr>
      <w:rPr>
        <w:rFonts w:hint="default"/>
        <w:lang w:val="en-US" w:eastAsia="ja-JP" w:bidi="ar-SA"/>
      </w:rPr>
    </w:lvl>
    <w:lvl w:ilvl="1" w:tplc="0409000B" w:tentative="1">
      <w:start w:val="1"/>
      <w:numFmt w:val="bullet"/>
      <w:lvlText w:val=""/>
      <w:lvlJc w:val="left"/>
      <w:pPr>
        <w:ind w:left="1120" w:hanging="440"/>
      </w:pPr>
      <w:rPr>
        <w:rFonts w:ascii="Wingdings" w:hAnsi="Wingdings" w:hint="default"/>
      </w:rPr>
    </w:lvl>
    <w:lvl w:ilvl="2" w:tplc="0409000D"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B" w:tentative="1">
      <w:start w:val="1"/>
      <w:numFmt w:val="bullet"/>
      <w:lvlText w:val=""/>
      <w:lvlJc w:val="left"/>
      <w:pPr>
        <w:ind w:left="2440" w:hanging="440"/>
      </w:pPr>
      <w:rPr>
        <w:rFonts w:ascii="Wingdings" w:hAnsi="Wingdings" w:hint="default"/>
      </w:rPr>
    </w:lvl>
    <w:lvl w:ilvl="5" w:tplc="0409000D"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B" w:tentative="1">
      <w:start w:val="1"/>
      <w:numFmt w:val="bullet"/>
      <w:lvlText w:val=""/>
      <w:lvlJc w:val="left"/>
      <w:pPr>
        <w:ind w:left="3760" w:hanging="440"/>
      </w:pPr>
      <w:rPr>
        <w:rFonts w:ascii="Wingdings" w:hAnsi="Wingdings" w:hint="default"/>
      </w:rPr>
    </w:lvl>
    <w:lvl w:ilvl="8" w:tplc="0409000D" w:tentative="1">
      <w:start w:val="1"/>
      <w:numFmt w:val="bullet"/>
      <w:lvlText w:val=""/>
      <w:lvlJc w:val="left"/>
      <w:pPr>
        <w:ind w:left="4200" w:hanging="440"/>
      </w:pPr>
      <w:rPr>
        <w:rFonts w:ascii="Wingdings" w:hAnsi="Wingdings" w:hint="default"/>
      </w:rPr>
    </w:lvl>
  </w:abstractNum>
  <w:abstractNum w:abstractNumId="600" w15:restartNumberingAfterBreak="0">
    <w:nsid w:val="565B3692"/>
    <w:multiLevelType w:val="hybridMultilevel"/>
    <w:tmpl w:val="F4B43A2C"/>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601" w15:restartNumberingAfterBreak="0">
    <w:nsid w:val="565D790F"/>
    <w:multiLevelType w:val="hybridMultilevel"/>
    <w:tmpl w:val="C0DE7746"/>
    <w:lvl w:ilvl="0" w:tplc="04090001">
      <w:start w:val="1"/>
      <w:numFmt w:val="bullet"/>
      <w:lvlText w:val=""/>
      <w:lvlJc w:val="left"/>
      <w:pPr>
        <w:ind w:left="680" w:hanging="440"/>
      </w:pPr>
      <w:rPr>
        <w:rFonts w:ascii="Wingdings" w:hAnsi="Wingdings" w:hint="default"/>
      </w:rPr>
    </w:lvl>
    <w:lvl w:ilvl="1" w:tplc="FFFFFFFF" w:tentative="1">
      <w:start w:val="1"/>
      <w:numFmt w:val="bullet"/>
      <w:lvlText w:val=""/>
      <w:lvlJc w:val="left"/>
      <w:pPr>
        <w:ind w:left="1120" w:hanging="440"/>
      </w:pPr>
      <w:rPr>
        <w:rFonts w:ascii="Wingdings" w:hAnsi="Wingdings" w:hint="default"/>
      </w:rPr>
    </w:lvl>
    <w:lvl w:ilvl="2" w:tplc="FFFFFFFF" w:tentative="1">
      <w:start w:val="1"/>
      <w:numFmt w:val="bullet"/>
      <w:lvlText w:val=""/>
      <w:lvlJc w:val="left"/>
      <w:pPr>
        <w:ind w:left="1560" w:hanging="440"/>
      </w:pPr>
      <w:rPr>
        <w:rFonts w:ascii="Wingdings" w:hAnsi="Wingdings" w:hint="default"/>
      </w:rPr>
    </w:lvl>
    <w:lvl w:ilvl="3" w:tplc="FFFFFFFF" w:tentative="1">
      <w:start w:val="1"/>
      <w:numFmt w:val="bullet"/>
      <w:lvlText w:val=""/>
      <w:lvlJc w:val="left"/>
      <w:pPr>
        <w:ind w:left="2000" w:hanging="440"/>
      </w:pPr>
      <w:rPr>
        <w:rFonts w:ascii="Wingdings" w:hAnsi="Wingdings" w:hint="default"/>
      </w:rPr>
    </w:lvl>
    <w:lvl w:ilvl="4" w:tplc="FFFFFFFF" w:tentative="1">
      <w:start w:val="1"/>
      <w:numFmt w:val="bullet"/>
      <w:lvlText w:val=""/>
      <w:lvlJc w:val="left"/>
      <w:pPr>
        <w:ind w:left="2440" w:hanging="440"/>
      </w:pPr>
      <w:rPr>
        <w:rFonts w:ascii="Wingdings" w:hAnsi="Wingdings" w:hint="default"/>
      </w:rPr>
    </w:lvl>
    <w:lvl w:ilvl="5" w:tplc="FFFFFFFF" w:tentative="1">
      <w:start w:val="1"/>
      <w:numFmt w:val="bullet"/>
      <w:lvlText w:val=""/>
      <w:lvlJc w:val="left"/>
      <w:pPr>
        <w:ind w:left="2880" w:hanging="440"/>
      </w:pPr>
      <w:rPr>
        <w:rFonts w:ascii="Wingdings" w:hAnsi="Wingdings" w:hint="default"/>
      </w:rPr>
    </w:lvl>
    <w:lvl w:ilvl="6" w:tplc="FFFFFFFF" w:tentative="1">
      <w:start w:val="1"/>
      <w:numFmt w:val="bullet"/>
      <w:lvlText w:val=""/>
      <w:lvlJc w:val="left"/>
      <w:pPr>
        <w:ind w:left="3320" w:hanging="440"/>
      </w:pPr>
      <w:rPr>
        <w:rFonts w:ascii="Wingdings" w:hAnsi="Wingdings" w:hint="default"/>
      </w:rPr>
    </w:lvl>
    <w:lvl w:ilvl="7" w:tplc="FFFFFFFF" w:tentative="1">
      <w:start w:val="1"/>
      <w:numFmt w:val="bullet"/>
      <w:lvlText w:val=""/>
      <w:lvlJc w:val="left"/>
      <w:pPr>
        <w:ind w:left="3760" w:hanging="440"/>
      </w:pPr>
      <w:rPr>
        <w:rFonts w:ascii="Wingdings" w:hAnsi="Wingdings" w:hint="default"/>
      </w:rPr>
    </w:lvl>
    <w:lvl w:ilvl="8" w:tplc="FFFFFFFF" w:tentative="1">
      <w:start w:val="1"/>
      <w:numFmt w:val="bullet"/>
      <w:lvlText w:val=""/>
      <w:lvlJc w:val="left"/>
      <w:pPr>
        <w:ind w:left="4200" w:hanging="440"/>
      </w:pPr>
      <w:rPr>
        <w:rFonts w:ascii="Wingdings" w:hAnsi="Wingdings" w:hint="default"/>
      </w:rPr>
    </w:lvl>
  </w:abstractNum>
  <w:abstractNum w:abstractNumId="602" w15:restartNumberingAfterBreak="0">
    <w:nsid w:val="56985780"/>
    <w:multiLevelType w:val="hybridMultilevel"/>
    <w:tmpl w:val="A8F4168A"/>
    <w:lvl w:ilvl="0" w:tplc="04090001">
      <w:start w:val="1"/>
      <w:numFmt w:val="bullet"/>
      <w:lvlText w:val=""/>
      <w:lvlJc w:val="left"/>
      <w:pPr>
        <w:ind w:left="680" w:hanging="440"/>
      </w:pPr>
      <w:rPr>
        <w:rFonts w:ascii="Wingdings" w:hAnsi="Wingdings" w:hint="default"/>
        <w:lang w:val="en-US" w:eastAsia="ja-JP" w:bidi="ar-SA"/>
      </w:rPr>
    </w:lvl>
    <w:lvl w:ilvl="1" w:tplc="FFFFFFFF" w:tentative="1">
      <w:start w:val="1"/>
      <w:numFmt w:val="bullet"/>
      <w:lvlText w:val=""/>
      <w:lvlJc w:val="left"/>
      <w:pPr>
        <w:ind w:left="1120" w:hanging="440"/>
      </w:pPr>
      <w:rPr>
        <w:rFonts w:ascii="Wingdings" w:hAnsi="Wingdings" w:hint="default"/>
      </w:rPr>
    </w:lvl>
    <w:lvl w:ilvl="2" w:tplc="FFFFFFFF" w:tentative="1">
      <w:start w:val="1"/>
      <w:numFmt w:val="bullet"/>
      <w:lvlText w:val=""/>
      <w:lvlJc w:val="left"/>
      <w:pPr>
        <w:ind w:left="1560" w:hanging="440"/>
      </w:pPr>
      <w:rPr>
        <w:rFonts w:ascii="Wingdings" w:hAnsi="Wingdings" w:hint="default"/>
      </w:rPr>
    </w:lvl>
    <w:lvl w:ilvl="3" w:tplc="FFFFFFFF" w:tentative="1">
      <w:start w:val="1"/>
      <w:numFmt w:val="bullet"/>
      <w:lvlText w:val=""/>
      <w:lvlJc w:val="left"/>
      <w:pPr>
        <w:ind w:left="2000" w:hanging="440"/>
      </w:pPr>
      <w:rPr>
        <w:rFonts w:ascii="Wingdings" w:hAnsi="Wingdings" w:hint="default"/>
      </w:rPr>
    </w:lvl>
    <w:lvl w:ilvl="4" w:tplc="FFFFFFFF" w:tentative="1">
      <w:start w:val="1"/>
      <w:numFmt w:val="bullet"/>
      <w:lvlText w:val=""/>
      <w:lvlJc w:val="left"/>
      <w:pPr>
        <w:ind w:left="2440" w:hanging="440"/>
      </w:pPr>
      <w:rPr>
        <w:rFonts w:ascii="Wingdings" w:hAnsi="Wingdings" w:hint="default"/>
      </w:rPr>
    </w:lvl>
    <w:lvl w:ilvl="5" w:tplc="FFFFFFFF" w:tentative="1">
      <w:start w:val="1"/>
      <w:numFmt w:val="bullet"/>
      <w:lvlText w:val=""/>
      <w:lvlJc w:val="left"/>
      <w:pPr>
        <w:ind w:left="2880" w:hanging="440"/>
      </w:pPr>
      <w:rPr>
        <w:rFonts w:ascii="Wingdings" w:hAnsi="Wingdings" w:hint="default"/>
      </w:rPr>
    </w:lvl>
    <w:lvl w:ilvl="6" w:tplc="FFFFFFFF" w:tentative="1">
      <w:start w:val="1"/>
      <w:numFmt w:val="bullet"/>
      <w:lvlText w:val=""/>
      <w:lvlJc w:val="left"/>
      <w:pPr>
        <w:ind w:left="3320" w:hanging="440"/>
      </w:pPr>
      <w:rPr>
        <w:rFonts w:ascii="Wingdings" w:hAnsi="Wingdings" w:hint="default"/>
      </w:rPr>
    </w:lvl>
    <w:lvl w:ilvl="7" w:tplc="FFFFFFFF" w:tentative="1">
      <w:start w:val="1"/>
      <w:numFmt w:val="bullet"/>
      <w:lvlText w:val=""/>
      <w:lvlJc w:val="left"/>
      <w:pPr>
        <w:ind w:left="3760" w:hanging="440"/>
      </w:pPr>
      <w:rPr>
        <w:rFonts w:ascii="Wingdings" w:hAnsi="Wingdings" w:hint="default"/>
      </w:rPr>
    </w:lvl>
    <w:lvl w:ilvl="8" w:tplc="FFFFFFFF" w:tentative="1">
      <w:start w:val="1"/>
      <w:numFmt w:val="bullet"/>
      <w:lvlText w:val=""/>
      <w:lvlJc w:val="left"/>
      <w:pPr>
        <w:ind w:left="4200" w:hanging="440"/>
      </w:pPr>
      <w:rPr>
        <w:rFonts w:ascii="Wingdings" w:hAnsi="Wingdings" w:hint="default"/>
      </w:rPr>
    </w:lvl>
  </w:abstractNum>
  <w:abstractNum w:abstractNumId="603" w15:restartNumberingAfterBreak="0">
    <w:nsid w:val="56F65246"/>
    <w:multiLevelType w:val="hybridMultilevel"/>
    <w:tmpl w:val="1D56DFE0"/>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604" w15:restartNumberingAfterBreak="0">
    <w:nsid w:val="570D5F0F"/>
    <w:multiLevelType w:val="hybridMultilevel"/>
    <w:tmpl w:val="0DD4FE58"/>
    <w:lvl w:ilvl="0" w:tplc="DFA8BF08">
      <w:start w:val="5"/>
      <w:numFmt w:val="decimalEnclosedCircle"/>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605" w15:restartNumberingAfterBreak="0">
    <w:nsid w:val="57157905"/>
    <w:multiLevelType w:val="hybridMultilevel"/>
    <w:tmpl w:val="7A3478F0"/>
    <w:lvl w:ilvl="0" w:tplc="04090001">
      <w:start w:val="1"/>
      <w:numFmt w:val="bullet"/>
      <w:lvlText w:val=""/>
      <w:lvlJc w:val="left"/>
      <w:pPr>
        <w:ind w:left="680" w:hanging="440"/>
      </w:pPr>
      <w:rPr>
        <w:rFonts w:ascii="Wingdings" w:hAnsi="Wingdings" w:hint="default"/>
      </w:rPr>
    </w:lvl>
    <w:lvl w:ilvl="1" w:tplc="FFFFFFFF" w:tentative="1">
      <w:start w:val="1"/>
      <w:numFmt w:val="bullet"/>
      <w:lvlText w:val=""/>
      <w:lvlJc w:val="left"/>
      <w:pPr>
        <w:ind w:left="1120" w:hanging="440"/>
      </w:pPr>
      <w:rPr>
        <w:rFonts w:ascii="Wingdings" w:hAnsi="Wingdings" w:hint="default"/>
      </w:rPr>
    </w:lvl>
    <w:lvl w:ilvl="2" w:tplc="FFFFFFFF" w:tentative="1">
      <w:start w:val="1"/>
      <w:numFmt w:val="bullet"/>
      <w:lvlText w:val=""/>
      <w:lvlJc w:val="left"/>
      <w:pPr>
        <w:ind w:left="1560" w:hanging="440"/>
      </w:pPr>
      <w:rPr>
        <w:rFonts w:ascii="Wingdings" w:hAnsi="Wingdings" w:hint="default"/>
      </w:rPr>
    </w:lvl>
    <w:lvl w:ilvl="3" w:tplc="FFFFFFFF" w:tentative="1">
      <w:start w:val="1"/>
      <w:numFmt w:val="bullet"/>
      <w:lvlText w:val=""/>
      <w:lvlJc w:val="left"/>
      <w:pPr>
        <w:ind w:left="2000" w:hanging="440"/>
      </w:pPr>
      <w:rPr>
        <w:rFonts w:ascii="Wingdings" w:hAnsi="Wingdings" w:hint="default"/>
      </w:rPr>
    </w:lvl>
    <w:lvl w:ilvl="4" w:tplc="FFFFFFFF" w:tentative="1">
      <w:start w:val="1"/>
      <w:numFmt w:val="bullet"/>
      <w:lvlText w:val=""/>
      <w:lvlJc w:val="left"/>
      <w:pPr>
        <w:ind w:left="2440" w:hanging="440"/>
      </w:pPr>
      <w:rPr>
        <w:rFonts w:ascii="Wingdings" w:hAnsi="Wingdings" w:hint="default"/>
      </w:rPr>
    </w:lvl>
    <w:lvl w:ilvl="5" w:tplc="FFFFFFFF" w:tentative="1">
      <w:start w:val="1"/>
      <w:numFmt w:val="bullet"/>
      <w:lvlText w:val=""/>
      <w:lvlJc w:val="left"/>
      <w:pPr>
        <w:ind w:left="2880" w:hanging="440"/>
      </w:pPr>
      <w:rPr>
        <w:rFonts w:ascii="Wingdings" w:hAnsi="Wingdings" w:hint="default"/>
      </w:rPr>
    </w:lvl>
    <w:lvl w:ilvl="6" w:tplc="FFFFFFFF" w:tentative="1">
      <w:start w:val="1"/>
      <w:numFmt w:val="bullet"/>
      <w:lvlText w:val=""/>
      <w:lvlJc w:val="left"/>
      <w:pPr>
        <w:ind w:left="3320" w:hanging="440"/>
      </w:pPr>
      <w:rPr>
        <w:rFonts w:ascii="Wingdings" w:hAnsi="Wingdings" w:hint="default"/>
      </w:rPr>
    </w:lvl>
    <w:lvl w:ilvl="7" w:tplc="FFFFFFFF" w:tentative="1">
      <w:start w:val="1"/>
      <w:numFmt w:val="bullet"/>
      <w:lvlText w:val=""/>
      <w:lvlJc w:val="left"/>
      <w:pPr>
        <w:ind w:left="3760" w:hanging="440"/>
      </w:pPr>
      <w:rPr>
        <w:rFonts w:ascii="Wingdings" w:hAnsi="Wingdings" w:hint="default"/>
      </w:rPr>
    </w:lvl>
    <w:lvl w:ilvl="8" w:tplc="FFFFFFFF" w:tentative="1">
      <w:start w:val="1"/>
      <w:numFmt w:val="bullet"/>
      <w:lvlText w:val=""/>
      <w:lvlJc w:val="left"/>
      <w:pPr>
        <w:ind w:left="4200" w:hanging="440"/>
      </w:pPr>
      <w:rPr>
        <w:rFonts w:ascii="Wingdings" w:hAnsi="Wingdings" w:hint="default"/>
      </w:rPr>
    </w:lvl>
  </w:abstractNum>
  <w:abstractNum w:abstractNumId="606" w15:restartNumberingAfterBreak="0">
    <w:nsid w:val="57521A30"/>
    <w:multiLevelType w:val="hybridMultilevel"/>
    <w:tmpl w:val="2F66D9B6"/>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607" w15:restartNumberingAfterBreak="0">
    <w:nsid w:val="5761712F"/>
    <w:multiLevelType w:val="hybridMultilevel"/>
    <w:tmpl w:val="BD8AF78E"/>
    <w:lvl w:ilvl="0" w:tplc="04090001">
      <w:start w:val="1"/>
      <w:numFmt w:val="bullet"/>
      <w:lvlText w:val=""/>
      <w:lvlJc w:val="left"/>
      <w:pPr>
        <w:ind w:left="680" w:hanging="440"/>
      </w:pPr>
      <w:rPr>
        <w:rFonts w:ascii="Wingdings" w:hAnsi="Wingdings" w:hint="default"/>
      </w:rPr>
    </w:lvl>
    <w:lvl w:ilvl="1" w:tplc="0409000B" w:tentative="1">
      <w:start w:val="1"/>
      <w:numFmt w:val="bullet"/>
      <w:lvlText w:val=""/>
      <w:lvlJc w:val="left"/>
      <w:pPr>
        <w:ind w:left="1120" w:hanging="440"/>
      </w:pPr>
      <w:rPr>
        <w:rFonts w:ascii="Wingdings" w:hAnsi="Wingdings" w:hint="default"/>
      </w:rPr>
    </w:lvl>
    <w:lvl w:ilvl="2" w:tplc="0409000D"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B" w:tentative="1">
      <w:start w:val="1"/>
      <w:numFmt w:val="bullet"/>
      <w:lvlText w:val=""/>
      <w:lvlJc w:val="left"/>
      <w:pPr>
        <w:ind w:left="2440" w:hanging="440"/>
      </w:pPr>
      <w:rPr>
        <w:rFonts w:ascii="Wingdings" w:hAnsi="Wingdings" w:hint="default"/>
      </w:rPr>
    </w:lvl>
    <w:lvl w:ilvl="5" w:tplc="0409000D"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B" w:tentative="1">
      <w:start w:val="1"/>
      <w:numFmt w:val="bullet"/>
      <w:lvlText w:val=""/>
      <w:lvlJc w:val="left"/>
      <w:pPr>
        <w:ind w:left="3760" w:hanging="440"/>
      </w:pPr>
      <w:rPr>
        <w:rFonts w:ascii="Wingdings" w:hAnsi="Wingdings" w:hint="default"/>
      </w:rPr>
    </w:lvl>
    <w:lvl w:ilvl="8" w:tplc="0409000D" w:tentative="1">
      <w:start w:val="1"/>
      <w:numFmt w:val="bullet"/>
      <w:lvlText w:val=""/>
      <w:lvlJc w:val="left"/>
      <w:pPr>
        <w:ind w:left="4200" w:hanging="440"/>
      </w:pPr>
      <w:rPr>
        <w:rFonts w:ascii="Wingdings" w:hAnsi="Wingdings" w:hint="default"/>
      </w:rPr>
    </w:lvl>
  </w:abstractNum>
  <w:abstractNum w:abstractNumId="608" w15:restartNumberingAfterBreak="0">
    <w:nsid w:val="578A1620"/>
    <w:multiLevelType w:val="hybridMultilevel"/>
    <w:tmpl w:val="0A1E8EA8"/>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609" w15:restartNumberingAfterBreak="0">
    <w:nsid w:val="579E053E"/>
    <w:multiLevelType w:val="hybridMultilevel"/>
    <w:tmpl w:val="E8D03048"/>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610" w15:restartNumberingAfterBreak="0">
    <w:nsid w:val="57A22FD5"/>
    <w:multiLevelType w:val="hybridMultilevel"/>
    <w:tmpl w:val="30046E24"/>
    <w:lvl w:ilvl="0" w:tplc="04090001">
      <w:start w:val="1"/>
      <w:numFmt w:val="bullet"/>
      <w:lvlText w:val=""/>
      <w:lvlJc w:val="left"/>
      <w:pPr>
        <w:ind w:left="680" w:hanging="440"/>
      </w:pPr>
      <w:rPr>
        <w:rFonts w:ascii="Wingdings" w:hAnsi="Wingdings" w:hint="default"/>
      </w:rPr>
    </w:lvl>
    <w:lvl w:ilvl="1" w:tplc="FFFFFFFF" w:tentative="1">
      <w:start w:val="1"/>
      <w:numFmt w:val="bullet"/>
      <w:lvlText w:val=""/>
      <w:lvlJc w:val="left"/>
      <w:pPr>
        <w:ind w:left="1120" w:hanging="440"/>
      </w:pPr>
      <w:rPr>
        <w:rFonts w:ascii="Wingdings" w:hAnsi="Wingdings" w:hint="default"/>
      </w:rPr>
    </w:lvl>
    <w:lvl w:ilvl="2" w:tplc="FFFFFFFF" w:tentative="1">
      <w:start w:val="1"/>
      <w:numFmt w:val="bullet"/>
      <w:lvlText w:val=""/>
      <w:lvlJc w:val="left"/>
      <w:pPr>
        <w:ind w:left="1560" w:hanging="440"/>
      </w:pPr>
      <w:rPr>
        <w:rFonts w:ascii="Wingdings" w:hAnsi="Wingdings" w:hint="default"/>
      </w:rPr>
    </w:lvl>
    <w:lvl w:ilvl="3" w:tplc="FFFFFFFF" w:tentative="1">
      <w:start w:val="1"/>
      <w:numFmt w:val="bullet"/>
      <w:lvlText w:val=""/>
      <w:lvlJc w:val="left"/>
      <w:pPr>
        <w:ind w:left="2000" w:hanging="440"/>
      </w:pPr>
      <w:rPr>
        <w:rFonts w:ascii="Wingdings" w:hAnsi="Wingdings" w:hint="default"/>
      </w:rPr>
    </w:lvl>
    <w:lvl w:ilvl="4" w:tplc="FFFFFFFF" w:tentative="1">
      <w:start w:val="1"/>
      <w:numFmt w:val="bullet"/>
      <w:lvlText w:val=""/>
      <w:lvlJc w:val="left"/>
      <w:pPr>
        <w:ind w:left="2440" w:hanging="440"/>
      </w:pPr>
      <w:rPr>
        <w:rFonts w:ascii="Wingdings" w:hAnsi="Wingdings" w:hint="default"/>
      </w:rPr>
    </w:lvl>
    <w:lvl w:ilvl="5" w:tplc="FFFFFFFF" w:tentative="1">
      <w:start w:val="1"/>
      <w:numFmt w:val="bullet"/>
      <w:lvlText w:val=""/>
      <w:lvlJc w:val="left"/>
      <w:pPr>
        <w:ind w:left="2880" w:hanging="440"/>
      </w:pPr>
      <w:rPr>
        <w:rFonts w:ascii="Wingdings" w:hAnsi="Wingdings" w:hint="default"/>
      </w:rPr>
    </w:lvl>
    <w:lvl w:ilvl="6" w:tplc="FFFFFFFF" w:tentative="1">
      <w:start w:val="1"/>
      <w:numFmt w:val="bullet"/>
      <w:lvlText w:val=""/>
      <w:lvlJc w:val="left"/>
      <w:pPr>
        <w:ind w:left="3320" w:hanging="440"/>
      </w:pPr>
      <w:rPr>
        <w:rFonts w:ascii="Wingdings" w:hAnsi="Wingdings" w:hint="default"/>
      </w:rPr>
    </w:lvl>
    <w:lvl w:ilvl="7" w:tplc="FFFFFFFF" w:tentative="1">
      <w:start w:val="1"/>
      <w:numFmt w:val="bullet"/>
      <w:lvlText w:val=""/>
      <w:lvlJc w:val="left"/>
      <w:pPr>
        <w:ind w:left="3760" w:hanging="440"/>
      </w:pPr>
      <w:rPr>
        <w:rFonts w:ascii="Wingdings" w:hAnsi="Wingdings" w:hint="default"/>
      </w:rPr>
    </w:lvl>
    <w:lvl w:ilvl="8" w:tplc="FFFFFFFF" w:tentative="1">
      <w:start w:val="1"/>
      <w:numFmt w:val="bullet"/>
      <w:lvlText w:val=""/>
      <w:lvlJc w:val="left"/>
      <w:pPr>
        <w:ind w:left="4200" w:hanging="440"/>
      </w:pPr>
      <w:rPr>
        <w:rFonts w:ascii="Wingdings" w:hAnsi="Wingdings" w:hint="default"/>
      </w:rPr>
    </w:lvl>
  </w:abstractNum>
  <w:abstractNum w:abstractNumId="611" w15:restartNumberingAfterBreak="0">
    <w:nsid w:val="57C44200"/>
    <w:multiLevelType w:val="hybridMultilevel"/>
    <w:tmpl w:val="832008A4"/>
    <w:lvl w:ilvl="0" w:tplc="04090001">
      <w:start w:val="1"/>
      <w:numFmt w:val="bullet"/>
      <w:lvlText w:val=""/>
      <w:lvlJc w:val="left"/>
      <w:pPr>
        <w:ind w:left="680" w:hanging="440"/>
      </w:pPr>
      <w:rPr>
        <w:rFonts w:ascii="Wingdings" w:hAnsi="Wingdings" w:hint="default"/>
      </w:rPr>
    </w:lvl>
    <w:lvl w:ilvl="1" w:tplc="0409000B" w:tentative="1">
      <w:start w:val="1"/>
      <w:numFmt w:val="bullet"/>
      <w:lvlText w:val=""/>
      <w:lvlJc w:val="left"/>
      <w:pPr>
        <w:ind w:left="1120" w:hanging="440"/>
      </w:pPr>
      <w:rPr>
        <w:rFonts w:ascii="Wingdings" w:hAnsi="Wingdings" w:hint="default"/>
      </w:rPr>
    </w:lvl>
    <w:lvl w:ilvl="2" w:tplc="0409000D"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B" w:tentative="1">
      <w:start w:val="1"/>
      <w:numFmt w:val="bullet"/>
      <w:lvlText w:val=""/>
      <w:lvlJc w:val="left"/>
      <w:pPr>
        <w:ind w:left="2440" w:hanging="440"/>
      </w:pPr>
      <w:rPr>
        <w:rFonts w:ascii="Wingdings" w:hAnsi="Wingdings" w:hint="default"/>
      </w:rPr>
    </w:lvl>
    <w:lvl w:ilvl="5" w:tplc="0409000D"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B" w:tentative="1">
      <w:start w:val="1"/>
      <w:numFmt w:val="bullet"/>
      <w:lvlText w:val=""/>
      <w:lvlJc w:val="left"/>
      <w:pPr>
        <w:ind w:left="3760" w:hanging="440"/>
      </w:pPr>
      <w:rPr>
        <w:rFonts w:ascii="Wingdings" w:hAnsi="Wingdings" w:hint="default"/>
      </w:rPr>
    </w:lvl>
    <w:lvl w:ilvl="8" w:tplc="0409000D" w:tentative="1">
      <w:start w:val="1"/>
      <w:numFmt w:val="bullet"/>
      <w:lvlText w:val=""/>
      <w:lvlJc w:val="left"/>
      <w:pPr>
        <w:ind w:left="4200" w:hanging="440"/>
      </w:pPr>
      <w:rPr>
        <w:rFonts w:ascii="Wingdings" w:hAnsi="Wingdings" w:hint="default"/>
      </w:rPr>
    </w:lvl>
  </w:abstractNum>
  <w:abstractNum w:abstractNumId="612" w15:restartNumberingAfterBreak="0">
    <w:nsid w:val="57F92D57"/>
    <w:multiLevelType w:val="hybridMultilevel"/>
    <w:tmpl w:val="CD5E2A8E"/>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613" w15:restartNumberingAfterBreak="0">
    <w:nsid w:val="58051103"/>
    <w:multiLevelType w:val="hybridMultilevel"/>
    <w:tmpl w:val="CA5E0D22"/>
    <w:lvl w:ilvl="0" w:tplc="76A4E47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614" w15:restartNumberingAfterBreak="0">
    <w:nsid w:val="58475B21"/>
    <w:multiLevelType w:val="hybridMultilevel"/>
    <w:tmpl w:val="6FA2FD68"/>
    <w:lvl w:ilvl="0" w:tplc="96D29D0A">
      <w:start w:val="1"/>
      <w:numFmt w:val="decimal"/>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615" w15:restartNumberingAfterBreak="0">
    <w:nsid w:val="584A5290"/>
    <w:multiLevelType w:val="hybridMultilevel"/>
    <w:tmpl w:val="B544955A"/>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616" w15:restartNumberingAfterBreak="0">
    <w:nsid w:val="58562FDB"/>
    <w:multiLevelType w:val="hybridMultilevel"/>
    <w:tmpl w:val="50EE4774"/>
    <w:lvl w:ilvl="0" w:tplc="76A4E47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617" w15:restartNumberingAfterBreak="0">
    <w:nsid w:val="587245DB"/>
    <w:multiLevelType w:val="hybridMultilevel"/>
    <w:tmpl w:val="FC3637D4"/>
    <w:lvl w:ilvl="0" w:tplc="04090001">
      <w:start w:val="1"/>
      <w:numFmt w:val="bullet"/>
      <w:lvlText w:val=""/>
      <w:lvlJc w:val="left"/>
      <w:pPr>
        <w:ind w:left="680" w:hanging="440"/>
      </w:pPr>
      <w:rPr>
        <w:rFonts w:ascii="Wingdings" w:hAnsi="Wingdings" w:hint="default"/>
      </w:rPr>
    </w:lvl>
    <w:lvl w:ilvl="1" w:tplc="FFFFFFFF" w:tentative="1">
      <w:start w:val="1"/>
      <w:numFmt w:val="bullet"/>
      <w:lvlText w:val=""/>
      <w:lvlJc w:val="left"/>
      <w:pPr>
        <w:ind w:left="1120" w:hanging="440"/>
      </w:pPr>
      <w:rPr>
        <w:rFonts w:ascii="Wingdings" w:hAnsi="Wingdings" w:hint="default"/>
      </w:rPr>
    </w:lvl>
    <w:lvl w:ilvl="2" w:tplc="FFFFFFFF" w:tentative="1">
      <w:start w:val="1"/>
      <w:numFmt w:val="bullet"/>
      <w:lvlText w:val=""/>
      <w:lvlJc w:val="left"/>
      <w:pPr>
        <w:ind w:left="1560" w:hanging="440"/>
      </w:pPr>
      <w:rPr>
        <w:rFonts w:ascii="Wingdings" w:hAnsi="Wingdings" w:hint="default"/>
      </w:rPr>
    </w:lvl>
    <w:lvl w:ilvl="3" w:tplc="FFFFFFFF" w:tentative="1">
      <w:start w:val="1"/>
      <w:numFmt w:val="bullet"/>
      <w:lvlText w:val=""/>
      <w:lvlJc w:val="left"/>
      <w:pPr>
        <w:ind w:left="2000" w:hanging="440"/>
      </w:pPr>
      <w:rPr>
        <w:rFonts w:ascii="Wingdings" w:hAnsi="Wingdings" w:hint="default"/>
      </w:rPr>
    </w:lvl>
    <w:lvl w:ilvl="4" w:tplc="FFFFFFFF" w:tentative="1">
      <w:start w:val="1"/>
      <w:numFmt w:val="bullet"/>
      <w:lvlText w:val=""/>
      <w:lvlJc w:val="left"/>
      <w:pPr>
        <w:ind w:left="2440" w:hanging="440"/>
      </w:pPr>
      <w:rPr>
        <w:rFonts w:ascii="Wingdings" w:hAnsi="Wingdings" w:hint="default"/>
      </w:rPr>
    </w:lvl>
    <w:lvl w:ilvl="5" w:tplc="FFFFFFFF" w:tentative="1">
      <w:start w:val="1"/>
      <w:numFmt w:val="bullet"/>
      <w:lvlText w:val=""/>
      <w:lvlJc w:val="left"/>
      <w:pPr>
        <w:ind w:left="2880" w:hanging="440"/>
      </w:pPr>
      <w:rPr>
        <w:rFonts w:ascii="Wingdings" w:hAnsi="Wingdings" w:hint="default"/>
      </w:rPr>
    </w:lvl>
    <w:lvl w:ilvl="6" w:tplc="FFFFFFFF" w:tentative="1">
      <w:start w:val="1"/>
      <w:numFmt w:val="bullet"/>
      <w:lvlText w:val=""/>
      <w:lvlJc w:val="left"/>
      <w:pPr>
        <w:ind w:left="3320" w:hanging="440"/>
      </w:pPr>
      <w:rPr>
        <w:rFonts w:ascii="Wingdings" w:hAnsi="Wingdings" w:hint="default"/>
      </w:rPr>
    </w:lvl>
    <w:lvl w:ilvl="7" w:tplc="FFFFFFFF" w:tentative="1">
      <w:start w:val="1"/>
      <w:numFmt w:val="bullet"/>
      <w:lvlText w:val=""/>
      <w:lvlJc w:val="left"/>
      <w:pPr>
        <w:ind w:left="3760" w:hanging="440"/>
      </w:pPr>
      <w:rPr>
        <w:rFonts w:ascii="Wingdings" w:hAnsi="Wingdings" w:hint="default"/>
      </w:rPr>
    </w:lvl>
    <w:lvl w:ilvl="8" w:tplc="FFFFFFFF" w:tentative="1">
      <w:start w:val="1"/>
      <w:numFmt w:val="bullet"/>
      <w:lvlText w:val=""/>
      <w:lvlJc w:val="left"/>
      <w:pPr>
        <w:ind w:left="4200" w:hanging="440"/>
      </w:pPr>
      <w:rPr>
        <w:rFonts w:ascii="Wingdings" w:hAnsi="Wingdings" w:hint="default"/>
      </w:rPr>
    </w:lvl>
  </w:abstractNum>
  <w:abstractNum w:abstractNumId="618" w15:restartNumberingAfterBreak="0">
    <w:nsid w:val="589A5363"/>
    <w:multiLevelType w:val="hybridMultilevel"/>
    <w:tmpl w:val="EFEE1456"/>
    <w:lvl w:ilvl="0" w:tplc="76A4E47C">
      <w:start w:val="1"/>
      <w:numFmt w:val="lowerLetter"/>
      <w:lvlText w:val="%1."/>
      <w:lvlJc w:val="left"/>
      <w:pPr>
        <w:ind w:left="440" w:hanging="440"/>
      </w:pPr>
      <w:rPr>
        <w:rFonts w:hint="eastAsia"/>
      </w:rPr>
    </w:lvl>
    <w:lvl w:ilvl="1" w:tplc="FFFFFFFF" w:tentative="1">
      <w:start w:val="1"/>
      <w:numFmt w:val="aiueoFullWidth"/>
      <w:lvlText w:val="(%2)"/>
      <w:lvlJc w:val="left"/>
      <w:pPr>
        <w:ind w:left="880" w:hanging="440"/>
      </w:pPr>
    </w:lvl>
    <w:lvl w:ilvl="2" w:tplc="FFFFFFFF" w:tentative="1">
      <w:start w:val="1"/>
      <w:numFmt w:val="decimalEnclosedCircle"/>
      <w:lvlText w:val="%3"/>
      <w:lvlJc w:val="left"/>
      <w:pPr>
        <w:ind w:left="1320" w:hanging="440"/>
      </w:pPr>
    </w:lvl>
    <w:lvl w:ilvl="3" w:tplc="FFFFFFFF" w:tentative="1">
      <w:start w:val="1"/>
      <w:numFmt w:val="decimal"/>
      <w:lvlText w:val="%4."/>
      <w:lvlJc w:val="left"/>
      <w:pPr>
        <w:ind w:left="1760" w:hanging="440"/>
      </w:pPr>
    </w:lvl>
    <w:lvl w:ilvl="4" w:tplc="FFFFFFFF" w:tentative="1">
      <w:start w:val="1"/>
      <w:numFmt w:val="aiueoFullWidth"/>
      <w:lvlText w:val="(%5)"/>
      <w:lvlJc w:val="left"/>
      <w:pPr>
        <w:ind w:left="2200" w:hanging="440"/>
      </w:pPr>
    </w:lvl>
    <w:lvl w:ilvl="5" w:tplc="FFFFFFFF" w:tentative="1">
      <w:start w:val="1"/>
      <w:numFmt w:val="decimalEnclosedCircle"/>
      <w:lvlText w:val="%6"/>
      <w:lvlJc w:val="left"/>
      <w:pPr>
        <w:ind w:left="2640" w:hanging="440"/>
      </w:pPr>
    </w:lvl>
    <w:lvl w:ilvl="6" w:tplc="FFFFFFFF" w:tentative="1">
      <w:start w:val="1"/>
      <w:numFmt w:val="decimal"/>
      <w:lvlText w:val="%7."/>
      <w:lvlJc w:val="left"/>
      <w:pPr>
        <w:ind w:left="3080" w:hanging="440"/>
      </w:pPr>
    </w:lvl>
    <w:lvl w:ilvl="7" w:tplc="FFFFFFFF" w:tentative="1">
      <w:start w:val="1"/>
      <w:numFmt w:val="aiueoFullWidth"/>
      <w:lvlText w:val="(%8)"/>
      <w:lvlJc w:val="left"/>
      <w:pPr>
        <w:ind w:left="3520" w:hanging="440"/>
      </w:pPr>
    </w:lvl>
    <w:lvl w:ilvl="8" w:tplc="FFFFFFFF" w:tentative="1">
      <w:start w:val="1"/>
      <w:numFmt w:val="decimalEnclosedCircle"/>
      <w:lvlText w:val="%9"/>
      <w:lvlJc w:val="left"/>
      <w:pPr>
        <w:ind w:left="3960" w:hanging="440"/>
      </w:pPr>
    </w:lvl>
  </w:abstractNum>
  <w:abstractNum w:abstractNumId="619" w15:restartNumberingAfterBreak="0">
    <w:nsid w:val="58D94BD3"/>
    <w:multiLevelType w:val="hybridMultilevel"/>
    <w:tmpl w:val="52D65D82"/>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620" w15:restartNumberingAfterBreak="0">
    <w:nsid w:val="58E34D9C"/>
    <w:multiLevelType w:val="hybridMultilevel"/>
    <w:tmpl w:val="8034B004"/>
    <w:lvl w:ilvl="0" w:tplc="04090001">
      <w:start w:val="1"/>
      <w:numFmt w:val="bullet"/>
      <w:lvlText w:val=""/>
      <w:lvlJc w:val="left"/>
      <w:pPr>
        <w:ind w:left="880" w:hanging="440"/>
      </w:pPr>
      <w:rPr>
        <w:rFonts w:ascii="Wingdings" w:hAnsi="Wingdings" w:hint="default"/>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621" w15:restartNumberingAfterBreak="0">
    <w:nsid w:val="591129A4"/>
    <w:multiLevelType w:val="hybridMultilevel"/>
    <w:tmpl w:val="6BA2A13C"/>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622" w15:restartNumberingAfterBreak="0">
    <w:nsid w:val="5961346B"/>
    <w:multiLevelType w:val="hybridMultilevel"/>
    <w:tmpl w:val="787EE8D6"/>
    <w:lvl w:ilvl="0" w:tplc="0540EBA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623" w15:restartNumberingAfterBreak="0">
    <w:nsid w:val="597348EC"/>
    <w:multiLevelType w:val="hybridMultilevel"/>
    <w:tmpl w:val="830E23AE"/>
    <w:lvl w:ilvl="0" w:tplc="04090011">
      <w:start w:val="1"/>
      <w:numFmt w:val="decimalEnclosedCircle"/>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624" w15:restartNumberingAfterBreak="0">
    <w:nsid w:val="59AB2C8B"/>
    <w:multiLevelType w:val="hybridMultilevel"/>
    <w:tmpl w:val="3F82B5B6"/>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625" w15:restartNumberingAfterBreak="0">
    <w:nsid w:val="59E025CC"/>
    <w:multiLevelType w:val="hybridMultilevel"/>
    <w:tmpl w:val="70F86B2E"/>
    <w:lvl w:ilvl="0" w:tplc="76A4E47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626" w15:restartNumberingAfterBreak="0">
    <w:nsid w:val="59EE4C76"/>
    <w:multiLevelType w:val="hybridMultilevel"/>
    <w:tmpl w:val="FB92A506"/>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627" w15:restartNumberingAfterBreak="0">
    <w:nsid w:val="5A6762AF"/>
    <w:multiLevelType w:val="hybridMultilevel"/>
    <w:tmpl w:val="D3D2C1CE"/>
    <w:lvl w:ilvl="0" w:tplc="04090001">
      <w:start w:val="1"/>
      <w:numFmt w:val="bullet"/>
      <w:lvlText w:val=""/>
      <w:lvlJc w:val="left"/>
      <w:pPr>
        <w:ind w:left="680" w:hanging="440"/>
      </w:pPr>
      <w:rPr>
        <w:rFonts w:ascii="Wingdings" w:hAnsi="Wingdings" w:hint="default"/>
      </w:rPr>
    </w:lvl>
    <w:lvl w:ilvl="1" w:tplc="FFFFFFFF" w:tentative="1">
      <w:start w:val="1"/>
      <w:numFmt w:val="bullet"/>
      <w:lvlText w:val=""/>
      <w:lvlJc w:val="left"/>
      <w:pPr>
        <w:ind w:left="1120" w:hanging="440"/>
      </w:pPr>
      <w:rPr>
        <w:rFonts w:ascii="Wingdings" w:hAnsi="Wingdings" w:hint="default"/>
      </w:rPr>
    </w:lvl>
    <w:lvl w:ilvl="2" w:tplc="FFFFFFFF" w:tentative="1">
      <w:start w:val="1"/>
      <w:numFmt w:val="bullet"/>
      <w:lvlText w:val=""/>
      <w:lvlJc w:val="left"/>
      <w:pPr>
        <w:ind w:left="1560" w:hanging="440"/>
      </w:pPr>
      <w:rPr>
        <w:rFonts w:ascii="Wingdings" w:hAnsi="Wingdings" w:hint="default"/>
      </w:rPr>
    </w:lvl>
    <w:lvl w:ilvl="3" w:tplc="FFFFFFFF" w:tentative="1">
      <w:start w:val="1"/>
      <w:numFmt w:val="bullet"/>
      <w:lvlText w:val=""/>
      <w:lvlJc w:val="left"/>
      <w:pPr>
        <w:ind w:left="2000" w:hanging="440"/>
      </w:pPr>
      <w:rPr>
        <w:rFonts w:ascii="Wingdings" w:hAnsi="Wingdings" w:hint="default"/>
      </w:rPr>
    </w:lvl>
    <w:lvl w:ilvl="4" w:tplc="FFFFFFFF" w:tentative="1">
      <w:start w:val="1"/>
      <w:numFmt w:val="bullet"/>
      <w:lvlText w:val=""/>
      <w:lvlJc w:val="left"/>
      <w:pPr>
        <w:ind w:left="2440" w:hanging="440"/>
      </w:pPr>
      <w:rPr>
        <w:rFonts w:ascii="Wingdings" w:hAnsi="Wingdings" w:hint="default"/>
      </w:rPr>
    </w:lvl>
    <w:lvl w:ilvl="5" w:tplc="FFFFFFFF" w:tentative="1">
      <w:start w:val="1"/>
      <w:numFmt w:val="bullet"/>
      <w:lvlText w:val=""/>
      <w:lvlJc w:val="left"/>
      <w:pPr>
        <w:ind w:left="2880" w:hanging="440"/>
      </w:pPr>
      <w:rPr>
        <w:rFonts w:ascii="Wingdings" w:hAnsi="Wingdings" w:hint="default"/>
      </w:rPr>
    </w:lvl>
    <w:lvl w:ilvl="6" w:tplc="FFFFFFFF" w:tentative="1">
      <w:start w:val="1"/>
      <w:numFmt w:val="bullet"/>
      <w:lvlText w:val=""/>
      <w:lvlJc w:val="left"/>
      <w:pPr>
        <w:ind w:left="3320" w:hanging="440"/>
      </w:pPr>
      <w:rPr>
        <w:rFonts w:ascii="Wingdings" w:hAnsi="Wingdings" w:hint="default"/>
      </w:rPr>
    </w:lvl>
    <w:lvl w:ilvl="7" w:tplc="FFFFFFFF" w:tentative="1">
      <w:start w:val="1"/>
      <w:numFmt w:val="bullet"/>
      <w:lvlText w:val=""/>
      <w:lvlJc w:val="left"/>
      <w:pPr>
        <w:ind w:left="3760" w:hanging="440"/>
      </w:pPr>
      <w:rPr>
        <w:rFonts w:ascii="Wingdings" w:hAnsi="Wingdings" w:hint="default"/>
      </w:rPr>
    </w:lvl>
    <w:lvl w:ilvl="8" w:tplc="FFFFFFFF" w:tentative="1">
      <w:start w:val="1"/>
      <w:numFmt w:val="bullet"/>
      <w:lvlText w:val=""/>
      <w:lvlJc w:val="left"/>
      <w:pPr>
        <w:ind w:left="4200" w:hanging="440"/>
      </w:pPr>
      <w:rPr>
        <w:rFonts w:ascii="Wingdings" w:hAnsi="Wingdings" w:hint="default"/>
      </w:rPr>
    </w:lvl>
  </w:abstractNum>
  <w:abstractNum w:abstractNumId="628" w15:restartNumberingAfterBreak="0">
    <w:nsid w:val="5A941B8D"/>
    <w:multiLevelType w:val="hybridMultilevel"/>
    <w:tmpl w:val="48D0EACE"/>
    <w:lvl w:ilvl="0" w:tplc="E500E5AA">
      <w:start w:val="1"/>
      <w:numFmt w:val="upperLetter"/>
      <w:lvlText w:val="%1."/>
      <w:lvlJc w:val="left"/>
      <w:pPr>
        <w:ind w:left="1640" w:hanging="440"/>
      </w:pPr>
      <w:rPr>
        <w:rFonts w:hint="default"/>
      </w:rPr>
    </w:lvl>
    <w:lvl w:ilvl="1" w:tplc="04090017" w:tentative="1">
      <w:start w:val="1"/>
      <w:numFmt w:val="aiueoFullWidth"/>
      <w:lvlText w:val="(%2)"/>
      <w:lvlJc w:val="left"/>
      <w:pPr>
        <w:ind w:left="2080" w:hanging="440"/>
      </w:pPr>
    </w:lvl>
    <w:lvl w:ilvl="2" w:tplc="04090011" w:tentative="1">
      <w:start w:val="1"/>
      <w:numFmt w:val="decimalEnclosedCircle"/>
      <w:lvlText w:val="%3"/>
      <w:lvlJc w:val="left"/>
      <w:pPr>
        <w:ind w:left="2520" w:hanging="440"/>
      </w:pPr>
    </w:lvl>
    <w:lvl w:ilvl="3" w:tplc="0409000F" w:tentative="1">
      <w:start w:val="1"/>
      <w:numFmt w:val="decimal"/>
      <w:lvlText w:val="%4."/>
      <w:lvlJc w:val="left"/>
      <w:pPr>
        <w:ind w:left="2960" w:hanging="440"/>
      </w:pPr>
    </w:lvl>
    <w:lvl w:ilvl="4" w:tplc="04090017" w:tentative="1">
      <w:start w:val="1"/>
      <w:numFmt w:val="aiueoFullWidth"/>
      <w:lvlText w:val="(%5)"/>
      <w:lvlJc w:val="left"/>
      <w:pPr>
        <w:ind w:left="3400" w:hanging="440"/>
      </w:pPr>
    </w:lvl>
    <w:lvl w:ilvl="5" w:tplc="04090011" w:tentative="1">
      <w:start w:val="1"/>
      <w:numFmt w:val="decimalEnclosedCircle"/>
      <w:lvlText w:val="%6"/>
      <w:lvlJc w:val="left"/>
      <w:pPr>
        <w:ind w:left="3840" w:hanging="440"/>
      </w:pPr>
    </w:lvl>
    <w:lvl w:ilvl="6" w:tplc="0409000F" w:tentative="1">
      <w:start w:val="1"/>
      <w:numFmt w:val="decimal"/>
      <w:lvlText w:val="%7."/>
      <w:lvlJc w:val="left"/>
      <w:pPr>
        <w:ind w:left="4280" w:hanging="440"/>
      </w:pPr>
    </w:lvl>
    <w:lvl w:ilvl="7" w:tplc="04090017" w:tentative="1">
      <w:start w:val="1"/>
      <w:numFmt w:val="aiueoFullWidth"/>
      <w:lvlText w:val="(%8)"/>
      <w:lvlJc w:val="left"/>
      <w:pPr>
        <w:ind w:left="4720" w:hanging="440"/>
      </w:pPr>
    </w:lvl>
    <w:lvl w:ilvl="8" w:tplc="04090011" w:tentative="1">
      <w:start w:val="1"/>
      <w:numFmt w:val="decimalEnclosedCircle"/>
      <w:lvlText w:val="%9"/>
      <w:lvlJc w:val="left"/>
      <w:pPr>
        <w:ind w:left="5160" w:hanging="440"/>
      </w:pPr>
    </w:lvl>
  </w:abstractNum>
  <w:abstractNum w:abstractNumId="629" w15:restartNumberingAfterBreak="0">
    <w:nsid w:val="5AB52016"/>
    <w:multiLevelType w:val="hybridMultilevel"/>
    <w:tmpl w:val="306266F2"/>
    <w:lvl w:ilvl="0" w:tplc="0409000B">
      <w:start w:val="1"/>
      <w:numFmt w:val="bullet"/>
      <w:lvlText w:val=""/>
      <w:lvlJc w:val="left"/>
      <w:pPr>
        <w:ind w:left="880" w:hanging="440"/>
      </w:pPr>
      <w:rPr>
        <w:rFonts w:ascii="Wingdings" w:hAnsi="Wingdings" w:hint="default"/>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630" w15:restartNumberingAfterBreak="0">
    <w:nsid w:val="5AB921FE"/>
    <w:multiLevelType w:val="hybridMultilevel"/>
    <w:tmpl w:val="6B08B43E"/>
    <w:lvl w:ilvl="0" w:tplc="04090001">
      <w:start w:val="1"/>
      <w:numFmt w:val="bullet"/>
      <w:lvlText w:val=""/>
      <w:lvlJc w:val="left"/>
      <w:pPr>
        <w:ind w:left="440" w:hanging="440"/>
      </w:pPr>
      <w:rPr>
        <w:rFonts w:ascii="Wingdings" w:hAnsi="Wingdings" w:hint="default"/>
        <w:lang w:val="en-US" w:eastAsia="ja-JP" w:bidi="ar-SA"/>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631" w15:restartNumberingAfterBreak="0">
    <w:nsid w:val="5AC56FD2"/>
    <w:multiLevelType w:val="hybridMultilevel"/>
    <w:tmpl w:val="2250C844"/>
    <w:lvl w:ilvl="0" w:tplc="04090001">
      <w:start w:val="1"/>
      <w:numFmt w:val="bullet"/>
      <w:lvlText w:val=""/>
      <w:lvlJc w:val="left"/>
      <w:pPr>
        <w:ind w:left="680" w:hanging="440"/>
      </w:pPr>
      <w:rPr>
        <w:rFonts w:ascii="Wingdings" w:hAnsi="Wingdings" w:hint="default"/>
      </w:rPr>
    </w:lvl>
    <w:lvl w:ilvl="1" w:tplc="0409000B" w:tentative="1">
      <w:start w:val="1"/>
      <w:numFmt w:val="bullet"/>
      <w:lvlText w:val=""/>
      <w:lvlJc w:val="left"/>
      <w:pPr>
        <w:ind w:left="1120" w:hanging="440"/>
      </w:pPr>
      <w:rPr>
        <w:rFonts w:ascii="Wingdings" w:hAnsi="Wingdings" w:hint="default"/>
      </w:rPr>
    </w:lvl>
    <w:lvl w:ilvl="2" w:tplc="0409000D"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B" w:tentative="1">
      <w:start w:val="1"/>
      <w:numFmt w:val="bullet"/>
      <w:lvlText w:val=""/>
      <w:lvlJc w:val="left"/>
      <w:pPr>
        <w:ind w:left="2440" w:hanging="440"/>
      </w:pPr>
      <w:rPr>
        <w:rFonts w:ascii="Wingdings" w:hAnsi="Wingdings" w:hint="default"/>
      </w:rPr>
    </w:lvl>
    <w:lvl w:ilvl="5" w:tplc="0409000D"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B" w:tentative="1">
      <w:start w:val="1"/>
      <w:numFmt w:val="bullet"/>
      <w:lvlText w:val=""/>
      <w:lvlJc w:val="left"/>
      <w:pPr>
        <w:ind w:left="3760" w:hanging="440"/>
      </w:pPr>
      <w:rPr>
        <w:rFonts w:ascii="Wingdings" w:hAnsi="Wingdings" w:hint="default"/>
      </w:rPr>
    </w:lvl>
    <w:lvl w:ilvl="8" w:tplc="0409000D" w:tentative="1">
      <w:start w:val="1"/>
      <w:numFmt w:val="bullet"/>
      <w:lvlText w:val=""/>
      <w:lvlJc w:val="left"/>
      <w:pPr>
        <w:ind w:left="4200" w:hanging="440"/>
      </w:pPr>
      <w:rPr>
        <w:rFonts w:ascii="Wingdings" w:hAnsi="Wingdings" w:hint="default"/>
      </w:rPr>
    </w:lvl>
  </w:abstractNum>
  <w:abstractNum w:abstractNumId="632" w15:restartNumberingAfterBreak="0">
    <w:nsid w:val="5B0234F5"/>
    <w:multiLevelType w:val="hybridMultilevel"/>
    <w:tmpl w:val="E954CA28"/>
    <w:lvl w:ilvl="0" w:tplc="0409000B">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633" w15:restartNumberingAfterBreak="0">
    <w:nsid w:val="5B1F6AE9"/>
    <w:multiLevelType w:val="hybridMultilevel"/>
    <w:tmpl w:val="ED00DE26"/>
    <w:lvl w:ilvl="0" w:tplc="04090001">
      <w:start w:val="1"/>
      <w:numFmt w:val="bullet"/>
      <w:lvlText w:val=""/>
      <w:lvlJc w:val="left"/>
      <w:pPr>
        <w:ind w:left="680" w:hanging="440"/>
      </w:pPr>
      <w:rPr>
        <w:rFonts w:ascii="Wingdings" w:hAnsi="Wingdings" w:hint="default"/>
      </w:rPr>
    </w:lvl>
    <w:lvl w:ilvl="1" w:tplc="FFFFFFFF" w:tentative="1">
      <w:start w:val="1"/>
      <w:numFmt w:val="bullet"/>
      <w:lvlText w:val=""/>
      <w:lvlJc w:val="left"/>
      <w:pPr>
        <w:ind w:left="1120" w:hanging="440"/>
      </w:pPr>
      <w:rPr>
        <w:rFonts w:ascii="Wingdings" w:hAnsi="Wingdings" w:hint="default"/>
      </w:rPr>
    </w:lvl>
    <w:lvl w:ilvl="2" w:tplc="FFFFFFFF" w:tentative="1">
      <w:start w:val="1"/>
      <w:numFmt w:val="bullet"/>
      <w:lvlText w:val=""/>
      <w:lvlJc w:val="left"/>
      <w:pPr>
        <w:ind w:left="1560" w:hanging="440"/>
      </w:pPr>
      <w:rPr>
        <w:rFonts w:ascii="Wingdings" w:hAnsi="Wingdings" w:hint="default"/>
      </w:rPr>
    </w:lvl>
    <w:lvl w:ilvl="3" w:tplc="FFFFFFFF" w:tentative="1">
      <w:start w:val="1"/>
      <w:numFmt w:val="bullet"/>
      <w:lvlText w:val=""/>
      <w:lvlJc w:val="left"/>
      <w:pPr>
        <w:ind w:left="2000" w:hanging="440"/>
      </w:pPr>
      <w:rPr>
        <w:rFonts w:ascii="Wingdings" w:hAnsi="Wingdings" w:hint="default"/>
      </w:rPr>
    </w:lvl>
    <w:lvl w:ilvl="4" w:tplc="FFFFFFFF" w:tentative="1">
      <w:start w:val="1"/>
      <w:numFmt w:val="bullet"/>
      <w:lvlText w:val=""/>
      <w:lvlJc w:val="left"/>
      <w:pPr>
        <w:ind w:left="2440" w:hanging="440"/>
      </w:pPr>
      <w:rPr>
        <w:rFonts w:ascii="Wingdings" w:hAnsi="Wingdings" w:hint="default"/>
      </w:rPr>
    </w:lvl>
    <w:lvl w:ilvl="5" w:tplc="FFFFFFFF" w:tentative="1">
      <w:start w:val="1"/>
      <w:numFmt w:val="bullet"/>
      <w:lvlText w:val=""/>
      <w:lvlJc w:val="left"/>
      <w:pPr>
        <w:ind w:left="2880" w:hanging="440"/>
      </w:pPr>
      <w:rPr>
        <w:rFonts w:ascii="Wingdings" w:hAnsi="Wingdings" w:hint="default"/>
      </w:rPr>
    </w:lvl>
    <w:lvl w:ilvl="6" w:tplc="FFFFFFFF" w:tentative="1">
      <w:start w:val="1"/>
      <w:numFmt w:val="bullet"/>
      <w:lvlText w:val=""/>
      <w:lvlJc w:val="left"/>
      <w:pPr>
        <w:ind w:left="3320" w:hanging="440"/>
      </w:pPr>
      <w:rPr>
        <w:rFonts w:ascii="Wingdings" w:hAnsi="Wingdings" w:hint="default"/>
      </w:rPr>
    </w:lvl>
    <w:lvl w:ilvl="7" w:tplc="FFFFFFFF" w:tentative="1">
      <w:start w:val="1"/>
      <w:numFmt w:val="bullet"/>
      <w:lvlText w:val=""/>
      <w:lvlJc w:val="left"/>
      <w:pPr>
        <w:ind w:left="3760" w:hanging="440"/>
      </w:pPr>
      <w:rPr>
        <w:rFonts w:ascii="Wingdings" w:hAnsi="Wingdings" w:hint="default"/>
      </w:rPr>
    </w:lvl>
    <w:lvl w:ilvl="8" w:tplc="FFFFFFFF" w:tentative="1">
      <w:start w:val="1"/>
      <w:numFmt w:val="bullet"/>
      <w:lvlText w:val=""/>
      <w:lvlJc w:val="left"/>
      <w:pPr>
        <w:ind w:left="4200" w:hanging="440"/>
      </w:pPr>
      <w:rPr>
        <w:rFonts w:ascii="Wingdings" w:hAnsi="Wingdings" w:hint="default"/>
      </w:rPr>
    </w:lvl>
  </w:abstractNum>
  <w:abstractNum w:abstractNumId="634" w15:restartNumberingAfterBreak="0">
    <w:nsid w:val="5BB923D6"/>
    <w:multiLevelType w:val="hybridMultilevel"/>
    <w:tmpl w:val="E5265F58"/>
    <w:lvl w:ilvl="0" w:tplc="76A4E47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635" w15:restartNumberingAfterBreak="0">
    <w:nsid w:val="5BDB323A"/>
    <w:multiLevelType w:val="hybridMultilevel"/>
    <w:tmpl w:val="51CA09C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636" w15:restartNumberingAfterBreak="0">
    <w:nsid w:val="5C237AC3"/>
    <w:multiLevelType w:val="hybridMultilevel"/>
    <w:tmpl w:val="B2C229A6"/>
    <w:lvl w:ilvl="0" w:tplc="DB248B50">
      <w:numFmt w:val="bullet"/>
      <w:lvlText w:val=""/>
      <w:lvlJc w:val="left"/>
      <w:pPr>
        <w:ind w:left="440" w:hanging="440"/>
      </w:pPr>
      <w:rPr>
        <w:rFonts w:ascii="Wingdings" w:eastAsia="Wingdings" w:hAnsi="Wingdings" w:cs="Wingdings" w:hint="default"/>
        <w:b w:val="0"/>
        <w:bCs w:val="0"/>
        <w:i w:val="0"/>
        <w:iCs w:val="0"/>
        <w:spacing w:val="0"/>
        <w:w w:val="100"/>
        <w:sz w:val="24"/>
        <w:szCs w:val="24"/>
        <w:lang w:val="en-US" w:eastAsia="ja-JP" w:bidi="ar-S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637" w15:restartNumberingAfterBreak="0">
    <w:nsid w:val="5C253B65"/>
    <w:multiLevelType w:val="hybridMultilevel"/>
    <w:tmpl w:val="A00C65D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638" w15:restartNumberingAfterBreak="0">
    <w:nsid w:val="5C364A4F"/>
    <w:multiLevelType w:val="hybridMultilevel"/>
    <w:tmpl w:val="200E388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639" w15:restartNumberingAfterBreak="0">
    <w:nsid w:val="5C3B13CF"/>
    <w:multiLevelType w:val="hybridMultilevel"/>
    <w:tmpl w:val="5C1C2EC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640" w15:restartNumberingAfterBreak="0">
    <w:nsid w:val="5C3C2D1F"/>
    <w:multiLevelType w:val="hybridMultilevel"/>
    <w:tmpl w:val="74207C3C"/>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641" w15:restartNumberingAfterBreak="0">
    <w:nsid w:val="5C7E24C5"/>
    <w:multiLevelType w:val="hybridMultilevel"/>
    <w:tmpl w:val="A476D1AC"/>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642" w15:restartNumberingAfterBreak="0">
    <w:nsid w:val="5CA269BF"/>
    <w:multiLevelType w:val="hybridMultilevel"/>
    <w:tmpl w:val="0D6AE10E"/>
    <w:lvl w:ilvl="0" w:tplc="0409000B">
      <w:start w:val="1"/>
      <w:numFmt w:val="bullet"/>
      <w:lvlText w:val=""/>
      <w:lvlJc w:val="left"/>
      <w:pPr>
        <w:ind w:left="880" w:hanging="440"/>
      </w:pPr>
      <w:rPr>
        <w:rFonts w:ascii="Wingdings" w:hAnsi="Wingdings" w:hint="default"/>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643" w15:restartNumberingAfterBreak="0">
    <w:nsid w:val="5CB71AF0"/>
    <w:multiLevelType w:val="hybridMultilevel"/>
    <w:tmpl w:val="3EB64956"/>
    <w:lvl w:ilvl="0" w:tplc="76A4E47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644" w15:restartNumberingAfterBreak="0">
    <w:nsid w:val="5CC2489A"/>
    <w:multiLevelType w:val="hybridMultilevel"/>
    <w:tmpl w:val="0D12B528"/>
    <w:lvl w:ilvl="0" w:tplc="0409000B">
      <w:start w:val="1"/>
      <w:numFmt w:val="bullet"/>
      <w:lvlText w:val=""/>
      <w:lvlJc w:val="left"/>
      <w:pPr>
        <w:ind w:left="880" w:hanging="440"/>
      </w:pPr>
      <w:rPr>
        <w:rFonts w:ascii="Wingdings" w:hAnsi="Wingdings" w:hint="default"/>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645" w15:restartNumberingAfterBreak="0">
    <w:nsid w:val="5CD102D6"/>
    <w:multiLevelType w:val="hybridMultilevel"/>
    <w:tmpl w:val="D27A4416"/>
    <w:lvl w:ilvl="0" w:tplc="96D29D0A">
      <w:start w:val="1"/>
      <w:numFmt w:val="decimal"/>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646" w15:restartNumberingAfterBreak="0">
    <w:nsid w:val="5D137B79"/>
    <w:multiLevelType w:val="hybridMultilevel"/>
    <w:tmpl w:val="7090A45C"/>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647" w15:restartNumberingAfterBreak="0">
    <w:nsid w:val="5D375A6F"/>
    <w:multiLevelType w:val="hybridMultilevel"/>
    <w:tmpl w:val="57DC0B8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648" w15:restartNumberingAfterBreak="0">
    <w:nsid w:val="5D636C19"/>
    <w:multiLevelType w:val="hybridMultilevel"/>
    <w:tmpl w:val="B600A300"/>
    <w:lvl w:ilvl="0" w:tplc="76A4E47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649" w15:restartNumberingAfterBreak="0">
    <w:nsid w:val="5D776F70"/>
    <w:multiLevelType w:val="hybridMultilevel"/>
    <w:tmpl w:val="E760D442"/>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650" w15:restartNumberingAfterBreak="0">
    <w:nsid w:val="5DF267AA"/>
    <w:multiLevelType w:val="hybridMultilevel"/>
    <w:tmpl w:val="81621A02"/>
    <w:lvl w:ilvl="0" w:tplc="DB248B50">
      <w:numFmt w:val="bullet"/>
      <w:lvlText w:val=""/>
      <w:lvlJc w:val="left"/>
      <w:pPr>
        <w:ind w:left="440" w:hanging="440"/>
      </w:pPr>
      <w:rPr>
        <w:rFonts w:ascii="Wingdings" w:eastAsia="Wingdings" w:hAnsi="Wingdings" w:cs="Wingdings" w:hint="default"/>
        <w:b w:val="0"/>
        <w:bCs w:val="0"/>
        <w:i w:val="0"/>
        <w:iCs w:val="0"/>
        <w:spacing w:val="0"/>
        <w:w w:val="100"/>
        <w:sz w:val="24"/>
        <w:szCs w:val="24"/>
        <w:lang w:val="en-US" w:eastAsia="ja-JP" w:bidi="ar-S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651" w15:restartNumberingAfterBreak="0">
    <w:nsid w:val="5E426195"/>
    <w:multiLevelType w:val="hybridMultilevel"/>
    <w:tmpl w:val="B7F22FEA"/>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652" w15:restartNumberingAfterBreak="0">
    <w:nsid w:val="5E512458"/>
    <w:multiLevelType w:val="hybridMultilevel"/>
    <w:tmpl w:val="ADDC3E0C"/>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653" w15:restartNumberingAfterBreak="0">
    <w:nsid w:val="5EEE0A58"/>
    <w:multiLevelType w:val="hybridMultilevel"/>
    <w:tmpl w:val="19981DFE"/>
    <w:lvl w:ilvl="0" w:tplc="96D29D0A">
      <w:start w:val="1"/>
      <w:numFmt w:val="decimal"/>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654" w15:restartNumberingAfterBreak="0">
    <w:nsid w:val="5F0D33EA"/>
    <w:multiLevelType w:val="hybridMultilevel"/>
    <w:tmpl w:val="1BBEA888"/>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655" w15:restartNumberingAfterBreak="0">
    <w:nsid w:val="5F2268B2"/>
    <w:multiLevelType w:val="hybridMultilevel"/>
    <w:tmpl w:val="93769D82"/>
    <w:lvl w:ilvl="0" w:tplc="9BDAA254">
      <w:start w:val="1"/>
      <w:numFmt w:val="lowerLetter"/>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656" w15:restartNumberingAfterBreak="0">
    <w:nsid w:val="5F9115BC"/>
    <w:multiLevelType w:val="hybridMultilevel"/>
    <w:tmpl w:val="F40024CE"/>
    <w:lvl w:ilvl="0" w:tplc="04090001">
      <w:start w:val="1"/>
      <w:numFmt w:val="bullet"/>
      <w:lvlText w:val=""/>
      <w:lvlJc w:val="left"/>
      <w:pPr>
        <w:ind w:left="680" w:hanging="440"/>
      </w:pPr>
      <w:rPr>
        <w:rFonts w:ascii="Wingdings" w:hAnsi="Wingdings" w:hint="default"/>
      </w:rPr>
    </w:lvl>
    <w:lvl w:ilvl="1" w:tplc="0409000B" w:tentative="1">
      <w:start w:val="1"/>
      <w:numFmt w:val="bullet"/>
      <w:lvlText w:val=""/>
      <w:lvlJc w:val="left"/>
      <w:pPr>
        <w:ind w:left="1120" w:hanging="440"/>
      </w:pPr>
      <w:rPr>
        <w:rFonts w:ascii="Wingdings" w:hAnsi="Wingdings" w:hint="default"/>
      </w:rPr>
    </w:lvl>
    <w:lvl w:ilvl="2" w:tplc="0409000D"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B" w:tentative="1">
      <w:start w:val="1"/>
      <w:numFmt w:val="bullet"/>
      <w:lvlText w:val=""/>
      <w:lvlJc w:val="left"/>
      <w:pPr>
        <w:ind w:left="2440" w:hanging="440"/>
      </w:pPr>
      <w:rPr>
        <w:rFonts w:ascii="Wingdings" w:hAnsi="Wingdings" w:hint="default"/>
      </w:rPr>
    </w:lvl>
    <w:lvl w:ilvl="5" w:tplc="0409000D"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B" w:tentative="1">
      <w:start w:val="1"/>
      <w:numFmt w:val="bullet"/>
      <w:lvlText w:val=""/>
      <w:lvlJc w:val="left"/>
      <w:pPr>
        <w:ind w:left="3760" w:hanging="440"/>
      </w:pPr>
      <w:rPr>
        <w:rFonts w:ascii="Wingdings" w:hAnsi="Wingdings" w:hint="default"/>
      </w:rPr>
    </w:lvl>
    <w:lvl w:ilvl="8" w:tplc="0409000D" w:tentative="1">
      <w:start w:val="1"/>
      <w:numFmt w:val="bullet"/>
      <w:lvlText w:val=""/>
      <w:lvlJc w:val="left"/>
      <w:pPr>
        <w:ind w:left="4200" w:hanging="440"/>
      </w:pPr>
      <w:rPr>
        <w:rFonts w:ascii="Wingdings" w:hAnsi="Wingdings" w:hint="default"/>
      </w:rPr>
    </w:lvl>
  </w:abstractNum>
  <w:abstractNum w:abstractNumId="657" w15:restartNumberingAfterBreak="0">
    <w:nsid w:val="5F9F24B7"/>
    <w:multiLevelType w:val="hybridMultilevel"/>
    <w:tmpl w:val="F3A48316"/>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658" w15:restartNumberingAfterBreak="0">
    <w:nsid w:val="5FCB3269"/>
    <w:multiLevelType w:val="hybridMultilevel"/>
    <w:tmpl w:val="D7C4247E"/>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659" w15:restartNumberingAfterBreak="0">
    <w:nsid w:val="5FCC6F5B"/>
    <w:multiLevelType w:val="hybridMultilevel"/>
    <w:tmpl w:val="87FE980A"/>
    <w:lvl w:ilvl="0" w:tplc="E500E5AA">
      <w:start w:val="1"/>
      <w:numFmt w:val="upperLetter"/>
      <w:lvlText w:val="%1."/>
      <w:lvlJc w:val="left"/>
      <w:pPr>
        <w:ind w:left="1640" w:hanging="440"/>
      </w:pPr>
      <w:rPr>
        <w:rFonts w:hint="default"/>
      </w:rPr>
    </w:lvl>
    <w:lvl w:ilvl="1" w:tplc="04090017" w:tentative="1">
      <w:start w:val="1"/>
      <w:numFmt w:val="aiueoFullWidth"/>
      <w:lvlText w:val="(%2)"/>
      <w:lvlJc w:val="left"/>
      <w:pPr>
        <w:ind w:left="2080" w:hanging="440"/>
      </w:pPr>
    </w:lvl>
    <w:lvl w:ilvl="2" w:tplc="04090011" w:tentative="1">
      <w:start w:val="1"/>
      <w:numFmt w:val="decimalEnclosedCircle"/>
      <w:lvlText w:val="%3"/>
      <w:lvlJc w:val="left"/>
      <w:pPr>
        <w:ind w:left="2520" w:hanging="440"/>
      </w:pPr>
    </w:lvl>
    <w:lvl w:ilvl="3" w:tplc="0409000F" w:tentative="1">
      <w:start w:val="1"/>
      <w:numFmt w:val="decimal"/>
      <w:lvlText w:val="%4."/>
      <w:lvlJc w:val="left"/>
      <w:pPr>
        <w:ind w:left="2960" w:hanging="440"/>
      </w:pPr>
    </w:lvl>
    <w:lvl w:ilvl="4" w:tplc="04090017" w:tentative="1">
      <w:start w:val="1"/>
      <w:numFmt w:val="aiueoFullWidth"/>
      <w:lvlText w:val="(%5)"/>
      <w:lvlJc w:val="left"/>
      <w:pPr>
        <w:ind w:left="3400" w:hanging="440"/>
      </w:pPr>
    </w:lvl>
    <w:lvl w:ilvl="5" w:tplc="04090011" w:tentative="1">
      <w:start w:val="1"/>
      <w:numFmt w:val="decimalEnclosedCircle"/>
      <w:lvlText w:val="%6"/>
      <w:lvlJc w:val="left"/>
      <w:pPr>
        <w:ind w:left="3840" w:hanging="440"/>
      </w:pPr>
    </w:lvl>
    <w:lvl w:ilvl="6" w:tplc="0409000F" w:tentative="1">
      <w:start w:val="1"/>
      <w:numFmt w:val="decimal"/>
      <w:lvlText w:val="%7."/>
      <w:lvlJc w:val="left"/>
      <w:pPr>
        <w:ind w:left="4280" w:hanging="440"/>
      </w:pPr>
    </w:lvl>
    <w:lvl w:ilvl="7" w:tplc="04090017" w:tentative="1">
      <w:start w:val="1"/>
      <w:numFmt w:val="aiueoFullWidth"/>
      <w:lvlText w:val="(%8)"/>
      <w:lvlJc w:val="left"/>
      <w:pPr>
        <w:ind w:left="4720" w:hanging="440"/>
      </w:pPr>
    </w:lvl>
    <w:lvl w:ilvl="8" w:tplc="04090011" w:tentative="1">
      <w:start w:val="1"/>
      <w:numFmt w:val="decimalEnclosedCircle"/>
      <w:lvlText w:val="%9"/>
      <w:lvlJc w:val="left"/>
      <w:pPr>
        <w:ind w:left="5160" w:hanging="440"/>
      </w:pPr>
    </w:lvl>
  </w:abstractNum>
  <w:abstractNum w:abstractNumId="660" w15:restartNumberingAfterBreak="0">
    <w:nsid w:val="5FFD4158"/>
    <w:multiLevelType w:val="hybridMultilevel"/>
    <w:tmpl w:val="F7DC3D16"/>
    <w:lvl w:ilvl="0" w:tplc="96D29D0A">
      <w:start w:val="1"/>
      <w:numFmt w:val="decimal"/>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661" w15:restartNumberingAfterBreak="0">
    <w:nsid w:val="601009F6"/>
    <w:multiLevelType w:val="hybridMultilevel"/>
    <w:tmpl w:val="A1F4B994"/>
    <w:lvl w:ilvl="0" w:tplc="76A4E47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662" w15:restartNumberingAfterBreak="0">
    <w:nsid w:val="60473E2B"/>
    <w:multiLevelType w:val="hybridMultilevel"/>
    <w:tmpl w:val="55BED498"/>
    <w:lvl w:ilvl="0" w:tplc="E500E5AA">
      <w:start w:val="1"/>
      <w:numFmt w:val="upperLetter"/>
      <w:lvlText w:val="%1."/>
      <w:lvlJc w:val="left"/>
      <w:pPr>
        <w:ind w:left="1640" w:hanging="440"/>
      </w:pPr>
      <w:rPr>
        <w:rFonts w:hint="default"/>
      </w:rPr>
    </w:lvl>
    <w:lvl w:ilvl="1" w:tplc="04090017" w:tentative="1">
      <w:start w:val="1"/>
      <w:numFmt w:val="aiueoFullWidth"/>
      <w:lvlText w:val="(%2)"/>
      <w:lvlJc w:val="left"/>
      <w:pPr>
        <w:ind w:left="2080" w:hanging="440"/>
      </w:pPr>
    </w:lvl>
    <w:lvl w:ilvl="2" w:tplc="04090011" w:tentative="1">
      <w:start w:val="1"/>
      <w:numFmt w:val="decimalEnclosedCircle"/>
      <w:lvlText w:val="%3"/>
      <w:lvlJc w:val="left"/>
      <w:pPr>
        <w:ind w:left="2520" w:hanging="440"/>
      </w:pPr>
    </w:lvl>
    <w:lvl w:ilvl="3" w:tplc="0409000F" w:tentative="1">
      <w:start w:val="1"/>
      <w:numFmt w:val="decimal"/>
      <w:lvlText w:val="%4."/>
      <w:lvlJc w:val="left"/>
      <w:pPr>
        <w:ind w:left="2960" w:hanging="440"/>
      </w:pPr>
    </w:lvl>
    <w:lvl w:ilvl="4" w:tplc="04090017" w:tentative="1">
      <w:start w:val="1"/>
      <w:numFmt w:val="aiueoFullWidth"/>
      <w:lvlText w:val="(%5)"/>
      <w:lvlJc w:val="left"/>
      <w:pPr>
        <w:ind w:left="3400" w:hanging="440"/>
      </w:pPr>
    </w:lvl>
    <w:lvl w:ilvl="5" w:tplc="04090011" w:tentative="1">
      <w:start w:val="1"/>
      <w:numFmt w:val="decimalEnclosedCircle"/>
      <w:lvlText w:val="%6"/>
      <w:lvlJc w:val="left"/>
      <w:pPr>
        <w:ind w:left="3840" w:hanging="440"/>
      </w:pPr>
    </w:lvl>
    <w:lvl w:ilvl="6" w:tplc="0409000F" w:tentative="1">
      <w:start w:val="1"/>
      <w:numFmt w:val="decimal"/>
      <w:lvlText w:val="%7."/>
      <w:lvlJc w:val="left"/>
      <w:pPr>
        <w:ind w:left="4280" w:hanging="440"/>
      </w:pPr>
    </w:lvl>
    <w:lvl w:ilvl="7" w:tplc="04090017" w:tentative="1">
      <w:start w:val="1"/>
      <w:numFmt w:val="aiueoFullWidth"/>
      <w:lvlText w:val="(%8)"/>
      <w:lvlJc w:val="left"/>
      <w:pPr>
        <w:ind w:left="4720" w:hanging="440"/>
      </w:pPr>
    </w:lvl>
    <w:lvl w:ilvl="8" w:tplc="04090011" w:tentative="1">
      <w:start w:val="1"/>
      <w:numFmt w:val="decimalEnclosedCircle"/>
      <w:lvlText w:val="%9"/>
      <w:lvlJc w:val="left"/>
      <w:pPr>
        <w:ind w:left="5160" w:hanging="440"/>
      </w:pPr>
    </w:lvl>
  </w:abstractNum>
  <w:abstractNum w:abstractNumId="663" w15:restartNumberingAfterBreak="0">
    <w:nsid w:val="609A34DE"/>
    <w:multiLevelType w:val="hybridMultilevel"/>
    <w:tmpl w:val="31FC15E0"/>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664" w15:restartNumberingAfterBreak="0">
    <w:nsid w:val="60BB3D39"/>
    <w:multiLevelType w:val="hybridMultilevel"/>
    <w:tmpl w:val="02466F40"/>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665" w15:restartNumberingAfterBreak="0">
    <w:nsid w:val="60E042D0"/>
    <w:multiLevelType w:val="hybridMultilevel"/>
    <w:tmpl w:val="C6ECF5D6"/>
    <w:lvl w:ilvl="0" w:tplc="04090009">
      <w:start w:val="1"/>
      <w:numFmt w:val="bullet"/>
      <w:lvlText w:val=""/>
      <w:lvlJc w:val="left"/>
      <w:pPr>
        <w:ind w:left="880" w:hanging="440"/>
      </w:pPr>
      <w:rPr>
        <w:rFonts w:ascii="Wingdings" w:hAnsi="Wingdings" w:hint="default"/>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666" w15:restartNumberingAfterBreak="0">
    <w:nsid w:val="61205DC8"/>
    <w:multiLevelType w:val="hybridMultilevel"/>
    <w:tmpl w:val="FA120F42"/>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667" w15:restartNumberingAfterBreak="0">
    <w:nsid w:val="6182757E"/>
    <w:multiLevelType w:val="hybridMultilevel"/>
    <w:tmpl w:val="EE6058AA"/>
    <w:lvl w:ilvl="0" w:tplc="0409000B">
      <w:start w:val="1"/>
      <w:numFmt w:val="bullet"/>
      <w:lvlText w:val=""/>
      <w:lvlJc w:val="left"/>
      <w:pPr>
        <w:ind w:left="1640" w:hanging="440"/>
      </w:pPr>
      <w:rPr>
        <w:rFonts w:ascii="Wingdings" w:hAnsi="Wingdings" w:hint="default"/>
      </w:rPr>
    </w:lvl>
    <w:lvl w:ilvl="1" w:tplc="FFFFFFFF" w:tentative="1">
      <w:start w:val="1"/>
      <w:numFmt w:val="bullet"/>
      <w:lvlText w:val=""/>
      <w:lvlJc w:val="left"/>
      <w:pPr>
        <w:ind w:left="2080" w:hanging="440"/>
      </w:pPr>
      <w:rPr>
        <w:rFonts w:ascii="Wingdings" w:hAnsi="Wingdings" w:hint="default"/>
      </w:rPr>
    </w:lvl>
    <w:lvl w:ilvl="2" w:tplc="FFFFFFFF" w:tentative="1">
      <w:start w:val="1"/>
      <w:numFmt w:val="bullet"/>
      <w:lvlText w:val=""/>
      <w:lvlJc w:val="left"/>
      <w:pPr>
        <w:ind w:left="2520" w:hanging="440"/>
      </w:pPr>
      <w:rPr>
        <w:rFonts w:ascii="Wingdings" w:hAnsi="Wingdings" w:hint="default"/>
      </w:rPr>
    </w:lvl>
    <w:lvl w:ilvl="3" w:tplc="FFFFFFFF" w:tentative="1">
      <w:start w:val="1"/>
      <w:numFmt w:val="bullet"/>
      <w:lvlText w:val=""/>
      <w:lvlJc w:val="left"/>
      <w:pPr>
        <w:ind w:left="2960" w:hanging="440"/>
      </w:pPr>
      <w:rPr>
        <w:rFonts w:ascii="Wingdings" w:hAnsi="Wingdings" w:hint="default"/>
      </w:rPr>
    </w:lvl>
    <w:lvl w:ilvl="4" w:tplc="FFFFFFFF" w:tentative="1">
      <w:start w:val="1"/>
      <w:numFmt w:val="bullet"/>
      <w:lvlText w:val=""/>
      <w:lvlJc w:val="left"/>
      <w:pPr>
        <w:ind w:left="3400" w:hanging="440"/>
      </w:pPr>
      <w:rPr>
        <w:rFonts w:ascii="Wingdings" w:hAnsi="Wingdings" w:hint="default"/>
      </w:rPr>
    </w:lvl>
    <w:lvl w:ilvl="5" w:tplc="FFFFFFFF" w:tentative="1">
      <w:start w:val="1"/>
      <w:numFmt w:val="bullet"/>
      <w:lvlText w:val=""/>
      <w:lvlJc w:val="left"/>
      <w:pPr>
        <w:ind w:left="3840" w:hanging="440"/>
      </w:pPr>
      <w:rPr>
        <w:rFonts w:ascii="Wingdings" w:hAnsi="Wingdings" w:hint="default"/>
      </w:rPr>
    </w:lvl>
    <w:lvl w:ilvl="6" w:tplc="FFFFFFFF" w:tentative="1">
      <w:start w:val="1"/>
      <w:numFmt w:val="bullet"/>
      <w:lvlText w:val=""/>
      <w:lvlJc w:val="left"/>
      <w:pPr>
        <w:ind w:left="4280" w:hanging="440"/>
      </w:pPr>
      <w:rPr>
        <w:rFonts w:ascii="Wingdings" w:hAnsi="Wingdings" w:hint="default"/>
      </w:rPr>
    </w:lvl>
    <w:lvl w:ilvl="7" w:tplc="FFFFFFFF" w:tentative="1">
      <w:start w:val="1"/>
      <w:numFmt w:val="bullet"/>
      <w:lvlText w:val=""/>
      <w:lvlJc w:val="left"/>
      <w:pPr>
        <w:ind w:left="4720" w:hanging="440"/>
      </w:pPr>
      <w:rPr>
        <w:rFonts w:ascii="Wingdings" w:hAnsi="Wingdings" w:hint="default"/>
      </w:rPr>
    </w:lvl>
    <w:lvl w:ilvl="8" w:tplc="FFFFFFFF" w:tentative="1">
      <w:start w:val="1"/>
      <w:numFmt w:val="bullet"/>
      <w:lvlText w:val=""/>
      <w:lvlJc w:val="left"/>
      <w:pPr>
        <w:ind w:left="5160" w:hanging="440"/>
      </w:pPr>
      <w:rPr>
        <w:rFonts w:ascii="Wingdings" w:hAnsi="Wingdings" w:hint="default"/>
      </w:rPr>
    </w:lvl>
  </w:abstractNum>
  <w:abstractNum w:abstractNumId="668" w15:restartNumberingAfterBreak="0">
    <w:nsid w:val="61F246EC"/>
    <w:multiLevelType w:val="hybridMultilevel"/>
    <w:tmpl w:val="91D62698"/>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669" w15:restartNumberingAfterBreak="0">
    <w:nsid w:val="61FA0D3F"/>
    <w:multiLevelType w:val="hybridMultilevel"/>
    <w:tmpl w:val="B7DE39A4"/>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670" w15:restartNumberingAfterBreak="0">
    <w:nsid w:val="62176551"/>
    <w:multiLevelType w:val="hybridMultilevel"/>
    <w:tmpl w:val="5B543316"/>
    <w:lvl w:ilvl="0" w:tplc="0409000B">
      <w:start w:val="1"/>
      <w:numFmt w:val="bullet"/>
      <w:lvlText w:val=""/>
      <w:lvlJc w:val="left"/>
      <w:pPr>
        <w:ind w:left="1120" w:hanging="440"/>
      </w:pPr>
      <w:rPr>
        <w:rFonts w:ascii="Wingdings" w:hAnsi="Wingdings" w:hint="default"/>
      </w:rPr>
    </w:lvl>
    <w:lvl w:ilvl="1" w:tplc="0409000B" w:tentative="1">
      <w:start w:val="1"/>
      <w:numFmt w:val="bullet"/>
      <w:lvlText w:val=""/>
      <w:lvlJc w:val="left"/>
      <w:pPr>
        <w:ind w:left="1560" w:hanging="440"/>
      </w:pPr>
      <w:rPr>
        <w:rFonts w:ascii="Wingdings" w:hAnsi="Wingdings" w:hint="default"/>
      </w:rPr>
    </w:lvl>
    <w:lvl w:ilvl="2" w:tplc="0409000D" w:tentative="1">
      <w:start w:val="1"/>
      <w:numFmt w:val="bullet"/>
      <w:lvlText w:val=""/>
      <w:lvlJc w:val="left"/>
      <w:pPr>
        <w:ind w:left="2000" w:hanging="440"/>
      </w:pPr>
      <w:rPr>
        <w:rFonts w:ascii="Wingdings" w:hAnsi="Wingdings" w:hint="default"/>
      </w:rPr>
    </w:lvl>
    <w:lvl w:ilvl="3" w:tplc="04090001" w:tentative="1">
      <w:start w:val="1"/>
      <w:numFmt w:val="bullet"/>
      <w:lvlText w:val=""/>
      <w:lvlJc w:val="left"/>
      <w:pPr>
        <w:ind w:left="2440" w:hanging="440"/>
      </w:pPr>
      <w:rPr>
        <w:rFonts w:ascii="Wingdings" w:hAnsi="Wingdings" w:hint="default"/>
      </w:rPr>
    </w:lvl>
    <w:lvl w:ilvl="4" w:tplc="0409000B" w:tentative="1">
      <w:start w:val="1"/>
      <w:numFmt w:val="bullet"/>
      <w:lvlText w:val=""/>
      <w:lvlJc w:val="left"/>
      <w:pPr>
        <w:ind w:left="2880" w:hanging="440"/>
      </w:pPr>
      <w:rPr>
        <w:rFonts w:ascii="Wingdings" w:hAnsi="Wingdings" w:hint="default"/>
      </w:rPr>
    </w:lvl>
    <w:lvl w:ilvl="5" w:tplc="0409000D" w:tentative="1">
      <w:start w:val="1"/>
      <w:numFmt w:val="bullet"/>
      <w:lvlText w:val=""/>
      <w:lvlJc w:val="left"/>
      <w:pPr>
        <w:ind w:left="3320" w:hanging="440"/>
      </w:pPr>
      <w:rPr>
        <w:rFonts w:ascii="Wingdings" w:hAnsi="Wingdings" w:hint="default"/>
      </w:rPr>
    </w:lvl>
    <w:lvl w:ilvl="6" w:tplc="04090001" w:tentative="1">
      <w:start w:val="1"/>
      <w:numFmt w:val="bullet"/>
      <w:lvlText w:val=""/>
      <w:lvlJc w:val="left"/>
      <w:pPr>
        <w:ind w:left="3760" w:hanging="440"/>
      </w:pPr>
      <w:rPr>
        <w:rFonts w:ascii="Wingdings" w:hAnsi="Wingdings" w:hint="default"/>
      </w:rPr>
    </w:lvl>
    <w:lvl w:ilvl="7" w:tplc="0409000B" w:tentative="1">
      <w:start w:val="1"/>
      <w:numFmt w:val="bullet"/>
      <w:lvlText w:val=""/>
      <w:lvlJc w:val="left"/>
      <w:pPr>
        <w:ind w:left="4200" w:hanging="440"/>
      </w:pPr>
      <w:rPr>
        <w:rFonts w:ascii="Wingdings" w:hAnsi="Wingdings" w:hint="default"/>
      </w:rPr>
    </w:lvl>
    <w:lvl w:ilvl="8" w:tplc="0409000D" w:tentative="1">
      <w:start w:val="1"/>
      <w:numFmt w:val="bullet"/>
      <w:lvlText w:val=""/>
      <w:lvlJc w:val="left"/>
      <w:pPr>
        <w:ind w:left="4640" w:hanging="440"/>
      </w:pPr>
      <w:rPr>
        <w:rFonts w:ascii="Wingdings" w:hAnsi="Wingdings" w:hint="default"/>
      </w:rPr>
    </w:lvl>
  </w:abstractNum>
  <w:abstractNum w:abstractNumId="671" w15:restartNumberingAfterBreak="0">
    <w:nsid w:val="6281470D"/>
    <w:multiLevelType w:val="hybridMultilevel"/>
    <w:tmpl w:val="8F0C450E"/>
    <w:lvl w:ilvl="0" w:tplc="0409000B">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672" w15:restartNumberingAfterBreak="0">
    <w:nsid w:val="628C4FF5"/>
    <w:multiLevelType w:val="hybridMultilevel"/>
    <w:tmpl w:val="615C695C"/>
    <w:lvl w:ilvl="0" w:tplc="77067E2C">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673" w15:restartNumberingAfterBreak="0">
    <w:nsid w:val="62A22124"/>
    <w:multiLevelType w:val="hybridMultilevel"/>
    <w:tmpl w:val="3FFE6CF0"/>
    <w:lvl w:ilvl="0" w:tplc="0540EBA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674" w15:restartNumberingAfterBreak="0">
    <w:nsid w:val="62AE79C9"/>
    <w:multiLevelType w:val="hybridMultilevel"/>
    <w:tmpl w:val="5BE00968"/>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675" w15:restartNumberingAfterBreak="0">
    <w:nsid w:val="62C8571C"/>
    <w:multiLevelType w:val="hybridMultilevel"/>
    <w:tmpl w:val="F5123E8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676" w15:restartNumberingAfterBreak="0">
    <w:nsid w:val="62DB26CD"/>
    <w:multiLevelType w:val="hybridMultilevel"/>
    <w:tmpl w:val="725CBF86"/>
    <w:lvl w:ilvl="0" w:tplc="96D29D0A">
      <w:start w:val="1"/>
      <w:numFmt w:val="decimal"/>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677" w15:restartNumberingAfterBreak="0">
    <w:nsid w:val="62E41F9D"/>
    <w:multiLevelType w:val="hybridMultilevel"/>
    <w:tmpl w:val="0B26EBA0"/>
    <w:lvl w:ilvl="0" w:tplc="76A4E47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678" w15:restartNumberingAfterBreak="0">
    <w:nsid w:val="62FA5DE0"/>
    <w:multiLevelType w:val="hybridMultilevel"/>
    <w:tmpl w:val="316A20AC"/>
    <w:lvl w:ilvl="0" w:tplc="04090001">
      <w:start w:val="1"/>
      <w:numFmt w:val="bullet"/>
      <w:lvlText w:val=""/>
      <w:lvlJc w:val="left"/>
      <w:pPr>
        <w:ind w:left="440" w:hanging="440"/>
      </w:pPr>
      <w:rPr>
        <w:rFonts w:ascii="Wingdings" w:hAnsi="Wingdings" w:hint="default"/>
        <w:lang w:val="en-US" w:eastAsia="ja-JP" w:bidi="ar-SA"/>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679" w15:restartNumberingAfterBreak="0">
    <w:nsid w:val="632C5B7F"/>
    <w:multiLevelType w:val="hybridMultilevel"/>
    <w:tmpl w:val="C45EFEE0"/>
    <w:lvl w:ilvl="0" w:tplc="77067E2C">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680" w15:restartNumberingAfterBreak="0">
    <w:nsid w:val="634A69F1"/>
    <w:multiLevelType w:val="hybridMultilevel"/>
    <w:tmpl w:val="29BA167C"/>
    <w:lvl w:ilvl="0" w:tplc="04090011">
      <w:start w:val="1"/>
      <w:numFmt w:val="decimalEnclosedCircle"/>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681" w15:restartNumberingAfterBreak="0">
    <w:nsid w:val="638A5FE9"/>
    <w:multiLevelType w:val="hybridMultilevel"/>
    <w:tmpl w:val="73168CB0"/>
    <w:lvl w:ilvl="0" w:tplc="9782BB94">
      <w:numFmt w:val="bullet"/>
      <w:lvlText w:val="・"/>
      <w:lvlJc w:val="left"/>
      <w:pPr>
        <w:ind w:left="680" w:hanging="440"/>
      </w:pPr>
      <w:rPr>
        <w:rFonts w:ascii="メイリオ" w:eastAsia="メイリオ" w:hAnsi="メイリオ" w:cstheme="minorBidi" w:hint="eastAsia"/>
      </w:rPr>
    </w:lvl>
    <w:lvl w:ilvl="1" w:tplc="0409000B" w:tentative="1">
      <w:start w:val="1"/>
      <w:numFmt w:val="bullet"/>
      <w:lvlText w:val=""/>
      <w:lvlJc w:val="left"/>
      <w:pPr>
        <w:ind w:left="1120" w:hanging="440"/>
      </w:pPr>
      <w:rPr>
        <w:rFonts w:ascii="Wingdings" w:hAnsi="Wingdings" w:hint="default"/>
      </w:rPr>
    </w:lvl>
    <w:lvl w:ilvl="2" w:tplc="0409000D"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B" w:tentative="1">
      <w:start w:val="1"/>
      <w:numFmt w:val="bullet"/>
      <w:lvlText w:val=""/>
      <w:lvlJc w:val="left"/>
      <w:pPr>
        <w:ind w:left="2440" w:hanging="440"/>
      </w:pPr>
      <w:rPr>
        <w:rFonts w:ascii="Wingdings" w:hAnsi="Wingdings" w:hint="default"/>
      </w:rPr>
    </w:lvl>
    <w:lvl w:ilvl="5" w:tplc="0409000D"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B" w:tentative="1">
      <w:start w:val="1"/>
      <w:numFmt w:val="bullet"/>
      <w:lvlText w:val=""/>
      <w:lvlJc w:val="left"/>
      <w:pPr>
        <w:ind w:left="3760" w:hanging="440"/>
      </w:pPr>
      <w:rPr>
        <w:rFonts w:ascii="Wingdings" w:hAnsi="Wingdings" w:hint="default"/>
      </w:rPr>
    </w:lvl>
    <w:lvl w:ilvl="8" w:tplc="0409000D" w:tentative="1">
      <w:start w:val="1"/>
      <w:numFmt w:val="bullet"/>
      <w:lvlText w:val=""/>
      <w:lvlJc w:val="left"/>
      <w:pPr>
        <w:ind w:left="4200" w:hanging="440"/>
      </w:pPr>
      <w:rPr>
        <w:rFonts w:ascii="Wingdings" w:hAnsi="Wingdings" w:hint="default"/>
      </w:rPr>
    </w:lvl>
  </w:abstractNum>
  <w:abstractNum w:abstractNumId="682" w15:restartNumberingAfterBreak="0">
    <w:nsid w:val="63D07472"/>
    <w:multiLevelType w:val="hybridMultilevel"/>
    <w:tmpl w:val="06A2D0FA"/>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683" w15:restartNumberingAfterBreak="0">
    <w:nsid w:val="63FD2879"/>
    <w:multiLevelType w:val="hybridMultilevel"/>
    <w:tmpl w:val="EAE04D38"/>
    <w:lvl w:ilvl="0" w:tplc="15F48C40">
      <w:numFmt w:val="bullet"/>
      <w:lvlText w:val="•"/>
      <w:lvlJc w:val="left"/>
      <w:pPr>
        <w:ind w:left="680" w:hanging="440"/>
      </w:pPr>
      <w:rPr>
        <w:rFonts w:hint="default"/>
        <w:lang w:val="en-US" w:eastAsia="ja-JP" w:bidi="ar-SA"/>
      </w:rPr>
    </w:lvl>
    <w:lvl w:ilvl="1" w:tplc="0409000B" w:tentative="1">
      <w:start w:val="1"/>
      <w:numFmt w:val="bullet"/>
      <w:lvlText w:val=""/>
      <w:lvlJc w:val="left"/>
      <w:pPr>
        <w:ind w:left="1120" w:hanging="440"/>
      </w:pPr>
      <w:rPr>
        <w:rFonts w:ascii="Wingdings" w:hAnsi="Wingdings" w:hint="default"/>
      </w:rPr>
    </w:lvl>
    <w:lvl w:ilvl="2" w:tplc="0409000D"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B" w:tentative="1">
      <w:start w:val="1"/>
      <w:numFmt w:val="bullet"/>
      <w:lvlText w:val=""/>
      <w:lvlJc w:val="left"/>
      <w:pPr>
        <w:ind w:left="2440" w:hanging="440"/>
      </w:pPr>
      <w:rPr>
        <w:rFonts w:ascii="Wingdings" w:hAnsi="Wingdings" w:hint="default"/>
      </w:rPr>
    </w:lvl>
    <w:lvl w:ilvl="5" w:tplc="0409000D"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B" w:tentative="1">
      <w:start w:val="1"/>
      <w:numFmt w:val="bullet"/>
      <w:lvlText w:val=""/>
      <w:lvlJc w:val="left"/>
      <w:pPr>
        <w:ind w:left="3760" w:hanging="440"/>
      </w:pPr>
      <w:rPr>
        <w:rFonts w:ascii="Wingdings" w:hAnsi="Wingdings" w:hint="default"/>
      </w:rPr>
    </w:lvl>
    <w:lvl w:ilvl="8" w:tplc="0409000D" w:tentative="1">
      <w:start w:val="1"/>
      <w:numFmt w:val="bullet"/>
      <w:lvlText w:val=""/>
      <w:lvlJc w:val="left"/>
      <w:pPr>
        <w:ind w:left="4200" w:hanging="440"/>
      </w:pPr>
      <w:rPr>
        <w:rFonts w:ascii="Wingdings" w:hAnsi="Wingdings" w:hint="default"/>
      </w:rPr>
    </w:lvl>
  </w:abstractNum>
  <w:abstractNum w:abstractNumId="684" w15:restartNumberingAfterBreak="0">
    <w:nsid w:val="64531BDB"/>
    <w:multiLevelType w:val="hybridMultilevel"/>
    <w:tmpl w:val="F1FE3B58"/>
    <w:lvl w:ilvl="0" w:tplc="04090011">
      <w:start w:val="1"/>
      <w:numFmt w:val="decimalEnclosedCircle"/>
      <w:lvlText w:val="%1"/>
      <w:lvlJc w:val="left"/>
      <w:pPr>
        <w:ind w:left="680" w:hanging="440"/>
      </w:pPr>
    </w:lvl>
    <w:lvl w:ilvl="1" w:tplc="04090017" w:tentative="1">
      <w:start w:val="1"/>
      <w:numFmt w:val="aiueoFullWidth"/>
      <w:lvlText w:val="(%2)"/>
      <w:lvlJc w:val="left"/>
      <w:pPr>
        <w:ind w:left="1120" w:hanging="440"/>
      </w:pPr>
    </w:lvl>
    <w:lvl w:ilvl="2" w:tplc="04090011" w:tentative="1">
      <w:start w:val="1"/>
      <w:numFmt w:val="decimalEnclosedCircle"/>
      <w:lvlText w:val="%3"/>
      <w:lvlJc w:val="left"/>
      <w:pPr>
        <w:ind w:left="1560" w:hanging="440"/>
      </w:pPr>
    </w:lvl>
    <w:lvl w:ilvl="3" w:tplc="0409000F" w:tentative="1">
      <w:start w:val="1"/>
      <w:numFmt w:val="decimal"/>
      <w:lvlText w:val="%4."/>
      <w:lvlJc w:val="left"/>
      <w:pPr>
        <w:ind w:left="2000" w:hanging="440"/>
      </w:pPr>
    </w:lvl>
    <w:lvl w:ilvl="4" w:tplc="04090017" w:tentative="1">
      <w:start w:val="1"/>
      <w:numFmt w:val="aiueoFullWidth"/>
      <w:lvlText w:val="(%5)"/>
      <w:lvlJc w:val="left"/>
      <w:pPr>
        <w:ind w:left="2440" w:hanging="440"/>
      </w:pPr>
    </w:lvl>
    <w:lvl w:ilvl="5" w:tplc="04090011" w:tentative="1">
      <w:start w:val="1"/>
      <w:numFmt w:val="decimalEnclosedCircle"/>
      <w:lvlText w:val="%6"/>
      <w:lvlJc w:val="left"/>
      <w:pPr>
        <w:ind w:left="2880" w:hanging="440"/>
      </w:pPr>
    </w:lvl>
    <w:lvl w:ilvl="6" w:tplc="0409000F" w:tentative="1">
      <w:start w:val="1"/>
      <w:numFmt w:val="decimal"/>
      <w:lvlText w:val="%7."/>
      <w:lvlJc w:val="left"/>
      <w:pPr>
        <w:ind w:left="3320" w:hanging="440"/>
      </w:pPr>
    </w:lvl>
    <w:lvl w:ilvl="7" w:tplc="04090017" w:tentative="1">
      <w:start w:val="1"/>
      <w:numFmt w:val="aiueoFullWidth"/>
      <w:lvlText w:val="(%8)"/>
      <w:lvlJc w:val="left"/>
      <w:pPr>
        <w:ind w:left="3760" w:hanging="440"/>
      </w:pPr>
    </w:lvl>
    <w:lvl w:ilvl="8" w:tplc="04090011" w:tentative="1">
      <w:start w:val="1"/>
      <w:numFmt w:val="decimalEnclosedCircle"/>
      <w:lvlText w:val="%9"/>
      <w:lvlJc w:val="left"/>
      <w:pPr>
        <w:ind w:left="4200" w:hanging="440"/>
      </w:pPr>
    </w:lvl>
  </w:abstractNum>
  <w:abstractNum w:abstractNumId="685" w15:restartNumberingAfterBreak="0">
    <w:nsid w:val="645A2B5E"/>
    <w:multiLevelType w:val="hybridMultilevel"/>
    <w:tmpl w:val="B3B83D98"/>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686" w15:restartNumberingAfterBreak="0">
    <w:nsid w:val="649B646C"/>
    <w:multiLevelType w:val="hybridMultilevel"/>
    <w:tmpl w:val="A3103D02"/>
    <w:lvl w:ilvl="0" w:tplc="0409000F">
      <w:start w:val="1"/>
      <w:numFmt w:val="decimal"/>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687" w15:restartNumberingAfterBreak="0">
    <w:nsid w:val="64C36C5A"/>
    <w:multiLevelType w:val="hybridMultilevel"/>
    <w:tmpl w:val="E1C8539A"/>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688" w15:restartNumberingAfterBreak="0">
    <w:nsid w:val="64C40D81"/>
    <w:multiLevelType w:val="hybridMultilevel"/>
    <w:tmpl w:val="8A3CBD44"/>
    <w:lvl w:ilvl="0" w:tplc="04090001">
      <w:start w:val="1"/>
      <w:numFmt w:val="bullet"/>
      <w:lvlText w:val=""/>
      <w:lvlJc w:val="left"/>
      <w:pPr>
        <w:ind w:left="440" w:hanging="440"/>
      </w:pPr>
      <w:rPr>
        <w:rFonts w:ascii="Wingdings" w:hAnsi="Wingdings" w:hint="default"/>
        <w:lang w:val="en-US" w:eastAsia="ja-JP" w:bidi="ar-S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689" w15:restartNumberingAfterBreak="0">
    <w:nsid w:val="64E45BDA"/>
    <w:multiLevelType w:val="hybridMultilevel"/>
    <w:tmpl w:val="62B2CE02"/>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690" w15:restartNumberingAfterBreak="0">
    <w:nsid w:val="650D5D28"/>
    <w:multiLevelType w:val="hybridMultilevel"/>
    <w:tmpl w:val="89421674"/>
    <w:lvl w:ilvl="0" w:tplc="0409000B">
      <w:start w:val="1"/>
      <w:numFmt w:val="bullet"/>
      <w:lvlText w:val=""/>
      <w:lvlJc w:val="left"/>
      <w:pPr>
        <w:ind w:left="1120" w:hanging="440"/>
      </w:pPr>
      <w:rPr>
        <w:rFonts w:ascii="Wingdings" w:hAnsi="Wingdings" w:hint="default"/>
      </w:rPr>
    </w:lvl>
    <w:lvl w:ilvl="1" w:tplc="FFFFFFFF" w:tentative="1">
      <w:start w:val="1"/>
      <w:numFmt w:val="bullet"/>
      <w:lvlText w:val=""/>
      <w:lvlJc w:val="left"/>
      <w:pPr>
        <w:ind w:left="1560" w:hanging="440"/>
      </w:pPr>
      <w:rPr>
        <w:rFonts w:ascii="Wingdings" w:hAnsi="Wingdings" w:hint="default"/>
      </w:rPr>
    </w:lvl>
    <w:lvl w:ilvl="2" w:tplc="FFFFFFFF" w:tentative="1">
      <w:start w:val="1"/>
      <w:numFmt w:val="bullet"/>
      <w:lvlText w:val=""/>
      <w:lvlJc w:val="left"/>
      <w:pPr>
        <w:ind w:left="2000" w:hanging="440"/>
      </w:pPr>
      <w:rPr>
        <w:rFonts w:ascii="Wingdings" w:hAnsi="Wingdings" w:hint="default"/>
      </w:rPr>
    </w:lvl>
    <w:lvl w:ilvl="3" w:tplc="FFFFFFFF" w:tentative="1">
      <w:start w:val="1"/>
      <w:numFmt w:val="bullet"/>
      <w:lvlText w:val=""/>
      <w:lvlJc w:val="left"/>
      <w:pPr>
        <w:ind w:left="2440" w:hanging="440"/>
      </w:pPr>
      <w:rPr>
        <w:rFonts w:ascii="Wingdings" w:hAnsi="Wingdings" w:hint="default"/>
      </w:rPr>
    </w:lvl>
    <w:lvl w:ilvl="4" w:tplc="FFFFFFFF" w:tentative="1">
      <w:start w:val="1"/>
      <w:numFmt w:val="bullet"/>
      <w:lvlText w:val=""/>
      <w:lvlJc w:val="left"/>
      <w:pPr>
        <w:ind w:left="2880" w:hanging="440"/>
      </w:pPr>
      <w:rPr>
        <w:rFonts w:ascii="Wingdings" w:hAnsi="Wingdings" w:hint="default"/>
      </w:rPr>
    </w:lvl>
    <w:lvl w:ilvl="5" w:tplc="FFFFFFFF" w:tentative="1">
      <w:start w:val="1"/>
      <w:numFmt w:val="bullet"/>
      <w:lvlText w:val=""/>
      <w:lvlJc w:val="left"/>
      <w:pPr>
        <w:ind w:left="3320" w:hanging="440"/>
      </w:pPr>
      <w:rPr>
        <w:rFonts w:ascii="Wingdings" w:hAnsi="Wingdings" w:hint="default"/>
      </w:rPr>
    </w:lvl>
    <w:lvl w:ilvl="6" w:tplc="FFFFFFFF" w:tentative="1">
      <w:start w:val="1"/>
      <w:numFmt w:val="bullet"/>
      <w:lvlText w:val=""/>
      <w:lvlJc w:val="left"/>
      <w:pPr>
        <w:ind w:left="3760" w:hanging="440"/>
      </w:pPr>
      <w:rPr>
        <w:rFonts w:ascii="Wingdings" w:hAnsi="Wingdings" w:hint="default"/>
      </w:rPr>
    </w:lvl>
    <w:lvl w:ilvl="7" w:tplc="FFFFFFFF" w:tentative="1">
      <w:start w:val="1"/>
      <w:numFmt w:val="bullet"/>
      <w:lvlText w:val=""/>
      <w:lvlJc w:val="left"/>
      <w:pPr>
        <w:ind w:left="4200" w:hanging="440"/>
      </w:pPr>
      <w:rPr>
        <w:rFonts w:ascii="Wingdings" w:hAnsi="Wingdings" w:hint="default"/>
      </w:rPr>
    </w:lvl>
    <w:lvl w:ilvl="8" w:tplc="FFFFFFFF" w:tentative="1">
      <w:start w:val="1"/>
      <w:numFmt w:val="bullet"/>
      <w:lvlText w:val=""/>
      <w:lvlJc w:val="left"/>
      <w:pPr>
        <w:ind w:left="4640" w:hanging="440"/>
      </w:pPr>
      <w:rPr>
        <w:rFonts w:ascii="Wingdings" w:hAnsi="Wingdings" w:hint="default"/>
      </w:rPr>
    </w:lvl>
  </w:abstractNum>
  <w:abstractNum w:abstractNumId="691" w15:restartNumberingAfterBreak="0">
    <w:nsid w:val="651A74CA"/>
    <w:multiLevelType w:val="hybridMultilevel"/>
    <w:tmpl w:val="8338627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692" w15:restartNumberingAfterBreak="0">
    <w:nsid w:val="65885276"/>
    <w:multiLevelType w:val="hybridMultilevel"/>
    <w:tmpl w:val="90FC97CE"/>
    <w:lvl w:ilvl="0" w:tplc="04090011">
      <w:start w:val="1"/>
      <w:numFmt w:val="decimalEnclosedCircle"/>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693" w15:restartNumberingAfterBreak="0">
    <w:nsid w:val="65D72FDC"/>
    <w:multiLevelType w:val="hybridMultilevel"/>
    <w:tmpl w:val="7AA0CF1A"/>
    <w:lvl w:ilvl="0" w:tplc="77067E2C">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694" w15:restartNumberingAfterBreak="0">
    <w:nsid w:val="65E84DFB"/>
    <w:multiLevelType w:val="hybridMultilevel"/>
    <w:tmpl w:val="A7447DC0"/>
    <w:lvl w:ilvl="0" w:tplc="96D29D0A">
      <w:start w:val="1"/>
      <w:numFmt w:val="decimal"/>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695" w15:restartNumberingAfterBreak="0">
    <w:nsid w:val="663D11F2"/>
    <w:multiLevelType w:val="hybridMultilevel"/>
    <w:tmpl w:val="58B0D46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696" w15:restartNumberingAfterBreak="0">
    <w:nsid w:val="66551EDD"/>
    <w:multiLevelType w:val="hybridMultilevel"/>
    <w:tmpl w:val="58BED3C4"/>
    <w:lvl w:ilvl="0" w:tplc="04090001">
      <w:start w:val="1"/>
      <w:numFmt w:val="bullet"/>
      <w:lvlText w:val=""/>
      <w:lvlJc w:val="left"/>
      <w:pPr>
        <w:ind w:left="440" w:hanging="440"/>
      </w:pPr>
      <w:rPr>
        <w:rFonts w:ascii="Wingdings" w:hAnsi="Wingdings" w:hint="default"/>
      </w:rPr>
    </w:lvl>
    <w:lvl w:ilvl="1" w:tplc="FFFFFFFF">
      <w:numFmt w:val="bullet"/>
      <w:lvlText w:val="・"/>
      <w:lvlJc w:val="left"/>
      <w:pPr>
        <w:ind w:left="800" w:hanging="360"/>
      </w:pPr>
      <w:rPr>
        <w:rFonts w:ascii="メイリオ" w:eastAsia="メイリオ" w:hAnsi="メイリオ" w:cstheme="minorBidi" w:hint="eastAsia"/>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697" w15:restartNumberingAfterBreak="0">
    <w:nsid w:val="66C32022"/>
    <w:multiLevelType w:val="hybridMultilevel"/>
    <w:tmpl w:val="FA1A68A4"/>
    <w:lvl w:ilvl="0" w:tplc="77067E2C">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698" w15:restartNumberingAfterBreak="0">
    <w:nsid w:val="66C72AED"/>
    <w:multiLevelType w:val="hybridMultilevel"/>
    <w:tmpl w:val="F01870A2"/>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699" w15:restartNumberingAfterBreak="0">
    <w:nsid w:val="67113AF8"/>
    <w:multiLevelType w:val="hybridMultilevel"/>
    <w:tmpl w:val="EFBCC166"/>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700" w15:restartNumberingAfterBreak="0">
    <w:nsid w:val="671907A5"/>
    <w:multiLevelType w:val="hybridMultilevel"/>
    <w:tmpl w:val="071E48DA"/>
    <w:lvl w:ilvl="0" w:tplc="76A4E47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701" w15:restartNumberingAfterBreak="0">
    <w:nsid w:val="676C5FF2"/>
    <w:multiLevelType w:val="hybridMultilevel"/>
    <w:tmpl w:val="61322FEC"/>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702" w15:restartNumberingAfterBreak="0">
    <w:nsid w:val="678947F3"/>
    <w:multiLevelType w:val="hybridMultilevel"/>
    <w:tmpl w:val="ADBEE0E0"/>
    <w:lvl w:ilvl="0" w:tplc="04090001">
      <w:start w:val="1"/>
      <w:numFmt w:val="bullet"/>
      <w:lvlText w:val=""/>
      <w:lvlJc w:val="left"/>
      <w:pPr>
        <w:ind w:left="680" w:hanging="440"/>
      </w:pPr>
      <w:rPr>
        <w:rFonts w:ascii="Wingdings" w:hAnsi="Wingdings" w:hint="default"/>
      </w:rPr>
    </w:lvl>
    <w:lvl w:ilvl="1" w:tplc="FFFFFFFF" w:tentative="1">
      <w:start w:val="1"/>
      <w:numFmt w:val="bullet"/>
      <w:lvlText w:val=""/>
      <w:lvlJc w:val="left"/>
      <w:pPr>
        <w:ind w:left="1120" w:hanging="440"/>
      </w:pPr>
      <w:rPr>
        <w:rFonts w:ascii="Wingdings" w:hAnsi="Wingdings" w:hint="default"/>
      </w:rPr>
    </w:lvl>
    <w:lvl w:ilvl="2" w:tplc="FFFFFFFF" w:tentative="1">
      <w:start w:val="1"/>
      <w:numFmt w:val="bullet"/>
      <w:lvlText w:val=""/>
      <w:lvlJc w:val="left"/>
      <w:pPr>
        <w:ind w:left="1560" w:hanging="440"/>
      </w:pPr>
      <w:rPr>
        <w:rFonts w:ascii="Wingdings" w:hAnsi="Wingdings" w:hint="default"/>
      </w:rPr>
    </w:lvl>
    <w:lvl w:ilvl="3" w:tplc="FFFFFFFF" w:tentative="1">
      <w:start w:val="1"/>
      <w:numFmt w:val="bullet"/>
      <w:lvlText w:val=""/>
      <w:lvlJc w:val="left"/>
      <w:pPr>
        <w:ind w:left="2000" w:hanging="440"/>
      </w:pPr>
      <w:rPr>
        <w:rFonts w:ascii="Wingdings" w:hAnsi="Wingdings" w:hint="default"/>
      </w:rPr>
    </w:lvl>
    <w:lvl w:ilvl="4" w:tplc="FFFFFFFF" w:tentative="1">
      <w:start w:val="1"/>
      <w:numFmt w:val="bullet"/>
      <w:lvlText w:val=""/>
      <w:lvlJc w:val="left"/>
      <w:pPr>
        <w:ind w:left="2440" w:hanging="440"/>
      </w:pPr>
      <w:rPr>
        <w:rFonts w:ascii="Wingdings" w:hAnsi="Wingdings" w:hint="default"/>
      </w:rPr>
    </w:lvl>
    <w:lvl w:ilvl="5" w:tplc="FFFFFFFF" w:tentative="1">
      <w:start w:val="1"/>
      <w:numFmt w:val="bullet"/>
      <w:lvlText w:val=""/>
      <w:lvlJc w:val="left"/>
      <w:pPr>
        <w:ind w:left="2880" w:hanging="440"/>
      </w:pPr>
      <w:rPr>
        <w:rFonts w:ascii="Wingdings" w:hAnsi="Wingdings" w:hint="default"/>
      </w:rPr>
    </w:lvl>
    <w:lvl w:ilvl="6" w:tplc="FFFFFFFF" w:tentative="1">
      <w:start w:val="1"/>
      <w:numFmt w:val="bullet"/>
      <w:lvlText w:val=""/>
      <w:lvlJc w:val="left"/>
      <w:pPr>
        <w:ind w:left="3320" w:hanging="440"/>
      </w:pPr>
      <w:rPr>
        <w:rFonts w:ascii="Wingdings" w:hAnsi="Wingdings" w:hint="default"/>
      </w:rPr>
    </w:lvl>
    <w:lvl w:ilvl="7" w:tplc="FFFFFFFF" w:tentative="1">
      <w:start w:val="1"/>
      <w:numFmt w:val="bullet"/>
      <w:lvlText w:val=""/>
      <w:lvlJc w:val="left"/>
      <w:pPr>
        <w:ind w:left="3760" w:hanging="440"/>
      </w:pPr>
      <w:rPr>
        <w:rFonts w:ascii="Wingdings" w:hAnsi="Wingdings" w:hint="default"/>
      </w:rPr>
    </w:lvl>
    <w:lvl w:ilvl="8" w:tplc="FFFFFFFF" w:tentative="1">
      <w:start w:val="1"/>
      <w:numFmt w:val="bullet"/>
      <w:lvlText w:val=""/>
      <w:lvlJc w:val="left"/>
      <w:pPr>
        <w:ind w:left="4200" w:hanging="440"/>
      </w:pPr>
      <w:rPr>
        <w:rFonts w:ascii="Wingdings" w:hAnsi="Wingdings" w:hint="default"/>
      </w:rPr>
    </w:lvl>
  </w:abstractNum>
  <w:abstractNum w:abstractNumId="703" w15:restartNumberingAfterBreak="0">
    <w:nsid w:val="67BA068C"/>
    <w:multiLevelType w:val="hybridMultilevel"/>
    <w:tmpl w:val="B01A7910"/>
    <w:lvl w:ilvl="0" w:tplc="04090001">
      <w:start w:val="1"/>
      <w:numFmt w:val="bullet"/>
      <w:lvlText w:val=""/>
      <w:lvlJc w:val="left"/>
      <w:pPr>
        <w:tabs>
          <w:tab w:val="num" w:pos="720"/>
        </w:tabs>
        <w:ind w:left="720" w:hanging="360"/>
      </w:pPr>
      <w:rPr>
        <w:rFonts w:ascii="Wingdings" w:hAnsi="Wingdings" w:hint="default"/>
      </w:rPr>
    </w:lvl>
    <w:lvl w:ilvl="1" w:tplc="F392B2BA" w:tentative="1">
      <w:start w:val="1"/>
      <w:numFmt w:val="bullet"/>
      <w:lvlText w:val="•"/>
      <w:lvlJc w:val="left"/>
      <w:pPr>
        <w:tabs>
          <w:tab w:val="num" w:pos="1440"/>
        </w:tabs>
        <w:ind w:left="1440" w:hanging="360"/>
      </w:pPr>
      <w:rPr>
        <w:rFonts w:ascii="Arial" w:hAnsi="Arial" w:hint="default"/>
      </w:rPr>
    </w:lvl>
    <w:lvl w:ilvl="2" w:tplc="24BED564" w:tentative="1">
      <w:start w:val="1"/>
      <w:numFmt w:val="bullet"/>
      <w:lvlText w:val="•"/>
      <w:lvlJc w:val="left"/>
      <w:pPr>
        <w:tabs>
          <w:tab w:val="num" w:pos="2160"/>
        </w:tabs>
        <w:ind w:left="2160" w:hanging="360"/>
      </w:pPr>
      <w:rPr>
        <w:rFonts w:ascii="Arial" w:hAnsi="Arial" w:hint="default"/>
      </w:rPr>
    </w:lvl>
    <w:lvl w:ilvl="3" w:tplc="19B80B32" w:tentative="1">
      <w:start w:val="1"/>
      <w:numFmt w:val="bullet"/>
      <w:lvlText w:val="•"/>
      <w:lvlJc w:val="left"/>
      <w:pPr>
        <w:tabs>
          <w:tab w:val="num" w:pos="2880"/>
        </w:tabs>
        <w:ind w:left="2880" w:hanging="360"/>
      </w:pPr>
      <w:rPr>
        <w:rFonts w:ascii="Arial" w:hAnsi="Arial" w:hint="default"/>
      </w:rPr>
    </w:lvl>
    <w:lvl w:ilvl="4" w:tplc="FD040E02" w:tentative="1">
      <w:start w:val="1"/>
      <w:numFmt w:val="bullet"/>
      <w:lvlText w:val="•"/>
      <w:lvlJc w:val="left"/>
      <w:pPr>
        <w:tabs>
          <w:tab w:val="num" w:pos="3600"/>
        </w:tabs>
        <w:ind w:left="3600" w:hanging="360"/>
      </w:pPr>
      <w:rPr>
        <w:rFonts w:ascii="Arial" w:hAnsi="Arial" w:hint="default"/>
      </w:rPr>
    </w:lvl>
    <w:lvl w:ilvl="5" w:tplc="C29C8C5E" w:tentative="1">
      <w:start w:val="1"/>
      <w:numFmt w:val="bullet"/>
      <w:lvlText w:val="•"/>
      <w:lvlJc w:val="left"/>
      <w:pPr>
        <w:tabs>
          <w:tab w:val="num" w:pos="4320"/>
        </w:tabs>
        <w:ind w:left="4320" w:hanging="360"/>
      </w:pPr>
      <w:rPr>
        <w:rFonts w:ascii="Arial" w:hAnsi="Arial" w:hint="default"/>
      </w:rPr>
    </w:lvl>
    <w:lvl w:ilvl="6" w:tplc="850A4C20" w:tentative="1">
      <w:start w:val="1"/>
      <w:numFmt w:val="bullet"/>
      <w:lvlText w:val="•"/>
      <w:lvlJc w:val="left"/>
      <w:pPr>
        <w:tabs>
          <w:tab w:val="num" w:pos="5040"/>
        </w:tabs>
        <w:ind w:left="5040" w:hanging="360"/>
      </w:pPr>
      <w:rPr>
        <w:rFonts w:ascii="Arial" w:hAnsi="Arial" w:hint="default"/>
      </w:rPr>
    </w:lvl>
    <w:lvl w:ilvl="7" w:tplc="F65CE034" w:tentative="1">
      <w:start w:val="1"/>
      <w:numFmt w:val="bullet"/>
      <w:lvlText w:val="•"/>
      <w:lvlJc w:val="left"/>
      <w:pPr>
        <w:tabs>
          <w:tab w:val="num" w:pos="5760"/>
        </w:tabs>
        <w:ind w:left="5760" w:hanging="360"/>
      </w:pPr>
      <w:rPr>
        <w:rFonts w:ascii="Arial" w:hAnsi="Arial" w:hint="default"/>
      </w:rPr>
    </w:lvl>
    <w:lvl w:ilvl="8" w:tplc="E7B8FF6E" w:tentative="1">
      <w:start w:val="1"/>
      <w:numFmt w:val="bullet"/>
      <w:lvlText w:val="•"/>
      <w:lvlJc w:val="left"/>
      <w:pPr>
        <w:tabs>
          <w:tab w:val="num" w:pos="6480"/>
        </w:tabs>
        <w:ind w:left="6480" w:hanging="360"/>
      </w:pPr>
      <w:rPr>
        <w:rFonts w:ascii="Arial" w:hAnsi="Arial" w:hint="default"/>
      </w:rPr>
    </w:lvl>
  </w:abstractNum>
  <w:abstractNum w:abstractNumId="704" w15:restartNumberingAfterBreak="0">
    <w:nsid w:val="67C53B12"/>
    <w:multiLevelType w:val="hybridMultilevel"/>
    <w:tmpl w:val="2B0E132A"/>
    <w:lvl w:ilvl="0" w:tplc="04090001">
      <w:start w:val="1"/>
      <w:numFmt w:val="bullet"/>
      <w:lvlText w:val=""/>
      <w:lvlJc w:val="left"/>
      <w:pPr>
        <w:ind w:left="680" w:hanging="440"/>
      </w:pPr>
      <w:rPr>
        <w:rFonts w:ascii="Wingdings" w:hAnsi="Wingdings" w:hint="default"/>
      </w:rPr>
    </w:lvl>
    <w:lvl w:ilvl="1" w:tplc="FFFFFFFF" w:tentative="1">
      <w:start w:val="1"/>
      <w:numFmt w:val="bullet"/>
      <w:lvlText w:val=""/>
      <w:lvlJc w:val="left"/>
      <w:pPr>
        <w:ind w:left="1120" w:hanging="440"/>
      </w:pPr>
      <w:rPr>
        <w:rFonts w:ascii="Wingdings" w:hAnsi="Wingdings" w:hint="default"/>
      </w:rPr>
    </w:lvl>
    <w:lvl w:ilvl="2" w:tplc="FFFFFFFF" w:tentative="1">
      <w:start w:val="1"/>
      <w:numFmt w:val="bullet"/>
      <w:lvlText w:val=""/>
      <w:lvlJc w:val="left"/>
      <w:pPr>
        <w:ind w:left="1560" w:hanging="440"/>
      </w:pPr>
      <w:rPr>
        <w:rFonts w:ascii="Wingdings" w:hAnsi="Wingdings" w:hint="default"/>
      </w:rPr>
    </w:lvl>
    <w:lvl w:ilvl="3" w:tplc="FFFFFFFF" w:tentative="1">
      <w:start w:val="1"/>
      <w:numFmt w:val="bullet"/>
      <w:lvlText w:val=""/>
      <w:lvlJc w:val="left"/>
      <w:pPr>
        <w:ind w:left="2000" w:hanging="440"/>
      </w:pPr>
      <w:rPr>
        <w:rFonts w:ascii="Wingdings" w:hAnsi="Wingdings" w:hint="default"/>
      </w:rPr>
    </w:lvl>
    <w:lvl w:ilvl="4" w:tplc="FFFFFFFF" w:tentative="1">
      <w:start w:val="1"/>
      <w:numFmt w:val="bullet"/>
      <w:lvlText w:val=""/>
      <w:lvlJc w:val="left"/>
      <w:pPr>
        <w:ind w:left="2440" w:hanging="440"/>
      </w:pPr>
      <w:rPr>
        <w:rFonts w:ascii="Wingdings" w:hAnsi="Wingdings" w:hint="default"/>
      </w:rPr>
    </w:lvl>
    <w:lvl w:ilvl="5" w:tplc="FFFFFFFF" w:tentative="1">
      <w:start w:val="1"/>
      <w:numFmt w:val="bullet"/>
      <w:lvlText w:val=""/>
      <w:lvlJc w:val="left"/>
      <w:pPr>
        <w:ind w:left="2880" w:hanging="440"/>
      </w:pPr>
      <w:rPr>
        <w:rFonts w:ascii="Wingdings" w:hAnsi="Wingdings" w:hint="default"/>
      </w:rPr>
    </w:lvl>
    <w:lvl w:ilvl="6" w:tplc="FFFFFFFF" w:tentative="1">
      <w:start w:val="1"/>
      <w:numFmt w:val="bullet"/>
      <w:lvlText w:val=""/>
      <w:lvlJc w:val="left"/>
      <w:pPr>
        <w:ind w:left="3320" w:hanging="440"/>
      </w:pPr>
      <w:rPr>
        <w:rFonts w:ascii="Wingdings" w:hAnsi="Wingdings" w:hint="default"/>
      </w:rPr>
    </w:lvl>
    <w:lvl w:ilvl="7" w:tplc="FFFFFFFF" w:tentative="1">
      <w:start w:val="1"/>
      <w:numFmt w:val="bullet"/>
      <w:lvlText w:val=""/>
      <w:lvlJc w:val="left"/>
      <w:pPr>
        <w:ind w:left="3760" w:hanging="440"/>
      </w:pPr>
      <w:rPr>
        <w:rFonts w:ascii="Wingdings" w:hAnsi="Wingdings" w:hint="default"/>
      </w:rPr>
    </w:lvl>
    <w:lvl w:ilvl="8" w:tplc="FFFFFFFF" w:tentative="1">
      <w:start w:val="1"/>
      <w:numFmt w:val="bullet"/>
      <w:lvlText w:val=""/>
      <w:lvlJc w:val="left"/>
      <w:pPr>
        <w:ind w:left="4200" w:hanging="440"/>
      </w:pPr>
      <w:rPr>
        <w:rFonts w:ascii="Wingdings" w:hAnsi="Wingdings" w:hint="default"/>
      </w:rPr>
    </w:lvl>
  </w:abstractNum>
  <w:abstractNum w:abstractNumId="705" w15:restartNumberingAfterBreak="0">
    <w:nsid w:val="68137107"/>
    <w:multiLevelType w:val="hybridMultilevel"/>
    <w:tmpl w:val="3A0C556E"/>
    <w:lvl w:ilvl="0" w:tplc="04090001">
      <w:start w:val="1"/>
      <w:numFmt w:val="bullet"/>
      <w:lvlText w:val=""/>
      <w:lvlJc w:val="left"/>
      <w:pPr>
        <w:ind w:left="440" w:hanging="440"/>
      </w:pPr>
      <w:rPr>
        <w:rFonts w:ascii="Wingdings" w:hAnsi="Wingdings" w:hint="default"/>
        <w:lang w:val="en-US" w:eastAsia="ja-JP" w:bidi="ar-SA"/>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706" w15:restartNumberingAfterBreak="0">
    <w:nsid w:val="681A77CD"/>
    <w:multiLevelType w:val="hybridMultilevel"/>
    <w:tmpl w:val="496C0BF4"/>
    <w:lvl w:ilvl="0" w:tplc="04090001">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707" w15:restartNumberingAfterBreak="0">
    <w:nsid w:val="683D42F7"/>
    <w:multiLevelType w:val="hybridMultilevel"/>
    <w:tmpl w:val="6524A490"/>
    <w:lvl w:ilvl="0" w:tplc="E500E5AA">
      <w:start w:val="1"/>
      <w:numFmt w:val="upperLetter"/>
      <w:lvlText w:val="%1."/>
      <w:lvlJc w:val="left"/>
      <w:pPr>
        <w:ind w:left="1640" w:hanging="440"/>
      </w:pPr>
      <w:rPr>
        <w:rFonts w:hint="default"/>
      </w:rPr>
    </w:lvl>
    <w:lvl w:ilvl="1" w:tplc="04090017" w:tentative="1">
      <w:start w:val="1"/>
      <w:numFmt w:val="aiueoFullWidth"/>
      <w:lvlText w:val="(%2)"/>
      <w:lvlJc w:val="left"/>
      <w:pPr>
        <w:ind w:left="2080" w:hanging="440"/>
      </w:pPr>
    </w:lvl>
    <w:lvl w:ilvl="2" w:tplc="04090011" w:tentative="1">
      <w:start w:val="1"/>
      <w:numFmt w:val="decimalEnclosedCircle"/>
      <w:lvlText w:val="%3"/>
      <w:lvlJc w:val="left"/>
      <w:pPr>
        <w:ind w:left="2520" w:hanging="440"/>
      </w:pPr>
    </w:lvl>
    <w:lvl w:ilvl="3" w:tplc="0409000F" w:tentative="1">
      <w:start w:val="1"/>
      <w:numFmt w:val="decimal"/>
      <w:lvlText w:val="%4."/>
      <w:lvlJc w:val="left"/>
      <w:pPr>
        <w:ind w:left="2960" w:hanging="440"/>
      </w:pPr>
    </w:lvl>
    <w:lvl w:ilvl="4" w:tplc="04090017" w:tentative="1">
      <w:start w:val="1"/>
      <w:numFmt w:val="aiueoFullWidth"/>
      <w:lvlText w:val="(%5)"/>
      <w:lvlJc w:val="left"/>
      <w:pPr>
        <w:ind w:left="3400" w:hanging="440"/>
      </w:pPr>
    </w:lvl>
    <w:lvl w:ilvl="5" w:tplc="04090011" w:tentative="1">
      <w:start w:val="1"/>
      <w:numFmt w:val="decimalEnclosedCircle"/>
      <w:lvlText w:val="%6"/>
      <w:lvlJc w:val="left"/>
      <w:pPr>
        <w:ind w:left="3840" w:hanging="440"/>
      </w:pPr>
    </w:lvl>
    <w:lvl w:ilvl="6" w:tplc="0409000F" w:tentative="1">
      <w:start w:val="1"/>
      <w:numFmt w:val="decimal"/>
      <w:lvlText w:val="%7."/>
      <w:lvlJc w:val="left"/>
      <w:pPr>
        <w:ind w:left="4280" w:hanging="440"/>
      </w:pPr>
    </w:lvl>
    <w:lvl w:ilvl="7" w:tplc="04090017" w:tentative="1">
      <w:start w:val="1"/>
      <w:numFmt w:val="aiueoFullWidth"/>
      <w:lvlText w:val="(%8)"/>
      <w:lvlJc w:val="left"/>
      <w:pPr>
        <w:ind w:left="4720" w:hanging="440"/>
      </w:pPr>
    </w:lvl>
    <w:lvl w:ilvl="8" w:tplc="04090011" w:tentative="1">
      <w:start w:val="1"/>
      <w:numFmt w:val="decimalEnclosedCircle"/>
      <w:lvlText w:val="%9"/>
      <w:lvlJc w:val="left"/>
      <w:pPr>
        <w:ind w:left="5160" w:hanging="440"/>
      </w:pPr>
    </w:lvl>
  </w:abstractNum>
  <w:abstractNum w:abstractNumId="708" w15:restartNumberingAfterBreak="0">
    <w:nsid w:val="68455B28"/>
    <w:multiLevelType w:val="hybridMultilevel"/>
    <w:tmpl w:val="7568937E"/>
    <w:lvl w:ilvl="0" w:tplc="04090001">
      <w:start w:val="1"/>
      <w:numFmt w:val="bullet"/>
      <w:lvlText w:val=""/>
      <w:lvlJc w:val="left"/>
      <w:pPr>
        <w:ind w:left="680" w:hanging="440"/>
      </w:pPr>
      <w:rPr>
        <w:rFonts w:ascii="Wingdings" w:hAnsi="Wingdings" w:hint="default"/>
      </w:rPr>
    </w:lvl>
    <w:lvl w:ilvl="1" w:tplc="0409000B" w:tentative="1">
      <w:start w:val="1"/>
      <w:numFmt w:val="bullet"/>
      <w:lvlText w:val=""/>
      <w:lvlJc w:val="left"/>
      <w:pPr>
        <w:ind w:left="1120" w:hanging="440"/>
      </w:pPr>
      <w:rPr>
        <w:rFonts w:ascii="Wingdings" w:hAnsi="Wingdings" w:hint="default"/>
      </w:rPr>
    </w:lvl>
    <w:lvl w:ilvl="2" w:tplc="0409000D"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B" w:tentative="1">
      <w:start w:val="1"/>
      <w:numFmt w:val="bullet"/>
      <w:lvlText w:val=""/>
      <w:lvlJc w:val="left"/>
      <w:pPr>
        <w:ind w:left="2440" w:hanging="440"/>
      </w:pPr>
      <w:rPr>
        <w:rFonts w:ascii="Wingdings" w:hAnsi="Wingdings" w:hint="default"/>
      </w:rPr>
    </w:lvl>
    <w:lvl w:ilvl="5" w:tplc="0409000D"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B" w:tentative="1">
      <w:start w:val="1"/>
      <w:numFmt w:val="bullet"/>
      <w:lvlText w:val=""/>
      <w:lvlJc w:val="left"/>
      <w:pPr>
        <w:ind w:left="3760" w:hanging="440"/>
      </w:pPr>
      <w:rPr>
        <w:rFonts w:ascii="Wingdings" w:hAnsi="Wingdings" w:hint="default"/>
      </w:rPr>
    </w:lvl>
    <w:lvl w:ilvl="8" w:tplc="0409000D" w:tentative="1">
      <w:start w:val="1"/>
      <w:numFmt w:val="bullet"/>
      <w:lvlText w:val=""/>
      <w:lvlJc w:val="left"/>
      <w:pPr>
        <w:ind w:left="4200" w:hanging="440"/>
      </w:pPr>
      <w:rPr>
        <w:rFonts w:ascii="Wingdings" w:hAnsi="Wingdings" w:hint="default"/>
      </w:rPr>
    </w:lvl>
  </w:abstractNum>
  <w:abstractNum w:abstractNumId="709" w15:restartNumberingAfterBreak="0">
    <w:nsid w:val="6846170F"/>
    <w:multiLevelType w:val="hybridMultilevel"/>
    <w:tmpl w:val="65A4DADC"/>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710" w15:restartNumberingAfterBreak="0">
    <w:nsid w:val="686129AF"/>
    <w:multiLevelType w:val="hybridMultilevel"/>
    <w:tmpl w:val="B72A6456"/>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711" w15:restartNumberingAfterBreak="0">
    <w:nsid w:val="686E0989"/>
    <w:multiLevelType w:val="hybridMultilevel"/>
    <w:tmpl w:val="DDE06F08"/>
    <w:lvl w:ilvl="0" w:tplc="96D29D0A">
      <w:start w:val="1"/>
      <w:numFmt w:val="decimal"/>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712" w15:restartNumberingAfterBreak="0">
    <w:nsid w:val="68751C0D"/>
    <w:multiLevelType w:val="hybridMultilevel"/>
    <w:tmpl w:val="C098288C"/>
    <w:lvl w:ilvl="0" w:tplc="0540EBA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713" w15:restartNumberingAfterBreak="0">
    <w:nsid w:val="68861EA7"/>
    <w:multiLevelType w:val="hybridMultilevel"/>
    <w:tmpl w:val="46441CB2"/>
    <w:lvl w:ilvl="0" w:tplc="0409000B">
      <w:start w:val="1"/>
      <w:numFmt w:val="bullet"/>
      <w:lvlText w:val=""/>
      <w:lvlJc w:val="left"/>
      <w:pPr>
        <w:ind w:left="1120" w:hanging="440"/>
      </w:pPr>
      <w:rPr>
        <w:rFonts w:ascii="Wingdings" w:hAnsi="Wingdings" w:hint="default"/>
      </w:rPr>
    </w:lvl>
    <w:lvl w:ilvl="1" w:tplc="0409000B" w:tentative="1">
      <w:start w:val="1"/>
      <w:numFmt w:val="bullet"/>
      <w:lvlText w:val=""/>
      <w:lvlJc w:val="left"/>
      <w:pPr>
        <w:ind w:left="1560" w:hanging="440"/>
      </w:pPr>
      <w:rPr>
        <w:rFonts w:ascii="Wingdings" w:hAnsi="Wingdings" w:hint="default"/>
      </w:rPr>
    </w:lvl>
    <w:lvl w:ilvl="2" w:tplc="0409000D" w:tentative="1">
      <w:start w:val="1"/>
      <w:numFmt w:val="bullet"/>
      <w:lvlText w:val=""/>
      <w:lvlJc w:val="left"/>
      <w:pPr>
        <w:ind w:left="2000" w:hanging="440"/>
      </w:pPr>
      <w:rPr>
        <w:rFonts w:ascii="Wingdings" w:hAnsi="Wingdings" w:hint="default"/>
      </w:rPr>
    </w:lvl>
    <w:lvl w:ilvl="3" w:tplc="04090001" w:tentative="1">
      <w:start w:val="1"/>
      <w:numFmt w:val="bullet"/>
      <w:lvlText w:val=""/>
      <w:lvlJc w:val="left"/>
      <w:pPr>
        <w:ind w:left="2440" w:hanging="440"/>
      </w:pPr>
      <w:rPr>
        <w:rFonts w:ascii="Wingdings" w:hAnsi="Wingdings" w:hint="default"/>
      </w:rPr>
    </w:lvl>
    <w:lvl w:ilvl="4" w:tplc="0409000B" w:tentative="1">
      <w:start w:val="1"/>
      <w:numFmt w:val="bullet"/>
      <w:lvlText w:val=""/>
      <w:lvlJc w:val="left"/>
      <w:pPr>
        <w:ind w:left="2880" w:hanging="440"/>
      </w:pPr>
      <w:rPr>
        <w:rFonts w:ascii="Wingdings" w:hAnsi="Wingdings" w:hint="default"/>
      </w:rPr>
    </w:lvl>
    <w:lvl w:ilvl="5" w:tplc="0409000D" w:tentative="1">
      <w:start w:val="1"/>
      <w:numFmt w:val="bullet"/>
      <w:lvlText w:val=""/>
      <w:lvlJc w:val="left"/>
      <w:pPr>
        <w:ind w:left="3320" w:hanging="440"/>
      </w:pPr>
      <w:rPr>
        <w:rFonts w:ascii="Wingdings" w:hAnsi="Wingdings" w:hint="default"/>
      </w:rPr>
    </w:lvl>
    <w:lvl w:ilvl="6" w:tplc="04090001" w:tentative="1">
      <w:start w:val="1"/>
      <w:numFmt w:val="bullet"/>
      <w:lvlText w:val=""/>
      <w:lvlJc w:val="left"/>
      <w:pPr>
        <w:ind w:left="3760" w:hanging="440"/>
      </w:pPr>
      <w:rPr>
        <w:rFonts w:ascii="Wingdings" w:hAnsi="Wingdings" w:hint="default"/>
      </w:rPr>
    </w:lvl>
    <w:lvl w:ilvl="7" w:tplc="0409000B" w:tentative="1">
      <w:start w:val="1"/>
      <w:numFmt w:val="bullet"/>
      <w:lvlText w:val=""/>
      <w:lvlJc w:val="left"/>
      <w:pPr>
        <w:ind w:left="4200" w:hanging="440"/>
      </w:pPr>
      <w:rPr>
        <w:rFonts w:ascii="Wingdings" w:hAnsi="Wingdings" w:hint="default"/>
      </w:rPr>
    </w:lvl>
    <w:lvl w:ilvl="8" w:tplc="0409000D" w:tentative="1">
      <w:start w:val="1"/>
      <w:numFmt w:val="bullet"/>
      <w:lvlText w:val=""/>
      <w:lvlJc w:val="left"/>
      <w:pPr>
        <w:ind w:left="4640" w:hanging="440"/>
      </w:pPr>
      <w:rPr>
        <w:rFonts w:ascii="Wingdings" w:hAnsi="Wingdings" w:hint="default"/>
      </w:rPr>
    </w:lvl>
  </w:abstractNum>
  <w:abstractNum w:abstractNumId="714" w15:restartNumberingAfterBreak="0">
    <w:nsid w:val="68D874B2"/>
    <w:multiLevelType w:val="hybridMultilevel"/>
    <w:tmpl w:val="2906289C"/>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715" w15:restartNumberingAfterBreak="0">
    <w:nsid w:val="68F135B5"/>
    <w:multiLevelType w:val="hybridMultilevel"/>
    <w:tmpl w:val="512EE338"/>
    <w:lvl w:ilvl="0" w:tplc="DCD4425A">
      <w:numFmt w:val="bullet"/>
      <w:lvlText w:val=""/>
      <w:lvlJc w:val="left"/>
      <w:pPr>
        <w:ind w:left="440" w:hanging="440"/>
      </w:pPr>
      <w:rPr>
        <w:rFonts w:ascii="Wingdings" w:eastAsia="ＭＳ 明朝" w:hAnsi="Wingdings" w:cs="Wingdings" w:hint="default"/>
        <w:b w:val="0"/>
        <w:bCs w:val="0"/>
        <w:i w:val="0"/>
        <w:iCs w:val="0"/>
        <w:spacing w:val="0"/>
        <w:w w:val="100"/>
        <w:sz w:val="24"/>
        <w:szCs w:val="24"/>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716" w15:restartNumberingAfterBreak="0">
    <w:nsid w:val="68F53F46"/>
    <w:multiLevelType w:val="hybridMultilevel"/>
    <w:tmpl w:val="E62E2B08"/>
    <w:lvl w:ilvl="0" w:tplc="04090001">
      <w:start w:val="1"/>
      <w:numFmt w:val="bullet"/>
      <w:lvlText w:val=""/>
      <w:lvlJc w:val="left"/>
      <w:pPr>
        <w:ind w:left="440" w:hanging="440"/>
      </w:pPr>
      <w:rPr>
        <w:rFonts w:ascii="Wingdings" w:hAnsi="Wingdings" w:hint="default"/>
        <w:lang w:val="en-US" w:eastAsia="ja-JP" w:bidi="ar-SA"/>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717" w15:restartNumberingAfterBreak="0">
    <w:nsid w:val="692500EA"/>
    <w:multiLevelType w:val="hybridMultilevel"/>
    <w:tmpl w:val="8D126B42"/>
    <w:lvl w:ilvl="0" w:tplc="04090001">
      <w:start w:val="1"/>
      <w:numFmt w:val="bullet"/>
      <w:lvlText w:val=""/>
      <w:lvlJc w:val="left"/>
      <w:pPr>
        <w:ind w:left="680" w:hanging="440"/>
      </w:pPr>
      <w:rPr>
        <w:rFonts w:ascii="Wingdings" w:hAnsi="Wingdings" w:hint="default"/>
      </w:rPr>
    </w:lvl>
    <w:lvl w:ilvl="1" w:tplc="0409000B" w:tentative="1">
      <w:start w:val="1"/>
      <w:numFmt w:val="bullet"/>
      <w:lvlText w:val=""/>
      <w:lvlJc w:val="left"/>
      <w:pPr>
        <w:ind w:left="1120" w:hanging="440"/>
      </w:pPr>
      <w:rPr>
        <w:rFonts w:ascii="Wingdings" w:hAnsi="Wingdings" w:hint="default"/>
      </w:rPr>
    </w:lvl>
    <w:lvl w:ilvl="2" w:tplc="0409000D"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B" w:tentative="1">
      <w:start w:val="1"/>
      <w:numFmt w:val="bullet"/>
      <w:lvlText w:val=""/>
      <w:lvlJc w:val="left"/>
      <w:pPr>
        <w:ind w:left="2440" w:hanging="440"/>
      </w:pPr>
      <w:rPr>
        <w:rFonts w:ascii="Wingdings" w:hAnsi="Wingdings" w:hint="default"/>
      </w:rPr>
    </w:lvl>
    <w:lvl w:ilvl="5" w:tplc="0409000D"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B" w:tentative="1">
      <w:start w:val="1"/>
      <w:numFmt w:val="bullet"/>
      <w:lvlText w:val=""/>
      <w:lvlJc w:val="left"/>
      <w:pPr>
        <w:ind w:left="3760" w:hanging="440"/>
      </w:pPr>
      <w:rPr>
        <w:rFonts w:ascii="Wingdings" w:hAnsi="Wingdings" w:hint="default"/>
      </w:rPr>
    </w:lvl>
    <w:lvl w:ilvl="8" w:tplc="0409000D" w:tentative="1">
      <w:start w:val="1"/>
      <w:numFmt w:val="bullet"/>
      <w:lvlText w:val=""/>
      <w:lvlJc w:val="left"/>
      <w:pPr>
        <w:ind w:left="4200" w:hanging="440"/>
      </w:pPr>
      <w:rPr>
        <w:rFonts w:ascii="Wingdings" w:hAnsi="Wingdings" w:hint="default"/>
      </w:rPr>
    </w:lvl>
  </w:abstractNum>
  <w:abstractNum w:abstractNumId="718" w15:restartNumberingAfterBreak="0">
    <w:nsid w:val="69367776"/>
    <w:multiLevelType w:val="hybridMultilevel"/>
    <w:tmpl w:val="75F24BF2"/>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719" w15:restartNumberingAfterBreak="0">
    <w:nsid w:val="6958195D"/>
    <w:multiLevelType w:val="hybridMultilevel"/>
    <w:tmpl w:val="5E7E6316"/>
    <w:lvl w:ilvl="0" w:tplc="76A4E47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720" w15:restartNumberingAfterBreak="0">
    <w:nsid w:val="6962192D"/>
    <w:multiLevelType w:val="hybridMultilevel"/>
    <w:tmpl w:val="F70ACC32"/>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721" w15:restartNumberingAfterBreak="0">
    <w:nsid w:val="69635BC4"/>
    <w:multiLevelType w:val="hybridMultilevel"/>
    <w:tmpl w:val="8F6CC612"/>
    <w:lvl w:ilvl="0" w:tplc="E500E5AA">
      <w:start w:val="1"/>
      <w:numFmt w:val="upperLetter"/>
      <w:lvlText w:val="%1."/>
      <w:lvlJc w:val="left"/>
      <w:pPr>
        <w:ind w:left="440" w:hanging="44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722" w15:restartNumberingAfterBreak="0">
    <w:nsid w:val="697C08DC"/>
    <w:multiLevelType w:val="hybridMultilevel"/>
    <w:tmpl w:val="57D2A5B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723" w15:restartNumberingAfterBreak="0">
    <w:nsid w:val="697C762E"/>
    <w:multiLevelType w:val="hybridMultilevel"/>
    <w:tmpl w:val="604A86F0"/>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724" w15:restartNumberingAfterBreak="0">
    <w:nsid w:val="69827990"/>
    <w:multiLevelType w:val="hybridMultilevel"/>
    <w:tmpl w:val="49EC7430"/>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725" w15:restartNumberingAfterBreak="0">
    <w:nsid w:val="6A534290"/>
    <w:multiLevelType w:val="hybridMultilevel"/>
    <w:tmpl w:val="A0B612B8"/>
    <w:lvl w:ilvl="0" w:tplc="BC28E89A">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726" w15:restartNumberingAfterBreak="0">
    <w:nsid w:val="6A871B99"/>
    <w:multiLevelType w:val="hybridMultilevel"/>
    <w:tmpl w:val="DBFE3006"/>
    <w:lvl w:ilvl="0" w:tplc="77067E2C">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727" w15:restartNumberingAfterBreak="0">
    <w:nsid w:val="6AA22232"/>
    <w:multiLevelType w:val="multilevel"/>
    <w:tmpl w:val="DF24F044"/>
    <w:lvl w:ilvl="0">
      <w:numFmt w:val="decimal"/>
      <w:pStyle w:val="2"/>
      <w:suff w:val="nothing"/>
      <w:lvlText w:val="第%1章. "/>
      <w:lvlJc w:val="left"/>
      <w:pPr>
        <w:ind w:left="1135" w:hanging="142"/>
      </w:pPr>
      <w:rPr>
        <w:rFonts w:hint="eastAsia"/>
      </w:rPr>
    </w:lvl>
    <w:lvl w:ilvl="1">
      <w:start w:val="1"/>
      <w:numFmt w:val="decimal"/>
      <w:pStyle w:val="3"/>
      <w:suff w:val="nothing"/>
      <w:lvlText w:val="%1-%2. "/>
      <w:lvlJc w:val="left"/>
      <w:pPr>
        <w:ind w:left="6804" w:firstLine="0"/>
      </w:pPr>
      <w:rPr>
        <w:rFonts w:hint="eastAsia"/>
        <w:spacing w:val="0"/>
      </w:rPr>
    </w:lvl>
    <w:lvl w:ilvl="2">
      <w:start w:val="1"/>
      <w:numFmt w:val="decimal"/>
      <w:pStyle w:val="4"/>
      <w:suff w:val="nothing"/>
      <w:lvlText w:val="%1-%2-%3. "/>
      <w:lvlJc w:val="left"/>
      <w:pPr>
        <w:ind w:left="425" w:firstLine="0"/>
      </w:pPr>
      <w:rPr>
        <w:rFonts w:hint="eastAsia"/>
        <w:color w:val="000000" w:themeColor="text1"/>
      </w:rPr>
    </w:lvl>
    <w:lvl w:ilvl="3">
      <w:start w:val="1"/>
      <w:numFmt w:val="decimalFullWidth"/>
      <w:suff w:val="nothing"/>
      <w:lvlText w:val="%1-%2-%3-%4"/>
      <w:lvlJc w:val="left"/>
      <w:pPr>
        <w:ind w:left="0" w:firstLine="0"/>
      </w:pPr>
      <w:rPr>
        <w:rFonts w:hint="eastAsia"/>
      </w:rPr>
    </w:lvl>
    <w:lvl w:ilvl="4">
      <w:start w:val="1"/>
      <w:numFmt w:val="decimalFullWidth"/>
      <w:suff w:val="nothing"/>
      <w:lvlText w:val="%1-%2-%3-%4-%5"/>
      <w:lvlJc w:val="left"/>
      <w:pPr>
        <w:ind w:left="0" w:firstLine="0"/>
      </w:pPr>
      <w:rPr>
        <w:rFonts w:hint="eastAsia"/>
      </w:rPr>
    </w:lvl>
    <w:lvl w:ilvl="5">
      <w:start w:val="1"/>
      <w:numFmt w:val="decimalFullWidth"/>
      <w:suff w:val="nothing"/>
      <w:lvlText w:val="%1-%2-%3-%4-%5-%6"/>
      <w:lvlJc w:val="left"/>
      <w:pPr>
        <w:ind w:left="0" w:firstLine="0"/>
      </w:pPr>
      <w:rPr>
        <w:rFonts w:hint="eastAsia"/>
      </w:rPr>
    </w:lvl>
    <w:lvl w:ilvl="6">
      <w:start w:val="1"/>
      <w:numFmt w:val="decimalFullWidth"/>
      <w:suff w:val="nothing"/>
      <w:lvlText w:val="%1-%2-%3-%4-%5-%6-%7"/>
      <w:lvlJc w:val="left"/>
      <w:pPr>
        <w:ind w:left="0" w:firstLine="0"/>
      </w:pPr>
      <w:rPr>
        <w:rFonts w:hint="eastAsia"/>
      </w:rPr>
    </w:lvl>
    <w:lvl w:ilvl="7">
      <w:start w:val="1"/>
      <w:numFmt w:val="decimalFullWidth"/>
      <w:suff w:val="nothing"/>
      <w:lvlText w:val="%1-%2-%3-%4-%5-%6-%7-%8"/>
      <w:lvlJc w:val="left"/>
      <w:pPr>
        <w:ind w:left="0" w:firstLine="0"/>
      </w:pPr>
      <w:rPr>
        <w:rFonts w:hint="eastAsia"/>
      </w:rPr>
    </w:lvl>
    <w:lvl w:ilvl="8">
      <w:start w:val="1"/>
      <w:numFmt w:val="decimalFullWidth"/>
      <w:suff w:val="nothing"/>
      <w:lvlText w:val="%1-%2-%3-%4-%5-%6-%7-%8-%9"/>
      <w:lvlJc w:val="left"/>
      <w:pPr>
        <w:ind w:left="0" w:firstLine="0"/>
      </w:pPr>
      <w:rPr>
        <w:rFonts w:hint="eastAsia"/>
      </w:rPr>
    </w:lvl>
  </w:abstractNum>
  <w:abstractNum w:abstractNumId="728" w15:restartNumberingAfterBreak="0">
    <w:nsid w:val="6ACA229D"/>
    <w:multiLevelType w:val="hybridMultilevel"/>
    <w:tmpl w:val="1EFAD7EE"/>
    <w:lvl w:ilvl="0" w:tplc="04090001">
      <w:start w:val="1"/>
      <w:numFmt w:val="bullet"/>
      <w:lvlText w:val=""/>
      <w:lvlJc w:val="left"/>
      <w:pPr>
        <w:ind w:left="440" w:hanging="440"/>
      </w:pPr>
      <w:rPr>
        <w:rFonts w:ascii="Wingdings" w:hAnsi="Wingdings" w:hint="default"/>
        <w:lang w:val="en-US" w:eastAsia="ja-JP" w:bidi="ar-SA"/>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729" w15:restartNumberingAfterBreak="0">
    <w:nsid w:val="6AD07199"/>
    <w:multiLevelType w:val="hybridMultilevel"/>
    <w:tmpl w:val="7C86B806"/>
    <w:lvl w:ilvl="0" w:tplc="E500E5AA">
      <w:start w:val="1"/>
      <w:numFmt w:val="upperLetter"/>
      <w:lvlText w:val="%1."/>
      <w:lvlJc w:val="left"/>
      <w:pPr>
        <w:ind w:left="1640" w:hanging="440"/>
      </w:pPr>
      <w:rPr>
        <w:rFonts w:hint="default"/>
      </w:rPr>
    </w:lvl>
    <w:lvl w:ilvl="1" w:tplc="04090017" w:tentative="1">
      <w:start w:val="1"/>
      <w:numFmt w:val="aiueoFullWidth"/>
      <w:lvlText w:val="(%2)"/>
      <w:lvlJc w:val="left"/>
      <w:pPr>
        <w:ind w:left="2080" w:hanging="440"/>
      </w:pPr>
    </w:lvl>
    <w:lvl w:ilvl="2" w:tplc="04090011" w:tentative="1">
      <w:start w:val="1"/>
      <w:numFmt w:val="decimalEnclosedCircle"/>
      <w:lvlText w:val="%3"/>
      <w:lvlJc w:val="left"/>
      <w:pPr>
        <w:ind w:left="2520" w:hanging="440"/>
      </w:pPr>
    </w:lvl>
    <w:lvl w:ilvl="3" w:tplc="0409000F" w:tentative="1">
      <w:start w:val="1"/>
      <w:numFmt w:val="decimal"/>
      <w:lvlText w:val="%4."/>
      <w:lvlJc w:val="left"/>
      <w:pPr>
        <w:ind w:left="2960" w:hanging="440"/>
      </w:pPr>
    </w:lvl>
    <w:lvl w:ilvl="4" w:tplc="04090017" w:tentative="1">
      <w:start w:val="1"/>
      <w:numFmt w:val="aiueoFullWidth"/>
      <w:lvlText w:val="(%5)"/>
      <w:lvlJc w:val="left"/>
      <w:pPr>
        <w:ind w:left="3400" w:hanging="440"/>
      </w:pPr>
    </w:lvl>
    <w:lvl w:ilvl="5" w:tplc="04090011" w:tentative="1">
      <w:start w:val="1"/>
      <w:numFmt w:val="decimalEnclosedCircle"/>
      <w:lvlText w:val="%6"/>
      <w:lvlJc w:val="left"/>
      <w:pPr>
        <w:ind w:left="3840" w:hanging="440"/>
      </w:pPr>
    </w:lvl>
    <w:lvl w:ilvl="6" w:tplc="0409000F" w:tentative="1">
      <w:start w:val="1"/>
      <w:numFmt w:val="decimal"/>
      <w:lvlText w:val="%7."/>
      <w:lvlJc w:val="left"/>
      <w:pPr>
        <w:ind w:left="4280" w:hanging="440"/>
      </w:pPr>
    </w:lvl>
    <w:lvl w:ilvl="7" w:tplc="04090017" w:tentative="1">
      <w:start w:val="1"/>
      <w:numFmt w:val="aiueoFullWidth"/>
      <w:lvlText w:val="(%8)"/>
      <w:lvlJc w:val="left"/>
      <w:pPr>
        <w:ind w:left="4720" w:hanging="440"/>
      </w:pPr>
    </w:lvl>
    <w:lvl w:ilvl="8" w:tplc="04090011" w:tentative="1">
      <w:start w:val="1"/>
      <w:numFmt w:val="decimalEnclosedCircle"/>
      <w:lvlText w:val="%9"/>
      <w:lvlJc w:val="left"/>
      <w:pPr>
        <w:ind w:left="5160" w:hanging="440"/>
      </w:pPr>
    </w:lvl>
  </w:abstractNum>
  <w:abstractNum w:abstractNumId="730" w15:restartNumberingAfterBreak="0">
    <w:nsid w:val="6ADA01F5"/>
    <w:multiLevelType w:val="hybridMultilevel"/>
    <w:tmpl w:val="9D24F7D2"/>
    <w:lvl w:ilvl="0" w:tplc="76A4E47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731" w15:restartNumberingAfterBreak="0">
    <w:nsid w:val="6AF32B15"/>
    <w:multiLevelType w:val="hybridMultilevel"/>
    <w:tmpl w:val="ED94FC7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732" w15:restartNumberingAfterBreak="0">
    <w:nsid w:val="6B1B2607"/>
    <w:multiLevelType w:val="hybridMultilevel"/>
    <w:tmpl w:val="23361A4E"/>
    <w:lvl w:ilvl="0" w:tplc="04090001">
      <w:start w:val="1"/>
      <w:numFmt w:val="bullet"/>
      <w:lvlText w:val=""/>
      <w:lvlJc w:val="left"/>
      <w:pPr>
        <w:ind w:left="680" w:hanging="440"/>
      </w:pPr>
      <w:rPr>
        <w:rFonts w:ascii="Wingdings" w:hAnsi="Wingdings" w:hint="default"/>
      </w:rPr>
    </w:lvl>
    <w:lvl w:ilvl="1" w:tplc="0409000B" w:tentative="1">
      <w:start w:val="1"/>
      <w:numFmt w:val="bullet"/>
      <w:lvlText w:val=""/>
      <w:lvlJc w:val="left"/>
      <w:pPr>
        <w:ind w:left="1120" w:hanging="440"/>
      </w:pPr>
      <w:rPr>
        <w:rFonts w:ascii="Wingdings" w:hAnsi="Wingdings" w:hint="default"/>
      </w:rPr>
    </w:lvl>
    <w:lvl w:ilvl="2" w:tplc="0409000D"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B" w:tentative="1">
      <w:start w:val="1"/>
      <w:numFmt w:val="bullet"/>
      <w:lvlText w:val=""/>
      <w:lvlJc w:val="left"/>
      <w:pPr>
        <w:ind w:left="2440" w:hanging="440"/>
      </w:pPr>
      <w:rPr>
        <w:rFonts w:ascii="Wingdings" w:hAnsi="Wingdings" w:hint="default"/>
      </w:rPr>
    </w:lvl>
    <w:lvl w:ilvl="5" w:tplc="0409000D"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B" w:tentative="1">
      <w:start w:val="1"/>
      <w:numFmt w:val="bullet"/>
      <w:lvlText w:val=""/>
      <w:lvlJc w:val="left"/>
      <w:pPr>
        <w:ind w:left="3760" w:hanging="440"/>
      </w:pPr>
      <w:rPr>
        <w:rFonts w:ascii="Wingdings" w:hAnsi="Wingdings" w:hint="default"/>
      </w:rPr>
    </w:lvl>
    <w:lvl w:ilvl="8" w:tplc="0409000D" w:tentative="1">
      <w:start w:val="1"/>
      <w:numFmt w:val="bullet"/>
      <w:lvlText w:val=""/>
      <w:lvlJc w:val="left"/>
      <w:pPr>
        <w:ind w:left="4200" w:hanging="440"/>
      </w:pPr>
      <w:rPr>
        <w:rFonts w:ascii="Wingdings" w:hAnsi="Wingdings" w:hint="default"/>
      </w:rPr>
    </w:lvl>
  </w:abstractNum>
  <w:abstractNum w:abstractNumId="733" w15:restartNumberingAfterBreak="0">
    <w:nsid w:val="6B520A40"/>
    <w:multiLevelType w:val="hybridMultilevel"/>
    <w:tmpl w:val="C598E62E"/>
    <w:lvl w:ilvl="0" w:tplc="E500E5AA">
      <w:start w:val="1"/>
      <w:numFmt w:val="upperLetter"/>
      <w:lvlText w:val="%1."/>
      <w:lvlJc w:val="left"/>
      <w:pPr>
        <w:ind w:left="1640" w:hanging="440"/>
      </w:pPr>
      <w:rPr>
        <w:rFonts w:hint="default"/>
      </w:rPr>
    </w:lvl>
    <w:lvl w:ilvl="1" w:tplc="04090017" w:tentative="1">
      <w:start w:val="1"/>
      <w:numFmt w:val="aiueoFullWidth"/>
      <w:lvlText w:val="(%2)"/>
      <w:lvlJc w:val="left"/>
      <w:pPr>
        <w:ind w:left="2080" w:hanging="440"/>
      </w:pPr>
    </w:lvl>
    <w:lvl w:ilvl="2" w:tplc="04090011" w:tentative="1">
      <w:start w:val="1"/>
      <w:numFmt w:val="decimalEnclosedCircle"/>
      <w:lvlText w:val="%3"/>
      <w:lvlJc w:val="left"/>
      <w:pPr>
        <w:ind w:left="2520" w:hanging="440"/>
      </w:pPr>
    </w:lvl>
    <w:lvl w:ilvl="3" w:tplc="0409000F" w:tentative="1">
      <w:start w:val="1"/>
      <w:numFmt w:val="decimal"/>
      <w:lvlText w:val="%4."/>
      <w:lvlJc w:val="left"/>
      <w:pPr>
        <w:ind w:left="2960" w:hanging="440"/>
      </w:pPr>
    </w:lvl>
    <w:lvl w:ilvl="4" w:tplc="04090017" w:tentative="1">
      <w:start w:val="1"/>
      <w:numFmt w:val="aiueoFullWidth"/>
      <w:lvlText w:val="(%5)"/>
      <w:lvlJc w:val="left"/>
      <w:pPr>
        <w:ind w:left="3400" w:hanging="440"/>
      </w:pPr>
    </w:lvl>
    <w:lvl w:ilvl="5" w:tplc="04090011" w:tentative="1">
      <w:start w:val="1"/>
      <w:numFmt w:val="decimalEnclosedCircle"/>
      <w:lvlText w:val="%6"/>
      <w:lvlJc w:val="left"/>
      <w:pPr>
        <w:ind w:left="3840" w:hanging="440"/>
      </w:pPr>
    </w:lvl>
    <w:lvl w:ilvl="6" w:tplc="0409000F" w:tentative="1">
      <w:start w:val="1"/>
      <w:numFmt w:val="decimal"/>
      <w:lvlText w:val="%7."/>
      <w:lvlJc w:val="left"/>
      <w:pPr>
        <w:ind w:left="4280" w:hanging="440"/>
      </w:pPr>
    </w:lvl>
    <w:lvl w:ilvl="7" w:tplc="04090017" w:tentative="1">
      <w:start w:val="1"/>
      <w:numFmt w:val="aiueoFullWidth"/>
      <w:lvlText w:val="(%8)"/>
      <w:lvlJc w:val="left"/>
      <w:pPr>
        <w:ind w:left="4720" w:hanging="440"/>
      </w:pPr>
    </w:lvl>
    <w:lvl w:ilvl="8" w:tplc="04090011" w:tentative="1">
      <w:start w:val="1"/>
      <w:numFmt w:val="decimalEnclosedCircle"/>
      <w:lvlText w:val="%9"/>
      <w:lvlJc w:val="left"/>
      <w:pPr>
        <w:ind w:left="5160" w:hanging="440"/>
      </w:pPr>
    </w:lvl>
  </w:abstractNum>
  <w:abstractNum w:abstractNumId="734" w15:restartNumberingAfterBreak="0">
    <w:nsid w:val="6B602135"/>
    <w:multiLevelType w:val="hybridMultilevel"/>
    <w:tmpl w:val="C78CEF4A"/>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735" w15:restartNumberingAfterBreak="0">
    <w:nsid w:val="6B8352E0"/>
    <w:multiLevelType w:val="hybridMultilevel"/>
    <w:tmpl w:val="EF2AD490"/>
    <w:lvl w:ilvl="0" w:tplc="04090001">
      <w:start w:val="1"/>
      <w:numFmt w:val="bullet"/>
      <w:lvlText w:val=""/>
      <w:lvlJc w:val="left"/>
      <w:pPr>
        <w:ind w:left="440" w:hanging="440"/>
      </w:pPr>
      <w:rPr>
        <w:rFonts w:ascii="Wingdings" w:hAnsi="Wingdings" w:hint="default"/>
        <w:lang w:val="en-US" w:eastAsia="ja-JP" w:bidi="ar-SA"/>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736" w15:restartNumberingAfterBreak="0">
    <w:nsid w:val="6B8F0910"/>
    <w:multiLevelType w:val="hybridMultilevel"/>
    <w:tmpl w:val="34FAB736"/>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737" w15:restartNumberingAfterBreak="0">
    <w:nsid w:val="6BC94DFC"/>
    <w:multiLevelType w:val="hybridMultilevel"/>
    <w:tmpl w:val="2200B956"/>
    <w:lvl w:ilvl="0" w:tplc="0540EBA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738" w15:restartNumberingAfterBreak="0">
    <w:nsid w:val="6BEE6213"/>
    <w:multiLevelType w:val="hybridMultilevel"/>
    <w:tmpl w:val="714E53C8"/>
    <w:lvl w:ilvl="0" w:tplc="0409000F">
      <w:start w:val="1"/>
      <w:numFmt w:val="decimal"/>
      <w:lvlText w:val="%1."/>
      <w:lvlJc w:val="left"/>
      <w:pPr>
        <w:ind w:left="680" w:hanging="440"/>
      </w:pPr>
    </w:lvl>
    <w:lvl w:ilvl="1" w:tplc="04090017" w:tentative="1">
      <w:start w:val="1"/>
      <w:numFmt w:val="aiueoFullWidth"/>
      <w:lvlText w:val="(%2)"/>
      <w:lvlJc w:val="left"/>
      <w:pPr>
        <w:ind w:left="1120" w:hanging="440"/>
      </w:pPr>
    </w:lvl>
    <w:lvl w:ilvl="2" w:tplc="04090011" w:tentative="1">
      <w:start w:val="1"/>
      <w:numFmt w:val="decimalEnclosedCircle"/>
      <w:lvlText w:val="%3"/>
      <w:lvlJc w:val="left"/>
      <w:pPr>
        <w:ind w:left="1560" w:hanging="440"/>
      </w:pPr>
    </w:lvl>
    <w:lvl w:ilvl="3" w:tplc="0409000F" w:tentative="1">
      <w:start w:val="1"/>
      <w:numFmt w:val="decimal"/>
      <w:lvlText w:val="%4."/>
      <w:lvlJc w:val="left"/>
      <w:pPr>
        <w:ind w:left="2000" w:hanging="440"/>
      </w:pPr>
    </w:lvl>
    <w:lvl w:ilvl="4" w:tplc="04090017" w:tentative="1">
      <w:start w:val="1"/>
      <w:numFmt w:val="aiueoFullWidth"/>
      <w:lvlText w:val="(%5)"/>
      <w:lvlJc w:val="left"/>
      <w:pPr>
        <w:ind w:left="2440" w:hanging="440"/>
      </w:pPr>
    </w:lvl>
    <w:lvl w:ilvl="5" w:tplc="04090011" w:tentative="1">
      <w:start w:val="1"/>
      <w:numFmt w:val="decimalEnclosedCircle"/>
      <w:lvlText w:val="%6"/>
      <w:lvlJc w:val="left"/>
      <w:pPr>
        <w:ind w:left="2880" w:hanging="440"/>
      </w:pPr>
    </w:lvl>
    <w:lvl w:ilvl="6" w:tplc="0409000F" w:tentative="1">
      <w:start w:val="1"/>
      <w:numFmt w:val="decimal"/>
      <w:lvlText w:val="%7."/>
      <w:lvlJc w:val="left"/>
      <w:pPr>
        <w:ind w:left="3320" w:hanging="440"/>
      </w:pPr>
    </w:lvl>
    <w:lvl w:ilvl="7" w:tplc="04090017" w:tentative="1">
      <w:start w:val="1"/>
      <w:numFmt w:val="aiueoFullWidth"/>
      <w:lvlText w:val="(%8)"/>
      <w:lvlJc w:val="left"/>
      <w:pPr>
        <w:ind w:left="3760" w:hanging="440"/>
      </w:pPr>
    </w:lvl>
    <w:lvl w:ilvl="8" w:tplc="04090011" w:tentative="1">
      <w:start w:val="1"/>
      <w:numFmt w:val="decimalEnclosedCircle"/>
      <w:lvlText w:val="%9"/>
      <w:lvlJc w:val="left"/>
      <w:pPr>
        <w:ind w:left="4200" w:hanging="440"/>
      </w:pPr>
    </w:lvl>
  </w:abstractNum>
  <w:abstractNum w:abstractNumId="739" w15:restartNumberingAfterBreak="0">
    <w:nsid w:val="6C140317"/>
    <w:multiLevelType w:val="hybridMultilevel"/>
    <w:tmpl w:val="C24ED930"/>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740" w15:restartNumberingAfterBreak="0">
    <w:nsid w:val="6C3F0416"/>
    <w:multiLevelType w:val="hybridMultilevel"/>
    <w:tmpl w:val="B96A9398"/>
    <w:lvl w:ilvl="0" w:tplc="E500E5AA">
      <w:start w:val="1"/>
      <w:numFmt w:val="upperLetter"/>
      <w:lvlText w:val="%1."/>
      <w:lvlJc w:val="left"/>
      <w:pPr>
        <w:ind w:left="1640" w:hanging="440"/>
      </w:pPr>
      <w:rPr>
        <w:rFonts w:hint="default"/>
      </w:rPr>
    </w:lvl>
    <w:lvl w:ilvl="1" w:tplc="04090017" w:tentative="1">
      <w:start w:val="1"/>
      <w:numFmt w:val="aiueoFullWidth"/>
      <w:lvlText w:val="(%2)"/>
      <w:lvlJc w:val="left"/>
      <w:pPr>
        <w:ind w:left="2080" w:hanging="440"/>
      </w:pPr>
    </w:lvl>
    <w:lvl w:ilvl="2" w:tplc="04090011" w:tentative="1">
      <w:start w:val="1"/>
      <w:numFmt w:val="decimalEnclosedCircle"/>
      <w:lvlText w:val="%3"/>
      <w:lvlJc w:val="left"/>
      <w:pPr>
        <w:ind w:left="2520" w:hanging="440"/>
      </w:pPr>
    </w:lvl>
    <w:lvl w:ilvl="3" w:tplc="0409000F" w:tentative="1">
      <w:start w:val="1"/>
      <w:numFmt w:val="decimal"/>
      <w:lvlText w:val="%4."/>
      <w:lvlJc w:val="left"/>
      <w:pPr>
        <w:ind w:left="2960" w:hanging="440"/>
      </w:pPr>
    </w:lvl>
    <w:lvl w:ilvl="4" w:tplc="04090017" w:tentative="1">
      <w:start w:val="1"/>
      <w:numFmt w:val="aiueoFullWidth"/>
      <w:lvlText w:val="(%5)"/>
      <w:lvlJc w:val="left"/>
      <w:pPr>
        <w:ind w:left="3400" w:hanging="440"/>
      </w:pPr>
    </w:lvl>
    <w:lvl w:ilvl="5" w:tplc="04090011" w:tentative="1">
      <w:start w:val="1"/>
      <w:numFmt w:val="decimalEnclosedCircle"/>
      <w:lvlText w:val="%6"/>
      <w:lvlJc w:val="left"/>
      <w:pPr>
        <w:ind w:left="3840" w:hanging="440"/>
      </w:pPr>
    </w:lvl>
    <w:lvl w:ilvl="6" w:tplc="0409000F" w:tentative="1">
      <w:start w:val="1"/>
      <w:numFmt w:val="decimal"/>
      <w:lvlText w:val="%7."/>
      <w:lvlJc w:val="left"/>
      <w:pPr>
        <w:ind w:left="4280" w:hanging="440"/>
      </w:pPr>
    </w:lvl>
    <w:lvl w:ilvl="7" w:tplc="04090017" w:tentative="1">
      <w:start w:val="1"/>
      <w:numFmt w:val="aiueoFullWidth"/>
      <w:lvlText w:val="(%8)"/>
      <w:lvlJc w:val="left"/>
      <w:pPr>
        <w:ind w:left="4720" w:hanging="440"/>
      </w:pPr>
    </w:lvl>
    <w:lvl w:ilvl="8" w:tplc="04090011" w:tentative="1">
      <w:start w:val="1"/>
      <w:numFmt w:val="decimalEnclosedCircle"/>
      <w:lvlText w:val="%9"/>
      <w:lvlJc w:val="left"/>
      <w:pPr>
        <w:ind w:left="5160" w:hanging="440"/>
      </w:pPr>
    </w:lvl>
  </w:abstractNum>
  <w:abstractNum w:abstractNumId="741" w15:restartNumberingAfterBreak="0">
    <w:nsid w:val="6C5B1BE5"/>
    <w:multiLevelType w:val="hybridMultilevel"/>
    <w:tmpl w:val="C95ECA74"/>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742" w15:restartNumberingAfterBreak="0">
    <w:nsid w:val="6C606CAE"/>
    <w:multiLevelType w:val="hybridMultilevel"/>
    <w:tmpl w:val="1D4415B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743" w15:restartNumberingAfterBreak="0">
    <w:nsid w:val="6C8035BF"/>
    <w:multiLevelType w:val="hybridMultilevel"/>
    <w:tmpl w:val="356AA4E2"/>
    <w:lvl w:ilvl="0" w:tplc="96D29D0A">
      <w:start w:val="1"/>
      <w:numFmt w:val="decimal"/>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744" w15:restartNumberingAfterBreak="0">
    <w:nsid w:val="6C9E376E"/>
    <w:multiLevelType w:val="hybridMultilevel"/>
    <w:tmpl w:val="4AB8F880"/>
    <w:lvl w:ilvl="0" w:tplc="04090001">
      <w:start w:val="1"/>
      <w:numFmt w:val="bullet"/>
      <w:lvlText w:val=""/>
      <w:lvlJc w:val="left"/>
      <w:pPr>
        <w:ind w:left="880" w:hanging="440"/>
      </w:pPr>
      <w:rPr>
        <w:rFonts w:ascii="Wingdings" w:hAnsi="Wingdings" w:hint="default"/>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745" w15:restartNumberingAfterBreak="0">
    <w:nsid w:val="6CFB2B6A"/>
    <w:multiLevelType w:val="hybridMultilevel"/>
    <w:tmpl w:val="9370994C"/>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746" w15:restartNumberingAfterBreak="0">
    <w:nsid w:val="6D59439F"/>
    <w:multiLevelType w:val="hybridMultilevel"/>
    <w:tmpl w:val="C9E61EE6"/>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747" w15:restartNumberingAfterBreak="0">
    <w:nsid w:val="6DAC39A5"/>
    <w:multiLevelType w:val="hybridMultilevel"/>
    <w:tmpl w:val="6A165A1A"/>
    <w:lvl w:ilvl="0" w:tplc="77067E2C">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748" w15:restartNumberingAfterBreak="0">
    <w:nsid w:val="6DD37E28"/>
    <w:multiLevelType w:val="hybridMultilevel"/>
    <w:tmpl w:val="090EC288"/>
    <w:lvl w:ilvl="0" w:tplc="04090001">
      <w:start w:val="1"/>
      <w:numFmt w:val="bullet"/>
      <w:lvlText w:val=""/>
      <w:lvlJc w:val="left"/>
      <w:pPr>
        <w:ind w:left="680" w:hanging="440"/>
      </w:pPr>
      <w:rPr>
        <w:rFonts w:ascii="Wingdings" w:hAnsi="Wingdings" w:hint="default"/>
      </w:rPr>
    </w:lvl>
    <w:lvl w:ilvl="1" w:tplc="FFFFFFFF" w:tentative="1">
      <w:start w:val="1"/>
      <w:numFmt w:val="bullet"/>
      <w:lvlText w:val=""/>
      <w:lvlJc w:val="left"/>
      <w:pPr>
        <w:ind w:left="1120" w:hanging="440"/>
      </w:pPr>
      <w:rPr>
        <w:rFonts w:ascii="Wingdings" w:hAnsi="Wingdings" w:hint="default"/>
      </w:rPr>
    </w:lvl>
    <w:lvl w:ilvl="2" w:tplc="FFFFFFFF" w:tentative="1">
      <w:start w:val="1"/>
      <w:numFmt w:val="bullet"/>
      <w:lvlText w:val=""/>
      <w:lvlJc w:val="left"/>
      <w:pPr>
        <w:ind w:left="1560" w:hanging="440"/>
      </w:pPr>
      <w:rPr>
        <w:rFonts w:ascii="Wingdings" w:hAnsi="Wingdings" w:hint="default"/>
      </w:rPr>
    </w:lvl>
    <w:lvl w:ilvl="3" w:tplc="FFFFFFFF" w:tentative="1">
      <w:start w:val="1"/>
      <w:numFmt w:val="bullet"/>
      <w:lvlText w:val=""/>
      <w:lvlJc w:val="left"/>
      <w:pPr>
        <w:ind w:left="2000" w:hanging="440"/>
      </w:pPr>
      <w:rPr>
        <w:rFonts w:ascii="Wingdings" w:hAnsi="Wingdings" w:hint="default"/>
      </w:rPr>
    </w:lvl>
    <w:lvl w:ilvl="4" w:tplc="FFFFFFFF" w:tentative="1">
      <w:start w:val="1"/>
      <w:numFmt w:val="bullet"/>
      <w:lvlText w:val=""/>
      <w:lvlJc w:val="left"/>
      <w:pPr>
        <w:ind w:left="2440" w:hanging="440"/>
      </w:pPr>
      <w:rPr>
        <w:rFonts w:ascii="Wingdings" w:hAnsi="Wingdings" w:hint="default"/>
      </w:rPr>
    </w:lvl>
    <w:lvl w:ilvl="5" w:tplc="FFFFFFFF" w:tentative="1">
      <w:start w:val="1"/>
      <w:numFmt w:val="bullet"/>
      <w:lvlText w:val=""/>
      <w:lvlJc w:val="left"/>
      <w:pPr>
        <w:ind w:left="2880" w:hanging="440"/>
      </w:pPr>
      <w:rPr>
        <w:rFonts w:ascii="Wingdings" w:hAnsi="Wingdings" w:hint="default"/>
      </w:rPr>
    </w:lvl>
    <w:lvl w:ilvl="6" w:tplc="FFFFFFFF" w:tentative="1">
      <w:start w:val="1"/>
      <w:numFmt w:val="bullet"/>
      <w:lvlText w:val=""/>
      <w:lvlJc w:val="left"/>
      <w:pPr>
        <w:ind w:left="3320" w:hanging="440"/>
      </w:pPr>
      <w:rPr>
        <w:rFonts w:ascii="Wingdings" w:hAnsi="Wingdings" w:hint="default"/>
      </w:rPr>
    </w:lvl>
    <w:lvl w:ilvl="7" w:tplc="FFFFFFFF" w:tentative="1">
      <w:start w:val="1"/>
      <w:numFmt w:val="bullet"/>
      <w:lvlText w:val=""/>
      <w:lvlJc w:val="left"/>
      <w:pPr>
        <w:ind w:left="3760" w:hanging="440"/>
      </w:pPr>
      <w:rPr>
        <w:rFonts w:ascii="Wingdings" w:hAnsi="Wingdings" w:hint="default"/>
      </w:rPr>
    </w:lvl>
    <w:lvl w:ilvl="8" w:tplc="FFFFFFFF" w:tentative="1">
      <w:start w:val="1"/>
      <w:numFmt w:val="bullet"/>
      <w:lvlText w:val=""/>
      <w:lvlJc w:val="left"/>
      <w:pPr>
        <w:ind w:left="4200" w:hanging="440"/>
      </w:pPr>
      <w:rPr>
        <w:rFonts w:ascii="Wingdings" w:hAnsi="Wingdings" w:hint="default"/>
      </w:rPr>
    </w:lvl>
  </w:abstractNum>
  <w:abstractNum w:abstractNumId="749" w15:restartNumberingAfterBreak="0">
    <w:nsid w:val="6DDC58BC"/>
    <w:multiLevelType w:val="hybridMultilevel"/>
    <w:tmpl w:val="9D14AA8E"/>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750" w15:restartNumberingAfterBreak="0">
    <w:nsid w:val="6DFF1F03"/>
    <w:multiLevelType w:val="hybridMultilevel"/>
    <w:tmpl w:val="2C0C47E8"/>
    <w:lvl w:ilvl="0" w:tplc="04090001">
      <w:start w:val="1"/>
      <w:numFmt w:val="bullet"/>
      <w:lvlText w:val=""/>
      <w:lvlJc w:val="left"/>
      <w:pPr>
        <w:ind w:left="680" w:hanging="440"/>
      </w:pPr>
      <w:rPr>
        <w:rFonts w:ascii="Wingdings" w:hAnsi="Wingdings" w:hint="default"/>
      </w:rPr>
    </w:lvl>
    <w:lvl w:ilvl="1" w:tplc="0409000B" w:tentative="1">
      <w:start w:val="1"/>
      <w:numFmt w:val="bullet"/>
      <w:lvlText w:val=""/>
      <w:lvlJc w:val="left"/>
      <w:pPr>
        <w:ind w:left="1120" w:hanging="440"/>
      </w:pPr>
      <w:rPr>
        <w:rFonts w:ascii="Wingdings" w:hAnsi="Wingdings" w:hint="default"/>
      </w:rPr>
    </w:lvl>
    <w:lvl w:ilvl="2" w:tplc="0409000D"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B" w:tentative="1">
      <w:start w:val="1"/>
      <w:numFmt w:val="bullet"/>
      <w:lvlText w:val=""/>
      <w:lvlJc w:val="left"/>
      <w:pPr>
        <w:ind w:left="2440" w:hanging="440"/>
      </w:pPr>
      <w:rPr>
        <w:rFonts w:ascii="Wingdings" w:hAnsi="Wingdings" w:hint="default"/>
      </w:rPr>
    </w:lvl>
    <w:lvl w:ilvl="5" w:tplc="0409000D"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B" w:tentative="1">
      <w:start w:val="1"/>
      <w:numFmt w:val="bullet"/>
      <w:lvlText w:val=""/>
      <w:lvlJc w:val="left"/>
      <w:pPr>
        <w:ind w:left="3760" w:hanging="440"/>
      </w:pPr>
      <w:rPr>
        <w:rFonts w:ascii="Wingdings" w:hAnsi="Wingdings" w:hint="default"/>
      </w:rPr>
    </w:lvl>
    <w:lvl w:ilvl="8" w:tplc="0409000D" w:tentative="1">
      <w:start w:val="1"/>
      <w:numFmt w:val="bullet"/>
      <w:lvlText w:val=""/>
      <w:lvlJc w:val="left"/>
      <w:pPr>
        <w:ind w:left="4200" w:hanging="440"/>
      </w:pPr>
      <w:rPr>
        <w:rFonts w:ascii="Wingdings" w:hAnsi="Wingdings" w:hint="default"/>
      </w:rPr>
    </w:lvl>
  </w:abstractNum>
  <w:abstractNum w:abstractNumId="751" w15:restartNumberingAfterBreak="0">
    <w:nsid w:val="6E02066C"/>
    <w:multiLevelType w:val="hybridMultilevel"/>
    <w:tmpl w:val="1F241E2E"/>
    <w:lvl w:ilvl="0" w:tplc="E500E5AA">
      <w:start w:val="1"/>
      <w:numFmt w:val="upperLetter"/>
      <w:lvlText w:val="%1."/>
      <w:lvlJc w:val="left"/>
      <w:pPr>
        <w:ind w:left="1280" w:hanging="440"/>
      </w:pPr>
      <w:rPr>
        <w:rFonts w:hint="default"/>
      </w:rPr>
    </w:lvl>
    <w:lvl w:ilvl="1" w:tplc="04090017" w:tentative="1">
      <w:start w:val="1"/>
      <w:numFmt w:val="aiueoFullWidth"/>
      <w:lvlText w:val="(%2)"/>
      <w:lvlJc w:val="left"/>
      <w:pPr>
        <w:ind w:left="1720" w:hanging="440"/>
      </w:pPr>
    </w:lvl>
    <w:lvl w:ilvl="2" w:tplc="04090011" w:tentative="1">
      <w:start w:val="1"/>
      <w:numFmt w:val="decimalEnclosedCircle"/>
      <w:lvlText w:val="%3"/>
      <w:lvlJc w:val="left"/>
      <w:pPr>
        <w:ind w:left="2160" w:hanging="440"/>
      </w:pPr>
    </w:lvl>
    <w:lvl w:ilvl="3" w:tplc="0409000F" w:tentative="1">
      <w:start w:val="1"/>
      <w:numFmt w:val="decimal"/>
      <w:lvlText w:val="%4."/>
      <w:lvlJc w:val="left"/>
      <w:pPr>
        <w:ind w:left="2600" w:hanging="440"/>
      </w:pPr>
    </w:lvl>
    <w:lvl w:ilvl="4" w:tplc="04090017" w:tentative="1">
      <w:start w:val="1"/>
      <w:numFmt w:val="aiueoFullWidth"/>
      <w:lvlText w:val="(%5)"/>
      <w:lvlJc w:val="left"/>
      <w:pPr>
        <w:ind w:left="3040" w:hanging="440"/>
      </w:pPr>
    </w:lvl>
    <w:lvl w:ilvl="5" w:tplc="04090011" w:tentative="1">
      <w:start w:val="1"/>
      <w:numFmt w:val="decimalEnclosedCircle"/>
      <w:lvlText w:val="%6"/>
      <w:lvlJc w:val="left"/>
      <w:pPr>
        <w:ind w:left="3480" w:hanging="440"/>
      </w:pPr>
    </w:lvl>
    <w:lvl w:ilvl="6" w:tplc="0409000F" w:tentative="1">
      <w:start w:val="1"/>
      <w:numFmt w:val="decimal"/>
      <w:lvlText w:val="%7."/>
      <w:lvlJc w:val="left"/>
      <w:pPr>
        <w:ind w:left="3920" w:hanging="440"/>
      </w:pPr>
    </w:lvl>
    <w:lvl w:ilvl="7" w:tplc="04090017" w:tentative="1">
      <w:start w:val="1"/>
      <w:numFmt w:val="aiueoFullWidth"/>
      <w:lvlText w:val="(%8)"/>
      <w:lvlJc w:val="left"/>
      <w:pPr>
        <w:ind w:left="4360" w:hanging="440"/>
      </w:pPr>
    </w:lvl>
    <w:lvl w:ilvl="8" w:tplc="04090011" w:tentative="1">
      <w:start w:val="1"/>
      <w:numFmt w:val="decimalEnclosedCircle"/>
      <w:lvlText w:val="%9"/>
      <w:lvlJc w:val="left"/>
      <w:pPr>
        <w:ind w:left="4800" w:hanging="440"/>
      </w:pPr>
    </w:lvl>
  </w:abstractNum>
  <w:abstractNum w:abstractNumId="752" w15:restartNumberingAfterBreak="0">
    <w:nsid w:val="6E5F721E"/>
    <w:multiLevelType w:val="hybridMultilevel"/>
    <w:tmpl w:val="3182C1FE"/>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753" w15:restartNumberingAfterBreak="0">
    <w:nsid w:val="6E64462D"/>
    <w:multiLevelType w:val="hybridMultilevel"/>
    <w:tmpl w:val="31669334"/>
    <w:lvl w:ilvl="0" w:tplc="0409000B">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754" w15:restartNumberingAfterBreak="0">
    <w:nsid w:val="6E78393F"/>
    <w:multiLevelType w:val="hybridMultilevel"/>
    <w:tmpl w:val="952ADA0C"/>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755" w15:restartNumberingAfterBreak="0">
    <w:nsid w:val="6E7C54B5"/>
    <w:multiLevelType w:val="hybridMultilevel"/>
    <w:tmpl w:val="77569FCE"/>
    <w:lvl w:ilvl="0" w:tplc="04090001">
      <w:start w:val="1"/>
      <w:numFmt w:val="bullet"/>
      <w:lvlText w:val=""/>
      <w:lvlJc w:val="left"/>
      <w:pPr>
        <w:ind w:left="440" w:hanging="440"/>
      </w:pPr>
      <w:rPr>
        <w:rFonts w:ascii="Wingdings" w:hAnsi="Wingdings" w:hint="default"/>
      </w:rPr>
    </w:lvl>
    <w:lvl w:ilvl="1" w:tplc="0409000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756" w15:restartNumberingAfterBreak="0">
    <w:nsid w:val="6ECF3FC5"/>
    <w:multiLevelType w:val="hybridMultilevel"/>
    <w:tmpl w:val="B6A8D7A8"/>
    <w:lvl w:ilvl="0" w:tplc="04090001">
      <w:start w:val="1"/>
      <w:numFmt w:val="bullet"/>
      <w:lvlText w:val=""/>
      <w:lvlJc w:val="left"/>
      <w:pPr>
        <w:ind w:left="440" w:hanging="440"/>
      </w:pPr>
      <w:rPr>
        <w:rFonts w:ascii="Wingdings" w:hAnsi="Wingdings" w:hint="default"/>
        <w:lang w:val="en-US" w:eastAsia="ja-JP" w:bidi="ar-SA"/>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757" w15:restartNumberingAfterBreak="0">
    <w:nsid w:val="6F14178D"/>
    <w:multiLevelType w:val="hybridMultilevel"/>
    <w:tmpl w:val="8538214E"/>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758" w15:restartNumberingAfterBreak="0">
    <w:nsid w:val="6F473880"/>
    <w:multiLevelType w:val="hybridMultilevel"/>
    <w:tmpl w:val="28E2D7AC"/>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759" w15:restartNumberingAfterBreak="0">
    <w:nsid w:val="6F4B5B3A"/>
    <w:multiLevelType w:val="hybridMultilevel"/>
    <w:tmpl w:val="6C6A77F6"/>
    <w:lvl w:ilvl="0" w:tplc="96D29D0A">
      <w:start w:val="1"/>
      <w:numFmt w:val="decimal"/>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760" w15:restartNumberingAfterBreak="0">
    <w:nsid w:val="6F584C0F"/>
    <w:multiLevelType w:val="hybridMultilevel"/>
    <w:tmpl w:val="4524C328"/>
    <w:lvl w:ilvl="0" w:tplc="04090001">
      <w:start w:val="1"/>
      <w:numFmt w:val="bullet"/>
      <w:lvlText w:val=""/>
      <w:lvlJc w:val="left"/>
      <w:pPr>
        <w:ind w:left="680" w:hanging="440"/>
      </w:pPr>
      <w:rPr>
        <w:rFonts w:ascii="Wingdings" w:hAnsi="Wingdings" w:hint="default"/>
      </w:rPr>
    </w:lvl>
    <w:lvl w:ilvl="1" w:tplc="0409000B" w:tentative="1">
      <w:start w:val="1"/>
      <w:numFmt w:val="bullet"/>
      <w:lvlText w:val=""/>
      <w:lvlJc w:val="left"/>
      <w:pPr>
        <w:ind w:left="1120" w:hanging="440"/>
      </w:pPr>
      <w:rPr>
        <w:rFonts w:ascii="Wingdings" w:hAnsi="Wingdings" w:hint="default"/>
      </w:rPr>
    </w:lvl>
    <w:lvl w:ilvl="2" w:tplc="0409000D"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B" w:tentative="1">
      <w:start w:val="1"/>
      <w:numFmt w:val="bullet"/>
      <w:lvlText w:val=""/>
      <w:lvlJc w:val="left"/>
      <w:pPr>
        <w:ind w:left="2440" w:hanging="440"/>
      </w:pPr>
      <w:rPr>
        <w:rFonts w:ascii="Wingdings" w:hAnsi="Wingdings" w:hint="default"/>
      </w:rPr>
    </w:lvl>
    <w:lvl w:ilvl="5" w:tplc="0409000D"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B" w:tentative="1">
      <w:start w:val="1"/>
      <w:numFmt w:val="bullet"/>
      <w:lvlText w:val=""/>
      <w:lvlJc w:val="left"/>
      <w:pPr>
        <w:ind w:left="3760" w:hanging="440"/>
      </w:pPr>
      <w:rPr>
        <w:rFonts w:ascii="Wingdings" w:hAnsi="Wingdings" w:hint="default"/>
      </w:rPr>
    </w:lvl>
    <w:lvl w:ilvl="8" w:tplc="0409000D" w:tentative="1">
      <w:start w:val="1"/>
      <w:numFmt w:val="bullet"/>
      <w:lvlText w:val=""/>
      <w:lvlJc w:val="left"/>
      <w:pPr>
        <w:ind w:left="4200" w:hanging="440"/>
      </w:pPr>
      <w:rPr>
        <w:rFonts w:ascii="Wingdings" w:hAnsi="Wingdings" w:hint="default"/>
      </w:rPr>
    </w:lvl>
  </w:abstractNum>
  <w:abstractNum w:abstractNumId="761" w15:restartNumberingAfterBreak="0">
    <w:nsid w:val="6F7C304A"/>
    <w:multiLevelType w:val="hybridMultilevel"/>
    <w:tmpl w:val="78FA8852"/>
    <w:lvl w:ilvl="0" w:tplc="0540EBA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762" w15:restartNumberingAfterBreak="0">
    <w:nsid w:val="6F891E17"/>
    <w:multiLevelType w:val="hybridMultilevel"/>
    <w:tmpl w:val="0DACDDE4"/>
    <w:lvl w:ilvl="0" w:tplc="04090001">
      <w:start w:val="1"/>
      <w:numFmt w:val="bullet"/>
      <w:lvlText w:val=""/>
      <w:lvlJc w:val="left"/>
      <w:pPr>
        <w:ind w:left="680" w:hanging="440"/>
      </w:pPr>
      <w:rPr>
        <w:rFonts w:ascii="Wingdings" w:hAnsi="Wingdings" w:hint="default"/>
      </w:rPr>
    </w:lvl>
    <w:lvl w:ilvl="1" w:tplc="0409000B" w:tentative="1">
      <w:start w:val="1"/>
      <w:numFmt w:val="bullet"/>
      <w:lvlText w:val=""/>
      <w:lvlJc w:val="left"/>
      <w:pPr>
        <w:ind w:left="1120" w:hanging="440"/>
      </w:pPr>
      <w:rPr>
        <w:rFonts w:ascii="Wingdings" w:hAnsi="Wingdings" w:hint="default"/>
      </w:rPr>
    </w:lvl>
    <w:lvl w:ilvl="2" w:tplc="0409000D"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B" w:tentative="1">
      <w:start w:val="1"/>
      <w:numFmt w:val="bullet"/>
      <w:lvlText w:val=""/>
      <w:lvlJc w:val="left"/>
      <w:pPr>
        <w:ind w:left="2440" w:hanging="440"/>
      </w:pPr>
      <w:rPr>
        <w:rFonts w:ascii="Wingdings" w:hAnsi="Wingdings" w:hint="default"/>
      </w:rPr>
    </w:lvl>
    <w:lvl w:ilvl="5" w:tplc="0409000D"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B" w:tentative="1">
      <w:start w:val="1"/>
      <w:numFmt w:val="bullet"/>
      <w:lvlText w:val=""/>
      <w:lvlJc w:val="left"/>
      <w:pPr>
        <w:ind w:left="3760" w:hanging="440"/>
      </w:pPr>
      <w:rPr>
        <w:rFonts w:ascii="Wingdings" w:hAnsi="Wingdings" w:hint="default"/>
      </w:rPr>
    </w:lvl>
    <w:lvl w:ilvl="8" w:tplc="0409000D" w:tentative="1">
      <w:start w:val="1"/>
      <w:numFmt w:val="bullet"/>
      <w:lvlText w:val=""/>
      <w:lvlJc w:val="left"/>
      <w:pPr>
        <w:ind w:left="4200" w:hanging="440"/>
      </w:pPr>
      <w:rPr>
        <w:rFonts w:ascii="Wingdings" w:hAnsi="Wingdings" w:hint="default"/>
      </w:rPr>
    </w:lvl>
  </w:abstractNum>
  <w:abstractNum w:abstractNumId="763" w15:restartNumberingAfterBreak="0">
    <w:nsid w:val="6FB24044"/>
    <w:multiLevelType w:val="hybridMultilevel"/>
    <w:tmpl w:val="DB38879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764" w15:restartNumberingAfterBreak="0">
    <w:nsid w:val="6FE91287"/>
    <w:multiLevelType w:val="hybridMultilevel"/>
    <w:tmpl w:val="CCA8C014"/>
    <w:lvl w:ilvl="0" w:tplc="E500E5AA">
      <w:start w:val="1"/>
      <w:numFmt w:val="upperLetter"/>
      <w:lvlText w:val="%1."/>
      <w:lvlJc w:val="left"/>
      <w:pPr>
        <w:ind w:left="1280" w:hanging="440"/>
      </w:pPr>
      <w:rPr>
        <w:rFonts w:hint="default"/>
      </w:rPr>
    </w:lvl>
    <w:lvl w:ilvl="1" w:tplc="04090017" w:tentative="1">
      <w:start w:val="1"/>
      <w:numFmt w:val="aiueoFullWidth"/>
      <w:lvlText w:val="(%2)"/>
      <w:lvlJc w:val="left"/>
      <w:pPr>
        <w:ind w:left="1720" w:hanging="440"/>
      </w:pPr>
    </w:lvl>
    <w:lvl w:ilvl="2" w:tplc="04090011" w:tentative="1">
      <w:start w:val="1"/>
      <w:numFmt w:val="decimalEnclosedCircle"/>
      <w:lvlText w:val="%3"/>
      <w:lvlJc w:val="left"/>
      <w:pPr>
        <w:ind w:left="2160" w:hanging="440"/>
      </w:pPr>
    </w:lvl>
    <w:lvl w:ilvl="3" w:tplc="0409000F" w:tentative="1">
      <w:start w:val="1"/>
      <w:numFmt w:val="decimal"/>
      <w:lvlText w:val="%4."/>
      <w:lvlJc w:val="left"/>
      <w:pPr>
        <w:ind w:left="2600" w:hanging="440"/>
      </w:pPr>
    </w:lvl>
    <w:lvl w:ilvl="4" w:tplc="04090017" w:tentative="1">
      <w:start w:val="1"/>
      <w:numFmt w:val="aiueoFullWidth"/>
      <w:lvlText w:val="(%5)"/>
      <w:lvlJc w:val="left"/>
      <w:pPr>
        <w:ind w:left="3040" w:hanging="440"/>
      </w:pPr>
    </w:lvl>
    <w:lvl w:ilvl="5" w:tplc="04090011" w:tentative="1">
      <w:start w:val="1"/>
      <w:numFmt w:val="decimalEnclosedCircle"/>
      <w:lvlText w:val="%6"/>
      <w:lvlJc w:val="left"/>
      <w:pPr>
        <w:ind w:left="3480" w:hanging="440"/>
      </w:pPr>
    </w:lvl>
    <w:lvl w:ilvl="6" w:tplc="0409000F" w:tentative="1">
      <w:start w:val="1"/>
      <w:numFmt w:val="decimal"/>
      <w:lvlText w:val="%7."/>
      <w:lvlJc w:val="left"/>
      <w:pPr>
        <w:ind w:left="3920" w:hanging="440"/>
      </w:pPr>
    </w:lvl>
    <w:lvl w:ilvl="7" w:tplc="04090017" w:tentative="1">
      <w:start w:val="1"/>
      <w:numFmt w:val="aiueoFullWidth"/>
      <w:lvlText w:val="(%8)"/>
      <w:lvlJc w:val="left"/>
      <w:pPr>
        <w:ind w:left="4360" w:hanging="440"/>
      </w:pPr>
    </w:lvl>
    <w:lvl w:ilvl="8" w:tplc="04090011" w:tentative="1">
      <w:start w:val="1"/>
      <w:numFmt w:val="decimalEnclosedCircle"/>
      <w:lvlText w:val="%9"/>
      <w:lvlJc w:val="left"/>
      <w:pPr>
        <w:ind w:left="4800" w:hanging="440"/>
      </w:pPr>
    </w:lvl>
  </w:abstractNum>
  <w:abstractNum w:abstractNumId="765" w15:restartNumberingAfterBreak="0">
    <w:nsid w:val="6FF01A25"/>
    <w:multiLevelType w:val="hybridMultilevel"/>
    <w:tmpl w:val="BD02A696"/>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766" w15:restartNumberingAfterBreak="0">
    <w:nsid w:val="70052DA2"/>
    <w:multiLevelType w:val="hybridMultilevel"/>
    <w:tmpl w:val="BA642B04"/>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767" w15:restartNumberingAfterBreak="0">
    <w:nsid w:val="700B3730"/>
    <w:multiLevelType w:val="hybridMultilevel"/>
    <w:tmpl w:val="B9E65996"/>
    <w:lvl w:ilvl="0" w:tplc="E500E5AA">
      <w:start w:val="1"/>
      <w:numFmt w:val="upperLetter"/>
      <w:lvlText w:val="%1."/>
      <w:lvlJc w:val="left"/>
      <w:pPr>
        <w:ind w:left="1280" w:hanging="440"/>
      </w:pPr>
      <w:rPr>
        <w:rFonts w:hint="default"/>
      </w:rPr>
    </w:lvl>
    <w:lvl w:ilvl="1" w:tplc="04090017" w:tentative="1">
      <w:start w:val="1"/>
      <w:numFmt w:val="aiueoFullWidth"/>
      <w:lvlText w:val="(%2)"/>
      <w:lvlJc w:val="left"/>
      <w:pPr>
        <w:ind w:left="1720" w:hanging="440"/>
      </w:pPr>
    </w:lvl>
    <w:lvl w:ilvl="2" w:tplc="04090011" w:tentative="1">
      <w:start w:val="1"/>
      <w:numFmt w:val="decimalEnclosedCircle"/>
      <w:lvlText w:val="%3"/>
      <w:lvlJc w:val="left"/>
      <w:pPr>
        <w:ind w:left="2160" w:hanging="440"/>
      </w:pPr>
    </w:lvl>
    <w:lvl w:ilvl="3" w:tplc="0409000F" w:tentative="1">
      <w:start w:val="1"/>
      <w:numFmt w:val="decimal"/>
      <w:lvlText w:val="%4."/>
      <w:lvlJc w:val="left"/>
      <w:pPr>
        <w:ind w:left="2600" w:hanging="440"/>
      </w:pPr>
    </w:lvl>
    <w:lvl w:ilvl="4" w:tplc="04090017" w:tentative="1">
      <w:start w:val="1"/>
      <w:numFmt w:val="aiueoFullWidth"/>
      <w:lvlText w:val="(%5)"/>
      <w:lvlJc w:val="left"/>
      <w:pPr>
        <w:ind w:left="3040" w:hanging="440"/>
      </w:pPr>
    </w:lvl>
    <w:lvl w:ilvl="5" w:tplc="04090011" w:tentative="1">
      <w:start w:val="1"/>
      <w:numFmt w:val="decimalEnclosedCircle"/>
      <w:lvlText w:val="%6"/>
      <w:lvlJc w:val="left"/>
      <w:pPr>
        <w:ind w:left="3480" w:hanging="440"/>
      </w:pPr>
    </w:lvl>
    <w:lvl w:ilvl="6" w:tplc="0409000F" w:tentative="1">
      <w:start w:val="1"/>
      <w:numFmt w:val="decimal"/>
      <w:lvlText w:val="%7."/>
      <w:lvlJc w:val="left"/>
      <w:pPr>
        <w:ind w:left="3920" w:hanging="440"/>
      </w:pPr>
    </w:lvl>
    <w:lvl w:ilvl="7" w:tplc="04090017" w:tentative="1">
      <w:start w:val="1"/>
      <w:numFmt w:val="aiueoFullWidth"/>
      <w:lvlText w:val="(%8)"/>
      <w:lvlJc w:val="left"/>
      <w:pPr>
        <w:ind w:left="4360" w:hanging="440"/>
      </w:pPr>
    </w:lvl>
    <w:lvl w:ilvl="8" w:tplc="04090011" w:tentative="1">
      <w:start w:val="1"/>
      <w:numFmt w:val="decimalEnclosedCircle"/>
      <w:lvlText w:val="%9"/>
      <w:lvlJc w:val="left"/>
      <w:pPr>
        <w:ind w:left="4800" w:hanging="440"/>
      </w:pPr>
    </w:lvl>
  </w:abstractNum>
  <w:abstractNum w:abstractNumId="768" w15:restartNumberingAfterBreak="0">
    <w:nsid w:val="702167E2"/>
    <w:multiLevelType w:val="hybridMultilevel"/>
    <w:tmpl w:val="A560D0E4"/>
    <w:lvl w:ilvl="0" w:tplc="04090001">
      <w:start w:val="1"/>
      <w:numFmt w:val="bullet"/>
      <w:lvlText w:val=""/>
      <w:lvlJc w:val="left"/>
      <w:pPr>
        <w:ind w:left="680" w:hanging="440"/>
      </w:pPr>
      <w:rPr>
        <w:rFonts w:ascii="Wingdings" w:hAnsi="Wingdings" w:hint="default"/>
        <w:lang w:val="en-US" w:eastAsia="ja-JP" w:bidi="ar-SA"/>
      </w:rPr>
    </w:lvl>
    <w:lvl w:ilvl="1" w:tplc="FFFFFFFF" w:tentative="1">
      <w:start w:val="1"/>
      <w:numFmt w:val="bullet"/>
      <w:lvlText w:val=""/>
      <w:lvlJc w:val="left"/>
      <w:pPr>
        <w:ind w:left="1120" w:hanging="440"/>
      </w:pPr>
      <w:rPr>
        <w:rFonts w:ascii="Wingdings" w:hAnsi="Wingdings" w:hint="default"/>
      </w:rPr>
    </w:lvl>
    <w:lvl w:ilvl="2" w:tplc="FFFFFFFF" w:tentative="1">
      <w:start w:val="1"/>
      <w:numFmt w:val="bullet"/>
      <w:lvlText w:val=""/>
      <w:lvlJc w:val="left"/>
      <w:pPr>
        <w:ind w:left="1560" w:hanging="440"/>
      </w:pPr>
      <w:rPr>
        <w:rFonts w:ascii="Wingdings" w:hAnsi="Wingdings" w:hint="default"/>
      </w:rPr>
    </w:lvl>
    <w:lvl w:ilvl="3" w:tplc="FFFFFFFF" w:tentative="1">
      <w:start w:val="1"/>
      <w:numFmt w:val="bullet"/>
      <w:lvlText w:val=""/>
      <w:lvlJc w:val="left"/>
      <w:pPr>
        <w:ind w:left="2000" w:hanging="440"/>
      </w:pPr>
      <w:rPr>
        <w:rFonts w:ascii="Wingdings" w:hAnsi="Wingdings" w:hint="default"/>
      </w:rPr>
    </w:lvl>
    <w:lvl w:ilvl="4" w:tplc="FFFFFFFF" w:tentative="1">
      <w:start w:val="1"/>
      <w:numFmt w:val="bullet"/>
      <w:lvlText w:val=""/>
      <w:lvlJc w:val="left"/>
      <w:pPr>
        <w:ind w:left="2440" w:hanging="440"/>
      </w:pPr>
      <w:rPr>
        <w:rFonts w:ascii="Wingdings" w:hAnsi="Wingdings" w:hint="default"/>
      </w:rPr>
    </w:lvl>
    <w:lvl w:ilvl="5" w:tplc="FFFFFFFF" w:tentative="1">
      <w:start w:val="1"/>
      <w:numFmt w:val="bullet"/>
      <w:lvlText w:val=""/>
      <w:lvlJc w:val="left"/>
      <w:pPr>
        <w:ind w:left="2880" w:hanging="440"/>
      </w:pPr>
      <w:rPr>
        <w:rFonts w:ascii="Wingdings" w:hAnsi="Wingdings" w:hint="default"/>
      </w:rPr>
    </w:lvl>
    <w:lvl w:ilvl="6" w:tplc="FFFFFFFF" w:tentative="1">
      <w:start w:val="1"/>
      <w:numFmt w:val="bullet"/>
      <w:lvlText w:val=""/>
      <w:lvlJc w:val="left"/>
      <w:pPr>
        <w:ind w:left="3320" w:hanging="440"/>
      </w:pPr>
      <w:rPr>
        <w:rFonts w:ascii="Wingdings" w:hAnsi="Wingdings" w:hint="default"/>
      </w:rPr>
    </w:lvl>
    <w:lvl w:ilvl="7" w:tplc="FFFFFFFF" w:tentative="1">
      <w:start w:val="1"/>
      <w:numFmt w:val="bullet"/>
      <w:lvlText w:val=""/>
      <w:lvlJc w:val="left"/>
      <w:pPr>
        <w:ind w:left="3760" w:hanging="440"/>
      </w:pPr>
      <w:rPr>
        <w:rFonts w:ascii="Wingdings" w:hAnsi="Wingdings" w:hint="default"/>
      </w:rPr>
    </w:lvl>
    <w:lvl w:ilvl="8" w:tplc="FFFFFFFF" w:tentative="1">
      <w:start w:val="1"/>
      <w:numFmt w:val="bullet"/>
      <w:lvlText w:val=""/>
      <w:lvlJc w:val="left"/>
      <w:pPr>
        <w:ind w:left="4200" w:hanging="440"/>
      </w:pPr>
      <w:rPr>
        <w:rFonts w:ascii="Wingdings" w:hAnsi="Wingdings" w:hint="default"/>
      </w:rPr>
    </w:lvl>
  </w:abstractNum>
  <w:abstractNum w:abstractNumId="769" w15:restartNumberingAfterBreak="0">
    <w:nsid w:val="705C4131"/>
    <w:multiLevelType w:val="hybridMultilevel"/>
    <w:tmpl w:val="5CE40024"/>
    <w:lvl w:ilvl="0" w:tplc="96D29D0A">
      <w:start w:val="1"/>
      <w:numFmt w:val="decimal"/>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770" w15:restartNumberingAfterBreak="0">
    <w:nsid w:val="70B519E9"/>
    <w:multiLevelType w:val="hybridMultilevel"/>
    <w:tmpl w:val="52A28128"/>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771" w15:restartNumberingAfterBreak="0">
    <w:nsid w:val="70C33CF7"/>
    <w:multiLevelType w:val="hybridMultilevel"/>
    <w:tmpl w:val="C36699C6"/>
    <w:lvl w:ilvl="0" w:tplc="04090001">
      <w:start w:val="1"/>
      <w:numFmt w:val="bullet"/>
      <w:lvlText w:val=""/>
      <w:lvlJc w:val="left"/>
      <w:pPr>
        <w:ind w:left="680" w:hanging="440"/>
      </w:pPr>
      <w:rPr>
        <w:rFonts w:ascii="Wingdings" w:hAnsi="Wingdings" w:hint="default"/>
      </w:rPr>
    </w:lvl>
    <w:lvl w:ilvl="1" w:tplc="FFFFFFFF" w:tentative="1">
      <w:start w:val="1"/>
      <w:numFmt w:val="bullet"/>
      <w:lvlText w:val=""/>
      <w:lvlJc w:val="left"/>
      <w:pPr>
        <w:ind w:left="1120" w:hanging="440"/>
      </w:pPr>
      <w:rPr>
        <w:rFonts w:ascii="Wingdings" w:hAnsi="Wingdings" w:hint="default"/>
      </w:rPr>
    </w:lvl>
    <w:lvl w:ilvl="2" w:tplc="FFFFFFFF" w:tentative="1">
      <w:start w:val="1"/>
      <w:numFmt w:val="bullet"/>
      <w:lvlText w:val=""/>
      <w:lvlJc w:val="left"/>
      <w:pPr>
        <w:ind w:left="1560" w:hanging="440"/>
      </w:pPr>
      <w:rPr>
        <w:rFonts w:ascii="Wingdings" w:hAnsi="Wingdings" w:hint="default"/>
      </w:rPr>
    </w:lvl>
    <w:lvl w:ilvl="3" w:tplc="FFFFFFFF" w:tentative="1">
      <w:start w:val="1"/>
      <w:numFmt w:val="bullet"/>
      <w:lvlText w:val=""/>
      <w:lvlJc w:val="left"/>
      <w:pPr>
        <w:ind w:left="2000" w:hanging="440"/>
      </w:pPr>
      <w:rPr>
        <w:rFonts w:ascii="Wingdings" w:hAnsi="Wingdings" w:hint="default"/>
      </w:rPr>
    </w:lvl>
    <w:lvl w:ilvl="4" w:tplc="FFFFFFFF" w:tentative="1">
      <w:start w:val="1"/>
      <w:numFmt w:val="bullet"/>
      <w:lvlText w:val=""/>
      <w:lvlJc w:val="left"/>
      <w:pPr>
        <w:ind w:left="2440" w:hanging="440"/>
      </w:pPr>
      <w:rPr>
        <w:rFonts w:ascii="Wingdings" w:hAnsi="Wingdings" w:hint="default"/>
      </w:rPr>
    </w:lvl>
    <w:lvl w:ilvl="5" w:tplc="FFFFFFFF" w:tentative="1">
      <w:start w:val="1"/>
      <w:numFmt w:val="bullet"/>
      <w:lvlText w:val=""/>
      <w:lvlJc w:val="left"/>
      <w:pPr>
        <w:ind w:left="2880" w:hanging="440"/>
      </w:pPr>
      <w:rPr>
        <w:rFonts w:ascii="Wingdings" w:hAnsi="Wingdings" w:hint="default"/>
      </w:rPr>
    </w:lvl>
    <w:lvl w:ilvl="6" w:tplc="FFFFFFFF" w:tentative="1">
      <w:start w:val="1"/>
      <w:numFmt w:val="bullet"/>
      <w:lvlText w:val=""/>
      <w:lvlJc w:val="left"/>
      <w:pPr>
        <w:ind w:left="3320" w:hanging="440"/>
      </w:pPr>
      <w:rPr>
        <w:rFonts w:ascii="Wingdings" w:hAnsi="Wingdings" w:hint="default"/>
      </w:rPr>
    </w:lvl>
    <w:lvl w:ilvl="7" w:tplc="FFFFFFFF" w:tentative="1">
      <w:start w:val="1"/>
      <w:numFmt w:val="bullet"/>
      <w:lvlText w:val=""/>
      <w:lvlJc w:val="left"/>
      <w:pPr>
        <w:ind w:left="3760" w:hanging="440"/>
      </w:pPr>
      <w:rPr>
        <w:rFonts w:ascii="Wingdings" w:hAnsi="Wingdings" w:hint="default"/>
      </w:rPr>
    </w:lvl>
    <w:lvl w:ilvl="8" w:tplc="FFFFFFFF" w:tentative="1">
      <w:start w:val="1"/>
      <w:numFmt w:val="bullet"/>
      <w:lvlText w:val=""/>
      <w:lvlJc w:val="left"/>
      <w:pPr>
        <w:ind w:left="4200" w:hanging="440"/>
      </w:pPr>
      <w:rPr>
        <w:rFonts w:ascii="Wingdings" w:hAnsi="Wingdings" w:hint="default"/>
      </w:rPr>
    </w:lvl>
  </w:abstractNum>
  <w:abstractNum w:abstractNumId="772" w15:restartNumberingAfterBreak="0">
    <w:nsid w:val="70D85075"/>
    <w:multiLevelType w:val="hybridMultilevel"/>
    <w:tmpl w:val="6C5A1BFA"/>
    <w:lvl w:ilvl="0" w:tplc="04090001">
      <w:start w:val="1"/>
      <w:numFmt w:val="bullet"/>
      <w:lvlText w:val=""/>
      <w:lvlJc w:val="left"/>
      <w:pPr>
        <w:ind w:left="680" w:hanging="440"/>
      </w:pPr>
      <w:rPr>
        <w:rFonts w:ascii="Wingdings" w:hAnsi="Wingdings" w:hint="default"/>
        <w:lang w:val="en-US" w:eastAsia="ja-JP" w:bidi="ar-SA"/>
      </w:rPr>
    </w:lvl>
    <w:lvl w:ilvl="1" w:tplc="FFFFFFFF" w:tentative="1">
      <w:start w:val="1"/>
      <w:numFmt w:val="bullet"/>
      <w:lvlText w:val=""/>
      <w:lvlJc w:val="left"/>
      <w:pPr>
        <w:ind w:left="1120" w:hanging="440"/>
      </w:pPr>
      <w:rPr>
        <w:rFonts w:ascii="Wingdings" w:hAnsi="Wingdings" w:hint="default"/>
      </w:rPr>
    </w:lvl>
    <w:lvl w:ilvl="2" w:tplc="FFFFFFFF" w:tentative="1">
      <w:start w:val="1"/>
      <w:numFmt w:val="bullet"/>
      <w:lvlText w:val=""/>
      <w:lvlJc w:val="left"/>
      <w:pPr>
        <w:ind w:left="1560" w:hanging="440"/>
      </w:pPr>
      <w:rPr>
        <w:rFonts w:ascii="Wingdings" w:hAnsi="Wingdings" w:hint="default"/>
      </w:rPr>
    </w:lvl>
    <w:lvl w:ilvl="3" w:tplc="FFFFFFFF" w:tentative="1">
      <w:start w:val="1"/>
      <w:numFmt w:val="bullet"/>
      <w:lvlText w:val=""/>
      <w:lvlJc w:val="left"/>
      <w:pPr>
        <w:ind w:left="2000" w:hanging="440"/>
      </w:pPr>
      <w:rPr>
        <w:rFonts w:ascii="Wingdings" w:hAnsi="Wingdings" w:hint="default"/>
      </w:rPr>
    </w:lvl>
    <w:lvl w:ilvl="4" w:tplc="FFFFFFFF" w:tentative="1">
      <w:start w:val="1"/>
      <w:numFmt w:val="bullet"/>
      <w:lvlText w:val=""/>
      <w:lvlJc w:val="left"/>
      <w:pPr>
        <w:ind w:left="2440" w:hanging="440"/>
      </w:pPr>
      <w:rPr>
        <w:rFonts w:ascii="Wingdings" w:hAnsi="Wingdings" w:hint="default"/>
      </w:rPr>
    </w:lvl>
    <w:lvl w:ilvl="5" w:tplc="FFFFFFFF" w:tentative="1">
      <w:start w:val="1"/>
      <w:numFmt w:val="bullet"/>
      <w:lvlText w:val=""/>
      <w:lvlJc w:val="left"/>
      <w:pPr>
        <w:ind w:left="2880" w:hanging="440"/>
      </w:pPr>
      <w:rPr>
        <w:rFonts w:ascii="Wingdings" w:hAnsi="Wingdings" w:hint="default"/>
      </w:rPr>
    </w:lvl>
    <w:lvl w:ilvl="6" w:tplc="FFFFFFFF" w:tentative="1">
      <w:start w:val="1"/>
      <w:numFmt w:val="bullet"/>
      <w:lvlText w:val=""/>
      <w:lvlJc w:val="left"/>
      <w:pPr>
        <w:ind w:left="3320" w:hanging="440"/>
      </w:pPr>
      <w:rPr>
        <w:rFonts w:ascii="Wingdings" w:hAnsi="Wingdings" w:hint="default"/>
      </w:rPr>
    </w:lvl>
    <w:lvl w:ilvl="7" w:tplc="FFFFFFFF" w:tentative="1">
      <w:start w:val="1"/>
      <w:numFmt w:val="bullet"/>
      <w:lvlText w:val=""/>
      <w:lvlJc w:val="left"/>
      <w:pPr>
        <w:ind w:left="3760" w:hanging="440"/>
      </w:pPr>
      <w:rPr>
        <w:rFonts w:ascii="Wingdings" w:hAnsi="Wingdings" w:hint="default"/>
      </w:rPr>
    </w:lvl>
    <w:lvl w:ilvl="8" w:tplc="FFFFFFFF" w:tentative="1">
      <w:start w:val="1"/>
      <w:numFmt w:val="bullet"/>
      <w:lvlText w:val=""/>
      <w:lvlJc w:val="left"/>
      <w:pPr>
        <w:ind w:left="4200" w:hanging="440"/>
      </w:pPr>
      <w:rPr>
        <w:rFonts w:ascii="Wingdings" w:hAnsi="Wingdings" w:hint="default"/>
      </w:rPr>
    </w:lvl>
  </w:abstractNum>
  <w:abstractNum w:abstractNumId="773" w15:restartNumberingAfterBreak="0">
    <w:nsid w:val="70DD0B47"/>
    <w:multiLevelType w:val="hybridMultilevel"/>
    <w:tmpl w:val="8D104BBE"/>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774" w15:restartNumberingAfterBreak="0">
    <w:nsid w:val="7139706C"/>
    <w:multiLevelType w:val="hybridMultilevel"/>
    <w:tmpl w:val="50065BC6"/>
    <w:lvl w:ilvl="0" w:tplc="E500E5AA">
      <w:start w:val="1"/>
      <w:numFmt w:val="upperLetter"/>
      <w:lvlText w:val="%1."/>
      <w:lvlJc w:val="left"/>
      <w:pPr>
        <w:ind w:left="1640" w:hanging="440"/>
      </w:pPr>
      <w:rPr>
        <w:rFonts w:hint="default"/>
      </w:rPr>
    </w:lvl>
    <w:lvl w:ilvl="1" w:tplc="04090017" w:tentative="1">
      <w:start w:val="1"/>
      <w:numFmt w:val="aiueoFullWidth"/>
      <w:lvlText w:val="(%2)"/>
      <w:lvlJc w:val="left"/>
      <w:pPr>
        <w:ind w:left="2080" w:hanging="440"/>
      </w:pPr>
    </w:lvl>
    <w:lvl w:ilvl="2" w:tplc="04090011" w:tentative="1">
      <w:start w:val="1"/>
      <w:numFmt w:val="decimalEnclosedCircle"/>
      <w:lvlText w:val="%3"/>
      <w:lvlJc w:val="left"/>
      <w:pPr>
        <w:ind w:left="2520" w:hanging="440"/>
      </w:pPr>
    </w:lvl>
    <w:lvl w:ilvl="3" w:tplc="0409000F" w:tentative="1">
      <w:start w:val="1"/>
      <w:numFmt w:val="decimal"/>
      <w:lvlText w:val="%4."/>
      <w:lvlJc w:val="left"/>
      <w:pPr>
        <w:ind w:left="2960" w:hanging="440"/>
      </w:pPr>
    </w:lvl>
    <w:lvl w:ilvl="4" w:tplc="04090017" w:tentative="1">
      <w:start w:val="1"/>
      <w:numFmt w:val="aiueoFullWidth"/>
      <w:lvlText w:val="(%5)"/>
      <w:lvlJc w:val="left"/>
      <w:pPr>
        <w:ind w:left="3400" w:hanging="440"/>
      </w:pPr>
    </w:lvl>
    <w:lvl w:ilvl="5" w:tplc="04090011" w:tentative="1">
      <w:start w:val="1"/>
      <w:numFmt w:val="decimalEnclosedCircle"/>
      <w:lvlText w:val="%6"/>
      <w:lvlJc w:val="left"/>
      <w:pPr>
        <w:ind w:left="3840" w:hanging="440"/>
      </w:pPr>
    </w:lvl>
    <w:lvl w:ilvl="6" w:tplc="0409000F" w:tentative="1">
      <w:start w:val="1"/>
      <w:numFmt w:val="decimal"/>
      <w:lvlText w:val="%7."/>
      <w:lvlJc w:val="left"/>
      <w:pPr>
        <w:ind w:left="4280" w:hanging="440"/>
      </w:pPr>
    </w:lvl>
    <w:lvl w:ilvl="7" w:tplc="04090017" w:tentative="1">
      <w:start w:val="1"/>
      <w:numFmt w:val="aiueoFullWidth"/>
      <w:lvlText w:val="(%8)"/>
      <w:lvlJc w:val="left"/>
      <w:pPr>
        <w:ind w:left="4720" w:hanging="440"/>
      </w:pPr>
    </w:lvl>
    <w:lvl w:ilvl="8" w:tplc="04090011" w:tentative="1">
      <w:start w:val="1"/>
      <w:numFmt w:val="decimalEnclosedCircle"/>
      <w:lvlText w:val="%9"/>
      <w:lvlJc w:val="left"/>
      <w:pPr>
        <w:ind w:left="5160" w:hanging="440"/>
      </w:pPr>
    </w:lvl>
  </w:abstractNum>
  <w:abstractNum w:abstractNumId="775" w15:restartNumberingAfterBreak="0">
    <w:nsid w:val="715B0051"/>
    <w:multiLevelType w:val="hybridMultilevel"/>
    <w:tmpl w:val="DAC2F638"/>
    <w:lvl w:ilvl="0" w:tplc="04090001">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776" w15:restartNumberingAfterBreak="0">
    <w:nsid w:val="71797228"/>
    <w:multiLevelType w:val="hybridMultilevel"/>
    <w:tmpl w:val="E8022BAC"/>
    <w:lvl w:ilvl="0" w:tplc="0409000B">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777" w15:restartNumberingAfterBreak="0">
    <w:nsid w:val="7192402C"/>
    <w:multiLevelType w:val="hybridMultilevel"/>
    <w:tmpl w:val="E5B05534"/>
    <w:lvl w:ilvl="0" w:tplc="04090001">
      <w:start w:val="1"/>
      <w:numFmt w:val="bullet"/>
      <w:lvlText w:val=""/>
      <w:lvlJc w:val="left"/>
      <w:pPr>
        <w:ind w:left="680" w:hanging="440"/>
      </w:pPr>
      <w:rPr>
        <w:rFonts w:ascii="Wingdings" w:hAnsi="Wingdings" w:hint="default"/>
      </w:rPr>
    </w:lvl>
    <w:lvl w:ilvl="1" w:tplc="FFFFFFFF" w:tentative="1">
      <w:start w:val="1"/>
      <w:numFmt w:val="bullet"/>
      <w:lvlText w:val=""/>
      <w:lvlJc w:val="left"/>
      <w:pPr>
        <w:ind w:left="1120" w:hanging="440"/>
      </w:pPr>
      <w:rPr>
        <w:rFonts w:ascii="Wingdings" w:hAnsi="Wingdings" w:hint="default"/>
      </w:rPr>
    </w:lvl>
    <w:lvl w:ilvl="2" w:tplc="FFFFFFFF" w:tentative="1">
      <w:start w:val="1"/>
      <w:numFmt w:val="bullet"/>
      <w:lvlText w:val=""/>
      <w:lvlJc w:val="left"/>
      <w:pPr>
        <w:ind w:left="1560" w:hanging="440"/>
      </w:pPr>
      <w:rPr>
        <w:rFonts w:ascii="Wingdings" w:hAnsi="Wingdings" w:hint="default"/>
      </w:rPr>
    </w:lvl>
    <w:lvl w:ilvl="3" w:tplc="FFFFFFFF" w:tentative="1">
      <w:start w:val="1"/>
      <w:numFmt w:val="bullet"/>
      <w:lvlText w:val=""/>
      <w:lvlJc w:val="left"/>
      <w:pPr>
        <w:ind w:left="2000" w:hanging="440"/>
      </w:pPr>
      <w:rPr>
        <w:rFonts w:ascii="Wingdings" w:hAnsi="Wingdings" w:hint="default"/>
      </w:rPr>
    </w:lvl>
    <w:lvl w:ilvl="4" w:tplc="FFFFFFFF" w:tentative="1">
      <w:start w:val="1"/>
      <w:numFmt w:val="bullet"/>
      <w:lvlText w:val=""/>
      <w:lvlJc w:val="left"/>
      <w:pPr>
        <w:ind w:left="2440" w:hanging="440"/>
      </w:pPr>
      <w:rPr>
        <w:rFonts w:ascii="Wingdings" w:hAnsi="Wingdings" w:hint="default"/>
      </w:rPr>
    </w:lvl>
    <w:lvl w:ilvl="5" w:tplc="FFFFFFFF" w:tentative="1">
      <w:start w:val="1"/>
      <w:numFmt w:val="bullet"/>
      <w:lvlText w:val=""/>
      <w:lvlJc w:val="left"/>
      <w:pPr>
        <w:ind w:left="2880" w:hanging="440"/>
      </w:pPr>
      <w:rPr>
        <w:rFonts w:ascii="Wingdings" w:hAnsi="Wingdings" w:hint="default"/>
      </w:rPr>
    </w:lvl>
    <w:lvl w:ilvl="6" w:tplc="FFFFFFFF" w:tentative="1">
      <w:start w:val="1"/>
      <w:numFmt w:val="bullet"/>
      <w:lvlText w:val=""/>
      <w:lvlJc w:val="left"/>
      <w:pPr>
        <w:ind w:left="3320" w:hanging="440"/>
      </w:pPr>
      <w:rPr>
        <w:rFonts w:ascii="Wingdings" w:hAnsi="Wingdings" w:hint="default"/>
      </w:rPr>
    </w:lvl>
    <w:lvl w:ilvl="7" w:tplc="FFFFFFFF" w:tentative="1">
      <w:start w:val="1"/>
      <w:numFmt w:val="bullet"/>
      <w:lvlText w:val=""/>
      <w:lvlJc w:val="left"/>
      <w:pPr>
        <w:ind w:left="3760" w:hanging="440"/>
      </w:pPr>
      <w:rPr>
        <w:rFonts w:ascii="Wingdings" w:hAnsi="Wingdings" w:hint="default"/>
      </w:rPr>
    </w:lvl>
    <w:lvl w:ilvl="8" w:tplc="FFFFFFFF" w:tentative="1">
      <w:start w:val="1"/>
      <w:numFmt w:val="bullet"/>
      <w:lvlText w:val=""/>
      <w:lvlJc w:val="left"/>
      <w:pPr>
        <w:ind w:left="4200" w:hanging="440"/>
      </w:pPr>
      <w:rPr>
        <w:rFonts w:ascii="Wingdings" w:hAnsi="Wingdings" w:hint="default"/>
      </w:rPr>
    </w:lvl>
  </w:abstractNum>
  <w:abstractNum w:abstractNumId="778" w15:restartNumberingAfterBreak="0">
    <w:nsid w:val="71AB0BFD"/>
    <w:multiLevelType w:val="hybridMultilevel"/>
    <w:tmpl w:val="93C6A97A"/>
    <w:lvl w:ilvl="0" w:tplc="04090001">
      <w:start w:val="1"/>
      <w:numFmt w:val="bullet"/>
      <w:lvlText w:val=""/>
      <w:lvlJc w:val="left"/>
      <w:pPr>
        <w:ind w:left="680" w:hanging="440"/>
      </w:pPr>
      <w:rPr>
        <w:rFonts w:ascii="Wingdings" w:hAnsi="Wingdings" w:hint="default"/>
      </w:rPr>
    </w:lvl>
    <w:lvl w:ilvl="1" w:tplc="FFFFFFFF" w:tentative="1">
      <w:start w:val="1"/>
      <w:numFmt w:val="bullet"/>
      <w:lvlText w:val=""/>
      <w:lvlJc w:val="left"/>
      <w:pPr>
        <w:ind w:left="1120" w:hanging="440"/>
      </w:pPr>
      <w:rPr>
        <w:rFonts w:ascii="Wingdings" w:hAnsi="Wingdings" w:hint="default"/>
      </w:rPr>
    </w:lvl>
    <w:lvl w:ilvl="2" w:tplc="FFFFFFFF" w:tentative="1">
      <w:start w:val="1"/>
      <w:numFmt w:val="bullet"/>
      <w:lvlText w:val=""/>
      <w:lvlJc w:val="left"/>
      <w:pPr>
        <w:ind w:left="1560" w:hanging="440"/>
      </w:pPr>
      <w:rPr>
        <w:rFonts w:ascii="Wingdings" w:hAnsi="Wingdings" w:hint="default"/>
      </w:rPr>
    </w:lvl>
    <w:lvl w:ilvl="3" w:tplc="FFFFFFFF" w:tentative="1">
      <w:start w:val="1"/>
      <w:numFmt w:val="bullet"/>
      <w:lvlText w:val=""/>
      <w:lvlJc w:val="left"/>
      <w:pPr>
        <w:ind w:left="2000" w:hanging="440"/>
      </w:pPr>
      <w:rPr>
        <w:rFonts w:ascii="Wingdings" w:hAnsi="Wingdings" w:hint="default"/>
      </w:rPr>
    </w:lvl>
    <w:lvl w:ilvl="4" w:tplc="FFFFFFFF" w:tentative="1">
      <w:start w:val="1"/>
      <w:numFmt w:val="bullet"/>
      <w:lvlText w:val=""/>
      <w:lvlJc w:val="left"/>
      <w:pPr>
        <w:ind w:left="2440" w:hanging="440"/>
      </w:pPr>
      <w:rPr>
        <w:rFonts w:ascii="Wingdings" w:hAnsi="Wingdings" w:hint="default"/>
      </w:rPr>
    </w:lvl>
    <w:lvl w:ilvl="5" w:tplc="FFFFFFFF" w:tentative="1">
      <w:start w:val="1"/>
      <w:numFmt w:val="bullet"/>
      <w:lvlText w:val=""/>
      <w:lvlJc w:val="left"/>
      <w:pPr>
        <w:ind w:left="2880" w:hanging="440"/>
      </w:pPr>
      <w:rPr>
        <w:rFonts w:ascii="Wingdings" w:hAnsi="Wingdings" w:hint="default"/>
      </w:rPr>
    </w:lvl>
    <w:lvl w:ilvl="6" w:tplc="FFFFFFFF" w:tentative="1">
      <w:start w:val="1"/>
      <w:numFmt w:val="bullet"/>
      <w:lvlText w:val=""/>
      <w:lvlJc w:val="left"/>
      <w:pPr>
        <w:ind w:left="3320" w:hanging="440"/>
      </w:pPr>
      <w:rPr>
        <w:rFonts w:ascii="Wingdings" w:hAnsi="Wingdings" w:hint="default"/>
      </w:rPr>
    </w:lvl>
    <w:lvl w:ilvl="7" w:tplc="FFFFFFFF" w:tentative="1">
      <w:start w:val="1"/>
      <w:numFmt w:val="bullet"/>
      <w:lvlText w:val=""/>
      <w:lvlJc w:val="left"/>
      <w:pPr>
        <w:ind w:left="3760" w:hanging="440"/>
      </w:pPr>
      <w:rPr>
        <w:rFonts w:ascii="Wingdings" w:hAnsi="Wingdings" w:hint="default"/>
      </w:rPr>
    </w:lvl>
    <w:lvl w:ilvl="8" w:tplc="FFFFFFFF" w:tentative="1">
      <w:start w:val="1"/>
      <w:numFmt w:val="bullet"/>
      <w:lvlText w:val=""/>
      <w:lvlJc w:val="left"/>
      <w:pPr>
        <w:ind w:left="4200" w:hanging="440"/>
      </w:pPr>
      <w:rPr>
        <w:rFonts w:ascii="Wingdings" w:hAnsi="Wingdings" w:hint="default"/>
      </w:rPr>
    </w:lvl>
  </w:abstractNum>
  <w:abstractNum w:abstractNumId="779" w15:restartNumberingAfterBreak="0">
    <w:nsid w:val="71F63657"/>
    <w:multiLevelType w:val="hybridMultilevel"/>
    <w:tmpl w:val="E5C0AF8A"/>
    <w:lvl w:ilvl="0" w:tplc="96D29D0A">
      <w:start w:val="1"/>
      <w:numFmt w:val="decimal"/>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780" w15:restartNumberingAfterBreak="0">
    <w:nsid w:val="72404865"/>
    <w:multiLevelType w:val="hybridMultilevel"/>
    <w:tmpl w:val="3C7CAD16"/>
    <w:lvl w:ilvl="0" w:tplc="04090001">
      <w:start w:val="1"/>
      <w:numFmt w:val="bullet"/>
      <w:lvlText w:val=""/>
      <w:lvlJc w:val="left"/>
      <w:pPr>
        <w:ind w:left="680" w:hanging="440"/>
      </w:pPr>
      <w:rPr>
        <w:rFonts w:ascii="Wingdings" w:hAnsi="Wingdings" w:hint="default"/>
      </w:rPr>
    </w:lvl>
    <w:lvl w:ilvl="1" w:tplc="0409000B" w:tentative="1">
      <w:start w:val="1"/>
      <w:numFmt w:val="bullet"/>
      <w:lvlText w:val=""/>
      <w:lvlJc w:val="left"/>
      <w:pPr>
        <w:ind w:left="1120" w:hanging="440"/>
      </w:pPr>
      <w:rPr>
        <w:rFonts w:ascii="Wingdings" w:hAnsi="Wingdings" w:hint="default"/>
      </w:rPr>
    </w:lvl>
    <w:lvl w:ilvl="2" w:tplc="0409000D"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B" w:tentative="1">
      <w:start w:val="1"/>
      <w:numFmt w:val="bullet"/>
      <w:lvlText w:val=""/>
      <w:lvlJc w:val="left"/>
      <w:pPr>
        <w:ind w:left="2440" w:hanging="440"/>
      </w:pPr>
      <w:rPr>
        <w:rFonts w:ascii="Wingdings" w:hAnsi="Wingdings" w:hint="default"/>
      </w:rPr>
    </w:lvl>
    <w:lvl w:ilvl="5" w:tplc="0409000D"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B" w:tentative="1">
      <w:start w:val="1"/>
      <w:numFmt w:val="bullet"/>
      <w:lvlText w:val=""/>
      <w:lvlJc w:val="left"/>
      <w:pPr>
        <w:ind w:left="3760" w:hanging="440"/>
      </w:pPr>
      <w:rPr>
        <w:rFonts w:ascii="Wingdings" w:hAnsi="Wingdings" w:hint="default"/>
      </w:rPr>
    </w:lvl>
    <w:lvl w:ilvl="8" w:tplc="0409000D" w:tentative="1">
      <w:start w:val="1"/>
      <w:numFmt w:val="bullet"/>
      <w:lvlText w:val=""/>
      <w:lvlJc w:val="left"/>
      <w:pPr>
        <w:ind w:left="4200" w:hanging="440"/>
      </w:pPr>
      <w:rPr>
        <w:rFonts w:ascii="Wingdings" w:hAnsi="Wingdings" w:hint="default"/>
      </w:rPr>
    </w:lvl>
  </w:abstractNum>
  <w:abstractNum w:abstractNumId="781" w15:restartNumberingAfterBreak="0">
    <w:nsid w:val="724C30FE"/>
    <w:multiLevelType w:val="hybridMultilevel"/>
    <w:tmpl w:val="E0D016D2"/>
    <w:lvl w:ilvl="0" w:tplc="04090001">
      <w:start w:val="1"/>
      <w:numFmt w:val="bullet"/>
      <w:lvlText w:val=""/>
      <w:lvlJc w:val="left"/>
      <w:pPr>
        <w:ind w:left="440" w:hanging="440"/>
      </w:pPr>
      <w:rPr>
        <w:rFonts w:ascii="Wingdings" w:hAnsi="Wingdings" w:hint="default"/>
        <w:lang w:val="en-US" w:eastAsia="ja-JP" w:bidi="ar-SA"/>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782" w15:restartNumberingAfterBreak="0">
    <w:nsid w:val="72A206CB"/>
    <w:multiLevelType w:val="hybridMultilevel"/>
    <w:tmpl w:val="EC262EEE"/>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783" w15:restartNumberingAfterBreak="0">
    <w:nsid w:val="72D63B32"/>
    <w:multiLevelType w:val="hybridMultilevel"/>
    <w:tmpl w:val="66C63B8C"/>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784" w15:restartNumberingAfterBreak="0">
    <w:nsid w:val="72DB1882"/>
    <w:multiLevelType w:val="hybridMultilevel"/>
    <w:tmpl w:val="B2D2A0F4"/>
    <w:lvl w:ilvl="0" w:tplc="04090001">
      <w:start w:val="1"/>
      <w:numFmt w:val="bullet"/>
      <w:lvlText w:val=""/>
      <w:lvlJc w:val="left"/>
      <w:pPr>
        <w:ind w:left="680" w:hanging="440"/>
      </w:pPr>
      <w:rPr>
        <w:rFonts w:ascii="Wingdings" w:hAnsi="Wingdings" w:hint="default"/>
      </w:rPr>
    </w:lvl>
    <w:lvl w:ilvl="1" w:tplc="0409000B" w:tentative="1">
      <w:start w:val="1"/>
      <w:numFmt w:val="bullet"/>
      <w:lvlText w:val=""/>
      <w:lvlJc w:val="left"/>
      <w:pPr>
        <w:ind w:left="1120" w:hanging="440"/>
      </w:pPr>
      <w:rPr>
        <w:rFonts w:ascii="Wingdings" w:hAnsi="Wingdings" w:hint="default"/>
      </w:rPr>
    </w:lvl>
    <w:lvl w:ilvl="2" w:tplc="0409000D"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B" w:tentative="1">
      <w:start w:val="1"/>
      <w:numFmt w:val="bullet"/>
      <w:lvlText w:val=""/>
      <w:lvlJc w:val="left"/>
      <w:pPr>
        <w:ind w:left="2440" w:hanging="440"/>
      </w:pPr>
      <w:rPr>
        <w:rFonts w:ascii="Wingdings" w:hAnsi="Wingdings" w:hint="default"/>
      </w:rPr>
    </w:lvl>
    <w:lvl w:ilvl="5" w:tplc="0409000D"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B" w:tentative="1">
      <w:start w:val="1"/>
      <w:numFmt w:val="bullet"/>
      <w:lvlText w:val=""/>
      <w:lvlJc w:val="left"/>
      <w:pPr>
        <w:ind w:left="3760" w:hanging="440"/>
      </w:pPr>
      <w:rPr>
        <w:rFonts w:ascii="Wingdings" w:hAnsi="Wingdings" w:hint="default"/>
      </w:rPr>
    </w:lvl>
    <w:lvl w:ilvl="8" w:tplc="0409000D" w:tentative="1">
      <w:start w:val="1"/>
      <w:numFmt w:val="bullet"/>
      <w:lvlText w:val=""/>
      <w:lvlJc w:val="left"/>
      <w:pPr>
        <w:ind w:left="4200" w:hanging="440"/>
      </w:pPr>
      <w:rPr>
        <w:rFonts w:ascii="Wingdings" w:hAnsi="Wingdings" w:hint="default"/>
      </w:rPr>
    </w:lvl>
  </w:abstractNum>
  <w:abstractNum w:abstractNumId="785" w15:restartNumberingAfterBreak="0">
    <w:nsid w:val="72E9161A"/>
    <w:multiLevelType w:val="hybridMultilevel"/>
    <w:tmpl w:val="4508A0DE"/>
    <w:lvl w:ilvl="0" w:tplc="76A4E47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786" w15:restartNumberingAfterBreak="0">
    <w:nsid w:val="732063FB"/>
    <w:multiLevelType w:val="hybridMultilevel"/>
    <w:tmpl w:val="81DC3C26"/>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787" w15:restartNumberingAfterBreak="0">
    <w:nsid w:val="732A5C49"/>
    <w:multiLevelType w:val="hybridMultilevel"/>
    <w:tmpl w:val="69F66492"/>
    <w:lvl w:ilvl="0" w:tplc="8F3C65D8">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788" w15:restartNumberingAfterBreak="0">
    <w:nsid w:val="737A5A32"/>
    <w:multiLevelType w:val="hybridMultilevel"/>
    <w:tmpl w:val="ED4C1650"/>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789" w15:restartNumberingAfterBreak="0">
    <w:nsid w:val="73A379CC"/>
    <w:multiLevelType w:val="hybridMultilevel"/>
    <w:tmpl w:val="BB78841A"/>
    <w:lvl w:ilvl="0" w:tplc="E500E5AA">
      <w:start w:val="1"/>
      <w:numFmt w:val="upperLetter"/>
      <w:lvlText w:val="%1."/>
      <w:lvlJc w:val="left"/>
      <w:pPr>
        <w:ind w:left="1640" w:hanging="440"/>
      </w:pPr>
      <w:rPr>
        <w:rFonts w:hint="default"/>
      </w:rPr>
    </w:lvl>
    <w:lvl w:ilvl="1" w:tplc="04090017" w:tentative="1">
      <w:start w:val="1"/>
      <w:numFmt w:val="aiueoFullWidth"/>
      <w:lvlText w:val="(%2)"/>
      <w:lvlJc w:val="left"/>
      <w:pPr>
        <w:ind w:left="2080" w:hanging="440"/>
      </w:pPr>
    </w:lvl>
    <w:lvl w:ilvl="2" w:tplc="04090011" w:tentative="1">
      <w:start w:val="1"/>
      <w:numFmt w:val="decimalEnclosedCircle"/>
      <w:lvlText w:val="%3"/>
      <w:lvlJc w:val="left"/>
      <w:pPr>
        <w:ind w:left="2520" w:hanging="440"/>
      </w:pPr>
    </w:lvl>
    <w:lvl w:ilvl="3" w:tplc="0409000F" w:tentative="1">
      <w:start w:val="1"/>
      <w:numFmt w:val="decimal"/>
      <w:lvlText w:val="%4."/>
      <w:lvlJc w:val="left"/>
      <w:pPr>
        <w:ind w:left="2960" w:hanging="440"/>
      </w:pPr>
    </w:lvl>
    <w:lvl w:ilvl="4" w:tplc="04090017" w:tentative="1">
      <w:start w:val="1"/>
      <w:numFmt w:val="aiueoFullWidth"/>
      <w:lvlText w:val="(%5)"/>
      <w:lvlJc w:val="left"/>
      <w:pPr>
        <w:ind w:left="3400" w:hanging="440"/>
      </w:pPr>
    </w:lvl>
    <w:lvl w:ilvl="5" w:tplc="04090011" w:tentative="1">
      <w:start w:val="1"/>
      <w:numFmt w:val="decimalEnclosedCircle"/>
      <w:lvlText w:val="%6"/>
      <w:lvlJc w:val="left"/>
      <w:pPr>
        <w:ind w:left="3840" w:hanging="440"/>
      </w:pPr>
    </w:lvl>
    <w:lvl w:ilvl="6" w:tplc="0409000F" w:tentative="1">
      <w:start w:val="1"/>
      <w:numFmt w:val="decimal"/>
      <w:lvlText w:val="%7."/>
      <w:lvlJc w:val="left"/>
      <w:pPr>
        <w:ind w:left="4280" w:hanging="440"/>
      </w:pPr>
    </w:lvl>
    <w:lvl w:ilvl="7" w:tplc="04090017" w:tentative="1">
      <w:start w:val="1"/>
      <w:numFmt w:val="aiueoFullWidth"/>
      <w:lvlText w:val="(%8)"/>
      <w:lvlJc w:val="left"/>
      <w:pPr>
        <w:ind w:left="4720" w:hanging="440"/>
      </w:pPr>
    </w:lvl>
    <w:lvl w:ilvl="8" w:tplc="04090011" w:tentative="1">
      <w:start w:val="1"/>
      <w:numFmt w:val="decimalEnclosedCircle"/>
      <w:lvlText w:val="%9"/>
      <w:lvlJc w:val="left"/>
      <w:pPr>
        <w:ind w:left="5160" w:hanging="440"/>
      </w:pPr>
    </w:lvl>
  </w:abstractNum>
  <w:abstractNum w:abstractNumId="790" w15:restartNumberingAfterBreak="0">
    <w:nsid w:val="73DD3711"/>
    <w:multiLevelType w:val="hybridMultilevel"/>
    <w:tmpl w:val="85BCEAF4"/>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791" w15:restartNumberingAfterBreak="0">
    <w:nsid w:val="73FE1AA7"/>
    <w:multiLevelType w:val="hybridMultilevel"/>
    <w:tmpl w:val="4C72233E"/>
    <w:lvl w:ilvl="0" w:tplc="04090001">
      <w:start w:val="1"/>
      <w:numFmt w:val="bullet"/>
      <w:lvlText w:val=""/>
      <w:lvlJc w:val="left"/>
      <w:pPr>
        <w:ind w:left="880" w:hanging="440"/>
      </w:pPr>
      <w:rPr>
        <w:rFonts w:ascii="Wingdings" w:hAnsi="Wingdings" w:hint="default"/>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792" w15:restartNumberingAfterBreak="0">
    <w:nsid w:val="741E6A77"/>
    <w:multiLevelType w:val="hybridMultilevel"/>
    <w:tmpl w:val="380A28D8"/>
    <w:lvl w:ilvl="0" w:tplc="77067E2C">
      <w:start w:val="1"/>
      <w:numFmt w:val="bullet"/>
      <w:lvlText w:val=""/>
      <w:lvlJc w:val="left"/>
      <w:pPr>
        <w:ind w:left="440" w:hanging="440"/>
      </w:pPr>
      <w:rPr>
        <w:rFonts w:ascii="Wingdings" w:hAnsi="Wingdings" w:hint="default"/>
        <w:lang w:val="en-US" w:eastAsia="ja-JP" w:bidi="ar-SA"/>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793" w15:restartNumberingAfterBreak="0">
    <w:nsid w:val="7448342A"/>
    <w:multiLevelType w:val="hybridMultilevel"/>
    <w:tmpl w:val="1C60E57A"/>
    <w:lvl w:ilvl="0" w:tplc="04090001">
      <w:start w:val="1"/>
      <w:numFmt w:val="bullet"/>
      <w:lvlText w:val=""/>
      <w:lvlJc w:val="left"/>
      <w:pPr>
        <w:ind w:left="440" w:hanging="440"/>
      </w:pPr>
      <w:rPr>
        <w:rFonts w:ascii="Wingdings" w:hAnsi="Wingdings" w:hint="default"/>
        <w:lang w:val="en-US" w:eastAsia="ja-JP" w:bidi="ar-SA"/>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794" w15:restartNumberingAfterBreak="0">
    <w:nsid w:val="74C91C71"/>
    <w:multiLevelType w:val="hybridMultilevel"/>
    <w:tmpl w:val="ABCA0158"/>
    <w:lvl w:ilvl="0" w:tplc="76A4E47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795" w15:restartNumberingAfterBreak="0">
    <w:nsid w:val="74DA3025"/>
    <w:multiLevelType w:val="hybridMultilevel"/>
    <w:tmpl w:val="796CA1F0"/>
    <w:lvl w:ilvl="0" w:tplc="0409000B">
      <w:start w:val="1"/>
      <w:numFmt w:val="bullet"/>
      <w:lvlText w:val=""/>
      <w:lvlJc w:val="left"/>
      <w:pPr>
        <w:ind w:left="880" w:hanging="440"/>
      </w:pPr>
      <w:rPr>
        <w:rFonts w:ascii="Wingdings" w:hAnsi="Wingdings" w:hint="default"/>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796" w15:restartNumberingAfterBreak="0">
    <w:nsid w:val="74DB4FBC"/>
    <w:multiLevelType w:val="hybridMultilevel"/>
    <w:tmpl w:val="8D16206A"/>
    <w:lvl w:ilvl="0" w:tplc="04090001">
      <w:start w:val="1"/>
      <w:numFmt w:val="bullet"/>
      <w:lvlText w:val=""/>
      <w:lvlJc w:val="left"/>
      <w:pPr>
        <w:ind w:left="680" w:hanging="440"/>
      </w:pPr>
      <w:rPr>
        <w:rFonts w:ascii="Wingdings" w:hAnsi="Wingdings" w:hint="default"/>
      </w:rPr>
    </w:lvl>
    <w:lvl w:ilvl="1" w:tplc="0409000B" w:tentative="1">
      <w:start w:val="1"/>
      <w:numFmt w:val="bullet"/>
      <w:lvlText w:val=""/>
      <w:lvlJc w:val="left"/>
      <w:pPr>
        <w:ind w:left="1120" w:hanging="440"/>
      </w:pPr>
      <w:rPr>
        <w:rFonts w:ascii="Wingdings" w:hAnsi="Wingdings" w:hint="default"/>
      </w:rPr>
    </w:lvl>
    <w:lvl w:ilvl="2" w:tplc="0409000D"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B" w:tentative="1">
      <w:start w:val="1"/>
      <w:numFmt w:val="bullet"/>
      <w:lvlText w:val=""/>
      <w:lvlJc w:val="left"/>
      <w:pPr>
        <w:ind w:left="2440" w:hanging="440"/>
      </w:pPr>
      <w:rPr>
        <w:rFonts w:ascii="Wingdings" w:hAnsi="Wingdings" w:hint="default"/>
      </w:rPr>
    </w:lvl>
    <w:lvl w:ilvl="5" w:tplc="0409000D"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B" w:tentative="1">
      <w:start w:val="1"/>
      <w:numFmt w:val="bullet"/>
      <w:lvlText w:val=""/>
      <w:lvlJc w:val="left"/>
      <w:pPr>
        <w:ind w:left="3760" w:hanging="440"/>
      </w:pPr>
      <w:rPr>
        <w:rFonts w:ascii="Wingdings" w:hAnsi="Wingdings" w:hint="default"/>
      </w:rPr>
    </w:lvl>
    <w:lvl w:ilvl="8" w:tplc="0409000D" w:tentative="1">
      <w:start w:val="1"/>
      <w:numFmt w:val="bullet"/>
      <w:lvlText w:val=""/>
      <w:lvlJc w:val="left"/>
      <w:pPr>
        <w:ind w:left="4200" w:hanging="440"/>
      </w:pPr>
      <w:rPr>
        <w:rFonts w:ascii="Wingdings" w:hAnsi="Wingdings" w:hint="default"/>
      </w:rPr>
    </w:lvl>
  </w:abstractNum>
  <w:abstractNum w:abstractNumId="797" w15:restartNumberingAfterBreak="0">
    <w:nsid w:val="750F22A5"/>
    <w:multiLevelType w:val="hybridMultilevel"/>
    <w:tmpl w:val="B0E01CD2"/>
    <w:lvl w:ilvl="0" w:tplc="04090001">
      <w:start w:val="1"/>
      <w:numFmt w:val="bullet"/>
      <w:lvlText w:val=""/>
      <w:lvlJc w:val="left"/>
      <w:pPr>
        <w:ind w:left="680" w:hanging="440"/>
      </w:pPr>
      <w:rPr>
        <w:rFonts w:ascii="Wingdings" w:hAnsi="Wingdings" w:hint="default"/>
      </w:rPr>
    </w:lvl>
    <w:lvl w:ilvl="1" w:tplc="0409000B" w:tentative="1">
      <w:start w:val="1"/>
      <w:numFmt w:val="bullet"/>
      <w:lvlText w:val=""/>
      <w:lvlJc w:val="left"/>
      <w:pPr>
        <w:ind w:left="1120" w:hanging="440"/>
      </w:pPr>
      <w:rPr>
        <w:rFonts w:ascii="Wingdings" w:hAnsi="Wingdings" w:hint="default"/>
      </w:rPr>
    </w:lvl>
    <w:lvl w:ilvl="2" w:tplc="0409000D"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B" w:tentative="1">
      <w:start w:val="1"/>
      <w:numFmt w:val="bullet"/>
      <w:lvlText w:val=""/>
      <w:lvlJc w:val="left"/>
      <w:pPr>
        <w:ind w:left="2440" w:hanging="440"/>
      </w:pPr>
      <w:rPr>
        <w:rFonts w:ascii="Wingdings" w:hAnsi="Wingdings" w:hint="default"/>
      </w:rPr>
    </w:lvl>
    <w:lvl w:ilvl="5" w:tplc="0409000D"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B" w:tentative="1">
      <w:start w:val="1"/>
      <w:numFmt w:val="bullet"/>
      <w:lvlText w:val=""/>
      <w:lvlJc w:val="left"/>
      <w:pPr>
        <w:ind w:left="3760" w:hanging="440"/>
      </w:pPr>
      <w:rPr>
        <w:rFonts w:ascii="Wingdings" w:hAnsi="Wingdings" w:hint="default"/>
      </w:rPr>
    </w:lvl>
    <w:lvl w:ilvl="8" w:tplc="0409000D" w:tentative="1">
      <w:start w:val="1"/>
      <w:numFmt w:val="bullet"/>
      <w:lvlText w:val=""/>
      <w:lvlJc w:val="left"/>
      <w:pPr>
        <w:ind w:left="4200" w:hanging="440"/>
      </w:pPr>
      <w:rPr>
        <w:rFonts w:ascii="Wingdings" w:hAnsi="Wingdings" w:hint="default"/>
      </w:rPr>
    </w:lvl>
  </w:abstractNum>
  <w:abstractNum w:abstractNumId="798" w15:restartNumberingAfterBreak="0">
    <w:nsid w:val="75160C39"/>
    <w:multiLevelType w:val="hybridMultilevel"/>
    <w:tmpl w:val="3A843070"/>
    <w:lvl w:ilvl="0" w:tplc="04090011">
      <w:start w:val="1"/>
      <w:numFmt w:val="decimalEnclosedCircle"/>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799" w15:restartNumberingAfterBreak="0">
    <w:nsid w:val="7519051B"/>
    <w:multiLevelType w:val="hybridMultilevel"/>
    <w:tmpl w:val="F33A9F88"/>
    <w:lvl w:ilvl="0" w:tplc="04090001">
      <w:start w:val="1"/>
      <w:numFmt w:val="bullet"/>
      <w:lvlText w:val=""/>
      <w:lvlJc w:val="left"/>
      <w:pPr>
        <w:ind w:left="440" w:hanging="440"/>
      </w:pPr>
      <w:rPr>
        <w:rFonts w:ascii="Wingdings" w:hAnsi="Wingdings" w:hint="default"/>
        <w:lang w:val="en-US" w:eastAsia="ja-JP" w:bidi="ar-SA"/>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800" w15:restartNumberingAfterBreak="0">
    <w:nsid w:val="751D2D3A"/>
    <w:multiLevelType w:val="hybridMultilevel"/>
    <w:tmpl w:val="F9EA50BE"/>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801" w15:restartNumberingAfterBreak="0">
    <w:nsid w:val="756E4645"/>
    <w:multiLevelType w:val="hybridMultilevel"/>
    <w:tmpl w:val="C84CB808"/>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802" w15:restartNumberingAfterBreak="0">
    <w:nsid w:val="75767762"/>
    <w:multiLevelType w:val="hybridMultilevel"/>
    <w:tmpl w:val="85BAD830"/>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803" w15:restartNumberingAfterBreak="0">
    <w:nsid w:val="759C34F9"/>
    <w:multiLevelType w:val="hybridMultilevel"/>
    <w:tmpl w:val="08D8A4DC"/>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804" w15:restartNumberingAfterBreak="0">
    <w:nsid w:val="75F76289"/>
    <w:multiLevelType w:val="hybridMultilevel"/>
    <w:tmpl w:val="E12AA7E2"/>
    <w:lvl w:ilvl="0" w:tplc="89F4BF26">
      <w:start w:val="1"/>
      <w:numFmt w:val="upperLetter"/>
      <w:lvlText w:val="%1."/>
      <w:lvlJc w:val="left"/>
      <w:pPr>
        <w:ind w:left="1640" w:hanging="44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805" w15:restartNumberingAfterBreak="0">
    <w:nsid w:val="75FB004C"/>
    <w:multiLevelType w:val="hybridMultilevel"/>
    <w:tmpl w:val="CE3ECC7C"/>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806" w15:restartNumberingAfterBreak="0">
    <w:nsid w:val="766C710A"/>
    <w:multiLevelType w:val="hybridMultilevel"/>
    <w:tmpl w:val="1D22E564"/>
    <w:lvl w:ilvl="0" w:tplc="04090001">
      <w:start w:val="1"/>
      <w:numFmt w:val="bullet"/>
      <w:lvlText w:val=""/>
      <w:lvlJc w:val="left"/>
      <w:pPr>
        <w:ind w:left="880" w:hanging="440"/>
      </w:pPr>
      <w:rPr>
        <w:rFonts w:ascii="Wingdings" w:hAnsi="Wingdings" w:hint="default"/>
      </w:rPr>
    </w:lvl>
    <w:lvl w:ilvl="1" w:tplc="0409000B">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807" w15:restartNumberingAfterBreak="0">
    <w:nsid w:val="76764B94"/>
    <w:multiLevelType w:val="hybridMultilevel"/>
    <w:tmpl w:val="68224744"/>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808" w15:restartNumberingAfterBreak="0">
    <w:nsid w:val="769755CA"/>
    <w:multiLevelType w:val="hybridMultilevel"/>
    <w:tmpl w:val="C49C1B12"/>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809" w15:restartNumberingAfterBreak="0">
    <w:nsid w:val="76A30F10"/>
    <w:multiLevelType w:val="hybridMultilevel"/>
    <w:tmpl w:val="EA649980"/>
    <w:lvl w:ilvl="0" w:tplc="76A4E47C">
      <w:start w:val="1"/>
      <w:numFmt w:val="lowerLetter"/>
      <w:lvlText w:val="%1."/>
      <w:lvlJc w:val="left"/>
      <w:pPr>
        <w:ind w:left="440" w:hanging="440"/>
      </w:pPr>
      <w:rPr>
        <w:rFonts w:hint="eastAsia"/>
      </w:rPr>
    </w:lvl>
    <w:lvl w:ilvl="1" w:tplc="6804D51E">
      <w:start w:val="1"/>
      <w:numFmt w:val="decimalEnclosedCircle"/>
      <w:lvlText w:val="%2"/>
      <w:lvlJc w:val="left"/>
      <w:pPr>
        <w:ind w:left="800" w:hanging="360"/>
      </w:pPr>
      <w:rPr>
        <w:rFonts w:hint="default"/>
      </w:r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810" w15:restartNumberingAfterBreak="0">
    <w:nsid w:val="76CE0D23"/>
    <w:multiLevelType w:val="hybridMultilevel"/>
    <w:tmpl w:val="656EB24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811" w15:restartNumberingAfterBreak="0">
    <w:nsid w:val="771114F3"/>
    <w:multiLevelType w:val="hybridMultilevel"/>
    <w:tmpl w:val="BB3A54D8"/>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812" w15:restartNumberingAfterBreak="0">
    <w:nsid w:val="77380185"/>
    <w:multiLevelType w:val="hybridMultilevel"/>
    <w:tmpl w:val="E160B408"/>
    <w:lvl w:ilvl="0" w:tplc="0540EBA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813" w15:restartNumberingAfterBreak="0">
    <w:nsid w:val="775427C3"/>
    <w:multiLevelType w:val="hybridMultilevel"/>
    <w:tmpl w:val="37041E5E"/>
    <w:lvl w:ilvl="0" w:tplc="96D29D0A">
      <w:start w:val="1"/>
      <w:numFmt w:val="decimal"/>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814" w15:restartNumberingAfterBreak="0">
    <w:nsid w:val="777639EF"/>
    <w:multiLevelType w:val="hybridMultilevel"/>
    <w:tmpl w:val="84461390"/>
    <w:lvl w:ilvl="0" w:tplc="76A4E47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815" w15:restartNumberingAfterBreak="0">
    <w:nsid w:val="779435B1"/>
    <w:multiLevelType w:val="hybridMultilevel"/>
    <w:tmpl w:val="6E02BE42"/>
    <w:lvl w:ilvl="0" w:tplc="98BE2CCE">
      <w:start w:val="1"/>
      <w:numFmt w:val="decimalEnclosedCircle"/>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816" w15:restartNumberingAfterBreak="0">
    <w:nsid w:val="77A12AC7"/>
    <w:multiLevelType w:val="hybridMultilevel"/>
    <w:tmpl w:val="8CCAA196"/>
    <w:lvl w:ilvl="0" w:tplc="E500E5AA">
      <w:start w:val="1"/>
      <w:numFmt w:val="upperLetter"/>
      <w:lvlText w:val="%1."/>
      <w:lvlJc w:val="left"/>
      <w:pPr>
        <w:ind w:left="1640" w:hanging="440"/>
      </w:pPr>
      <w:rPr>
        <w:rFonts w:hint="default"/>
      </w:rPr>
    </w:lvl>
    <w:lvl w:ilvl="1" w:tplc="04090017" w:tentative="1">
      <w:start w:val="1"/>
      <w:numFmt w:val="aiueoFullWidth"/>
      <w:lvlText w:val="(%2)"/>
      <w:lvlJc w:val="left"/>
      <w:pPr>
        <w:ind w:left="2080" w:hanging="440"/>
      </w:pPr>
    </w:lvl>
    <w:lvl w:ilvl="2" w:tplc="04090011" w:tentative="1">
      <w:start w:val="1"/>
      <w:numFmt w:val="decimalEnclosedCircle"/>
      <w:lvlText w:val="%3"/>
      <w:lvlJc w:val="left"/>
      <w:pPr>
        <w:ind w:left="2520" w:hanging="440"/>
      </w:pPr>
    </w:lvl>
    <w:lvl w:ilvl="3" w:tplc="0409000F" w:tentative="1">
      <w:start w:val="1"/>
      <w:numFmt w:val="decimal"/>
      <w:lvlText w:val="%4."/>
      <w:lvlJc w:val="left"/>
      <w:pPr>
        <w:ind w:left="2960" w:hanging="440"/>
      </w:pPr>
    </w:lvl>
    <w:lvl w:ilvl="4" w:tplc="04090017" w:tentative="1">
      <w:start w:val="1"/>
      <w:numFmt w:val="aiueoFullWidth"/>
      <w:lvlText w:val="(%5)"/>
      <w:lvlJc w:val="left"/>
      <w:pPr>
        <w:ind w:left="3400" w:hanging="440"/>
      </w:pPr>
    </w:lvl>
    <w:lvl w:ilvl="5" w:tplc="04090011" w:tentative="1">
      <w:start w:val="1"/>
      <w:numFmt w:val="decimalEnclosedCircle"/>
      <w:lvlText w:val="%6"/>
      <w:lvlJc w:val="left"/>
      <w:pPr>
        <w:ind w:left="3840" w:hanging="440"/>
      </w:pPr>
    </w:lvl>
    <w:lvl w:ilvl="6" w:tplc="0409000F" w:tentative="1">
      <w:start w:val="1"/>
      <w:numFmt w:val="decimal"/>
      <w:lvlText w:val="%7."/>
      <w:lvlJc w:val="left"/>
      <w:pPr>
        <w:ind w:left="4280" w:hanging="440"/>
      </w:pPr>
    </w:lvl>
    <w:lvl w:ilvl="7" w:tplc="04090017" w:tentative="1">
      <w:start w:val="1"/>
      <w:numFmt w:val="aiueoFullWidth"/>
      <w:lvlText w:val="(%8)"/>
      <w:lvlJc w:val="left"/>
      <w:pPr>
        <w:ind w:left="4720" w:hanging="440"/>
      </w:pPr>
    </w:lvl>
    <w:lvl w:ilvl="8" w:tplc="04090011" w:tentative="1">
      <w:start w:val="1"/>
      <w:numFmt w:val="decimalEnclosedCircle"/>
      <w:lvlText w:val="%9"/>
      <w:lvlJc w:val="left"/>
      <w:pPr>
        <w:ind w:left="5160" w:hanging="440"/>
      </w:pPr>
    </w:lvl>
  </w:abstractNum>
  <w:abstractNum w:abstractNumId="817" w15:restartNumberingAfterBreak="0">
    <w:nsid w:val="77B770F1"/>
    <w:multiLevelType w:val="hybridMultilevel"/>
    <w:tmpl w:val="1F6A8FA0"/>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818" w15:restartNumberingAfterBreak="0">
    <w:nsid w:val="77D1707F"/>
    <w:multiLevelType w:val="hybridMultilevel"/>
    <w:tmpl w:val="693823F2"/>
    <w:lvl w:ilvl="0" w:tplc="04090001">
      <w:start w:val="1"/>
      <w:numFmt w:val="bullet"/>
      <w:lvlText w:val=""/>
      <w:lvlJc w:val="left"/>
      <w:pPr>
        <w:ind w:left="680" w:hanging="440"/>
      </w:pPr>
      <w:rPr>
        <w:rFonts w:ascii="Wingdings" w:hAnsi="Wingdings" w:hint="default"/>
      </w:rPr>
    </w:lvl>
    <w:lvl w:ilvl="1" w:tplc="FFFFFFFF" w:tentative="1">
      <w:start w:val="1"/>
      <w:numFmt w:val="bullet"/>
      <w:lvlText w:val=""/>
      <w:lvlJc w:val="left"/>
      <w:pPr>
        <w:ind w:left="1120" w:hanging="440"/>
      </w:pPr>
      <w:rPr>
        <w:rFonts w:ascii="Wingdings" w:hAnsi="Wingdings" w:hint="default"/>
      </w:rPr>
    </w:lvl>
    <w:lvl w:ilvl="2" w:tplc="FFFFFFFF" w:tentative="1">
      <w:start w:val="1"/>
      <w:numFmt w:val="bullet"/>
      <w:lvlText w:val=""/>
      <w:lvlJc w:val="left"/>
      <w:pPr>
        <w:ind w:left="1560" w:hanging="440"/>
      </w:pPr>
      <w:rPr>
        <w:rFonts w:ascii="Wingdings" w:hAnsi="Wingdings" w:hint="default"/>
      </w:rPr>
    </w:lvl>
    <w:lvl w:ilvl="3" w:tplc="FFFFFFFF" w:tentative="1">
      <w:start w:val="1"/>
      <w:numFmt w:val="bullet"/>
      <w:lvlText w:val=""/>
      <w:lvlJc w:val="left"/>
      <w:pPr>
        <w:ind w:left="2000" w:hanging="440"/>
      </w:pPr>
      <w:rPr>
        <w:rFonts w:ascii="Wingdings" w:hAnsi="Wingdings" w:hint="default"/>
      </w:rPr>
    </w:lvl>
    <w:lvl w:ilvl="4" w:tplc="FFFFFFFF" w:tentative="1">
      <w:start w:val="1"/>
      <w:numFmt w:val="bullet"/>
      <w:lvlText w:val=""/>
      <w:lvlJc w:val="left"/>
      <w:pPr>
        <w:ind w:left="2440" w:hanging="440"/>
      </w:pPr>
      <w:rPr>
        <w:rFonts w:ascii="Wingdings" w:hAnsi="Wingdings" w:hint="default"/>
      </w:rPr>
    </w:lvl>
    <w:lvl w:ilvl="5" w:tplc="FFFFFFFF" w:tentative="1">
      <w:start w:val="1"/>
      <w:numFmt w:val="bullet"/>
      <w:lvlText w:val=""/>
      <w:lvlJc w:val="left"/>
      <w:pPr>
        <w:ind w:left="2880" w:hanging="440"/>
      </w:pPr>
      <w:rPr>
        <w:rFonts w:ascii="Wingdings" w:hAnsi="Wingdings" w:hint="default"/>
      </w:rPr>
    </w:lvl>
    <w:lvl w:ilvl="6" w:tplc="FFFFFFFF" w:tentative="1">
      <w:start w:val="1"/>
      <w:numFmt w:val="bullet"/>
      <w:lvlText w:val=""/>
      <w:lvlJc w:val="left"/>
      <w:pPr>
        <w:ind w:left="3320" w:hanging="440"/>
      </w:pPr>
      <w:rPr>
        <w:rFonts w:ascii="Wingdings" w:hAnsi="Wingdings" w:hint="default"/>
      </w:rPr>
    </w:lvl>
    <w:lvl w:ilvl="7" w:tplc="FFFFFFFF" w:tentative="1">
      <w:start w:val="1"/>
      <w:numFmt w:val="bullet"/>
      <w:lvlText w:val=""/>
      <w:lvlJc w:val="left"/>
      <w:pPr>
        <w:ind w:left="3760" w:hanging="440"/>
      </w:pPr>
      <w:rPr>
        <w:rFonts w:ascii="Wingdings" w:hAnsi="Wingdings" w:hint="default"/>
      </w:rPr>
    </w:lvl>
    <w:lvl w:ilvl="8" w:tplc="FFFFFFFF" w:tentative="1">
      <w:start w:val="1"/>
      <w:numFmt w:val="bullet"/>
      <w:lvlText w:val=""/>
      <w:lvlJc w:val="left"/>
      <w:pPr>
        <w:ind w:left="4200" w:hanging="440"/>
      </w:pPr>
      <w:rPr>
        <w:rFonts w:ascii="Wingdings" w:hAnsi="Wingdings" w:hint="default"/>
      </w:rPr>
    </w:lvl>
  </w:abstractNum>
  <w:abstractNum w:abstractNumId="819" w15:restartNumberingAfterBreak="0">
    <w:nsid w:val="784B301D"/>
    <w:multiLevelType w:val="hybridMultilevel"/>
    <w:tmpl w:val="1CCAE8D0"/>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820" w15:restartNumberingAfterBreak="0">
    <w:nsid w:val="78522CF3"/>
    <w:multiLevelType w:val="hybridMultilevel"/>
    <w:tmpl w:val="C7687D16"/>
    <w:lvl w:ilvl="0" w:tplc="04090001">
      <w:start w:val="1"/>
      <w:numFmt w:val="bullet"/>
      <w:lvlText w:val=""/>
      <w:lvlJc w:val="left"/>
      <w:pPr>
        <w:ind w:left="680" w:hanging="440"/>
      </w:pPr>
      <w:rPr>
        <w:rFonts w:ascii="Wingdings" w:hAnsi="Wingdings" w:hint="default"/>
      </w:rPr>
    </w:lvl>
    <w:lvl w:ilvl="1" w:tplc="0409000B" w:tentative="1">
      <w:start w:val="1"/>
      <w:numFmt w:val="bullet"/>
      <w:lvlText w:val=""/>
      <w:lvlJc w:val="left"/>
      <w:pPr>
        <w:ind w:left="1120" w:hanging="440"/>
      </w:pPr>
      <w:rPr>
        <w:rFonts w:ascii="Wingdings" w:hAnsi="Wingdings" w:hint="default"/>
      </w:rPr>
    </w:lvl>
    <w:lvl w:ilvl="2" w:tplc="0409000D"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B" w:tentative="1">
      <w:start w:val="1"/>
      <w:numFmt w:val="bullet"/>
      <w:lvlText w:val=""/>
      <w:lvlJc w:val="left"/>
      <w:pPr>
        <w:ind w:left="2440" w:hanging="440"/>
      </w:pPr>
      <w:rPr>
        <w:rFonts w:ascii="Wingdings" w:hAnsi="Wingdings" w:hint="default"/>
      </w:rPr>
    </w:lvl>
    <w:lvl w:ilvl="5" w:tplc="0409000D"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B" w:tentative="1">
      <w:start w:val="1"/>
      <w:numFmt w:val="bullet"/>
      <w:lvlText w:val=""/>
      <w:lvlJc w:val="left"/>
      <w:pPr>
        <w:ind w:left="3760" w:hanging="440"/>
      </w:pPr>
      <w:rPr>
        <w:rFonts w:ascii="Wingdings" w:hAnsi="Wingdings" w:hint="default"/>
      </w:rPr>
    </w:lvl>
    <w:lvl w:ilvl="8" w:tplc="0409000D" w:tentative="1">
      <w:start w:val="1"/>
      <w:numFmt w:val="bullet"/>
      <w:lvlText w:val=""/>
      <w:lvlJc w:val="left"/>
      <w:pPr>
        <w:ind w:left="4200" w:hanging="440"/>
      </w:pPr>
      <w:rPr>
        <w:rFonts w:ascii="Wingdings" w:hAnsi="Wingdings" w:hint="default"/>
      </w:rPr>
    </w:lvl>
  </w:abstractNum>
  <w:abstractNum w:abstractNumId="821" w15:restartNumberingAfterBreak="0">
    <w:nsid w:val="785C2AD4"/>
    <w:multiLevelType w:val="hybridMultilevel"/>
    <w:tmpl w:val="B1D25FC8"/>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822" w15:restartNumberingAfterBreak="0">
    <w:nsid w:val="78B22472"/>
    <w:multiLevelType w:val="hybridMultilevel"/>
    <w:tmpl w:val="4E6E2B26"/>
    <w:lvl w:ilvl="0" w:tplc="04090001">
      <w:start w:val="1"/>
      <w:numFmt w:val="bullet"/>
      <w:lvlText w:val=""/>
      <w:lvlJc w:val="left"/>
      <w:pPr>
        <w:ind w:left="680" w:hanging="440"/>
      </w:pPr>
      <w:rPr>
        <w:rFonts w:ascii="Wingdings" w:hAnsi="Wingdings" w:hint="default"/>
      </w:rPr>
    </w:lvl>
    <w:lvl w:ilvl="1" w:tplc="0409000B" w:tentative="1">
      <w:start w:val="1"/>
      <w:numFmt w:val="bullet"/>
      <w:lvlText w:val=""/>
      <w:lvlJc w:val="left"/>
      <w:pPr>
        <w:ind w:left="1120" w:hanging="440"/>
      </w:pPr>
      <w:rPr>
        <w:rFonts w:ascii="Wingdings" w:hAnsi="Wingdings" w:hint="default"/>
      </w:rPr>
    </w:lvl>
    <w:lvl w:ilvl="2" w:tplc="0409000D"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B" w:tentative="1">
      <w:start w:val="1"/>
      <w:numFmt w:val="bullet"/>
      <w:lvlText w:val=""/>
      <w:lvlJc w:val="left"/>
      <w:pPr>
        <w:ind w:left="2440" w:hanging="440"/>
      </w:pPr>
      <w:rPr>
        <w:rFonts w:ascii="Wingdings" w:hAnsi="Wingdings" w:hint="default"/>
      </w:rPr>
    </w:lvl>
    <w:lvl w:ilvl="5" w:tplc="0409000D"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B" w:tentative="1">
      <w:start w:val="1"/>
      <w:numFmt w:val="bullet"/>
      <w:lvlText w:val=""/>
      <w:lvlJc w:val="left"/>
      <w:pPr>
        <w:ind w:left="3760" w:hanging="440"/>
      </w:pPr>
      <w:rPr>
        <w:rFonts w:ascii="Wingdings" w:hAnsi="Wingdings" w:hint="default"/>
      </w:rPr>
    </w:lvl>
    <w:lvl w:ilvl="8" w:tplc="0409000D" w:tentative="1">
      <w:start w:val="1"/>
      <w:numFmt w:val="bullet"/>
      <w:lvlText w:val=""/>
      <w:lvlJc w:val="left"/>
      <w:pPr>
        <w:ind w:left="4200" w:hanging="440"/>
      </w:pPr>
      <w:rPr>
        <w:rFonts w:ascii="Wingdings" w:hAnsi="Wingdings" w:hint="default"/>
      </w:rPr>
    </w:lvl>
  </w:abstractNum>
  <w:abstractNum w:abstractNumId="823" w15:restartNumberingAfterBreak="0">
    <w:nsid w:val="78D26498"/>
    <w:multiLevelType w:val="hybridMultilevel"/>
    <w:tmpl w:val="5D841168"/>
    <w:lvl w:ilvl="0" w:tplc="04090001">
      <w:start w:val="1"/>
      <w:numFmt w:val="bullet"/>
      <w:lvlText w:val=""/>
      <w:lvlJc w:val="left"/>
      <w:pPr>
        <w:ind w:left="680" w:hanging="440"/>
      </w:pPr>
      <w:rPr>
        <w:rFonts w:ascii="Wingdings" w:hAnsi="Wingdings" w:hint="default"/>
      </w:rPr>
    </w:lvl>
    <w:lvl w:ilvl="1" w:tplc="0409000B" w:tentative="1">
      <w:start w:val="1"/>
      <w:numFmt w:val="bullet"/>
      <w:lvlText w:val=""/>
      <w:lvlJc w:val="left"/>
      <w:pPr>
        <w:ind w:left="1120" w:hanging="440"/>
      </w:pPr>
      <w:rPr>
        <w:rFonts w:ascii="Wingdings" w:hAnsi="Wingdings" w:hint="default"/>
      </w:rPr>
    </w:lvl>
    <w:lvl w:ilvl="2" w:tplc="0409000D"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B" w:tentative="1">
      <w:start w:val="1"/>
      <w:numFmt w:val="bullet"/>
      <w:lvlText w:val=""/>
      <w:lvlJc w:val="left"/>
      <w:pPr>
        <w:ind w:left="2440" w:hanging="440"/>
      </w:pPr>
      <w:rPr>
        <w:rFonts w:ascii="Wingdings" w:hAnsi="Wingdings" w:hint="default"/>
      </w:rPr>
    </w:lvl>
    <w:lvl w:ilvl="5" w:tplc="0409000D"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B" w:tentative="1">
      <w:start w:val="1"/>
      <w:numFmt w:val="bullet"/>
      <w:lvlText w:val=""/>
      <w:lvlJc w:val="left"/>
      <w:pPr>
        <w:ind w:left="3760" w:hanging="440"/>
      </w:pPr>
      <w:rPr>
        <w:rFonts w:ascii="Wingdings" w:hAnsi="Wingdings" w:hint="default"/>
      </w:rPr>
    </w:lvl>
    <w:lvl w:ilvl="8" w:tplc="0409000D" w:tentative="1">
      <w:start w:val="1"/>
      <w:numFmt w:val="bullet"/>
      <w:lvlText w:val=""/>
      <w:lvlJc w:val="left"/>
      <w:pPr>
        <w:ind w:left="4200" w:hanging="440"/>
      </w:pPr>
      <w:rPr>
        <w:rFonts w:ascii="Wingdings" w:hAnsi="Wingdings" w:hint="default"/>
      </w:rPr>
    </w:lvl>
  </w:abstractNum>
  <w:abstractNum w:abstractNumId="824" w15:restartNumberingAfterBreak="0">
    <w:nsid w:val="78D72495"/>
    <w:multiLevelType w:val="hybridMultilevel"/>
    <w:tmpl w:val="3E06DC1A"/>
    <w:lvl w:ilvl="0" w:tplc="E500E5AA">
      <w:start w:val="1"/>
      <w:numFmt w:val="upperLetter"/>
      <w:lvlText w:val="%1."/>
      <w:lvlJc w:val="left"/>
      <w:pPr>
        <w:ind w:left="1640" w:hanging="440"/>
      </w:pPr>
      <w:rPr>
        <w:rFonts w:hint="default"/>
      </w:rPr>
    </w:lvl>
    <w:lvl w:ilvl="1" w:tplc="04090017" w:tentative="1">
      <w:start w:val="1"/>
      <w:numFmt w:val="aiueoFullWidth"/>
      <w:lvlText w:val="(%2)"/>
      <w:lvlJc w:val="left"/>
      <w:pPr>
        <w:ind w:left="2080" w:hanging="440"/>
      </w:pPr>
    </w:lvl>
    <w:lvl w:ilvl="2" w:tplc="04090011" w:tentative="1">
      <w:start w:val="1"/>
      <w:numFmt w:val="decimalEnclosedCircle"/>
      <w:lvlText w:val="%3"/>
      <w:lvlJc w:val="left"/>
      <w:pPr>
        <w:ind w:left="2520" w:hanging="440"/>
      </w:pPr>
    </w:lvl>
    <w:lvl w:ilvl="3" w:tplc="0409000F" w:tentative="1">
      <w:start w:val="1"/>
      <w:numFmt w:val="decimal"/>
      <w:lvlText w:val="%4."/>
      <w:lvlJc w:val="left"/>
      <w:pPr>
        <w:ind w:left="2960" w:hanging="440"/>
      </w:pPr>
    </w:lvl>
    <w:lvl w:ilvl="4" w:tplc="04090017" w:tentative="1">
      <w:start w:val="1"/>
      <w:numFmt w:val="aiueoFullWidth"/>
      <w:lvlText w:val="(%5)"/>
      <w:lvlJc w:val="left"/>
      <w:pPr>
        <w:ind w:left="3400" w:hanging="440"/>
      </w:pPr>
    </w:lvl>
    <w:lvl w:ilvl="5" w:tplc="04090011" w:tentative="1">
      <w:start w:val="1"/>
      <w:numFmt w:val="decimalEnclosedCircle"/>
      <w:lvlText w:val="%6"/>
      <w:lvlJc w:val="left"/>
      <w:pPr>
        <w:ind w:left="3840" w:hanging="440"/>
      </w:pPr>
    </w:lvl>
    <w:lvl w:ilvl="6" w:tplc="0409000F" w:tentative="1">
      <w:start w:val="1"/>
      <w:numFmt w:val="decimal"/>
      <w:lvlText w:val="%7."/>
      <w:lvlJc w:val="left"/>
      <w:pPr>
        <w:ind w:left="4280" w:hanging="440"/>
      </w:pPr>
    </w:lvl>
    <w:lvl w:ilvl="7" w:tplc="04090017" w:tentative="1">
      <w:start w:val="1"/>
      <w:numFmt w:val="aiueoFullWidth"/>
      <w:lvlText w:val="(%8)"/>
      <w:lvlJc w:val="left"/>
      <w:pPr>
        <w:ind w:left="4720" w:hanging="440"/>
      </w:pPr>
    </w:lvl>
    <w:lvl w:ilvl="8" w:tplc="04090011" w:tentative="1">
      <w:start w:val="1"/>
      <w:numFmt w:val="decimalEnclosedCircle"/>
      <w:lvlText w:val="%9"/>
      <w:lvlJc w:val="left"/>
      <w:pPr>
        <w:ind w:left="5160" w:hanging="440"/>
      </w:pPr>
    </w:lvl>
  </w:abstractNum>
  <w:abstractNum w:abstractNumId="825" w15:restartNumberingAfterBreak="0">
    <w:nsid w:val="78E25962"/>
    <w:multiLevelType w:val="hybridMultilevel"/>
    <w:tmpl w:val="BCBCF45E"/>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826" w15:restartNumberingAfterBreak="0">
    <w:nsid w:val="78FD519B"/>
    <w:multiLevelType w:val="hybridMultilevel"/>
    <w:tmpl w:val="BD6EC282"/>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827" w15:restartNumberingAfterBreak="0">
    <w:nsid w:val="7906389B"/>
    <w:multiLevelType w:val="hybridMultilevel"/>
    <w:tmpl w:val="C1989BB2"/>
    <w:lvl w:ilvl="0" w:tplc="96D29D0A">
      <w:start w:val="1"/>
      <w:numFmt w:val="decimal"/>
      <w:lvlText w:val="%1."/>
      <w:lvlJc w:val="left"/>
      <w:pPr>
        <w:ind w:left="880" w:hanging="440"/>
      </w:pPr>
      <w:rPr>
        <w:rFonts w:hint="eastAsia"/>
      </w:rPr>
    </w:lvl>
    <w:lvl w:ilvl="1" w:tplc="04090017" w:tentative="1">
      <w:start w:val="1"/>
      <w:numFmt w:val="aiueoFullWidth"/>
      <w:lvlText w:val="(%2)"/>
      <w:lvlJc w:val="left"/>
      <w:pPr>
        <w:ind w:left="1320" w:hanging="440"/>
      </w:pPr>
    </w:lvl>
    <w:lvl w:ilvl="2" w:tplc="04090011" w:tentative="1">
      <w:start w:val="1"/>
      <w:numFmt w:val="decimalEnclosedCircle"/>
      <w:lvlText w:val="%3"/>
      <w:lvlJc w:val="left"/>
      <w:pPr>
        <w:ind w:left="1760" w:hanging="440"/>
      </w:pPr>
    </w:lvl>
    <w:lvl w:ilvl="3" w:tplc="0409000F" w:tentative="1">
      <w:start w:val="1"/>
      <w:numFmt w:val="decimal"/>
      <w:lvlText w:val="%4."/>
      <w:lvlJc w:val="left"/>
      <w:pPr>
        <w:ind w:left="2200" w:hanging="440"/>
      </w:pPr>
    </w:lvl>
    <w:lvl w:ilvl="4" w:tplc="04090017" w:tentative="1">
      <w:start w:val="1"/>
      <w:numFmt w:val="aiueoFullWidth"/>
      <w:lvlText w:val="(%5)"/>
      <w:lvlJc w:val="left"/>
      <w:pPr>
        <w:ind w:left="2640" w:hanging="440"/>
      </w:pPr>
    </w:lvl>
    <w:lvl w:ilvl="5" w:tplc="04090011" w:tentative="1">
      <w:start w:val="1"/>
      <w:numFmt w:val="decimalEnclosedCircle"/>
      <w:lvlText w:val="%6"/>
      <w:lvlJc w:val="left"/>
      <w:pPr>
        <w:ind w:left="3080" w:hanging="440"/>
      </w:pPr>
    </w:lvl>
    <w:lvl w:ilvl="6" w:tplc="0409000F" w:tentative="1">
      <w:start w:val="1"/>
      <w:numFmt w:val="decimal"/>
      <w:lvlText w:val="%7."/>
      <w:lvlJc w:val="left"/>
      <w:pPr>
        <w:ind w:left="3520" w:hanging="440"/>
      </w:pPr>
    </w:lvl>
    <w:lvl w:ilvl="7" w:tplc="04090017" w:tentative="1">
      <w:start w:val="1"/>
      <w:numFmt w:val="aiueoFullWidth"/>
      <w:lvlText w:val="(%8)"/>
      <w:lvlJc w:val="left"/>
      <w:pPr>
        <w:ind w:left="3960" w:hanging="440"/>
      </w:pPr>
    </w:lvl>
    <w:lvl w:ilvl="8" w:tplc="04090011" w:tentative="1">
      <w:start w:val="1"/>
      <w:numFmt w:val="decimalEnclosedCircle"/>
      <w:lvlText w:val="%9"/>
      <w:lvlJc w:val="left"/>
      <w:pPr>
        <w:ind w:left="4400" w:hanging="440"/>
      </w:pPr>
    </w:lvl>
  </w:abstractNum>
  <w:abstractNum w:abstractNumId="828" w15:restartNumberingAfterBreak="0">
    <w:nsid w:val="790A46EF"/>
    <w:multiLevelType w:val="hybridMultilevel"/>
    <w:tmpl w:val="AC4E9654"/>
    <w:lvl w:ilvl="0" w:tplc="FFFFFFFF">
      <w:start w:val="1"/>
      <w:numFmt w:val="lowerLetter"/>
      <w:lvlText w:val="%1)"/>
      <w:lvlJc w:val="left"/>
      <w:pPr>
        <w:ind w:left="440" w:hanging="440"/>
      </w:pPr>
      <w:rPr>
        <w:rFonts w:hint="eastAsia"/>
      </w:rPr>
    </w:lvl>
    <w:lvl w:ilvl="1" w:tplc="FFFFFFFF" w:tentative="1">
      <w:start w:val="1"/>
      <w:numFmt w:val="aiueoFullWidth"/>
      <w:lvlText w:val="(%2)"/>
      <w:lvlJc w:val="left"/>
      <w:pPr>
        <w:ind w:left="880" w:hanging="440"/>
      </w:pPr>
    </w:lvl>
    <w:lvl w:ilvl="2" w:tplc="FFFFFFFF" w:tentative="1">
      <w:start w:val="1"/>
      <w:numFmt w:val="decimalEnclosedCircle"/>
      <w:lvlText w:val="%3"/>
      <w:lvlJc w:val="left"/>
      <w:pPr>
        <w:ind w:left="1320" w:hanging="440"/>
      </w:pPr>
    </w:lvl>
    <w:lvl w:ilvl="3" w:tplc="FFFFFFFF" w:tentative="1">
      <w:start w:val="1"/>
      <w:numFmt w:val="decimal"/>
      <w:lvlText w:val="%4."/>
      <w:lvlJc w:val="left"/>
      <w:pPr>
        <w:ind w:left="1760" w:hanging="440"/>
      </w:pPr>
    </w:lvl>
    <w:lvl w:ilvl="4" w:tplc="FFFFFFFF" w:tentative="1">
      <w:start w:val="1"/>
      <w:numFmt w:val="aiueoFullWidth"/>
      <w:lvlText w:val="(%5)"/>
      <w:lvlJc w:val="left"/>
      <w:pPr>
        <w:ind w:left="2200" w:hanging="440"/>
      </w:pPr>
    </w:lvl>
    <w:lvl w:ilvl="5" w:tplc="FFFFFFFF" w:tentative="1">
      <w:start w:val="1"/>
      <w:numFmt w:val="decimalEnclosedCircle"/>
      <w:lvlText w:val="%6"/>
      <w:lvlJc w:val="left"/>
      <w:pPr>
        <w:ind w:left="2640" w:hanging="440"/>
      </w:pPr>
    </w:lvl>
    <w:lvl w:ilvl="6" w:tplc="FFFFFFFF" w:tentative="1">
      <w:start w:val="1"/>
      <w:numFmt w:val="decimal"/>
      <w:lvlText w:val="%7."/>
      <w:lvlJc w:val="left"/>
      <w:pPr>
        <w:ind w:left="3080" w:hanging="440"/>
      </w:pPr>
    </w:lvl>
    <w:lvl w:ilvl="7" w:tplc="FFFFFFFF" w:tentative="1">
      <w:start w:val="1"/>
      <w:numFmt w:val="aiueoFullWidth"/>
      <w:lvlText w:val="(%8)"/>
      <w:lvlJc w:val="left"/>
      <w:pPr>
        <w:ind w:left="3520" w:hanging="440"/>
      </w:pPr>
    </w:lvl>
    <w:lvl w:ilvl="8" w:tplc="FFFFFFFF" w:tentative="1">
      <w:start w:val="1"/>
      <w:numFmt w:val="decimalEnclosedCircle"/>
      <w:lvlText w:val="%9"/>
      <w:lvlJc w:val="left"/>
      <w:pPr>
        <w:ind w:left="3960" w:hanging="440"/>
      </w:pPr>
    </w:lvl>
  </w:abstractNum>
  <w:abstractNum w:abstractNumId="829" w15:restartNumberingAfterBreak="0">
    <w:nsid w:val="79A74BD6"/>
    <w:multiLevelType w:val="hybridMultilevel"/>
    <w:tmpl w:val="83C49FD4"/>
    <w:lvl w:ilvl="0" w:tplc="04090001">
      <w:start w:val="1"/>
      <w:numFmt w:val="bullet"/>
      <w:lvlText w:val=""/>
      <w:lvlJc w:val="left"/>
      <w:pPr>
        <w:ind w:left="440" w:hanging="440"/>
      </w:pPr>
      <w:rPr>
        <w:rFonts w:ascii="Wingdings" w:hAnsi="Wingdings" w:hint="default"/>
        <w:lang w:val="en-US" w:eastAsia="ja-JP" w:bidi="ar-SA"/>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830" w15:restartNumberingAfterBreak="0">
    <w:nsid w:val="7A266966"/>
    <w:multiLevelType w:val="hybridMultilevel"/>
    <w:tmpl w:val="7938DC4E"/>
    <w:lvl w:ilvl="0" w:tplc="E500E5AA">
      <w:start w:val="1"/>
      <w:numFmt w:val="upperLetter"/>
      <w:lvlText w:val="%1."/>
      <w:lvlJc w:val="left"/>
      <w:pPr>
        <w:ind w:left="1640" w:hanging="440"/>
      </w:pPr>
      <w:rPr>
        <w:rFonts w:hint="default"/>
      </w:rPr>
    </w:lvl>
    <w:lvl w:ilvl="1" w:tplc="04090017" w:tentative="1">
      <w:start w:val="1"/>
      <w:numFmt w:val="aiueoFullWidth"/>
      <w:lvlText w:val="(%2)"/>
      <w:lvlJc w:val="left"/>
      <w:pPr>
        <w:ind w:left="2080" w:hanging="440"/>
      </w:pPr>
    </w:lvl>
    <w:lvl w:ilvl="2" w:tplc="04090011" w:tentative="1">
      <w:start w:val="1"/>
      <w:numFmt w:val="decimalEnclosedCircle"/>
      <w:lvlText w:val="%3"/>
      <w:lvlJc w:val="left"/>
      <w:pPr>
        <w:ind w:left="2520" w:hanging="440"/>
      </w:pPr>
    </w:lvl>
    <w:lvl w:ilvl="3" w:tplc="0409000F" w:tentative="1">
      <w:start w:val="1"/>
      <w:numFmt w:val="decimal"/>
      <w:lvlText w:val="%4."/>
      <w:lvlJc w:val="left"/>
      <w:pPr>
        <w:ind w:left="2960" w:hanging="440"/>
      </w:pPr>
    </w:lvl>
    <w:lvl w:ilvl="4" w:tplc="04090017" w:tentative="1">
      <w:start w:val="1"/>
      <w:numFmt w:val="aiueoFullWidth"/>
      <w:lvlText w:val="(%5)"/>
      <w:lvlJc w:val="left"/>
      <w:pPr>
        <w:ind w:left="3400" w:hanging="440"/>
      </w:pPr>
    </w:lvl>
    <w:lvl w:ilvl="5" w:tplc="04090011" w:tentative="1">
      <w:start w:val="1"/>
      <w:numFmt w:val="decimalEnclosedCircle"/>
      <w:lvlText w:val="%6"/>
      <w:lvlJc w:val="left"/>
      <w:pPr>
        <w:ind w:left="3840" w:hanging="440"/>
      </w:pPr>
    </w:lvl>
    <w:lvl w:ilvl="6" w:tplc="0409000F" w:tentative="1">
      <w:start w:val="1"/>
      <w:numFmt w:val="decimal"/>
      <w:lvlText w:val="%7."/>
      <w:lvlJc w:val="left"/>
      <w:pPr>
        <w:ind w:left="4280" w:hanging="440"/>
      </w:pPr>
    </w:lvl>
    <w:lvl w:ilvl="7" w:tplc="04090017" w:tentative="1">
      <w:start w:val="1"/>
      <w:numFmt w:val="aiueoFullWidth"/>
      <w:lvlText w:val="(%8)"/>
      <w:lvlJc w:val="left"/>
      <w:pPr>
        <w:ind w:left="4720" w:hanging="440"/>
      </w:pPr>
    </w:lvl>
    <w:lvl w:ilvl="8" w:tplc="04090011" w:tentative="1">
      <w:start w:val="1"/>
      <w:numFmt w:val="decimalEnclosedCircle"/>
      <w:lvlText w:val="%9"/>
      <w:lvlJc w:val="left"/>
      <w:pPr>
        <w:ind w:left="5160" w:hanging="440"/>
      </w:pPr>
    </w:lvl>
  </w:abstractNum>
  <w:abstractNum w:abstractNumId="831" w15:restartNumberingAfterBreak="0">
    <w:nsid w:val="7A3343F0"/>
    <w:multiLevelType w:val="hybridMultilevel"/>
    <w:tmpl w:val="549C6AB8"/>
    <w:lvl w:ilvl="0" w:tplc="FFFFFFFF">
      <w:numFmt w:val="bullet"/>
      <w:lvlText w:val="・"/>
      <w:lvlJc w:val="left"/>
      <w:pPr>
        <w:ind w:left="680" w:hanging="440"/>
      </w:pPr>
      <w:rPr>
        <w:rFonts w:ascii="メイリオ" w:eastAsia="メイリオ" w:hAnsi="メイリオ" w:cstheme="minorBidi" w:hint="eastAsia"/>
      </w:rPr>
    </w:lvl>
    <w:lvl w:ilvl="1" w:tplc="04090001">
      <w:start w:val="1"/>
      <w:numFmt w:val="bullet"/>
      <w:lvlText w:val=""/>
      <w:lvlJc w:val="left"/>
      <w:pPr>
        <w:ind w:left="2894" w:hanging="440"/>
      </w:pPr>
      <w:rPr>
        <w:rFonts w:ascii="Wingdings" w:hAnsi="Wingdings" w:hint="default"/>
      </w:rPr>
    </w:lvl>
    <w:lvl w:ilvl="2" w:tplc="FFFFFFFF" w:tentative="1">
      <w:start w:val="1"/>
      <w:numFmt w:val="bullet"/>
      <w:lvlText w:val=""/>
      <w:lvlJc w:val="left"/>
      <w:pPr>
        <w:ind w:left="1560" w:hanging="440"/>
      </w:pPr>
      <w:rPr>
        <w:rFonts w:ascii="Wingdings" w:hAnsi="Wingdings" w:hint="default"/>
      </w:rPr>
    </w:lvl>
    <w:lvl w:ilvl="3" w:tplc="FFFFFFFF" w:tentative="1">
      <w:start w:val="1"/>
      <w:numFmt w:val="bullet"/>
      <w:lvlText w:val=""/>
      <w:lvlJc w:val="left"/>
      <w:pPr>
        <w:ind w:left="2000" w:hanging="440"/>
      </w:pPr>
      <w:rPr>
        <w:rFonts w:ascii="Wingdings" w:hAnsi="Wingdings" w:hint="default"/>
      </w:rPr>
    </w:lvl>
    <w:lvl w:ilvl="4" w:tplc="FFFFFFFF" w:tentative="1">
      <w:start w:val="1"/>
      <w:numFmt w:val="bullet"/>
      <w:lvlText w:val=""/>
      <w:lvlJc w:val="left"/>
      <w:pPr>
        <w:ind w:left="2440" w:hanging="440"/>
      </w:pPr>
      <w:rPr>
        <w:rFonts w:ascii="Wingdings" w:hAnsi="Wingdings" w:hint="default"/>
      </w:rPr>
    </w:lvl>
    <w:lvl w:ilvl="5" w:tplc="FFFFFFFF" w:tentative="1">
      <w:start w:val="1"/>
      <w:numFmt w:val="bullet"/>
      <w:lvlText w:val=""/>
      <w:lvlJc w:val="left"/>
      <w:pPr>
        <w:ind w:left="2880" w:hanging="440"/>
      </w:pPr>
      <w:rPr>
        <w:rFonts w:ascii="Wingdings" w:hAnsi="Wingdings" w:hint="default"/>
      </w:rPr>
    </w:lvl>
    <w:lvl w:ilvl="6" w:tplc="FFFFFFFF" w:tentative="1">
      <w:start w:val="1"/>
      <w:numFmt w:val="bullet"/>
      <w:lvlText w:val=""/>
      <w:lvlJc w:val="left"/>
      <w:pPr>
        <w:ind w:left="3320" w:hanging="440"/>
      </w:pPr>
      <w:rPr>
        <w:rFonts w:ascii="Wingdings" w:hAnsi="Wingdings" w:hint="default"/>
      </w:rPr>
    </w:lvl>
    <w:lvl w:ilvl="7" w:tplc="FFFFFFFF" w:tentative="1">
      <w:start w:val="1"/>
      <w:numFmt w:val="bullet"/>
      <w:lvlText w:val=""/>
      <w:lvlJc w:val="left"/>
      <w:pPr>
        <w:ind w:left="3760" w:hanging="440"/>
      </w:pPr>
      <w:rPr>
        <w:rFonts w:ascii="Wingdings" w:hAnsi="Wingdings" w:hint="default"/>
      </w:rPr>
    </w:lvl>
    <w:lvl w:ilvl="8" w:tplc="FFFFFFFF" w:tentative="1">
      <w:start w:val="1"/>
      <w:numFmt w:val="bullet"/>
      <w:lvlText w:val=""/>
      <w:lvlJc w:val="left"/>
      <w:pPr>
        <w:ind w:left="4200" w:hanging="440"/>
      </w:pPr>
      <w:rPr>
        <w:rFonts w:ascii="Wingdings" w:hAnsi="Wingdings" w:hint="default"/>
      </w:rPr>
    </w:lvl>
  </w:abstractNum>
  <w:abstractNum w:abstractNumId="832" w15:restartNumberingAfterBreak="0">
    <w:nsid w:val="7A3D557E"/>
    <w:multiLevelType w:val="hybridMultilevel"/>
    <w:tmpl w:val="19B498D0"/>
    <w:lvl w:ilvl="0" w:tplc="6D48017A">
      <w:start w:val="1"/>
      <w:numFmt w:val="bullet"/>
      <w:lvlText w:val="・"/>
      <w:lvlJc w:val="left"/>
      <w:pPr>
        <w:ind w:left="880" w:hanging="440"/>
      </w:pPr>
      <w:rPr>
        <w:rFonts w:ascii="ＭＳ 明朝" w:hAnsi="ＭＳ 明朝" w:hint="default"/>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833" w15:restartNumberingAfterBreak="0">
    <w:nsid w:val="7A4E5848"/>
    <w:multiLevelType w:val="hybridMultilevel"/>
    <w:tmpl w:val="C462A088"/>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834" w15:restartNumberingAfterBreak="0">
    <w:nsid w:val="7A5C7991"/>
    <w:multiLevelType w:val="hybridMultilevel"/>
    <w:tmpl w:val="E730C20C"/>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835" w15:restartNumberingAfterBreak="0">
    <w:nsid w:val="7A8230D3"/>
    <w:multiLevelType w:val="hybridMultilevel"/>
    <w:tmpl w:val="DA929452"/>
    <w:lvl w:ilvl="0" w:tplc="0409000B">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836" w15:restartNumberingAfterBreak="0">
    <w:nsid w:val="7AC64DBE"/>
    <w:multiLevelType w:val="hybridMultilevel"/>
    <w:tmpl w:val="70D87F98"/>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837" w15:restartNumberingAfterBreak="0">
    <w:nsid w:val="7ADC2A52"/>
    <w:multiLevelType w:val="hybridMultilevel"/>
    <w:tmpl w:val="7D02183C"/>
    <w:lvl w:ilvl="0" w:tplc="0540EBAC">
      <w:start w:val="1"/>
      <w:numFmt w:val="lowerLetter"/>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838" w15:restartNumberingAfterBreak="0">
    <w:nsid w:val="7B7A5135"/>
    <w:multiLevelType w:val="hybridMultilevel"/>
    <w:tmpl w:val="6EAE6784"/>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839" w15:restartNumberingAfterBreak="0">
    <w:nsid w:val="7BE0136A"/>
    <w:multiLevelType w:val="hybridMultilevel"/>
    <w:tmpl w:val="4E0CAED8"/>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840" w15:restartNumberingAfterBreak="0">
    <w:nsid w:val="7BEC692B"/>
    <w:multiLevelType w:val="hybridMultilevel"/>
    <w:tmpl w:val="7CEC024A"/>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841" w15:restartNumberingAfterBreak="0">
    <w:nsid w:val="7BEC7139"/>
    <w:multiLevelType w:val="hybridMultilevel"/>
    <w:tmpl w:val="35161082"/>
    <w:lvl w:ilvl="0" w:tplc="04090001">
      <w:start w:val="1"/>
      <w:numFmt w:val="bullet"/>
      <w:lvlText w:val=""/>
      <w:lvlJc w:val="left"/>
      <w:pPr>
        <w:ind w:left="680" w:hanging="440"/>
      </w:pPr>
      <w:rPr>
        <w:rFonts w:ascii="Wingdings" w:hAnsi="Wingdings" w:hint="default"/>
      </w:rPr>
    </w:lvl>
    <w:lvl w:ilvl="1" w:tplc="FFFFFFFF" w:tentative="1">
      <w:start w:val="1"/>
      <w:numFmt w:val="bullet"/>
      <w:lvlText w:val=""/>
      <w:lvlJc w:val="left"/>
      <w:pPr>
        <w:ind w:left="1120" w:hanging="440"/>
      </w:pPr>
      <w:rPr>
        <w:rFonts w:ascii="Wingdings" w:hAnsi="Wingdings" w:hint="default"/>
      </w:rPr>
    </w:lvl>
    <w:lvl w:ilvl="2" w:tplc="FFFFFFFF" w:tentative="1">
      <w:start w:val="1"/>
      <w:numFmt w:val="bullet"/>
      <w:lvlText w:val=""/>
      <w:lvlJc w:val="left"/>
      <w:pPr>
        <w:ind w:left="1560" w:hanging="440"/>
      </w:pPr>
      <w:rPr>
        <w:rFonts w:ascii="Wingdings" w:hAnsi="Wingdings" w:hint="default"/>
      </w:rPr>
    </w:lvl>
    <w:lvl w:ilvl="3" w:tplc="FFFFFFFF" w:tentative="1">
      <w:start w:val="1"/>
      <w:numFmt w:val="bullet"/>
      <w:lvlText w:val=""/>
      <w:lvlJc w:val="left"/>
      <w:pPr>
        <w:ind w:left="2000" w:hanging="440"/>
      </w:pPr>
      <w:rPr>
        <w:rFonts w:ascii="Wingdings" w:hAnsi="Wingdings" w:hint="default"/>
      </w:rPr>
    </w:lvl>
    <w:lvl w:ilvl="4" w:tplc="FFFFFFFF" w:tentative="1">
      <w:start w:val="1"/>
      <w:numFmt w:val="bullet"/>
      <w:lvlText w:val=""/>
      <w:lvlJc w:val="left"/>
      <w:pPr>
        <w:ind w:left="2440" w:hanging="440"/>
      </w:pPr>
      <w:rPr>
        <w:rFonts w:ascii="Wingdings" w:hAnsi="Wingdings" w:hint="default"/>
      </w:rPr>
    </w:lvl>
    <w:lvl w:ilvl="5" w:tplc="FFFFFFFF" w:tentative="1">
      <w:start w:val="1"/>
      <w:numFmt w:val="bullet"/>
      <w:lvlText w:val=""/>
      <w:lvlJc w:val="left"/>
      <w:pPr>
        <w:ind w:left="2880" w:hanging="440"/>
      </w:pPr>
      <w:rPr>
        <w:rFonts w:ascii="Wingdings" w:hAnsi="Wingdings" w:hint="default"/>
      </w:rPr>
    </w:lvl>
    <w:lvl w:ilvl="6" w:tplc="FFFFFFFF" w:tentative="1">
      <w:start w:val="1"/>
      <w:numFmt w:val="bullet"/>
      <w:lvlText w:val=""/>
      <w:lvlJc w:val="left"/>
      <w:pPr>
        <w:ind w:left="3320" w:hanging="440"/>
      </w:pPr>
      <w:rPr>
        <w:rFonts w:ascii="Wingdings" w:hAnsi="Wingdings" w:hint="default"/>
      </w:rPr>
    </w:lvl>
    <w:lvl w:ilvl="7" w:tplc="FFFFFFFF" w:tentative="1">
      <w:start w:val="1"/>
      <w:numFmt w:val="bullet"/>
      <w:lvlText w:val=""/>
      <w:lvlJc w:val="left"/>
      <w:pPr>
        <w:ind w:left="3760" w:hanging="440"/>
      </w:pPr>
      <w:rPr>
        <w:rFonts w:ascii="Wingdings" w:hAnsi="Wingdings" w:hint="default"/>
      </w:rPr>
    </w:lvl>
    <w:lvl w:ilvl="8" w:tplc="FFFFFFFF" w:tentative="1">
      <w:start w:val="1"/>
      <w:numFmt w:val="bullet"/>
      <w:lvlText w:val=""/>
      <w:lvlJc w:val="left"/>
      <w:pPr>
        <w:ind w:left="4200" w:hanging="440"/>
      </w:pPr>
      <w:rPr>
        <w:rFonts w:ascii="Wingdings" w:hAnsi="Wingdings" w:hint="default"/>
      </w:rPr>
    </w:lvl>
  </w:abstractNum>
  <w:abstractNum w:abstractNumId="842" w15:restartNumberingAfterBreak="0">
    <w:nsid w:val="7BF53052"/>
    <w:multiLevelType w:val="hybridMultilevel"/>
    <w:tmpl w:val="031CAA14"/>
    <w:lvl w:ilvl="0" w:tplc="76A4E47C">
      <w:start w:val="1"/>
      <w:numFmt w:val="lowerLetter"/>
      <w:lvlText w:val="%1."/>
      <w:lvlJc w:val="left"/>
      <w:pPr>
        <w:ind w:left="428" w:hanging="440"/>
      </w:pPr>
      <w:rPr>
        <w:rFonts w:hint="eastAsia"/>
      </w:rPr>
    </w:lvl>
    <w:lvl w:ilvl="1" w:tplc="04090017" w:tentative="1">
      <w:start w:val="1"/>
      <w:numFmt w:val="aiueoFullWidth"/>
      <w:lvlText w:val="(%2)"/>
      <w:lvlJc w:val="left"/>
      <w:pPr>
        <w:ind w:left="868" w:hanging="440"/>
      </w:pPr>
    </w:lvl>
    <w:lvl w:ilvl="2" w:tplc="04090011" w:tentative="1">
      <w:start w:val="1"/>
      <w:numFmt w:val="decimalEnclosedCircle"/>
      <w:lvlText w:val="%3"/>
      <w:lvlJc w:val="left"/>
      <w:pPr>
        <w:ind w:left="1308" w:hanging="440"/>
      </w:pPr>
    </w:lvl>
    <w:lvl w:ilvl="3" w:tplc="0409000F" w:tentative="1">
      <w:start w:val="1"/>
      <w:numFmt w:val="decimal"/>
      <w:lvlText w:val="%4."/>
      <w:lvlJc w:val="left"/>
      <w:pPr>
        <w:ind w:left="1748" w:hanging="440"/>
      </w:pPr>
    </w:lvl>
    <w:lvl w:ilvl="4" w:tplc="04090017" w:tentative="1">
      <w:start w:val="1"/>
      <w:numFmt w:val="aiueoFullWidth"/>
      <w:lvlText w:val="(%5)"/>
      <w:lvlJc w:val="left"/>
      <w:pPr>
        <w:ind w:left="2188" w:hanging="440"/>
      </w:pPr>
    </w:lvl>
    <w:lvl w:ilvl="5" w:tplc="04090011" w:tentative="1">
      <w:start w:val="1"/>
      <w:numFmt w:val="decimalEnclosedCircle"/>
      <w:lvlText w:val="%6"/>
      <w:lvlJc w:val="left"/>
      <w:pPr>
        <w:ind w:left="2628" w:hanging="440"/>
      </w:pPr>
    </w:lvl>
    <w:lvl w:ilvl="6" w:tplc="0409000F" w:tentative="1">
      <w:start w:val="1"/>
      <w:numFmt w:val="decimal"/>
      <w:lvlText w:val="%7."/>
      <w:lvlJc w:val="left"/>
      <w:pPr>
        <w:ind w:left="3068" w:hanging="440"/>
      </w:pPr>
    </w:lvl>
    <w:lvl w:ilvl="7" w:tplc="04090017" w:tentative="1">
      <w:start w:val="1"/>
      <w:numFmt w:val="aiueoFullWidth"/>
      <w:lvlText w:val="(%8)"/>
      <w:lvlJc w:val="left"/>
      <w:pPr>
        <w:ind w:left="3508" w:hanging="440"/>
      </w:pPr>
    </w:lvl>
    <w:lvl w:ilvl="8" w:tplc="04090011" w:tentative="1">
      <w:start w:val="1"/>
      <w:numFmt w:val="decimalEnclosedCircle"/>
      <w:lvlText w:val="%9"/>
      <w:lvlJc w:val="left"/>
      <w:pPr>
        <w:ind w:left="3948" w:hanging="440"/>
      </w:pPr>
    </w:lvl>
  </w:abstractNum>
  <w:abstractNum w:abstractNumId="843" w15:restartNumberingAfterBreak="0">
    <w:nsid w:val="7C952126"/>
    <w:multiLevelType w:val="hybridMultilevel"/>
    <w:tmpl w:val="C4D46B30"/>
    <w:lvl w:ilvl="0" w:tplc="FFFFFFFF">
      <w:start w:val="1"/>
      <w:numFmt w:val="lowerLetter"/>
      <w:lvlText w:val="%1."/>
      <w:lvlJc w:val="left"/>
      <w:pPr>
        <w:ind w:left="440" w:hanging="440"/>
      </w:pPr>
      <w:rPr>
        <w:rFonts w:hint="eastAsia"/>
      </w:rPr>
    </w:lvl>
    <w:lvl w:ilvl="1" w:tplc="FFFFFFFF" w:tentative="1">
      <w:start w:val="1"/>
      <w:numFmt w:val="aiueoFullWidth"/>
      <w:lvlText w:val="(%2)"/>
      <w:lvlJc w:val="left"/>
      <w:pPr>
        <w:ind w:left="880" w:hanging="440"/>
      </w:pPr>
    </w:lvl>
    <w:lvl w:ilvl="2" w:tplc="FFFFFFFF" w:tentative="1">
      <w:start w:val="1"/>
      <w:numFmt w:val="decimalEnclosedCircle"/>
      <w:lvlText w:val="%3"/>
      <w:lvlJc w:val="left"/>
      <w:pPr>
        <w:ind w:left="1320" w:hanging="440"/>
      </w:pPr>
    </w:lvl>
    <w:lvl w:ilvl="3" w:tplc="FFFFFFFF" w:tentative="1">
      <w:start w:val="1"/>
      <w:numFmt w:val="decimal"/>
      <w:lvlText w:val="%4."/>
      <w:lvlJc w:val="left"/>
      <w:pPr>
        <w:ind w:left="1760" w:hanging="440"/>
      </w:pPr>
    </w:lvl>
    <w:lvl w:ilvl="4" w:tplc="FFFFFFFF" w:tentative="1">
      <w:start w:val="1"/>
      <w:numFmt w:val="aiueoFullWidth"/>
      <w:lvlText w:val="(%5)"/>
      <w:lvlJc w:val="left"/>
      <w:pPr>
        <w:ind w:left="2200" w:hanging="440"/>
      </w:pPr>
    </w:lvl>
    <w:lvl w:ilvl="5" w:tplc="FFFFFFFF" w:tentative="1">
      <w:start w:val="1"/>
      <w:numFmt w:val="decimalEnclosedCircle"/>
      <w:lvlText w:val="%6"/>
      <w:lvlJc w:val="left"/>
      <w:pPr>
        <w:ind w:left="2640" w:hanging="440"/>
      </w:pPr>
    </w:lvl>
    <w:lvl w:ilvl="6" w:tplc="FFFFFFFF" w:tentative="1">
      <w:start w:val="1"/>
      <w:numFmt w:val="decimal"/>
      <w:lvlText w:val="%7."/>
      <w:lvlJc w:val="left"/>
      <w:pPr>
        <w:ind w:left="3080" w:hanging="440"/>
      </w:pPr>
    </w:lvl>
    <w:lvl w:ilvl="7" w:tplc="FFFFFFFF" w:tentative="1">
      <w:start w:val="1"/>
      <w:numFmt w:val="aiueoFullWidth"/>
      <w:lvlText w:val="(%8)"/>
      <w:lvlJc w:val="left"/>
      <w:pPr>
        <w:ind w:left="3520" w:hanging="440"/>
      </w:pPr>
    </w:lvl>
    <w:lvl w:ilvl="8" w:tplc="FFFFFFFF" w:tentative="1">
      <w:start w:val="1"/>
      <w:numFmt w:val="decimalEnclosedCircle"/>
      <w:lvlText w:val="%9"/>
      <w:lvlJc w:val="left"/>
      <w:pPr>
        <w:ind w:left="3960" w:hanging="440"/>
      </w:pPr>
    </w:lvl>
  </w:abstractNum>
  <w:abstractNum w:abstractNumId="844" w15:restartNumberingAfterBreak="0">
    <w:nsid w:val="7CBA417C"/>
    <w:multiLevelType w:val="hybridMultilevel"/>
    <w:tmpl w:val="3BAA67EA"/>
    <w:lvl w:ilvl="0" w:tplc="04090001">
      <w:start w:val="1"/>
      <w:numFmt w:val="bullet"/>
      <w:lvlText w:val=""/>
      <w:lvlJc w:val="left"/>
      <w:pPr>
        <w:ind w:left="680" w:hanging="440"/>
      </w:pPr>
      <w:rPr>
        <w:rFonts w:ascii="Wingdings" w:hAnsi="Wingdings" w:hint="default"/>
        <w:lang w:val="en-US" w:eastAsia="ja-JP" w:bidi="ar-SA"/>
      </w:rPr>
    </w:lvl>
    <w:lvl w:ilvl="1" w:tplc="0409000B" w:tentative="1">
      <w:start w:val="1"/>
      <w:numFmt w:val="bullet"/>
      <w:lvlText w:val=""/>
      <w:lvlJc w:val="left"/>
      <w:pPr>
        <w:ind w:left="1120" w:hanging="440"/>
      </w:pPr>
      <w:rPr>
        <w:rFonts w:ascii="Wingdings" w:hAnsi="Wingdings" w:hint="default"/>
      </w:rPr>
    </w:lvl>
    <w:lvl w:ilvl="2" w:tplc="0409000D" w:tentative="1">
      <w:start w:val="1"/>
      <w:numFmt w:val="bullet"/>
      <w:lvlText w:val=""/>
      <w:lvlJc w:val="left"/>
      <w:pPr>
        <w:ind w:left="1560" w:hanging="440"/>
      </w:pPr>
      <w:rPr>
        <w:rFonts w:ascii="Wingdings" w:hAnsi="Wingdings" w:hint="default"/>
      </w:rPr>
    </w:lvl>
    <w:lvl w:ilvl="3" w:tplc="04090001" w:tentative="1">
      <w:start w:val="1"/>
      <w:numFmt w:val="bullet"/>
      <w:lvlText w:val=""/>
      <w:lvlJc w:val="left"/>
      <w:pPr>
        <w:ind w:left="2000" w:hanging="440"/>
      </w:pPr>
      <w:rPr>
        <w:rFonts w:ascii="Wingdings" w:hAnsi="Wingdings" w:hint="default"/>
      </w:rPr>
    </w:lvl>
    <w:lvl w:ilvl="4" w:tplc="0409000B" w:tentative="1">
      <w:start w:val="1"/>
      <w:numFmt w:val="bullet"/>
      <w:lvlText w:val=""/>
      <w:lvlJc w:val="left"/>
      <w:pPr>
        <w:ind w:left="2440" w:hanging="440"/>
      </w:pPr>
      <w:rPr>
        <w:rFonts w:ascii="Wingdings" w:hAnsi="Wingdings" w:hint="default"/>
      </w:rPr>
    </w:lvl>
    <w:lvl w:ilvl="5" w:tplc="0409000D" w:tentative="1">
      <w:start w:val="1"/>
      <w:numFmt w:val="bullet"/>
      <w:lvlText w:val=""/>
      <w:lvlJc w:val="left"/>
      <w:pPr>
        <w:ind w:left="2880" w:hanging="440"/>
      </w:pPr>
      <w:rPr>
        <w:rFonts w:ascii="Wingdings" w:hAnsi="Wingdings" w:hint="default"/>
      </w:rPr>
    </w:lvl>
    <w:lvl w:ilvl="6" w:tplc="04090001" w:tentative="1">
      <w:start w:val="1"/>
      <w:numFmt w:val="bullet"/>
      <w:lvlText w:val=""/>
      <w:lvlJc w:val="left"/>
      <w:pPr>
        <w:ind w:left="3320" w:hanging="440"/>
      </w:pPr>
      <w:rPr>
        <w:rFonts w:ascii="Wingdings" w:hAnsi="Wingdings" w:hint="default"/>
      </w:rPr>
    </w:lvl>
    <w:lvl w:ilvl="7" w:tplc="0409000B" w:tentative="1">
      <w:start w:val="1"/>
      <w:numFmt w:val="bullet"/>
      <w:lvlText w:val=""/>
      <w:lvlJc w:val="left"/>
      <w:pPr>
        <w:ind w:left="3760" w:hanging="440"/>
      </w:pPr>
      <w:rPr>
        <w:rFonts w:ascii="Wingdings" w:hAnsi="Wingdings" w:hint="default"/>
      </w:rPr>
    </w:lvl>
    <w:lvl w:ilvl="8" w:tplc="0409000D" w:tentative="1">
      <w:start w:val="1"/>
      <w:numFmt w:val="bullet"/>
      <w:lvlText w:val=""/>
      <w:lvlJc w:val="left"/>
      <w:pPr>
        <w:ind w:left="4200" w:hanging="440"/>
      </w:pPr>
      <w:rPr>
        <w:rFonts w:ascii="Wingdings" w:hAnsi="Wingdings" w:hint="default"/>
      </w:rPr>
    </w:lvl>
  </w:abstractNum>
  <w:abstractNum w:abstractNumId="845" w15:restartNumberingAfterBreak="0">
    <w:nsid w:val="7E573543"/>
    <w:multiLevelType w:val="hybridMultilevel"/>
    <w:tmpl w:val="F4D2BCBE"/>
    <w:lvl w:ilvl="0" w:tplc="0409000B">
      <w:start w:val="1"/>
      <w:numFmt w:val="bullet"/>
      <w:lvlText w:val=""/>
      <w:lvlJc w:val="left"/>
      <w:pPr>
        <w:ind w:left="880" w:hanging="440"/>
      </w:pPr>
      <w:rPr>
        <w:rFonts w:ascii="Wingdings" w:hAnsi="Wingdings" w:hint="default"/>
      </w:rPr>
    </w:lvl>
    <w:lvl w:ilvl="1" w:tplc="FFFFFFFF" w:tentative="1">
      <w:start w:val="1"/>
      <w:numFmt w:val="bullet"/>
      <w:lvlText w:val=""/>
      <w:lvlJc w:val="left"/>
      <w:pPr>
        <w:ind w:left="1320" w:hanging="440"/>
      </w:pPr>
      <w:rPr>
        <w:rFonts w:ascii="Wingdings" w:hAnsi="Wingdings" w:hint="default"/>
      </w:rPr>
    </w:lvl>
    <w:lvl w:ilvl="2" w:tplc="FFFFFFFF" w:tentative="1">
      <w:start w:val="1"/>
      <w:numFmt w:val="bullet"/>
      <w:lvlText w:val=""/>
      <w:lvlJc w:val="left"/>
      <w:pPr>
        <w:ind w:left="1760" w:hanging="440"/>
      </w:pPr>
      <w:rPr>
        <w:rFonts w:ascii="Wingdings" w:hAnsi="Wingdings" w:hint="default"/>
      </w:rPr>
    </w:lvl>
    <w:lvl w:ilvl="3" w:tplc="FFFFFFFF" w:tentative="1">
      <w:start w:val="1"/>
      <w:numFmt w:val="bullet"/>
      <w:lvlText w:val=""/>
      <w:lvlJc w:val="left"/>
      <w:pPr>
        <w:ind w:left="2200" w:hanging="440"/>
      </w:pPr>
      <w:rPr>
        <w:rFonts w:ascii="Wingdings" w:hAnsi="Wingdings" w:hint="default"/>
      </w:rPr>
    </w:lvl>
    <w:lvl w:ilvl="4" w:tplc="FFFFFFFF" w:tentative="1">
      <w:start w:val="1"/>
      <w:numFmt w:val="bullet"/>
      <w:lvlText w:val=""/>
      <w:lvlJc w:val="left"/>
      <w:pPr>
        <w:ind w:left="2640" w:hanging="440"/>
      </w:pPr>
      <w:rPr>
        <w:rFonts w:ascii="Wingdings" w:hAnsi="Wingdings" w:hint="default"/>
      </w:rPr>
    </w:lvl>
    <w:lvl w:ilvl="5" w:tplc="FFFFFFFF" w:tentative="1">
      <w:start w:val="1"/>
      <w:numFmt w:val="bullet"/>
      <w:lvlText w:val=""/>
      <w:lvlJc w:val="left"/>
      <w:pPr>
        <w:ind w:left="3080" w:hanging="440"/>
      </w:pPr>
      <w:rPr>
        <w:rFonts w:ascii="Wingdings" w:hAnsi="Wingdings" w:hint="default"/>
      </w:rPr>
    </w:lvl>
    <w:lvl w:ilvl="6" w:tplc="FFFFFFFF" w:tentative="1">
      <w:start w:val="1"/>
      <w:numFmt w:val="bullet"/>
      <w:lvlText w:val=""/>
      <w:lvlJc w:val="left"/>
      <w:pPr>
        <w:ind w:left="3520" w:hanging="440"/>
      </w:pPr>
      <w:rPr>
        <w:rFonts w:ascii="Wingdings" w:hAnsi="Wingdings" w:hint="default"/>
      </w:rPr>
    </w:lvl>
    <w:lvl w:ilvl="7" w:tplc="FFFFFFFF" w:tentative="1">
      <w:start w:val="1"/>
      <w:numFmt w:val="bullet"/>
      <w:lvlText w:val=""/>
      <w:lvlJc w:val="left"/>
      <w:pPr>
        <w:ind w:left="3960" w:hanging="440"/>
      </w:pPr>
      <w:rPr>
        <w:rFonts w:ascii="Wingdings" w:hAnsi="Wingdings" w:hint="default"/>
      </w:rPr>
    </w:lvl>
    <w:lvl w:ilvl="8" w:tplc="FFFFFFFF" w:tentative="1">
      <w:start w:val="1"/>
      <w:numFmt w:val="bullet"/>
      <w:lvlText w:val=""/>
      <w:lvlJc w:val="left"/>
      <w:pPr>
        <w:ind w:left="4400" w:hanging="440"/>
      </w:pPr>
      <w:rPr>
        <w:rFonts w:ascii="Wingdings" w:hAnsi="Wingdings" w:hint="default"/>
      </w:rPr>
    </w:lvl>
  </w:abstractNum>
  <w:abstractNum w:abstractNumId="846" w15:restartNumberingAfterBreak="0">
    <w:nsid w:val="7E6A0343"/>
    <w:multiLevelType w:val="hybridMultilevel"/>
    <w:tmpl w:val="702CB60C"/>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847" w15:restartNumberingAfterBreak="0">
    <w:nsid w:val="7E71165B"/>
    <w:multiLevelType w:val="hybridMultilevel"/>
    <w:tmpl w:val="A3B2787A"/>
    <w:lvl w:ilvl="0" w:tplc="96D29D0A">
      <w:start w:val="1"/>
      <w:numFmt w:val="decimal"/>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848" w15:restartNumberingAfterBreak="0">
    <w:nsid w:val="7FB77549"/>
    <w:multiLevelType w:val="hybridMultilevel"/>
    <w:tmpl w:val="8DBCFC24"/>
    <w:lvl w:ilvl="0" w:tplc="0409000B">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849" w15:restartNumberingAfterBreak="0">
    <w:nsid w:val="7FC91CEF"/>
    <w:multiLevelType w:val="hybridMultilevel"/>
    <w:tmpl w:val="71960F04"/>
    <w:lvl w:ilvl="0" w:tplc="04090001">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num w:numId="1" w16cid:durableId="1240943455">
    <w:abstractNumId w:val="445"/>
  </w:num>
  <w:num w:numId="2" w16cid:durableId="746997949">
    <w:abstractNumId w:val="345"/>
  </w:num>
  <w:num w:numId="3" w16cid:durableId="130099231">
    <w:abstractNumId w:val="727"/>
  </w:num>
  <w:num w:numId="4" w16cid:durableId="1122530404">
    <w:abstractNumId w:val="727"/>
    <w:lvlOverride w:ilvl="0">
      <w:startOverride w:val="2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860502866">
    <w:abstractNumId w:val="429"/>
  </w:num>
  <w:num w:numId="6" w16cid:durableId="503520474">
    <w:abstractNumId w:val="16"/>
  </w:num>
  <w:num w:numId="7" w16cid:durableId="1365714254">
    <w:abstractNumId w:val="511"/>
  </w:num>
  <w:num w:numId="8" w16cid:durableId="1421876713">
    <w:abstractNumId w:val="334"/>
  </w:num>
  <w:num w:numId="9" w16cid:durableId="2097818162">
    <w:abstractNumId w:val="24"/>
  </w:num>
  <w:num w:numId="10" w16cid:durableId="408699579">
    <w:abstractNumId w:val="496"/>
  </w:num>
  <w:num w:numId="11" w16cid:durableId="1730806328">
    <w:abstractNumId w:val="591"/>
  </w:num>
  <w:num w:numId="12" w16cid:durableId="555354742">
    <w:abstractNumId w:val="790"/>
  </w:num>
  <w:num w:numId="13" w16cid:durableId="1138257334">
    <w:abstractNumId w:val="351"/>
  </w:num>
  <w:num w:numId="14" w16cid:durableId="208537166">
    <w:abstractNumId w:val="142"/>
  </w:num>
  <w:num w:numId="15" w16cid:durableId="1332372271">
    <w:abstractNumId w:val="624"/>
  </w:num>
  <w:num w:numId="16" w16cid:durableId="567308545">
    <w:abstractNumId w:val="473"/>
  </w:num>
  <w:num w:numId="17" w16cid:durableId="793182532">
    <w:abstractNumId w:val="535"/>
  </w:num>
  <w:num w:numId="18" w16cid:durableId="1951162049">
    <w:abstractNumId w:val="519"/>
  </w:num>
  <w:num w:numId="19" w16cid:durableId="648829258">
    <w:abstractNumId w:val="363"/>
  </w:num>
  <w:num w:numId="20" w16cid:durableId="17776368">
    <w:abstractNumId w:val="435"/>
  </w:num>
  <w:num w:numId="21" w16cid:durableId="1348944380">
    <w:abstractNumId w:val="120"/>
  </w:num>
  <w:num w:numId="22" w16cid:durableId="1011182407">
    <w:abstractNumId w:val="529"/>
  </w:num>
  <w:num w:numId="23" w16cid:durableId="1633946632">
    <w:abstractNumId w:val="399"/>
  </w:num>
  <w:num w:numId="24" w16cid:durableId="1775199750">
    <w:abstractNumId w:val="538"/>
  </w:num>
  <w:num w:numId="25" w16cid:durableId="146634997">
    <w:abstractNumId w:val="226"/>
  </w:num>
  <w:num w:numId="26" w16cid:durableId="2043434464">
    <w:abstractNumId w:val="428"/>
  </w:num>
  <w:num w:numId="27" w16cid:durableId="64911587">
    <w:abstractNumId w:val="691"/>
  </w:num>
  <w:num w:numId="28" w16cid:durableId="425467533">
    <w:abstractNumId w:val="554"/>
  </w:num>
  <w:num w:numId="29" w16cid:durableId="109593252">
    <w:abstractNumId w:val="542"/>
  </w:num>
  <w:num w:numId="30" w16cid:durableId="1437749274">
    <w:abstractNumId w:val="437"/>
  </w:num>
  <w:num w:numId="31" w16cid:durableId="1736472669">
    <w:abstractNumId w:val="665"/>
  </w:num>
  <w:num w:numId="32" w16cid:durableId="1609583210">
    <w:abstractNumId w:val="168"/>
  </w:num>
  <w:num w:numId="33" w16cid:durableId="745688171">
    <w:abstractNumId w:val="822"/>
  </w:num>
  <w:num w:numId="34" w16cid:durableId="1222903379">
    <w:abstractNumId w:val="583"/>
  </w:num>
  <w:num w:numId="35" w16cid:durableId="1363899837">
    <w:abstractNumId w:val="174"/>
  </w:num>
  <w:num w:numId="36" w16cid:durableId="1398015477">
    <w:abstractNumId w:val="323"/>
  </w:num>
  <w:num w:numId="37" w16cid:durableId="1604340764">
    <w:abstractNumId w:val="104"/>
  </w:num>
  <w:num w:numId="38" w16cid:durableId="384138618">
    <w:abstractNumId w:val="23"/>
  </w:num>
  <w:num w:numId="39" w16cid:durableId="1185903122">
    <w:abstractNumId w:val="725"/>
  </w:num>
  <w:num w:numId="40" w16cid:durableId="486360801">
    <w:abstractNumId w:val="812"/>
  </w:num>
  <w:num w:numId="41" w16cid:durableId="1041712628">
    <w:abstractNumId w:val="712"/>
  </w:num>
  <w:num w:numId="42" w16cid:durableId="1728064248">
    <w:abstractNumId w:val="309"/>
  </w:num>
  <w:num w:numId="43" w16cid:durableId="1742629592">
    <w:abstractNumId w:val="246"/>
  </w:num>
  <w:num w:numId="44" w16cid:durableId="1970240569">
    <w:abstractNumId w:val="629"/>
  </w:num>
  <w:num w:numId="45" w16cid:durableId="1264264242">
    <w:abstractNumId w:val="525"/>
  </w:num>
  <w:num w:numId="46" w16cid:durableId="1216620690">
    <w:abstractNumId w:val="355"/>
  </w:num>
  <w:num w:numId="47" w16cid:durableId="1775861700">
    <w:abstractNumId w:val="644"/>
  </w:num>
  <w:num w:numId="48" w16cid:durableId="314997363">
    <w:abstractNumId w:val="673"/>
  </w:num>
  <w:num w:numId="49" w16cid:durableId="772095611">
    <w:abstractNumId w:val="408"/>
  </w:num>
  <w:num w:numId="50" w16cid:durableId="1905605866">
    <w:abstractNumId w:val="230"/>
  </w:num>
  <w:num w:numId="51" w16cid:durableId="108362030">
    <w:abstractNumId w:val="198"/>
  </w:num>
  <w:num w:numId="52" w16cid:durableId="1519536897">
    <w:abstractNumId w:val="318"/>
  </w:num>
  <w:num w:numId="53" w16cid:durableId="433483018">
    <w:abstractNumId w:val="761"/>
  </w:num>
  <w:num w:numId="54" w16cid:durableId="1763843073">
    <w:abstractNumId w:val="837"/>
  </w:num>
  <w:num w:numId="55" w16cid:durableId="1435400451">
    <w:abstractNumId w:val="526"/>
  </w:num>
  <w:num w:numId="56" w16cid:durableId="1351906760">
    <w:abstractNumId w:val="497"/>
  </w:num>
  <w:num w:numId="57" w16cid:durableId="997004459">
    <w:abstractNumId w:val="138"/>
  </w:num>
  <w:num w:numId="58" w16cid:durableId="173495116">
    <w:abstractNumId w:val="828"/>
  </w:num>
  <w:num w:numId="59" w16cid:durableId="111290882">
    <w:abstractNumId w:val="581"/>
  </w:num>
  <w:num w:numId="60" w16cid:durableId="877623883">
    <w:abstractNumId w:val="795"/>
  </w:num>
  <w:num w:numId="61" w16cid:durableId="1866825020">
    <w:abstractNumId w:val="320"/>
  </w:num>
  <w:num w:numId="62" w16cid:durableId="484709142">
    <w:abstractNumId w:val="622"/>
  </w:num>
  <w:num w:numId="63" w16cid:durableId="316567589">
    <w:abstractNumId w:val="144"/>
  </w:num>
  <w:num w:numId="64" w16cid:durableId="1038161877">
    <w:abstractNumId w:val="819"/>
  </w:num>
  <w:num w:numId="65" w16cid:durableId="1743403495">
    <w:abstractNumId w:val="219"/>
  </w:num>
  <w:num w:numId="66" w16cid:durableId="1290282382">
    <w:abstractNumId w:val="713"/>
  </w:num>
  <w:num w:numId="67" w16cid:durableId="251933588">
    <w:abstractNumId w:val="670"/>
  </w:num>
  <w:num w:numId="68" w16cid:durableId="647710832">
    <w:abstractNumId w:val="317"/>
  </w:num>
  <w:num w:numId="69" w16cid:durableId="877475202">
    <w:abstractNumId w:val="739"/>
  </w:num>
  <w:num w:numId="70" w16cid:durableId="1482499797">
    <w:abstractNumId w:val="698"/>
  </w:num>
  <w:num w:numId="71" w16cid:durableId="2008753138">
    <w:abstractNumId w:val="339"/>
  </w:num>
  <w:num w:numId="72" w16cid:durableId="811795098">
    <w:abstractNumId w:val="737"/>
  </w:num>
  <w:num w:numId="73" w16cid:durableId="1269847769">
    <w:abstractNumId w:val="173"/>
  </w:num>
  <w:num w:numId="74" w16cid:durableId="247230321">
    <w:abstractNumId w:val="139"/>
  </w:num>
  <w:num w:numId="75" w16cid:durableId="864178377">
    <w:abstractNumId w:val="817"/>
  </w:num>
  <w:num w:numId="76" w16cid:durableId="511577033">
    <w:abstractNumId w:val="642"/>
  </w:num>
  <w:num w:numId="77" w16cid:durableId="536435316">
    <w:abstractNumId w:val="592"/>
  </w:num>
  <w:num w:numId="78" w16cid:durableId="1071079725">
    <w:abstractNumId w:val="393"/>
  </w:num>
  <w:num w:numId="79" w16cid:durableId="387805592">
    <w:abstractNumId w:val="327"/>
  </w:num>
  <w:num w:numId="80" w16cid:durableId="749697484">
    <w:abstractNumId w:val="683"/>
  </w:num>
  <w:num w:numId="81" w16cid:durableId="2084260063">
    <w:abstractNumId w:val="598"/>
  </w:num>
  <w:num w:numId="82" w16cid:durableId="313922913">
    <w:abstractNumId w:val="599"/>
  </w:num>
  <w:num w:numId="83" w16cid:durableId="275017457">
    <w:abstractNumId w:val="688"/>
  </w:num>
  <w:num w:numId="84" w16cid:durableId="1722291685">
    <w:abstractNumId w:val="189"/>
  </w:num>
  <w:num w:numId="85" w16cid:durableId="237055197">
    <w:abstractNumId w:val="689"/>
  </w:num>
  <w:num w:numId="86" w16cid:durableId="1455828872">
    <w:abstractNumId w:val="282"/>
  </w:num>
  <w:num w:numId="87" w16cid:durableId="226571051">
    <w:abstractNumId w:val="512"/>
  </w:num>
  <w:num w:numId="88" w16cid:durableId="1810660875">
    <w:abstractNumId w:val="391"/>
  </w:num>
  <w:num w:numId="89" w16cid:durableId="1355884794">
    <w:abstractNumId w:val="304"/>
  </w:num>
  <w:num w:numId="90" w16cid:durableId="968048685">
    <w:abstractNumId w:val="577"/>
  </w:num>
  <w:num w:numId="91" w16cid:durableId="963778979">
    <w:abstractNumId w:val="386"/>
  </w:num>
  <w:num w:numId="92" w16cid:durableId="130364226">
    <w:abstractNumId w:val="240"/>
  </w:num>
  <w:num w:numId="93" w16cid:durableId="1786268562">
    <w:abstractNumId w:val="786"/>
  </w:num>
  <w:num w:numId="94" w16cid:durableId="1504978826">
    <w:abstractNumId w:val="41"/>
  </w:num>
  <w:num w:numId="95" w16cid:durableId="128130831">
    <w:abstractNumId w:val="494"/>
  </w:num>
  <w:num w:numId="96" w16cid:durableId="1692609012">
    <w:abstractNumId w:val="324"/>
  </w:num>
  <w:num w:numId="97" w16cid:durableId="1438023597">
    <w:abstractNumId w:val="703"/>
  </w:num>
  <w:num w:numId="98" w16cid:durableId="397440135">
    <w:abstractNumId w:val="518"/>
  </w:num>
  <w:num w:numId="99" w16cid:durableId="1034580385">
    <w:abstractNumId w:val="102"/>
  </w:num>
  <w:num w:numId="100" w16cid:durableId="468325271">
    <w:abstractNumId w:val="409"/>
  </w:num>
  <w:num w:numId="101" w16cid:durableId="600063143">
    <w:abstractNumId w:val="128"/>
  </w:num>
  <w:num w:numId="102" w16cid:durableId="2025473586">
    <w:abstractNumId w:val="415"/>
  </w:num>
  <w:num w:numId="103" w16cid:durableId="619339239">
    <w:abstractNumId w:val="396"/>
  </w:num>
  <w:num w:numId="104" w16cid:durableId="1419862404">
    <w:abstractNumId w:val="479"/>
  </w:num>
  <w:num w:numId="105" w16cid:durableId="377051357">
    <w:abstractNumId w:val="533"/>
  </w:num>
  <w:num w:numId="106" w16cid:durableId="1506280781">
    <w:abstractNumId w:val="89"/>
  </w:num>
  <w:num w:numId="107" w16cid:durableId="1609507545">
    <w:abstractNumId w:val="220"/>
  </w:num>
  <w:num w:numId="108" w16cid:durableId="1555238079">
    <w:abstractNumId w:val="209"/>
  </w:num>
  <w:num w:numId="109" w16cid:durableId="2113818954">
    <w:abstractNumId w:val="481"/>
  </w:num>
  <w:num w:numId="110" w16cid:durableId="835267143">
    <w:abstractNumId w:val="276"/>
  </w:num>
  <w:num w:numId="111" w16cid:durableId="945966185">
    <w:abstractNumId w:val="319"/>
  </w:num>
  <w:num w:numId="112" w16cid:durableId="830413522">
    <w:abstractNumId w:val="244"/>
  </w:num>
  <w:num w:numId="113" w16cid:durableId="2137795944">
    <w:abstractNumId w:val="383"/>
  </w:num>
  <w:num w:numId="114" w16cid:durableId="784084048">
    <w:abstractNumId w:val="441"/>
  </w:num>
  <w:num w:numId="115" w16cid:durableId="968439614">
    <w:abstractNumId w:val="28"/>
  </w:num>
  <w:num w:numId="116" w16cid:durableId="1472094955">
    <w:abstractNumId w:val="303"/>
  </w:num>
  <w:num w:numId="117" w16cid:durableId="1645964540">
    <w:abstractNumId w:val="655"/>
  </w:num>
  <w:num w:numId="118" w16cid:durableId="27459822">
    <w:abstractNumId w:val="536"/>
  </w:num>
  <w:num w:numId="119" w16cid:durableId="734622358">
    <w:abstractNumId w:val="447"/>
  </w:num>
  <w:num w:numId="120" w16cid:durableId="1672293415">
    <w:abstractNumId w:val="105"/>
  </w:num>
  <w:num w:numId="121" w16cid:durableId="914096132">
    <w:abstractNumId w:val="557"/>
  </w:num>
  <w:num w:numId="122" w16cid:durableId="1949845555">
    <w:abstractNumId w:val="59"/>
  </w:num>
  <w:num w:numId="123" w16cid:durableId="374041887">
    <w:abstractNumId w:val="61"/>
  </w:num>
  <w:num w:numId="124" w16cid:durableId="1557356316">
    <w:abstractNumId w:val="62"/>
  </w:num>
  <w:num w:numId="125" w16cid:durableId="914241815">
    <w:abstractNumId w:val="311"/>
  </w:num>
  <w:num w:numId="126" w16cid:durableId="1684478050">
    <w:abstractNumId w:val="235"/>
  </w:num>
  <w:num w:numId="127" w16cid:durableId="1411274744">
    <w:abstractNumId w:val="92"/>
  </w:num>
  <w:num w:numId="128" w16cid:durableId="733503388">
    <w:abstractNumId w:val="314"/>
  </w:num>
  <w:num w:numId="129" w16cid:durableId="1258175224">
    <w:abstractNumId w:val="796"/>
  </w:num>
  <w:num w:numId="130" w16cid:durableId="1320765673">
    <w:abstractNumId w:val="652"/>
  </w:num>
  <w:num w:numId="131" w16cid:durableId="461047158">
    <w:abstractNumId w:val="463"/>
  </w:num>
  <w:num w:numId="132" w16cid:durableId="886527865">
    <w:abstractNumId w:val="833"/>
  </w:num>
  <w:num w:numId="133" w16cid:durableId="798914093">
    <w:abstractNumId w:val="722"/>
  </w:num>
  <w:num w:numId="134" w16cid:durableId="1684935491">
    <w:abstractNumId w:val="388"/>
  </w:num>
  <w:num w:numId="135" w16cid:durableId="1313025703">
    <w:abstractNumId w:val="14"/>
  </w:num>
  <w:num w:numId="136" w16cid:durableId="1734964316">
    <w:abstractNumId w:val="354"/>
  </w:num>
  <w:num w:numId="137" w16cid:durableId="514610053">
    <w:abstractNumId w:val="634"/>
  </w:num>
  <w:num w:numId="138" w16cid:durableId="49428681">
    <w:abstractNumId w:val="330"/>
  </w:num>
  <w:num w:numId="139" w16cid:durableId="1209028281">
    <w:abstractNumId w:val="261"/>
  </w:num>
  <w:num w:numId="140" w16cid:durableId="402608840">
    <w:abstractNumId w:val="76"/>
  </w:num>
  <w:num w:numId="141" w16cid:durableId="1363676304">
    <w:abstractNumId w:val="196"/>
  </w:num>
  <w:num w:numId="142" w16cid:durableId="1167134163">
    <w:abstractNumId w:val="52"/>
  </w:num>
  <w:num w:numId="143" w16cid:durableId="2059157026">
    <w:abstractNumId w:val="700"/>
  </w:num>
  <w:num w:numId="144" w16cid:durableId="1706322637">
    <w:abstractNumId w:val="124"/>
  </w:num>
  <w:num w:numId="145" w16cid:durableId="1136802567">
    <w:abstractNumId w:val="310"/>
  </w:num>
  <w:num w:numId="146" w16cid:durableId="1024594726">
    <w:abstractNumId w:val="552"/>
  </w:num>
  <w:num w:numId="147" w16cid:durableId="1498377159">
    <w:abstractNumId w:val="84"/>
  </w:num>
  <w:num w:numId="148" w16cid:durableId="1845172087">
    <w:abstractNumId w:val="613"/>
  </w:num>
  <w:num w:numId="149" w16cid:durableId="1387603662">
    <w:abstractNumId w:val="618"/>
  </w:num>
  <w:num w:numId="150" w16cid:durableId="765005639">
    <w:abstractNumId w:val="616"/>
  </w:num>
  <w:num w:numId="151" w16cid:durableId="197669038">
    <w:abstractNumId w:val="571"/>
  </w:num>
  <w:num w:numId="152" w16cid:durableId="1100183598">
    <w:abstractNumId w:val="423"/>
  </w:num>
  <w:num w:numId="153" w16cid:durableId="471483312">
    <w:abstractNumId w:val="719"/>
  </w:num>
  <w:num w:numId="154" w16cid:durableId="885986425">
    <w:abstractNumId w:val="210"/>
  </w:num>
  <w:num w:numId="155" w16cid:durableId="445925170">
    <w:abstractNumId w:val="212"/>
  </w:num>
  <w:num w:numId="156" w16cid:durableId="1235897627">
    <w:abstractNumId w:val="559"/>
  </w:num>
  <w:num w:numId="157" w16cid:durableId="1215043485">
    <w:abstractNumId w:val="145"/>
  </w:num>
  <w:num w:numId="158" w16cid:durableId="1139178998">
    <w:abstractNumId w:val="131"/>
  </w:num>
  <w:num w:numId="159" w16cid:durableId="1345747653">
    <w:abstractNumId w:val="336"/>
  </w:num>
  <w:num w:numId="160" w16cid:durableId="2131437141">
    <w:abstractNumId w:val="398"/>
  </w:num>
  <w:num w:numId="161" w16cid:durableId="706639060">
    <w:abstractNumId w:val="509"/>
  </w:num>
  <w:num w:numId="162" w16cid:durableId="1113284392">
    <w:abstractNumId w:val="454"/>
  </w:num>
  <w:num w:numId="163" w16cid:durableId="340737001">
    <w:abstractNumId w:val="217"/>
  </w:num>
  <w:num w:numId="164" w16cid:durableId="1120221592">
    <w:abstractNumId w:val="308"/>
  </w:num>
  <w:num w:numId="165" w16cid:durableId="1645619183">
    <w:abstractNumId w:val="298"/>
  </w:num>
  <w:num w:numId="166" w16cid:durableId="1240677684">
    <w:abstractNumId w:val="328"/>
  </w:num>
  <w:num w:numId="167" w16cid:durableId="944340715">
    <w:abstractNumId w:val="661"/>
  </w:num>
  <w:num w:numId="168" w16cid:durableId="1760440878">
    <w:abstractNumId w:val="643"/>
  </w:num>
  <w:num w:numId="169" w16cid:durableId="226845558">
    <w:abstractNumId w:val="809"/>
  </w:num>
  <w:num w:numId="170" w16cid:durableId="498738593">
    <w:abstractNumId w:val="472"/>
  </w:num>
  <w:num w:numId="171" w16cid:durableId="1185247856">
    <w:abstractNumId w:val="785"/>
  </w:num>
  <w:num w:numId="172" w16cid:durableId="735401221">
    <w:abstractNumId w:val="794"/>
  </w:num>
  <w:num w:numId="173" w16cid:durableId="2044357631">
    <w:abstractNumId w:val="648"/>
  </w:num>
  <w:num w:numId="174" w16cid:durableId="1736732917">
    <w:abstractNumId w:val="180"/>
  </w:num>
  <w:num w:numId="175" w16cid:durableId="1863937110">
    <w:abstractNumId w:val="814"/>
  </w:num>
  <w:num w:numId="176" w16cid:durableId="1262564005">
    <w:abstractNumId w:val="223"/>
  </w:num>
  <w:num w:numId="177" w16cid:durableId="584724052">
    <w:abstractNumId w:val="842"/>
  </w:num>
  <w:num w:numId="178" w16cid:durableId="1867207161">
    <w:abstractNumId w:val="18"/>
  </w:num>
  <w:num w:numId="179" w16cid:durableId="1830704715">
    <w:abstractNumId w:val="400"/>
  </w:num>
  <w:num w:numId="180" w16cid:durableId="692263903">
    <w:abstractNumId w:val="677"/>
  </w:num>
  <w:num w:numId="181" w16cid:durableId="1282761703">
    <w:abstractNumId w:val="38"/>
  </w:num>
  <w:num w:numId="182" w16cid:durableId="1495952479">
    <w:abstractNumId w:val="625"/>
  </w:num>
  <w:num w:numId="183" w16cid:durableId="986013401">
    <w:abstractNumId w:val="730"/>
  </w:num>
  <w:num w:numId="184" w16cid:durableId="473761559">
    <w:abstractNumId w:val="379"/>
  </w:num>
  <w:num w:numId="185" w16cid:durableId="74208613">
    <w:abstractNumId w:val="112"/>
  </w:num>
  <w:num w:numId="186" w16cid:durableId="1966963580">
    <w:abstractNumId w:val="457"/>
  </w:num>
  <w:num w:numId="187" w16cid:durableId="785389640">
    <w:abstractNumId w:val="366"/>
  </w:num>
  <w:num w:numId="188" w16cid:durableId="948269861">
    <w:abstractNumId w:val="232"/>
  </w:num>
  <w:num w:numId="189" w16cid:durableId="1182207368">
    <w:abstractNumId w:val="546"/>
  </w:num>
  <w:num w:numId="190" w16cid:durableId="415056548">
    <w:abstractNumId w:val="502"/>
  </w:num>
  <w:num w:numId="191" w16cid:durableId="835148258">
    <w:abstractNumId w:val="782"/>
  </w:num>
  <w:num w:numId="192" w16cid:durableId="306979933">
    <w:abstractNumId w:val="367"/>
  </w:num>
  <w:num w:numId="193" w16cid:durableId="1898202934">
    <w:abstractNumId w:val="357"/>
  </w:num>
  <w:num w:numId="194" w16cid:durableId="1510485039">
    <w:abstractNumId w:val="585"/>
  </w:num>
  <w:num w:numId="195" w16cid:durableId="2007124448">
    <w:abstractNumId w:val="727"/>
    <w:lvlOverride w:ilvl="0">
      <w:startOverride w:val="1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 w16cid:durableId="1203900315">
    <w:abstractNumId w:val="727"/>
    <w:lvlOverride w:ilvl="0">
      <w:startOverride w:val="1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16cid:durableId="1975670857">
    <w:abstractNumId w:val="843"/>
  </w:num>
  <w:num w:numId="198" w16cid:durableId="911816132">
    <w:abstractNumId w:val="675"/>
  </w:num>
  <w:num w:numId="199" w16cid:durableId="1374383430">
    <w:abstractNumId w:val="715"/>
  </w:num>
  <w:num w:numId="200" w16cid:durableId="1685667760">
    <w:abstractNumId w:val="135"/>
  </w:num>
  <w:num w:numId="201" w16cid:durableId="2116711930">
    <w:abstractNumId w:val="503"/>
  </w:num>
  <w:num w:numId="202" w16cid:durableId="1606769257">
    <w:abstractNumId w:val="755"/>
  </w:num>
  <w:num w:numId="203" w16cid:durableId="1823429636">
    <w:abstractNumId w:val="620"/>
  </w:num>
  <w:num w:numId="204" w16cid:durableId="1938099758">
    <w:abstractNumId w:val="427"/>
  </w:num>
  <w:num w:numId="205" w16cid:durableId="695539520">
    <w:abstractNumId w:val="218"/>
  </w:num>
  <w:num w:numId="206" w16cid:durableId="1196112472">
    <w:abstractNumId w:val="827"/>
  </w:num>
  <w:num w:numId="207" w16cid:durableId="1703700130">
    <w:abstractNumId w:val="187"/>
  </w:num>
  <w:num w:numId="208" w16cid:durableId="1101219647">
    <w:abstractNumId w:val="744"/>
  </w:num>
  <w:num w:numId="209" w16cid:durableId="751509318">
    <w:abstractNumId w:val="32"/>
  </w:num>
  <w:num w:numId="210" w16cid:durableId="255603072">
    <w:abstractNumId w:val="416"/>
  </w:num>
  <w:num w:numId="211" w16cid:durableId="1213690880">
    <w:abstractNumId w:val="806"/>
  </w:num>
  <w:num w:numId="212" w16cid:durableId="681129382">
    <w:abstractNumId w:val="178"/>
  </w:num>
  <w:num w:numId="213" w16cid:durableId="724135322">
    <w:abstractNumId w:val="820"/>
  </w:num>
  <w:num w:numId="214" w16cid:durableId="541987871">
    <w:abstractNumId w:val="143"/>
  </w:num>
  <w:num w:numId="215" w16cid:durableId="1447191724">
    <w:abstractNumId w:val="791"/>
  </w:num>
  <w:num w:numId="216" w16cid:durableId="1204752766">
    <w:abstractNumId w:val="499"/>
  </w:num>
  <w:num w:numId="217" w16cid:durableId="624117457">
    <w:abstractNumId w:val="123"/>
  </w:num>
  <w:num w:numId="218" w16cid:durableId="2135827853">
    <w:abstractNumId w:val="453"/>
  </w:num>
  <w:num w:numId="219" w16cid:durableId="401634894">
    <w:abstractNumId w:val="597"/>
  </w:num>
  <w:num w:numId="220" w16cid:durableId="1605263123">
    <w:abstractNumId w:val="208"/>
  </w:num>
  <w:num w:numId="221" w16cid:durableId="373190203">
    <w:abstractNumId w:val="127"/>
  </w:num>
  <w:num w:numId="222" w16cid:durableId="1291008219">
    <w:abstractNumId w:val="832"/>
  </w:num>
  <w:num w:numId="223" w16cid:durableId="1483157922">
    <w:abstractNumId w:val="681"/>
  </w:num>
  <w:num w:numId="224" w16cid:durableId="866210930">
    <w:abstractNumId w:val="101"/>
  </w:num>
  <w:num w:numId="225" w16cid:durableId="1629820656">
    <w:abstractNumId w:val="381"/>
  </w:num>
  <w:num w:numId="226" w16cid:durableId="967397408">
    <w:abstractNumId w:val="547"/>
  </w:num>
  <w:num w:numId="227" w16cid:durableId="2026055041">
    <w:abstractNumId w:val="845"/>
  </w:num>
  <w:num w:numId="228" w16cid:durableId="1527907576">
    <w:abstractNumId w:val="413"/>
  </w:num>
  <w:num w:numId="229" w16cid:durableId="1298531624">
    <w:abstractNumId w:val="632"/>
  </w:num>
  <w:num w:numId="230" w16cid:durableId="1798066069">
    <w:abstractNumId w:val="658"/>
  </w:num>
  <w:num w:numId="231" w16cid:durableId="1666083540">
    <w:abstractNumId w:val="234"/>
  </w:num>
  <w:num w:numId="232" w16cid:durableId="2116168390">
    <w:abstractNumId w:val="262"/>
  </w:num>
  <w:num w:numId="233" w16cid:durableId="1671252344">
    <w:abstractNumId w:val="563"/>
  </w:num>
  <w:num w:numId="234" w16cid:durableId="621883796">
    <w:abstractNumId w:val="470"/>
  </w:num>
  <w:num w:numId="235" w16cid:durableId="1602832666">
    <w:abstractNumId w:val="358"/>
  </w:num>
  <w:num w:numId="236" w16cid:durableId="1584952987">
    <w:abstractNumId w:val="614"/>
  </w:num>
  <w:num w:numId="237" w16cid:durableId="87653867">
    <w:abstractNumId w:val="676"/>
  </w:num>
  <w:num w:numId="238" w16cid:durableId="91556019">
    <w:abstractNumId w:val="779"/>
  </w:num>
  <w:num w:numId="239" w16cid:durableId="1761827949">
    <w:abstractNumId w:val="121"/>
  </w:num>
  <w:num w:numId="240" w16cid:durableId="1639803012">
    <w:abstractNumId w:val="567"/>
  </w:num>
  <w:num w:numId="241" w16cid:durableId="390228234">
    <w:abstractNumId w:val="9"/>
  </w:num>
  <w:num w:numId="242" w16cid:durableId="118299567">
    <w:abstractNumId w:val="469"/>
  </w:num>
  <w:num w:numId="243" w16cid:durableId="1291398534">
    <w:abstractNumId w:val="313"/>
  </w:num>
  <w:num w:numId="244" w16cid:durableId="2013751858">
    <w:abstractNumId w:val="465"/>
  </w:num>
  <w:num w:numId="245" w16cid:durableId="276833301">
    <w:abstractNumId w:val="758"/>
  </w:num>
  <w:num w:numId="246" w16cid:durableId="1110392837">
    <w:abstractNumId w:val="395"/>
  </w:num>
  <w:num w:numId="247" w16cid:durableId="894926560">
    <w:abstractNumId w:val="301"/>
  </w:num>
  <w:num w:numId="248" w16cid:durableId="2000617757">
    <w:abstractNumId w:val="608"/>
  </w:num>
  <w:num w:numId="249" w16cid:durableId="361714313">
    <w:abstractNumId w:val="257"/>
  </w:num>
  <w:num w:numId="250" w16cid:durableId="1021665905">
    <w:abstractNumId w:val="484"/>
  </w:num>
  <w:num w:numId="251" w16cid:durableId="2064214176">
    <w:abstractNumId w:val="17"/>
  </w:num>
  <w:num w:numId="252" w16cid:durableId="904489212">
    <w:abstractNumId w:val="718"/>
  </w:num>
  <w:num w:numId="253" w16cid:durableId="1134102857">
    <w:abstractNumId w:val="640"/>
  </w:num>
  <w:num w:numId="254" w16cid:durableId="478427448">
    <w:abstractNumId w:val="603"/>
  </w:num>
  <w:num w:numId="255" w16cid:durableId="2113159602">
    <w:abstractNumId w:val="63"/>
  </w:num>
  <w:num w:numId="256" w16cid:durableId="1149906206">
    <w:abstractNumId w:val="6"/>
  </w:num>
  <w:num w:numId="257" w16cid:durableId="1118790627">
    <w:abstractNumId w:val="534"/>
  </w:num>
  <w:num w:numId="258" w16cid:durableId="647900262">
    <w:abstractNumId w:val="802"/>
  </w:num>
  <w:num w:numId="259" w16cid:durableId="207953806">
    <w:abstractNumId w:val="531"/>
  </w:num>
  <w:num w:numId="260" w16cid:durableId="1872765931">
    <w:abstractNumId w:val="245"/>
  </w:num>
  <w:num w:numId="261" w16cid:durableId="528029098">
    <w:abstractNumId w:val="555"/>
  </w:num>
  <w:num w:numId="262" w16cid:durableId="1126463067">
    <w:abstractNumId w:val="565"/>
  </w:num>
  <w:num w:numId="263" w16cid:durableId="1230730599">
    <w:abstractNumId w:val="450"/>
  </w:num>
  <w:num w:numId="264" w16cid:durableId="283275456">
    <w:abstractNumId w:val="443"/>
  </w:num>
  <w:num w:numId="265" w16cid:durableId="555168255">
    <w:abstractNumId w:val="335"/>
  </w:num>
  <w:num w:numId="266" w16cid:durableId="1767382388">
    <w:abstractNumId w:val="347"/>
  </w:num>
  <w:num w:numId="267" w16cid:durableId="1164393346">
    <w:abstractNumId w:val="225"/>
  </w:num>
  <w:num w:numId="268" w16cid:durableId="428042863">
    <w:abstractNumId w:val="825"/>
  </w:num>
  <w:num w:numId="269" w16cid:durableId="1395860004">
    <w:abstractNumId w:val="686"/>
  </w:num>
  <w:num w:numId="270" w16cid:durableId="1581401404">
    <w:abstractNumId w:val="522"/>
  </w:num>
  <w:num w:numId="271" w16cid:durableId="654727781">
    <w:abstractNumId w:val="203"/>
  </w:num>
  <w:num w:numId="272" w16cid:durableId="1026716466">
    <w:abstractNumId w:val="255"/>
  </w:num>
  <w:num w:numId="273" w16cid:durableId="1945306632">
    <w:abstractNumId w:val="215"/>
  </w:num>
  <w:num w:numId="274" w16cid:durableId="354693996">
    <w:abstractNumId w:val="824"/>
  </w:num>
  <w:num w:numId="275" w16cid:durableId="2052993521">
    <w:abstractNumId w:val="272"/>
  </w:num>
  <w:num w:numId="276" w16cid:durableId="1202668660">
    <w:abstractNumId w:val="645"/>
  </w:num>
  <w:num w:numId="277" w16cid:durableId="2051226954">
    <w:abstractNumId w:val="816"/>
  </w:num>
  <w:num w:numId="278" w16cid:durableId="702707377">
    <w:abstractNumId w:val="371"/>
  </w:num>
  <w:num w:numId="279" w16cid:durableId="1318413985">
    <w:abstractNumId w:val="4"/>
  </w:num>
  <w:num w:numId="280" w16cid:durableId="1399129916">
    <w:abstractNumId w:val="460"/>
  </w:num>
  <w:num w:numId="281" w16cid:durableId="44763150">
    <w:abstractNumId w:val="455"/>
  </w:num>
  <w:num w:numId="282" w16cid:durableId="653072400">
    <w:abstractNumId w:val="504"/>
  </w:num>
  <w:num w:numId="283" w16cid:durableId="1614746732">
    <w:abstractNumId w:val="341"/>
  </w:num>
  <w:num w:numId="284" w16cid:durableId="1208562857">
    <w:abstractNumId w:val="847"/>
  </w:num>
  <w:num w:numId="285" w16cid:durableId="61098803">
    <w:abstractNumId w:val="248"/>
  </w:num>
  <w:num w:numId="286" w16cid:durableId="1683122579">
    <w:abstractNumId w:val="721"/>
  </w:num>
  <w:num w:numId="287" w16cid:durableId="1774739176">
    <w:abstractNumId w:val="505"/>
  </w:num>
  <w:num w:numId="288" w16cid:durableId="947008072">
    <w:abstractNumId w:val="321"/>
  </w:num>
  <w:num w:numId="289" w16cid:durableId="929772475">
    <w:abstractNumId w:val="521"/>
  </w:num>
  <w:num w:numId="290" w16cid:durableId="1719163642">
    <w:abstractNumId w:val="21"/>
  </w:num>
  <w:num w:numId="291" w16cid:durableId="885262328">
    <w:abstractNumId w:val="660"/>
  </w:num>
  <w:num w:numId="292" w16cid:durableId="22244346">
    <w:abstractNumId w:val="268"/>
  </w:num>
  <w:num w:numId="293" w16cid:durableId="459227507">
    <w:abstractNumId w:val="243"/>
  </w:num>
  <w:num w:numId="294" w16cid:durableId="1734739381">
    <w:abstractNumId w:val="306"/>
  </w:num>
  <w:num w:numId="295" w16cid:durableId="1833137036">
    <w:abstractNumId w:val="263"/>
  </w:num>
  <w:num w:numId="296" w16cid:durableId="730466009">
    <w:abstractNumId w:val="628"/>
  </w:num>
  <w:num w:numId="297" w16cid:durableId="108397306">
    <w:abstractNumId w:val="550"/>
  </w:num>
  <w:num w:numId="298" w16cid:durableId="901794880">
    <w:abstractNumId w:val="767"/>
  </w:num>
  <w:num w:numId="299" w16cid:durableId="1393307029">
    <w:abstractNumId w:val="764"/>
  </w:num>
  <w:num w:numId="300" w16cid:durableId="1306280228">
    <w:abstractNumId w:val="537"/>
  </w:num>
  <w:num w:numId="301" w16cid:durableId="117189110">
    <w:abstractNumId w:val="751"/>
  </w:num>
  <w:num w:numId="302" w16cid:durableId="1115517310">
    <w:abstractNumId w:val="551"/>
  </w:num>
  <w:num w:numId="303" w16cid:durableId="1841312415">
    <w:abstractNumId w:val="462"/>
  </w:num>
  <w:num w:numId="304" w16cid:durableId="393627904">
    <w:abstractNumId w:val="530"/>
  </w:num>
  <w:num w:numId="305" w16cid:durableId="1819765010">
    <w:abstractNumId w:val="191"/>
  </w:num>
  <w:num w:numId="306" w16cid:durableId="2122414183">
    <w:abstractNumId w:val="707"/>
  </w:num>
  <w:num w:numId="307" w16cid:durableId="254217738">
    <w:abstractNumId w:val="532"/>
  </w:num>
  <w:num w:numId="308" w16cid:durableId="2133132914">
    <w:abstractNumId w:val="711"/>
  </w:num>
  <w:num w:numId="309" w16cid:durableId="2058624762">
    <w:abstractNumId w:val="86"/>
  </w:num>
  <w:num w:numId="310" w16cid:durableId="1351953208">
    <w:abstractNumId w:val="412"/>
  </w:num>
  <w:num w:numId="311" w16cid:durableId="1496651355">
    <w:abstractNumId w:val="653"/>
  </w:num>
  <w:num w:numId="312" w16cid:durableId="1241795430">
    <w:abstractNumId w:val="579"/>
  </w:num>
  <w:num w:numId="313" w16cid:durableId="1301813279">
    <w:abstractNumId w:val="256"/>
  </w:num>
  <w:num w:numId="314" w16cid:durableId="379133572">
    <w:abstractNumId w:val="813"/>
  </w:num>
  <w:num w:numId="315" w16cid:durableId="1805076438">
    <w:abstractNumId w:val="158"/>
  </w:num>
  <w:num w:numId="316" w16cid:durableId="1324116325">
    <w:abstractNumId w:val="214"/>
  </w:num>
  <w:num w:numId="317" w16cid:durableId="1653757899">
    <w:abstractNumId w:val="507"/>
  </w:num>
  <w:num w:numId="318" w16cid:durableId="1916016739">
    <w:abstractNumId w:val="562"/>
  </w:num>
  <w:num w:numId="319" w16cid:durableId="1550386450">
    <w:abstractNumId w:val="346"/>
  </w:num>
  <w:num w:numId="320" w16cid:durableId="303659657">
    <w:abstractNumId w:val="384"/>
  </w:num>
  <w:num w:numId="321" w16cid:durableId="390814360">
    <w:abstractNumId w:val="430"/>
  </w:num>
  <w:num w:numId="322" w16cid:durableId="960188687">
    <w:abstractNumId w:val="789"/>
  </w:num>
  <w:num w:numId="323" w16cid:durableId="1326592340">
    <w:abstractNumId w:val="236"/>
  </w:num>
  <w:num w:numId="324" w16cid:durableId="1676300869">
    <w:abstractNumId w:val="740"/>
  </w:num>
  <w:num w:numId="325" w16cid:durableId="1900701289">
    <w:abstractNumId w:val="216"/>
  </w:num>
  <w:num w:numId="326" w16cid:durableId="1084499680">
    <w:abstractNumId w:val="110"/>
  </w:num>
  <w:num w:numId="327" w16cid:durableId="1741902356">
    <w:abstractNumId w:val="31"/>
  </w:num>
  <w:num w:numId="328" w16cid:durableId="870874206">
    <w:abstractNumId w:val="49"/>
  </w:num>
  <w:num w:numId="329" w16cid:durableId="2118596477">
    <w:abstractNumId w:val="729"/>
  </w:num>
  <w:num w:numId="330" w16cid:durableId="1555308939">
    <w:abstractNumId w:val="175"/>
  </w:num>
  <w:num w:numId="331" w16cid:durableId="1290479186">
    <w:abstractNumId w:val="541"/>
  </w:num>
  <w:num w:numId="332" w16cid:durableId="2027511997">
    <w:abstractNumId w:val="65"/>
  </w:num>
  <w:num w:numId="333" w16cid:durableId="604852663">
    <w:abstractNumId w:val="137"/>
  </w:num>
  <w:num w:numId="334" w16cid:durableId="223178385">
    <w:abstractNumId w:val="50"/>
  </w:num>
  <w:num w:numId="335" w16cid:durableId="473985995">
    <w:abstractNumId w:val="115"/>
  </w:num>
  <w:num w:numId="336" w16cid:durableId="1724478793">
    <w:abstractNumId w:val="432"/>
  </w:num>
  <w:num w:numId="337" w16cid:durableId="1492673487">
    <w:abstractNumId w:val="570"/>
  </w:num>
  <w:num w:numId="338" w16cid:durableId="20328491">
    <w:abstractNumId w:val="253"/>
  </w:num>
  <w:num w:numId="339" w16cid:durableId="1980764095">
    <w:abstractNumId w:val="373"/>
  </w:num>
  <w:num w:numId="340" w16cid:durableId="1982415309">
    <w:abstractNumId w:val="275"/>
  </w:num>
  <w:num w:numId="341" w16cid:durableId="32580437">
    <w:abstractNumId w:val="365"/>
  </w:num>
  <w:num w:numId="342" w16cid:durableId="2109496344">
    <w:abstractNumId w:val="513"/>
  </w:num>
  <w:num w:numId="343" w16cid:durableId="1623458443">
    <w:abstractNumId w:val="359"/>
  </w:num>
  <w:num w:numId="344" w16cid:durableId="2023360792">
    <w:abstractNumId w:val="159"/>
  </w:num>
  <w:num w:numId="345" w16cid:durableId="1042753446">
    <w:abstractNumId w:val="378"/>
  </w:num>
  <w:num w:numId="346" w16cid:durableId="488713540">
    <w:abstractNumId w:val="424"/>
  </w:num>
  <w:num w:numId="347" w16cid:durableId="1135950271">
    <w:abstractNumId w:val="7"/>
  </w:num>
  <w:num w:numId="348" w16cid:durableId="203954761">
    <w:abstractNumId w:val="300"/>
  </w:num>
  <w:num w:numId="349" w16cid:durableId="941959379">
    <w:abstractNumId w:val="659"/>
  </w:num>
  <w:num w:numId="350" w16cid:durableId="752051518">
    <w:abstractNumId w:val="561"/>
  </w:num>
  <w:num w:numId="351" w16cid:durableId="1613630482">
    <w:abstractNumId w:val="515"/>
  </w:num>
  <w:num w:numId="352" w16cid:durableId="1393428441">
    <w:abstractNumId w:val="387"/>
  </w:num>
  <w:num w:numId="353" w16cid:durableId="286591575">
    <w:abstractNumId w:val="733"/>
  </w:num>
  <w:num w:numId="354" w16cid:durableId="1247302290">
    <w:abstractNumId w:val="662"/>
  </w:num>
  <w:num w:numId="355" w16cid:durableId="1896089713">
    <w:abstractNumId w:val="36"/>
  </w:num>
  <w:num w:numId="356" w16cid:durableId="197089719">
    <w:abstractNumId w:val="147"/>
  </w:num>
  <w:num w:numId="357" w16cid:durableId="1658340676">
    <w:abstractNumId w:val="98"/>
  </w:num>
  <w:num w:numId="358" w16cid:durableId="464928928">
    <w:abstractNumId w:val="774"/>
  </w:num>
  <w:num w:numId="359" w16cid:durableId="1830171714">
    <w:abstractNumId w:val="830"/>
  </w:num>
  <w:num w:numId="360" w16cid:durableId="827131673">
    <w:abstractNumId w:val="69"/>
  </w:num>
  <w:num w:numId="361" w16cid:durableId="1713843738">
    <w:abstractNumId w:val="492"/>
  </w:num>
  <w:num w:numId="362" w16cid:durableId="554506575">
    <w:abstractNumId w:val="297"/>
  </w:num>
  <w:num w:numId="363" w16cid:durableId="2064595219">
    <w:abstractNumId w:val="548"/>
  </w:num>
  <w:num w:numId="364" w16cid:durableId="2108889863">
    <w:abstractNumId w:val="202"/>
  </w:num>
  <w:num w:numId="365" w16cid:durableId="913275221">
    <w:abstractNumId w:val="160"/>
  </w:num>
  <w:num w:numId="366" w16cid:durableId="363288348">
    <w:abstractNumId w:val="176"/>
  </w:num>
  <w:num w:numId="367" w16cid:durableId="1855220923">
    <w:abstractNumId w:val="106"/>
  </w:num>
  <w:num w:numId="368" w16cid:durableId="141699231">
    <w:abstractNumId w:val="222"/>
  </w:num>
  <w:num w:numId="369" w16cid:durableId="1649238912">
    <w:abstractNumId w:val="804"/>
  </w:num>
  <w:num w:numId="370" w16cid:durableId="2055538223">
    <w:abstractNumId w:val="743"/>
  </w:num>
  <w:num w:numId="371" w16cid:durableId="1070614569">
    <w:abstractNumId w:val="149"/>
  </w:num>
  <w:num w:numId="372" w16cid:durableId="643507880">
    <w:abstractNumId w:val="290"/>
  </w:num>
  <w:num w:numId="373" w16cid:durableId="773521641">
    <w:abstractNumId w:val="250"/>
  </w:num>
  <w:num w:numId="374" w16cid:durableId="1881285010">
    <w:abstractNumId w:val="54"/>
  </w:num>
  <w:num w:numId="375" w16cid:durableId="1554460138">
    <w:abstractNumId w:val="289"/>
  </w:num>
  <w:num w:numId="376" w16cid:durableId="91169364">
    <w:abstractNumId w:val="287"/>
  </w:num>
  <w:num w:numId="377" w16cid:durableId="716902472">
    <w:abstractNumId w:val="237"/>
  </w:num>
  <w:num w:numId="378" w16cid:durableId="672024770">
    <w:abstractNumId w:val="390"/>
  </w:num>
  <w:num w:numId="379" w16cid:durableId="1220050100">
    <w:abstractNumId w:val="5"/>
  </w:num>
  <w:num w:numId="380" w16cid:durableId="206378054">
    <w:abstractNumId w:val="55"/>
  </w:num>
  <w:num w:numId="381" w16cid:durableId="1545143556">
    <w:abstractNumId w:val="152"/>
  </w:num>
  <w:num w:numId="382" w16cid:durableId="1213928974">
    <w:abstractNumId w:val="487"/>
  </w:num>
  <w:num w:numId="383" w16cid:durableId="442067916">
    <w:abstractNumId w:val="331"/>
  </w:num>
  <w:num w:numId="384" w16cid:durableId="1648320839">
    <w:abstractNumId w:val="385"/>
  </w:num>
  <w:num w:numId="385" w16cid:durableId="466896521">
    <w:abstractNumId w:val="338"/>
  </w:num>
  <w:num w:numId="386" w16cid:durableId="1272591691">
    <w:abstractNumId w:val="315"/>
  </w:num>
  <w:num w:numId="387" w16cid:durableId="998921916">
    <w:abstractNumId w:val="342"/>
  </w:num>
  <w:num w:numId="388" w16cid:durableId="394789779">
    <w:abstractNumId w:val="635"/>
  </w:num>
  <w:num w:numId="389" w16cid:durableId="1735352109">
    <w:abstractNumId w:val="1"/>
  </w:num>
  <w:num w:numId="390" w16cid:durableId="1657415249">
    <w:abstractNumId w:val="340"/>
  </w:num>
  <w:num w:numId="391" w16cid:durableId="379942045">
    <w:abstractNumId w:val="100"/>
  </w:num>
  <w:num w:numId="392" w16cid:durableId="239023087">
    <w:abstractNumId w:val="211"/>
  </w:num>
  <w:num w:numId="393" w16cid:durableId="489833589">
    <w:abstractNumId w:val="442"/>
  </w:num>
  <w:num w:numId="394" w16cid:durableId="2115133165">
    <w:abstractNumId w:val="823"/>
  </w:num>
  <w:num w:numId="395" w16cid:durableId="688219858">
    <w:abstractNumId w:val="514"/>
  </w:num>
  <w:num w:numId="396" w16cid:durableId="551356165">
    <w:abstractNumId w:val="12"/>
  </w:num>
  <w:num w:numId="397" w16cid:durableId="217522261">
    <w:abstractNumId w:val="839"/>
  </w:num>
  <w:num w:numId="398" w16cid:durableId="734161214">
    <w:abstractNumId w:val="305"/>
  </w:num>
  <w:num w:numId="399" w16cid:durableId="751269868">
    <w:abstractNumId w:val="835"/>
  </w:num>
  <w:num w:numId="400" w16cid:durableId="2142308799">
    <w:abstractNumId w:val="671"/>
  </w:num>
  <w:num w:numId="401" w16cid:durableId="1654523654">
    <w:abstractNumId w:val="259"/>
  </w:num>
  <w:num w:numId="402" w16cid:durableId="49421690">
    <w:abstractNumId w:val="161"/>
  </w:num>
  <w:num w:numId="403" w16cid:durableId="123349865">
    <w:abstractNumId w:val="57"/>
  </w:num>
  <w:num w:numId="404" w16cid:durableId="2010670050">
    <w:abstractNumId w:val="153"/>
  </w:num>
  <w:num w:numId="405" w16cid:durableId="195625132">
    <w:abstractNumId w:val="776"/>
  </w:num>
  <w:num w:numId="406" w16cid:durableId="1741517720">
    <w:abstractNumId w:val="595"/>
  </w:num>
  <w:num w:numId="407" w16cid:durableId="1574778623">
    <w:abstractNumId w:val="103"/>
  </w:num>
  <w:num w:numId="408" w16cid:durableId="951976868">
    <w:abstractNumId w:val="540"/>
  </w:num>
  <w:num w:numId="409" w16cid:durableId="1257712550">
    <w:abstractNumId w:val="302"/>
  </w:num>
  <w:num w:numId="410" w16cid:durableId="322241500">
    <w:abstractNumId w:val="418"/>
  </w:num>
  <w:num w:numId="411" w16cid:durableId="841240477">
    <w:abstractNumId w:val="780"/>
  </w:num>
  <w:num w:numId="412" w16cid:durableId="953250720">
    <w:abstractNumId w:val="119"/>
  </w:num>
  <w:num w:numId="413" w16cid:durableId="1709646899">
    <w:abstractNumId w:val="738"/>
  </w:num>
  <w:num w:numId="414" w16cid:durableId="790628738">
    <w:abstractNumId w:val="784"/>
  </w:num>
  <w:num w:numId="415" w16cid:durableId="1406339111">
    <w:abstractNumId w:val="656"/>
  </w:num>
  <w:num w:numId="416" w16cid:durableId="1335764928">
    <w:abstractNumId w:val="273"/>
  </w:num>
  <w:num w:numId="417" w16cid:durableId="1348293297">
    <w:abstractNumId w:val="79"/>
  </w:num>
  <w:num w:numId="418" w16cid:durableId="1603495996">
    <w:abstractNumId w:val="184"/>
  </w:num>
  <w:num w:numId="419" w16cid:durableId="1039161891">
    <w:abstractNumId w:val="476"/>
  </w:num>
  <w:num w:numId="420" w16cid:durableId="1116947141">
    <w:abstractNumId w:val="586"/>
  </w:num>
  <w:num w:numId="421" w16cid:durableId="942764036">
    <w:abstractNumId w:val="224"/>
  </w:num>
  <w:num w:numId="422" w16cid:durableId="1995599079">
    <w:abstractNumId w:val="170"/>
  </w:num>
  <w:num w:numId="423" w16cid:durableId="1720007047">
    <w:abstractNumId w:val="431"/>
  </w:num>
  <w:num w:numId="424" w16cid:durableId="638535569">
    <w:abstractNumId w:val="539"/>
  </w:num>
  <w:num w:numId="425" w16cid:durableId="1302225924">
    <w:abstractNumId w:val="288"/>
  </w:num>
  <w:num w:numId="426" w16cid:durableId="301811029">
    <w:abstractNumId w:val="213"/>
  </w:num>
  <w:num w:numId="427" w16cid:durableId="938487967">
    <w:abstractNumId w:val="750"/>
  </w:num>
  <w:num w:numId="428" w16cid:durableId="533470691">
    <w:abstractNumId w:val="690"/>
  </w:num>
  <w:num w:numId="429" w16cid:durableId="1151754644">
    <w:abstractNumId w:val="337"/>
  </w:num>
  <w:num w:numId="430" w16cid:durableId="1174106368">
    <w:abstractNumId w:val="732"/>
  </w:num>
  <w:num w:numId="431" w16cid:durableId="1080178896">
    <w:abstractNumId w:val="438"/>
  </w:num>
  <w:num w:numId="432" w16cid:durableId="393701721">
    <w:abstractNumId w:val="417"/>
  </w:num>
  <w:num w:numId="433" w16cid:durableId="450783645">
    <w:abstractNumId w:val="34"/>
  </w:num>
  <w:num w:numId="434" w16cid:durableId="557277748">
    <w:abstractNumId w:val="294"/>
  </w:num>
  <w:num w:numId="435" w16cid:durableId="654381661">
    <w:abstractNumId w:val="197"/>
  </w:num>
  <w:num w:numId="436" w16cid:durableId="171652459">
    <w:abstractNumId w:val="151"/>
  </w:num>
  <w:num w:numId="437" w16cid:durableId="55015317">
    <w:abstractNumId w:val="584"/>
  </w:num>
  <w:num w:numId="438" w16cid:durableId="1538662217">
    <w:abstractNumId w:val="788"/>
  </w:num>
  <w:num w:numId="439" w16cid:durableId="1604343968">
    <w:abstractNumId w:val="372"/>
  </w:num>
  <w:num w:numId="440" w16cid:durableId="779564928">
    <w:abstractNumId w:val="666"/>
  </w:num>
  <w:num w:numId="441" w16cid:durableId="187110432">
    <w:abstractNumId w:val="569"/>
  </w:num>
  <w:num w:numId="442" w16cid:durableId="1146161636">
    <w:abstractNumId w:val="326"/>
  </w:num>
  <w:num w:numId="443" w16cid:durableId="2059160634">
    <w:abstractNumId w:val="60"/>
  </w:num>
  <w:num w:numId="444" w16cid:durableId="1275790635">
    <w:abstractNumId w:val="763"/>
  </w:num>
  <w:num w:numId="445" w16cid:durableId="1606382778">
    <w:abstractNumId w:val="528"/>
  </w:num>
  <w:num w:numId="446" w16cid:durableId="269045435">
    <w:abstractNumId w:val="348"/>
  </w:num>
  <w:num w:numId="447" w16cid:durableId="1635477005">
    <w:abstractNumId w:val="524"/>
  </w:num>
  <w:num w:numId="448" w16cid:durableId="841167833">
    <w:abstractNumId w:val="578"/>
  </w:num>
  <w:num w:numId="449" w16cid:durableId="1754353101">
    <w:abstractNumId w:val="19"/>
  </w:num>
  <w:num w:numId="450" w16cid:durableId="1697389660">
    <w:abstractNumId w:val="266"/>
  </w:num>
  <w:num w:numId="451" w16cid:durableId="775750789">
    <w:abstractNumId w:val="228"/>
  </w:num>
  <w:num w:numId="452" w16cid:durableId="1376927296">
    <w:abstractNumId w:val="631"/>
  </w:num>
  <w:num w:numId="453" w16cid:durableId="568198653">
    <w:abstractNumId w:val="760"/>
  </w:num>
  <w:num w:numId="454" w16cid:durableId="1679308146">
    <w:abstractNumId w:val="167"/>
  </w:num>
  <w:num w:numId="455" w16cid:durableId="777599507">
    <w:abstractNumId w:val="325"/>
  </w:num>
  <w:num w:numId="456" w16cid:durableId="1927498061">
    <w:abstractNumId w:val="619"/>
  </w:num>
  <w:num w:numId="457" w16cid:durableId="998191346">
    <w:abstractNumId w:val="13"/>
  </w:num>
  <w:num w:numId="458" w16cid:durableId="1935017847">
    <w:abstractNumId w:val="58"/>
  </w:num>
  <w:num w:numId="459" w16cid:durableId="207761262">
    <w:abstractNumId w:val="436"/>
  </w:num>
  <w:num w:numId="460" w16cid:durableId="185557975">
    <w:abstractNumId w:val="94"/>
  </w:num>
  <w:num w:numId="461" w16cid:durableId="17239243">
    <w:abstractNumId w:val="838"/>
  </w:num>
  <w:num w:numId="462" w16cid:durableId="547179593">
    <w:abstractNumId w:val="669"/>
  </w:num>
  <w:num w:numId="463" w16cid:durableId="225915718">
    <w:abstractNumId w:val="523"/>
  </w:num>
  <w:num w:numId="464" w16cid:durableId="1604613268">
    <w:abstractNumId w:val="231"/>
  </w:num>
  <w:num w:numId="465" w16cid:durableId="1004208441">
    <w:abstractNumId w:val="95"/>
  </w:num>
  <w:num w:numId="466" w16cid:durableId="722099713">
    <w:abstractNumId w:val="247"/>
  </w:num>
  <w:num w:numId="467" w16cid:durableId="834493271">
    <w:abstractNumId w:val="609"/>
  </w:num>
  <w:num w:numId="468" w16cid:durableId="657660221">
    <w:abstractNumId w:val="650"/>
  </w:num>
  <w:num w:numId="469" w16cid:durableId="2097356895">
    <w:abstractNumId w:val="25"/>
  </w:num>
  <w:num w:numId="470" w16cid:durableId="1118449091">
    <w:abstractNumId w:val="848"/>
  </w:num>
  <w:num w:numId="471" w16cid:durableId="85805669">
    <w:abstractNumId w:val="477"/>
  </w:num>
  <w:num w:numId="472" w16cid:durableId="107165119">
    <w:abstractNumId w:val="146"/>
  </w:num>
  <w:num w:numId="473" w16cid:durableId="1388604131">
    <w:abstractNumId w:val="636"/>
  </w:num>
  <w:num w:numId="474" w16cid:durableId="312298132">
    <w:abstractNumId w:val="589"/>
  </w:num>
  <w:num w:numId="475" w16cid:durableId="1800226380">
    <w:abstractNumId w:val="51"/>
  </w:num>
  <w:num w:numId="476" w16cid:durableId="64422261">
    <w:abstractNumId w:val="93"/>
  </w:num>
  <w:num w:numId="477" w16cid:durableId="1919292878">
    <w:abstractNumId w:val="370"/>
  </w:num>
  <w:num w:numId="478" w16cid:durableId="417168041">
    <w:abstractNumId w:val="66"/>
  </w:num>
  <w:num w:numId="479" w16cid:durableId="998969029">
    <w:abstractNumId w:val="623"/>
  </w:num>
  <w:num w:numId="480" w16cid:durableId="842597642">
    <w:abstractNumId w:val="48"/>
  </w:num>
  <w:num w:numId="481" w16cid:durableId="2115980509">
    <w:abstractNumId w:val="35"/>
  </w:num>
  <w:num w:numId="482" w16cid:durableId="148443666">
    <w:abstractNumId w:val="692"/>
  </w:num>
  <w:num w:numId="483" w16cid:durableId="1716348533">
    <w:abstractNumId w:val="680"/>
  </w:num>
  <w:num w:numId="484" w16cid:durableId="1294213039">
    <w:abstractNumId w:val="280"/>
  </w:num>
  <w:num w:numId="485" w16cid:durableId="1247112419">
    <w:abstractNumId w:val="136"/>
  </w:num>
  <w:num w:numId="486" w16cid:durableId="1948809512">
    <w:abstractNumId w:val="596"/>
  </w:num>
  <w:num w:numId="487" w16cid:durableId="1565027806">
    <w:abstractNumId w:val="281"/>
  </w:num>
  <w:num w:numId="488" w16cid:durableId="1850943254">
    <w:abstractNumId w:val="349"/>
  </w:num>
  <w:num w:numId="489" w16cid:durableId="1338769847">
    <w:abstractNumId w:val="798"/>
  </w:num>
  <w:num w:numId="490" w16cid:durableId="1960869672">
    <w:abstractNumId w:val="759"/>
  </w:num>
  <w:num w:numId="491" w16cid:durableId="1184825939">
    <w:abstractNumId w:val="580"/>
  </w:num>
  <w:num w:numId="492" w16cid:durableId="2050914612">
    <w:abstractNumId w:val="172"/>
  </w:num>
  <w:num w:numId="493" w16cid:durableId="1976595581">
    <w:abstractNumId w:val="362"/>
  </w:num>
  <w:num w:numId="494" w16cid:durableId="1658731367">
    <w:abstractNumId w:val="498"/>
  </w:num>
  <w:num w:numId="495" w16cid:durableId="1509753235">
    <w:abstractNumId w:val="67"/>
  </w:num>
  <w:num w:numId="496" w16cid:durableId="1002781923">
    <w:abstractNumId w:val="108"/>
  </w:num>
  <w:num w:numId="497" w16cid:durableId="796991805">
    <w:abstractNumId w:val="564"/>
  </w:num>
  <w:num w:numId="498" w16cid:durableId="973481141">
    <w:abstractNumId w:val="815"/>
  </w:num>
  <w:num w:numId="499" w16cid:durableId="830216148">
    <w:abstractNumId w:val="517"/>
  </w:num>
  <w:num w:numId="500" w16cid:durableId="689186388">
    <w:abstractNumId w:val="207"/>
  </w:num>
  <w:num w:numId="501" w16cid:durableId="1375931974">
    <w:abstractNumId w:val="397"/>
  </w:num>
  <w:num w:numId="502" w16cid:durableId="859126661">
    <w:abstractNumId w:val="154"/>
  </w:num>
  <w:num w:numId="503" w16cid:durableId="1303777367">
    <w:abstractNumId w:val="72"/>
  </w:num>
  <w:num w:numId="504" w16cid:durableId="585699275">
    <w:abstractNumId w:val="200"/>
  </w:num>
  <w:num w:numId="505" w16cid:durableId="93326018">
    <w:abstractNumId w:val="593"/>
  </w:num>
  <w:num w:numId="506" w16cid:durableId="556085375">
    <w:abstractNumId w:val="293"/>
  </w:num>
  <w:num w:numId="507" w16cid:durableId="1174759762">
    <w:abstractNumId w:val="406"/>
  </w:num>
  <w:num w:numId="508" w16cid:durableId="987594717">
    <w:abstractNumId w:val="166"/>
  </w:num>
  <w:num w:numId="509" w16cid:durableId="61029432">
    <w:abstractNumId w:val="708"/>
  </w:num>
  <w:num w:numId="510" w16cid:durableId="995761014">
    <w:abstractNumId w:val="277"/>
  </w:num>
  <w:num w:numId="511" w16cid:durableId="1120732726">
    <w:abstractNumId w:val="762"/>
  </w:num>
  <w:num w:numId="512" w16cid:durableId="515653859">
    <w:abstractNumId w:val="0"/>
  </w:num>
  <w:num w:numId="513" w16cid:durableId="1052656315">
    <w:abstractNumId w:val="787"/>
  </w:num>
  <w:num w:numId="514" w16cid:durableId="145754013">
    <w:abstractNumId w:val="5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5" w16cid:durableId="2039886606">
    <w:abstractNumId w:val="574"/>
  </w:num>
  <w:num w:numId="516" w16cid:durableId="1542670847">
    <w:abstractNumId w:val="118"/>
  </w:num>
  <w:num w:numId="517" w16cid:durableId="286745965">
    <w:abstractNumId w:val="611"/>
  </w:num>
  <w:num w:numId="518" w16cid:durableId="98258894">
    <w:abstractNumId w:val="520"/>
  </w:num>
  <w:num w:numId="519" w16cid:durableId="1460225575">
    <w:abstractNumId w:val="183"/>
  </w:num>
  <w:num w:numId="520" w16cid:durableId="1390377864">
    <w:abstractNumId w:val="694"/>
  </w:num>
  <w:num w:numId="521" w16cid:durableId="1946304902">
    <w:abstractNumId w:val="769"/>
  </w:num>
  <w:num w:numId="522" w16cid:durableId="2033265229">
    <w:abstractNumId w:val="87"/>
  </w:num>
  <w:num w:numId="523" w16cid:durableId="1750542003">
    <w:abstractNumId w:val="679"/>
  </w:num>
  <w:num w:numId="524" w16cid:durableId="330066258">
    <w:abstractNumId w:val="274"/>
  </w:num>
  <w:num w:numId="525" w16cid:durableId="1637834333">
    <w:abstractNumId w:val="747"/>
  </w:num>
  <w:num w:numId="526" w16cid:durableId="1797983582">
    <w:abstractNumId w:val="113"/>
  </w:num>
  <w:num w:numId="527" w16cid:durableId="1638072486">
    <w:abstractNumId w:val="194"/>
  </w:num>
  <w:num w:numId="528" w16cid:durableId="1541280569">
    <w:abstractNumId w:val="356"/>
  </w:num>
  <w:num w:numId="529" w16cid:durableId="1180658892">
    <w:abstractNumId w:val="291"/>
  </w:num>
  <w:num w:numId="530" w16cid:durableId="1676689675">
    <w:abstractNumId w:val="68"/>
  </w:num>
  <w:num w:numId="531" w16cid:durableId="714736801">
    <w:abstractNumId w:val="374"/>
  </w:num>
  <w:num w:numId="532" w16cid:durableId="2145853259">
    <w:abstractNumId w:val="420"/>
  </w:num>
  <w:num w:numId="533" w16cid:durableId="929966709">
    <w:abstractNumId w:val="40"/>
  </w:num>
  <w:num w:numId="534" w16cid:durableId="735056877">
    <w:abstractNumId w:val="792"/>
  </w:num>
  <w:num w:numId="535" w16cid:durableId="369645798">
    <w:abstractNumId w:val="452"/>
  </w:num>
  <w:num w:numId="536" w16cid:durableId="1807776803">
    <w:abstractNumId w:val="229"/>
  </w:num>
  <w:num w:numId="537" w16cid:durableId="1795173785">
    <w:abstractNumId w:val="844"/>
  </w:num>
  <w:num w:numId="538" w16cid:durableId="771172053">
    <w:abstractNumId w:val="39"/>
  </w:num>
  <w:num w:numId="539" w16cid:durableId="154879200">
    <w:abstractNumId w:val="15"/>
  </w:num>
  <w:num w:numId="540" w16cid:durableId="1898852424">
    <w:abstractNumId w:val="693"/>
  </w:num>
  <w:num w:numId="541" w16cid:durableId="2082561845">
    <w:abstractNumId w:val="419"/>
  </w:num>
  <w:num w:numId="542" w16cid:durableId="1129015635">
    <w:abstractNumId w:val="697"/>
  </w:num>
  <w:num w:numId="543" w16cid:durableId="261575262">
    <w:abstractNumId w:val="353"/>
  </w:num>
  <w:num w:numId="544" w16cid:durableId="1439253870">
    <w:abstractNumId w:val="482"/>
  </w:num>
  <w:num w:numId="545" w16cid:durableId="1495292975">
    <w:abstractNumId w:val="466"/>
  </w:num>
  <w:num w:numId="546" w16cid:durableId="1735471898">
    <w:abstractNumId w:val="402"/>
  </w:num>
  <w:num w:numId="547" w16cid:durableId="469441790">
    <w:abstractNumId w:val="29"/>
  </w:num>
  <w:num w:numId="548" w16cid:durableId="314191733">
    <w:abstractNumId w:val="726"/>
  </w:num>
  <w:num w:numId="549" w16cid:durableId="2074038791">
    <w:abstractNumId w:val="204"/>
  </w:num>
  <w:num w:numId="550" w16cid:durableId="140732076">
    <w:abstractNumId w:val="126"/>
  </w:num>
  <w:num w:numId="551" w16cid:durableId="1961840694">
    <w:abstractNumId w:val="684"/>
  </w:num>
  <w:num w:numId="552" w16cid:durableId="1556353674">
    <w:abstractNumId w:val="797"/>
  </w:num>
  <w:num w:numId="553" w16cid:durableId="2047676733">
    <w:abstractNumId w:val="97"/>
  </w:num>
  <w:num w:numId="554" w16cid:durableId="398796767">
    <w:abstractNumId w:val="672"/>
  </w:num>
  <w:num w:numId="555" w16cid:durableId="124012607">
    <w:abstractNumId w:val="544"/>
  </w:num>
  <w:num w:numId="556" w16cid:durableId="298924456">
    <w:abstractNumId w:val="368"/>
  </w:num>
  <w:num w:numId="557" w16cid:durableId="964432566">
    <w:abstractNumId w:val="141"/>
  </w:num>
  <w:num w:numId="558" w16cid:durableId="1934823551">
    <w:abstractNumId w:val="53"/>
  </w:num>
  <w:num w:numId="559" w16cid:durableId="1730347560">
    <w:abstractNumId w:val="741"/>
  </w:num>
  <w:num w:numId="560" w16cid:durableId="1778258122">
    <w:abstractNumId w:val="621"/>
  </w:num>
  <w:num w:numId="561" w16cid:durableId="1010254349">
    <w:abstractNumId w:val="227"/>
  </w:num>
  <w:num w:numId="562" w16cid:durableId="340356436">
    <w:abstractNumId w:val="125"/>
  </w:num>
  <w:num w:numId="563" w16cid:durableId="1248613941">
    <w:abstractNumId w:val="742"/>
  </w:num>
  <w:num w:numId="564" w16cid:durableId="223175864">
    <w:abstractNumId w:val="489"/>
  </w:num>
  <w:num w:numId="565" w16cid:durableId="195823279">
    <w:abstractNumId w:val="3"/>
  </w:num>
  <w:num w:numId="566" w16cid:durableId="114296220">
    <w:abstractNumId w:val="582"/>
  </w:num>
  <w:num w:numId="567" w16cid:durableId="1700467632">
    <w:abstractNumId w:val="714"/>
  </w:num>
  <w:num w:numId="568" w16cid:durableId="1830751011">
    <w:abstractNumId w:val="638"/>
  </w:num>
  <w:num w:numId="569" w16cid:durableId="1396931621">
    <w:abstractNumId w:val="745"/>
  </w:num>
  <w:num w:numId="570" w16cid:durableId="1346706049">
    <w:abstractNumId w:val="834"/>
  </w:num>
  <w:num w:numId="571" w16cid:durableId="1210411576">
    <w:abstractNumId w:val="422"/>
  </w:num>
  <w:num w:numId="572" w16cid:durableId="2072540759">
    <w:abstractNumId w:val="459"/>
  </w:num>
  <w:num w:numId="573" w16cid:durableId="1530334004">
    <w:abstractNumId w:val="757"/>
  </w:num>
  <w:num w:numId="574" w16cid:durableId="1756439308">
    <w:abstractNumId w:val="486"/>
  </w:num>
  <w:num w:numId="575" w16cid:durableId="1283028185">
    <w:abstractNumId w:val="717"/>
  </w:num>
  <w:num w:numId="576" w16cid:durableId="632978611">
    <w:abstractNumId w:val="267"/>
  </w:num>
  <w:num w:numId="577" w16cid:durableId="441848706">
    <w:abstractNumId w:val="169"/>
  </w:num>
  <w:num w:numId="578" w16cid:durableId="1374770338">
    <w:abstractNumId w:val="114"/>
  </w:num>
  <w:num w:numId="579" w16cid:durableId="1942831724">
    <w:abstractNumId w:val="731"/>
  </w:num>
  <w:num w:numId="580" w16cid:durableId="1125079900">
    <w:abstractNumId w:val="377"/>
  </w:num>
  <w:num w:numId="581" w16cid:durableId="461536431">
    <w:abstractNumId w:val="148"/>
  </w:num>
  <w:num w:numId="582" w16cid:durableId="773591833">
    <w:abstractNumId w:val="626"/>
  </w:num>
  <w:num w:numId="583" w16cid:durableId="1907761764">
    <w:abstractNumId w:val="179"/>
  </w:num>
  <w:num w:numId="584" w16cid:durableId="1486580336">
    <w:abstractNumId w:val="296"/>
  </w:num>
  <w:num w:numId="585" w16cid:durableId="1004866583">
    <w:abstractNumId w:val="96"/>
  </w:num>
  <w:num w:numId="586" w16cid:durableId="1667705426">
    <w:abstractNumId w:val="382"/>
  </w:num>
  <w:num w:numId="587" w16cid:durableId="674000162">
    <w:abstractNumId w:val="27"/>
  </w:num>
  <w:num w:numId="588" w16cid:durableId="1222599593">
    <w:abstractNumId w:val="162"/>
  </w:num>
  <w:num w:numId="589" w16cid:durableId="745418762">
    <w:abstractNumId w:val="270"/>
  </w:num>
  <w:num w:numId="590" w16cid:durableId="1501505593">
    <w:abstractNumId w:val="607"/>
  </w:num>
  <w:num w:numId="591" w16cid:durableId="771819054">
    <w:abstractNumId w:val="558"/>
  </w:num>
  <w:num w:numId="592" w16cid:durableId="1556962189">
    <w:abstractNumId w:val="181"/>
  </w:num>
  <w:num w:numId="593" w16cid:durableId="465784901">
    <w:abstractNumId w:val="831"/>
  </w:num>
  <w:num w:numId="594" w16cid:durableId="1257011581">
    <w:abstractNumId w:val="491"/>
  </w:num>
  <w:num w:numId="595" w16cid:durableId="1306810958">
    <w:abstractNumId w:val="140"/>
  </w:num>
  <w:num w:numId="596" w16cid:durableId="889339739">
    <w:abstractNumId w:val="45"/>
  </w:num>
  <w:num w:numId="597" w16cid:durableId="1391002309">
    <w:abstractNumId w:val="500"/>
  </w:num>
  <w:num w:numId="598" w16cid:durableId="2082291147">
    <w:abstractNumId w:val="258"/>
  </w:num>
  <w:num w:numId="599" w16cid:durableId="1063218123">
    <w:abstractNumId w:val="312"/>
  </w:num>
  <w:num w:numId="600" w16cid:durableId="1784424296">
    <w:abstractNumId w:val="836"/>
  </w:num>
  <w:num w:numId="601" w16cid:durableId="845708429">
    <w:abstractNumId w:val="667"/>
  </w:num>
  <w:num w:numId="602" w16cid:durableId="1882286110">
    <w:abstractNumId w:val="753"/>
  </w:num>
  <w:num w:numId="603" w16cid:durableId="963197496">
    <w:abstractNumId w:val="493"/>
  </w:num>
  <w:num w:numId="604" w16cid:durableId="1024281611">
    <w:abstractNumId w:val="752"/>
  </w:num>
  <w:num w:numId="605" w16cid:durableId="114184250">
    <w:abstractNumId w:val="682"/>
  </w:num>
  <w:num w:numId="606" w16cid:durableId="1389450225">
    <w:abstractNumId w:val="177"/>
  </w:num>
  <w:num w:numId="607" w16cid:durableId="305864174">
    <w:abstractNumId w:val="801"/>
  </w:num>
  <w:num w:numId="608" w16cid:durableId="1116557817">
    <w:abstractNumId w:val="464"/>
  </w:num>
  <w:num w:numId="609" w16cid:durableId="292103867">
    <w:abstractNumId w:val="195"/>
  </w:num>
  <w:num w:numId="610" w16cid:durableId="2067874370">
    <w:abstractNumId w:val="233"/>
  </w:num>
  <w:num w:numId="611" w16cid:durableId="476339750">
    <w:abstractNumId w:val="458"/>
  </w:num>
  <w:num w:numId="612" w16cid:durableId="1896969175">
    <w:abstractNumId w:val="754"/>
  </w:num>
  <w:num w:numId="613" w16cid:durableId="256909046">
    <w:abstractNumId w:val="190"/>
  </w:num>
  <w:num w:numId="614" w16cid:durableId="1551922265">
    <w:abstractNumId w:val="641"/>
  </w:num>
  <w:num w:numId="615" w16cid:durableId="986545719">
    <w:abstractNumId w:val="545"/>
  </w:num>
  <w:num w:numId="616" w16cid:durableId="1347711870">
    <w:abstractNumId w:val="600"/>
  </w:num>
  <w:num w:numId="617" w16cid:durableId="1259101263">
    <w:abstractNumId w:val="350"/>
  </w:num>
  <w:num w:numId="618" w16cid:durableId="1662931718">
    <w:abstractNumId w:val="637"/>
  </w:num>
  <w:num w:numId="619" w16cid:durableId="1224026267">
    <w:abstractNumId w:val="64"/>
  </w:num>
  <w:num w:numId="620" w16cid:durableId="464929388">
    <w:abstractNumId w:val="720"/>
  </w:num>
  <w:num w:numId="621" w16cid:durableId="663556448">
    <w:abstractNumId w:val="407"/>
  </w:num>
  <w:num w:numId="622" w16cid:durableId="227033150">
    <w:abstractNumId w:val="568"/>
  </w:num>
  <w:num w:numId="623" w16cid:durableId="919945073">
    <w:abstractNumId w:val="199"/>
  </w:num>
  <w:num w:numId="624" w16cid:durableId="2093356269">
    <w:abstractNumId w:val="766"/>
  </w:num>
  <w:num w:numId="625" w16cid:durableId="1774547172">
    <w:abstractNumId w:val="392"/>
  </w:num>
  <w:num w:numId="626" w16cid:durableId="326246636">
    <w:abstractNumId w:val="471"/>
  </w:num>
  <w:num w:numId="627" w16cid:durableId="248078483">
    <w:abstractNumId w:val="251"/>
  </w:num>
  <w:num w:numId="628" w16cid:durableId="1191799626">
    <w:abstractNumId w:val="292"/>
  </w:num>
  <w:num w:numId="629" w16cid:durableId="1685747249">
    <w:abstractNumId w:val="85"/>
  </w:num>
  <w:num w:numId="630" w16cid:durableId="1566405882">
    <w:abstractNumId w:val="556"/>
  </w:num>
  <w:num w:numId="631" w16cid:durableId="1786346560">
    <w:abstractNumId w:val="77"/>
  </w:num>
  <w:num w:numId="632" w16cid:durableId="374817196">
    <w:abstractNumId w:val="20"/>
  </w:num>
  <w:num w:numId="633" w16cid:durableId="2108695779">
    <w:abstractNumId w:val="238"/>
  </w:num>
  <w:num w:numId="634" w16cid:durableId="1019896412">
    <w:abstractNumId w:val="83"/>
  </w:num>
  <w:num w:numId="635" w16cid:durableId="577132554">
    <w:abstractNumId w:val="80"/>
  </w:num>
  <w:num w:numId="636" w16cid:durableId="585841616">
    <w:abstractNumId w:val="456"/>
  </w:num>
  <w:num w:numId="637" w16cid:durableId="123157436">
    <w:abstractNumId w:val="332"/>
  </w:num>
  <w:num w:numId="638" w16cid:durableId="1608079239">
    <w:abstractNumId w:val="841"/>
  </w:num>
  <w:num w:numId="639" w16cid:durableId="294215794">
    <w:abstractNumId w:val="394"/>
  </w:num>
  <w:num w:numId="640" w16cid:durableId="484013560">
    <w:abstractNumId w:val="777"/>
  </w:num>
  <w:num w:numId="641" w16cid:durableId="236786111">
    <w:abstractNumId w:val="434"/>
  </w:num>
  <w:num w:numId="642" w16cid:durableId="360127452">
    <w:abstractNumId w:val="617"/>
  </w:num>
  <w:num w:numId="643" w16cid:durableId="769351216">
    <w:abstractNumId w:val="201"/>
  </w:num>
  <w:num w:numId="644" w16cid:durableId="840587739">
    <w:abstractNumId w:val="361"/>
  </w:num>
  <w:num w:numId="645" w16cid:durableId="166752729">
    <w:abstractNumId w:val="771"/>
  </w:num>
  <w:num w:numId="646" w16cid:durableId="1640112427">
    <w:abstractNumId w:val="704"/>
  </w:num>
  <w:num w:numId="647" w16cid:durableId="1869560984">
    <w:abstractNumId w:val="116"/>
  </w:num>
  <w:num w:numId="648" w16cid:durableId="1381517995">
    <w:abstractNumId w:val="543"/>
  </w:num>
  <w:num w:numId="649" w16cid:durableId="623855442">
    <w:abstractNumId w:val="439"/>
  </w:num>
  <w:num w:numId="650" w16cid:durableId="2039811043">
    <w:abstractNumId w:val="605"/>
  </w:num>
  <w:num w:numId="651" w16cid:durableId="1225215675">
    <w:abstractNumId w:val="425"/>
  </w:num>
  <w:num w:numId="652" w16cid:durableId="1030107467">
    <w:abstractNumId w:val="414"/>
  </w:num>
  <w:num w:numId="653" w16cid:durableId="2010669514">
    <w:abstractNumId w:val="601"/>
  </w:num>
  <w:num w:numId="654" w16cid:durableId="1531259717">
    <w:abstractNumId w:val="285"/>
  </w:num>
  <w:num w:numId="655" w16cid:durableId="373231850">
    <w:abstractNumId w:val="748"/>
  </w:num>
  <w:num w:numId="656" w16cid:durableId="268510493">
    <w:abstractNumId w:val="221"/>
  </w:num>
  <w:num w:numId="657" w16cid:durableId="946085113">
    <w:abstractNumId w:val="279"/>
  </w:num>
  <w:num w:numId="658" w16cid:durableId="1236282791">
    <w:abstractNumId w:val="130"/>
  </w:num>
  <w:num w:numId="659" w16cid:durableId="261232903">
    <w:abstractNumId w:val="627"/>
  </w:num>
  <w:num w:numId="660" w16cid:durableId="583493807">
    <w:abstractNumId w:val="461"/>
  </w:num>
  <w:num w:numId="661" w16cid:durableId="1017846862">
    <w:abstractNumId w:val="132"/>
  </w:num>
  <w:num w:numId="662" w16cid:durableId="1484928022">
    <w:abstractNumId w:val="265"/>
  </w:num>
  <w:num w:numId="663" w16cid:durableId="623972183">
    <w:abstractNumId w:val="783"/>
  </w:num>
  <w:num w:numId="664" w16cid:durableId="1370105975">
    <w:abstractNumId w:val="736"/>
  </w:num>
  <w:num w:numId="665" w16cid:durableId="628558550">
    <w:abstractNumId w:val="768"/>
  </w:num>
  <w:num w:numId="666" w16cid:durableId="1787115343">
    <w:abstractNumId w:val="75"/>
  </w:num>
  <w:num w:numId="667" w16cid:durableId="229578938">
    <w:abstractNumId w:val="602"/>
  </w:num>
  <w:num w:numId="668" w16cid:durableId="1665009555">
    <w:abstractNumId w:val="772"/>
  </w:num>
  <w:num w:numId="669" w16cid:durableId="924076680">
    <w:abstractNumId w:val="369"/>
  </w:num>
  <w:num w:numId="670" w16cid:durableId="562566580">
    <w:abstractNumId w:val="829"/>
  </w:num>
  <w:num w:numId="671" w16cid:durableId="1420256226">
    <w:abstractNumId w:val="133"/>
  </w:num>
  <w:num w:numId="672" w16cid:durableId="1771386226">
    <w:abstractNumId w:val="150"/>
  </w:num>
  <w:num w:numId="673" w16cid:durableId="1794473081">
    <w:abstractNumId w:val="380"/>
  </w:num>
  <w:num w:numId="674" w16cid:durableId="1568879812">
    <w:abstractNumId w:val="793"/>
  </w:num>
  <w:num w:numId="675" w16cid:durableId="1313413324">
    <w:abstractNumId w:val="781"/>
  </w:num>
  <w:num w:numId="676" w16cid:durableId="901790069">
    <w:abstractNumId w:val="480"/>
  </w:num>
  <w:num w:numId="677" w16cid:durableId="1951664764">
    <w:abstractNumId w:val="73"/>
  </w:num>
  <w:num w:numId="678" w16cid:durableId="1825972608">
    <w:abstractNumId w:val="501"/>
  </w:num>
  <w:num w:numId="679" w16cid:durableId="749084455">
    <w:abstractNumId w:val="756"/>
  </w:num>
  <w:num w:numId="680" w16cid:durableId="747382185">
    <w:abstractNumId w:val="527"/>
  </w:num>
  <w:num w:numId="681" w16cid:durableId="1087732543">
    <w:abstractNumId w:val="129"/>
  </w:num>
  <w:num w:numId="682" w16cid:durableId="274481859">
    <w:abstractNumId w:val="735"/>
  </w:num>
  <w:num w:numId="683" w16cid:durableId="608122921">
    <w:abstractNumId w:val="389"/>
  </w:num>
  <w:num w:numId="684" w16cid:durableId="512887407">
    <w:abstractNumId w:val="799"/>
  </w:num>
  <w:num w:numId="685" w16cid:durableId="953252316">
    <w:abstractNumId w:val="249"/>
  </w:num>
  <w:num w:numId="686" w16cid:durableId="1067800943">
    <w:abstractNumId w:val="630"/>
  </w:num>
  <w:num w:numId="687" w16cid:durableId="719204286">
    <w:abstractNumId w:val="8"/>
  </w:num>
  <w:num w:numId="688" w16cid:durableId="1784959332">
    <w:abstractNumId w:val="590"/>
  </w:num>
  <w:num w:numId="689" w16cid:durableId="649360894">
    <w:abstractNumId w:val="716"/>
  </w:num>
  <w:num w:numId="690" w16cid:durableId="1452018635">
    <w:abstractNumId w:val="43"/>
  </w:num>
  <w:num w:numId="691" w16cid:durableId="1100642415">
    <w:abstractNumId w:val="56"/>
  </w:num>
  <w:num w:numId="692" w16cid:durableId="1620145520">
    <w:abstractNumId w:val="705"/>
  </w:num>
  <w:num w:numId="693" w16cid:durableId="1818643120">
    <w:abstractNumId w:val="193"/>
  </w:num>
  <w:num w:numId="694" w16cid:durableId="730739084">
    <w:abstractNumId w:val="728"/>
  </w:num>
  <w:num w:numId="695" w16cid:durableId="726532432">
    <w:abstractNumId w:val="678"/>
  </w:num>
  <w:num w:numId="696" w16cid:durableId="1874228198">
    <w:abstractNumId w:val="78"/>
  </w:num>
  <w:num w:numId="697" w16cid:durableId="52974007">
    <w:abstractNumId w:val="182"/>
  </w:num>
  <w:num w:numId="698" w16cid:durableId="1425806482">
    <w:abstractNumId w:val="295"/>
  </w:num>
  <w:num w:numId="699" w16cid:durableId="1539007985">
    <w:abstractNumId w:val="33"/>
  </w:num>
  <w:num w:numId="700" w16cid:durableId="1026295443">
    <w:abstractNumId w:val="90"/>
  </w:num>
  <w:num w:numId="701" w16cid:durableId="831065053">
    <w:abstractNumId w:val="765"/>
  </w:num>
  <w:num w:numId="702" w16cid:durableId="945697400">
    <w:abstractNumId w:val="615"/>
  </w:num>
  <w:num w:numId="703" w16cid:durableId="1341588068">
    <w:abstractNumId w:val="575"/>
  </w:num>
  <w:num w:numId="704" w16cid:durableId="1336958384">
    <w:abstractNumId w:val="773"/>
  </w:num>
  <w:num w:numId="705" w16cid:durableId="1110661853">
    <w:abstractNumId w:val="46"/>
  </w:num>
  <w:num w:numId="706" w16cid:durableId="880171158">
    <w:abstractNumId w:val="449"/>
  </w:num>
  <w:num w:numId="707" w16cid:durableId="72508448">
    <w:abstractNumId w:val="107"/>
  </w:num>
  <w:num w:numId="708" w16cid:durableId="129055875">
    <w:abstractNumId w:val="171"/>
  </w:num>
  <w:num w:numId="709" w16cid:durableId="530917677">
    <w:abstractNumId w:val="695"/>
  </w:num>
  <w:num w:numId="710" w16cid:durableId="682823739">
    <w:abstractNumId w:val="612"/>
  </w:num>
  <w:num w:numId="711" w16cid:durableId="341012339">
    <w:abstractNumId w:val="81"/>
  </w:num>
  <w:num w:numId="712" w16cid:durableId="757680788">
    <w:abstractNumId w:val="271"/>
  </w:num>
  <w:num w:numId="713" w16cid:durableId="1158766198">
    <w:abstractNumId w:val="205"/>
  </w:num>
  <w:num w:numId="714" w16cid:durableId="1779521314">
    <w:abstractNumId w:val="44"/>
  </w:num>
  <w:num w:numId="715" w16cid:durableId="628901109">
    <w:abstractNumId w:val="446"/>
  </w:num>
  <w:num w:numId="716" w16cid:durableId="1945183918">
    <w:abstractNumId w:val="490"/>
  </w:num>
  <w:num w:numId="717" w16cid:durableId="1324167652">
    <w:abstractNumId w:val="278"/>
  </w:num>
  <w:num w:numId="718" w16cid:durableId="499084063">
    <w:abstractNumId w:val="426"/>
  </w:num>
  <w:num w:numId="719" w16cid:durableId="624697726">
    <w:abstractNumId w:val="316"/>
  </w:num>
  <w:num w:numId="720" w16cid:durableId="2115440048">
    <w:abstractNumId w:val="242"/>
  </w:num>
  <w:num w:numId="721" w16cid:durableId="1532574580">
    <w:abstractNumId w:val="516"/>
  </w:num>
  <w:num w:numId="722" w16cid:durableId="52697318">
    <w:abstractNumId w:val="286"/>
  </w:num>
  <w:num w:numId="723" w16cid:durableId="288585975">
    <w:abstractNumId w:val="122"/>
  </w:num>
  <w:num w:numId="724" w16cid:durableId="1744525503">
    <w:abstractNumId w:val="252"/>
  </w:num>
  <w:num w:numId="725" w16cid:durableId="486868156">
    <w:abstractNumId w:val="508"/>
  </w:num>
  <w:num w:numId="726" w16cid:durableId="166362718">
    <w:abstractNumId w:val="117"/>
  </w:num>
  <w:num w:numId="727" w16cid:durableId="1663848303">
    <w:abstractNumId w:val="674"/>
  </w:num>
  <w:num w:numId="728" w16cid:durableId="985204204">
    <w:abstractNumId w:val="360"/>
  </w:num>
  <w:num w:numId="729" w16cid:durableId="1047071236">
    <w:abstractNumId w:val="800"/>
  </w:num>
  <w:num w:numId="730" w16cid:durableId="436682485">
    <w:abstractNumId w:val="811"/>
  </w:num>
  <w:num w:numId="731" w16cid:durableId="137960428">
    <w:abstractNumId w:val="155"/>
  </w:num>
  <w:num w:numId="732" w16cid:durableId="958032538">
    <w:abstractNumId w:val="165"/>
  </w:num>
  <w:num w:numId="733" w16cid:durableId="1801604185">
    <w:abstractNumId w:val="333"/>
  </w:num>
  <w:num w:numId="734" w16cid:durableId="1347101551">
    <w:abstractNumId w:val="284"/>
  </w:num>
  <w:num w:numId="735" w16cid:durableId="1409693877">
    <w:abstractNumId w:val="410"/>
  </w:num>
  <w:num w:numId="736" w16cid:durableId="382414473">
    <w:abstractNumId w:val="260"/>
  </w:num>
  <w:num w:numId="737" w16cid:durableId="1725441920">
    <w:abstractNumId w:val="606"/>
  </w:num>
  <w:num w:numId="738" w16cid:durableId="762728451">
    <w:abstractNumId w:val="646"/>
  </w:num>
  <w:num w:numId="739" w16cid:durableId="1206983797">
    <w:abstractNumId w:val="821"/>
  </w:num>
  <w:num w:numId="740" w16cid:durableId="573206382">
    <w:abstractNumId w:val="30"/>
  </w:num>
  <w:num w:numId="741" w16cid:durableId="188837914">
    <w:abstractNumId w:val="699"/>
  </w:num>
  <w:num w:numId="742" w16cid:durableId="1273902851">
    <w:abstractNumId w:val="444"/>
  </w:num>
  <w:num w:numId="743" w16cid:durableId="1393112772">
    <w:abstractNumId w:val="573"/>
  </w:num>
  <w:num w:numId="744" w16cid:durableId="1485389391">
    <w:abstractNumId w:val="206"/>
  </w:num>
  <w:num w:numId="745" w16cid:durableId="1877310660">
    <w:abstractNumId w:val="840"/>
  </w:num>
  <w:num w:numId="746" w16cid:durableId="2039617058">
    <w:abstractNumId w:val="685"/>
  </w:num>
  <w:num w:numId="747" w16cid:durableId="527570152">
    <w:abstractNumId w:val="778"/>
  </w:num>
  <w:num w:numId="748" w16cid:durableId="51971432">
    <w:abstractNumId w:val="163"/>
  </w:num>
  <w:num w:numId="749" w16cid:durableId="395710367">
    <w:abstractNumId w:val="805"/>
  </w:num>
  <w:num w:numId="750" w16cid:durableId="1321928284">
    <w:abstractNumId w:val="724"/>
  </w:num>
  <w:num w:numId="751" w16cid:durableId="1260873936">
    <w:abstractNumId w:val="433"/>
  </w:num>
  <w:num w:numId="752" w16cid:durableId="469322948">
    <w:abstractNumId w:val="440"/>
  </w:num>
  <w:num w:numId="753" w16cid:durableId="1008412100">
    <w:abstractNumId w:val="82"/>
  </w:num>
  <w:num w:numId="754" w16cid:durableId="1754664117">
    <w:abstractNumId w:val="307"/>
  </w:num>
  <w:num w:numId="755" w16cid:durableId="1318918683">
    <w:abstractNumId w:val="846"/>
  </w:num>
  <w:num w:numId="756" w16cid:durableId="1171603087">
    <w:abstractNumId w:val="770"/>
  </w:num>
  <w:num w:numId="757" w16cid:durableId="1607958215">
    <w:abstractNumId w:val="664"/>
  </w:num>
  <w:num w:numId="758" w16cid:durableId="1623879958">
    <w:abstractNumId w:val="264"/>
  </w:num>
  <w:num w:numId="759" w16cid:durableId="787234139">
    <w:abstractNumId w:val="329"/>
  </w:num>
  <w:num w:numId="760" w16cid:durableId="1437364209">
    <w:abstractNumId w:val="709"/>
  </w:num>
  <w:num w:numId="761" w16cid:durableId="1750301376">
    <w:abstractNumId w:val="74"/>
  </w:num>
  <w:num w:numId="762" w16cid:durableId="1689679450">
    <w:abstractNumId w:val="474"/>
  </w:num>
  <w:num w:numId="763" w16cid:durableId="364720977">
    <w:abstractNumId w:val="352"/>
  </w:num>
  <w:num w:numId="764" w16cid:durableId="1258635394">
    <w:abstractNumId w:val="192"/>
  </w:num>
  <w:num w:numId="765" w16cid:durableId="899904092">
    <w:abstractNumId w:val="99"/>
  </w:num>
  <w:num w:numId="766" w16cid:durableId="1115363287">
    <w:abstractNumId w:val="849"/>
  </w:num>
  <w:num w:numId="767" w16cid:durableId="329335746">
    <w:abstractNumId w:val="26"/>
  </w:num>
  <w:num w:numId="768" w16cid:durableId="1888294480">
    <w:abstractNumId w:val="322"/>
  </w:num>
  <w:num w:numId="769" w16cid:durableId="1651471813">
    <w:abstractNumId w:val="651"/>
  </w:num>
  <w:num w:numId="770" w16cid:durableId="859659589">
    <w:abstractNumId w:val="657"/>
  </w:num>
  <w:num w:numId="771" w16cid:durableId="1530994360">
    <w:abstractNumId w:val="134"/>
  </w:num>
  <w:num w:numId="772" w16cid:durableId="363143304">
    <w:abstractNumId w:val="668"/>
  </w:num>
  <w:num w:numId="773" w16cid:durableId="1127702061">
    <w:abstractNumId w:val="553"/>
  </w:num>
  <w:num w:numId="774" w16cid:durableId="1548223321">
    <w:abstractNumId w:val="488"/>
  </w:num>
  <w:num w:numId="775" w16cid:durableId="1297489572">
    <w:abstractNumId w:val="11"/>
  </w:num>
  <w:num w:numId="776" w16cid:durableId="1703164989">
    <w:abstractNumId w:val="70"/>
  </w:num>
  <w:num w:numId="777" w16cid:durableId="1511334850">
    <w:abstractNumId w:val="510"/>
  </w:num>
  <w:num w:numId="778" w16cid:durableId="1566722628">
    <w:abstractNumId w:val="157"/>
  </w:num>
  <w:num w:numId="779" w16cid:durableId="1544369156">
    <w:abstractNumId w:val="485"/>
  </w:num>
  <w:num w:numId="780" w16cid:durableId="70127541">
    <w:abstractNumId w:val="475"/>
  </w:num>
  <w:num w:numId="781" w16cid:durableId="1939488000">
    <w:abstractNumId w:val="803"/>
  </w:num>
  <w:num w:numId="782" w16cid:durableId="1747343083">
    <w:abstractNumId w:val="749"/>
  </w:num>
  <w:num w:numId="783" w16cid:durableId="1599830556">
    <w:abstractNumId w:val="594"/>
  </w:num>
  <w:num w:numId="784" w16cid:durableId="613900573">
    <w:abstractNumId w:val="647"/>
  </w:num>
  <w:num w:numId="785" w16cid:durableId="763308717">
    <w:abstractNumId w:val="734"/>
  </w:num>
  <w:num w:numId="786" w16cid:durableId="500391859">
    <w:abstractNumId w:val="701"/>
  </w:num>
  <w:num w:numId="787" w16cid:durableId="1308366128">
    <w:abstractNumId w:val="572"/>
  </w:num>
  <w:num w:numId="788" w16cid:durableId="982663039">
    <w:abstractNumId w:val="283"/>
  </w:num>
  <w:num w:numId="789" w16cid:durableId="2071028574">
    <w:abstractNumId w:val="10"/>
  </w:num>
  <w:num w:numId="790" w16cid:durableId="753942361">
    <w:abstractNumId w:val="633"/>
  </w:num>
  <w:num w:numId="791" w16cid:durableId="726534498">
    <w:abstractNumId w:val="241"/>
  </w:num>
  <w:num w:numId="792" w16cid:durableId="199633483">
    <w:abstractNumId w:val="411"/>
  </w:num>
  <w:num w:numId="793" w16cid:durableId="698241126">
    <w:abstractNumId w:val="156"/>
  </w:num>
  <w:num w:numId="794" w16cid:durableId="217403652">
    <w:abstractNumId w:val="405"/>
  </w:num>
  <w:num w:numId="795" w16cid:durableId="2088381742">
    <w:abstractNumId w:val="687"/>
  </w:num>
  <w:num w:numId="796" w16cid:durableId="1396971478">
    <w:abstractNumId w:val="706"/>
  </w:num>
  <w:num w:numId="797" w16cid:durableId="14312424">
    <w:abstractNumId w:val="91"/>
  </w:num>
  <w:num w:numId="798" w16cid:durableId="1819494761">
    <w:abstractNumId w:val="468"/>
  </w:num>
  <w:num w:numId="799" w16cid:durableId="1777821714">
    <w:abstractNumId w:val="448"/>
  </w:num>
  <w:num w:numId="800" w16cid:durableId="1181241259">
    <w:abstractNumId w:val="483"/>
  </w:num>
  <w:num w:numId="801" w16cid:durableId="251092549">
    <w:abstractNumId w:val="576"/>
  </w:num>
  <w:num w:numId="802" w16cid:durableId="1234193815">
    <w:abstractNumId w:val="375"/>
  </w:num>
  <w:num w:numId="803" w16cid:durableId="38602236">
    <w:abstractNumId w:val="818"/>
  </w:num>
  <w:num w:numId="804" w16cid:durableId="1066105386">
    <w:abstractNumId w:val="775"/>
  </w:num>
  <w:num w:numId="805" w16cid:durableId="1917008942">
    <w:abstractNumId w:val="807"/>
  </w:num>
  <w:num w:numId="806" w16cid:durableId="469135284">
    <w:abstractNumId w:val="109"/>
  </w:num>
  <w:num w:numId="807" w16cid:durableId="35855944">
    <w:abstractNumId w:val="649"/>
  </w:num>
  <w:num w:numId="808" w16cid:durableId="873467600">
    <w:abstractNumId w:val="826"/>
  </w:num>
  <w:num w:numId="809" w16cid:durableId="1162546482">
    <w:abstractNumId w:val="639"/>
  </w:num>
  <w:num w:numId="810" w16cid:durableId="866991335">
    <w:abstractNumId w:val="403"/>
  </w:num>
  <w:num w:numId="811" w16cid:durableId="2000109431">
    <w:abstractNumId w:val="344"/>
  </w:num>
  <w:num w:numId="812" w16cid:durableId="2027901333">
    <w:abstractNumId w:val="810"/>
  </w:num>
  <w:num w:numId="813" w16cid:durableId="1454858327">
    <w:abstractNumId w:val="421"/>
  </w:num>
  <w:num w:numId="814" w16cid:durableId="2026519216">
    <w:abstractNumId w:val="343"/>
  </w:num>
  <w:num w:numId="815" w16cid:durableId="1383866637">
    <w:abstractNumId w:val="254"/>
  </w:num>
  <w:num w:numId="816" w16cid:durableId="1079135154">
    <w:abstractNumId w:val="22"/>
  </w:num>
  <w:num w:numId="817" w16cid:durableId="519859272">
    <w:abstractNumId w:val="495"/>
  </w:num>
  <w:num w:numId="818" w16cid:durableId="1513105127">
    <w:abstractNumId w:val="404"/>
  </w:num>
  <w:num w:numId="819" w16cid:durableId="878861690">
    <w:abstractNumId w:val="188"/>
  </w:num>
  <w:num w:numId="820" w16cid:durableId="253245602">
    <w:abstractNumId w:val="239"/>
  </w:num>
  <w:num w:numId="821" w16cid:durableId="771584382">
    <w:abstractNumId w:val="696"/>
  </w:num>
  <w:num w:numId="822" w16cid:durableId="1997537678">
    <w:abstractNumId w:val="185"/>
  </w:num>
  <w:num w:numId="823" w16cid:durableId="1112630744">
    <w:abstractNumId w:val="186"/>
  </w:num>
  <w:num w:numId="824" w16cid:durableId="84348441">
    <w:abstractNumId w:val="42"/>
  </w:num>
  <w:num w:numId="825" w16cid:durableId="1464081374">
    <w:abstractNumId w:val="478"/>
  </w:num>
  <w:num w:numId="826" w16cid:durableId="1262102759">
    <w:abstractNumId w:val="560"/>
  </w:num>
  <w:num w:numId="827" w16cid:durableId="1661276467">
    <w:abstractNumId w:val="654"/>
  </w:num>
  <w:num w:numId="828" w16cid:durableId="1668629552">
    <w:abstractNumId w:val="2"/>
  </w:num>
  <w:num w:numId="829" w16cid:durableId="264968681">
    <w:abstractNumId w:val="506"/>
  </w:num>
  <w:num w:numId="830" w16cid:durableId="2085838349">
    <w:abstractNumId w:val="702"/>
  </w:num>
  <w:num w:numId="831" w16cid:durableId="1382049271">
    <w:abstractNumId w:val="451"/>
  </w:num>
  <w:num w:numId="832" w16cid:durableId="330330291">
    <w:abstractNumId w:val="588"/>
  </w:num>
  <w:num w:numId="833" w16cid:durableId="1710454855">
    <w:abstractNumId w:val="467"/>
  </w:num>
  <w:num w:numId="834" w16cid:durableId="1516729362">
    <w:abstractNumId w:val="401"/>
  </w:num>
  <w:num w:numId="835" w16cid:durableId="1141464871">
    <w:abstractNumId w:val="269"/>
  </w:num>
  <w:num w:numId="836" w16cid:durableId="1153066923">
    <w:abstractNumId w:val="364"/>
  </w:num>
  <w:num w:numId="837" w16cid:durableId="1336345967">
    <w:abstractNumId w:val="88"/>
  </w:num>
  <w:num w:numId="838" w16cid:durableId="1401557302">
    <w:abstractNumId w:val="549"/>
  </w:num>
  <w:num w:numId="839" w16cid:durableId="1020401038">
    <w:abstractNumId w:val="610"/>
  </w:num>
  <w:num w:numId="840" w16cid:durableId="1616524074">
    <w:abstractNumId w:val="663"/>
  </w:num>
  <w:num w:numId="841" w16cid:durableId="883250242">
    <w:abstractNumId w:val="37"/>
  </w:num>
  <w:num w:numId="842" w16cid:durableId="1918981111">
    <w:abstractNumId w:val="587"/>
  </w:num>
  <w:num w:numId="843" w16cid:durableId="395207023">
    <w:abstractNumId w:val="723"/>
  </w:num>
  <w:num w:numId="844" w16cid:durableId="1514763397">
    <w:abstractNumId w:val="746"/>
  </w:num>
  <w:num w:numId="845" w16cid:durableId="1635787899">
    <w:abstractNumId w:val="299"/>
  </w:num>
  <w:num w:numId="846" w16cid:durableId="1632787737">
    <w:abstractNumId w:val="808"/>
  </w:num>
  <w:num w:numId="847" w16cid:durableId="361057637">
    <w:abstractNumId w:val="376"/>
  </w:num>
  <w:num w:numId="848" w16cid:durableId="1185362208">
    <w:abstractNumId w:val="710"/>
  </w:num>
  <w:num w:numId="849" w16cid:durableId="806506989">
    <w:abstractNumId w:val="111"/>
  </w:num>
  <w:num w:numId="850" w16cid:durableId="662664143">
    <w:abstractNumId w:val="71"/>
  </w:num>
  <w:num w:numId="851" w16cid:durableId="2076128282">
    <w:abstractNumId w:val="164"/>
  </w:num>
  <w:num w:numId="852" w16cid:durableId="568921821">
    <w:abstractNumId w:val="604"/>
  </w:num>
  <w:num w:numId="853" w16cid:durableId="1553422189">
    <w:abstractNumId w:val="47"/>
  </w:num>
  <w:numIdMacAtCleanup w:val="8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岡澤 享子">
    <w15:presenceInfo w15:providerId="AD" w15:userId="S::k_okazawa@worldskyjp.com::078110a9-2d91-4761-b8c2-4d4412dcc92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840"/>
  <w:drawingGridHorizontalSpacing w:val="12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2EE6"/>
    <w:rsid w:val="00000130"/>
    <w:rsid w:val="000001EB"/>
    <w:rsid w:val="000002EC"/>
    <w:rsid w:val="00000368"/>
    <w:rsid w:val="000003CC"/>
    <w:rsid w:val="000004AA"/>
    <w:rsid w:val="00000511"/>
    <w:rsid w:val="0000059D"/>
    <w:rsid w:val="00000663"/>
    <w:rsid w:val="00000689"/>
    <w:rsid w:val="0000072C"/>
    <w:rsid w:val="0000085E"/>
    <w:rsid w:val="0000089A"/>
    <w:rsid w:val="000008F6"/>
    <w:rsid w:val="00000A5A"/>
    <w:rsid w:val="00000AF0"/>
    <w:rsid w:val="00000AF5"/>
    <w:rsid w:val="00000B51"/>
    <w:rsid w:val="00000BC9"/>
    <w:rsid w:val="00000CCB"/>
    <w:rsid w:val="00000D42"/>
    <w:rsid w:val="00000DF4"/>
    <w:rsid w:val="00000E7A"/>
    <w:rsid w:val="00000EE2"/>
    <w:rsid w:val="00001172"/>
    <w:rsid w:val="0000120D"/>
    <w:rsid w:val="00001378"/>
    <w:rsid w:val="0000138C"/>
    <w:rsid w:val="000013FD"/>
    <w:rsid w:val="000014C2"/>
    <w:rsid w:val="00001524"/>
    <w:rsid w:val="000015D3"/>
    <w:rsid w:val="00001646"/>
    <w:rsid w:val="00001702"/>
    <w:rsid w:val="000017D2"/>
    <w:rsid w:val="000018B5"/>
    <w:rsid w:val="000018F6"/>
    <w:rsid w:val="000019CC"/>
    <w:rsid w:val="00001C51"/>
    <w:rsid w:val="00001C91"/>
    <w:rsid w:val="00001CDF"/>
    <w:rsid w:val="00001E82"/>
    <w:rsid w:val="00001FE6"/>
    <w:rsid w:val="00002039"/>
    <w:rsid w:val="000021D3"/>
    <w:rsid w:val="00002215"/>
    <w:rsid w:val="00002284"/>
    <w:rsid w:val="000022F8"/>
    <w:rsid w:val="0000234B"/>
    <w:rsid w:val="000023CC"/>
    <w:rsid w:val="0000247A"/>
    <w:rsid w:val="00002516"/>
    <w:rsid w:val="00002600"/>
    <w:rsid w:val="00002694"/>
    <w:rsid w:val="0000276B"/>
    <w:rsid w:val="000027FD"/>
    <w:rsid w:val="0000288B"/>
    <w:rsid w:val="00002897"/>
    <w:rsid w:val="000029E2"/>
    <w:rsid w:val="00002A1D"/>
    <w:rsid w:val="00002A91"/>
    <w:rsid w:val="00002B79"/>
    <w:rsid w:val="00002C1C"/>
    <w:rsid w:val="00002C7F"/>
    <w:rsid w:val="00002E71"/>
    <w:rsid w:val="00002F94"/>
    <w:rsid w:val="00003184"/>
    <w:rsid w:val="0000364C"/>
    <w:rsid w:val="00003778"/>
    <w:rsid w:val="00003873"/>
    <w:rsid w:val="00003A08"/>
    <w:rsid w:val="00003A96"/>
    <w:rsid w:val="00003B6E"/>
    <w:rsid w:val="00003DFA"/>
    <w:rsid w:val="00003E0C"/>
    <w:rsid w:val="00003E53"/>
    <w:rsid w:val="00003EF5"/>
    <w:rsid w:val="000040C3"/>
    <w:rsid w:val="000041AF"/>
    <w:rsid w:val="000043A1"/>
    <w:rsid w:val="000043D3"/>
    <w:rsid w:val="000043D7"/>
    <w:rsid w:val="00004432"/>
    <w:rsid w:val="0000447A"/>
    <w:rsid w:val="00004572"/>
    <w:rsid w:val="000045AE"/>
    <w:rsid w:val="00004648"/>
    <w:rsid w:val="0000468F"/>
    <w:rsid w:val="000046EF"/>
    <w:rsid w:val="0000474E"/>
    <w:rsid w:val="000047EB"/>
    <w:rsid w:val="00004806"/>
    <w:rsid w:val="00004830"/>
    <w:rsid w:val="00004873"/>
    <w:rsid w:val="000049D9"/>
    <w:rsid w:val="00004AF3"/>
    <w:rsid w:val="00004C6D"/>
    <w:rsid w:val="00004CA7"/>
    <w:rsid w:val="00004D0C"/>
    <w:rsid w:val="00004D1E"/>
    <w:rsid w:val="00004D77"/>
    <w:rsid w:val="00004D9A"/>
    <w:rsid w:val="00004DCD"/>
    <w:rsid w:val="00004DD7"/>
    <w:rsid w:val="00004DF0"/>
    <w:rsid w:val="00004E9A"/>
    <w:rsid w:val="00005083"/>
    <w:rsid w:val="0000517E"/>
    <w:rsid w:val="000051BF"/>
    <w:rsid w:val="000051D5"/>
    <w:rsid w:val="0000523D"/>
    <w:rsid w:val="0000531E"/>
    <w:rsid w:val="00005359"/>
    <w:rsid w:val="00005431"/>
    <w:rsid w:val="00005618"/>
    <w:rsid w:val="00005991"/>
    <w:rsid w:val="00005B5C"/>
    <w:rsid w:val="00005BAF"/>
    <w:rsid w:val="00005BC2"/>
    <w:rsid w:val="00005BDF"/>
    <w:rsid w:val="00005D27"/>
    <w:rsid w:val="00005D93"/>
    <w:rsid w:val="00005DB0"/>
    <w:rsid w:val="00005DC8"/>
    <w:rsid w:val="00005E1D"/>
    <w:rsid w:val="00005FBA"/>
    <w:rsid w:val="000060F6"/>
    <w:rsid w:val="000062AD"/>
    <w:rsid w:val="0000631E"/>
    <w:rsid w:val="00006400"/>
    <w:rsid w:val="00006537"/>
    <w:rsid w:val="00006662"/>
    <w:rsid w:val="0000685D"/>
    <w:rsid w:val="000068CC"/>
    <w:rsid w:val="000068D9"/>
    <w:rsid w:val="0000692C"/>
    <w:rsid w:val="00006B48"/>
    <w:rsid w:val="00006BBF"/>
    <w:rsid w:val="00006D2E"/>
    <w:rsid w:val="00006D66"/>
    <w:rsid w:val="00006E3B"/>
    <w:rsid w:val="00006E9B"/>
    <w:rsid w:val="00006ECE"/>
    <w:rsid w:val="00007148"/>
    <w:rsid w:val="000071AA"/>
    <w:rsid w:val="000071D8"/>
    <w:rsid w:val="000072A0"/>
    <w:rsid w:val="000073D0"/>
    <w:rsid w:val="000076D8"/>
    <w:rsid w:val="00007752"/>
    <w:rsid w:val="00007763"/>
    <w:rsid w:val="000077BB"/>
    <w:rsid w:val="000078A6"/>
    <w:rsid w:val="000079E3"/>
    <w:rsid w:val="00007B62"/>
    <w:rsid w:val="00007B78"/>
    <w:rsid w:val="00007CBB"/>
    <w:rsid w:val="00007DF4"/>
    <w:rsid w:val="00007E0C"/>
    <w:rsid w:val="00007EB6"/>
    <w:rsid w:val="000100E5"/>
    <w:rsid w:val="000103C9"/>
    <w:rsid w:val="00010402"/>
    <w:rsid w:val="000104F4"/>
    <w:rsid w:val="00010619"/>
    <w:rsid w:val="00010651"/>
    <w:rsid w:val="000106D0"/>
    <w:rsid w:val="000107A4"/>
    <w:rsid w:val="000107CF"/>
    <w:rsid w:val="00010AD1"/>
    <w:rsid w:val="00010CF5"/>
    <w:rsid w:val="00010E69"/>
    <w:rsid w:val="00010EDC"/>
    <w:rsid w:val="00011230"/>
    <w:rsid w:val="00011241"/>
    <w:rsid w:val="00011287"/>
    <w:rsid w:val="000113A2"/>
    <w:rsid w:val="00011413"/>
    <w:rsid w:val="0001145A"/>
    <w:rsid w:val="000114AF"/>
    <w:rsid w:val="00011677"/>
    <w:rsid w:val="000117E8"/>
    <w:rsid w:val="00011944"/>
    <w:rsid w:val="000119C3"/>
    <w:rsid w:val="00011A11"/>
    <w:rsid w:val="00011ACA"/>
    <w:rsid w:val="00011C4E"/>
    <w:rsid w:val="00011CC8"/>
    <w:rsid w:val="00011D0C"/>
    <w:rsid w:val="00011FFE"/>
    <w:rsid w:val="00012018"/>
    <w:rsid w:val="000120F2"/>
    <w:rsid w:val="000121C6"/>
    <w:rsid w:val="00012266"/>
    <w:rsid w:val="000123B8"/>
    <w:rsid w:val="00012492"/>
    <w:rsid w:val="000125AA"/>
    <w:rsid w:val="000125D3"/>
    <w:rsid w:val="0001267A"/>
    <w:rsid w:val="000126D4"/>
    <w:rsid w:val="000128BA"/>
    <w:rsid w:val="00012969"/>
    <w:rsid w:val="000129B7"/>
    <w:rsid w:val="000129CF"/>
    <w:rsid w:val="00012A83"/>
    <w:rsid w:val="00012B91"/>
    <w:rsid w:val="00012BA8"/>
    <w:rsid w:val="00012BFB"/>
    <w:rsid w:val="00012CB7"/>
    <w:rsid w:val="00012D72"/>
    <w:rsid w:val="00012D92"/>
    <w:rsid w:val="00012DBB"/>
    <w:rsid w:val="00012E4A"/>
    <w:rsid w:val="00012EC1"/>
    <w:rsid w:val="00012ED1"/>
    <w:rsid w:val="00012F73"/>
    <w:rsid w:val="00012FCA"/>
    <w:rsid w:val="0001307F"/>
    <w:rsid w:val="00013092"/>
    <w:rsid w:val="000130B0"/>
    <w:rsid w:val="0001312B"/>
    <w:rsid w:val="00013131"/>
    <w:rsid w:val="00013179"/>
    <w:rsid w:val="0001333D"/>
    <w:rsid w:val="000135E5"/>
    <w:rsid w:val="000136AB"/>
    <w:rsid w:val="00013758"/>
    <w:rsid w:val="0001375B"/>
    <w:rsid w:val="000137BF"/>
    <w:rsid w:val="00013832"/>
    <w:rsid w:val="00013884"/>
    <w:rsid w:val="00013916"/>
    <w:rsid w:val="00013931"/>
    <w:rsid w:val="000139D0"/>
    <w:rsid w:val="00013A45"/>
    <w:rsid w:val="00013A63"/>
    <w:rsid w:val="00013CA2"/>
    <w:rsid w:val="00013DB8"/>
    <w:rsid w:val="00013DD1"/>
    <w:rsid w:val="00013E99"/>
    <w:rsid w:val="0001429E"/>
    <w:rsid w:val="000142F8"/>
    <w:rsid w:val="000143BD"/>
    <w:rsid w:val="000144F1"/>
    <w:rsid w:val="00014519"/>
    <w:rsid w:val="00014577"/>
    <w:rsid w:val="000145AB"/>
    <w:rsid w:val="000145E0"/>
    <w:rsid w:val="000145FC"/>
    <w:rsid w:val="0001473C"/>
    <w:rsid w:val="0001474D"/>
    <w:rsid w:val="000148A5"/>
    <w:rsid w:val="00014939"/>
    <w:rsid w:val="00014A12"/>
    <w:rsid w:val="00014A7E"/>
    <w:rsid w:val="00014B13"/>
    <w:rsid w:val="00014BAD"/>
    <w:rsid w:val="00014F38"/>
    <w:rsid w:val="00014F5A"/>
    <w:rsid w:val="0001503D"/>
    <w:rsid w:val="0001504A"/>
    <w:rsid w:val="0001515B"/>
    <w:rsid w:val="00015173"/>
    <w:rsid w:val="0001526A"/>
    <w:rsid w:val="0001527B"/>
    <w:rsid w:val="00015315"/>
    <w:rsid w:val="00015345"/>
    <w:rsid w:val="000155B1"/>
    <w:rsid w:val="000155E8"/>
    <w:rsid w:val="00015636"/>
    <w:rsid w:val="000156E6"/>
    <w:rsid w:val="00015905"/>
    <w:rsid w:val="000159BD"/>
    <w:rsid w:val="00015A31"/>
    <w:rsid w:val="00015BE7"/>
    <w:rsid w:val="00015CAB"/>
    <w:rsid w:val="00015D60"/>
    <w:rsid w:val="00015EB9"/>
    <w:rsid w:val="00015F0D"/>
    <w:rsid w:val="0001600E"/>
    <w:rsid w:val="00016202"/>
    <w:rsid w:val="000163BF"/>
    <w:rsid w:val="00016587"/>
    <w:rsid w:val="00016598"/>
    <w:rsid w:val="00016833"/>
    <w:rsid w:val="0001686A"/>
    <w:rsid w:val="00016902"/>
    <w:rsid w:val="00016C45"/>
    <w:rsid w:val="00016C7F"/>
    <w:rsid w:val="00016CD1"/>
    <w:rsid w:val="00016DE6"/>
    <w:rsid w:val="00016E32"/>
    <w:rsid w:val="00016E45"/>
    <w:rsid w:val="00016E83"/>
    <w:rsid w:val="00016EF0"/>
    <w:rsid w:val="00016F3D"/>
    <w:rsid w:val="00016F6F"/>
    <w:rsid w:val="00016FF5"/>
    <w:rsid w:val="00017104"/>
    <w:rsid w:val="00017171"/>
    <w:rsid w:val="0001729E"/>
    <w:rsid w:val="000172E8"/>
    <w:rsid w:val="00017395"/>
    <w:rsid w:val="000173E8"/>
    <w:rsid w:val="0001740E"/>
    <w:rsid w:val="000174BD"/>
    <w:rsid w:val="0001755A"/>
    <w:rsid w:val="000175D2"/>
    <w:rsid w:val="00017679"/>
    <w:rsid w:val="00017691"/>
    <w:rsid w:val="000176E2"/>
    <w:rsid w:val="0001781A"/>
    <w:rsid w:val="00017BEF"/>
    <w:rsid w:val="00017C2E"/>
    <w:rsid w:val="00017CD4"/>
    <w:rsid w:val="00017D18"/>
    <w:rsid w:val="00017E19"/>
    <w:rsid w:val="00017EC3"/>
    <w:rsid w:val="00017F6E"/>
    <w:rsid w:val="00017F77"/>
    <w:rsid w:val="00020038"/>
    <w:rsid w:val="00020076"/>
    <w:rsid w:val="00020235"/>
    <w:rsid w:val="0002025A"/>
    <w:rsid w:val="000202AD"/>
    <w:rsid w:val="000202B2"/>
    <w:rsid w:val="000202B6"/>
    <w:rsid w:val="000202D4"/>
    <w:rsid w:val="000202E8"/>
    <w:rsid w:val="00020450"/>
    <w:rsid w:val="00020523"/>
    <w:rsid w:val="000205D9"/>
    <w:rsid w:val="00020608"/>
    <w:rsid w:val="00020635"/>
    <w:rsid w:val="00020743"/>
    <w:rsid w:val="00020890"/>
    <w:rsid w:val="00020C62"/>
    <w:rsid w:val="00020D1D"/>
    <w:rsid w:val="00020D41"/>
    <w:rsid w:val="00020DA0"/>
    <w:rsid w:val="00020DF0"/>
    <w:rsid w:val="0002156A"/>
    <w:rsid w:val="00021571"/>
    <w:rsid w:val="0002169B"/>
    <w:rsid w:val="000218C7"/>
    <w:rsid w:val="00021A86"/>
    <w:rsid w:val="000220AD"/>
    <w:rsid w:val="000220F1"/>
    <w:rsid w:val="000222C9"/>
    <w:rsid w:val="000222DF"/>
    <w:rsid w:val="00022337"/>
    <w:rsid w:val="000223BF"/>
    <w:rsid w:val="000223C4"/>
    <w:rsid w:val="000223D4"/>
    <w:rsid w:val="000224B4"/>
    <w:rsid w:val="000224C9"/>
    <w:rsid w:val="000226C9"/>
    <w:rsid w:val="000226D7"/>
    <w:rsid w:val="00022885"/>
    <w:rsid w:val="00022A27"/>
    <w:rsid w:val="00022A4C"/>
    <w:rsid w:val="00022BA3"/>
    <w:rsid w:val="00022BCC"/>
    <w:rsid w:val="00022C04"/>
    <w:rsid w:val="00022D95"/>
    <w:rsid w:val="00022E04"/>
    <w:rsid w:val="00022F98"/>
    <w:rsid w:val="00022FEA"/>
    <w:rsid w:val="0002302A"/>
    <w:rsid w:val="0002315D"/>
    <w:rsid w:val="000232A2"/>
    <w:rsid w:val="000232BF"/>
    <w:rsid w:val="00023323"/>
    <w:rsid w:val="00023377"/>
    <w:rsid w:val="0002346A"/>
    <w:rsid w:val="0002369A"/>
    <w:rsid w:val="000236C4"/>
    <w:rsid w:val="000238E4"/>
    <w:rsid w:val="0002398E"/>
    <w:rsid w:val="000239E4"/>
    <w:rsid w:val="00023A50"/>
    <w:rsid w:val="00023B5C"/>
    <w:rsid w:val="00023C1F"/>
    <w:rsid w:val="00023CC6"/>
    <w:rsid w:val="00023D22"/>
    <w:rsid w:val="00023D99"/>
    <w:rsid w:val="00023E55"/>
    <w:rsid w:val="00023E77"/>
    <w:rsid w:val="00024051"/>
    <w:rsid w:val="000241C6"/>
    <w:rsid w:val="000241E4"/>
    <w:rsid w:val="000241F6"/>
    <w:rsid w:val="00024284"/>
    <w:rsid w:val="00024526"/>
    <w:rsid w:val="00024561"/>
    <w:rsid w:val="0002457C"/>
    <w:rsid w:val="00024689"/>
    <w:rsid w:val="0002469A"/>
    <w:rsid w:val="0002469D"/>
    <w:rsid w:val="00024710"/>
    <w:rsid w:val="00024800"/>
    <w:rsid w:val="00024890"/>
    <w:rsid w:val="0002491F"/>
    <w:rsid w:val="000249AE"/>
    <w:rsid w:val="000249B8"/>
    <w:rsid w:val="00024A29"/>
    <w:rsid w:val="00024A9A"/>
    <w:rsid w:val="00024ACD"/>
    <w:rsid w:val="00024C4D"/>
    <w:rsid w:val="00024D26"/>
    <w:rsid w:val="00024D3C"/>
    <w:rsid w:val="00024D53"/>
    <w:rsid w:val="00024EB1"/>
    <w:rsid w:val="00024FEB"/>
    <w:rsid w:val="000253A4"/>
    <w:rsid w:val="000253F1"/>
    <w:rsid w:val="000258C9"/>
    <w:rsid w:val="0002597A"/>
    <w:rsid w:val="000259B8"/>
    <w:rsid w:val="00025BA4"/>
    <w:rsid w:val="00025BD7"/>
    <w:rsid w:val="00025CD6"/>
    <w:rsid w:val="00025E13"/>
    <w:rsid w:val="00025E2F"/>
    <w:rsid w:val="00025E90"/>
    <w:rsid w:val="00025F32"/>
    <w:rsid w:val="00026130"/>
    <w:rsid w:val="0002621C"/>
    <w:rsid w:val="000262E6"/>
    <w:rsid w:val="000262F9"/>
    <w:rsid w:val="00026351"/>
    <w:rsid w:val="000264E2"/>
    <w:rsid w:val="000265FB"/>
    <w:rsid w:val="00026704"/>
    <w:rsid w:val="0002690B"/>
    <w:rsid w:val="0002697A"/>
    <w:rsid w:val="00026A3C"/>
    <w:rsid w:val="00026B63"/>
    <w:rsid w:val="00026BD0"/>
    <w:rsid w:val="00026DC4"/>
    <w:rsid w:val="00026F0B"/>
    <w:rsid w:val="00027142"/>
    <w:rsid w:val="0002714B"/>
    <w:rsid w:val="0002720D"/>
    <w:rsid w:val="0002723A"/>
    <w:rsid w:val="000272E3"/>
    <w:rsid w:val="000274D5"/>
    <w:rsid w:val="00027500"/>
    <w:rsid w:val="0002753D"/>
    <w:rsid w:val="00027654"/>
    <w:rsid w:val="000278CB"/>
    <w:rsid w:val="0002796F"/>
    <w:rsid w:val="00027AB1"/>
    <w:rsid w:val="00027AE1"/>
    <w:rsid w:val="00027B00"/>
    <w:rsid w:val="00027C79"/>
    <w:rsid w:val="00027CBF"/>
    <w:rsid w:val="00027D07"/>
    <w:rsid w:val="00027D85"/>
    <w:rsid w:val="00027DAA"/>
    <w:rsid w:val="00027FA6"/>
    <w:rsid w:val="0003000E"/>
    <w:rsid w:val="000300AA"/>
    <w:rsid w:val="000301B9"/>
    <w:rsid w:val="0003027E"/>
    <w:rsid w:val="000305D8"/>
    <w:rsid w:val="00030608"/>
    <w:rsid w:val="000306C3"/>
    <w:rsid w:val="0003070D"/>
    <w:rsid w:val="0003079A"/>
    <w:rsid w:val="000307AD"/>
    <w:rsid w:val="000308E3"/>
    <w:rsid w:val="000308F4"/>
    <w:rsid w:val="000309C1"/>
    <w:rsid w:val="00030AA1"/>
    <w:rsid w:val="00030D03"/>
    <w:rsid w:val="00030D19"/>
    <w:rsid w:val="00030D91"/>
    <w:rsid w:val="00030E3C"/>
    <w:rsid w:val="00030FE1"/>
    <w:rsid w:val="000310A7"/>
    <w:rsid w:val="00031215"/>
    <w:rsid w:val="000313E8"/>
    <w:rsid w:val="000314D3"/>
    <w:rsid w:val="000314EA"/>
    <w:rsid w:val="00031587"/>
    <w:rsid w:val="00031694"/>
    <w:rsid w:val="000316BB"/>
    <w:rsid w:val="00031985"/>
    <w:rsid w:val="00031A2A"/>
    <w:rsid w:val="00031AD7"/>
    <w:rsid w:val="00031B19"/>
    <w:rsid w:val="00031B29"/>
    <w:rsid w:val="00031C3F"/>
    <w:rsid w:val="00031C95"/>
    <w:rsid w:val="00031D78"/>
    <w:rsid w:val="00031DF0"/>
    <w:rsid w:val="00031E60"/>
    <w:rsid w:val="00031E87"/>
    <w:rsid w:val="00031F63"/>
    <w:rsid w:val="00031F71"/>
    <w:rsid w:val="00031F76"/>
    <w:rsid w:val="00031FBE"/>
    <w:rsid w:val="00032071"/>
    <w:rsid w:val="000320BC"/>
    <w:rsid w:val="000320C2"/>
    <w:rsid w:val="000320DF"/>
    <w:rsid w:val="0003212F"/>
    <w:rsid w:val="000321D5"/>
    <w:rsid w:val="0003230C"/>
    <w:rsid w:val="00032319"/>
    <w:rsid w:val="0003233F"/>
    <w:rsid w:val="00032412"/>
    <w:rsid w:val="000324D8"/>
    <w:rsid w:val="000324DE"/>
    <w:rsid w:val="0003257C"/>
    <w:rsid w:val="00032597"/>
    <w:rsid w:val="00032678"/>
    <w:rsid w:val="000326AF"/>
    <w:rsid w:val="00032730"/>
    <w:rsid w:val="000327CB"/>
    <w:rsid w:val="0003298D"/>
    <w:rsid w:val="00032A85"/>
    <w:rsid w:val="00032AD4"/>
    <w:rsid w:val="00032B64"/>
    <w:rsid w:val="00032B72"/>
    <w:rsid w:val="00032E86"/>
    <w:rsid w:val="00032F8A"/>
    <w:rsid w:val="00033275"/>
    <w:rsid w:val="0003330C"/>
    <w:rsid w:val="00033313"/>
    <w:rsid w:val="00033340"/>
    <w:rsid w:val="0003337B"/>
    <w:rsid w:val="0003341A"/>
    <w:rsid w:val="0003358F"/>
    <w:rsid w:val="00033849"/>
    <w:rsid w:val="00033872"/>
    <w:rsid w:val="000338A4"/>
    <w:rsid w:val="000338CB"/>
    <w:rsid w:val="00033914"/>
    <w:rsid w:val="00033998"/>
    <w:rsid w:val="000339ED"/>
    <w:rsid w:val="00033CD5"/>
    <w:rsid w:val="00033DA9"/>
    <w:rsid w:val="00033DE6"/>
    <w:rsid w:val="00033DFE"/>
    <w:rsid w:val="00033E06"/>
    <w:rsid w:val="00033E34"/>
    <w:rsid w:val="00033EC4"/>
    <w:rsid w:val="00033FE3"/>
    <w:rsid w:val="000341DF"/>
    <w:rsid w:val="0003420C"/>
    <w:rsid w:val="0003423B"/>
    <w:rsid w:val="00034283"/>
    <w:rsid w:val="000342E1"/>
    <w:rsid w:val="00034530"/>
    <w:rsid w:val="000346A4"/>
    <w:rsid w:val="0003485D"/>
    <w:rsid w:val="000349A5"/>
    <w:rsid w:val="000349D9"/>
    <w:rsid w:val="00034B60"/>
    <w:rsid w:val="00034D38"/>
    <w:rsid w:val="00034D42"/>
    <w:rsid w:val="00034DA0"/>
    <w:rsid w:val="00034DCF"/>
    <w:rsid w:val="00034F8B"/>
    <w:rsid w:val="00035021"/>
    <w:rsid w:val="000350EF"/>
    <w:rsid w:val="000354A2"/>
    <w:rsid w:val="000354AC"/>
    <w:rsid w:val="000358F1"/>
    <w:rsid w:val="000358FD"/>
    <w:rsid w:val="00035A08"/>
    <w:rsid w:val="00035A74"/>
    <w:rsid w:val="00035B24"/>
    <w:rsid w:val="00035B65"/>
    <w:rsid w:val="00035C05"/>
    <w:rsid w:val="00035C9B"/>
    <w:rsid w:val="00035CB5"/>
    <w:rsid w:val="00035DD2"/>
    <w:rsid w:val="00035EE9"/>
    <w:rsid w:val="00035FE3"/>
    <w:rsid w:val="00036054"/>
    <w:rsid w:val="000360D6"/>
    <w:rsid w:val="0003654C"/>
    <w:rsid w:val="0003666F"/>
    <w:rsid w:val="00036698"/>
    <w:rsid w:val="00036751"/>
    <w:rsid w:val="000367AE"/>
    <w:rsid w:val="000367C0"/>
    <w:rsid w:val="000368CC"/>
    <w:rsid w:val="0003695D"/>
    <w:rsid w:val="0003696A"/>
    <w:rsid w:val="000369B1"/>
    <w:rsid w:val="00036A80"/>
    <w:rsid w:val="00036CA7"/>
    <w:rsid w:val="00036D30"/>
    <w:rsid w:val="00036D85"/>
    <w:rsid w:val="00037479"/>
    <w:rsid w:val="000374C7"/>
    <w:rsid w:val="000374DB"/>
    <w:rsid w:val="00037503"/>
    <w:rsid w:val="00037556"/>
    <w:rsid w:val="00037662"/>
    <w:rsid w:val="000376B1"/>
    <w:rsid w:val="000376E9"/>
    <w:rsid w:val="00037822"/>
    <w:rsid w:val="00037852"/>
    <w:rsid w:val="0003787B"/>
    <w:rsid w:val="0003788C"/>
    <w:rsid w:val="000378A5"/>
    <w:rsid w:val="00037978"/>
    <w:rsid w:val="000379ED"/>
    <w:rsid w:val="00037AEF"/>
    <w:rsid w:val="00037B96"/>
    <w:rsid w:val="00037BEB"/>
    <w:rsid w:val="00037E07"/>
    <w:rsid w:val="00037E36"/>
    <w:rsid w:val="00040009"/>
    <w:rsid w:val="0004009C"/>
    <w:rsid w:val="00040133"/>
    <w:rsid w:val="0004015B"/>
    <w:rsid w:val="000401B1"/>
    <w:rsid w:val="00040277"/>
    <w:rsid w:val="000403E8"/>
    <w:rsid w:val="000404D8"/>
    <w:rsid w:val="0004056C"/>
    <w:rsid w:val="000405BB"/>
    <w:rsid w:val="00040646"/>
    <w:rsid w:val="0004070B"/>
    <w:rsid w:val="00040792"/>
    <w:rsid w:val="000407C1"/>
    <w:rsid w:val="00040809"/>
    <w:rsid w:val="0004088A"/>
    <w:rsid w:val="000409C7"/>
    <w:rsid w:val="00040C77"/>
    <w:rsid w:val="00040CE1"/>
    <w:rsid w:val="00040E64"/>
    <w:rsid w:val="00040E8B"/>
    <w:rsid w:val="0004101D"/>
    <w:rsid w:val="00041140"/>
    <w:rsid w:val="00041191"/>
    <w:rsid w:val="00041455"/>
    <w:rsid w:val="000414A3"/>
    <w:rsid w:val="00041552"/>
    <w:rsid w:val="0004156B"/>
    <w:rsid w:val="0004160F"/>
    <w:rsid w:val="000416CE"/>
    <w:rsid w:val="00041716"/>
    <w:rsid w:val="000417ED"/>
    <w:rsid w:val="0004183D"/>
    <w:rsid w:val="0004188A"/>
    <w:rsid w:val="00041894"/>
    <w:rsid w:val="000418EB"/>
    <w:rsid w:val="000419FF"/>
    <w:rsid w:val="00041A42"/>
    <w:rsid w:val="00041BDC"/>
    <w:rsid w:val="00041D0E"/>
    <w:rsid w:val="00041DC1"/>
    <w:rsid w:val="00041E07"/>
    <w:rsid w:val="00041F83"/>
    <w:rsid w:val="00041FAA"/>
    <w:rsid w:val="0004205D"/>
    <w:rsid w:val="00042215"/>
    <w:rsid w:val="000422DC"/>
    <w:rsid w:val="00042439"/>
    <w:rsid w:val="000424ED"/>
    <w:rsid w:val="00042651"/>
    <w:rsid w:val="000426D9"/>
    <w:rsid w:val="0004272F"/>
    <w:rsid w:val="000427EB"/>
    <w:rsid w:val="00042819"/>
    <w:rsid w:val="00042840"/>
    <w:rsid w:val="000428F4"/>
    <w:rsid w:val="000429F7"/>
    <w:rsid w:val="00042A0E"/>
    <w:rsid w:val="00042A2F"/>
    <w:rsid w:val="00042F2E"/>
    <w:rsid w:val="00042FA3"/>
    <w:rsid w:val="000430B0"/>
    <w:rsid w:val="000431D2"/>
    <w:rsid w:val="000432FA"/>
    <w:rsid w:val="0004330D"/>
    <w:rsid w:val="00043358"/>
    <w:rsid w:val="0004346B"/>
    <w:rsid w:val="00043492"/>
    <w:rsid w:val="00043519"/>
    <w:rsid w:val="000436E3"/>
    <w:rsid w:val="00043727"/>
    <w:rsid w:val="000437AE"/>
    <w:rsid w:val="00043873"/>
    <w:rsid w:val="0004387E"/>
    <w:rsid w:val="00043A49"/>
    <w:rsid w:val="00043ADD"/>
    <w:rsid w:val="00043BE4"/>
    <w:rsid w:val="00043C02"/>
    <w:rsid w:val="00043C09"/>
    <w:rsid w:val="00043C8A"/>
    <w:rsid w:val="00043CEC"/>
    <w:rsid w:val="00043CEE"/>
    <w:rsid w:val="00043D17"/>
    <w:rsid w:val="00043D2F"/>
    <w:rsid w:val="00043E7A"/>
    <w:rsid w:val="000442CF"/>
    <w:rsid w:val="00044312"/>
    <w:rsid w:val="000444A3"/>
    <w:rsid w:val="000446C2"/>
    <w:rsid w:val="000446E9"/>
    <w:rsid w:val="00044865"/>
    <w:rsid w:val="00044943"/>
    <w:rsid w:val="000449C4"/>
    <w:rsid w:val="00044AEE"/>
    <w:rsid w:val="00044B3A"/>
    <w:rsid w:val="00044B86"/>
    <w:rsid w:val="00044DAD"/>
    <w:rsid w:val="00044EB6"/>
    <w:rsid w:val="00044F7E"/>
    <w:rsid w:val="0004503F"/>
    <w:rsid w:val="000450B9"/>
    <w:rsid w:val="00045118"/>
    <w:rsid w:val="00045147"/>
    <w:rsid w:val="000454B0"/>
    <w:rsid w:val="000454BD"/>
    <w:rsid w:val="00045563"/>
    <w:rsid w:val="000455B4"/>
    <w:rsid w:val="000455CA"/>
    <w:rsid w:val="000456EB"/>
    <w:rsid w:val="0004582A"/>
    <w:rsid w:val="00045842"/>
    <w:rsid w:val="00045A73"/>
    <w:rsid w:val="00045AB8"/>
    <w:rsid w:val="00045AE6"/>
    <w:rsid w:val="00045B73"/>
    <w:rsid w:val="00045C8C"/>
    <w:rsid w:val="00045D00"/>
    <w:rsid w:val="00045D15"/>
    <w:rsid w:val="00045D57"/>
    <w:rsid w:val="00045D7A"/>
    <w:rsid w:val="00045DA3"/>
    <w:rsid w:val="00046049"/>
    <w:rsid w:val="000460F0"/>
    <w:rsid w:val="00046205"/>
    <w:rsid w:val="000464A4"/>
    <w:rsid w:val="0004650B"/>
    <w:rsid w:val="00046588"/>
    <w:rsid w:val="000466DB"/>
    <w:rsid w:val="000467B8"/>
    <w:rsid w:val="00046812"/>
    <w:rsid w:val="00046B96"/>
    <w:rsid w:val="00046BEA"/>
    <w:rsid w:val="00046C1E"/>
    <w:rsid w:val="00046C88"/>
    <w:rsid w:val="00046D5C"/>
    <w:rsid w:val="00046DE0"/>
    <w:rsid w:val="00046E33"/>
    <w:rsid w:val="00046EAE"/>
    <w:rsid w:val="00046F06"/>
    <w:rsid w:val="000470BB"/>
    <w:rsid w:val="00047191"/>
    <w:rsid w:val="000471AD"/>
    <w:rsid w:val="000472A5"/>
    <w:rsid w:val="00047365"/>
    <w:rsid w:val="0004738D"/>
    <w:rsid w:val="00047391"/>
    <w:rsid w:val="0004739E"/>
    <w:rsid w:val="000474F1"/>
    <w:rsid w:val="0004762E"/>
    <w:rsid w:val="0004772F"/>
    <w:rsid w:val="000477B8"/>
    <w:rsid w:val="00047839"/>
    <w:rsid w:val="0004792E"/>
    <w:rsid w:val="000479B2"/>
    <w:rsid w:val="00047B34"/>
    <w:rsid w:val="00047C43"/>
    <w:rsid w:val="00047C74"/>
    <w:rsid w:val="00047CCB"/>
    <w:rsid w:val="00047F72"/>
    <w:rsid w:val="00050045"/>
    <w:rsid w:val="000501BC"/>
    <w:rsid w:val="00050245"/>
    <w:rsid w:val="00050487"/>
    <w:rsid w:val="000504EA"/>
    <w:rsid w:val="00050627"/>
    <w:rsid w:val="00050AC2"/>
    <w:rsid w:val="00050B40"/>
    <w:rsid w:val="00050C65"/>
    <w:rsid w:val="00050C9B"/>
    <w:rsid w:val="00050CC1"/>
    <w:rsid w:val="00050CE4"/>
    <w:rsid w:val="00050D51"/>
    <w:rsid w:val="00050DA0"/>
    <w:rsid w:val="00050DDF"/>
    <w:rsid w:val="00050EDC"/>
    <w:rsid w:val="0005108B"/>
    <w:rsid w:val="0005125E"/>
    <w:rsid w:val="000513FF"/>
    <w:rsid w:val="00051461"/>
    <w:rsid w:val="000515A5"/>
    <w:rsid w:val="000515DF"/>
    <w:rsid w:val="00051690"/>
    <w:rsid w:val="0005171C"/>
    <w:rsid w:val="0005176B"/>
    <w:rsid w:val="000517D9"/>
    <w:rsid w:val="00051814"/>
    <w:rsid w:val="0005182A"/>
    <w:rsid w:val="0005183C"/>
    <w:rsid w:val="00051958"/>
    <w:rsid w:val="00051A77"/>
    <w:rsid w:val="00051AB5"/>
    <w:rsid w:val="00051BE9"/>
    <w:rsid w:val="00051BF9"/>
    <w:rsid w:val="00051DAF"/>
    <w:rsid w:val="00051EB1"/>
    <w:rsid w:val="00051F21"/>
    <w:rsid w:val="00051F76"/>
    <w:rsid w:val="00051F88"/>
    <w:rsid w:val="0005207F"/>
    <w:rsid w:val="0005212E"/>
    <w:rsid w:val="0005220A"/>
    <w:rsid w:val="00052371"/>
    <w:rsid w:val="0005251D"/>
    <w:rsid w:val="000525FF"/>
    <w:rsid w:val="0005275F"/>
    <w:rsid w:val="000528FD"/>
    <w:rsid w:val="000529A2"/>
    <w:rsid w:val="00052A2E"/>
    <w:rsid w:val="00052A7B"/>
    <w:rsid w:val="00052B01"/>
    <w:rsid w:val="00052DB3"/>
    <w:rsid w:val="00052DEC"/>
    <w:rsid w:val="00052E13"/>
    <w:rsid w:val="00052E88"/>
    <w:rsid w:val="00052F1F"/>
    <w:rsid w:val="00052FD5"/>
    <w:rsid w:val="0005309F"/>
    <w:rsid w:val="000530A1"/>
    <w:rsid w:val="000531A9"/>
    <w:rsid w:val="0005334D"/>
    <w:rsid w:val="0005345A"/>
    <w:rsid w:val="00053548"/>
    <w:rsid w:val="00053603"/>
    <w:rsid w:val="00053774"/>
    <w:rsid w:val="000537BA"/>
    <w:rsid w:val="00053862"/>
    <w:rsid w:val="000539A1"/>
    <w:rsid w:val="00053A85"/>
    <w:rsid w:val="00053B12"/>
    <w:rsid w:val="00053B72"/>
    <w:rsid w:val="00053B9F"/>
    <w:rsid w:val="00053C02"/>
    <w:rsid w:val="00053CE7"/>
    <w:rsid w:val="00053D2F"/>
    <w:rsid w:val="00053D6D"/>
    <w:rsid w:val="00053FA4"/>
    <w:rsid w:val="00054037"/>
    <w:rsid w:val="00054233"/>
    <w:rsid w:val="000542BD"/>
    <w:rsid w:val="000542E9"/>
    <w:rsid w:val="0005432D"/>
    <w:rsid w:val="000544A2"/>
    <w:rsid w:val="00054517"/>
    <w:rsid w:val="00054570"/>
    <w:rsid w:val="000545BD"/>
    <w:rsid w:val="000545C1"/>
    <w:rsid w:val="0005460E"/>
    <w:rsid w:val="00054611"/>
    <w:rsid w:val="00054758"/>
    <w:rsid w:val="000548A5"/>
    <w:rsid w:val="00054958"/>
    <w:rsid w:val="00054AAA"/>
    <w:rsid w:val="00054B62"/>
    <w:rsid w:val="00054B83"/>
    <w:rsid w:val="00054C62"/>
    <w:rsid w:val="00054C73"/>
    <w:rsid w:val="00054C97"/>
    <w:rsid w:val="00054F5F"/>
    <w:rsid w:val="00055072"/>
    <w:rsid w:val="00055075"/>
    <w:rsid w:val="00055177"/>
    <w:rsid w:val="000551A3"/>
    <w:rsid w:val="000551FC"/>
    <w:rsid w:val="00055210"/>
    <w:rsid w:val="000552AA"/>
    <w:rsid w:val="00055324"/>
    <w:rsid w:val="00055359"/>
    <w:rsid w:val="000553A8"/>
    <w:rsid w:val="000553D4"/>
    <w:rsid w:val="000555CD"/>
    <w:rsid w:val="00055738"/>
    <w:rsid w:val="0005579A"/>
    <w:rsid w:val="00055946"/>
    <w:rsid w:val="00055AC4"/>
    <w:rsid w:val="00055C04"/>
    <w:rsid w:val="00055D20"/>
    <w:rsid w:val="00055D2C"/>
    <w:rsid w:val="00055D79"/>
    <w:rsid w:val="00055DE1"/>
    <w:rsid w:val="000561DF"/>
    <w:rsid w:val="0005625E"/>
    <w:rsid w:val="00056325"/>
    <w:rsid w:val="0005633A"/>
    <w:rsid w:val="00056453"/>
    <w:rsid w:val="00056511"/>
    <w:rsid w:val="00056557"/>
    <w:rsid w:val="00056612"/>
    <w:rsid w:val="00056627"/>
    <w:rsid w:val="000566C4"/>
    <w:rsid w:val="0005674F"/>
    <w:rsid w:val="000567AF"/>
    <w:rsid w:val="00056823"/>
    <w:rsid w:val="0005685D"/>
    <w:rsid w:val="00056972"/>
    <w:rsid w:val="00056B4F"/>
    <w:rsid w:val="00056B60"/>
    <w:rsid w:val="00056C08"/>
    <w:rsid w:val="00056D5B"/>
    <w:rsid w:val="00056E3C"/>
    <w:rsid w:val="00056E54"/>
    <w:rsid w:val="00057166"/>
    <w:rsid w:val="0005717B"/>
    <w:rsid w:val="00057213"/>
    <w:rsid w:val="000572D2"/>
    <w:rsid w:val="000573F8"/>
    <w:rsid w:val="00057458"/>
    <w:rsid w:val="000574F3"/>
    <w:rsid w:val="00057533"/>
    <w:rsid w:val="00057604"/>
    <w:rsid w:val="0005760A"/>
    <w:rsid w:val="0005760E"/>
    <w:rsid w:val="0005778F"/>
    <w:rsid w:val="000577A1"/>
    <w:rsid w:val="0005789C"/>
    <w:rsid w:val="000578DA"/>
    <w:rsid w:val="00057B21"/>
    <w:rsid w:val="00057B7F"/>
    <w:rsid w:val="00057C73"/>
    <w:rsid w:val="00057CF4"/>
    <w:rsid w:val="00057D56"/>
    <w:rsid w:val="00057DCA"/>
    <w:rsid w:val="00057DDE"/>
    <w:rsid w:val="00060026"/>
    <w:rsid w:val="0006007C"/>
    <w:rsid w:val="000600F6"/>
    <w:rsid w:val="00060172"/>
    <w:rsid w:val="0006023F"/>
    <w:rsid w:val="00060271"/>
    <w:rsid w:val="000602C7"/>
    <w:rsid w:val="00060364"/>
    <w:rsid w:val="0006038D"/>
    <w:rsid w:val="00060399"/>
    <w:rsid w:val="00060649"/>
    <w:rsid w:val="0006068E"/>
    <w:rsid w:val="00060884"/>
    <w:rsid w:val="00060893"/>
    <w:rsid w:val="000608AE"/>
    <w:rsid w:val="0006091E"/>
    <w:rsid w:val="00060981"/>
    <w:rsid w:val="000609EE"/>
    <w:rsid w:val="00060B2F"/>
    <w:rsid w:val="00060B4B"/>
    <w:rsid w:val="00060C42"/>
    <w:rsid w:val="00060C5F"/>
    <w:rsid w:val="00060DC6"/>
    <w:rsid w:val="00060F3B"/>
    <w:rsid w:val="00061115"/>
    <w:rsid w:val="00061180"/>
    <w:rsid w:val="0006127C"/>
    <w:rsid w:val="00061329"/>
    <w:rsid w:val="0006132A"/>
    <w:rsid w:val="000613F9"/>
    <w:rsid w:val="0006166F"/>
    <w:rsid w:val="00061681"/>
    <w:rsid w:val="00061682"/>
    <w:rsid w:val="00061688"/>
    <w:rsid w:val="0006186C"/>
    <w:rsid w:val="000618D5"/>
    <w:rsid w:val="00061955"/>
    <w:rsid w:val="0006196D"/>
    <w:rsid w:val="00061AA0"/>
    <w:rsid w:val="00061D40"/>
    <w:rsid w:val="00061D8C"/>
    <w:rsid w:val="00061DB7"/>
    <w:rsid w:val="00061F54"/>
    <w:rsid w:val="00062027"/>
    <w:rsid w:val="00062201"/>
    <w:rsid w:val="000623A4"/>
    <w:rsid w:val="0006245A"/>
    <w:rsid w:val="0006245B"/>
    <w:rsid w:val="000624CF"/>
    <w:rsid w:val="000624DC"/>
    <w:rsid w:val="000626F5"/>
    <w:rsid w:val="0006271D"/>
    <w:rsid w:val="0006275B"/>
    <w:rsid w:val="000627A2"/>
    <w:rsid w:val="000627AB"/>
    <w:rsid w:val="000629E7"/>
    <w:rsid w:val="00062A18"/>
    <w:rsid w:val="00062A34"/>
    <w:rsid w:val="00062ACB"/>
    <w:rsid w:val="00062B1D"/>
    <w:rsid w:val="00062BAA"/>
    <w:rsid w:val="00062CB5"/>
    <w:rsid w:val="00062D49"/>
    <w:rsid w:val="00062DC3"/>
    <w:rsid w:val="00062F11"/>
    <w:rsid w:val="000630CE"/>
    <w:rsid w:val="00063173"/>
    <w:rsid w:val="000632DA"/>
    <w:rsid w:val="00063438"/>
    <w:rsid w:val="0006349E"/>
    <w:rsid w:val="00063506"/>
    <w:rsid w:val="000636C8"/>
    <w:rsid w:val="00063786"/>
    <w:rsid w:val="0006394E"/>
    <w:rsid w:val="000639C4"/>
    <w:rsid w:val="000639E9"/>
    <w:rsid w:val="00063A51"/>
    <w:rsid w:val="00063A9F"/>
    <w:rsid w:val="00063D02"/>
    <w:rsid w:val="00063DA9"/>
    <w:rsid w:val="00063DD7"/>
    <w:rsid w:val="00063F33"/>
    <w:rsid w:val="00064082"/>
    <w:rsid w:val="0006416C"/>
    <w:rsid w:val="000641F7"/>
    <w:rsid w:val="00064308"/>
    <w:rsid w:val="000643E7"/>
    <w:rsid w:val="000646A8"/>
    <w:rsid w:val="00064755"/>
    <w:rsid w:val="00064809"/>
    <w:rsid w:val="00064986"/>
    <w:rsid w:val="000649CD"/>
    <w:rsid w:val="00064A85"/>
    <w:rsid w:val="00064B3A"/>
    <w:rsid w:val="00064CA1"/>
    <w:rsid w:val="00064CAC"/>
    <w:rsid w:val="00064CDF"/>
    <w:rsid w:val="00064D2B"/>
    <w:rsid w:val="00064D30"/>
    <w:rsid w:val="00064D90"/>
    <w:rsid w:val="00064DF9"/>
    <w:rsid w:val="00064E72"/>
    <w:rsid w:val="0006502C"/>
    <w:rsid w:val="000650AE"/>
    <w:rsid w:val="00065209"/>
    <w:rsid w:val="00065472"/>
    <w:rsid w:val="000654B8"/>
    <w:rsid w:val="000655CE"/>
    <w:rsid w:val="000655DC"/>
    <w:rsid w:val="0006566E"/>
    <w:rsid w:val="0006576F"/>
    <w:rsid w:val="0006581E"/>
    <w:rsid w:val="0006582A"/>
    <w:rsid w:val="00065BCB"/>
    <w:rsid w:val="00065C96"/>
    <w:rsid w:val="00065D91"/>
    <w:rsid w:val="00065DE7"/>
    <w:rsid w:val="00065E02"/>
    <w:rsid w:val="00065F67"/>
    <w:rsid w:val="00066053"/>
    <w:rsid w:val="000660B5"/>
    <w:rsid w:val="000662A1"/>
    <w:rsid w:val="000662E1"/>
    <w:rsid w:val="00066313"/>
    <w:rsid w:val="00066395"/>
    <w:rsid w:val="00066498"/>
    <w:rsid w:val="00066684"/>
    <w:rsid w:val="00066732"/>
    <w:rsid w:val="0006678D"/>
    <w:rsid w:val="000667EA"/>
    <w:rsid w:val="00066BF2"/>
    <w:rsid w:val="00066DA9"/>
    <w:rsid w:val="00066DBF"/>
    <w:rsid w:val="00066E7A"/>
    <w:rsid w:val="00066E92"/>
    <w:rsid w:val="00066F3A"/>
    <w:rsid w:val="00066F97"/>
    <w:rsid w:val="00066FC3"/>
    <w:rsid w:val="00067167"/>
    <w:rsid w:val="000671F6"/>
    <w:rsid w:val="00067206"/>
    <w:rsid w:val="000672D4"/>
    <w:rsid w:val="00067340"/>
    <w:rsid w:val="00067353"/>
    <w:rsid w:val="0006749D"/>
    <w:rsid w:val="000674F0"/>
    <w:rsid w:val="000675BF"/>
    <w:rsid w:val="00067656"/>
    <w:rsid w:val="000676F0"/>
    <w:rsid w:val="00067766"/>
    <w:rsid w:val="0006777C"/>
    <w:rsid w:val="000677BB"/>
    <w:rsid w:val="0006791B"/>
    <w:rsid w:val="000679D9"/>
    <w:rsid w:val="00067C15"/>
    <w:rsid w:val="00067D1F"/>
    <w:rsid w:val="00067E8C"/>
    <w:rsid w:val="00070038"/>
    <w:rsid w:val="000703FC"/>
    <w:rsid w:val="0007058C"/>
    <w:rsid w:val="000705AA"/>
    <w:rsid w:val="000706AA"/>
    <w:rsid w:val="00070752"/>
    <w:rsid w:val="000709ED"/>
    <w:rsid w:val="00070A6D"/>
    <w:rsid w:val="00070B62"/>
    <w:rsid w:val="00070E2A"/>
    <w:rsid w:val="00070EDA"/>
    <w:rsid w:val="00070FF2"/>
    <w:rsid w:val="00071066"/>
    <w:rsid w:val="000710B0"/>
    <w:rsid w:val="000710D1"/>
    <w:rsid w:val="00071109"/>
    <w:rsid w:val="000711F5"/>
    <w:rsid w:val="0007139F"/>
    <w:rsid w:val="00071672"/>
    <w:rsid w:val="00071781"/>
    <w:rsid w:val="000717C9"/>
    <w:rsid w:val="00071837"/>
    <w:rsid w:val="00071907"/>
    <w:rsid w:val="0007190F"/>
    <w:rsid w:val="00071942"/>
    <w:rsid w:val="000719DE"/>
    <w:rsid w:val="00071B13"/>
    <w:rsid w:val="00071B19"/>
    <w:rsid w:val="00071C3A"/>
    <w:rsid w:val="00071C7A"/>
    <w:rsid w:val="00071C9B"/>
    <w:rsid w:val="00071CAC"/>
    <w:rsid w:val="00071E23"/>
    <w:rsid w:val="00071F81"/>
    <w:rsid w:val="00071FA1"/>
    <w:rsid w:val="0007202D"/>
    <w:rsid w:val="000720BF"/>
    <w:rsid w:val="000720D0"/>
    <w:rsid w:val="00072117"/>
    <w:rsid w:val="00072215"/>
    <w:rsid w:val="00072255"/>
    <w:rsid w:val="00072297"/>
    <w:rsid w:val="000722E7"/>
    <w:rsid w:val="000723EE"/>
    <w:rsid w:val="00072441"/>
    <w:rsid w:val="000725CE"/>
    <w:rsid w:val="00072602"/>
    <w:rsid w:val="0007269D"/>
    <w:rsid w:val="000726C2"/>
    <w:rsid w:val="000726FA"/>
    <w:rsid w:val="00072705"/>
    <w:rsid w:val="0007271F"/>
    <w:rsid w:val="00072761"/>
    <w:rsid w:val="00072829"/>
    <w:rsid w:val="0007296A"/>
    <w:rsid w:val="00072A9A"/>
    <w:rsid w:val="00072B2E"/>
    <w:rsid w:val="00072C18"/>
    <w:rsid w:val="00072C93"/>
    <w:rsid w:val="00072E0E"/>
    <w:rsid w:val="00072EEC"/>
    <w:rsid w:val="00072EF7"/>
    <w:rsid w:val="00072F00"/>
    <w:rsid w:val="00072F0C"/>
    <w:rsid w:val="00072F28"/>
    <w:rsid w:val="00073000"/>
    <w:rsid w:val="0007307F"/>
    <w:rsid w:val="00073322"/>
    <w:rsid w:val="000733F1"/>
    <w:rsid w:val="00073413"/>
    <w:rsid w:val="000735EF"/>
    <w:rsid w:val="0007381C"/>
    <w:rsid w:val="00073890"/>
    <w:rsid w:val="000738BF"/>
    <w:rsid w:val="00073A05"/>
    <w:rsid w:val="00073B41"/>
    <w:rsid w:val="00073D27"/>
    <w:rsid w:val="00073D35"/>
    <w:rsid w:val="00073D9D"/>
    <w:rsid w:val="00073F80"/>
    <w:rsid w:val="00073FDB"/>
    <w:rsid w:val="00074444"/>
    <w:rsid w:val="00074471"/>
    <w:rsid w:val="000744B3"/>
    <w:rsid w:val="000745E9"/>
    <w:rsid w:val="00074627"/>
    <w:rsid w:val="0007470F"/>
    <w:rsid w:val="000747F0"/>
    <w:rsid w:val="000748EB"/>
    <w:rsid w:val="00074B05"/>
    <w:rsid w:val="00074B24"/>
    <w:rsid w:val="00074DDF"/>
    <w:rsid w:val="00074E08"/>
    <w:rsid w:val="00074F45"/>
    <w:rsid w:val="00074FBE"/>
    <w:rsid w:val="00075013"/>
    <w:rsid w:val="00075051"/>
    <w:rsid w:val="0007506B"/>
    <w:rsid w:val="00075187"/>
    <w:rsid w:val="00075193"/>
    <w:rsid w:val="000753A4"/>
    <w:rsid w:val="00075463"/>
    <w:rsid w:val="000755B7"/>
    <w:rsid w:val="000755C6"/>
    <w:rsid w:val="000755DE"/>
    <w:rsid w:val="00075751"/>
    <w:rsid w:val="000758C8"/>
    <w:rsid w:val="00075909"/>
    <w:rsid w:val="00075958"/>
    <w:rsid w:val="00075A71"/>
    <w:rsid w:val="00075B84"/>
    <w:rsid w:val="00075BA0"/>
    <w:rsid w:val="00075D76"/>
    <w:rsid w:val="000763D4"/>
    <w:rsid w:val="000763F5"/>
    <w:rsid w:val="00076410"/>
    <w:rsid w:val="000764AB"/>
    <w:rsid w:val="000764BE"/>
    <w:rsid w:val="00076558"/>
    <w:rsid w:val="0007657F"/>
    <w:rsid w:val="000766DA"/>
    <w:rsid w:val="0007677C"/>
    <w:rsid w:val="00076896"/>
    <w:rsid w:val="000768D0"/>
    <w:rsid w:val="0007697E"/>
    <w:rsid w:val="000769B9"/>
    <w:rsid w:val="000769C2"/>
    <w:rsid w:val="00076A28"/>
    <w:rsid w:val="00076A2D"/>
    <w:rsid w:val="00076A47"/>
    <w:rsid w:val="00076A70"/>
    <w:rsid w:val="00076C30"/>
    <w:rsid w:val="00076C7E"/>
    <w:rsid w:val="00076D97"/>
    <w:rsid w:val="00076E04"/>
    <w:rsid w:val="00076F20"/>
    <w:rsid w:val="00076F3C"/>
    <w:rsid w:val="00076F85"/>
    <w:rsid w:val="000770FD"/>
    <w:rsid w:val="0007716C"/>
    <w:rsid w:val="00077201"/>
    <w:rsid w:val="00077264"/>
    <w:rsid w:val="00077298"/>
    <w:rsid w:val="000772BC"/>
    <w:rsid w:val="000775A9"/>
    <w:rsid w:val="0007778E"/>
    <w:rsid w:val="0007787A"/>
    <w:rsid w:val="00077978"/>
    <w:rsid w:val="0007798A"/>
    <w:rsid w:val="000779B7"/>
    <w:rsid w:val="00077A27"/>
    <w:rsid w:val="00077A2C"/>
    <w:rsid w:val="00077A5C"/>
    <w:rsid w:val="00077ABE"/>
    <w:rsid w:val="00077C29"/>
    <w:rsid w:val="00077C37"/>
    <w:rsid w:val="00077C42"/>
    <w:rsid w:val="00077E28"/>
    <w:rsid w:val="00077E30"/>
    <w:rsid w:val="00077EA9"/>
    <w:rsid w:val="00077F47"/>
    <w:rsid w:val="00080082"/>
    <w:rsid w:val="0008010B"/>
    <w:rsid w:val="00080155"/>
    <w:rsid w:val="000802CE"/>
    <w:rsid w:val="0008036E"/>
    <w:rsid w:val="0008042D"/>
    <w:rsid w:val="000805B0"/>
    <w:rsid w:val="000805FD"/>
    <w:rsid w:val="0008064F"/>
    <w:rsid w:val="00080684"/>
    <w:rsid w:val="000806F1"/>
    <w:rsid w:val="000807A4"/>
    <w:rsid w:val="00080821"/>
    <w:rsid w:val="0008082D"/>
    <w:rsid w:val="00080B0F"/>
    <w:rsid w:val="00080B54"/>
    <w:rsid w:val="00080BA2"/>
    <w:rsid w:val="00080D3C"/>
    <w:rsid w:val="00080DD6"/>
    <w:rsid w:val="00080E2C"/>
    <w:rsid w:val="00080EE9"/>
    <w:rsid w:val="00080F1B"/>
    <w:rsid w:val="00081085"/>
    <w:rsid w:val="000811FA"/>
    <w:rsid w:val="000813DA"/>
    <w:rsid w:val="00081419"/>
    <w:rsid w:val="0008149F"/>
    <w:rsid w:val="0008153A"/>
    <w:rsid w:val="0008169B"/>
    <w:rsid w:val="000816A1"/>
    <w:rsid w:val="00081846"/>
    <w:rsid w:val="00081B11"/>
    <w:rsid w:val="00081DAC"/>
    <w:rsid w:val="00081DD0"/>
    <w:rsid w:val="00081DFD"/>
    <w:rsid w:val="00081E47"/>
    <w:rsid w:val="00081E52"/>
    <w:rsid w:val="00081F2C"/>
    <w:rsid w:val="0008209B"/>
    <w:rsid w:val="00082127"/>
    <w:rsid w:val="00082181"/>
    <w:rsid w:val="00082433"/>
    <w:rsid w:val="000825D2"/>
    <w:rsid w:val="0008266C"/>
    <w:rsid w:val="0008282B"/>
    <w:rsid w:val="000828D2"/>
    <w:rsid w:val="000829E7"/>
    <w:rsid w:val="000829F9"/>
    <w:rsid w:val="00082AAE"/>
    <w:rsid w:val="00082C15"/>
    <w:rsid w:val="00082C1E"/>
    <w:rsid w:val="00082C7C"/>
    <w:rsid w:val="00082D01"/>
    <w:rsid w:val="00082D2B"/>
    <w:rsid w:val="00082D40"/>
    <w:rsid w:val="00082D7A"/>
    <w:rsid w:val="00082E23"/>
    <w:rsid w:val="00082F0E"/>
    <w:rsid w:val="000830DB"/>
    <w:rsid w:val="00083184"/>
    <w:rsid w:val="00083227"/>
    <w:rsid w:val="0008329F"/>
    <w:rsid w:val="0008330D"/>
    <w:rsid w:val="0008330F"/>
    <w:rsid w:val="000833A4"/>
    <w:rsid w:val="000833CC"/>
    <w:rsid w:val="00083484"/>
    <w:rsid w:val="00083600"/>
    <w:rsid w:val="00083650"/>
    <w:rsid w:val="000836A3"/>
    <w:rsid w:val="00083811"/>
    <w:rsid w:val="0008389B"/>
    <w:rsid w:val="000839D0"/>
    <w:rsid w:val="00083A80"/>
    <w:rsid w:val="00083B40"/>
    <w:rsid w:val="00083C99"/>
    <w:rsid w:val="00083D73"/>
    <w:rsid w:val="00083EAB"/>
    <w:rsid w:val="00083EB5"/>
    <w:rsid w:val="00083F98"/>
    <w:rsid w:val="00083FC9"/>
    <w:rsid w:val="00083FD5"/>
    <w:rsid w:val="00083FF9"/>
    <w:rsid w:val="000841B6"/>
    <w:rsid w:val="000841DD"/>
    <w:rsid w:val="00084314"/>
    <w:rsid w:val="00084647"/>
    <w:rsid w:val="000846D2"/>
    <w:rsid w:val="000846FD"/>
    <w:rsid w:val="00084700"/>
    <w:rsid w:val="0008473C"/>
    <w:rsid w:val="0008474D"/>
    <w:rsid w:val="0008484C"/>
    <w:rsid w:val="0008489D"/>
    <w:rsid w:val="00084A9D"/>
    <w:rsid w:val="00084BA4"/>
    <w:rsid w:val="00084BF4"/>
    <w:rsid w:val="00084C2D"/>
    <w:rsid w:val="00084C62"/>
    <w:rsid w:val="00084CBD"/>
    <w:rsid w:val="00084D38"/>
    <w:rsid w:val="00084F0C"/>
    <w:rsid w:val="00084F6C"/>
    <w:rsid w:val="00084F80"/>
    <w:rsid w:val="00084FF0"/>
    <w:rsid w:val="00084FFE"/>
    <w:rsid w:val="000850DD"/>
    <w:rsid w:val="0008511A"/>
    <w:rsid w:val="00085251"/>
    <w:rsid w:val="000852D6"/>
    <w:rsid w:val="00085344"/>
    <w:rsid w:val="000856A1"/>
    <w:rsid w:val="0008579F"/>
    <w:rsid w:val="000857FF"/>
    <w:rsid w:val="000859DD"/>
    <w:rsid w:val="00085B2B"/>
    <w:rsid w:val="00085BD1"/>
    <w:rsid w:val="00085BE8"/>
    <w:rsid w:val="00085C8C"/>
    <w:rsid w:val="00085CA4"/>
    <w:rsid w:val="00085CBD"/>
    <w:rsid w:val="00085CCE"/>
    <w:rsid w:val="00085D21"/>
    <w:rsid w:val="00085E55"/>
    <w:rsid w:val="00085EB4"/>
    <w:rsid w:val="00085EC9"/>
    <w:rsid w:val="00085F1C"/>
    <w:rsid w:val="00085F4E"/>
    <w:rsid w:val="00085FB2"/>
    <w:rsid w:val="00085FC9"/>
    <w:rsid w:val="0008603E"/>
    <w:rsid w:val="000861F0"/>
    <w:rsid w:val="00086217"/>
    <w:rsid w:val="00086306"/>
    <w:rsid w:val="00086319"/>
    <w:rsid w:val="0008632E"/>
    <w:rsid w:val="0008638F"/>
    <w:rsid w:val="00086398"/>
    <w:rsid w:val="000864CE"/>
    <w:rsid w:val="00086781"/>
    <w:rsid w:val="000867A3"/>
    <w:rsid w:val="000867A9"/>
    <w:rsid w:val="0008685E"/>
    <w:rsid w:val="00086963"/>
    <w:rsid w:val="0008698F"/>
    <w:rsid w:val="000869AC"/>
    <w:rsid w:val="00086A31"/>
    <w:rsid w:val="00086A41"/>
    <w:rsid w:val="00086A4B"/>
    <w:rsid w:val="00086A84"/>
    <w:rsid w:val="00086AD6"/>
    <w:rsid w:val="00086B2B"/>
    <w:rsid w:val="00086B98"/>
    <w:rsid w:val="00086C12"/>
    <w:rsid w:val="00086CA9"/>
    <w:rsid w:val="00086D30"/>
    <w:rsid w:val="00086D45"/>
    <w:rsid w:val="00086D60"/>
    <w:rsid w:val="00086DEE"/>
    <w:rsid w:val="00086EA8"/>
    <w:rsid w:val="00086EA9"/>
    <w:rsid w:val="000872A7"/>
    <w:rsid w:val="00087329"/>
    <w:rsid w:val="000873D8"/>
    <w:rsid w:val="0008742F"/>
    <w:rsid w:val="0008769D"/>
    <w:rsid w:val="000876B7"/>
    <w:rsid w:val="000876F0"/>
    <w:rsid w:val="0008787B"/>
    <w:rsid w:val="00087910"/>
    <w:rsid w:val="00087A99"/>
    <w:rsid w:val="00087A9D"/>
    <w:rsid w:val="00087C0E"/>
    <w:rsid w:val="00087C3B"/>
    <w:rsid w:val="00087D77"/>
    <w:rsid w:val="00087EFB"/>
    <w:rsid w:val="00087F2A"/>
    <w:rsid w:val="00087FEB"/>
    <w:rsid w:val="00090002"/>
    <w:rsid w:val="00090010"/>
    <w:rsid w:val="00090068"/>
    <w:rsid w:val="000901F9"/>
    <w:rsid w:val="0009035C"/>
    <w:rsid w:val="00090370"/>
    <w:rsid w:val="000903AC"/>
    <w:rsid w:val="000903EE"/>
    <w:rsid w:val="0009053E"/>
    <w:rsid w:val="00090618"/>
    <w:rsid w:val="0009061F"/>
    <w:rsid w:val="00090729"/>
    <w:rsid w:val="00090844"/>
    <w:rsid w:val="000908EA"/>
    <w:rsid w:val="00090ACE"/>
    <w:rsid w:val="00090B6F"/>
    <w:rsid w:val="00090C03"/>
    <w:rsid w:val="00090C04"/>
    <w:rsid w:val="00090C17"/>
    <w:rsid w:val="00090F10"/>
    <w:rsid w:val="00090F62"/>
    <w:rsid w:val="00091012"/>
    <w:rsid w:val="00091079"/>
    <w:rsid w:val="00091215"/>
    <w:rsid w:val="00091257"/>
    <w:rsid w:val="00091734"/>
    <w:rsid w:val="000918C0"/>
    <w:rsid w:val="00091933"/>
    <w:rsid w:val="00091988"/>
    <w:rsid w:val="0009198F"/>
    <w:rsid w:val="00091A54"/>
    <w:rsid w:val="00091C18"/>
    <w:rsid w:val="00091E00"/>
    <w:rsid w:val="00091EBF"/>
    <w:rsid w:val="00091FD3"/>
    <w:rsid w:val="00092077"/>
    <w:rsid w:val="0009209E"/>
    <w:rsid w:val="00092111"/>
    <w:rsid w:val="00092165"/>
    <w:rsid w:val="0009217F"/>
    <w:rsid w:val="000922DB"/>
    <w:rsid w:val="000922E8"/>
    <w:rsid w:val="0009235B"/>
    <w:rsid w:val="000923CB"/>
    <w:rsid w:val="0009244D"/>
    <w:rsid w:val="0009246F"/>
    <w:rsid w:val="00092566"/>
    <w:rsid w:val="00092711"/>
    <w:rsid w:val="0009272E"/>
    <w:rsid w:val="0009275B"/>
    <w:rsid w:val="000927D5"/>
    <w:rsid w:val="00092844"/>
    <w:rsid w:val="000928DF"/>
    <w:rsid w:val="000928EB"/>
    <w:rsid w:val="00092967"/>
    <w:rsid w:val="00092B56"/>
    <w:rsid w:val="00092BDE"/>
    <w:rsid w:val="00092C29"/>
    <w:rsid w:val="00092D7D"/>
    <w:rsid w:val="00092DD8"/>
    <w:rsid w:val="00092E41"/>
    <w:rsid w:val="00092EF5"/>
    <w:rsid w:val="00092F24"/>
    <w:rsid w:val="00092F46"/>
    <w:rsid w:val="00092F71"/>
    <w:rsid w:val="00092F9E"/>
    <w:rsid w:val="00093010"/>
    <w:rsid w:val="0009309C"/>
    <w:rsid w:val="00093509"/>
    <w:rsid w:val="00093552"/>
    <w:rsid w:val="000935AC"/>
    <w:rsid w:val="000935D2"/>
    <w:rsid w:val="00093961"/>
    <w:rsid w:val="0009398E"/>
    <w:rsid w:val="00093A77"/>
    <w:rsid w:val="00093B61"/>
    <w:rsid w:val="00093C96"/>
    <w:rsid w:val="00093D82"/>
    <w:rsid w:val="00093E80"/>
    <w:rsid w:val="00093F44"/>
    <w:rsid w:val="00093F6F"/>
    <w:rsid w:val="0009406A"/>
    <w:rsid w:val="000940A4"/>
    <w:rsid w:val="000940EA"/>
    <w:rsid w:val="000941D7"/>
    <w:rsid w:val="00094236"/>
    <w:rsid w:val="000942A5"/>
    <w:rsid w:val="00094305"/>
    <w:rsid w:val="000943EB"/>
    <w:rsid w:val="0009440D"/>
    <w:rsid w:val="0009444C"/>
    <w:rsid w:val="0009446E"/>
    <w:rsid w:val="00094537"/>
    <w:rsid w:val="00094653"/>
    <w:rsid w:val="00094666"/>
    <w:rsid w:val="00094711"/>
    <w:rsid w:val="00094733"/>
    <w:rsid w:val="000947E4"/>
    <w:rsid w:val="0009483B"/>
    <w:rsid w:val="000948A2"/>
    <w:rsid w:val="00094970"/>
    <w:rsid w:val="00094A62"/>
    <w:rsid w:val="00094A71"/>
    <w:rsid w:val="00094AE6"/>
    <w:rsid w:val="00094BBA"/>
    <w:rsid w:val="00094C41"/>
    <w:rsid w:val="00094D82"/>
    <w:rsid w:val="00094E0E"/>
    <w:rsid w:val="00094E15"/>
    <w:rsid w:val="00094EF4"/>
    <w:rsid w:val="00094F41"/>
    <w:rsid w:val="00094F96"/>
    <w:rsid w:val="00094FC5"/>
    <w:rsid w:val="00095078"/>
    <w:rsid w:val="00095131"/>
    <w:rsid w:val="00095355"/>
    <w:rsid w:val="000955B9"/>
    <w:rsid w:val="000955C5"/>
    <w:rsid w:val="000955CE"/>
    <w:rsid w:val="00095681"/>
    <w:rsid w:val="000957A1"/>
    <w:rsid w:val="000957AE"/>
    <w:rsid w:val="000957C0"/>
    <w:rsid w:val="00095812"/>
    <w:rsid w:val="00095865"/>
    <w:rsid w:val="00095873"/>
    <w:rsid w:val="0009593D"/>
    <w:rsid w:val="00095948"/>
    <w:rsid w:val="00095A2C"/>
    <w:rsid w:val="00095A2E"/>
    <w:rsid w:val="00095AB3"/>
    <w:rsid w:val="00095D12"/>
    <w:rsid w:val="00095D1C"/>
    <w:rsid w:val="00095D57"/>
    <w:rsid w:val="00095E1D"/>
    <w:rsid w:val="00095ED5"/>
    <w:rsid w:val="00095F29"/>
    <w:rsid w:val="000961C1"/>
    <w:rsid w:val="000962A6"/>
    <w:rsid w:val="00096344"/>
    <w:rsid w:val="00096348"/>
    <w:rsid w:val="000963C0"/>
    <w:rsid w:val="000964B6"/>
    <w:rsid w:val="0009650C"/>
    <w:rsid w:val="0009656C"/>
    <w:rsid w:val="00096643"/>
    <w:rsid w:val="00096779"/>
    <w:rsid w:val="000967BC"/>
    <w:rsid w:val="000967FD"/>
    <w:rsid w:val="0009681E"/>
    <w:rsid w:val="00096930"/>
    <w:rsid w:val="00096B6E"/>
    <w:rsid w:val="00096B8E"/>
    <w:rsid w:val="00096CD9"/>
    <w:rsid w:val="00096D5C"/>
    <w:rsid w:val="00096DF8"/>
    <w:rsid w:val="00096ED8"/>
    <w:rsid w:val="00096EE2"/>
    <w:rsid w:val="00096F69"/>
    <w:rsid w:val="00096F86"/>
    <w:rsid w:val="000970FF"/>
    <w:rsid w:val="000971A3"/>
    <w:rsid w:val="00097233"/>
    <w:rsid w:val="0009734C"/>
    <w:rsid w:val="0009734D"/>
    <w:rsid w:val="000975BA"/>
    <w:rsid w:val="000975C7"/>
    <w:rsid w:val="00097701"/>
    <w:rsid w:val="000977BA"/>
    <w:rsid w:val="0009780A"/>
    <w:rsid w:val="000978B9"/>
    <w:rsid w:val="00097AC6"/>
    <w:rsid w:val="00097AF7"/>
    <w:rsid w:val="00097DC1"/>
    <w:rsid w:val="00097DCD"/>
    <w:rsid w:val="00097E18"/>
    <w:rsid w:val="00097E57"/>
    <w:rsid w:val="00097E80"/>
    <w:rsid w:val="00097ED7"/>
    <w:rsid w:val="00097F2A"/>
    <w:rsid w:val="00097FDD"/>
    <w:rsid w:val="000A0122"/>
    <w:rsid w:val="000A013E"/>
    <w:rsid w:val="000A0180"/>
    <w:rsid w:val="000A020B"/>
    <w:rsid w:val="000A0269"/>
    <w:rsid w:val="000A0364"/>
    <w:rsid w:val="000A040A"/>
    <w:rsid w:val="000A0685"/>
    <w:rsid w:val="000A0768"/>
    <w:rsid w:val="000A0801"/>
    <w:rsid w:val="000A083E"/>
    <w:rsid w:val="000A0883"/>
    <w:rsid w:val="000A0961"/>
    <w:rsid w:val="000A0BAA"/>
    <w:rsid w:val="000A0CEE"/>
    <w:rsid w:val="000A0D07"/>
    <w:rsid w:val="000A0D23"/>
    <w:rsid w:val="000A0E6A"/>
    <w:rsid w:val="000A0EE2"/>
    <w:rsid w:val="000A0F56"/>
    <w:rsid w:val="000A1052"/>
    <w:rsid w:val="000A10B4"/>
    <w:rsid w:val="000A12F0"/>
    <w:rsid w:val="000A13F0"/>
    <w:rsid w:val="000A1435"/>
    <w:rsid w:val="000A1442"/>
    <w:rsid w:val="000A1443"/>
    <w:rsid w:val="000A1445"/>
    <w:rsid w:val="000A1478"/>
    <w:rsid w:val="000A1563"/>
    <w:rsid w:val="000A157E"/>
    <w:rsid w:val="000A1593"/>
    <w:rsid w:val="000A15AB"/>
    <w:rsid w:val="000A15FC"/>
    <w:rsid w:val="000A16DF"/>
    <w:rsid w:val="000A17E4"/>
    <w:rsid w:val="000A18A8"/>
    <w:rsid w:val="000A1927"/>
    <w:rsid w:val="000A1A28"/>
    <w:rsid w:val="000A1A2B"/>
    <w:rsid w:val="000A1A9C"/>
    <w:rsid w:val="000A1ABC"/>
    <w:rsid w:val="000A1ABD"/>
    <w:rsid w:val="000A1AC4"/>
    <w:rsid w:val="000A1BBC"/>
    <w:rsid w:val="000A1DA9"/>
    <w:rsid w:val="000A1E14"/>
    <w:rsid w:val="000A1F6A"/>
    <w:rsid w:val="000A2046"/>
    <w:rsid w:val="000A2140"/>
    <w:rsid w:val="000A22A8"/>
    <w:rsid w:val="000A2380"/>
    <w:rsid w:val="000A23A7"/>
    <w:rsid w:val="000A24C6"/>
    <w:rsid w:val="000A252C"/>
    <w:rsid w:val="000A260C"/>
    <w:rsid w:val="000A2745"/>
    <w:rsid w:val="000A2803"/>
    <w:rsid w:val="000A2820"/>
    <w:rsid w:val="000A2BA6"/>
    <w:rsid w:val="000A2BCB"/>
    <w:rsid w:val="000A2C3A"/>
    <w:rsid w:val="000A2CD4"/>
    <w:rsid w:val="000A2D22"/>
    <w:rsid w:val="000A2D3D"/>
    <w:rsid w:val="000A2DCD"/>
    <w:rsid w:val="000A2F2D"/>
    <w:rsid w:val="000A2F64"/>
    <w:rsid w:val="000A2F70"/>
    <w:rsid w:val="000A2F91"/>
    <w:rsid w:val="000A30B5"/>
    <w:rsid w:val="000A31A9"/>
    <w:rsid w:val="000A3208"/>
    <w:rsid w:val="000A33DF"/>
    <w:rsid w:val="000A35F8"/>
    <w:rsid w:val="000A35FF"/>
    <w:rsid w:val="000A376F"/>
    <w:rsid w:val="000A37A0"/>
    <w:rsid w:val="000A37B1"/>
    <w:rsid w:val="000A37D0"/>
    <w:rsid w:val="000A387A"/>
    <w:rsid w:val="000A3B27"/>
    <w:rsid w:val="000A3B47"/>
    <w:rsid w:val="000A3C5D"/>
    <w:rsid w:val="000A3EC7"/>
    <w:rsid w:val="000A3F25"/>
    <w:rsid w:val="000A3F9E"/>
    <w:rsid w:val="000A3FC6"/>
    <w:rsid w:val="000A3FEE"/>
    <w:rsid w:val="000A401D"/>
    <w:rsid w:val="000A4023"/>
    <w:rsid w:val="000A406B"/>
    <w:rsid w:val="000A443C"/>
    <w:rsid w:val="000A452E"/>
    <w:rsid w:val="000A454A"/>
    <w:rsid w:val="000A4696"/>
    <w:rsid w:val="000A4698"/>
    <w:rsid w:val="000A4752"/>
    <w:rsid w:val="000A4755"/>
    <w:rsid w:val="000A478A"/>
    <w:rsid w:val="000A48BC"/>
    <w:rsid w:val="000A498F"/>
    <w:rsid w:val="000A4ABF"/>
    <w:rsid w:val="000A4C3C"/>
    <w:rsid w:val="000A4D03"/>
    <w:rsid w:val="000A4D07"/>
    <w:rsid w:val="000A4D48"/>
    <w:rsid w:val="000A4DD4"/>
    <w:rsid w:val="000A4E81"/>
    <w:rsid w:val="000A5087"/>
    <w:rsid w:val="000A50AE"/>
    <w:rsid w:val="000A516C"/>
    <w:rsid w:val="000A52E0"/>
    <w:rsid w:val="000A534C"/>
    <w:rsid w:val="000A54C7"/>
    <w:rsid w:val="000A5532"/>
    <w:rsid w:val="000A55CC"/>
    <w:rsid w:val="000A567B"/>
    <w:rsid w:val="000A5704"/>
    <w:rsid w:val="000A585C"/>
    <w:rsid w:val="000A587E"/>
    <w:rsid w:val="000A5979"/>
    <w:rsid w:val="000A59AA"/>
    <w:rsid w:val="000A59E6"/>
    <w:rsid w:val="000A5B7C"/>
    <w:rsid w:val="000A5CB5"/>
    <w:rsid w:val="000A5E47"/>
    <w:rsid w:val="000A5EDB"/>
    <w:rsid w:val="000A5EF9"/>
    <w:rsid w:val="000A5F1F"/>
    <w:rsid w:val="000A5FBB"/>
    <w:rsid w:val="000A5FFC"/>
    <w:rsid w:val="000A5FFF"/>
    <w:rsid w:val="000A61CD"/>
    <w:rsid w:val="000A61FA"/>
    <w:rsid w:val="000A6286"/>
    <w:rsid w:val="000A62F2"/>
    <w:rsid w:val="000A639A"/>
    <w:rsid w:val="000A647A"/>
    <w:rsid w:val="000A6522"/>
    <w:rsid w:val="000A65C1"/>
    <w:rsid w:val="000A6615"/>
    <w:rsid w:val="000A6683"/>
    <w:rsid w:val="000A6715"/>
    <w:rsid w:val="000A6724"/>
    <w:rsid w:val="000A67E3"/>
    <w:rsid w:val="000A683E"/>
    <w:rsid w:val="000A68A1"/>
    <w:rsid w:val="000A68C3"/>
    <w:rsid w:val="000A691A"/>
    <w:rsid w:val="000A692B"/>
    <w:rsid w:val="000A69A0"/>
    <w:rsid w:val="000A6BA2"/>
    <w:rsid w:val="000A6C3D"/>
    <w:rsid w:val="000A6D55"/>
    <w:rsid w:val="000A6D75"/>
    <w:rsid w:val="000A6DF8"/>
    <w:rsid w:val="000A7186"/>
    <w:rsid w:val="000A7241"/>
    <w:rsid w:val="000A7251"/>
    <w:rsid w:val="000A72D6"/>
    <w:rsid w:val="000A7378"/>
    <w:rsid w:val="000A73EB"/>
    <w:rsid w:val="000A7402"/>
    <w:rsid w:val="000A75DD"/>
    <w:rsid w:val="000A76F6"/>
    <w:rsid w:val="000A77A7"/>
    <w:rsid w:val="000A77D9"/>
    <w:rsid w:val="000A7862"/>
    <w:rsid w:val="000A789A"/>
    <w:rsid w:val="000A78DA"/>
    <w:rsid w:val="000A795E"/>
    <w:rsid w:val="000A79C0"/>
    <w:rsid w:val="000A7BBA"/>
    <w:rsid w:val="000A7C2B"/>
    <w:rsid w:val="000A7C9B"/>
    <w:rsid w:val="000A7CC5"/>
    <w:rsid w:val="000A7D99"/>
    <w:rsid w:val="000A7E3E"/>
    <w:rsid w:val="000A7E4D"/>
    <w:rsid w:val="000A7F0F"/>
    <w:rsid w:val="000A7FF3"/>
    <w:rsid w:val="000B00B1"/>
    <w:rsid w:val="000B0101"/>
    <w:rsid w:val="000B011F"/>
    <w:rsid w:val="000B01BC"/>
    <w:rsid w:val="000B0334"/>
    <w:rsid w:val="000B0362"/>
    <w:rsid w:val="000B03D8"/>
    <w:rsid w:val="000B047D"/>
    <w:rsid w:val="000B04D1"/>
    <w:rsid w:val="000B0622"/>
    <w:rsid w:val="000B0944"/>
    <w:rsid w:val="000B0AAD"/>
    <w:rsid w:val="000B0B87"/>
    <w:rsid w:val="000B0C34"/>
    <w:rsid w:val="000B0CBE"/>
    <w:rsid w:val="000B0E6A"/>
    <w:rsid w:val="000B0EB5"/>
    <w:rsid w:val="000B13A1"/>
    <w:rsid w:val="000B13C8"/>
    <w:rsid w:val="000B158F"/>
    <w:rsid w:val="000B1754"/>
    <w:rsid w:val="000B1777"/>
    <w:rsid w:val="000B1790"/>
    <w:rsid w:val="000B1858"/>
    <w:rsid w:val="000B1913"/>
    <w:rsid w:val="000B1AC8"/>
    <w:rsid w:val="000B1AE3"/>
    <w:rsid w:val="000B1BD2"/>
    <w:rsid w:val="000B1E4F"/>
    <w:rsid w:val="000B1ECB"/>
    <w:rsid w:val="000B1F11"/>
    <w:rsid w:val="000B1F68"/>
    <w:rsid w:val="000B1FB1"/>
    <w:rsid w:val="000B1FD0"/>
    <w:rsid w:val="000B2057"/>
    <w:rsid w:val="000B20FA"/>
    <w:rsid w:val="000B2107"/>
    <w:rsid w:val="000B21C1"/>
    <w:rsid w:val="000B22C5"/>
    <w:rsid w:val="000B23AB"/>
    <w:rsid w:val="000B241A"/>
    <w:rsid w:val="000B262F"/>
    <w:rsid w:val="000B26B6"/>
    <w:rsid w:val="000B26DB"/>
    <w:rsid w:val="000B2707"/>
    <w:rsid w:val="000B2719"/>
    <w:rsid w:val="000B2722"/>
    <w:rsid w:val="000B27BE"/>
    <w:rsid w:val="000B27E4"/>
    <w:rsid w:val="000B2865"/>
    <w:rsid w:val="000B298D"/>
    <w:rsid w:val="000B29C4"/>
    <w:rsid w:val="000B2A5D"/>
    <w:rsid w:val="000B2B3E"/>
    <w:rsid w:val="000B2BB3"/>
    <w:rsid w:val="000B2CB7"/>
    <w:rsid w:val="000B2D17"/>
    <w:rsid w:val="000B2E19"/>
    <w:rsid w:val="000B2FDF"/>
    <w:rsid w:val="000B307E"/>
    <w:rsid w:val="000B30A2"/>
    <w:rsid w:val="000B33A1"/>
    <w:rsid w:val="000B34AC"/>
    <w:rsid w:val="000B3511"/>
    <w:rsid w:val="000B358A"/>
    <w:rsid w:val="000B3596"/>
    <w:rsid w:val="000B3665"/>
    <w:rsid w:val="000B366E"/>
    <w:rsid w:val="000B36B9"/>
    <w:rsid w:val="000B382D"/>
    <w:rsid w:val="000B388F"/>
    <w:rsid w:val="000B389E"/>
    <w:rsid w:val="000B3A2D"/>
    <w:rsid w:val="000B3AB6"/>
    <w:rsid w:val="000B3BB0"/>
    <w:rsid w:val="000B3BB4"/>
    <w:rsid w:val="000B3BDF"/>
    <w:rsid w:val="000B3C13"/>
    <w:rsid w:val="000B3C4F"/>
    <w:rsid w:val="000B3D24"/>
    <w:rsid w:val="000B3FF3"/>
    <w:rsid w:val="000B4019"/>
    <w:rsid w:val="000B41D9"/>
    <w:rsid w:val="000B426D"/>
    <w:rsid w:val="000B42F7"/>
    <w:rsid w:val="000B43AD"/>
    <w:rsid w:val="000B45C4"/>
    <w:rsid w:val="000B45D3"/>
    <w:rsid w:val="000B4684"/>
    <w:rsid w:val="000B469F"/>
    <w:rsid w:val="000B46B1"/>
    <w:rsid w:val="000B486A"/>
    <w:rsid w:val="000B4942"/>
    <w:rsid w:val="000B49D9"/>
    <w:rsid w:val="000B49F1"/>
    <w:rsid w:val="000B4A6E"/>
    <w:rsid w:val="000B5067"/>
    <w:rsid w:val="000B51C9"/>
    <w:rsid w:val="000B541C"/>
    <w:rsid w:val="000B565E"/>
    <w:rsid w:val="000B57F1"/>
    <w:rsid w:val="000B58BD"/>
    <w:rsid w:val="000B5AEC"/>
    <w:rsid w:val="000B5B31"/>
    <w:rsid w:val="000B5CDB"/>
    <w:rsid w:val="000B5DB6"/>
    <w:rsid w:val="000B5F05"/>
    <w:rsid w:val="000B5F17"/>
    <w:rsid w:val="000B5F50"/>
    <w:rsid w:val="000B607A"/>
    <w:rsid w:val="000B60F3"/>
    <w:rsid w:val="000B60FB"/>
    <w:rsid w:val="000B6170"/>
    <w:rsid w:val="000B625D"/>
    <w:rsid w:val="000B64FA"/>
    <w:rsid w:val="000B6602"/>
    <w:rsid w:val="000B670F"/>
    <w:rsid w:val="000B6753"/>
    <w:rsid w:val="000B6805"/>
    <w:rsid w:val="000B6921"/>
    <w:rsid w:val="000B69D9"/>
    <w:rsid w:val="000B6B9E"/>
    <w:rsid w:val="000B6BBC"/>
    <w:rsid w:val="000B6BBE"/>
    <w:rsid w:val="000B6CBA"/>
    <w:rsid w:val="000B6CDB"/>
    <w:rsid w:val="000B6CE9"/>
    <w:rsid w:val="000B6DCC"/>
    <w:rsid w:val="000B6E2D"/>
    <w:rsid w:val="000B6E30"/>
    <w:rsid w:val="000B6F6E"/>
    <w:rsid w:val="000B7036"/>
    <w:rsid w:val="000B7096"/>
    <w:rsid w:val="000B715C"/>
    <w:rsid w:val="000B716E"/>
    <w:rsid w:val="000B7170"/>
    <w:rsid w:val="000B7250"/>
    <w:rsid w:val="000B7334"/>
    <w:rsid w:val="000B737D"/>
    <w:rsid w:val="000B74E1"/>
    <w:rsid w:val="000B763A"/>
    <w:rsid w:val="000B7644"/>
    <w:rsid w:val="000B76FB"/>
    <w:rsid w:val="000B787D"/>
    <w:rsid w:val="000B7957"/>
    <w:rsid w:val="000B795E"/>
    <w:rsid w:val="000B7A34"/>
    <w:rsid w:val="000B7ABF"/>
    <w:rsid w:val="000B7B1F"/>
    <w:rsid w:val="000B7C0C"/>
    <w:rsid w:val="000B7DA5"/>
    <w:rsid w:val="000B7E52"/>
    <w:rsid w:val="000B7F51"/>
    <w:rsid w:val="000B7FAC"/>
    <w:rsid w:val="000C01D7"/>
    <w:rsid w:val="000C0242"/>
    <w:rsid w:val="000C02DE"/>
    <w:rsid w:val="000C044B"/>
    <w:rsid w:val="000C04BD"/>
    <w:rsid w:val="000C0543"/>
    <w:rsid w:val="000C063B"/>
    <w:rsid w:val="000C0757"/>
    <w:rsid w:val="000C081F"/>
    <w:rsid w:val="000C08E8"/>
    <w:rsid w:val="000C09DF"/>
    <w:rsid w:val="000C09E4"/>
    <w:rsid w:val="000C09EC"/>
    <w:rsid w:val="000C0A99"/>
    <w:rsid w:val="000C0B60"/>
    <w:rsid w:val="000C0BF0"/>
    <w:rsid w:val="000C0C58"/>
    <w:rsid w:val="000C0CEC"/>
    <w:rsid w:val="000C0D4A"/>
    <w:rsid w:val="000C0E5D"/>
    <w:rsid w:val="000C0F99"/>
    <w:rsid w:val="000C11FF"/>
    <w:rsid w:val="000C1520"/>
    <w:rsid w:val="000C1532"/>
    <w:rsid w:val="000C15C9"/>
    <w:rsid w:val="000C15E3"/>
    <w:rsid w:val="000C161D"/>
    <w:rsid w:val="000C1643"/>
    <w:rsid w:val="000C16AA"/>
    <w:rsid w:val="000C16D4"/>
    <w:rsid w:val="000C1898"/>
    <w:rsid w:val="000C1A32"/>
    <w:rsid w:val="000C1A75"/>
    <w:rsid w:val="000C1ADF"/>
    <w:rsid w:val="000C1B0F"/>
    <w:rsid w:val="000C1B32"/>
    <w:rsid w:val="000C1B3C"/>
    <w:rsid w:val="000C1C19"/>
    <w:rsid w:val="000C1C7B"/>
    <w:rsid w:val="000C1D96"/>
    <w:rsid w:val="000C1E23"/>
    <w:rsid w:val="000C1F12"/>
    <w:rsid w:val="000C1F23"/>
    <w:rsid w:val="000C1F36"/>
    <w:rsid w:val="000C2389"/>
    <w:rsid w:val="000C2463"/>
    <w:rsid w:val="000C2528"/>
    <w:rsid w:val="000C2547"/>
    <w:rsid w:val="000C268E"/>
    <w:rsid w:val="000C28D1"/>
    <w:rsid w:val="000C296F"/>
    <w:rsid w:val="000C29EF"/>
    <w:rsid w:val="000C29FE"/>
    <w:rsid w:val="000C2C0E"/>
    <w:rsid w:val="000C2CAB"/>
    <w:rsid w:val="000C2E1A"/>
    <w:rsid w:val="000C2E50"/>
    <w:rsid w:val="000C2E69"/>
    <w:rsid w:val="000C2F34"/>
    <w:rsid w:val="000C3042"/>
    <w:rsid w:val="000C3140"/>
    <w:rsid w:val="000C3161"/>
    <w:rsid w:val="000C322C"/>
    <w:rsid w:val="000C3387"/>
    <w:rsid w:val="000C3419"/>
    <w:rsid w:val="000C3452"/>
    <w:rsid w:val="000C3457"/>
    <w:rsid w:val="000C3563"/>
    <w:rsid w:val="000C3682"/>
    <w:rsid w:val="000C38C8"/>
    <w:rsid w:val="000C3972"/>
    <w:rsid w:val="000C3984"/>
    <w:rsid w:val="000C3AEB"/>
    <w:rsid w:val="000C3B75"/>
    <w:rsid w:val="000C3C58"/>
    <w:rsid w:val="000C3CA7"/>
    <w:rsid w:val="000C3DAB"/>
    <w:rsid w:val="000C4171"/>
    <w:rsid w:val="000C427C"/>
    <w:rsid w:val="000C42BB"/>
    <w:rsid w:val="000C42EA"/>
    <w:rsid w:val="000C43E0"/>
    <w:rsid w:val="000C45A9"/>
    <w:rsid w:val="000C45C4"/>
    <w:rsid w:val="000C4623"/>
    <w:rsid w:val="000C4728"/>
    <w:rsid w:val="000C489E"/>
    <w:rsid w:val="000C48D1"/>
    <w:rsid w:val="000C4903"/>
    <w:rsid w:val="000C4956"/>
    <w:rsid w:val="000C49D3"/>
    <w:rsid w:val="000C4CD9"/>
    <w:rsid w:val="000C4D22"/>
    <w:rsid w:val="000C4D7B"/>
    <w:rsid w:val="000C4DD3"/>
    <w:rsid w:val="000C4EC1"/>
    <w:rsid w:val="000C4EE4"/>
    <w:rsid w:val="000C4F34"/>
    <w:rsid w:val="000C4F3D"/>
    <w:rsid w:val="000C4FF4"/>
    <w:rsid w:val="000C50B9"/>
    <w:rsid w:val="000C50D8"/>
    <w:rsid w:val="000C5139"/>
    <w:rsid w:val="000C5208"/>
    <w:rsid w:val="000C536B"/>
    <w:rsid w:val="000C5431"/>
    <w:rsid w:val="000C5567"/>
    <w:rsid w:val="000C56BF"/>
    <w:rsid w:val="000C5838"/>
    <w:rsid w:val="000C5A0D"/>
    <w:rsid w:val="000C5B37"/>
    <w:rsid w:val="000C5BD6"/>
    <w:rsid w:val="000C5C47"/>
    <w:rsid w:val="000C5DD1"/>
    <w:rsid w:val="000C6010"/>
    <w:rsid w:val="000C618E"/>
    <w:rsid w:val="000C6216"/>
    <w:rsid w:val="000C6263"/>
    <w:rsid w:val="000C6319"/>
    <w:rsid w:val="000C6397"/>
    <w:rsid w:val="000C64D7"/>
    <w:rsid w:val="000C652C"/>
    <w:rsid w:val="000C657E"/>
    <w:rsid w:val="000C6660"/>
    <w:rsid w:val="000C6815"/>
    <w:rsid w:val="000C68EE"/>
    <w:rsid w:val="000C69B8"/>
    <w:rsid w:val="000C6AB9"/>
    <w:rsid w:val="000C6B50"/>
    <w:rsid w:val="000C6B5E"/>
    <w:rsid w:val="000C6CBC"/>
    <w:rsid w:val="000C6D7A"/>
    <w:rsid w:val="000C6D9B"/>
    <w:rsid w:val="000C6E11"/>
    <w:rsid w:val="000C6F5C"/>
    <w:rsid w:val="000C6F68"/>
    <w:rsid w:val="000C7123"/>
    <w:rsid w:val="000C7176"/>
    <w:rsid w:val="000C71A9"/>
    <w:rsid w:val="000C71DA"/>
    <w:rsid w:val="000C735D"/>
    <w:rsid w:val="000C73C4"/>
    <w:rsid w:val="000C77E2"/>
    <w:rsid w:val="000C7814"/>
    <w:rsid w:val="000C78F7"/>
    <w:rsid w:val="000C793B"/>
    <w:rsid w:val="000C7991"/>
    <w:rsid w:val="000C7A01"/>
    <w:rsid w:val="000C7B0B"/>
    <w:rsid w:val="000C7B51"/>
    <w:rsid w:val="000C7D1C"/>
    <w:rsid w:val="000C7D33"/>
    <w:rsid w:val="000D007A"/>
    <w:rsid w:val="000D01A9"/>
    <w:rsid w:val="000D01FF"/>
    <w:rsid w:val="000D021F"/>
    <w:rsid w:val="000D0451"/>
    <w:rsid w:val="000D04C2"/>
    <w:rsid w:val="000D05C9"/>
    <w:rsid w:val="000D0647"/>
    <w:rsid w:val="000D06DA"/>
    <w:rsid w:val="000D0705"/>
    <w:rsid w:val="000D0720"/>
    <w:rsid w:val="000D079A"/>
    <w:rsid w:val="000D07A0"/>
    <w:rsid w:val="000D0963"/>
    <w:rsid w:val="000D09AD"/>
    <w:rsid w:val="000D0A56"/>
    <w:rsid w:val="000D0C22"/>
    <w:rsid w:val="000D0DC8"/>
    <w:rsid w:val="000D0E3C"/>
    <w:rsid w:val="000D0E5A"/>
    <w:rsid w:val="000D0FD4"/>
    <w:rsid w:val="000D1057"/>
    <w:rsid w:val="000D112F"/>
    <w:rsid w:val="000D1158"/>
    <w:rsid w:val="000D1208"/>
    <w:rsid w:val="000D1219"/>
    <w:rsid w:val="000D1293"/>
    <w:rsid w:val="000D1482"/>
    <w:rsid w:val="000D14B7"/>
    <w:rsid w:val="000D1591"/>
    <w:rsid w:val="000D15AF"/>
    <w:rsid w:val="000D15BF"/>
    <w:rsid w:val="000D1623"/>
    <w:rsid w:val="000D1642"/>
    <w:rsid w:val="000D1729"/>
    <w:rsid w:val="000D17D0"/>
    <w:rsid w:val="000D184D"/>
    <w:rsid w:val="000D1878"/>
    <w:rsid w:val="000D1993"/>
    <w:rsid w:val="000D1B56"/>
    <w:rsid w:val="000D1BDF"/>
    <w:rsid w:val="000D1C76"/>
    <w:rsid w:val="000D1C9F"/>
    <w:rsid w:val="000D1CC3"/>
    <w:rsid w:val="000D1D94"/>
    <w:rsid w:val="000D1DE7"/>
    <w:rsid w:val="000D1E13"/>
    <w:rsid w:val="000D1E7C"/>
    <w:rsid w:val="000D211C"/>
    <w:rsid w:val="000D2177"/>
    <w:rsid w:val="000D21D5"/>
    <w:rsid w:val="000D2219"/>
    <w:rsid w:val="000D2417"/>
    <w:rsid w:val="000D2499"/>
    <w:rsid w:val="000D251E"/>
    <w:rsid w:val="000D254D"/>
    <w:rsid w:val="000D2669"/>
    <w:rsid w:val="000D26F8"/>
    <w:rsid w:val="000D28F6"/>
    <w:rsid w:val="000D29AC"/>
    <w:rsid w:val="000D2A3F"/>
    <w:rsid w:val="000D2A81"/>
    <w:rsid w:val="000D2B83"/>
    <w:rsid w:val="000D2C99"/>
    <w:rsid w:val="000D2F76"/>
    <w:rsid w:val="000D303D"/>
    <w:rsid w:val="000D30B5"/>
    <w:rsid w:val="000D3177"/>
    <w:rsid w:val="000D32C9"/>
    <w:rsid w:val="000D33C3"/>
    <w:rsid w:val="000D34DD"/>
    <w:rsid w:val="000D34E9"/>
    <w:rsid w:val="000D3501"/>
    <w:rsid w:val="000D3544"/>
    <w:rsid w:val="000D362E"/>
    <w:rsid w:val="000D3672"/>
    <w:rsid w:val="000D36BF"/>
    <w:rsid w:val="000D37BA"/>
    <w:rsid w:val="000D37E7"/>
    <w:rsid w:val="000D37F1"/>
    <w:rsid w:val="000D397F"/>
    <w:rsid w:val="000D3BC9"/>
    <w:rsid w:val="000D3BF4"/>
    <w:rsid w:val="000D3C13"/>
    <w:rsid w:val="000D3CEA"/>
    <w:rsid w:val="000D3D83"/>
    <w:rsid w:val="000D3DDB"/>
    <w:rsid w:val="000D3DF0"/>
    <w:rsid w:val="000D3FD4"/>
    <w:rsid w:val="000D414A"/>
    <w:rsid w:val="000D421E"/>
    <w:rsid w:val="000D42C4"/>
    <w:rsid w:val="000D42D0"/>
    <w:rsid w:val="000D4428"/>
    <w:rsid w:val="000D4485"/>
    <w:rsid w:val="000D452E"/>
    <w:rsid w:val="000D473E"/>
    <w:rsid w:val="000D481C"/>
    <w:rsid w:val="000D4AB3"/>
    <w:rsid w:val="000D4D30"/>
    <w:rsid w:val="000D4EF0"/>
    <w:rsid w:val="000D4FE2"/>
    <w:rsid w:val="000D4FF0"/>
    <w:rsid w:val="000D5169"/>
    <w:rsid w:val="000D52C8"/>
    <w:rsid w:val="000D5376"/>
    <w:rsid w:val="000D54AC"/>
    <w:rsid w:val="000D57E2"/>
    <w:rsid w:val="000D5836"/>
    <w:rsid w:val="000D5BA2"/>
    <w:rsid w:val="000D5BCD"/>
    <w:rsid w:val="000D5EAF"/>
    <w:rsid w:val="000D5EBA"/>
    <w:rsid w:val="000D5FCA"/>
    <w:rsid w:val="000D5FF6"/>
    <w:rsid w:val="000D608F"/>
    <w:rsid w:val="000D60A6"/>
    <w:rsid w:val="000D61A3"/>
    <w:rsid w:val="000D629F"/>
    <w:rsid w:val="000D6505"/>
    <w:rsid w:val="000D6549"/>
    <w:rsid w:val="000D662F"/>
    <w:rsid w:val="000D67E8"/>
    <w:rsid w:val="000D6825"/>
    <w:rsid w:val="000D6871"/>
    <w:rsid w:val="000D68C9"/>
    <w:rsid w:val="000D690B"/>
    <w:rsid w:val="000D6A60"/>
    <w:rsid w:val="000D6ABE"/>
    <w:rsid w:val="000D6AC7"/>
    <w:rsid w:val="000D6C43"/>
    <w:rsid w:val="000D6EDA"/>
    <w:rsid w:val="000D6F2B"/>
    <w:rsid w:val="000D6FAE"/>
    <w:rsid w:val="000D7097"/>
    <w:rsid w:val="000D709C"/>
    <w:rsid w:val="000D70D6"/>
    <w:rsid w:val="000D7101"/>
    <w:rsid w:val="000D7112"/>
    <w:rsid w:val="000D7146"/>
    <w:rsid w:val="000D7159"/>
    <w:rsid w:val="000D716D"/>
    <w:rsid w:val="000D717D"/>
    <w:rsid w:val="000D71BB"/>
    <w:rsid w:val="000D723D"/>
    <w:rsid w:val="000D7271"/>
    <w:rsid w:val="000D73D4"/>
    <w:rsid w:val="000D74C3"/>
    <w:rsid w:val="000D74EF"/>
    <w:rsid w:val="000D7941"/>
    <w:rsid w:val="000D7A41"/>
    <w:rsid w:val="000D7B56"/>
    <w:rsid w:val="000D7D76"/>
    <w:rsid w:val="000D7EE6"/>
    <w:rsid w:val="000E02D6"/>
    <w:rsid w:val="000E0351"/>
    <w:rsid w:val="000E0419"/>
    <w:rsid w:val="000E05C0"/>
    <w:rsid w:val="000E05FE"/>
    <w:rsid w:val="000E06DF"/>
    <w:rsid w:val="000E07C9"/>
    <w:rsid w:val="000E085D"/>
    <w:rsid w:val="000E08C7"/>
    <w:rsid w:val="000E08D0"/>
    <w:rsid w:val="000E09D1"/>
    <w:rsid w:val="000E0AD9"/>
    <w:rsid w:val="000E0B8C"/>
    <w:rsid w:val="000E0CB5"/>
    <w:rsid w:val="000E0CD1"/>
    <w:rsid w:val="000E0D71"/>
    <w:rsid w:val="000E0D9E"/>
    <w:rsid w:val="000E0E22"/>
    <w:rsid w:val="000E0E59"/>
    <w:rsid w:val="000E0FAB"/>
    <w:rsid w:val="000E102F"/>
    <w:rsid w:val="000E104C"/>
    <w:rsid w:val="000E1066"/>
    <w:rsid w:val="000E11B2"/>
    <w:rsid w:val="000E1212"/>
    <w:rsid w:val="000E12F2"/>
    <w:rsid w:val="000E146F"/>
    <w:rsid w:val="000E155D"/>
    <w:rsid w:val="000E1639"/>
    <w:rsid w:val="000E172B"/>
    <w:rsid w:val="000E1737"/>
    <w:rsid w:val="000E1877"/>
    <w:rsid w:val="000E18EE"/>
    <w:rsid w:val="000E1A9A"/>
    <w:rsid w:val="000E1BAE"/>
    <w:rsid w:val="000E1E89"/>
    <w:rsid w:val="000E1EB2"/>
    <w:rsid w:val="000E1EBD"/>
    <w:rsid w:val="000E200E"/>
    <w:rsid w:val="000E209A"/>
    <w:rsid w:val="000E214C"/>
    <w:rsid w:val="000E214F"/>
    <w:rsid w:val="000E219B"/>
    <w:rsid w:val="000E21C9"/>
    <w:rsid w:val="000E2214"/>
    <w:rsid w:val="000E233C"/>
    <w:rsid w:val="000E2354"/>
    <w:rsid w:val="000E2458"/>
    <w:rsid w:val="000E24AB"/>
    <w:rsid w:val="000E2594"/>
    <w:rsid w:val="000E268F"/>
    <w:rsid w:val="000E27F6"/>
    <w:rsid w:val="000E28F5"/>
    <w:rsid w:val="000E293C"/>
    <w:rsid w:val="000E296B"/>
    <w:rsid w:val="000E2A00"/>
    <w:rsid w:val="000E2AF6"/>
    <w:rsid w:val="000E2BF1"/>
    <w:rsid w:val="000E2D8F"/>
    <w:rsid w:val="000E2F06"/>
    <w:rsid w:val="000E3214"/>
    <w:rsid w:val="000E3297"/>
    <w:rsid w:val="000E3299"/>
    <w:rsid w:val="000E32E1"/>
    <w:rsid w:val="000E33E7"/>
    <w:rsid w:val="000E3406"/>
    <w:rsid w:val="000E358D"/>
    <w:rsid w:val="000E35A6"/>
    <w:rsid w:val="000E35AD"/>
    <w:rsid w:val="000E35FF"/>
    <w:rsid w:val="000E362E"/>
    <w:rsid w:val="000E374E"/>
    <w:rsid w:val="000E376F"/>
    <w:rsid w:val="000E37C9"/>
    <w:rsid w:val="000E38B3"/>
    <w:rsid w:val="000E3979"/>
    <w:rsid w:val="000E3998"/>
    <w:rsid w:val="000E39F1"/>
    <w:rsid w:val="000E3A1A"/>
    <w:rsid w:val="000E3A36"/>
    <w:rsid w:val="000E3C82"/>
    <w:rsid w:val="000E3C8F"/>
    <w:rsid w:val="000E3CF9"/>
    <w:rsid w:val="000E404C"/>
    <w:rsid w:val="000E40D6"/>
    <w:rsid w:val="000E41FE"/>
    <w:rsid w:val="000E42A2"/>
    <w:rsid w:val="000E4428"/>
    <w:rsid w:val="000E44BD"/>
    <w:rsid w:val="000E45D8"/>
    <w:rsid w:val="000E460C"/>
    <w:rsid w:val="000E4656"/>
    <w:rsid w:val="000E4671"/>
    <w:rsid w:val="000E46D8"/>
    <w:rsid w:val="000E474E"/>
    <w:rsid w:val="000E47D2"/>
    <w:rsid w:val="000E4DC1"/>
    <w:rsid w:val="000E4E73"/>
    <w:rsid w:val="000E4F07"/>
    <w:rsid w:val="000E4FB1"/>
    <w:rsid w:val="000E50B5"/>
    <w:rsid w:val="000E52DC"/>
    <w:rsid w:val="000E5309"/>
    <w:rsid w:val="000E53ED"/>
    <w:rsid w:val="000E545B"/>
    <w:rsid w:val="000E54BB"/>
    <w:rsid w:val="000E54D8"/>
    <w:rsid w:val="000E5567"/>
    <w:rsid w:val="000E5660"/>
    <w:rsid w:val="000E58B7"/>
    <w:rsid w:val="000E58D7"/>
    <w:rsid w:val="000E5A63"/>
    <w:rsid w:val="000E5AA0"/>
    <w:rsid w:val="000E5AFA"/>
    <w:rsid w:val="000E5B1A"/>
    <w:rsid w:val="000E5B6A"/>
    <w:rsid w:val="000E5CB1"/>
    <w:rsid w:val="000E5CC9"/>
    <w:rsid w:val="000E5D0C"/>
    <w:rsid w:val="000E5E37"/>
    <w:rsid w:val="000E5E96"/>
    <w:rsid w:val="000E5EE3"/>
    <w:rsid w:val="000E6016"/>
    <w:rsid w:val="000E6022"/>
    <w:rsid w:val="000E6045"/>
    <w:rsid w:val="000E61C5"/>
    <w:rsid w:val="000E61E6"/>
    <w:rsid w:val="000E6328"/>
    <w:rsid w:val="000E63BE"/>
    <w:rsid w:val="000E6681"/>
    <w:rsid w:val="000E68A8"/>
    <w:rsid w:val="000E6BD8"/>
    <w:rsid w:val="000E6BE8"/>
    <w:rsid w:val="000E6C47"/>
    <w:rsid w:val="000E6CE9"/>
    <w:rsid w:val="000E6D7B"/>
    <w:rsid w:val="000E6DED"/>
    <w:rsid w:val="000E6E5C"/>
    <w:rsid w:val="000E6EF0"/>
    <w:rsid w:val="000E6F42"/>
    <w:rsid w:val="000E6FA2"/>
    <w:rsid w:val="000E6FAD"/>
    <w:rsid w:val="000E6FF4"/>
    <w:rsid w:val="000E7023"/>
    <w:rsid w:val="000E72B0"/>
    <w:rsid w:val="000E7373"/>
    <w:rsid w:val="000E73BF"/>
    <w:rsid w:val="000E7463"/>
    <w:rsid w:val="000E7489"/>
    <w:rsid w:val="000E779A"/>
    <w:rsid w:val="000E78F2"/>
    <w:rsid w:val="000E7A84"/>
    <w:rsid w:val="000E7B69"/>
    <w:rsid w:val="000E7BB0"/>
    <w:rsid w:val="000E7D1D"/>
    <w:rsid w:val="000E7EAF"/>
    <w:rsid w:val="000E7F9A"/>
    <w:rsid w:val="000F0007"/>
    <w:rsid w:val="000F0027"/>
    <w:rsid w:val="000F0059"/>
    <w:rsid w:val="000F005F"/>
    <w:rsid w:val="000F00F5"/>
    <w:rsid w:val="000F01CC"/>
    <w:rsid w:val="000F020D"/>
    <w:rsid w:val="000F0223"/>
    <w:rsid w:val="000F02CE"/>
    <w:rsid w:val="000F03F4"/>
    <w:rsid w:val="000F04AC"/>
    <w:rsid w:val="000F04C2"/>
    <w:rsid w:val="000F0509"/>
    <w:rsid w:val="000F050A"/>
    <w:rsid w:val="000F05C8"/>
    <w:rsid w:val="000F072A"/>
    <w:rsid w:val="000F0880"/>
    <w:rsid w:val="000F0891"/>
    <w:rsid w:val="000F097B"/>
    <w:rsid w:val="000F0980"/>
    <w:rsid w:val="000F0A20"/>
    <w:rsid w:val="000F0A7C"/>
    <w:rsid w:val="000F0B3C"/>
    <w:rsid w:val="000F0BA1"/>
    <w:rsid w:val="000F0BC0"/>
    <w:rsid w:val="000F0CB4"/>
    <w:rsid w:val="000F0D60"/>
    <w:rsid w:val="000F0D7C"/>
    <w:rsid w:val="000F0D9F"/>
    <w:rsid w:val="000F0EF1"/>
    <w:rsid w:val="000F1037"/>
    <w:rsid w:val="000F12B1"/>
    <w:rsid w:val="000F1378"/>
    <w:rsid w:val="000F148D"/>
    <w:rsid w:val="000F14E8"/>
    <w:rsid w:val="000F1667"/>
    <w:rsid w:val="000F1716"/>
    <w:rsid w:val="000F171B"/>
    <w:rsid w:val="000F1773"/>
    <w:rsid w:val="000F178F"/>
    <w:rsid w:val="000F1895"/>
    <w:rsid w:val="000F1962"/>
    <w:rsid w:val="000F199B"/>
    <w:rsid w:val="000F1A08"/>
    <w:rsid w:val="000F1B07"/>
    <w:rsid w:val="000F1D33"/>
    <w:rsid w:val="000F1D42"/>
    <w:rsid w:val="000F1DFA"/>
    <w:rsid w:val="000F1EEA"/>
    <w:rsid w:val="000F1F25"/>
    <w:rsid w:val="000F205D"/>
    <w:rsid w:val="000F2161"/>
    <w:rsid w:val="000F21DD"/>
    <w:rsid w:val="000F22C7"/>
    <w:rsid w:val="000F231F"/>
    <w:rsid w:val="000F23E8"/>
    <w:rsid w:val="000F243B"/>
    <w:rsid w:val="000F2451"/>
    <w:rsid w:val="000F2455"/>
    <w:rsid w:val="000F24B2"/>
    <w:rsid w:val="000F2773"/>
    <w:rsid w:val="000F2A6B"/>
    <w:rsid w:val="000F2ABE"/>
    <w:rsid w:val="000F2B5E"/>
    <w:rsid w:val="000F2BF5"/>
    <w:rsid w:val="000F2C23"/>
    <w:rsid w:val="000F2C34"/>
    <w:rsid w:val="000F2C53"/>
    <w:rsid w:val="000F2E45"/>
    <w:rsid w:val="000F2E9A"/>
    <w:rsid w:val="000F2EA9"/>
    <w:rsid w:val="000F307C"/>
    <w:rsid w:val="000F30D5"/>
    <w:rsid w:val="000F30F9"/>
    <w:rsid w:val="000F31BB"/>
    <w:rsid w:val="000F324F"/>
    <w:rsid w:val="000F3380"/>
    <w:rsid w:val="000F343C"/>
    <w:rsid w:val="000F34C8"/>
    <w:rsid w:val="000F35EE"/>
    <w:rsid w:val="000F37A0"/>
    <w:rsid w:val="000F3810"/>
    <w:rsid w:val="000F3999"/>
    <w:rsid w:val="000F3A35"/>
    <w:rsid w:val="000F3A88"/>
    <w:rsid w:val="000F3BF5"/>
    <w:rsid w:val="000F416D"/>
    <w:rsid w:val="000F4178"/>
    <w:rsid w:val="000F41A5"/>
    <w:rsid w:val="000F42B6"/>
    <w:rsid w:val="000F442C"/>
    <w:rsid w:val="000F444B"/>
    <w:rsid w:val="000F44D4"/>
    <w:rsid w:val="000F45AF"/>
    <w:rsid w:val="000F45BB"/>
    <w:rsid w:val="000F4719"/>
    <w:rsid w:val="000F4734"/>
    <w:rsid w:val="000F477C"/>
    <w:rsid w:val="000F487F"/>
    <w:rsid w:val="000F48F8"/>
    <w:rsid w:val="000F4987"/>
    <w:rsid w:val="000F4A74"/>
    <w:rsid w:val="000F4BE6"/>
    <w:rsid w:val="000F4BE8"/>
    <w:rsid w:val="000F4C0D"/>
    <w:rsid w:val="000F4DDF"/>
    <w:rsid w:val="000F4F66"/>
    <w:rsid w:val="000F507E"/>
    <w:rsid w:val="000F50BF"/>
    <w:rsid w:val="000F53BA"/>
    <w:rsid w:val="000F5400"/>
    <w:rsid w:val="000F560B"/>
    <w:rsid w:val="000F585C"/>
    <w:rsid w:val="000F589D"/>
    <w:rsid w:val="000F58AE"/>
    <w:rsid w:val="000F58F7"/>
    <w:rsid w:val="000F592C"/>
    <w:rsid w:val="000F5987"/>
    <w:rsid w:val="000F5A51"/>
    <w:rsid w:val="000F5AD0"/>
    <w:rsid w:val="000F5CCC"/>
    <w:rsid w:val="000F5DEB"/>
    <w:rsid w:val="000F5E2E"/>
    <w:rsid w:val="000F5E75"/>
    <w:rsid w:val="000F606A"/>
    <w:rsid w:val="000F6083"/>
    <w:rsid w:val="000F6084"/>
    <w:rsid w:val="000F60C2"/>
    <w:rsid w:val="000F6102"/>
    <w:rsid w:val="000F619E"/>
    <w:rsid w:val="000F61C2"/>
    <w:rsid w:val="000F6311"/>
    <w:rsid w:val="000F65D2"/>
    <w:rsid w:val="000F6702"/>
    <w:rsid w:val="000F671A"/>
    <w:rsid w:val="000F6745"/>
    <w:rsid w:val="000F678E"/>
    <w:rsid w:val="000F67BC"/>
    <w:rsid w:val="000F67CF"/>
    <w:rsid w:val="000F6811"/>
    <w:rsid w:val="000F6881"/>
    <w:rsid w:val="000F6893"/>
    <w:rsid w:val="000F69D5"/>
    <w:rsid w:val="000F69F3"/>
    <w:rsid w:val="000F6A8A"/>
    <w:rsid w:val="000F6A92"/>
    <w:rsid w:val="000F6C60"/>
    <w:rsid w:val="000F6C61"/>
    <w:rsid w:val="000F6C63"/>
    <w:rsid w:val="000F6C8C"/>
    <w:rsid w:val="000F6D38"/>
    <w:rsid w:val="000F6D6B"/>
    <w:rsid w:val="000F6D93"/>
    <w:rsid w:val="000F6F0B"/>
    <w:rsid w:val="000F6F85"/>
    <w:rsid w:val="000F71EE"/>
    <w:rsid w:val="000F721B"/>
    <w:rsid w:val="000F722A"/>
    <w:rsid w:val="000F729B"/>
    <w:rsid w:val="000F747B"/>
    <w:rsid w:val="000F7485"/>
    <w:rsid w:val="000F75DB"/>
    <w:rsid w:val="000F7769"/>
    <w:rsid w:val="000F77C3"/>
    <w:rsid w:val="000F781F"/>
    <w:rsid w:val="000F78FB"/>
    <w:rsid w:val="000F793C"/>
    <w:rsid w:val="000F7993"/>
    <w:rsid w:val="000F7D02"/>
    <w:rsid w:val="000F7D58"/>
    <w:rsid w:val="000F7DDF"/>
    <w:rsid w:val="000F7F7B"/>
    <w:rsid w:val="001003B3"/>
    <w:rsid w:val="00100495"/>
    <w:rsid w:val="00100525"/>
    <w:rsid w:val="00100615"/>
    <w:rsid w:val="0010065B"/>
    <w:rsid w:val="0010073A"/>
    <w:rsid w:val="001008AC"/>
    <w:rsid w:val="001009DF"/>
    <w:rsid w:val="00100B76"/>
    <w:rsid w:val="00100C8B"/>
    <w:rsid w:val="00100D2B"/>
    <w:rsid w:val="00100E7C"/>
    <w:rsid w:val="00100F41"/>
    <w:rsid w:val="00100FA1"/>
    <w:rsid w:val="0010121A"/>
    <w:rsid w:val="001012B5"/>
    <w:rsid w:val="00101419"/>
    <w:rsid w:val="00101443"/>
    <w:rsid w:val="001014F2"/>
    <w:rsid w:val="00101505"/>
    <w:rsid w:val="00101520"/>
    <w:rsid w:val="00101586"/>
    <w:rsid w:val="00101696"/>
    <w:rsid w:val="00101710"/>
    <w:rsid w:val="001017D4"/>
    <w:rsid w:val="001017F9"/>
    <w:rsid w:val="001018F0"/>
    <w:rsid w:val="00101ACE"/>
    <w:rsid w:val="00101B65"/>
    <w:rsid w:val="00101BE4"/>
    <w:rsid w:val="00101D29"/>
    <w:rsid w:val="00101D36"/>
    <w:rsid w:val="00101EAE"/>
    <w:rsid w:val="00101F6A"/>
    <w:rsid w:val="00102030"/>
    <w:rsid w:val="001020AC"/>
    <w:rsid w:val="00102236"/>
    <w:rsid w:val="001023EC"/>
    <w:rsid w:val="0010241A"/>
    <w:rsid w:val="001024FC"/>
    <w:rsid w:val="001025AF"/>
    <w:rsid w:val="00102726"/>
    <w:rsid w:val="00102BBC"/>
    <w:rsid w:val="00102BD2"/>
    <w:rsid w:val="00102DB1"/>
    <w:rsid w:val="00102DDC"/>
    <w:rsid w:val="00102DFB"/>
    <w:rsid w:val="00102E5F"/>
    <w:rsid w:val="00102F63"/>
    <w:rsid w:val="00103075"/>
    <w:rsid w:val="001030BB"/>
    <w:rsid w:val="0010340B"/>
    <w:rsid w:val="0010353F"/>
    <w:rsid w:val="00103585"/>
    <w:rsid w:val="00103593"/>
    <w:rsid w:val="00103711"/>
    <w:rsid w:val="001038C0"/>
    <w:rsid w:val="00103923"/>
    <w:rsid w:val="0010393B"/>
    <w:rsid w:val="00103940"/>
    <w:rsid w:val="001039E9"/>
    <w:rsid w:val="00103AA3"/>
    <w:rsid w:val="00103D27"/>
    <w:rsid w:val="00103E00"/>
    <w:rsid w:val="00103E26"/>
    <w:rsid w:val="00103F30"/>
    <w:rsid w:val="001044C5"/>
    <w:rsid w:val="0010455D"/>
    <w:rsid w:val="0010456D"/>
    <w:rsid w:val="001046D0"/>
    <w:rsid w:val="0010470A"/>
    <w:rsid w:val="00104978"/>
    <w:rsid w:val="001049B2"/>
    <w:rsid w:val="00104A2C"/>
    <w:rsid w:val="00104B34"/>
    <w:rsid w:val="00104BD9"/>
    <w:rsid w:val="00104CB5"/>
    <w:rsid w:val="00104F1C"/>
    <w:rsid w:val="00104F41"/>
    <w:rsid w:val="00104FF7"/>
    <w:rsid w:val="00105144"/>
    <w:rsid w:val="00105173"/>
    <w:rsid w:val="00105225"/>
    <w:rsid w:val="00105484"/>
    <w:rsid w:val="00105536"/>
    <w:rsid w:val="001055AA"/>
    <w:rsid w:val="001055B2"/>
    <w:rsid w:val="0010560D"/>
    <w:rsid w:val="001057C8"/>
    <w:rsid w:val="001058AB"/>
    <w:rsid w:val="0010591C"/>
    <w:rsid w:val="00105937"/>
    <w:rsid w:val="00105A02"/>
    <w:rsid w:val="00105B7E"/>
    <w:rsid w:val="00105B94"/>
    <w:rsid w:val="00105B9A"/>
    <w:rsid w:val="00105C7F"/>
    <w:rsid w:val="00105C85"/>
    <w:rsid w:val="00105DFF"/>
    <w:rsid w:val="00105F1D"/>
    <w:rsid w:val="001060D8"/>
    <w:rsid w:val="00106164"/>
    <w:rsid w:val="00106179"/>
    <w:rsid w:val="001061DE"/>
    <w:rsid w:val="001061E0"/>
    <w:rsid w:val="00106257"/>
    <w:rsid w:val="00106339"/>
    <w:rsid w:val="001063BD"/>
    <w:rsid w:val="001064A7"/>
    <w:rsid w:val="001066B3"/>
    <w:rsid w:val="00106874"/>
    <w:rsid w:val="00106AE8"/>
    <w:rsid w:val="00106B3D"/>
    <w:rsid w:val="00106B8F"/>
    <w:rsid w:val="00106C67"/>
    <w:rsid w:val="00106CE0"/>
    <w:rsid w:val="00106D2A"/>
    <w:rsid w:val="00106D6F"/>
    <w:rsid w:val="00106E86"/>
    <w:rsid w:val="00106EE4"/>
    <w:rsid w:val="00106EEF"/>
    <w:rsid w:val="00106F84"/>
    <w:rsid w:val="00106FBB"/>
    <w:rsid w:val="00107212"/>
    <w:rsid w:val="00107274"/>
    <w:rsid w:val="00107410"/>
    <w:rsid w:val="00107641"/>
    <w:rsid w:val="00107776"/>
    <w:rsid w:val="001079E9"/>
    <w:rsid w:val="00107AF2"/>
    <w:rsid w:val="00107D8C"/>
    <w:rsid w:val="00107E39"/>
    <w:rsid w:val="00107EE6"/>
    <w:rsid w:val="0011011F"/>
    <w:rsid w:val="001103AA"/>
    <w:rsid w:val="001103B5"/>
    <w:rsid w:val="001103E5"/>
    <w:rsid w:val="001103F6"/>
    <w:rsid w:val="001104CC"/>
    <w:rsid w:val="001104D2"/>
    <w:rsid w:val="001107D4"/>
    <w:rsid w:val="001108A4"/>
    <w:rsid w:val="001108D6"/>
    <w:rsid w:val="001108DA"/>
    <w:rsid w:val="001109AF"/>
    <w:rsid w:val="00110A82"/>
    <w:rsid w:val="00110C44"/>
    <w:rsid w:val="00110D00"/>
    <w:rsid w:val="00110E43"/>
    <w:rsid w:val="00110F1B"/>
    <w:rsid w:val="00110F1F"/>
    <w:rsid w:val="00110F42"/>
    <w:rsid w:val="00110F9E"/>
    <w:rsid w:val="00110FF3"/>
    <w:rsid w:val="00110FFE"/>
    <w:rsid w:val="00111120"/>
    <w:rsid w:val="00111123"/>
    <w:rsid w:val="001111E0"/>
    <w:rsid w:val="00111222"/>
    <w:rsid w:val="00111252"/>
    <w:rsid w:val="001112E1"/>
    <w:rsid w:val="001113A8"/>
    <w:rsid w:val="00111466"/>
    <w:rsid w:val="0011146E"/>
    <w:rsid w:val="001114BA"/>
    <w:rsid w:val="00111527"/>
    <w:rsid w:val="001115A0"/>
    <w:rsid w:val="001115E1"/>
    <w:rsid w:val="00111678"/>
    <w:rsid w:val="00111700"/>
    <w:rsid w:val="00111796"/>
    <w:rsid w:val="001117E2"/>
    <w:rsid w:val="00111805"/>
    <w:rsid w:val="001118DC"/>
    <w:rsid w:val="00111AD1"/>
    <w:rsid w:val="00111B08"/>
    <w:rsid w:val="00111BB7"/>
    <w:rsid w:val="00111BC7"/>
    <w:rsid w:val="00111BEA"/>
    <w:rsid w:val="00111C09"/>
    <w:rsid w:val="00111C9A"/>
    <w:rsid w:val="00111E0E"/>
    <w:rsid w:val="00111E6B"/>
    <w:rsid w:val="00111F7F"/>
    <w:rsid w:val="001120B2"/>
    <w:rsid w:val="0011210A"/>
    <w:rsid w:val="0011214B"/>
    <w:rsid w:val="00112175"/>
    <w:rsid w:val="00112235"/>
    <w:rsid w:val="001122BF"/>
    <w:rsid w:val="00112371"/>
    <w:rsid w:val="001123F2"/>
    <w:rsid w:val="00112419"/>
    <w:rsid w:val="00112547"/>
    <w:rsid w:val="00112803"/>
    <w:rsid w:val="0011292C"/>
    <w:rsid w:val="00112A74"/>
    <w:rsid w:val="00112AF3"/>
    <w:rsid w:val="00112B3F"/>
    <w:rsid w:val="00112B68"/>
    <w:rsid w:val="00112BB8"/>
    <w:rsid w:val="00112C39"/>
    <w:rsid w:val="00112CD2"/>
    <w:rsid w:val="00112E00"/>
    <w:rsid w:val="00112E18"/>
    <w:rsid w:val="00112EF5"/>
    <w:rsid w:val="00112F71"/>
    <w:rsid w:val="00112F72"/>
    <w:rsid w:val="00112F76"/>
    <w:rsid w:val="00112F9C"/>
    <w:rsid w:val="00112FA9"/>
    <w:rsid w:val="00113146"/>
    <w:rsid w:val="0011321C"/>
    <w:rsid w:val="0011328B"/>
    <w:rsid w:val="001132E6"/>
    <w:rsid w:val="001135F6"/>
    <w:rsid w:val="001136F0"/>
    <w:rsid w:val="0011389F"/>
    <w:rsid w:val="00113A04"/>
    <w:rsid w:val="00113A31"/>
    <w:rsid w:val="00113A48"/>
    <w:rsid w:val="00113A50"/>
    <w:rsid w:val="00113AFB"/>
    <w:rsid w:val="00113BAF"/>
    <w:rsid w:val="00113C3F"/>
    <w:rsid w:val="00113CDE"/>
    <w:rsid w:val="00113D41"/>
    <w:rsid w:val="00113D48"/>
    <w:rsid w:val="00113DAE"/>
    <w:rsid w:val="00113DD7"/>
    <w:rsid w:val="00113F56"/>
    <w:rsid w:val="0011402B"/>
    <w:rsid w:val="001140D5"/>
    <w:rsid w:val="001140D8"/>
    <w:rsid w:val="0011415B"/>
    <w:rsid w:val="00114186"/>
    <w:rsid w:val="0011428A"/>
    <w:rsid w:val="001142E0"/>
    <w:rsid w:val="001142F9"/>
    <w:rsid w:val="0011431F"/>
    <w:rsid w:val="0011447E"/>
    <w:rsid w:val="001144D9"/>
    <w:rsid w:val="001146D6"/>
    <w:rsid w:val="0011478A"/>
    <w:rsid w:val="0011488B"/>
    <w:rsid w:val="00114996"/>
    <w:rsid w:val="00114A66"/>
    <w:rsid w:val="00114A79"/>
    <w:rsid w:val="00114B55"/>
    <w:rsid w:val="00114BAD"/>
    <w:rsid w:val="00115096"/>
    <w:rsid w:val="001150BC"/>
    <w:rsid w:val="00115137"/>
    <w:rsid w:val="00115143"/>
    <w:rsid w:val="001152D0"/>
    <w:rsid w:val="00115339"/>
    <w:rsid w:val="0011533E"/>
    <w:rsid w:val="00115442"/>
    <w:rsid w:val="00115521"/>
    <w:rsid w:val="0011552B"/>
    <w:rsid w:val="001155A5"/>
    <w:rsid w:val="00115695"/>
    <w:rsid w:val="001156B9"/>
    <w:rsid w:val="0011574A"/>
    <w:rsid w:val="00115971"/>
    <w:rsid w:val="00115B0E"/>
    <w:rsid w:val="00115BDF"/>
    <w:rsid w:val="00115EA1"/>
    <w:rsid w:val="001160E2"/>
    <w:rsid w:val="001160F7"/>
    <w:rsid w:val="00116160"/>
    <w:rsid w:val="001161AE"/>
    <w:rsid w:val="001162CD"/>
    <w:rsid w:val="001164EB"/>
    <w:rsid w:val="001166DC"/>
    <w:rsid w:val="00116743"/>
    <w:rsid w:val="001167FD"/>
    <w:rsid w:val="001168AD"/>
    <w:rsid w:val="001168ED"/>
    <w:rsid w:val="001168F4"/>
    <w:rsid w:val="001169BE"/>
    <w:rsid w:val="00116A32"/>
    <w:rsid w:val="00116B60"/>
    <w:rsid w:val="00116C06"/>
    <w:rsid w:val="00116CD7"/>
    <w:rsid w:val="00116E20"/>
    <w:rsid w:val="00117002"/>
    <w:rsid w:val="001171AB"/>
    <w:rsid w:val="001172D0"/>
    <w:rsid w:val="00117318"/>
    <w:rsid w:val="0011747A"/>
    <w:rsid w:val="00117994"/>
    <w:rsid w:val="001179D2"/>
    <w:rsid w:val="00117B6E"/>
    <w:rsid w:val="00117C98"/>
    <w:rsid w:val="00117D1D"/>
    <w:rsid w:val="00117D4C"/>
    <w:rsid w:val="00117D95"/>
    <w:rsid w:val="00117DA7"/>
    <w:rsid w:val="00117E4F"/>
    <w:rsid w:val="00117EEC"/>
    <w:rsid w:val="00117EFA"/>
    <w:rsid w:val="00120007"/>
    <w:rsid w:val="00120253"/>
    <w:rsid w:val="0012060C"/>
    <w:rsid w:val="0012066B"/>
    <w:rsid w:val="00120945"/>
    <w:rsid w:val="001209E4"/>
    <w:rsid w:val="00120A81"/>
    <w:rsid w:val="00120A88"/>
    <w:rsid w:val="00120C53"/>
    <w:rsid w:val="00120E86"/>
    <w:rsid w:val="00120F4B"/>
    <w:rsid w:val="00121018"/>
    <w:rsid w:val="001211D2"/>
    <w:rsid w:val="00121248"/>
    <w:rsid w:val="001217FE"/>
    <w:rsid w:val="001218F0"/>
    <w:rsid w:val="0012195D"/>
    <w:rsid w:val="00121996"/>
    <w:rsid w:val="00121A59"/>
    <w:rsid w:val="00121AAF"/>
    <w:rsid w:val="00121B67"/>
    <w:rsid w:val="00121B7A"/>
    <w:rsid w:val="00121C31"/>
    <w:rsid w:val="00121C4D"/>
    <w:rsid w:val="00121C71"/>
    <w:rsid w:val="00121CC5"/>
    <w:rsid w:val="00121D1B"/>
    <w:rsid w:val="00121E71"/>
    <w:rsid w:val="00122089"/>
    <w:rsid w:val="001220FC"/>
    <w:rsid w:val="00122192"/>
    <w:rsid w:val="001222D1"/>
    <w:rsid w:val="00122301"/>
    <w:rsid w:val="0012237C"/>
    <w:rsid w:val="001223F2"/>
    <w:rsid w:val="00122416"/>
    <w:rsid w:val="0012243F"/>
    <w:rsid w:val="00122734"/>
    <w:rsid w:val="0012299C"/>
    <w:rsid w:val="00122A34"/>
    <w:rsid w:val="00122AEE"/>
    <w:rsid w:val="00122B31"/>
    <w:rsid w:val="00122E43"/>
    <w:rsid w:val="00122EC3"/>
    <w:rsid w:val="00122F62"/>
    <w:rsid w:val="00122FD7"/>
    <w:rsid w:val="00122FE7"/>
    <w:rsid w:val="00123089"/>
    <w:rsid w:val="001232CE"/>
    <w:rsid w:val="001234CC"/>
    <w:rsid w:val="00123542"/>
    <w:rsid w:val="00123569"/>
    <w:rsid w:val="00123681"/>
    <w:rsid w:val="0012379C"/>
    <w:rsid w:val="001239A1"/>
    <w:rsid w:val="001239F1"/>
    <w:rsid w:val="00123C37"/>
    <w:rsid w:val="00123CD3"/>
    <w:rsid w:val="00123D4B"/>
    <w:rsid w:val="00123DA8"/>
    <w:rsid w:val="00123F23"/>
    <w:rsid w:val="00124471"/>
    <w:rsid w:val="00124478"/>
    <w:rsid w:val="001244BE"/>
    <w:rsid w:val="001244CD"/>
    <w:rsid w:val="0012450E"/>
    <w:rsid w:val="0012469F"/>
    <w:rsid w:val="00124748"/>
    <w:rsid w:val="001248C1"/>
    <w:rsid w:val="0012496B"/>
    <w:rsid w:val="00124989"/>
    <w:rsid w:val="00124994"/>
    <w:rsid w:val="00124B05"/>
    <w:rsid w:val="00124BB3"/>
    <w:rsid w:val="00124C4C"/>
    <w:rsid w:val="00124D05"/>
    <w:rsid w:val="00124EE6"/>
    <w:rsid w:val="00124F37"/>
    <w:rsid w:val="0012516A"/>
    <w:rsid w:val="001251C0"/>
    <w:rsid w:val="001252BE"/>
    <w:rsid w:val="001252C3"/>
    <w:rsid w:val="00125317"/>
    <w:rsid w:val="001253F8"/>
    <w:rsid w:val="0012541D"/>
    <w:rsid w:val="00125670"/>
    <w:rsid w:val="00125682"/>
    <w:rsid w:val="001256BE"/>
    <w:rsid w:val="0012593C"/>
    <w:rsid w:val="00125A2A"/>
    <w:rsid w:val="00125A3A"/>
    <w:rsid w:val="00125BFE"/>
    <w:rsid w:val="00125CF2"/>
    <w:rsid w:val="00125DF8"/>
    <w:rsid w:val="00125F1B"/>
    <w:rsid w:val="0012609D"/>
    <w:rsid w:val="001260BA"/>
    <w:rsid w:val="00126218"/>
    <w:rsid w:val="00126244"/>
    <w:rsid w:val="001262F5"/>
    <w:rsid w:val="00126499"/>
    <w:rsid w:val="001266AF"/>
    <w:rsid w:val="001266F2"/>
    <w:rsid w:val="001267EB"/>
    <w:rsid w:val="0012699C"/>
    <w:rsid w:val="00126A5C"/>
    <w:rsid w:val="00126BAF"/>
    <w:rsid w:val="00126C47"/>
    <w:rsid w:val="00126C9F"/>
    <w:rsid w:val="00126DCF"/>
    <w:rsid w:val="00126DFB"/>
    <w:rsid w:val="00126E9B"/>
    <w:rsid w:val="00127418"/>
    <w:rsid w:val="0012755E"/>
    <w:rsid w:val="001275C1"/>
    <w:rsid w:val="00127630"/>
    <w:rsid w:val="001277A3"/>
    <w:rsid w:val="001278CB"/>
    <w:rsid w:val="00127992"/>
    <w:rsid w:val="00127AC2"/>
    <w:rsid w:val="00127AE5"/>
    <w:rsid w:val="00127C29"/>
    <w:rsid w:val="00127C93"/>
    <w:rsid w:val="00127D44"/>
    <w:rsid w:val="00127EE7"/>
    <w:rsid w:val="00127EF7"/>
    <w:rsid w:val="00127FA7"/>
    <w:rsid w:val="00127FD1"/>
    <w:rsid w:val="00130094"/>
    <w:rsid w:val="001300EB"/>
    <w:rsid w:val="001301F0"/>
    <w:rsid w:val="0013027C"/>
    <w:rsid w:val="00130294"/>
    <w:rsid w:val="00130311"/>
    <w:rsid w:val="001303CF"/>
    <w:rsid w:val="0013046B"/>
    <w:rsid w:val="001307AB"/>
    <w:rsid w:val="001307D1"/>
    <w:rsid w:val="001307F1"/>
    <w:rsid w:val="001308BD"/>
    <w:rsid w:val="0013095E"/>
    <w:rsid w:val="00130983"/>
    <w:rsid w:val="00130A71"/>
    <w:rsid w:val="00130ABA"/>
    <w:rsid w:val="00130C7B"/>
    <w:rsid w:val="00130CA2"/>
    <w:rsid w:val="00130DAB"/>
    <w:rsid w:val="00130EAC"/>
    <w:rsid w:val="00130F71"/>
    <w:rsid w:val="00130FD5"/>
    <w:rsid w:val="00131005"/>
    <w:rsid w:val="00131349"/>
    <w:rsid w:val="0013141F"/>
    <w:rsid w:val="00131467"/>
    <w:rsid w:val="001314C4"/>
    <w:rsid w:val="00131521"/>
    <w:rsid w:val="0013152E"/>
    <w:rsid w:val="00131532"/>
    <w:rsid w:val="001315C6"/>
    <w:rsid w:val="00131662"/>
    <w:rsid w:val="00131841"/>
    <w:rsid w:val="00131853"/>
    <w:rsid w:val="0013185F"/>
    <w:rsid w:val="00131864"/>
    <w:rsid w:val="00131A23"/>
    <w:rsid w:val="00131E6F"/>
    <w:rsid w:val="00132014"/>
    <w:rsid w:val="0013207C"/>
    <w:rsid w:val="001320AD"/>
    <w:rsid w:val="001320CA"/>
    <w:rsid w:val="00132119"/>
    <w:rsid w:val="00132222"/>
    <w:rsid w:val="0013230A"/>
    <w:rsid w:val="001323DD"/>
    <w:rsid w:val="00132548"/>
    <w:rsid w:val="001325AF"/>
    <w:rsid w:val="001326A6"/>
    <w:rsid w:val="001327F8"/>
    <w:rsid w:val="00132844"/>
    <w:rsid w:val="001328CC"/>
    <w:rsid w:val="001328D1"/>
    <w:rsid w:val="00132989"/>
    <w:rsid w:val="001329EE"/>
    <w:rsid w:val="00132C31"/>
    <w:rsid w:val="00132C7F"/>
    <w:rsid w:val="00132CFD"/>
    <w:rsid w:val="00132DD4"/>
    <w:rsid w:val="00132E2D"/>
    <w:rsid w:val="001330C3"/>
    <w:rsid w:val="001330D1"/>
    <w:rsid w:val="00133175"/>
    <w:rsid w:val="0013328F"/>
    <w:rsid w:val="00133353"/>
    <w:rsid w:val="001335AD"/>
    <w:rsid w:val="001335B1"/>
    <w:rsid w:val="00133693"/>
    <w:rsid w:val="001336AD"/>
    <w:rsid w:val="001337F1"/>
    <w:rsid w:val="00133863"/>
    <w:rsid w:val="0013390E"/>
    <w:rsid w:val="00133975"/>
    <w:rsid w:val="00133B43"/>
    <w:rsid w:val="00133C4C"/>
    <w:rsid w:val="00133CA3"/>
    <w:rsid w:val="00133D0D"/>
    <w:rsid w:val="00133E8B"/>
    <w:rsid w:val="00133F09"/>
    <w:rsid w:val="00133F45"/>
    <w:rsid w:val="0013405A"/>
    <w:rsid w:val="001342F0"/>
    <w:rsid w:val="0013431F"/>
    <w:rsid w:val="001343C8"/>
    <w:rsid w:val="00134421"/>
    <w:rsid w:val="00134447"/>
    <w:rsid w:val="0013445F"/>
    <w:rsid w:val="001344CB"/>
    <w:rsid w:val="00134548"/>
    <w:rsid w:val="00134597"/>
    <w:rsid w:val="0013474A"/>
    <w:rsid w:val="00134762"/>
    <w:rsid w:val="00134987"/>
    <w:rsid w:val="001349A2"/>
    <w:rsid w:val="001349AE"/>
    <w:rsid w:val="00134A36"/>
    <w:rsid w:val="00134A98"/>
    <w:rsid w:val="00134B1C"/>
    <w:rsid w:val="00134B97"/>
    <w:rsid w:val="00134CF3"/>
    <w:rsid w:val="00134E1E"/>
    <w:rsid w:val="00134E56"/>
    <w:rsid w:val="00134F87"/>
    <w:rsid w:val="0013504D"/>
    <w:rsid w:val="00135076"/>
    <w:rsid w:val="0013533D"/>
    <w:rsid w:val="001353E1"/>
    <w:rsid w:val="001354BB"/>
    <w:rsid w:val="001354DC"/>
    <w:rsid w:val="001354EB"/>
    <w:rsid w:val="001356BD"/>
    <w:rsid w:val="00135700"/>
    <w:rsid w:val="0013580B"/>
    <w:rsid w:val="00135838"/>
    <w:rsid w:val="001358DA"/>
    <w:rsid w:val="001359A9"/>
    <w:rsid w:val="001359FB"/>
    <w:rsid w:val="00135A79"/>
    <w:rsid w:val="00135ABE"/>
    <w:rsid w:val="00135CC9"/>
    <w:rsid w:val="00135D63"/>
    <w:rsid w:val="00135E1B"/>
    <w:rsid w:val="00135E29"/>
    <w:rsid w:val="00135FCC"/>
    <w:rsid w:val="00136137"/>
    <w:rsid w:val="001361AB"/>
    <w:rsid w:val="001362D9"/>
    <w:rsid w:val="0013637E"/>
    <w:rsid w:val="001363B8"/>
    <w:rsid w:val="001363D8"/>
    <w:rsid w:val="001364C2"/>
    <w:rsid w:val="001365FD"/>
    <w:rsid w:val="00136611"/>
    <w:rsid w:val="00136655"/>
    <w:rsid w:val="00136869"/>
    <w:rsid w:val="00136899"/>
    <w:rsid w:val="001368AA"/>
    <w:rsid w:val="00136A1C"/>
    <w:rsid w:val="00136A34"/>
    <w:rsid w:val="00136AC1"/>
    <w:rsid w:val="00136B93"/>
    <w:rsid w:val="00136D72"/>
    <w:rsid w:val="00136D79"/>
    <w:rsid w:val="001370D3"/>
    <w:rsid w:val="00137127"/>
    <w:rsid w:val="00137284"/>
    <w:rsid w:val="001372BD"/>
    <w:rsid w:val="001372C9"/>
    <w:rsid w:val="00137369"/>
    <w:rsid w:val="0013738C"/>
    <w:rsid w:val="001373A5"/>
    <w:rsid w:val="001373B8"/>
    <w:rsid w:val="0013750A"/>
    <w:rsid w:val="00137540"/>
    <w:rsid w:val="00137599"/>
    <w:rsid w:val="00137857"/>
    <w:rsid w:val="00137955"/>
    <w:rsid w:val="00137983"/>
    <w:rsid w:val="001379DE"/>
    <w:rsid w:val="00137A9C"/>
    <w:rsid w:val="00137B51"/>
    <w:rsid w:val="00137C6E"/>
    <w:rsid w:val="00137D5F"/>
    <w:rsid w:val="00137DF8"/>
    <w:rsid w:val="00137FB3"/>
    <w:rsid w:val="0014004C"/>
    <w:rsid w:val="00140070"/>
    <w:rsid w:val="00140183"/>
    <w:rsid w:val="0014018D"/>
    <w:rsid w:val="001401AF"/>
    <w:rsid w:val="00140275"/>
    <w:rsid w:val="001402FC"/>
    <w:rsid w:val="00140324"/>
    <w:rsid w:val="001403F1"/>
    <w:rsid w:val="00140468"/>
    <w:rsid w:val="001404BD"/>
    <w:rsid w:val="001405E1"/>
    <w:rsid w:val="0014065F"/>
    <w:rsid w:val="00140860"/>
    <w:rsid w:val="00140867"/>
    <w:rsid w:val="00140A42"/>
    <w:rsid w:val="00140AB8"/>
    <w:rsid w:val="00140B2F"/>
    <w:rsid w:val="00140B4A"/>
    <w:rsid w:val="00140C9E"/>
    <w:rsid w:val="00140E93"/>
    <w:rsid w:val="00140EF0"/>
    <w:rsid w:val="00140EFE"/>
    <w:rsid w:val="00140F49"/>
    <w:rsid w:val="001410B2"/>
    <w:rsid w:val="001410C1"/>
    <w:rsid w:val="001412FC"/>
    <w:rsid w:val="00141598"/>
    <w:rsid w:val="00141687"/>
    <w:rsid w:val="00141734"/>
    <w:rsid w:val="00141797"/>
    <w:rsid w:val="001418C4"/>
    <w:rsid w:val="00141929"/>
    <w:rsid w:val="00141BEA"/>
    <w:rsid w:val="00141BFF"/>
    <w:rsid w:val="00141D04"/>
    <w:rsid w:val="00141F7A"/>
    <w:rsid w:val="0014200F"/>
    <w:rsid w:val="0014233D"/>
    <w:rsid w:val="0014238B"/>
    <w:rsid w:val="00142505"/>
    <w:rsid w:val="00142638"/>
    <w:rsid w:val="00142872"/>
    <w:rsid w:val="0014287A"/>
    <w:rsid w:val="00142978"/>
    <w:rsid w:val="00142BFB"/>
    <w:rsid w:val="00142C71"/>
    <w:rsid w:val="00142D60"/>
    <w:rsid w:val="00142E70"/>
    <w:rsid w:val="00142F17"/>
    <w:rsid w:val="00142F24"/>
    <w:rsid w:val="00142F3A"/>
    <w:rsid w:val="00142FB1"/>
    <w:rsid w:val="00143146"/>
    <w:rsid w:val="00143408"/>
    <w:rsid w:val="00143486"/>
    <w:rsid w:val="001434EB"/>
    <w:rsid w:val="0014362A"/>
    <w:rsid w:val="00143660"/>
    <w:rsid w:val="00143791"/>
    <w:rsid w:val="001437CB"/>
    <w:rsid w:val="00143893"/>
    <w:rsid w:val="00143918"/>
    <w:rsid w:val="001439A8"/>
    <w:rsid w:val="00143A80"/>
    <w:rsid w:val="00143AC3"/>
    <w:rsid w:val="00143AF3"/>
    <w:rsid w:val="00143B77"/>
    <w:rsid w:val="00143C91"/>
    <w:rsid w:val="00143DD1"/>
    <w:rsid w:val="00143E6B"/>
    <w:rsid w:val="00143FCD"/>
    <w:rsid w:val="001440AB"/>
    <w:rsid w:val="001440BE"/>
    <w:rsid w:val="00144130"/>
    <w:rsid w:val="00144289"/>
    <w:rsid w:val="00144359"/>
    <w:rsid w:val="00144683"/>
    <w:rsid w:val="001446C0"/>
    <w:rsid w:val="0014471D"/>
    <w:rsid w:val="0014473F"/>
    <w:rsid w:val="00144875"/>
    <w:rsid w:val="0014497D"/>
    <w:rsid w:val="00144B2F"/>
    <w:rsid w:val="00144D5E"/>
    <w:rsid w:val="00144DB5"/>
    <w:rsid w:val="00144E48"/>
    <w:rsid w:val="00144E97"/>
    <w:rsid w:val="00144FE0"/>
    <w:rsid w:val="001450C9"/>
    <w:rsid w:val="00145122"/>
    <w:rsid w:val="001451E1"/>
    <w:rsid w:val="001452BB"/>
    <w:rsid w:val="001453C2"/>
    <w:rsid w:val="0014541D"/>
    <w:rsid w:val="0014547D"/>
    <w:rsid w:val="001454CA"/>
    <w:rsid w:val="001454F5"/>
    <w:rsid w:val="001454FD"/>
    <w:rsid w:val="0014552B"/>
    <w:rsid w:val="0014559D"/>
    <w:rsid w:val="001457B2"/>
    <w:rsid w:val="00145890"/>
    <w:rsid w:val="00145943"/>
    <w:rsid w:val="0014595D"/>
    <w:rsid w:val="001459E1"/>
    <w:rsid w:val="001459E8"/>
    <w:rsid w:val="00145CAD"/>
    <w:rsid w:val="00145D59"/>
    <w:rsid w:val="00145DCC"/>
    <w:rsid w:val="00146019"/>
    <w:rsid w:val="001460CD"/>
    <w:rsid w:val="00146244"/>
    <w:rsid w:val="00146300"/>
    <w:rsid w:val="00146378"/>
    <w:rsid w:val="001463E0"/>
    <w:rsid w:val="00146610"/>
    <w:rsid w:val="001466B1"/>
    <w:rsid w:val="00146748"/>
    <w:rsid w:val="00146894"/>
    <w:rsid w:val="00146A68"/>
    <w:rsid w:val="00146CBE"/>
    <w:rsid w:val="00146D02"/>
    <w:rsid w:val="00146D0E"/>
    <w:rsid w:val="00146D11"/>
    <w:rsid w:val="0014706E"/>
    <w:rsid w:val="001471AA"/>
    <w:rsid w:val="001471FB"/>
    <w:rsid w:val="0014737F"/>
    <w:rsid w:val="0014748C"/>
    <w:rsid w:val="001474A9"/>
    <w:rsid w:val="0014765A"/>
    <w:rsid w:val="00147674"/>
    <w:rsid w:val="0014770D"/>
    <w:rsid w:val="00147783"/>
    <w:rsid w:val="00147944"/>
    <w:rsid w:val="00147A23"/>
    <w:rsid w:val="00147A79"/>
    <w:rsid w:val="00147B93"/>
    <w:rsid w:val="00147D18"/>
    <w:rsid w:val="00147DDA"/>
    <w:rsid w:val="00147E0E"/>
    <w:rsid w:val="00147E77"/>
    <w:rsid w:val="00147EB0"/>
    <w:rsid w:val="00147EBD"/>
    <w:rsid w:val="00147F2C"/>
    <w:rsid w:val="001501D0"/>
    <w:rsid w:val="00150248"/>
    <w:rsid w:val="00150324"/>
    <w:rsid w:val="001503AC"/>
    <w:rsid w:val="00150489"/>
    <w:rsid w:val="001504A2"/>
    <w:rsid w:val="00150702"/>
    <w:rsid w:val="00150740"/>
    <w:rsid w:val="00150922"/>
    <w:rsid w:val="00150A8A"/>
    <w:rsid w:val="00150A92"/>
    <w:rsid w:val="00150B9F"/>
    <w:rsid w:val="00150C08"/>
    <w:rsid w:val="00150CAC"/>
    <w:rsid w:val="00150CCA"/>
    <w:rsid w:val="00150D65"/>
    <w:rsid w:val="00150E0F"/>
    <w:rsid w:val="00150E44"/>
    <w:rsid w:val="00150F4E"/>
    <w:rsid w:val="00151180"/>
    <w:rsid w:val="0015124B"/>
    <w:rsid w:val="001512FE"/>
    <w:rsid w:val="0015131D"/>
    <w:rsid w:val="001513AE"/>
    <w:rsid w:val="001513E9"/>
    <w:rsid w:val="001513FF"/>
    <w:rsid w:val="00151493"/>
    <w:rsid w:val="00151536"/>
    <w:rsid w:val="001515BC"/>
    <w:rsid w:val="001515E5"/>
    <w:rsid w:val="001516C8"/>
    <w:rsid w:val="00151728"/>
    <w:rsid w:val="0015175D"/>
    <w:rsid w:val="001517C8"/>
    <w:rsid w:val="00151AD6"/>
    <w:rsid w:val="00151B0C"/>
    <w:rsid w:val="00151B2F"/>
    <w:rsid w:val="00151B49"/>
    <w:rsid w:val="00151BF4"/>
    <w:rsid w:val="00151C3D"/>
    <w:rsid w:val="00151C93"/>
    <w:rsid w:val="00151DAE"/>
    <w:rsid w:val="00151DB5"/>
    <w:rsid w:val="00151E52"/>
    <w:rsid w:val="00151E6E"/>
    <w:rsid w:val="00151EE4"/>
    <w:rsid w:val="0015215E"/>
    <w:rsid w:val="00152218"/>
    <w:rsid w:val="00152346"/>
    <w:rsid w:val="00152349"/>
    <w:rsid w:val="0015237E"/>
    <w:rsid w:val="001523A3"/>
    <w:rsid w:val="001523D0"/>
    <w:rsid w:val="001523F4"/>
    <w:rsid w:val="00152426"/>
    <w:rsid w:val="0015244B"/>
    <w:rsid w:val="001524F8"/>
    <w:rsid w:val="0015256F"/>
    <w:rsid w:val="0015258A"/>
    <w:rsid w:val="001525D0"/>
    <w:rsid w:val="001527A6"/>
    <w:rsid w:val="00152868"/>
    <w:rsid w:val="001528D6"/>
    <w:rsid w:val="00152912"/>
    <w:rsid w:val="00152964"/>
    <w:rsid w:val="00152B1D"/>
    <w:rsid w:val="00152BD0"/>
    <w:rsid w:val="00152C2A"/>
    <w:rsid w:val="00152C91"/>
    <w:rsid w:val="00152C99"/>
    <w:rsid w:val="00152D2E"/>
    <w:rsid w:val="00152D67"/>
    <w:rsid w:val="00152DBE"/>
    <w:rsid w:val="00152E46"/>
    <w:rsid w:val="00152F0B"/>
    <w:rsid w:val="00152F0D"/>
    <w:rsid w:val="0015307A"/>
    <w:rsid w:val="0015312B"/>
    <w:rsid w:val="001531FB"/>
    <w:rsid w:val="00153202"/>
    <w:rsid w:val="001533BA"/>
    <w:rsid w:val="00153402"/>
    <w:rsid w:val="00153636"/>
    <w:rsid w:val="00153773"/>
    <w:rsid w:val="001538BE"/>
    <w:rsid w:val="0015392B"/>
    <w:rsid w:val="0015398F"/>
    <w:rsid w:val="0015399C"/>
    <w:rsid w:val="001539BC"/>
    <w:rsid w:val="00153A09"/>
    <w:rsid w:val="00153BAE"/>
    <w:rsid w:val="00153CE5"/>
    <w:rsid w:val="00153D4E"/>
    <w:rsid w:val="00153D91"/>
    <w:rsid w:val="00153E13"/>
    <w:rsid w:val="00153E4D"/>
    <w:rsid w:val="00153EB8"/>
    <w:rsid w:val="00153EDB"/>
    <w:rsid w:val="00153F39"/>
    <w:rsid w:val="00154026"/>
    <w:rsid w:val="00154073"/>
    <w:rsid w:val="00154074"/>
    <w:rsid w:val="001540F6"/>
    <w:rsid w:val="001540F7"/>
    <w:rsid w:val="00154129"/>
    <w:rsid w:val="001541B5"/>
    <w:rsid w:val="001541F6"/>
    <w:rsid w:val="001542C7"/>
    <w:rsid w:val="001542ED"/>
    <w:rsid w:val="00154303"/>
    <w:rsid w:val="00154353"/>
    <w:rsid w:val="00154876"/>
    <w:rsid w:val="001549DB"/>
    <w:rsid w:val="001549DD"/>
    <w:rsid w:val="00154BFE"/>
    <w:rsid w:val="00154E12"/>
    <w:rsid w:val="00154E39"/>
    <w:rsid w:val="00154ED7"/>
    <w:rsid w:val="00154FCE"/>
    <w:rsid w:val="0015515E"/>
    <w:rsid w:val="001553B5"/>
    <w:rsid w:val="0015547B"/>
    <w:rsid w:val="0015555D"/>
    <w:rsid w:val="00155593"/>
    <w:rsid w:val="00155730"/>
    <w:rsid w:val="0015576D"/>
    <w:rsid w:val="001558C0"/>
    <w:rsid w:val="00155956"/>
    <w:rsid w:val="00155A04"/>
    <w:rsid w:val="00155A2F"/>
    <w:rsid w:val="00155A86"/>
    <w:rsid w:val="00155B21"/>
    <w:rsid w:val="00155C13"/>
    <w:rsid w:val="00155CAE"/>
    <w:rsid w:val="00155E94"/>
    <w:rsid w:val="00155E98"/>
    <w:rsid w:val="00155ED5"/>
    <w:rsid w:val="00155F9A"/>
    <w:rsid w:val="00155FB6"/>
    <w:rsid w:val="00155FFF"/>
    <w:rsid w:val="00156138"/>
    <w:rsid w:val="00156224"/>
    <w:rsid w:val="00156314"/>
    <w:rsid w:val="0015638D"/>
    <w:rsid w:val="00156463"/>
    <w:rsid w:val="001564AB"/>
    <w:rsid w:val="00156560"/>
    <w:rsid w:val="00156652"/>
    <w:rsid w:val="0015665B"/>
    <w:rsid w:val="001566F2"/>
    <w:rsid w:val="0015670A"/>
    <w:rsid w:val="0015670E"/>
    <w:rsid w:val="00156895"/>
    <w:rsid w:val="001568AF"/>
    <w:rsid w:val="001569E4"/>
    <w:rsid w:val="00156A6F"/>
    <w:rsid w:val="00156BB3"/>
    <w:rsid w:val="00156DCF"/>
    <w:rsid w:val="00156DED"/>
    <w:rsid w:val="00156E59"/>
    <w:rsid w:val="00156E7B"/>
    <w:rsid w:val="00156ECD"/>
    <w:rsid w:val="00156F73"/>
    <w:rsid w:val="00156FC5"/>
    <w:rsid w:val="00157043"/>
    <w:rsid w:val="00157165"/>
    <w:rsid w:val="00157176"/>
    <w:rsid w:val="001572B4"/>
    <w:rsid w:val="00157800"/>
    <w:rsid w:val="0015783B"/>
    <w:rsid w:val="00157A93"/>
    <w:rsid w:val="00157AC0"/>
    <w:rsid w:val="00157BBC"/>
    <w:rsid w:val="00157BE9"/>
    <w:rsid w:val="00157C00"/>
    <w:rsid w:val="00157C20"/>
    <w:rsid w:val="00157F81"/>
    <w:rsid w:val="0016014E"/>
    <w:rsid w:val="00160193"/>
    <w:rsid w:val="001601D9"/>
    <w:rsid w:val="00160309"/>
    <w:rsid w:val="001603BF"/>
    <w:rsid w:val="00160406"/>
    <w:rsid w:val="0016041F"/>
    <w:rsid w:val="0016054D"/>
    <w:rsid w:val="00160610"/>
    <w:rsid w:val="00160701"/>
    <w:rsid w:val="001608DA"/>
    <w:rsid w:val="00160AA2"/>
    <w:rsid w:val="00160DD7"/>
    <w:rsid w:val="0016126F"/>
    <w:rsid w:val="001612D3"/>
    <w:rsid w:val="001613A1"/>
    <w:rsid w:val="001614C0"/>
    <w:rsid w:val="0016184A"/>
    <w:rsid w:val="00161901"/>
    <w:rsid w:val="001619F4"/>
    <w:rsid w:val="00161AA2"/>
    <w:rsid w:val="00161AA6"/>
    <w:rsid w:val="00161B7C"/>
    <w:rsid w:val="00161BAD"/>
    <w:rsid w:val="00161BCC"/>
    <w:rsid w:val="00161D53"/>
    <w:rsid w:val="00161EAD"/>
    <w:rsid w:val="0016206B"/>
    <w:rsid w:val="00162071"/>
    <w:rsid w:val="001620F0"/>
    <w:rsid w:val="00162244"/>
    <w:rsid w:val="00162432"/>
    <w:rsid w:val="0016243A"/>
    <w:rsid w:val="00162473"/>
    <w:rsid w:val="0016260E"/>
    <w:rsid w:val="001626F9"/>
    <w:rsid w:val="00162716"/>
    <w:rsid w:val="00162A24"/>
    <w:rsid w:val="00162AF7"/>
    <w:rsid w:val="00162B6E"/>
    <w:rsid w:val="00162BCA"/>
    <w:rsid w:val="00162C7B"/>
    <w:rsid w:val="00162D84"/>
    <w:rsid w:val="00162DCF"/>
    <w:rsid w:val="00162E24"/>
    <w:rsid w:val="00162E35"/>
    <w:rsid w:val="00162E96"/>
    <w:rsid w:val="00162F52"/>
    <w:rsid w:val="0016302B"/>
    <w:rsid w:val="00163037"/>
    <w:rsid w:val="00163148"/>
    <w:rsid w:val="00163159"/>
    <w:rsid w:val="00163170"/>
    <w:rsid w:val="001631FB"/>
    <w:rsid w:val="001632C3"/>
    <w:rsid w:val="001633E7"/>
    <w:rsid w:val="001634BC"/>
    <w:rsid w:val="0016350C"/>
    <w:rsid w:val="00163596"/>
    <w:rsid w:val="001637D8"/>
    <w:rsid w:val="001637F1"/>
    <w:rsid w:val="00163824"/>
    <w:rsid w:val="00163A38"/>
    <w:rsid w:val="00163A6B"/>
    <w:rsid w:val="00163AC2"/>
    <w:rsid w:val="00163B11"/>
    <w:rsid w:val="00163B21"/>
    <w:rsid w:val="00163B5D"/>
    <w:rsid w:val="00163B8F"/>
    <w:rsid w:val="00163BDE"/>
    <w:rsid w:val="00163C80"/>
    <w:rsid w:val="00163D8D"/>
    <w:rsid w:val="00163D94"/>
    <w:rsid w:val="00163E75"/>
    <w:rsid w:val="00163EF0"/>
    <w:rsid w:val="00163F7E"/>
    <w:rsid w:val="00163FE9"/>
    <w:rsid w:val="0016400E"/>
    <w:rsid w:val="00164031"/>
    <w:rsid w:val="0016406C"/>
    <w:rsid w:val="001640AC"/>
    <w:rsid w:val="00164137"/>
    <w:rsid w:val="001641A5"/>
    <w:rsid w:val="0016426E"/>
    <w:rsid w:val="001643CC"/>
    <w:rsid w:val="00164455"/>
    <w:rsid w:val="00164559"/>
    <w:rsid w:val="001649D2"/>
    <w:rsid w:val="00164B0C"/>
    <w:rsid w:val="00164F3E"/>
    <w:rsid w:val="001650C4"/>
    <w:rsid w:val="00165116"/>
    <w:rsid w:val="0016512F"/>
    <w:rsid w:val="001651A2"/>
    <w:rsid w:val="0016527E"/>
    <w:rsid w:val="00165342"/>
    <w:rsid w:val="001654FA"/>
    <w:rsid w:val="0016566D"/>
    <w:rsid w:val="001658B7"/>
    <w:rsid w:val="001658B9"/>
    <w:rsid w:val="001658D3"/>
    <w:rsid w:val="00165935"/>
    <w:rsid w:val="00165AAB"/>
    <w:rsid w:val="00165CE0"/>
    <w:rsid w:val="00165D8B"/>
    <w:rsid w:val="00165E94"/>
    <w:rsid w:val="00165ED7"/>
    <w:rsid w:val="00165F86"/>
    <w:rsid w:val="00166043"/>
    <w:rsid w:val="00166048"/>
    <w:rsid w:val="0016604A"/>
    <w:rsid w:val="00166052"/>
    <w:rsid w:val="00166071"/>
    <w:rsid w:val="00166227"/>
    <w:rsid w:val="00166315"/>
    <w:rsid w:val="00166352"/>
    <w:rsid w:val="0016653E"/>
    <w:rsid w:val="001666E3"/>
    <w:rsid w:val="0016674E"/>
    <w:rsid w:val="001667B5"/>
    <w:rsid w:val="001668BA"/>
    <w:rsid w:val="001669E6"/>
    <w:rsid w:val="00166A2F"/>
    <w:rsid w:val="00166A44"/>
    <w:rsid w:val="00166A70"/>
    <w:rsid w:val="00166BD7"/>
    <w:rsid w:val="00166BD8"/>
    <w:rsid w:val="00166D35"/>
    <w:rsid w:val="00166ED1"/>
    <w:rsid w:val="00166F66"/>
    <w:rsid w:val="00167048"/>
    <w:rsid w:val="001670C0"/>
    <w:rsid w:val="001670FF"/>
    <w:rsid w:val="0016720F"/>
    <w:rsid w:val="001673ED"/>
    <w:rsid w:val="001673F9"/>
    <w:rsid w:val="00167406"/>
    <w:rsid w:val="0016757F"/>
    <w:rsid w:val="001675C0"/>
    <w:rsid w:val="00167644"/>
    <w:rsid w:val="001676B2"/>
    <w:rsid w:val="00167814"/>
    <w:rsid w:val="001678B9"/>
    <w:rsid w:val="001678D4"/>
    <w:rsid w:val="00167A83"/>
    <w:rsid w:val="00167A9C"/>
    <w:rsid w:val="00167AEB"/>
    <w:rsid w:val="00167B86"/>
    <w:rsid w:val="00167BEF"/>
    <w:rsid w:val="00167CE3"/>
    <w:rsid w:val="00167CE9"/>
    <w:rsid w:val="00167D39"/>
    <w:rsid w:val="00167F77"/>
    <w:rsid w:val="00170045"/>
    <w:rsid w:val="00170172"/>
    <w:rsid w:val="001701AD"/>
    <w:rsid w:val="00170220"/>
    <w:rsid w:val="001702CF"/>
    <w:rsid w:val="001704F6"/>
    <w:rsid w:val="001706E5"/>
    <w:rsid w:val="0017071F"/>
    <w:rsid w:val="00170727"/>
    <w:rsid w:val="00170A3C"/>
    <w:rsid w:val="00170B02"/>
    <w:rsid w:val="00170B93"/>
    <w:rsid w:val="00170BAF"/>
    <w:rsid w:val="00170E9A"/>
    <w:rsid w:val="00170EBF"/>
    <w:rsid w:val="0017100B"/>
    <w:rsid w:val="00171134"/>
    <w:rsid w:val="00171188"/>
    <w:rsid w:val="001711BD"/>
    <w:rsid w:val="001711CB"/>
    <w:rsid w:val="0017120A"/>
    <w:rsid w:val="0017139C"/>
    <w:rsid w:val="001714FF"/>
    <w:rsid w:val="00171563"/>
    <w:rsid w:val="00171598"/>
    <w:rsid w:val="00171795"/>
    <w:rsid w:val="00171839"/>
    <w:rsid w:val="001718B4"/>
    <w:rsid w:val="0017192F"/>
    <w:rsid w:val="00171B72"/>
    <w:rsid w:val="00171BAF"/>
    <w:rsid w:val="00171BFA"/>
    <w:rsid w:val="00171C26"/>
    <w:rsid w:val="00171D7E"/>
    <w:rsid w:val="00171D95"/>
    <w:rsid w:val="00171EE6"/>
    <w:rsid w:val="00171F1C"/>
    <w:rsid w:val="00171F46"/>
    <w:rsid w:val="00172016"/>
    <w:rsid w:val="00172044"/>
    <w:rsid w:val="001720BE"/>
    <w:rsid w:val="00172257"/>
    <w:rsid w:val="001722B5"/>
    <w:rsid w:val="001723FB"/>
    <w:rsid w:val="00172423"/>
    <w:rsid w:val="001724C8"/>
    <w:rsid w:val="001725A4"/>
    <w:rsid w:val="001725A7"/>
    <w:rsid w:val="001725BA"/>
    <w:rsid w:val="00172647"/>
    <w:rsid w:val="001726BD"/>
    <w:rsid w:val="001726D4"/>
    <w:rsid w:val="0017280F"/>
    <w:rsid w:val="00172827"/>
    <w:rsid w:val="0017285F"/>
    <w:rsid w:val="00172969"/>
    <w:rsid w:val="00172993"/>
    <w:rsid w:val="001729AB"/>
    <w:rsid w:val="00172B2E"/>
    <w:rsid w:val="00172B5C"/>
    <w:rsid w:val="00172C39"/>
    <w:rsid w:val="00172C4E"/>
    <w:rsid w:val="00172D9A"/>
    <w:rsid w:val="00172E1C"/>
    <w:rsid w:val="00172EE9"/>
    <w:rsid w:val="00172F51"/>
    <w:rsid w:val="00172F66"/>
    <w:rsid w:val="00172F88"/>
    <w:rsid w:val="00172F9A"/>
    <w:rsid w:val="00172FD9"/>
    <w:rsid w:val="0017301F"/>
    <w:rsid w:val="00173127"/>
    <w:rsid w:val="001732EB"/>
    <w:rsid w:val="0017335B"/>
    <w:rsid w:val="00173444"/>
    <w:rsid w:val="0017365C"/>
    <w:rsid w:val="00173752"/>
    <w:rsid w:val="0017379B"/>
    <w:rsid w:val="0017384D"/>
    <w:rsid w:val="0017390C"/>
    <w:rsid w:val="001739DC"/>
    <w:rsid w:val="001739FC"/>
    <w:rsid w:val="00173A7E"/>
    <w:rsid w:val="00173B4C"/>
    <w:rsid w:val="00173BF9"/>
    <w:rsid w:val="00173CC7"/>
    <w:rsid w:val="00173CEB"/>
    <w:rsid w:val="00173D77"/>
    <w:rsid w:val="00173DA9"/>
    <w:rsid w:val="00173E86"/>
    <w:rsid w:val="00173ED9"/>
    <w:rsid w:val="00173F95"/>
    <w:rsid w:val="001740D0"/>
    <w:rsid w:val="0017410E"/>
    <w:rsid w:val="00174188"/>
    <w:rsid w:val="0017420C"/>
    <w:rsid w:val="001743A6"/>
    <w:rsid w:val="0017449E"/>
    <w:rsid w:val="00174607"/>
    <w:rsid w:val="00174778"/>
    <w:rsid w:val="00174812"/>
    <w:rsid w:val="00174A53"/>
    <w:rsid w:val="00174AE3"/>
    <w:rsid w:val="00174B65"/>
    <w:rsid w:val="00174B6D"/>
    <w:rsid w:val="00174B8F"/>
    <w:rsid w:val="00174BB5"/>
    <w:rsid w:val="00174C68"/>
    <w:rsid w:val="00174C91"/>
    <w:rsid w:val="00174E10"/>
    <w:rsid w:val="00174E44"/>
    <w:rsid w:val="00174F8F"/>
    <w:rsid w:val="00174F9C"/>
    <w:rsid w:val="00174FD4"/>
    <w:rsid w:val="00174FEB"/>
    <w:rsid w:val="00174FFF"/>
    <w:rsid w:val="00175001"/>
    <w:rsid w:val="0017519D"/>
    <w:rsid w:val="00175377"/>
    <w:rsid w:val="0017545F"/>
    <w:rsid w:val="001754E4"/>
    <w:rsid w:val="0017567A"/>
    <w:rsid w:val="001756B7"/>
    <w:rsid w:val="001756C4"/>
    <w:rsid w:val="00175765"/>
    <w:rsid w:val="00175819"/>
    <w:rsid w:val="001759FF"/>
    <w:rsid w:val="00175A6C"/>
    <w:rsid w:val="00175B8E"/>
    <w:rsid w:val="00175BB1"/>
    <w:rsid w:val="00175C5A"/>
    <w:rsid w:val="00175D3A"/>
    <w:rsid w:val="00175D68"/>
    <w:rsid w:val="00175E5C"/>
    <w:rsid w:val="00175ECE"/>
    <w:rsid w:val="00175F8A"/>
    <w:rsid w:val="00175FDE"/>
    <w:rsid w:val="001764C4"/>
    <w:rsid w:val="001765C3"/>
    <w:rsid w:val="0017662F"/>
    <w:rsid w:val="001766F8"/>
    <w:rsid w:val="00176798"/>
    <w:rsid w:val="0017679E"/>
    <w:rsid w:val="0017695D"/>
    <w:rsid w:val="00176983"/>
    <w:rsid w:val="001769D1"/>
    <w:rsid w:val="00176ABD"/>
    <w:rsid w:val="00176B54"/>
    <w:rsid w:val="00176B6E"/>
    <w:rsid w:val="00176C38"/>
    <w:rsid w:val="00176D36"/>
    <w:rsid w:val="00176DE7"/>
    <w:rsid w:val="00176ECD"/>
    <w:rsid w:val="00177083"/>
    <w:rsid w:val="0017717D"/>
    <w:rsid w:val="001771AE"/>
    <w:rsid w:val="00177215"/>
    <w:rsid w:val="001772BD"/>
    <w:rsid w:val="001772D4"/>
    <w:rsid w:val="001773BD"/>
    <w:rsid w:val="00177437"/>
    <w:rsid w:val="00177476"/>
    <w:rsid w:val="001774EA"/>
    <w:rsid w:val="00177547"/>
    <w:rsid w:val="001775F5"/>
    <w:rsid w:val="001776F4"/>
    <w:rsid w:val="00177777"/>
    <w:rsid w:val="001777CA"/>
    <w:rsid w:val="00177890"/>
    <w:rsid w:val="00177A8E"/>
    <w:rsid w:val="00177BAF"/>
    <w:rsid w:val="00177D90"/>
    <w:rsid w:val="00177F29"/>
    <w:rsid w:val="00177FC4"/>
    <w:rsid w:val="00177FED"/>
    <w:rsid w:val="0018007F"/>
    <w:rsid w:val="001800DC"/>
    <w:rsid w:val="001803AB"/>
    <w:rsid w:val="001804C1"/>
    <w:rsid w:val="001804F3"/>
    <w:rsid w:val="0018051E"/>
    <w:rsid w:val="0018052E"/>
    <w:rsid w:val="00180646"/>
    <w:rsid w:val="0018068C"/>
    <w:rsid w:val="00180795"/>
    <w:rsid w:val="0018082C"/>
    <w:rsid w:val="00180885"/>
    <w:rsid w:val="00180944"/>
    <w:rsid w:val="00180997"/>
    <w:rsid w:val="00180A00"/>
    <w:rsid w:val="00180A5C"/>
    <w:rsid w:val="00180B0C"/>
    <w:rsid w:val="00180B9C"/>
    <w:rsid w:val="00180C97"/>
    <w:rsid w:val="00180E59"/>
    <w:rsid w:val="00180E67"/>
    <w:rsid w:val="00180F7D"/>
    <w:rsid w:val="00180FA5"/>
    <w:rsid w:val="00180FB5"/>
    <w:rsid w:val="0018102F"/>
    <w:rsid w:val="00181063"/>
    <w:rsid w:val="00181106"/>
    <w:rsid w:val="00181122"/>
    <w:rsid w:val="00181481"/>
    <w:rsid w:val="00181526"/>
    <w:rsid w:val="0018156F"/>
    <w:rsid w:val="00181633"/>
    <w:rsid w:val="00181650"/>
    <w:rsid w:val="00181705"/>
    <w:rsid w:val="00181835"/>
    <w:rsid w:val="00181996"/>
    <w:rsid w:val="00181B21"/>
    <w:rsid w:val="00181CC8"/>
    <w:rsid w:val="00181CF3"/>
    <w:rsid w:val="00181EEC"/>
    <w:rsid w:val="00181F24"/>
    <w:rsid w:val="00181F74"/>
    <w:rsid w:val="00182025"/>
    <w:rsid w:val="00182064"/>
    <w:rsid w:val="00182155"/>
    <w:rsid w:val="00182278"/>
    <w:rsid w:val="00182452"/>
    <w:rsid w:val="00182453"/>
    <w:rsid w:val="00182494"/>
    <w:rsid w:val="00182810"/>
    <w:rsid w:val="00182822"/>
    <w:rsid w:val="00182990"/>
    <w:rsid w:val="00182D26"/>
    <w:rsid w:val="0018301D"/>
    <w:rsid w:val="0018305B"/>
    <w:rsid w:val="0018309B"/>
    <w:rsid w:val="001830A0"/>
    <w:rsid w:val="001830CA"/>
    <w:rsid w:val="00183150"/>
    <w:rsid w:val="00183229"/>
    <w:rsid w:val="0018325C"/>
    <w:rsid w:val="00183693"/>
    <w:rsid w:val="001836B5"/>
    <w:rsid w:val="00183936"/>
    <w:rsid w:val="0018394B"/>
    <w:rsid w:val="00183B33"/>
    <w:rsid w:val="00183E49"/>
    <w:rsid w:val="00183E5D"/>
    <w:rsid w:val="00183EA9"/>
    <w:rsid w:val="00183F22"/>
    <w:rsid w:val="00183F73"/>
    <w:rsid w:val="001840D7"/>
    <w:rsid w:val="001842B5"/>
    <w:rsid w:val="00184317"/>
    <w:rsid w:val="001843D1"/>
    <w:rsid w:val="001844A2"/>
    <w:rsid w:val="00184510"/>
    <w:rsid w:val="00184798"/>
    <w:rsid w:val="001847A9"/>
    <w:rsid w:val="001848AE"/>
    <w:rsid w:val="001848F9"/>
    <w:rsid w:val="00184C0E"/>
    <w:rsid w:val="00184C21"/>
    <w:rsid w:val="00184C77"/>
    <w:rsid w:val="00184CD2"/>
    <w:rsid w:val="00184D5E"/>
    <w:rsid w:val="00184DD7"/>
    <w:rsid w:val="00184E09"/>
    <w:rsid w:val="00184E6F"/>
    <w:rsid w:val="00184F64"/>
    <w:rsid w:val="00184F77"/>
    <w:rsid w:val="00185016"/>
    <w:rsid w:val="001850B4"/>
    <w:rsid w:val="00185127"/>
    <w:rsid w:val="001852C8"/>
    <w:rsid w:val="0018535E"/>
    <w:rsid w:val="00185387"/>
    <w:rsid w:val="0018538B"/>
    <w:rsid w:val="001853BB"/>
    <w:rsid w:val="001853ED"/>
    <w:rsid w:val="001854FC"/>
    <w:rsid w:val="0018571C"/>
    <w:rsid w:val="0018574E"/>
    <w:rsid w:val="0018577B"/>
    <w:rsid w:val="00185840"/>
    <w:rsid w:val="00185972"/>
    <w:rsid w:val="00185AC0"/>
    <w:rsid w:val="00185CC0"/>
    <w:rsid w:val="00185D0D"/>
    <w:rsid w:val="00185D10"/>
    <w:rsid w:val="00185D11"/>
    <w:rsid w:val="00185DB8"/>
    <w:rsid w:val="00185DEA"/>
    <w:rsid w:val="00185E76"/>
    <w:rsid w:val="00185F62"/>
    <w:rsid w:val="00185FC8"/>
    <w:rsid w:val="00186000"/>
    <w:rsid w:val="00186009"/>
    <w:rsid w:val="00186045"/>
    <w:rsid w:val="00186283"/>
    <w:rsid w:val="00186438"/>
    <w:rsid w:val="00186439"/>
    <w:rsid w:val="001864B6"/>
    <w:rsid w:val="001864C5"/>
    <w:rsid w:val="00186502"/>
    <w:rsid w:val="00186671"/>
    <w:rsid w:val="001866FB"/>
    <w:rsid w:val="00186773"/>
    <w:rsid w:val="00186802"/>
    <w:rsid w:val="001868FF"/>
    <w:rsid w:val="00186D8E"/>
    <w:rsid w:val="00186E92"/>
    <w:rsid w:val="00186FEC"/>
    <w:rsid w:val="00187007"/>
    <w:rsid w:val="0018705B"/>
    <w:rsid w:val="00187088"/>
    <w:rsid w:val="001871A5"/>
    <w:rsid w:val="001871B5"/>
    <w:rsid w:val="00187330"/>
    <w:rsid w:val="00187404"/>
    <w:rsid w:val="001874A8"/>
    <w:rsid w:val="00187548"/>
    <w:rsid w:val="0018758F"/>
    <w:rsid w:val="0018765C"/>
    <w:rsid w:val="001876B4"/>
    <w:rsid w:val="001878AB"/>
    <w:rsid w:val="0018798C"/>
    <w:rsid w:val="00187A93"/>
    <w:rsid w:val="00187B03"/>
    <w:rsid w:val="00187B36"/>
    <w:rsid w:val="00187B3A"/>
    <w:rsid w:val="00187BE6"/>
    <w:rsid w:val="00187C33"/>
    <w:rsid w:val="00187E59"/>
    <w:rsid w:val="00190101"/>
    <w:rsid w:val="00190110"/>
    <w:rsid w:val="00190508"/>
    <w:rsid w:val="001906AC"/>
    <w:rsid w:val="001906E4"/>
    <w:rsid w:val="0019081D"/>
    <w:rsid w:val="0019086F"/>
    <w:rsid w:val="00190958"/>
    <w:rsid w:val="00190AA7"/>
    <w:rsid w:val="00190B0D"/>
    <w:rsid w:val="00190C5C"/>
    <w:rsid w:val="00190C71"/>
    <w:rsid w:val="00190C75"/>
    <w:rsid w:val="00190C81"/>
    <w:rsid w:val="00190E2B"/>
    <w:rsid w:val="00190E6C"/>
    <w:rsid w:val="00190E8B"/>
    <w:rsid w:val="00190E90"/>
    <w:rsid w:val="00191217"/>
    <w:rsid w:val="0019121B"/>
    <w:rsid w:val="00191360"/>
    <w:rsid w:val="00191429"/>
    <w:rsid w:val="001915C7"/>
    <w:rsid w:val="0019168F"/>
    <w:rsid w:val="001916C0"/>
    <w:rsid w:val="001917B4"/>
    <w:rsid w:val="0019181E"/>
    <w:rsid w:val="00191853"/>
    <w:rsid w:val="001918AD"/>
    <w:rsid w:val="00191A2C"/>
    <w:rsid w:val="00191B8C"/>
    <w:rsid w:val="00191CC1"/>
    <w:rsid w:val="00191CD4"/>
    <w:rsid w:val="00191D23"/>
    <w:rsid w:val="00191D36"/>
    <w:rsid w:val="00191D3F"/>
    <w:rsid w:val="00191DBA"/>
    <w:rsid w:val="00191E1C"/>
    <w:rsid w:val="00191FB9"/>
    <w:rsid w:val="00191FEA"/>
    <w:rsid w:val="0019203A"/>
    <w:rsid w:val="0019203B"/>
    <w:rsid w:val="00192053"/>
    <w:rsid w:val="001920DD"/>
    <w:rsid w:val="0019212D"/>
    <w:rsid w:val="00192246"/>
    <w:rsid w:val="00192311"/>
    <w:rsid w:val="001924F3"/>
    <w:rsid w:val="001926CC"/>
    <w:rsid w:val="00192899"/>
    <w:rsid w:val="0019298D"/>
    <w:rsid w:val="00192AFF"/>
    <w:rsid w:val="00192B4D"/>
    <w:rsid w:val="00192B5C"/>
    <w:rsid w:val="00192C2F"/>
    <w:rsid w:val="00192D04"/>
    <w:rsid w:val="00192DCA"/>
    <w:rsid w:val="00192EA1"/>
    <w:rsid w:val="00192F68"/>
    <w:rsid w:val="001930B8"/>
    <w:rsid w:val="0019314F"/>
    <w:rsid w:val="0019316E"/>
    <w:rsid w:val="00193174"/>
    <w:rsid w:val="001931B1"/>
    <w:rsid w:val="001931B3"/>
    <w:rsid w:val="0019320B"/>
    <w:rsid w:val="0019320F"/>
    <w:rsid w:val="00193463"/>
    <w:rsid w:val="001936AE"/>
    <w:rsid w:val="00193879"/>
    <w:rsid w:val="001938DA"/>
    <w:rsid w:val="001938F3"/>
    <w:rsid w:val="001939E0"/>
    <w:rsid w:val="00193A2F"/>
    <w:rsid w:val="00193A39"/>
    <w:rsid w:val="00193A4C"/>
    <w:rsid w:val="00193B3D"/>
    <w:rsid w:val="00193B76"/>
    <w:rsid w:val="00193C57"/>
    <w:rsid w:val="00193CD2"/>
    <w:rsid w:val="00193D0B"/>
    <w:rsid w:val="00193E60"/>
    <w:rsid w:val="00193E84"/>
    <w:rsid w:val="00193F34"/>
    <w:rsid w:val="001941FF"/>
    <w:rsid w:val="0019423C"/>
    <w:rsid w:val="00194310"/>
    <w:rsid w:val="00194325"/>
    <w:rsid w:val="00194395"/>
    <w:rsid w:val="001944A5"/>
    <w:rsid w:val="00194550"/>
    <w:rsid w:val="00194569"/>
    <w:rsid w:val="00194603"/>
    <w:rsid w:val="001946B4"/>
    <w:rsid w:val="001947EA"/>
    <w:rsid w:val="00194818"/>
    <w:rsid w:val="001949E7"/>
    <w:rsid w:val="00194A1D"/>
    <w:rsid w:val="00194A36"/>
    <w:rsid w:val="00194A46"/>
    <w:rsid w:val="00194B2B"/>
    <w:rsid w:val="00194D83"/>
    <w:rsid w:val="00194DA2"/>
    <w:rsid w:val="00194DB0"/>
    <w:rsid w:val="00194DB7"/>
    <w:rsid w:val="00194E10"/>
    <w:rsid w:val="00194E81"/>
    <w:rsid w:val="00194F00"/>
    <w:rsid w:val="00195081"/>
    <w:rsid w:val="001950AA"/>
    <w:rsid w:val="00195114"/>
    <w:rsid w:val="00195117"/>
    <w:rsid w:val="001952C7"/>
    <w:rsid w:val="00195371"/>
    <w:rsid w:val="00195567"/>
    <w:rsid w:val="001955B1"/>
    <w:rsid w:val="00195666"/>
    <w:rsid w:val="00195719"/>
    <w:rsid w:val="00195877"/>
    <w:rsid w:val="0019598D"/>
    <w:rsid w:val="00195994"/>
    <w:rsid w:val="00195A37"/>
    <w:rsid w:val="00195A8B"/>
    <w:rsid w:val="00195B2F"/>
    <w:rsid w:val="00195B44"/>
    <w:rsid w:val="00195B73"/>
    <w:rsid w:val="00195D31"/>
    <w:rsid w:val="00195D36"/>
    <w:rsid w:val="00195D7A"/>
    <w:rsid w:val="00195D85"/>
    <w:rsid w:val="00195EB9"/>
    <w:rsid w:val="00195FD8"/>
    <w:rsid w:val="0019600A"/>
    <w:rsid w:val="001960A9"/>
    <w:rsid w:val="00196160"/>
    <w:rsid w:val="00196162"/>
    <w:rsid w:val="0019625A"/>
    <w:rsid w:val="00196414"/>
    <w:rsid w:val="00196417"/>
    <w:rsid w:val="00196479"/>
    <w:rsid w:val="001965A1"/>
    <w:rsid w:val="0019677F"/>
    <w:rsid w:val="00196920"/>
    <w:rsid w:val="0019699B"/>
    <w:rsid w:val="00196B55"/>
    <w:rsid w:val="00196C5A"/>
    <w:rsid w:val="00196C8B"/>
    <w:rsid w:val="00196D35"/>
    <w:rsid w:val="00196D71"/>
    <w:rsid w:val="00196DE7"/>
    <w:rsid w:val="00196F50"/>
    <w:rsid w:val="00197287"/>
    <w:rsid w:val="0019729C"/>
    <w:rsid w:val="001972C4"/>
    <w:rsid w:val="001974C6"/>
    <w:rsid w:val="001975C3"/>
    <w:rsid w:val="001976E8"/>
    <w:rsid w:val="00197778"/>
    <w:rsid w:val="001977CC"/>
    <w:rsid w:val="00197869"/>
    <w:rsid w:val="0019791D"/>
    <w:rsid w:val="0019799A"/>
    <w:rsid w:val="00197ABB"/>
    <w:rsid w:val="00197ACA"/>
    <w:rsid w:val="00197B54"/>
    <w:rsid w:val="00197B67"/>
    <w:rsid w:val="00197BD8"/>
    <w:rsid w:val="00197C3B"/>
    <w:rsid w:val="00197CC0"/>
    <w:rsid w:val="00197CC6"/>
    <w:rsid w:val="00197F0B"/>
    <w:rsid w:val="00197FC1"/>
    <w:rsid w:val="00197FF3"/>
    <w:rsid w:val="001A0113"/>
    <w:rsid w:val="001A0152"/>
    <w:rsid w:val="001A01E4"/>
    <w:rsid w:val="001A0201"/>
    <w:rsid w:val="001A0329"/>
    <w:rsid w:val="001A061B"/>
    <w:rsid w:val="001A0647"/>
    <w:rsid w:val="001A074A"/>
    <w:rsid w:val="001A0752"/>
    <w:rsid w:val="001A077E"/>
    <w:rsid w:val="001A07B1"/>
    <w:rsid w:val="001A095B"/>
    <w:rsid w:val="001A0A6A"/>
    <w:rsid w:val="001A0A9B"/>
    <w:rsid w:val="001A0AD3"/>
    <w:rsid w:val="001A0C1C"/>
    <w:rsid w:val="001A0C4A"/>
    <w:rsid w:val="001A0DF3"/>
    <w:rsid w:val="001A0E1B"/>
    <w:rsid w:val="001A0E34"/>
    <w:rsid w:val="001A0E73"/>
    <w:rsid w:val="001A0F3E"/>
    <w:rsid w:val="001A1080"/>
    <w:rsid w:val="001A10E5"/>
    <w:rsid w:val="001A113E"/>
    <w:rsid w:val="001A1148"/>
    <w:rsid w:val="001A11F3"/>
    <w:rsid w:val="001A12D8"/>
    <w:rsid w:val="001A1331"/>
    <w:rsid w:val="001A1418"/>
    <w:rsid w:val="001A14C1"/>
    <w:rsid w:val="001A1661"/>
    <w:rsid w:val="001A1674"/>
    <w:rsid w:val="001A16D0"/>
    <w:rsid w:val="001A1B18"/>
    <w:rsid w:val="001A1C37"/>
    <w:rsid w:val="001A1C67"/>
    <w:rsid w:val="001A1CE0"/>
    <w:rsid w:val="001A1D0B"/>
    <w:rsid w:val="001A1D92"/>
    <w:rsid w:val="001A1DBC"/>
    <w:rsid w:val="001A1EDA"/>
    <w:rsid w:val="001A1F03"/>
    <w:rsid w:val="001A209D"/>
    <w:rsid w:val="001A20A0"/>
    <w:rsid w:val="001A20AB"/>
    <w:rsid w:val="001A217B"/>
    <w:rsid w:val="001A21E7"/>
    <w:rsid w:val="001A2271"/>
    <w:rsid w:val="001A22D7"/>
    <w:rsid w:val="001A2388"/>
    <w:rsid w:val="001A2546"/>
    <w:rsid w:val="001A256C"/>
    <w:rsid w:val="001A25BE"/>
    <w:rsid w:val="001A2830"/>
    <w:rsid w:val="001A2849"/>
    <w:rsid w:val="001A2902"/>
    <w:rsid w:val="001A2ABF"/>
    <w:rsid w:val="001A2C1D"/>
    <w:rsid w:val="001A2D4E"/>
    <w:rsid w:val="001A2D92"/>
    <w:rsid w:val="001A2DC3"/>
    <w:rsid w:val="001A2EA1"/>
    <w:rsid w:val="001A2ED3"/>
    <w:rsid w:val="001A302E"/>
    <w:rsid w:val="001A3073"/>
    <w:rsid w:val="001A30C0"/>
    <w:rsid w:val="001A317C"/>
    <w:rsid w:val="001A330C"/>
    <w:rsid w:val="001A348E"/>
    <w:rsid w:val="001A3496"/>
    <w:rsid w:val="001A3686"/>
    <w:rsid w:val="001A36A6"/>
    <w:rsid w:val="001A36CA"/>
    <w:rsid w:val="001A3959"/>
    <w:rsid w:val="001A39AF"/>
    <w:rsid w:val="001A3A00"/>
    <w:rsid w:val="001A3A16"/>
    <w:rsid w:val="001A3AA2"/>
    <w:rsid w:val="001A3ADD"/>
    <w:rsid w:val="001A3B87"/>
    <w:rsid w:val="001A3C2C"/>
    <w:rsid w:val="001A3C51"/>
    <w:rsid w:val="001A3E7F"/>
    <w:rsid w:val="001A3FFE"/>
    <w:rsid w:val="001A4068"/>
    <w:rsid w:val="001A40C7"/>
    <w:rsid w:val="001A4104"/>
    <w:rsid w:val="001A4120"/>
    <w:rsid w:val="001A4122"/>
    <w:rsid w:val="001A4187"/>
    <w:rsid w:val="001A4409"/>
    <w:rsid w:val="001A44FE"/>
    <w:rsid w:val="001A4506"/>
    <w:rsid w:val="001A46AF"/>
    <w:rsid w:val="001A46C6"/>
    <w:rsid w:val="001A472D"/>
    <w:rsid w:val="001A494B"/>
    <w:rsid w:val="001A49A4"/>
    <w:rsid w:val="001A4A97"/>
    <w:rsid w:val="001A4AAD"/>
    <w:rsid w:val="001A4ABD"/>
    <w:rsid w:val="001A4B43"/>
    <w:rsid w:val="001A4BA2"/>
    <w:rsid w:val="001A4CF7"/>
    <w:rsid w:val="001A4DAA"/>
    <w:rsid w:val="001A4DB7"/>
    <w:rsid w:val="001A4EDF"/>
    <w:rsid w:val="001A4EF6"/>
    <w:rsid w:val="001A5233"/>
    <w:rsid w:val="001A55C3"/>
    <w:rsid w:val="001A58B5"/>
    <w:rsid w:val="001A5968"/>
    <w:rsid w:val="001A59C0"/>
    <w:rsid w:val="001A59E1"/>
    <w:rsid w:val="001A59E2"/>
    <w:rsid w:val="001A5BF8"/>
    <w:rsid w:val="001A5C5F"/>
    <w:rsid w:val="001A5C89"/>
    <w:rsid w:val="001A5D3E"/>
    <w:rsid w:val="001A5DC0"/>
    <w:rsid w:val="001A5E20"/>
    <w:rsid w:val="001A5EAE"/>
    <w:rsid w:val="001A5FB8"/>
    <w:rsid w:val="001A6165"/>
    <w:rsid w:val="001A645E"/>
    <w:rsid w:val="001A6486"/>
    <w:rsid w:val="001A650A"/>
    <w:rsid w:val="001A6593"/>
    <w:rsid w:val="001A66B8"/>
    <w:rsid w:val="001A678B"/>
    <w:rsid w:val="001A693F"/>
    <w:rsid w:val="001A694E"/>
    <w:rsid w:val="001A695A"/>
    <w:rsid w:val="001A695B"/>
    <w:rsid w:val="001A696E"/>
    <w:rsid w:val="001A6B22"/>
    <w:rsid w:val="001A6B64"/>
    <w:rsid w:val="001A6B9C"/>
    <w:rsid w:val="001A6C35"/>
    <w:rsid w:val="001A6C6B"/>
    <w:rsid w:val="001A6CDB"/>
    <w:rsid w:val="001A6D6C"/>
    <w:rsid w:val="001A6E94"/>
    <w:rsid w:val="001A6E9F"/>
    <w:rsid w:val="001A6F35"/>
    <w:rsid w:val="001A6F44"/>
    <w:rsid w:val="001A6F67"/>
    <w:rsid w:val="001A7085"/>
    <w:rsid w:val="001A7112"/>
    <w:rsid w:val="001A713C"/>
    <w:rsid w:val="001A7148"/>
    <w:rsid w:val="001A7186"/>
    <w:rsid w:val="001A71EC"/>
    <w:rsid w:val="001A72F5"/>
    <w:rsid w:val="001A730B"/>
    <w:rsid w:val="001A739D"/>
    <w:rsid w:val="001A73D4"/>
    <w:rsid w:val="001A74AA"/>
    <w:rsid w:val="001A74E4"/>
    <w:rsid w:val="001A755A"/>
    <w:rsid w:val="001A760F"/>
    <w:rsid w:val="001A7850"/>
    <w:rsid w:val="001A7931"/>
    <w:rsid w:val="001A79B7"/>
    <w:rsid w:val="001A7A35"/>
    <w:rsid w:val="001A7AAC"/>
    <w:rsid w:val="001A7AB5"/>
    <w:rsid w:val="001A7AB9"/>
    <w:rsid w:val="001A7DF9"/>
    <w:rsid w:val="001A7E6D"/>
    <w:rsid w:val="001A7EE3"/>
    <w:rsid w:val="001A7F10"/>
    <w:rsid w:val="001B004A"/>
    <w:rsid w:val="001B00DC"/>
    <w:rsid w:val="001B0399"/>
    <w:rsid w:val="001B03D4"/>
    <w:rsid w:val="001B0402"/>
    <w:rsid w:val="001B0437"/>
    <w:rsid w:val="001B0484"/>
    <w:rsid w:val="001B056E"/>
    <w:rsid w:val="001B05A9"/>
    <w:rsid w:val="001B05B3"/>
    <w:rsid w:val="001B07F2"/>
    <w:rsid w:val="001B088B"/>
    <w:rsid w:val="001B08A8"/>
    <w:rsid w:val="001B08F7"/>
    <w:rsid w:val="001B08FD"/>
    <w:rsid w:val="001B0988"/>
    <w:rsid w:val="001B0AD5"/>
    <w:rsid w:val="001B0DA5"/>
    <w:rsid w:val="001B0EC1"/>
    <w:rsid w:val="001B11D5"/>
    <w:rsid w:val="001B1279"/>
    <w:rsid w:val="001B1397"/>
    <w:rsid w:val="001B141A"/>
    <w:rsid w:val="001B1543"/>
    <w:rsid w:val="001B1589"/>
    <w:rsid w:val="001B166C"/>
    <w:rsid w:val="001B1680"/>
    <w:rsid w:val="001B170B"/>
    <w:rsid w:val="001B1722"/>
    <w:rsid w:val="001B17AC"/>
    <w:rsid w:val="001B181C"/>
    <w:rsid w:val="001B18D3"/>
    <w:rsid w:val="001B19F0"/>
    <w:rsid w:val="001B1A2A"/>
    <w:rsid w:val="001B1AD5"/>
    <w:rsid w:val="001B1D52"/>
    <w:rsid w:val="001B1EBD"/>
    <w:rsid w:val="001B1F2C"/>
    <w:rsid w:val="001B1FE2"/>
    <w:rsid w:val="001B2036"/>
    <w:rsid w:val="001B23A7"/>
    <w:rsid w:val="001B2443"/>
    <w:rsid w:val="001B25C2"/>
    <w:rsid w:val="001B2605"/>
    <w:rsid w:val="001B29C4"/>
    <w:rsid w:val="001B2B8F"/>
    <w:rsid w:val="001B2C43"/>
    <w:rsid w:val="001B2CAC"/>
    <w:rsid w:val="001B2D54"/>
    <w:rsid w:val="001B2D69"/>
    <w:rsid w:val="001B2E6B"/>
    <w:rsid w:val="001B2FC8"/>
    <w:rsid w:val="001B311B"/>
    <w:rsid w:val="001B31A7"/>
    <w:rsid w:val="001B31C6"/>
    <w:rsid w:val="001B3254"/>
    <w:rsid w:val="001B329D"/>
    <w:rsid w:val="001B32CF"/>
    <w:rsid w:val="001B3380"/>
    <w:rsid w:val="001B3406"/>
    <w:rsid w:val="001B343F"/>
    <w:rsid w:val="001B346B"/>
    <w:rsid w:val="001B347A"/>
    <w:rsid w:val="001B34B9"/>
    <w:rsid w:val="001B34D2"/>
    <w:rsid w:val="001B34D8"/>
    <w:rsid w:val="001B3507"/>
    <w:rsid w:val="001B355B"/>
    <w:rsid w:val="001B3572"/>
    <w:rsid w:val="001B35A4"/>
    <w:rsid w:val="001B37AD"/>
    <w:rsid w:val="001B38BF"/>
    <w:rsid w:val="001B390D"/>
    <w:rsid w:val="001B3A0B"/>
    <w:rsid w:val="001B3AAF"/>
    <w:rsid w:val="001B3B75"/>
    <w:rsid w:val="001B3BBE"/>
    <w:rsid w:val="001B3BFA"/>
    <w:rsid w:val="001B3C4F"/>
    <w:rsid w:val="001B3EC8"/>
    <w:rsid w:val="001B3F68"/>
    <w:rsid w:val="001B3F8A"/>
    <w:rsid w:val="001B4076"/>
    <w:rsid w:val="001B4093"/>
    <w:rsid w:val="001B40BC"/>
    <w:rsid w:val="001B40C4"/>
    <w:rsid w:val="001B42BC"/>
    <w:rsid w:val="001B435D"/>
    <w:rsid w:val="001B4383"/>
    <w:rsid w:val="001B4428"/>
    <w:rsid w:val="001B448C"/>
    <w:rsid w:val="001B454B"/>
    <w:rsid w:val="001B4665"/>
    <w:rsid w:val="001B46FF"/>
    <w:rsid w:val="001B47F5"/>
    <w:rsid w:val="001B484C"/>
    <w:rsid w:val="001B4897"/>
    <w:rsid w:val="001B4976"/>
    <w:rsid w:val="001B4BD5"/>
    <w:rsid w:val="001B4C6B"/>
    <w:rsid w:val="001B4C6E"/>
    <w:rsid w:val="001B4D29"/>
    <w:rsid w:val="001B4D44"/>
    <w:rsid w:val="001B4D51"/>
    <w:rsid w:val="001B4D77"/>
    <w:rsid w:val="001B4E0D"/>
    <w:rsid w:val="001B5072"/>
    <w:rsid w:val="001B512E"/>
    <w:rsid w:val="001B5135"/>
    <w:rsid w:val="001B5158"/>
    <w:rsid w:val="001B5232"/>
    <w:rsid w:val="001B54F7"/>
    <w:rsid w:val="001B55AD"/>
    <w:rsid w:val="001B5671"/>
    <w:rsid w:val="001B5798"/>
    <w:rsid w:val="001B5984"/>
    <w:rsid w:val="001B5A09"/>
    <w:rsid w:val="001B5A3C"/>
    <w:rsid w:val="001B5AD2"/>
    <w:rsid w:val="001B5B1A"/>
    <w:rsid w:val="001B5B91"/>
    <w:rsid w:val="001B5C48"/>
    <w:rsid w:val="001B5D68"/>
    <w:rsid w:val="001B5E98"/>
    <w:rsid w:val="001B5F0F"/>
    <w:rsid w:val="001B5FC5"/>
    <w:rsid w:val="001B601A"/>
    <w:rsid w:val="001B6084"/>
    <w:rsid w:val="001B614E"/>
    <w:rsid w:val="001B629B"/>
    <w:rsid w:val="001B62C8"/>
    <w:rsid w:val="001B6363"/>
    <w:rsid w:val="001B63D5"/>
    <w:rsid w:val="001B64C3"/>
    <w:rsid w:val="001B64FA"/>
    <w:rsid w:val="001B656E"/>
    <w:rsid w:val="001B65A4"/>
    <w:rsid w:val="001B65DF"/>
    <w:rsid w:val="001B66A6"/>
    <w:rsid w:val="001B67FD"/>
    <w:rsid w:val="001B68CC"/>
    <w:rsid w:val="001B6970"/>
    <w:rsid w:val="001B6B79"/>
    <w:rsid w:val="001B6D9A"/>
    <w:rsid w:val="001B6DEC"/>
    <w:rsid w:val="001B6F7E"/>
    <w:rsid w:val="001B7170"/>
    <w:rsid w:val="001B7299"/>
    <w:rsid w:val="001B72B1"/>
    <w:rsid w:val="001B7474"/>
    <w:rsid w:val="001B751D"/>
    <w:rsid w:val="001B75D0"/>
    <w:rsid w:val="001B767C"/>
    <w:rsid w:val="001B7766"/>
    <w:rsid w:val="001B79B2"/>
    <w:rsid w:val="001B79B9"/>
    <w:rsid w:val="001B79DA"/>
    <w:rsid w:val="001B7B04"/>
    <w:rsid w:val="001B7BD2"/>
    <w:rsid w:val="001B7BDD"/>
    <w:rsid w:val="001B7BE5"/>
    <w:rsid w:val="001B7CC7"/>
    <w:rsid w:val="001B7CFF"/>
    <w:rsid w:val="001B7D0C"/>
    <w:rsid w:val="001B7EFD"/>
    <w:rsid w:val="001B7F3F"/>
    <w:rsid w:val="001B7F7F"/>
    <w:rsid w:val="001C01D1"/>
    <w:rsid w:val="001C0259"/>
    <w:rsid w:val="001C0273"/>
    <w:rsid w:val="001C02BA"/>
    <w:rsid w:val="001C036A"/>
    <w:rsid w:val="001C03C4"/>
    <w:rsid w:val="001C04BD"/>
    <w:rsid w:val="001C05DE"/>
    <w:rsid w:val="001C0676"/>
    <w:rsid w:val="001C07AC"/>
    <w:rsid w:val="001C0863"/>
    <w:rsid w:val="001C09B2"/>
    <w:rsid w:val="001C09BB"/>
    <w:rsid w:val="001C0A91"/>
    <w:rsid w:val="001C0AAE"/>
    <w:rsid w:val="001C0BB5"/>
    <w:rsid w:val="001C0BBB"/>
    <w:rsid w:val="001C0C37"/>
    <w:rsid w:val="001C0E34"/>
    <w:rsid w:val="001C0F0D"/>
    <w:rsid w:val="001C0FC0"/>
    <w:rsid w:val="001C10CD"/>
    <w:rsid w:val="001C1184"/>
    <w:rsid w:val="001C12A5"/>
    <w:rsid w:val="001C130D"/>
    <w:rsid w:val="001C1480"/>
    <w:rsid w:val="001C14FE"/>
    <w:rsid w:val="001C16B5"/>
    <w:rsid w:val="001C16BD"/>
    <w:rsid w:val="001C1D6A"/>
    <w:rsid w:val="001C1DAF"/>
    <w:rsid w:val="001C1E27"/>
    <w:rsid w:val="001C1E7F"/>
    <w:rsid w:val="001C1EFE"/>
    <w:rsid w:val="001C1F4B"/>
    <w:rsid w:val="001C1F5E"/>
    <w:rsid w:val="001C2058"/>
    <w:rsid w:val="001C219C"/>
    <w:rsid w:val="001C21F6"/>
    <w:rsid w:val="001C2256"/>
    <w:rsid w:val="001C22F7"/>
    <w:rsid w:val="001C2365"/>
    <w:rsid w:val="001C23C6"/>
    <w:rsid w:val="001C23FE"/>
    <w:rsid w:val="001C2432"/>
    <w:rsid w:val="001C2460"/>
    <w:rsid w:val="001C24BB"/>
    <w:rsid w:val="001C2695"/>
    <w:rsid w:val="001C269A"/>
    <w:rsid w:val="001C278F"/>
    <w:rsid w:val="001C27AE"/>
    <w:rsid w:val="001C29E0"/>
    <w:rsid w:val="001C2A83"/>
    <w:rsid w:val="001C2CC4"/>
    <w:rsid w:val="001C2E94"/>
    <w:rsid w:val="001C2ED3"/>
    <w:rsid w:val="001C2F25"/>
    <w:rsid w:val="001C2F65"/>
    <w:rsid w:val="001C30AC"/>
    <w:rsid w:val="001C312F"/>
    <w:rsid w:val="001C32AF"/>
    <w:rsid w:val="001C3357"/>
    <w:rsid w:val="001C33B4"/>
    <w:rsid w:val="001C345B"/>
    <w:rsid w:val="001C351E"/>
    <w:rsid w:val="001C3741"/>
    <w:rsid w:val="001C3812"/>
    <w:rsid w:val="001C396F"/>
    <w:rsid w:val="001C3971"/>
    <w:rsid w:val="001C3A9D"/>
    <w:rsid w:val="001C3B11"/>
    <w:rsid w:val="001C3B17"/>
    <w:rsid w:val="001C3CAF"/>
    <w:rsid w:val="001C3D0F"/>
    <w:rsid w:val="001C3DA7"/>
    <w:rsid w:val="001C41E4"/>
    <w:rsid w:val="001C431D"/>
    <w:rsid w:val="001C43A8"/>
    <w:rsid w:val="001C443F"/>
    <w:rsid w:val="001C4529"/>
    <w:rsid w:val="001C4578"/>
    <w:rsid w:val="001C45E9"/>
    <w:rsid w:val="001C4687"/>
    <w:rsid w:val="001C46F3"/>
    <w:rsid w:val="001C47A8"/>
    <w:rsid w:val="001C48D8"/>
    <w:rsid w:val="001C4940"/>
    <w:rsid w:val="001C4943"/>
    <w:rsid w:val="001C4ADD"/>
    <w:rsid w:val="001C4C3D"/>
    <w:rsid w:val="001C4DEB"/>
    <w:rsid w:val="001C4EF3"/>
    <w:rsid w:val="001C4F01"/>
    <w:rsid w:val="001C4FE5"/>
    <w:rsid w:val="001C5096"/>
    <w:rsid w:val="001C52C5"/>
    <w:rsid w:val="001C5306"/>
    <w:rsid w:val="001C53E1"/>
    <w:rsid w:val="001C53F0"/>
    <w:rsid w:val="001C54E3"/>
    <w:rsid w:val="001C5535"/>
    <w:rsid w:val="001C5561"/>
    <w:rsid w:val="001C55BD"/>
    <w:rsid w:val="001C56A2"/>
    <w:rsid w:val="001C56B7"/>
    <w:rsid w:val="001C587D"/>
    <w:rsid w:val="001C5A0C"/>
    <w:rsid w:val="001C5AF6"/>
    <w:rsid w:val="001C5BF1"/>
    <w:rsid w:val="001C5CBA"/>
    <w:rsid w:val="001C5D7C"/>
    <w:rsid w:val="001C5E8A"/>
    <w:rsid w:val="001C6045"/>
    <w:rsid w:val="001C60DA"/>
    <w:rsid w:val="001C61AA"/>
    <w:rsid w:val="001C61F6"/>
    <w:rsid w:val="001C626B"/>
    <w:rsid w:val="001C62D5"/>
    <w:rsid w:val="001C644E"/>
    <w:rsid w:val="001C6548"/>
    <w:rsid w:val="001C66A5"/>
    <w:rsid w:val="001C68EB"/>
    <w:rsid w:val="001C698E"/>
    <w:rsid w:val="001C6A07"/>
    <w:rsid w:val="001C6B17"/>
    <w:rsid w:val="001C6BDA"/>
    <w:rsid w:val="001C6C18"/>
    <w:rsid w:val="001C6D46"/>
    <w:rsid w:val="001C6DF5"/>
    <w:rsid w:val="001C6EE7"/>
    <w:rsid w:val="001C6F00"/>
    <w:rsid w:val="001C6F1B"/>
    <w:rsid w:val="001C6F49"/>
    <w:rsid w:val="001C6F93"/>
    <w:rsid w:val="001C715B"/>
    <w:rsid w:val="001C7233"/>
    <w:rsid w:val="001C7263"/>
    <w:rsid w:val="001C732F"/>
    <w:rsid w:val="001C7372"/>
    <w:rsid w:val="001C7401"/>
    <w:rsid w:val="001C742B"/>
    <w:rsid w:val="001C742D"/>
    <w:rsid w:val="001C74ED"/>
    <w:rsid w:val="001C7527"/>
    <w:rsid w:val="001C7534"/>
    <w:rsid w:val="001C7604"/>
    <w:rsid w:val="001C7607"/>
    <w:rsid w:val="001C7810"/>
    <w:rsid w:val="001C78EC"/>
    <w:rsid w:val="001C7C51"/>
    <w:rsid w:val="001C7CE0"/>
    <w:rsid w:val="001C7D38"/>
    <w:rsid w:val="001C7D5C"/>
    <w:rsid w:val="001C7D9B"/>
    <w:rsid w:val="001C7E23"/>
    <w:rsid w:val="001C7F0E"/>
    <w:rsid w:val="001D0149"/>
    <w:rsid w:val="001D0187"/>
    <w:rsid w:val="001D04CF"/>
    <w:rsid w:val="001D04D0"/>
    <w:rsid w:val="001D04FC"/>
    <w:rsid w:val="001D0714"/>
    <w:rsid w:val="001D07A0"/>
    <w:rsid w:val="001D07ED"/>
    <w:rsid w:val="001D086E"/>
    <w:rsid w:val="001D0925"/>
    <w:rsid w:val="001D0962"/>
    <w:rsid w:val="001D0AED"/>
    <w:rsid w:val="001D0C70"/>
    <w:rsid w:val="001D0CFC"/>
    <w:rsid w:val="001D0DB8"/>
    <w:rsid w:val="001D0DFB"/>
    <w:rsid w:val="001D0E15"/>
    <w:rsid w:val="001D0F2C"/>
    <w:rsid w:val="001D0F4C"/>
    <w:rsid w:val="001D0F82"/>
    <w:rsid w:val="001D10D2"/>
    <w:rsid w:val="001D10E5"/>
    <w:rsid w:val="001D118E"/>
    <w:rsid w:val="001D1192"/>
    <w:rsid w:val="001D1430"/>
    <w:rsid w:val="001D1625"/>
    <w:rsid w:val="001D179C"/>
    <w:rsid w:val="001D17BF"/>
    <w:rsid w:val="001D1868"/>
    <w:rsid w:val="001D199D"/>
    <w:rsid w:val="001D19BB"/>
    <w:rsid w:val="001D19CF"/>
    <w:rsid w:val="001D1B46"/>
    <w:rsid w:val="001D1C2D"/>
    <w:rsid w:val="001D1D27"/>
    <w:rsid w:val="001D1DA2"/>
    <w:rsid w:val="001D1E21"/>
    <w:rsid w:val="001D1E9D"/>
    <w:rsid w:val="001D2175"/>
    <w:rsid w:val="001D21B6"/>
    <w:rsid w:val="001D2260"/>
    <w:rsid w:val="001D2270"/>
    <w:rsid w:val="001D2471"/>
    <w:rsid w:val="001D257F"/>
    <w:rsid w:val="001D2631"/>
    <w:rsid w:val="001D2778"/>
    <w:rsid w:val="001D2782"/>
    <w:rsid w:val="001D2801"/>
    <w:rsid w:val="001D2832"/>
    <w:rsid w:val="001D2907"/>
    <w:rsid w:val="001D2A64"/>
    <w:rsid w:val="001D2B47"/>
    <w:rsid w:val="001D2BA8"/>
    <w:rsid w:val="001D2D97"/>
    <w:rsid w:val="001D2E0C"/>
    <w:rsid w:val="001D2E15"/>
    <w:rsid w:val="001D2EB7"/>
    <w:rsid w:val="001D2EFE"/>
    <w:rsid w:val="001D2F2A"/>
    <w:rsid w:val="001D2FA2"/>
    <w:rsid w:val="001D327D"/>
    <w:rsid w:val="001D3438"/>
    <w:rsid w:val="001D34A8"/>
    <w:rsid w:val="001D35A5"/>
    <w:rsid w:val="001D35D1"/>
    <w:rsid w:val="001D35E2"/>
    <w:rsid w:val="001D3886"/>
    <w:rsid w:val="001D388A"/>
    <w:rsid w:val="001D38E4"/>
    <w:rsid w:val="001D3945"/>
    <w:rsid w:val="001D3BD5"/>
    <w:rsid w:val="001D3CB3"/>
    <w:rsid w:val="001D3F77"/>
    <w:rsid w:val="001D4266"/>
    <w:rsid w:val="001D431F"/>
    <w:rsid w:val="001D46B2"/>
    <w:rsid w:val="001D4733"/>
    <w:rsid w:val="001D47C6"/>
    <w:rsid w:val="001D48AB"/>
    <w:rsid w:val="001D4918"/>
    <w:rsid w:val="001D4A25"/>
    <w:rsid w:val="001D4AEE"/>
    <w:rsid w:val="001D4B6F"/>
    <w:rsid w:val="001D4BF2"/>
    <w:rsid w:val="001D4DAC"/>
    <w:rsid w:val="001D4E7E"/>
    <w:rsid w:val="001D4EC7"/>
    <w:rsid w:val="001D4ED5"/>
    <w:rsid w:val="001D4F2E"/>
    <w:rsid w:val="001D5019"/>
    <w:rsid w:val="001D5277"/>
    <w:rsid w:val="001D52F4"/>
    <w:rsid w:val="001D5399"/>
    <w:rsid w:val="001D5516"/>
    <w:rsid w:val="001D5568"/>
    <w:rsid w:val="001D55AF"/>
    <w:rsid w:val="001D5601"/>
    <w:rsid w:val="001D578A"/>
    <w:rsid w:val="001D5863"/>
    <w:rsid w:val="001D58F6"/>
    <w:rsid w:val="001D5903"/>
    <w:rsid w:val="001D5B7B"/>
    <w:rsid w:val="001D5BA0"/>
    <w:rsid w:val="001D5CCC"/>
    <w:rsid w:val="001D5F5E"/>
    <w:rsid w:val="001D5F84"/>
    <w:rsid w:val="001D60D7"/>
    <w:rsid w:val="001D621C"/>
    <w:rsid w:val="001D62AD"/>
    <w:rsid w:val="001D6300"/>
    <w:rsid w:val="001D64CA"/>
    <w:rsid w:val="001D64E6"/>
    <w:rsid w:val="001D6526"/>
    <w:rsid w:val="001D662B"/>
    <w:rsid w:val="001D6784"/>
    <w:rsid w:val="001D69C3"/>
    <w:rsid w:val="001D6BDE"/>
    <w:rsid w:val="001D6CB7"/>
    <w:rsid w:val="001D6D1E"/>
    <w:rsid w:val="001D6D59"/>
    <w:rsid w:val="001D6D81"/>
    <w:rsid w:val="001D6DD4"/>
    <w:rsid w:val="001D6E18"/>
    <w:rsid w:val="001D6E40"/>
    <w:rsid w:val="001D6E78"/>
    <w:rsid w:val="001D6FAC"/>
    <w:rsid w:val="001D7049"/>
    <w:rsid w:val="001D7094"/>
    <w:rsid w:val="001D7252"/>
    <w:rsid w:val="001D729A"/>
    <w:rsid w:val="001D72DA"/>
    <w:rsid w:val="001D7305"/>
    <w:rsid w:val="001D7388"/>
    <w:rsid w:val="001D73D8"/>
    <w:rsid w:val="001D7486"/>
    <w:rsid w:val="001D751E"/>
    <w:rsid w:val="001D766B"/>
    <w:rsid w:val="001D77E0"/>
    <w:rsid w:val="001D7A69"/>
    <w:rsid w:val="001D7BDB"/>
    <w:rsid w:val="001D7E64"/>
    <w:rsid w:val="001D7E69"/>
    <w:rsid w:val="001D7EB6"/>
    <w:rsid w:val="001D7F36"/>
    <w:rsid w:val="001E001C"/>
    <w:rsid w:val="001E017D"/>
    <w:rsid w:val="001E019D"/>
    <w:rsid w:val="001E01E5"/>
    <w:rsid w:val="001E0480"/>
    <w:rsid w:val="001E0489"/>
    <w:rsid w:val="001E058F"/>
    <w:rsid w:val="001E073F"/>
    <w:rsid w:val="001E08E4"/>
    <w:rsid w:val="001E0910"/>
    <w:rsid w:val="001E0936"/>
    <w:rsid w:val="001E0958"/>
    <w:rsid w:val="001E0C0E"/>
    <w:rsid w:val="001E0C90"/>
    <w:rsid w:val="001E0CE3"/>
    <w:rsid w:val="001E0E58"/>
    <w:rsid w:val="001E106B"/>
    <w:rsid w:val="001E152B"/>
    <w:rsid w:val="001E1545"/>
    <w:rsid w:val="001E1583"/>
    <w:rsid w:val="001E166A"/>
    <w:rsid w:val="001E1695"/>
    <w:rsid w:val="001E1716"/>
    <w:rsid w:val="001E1775"/>
    <w:rsid w:val="001E1867"/>
    <w:rsid w:val="001E1949"/>
    <w:rsid w:val="001E194C"/>
    <w:rsid w:val="001E1A39"/>
    <w:rsid w:val="001E1C0F"/>
    <w:rsid w:val="001E1C8F"/>
    <w:rsid w:val="001E1DD4"/>
    <w:rsid w:val="001E1EA2"/>
    <w:rsid w:val="001E1F3D"/>
    <w:rsid w:val="001E1F54"/>
    <w:rsid w:val="001E20C0"/>
    <w:rsid w:val="001E22A5"/>
    <w:rsid w:val="001E22D3"/>
    <w:rsid w:val="001E230D"/>
    <w:rsid w:val="001E233A"/>
    <w:rsid w:val="001E23C9"/>
    <w:rsid w:val="001E23F5"/>
    <w:rsid w:val="001E24DF"/>
    <w:rsid w:val="001E24E8"/>
    <w:rsid w:val="001E27AA"/>
    <w:rsid w:val="001E2869"/>
    <w:rsid w:val="001E28A0"/>
    <w:rsid w:val="001E2967"/>
    <w:rsid w:val="001E2B79"/>
    <w:rsid w:val="001E2BA4"/>
    <w:rsid w:val="001E2CB7"/>
    <w:rsid w:val="001E2D76"/>
    <w:rsid w:val="001E2D8D"/>
    <w:rsid w:val="001E2DF7"/>
    <w:rsid w:val="001E2EFD"/>
    <w:rsid w:val="001E2F1E"/>
    <w:rsid w:val="001E2F94"/>
    <w:rsid w:val="001E2FC4"/>
    <w:rsid w:val="001E3082"/>
    <w:rsid w:val="001E308F"/>
    <w:rsid w:val="001E323C"/>
    <w:rsid w:val="001E32AD"/>
    <w:rsid w:val="001E32BD"/>
    <w:rsid w:val="001E343F"/>
    <w:rsid w:val="001E346A"/>
    <w:rsid w:val="001E3479"/>
    <w:rsid w:val="001E3484"/>
    <w:rsid w:val="001E3492"/>
    <w:rsid w:val="001E34ED"/>
    <w:rsid w:val="001E3661"/>
    <w:rsid w:val="001E3784"/>
    <w:rsid w:val="001E3843"/>
    <w:rsid w:val="001E391A"/>
    <w:rsid w:val="001E3AFA"/>
    <w:rsid w:val="001E3BBA"/>
    <w:rsid w:val="001E3D1E"/>
    <w:rsid w:val="001E3D3A"/>
    <w:rsid w:val="001E3D6F"/>
    <w:rsid w:val="001E3D78"/>
    <w:rsid w:val="001E3DA4"/>
    <w:rsid w:val="001E3F13"/>
    <w:rsid w:val="001E3F36"/>
    <w:rsid w:val="001E3FB3"/>
    <w:rsid w:val="001E413A"/>
    <w:rsid w:val="001E419D"/>
    <w:rsid w:val="001E425B"/>
    <w:rsid w:val="001E4479"/>
    <w:rsid w:val="001E44A1"/>
    <w:rsid w:val="001E4594"/>
    <w:rsid w:val="001E4B07"/>
    <w:rsid w:val="001E4B59"/>
    <w:rsid w:val="001E4F74"/>
    <w:rsid w:val="001E4F80"/>
    <w:rsid w:val="001E4F84"/>
    <w:rsid w:val="001E5147"/>
    <w:rsid w:val="001E5179"/>
    <w:rsid w:val="001E52A0"/>
    <w:rsid w:val="001E544F"/>
    <w:rsid w:val="001E54BF"/>
    <w:rsid w:val="001E5595"/>
    <w:rsid w:val="001E5757"/>
    <w:rsid w:val="001E57BC"/>
    <w:rsid w:val="001E57E6"/>
    <w:rsid w:val="001E580D"/>
    <w:rsid w:val="001E5AAA"/>
    <w:rsid w:val="001E5C0F"/>
    <w:rsid w:val="001E5C26"/>
    <w:rsid w:val="001E5D14"/>
    <w:rsid w:val="001E5D39"/>
    <w:rsid w:val="001E6013"/>
    <w:rsid w:val="001E6061"/>
    <w:rsid w:val="001E606A"/>
    <w:rsid w:val="001E6329"/>
    <w:rsid w:val="001E6335"/>
    <w:rsid w:val="001E6487"/>
    <w:rsid w:val="001E6528"/>
    <w:rsid w:val="001E6545"/>
    <w:rsid w:val="001E654C"/>
    <w:rsid w:val="001E65EE"/>
    <w:rsid w:val="001E6609"/>
    <w:rsid w:val="001E6857"/>
    <w:rsid w:val="001E6890"/>
    <w:rsid w:val="001E6A48"/>
    <w:rsid w:val="001E6ABE"/>
    <w:rsid w:val="001E6C34"/>
    <w:rsid w:val="001E6C4E"/>
    <w:rsid w:val="001E6CA1"/>
    <w:rsid w:val="001E6CA6"/>
    <w:rsid w:val="001E6CAF"/>
    <w:rsid w:val="001E6CFC"/>
    <w:rsid w:val="001E6D01"/>
    <w:rsid w:val="001E6E2F"/>
    <w:rsid w:val="001E6F93"/>
    <w:rsid w:val="001E7126"/>
    <w:rsid w:val="001E7271"/>
    <w:rsid w:val="001E73D4"/>
    <w:rsid w:val="001E7475"/>
    <w:rsid w:val="001E74AE"/>
    <w:rsid w:val="001E74C2"/>
    <w:rsid w:val="001E76B1"/>
    <w:rsid w:val="001E78F9"/>
    <w:rsid w:val="001E78FA"/>
    <w:rsid w:val="001E7ABA"/>
    <w:rsid w:val="001E7B58"/>
    <w:rsid w:val="001E7BF8"/>
    <w:rsid w:val="001E7D91"/>
    <w:rsid w:val="001E7E7B"/>
    <w:rsid w:val="001F00B4"/>
    <w:rsid w:val="001F023F"/>
    <w:rsid w:val="001F0391"/>
    <w:rsid w:val="001F04DD"/>
    <w:rsid w:val="001F050D"/>
    <w:rsid w:val="001F06EA"/>
    <w:rsid w:val="001F0902"/>
    <w:rsid w:val="001F098A"/>
    <w:rsid w:val="001F0A7A"/>
    <w:rsid w:val="001F0CF6"/>
    <w:rsid w:val="001F0D36"/>
    <w:rsid w:val="001F0DCB"/>
    <w:rsid w:val="001F0E47"/>
    <w:rsid w:val="001F0E77"/>
    <w:rsid w:val="001F0F7B"/>
    <w:rsid w:val="001F0FBA"/>
    <w:rsid w:val="001F10D9"/>
    <w:rsid w:val="001F11BF"/>
    <w:rsid w:val="001F1263"/>
    <w:rsid w:val="001F1471"/>
    <w:rsid w:val="001F1508"/>
    <w:rsid w:val="001F165E"/>
    <w:rsid w:val="001F16DA"/>
    <w:rsid w:val="001F1721"/>
    <w:rsid w:val="001F1918"/>
    <w:rsid w:val="001F1921"/>
    <w:rsid w:val="001F194C"/>
    <w:rsid w:val="001F1A89"/>
    <w:rsid w:val="001F1B19"/>
    <w:rsid w:val="001F1C01"/>
    <w:rsid w:val="001F1D78"/>
    <w:rsid w:val="001F1F00"/>
    <w:rsid w:val="001F229F"/>
    <w:rsid w:val="001F244A"/>
    <w:rsid w:val="001F24D0"/>
    <w:rsid w:val="001F2591"/>
    <w:rsid w:val="001F25B0"/>
    <w:rsid w:val="001F2620"/>
    <w:rsid w:val="001F26C4"/>
    <w:rsid w:val="001F2704"/>
    <w:rsid w:val="001F27B2"/>
    <w:rsid w:val="001F27BC"/>
    <w:rsid w:val="001F27E3"/>
    <w:rsid w:val="001F281A"/>
    <w:rsid w:val="001F28A3"/>
    <w:rsid w:val="001F2B80"/>
    <w:rsid w:val="001F2C25"/>
    <w:rsid w:val="001F2CF7"/>
    <w:rsid w:val="001F2D24"/>
    <w:rsid w:val="001F2DFC"/>
    <w:rsid w:val="001F2E3D"/>
    <w:rsid w:val="001F2FF8"/>
    <w:rsid w:val="001F30A2"/>
    <w:rsid w:val="001F32CE"/>
    <w:rsid w:val="001F3593"/>
    <w:rsid w:val="001F3620"/>
    <w:rsid w:val="001F367F"/>
    <w:rsid w:val="001F36F5"/>
    <w:rsid w:val="001F37DB"/>
    <w:rsid w:val="001F3A07"/>
    <w:rsid w:val="001F3B00"/>
    <w:rsid w:val="001F3BD9"/>
    <w:rsid w:val="001F3C0F"/>
    <w:rsid w:val="001F3D83"/>
    <w:rsid w:val="001F3E2B"/>
    <w:rsid w:val="001F3F15"/>
    <w:rsid w:val="001F3F1B"/>
    <w:rsid w:val="001F3F82"/>
    <w:rsid w:val="001F4059"/>
    <w:rsid w:val="001F4137"/>
    <w:rsid w:val="001F4228"/>
    <w:rsid w:val="001F4418"/>
    <w:rsid w:val="001F4423"/>
    <w:rsid w:val="001F467D"/>
    <w:rsid w:val="001F4703"/>
    <w:rsid w:val="001F47D4"/>
    <w:rsid w:val="001F4811"/>
    <w:rsid w:val="001F48E7"/>
    <w:rsid w:val="001F4A3C"/>
    <w:rsid w:val="001F4D8B"/>
    <w:rsid w:val="001F4E1B"/>
    <w:rsid w:val="001F4E6A"/>
    <w:rsid w:val="001F4E6F"/>
    <w:rsid w:val="001F4ECF"/>
    <w:rsid w:val="001F4F30"/>
    <w:rsid w:val="001F4FD4"/>
    <w:rsid w:val="001F500D"/>
    <w:rsid w:val="001F51B4"/>
    <w:rsid w:val="001F51D0"/>
    <w:rsid w:val="001F5227"/>
    <w:rsid w:val="001F524B"/>
    <w:rsid w:val="001F5335"/>
    <w:rsid w:val="001F5567"/>
    <w:rsid w:val="001F558A"/>
    <w:rsid w:val="001F55EE"/>
    <w:rsid w:val="001F5840"/>
    <w:rsid w:val="001F58AB"/>
    <w:rsid w:val="001F5918"/>
    <w:rsid w:val="001F59B5"/>
    <w:rsid w:val="001F59D7"/>
    <w:rsid w:val="001F59E7"/>
    <w:rsid w:val="001F59F2"/>
    <w:rsid w:val="001F5AF8"/>
    <w:rsid w:val="001F5C27"/>
    <w:rsid w:val="001F5DB6"/>
    <w:rsid w:val="001F5F9D"/>
    <w:rsid w:val="001F602D"/>
    <w:rsid w:val="001F6125"/>
    <w:rsid w:val="001F61D5"/>
    <w:rsid w:val="001F6253"/>
    <w:rsid w:val="001F628C"/>
    <w:rsid w:val="001F62EB"/>
    <w:rsid w:val="001F63A2"/>
    <w:rsid w:val="001F63E1"/>
    <w:rsid w:val="001F648B"/>
    <w:rsid w:val="001F64ED"/>
    <w:rsid w:val="001F64FC"/>
    <w:rsid w:val="001F65A6"/>
    <w:rsid w:val="001F6603"/>
    <w:rsid w:val="001F6625"/>
    <w:rsid w:val="001F6773"/>
    <w:rsid w:val="001F67B3"/>
    <w:rsid w:val="001F67DC"/>
    <w:rsid w:val="001F6864"/>
    <w:rsid w:val="001F68A5"/>
    <w:rsid w:val="001F69AD"/>
    <w:rsid w:val="001F6A17"/>
    <w:rsid w:val="001F6D51"/>
    <w:rsid w:val="001F6ECD"/>
    <w:rsid w:val="001F7080"/>
    <w:rsid w:val="001F7194"/>
    <w:rsid w:val="001F7283"/>
    <w:rsid w:val="001F730A"/>
    <w:rsid w:val="001F7462"/>
    <w:rsid w:val="001F750B"/>
    <w:rsid w:val="001F7566"/>
    <w:rsid w:val="001F7613"/>
    <w:rsid w:val="001F7675"/>
    <w:rsid w:val="001F7684"/>
    <w:rsid w:val="001F7708"/>
    <w:rsid w:val="001F7783"/>
    <w:rsid w:val="001F7A25"/>
    <w:rsid w:val="001F7B32"/>
    <w:rsid w:val="001F7B8D"/>
    <w:rsid w:val="001F7BCA"/>
    <w:rsid w:val="001F7F73"/>
    <w:rsid w:val="001F7FCB"/>
    <w:rsid w:val="002003A9"/>
    <w:rsid w:val="002005BC"/>
    <w:rsid w:val="00200628"/>
    <w:rsid w:val="00200649"/>
    <w:rsid w:val="00200783"/>
    <w:rsid w:val="0020078E"/>
    <w:rsid w:val="00200928"/>
    <w:rsid w:val="0020092F"/>
    <w:rsid w:val="00200A27"/>
    <w:rsid w:val="00200C04"/>
    <w:rsid w:val="00200C66"/>
    <w:rsid w:val="00200ECB"/>
    <w:rsid w:val="00200F7A"/>
    <w:rsid w:val="00200FBC"/>
    <w:rsid w:val="00201011"/>
    <w:rsid w:val="002010FD"/>
    <w:rsid w:val="00201271"/>
    <w:rsid w:val="00201495"/>
    <w:rsid w:val="002014F4"/>
    <w:rsid w:val="00201643"/>
    <w:rsid w:val="002016F5"/>
    <w:rsid w:val="00201755"/>
    <w:rsid w:val="002017BE"/>
    <w:rsid w:val="002018E1"/>
    <w:rsid w:val="002019B0"/>
    <w:rsid w:val="00201C8D"/>
    <w:rsid w:val="00201CFC"/>
    <w:rsid w:val="00201DF5"/>
    <w:rsid w:val="00201EE0"/>
    <w:rsid w:val="00201EF5"/>
    <w:rsid w:val="00201F08"/>
    <w:rsid w:val="0020208E"/>
    <w:rsid w:val="00202268"/>
    <w:rsid w:val="00202306"/>
    <w:rsid w:val="00202382"/>
    <w:rsid w:val="002023A2"/>
    <w:rsid w:val="002023B4"/>
    <w:rsid w:val="0020242B"/>
    <w:rsid w:val="0020247B"/>
    <w:rsid w:val="002024C9"/>
    <w:rsid w:val="002025A0"/>
    <w:rsid w:val="0020261E"/>
    <w:rsid w:val="00202655"/>
    <w:rsid w:val="0020282C"/>
    <w:rsid w:val="0020288F"/>
    <w:rsid w:val="002028B2"/>
    <w:rsid w:val="002028DB"/>
    <w:rsid w:val="002029A9"/>
    <w:rsid w:val="00202A1F"/>
    <w:rsid w:val="00202A20"/>
    <w:rsid w:val="00202B0B"/>
    <w:rsid w:val="00202B7D"/>
    <w:rsid w:val="00202B9A"/>
    <w:rsid w:val="00202C19"/>
    <w:rsid w:val="00202CCA"/>
    <w:rsid w:val="00202D18"/>
    <w:rsid w:val="00202D8B"/>
    <w:rsid w:val="00202EB5"/>
    <w:rsid w:val="00202F0F"/>
    <w:rsid w:val="00202F28"/>
    <w:rsid w:val="00202F6F"/>
    <w:rsid w:val="0020305F"/>
    <w:rsid w:val="002030F7"/>
    <w:rsid w:val="0020321A"/>
    <w:rsid w:val="002032A1"/>
    <w:rsid w:val="002032B0"/>
    <w:rsid w:val="002032C8"/>
    <w:rsid w:val="002033EB"/>
    <w:rsid w:val="002035D9"/>
    <w:rsid w:val="002036A8"/>
    <w:rsid w:val="00203885"/>
    <w:rsid w:val="00203A1B"/>
    <w:rsid w:val="00203A5A"/>
    <w:rsid w:val="00203AC4"/>
    <w:rsid w:val="00203B91"/>
    <w:rsid w:val="00203B92"/>
    <w:rsid w:val="00203BA0"/>
    <w:rsid w:val="00203BF0"/>
    <w:rsid w:val="00203C5C"/>
    <w:rsid w:val="00203CFF"/>
    <w:rsid w:val="00203D1A"/>
    <w:rsid w:val="00203D81"/>
    <w:rsid w:val="00203DDD"/>
    <w:rsid w:val="00203ECA"/>
    <w:rsid w:val="00203F54"/>
    <w:rsid w:val="00204024"/>
    <w:rsid w:val="00204043"/>
    <w:rsid w:val="002041BC"/>
    <w:rsid w:val="00204298"/>
    <w:rsid w:val="002042FA"/>
    <w:rsid w:val="00204425"/>
    <w:rsid w:val="002044B2"/>
    <w:rsid w:val="00204661"/>
    <w:rsid w:val="002046AD"/>
    <w:rsid w:val="0020471C"/>
    <w:rsid w:val="00204952"/>
    <w:rsid w:val="00204A0A"/>
    <w:rsid w:val="00204A22"/>
    <w:rsid w:val="00204AAF"/>
    <w:rsid w:val="00204CB8"/>
    <w:rsid w:val="00204DCE"/>
    <w:rsid w:val="00204DD7"/>
    <w:rsid w:val="00205084"/>
    <w:rsid w:val="00205121"/>
    <w:rsid w:val="002053AD"/>
    <w:rsid w:val="00205589"/>
    <w:rsid w:val="00205593"/>
    <w:rsid w:val="002055D2"/>
    <w:rsid w:val="00205646"/>
    <w:rsid w:val="0020565F"/>
    <w:rsid w:val="002056BA"/>
    <w:rsid w:val="0020596F"/>
    <w:rsid w:val="00205AD0"/>
    <w:rsid w:val="00205B3A"/>
    <w:rsid w:val="00205F88"/>
    <w:rsid w:val="00206057"/>
    <w:rsid w:val="00206092"/>
    <w:rsid w:val="002060DE"/>
    <w:rsid w:val="00206101"/>
    <w:rsid w:val="002061D9"/>
    <w:rsid w:val="0020632B"/>
    <w:rsid w:val="00206555"/>
    <w:rsid w:val="00206803"/>
    <w:rsid w:val="00206953"/>
    <w:rsid w:val="002069AD"/>
    <w:rsid w:val="00206BEC"/>
    <w:rsid w:val="00206C0F"/>
    <w:rsid w:val="00206CDC"/>
    <w:rsid w:val="00206E02"/>
    <w:rsid w:val="00206F1D"/>
    <w:rsid w:val="00207125"/>
    <w:rsid w:val="002071E4"/>
    <w:rsid w:val="00207284"/>
    <w:rsid w:val="002072A7"/>
    <w:rsid w:val="002072B1"/>
    <w:rsid w:val="00207338"/>
    <w:rsid w:val="00207424"/>
    <w:rsid w:val="0020755B"/>
    <w:rsid w:val="00207739"/>
    <w:rsid w:val="002077D3"/>
    <w:rsid w:val="002077D7"/>
    <w:rsid w:val="0020788F"/>
    <w:rsid w:val="00207986"/>
    <w:rsid w:val="00207998"/>
    <w:rsid w:val="00207A35"/>
    <w:rsid w:val="00207A44"/>
    <w:rsid w:val="00207A80"/>
    <w:rsid w:val="00207B46"/>
    <w:rsid w:val="00207B5E"/>
    <w:rsid w:val="00207ECE"/>
    <w:rsid w:val="00207EE8"/>
    <w:rsid w:val="00207F9A"/>
    <w:rsid w:val="00207FE6"/>
    <w:rsid w:val="002101AC"/>
    <w:rsid w:val="0021026F"/>
    <w:rsid w:val="0021040B"/>
    <w:rsid w:val="00210495"/>
    <w:rsid w:val="002104CD"/>
    <w:rsid w:val="002106D0"/>
    <w:rsid w:val="00210706"/>
    <w:rsid w:val="00210718"/>
    <w:rsid w:val="002107C5"/>
    <w:rsid w:val="00210818"/>
    <w:rsid w:val="002109E6"/>
    <w:rsid w:val="00210A76"/>
    <w:rsid w:val="00210B5C"/>
    <w:rsid w:val="00210CAD"/>
    <w:rsid w:val="00210D75"/>
    <w:rsid w:val="00210DB2"/>
    <w:rsid w:val="00210DC1"/>
    <w:rsid w:val="00210FEA"/>
    <w:rsid w:val="00211052"/>
    <w:rsid w:val="002110C2"/>
    <w:rsid w:val="00211210"/>
    <w:rsid w:val="002113DB"/>
    <w:rsid w:val="002113F6"/>
    <w:rsid w:val="00211491"/>
    <w:rsid w:val="0021152F"/>
    <w:rsid w:val="002115FC"/>
    <w:rsid w:val="0021161F"/>
    <w:rsid w:val="00211730"/>
    <w:rsid w:val="002119BF"/>
    <w:rsid w:val="00211A62"/>
    <w:rsid w:val="00211AA7"/>
    <w:rsid w:val="00211B07"/>
    <w:rsid w:val="00211BF1"/>
    <w:rsid w:val="00211D5E"/>
    <w:rsid w:val="00211D99"/>
    <w:rsid w:val="00211E17"/>
    <w:rsid w:val="00211EEE"/>
    <w:rsid w:val="00212199"/>
    <w:rsid w:val="00212284"/>
    <w:rsid w:val="002123F4"/>
    <w:rsid w:val="00212542"/>
    <w:rsid w:val="002125A8"/>
    <w:rsid w:val="002125B3"/>
    <w:rsid w:val="0021269A"/>
    <w:rsid w:val="002126BD"/>
    <w:rsid w:val="002126E9"/>
    <w:rsid w:val="002127AD"/>
    <w:rsid w:val="002128D1"/>
    <w:rsid w:val="0021290C"/>
    <w:rsid w:val="00212A4C"/>
    <w:rsid w:val="00212B2E"/>
    <w:rsid w:val="00212B44"/>
    <w:rsid w:val="00212C42"/>
    <w:rsid w:val="00212C81"/>
    <w:rsid w:val="00212FE1"/>
    <w:rsid w:val="00213080"/>
    <w:rsid w:val="002130C1"/>
    <w:rsid w:val="002131B9"/>
    <w:rsid w:val="00213344"/>
    <w:rsid w:val="0021345A"/>
    <w:rsid w:val="00213508"/>
    <w:rsid w:val="0021380B"/>
    <w:rsid w:val="00213A06"/>
    <w:rsid w:val="00213A48"/>
    <w:rsid w:val="00213B24"/>
    <w:rsid w:val="00213BBD"/>
    <w:rsid w:val="00213BC4"/>
    <w:rsid w:val="00213E5F"/>
    <w:rsid w:val="00213E8E"/>
    <w:rsid w:val="00213EEC"/>
    <w:rsid w:val="00213F23"/>
    <w:rsid w:val="00213F4B"/>
    <w:rsid w:val="0021443A"/>
    <w:rsid w:val="0021465A"/>
    <w:rsid w:val="002146D9"/>
    <w:rsid w:val="0021477C"/>
    <w:rsid w:val="002148EF"/>
    <w:rsid w:val="00214B33"/>
    <w:rsid w:val="00214B34"/>
    <w:rsid w:val="00214BF8"/>
    <w:rsid w:val="00214CE8"/>
    <w:rsid w:val="00214E00"/>
    <w:rsid w:val="00214FFA"/>
    <w:rsid w:val="002150EC"/>
    <w:rsid w:val="0021525F"/>
    <w:rsid w:val="0021536B"/>
    <w:rsid w:val="00215470"/>
    <w:rsid w:val="002154CD"/>
    <w:rsid w:val="0021559F"/>
    <w:rsid w:val="002156DF"/>
    <w:rsid w:val="0021582F"/>
    <w:rsid w:val="002158AA"/>
    <w:rsid w:val="00215943"/>
    <w:rsid w:val="00215972"/>
    <w:rsid w:val="00215A6D"/>
    <w:rsid w:val="00215B53"/>
    <w:rsid w:val="00215B86"/>
    <w:rsid w:val="00215D89"/>
    <w:rsid w:val="00215DCD"/>
    <w:rsid w:val="00215DD4"/>
    <w:rsid w:val="00215E68"/>
    <w:rsid w:val="00215ECC"/>
    <w:rsid w:val="00215EF2"/>
    <w:rsid w:val="00215F8E"/>
    <w:rsid w:val="0021618C"/>
    <w:rsid w:val="00216202"/>
    <w:rsid w:val="002162CA"/>
    <w:rsid w:val="0021635C"/>
    <w:rsid w:val="002163D5"/>
    <w:rsid w:val="00216466"/>
    <w:rsid w:val="002164AA"/>
    <w:rsid w:val="00216577"/>
    <w:rsid w:val="002165AA"/>
    <w:rsid w:val="0021663F"/>
    <w:rsid w:val="002166F7"/>
    <w:rsid w:val="00216813"/>
    <w:rsid w:val="00216828"/>
    <w:rsid w:val="00216ADB"/>
    <w:rsid w:val="00216B9B"/>
    <w:rsid w:val="00216BA7"/>
    <w:rsid w:val="00216BE2"/>
    <w:rsid w:val="00216D6F"/>
    <w:rsid w:val="00216D73"/>
    <w:rsid w:val="00216E7C"/>
    <w:rsid w:val="00216F79"/>
    <w:rsid w:val="00217143"/>
    <w:rsid w:val="00217227"/>
    <w:rsid w:val="00217309"/>
    <w:rsid w:val="002173EF"/>
    <w:rsid w:val="002173F5"/>
    <w:rsid w:val="00217467"/>
    <w:rsid w:val="00217638"/>
    <w:rsid w:val="00217744"/>
    <w:rsid w:val="002177D8"/>
    <w:rsid w:val="002177FE"/>
    <w:rsid w:val="00217843"/>
    <w:rsid w:val="002179E4"/>
    <w:rsid w:val="00217A5A"/>
    <w:rsid w:val="00217AEB"/>
    <w:rsid w:val="00217B43"/>
    <w:rsid w:val="00217C16"/>
    <w:rsid w:val="00217C4D"/>
    <w:rsid w:val="00217D59"/>
    <w:rsid w:val="00217E7F"/>
    <w:rsid w:val="00220128"/>
    <w:rsid w:val="0022023A"/>
    <w:rsid w:val="00220246"/>
    <w:rsid w:val="00220269"/>
    <w:rsid w:val="0022047A"/>
    <w:rsid w:val="0022050E"/>
    <w:rsid w:val="002205C4"/>
    <w:rsid w:val="00220603"/>
    <w:rsid w:val="002206E8"/>
    <w:rsid w:val="00220729"/>
    <w:rsid w:val="00220794"/>
    <w:rsid w:val="002207BC"/>
    <w:rsid w:val="002208A8"/>
    <w:rsid w:val="0022091C"/>
    <w:rsid w:val="00220A36"/>
    <w:rsid w:val="00220A9E"/>
    <w:rsid w:val="00220AC4"/>
    <w:rsid w:val="00220CA5"/>
    <w:rsid w:val="00220E24"/>
    <w:rsid w:val="00220FDB"/>
    <w:rsid w:val="0022103D"/>
    <w:rsid w:val="0022108F"/>
    <w:rsid w:val="00221422"/>
    <w:rsid w:val="00221494"/>
    <w:rsid w:val="00221606"/>
    <w:rsid w:val="00221614"/>
    <w:rsid w:val="00221628"/>
    <w:rsid w:val="00221705"/>
    <w:rsid w:val="0022182D"/>
    <w:rsid w:val="002218B1"/>
    <w:rsid w:val="00221998"/>
    <w:rsid w:val="00221A59"/>
    <w:rsid w:val="00221C8C"/>
    <w:rsid w:val="00221D88"/>
    <w:rsid w:val="00221DEF"/>
    <w:rsid w:val="00221E5F"/>
    <w:rsid w:val="00221F6D"/>
    <w:rsid w:val="00221F8B"/>
    <w:rsid w:val="0022201D"/>
    <w:rsid w:val="0022211E"/>
    <w:rsid w:val="00222189"/>
    <w:rsid w:val="00222220"/>
    <w:rsid w:val="0022228E"/>
    <w:rsid w:val="002223E0"/>
    <w:rsid w:val="00222465"/>
    <w:rsid w:val="00222467"/>
    <w:rsid w:val="002224E3"/>
    <w:rsid w:val="00222587"/>
    <w:rsid w:val="002225F4"/>
    <w:rsid w:val="00222617"/>
    <w:rsid w:val="002226B7"/>
    <w:rsid w:val="002226D3"/>
    <w:rsid w:val="002226D7"/>
    <w:rsid w:val="00222712"/>
    <w:rsid w:val="002227A4"/>
    <w:rsid w:val="0022288C"/>
    <w:rsid w:val="00222984"/>
    <w:rsid w:val="002229E9"/>
    <w:rsid w:val="00222A18"/>
    <w:rsid w:val="00222BD8"/>
    <w:rsid w:val="00222CE6"/>
    <w:rsid w:val="00222D00"/>
    <w:rsid w:val="00222D74"/>
    <w:rsid w:val="00222DB1"/>
    <w:rsid w:val="00222E4A"/>
    <w:rsid w:val="00222F94"/>
    <w:rsid w:val="00223287"/>
    <w:rsid w:val="002232C5"/>
    <w:rsid w:val="0022331C"/>
    <w:rsid w:val="002233D7"/>
    <w:rsid w:val="002233E8"/>
    <w:rsid w:val="00223488"/>
    <w:rsid w:val="0022361F"/>
    <w:rsid w:val="00223737"/>
    <w:rsid w:val="0022383A"/>
    <w:rsid w:val="002238D1"/>
    <w:rsid w:val="00223B40"/>
    <w:rsid w:val="00223C18"/>
    <w:rsid w:val="00223C73"/>
    <w:rsid w:val="00223C9F"/>
    <w:rsid w:val="00223CD2"/>
    <w:rsid w:val="00223E01"/>
    <w:rsid w:val="00223E02"/>
    <w:rsid w:val="00223F47"/>
    <w:rsid w:val="00223F61"/>
    <w:rsid w:val="00223F77"/>
    <w:rsid w:val="002240A7"/>
    <w:rsid w:val="00224215"/>
    <w:rsid w:val="00224443"/>
    <w:rsid w:val="002244DE"/>
    <w:rsid w:val="002244F4"/>
    <w:rsid w:val="00224515"/>
    <w:rsid w:val="00224548"/>
    <w:rsid w:val="00224624"/>
    <w:rsid w:val="002246BE"/>
    <w:rsid w:val="002246E5"/>
    <w:rsid w:val="0022477C"/>
    <w:rsid w:val="002248E2"/>
    <w:rsid w:val="0022499A"/>
    <w:rsid w:val="00224A55"/>
    <w:rsid w:val="00224A9E"/>
    <w:rsid w:val="00224B5C"/>
    <w:rsid w:val="00224BF4"/>
    <w:rsid w:val="00224C40"/>
    <w:rsid w:val="00224C58"/>
    <w:rsid w:val="00224C64"/>
    <w:rsid w:val="00224D44"/>
    <w:rsid w:val="00224E4C"/>
    <w:rsid w:val="00224FFA"/>
    <w:rsid w:val="0022506D"/>
    <w:rsid w:val="00225089"/>
    <w:rsid w:val="002251BD"/>
    <w:rsid w:val="0022542C"/>
    <w:rsid w:val="0022565E"/>
    <w:rsid w:val="0022569D"/>
    <w:rsid w:val="00225772"/>
    <w:rsid w:val="002257B9"/>
    <w:rsid w:val="00225889"/>
    <w:rsid w:val="00225BC9"/>
    <w:rsid w:val="00225C90"/>
    <w:rsid w:val="00225E9B"/>
    <w:rsid w:val="00225EBB"/>
    <w:rsid w:val="00226207"/>
    <w:rsid w:val="00226239"/>
    <w:rsid w:val="002265C8"/>
    <w:rsid w:val="002266BA"/>
    <w:rsid w:val="002267B0"/>
    <w:rsid w:val="0022685A"/>
    <w:rsid w:val="00226B6D"/>
    <w:rsid w:val="00226CEF"/>
    <w:rsid w:val="00226D40"/>
    <w:rsid w:val="00226D66"/>
    <w:rsid w:val="00226DA2"/>
    <w:rsid w:val="00226DC1"/>
    <w:rsid w:val="00226E26"/>
    <w:rsid w:val="00226E92"/>
    <w:rsid w:val="00226F93"/>
    <w:rsid w:val="00226FFD"/>
    <w:rsid w:val="00227078"/>
    <w:rsid w:val="00227089"/>
    <w:rsid w:val="00227253"/>
    <w:rsid w:val="002276FD"/>
    <w:rsid w:val="0022785B"/>
    <w:rsid w:val="00227ABF"/>
    <w:rsid w:val="00227AF3"/>
    <w:rsid w:val="00227B0D"/>
    <w:rsid w:val="00227F7A"/>
    <w:rsid w:val="00230067"/>
    <w:rsid w:val="002300AD"/>
    <w:rsid w:val="002300F1"/>
    <w:rsid w:val="00230164"/>
    <w:rsid w:val="002303A5"/>
    <w:rsid w:val="002303E5"/>
    <w:rsid w:val="0023052A"/>
    <w:rsid w:val="00230556"/>
    <w:rsid w:val="002306B6"/>
    <w:rsid w:val="002306F2"/>
    <w:rsid w:val="0023077B"/>
    <w:rsid w:val="00230834"/>
    <w:rsid w:val="002308A0"/>
    <w:rsid w:val="002308A9"/>
    <w:rsid w:val="00230930"/>
    <w:rsid w:val="00230A1A"/>
    <w:rsid w:val="00230AD0"/>
    <w:rsid w:val="00230B64"/>
    <w:rsid w:val="00230C34"/>
    <w:rsid w:val="00230C5D"/>
    <w:rsid w:val="00230D0C"/>
    <w:rsid w:val="00230D82"/>
    <w:rsid w:val="00230E5E"/>
    <w:rsid w:val="00230EC8"/>
    <w:rsid w:val="00230EFB"/>
    <w:rsid w:val="00230F4E"/>
    <w:rsid w:val="0023118D"/>
    <w:rsid w:val="00231223"/>
    <w:rsid w:val="002313D0"/>
    <w:rsid w:val="002313F3"/>
    <w:rsid w:val="002313F8"/>
    <w:rsid w:val="0023148B"/>
    <w:rsid w:val="002314BA"/>
    <w:rsid w:val="00231530"/>
    <w:rsid w:val="0023165F"/>
    <w:rsid w:val="0023178C"/>
    <w:rsid w:val="002318DB"/>
    <w:rsid w:val="00231AB8"/>
    <w:rsid w:val="00231B10"/>
    <w:rsid w:val="00231B4C"/>
    <w:rsid w:val="00231BC1"/>
    <w:rsid w:val="00231CB8"/>
    <w:rsid w:val="00231F08"/>
    <w:rsid w:val="00232126"/>
    <w:rsid w:val="00232189"/>
    <w:rsid w:val="002321B7"/>
    <w:rsid w:val="00232360"/>
    <w:rsid w:val="0023258F"/>
    <w:rsid w:val="0023271E"/>
    <w:rsid w:val="00232B40"/>
    <w:rsid w:val="00232B8A"/>
    <w:rsid w:val="00232B99"/>
    <w:rsid w:val="00232D49"/>
    <w:rsid w:val="00232DEA"/>
    <w:rsid w:val="00232E25"/>
    <w:rsid w:val="00232E38"/>
    <w:rsid w:val="00232E94"/>
    <w:rsid w:val="00233119"/>
    <w:rsid w:val="002331DA"/>
    <w:rsid w:val="0023338B"/>
    <w:rsid w:val="002333AE"/>
    <w:rsid w:val="002333D1"/>
    <w:rsid w:val="0023355E"/>
    <w:rsid w:val="002336B9"/>
    <w:rsid w:val="002336E8"/>
    <w:rsid w:val="00233770"/>
    <w:rsid w:val="00233920"/>
    <w:rsid w:val="00233947"/>
    <w:rsid w:val="0023396F"/>
    <w:rsid w:val="00233A49"/>
    <w:rsid w:val="00233AC6"/>
    <w:rsid w:val="00233ACF"/>
    <w:rsid w:val="00233BD4"/>
    <w:rsid w:val="00233C56"/>
    <w:rsid w:val="00233DA1"/>
    <w:rsid w:val="00233FB3"/>
    <w:rsid w:val="002341E3"/>
    <w:rsid w:val="0023424B"/>
    <w:rsid w:val="00234318"/>
    <w:rsid w:val="0023451A"/>
    <w:rsid w:val="0023453C"/>
    <w:rsid w:val="0023459C"/>
    <w:rsid w:val="002345C9"/>
    <w:rsid w:val="002345F4"/>
    <w:rsid w:val="00234947"/>
    <w:rsid w:val="00234A22"/>
    <w:rsid w:val="00234B61"/>
    <w:rsid w:val="00234DB9"/>
    <w:rsid w:val="00234F4C"/>
    <w:rsid w:val="00234F50"/>
    <w:rsid w:val="00234F60"/>
    <w:rsid w:val="002350C2"/>
    <w:rsid w:val="0023514F"/>
    <w:rsid w:val="002352C0"/>
    <w:rsid w:val="002352D4"/>
    <w:rsid w:val="0023530D"/>
    <w:rsid w:val="00235326"/>
    <w:rsid w:val="002353B7"/>
    <w:rsid w:val="0023555C"/>
    <w:rsid w:val="002355E9"/>
    <w:rsid w:val="002357DF"/>
    <w:rsid w:val="002359CA"/>
    <w:rsid w:val="002359D4"/>
    <w:rsid w:val="00235A63"/>
    <w:rsid w:val="00235A7C"/>
    <w:rsid w:val="00235ADC"/>
    <w:rsid w:val="00235BA6"/>
    <w:rsid w:val="00235C87"/>
    <w:rsid w:val="00235CDF"/>
    <w:rsid w:val="00235D3C"/>
    <w:rsid w:val="00235EB6"/>
    <w:rsid w:val="00235F11"/>
    <w:rsid w:val="00236021"/>
    <w:rsid w:val="00236081"/>
    <w:rsid w:val="00236187"/>
    <w:rsid w:val="002363E5"/>
    <w:rsid w:val="00236402"/>
    <w:rsid w:val="00236470"/>
    <w:rsid w:val="0023673F"/>
    <w:rsid w:val="002367AD"/>
    <w:rsid w:val="002367F3"/>
    <w:rsid w:val="00236802"/>
    <w:rsid w:val="0023696F"/>
    <w:rsid w:val="00236A97"/>
    <w:rsid w:val="00236D09"/>
    <w:rsid w:val="00236D38"/>
    <w:rsid w:val="00236D58"/>
    <w:rsid w:val="00236D59"/>
    <w:rsid w:val="00236E3A"/>
    <w:rsid w:val="00236E91"/>
    <w:rsid w:val="00236F27"/>
    <w:rsid w:val="00236F29"/>
    <w:rsid w:val="0023714F"/>
    <w:rsid w:val="002373F6"/>
    <w:rsid w:val="002375CC"/>
    <w:rsid w:val="00237716"/>
    <w:rsid w:val="002377F1"/>
    <w:rsid w:val="002377F7"/>
    <w:rsid w:val="002378A5"/>
    <w:rsid w:val="00237956"/>
    <w:rsid w:val="00237B14"/>
    <w:rsid w:val="00237D00"/>
    <w:rsid w:val="00237ED5"/>
    <w:rsid w:val="00240065"/>
    <w:rsid w:val="002400E1"/>
    <w:rsid w:val="0024013B"/>
    <w:rsid w:val="0024013C"/>
    <w:rsid w:val="0024024F"/>
    <w:rsid w:val="0024078C"/>
    <w:rsid w:val="002407AE"/>
    <w:rsid w:val="00240807"/>
    <w:rsid w:val="00240887"/>
    <w:rsid w:val="002409F2"/>
    <w:rsid w:val="00240AEF"/>
    <w:rsid w:val="00240BA0"/>
    <w:rsid w:val="00240BEC"/>
    <w:rsid w:val="00240C06"/>
    <w:rsid w:val="00240C31"/>
    <w:rsid w:val="00240E86"/>
    <w:rsid w:val="00240E92"/>
    <w:rsid w:val="002411EE"/>
    <w:rsid w:val="002412DD"/>
    <w:rsid w:val="00241695"/>
    <w:rsid w:val="002416C9"/>
    <w:rsid w:val="00241818"/>
    <w:rsid w:val="002418B9"/>
    <w:rsid w:val="002419DA"/>
    <w:rsid w:val="00241C30"/>
    <w:rsid w:val="00241DC1"/>
    <w:rsid w:val="00241DD5"/>
    <w:rsid w:val="0024225B"/>
    <w:rsid w:val="00242295"/>
    <w:rsid w:val="002422D6"/>
    <w:rsid w:val="002423E3"/>
    <w:rsid w:val="00242496"/>
    <w:rsid w:val="002424CF"/>
    <w:rsid w:val="0024254A"/>
    <w:rsid w:val="0024256A"/>
    <w:rsid w:val="00242582"/>
    <w:rsid w:val="00242688"/>
    <w:rsid w:val="0024274D"/>
    <w:rsid w:val="00242761"/>
    <w:rsid w:val="0024281C"/>
    <w:rsid w:val="0024284D"/>
    <w:rsid w:val="0024286C"/>
    <w:rsid w:val="0024289D"/>
    <w:rsid w:val="00242A2D"/>
    <w:rsid w:val="00242ADE"/>
    <w:rsid w:val="00242C22"/>
    <w:rsid w:val="00242CF0"/>
    <w:rsid w:val="00242DD6"/>
    <w:rsid w:val="00242DFD"/>
    <w:rsid w:val="00242EE2"/>
    <w:rsid w:val="00242F44"/>
    <w:rsid w:val="002430BE"/>
    <w:rsid w:val="00243192"/>
    <w:rsid w:val="002431BC"/>
    <w:rsid w:val="002432C3"/>
    <w:rsid w:val="002432F3"/>
    <w:rsid w:val="00243429"/>
    <w:rsid w:val="00243656"/>
    <w:rsid w:val="002436AA"/>
    <w:rsid w:val="0024383F"/>
    <w:rsid w:val="00243855"/>
    <w:rsid w:val="002438F0"/>
    <w:rsid w:val="00243944"/>
    <w:rsid w:val="0024399C"/>
    <w:rsid w:val="00243A2F"/>
    <w:rsid w:val="00243A9C"/>
    <w:rsid w:val="00243AC1"/>
    <w:rsid w:val="00243CBB"/>
    <w:rsid w:val="00243CC4"/>
    <w:rsid w:val="00243EF3"/>
    <w:rsid w:val="00243F00"/>
    <w:rsid w:val="00243F2E"/>
    <w:rsid w:val="002440FF"/>
    <w:rsid w:val="0024423A"/>
    <w:rsid w:val="00244287"/>
    <w:rsid w:val="0024428E"/>
    <w:rsid w:val="002442CB"/>
    <w:rsid w:val="00244330"/>
    <w:rsid w:val="0024460B"/>
    <w:rsid w:val="00244787"/>
    <w:rsid w:val="0024479E"/>
    <w:rsid w:val="00244863"/>
    <w:rsid w:val="0024486F"/>
    <w:rsid w:val="00244AA0"/>
    <w:rsid w:val="00244B44"/>
    <w:rsid w:val="00244C89"/>
    <w:rsid w:val="00244D8C"/>
    <w:rsid w:val="00244DB9"/>
    <w:rsid w:val="00244EBA"/>
    <w:rsid w:val="00244F85"/>
    <w:rsid w:val="002450AB"/>
    <w:rsid w:val="0024513B"/>
    <w:rsid w:val="002452D6"/>
    <w:rsid w:val="00245611"/>
    <w:rsid w:val="00245618"/>
    <w:rsid w:val="002456E6"/>
    <w:rsid w:val="00245743"/>
    <w:rsid w:val="002457BF"/>
    <w:rsid w:val="0024581F"/>
    <w:rsid w:val="002458F1"/>
    <w:rsid w:val="00245908"/>
    <w:rsid w:val="0024593B"/>
    <w:rsid w:val="00245961"/>
    <w:rsid w:val="002459B3"/>
    <w:rsid w:val="00245A33"/>
    <w:rsid w:val="00245AE9"/>
    <w:rsid w:val="00245B85"/>
    <w:rsid w:val="00245B8D"/>
    <w:rsid w:val="00245D40"/>
    <w:rsid w:val="00245E72"/>
    <w:rsid w:val="00245EDC"/>
    <w:rsid w:val="00245F9D"/>
    <w:rsid w:val="00246078"/>
    <w:rsid w:val="002461ED"/>
    <w:rsid w:val="0024621B"/>
    <w:rsid w:val="00246230"/>
    <w:rsid w:val="002462C2"/>
    <w:rsid w:val="00246314"/>
    <w:rsid w:val="0024641C"/>
    <w:rsid w:val="0024643D"/>
    <w:rsid w:val="002464B4"/>
    <w:rsid w:val="00246563"/>
    <w:rsid w:val="00246583"/>
    <w:rsid w:val="002465F9"/>
    <w:rsid w:val="00246605"/>
    <w:rsid w:val="00246641"/>
    <w:rsid w:val="0024667B"/>
    <w:rsid w:val="00246706"/>
    <w:rsid w:val="00246757"/>
    <w:rsid w:val="00246868"/>
    <w:rsid w:val="002468E8"/>
    <w:rsid w:val="00246968"/>
    <w:rsid w:val="002469B4"/>
    <w:rsid w:val="00246BA4"/>
    <w:rsid w:val="00246BBA"/>
    <w:rsid w:val="00246C15"/>
    <w:rsid w:val="00246CA3"/>
    <w:rsid w:val="00246D5A"/>
    <w:rsid w:val="00246E55"/>
    <w:rsid w:val="00246E87"/>
    <w:rsid w:val="00246F10"/>
    <w:rsid w:val="0024706D"/>
    <w:rsid w:val="00247316"/>
    <w:rsid w:val="002473ED"/>
    <w:rsid w:val="00247553"/>
    <w:rsid w:val="00247731"/>
    <w:rsid w:val="002477FF"/>
    <w:rsid w:val="002478D4"/>
    <w:rsid w:val="002478F7"/>
    <w:rsid w:val="00247910"/>
    <w:rsid w:val="002479A5"/>
    <w:rsid w:val="00247B52"/>
    <w:rsid w:val="00247B7C"/>
    <w:rsid w:val="00247D70"/>
    <w:rsid w:val="00247DC3"/>
    <w:rsid w:val="00247EEB"/>
    <w:rsid w:val="00250042"/>
    <w:rsid w:val="00250128"/>
    <w:rsid w:val="00250163"/>
    <w:rsid w:val="0025024E"/>
    <w:rsid w:val="00250302"/>
    <w:rsid w:val="00250334"/>
    <w:rsid w:val="002503BE"/>
    <w:rsid w:val="002504F3"/>
    <w:rsid w:val="0025058C"/>
    <w:rsid w:val="0025071C"/>
    <w:rsid w:val="0025074C"/>
    <w:rsid w:val="00250789"/>
    <w:rsid w:val="002507C1"/>
    <w:rsid w:val="002507CE"/>
    <w:rsid w:val="002509AE"/>
    <w:rsid w:val="00250A19"/>
    <w:rsid w:val="00250A20"/>
    <w:rsid w:val="00250B11"/>
    <w:rsid w:val="00250B9A"/>
    <w:rsid w:val="00250D94"/>
    <w:rsid w:val="00250D9F"/>
    <w:rsid w:val="00250DC5"/>
    <w:rsid w:val="00250EA0"/>
    <w:rsid w:val="00250F0E"/>
    <w:rsid w:val="0025114F"/>
    <w:rsid w:val="0025115E"/>
    <w:rsid w:val="002511B6"/>
    <w:rsid w:val="00251245"/>
    <w:rsid w:val="002512B2"/>
    <w:rsid w:val="002512CE"/>
    <w:rsid w:val="00251494"/>
    <w:rsid w:val="00251627"/>
    <w:rsid w:val="002516D0"/>
    <w:rsid w:val="002516E6"/>
    <w:rsid w:val="002517CB"/>
    <w:rsid w:val="002518CD"/>
    <w:rsid w:val="00251A85"/>
    <w:rsid w:val="00251B30"/>
    <w:rsid w:val="00251B35"/>
    <w:rsid w:val="00251B60"/>
    <w:rsid w:val="00251B76"/>
    <w:rsid w:val="00251BD5"/>
    <w:rsid w:val="00251C3B"/>
    <w:rsid w:val="00251C96"/>
    <w:rsid w:val="00251E68"/>
    <w:rsid w:val="00251E69"/>
    <w:rsid w:val="00251F4C"/>
    <w:rsid w:val="00251F5F"/>
    <w:rsid w:val="00252015"/>
    <w:rsid w:val="002521A9"/>
    <w:rsid w:val="00252246"/>
    <w:rsid w:val="002522D2"/>
    <w:rsid w:val="002522E0"/>
    <w:rsid w:val="00252342"/>
    <w:rsid w:val="002524A5"/>
    <w:rsid w:val="002524D3"/>
    <w:rsid w:val="002525B6"/>
    <w:rsid w:val="00252604"/>
    <w:rsid w:val="002526E3"/>
    <w:rsid w:val="00252735"/>
    <w:rsid w:val="00252791"/>
    <w:rsid w:val="002529BA"/>
    <w:rsid w:val="00252A6A"/>
    <w:rsid w:val="00252B13"/>
    <w:rsid w:val="00252C38"/>
    <w:rsid w:val="00252C5D"/>
    <w:rsid w:val="00252D20"/>
    <w:rsid w:val="00252D51"/>
    <w:rsid w:val="00252E15"/>
    <w:rsid w:val="00252E2D"/>
    <w:rsid w:val="00252F4D"/>
    <w:rsid w:val="00252F83"/>
    <w:rsid w:val="00252F8F"/>
    <w:rsid w:val="0025308B"/>
    <w:rsid w:val="00253108"/>
    <w:rsid w:val="0025321E"/>
    <w:rsid w:val="00253230"/>
    <w:rsid w:val="0025328C"/>
    <w:rsid w:val="002532FA"/>
    <w:rsid w:val="002533C7"/>
    <w:rsid w:val="002534D5"/>
    <w:rsid w:val="002535DB"/>
    <w:rsid w:val="00253614"/>
    <w:rsid w:val="002538AA"/>
    <w:rsid w:val="002538D2"/>
    <w:rsid w:val="002538F5"/>
    <w:rsid w:val="00253ACD"/>
    <w:rsid w:val="00253B12"/>
    <w:rsid w:val="00253D51"/>
    <w:rsid w:val="00253E42"/>
    <w:rsid w:val="00253E83"/>
    <w:rsid w:val="00253EC8"/>
    <w:rsid w:val="00253EF8"/>
    <w:rsid w:val="00254019"/>
    <w:rsid w:val="00254027"/>
    <w:rsid w:val="0025404D"/>
    <w:rsid w:val="002540B4"/>
    <w:rsid w:val="002540CA"/>
    <w:rsid w:val="0025421C"/>
    <w:rsid w:val="00254234"/>
    <w:rsid w:val="0025428B"/>
    <w:rsid w:val="002543BF"/>
    <w:rsid w:val="00254510"/>
    <w:rsid w:val="0025454D"/>
    <w:rsid w:val="002545EB"/>
    <w:rsid w:val="0025484C"/>
    <w:rsid w:val="00254915"/>
    <w:rsid w:val="0025494A"/>
    <w:rsid w:val="00254A5E"/>
    <w:rsid w:val="00254A68"/>
    <w:rsid w:val="00254B24"/>
    <w:rsid w:val="00254C21"/>
    <w:rsid w:val="00254DF9"/>
    <w:rsid w:val="00254EBA"/>
    <w:rsid w:val="00254EF9"/>
    <w:rsid w:val="00255175"/>
    <w:rsid w:val="0025518F"/>
    <w:rsid w:val="00255204"/>
    <w:rsid w:val="002552F2"/>
    <w:rsid w:val="0025531C"/>
    <w:rsid w:val="002553BF"/>
    <w:rsid w:val="002553DF"/>
    <w:rsid w:val="00255421"/>
    <w:rsid w:val="00255578"/>
    <w:rsid w:val="002558F6"/>
    <w:rsid w:val="00255ADF"/>
    <w:rsid w:val="00255B8D"/>
    <w:rsid w:val="00255BC9"/>
    <w:rsid w:val="00255CB9"/>
    <w:rsid w:val="00255FB4"/>
    <w:rsid w:val="00256001"/>
    <w:rsid w:val="00256092"/>
    <w:rsid w:val="00256228"/>
    <w:rsid w:val="002562E9"/>
    <w:rsid w:val="00256410"/>
    <w:rsid w:val="0025654C"/>
    <w:rsid w:val="00256639"/>
    <w:rsid w:val="00256697"/>
    <w:rsid w:val="002567F3"/>
    <w:rsid w:val="00256926"/>
    <w:rsid w:val="00256DC4"/>
    <w:rsid w:val="00256FC2"/>
    <w:rsid w:val="00257074"/>
    <w:rsid w:val="002570A2"/>
    <w:rsid w:val="002570BB"/>
    <w:rsid w:val="00257283"/>
    <w:rsid w:val="0025733F"/>
    <w:rsid w:val="00257350"/>
    <w:rsid w:val="00257383"/>
    <w:rsid w:val="002573F7"/>
    <w:rsid w:val="00257480"/>
    <w:rsid w:val="002574EF"/>
    <w:rsid w:val="002575DB"/>
    <w:rsid w:val="00257720"/>
    <w:rsid w:val="002578D0"/>
    <w:rsid w:val="00257970"/>
    <w:rsid w:val="002579B1"/>
    <w:rsid w:val="002579B7"/>
    <w:rsid w:val="002579FA"/>
    <w:rsid w:val="00257A1B"/>
    <w:rsid w:val="00257A75"/>
    <w:rsid w:val="00257C80"/>
    <w:rsid w:val="00257DDC"/>
    <w:rsid w:val="00257DE6"/>
    <w:rsid w:val="00257E6D"/>
    <w:rsid w:val="0026004A"/>
    <w:rsid w:val="002600C8"/>
    <w:rsid w:val="0026017B"/>
    <w:rsid w:val="0026033D"/>
    <w:rsid w:val="00260462"/>
    <w:rsid w:val="0026066D"/>
    <w:rsid w:val="002607EE"/>
    <w:rsid w:val="002609D3"/>
    <w:rsid w:val="002609F5"/>
    <w:rsid w:val="00260CE3"/>
    <w:rsid w:val="00260D06"/>
    <w:rsid w:val="00260D2A"/>
    <w:rsid w:val="00260D3E"/>
    <w:rsid w:val="00260D9A"/>
    <w:rsid w:val="00260FE6"/>
    <w:rsid w:val="00261010"/>
    <w:rsid w:val="002610F3"/>
    <w:rsid w:val="0026110E"/>
    <w:rsid w:val="00261195"/>
    <w:rsid w:val="002611A4"/>
    <w:rsid w:val="002611C0"/>
    <w:rsid w:val="002614F5"/>
    <w:rsid w:val="0026155B"/>
    <w:rsid w:val="002615FF"/>
    <w:rsid w:val="0026174B"/>
    <w:rsid w:val="00261789"/>
    <w:rsid w:val="002617AA"/>
    <w:rsid w:val="00261900"/>
    <w:rsid w:val="0026197F"/>
    <w:rsid w:val="00261A52"/>
    <w:rsid w:val="00261B6F"/>
    <w:rsid w:val="00261D16"/>
    <w:rsid w:val="00261DD7"/>
    <w:rsid w:val="00261EA0"/>
    <w:rsid w:val="00261EEE"/>
    <w:rsid w:val="00261FB2"/>
    <w:rsid w:val="00261FB8"/>
    <w:rsid w:val="00262033"/>
    <w:rsid w:val="0026209D"/>
    <w:rsid w:val="002620CA"/>
    <w:rsid w:val="002620E3"/>
    <w:rsid w:val="00262103"/>
    <w:rsid w:val="0026240B"/>
    <w:rsid w:val="002626C2"/>
    <w:rsid w:val="00262716"/>
    <w:rsid w:val="00262734"/>
    <w:rsid w:val="00262925"/>
    <w:rsid w:val="00262A25"/>
    <w:rsid w:val="00262A57"/>
    <w:rsid w:val="00262B5D"/>
    <w:rsid w:val="00262BB9"/>
    <w:rsid w:val="00262D60"/>
    <w:rsid w:val="00262E44"/>
    <w:rsid w:val="00262E9B"/>
    <w:rsid w:val="00262EC8"/>
    <w:rsid w:val="00262F42"/>
    <w:rsid w:val="00262F5B"/>
    <w:rsid w:val="00262F5D"/>
    <w:rsid w:val="00262F95"/>
    <w:rsid w:val="0026303B"/>
    <w:rsid w:val="0026306B"/>
    <w:rsid w:val="002630CA"/>
    <w:rsid w:val="00263176"/>
    <w:rsid w:val="00263239"/>
    <w:rsid w:val="0026344F"/>
    <w:rsid w:val="002635F7"/>
    <w:rsid w:val="0026376B"/>
    <w:rsid w:val="00263779"/>
    <w:rsid w:val="002637D7"/>
    <w:rsid w:val="002637D8"/>
    <w:rsid w:val="00263886"/>
    <w:rsid w:val="0026398D"/>
    <w:rsid w:val="002639AC"/>
    <w:rsid w:val="002639C7"/>
    <w:rsid w:val="002639EB"/>
    <w:rsid w:val="00263A9A"/>
    <w:rsid w:val="00263AEE"/>
    <w:rsid w:val="00263AF5"/>
    <w:rsid w:val="00263B60"/>
    <w:rsid w:val="00263CF0"/>
    <w:rsid w:val="00263CF2"/>
    <w:rsid w:val="00263E4C"/>
    <w:rsid w:val="00263E6D"/>
    <w:rsid w:val="00263E8D"/>
    <w:rsid w:val="00263EA6"/>
    <w:rsid w:val="00263FCD"/>
    <w:rsid w:val="00264041"/>
    <w:rsid w:val="00264236"/>
    <w:rsid w:val="002642A1"/>
    <w:rsid w:val="002644BA"/>
    <w:rsid w:val="002646F5"/>
    <w:rsid w:val="00264781"/>
    <w:rsid w:val="0026486B"/>
    <w:rsid w:val="002649C8"/>
    <w:rsid w:val="00264A2F"/>
    <w:rsid w:val="00264AE8"/>
    <w:rsid w:val="00264BA2"/>
    <w:rsid w:val="00264BC0"/>
    <w:rsid w:val="00264C79"/>
    <w:rsid w:val="00264CDB"/>
    <w:rsid w:val="00264D1D"/>
    <w:rsid w:val="00264EE7"/>
    <w:rsid w:val="00265047"/>
    <w:rsid w:val="002651F9"/>
    <w:rsid w:val="00265395"/>
    <w:rsid w:val="00265449"/>
    <w:rsid w:val="002655C3"/>
    <w:rsid w:val="00265785"/>
    <w:rsid w:val="002657B0"/>
    <w:rsid w:val="00265967"/>
    <w:rsid w:val="00265A2A"/>
    <w:rsid w:val="00265C64"/>
    <w:rsid w:val="00265C9C"/>
    <w:rsid w:val="00265E1A"/>
    <w:rsid w:val="00265EF5"/>
    <w:rsid w:val="002660F5"/>
    <w:rsid w:val="00266121"/>
    <w:rsid w:val="0026612D"/>
    <w:rsid w:val="0026617B"/>
    <w:rsid w:val="002661ED"/>
    <w:rsid w:val="00266347"/>
    <w:rsid w:val="0026646B"/>
    <w:rsid w:val="00266748"/>
    <w:rsid w:val="00266754"/>
    <w:rsid w:val="002667BC"/>
    <w:rsid w:val="0026682E"/>
    <w:rsid w:val="0026695D"/>
    <w:rsid w:val="00266A83"/>
    <w:rsid w:val="00266B71"/>
    <w:rsid w:val="00266BE3"/>
    <w:rsid w:val="00266BEE"/>
    <w:rsid w:val="00266E0E"/>
    <w:rsid w:val="002670D2"/>
    <w:rsid w:val="002670D4"/>
    <w:rsid w:val="0026727E"/>
    <w:rsid w:val="002673AD"/>
    <w:rsid w:val="002674B6"/>
    <w:rsid w:val="002674C6"/>
    <w:rsid w:val="002674CF"/>
    <w:rsid w:val="00267525"/>
    <w:rsid w:val="0026767C"/>
    <w:rsid w:val="0026767D"/>
    <w:rsid w:val="00267703"/>
    <w:rsid w:val="00267708"/>
    <w:rsid w:val="00267739"/>
    <w:rsid w:val="00267894"/>
    <w:rsid w:val="0026789C"/>
    <w:rsid w:val="002678F8"/>
    <w:rsid w:val="002679C2"/>
    <w:rsid w:val="00267BAF"/>
    <w:rsid w:val="00267C0E"/>
    <w:rsid w:val="00267CEC"/>
    <w:rsid w:val="00270065"/>
    <w:rsid w:val="002702CC"/>
    <w:rsid w:val="00270312"/>
    <w:rsid w:val="0027032E"/>
    <w:rsid w:val="002703DB"/>
    <w:rsid w:val="0027054B"/>
    <w:rsid w:val="00270566"/>
    <w:rsid w:val="00270660"/>
    <w:rsid w:val="0027076F"/>
    <w:rsid w:val="00270842"/>
    <w:rsid w:val="00270A07"/>
    <w:rsid w:val="00270A1E"/>
    <w:rsid w:val="00270AA2"/>
    <w:rsid w:val="00270AC1"/>
    <w:rsid w:val="00270AD8"/>
    <w:rsid w:val="00270B39"/>
    <w:rsid w:val="00270C30"/>
    <w:rsid w:val="00270D14"/>
    <w:rsid w:val="00270D59"/>
    <w:rsid w:val="00270DAF"/>
    <w:rsid w:val="00270F01"/>
    <w:rsid w:val="0027104B"/>
    <w:rsid w:val="002710B2"/>
    <w:rsid w:val="002710C7"/>
    <w:rsid w:val="002712C9"/>
    <w:rsid w:val="00271348"/>
    <w:rsid w:val="00271392"/>
    <w:rsid w:val="002713B9"/>
    <w:rsid w:val="002713CE"/>
    <w:rsid w:val="0027155B"/>
    <w:rsid w:val="002715CD"/>
    <w:rsid w:val="002715F6"/>
    <w:rsid w:val="0027160A"/>
    <w:rsid w:val="0027163C"/>
    <w:rsid w:val="002716BB"/>
    <w:rsid w:val="0027175C"/>
    <w:rsid w:val="00271780"/>
    <w:rsid w:val="002718D6"/>
    <w:rsid w:val="0027195A"/>
    <w:rsid w:val="00271A00"/>
    <w:rsid w:val="00271A24"/>
    <w:rsid w:val="00271C66"/>
    <w:rsid w:val="00271C76"/>
    <w:rsid w:val="00271CB6"/>
    <w:rsid w:val="00271CDC"/>
    <w:rsid w:val="00271DE1"/>
    <w:rsid w:val="00271E42"/>
    <w:rsid w:val="00271F69"/>
    <w:rsid w:val="002720C1"/>
    <w:rsid w:val="00272189"/>
    <w:rsid w:val="00272293"/>
    <w:rsid w:val="00272318"/>
    <w:rsid w:val="00272319"/>
    <w:rsid w:val="00272461"/>
    <w:rsid w:val="0027246B"/>
    <w:rsid w:val="002726A1"/>
    <w:rsid w:val="002727B3"/>
    <w:rsid w:val="00272A67"/>
    <w:rsid w:val="00272D3B"/>
    <w:rsid w:val="00272D9D"/>
    <w:rsid w:val="00272FCB"/>
    <w:rsid w:val="002730D9"/>
    <w:rsid w:val="002731DA"/>
    <w:rsid w:val="002732ED"/>
    <w:rsid w:val="00273404"/>
    <w:rsid w:val="00273585"/>
    <w:rsid w:val="002735A2"/>
    <w:rsid w:val="00273995"/>
    <w:rsid w:val="00273B7B"/>
    <w:rsid w:val="00273C5A"/>
    <w:rsid w:val="00273C9E"/>
    <w:rsid w:val="00273E1C"/>
    <w:rsid w:val="00273F55"/>
    <w:rsid w:val="00273FC8"/>
    <w:rsid w:val="00273FE0"/>
    <w:rsid w:val="002740B1"/>
    <w:rsid w:val="002740E9"/>
    <w:rsid w:val="00274100"/>
    <w:rsid w:val="0027414D"/>
    <w:rsid w:val="0027419E"/>
    <w:rsid w:val="00274221"/>
    <w:rsid w:val="0027426D"/>
    <w:rsid w:val="002742E6"/>
    <w:rsid w:val="002742EF"/>
    <w:rsid w:val="0027443F"/>
    <w:rsid w:val="0027455B"/>
    <w:rsid w:val="00274575"/>
    <w:rsid w:val="00274682"/>
    <w:rsid w:val="00274724"/>
    <w:rsid w:val="002747D1"/>
    <w:rsid w:val="00274800"/>
    <w:rsid w:val="002748B9"/>
    <w:rsid w:val="00274A7F"/>
    <w:rsid w:val="00274B55"/>
    <w:rsid w:val="00274BF3"/>
    <w:rsid w:val="00274C04"/>
    <w:rsid w:val="00274DCA"/>
    <w:rsid w:val="00274E9C"/>
    <w:rsid w:val="00274EC0"/>
    <w:rsid w:val="00274F32"/>
    <w:rsid w:val="0027515C"/>
    <w:rsid w:val="00275394"/>
    <w:rsid w:val="00275536"/>
    <w:rsid w:val="0027562F"/>
    <w:rsid w:val="0027576F"/>
    <w:rsid w:val="002757C0"/>
    <w:rsid w:val="002758AD"/>
    <w:rsid w:val="00275A14"/>
    <w:rsid w:val="00275AE7"/>
    <w:rsid w:val="00275BD5"/>
    <w:rsid w:val="00275BEC"/>
    <w:rsid w:val="00275CEC"/>
    <w:rsid w:val="00275D69"/>
    <w:rsid w:val="00275D80"/>
    <w:rsid w:val="00275F0E"/>
    <w:rsid w:val="00276182"/>
    <w:rsid w:val="002761F4"/>
    <w:rsid w:val="00276253"/>
    <w:rsid w:val="00276324"/>
    <w:rsid w:val="0027641D"/>
    <w:rsid w:val="00276431"/>
    <w:rsid w:val="002764CF"/>
    <w:rsid w:val="0027657B"/>
    <w:rsid w:val="002765DB"/>
    <w:rsid w:val="002766A3"/>
    <w:rsid w:val="002766F9"/>
    <w:rsid w:val="002766FC"/>
    <w:rsid w:val="0027675F"/>
    <w:rsid w:val="002769AD"/>
    <w:rsid w:val="002769CC"/>
    <w:rsid w:val="00276A3A"/>
    <w:rsid w:val="00276B3E"/>
    <w:rsid w:val="00276B5B"/>
    <w:rsid w:val="00276BE0"/>
    <w:rsid w:val="00276C60"/>
    <w:rsid w:val="00276CAE"/>
    <w:rsid w:val="00276D27"/>
    <w:rsid w:val="00276D49"/>
    <w:rsid w:val="00276E43"/>
    <w:rsid w:val="00276F10"/>
    <w:rsid w:val="0027709A"/>
    <w:rsid w:val="002770F0"/>
    <w:rsid w:val="00277243"/>
    <w:rsid w:val="00277251"/>
    <w:rsid w:val="00277329"/>
    <w:rsid w:val="0027743D"/>
    <w:rsid w:val="002774E2"/>
    <w:rsid w:val="00277754"/>
    <w:rsid w:val="0027798A"/>
    <w:rsid w:val="00277A35"/>
    <w:rsid w:val="00277B49"/>
    <w:rsid w:val="00277BA9"/>
    <w:rsid w:val="00277DD9"/>
    <w:rsid w:val="00277E73"/>
    <w:rsid w:val="00277E9C"/>
    <w:rsid w:val="00280036"/>
    <w:rsid w:val="0028004B"/>
    <w:rsid w:val="00280084"/>
    <w:rsid w:val="002804ED"/>
    <w:rsid w:val="002805FB"/>
    <w:rsid w:val="002805FE"/>
    <w:rsid w:val="00280634"/>
    <w:rsid w:val="002806EA"/>
    <w:rsid w:val="0028075E"/>
    <w:rsid w:val="002807ED"/>
    <w:rsid w:val="002809C7"/>
    <w:rsid w:val="00280AE7"/>
    <w:rsid w:val="00280B43"/>
    <w:rsid w:val="00280B84"/>
    <w:rsid w:val="00280BDF"/>
    <w:rsid w:val="00280C3F"/>
    <w:rsid w:val="00280CC2"/>
    <w:rsid w:val="00280CEC"/>
    <w:rsid w:val="00280D2A"/>
    <w:rsid w:val="00280E00"/>
    <w:rsid w:val="00280E83"/>
    <w:rsid w:val="00280F68"/>
    <w:rsid w:val="00280F7A"/>
    <w:rsid w:val="0028105B"/>
    <w:rsid w:val="00281358"/>
    <w:rsid w:val="002813BC"/>
    <w:rsid w:val="00281465"/>
    <w:rsid w:val="0028146A"/>
    <w:rsid w:val="0028153F"/>
    <w:rsid w:val="00281566"/>
    <w:rsid w:val="002815BB"/>
    <w:rsid w:val="00281613"/>
    <w:rsid w:val="00281645"/>
    <w:rsid w:val="00281697"/>
    <w:rsid w:val="00281705"/>
    <w:rsid w:val="0028177C"/>
    <w:rsid w:val="002817F3"/>
    <w:rsid w:val="0028186E"/>
    <w:rsid w:val="002818D6"/>
    <w:rsid w:val="00281984"/>
    <w:rsid w:val="00281A4F"/>
    <w:rsid w:val="00281CC7"/>
    <w:rsid w:val="00281D06"/>
    <w:rsid w:val="00281E13"/>
    <w:rsid w:val="00281EFF"/>
    <w:rsid w:val="00281F5B"/>
    <w:rsid w:val="00282048"/>
    <w:rsid w:val="00282055"/>
    <w:rsid w:val="002820D8"/>
    <w:rsid w:val="002821B3"/>
    <w:rsid w:val="00282302"/>
    <w:rsid w:val="0028231F"/>
    <w:rsid w:val="00282346"/>
    <w:rsid w:val="0028236B"/>
    <w:rsid w:val="002823F5"/>
    <w:rsid w:val="00282403"/>
    <w:rsid w:val="0028241F"/>
    <w:rsid w:val="00282543"/>
    <w:rsid w:val="00282561"/>
    <w:rsid w:val="002825C6"/>
    <w:rsid w:val="002826CE"/>
    <w:rsid w:val="0028287D"/>
    <w:rsid w:val="002828B7"/>
    <w:rsid w:val="0028293A"/>
    <w:rsid w:val="00282A31"/>
    <w:rsid w:val="00282A52"/>
    <w:rsid w:val="00282A67"/>
    <w:rsid w:val="00282AA6"/>
    <w:rsid w:val="00282BE7"/>
    <w:rsid w:val="00282C3B"/>
    <w:rsid w:val="00282D63"/>
    <w:rsid w:val="00282F01"/>
    <w:rsid w:val="00282F38"/>
    <w:rsid w:val="00282F61"/>
    <w:rsid w:val="00283054"/>
    <w:rsid w:val="0028306A"/>
    <w:rsid w:val="002830FA"/>
    <w:rsid w:val="002831D8"/>
    <w:rsid w:val="002831EA"/>
    <w:rsid w:val="00283248"/>
    <w:rsid w:val="00283398"/>
    <w:rsid w:val="002833B9"/>
    <w:rsid w:val="002835B1"/>
    <w:rsid w:val="002836B6"/>
    <w:rsid w:val="002838FD"/>
    <w:rsid w:val="002839CA"/>
    <w:rsid w:val="00283A47"/>
    <w:rsid w:val="00283B2C"/>
    <w:rsid w:val="00283C34"/>
    <w:rsid w:val="00283D39"/>
    <w:rsid w:val="00283D51"/>
    <w:rsid w:val="00283DD3"/>
    <w:rsid w:val="00283EFB"/>
    <w:rsid w:val="00283F6D"/>
    <w:rsid w:val="00284071"/>
    <w:rsid w:val="002840C1"/>
    <w:rsid w:val="0028433A"/>
    <w:rsid w:val="002844A3"/>
    <w:rsid w:val="0028464A"/>
    <w:rsid w:val="00284691"/>
    <w:rsid w:val="002846BF"/>
    <w:rsid w:val="002846EA"/>
    <w:rsid w:val="002847A2"/>
    <w:rsid w:val="00284800"/>
    <w:rsid w:val="002849D5"/>
    <w:rsid w:val="00284A33"/>
    <w:rsid w:val="00284A34"/>
    <w:rsid w:val="00284BB5"/>
    <w:rsid w:val="00284CDF"/>
    <w:rsid w:val="00284D0C"/>
    <w:rsid w:val="00284EB3"/>
    <w:rsid w:val="00284F3F"/>
    <w:rsid w:val="0028500D"/>
    <w:rsid w:val="00285019"/>
    <w:rsid w:val="002852A1"/>
    <w:rsid w:val="00285336"/>
    <w:rsid w:val="00285357"/>
    <w:rsid w:val="002855ED"/>
    <w:rsid w:val="00285743"/>
    <w:rsid w:val="0028586A"/>
    <w:rsid w:val="00285974"/>
    <w:rsid w:val="00285993"/>
    <w:rsid w:val="00285A88"/>
    <w:rsid w:val="00285AED"/>
    <w:rsid w:val="00285CCD"/>
    <w:rsid w:val="00285CEA"/>
    <w:rsid w:val="00285E00"/>
    <w:rsid w:val="00285E34"/>
    <w:rsid w:val="00285E6C"/>
    <w:rsid w:val="00285E6E"/>
    <w:rsid w:val="00285EAE"/>
    <w:rsid w:val="00285F63"/>
    <w:rsid w:val="0028615B"/>
    <w:rsid w:val="00286256"/>
    <w:rsid w:val="00286382"/>
    <w:rsid w:val="0028664B"/>
    <w:rsid w:val="002869F0"/>
    <w:rsid w:val="00286A7D"/>
    <w:rsid w:val="00286BA8"/>
    <w:rsid w:val="00286C30"/>
    <w:rsid w:val="00286C3F"/>
    <w:rsid w:val="00286D2B"/>
    <w:rsid w:val="00286ED4"/>
    <w:rsid w:val="00286F15"/>
    <w:rsid w:val="00286FA8"/>
    <w:rsid w:val="00286FB3"/>
    <w:rsid w:val="002870FA"/>
    <w:rsid w:val="002872BA"/>
    <w:rsid w:val="00287331"/>
    <w:rsid w:val="002873AE"/>
    <w:rsid w:val="002873DF"/>
    <w:rsid w:val="002873F6"/>
    <w:rsid w:val="002875A3"/>
    <w:rsid w:val="002875CF"/>
    <w:rsid w:val="0028761E"/>
    <w:rsid w:val="0028763E"/>
    <w:rsid w:val="00287697"/>
    <w:rsid w:val="002878F1"/>
    <w:rsid w:val="0028795D"/>
    <w:rsid w:val="002879F6"/>
    <w:rsid w:val="00287B41"/>
    <w:rsid w:val="00287C4D"/>
    <w:rsid w:val="00287CC4"/>
    <w:rsid w:val="00287D0F"/>
    <w:rsid w:val="00287DA2"/>
    <w:rsid w:val="00287E76"/>
    <w:rsid w:val="00287F71"/>
    <w:rsid w:val="00290068"/>
    <w:rsid w:val="002900B3"/>
    <w:rsid w:val="00290196"/>
    <w:rsid w:val="0029032F"/>
    <w:rsid w:val="0029038C"/>
    <w:rsid w:val="002903FC"/>
    <w:rsid w:val="0029050A"/>
    <w:rsid w:val="00290680"/>
    <w:rsid w:val="002906F3"/>
    <w:rsid w:val="0029073B"/>
    <w:rsid w:val="002907EF"/>
    <w:rsid w:val="00290821"/>
    <w:rsid w:val="00290846"/>
    <w:rsid w:val="00290A37"/>
    <w:rsid w:val="00290A58"/>
    <w:rsid w:val="00290AEA"/>
    <w:rsid w:val="00290B54"/>
    <w:rsid w:val="00290BE0"/>
    <w:rsid w:val="00290C11"/>
    <w:rsid w:val="00290C13"/>
    <w:rsid w:val="00290EEB"/>
    <w:rsid w:val="00290EF8"/>
    <w:rsid w:val="00290F6C"/>
    <w:rsid w:val="00290FDF"/>
    <w:rsid w:val="002910A9"/>
    <w:rsid w:val="002912A6"/>
    <w:rsid w:val="00291322"/>
    <w:rsid w:val="00291330"/>
    <w:rsid w:val="002914E5"/>
    <w:rsid w:val="002916A9"/>
    <w:rsid w:val="00291764"/>
    <w:rsid w:val="002917F4"/>
    <w:rsid w:val="00291835"/>
    <w:rsid w:val="0029185B"/>
    <w:rsid w:val="00291D91"/>
    <w:rsid w:val="00291E7C"/>
    <w:rsid w:val="00291FDF"/>
    <w:rsid w:val="00292084"/>
    <w:rsid w:val="002920EE"/>
    <w:rsid w:val="00292144"/>
    <w:rsid w:val="0029224F"/>
    <w:rsid w:val="00292267"/>
    <w:rsid w:val="002922CE"/>
    <w:rsid w:val="0029230D"/>
    <w:rsid w:val="0029240F"/>
    <w:rsid w:val="0029245A"/>
    <w:rsid w:val="00292503"/>
    <w:rsid w:val="00292815"/>
    <w:rsid w:val="0029286A"/>
    <w:rsid w:val="00292900"/>
    <w:rsid w:val="00292915"/>
    <w:rsid w:val="0029296B"/>
    <w:rsid w:val="002929E3"/>
    <w:rsid w:val="00292ADD"/>
    <w:rsid w:val="00292B0B"/>
    <w:rsid w:val="00292B33"/>
    <w:rsid w:val="00292D93"/>
    <w:rsid w:val="00292E05"/>
    <w:rsid w:val="00292E09"/>
    <w:rsid w:val="00293141"/>
    <w:rsid w:val="00293178"/>
    <w:rsid w:val="002932B1"/>
    <w:rsid w:val="0029339A"/>
    <w:rsid w:val="00293582"/>
    <w:rsid w:val="002935B2"/>
    <w:rsid w:val="0029369B"/>
    <w:rsid w:val="0029372C"/>
    <w:rsid w:val="0029374A"/>
    <w:rsid w:val="0029377B"/>
    <w:rsid w:val="002938A9"/>
    <w:rsid w:val="00293939"/>
    <w:rsid w:val="002939CF"/>
    <w:rsid w:val="00293A09"/>
    <w:rsid w:val="00293A5A"/>
    <w:rsid w:val="00293B7E"/>
    <w:rsid w:val="00293DB7"/>
    <w:rsid w:val="00294115"/>
    <w:rsid w:val="002943DA"/>
    <w:rsid w:val="00294507"/>
    <w:rsid w:val="002946A5"/>
    <w:rsid w:val="00294946"/>
    <w:rsid w:val="002949A7"/>
    <w:rsid w:val="002949B1"/>
    <w:rsid w:val="002949C6"/>
    <w:rsid w:val="00294A2F"/>
    <w:rsid w:val="00294AE9"/>
    <w:rsid w:val="00294B2B"/>
    <w:rsid w:val="00294B5D"/>
    <w:rsid w:val="00294B78"/>
    <w:rsid w:val="00294C32"/>
    <w:rsid w:val="00294C82"/>
    <w:rsid w:val="00294E5D"/>
    <w:rsid w:val="00294FDE"/>
    <w:rsid w:val="0029504B"/>
    <w:rsid w:val="002950BC"/>
    <w:rsid w:val="002950E1"/>
    <w:rsid w:val="0029519A"/>
    <w:rsid w:val="00295335"/>
    <w:rsid w:val="00295343"/>
    <w:rsid w:val="002953DC"/>
    <w:rsid w:val="00295470"/>
    <w:rsid w:val="00295558"/>
    <w:rsid w:val="00295678"/>
    <w:rsid w:val="0029597E"/>
    <w:rsid w:val="002959C1"/>
    <w:rsid w:val="00295A30"/>
    <w:rsid w:val="00295CAE"/>
    <w:rsid w:val="00295D04"/>
    <w:rsid w:val="00295F02"/>
    <w:rsid w:val="00296174"/>
    <w:rsid w:val="002961FE"/>
    <w:rsid w:val="00296227"/>
    <w:rsid w:val="00296272"/>
    <w:rsid w:val="00296278"/>
    <w:rsid w:val="00296279"/>
    <w:rsid w:val="002963DF"/>
    <w:rsid w:val="00296420"/>
    <w:rsid w:val="00296441"/>
    <w:rsid w:val="0029655C"/>
    <w:rsid w:val="00296577"/>
    <w:rsid w:val="00296581"/>
    <w:rsid w:val="002965A3"/>
    <w:rsid w:val="0029660D"/>
    <w:rsid w:val="0029674E"/>
    <w:rsid w:val="002967AE"/>
    <w:rsid w:val="002968D2"/>
    <w:rsid w:val="0029691F"/>
    <w:rsid w:val="002969C3"/>
    <w:rsid w:val="00296AAD"/>
    <w:rsid w:val="00296CDE"/>
    <w:rsid w:val="00296CF1"/>
    <w:rsid w:val="00296E1B"/>
    <w:rsid w:val="00296FA6"/>
    <w:rsid w:val="00297093"/>
    <w:rsid w:val="00297116"/>
    <w:rsid w:val="00297217"/>
    <w:rsid w:val="00297234"/>
    <w:rsid w:val="0029724F"/>
    <w:rsid w:val="00297254"/>
    <w:rsid w:val="0029731D"/>
    <w:rsid w:val="0029743F"/>
    <w:rsid w:val="002975C0"/>
    <w:rsid w:val="00297720"/>
    <w:rsid w:val="00297937"/>
    <w:rsid w:val="00297AE9"/>
    <w:rsid w:val="00297CDD"/>
    <w:rsid w:val="00297DAF"/>
    <w:rsid w:val="00297E65"/>
    <w:rsid w:val="00297EBE"/>
    <w:rsid w:val="00297F6B"/>
    <w:rsid w:val="00297F9F"/>
    <w:rsid w:val="002A00F8"/>
    <w:rsid w:val="002A0154"/>
    <w:rsid w:val="002A0181"/>
    <w:rsid w:val="002A02E9"/>
    <w:rsid w:val="002A0349"/>
    <w:rsid w:val="002A0480"/>
    <w:rsid w:val="002A056A"/>
    <w:rsid w:val="002A068B"/>
    <w:rsid w:val="002A0790"/>
    <w:rsid w:val="002A07F3"/>
    <w:rsid w:val="002A0D97"/>
    <w:rsid w:val="002A0E9D"/>
    <w:rsid w:val="002A102F"/>
    <w:rsid w:val="002A1061"/>
    <w:rsid w:val="002A10DD"/>
    <w:rsid w:val="002A11F5"/>
    <w:rsid w:val="002A124C"/>
    <w:rsid w:val="002A1287"/>
    <w:rsid w:val="002A12C7"/>
    <w:rsid w:val="002A1325"/>
    <w:rsid w:val="002A133E"/>
    <w:rsid w:val="002A143A"/>
    <w:rsid w:val="002A14AF"/>
    <w:rsid w:val="002A1582"/>
    <w:rsid w:val="002A1757"/>
    <w:rsid w:val="002A1787"/>
    <w:rsid w:val="002A199D"/>
    <w:rsid w:val="002A1B2E"/>
    <w:rsid w:val="002A1BDB"/>
    <w:rsid w:val="002A1CDF"/>
    <w:rsid w:val="002A1EE5"/>
    <w:rsid w:val="002A1F80"/>
    <w:rsid w:val="002A2359"/>
    <w:rsid w:val="002A23E8"/>
    <w:rsid w:val="002A24BB"/>
    <w:rsid w:val="002A25D0"/>
    <w:rsid w:val="002A25DD"/>
    <w:rsid w:val="002A270A"/>
    <w:rsid w:val="002A270D"/>
    <w:rsid w:val="002A284F"/>
    <w:rsid w:val="002A2A0D"/>
    <w:rsid w:val="002A2A32"/>
    <w:rsid w:val="002A2AB1"/>
    <w:rsid w:val="002A2AE2"/>
    <w:rsid w:val="002A2BF5"/>
    <w:rsid w:val="002A2E4D"/>
    <w:rsid w:val="002A2FEB"/>
    <w:rsid w:val="002A3156"/>
    <w:rsid w:val="002A3161"/>
    <w:rsid w:val="002A31DC"/>
    <w:rsid w:val="002A321C"/>
    <w:rsid w:val="002A3383"/>
    <w:rsid w:val="002A3621"/>
    <w:rsid w:val="002A36E9"/>
    <w:rsid w:val="002A36F5"/>
    <w:rsid w:val="002A3738"/>
    <w:rsid w:val="002A3847"/>
    <w:rsid w:val="002A38B2"/>
    <w:rsid w:val="002A39E9"/>
    <w:rsid w:val="002A3A8D"/>
    <w:rsid w:val="002A3BC5"/>
    <w:rsid w:val="002A3BC8"/>
    <w:rsid w:val="002A40A3"/>
    <w:rsid w:val="002A42DE"/>
    <w:rsid w:val="002A42F6"/>
    <w:rsid w:val="002A43A6"/>
    <w:rsid w:val="002A43CD"/>
    <w:rsid w:val="002A45E6"/>
    <w:rsid w:val="002A45FD"/>
    <w:rsid w:val="002A463E"/>
    <w:rsid w:val="002A47B5"/>
    <w:rsid w:val="002A47E5"/>
    <w:rsid w:val="002A4834"/>
    <w:rsid w:val="002A4CE3"/>
    <w:rsid w:val="002A4CFD"/>
    <w:rsid w:val="002A4D44"/>
    <w:rsid w:val="002A4D66"/>
    <w:rsid w:val="002A4D7C"/>
    <w:rsid w:val="002A4E21"/>
    <w:rsid w:val="002A4E44"/>
    <w:rsid w:val="002A4E74"/>
    <w:rsid w:val="002A4E9D"/>
    <w:rsid w:val="002A4F29"/>
    <w:rsid w:val="002A4F62"/>
    <w:rsid w:val="002A5035"/>
    <w:rsid w:val="002A506E"/>
    <w:rsid w:val="002A50AE"/>
    <w:rsid w:val="002A50E9"/>
    <w:rsid w:val="002A5120"/>
    <w:rsid w:val="002A5271"/>
    <w:rsid w:val="002A530E"/>
    <w:rsid w:val="002A531B"/>
    <w:rsid w:val="002A53B7"/>
    <w:rsid w:val="002A53CC"/>
    <w:rsid w:val="002A5429"/>
    <w:rsid w:val="002A55E0"/>
    <w:rsid w:val="002A56EA"/>
    <w:rsid w:val="002A59F3"/>
    <w:rsid w:val="002A5AE1"/>
    <w:rsid w:val="002A5B19"/>
    <w:rsid w:val="002A5B4C"/>
    <w:rsid w:val="002A5B52"/>
    <w:rsid w:val="002A5BD4"/>
    <w:rsid w:val="002A5DC6"/>
    <w:rsid w:val="002A5DD2"/>
    <w:rsid w:val="002A5E10"/>
    <w:rsid w:val="002A5E2E"/>
    <w:rsid w:val="002A5F4B"/>
    <w:rsid w:val="002A6326"/>
    <w:rsid w:val="002A6330"/>
    <w:rsid w:val="002A64BC"/>
    <w:rsid w:val="002A6515"/>
    <w:rsid w:val="002A656B"/>
    <w:rsid w:val="002A65C4"/>
    <w:rsid w:val="002A6655"/>
    <w:rsid w:val="002A6672"/>
    <w:rsid w:val="002A677B"/>
    <w:rsid w:val="002A6850"/>
    <w:rsid w:val="002A689B"/>
    <w:rsid w:val="002A6987"/>
    <w:rsid w:val="002A6AF8"/>
    <w:rsid w:val="002A6CCA"/>
    <w:rsid w:val="002A6CF0"/>
    <w:rsid w:val="002A6D2B"/>
    <w:rsid w:val="002A6E77"/>
    <w:rsid w:val="002A7007"/>
    <w:rsid w:val="002A7084"/>
    <w:rsid w:val="002A709D"/>
    <w:rsid w:val="002A70B8"/>
    <w:rsid w:val="002A7155"/>
    <w:rsid w:val="002A7277"/>
    <w:rsid w:val="002A72C1"/>
    <w:rsid w:val="002A738E"/>
    <w:rsid w:val="002A74F9"/>
    <w:rsid w:val="002A7522"/>
    <w:rsid w:val="002A7575"/>
    <w:rsid w:val="002A76D2"/>
    <w:rsid w:val="002A771F"/>
    <w:rsid w:val="002A77E0"/>
    <w:rsid w:val="002A7926"/>
    <w:rsid w:val="002A7953"/>
    <w:rsid w:val="002A7960"/>
    <w:rsid w:val="002A7985"/>
    <w:rsid w:val="002A79F0"/>
    <w:rsid w:val="002A7C49"/>
    <w:rsid w:val="002A7CC7"/>
    <w:rsid w:val="002A7DF9"/>
    <w:rsid w:val="002A7EC7"/>
    <w:rsid w:val="002B009A"/>
    <w:rsid w:val="002B018E"/>
    <w:rsid w:val="002B023B"/>
    <w:rsid w:val="002B0397"/>
    <w:rsid w:val="002B03A1"/>
    <w:rsid w:val="002B03C5"/>
    <w:rsid w:val="002B0529"/>
    <w:rsid w:val="002B05B0"/>
    <w:rsid w:val="002B0727"/>
    <w:rsid w:val="002B07A1"/>
    <w:rsid w:val="002B08DF"/>
    <w:rsid w:val="002B099B"/>
    <w:rsid w:val="002B0A14"/>
    <w:rsid w:val="002B0A65"/>
    <w:rsid w:val="002B0AB8"/>
    <w:rsid w:val="002B0AE8"/>
    <w:rsid w:val="002B0C8D"/>
    <w:rsid w:val="002B0D04"/>
    <w:rsid w:val="002B0F01"/>
    <w:rsid w:val="002B0F36"/>
    <w:rsid w:val="002B0F4E"/>
    <w:rsid w:val="002B0F51"/>
    <w:rsid w:val="002B0F69"/>
    <w:rsid w:val="002B111A"/>
    <w:rsid w:val="002B1152"/>
    <w:rsid w:val="002B1C2A"/>
    <w:rsid w:val="002B1DCC"/>
    <w:rsid w:val="002B1E78"/>
    <w:rsid w:val="002B2012"/>
    <w:rsid w:val="002B21BA"/>
    <w:rsid w:val="002B222C"/>
    <w:rsid w:val="002B23D4"/>
    <w:rsid w:val="002B240E"/>
    <w:rsid w:val="002B242C"/>
    <w:rsid w:val="002B243C"/>
    <w:rsid w:val="002B24D2"/>
    <w:rsid w:val="002B26EA"/>
    <w:rsid w:val="002B2742"/>
    <w:rsid w:val="002B2807"/>
    <w:rsid w:val="002B2832"/>
    <w:rsid w:val="002B283C"/>
    <w:rsid w:val="002B293A"/>
    <w:rsid w:val="002B2B8B"/>
    <w:rsid w:val="002B2C6F"/>
    <w:rsid w:val="002B2CF4"/>
    <w:rsid w:val="002B2D0D"/>
    <w:rsid w:val="002B2E0F"/>
    <w:rsid w:val="002B2E31"/>
    <w:rsid w:val="002B2F6B"/>
    <w:rsid w:val="002B3021"/>
    <w:rsid w:val="002B30B4"/>
    <w:rsid w:val="002B31E6"/>
    <w:rsid w:val="002B33D1"/>
    <w:rsid w:val="002B3441"/>
    <w:rsid w:val="002B346C"/>
    <w:rsid w:val="002B3745"/>
    <w:rsid w:val="002B3823"/>
    <w:rsid w:val="002B3B1D"/>
    <w:rsid w:val="002B3C8A"/>
    <w:rsid w:val="002B3D35"/>
    <w:rsid w:val="002B3E87"/>
    <w:rsid w:val="002B3F37"/>
    <w:rsid w:val="002B4149"/>
    <w:rsid w:val="002B4222"/>
    <w:rsid w:val="002B42A9"/>
    <w:rsid w:val="002B4301"/>
    <w:rsid w:val="002B442E"/>
    <w:rsid w:val="002B464E"/>
    <w:rsid w:val="002B4656"/>
    <w:rsid w:val="002B47B6"/>
    <w:rsid w:val="002B47CE"/>
    <w:rsid w:val="002B4827"/>
    <w:rsid w:val="002B4B3E"/>
    <w:rsid w:val="002B4B46"/>
    <w:rsid w:val="002B4B7D"/>
    <w:rsid w:val="002B4C89"/>
    <w:rsid w:val="002B4C9C"/>
    <w:rsid w:val="002B4CE3"/>
    <w:rsid w:val="002B4D3C"/>
    <w:rsid w:val="002B4F5C"/>
    <w:rsid w:val="002B4FCB"/>
    <w:rsid w:val="002B5039"/>
    <w:rsid w:val="002B507D"/>
    <w:rsid w:val="002B51D8"/>
    <w:rsid w:val="002B526C"/>
    <w:rsid w:val="002B5325"/>
    <w:rsid w:val="002B53E6"/>
    <w:rsid w:val="002B54DF"/>
    <w:rsid w:val="002B5529"/>
    <w:rsid w:val="002B55E6"/>
    <w:rsid w:val="002B56D1"/>
    <w:rsid w:val="002B5903"/>
    <w:rsid w:val="002B5A57"/>
    <w:rsid w:val="002B5AA4"/>
    <w:rsid w:val="002B5ADA"/>
    <w:rsid w:val="002B5BDF"/>
    <w:rsid w:val="002B5CA5"/>
    <w:rsid w:val="002B5CFD"/>
    <w:rsid w:val="002B605A"/>
    <w:rsid w:val="002B60A2"/>
    <w:rsid w:val="002B6186"/>
    <w:rsid w:val="002B61CB"/>
    <w:rsid w:val="002B61D3"/>
    <w:rsid w:val="002B6253"/>
    <w:rsid w:val="002B628E"/>
    <w:rsid w:val="002B62AD"/>
    <w:rsid w:val="002B630A"/>
    <w:rsid w:val="002B631D"/>
    <w:rsid w:val="002B634D"/>
    <w:rsid w:val="002B635A"/>
    <w:rsid w:val="002B642F"/>
    <w:rsid w:val="002B65C1"/>
    <w:rsid w:val="002B661C"/>
    <w:rsid w:val="002B6691"/>
    <w:rsid w:val="002B66A4"/>
    <w:rsid w:val="002B66B6"/>
    <w:rsid w:val="002B67A1"/>
    <w:rsid w:val="002B697A"/>
    <w:rsid w:val="002B6B17"/>
    <w:rsid w:val="002B6B84"/>
    <w:rsid w:val="002B6BD7"/>
    <w:rsid w:val="002B6C5E"/>
    <w:rsid w:val="002B6C7B"/>
    <w:rsid w:val="002B6D7F"/>
    <w:rsid w:val="002B6DD0"/>
    <w:rsid w:val="002B6ECE"/>
    <w:rsid w:val="002B7017"/>
    <w:rsid w:val="002B7062"/>
    <w:rsid w:val="002B70F1"/>
    <w:rsid w:val="002B7235"/>
    <w:rsid w:val="002B73EA"/>
    <w:rsid w:val="002B744C"/>
    <w:rsid w:val="002B750B"/>
    <w:rsid w:val="002B7679"/>
    <w:rsid w:val="002B7693"/>
    <w:rsid w:val="002B76AE"/>
    <w:rsid w:val="002B77CC"/>
    <w:rsid w:val="002B783A"/>
    <w:rsid w:val="002B794F"/>
    <w:rsid w:val="002B7A4B"/>
    <w:rsid w:val="002B7A65"/>
    <w:rsid w:val="002B7A98"/>
    <w:rsid w:val="002B7ABB"/>
    <w:rsid w:val="002B7B22"/>
    <w:rsid w:val="002B7B50"/>
    <w:rsid w:val="002B7B98"/>
    <w:rsid w:val="002B7C30"/>
    <w:rsid w:val="002B7D9F"/>
    <w:rsid w:val="002B7E73"/>
    <w:rsid w:val="002C0010"/>
    <w:rsid w:val="002C0029"/>
    <w:rsid w:val="002C0031"/>
    <w:rsid w:val="002C00CA"/>
    <w:rsid w:val="002C01F6"/>
    <w:rsid w:val="002C029F"/>
    <w:rsid w:val="002C0344"/>
    <w:rsid w:val="002C045C"/>
    <w:rsid w:val="002C0540"/>
    <w:rsid w:val="002C055A"/>
    <w:rsid w:val="002C0776"/>
    <w:rsid w:val="002C07A0"/>
    <w:rsid w:val="002C0A15"/>
    <w:rsid w:val="002C0A2A"/>
    <w:rsid w:val="002C0BBE"/>
    <w:rsid w:val="002C0DF5"/>
    <w:rsid w:val="002C0E9A"/>
    <w:rsid w:val="002C0FF3"/>
    <w:rsid w:val="002C104F"/>
    <w:rsid w:val="002C1215"/>
    <w:rsid w:val="002C1289"/>
    <w:rsid w:val="002C12F6"/>
    <w:rsid w:val="002C12FB"/>
    <w:rsid w:val="002C13F6"/>
    <w:rsid w:val="002C1401"/>
    <w:rsid w:val="002C1523"/>
    <w:rsid w:val="002C1608"/>
    <w:rsid w:val="002C16C4"/>
    <w:rsid w:val="002C1799"/>
    <w:rsid w:val="002C181A"/>
    <w:rsid w:val="002C1865"/>
    <w:rsid w:val="002C1970"/>
    <w:rsid w:val="002C1999"/>
    <w:rsid w:val="002C1CF4"/>
    <w:rsid w:val="002C1D0A"/>
    <w:rsid w:val="002C1E1B"/>
    <w:rsid w:val="002C1E21"/>
    <w:rsid w:val="002C1FA5"/>
    <w:rsid w:val="002C200E"/>
    <w:rsid w:val="002C2013"/>
    <w:rsid w:val="002C21EB"/>
    <w:rsid w:val="002C247A"/>
    <w:rsid w:val="002C2485"/>
    <w:rsid w:val="002C2499"/>
    <w:rsid w:val="002C24A5"/>
    <w:rsid w:val="002C2508"/>
    <w:rsid w:val="002C2594"/>
    <w:rsid w:val="002C2769"/>
    <w:rsid w:val="002C27A8"/>
    <w:rsid w:val="002C27C0"/>
    <w:rsid w:val="002C295F"/>
    <w:rsid w:val="002C2A37"/>
    <w:rsid w:val="002C2B10"/>
    <w:rsid w:val="002C2B22"/>
    <w:rsid w:val="002C2B93"/>
    <w:rsid w:val="002C2F33"/>
    <w:rsid w:val="002C304C"/>
    <w:rsid w:val="002C309B"/>
    <w:rsid w:val="002C3198"/>
    <w:rsid w:val="002C3248"/>
    <w:rsid w:val="002C348A"/>
    <w:rsid w:val="002C36E7"/>
    <w:rsid w:val="002C3712"/>
    <w:rsid w:val="002C37AB"/>
    <w:rsid w:val="002C394C"/>
    <w:rsid w:val="002C3959"/>
    <w:rsid w:val="002C3B94"/>
    <w:rsid w:val="002C3BEB"/>
    <w:rsid w:val="002C3DFA"/>
    <w:rsid w:val="002C3F80"/>
    <w:rsid w:val="002C40D8"/>
    <w:rsid w:val="002C412C"/>
    <w:rsid w:val="002C4183"/>
    <w:rsid w:val="002C41EF"/>
    <w:rsid w:val="002C42E0"/>
    <w:rsid w:val="002C4571"/>
    <w:rsid w:val="002C4584"/>
    <w:rsid w:val="002C4691"/>
    <w:rsid w:val="002C46AA"/>
    <w:rsid w:val="002C4741"/>
    <w:rsid w:val="002C48B1"/>
    <w:rsid w:val="002C490F"/>
    <w:rsid w:val="002C494B"/>
    <w:rsid w:val="002C4968"/>
    <w:rsid w:val="002C49E6"/>
    <w:rsid w:val="002C4CE7"/>
    <w:rsid w:val="002C4E6C"/>
    <w:rsid w:val="002C4E71"/>
    <w:rsid w:val="002C4E9B"/>
    <w:rsid w:val="002C4F07"/>
    <w:rsid w:val="002C4F46"/>
    <w:rsid w:val="002C5114"/>
    <w:rsid w:val="002C512F"/>
    <w:rsid w:val="002C52C7"/>
    <w:rsid w:val="002C530E"/>
    <w:rsid w:val="002C5355"/>
    <w:rsid w:val="002C538C"/>
    <w:rsid w:val="002C5517"/>
    <w:rsid w:val="002C57AA"/>
    <w:rsid w:val="002C580B"/>
    <w:rsid w:val="002C588D"/>
    <w:rsid w:val="002C5896"/>
    <w:rsid w:val="002C5AD3"/>
    <w:rsid w:val="002C5B6F"/>
    <w:rsid w:val="002C5D03"/>
    <w:rsid w:val="002C5D88"/>
    <w:rsid w:val="002C5F6C"/>
    <w:rsid w:val="002C5F92"/>
    <w:rsid w:val="002C5FD6"/>
    <w:rsid w:val="002C62CA"/>
    <w:rsid w:val="002C6561"/>
    <w:rsid w:val="002C657F"/>
    <w:rsid w:val="002C6840"/>
    <w:rsid w:val="002C6907"/>
    <w:rsid w:val="002C6A7D"/>
    <w:rsid w:val="002C6A8C"/>
    <w:rsid w:val="002C6B67"/>
    <w:rsid w:val="002C6B79"/>
    <w:rsid w:val="002C6C9D"/>
    <w:rsid w:val="002C6D32"/>
    <w:rsid w:val="002C6D7B"/>
    <w:rsid w:val="002C6D96"/>
    <w:rsid w:val="002C6F17"/>
    <w:rsid w:val="002C7063"/>
    <w:rsid w:val="002C7286"/>
    <w:rsid w:val="002C72E1"/>
    <w:rsid w:val="002C737A"/>
    <w:rsid w:val="002C7453"/>
    <w:rsid w:val="002C7590"/>
    <w:rsid w:val="002C7715"/>
    <w:rsid w:val="002C77CE"/>
    <w:rsid w:val="002C77EE"/>
    <w:rsid w:val="002C797E"/>
    <w:rsid w:val="002C798E"/>
    <w:rsid w:val="002C7A1A"/>
    <w:rsid w:val="002C7BCF"/>
    <w:rsid w:val="002C7BEF"/>
    <w:rsid w:val="002C7CAB"/>
    <w:rsid w:val="002C7DCD"/>
    <w:rsid w:val="002C7DD8"/>
    <w:rsid w:val="002C7E01"/>
    <w:rsid w:val="002D0264"/>
    <w:rsid w:val="002D050E"/>
    <w:rsid w:val="002D0589"/>
    <w:rsid w:val="002D06B9"/>
    <w:rsid w:val="002D06D1"/>
    <w:rsid w:val="002D0808"/>
    <w:rsid w:val="002D08C1"/>
    <w:rsid w:val="002D0931"/>
    <w:rsid w:val="002D093E"/>
    <w:rsid w:val="002D0945"/>
    <w:rsid w:val="002D0A5B"/>
    <w:rsid w:val="002D0AB4"/>
    <w:rsid w:val="002D0CCC"/>
    <w:rsid w:val="002D0D59"/>
    <w:rsid w:val="002D0F28"/>
    <w:rsid w:val="002D0F93"/>
    <w:rsid w:val="002D0FAA"/>
    <w:rsid w:val="002D1000"/>
    <w:rsid w:val="002D103D"/>
    <w:rsid w:val="002D1120"/>
    <w:rsid w:val="002D130D"/>
    <w:rsid w:val="002D13A6"/>
    <w:rsid w:val="002D16B6"/>
    <w:rsid w:val="002D1772"/>
    <w:rsid w:val="002D18AB"/>
    <w:rsid w:val="002D19F9"/>
    <w:rsid w:val="002D1A96"/>
    <w:rsid w:val="002D1E3F"/>
    <w:rsid w:val="002D1FD9"/>
    <w:rsid w:val="002D2028"/>
    <w:rsid w:val="002D2209"/>
    <w:rsid w:val="002D2280"/>
    <w:rsid w:val="002D2341"/>
    <w:rsid w:val="002D23B5"/>
    <w:rsid w:val="002D2480"/>
    <w:rsid w:val="002D24D7"/>
    <w:rsid w:val="002D26BF"/>
    <w:rsid w:val="002D2756"/>
    <w:rsid w:val="002D27AF"/>
    <w:rsid w:val="002D27CF"/>
    <w:rsid w:val="002D28B6"/>
    <w:rsid w:val="002D28DD"/>
    <w:rsid w:val="002D296D"/>
    <w:rsid w:val="002D2A54"/>
    <w:rsid w:val="002D2A67"/>
    <w:rsid w:val="002D2B8E"/>
    <w:rsid w:val="002D2C0A"/>
    <w:rsid w:val="002D2D48"/>
    <w:rsid w:val="002D2E04"/>
    <w:rsid w:val="002D3055"/>
    <w:rsid w:val="002D307E"/>
    <w:rsid w:val="002D3297"/>
    <w:rsid w:val="002D34A5"/>
    <w:rsid w:val="002D36A1"/>
    <w:rsid w:val="002D37B7"/>
    <w:rsid w:val="002D37C1"/>
    <w:rsid w:val="002D3897"/>
    <w:rsid w:val="002D3924"/>
    <w:rsid w:val="002D396F"/>
    <w:rsid w:val="002D3994"/>
    <w:rsid w:val="002D3B37"/>
    <w:rsid w:val="002D3E16"/>
    <w:rsid w:val="002D41AB"/>
    <w:rsid w:val="002D430E"/>
    <w:rsid w:val="002D434A"/>
    <w:rsid w:val="002D437C"/>
    <w:rsid w:val="002D45BD"/>
    <w:rsid w:val="002D45D6"/>
    <w:rsid w:val="002D46D9"/>
    <w:rsid w:val="002D47AD"/>
    <w:rsid w:val="002D47EC"/>
    <w:rsid w:val="002D4806"/>
    <w:rsid w:val="002D481E"/>
    <w:rsid w:val="002D4965"/>
    <w:rsid w:val="002D4AD9"/>
    <w:rsid w:val="002D4B84"/>
    <w:rsid w:val="002D4C25"/>
    <w:rsid w:val="002D4DE5"/>
    <w:rsid w:val="002D4E0E"/>
    <w:rsid w:val="002D4E4E"/>
    <w:rsid w:val="002D4E74"/>
    <w:rsid w:val="002D4EA6"/>
    <w:rsid w:val="002D4F0E"/>
    <w:rsid w:val="002D4F27"/>
    <w:rsid w:val="002D4F93"/>
    <w:rsid w:val="002D503F"/>
    <w:rsid w:val="002D5097"/>
    <w:rsid w:val="002D5275"/>
    <w:rsid w:val="002D52B9"/>
    <w:rsid w:val="002D5382"/>
    <w:rsid w:val="002D5412"/>
    <w:rsid w:val="002D5484"/>
    <w:rsid w:val="002D54A3"/>
    <w:rsid w:val="002D559B"/>
    <w:rsid w:val="002D55AA"/>
    <w:rsid w:val="002D55EB"/>
    <w:rsid w:val="002D56AF"/>
    <w:rsid w:val="002D5852"/>
    <w:rsid w:val="002D5A24"/>
    <w:rsid w:val="002D5E48"/>
    <w:rsid w:val="002D5E9E"/>
    <w:rsid w:val="002D5EF2"/>
    <w:rsid w:val="002D60C6"/>
    <w:rsid w:val="002D6131"/>
    <w:rsid w:val="002D6146"/>
    <w:rsid w:val="002D626F"/>
    <w:rsid w:val="002D6368"/>
    <w:rsid w:val="002D642E"/>
    <w:rsid w:val="002D64BD"/>
    <w:rsid w:val="002D6651"/>
    <w:rsid w:val="002D6679"/>
    <w:rsid w:val="002D668F"/>
    <w:rsid w:val="002D68AE"/>
    <w:rsid w:val="002D6B6D"/>
    <w:rsid w:val="002D6BCB"/>
    <w:rsid w:val="002D6BD7"/>
    <w:rsid w:val="002D6DD0"/>
    <w:rsid w:val="002D70F4"/>
    <w:rsid w:val="002D71E4"/>
    <w:rsid w:val="002D71EE"/>
    <w:rsid w:val="002D7212"/>
    <w:rsid w:val="002D72F3"/>
    <w:rsid w:val="002D73D3"/>
    <w:rsid w:val="002D7456"/>
    <w:rsid w:val="002D74F2"/>
    <w:rsid w:val="002D77F3"/>
    <w:rsid w:val="002D796D"/>
    <w:rsid w:val="002D7A13"/>
    <w:rsid w:val="002D7C18"/>
    <w:rsid w:val="002D7D51"/>
    <w:rsid w:val="002D7DF9"/>
    <w:rsid w:val="002D7E4E"/>
    <w:rsid w:val="002D7F2C"/>
    <w:rsid w:val="002E030E"/>
    <w:rsid w:val="002E039B"/>
    <w:rsid w:val="002E0531"/>
    <w:rsid w:val="002E0577"/>
    <w:rsid w:val="002E0942"/>
    <w:rsid w:val="002E094B"/>
    <w:rsid w:val="002E097D"/>
    <w:rsid w:val="002E0B7A"/>
    <w:rsid w:val="002E0C14"/>
    <w:rsid w:val="002E0C63"/>
    <w:rsid w:val="002E0CF0"/>
    <w:rsid w:val="002E0DD1"/>
    <w:rsid w:val="002E0F87"/>
    <w:rsid w:val="002E10B2"/>
    <w:rsid w:val="002E11A4"/>
    <w:rsid w:val="002E1378"/>
    <w:rsid w:val="002E1383"/>
    <w:rsid w:val="002E14AC"/>
    <w:rsid w:val="002E153D"/>
    <w:rsid w:val="002E1608"/>
    <w:rsid w:val="002E1641"/>
    <w:rsid w:val="002E1678"/>
    <w:rsid w:val="002E181F"/>
    <w:rsid w:val="002E18AE"/>
    <w:rsid w:val="002E193E"/>
    <w:rsid w:val="002E1A8A"/>
    <w:rsid w:val="002E1A9D"/>
    <w:rsid w:val="002E1B1B"/>
    <w:rsid w:val="002E1B3E"/>
    <w:rsid w:val="002E1BB5"/>
    <w:rsid w:val="002E1D2E"/>
    <w:rsid w:val="002E1D43"/>
    <w:rsid w:val="002E1F86"/>
    <w:rsid w:val="002E20A1"/>
    <w:rsid w:val="002E2125"/>
    <w:rsid w:val="002E212D"/>
    <w:rsid w:val="002E2212"/>
    <w:rsid w:val="002E234F"/>
    <w:rsid w:val="002E23B0"/>
    <w:rsid w:val="002E24E2"/>
    <w:rsid w:val="002E2576"/>
    <w:rsid w:val="002E25C3"/>
    <w:rsid w:val="002E2831"/>
    <w:rsid w:val="002E28D2"/>
    <w:rsid w:val="002E2907"/>
    <w:rsid w:val="002E2A72"/>
    <w:rsid w:val="002E2AA9"/>
    <w:rsid w:val="002E2AB6"/>
    <w:rsid w:val="002E2BC0"/>
    <w:rsid w:val="002E2C60"/>
    <w:rsid w:val="002E2D11"/>
    <w:rsid w:val="002E2D3D"/>
    <w:rsid w:val="002E2FB3"/>
    <w:rsid w:val="002E3038"/>
    <w:rsid w:val="002E318D"/>
    <w:rsid w:val="002E31C1"/>
    <w:rsid w:val="002E31F8"/>
    <w:rsid w:val="002E3222"/>
    <w:rsid w:val="002E3346"/>
    <w:rsid w:val="002E346A"/>
    <w:rsid w:val="002E3475"/>
    <w:rsid w:val="002E357A"/>
    <w:rsid w:val="002E35D8"/>
    <w:rsid w:val="002E360F"/>
    <w:rsid w:val="002E3640"/>
    <w:rsid w:val="002E3680"/>
    <w:rsid w:val="002E36EF"/>
    <w:rsid w:val="002E3751"/>
    <w:rsid w:val="002E3838"/>
    <w:rsid w:val="002E3859"/>
    <w:rsid w:val="002E39D1"/>
    <w:rsid w:val="002E39DD"/>
    <w:rsid w:val="002E39E8"/>
    <w:rsid w:val="002E3A14"/>
    <w:rsid w:val="002E3A30"/>
    <w:rsid w:val="002E3AED"/>
    <w:rsid w:val="002E3B20"/>
    <w:rsid w:val="002E3C42"/>
    <w:rsid w:val="002E3CA0"/>
    <w:rsid w:val="002E3CB2"/>
    <w:rsid w:val="002E3D3B"/>
    <w:rsid w:val="002E3E6D"/>
    <w:rsid w:val="002E3F41"/>
    <w:rsid w:val="002E3F59"/>
    <w:rsid w:val="002E3FA0"/>
    <w:rsid w:val="002E3FAE"/>
    <w:rsid w:val="002E4217"/>
    <w:rsid w:val="002E4307"/>
    <w:rsid w:val="002E43AC"/>
    <w:rsid w:val="002E4499"/>
    <w:rsid w:val="002E461C"/>
    <w:rsid w:val="002E4626"/>
    <w:rsid w:val="002E47B6"/>
    <w:rsid w:val="002E4889"/>
    <w:rsid w:val="002E48AA"/>
    <w:rsid w:val="002E4A06"/>
    <w:rsid w:val="002E4AFB"/>
    <w:rsid w:val="002E4B4C"/>
    <w:rsid w:val="002E4B8D"/>
    <w:rsid w:val="002E4C7C"/>
    <w:rsid w:val="002E4CCE"/>
    <w:rsid w:val="002E4D5E"/>
    <w:rsid w:val="002E4DCD"/>
    <w:rsid w:val="002E4ED2"/>
    <w:rsid w:val="002E4F3B"/>
    <w:rsid w:val="002E5061"/>
    <w:rsid w:val="002E5131"/>
    <w:rsid w:val="002E5232"/>
    <w:rsid w:val="002E530E"/>
    <w:rsid w:val="002E534D"/>
    <w:rsid w:val="002E552B"/>
    <w:rsid w:val="002E55B8"/>
    <w:rsid w:val="002E5699"/>
    <w:rsid w:val="002E56F0"/>
    <w:rsid w:val="002E5743"/>
    <w:rsid w:val="002E5864"/>
    <w:rsid w:val="002E588D"/>
    <w:rsid w:val="002E58A3"/>
    <w:rsid w:val="002E5A42"/>
    <w:rsid w:val="002E5C19"/>
    <w:rsid w:val="002E5C5A"/>
    <w:rsid w:val="002E5C67"/>
    <w:rsid w:val="002E5D13"/>
    <w:rsid w:val="002E5E71"/>
    <w:rsid w:val="002E5EA1"/>
    <w:rsid w:val="002E5EB5"/>
    <w:rsid w:val="002E5ED0"/>
    <w:rsid w:val="002E5EE1"/>
    <w:rsid w:val="002E5FB8"/>
    <w:rsid w:val="002E60DF"/>
    <w:rsid w:val="002E6109"/>
    <w:rsid w:val="002E614D"/>
    <w:rsid w:val="002E6212"/>
    <w:rsid w:val="002E622F"/>
    <w:rsid w:val="002E6272"/>
    <w:rsid w:val="002E629E"/>
    <w:rsid w:val="002E63CC"/>
    <w:rsid w:val="002E6456"/>
    <w:rsid w:val="002E6568"/>
    <w:rsid w:val="002E65AB"/>
    <w:rsid w:val="002E65B0"/>
    <w:rsid w:val="002E6743"/>
    <w:rsid w:val="002E67B5"/>
    <w:rsid w:val="002E6873"/>
    <w:rsid w:val="002E68B7"/>
    <w:rsid w:val="002E6989"/>
    <w:rsid w:val="002E69BF"/>
    <w:rsid w:val="002E6C2E"/>
    <w:rsid w:val="002E6C6E"/>
    <w:rsid w:val="002E6D5A"/>
    <w:rsid w:val="002E6DA6"/>
    <w:rsid w:val="002E6E88"/>
    <w:rsid w:val="002E6F42"/>
    <w:rsid w:val="002E6FAF"/>
    <w:rsid w:val="002E6FD3"/>
    <w:rsid w:val="002E704A"/>
    <w:rsid w:val="002E7083"/>
    <w:rsid w:val="002E70C4"/>
    <w:rsid w:val="002E7158"/>
    <w:rsid w:val="002E71E6"/>
    <w:rsid w:val="002E72C5"/>
    <w:rsid w:val="002E73D6"/>
    <w:rsid w:val="002E73D9"/>
    <w:rsid w:val="002E74E2"/>
    <w:rsid w:val="002E7505"/>
    <w:rsid w:val="002E75BD"/>
    <w:rsid w:val="002E7619"/>
    <w:rsid w:val="002E76EB"/>
    <w:rsid w:val="002E77CC"/>
    <w:rsid w:val="002E78EC"/>
    <w:rsid w:val="002E79AD"/>
    <w:rsid w:val="002E79F1"/>
    <w:rsid w:val="002E7B70"/>
    <w:rsid w:val="002E7B73"/>
    <w:rsid w:val="002E7BF5"/>
    <w:rsid w:val="002E7C3F"/>
    <w:rsid w:val="002E7CCF"/>
    <w:rsid w:val="002E7D04"/>
    <w:rsid w:val="002E7EC5"/>
    <w:rsid w:val="002F0107"/>
    <w:rsid w:val="002F0151"/>
    <w:rsid w:val="002F0154"/>
    <w:rsid w:val="002F016B"/>
    <w:rsid w:val="002F01C1"/>
    <w:rsid w:val="002F022E"/>
    <w:rsid w:val="002F02FE"/>
    <w:rsid w:val="002F032F"/>
    <w:rsid w:val="002F0508"/>
    <w:rsid w:val="002F0559"/>
    <w:rsid w:val="002F06EA"/>
    <w:rsid w:val="002F0749"/>
    <w:rsid w:val="002F091B"/>
    <w:rsid w:val="002F098D"/>
    <w:rsid w:val="002F09E5"/>
    <w:rsid w:val="002F0A5F"/>
    <w:rsid w:val="002F0A87"/>
    <w:rsid w:val="002F0AE1"/>
    <w:rsid w:val="002F0BAD"/>
    <w:rsid w:val="002F0C8C"/>
    <w:rsid w:val="002F0CC1"/>
    <w:rsid w:val="002F0CC4"/>
    <w:rsid w:val="002F0CD9"/>
    <w:rsid w:val="002F0D55"/>
    <w:rsid w:val="002F0E50"/>
    <w:rsid w:val="002F0E9E"/>
    <w:rsid w:val="002F0FC5"/>
    <w:rsid w:val="002F10B7"/>
    <w:rsid w:val="002F10BC"/>
    <w:rsid w:val="002F10CE"/>
    <w:rsid w:val="002F10F8"/>
    <w:rsid w:val="002F1124"/>
    <w:rsid w:val="002F1181"/>
    <w:rsid w:val="002F12F3"/>
    <w:rsid w:val="002F13B4"/>
    <w:rsid w:val="002F14DA"/>
    <w:rsid w:val="002F14E4"/>
    <w:rsid w:val="002F16C9"/>
    <w:rsid w:val="002F1789"/>
    <w:rsid w:val="002F1841"/>
    <w:rsid w:val="002F1842"/>
    <w:rsid w:val="002F1891"/>
    <w:rsid w:val="002F19B1"/>
    <w:rsid w:val="002F1ADE"/>
    <w:rsid w:val="002F1E2A"/>
    <w:rsid w:val="002F1F10"/>
    <w:rsid w:val="002F1F90"/>
    <w:rsid w:val="002F204F"/>
    <w:rsid w:val="002F20A7"/>
    <w:rsid w:val="002F2272"/>
    <w:rsid w:val="002F22AE"/>
    <w:rsid w:val="002F22D7"/>
    <w:rsid w:val="002F236B"/>
    <w:rsid w:val="002F24C3"/>
    <w:rsid w:val="002F24D4"/>
    <w:rsid w:val="002F25A5"/>
    <w:rsid w:val="002F269A"/>
    <w:rsid w:val="002F27A3"/>
    <w:rsid w:val="002F281F"/>
    <w:rsid w:val="002F288D"/>
    <w:rsid w:val="002F2992"/>
    <w:rsid w:val="002F29C3"/>
    <w:rsid w:val="002F2A5E"/>
    <w:rsid w:val="002F2ACB"/>
    <w:rsid w:val="002F2C1B"/>
    <w:rsid w:val="002F2DED"/>
    <w:rsid w:val="002F2F94"/>
    <w:rsid w:val="002F3296"/>
    <w:rsid w:val="002F32C4"/>
    <w:rsid w:val="002F3375"/>
    <w:rsid w:val="002F3382"/>
    <w:rsid w:val="002F350C"/>
    <w:rsid w:val="002F3672"/>
    <w:rsid w:val="002F3757"/>
    <w:rsid w:val="002F3867"/>
    <w:rsid w:val="002F3972"/>
    <w:rsid w:val="002F3AA9"/>
    <w:rsid w:val="002F3AF9"/>
    <w:rsid w:val="002F3BCD"/>
    <w:rsid w:val="002F3CF5"/>
    <w:rsid w:val="002F3E05"/>
    <w:rsid w:val="002F3EB4"/>
    <w:rsid w:val="002F40E6"/>
    <w:rsid w:val="002F41FB"/>
    <w:rsid w:val="002F4395"/>
    <w:rsid w:val="002F43B6"/>
    <w:rsid w:val="002F43F7"/>
    <w:rsid w:val="002F4431"/>
    <w:rsid w:val="002F4447"/>
    <w:rsid w:val="002F452E"/>
    <w:rsid w:val="002F4627"/>
    <w:rsid w:val="002F4706"/>
    <w:rsid w:val="002F480D"/>
    <w:rsid w:val="002F4860"/>
    <w:rsid w:val="002F48A4"/>
    <w:rsid w:val="002F48A9"/>
    <w:rsid w:val="002F4946"/>
    <w:rsid w:val="002F4984"/>
    <w:rsid w:val="002F49BF"/>
    <w:rsid w:val="002F4A88"/>
    <w:rsid w:val="002F4AAE"/>
    <w:rsid w:val="002F4AD6"/>
    <w:rsid w:val="002F4ADD"/>
    <w:rsid w:val="002F4C14"/>
    <w:rsid w:val="002F4C55"/>
    <w:rsid w:val="002F4CDF"/>
    <w:rsid w:val="002F4D44"/>
    <w:rsid w:val="002F4EF4"/>
    <w:rsid w:val="002F4F5E"/>
    <w:rsid w:val="002F4FAB"/>
    <w:rsid w:val="002F4FC7"/>
    <w:rsid w:val="002F5042"/>
    <w:rsid w:val="002F5156"/>
    <w:rsid w:val="002F5269"/>
    <w:rsid w:val="002F544A"/>
    <w:rsid w:val="002F54A0"/>
    <w:rsid w:val="002F555C"/>
    <w:rsid w:val="002F55D0"/>
    <w:rsid w:val="002F570A"/>
    <w:rsid w:val="002F586C"/>
    <w:rsid w:val="002F58F6"/>
    <w:rsid w:val="002F5BF9"/>
    <w:rsid w:val="002F5C71"/>
    <w:rsid w:val="002F5CA4"/>
    <w:rsid w:val="002F5D3C"/>
    <w:rsid w:val="002F5DAC"/>
    <w:rsid w:val="002F5DD3"/>
    <w:rsid w:val="002F5E79"/>
    <w:rsid w:val="002F5E9A"/>
    <w:rsid w:val="002F5F07"/>
    <w:rsid w:val="002F5F23"/>
    <w:rsid w:val="002F602B"/>
    <w:rsid w:val="002F626C"/>
    <w:rsid w:val="002F6377"/>
    <w:rsid w:val="002F663C"/>
    <w:rsid w:val="002F6650"/>
    <w:rsid w:val="002F6684"/>
    <w:rsid w:val="002F6772"/>
    <w:rsid w:val="002F678A"/>
    <w:rsid w:val="002F6979"/>
    <w:rsid w:val="002F6AED"/>
    <w:rsid w:val="002F6C0F"/>
    <w:rsid w:val="002F6C73"/>
    <w:rsid w:val="002F6D13"/>
    <w:rsid w:val="002F6D3D"/>
    <w:rsid w:val="002F6DA8"/>
    <w:rsid w:val="002F6EB7"/>
    <w:rsid w:val="002F6FD9"/>
    <w:rsid w:val="002F722D"/>
    <w:rsid w:val="002F72FB"/>
    <w:rsid w:val="002F7337"/>
    <w:rsid w:val="002F7491"/>
    <w:rsid w:val="002F752C"/>
    <w:rsid w:val="002F76D9"/>
    <w:rsid w:val="002F792B"/>
    <w:rsid w:val="002F792D"/>
    <w:rsid w:val="002F796F"/>
    <w:rsid w:val="002F7B51"/>
    <w:rsid w:val="002F7BDB"/>
    <w:rsid w:val="002F7C1E"/>
    <w:rsid w:val="002F7C28"/>
    <w:rsid w:val="002F7CE2"/>
    <w:rsid w:val="002F7CFE"/>
    <w:rsid w:val="002F7F48"/>
    <w:rsid w:val="002F7FA3"/>
    <w:rsid w:val="00300011"/>
    <w:rsid w:val="003000BD"/>
    <w:rsid w:val="0030030B"/>
    <w:rsid w:val="0030059B"/>
    <w:rsid w:val="0030060F"/>
    <w:rsid w:val="0030069D"/>
    <w:rsid w:val="00300776"/>
    <w:rsid w:val="003007FB"/>
    <w:rsid w:val="00300939"/>
    <w:rsid w:val="003009DA"/>
    <w:rsid w:val="00300AE1"/>
    <w:rsid w:val="00300C94"/>
    <w:rsid w:val="00300CF7"/>
    <w:rsid w:val="00300D3A"/>
    <w:rsid w:val="00300D70"/>
    <w:rsid w:val="00300D82"/>
    <w:rsid w:val="00300F36"/>
    <w:rsid w:val="003011DD"/>
    <w:rsid w:val="00301227"/>
    <w:rsid w:val="003012C8"/>
    <w:rsid w:val="003012CD"/>
    <w:rsid w:val="003015AD"/>
    <w:rsid w:val="0030160C"/>
    <w:rsid w:val="00301679"/>
    <w:rsid w:val="00301791"/>
    <w:rsid w:val="0030190F"/>
    <w:rsid w:val="00301920"/>
    <w:rsid w:val="003019C9"/>
    <w:rsid w:val="00301A97"/>
    <w:rsid w:val="00301CA9"/>
    <w:rsid w:val="00301CE2"/>
    <w:rsid w:val="00301DEE"/>
    <w:rsid w:val="00301F07"/>
    <w:rsid w:val="00302001"/>
    <w:rsid w:val="00302071"/>
    <w:rsid w:val="00302088"/>
    <w:rsid w:val="00302203"/>
    <w:rsid w:val="00302217"/>
    <w:rsid w:val="00302294"/>
    <w:rsid w:val="0030230C"/>
    <w:rsid w:val="00302337"/>
    <w:rsid w:val="003023CB"/>
    <w:rsid w:val="00302402"/>
    <w:rsid w:val="003025BE"/>
    <w:rsid w:val="00302710"/>
    <w:rsid w:val="003027A7"/>
    <w:rsid w:val="0030294D"/>
    <w:rsid w:val="003029B5"/>
    <w:rsid w:val="00302A76"/>
    <w:rsid w:val="00302ACD"/>
    <w:rsid w:val="00302BA1"/>
    <w:rsid w:val="00302BE2"/>
    <w:rsid w:val="00302CAF"/>
    <w:rsid w:val="00302CB6"/>
    <w:rsid w:val="00302D35"/>
    <w:rsid w:val="00302E02"/>
    <w:rsid w:val="00302EB9"/>
    <w:rsid w:val="00302EBD"/>
    <w:rsid w:val="00302F11"/>
    <w:rsid w:val="00302F47"/>
    <w:rsid w:val="00302FCD"/>
    <w:rsid w:val="00302FDD"/>
    <w:rsid w:val="00303035"/>
    <w:rsid w:val="00303130"/>
    <w:rsid w:val="0030315F"/>
    <w:rsid w:val="0030330A"/>
    <w:rsid w:val="0030378C"/>
    <w:rsid w:val="00303790"/>
    <w:rsid w:val="00303870"/>
    <w:rsid w:val="00303979"/>
    <w:rsid w:val="003039D1"/>
    <w:rsid w:val="00303A10"/>
    <w:rsid w:val="00303A2B"/>
    <w:rsid w:val="00303AC1"/>
    <w:rsid w:val="00303B02"/>
    <w:rsid w:val="00303B4B"/>
    <w:rsid w:val="00303BB1"/>
    <w:rsid w:val="00303C3A"/>
    <w:rsid w:val="00303C80"/>
    <w:rsid w:val="00303D45"/>
    <w:rsid w:val="00303DA2"/>
    <w:rsid w:val="00303E91"/>
    <w:rsid w:val="00303ECC"/>
    <w:rsid w:val="00303F6F"/>
    <w:rsid w:val="00303FA0"/>
    <w:rsid w:val="00303FA8"/>
    <w:rsid w:val="00304008"/>
    <w:rsid w:val="0030401A"/>
    <w:rsid w:val="00304119"/>
    <w:rsid w:val="00304349"/>
    <w:rsid w:val="00304462"/>
    <w:rsid w:val="003044A0"/>
    <w:rsid w:val="003044A9"/>
    <w:rsid w:val="003044C3"/>
    <w:rsid w:val="003044EC"/>
    <w:rsid w:val="003044EF"/>
    <w:rsid w:val="00304759"/>
    <w:rsid w:val="0030476F"/>
    <w:rsid w:val="0030480F"/>
    <w:rsid w:val="003048EA"/>
    <w:rsid w:val="0030491D"/>
    <w:rsid w:val="00304B8B"/>
    <w:rsid w:val="00304C0A"/>
    <w:rsid w:val="00304C5A"/>
    <w:rsid w:val="00304E82"/>
    <w:rsid w:val="00304F43"/>
    <w:rsid w:val="003050AA"/>
    <w:rsid w:val="003050E9"/>
    <w:rsid w:val="00305298"/>
    <w:rsid w:val="00305563"/>
    <w:rsid w:val="0030564E"/>
    <w:rsid w:val="003056F1"/>
    <w:rsid w:val="003058BA"/>
    <w:rsid w:val="0030591A"/>
    <w:rsid w:val="00305946"/>
    <w:rsid w:val="00305A28"/>
    <w:rsid w:val="00305AB0"/>
    <w:rsid w:val="00305B00"/>
    <w:rsid w:val="00305CDC"/>
    <w:rsid w:val="00305CF6"/>
    <w:rsid w:val="00305D70"/>
    <w:rsid w:val="00305DF4"/>
    <w:rsid w:val="00305FDD"/>
    <w:rsid w:val="0030612E"/>
    <w:rsid w:val="00306317"/>
    <w:rsid w:val="00306421"/>
    <w:rsid w:val="003064CF"/>
    <w:rsid w:val="0030672C"/>
    <w:rsid w:val="00306863"/>
    <w:rsid w:val="003069FD"/>
    <w:rsid w:val="00306C55"/>
    <w:rsid w:val="00306D62"/>
    <w:rsid w:val="00306DB2"/>
    <w:rsid w:val="00306E75"/>
    <w:rsid w:val="00306EA2"/>
    <w:rsid w:val="00306FA8"/>
    <w:rsid w:val="003070EC"/>
    <w:rsid w:val="00307101"/>
    <w:rsid w:val="003071F8"/>
    <w:rsid w:val="00307416"/>
    <w:rsid w:val="003074E3"/>
    <w:rsid w:val="00307764"/>
    <w:rsid w:val="0030779C"/>
    <w:rsid w:val="003077A6"/>
    <w:rsid w:val="003078AE"/>
    <w:rsid w:val="00307C75"/>
    <w:rsid w:val="00307DBF"/>
    <w:rsid w:val="00307E12"/>
    <w:rsid w:val="00307E85"/>
    <w:rsid w:val="00307F41"/>
    <w:rsid w:val="00307FA4"/>
    <w:rsid w:val="00307FC8"/>
    <w:rsid w:val="0031001D"/>
    <w:rsid w:val="00310047"/>
    <w:rsid w:val="003101C4"/>
    <w:rsid w:val="003104C2"/>
    <w:rsid w:val="0031058E"/>
    <w:rsid w:val="0031077D"/>
    <w:rsid w:val="0031083C"/>
    <w:rsid w:val="00310A05"/>
    <w:rsid w:val="00310C75"/>
    <w:rsid w:val="00310CBA"/>
    <w:rsid w:val="00311129"/>
    <w:rsid w:val="003111B6"/>
    <w:rsid w:val="003111FA"/>
    <w:rsid w:val="00311202"/>
    <w:rsid w:val="0031127D"/>
    <w:rsid w:val="003112D3"/>
    <w:rsid w:val="00311586"/>
    <w:rsid w:val="003115D9"/>
    <w:rsid w:val="0031160F"/>
    <w:rsid w:val="0031177B"/>
    <w:rsid w:val="003117E0"/>
    <w:rsid w:val="00311814"/>
    <w:rsid w:val="0031183D"/>
    <w:rsid w:val="0031188E"/>
    <w:rsid w:val="00311962"/>
    <w:rsid w:val="003119AF"/>
    <w:rsid w:val="00311A31"/>
    <w:rsid w:val="00311A67"/>
    <w:rsid w:val="00311CA4"/>
    <w:rsid w:val="00311D57"/>
    <w:rsid w:val="00311EC5"/>
    <w:rsid w:val="00311FE2"/>
    <w:rsid w:val="00312039"/>
    <w:rsid w:val="003121AD"/>
    <w:rsid w:val="003121C3"/>
    <w:rsid w:val="003121C7"/>
    <w:rsid w:val="003122B7"/>
    <w:rsid w:val="00312349"/>
    <w:rsid w:val="00312424"/>
    <w:rsid w:val="003124B7"/>
    <w:rsid w:val="00312543"/>
    <w:rsid w:val="0031256A"/>
    <w:rsid w:val="003125C8"/>
    <w:rsid w:val="0031276A"/>
    <w:rsid w:val="00312935"/>
    <w:rsid w:val="00312946"/>
    <w:rsid w:val="00312A49"/>
    <w:rsid w:val="00312BBC"/>
    <w:rsid w:val="00312BC2"/>
    <w:rsid w:val="00312C53"/>
    <w:rsid w:val="00312C5D"/>
    <w:rsid w:val="00312D9D"/>
    <w:rsid w:val="00312E1F"/>
    <w:rsid w:val="00312F17"/>
    <w:rsid w:val="00313037"/>
    <w:rsid w:val="003130ED"/>
    <w:rsid w:val="003130FB"/>
    <w:rsid w:val="003132C0"/>
    <w:rsid w:val="003132C4"/>
    <w:rsid w:val="00313310"/>
    <w:rsid w:val="00313395"/>
    <w:rsid w:val="003133BE"/>
    <w:rsid w:val="003133C9"/>
    <w:rsid w:val="003133EC"/>
    <w:rsid w:val="003133FD"/>
    <w:rsid w:val="00313499"/>
    <w:rsid w:val="003134C3"/>
    <w:rsid w:val="003134D1"/>
    <w:rsid w:val="00313565"/>
    <w:rsid w:val="0031361E"/>
    <w:rsid w:val="00313681"/>
    <w:rsid w:val="0031371F"/>
    <w:rsid w:val="00313918"/>
    <w:rsid w:val="0031392A"/>
    <w:rsid w:val="00313AAF"/>
    <w:rsid w:val="00313AC4"/>
    <w:rsid w:val="00313BD2"/>
    <w:rsid w:val="00313D3D"/>
    <w:rsid w:val="00313DE6"/>
    <w:rsid w:val="00313E9C"/>
    <w:rsid w:val="00314043"/>
    <w:rsid w:val="003141A8"/>
    <w:rsid w:val="00314502"/>
    <w:rsid w:val="0031452E"/>
    <w:rsid w:val="0031455F"/>
    <w:rsid w:val="003145B8"/>
    <w:rsid w:val="003145C1"/>
    <w:rsid w:val="003145CC"/>
    <w:rsid w:val="003146CB"/>
    <w:rsid w:val="003147DC"/>
    <w:rsid w:val="00314892"/>
    <w:rsid w:val="0031490B"/>
    <w:rsid w:val="0031492A"/>
    <w:rsid w:val="003149F1"/>
    <w:rsid w:val="00314A19"/>
    <w:rsid w:val="00314CE4"/>
    <w:rsid w:val="00314CF7"/>
    <w:rsid w:val="00314D08"/>
    <w:rsid w:val="00314DCA"/>
    <w:rsid w:val="00314F84"/>
    <w:rsid w:val="00315041"/>
    <w:rsid w:val="003151CE"/>
    <w:rsid w:val="0031522D"/>
    <w:rsid w:val="0031527F"/>
    <w:rsid w:val="0031529F"/>
    <w:rsid w:val="00315429"/>
    <w:rsid w:val="00315505"/>
    <w:rsid w:val="003155D4"/>
    <w:rsid w:val="003155E8"/>
    <w:rsid w:val="00315678"/>
    <w:rsid w:val="00315693"/>
    <w:rsid w:val="0031578A"/>
    <w:rsid w:val="003157D1"/>
    <w:rsid w:val="003158C2"/>
    <w:rsid w:val="0031596B"/>
    <w:rsid w:val="0031597E"/>
    <w:rsid w:val="00315A75"/>
    <w:rsid w:val="00315B32"/>
    <w:rsid w:val="00315B86"/>
    <w:rsid w:val="00315C01"/>
    <w:rsid w:val="00315CB3"/>
    <w:rsid w:val="00315D02"/>
    <w:rsid w:val="00315DBB"/>
    <w:rsid w:val="00315E9C"/>
    <w:rsid w:val="00315F39"/>
    <w:rsid w:val="00315F85"/>
    <w:rsid w:val="00315F9C"/>
    <w:rsid w:val="00315FB6"/>
    <w:rsid w:val="00315FBF"/>
    <w:rsid w:val="00315FE3"/>
    <w:rsid w:val="00316056"/>
    <w:rsid w:val="0031620C"/>
    <w:rsid w:val="0031645C"/>
    <w:rsid w:val="003164D2"/>
    <w:rsid w:val="0031658B"/>
    <w:rsid w:val="003165B2"/>
    <w:rsid w:val="003165F3"/>
    <w:rsid w:val="0031661A"/>
    <w:rsid w:val="003167BB"/>
    <w:rsid w:val="003167BE"/>
    <w:rsid w:val="00316808"/>
    <w:rsid w:val="0031685E"/>
    <w:rsid w:val="00316980"/>
    <w:rsid w:val="003169C3"/>
    <w:rsid w:val="003169F7"/>
    <w:rsid w:val="00316B54"/>
    <w:rsid w:val="00316C1C"/>
    <w:rsid w:val="00316D31"/>
    <w:rsid w:val="00316D41"/>
    <w:rsid w:val="00316DCE"/>
    <w:rsid w:val="00317075"/>
    <w:rsid w:val="00317433"/>
    <w:rsid w:val="00317864"/>
    <w:rsid w:val="00317AF6"/>
    <w:rsid w:val="00317B87"/>
    <w:rsid w:val="00317BC6"/>
    <w:rsid w:val="00317DCA"/>
    <w:rsid w:val="00317E53"/>
    <w:rsid w:val="00317E77"/>
    <w:rsid w:val="00317EA4"/>
    <w:rsid w:val="00317FC1"/>
    <w:rsid w:val="00317FF0"/>
    <w:rsid w:val="00320471"/>
    <w:rsid w:val="003204E5"/>
    <w:rsid w:val="003205E9"/>
    <w:rsid w:val="00320602"/>
    <w:rsid w:val="00320648"/>
    <w:rsid w:val="0032076D"/>
    <w:rsid w:val="00320944"/>
    <w:rsid w:val="00320BA9"/>
    <w:rsid w:val="00320E05"/>
    <w:rsid w:val="00321128"/>
    <w:rsid w:val="0032121C"/>
    <w:rsid w:val="003212C1"/>
    <w:rsid w:val="0032144E"/>
    <w:rsid w:val="00321607"/>
    <w:rsid w:val="003218B4"/>
    <w:rsid w:val="0032190B"/>
    <w:rsid w:val="00321998"/>
    <w:rsid w:val="00321B3F"/>
    <w:rsid w:val="00321EA1"/>
    <w:rsid w:val="00321EF5"/>
    <w:rsid w:val="00321F0B"/>
    <w:rsid w:val="00321F98"/>
    <w:rsid w:val="00321FA3"/>
    <w:rsid w:val="00321FB6"/>
    <w:rsid w:val="00321FDE"/>
    <w:rsid w:val="00322136"/>
    <w:rsid w:val="003221C8"/>
    <w:rsid w:val="00322319"/>
    <w:rsid w:val="003225C5"/>
    <w:rsid w:val="003225E5"/>
    <w:rsid w:val="003226DC"/>
    <w:rsid w:val="003226FB"/>
    <w:rsid w:val="003228F6"/>
    <w:rsid w:val="003229F2"/>
    <w:rsid w:val="00322A9F"/>
    <w:rsid w:val="00322AC7"/>
    <w:rsid w:val="00322B90"/>
    <w:rsid w:val="00322C3B"/>
    <w:rsid w:val="00322C4E"/>
    <w:rsid w:val="00322E39"/>
    <w:rsid w:val="00322EFE"/>
    <w:rsid w:val="0032303D"/>
    <w:rsid w:val="00323049"/>
    <w:rsid w:val="0032304D"/>
    <w:rsid w:val="003230DC"/>
    <w:rsid w:val="00323178"/>
    <w:rsid w:val="003231B9"/>
    <w:rsid w:val="003232FC"/>
    <w:rsid w:val="00323358"/>
    <w:rsid w:val="003233AF"/>
    <w:rsid w:val="003234D3"/>
    <w:rsid w:val="003235A3"/>
    <w:rsid w:val="003235A7"/>
    <w:rsid w:val="003235B1"/>
    <w:rsid w:val="003235CA"/>
    <w:rsid w:val="0032361F"/>
    <w:rsid w:val="00323744"/>
    <w:rsid w:val="00323750"/>
    <w:rsid w:val="00323752"/>
    <w:rsid w:val="00323763"/>
    <w:rsid w:val="0032391A"/>
    <w:rsid w:val="00323AF9"/>
    <w:rsid w:val="00323B09"/>
    <w:rsid w:val="00323B87"/>
    <w:rsid w:val="00323BD1"/>
    <w:rsid w:val="00323CC0"/>
    <w:rsid w:val="00323D04"/>
    <w:rsid w:val="00323F04"/>
    <w:rsid w:val="00324049"/>
    <w:rsid w:val="003240DC"/>
    <w:rsid w:val="003241FA"/>
    <w:rsid w:val="00324373"/>
    <w:rsid w:val="0032439E"/>
    <w:rsid w:val="00324474"/>
    <w:rsid w:val="003244E1"/>
    <w:rsid w:val="003244E2"/>
    <w:rsid w:val="003245B7"/>
    <w:rsid w:val="0032475E"/>
    <w:rsid w:val="00324913"/>
    <w:rsid w:val="00324952"/>
    <w:rsid w:val="00324A5E"/>
    <w:rsid w:val="00324AF8"/>
    <w:rsid w:val="00324E4B"/>
    <w:rsid w:val="00324EF4"/>
    <w:rsid w:val="0032505C"/>
    <w:rsid w:val="003250D4"/>
    <w:rsid w:val="0032524B"/>
    <w:rsid w:val="0032543F"/>
    <w:rsid w:val="0032544B"/>
    <w:rsid w:val="003254BC"/>
    <w:rsid w:val="003254F0"/>
    <w:rsid w:val="003255CB"/>
    <w:rsid w:val="003256FB"/>
    <w:rsid w:val="003259DD"/>
    <w:rsid w:val="00325B80"/>
    <w:rsid w:val="00325BB2"/>
    <w:rsid w:val="00325BF3"/>
    <w:rsid w:val="00325C35"/>
    <w:rsid w:val="00325CE5"/>
    <w:rsid w:val="00325CED"/>
    <w:rsid w:val="00325D8C"/>
    <w:rsid w:val="00325E64"/>
    <w:rsid w:val="00325EC1"/>
    <w:rsid w:val="003262D0"/>
    <w:rsid w:val="00326449"/>
    <w:rsid w:val="0032645F"/>
    <w:rsid w:val="00326469"/>
    <w:rsid w:val="003264CB"/>
    <w:rsid w:val="00326514"/>
    <w:rsid w:val="003265B2"/>
    <w:rsid w:val="00326631"/>
    <w:rsid w:val="00326853"/>
    <w:rsid w:val="00326860"/>
    <w:rsid w:val="00326876"/>
    <w:rsid w:val="003268BF"/>
    <w:rsid w:val="00326915"/>
    <w:rsid w:val="00326930"/>
    <w:rsid w:val="003269F1"/>
    <w:rsid w:val="00326A1F"/>
    <w:rsid w:val="00326A73"/>
    <w:rsid w:val="00326B27"/>
    <w:rsid w:val="00326BFC"/>
    <w:rsid w:val="00326CEA"/>
    <w:rsid w:val="00326D7D"/>
    <w:rsid w:val="00326DF2"/>
    <w:rsid w:val="00326E7D"/>
    <w:rsid w:val="0032703B"/>
    <w:rsid w:val="00327052"/>
    <w:rsid w:val="00327112"/>
    <w:rsid w:val="003272BF"/>
    <w:rsid w:val="00327341"/>
    <w:rsid w:val="0032744D"/>
    <w:rsid w:val="003275BD"/>
    <w:rsid w:val="003276BA"/>
    <w:rsid w:val="003277CF"/>
    <w:rsid w:val="0032786C"/>
    <w:rsid w:val="0032788B"/>
    <w:rsid w:val="00327970"/>
    <w:rsid w:val="00327B6A"/>
    <w:rsid w:val="00327CCC"/>
    <w:rsid w:val="00327CF0"/>
    <w:rsid w:val="00327D6F"/>
    <w:rsid w:val="00327E0F"/>
    <w:rsid w:val="00327F3C"/>
    <w:rsid w:val="003301D5"/>
    <w:rsid w:val="003301D7"/>
    <w:rsid w:val="00330326"/>
    <w:rsid w:val="00330488"/>
    <w:rsid w:val="00330519"/>
    <w:rsid w:val="0033065A"/>
    <w:rsid w:val="00330731"/>
    <w:rsid w:val="0033080F"/>
    <w:rsid w:val="003308BA"/>
    <w:rsid w:val="003308EE"/>
    <w:rsid w:val="00330929"/>
    <w:rsid w:val="003309B8"/>
    <w:rsid w:val="00330A1A"/>
    <w:rsid w:val="00330A5B"/>
    <w:rsid w:val="00330AAF"/>
    <w:rsid w:val="00330C78"/>
    <w:rsid w:val="00330CE6"/>
    <w:rsid w:val="00330E97"/>
    <w:rsid w:val="0033100E"/>
    <w:rsid w:val="00331037"/>
    <w:rsid w:val="00331063"/>
    <w:rsid w:val="0033122C"/>
    <w:rsid w:val="00331350"/>
    <w:rsid w:val="00331390"/>
    <w:rsid w:val="003314CA"/>
    <w:rsid w:val="00331540"/>
    <w:rsid w:val="003315FE"/>
    <w:rsid w:val="00331618"/>
    <w:rsid w:val="00331624"/>
    <w:rsid w:val="0033165C"/>
    <w:rsid w:val="003318C3"/>
    <w:rsid w:val="00331A01"/>
    <w:rsid w:val="00331BAF"/>
    <w:rsid w:val="00331BB4"/>
    <w:rsid w:val="00331BEC"/>
    <w:rsid w:val="00331BF2"/>
    <w:rsid w:val="00331FD3"/>
    <w:rsid w:val="0033201A"/>
    <w:rsid w:val="00332053"/>
    <w:rsid w:val="003320B7"/>
    <w:rsid w:val="00332486"/>
    <w:rsid w:val="0033257D"/>
    <w:rsid w:val="0033268E"/>
    <w:rsid w:val="00332773"/>
    <w:rsid w:val="00332788"/>
    <w:rsid w:val="003327B6"/>
    <w:rsid w:val="00332848"/>
    <w:rsid w:val="0033286E"/>
    <w:rsid w:val="00332896"/>
    <w:rsid w:val="00332899"/>
    <w:rsid w:val="00332B02"/>
    <w:rsid w:val="00332E87"/>
    <w:rsid w:val="00332EF3"/>
    <w:rsid w:val="0033313E"/>
    <w:rsid w:val="0033327A"/>
    <w:rsid w:val="00333488"/>
    <w:rsid w:val="003335D6"/>
    <w:rsid w:val="00333618"/>
    <w:rsid w:val="00333644"/>
    <w:rsid w:val="003337B6"/>
    <w:rsid w:val="00333A49"/>
    <w:rsid w:val="00333AC9"/>
    <w:rsid w:val="00333B74"/>
    <w:rsid w:val="00333CC8"/>
    <w:rsid w:val="00333CFF"/>
    <w:rsid w:val="00333D04"/>
    <w:rsid w:val="00333D5C"/>
    <w:rsid w:val="00333D61"/>
    <w:rsid w:val="00333E58"/>
    <w:rsid w:val="00333FDC"/>
    <w:rsid w:val="003340CE"/>
    <w:rsid w:val="0033417E"/>
    <w:rsid w:val="003341C3"/>
    <w:rsid w:val="003341DC"/>
    <w:rsid w:val="0033440B"/>
    <w:rsid w:val="00334497"/>
    <w:rsid w:val="00334524"/>
    <w:rsid w:val="0033465A"/>
    <w:rsid w:val="003346F4"/>
    <w:rsid w:val="003347EC"/>
    <w:rsid w:val="0033480A"/>
    <w:rsid w:val="00334894"/>
    <w:rsid w:val="00334898"/>
    <w:rsid w:val="003349D1"/>
    <w:rsid w:val="00334BB6"/>
    <w:rsid w:val="00334CEB"/>
    <w:rsid w:val="00334EAD"/>
    <w:rsid w:val="00335278"/>
    <w:rsid w:val="00335585"/>
    <w:rsid w:val="003356B8"/>
    <w:rsid w:val="00335761"/>
    <w:rsid w:val="00335995"/>
    <w:rsid w:val="00335A50"/>
    <w:rsid w:val="00335CF6"/>
    <w:rsid w:val="00335EC8"/>
    <w:rsid w:val="00336003"/>
    <w:rsid w:val="0033600D"/>
    <w:rsid w:val="00336123"/>
    <w:rsid w:val="00336128"/>
    <w:rsid w:val="003361DF"/>
    <w:rsid w:val="00336255"/>
    <w:rsid w:val="0033632A"/>
    <w:rsid w:val="00336349"/>
    <w:rsid w:val="003363DF"/>
    <w:rsid w:val="00336486"/>
    <w:rsid w:val="003364E1"/>
    <w:rsid w:val="00336615"/>
    <w:rsid w:val="003366BE"/>
    <w:rsid w:val="003367C2"/>
    <w:rsid w:val="003367D9"/>
    <w:rsid w:val="003368B6"/>
    <w:rsid w:val="003368EE"/>
    <w:rsid w:val="00336A0E"/>
    <w:rsid w:val="00336A9B"/>
    <w:rsid w:val="00336B54"/>
    <w:rsid w:val="00336D51"/>
    <w:rsid w:val="00336D52"/>
    <w:rsid w:val="00336E60"/>
    <w:rsid w:val="00336FA1"/>
    <w:rsid w:val="00337041"/>
    <w:rsid w:val="0033709A"/>
    <w:rsid w:val="003370D2"/>
    <w:rsid w:val="003370E9"/>
    <w:rsid w:val="00337170"/>
    <w:rsid w:val="00337246"/>
    <w:rsid w:val="0033727E"/>
    <w:rsid w:val="00337337"/>
    <w:rsid w:val="0033733D"/>
    <w:rsid w:val="003373FD"/>
    <w:rsid w:val="003373FF"/>
    <w:rsid w:val="00337441"/>
    <w:rsid w:val="00337466"/>
    <w:rsid w:val="003374D5"/>
    <w:rsid w:val="003376FD"/>
    <w:rsid w:val="00337790"/>
    <w:rsid w:val="003377BB"/>
    <w:rsid w:val="003377FC"/>
    <w:rsid w:val="0033781C"/>
    <w:rsid w:val="00337869"/>
    <w:rsid w:val="00337AD8"/>
    <w:rsid w:val="00337B75"/>
    <w:rsid w:val="00337BAC"/>
    <w:rsid w:val="00337C0D"/>
    <w:rsid w:val="00337C7A"/>
    <w:rsid w:val="00337CF3"/>
    <w:rsid w:val="00337EC6"/>
    <w:rsid w:val="00337F81"/>
    <w:rsid w:val="00337F84"/>
    <w:rsid w:val="00337FB2"/>
    <w:rsid w:val="00337FE2"/>
    <w:rsid w:val="00340086"/>
    <w:rsid w:val="003400C7"/>
    <w:rsid w:val="003400EB"/>
    <w:rsid w:val="00340157"/>
    <w:rsid w:val="0034017E"/>
    <w:rsid w:val="003401DB"/>
    <w:rsid w:val="003401E8"/>
    <w:rsid w:val="00340218"/>
    <w:rsid w:val="00340466"/>
    <w:rsid w:val="003405AE"/>
    <w:rsid w:val="003407B8"/>
    <w:rsid w:val="003407BE"/>
    <w:rsid w:val="003407E7"/>
    <w:rsid w:val="0034081C"/>
    <w:rsid w:val="003408FB"/>
    <w:rsid w:val="00340AA4"/>
    <w:rsid w:val="00340B2B"/>
    <w:rsid w:val="00340BA1"/>
    <w:rsid w:val="00340C35"/>
    <w:rsid w:val="00340CC4"/>
    <w:rsid w:val="00340D8D"/>
    <w:rsid w:val="00341008"/>
    <w:rsid w:val="00341115"/>
    <w:rsid w:val="00341196"/>
    <w:rsid w:val="003411F7"/>
    <w:rsid w:val="00341317"/>
    <w:rsid w:val="0034134E"/>
    <w:rsid w:val="00341458"/>
    <w:rsid w:val="00341525"/>
    <w:rsid w:val="00341672"/>
    <w:rsid w:val="0034170E"/>
    <w:rsid w:val="00341763"/>
    <w:rsid w:val="00341815"/>
    <w:rsid w:val="00341907"/>
    <w:rsid w:val="003419E3"/>
    <w:rsid w:val="00341A8A"/>
    <w:rsid w:val="00341AB8"/>
    <w:rsid w:val="00341BC8"/>
    <w:rsid w:val="00341D1A"/>
    <w:rsid w:val="00341F86"/>
    <w:rsid w:val="00341FDE"/>
    <w:rsid w:val="00342005"/>
    <w:rsid w:val="00342022"/>
    <w:rsid w:val="00342038"/>
    <w:rsid w:val="003421D6"/>
    <w:rsid w:val="0034246F"/>
    <w:rsid w:val="0034248D"/>
    <w:rsid w:val="00342700"/>
    <w:rsid w:val="00342911"/>
    <w:rsid w:val="0034299C"/>
    <w:rsid w:val="00342B9A"/>
    <w:rsid w:val="00342C22"/>
    <w:rsid w:val="00342C27"/>
    <w:rsid w:val="00342D78"/>
    <w:rsid w:val="00342E3C"/>
    <w:rsid w:val="00343059"/>
    <w:rsid w:val="0034305F"/>
    <w:rsid w:val="0034306F"/>
    <w:rsid w:val="00343306"/>
    <w:rsid w:val="00343337"/>
    <w:rsid w:val="003434D3"/>
    <w:rsid w:val="0034355A"/>
    <w:rsid w:val="003435D5"/>
    <w:rsid w:val="0034378D"/>
    <w:rsid w:val="003437DE"/>
    <w:rsid w:val="00343986"/>
    <w:rsid w:val="003439FA"/>
    <w:rsid w:val="00343A13"/>
    <w:rsid w:val="00343A81"/>
    <w:rsid w:val="00343CA9"/>
    <w:rsid w:val="00343CF4"/>
    <w:rsid w:val="00343E9F"/>
    <w:rsid w:val="00343F0C"/>
    <w:rsid w:val="00343F72"/>
    <w:rsid w:val="00344042"/>
    <w:rsid w:val="00344112"/>
    <w:rsid w:val="0034413F"/>
    <w:rsid w:val="003441CC"/>
    <w:rsid w:val="0034422D"/>
    <w:rsid w:val="00344252"/>
    <w:rsid w:val="00344342"/>
    <w:rsid w:val="00344694"/>
    <w:rsid w:val="0034475A"/>
    <w:rsid w:val="0034478C"/>
    <w:rsid w:val="00344903"/>
    <w:rsid w:val="00344B4C"/>
    <w:rsid w:val="00344B5F"/>
    <w:rsid w:val="00344C34"/>
    <w:rsid w:val="00344C47"/>
    <w:rsid w:val="00344CAF"/>
    <w:rsid w:val="00344D49"/>
    <w:rsid w:val="00344D5B"/>
    <w:rsid w:val="00344E18"/>
    <w:rsid w:val="00344FDA"/>
    <w:rsid w:val="003451DD"/>
    <w:rsid w:val="0034526A"/>
    <w:rsid w:val="003452A4"/>
    <w:rsid w:val="003452DB"/>
    <w:rsid w:val="00345302"/>
    <w:rsid w:val="0034545F"/>
    <w:rsid w:val="00345553"/>
    <w:rsid w:val="00345591"/>
    <w:rsid w:val="003455E8"/>
    <w:rsid w:val="0034575F"/>
    <w:rsid w:val="0034588F"/>
    <w:rsid w:val="003458AC"/>
    <w:rsid w:val="003459B3"/>
    <w:rsid w:val="00345A1B"/>
    <w:rsid w:val="00345CC6"/>
    <w:rsid w:val="00345D31"/>
    <w:rsid w:val="00345D95"/>
    <w:rsid w:val="00345DB9"/>
    <w:rsid w:val="00345EDE"/>
    <w:rsid w:val="00345F2E"/>
    <w:rsid w:val="00345F7E"/>
    <w:rsid w:val="00345F82"/>
    <w:rsid w:val="00346030"/>
    <w:rsid w:val="003461E9"/>
    <w:rsid w:val="003462A3"/>
    <w:rsid w:val="003464BB"/>
    <w:rsid w:val="0034653C"/>
    <w:rsid w:val="0034657E"/>
    <w:rsid w:val="003465B5"/>
    <w:rsid w:val="003467F2"/>
    <w:rsid w:val="00346935"/>
    <w:rsid w:val="00346981"/>
    <w:rsid w:val="00346984"/>
    <w:rsid w:val="00346A87"/>
    <w:rsid w:val="00346AC3"/>
    <w:rsid w:val="00346B1F"/>
    <w:rsid w:val="00346B2C"/>
    <w:rsid w:val="00346C85"/>
    <w:rsid w:val="00346C9F"/>
    <w:rsid w:val="00346CA6"/>
    <w:rsid w:val="00346D3E"/>
    <w:rsid w:val="00346EA9"/>
    <w:rsid w:val="00346EEB"/>
    <w:rsid w:val="00346F17"/>
    <w:rsid w:val="00346FFC"/>
    <w:rsid w:val="003470EF"/>
    <w:rsid w:val="00347191"/>
    <w:rsid w:val="00347212"/>
    <w:rsid w:val="0034725B"/>
    <w:rsid w:val="003472B1"/>
    <w:rsid w:val="003472D4"/>
    <w:rsid w:val="0034735C"/>
    <w:rsid w:val="0034739F"/>
    <w:rsid w:val="00347523"/>
    <w:rsid w:val="0034754D"/>
    <w:rsid w:val="00347557"/>
    <w:rsid w:val="00347776"/>
    <w:rsid w:val="003477C3"/>
    <w:rsid w:val="00347835"/>
    <w:rsid w:val="00347840"/>
    <w:rsid w:val="003478A4"/>
    <w:rsid w:val="003479A7"/>
    <w:rsid w:val="00347A0A"/>
    <w:rsid w:val="00347A17"/>
    <w:rsid w:val="00347A2B"/>
    <w:rsid w:val="00347A35"/>
    <w:rsid w:val="00347C03"/>
    <w:rsid w:val="00347C09"/>
    <w:rsid w:val="00347C43"/>
    <w:rsid w:val="00347C87"/>
    <w:rsid w:val="00347D95"/>
    <w:rsid w:val="00347E9C"/>
    <w:rsid w:val="00347FF9"/>
    <w:rsid w:val="0035003C"/>
    <w:rsid w:val="003500D7"/>
    <w:rsid w:val="0035024E"/>
    <w:rsid w:val="00350335"/>
    <w:rsid w:val="00350403"/>
    <w:rsid w:val="0035040D"/>
    <w:rsid w:val="00350485"/>
    <w:rsid w:val="00350674"/>
    <w:rsid w:val="00350783"/>
    <w:rsid w:val="0035079E"/>
    <w:rsid w:val="003507BA"/>
    <w:rsid w:val="003507E9"/>
    <w:rsid w:val="00350A07"/>
    <w:rsid w:val="00350A93"/>
    <w:rsid w:val="00350C56"/>
    <w:rsid w:val="00350EB1"/>
    <w:rsid w:val="00350F71"/>
    <w:rsid w:val="00351050"/>
    <w:rsid w:val="00351193"/>
    <w:rsid w:val="00351413"/>
    <w:rsid w:val="00351431"/>
    <w:rsid w:val="00351468"/>
    <w:rsid w:val="003516AF"/>
    <w:rsid w:val="0035172C"/>
    <w:rsid w:val="00351789"/>
    <w:rsid w:val="0035179B"/>
    <w:rsid w:val="0035181B"/>
    <w:rsid w:val="00351A5A"/>
    <w:rsid w:val="00351A81"/>
    <w:rsid w:val="00351AAE"/>
    <w:rsid w:val="00351DC3"/>
    <w:rsid w:val="00351DF0"/>
    <w:rsid w:val="00351EC9"/>
    <w:rsid w:val="00351EDF"/>
    <w:rsid w:val="00351F32"/>
    <w:rsid w:val="00351F67"/>
    <w:rsid w:val="003520A0"/>
    <w:rsid w:val="00352110"/>
    <w:rsid w:val="00352176"/>
    <w:rsid w:val="003522C3"/>
    <w:rsid w:val="00352334"/>
    <w:rsid w:val="00352530"/>
    <w:rsid w:val="00352535"/>
    <w:rsid w:val="00352614"/>
    <w:rsid w:val="003526EE"/>
    <w:rsid w:val="003526F3"/>
    <w:rsid w:val="0035273C"/>
    <w:rsid w:val="0035278E"/>
    <w:rsid w:val="00352852"/>
    <w:rsid w:val="0035289C"/>
    <w:rsid w:val="003528F3"/>
    <w:rsid w:val="003529C6"/>
    <w:rsid w:val="003529CD"/>
    <w:rsid w:val="003529EB"/>
    <w:rsid w:val="00352B56"/>
    <w:rsid w:val="00352CB0"/>
    <w:rsid w:val="00352CCE"/>
    <w:rsid w:val="00352D97"/>
    <w:rsid w:val="00352EE6"/>
    <w:rsid w:val="00352F3F"/>
    <w:rsid w:val="003530D9"/>
    <w:rsid w:val="0035312E"/>
    <w:rsid w:val="0035318D"/>
    <w:rsid w:val="003533E7"/>
    <w:rsid w:val="0035340E"/>
    <w:rsid w:val="0035346E"/>
    <w:rsid w:val="003535F0"/>
    <w:rsid w:val="0035364A"/>
    <w:rsid w:val="003539AB"/>
    <w:rsid w:val="00353D62"/>
    <w:rsid w:val="00353DE0"/>
    <w:rsid w:val="00353E69"/>
    <w:rsid w:val="00353EF1"/>
    <w:rsid w:val="00353FD8"/>
    <w:rsid w:val="00354047"/>
    <w:rsid w:val="003541D5"/>
    <w:rsid w:val="00354399"/>
    <w:rsid w:val="003544AB"/>
    <w:rsid w:val="00354512"/>
    <w:rsid w:val="0035453B"/>
    <w:rsid w:val="003545CF"/>
    <w:rsid w:val="003548DF"/>
    <w:rsid w:val="003549A8"/>
    <w:rsid w:val="00354AB1"/>
    <w:rsid w:val="00354B5D"/>
    <w:rsid w:val="00354B7B"/>
    <w:rsid w:val="00354BC7"/>
    <w:rsid w:val="00354C38"/>
    <w:rsid w:val="00354CA8"/>
    <w:rsid w:val="00354D24"/>
    <w:rsid w:val="00354DA6"/>
    <w:rsid w:val="00354F80"/>
    <w:rsid w:val="00355122"/>
    <w:rsid w:val="0035514F"/>
    <w:rsid w:val="00355200"/>
    <w:rsid w:val="003552E9"/>
    <w:rsid w:val="003553AA"/>
    <w:rsid w:val="003553B6"/>
    <w:rsid w:val="003553CF"/>
    <w:rsid w:val="0035551D"/>
    <w:rsid w:val="00355755"/>
    <w:rsid w:val="00355914"/>
    <w:rsid w:val="00355976"/>
    <w:rsid w:val="00355B66"/>
    <w:rsid w:val="00355CAF"/>
    <w:rsid w:val="00355DFA"/>
    <w:rsid w:val="00355DFF"/>
    <w:rsid w:val="00355EC9"/>
    <w:rsid w:val="00355FB1"/>
    <w:rsid w:val="00355FC2"/>
    <w:rsid w:val="00356007"/>
    <w:rsid w:val="003562D6"/>
    <w:rsid w:val="00356335"/>
    <w:rsid w:val="00356399"/>
    <w:rsid w:val="00356440"/>
    <w:rsid w:val="003564C5"/>
    <w:rsid w:val="003564F9"/>
    <w:rsid w:val="00356507"/>
    <w:rsid w:val="00356508"/>
    <w:rsid w:val="003565E8"/>
    <w:rsid w:val="0035661E"/>
    <w:rsid w:val="00356716"/>
    <w:rsid w:val="0035685B"/>
    <w:rsid w:val="003569B9"/>
    <w:rsid w:val="00356A0B"/>
    <w:rsid w:val="00356BD3"/>
    <w:rsid w:val="00356C39"/>
    <w:rsid w:val="00356C91"/>
    <w:rsid w:val="00356D82"/>
    <w:rsid w:val="00356DD2"/>
    <w:rsid w:val="00356E31"/>
    <w:rsid w:val="00356F62"/>
    <w:rsid w:val="00357104"/>
    <w:rsid w:val="003571A0"/>
    <w:rsid w:val="00357337"/>
    <w:rsid w:val="0035771E"/>
    <w:rsid w:val="0035779F"/>
    <w:rsid w:val="0035780E"/>
    <w:rsid w:val="00357961"/>
    <w:rsid w:val="00357AA0"/>
    <w:rsid w:val="00357AC5"/>
    <w:rsid w:val="00357AE9"/>
    <w:rsid w:val="00357D4F"/>
    <w:rsid w:val="00357DBA"/>
    <w:rsid w:val="00357E35"/>
    <w:rsid w:val="00357E98"/>
    <w:rsid w:val="00357E9F"/>
    <w:rsid w:val="00357F8A"/>
    <w:rsid w:val="00360043"/>
    <w:rsid w:val="003600E7"/>
    <w:rsid w:val="0036017D"/>
    <w:rsid w:val="00360198"/>
    <w:rsid w:val="00360522"/>
    <w:rsid w:val="00360581"/>
    <w:rsid w:val="00360615"/>
    <w:rsid w:val="003606B4"/>
    <w:rsid w:val="0036076D"/>
    <w:rsid w:val="003607B1"/>
    <w:rsid w:val="00360BA6"/>
    <w:rsid w:val="00360D1D"/>
    <w:rsid w:val="00360DB9"/>
    <w:rsid w:val="00360E4F"/>
    <w:rsid w:val="00360EB5"/>
    <w:rsid w:val="00360F5C"/>
    <w:rsid w:val="00360F83"/>
    <w:rsid w:val="00360FBF"/>
    <w:rsid w:val="00360FEB"/>
    <w:rsid w:val="003610AB"/>
    <w:rsid w:val="0036117D"/>
    <w:rsid w:val="003611F1"/>
    <w:rsid w:val="00361494"/>
    <w:rsid w:val="00361566"/>
    <w:rsid w:val="0036170E"/>
    <w:rsid w:val="00361755"/>
    <w:rsid w:val="0036183C"/>
    <w:rsid w:val="003619D6"/>
    <w:rsid w:val="00361AF9"/>
    <w:rsid w:val="00361BB3"/>
    <w:rsid w:val="00361EC4"/>
    <w:rsid w:val="00361F8D"/>
    <w:rsid w:val="00361F99"/>
    <w:rsid w:val="00361FB4"/>
    <w:rsid w:val="00361FC9"/>
    <w:rsid w:val="00362089"/>
    <w:rsid w:val="003620D5"/>
    <w:rsid w:val="003621CC"/>
    <w:rsid w:val="00362295"/>
    <w:rsid w:val="00362302"/>
    <w:rsid w:val="00362336"/>
    <w:rsid w:val="0036250A"/>
    <w:rsid w:val="00362528"/>
    <w:rsid w:val="003625AF"/>
    <w:rsid w:val="0036260F"/>
    <w:rsid w:val="00362615"/>
    <w:rsid w:val="0036264A"/>
    <w:rsid w:val="00362658"/>
    <w:rsid w:val="003627D5"/>
    <w:rsid w:val="00362978"/>
    <w:rsid w:val="00362A58"/>
    <w:rsid w:val="00362ACC"/>
    <w:rsid w:val="00362BF9"/>
    <w:rsid w:val="00362CB4"/>
    <w:rsid w:val="00362CBD"/>
    <w:rsid w:val="00362F04"/>
    <w:rsid w:val="00362F0F"/>
    <w:rsid w:val="00362F75"/>
    <w:rsid w:val="003630B6"/>
    <w:rsid w:val="003630EC"/>
    <w:rsid w:val="00363184"/>
    <w:rsid w:val="003631BA"/>
    <w:rsid w:val="003634E7"/>
    <w:rsid w:val="00363525"/>
    <w:rsid w:val="0036357C"/>
    <w:rsid w:val="0036361A"/>
    <w:rsid w:val="0036364F"/>
    <w:rsid w:val="003636AB"/>
    <w:rsid w:val="00363766"/>
    <w:rsid w:val="0036387F"/>
    <w:rsid w:val="00363886"/>
    <w:rsid w:val="003638CF"/>
    <w:rsid w:val="00363A2F"/>
    <w:rsid w:val="00363BAB"/>
    <w:rsid w:val="00363CA3"/>
    <w:rsid w:val="00363D37"/>
    <w:rsid w:val="00363DA6"/>
    <w:rsid w:val="00363F97"/>
    <w:rsid w:val="003640CA"/>
    <w:rsid w:val="00364108"/>
    <w:rsid w:val="00364115"/>
    <w:rsid w:val="00364165"/>
    <w:rsid w:val="00364166"/>
    <w:rsid w:val="00364172"/>
    <w:rsid w:val="0036425F"/>
    <w:rsid w:val="00364308"/>
    <w:rsid w:val="0036451C"/>
    <w:rsid w:val="0036452D"/>
    <w:rsid w:val="00364621"/>
    <w:rsid w:val="003647DB"/>
    <w:rsid w:val="003647F3"/>
    <w:rsid w:val="0036493F"/>
    <w:rsid w:val="00364998"/>
    <w:rsid w:val="00364A56"/>
    <w:rsid w:val="00364A81"/>
    <w:rsid w:val="00364AAA"/>
    <w:rsid w:val="00364ABF"/>
    <w:rsid w:val="00364B2A"/>
    <w:rsid w:val="00364E60"/>
    <w:rsid w:val="00364F7B"/>
    <w:rsid w:val="0036506F"/>
    <w:rsid w:val="0036512A"/>
    <w:rsid w:val="00365269"/>
    <w:rsid w:val="00365325"/>
    <w:rsid w:val="0036533E"/>
    <w:rsid w:val="0036534D"/>
    <w:rsid w:val="00365521"/>
    <w:rsid w:val="00365578"/>
    <w:rsid w:val="0036557A"/>
    <w:rsid w:val="00365621"/>
    <w:rsid w:val="003656B3"/>
    <w:rsid w:val="00365705"/>
    <w:rsid w:val="003657E3"/>
    <w:rsid w:val="003658A2"/>
    <w:rsid w:val="003658ED"/>
    <w:rsid w:val="00365964"/>
    <w:rsid w:val="00365A23"/>
    <w:rsid w:val="00365B64"/>
    <w:rsid w:val="00365CC6"/>
    <w:rsid w:val="00365D09"/>
    <w:rsid w:val="00365D66"/>
    <w:rsid w:val="00365E8C"/>
    <w:rsid w:val="00365F65"/>
    <w:rsid w:val="00366094"/>
    <w:rsid w:val="003660BC"/>
    <w:rsid w:val="003661FE"/>
    <w:rsid w:val="003663BB"/>
    <w:rsid w:val="003664D4"/>
    <w:rsid w:val="003664F7"/>
    <w:rsid w:val="0036660E"/>
    <w:rsid w:val="003667AB"/>
    <w:rsid w:val="00366934"/>
    <w:rsid w:val="00366960"/>
    <w:rsid w:val="00366A66"/>
    <w:rsid w:val="00366A89"/>
    <w:rsid w:val="00366A9B"/>
    <w:rsid w:val="00366D49"/>
    <w:rsid w:val="00366DB7"/>
    <w:rsid w:val="00366E7A"/>
    <w:rsid w:val="00366EBA"/>
    <w:rsid w:val="00366F05"/>
    <w:rsid w:val="00366F87"/>
    <w:rsid w:val="00367054"/>
    <w:rsid w:val="00367126"/>
    <w:rsid w:val="0036716D"/>
    <w:rsid w:val="003671E2"/>
    <w:rsid w:val="003671FF"/>
    <w:rsid w:val="00367224"/>
    <w:rsid w:val="0036743B"/>
    <w:rsid w:val="003674B1"/>
    <w:rsid w:val="003674FD"/>
    <w:rsid w:val="00367650"/>
    <w:rsid w:val="00367668"/>
    <w:rsid w:val="003677CB"/>
    <w:rsid w:val="00367A27"/>
    <w:rsid w:val="00367A6A"/>
    <w:rsid w:val="00367DBA"/>
    <w:rsid w:val="00367E76"/>
    <w:rsid w:val="00367F5D"/>
    <w:rsid w:val="00370138"/>
    <w:rsid w:val="0037014F"/>
    <w:rsid w:val="003701FB"/>
    <w:rsid w:val="00370259"/>
    <w:rsid w:val="00370643"/>
    <w:rsid w:val="00370B1F"/>
    <w:rsid w:val="00370B3A"/>
    <w:rsid w:val="00370B87"/>
    <w:rsid w:val="00370BCD"/>
    <w:rsid w:val="00370BDE"/>
    <w:rsid w:val="00370E21"/>
    <w:rsid w:val="00370E82"/>
    <w:rsid w:val="00370EFA"/>
    <w:rsid w:val="00371032"/>
    <w:rsid w:val="003710AF"/>
    <w:rsid w:val="003710D9"/>
    <w:rsid w:val="00371102"/>
    <w:rsid w:val="003711D9"/>
    <w:rsid w:val="00371329"/>
    <w:rsid w:val="00371417"/>
    <w:rsid w:val="003714D7"/>
    <w:rsid w:val="00371932"/>
    <w:rsid w:val="003719D2"/>
    <w:rsid w:val="00371D10"/>
    <w:rsid w:val="0037201A"/>
    <w:rsid w:val="0037215A"/>
    <w:rsid w:val="00372180"/>
    <w:rsid w:val="00372191"/>
    <w:rsid w:val="00372256"/>
    <w:rsid w:val="003722C5"/>
    <w:rsid w:val="00372513"/>
    <w:rsid w:val="00372641"/>
    <w:rsid w:val="0037264A"/>
    <w:rsid w:val="003726EB"/>
    <w:rsid w:val="00372A39"/>
    <w:rsid w:val="00372A3B"/>
    <w:rsid w:val="00372AEC"/>
    <w:rsid w:val="00372BAC"/>
    <w:rsid w:val="00372C6D"/>
    <w:rsid w:val="00372E48"/>
    <w:rsid w:val="00372EA3"/>
    <w:rsid w:val="00372EF6"/>
    <w:rsid w:val="00373264"/>
    <w:rsid w:val="003732F8"/>
    <w:rsid w:val="00373396"/>
    <w:rsid w:val="00373500"/>
    <w:rsid w:val="00373535"/>
    <w:rsid w:val="003735DC"/>
    <w:rsid w:val="003737B6"/>
    <w:rsid w:val="003738F6"/>
    <w:rsid w:val="00373983"/>
    <w:rsid w:val="003739A9"/>
    <w:rsid w:val="003739AB"/>
    <w:rsid w:val="003739B1"/>
    <w:rsid w:val="003739B8"/>
    <w:rsid w:val="00373B0E"/>
    <w:rsid w:val="00373C55"/>
    <w:rsid w:val="00373EDB"/>
    <w:rsid w:val="00373F12"/>
    <w:rsid w:val="00373F53"/>
    <w:rsid w:val="00373F54"/>
    <w:rsid w:val="00373F5F"/>
    <w:rsid w:val="00373F7B"/>
    <w:rsid w:val="003741EF"/>
    <w:rsid w:val="003741F8"/>
    <w:rsid w:val="00374482"/>
    <w:rsid w:val="0037461C"/>
    <w:rsid w:val="00374646"/>
    <w:rsid w:val="003746B4"/>
    <w:rsid w:val="00374707"/>
    <w:rsid w:val="00374763"/>
    <w:rsid w:val="00374778"/>
    <w:rsid w:val="003747C2"/>
    <w:rsid w:val="00374944"/>
    <w:rsid w:val="00374996"/>
    <w:rsid w:val="003749A3"/>
    <w:rsid w:val="00374A8A"/>
    <w:rsid w:val="00374AD2"/>
    <w:rsid w:val="00374B74"/>
    <w:rsid w:val="00374BB2"/>
    <w:rsid w:val="00374BDE"/>
    <w:rsid w:val="00374D4E"/>
    <w:rsid w:val="00374DA7"/>
    <w:rsid w:val="00374DBC"/>
    <w:rsid w:val="00374DCE"/>
    <w:rsid w:val="00374DE1"/>
    <w:rsid w:val="00374EF8"/>
    <w:rsid w:val="00374F20"/>
    <w:rsid w:val="00374F60"/>
    <w:rsid w:val="0037501C"/>
    <w:rsid w:val="003750F2"/>
    <w:rsid w:val="003751B5"/>
    <w:rsid w:val="003751E5"/>
    <w:rsid w:val="0037527E"/>
    <w:rsid w:val="00375293"/>
    <w:rsid w:val="003752C8"/>
    <w:rsid w:val="003752E5"/>
    <w:rsid w:val="003752F3"/>
    <w:rsid w:val="00375350"/>
    <w:rsid w:val="003753DA"/>
    <w:rsid w:val="0037559A"/>
    <w:rsid w:val="003755A3"/>
    <w:rsid w:val="0037573A"/>
    <w:rsid w:val="00375773"/>
    <w:rsid w:val="00375848"/>
    <w:rsid w:val="0037593D"/>
    <w:rsid w:val="00375943"/>
    <w:rsid w:val="003759CD"/>
    <w:rsid w:val="00375C63"/>
    <w:rsid w:val="00375C80"/>
    <w:rsid w:val="00375E0A"/>
    <w:rsid w:val="00375F26"/>
    <w:rsid w:val="00376142"/>
    <w:rsid w:val="00376172"/>
    <w:rsid w:val="003761F8"/>
    <w:rsid w:val="0037630E"/>
    <w:rsid w:val="0037631A"/>
    <w:rsid w:val="00376463"/>
    <w:rsid w:val="003765DA"/>
    <w:rsid w:val="00376643"/>
    <w:rsid w:val="003768A6"/>
    <w:rsid w:val="0037696D"/>
    <w:rsid w:val="003769FA"/>
    <w:rsid w:val="00376AA5"/>
    <w:rsid w:val="00376AEF"/>
    <w:rsid w:val="00376CA8"/>
    <w:rsid w:val="00376E6F"/>
    <w:rsid w:val="00376F01"/>
    <w:rsid w:val="00376F29"/>
    <w:rsid w:val="003770BF"/>
    <w:rsid w:val="0037712D"/>
    <w:rsid w:val="003771BF"/>
    <w:rsid w:val="00377276"/>
    <w:rsid w:val="0037729F"/>
    <w:rsid w:val="003772C0"/>
    <w:rsid w:val="003772FC"/>
    <w:rsid w:val="00377333"/>
    <w:rsid w:val="00377685"/>
    <w:rsid w:val="00377749"/>
    <w:rsid w:val="00377780"/>
    <w:rsid w:val="003778C0"/>
    <w:rsid w:val="00377905"/>
    <w:rsid w:val="00377A87"/>
    <w:rsid w:val="00377BCA"/>
    <w:rsid w:val="00377C92"/>
    <w:rsid w:val="00377D9F"/>
    <w:rsid w:val="00377E1D"/>
    <w:rsid w:val="00377E57"/>
    <w:rsid w:val="00377E88"/>
    <w:rsid w:val="00377E93"/>
    <w:rsid w:val="00377FB1"/>
    <w:rsid w:val="00377FB8"/>
    <w:rsid w:val="003800E5"/>
    <w:rsid w:val="0038022D"/>
    <w:rsid w:val="00380246"/>
    <w:rsid w:val="003803B5"/>
    <w:rsid w:val="003803FA"/>
    <w:rsid w:val="00380493"/>
    <w:rsid w:val="00380584"/>
    <w:rsid w:val="00380665"/>
    <w:rsid w:val="003809EA"/>
    <w:rsid w:val="00380A9B"/>
    <w:rsid w:val="00380CE8"/>
    <w:rsid w:val="003812E5"/>
    <w:rsid w:val="00381363"/>
    <w:rsid w:val="00381442"/>
    <w:rsid w:val="003818A5"/>
    <w:rsid w:val="00381948"/>
    <w:rsid w:val="003819C1"/>
    <w:rsid w:val="00381B7F"/>
    <w:rsid w:val="00381C1F"/>
    <w:rsid w:val="00381C8A"/>
    <w:rsid w:val="00381D7D"/>
    <w:rsid w:val="00381D98"/>
    <w:rsid w:val="00381F3A"/>
    <w:rsid w:val="00381F41"/>
    <w:rsid w:val="00381F74"/>
    <w:rsid w:val="00381F95"/>
    <w:rsid w:val="00382356"/>
    <w:rsid w:val="00382404"/>
    <w:rsid w:val="0038246B"/>
    <w:rsid w:val="00382578"/>
    <w:rsid w:val="003825B4"/>
    <w:rsid w:val="003825E0"/>
    <w:rsid w:val="00382740"/>
    <w:rsid w:val="00382771"/>
    <w:rsid w:val="00382909"/>
    <w:rsid w:val="0038290D"/>
    <w:rsid w:val="00382982"/>
    <w:rsid w:val="003829A0"/>
    <w:rsid w:val="00382A6A"/>
    <w:rsid w:val="00382AE3"/>
    <w:rsid w:val="00382D3E"/>
    <w:rsid w:val="00382FCA"/>
    <w:rsid w:val="003831D5"/>
    <w:rsid w:val="0038320B"/>
    <w:rsid w:val="0038321F"/>
    <w:rsid w:val="003833A6"/>
    <w:rsid w:val="0038341A"/>
    <w:rsid w:val="00383460"/>
    <w:rsid w:val="00383522"/>
    <w:rsid w:val="003835E9"/>
    <w:rsid w:val="00383699"/>
    <w:rsid w:val="003836DB"/>
    <w:rsid w:val="003838EF"/>
    <w:rsid w:val="003839C1"/>
    <w:rsid w:val="00383A94"/>
    <w:rsid w:val="00383AA2"/>
    <w:rsid w:val="00383D3E"/>
    <w:rsid w:val="00383E04"/>
    <w:rsid w:val="00383EF5"/>
    <w:rsid w:val="00383F86"/>
    <w:rsid w:val="00383F8F"/>
    <w:rsid w:val="00383FDF"/>
    <w:rsid w:val="0038409C"/>
    <w:rsid w:val="003841EA"/>
    <w:rsid w:val="003842AA"/>
    <w:rsid w:val="00384392"/>
    <w:rsid w:val="00384405"/>
    <w:rsid w:val="003844FD"/>
    <w:rsid w:val="00384609"/>
    <w:rsid w:val="00384660"/>
    <w:rsid w:val="00384771"/>
    <w:rsid w:val="00384782"/>
    <w:rsid w:val="00384A64"/>
    <w:rsid w:val="00384B55"/>
    <w:rsid w:val="00384BDF"/>
    <w:rsid w:val="00384D04"/>
    <w:rsid w:val="00384DB1"/>
    <w:rsid w:val="00384F6F"/>
    <w:rsid w:val="00384FE7"/>
    <w:rsid w:val="0038503A"/>
    <w:rsid w:val="0038506E"/>
    <w:rsid w:val="0038518F"/>
    <w:rsid w:val="0038521F"/>
    <w:rsid w:val="0038523F"/>
    <w:rsid w:val="003852DB"/>
    <w:rsid w:val="0038539B"/>
    <w:rsid w:val="003854E0"/>
    <w:rsid w:val="003855CB"/>
    <w:rsid w:val="00385682"/>
    <w:rsid w:val="00385848"/>
    <w:rsid w:val="00385895"/>
    <w:rsid w:val="003858C4"/>
    <w:rsid w:val="00385919"/>
    <w:rsid w:val="00385930"/>
    <w:rsid w:val="00385B3F"/>
    <w:rsid w:val="00385B55"/>
    <w:rsid w:val="00385B6C"/>
    <w:rsid w:val="00385BF2"/>
    <w:rsid w:val="00385C10"/>
    <w:rsid w:val="00385CCA"/>
    <w:rsid w:val="00385E80"/>
    <w:rsid w:val="00385E86"/>
    <w:rsid w:val="00385F81"/>
    <w:rsid w:val="00385FB2"/>
    <w:rsid w:val="003860AC"/>
    <w:rsid w:val="003860CF"/>
    <w:rsid w:val="0038613E"/>
    <w:rsid w:val="00386297"/>
    <w:rsid w:val="0038641C"/>
    <w:rsid w:val="003864AE"/>
    <w:rsid w:val="0038652B"/>
    <w:rsid w:val="00386544"/>
    <w:rsid w:val="00386639"/>
    <w:rsid w:val="0038672C"/>
    <w:rsid w:val="00386783"/>
    <w:rsid w:val="0038680B"/>
    <w:rsid w:val="003868EE"/>
    <w:rsid w:val="0038690A"/>
    <w:rsid w:val="00386920"/>
    <w:rsid w:val="00386A29"/>
    <w:rsid w:val="00386B35"/>
    <w:rsid w:val="00386C00"/>
    <w:rsid w:val="00386D26"/>
    <w:rsid w:val="00386D3F"/>
    <w:rsid w:val="00386E76"/>
    <w:rsid w:val="00386F28"/>
    <w:rsid w:val="003871C2"/>
    <w:rsid w:val="003871D3"/>
    <w:rsid w:val="003871D4"/>
    <w:rsid w:val="0038726E"/>
    <w:rsid w:val="003872DD"/>
    <w:rsid w:val="0038743F"/>
    <w:rsid w:val="003874D4"/>
    <w:rsid w:val="003875C3"/>
    <w:rsid w:val="003876BB"/>
    <w:rsid w:val="003876DE"/>
    <w:rsid w:val="00387878"/>
    <w:rsid w:val="0038793A"/>
    <w:rsid w:val="003879B7"/>
    <w:rsid w:val="00387B8E"/>
    <w:rsid w:val="00387C1E"/>
    <w:rsid w:val="00387C3C"/>
    <w:rsid w:val="00387D21"/>
    <w:rsid w:val="00387DE5"/>
    <w:rsid w:val="00387E40"/>
    <w:rsid w:val="00387E60"/>
    <w:rsid w:val="003900D0"/>
    <w:rsid w:val="003900E0"/>
    <w:rsid w:val="00390115"/>
    <w:rsid w:val="00390439"/>
    <w:rsid w:val="0039061A"/>
    <w:rsid w:val="0039065F"/>
    <w:rsid w:val="00390709"/>
    <w:rsid w:val="003907ED"/>
    <w:rsid w:val="00390809"/>
    <w:rsid w:val="00390930"/>
    <w:rsid w:val="00390970"/>
    <w:rsid w:val="003909D1"/>
    <w:rsid w:val="00390A06"/>
    <w:rsid w:val="00390A2D"/>
    <w:rsid w:val="00390A60"/>
    <w:rsid w:val="00390B05"/>
    <w:rsid w:val="00390B39"/>
    <w:rsid w:val="00390BAB"/>
    <w:rsid w:val="00390BDC"/>
    <w:rsid w:val="00390BDF"/>
    <w:rsid w:val="00390C56"/>
    <w:rsid w:val="00390FD5"/>
    <w:rsid w:val="003911A6"/>
    <w:rsid w:val="003911CF"/>
    <w:rsid w:val="003911D6"/>
    <w:rsid w:val="0039127E"/>
    <w:rsid w:val="003913A7"/>
    <w:rsid w:val="0039144F"/>
    <w:rsid w:val="0039148D"/>
    <w:rsid w:val="003915E7"/>
    <w:rsid w:val="003915E9"/>
    <w:rsid w:val="003916E4"/>
    <w:rsid w:val="00391716"/>
    <w:rsid w:val="003917CE"/>
    <w:rsid w:val="003918F1"/>
    <w:rsid w:val="003919E4"/>
    <w:rsid w:val="00391A67"/>
    <w:rsid w:val="00391AE4"/>
    <w:rsid w:val="00391C1C"/>
    <w:rsid w:val="00391C48"/>
    <w:rsid w:val="00391CAF"/>
    <w:rsid w:val="00391D0D"/>
    <w:rsid w:val="00391DA7"/>
    <w:rsid w:val="00391EBB"/>
    <w:rsid w:val="003920DC"/>
    <w:rsid w:val="00392200"/>
    <w:rsid w:val="003922A3"/>
    <w:rsid w:val="00392355"/>
    <w:rsid w:val="00392368"/>
    <w:rsid w:val="003923F9"/>
    <w:rsid w:val="003923FA"/>
    <w:rsid w:val="00392435"/>
    <w:rsid w:val="0039253E"/>
    <w:rsid w:val="00392570"/>
    <w:rsid w:val="0039260C"/>
    <w:rsid w:val="00392747"/>
    <w:rsid w:val="003927E1"/>
    <w:rsid w:val="003928A7"/>
    <w:rsid w:val="00392A71"/>
    <w:rsid w:val="00392B77"/>
    <w:rsid w:val="00392EB1"/>
    <w:rsid w:val="00393059"/>
    <w:rsid w:val="00393085"/>
    <w:rsid w:val="0039311B"/>
    <w:rsid w:val="003934FC"/>
    <w:rsid w:val="00393540"/>
    <w:rsid w:val="003935F6"/>
    <w:rsid w:val="00393632"/>
    <w:rsid w:val="003936F2"/>
    <w:rsid w:val="00393706"/>
    <w:rsid w:val="00393726"/>
    <w:rsid w:val="0039378A"/>
    <w:rsid w:val="003938CA"/>
    <w:rsid w:val="00393A14"/>
    <w:rsid w:val="00393B59"/>
    <w:rsid w:val="00393BEF"/>
    <w:rsid w:val="00393D13"/>
    <w:rsid w:val="00393E5F"/>
    <w:rsid w:val="00393F1E"/>
    <w:rsid w:val="00393F2E"/>
    <w:rsid w:val="00393F49"/>
    <w:rsid w:val="003940F1"/>
    <w:rsid w:val="003943C8"/>
    <w:rsid w:val="003943DD"/>
    <w:rsid w:val="0039444D"/>
    <w:rsid w:val="00394507"/>
    <w:rsid w:val="003945D9"/>
    <w:rsid w:val="00394849"/>
    <w:rsid w:val="00394990"/>
    <w:rsid w:val="00394996"/>
    <w:rsid w:val="00394ABF"/>
    <w:rsid w:val="00394C98"/>
    <w:rsid w:val="00394D48"/>
    <w:rsid w:val="00394E2F"/>
    <w:rsid w:val="00394EA0"/>
    <w:rsid w:val="00394F39"/>
    <w:rsid w:val="003950BF"/>
    <w:rsid w:val="00395149"/>
    <w:rsid w:val="00395162"/>
    <w:rsid w:val="0039526F"/>
    <w:rsid w:val="003954BF"/>
    <w:rsid w:val="00395853"/>
    <w:rsid w:val="00395885"/>
    <w:rsid w:val="003958AD"/>
    <w:rsid w:val="00395901"/>
    <w:rsid w:val="0039592E"/>
    <w:rsid w:val="0039593E"/>
    <w:rsid w:val="00395965"/>
    <w:rsid w:val="00395A79"/>
    <w:rsid w:val="00395AC2"/>
    <w:rsid w:val="00395B45"/>
    <w:rsid w:val="00395B8D"/>
    <w:rsid w:val="00395BA6"/>
    <w:rsid w:val="00395CE8"/>
    <w:rsid w:val="00395D5C"/>
    <w:rsid w:val="00395D68"/>
    <w:rsid w:val="00395FBB"/>
    <w:rsid w:val="00396152"/>
    <w:rsid w:val="0039617D"/>
    <w:rsid w:val="003961F9"/>
    <w:rsid w:val="003965E9"/>
    <w:rsid w:val="003968CA"/>
    <w:rsid w:val="003968F8"/>
    <w:rsid w:val="00396A4F"/>
    <w:rsid w:val="00396B19"/>
    <w:rsid w:val="00396B96"/>
    <w:rsid w:val="00396BA2"/>
    <w:rsid w:val="00396BB4"/>
    <w:rsid w:val="00396C92"/>
    <w:rsid w:val="00396D2D"/>
    <w:rsid w:val="00396D74"/>
    <w:rsid w:val="00396D90"/>
    <w:rsid w:val="00396DC6"/>
    <w:rsid w:val="00396E9A"/>
    <w:rsid w:val="00396EA6"/>
    <w:rsid w:val="00396EBB"/>
    <w:rsid w:val="00396EC8"/>
    <w:rsid w:val="00396ED3"/>
    <w:rsid w:val="00396EEE"/>
    <w:rsid w:val="00396FF0"/>
    <w:rsid w:val="00397053"/>
    <w:rsid w:val="003972FD"/>
    <w:rsid w:val="0039732E"/>
    <w:rsid w:val="00397557"/>
    <w:rsid w:val="00397560"/>
    <w:rsid w:val="003975E1"/>
    <w:rsid w:val="00397662"/>
    <w:rsid w:val="00397682"/>
    <w:rsid w:val="00397693"/>
    <w:rsid w:val="00397859"/>
    <w:rsid w:val="0039786F"/>
    <w:rsid w:val="00397894"/>
    <w:rsid w:val="003978EB"/>
    <w:rsid w:val="00397970"/>
    <w:rsid w:val="0039798B"/>
    <w:rsid w:val="00397A55"/>
    <w:rsid w:val="00397BCB"/>
    <w:rsid w:val="00397BEB"/>
    <w:rsid w:val="00397C16"/>
    <w:rsid w:val="00397C22"/>
    <w:rsid w:val="00397C35"/>
    <w:rsid w:val="00397CD1"/>
    <w:rsid w:val="00397D50"/>
    <w:rsid w:val="00397E21"/>
    <w:rsid w:val="00397EC3"/>
    <w:rsid w:val="00397F92"/>
    <w:rsid w:val="00397FB0"/>
    <w:rsid w:val="003A006D"/>
    <w:rsid w:val="003A0088"/>
    <w:rsid w:val="003A02B5"/>
    <w:rsid w:val="003A053B"/>
    <w:rsid w:val="003A0587"/>
    <w:rsid w:val="003A0698"/>
    <w:rsid w:val="003A07F9"/>
    <w:rsid w:val="003A0818"/>
    <w:rsid w:val="003A0884"/>
    <w:rsid w:val="003A088A"/>
    <w:rsid w:val="003A093C"/>
    <w:rsid w:val="003A0A05"/>
    <w:rsid w:val="003A0A0C"/>
    <w:rsid w:val="003A0A5A"/>
    <w:rsid w:val="003A0C42"/>
    <w:rsid w:val="003A0C52"/>
    <w:rsid w:val="003A0C5A"/>
    <w:rsid w:val="003A0CCE"/>
    <w:rsid w:val="003A0D55"/>
    <w:rsid w:val="003A0DA7"/>
    <w:rsid w:val="003A0DB0"/>
    <w:rsid w:val="003A0DB6"/>
    <w:rsid w:val="003A0E5A"/>
    <w:rsid w:val="003A0EB2"/>
    <w:rsid w:val="003A0FE3"/>
    <w:rsid w:val="003A1010"/>
    <w:rsid w:val="003A10EA"/>
    <w:rsid w:val="003A1104"/>
    <w:rsid w:val="003A120C"/>
    <w:rsid w:val="003A1302"/>
    <w:rsid w:val="003A15BD"/>
    <w:rsid w:val="003A17CB"/>
    <w:rsid w:val="003A1845"/>
    <w:rsid w:val="003A18D2"/>
    <w:rsid w:val="003A196B"/>
    <w:rsid w:val="003A19ED"/>
    <w:rsid w:val="003A1AC9"/>
    <w:rsid w:val="003A1DA4"/>
    <w:rsid w:val="003A1DB7"/>
    <w:rsid w:val="003A1E61"/>
    <w:rsid w:val="003A1F0D"/>
    <w:rsid w:val="003A1F6A"/>
    <w:rsid w:val="003A1F78"/>
    <w:rsid w:val="003A20DB"/>
    <w:rsid w:val="003A20F2"/>
    <w:rsid w:val="003A218E"/>
    <w:rsid w:val="003A225E"/>
    <w:rsid w:val="003A2349"/>
    <w:rsid w:val="003A248A"/>
    <w:rsid w:val="003A24BF"/>
    <w:rsid w:val="003A2583"/>
    <w:rsid w:val="003A2670"/>
    <w:rsid w:val="003A26A3"/>
    <w:rsid w:val="003A27F2"/>
    <w:rsid w:val="003A286E"/>
    <w:rsid w:val="003A2A5F"/>
    <w:rsid w:val="003A2C8A"/>
    <w:rsid w:val="003A3008"/>
    <w:rsid w:val="003A304B"/>
    <w:rsid w:val="003A308B"/>
    <w:rsid w:val="003A31BA"/>
    <w:rsid w:val="003A3206"/>
    <w:rsid w:val="003A34B2"/>
    <w:rsid w:val="003A34FF"/>
    <w:rsid w:val="003A3602"/>
    <w:rsid w:val="003A36B0"/>
    <w:rsid w:val="003A37DA"/>
    <w:rsid w:val="003A37DF"/>
    <w:rsid w:val="003A380B"/>
    <w:rsid w:val="003A389E"/>
    <w:rsid w:val="003A3956"/>
    <w:rsid w:val="003A3986"/>
    <w:rsid w:val="003A39B8"/>
    <w:rsid w:val="003A39EF"/>
    <w:rsid w:val="003A3B2D"/>
    <w:rsid w:val="003A3BEE"/>
    <w:rsid w:val="003A3C15"/>
    <w:rsid w:val="003A3C31"/>
    <w:rsid w:val="003A3CED"/>
    <w:rsid w:val="003A3DF1"/>
    <w:rsid w:val="003A3EC7"/>
    <w:rsid w:val="003A3FB0"/>
    <w:rsid w:val="003A403E"/>
    <w:rsid w:val="003A417C"/>
    <w:rsid w:val="003A43E6"/>
    <w:rsid w:val="003A44B9"/>
    <w:rsid w:val="003A44E2"/>
    <w:rsid w:val="003A4713"/>
    <w:rsid w:val="003A48D8"/>
    <w:rsid w:val="003A4A0B"/>
    <w:rsid w:val="003A4C94"/>
    <w:rsid w:val="003A4E42"/>
    <w:rsid w:val="003A4F1F"/>
    <w:rsid w:val="003A4F74"/>
    <w:rsid w:val="003A504B"/>
    <w:rsid w:val="003A50C5"/>
    <w:rsid w:val="003A5105"/>
    <w:rsid w:val="003A53D2"/>
    <w:rsid w:val="003A5472"/>
    <w:rsid w:val="003A5762"/>
    <w:rsid w:val="003A57AD"/>
    <w:rsid w:val="003A582F"/>
    <w:rsid w:val="003A58FF"/>
    <w:rsid w:val="003A59E1"/>
    <w:rsid w:val="003A5B6E"/>
    <w:rsid w:val="003A5BC5"/>
    <w:rsid w:val="003A5DBD"/>
    <w:rsid w:val="003A5F71"/>
    <w:rsid w:val="003A6058"/>
    <w:rsid w:val="003A607B"/>
    <w:rsid w:val="003A609D"/>
    <w:rsid w:val="003A60FF"/>
    <w:rsid w:val="003A6224"/>
    <w:rsid w:val="003A6227"/>
    <w:rsid w:val="003A6329"/>
    <w:rsid w:val="003A640C"/>
    <w:rsid w:val="003A6441"/>
    <w:rsid w:val="003A645D"/>
    <w:rsid w:val="003A66D1"/>
    <w:rsid w:val="003A6802"/>
    <w:rsid w:val="003A68B4"/>
    <w:rsid w:val="003A6CC8"/>
    <w:rsid w:val="003A6D38"/>
    <w:rsid w:val="003A6E27"/>
    <w:rsid w:val="003A6E59"/>
    <w:rsid w:val="003A6FFA"/>
    <w:rsid w:val="003A70DB"/>
    <w:rsid w:val="003A7142"/>
    <w:rsid w:val="003A71C9"/>
    <w:rsid w:val="003A725B"/>
    <w:rsid w:val="003A72D3"/>
    <w:rsid w:val="003A73C0"/>
    <w:rsid w:val="003A73ED"/>
    <w:rsid w:val="003A740D"/>
    <w:rsid w:val="003A75CC"/>
    <w:rsid w:val="003A76B6"/>
    <w:rsid w:val="003A77D6"/>
    <w:rsid w:val="003A795E"/>
    <w:rsid w:val="003A79EB"/>
    <w:rsid w:val="003A7A7B"/>
    <w:rsid w:val="003A7AE2"/>
    <w:rsid w:val="003A7AF3"/>
    <w:rsid w:val="003A7D42"/>
    <w:rsid w:val="003A7FA9"/>
    <w:rsid w:val="003B00DB"/>
    <w:rsid w:val="003B0121"/>
    <w:rsid w:val="003B013D"/>
    <w:rsid w:val="003B0283"/>
    <w:rsid w:val="003B04D0"/>
    <w:rsid w:val="003B05EA"/>
    <w:rsid w:val="003B063B"/>
    <w:rsid w:val="003B09C3"/>
    <w:rsid w:val="003B09E9"/>
    <w:rsid w:val="003B0A76"/>
    <w:rsid w:val="003B0B51"/>
    <w:rsid w:val="003B0B84"/>
    <w:rsid w:val="003B0C00"/>
    <w:rsid w:val="003B0C42"/>
    <w:rsid w:val="003B0E2D"/>
    <w:rsid w:val="003B120D"/>
    <w:rsid w:val="003B1469"/>
    <w:rsid w:val="003B156F"/>
    <w:rsid w:val="003B15C0"/>
    <w:rsid w:val="003B16C4"/>
    <w:rsid w:val="003B16E6"/>
    <w:rsid w:val="003B1847"/>
    <w:rsid w:val="003B1A40"/>
    <w:rsid w:val="003B1ABF"/>
    <w:rsid w:val="003B1BB7"/>
    <w:rsid w:val="003B1D58"/>
    <w:rsid w:val="003B1EEC"/>
    <w:rsid w:val="003B1FA3"/>
    <w:rsid w:val="003B1FD2"/>
    <w:rsid w:val="003B2136"/>
    <w:rsid w:val="003B2148"/>
    <w:rsid w:val="003B21ED"/>
    <w:rsid w:val="003B21F9"/>
    <w:rsid w:val="003B2223"/>
    <w:rsid w:val="003B22E8"/>
    <w:rsid w:val="003B2389"/>
    <w:rsid w:val="003B243D"/>
    <w:rsid w:val="003B26DB"/>
    <w:rsid w:val="003B2A64"/>
    <w:rsid w:val="003B2A74"/>
    <w:rsid w:val="003B2B9F"/>
    <w:rsid w:val="003B2C47"/>
    <w:rsid w:val="003B2C67"/>
    <w:rsid w:val="003B2CC0"/>
    <w:rsid w:val="003B2EB1"/>
    <w:rsid w:val="003B2F0D"/>
    <w:rsid w:val="003B2F41"/>
    <w:rsid w:val="003B301A"/>
    <w:rsid w:val="003B322E"/>
    <w:rsid w:val="003B3304"/>
    <w:rsid w:val="003B3364"/>
    <w:rsid w:val="003B35A4"/>
    <w:rsid w:val="003B366E"/>
    <w:rsid w:val="003B367B"/>
    <w:rsid w:val="003B37A4"/>
    <w:rsid w:val="003B3893"/>
    <w:rsid w:val="003B38C9"/>
    <w:rsid w:val="003B391F"/>
    <w:rsid w:val="003B39DC"/>
    <w:rsid w:val="003B3B96"/>
    <w:rsid w:val="003B3BEA"/>
    <w:rsid w:val="003B3CC5"/>
    <w:rsid w:val="003B3D83"/>
    <w:rsid w:val="003B3DEA"/>
    <w:rsid w:val="003B3E2C"/>
    <w:rsid w:val="003B3F7D"/>
    <w:rsid w:val="003B3F92"/>
    <w:rsid w:val="003B4028"/>
    <w:rsid w:val="003B4061"/>
    <w:rsid w:val="003B40B4"/>
    <w:rsid w:val="003B4193"/>
    <w:rsid w:val="003B41AB"/>
    <w:rsid w:val="003B41D5"/>
    <w:rsid w:val="003B41D6"/>
    <w:rsid w:val="003B4209"/>
    <w:rsid w:val="003B4367"/>
    <w:rsid w:val="003B47FF"/>
    <w:rsid w:val="003B48B4"/>
    <w:rsid w:val="003B493C"/>
    <w:rsid w:val="003B495C"/>
    <w:rsid w:val="003B4962"/>
    <w:rsid w:val="003B4971"/>
    <w:rsid w:val="003B4B18"/>
    <w:rsid w:val="003B4D00"/>
    <w:rsid w:val="003B4D32"/>
    <w:rsid w:val="003B4DD5"/>
    <w:rsid w:val="003B4E7B"/>
    <w:rsid w:val="003B4F63"/>
    <w:rsid w:val="003B508A"/>
    <w:rsid w:val="003B509E"/>
    <w:rsid w:val="003B5163"/>
    <w:rsid w:val="003B51C2"/>
    <w:rsid w:val="003B52F4"/>
    <w:rsid w:val="003B5523"/>
    <w:rsid w:val="003B55B0"/>
    <w:rsid w:val="003B5632"/>
    <w:rsid w:val="003B57AC"/>
    <w:rsid w:val="003B587C"/>
    <w:rsid w:val="003B58B0"/>
    <w:rsid w:val="003B594B"/>
    <w:rsid w:val="003B5E27"/>
    <w:rsid w:val="003B5E34"/>
    <w:rsid w:val="003B5F31"/>
    <w:rsid w:val="003B5F3F"/>
    <w:rsid w:val="003B601F"/>
    <w:rsid w:val="003B6167"/>
    <w:rsid w:val="003B6172"/>
    <w:rsid w:val="003B61A2"/>
    <w:rsid w:val="003B6217"/>
    <w:rsid w:val="003B63B4"/>
    <w:rsid w:val="003B63C3"/>
    <w:rsid w:val="003B65B2"/>
    <w:rsid w:val="003B664A"/>
    <w:rsid w:val="003B664F"/>
    <w:rsid w:val="003B6674"/>
    <w:rsid w:val="003B67F0"/>
    <w:rsid w:val="003B67FA"/>
    <w:rsid w:val="003B687B"/>
    <w:rsid w:val="003B68E2"/>
    <w:rsid w:val="003B6983"/>
    <w:rsid w:val="003B6B94"/>
    <w:rsid w:val="003B6E29"/>
    <w:rsid w:val="003B6E2D"/>
    <w:rsid w:val="003B6FFE"/>
    <w:rsid w:val="003B7417"/>
    <w:rsid w:val="003B7447"/>
    <w:rsid w:val="003B74D0"/>
    <w:rsid w:val="003B74FA"/>
    <w:rsid w:val="003B7557"/>
    <w:rsid w:val="003B77F9"/>
    <w:rsid w:val="003B7925"/>
    <w:rsid w:val="003B799A"/>
    <w:rsid w:val="003B7AC0"/>
    <w:rsid w:val="003B7D6F"/>
    <w:rsid w:val="003B7DD2"/>
    <w:rsid w:val="003B7EA5"/>
    <w:rsid w:val="003B7EF6"/>
    <w:rsid w:val="003C0049"/>
    <w:rsid w:val="003C01A8"/>
    <w:rsid w:val="003C01AE"/>
    <w:rsid w:val="003C0254"/>
    <w:rsid w:val="003C0310"/>
    <w:rsid w:val="003C0367"/>
    <w:rsid w:val="003C0435"/>
    <w:rsid w:val="003C047B"/>
    <w:rsid w:val="003C04FC"/>
    <w:rsid w:val="003C0533"/>
    <w:rsid w:val="003C0577"/>
    <w:rsid w:val="003C0608"/>
    <w:rsid w:val="003C0787"/>
    <w:rsid w:val="003C0848"/>
    <w:rsid w:val="003C088D"/>
    <w:rsid w:val="003C08BE"/>
    <w:rsid w:val="003C0ABB"/>
    <w:rsid w:val="003C0B30"/>
    <w:rsid w:val="003C0D59"/>
    <w:rsid w:val="003C0E04"/>
    <w:rsid w:val="003C0E09"/>
    <w:rsid w:val="003C1268"/>
    <w:rsid w:val="003C1435"/>
    <w:rsid w:val="003C1471"/>
    <w:rsid w:val="003C1522"/>
    <w:rsid w:val="003C1581"/>
    <w:rsid w:val="003C181D"/>
    <w:rsid w:val="003C1827"/>
    <w:rsid w:val="003C186F"/>
    <w:rsid w:val="003C198F"/>
    <w:rsid w:val="003C19BB"/>
    <w:rsid w:val="003C1A5D"/>
    <w:rsid w:val="003C1BBA"/>
    <w:rsid w:val="003C1BF0"/>
    <w:rsid w:val="003C1EAD"/>
    <w:rsid w:val="003C1EBD"/>
    <w:rsid w:val="003C2113"/>
    <w:rsid w:val="003C212A"/>
    <w:rsid w:val="003C2179"/>
    <w:rsid w:val="003C21E0"/>
    <w:rsid w:val="003C2334"/>
    <w:rsid w:val="003C237A"/>
    <w:rsid w:val="003C242B"/>
    <w:rsid w:val="003C249A"/>
    <w:rsid w:val="003C2562"/>
    <w:rsid w:val="003C2563"/>
    <w:rsid w:val="003C256D"/>
    <w:rsid w:val="003C27B6"/>
    <w:rsid w:val="003C27EE"/>
    <w:rsid w:val="003C294A"/>
    <w:rsid w:val="003C2AF9"/>
    <w:rsid w:val="003C2C0D"/>
    <w:rsid w:val="003C2E7E"/>
    <w:rsid w:val="003C2EBB"/>
    <w:rsid w:val="003C2EBC"/>
    <w:rsid w:val="003C2EC3"/>
    <w:rsid w:val="003C2EF7"/>
    <w:rsid w:val="003C2F16"/>
    <w:rsid w:val="003C30ED"/>
    <w:rsid w:val="003C3188"/>
    <w:rsid w:val="003C31A6"/>
    <w:rsid w:val="003C31EB"/>
    <w:rsid w:val="003C325C"/>
    <w:rsid w:val="003C32CD"/>
    <w:rsid w:val="003C34F9"/>
    <w:rsid w:val="003C358F"/>
    <w:rsid w:val="003C37C7"/>
    <w:rsid w:val="003C3928"/>
    <w:rsid w:val="003C39C0"/>
    <w:rsid w:val="003C3AE4"/>
    <w:rsid w:val="003C3AE7"/>
    <w:rsid w:val="003C3AED"/>
    <w:rsid w:val="003C3CBA"/>
    <w:rsid w:val="003C3D6C"/>
    <w:rsid w:val="003C3D80"/>
    <w:rsid w:val="003C3D88"/>
    <w:rsid w:val="003C3DCF"/>
    <w:rsid w:val="003C3ED6"/>
    <w:rsid w:val="003C3EE8"/>
    <w:rsid w:val="003C3F42"/>
    <w:rsid w:val="003C413D"/>
    <w:rsid w:val="003C41DA"/>
    <w:rsid w:val="003C42F0"/>
    <w:rsid w:val="003C43B5"/>
    <w:rsid w:val="003C4575"/>
    <w:rsid w:val="003C466D"/>
    <w:rsid w:val="003C48AD"/>
    <w:rsid w:val="003C492E"/>
    <w:rsid w:val="003C4940"/>
    <w:rsid w:val="003C49EA"/>
    <w:rsid w:val="003C4AFA"/>
    <w:rsid w:val="003C4B50"/>
    <w:rsid w:val="003C4BDB"/>
    <w:rsid w:val="003C4E74"/>
    <w:rsid w:val="003C4EFB"/>
    <w:rsid w:val="003C4FB3"/>
    <w:rsid w:val="003C5042"/>
    <w:rsid w:val="003C50D9"/>
    <w:rsid w:val="003C51D9"/>
    <w:rsid w:val="003C5215"/>
    <w:rsid w:val="003C5228"/>
    <w:rsid w:val="003C5261"/>
    <w:rsid w:val="003C52CC"/>
    <w:rsid w:val="003C5396"/>
    <w:rsid w:val="003C540C"/>
    <w:rsid w:val="003C5544"/>
    <w:rsid w:val="003C5655"/>
    <w:rsid w:val="003C56CB"/>
    <w:rsid w:val="003C5943"/>
    <w:rsid w:val="003C5A0A"/>
    <w:rsid w:val="003C5C32"/>
    <w:rsid w:val="003C5E96"/>
    <w:rsid w:val="003C5EE7"/>
    <w:rsid w:val="003C604A"/>
    <w:rsid w:val="003C6172"/>
    <w:rsid w:val="003C61FC"/>
    <w:rsid w:val="003C639A"/>
    <w:rsid w:val="003C65D1"/>
    <w:rsid w:val="003C6777"/>
    <w:rsid w:val="003C6969"/>
    <w:rsid w:val="003C6A1E"/>
    <w:rsid w:val="003C6A6B"/>
    <w:rsid w:val="003C6A6E"/>
    <w:rsid w:val="003C6A74"/>
    <w:rsid w:val="003C6AAE"/>
    <w:rsid w:val="003C6C25"/>
    <w:rsid w:val="003C6C7D"/>
    <w:rsid w:val="003C6CAC"/>
    <w:rsid w:val="003C6DCA"/>
    <w:rsid w:val="003C6DEF"/>
    <w:rsid w:val="003C6E08"/>
    <w:rsid w:val="003C6FBC"/>
    <w:rsid w:val="003C715C"/>
    <w:rsid w:val="003C72CD"/>
    <w:rsid w:val="003C7329"/>
    <w:rsid w:val="003C7333"/>
    <w:rsid w:val="003C7337"/>
    <w:rsid w:val="003C736B"/>
    <w:rsid w:val="003C73AF"/>
    <w:rsid w:val="003C7698"/>
    <w:rsid w:val="003C7995"/>
    <w:rsid w:val="003C7A25"/>
    <w:rsid w:val="003C7A57"/>
    <w:rsid w:val="003C7B68"/>
    <w:rsid w:val="003C7BB5"/>
    <w:rsid w:val="003C7C97"/>
    <w:rsid w:val="003C7F11"/>
    <w:rsid w:val="003C7FF9"/>
    <w:rsid w:val="003D0129"/>
    <w:rsid w:val="003D0296"/>
    <w:rsid w:val="003D03A6"/>
    <w:rsid w:val="003D03B8"/>
    <w:rsid w:val="003D03BA"/>
    <w:rsid w:val="003D03DC"/>
    <w:rsid w:val="003D0456"/>
    <w:rsid w:val="003D0472"/>
    <w:rsid w:val="003D0628"/>
    <w:rsid w:val="003D0647"/>
    <w:rsid w:val="003D0679"/>
    <w:rsid w:val="003D081E"/>
    <w:rsid w:val="003D09D6"/>
    <w:rsid w:val="003D0A43"/>
    <w:rsid w:val="003D0A88"/>
    <w:rsid w:val="003D0AE7"/>
    <w:rsid w:val="003D0B33"/>
    <w:rsid w:val="003D0B87"/>
    <w:rsid w:val="003D0C33"/>
    <w:rsid w:val="003D0CE8"/>
    <w:rsid w:val="003D0D67"/>
    <w:rsid w:val="003D0D9E"/>
    <w:rsid w:val="003D0DB8"/>
    <w:rsid w:val="003D0E42"/>
    <w:rsid w:val="003D12CF"/>
    <w:rsid w:val="003D136C"/>
    <w:rsid w:val="003D1401"/>
    <w:rsid w:val="003D1493"/>
    <w:rsid w:val="003D14A9"/>
    <w:rsid w:val="003D1547"/>
    <w:rsid w:val="003D1690"/>
    <w:rsid w:val="003D17AD"/>
    <w:rsid w:val="003D1974"/>
    <w:rsid w:val="003D1CAB"/>
    <w:rsid w:val="003D1D22"/>
    <w:rsid w:val="003D1DE3"/>
    <w:rsid w:val="003D1E0B"/>
    <w:rsid w:val="003D2087"/>
    <w:rsid w:val="003D22A3"/>
    <w:rsid w:val="003D2369"/>
    <w:rsid w:val="003D247C"/>
    <w:rsid w:val="003D24B2"/>
    <w:rsid w:val="003D24B5"/>
    <w:rsid w:val="003D24CD"/>
    <w:rsid w:val="003D253E"/>
    <w:rsid w:val="003D2610"/>
    <w:rsid w:val="003D2781"/>
    <w:rsid w:val="003D27A5"/>
    <w:rsid w:val="003D28F6"/>
    <w:rsid w:val="003D2931"/>
    <w:rsid w:val="003D29A2"/>
    <w:rsid w:val="003D2AAF"/>
    <w:rsid w:val="003D2C89"/>
    <w:rsid w:val="003D2D0B"/>
    <w:rsid w:val="003D2D0E"/>
    <w:rsid w:val="003D2D93"/>
    <w:rsid w:val="003D2DBC"/>
    <w:rsid w:val="003D2E5D"/>
    <w:rsid w:val="003D2F13"/>
    <w:rsid w:val="003D2F63"/>
    <w:rsid w:val="003D3038"/>
    <w:rsid w:val="003D3069"/>
    <w:rsid w:val="003D32D0"/>
    <w:rsid w:val="003D3345"/>
    <w:rsid w:val="003D33B7"/>
    <w:rsid w:val="003D3437"/>
    <w:rsid w:val="003D3472"/>
    <w:rsid w:val="003D355D"/>
    <w:rsid w:val="003D369E"/>
    <w:rsid w:val="003D3768"/>
    <w:rsid w:val="003D37E8"/>
    <w:rsid w:val="003D3850"/>
    <w:rsid w:val="003D386B"/>
    <w:rsid w:val="003D3984"/>
    <w:rsid w:val="003D3ADA"/>
    <w:rsid w:val="003D3B4A"/>
    <w:rsid w:val="003D3B80"/>
    <w:rsid w:val="003D3BD2"/>
    <w:rsid w:val="003D3CC3"/>
    <w:rsid w:val="003D3D12"/>
    <w:rsid w:val="003D3D63"/>
    <w:rsid w:val="003D4010"/>
    <w:rsid w:val="003D42CC"/>
    <w:rsid w:val="003D42D2"/>
    <w:rsid w:val="003D42EC"/>
    <w:rsid w:val="003D42F1"/>
    <w:rsid w:val="003D4304"/>
    <w:rsid w:val="003D43FB"/>
    <w:rsid w:val="003D45DA"/>
    <w:rsid w:val="003D46EF"/>
    <w:rsid w:val="003D4777"/>
    <w:rsid w:val="003D484C"/>
    <w:rsid w:val="003D4966"/>
    <w:rsid w:val="003D4A09"/>
    <w:rsid w:val="003D4A59"/>
    <w:rsid w:val="003D4A80"/>
    <w:rsid w:val="003D4BA0"/>
    <w:rsid w:val="003D4CE5"/>
    <w:rsid w:val="003D4E05"/>
    <w:rsid w:val="003D4E58"/>
    <w:rsid w:val="003D4E9A"/>
    <w:rsid w:val="003D4F0E"/>
    <w:rsid w:val="003D512C"/>
    <w:rsid w:val="003D51A1"/>
    <w:rsid w:val="003D5305"/>
    <w:rsid w:val="003D544D"/>
    <w:rsid w:val="003D54D7"/>
    <w:rsid w:val="003D5607"/>
    <w:rsid w:val="003D563A"/>
    <w:rsid w:val="003D5716"/>
    <w:rsid w:val="003D575C"/>
    <w:rsid w:val="003D577C"/>
    <w:rsid w:val="003D5895"/>
    <w:rsid w:val="003D5B39"/>
    <w:rsid w:val="003D5B85"/>
    <w:rsid w:val="003D5BEB"/>
    <w:rsid w:val="003D5C97"/>
    <w:rsid w:val="003D5D63"/>
    <w:rsid w:val="003D5ED3"/>
    <w:rsid w:val="003D61FD"/>
    <w:rsid w:val="003D62CD"/>
    <w:rsid w:val="003D63EB"/>
    <w:rsid w:val="003D66A8"/>
    <w:rsid w:val="003D66BC"/>
    <w:rsid w:val="003D6709"/>
    <w:rsid w:val="003D6723"/>
    <w:rsid w:val="003D6937"/>
    <w:rsid w:val="003D69D3"/>
    <w:rsid w:val="003D6A3A"/>
    <w:rsid w:val="003D6B69"/>
    <w:rsid w:val="003D6DD8"/>
    <w:rsid w:val="003D6DDA"/>
    <w:rsid w:val="003D6EA4"/>
    <w:rsid w:val="003D7285"/>
    <w:rsid w:val="003D732A"/>
    <w:rsid w:val="003D77CB"/>
    <w:rsid w:val="003D78B6"/>
    <w:rsid w:val="003D78CC"/>
    <w:rsid w:val="003D7925"/>
    <w:rsid w:val="003D7927"/>
    <w:rsid w:val="003D799E"/>
    <w:rsid w:val="003D7A0B"/>
    <w:rsid w:val="003D7AEC"/>
    <w:rsid w:val="003D7AF8"/>
    <w:rsid w:val="003D7C2C"/>
    <w:rsid w:val="003D7D80"/>
    <w:rsid w:val="003D7DA1"/>
    <w:rsid w:val="003D7E7F"/>
    <w:rsid w:val="003D7EA4"/>
    <w:rsid w:val="003D7EB6"/>
    <w:rsid w:val="003D7ECE"/>
    <w:rsid w:val="003D7F2B"/>
    <w:rsid w:val="003D7F67"/>
    <w:rsid w:val="003E0013"/>
    <w:rsid w:val="003E00C0"/>
    <w:rsid w:val="003E0146"/>
    <w:rsid w:val="003E01D4"/>
    <w:rsid w:val="003E025B"/>
    <w:rsid w:val="003E0270"/>
    <w:rsid w:val="003E0313"/>
    <w:rsid w:val="003E0427"/>
    <w:rsid w:val="003E05B9"/>
    <w:rsid w:val="003E06A6"/>
    <w:rsid w:val="003E06EE"/>
    <w:rsid w:val="003E0748"/>
    <w:rsid w:val="003E07E5"/>
    <w:rsid w:val="003E081F"/>
    <w:rsid w:val="003E082C"/>
    <w:rsid w:val="003E0902"/>
    <w:rsid w:val="003E0B9B"/>
    <w:rsid w:val="003E0C47"/>
    <w:rsid w:val="003E0D2B"/>
    <w:rsid w:val="003E1073"/>
    <w:rsid w:val="003E10AB"/>
    <w:rsid w:val="003E1242"/>
    <w:rsid w:val="003E1251"/>
    <w:rsid w:val="003E1302"/>
    <w:rsid w:val="003E153C"/>
    <w:rsid w:val="003E1838"/>
    <w:rsid w:val="003E1859"/>
    <w:rsid w:val="003E1862"/>
    <w:rsid w:val="003E187E"/>
    <w:rsid w:val="003E18EA"/>
    <w:rsid w:val="003E193C"/>
    <w:rsid w:val="003E1B07"/>
    <w:rsid w:val="003E1BC8"/>
    <w:rsid w:val="003E1DA6"/>
    <w:rsid w:val="003E1ECE"/>
    <w:rsid w:val="003E1F04"/>
    <w:rsid w:val="003E1F0A"/>
    <w:rsid w:val="003E205F"/>
    <w:rsid w:val="003E2105"/>
    <w:rsid w:val="003E21C9"/>
    <w:rsid w:val="003E222C"/>
    <w:rsid w:val="003E2285"/>
    <w:rsid w:val="003E2426"/>
    <w:rsid w:val="003E24E3"/>
    <w:rsid w:val="003E27F9"/>
    <w:rsid w:val="003E27FF"/>
    <w:rsid w:val="003E289A"/>
    <w:rsid w:val="003E28BA"/>
    <w:rsid w:val="003E2987"/>
    <w:rsid w:val="003E29DA"/>
    <w:rsid w:val="003E2A5A"/>
    <w:rsid w:val="003E2AB9"/>
    <w:rsid w:val="003E2CD4"/>
    <w:rsid w:val="003E2CF3"/>
    <w:rsid w:val="003E2E6C"/>
    <w:rsid w:val="003E313D"/>
    <w:rsid w:val="003E31A2"/>
    <w:rsid w:val="003E3242"/>
    <w:rsid w:val="003E33A0"/>
    <w:rsid w:val="003E33C3"/>
    <w:rsid w:val="003E33CE"/>
    <w:rsid w:val="003E35D6"/>
    <w:rsid w:val="003E37F2"/>
    <w:rsid w:val="003E3807"/>
    <w:rsid w:val="003E3846"/>
    <w:rsid w:val="003E3860"/>
    <w:rsid w:val="003E39EE"/>
    <w:rsid w:val="003E39F4"/>
    <w:rsid w:val="003E3A94"/>
    <w:rsid w:val="003E3B9B"/>
    <w:rsid w:val="003E3C0C"/>
    <w:rsid w:val="003E3C2B"/>
    <w:rsid w:val="003E3DC3"/>
    <w:rsid w:val="003E3FD3"/>
    <w:rsid w:val="003E3FDB"/>
    <w:rsid w:val="003E40DA"/>
    <w:rsid w:val="003E40EC"/>
    <w:rsid w:val="003E4134"/>
    <w:rsid w:val="003E419D"/>
    <w:rsid w:val="003E41C7"/>
    <w:rsid w:val="003E42E3"/>
    <w:rsid w:val="003E4326"/>
    <w:rsid w:val="003E439F"/>
    <w:rsid w:val="003E43EB"/>
    <w:rsid w:val="003E4517"/>
    <w:rsid w:val="003E45FF"/>
    <w:rsid w:val="003E463D"/>
    <w:rsid w:val="003E47C3"/>
    <w:rsid w:val="003E4814"/>
    <w:rsid w:val="003E481E"/>
    <w:rsid w:val="003E4955"/>
    <w:rsid w:val="003E4AC0"/>
    <w:rsid w:val="003E4C32"/>
    <w:rsid w:val="003E4D56"/>
    <w:rsid w:val="003E4EEE"/>
    <w:rsid w:val="003E4F50"/>
    <w:rsid w:val="003E5022"/>
    <w:rsid w:val="003E5094"/>
    <w:rsid w:val="003E50FB"/>
    <w:rsid w:val="003E5167"/>
    <w:rsid w:val="003E51A9"/>
    <w:rsid w:val="003E52A0"/>
    <w:rsid w:val="003E52C2"/>
    <w:rsid w:val="003E532D"/>
    <w:rsid w:val="003E545D"/>
    <w:rsid w:val="003E5634"/>
    <w:rsid w:val="003E5728"/>
    <w:rsid w:val="003E5840"/>
    <w:rsid w:val="003E58B9"/>
    <w:rsid w:val="003E5AB8"/>
    <w:rsid w:val="003E5B9C"/>
    <w:rsid w:val="003E5BA5"/>
    <w:rsid w:val="003E5BE2"/>
    <w:rsid w:val="003E5C21"/>
    <w:rsid w:val="003E5D67"/>
    <w:rsid w:val="003E5DB9"/>
    <w:rsid w:val="003E5DD1"/>
    <w:rsid w:val="003E5DE1"/>
    <w:rsid w:val="003E5F60"/>
    <w:rsid w:val="003E5F6A"/>
    <w:rsid w:val="003E5FDB"/>
    <w:rsid w:val="003E612E"/>
    <w:rsid w:val="003E6222"/>
    <w:rsid w:val="003E6367"/>
    <w:rsid w:val="003E65EF"/>
    <w:rsid w:val="003E65F4"/>
    <w:rsid w:val="003E6736"/>
    <w:rsid w:val="003E68BF"/>
    <w:rsid w:val="003E6BD3"/>
    <w:rsid w:val="003E6C1F"/>
    <w:rsid w:val="003E6C90"/>
    <w:rsid w:val="003E6CF0"/>
    <w:rsid w:val="003E6DA4"/>
    <w:rsid w:val="003E6DC6"/>
    <w:rsid w:val="003E6E16"/>
    <w:rsid w:val="003E6E43"/>
    <w:rsid w:val="003E6F48"/>
    <w:rsid w:val="003E7223"/>
    <w:rsid w:val="003E7250"/>
    <w:rsid w:val="003E728F"/>
    <w:rsid w:val="003E73D4"/>
    <w:rsid w:val="003E74E0"/>
    <w:rsid w:val="003E74E1"/>
    <w:rsid w:val="003E7509"/>
    <w:rsid w:val="003E754B"/>
    <w:rsid w:val="003E754E"/>
    <w:rsid w:val="003E75CD"/>
    <w:rsid w:val="003E76FD"/>
    <w:rsid w:val="003E78E8"/>
    <w:rsid w:val="003E7952"/>
    <w:rsid w:val="003E7955"/>
    <w:rsid w:val="003E7A69"/>
    <w:rsid w:val="003E7AC1"/>
    <w:rsid w:val="003E7ACA"/>
    <w:rsid w:val="003E7AE9"/>
    <w:rsid w:val="003E7B79"/>
    <w:rsid w:val="003E7BED"/>
    <w:rsid w:val="003E7BFB"/>
    <w:rsid w:val="003E7CA5"/>
    <w:rsid w:val="003E7D70"/>
    <w:rsid w:val="003E7F67"/>
    <w:rsid w:val="003F00E9"/>
    <w:rsid w:val="003F01E0"/>
    <w:rsid w:val="003F0389"/>
    <w:rsid w:val="003F03CA"/>
    <w:rsid w:val="003F0482"/>
    <w:rsid w:val="003F055B"/>
    <w:rsid w:val="003F075A"/>
    <w:rsid w:val="003F07C8"/>
    <w:rsid w:val="003F0856"/>
    <w:rsid w:val="003F08FC"/>
    <w:rsid w:val="003F097A"/>
    <w:rsid w:val="003F0984"/>
    <w:rsid w:val="003F0A0B"/>
    <w:rsid w:val="003F0A37"/>
    <w:rsid w:val="003F0BDB"/>
    <w:rsid w:val="003F0C11"/>
    <w:rsid w:val="003F0C6B"/>
    <w:rsid w:val="003F0E9D"/>
    <w:rsid w:val="003F0F86"/>
    <w:rsid w:val="003F1074"/>
    <w:rsid w:val="003F1123"/>
    <w:rsid w:val="003F115C"/>
    <w:rsid w:val="003F1177"/>
    <w:rsid w:val="003F11E5"/>
    <w:rsid w:val="003F1252"/>
    <w:rsid w:val="003F12BC"/>
    <w:rsid w:val="003F12CA"/>
    <w:rsid w:val="003F12FF"/>
    <w:rsid w:val="003F1448"/>
    <w:rsid w:val="003F1639"/>
    <w:rsid w:val="003F1660"/>
    <w:rsid w:val="003F170E"/>
    <w:rsid w:val="003F1748"/>
    <w:rsid w:val="003F17A7"/>
    <w:rsid w:val="003F1909"/>
    <w:rsid w:val="003F1938"/>
    <w:rsid w:val="003F1A57"/>
    <w:rsid w:val="003F1AA3"/>
    <w:rsid w:val="003F1BBA"/>
    <w:rsid w:val="003F1BE2"/>
    <w:rsid w:val="003F1C75"/>
    <w:rsid w:val="003F1E77"/>
    <w:rsid w:val="003F20B1"/>
    <w:rsid w:val="003F218D"/>
    <w:rsid w:val="003F2437"/>
    <w:rsid w:val="003F24FB"/>
    <w:rsid w:val="003F262A"/>
    <w:rsid w:val="003F26BD"/>
    <w:rsid w:val="003F26CB"/>
    <w:rsid w:val="003F2718"/>
    <w:rsid w:val="003F2748"/>
    <w:rsid w:val="003F2780"/>
    <w:rsid w:val="003F27BA"/>
    <w:rsid w:val="003F2874"/>
    <w:rsid w:val="003F289D"/>
    <w:rsid w:val="003F28E4"/>
    <w:rsid w:val="003F2934"/>
    <w:rsid w:val="003F2970"/>
    <w:rsid w:val="003F2AF1"/>
    <w:rsid w:val="003F2C4A"/>
    <w:rsid w:val="003F2EC3"/>
    <w:rsid w:val="003F2EFC"/>
    <w:rsid w:val="003F2FB6"/>
    <w:rsid w:val="003F3091"/>
    <w:rsid w:val="003F3102"/>
    <w:rsid w:val="003F338B"/>
    <w:rsid w:val="003F33A2"/>
    <w:rsid w:val="003F365D"/>
    <w:rsid w:val="003F36C9"/>
    <w:rsid w:val="003F37D3"/>
    <w:rsid w:val="003F38E0"/>
    <w:rsid w:val="003F3932"/>
    <w:rsid w:val="003F3949"/>
    <w:rsid w:val="003F3A56"/>
    <w:rsid w:val="003F3C2F"/>
    <w:rsid w:val="003F3C84"/>
    <w:rsid w:val="003F3CDC"/>
    <w:rsid w:val="003F3DD6"/>
    <w:rsid w:val="003F3E07"/>
    <w:rsid w:val="003F3E8E"/>
    <w:rsid w:val="003F3FDB"/>
    <w:rsid w:val="003F4060"/>
    <w:rsid w:val="003F40A4"/>
    <w:rsid w:val="003F40FE"/>
    <w:rsid w:val="003F413E"/>
    <w:rsid w:val="003F41C0"/>
    <w:rsid w:val="003F4219"/>
    <w:rsid w:val="003F4221"/>
    <w:rsid w:val="003F42E6"/>
    <w:rsid w:val="003F43E6"/>
    <w:rsid w:val="003F4403"/>
    <w:rsid w:val="003F4434"/>
    <w:rsid w:val="003F44A1"/>
    <w:rsid w:val="003F46A8"/>
    <w:rsid w:val="003F481C"/>
    <w:rsid w:val="003F4856"/>
    <w:rsid w:val="003F4B03"/>
    <w:rsid w:val="003F4B62"/>
    <w:rsid w:val="003F4BFC"/>
    <w:rsid w:val="003F4C6B"/>
    <w:rsid w:val="003F4CE8"/>
    <w:rsid w:val="003F4D5D"/>
    <w:rsid w:val="003F4E1F"/>
    <w:rsid w:val="003F4E67"/>
    <w:rsid w:val="003F5037"/>
    <w:rsid w:val="003F5229"/>
    <w:rsid w:val="003F5310"/>
    <w:rsid w:val="003F5312"/>
    <w:rsid w:val="003F5349"/>
    <w:rsid w:val="003F550E"/>
    <w:rsid w:val="003F5529"/>
    <w:rsid w:val="003F552E"/>
    <w:rsid w:val="003F5532"/>
    <w:rsid w:val="003F563B"/>
    <w:rsid w:val="003F56DA"/>
    <w:rsid w:val="003F56ED"/>
    <w:rsid w:val="003F5721"/>
    <w:rsid w:val="003F576F"/>
    <w:rsid w:val="003F57A2"/>
    <w:rsid w:val="003F58EE"/>
    <w:rsid w:val="003F58F5"/>
    <w:rsid w:val="003F590E"/>
    <w:rsid w:val="003F5A20"/>
    <w:rsid w:val="003F5C4D"/>
    <w:rsid w:val="003F5DAA"/>
    <w:rsid w:val="003F5DB5"/>
    <w:rsid w:val="003F5DF1"/>
    <w:rsid w:val="003F5E9F"/>
    <w:rsid w:val="003F5F1D"/>
    <w:rsid w:val="003F5F2E"/>
    <w:rsid w:val="003F62FA"/>
    <w:rsid w:val="003F64A3"/>
    <w:rsid w:val="003F6580"/>
    <w:rsid w:val="003F65FD"/>
    <w:rsid w:val="003F6615"/>
    <w:rsid w:val="003F66E4"/>
    <w:rsid w:val="003F66F5"/>
    <w:rsid w:val="003F674F"/>
    <w:rsid w:val="003F678F"/>
    <w:rsid w:val="003F67FC"/>
    <w:rsid w:val="003F68FF"/>
    <w:rsid w:val="003F69E4"/>
    <w:rsid w:val="003F6B20"/>
    <w:rsid w:val="003F6B4A"/>
    <w:rsid w:val="003F6C53"/>
    <w:rsid w:val="003F6CA2"/>
    <w:rsid w:val="003F6CB4"/>
    <w:rsid w:val="003F6D32"/>
    <w:rsid w:val="003F6E21"/>
    <w:rsid w:val="003F6F08"/>
    <w:rsid w:val="003F6F2F"/>
    <w:rsid w:val="003F6F52"/>
    <w:rsid w:val="003F7042"/>
    <w:rsid w:val="003F736E"/>
    <w:rsid w:val="003F7413"/>
    <w:rsid w:val="003F74FA"/>
    <w:rsid w:val="003F763A"/>
    <w:rsid w:val="003F7791"/>
    <w:rsid w:val="003F77A5"/>
    <w:rsid w:val="003F7805"/>
    <w:rsid w:val="003F7994"/>
    <w:rsid w:val="003F7A7D"/>
    <w:rsid w:val="003F7B60"/>
    <w:rsid w:val="003F7B81"/>
    <w:rsid w:val="003F7B95"/>
    <w:rsid w:val="003F7C2C"/>
    <w:rsid w:val="003F7D91"/>
    <w:rsid w:val="003F7E89"/>
    <w:rsid w:val="003F7F0C"/>
    <w:rsid w:val="003F7FCC"/>
    <w:rsid w:val="00400019"/>
    <w:rsid w:val="00400065"/>
    <w:rsid w:val="00400192"/>
    <w:rsid w:val="004001B1"/>
    <w:rsid w:val="0040020D"/>
    <w:rsid w:val="00400258"/>
    <w:rsid w:val="00400361"/>
    <w:rsid w:val="00400366"/>
    <w:rsid w:val="00400876"/>
    <w:rsid w:val="004008A0"/>
    <w:rsid w:val="004008C9"/>
    <w:rsid w:val="00400A91"/>
    <w:rsid w:val="00400C4B"/>
    <w:rsid w:val="00400D28"/>
    <w:rsid w:val="00400DBB"/>
    <w:rsid w:val="00400EA0"/>
    <w:rsid w:val="00400EDA"/>
    <w:rsid w:val="00400F31"/>
    <w:rsid w:val="004010AF"/>
    <w:rsid w:val="004010E1"/>
    <w:rsid w:val="00401386"/>
    <w:rsid w:val="00401432"/>
    <w:rsid w:val="00401434"/>
    <w:rsid w:val="00401439"/>
    <w:rsid w:val="004014B0"/>
    <w:rsid w:val="004014CF"/>
    <w:rsid w:val="00401512"/>
    <w:rsid w:val="00401530"/>
    <w:rsid w:val="0040159A"/>
    <w:rsid w:val="004015C3"/>
    <w:rsid w:val="004015DE"/>
    <w:rsid w:val="00401664"/>
    <w:rsid w:val="00401692"/>
    <w:rsid w:val="004016B4"/>
    <w:rsid w:val="004016FE"/>
    <w:rsid w:val="004017BC"/>
    <w:rsid w:val="00401801"/>
    <w:rsid w:val="00401806"/>
    <w:rsid w:val="004019BE"/>
    <w:rsid w:val="00401AB8"/>
    <w:rsid w:val="00401C84"/>
    <w:rsid w:val="00401CD3"/>
    <w:rsid w:val="00401D34"/>
    <w:rsid w:val="00401DD1"/>
    <w:rsid w:val="00401EB7"/>
    <w:rsid w:val="00402111"/>
    <w:rsid w:val="00402112"/>
    <w:rsid w:val="00402285"/>
    <w:rsid w:val="004022B5"/>
    <w:rsid w:val="0040245A"/>
    <w:rsid w:val="0040263B"/>
    <w:rsid w:val="00402700"/>
    <w:rsid w:val="00402713"/>
    <w:rsid w:val="004027BF"/>
    <w:rsid w:val="00402858"/>
    <w:rsid w:val="004029F6"/>
    <w:rsid w:val="00402DBA"/>
    <w:rsid w:val="00402E3F"/>
    <w:rsid w:val="00402E50"/>
    <w:rsid w:val="00402EE3"/>
    <w:rsid w:val="00402F45"/>
    <w:rsid w:val="00402FA8"/>
    <w:rsid w:val="00403116"/>
    <w:rsid w:val="00403199"/>
    <w:rsid w:val="004034EF"/>
    <w:rsid w:val="00403537"/>
    <w:rsid w:val="00403640"/>
    <w:rsid w:val="00403648"/>
    <w:rsid w:val="00403720"/>
    <w:rsid w:val="0040390D"/>
    <w:rsid w:val="00403938"/>
    <w:rsid w:val="00403A56"/>
    <w:rsid w:val="00403AA0"/>
    <w:rsid w:val="00403AA1"/>
    <w:rsid w:val="00403B33"/>
    <w:rsid w:val="00403C68"/>
    <w:rsid w:val="00403D5B"/>
    <w:rsid w:val="0040410D"/>
    <w:rsid w:val="004041F9"/>
    <w:rsid w:val="00404257"/>
    <w:rsid w:val="0040432D"/>
    <w:rsid w:val="00404350"/>
    <w:rsid w:val="0040455B"/>
    <w:rsid w:val="0040461D"/>
    <w:rsid w:val="00404644"/>
    <w:rsid w:val="0040464A"/>
    <w:rsid w:val="0040490F"/>
    <w:rsid w:val="00404980"/>
    <w:rsid w:val="00404B2C"/>
    <w:rsid w:val="00404B4C"/>
    <w:rsid w:val="00404C99"/>
    <w:rsid w:val="00404CAE"/>
    <w:rsid w:val="00404CD6"/>
    <w:rsid w:val="00404DDB"/>
    <w:rsid w:val="0040507E"/>
    <w:rsid w:val="004050FD"/>
    <w:rsid w:val="004051FC"/>
    <w:rsid w:val="0040531B"/>
    <w:rsid w:val="0040532D"/>
    <w:rsid w:val="004054EE"/>
    <w:rsid w:val="004056FC"/>
    <w:rsid w:val="00405706"/>
    <w:rsid w:val="004057A1"/>
    <w:rsid w:val="004057C4"/>
    <w:rsid w:val="0040589D"/>
    <w:rsid w:val="004058F1"/>
    <w:rsid w:val="00405B50"/>
    <w:rsid w:val="00405CC6"/>
    <w:rsid w:val="00405DAB"/>
    <w:rsid w:val="00405DDB"/>
    <w:rsid w:val="00405E37"/>
    <w:rsid w:val="00405EED"/>
    <w:rsid w:val="00405FC6"/>
    <w:rsid w:val="00406025"/>
    <w:rsid w:val="004061CC"/>
    <w:rsid w:val="00406219"/>
    <w:rsid w:val="00406249"/>
    <w:rsid w:val="00406308"/>
    <w:rsid w:val="004063F6"/>
    <w:rsid w:val="00406550"/>
    <w:rsid w:val="0040666F"/>
    <w:rsid w:val="004067C5"/>
    <w:rsid w:val="00406BF0"/>
    <w:rsid w:val="00406DCB"/>
    <w:rsid w:val="0040704A"/>
    <w:rsid w:val="00407063"/>
    <w:rsid w:val="004070CA"/>
    <w:rsid w:val="004071D8"/>
    <w:rsid w:val="00407200"/>
    <w:rsid w:val="004072B1"/>
    <w:rsid w:val="00407311"/>
    <w:rsid w:val="004073CA"/>
    <w:rsid w:val="00407500"/>
    <w:rsid w:val="00407602"/>
    <w:rsid w:val="0040762C"/>
    <w:rsid w:val="00407760"/>
    <w:rsid w:val="004077C8"/>
    <w:rsid w:val="00407836"/>
    <w:rsid w:val="004078D9"/>
    <w:rsid w:val="00407ADF"/>
    <w:rsid w:val="00407B56"/>
    <w:rsid w:val="00407BFE"/>
    <w:rsid w:val="00407C49"/>
    <w:rsid w:val="00407C4F"/>
    <w:rsid w:val="00407C93"/>
    <w:rsid w:val="00407E1F"/>
    <w:rsid w:val="00407EE5"/>
    <w:rsid w:val="0041017B"/>
    <w:rsid w:val="00410287"/>
    <w:rsid w:val="004102ED"/>
    <w:rsid w:val="004103B2"/>
    <w:rsid w:val="00410508"/>
    <w:rsid w:val="004105F6"/>
    <w:rsid w:val="00410615"/>
    <w:rsid w:val="004107FE"/>
    <w:rsid w:val="0041082E"/>
    <w:rsid w:val="00410898"/>
    <w:rsid w:val="00410B3E"/>
    <w:rsid w:val="00410C8C"/>
    <w:rsid w:val="00410CBC"/>
    <w:rsid w:val="00410E81"/>
    <w:rsid w:val="00410ED0"/>
    <w:rsid w:val="00410F68"/>
    <w:rsid w:val="00410F8B"/>
    <w:rsid w:val="00410FF2"/>
    <w:rsid w:val="0041133F"/>
    <w:rsid w:val="0041135A"/>
    <w:rsid w:val="0041143B"/>
    <w:rsid w:val="004115EB"/>
    <w:rsid w:val="0041169A"/>
    <w:rsid w:val="0041178F"/>
    <w:rsid w:val="004117BB"/>
    <w:rsid w:val="0041184C"/>
    <w:rsid w:val="0041193E"/>
    <w:rsid w:val="00411A32"/>
    <w:rsid w:val="00411AB8"/>
    <w:rsid w:val="00411B02"/>
    <w:rsid w:val="00411B5C"/>
    <w:rsid w:val="00411C26"/>
    <w:rsid w:val="00411E99"/>
    <w:rsid w:val="00411F41"/>
    <w:rsid w:val="00411FD1"/>
    <w:rsid w:val="00412090"/>
    <w:rsid w:val="00412106"/>
    <w:rsid w:val="00412203"/>
    <w:rsid w:val="00412439"/>
    <w:rsid w:val="004125D3"/>
    <w:rsid w:val="0041262C"/>
    <w:rsid w:val="004126A5"/>
    <w:rsid w:val="004126AE"/>
    <w:rsid w:val="00412761"/>
    <w:rsid w:val="00412766"/>
    <w:rsid w:val="004128EC"/>
    <w:rsid w:val="00412CEC"/>
    <w:rsid w:val="00412D8C"/>
    <w:rsid w:val="00412DEC"/>
    <w:rsid w:val="00412E15"/>
    <w:rsid w:val="00412E47"/>
    <w:rsid w:val="00412E4E"/>
    <w:rsid w:val="004133FC"/>
    <w:rsid w:val="00413490"/>
    <w:rsid w:val="0041367D"/>
    <w:rsid w:val="00413684"/>
    <w:rsid w:val="004136C9"/>
    <w:rsid w:val="004136D5"/>
    <w:rsid w:val="00413718"/>
    <w:rsid w:val="0041373F"/>
    <w:rsid w:val="004138F5"/>
    <w:rsid w:val="0041398D"/>
    <w:rsid w:val="004139D3"/>
    <w:rsid w:val="00413BA2"/>
    <w:rsid w:val="00413CA9"/>
    <w:rsid w:val="00413D65"/>
    <w:rsid w:val="00413D7B"/>
    <w:rsid w:val="00413DB1"/>
    <w:rsid w:val="0041408A"/>
    <w:rsid w:val="004140F5"/>
    <w:rsid w:val="0041410C"/>
    <w:rsid w:val="00414127"/>
    <w:rsid w:val="0041415D"/>
    <w:rsid w:val="0041418B"/>
    <w:rsid w:val="0041418E"/>
    <w:rsid w:val="004141E8"/>
    <w:rsid w:val="004141F9"/>
    <w:rsid w:val="0041424C"/>
    <w:rsid w:val="00414407"/>
    <w:rsid w:val="00414498"/>
    <w:rsid w:val="004144FF"/>
    <w:rsid w:val="00414529"/>
    <w:rsid w:val="00414561"/>
    <w:rsid w:val="0041460E"/>
    <w:rsid w:val="004146E2"/>
    <w:rsid w:val="00414794"/>
    <w:rsid w:val="004147B0"/>
    <w:rsid w:val="004147BF"/>
    <w:rsid w:val="004147DE"/>
    <w:rsid w:val="004147F4"/>
    <w:rsid w:val="00414861"/>
    <w:rsid w:val="0041496C"/>
    <w:rsid w:val="00414996"/>
    <w:rsid w:val="00414D11"/>
    <w:rsid w:val="00414DAB"/>
    <w:rsid w:val="00414EF5"/>
    <w:rsid w:val="00414F36"/>
    <w:rsid w:val="00415114"/>
    <w:rsid w:val="004151A6"/>
    <w:rsid w:val="00415243"/>
    <w:rsid w:val="00415251"/>
    <w:rsid w:val="0041525C"/>
    <w:rsid w:val="0041526A"/>
    <w:rsid w:val="004152CA"/>
    <w:rsid w:val="004152EA"/>
    <w:rsid w:val="00415434"/>
    <w:rsid w:val="0041547D"/>
    <w:rsid w:val="0041565E"/>
    <w:rsid w:val="00415785"/>
    <w:rsid w:val="004158B8"/>
    <w:rsid w:val="0041590E"/>
    <w:rsid w:val="00415924"/>
    <w:rsid w:val="00415937"/>
    <w:rsid w:val="00415966"/>
    <w:rsid w:val="00415A11"/>
    <w:rsid w:val="00415A2A"/>
    <w:rsid w:val="00415A63"/>
    <w:rsid w:val="00415BE6"/>
    <w:rsid w:val="00415BEB"/>
    <w:rsid w:val="00415C0D"/>
    <w:rsid w:val="00415C7D"/>
    <w:rsid w:val="00415EB1"/>
    <w:rsid w:val="00415F06"/>
    <w:rsid w:val="00415F09"/>
    <w:rsid w:val="00415F6C"/>
    <w:rsid w:val="00415F8E"/>
    <w:rsid w:val="00415FA5"/>
    <w:rsid w:val="00416032"/>
    <w:rsid w:val="00416056"/>
    <w:rsid w:val="004160F3"/>
    <w:rsid w:val="00416139"/>
    <w:rsid w:val="004162EF"/>
    <w:rsid w:val="00416329"/>
    <w:rsid w:val="004164CB"/>
    <w:rsid w:val="004165AA"/>
    <w:rsid w:val="00416636"/>
    <w:rsid w:val="0041667C"/>
    <w:rsid w:val="00416696"/>
    <w:rsid w:val="004166D7"/>
    <w:rsid w:val="00416728"/>
    <w:rsid w:val="00416B26"/>
    <w:rsid w:val="00416B48"/>
    <w:rsid w:val="00416BCB"/>
    <w:rsid w:val="00416BFD"/>
    <w:rsid w:val="00416C75"/>
    <w:rsid w:val="00416E55"/>
    <w:rsid w:val="00416E7F"/>
    <w:rsid w:val="00416EAE"/>
    <w:rsid w:val="00416F18"/>
    <w:rsid w:val="004171D6"/>
    <w:rsid w:val="004171F2"/>
    <w:rsid w:val="00417237"/>
    <w:rsid w:val="00417355"/>
    <w:rsid w:val="004173C2"/>
    <w:rsid w:val="004173F1"/>
    <w:rsid w:val="004174F0"/>
    <w:rsid w:val="004175FE"/>
    <w:rsid w:val="00417691"/>
    <w:rsid w:val="004176D4"/>
    <w:rsid w:val="00417744"/>
    <w:rsid w:val="004177C5"/>
    <w:rsid w:val="00417822"/>
    <w:rsid w:val="00417A25"/>
    <w:rsid w:val="00417A4C"/>
    <w:rsid w:val="00417AE6"/>
    <w:rsid w:val="00417B0E"/>
    <w:rsid w:val="00417B84"/>
    <w:rsid w:val="00417BF9"/>
    <w:rsid w:val="00417C2B"/>
    <w:rsid w:val="00417D07"/>
    <w:rsid w:val="00417D5F"/>
    <w:rsid w:val="00417E37"/>
    <w:rsid w:val="00420010"/>
    <w:rsid w:val="00420034"/>
    <w:rsid w:val="00420121"/>
    <w:rsid w:val="00420277"/>
    <w:rsid w:val="004204BD"/>
    <w:rsid w:val="00420522"/>
    <w:rsid w:val="0042056B"/>
    <w:rsid w:val="004205B1"/>
    <w:rsid w:val="00420714"/>
    <w:rsid w:val="00420869"/>
    <w:rsid w:val="004208A2"/>
    <w:rsid w:val="004208A8"/>
    <w:rsid w:val="004209A3"/>
    <w:rsid w:val="004209B2"/>
    <w:rsid w:val="00420A0D"/>
    <w:rsid w:val="00420A49"/>
    <w:rsid w:val="00420A68"/>
    <w:rsid w:val="00420AAF"/>
    <w:rsid w:val="00420B91"/>
    <w:rsid w:val="00420C6B"/>
    <w:rsid w:val="00420E4D"/>
    <w:rsid w:val="00420E64"/>
    <w:rsid w:val="00420EA7"/>
    <w:rsid w:val="00420FD5"/>
    <w:rsid w:val="004210A3"/>
    <w:rsid w:val="004210AB"/>
    <w:rsid w:val="00421144"/>
    <w:rsid w:val="0042114C"/>
    <w:rsid w:val="004212F8"/>
    <w:rsid w:val="0042136D"/>
    <w:rsid w:val="00421397"/>
    <w:rsid w:val="00421465"/>
    <w:rsid w:val="0042165F"/>
    <w:rsid w:val="00421769"/>
    <w:rsid w:val="004217AE"/>
    <w:rsid w:val="00421815"/>
    <w:rsid w:val="0042185B"/>
    <w:rsid w:val="00421873"/>
    <w:rsid w:val="0042190F"/>
    <w:rsid w:val="00421997"/>
    <w:rsid w:val="00421A08"/>
    <w:rsid w:val="00421A24"/>
    <w:rsid w:val="00421ACD"/>
    <w:rsid w:val="00421AE8"/>
    <w:rsid w:val="00421AF7"/>
    <w:rsid w:val="00421AFC"/>
    <w:rsid w:val="00421CD4"/>
    <w:rsid w:val="00421E9F"/>
    <w:rsid w:val="00421EB3"/>
    <w:rsid w:val="00421F32"/>
    <w:rsid w:val="00421F41"/>
    <w:rsid w:val="0042217F"/>
    <w:rsid w:val="004221EB"/>
    <w:rsid w:val="0042239A"/>
    <w:rsid w:val="004223D8"/>
    <w:rsid w:val="00422638"/>
    <w:rsid w:val="00422703"/>
    <w:rsid w:val="00422768"/>
    <w:rsid w:val="0042281D"/>
    <w:rsid w:val="0042289E"/>
    <w:rsid w:val="00422975"/>
    <w:rsid w:val="00422C0B"/>
    <w:rsid w:val="00422C22"/>
    <w:rsid w:val="00422C76"/>
    <w:rsid w:val="00422CD9"/>
    <w:rsid w:val="00422FA6"/>
    <w:rsid w:val="00422FAA"/>
    <w:rsid w:val="0042309D"/>
    <w:rsid w:val="0042319F"/>
    <w:rsid w:val="004231B0"/>
    <w:rsid w:val="0042333D"/>
    <w:rsid w:val="00423497"/>
    <w:rsid w:val="004234A5"/>
    <w:rsid w:val="00423511"/>
    <w:rsid w:val="004236EA"/>
    <w:rsid w:val="00423760"/>
    <w:rsid w:val="0042376B"/>
    <w:rsid w:val="004237F8"/>
    <w:rsid w:val="0042397A"/>
    <w:rsid w:val="00423A96"/>
    <w:rsid w:val="00423BCF"/>
    <w:rsid w:val="00423BDC"/>
    <w:rsid w:val="00423CB2"/>
    <w:rsid w:val="00423D07"/>
    <w:rsid w:val="00423E71"/>
    <w:rsid w:val="004240DC"/>
    <w:rsid w:val="00424117"/>
    <w:rsid w:val="004242A0"/>
    <w:rsid w:val="004242C1"/>
    <w:rsid w:val="004243EB"/>
    <w:rsid w:val="00424405"/>
    <w:rsid w:val="00424539"/>
    <w:rsid w:val="004246B6"/>
    <w:rsid w:val="004247A0"/>
    <w:rsid w:val="004247CB"/>
    <w:rsid w:val="004247EC"/>
    <w:rsid w:val="0042489D"/>
    <w:rsid w:val="004248CE"/>
    <w:rsid w:val="004248DE"/>
    <w:rsid w:val="00424989"/>
    <w:rsid w:val="004249C5"/>
    <w:rsid w:val="00424F6F"/>
    <w:rsid w:val="00424FEE"/>
    <w:rsid w:val="0042518B"/>
    <w:rsid w:val="0042529D"/>
    <w:rsid w:val="0042534E"/>
    <w:rsid w:val="00425354"/>
    <w:rsid w:val="0042538C"/>
    <w:rsid w:val="004254FA"/>
    <w:rsid w:val="00425586"/>
    <w:rsid w:val="00425640"/>
    <w:rsid w:val="004256C7"/>
    <w:rsid w:val="004257A3"/>
    <w:rsid w:val="004257A4"/>
    <w:rsid w:val="0042589F"/>
    <w:rsid w:val="00425900"/>
    <w:rsid w:val="004259F9"/>
    <w:rsid w:val="00425A0D"/>
    <w:rsid w:val="00425B1D"/>
    <w:rsid w:val="00425BAD"/>
    <w:rsid w:val="00425BCA"/>
    <w:rsid w:val="00425C11"/>
    <w:rsid w:val="00425CA1"/>
    <w:rsid w:val="00425E00"/>
    <w:rsid w:val="00425EA4"/>
    <w:rsid w:val="00425F73"/>
    <w:rsid w:val="00425FC7"/>
    <w:rsid w:val="004260C4"/>
    <w:rsid w:val="004260EC"/>
    <w:rsid w:val="004261CC"/>
    <w:rsid w:val="00426215"/>
    <w:rsid w:val="00426472"/>
    <w:rsid w:val="00426482"/>
    <w:rsid w:val="0042650A"/>
    <w:rsid w:val="0042654F"/>
    <w:rsid w:val="00426584"/>
    <w:rsid w:val="004266CC"/>
    <w:rsid w:val="004266DF"/>
    <w:rsid w:val="0042677F"/>
    <w:rsid w:val="004267A4"/>
    <w:rsid w:val="004268C9"/>
    <w:rsid w:val="00426EC4"/>
    <w:rsid w:val="00426FB1"/>
    <w:rsid w:val="00427105"/>
    <w:rsid w:val="00427165"/>
    <w:rsid w:val="00427170"/>
    <w:rsid w:val="004271DD"/>
    <w:rsid w:val="00427347"/>
    <w:rsid w:val="004273BD"/>
    <w:rsid w:val="004273F2"/>
    <w:rsid w:val="004276C2"/>
    <w:rsid w:val="0042773D"/>
    <w:rsid w:val="004277B4"/>
    <w:rsid w:val="004277ED"/>
    <w:rsid w:val="004278B0"/>
    <w:rsid w:val="00427CD5"/>
    <w:rsid w:val="00427CFE"/>
    <w:rsid w:val="00427D07"/>
    <w:rsid w:val="00427D87"/>
    <w:rsid w:val="00427E5B"/>
    <w:rsid w:val="00427E68"/>
    <w:rsid w:val="00427EC1"/>
    <w:rsid w:val="00427F1E"/>
    <w:rsid w:val="00430087"/>
    <w:rsid w:val="00430118"/>
    <w:rsid w:val="00430195"/>
    <w:rsid w:val="0043021A"/>
    <w:rsid w:val="0043027A"/>
    <w:rsid w:val="004302AC"/>
    <w:rsid w:val="0043043F"/>
    <w:rsid w:val="0043045E"/>
    <w:rsid w:val="0043045F"/>
    <w:rsid w:val="004304C3"/>
    <w:rsid w:val="004305E1"/>
    <w:rsid w:val="0043064C"/>
    <w:rsid w:val="00430660"/>
    <w:rsid w:val="004307B9"/>
    <w:rsid w:val="00430C56"/>
    <w:rsid w:val="00430DD5"/>
    <w:rsid w:val="00430E0C"/>
    <w:rsid w:val="00430FB1"/>
    <w:rsid w:val="00431039"/>
    <w:rsid w:val="004313CD"/>
    <w:rsid w:val="004314B1"/>
    <w:rsid w:val="00431558"/>
    <w:rsid w:val="004315D2"/>
    <w:rsid w:val="004319EE"/>
    <w:rsid w:val="00431C60"/>
    <w:rsid w:val="00431E52"/>
    <w:rsid w:val="004320B7"/>
    <w:rsid w:val="004322A6"/>
    <w:rsid w:val="0043235C"/>
    <w:rsid w:val="004323B9"/>
    <w:rsid w:val="0043248E"/>
    <w:rsid w:val="004324C8"/>
    <w:rsid w:val="004327A3"/>
    <w:rsid w:val="004327F0"/>
    <w:rsid w:val="00432834"/>
    <w:rsid w:val="004328A3"/>
    <w:rsid w:val="004328BA"/>
    <w:rsid w:val="004328F6"/>
    <w:rsid w:val="00432A2E"/>
    <w:rsid w:val="00432A44"/>
    <w:rsid w:val="00432A71"/>
    <w:rsid w:val="00432BB0"/>
    <w:rsid w:val="00432C05"/>
    <w:rsid w:val="00432D06"/>
    <w:rsid w:val="00432DBB"/>
    <w:rsid w:val="00432FA8"/>
    <w:rsid w:val="00432FD7"/>
    <w:rsid w:val="00433026"/>
    <w:rsid w:val="00433079"/>
    <w:rsid w:val="004330DD"/>
    <w:rsid w:val="00433329"/>
    <w:rsid w:val="00433406"/>
    <w:rsid w:val="00433519"/>
    <w:rsid w:val="004335B5"/>
    <w:rsid w:val="004336F9"/>
    <w:rsid w:val="00433753"/>
    <w:rsid w:val="00433792"/>
    <w:rsid w:val="0043382C"/>
    <w:rsid w:val="004338DF"/>
    <w:rsid w:val="004338EF"/>
    <w:rsid w:val="00433929"/>
    <w:rsid w:val="004339EF"/>
    <w:rsid w:val="00433A0B"/>
    <w:rsid w:val="00433AFF"/>
    <w:rsid w:val="00433B3B"/>
    <w:rsid w:val="00433B67"/>
    <w:rsid w:val="00433B6D"/>
    <w:rsid w:val="00433B9C"/>
    <w:rsid w:val="00433CC0"/>
    <w:rsid w:val="00433E09"/>
    <w:rsid w:val="00433E19"/>
    <w:rsid w:val="00433F39"/>
    <w:rsid w:val="00433F50"/>
    <w:rsid w:val="004340C9"/>
    <w:rsid w:val="004341CF"/>
    <w:rsid w:val="00434202"/>
    <w:rsid w:val="0043426E"/>
    <w:rsid w:val="0043445E"/>
    <w:rsid w:val="004344AD"/>
    <w:rsid w:val="004345CE"/>
    <w:rsid w:val="004346F6"/>
    <w:rsid w:val="00434840"/>
    <w:rsid w:val="00434854"/>
    <w:rsid w:val="004348F6"/>
    <w:rsid w:val="0043492D"/>
    <w:rsid w:val="004349F6"/>
    <w:rsid w:val="00434AD7"/>
    <w:rsid w:val="00434B73"/>
    <w:rsid w:val="00434BEC"/>
    <w:rsid w:val="00434E81"/>
    <w:rsid w:val="00435202"/>
    <w:rsid w:val="0043523A"/>
    <w:rsid w:val="0043529E"/>
    <w:rsid w:val="004355F5"/>
    <w:rsid w:val="00435622"/>
    <w:rsid w:val="0043567F"/>
    <w:rsid w:val="00435691"/>
    <w:rsid w:val="004356A5"/>
    <w:rsid w:val="0043579F"/>
    <w:rsid w:val="00435922"/>
    <w:rsid w:val="004359B7"/>
    <w:rsid w:val="00435A49"/>
    <w:rsid w:val="00435AEB"/>
    <w:rsid w:val="00435B7A"/>
    <w:rsid w:val="00435C87"/>
    <w:rsid w:val="00435D6F"/>
    <w:rsid w:val="00435F2A"/>
    <w:rsid w:val="00435F51"/>
    <w:rsid w:val="00436215"/>
    <w:rsid w:val="004362AE"/>
    <w:rsid w:val="00436305"/>
    <w:rsid w:val="00436329"/>
    <w:rsid w:val="0043632E"/>
    <w:rsid w:val="004364A6"/>
    <w:rsid w:val="004365A0"/>
    <w:rsid w:val="004365F3"/>
    <w:rsid w:val="0043661F"/>
    <w:rsid w:val="004368E5"/>
    <w:rsid w:val="00436A38"/>
    <w:rsid w:val="00436A90"/>
    <w:rsid w:val="00436AD0"/>
    <w:rsid w:val="00436B1F"/>
    <w:rsid w:val="00436BAE"/>
    <w:rsid w:val="00436C33"/>
    <w:rsid w:val="00436C58"/>
    <w:rsid w:val="00436CB1"/>
    <w:rsid w:val="00436D83"/>
    <w:rsid w:val="00436E05"/>
    <w:rsid w:val="00436EE6"/>
    <w:rsid w:val="00436FCD"/>
    <w:rsid w:val="00436FFC"/>
    <w:rsid w:val="004370BD"/>
    <w:rsid w:val="0043713A"/>
    <w:rsid w:val="0043731B"/>
    <w:rsid w:val="00437403"/>
    <w:rsid w:val="00437459"/>
    <w:rsid w:val="0043763D"/>
    <w:rsid w:val="00437665"/>
    <w:rsid w:val="0043766D"/>
    <w:rsid w:val="00437785"/>
    <w:rsid w:val="00437917"/>
    <w:rsid w:val="00437A2F"/>
    <w:rsid w:val="00437B0E"/>
    <w:rsid w:val="00437B23"/>
    <w:rsid w:val="00437DC7"/>
    <w:rsid w:val="00437DDA"/>
    <w:rsid w:val="00437E08"/>
    <w:rsid w:val="00437EC6"/>
    <w:rsid w:val="00437F11"/>
    <w:rsid w:val="00437F26"/>
    <w:rsid w:val="0044006A"/>
    <w:rsid w:val="004400DF"/>
    <w:rsid w:val="004401C6"/>
    <w:rsid w:val="004401DC"/>
    <w:rsid w:val="00440297"/>
    <w:rsid w:val="004402C2"/>
    <w:rsid w:val="004402FE"/>
    <w:rsid w:val="0044031D"/>
    <w:rsid w:val="004404C2"/>
    <w:rsid w:val="0044050C"/>
    <w:rsid w:val="00440534"/>
    <w:rsid w:val="00440591"/>
    <w:rsid w:val="004408BD"/>
    <w:rsid w:val="004409F0"/>
    <w:rsid w:val="00440A16"/>
    <w:rsid w:val="00440A70"/>
    <w:rsid w:val="00440A7A"/>
    <w:rsid w:val="00440E92"/>
    <w:rsid w:val="00440F09"/>
    <w:rsid w:val="00440FB2"/>
    <w:rsid w:val="00441012"/>
    <w:rsid w:val="00441015"/>
    <w:rsid w:val="00441064"/>
    <w:rsid w:val="004410B2"/>
    <w:rsid w:val="00441131"/>
    <w:rsid w:val="004411D7"/>
    <w:rsid w:val="0044121C"/>
    <w:rsid w:val="004412C8"/>
    <w:rsid w:val="004412EC"/>
    <w:rsid w:val="0044139C"/>
    <w:rsid w:val="004413FF"/>
    <w:rsid w:val="00441595"/>
    <w:rsid w:val="00441647"/>
    <w:rsid w:val="004416B2"/>
    <w:rsid w:val="00441863"/>
    <w:rsid w:val="00441C70"/>
    <w:rsid w:val="00441CF1"/>
    <w:rsid w:val="00441DC7"/>
    <w:rsid w:val="00441EF9"/>
    <w:rsid w:val="00441F38"/>
    <w:rsid w:val="0044207A"/>
    <w:rsid w:val="0044209A"/>
    <w:rsid w:val="00442125"/>
    <w:rsid w:val="00442169"/>
    <w:rsid w:val="004421D5"/>
    <w:rsid w:val="004422E5"/>
    <w:rsid w:val="00442314"/>
    <w:rsid w:val="004423F7"/>
    <w:rsid w:val="00442467"/>
    <w:rsid w:val="00442492"/>
    <w:rsid w:val="004424E9"/>
    <w:rsid w:val="004425EF"/>
    <w:rsid w:val="00442651"/>
    <w:rsid w:val="00442721"/>
    <w:rsid w:val="004429CF"/>
    <w:rsid w:val="004429DC"/>
    <w:rsid w:val="00442A46"/>
    <w:rsid w:val="00442A73"/>
    <w:rsid w:val="00442BBA"/>
    <w:rsid w:val="00442BE1"/>
    <w:rsid w:val="00442D19"/>
    <w:rsid w:val="00442D71"/>
    <w:rsid w:val="00442D7C"/>
    <w:rsid w:val="00442E13"/>
    <w:rsid w:val="00442F82"/>
    <w:rsid w:val="00443282"/>
    <w:rsid w:val="00443350"/>
    <w:rsid w:val="004433F9"/>
    <w:rsid w:val="004434D2"/>
    <w:rsid w:val="0044354A"/>
    <w:rsid w:val="004435C2"/>
    <w:rsid w:val="004435D2"/>
    <w:rsid w:val="00443600"/>
    <w:rsid w:val="0044366D"/>
    <w:rsid w:val="0044367C"/>
    <w:rsid w:val="004436C2"/>
    <w:rsid w:val="00443739"/>
    <w:rsid w:val="00443757"/>
    <w:rsid w:val="00443A0E"/>
    <w:rsid w:val="00443B06"/>
    <w:rsid w:val="00443BC4"/>
    <w:rsid w:val="00443CC3"/>
    <w:rsid w:val="00443D7B"/>
    <w:rsid w:val="00443DA0"/>
    <w:rsid w:val="00443E80"/>
    <w:rsid w:val="00443EBF"/>
    <w:rsid w:val="00444056"/>
    <w:rsid w:val="0044414A"/>
    <w:rsid w:val="004443E7"/>
    <w:rsid w:val="0044450B"/>
    <w:rsid w:val="00444541"/>
    <w:rsid w:val="00444586"/>
    <w:rsid w:val="0044464D"/>
    <w:rsid w:val="004446B2"/>
    <w:rsid w:val="004447F9"/>
    <w:rsid w:val="00444820"/>
    <w:rsid w:val="00444897"/>
    <w:rsid w:val="0044499C"/>
    <w:rsid w:val="00444BD7"/>
    <w:rsid w:val="00444CB4"/>
    <w:rsid w:val="00444CCB"/>
    <w:rsid w:val="00444D74"/>
    <w:rsid w:val="00444D7B"/>
    <w:rsid w:val="00444EC8"/>
    <w:rsid w:val="00444EE1"/>
    <w:rsid w:val="00444FE2"/>
    <w:rsid w:val="0044503A"/>
    <w:rsid w:val="00445076"/>
    <w:rsid w:val="00445130"/>
    <w:rsid w:val="00445158"/>
    <w:rsid w:val="004451FC"/>
    <w:rsid w:val="004452C5"/>
    <w:rsid w:val="004453F4"/>
    <w:rsid w:val="004454EE"/>
    <w:rsid w:val="00445647"/>
    <w:rsid w:val="004456C2"/>
    <w:rsid w:val="00445747"/>
    <w:rsid w:val="004457D6"/>
    <w:rsid w:val="00445859"/>
    <w:rsid w:val="0044599B"/>
    <w:rsid w:val="004459F6"/>
    <w:rsid w:val="00445BAD"/>
    <w:rsid w:val="00445D27"/>
    <w:rsid w:val="00445D9B"/>
    <w:rsid w:val="0044600E"/>
    <w:rsid w:val="0044607A"/>
    <w:rsid w:val="00446086"/>
    <w:rsid w:val="00446087"/>
    <w:rsid w:val="0044619E"/>
    <w:rsid w:val="00446266"/>
    <w:rsid w:val="0044635A"/>
    <w:rsid w:val="004463CF"/>
    <w:rsid w:val="00446453"/>
    <w:rsid w:val="004465EC"/>
    <w:rsid w:val="004466E6"/>
    <w:rsid w:val="00446763"/>
    <w:rsid w:val="00446789"/>
    <w:rsid w:val="00446861"/>
    <w:rsid w:val="00446ADA"/>
    <w:rsid w:val="00446B99"/>
    <w:rsid w:val="00446BB9"/>
    <w:rsid w:val="00446C91"/>
    <w:rsid w:val="00446DB0"/>
    <w:rsid w:val="00446DBF"/>
    <w:rsid w:val="00446E21"/>
    <w:rsid w:val="00446F0F"/>
    <w:rsid w:val="00447018"/>
    <w:rsid w:val="0044738C"/>
    <w:rsid w:val="00447410"/>
    <w:rsid w:val="0044759E"/>
    <w:rsid w:val="00447709"/>
    <w:rsid w:val="00447977"/>
    <w:rsid w:val="004479B6"/>
    <w:rsid w:val="00447AF5"/>
    <w:rsid w:val="00447B3D"/>
    <w:rsid w:val="00447D78"/>
    <w:rsid w:val="00447E66"/>
    <w:rsid w:val="00447F5A"/>
    <w:rsid w:val="00447F64"/>
    <w:rsid w:val="00450052"/>
    <w:rsid w:val="004500AA"/>
    <w:rsid w:val="004502DD"/>
    <w:rsid w:val="004502E8"/>
    <w:rsid w:val="00450344"/>
    <w:rsid w:val="00450350"/>
    <w:rsid w:val="00450356"/>
    <w:rsid w:val="0045046E"/>
    <w:rsid w:val="00450501"/>
    <w:rsid w:val="004505AA"/>
    <w:rsid w:val="004505EE"/>
    <w:rsid w:val="00450637"/>
    <w:rsid w:val="0045081A"/>
    <w:rsid w:val="0045095E"/>
    <w:rsid w:val="004509A4"/>
    <w:rsid w:val="004509FC"/>
    <w:rsid w:val="00450A26"/>
    <w:rsid w:val="00450B9B"/>
    <w:rsid w:val="00450C1F"/>
    <w:rsid w:val="00450D8A"/>
    <w:rsid w:val="00450E22"/>
    <w:rsid w:val="00450E25"/>
    <w:rsid w:val="00450EFC"/>
    <w:rsid w:val="004510DC"/>
    <w:rsid w:val="0045114A"/>
    <w:rsid w:val="0045132A"/>
    <w:rsid w:val="00451397"/>
    <w:rsid w:val="00451484"/>
    <w:rsid w:val="004515A9"/>
    <w:rsid w:val="00451606"/>
    <w:rsid w:val="00451623"/>
    <w:rsid w:val="00451882"/>
    <w:rsid w:val="004518ED"/>
    <w:rsid w:val="0045194A"/>
    <w:rsid w:val="00451A83"/>
    <w:rsid w:val="00451A8B"/>
    <w:rsid w:val="00451AB8"/>
    <w:rsid w:val="00451C6C"/>
    <w:rsid w:val="00451D63"/>
    <w:rsid w:val="00451D83"/>
    <w:rsid w:val="00451DCF"/>
    <w:rsid w:val="00451FBC"/>
    <w:rsid w:val="00452009"/>
    <w:rsid w:val="00452187"/>
    <w:rsid w:val="004521C1"/>
    <w:rsid w:val="004522A4"/>
    <w:rsid w:val="00452357"/>
    <w:rsid w:val="004523BE"/>
    <w:rsid w:val="00452531"/>
    <w:rsid w:val="00452614"/>
    <w:rsid w:val="0045278F"/>
    <w:rsid w:val="00452883"/>
    <w:rsid w:val="004528CC"/>
    <w:rsid w:val="00452903"/>
    <w:rsid w:val="00452C26"/>
    <w:rsid w:val="00452C5B"/>
    <w:rsid w:val="00452CF0"/>
    <w:rsid w:val="00452D1C"/>
    <w:rsid w:val="00452D36"/>
    <w:rsid w:val="00452DA6"/>
    <w:rsid w:val="00452E42"/>
    <w:rsid w:val="00452EDA"/>
    <w:rsid w:val="00452F11"/>
    <w:rsid w:val="004530FA"/>
    <w:rsid w:val="00453146"/>
    <w:rsid w:val="00453298"/>
    <w:rsid w:val="004532FE"/>
    <w:rsid w:val="00453456"/>
    <w:rsid w:val="00453512"/>
    <w:rsid w:val="00453543"/>
    <w:rsid w:val="0045358E"/>
    <w:rsid w:val="0045387D"/>
    <w:rsid w:val="00453A56"/>
    <w:rsid w:val="00453AE6"/>
    <w:rsid w:val="00453C48"/>
    <w:rsid w:val="00453CBB"/>
    <w:rsid w:val="00453D1C"/>
    <w:rsid w:val="00453D1F"/>
    <w:rsid w:val="00453E98"/>
    <w:rsid w:val="00453F44"/>
    <w:rsid w:val="00454082"/>
    <w:rsid w:val="00454170"/>
    <w:rsid w:val="004541AA"/>
    <w:rsid w:val="004541BB"/>
    <w:rsid w:val="004542C2"/>
    <w:rsid w:val="004544B4"/>
    <w:rsid w:val="004546CA"/>
    <w:rsid w:val="00454A95"/>
    <w:rsid w:val="00454B6B"/>
    <w:rsid w:val="00454C11"/>
    <w:rsid w:val="00454CF0"/>
    <w:rsid w:val="00454D66"/>
    <w:rsid w:val="00454EA2"/>
    <w:rsid w:val="0045533E"/>
    <w:rsid w:val="0045537F"/>
    <w:rsid w:val="004553C1"/>
    <w:rsid w:val="00455497"/>
    <w:rsid w:val="004554AE"/>
    <w:rsid w:val="00455567"/>
    <w:rsid w:val="0045557C"/>
    <w:rsid w:val="0045559F"/>
    <w:rsid w:val="00455603"/>
    <w:rsid w:val="004556B3"/>
    <w:rsid w:val="004556D5"/>
    <w:rsid w:val="00455776"/>
    <w:rsid w:val="004557B0"/>
    <w:rsid w:val="004558BD"/>
    <w:rsid w:val="00455B15"/>
    <w:rsid w:val="00455CE2"/>
    <w:rsid w:val="00455D05"/>
    <w:rsid w:val="00455E93"/>
    <w:rsid w:val="00455EEC"/>
    <w:rsid w:val="00455FF4"/>
    <w:rsid w:val="00456087"/>
    <w:rsid w:val="00456242"/>
    <w:rsid w:val="004562A8"/>
    <w:rsid w:val="004562DC"/>
    <w:rsid w:val="00456353"/>
    <w:rsid w:val="00456366"/>
    <w:rsid w:val="004563EF"/>
    <w:rsid w:val="00456426"/>
    <w:rsid w:val="004567C9"/>
    <w:rsid w:val="00456A42"/>
    <w:rsid w:val="00456A56"/>
    <w:rsid w:val="00456BC2"/>
    <w:rsid w:val="00456C98"/>
    <w:rsid w:val="00456CB7"/>
    <w:rsid w:val="00456CFA"/>
    <w:rsid w:val="00456DD5"/>
    <w:rsid w:val="00456DE5"/>
    <w:rsid w:val="00456EA8"/>
    <w:rsid w:val="0045708B"/>
    <w:rsid w:val="0045733A"/>
    <w:rsid w:val="00457347"/>
    <w:rsid w:val="004573D9"/>
    <w:rsid w:val="0045757B"/>
    <w:rsid w:val="00457639"/>
    <w:rsid w:val="0045793A"/>
    <w:rsid w:val="004579DB"/>
    <w:rsid w:val="00457A09"/>
    <w:rsid w:val="00457A67"/>
    <w:rsid w:val="00457AA5"/>
    <w:rsid w:val="00457E4B"/>
    <w:rsid w:val="00457FFD"/>
    <w:rsid w:val="0046005E"/>
    <w:rsid w:val="004600EF"/>
    <w:rsid w:val="004601AF"/>
    <w:rsid w:val="00460309"/>
    <w:rsid w:val="0046034D"/>
    <w:rsid w:val="004603D5"/>
    <w:rsid w:val="004604D8"/>
    <w:rsid w:val="0046064A"/>
    <w:rsid w:val="00460683"/>
    <w:rsid w:val="0046069F"/>
    <w:rsid w:val="00460765"/>
    <w:rsid w:val="004607DC"/>
    <w:rsid w:val="004608B8"/>
    <w:rsid w:val="00460948"/>
    <w:rsid w:val="00460950"/>
    <w:rsid w:val="004609F7"/>
    <w:rsid w:val="00460AFC"/>
    <w:rsid w:val="00460D6D"/>
    <w:rsid w:val="00460D94"/>
    <w:rsid w:val="00460F0D"/>
    <w:rsid w:val="00461172"/>
    <w:rsid w:val="004611FA"/>
    <w:rsid w:val="00461205"/>
    <w:rsid w:val="004612A2"/>
    <w:rsid w:val="0046131F"/>
    <w:rsid w:val="00461376"/>
    <w:rsid w:val="0046137D"/>
    <w:rsid w:val="0046140A"/>
    <w:rsid w:val="004614E6"/>
    <w:rsid w:val="004617C4"/>
    <w:rsid w:val="004617DF"/>
    <w:rsid w:val="00461A36"/>
    <w:rsid w:val="00461D50"/>
    <w:rsid w:val="00461E0C"/>
    <w:rsid w:val="00461E4F"/>
    <w:rsid w:val="00461E6C"/>
    <w:rsid w:val="00461EC1"/>
    <w:rsid w:val="00461F24"/>
    <w:rsid w:val="00461F36"/>
    <w:rsid w:val="00461F9E"/>
    <w:rsid w:val="00461FAA"/>
    <w:rsid w:val="0046204E"/>
    <w:rsid w:val="004620DC"/>
    <w:rsid w:val="004621EA"/>
    <w:rsid w:val="0046241B"/>
    <w:rsid w:val="00462734"/>
    <w:rsid w:val="0046282F"/>
    <w:rsid w:val="00462920"/>
    <w:rsid w:val="004629CE"/>
    <w:rsid w:val="004629F6"/>
    <w:rsid w:val="00462A71"/>
    <w:rsid w:val="00462AB6"/>
    <w:rsid w:val="00462B42"/>
    <w:rsid w:val="00462BD9"/>
    <w:rsid w:val="00462EC6"/>
    <w:rsid w:val="00462EF5"/>
    <w:rsid w:val="00463110"/>
    <w:rsid w:val="00463184"/>
    <w:rsid w:val="004632D2"/>
    <w:rsid w:val="00463302"/>
    <w:rsid w:val="0046332E"/>
    <w:rsid w:val="00463363"/>
    <w:rsid w:val="00463461"/>
    <w:rsid w:val="00463571"/>
    <w:rsid w:val="00463854"/>
    <w:rsid w:val="0046396A"/>
    <w:rsid w:val="004639EE"/>
    <w:rsid w:val="00463BB8"/>
    <w:rsid w:val="00463C05"/>
    <w:rsid w:val="00463C61"/>
    <w:rsid w:val="00463DEB"/>
    <w:rsid w:val="00463EA9"/>
    <w:rsid w:val="00463EDA"/>
    <w:rsid w:val="00463F19"/>
    <w:rsid w:val="00463F38"/>
    <w:rsid w:val="00463FD6"/>
    <w:rsid w:val="0046405F"/>
    <w:rsid w:val="00464062"/>
    <w:rsid w:val="0046432D"/>
    <w:rsid w:val="0046432F"/>
    <w:rsid w:val="0046443C"/>
    <w:rsid w:val="004645C0"/>
    <w:rsid w:val="004645D3"/>
    <w:rsid w:val="00464732"/>
    <w:rsid w:val="004647CB"/>
    <w:rsid w:val="00464876"/>
    <w:rsid w:val="00464947"/>
    <w:rsid w:val="0046496F"/>
    <w:rsid w:val="00464A75"/>
    <w:rsid w:val="00464B54"/>
    <w:rsid w:val="00464C1A"/>
    <w:rsid w:val="00464CEC"/>
    <w:rsid w:val="00464DA2"/>
    <w:rsid w:val="00464E54"/>
    <w:rsid w:val="00464F35"/>
    <w:rsid w:val="00464F50"/>
    <w:rsid w:val="0046500B"/>
    <w:rsid w:val="0046507F"/>
    <w:rsid w:val="00465082"/>
    <w:rsid w:val="004651B2"/>
    <w:rsid w:val="004652B2"/>
    <w:rsid w:val="00465328"/>
    <w:rsid w:val="00465399"/>
    <w:rsid w:val="004653A1"/>
    <w:rsid w:val="00465671"/>
    <w:rsid w:val="00465712"/>
    <w:rsid w:val="00465745"/>
    <w:rsid w:val="004658E0"/>
    <w:rsid w:val="0046593A"/>
    <w:rsid w:val="00465A17"/>
    <w:rsid w:val="00465A68"/>
    <w:rsid w:val="00465B86"/>
    <w:rsid w:val="00465BED"/>
    <w:rsid w:val="00465CD1"/>
    <w:rsid w:val="00465D53"/>
    <w:rsid w:val="00465F1E"/>
    <w:rsid w:val="00465FCA"/>
    <w:rsid w:val="00465FF3"/>
    <w:rsid w:val="0046603B"/>
    <w:rsid w:val="0046630B"/>
    <w:rsid w:val="0046650D"/>
    <w:rsid w:val="0046665C"/>
    <w:rsid w:val="004666C1"/>
    <w:rsid w:val="004667D1"/>
    <w:rsid w:val="00466A4F"/>
    <w:rsid w:val="00466B70"/>
    <w:rsid w:val="00466D04"/>
    <w:rsid w:val="00466D89"/>
    <w:rsid w:val="00466DF2"/>
    <w:rsid w:val="00466E31"/>
    <w:rsid w:val="00466F6C"/>
    <w:rsid w:val="00466FC6"/>
    <w:rsid w:val="00466FD4"/>
    <w:rsid w:val="004670B3"/>
    <w:rsid w:val="0046718F"/>
    <w:rsid w:val="00467242"/>
    <w:rsid w:val="004672FE"/>
    <w:rsid w:val="004673A5"/>
    <w:rsid w:val="004673CC"/>
    <w:rsid w:val="00467614"/>
    <w:rsid w:val="00467762"/>
    <w:rsid w:val="00467784"/>
    <w:rsid w:val="00467B2C"/>
    <w:rsid w:val="00467BE4"/>
    <w:rsid w:val="00467C0D"/>
    <w:rsid w:val="00467C3D"/>
    <w:rsid w:val="00467CB9"/>
    <w:rsid w:val="00467D6A"/>
    <w:rsid w:val="00467DA0"/>
    <w:rsid w:val="00467DFD"/>
    <w:rsid w:val="00467EF8"/>
    <w:rsid w:val="0047003D"/>
    <w:rsid w:val="00470054"/>
    <w:rsid w:val="00470108"/>
    <w:rsid w:val="00470225"/>
    <w:rsid w:val="00470378"/>
    <w:rsid w:val="0047046A"/>
    <w:rsid w:val="00470599"/>
    <w:rsid w:val="004706A4"/>
    <w:rsid w:val="00470820"/>
    <w:rsid w:val="0047082B"/>
    <w:rsid w:val="00470832"/>
    <w:rsid w:val="004708A2"/>
    <w:rsid w:val="0047092C"/>
    <w:rsid w:val="00470A32"/>
    <w:rsid w:val="00470A4C"/>
    <w:rsid w:val="00470BB5"/>
    <w:rsid w:val="00470D29"/>
    <w:rsid w:val="00470D49"/>
    <w:rsid w:val="00470D58"/>
    <w:rsid w:val="00470DE4"/>
    <w:rsid w:val="00470E36"/>
    <w:rsid w:val="00470EC6"/>
    <w:rsid w:val="0047103F"/>
    <w:rsid w:val="00471197"/>
    <w:rsid w:val="00471217"/>
    <w:rsid w:val="004712B8"/>
    <w:rsid w:val="004715E6"/>
    <w:rsid w:val="00471684"/>
    <w:rsid w:val="004716B3"/>
    <w:rsid w:val="0047171A"/>
    <w:rsid w:val="00471934"/>
    <w:rsid w:val="00471AD4"/>
    <w:rsid w:val="00471BA5"/>
    <w:rsid w:val="00471C6B"/>
    <w:rsid w:val="00471D5D"/>
    <w:rsid w:val="00471E20"/>
    <w:rsid w:val="00471E22"/>
    <w:rsid w:val="00471E60"/>
    <w:rsid w:val="00471E79"/>
    <w:rsid w:val="00471FE8"/>
    <w:rsid w:val="0047221B"/>
    <w:rsid w:val="004722AC"/>
    <w:rsid w:val="004723B9"/>
    <w:rsid w:val="004724A1"/>
    <w:rsid w:val="004726DA"/>
    <w:rsid w:val="0047294F"/>
    <w:rsid w:val="004729B5"/>
    <w:rsid w:val="004729B9"/>
    <w:rsid w:val="00472A2B"/>
    <w:rsid w:val="00472A40"/>
    <w:rsid w:val="00472AB2"/>
    <w:rsid w:val="00472B11"/>
    <w:rsid w:val="00472C3E"/>
    <w:rsid w:val="00472C75"/>
    <w:rsid w:val="00472D0D"/>
    <w:rsid w:val="00472E51"/>
    <w:rsid w:val="00472E88"/>
    <w:rsid w:val="00472FBB"/>
    <w:rsid w:val="00473070"/>
    <w:rsid w:val="00473290"/>
    <w:rsid w:val="00473389"/>
    <w:rsid w:val="004733F5"/>
    <w:rsid w:val="0047352C"/>
    <w:rsid w:val="00473597"/>
    <w:rsid w:val="004736EF"/>
    <w:rsid w:val="00473827"/>
    <w:rsid w:val="00473BF0"/>
    <w:rsid w:val="00473C12"/>
    <w:rsid w:val="00473E77"/>
    <w:rsid w:val="00474030"/>
    <w:rsid w:val="0047414E"/>
    <w:rsid w:val="00474322"/>
    <w:rsid w:val="00474349"/>
    <w:rsid w:val="00474354"/>
    <w:rsid w:val="00474434"/>
    <w:rsid w:val="0047443E"/>
    <w:rsid w:val="00474475"/>
    <w:rsid w:val="004745CD"/>
    <w:rsid w:val="0047468A"/>
    <w:rsid w:val="00474728"/>
    <w:rsid w:val="004747AE"/>
    <w:rsid w:val="004747D4"/>
    <w:rsid w:val="00474991"/>
    <w:rsid w:val="00474BBA"/>
    <w:rsid w:val="00474BDE"/>
    <w:rsid w:val="00474CD0"/>
    <w:rsid w:val="00474EEF"/>
    <w:rsid w:val="00474F8F"/>
    <w:rsid w:val="00474FB7"/>
    <w:rsid w:val="0047527F"/>
    <w:rsid w:val="0047528C"/>
    <w:rsid w:val="0047529F"/>
    <w:rsid w:val="004752CF"/>
    <w:rsid w:val="00475389"/>
    <w:rsid w:val="004754E8"/>
    <w:rsid w:val="00475508"/>
    <w:rsid w:val="00475520"/>
    <w:rsid w:val="00475543"/>
    <w:rsid w:val="004755E6"/>
    <w:rsid w:val="004756BA"/>
    <w:rsid w:val="004758CA"/>
    <w:rsid w:val="004758E0"/>
    <w:rsid w:val="00475A41"/>
    <w:rsid w:val="00475C07"/>
    <w:rsid w:val="00475D3A"/>
    <w:rsid w:val="00475F09"/>
    <w:rsid w:val="00475F7C"/>
    <w:rsid w:val="004760DA"/>
    <w:rsid w:val="0047616F"/>
    <w:rsid w:val="0047618D"/>
    <w:rsid w:val="004761F0"/>
    <w:rsid w:val="004762FA"/>
    <w:rsid w:val="0047637F"/>
    <w:rsid w:val="0047643E"/>
    <w:rsid w:val="004764CF"/>
    <w:rsid w:val="004765D7"/>
    <w:rsid w:val="004765E4"/>
    <w:rsid w:val="00476641"/>
    <w:rsid w:val="00476889"/>
    <w:rsid w:val="004768A0"/>
    <w:rsid w:val="00476AA8"/>
    <w:rsid w:val="00476BC7"/>
    <w:rsid w:val="00476C97"/>
    <w:rsid w:val="0047713B"/>
    <w:rsid w:val="0047735C"/>
    <w:rsid w:val="00477419"/>
    <w:rsid w:val="0047753A"/>
    <w:rsid w:val="00477554"/>
    <w:rsid w:val="004775D3"/>
    <w:rsid w:val="00477667"/>
    <w:rsid w:val="0047768A"/>
    <w:rsid w:val="0047771E"/>
    <w:rsid w:val="0047796E"/>
    <w:rsid w:val="00477B11"/>
    <w:rsid w:val="00477BE6"/>
    <w:rsid w:val="00477CC9"/>
    <w:rsid w:val="00477D45"/>
    <w:rsid w:val="00477E4D"/>
    <w:rsid w:val="0048003D"/>
    <w:rsid w:val="004800B9"/>
    <w:rsid w:val="0048034B"/>
    <w:rsid w:val="004803F3"/>
    <w:rsid w:val="00480610"/>
    <w:rsid w:val="0048077E"/>
    <w:rsid w:val="0048080E"/>
    <w:rsid w:val="00480813"/>
    <w:rsid w:val="00480856"/>
    <w:rsid w:val="004809BE"/>
    <w:rsid w:val="004809DA"/>
    <w:rsid w:val="00480B05"/>
    <w:rsid w:val="00480BBD"/>
    <w:rsid w:val="00480C1E"/>
    <w:rsid w:val="00480C7C"/>
    <w:rsid w:val="00480E60"/>
    <w:rsid w:val="004811CD"/>
    <w:rsid w:val="004812BF"/>
    <w:rsid w:val="004812D8"/>
    <w:rsid w:val="00481340"/>
    <w:rsid w:val="0048139C"/>
    <w:rsid w:val="00481446"/>
    <w:rsid w:val="004814D2"/>
    <w:rsid w:val="00481595"/>
    <w:rsid w:val="004815D3"/>
    <w:rsid w:val="004816FB"/>
    <w:rsid w:val="004817C7"/>
    <w:rsid w:val="004818AF"/>
    <w:rsid w:val="00481B1D"/>
    <w:rsid w:val="00481ECD"/>
    <w:rsid w:val="004820FC"/>
    <w:rsid w:val="0048210F"/>
    <w:rsid w:val="00482158"/>
    <w:rsid w:val="0048243F"/>
    <w:rsid w:val="004825F9"/>
    <w:rsid w:val="004826C1"/>
    <w:rsid w:val="00482779"/>
    <w:rsid w:val="00482A10"/>
    <w:rsid w:val="00482B0D"/>
    <w:rsid w:val="00482BB1"/>
    <w:rsid w:val="00482DE7"/>
    <w:rsid w:val="00482E31"/>
    <w:rsid w:val="00482E37"/>
    <w:rsid w:val="00482EE4"/>
    <w:rsid w:val="00482F47"/>
    <w:rsid w:val="00483257"/>
    <w:rsid w:val="00483329"/>
    <w:rsid w:val="00483356"/>
    <w:rsid w:val="00483394"/>
    <w:rsid w:val="00483411"/>
    <w:rsid w:val="00483503"/>
    <w:rsid w:val="00483780"/>
    <w:rsid w:val="0048378F"/>
    <w:rsid w:val="00483868"/>
    <w:rsid w:val="004838B7"/>
    <w:rsid w:val="0048399B"/>
    <w:rsid w:val="00483BED"/>
    <w:rsid w:val="00483DDF"/>
    <w:rsid w:val="00484325"/>
    <w:rsid w:val="004843E9"/>
    <w:rsid w:val="00484473"/>
    <w:rsid w:val="00484748"/>
    <w:rsid w:val="00484755"/>
    <w:rsid w:val="004847D4"/>
    <w:rsid w:val="004848C4"/>
    <w:rsid w:val="004848E6"/>
    <w:rsid w:val="004849CD"/>
    <w:rsid w:val="00484A04"/>
    <w:rsid w:val="00484A25"/>
    <w:rsid w:val="00484C4B"/>
    <w:rsid w:val="00484CE2"/>
    <w:rsid w:val="00484D61"/>
    <w:rsid w:val="00484E38"/>
    <w:rsid w:val="00484EF1"/>
    <w:rsid w:val="00484FEA"/>
    <w:rsid w:val="0048511C"/>
    <w:rsid w:val="0048519C"/>
    <w:rsid w:val="0048522A"/>
    <w:rsid w:val="00485303"/>
    <w:rsid w:val="00485314"/>
    <w:rsid w:val="0048545F"/>
    <w:rsid w:val="004854A3"/>
    <w:rsid w:val="00485515"/>
    <w:rsid w:val="00485521"/>
    <w:rsid w:val="0048570D"/>
    <w:rsid w:val="00485715"/>
    <w:rsid w:val="00485779"/>
    <w:rsid w:val="004857BC"/>
    <w:rsid w:val="00485948"/>
    <w:rsid w:val="004859BC"/>
    <w:rsid w:val="004859FE"/>
    <w:rsid w:val="00485AE5"/>
    <w:rsid w:val="00485B26"/>
    <w:rsid w:val="00485B59"/>
    <w:rsid w:val="00485BB0"/>
    <w:rsid w:val="00485C8E"/>
    <w:rsid w:val="00485C9B"/>
    <w:rsid w:val="00485C9D"/>
    <w:rsid w:val="00485E7E"/>
    <w:rsid w:val="00485FFD"/>
    <w:rsid w:val="004861D0"/>
    <w:rsid w:val="004862A6"/>
    <w:rsid w:val="004862C6"/>
    <w:rsid w:val="004862E4"/>
    <w:rsid w:val="00486421"/>
    <w:rsid w:val="00486477"/>
    <w:rsid w:val="004864F8"/>
    <w:rsid w:val="0048651B"/>
    <w:rsid w:val="00486644"/>
    <w:rsid w:val="0048668F"/>
    <w:rsid w:val="00486696"/>
    <w:rsid w:val="004866E3"/>
    <w:rsid w:val="00486731"/>
    <w:rsid w:val="004867B4"/>
    <w:rsid w:val="00486827"/>
    <w:rsid w:val="004869A3"/>
    <w:rsid w:val="004869DB"/>
    <w:rsid w:val="00486BCC"/>
    <w:rsid w:val="00486CD1"/>
    <w:rsid w:val="00486D1F"/>
    <w:rsid w:val="00486DB4"/>
    <w:rsid w:val="00486E74"/>
    <w:rsid w:val="0048711D"/>
    <w:rsid w:val="004871E0"/>
    <w:rsid w:val="00487363"/>
    <w:rsid w:val="0048737E"/>
    <w:rsid w:val="004873C0"/>
    <w:rsid w:val="004873FB"/>
    <w:rsid w:val="00487478"/>
    <w:rsid w:val="00487646"/>
    <w:rsid w:val="0048780F"/>
    <w:rsid w:val="00487810"/>
    <w:rsid w:val="00487874"/>
    <w:rsid w:val="00487AC6"/>
    <w:rsid w:val="00487AED"/>
    <w:rsid w:val="00487C2F"/>
    <w:rsid w:val="00487C8E"/>
    <w:rsid w:val="00487D81"/>
    <w:rsid w:val="00487E2F"/>
    <w:rsid w:val="004900C8"/>
    <w:rsid w:val="00490112"/>
    <w:rsid w:val="00490116"/>
    <w:rsid w:val="00490284"/>
    <w:rsid w:val="00490306"/>
    <w:rsid w:val="004904ED"/>
    <w:rsid w:val="00490734"/>
    <w:rsid w:val="004907DC"/>
    <w:rsid w:val="004907E8"/>
    <w:rsid w:val="00490872"/>
    <w:rsid w:val="00490918"/>
    <w:rsid w:val="004909BF"/>
    <w:rsid w:val="00490A18"/>
    <w:rsid w:val="00490AF1"/>
    <w:rsid w:val="00490BDC"/>
    <w:rsid w:val="00490BF1"/>
    <w:rsid w:val="00490D25"/>
    <w:rsid w:val="00490D67"/>
    <w:rsid w:val="00490D6F"/>
    <w:rsid w:val="00490DF6"/>
    <w:rsid w:val="00490E27"/>
    <w:rsid w:val="00490F1B"/>
    <w:rsid w:val="00491043"/>
    <w:rsid w:val="004911A2"/>
    <w:rsid w:val="004912FD"/>
    <w:rsid w:val="00491435"/>
    <w:rsid w:val="0049144B"/>
    <w:rsid w:val="0049144E"/>
    <w:rsid w:val="0049156C"/>
    <w:rsid w:val="004915D7"/>
    <w:rsid w:val="004915FD"/>
    <w:rsid w:val="004917DA"/>
    <w:rsid w:val="004918DA"/>
    <w:rsid w:val="004919AE"/>
    <w:rsid w:val="00491B0D"/>
    <w:rsid w:val="00491BAA"/>
    <w:rsid w:val="00491BBD"/>
    <w:rsid w:val="00491BCB"/>
    <w:rsid w:val="00491D3C"/>
    <w:rsid w:val="00491D80"/>
    <w:rsid w:val="00491ED5"/>
    <w:rsid w:val="00491F0E"/>
    <w:rsid w:val="00492009"/>
    <w:rsid w:val="0049214B"/>
    <w:rsid w:val="004922CC"/>
    <w:rsid w:val="004924E5"/>
    <w:rsid w:val="004924FF"/>
    <w:rsid w:val="00492610"/>
    <w:rsid w:val="004927DE"/>
    <w:rsid w:val="00492834"/>
    <w:rsid w:val="00492854"/>
    <w:rsid w:val="0049296F"/>
    <w:rsid w:val="00492B10"/>
    <w:rsid w:val="00492F66"/>
    <w:rsid w:val="00492FF3"/>
    <w:rsid w:val="00493037"/>
    <w:rsid w:val="004930D7"/>
    <w:rsid w:val="0049319C"/>
    <w:rsid w:val="004931F9"/>
    <w:rsid w:val="0049330E"/>
    <w:rsid w:val="00493423"/>
    <w:rsid w:val="0049347A"/>
    <w:rsid w:val="004938F3"/>
    <w:rsid w:val="00493913"/>
    <w:rsid w:val="00493917"/>
    <w:rsid w:val="00493985"/>
    <w:rsid w:val="00493A76"/>
    <w:rsid w:val="00493BD1"/>
    <w:rsid w:val="00493C02"/>
    <w:rsid w:val="00493C31"/>
    <w:rsid w:val="00493CFA"/>
    <w:rsid w:val="00493DC6"/>
    <w:rsid w:val="00493E26"/>
    <w:rsid w:val="00493E63"/>
    <w:rsid w:val="00493F9D"/>
    <w:rsid w:val="00493FF1"/>
    <w:rsid w:val="00494019"/>
    <w:rsid w:val="0049405B"/>
    <w:rsid w:val="004942E7"/>
    <w:rsid w:val="00494333"/>
    <w:rsid w:val="00494858"/>
    <w:rsid w:val="00494915"/>
    <w:rsid w:val="004949AB"/>
    <w:rsid w:val="00494B2E"/>
    <w:rsid w:val="00494B39"/>
    <w:rsid w:val="00494BCA"/>
    <w:rsid w:val="00494D05"/>
    <w:rsid w:val="00494D20"/>
    <w:rsid w:val="00494D23"/>
    <w:rsid w:val="00494D7F"/>
    <w:rsid w:val="00494E2E"/>
    <w:rsid w:val="0049501B"/>
    <w:rsid w:val="00495072"/>
    <w:rsid w:val="0049515A"/>
    <w:rsid w:val="0049518C"/>
    <w:rsid w:val="004951D0"/>
    <w:rsid w:val="00495227"/>
    <w:rsid w:val="00495259"/>
    <w:rsid w:val="00495374"/>
    <w:rsid w:val="00495449"/>
    <w:rsid w:val="0049552F"/>
    <w:rsid w:val="0049561F"/>
    <w:rsid w:val="00495649"/>
    <w:rsid w:val="00495818"/>
    <w:rsid w:val="0049586A"/>
    <w:rsid w:val="0049597E"/>
    <w:rsid w:val="00495A38"/>
    <w:rsid w:val="00495B9D"/>
    <w:rsid w:val="00495BC9"/>
    <w:rsid w:val="00495CF1"/>
    <w:rsid w:val="00495D99"/>
    <w:rsid w:val="00495E17"/>
    <w:rsid w:val="00495FD0"/>
    <w:rsid w:val="00496003"/>
    <w:rsid w:val="00496068"/>
    <w:rsid w:val="004960D5"/>
    <w:rsid w:val="00496365"/>
    <w:rsid w:val="0049644E"/>
    <w:rsid w:val="004966E8"/>
    <w:rsid w:val="004967C5"/>
    <w:rsid w:val="004967D8"/>
    <w:rsid w:val="004968B1"/>
    <w:rsid w:val="00496AB1"/>
    <w:rsid w:val="00496B7D"/>
    <w:rsid w:val="00496B96"/>
    <w:rsid w:val="00496C32"/>
    <w:rsid w:val="00496C3D"/>
    <w:rsid w:val="00496C4E"/>
    <w:rsid w:val="00496C84"/>
    <w:rsid w:val="00496C8C"/>
    <w:rsid w:val="00496CB5"/>
    <w:rsid w:val="00496E45"/>
    <w:rsid w:val="00496E54"/>
    <w:rsid w:val="00496E77"/>
    <w:rsid w:val="00497170"/>
    <w:rsid w:val="00497226"/>
    <w:rsid w:val="00497283"/>
    <w:rsid w:val="004972CC"/>
    <w:rsid w:val="0049731F"/>
    <w:rsid w:val="00497343"/>
    <w:rsid w:val="00497397"/>
    <w:rsid w:val="004974BF"/>
    <w:rsid w:val="0049764A"/>
    <w:rsid w:val="0049773A"/>
    <w:rsid w:val="0049778A"/>
    <w:rsid w:val="004977DF"/>
    <w:rsid w:val="0049782A"/>
    <w:rsid w:val="00497855"/>
    <w:rsid w:val="004978F5"/>
    <w:rsid w:val="00497A55"/>
    <w:rsid w:val="00497B55"/>
    <w:rsid w:val="00497C1C"/>
    <w:rsid w:val="00497D81"/>
    <w:rsid w:val="00497E0D"/>
    <w:rsid w:val="00497E33"/>
    <w:rsid w:val="00497E87"/>
    <w:rsid w:val="004A0009"/>
    <w:rsid w:val="004A012D"/>
    <w:rsid w:val="004A0321"/>
    <w:rsid w:val="004A038A"/>
    <w:rsid w:val="004A03B3"/>
    <w:rsid w:val="004A044C"/>
    <w:rsid w:val="004A0636"/>
    <w:rsid w:val="004A06C0"/>
    <w:rsid w:val="004A06CE"/>
    <w:rsid w:val="004A06D8"/>
    <w:rsid w:val="004A06EA"/>
    <w:rsid w:val="004A073A"/>
    <w:rsid w:val="004A09E3"/>
    <w:rsid w:val="004A0C58"/>
    <w:rsid w:val="004A0CA2"/>
    <w:rsid w:val="004A0D80"/>
    <w:rsid w:val="004A0ECC"/>
    <w:rsid w:val="004A0F41"/>
    <w:rsid w:val="004A0F60"/>
    <w:rsid w:val="004A0FB5"/>
    <w:rsid w:val="004A1009"/>
    <w:rsid w:val="004A10D6"/>
    <w:rsid w:val="004A1119"/>
    <w:rsid w:val="004A1229"/>
    <w:rsid w:val="004A130F"/>
    <w:rsid w:val="004A1388"/>
    <w:rsid w:val="004A1591"/>
    <w:rsid w:val="004A15AD"/>
    <w:rsid w:val="004A1653"/>
    <w:rsid w:val="004A165D"/>
    <w:rsid w:val="004A17C4"/>
    <w:rsid w:val="004A19CD"/>
    <w:rsid w:val="004A19F0"/>
    <w:rsid w:val="004A1B51"/>
    <w:rsid w:val="004A1BD6"/>
    <w:rsid w:val="004A1D1E"/>
    <w:rsid w:val="004A1D97"/>
    <w:rsid w:val="004A1DCA"/>
    <w:rsid w:val="004A1F06"/>
    <w:rsid w:val="004A1F0C"/>
    <w:rsid w:val="004A1F75"/>
    <w:rsid w:val="004A20A9"/>
    <w:rsid w:val="004A20C6"/>
    <w:rsid w:val="004A2200"/>
    <w:rsid w:val="004A234A"/>
    <w:rsid w:val="004A234F"/>
    <w:rsid w:val="004A24A6"/>
    <w:rsid w:val="004A24C5"/>
    <w:rsid w:val="004A2510"/>
    <w:rsid w:val="004A2519"/>
    <w:rsid w:val="004A276E"/>
    <w:rsid w:val="004A27CD"/>
    <w:rsid w:val="004A28F6"/>
    <w:rsid w:val="004A2945"/>
    <w:rsid w:val="004A2A76"/>
    <w:rsid w:val="004A2E3A"/>
    <w:rsid w:val="004A2E8A"/>
    <w:rsid w:val="004A2EE0"/>
    <w:rsid w:val="004A2EE6"/>
    <w:rsid w:val="004A2F2A"/>
    <w:rsid w:val="004A30BF"/>
    <w:rsid w:val="004A30D0"/>
    <w:rsid w:val="004A3187"/>
    <w:rsid w:val="004A3400"/>
    <w:rsid w:val="004A3424"/>
    <w:rsid w:val="004A34CD"/>
    <w:rsid w:val="004A34E2"/>
    <w:rsid w:val="004A36E8"/>
    <w:rsid w:val="004A3850"/>
    <w:rsid w:val="004A3865"/>
    <w:rsid w:val="004A38CE"/>
    <w:rsid w:val="004A3A5E"/>
    <w:rsid w:val="004A3AEE"/>
    <w:rsid w:val="004A3AF6"/>
    <w:rsid w:val="004A3B7C"/>
    <w:rsid w:val="004A3B93"/>
    <w:rsid w:val="004A3CB5"/>
    <w:rsid w:val="004A3D34"/>
    <w:rsid w:val="004A3FAD"/>
    <w:rsid w:val="004A407D"/>
    <w:rsid w:val="004A408A"/>
    <w:rsid w:val="004A4182"/>
    <w:rsid w:val="004A4318"/>
    <w:rsid w:val="004A44ED"/>
    <w:rsid w:val="004A454C"/>
    <w:rsid w:val="004A45FA"/>
    <w:rsid w:val="004A4683"/>
    <w:rsid w:val="004A4696"/>
    <w:rsid w:val="004A46BA"/>
    <w:rsid w:val="004A470D"/>
    <w:rsid w:val="004A4812"/>
    <w:rsid w:val="004A4839"/>
    <w:rsid w:val="004A48FF"/>
    <w:rsid w:val="004A494C"/>
    <w:rsid w:val="004A4B6F"/>
    <w:rsid w:val="004A4C3C"/>
    <w:rsid w:val="004A4D66"/>
    <w:rsid w:val="004A4D67"/>
    <w:rsid w:val="004A4DEF"/>
    <w:rsid w:val="004A4E24"/>
    <w:rsid w:val="004A4E50"/>
    <w:rsid w:val="004A4E73"/>
    <w:rsid w:val="004A4EBA"/>
    <w:rsid w:val="004A50B1"/>
    <w:rsid w:val="004A50CD"/>
    <w:rsid w:val="004A50E9"/>
    <w:rsid w:val="004A5225"/>
    <w:rsid w:val="004A5364"/>
    <w:rsid w:val="004A5515"/>
    <w:rsid w:val="004A5562"/>
    <w:rsid w:val="004A563B"/>
    <w:rsid w:val="004A5722"/>
    <w:rsid w:val="004A5772"/>
    <w:rsid w:val="004A583B"/>
    <w:rsid w:val="004A586F"/>
    <w:rsid w:val="004A587F"/>
    <w:rsid w:val="004A599F"/>
    <w:rsid w:val="004A5A10"/>
    <w:rsid w:val="004A5A5E"/>
    <w:rsid w:val="004A5B72"/>
    <w:rsid w:val="004A5E8F"/>
    <w:rsid w:val="004A60EE"/>
    <w:rsid w:val="004A64F2"/>
    <w:rsid w:val="004A654F"/>
    <w:rsid w:val="004A6565"/>
    <w:rsid w:val="004A65DF"/>
    <w:rsid w:val="004A6619"/>
    <w:rsid w:val="004A6755"/>
    <w:rsid w:val="004A6860"/>
    <w:rsid w:val="004A6A35"/>
    <w:rsid w:val="004A6A76"/>
    <w:rsid w:val="004A6B7D"/>
    <w:rsid w:val="004A6C74"/>
    <w:rsid w:val="004A6D89"/>
    <w:rsid w:val="004A6D9B"/>
    <w:rsid w:val="004A701D"/>
    <w:rsid w:val="004A72A9"/>
    <w:rsid w:val="004A736B"/>
    <w:rsid w:val="004A73CE"/>
    <w:rsid w:val="004A73DC"/>
    <w:rsid w:val="004A75E2"/>
    <w:rsid w:val="004A766F"/>
    <w:rsid w:val="004A76BC"/>
    <w:rsid w:val="004A7717"/>
    <w:rsid w:val="004A792B"/>
    <w:rsid w:val="004A7A89"/>
    <w:rsid w:val="004A7C17"/>
    <w:rsid w:val="004A7C6B"/>
    <w:rsid w:val="004A7D8E"/>
    <w:rsid w:val="004A7DC9"/>
    <w:rsid w:val="004B02E2"/>
    <w:rsid w:val="004B02F8"/>
    <w:rsid w:val="004B0301"/>
    <w:rsid w:val="004B031F"/>
    <w:rsid w:val="004B03CF"/>
    <w:rsid w:val="004B0449"/>
    <w:rsid w:val="004B0555"/>
    <w:rsid w:val="004B0610"/>
    <w:rsid w:val="004B085F"/>
    <w:rsid w:val="004B089C"/>
    <w:rsid w:val="004B0B1C"/>
    <w:rsid w:val="004B0BF1"/>
    <w:rsid w:val="004B0BF7"/>
    <w:rsid w:val="004B0D25"/>
    <w:rsid w:val="004B0FCD"/>
    <w:rsid w:val="004B1023"/>
    <w:rsid w:val="004B1169"/>
    <w:rsid w:val="004B11D1"/>
    <w:rsid w:val="004B124F"/>
    <w:rsid w:val="004B1321"/>
    <w:rsid w:val="004B133A"/>
    <w:rsid w:val="004B13E4"/>
    <w:rsid w:val="004B1444"/>
    <w:rsid w:val="004B14A3"/>
    <w:rsid w:val="004B14DC"/>
    <w:rsid w:val="004B1575"/>
    <w:rsid w:val="004B1689"/>
    <w:rsid w:val="004B18AD"/>
    <w:rsid w:val="004B18CC"/>
    <w:rsid w:val="004B19AF"/>
    <w:rsid w:val="004B1AAE"/>
    <w:rsid w:val="004B1B3C"/>
    <w:rsid w:val="004B1B3E"/>
    <w:rsid w:val="004B1C33"/>
    <w:rsid w:val="004B1C34"/>
    <w:rsid w:val="004B1C70"/>
    <w:rsid w:val="004B1CCB"/>
    <w:rsid w:val="004B1D9B"/>
    <w:rsid w:val="004B1DAF"/>
    <w:rsid w:val="004B1E18"/>
    <w:rsid w:val="004B1E9D"/>
    <w:rsid w:val="004B1F18"/>
    <w:rsid w:val="004B1FA5"/>
    <w:rsid w:val="004B2299"/>
    <w:rsid w:val="004B22AA"/>
    <w:rsid w:val="004B2314"/>
    <w:rsid w:val="004B2384"/>
    <w:rsid w:val="004B2516"/>
    <w:rsid w:val="004B253C"/>
    <w:rsid w:val="004B281E"/>
    <w:rsid w:val="004B29F8"/>
    <w:rsid w:val="004B2B24"/>
    <w:rsid w:val="004B2D2F"/>
    <w:rsid w:val="004B2D9C"/>
    <w:rsid w:val="004B2DB5"/>
    <w:rsid w:val="004B2F97"/>
    <w:rsid w:val="004B2FAB"/>
    <w:rsid w:val="004B3002"/>
    <w:rsid w:val="004B332F"/>
    <w:rsid w:val="004B3413"/>
    <w:rsid w:val="004B35A9"/>
    <w:rsid w:val="004B35B4"/>
    <w:rsid w:val="004B3664"/>
    <w:rsid w:val="004B36E7"/>
    <w:rsid w:val="004B378F"/>
    <w:rsid w:val="004B3817"/>
    <w:rsid w:val="004B3A1F"/>
    <w:rsid w:val="004B3A2C"/>
    <w:rsid w:val="004B3A45"/>
    <w:rsid w:val="004B3B46"/>
    <w:rsid w:val="004B3B8B"/>
    <w:rsid w:val="004B3BF9"/>
    <w:rsid w:val="004B3D33"/>
    <w:rsid w:val="004B3D54"/>
    <w:rsid w:val="004B3D7F"/>
    <w:rsid w:val="004B3D82"/>
    <w:rsid w:val="004B3F18"/>
    <w:rsid w:val="004B420B"/>
    <w:rsid w:val="004B421C"/>
    <w:rsid w:val="004B42AE"/>
    <w:rsid w:val="004B43B0"/>
    <w:rsid w:val="004B43CA"/>
    <w:rsid w:val="004B43D2"/>
    <w:rsid w:val="004B4460"/>
    <w:rsid w:val="004B4483"/>
    <w:rsid w:val="004B4518"/>
    <w:rsid w:val="004B45B7"/>
    <w:rsid w:val="004B4772"/>
    <w:rsid w:val="004B4778"/>
    <w:rsid w:val="004B4785"/>
    <w:rsid w:val="004B47B4"/>
    <w:rsid w:val="004B47EA"/>
    <w:rsid w:val="004B481D"/>
    <w:rsid w:val="004B48C0"/>
    <w:rsid w:val="004B4939"/>
    <w:rsid w:val="004B4D16"/>
    <w:rsid w:val="004B4DF5"/>
    <w:rsid w:val="004B4EDC"/>
    <w:rsid w:val="004B4F72"/>
    <w:rsid w:val="004B4FE2"/>
    <w:rsid w:val="004B5139"/>
    <w:rsid w:val="004B51C0"/>
    <w:rsid w:val="004B521F"/>
    <w:rsid w:val="004B5266"/>
    <w:rsid w:val="004B52ED"/>
    <w:rsid w:val="004B54A7"/>
    <w:rsid w:val="004B54FB"/>
    <w:rsid w:val="004B55E5"/>
    <w:rsid w:val="004B5647"/>
    <w:rsid w:val="004B573A"/>
    <w:rsid w:val="004B57BB"/>
    <w:rsid w:val="004B5843"/>
    <w:rsid w:val="004B590F"/>
    <w:rsid w:val="004B592A"/>
    <w:rsid w:val="004B5B7B"/>
    <w:rsid w:val="004B5D3F"/>
    <w:rsid w:val="004B5DD2"/>
    <w:rsid w:val="004B5F81"/>
    <w:rsid w:val="004B6023"/>
    <w:rsid w:val="004B6125"/>
    <w:rsid w:val="004B614D"/>
    <w:rsid w:val="004B6208"/>
    <w:rsid w:val="004B6244"/>
    <w:rsid w:val="004B6254"/>
    <w:rsid w:val="004B63D9"/>
    <w:rsid w:val="004B6494"/>
    <w:rsid w:val="004B64BE"/>
    <w:rsid w:val="004B653D"/>
    <w:rsid w:val="004B66CF"/>
    <w:rsid w:val="004B6729"/>
    <w:rsid w:val="004B6755"/>
    <w:rsid w:val="004B6815"/>
    <w:rsid w:val="004B69B7"/>
    <w:rsid w:val="004B6A18"/>
    <w:rsid w:val="004B6C0A"/>
    <w:rsid w:val="004B6DE1"/>
    <w:rsid w:val="004B6E82"/>
    <w:rsid w:val="004B6F1B"/>
    <w:rsid w:val="004B7182"/>
    <w:rsid w:val="004B719C"/>
    <w:rsid w:val="004B720A"/>
    <w:rsid w:val="004B726F"/>
    <w:rsid w:val="004B729A"/>
    <w:rsid w:val="004B735D"/>
    <w:rsid w:val="004B7392"/>
    <w:rsid w:val="004B73CA"/>
    <w:rsid w:val="004B73D5"/>
    <w:rsid w:val="004B73E0"/>
    <w:rsid w:val="004B751A"/>
    <w:rsid w:val="004B7585"/>
    <w:rsid w:val="004B7665"/>
    <w:rsid w:val="004B770F"/>
    <w:rsid w:val="004B7731"/>
    <w:rsid w:val="004B7908"/>
    <w:rsid w:val="004B794C"/>
    <w:rsid w:val="004B7984"/>
    <w:rsid w:val="004B79B3"/>
    <w:rsid w:val="004B79D2"/>
    <w:rsid w:val="004B7A04"/>
    <w:rsid w:val="004B7A3E"/>
    <w:rsid w:val="004B7B63"/>
    <w:rsid w:val="004B7B8D"/>
    <w:rsid w:val="004B7BC5"/>
    <w:rsid w:val="004C0009"/>
    <w:rsid w:val="004C0132"/>
    <w:rsid w:val="004C01C0"/>
    <w:rsid w:val="004C01E6"/>
    <w:rsid w:val="004C041F"/>
    <w:rsid w:val="004C046C"/>
    <w:rsid w:val="004C05A4"/>
    <w:rsid w:val="004C05CA"/>
    <w:rsid w:val="004C07BE"/>
    <w:rsid w:val="004C08AA"/>
    <w:rsid w:val="004C08D1"/>
    <w:rsid w:val="004C09C3"/>
    <w:rsid w:val="004C0DD7"/>
    <w:rsid w:val="004C0E0C"/>
    <w:rsid w:val="004C0EBD"/>
    <w:rsid w:val="004C0FA6"/>
    <w:rsid w:val="004C11CD"/>
    <w:rsid w:val="004C124D"/>
    <w:rsid w:val="004C131D"/>
    <w:rsid w:val="004C14CA"/>
    <w:rsid w:val="004C152C"/>
    <w:rsid w:val="004C1613"/>
    <w:rsid w:val="004C17B0"/>
    <w:rsid w:val="004C17B4"/>
    <w:rsid w:val="004C17B5"/>
    <w:rsid w:val="004C1858"/>
    <w:rsid w:val="004C1B13"/>
    <w:rsid w:val="004C1C38"/>
    <w:rsid w:val="004C1C63"/>
    <w:rsid w:val="004C1CD6"/>
    <w:rsid w:val="004C1CD7"/>
    <w:rsid w:val="004C1D41"/>
    <w:rsid w:val="004C1DF3"/>
    <w:rsid w:val="004C1E46"/>
    <w:rsid w:val="004C1EE6"/>
    <w:rsid w:val="004C200C"/>
    <w:rsid w:val="004C2071"/>
    <w:rsid w:val="004C209B"/>
    <w:rsid w:val="004C20CD"/>
    <w:rsid w:val="004C22B3"/>
    <w:rsid w:val="004C255B"/>
    <w:rsid w:val="004C2621"/>
    <w:rsid w:val="004C2645"/>
    <w:rsid w:val="004C266F"/>
    <w:rsid w:val="004C26E9"/>
    <w:rsid w:val="004C27AA"/>
    <w:rsid w:val="004C27F0"/>
    <w:rsid w:val="004C2957"/>
    <w:rsid w:val="004C29A0"/>
    <w:rsid w:val="004C2A22"/>
    <w:rsid w:val="004C2AC1"/>
    <w:rsid w:val="004C2B05"/>
    <w:rsid w:val="004C2B38"/>
    <w:rsid w:val="004C2CD4"/>
    <w:rsid w:val="004C2CE4"/>
    <w:rsid w:val="004C2D09"/>
    <w:rsid w:val="004C2E5C"/>
    <w:rsid w:val="004C2F83"/>
    <w:rsid w:val="004C30B2"/>
    <w:rsid w:val="004C30CC"/>
    <w:rsid w:val="004C314D"/>
    <w:rsid w:val="004C31D9"/>
    <w:rsid w:val="004C3247"/>
    <w:rsid w:val="004C32C8"/>
    <w:rsid w:val="004C3452"/>
    <w:rsid w:val="004C34AD"/>
    <w:rsid w:val="004C3535"/>
    <w:rsid w:val="004C3958"/>
    <w:rsid w:val="004C398D"/>
    <w:rsid w:val="004C3BCB"/>
    <w:rsid w:val="004C3C49"/>
    <w:rsid w:val="004C3C83"/>
    <w:rsid w:val="004C3E1F"/>
    <w:rsid w:val="004C3EEA"/>
    <w:rsid w:val="004C40C4"/>
    <w:rsid w:val="004C416F"/>
    <w:rsid w:val="004C4338"/>
    <w:rsid w:val="004C435C"/>
    <w:rsid w:val="004C440D"/>
    <w:rsid w:val="004C4468"/>
    <w:rsid w:val="004C4641"/>
    <w:rsid w:val="004C4660"/>
    <w:rsid w:val="004C47AE"/>
    <w:rsid w:val="004C47BA"/>
    <w:rsid w:val="004C47CE"/>
    <w:rsid w:val="004C4835"/>
    <w:rsid w:val="004C4932"/>
    <w:rsid w:val="004C4961"/>
    <w:rsid w:val="004C498F"/>
    <w:rsid w:val="004C49CA"/>
    <w:rsid w:val="004C49D0"/>
    <w:rsid w:val="004C49E2"/>
    <w:rsid w:val="004C4A23"/>
    <w:rsid w:val="004C4B0C"/>
    <w:rsid w:val="004C4C27"/>
    <w:rsid w:val="004C4D84"/>
    <w:rsid w:val="004C4D8B"/>
    <w:rsid w:val="004C4E7B"/>
    <w:rsid w:val="004C4F9D"/>
    <w:rsid w:val="004C5015"/>
    <w:rsid w:val="004C504D"/>
    <w:rsid w:val="004C5083"/>
    <w:rsid w:val="004C50A0"/>
    <w:rsid w:val="004C5134"/>
    <w:rsid w:val="004C52DD"/>
    <w:rsid w:val="004C5449"/>
    <w:rsid w:val="004C547B"/>
    <w:rsid w:val="004C54A5"/>
    <w:rsid w:val="004C55D5"/>
    <w:rsid w:val="004C5634"/>
    <w:rsid w:val="004C56DD"/>
    <w:rsid w:val="004C5709"/>
    <w:rsid w:val="004C5914"/>
    <w:rsid w:val="004C59FE"/>
    <w:rsid w:val="004C5AE6"/>
    <w:rsid w:val="004C5B11"/>
    <w:rsid w:val="004C5CB9"/>
    <w:rsid w:val="004C5D98"/>
    <w:rsid w:val="004C5DFE"/>
    <w:rsid w:val="004C5E8A"/>
    <w:rsid w:val="004C60A3"/>
    <w:rsid w:val="004C6139"/>
    <w:rsid w:val="004C6359"/>
    <w:rsid w:val="004C63C6"/>
    <w:rsid w:val="004C6558"/>
    <w:rsid w:val="004C6586"/>
    <w:rsid w:val="004C692F"/>
    <w:rsid w:val="004C6A03"/>
    <w:rsid w:val="004C6B20"/>
    <w:rsid w:val="004C6CB6"/>
    <w:rsid w:val="004C6CC5"/>
    <w:rsid w:val="004C6D7B"/>
    <w:rsid w:val="004C6DCE"/>
    <w:rsid w:val="004C6FFD"/>
    <w:rsid w:val="004C7004"/>
    <w:rsid w:val="004C7048"/>
    <w:rsid w:val="004C70E6"/>
    <w:rsid w:val="004C738C"/>
    <w:rsid w:val="004C73B4"/>
    <w:rsid w:val="004C7404"/>
    <w:rsid w:val="004C7419"/>
    <w:rsid w:val="004C745D"/>
    <w:rsid w:val="004C752E"/>
    <w:rsid w:val="004C756A"/>
    <w:rsid w:val="004C7643"/>
    <w:rsid w:val="004C76B1"/>
    <w:rsid w:val="004C76FA"/>
    <w:rsid w:val="004C7705"/>
    <w:rsid w:val="004C770B"/>
    <w:rsid w:val="004C7769"/>
    <w:rsid w:val="004C7781"/>
    <w:rsid w:val="004C782F"/>
    <w:rsid w:val="004C787A"/>
    <w:rsid w:val="004C795B"/>
    <w:rsid w:val="004C79CF"/>
    <w:rsid w:val="004C7AC9"/>
    <w:rsid w:val="004C7B78"/>
    <w:rsid w:val="004C7B8D"/>
    <w:rsid w:val="004C7BDA"/>
    <w:rsid w:val="004C7BE1"/>
    <w:rsid w:val="004C7D94"/>
    <w:rsid w:val="004D000E"/>
    <w:rsid w:val="004D001F"/>
    <w:rsid w:val="004D0359"/>
    <w:rsid w:val="004D041C"/>
    <w:rsid w:val="004D054F"/>
    <w:rsid w:val="004D05DF"/>
    <w:rsid w:val="004D070D"/>
    <w:rsid w:val="004D0768"/>
    <w:rsid w:val="004D0783"/>
    <w:rsid w:val="004D07AD"/>
    <w:rsid w:val="004D07C0"/>
    <w:rsid w:val="004D0A67"/>
    <w:rsid w:val="004D0AA3"/>
    <w:rsid w:val="004D0ACB"/>
    <w:rsid w:val="004D0B3A"/>
    <w:rsid w:val="004D0C5E"/>
    <w:rsid w:val="004D0C5F"/>
    <w:rsid w:val="004D0D9F"/>
    <w:rsid w:val="004D0DE0"/>
    <w:rsid w:val="004D0F13"/>
    <w:rsid w:val="004D0F99"/>
    <w:rsid w:val="004D1005"/>
    <w:rsid w:val="004D105F"/>
    <w:rsid w:val="004D11B5"/>
    <w:rsid w:val="004D1494"/>
    <w:rsid w:val="004D163B"/>
    <w:rsid w:val="004D168B"/>
    <w:rsid w:val="004D16BD"/>
    <w:rsid w:val="004D1765"/>
    <w:rsid w:val="004D1834"/>
    <w:rsid w:val="004D185A"/>
    <w:rsid w:val="004D1943"/>
    <w:rsid w:val="004D1965"/>
    <w:rsid w:val="004D1993"/>
    <w:rsid w:val="004D1B17"/>
    <w:rsid w:val="004D1B85"/>
    <w:rsid w:val="004D1C13"/>
    <w:rsid w:val="004D1CDF"/>
    <w:rsid w:val="004D1D02"/>
    <w:rsid w:val="004D1D5F"/>
    <w:rsid w:val="004D1F29"/>
    <w:rsid w:val="004D1F4E"/>
    <w:rsid w:val="004D1FF6"/>
    <w:rsid w:val="004D2046"/>
    <w:rsid w:val="004D20F9"/>
    <w:rsid w:val="004D2200"/>
    <w:rsid w:val="004D2259"/>
    <w:rsid w:val="004D2493"/>
    <w:rsid w:val="004D24B5"/>
    <w:rsid w:val="004D24D0"/>
    <w:rsid w:val="004D2525"/>
    <w:rsid w:val="004D26B4"/>
    <w:rsid w:val="004D273F"/>
    <w:rsid w:val="004D27BF"/>
    <w:rsid w:val="004D2801"/>
    <w:rsid w:val="004D2921"/>
    <w:rsid w:val="004D2927"/>
    <w:rsid w:val="004D29F0"/>
    <w:rsid w:val="004D2C0E"/>
    <w:rsid w:val="004D2D27"/>
    <w:rsid w:val="004D3211"/>
    <w:rsid w:val="004D329C"/>
    <w:rsid w:val="004D3335"/>
    <w:rsid w:val="004D333A"/>
    <w:rsid w:val="004D3365"/>
    <w:rsid w:val="004D348C"/>
    <w:rsid w:val="004D3579"/>
    <w:rsid w:val="004D384C"/>
    <w:rsid w:val="004D3ABA"/>
    <w:rsid w:val="004D3BDD"/>
    <w:rsid w:val="004D3BE0"/>
    <w:rsid w:val="004D3C21"/>
    <w:rsid w:val="004D3CC7"/>
    <w:rsid w:val="004D4075"/>
    <w:rsid w:val="004D42FD"/>
    <w:rsid w:val="004D43A6"/>
    <w:rsid w:val="004D44C3"/>
    <w:rsid w:val="004D457F"/>
    <w:rsid w:val="004D458F"/>
    <w:rsid w:val="004D4629"/>
    <w:rsid w:val="004D4785"/>
    <w:rsid w:val="004D47F7"/>
    <w:rsid w:val="004D4941"/>
    <w:rsid w:val="004D4A26"/>
    <w:rsid w:val="004D4AF0"/>
    <w:rsid w:val="004D4BE1"/>
    <w:rsid w:val="004D4DCE"/>
    <w:rsid w:val="004D4DF7"/>
    <w:rsid w:val="004D4F16"/>
    <w:rsid w:val="004D4FDF"/>
    <w:rsid w:val="004D5369"/>
    <w:rsid w:val="004D5435"/>
    <w:rsid w:val="004D557A"/>
    <w:rsid w:val="004D577B"/>
    <w:rsid w:val="004D5780"/>
    <w:rsid w:val="004D5795"/>
    <w:rsid w:val="004D5A1E"/>
    <w:rsid w:val="004D5BD6"/>
    <w:rsid w:val="004D5BEC"/>
    <w:rsid w:val="004D5C78"/>
    <w:rsid w:val="004D5E18"/>
    <w:rsid w:val="004D605B"/>
    <w:rsid w:val="004D611D"/>
    <w:rsid w:val="004D61C6"/>
    <w:rsid w:val="004D629B"/>
    <w:rsid w:val="004D62C7"/>
    <w:rsid w:val="004D6336"/>
    <w:rsid w:val="004D63B0"/>
    <w:rsid w:val="004D6536"/>
    <w:rsid w:val="004D6590"/>
    <w:rsid w:val="004D6674"/>
    <w:rsid w:val="004D67E3"/>
    <w:rsid w:val="004D67E6"/>
    <w:rsid w:val="004D683A"/>
    <w:rsid w:val="004D6847"/>
    <w:rsid w:val="004D6878"/>
    <w:rsid w:val="004D690C"/>
    <w:rsid w:val="004D69CB"/>
    <w:rsid w:val="004D6A3D"/>
    <w:rsid w:val="004D6A46"/>
    <w:rsid w:val="004D6AE3"/>
    <w:rsid w:val="004D6C84"/>
    <w:rsid w:val="004D6CD9"/>
    <w:rsid w:val="004D6CFD"/>
    <w:rsid w:val="004D6E87"/>
    <w:rsid w:val="004D6FB9"/>
    <w:rsid w:val="004D70E6"/>
    <w:rsid w:val="004D715F"/>
    <w:rsid w:val="004D718C"/>
    <w:rsid w:val="004D723F"/>
    <w:rsid w:val="004D754C"/>
    <w:rsid w:val="004D7734"/>
    <w:rsid w:val="004D77D2"/>
    <w:rsid w:val="004D7886"/>
    <w:rsid w:val="004D799D"/>
    <w:rsid w:val="004D7AF4"/>
    <w:rsid w:val="004D7BA3"/>
    <w:rsid w:val="004D7C1B"/>
    <w:rsid w:val="004D7D34"/>
    <w:rsid w:val="004D7D62"/>
    <w:rsid w:val="004D7D7E"/>
    <w:rsid w:val="004D7DB5"/>
    <w:rsid w:val="004D7EDB"/>
    <w:rsid w:val="004D7EE1"/>
    <w:rsid w:val="004E0045"/>
    <w:rsid w:val="004E0132"/>
    <w:rsid w:val="004E0159"/>
    <w:rsid w:val="004E018C"/>
    <w:rsid w:val="004E02AE"/>
    <w:rsid w:val="004E0354"/>
    <w:rsid w:val="004E0479"/>
    <w:rsid w:val="004E04EE"/>
    <w:rsid w:val="004E051A"/>
    <w:rsid w:val="004E0535"/>
    <w:rsid w:val="004E05C7"/>
    <w:rsid w:val="004E0608"/>
    <w:rsid w:val="004E06BF"/>
    <w:rsid w:val="004E06C9"/>
    <w:rsid w:val="004E0710"/>
    <w:rsid w:val="004E085F"/>
    <w:rsid w:val="004E0948"/>
    <w:rsid w:val="004E0953"/>
    <w:rsid w:val="004E0969"/>
    <w:rsid w:val="004E0A93"/>
    <w:rsid w:val="004E0AD5"/>
    <w:rsid w:val="004E0B47"/>
    <w:rsid w:val="004E0BFD"/>
    <w:rsid w:val="004E0C4F"/>
    <w:rsid w:val="004E0D51"/>
    <w:rsid w:val="004E110D"/>
    <w:rsid w:val="004E130B"/>
    <w:rsid w:val="004E13E1"/>
    <w:rsid w:val="004E1479"/>
    <w:rsid w:val="004E1573"/>
    <w:rsid w:val="004E16F3"/>
    <w:rsid w:val="004E16F9"/>
    <w:rsid w:val="004E1700"/>
    <w:rsid w:val="004E17B7"/>
    <w:rsid w:val="004E17C9"/>
    <w:rsid w:val="004E1904"/>
    <w:rsid w:val="004E19C7"/>
    <w:rsid w:val="004E1B39"/>
    <w:rsid w:val="004E1CDD"/>
    <w:rsid w:val="004E2035"/>
    <w:rsid w:val="004E2076"/>
    <w:rsid w:val="004E20B8"/>
    <w:rsid w:val="004E213C"/>
    <w:rsid w:val="004E218D"/>
    <w:rsid w:val="004E2339"/>
    <w:rsid w:val="004E25CB"/>
    <w:rsid w:val="004E26C9"/>
    <w:rsid w:val="004E2740"/>
    <w:rsid w:val="004E2753"/>
    <w:rsid w:val="004E2815"/>
    <w:rsid w:val="004E293D"/>
    <w:rsid w:val="004E2A1E"/>
    <w:rsid w:val="004E2B74"/>
    <w:rsid w:val="004E2D3B"/>
    <w:rsid w:val="004E2D67"/>
    <w:rsid w:val="004E2D88"/>
    <w:rsid w:val="004E2F5E"/>
    <w:rsid w:val="004E302C"/>
    <w:rsid w:val="004E3195"/>
    <w:rsid w:val="004E3197"/>
    <w:rsid w:val="004E3356"/>
    <w:rsid w:val="004E33BA"/>
    <w:rsid w:val="004E3765"/>
    <w:rsid w:val="004E38D2"/>
    <w:rsid w:val="004E3947"/>
    <w:rsid w:val="004E3AD5"/>
    <w:rsid w:val="004E3B27"/>
    <w:rsid w:val="004E3E59"/>
    <w:rsid w:val="004E3E65"/>
    <w:rsid w:val="004E3E9F"/>
    <w:rsid w:val="004E3FB3"/>
    <w:rsid w:val="004E40FC"/>
    <w:rsid w:val="004E419B"/>
    <w:rsid w:val="004E4294"/>
    <w:rsid w:val="004E42B0"/>
    <w:rsid w:val="004E437E"/>
    <w:rsid w:val="004E43B9"/>
    <w:rsid w:val="004E43D2"/>
    <w:rsid w:val="004E4457"/>
    <w:rsid w:val="004E4506"/>
    <w:rsid w:val="004E457D"/>
    <w:rsid w:val="004E4629"/>
    <w:rsid w:val="004E4634"/>
    <w:rsid w:val="004E473D"/>
    <w:rsid w:val="004E4955"/>
    <w:rsid w:val="004E49E9"/>
    <w:rsid w:val="004E49FD"/>
    <w:rsid w:val="004E4B23"/>
    <w:rsid w:val="004E4B63"/>
    <w:rsid w:val="004E4B74"/>
    <w:rsid w:val="004E4BCF"/>
    <w:rsid w:val="004E4D1B"/>
    <w:rsid w:val="004E4D87"/>
    <w:rsid w:val="004E4F29"/>
    <w:rsid w:val="004E4F84"/>
    <w:rsid w:val="004E4FEC"/>
    <w:rsid w:val="004E509A"/>
    <w:rsid w:val="004E50FA"/>
    <w:rsid w:val="004E513C"/>
    <w:rsid w:val="004E541E"/>
    <w:rsid w:val="004E550E"/>
    <w:rsid w:val="004E56D5"/>
    <w:rsid w:val="004E570A"/>
    <w:rsid w:val="004E571F"/>
    <w:rsid w:val="004E5858"/>
    <w:rsid w:val="004E5888"/>
    <w:rsid w:val="004E59B3"/>
    <w:rsid w:val="004E5A6A"/>
    <w:rsid w:val="004E5A6F"/>
    <w:rsid w:val="004E5ABB"/>
    <w:rsid w:val="004E5BA8"/>
    <w:rsid w:val="004E5CBC"/>
    <w:rsid w:val="004E5D45"/>
    <w:rsid w:val="004E5E42"/>
    <w:rsid w:val="004E5F64"/>
    <w:rsid w:val="004E6021"/>
    <w:rsid w:val="004E6341"/>
    <w:rsid w:val="004E636E"/>
    <w:rsid w:val="004E6386"/>
    <w:rsid w:val="004E6421"/>
    <w:rsid w:val="004E6499"/>
    <w:rsid w:val="004E654B"/>
    <w:rsid w:val="004E669C"/>
    <w:rsid w:val="004E671A"/>
    <w:rsid w:val="004E67D7"/>
    <w:rsid w:val="004E680A"/>
    <w:rsid w:val="004E6847"/>
    <w:rsid w:val="004E688B"/>
    <w:rsid w:val="004E68A5"/>
    <w:rsid w:val="004E6A19"/>
    <w:rsid w:val="004E6A33"/>
    <w:rsid w:val="004E6A45"/>
    <w:rsid w:val="004E6A64"/>
    <w:rsid w:val="004E6A9C"/>
    <w:rsid w:val="004E6C1D"/>
    <w:rsid w:val="004E6D85"/>
    <w:rsid w:val="004E6DC3"/>
    <w:rsid w:val="004E6FEC"/>
    <w:rsid w:val="004E70F7"/>
    <w:rsid w:val="004E71BC"/>
    <w:rsid w:val="004E72CE"/>
    <w:rsid w:val="004E735E"/>
    <w:rsid w:val="004E773A"/>
    <w:rsid w:val="004E7789"/>
    <w:rsid w:val="004E7815"/>
    <w:rsid w:val="004E7989"/>
    <w:rsid w:val="004E79A1"/>
    <w:rsid w:val="004E7B50"/>
    <w:rsid w:val="004E7D16"/>
    <w:rsid w:val="004E7F56"/>
    <w:rsid w:val="004E7F71"/>
    <w:rsid w:val="004E7F7B"/>
    <w:rsid w:val="004E7F84"/>
    <w:rsid w:val="004F003F"/>
    <w:rsid w:val="004F017A"/>
    <w:rsid w:val="004F0184"/>
    <w:rsid w:val="004F01E6"/>
    <w:rsid w:val="004F03B8"/>
    <w:rsid w:val="004F04AE"/>
    <w:rsid w:val="004F05F6"/>
    <w:rsid w:val="004F05F8"/>
    <w:rsid w:val="004F05FF"/>
    <w:rsid w:val="004F08B4"/>
    <w:rsid w:val="004F097C"/>
    <w:rsid w:val="004F0A71"/>
    <w:rsid w:val="004F0A72"/>
    <w:rsid w:val="004F0B51"/>
    <w:rsid w:val="004F0B52"/>
    <w:rsid w:val="004F0B76"/>
    <w:rsid w:val="004F0C02"/>
    <w:rsid w:val="004F0CE0"/>
    <w:rsid w:val="004F0D11"/>
    <w:rsid w:val="004F0DF9"/>
    <w:rsid w:val="004F0DFD"/>
    <w:rsid w:val="004F0EEE"/>
    <w:rsid w:val="004F0FA3"/>
    <w:rsid w:val="004F106F"/>
    <w:rsid w:val="004F117D"/>
    <w:rsid w:val="004F11AE"/>
    <w:rsid w:val="004F11E2"/>
    <w:rsid w:val="004F1200"/>
    <w:rsid w:val="004F15D0"/>
    <w:rsid w:val="004F1796"/>
    <w:rsid w:val="004F17B9"/>
    <w:rsid w:val="004F17E8"/>
    <w:rsid w:val="004F1838"/>
    <w:rsid w:val="004F183D"/>
    <w:rsid w:val="004F185D"/>
    <w:rsid w:val="004F18BB"/>
    <w:rsid w:val="004F1AAD"/>
    <w:rsid w:val="004F1BED"/>
    <w:rsid w:val="004F1C1F"/>
    <w:rsid w:val="004F1DE7"/>
    <w:rsid w:val="004F1E0A"/>
    <w:rsid w:val="004F1E2C"/>
    <w:rsid w:val="004F206F"/>
    <w:rsid w:val="004F2092"/>
    <w:rsid w:val="004F215C"/>
    <w:rsid w:val="004F218A"/>
    <w:rsid w:val="004F225F"/>
    <w:rsid w:val="004F23B4"/>
    <w:rsid w:val="004F23D9"/>
    <w:rsid w:val="004F2441"/>
    <w:rsid w:val="004F2951"/>
    <w:rsid w:val="004F2956"/>
    <w:rsid w:val="004F2B6E"/>
    <w:rsid w:val="004F2BD1"/>
    <w:rsid w:val="004F2C02"/>
    <w:rsid w:val="004F2C79"/>
    <w:rsid w:val="004F2E13"/>
    <w:rsid w:val="004F2E97"/>
    <w:rsid w:val="004F2F7F"/>
    <w:rsid w:val="004F3112"/>
    <w:rsid w:val="004F31D2"/>
    <w:rsid w:val="004F3233"/>
    <w:rsid w:val="004F3476"/>
    <w:rsid w:val="004F347F"/>
    <w:rsid w:val="004F367B"/>
    <w:rsid w:val="004F38D8"/>
    <w:rsid w:val="004F38EC"/>
    <w:rsid w:val="004F38FE"/>
    <w:rsid w:val="004F397A"/>
    <w:rsid w:val="004F3BF3"/>
    <w:rsid w:val="004F3BF5"/>
    <w:rsid w:val="004F3C89"/>
    <w:rsid w:val="004F3D26"/>
    <w:rsid w:val="004F408E"/>
    <w:rsid w:val="004F40DB"/>
    <w:rsid w:val="004F416E"/>
    <w:rsid w:val="004F417E"/>
    <w:rsid w:val="004F41B5"/>
    <w:rsid w:val="004F4227"/>
    <w:rsid w:val="004F42DB"/>
    <w:rsid w:val="004F42EE"/>
    <w:rsid w:val="004F4422"/>
    <w:rsid w:val="004F44E5"/>
    <w:rsid w:val="004F4619"/>
    <w:rsid w:val="004F48A0"/>
    <w:rsid w:val="004F499B"/>
    <w:rsid w:val="004F49BE"/>
    <w:rsid w:val="004F4A4D"/>
    <w:rsid w:val="004F4B0A"/>
    <w:rsid w:val="004F4C57"/>
    <w:rsid w:val="004F4CB6"/>
    <w:rsid w:val="004F4D8C"/>
    <w:rsid w:val="004F4DF3"/>
    <w:rsid w:val="004F4FF5"/>
    <w:rsid w:val="004F509C"/>
    <w:rsid w:val="004F5227"/>
    <w:rsid w:val="004F526A"/>
    <w:rsid w:val="004F5379"/>
    <w:rsid w:val="004F546E"/>
    <w:rsid w:val="004F55C3"/>
    <w:rsid w:val="004F5739"/>
    <w:rsid w:val="004F5857"/>
    <w:rsid w:val="004F5A72"/>
    <w:rsid w:val="004F5C10"/>
    <w:rsid w:val="004F5C32"/>
    <w:rsid w:val="004F5EF7"/>
    <w:rsid w:val="004F5F8B"/>
    <w:rsid w:val="004F5F92"/>
    <w:rsid w:val="004F5FB7"/>
    <w:rsid w:val="004F6235"/>
    <w:rsid w:val="004F62E3"/>
    <w:rsid w:val="004F6509"/>
    <w:rsid w:val="004F6718"/>
    <w:rsid w:val="004F67C6"/>
    <w:rsid w:val="004F6810"/>
    <w:rsid w:val="004F68D6"/>
    <w:rsid w:val="004F68FE"/>
    <w:rsid w:val="004F6A02"/>
    <w:rsid w:val="004F6A29"/>
    <w:rsid w:val="004F6A4B"/>
    <w:rsid w:val="004F6A80"/>
    <w:rsid w:val="004F6ACF"/>
    <w:rsid w:val="004F6BEC"/>
    <w:rsid w:val="004F6CAD"/>
    <w:rsid w:val="004F6D10"/>
    <w:rsid w:val="004F6D92"/>
    <w:rsid w:val="004F6E61"/>
    <w:rsid w:val="004F6E9A"/>
    <w:rsid w:val="004F6F48"/>
    <w:rsid w:val="004F70F3"/>
    <w:rsid w:val="004F7108"/>
    <w:rsid w:val="004F722F"/>
    <w:rsid w:val="004F7270"/>
    <w:rsid w:val="004F7306"/>
    <w:rsid w:val="004F7314"/>
    <w:rsid w:val="004F7369"/>
    <w:rsid w:val="004F7441"/>
    <w:rsid w:val="004F7459"/>
    <w:rsid w:val="004F7524"/>
    <w:rsid w:val="004F7548"/>
    <w:rsid w:val="004F75C6"/>
    <w:rsid w:val="004F7937"/>
    <w:rsid w:val="004F7B29"/>
    <w:rsid w:val="004F7B54"/>
    <w:rsid w:val="004F7B65"/>
    <w:rsid w:val="004F7C93"/>
    <w:rsid w:val="004F7DA9"/>
    <w:rsid w:val="004F7F29"/>
    <w:rsid w:val="004F7F9E"/>
    <w:rsid w:val="0050004F"/>
    <w:rsid w:val="005000C5"/>
    <w:rsid w:val="005000D8"/>
    <w:rsid w:val="00500411"/>
    <w:rsid w:val="005004D9"/>
    <w:rsid w:val="00500595"/>
    <w:rsid w:val="005005A0"/>
    <w:rsid w:val="00500668"/>
    <w:rsid w:val="005006BD"/>
    <w:rsid w:val="005006D2"/>
    <w:rsid w:val="005006D9"/>
    <w:rsid w:val="00500735"/>
    <w:rsid w:val="005007B9"/>
    <w:rsid w:val="005008A8"/>
    <w:rsid w:val="00500A64"/>
    <w:rsid w:val="00500AA4"/>
    <w:rsid w:val="00500AA7"/>
    <w:rsid w:val="00500BDF"/>
    <w:rsid w:val="00500C7D"/>
    <w:rsid w:val="00500CD6"/>
    <w:rsid w:val="00500F3D"/>
    <w:rsid w:val="00500FDD"/>
    <w:rsid w:val="005010A4"/>
    <w:rsid w:val="005010A6"/>
    <w:rsid w:val="00501189"/>
    <w:rsid w:val="0050125D"/>
    <w:rsid w:val="005012CA"/>
    <w:rsid w:val="005014AD"/>
    <w:rsid w:val="00501516"/>
    <w:rsid w:val="00501567"/>
    <w:rsid w:val="00501569"/>
    <w:rsid w:val="0050156F"/>
    <w:rsid w:val="005015AE"/>
    <w:rsid w:val="005015CC"/>
    <w:rsid w:val="0050163C"/>
    <w:rsid w:val="00501837"/>
    <w:rsid w:val="0050185D"/>
    <w:rsid w:val="0050189A"/>
    <w:rsid w:val="00501AB6"/>
    <w:rsid w:val="00501C10"/>
    <w:rsid w:val="00501D6D"/>
    <w:rsid w:val="00501EF7"/>
    <w:rsid w:val="00501F5A"/>
    <w:rsid w:val="00502097"/>
    <w:rsid w:val="005021E9"/>
    <w:rsid w:val="005023AB"/>
    <w:rsid w:val="0050267A"/>
    <w:rsid w:val="005027BD"/>
    <w:rsid w:val="0050281C"/>
    <w:rsid w:val="00502A07"/>
    <w:rsid w:val="00502A13"/>
    <w:rsid w:val="00502A4E"/>
    <w:rsid w:val="00502D09"/>
    <w:rsid w:val="00502D39"/>
    <w:rsid w:val="00502D81"/>
    <w:rsid w:val="00502DC2"/>
    <w:rsid w:val="00502FFA"/>
    <w:rsid w:val="005031C6"/>
    <w:rsid w:val="005031DA"/>
    <w:rsid w:val="00503223"/>
    <w:rsid w:val="005034B4"/>
    <w:rsid w:val="005034C2"/>
    <w:rsid w:val="0050355B"/>
    <w:rsid w:val="00503575"/>
    <w:rsid w:val="0050363A"/>
    <w:rsid w:val="00503727"/>
    <w:rsid w:val="00503745"/>
    <w:rsid w:val="005037B3"/>
    <w:rsid w:val="005037E9"/>
    <w:rsid w:val="005037F1"/>
    <w:rsid w:val="0050385B"/>
    <w:rsid w:val="0050393E"/>
    <w:rsid w:val="0050399A"/>
    <w:rsid w:val="005039D7"/>
    <w:rsid w:val="00503AE1"/>
    <w:rsid w:val="00503B2A"/>
    <w:rsid w:val="00503D62"/>
    <w:rsid w:val="00503DE9"/>
    <w:rsid w:val="00503E3B"/>
    <w:rsid w:val="00503E62"/>
    <w:rsid w:val="00503F68"/>
    <w:rsid w:val="00503F6D"/>
    <w:rsid w:val="0050401B"/>
    <w:rsid w:val="00504042"/>
    <w:rsid w:val="00504231"/>
    <w:rsid w:val="00504285"/>
    <w:rsid w:val="00504480"/>
    <w:rsid w:val="00504725"/>
    <w:rsid w:val="00504856"/>
    <w:rsid w:val="0050491B"/>
    <w:rsid w:val="00504927"/>
    <w:rsid w:val="00504982"/>
    <w:rsid w:val="00504A19"/>
    <w:rsid w:val="00504A2F"/>
    <w:rsid w:val="00504AE7"/>
    <w:rsid w:val="00504C29"/>
    <w:rsid w:val="00504D37"/>
    <w:rsid w:val="00504E34"/>
    <w:rsid w:val="00504EEF"/>
    <w:rsid w:val="00504F2F"/>
    <w:rsid w:val="00504F4D"/>
    <w:rsid w:val="00504FBF"/>
    <w:rsid w:val="00505087"/>
    <w:rsid w:val="005050C0"/>
    <w:rsid w:val="00505124"/>
    <w:rsid w:val="00505236"/>
    <w:rsid w:val="0050530F"/>
    <w:rsid w:val="00505350"/>
    <w:rsid w:val="00505371"/>
    <w:rsid w:val="0050539E"/>
    <w:rsid w:val="005053F8"/>
    <w:rsid w:val="00505404"/>
    <w:rsid w:val="0050552C"/>
    <w:rsid w:val="00505577"/>
    <w:rsid w:val="0050558A"/>
    <w:rsid w:val="0050569C"/>
    <w:rsid w:val="005057A9"/>
    <w:rsid w:val="00505896"/>
    <w:rsid w:val="00505974"/>
    <w:rsid w:val="00505B0F"/>
    <w:rsid w:val="00505B49"/>
    <w:rsid w:val="00505CA2"/>
    <w:rsid w:val="00505DE7"/>
    <w:rsid w:val="00506002"/>
    <w:rsid w:val="00506038"/>
    <w:rsid w:val="00506044"/>
    <w:rsid w:val="005061C7"/>
    <w:rsid w:val="005063C0"/>
    <w:rsid w:val="0050646A"/>
    <w:rsid w:val="0050656D"/>
    <w:rsid w:val="00506645"/>
    <w:rsid w:val="005067FA"/>
    <w:rsid w:val="005067FF"/>
    <w:rsid w:val="0050681D"/>
    <w:rsid w:val="005068FD"/>
    <w:rsid w:val="00506B4D"/>
    <w:rsid w:val="00506B84"/>
    <w:rsid w:val="00506BE2"/>
    <w:rsid w:val="00506C18"/>
    <w:rsid w:val="00506CF7"/>
    <w:rsid w:val="00506DD9"/>
    <w:rsid w:val="00506DE9"/>
    <w:rsid w:val="005070DC"/>
    <w:rsid w:val="005071BA"/>
    <w:rsid w:val="0050729E"/>
    <w:rsid w:val="005072EB"/>
    <w:rsid w:val="00507461"/>
    <w:rsid w:val="005074DB"/>
    <w:rsid w:val="0050753B"/>
    <w:rsid w:val="005075A7"/>
    <w:rsid w:val="005076B0"/>
    <w:rsid w:val="0050781A"/>
    <w:rsid w:val="00507887"/>
    <w:rsid w:val="00507892"/>
    <w:rsid w:val="005078F9"/>
    <w:rsid w:val="00507991"/>
    <w:rsid w:val="0050799D"/>
    <w:rsid w:val="00507B1E"/>
    <w:rsid w:val="00507C94"/>
    <w:rsid w:val="00507CB2"/>
    <w:rsid w:val="00507D61"/>
    <w:rsid w:val="00507F25"/>
    <w:rsid w:val="0051006D"/>
    <w:rsid w:val="0051008D"/>
    <w:rsid w:val="005100AB"/>
    <w:rsid w:val="005100CB"/>
    <w:rsid w:val="00510197"/>
    <w:rsid w:val="0051044D"/>
    <w:rsid w:val="005106A5"/>
    <w:rsid w:val="005106EE"/>
    <w:rsid w:val="00510763"/>
    <w:rsid w:val="005107D4"/>
    <w:rsid w:val="0051084B"/>
    <w:rsid w:val="005108C0"/>
    <w:rsid w:val="00510929"/>
    <w:rsid w:val="005109DC"/>
    <w:rsid w:val="00510B32"/>
    <w:rsid w:val="00510C65"/>
    <w:rsid w:val="00510DBC"/>
    <w:rsid w:val="00510E01"/>
    <w:rsid w:val="00510F0E"/>
    <w:rsid w:val="00510F3F"/>
    <w:rsid w:val="00511118"/>
    <w:rsid w:val="005111BC"/>
    <w:rsid w:val="005111BD"/>
    <w:rsid w:val="005111D8"/>
    <w:rsid w:val="00511285"/>
    <w:rsid w:val="0051137C"/>
    <w:rsid w:val="0051151B"/>
    <w:rsid w:val="0051153E"/>
    <w:rsid w:val="00511580"/>
    <w:rsid w:val="005115BE"/>
    <w:rsid w:val="0051160D"/>
    <w:rsid w:val="00511715"/>
    <w:rsid w:val="00511721"/>
    <w:rsid w:val="0051190D"/>
    <w:rsid w:val="0051192E"/>
    <w:rsid w:val="005119C5"/>
    <w:rsid w:val="00511A12"/>
    <w:rsid w:val="00511A18"/>
    <w:rsid w:val="00511B39"/>
    <w:rsid w:val="00511B52"/>
    <w:rsid w:val="00511B61"/>
    <w:rsid w:val="00511BCF"/>
    <w:rsid w:val="00511D53"/>
    <w:rsid w:val="00511E01"/>
    <w:rsid w:val="00511EE9"/>
    <w:rsid w:val="00512192"/>
    <w:rsid w:val="00512236"/>
    <w:rsid w:val="00512340"/>
    <w:rsid w:val="00512664"/>
    <w:rsid w:val="0051271A"/>
    <w:rsid w:val="00512751"/>
    <w:rsid w:val="00512A23"/>
    <w:rsid w:val="00512B11"/>
    <w:rsid w:val="00512BCA"/>
    <w:rsid w:val="00512BF4"/>
    <w:rsid w:val="00512BF5"/>
    <w:rsid w:val="00512C03"/>
    <w:rsid w:val="00512CB2"/>
    <w:rsid w:val="00512CD1"/>
    <w:rsid w:val="00512D47"/>
    <w:rsid w:val="00512EBF"/>
    <w:rsid w:val="00513185"/>
    <w:rsid w:val="0051319A"/>
    <w:rsid w:val="005133E8"/>
    <w:rsid w:val="00513435"/>
    <w:rsid w:val="0051348B"/>
    <w:rsid w:val="005134D6"/>
    <w:rsid w:val="00513586"/>
    <w:rsid w:val="005135DE"/>
    <w:rsid w:val="0051364D"/>
    <w:rsid w:val="00513666"/>
    <w:rsid w:val="00513784"/>
    <w:rsid w:val="00513823"/>
    <w:rsid w:val="005138AE"/>
    <w:rsid w:val="00513908"/>
    <w:rsid w:val="00513AF4"/>
    <w:rsid w:val="00513C3D"/>
    <w:rsid w:val="00514049"/>
    <w:rsid w:val="00514073"/>
    <w:rsid w:val="0051408B"/>
    <w:rsid w:val="00514127"/>
    <w:rsid w:val="005141C7"/>
    <w:rsid w:val="005141CA"/>
    <w:rsid w:val="00514203"/>
    <w:rsid w:val="0051431A"/>
    <w:rsid w:val="00514518"/>
    <w:rsid w:val="00514637"/>
    <w:rsid w:val="00514699"/>
    <w:rsid w:val="0051478F"/>
    <w:rsid w:val="00514855"/>
    <w:rsid w:val="00514983"/>
    <w:rsid w:val="00514A10"/>
    <w:rsid w:val="00514A48"/>
    <w:rsid w:val="00514A67"/>
    <w:rsid w:val="00514A9F"/>
    <w:rsid w:val="00514AB4"/>
    <w:rsid w:val="00514B29"/>
    <w:rsid w:val="00514B54"/>
    <w:rsid w:val="00514C17"/>
    <w:rsid w:val="00514D09"/>
    <w:rsid w:val="00514D56"/>
    <w:rsid w:val="00514E9E"/>
    <w:rsid w:val="00514EE4"/>
    <w:rsid w:val="00514F7A"/>
    <w:rsid w:val="00514F9C"/>
    <w:rsid w:val="0051513D"/>
    <w:rsid w:val="005151C7"/>
    <w:rsid w:val="0051522C"/>
    <w:rsid w:val="005152EA"/>
    <w:rsid w:val="00515304"/>
    <w:rsid w:val="0051537B"/>
    <w:rsid w:val="005155C3"/>
    <w:rsid w:val="005155D4"/>
    <w:rsid w:val="0051561E"/>
    <w:rsid w:val="00515628"/>
    <w:rsid w:val="005156E4"/>
    <w:rsid w:val="00515712"/>
    <w:rsid w:val="005157BF"/>
    <w:rsid w:val="00515894"/>
    <w:rsid w:val="00515A8F"/>
    <w:rsid w:val="00515A97"/>
    <w:rsid w:val="00515AE5"/>
    <w:rsid w:val="00515C32"/>
    <w:rsid w:val="00515E04"/>
    <w:rsid w:val="00515ED4"/>
    <w:rsid w:val="00515F63"/>
    <w:rsid w:val="00516012"/>
    <w:rsid w:val="005160A3"/>
    <w:rsid w:val="00516278"/>
    <w:rsid w:val="005162D4"/>
    <w:rsid w:val="0051635A"/>
    <w:rsid w:val="0051650F"/>
    <w:rsid w:val="00516511"/>
    <w:rsid w:val="005165A1"/>
    <w:rsid w:val="00516621"/>
    <w:rsid w:val="0051675E"/>
    <w:rsid w:val="00516873"/>
    <w:rsid w:val="005169AE"/>
    <w:rsid w:val="005169F9"/>
    <w:rsid w:val="00516A43"/>
    <w:rsid w:val="00516A65"/>
    <w:rsid w:val="00516A66"/>
    <w:rsid w:val="00516AD4"/>
    <w:rsid w:val="00516BB2"/>
    <w:rsid w:val="00516CAA"/>
    <w:rsid w:val="00516CDD"/>
    <w:rsid w:val="00516DC0"/>
    <w:rsid w:val="00516DE0"/>
    <w:rsid w:val="00516DE9"/>
    <w:rsid w:val="00516FCA"/>
    <w:rsid w:val="00517049"/>
    <w:rsid w:val="00517085"/>
    <w:rsid w:val="00517097"/>
    <w:rsid w:val="00517183"/>
    <w:rsid w:val="0051722B"/>
    <w:rsid w:val="0051729C"/>
    <w:rsid w:val="005173D0"/>
    <w:rsid w:val="005175F5"/>
    <w:rsid w:val="0051765F"/>
    <w:rsid w:val="00517704"/>
    <w:rsid w:val="00517715"/>
    <w:rsid w:val="005178A7"/>
    <w:rsid w:val="005178C9"/>
    <w:rsid w:val="005178CA"/>
    <w:rsid w:val="005179B3"/>
    <w:rsid w:val="005179DD"/>
    <w:rsid w:val="00517A27"/>
    <w:rsid w:val="00517C0F"/>
    <w:rsid w:val="00517C37"/>
    <w:rsid w:val="00517DBF"/>
    <w:rsid w:val="00517E1E"/>
    <w:rsid w:val="00517E3E"/>
    <w:rsid w:val="00517EFB"/>
    <w:rsid w:val="00517F08"/>
    <w:rsid w:val="00517F59"/>
    <w:rsid w:val="0052026D"/>
    <w:rsid w:val="00520349"/>
    <w:rsid w:val="005203E4"/>
    <w:rsid w:val="005205C3"/>
    <w:rsid w:val="00520661"/>
    <w:rsid w:val="00520778"/>
    <w:rsid w:val="00520808"/>
    <w:rsid w:val="005208B4"/>
    <w:rsid w:val="005209C1"/>
    <w:rsid w:val="00520A06"/>
    <w:rsid w:val="00520AB7"/>
    <w:rsid w:val="00520AC2"/>
    <w:rsid w:val="00520BE6"/>
    <w:rsid w:val="00520D6E"/>
    <w:rsid w:val="00520D82"/>
    <w:rsid w:val="00520DBD"/>
    <w:rsid w:val="00521187"/>
    <w:rsid w:val="005211DE"/>
    <w:rsid w:val="0052134A"/>
    <w:rsid w:val="005213D2"/>
    <w:rsid w:val="0052154D"/>
    <w:rsid w:val="005215A1"/>
    <w:rsid w:val="005216D4"/>
    <w:rsid w:val="005216EF"/>
    <w:rsid w:val="0052177A"/>
    <w:rsid w:val="0052194F"/>
    <w:rsid w:val="00521975"/>
    <w:rsid w:val="00521A85"/>
    <w:rsid w:val="00521AE6"/>
    <w:rsid w:val="00521B34"/>
    <w:rsid w:val="00521B5D"/>
    <w:rsid w:val="00521C8F"/>
    <w:rsid w:val="00521CC9"/>
    <w:rsid w:val="00521D0F"/>
    <w:rsid w:val="00521E15"/>
    <w:rsid w:val="00521F99"/>
    <w:rsid w:val="00522047"/>
    <w:rsid w:val="00522154"/>
    <w:rsid w:val="00522159"/>
    <w:rsid w:val="005222CA"/>
    <w:rsid w:val="00522408"/>
    <w:rsid w:val="00522535"/>
    <w:rsid w:val="00522670"/>
    <w:rsid w:val="0052275F"/>
    <w:rsid w:val="00522782"/>
    <w:rsid w:val="0052280E"/>
    <w:rsid w:val="005228E2"/>
    <w:rsid w:val="0052296B"/>
    <w:rsid w:val="00522A81"/>
    <w:rsid w:val="00522A88"/>
    <w:rsid w:val="00522AAF"/>
    <w:rsid w:val="00522B4D"/>
    <w:rsid w:val="00522D9C"/>
    <w:rsid w:val="00522E65"/>
    <w:rsid w:val="00522EC7"/>
    <w:rsid w:val="00523110"/>
    <w:rsid w:val="00523136"/>
    <w:rsid w:val="00523174"/>
    <w:rsid w:val="00523268"/>
    <w:rsid w:val="005232DD"/>
    <w:rsid w:val="005232ED"/>
    <w:rsid w:val="00523329"/>
    <w:rsid w:val="00523360"/>
    <w:rsid w:val="005233B2"/>
    <w:rsid w:val="005233D1"/>
    <w:rsid w:val="00523690"/>
    <w:rsid w:val="005236C3"/>
    <w:rsid w:val="00523759"/>
    <w:rsid w:val="00523822"/>
    <w:rsid w:val="005238BC"/>
    <w:rsid w:val="005238E0"/>
    <w:rsid w:val="005239AA"/>
    <w:rsid w:val="00523A83"/>
    <w:rsid w:val="00523A84"/>
    <w:rsid w:val="00523ACB"/>
    <w:rsid w:val="00523B48"/>
    <w:rsid w:val="00523CD3"/>
    <w:rsid w:val="00523DC2"/>
    <w:rsid w:val="00523E3D"/>
    <w:rsid w:val="00523F54"/>
    <w:rsid w:val="005240DC"/>
    <w:rsid w:val="0052431F"/>
    <w:rsid w:val="005243BA"/>
    <w:rsid w:val="0052451D"/>
    <w:rsid w:val="00524681"/>
    <w:rsid w:val="00524765"/>
    <w:rsid w:val="0052483C"/>
    <w:rsid w:val="00524856"/>
    <w:rsid w:val="00524CF8"/>
    <w:rsid w:val="00524D0D"/>
    <w:rsid w:val="00524F6A"/>
    <w:rsid w:val="00524FA8"/>
    <w:rsid w:val="0052502E"/>
    <w:rsid w:val="005250AA"/>
    <w:rsid w:val="005250B5"/>
    <w:rsid w:val="005250B6"/>
    <w:rsid w:val="005250C0"/>
    <w:rsid w:val="0052512F"/>
    <w:rsid w:val="00525141"/>
    <w:rsid w:val="00525191"/>
    <w:rsid w:val="005254C5"/>
    <w:rsid w:val="005254C9"/>
    <w:rsid w:val="00525528"/>
    <w:rsid w:val="00525581"/>
    <w:rsid w:val="00525833"/>
    <w:rsid w:val="00525880"/>
    <w:rsid w:val="005258FE"/>
    <w:rsid w:val="00525953"/>
    <w:rsid w:val="005259F0"/>
    <w:rsid w:val="00525A90"/>
    <w:rsid w:val="00525AE4"/>
    <w:rsid w:val="00525BA8"/>
    <w:rsid w:val="00525BC0"/>
    <w:rsid w:val="00525C1C"/>
    <w:rsid w:val="00525CF8"/>
    <w:rsid w:val="00525D79"/>
    <w:rsid w:val="00525EF1"/>
    <w:rsid w:val="00525F59"/>
    <w:rsid w:val="005262A6"/>
    <w:rsid w:val="005262B3"/>
    <w:rsid w:val="00526408"/>
    <w:rsid w:val="00526465"/>
    <w:rsid w:val="0052651E"/>
    <w:rsid w:val="00526618"/>
    <w:rsid w:val="00526641"/>
    <w:rsid w:val="005266E0"/>
    <w:rsid w:val="005267BC"/>
    <w:rsid w:val="005268A6"/>
    <w:rsid w:val="00526B32"/>
    <w:rsid w:val="00526C45"/>
    <w:rsid w:val="00526C7F"/>
    <w:rsid w:val="00526D26"/>
    <w:rsid w:val="00526E8B"/>
    <w:rsid w:val="00526E8F"/>
    <w:rsid w:val="00526FCF"/>
    <w:rsid w:val="005270AC"/>
    <w:rsid w:val="0052722A"/>
    <w:rsid w:val="005273A9"/>
    <w:rsid w:val="0052744C"/>
    <w:rsid w:val="0052745E"/>
    <w:rsid w:val="005274B9"/>
    <w:rsid w:val="00527502"/>
    <w:rsid w:val="00527512"/>
    <w:rsid w:val="005275D8"/>
    <w:rsid w:val="0052760B"/>
    <w:rsid w:val="0052761B"/>
    <w:rsid w:val="00527699"/>
    <w:rsid w:val="0052779B"/>
    <w:rsid w:val="005277CF"/>
    <w:rsid w:val="0052789A"/>
    <w:rsid w:val="00527958"/>
    <w:rsid w:val="00527A39"/>
    <w:rsid w:val="00527AA5"/>
    <w:rsid w:val="00527B94"/>
    <w:rsid w:val="00527C09"/>
    <w:rsid w:val="00527C8B"/>
    <w:rsid w:val="00527D90"/>
    <w:rsid w:val="00527DC6"/>
    <w:rsid w:val="00527DDB"/>
    <w:rsid w:val="00527E41"/>
    <w:rsid w:val="00527E67"/>
    <w:rsid w:val="00527EA7"/>
    <w:rsid w:val="00530172"/>
    <w:rsid w:val="0053019A"/>
    <w:rsid w:val="00530281"/>
    <w:rsid w:val="00530312"/>
    <w:rsid w:val="00530360"/>
    <w:rsid w:val="00530405"/>
    <w:rsid w:val="00530503"/>
    <w:rsid w:val="00530532"/>
    <w:rsid w:val="00530533"/>
    <w:rsid w:val="0053054D"/>
    <w:rsid w:val="0053056B"/>
    <w:rsid w:val="005306F0"/>
    <w:rsid w:val="0053072A"/>
    <w:rsid w:val="0053075E"/>
    <w:rsid w:val="0053080A"/>
    <w:rsid w:val="0053097D"/>
    <w:rsid w:val="00530A86"/>
    <w:rsid w:val="00530B0C"/>
    <w:rsid w:val="00530C51"/>
    <w:rsid w:val="00530CFC"/>
    <w:rsid w:val="00530D93"/>
    <w:rsid w:val="00530DA7"/>
    <w:rsid w:val="00530FF6"/>
    <w:rsid w:val="0053110F"/>
    <w:rsid w:val="0053115D"/>
    <w:rsid w:val="005311AC"/>
    <w:rsid w:val="005311E4"/>
    <w:rsid w:val="00531214"/>
    <w:rsid w:val="005312F8"/>
    <w:rsid w:val="0053131A"/>
    <w:rsid w:val="005313AD"/>
    <w:rsid w:val="00531535"/>
    <w:rsid w:val="00531537"/>
    <w:rsid w:val="00531637"/>
    <w:rsid w:val="005316D1"/>
    <w:rsid w:val="005317E4"/>
    <w:rsid w:val="00531A22"/>
    <w:rsid w:val="00531A2E"/>
    <w:rsid w:val="00531BA7"/>
    <w:rsid w:val="00531D30"/>
    <w:rsid w:val="00531DFF"/>
    <w:rsid w:val="00531E48"/>
    <w:rsid w:val="00531EE2"/>
    <w:rsid w:val="00531F63"/>
    <w:rsid w:val="00531F71"/>
    <w:rsid w:val="00531FA9"/>
    <w:rsid w:val="00531FF5"/>
    <w:rsid w:val="0053205D"/>
    <w:rsid w:val="0053208C"/>
    <w:rsid w:val="0053223D"/>
    <w:rsid w:val="005322A6"/>
    <w:rsid w:val="0053236F"/>
    <w:rsid w:val="00532370"/>
    <w:rsid w:val="00532471"/>
    <w:rsid w:val="005325DD"/>
    <w:rsid w:val="00532635"/>
    <w:rsid w:val="005328AD"/>
    <w:rsid w:val="00532978"/>
    <w:rsid w:val="00532A85"/>
    <w:rsid w:val="00532A87"/>
    <w:rsid w:val="00532AF4"/>
    <w:rsid w:val="00532B18"/>
    <w:rsid w:val="00532C4F"/>
    <w:rsid w:val="00532D64"/>
    <w:rsid w:val="00532DAF"/>
    <w:rsid w:val="00532E4F"/>
    <w:rsid w:val="00532EA0"/>
    <w:rsid w:val="00532EB2"/>
    <w:rsid w:val="00532F4A"/>
    <w:rsid w:val="0053301A"/>
    <w:rsid w:val="00533071"/>
    <w:rsid w:val="00533094"/>
    <w:rsid w:val="00533447"/>
    <w:rsid w:val="005335A2"/>
    <w:rsid w:val="00533675"/>
    <w:rsid w:val="005336E8"/>
    <w:rsid w:val="00533739"/>
    <w:rsid w:val="0053383D"/>
    <w:rsid w:val="00533897"/>
    <w:rsid w:val="005338A9"/>
    <w:rsid w:val="005339A5"/>
    <w:rsid w:val="00533C2C"/>
    <w:rsid w:val="00533E62"/>
    <w:rsid w:val="00533F7D"/>
    <w:rsid w:val="00534063"/>
    <w:rsid w:val="00534088"/>
    <w:rsid w:val="0053409F"/>
    <w:rsid w:val="00534181"/>
    <w:rsid w:val="00534392"/>
    <w:rsid w:val="00534456"/>
    <w:rsid w:val="00534496"/>
    <w:rsid w:val="005344E4"/>
    <w:rsid w:val="00534500"/>
    <w:rsid w:val="00534553"/>
    <w:rsid w:val="0053466A"/>
    <w:rsid w:val="00534691"/>
    <w:rsid w:val="00534716"/>
    <w:rsid w:val="005348F7"/>
    <w:rsid w:val="00534A9E"/>
    <w:rsid w:val="00534BA4"/>
    <w:rsid w:val="00534C5F"/>
    <w:rsid w:val="00534C61"/>
    <w:rsid w:val="00534C9E"/>
    <w:rsid w:val="00534D1B"/>
    <w:rsid w:val="00534D3C"/>
    <w:rsid w:val="00534D51"/>
    <w:rsid w:val="00534E10"/>
    <w:rsid w:val="00534EC6"/>
    <w:rsid w:val="00534EE5"/>
    <w:rsid w:val="00534F03"/>
    <w:rsid w:val="0053518D"/>
    <w:rsid w:val="00535207"/>
    <w:rsid w:val="00535239"/>
    <w:rsid w:val="0053530A"/>
    <w:rsid w:val="00535425"/>
    <w:rsid w:val="0053549F"/>
    <w:rsid w:val="005354DB"/>
    <w:rsid w:val="00535731"/>
    <w:rsid w:val="005357D1"/>
    <w:rsid w:val="00535804"/>
    <w:rsid w:val="00535AE6"/>
    <w:rsid w:val="00535BA2"/>
    <w:rsid w:val="00535C41"/>
    <w:rsid w:val="00535CAB"/>
    <w:rsid w:val="00535CEF"/>
    <w:rsid w:val="00535DA0"/>
    <w:rsid w:val="00535E73"/>
    <w:rsid w:val="00535EB5"/>
    <w:rsid w:val="00535F50"/>
    <w:rsid w:val="0053615F"/>
    <w:rsid w:val="00536226"/>
    <w:rsid w:val="00536282"/>
    <w:rsid w:val="0053630F"/>
    <w:rsid w:val="00536345"/>
    <w:rsid w:val="00536348"/>
    <w:rsid w:val="005363BF"/>
    <w:rsid w:val="00536479"/>
    <w:rsid w:val="00536498"/>
    <w:rsid w:val="005364F0"/>
    <w:rsid w:val="00536510"/>
    <w:rsid w:val="00536569"/>
    <w:rsid w:val="0053656D"/>
    <w:rsid w:val="00536820"/>
    <w:rsid w:val="00536B46"/>
    <w:rsid w:val="00536C9A"/>
    <w:rsid w:val="00536EFE"/>
    <w:rsid w:val="005370CF"/>
    <w:rsid w:val="005370E5"/>
    <w:rsid w:val="005370EA"/>
    <w:rsid w:val="005371B0"/>
    <w:rsid w:val="0053720D"/>
    <w:rsid w:val="005372A1"/>
    <w:rsid w:val="0053734B"/>
    <w:rsid w:val="00537396"/>
    <w:rsid w:val="005373DC"/>
    <w:rsid w:val="00537412"/>
    <w:rsid w:val="0053748C"/>
    <w:rsid w:val="005374C9"/>
    <w:rsid w:val="00537539"/>
    <w:rsid w:val="005375CD"/>
    <w:rsid w:val="0053764F"/>
    <w:rsid w:val="0053771E"/>
    <w:rsid w:val="0053772A"/>
    <w:rsid w:val="005377B8"/>
    <w:rsid w:val="00537843"/>
    <w:rsid w:val="00537860"/>
    <w:rsid w:val="00537920"/>
    <w:rsid w:val="00537A1C"/>
    <w:rsid w:val="00537C64"/>
    <w:rsid w:val="00537D01"/>
    <w:rsid w:val="00537DA2"/>
    <w:rsid w:val="00537E94"/>
    <w:rsid w:val="00537F88"/>
    <w:rsid w:val="00537FBA"/>
    <w:rsid w:val="00537FDF"/>
    <w:rsid w:val="0054010D"/>
    <w:rsid w:val="005401A7"/>
    <w:rsid w:val="00540279"/>
    <w:rsid w:val="0054089D"/>
    <w:rsid w:val="005409F9"/>
    <w:rsid w:val="00540B8A"/>
    <w:rsid w:val="00540C6F"/>
    <w:rsid w:val="00540DF5"/>
    <w:rsid w:val="00540EAD"/>
    <w:rsid w:val="00540F2E"/>
    <w:rsid w:val="00540FBC"/>
    <w:rsid w:val="005410AE"/>
    <w:rsid w:val="005410F7"/>
    <w:rsid w:val="005411D4"/>
    <w:rsid w:val="00541202"/>
    <w:rsid w:val="00541504"/>
    <w:rsid w:val="00541535"/>
    <w:rsid w:val="00541667"/>
    <w:rsid w:val="005416FA"/>
    <w:rsid w:val="00541701"/>
    <w:rsid w:val="005417B2"/>
    <w:rsid w:val="00541860"/>
    <w:rsid w:val="00541883"/>
    <w:rsid w:val="005418AA"/>
    <w:rsid w:val="005419FB"/>
    <w:rsid w:val="00541ABD"/>
    <w:rsid w:val="00541B92"/>
    <w:rsid w:val="00541C22"/>
    <w:rsid w:val="00541CBF"/>
    <w:rsid w:val="00541EA3"/>
    <w:rsid w:val="00541F18"/>
    <w:rsid w:val="00541F28"/>
    <w:rsid w:val="00541F56"/>
    <w:rsid w:val="0054204F"/>
    <w:rsid w:val="0054222A"/>
    <w:rsid w:val="005422DB"/>
    <w:rsid w:val="00542415"/>
    <w:rsid w:val="0054243C"/>
    <w:rsid w:val="00542469"/>
    <w:rsid w:val="00542531"/>
    <w:rsid w:val="0054257A"/>
    <w:rsid w:val="0054262F"/>
    <w:rsid w:val="005426A7"/>
    <w:rsid w:val="005427A9"/>
    <w:rsid w:val="00542882"/>
    <w:rsid w:val="00542A34"/>
    <w:rsid w:val="00542BCB"/>
    <w:rsid w:val="00542C82"/>
    <w:rsid w:val="00542D13"/>
    <w:rsid w:val="00542D6D"/>
    <w:rsid w:val="00542EAB"/>
    <w:rsid w:val="00542EFA"/>
    <w:rsid w:val="00542FB4"/>
    <w:rsid w:val="00543076"/>
    <w:rsid w:val="0054313A"/>
    <w:rsid w:val="00543179"/>
    <w:rsid w:val="00543228"/>
    <w:rsid w:val="0054324C"/>
    <w:rsid w:val="00543298"/>
    <w:rsid w:val="005435E9"/>
    <w:rsid w:val="00543606"/>
    <w:rsid w:val="005439AA"/>
    <w:rsid w:val="005439DD"/>
    <w:rsid w:val="00543BD3"/>
    <w:rsid w:val="00543BDF"/>
    <w:rsid w:val="00543F1F"/>
    <w:rsid w:val="00543FBD"/>
    <w:rsid w:val="0054415A"/>
    <w:rsid w:val="0054424A"/>
    <w:rsid w:val="00544331"/>
    <w:rsid w:val="0054435E"/>
    <w:rsid w:val="00544390"/>
    <w:rsid w:val="005443C6"/>
    <w:rsid w:val="0054467C"/>
    <w:rsid w:val="00544686"/>
    <w:rsid w:val="005446B2"/>
    <w:rsid w:val="00544779"/>
    <w:rsid w:val="005447E9"/>
    <w:rsid w:val="00544868"/>
    <w:rsid w:val="005449BE"/>
    <w:rsid w:val="005449E1"/>
    <w:rsid w:val="00544B46"/>
    <w:rsid w:val="00544B4E"/>
    <w:rsid w:val="00544B7F"/>
    <w:rsid w:val="00544B93"/>
    <w:rsid w:val="00544C22"/>
    <w:rsid w:val="00544C41"/>
    <w:rsid w:val="00544DA3"/>
    <w:rsid w:val="00544E48"/>
    <w:rsid w:val="00544EDC"/>
    <w:rsid w:val="00544F3D"/>
    <w:rsid w:val="00544F80"/>
    <w:rsid w:val="005451C5"/>
    <w:rsid w:val="0054534D"/>
    <w:rsid w:val="0054536C"/>
    <w:rsid w:val="00545589"/>
    <w:rsid w:val="00545604"/>
    <w:rsid w:val="0054560D"/>
    <w:rsid w:val="005456A1"/>
    <w:rsid w:val="005456D7"/>
    <w:rsid w:val="0054571E"/>
    <w:rsid w:val="0054576D"/>
    <w:rsid w:val="00545773"/>
    <w:rsid w:val="005457AD"/>
    <w:rsid w:val="005457F4"/>
    <w:rsid w:val="005458F2"/>
    <w:rsid w:val="00545A39"/>
    <w:rsid w:val="00545B7A"/>
    <w:rsid w:val="00545BB4"/>
    <w:rsid w:val="00545BFB"/>
    <w:rsid w:val="00545C05"/>
    <w:rsid w:val="00545D86"/>
    <w:rsid w:val="00545D9B"/>
    <w:rsid w:val="00545EAB"/>
    <w:rsid w:val="00546008"/>
    <w:rsid w:val="005460CD"/>
    <w:rsid w:val="00546105"/>
    <w:rsid w:val="0054612F"/>
    <w:rsid w:val="00546294"/>
    <w:rsid w:val="005462ED"/>
    <w:rsid w:val="0054630C"/>
    <w:rsid w:val="00546337"/>
    <w:rsid w:val="00546361"/>
    <w:rsid w:val="0054691E"/>
    <w:rsid w:val="00546935"/>
    <w:rsid w:val="00546A86"/>
    <w:rsid w:val="00546B3A"/>
    <w:rsid w:val="00546CED"/>
    <w:rsid w:val="00546D3F"/>
    <w:rsid w:val="00546F05"/>
    <w:rsid w:val="0054709D"/>
    <w:rsid w:val="00547128"/>
    <w:rsid w:val="005471CE"/>
    <w:rsid w:val="0054721D"/>
    <w:rsid w:val="00547244"/>
    <w:rsid w:val="005472C1"/>
    <w:rsid w:val="00547409"/>
    <w:rsid w:val="0054761F"/>
    <w:rsid w:val="00547644"/>
    <w:rsid w:val="005476FA"/>
    <w:rsid w:val="00547722"/>
    <w:rsid w:val="00547798"/>
    <w:rsid w:val="0054787D"/>
    <w:rsid w:val="00547A4D"/>
    <w:rsid w:val="00547B57"/>
    <w:rsid w:val="00547B9B"/>
    <w:rsid w:val="00547C43"/>
    <w:rsid w:val="00547D9B"/>
    <w:rsid w:val="00547DC1"/>
    <w:rsid w:val="00547DF2"/>
    <w:rsid w:val="00547E4C"/>
    <w:rsid w:val="00547EE0"/>
    <w:rsid w:val="00547F16"/>
    <w:rsid w:val="00547F2C"/>
    <w:rsid w:val="00547F99"/>
    <w:rsid w:val="00547FB5"/>
    <w:rsid w:val="0055021B"/>
    <w:rsid w:val="005502C1"/>
    <w:rsid w:val="00550316"/>
    <w:rsid w:val="0055041C"/>
    <w:rsid w:val="005505A4"/>
    <w:rsid w:val="0055065F"/>
    <w:rsid w:val="005506A3"/>
    <w:rsid w:val="00550715"/>
    <w:rsid w:val="005507E3"/>
    <w:rsid w:val="00550B0A"/>
    <w:rsid w:val="00550D36"/>
    <w:rsid w:val="00550EC2"/>
    <w:rsid w:val="00550F7E"/>
    <w:rsid w:val="00550FD9"/>
    <w:rsid w:val="005511B6"/>
    <w:rsid w:val="0055146F"/>
    <w:rsid w:val="005517A0"/>
    <w:rsid w:val="00551807"/>
    <w:rsid w:val="00551825"/>
    <w:rsid w:val="00551927"/>
    <w:rsid w:val="0055198C"/>
    <w:rsid w:val="00551A35"/>
    <w:rsid w:val="00551BF7"/>
    <w:rsid w:val="00551D8C"/>
    <w:rsid w:val="00551DFB"/>
    <w:rsid w:val="00551ECC"/>
    <w:rsid w:val="00551ED5"/>
    <w:rsid w:val="00551FCC"/>
    <w:rsid w:val="00551FF4"/>
    <w:rsid w:val="00552013"/>
    <w:rsid w:val="00552108"/>
    <w:rsid w:val="005521B9"/>
    <w:rsid w:val="0055221B"/>
    <w:rsid w:val="005522E3"/>
    <w:rsid w:val="0055235D"/>
    <w:rsid w:val="00552422"/>
    <w:rsid w:val="00552497"/>
    <w:rsid w:val="0055249F"/>
    <w:rsid w:val="005524B7"/>
    <w:rsid w:val="005525B4"/>
    <w:rsid w:val="0055266B"/>
    <w:rsid w:val="005527D5"/>
    <w:rsid w:val="0055281C"/>
    <w:rsid w:val="0055287F"/>
    <w:rsid w:val="005528E5"/>
    <w:rsid w:val="005529E4"/>
    <w:rsid w:val="005529E6"/>
    <w:rsid w:val="005529F4"/>
    <w:rsid w:val="00552A2C"/>
    <w:rsid w:val="00552B36"/>
    <w:rsid w:val="00552B75"/>
    <w:rsid w:val="00552D22"/>
    <w:rsid w:val="00552D49"/>
    <w:rsid w:val="00552D56"/>
    <w:rsid w:val="00552EF5"/>
    <w:rsid w:val="00552F56"/>
    <w:rsid w:val="00553257"/>
    <w:rsid w:val="00553399"/>
    <w:rsid w:val="00553635"/>
    <w:rsid w:val="0055366E"/>
    <w:rsid w:val="0055374F"/>
    <w:rsid w:val="00553842"/>
    <w:rsid w:val="005539C9"/>
    <w:rsid w:val="00553A29"/>
    <w:rsid w:val="00553B06"/>
    <w:rsid w:val="00553B82"/>
    <w:rsid w:val="00553BA5"/>
    <w:rsid w:val="00553C6A"/>
    <w:rsid w:val="00553D3B"/>
    <w:rsid w:val="00553E86"/>
    <w:rsid w:val="00553F99"/>
    <w:rsid w:val="00554067"/>
    <w:rsid w:val="005541D0"/>
    <w:rsid w:val="005541F7"/>
    <w:rsid w:val="005542C1"/>
    <w:rsid w:val="005543B9"/>
    <w:rsid w:val="00554487"/>
    <w:rsid w:val="0055459B"/>
    <w:rsid w:val="005546E2"/>
    <w:rsid w:val="005548D7"/>
    <w:rsid w:val="00554959"/>
    <w:rsid w:val="00554B3F"/>
    <w:rsid w:val="00554C3A"/>
    <w:rsid w:val="00554CE6"/>
    <w:rsid w:val="00554E26"/>
    <w:rsid w:val="00554FC1"/>
    <w:rsid w:val="005551FA"/>
    <w:rsid w:val="00555351"/>
    <w:rsid w:val="00555448"/>
    <w:rsid w:val="005554F4"/>
    <w:rsid w:val="0055587F"/>
    <w:rsid w:val="005558FF"/>
    <w:rsid w:val="00555908"/>
    <w:rsid w:val="005559DA"/>
    <w:rsid w:val="00555A3A"/>
    <w:rsid w:val="00555CB2"/>
    <w:rsid w:val="00555E91"/>
    <w:rsid w:val="00555E94"/>
    <w:rsid w:val="00555EFC"/>
    <w:rsid w:val="00555FB0"/>
    <w:rsid w:val="00556237"/>
    <w:rsid w:val="00556267"/>
    <w:rsid w:val="00556345"/>
    <w:rsid w:val="005563CD"/>
    <w:rsid w:val="005563FC"/>
    <w:rsid w:val="0055643F"/>
    <w:rsid w:val="00556449"/>
    <w:rsid w:val="005565CC"/>
    <w:rsid w:val="005565D6"/>
    <w:rsid w:val="00556622"/>
    <w:rsid w:val="005566C9"/>
    <w:rsid w:val="005567E6"/>
    <w:rsid w:val="0055683D"/>
    <w:rsid w:val="00556842"/>
    <w:rsid w:val="00556877"/>
    <w:rsid w:val="00556D85"/>
    <w:rsid w:val="00556FD3"/>
    <w:rsid w:val="0055701E"/>
    <w:rsid w:val="005570C0"/>
    <w:rsid w:val="00557168"/>
    <w:rsid w:val="005571A4"/>
    <w:rsid w:val="00557231"/>
    <w:rsid w:val="0055730E"/>
    <w:rsid w:val="0055741A"/>
    <w:rsid w:val="0055741C"/>
    <w:rsid w:val="0055742B"/>
    <w:rsid w:val="00557672"/>
    <w:rsid w:val="00557734"/>
    <w:rsid w:val="00557787"/>
    <w:rsid w:val="0055790B"/>
    <w:rsid w:val="005579C0"/>
    <w:rsid w:val="00557A33"/>
    <w:rsid w:val="00557A79"/>
    <w:rsid w:val="00557AA1"/>
    <w:rsid w:val="00557AD8"/>
    <w:rsid w:val="00557C0F"/>
    <w:rsid w:val="00557D10"/>
    <w:rsid w:val="00557D21"/>
    <w:rsid w:val="00557DA7"/>
    <w:rsid w:val="00557E62"/>
    <w:rsid w:val="00557F3D"/>
    <w:rsid w:val="00557FC0"/>
    <w:rsid w:val="00560026"/>
    <w:rsid w:val="005600B7"/>
    <w:rsid w:val="005601C6"/>
    <w:rsid w:val="00560233"/>
    <w:rsid w:val="00560245"/>
    <w:rsid w:val="00560302"/>
    <w:rsid w:val="00560437"/>
    <w:rsid w:val="0056050F"/>
    <w:rsid w:val="00560518"/>
    <w:rsid w:val="0056058C"/>
    <w:rsid w:val="00560599"/>
    <w:rsid w:val="00560649"/>
    <w:rsid w:val="00560677"/>
    <w:rsid w:val="00560711"/>
    <w:rsid w:val="00560798"/>
    <w:rsid w:val="00560B8A"/>
    <w:rsid w:val="00560C07"/>
    <w:rsid w:val="00560D4B"/>
    <w:rsid w:val="00560D51"/>
    <w:rsid w:val="00560DFA"/>
    <w:rsid w:val="00560DFC"/>
    <w:rsid w:val="005613E2"/>
    <w:rsid w:val="005615CF"/>
    <w:rsid w:val="005617C9"/>
    <w:rsid w:val="005619E2"/>
    <w:rsid w:val="00561A05"/>
    <w:rsid w:val="00561A56"/>
    <w:rsid w:val="00561AB6"/>
    <w:rsid w:val="00561B9F"/>
    <w:rsid w:val="00561C0C"/>
    <w:rsid w:val="00561C46"/>
    <w:rsid w:val="00561F05"/>
    <w:rsid w:val="00561F94"/>
    <w:rsid w:val="00561FF0"/>
    <w:rsid w:val="00562033"/>
    <w:rsid w:val="00562144"/>
    <w:rsid w:val="005621C1"/>
    <w:rsid w:val="00562620"/>
    <w:rsid w:val="00562815"/>
    <w:rsid w:val="005628AA"/>
    <w:rsid w:val="00562B2C"/>
    <w:rsid w:val="00562C1B"/>
    <w:rsid w:val="00562C6C"/>
    <w:rsid w:val="00562F54"/>
    <w:rsid w:val="00562FF8"/>
    <w:rsid w:val="0056315D"/>
    <w:rsid w:val="005631F3"/>
    <w:rsid w:val="00563200"/>
    <w:rsid w:val="0056329C"/>
    <w:rsid w:val="005632C5"/>
    <w:rsid w:val="005634B5"/>
    <w:rsid w:val="00563567"/>
    <w:rsid w:val="00563575"/>
    <w:rsid w:val="00563579"/>
    <w:rsid w:val="005635D5"/>
    <w:rsid w:val="005637A3"/>
    <w:rsid w:val="00563844"/>
    <w:rsid w:val="00563A48"/>
    <w:rsid w:val="00563DA6"/>
    <w:rsid w:val="00564198"/>
    <w:rsid w:val="005642C1"/>
    <w:rsid w:val="0056437B"/>
    <w:rsid w:val="005643A8"/>
    <w:rsid w:val="005643DC"/>
    <w:rsid w:val="005645CA"/>
    <w:rsid w:val="005645F8"/>
    <w:rsid w:val="005645FD"/>
    <w:rsid w:val="005645FE"/>
    <w:rsid w:val="0056462E"/>
    <w:rsid w:val="00564834"/>
    <w:rsid w:val="00564842"/>
    <w:rsid w:val="0056491A"/>
    <w:rsid w:val="00564956"/>
    <w:rsid w:val="00564994"/>
    <w:rsid w:val="005649E9"/>
    <w:rsid w:val="00564A5F"/>
    <w:rsid w:val="00564AC9"/>
    <w:rsid w:val="00564BFA"/>
    <w:rsid w:val="00564CC1"/>
    <w:rsid w:val="00564D06"/>
    <w:rsid w:val="00564D3B"/>
    <w:rsid w:val="00564DD5"/>
    <w:rsid w:val="00564E78"/>
    <w:rsid w:val="00564EB1"/>
    <w:rsid w:val="00564EE2"/>
    <w:rsid w:val="00565162"/>
    <w:rsid w:val="00565275"/>
    <w:rsid w:val="00565326"/>
    <w:rsid w:val="0056532D"/>
    <w:rsid w:val="005653FB"/>
    <w:rsid w:val="005654A6"/>
    <w:rsid w:val="00565548"/>
    <w:rsid w:val="00565583"/>
    <w:rsid w:val="005656A5"/>
    <w:rsid w:val="005656B9"/>
    <w:rsid w:val="005656D1"/>
    <w:rsid w:val="005657FA"/>
    <w:rsid w:val="00565836"/>
    <w:rsid w:val="0056586E"/>
    <w:rsid w:val="005658E3"/>
    <w:rsid w:val="005659FD"/>
    <w:rsid w:val="005659FE"/>
    <w:rsid w:val="00565A7F"/>
    <w:rsid w:val="00565B5F"/>
    <w:rsid w:val="00566163"/>
    <w:rsid w:val="00566194"/>
    <w:rsid w:val="00566219"/>
    <w:rsid w:val="0056621E"/>
    <w:rsid w:val="005662A2"/>
    <w:rsid w:val="005662AE"/>
    <w:rsid w:val="00566353"/>
    <w:rsid w:val="005663C3"/>
    <w:rsid w:val="00566401"/>
    <w:rsid w:val="00566567"/>
    <w:rsid w:val="0056656F"/>
    <w:rsid w:val="00566677"/>
    <w:rsid w:val="0056669A"/>
    <w:rsid w:val="00566768"/>
    <w:rsid w:val="005667B1"/>
    <w:rsid w:val="005668DC"/>
    <w:rsid w:val="00566A2B"/>
    <w:rsid w:val="00566B31"/>
    <w:rsid w:val="00566EE4"/>
    <w:rsid w:val="00567066"/>
    <w:rsid w:val="0056715B"/>
    <w:rsid w:val="00567470"/>
    <w:rsid w:val="00567541"/>
    <w:rsid w:val="00567630"/>
    <w:rsid w:val="0056766B"/>
    <w:rsid w:val="00567683"/>
    <w:rsid w:val="005677EA"/>
    <w:rsid w:val="005678E1"/>
    <w:rsid w:val="00567913"/>
    <w:rsid w:val="00567B6A"/>
    <w:rsid w:val="00567C95"/>
    <w:rsid w:val="00567CEB"/>
    <w:rsid w:val="00567D31"/>
    <w:rsid w:val="00567D83"/>
    <w:rsid w:val="00567EF9"/>
    <w:rsid w:val="00570021"/>
    <w:rsid w:val="00570039"/>
    <w:rsid w:val="005700F2"/>
    <w:rsid w:val="00570110"/>
    <w:rsid w:val="0057021D"/>
    <w:rsid w:val="00570303"/>
    <w:rsid w:val="00570326"/>
    <w:rsid w:val="00570438"/>
    <w:rsid w:val="00570441"/>
    <w:rsid w:val="0057045A"/>
    <w:rsid w:val="005704FD"/>
    <w:rsid w:val="0057052F"/>
    <w:rsid w:val="0057053B"/>
    <w:rsid w:val="005705AF"/>
    <w:rsid w:val="005705B5"/>
    <w:rsid w:val="005705E0"/>
    <w:rsid w:val="00570610"/>
    <w:rsid w:val="00570761"/>
    <w:rsid w:val="0057076F"/>
    <w:rsid w:val="005708B8"/>
    <w:rsid w:val="00570918"/>
    <w:rsid w:val="00570952"/>
    <w:rsid w:val="00570A6F"/>
    <w:rsid w:val="00570CAC"/>
    <w:rsid w:val="00570D12"/>
    <w:rsid w:val="00570D92"/>
    <w:rsid w:val="00570DB7"/>
    <w:rsid w:val="00570E0D"/>
    <w:rsid w:val="00570E29"/>
    <w:rsid w:val="00570E4E"/>
    <w:rsid w:val="00570EA0"/>
    <w:rsid w:val="00571267"/>
    <w:rsid w:val="0057128D"/>
    <w:rsid w:val="0057136A"/>
    <w:rsid w:val="005713A5"/>
    <w:rsid w:val="00571459"/>
    <w:rsid w:val="005714B6"/>
    <w:rsid w:val="005714D6"/>
    <w:rsid w:val="005714E6"/>
    <w:rsid w:val="0057152E"/>
    <w:rsid w:val="0057153A"/>
    <w:rsid w:val="00571548"/>
    <w:rsid w:val="00571620"/>
    <w:rsid w:val="00571689"/>
    <w:rsid w:val="00571712"/>
    <w:rsid w:val="00571863"/>
    <w:rsid w:val="00571885"/>
    <w:rsid w:val="0057197F"/>
    <w:rsid w:val="00571A1B"/>
    <w:rsid w:val="00571B31"/>
    <w:rsid w:val="00571B86"/>
    <w:rsid w:val="00571B95"/>
    <w:rsid w:val="00571C18"/>
    <w:rsid w:val="00571C29"/>
    <w:rsid w:val="00571C50"/>
    <w:rsid w:val="00571CA1"/>
    <w:rsid w:val="00571D63"/>
    <w:rsid w:val="00571E2E"/>
    <w:rsid w:val="00571E4A"/>
    <w:rsid w:val="005723DE"/>
    <w:rsid w:val="005723FF"/>
    <w:rsid w:val="00572417"/>
    <w:rsid w:val="0057247A"/>
    <w:rsid w:val="0057282F"/>
    <w:rsid w:val="00572902"/>
    <w:rsid w:val="005729F2"/>
    <w:rsid w:val="00572B8C"/>
    <w:rsid w:val="00572B9B"/>
    <w:rsid w:val="00572E42"/>
    <w:rsid w:val="00572EE3"/>
    <w:rsid w:val="00572F64"/>
    <w:rsid w:val="005730B4"/>
    <w:rsid w:val="005730DB"/>
    <w:rsid w:val="00573244"/>
    <w:rsid w:val="00573326"/>
    <w:rsid w:val="005735F3"/>
    <w:rsid w:val="0057362A"/>
    <w:rsid w:val="0057362D"/>
    <w:rsid w:val="0057363D"/>
    <w:rsid w:val="00573659"/>
    <w:rsid w:val="00573774"/>
    <w:rsid w:val="00573775"/>
    <w:rsid w:val="00573795"/>
    <w:rsid w:val="00573887"/>
    <w:rsid w:val="00573988"/>
    <w:rsid w:val="005739D5"/>
    <w:rsid w:val="00573A6F"/>
    <w:rsid w:val="00573B72"/>
    <w:rsid w:val="00573CE6"/>
    <w:rsid w:val="00573CE7"/>
    <w:rsid w:val="00573D06"/>
    <w:rsid w:val="00573DBD"/>
    <w:rsid w:val="00573F77"/>
    <w:rsid w:val="00573FC7"/>
    <w:rsid w:val="00573FE0"/>
    <w:rsid w:val="005740DE"/>
    <w:rsid w:val="00574112"/>
    <w:rsid w:val="00574138"/>
    <w:rsid w:val="005743A2"/>
    <w:rsid w:val="0057441A"/>
    <w:rsid w:val="005744B0"/>
    <w:rsid w:val="0057450D"/>
    <w:rsid w:val="00574544"/>
    <w:rsid w:val="00574562"/>
    <w:rsid w:val="005745C1"/>
    <w:rsid w:val="00574636"/>
    <w:rsid w:val="00574684"/>
    <w:rsid w:val="00574788"/>
    <w:rsid w:val="005747DE"/>
    <w:rsid w:val="005747E1"/>
    <w:rsid w:val="00574817"/>
    <w:rsid w:val="00574A0D"/>
    <w:rsid w:val="00574A56"/>
    <w:rsid w:val="00574E7A"/>
    <w:rsid w:val="00574EC3"/>
    <w:rsid w:val="00574EEB"/>
    <w:rsid w:val="00574FD4"/>
    <w:rsid w:val="00575156"/>
    <w:rsid w:val="005751D6"/>
    <w:rsid w:val="005751FC"/>
    <w:rsid w:val="005755DD"/>
    <w:rsid w:val="00575709"/>
    <w:rsid w:val="005757A5"/>
    <w:rsid w:val="005757C8"/>
    <w:rsid w:val="005757D4"/>
    <w:rsid w:val="005758AE"/>
    <w:rsid w:val="00575A18"/>
    <w:rsid w:val="00575A60"/>
    <w:rsid w:val="00575D16"/>
    <w:rsid w:val="00575DBA"/>
    <w:rsid w:val="00575F27"/>
    <w:rsid w:val="00575F93"/>
    <w:rsid w:val="005760FE"/>
    <w:rsid w:val="0057617D"/>
    <w:rsid w:val="00576181"/>
    <w:rsid w:val="00576195"/>
    <w:rsid w:val="005761B5"/>
    <w:rsid w:val="00576370"/>
    <w:rsid w:val="005763C5"/>
    <w:rsid w:val="00576467"/>
    <w:rsid w:val="00576570"/>
    <w:rsid w:val="005766CF"/>
    <w:rsid w:val="005767BE"/>
    <w:rsid w:val="00576993"/>
    <w:rsid w:val="005769D3"/>
    <w:rsid w:val="00576C96"/>
    <w:rsid w:val="00576D35"/>
    <w:rsid w:val="00576DCA"/>
    <w:rsid w:val="0057700E"/>
    <w:rsid w:val="005770AA"/>
    <w:rsid w:val="005771FA"/>
    <w:rsid w:val="0057720C"/>
    <w:rsid w:val="005772E4"/>
    <w:rsid w:val="0057738E"/>
    <w:rsid w:val="005775BE"/>
    <w:rsid w:val="0057788B"/>
    <w:rsid w:val="005778B4"/>
    <w:rsid w:val="005779A3"/>
    <w:rsid w:val="005779CC"/>
    <w:rsid w:val="00577A61"/>
    <w:rsid w:val="00577A87"/>
    <w:rsid w:val="00577AEE"/>
    <w:rsid w:val="00577C8A"/>
    <w:rsid w:val="00577DA5"/>
    <w:rsid w:val="00577DD9"/>
    <w:rsid w:val="00577FE6"/>
    <w:rsid w:val="0058006C"/>
    <w:rsid w:val="00580076"/>
    <w:rsid w:val="005800D4"/>
    <w:rsid w:val="005800FF"/>
    <w:rsid w:val="005801B2"/>
    <w:rsid w:val="005801DE"/>
    <w:rsid w:val="0058023B"/>
    <w:rsid w:val="00580344"/>
    <w:rsid w:val="00580422"/>
    <w:rsid w:val="00580438"/>
    <w:rsid w:val="00580460"/>
    <w:rsid w:val="005805C2"/>
    <w:rsid w:val="0058061D"/>
    <w:rsid w:val="00580640"/>
    <w:rsid w:val="00580733"/>
    <w:rsid w:val="00580888"/>
    <w:rsid w:val="005808F4"/>
    <w:rsid w:val="005809B8"/>
    <w:rsid w:val="005809D9"/>
    <w:rsid w:val="00580A67"/>
    <w:rsid w:val="00580D7C"/>
    <w:rsid w:val="00580D88"/>
    <w:rsid w:val="00580DE5"/>
    <w:rsid w:val="00580E0F"/>
    <w:rsid w:val="00580F3D"/>
    <w:rsid w:val="00580F9C"/>
    <w:rsid w:val="00580FC3"/>
    <w:rsid w:val="005810A8"/>
    <w:rsid w:val="005810E1"/>
    <w:rsid w:val="005811D9"/>
    <w:rsid w:val="005811EE"/>
    <w:rsid w:val="00581220"/>
    <w:rsid w:val="00581246"/>
    <w:rsid w:val="00581405"/>
    <w:rsid w:val="0058143C"/>
    <w:rsid w:val="005815D8"/>
    <w:rsid w:val="00581662"/>
    <w:rsid w:val="005819A0"/>
    <w:rsid w:val="00581A79"/>
    <w:rsid w:val="00581BCD"/>
    <w:rsid w:val="00581C10"/>
    <w:rsid w:val="00581C82"/>
    <w:rsid w:val="00581D41"/>
    <w:rsid w:val="00581DF9"/>
    <w:rsid w:val="00581E4A"/>
    <w:rsid w:val="00581E62"/>
    <w:rsid w:val="00581F46"/>
    <w:rsid w:val="00581F8F"/>
    <w:rsid w:val="0058215D"/>
    <w:rsid w:val="005821DD"/>
    <w:rsid w:val="005822D3"/>
    <w:rsid w:val="00582321"/>
    <w:rsid w:val="0058240B"/>
    <w:rsid w:val="005824BE"/>
    <w:rsid w:val="0058250D"/>
    <w:rsid w:val="0058257F"/>
    <w:rsid w:val="005825C3"/>
    <w:rsid w:val="00582620"/>
    <w:rsid w:val="0058266A"/>
    <w:rsid w:val="005828E4"/>
    <w:rsid w:val="00582A33"/>
    <w:rsid w:val="00582A51"/>
    <w:rsid w:val="00582B8C"/>
    <w:rsid w:val="00582BA0"/>
    <w:rsid w:val="00582BF5"/>
    <w:rsid w:val="00582D83"/>
    <w:rsid w:val="00582E4C"/>
    <w:rsid w:val="00582F1C"/>
    <w:rsid w:val="0058307A"/>
    <w:rsid w:val="0058309C"/>
    <w:rsid w:val="0058314F"/>
    <w:rsid w:val="00583197"/>
    <w:rsid w:val="005831E2"/>
    <w:rsid w:val="005831E5"/>
    <w:rsid w:val="00583213"/>
    <w:rsid w:val="00583499"/>
    <w:rsid w:val="00583570"/>
    <w:rsid w:val="005836AD"/>
    <w:rsid w:val="00583807"/>
    <w:rsid w:val="00583855"/>
    <w:rsid w:val="005838F6"/>
    <w:rsid w:val="00583A5E"/>
    <w:rsid w:val="00583BF9"/>
    <w:rsid w:val="00583C42"/>
    <w:rsid w:val="00583C7B"/>
    <w:rsid w:val="00583D93"/>
    <w:rsid w:val="00583E81"/>
    <w:rsid w:val="0058401A"/>
    <w:rsid w:val="0058403E"/>
    <w:rsid w:val="00584134"/>
    <w:rsid w:val="0058423E"/>
    <w:rsid w:val="00584322"/>
    <w:rsid w:val="0058444D"/>
    <w:rsid w:val="005844FA"/>
    <w:rsid w:val="0058474C"/>
    <w:rsid w:val="0058474D"/>
    <w:rsid w:val="0058475E"/>
    <w:rsid w:val="00584885"/>
    <w:rsid w:val="00584902"/>
    <w:rsid w:val="005849B3"/>
    <w:rsid w:val="005849BF"/>
    <w:rsid w:val="00584A2D"/>
    <w:rsid w:val="00584C17"/>
    <w:rsid w:val="00584C27"/>
    <w:rsid w:val="00584CF7"/>
    <w:rsid w:val="00584D30"/>
    <w:rsid w:val="00584FDE"/>
    <w:rsid w:val="00584FFE"/>
    <w:rsid w:val="0058502E"/>
    <w:rsid w:val="005850C9"/>
    <w:rsid w:val="00585149"/>
    <w:rsid w:val="005851B9"/>
    <w:rsid w:val="005852B2"/>
    <w:rsid w:val="0058532F"/>
    <w:rsid w:val="0058558A"/>
    <w:rsid w:val="005856DE"/>
    <w:rsid w:val="00585811"/>
    <w:rsid w:val="005858C0"/>
    <w:rsid w:val="00585A76"/>
    <w:rsid w:val="00585B67"/>
    <w:rsid w:val="00585C17"/>
    <w:rsid w:val="00585DEF"/>
    <w:rsid w:val="005860E8"/>
    <w:rsid w:val="005862A7"/>
    <w:rsid w:val="005862E7"/>
    <w:rsid w:val="00586306"/>
    <w:rsid w:val="00586430"/>
    <w:rsid w:val="005864D2"/>
    <w:rsid w:val="005864DE"/>
    <w:rsid w:val="005864E2"/>
    <w:rsid w:val="00586707"/>
    <w:rsid w:val="00586853"/>
    <w:rsid w:val="0058685F"/>
    <w:rsid w:val="005868D1"/>
    <w:rsid w:val="00586BE8"/>
    <w:rsid w:val="00586D63"/>
    <w:rsid w:val="00586DDA"/>
    <w:rsid w:val="00586F35"/>
    <w:rsid w:val="00586F45"/>
    <w:rsid w:val="00586F80"/>
    <w:rsid w:val="00586FB2"/>
    <w:rsid w:val="00586FB9"/>
    <w:rsid w:val="005870C4"/>
    <w:rsid w:val="005870D5"/>
    <w:rsid w:val="005870EF"/>
    <w:rsid w:val="0058722A"/>
    <w:rsid w:val="0058732C"/>
    <w:rsid w:val="0058763D"/>
    <w:rsid w:val="005876BC"/>
    <w:rsid w:val="0058782B"/>
    <w:rsid w:val="005878C6"/>
    <w:rsid w:val="00587B62"/>
    <w:rsid w:val="00587E1B"/>
    <w:rsid w:val="00587E50"/>
    <w:rsid w:val="00587F4A"/>
    <w:rsid w:val="00587F6D"/>
    <w:rsid w:val="00587FC6"/>
    <w:rsid w:val="0059011F"/>
    <w:rsid w:val="00590156"/>
    <w:rsid w:val="005901B1"/>
    <w:rsid w:val="0059061E"/>
    <w:rsid w:val="00590708"/>
    <w:rsid w:val="00590746"/>
    <w:rsid w:val="0059078A"/>
    <w:rsid w:val="005907BA"/>
    <w:rsid w:val="005908FC"/>
    <w:rsid w:val="00590915"/>
    <w:rsid w:val="00590926"/>
    <w:rsid w:val="00590A10"/>
    <w:rsid w:val="00590B82"/>
    <w:rsid w:val="00590B88"/>
    <w:rsid w:val="00590EB1"/>
    <w:rsid w:val="00590F50"/>
    <w:rsid w:val="00590F89"/>
    <w:rsid w:val="00590FA7"/>
    <w:rsid w:val="00591134"/>
    <w:rsid w:val="005913EB"/>
    <w:rsid w:val="0059144E"/>
    <w:rsid w:val="00591644"/>
    <w:rsid w:val="0059164B"/>
    <w:rsid w:val="005917D6"/>
    <w:rsid w:val="00591898"/>
    <w:rsid w:val="005918B3"/>
    <w:rsid w:val="0059191D"/>
    <w:rsid w:val="005919BD"/>
    <w:rsid w:val="00591AE9"/>
    <w:rsid w:val="00591B02"/>
    <w:rsid w:val="00591CDB"/>
    <w:rsid w:val="00591CE0"/>
    <w:rsid w:val="00591D56"/>
    <w:rsid w:val="00591E38"/>
    <w:rsid w:val="0059209E"/>
    <w:rsid w:val="005922BD"/>
    <w:rsid w:val="0059241A"/>
    <w:rsid w:val="0059244D"/>
    <w:rsid w:val="00592518"/>
    <w:rsid w:val="00592695"/>
    <w:rsid w:val="005926C6"/>
    <w:rsid w:val="00592740"/>
    <w:rsid w:val="00592748"/>
    <w:rsid w:val="005928F2"/>
    <w:rsid w:val="00592A09"/>
    <w:rsid w:val="00592AE7"/>
    <w:rsid w:val="00592BCE"/>
    <w:rsid w:val="00592C28"/>
    <w:rsid w:val="00592E04"/>
    <w:rsid w:val="00592E3F"/>
    <w:rsid w:val="005930F0"/>
    <w:rsid w:val="00593130"/>
    <w:rsid w:val="0059318C"/>
    <w:rsid w:val="0059318E"/>
    <w:rsid w:val="005931E7"/>
    <w:rsid w:val="0059325F"/>
    <w:rsid w:val="00593275"/>
    <w:rsid w:val="005932A3"/>
    <w:rsid w:val="005933AA"/>
    <w:rsid w:val="00593441"/>
    <w:rsid w:val="005935D4"/>
    <w:rsid w:val="0059363D"/>
    <w:rsid w:val="005936AF"/>
    <w:rsid w:val="00593776"/>
    <w:rsid w:val="00593893"/>
    <w:rsid w:val="00593941"/>
    <w:rsid w:val="0059398B"/>
    <w:rsid w:val="00593A67"/>
    <w:rsid w:val="00593AD0"/>
    <w:rsid w:val="00593AEA"/>
    <w:rsid w:val="00593CF9"/>
    <w:rsid w:val="005940A8"/>
    <w:rsid w:val="005940D9"/>
    <w:rsid w:val="005941ED"/>
    <w:rsid w:val="0059443A"/>
    <w:rsid w:val="005944AF"/>
    <w:rsid w:val="00594557"/>
    <w:rsid w:val="005946DE"/>
    <w:rsid w:val="0059471A"/>
    <w:rsid w:val="0059471C"/>
    <w:rsid w:val="005948A3"/>
    <w:rsid w:val="00594981"/>
    <w:rsid w:val="00594984"/>
    <w:rsid w:val="00594EB2"/>
    <w:rsid w:val="00594EC5"/>
    <w:rsid w:val="00594F8E"/>
    <w:rsid w:val="00595063"/>
    <w:rsid w:val="00595275"/>
    <w:rsid w:val="005952FE"/>
    <w:rsid w:val="00595435"/>
    <w:rsid w:val="005955DA"/>
    <w:rsid w:val="005955DC"/>
    <w:rsid w:val="00595621"/>
    <w:rsid w:val="00595628"/>
    <w:rsid w:val="00595699"/>
    <w:rsid w:val="0059573D"/>
    <w:rsid w:val="0059579C"/>
    <w:rsid w:val="00595A53"/>
    <w:rsid w:val="00595AF3"/>
    <w:rsid w:val="00595BB4"/>
    <w:rsid w:val="00595D57"/>
    <w:rsid w:val="00596114"/>
    <w:rsid w:val="0059611F"/>
    <w:rsid w:val="005962DE"/>
    <w:rsid w:val="005962F5"/>
    <w:rsid w:val="00596313"/>
    <w:rsid w:val="00596481"/>
    <w:rsid w:val="00596578"/>
    <w:rsid w:val="00596615"/>
    <w:rsid w:val="00596746"/>
    <w:rsid w:val="00596869"/>
    <w:rsid w:val="0059697C"/>
    <w:rsid w:val="005969CD"/>
    <w:rsid w:val="00596BDB"/>
    <w:rsid w:val="00596DA0"/>
    <w:rsid w:val="00596E49"/>
    <w:rsid w:val="00596E51"/>
    <w:rsid w:val="00596EFE"/>
    <w:rsid w:val="00596F56"/>
    <w:rsid w:val="00596FD8"/>
    <w:rsid w:val="0059710F"/>
    <w:rsid w:val="005971CE"/>
    <w:rsid w:val="00597232"/>
    <w:rsid w:val="005973F3"/>
    <w:rsid w:val="005974CA"/>
    <w:rsid w:val="00597524"/>
    <w:rsid w:val="005977F1"/>
    <w:rsid w:val="00597894"/>
    <w:rsid w:val="00597A18"/>
    <w:rsid w:val="00597A56"/>
    <w:rsid w:val="00597A77"/>
    <w:rsid w:val="00597A8E"/>
    <w:rsid w:val="00597B4A"/>
    <w:rsid w:val="00597C22"/>
    <w:rsid w:val="00597FD3"/>
    <w:rsid w:val="005A0064"/>
    <w:rsid w:val="005A012B"/>
    <w:rsid w:val="005A027F"/>
    <w:rsid w:val="005A034C"/>
    <w:rsid w:val="005A043A"/>
    <w:rsid w:val="005A04AE"/>
    <w:rsid w:val="005A04C5"/>
    <w:rsid w:val="005A0702"/>
    <w:rsid w:val="005A07BA"/>
    <w:rsid w:val="005A084F"/>
    <w:rsid w:val="005A08C0"/>
    <w:rsid w:val="005A08CB"/>
    <w:rsid w:val="005A090C"/>
    <w:rsid w:val="005A09C7"/>
    <w:rsid w:val="005A0A8B"/>
    <w:rsid w:val="005A0B13"/>
    <w:rsid w:val="005A0B18"/>
    <w:rsid w:val="005A0BC7"/>
    <w:rsid w:val="005A0DB1"/>
    <w:rsid w:val="005A0F0F"/>
    <w:rsid w:val="005A0FC8"/>
    <w:rsid w:val="005A1022"/>
    <w:rsid w:val="005A10A1"/>
    <w:rsid w:val="005A1381"/>
    <w:rsid w:val="005A1577"/>
    <w:rsid w:val="005A168C"/>
    <w:rsid w:val="005A187B"/>
    <w:rsid w:val="005A18E6"/>
    <w:rsid w:val="005A1930"/>
    <w:rsid w:val="005A1B5E"/>
    <w:rsid w:val="005A1CEE"/>
    <w:rsid w:val="005A1D9E"/>
    <w:rsid w:val="005A1DE8"/>
    <w:rsid w:val="005A1FC6"/>
    <w:rsid w:val="005A2084"/>
    <w:rsid w:val="005A216A"/>
    <w:rsid w:val="005A220B"/>
    <w:rsid w:val="005A237C"/>
    <w:rsid w:val="005A2427"/>
    <w:rsid w:val="005A24DF"/>
    <w:rsid w:val="005A24E1"/>
    <w:rsid w:val="005A24EF"/>
    <w:rsid w:val="005A25C6"/>
    <w:rsid w:val="005A2655"/>
    <w:rsid w:val="005A26BE"/>
    <w:rsid w:val="005A274D"/>
    <w:rsid w:val="005A2AFB"/>
    <w:rsid w:val="005A2CAB"/>
    <w:rsid w:val="005A2CBE"/>
    <w:rsid w:val="005A2F16"/>
    <w:rsid w:val="005A2F3D"/>
    <w:rsid w:val="005A2F56"/>
    <w:rsid w:val="005A2FE5"/>
    <w:rsid w:val="005A3151"/>
    <w:rsid w:val="005A3229"/>
    <w:rsid w:val="005A335F"/>
    <w:rsid w:val="005A3770"/>
    <w:rsid w:val="005A37C3"/>
    <w:rsid w:val="005A3805"/>
    <w:rsid w:val="005A3862"/>
    <w:rsid w:val="005A3871"/>
    <w:rsid w:val="005A38BB"/>
    <w:rsid w:val="005A394E"/>
    <w:rsid w:val="005A3998"/>
    <w:rsid w:val="005A3A62"/>
    <w:rsid w:val="005A3B07"/>
    <w:rsid w:val="005A3CF6"/>
    <w:rsid w:val="005A3DBA"/>
    <w:rsid w:val="005A3F95"/>
    <w:rsid w:val="005A40FD"/>
    <w:rsid w:val="005A4264"/>
    <w:rsid w:val="005A43B3"/>
    <w:rsid w:val="005A43DB"/>
    <w:rsid w:val="005A441A"/>
    <w:rsid w:val="005A4423"/>
    <w:rsid w:val="005A44F1"/>
    <w:rsid w:val="005A44FF"/>
    <w:rsid w:val="005A459F"/>
    <w:rsid w:val="005A475E"/>
    <w:rsid w:val="005A47B0"/>
    <w:rsid w:val="005A4869"/>
    <w:rsid w:val="005A49EA"/>
    <w:rsid w:val="005A4B27"/>
    <w:rsid w:val="005A4B52"/>
    <w:rsid w:val="005A4C30"/>
    <w:rsid w:val="005A4C6C"/>
    <w:rsid w:val="005A4CED"/>
    <w:rsid w:val="005A4DB9"/>
    <w:rsid w:val="005A4E7E"/>
    <w:rsid w:val="005A4F0D"/>
    <w:rsid w:val="005A4FAC"/>
    <w:rsid w:val="005A5052"/>
    <w:rsid w:val="005A545A"/>
    <w:rsid w:val="005A55BB"/>
    <w:rsid w:val="005A573B"/>
    <w:rsid w:val="005A586E"/>
    <w:rsid w:val="005A5872"/>
    <w:rsid w:val="005A5974"/>
    <w:rsid w:val="005A59B6"/>
    <w:rsid w:val="005A5BC4"/>
    <w:rsid w:val="005A5BC5"/>
    <w:rsid w:val="005A5C76"/>
    <w:rsid w:val="005A5C78"/>
    <w:rsid w:val="005A5CDA"/>
    <w:rsid w:val="005A5CED"/>
    <w:rsid w:val="005A5D5A"/>
    <w:rsid w:val="005A5DC7"/>
    <w:rsid w:val="005A5DD3"/>
    <w:rsid w:val="005A5F45"/>
    <w:rsid w:val="005A5FEE"/>
    <w:rsid w:val="005A6027"/>
    <w:rsid w:val="005A6088"/>
    <w:rsid w:val="005A60CF"/>
    <w:rsid w:val="005A60F9"/>
    <w:rsid w:val="005A6379"/>
    <w:rsid w:val="005A6381"/>
    <w:rsid w:val="005A6588"/>
    <w:rsid w:val="005A66CE"/>
    <w:rsid w:val="005A6748"/>
    <w:rsid w:val="005A6874"/>
    <w:rsid w:val="005A6982"/>
    <w:rsid w:val="005A6A33"/>
    <w:rsid w:val="005A6B36"/>
    <w:rsid w:val="005A6B3D"/>
    <w:rsid w:val="005A6BD5"/>
    <w:rsid w:val="005A6C95"/>
    <w:rsid w:val="005A6CE6"/>
    <w:rsid w:val="005A6D3D"/>
    <w:rsid w:val="005A6E55"/>
    <w:rsid w:val="005A6F38"/>
    <w:rsid w:val="005A6FD6"/>
    <w:rsid w:val="005A7026"/>
    <w:rsid w:val="005A71B1"/>
    <w:rsid w:val="005A72C1"/>
    <w:rsid w:val="005A739C"/>
    <w:rsid w:val="005A763C"/>
    <w:rsid w:val="005A7714"/>
    <w:rsid w:val="005A77CD"/>
    <w:rsid w:val="005A780C"/>
    <w:rsid w:val="005A787F"/>
    <w:rsid w:val="005A78E5"/>
    <w:rsid w:val="005A78FF"/>
    <w:rsid w:val="005A7BB7"/>
    <w:rsid w:val="005A7D9A"/>
    <w:rsid w:val="005A7DAD"/>
    <w:rsid w:val="005A7DDD"/>
    <w:rsid w:val="005A7FC7"/>
    <w:rsid w:val="005B002B"/>
    <w:rsid w:val="005B00C2"/>
    <w:rsid w:val="005B01C1"/>
    <w:rsid w:val="005B0307"/>
    <w:rsid w:val="005B0316"/>
    <w:rsid w:val="005B0499"/>
    <w:rsid w:val="005B0535"/>
    <w:rsid w:val="005B0593"/>
    <w:rsid w:val="005B0636"/>
    <w:rsid w:val="005B07F1"/>
    <w:rsid w:val="005B0A24"/>
    <w:rsid w:val="005B0B16"/>
    <w:rsid w:val="005B0BE3"/>
    <w:rsid w:val="005B0C4A"/>
    <w:rsid w:val="005B0C96"/>
    <w:rsid w:val="005B0CBB"/>
    <w:rsid w:val="005B0D6C"/>
    <w:rsid w:val="005B0D91"/>
    <w:rsid w:val="005B0DFD"/>
    <w:rsid w:val="005B0E14"/>
    <w:rsid w:val="005B0ED9"/>
    <w:rsid w:val="005B0F3D"/>
    <w:rsid w:val="005B0F8E"/>
    <w:rsid w:val="005B0FA7"/>
    <w:rsid w:val="005B0FDD"/>
    <w:rsid w:val="005B10CB"/>
    <w:rsid w:val="005B1359"/>
    <w:rsid w:val="005B14CE"/>
    <w:rsid w:val="005B1545"/>
    <w:rsid w:val="005B1553"/>
    <w:rsid w:val="005B1674"/>
    <w:rsid w:val="005B16DC"/>
    <w:rsid w:val="005B16EF"/>
    <w:rsid w:val="005B1833"/>
    <w:rsid w:val="005B18BA"/>
    <w:rsid w:val="005B19CE"/>
    <w:rsid w:val="005B1A04"/>
    <w:rsid w:val="005B1B23"/>
    <w:rsid w:val="005B1B4A"/>
    <w:rsid w:val="005B1C20"/>
    <w:rsid w:val="005B1E45"/>
    <w:rsid w:val="005B1FE0"/>
    <w:rsid w:val="005B200C"/>
    <w:rsid w:val="005B203F"/>
    <w:rsid w:val="005B223C"/>
    <w:rsid w:val="005B22F9"/>
    <w:rsid w:val="005B2378"/>
    <w:rsid w:val="005B2474"/>
    <w:rsid w:val="005B265D"/>
    <w:rsid w:val="005B275D"/>
    <w:rsid w:val="005B2762"/>
    <w:rsid w:val="005B28B7"/>
    <w:rsid w:val="005B28D9"/>
    <w:rsid w:val="005B2A12"/>
    <w:rsid w:val="005B2C72"/>
    <w:rsid w:val="005B2D0F"/>
    <w:rsid w:val="005B2D1C"/>
    <w:rsid w:val="005B2DED"/>
    <w:rsid w:val="005B2E11"/>
    <w:rsid w:val="005B2E66"/>
    <w:rsid w:val="005B2E73"/>
    <w:rsid w:val="005B2F36"/>
    <w:rsid w:val="005B2F6B"/>
    <w:rsid w:val="005B3086"/>
    <w:rsid w:val="005B30BF"/>
    <w:rsid w:val="005B32E8"/>
    <w:rsid w:val="005B340C"/>
    <w:rsid w:val="005B34AD"/>
    <w:rsid w:val="005B3524"/>
    <w:rsid w:val="005B3683"/>
    <w:rsid w:val="005B36BC"/>
    <w:rsid w:val="005B36D2"/>
    <w:rsid w:val="005B36D3"/>
    <w:rsid w:val="005B36F2"/>
    <w:rsid w:val="005B3880"/>
    <w:rsid w:val="005B3A9B"/>
    <w:rsid w:val="005B3ADB"/>
    <w:rsid w:val="005B3BD8"/>
    <w:rsid w:val="005B3BE6"/>
    <w:rsid w:val="005B3BE9"/>
    <w:rsid w:val="005B3D0F"/>
    <w:rsid w:val="005B3D64"/>
    <w:rsid w:val="005B3ED2"/>
    <w:rsid w:val="005B3EFB"/>
    <w:rsid w:val="005B4022"/>
    <w:rsid w:val="005B40B5"/>
    <w:rsid w:val="005B40E9"/>
    <w:rsid w:val="005B40F4"/>
    <w:rsid w:val="005B411A"/>
    <w:rsid w:val="005B429C"/>
    <w:rsid w:val="005B42B7"/>
    <w:rsid w:val="005B42F4"/>
    <w:rsid w:val="005B4370"/>
    <w:rsid w:val="005B4384"/>
    <w:rsid w:val="005B43C4"/>
    <w:rsid w:val="005B440E"/>
    <w:rsid w:val="005B45A7"/>
    <w:rsid w:val="005B46CE"/>
    <w:rsid w:val="005B4793"/>
    <w:rsid w:val="005B47CE"/>
    <w:rsid w:val="005B48E7"/>
    <w:rsid w:val="005B4B3F"/>
    <w:rsid w:val="005B4BB1"/>
    <w:rsid w:val="005B4CDA"/>
    <w:rsid w:val="005B4D37"/>
    <w:rsid w:val="005B4D4B"/>
    <w:rsid w:val="005B4EF7"/>
    <w:rsid w:val="005B526C"/>
    <w:rsid w:val="005B52F4"/>
    <w:rsid w:val="005B5348"/>
    <w:rsid w:val="005B5414"/>
    <w:rsid w:val="005B54C3"/>
    <w:rsid w:val="005B5541"/>
    <w:rsid w:val="005B55CD"/>
    <w:rsid w:val="005B55E7"/>
    <w:rsid w:val="005B571D"/>
    <w:rsid w:val="005B5759"/>
    <w:rsid w:val="005B57E7"/>
    <w:rsid w:val="005B59AC"/>
    <w:rsid w:val="005B5A70"/>
    <w:rsid w:val="005B5B13"/>
    <w:rsid w:val="005B5BAD"/>
    <w:rsid w:val="005B5C6F"/>
    <w:rsid w:val="005B5D6D"/>
    <w:rsid w:val="005B5EDD"/>
    <w:rsid w:val="005B5FCD"/>
    <w:rsid w:val="005B60DD"/>
    <w:rsid w:val="005B6303"/>
    <w:rsid w:val="005B6305"/>
    <w:rsid w:val="005B6476"/>
    <w:rsid w:val="005B647B"/>
    <w:rsid w:val="005B6664"/>
    <w:rsid w:val="005B66A3"/>
    <w:rsid w:val="005B6708"/>
    <w:rsid w:val="005B6812"/>
    <w:rsid w:val="005B688B"/>
    <w:rsid w:val="005B6894"/>
    <w:rsid w:val="005B68C3"/>
    <w:rsid w:val="005B6C3B"/>
    <w:rsid w:val="005B6CFA"/>
    <w:rsid w:val="005B6D9B"/>
    <w:rsid w:val="005B6E0B"/>
    <w:rsid w:val="005B707A"/>
    <w:rsid w:val="005B709D"/>
    <w:rsid w:val="005B72BA"/>
    <w:rsid w:val="005B736C"/>
    <w:rsid w:val="005B75BB"/>
    <w:rsid w:val="005B767F"/>
    <w:rsid w:val="005B7698"/>
    <w:rsid w:val="005B76E5"/>
    <w:rsid w:val="005B7856"/>
    <w:rsid w:val="005B78BA"/>
    <w:rsid w:val="005B78D3"/>
    <w:rsid w:val="005B798D"/>
    <w:rsid w:val="005B7A26"/>
    <w:rsid w:val="005B7A2C"/>
    <w:rsid w:val="005B7B34"/>
    <w:rsid w:val="005B7C5A"/>
    <w:rsid w:val="005B7C7C"/>
    <w:rsid w:val="005B7D40"/>
    <w:rsid w:val="005B7DBC"/>
    <w:rsid w:val="005B7E0D"/>
    <w:rsid w:val="005B7E18"/>
    <w:rsid w:val="005B7F41"/>
    <w:rsid w:val="005B7F5E"/>
    <w:rsid w:val="005C0181"/>
    <w:rsid w:val="005C058B"/>
    <w:rsid w:val="005C0761"/>
    <w:rsid w:val="005C0834"/>
    <w:rsid w:val="005C084F"/>
    <w:rsid w:val="005C0A34"/>
    <w:rsid w:val="005C0B63"/>
    <w:rsid w:val="005C0B8F"/>
    <w:rsid w:val="005C0D3C"/>
    <w:rsid w:val="005C10C7"/>
    <w:rsid w:val="005C1116"/>
    <w:rsid w:val="005C1268"/>
    <w:rsid w:val="005C131E"/>
    <w:rsid w:val="005C14FA"/>
    <w:rsid w:val="005C15B7"/>
    <w:rsid w:val="005C1643"/>
    <w:rsid w:val="005C1741"/>
    <w:rsid w:val="005C184C"/>
    <w:rsid w:val="005C1939"/>
    <w:rsid w:val="005C1A3F"/>
    <w:rsid w:val="005C1BA0"/>
    <w:rsid w:val="005C1CF8"/>
    <w:rsid w:val="005C1D59"/>
    <w:rsid w:val="005C1D6B"/>
    <w:rsid w:val="005C1E32"/>
    <w:rsid w:val="005C1E46"/>
    <w:rsid w:val="005C1E4B"/>
    <w:rsid w:val="005C1E74"/>
    <w:rsid w:val="005C1EA0"/>
    <w:rsid w:val="005C1F27"/>
    <w:rsid w:val="005C1F3C"/>
    <w:rsid w:val="005C1F9F"/>
    <w:rsid w:val="005C1FD4"/>
    <w:rsid w:val="005C2191"/>
    <w:rsid w:val="005C21AB"/>
    <w:rsid w:val="005C2271"/>
    <w:rsid w:val="005C2279"/>
    <w:rsid w:val="005C23E1"/>
    <w:rsid w:val="005C241C"/>
    <w:rsid w:val="005C24D5"/>
    <w:rsid w:val="005C2673"/>
    <w:rsid w:val="005C28E6"/>
    <w:rsid w:val="005C297D"/>
    <w:rsid w:val="005C29CD"/>
    <w:rsid w:val="005C29DC"/>
    <w:rsid w:val="005C2AFA"/>
    <w:rsid w:val="005C2B58"/>
    <w:rsid w:val="005C2BA1"/>
    <w:rsid w:val="005C2C06"/>
    <w:rsid w:val="005C2E0A"/>
    <w:rsid w:val="005C2E26"/>
    <w:rsid w:val="005C2E52"/>
    <w:rsid w:val="005C2EEA"/>
    <w:rsid w:val="005C30B9"/>
    <w:rsid w:val="005C30C6"/>
    <w:rsid w:val="005C310B"/>
    <w:rsid w:val="005C324C"/>
    <w:rsid w:val="005C3259"/>
    <w:rsid w:val="005C32F4"/>
    <w:rsid w:val="005C34B7"/>
    <w:rsid w:val="005C34DE"/>
    <w:rsid w:val="005C355F"/>
    <w:rsid w:val="005C364B"/>
    <w:rsid w:val="005C366A"/>
    <w:rsid w:val="005C36E3"/>
    <w:rsid w:val="005C3AC0"/>
    <w:rsid w:val="005C3ADD"/>
    <w:rsid w:val="005C3B0B"/>
    <w:rsid w:val="005C3B46"/>
    <w:rsid w:val="005C3B85"/>
    <w:rsid w:val="005C3BD3"/>
    <w:rsid w:val="005C3C4A"/>
    <w:rsid w:val="005C3CFE"/>
    <w:rsid w:val="005C3DD0"/>
    <w:rsid w:val="005C3DF6"/>
    <w:rsid w:val="005C3E5D"/>
    <w:rsid w:val="005C3EB5"/>
    <w:rsid w:val="005C3F6C"/>
    <w:rsid w:val="005C41EF"/>
    <w:rsid w:val="005C4274"/>
    <w:rsid w:val="005C42F9"/>
    <w:rsid w:val="005C4552"/>
    <w:rsid w:val="005C4571"/>
    <w:rsid w:val="005C457C"/>
    <w:rsid w:val="005C4637"/>
    <w:rsid w:val="005C4657"/>
    <w:rsid w:val="005C46BF"/>
    <w:rsid w:val="005C4729"/>
    <w:rsid w:val="005C47F2"/>
    <w:rsid w:val="005C48EE"/>
    <w:rsid w:val="005C4A76"/>
    <w:rsid w:val="005C4B48"/>
    <w:rsid w:val="005C4B74"/>
    <w:rsid w:val="005C4BBF"/>
    <w:rsid w:val="005C4CA6"/>
    <w:rsid w:val="005C4EE6"/>
    <w:rsid w:val="005C4F59"/>
    <w:rsid w:val="005C4F92"/>
    <w:rsid w:val="005C4FCC"/>
    <w:rsid w:val="005C5087"/>
    <w:rsid w:val="005C50B2"/>
    <w:rsid w:val="005C50B7"/>
    <w:rsid w:val="005C510C"/>
    <w:rsid w:val="005C51D8"/>
    <w:rsid w:val="005C51EF"/>
    <w:rsid w:val="005C520D"/>
    <w:rsid w:val="005C5357"/>
    <w:rsid w:val="005C5418"/>
    <w:rsid w:val="005C541E"/>
    <w:rsid w:val="005C5527"/>
    <w:rsid w:val="005C569F"/>
    <w:rsid w:val="005C571E"/>
    <w:rsid w:val="005C57EF"/>
    <w:rsid w:val="005C580A"/>
    <w:rsid w:val="005C592F"/>
    <w:rsid w:val="005C5A54"/>
    <w:rsid w:val="005C5AD8"/>
    <w:rsid w:val="005C5B28"/>
    <w:rsid w:val="005C5C43"/>
    <w:rsid w:val="005C5D1C"/>
    <w:rsid w:val="005C5F22"/>
    <w:rsid w:val="005C5F31"/>
    <w:rsid w:val="005C5F97"/>
    <w:rsid w:val="005C600E"/>
    <w:rsid w:val="005C62EC"/>
    <w:rsid w:val="005C6326"/>
    <w:rsid w:val="005C6457"/>
    <w:rsid w:val="005C64B5"/>
    <w:rsid w:val="005C6656"/>
    <w:rsid w:val="005C66FD"/>
    <w:rsid w:val="005C6821"/>
    <w:rsid w:val="005C6858"/>
    <w:rsid w:val="005C68FD"/>
    <w:rsid w:val="005C6A78"/>
    <w:rsid w:val="005C6AAC"/>
    <w:rsid w:val="005C6B96"/>
    <w:rsid w:val="005C6CE4"/>
    <w:rsid w:val="005C6EC4"/>
    <w:rsid w:val="005C6EEF"/>
    <w:rsid w:val="005C6F88"/>
    <w:rsid w:val="005C74AD"/>
    <w:rsid w:val="005C7591"/>
    <w:rsid w:val="005C75B7"/>
    <w:rsid w:val="005C76F9"/>
    <w:rsid w:val="005C7710"/>
    <w:rsid w:val="005C78A4"/>
    <w:rsid w:val="005C78D0"/>
    <w:rsid w:val="005C78E1"/>
    <w:rsid w:val="005C78F7"/>
    <w:rsid w:val="005C7B86"/>
    <w:rsid w:val="005C7BBE"/>
    <w:rsid w:val="005C7D53"/>
    <w:rsid w:val="005C7D5A"/>
    <w:rsid w:val="005C7FA6"/>
    <w:rsid w:val="005C7FE8"/>
    <w:rsid w:val="005D0309"/>
    <w:rsid w:val="005D05DD"/>
    <w:rsid w:val="005D0706"/>
    <w:rsid w:val="005D092B"/>
    <w:rsid w:val="005D0981"/>
    <w:rsid w:val="005D0AD3"/>
    <w:rsid w:val="005D0B20"/>
    <w:rsid w:val="005D0B42"/>
    <w:rsid w:val="005D0B53"/>
    <w:rsid w:val="005D0BEF"/>
    <w:rsid w:val="005D0CD1"/>
    <w:rsid w:val="005D0E32"/>
    <w:rsid w:val="005D0F4D"/>
    <w:rsid w:val="005D0F8E"/>
    <w:rsid w:val="005D0F99"/>
    <w:rsid w:val="005D1047"/>
    <w:rsid w:val="005D1054"/>
    <w:rsid w:val="005D1229"/>
    <w:rsid w:val="005D1237"/>
    <w:rsid w:val="005D1273"/>
    <w:rsid w:val="005D1441"/>
    <w:rsid w:val="005D158F"/>
    <w:rsid w:val="005D1785"/>
    <w:rsid w:val="005D17D9"/>
    <w:rsid w:val="005D17E8"/>
    <w:rsid w:val="005D18E3"/>
    <w:rsid w:val="005D1B21"/>
    <w:rsid w:val="005D1C0C"/>
    <w:rsid w:val="005D1C58"/>
    <w:rsid w:val="005D1CC5"/>
    <w:rsid w:val="005D1D6F"/>
    <w:rsid w:val="005D1E65"/>
    <w:rsid w:val="005D1F33"/>
    <w:rsid w:val="005D208F"/>
    <w:rsid w:val="005D211E"/>
    <w:rsid w:val="005D217B"/>
    <w:rsid w:val="005D21CE"/>
    <w:rsid w:val="005D2461"/>
    <w:rsid w:val="005D2483"/>
    <w:rsid w:val="005D249F"/>
    <w:rsid w:val="005D25DF"/>
    <w:rsid w:val="005D2677"/>
    <w:rsid w:val="005D26D4"/>
    <w:rsid w:val="005D26DE"/>
    <w:rsid w:val="005D2A57"/>
    <w:rsid w:val="005D2B53"/>
    <w:rsid w:val="005D2F6F"/>
    <w:rsid w:val="005D3246"/>
    <w:rsid w:val="005D3253"/>
    <w:rsid w:val="005D339D"/>
    <w:rsid w:val="005D3439"/>
    <w:rsid w:val="005D347C"/>
    <w:rsid w:val="005D3709"/>
    <w:rsid w:val="005D378E"/>
    <w:rsid w:val="005D37F7"/>
    <w:rsid w:val="005D383D"/>
    <w:rsid w:val="005D3A2C"/>
    <w:rsid w:val="005D3B1B"/>
    <w:rsid w:val="005D3B3B"/>
    <w:rsid w:val="005D3B79"/>
    <w:rsid w:val="005D3BDE"/>
    <w:rsid w:val="005D3BEE"/>
    <w:rsid w:val="005D3C7B"/>
    <w:rsid w:val="005D3D58"/>
    <w:rsid w:val="005D3D9B"/>
    <w:rsid w:val="005D3E6B"/>
    <w:rsid w:val="005D3EC8"/>
    <w:rsid w:val="005D3F06"/>
    <w:rsid w:val="005D415E"/>
    <w:rsid w:val="005D428A"/>
    <w:rsid w:val="005D44D5"/>
    <w:rsid w:val="005D47EF"/>
    <w:rsid w:val="005D48CE"/>
    <w:rsid w:val="005D4A1E"/>
    <w:rsid w:val="005D4A78"/>
    <w:rsid w:val="005D4CF2"/>
    <w:rsid w:val="005D4E26"/>
    <w:rsid w:val="005D4F5F"/>
    <w:rsid w:val="005D5156"/>
    <w:rsid w:val="005D526C"/>
    <w:rsid w:val="005D52FA"/>
    <w:rsid w:val="005D5376"/>
    <w:rsid w:val="005D54D2"/>
    <w:rsid w:val="005D5580"/>
    <w:rsid w:val="005D55D7"/>
    <w:rsid w:val="005D5881"/>
    <w:rsid w:val="005D58A2"/>
    <w:rsid w:val="005D5985"/>
    <w:rsid w:val="005D5A26"/>
    <w:rsid w:val="005D5C2A"/>
    <w:rsid w:val="005D5DD4"/>
    <w:rsid w:val="005D5DD6"/>
    <w:rsid w:val="005D5E6E"/>
    <w:rsid w:val="005D5EB3"/>
    <w:rsid w:val="005D5EDD"/>
    <w:rsid w:val="005D60CE"/>
    <w:rsid w:val="005D6164"/>
    <w:rsid w:val="005D62CC"/>
    <w:rsid w:val="005D62CF"/>
    <w:rsid w:val="005D6304"/>
    <w:rsid w:val="005D655B"/>
    <w:rsid w:val="005D661E"/>
    <w:rsid w:val="005D6795"/>
    <w:rsid w:val="005D68AC"/>
    <w:rsid w:val="005D69D2"/>
    <w:rsid w:val="005D6DC3"/>
    <w:rsid w:val="005D6EDD"/>
    <w:rsid w:val="005D6EE9"/>
    <w:rsid w:val="005D6F93"/>
    <w:rsid w:val="005D70F1"/>
    <w:rsid w:val="005D7209"/>
    <w:rsid w:val="005D722C"/>
    <w:rsid w:val="005D72D6"/>
    <w:rsid w:val="005D7645"/>
    <w:rsid w:val="005D76D6"/>
    <w:rsid w:val="005D77C9"/>
    <w:rsid w:val="005D7887"/>
    <w:rsid w:val="005D78D6"/>
    <w:rsid w:val="005D7914"/>
    <w:rsid w:val="005D792B"/>
    <w:rsid w:val="005D7A70"/>
    <w:rsid w:val="005D7AA8"/>
    <w:rsid w:val="005D7BF2"/>
    <w:rsid w:val="005D7CB1"/>
    <w:rsid w:val="005D7CCC"/>
    <w:rsid w:val="005D7D0E"/>
    <w:rsid w:val="005D7DA6"/>
    <w:rsid w:val="005D7E5E"/>
    <w:rsid w:val="005D7F0B"/>
    <w:rsid w:val="005D7F6B"/>
    <w:rsid w:val="005D7FF0"/>
    <w:rsid w:val="005E0034"/>
    <w:rsid w:val="005E0149"/>
    <w:rsid w:val="005E0531"/>
    <w:rsid w:val="005E0539"/>
    <w:rsid w:val="005E05A5"/>
    <w:rsid w:val="005E05B1"/>
    <w:rsid w:val="005E0610"/>
    <w:rsid w:val="005E064B"/>
    <w:rsid w:val="005E0679"/>
    <w:rsid w:val="005E067E"/>
    <w:rsid w:val="005E077A"/>
    <w:rsid w:val="005E08B9"/>
    <w:rsid w:val="005E0A37"/>
    <w:rsid w:val="005E0A67"/>
    <w:rsid w:val="005E0AD3"/>
    <w:rsid w:val="005E0AD4"/>
    <w:rsid w:val="005E0B40"/>
    <w:rsid w:val="005E0D8A"/>
    <w:rsid w:val="005E0E8A"/>
    <w:rsid w:val="005E0F84"/>
    <w:rsid w:val="005E0FB8"/>
    <w:rsid w:val="005E0FD7"/>
    <w:rsid w:val="005E1056"/>
    <w:rsid w:val="005E10F2"/>
    <w:rsid w:val="005E114F"/>
    <w:rsid w:val="005E11CB"/>
    <w:rsid w:val="005E13AD"/>
    <w:rsid w:val="005E13FC"/>
    <w:rsid w:val="005E14C7"/>
    <w:rsid w:val="005E157E"/>
    <w:rsid w:val="005E1593"/>
    <w:rsid w:val="005E15C6"/>
    <w:rsid w:val="005E185F"/>
    <w:rsid w:val="005E18C2"/>
    <w:rsid w:val="005E1A84"/>
    <w:rsid w:val="005E1AA8"/>
    <w:rsid w:val="005E1C10"/>
    <w:rsid w:val="005E1C27"/>
    <w:rsid w:val="005E1CCD"/>
    <w:rsid w:val="005E1E0A"/>
    <w:rsid w:val="005E2058"/>
    <w:rsid w:val="005E2075"/>
    <w:rsid w:val="005E2131"/>
    <w:rsid w:val="005E2133"/>
    <w:rsid w:val="005E2279"/>
    <w:rsid w:val="005E22BE"/>
    <w:rsid w:val="005E234F"/>
    <w:rsid w:val="005E2371"/>
    <w:rsid w:val="005E23B4"/>
    <w:rsid w:val="005E2434"/>
    <w:rsid w:val="005E2436"/>
    <w:rsid w:val="005E259F"/>
    <w:rsid w:val="005E25A8"/>
    <w:rsid w:val="005E2622"/>
    <w:rsid w:val="005E2717"/>
    <w:rsid w:val="005E286B"/>
    <w:rsid w:val="005E295D"/>
    <w:rsid w:val="005E29D5"/>
    <w:rsid w:val="005E2A4E"/>
    <w:rsid w:val="005E2B05"/>
    <w:rsid w:val="005E2C83"/>
    <w:rsid w:val="005E2CBE"/>
    <w:rsid w:val="005E2CDE"/>
    <w:rsid w:val="005E2D29"/>
    <w:rsid w:val="005E2D78"/>
    <w:rsid w:val="005E2D97"/>
    <w:rsid w:val="005E2F74"/>
    <w:rsid w:val="005E2FBA"/>
    <w:rsid w:val="005E30FC"/>
    <w:rsid w:val="005E3110"/>
    <w:rsid w:val="005E311C"/>
    <w:rsid w:val="005E3152"/>
    <w:rsid w:val="005E32A6"/>
    <w:rsid w:val="005E32D2"/>
    <w:rsid w:val="005E33B9"/>
    <w:rsid w:val="005E347B"/>
    <w:rsid w:val="005E34FB"/>
    <w:rsid w:val="005E3537"/>
    <w:rsid w:val="005E357A"/>
    <w:rsid w:val="005E359B"/>
    <w:rsid w:val="005E369A"/>
    <w:rsid w:val="005E36F5"/>
    <w:rsid w:val="005E371E"/>
    <w:rsid w:val="005E382B"/>
    <w:rsid w:val="005E3855"/>
    <w:rsid w:val="005E3893"/>
    <w:rsid w:val="005E3A95"/>
    <w:rsid w:val="005E3ADE"/>
    <w:rsid w:val="005E3BE9"/>
    <w:rsid w:val="005E3C47"/>
    <w:rsid w:val="005E3C5E"/>
    <w:rsid w:val="005E3E99"/>
    <w:rsid w:val="005E3EA7"/>
    <w:rsid w:val="005E3EFB"/>
    <w:rsid w:val="005E3F38"/>
    <w:rsid w:val="005E4053"/>
    <w:rsid w:val="005E4054"/>
    <w:rsid w:val="005E40FA"/>
    <w:rsid w:val="005E4109"/>
    <w:rsid w:val="005E41A3"/>
    <w:rsid w:val="005E41E3"/>
    <w:rsid w:val="005E42D3"/>
    <w:rsid w:val="005E432A"/>
    <w:rsid w:val="005E43FC"/>
    <w:rsid w:val="005E47AA"/>
    <w:rsid w:val="005E47B4"/>
    <w:rsid w:val="005E47C0"/>
    <w:rsid w:val="005E47D4"/>
    <w:rsid w:val="005E48A5"/>
    <w:rsid w:val="005E4981"/>
    <w:rsid w:val="005E4AAB"/>
    <w:rsid w:val="005E4AC4"/>
    <w:rsid w:val="005E4B0A"/>
    <w:rsid w:val="005E4B81"/>
    <w:rsid w:val="005E4B8C"/>
    <w:rsid w:val="005E4C0D"/>
    <w:rsid w:val="005E4CCE"/>
    <w:rsid w:val="005E4D53"/>
    <w:rsid w:val="005E4EA7"/>
    <w:rsid w:val="005E4EBA"/>
    <w:rsid w:val="005E5134"/>
    <w:rsid w:val="005E5171"/>
    <w:rsid w:val="005E52C3"/>
    <w:rsid w:val="005E5372"/>
    <w:rsid w:val="005E5386"/>
    <w:rsid w:val="005E5446"/>
    <w:rsid w:val="005E54E1"/>
    <w:rsid w:val="005E54EB"/>
    <w:rsid w:val="005E554E"/>
    <w:rsid w:val="005E5602"/>
    <w:rsid w:val="005E5765"/>
    <w:rsid w:val="005E58C3"/>
    <w:rsid w:val="005E58FC"/>
    <w:rsid w:val="005E5910"/>
    <w:rsid w:val="005E592F"/>
    <w:rsid w:val="005E5963"/>
    <w:rsid w:val="005E5A7C"/>
    <w:rsid w:val="005E5BB7"/>
    <w:rsid w:val="005E5CDF"/>
    <w:rsid w:val="005E5D95"/>
    <w:rsid w:val="005E5DC8"/>
    <w:rsid w:val="005E5E73"/>
    <w:rsid w:val="005E5F09"/>
    <w:rsid w:val="005E5FB9"/>
    <w:rsid w:val="005E5FC6"/>
    <w:rsid w:val="005E60D4"/>
    <w:rsid w:val="005E61B8"/>
    <w:rsid w:val="005E62B8"/>
    <w:rsid w:val="005E62F5"/>
    <w:rsid w:val="005E6365"/>
    <w:rsid w:val="005E63C6"/>
    <w:rsid w:val="005E648B"/>
    <w:rsid w:val="005E64D7"/>
    <w:rsid w:val="005E6720"/>
    <w:rsid w:val="005E677A"/>
    <w:rsid w:val="005E67B7"/>
    <w:rsid w:val="005E68A8"/>
    <w:rsid w:val="005E6ABB"/>
    <w:rsid w:val="005E6B0C"/>
    <w:rsid w:val="005E6B84"/>
    <w:rsid w:val="005E6CA3"/>
    <w:rsid w:val="005E6D64"/>
    <w:rsid w:val="005E6F06"/>
    <w:rsid w:val="005E709A"/>
    <w:rsid w:val="005E712C"/>
    <w:rsid w:val="005E727A"/>
    <w:rsid w:val="005E759F"/>
    <w:rsid w:val="005E75ED"/>
    <w:rsid w:val="005E777B"/>
    <w:rsid w:val="005E7843"/>
    <w:rsid w:val="005E7853"/>
    <w:rsid w:val="005E7A5C"/>
    <w:rsid w:val="005E7AFD"/>
    <w:rsid w:val="005E7BD0"/>
    <w:rsid w:val="005E7DC4"/>
    <w:rsid w:val="005E7EC0"/>
    <w:rsid w:val="005E7EDF"/>
    <w:rsid w:val="005F001D"/>
    <w:rsid w:val="005F005E"/>
    <w:rsid w:val="005F00A3"/>
    <w:rsid w:val="005F01E2"/>
    <w:rsid w:val="005F031B"/>
    <w:rsid w:val="005F0440"/>
    <w:rsid w:val="005F0626"/>
    <w:rsid w:val="005F06D5"/>
    <w:rsid w:val="005F06F8"/>
    <w:rsid w:val="005F07E8"/>
    <w:rsid w:val="005F09C9"/>
    <w:rsid w:val="005F09F2"/>
    <w:rsid w:val="005F0B08"/>
    <w:rsid w:val="005F0B3F"/>
    <w:rsid w:val="005F0B67"/>
    <w:rsid w:val="005F0D1B"/>
    <w:rsid w:val="005F0DA0"/>
    <w:rsid w:val="005F0E19"/>
    <w:rsid w:val="005F1078"/>
    <w:rsid w:val="005F119D"/>
    <w:rsid w:val="005F11AC"/>
    <w:rsid w:val="005F11B2"/>
    <w:rsid w:val="005F12B2"/>
    <w:rsid w:val="005F140B"/>
    <w:rsid w:val="005F1552"/>
    <w:rsid w:val="005F15A9"/>
    <w:rsid w:val="005F1865"/>
    <w:rsid w:val="005F1BB3"/>
    <w:rsid w:val="005F1BDB"/>
    <w:rsid w:val="005F1BF4"/>
    <w:rsid w:val="005F1C99"/>
    <w:rsid w:val="005F1D36"/>
    <w:rsid w:val="005F1E9C"/>
    <w:rsid w:val="005F1F39"/>
    <w:rsid w:val="005F1FEA"/>
    <w:rsid w:val="005F214F"/>
    <w:rsid w:val="005F2230"/>
    <w:rsid w:val="005F234C"/>
    <w:rsid w:val="005F2703"/>
    <w:rsid w:val="005F2804"/>
    <w:rsid w:val="005F2B4D"/>
    <w:rsid w:val="005F2BD0"/>
    <w:rsid w:val="005F2C05"/>
    <w:rsid w:val="005F2CE4"/>
    <w:rsid w:val="005F2DCB"/>
    <w:rsid w:val="005F2E22"/>
    <w:rsid w:val="005F2EC7"/>
    <w:rsid w:val="005F2FE9"/>
    <w:rsid w:val="005F30AF"/>
    <w:rsid w:val="005F3143"/>
    <w:rsid w:val="005F339E"/>
    <w:rsid w:val="005F3463"/>
    <w:rsid w:val="005F3735"/>
    <w:rsid w:val="005F38F3"/>
    <w:rsid w:val="005F390A"/>
    <w:rsid w:val="005F3960"/>
    <w:rsid w:val="005F3A44"/>
    <w:rsid w:val="005F3A4A"/>
    <w:rsid w:val="005F3AA0"/>
    <w:rsid w:val="005F3B43"/>
    <w:rsid w:val="005F3CEE"/>
    <w:rsid w:val="005F3E40"/>
    <w:rsid w:val="005F3F99"/>
    <w:rsid w:val="005F4214"/>
    <w:rsid w:val="005F4239"/>
    <w:rsid w:val="005F425F"/>
    <w:rsid w:val="005F43E6"/>
    <w:rsid w:val="005F4453"/>
    <w:rsid w:val="005F4487"/>
    <w:rsid w:val="005F4539"/>
    <w:rsid w:val="005F466F"/>
    <w:rsid w:val="005F46D7"/>
    <w:rsid w:val="005F4772"/>
    <w:rsid w:val="005F47AA"/>
    <w:rsid w:val="005F47AE"/>
    <w:rsid w:val="005F48B0"/>
    <w:rsid w:val="005F49C5"/>
    <w:rsid w:val="005F4A06"/>
    <w:rsid w:val="005F4AB4"/>
    <w:rsid w:val="005F4B35"/>
    <w:rsid w:val="005F4BA4"/>
    <w:rsid w:val="005F4BEF"/>
    <w:rsid w:val="005F4C04"/>
    <w:rsid w:val="005F4F6A"/>
    <w:rsid w:val="005F5035"/>
    <w:rsid w:val="005F51E0"/>
    <w:rsid w:val="005F5292"/>
    <w:rsid w:val="005F52DF"/>
    <w:rsid w:val="005F5356"/>
    <w:rsid w:val="005F542B"/>
    <w:rsid w:val="005F55C0"/>
    <w:rsid w:val="005F5687"/>
    <w:rsid w:val="005F56C9"/>
    <w:rsid w:val="005F57D2"/>
    <w:rsid w:val="005F5944"/>
    <w:rsid w:val="005F5A91"/>
    <w:rsid w:val="005F5ACA"/>
    <w:rsid w:val="005F5B66"/>
    <w:rsid w:val="005F5BDB"/>
    <w:rsid w:val="005F5CD0"/>
    <w:rsid w:val="005F5CDB"/>
    <w:rsid w:val="005F5DBB"/>
    <w:rsid w:val="005F5E72"/>
    <w:rsid w:val="005F5FAB"/>
    <w:rsid w:val="005F60C6"/>
    <w:rsid w:val="005F6140"/>
    <w:rsid w:val="005F630B"/>
    <w:rsid w:val="005F6334"/>
    <w:rsid w:val="005F6428"/>
    <w:rsid w:val="005F6533"/>
    <w:rsid w:val="005F6548"/>
    <w:rsid w:val="005F65B7"/>
    <w:rsid w:val="005F6722"/>
    <w:rsid w:val="005F6769"/>
    <w:rsid w:val="005F679A"/>
    <w:rsid w:val="005F67CD"/>
    <w:rsid w:val="005F6861"/>
    <w:rsid w:val="005F69A7"/>
    <w:rsid w:val="005F6A47"/>
    <w:rsid w:val="005F6ADD"/>
    <w:rsid w:val="005F6B64"/>
    <w:rsid w:val="005F6B99"/>
    <w:rsid w:val="005F6C80"/>
    <w:rsid w:val="005F6D6D"/>
    <w:rsid w:val="005F6DB3"/>
    <w:rsid w:val="005F71C7"/>
    <w:rsid w:val="005F72D1"/>
    <w:rsid w:val="005F7302"/>
    <w:rsid w:val="005F7384"/>
    <w:rsid w:val="005F73F6"/>
    <w:rsid w:val="005F7461"/>
    <w:rsid w:val="005F75A2"/>
    <w:rsid w:val="005F7795"/>
    <w:rsid w:val="005F77D8"/>
    <w:rsid w:val="005F787F"/>
    <w:rsid w:val="005F78C1"/>
    <w:rsid w:val="005F7A19"/>
    <w:rsid w:val="005F7B24"/>
    <w:rsid w:val="005F7C69"/>
    <w:rsid w:val="005F7D2A"/>
    <w:rsid w:val="005F7D8C"/>
    <w:rsid w:val="005F7DC5"/>
    <w:rsid w:val="005F7E4F"/>
    <w:rsid w:val="005F7EF1"/>
    <w:rsid w:val="005F7FBD"/>
    <w:rsid w:val="00600154"/>
    <w:rsid w:val="0060024C"/>
    <w:rsid w:val="006002CC"/>
    <w:rsid w:val="00600301"/>
    <w:rsid w:val="00600402"/>
    <w:rsid w:val="006006B0"/>
    <w:rsid w:val="00600854"/>
    <w:rsid w:val="0060086D"/>
    <w:rsid w:val="006009F8"/>
    <w:rsid w:val="00600AD2"/>
    <w:rsid w:val="00600C48"/>
    <w:rsid w:val="00600D7D"/>
    <w:rsid w:val="00600E42"/>
    <w:rsid w:val="00600E54"/>
    <w:rsid w:val="00600EEF"/>
    <w:rsid w:val="00600FA4"/>
    <w:rsid w:val="00601042"/>
    <w:rsid w:val="00601047"/>
    <w:rsid w:val="006011C4"/>
    <w:rsid w:val="006012C6"/>
    <w:rsid w:val="006013D5"/>
    <w:rsid w:val="006013E3"/>
    <w:rsid w:val="006015C6"/>
    <w:rsid w:val="006015EB"/>
    <w:rsid w:val="006016C3"/>
    <w:rsid w:val="00601779"/>
    <w:rsid w:val="0060181E"/>
    <w:rsid w:val="00601877"/>
    <w:rsid w:val="0060194C"/>
    <w:rsid w:val="00601974"/>
    <w:rsid w:val="00601AEF"/>
    <w:rsid w:val="00601AFD"/>
    <w:rsid w:val="00601C0B"/>
    <w:rsid w:val="00601CBD"/>
    <w:rsid w:val="00601D6B"/>
    <w:rsid w:val="00601D93"/>
    <w:rsid w:val="00601E65"/>
    <w:rsid w:val="00601EBE"/>
    <w:rsid w:val="00601F49"/>
    <w:rsid w:val="00601F67"/>
    <w:rsid w:val="00601FE7"/>
    <w:rsid w:val="0060200F"/>
    <w:rsid w:val="00602062"/>
    <w:rsid w:val="0060217E"/>
    <w:rsid w:val="006021B3"/>
    <w:rsid w:val="006021DF"/>
    <w:rsid w:val="00602255"/>
    <w:rsid w:val="006023BD"/>
    <w:rsid w:val="00602455"/>
    <w:rsid w:val="006026B0"/>
    <w:rsid w:val="00602761"/>
    <w:rsid w:val="00602778"/>
    <w:rsid w:val="006027A3"/>
    <w:rsid w:val="00602859"/>
    <w:rsid w:val="00602A10"/>
    <w:rsid w:val="00602A8A"/>
    <w:rsid w:val="00602BBD"/>
    <w:rsid w:val="00602CB9"/>
    <w:rsid w:val="00602F41"/>
    <w:rsid w:val="00603399"/>
    <w:rsid w:val="006033A5"/>
    <w:rsid w:val="00603580"/>
    <w:rsid w:val="006035EA"/>
    <w:rsid w:val="00603645"/>
    <w:rsid w:val="0060377E"/>
    <w:rsid w:val="00603808"/>
    <w:rsid w:val="00603831"/>
    <w:rsid w:val="006038B9"/>
    <w:rsid w:val="00603A28"/>
    <w:rsid w:val="00603C8D"/>
    <w:rsid w:val="00603F11"/>
    <w:rsid w:val="00604023"/>
    <w:rsid w:val="006040AD"/>
    <w:rsid w:val="0060414B"/>
    <w:rsid w:val="006042B6"/>
    <w:rsid w:val="00604393"/>
    <w:rsid w:val="00604433"/>
    <w:rsid w:val="0060443B"/>
    <w:rsid w:val="006044DF"/>
    <w:rsid w:val="00604800"/>
    <w:rsid w:val="00604B01"/>
    <w:rsid w:val="00604B49"/>
    <w:rsid w:val="00604B50"/>
    <w:rsid w:val="00604C07"/>
    <w:rsid w:val="00604D09"/>
    <w:rsid w:val="00604DBE"/>
    <w:rsid w:val="0060508E"/>
    <w:rsid w:val="006051D6"/>
    <w:rsid w:val="0060531F"/>
    <w:rsid w:val="006053FD"/>
    <w:rsid w:val="0060543A"/>
    <w:rsid w:val="006055FC"/>
    <w:rsid w:val="0060575C"/>
    <w:rsid w:val="00605811"/>
    <w:rsid w:val="0060588E"/>
    <w:rsid w:val="006058BC"/>
    <w:rsid w:val="006059AC"/>
    <w:rsid w:val="006059CF"/>
    <w:rsid w:val="00605A45"/>
    <w:rsid w:val="00605AF3"/>
    <w:rsid w:val="00605C51"/>
    <w:rsid w:val="00605D09"/>
    <w:rsid w:val="00605DE2"/>
    <w:rsid w:val="00606012"/>
    <w:rsid w:val="00606013"/>
    <w:rsid w:val="00606044"/>
    <w:rsid w:val="006060E7"/>
    <w:rsid w:val="0060613E"/>
    <w:rsid w:val="00606239"/>
    <w:rsid w:val="006062A5"/>
    <w:rsid w:val="006064EB"/>
    <w:rsid w:val="00606535"/>
    <w:rsid w:val="0060668D"/>
    <w:rsid w:val="006067F5"/>
    <w:rsid w:val="00606858"/>
    <w:rsid w:val="0060686D"/>
    <w:rsid w:val="006069D4"/>
    <w:rsid w:val="00606A59"/>
    <w:rsid w:val="00606A66"/>
    <w:rsid w:val="00606ACB"/>
    <w:rsid w:val="00606D52"/>
    <w:rsid w:val="00606F98"/>
    <w:rsid w:val="00607142"/>
    <w:rsid w:val="006071C5"/>
    <w:rsid w:val="00607218"/>
    <w:rsid w:val="0060727C"/>
    <w:rsid w:val="00607299"/>
    <w:rsid w:val="0060729C"/>
    <w:rsid w:val="006072FF"/>
    <w:rsid w:val="006073EB"/>
    <w:rsid w:val="006074F9"/>
    <w:rsid w:val="006076CB"/>
    <w:rsid w:val="0060771E"/>
    <w:rsid w:val="006077FD"/>
    <w:rsid w:val="0060787D"/>
    <w:rsid w:val="00607909"/>
    <w:rsid w:val="0060799A"/>
    <w:rsid w:val="006079F9"/>
    <w:rsid w:val="00607B24"/>
    <w:rsid w:val="00607C33"/>
    <w:rsid w:val="00607C35"/>
    <w:rsid w:val="00607C7F"/>
    <w:rsid w:val="00607CAE"/>
    <w:rsid w:val="00607CBA"/>
    <w:rsid w:val="00607CC2"/>
    <w:rsid w:val="00607D13"/>
    <w:rsid w:val="00607D4F"/>
    <w:rsid w:val="00607DA3"/>
    <w:rsid w:val="00607DA9"/>
    <w:rsid w:val="00607DE5"/>
    <w:rsid w:val="00607E43"/>
    <w:rsid w:val="00607EFC"/>
    <w:rsid w:val="00607FB1"/>
    <w:rsid w:val="00610177"/>
    <w:rsid w:val="00610188"/>
    <w:rsid w:val="00610327"/>
    <w:rsid w:val="00610380"/>
    <w:rsid w:val="006104E3"/>
    <w:rsid w:val="00610529"/>
    <w:rsid w:val="00610558"/>
    <w:rsid w:val="00610567"/>
    <w:rsid w:val="006105BF"/>
    <w:rsid w:val="006105DB"/>
    <w:rsid w:val="0061060E"/>
    <w:rsid w:val="00610661"/>
    <w:rsid w:val="00610677"/>
    <w:rsid w:val="00610698"/>
    <w:rsid w:val="006108E3"/>
    <w:rsid w:val="006108F6"/>
    <w:rsid w:val="00610956"/>
    <w:rsid w:val="00610ABF"/>
    <w:rsid w:val="00610B8D"/>
    <w:rsid w:val="00610BC2"/>
    <w:rsid w:val="00610BDE"/>
    <w:rsid w:val="00610CD0"/>
    <w:rsid w:val="00610CEA"/>
    <w:rsid w:val="00610EEE"/>
    <w:rsid w:val="00610F07"/>
    <w:rsid w:val="006111B0"/>
    <w:rsid w:val="006111D5"/>
    <w:rsid w:val="006111E7"/>
    <w:rsid w:val="0061120A"/>
    <w:rsid w:val="00611246"/>
    <w:rsid w:val="00611301"/>
    <w:rsid w:val="00611398"/>
    <w:rsid w:val="00611434"/>
    <w:rsid w:val="006114FE"/>
    <w:rsid w:val="0061154E"/>
    <w:rsid w:val="00611555"/>
    <w:rsid w:val="006115ED"/>
    <w:rsid w:val="00611653"/>
    <w:rsid w:val="00611742"/>
    <w:rsid w:val="0061180A"/>
    <w:rsid w:val="006118D1"/>
    <w:rsid w:val="00611A50"/>
    <w:rsid w:val="00611A71"/>
    <w:rsid w:val="00611B7D"/>
    <w:rsid w:val="00611C3F"/>
    <w:rsid w:val="00611D61"/>
    <w:rsid w:val="00611D78"/>
    <w:rsid w:val="00611EEE"/>
    <w:rsid w:val="00611F61"/>
    <w:rsid w:val="00611F95"/>
    <w:rsid w:val="00612269"/>
    <w:rsid w:val="006123B4"/>
    <w:rsid w:val="00612478"/>
    <w:rsid w:val="006124CE"/>
    <w:rsid w:val="006124D0"/>
    <w:rsid w:val="006125DB"/>
    <w:rsid w:val="006126AB"/>
    <w:rsid w:val="0061274C"/>
    <w:rsid w:val="0061298C"/>
    <w:rsid w:val="006129ED"/>
    <w:rsid w:val="00612A4F"/>
    <w:rsid w:val="00612A69"/>
    <w:rsid w:val="00612AE3"/>
    <w:rsid w:val="00612B52"/>
    <w:rsid w:val="00612C7B"/>
    <w:rsid w:val="00612CED"/>
    <w:rsid w:val="00612D6E"/>
    <w:rsid w:val="00612E48"/>
    <w:rsid w:val="00612EE1"/>
    <w:rsid w:val="00612FEF"/>
    <w:rsid w:val="00613024"/>
    <w:rsid w:val="0061303C"/>
    <w:rsid w:val="006130C9"/>
    <w:rsid w:val="006130E2"/>
    <w:rsid w:val="006130FC"/>
    <w:rsid w:val="00613187"/>
    <w:rsid w:val="00613225"/>
    <w:rsid w:val="0061330C"/>
    <w:rsid w:val="006135A5"/>
    <w:rsid w:val="006135D5"/>
    <w:rsid w:val="006136C3"/>
    <w:rsid w:val="0061376F"/>
    <w:rsid w:val="006138FD"/>
    <w:rsid w:val="006139B8"/>
    <w:rsid w:val="00613ACE"/>
    <w:rsid w:val="00613C43"/>
    <w:rsid w:val="00613CFD"/>
    <w:rsid w:val="00613D3D"/>
    <w:rsid w:val="00613DF1"/>
    <w:rsid w:val="00613E08"/>
    <w:rsid w:val="006140A4"/>
    <w:rsid w:val="006140D1"/>
    <w:rsid w:val="00614102"/>
    <w:rsid w:val="006141E2"/>
    <w:rsid w:val="00614295"/>
    <w:rsid w:val="0061441C"/>
    <w:rsid w:val="00614446"/>
    <w:rsid w:val="0061481E"/>
    <w:rsid w:val="00614B4A"/>
    <w:rsid w:val="00614BE8"/>
    <w:rsid w:val="00614CE7"/>
    <w:rsid w:val="00614D0D"/>
    <w:rsid w:val="00614D19"/>
    <w:rsid w:val="00614D43"/>
    <w:rsid w:val="00614E01"/>
    <w:rsid w:val="00614F6D"/>
    <w:rsid w:val="00615096"/>
    <w:rsid w:val="006152CD"/>
    <w:rsid w:val="006154BD"/>
    <w:rsid w:val="00615607"/>
    <w:rsid w:val="00615640"/>
    <w:rsid w:val="00615698"/>
    <w:rsid w:val="006156B5"/>
    <w:rsid w:val="00615898"/>
    <w:rsid w:val="006158CA"/>
    <w:rsid w:val="00615975"/>
    <w:rsid w:val="0061598A"/>
    <w:rsid w:val="00615B35"/>
    <w:rsid w:val="00615D20"/>
    <w:rsid w:val="00615E06"/>
    <w:rsid w:val="00615F00"/>
    <w:rsid w:val="00615F04"/>
    <w:rsid w:val="00615F23"/>
    <w:rsid w:val="00616074"/>
    <w:rsid w:val="006160B5"/>
    <w:rsid w:val="00616274"/>
    <w:rsid w:val="006165D5"/>
    <w:rsid w:val="006166DB"/>
    <w:rsid w:val="006166E1"/>
    <w:rsid w:val="006167B5"/>
    <w:rsid w:val="006167C5"/>
    <w:rsid w:val="00616800"/>
    <w:rsid w:val="00616A6A"/>
    <w:rsid w:val="00616AC2"/>
    <w:rsid w:val="00616B64"/>
    <w:rsid w:val="00616CDB"/>
    <w:rsid w:val="00616DA5"/>
    <w:rsid w:val="00616F87"/>
    <w:rsid w:val="00616FC0"/>
    <w:rsid w:val="0061704C"/>
    <w:rsid w:val="00617546"/>
    <w:rsid w:val="00617596"/>
    <w:rsid w:val="00617605"/>
    <w:rsid w:val="0061764E"/>
    <w:rsid w:val="00617711"/>
    <w:rsid w:val="006177DA"/>
    <w:rsid w:val="0061790C"/>
    <w:rsid w:val="00617993"/>
    <w:rsid w:val="00617A62"/>
    <w:rsid w:val="00617B4A"/>
    <w:rsid w:val="00617B4E"/>
    <w:rsid w:val="00617BBE"/>
    <w:rsid w:val="00617C52"/>
    <w:rsid w:val="00617CD4"/>
    <w:rsid w:val="00617DE6"/>
    <w:rsid w:val="00617E96"/>
    <w:rsid w:val="00617FF8"/>
    <w:rsid w:val="00620009"/>
    <w:rsid w:val="00620154"/>
    <w:rsid w:val="0062018A"/>
    <w:rsid w:val="0062029E"/>
    <w:rsid w:val="006204F7"/>
    <w:rsid w:val="006205E0"/>
    <w:rsid w:val="00620619"/>
    <w:rsid w:val="00620698"/>
    <w:rsid w:val="006206BB"/>
    <w:rsid w:val="00620744"/>
    <w:rsid w:val="00620754"/>
    <w:rsid w:val="006207B2"/>
    <w:rsid w:val="00620889"/>
    <w:rsid w:val="006208FC"/>
    <w:rsid w:val="00620907"/>
    <w:rsid w:val="006209F8"/>
    <w:rsid w:val="00620B39"/>
    <w:rsid w:val="00620B3A"/>
    <w:rsid w:val="00620B75"/>
    <w:rsid w:val="00620BE0"/>
    <w:rsid w:val="00620C88"/>
    <w:rsid w:val="00620EEC"/>
    <w:rsid w:val="00620F6C"/>
    <w:rsid w:val="00620FE8"/>
    <w:rsid w:val="0062108E"/>
    <w:rsid w:val="0062117C"/>
    <w:rsid w:val="00621279"/>
    <w:rsid w:val="006213A8"/>
    <w:rsid w:val="0062140A"/>
    <w:rsid w:val="00621445"/>
    <w:rsid w:val="00621610"/>
    <w:rsid w:val="00621623"/>
    <w:rsid w:val="00621805"/>
    <w:rsid w:val="00621981"/>
    <w:rsid w:val="0062198D"/>
    <w:rsid w:val="00621993"/>
    <w:rsid w:val="00621A93"/>
    <w:rsid w:val="00621AAC"/>
    <w:rsid w:val="00621AC7"/>
    <w:rsid w:val="00621C36"/>
    <w:rsid w:val="00621D03"/>
    <w:rsid w:val="00621DC4"/>
    <w:rsid w:val="00621E76"/>
    <w:rsid w:val="00621EF0"/>
    <w:rsid w:val="00621F49"/>
    <w:rsid w:val="00621FEE"/>
    <w:rsid w:val="00622192"/>
    <w:rsid w:val="006221B3"/>
    <w:rsid w:val="006222D7"/>
    <w:rsid w:val="00622347"/>
    <w:rsid w:val="006223BB"/>
    <w:rsid w:val="006224F1"/>
    <w:rsid w:val="006226C2"/>
    <w:rsid w:val="006228EC"/>
    <w:rsid w:val="00622A53"/>
    <w:rsid w:val="00622A92"/>
    <w:rsid w:val="00622ACB"/>
    <w:rsid w:val="00622B82"/>
    <w:rsid w:val="00622BD8"/>
    <w:rsid w:val="00622C63"/>
    <w:rsid w:val="00622CC0"/>
    <w:rsid w:val="00622D7F"/>
    <w:rsid w:val="00622E1E"/>
    <w:rsid w:val="00622F4F"/>
    <w:rsid w:val="00622FE6"/>
    <w:rsid w:val="0062303F"/>
    <w:rsid w:val="0062316E"/>
    <w:rsid w:val="006231CA"/>
    <w:rsid w:val="006231D3"/>
    <w:rsid w:val="006235F0"/>
    <w:rsid w:val="0062363A"/>
    <w:rsid w:val="00623658"/>
    <w:rsid w:val="006236BB"/>
    <w:rsid w:val="006236E6"/>
    <w:rsid w:val="006236F3"/>
    <w:rsid w:val="00623713"/>
    <w:rsid w:val="006237FA"/>
    <w:rsid w:val="00623A34"/>
    <w:rsid w:val="00623AAD"/>
    <w:rsid w:val="00623ACA"/>
    <w:rsid w:val="00623C13"/>
    <w:rsid w:val="00623C39"/>
    <w:rsid w:val="00623D3D"/>
    <w:rsid w:val="00623EA8"/>
    <w:rsid w:val="00623F1B"/>
    <w:rsid w:val="0062403E"/>
    <w:rsid w:val="0062436B"/>
    <w:rsid w:val="00624396"/>
    <w:rsid w:val="00624554"/>
    <w:rsid w:val="006245D7"/>
    <w:rsid w:val="006246CA"/>
    <w:rsid w:val="0062474C"/>
    <w:rsid w:val="00624849"/>
    <w:rsid w:val="00624882"/>
    <w:rsid w:val="006248D8"/>
    <w:rsid w:val="0062492B"/>
    <w:rsid w:val="00624A03"/>
    <w:rsid w:val="00624C04"/>
    <w:rsid w:val="00624C0B"/>
    <w:rsid w:val="00624EA4"/>
    <w:rsid w:val="00624ED4"/>
    <w:rsid w:val="0062505D"/>
    <w:rsid w:val="006250CF"/>
    <w:rsid w:val="006251BF"/>
    <w:rsid w:val="0062522A"/>
    <w:rsid w:val="006252DB"/>
    <w:rsid w:val="0062559E"/>
    <w:rsid w:val="006255AC"/>
    <w:rsid w:val="0062578D"/>
    <w:rsid w:val="00625987"/>
    <w:rsid w:val="00625A1E"/>
    <w:rsid w:val="00625A7D"/>
    <w:rsid w:val="00625AA5"/>
    <w:rsid w:val="00625BEF"/>
    <w:rsid w:val="00625D0D"/>
    <w:rsid w:val="00625D2C"/>
    <w:rsid w:val="00625D37"/>
    <w:rsid w:val="00625D70"/>
    <w:rsid w:val="00625DC8"/>
    <w:rsid w:val="00626085"/>
    <w:rsid w:val="006261CF"/>
    <w:rsid w:val="006261D9"/>
    <w:rsid w:val="00626233"/>
    <w:rsid w:val="00626236"/>
    <w:rsid w:val="006262A0"/>
    <w:rsid w:val="00626377"/>
    <w:rsid w:val="006263EA"/>
    <w:rsid w:val="0062648E"/>
    <w:rsid w:val="006264C9"/>
    <w:rsid w:val="0062658C"/>
    <w:rsid w:val="006265A5"/>
    <w:rsid w:val="006266A6"/>
    <w:rsid w:val="006267DA"/>
    <w:rsid w:val="0062689A"/>
    <w:rsid w:val="006268C7"/>
    <w:rsid w:val="006268EF"/>
    <w:rsid w:val="006269C5"/>
    <w:rsid w:val="00626A6C"/>
    <w:rsid w:val="00626CA1"/>
    <w:rsid w:val="00626D11"/>
    <w:rsid w:val="00626E0A"/>
    <w:rsid w:val="00626E1F"/>
    <w:rsid w:val="00626E44"/>
    <w:rsid w:val="00626F8A"/>
    <w:rsid w:val="00627009"/>
    <w:rsid w:val="00627020"/>
    <w:rsid w:val="00627157"/>
    <w:rsid w:val="0062723C"/>
    <w:rsid w:val="0062730B"/>
    <w:rsid w:val="00627315"/>
    <w:rsid w:val="006273DE"/>
    <w:rsid w:val="0062746A"/>
    <w:rsid w:val="006274A7"/>
    <w:rsid w:val="00627684"/>
    <w:rsid w:val="00627738"/>
    <w:rsid w:val="00627799"/>
    <w:rsid w:val="0062781B"/>
    <w:rsid w:val="00627A04"/>
    <w:rsid w:val="00627A1B"/>
    <w:rsid w:val="00627A79"/>
    <w:rsid w:val="00627A8B"/>
    <w:rsid w:val="00627A99"/>
    <w:rsid w:val="00627AB6"/>
    <w:rsid w:val="00627ACC"/>
    <w:rsid w:val="00627AE6"/>
    <w:rsid w:val="00627B55"/>
    <w:rsid w:val="00627C33"/>
    <w:rsid w:val="00627D19"/>
    <w:rsid w:val="00627DF7"/>
    <w:rsid w:val="00627E13"/>
    <w:rsid w:val="00630020"/>
    <w:rsid w:val="00630182"/>
    <w:rsid w:val="0063024D"/>
    <w:rsid w:val="00630312"/>
    <w:rsid w:val="0063044D"/>
    <w:rsid w:val="00630463"/>
    <w:rsid w:val="00630478"/>
    <w:rsid w:val="00630639"/>
    <w:rsid w:val="00630666"/>
    <w:rsid w:val="006306D5"/>
    <w:rsid w:val="00630720"/>
    <w:rsid w:val="006307A1"/>
    <w:rsid w:val="006307E2"/>
    <w:rsid w:val="006308BB"/>
    <w:rsid w:val="0063091A"/>
    <w:rsid w:val="006309D7"/>
    <w:rsid w:val="00630A14"/>
    <w:rsid w:val="00630A92"/>
    <w:rsid w:val="00630AD9"/>
    <w:rsid w:val="00630CD5"/>
    <w:rsid w:val="00630D3A"/>
    <w:rsid w:val="00630DD5"/>
    <w:rsid w:val="00630E5D"/>
    <w:rsid w:val="00631165"/>
    <w:rsid w:val="006311E5"/>
    <w:rsid w:val="00631449"/>
    <w:rsid w:val="00631451"/>
    <w:rsid w:val="0063158C"/>
    <w:rsid w:val="0063165C"/>
    <w:rsid w:val="00631778"/>
    <w:rsid w:val="006317D8"/>
    <w:rsid w:val="00631975"/>
    <w:rsid w:val="00631CA8"/>
    <w:rsid w:val="00631D1E"/>
    <w:rsid w:val="00631D1F"/>
    <w:rsid w:val="00631D46"/>
    <w:rsid w:val="00631D5B"/>
    <w:rsid w:val="00631E40"/>
    <w:rsid w:val="00631EF9"/>
    <w:rsid w:val="00631F98"/>
    <w:rsid w:val="006322E2"/>
    <w:rsid w:val="00632364"/>
    <w:rsid w:val="006323EC"/>
    <w:rsid w:val="006324BF"/>
    <w:rsid w:val="006325BA"/>
    <w:rsid w:val="006325D9"/>
    <w:rsid w:val="00632B1B"/>
    <w:rsid w:val="00632BBC"/>
    <w:rsid w:val="00632C80"/>
    <w:rsid w:val="00632DCD"/>
    <w:rsid w:val="00632DD9"/>
    <w:rsid w:val="00632DE3"/>
    <w:rsid w:val="00632EC5"/>
    <w:rsid w:val="00632F6A"/>
    <w:rsid w:val="00633178"/>
    <w:rsid w:val="006331C6"/>
    <w:rsid w:val="00633344"/>
    <w:rsid w:val="0063357F"/>
    <w:rsid w:val="00633609"/>
    <w:rsid w:val="00633638"/>
    <w:rsid w:val="0063369E"/>
    <w:rsid w:val="006336A9"/>
    <w:rsid w:val="0063374B"/>
    <w:rsid w:val="00633750"/>
    <w:rsid w:val="00633823"/>
    <w:rsid w:val="00633C06"/>
    <w:rsid w:val="00633E7C"/>
    <w:rsid w:val="00633E7D"/>
    <w:rsid w:val="00633EEB"/>
    <w:rsid w:val="00634000"/>
    <w:rsid w:val="006340D1"/>
    <w:rsid w:val="006340FA"/>
    <w:rsid w:val="006341A7"/>
    <w:rsid w:val="00634408"/>
    <w:rsid w:val="0063443B"/>
    <w:rsid w:val="00634442"/>
    <w:rsid w:val="006345D0"/>
    <w:rsid w:val="0063463A"/>
    <w:rsid w:val="0063468A"/>
    <w:rsid w:val="006346D0"/>
    <w:rsid w:val="006349B4"/>
    <w:rsid w:val="00634A03"/>
    <w:rsid w:val="00634A4D"/>
    <w:rsid w:val="00634B4D"/>
    <w:rsid w:val="00634C4B"/>
    <w:rsid w:val="00634C9A"/>
    <w:rsid w:val="00634CA1"/>
    <w:rsid w:val="00634D45"/>
    <w:rsid w:val="00634E40"/>
    <w:rsid w:val="00635137"/>
    <w:rsid w:val="006351A1"/>
    <w:rsid w:val="00635240"/>
    <w:rsid w:val="00635259"/>
    <w:rsid w:val="00635497"/>
    <w:rsid w:val="00635578"/>
    <w:rsid w:val="00635636"/>
    <w:rsid w:val="006356A0"/>
    <w:rsid w:val="006357CC"/>
    <w:rsid w:val="0063587F"/>
    <w:rsid w:val="0063588D"/>
    <w:rsid w:val="006359BE"/>
    <w:rsid w:val="00635A5F"/>
    <w:rsid w:val="00635AD7"/>
    <w:rsid w:val="00635B8F"/>
    <w:rsid w:val="00635C63"/>
    <w:rsid w:val="00635D35"/>
    <w:rsid w:val="00635E3F"/>
    <w:rsid w:val="00635E9B"/>
    <w:rsid w:val="00635EDA"/>
    <w:rsid w:val="00636052"/>
    <w:rsid w:val="00636259"/>
    <w:rsid w:val="0063659C"/>
    <w:rsid w:val="006365D8"/>
    <w:rsid w:val="006367DB"/>
    <w:rsid w:val="00636A14"/>
    <w:rsid w:val="00636AD7"/>
    <w:rsid w:val="00636AF1"/>
    <w:rsid w:val="00636B56"/>
    <w:rsid w:val="00636B9C"/>
    <w:rsid w:val="00636C9A"/>
    <w:rsid w:val="00636CB9"/>
    <w:rsid w:val="00636D2D"/>
    <w:rsid w:val="00636DA0"/>
    <w:rsid w:val="00636F1E"/>
    <w:rsid w:val="00637079"/>
    <w:rsid w:val="006372D1"/>
    <w:rsid w:val="0063747B"/>
    <w:rsid w:val="0063753A"/>
    <w:rsid w:val="00637642"/>
    <w:rsid w:val="006377B4"/>
    <w:rsid w:val="00637948"/>
    <w:rsid w:val="0063794F"/>
    <w:rsid w:val="00637B30"/>
    <w:rsid w:val="00637B7C"/>
    <w:rsid w:val="00637C3D"/>
    <w:rsid w:val="00637D06"/>
    <w:rsid w:val="00637DB5"/>
    <w:rsid w:val="00637FC3"/>
    <w:rsid w:val="00637FF7"/>
    <w:rsid w:val="00640004"/>
    <w:rsid w:val="006400C8"/>
    <w:rsid w:val="0064014A"/>
    <w:rsid w:val="00640242"/>
    <w:rsid w:val="006402E2"/>
    <w:rsid w:val="00640358"/>
    <w:rsid w:val="00640390"/>
    <w:rsid w:val="006403E6"/>
    <w:rsid w:val="006405D0"/>
    <w:rsid w:val="00640626"/>
    <w:rsid w:val="00640712"/>
    <w:rsid w:val="0064083C"/>
    <w:rsid w:val="00640927"/>
    <w:rsid w:val="006409C9"/>
    <w:rsid w:val="00640C97"/>
    <w:rsid w:val="00640DF7"/>
    <w:rsid w:val="00640EBD"/>
    <w:rsid w:val="00640F8D"/>
    <w:rsid w:val="00640FB5"/>
    <w:rsid w:val="006410BC"/>
    <w:rsid w:val="00641140"/>
    <w:rsid w:val="006411E1"/>
    <w:rsid w:val="0064128D"/>
    <w:rsid w:val="00641293"/>
    <w:rsid w:val="006412A2"/>
    <w:rsid w:val="006413F3"/>
    <w:rsid w:val="006415FB"/>
    <w:rsid w:val="00641628"/>
    <w:rsid w:val="006416D3"/>
    <w:rsid w:val="00641705"/>
    <w:rsid w:val="0064172D"/>
    <w:rsid w:val="0064174B"/>
    <w:rsid w:val="00641772"/>
    <w:rsid w:val="006417D1"/>
    <w:rsid w:val="00641823"/>
    <w:rsid w:val="0064193C"/>
    <w:rsid w:val="006419CC"/>
    <w:rsid w:val="006419D9"/>
    <w:rsid w:val="00641A03"/>
    <w:rsid w:val="00641A3D"/>
    <w:rsid w:val="00641AC6"/>
    <w:rsid w:val="00641AD8"/>
    <w:rsid w:val="00641AF8"/>
    <w:rsid w:val="00641C06"/>
    <w:rsid w:val="00641CAB"/>
    <w:rsid w:val="00641F58"/>
    <w:rsid w:val="006420B0"/>
    <w:rsid w:val="00642284"/>
    <w:rsid w:val="0064229E"/>
    <w:rsid w:val="006422AE"/>
    <w:rsid w:val="006422CB"/>
    <w:rsid w:val="00642389"/>
    <w:rsid w:val="00642403"/>
    <w:rsid w:val="00642443"/>
    <w:rsid w:val="0064249C"/>
    <w:rsid w:val="0064250B"/>
    <w:rsid w:val="006425D9"/>
    <w:rsid w:val="006425E7"/>
    <w:rsid w:val="0064263D"/>
    <w:rsid w:val="00642794"/>
    <w:rsid w:val="006428BF"/>
    <w:rsid w:val="00642A0B"/>
    <w:rsid w:val="00642A59"/>
    <w:rsid w:val="00642D11"/>
    <w:rsid w:val="00642D5D"/>
    <w:rsid w:val="00642E8B"/>
    <w:rsid w:val="00642E97"/>
    <w:rsid w:val="00642EAD"/>
    <w:rsid w:val="00642EC2"/>
    <w:rsid w:val="00642EDD"/>
    <w:rsid w:val="00642EE0"/>
    <w:rsid w:val="00642F8D"/>
    <w:rsid w:val="006430AB"/>
    <w:rsid w:val="006430E6"/>
    <w:rsid w:val="006435A0"/>
    <w:rsid w:val="006436AE"/>
    <w:rsid w:val="006436F8"/>
    <w:rsid w:val="00643844"/>
    <w:rsid w:val="0064392E"/>
    <w:rsid w:val="00643DAC"/>
    <w:rsid w:val="00643ED1"/>
    <w:rsid w:val="00643F38"/>
    <w:rsid w:val="00643F3D"/>
    <w:rsid w:val="00643F3F"/>
    <w:rsid w:val="0064416E"/>
    <w:rsid w:val="006441B3"/>
    <w:rsid w:val="006442A6"/>
    <w:rsid w:val="006443D8"/>
    <w:rsid w:val="006443EF"/>
    <w:rsid w:val="00644406"/>
    <w:rsid w:val="0064453C"/>
    <w:rsid w:val="00644652"/>
    <w:rsid w:val="0064472A"/>
    <w:rsid w:val="006447CE"/>
    <w:rsid w:val="006447E0"/>
    <w:rsid w:val="006447F5"/>
    <w:rsid w:val="0064498F"/>
    <w:rsid w:val="00644A6F"/>
    <w:rsid w:val="00644A78"/>
    <w:rsid w:val="00644A8D"/>
    <w:rsid w:val="00644AAE"/>
    <w:rsid w:val="00644BA2"/>
    <w:rsid w:val="00644D22"/>
    <w:rsid w:val="00644E5F"/>
    <w:rsid w:val="00644EAA"/>
    <w:rsid w:val="00644FF2"/>
    <w:rsid w:val="006451FC"/>
    <w:rsid w:val="00645237"/>
    <w:rsid w:val="006453E1"/>
    <w:rsid w:val="00645547"/>
    <w:rsid w:val="0064559B"/>
    <w:rsid w:val="00645627"/>
    <w:rsid w:val="006456E0"/>
    <w:rsid w:val="00645949"/>
    <w:rsid w:val="00645AFD"/>
    <w:rsid w:val="00645D0D"/>
    <w:rsid w:val="00645E24"/>
    <w:rsid w:val="00645E77"/>
    <w:rsid w:val="00645E7F"/>
    <w:rsid w:val="00645F06"/>
    <w:rsid w:val="00645F9D"/>
    <w:rsid w:val="00645FDB"/>
    <w:rsid w:val="00646011"/>
    <w:rsid w:val="00646244"/>
    <w:rsid w:val="006462A9"/>
    <w:rsid w:val="00646493"/>
    <w:rsid w:val="00646656"/>
    <w:rsid w:val="00646680"/>
    <w:rsid w:val="006468EA"/>
    <w:rsid w:val="00646A74"/>
    <w:rsid w:val="00646B12"/>
    <w:rsid w:val="00646BE6"/>
    <w:rsid w:val="00646D4C"/>
    <w:rsid w:val="00646D71"/>
    <w:rsid w:val="00646DED"/>
    <w:rsid w:val="00646E48"/>
    <w:rsid w:val="00646E76"/>
    <w:rsid w:val="00646EAA"/>
    <w:rsid w:val="00646F60"/>
    <w:rsid w:val="00646F7D"/>
    <w:rsid w:val="00647131"/>
    <w:rsid w:val="00647227"/>
    <w:rsid w:val="0064734C"/>
    <w:rsid w:val="00647376"/>
    <w:rsid w:val="006479AF"/>
    <w:rsid w:val="00647AFE"/>
    <w:rsid w:val="00647B39"/>
    <w:rsid w:val="00647C2C"/>
    <w:rsid w:val="00647C6E"/>
    <w:rsid w:val="00647D0D"/>
    <w:rsid w:val="00647D2C"/>
    <w:rsid w:val="00647E1E"/>
    <w:rsid w:val="00647E68"/>
    <w:rsid w:val="00647E71"/>
    <w:rsid w:val="00647EE3"/>
    <w:rsid w:val="00647F83"/>
    <w:rsid w:val="006500EB"/>
    <w:rsid w:val="00650147"/>
    <w:rsid w:val="0065036F"/>
    <w:rsid w:val="006503A0"/>
    <w:rsid w:val="00650515"/>
    <w:rsid w:val="0065058E"/>
    <w:rsid w:val="00650633"/>
    <w:rsid w:val="00650649"/>
    <w:rsid w:val="0065069A"/>
    <w:rsid w:val="006506B3"/>
    <w:rsid w:val="006507FF"/>
    <w:rsid w:val="00650AB2"/>
    <w:rsid w:val="00650AF6"/>
    <w:rsid w:val="00650C93"/>
    <w:rsid w:val="00650D40"/>
    <w:rsid w:val="00650D57"/>
    <w:rsid w:val="00650E46"/>
    <w:rsid w:val="00650E64"/>
    <w:rsid w:val="00650E7C"/>
    <w:rsid w:val="00650EAF"/>
    <w:rsid w:val="00650EB2"/>
    <w:rsid w:val="00650F16"/>
    <w:rsid w:val="0065136E"/>
    <w:rsid w:val="006513A7"/>
    <w:rsid w:val="0065140C"/>
    <w:rsid w:val="0065166A"/>
    <w:rsid w:val="0065174A"/>
    <w:rsid w:val="0065174B"/>
    <w:rsid w:val="0065182B"/>
    <w:rsid w:val="006518E1"/>
    <w:rsid w:val="00651A04"/>
    <w:rsid w:val="00651B69"/>
    <w:rsid w:val="00651CE3"/>
    <w:rsid w:val="00651D83"/>
    <w:rsid w:val="00651E05"/>
    <w:rsid w:val="0065207C"/>
    <w:rsid w:val="00652194"/>
    <w:rsid w:val="00652236"/>
    <w:rsid w:val="00652374"/>
    <w:rsid w:val="006523F2"/>
    <w:rsid w:val="00652421"/>
    <w:rsid w:val="0065243B"/>
    <w:rsid w:val="006524B0"/>
    <w:rsid w:val="006524F6"/>
    <w:rsid w:val="0065255A"/>
    <w:rsid w:val="00652677"/>
    <w:rsid w:val="00652752"/>
    <w:rsid w:val="00652777"/>
    <w:rsid w:val="00652843"/>
    <w:rsid w:val="006528C0"/>
    <w:rsid w:val="006528D9"/>
    <w:rsid w:val="0065292D"/>
    <w:rsid w:val="00652959"/>
    <w:rsid w:val="006529E2"/>
    <w:rsid w:val="00652B0E"/>
    <w:rsid w:val="00652B24"/>
    <w:rsid w:val="00652CBC"/>
    <w:rsid w:val="00652CC6"/>
    <w:rsid w:val="00652CEA"/>
    <w:rsid w:val="00652D4D"/>
    <w:rsid w:val="00652E4A"/>
    <w:rsid w:val="00652EEE"/>
    <w:rsid w:val="00652F0E"/>
    <w:rsid w:val="00653027"/>
    <w:rsid w:val="00653030"/>
    <w:rsid w:val="00653171"/>
    <w:rsid w:val="00653224"/>
    <w:rsid w:val="0065325E"/>
    <w:rsid w:val="006535A5"/>
    <w:rsid w:val="00653667"/>
    <w:rsid w:val="006537D9"/>
    <w:rsid w:val="00653948"/>
    <w:rsid w:val="00653A04"/>
    <w:rsid w:val="00653A14"/>
    <w:rsid w:val="00653B81"/>
    <w:rsid w:val="00653BB8"/>
    <w:rsid w:val="00653C1D"/>
    <w:rsid w:val="00653C5E"/>
    <w:rsid w:val="00653C99"/>
    <w:rsid w:val="00653CB3"/>
    <w:rsid w:val="00653CBA"/>
    <w:rsid w:val="00653D8A"/>
    <w:rsid w:val="00653E74"/>
    <w:rsid w:val="00654011"/>
    <w:rsid w:val="006542B8"/>
    <w:rsid w:val="00654353"/>
    <w:rsid w:val="00654412"/>
    <w:rsid w:val="0065451C"/>
    <w:rsid w:val="00654607"/>
    <w:rsid w:val="00654612"/>
    <w:rsid w:val="0065465D"/>
    <w:rsid w:val="00654714"/>
    <w:rsid w:val="00654733"/>
    <w:rsid w:val="0065484F"/>
    <w:rsid w:val="00654863"/>
    <w:rsid w:val="00654A6D"/>
    <w:rsid w:val="00654BD2"/>
    <w:rsid w:val="00654BF4"/>
    <w:rsid w:val="00654C1D"/>
    <w:rsid w:val="00654ECC"/>
    <w:rsid w:val="00654EE8"/>
    <w:rsid w:val="00654F10"/>
    <w:rsid w:val="00654FCE"/>
    <w:rsid w:val="006550E8"/>
    <w:rsid w:val="0065518A"/>
    <w:rsid w:val="0065529E"/>
    <w:rsid w:val="006552EA"/>
    <w:rsid w:val="00655310"/>
    <w:rsid w:val="006554B6"/>
    <w:rsid w:val="006554B9"/>
    <w:rsid w:val="00655676"/>
    <w:rsid w:val="006556AD"/>
    <w:rsid w:val="0065575D"/>
    <w:rsid w:val="006557A5"/>
    <w:rsid w:val="006557EA"/>
    <w:rsid w:val="006558F6"/>
    <w:rsid w:val="00655913"/>
    <w:rsid w:val="00655964"/>
    <w:rsid w:val="00655B5F"/>
    <w:rsid w:val="00655BD0"/>
    <w:rsid w:val="00655BEA"/>
    <w:rsid w:val="00655C63"/>
    <w:rsid w:val="00655CD8"/>
    <w:rsid w:val="00655CDF"/>
    <w:rsid w:val="00655EB9"/>
    <w:rsid w:val="00655F2E"/>
    <w:rsid w:val="00655FD6"/>
    <w:rsid w:val="00656035"/>
    <w:rsid w:val="006561AE"/>
    <w:rsid w:val="006561B1"/>
    <w:rsid w:val="006561DA"/>
    <w:rsid w:val="0065622E"/>
    <w:rsid w:val="006562E0"/>
    <w:rsid w:val="00656524"/>
    <w:rsid w:val="00656542"/>
    <w:rsid w:val="0065667E"/>
    <w:rsid w:val="006569C6"/>
    <w:rsid w:val="00656A49"/>
    <w:rsid w:val="00656A4B"/>
    <w:rsid w:val="00656C37"/>
    <w:rsid w:val="00656EB3"/>
    <w:rsid w:val="00657047"/>
    <w:rsid w:val="006570EA"/>
    <w:rsid w:val="0065715D"/>
    <w:rsid w:val="00657175"/>
    <w:rsid w:val="006572C0"/>
    <w:rsid w:val="00657363"/>
    <w:rsid w:val="006573B9"/>
    <w:rsid w:val="006574DE"/>
    <w:rsid w:val="00657545"/>
    <w:rsid w:val="0065778C"/>
    <w:rsid w:val="00657868"/>
    <w:rsid w:val="0065786A"/>
    <w:rsid w:val="006579B0"/>
    <w:rsid w:val="00657AFC"/>
    <w:rsid w:val="00657B7F"/>
    <w:rsid w:val="00657D21"/>
    <w:rsid w:val="00657D86"/>
    <w:rsid w:val="00657DB5"/>
    <w:rsid w:val="00657F03"/>
    <w:rsid w:val="00657F44"/>
    <w:rsid w:val="00657F4D"/>
    <w:rsid w:val="00660181"/>
    <w:rsid w:val="00660284"/>
    <w:rsid w:val="00660291"/>
    <w:rsid w:val="006603A6"/>
    <w:rsid w:val="0066040A"/>
    <w:rsid w:val="006607B0"/>
    <w:rsid w:val="006608AA"/>
    <w:rsid w:val="00660A40"/>
    <w:rsid w:val="00660A54"/>
    <w:rsid w:val="00660AA1"/>
    <w:rsid w:val="00660C52"/>
    <w:rsid w:val="00660DEA"/>
    <w:rsid w:val="00660F8B"/>
    <w:rsid w:val="006611EE"/>
    <w:rsid w:val="00661277"/>
    <w:rsid w:val="00661346"/>
    <w:rsid w:val="0066139C"/>
    <w:rsid w:val="00661404"/>
    <w:rsid w:val="006614AB"/>
    <w:rsid w:val="00661503"/>
    <w:rsid w:val="00661516"/>
    <w:rsid w:val="0066161B"/>
    <w:rsid w:val="0066165F"/>
    <w:rsid w:val="0066178B"/>
    <w:rsid w:val="0066191C"/>
    <w:rsid w:val="00661ACB"/>
    <w:rsid w:val="00661F16"/>
    <w:rsid w:val="00661F42"/>
    <w:rsid w:val="00661F58"/>
    <w:rsid w:val="00661FC1"/>
    <w:rsid w:val="00662000"/>
    <w:rsid w:val="00662109"/>
    <w:rsid w:val="006622B0"/>
    <w:rsid w:val="00662320"/>
    <w:rsid w:val="0066234C"/>
    <w:rsid w:val="00662380"/>
    <w:rsid w:val="00662387"/>
    <w:rsid w:val="006623E2"/>
    <w:rsid w:val="00662485"/>
    <w:rsid w:val="006625C4"/>
    <w:rsid w:val="006625CA"/>
    <w:rsid w:val="0066263A"/>
    <w:rsid w:val="00662700"/>
    <w:rsid w:val="0066277F"/>
    <w:rsid w:val="006627B7"/>
    <w:rsid w:val="006629CB"/>
    <w:rsid w:val="00662B0A"/>
    <w:rsid w:val="00662BC8"/>
    <w:rsid w:val="00662D62"/>
    <w:rsid w:val="00662E57"/>
    <w:rsid w:val="00662FD4"/>
    <w:rsid w:val="006631B9"/>
    <w:rsid w:val="006631DB"/>
    <w:rsid w:val="00663328"/>
    <w:rsid w:val="0066347E"/>
    <w:rsid w:val="00663531"/>
    <w:rsid w:val="00663585"/>
    <w:rsid w:val="00663621"/>
    <w:rsid w:val="0066394E"/>
    <w:rsid w:val="006639C0"/>
    <w:rsid w:val="00663A9B"/>
    <w:rsid w:val="00663C1C"/>
    <w:rsid w:val="00663C2C"/>
    <w:rsid w:val="00663D20"/>
    <w:rsid w:val="00663D37"/>
    <w:rsid w:val="00663E3E"/>
    <w:rsid w:val="00663EBA"/>
    <w:rsid w:val="00663F41"/>
    <w:rsid w:val="006641B2"/>
    <w:rsid w:val="00664318"/>
    <w:rsid w:val="0066433F"/>
    <w:rsid w:val="00664714"/>
    <w:rsid w:val="0066471E"/>
    <w:rsid w:val="0066476F"/>
    <w:rsid w:val="00664792"/>
    <w:rsid w:val="006647F6"/>
    <w:rsid w:val="006649F3"/>
    <w:rsid w:val="00664A59"/>
    <w:rsid w:val="00664D84"/>
    <w:rsid w:val="00664D9F"/>
    <w:rsid w:val="00664DF5"/>
    <w:rsid w:val="00664F04"/>
    <w:rsid w:val="0066509A"/>
    <w:rsid w:val="006650B4"/>
    <w:rsid w:val="00665162"/>
    <w:rsid w:val="006652D4"/>
    <w:rsid w:val="006655A7"/>
    <w:rsid w:val="0066579B"/>
    <w:rsid w:val="00665868"/>
    <w:rsid w:val="00665AD6"/>
    <w:rsid w:val="00665AD7"/>
    <w:rsid w:val="00665BBA"/>
    <w:rsid w:val="00665C56"/>
    <w:rsid w:val="00665D35"/>
    <w:rsid w:val="00665E8A"/>
    <w:rsid w:val="00665FA0"/>
    <w:rsid w:val="00665FEE"/>
    <w:rsid w:val="0066608B"/>
    <w:rsid w:val="0066614F"/>
    <w:rsid w:val="00666333"/>
    <w:rsid w:val="0066645B"/>
    <w:rsid w:val="0066647C"/>
    <w:rsid w:val="006664BB"/>
    <w:rsid w:val="00666538"/>
    <w:rsid w:val="006665D1"/>
    <w:rsid w:val="00666733"/>
    <w:rsid w:val="0066683A"/>
    <w:rsid w:val="006668A9"/>
    <w:rsid w:val="00666A51"/>
    <w:rsid w:val="00666C97"/>
    <w:rsid w:val="00666CF4"/>
    <w:rsid w:val="00666D90"/>
    <w:rsid w:val="00666DF3"/>
    <w:rsid w:val="00666E47"/>
    <w:rsid w:val="00666EDB"/>
    <w:rsid w:val="00666F8B"/>
    <w:rsid w:val="0066700A"/>
    <w:rsid w:val="00667082"/>
    <w:rsid w:val="006670B0"/>
    <w:rsid w:val="00667131"/>
    <w:rsid w:val="006671F5"/>
    <w:rsid w:val="00667230"/>
    <w:rsid w:val="00667244"/>
    <w:rsid w:val="00667302"/>
    <w:rsid w:val="0066735A"/>
    <w:rsid w:val="006674EE"/>
    <w:rsid w:val="0066785A"/>
    <w:rsid w:val="006678D4"/>
    <w:rsid w:val="006678E6"/>
    <w:rsid w:val="006678EA"/>
    <w:rsid w:val="00667D64"/>
    <w:rsid w:val="00667E94"/>
    <w:rsid w:val="0067016B"/>
    <w:rsid w:val="0067020B"/>
    <w:rsid w:val="006702FE"/>
    <w:rsid w:val="0067048D"/>
    <w:rsid w:val="00670686"/>
    <w:rsid w:val="006707DA"/>
    <w:rsid w:val="00670887"/>
    <w:rsid w:val="00670A04"/>
    <w:rsid w:val="00670A80"/>
    <w:rsid w:val="00670BFF"/>
    <w:rsid w:val="00670D8E"/>
    <w:rsid w:val="00670F1F"/>
    <w:rsid w:val="00671156"/>
    <w:rsid w:val="0067115F"/>
    <w:rsid w:val="00671175"/>
    <w:rsid w:val="0067139A"/>
    <w:rsid w:val="00671520"/>
    <w:rsid w:val="0067152D"/>
    <w:rsid w:val="0067191B"/>
    <w:rsid w:val="00671A1C"/>
    <w:rsid w:val="00671A4D"/>
    <w:rsid w:val="00671BE9"/>
    <w:rsid w:val="00671BF5"/>
    <w:rsid w:val="00671C0F"/>
    <w:rsid w:val="00671CC8"/>
    <w:rsid w:val="00671CD9"/>
    <w:rsid w:val="00671DA1"/>
    <w:rsid w:val="00671DAA"/>
    <w:rsid w:val="00671E7A"/>
    <w:rsid w:val="00671FC5"/>
    <w:rsid w:val="006723AA"/>
    <w:rsid w:val="006723AB"/>
    <w:rsid w:val="00672542"/>
    <w:rsid w:val="0067258B"/>
    <w:rsid w:val="0067274E"/>
    <w:rsid w:val="0067276E"/>
    <w:rsid w:val="00672964"/>
    <w:rsid w:val="0067299D"/>
    <w:rsid w:val="006729AA"/>
    <w:rsid w:val="00672A19"/>
    <w:rsid w:val="00672B2A"/>
    <w:rsid w:val="00672BD8"/>
    <w:rsid w:val="00672DA7"/>
    <w:rsid w:val="00672F20"/>
    <w:rsid w:val="00672F4A"/>
    <w:rsid w:val="00672F83"/>
    <w:rsid w:val="00673109"/>
    <w:rsid w:val="006731C3"/>
    <w:rsid w:val="00673259"/>
    <w:rsid w:val="00673267"/>
    <w:rsid w:val="006732C2"/>
    <w:rsid w:val="00673550"/>
    <w:rsid w:val="0067359F"/>
    <w:rsid w:val="0067364F"/>
    <w:rsid w:val="0067379F"/>
    <w:rsid w:val="00673995"/>
    <w:rsid w:val="006739FA"/>
    <w:rsid w:val="00673AF9"/>
    <w:rsid w:val="00673BCF"/>
    <w:rsid w:val="00673C65"/>
    <w:rsid w:val="00673CDE"/>
    <w:rsid w:val="00673D25"/>
    <w:rsid w:val="00673D74"/>
    <w:rsid w:val="00673D98"/>
    <w:rsid w:val="00673DF4"/>
    <w:rsid w:val="00673E7C"/>
    <w:rsid w:val="00673E7D"/>
    <w:rsid w:val="00674043"/>
    <w:rsid w:val="00674047"/>
    <w:rsid w:val="00674064"/>
    <w:rsid w:val="006740BE"/>
    <w:rsid w:val="006740BF"/>
    <w:rsid w:val="006741BD"/>
    <w:rsid w:val="00674263"/>
    <w:rsid w:val="006742CF"/>
    <w:rsid w:val="0067439A"/>
    <w:rsid w:val="0067440A"/>
    <w:rsid w:val="006746AB"/>
    <w:rsid w:val="0067474F"/>
    <w:rsid w:val="00674840"/>
    <w:rsid w:val="006748E5"/>
    <w:rsid w:val="00674C8B"/>
    <w:rsid w:val="00674D33"/>
    <w:rsid w:val="00674EEE"/>
    <w:rsid w:val="00674F30"/>
    <w:rsid w:val="00674FAB"/>
    <w:rsid w:val="00674FF7"/>
    <w:rsid w:val="0067504A"/>
    <w:rsid w:val="0067513E"/>
    <w:rsid w:val="00675168"/>
    <w:rsid w:val="0067519B"/>
    <w:rsid w:val="00675213"/>
    <w:rsid w:val="0067529F"/>
    <w:rsid w:val="00675488"/>
    <w:rsid w:val="00675868"/>
    <w:rsid w:val="00675955"/>
    <w:rsid w:val="00675A92"/>
    <w:rsid w:val="00675ACF"/>
    <w:rsid w:val="00675B43"/>
    <w:rsid w:val="00675D7A"/>
    <w:rsid w:val="00675DAA"/>
    <w:rsid w:val="00675DB1"/>
    <w:rsid w:val="0067611C"/>
    <w:rsid w:val="00676271"/>
    <w:rsid w:val="00676435"/>
    <w:rsid w:val="00676456"/>
    <w:rsid w:val="00676630"/>
    <w:rsid w:val="00676662"/>
    <w:rsid w:val="006766F4"/>
    <w:rsid w:val="0067689F"/>
    <w:rsid w:val="006768E5"/>
    <w:rsid w:val="00676900"/>
    <w:rsid w:val="00676957"/>
    <w:rsid w:val="0067699D"/>
    <w:rsid w:val="00676A50"/>
    <w:rsid w:val="00676A7B"/>
    <w:rsid w:val="00676AAD"/>
    <w:rsid w:val="00676AEE"/>
    <w:rsid w:val="00676C10"/>
    <w:rsid w:val="00676C64"/>
    <w:rsid w:val="00676C7F"/>
    <w:rsid w:val="00676DDE"/>
    <w:rsid w:val="00676DFD"/>
    <w:rsid w:val="00676EEA"/>
    <w:rsid w:val="00676FD0"/>
    <w:rsid w:val="0067709A"/>
    <w:rsid w:val="006770C5"/>
    <w:rsid w:val="006772F2"/>
    <w:rsid w:val="00677378"/>
    <w:rsid w:val="0067737F"/>
    <w:rsid w:val="006773DD"/>
    <w:rsid w:val="0067765F"/>
    <w:rsid w:val="00677710"/>
    <w:rsid w:val="0067779E"/>
    <w:rsid w:val="00677B28"/>
    <w:rsid w:val="00677B83"/>
    <w:rsid w:val="00677D79"/>
    <w:rsid w:val="00677E35"/>
    <w:rsid w:val="00677EB1"/>
    <w:rsid w:val="00680089"/>
    <w:rsid w:val="00680397"/>
    <w:rsid w:val="006803E4"/>
    <w:rsid w:val="0068042A"/>
    <w:rsid w:val="0068054E"/>
    <w:rsid w:val="0068069C"/>
    <w:rsid w:val="00680731"/>
    <w:rsid w:val="00680747"/>
    <w:rsid w:val="00680910"/>
    <w:rsid w:val="00680927"/>
    <w:rsid w:val="00680AB5"/>
    <w:rsid w:val="00680BAB"/>
    <w:rsid w:val="00680BC6"/>
    <w:rsid w:val="00680C99"/>
    <w:rsid w:val="00680D4C"/>
    <w:rsid w:val="0068116B"/>
    <w:rsid w:val="00681449"/>
    <w:rsid w:val="0068149C"/>
    <w:rsid w:val="0068149D"/>
    <w:rsid w:val="00681787"/>
    <w:rsid w:val="00681875"/>
    <w:rsid w:val="0068192C"/>
    <w:rsid w:val="0068193D"/>
    <w:rsid w:val="00681A49"/>
    <w:rsid w:val="00681ACA"/>
    <w:rsid w:val="00681AD5"/>
    <w:rsid w:val="00681B43"/>
    <w:rsid w:val="00681CA4"/>
    <w:rsid w:val="00681CAB"/>
    <w:rsid w:val="00681D4D"/>
    <w:rsid w:val="00681DA4"/>
    <w:rsid w:val="00681E61"/>
    <w:rsid w:val="00681E6D"/>
    <w:rsid w:val="00681F8D"/>
    <w:rsid w:val="006820DE"/>
    <w:rsid w:val="0068221A"/>
    <w:rsid w:val="006822EA"/>
    <w:rsid w:val="00682456"/>
    <w:rsid w:val="00682481"/>
    <w:rsid w:val="0068252A"/>
    <w:rsid w:val="00682570"/>
    <w:rsid w:val="00682572"/>
    <w:rsid w:val="00682661"/>
    <w:rsid w:val="0068268A"/>
    <w:rsid w:val="0068272D"/>
    <w:rsid w:val="00682841"/>
    <w:rsid w:val="0068289B"/>
    <w:rsid w:val="00682904"/>
    <w:rsid w:val="0068293A"/>
    <w:rsid w:val="006829B8"/>
    <w:rsid w:val="00682A43"/>
    <w:rsid w:val="00682AAD"/>
    <w:rsid w:val="00682B1B"/>
    <w:rsid w:val="00682D99"/>
    <w:rsid w:val="00682DBF"/>
    <w:rsid w:val="00682DF2"/>
    <w:rsid w:val="00682E52"/>
    <w:rsid w:val="00682E53"/>
    <w:rsid w:val="00682F19"/>
    <w:rsid w:val="006832D2"/>
    <w:rsid w:val="006833FC"/>
    <w:rsid w:val="00683657"/>
    <w:rsid w:val="0068370C"/>
    <w:rsid w:val="00683785"/>
    <w:rsid w:val="00683815"/>
    <w:rsid w:val="0068382C"/>
    <w:rsid w:val="00683893"/>
    <w:rsid w:val="00683964"/>
    <w:rsid w:val="00683A5C"/>
    <w:rsid w:val="00683D25"/>
    <w:rsid w:val="00683D7D"/>
    <w:rsid w:val="00683DDE"/>
    <w:rsid w:val="00684005"/>
    <w:rsid w:val="006841AE"/>
    <w:rsid w:val="006841CC"/>
    <w:rsid w:val="006841DD"/>
    <w:rsid w:val="0068422C"/>
    <w:rsid w:val="006843F3"/>
    <w:rsid w:val="00684478"/>
    <w:rsid w:val="00684628"/>
    <w:rsid w:val="00684639"/>
    <w:rsid w:val="0068464A"/>
    <w:rsid w:val="006846BC"/>
    <w:rsid w:val="0068484A"/>
    <w:rsid w:val="00684881"/>
    <w:rsid w:val="00684929"/>
    <w:rsid w:val="006849F7"/>
    <w:rsid w:val="00684AD2"/>
    <w:rsid w:val="00684AFB"/>
    <w:rsid w:val="00684B22"/>
    <w:rsid w:val="00684C33"/>
    <w:rsid w:val="00684DDF"/>
    <w:rsid w:val="00684FBE"/>
    <w:rsid w:val="00684FDB"/>
    <w:rsid w:val="00684FF3"/>
    <w:rsid w:val="0068503C"/>
    <w:rsid w:val="00685070"/>
    <w:rsid w:val="006850D0"/>
    <w:rsid w:val="006852CA"/>
    <w:rsid w:val="00685332"/>
    <w:rsid w:val="00685458"/>
    <w:rsid w:val="006854DB"/>
    <w:rsid w:val="0068563C"/>
    <w:rsid w:val="00685678"/>
    <w:rsid w:val="0068569E"/>
    <w:rsid w:val="006856E4"/>
    <w:rsid w:val="006858AC"/>
    <w:rsid w:val="00685929"/>
    <w:rsid w:val="0068595E"/>
    <w:rsid w:val="00685A30"/>
    <w:rsid w:val="00685A35"/>
    <w:rsid w:val="00685B27"/>
    <w:rsid w:val="00685C05"/>
    <w:rsid w:val="00685C11"/>
    <w:rsid w:val="00685C5D"/>
    <w:rsid w:val="00685DFC"/>
    <w:rsid w:val="00685E43"/>
    <w:rsid w:val="00686112"/>
    <w:rsid w:val="0068621D"/>
    <w:rsid w:val="006863FE"/>
    <w:rsid w:val="006864F9"/>
    <w:rsid w:val="00686544"/>
    <w:rsid w:val="006865E6"/>
    <w:rsid w:val="00686778"/>
    <w:rsid w:val="006868A9"/>
    <w:rsid w:val="00686928"/>
    <w:rsid w:val="0068696E"/>
    <w:rsid w:val="00686A7D"/>
    <w:rsid w:val="00686B8A"/>
    <w:rsid w:val="00686D00"/>
    <w:rsid w:val="00686D26"/>
    <w:rsid w:val="00686D2A"/>
    <w:rsid w:val="00686D5E"/>
    <w:rsid w:val="00686DAF"/>
    <w:rsid w:val="006873F8"/>
    <w:rsid w:val="00687471"/>
    <w:rsid w:val="0068756C"/>
    <w:rsid w:val="00687604"/>
    <w:rsid w:val="006876AC"/>
    <w:rsid w:val="006876FF"/>
    <w:rsid w:val="006877D2"/>
    <w:rsid w:val="006877D3"/>
    <w:rsid w:val="00687A3A"/>
    <w:rsid w:val="00687E18"/>
    <w:rsid w:val="00687ED6"/>
    <w:rsid w:val="00687F4F"/>
    <w:rsid w:val="006901CC"/>
    <w:rsid w:val="006902C4"/>
    <w:rsid w:val="006902F8"/>
    <w:rsid w:val="006904A2"/>
    <w:rsid w:val="00690644"/>
    <w:rsid w:val="00690646"/>
    <w:rsid w:val="006907FF"/>
    <w:rsid w:val="006908C9"/>
    <w:rsid w:val="006909D6"/>
    <w:rsid w:val="006909E1"/>
    <w:rsid w:val="00690BD9"/>
    <w:rsid w:val="00690C74"/>
    <w:rsid w:val="00690CE1"/>
    <w:rsid w:val="00690D10"/>
    <w:rsid w:val="00690D73"/>
    <w:rsid w:val="00690E94"/>
    <w:rsid w:val="00690F3D"/>
    <w:rsid w:val="00690F94"/>
    <w:rsid w:val="00691021"/>
    <w:rsid w:val="00691112"/>
    <w:rsid w:val="006911DA"/>
    <w:rsid w:val="0069123D"/>
    <w:rsid w:val="00691268"/>
    <w:rsid w:val="006912CC"/>
    <w:rsid w:val="006912CD"/>
    <w:rsid w:val="0069147F"/>
    <w:rsid w:val="006918A9"/>
    <w:rsid w:val="006918AE"/>
    <w:rsid w:val="0069194F"/>
    <w:rsid w:val="0069195C"/>
    <w:rsid w:val="00691C14"/>
    <w:rsid w:val="00691CC0"/>
    <w:rsid w:val="00691CEF"/>
    <w:rsid w:val="00691D28"/>
    <w:rsid w:val="00691E28"/>
    <w:rsid w:val="00691F56"/>
    <w:rsid w:val="00691F66"/>
    <w:rsid w:val="00692041"/>
    <w:rsid w:val="006920C8"/>
    <w:rsid w:val="00692194"/>
    <w:rsid w:val="006922EC"/>
    <w:rsid w:val="00692385"/>
    <w:rsid w:val="00692397"/>
    <w:rsid w:val="0069243D"/>
    <w:rsid w:val="006924AF"/>
    <w:rsid w:val="0069250A"/>
    <w:rsid w:val="0069250D"/>
    <w:rsid w:val="0069252B"/>
    <w:rsid w:val="0069267F"/>
    <w:rsid w:val="006926C8"/>
    <w:rsid w:val="00692750"/>
    <w:rsid w:val="00692883"/>
    <w:rsid w:val="006928DE"/>
    <w:rsid w:val="0069293D"/>
    <w:rsid w:val="00692965"/>
    <w:rsid w:val="00692AB2"/>
    <w:rsid w:val="00692FC7"/>
    <w:rsid w:val="00692FD9"/>
    <w:rsid w:val="00693045"/>
    <w:rsid w:val="0069308F"/>
    <w:rsid w:val="00693111"/>
    <w:rsid w:val="00693170"/>
    <w:rsid w:val="006932A5"/>
    <w:rsid w:val="006934A5"/>
    <w:rsid w:val="00693581"/>
    <w:rsid w:val="006935E5"/>
    <w:rsid w:val="006936FE"/>
    <w:rsid w:val="0069371F"/>
    <w:rsid w:val="00693757"/>
    <w:rsid w:val="0069377E"/>
    <w:rsid w:val="006938D7"/>
    <w:rsid w:val="00693925"/>
    <w:rsid w:val="00693983"/>
    <w:rsid w:val="006939F4"/>
    <w:rsid w:val="00693D60"/>
    <w:rsid w:val="00693DAA"/>
    <w:rsid w:val="00693EE4"/>
    <w:rsid w:val="00693F28"/>
    <w:rsid w:val="00693F9D"/>
    <w:rsid w:val="00694044"/>
    <w:rsid w:val="00694075"/>
    <w:rsid w:val="00694099"/>
    <w:rsid w:val="00694249"/>
    <w:rsid w:val="00694250"/>
    <w:rsid w:val="006943F8"/>
    <w:rsid w:val="006944B3"/>
    <w:rsid w:val="006944B6"/>
    <w:rsid w:val="006944D1"/>
    <w:rsid w:val="006944EC"/>
    <w:rsid w:val="0069460A"/>
    <w:rsid w:val="006946E5"/>
    <w:rsid w:val="0069489F"/>
    <w:rsid w:val="00694936"/>
    <w:rsid w:val="0069497B"/>
    <w:rsid w:val="006949B0"/>
    <w:rsid w:val="006949DA"/>
    <w:rsid w:val="00694A95"/>
    <w:rsid w:val="00694AE1"/>
    <w:rsid w:val="00694BB5"/>
    <w:rsid w:val="00694BE1"/>
    <w:rsid w:val="00694C5E"/>
    <w:rsid w:val="00694C91"/>
    <w:rsid w:val="00694CFE"/>
    <w:rsid w:val="00694DFB"/>
    <w:rsid w:val="00694E18"/>
    <w:rsid w:val="00694E91"/>
    <w:rsid w:val="00694EBD"/>
    <w:rsid w:val="00694EBE"/>
    <w:rsid w:val="00694FED"/>
    <w:rsid w:val="00695064"/>
    <w:rsid w:val="006950D4"/>
    <w:rsid w:val="00695152"/>
    <w:rsid w:val="0069525D"/>
    <w:rsid w:val="006952C3"/>
    <w:rsid w:val="00695428"/>
    <w:rsid w:val="00695592"/>
    <w:rsid w:val="006955B1"/>
    <w:rsid w:val="006957A0"/>
    <w:rsid w:val="0069580D"/>
    <w:rsid w:val="00695843"/>
    <w:rsid w:val="0069588D"/>
    <w:rsid w:val="006958FF"/>
    <w:rsid w:val="00695977"/>
    <w:rsid w:val="006959B0"/>
    <w:rsid w:val="00695BA6"/>
    <w:rsid w:val="00695E15"/>
    <w:rsid w:val="00696059"/>
    <w:rsid w:val="006961D8"/>
    <w:rsid w:val="0069627A"/>
    <w:rsid w:val="0069627E"/>
    <w:rsid w:val="00696339"/>
    <w:rsid w:val="00696376"/>
    <w:rsid w:val="006966B4"/>
    <w:rsid w:val="0069685B"/>
    <w:rsid w:val="00696901"/>
    <w:rsid w:val="00696A73"/>
    <w:rsid w:val="00696AC4"/>
    <w:rsid w:val="00696C28"/>
    <w:rsid w:val="00696E49"/>
    <w:rsid w:val="006970EF"/>
    <w:rsid w:val="006970F0"/>
    <w:rsid w:val="0069711B"/>
    <w:rsid w:val="00697151"/>
    <w:rsid w:val="00697225"/>
    <w:rsid w:val="00697348"/>
    <w:rsid w:val="0069741A"/>
    <w:rsid w:val="0069742A"/>
    <w:rsid w:val="0069745D"/>
    <w:rsid w:val="0069748B"/>
    <w:rsid w:val="006974D9"/>
    <w:rsid w:val="0069760B"/>
    <w:rsid w:val="0069779C"/>
    <w:rsid w:val="006977A4"/>
    <w:rsid w:val="006977D8"/>
    <w:rsid w:val="00697927"/>
    <w:rsid w:val="006979EE"/>
    <w:rsid w:val="00697BC0"/>
    <w:rsid w:val="00697BE2"/>
    <w:rsid w:val="00697C12"/>
    <w:rsid w:val="00697C32"/>
    <w:rsid w:val="00697C7F"/>
    <w:rsid w:val="00697E7E"/>
    <w:rsid w:val="006A0046"/>
    <w:rsid w:val="006A0223"/>
    <w:rsid w:val="006A0447"/>
    <w:rsid w:val="006A04A7"/>
    <w:rsid w:val="006A050B"/>
    <w:rsid w:val="006A0515"/>
    <w:rsid w:val="006A05F1"/>
    <w:rsid w:val="006A068E"/>
    <w:rsid w:val="006A07C1"/>
    <w:rsid w:val="006A07D6"/>
    <w:rsid w:val="006A0816"/>
    <w:rsid w:val="006A0836"/>
    <w:rsid w:val="006A0943"/>
    <w:rsid w:val="006A0961"/>
    <w:rsid w:val="006A0981"/>
    <w:rsid w:val="006A0A19"/>
    <w:rsid w:val="006A0A90"/>
    <w:rsid w:val="006A0A9A"/>
    <w:rsid w:val="006A0C33"/>
    <w:rsid w:val="006A0CA6"/>
    <w:rsid w:val="006A0D18"/>
    <w:rsid w:val="006A0D7E"/>
    <w:rsid w:val="006A0DBC"/>
    <w:rsid w:val="006A0E4A"/>
    <w:rsid w:val="006A1051"/>
    <w:rsid w:val="006A10B8"/>
    <w:rsid w:val="006A10EE"/>
    <w:rsid w:val="006A1129"/>
    <w:rsid w:val="006A1199"/>
    <w:rsid w:val="006A11AF"/>
    <w:rsid w:val="006A146A"/>
    <w:rsid w:val="006A14AC"/>
    <w:rsid w:val="006A165E"/>
    <w:rsid w:val="006A167E"/>
    <w:rsid w:val="006A177F"/>
    <w:rsid w:val="006A19EE"/>
    <w:rsid w:val="006A19F8"/>
    <w:rsid w:val="006A1A17"/>
    <w:rsid w:val="006A1A8D"/>
    <w:rsid w:val="006A1AAA"/>
    <w:rsid w:val="006A1C32"/>
    <w:rsid w:val="006A1C63"/>
    <w:rsid w:val="006A1CCD"/>
    <w:rsid w:val="006A1E30"/>
    <w:rsid w:val="006A1EA1"/>
    <w:rsid w:val="006A1F0F"/>
    <w:rsid w:val="006A1FCF"/>
    <w:rsid w:val="006A2019"/>
    <w:rsid w:val="006A2267"/>
    <w:rsid w:val="006A233E"/>
    <w:rsid w:val="006A245D"/>
    <w:rsid w:val="006A248A"/>
    <w:rsid w:val="006A25FA"/>
    <w:rsid w:val="006A25FE"/>
    <w:rsid w:val="006A274E"/>
    <w:rsid w:val="006A275E"/>
    <w:rsid w:val="006A277F"/>
    <w:rsid w:val="006A2786"/>
    <w:rsid w:val="006A27D3"/>
    <w:rsid w:val="006A2801"/>
    <w:rsid w:val="006A28D4"/>
    <w:rsid w:val="006A2918"/>
    <w:rsid w:val="006A2943"/>
    <w:rsid w:val="006A29E7"/>
    <w:rsid w:val="006A2B9D"/>
    <w:rsid w:val="006A2F64"/>
    <w:rsid w:val="006A309F"/>
    <w:rsid w:val="006A30B0"/>
    <w:rsid w:val="006A30EF"/>
    <w:rsid w:val="006A31A3"/>
    <w:rsid w:val="006A3250"/>
    <w:rsid w:val="006A32FC"/>
    <w:rsid w:val="006A3371"/>
    <w:rsid w:val="006A340B"/>
    <w:rsid w:val="006A3499"/>
    <w:rsid w:val="006A34C7"/>
    <w:rsid w:val="006A353E"/>
    <w:rsid w:val="006A3582"/>
    <w:rsid w:val="006A3686"/>
    <w:rsid w:val="006A36FE"/>
    <w:rsid w:val="006A3894"/>
    <w:rsid w:val="006A38B3"/>
    <w:rsid w:val="006A3A24"/>
    <w:rsid w:val="006A3A54"/>
    <w:rsid w:val="006A3A66"/>
    <w:rsid w:val="006A3BD1"/>
    <w:rsid w:val="006A4124"/>
    <w:rsid w:val="006A41B7"/>
    <w:rsid w:val="006A41D6"/>
    <w:rsid w:val="006A4217"/>
    <w:rsid w:val="006A42B2"/>
    <w:rsid w:val="006A4388"/>
    <w:rsid w:val="006A43A2"/>
    <w:rsid w:val="006A4414"/>
    <w:rsid w:val="006A44DF"/>
    <w:rsid w:val="006A4516"/>
    <w:rsid w:val="006A45DC"/>
    <w:rsid w:val="006A4877"/>
    <w:rsid w:val="006A48D0"/>
    <w:rsid w:val="006A48E1"/>
    <w:rsid w:val="006A49BA"/>
    <w:rsid w:val="006A4B42"/>
    <w:rsid w:val="006A4C8D"/>
    <w:rsid w:val="006A4E41"/>
    <w:rsid w:val="006A4ED4"/>
    <w:rsid w:val="006A5214"/>
    <w:rsid w:val="006A53AF"/>
    <w:rsid w:val="006A53E7"/>
    <w:rsid w:val="006A5479"/>
    <w:rsid w:val="006A5515"/>
    <w:rsid w:val="006A582C"/>
    <w:rsid w:val="006A584D"/>
    <w:rsid w:val="006A585E"/>
    <w:rsid w:val="006A5980"/>
    <w:rsid w:val="006A59DB"/>
    <w:rsid w:val="006A5BA4"/>
    <w:rsid w:val="006A5C22"/>
    <w:rsid w:val="006A5CFC"/>
    <w:rsid w:val="006A5E23"/>
    <w:rsid w:val="006A5F55"/>
    <w:rsid w:val="006A5F69"/>
    <w:rsid w:val="006A6057"/>
    <w:rsid w:val="006A63BA"/>
    <w:rsid w:val="006A63F4"/>
    <w:rsid w:val="006A6407"/>
    <w:rsid w:val="006A6508"/>
    <w:rsid w:val="006A65DE"/>
    <w:rsid w:val="006A6682"/>
    <w:rsid w:val="006A6988"/>
    <w:rsid w:val="006A6B30"/>
    <w:rsid w:val="006A6C0D"/>
    <w:rsid w:val="006A6C16"/>
    <w:rsid w:val="006A6E21"/>
    <w:rsid w:val="006A6E76"/>
    <w:rsid w:val="006A6EAD"/>
    <w:rsid w:val="006A6ED0"/>
    <w:rsid w:val="006A6F74"/>
    <w:rsid w:val="006A71F3"/>
    <w:rsid w:val="006A7246"/>
    <w:rsid w:val="006A72E6"/>
    <w:rsid w:val="006A74B2"/>
    <w:rsid w:val="006A75C5"/>
    <w:rsid w:val="006A7752"/>
    <w:rsid w:val="006A7968"/>
    <w:rsid w:val="006A79A4"/>
    <w:rsid w:val="006A7C2E"/>
    <w:rsid w:val="006A7C3B"/>
    <w:rsid w:val="006A7C85"/>
    <w:rsid w:val="006A7E33"/>
    <w:rsid w:val="006A7F5C"/>
    <w:rsid w:val="006B02D7"/>
    <w:rsid w:val="006B03BC"/>
    <w:rsid w:val="006B04A9"/>
    <w:rsid w:val="006B0511"/>
    <w:rsid w:val="006B054A"/>
    <w:rsid w:val="006B0654"/>
    <w:rsid w:val="006B065C"/>
    <w:rsid w:val="006B09E1"/>
    <w:rsid w:val="006B0A41"/>
    <w:rsid w:val="006B0CF8"/>
    <w:rsid w:val="006B0D01"/>
    <w:rsid w:val="006B0DF7"/>
    <w:rsid w:val="006B0E33"/>
    <w:rsid w:val="006B0F37"/>
    <w:rsid w:val="006B1058"/>
    <w:rsid w:val="006B110D"/>
    <w:rsid w:val="006B1127"/>
    <w:rsid w:val="006B1274"/>
    <w:rsid w:val="006B1431"/>
    <w:rsid w:val="006B144F"/>
    <w:rsid w:val="006B14D4"/>
    <w:rsid w:val="006B14EA"/>
    <w:rsid w:val="006B153C"/>
    <w:rsid w:val="006B1572"/>
    <w:rsid w:val="006B163C"/>
    <w:rsid w:val="006B1735"/>
    <w:rsid w:val="006B190F"/>
    <w:rsid w:val="006B1A04"/>
    <w:rsid w:val="006B1A4B"/>
    <w:rsid w:val="006B1AA8"/>
    <w:rsid w:val="006B1AC7"/>
    <w:rsid w:val="006B1B67"/>
    <w:rsid w:val="006B1D96"/>
    <w:rsid w:val="006B1E69"/>
    <w:rsid w:val="006B1E8E"/>
    <w:rsid w:val="006B1ED5"/>
    <w:rsid w:val="006B1F22"/>
    <w:rsid w:val="006B20D9"/>
    <w:rsid w:val="006B21A7"/>
    <w:rsid w:val="006B2351"/>
    <w:rsid w:val="006B2435"/>
    <w:rsid w:val="006B255F"/>
    <w:rsid w:val="006B26B8"/>
    <w:rsid w:val="006B27DF"/>
    <w:rsid w:val="006B28D4"/>
    <w:rsid w:val="006B28F2"/>
    <w:rsid w:val="006B28F4"/>
    <w:rsid w:val="006B2D33"/>
    <w:rsid w:val="006B2D4D"/>
    <w:rsid w:val="006B2D84"/>
    <w:rsid w:val="006B2E67"/>
    <w:rsid w:val="006B2F6D"/>
    <w:rsid w:val="006B3017"/>
    <w:rsid w:val="006B30E6"/>
    <w:rsid w:val="006B3157"/>
    <w:rsid w:val="006B31DE"/>
    <w:rsid w:val="006B31FF"/>
    <w:rsid w:val="006B3209"/>
    <w:rsid w:val="006B3254"/>
    <w:rsid w:val="006B32C8"/>
    <w:rsid w:val="006B3313"/>
    <w:rsid w:val="006B3413"/>
    <w:rsid w:val="006B3429"/>
    <w:rsid w:val="006B347F"/>
    <w:rsid w:val="006B3498"/>
    <w:rsid w:val="006B34DE"/>
    <w:rsid w:val="006B36AC"/>
    <w:rsid w:val="006B36C7"/>
    <w:rsid w:val="006B382C"/>
    <w:rsid w:val="006B385E"/>
    <w:rsid w:val="006B38A2"/>
    <w:rsid w:val="006B3948"/>
    <w:rsid w:val="006B3994"/>
    <w:rsid w:val="006B3B2D"/>
    <w:rsid w:val="006B3B40"/>
    <w:rsid w:val="006B3B74"/>
    <w:rsid w:val="006B3BC7"/>
    <w:rsid w:val="006B3C90"/>
    <w:rsid w:val="006B3CF1"/>
    <w:rsid w:val="006B3DF2"/>
    <w:rsid w:val="006B3F75"/>
    <w:rsid w:val="006B3FC3"/>
    <w:rsid w:val="006B3FCA"/>
    <w:rsid w:val="006B4253"/>
    <w:rsid w:val="006B4254"/>
    <w:rsid w:val="006B4353"/>
    <w:rsid w:val="006B4355"/>
    <w:rsid w:val="006B444A"/>
    <w:rsid w:val="006B44D8"/>
    <w:rsid w:val="006B44E9"/>
    <w:rsid w:val="006B4511"/>
    <w:rsid w:val="006B4943"/>
    <w:rsid w:val="006B4A35"/>
    <w:rsid w:val="006B4E68"/>
    <w:rsid w:val="006B4E6A"/>
    <w:rsid w:val="006B4F38"/>
    <w:rsid w:val="006B4F70"/>
    <w:rsid w:val="006B4FAF"/>
    <w:rsid w:val="006B526D"/>
    <w:rsid w:val="006B53F4"/>
    <w:rsid w:val="006B5411"/>
    <w:rsid w:val="006B5545"/>
    <w:rsid w:val="006B55B9"/>
    <w:rsid w:val="006B55E1"/>
    <w:rsid w:val="006B5645"/>
    <w:rsid w:val="006B5780"/>
    <w:rsid w:val="006B58D1"/>
    <w:rsid w:val="006B58E1"/>
    <w:rsid w:val="006B59C7"/>
    <w:rsid w:val="006B5A32"/>
    <w:rsid w:val="006B5BBE"/>
    <w:rsid w:val="006B5C5E"/>
    <w:rsid w:val="006B5C6F"/>
    <w:rsid w:val="006B5C89"/>
    <w:rsid w:val="006B5E18"/>
    <w:rsid w:val="006B5E8C"/>
    <w:rsid w:val="006B5F3C"/>
    <w:rsid w:val="006B5F4D"/>
    <w:rsid w:val="006B6006"/>
    <w:rsid w:val="006B600F"/>
    <w:rsid w:val="006B61C6"/>
    <w:rsid w:val="006B64BA"/>
    <w:rsid w:val="006B651A"/>
    <w:rsid w:val="006B664D"/>
    <w:rsid w:val="006B66AA"/>
    <w:rsid w:val="006B6723"/>
    <w:rsid w:val="006B6C35"/>
    <w:rsid w:val="006B6D95"/>
    <w:rsid w:val="006B6DD8"/>
    <w:rsid w:val="006B6E6A"/>
    <w:rsid w:val="006B701A"/>
    <w:rsid w:val="006B7166"/>
    <w:rsid w:val="006B7283"/>
    <w:rsid w:val="006B7538"/>
    <w:rsid w:val="006B768D"/>
    <w:rsid w:val="006B769C"/>
    <w:rsid w:val="006B76F3"/>
    <w:rsid w:val="006B7884"/>
    <w:rsid w:val="006B7892"/>
    <w:rsid w:val="006B7918"/>
    <w:rsid w:val="006B7950"/>
    <w:rsid w:val="006B7998"/>
    <w:rsid w:val="006B7A18"/>
    <w:rsid w:val="006B7A4B"/>
    <w:rsid w:val="006B7A57"/>
    <w:rsid w:val="006B7B6E"/>
    <w:rsid w:val="006B7C0E"/>
    <w:rsid w:val="006B7C7C"/>
    <w:rsid w:val="006B7D75"/>
    <w:rsid w:val="006B7F2D"/>
    <w:rsid w:val="006B7F65"/>
    <w:rsid w:val="006C002B"/>
    <w:rsid w:val="006C007F"/>
    <w:rsid w:val="006C014A"/>
    <w:rsid w:val="006C0256"/>
    <w:rsid w:val="006C0292"/>
    <w:rsid w:val="006C054C"/>
    <w:rsid w:val="006C0AA6"/>
    <w:rsid w:val="006C0C7D"/>
    <w:rsid w:val="006C0CDB"/>
    <w:rsid w:val="006C0CFF"/>
    <w:rsid w:val="006C0D19"/>
    <w:rsid w:val="006C0DD3"/>
    <w:rsid w:val="006C0E4F"/>
    <w:rsid w:val="006C0EEF"/>
    <w:rsid w:val="006C0F21"/>
    <w:rsid w:val="006C103A"/>
    <w:rsid w:val="006C1075"/>
    <w:rsid w:val="006C11D3"/>
    <w:rsid w:val="006C123D"/>
    <w:rsid w:val="006C1259"/>
    <w:rsid w:val="006C12E7"/>
    <w:rsid w:val="006C1319"/>
    <w:rsid w:val="006C131D"/>
    <w:rsid w:val="006C13A0"/>
    <w:rsid w:val="006C14C6"/>
    <w:rsid w:val="006C1A71"/>
    <w:rsid w:val="006C1AD9"/>
    <w:rsid w:val="006C1CCD"/>
    <w:rsid w:val="006C1D2D"/>
    <w:rsid w:val="006C1D71"/>
    <w:rsid w:val="006C1DDB"/>
    <w:rsid w:val="006C1EA2"/>
    <w:rsid w:val="006C21F1"/>
    <w:rsid w:val="006C23F8"/>
    <w:rsid w:val="006C2493"/>
    <w:rsid w:val="006C258B"/>
    <w:rsid w:val="006C2686"/>
    <w:rsid w:val="006C273C"/>
    <w:rsid w:val="006C27A3"/>
    <w:rsid w:val="006C2904"/>
    <w:rsid w:val="006C2AE6"/>
    <w:rsid w:val="006C2B5D"/>
    <w:rsid w:val="006C2C22"/>
    <w:rsid w:val="006C2C9D"/>
    <w:rsid w:val="006C2DAF"/>
    <w:rsid w:val="006C2E4A"/>
    <w:rsid w:val="006C2E6A"/>
    <w:rsid w:val="006C2F55"/>
    <w:rsid w:val="006C30DF"/>
    <w:rsid w:val="006C30FC"/>
    <w:rsid w:val="006C335A"/>
    <w:rsid w:val="006C3460"/>
    <w:rsid w:val="006C34F6"/>
    <w:rsid w:val="006C35DE"/>
    <w:rsid w:val="006C3620"/>
    <w:rsid w:val="006C3664"/>
    <w:rsid w:val="006C36CE"/>
    <w:rsid w:val="006C3712"/>
    <w:rsid w:val="006C37F9"/>
    <w:rsid w:val="006C3823"/>
    <w:rsid w:val="006C3887"/>
    <w:rsid w:val="006C38BF"/>
    <w:rsid w:val="006C38C2"/>
    <w:rsid w:val="006C3BDE"/>
    <w:rsid w:val="006C3CDC"/>
    <w:rsid w:val="006C3CF1"/>
    <w:rsid w:val="006C3F04"/>
    <w:rsid w:val="006C40F8"/>
    <w:rsid w:val="006C4134"/>
    <w:rsid w:val="006C4187"/>
    <w:rsid w:val="006C41C6"/>
    <w:rsid w:val="006C41D7"/>
    <w:rsid w:val="006C41DE"/>
    <w:rsid w:val="006C421A"/>
    <w:rsid w:val="006C42EC"/>
    <w:rsid w:val="006C4329"/>
    <w:rsid w:val="006C433B"/>
    <w:rsid w:val="006C456E"/>
    <w:rsid w:val="006C456F"/>
    <w:rsid w:val="006C45E4"/>
    <w:rsid w:val="006C4688"/>
    <w:rsid w:val="006C4892"/>
    <w:rsid w:val="006C4931"/>
    <w:rsid w:val="006C49D9"/>
    <w:rsid w:val="006C4D33"/>
    <w:rsid w:val="006C4DF8"/>
    <w:rsid w:val="006C4EAE"/>
    <w:rsid w:val="006C4F60"/>
    <w:rsid w:val="006C4F8A"/>
    <w:rsid w:val="006C4FB4"/>
    <w:rsid w:val="006C4FDF"/>
    <w:rsid w:val="006C5053"/>
    <w:rsid w:val="006C510E"/>
    <w:rsid w:val="006C51B8"/>
    <w:rsid w:val="006C51F3"/>
    <w:rsid w:val="006C5290"/>
    <w:rsid w:val="006C5294"/>
    <w:rsid w:val="006C52A1"/>
    <w:rsid w:val="006C538B"/>
    <w:rsid w:val="006C53FD"/>
    <w:rsid w:val="006C5555"/>
    <w:rsid w:val="006C5698"/>
    <w:rsid w:val="006C56F1"/>
    <w:rsid w:val="006C581A"/>
    <w:rsid w:val="006C584C"/>
    <w:rsid w:val="006C5899"/>
    <w:rsid w:val="006C598E"/>
    <w:rsid w:val="006C5AFC"/>
    <w:rsid w:val="006C5B79"/>
    <w:rsid w:val="006C5C55"/>
    <w:rsid w:val="006C5D53"/>
    <w:rsid w:val="006C5E38"/>
    <w:rsid w:val="006C60E4"/>
    <w:rsid w:val="006C6108"/>
    <w:rsid w:val="006C61FE"/>
    <w:rsid w:val="006C625F"/>
    <w:rsid w:val="006C62D6"/>
    <w:rsid w:val="006C6345"/>
    <w:rsid w:val="006C650B"/>
    <w:rsid w:val="006C6578"/>
    <w:rsid w:val="006C6654"/>
    <w:rsid w:val="006C670F"/>
    <w:rsid w:val="006C6735"/>
    <w:rsid w:val="006C6B54"/>
    <w:rsid w:val="006C6CD5"/>
    <w:rsid w:val="006C6D4D"/>
    <w:rsid w:val="006C6E87"/>
    <w:rsid w:val="006C6E8E"/>
    <w:rsid w:val="006C6ECD"/>
    <w:rsid w:val="006C6EF2"/>
    <w:rsid w:val="006C6FEB"/>
    <w:rsid w:val="006C7167"/>
    <w:rsid w:val="006C72D3"/>
    <w:rsid w:val="006C72E3"/>
    <w:rsid w:val="006C72EB"/>
    <w:rsid w:val="006C7324"/>
    <w:rsid w:val="006C73AC"/>
    <w:rsid w:val="006C751C"/>
    <w:rsid w:val="006C763F"/>
    <w:rsid w:val="006C776C"/>
    <w:rsid w:val="006C77E3"/>
    <w:rsid w:val="006C7824"/>
    <w:rsid w:val="006C7896"/>
    <w:rsid w:val="006C79CE"/>
    <w:rsid w:val="006C7AE6"/>
    <w:rsid w:val="006C7CBF"/>
    <w:rsid w:val="006C7D74"/>
    <w:rsid w:val="006C7DAE"/>
    <w:rsid w:val="006C7E12"/>
    <w:rsid w:val="006C7F77"/>
    <w:rsid w:val="006C7FA1"/>
    <w:rsid w:val="006C7FED"/>
    <w:rsid w:val="006D00EB"/>
    <w:rsid w:val="006D02CC"/>
    <w:rsid w:val="006D03B7"/>
    <w:rsid w:val="006D03F7"/>
    <w:rsid w:val="006D0468"/>
    <w:rsid w:val="006D046B"/>
    <w:rsid w:val="006D0485"/>
    <w:rsid w:val="006D04A0"/>
    <w:rsid w:val="006D056D"/>
    <w:rsid w:val="006D07C2"/>
    <w:rsid w:val="006D0A42"/>
    <w:rsid w:val="006D0B02"/>
    <w:rsid w:val="006D0B72"/>
    <w:rsid w:val="006D0D19"/>
    <w:rsid w:val="006D0D73"/>
    <w:rsid w:val="006D0DA2"/>
    <w:rsid w:val="006D0EF8"/>
    <w:rsid w:val="006D0F42"/>
    <w:rsid w:val="006D1002"/>
    <w:rsid w:val="006D1366"/>
    <w:rsid w:val="006D160A"/>
    <w:rsid w:val="006D1682"/>
    <w:rsid w:val="006D18B8"/>
    <w:rsid w:val="006D19DA"/>
    <w:rsid w:val="006D19E7"/>
    <w:rsid w:val="006D1AA7"/>
    <w:rsid w:val="006D1BFF"/>
    <w:rsid w:val="006D1CD9"/>
    <w:rsid w:val="006D1DA7"/>
    <w:rsid w:val="006D1E71"/>
    <w:rsid w:val="006D20A7"/>
    <w:rsid w:val="006D2116"/>
    <w:rsid w:val="006D213A"/>
    <w:rsid w:val="006D21E0"/>
    <w:rsid w:val="006D227E"/>
    <w:rsid w:val="006D23E9"/>
    <w:rsid w:val="006D2439"/>
    <w:rsid w:val="006D244C"/>
    <w:rsid w:val="006D24AD"/>
    <w:rsid w:val="006D25E2"/>
    <w:rsid w:val="006D26FF"/>
    <w:rsid w:val="006D28E0"/>
    <w:rsid w:val="006D28F2"/>
    <w:rsid w:val="006D2B61"/>
    <w:rsid w:val="006D2C28"/>
    <w:rsid w:val="006D2C51"/>
    <w:rsid w:val="006D2DD4"/>
    <w:rsid w:val="006D2F4E"/>
    <w:rsid w:val="006D2F91"/>
    <w:rsid w:val="006D3047"/>
    <w:rsid w:val="006D3118"/>
    <w:rsid w:val="006D3209"/>
    <w:rsid w:val="006D331B"/>
    <w:rsid w:val="006D331E"/>
    <w:rsid w:val="006D33B3"/>
    <w:rsid w:val="006D33DF"/>
    <w:rsid w:val="006D34DB"/>
    <w:rsid w:val="006D3530"/>
    <w:rsid w:val="006D3634"/>
    <w:rsid w:val="006D36CB"/>
    <w:rsid w:val="006D3885"/>
    <w:rsid w:val="006D388C"/>
    <w:rsid w:val="006D395D"/>
    <w:rsid w:val="006D3A40"/>
    <w:rsid w:val="006D3BB2"/>
    <w:rsid w:val="006D3BCD"/>
    <w:rsid w:val="006D3BDB"/>
    <w:rsid w:val="006D3BDC"/>
    <w:rsid w:val="006D3C8A"/>
    <w:rsid w:val="006D3DDA"/>
    <w:rsid w:val="006D3DED"/>
    <w:rsid w:val="006D3ED5"/>
    <w:rsid w:val="006D3EFD"/>
    <w:rsid w:val="006D3F4E"/>
    <w:rsid w:val="006D407E"/>
    <w:rsid w:val="006D4099"/>
    <w:rsid w:val="006D4105"/>
    <w:rsid w:val="006D415F"/>
    <w:rsid w:val="006D41BF"/>
    <w:rsid w:val="006D4223"/>
    <w:rsid w:val="006D427F"/>
    <w:rsid w:val="006D430D"/>
    <w:rsid w:val="006D459D"/>
    <w:rsid w:val="006D4796"/>
    <w:rsid w:val="006D490C"/>
    <w:rsid w:val="006D4BC0"/>
    <w:rsid w:val="006D4C35"/>
    <w:rsid w:val="006D4C83"/>
    <w:rsid w:val="006D4C88"/>
    <w:rsid w:val="006D4DD8"/>
    <w:rsid w:val="006D50D5"/>
    <w:rsid w:val="006D522A"/>
    <w:rsid w:val="006D533D"/>
    <w:rsid w:val="006D547B"/>
    <w:rsid w:val="006D5499"/>
    <w:rsid w:val="006D563B"/>
    <w:rsid w:val="006D56EE"/>
    <w:rsid w:val="006D5743"/>
    <w:rsid w:val="006D57CE"/>
    <w:rsid w:val="006D58B6"/>
    <w:rsid w:val="006D5B5A"/>
    <w:rsid w:val="006D5BE8"/>
    <w:rsid w:val="006D5CC0"/>
    <w:rsid w:val="006D5DB4"/>
    <w:rsid w:val="006D5DBF"/>
    <w:rsid w:val="006D5EB4"/>
    <w:rsid w:val="006D5EBC"/>
    <w:rsid w:val="006D5F0E"/>
    <w:rsid w:val="006D5F53"/>
    <w:rsid w:val="006D5F87"/>
    <w:rsid w:val="006D6024"/>
    <w:rsid w:val="006D6092"/>
    <w:rsid w:val="006D6194"/>
    <w:rsid w:val="006D619B"/>
    <w:rsid w:val="006D61F9"/>
    <w:rsid w:val="006D627C"/>
    <w:rsid w:val="006D6302"/>
    <w:rsid w:val="006D63B7"/>
    <w:rsid w:val="006D6407"/>
    <w:rsid w:val="006D655B"/>
    <w:rsid w:val="006D655F"/>
    <w:rsid w:val="006D657F"/>
    <w:rsid w:val="006D6591"/>
    <w:rsid w:val="006D6744"/>
    <w:rsid w:val="006D678A"/>
    <w:rsid w:val="006D67A6"/>
    <w:rsid w:val="006D67AA"/>
    <w:rsid w:val="006D6820"/>
    <w:rsid w:val="006D6822"/>
    <w:rsid w:val="006D68FA"/>
    <w:rsid w:val="006D6A76"/>
    <w:rsid w:val="006D6A81"/>
    <w:rsid w:val="006D6C3E"/>
    <w:rsid w:val="006D6CA3"/>
    <w:rsid w:val="006D6DE5"/>
    <w:rsid w:val="006D6E1C"/>
    <w:rsid w:val="006D6E64"/>
    <w:rsid w:val="006D6ECB"/>
    <w:rsid w:val="006D707E"/>
    <w:rsid w:val="006D70AA"/>
    <w:rsid w:val="006D7130"/>
    <w:rsid w:val="006D71AA"/>
    <w:rsid w:val="006D71DC"/>
    <w:rsid w:val="006D72B0"/>
    <w:rsid w:val="006D72FF"/>
    <w:rsid w:val="006D7340"/>
    <w:rsid w:val="006D737B"/>
    <w:rsid w:val="006D74CF"/>
    <w:rsid w:val="006D796E"/>
    <w:rsid w:val="006D79A4"/>
    <w:rsid w:val="006D7B88"/>
    <w:rsid w:val="006D7BE8"/>
    <w:rsid w:val="006D7ED5"/>
    <w:rsid w:val="006E0017"/>
    <w:rsid w:val="006E009F"/>
    <w:rsid w:val="006E0166"/>
    <w:rsid w:val="006E01EE"/>
    <w:rsid w:val="006E020A"/>
    <w:rsid w:val="006E03B1"/>
    <w:rsid w:val="006E03E0"/>
    <w:rsid w:val="006E0619"/>
    <w:rsid w:val="006E064D"/>
    <w:rsid w:val="006E07BE"/>
    <w:rsid w:val="006E0947"/>
    <w:rsid w:val="006E097F"/>
    <w:rsid w:val="006E0AC8"/>
    <w:rsid w:val="006E0B42"/>
    <w:rsid w:val="006E0BD4"/>
    <w:rsid w:val="006E0D0C"/>
    <w:rsid w:val="006E0DB9"/>
    <w:rsid w:val="006E0E94"/>
    <w:rsid w:val="006E0F0C"/>
    <w:rsid w:val="006E0FC4"/>
    <w:rsid w:val="006E10AF"/>
    <w:rsid w:val="006E110E"/>
    <w:rsid w:val="006E11A1"/>
    <w:rsid w:val="006E11D7"/>
    <w:rsid w:val="006E11DF"/>
    <w:rsid w:val="006E126D"/>
    <w:rsid w:val="006E132A"/>
    <w:rsid w:val="006E13A9"/>
    <w:rsid w:val="006E140E"/>
    <w:rsid w:val="006E143E"/>
    <w:rsid w:val="006E15D1"/>
    <w:rsid w:val="006E1673"/>
    <w:rsid w:val="006E178A"/>
    <w:rsid w:val="006E1924"/>
    <w:rsid w:val="006E1A54"/>
    <w:rsid w:val="006E1A84"/>
    <w:rsid w:val="006E1ACB"/>
    <w:rsid w:val="006E1AD1"/>
    <w:rsid w:val="006E1BA9"/>
    <w:rsid w:val="006E1C53"/>
    <w:rsid w:val="006E1C87"/>
    <w:rsid w:val="006E1D78"/>
    <w:rsid w:val="006E1E63"/>
    <w:rsid w:val="006E202B"/>
    <w:rsid w:val="006E2099"/>
    <w:rsid w:val="006E2171"/>
    <w:rsid w:val="006E23EF"/>
    <w:rsid w:val="006E2533"/>
    <w:rsid w:val="006E25AD"/>
    <w:rsid w:val="006E266F"/>
    <w:rsid w:val="006E277E"/>
    <w:rsid w:val="006E2860"/>
    <w:rsid w:val="006E2896"/>
    <w:rsid w:val="006E2A83"/>
    <w:rsid w:val="006E2B54"/>
    <w:rsid w:val="006E2B89"/>
    <w:rsid w:val="006E2BAE"/>
    <w:rsid w:val="006E2BBD"/>
    <w:rsid w:val="006E2BF9"/>
    <w:rsid w:val="006E2C24"/>
    <w:rsid w:val="006E2C4B"/>
    <w:rsid w:val="006E2C62"/>
    <w:rsid w:val="006E2CC6"/>
    <w:rsid w:val="006E2E33"/>
    <w:rsid w:val="006E2FBD"/>
    <w:rsid w:val="006E309E"/>
    <w:rsid w:val="006E3109"/>
    <w:rsid w:val="006E3169"/>
    <w:rsid w:val="006E31A6"/>
    <w:rsid w:val="006E31E0"/>
    <w:rsid w:val="006E3298"/>
    <w:rsid w:val="006E32C0"/>
    <w:rsid w:val="006E331A"/>
    <w:rsid w:val="006E370F"/>
    <w:rsid w:val="006E39DE"/>
    <w:rsid w:val="006E3A05"/>
    <w:rsid w:val="006E3A8E"/>
    <w:rsid w:val="006E3C57"/>
    <w:rsid w:val="006E3D6E"/>
    <w:rsid w:val="006E3D81"/>
    <w:rsid w:val="006E3D97"/>
    <w:rsid w:val="006E3DDC"/>
    <w:rsid w:val="006E3E03"/>
    <w:rsid w:val="006E3FC1"/>
    <w:rsid w:val="006E3FD1"/>
    <w:rsid w:val="006E3FEB"/>
    <w:rsid w:val="006E4028"/>
    <w:rsid w:val="006E403F"/>
    <w:rsid w:val="006E4129"/>
    <w:rsid w:val="006E4335"/>
    <w:rsid w:val="006E437E"/>
    <w:rsid w:val="006E44C2"/>
    <w:rsid w:val="006E4592"/>
    <w:rsid w:val="006E47E7"/>
    <w:rsid w:val="006E486D"/>
    <w:rsid w:val="006E4A0C"/>
    <w:rsid w:val="006E4B47"/>
    <w:rsid w:val="006E4BE0"/>
    <w:rsid w:val="006E4CAB"/>
    <w:rsid w:val="006E4D74"/>
    <w:rsid w:val="006E4EF3"/>
    <w:rsid w:val="006E5005"/>
    <w:rsid w:val="006E509B"/>
    <w:rsid w:val="006E5129"/>
    <w:rsid w:val="006E51BC"/>
    <w:rsid w:val="006E51F8"/>
    <w:rsid w:val="006E5216"/>
    <w:rsid w:val="006E5276"/>
    <w:rsid w:val="006E5470"/>
    <w:rsid w:val="006E578A"/>
    <w:rsid w:val="006E5818"/>
    <w:rsid w:val="006E5958"/>
    <w:rsid w:val="006E596A"/>
    <w:rsid w:val="006E596B"/>
    <w:rsid w:val="006E5BEF"/>
    <w:rsid w:val="006E5DB5"/>
    <w:rsid w:val="006E5F06"/>
    <w:rsid w:val="006E5FA5"/>
    <w:rsid w:val="006E6027"/>
    <w:rsid w:val="006E6135"/>
    <w:rsid w:val="006E6186"/>
    <w:rsid w:val="006E6297"/>
    <w:rsid w:val="006E629A"/>
    <w:rsid w:val="006E63FC"/>
    <w:rsid w:val="006E6593"/>
    <w:rsid w:val="006E66BD"/>
    <w:rsid w:val="006E66D7"/>
    <w:rsid w:val="006E66FA"/>
    <w:rsid w:val="006E67F1"/>
    <w:rsid w:val="006E68A6"/>
    <w:rsid w:val="006E68AC"/>
    <w:rsid w:val="006E6930"/>
    <w:rsid w:val="006E69D1"/>
    <w:rsid w:val="006E6A31"/>
    <w:rsid w:val="006E6AE6"/>
    <w:rsid w:val="006E6AED"/>
    <w:rsid w:val="006E6B08"/>
    <w:rsid w:val="006E6BBE"/>
    <w:rsid w:val="006E6DEB"/>
    <w:rsid w:val="006E6E06"/>
    <w:rsid w:val="006E6E1A"/>
    <w:rsid w:val="006E6E90"/>
    <w:rsid w:val="006E6EEA"/>
    <w:rsid w:val="006E6F19"/>
    <w:rsid w:val="006E705A"/>
    <w:rsid w:val="006E71B8"/>
    <w:rsid w:val="006E72D3"/>
    <w:rsid w:val="006E73F9"/>
    <w:rsid w:val="006E75DB"/>
    <w:rsid w:val="006E763A"/>
    <w:rsid w:val="006E764C"/>
    <w:rsid w:val="006E767D"/>
    <w:rsid w:val="006E76FC"/>
    <w:rsid w:val="006E77C6"/>
    <w:rsid w:val="006E7841"/>
    <w:rsid w:val="006E7AF1"/>
    <w:rsid w:val="006E7B97"/>
    <w:rsid w:val="006E7BAE"/>
    <w:rsid w:val="006E7C24"/>
    <w:rsid w:val="006E7C46"/>
    <w:rsid w:val="006E7CE3"/>
    <w:rsid w:val="006E7CFD"/>
    <w:rsid w:val="006E7D07"/>
    <w:rsid w:val="006E7DCE"/>
    <w:rsid w:val="006F020B"/>
    <w:rsid w:val="006F0219"/>
    <w:rsid w:val="006F029E"/>
    <w:rsid w:val="006F02EC"/>
    <w:rsid w:val="006F0317"/>
    <w:rsid w:val="006F03B3"/>
    <w:rsid w:val="006F0475"/>
    <w:rsid w:val="006F053E"/>
    <w:rsid w:val="006F05AC"/>
    <w:rsid w:val="006F07AA"/>
    <w:rsid w:val="006F09C0"/>
    <w:rsid w:val="006F0A87"/>
    <w:rsid w:val="006F0A97"/>
    <w:rsid w:val="006F0BB5"/>
    <w:rsid w:val="006F0C4A"/>
    <w:rsid w:val="006F0CEC"/>
    <w:rsid w:val="006F0D6C"/>
    <w:rsid w:val="006F0E08"/>
    <w:rsid w:val="006F0EDD"/>
    <w:rsid w:val="006F1048"/>
    <w:rsid w:val="006F104B"/>
    <w:rsid w:val="006F106C"/>
    <w:rsid w:val="006F122E"/>
    <w:rsid w:val="006F1262"/>
    <w:rsid w:val="006F127E"/>
    <w:rsid w:val="006F12BD"/>
    <w:rsid w:val="006F1719"/>
    <w:rsid w:val="006F17A3"/>
    <w:rsid w:val="006F1866"/>
    <w:rsid w:val="006F1869"/>
    <w:rsid w:val="006F1992"/>
    <w:rsid w:val="006F1BA3"/>
    <w:rsid w:val="006F1BDF"/>
    <w:rsid w:val="006F1C97"/>
    <w:rsid w:val="006F1D77"/>
    <w:rsid w:val="006F221A"/>
    <w:rsid w:val="006F222F"/>
    <w:rsid w:val="006F2231"/>
    <w:rsid w:val="006F241A"/>
    <w:rsid w:val="006F284C"/>
    <w:rsid w:val="006F28BA"/>
    <w:rsid w:val="006F28E6"/>
    <w:rsid w:val="006F2966"/>
    <w:rsid w:val="006F2A69"/>
    <w:rsid w:val="006F2AB8"/>
    <w:rsid w:val="006F2BC2"/>
    <w:rsid w:val="006F2C70"/>
    <w:rsid w:val="006F2D4C"/>
    <w:rsid w:val="006F2D7F"/>
    <w:rsid w:val="006F2DAF"/>
    <w:rsid w:val="006F2E93"/>
    <w:rsid w:val="006F2FFD"/>
    <w:rsid w:val="006F315C"/>
    <w:rsid w:val="006F31C8"/>
    <w:rsid w:val="006F31D5"/>
    <w:rsid w:val="006F31FC"/>
    <w:rsid w:val="006F320A"/>
    <w:rsid w:val="006F322C"/>
    <w:rsid w:val="006F323B"/>
    <w:rsid w:val="006F335F"/>
    <w:rsid w:val="006F3443"/>
    <w:rsid w:val="006F34EC"/>
    <w:rsid w:val="006F35A2"/>
    <w:rsid w:val="006F35B2"/>
    <w:rsid w:val="006F3791"/>
    <w:rsid w:val="006F3935"/>
    <w:rsid w:val="006F3ACF"/>
    <w:rsid w:val="006F3BE8"/>
    <w:rsid w:val="006F3BF4"/>
    <w:rsid w:val="006F3DF1"/>
    <w:rsid w:val="006F3E5F"/>
    <w:rsid w:val="006F3EC6"/>
    <w:rsid w:val="006F3ED6"/>
    <w:rsid w:val="006F406D"/>
    <w:rsid w:val="006F41BC"/>
    <w:rsid w:val="006F4226"/>
    <w:rsid w:val="006F42B4"/>
    <w:rsid w:val="006F436A"/>
    <w:rsid w:val="006F4398"/>
    <w:rsid w:val="006F4471"/>
    <w:rsid w:val="006F461A"/>
    <w:rsid w:val="006F46C2"/>
    <w:rsid w:val="006F46C4"/>
    <w:rsid w:val="006F46EB"/>
    <w:rsid w:val="006F473D"/>
    <w:rsid w:val="006F48D2"/>
    <w:rsid w:val="006F48FA"/>
    <w:rsid w:val="006F4906"/>
    <w:rsid w:val="006F4975"/>
    <w:rsid w:val="006F4980"/>
    <w:rsid w:val="006F49E8"/>
    <w:rsid w:val="006F49EE"/>
    <w:rsid w:val="006F4D76"/>
    <w:rsid w:val="006F4E67"/>
    <w:rsid w:val="006F5039"/>
    <w:rsid w:val="006F505D"/>
    <w:rsid w:val="006F50BA"/>
    <w:rsid w:val="006F5214"/>
    <w:rsid w:val="006F5341"/>
    <w:rsid w:val="006F534F"/>
    <w:rsid w:val="006F53B3"/>
    <w:rsid w:val="006F53DA"/>
    <w:rsid w:val="006F53E9"/>
    <w:rsid w:val="006F54D3"/>
    <w:rsid w:val="006F54FA"/>
    <w:rsid w:val="006F5618"/>
    <w:rsid w:val="006F563F"/>
    <w:rsid w:val="006F56BD"/>
    <w:rsid w:val="006F5868"/>
    <w:rsid w:val="006F5A7D"/>
    <w:rsid w:val="006F5ADA"/>
    <w:rsid w:val="006F5BBE"/>
    <w:rsid w:val="006F5C31"/>
    <w:rsid w:val="006F5E4F"/>
    <w:rsid w:val="006F5F9D"/>
    <w:rsid w:val="006F5FC9"/>
    <w:rsid w:val="006F5FCD"/>
    <w:rsid w:val="006F60F2"/>
    <w:rsid w:val="006F61D5"/>
    <w:rsid w:val="006F6218"/>
    <w:rsid w:val="006F6249"/>
    <w:rsid w:val="006F6356"/>
    <w:rsid w:val="006F6378"/>
    <w:rsid w:val="006F6379"/>
    <w:rsid w:val="006F63B2"/>
    <w:rsid w:val="006F64B2"/>
    <w:rsid w:val="006F658F"/>
    <w:rsid w:val="006F6810"/>
    <w:rsid w:val="006F6875"/>
    <w:rsid w:val="006F69DF"/>
    <w:rsid w:val="006F6A71"/>
    <w:rsid w:val="006F6A7D"/>
    <w:rsid w:val="006F6AD3"/>
    <w:rsid w:val="006F6B9D"/>
    <w:rsid w:val="006F6C26"/>
    <w:rsid w:val="006F6CBF"/>
    <w:rsid w:val="006F6E1C"/>
    <w:rsid w:val="006F6F12"/>
    <w:rsid w:val="006F70BD"/>
    <w:rsid w:val="006F7181"/>
    <w:rsid w:val="006F71E7"/>
    <w:rsid w:val="006F724B"/>
    <w:rsid w:val="006F72B2"/>
    <w:rsid w:val="006F743E"/>
    <w:rsid w:val="006F7608"/>
    <w:rsid w:val="006F76ED"/>
    <w:rsid w:val="006F7713"/>
    <w:rsid w:val="006F795F"/>
    <w:rsid w:val="006F7A78"/>
    <w:rsid w:val="006F7B71"/>
    <w:rsid w:val="006F7C16"/>
    <w:rsid w:val="006F7DE5"/>
    <w:rsid w:val="006F7EB5"/>
    <w:rsid w:val="0070013B"/>
    <w:rsid w:val="007002E0"/>
    <w:rsid w:val="0070036E"/>
    <w:rsid w:val="0070037B"/>
    <w:rsid w:val="0070039F"/>
    <w:rsid w:val="007003C3"/>
    <w:rsid w:val="007004DF"/>
    <w:rsid w:val="00700687"/>
    <w:rsid w:val="00700694"/>
    <w:rsid w:val="00700713"/>
    <w:rsid w:val="007007E8"/>
    <w:rsid w:val="007007EB"/>
    <w:rsid w:val="0070085F"/>
    <w:rsid w:val="0070097A"/>
    <w:rsid w:val="00700A39"/>
    <w:rsid w:val="00700AA2"/>
    <w:rsid w:val="00700B80"/>
    <w:rsid w:val="00700C60"/>
    <w:rsid w:val="00700CDA"/>
    <w:rsid w:val="00700D48"/>
    <w:rsid w:val="00700EF4"/>
    <w:rsid w:val="007011F7"/>
    <w:rsid w:val="00701213"/>
    <w:rsid w:val="00701271"/>
    <w:rsid w:val="00701309"/>
    <w:rsid w:val="0070135E"/>
    <w:rsid w:val="00701415"/>
    <w:rsid w:val="00701429"/>
    <w:rsid w:val="00701442"/>
    <w:rsid w:val="007014C7"/>
    <w:rsid w:val="00701587"/>
    <w:rsid w:val="00701621"/>
    <w:rsid w:val="00701783"/>
    <w:rsid w:val="007017C9"/>
    <w:rsid w:val="007019B1"/>
    <w:rsid w:val="00701AE6"/>
    <w:rsid w:val="00701AEF"/>
    <w:rsid w:val="00701B0A"/>
    <w:rsid w:val="00701CCC"/>
    <w:rsid w:val="00701E13"/>
    <w:rsid w:val="00702040"/>
    <w:rsid w:val="00702097"/>
    <w:rsid w:val="007020BE"/>
    <w:rsid w:val="00702132"/>
    <w:rsid w:val="0070222D"/>
    <w:rsid w:val="0070228F"/>
    <w:rsid w:val="0070229E"/>
    <w:rsid w:val="0070248F"/>
    <w:rsid w:val="00702492"/>
    <w:rsid w:val="007024A6"/>
    <w:rsid w:val="007024E6"/>
    <w:rsid w:val="00702718"/>
    <w:rsid w:val="007027AD"/>
    <w:rsid w:val="0070287C"/>
    <w:rsid w:val="007028A5"/>
    <w:rsid w:val="007028CB"/>
    <w:rsid w:val="007028DE"/>
    <w:rsid w:val="0070297F"/>
    <w:rsid w:val="00702998"/>
    <w:rsid w:val="00702AC4"/>
    <w:rsid w:val="00702AE9"/>
    <w:rsid w:val="00702B3A"/>
    <w:rsid w:val="00702D38"/>
    <w:rsid w:val="00702EE1"/>
    <w:rsid w:val="00702F1E"/>
    <w:rsid w:val="00702F82"/>
    <w:rsid w:val="00702F98"/>
    <w:rsid w:val="00702F9C"/>
    <w:rsid w:val="00703067"/>
    <w:rsid w:val="007030A6"/>
    <w:rsid w:val="00703146"/>
    <w:rsid w:val="0070318C"/>
    <w:rsid w:val="00703190"/>
    <w:rsid w:val="0070319D"/>
    <w:rsid w:val="007032E2"/>
    <w:rsid w:val="0070347E"/>
    <w:rsid w:val="007034F0"/>
    <w:rsid w:val="0070366F"/>
    <w:rsid w:val="0070370E"/>
    <w:rsid w:val="007037DC"/>
    <w:rsid w:val="00703978"/>
    <w:rsid w:val="007039D5"/>
    <w:rsid w:val="00703A65"/>
    <w:rsid w:val="00703A6D"/>
    <w:rsid w:val="00703A7C"/>
    <w:rsid w:val="00703BA9"/>
    <w:rsid w:val="00703BF0"/>
    <w:rsid w:val="00703C86"/>
    <w:rsid w:val="00703D63"/>
    <w:rsid w:val="00703D6E"/>
    <w:rsid w:val="00703D86"/>
    <w:rsid w:val="00704047"/>
    <w:rsid w:val="00704171"/>
    <w:rsid w:val="007042EC"/>
    <w:rsid w:val="007042F4"/>
    <w:rsid w:val="00704378"/>
    <w:rsid w:val="00704547"/>
    <w:rsid w:val="0070477D"/>
    <w:rsid w:val="007047AC"/>
    <w:rsid w:val="007048FD"/>
    <w:rsid w:val="00704A97"/>
    <w:rsid w:val="00704AB6"/>
    <w:rsid w:val="00704D10"/>
    <w:rsid w:val="00704DA5"/>
    <w:rsid w:val="00704E6B"/>
    <w:rsid w:val="00705047"/>
    <w:rsid w:val="00705055"/>
    <w:rsid w:val="007052D4"/>
    <w:rsid w:val="0070536A"/>
    <w:rsid w:val="0070541B"/>
    <w:rsid w:val="00705523"/>
    <w:rsid w:val="0070573F"/>
    <w:rsid w:val="00705794"/>
    <w:rsid w:val="00705809"/>
    <w:rsid w:val="0070582F"/>
    <w:rsid w:val="00705924"/>
    <w:rsid w:val="0070593A"/>
    <w:rsid w:val="007059F7"/>
    <w:rsid w:val="00705CAC"/>
    <w:rsid w:val="00705CCD"/>
    <w:rsid w:val="00705D1F"/>
    <w:rsid w:val="00705D39"/>
    <w:rsid w:val="00705DD0"/>
    <w:rsid w:val="00705DE8"/>
    <w:rsid w:val="00705FA6"/>
    <w:rsid w:val="00706029"/>
    <w:rsid w:val="0070613F"/>
    <w:rsid w:val="0070617B"/>
    <w:rsid w:val="007061FB"/>
    <w:rsid w:val="007063D5"/>
    <w:rsid w:val="00706444"/>
    <w:rsid w:val="0070652B"/>
    <w:rsid w:val="007065EC"/>
    <w:rsid w:val="00706652"/>
    <w:rsid w:val="00706666"/>
    <w:rsid w:val="00706A99"/>
    <w:rsid w:val="00706ABC"/>
    <w:rsid w:val="00706C05"/>
    <w:rsid w:val="00706CAD"/>
    <w:rsid w:val="00706D1B"/>
    <w:rsid w:val="00706E2E"/>
    <w:rsid w:val="00706EEC"/>
    <w:rsid w:val="00706F0A"/>
    <w:rsid w:val="00706F4A"/>
    <w:rsid w:val="0070716C"/>
    <w:rsid w:val="0070716D"/>
    <w:rsid w:val="007072A1"/>
    <w:rsid w:val="007073A1"/>
    <w:rsid w:val="007074BD"/>
    <w:rsid w:val="007074D0"/>
    <w:rsid w:val="00707607"/>
    <w:rsid w:val="00707736"/>
    <w:rsid w:val="007079AD"/>
    <w:rsid w:val="00707B80"/>
    <w:rsid w:val="00707BA0"/>
    <w:rsid w:val="00707D4A"/>
    <w:rsid w:val="00707E5E"/>
    <w:rsid w:val="00707E72"/>
    <w:rsid w:val="00710229"/>
    <w:rsid w:val="00710358"/>
    <w:rsid w:val="00710367"/>
    <w:rsid w:val="007103B4"/>
    <w:rsid w:val="007103F0"/>
    <w:rsid w:val="007104C7"/>
    <w:rsid w:val="00710513"/>
    <w:rsid w:val="00710577"/>
    <w:rsid w:val="007106FB"/>
    <w:rsid w:val="00710791"/>
    <w:rsid w:val="007107A8"/>
    <w:rsid w:val="007109DF"/>
    <w:rsid w:val="00710B4E"/>
    <w:rsid w:val="00710C35"/>
    <w:rsid w:val="00710D0D"/>
    <w:rsid w:val="00710E7E"/>
    <w:rsid w:val="00710EB6"/>
    <w:rsid w:val="0071117E"/>
    <w:rsid w:val="0071140A"/>
    <w:rsid w:val="007114E0"/>
    <w:rsid w:val="007114F9"/>
    <w:rsid w:val="0071154E"/>
    <w:rsid w:val="007116C5"/>
    <w:rsid w:val="007116C7"/>
    <w:rsid w:val="00711757"/>
    <w:rsid w:val="00711777"/>
    <w:rsid w:val="007117B3"/>
    <w:rsid w:val="0071193E"/>
    <w:rsid w:val="00711AA4"/>
    <w:rsid w:val="00711B4A"/>
    <w:rsid w:val="00711B59"/>
    <w:rsid w:val="00711BAB"/>
    <w:rsid w:val="00711D12"/>
    <w:rsid w:val="00711D82"/>
    <w:rsid w:val="00711E9B"/>
    <w:rsid w:val="00711FC5"/>
    <w:rsid w:val="00711FF7"/>
    <w:rsid w:val="00712036"/>
    <w:rsid w:val="0071204C"/>
    <w:rsid w:val="007120C6"/>
    <w:rsid w:val="007120EC"/>
    <w:rsid w:val="007121C1"/>
    <w:rsid w:val="007121D8"/>
    <w:rsid w:val="007121DB"/>
    <w:rsid w:val="00712331"/>
    <w:rsid w:val="007125C4"/>
    <w:rsid w:val="00712786"/>
    <w:rsid w:val="007127D7"/>
    <w:rsid w:val="0071295B"/>
    <w:rsid w:val="00712C53"/>
    <w:rsid w:val="0071307B"/>
    <w:rsid w:val="00713098"/>
    <w:rsid w:val="0071319C"/>
    <w:rsid w:val="007131EB"/>
    <w:rsid w:val="0071329A"/>
    <w:rsid w:val="00713497"/>
    <w:rsid w:val="0071357C"/>
    <w:rsid w:val="00713647"/>
    <w:rsid w:val="00713667"/>
    <w:rsid w:val="00713696"/>
    <w:rsid w:val="0071374D"/>
    <w:rsid w:val="0071379E"/>
    <w:rsid w:val="0071387D"/>
    <w:rsid w:val="007138FC"/>
    <w:rsid w:val="0071399E"/>
    <w:rsid w:val="007139F6"/>
    <w:rsid w:val="00713B1F"/>
    <w:rsid w:val="00713C89"/>
    <w:rsid w:val="00713F60"/>
    <w:rsid w:val="007140D9"/>
    <w:rsid w:val="00714114"/>
    <w:rsid w:val="00714116"/>
    <w:rsid w:val="00714194"/>
    <w:rsid w:val="007141C0"/>
    <w:rsid w:val="007141C4"/>
    <w:rsid w:val="00714374"/>
    <w:rsid w:val="007143E3"/>
    <w:rsid w:val="00714422"/>
    <w:rsid w:val="007144AA"/>
    <w:rsid w:val="0071457E"/>
    <w:rsid w:val="007145B6"/>
    <w:rsid w:val="00714601"/>
    <w:rsid w:val="0071481E"/>
    <w:rsid w:val="00714A17"/>
    <w:rsid w:val="00714C1D"/>
    <w:rsid w:val="00714C23"/>
    <w:rsid w:val="00714C68"/>
    <w:rsid w:val="00714E10"/>
    <w:rsid w:val="00714E1B"/>
    <w:rsid w:val="00714E8E"/>
    <w:rsid w:val="00714EA6"/>
    <w:rsid w:val="00714F3A"/>
    <w:rsid w:val="00714F7A"/>
    <w:rsid w:val="00715263"/>
    <w:rsid w:val="007154B9"/>
    <w:rsid w:val="007154C7"/>
    <w:rsid w:val="007155C5"/>
    <w:rsid w:val="007155FB"/>
    <w:rsid w:val="00715639"/>
    <w:rsid w:val="00715690"/>
    <w:rsid w:val="007156DC"/>
    <w:rsid w:val="00715759"/>
    <w:rsid w:val="0071577B"/>
    <w:rsid w:val="00715828"/>
    <w:rsid w:val="00715839"/>
    <w:rsid w:val="0071583E"/>
    <w:rsid w:val="007159A2"/>
    <w:rsid w:val="00715C2A"/>
    <w:rsid w:val="00715FAC"/>
    <w:rsid w:val="0071630C"/>
    <w:rsid w:val="00716353"/>
    <w:rsid w:val="007163E2"/>
    <w:rsid w:val="0071651E"/>
    <w:rsid w:val="00716587"/>
    <w:rsid w:val="00716703"/>
    <w:rsid w:val="00716831"/>
    <w:rsid w:val="007168AA"/>
    <w:rsid w:val="007168C7"/>
    <w:rsid w:val="00716B63"/>
    <w:rsid w:val="00716BAB"/>
    <w:rsid w:val="00716BBE"/>
    <w:rsid w:val="00716C01"/>
    <w:rsid w:val="00716D1E"/>
    <w:rsid w:val="00716F52"/>
    <w:rsid w:val="00716FB1"/>
    <w:rsid w:val="007171D8"/>
    <w:rsid w:val="00717222"/>
    <w:rsid w:val="007172E1"/>
    <w:rsid w:val="007177BB"/>
    <w:rsid w:val="007178BE"/>
    <w:rsid w:val="007178EB"/>
    <w:rsid w:val="007179FF"/>
    <w:rsid w:val="00717BAF"/>
    <w:rsid w:val="00717BCB"/>
    <w:rsid w:val="00717C07"/>
    <w:rsid w:val="00717D27"/>
    <w:rsid w:val="00717D47"/>
    <w:rsid w:val="00717D62"/>
    <w:rsid w:val="00717D6E"/>
    <w:rsid w:val="00717DB2"/>
    <w:rsid w:val="00717E7B"/>
    <w:rsid w:val="00717F06"/>
    <w:rsid w:val="00717F53"/>
    <w:rsid w:val="00720185"/>
    <w:rsid w:val="007201D0"/>
    <w:rsid w:val="0072023B"/>
    <w:rsid w:val="00720437"/>
    <w:rsid w:val="007204B5"/>
    <w:rsid w:val="007205B0"/>
    <w:rsid w:val="00720808"/>
    <w:rsid w:val="007209B4"/>
    <w:rsid w:val="00720AB9"/>
    <w:rsid w:val="00720BB3"/>
    <w:rsid w:val="00720BF3"/>
    <w:rsid w:val="00720DCE"/>
    <w:rsid w:val="00720E9B"/>
    <w:rsid w:val="00720FAD"/>
    <w:rsid w:val="0072104B"/>
    <w:rsid w:val="007210EA"/>
    <w:rsid w:val="00721136"/>
    <w:rsid w:val="00721189"/>
    <w:rsid w:val="007211FB"/>
    <w:rsid w:val="00721276"/>
    <w:rsid w:val="0072131F"/>
    <w:rsid w:val="00721443"/>
    <w:rsid w:val="00721490"/>
    <w:rsid w:val="007215B0"/>
    <w:rsid w:val="007215D1"/>
    <w:rsid w:val="007215FC"/>
    <w:rsid w:val="00721690"/>
    <w:rsid w:val="00721824"/>
    <w:rsid w:val="0072197C"/>
    <w:rsid w:val="00721999"/>
    <w:rsid w:val="00721A53"/>
    <w:rsid w:val="00721B4D"/>
    <w:rsid w:val="00721BB7"/>
    <w:rsid w:val="00721F14"/>
    <w:rsid w:val="00721F99"/>
    <w:rsid w:val="0072203B"/>
    <w:rsid w:val="007220C9"/>
    <w:rsid w:val="00722103"/>
    <w:rsid w:val="0072214F"/>
    <w:rsid w:val="007221C1"/>
    <w:rsid w:val="0072226E"/>
    <w:rsid w:val="00722422"/>
    <w:rsid w:val="00722437"/>
    <w:rsid w:val="007224D7"/>
    <w:rsid w:val="0072253B"/>
    <w:rsid w:val="00722579"/>
    <w:rsid w:val="007225A5"/>
    <w:rsid w:val="007225D4"/>
    <w:rsid w:val="00722611"/>
    <w:rsid w:val="00722637"/>
    <w:rsid w:val="00722778"/>
    <w:rsid w:val="0072278B"/>
    <w:rsid w:val="007227C8"/>
    <w:rsid w:val="0072283A"/>
    <w:rsid w:val="0072288E"/>
    <w:rsid w:val="007228CC"/>
    <w:rsid w:val="00722A38"/>
    <w:rsid w:val="00722A85"/>
    <w:rsid w:val="00722A86"/>
    <w:rsid w:val="00722B7E"/>
    <w:rsid w:val="00722B8D"/>
    <w:rsid w:val="00722B92"/>
    <w:rsid w:val="00723030"/>
    <w:rsid w:val="007230BD"/>
    <w:rsid w:val="007230C4"/>
    <w:rsid w:val="00723222"/>
    <w:rsid w:val="007233B7"/>
    <w:rsid w:val="0072341D"/>
    <w:rsid w:val="0072352B"/>
    <w:rsid w:val="00723534"/>
    <w:rsid w:val="0072357B"/>
    <w:rsid w:val="0072367A"/>
    <w:rsid w:val="0072377A"/>
    <w:rsid w:val="0072384D"/>
    <w:rsid w:val="007238D4"/>
    <w:rsid w:val="0072390A"/>
    <w:rsid w:val="00723B44"/>
    <w:rsid w:val="00723B92"/>
    <w:rsid w:val="00723BBB"/>
    <w:rsid w:val="00723BFB"/>
    <w:rsid w:val="00723C0C"/>
    <w:rsid w:val="00723D8E"/>
    <w:rsid w:val="00723DC5"/>
    <w:rsid w:val="00723E41"/>
    <w:rsid w:val="007241F6"/>
    <w:rsid w:val="00724202"/>
    <w:rsid w:val="007242DF"/>
    <w:rsid w:val="0072435F"/>
    <w:rsid w:val="0072441A"/>
    <w:rsid w:val="00724689"/>
    <w:rsid w:val="007247EA"/>
    <w:rsid w:val="00724AB8"/>
    <w:rsid w:val="00724B18"/>
    <w:rsid w:val="00724B62"/>
    <w:rsid w:val="00724DF2"/>
    <w:rsid w:val="00725072"/>
    <w:rsid w:val="007251C8"/>
    <w:rsid w:val="0072521B"/>
    <w:rsid w:val="0072524D"/>
    <w:rsid w:val="007252B9"/>
    <w:rsid w:val="007252D8"/>
    <w:rsid w:val="0072531E"/>
    <w:rsid w:val="00725335"/>
    <w:rsid w:val="00725399"/>
    <w:rsid w:val="00725ADA"/>
    <w:rsid w:val="00725B6C"/>
    <w:rsid w:val="00725C66"/>
    <w:rsid w:val="00725D3A"/>
    <w:rsid w:val="00725EA9"/>
    <w:rsid w:val="00726050"/>
    <w:rsid w:val="007260B4"/>
    <w:rsid w:val="007261B0"/>
    <w:rsid w:val="007262A9"/>
    <w:rsid w:val="00726426"/>
    <w:rsid w:val="00726433"/>
    <w:rsid w:val="0072648C"/>
    <w:rsid w:val="007264C0"/>
    <w:rsid w:val="00726601"/>
    <w:rsid w:val="007266C7"/>
    <w:rsid w:val="007266DE"/>
    <w:rsid w:val="007267D9"/>
    <w:rsid w:val="0072687F"/>
    <w:rsid w:val="0072688F"/>
    <w:rsid w:val="00726914"/>
    <w:rsid w:val="00726A39"/>
    <w:rsid w:val="00726ACA"/>
    <w:rsid w:val="00726C41"/>
    <w:rsid w:val="00726FC0"/>
    <w:rsid w:val="0072701C"/>
    <w:rsid w:val="00727066"/>
    <w:rsid w:val="007270B9"/>
    <w:rsid w:val="007271D9"/>
    <w:rsid w:val="00727328"/>
    <w:rsid w:val="007273AB"/>
    <w:rsid w:val="00727437"/>
    <w:rsid w:val="00727452"/>
    <w:rsid w:val="007276E2"/>
    <w:rsid w:val="00727779"/>
    <w:rsid w:val="0072780A"/>
    <w:rsid w:val="00727897"/>
    <w:rsid w:val="00727A5D"/>
    <w:rsid w:val="00727AA4"/>
    <w:rsid w:val="00727B2B"/>
    <w:rsid w:val="00727B68"/>
    <w:rsid w:val="00727C9F"/>
    <w:rsid w:val="00727EC9"/>
    <w:rsid w:val="00730005"/>
    <w:rsid w:val="00730013"/>
    <w:rsid w:val="007302A2"/>
    <w:rsid w:val="007302AE"/>
    <w:rsid w:val="007302CD"/>
    <w:rsid w:val="00730310"/>
    <w:rsid w:val="00730518"/>
    <w:rsid w:val="00730523"/>
    <w:rsid w:val="00730550"/>
    <w:rsid w:val="00730559"/>
    <w:rsid w:val="00730B49"/>
    <w:rsid w:val="00730BAF"/>
    <w:rsid w:val="00730BE6"/>
    <w:rsid w:val="00730D58"/>
    <w:rsid w:val="00730DCD"/>
    <w:rsid w:val="00730FA1"/>
    <w:rsid w:val="0073101D"/>
    <w:rsid w:val="0073103A"/>
    <w:rsid w:val="007313B6"/>
    <w:rsid w:val="00731593"/>
    <w:rsid w:val="007315F5"/>
    <w:rsid w:val="007316B4"/>
    <w:rsid w:val="007317D7"/>
    <w:rsid w:val="00731A8C"/>
    <w:rsid w:val="00731C76"/>
    <w:rsid w:val="00731C81"/>
    <w:rsid w:val="00731D2F"/>
    <w:rsid w:val="00731EE7"/>
    <w:rsid w:val="00731F52"/>
    <w:rsid w:val="00731F7B"/>
    <w:rsid w:val="00731F8A"/>
    <w:rsid w:val="00731FAF"/>
    <w:rsid w:val="00731FF1"/>
    <w:rsid w:val="00732021"/>
    <w:rsid w:val="007320BE"/>
    <w:rsid w:val="0073214F"/>
    <w:rsid w:val="00732163"/>
    <w:rsid w:val="007321FA"/>
    <w:rsid w:val="00732247"/>
    <w:rsid w:val="007323A2"/>
    <w:rsid w:val="0073240A"/>
    <w:rsid w:val="00732493"/>
    <w:rsid w:val="00732619"/>
    <w:rsid w:val="00732672"/>
    <w:rsid w:val="0073269B"/>
    <w:rsid w:val="007326F7"/>
    <w:rsid w:val="00732716"/>
    <w:rsid w:val="00732C29"/>
    <w:rsid w:val="00732EC9"/>
    <w:rsid w:val="00732F4C"/>
    <w:rsid w:val="00732FC5"/>
    <w:rsid w:val="00733133"/>
    <w:rsid w:val="0073313A"/>
    <w:rsid w:val="007331E1"/>
    <w:rsid w:val="0073324A"/>
    <w:rsid w:val="0073326F"/>
    <w:rsid w:val="00733288"/>
    <w:rsid w:val="007333B5"/>
    <w:rsid w:val="007334D3"/>
    <w:rsid w:val="00733616"/>
    <w:rsid w:val="00733622"/>
    <w:rsid w:val="00733666"/>
    <w:rsid w:val="0073373F"/>
    <w:rsid w:val="00733784"/>
    <w:rsid w:val="00733812"/>
    <w:rsid w:val="00733886"/>
    <w:rsid w:val="007338D0"/>
    <w:rsid w:val="00733900"/>
    <w:rsid w:val="00733B3F"/>
    <w:rsid w:val="00733C88"/>
    <w:rsid w:val="00733DD2"/>
    <w:rsid w:val="00733E71"/>
    <w:rsid w:val="00733F53"/>
    <w:rsid w:val="00733FD9"/>
    <w:rsid w:val="0073410E"/>
    <w:rsid w:val="007341A8"/>
    <w:rsid w:val="007342E1"/>
    <w:rsid w:val="0073435F"/>
    <w:rsid w:val="0073436F"/>
    <w:rsid w:val="00734372"/>
    <w:rsid w:val="007343A7"/>
    <w:rsid w:val="00734590"/>
    <w:rsid w:val="007345E4"/>
    <w:rsid w:val="0073469F"/>
    <w:rsid w:val="00734744"/>
    <w:rsid w:val="0073492F"/>
    <w:rsid w:val="00734A91"/>
    <w:rsid w:val="00734B75"/>
    <w:rsid w:val="00734B7B"/>
    <w:rsid w:val="007351F5"/>
    <w:rsid w:val="007352B4"/>
    <w:rsid w:val="007352E0"/>
    <w:rsid w:val="00735313"/>
    <w:rsid w:val="00735343"/>
    <w:rsid w:val="007353A6"/>
    <w:rsid w:val="0073552B"/>
    <w:rsid w:val="00735616"/>
    <w:rsid w:val="00735665"/>
    <w:rsid w:val="0073576C"/>
    <w:rsid w:val="0073578D"/>
    <w:rsid w:val="007357A6"/>
    <w:rsid w:val="007358C0"/>
    <w:rsid w:val="00735933"/>
    <w:rsid w:val="007359B6"/>
    <w:rsid w:val="00735A26"/>
    <w:rsid w:val="00735A8F"/>
    <w:rsid w:val="00735B58"/>
    <w:rsid w:val="00735B7E"/>
    <w:rsid w:val="00735C01"/>
    <w:rsid w:val="00735C11"/>
    <w:rsid w:val="00736156"/>
    <w:rsid w:val="0073633C"/>
    <w:rsid w:val="007364AB"/>
    <w:rsid w:val="00736599"/>
    <w:rsid w:val="00736668"/>
    <w:rsid w:val="00736680"/>
    <w:rsid w:val="00736727"/>
    <w:rsid w:val="00736760"/>
    <w:rsid w:val="007368A0"/>
    <w:rsid w:val="007368FD"/>
    <w:rsid w:val="00736979"/>
    <w:rsid w:val="007369EF"/>
    <w:rsid w:val="00736A30"/>
    <w:rsid w:val="00736A31"/>
    <w:rsid w:val="00736B43"/>
    <w:rsid w:val="00736B51"/>
    <w:rsid w:val="00736E06"/>
    <w:rsid w:val="00737050"/>
    <w:rsid w:val="00737069"/>
    <w:rsid w:val="007370FF"/>
    <w:rsid w:val="00737100"/>
    <w:rsid w:val="0073714B"/>
    <w:rsid w:val="00737157"/>
    <w:rsid w:val="007373CF"/>
    <w:rsid w:val="00737504"/>
    <w:rsid w:val="007376BF"/>
    <w:rsid w:val="00737711"/>
    <w:rsid w:val="007377CC"/>
    <w:rsid w:val="0073799E"/>
    <w:rsid w:val="00737A9A"/>
    <w:rsid w:val="00737AEB"/>
    <w:rsid w:val="00737B13"/>
    <w:rsid w:val="00737B64"/>
    <w:rsid w:val="00737BD0"/>
    <w:rsid w:val="00737C4C"/>
    <w:rsid w:val="00737CCC"/>
    <w:rsid w:val="00737D2B"/>
    <w:rsid w:val="00737E11"/>
    <w:rsid w:val="00737FD3"/>
    <w:rsid w:val="00737FE6"/>
    <w:rsid w:val="00740235"/>
    <w:rsid w:val="00740440"/>
    <w:rsid w:val="007404D8"/>
    <w:rsid w:val="007405C4"/>
    <w:rsid w:val="007405CF"/>
    <w:rsid w:val="00740608"/>
    <w:rsid w:val="007406FF"/>
    <w:rsid w:val="00740775"/>
    <w:rsid w:val="007408B8"/>
    <w:rsid w:val="007409DA"/>
    <w:rsid w:val="00740CE2"/>
    <w:rsid w:val="00740F37"/>
    <w:rsid w:val="00740F85"/>
    <w:rsid w:val="00741005"/>
    <w:rsid w:val="007410C6"/>
    <w:rsid w:val="007411BA"/>
    <w:rsid w:val="00741203"/>
    <w:rsid w:val="0074126A"/>
    <w:rsid w:val="007414CE"/>
    <w:rsid w:val="0074151D"/>
    <w:rsid w:val="00741656"/>
    <w:rsid w:val="007416F3"/>
    <w:rsid w:val="007417A2"/>
    <w:rsid w:val="007417BD"/>
    <w:rsid w:val="007419C1"/>
    <w:rsid w:val="00741A02"/>
    <w:rsid w:val="00741A26"/>
    <w:rsid w:val="00741B31"/>
    <w:rsid w:val="00741B87"/>
    <w:rsid w:val="00741D26"/>
    <w:rsid w:val="00741DA9"/>
    <w:rsid w:val="00741F5C"/>
    <w:rsid w:val="00741F93"/>
    <w:rsid w:val="00742052"/>
    <w:rsid w:val="007421A2"/>
    <w:rsid w:val="007421C8"/>
    <w:rsid w:val="007422F7"/>
    <w:rsid w:val="007424BD"/>
    <w:rsid w:val="0074268B"/>
    <w:rsid w:val="007427B6"/>
    <w:rsid w:val="00742894"/>
    <w:rsid w:val="007429C5"/>
    <w:rsid w:val="007429E5"/>
    <w:rsid w:val="00742B19"/>
    <w:rsid w:val="00742B41"/>
    <w:rsid w:val="00742BCF"/>
    <w:rsid w:val="00742BDC"/>
    <w:rsid w:val="00742C28"/>
    <w:rsid w:val="00742D47"/>
    <w:rsid w:val="00742E51"/>
    <w:rsid w:val="00742F71"/>
    <w:rsid w:val="00743180"/>
    <w:rsid w:val="007431AB"/>
    <w:rsid w:val="007433A1"/>
    <w:rsid w:val="007433DB"/>
    <w:rsid w:val="007434F9"/>
    <w:rsid w:val="0074356B"/>
    <w:rsid w:val="0074367E"/>
    <w:rsid w:val="007436F4"/>
    <w:rsid w:val="0074377D"/>
    <w:rsid w:val="00743882"/>
    <w:rsid w:val="00743891"/>
    <w:rsid w:val="0074392C"/>
    <w:rsid w:val="0074395E"/>
    <w:rsid w:val="0074395F"/>
    <w:rsid w:val="00743A40"/>
    <w:rsid w:val="00743C2B"/>
    <w:rsid w:val="00743C82"/>
    <w:rsid w:val="00743CCD"/>
    <w:rsid w:val="00744021"/>
    <w:rsid w:val="0074411E"/>
    <w:rsid w:val="00744477"/>
    <w:rsid w:val="00744483"/>
    <w:rsid w:val="00744559"/>
    <w:rsid w:val="00744589"/>
    <w:rsid w:val="00744713"/>
    <w:rsid w:val="00744773"/>
    <w:rsid w:val="0074478A"/>
    <w:rsid w:val="007447FB"/>
    <w:rsid w:val="0074486A"/>
    <w:rsid w:val="00744922"/>
    <w:rsid w:val="007449C2"/>
    <w:rsid w:val="00744A58"/>
    <w:rsid w:val="00744A98"/>
    <w:rsid w:val="00744ABF"/>
    <w:rsid w:val="00744BA6"/>
    <w:rsid w:val="00744DAB"/>
    <w:rsid w:val="00744E01"/>
    <w:rsid w:val="00744E88"/>
    <w:rsid w:val="0074501B"/>
    <w:rsid w:val="007450D0"/>
    <w:rsid w:val="00745140"/>
    <w:rsid w:val="00745206"/>
    <w:rsid w:val="0074529D"/>
    <w:rsid w:val="007452DE"/>
    <w:rsid w:val="00745580"/>
    <w:rsid w:val="00745687"/>
    <w:rsid w:val="00745ABC"/>
    <w:rsid w:val="00745B63"/>
    <w:rsid w:val="00745C1D"/>
    <w:rsid w:val="00745CB2"/>
    <w:rsid w:val="00745CEB"/>
    <w:rsid w:val="00745DE0"/>
    <w:rsid w:val="00745E23"/>
    <w:rsid w:val="00745F76"/>
    <w:rsid w:val="00746262"/>
    <w:rsid w:val="0074630F"/>
    <w:rsid w:val="0074634B"/>
    <w:rsid w:val="00746350"/>
    <w:rsid w:val="00746380"/>
    <w:rsid w:val="007463E1"/>
    <w:rsid w:val="00746440"/>
    <w:rsid w:val="007464A6"/>
    <w:rsid w:val="007464B0"/>
    <w:rsid w:val="00746527"/>
    <w:rsid w:val="00746571"/>
    <w:rsid w:val="00746644"/>
    <w:rsid w:val="00746669"/>
    <w:rsid w:val="0074689D"/>
    <w:rsid w:val="007468E2"/>
    <w:rsid w:val="00746990"/>
    <w:rsid w:val="007469B3"/>
    <w:rsid w:val="007469D6"/>
    <w:rsid w:val="00746A46"/>
    <w:rsid w:val="00746A92"/>
    <w:rsid w:val="00746AFD"/>
    <w:rsid w:val="00746B13"/>
    <w:rsid w:val="00746B75"/>
    <w:rsid w:val="00746BA9"/>
    <w:rsid w:val="00746BF2"/>
    <w:rsid w:val="00746CE6"/>
    <w:rsid w:val="00746D93"/>
    <w:rsid w:val="007470B3"/>
    <w:rsid w:val="007470C5"/>
    <w:rsid w:val="00747122"/>
    <w:rsid w:val="0074729F"/>
    <w:rsid w:val="007472A8"/>
    <w:rsid w:val="0074732B"/>
    <w:rsid w:val="007473BF"/>
    <w:rsid w:val="0074740B"/>
    <w:rsid w:val="007474D3"/>
    <w:rsid w:val="007474F1"/>
    <w:rsid w:val="007476CB"/>
    <w:rsid w:val="00747729"/>
    <w:rsid w:val="00747973"/>
    <w:rsid w:val="00747C26"/>
    <w:rsid w:val="00747D12"/>
    <w:rsid w:val="00747D3E"/>
    <w:rsid w:val="00747E74"/>
    <w:rsid w:val="00747EBE"/>
    <w:rsid w:val="007500AC"/>
    <w:rsid w:val="007500CD"/>
    <w:rsid w:val="0075017D"/>
    <w:rsid w:val="007502E0"/>
    <w:rsid w:val="00750426"/>
    <w:rsid w:val="007504E0"/>
    <w:rsid w:val="007506A1"/>
    <w:rsid w:val="0075070B"/>
    <w:rsid w:val="00750792"/>
    <w:rsid w:val="0075083C"/>
    <w:rsid w:val="0075088E"/>
    <w:rsid w:val="00750B59"/>
    <w:rsid w:val="00750B81"/>
    <w:rsid w:val="00750B8A"/>
    <w:rsid w:val="00750CE3"/>
    <w:rsid w:val="00750D8E"/>
    <w:rsid w:val="00750E26"/>
    <w:rsid w:val="00750F9A"/>
    <w:rsid w:val="00750FD3"/>
    <w:rsid w:val="00751045"/>
    <w:rsid w:val="007510D4"/>
    <w:rsid w:val="00751162"/>
    <w:rsid w:val="00751400"/>
    <w:rsid w:val="007514D3"/>
    <w:rsid w:val="0075151F"/>
    <w:rsid w:val="0075165A"/>
    <w:rsid w:val="00751807"/>
    <w:rsid w:val="00751895"/>
    <w:rsid w:val="00751A07"/>
    <w:rsid w:val="00751A27"/>
    <w:rsid w:val="00751A55"/>
    <w:rsid w:val="00751A94"/>
    <w:rsid w:val="00751B22"/>
    <w:rsid w:val="00751B9A"/>
    <w:rsid w:val="00751BDF"/>
    <w:rsid w:val="00751CA0"/>
    <w:rsid w:val="00751DDE"/>
    <w:rsid w:val="00751DEC"/>
    <w:rsid w:val="00751E42"/>
    <w:rsid w:val="00751F05"/>
    <w:rsid w:val="0075203C"/>
    <w:rsid w:val="007521DF"/>
    <w:rsid w:val="0075221A"/>
    <w:rsid w:val="00752272"/>
    <w:rsid w:val="00752434"/>
    <w:rsid w:val="00752492"/>
    <w:rsid w:val="007524AD"/>
    <w:rsid w:val="0075253E"/>
    <w:rsid w:val="00752909"/>
    <w:rsid w:val="00752C16"/>
    <w:rsid w:val="00752D19"/>
    <w:rsid w:val="00752E05"/>
    <w:rsid w:val="00752F2E"/>
    <w:rsid w:val="00752F49"/>
    <w:rsid w:val="00752F71"/>
    <w:rsid w:val="00752F75"/>
    <w:rsid w:val="00753020"/>
    <w:rsid w:val="007530BC"/>
    <w:rsid w:val="0075314D"/>
    <w:rsid w:val="00753159"/>
    <w:rsid w:val="00753269"/>
    <w:rsid w:val="0075335C"/>
    <w:rsid w:val="00753396"/>
    <w:rsid w:val="007533DB"/>
    <w:rsid w:val="007534A5"/>
    <w:rsid w:val="007536DC"/>
    <w:rsid w:val="007537CC"/>
    <w:rsid w:val="00753881"/>
    <w:rsid w:val="00753934"/>
    <w:rsid w:val="0075399A"/>
    <w:rsid w:val="007539DB"/>
    <w:rsid w:val="00753AF8"/>
    <w:rsid w:val="00753C4A"/>
    <w:rsid w:val="00753CB5"/>
    <w:rsid w:val="00753DF4"/>
    <w:rsid w:val="00753F23"/>
    <w:rsid w:val="00754072"/>
    <w:rsid w:val="007541FF"/>
    <w:rsid w:val="00754340"/>
    <w:rsid w:val="007544A6"/>
    <w:rsid w:val="007544D4"/>
    <w:rsid w:val="007544F0"/>
    <w:rsid w:val="00754538"/>
    <w:rsid w:val="00754782"/>
    <w:rsid w:val="0075489C"/>
    <w:rsid w:val="0075496D"/>
    <w:rsid w:val="007549AF"/>
    <w:rsid w:val="007549FC"/>
    <w:rsid w:val="00754A2B"/>
    <w:rsid w:val="00754A94"/>
    <w:rsid w:val="00754AC2"/>
    <w:rsid w:val="00754AD1"/>
    <w:rsid w:val="00754AEA"/>
    <w:rsid w:val="00754B67"/>
    <w:rsid w:val="00754CDD"/>
    <w:rsid w:val="00754D36"/>
    <w:rsid w:val="00754D91"/>
    <w:rsid w:val="00754FC5"/>
    <w:rsid w:val="00754FFB"/>
    <w:rsid w:val="007551F1"/>
    <w:rsid w:val="00755389"/>
    <w:rsid w:val="007553F5"/>
    <w:rsid w:val="007556E6"/>
    <w:rsid w:val="007557C1"/>
    <w:rsid w:val="00755946"/>
    <w:rsid w:val="00755AAD"/>
    <w:rsid w:val="00755B50"/>
    <w:rsid w:val="00755B78"/>
    <w:rsid w:val="00755C43"/>
    <w:rsid w:val="00755D3D"/>
    <w:rsid w:val="00755D47"/>
    <w:rsid w:val="00755D78"/>
    <w:rsid w:val="00755EAA"/>
    <w:rsid w:val="00756006"/>
    <w:rsid w:val="0075604E"/>
    <w:rsid w:val="007562D4"/>
    <w:rsid w:val="007562F2"/>
    <w:rsid w:val="007563B6"/>
    <w:rsid w:val="007563B9"/>
    <w:rsid w:val="007563CC"/>
    <w:rsid w:val="007563EB"/>
    <w:rsid w:val="00756480"/>
    <w:rsid w:val="007564A6"/>
    <w:rsid w:val="00756545"/>
    <w:rsid w:val="007565A6"/>
    <w:rsid w:val="00756850"/>
    <w:rsid w:val="007568D8"/>
    <w:rsid w:val="0075692F"/>
    <w:rsid w:val="00756994"/>
    <w:rsid w:val="007569C1"/>
    <w:rsid w:val="00756ADF"/>
    <w:rsid w:val="00756AE7"/>
    <w:rsid w:val="00756B43"/>
    <w:rsid w:val="00756CE2"/>
    <w:rsid w:val="00756CF1"/>
    <w:rsid w:val="00756E18"/>
    <w:rsid w:val="00756EE1"/>
    <w:rsid w:val="00756FC8"/>
    <w:rsid w:val="00756FCD"/>
    <w:rsid w:val="007570A9"/>
    <w:rsid w:val="00757125"/>
    <w:rsid w:val="007571CF"/>
    <w:rsid w:val="007572C1"/>
    <w:rsid w:val="0075744B"/>
    <w:rsid w:val="007574C8"/>
    <w:rsid w:val="00757580"/>
    <w:rsid w:val="007576E0"/>
    <w:rsid w:val="00757701"/>
    <w:rsid w:val="0075775D"/>
    <w:rsid w:val="0075777E"/>
    <w:rsid w:val="007578BE"/>
    <w:rsid w:val="007578F7"/>
    <w:rsid w:val="007579D8"/>
    <w:rsid w:val="007579F0"/>
    <w:rsid w:val="00757B9E"/>
    <w:rsid w:val="00757BB8"/>
    <w:rsid w:val="00757BF3"/>
    <w:rsid w:val="00757CD1"/>
    <w:rsid w:val="00757CD7"/>
    <w:rsid w:val="00757CFD"/>
    <w:rsid w:val="00757D21"/>
    <w:rsid w:val="00757D69"/>
    <w:rsid w:val="00757DF9"/>
    <w:rsid w:val="00757E62"/>
    <w:rsid w:val="00757EA9"/>
    <w:rsid w:val="00757EDF"/>
    <w:rsid w:val="00757FF1"/>
    <w:rsid w:val="00760096"/>
    <w:rsid w:val="00760184"/>
    <w:rsid w:val="007602F7"/>
    <w:rsid w:val="007603B8"/>
    <w:rsid w:val="0076042C"/>
    <w:rsid w:val="0076045F"/>
    <w:rsid w:val="00760478"/>
    <w:rsid w:val="0076049A"/>
    <w:rsid w:val="00760593"/>
    <w:rsid w:val="0076060A"/>
    <w:rsid w:val="007607E2"/>
    <w:rsid w:val="007608B4"/>
    <w:rsid w:val="007608E9"/>
    <w:rsid w:val="00760ADA"/>
    <w:rsid w:val="00760B5A"/>
    <w:rsid w:val="00760B76"/>
    <w:rsid w:val="00760BB3"/>
    <w:rsid w:val="00760CFB"/>
    <w:rsid w:val="00760E46"/>
    <w:rsid w:val="00760E54"/>
    <w:rsid w:val="00760E93"/>
    <w:rsid w:val="00760E94"/>
    <w:rsid w:val="00760EBC"/>
    <w:rsid w:val="00760EE3"/>
    <w:rsid w:val="00760F7D"/>
    <w:rsid w:val="00760FEE"/>
    <w:rsid w:val="0076104E"/>
    <w:rsid w:val="007614BF"/>
    <w:rsid w:val="00761589"/>
    <w:rsid w:val="00761604"/>
    <w:rsid w:val="00761667"/>
    <w:rsid w:val="007616FD"/>
    <w:rsid w:val="007617B6"/>
    <w:rsid w:val="00761AD9"/>
    <w:rsid w:val="00761BA7"/>
    <w:rsid w:val="00761CC1"/>
    <w:rsid w:val="00761DD3"/>
    <w:rsid w:val="00761DD7"/>
    <w:rsid w:val="00761E28"/>
    <w:rsid w:val="00761E47"/>
    <w:rsid w:val="00761FD2"/>
    <w:rsid w:val="0076215D"/>
    <w:rsid w:val="007621B5"/>
    <w:rsid w:val="00762285"/>
    <w:rsid w:val="00762308"/>
    <w:rsid w:val="007627D6"/>
    <w:rsid w:val="0076280E"/>
    <w:rsid w:val="007628AA"/>
    <w:rsid w:val="00762926"/>
    <w:rsid w:val="0076296C"/>
    <w:rsid w:val="007629EC"/>
    <w:rsid w:val="00762ABE"/>
    <w:rsid w:val="00762BDE"/>
    <w:rsid w:val="00762BED"/>
    <w:rsid w:val="00762CDC"/>
    <w:rsid w:val="00762D09"/>
    <w:rsid w:val="00762D6F"/>
    <w:rsid w:val="00762F4F"/>
    <w:rsid w:val="00762F76"/>
    <w:rsid w:val="00763096"/>
    <w:rsid w:val="0076310E"/>
    <w:rsid w:val="00763254"/>
    <w:rsid w:val="007633CD"/>
    <w:rsid w:val="007633DC"/>
    <w:rsid w:val="007633E5"/>
    <w:rsid w:val="00763461"/>
    <w:rsid w:val="00763661"/>
    <w:rsid w:val="0076368A"/>
    <w:rsid w:val="007636B0"/>
    <w:rsid w:val="00763847"/>
    <w:rsid w:val="00763895"/>
    <w:rsid w:val="0076389E"/>
    <w:rsid w:val="00763A17"/>
    <w:rsid w:val="00763C59"/>
    <w:rsid w:val="00763D80"/>
    <w:rsid w:val="00763E12"/>
    <w:rsid w:val="00763E64"/>
    <w:rsid w:val="00764008"/>
    <w:rsid w:val="00764147"/>
    <w:rsid w:val="00764254"/>
    <w:rsid w:val="00764381"/>
    <w:rsid w:val="007644A2"/>
    <w:rsid w:val="00764503"/>
    <w:rsid w:val="007646D0"/>
    <w:rsid w:val="00764710"/>
    <w:rsid w:val="0076483F"/>
    <w:rsid w:val="00764844"/>
    <w:rsid w:val="0076485F"/>
    <w:rsid w:val="00764951"/>
    <w:rsid w:val="00764A6E"/>
    <w:rsid w:val="00764DF9"/>
    <w:rsid w:val="00764F39"/>
    <w:rsid w:val="00764F8A"/>
    <w:rsid w:val="00764FC2"/>
    <w:rsid w:val="007650C5"/>
    <w:rsid w:val="00765124"/>
    <w:rsid w:val="007651C8"/>
    <w:rsid w:val="00765409"/>
    <w:rsid w:val="0076543D"/>
    <w:rsid w:val="0076546F"/>
    <w:rsid w:val="00765475"/>
    <w:rsid w:val="007655A0"/>
    <w:rsid w:val="007656D2"/>
    <w:rsid w:val="007656E1"/>
    <w:rsid w:val="007656F7"/>
    <w:rsid w:val="00765749"/>
    <w:rsid w:val="007658BD"/>
    <w:rsid w:val="0076590E"/>
    <w:rsid w:val="007659C6"/>
    <w:rsid w:val="00765A07"/>
    <w:rsid w:val="00765A79"/>
    <w:rsid w:val="00765A7F"/>
    <w:rsid w:val="00765E0D"/>
    <w:rsid w:val="00765ED5"/>
    <w:rsid w:val="007661C3"/>
    <w:rsid w:val="00766217"/>
    <w:rsid w:val="00766248"/>
    <w:rsid w:val="0076671B"/>
    <w:rsid w:val="007667EA"/>
    <w:rsid w:val="00766834"/>
    <w:rsid w:val="007668E3"/>
    <w:rsid w:val="007668F4"/>
    <w:rsid w:val="00766905"/>
    <w:rsid w:val="0076693B"/>
    <w:rsid w:val="007669B6"/>
    <w:rsid w:val="007669CA"/>
    <w:rsid w:val="00766A44"/>
    <w:rsid w:val="00766A72"/>
    <w:rsid w:val="00766ADF"/>
    <w:rsid w:val="00766BCF"/>
    <w:rsid w:val="00766C04"/>
    <w:rsid w:val="00766C91"/>
    <w:rsid w:val="00766D44"/>
    <w:rsid w:val="00766DD6"/>
    <w:rsid w:val="00766F41"/>
    <w:rsid w:val="00766F79"/>
    <w:rsid w:val="007670D9"/>
    <w:rsid w:val="00767124"/>
    <w:rsid w:val="00767130"/>
    <w:rsid w:val="007671D7"/>
    <w:rsid w:val="0076725F"/>
    <w:rsid w:val="007672DC"/>
    <w:rsid w:val="0076757C"/>
    <w:rsid w:val="007675CD"/>
    <w:rsid w:val="0076762A"/>
    <w:rsid w:val="00767728"/>
    <w:rsid w:val="0076776E"/>
    <w:rsid w:val="00767780"/>
    <w:rsid w:val="0076782C"/>
    <w:rsid w:val="00767865"/>
    <w:rsid w:val="00767873"/>
    <w:rsid w:val="00767AC0"/>
    <w:rsid w:val="00767BFD"/>
    <w:rsid w:val="00767C4E"/>
    <w:rsid w:val="00767D57"/>
    <w:rsid w:val="00767E85"/>
    <w:rsid w:val="00767F9D"/>
    <w:rsid w:val="007702C2"/>
    <w:rsid w:val="007703B5"/>
    <w:rsid w:val="007703F3"/>
    <w:rsid w:val="00770499"/>
    <w:rsid w:val="00770567"/>
    <w:rsid w:val="007705BB"/>
    <w:rsid w:val="00770614"/>
    <w:rsid w:val="00770727"/>
    <w:rsid w:val="007708CB"/>
    <w:rsid w:val="0077094D"/>
    <w:rsid w:val="00770962"/>
    <w:rsid w:val="00770B1B"/>
    <w:rsid w:val="00770BAF"/>
    <w:rsid w:val="00770C55"/>
    <w:rsid w:val="00770D15"/>
    <w:rsid w:val="00770D70"/>
    <w:rsid w:val="00770E17"/>
    <w:rsid w:val="00770E3F"/>
    <w:rsid w:val="00770E75"/>
    <w:rsid w:val="00770E96"/>
    <w:rsid w:val="00770F44"/>
    <w:rsid w:val="00771063"/>
    <w:rsid w:val="00771076"/>
    <w:rsid w:val="0077108C"/>
    <w:rsid w:val="007711B4"/>
    <w:rsid w:val="007711FC"/>
    <w:rsid w:val="00771281"/>
    <w:rsid w:val="007712A2"/>
    <w:rsid w:val="007712C6"/>
    <w:rsid w:val="007712D1"/>
    <w:rsid w:val="007713C5"/>
    <w:rsid w:val="00771690"/>
    <w:rsid w:val="007717A1"/>
    <w:rsid w:val="00771842"/>
    <w:rsid w:val="0077193A"/>
    <w:rsid w:val="00771A4B"/>
    <w:rsid w:val="00771B7A"/>
    <w:rsid w:val="00771C19"/>
    <w:rsid w:val="00771D71"/>
    <w:rsid w:val="00771DC3"/>
    <w:rsid w:val="00771E81"/>
    <w:rsid w:val="00771F4A"/>
    <w:rsid w:val="007720AE"/>
    <w:rsid w:val="007721D5"/>
    <w:rsid w:val="00772316"/>
    <w:rsid w:val="00772443"/>
    <w:rsid w:val="0077248A"/>
    <w:rsid w:val="00772542"/>
    <w:rsid w:val="00772550"/>
    <w:rsid w:val="00772585"/>
    <w:rsid w:val="00772599"/>
    <w:rsid w:val="0077264B"/>
    <w:rsid w:val="0077279E"/>
    <w:rsid w:val="00772852"/>
    <w:rsid w:val="00772860"/>
    <w:rsid w:val="00772B9C"/>
    <w:rsid w:val="00772D43"/>
    <w:rsid w:val="00772E2D"/>
    <w:rsid w:val="00772E6B"/>
    <w:rsid w:val="00772FBE"/>
    <w:rsid w:val="0077304B"/>
    <w:rsid w:val="007730A1"/>
    <w:rsid w:val="007734DF"/>
    <w:rsid w:val="007735AF"/>
    <w:rsid w:val="0077374D"/>
    <w:rsid w:val="00773824"/>
    <w:rsid w:val="00773985"/>
    <w:rsid w:val="00773A0B"/>
    <w:rsid w:val="00773A9D"/>
    <w:rsid w:val="00773ABC"/>
    <w:rsid w:val="00773BD8"/>
    <w:rsid w:val="00773C2C"/>
    <w:rsid w:val="00773C32"/>
    <w:rsid w:val="00773C53"/>
    <w:rsid w:val="00773EBB"/>
    <w:rsid w:val="00773F18"/>
    <w:rsid w:val="00773FC6"/>
    <w:rsid w:val="00774167"/>
    <w:rsid w:val="00774501"/>
    <w:rsid w:val="00774613"/>
    <w:rsid w:val="0077467D"/>
    <w:rsid w:val="007746C3"/>
    <w:rsid w:val="007746F5"/>
    <w:rsid w:val="007747B7"/>
    <w:rsid w:val="00774889"/>
    <w:rsid w:val="007748FD"/>
    <w:rsid w:val="00774964"/>
    <w:rsid w:val="007749AB"/>
    <w:rsid w:val="00774A41"/>
    <w:rsid w:val="00774AB6"/>
    <w:rsid w:val="00774C07"/>
    <w:rsid w:val="00774C1C"/>
    <w:rsid w:val="00774C5A"/>
    <w:rsid w:val="00774F2F"/>
    <w:rsid w:val="0077509D"/>
    <w:rsid w:val="0077516B"/>
    <w:rsid w:val="00775173"/>
    <w:rsid w:val="007752E1"/>
    <w:rsid w:val="007752F9"/>
    <w:rsid w:val="00775331"/>
    <w:rsid w:val="00775363"/>
    <w:rsid w:val="0077536F"/>
    <w:rsid w:val="0077569E"/>
    <w:rsid w:val="00775806"/>
    <w:rsid w:val="00775812"/>
    <w:rsid w:val="00775961"/>
    <w:rsid w:val="00775978"/>
    <w:rsid w:val="007759C7"/>
    <w:rsid w:val="00775A3F"/>
    <w:rsid w:val="00775D44"/>
    <w:rsid w:val="00775D9E"/>
    <w:rsid w:val="00775E04"/>
    <w:rsid w:val="00775E33"/>
    <w:rsid w:val="00775EB5"/>
    <w:rsid w:val="00775EF3"/>
    <w:rsid w:val="00775FD3"/>
    <w:rsid w:val="00776088"/>
    <w:rsid w:val="0077618C"/>
    <w:rsid w:val="0077620F"/>
    <w:rsid w:val="00776260"/>
    <w:rsid w:val="00776294"/>
    <w:rsid w:val="0077641E"/>
    <w:rsid w:val="00776464"/>
    <w:rsid w:val="0077649B"/>
    <w:rsid w:val="0077660E"/>
    <w:rsid w:val="007767B2"/>
    <w:rsid w:val="00776857"/>
    <w:rsid w:val="0077689B"/>
    <w:rsid w:val="00776B17"/>
    <w:rsid w:val="00776B39"/>
    <w:rsid w:val="00776C43"/>
    <w:rsid w:val="00776C7D"/>
    <w:rsid w:val="00776E31"/>
    <w:rsid w:val="0077700D"/>
    <w:rsid w:val="00777035"/>
    <w:rsid w:val="0077705D"/>
    <w:rsid w:val="00777211"/>
    <w:rsid w:val="00777405"/>
    <w:rsid w:val="00777475"/>
    <w:rsid w:val="007774A6"/>
    <w:rsid w:val="007775E9"/>
    <w:rsid w:val="007775F2"/>
    <w:rsid w:val="00777731"/>
    <w:rsid w:val="007777FE"/>
    <w:rsid w:val="007778B6"/>
    <w:rsid w:val="00777AC4"/>
    <w:rsid w:val="00777B3E"/>
    <w:rsid w:val="00777B9A"/>
    <w:rsid w:val="00777B9C"/>
    <w:rsid w:val="00777BC0"/>
    <w:rsid w:val="00777C0B"/>
    <w:rsid w:val="00777C11"/>
    <w:rsid w:val="00777C9D"/>
    <w:rsid w:val="00777D2C"/>
    <w:rsid w:val="00777F97"/>
    <w:rsid w:val="0078000B"/>
    <w:rsid w:val="0078003E"/>
    <w:rsid w:val="0078019F"/>
    <w:rsid w:val="007801E7"/>
    <w:rsid w:val="00780212"/>
    <w:rsid w:val="00780304"/>
    <w:rsid w:val="007803D1"/>
    <w:rsid w:val="00780466"/>
    <w:rsid w:val="00780573"/>
    <w:rsid w:val="00780675"/>
    <w:rsid w:val="007806B4"/>
    <w:rsid w:val="007806F8"/>
    <w:rsid w:val="00780775"/>
    <w:rsid w:val="007807CF"/>
    <w:rsid w:val="00780837"/>
    <w:rsid w:val="00780A01"/>
    <w:rsid w:val="00780AE5"/>
    <w:rsid w:val="00780B00"/>
    <w:rsid w:val="00780B74"/>
    <w:rsid w:val="00780C5F"/>
    <w:rsid w:val="00780F1A"/>
    <w:rsid w:val="0078105E"/>
    <w:rsid w:val="00781148"/>
    <w:rsid w:val="0078120A"/>
    <w:rsid w:val="0078124B"/>
    <w:rsid w:val="007813BA"/>
    <w:rsid w:val="007813F7"/>
    <w:rsid w:val="00781430"/>
    <w:rsid w:val="00781556"/>
    <w:rsid w:val="00781754"/>
    <w:rsid w:val="0078184F"/>
    <w:rsid w:val="0078188D"/>
    <w:rsid w:val="00781AAD"/>
    <w:rsid w:val="00781AC2"/>
    <w:rsid w:val="00781BF1"/>
    <w:rsid w:val="00781C14"/>
    <w:rsid w:val="00781C7D"/>
    <w:rsid w:val="00781C95"/>
    <w:rsid w:val="00781DFA"/>
    <w:rsid w:val="007820EC"/>
    <w:rsid w:val="00782330"/>
    <w:rsid w:val="00782408"/>
    <w:rsid w:val="00782648"/>
    <w:rsid w:val="0078266C"/>
    <w:rsid w:val="007826C0"/>
    <w:rsid w:val="007826E2"/>
    <w:rsid w:val="0078274B"/>
    <w:rsid w:val="00782851"/>
    <w:rsid w:val="0078288C"/>
    <w:rsid w:val="007828CD"/>
    <w:rsid w:val="007829E3"/>
    <w:rsid w:val="007829ED"/>
    <w:rsid w:val="00782A08"/>
    <w:rsid w:val="00782A58"/>
    <w:rsid w:val="00782BC6"/>
    <w:rsid w:val="00782C25"/>
    <w:rsid w:val="00782D48"/>
    <w:rsid w:val="00782EF8"/>
    <w:rsid w:val="00782F28"/>
    <w:rsid w:val="00782FC7"/>
    <w:rsid w:val="0078305B"/>
    <w:rsid w:val="00783284"/>
    <w:rsid w:val="00783309"/>
    <w:rsid w:val="0078343E"/>
    <w:rsid w:val="007834BB"/>
    <w:rsid w:val="007834EB"/>
    <w:rsid w:val="00783638"/>
    <w:rsid w:val="007838EC"/>
    <w:rsid w:val="0078390D"/>
    <w:rsid w:val="00783A2C"/>
    <w:rsid w:val="00783C11"/>
    <w:rsid w:val="00783DDF"/>
    <w:rsid w:val="00783E21"/>
    <w:rsid w:val="00783E9A"/>
    <w:rsid w:val="00783F6B"/>
    <w:rsid w:val="00783FDE"/>
    <w:rsid w:val="00783FE1"/>
    <w:rsid w:val="00784116"/>
    <w:rsid w:val="007841B8"/>
    <w:rsid w:val="0078422D"/>
    <w:rsid w:val="007842B9"/>
    <w:rsid w:val="007843F0"/>
    <w:rsid w:val="007843F3"/>
    <w:rsid w:val="00784532"/>
    <w:rsid w:val="00784537"/>
    <w:rsid w:val="00784681"/>
    <w:rsid w:val="007846BE"/>
    <w:rsid w:val="00784817"/>
    <w:rsid w:val="00784A09"/>
    <w:rsid w:val="00784A94"/>
    <w:rsid w:val="00784ABE"/>
    <w:rsid w:val="00784B53"/>
    <w:rsid w:val="00784B6F"/>
    <w:rsid w:val="00784B95"/>
    <w:rsid w:val="00784BCC"/>
    <w:rsid w:val="00784C00"/>
    <w:rsid w:val="00784C3F"/>
    <w:rsid w:val="00784C53"/>
    <w:rsid w:val="00784DD7"/>
    <w:rsid w:val="00784F2D"/>
    <w:rsid w:val="00784F3B"/>
    <w:rsid w:val="0078507F"/>
    <w:rsid w:val="00785173"/>
    <w:rsid w:val="007851E3"/>
    <w:rsid w:val="0078521B"/>
    <w:rsid w:val="00785366"/>
    <w:rsid w:val="007853DC"/>
    <w:rsid w:val="00785497"/>
    <w:rsid w:val="007854CC"/>
    <w:rsid w:val="00785536"/>
    <w:rsid w:val="0078553D"/>
    <w:rsid w:val="0078559C"/>
    <w:rsid w:val="0078561F"/>
    <w:rsid w:val="00785761"/>
    <w:rsid w:val="007858D3"/>
    <w:rsid w:val="00785A27"/>
    <w:rsid w:val="00785B1A"/>
    <w:rsid w:val="00785BF6"/>
    <w:rsid w:val="00785CAA"/>
    <w:rsid w:val="00785CAD"/>
    <w:rsid w:val="00785E73"/>
    <w:rsid w:val="007860F4"/>
    <w:rsid w:val="00786238"/>
    <w:rsid w:val="00786438"/>
    <w:rsid w:val="00786494"/>
    <w:rsid w:val="007866EC"/>
    <w:rsid w:val="00786747"/>
    <w:rsid w:val="00786815"/>
    <w:rsid w:val="00786864"/>
    <w:rsid w:val="0078692D"/>
    <w:rsid w:val="00786A87"/>
    <w:rsid w:val="00786B74"/>
    <w:rsid w:val="00786CED"/>
    <w:rsid w:val="00786D4D"/>
    <w:rsid w:val="00786DB8"/>
    <w:rsid w:val="00786FC0"/>
    <w:rsid w:val="00787196"/>
    <w:rsid w:val="0078719F"/>
    <w:rsid w:val="007871AB"/>
    <w:rsid w:val="00787243"/>
    <w:rsid w:val="00787269"/>
    <w:rsid w:val="00787286"/>
    <w:rsid w:val="00787311"/>
    <w:rsid w:val="00787323"/>
    <w:rsid w:val="0078737C"/>
    <w:rsid w:val="007873F8"/>
    <w:rsid w:val="0078746D"/>
    <w:rsid w:val="007874A2"/>
    <w:rsid w:val="007874EB"/>
    <w:rsid w:val="007874F1"/>
    <w:rsid w:val="007875B7"/>
    <w:rsid w:val="007875C0"/>
    <w:rsid w:val="00787714"/>
    <w:rsid w:val="0078778A"/>
    <w:rsid w:val="0078778E"/>
    <w:rsid w:val="00787847"/>
    <w:rsid w:val="00787887"/>
    <w:rsid w:val="007878BF"/>
    <w:rsid w:val="00787A95"/>
    <w:rsid w:val="00787B28"/>
    <w:rsid w:val="00787C70"/>
    <w:rsid w:val="00787C7E"/>
    <w:rsid w:val="00787C7F"/>
    <w:rsid w:val="00787C92"/>
    <w:rsid w:val="00787CAB"/>
    <w:rsid w:val="00787CE1"/>
    <w:rsid w:val="00787F39"/>
    <w:rsid w:val="00790012"/>
    <w:rsid w:val="007900BB"/>
    <w:rsid w:val="00790247"/>
    <w:rsid w:val="0079026A"/>
    <w:rsid w:val="007902C3"/>
    <w:rsid w:val="007902C9"/>
    <w:rsid w:val="00790303"/>
    <w:rsid w:val="00790310"/>
    <w:rsid w:val="0079034F"/>
    <w:rsid w:val="00790415"/>
    <w:rsid w:val="0079078A"/>
    <w:rsid w:val="0079079C"/>
    <w:rsid w:val="007908C6"/>
    <w:rsid w:val="00790996"/>
    <w:rsid w:val="00790C4D"/>
    <w:rsid w:val="00790D0B"/>
    <w:rsid w:val="00790D26"/>
    <w:rsid w:val="00790D40"/>
    <w:rsid w:val="00790F52"/>
    <w:rsid w:val="007915CA"/>
    <w:rsid w:val="007915D9"/>
    <w:rsid w:val="00791681"/>
    <w:rsid w:val="00791693"/>
    <w:rsid w:val="00791758"/>
    <w:rsid w:val="0079175A"/>
    <w:rsid w:val="007917FF"/>
    <w:rsid w:val="0079185B"/>
    <w:rsid w:val="00791912"/>
    <w:rsid w:val="0079193A"/>
    <w:rsid w:val="00791955"/>
    <w:rsid w:val="00791C2B"/>
    <w:rsid w:val="00791C5E"/>
    <w:rsid w:val="00791D1D"/>
    <w:rsid w:val="00791D53"/>
    <w:rsid w:val="00792176"/>
    <w:rsid w:val="00792269"/>
    <w:rsid w:val="0079243E"/>
    <w:rsid w:val="0079246D"/>
    <w:rsid w:val="007924CF"/>
    <w:rsid w:val="00792554"/>
    <w:rsid w:val="0079264B"/>
    <w:rsid w:val="00792832"/>
    <w:rsid w:val="007928DC"/>
    <w:rsid w:val="007929BA"/>
    <w:rsid w:val="007929BD"/>
    <w:rsid w:val="00792D51"/>
    <w:rsid w:val="00792F92"/>
    <w:rsid w:val="00792F9D"/>
    <w:rsid w:val="007930C7"/>
    <w:rsid w:val="00793197"/>
    <w:rsid w:val="007932A1"/>
    <w:rsid w:val="007932AE"/>
    <w:rsid w:val="007934EE"/>
    <w:rsid w:val="00793564"/>
    <w:rsid w:val="00793B8A"/>
    <w:rsid w:val="00793BDD"/>
    <w:rsid w:val="00793C04"/>
    <w:rsid w:val="00793C27"/>
    <w:rsid w:val="00793E39"/>
    <w:rsid w:val="0079402D"/>
    <w:rsid w:val="00794049"/>
    <w:rsid w:val="007940AC"/>
    <w:rsid w:val="00794208"/>
    <w:rsid w:val="00794287"/>
    <w:rsid w:val="0079439F"/>
    <w:rsid w:val="007944AA"/>
    <w:rsid w:val="007944CB"/>
    <w:rsid w:val="007945D9"/>
    <w:rsid w:val="00794607"/>
    <w:rsid w:val="0079477A"/>
    <w:rsid w:val="00794884"/>
    <w:rsid w:val="007949DA"/>
    <w:rsid w:val="00794D7D"/>
    <w:rsid w:val="00794E8C"/>
    <w:rsid w:val="00794FB6"/>
    <w:rsid w:val="00795076"/>
    <w:rsid w:val="007950BC"/>
    <w:rsid w:val="00795148"/>
    <w:rsid w:val="007951F2"/>
    <w:rsid w:val="00795374"/>
    <w:rsid w:val="00795577"/>
    <w:rsid w:val="007956A0"/>
    <w:rsid w:val="007956D7"/>
    <w:rsid w:val="00795753"/>
    <w:rsid w:val="00795825"/>
    <w:rsid w:val="007958A6"/>
    <w:rsid w:val="00795A82"/>
    <w:rsid w:val="00795CC8"/>
    <w:rsid w:val="00795DAA"/>
    <w:rsid w:val="00795DCC"/>
    <w:rsid w:val="00795E03"/>
    <w:rsid w:val="00795F2A"/>
    <w:rsid w:val="00795F82"/>
    <w:rsid w:val="00795FBF"/>
    <w:rsid w:val="0079616A"/>
    <w:rsid w:val="007961CA"/>
    <w:rsid w:val="0079625C"/>
    <w:rsid w:val="0079630E"/>
    <w:rsid w:val="0079633F"/>
    <w:rsid w:val="0079646F"/>
    <w:rsid w:val="007966D5"/>
    <w:rsid w:val="00796745"/>
    <w:rsid w:val="00796805"/>
    <w:rsid w:val="00796877"/>
    <w:rsid w:val="00796CD0"/>
    <w:rsid w:val="00796DFC"/>
    <w:rsid w:val="00796E7C"/>
    <w:rsid w:val="00796E9E"/>
    <w:rsid w:val="00796FD7"/>
    <w:rsid w:val="00797078"/>
    <w:rsid w:val="0079707D"/>
    <w:rsid w:val="007971C5"/>
    <w:rsid w:val="007971F1"/>
    <w:rsid w:val="0079721F"/>
    <w:rsid w:val="007972C4"/>
    <w:rsid w:val="007973A0"/>
    <w:rsid w:val="007973AE"/>
    <w:rsid w:val="00797439"/>
    <w:rsid w:val="00797686"/>
    <w:rsid w:val="00797724"/>
    <w:rsid w:val="007978D9"/>
    <w:rsid w:val="00797A6F"/>
    <w:rsid w:val="00797AFB"/>
    <w:rsid w:val="00797D64"/>
    <w:rsid w:val="00797E33"/>
    <w:rsid w:val="00797F74"/>
    <w:rsid w:val="007A008A"/>
    <w:rsid w:val="007A01DD"/>
    <w:rsid w:val="007A01F7"/>
    <w:rsid w:val="007A0229"/>
    <w:rsid w:val="007A02A4"/>
    <w:rsid w:val="007A034D"/>
    <w:rsid w:val="007A04CF"/>
    <w:rsid w:val="007A06F4"/>
    <w:rsid w:val="007A0761"/>
    <w:rsid w:val="007A07B9"/>
    <w:rsid w:val="007A08ED"/>
    <w:rsid w:val="007A0A3D"/>
    <w:rsid w:val="007A0DA7"/>
    <w:rsid w:val="007A0E3A"/>
    <w:rsid w:val="007A0E4C"/>
    <w:rsid w:val="007A0EDE"/>
    <w:rsid w:val="007A0EDF"/>
    <w:rsid w:val="007A1231"/>
    <w:rsid w:val="007A12CC"/>
    <w:rsid w:val="007A1372"/>
    <w:rsid w:val="007A13BB"/>
    <w:rsid w:val="007A14AF"/>
    <w:rsid w:val="007A16A5"/>
    <w:rsid w:val="007A1736"/>
    <w:rsid w:val="007A17CD"/>
    <w:rsid w:val="007A189B"/>
    <w:rsid w:val="007A195C"/>
    <w:rsid w:val="007A1AA3"/>
    <w:rsid w:val="007A1AFA"/>
    <w:rsid w:val="007A1B95"/>
    <w:rsid w:val="007A1C83"/>
    <w:rsid w:val="007A1C90"/>
    <w:rsid w:val="007A1CAF"/>
    <w:rsid w:val="007A1CBD"/>
    <w:rsid w:val="007A1CBF"/>
    <w:rsid w:val="007A1D38"/>
    <w:rsid w:val="007A1DA3"/>
    <w:rsid w:val="007A1E0F"/>
    <w:rsid w:val="007A1E6E"/>
    <w:rsid w:val="007A1EBA"/>
    <w:rsid w:val="007A1EF2"/>
    <w:rsid w:val="007A2002"/>
    <w:rsid w:val="007A205A"/>
    <w:rsid w:val="007A2084"/>
    <w:rsid w:val="007A2136"/>
    <w:rsid w:val="007A2226"/>
    <w:rsid w:val="007A2272"/>
    <w:rsid w:val="007A23F0"/>
    <w:rsid w:val="007A254C"/>
    <w:rsid w:val="007A272B"/>
    <w:rsid w:val="007A2874"/>
    <w:rsid w:val="007A2890"/>
    <w:rsid w:val="007A28A9"/>
    <w:rsid w:val="007A2947"/>
    <w:rsid w:val="007A2A65"/>
    <w:rsid w:val="007A2BAD"/>
    <w:rsid w:val="007A2BF7"/>
    <w:rsid w:val="007A2E47"/>
    <w:rsid w:val="007A31AB"/>
    <w:rsid w:val="007A31CA"/>
    <w:rsid w:val="007A3215"/>
    <w:rsid w:val="007A32A9"/>
    <w:rsid w:val="007A32D4"/>
    <w:rsid w:val="007A32E1"/>
    <w:rsid w:val="007A32F1"/>
    <w:rsid w:val="007A3383"/>
    <w:rsid w:val="007A3395"/>
    <w:rsid w:val="007A33CD"/>
    <w:rsid w:val="007A3477"/>
    <w:rsid w:val="007A35D5"/>
    <w:rsid w:val="007A35EC"/>
    <w:rsid w:val="007A36EA"/>
    <w:rsid w:val="007A3739"/>
    <w:rsid w:val="007A389C"/>
    <w:rsid w:val="007A38B1"/>
    <w:rsid w:val="007A38E1"/>
    <w:rsid w:val="007A38E8"/>
    <w:rsid w:val="007A3AC4"/>
    <w:rsid w:val="007A3ADD"/>
    <w:rsid w:val="007A3C9C"/>
    <w:rsid w:val="007A3DE9"/>
    <w:rsid w:val="007A3EF8"/>
    <w:rsid w:val="007A3FDB"/>
    <w:rsid w:val="007A405A"/>
    <w:rsid w:val="007A412A"/>
    <w:rsid w:val="007A4137"/>
    <w:rsid w:val="007A42FC"/>
    <w:rsid w:val="007A4343"/>
    <w:rsid w:val="007A436E"/>
    <w:rsid w:val="007A465B"/>
    <w:rsid w:val="007A4696"/>
    <w:rsid w:val="007A478E"/>
    <w:rsid w:val="007A47BE"/>
    <w:rsid w:val="007A47C5"/>
    <w:rsid w:val="007A4836"/>
    <w:rsid w:val="007A4A69"/>
    <w:rsid w:val="007A4AC1"/>
    <w:rsid w:val="007A4D0E"/>
    <w:rsid w:val="007A4D5B"/>
    <w:rsid w:val="007A4D66"/>
    <w:rsid w:val="007A4D9B"/>
    <w:rsid w:val="007A4DCA"/>
    <w:rsid w:val="007A4E03"/>
    <w:rsid w:val="007A4E05"/>
    <w:rsid w:val="007A4F31"/>
    <w:rsid w:val="007A4F36"/>
    <w:rsid w:val="007A4F95"/>
    <w:rsid w:val="007A4FB3"/>
    <w:rsid w:val="007A5074"/>
    <w:rsid w:val="007A5084"/>
    <w:rsid w:val="007A50FC"/>
    <w:rsid w:val="007A51EC"/>
    <w:rsid w:val="007A51F8"/>
    <w:rsid w:val="007A52AC"/>
    <w:rsid w:val="007A52D0"/>
    <w:rsid w:val="007A5555"/>
    <w:rsid w:val="007A559F"/>
    <w:rsid w:val="007A5643"/>
    <w:rsid w:val="007A58DF"/>
    <w:rsid w:val="007A59F0"/>
    <w:rsid w:val="007A5B6A"/>
    <w:rsid w:val="007A5D33"/>
    <w:rsid w:val="007A5DCF"/>
    <w:rsid w:val="007A5DE4"/>
    <w:rsid w:val="007A5ED5"/>
    <w:rsid w:val="007A5F9F"/>
    <w:rsid w:val="007A6084"/>
    <w:rsid w:val="007A6250"/>
    <w:rsid w:val="007A6279"/>
    <w:rsid w:val="007A62FD"/>
    <w:rsid w:val="007A635C"/>
    <w:rsid w:val="007A640F"/>
    <w:rsid w:val="007A6479"/>
    <w:rsid w:val="007A6481"/>
    <w:rsid w:val="007A66B0"/>
    <w:rsid w:val="007A689D"/>
    <w:rsid w:val="007A6928"/>
    <w:rsid w:val="007A69D8"/>
    <w:rsid w:val="007A6CC0"/>
    <w:rsid w:val="007A6D39"/>
    <w:rsid w:val="007A6D5A"/>
    <w:rsid w:val="007A6DEE"/>
    <w:rsid w:val="007A6E20"/>
    <w:rsid w:val="007A6F36"/>
    <w:rsid w:val="007A6FD5"/>
    <w:rsid w:val="007A707A"/>
    <w:rsid w:val="007A70F0"/>
    <w:rsid w:val="007A7149"/>
    <w:rsid w:val="007A71A4"/>
    <w:rsid w:val="007A7282"/>
    <w:rsid w:val="007A72C0"/>
    <w:rsid w:val="007A72CC"/>
    <w:rsid w:val="007A73E4"/>
    <w:rsid w:val="007A749C"/>
    <w:rsid w:val="007A74FD"/>
    <w:rsid w:val="007A75DA"/>
    <w:rsid w:val="007A764C"/>
    <w:rsid w:val="007A76A7"/>
    <w:rsid w:val="007A76D8"/>
    <w:rsid w:val="007A77AC"/>
    <w:rsid w:val="007A7913"/>
    <w:rsid w:val="007A7931"/>
    <w:rsid w:val="007A7B36"/>
    <w:rsid w:val="007A7B95"/>
    <w:rsid w:val="007A7D24"/>
    <w:rsid w:val="007A7D27"/>
    <w:rsid w:val="007B008C"/>
    <w:rsid w:val="007B00E5"/>
    <w:rsid w:val="007B02B0"/>
    <w:rsid w:val="007B044B"/>
    <w:rsid w:val="007B0458"/>
    <w:rsid w:val="007B0463"/>
    <w:rsid w:val="007B04CC"/>
    <w:rsid w:val="007B05E0"/>
    <w:rsid w:val="007B06E8"/>
    <w:rsid w:val="007B0765"/>
    <w:rsid w:val="007B07A6"/>
    <w:rsid w:val="007B0946"/>
    <w:rsid w:val="007B095F"/>
    <w:rsid w:val="007B0B29"/>
    <w:rsid w:val="007B0C5C"/>
    <w:rsid w:val="007B0E05"/>
    <w:rsid w:val="007B0EAD"/>
    <w:rsid w:val="007B0EBD"/>
    <w:rsid w:val="007B1111"/>
    <w:rsid w:val="007B12E3"/>
    <w:rsid w:val="007B1309"/>
    <w:rsid w:val="007B140E"/>
    <w:rsid w:val="007B1434"/>
    <w:rsid w:val="007B1480"/>
    <w:rsid w:val="007B14DA"/>
    <w:rsid w:val="007B158D"/>
    <w:rsid w:val="007B1834"/>
    <w:rsid w:val="007B1984"/>
    <w:rsid w:val="007B19FE"/>
    <w:rsid w:val="007B1A26"/>
    <w:rsid w:val="007B1BEC"/>
    <w:rsid w:val="007B1C0B"/>
    <w:rsid w:val="007B1C41"/>
    <w:rsid w:val="007B1C53"/>
    <w:rsid w:val="007B1C82"/>
    <w:rsid w:val="007B1E1C"/>
    <w:rsid w:val="007B1E33"/>
    <w:rsid w:val="007B2016"/>
    <w:rsid w:val="007B210B"/>
    <w:rsid w:val="007B21A9"/>
    <w:rsid w:val="007B2280"/>
    <w:rsid w:val="007B22DF"/>
    <w:rsid w:val="007B2411"/>
    <w:rsid w:val="007B2449"/>
    <w:rsid w:val="007B2593"/>
    <w:rsid w:val="007B260E"/>
    <w:rsid w:val="007B277B"/>
    <w:rsid w:val="007B27D4"/>
    <w:rsid w:val="007B2803"/>
    <w:rsid w:val="007B2916"/>
    <w:rsid w:val="007B294C"/>
    <w:rsid w:val="007B2A7A"/>
    <w:rsid w:val="007B2B1D"/>
    <w:rsid w:val="007B2B56"/>
    <w:rsid w:val="007B2C6B"/>
    <w:rsid w:val="007B2D53"/>
    <w:rsid w:val="007B2F86"/>
    <w:rsid w:val="007B2F98"/>
    <w:rsid w:val="007B3085"/>
    <w:rsid w:val="007B31AC"/>
    <w:rsid w:val="007B31E0"/>
    <w:rsid w:val="007B31F4"/>
    <w:rsid w:val="007B3274"/>
    <w:rsid w:val="007B32F0"/>
    <w:rsid w:val="007B3463"/>
    <w:rsid w:val="007B3471"/>
    <w:rsid w:val="007B3486"/>
    <w:rsid w:val="007B362E"/>
    <w:rsid w:val="007B3666"/>
    <w:rsid w:val="007B372F"/>
    <w:rsid w:val="007B384B"/>
    <w:rsid w:val="007B3887"/>
    <w:rsid w:val="007B38B7"/>
    <w:rsid w:val="007B398B"/>
    <w:rsid w:val="007B3A9B"/>
    <w:rsid w:val="007B3B36"/>
    <w:rsid w:val="007B3B38"/>
    <w:rsid w:val="007B3C55"/>
    <w:rsid w:val="007B3C7A"/>
    <w:rsid w:val="007B3CB3"/>
    <w:rsid w:val="007B3FAA"/>
    <w:rsid w:val="007B4023"/>
    <w:rsid w:val="007B403D"/>
    <w:rsid w:val="007B4269"/>
    <w:rsid w:val="007B42FB"/>
    <w:rsid w:val="007B434B"/>
    <w:rsid w:val="007B434D"/>
    <w:rsid w:val="007B451B"/>
    <w:rsid w:val="007B46D5"/>
    <w:rsid w:val="007B4712"/>
    <w:rsid w:val="007B493B"/>
    <w:rsid w:val="007B497B"/>
    <w:rsid w:val="007B4B61"/>
    <w:rsid w:val="007B4BBB"/>
    <w:rsid w:val="007B4D89"/>
    <w:rsid w:val="007B4FA4"/>
    <w:rsid w:val="007B5031"/>
    <w:rsid w:val="007B5192"/>
    <w:rsid w:val="007B5196"/>
    <w:rsid w:val="007B5278"/>
    <w:rsid w:val="007B52DA"/>
    <w:rsid w:val="007B5435"/>
    <w:rsid w:val="007B54FA"/>
    <w:rsid w:val="007B557F"/>
    <w:rsid w:val="007B560B"/>
    <w:rsid w:val="007B5653"/>
    <w:rsid w:val="007B5659"/>
    <w:rsid w:val="007B5702"/>
    <w:rsid w:val="007B5828"/>
    <w:rsid w:val="007B5873"/>
    <w:rsid w:val="007B5896"/>
    <w:rsid w:val="007B58F8"/>
    <w:rsid w:val="007B5919"/>
    <w:rsid w:val="007B59B6"/>
    <w:rsid w:val="007B59CC"/>
    <w:rsid w:val="007B5AD9"/>
    <w:rsid w:val="007B5AF7"/>
    <w:rsid w:val="007B5B8A"/>
    <w:rsid w:val="007B5BDA"/>
    <w:rsid w:val="007B5CBC"/>
    <w:rsid w:val="007B5DA7"/>
    <w:rsid w:val="007B5DC4"/>
    <w:rsid w:val="007B5DDC"/>
    <w:rsid w:val="007B5F8C"/>
    <w:rsid w:val="007B6024"/>
    <w:rsid w:val="007B61F9"/>
    <w:rsid w:val="007B62D7"/>
    <w:rsid w:val="007B6372"/>
    <w:rsid w:val="007B63AA"/>
    <w:rsid w:val="007B63EE"/>
    <w:rsid w:val="007B65C6"/>
    <w:rsid w:val="007B661D"/>
    <w:rsid w:val="007B6652"/>
    <w:rsid w:val="007B6697"/>
    <w:rsid w:val="007B6B9E"/>
    <w:rsid w:val="007B6BD1"/>
    <w:rsid w:val="007B6C45"/>
    <w:rsid w:val="007B6C7D"/>
    <w:rsid w:val="007B6D55"/>
    <w:rsid w:val="007B6D8A"/>
    <w:rsid w:val="007B6F3F"/>
    <w:rsid w:val="007B6F49"/>
    <w:rsid w:val="007B701C"/>
    <w:rsid w:val="007B70D1"/>
    <w:rsid w:val="007B72E3"/>
    <w:rsid w:val="007B738C"/>
    <w:rsid w:val="007B73B2"/>
    <w:rsid w:val="007B7426"/>
    <w:rsid w:val="007B749A"/>
    <w:rsid w:val="007B7697"/>
    <w:rsid w:val="007B76CF"/>
    <w:rsid w:val="007B76E2"/>
    <w:rsid w:val="007B7711"/>
    <w:rsid w:val="007B79BA"/>
    <w:rsid w:val="007B7A38"/>
    <w:rsid w:val="007B7AC2"/>
    <w:rsid w:val="007B7B7F"/>
    <w:rsid w:val="007B7C2F"/>
    <w:rsid w:val="007B7CB1"/>
    <w:rsid w:val="007B7E0F"/>
    <w:rsid w:val="007B7F6E"/>
    <w:rsid w:val="007C01FD"/>
    <w:rsid w:val="007C026C"/>
    <w:rsid w:val="007C0445"/>
    <w:rsid w:val="007C0454"/>
    <w:rsid w:val="007C05F6"/>
    <w:rsid w:val="007C0655"/>
    <w:rsid w:val="007C06CF"/>
    <w:rsid w:val="007C079C"/>
    <w:rsid w:val="007C07A1"/>
    <w:rsid w:val="007C07BF"/>
    <w:rsid w:val="007C097B"/>
    <w:rsid w:val="007C0A38"/>
    <w:rsid w:val="007C0A6C"/>
    <w:rsid w:val="007C0B06"/>
    <w:rsid w:val="007C0B7A"/>
    <w:rsid w:val="007C1006"/>
    <w:rsid w:val="007C10CD"/>
    <w:rsid w:val="007C1172"/>
    <w:rsid w:val="007C11D3"/>
    <w:rsid w:val="007C11E7"/>
    <w:rsid w:val="007C130A"/>
    <w:rsid w:val="007C1338"/>
    <w:rsid w:val="007C1393"/>
    <w:rsid w:val="007C1407"/>
    <w:rsid w:val="007C16CE"/>
    <w:rsid w:val="007C1797"/>
    <w:rsid w:val="007C19AF"/>
    <w:rsid w:val="007C1AC3"/>
    <w:rsid w:val="007C1C19"/>
    <w:rsid w:val="007C1D00"/>
    <w:rsid w:val="007C1D39"/>
    <w:rsid w:val="007C1FE2"/>
    <w:rsid w:val="007C1FF7"/>
    <w:rsid w:val="007C206B"/>
    <w:rsid w:val="007C20DA"/>
    <w:rsid w:val="007C2268"/>
    <w:rsid w:val="007C23A2"/>
    <w:rsid w:val="007C248E"/>
    <w:rsid w:val="007C24AB"/>
    <w:rsid w:val="007C25C9"/>
    <w:rsid w:val="007C2735"/>
    <w:rsid w:val="007C284F"/>
    <w:rsid w:val="007C2850"/>
    <w:rsid w:val="007C29F1"/>
    <w:rsid w:val="007C2A65"/>
    <w:rsid w:val="007C2AE3"/>
    <w:rsid w:val="007C2AE7"/>
    <w:rsid w:val="007C2B25"/>
    <w:rsid w:val="007C2B77"/>
    <w:rsid w:val="007C2BAF"/>
    <w:rsid w:val="007C2BCD"/>
    <w:rsid w:val="007C2D70"/>
    <w:rsid w:val="007C2DB9"/>
    <w:rsid w:val="007C2E44"/>
    <w:rsid w:val="007C2E9E"/>
    <w:rsid w:val="007C2FB4"/>
    <w:rsid w:val="007C2FBB"/>
    <w:rsid w:val="007C301D"/>
    <w:rsid w:val="007C305D"/>
    <w:rsid w:val="007C31E6"/>
    <w:rsid w:val="007C349F"/>
    <w:rsid w:val="007C354C"/>
    <w:rsid w:val="007C35B2"/>
    <w:rsid w:val="007C36E1"/>
    <w:rsid w:val="007C36E2"/>
    <w:rsid w:val="007C387E"/>
    <w:rsid w:val="007C39A3"/>
    <w:rsid w:val="007C3B75"/>
    <w:rsid w:val="007C3CF3"/>
    <w:rsid w:val="007C3D77"/>
    <w:rsid w:val="007C40AA"/>
    <w:rsid w:val="007C40AF"/>
    <w:rsid w:val="007C40E6"/>
    <w:rsid w:val="007C40E7"/>
    <w:rsid w:val="007C41DB"/>
    <w:rsid w:val="007C429D"/>
    <w:rsid w:val="007C42BB"/>
    <w:rsid w:val="007C42BF"/>
    <w:rsid w:val="007C4314"/>
    <w:rsid w:val="007C4465"/>
    <w:rsid w:val="007C45E4"/>
    <w:rsid w:val="007C4608"/>
    <w:rsid w:val="007C4799"/>
    <w:rsid w:val="007C4835"/>
    <w:rsid w:val="007C485E"/>
    <w:rsid w:val="007C4A5C"/>
    <w:rsid w:val="007C4B5C"/>
    <w:rsid w:val="007C4B7F"/>
    <w:rsid w:val="007C4C48"/>
    <w:rsid w:val="007C4C84"/>
    <w:rsid w:val="007C4D71"/>
    <w:rsid w:val="007C4EAB"/>
    <w:rsid w:val="007C4F1F"/>
    <w:rsid w:val="007C4F8D"/>
    <w:rsid w:val="007C4FA6"/>
    <w:rsid w:val="007C5014"/>
    <w:rsid w:val="007C5081"/>
    <w:rsid w:val="007C50F8"/>
    <w:rsid w:val="007C5132"/>
    <w:rsid w:val="007C51FC"/>
    <w:rsid w:val="007C5254"/>
    <w:rsid w:val="007C5294"/>
    <w:rsid w:val="007C5337"/>
    <w:rsid w:val="007C535F"/>
    <w:rsid w:val="007C53A9"/>
    <w:rsid w:val="007C5415"/>
    <w:rsid w:val="007C5613"/>
    <w:rsid w:val="007C56C0"/>
    <w:rsid w:val="007C574E"/>
    <w:rsid w:val="007C5879"/>
    <w:rsid w:val="007C597C"/>
    <w:rsid w:val="007C59D1"/>
    <w:rsid w:val="007C5A0B"/>
    <w:rsid w:val="007C5A40"/>
    <w:rsid w:val="007C5A5A"/>
    <w:rsid w:val="007C5AAF"/>
    <w:rsid w:val="007C5B3E"/>
    <w:rsid w:val="007C5BFA"/>
    <w:rsid w:val="007C5E95"/>
    <w:rsid w:val="007C5FED"/>
    <w:rsid w:val="007C606F"/>
    <w:rsid w:val="007C60C4"/>
    <w:rsid w:val="007C6102"/>
    <w:rsid w:val="007C61AC"/>
    <w:rsid w:val="007C61AE"/>
    <w:rsid w:val="007C61FA"/>
    <w:rsid w:val="007C6260"/>
    <w:rsid w:val="007C6299"/>
    <w:rsid w:val="007C631D"/>
    <w:rsid w:val="007C63A8"/>
    <w:rsid w:val="007C65FD"/>
    <w:rsid w:val="007C66D1"/>
    <w:rsid w:val="007C6779"/>
    <w:rsid w:val="007C6809"/>
    <w:rsid w:val="007C688A"/>
    <w:rsid w:val="007C68B1"/>
    <w:rsid w:val="007C68C3"/>
    <w:rsid w:val="007C68D1"/>
    <w:rsid w:val="007C6902"/>
    <w:rsid w:val="007C69B1"/>
    <w:rsid w:val="007C6A7B"/>
    <w:rsid w:val="007C6AB7"/>
    <w:rsid w:val="007C6B5B"/>
    <w:rsid w:val="007C6BA8"/>
    <w:rsid w:val="007C6C6A"/>
    <w:rsid w:val="007C6CFE"/>
    <w:rsid w:val="007C6D0A"/>
    <w:rsid w:val="007C6D0E"/>
    <w:rsid w:val="007C6E0E"/>
    <w:rsid w:val="007C6E77"/>
    <w:rsid w:val="007C6F4E"/>
    <w:rsid w:val="007C7037"/>
    <w:rsid w:val="007C7039"/>
    <w:rsid w:val="007C70AC"/>
    <w:rsid w:val="007C7185"/>
    <w:rsid w:val="007C71D3"/>
    <w:rsid w:val="007C7274"/>
    <w:rsid w:val="007C7294"/>
    <w:rsid w:val="007C74B3"/>
    <w:rsid w:val="007C7640"/>
    <w:rsid w:val="007C767D"/>
    <w:rsid w:val="007C76CC"/>
    <w:rsid w:val="007C7778"/>
    <w:rsid w:val="007C77A7"/>
    <w:rsid w:val="007C785F"/>
    <w:rsid w:val="007C7886"/>
    <w:rsid w:val="007C78D3"/>
    <w:rsid w:val="007C79D4"/>
    <w:rsid w:val="007C7A30"/>
    <w:rsid w:val="007C7B24"/>
    <w:rsid w:val="007C7B7C"/>
    <w:rsid w:val="007C7C1F"/>
    <w:rsid w:val="007C7C85"/>
    <w:rsid w:val="007C7CAA"/>
    <w:rsid w:val="007C7CF5"/>
    <w:rsid w:val="007C7D77"/>
    <w:rsid w:val="007C7F52"/>
    <w:rsid w:val="007D00CE"/>
    <w:rsid w:val="007D012E"/>
    <w:rsid w:val="007D0139"/>
    <w:rsid w:val="007D01DE"/>
    <w:rsid w:val="007D024F"/>
    <w:rsid w:val="007D02BD"/>
    <w:rsid w:val="007D02F9"/>
    <w:rsid w:val="007D040D"/>
    <w:rsid w:val="007D04B0"/>
    <w:rsid w:val="007D04F6"/>
    <w:rsid w:val="007D0510"/>
    <w:rsid w:val="007D0714"/>
    <w:rsid w:val="007D0A50"/>
    <w:rsid w:val="007D0BAC"/>
    <w:rsid w:val="007D0BFF"/>
    <w:rsid w:val="007D0D36"/>
    <w:rsid w:val="007D0D45"/>
    <w:rsid w:val="007D0DC7"/>
    <w:rsid w:val="007D0F11"/>
    <w:rsid w:val="007D0F2D"/>
    <w:rsid w:val="007D10C6"/>
    <w:rsid w:val="007D10DA"/>
    <w:rsid w:val="007D12D7"/>
    <w:rsid w:val="007D1308"/>
    <w:rsid w:val="007D138D"/>
    <w:rsid w:val="007D13AB"/>
    <w:rsid w:val="007D13EF"/>
    <w:rsid w:val="007D1456"/>
    <w:rsid w:val="007D1528"/>
    <w:rsid w:val="007D16B2"/>
    <w:rsid w:val="007D172A"/>
    <w:rsid w:val="007D184D"/>
    <w:rsid w:val="007D19EA"/>
    <w:rsid w:val="007D1A8C"/>
    <w:rsid w:val="007D1B48"/>
    <w:rsid w:val="007D1D10"/>
    <w:rsid w:val="007D1D35"/>
    <w:rsid w:val="007D1EC7"/>
    <w:rsid w:val="007D1ECD"/>
    <w:rsid w:val="007D1F1C"/>
    <w:rsid w:val="007D1F2A"/>
    <w:rsid w:val="007D1FDF"/>
    <w:rsid w:val="007D202E"/>
    <w:rsid w:val="007D2154"/>
    <w:rsid w:val="007D21D4"/>
    <w:rsid w:val="007D22C6"/>
    <w:rsid w:val="007D231B"/>
    <w:rsid w:val="007D2345"/>
    <w:rsid w:val="007D23A3"/>
    <w:rsid w:val="007D24CF"/>
    <w:rsid w:val="007D2598"/>
    <w:rsid w:val="007D27D2"/>
    <w:rsid w:val="007D2863"/>
    <w:rsid w:val="007D29FB"/>
    <w:rsid w:val="007D2AA5"/>
    <w:rsid w:val="007D2BB3"/>
    <w:rsid w:val="007D2C0C"/>
    <w:rsid w:val="007D2DD0"/>
    <w:rsid w:val="007D31CE"/>
    <w:rsid w:val="007D325F"/>
    <w:rsid w:val="007D3412"/>
    <w:rsid w:val="007D348B"/>
    <w:rsid w:val="007D35E7"/>
    <w:rsid w:val="007D3650"/>
    <w:rsid w:val="007D38BD"/>
    <w:rsid w:val="007D3999"/>
    <w:rsid w:val="007D39F4"/>
    <w:rsid w:val="007D3A22"/>
    <w:rsid w:val="007D3A59"/>
    <w:rsid w:val="007D3A5D"/>
    <w:rsid w:val="007D3AC3"/>
    <w:rsid w:val="007D3AE3"/>
    <w:rsid w:val="007D3AFE"/>
    <w:rsid w:val="007D3C0F"/>
    <w:rsid w:val="007D3D91"/>
    <w:rsid w:val="007D3DDC"/>
    <w:rsid w:val="007D3E8C"/>
    <w:rsid w:val="007D3F0A"/>
    <w:rsid w:val="007D3F1D"/>
    <w:rsid w:val="007D3F45"/>
    <w:rsid w:val="007D3F4F"/>
    <w:rsid w:val="007D3FD5"/>
    <w:rsid w:val="007D4037"/>
    <w:rsid w:val="007D4081"/>
    <w:rsid w:val="007D41D0"/>
    <w:rsid w:val="007D4269"/>
    <w:rsid w:val="007D45A8"/>
    <w:rsid w:val="007D45AB"/>
    <w:rsid w:val="007D4654"/>
    <w:rsid w:val="007D4670"/>
    <w:rsid w:val="007D46E2"/>
    <w:rsid w:val="007D4710"/>
    <w:rsid w:val="007D47F7"/>
    <w:rsid w:val="007D4811"/>
    <w:rsid w:val="007D48AD"/>
    <w:rsid w:val="007D498D"/>
    <w:rsid w:val="007D4C09"/>
    <w:rsid w:val="007D4C24"/>
    <w:rsid w:val="007D4C73"/>
    <w:rsid w:val="007D5022"/>
    <w:rsid w:val="007D502B"/>
    <w:rsid w:val="007D5138"/>
    <w:rsid w:val="007D5195"/>
    <w:rsid w:val="007D51D5"/>
    <w:rsid w:val="007D5329"/>
    <w:rsid w:val="007D5353"/>
    <w:rsid w:val="007D539C"/>
    <w:rsid w:val="007D53AF"/>
    <w:rsid w:val="007D53B6"/>
    <w:rsid w:val="007D5495"/>
    <w:rsid w:val="007D54B5"/>
    <w:rsid w:val="007D5521"/>
    <w:rsid w:val="007D55A4"/>
    <w:rsid w:val="007D56C0"/>
    <w:rsid w:val="007D56E2"/>
    <w:rsid w:val="007D582F"/>
    <w:rsid w:val="007D58F2"/>
    <w:rsid w:val="007D58F3"/>
    <w:rsid w:val="007D59C2"/>
    <w:rsid w:val="007D59CD"/>
    <w:rsid w:val="007D59E9"/>
    <w:rsid w:val="007D5B1C"/>
    <w:rsid w:val="007D5E9A"/>
    <w:rsid w:val="007D6132"/>
    <w:rsid w:val="007D62A5"/>
    <w:rsid w:val="007D637A"/>
    <w:rsid w:val="007D63B7"/>
    <w:rsid w:val="007D63CA"/>
    <w:rsid w:val="007D64A5"/>
    <w:rsid w:val="007D6850"/>
    <w:rsid w:val="007D693F"/>
    <w:rsid w:val="007D697A"/>
    <w:rsid w:val="007D6A0C"/>
    <w:rsid w:val="007D6AB9"/>
    <w:rsid w:val="007D6BBC"/>
    <w:rsid w:val="007D6BCC"/>
    <w:rsid w:val="007D6C14"/>
    <w:rsid w:val="007D6C36"/>
    <w:rsid w:val="007D6F05"/>
    <w:rsid w:val="007D6F1D"/>
    <w:rsid w:val="007D7083"/>
    <w:rsid w:val="007D711E"/>
    <w:rsid w:val="007D71B2"/>
    <w:rsid w:val="007D7235"/>
    <w:rsid w:val="007D75AF"/>
    <w:rsid w:val="007D7601"/>
    <w:rsid w:val="007D76FE"/>
    <w:rsid w:val="007D7748"/>
    <w:rsid w:val="007D7827"/>
    <w:rsid w:val="007D7C63"/>
    <w:rsid w:val="007D7D8E"/>
    <w:rsid w:val="007D7F11"/>
    <w:rsid w:val="007D7FE9"/>
    <w:rsid w:val="007E0044"/>
    <w:rsid w:val="007E0122"/>
    <w:rsid w:val="007E0199"/>
    <w:rsid w:val="007E033C"/>
    <w:rsid w:val="007E0449"/>
    <w:rsid w:val="007E04CA"/>
    <w:rsid w:val="007E05EA"/>
    <w:rsid w:val="007E0635"/>
    <w:rsid w:val="007E06EC"/>
    <w:rsid w:val="007E0779"/>
    <w:rsid w:val="007E08F5"/>
    <w:rsid w:val="007E09B5"/>
    <w:rsid w:val="007E0AB9"/>
    <w:rsid w:val="007E0CA3"/>
    <w:rsid w:val="007E0CFB"/>
    <w:rsid w:val="007E0D68"/>
    <w:rsid w:val="007E0D81"/>
    <w:rsid w:val="007E0DF6"/>
    <w:rsid w:val="007E0FA2"/>
    <w:rsid w:val="007E1030"/>
    <w:rsid w:val="007E1054"/>
    <w:rsid w:val="007E10D6"/>
    <w:rsid w:val="007E112F"/>
    <w:rsid w:val="007E11E1"/>
    <w:rsid w:val="007E1298"/>
    <w:rsid w:val="007E12B5"/>
    <w:rsid w:val="007E12BA"/>
    <w:rsid w:val="007E13D7"/>
    <w:rsid w:val="007E13D9"/>
    <w:rsid w:val="007E140D"/>
    <w:rsid w:val="007E177F"/>
    <w:rsid w:val="007E17BD"/>
    <w:rsid w:val="007E185A"/>
    <w:rsid w:val="007E19CB"/>
    <w:rsid w:val="007E1A88"/>
    <w:rsid w:val="007E1C08"/>
    <w:rsid w:val="007E1CE2"/>
    <w:rsid w:val="007E1DCE"/>
    <w:rsid w:val="007E1DE2"/>
    <w:rsid w:val="007E1E63"/>
    <w:rsid w:val="007E1EB5"/>
    <w:rsid w:val="007E1FA9"/>
    <w:rsid w:val="007E2284"/>
    <w:rsid w:val="007E22E5"/>
    <w:rsid w:val="007E2503"/>
    <w:rsid w:val="007E2532"/>
    <w:rsid w:val="007E2669"/>
    <w:rsid w:val="007E27B3"/>
    <w:rsid w:val="007E27FF"/>
    <w:rsid w:val="007E287E"/>
    <w:rsid w:val="007E28A1"/>
    <w:rsid w:val="007E29CD"/>
    <w:rsid w:val="007E2B02"/>
    <w:rsid w:val="007E2CD1"/>
    <w:rsid w:val="007E2E2A"/>
    <w:rsid w:val="007E2E65"/>
    <w:rsid w:val="007E2ED5"/>
    <w:rsid w:val="007E2FC0"/>
    <w:rsid w:val="007E3042"/>
    <w:rsid w:val="007E31FC"/>
    <w:rsid w:val="007E32B3"/>
    <w:rsid w:val="007E332C"/>
    <w:rsid w:val="007E3519"/>
    <w:rsid w:val="007E354B"/>
    <w:rsid w:val="007E3586"/>
    <w:rsid w:val="007E3699"/>
    <w:rsid w:val="007E373C"/>
    <w:rsid w:val="007E3757"/>
    <w:rsid w:val="007E377D"/>
    <w:rsid w:val="007E381C"/>
    <w:rsid w:val="007E3843"/>
    <w:rsid w:val="007E390E"/>
    <w:rsid w:val="007E391E"/>
    <w:rsid w:val="007E3932"/>
    <w:rsid w:val="007E396B"/>
    <w:rsid w:val="007E3990"/>
    <w:rsid w:val="007E3B2A"/>
    <w:rsid w:val="007E3BDC"/>
    <w:rsid w:val="007E3BE0"/>
    <w:rsid w:val="007E3C11"/>
    <w:rsid w:val="007E3D08"/>
    <w:rsid w:val="007E3D77"/>
    <w:rsid w:val="007E3E14"/>
    <w:rsid w:val="007E3FC0"/>
    <w:rsid w:val="007E3FD2"/>
    <w:rsid w:val="007E3FDF"/>
    <w:rsid w:val="007E417B"/>
    <w:rsid w:val="007E427B"/>
    <w:rsid w:val="007E43C3"/>
    <w:rsid w:val="007E461C"/>
    <w:rsid w:val="007E4993"/>
    <w:rsid w:val="007E4AB2"/>
    <w:rsid w:val="007E4AF1"/>
    <w:rsid w:val="007E4BC7"/>
    <w:rsid w:val="007E4C2A"/>
    <w:rsid w:val="007E4D7B"/>
    <w:rsid w:val="007E4DA8"/>
    <w:rsid w:val="007E4F9F"/>
    <w:rsid w:val="007E4FB9"/>
    <w:rsid w:val="007E50C6"/>
    <w:rsid w:val="007E50CA"/>
    <w:rsid w:val="007E5137"/>
    <w:rsid w:val="007E522C"/>
    <w:rsid w:val="007E5443"/>
    <w:rsid w:val="007E5444"/>
    <w:rsid w:val="007E54EF"/>
    <w:rsid w:val="007E5581"/>
    <w:rsid w:val="007E567D"/>
    <w:rsid w:val="007E57AB"/>
    <w:rsid w:val="007E5925"/>
    <w:rsid w:val="007E5A4F"/>
    <w:rsid w:val="007E5CE1"/>
    <w:rsid w:val="007E5D03"/>
    <w:rsid w:val="007E5D3F"/>
    <w:rsid w:val="007E5E3E"/>
    <w:rsid w:val="007E5F41"/>
    <w:rsid w:val="007E5F59"/>
    <w:rsid w:val="007E6057"/>
    <w:rsid w:val="007E6254"/>
    <w:rsid w:val="007E6427"/>
    <w:rsid w:val="007E6692"/>
    <w:rsid w:val="007E66AF"/>
    <w:rsid w:val="007E6861"/>
    <w:rsid w:val="007E6908"/>
    <w:rsid w:val="007E695E"/>
    <w:rsid w:val="007E6A5C"/>
    <w:rsid w:val="007E6C81"/>
    <w:rsid w:val="007E6D54"/>
    <w:rsid w:val="007E6D83"/>
    <w:rsid w:val="007E6E23"/>
    <w:rsid w:val="007E7142"/>
    <w:rsid w:val="007E7198"/>
    <w:rsid w:val="007E719F"/>
    <w:rsid w:val="007E71AE"/>
    <w:rsid w:val="007E71E1"/>
    <w:rsid w:val="007E720F"/>
    <w:rsid w:val="007E735D"/>
    <w:rsid w:val="007E7361"/>
    <w:rsid w:val="007E7362"/>
    <w:rsid w:val="007E7599"/>
    <w:rsid w:val="007E75C2"/>
    <w:rsid w:val="007E75CE"/>
    <w:rsid w:val="007E7901"/>
    <w:rsid w:val="007E79B2"/>
    <w:rsid w:val="007E7B9E"/>
    <w:rsid w:val="007E7C66"/>
    <w:rsid w:val="007E7EAA"/>
    <w:rsid w:val="007F007A"/>
    <w:rsid w:val="007F009F"/>
    <w:rsid w:val="007F022B"/>
    <w:rsid w:val="007F0264"/>
    <w:rsid w:val="007F0345"/>
    <w:rsid w:val="007F03BB"/>
    <w:rsid w:val="007F0511"/>
    <w:rsid w:val="007F061C"/>
    <w:rsid w:val="007F0650"/>
    <w:rsid w:val="007F066A"/>
    <w:rsid w:val="007F06FE"/>
    <w:rsid w:val="007F0750"/>
    <w:rsid w:val="007F0795"/>
    <w:rsid w:val="007F0800"/>
    <w:rsid w:val="007F0885"/>
    <w:rsid w:val="007F08BB"/>
    <w:rsid w:val="007F0947"/>
    <w:rsid w:val="007F0BBA"/>
    <w:rsid w:val="007F108E"/>
    <w:rsid w:val="007F10E1"/>
    <w:rsid w:val="007F1171"/>
    <w:rsid w:val="007F119F"/>
    <w:rsid w:val="007F11BC"/>
    <w:rsid w:val="007F12D4"/>
    <w:rsid w:val="007F1405"/>
    <w:rsid w:val="007F1456"/>
    <w:rsid w:val="007F147C"/>
    <w:rsid w:val="007F1717"/>
    <w:rsid w:val="007F180D"/>
    <w:rsid w:val="007F19E1"/>
    <w:rsid w:val="007F19E8"/>
    <w:rsid w:val="007F1AC1"/>
    <w:rsid w:val="007F1B97"/>
    <w:rsid w:val="007F1C11"/>
    <w:rsid w:val="007F1C9D"/>
    <w:rsid w:val="007F1D9A"/>
    <w:rsid w:val="007F1F61"/>
    <w:rsid w:val="007F216F"/>
    <w:rsid w:val="007F2196"/>
    <w:rsid w:val="007F2284"/>
    <w:rsid w:val="007F2614"/>
    <w:rsid w:val="007F2684"/>
    <w:rsid w:val="007F26D5"/>
    <w:rsid w:val="007F2848"/>
    <w:rsid w:val="007F2A10"/>
    <w:rsid w:val="007F2B99"/>
    <w:rsid w:val="007F2E4D"/>
    <w:rsid w:val="007F2EC6"/>
    <w:rsid w:val="007F3110"/>
    <w:rsid w:val="007F3245"/>
    <w:rsid w:val="007F33AE"/>
    <w:rsid w:val="007F33B7"/>
    <w:rsid w:val="007F3411"/>
    <w:rsid w:val="007F3616"/>
    <w:rsid w:val="007F3BAF"/>
    <w:rsid w:val="007F3BDE"/>
    <w:rsid w:val="007F3C58"/>
    <w:rsid w:val="007F3CF5"/>
    <w:rsid w:val="007F3E26"/>
    <w:rsid w:val="007F3E6B"/>
    <w:rsid w:val="007F3F20"/>
    <w:rsid w:val="007F405C"/>
    <w:rsid w:val="007F4107"/>
    <w:rsid w:val="007F4114"/>
    <w:rsid w:val="007F4127"/>
    <w:rsid w:val="007F4163"/>
    <w:rsid w:val="007F4179"/>
    <w:rsid w:val="007F418C"/>
    <w:rsid w:val="007F41C8"/>
    <w:rsid w:val="007F4247"/>
    <w:rsid w:val="007F4312"/>
    <w:rsid w:val="007F437E"/>
    <w:rsid w:val="007F4418"/>
    <w:rsid w:val="007F44BA"/>
    <w:rsid w:val="007F4506"/>
    <w:rsid w:val="007F45BC"/>
    <w:rsid w:val="007F4600"/>
    <w:rsid w:val="007F46FB"/>
    <w:rsid w:val="007F483C"/>
    <w:rsid w:val="007F486F"/>
    <w:rsid w:val="007F4955"/>
    <w:rsid w:val="007F4958"/>
    <w:rsid w:val="007F49C1"/>
    <w:rsid w:val="007F49EA"/>
    <w:rsid w:val="007F4ACC"/>
    <w:rsid w:val="007F4BD4"/>
    <w:rsid w:val="007F4E22"/>
    <w:rsid w:val="007F4F8C"/>
    <w:rsid w:val="007F5044"/>
    <w:rsid w:val="007F50BE"/>
    <w:rsid w:val="007F5100"/>
    <w:rsid w:val="007F5157"/>
    <w:rsid w:val="007F5260"/>
    <w:rsid w:val="007F5325"/>
    <w:rsid w:val="007F5370"/>
    <w:rsid w:val="007F53AB"/>
    <w:rsid w:val="007F53D2"/>
    <w:rsid w:val="007F5456"/>
    <w:rsid w:val="007F54C7"/>
    <w:rsid w:val="007F54D7"/>
    <w:rsid w:val="007F5533"/>
    <w:rsid w:val="007F5558"/>
    <w:rsid w:val="007F563C"/>
    <w:rsid w:val="007F5645"/>
    <w:rsid w:val="007F5988"/>
    <w:rsid w:val="007F59B3"/>
    <w:rsid w:val="007F59C6"/>
    <w:rsid w:val="007F5A43"/>
    <w:rsid w:val="007F5AD1"/>
    <w:rsid w:val="007F5B36"/>
    <w:rsid w:val="007F5B5D"/>
    <w:rsid w:val="007F5C2F"/>
    <w:rsid w:val="007F5D45"/>
    <w:rsid w:val="007F5D9E"/>
    <w:rsid w:val="007F5E82"/>
    <w:rsid w:val="007F5F1D"/>
    <w:rsid w:val="007F5FDC"/>
    <w:rsid w:val="007F6336"/>
    <w:rsid w:val="007F6367"/>
    <w:rsid w:val="007F64D1"/>
    <w:rsid w:val="007F66CA"/>
    <w:rsid w:val="007F6791"/>
    <w:rsid w:val="007F67AD"/>
    <w:rsid w:val="007F67B5"/>
    <w:rsid w:val="007F6802"/>
    <w:rsid w:val="007F6882"/>
    <w:rsid w:val="007F68A8"/>
    <w:rsid w:val="007F68C4"/>
    <w:rsid w:val="007F6A43"/>
    <w:rsid w:val="007F6A87"/>
    <w:rsid w:val="007F6AF2"/>
    <w:rsid w:val="007F6B23"/>
    <w:rsid w:val="007F6B33"/>
    <w:rsid w:val="007F6B57"/>
    <w:rsid w:val="007F6C30"/>
    <w:rsid w:val="007F6E21"/>
    <w:rsid w:val="007F7011"/>
    <w:rsid w:val="007F7016"/>
    <w:rsid w:val="007F71D6"/>
    <w:rsid w:val="007F7363"/>
    <w:rsid w:val="007F74EB"/>
    <w:rsid w:val="007F75FF"/>
    <w:rsid w:val="007F7670"/>
    <w:rsid w:val="007F76B0"/>
    <w:rsid w:val="007F7732"/>
    <w:rsid w:val="007F779E"/>
    <w:rsid w:val="007F77E0"/>
    <w:rsid w:val="007F788B"/>
    <w:rsid w:val="007F789D"/>
    <w:rsid w:val="007F78F4"/>
    <w:rsid w:val="007F799B"/>
    <w:rsid w:val="007F7A82"/>
    <w:rsid w:val="007F7B87"/>
    <w:rsid w:val="007F7C7F"/>
    <w:rsid w:val="007F7D43"/>
    <w:rsid w:val="008001F4"/>
    <w:rsid w:val="00800444"/>
    <w:rsid w:val="00800751"/>
    <w:rsid w:val="0080091E"/>
    <w:rsid w:val="00800A00"/>
    <w:rsid w:val="00800A31"/>
    <w:rsid w:val="00800C10"/>
    <w:rsid w:val="00800C5F"/>
    <w:rsid w:val="00800D6E"/>
    <w:rsid w:val="00800E2A"/>
    <w:rsid w:val="00800ED8"/>
    <w:rsid w:val="00800F36"/>
    <w:rsid w:val="00800F9C"/>
    <w:rsid w:val="00801026"/>
    <w:rsid w:val="00801065"/>
    <w:rsid w:val="00801103"/>
    <w:rsid w:val="0080128F"/>
    <w:rsid w:val="008013EA"/>
    <w:rsid w:val="00801493"/>
    <w:rsid w:val="00801544"/>
    <w:rsid w:val="00801596"/>
    <w:rsid w:val="00801718"/>
    <w:rsid w:val="00801782"/>
    <w:rsid w:val="008017D9"/>
    <w:rsid w:val="00801976"/>
    <w:rsid w:val="00801992"/>
    <w:rsid w:val="008019AD"/>
    <w:rsid w:val="00801AC2"/>
    <w:rsid w:val="00801B08"/>
    <w:rsid w:val="00801B98"/>
    <w:rsid w:val="00801BA4"/>
    <w:rsid w:val="00801C59"/>
    <w:rsid w:val="00801CC4"/>
    <w:rsid w:val="00801CC7"/>
    <w:rsid w:val="00801F58"/>
    <w:rsid w:val="00801FD0"/>
    <w:rsid w:val="008020C0"/>
    <w:rsid w:val="00802102"/>
    <w:rsid w:val="008023D8"/>
    <w:rsid w:val="00802443"/>
    <w:rsid w:val="008025BD"/>
    <w:rsid w:val="008026B9"/>
    <w:rsid w:val="0080276B"/>
    <w:rsid w:val="00802982"/>
    <w:rsid w:val="008029B8"/>
    <w:rsid w:val="00802B82"/>
    <w:rsid w:val="00802CAA"/>
    <w:rsid w:val="00802D2B"/>
    <w:rsid w:val="00802DB7"/>
    <w:rsid w:val="00802E5A"/>
    <w:rsid w:val="00802E87"/>
    <w:rsid w:val="00802F04"/>
    <w:rsid w:val="00803014"/>
    <w:rsid w:val="008030D9"/>
    <w:rsid w:val="00803284"/>
    <w:rsid w:val="00803454"/>
    <w:rsid w:val="00803467"/>
    <w:rsid w:val="008035E9"/>
    <w:rsid w:val="00803634"/>
    <w:rsid w:val="008036D0"/>
    <w:rsid w:val="008038B0"/>
    <w:rsid w:val="008038CA"/>
    <w:rsid w:val="0080395B"/>
    <w:rsid w:val="00803961"/>
    <w:rsid w:val="00803989"/>
    <w:rsid w:val="00803BC4"/>
    <w:rsid w:val="00803C0B"/>
    <w:rsid w:val="00803D9A"/>
    <w:rsid w:val="00803E20"/>
    <w:rsid w:val="00804190"/>
    <w:rsid w:val="008041F4"/>
    <w:rsid w:val="008041F8"/>
    <w:rsid w:val="00804243"/>
    <w:rsid w:val="008043B0"/>
    <w:rsid w:val="0080478A"/>
    <w:rsid w:val="00804818"/>
    <w:rsid w:val="008048FC"/>
    <w:rsid w:val="0080499E"/>
    <w:rsid w:val="008049B1"/>
    <w:rsid w:val="00804A5E"/>
    <w:rsid w:val="00804A92"/>
    <w:rsid w:val="00804D28"/>
    <w:rsid w:val="00804F9A"/>
    <w:rsid w:val="00804FE7"/>
    <w:rsid w:val="00804FEF"/>
    <w:rsid w:val="008050E5"/>
    <w:rsid w:val="00805181"/>
    <w:rsid w:val="00805249"/>
    <w:rsid w:val="008052BD"/>
    <w:rsid w:val="00805497"/>
    <w:rsid w:val="00805502"/>
    <w:rsid w:val="0080554B"/>
    <w:rsid w:val="008055C9"/>
    <w:rsid w:val="00805796"/>
    <w:rsid w:val="008057DB"/>
    <w:rsid w:val="008057E7"/>
    <w:rsid w:val="00805A2A"/>
    <w:rsid w:val="00805AD1"/>
    <w:rsid w:val="00805B85"/>
    <w:rsid w:val="00805D0A"/>
    <w:rsid w:val="00805E69"/>
    <w:rsid w:val="00805FDA"/>
    <w:rsid w:val="00806259"/>
    <w:rsid w:val="008062E7"/>
    <w:rsid w:val="00806486"/>
    <w:rsid w:val="00806490"/>
    <w:rsid w:val="0080662A"/>
    <w:rsid w:val="00806731"/>
    <w:rsid w:val="0080674D"/>
    <w:rsid w:val="0080679B"/>
    <w:rsid w:val="00806837"/>
    <w:rsid w:val="00806858"/>
    <w:rsid w:val="00806867"/>
    <w:rsid w:val="008069A1"/>
    <w:rsid w:val="00806BBB"/>
    <w:rsid w:val="00806BF6"/>
    <w:rsid w:val="00806CCC"/>
    <w:rsid w:val="00806D5B"/>
    <w:rsid w:val="00806E0E"/>
    <w:rsid w:val="00806E36"/>
    <w:rsid w:val="00806F97"/>
    <w:rsid w:val="00807093"/>
    <w:rsid w:val="008070E4"/>
    <w:rsid w:val="00807345"/>
    <w:rsid w:val="00807346"/>
    <w:rsid w:val="008073A1"/>
    <w:rsid w:val="0080746F"/>
    <w:rsid w:val="008074C3"/>
    <w:rsid w:val="00807517"/>
    <w:rsid w:val="00807697"/>
    <w:rsid w:val="008076F5"/>
    <w:rsid w:val="008076FD"/>
    <w:rsid w:val="00807711"/>
    <w:rsid w:val="00807843"/>
    <w:rsid w:val="00807A1C"/>
    <w:rsid w:val="00807C39"/>
    <w:rsid w:val="00807CBF"/>
    <w:rsid w:val="00807D86"/>
    <w:rsid w:val="00807E03"/>
    <w:rsid w:val="00807EBA"/>
    <w:rsid w:val="00807FFE"/>
    <w:rsid w:val="0081006B"/>
    <w:rsid w:val="00810176"/>
    <w:rsid w:val="008101CE"/>
    <w:rsid w:val="008103C6"/>
    <w:rsid w:val="0081061D"/>
    <w:rsid w:val="008106E9"/>
    <w:rsid w:val="00810A15"/>
    <w:rsid w:val="00810AD9"/>
    <w:rsid w:val="00810C14"/>
    <w:rsid w:val="00810C3F"/>
    <w:rsid w:val="00810C6B"/>
    <w:rsid w:val="00810E0E"/>
    <w:rsid w:val="00810F53"/>
    <w:rsid w:val="00811058"/>
    <w:rsid w:val="00811128"/>
    <w:rsid w:val="0081115C"/>
    <w:rsid w:val="00811265"/>
    <w:rsid w:val="008115A6"/>
    <w:rsid w:val="008115BE"/>
    <w:rsid w:val="00811652"/>
    <w:rsid w:val="0081185F"/>
    <w:rsid w:val="0081191F"/>
    <w:rsid w:val="008119E7"/>
    <w:rsid w:val="00811AA6"/>
    <w:rsid w:val="00811AE2"/>
    <w:rsid w:val="00811C2A"/>
    <w:rsid w:val="00811E21"/>
    <w:rsid w:val="00811F6C"/>
    <w:rsid w:val="008120A3"/>
    <w:rsid w:val="008120E9"/>
    <w:rsid w:val="0081212D"/>
    <w:rsid w:val="0081219D"/>
    <w:rsid w:val="00812233"/>
    <w:rsid w:val="00812314"/>
    <w:rsid w:val="008123E7"/>
    <w:rsid w:val="00812448"/>
    <w:rsid w:val="008124B5"/>
    <w:rsid w:val="00812507"/>
    <w:rsid w:val="0081253A"/>
    <w:rsid w:val="008125B9"/>
    <w:rsid w:val="008125DB"/>
    <w:rsid w:val="008125E3"/>
    <w:rsid w:val="00812676"/>
    <w:rsid w:val="008126A5"/>
    <w:rsid w:val="008129A7"/>
    <w:rsid w:val="00812AEA"/>
    <w:rsid w:val="00812C75"/>
    <w:rsid w:val="00812D04"/>
    <w:rsid w:val="00812D05"/>
    <w:rsid w:val="00812FC5"/>
    <w:rsid w:val="00812FC9"/>
    <w:rsid w:val="008132BB"/>
    <w:rsid w:val="0081333D"/>
    <w:rsid w:val="008133C6"/>
    <w:rsid w:val="008133D9"/>
    <w:rsid w:val="00813520"/>
    <w:rsid w:val="00813576"/>
    <w:rsid w:val="00813678"/>
    <w:rsid w:val="00813683"/>
    <w:rsid w:val="00813686"/>
    <w:rsid w:val="008137BE"/>
    <w:rsid w:val="0081382B"/>
    <w:rsid w:val="00813924"/>
    <w:rsid w:val="0081398E"/>
    <w:rsid w:val="008139B8"/>
    <w:rsid w:val="00813A9E"/>
    <w:rsid w:val="00813B2F"/>
    <w:rsid w:val="00813BBC"/>
    <w:rsid w:val="00813BF2"/>
    <w:rsid w:val="00813C97"/>
    <w:rsid w:val="00813D94"/>
    <w:rsid w:val="00813DAF"/>
    <w:rsid w:val="00813F0A"/>
    <w:rsid w:val="00813FF9"/>
    <w:rsid w:val="0081428B"/>
    <w:rsid w:val="00814465"/>
    <w:rsid w:val="0081452B"/>
    <w:rsid w:val="0081462F"/>
    <w:rsid w:val="008146F3"/>
    <w:rsid w:val="008147BD"/>
    <w:rsid w:val="0081488E"/>
    <w:rsid w:val="008148F2"/>
    <w:rsid w:val="0081490B"/>
    <w:rsid w:val="0081496B"/>
    <w:rsid w:val="00814BA6"/>
    <w:rsid w:val="00814D29"/>
    <w:rsid w:val="00814EB3"/>
    <w:rsid w:val="00814F28"/>
    <w:rsid w:val="00814F4D"/>
    <w:rsid w:val="00815205"/>
    <w:rsid w:val="0081532D"/>
    <w:rsid w:val="0081537B"/>
    <w:rsid w:val="0081537C"/>
    <w:rsid w:val="00815550"/>
    <w:rsid w:val="00815582"/>
    <w:rsid w:val="00815642"/>
    <w:rsid w:val="008156A8"/>
    <w:rsid w:val="008159C0"/>
    <w:rsid w:val="00815AB4"/>
    <w:rsid w:val="00815D33"/>
    <w:rsid w:val="00815D99"/>
    <w:rsid w:val="00815EA6"/>
    <w:rsid w:val="00815EC7"/>
    <w:rsid w:val="00815F16"/>
    <w:rsid w:val="00815F8C"/>
    <w:rsid w:val="00815FBD"/>
    <w:rsid w:val="00815FED"/>
    <w:rsid w:val="00815FF5"/>
    <w:rsid w:val="0081625A"/>
    <w:rsid w:val="0081628C"/>
    <w:rsid w:val="00816297"/>
    <w:rsid w:val="00816301"/>
    <w:rsid w:val="00816311"/>
    <w:rsid w:val="00816347"/>
    <w:rsid w:val="008164C4"/>
    <w:rsid w:val="00816517"/>
    <w:rsid w:val="00816538"/>
    <w:rsid w:val="00816560"/>
    <w:rsid w:val="00816662"/>
    <w:rsid w:val="008167A8"/>
    <w:rsid w:val="008167D4"/>
    <w:rsid w:val="00816826"/>
    <w:rsid w:val="00816830"/>
    <w:rsid w:val="0081684A"/>
    <w:rsid w:val="008169CE"/>
    <w:rsid w:val="00816A29"/>
    <w:rsid w:val="00816C3B"/>
    <w:rsid w:val="00816CBA"/>
    <w:rsid w:val="00816E0F"/>
    <w:rsid w:val="00816E7B"/>
    <w:rsid w:val="00817063"/>
    <w:rsid w:val="0081720D"/>
    <w:rsid w:val="008172EB"/>
    <w:rsid w:val="008173B2"/>
    <w:rsid w:val="008174E1"/>
    <w:rsid w:val="00817599"/>
    <w:rsid w:val="00817636"/>
    <w:rsid w:val="0081776E"/>
    <w:rsid w:val="008177BE"/>
    <w:rsid w:val="008177E7"/>
    <w:rsid w:val="0081782F"/>
    <w:rsid w:val="00817858"/>
    <w:rsid w:val="008178D4"/>
    <w:rsid w:val="00817A25"/>
    <w:rsid w:val="00817B5E"/>
    <w:rsid w:val="00817EFF"/>
    <w:rsid w:val="00817F5B"/>
    <w:rsid w:val="00817FC3"/>
    <w:rsid w:val="0082017F"/>
    <w:rsid w:val="0082024D"/>
    <w:rsid w:val="008202CB"/>
    <w:rsid w:val="00820349"/>
    <w:rsid w:val="008205E1"/>
    <w:rsid w:val="008206B7"/>
    <w:rsid w:val="00820825"/>
    <w:rsid w:val="008208B0"/>
    <w:rsid w:val="00820900"/>
    <w:rsid w:val="00820945"/>
    <w:rsid w:val="008209CC"/>
    <w:rsid w:val="008209F3"/>
    <w:rsid w:val="00820A55"/>
    <w:rsid w:val="00820CCC"/>
    <w:rsid w:val="00820CF7"/>
    <w:rsid w:val="00820D19"/>
    <w:rsid w:val="00820D66"/>
    <w:rsid w:val="00820E11"/>
    <w:rsid w:val="00821028"/>
    <w:rsid w:val="00821162"/>
    <w:rsid w:val="0082125C"/>
    <w:rsid w:val="008212F1"/>
    <w:rsid w:val="008212FE"/>
    <w:rsid w:val="00821443"/>
    <w:rsid w:val="0082153C"/>
    <w:rsid w:val="0082167A"/>
    <w:rsid w:val="0082178B"/>
    <w:rsid w:val="00821847"/>
    <w:rsid w:val="00821A4A"/>
    <w:rsid w:val="00821A4F"/>
    <w:rsid w:val="00821A8B"/>
    <w:rsid w:val="00821A95"/>
    <w:rsid w:val="00821ABF"/>
    <w:rsid w:val="00821CC3"/>
    <w:rsid w:val="00821D77"/>
    <w:rsid w:val="00821EAC"/>
    <w:rsid w:val="00821EED"/>
    <w:rsid w:val="00821F52"/>
    <w:rsid w:val="00821F5A"/>
    <w:rsid w:val="00821FB7"/>
    <w:rsid w:val="00821FD3"/>
    <w:rsid w:val="0082212B"/>
    <w:rsid w:val="0082221E"/>
    <w:rsid w:val="008222B1"/>
    <w:rsid w:val="00822470"/>
    <w:rsid w:val="0082248B"/>
    <w:rsid w:val="00822542"/>
    <w:rsid w:val="008225DE"/>
    <w:rsid w:val="008226BA"/>
    <w:rsid w:val="00822700"/>
    <w:rsid w:val="00822772"/>
    <w:rsid w:val="00822773"/>
    <w:rsid w:val="008227BC"/>
    <w:rsid w:val="008227D9"/>
    <w:rsid w:val="00822935"/>
    <w:rsid w:val="00822945"/>
    <w:rsid w:val="008229DF"/>
    <w:rsid w:val="00822BAA"/>
    <w:rsid w:val="00822BBD"/>
    <w:rsid w:val="00822BD4"/>
    <w:rsid w:val="00822C58"/>
    <w:rsid w:val="00822D08"/>
    <w:rsid w:val="00822D46"/>
    <w:rsid w:val="00822E18"/>
    <w:rsid w:val="00822E62"/>
    <w:rsid w:val="00822E7F"/>
    <w:rsid w:val="00822EDF"/>
    <w:rsid w:val="00822FB1"/>
    <w:rsid w:val="0082308E"/>
    <w:rsid w:val="00823382"/>
    <w:rsid w:val="008234B1"/>
    <w:rsid w:val="0082372E"/>
    <w:rsid w:val="00823C76"/>
    <w:rsid w:val="00823CFF"/>
    <w:rsid w:val="00823DEC"/>
    <w:rsid w:val="00823E47"/>
    <w:rsid w:val="00823EC4"/>
    <w:rsid w:val="00824046"/>
    <w:rsid w:val="0082407A"/>
    <w:rsid w:val="0082414A"/>
    <w:rsid w:val="00824345"/>
    <w:rsid w:val="0082438D"/>
    <w:rsid w:val="008244D9"/>
    <w:rsid w:val="0082480F"/>
    <w:rsid w:val="008248E4"/>
    <w:rsid w:val="00824AB4"/>
    <w:rsid w:val="00824D6F"/>
    <w:rsid w:val="00824E71"/>
    <w:rsid w:val="00824F95"/>
    <w:rsid w:val="008251AF"/>
    <w:rsid w:val="008251F4"/>
    <w:rsid w:val="0082534D"/>
    <w:rsid w:val="008253C8"/>
    <w:rsid w:val="008254AA"/>
    <w:rsid w:val="00825519"/>
    <w:rsid w:val="00825621"/>
    <w:rsid w:val="00825694"/>
    <w:rsid w:val="008256AC"/>
    <w:rsid w:val="00825A1E"/>
    <w:rsid w:val="00825E4D"/>
    <w:rsid w:val="00825E7A"/>
    <w:rsid w:val="00825E85"/>
    <w:rsid w:val="0082603C"/>
    <w:rsid w:val="0082607D"/>
    <w:rsid w:val="008260C6"/>
    <w:rsid w:val="008262B0"/>
    <w:rsid w:val="008263E4"/>
    <w:rsid w:val="0082643B"/>
    <w:rsid w:val="00826644"/>
    <w:rsid w:val="00826731"/>
    <w:rsid w:val="00826763"/>
    <w:rsid w:val="008267B0"/>
    <w:rsid w:val="008268FE"/>
    <w:rsid w:val="008269D6"/>
    <w:rsid w:val="00826C9B"/>
    <w:rsid w:val="00826CA7"/>
    <w:rsid w:val="00826CA9"/>
    <w:rsid w:val="00826CAF"/>
    <w:rsid w:val="00826D64"/>
    <w:rsid w:val="00826D92"/>
    <w:rsid w:val="00826DFD"/>
    <w:rsid w:val="00826E33"/>
    <w:rsid w:val="00826E3B"/>
    <w:rsid w:val="00826F2A"/>
    <w:rsid w:val="0082702D"/>
    <w:rsid w:val="00827095"/>
    <w:rsid w:val="008270F7"/>
    <w:rsid w:val="008271D8"/>
    <w:rsid w:val="0082729F"/>
    <w:rsid w:val="008274EA"/>
    <w:rsid w:val="00827606"/>
    <w:rsid w:val="00827623"/>
    <w:rsid w:val="00827636"/>
    <w:rsid w:val="00827674"/>
    <w:rsid w:val="00827693"/>
    <w:rsid w:val="008276B0"/>
    <w:rsid w:val="0082775A"/>
    <w:rsid w:val="008277A7"/>
    <w:rsid w:val="0082786B"/>
    <w:rsid w:val="008279B9"/>
    <w:rsid w:val="00827A35"/>
    <w:rsid w:val="00827AFC"/>
    <w:rsid w:val="00827CA0"/>
    <w:rsid w:val="00827DDD"/>
    <w:rsid w:val="00827E30"/>
    <w:rsid w:val="00827E45"/>
    <w:rsid w:val="00827EA4"/>
    <w:rsid w:val="00827ED2"/>
    <w:rsid w:val="00827EF5"/>
    <w:rsid w:val="00827FE5"/>
    <w:rsid w:val="0083002E"/>
    <w:rsid w:val="008300F3"/>
    <w:rsid w:val="008302D2"/>
    <w:rsid w:val="0083036E"/>
    <w:rsid w:val="0083042E"/>
    <w:rsid w:val="00830494"/>
    <w:rsid w:val="008306DC"/>
    <w:rsid w:val="0083074A"/>
    <w:rsid w:val="008307A4"/>
    <w:rsid w:val="008307CA"/>
    <w:rsid w:val="008307E9"/>
    <w:rsid w:val="0083086E"/>
    <w:rsid w:val="00830958"/>
    <w:rsid w:val="00830AD1"/>
    <w:rsid w:val="00830B76"/>
    <w:rsid w:val="00830B99"/>
    <w:rsid w:val="00830BF3"/>
    <w:rsid w:val="00830CD3"/>
    <w:rsid w:val="00830CD6"/>
    <w:rsid w:val="00830D38"/>
    <w:rsid w:val="00830E44"/>
    <w:rsid w:val="00830E45"/>
    <w:rsid w:val="00830E7F"/>
    <w:rsid w:val="0083128A"/>
    <w:rsid w:val="008312C6"/>
    <w:rsid w:val="00831346"/>
    <w:rsid w:val="00831362"/>
    <w:rsid w:val="00831507"/>
    <w:rsid w:val="0083153F"/>
    <w:rsid w:val="0083160E"/>
    <w:rsid w:val="00831625"/>
    <w:rsid w:val="00831688"/>
    <w:rsid w:val="008316F7"/>
    <w:rsid w:val="0083177A"/>
    <w:rsid w:val="008317B6"/>
    <w:rsid w:val="008318A3"/>
    <w:rsid w:val="00831A69"/>
    <w:rsid w:val="00831AC6"/>
    <w:rsid w:val="00831D3D"/>
    <w:rsid w:val="00831F6A"/>
    <w:rsid w:val="00831F72"/>
    <w:rsid w:val="00832062"/>
    <w:rsid w:val="00832187"/>
    <w:rsid w:val="008321E0"/>
    <w:rsid w:val="00832252"/>
    <w:rsid w:val="008322CD"/>
    <w:rsid w:val="008322D4"/>
    <w:rsid w:val="0083237A"/>
    <w:rsid w:val="00832602"/>
    <w:rsid w:val="00832698"/>
    <w:rsid w:val="00832709"/>
    <w:rsid w:val="00832762"/>
    <w:rsid w:val="008327C7"/>
    <w:rsid w:val="0083287F"/>
    <w:rsid w:val="008328E2"/>
    <w:rsid w:val="008329AD"/>
    <w:rsid w:val="00832AE8"/>
    <w:rsid w:val="00832CB7"/>
    <w:rsid w:val="00832D42"/>
    <w:rsid w:val="00832DA8"/>
    <w:rsid w:val="00832E36"/>
    <w:rsid w:val="00832ECF"/>
    <w:rsid w:val="00832F50"/>
    <w:rsid w:val="00832F7F"/>
    <w:rsid w:val="0083305A"/>
    <w:rsid w:val="008330B5"/>
    <w:rsid w:val="008331D0"/>
    <w:rsid w:val="008331E5"/>
    <w:rsid w:val="008332CF"/>
    <w:rsid w:val="008333AC"/>
    <w:rsid w:val="008334DC"/>
    <w:rsid w:val="008336FA"/>
    <w:rsid w:val="0083388B"/>
    <w:rsid w:val="00833931"/>
    <w:rsid w:val="00833981"/>
    <w:rsid w:val="00833A48"/>
    <w:rsid w:val="00833A6E"/>
    <w:rsid w:val="00833A84"/>
    <w:rsid w:val="00833C30"/>
    <w:rsid w:val="00833EB4"/>
    <w:rsid w:val="00833FD6"/>
    <w:rsid w:val="00833FE2"/>
    <w:rsid w:val="0083406A"/>
    <w:rsid w:val="0083407A"/>
    <w:rsid w:val="008342C1"/>
    <w:rsid w:val="0083433F"/>
    <w:rsid w:val="00834482"/>
    <w:rsid w:val="008344F1"/>
    <w:rsid w:val="00834564"/>
    <w:rsid w:val="008345DC"/>
    <w:rsid w:val="008348B9"/>
    <w:rsid w:val="008348E4"/>
    <w:rsid w:val="00834A68"/>
    <w:rsid w:val="00834B12"/>
    <w:rsid w:val="00834B71"/>
    <w:rsid w:val="00834C80"/>
    <w:rsid w:val="00834D1E"/>
    <w:rsid w:val="00834E71"/>
    <w:rsid w:val="00834E73"/>
    <w:rsid w:val="00834EEC"/>
    <w:rsid w:val="00834FD9"/>
    <w:rsid w:val="008350F7"/>
    <w:rsid w:val="00835136"/>
    <w:rsid w:val="00835163"/>
    <w:rsid w:val="0083531D"/>
    <w:rsid w:val="0083546B"/>
    <w:rsid w:val="0083555C"/>
    <w:rsid w:val="00835609"/>
    <w:rsid w:val="008356CC"/>
    <w:rsid w:val="00835763"/>
    <w:rsid w:val="0083578A"/>
    <w:rsid w:val="00835955"/>
    <w:rsid w:val="00835A3A"/>
    <w:rsid w:val="00835BA4"/>
    <w:rsid w:val="00835D2B"/>
    <w:rsid w:val="00835D6D"/>
    <w:rsid w:val="00835EBC"/>
    <w:rsid w:val="00835FB8"/>
    <w:rsid w:val="00836034"/>
    <w:rsid w:val="00836179"/>
    <w:rsid w:val="0083617F"/>
    <w:rsid w:val="008361A2"/>
    <w:rsid w:val="008362A1"/>
    <w:rsid w:val="0083642F"/>
    <w:rsid w:val="0083663F"/>
    <w:rsid w:val="008367BE"/>
    <w:rsid w:val="008368D5"/>
    <w:rsid w:val="0083698F"/>
    <w:rsid w:val="00836AFD"/>
    <w:rsid w:val="00836C0B"/>
    <w:rsid w:val="00836C4D"/>
    <w:rsid w:val="00836CA1"/>
    <w:rsid w:val="00836D1C"/>
    <w:rsid w:val="00836DA2"/>
    <w:rsid w:val="00836F6F"/>
    <w:rsid w:val="008372AF"/>
    <w:rsid w:val="008373C7"/>
    <w:rsid w:val="008374BE"/>
    <w:rsid w:val="00837648"/>
    <w:rsid w:val="008376C5"/>
    <w:rsid w:val="008377B6"/>
    <w:rsid w:val="00837941"/>
    <w:rsid w:val="00837ADD"/>
    <w:rsid w:val="00837B71"/>
    <w:rsid w:val="00837C8B"/>
    <w:rsid w:val="00837CB5"/>
    <w:rsid w:val="00837DC7"/>
    <w:rsid w:val="00837E4A"/>
    <w:rsid w:val="00840173"/>
    <w:rsid w:val="00840213"/>
    <w:rsid w:val="008403AC"/>
    <w:rsid w:val="008404BC"/>
    <w:rsid w:val="0084053B"/>
    <w:rsid w:val="0084081C"/>
    <w:rsid w:val="008408A1"/>
    <w:rsid w:val="008409A7"/>
    <w:rsid w:val="00840B4F"/>
    <w:rsid w:val="00840C51"/>
    <w:rsid w:val="00840DD3"/>
    <w:rsid w:val="00840E06"/>
    <w:rsid w:val="008410F7"/>
    <w:rsid w:val="00841177"/>
    <w:rsid w:val="00841206"/>
    <w:rsid w:val="00841233"/>
    <w:rsid w:val="008412A5"/>
    <w:rsid w:val="008412C2"/>
    <w:rsid w:val="008412D6"/>
    <w:rsid w:val="00841304"/>
    <w:rsid w:val="0084133B"/>
    <w:rsid w:val="00841377"/>
    <w:rsid w:val="0084137E"/>
    <w:rsid w:val="0084143E"/>
    <w:rsid w:val="00841474"/>
    <w:rsid w:val="008414AA"/>
    <w:rsid w:val="008414CD"/>
    <w:rsid w:val="00841AB2"/>
    <w:rsid w:val="00841AEE"/>
    <w:rsid w:val="00841B36"/>
    <w:rsid w:val="00841D15"/>
    <w:rsid w:val="00841D20"/>
    <w:rsid w:val="00841D9E"/>
    <w:rsid w:val="00841E31"/>
    <w:rsid w:val="00841E8F"/>
    <w:rsid w:val="00841FE4"/>
    <w:rsid w:val="00841FEA"/>
    <w:rsid w:val="0084211F"/>
    <w:rsid w:val="00842182"/>
    <w:rsid w:val="0084224F"/>
    <w:rsid w:val="0084227B"/>
    <w:rsid w:val="008423B6"/>
    <w:rsid w:val="00842483"/>
    <w:rsid w:val="00842536"/>
    <w:rsid w:val="0084270D"/>
    <w:rsid w:val="00842861"/>
    <w:rsid w:val="00842889"/>
    <w:rsid w:val="0084297B"/>
    <w:rsid w:val="00842983"/>
    <w:rsid w:val="00842AC3"/>
    <w:rsid w:val="00842ADD"/>
    <w:rsid w:val="00842B52"/>
    <w:rsid w:val="00842C15"/>
    <w:rsid w:val="00842D50"/>
    <w:rsid w:val="00842D9B"/>
    <w:rsid w:val="00842E7E"/>
    <w:rsid w:val="00842F45"/>
    <w:rsid w:val="00842F7F"/>
    <w:rsid w:val="00843071"/>
    <w:rsid w:val="008430BA"/>
    <w:rsid w:val="0084330E"/>
    <w:rsid w:val="008433ED"/>
    <w:rsid w:val="00843405"/>
    <w:rsid w:val="0084345C"/>
    <w:rsid w:val="00843538"/>
    <w:rsid w:val="00843574"/>
    <w:rsid w:val="00843780"/>
    <w:rsid w:val="00843791"/>
    <w:rsid w:val="00843812"/>
    <w:rsid w:val="0084381D"/>
    <w:rsid w:val="0084384C"/>
    <w:rsid w:val="008438E6"/>
    <w:rsid w:val="00843B1B"/>
    <w:rsid w:val="00843B65"/>
    <w:rsid w:val="00843C88"/>
    <w:rsid w:val="00843E95"/>
    <w:rsid w:val="00843EDF"/>
    <w:rsid w:val="00843FA3"/>
    <w:rsid w:val="00844029"/>
    <w:rsid w:val="0084407B"/>
    <w:rsid w:val="008440F8"/>
    <w:rsid w:val="008441A2"/>
    <w:rsid w:val="008442EC"/>
    <w:rsid w:val="00844331"/>
    <w:rsid w:val="008444F6"/>
    <w:rsid w:val="008445D2"/>
    <w:rsid w:val="0084467D"/>
    <w:rsid w:val="00844727"/>
    <w:rsid w:val="008447E7"/>
    <w:rsid w:val="00844817"/>
    <w:rsid w:val="0084482F"/>
    <w:rsid w:val="00844A41"/>
    <w:rsid w:val="00844B06"/>
    <w:rsid w:val="00844B50"/>
    <w:rsid w:val="00844B74"/>
    <w:rsid w:val="00844B87"/>
    <w:rsid w:val="00844BE5"/>
    <w:rsid w:val="00844CC3"/>
    <w:rsid w:val="00844DC5"/>
    <w:rsid w:val="00844EB7"/>
    <w:rsid w:val="00844F65"/>
    <w:rsid w:val="00844F89"/>
    <w:rsid w:val="00844FE3"/>
    <w:rsid w:val="00845088"/>
    <w:rsid w:val="0084516C"/>
    <w:rsid w:val="00845186"/>
    <w:rsid w:val="0084549C"/>
    <w:rsid w:val="008454F8"/>
    <w:rsid w:val="008456E7"/>
    <w:rsid w:val="008457C0"/>
    <w:rsid w:val="008457FD"/>
    <w:rsid w:val="0084592F"/>
    <w:rsid w:val="0084594E"/>
    <w:rsid w:val="00845999"/>
    <w:rsid w:val="00845A12"/>
    <w:rsid w:val="00845AE7"/>
    <w:rsid w:val="00845B0C"/>
    <w:rsid w:val="00845C71"/>
    <w:rsid w:val="00845D1C"/>
    <w:rsid w:val="00845DE1"/>
    <w:rsid w:val="0084601A"/>
    <w:rsid w:val="0084606A"/>
    <w:rsid w:val="008460A9"/>
    <w:rsid w:val="008460DF"/>
    <w:rsid w:val="008461C7"/>
    <w:rsid w:val="008462CB"/>
    <w:rsid w:val="008463F6"/>
    <w:rsid w:val="008464B6"/>
    <w:rsid w:val="00846517"/>
    <w:rsid w:val="00846531"/>
    <w:rsid w:val="008466F2"/>
    <w:rsid w:val="0084673A"/>
    <w:rsid w:val="00846811"/>
    <w:rsid w:val="0084691C"/>
    <w:rsid w:val="0084695B"/>
    <w:rsid w:val="00846A0A"/>
    <w:rsid w:val="00846A34"/>
    <w:rsid w:val="00846A6F"/>
    <w:rsid w:val="00846D1C"/>
    <w:rsid w:val="00846D69"/>
    <w:rsid w:val="00846E90"/>
    <w:rsid w:val="008470E9"/>
    <w:rsid w:val="00847149"/>
    <w:rsid w:val="0084719C"/>
    <w:rsid w:val="00847273"/>
    <w:rsid w:val="008472AD"/>
    <w:rsid w:val="00847502"/>
    <w:rsid w:val="00847607"/>
    <w:rsid w:val="0084762F"/>
    <w:rsid w:val="00847642"/>
    <w:rsid w:val="008476B6"/>
    <w:rsid w:val="008476CE"/>
    <w:rsid w:val="008477CF"/>
    <w:rsid w:val="008478AB"/>
    <w:rsid w:val="00847924"/>
    <w:rsid w:val="00847A30"/>
    <w:rsid w:val="00847A47"/>
    <w:rsid w:val="00847B10"/>
    <w:rsid w:val="00847C16"/>
    <w:rsid w:val="00847CD7"/>
    <w:rsid w:val="00847CFA"/>
    <w:rsid w:val="0085004B"/>
    <w:rsid w:val="008500D8"/>
    <w:rsid w:val="008501BF"/>
    <w:rsid w:val="008504F6"/>
    <w:rsid w:val="00850562"/>
    <w:rsid w:val="00850568"/>
    <w:rsid w:val="008506AD"/>
    <w:rsid w:val="008506D1"/>
    <w:rsid w:val="00850771"/>
    <w:rsid w:val="008508EB"/>
    <w:rsid w:val="008509CA"/>
    <w:rsid w:val="00850A04"/>
    <w:rsid w:val="00850C53"/>
    <w:rsid w:val="00850CD5"/>
    <w:rsid w:val="00850EB1"/>
    <w:rsid w:val="00850F17"/>
    <w:rsid w:val="00850F24"/>
    <w:rsid w:val="00850FB9"/>
    <w:rsid w:val="00851044"/>
    <w:rsid w:val="00851065"/>
    <w:rsid w:val="008510AE"/>
    <w:rsid w:val="00851112"/>
    <w:rsid w:val="008512B3"/>
    <w:rsid w:val="00851441"/>
    <w:rsid w:val="008514BB"/>
    <w:rsid w:val="0085150B"/>
    <w:rsid w:val="00851520"/>
    <w:rsid w:val="00851715"/>
    <w:rsid w:val="008517A7"/>
    <w:rsid w:val="00851805"/>
    <w:rsid w:val="00851877"/>
    <w:rsid w:val="00851967"/>
    <w:rsid w:val="008519AF"/>
    <w:rsid w:val="008519B2"/>
    <w:rsid w:val="008519B7"/>
    <w:rsid w:val="008519F9"/>
    <w:rsid w:val="00851A08"/>
    <w:rsid w:val="00851A29"/>
    <w:rsid w:val="00851ACC"/>
    <w:rsid w:val="00851B80"/>
    <w:rsid w:val="00851C5F"/>
    <w:rsid w:val="00851D52"/>
    <w:rsid w:val="00851DAB"/>
    <w:rsid w:val="00851E4C"/>
    <w:rsid w:val="00851E50"/>
    <w:rsid w:val="00851E58"/>
    <w:rsid w:val="00852039"/>
    <w:rsid w:val="00852125"/>
    <w:rsid w:val="0085247A"/>
    <w:rsid w:val="0085269B"/>
    <w:rsid w:val="008526B3"/>
    <w:rsid w:val="0085278F"/>
    <w:rsid w:val="008528B8"/>
    <w:rsid w:val="008528E2"/>
    <w:rsid w:val="00852A61"/>
    <w:rsid w:val="00852AE4"/>
    <w:rsid w:val="00852B12"/>
    <w:rsid w:val="00852BF7"/>
    <w:rsid w:val="00852C2E"/>
    <w:rsid w:val="00852CF2"/>
    <w:rsid w:val="00852F78"/>
    <w:rsid w:val="00853112"/>
    <w:rsid w:val="00853229"/>
    <w:rsid w:val="008533F1"/>
    <w:rsid w:val="008534F2"/>
    <w:rsid w:val="00853507"/>
    <w:rsid w:val="008535E0"/>
    <w:rsid w:val="0085362F"/>
    <w:rsid w:val="0085379F"/>
    <w:rsid w:val="00853819"/>
    <w:rsid w:val="0085395F"/>
    <w:rsid w:val="008539DE"/>
    <w:rsid w:val="00853A6C"/>
    <w:rsid w:val="00853BC5"/>
    <w:rsid w:val="00853C6C"/>
    <w:rsid w:val="00853F46"/>
    <w:rsid w:val="0085404A"/>
    <w:rsid w:val="00854050"/>
    <w:rsid w:val="00854071"/>
    <w:rsid w:val="008540B4"/>
    <w:rsid w:val="008540C5"/>
    <w:rsid w:val="0085413D"/>
    <w:rsid w:val="008542ED"/>
    <w:rsid w:val="00854388"/>
    <w:rsid w:val="008544FB"/>
    <w:rsid w:val="0085451D"/>
    <w:rsid w:val="008546FD"/>
    <w:rsid w:val="00854822"/>
    <w:rsid w:val="00854847"/>
    <w:rsid w:val="00854AF2"/>
    <w:rsid w:val="00854BA4"/>
    <w:rsid w:val="00854BCC"/>
    <w:rsid w:val="00854D00"/>
    <w:rsid w:val="00854DBD"/>
    <w:rsid w:val="00854F24"/>
    <w:rsid w:val="00854F4A"/>
    <w:rsid w:val="00854FDE"/>
    <w:rsid w:val="008550A0"/>
    <w:rsid w:val="00855112"/>
    <w:rsid w:val="00855151"/>
    <w:rsid w:val="008552C8"/>
    <w:rsid w:val="00855315"/>
    <w:rsid w:val="00855423"/>
    <w:rsid w:val="00855659"/>
    <w:rsid w:val="008557D2"/>
    <w:rsid w:val="00855A8F"/>
    <w:rsid w:val="00855A91"/>
    <w:rsid w:val="00855C57"/>
    <w:rsid w:val="00855C9E"/>
    <w:rsid w:val="00855D41"/>
    <w:rsid w:val="00855D8D"/>
    <w:rsid w:val="00855DA7"/>
    <w:rsid w:val="00856070"/>
    <w:rsid w:val="008560E4"/>
    <w:rsid w:val="00856124"/>
    <w:rsid w:val="00856386"/>
    <w:rsid w:val="008563D8"/>
    <w:rsid w:val="0085640E"/>
    <w:rsid w:val="008564CC"/>
    <w:rsid w:val="00856575"/>
    <w:rsid w:val="00856609"/>
    <w:rsid w:val="00856857"/>
    <w:rsid w:val="008568A1"/>
    <w:rsid w:val="00856B89"/>
    <w:rsid w:val="00856B9F"/>
    <w:rsid w:val="00856C10"/>
    <w:rsid w:val="00856C87"/>
    <w:rsid w:val="00856D75"/>
    <w:rsid w:val="00856D7E"/>
    <w:rsid w:val="00856D9D"/>
    <w:rsid w:val="00856DFB"/>
    <w:rsid w:val="00856DFD"/>
    <w:rsid w:val="00856EBC"/>
    <w:rsid w:val="00856FB9"/>
    <w:rsid w:val="00857185"/>
    <w:rsid w:val="00857213"/>
    <w:rsid w:val="0085736D"/>
    <w:rsid w:val="008574AB"/>
    <w:rsid w:val="00857541"/>
    <w:rsid w:val="00857557"/>
    <w:rsid w:val="0085755D"/>
    <w:rsid w:val="008576F4"/>
    <w:rsid w:val="00857750"/>
    <w:rsid w:val="0085782D"/>
    <w:rsid w:val="00857982"/>
    <w:rsid w:val="00857A01"/>
    <w:rsid w:val="00857AAC"/>
    <w:rsid w:val="00857AB5"/>
    <w:rsid w:val="00857C4F"/>
    <w:rsid w:val="00857C63"/>
    <w:rsid w:val="00857D37"/>
    <w:rsid w:val="00857E71"/>
    <w:rsid w:val="00857E85"/>
    <w:rsid w:val="00857F32"/>
    <w:rsid w:val="00857FC1"/>
    <w:rsid w:val="008600D2"/>
    <w:rsid w:val="0086014D"/>
    <w:rsid w:val="008601C8"/>
    <w:rsid w:val="008601D9"/>
    <w:rsid w:val="00860315"/>
    <w:rsid w:val="008603EE"/>
    <w:rsid w:val="00860447"/>
    <w:rsid w:val="0086055F"/>
    <w:rsid w:val="00860607"/>
    <w:rsid w:val="0086069F"/>
    <w:rsid w:val="008606D0"/>
    <w:rsid w:val="0086084A"/>
    <w:rsid w:val="0086086A"/>
    <w:rsid w:val="00860A63"/>
    <w:rsid w:val="00860C7E"/>
    <w:rsid w:val="00860D9C"/>
    <w:rsid w:val="00861012"/>
    <w:rsid w:val="008610E8"/>
    <w:rsid w:val="00861230"/>
    <w:rsid w:val="0086133A"/>
    <w:rsid w:val="00861407"/>
    <w:rsid w:val="00861435"/>
    <w:rsid w:val="008614CC"/>
    <w:rsid w:val="00861518"/>
    <w:rsid w:val="00861560"/>
    <w:rsid w:val="008615BE"/>
    <w:rsid w:val="008617DA"/>
    <w:rsid w:val="00861837"/>
    <w:rsid w:val="0086186A"/>
    <w:rsid w:val="00861959"/>
    <w:rsid w:val="00861A19"/>
    <w:rsid w:val="00861A9D"/>
    <w:rsid w:val="00861CA2"/>
    <w:rsid w:val="00861D20"/>
    <w:rsid w:val="00861DC5"/>
    <w:rsid w:val="00861DFA"/>
    <w:rsid w:val="00861EC3"/>
    <w:rsid w:val="00862070"/>
    <w:rsid w:val="00862087"/>
    <w:rsid w:val="008620C4"/>
    <w:rsid w:val="00862270"/>
    <w:rsid w:val="008622B2"/>
    <w:rsid w:val="008622E8"/>
    <w:rsid w:val="008623C2"/>
    <w:rsid w:val="008623C3"/>
    <w:rsid w:val="0086241F"/>
    <w:rsid w:val="0086243C"/>
    <w:rsid w:val="008624DD"/>
    <w:rsid w:val="008624F4"/>
    <w:rsid w:val="00862541"/>
    <w:rsid w:val="00862636"/>
    <w:rsid w:val="00862767"/>
    <w:rsid w:val="00862775"/>
    <w:rsid w:val="00862830"/>
    <w:rsid w:val="008628B3"/>
    <w:rsid w:val="008628B9"/>
    <w:rsid w:val="00862B9B"/>
    <w:rsid w:val="00862D49"/>
    <w:rsid w:val="00862EFE"/>
    <w:rsid w:val="00862FCF"/>
    <w:rsid w:val="0086305C"/>
    <w:rsid w:val="0086311B"/>
    <w:rsid w:val="008632EF"/>
    <w:rsid w:val="008633DD"/>
    <w:rsid w:val="0086357E"/>
    <w:rsid w:val="008635A6"/>
    <w:rsid w:val="008635EF"/>
    <w:rsid w:val="00863707"/>
    <w:rsid w:val="00863786"/>
    <w:rsid w:val="008638FA"/>
    <w:rsid w:val="008639AE"/>
    <w:rsid w:val="00863BCE"/>
    <w:rsid w:val="00863C02"/>
    <w:rsid w:val="00863C27"/>
    <w:rsid w:val="00863DB9"/>
    <w:rsid w:val="00863E6E"/>
    <w:rsid w:val="00863ECB"/>
    <w:rsid w:val="008640C4"/>
    <w:rsid w:val="00864150"/>
    <w:rsid w:val="0086426F"/>
    <w:rsid w:val="00864277"/>
    <w:rsid w:val="00864358"/>
    <w:rsid w:val="008643C0"/>
    <w:rsid w:val="008643C7"/>
    <w:rsid w:val="008643DC"/>
    <w:rsid w:val="008643DE"/>
    <w:rsid w:val="0086456B"/>
    <w:rsid w:val="008646ED"/>
    <w:rsid w:val="00864732"/>
    <w:rsid w:val="008649AC"/>
    <w:rsid w:val="00864A2B"/>
    <w:rsid w:val="00864A5F"/>
    <w:rsid w:val="00864BCB"/>
    <w:rsid w:val="00864C47"/>
    <w:rsid w:val="00864D2E"/>
    <w:rsid w:val="00864F3F"/>
    <w:rsid w:val="00864FEE"/>
    <w:rsid w:val="008651F7"/>
    <w:rsid w:val="008652A9"/>
    <w:rsid w:val="008652EB"/>
    <w:rsid w:val="008654A9"/>
    <w:rsid w:val="00865571"/>
    <w:rsid w:val="00865727"/>
    <w:rsid w:val="00865791"/>
    <w:rsid w:val="008658B7"/>
    <w:rsid w:val="00865BA6"/>
    <w:rsid w:val="00865C28"/>
    <w:rsid w:val="00865DFA"/>
    <w:rsid w:val="00865F68"/>
    <w:rsid w:val="0086602A"/>
    <w:rsid w:val="008660E0"/>
    <w:rsid w:val="0086616B"/>
    <w:rsid w:val="008661A2"/>
    <w:rsid w:val="008661AE"/>
    <w:rsid w:val="00866255"/>
    <w:rsid w:val="008662BE"/>
    <w:rsid w:val="0086635E"/>
    <w:rsid w:val="008663C9"/>
    <w:rsid w:val="008664A9"/>
    <w:rsid w:val="008664D5"/>
    <w:rsid w:val="0086658B"/>
    <w:rsid w:val="008665DA"/>
    <w:rsid w:val="008666BC"/>
    <w:rsid w:val="008666DC"/>
    <w:rsid w:val="00866736"/>
    <w:rsid w:val="00866992"/>
    <w:rsid w:val="008669BF"/>
    <w:rsid w:val="00866B2E"/>
    <w:rsid w:val="00866B30"/>
    <w:rsid w:val="00866B7D"/>
    <w:rsid w:val="00866BFF"/>
    <w:rsid w:val="00866C97"/>
    <w:rsid w:val="00866DBD"/>
    <w:rsid w:val="00866DF2"/>
    <w:rsid w:val="00866E35"/>
    <w:rsid w:val="00866E5F"/>
    <w:rsid w:val="00866EE0"/>
    <w:rsid w:val="00866EF6"/>
    <w:rsid w:val="00866F0E"/>
    <w:rsid w:val="00867018"/>
    <w:rsid w:val="00867029"/>
    <w:rsid w:val="00867034"/>
    <w:rsid w:val="00867046"/>
    <w:rsid w:val="008671ED"/>
    <w:rsid w:val="008671F8"/>
    <w:rsid w:val="0086722C"/>
    <w:rsid w:val="00867233"/>
    <w:rsid w:val="0086731A"/>
    <w:rsid w:val="0086739D"/>
    <w:rsid w:val="00867505"/>
    <w:rsid w:val="00867546"/>
    <w:rsid w:val="00867586"/>
    <w:rsid w:val="008675FA"/>
    <w:rsid w:val="00867651"/>
    <w:rsid w:val="008678AB"/>
    <w:rsid w:val="00867A41"/>
    <w:rsid w:val="00867A53"/>
    <w:rsid w:val="00867AC8"/>
    <w:rsid w:val="00867AEF"/>
    <w:rsid w:val="00867B4B"/>
    <w:rsid w:val="00867B52"/>
    <w:rsid w:val="00867BAD"/>
    <w:rsid w:val="00867C39"/>
    <w:rsid w:val="00867C4B"/>
    <w:rsid w:val="00867DEC"/>
    <w:rsid w:val="00867EEE"/>
    <w:rsid w:val="00867F27"/>
    <w:rsid w:val="00867F9F"/>
    <w:rsid w:val="00870041"/>
    <w:rsid w:val="008700ED"/>
    <w:rsid w:val="008701FC"/>
    <w:rsid w:val="00870221"/>
    <w:rsid w:val="00870352"/>
    <w:rsid w:val="008704AD"/>
    <w:rsid w:val="00870814"/>
    <w:rsid w:val="00870896"/>
    <w:rsid w:val="00870966"/>
    <w:rsid w:val="00870A43"/>
    <w:rsid w:val="00870AE8"/>
    <w:rsid w:val="00870B3A"/>
    <w:rsid w:val="00870B8B"/>
    <w:rsid w:val="00870D2F"/>
    <w:rsid w:val="00870D46"/>
    <w:rsid w:val="00870DAF"/>
    <w:rsid w:val="00870F1E"/>
    <w:rsid w:val="00870FB6"/>
    <w:rsid w:val="0087103C"/>
    <w:rsid w:val="00871120"/>
    <w:rsid w:val="008711E2"/>
    <w:rsid w:val="008714DF"/>
    <w:rsid w:val="008716B1"/>
    <w:rsid w:val="008716F0"/>
    <w:rsid w:val="008717AF"/>
    <w:rsid w:val="008718F9"/>
    <w:rsid w:val="00871908"/>
    <w:rsid w:val="008719B4"/>
    <w:rsid w:val="00871A3D"/>
    <w:rsid w:val="00871A86"/>
    <w:rsid w:val="00871C24"/>
    <w:rsid w:val="00871CF2"/>
    <w:rsid w:val="00871D31"/>
    <w:rsid w:val="00871EE9"/>
    <w:rsid w:val="0087207D"/>
    <w:rsid w:val="0087214B"/>
    <w:rsid w:val="0087221C"/>
    <w:rsid w:val="00872236"/>
    <w:rsid w:val="008723BF"/>
    <w:rsid w:val="00872501"/>
    <w:rsid w:val="00872695"/>
    <w:rsid w:val="008726CC"/>
    <w:rsid w:val="00872726"/>
    <w:rsid w:val="00872780"/>
    <w:rsid w:val="008729C6"/>
    <w:rsid w:val="008729CE"/>
    <w:rsid w:val="00872AF3"/>
    <w:rsid w:val="00872BD2"/>
    <w:rsid w:val="00872BFE"/>
    <w:rsid w:val="00872E03"/>
    <w:rsid w:val="00872E8E"/>
    <w:rsid w:val="00872EC0"/>
    <w:rsid w:val="00872F16"/>
    <w:rsid w:val="00872FD3"/>
    <w:rsid w:val="00873096"/>
    <w:rsid w:val="008731F8"/>
    <w:rsid w:val="008732E6"/>
    <w:rsid w:val="00873305"/>
    <w:rsid w:val="00873368"/>
    <w:rsid w:val="0087338A"/>
    <w:rsid w:val="00873462"/>
    <w:rsid w:val="008735EC"/>
    <w:rsid w:val="00873606"/>
    <w:rsid w:val="008737B9"/>
    <w:rsid w:val="00873832"/>
    <w:rsid w:val="00873A2D"/>
    <w:rsid w:val="00873B0B"/>
    <w:rsid w:val="00873C5F"/>
    <w:rsid w:val="00873C68"/>
    <w:rsid w:val="00873F31"/>
    <w:rsid w:val="008740C9"/>
    <w:rsid w:val="00874103"/>
    <w:rsid w:val="0087411D"/>
    <w:rsid w:val="00874131"/>
    <w:rsid w:val="008741A2"/>
    <w:rsid w:val="008742A8"/>
    <w:rsid w:val="00874440"/>
    <w:rsid w:val="008744AF"/>
    <w:rsid w:val="00874525"/>
    <w:rsid w:val="008745DC"/>
    <w:rsid w:val="00874648"/>
    <w:rsid w:val="008746C3"/>
    <w:rsid w:val="00874751"/>
    <w:rsid w:val="0087481E"/>
    <w:rsid w:val="008748D0"/>
    <w:rsid w:val="008748D5"/>
    <w:rsid w:val="0087490C"/>
    <w:rsid w:val="008749F2"/>
    <w:rsid w:val="00874A31"/>
    <w:rsid w:val="00874C0E"/>
    <w:rsid w:val="00874C88"/>
    <w:rsid w:val="00874DC6"/>
    <w:rsid w:val="00874E41"/>
    <w:rsid w:val="00874FDA"/>
    <w:rsid w:val="00875006"/>
    <w:rsid w:val="00875122"/>
    <w:rsid w:val="00875182"/>
    <w:rsid w:val="008752EB"/>
    <w:rsid w:val="00875493"/>
    <w:rsid w:val="008755C3"/>
    <w:rsid w:val="008755C7"/>
    <w:rsid w:val="0087568A"/>
    <w:rsid w:val="00875690"/>
    <w:rsid w:val="0087575B"/>
    <w:rsid w:val="00875889"/>
    <w:rsid w:val="008758DF"/>
    <w:rsid w:val="00875971"/>
    <w:rsid w:val="00875A15"/>
    <w:rsid w:val="00875A37"/>
    <w:rsid w:val="00875B6F"/>
    <w:rsid w:val="00875B92"/>
    <w:rsid w:val="00875CB6"/>
    <w:rsid w:val="00875CD5"/>
    <w:rsid w:val="00875D0D"/>
    <w:rsid w:val="00875EF8"/>
    <w:rsid w:val="008760A0"/>
    <w:rsid w:val="0087619F"/>
    <w:rsid w:val="00876294"/>
    <w:rsid w:val="00876303"/>
    <w:rsid w:val="008763D9"/>
    <w:rsid w:val="0087647B"/>
    <w:rsid w:val="008764C3"/>
    <w:rsid w:val="008764D7"/>
    <w:rsid w:val="008764EA"/>
    <w:rsid w:val="0087667A"/>
    <w:rsid w:val="008766AE"/>
    <w:rsid w:val="008766E9"/>
    <w:rsid w:val="0087675B"/>
    <w:rsid w:val="0087678A"/>
    <w:rsid w:val="008768D5"/>
    <w:rsid w:val="00876923"/>
    <w:rsid w:val="0087695D"/>
    <w:rsid w:val="0087697F"/>
    <w:rsid w:val="0087699A"/>
    <w:rsid w:val="0087699F"/>
    <w:rsid w:val="008769F7"/>
    <w:rsid w:val="00876AD2"/>
    <w:rsid w:val="00876B46"/>
    <w:rsid w:val="00876C34"/>
    <w:rsid w:val="00876C5D"/>
    <w:rsid w:val="00876C72"/>
    <w:rsid w:val="00876C7C"/>
    <w:rsid w:val="00876E46"/>
    <w:rsid w:val="00877186"/>
    <w:rsid w:val="00877232"/>
    <w:rsid w:val="0087724B"/>
    <w:rsid w:val="0087727E"/>
    <w:rsid w:val="008773B4"/>
    <w:rsid w:val="008774A1"/>
    <w:rsid w:val="00877537"/>
    <w:rsid w:val="0087757A"/>
    <w:rsid w:val="008776F4"/>
    <w:rsid w:val="0087775F"/>
    <w:rsid w:val="008777DC"/>
    <w:rsid w:val="00877841"/>
    <w:rsid w:val="00877962"/>
    <w:rsid w:val="008779C5"/>
    <w:rsid w:val="00877AEF"/>
    <w:rsid w:val="00877B0F"/>
    <w:rsid w:val="00877CCF"/>
    <w:rsid w:val="00877D44"/>
    <w:rsid w:val="008800AB"/>
    <w:rsid w:val="008801F8"/>
    <w:rsid w:val="00880265"/>
    <w:rsid w:val="00880274"/>
    <w:rsid w:val="0088061F"/>
    <w:rsid w:val="008806D6"/>
    <w:rsid w:val="008808CC"/>
    <w:rsid w:val="00880928"/>
    <w:rsid w:val="00880A34"/>
    <w:rsid w:val="00880C5A"/>
    <w:rsid w:val="00880C6E"/>
    <w:rsid w:val="00880D28"/>
    <w:rsid w:val="00880DB4"/>
    <w:rsid w:val="00880DFC"/>
    <w:rsid w:val="00880EB1"/>
    <w:rsid w:val="00880F4A"/>
    <w:rsid w:val="008810CF"/>
    <w:rsid w:val="00881123"/>
    <w:rsid w:val="0088113D"/>
    <w:rsid w:val="00881160"/>
    <w:rsid w:val="0088117C"/>
    <w:rsid w:val="00881338"/>
    <w:rsid w:val="008813CD"/>
    <w:rsid w:val="008813F5"/>
    <w:rsid w:val="00881509"/>
    <w:rsid w:val="00881567"/>
    <w:rsid w:val="008815B6"/>
    <w:rsid w:val="008815BB"/>
    <w:rsid w:val="00881636"/>
    <w:rsid w:val="00882042"/>
    <w:rsid w:val="0088206C"/>
    <w:rsid w:val="00882074"/>
    <w:rsid w:val="008821A6"/>
    <w:rsid w:val="0088229B"/>
    <w:rsid w:val="008822B0"/>
    <w:rsid w:val="008822F6"/>
    <w:rsid w:val="008823BA"/>
    <w:rsid w:val="00882428"/>
    <w:rsid w:val="0088286D"/>
    <w:rsid w:val="0088292C"/>
    <w:rsid w:val="00882966"/>
    <w:rsid w:val="008829E2"/>
    <w:rsid w:val="00882A7E"/>
    <w:rsid w:val="00882B6A"/>
    <w:rsid w:val="00882B73"/>
    <w:rsid w:val="00882BBB"/>
    <w:rsid w:val="00882BF9"/>
    <w:rsid w:val="00882CCF"/>
    <w:rsid w:val="00882D32"/>
    <w:rsid w:val="00882D77"/>
    <w:rsid w:val="00882DF9"/>
    <w:rsid w:val="00882E4D"/>
    <w:rsid w:val="00883096"/>
    <w:rsid w:val="008830CA"/>
    <w:rsid w:val="0088341F"/>
    <w:rsid w:val="0088374A"/>
    <w:rsid w:val="008837BD"/>
    <w:rsid w:val="00883814"/>
    <w:rsid w:val="0088387E"/>
    <w:rsid w:val="0088394E"/>
    <w:rsid w:val="008839EE"/>
    <w:rsid w:val="00883B1A"/>
    <w:rsid w:val="00883B75"/>
    <w:rsid w:val="00883BE7"/>
    <w:rsid w:val="00883C16"/>
    <w:rsid w:val="00883D6F"/>
    <w:rsid w:val="00883E35"/>
    <w:rsid w:val="00883E3A"/>
    <w:rsid w:val="00883F11"/>
    <w:rsid w:val="00883F2E"/>
    <w:rsid w:val="00883F62"/>
    <w:rsid w:val="00883F8E"/>
    <w:rsid w:val="00884021"/>
    <w:rsid w:val="00884106"/>
    <w:rsid w:val="00884203"/>
    <w:rsid w:val="00884393"/>
    <w:rsid w:val="0088440F"/>
    <w:rsid w:val="00884503"/>
    <w:rsid w:val="00884584"/>
    <w:rsid w:val="008845A5"/>
    <w:rsid w:val="008845B4"/>
    <w:rsid w:val="008845B9"/>
    <w:rsid w:val="00884617"/>
    <w:rsid w:val="00884675"/>
    <w:rsid w:val="00884680"/>
    <w:rsid w:val="008846F7"/>
    <w:rsid w:val="0088494C"/>
    <w:rsid w:val="00884A9A"/>
    <w:rsid w:val="00884BBB"/>
    <w:rsid w:val="00884BF5"/>
    <w:rsid w:val="00884DA9"/>
    <w:rsid w:val="00884DC1"/>
    <w:rsid w:val="00884EE8"/>
    <w:rsid w:val="00884F04"/>
    <w:rsid w:val="00884F73"/>
    <w:rsid w:val="008850AC"/>
    <w:rsid w:val="008853A5"/>
    <w:rsid w:val="00885556"/>
    <w:rsid w:val="008855A1"/>
    <w:rsid w:val="008855E0"/>
    <w:rsid w:val="008856CB"/>
    <w:rsid w:val="00885753"/>
    <w:rsid w:val="008857BC"/>
    <w:rsid w:val="00885803"/>
    <w:rsid w:val="0088583D"/>
    <w:rsid w:val="008858F3"/>
    <w:rsid w:val="008859F7"/>
    <w:rsid w:val="00885AE2"/>
    <w:rsid w:val="00885B16"/>
    <w:rsid w:val="00885B1A"/>
    <w:rsid w:val="00885E4D"/>
    <w:rsid w:val="00885FBF"/>
    <w:rsid w:val="00885FD2"/>
    <w:rsid w:val="0088601C"/>
    <w:rsid w:val="008862B1"/>
    <w:rsid w:val="00886449"/>
    <w:rsid w:val="008865E0"/>
    <w:rsid w:val="0088665C"/>
    <w:rsid w:val="00886720"/>
    <w:rsid w:val="008867B5"/>
    <w:rsid w:val="00886815"/>
    <w:rsid w:val="00886819"/>
    <w:rsid w:val="0088681E"/>
    <w:rsid w:val="00886824"/>
    <w:rsid w:val="008868B1"/>
    <w:rsid w:val="008869B5"/>
    <w:rsid w:val="00886A9E"/>
    <w:rsid w:val="00886AED"/>
    <w:rsid w:val="00886B26"/>
    <w:rsid w:val="00886B91"/>
    <w:rsid w:val="00886BA7"/>
    <w:rsid w:val="00886BC0"/>
    <w:rsid w:val="00886BC6"/>
    <w:rsid w:val="00886BCA"/>
    <w:rsid w:val="00886BCF"/>
    <w:rsid w:val="00886C0A"/>
    <w:rsid w:val="00886C46"/>
    <w:rsid w:val="00886DC3"/>
    <w:rsid w:val="008870EA"/>
    <w:rsid w:val="008872F9"/>
    <w:rsid w:val="008872FB"/>
    <w:rsid w:val="008873B7"/>
    <w:rsid w:val="0088740F"/>
    <w:rsid w:val="008876C4"/>
    <w:rsid w:val="008878AF"/>
    <w:rsid w:val="008878D2"/>
    <w:rsid w:val="008878F6"/>
    <w:rsid w:val="00887978"/>
    <w:rsid w:val="008879E4"/>
    <w:rsid w:val="00887A05"/>
    <w:rsid w:val="00887A66"/>
    <w:rsid w:val="00887B51"/>
    <w:rsid w:val="00887EBB"/>
    <w:rsid w:val="00887FA3"/>
    <w:rsid w:val="00887FC5"/>
    <w:rsid w:val="00887FF0"/>
    <w:rsid w:val="008900B0"/>
    <w:rsid w:val="008901DF"/>
    <w:rsid w:val="00890329"/>
    <w:rsid w:val="00890350"/>
    <w:rsid w:val="00890396"/>
    <w:rsid w:val="00890517"/>
    <w:rsid w:val="0089055D"/>
    <w:rsid w:val="008905B7"/>
    <w:rsid w:val="008905E1"/>
    <w:rsid w:val="00890786"/>
    <w:rsid w:val="00890A26"/>
    <w:rsid w:val="00890A6B"/>
    <w:rsid w:val="00890B21"/>
    <w:rsid w:val="00890B91"/>
    <w:rsid w:val="00890C01"/>
    <w:rsid w:val="00890CC9"/>
    <w:rsid w:val="00890DD9"/>
    <w:rsid w:val="00890DE6"/>
    <w:rsid w:val="00890EB9"/>
    <w:rsid w:val="00890F20"/>
    <w:rsid w:val="00890FC7"/>
    <w:rsid w:val="008910E3"/>
    <w:rsid w:val="0089112D"/>
    <w:rsid w:val="0089113F"/>
    <w:rsid w:val="008911CE"/>
    <w:rsid w:val="00891208"/>
    <w:rsid w:val="00891290"/>
    <w:rsid w:val="0089129C"/>
    <w:rsid w:val="00891324"/>
    <w:rsid w:val="0089132D"/>
    <w:rsid w:val="008913CD"/>
    <w:rsid w:val="008913D5"/>
    <w:rsid w:val="0089146D"/>
    <w:rsid w:val="00891655"/>
    <w:rsid w:val="00891789"/>
    <w:rsid w:val="008917E6"/>
    <w:rsid w:val="00891890"/>
    <w:rsid w:val="0089192A"/>
    <w:rsid w:val="00891ABF"/>
    <w:rsid w:val="00891B2E"/>
    <w:rsid w:val="00891B9B"/>
    <w:rsid w:val="00891BAB"/>
    <w:rsid w:val="00891BE7"/>
    <w:rsid w:val="00891C77"/>
    <w:rsid w:val="00891C95"/>
    <w:rsid w:val="00891C9B"/>
    <w:rsid w:val="00891EEC"/>
    <w:rsid w:val="00891F47"/>
    <w:rsid w:val="00891F96"/>
    <w:rsid w:val="00891FE1"/>
    <w:rsid w:val="00892069"/>
    <w:rsid w:val="0089211F"/>
    <w:rsid w:val="00892159"/>
    <w:rsid w:val="008922C2"/>
    <w:rsid w:val="00892300"/>
    <w:rsid w:val="00892367"/>
    <w:rsid w:val="008925B0"/>
    <w:rsid w:val="00892653"/>
    <w:rsid w:val="0089273E"/>
    <w:rsid w:val="00892883"/>
    <w:rsid w:val="00892A67"/>
    <w:rsid w:val="00892AD5"/>
    <w:rsid w:val="00892BDA"/>
    <w:rsid w:val="00892C01"/>
    <w:rsid w:val="00892C90"/>
    <w:rsid w:val="00892CA8"/>
    <w:rsid w:val="00892D75"/>
    <w:rsid w:val="00892DB1"/>
    <w:rsid w:val="00892E37"/>
    <w:rsid w:val="00892E73"/>
    <w:rsid w:val="00892ED8"/>
    <w:rsid w:val="00892F39"/>
    <w:rsid w:val="00892F89"/>
    <w:rsid w:val="00893077"/>
    <w:rsid w:val="0089319F"/>
    <w:rsid w:val="00893233"/>
    <w:rsid w:val="00893257"/>
    <w:rsid w:val="0089327C"/>
    <w:rsid w:val="00893284"/>
    <w:rsid w:val="00893354"/>
    <w:rsid w:val="00893421"/>
    <w:rsid w:val="008934A3"/>
    <w:rsid w:val="0089352E"/>
    <w:rsid w:val="00893562"/>
    <w:rsid w:val="00893690"/>
    <w:rsid w:val="008937AE"/>
    <w:rsid w:val="008937B5"/>
    <w:rsid w:val="008937BC"/>
    <w:rsid w:val="00893815"/>
    <w:rsid w:val="00893AE7"/>
    <w:rsid w:val="00893B27"/>
    <w:rsid w:val="00893BA6"/>
    <w:rsid w:val="00893C85"/>
    <w:rsid w:val="00893E11"/>
    <w:rsid w:val="00893EE6"/>
    <w:rsid w:val="00893FC2"/>
    <w:rsid w:val="00894127"/>
    <w:rsid w:val="0089415A"/>
    <w:rsid w:val="0089417A"/>
    <w:rsid w:val="008941E6"/>
    <w:rsid w:val="008941F3"/>
    <w:rsid w:val="008944A0"/>
    <w:rsid w:val="008945C8"/>
    <w:rsid w:val="0089472D"/>
    <w:rsid w:val="00894866"/>
    <w:rsid w:val="008948C6"/>
    <w:rsid w:val="008948C7"/>
    <w:rsid w:val="00894957"/>
    <w:rsid w:val="008949A1"/>
    <w:rsid w:val="00894B08"/>
    <w:rsid w:val="00894D07"/>
    <w:rsid w:val="00894D4E"/>
    <w:rsid w:val="00894D5C"/>
    <w:rsid w:val="00894EAE"/>
    <w:rsid w:val="00894FAB"/>
    <w:rsid w:val="008950F3"/>
    <w:rsid w:val="008952F3"/>
    <w:rsid w:val="008953C5"/>
    <w:rsid w:val="008954F3"/>
    <w:rsid w:val="008955AF"/>
    <w:rsid w:val="008955BB"/>
    <w:rsid w:val="008955C6"/>
    <w:rsid w:val="0089560A"/>
    <w:rsid w:val="0089577F"/>
    <w:rsid w:val="0089578B"/>
    <w:rsid w:val="008957FB"/>
    <w:rsid w:val="00895818"/>
    <w:rsid w:val="00895838"/>
    <w:rsid w:val="0089588C"/>
    <w:rsid w:val="008958E4"/>
    <w:rsid w:val="008958E7"/>
    <w:rsid w:val="00895964"/>
    <w:rsid w:val="00895A6C"/>
    <w:rsid w:val="00895B28"/>
    <w:rsid w:val="00895B4C"/>
    <w:rsid w:val="00895BCA"/>
    <w:rsid w:val="00895BE9"/>
    <w:rsid w:val="00895C95"/>
    <w:rsid w:val="00895CCC"/>
    <w:rsid w:val="00895CD5"/>
    <w:rsid w:val="00895D72"/>
    <w:rsid w:val="00895F97"/>
    <w:rsid w:val="008960A3"/>
    <w:rsid w:val="008960C4"/>
    <w:rsid w:val="008960E5"/>
    <w:rsid w:val="0089611D"/>
    <w:rsid w:val="00896131"/>
    <w:rsid w:val="0089616E"/>
    <w:rsid w:val="008962E1"/>
    <w:rsid w:val="0089646C"/>
    <w:rsid w:val="008964F1"/>
    <w:rsid w:val="0089662E"/>
    <w:rsid w:val="00896657"/>
    <w:rsid w:val="00896853"/>
    <w:rsid w:val="00896883"/>
    <w:rsid w:val="008968E1"/>
    <w:rsid w:val="00896921"/>
    <w:rsid w:val="00896A91"/>
    <w:rsid w:val="00896AC5"/>
    <w:rsid w:val="00896B7A"/>
    <w:rsid w:val="00896BF3"/>
    <w:rsid w:val="00896C27"/>
    <w:rsid w:val="00896CF1"/>
    <w:rsid w:val="00896D0A"/>
    <w:rsid w:val="00896D33"/>
    <w:rsid w:val="00896D3A"/>
    <w:rsid w:val="00896D87"/>
    <w:rsid w:val="00896DF8"/>
    <w:rsid w:val="00896EB3"/>
    <w:rsid w:val="00896ED3"/>
    <w:rsid w:val="00896EDE"/>
    <w:rsid w:val="0089701A"/>
    <w:rsid w:val="008970F1"/>
    <w:rsid w:val="00897144"/>
    <w:rsid w:val="0089717E"/>
    <w:rsid w:val="008971CC"/>
    <w:rsid w:val="0089734D"/>
    <w:rsid w:val="008973FE"/>
    <w:rsid w:val="00897429"/>
    <w:rsid w:val="00897451"/>
    <w:rsid w:val="008975F1"/>
    <w:rsid w:val="0089761E"/>
    <w:rsid w:val="00897737"/>
    <w:rsid w:val="008977A2"/>
    <w:rsid w:val="0089782C"/>
    <w:rsid w:val="0089793D"/>
    <w:rsid w:val="00897D1D"/>
    <w:rsid w:val="00897E21"/>
    <w:rsid w:val="00897E6F"/>
    <w:rsid w:val="00897EFE"/>
    <w:rsid w:val="00897F3D"/>
    <w:rsid w:val="00897F6E"/>
    <w:rsid w:val="00897FBA"/>
    <w:rsid w:val="008A00CC"/>
    <w:rsid w:val="008A0329"/>
    <w:rsid w:val="008A033E"/>
    <w:rsid w:val="008A0416"/>
    <w:rsid w:val="008A042B"/>
    <w:rsid w:val="008A0501"/>
    <w:rsid w:val="008A0576"/>
    <w:rsid w:val="008A0659"/>
    <w:rsid w:val="008A0666"/>
    <w:rsid w:val="008A06FD"/>
    <w:rsid w:val="008A0893"/>
    <w:rsid w:val="008A08D3"/>
    <w:rsid w:val="008A0903"/>
    <w:rsid w:val="008A09FC"/>
    <w:rsid w:val="008A0A57"/>
    <w:rsid w:val="008A0CA1"/>
    <w:rsid w:val="008A0D3F"/>
    <w:rsid w:val="008A0E4D"/>
    <w:rsid w:val="008A0EC4"/>
    <w:rsid w:val="008A0ED0"/>
    <w:rsid w:val="008A11C5"/>
    <w:rsid w:val="008A1228"/>
    <w:rsid w:val="008A12D2"/>
    <w:rsid w:val="008A12DF"/>
    <w:rsid w:val="008A1338"/>
    <w:rsid w:val="008A1374"/>
    <w:rsid w:val="008A13C3"/>
    <w:rsid w:val="008A144F"/>
    <w:rsid w:val="008A145F"/>
    <w:rsid w:val="008A146F"/>
    <w:rsid w:val="008A14A8"/>
    <w:rsid w:val="008A157C"/>
    <w:rsid w:val="008A158A"/>
    <w:rsid w:val="008A1637"/>
    <w:rsid w:val="008A166F"/>
    <w:rsid w:val="008A16C7"/>
    <w:rsid w:val="008A1BFB"/>
    <w:rsid w:val="008A1DD0"/>
    <w:rsid w:val="008A1EEB"/>
    <w:rsid w:val="008A1FD6"/>
    <w:rsid w:val="008A2068"/>
    <w:rsid w:val="008A21C2"/>
    <w:rsid w:val="008A2213"/>
    <w:rsid w:val="008A2462"/>
    <w:rsid w:val="008A25BC"/>
    <w:rsid w:val="008A26AE"/>
    <w:rsid w:val="008A2763"/>
    <w:rsid w:val="008A2773"/>
    <w:rsid w:val="008A27A4"/>
    <w:rsid w:val="008A2915"/>
    <w:rsid w:val="008A2A29"/>
    <w:rsid w:val="008A2BCA"/>
    <w:rsid w:val="008A2D27"/>
    <w:rsid w:val="008A2FC3"/>
    <w:rsid w:val="008A337B"/>
    <w:rsid w:val="008A35C3"/>
    <w:rsid w:val="008A3644"/>
    <w:rsid w:val="008A3645"/>
    <w:rsid w:val="008A3705"/>
    <w:rsid w:val="008A375B"/>
    <w:rsid w:val="008A395C"/>
    <w:rsid w:val="008A3A88"/>
    <w:rsid w:val="008A3B94"/>
    <w:rsid w:val="008A3D92"/>
    <w:rsid w:val="008A3E6D"/>
    <w:rsid w:val="008A3F5B"/>
    <w:rsid w:val="008A415A"/>
    <w:rsid w:val="008A41AF"/>
    <w:rsid w:val="008A437C"/>
    <w:rsid w:val="008A437E"/>
    <w:rsid w:val="008A43A9"/>
    <w:rsid w:val="008A4440"/>
    <w:rsid w:val="008A4498"/>
    <w:rsid w:val="008A454C"/>
    <w:rsid w:val="008A4589"/>
    <w:rsid w:val="008A45F2"/>
    <w:rsid w:val="008A463B"/>
    <w:rsid w:val="008A467D"/>
    <w:rsid w:val="008A476E"/>
    <w:rsid w:val="008A48A3"/>
    <w:rsid w:val="008A48DF"/>
    <w:rsid w:val="008A4906"/>
    <w:rsid w:val="008A498B"/>
    <w:rsid w:val="008A4A20"/>
    <w:rsid w:val="008A4BDA"/>
    <w:rsid w:val="008A4C9F"/>
    <w:rsid w:val="008A4D30"/>
    <w:rsid w:val="008A4DDA"/>
    <w:rsid w:val="008A4E4A"/>
    <w:rsid w:val="008A4E6D"/>
    <w:rsid w:val="008A4EF0"/>
    <w:rsid w:val="008A5017"/>
    <w:rsid w:val="008A5120"/>
    <w:rsid w:val="008A515C"/>
    <w:rsid w:val="008A516E"/>
    <w:rsid w:val="008A5380"/>
    <w:rsid w:val="008A5451"/>
    <w:rsid w:val="008A551B"/>
    <w:rsid w:val="008A5543"/>
    <w:rsid w:val="008A55F1"/>
    <w:rsid w:val="008A56A7"/>
    <w:rsid w:val="008A5746"/>
    <w:rsid w:val="008A589A"/>
    <w:rsid w:val="008A58EB"/>
    <w:rsid w:val="008A5BDC"/>
    <w:rsid w:val="008A5C3B"/>
    <w:rsid w:val="008A5C6D"/>
    <w:rsid w:val="008A5C90"/>
    <w:rsid w:val="008A5E6F"/>
    <w:rsid w:val="008A5E90"/>
    <w:rsid w:val="008A5FBF"/>
    <w:rsid w:val="008A61C3"/>
    <w:rsid w:val="008A61F3"/>
    <w:rsid w:val="008A6357"/>
    <w:rsid w:val="008A635D"/>
    <w:rsid w:val="008A650A"/>
    <w:rsid w:val="008A65EB"/>
    <w:rsid w:val="008A6777"/>
    <w:rsid w:val="008A6798"/>
    <w:rsid w:val="008A68DD"/>
    <w:rsid w:val="008A68FB"/>
    <w:rsid w:val="008A6C43"/>
    <w:rsid w:val="008A6CF2"/>
    <w:rsid w:val="008A6DBD"/>
    <w:rsid w:val="008A6E5B"/>
    <w:rsid w:val="008A6E79"/>
    <w:rsid w:val="008A6E99"/>
    <w:rsid w:val="008A6F72"/>
    <w:rsid w:val="008A6FFB"/>
    <w:rsid w:val="008A7032"/>
    <w:rsid w:val="008A70FB"/>
    <w:rsid w:val="008A71D7"/>
    <w:rsid w:val="008A74BD"/>
    <w:rsid w:val="008A7574"/>
    <w:rsid w:val="008A7579"/>
    <w:rsid w:val="008A773F"/>
    <w:rsid w:val="008A77D7"/>
    <w:rsid w:val="008A7806"/>
    <w:rsid w:val="008A7DA2"/>
    <w:rsid w:val="008A7F5A"/>
    <w:rsid w:val="008A7FC7"/>
    <w:rsid w:val="008B0057"/>
    <w:rsid w:val="008B0117"/>
    <w:rsid w:val="008B014E"/>
    <w:rsid w:val="008B0189"/>
    <w:rsid w:val="008B039E"/>
    <w:rsid w:val="008B0607"/>
    <w:rsid w:val="008B061B"/>
    <w:rsid w:val="008B0626"/>
    <w:rsid w:val="008B0644"/>
    <w:rsid w:val="008B0690"/>
    <w:rsid w:val="008B06E1"/>
    <w:rsid w:val="008B07BC"/>
    <w:rsid w:val="008B07BF"/>
    <w:rsid w:val="008B0A14"/>
    <w:rsid w:val="008B0F1C"/>
    <w:rsid w:val="008B0F4F"/>
    <w:rsid w:val="008B0FAF"/>
    <w:rsid w:val="008B0FE5"/>
    <w:rsid w:val="008B0FFC"/>
    <w:rsid w:val="008B1037"/>
    <w:rsid w:val="008B10A6"/>
    <w:rsid w:val="008B129A"/>
    <w:rsid w:val="008B12C8"/>
    <w:rsid w:val="008B1316"/>
    <w:rsid w:val="008B1414"/>
    <w:rsid w:val="008B141F"/>
    <w:rsid w:val="008B142B"/>
    <w:rsid w:val="008B15FC"/>
    <w:rsid w:val="008B169B"/>
    <w:rsid w:val="008B16BD"/>
    <w:rsid w:val="008B19F3"/>
    <w:rsid w:val="008B1A07"/>
    <w:rsid w:val="008B1A47"/>
    <w:rsid w:val="008B1A83"/>
    <w:rsid w:val="008B1B7E"/>
    <w:rsid w:val="008B1CDC"/>
    <w:rsid w:val="008B1D69"/>
    <w:rsid w:val="008B1E47"/>
    <w:rsid w:val="008B2067"/>
    <w:rsid w:val="008B20D6"/>
    <w:rsid w:val="008B2107"/>
    <w:rsid w:val="008B21CA"/>
    <w:rsid w:val="008B244E"/>
    <w:rsid w:val="008B29B3"/>
    <w:rsid w:val="008B2A13"/>
    <w:rsid w:val="008B2BFE"/>
    <w:rsid w:val="008B2F60"/>
    <w:rsid w:val="008B30D3"/>
    <w:rsid w:val="008B313B"/>
    <w:rsid w:val="008B3249"/>
    <w:rsid w:val="008B3324"/>
    <w:rsid w:val="008B33CA"/>
    <w:rsid w:val="008B3416"/>
    <w:rsid w:val="008B34AE"/>
    <w:rsid w:val="008B34E4"/>
    <w:rsid w:val="008B34FC"/>
    <w:rsid w:val="008B350F"/>
    <w:rsid w:val="008B352D"/>
    <w:rsid w:val="008B3555"/>
    <w:rsid w:val="008B3611"/>
    <w:rsid w:val="008B3681"/>
    <w:rsid w:val="008B3757"/>
    <w:rsid w:val="008B3801"/>
    <w:rsid w:val="008B396E"/>
    <w:rsid w:val="008B3995"/>
    <w:rsid w:val="008B3AAA"/>
    <w:rsid w:val="008B3C58"/>
    <w:rsid w:val="008B3C9F"/>
    <w:rsid w:val="008B3CCC"/>
    <w:rsid w:val="008B3FA0"/>
    <w:rsid w:val="008B4043"/>
    <w:rsid w:val="008B4484"/>
    <w:rsid w:val="008B44E8"/>
    <w:rsid w:val="008B4526"/>
    <w:rsid w:val="008B4542"/>
    <w:rsid w:val="008B45E8"/>
    <w:rsid w:val="008B4640"/>
    <w:rsid w:val="008B4710"/>
    <w:rsid w:val="008B4761"/>
    <w:rsid w:val="008B487E"/>
    <w:rsid w:val="008B4965"/>
    <w:rsid w:val="008B4AAB"/>
    <w:rsid w:val="008B4ADF"/>
    <w:rsid w:val="008B4CFF"/>
    <w:rsid w:val="008B4D19"/>
    <w:rsid w:val="008B4DAB"/>
    <w:rsid w:val="008B4E5A"/>
    <w:rsid w:val="008B4E6D"/>
    <w:rsid w:val="008B4F25"/>
    <w:rsid w:val="008B4F93"/>
    <w:rsid w:val="008B4FFE"/>
    <w:rsid w:val="008B501F"/>
    <w:rsid w:val="008B507C"/>
    <w:rsid w:val="008B5503"/>
    <w:rsid w:val="008B5541"/>
    <w:rsid w:val="008B5572"/>
    <w:rsid w:val="008B5581"/>
    <w:rsid w:val="008B559A"/>
    <w:rsid w:val="008B5616"/>
    <w:rsid w:val="008B561A"/>
    <w:rsid w:val="008B59D5"/>
    <w:rsid w:val="008B59EF"/>
    <w:rsid w:val="008B5CD0"/>
    <w:rsid w:val="008B5D68"/>
    <w:rsid w:val="008B5D77"/>
    <w:rsid w:val="008B5F86"/>
    <w:rsid w:val="008B6018"/>
    <w:rsid w:val="008B6128"/>
    <w:rsid w:val="008B626E"/>
    <w:rsid w:val="008B629C"/>
    <w:rsid w:val="008B6315"/>
    <w:rsid w:val="008B6572"/>
    <w:rsid w:val="008B6645"/>
    <w:rsid w:val="008B6660"/>
    <w:rsid w:val="008B6815"/>
    <w:rsid w:val="008B6835"/>
    <w:rsid w:val="008B694B"/>
    <w:rsid w:val="008B69F5"/>
    <w:rsid w:val="008B6A70"/>
    <w:rsid w:val="008B6B12"/>
    <w:rsid w:val="008B6B1F"/>
    <w:rsid w:val="008B6B8C"/>
    <w:rsid w:val="008B6B9E"/>
    <w:rsid w:val="008B6C21"/>
    <w:rsid w:val="008B6C23"/>
    <w:rsid w:val="008B6C88"/>
    <w:rsid w:val="008B6C90"/>
    <w:rsid w:val="008B6D21"/>
    <w:rsid w:val="008B6E45"/>
    <w:rsid w:val="008B6E89"/>
    <w:rsid w:val="008B6ED3"/>
    <w:rsid w:val="008B6FAB"/>
    <w:rsid w:val="008B7078"/>
    <w:rsid w:val="008B70B3"/>
    <w:rsid w:val="008B72A7"/>
    <w:rsid w:val="008B7366"/>
    <w:rsid w:val="008B740F"/>
    <w:rsid w:val="008B76CB"/>
    <w:rsid w:val="008B7765"/>
    <w:rsid w:val="008B7863"/>
    <w:rsid w:val="008B78FF"/>
    <w:rsid w:val="008B79E1"/>
    <w:rsid w:val="008B7A4E"/>
    <w:rsid w:val="008B7B0C"/>
    <w:rsid w:val="008B7B65"/>
    <w:rsid w:val="008B7C67"/>
    <w:rsid w:val="008B7CEC"/>
    <w:rsid w:val="008C0164"/>
    <w:rsid w:val="008C016B"/>
    <w:rsid w:val="008C01F1"/>
    <w:rsid w:val="008C02DD"/>
    <w:rsid w:val="008C0313"/>
    <w:rsid w:val="008C0346"/>
    <w:rsid w:val="008C03CA"/>
    <w:rsid w:val="008C03D6"/>
    <w:rsid w:val="008C03F1"/>
    <w:rsid w:val="008C041E"/>
    <w:rsid w:val="008C0468"/>
    <w:rsid w:val="008C066F"/>
    <w:rsid w:val="008C0820"/>
    <w:rsid w:val="008C08B5"/>
    <w:rsid w:val="008C0AA1"/>
    <w:rsid w:val="008C0E39"/>
    <w:rsid w:val="008C0EAE"/>
    <w:rsid w:val="008C0FDC"/>
    <w:rsid w:val="008C1317"/>
    <w:rsid w:val="008C1350"/>
    <w:rsid w:val="008C13BF"/>
    <w:rsid w:val="008C1439"/>
    <w:rsid w:val="008C1468"/>
    <w:rsid w:val="008C1553"/>
    <w:rsid w:val="008C171F"/>
    <w:rsid w:val="008C1823"/>
    <w:rsid w:val="008C18C3"/>
    <w:rsid w:val="008C1953"/>
    <w:rsid w:val="008C19DA"/>
    <w:rsid w:val="008C1A77"/>
    <w:rsid w:val="008C1BD5"/>
    <w:rsid w:val="008C1C63"/>
    <w:rsid w:val="008C1DAC"/>
    <w:rsid w:val="008C1E5D"/>
    <w:rsid w:val="008C2176"/>
    <w:rsid w:val="008C223F"/>
    <w:rsid w:val="008C243F"/>
    <w:rsid w:val="008C2527"/>
    <w:rsid w:val="008C26A1"/>
    <w:rsid w:val="008C275A"/>
    <w:rsid w:val="008C276E"/>
    <w:rsid w:val="008C27F2"/>
    <w:rsid w:val="008C2B40"/>
    <w:rsid w:val="008C2C79"/>
    <w:rsid w:val="008C2CB8"/>
    <w:rsid w:val="008C2F51"/>
    <w:rsid w:val="008C3033"/>
    <w:rsid w:val="008C30D5"/>
    <w:rsid w:val="008C30EE"/>
    <w:rsid w:val="008C3179"/>
    <w:rsid w:val="008C3323"/>
    <w:rsid w:val="008C335C"/>
    <w:rsid w:val="008C3453"/>
    <w:rsid w:val="008C3498"/>
    <w:rsid w:val="008C349F"/>
    <w:rsid w:val="008C34C4"/>
    <w:rsid w:val="008C35E6"/>
    <w:rsid w:val="008C368E"/>
    <w:rsid w:val="008C3750"/>
    <w:rsid w:val="008C376D"/>
    <w:rsid w:val="008C379F"/>
    <w:rsid w:val="008C396B"/>
    <w:rsid w:val="008C3A1D"/>
    <w:rsid w:val="008C3A76"/>
    <w:rsid w:val="008C3D2A"/>
    <w:rsid w:val="008C3D3B"/>
    <w:rsid w:val="008C3E41"/>
    <w:rsid w:val="008C3E6C"/>
    <w:rsid w:val="008C3EC6"/>
    <w:rsid w:val="008C4410"/>
    <w:rsid w:val="008C4413"/>
    <w:rsid w:val="008C443C"/>
    <w:rsid w:val="008C44EB"/>
    <w:rsid w:val="008C4585"/>
    <w:rsid w:val="008C4772"/>
    <w:rsid w:val="008C4796"/>
    <w:rsid w:val="008C4869"/>
    <w:rsid w:val="008C4B3E"/>
    <w:rsid w:val="008C4C39"/>
    <w:rsid w:val="008C4C56"/>
    <w:rsid w:val="008C4DC7"/>
    <w:rsid w:val="008C4E35"/>
    <w:rsid w:val="008C4EE4"/>
    <w:rsid w:val="008C5023"/>
    <w:rsid w:val="008C50B2"/>
    <w:rsid w:val="008C50F6"/>
    <w:rsid w:val="008C5101"/>
    <w:rsid w:val="008C5156"/>
    <w:rsid w:val="008C531E"/>
    <w:rsid w:val="008C534A"/>
    <w:rsid w:val="008C53E0"/>
    <w:rsid w:val="008C55F1"/>
    <w:rsid w:val="008C56CB"/>
    <w:rsid w:val="008C5781"/>
    <w:rsid w:val="008C5A04"/>
    <w:rsid w:val="008C5A38"/>
    <w:rsid w:val="008C5C0D"/>
    <w:rsid w:val="008C5C1C"/>
    <w:rsid w:val="008C5CA4"/>
    <w:rsid w:val="008C5D40"/>
    <w:rsid w:val="008C5E09"/>
    <w:rsid w:val="008C60F2"/>
    <w:rsid w:val="008C62BE"/>
    <w:rsid w:val="008C6325"/>
    <w:rsid w:val="008C6435"/>
    <w:rsid w:val="008C6561"/>
    <w:rsid w:val="008C664F"/>
    <w:rsid w:val="008C6809"/>
    <w:rsid w:val="008C6815"/>
    <w:rsid w:val="008C68F1"/>
    <w:rsid w:val="008C6AAD"/>
    <w:rsid w:val="008C6B49"/>
    <w:rsid w:val="008C6C17"/>
    <w:rsid w:val="008C6CDB"/>
    <w:rsid w:val="008C6D58"/>
    <w:rsid w:val="008C6DAC"/>
    <w:rsid w:val="008C6DE1"/>
    <w:rsid w:val="008C6F55"/>
    <w:rsid w:val="008C6FE2"/>
    <w:rsid w:val="008C716F"/>
    <w:rsid w:val="008C71B8"/>
    <w:rsid w:val="008C72B3"/>
    <w:rsid w:val="008C7365"/>
    <w:rsid w:val="008C75CA"/>
    <w:rsid w:val="008C7707"/>
    <w:rsid w:val="008C772F"/>
    <w:rsid w:val="008C7754"/>
    <w:rsid w:val="008C77D0"/>
    <w:rsid w:val="008C78A5"/>
    <w:rsid w:val="008C7962"/>
    <w:rsid w:val="008C7A1A"/>
    <w:rsid w:val="008C7AF7"/>
    <w:rsid w:val="008C7D67"/>
    <w:rsid w:val="008C7DE3"/>
    <w:rsid w:val="008C7E58"/>
    <w:rsid w:val="008D00CD"/>
    <w:rsid w:val="008D00EC"/>
    <w:rsid w:val="008D00FA"/>
    <w:rsid w:val="008D01EF"/>
    <w:rsid w:val="008D043D"/>
    <w:rsid w:val="008D044C"/>
    <w:rsid w:val="008D0465"/>
    <w:rsid w:val="008D0496"/>
    <w:rsid w:val="008D049E"/>
    <w:rsid w:val="008D06B2"/>
    <w:rsid w:val="008D0731"/>
    <w:rsid w:val="008D0817"/>
    <w:rsid w:val="008D0834"/>
    <w:rsid w:val="008D08B0"/>
    <w:rsid w:val="008D0A13"/>
    <w:rsid w:val="008D0A91"/>
    <w:rsid w:val="008D0B72"/>
    <w:rsid w:val="008D0C1D"/>
    <w:rsid w:val="008D0E8E"/>
    <w:rsid w:val="008D1179"/>
    <w:rsid w:val="008D1362"/>
    <w:rsid w:val="008D13BD"/>
    <w:rsid w:val="008D1446"/>
    <w:rsid w:val="008D15E4"/>
    <w:rsid w:val="008D1688"/>
    <w:rsid w:val="008D175A"/>
    <w:rsid w:val="008D176D"/>
    <w:rsid w:val="008D1A15"/>
    <w:rsid w:val="008D1A26"/>
    <w:rsid w:val="008D1C1B"/>
    <w:rsid w:val="008D1DE8"/>
    <w:rsid w:val="008D1E58"/>
    <w:rsid w:val="008D1F7C"/>
    <w:rsid w:val="008D1FFF"/>
    <w:rsid w:val="008D226D"/>
    <w:rsid w:val="008D22C7"/>
    <w:rsid w:val="008D23E0"/>
    <w:rsid w:val="008D2557"/>
    <w:rsid w:val="008D25E9"/>
    <w:rsid w:val="008D27AF"/>
    <w:rsid w:val="008D2814"/>
    <w:rsid w:val="008D2971"/>
    <w:rsid w:val="008D298E"/>
    <w:rsid w:val="008D2A1B"/>
    <w:rsid w:val="008D2ADB"/>
    <w:rsid w:val="008D2B57"/>
    <w:rsid w:val="008D2C9B"/>
    <w:rsid w:val="008D2CB5"/>
    <w:rsid w:val="008D2D5C"/>
    <w:rsid w:val="008D2DD7"/>
    <w:rsid w:val="008D2E8A"/>
    <w:rsid w:val="008D2F02"/>
    <w:rsid w:val="008D31A2"/>
    <w:rsid w:val="008D3233"/>
    <w:rsid w:val="008D3477"/>
    <w:rsid w:val="008D3493"/>
    <w:rsid w:val="008D35F3"/>
    <w:rsid w:val="008D35F4"/>
    <w:rsid w:val="008D3AE2"/>
    <w:rsid w:val="008D3B86"/>
    <w:rsid w:val="008D3D52"/>
    <w:rsid w:val="008D3D5F"/>
    <w:rsid w:val="008D3D88"/>
    <w:rsid w:val="008D3D8F"/>
    <w:rsid w:val="008D3D96"/>
    <w:rsid w:val="008D3EEF"/>
    <w:rsid w:val="008D3F45"/>
    <w:rsid w:val="008D43E3"/>
    <w:rsid w:val="008D44A5"/>
    <w:rsid w:val="008D45B5"/>
    <w:rsid w:val="008D4614"/>
    <w:rsid w:val="008D47ED"/>
    <w:rsid w:val="008D486E"/>
    <w:rsid w:val="008D4877"/>
    <w:rsid w:val="008D48B5"/>
    <w:rsid w:val="008D4A2A"/>
    <w:rsid w:val="008D4A4A"/>
    <w:rsid w:val="008D4A6D"/>
    <w:rsid w:val="008D4B21"/>
    <w:rsid w:val="008D4B98"/>
    <w:rsid w:val="008D4BD0"/>
    <w:rsid w:val="008D4D43"/>
    <w:rsid w:val="008D4EBA"/>
    <w:rsid w:val="008D4EE4"/>
    <w:rsid w:val="008D4EFE"/>
    <w:rsid w:val="008D50A6"/>
    <w:rsid w:val="008D50B9"/>
    <w:rsid w:val="008D50C8"/>
    <w:rsid w:val="008D50DA"/>
    <w:rsid w:val="008D512A"/>
    <w:rsid w:val="008D5195"/>
    <w:rsid w:val="008D51A9"/>
    <w:rsid w:val="008D5364"/>
    <w:rsid w:val="008D53A4"/>
    <w:rsid w:val="008D54F5"/>
    <w:rsid w:val="008D557C"/>
    <w:rsid w:val="008D5663"/>
    <w:rsid w:val="008D573D"/>
    <w:rsid w:val="008D58B8"/>
    <w:rsid w:val="008D59CC"/>
    <w:rsid w:val="008D5A0F"/>
    <w:rsid w:val="008D5B5A"/>
    <w:rsid w:val="008D5D3B"/>
    <w:rsid w:val="008D5E3B"/>
    <w:rsid w:val="008D5E95"/>
    <w:rsid w:val="008D5EBC"/>
    <w:rsid w:val="008D5F17"/>
    <w:rsid w:val="008D60FE"/>
    <w:rsid w:val="008D613A"/>
    <w:rsid w:val="008D613C"/>
    <w:rsid w:val="008D6154"/>
    <w:rsid w:val="008D6252"/>
    <w:rsid w:val="008D6287"/>
    <w:rsid w:val="008D6360"/>
    <w:rsid w:val="008D63E4"/>
    <w:rsid w:val="008D66DB"/>
    <w:rsid w:val="008D67A2"/>
    <w:rsid w:val="008D690E"/>
    <w:rsid w:val="008D6AA0"/>
    <w:rsid w:val="008D6AA9"/>
    <w:rsid w:val="008D6C14"/>
    <w:rsid w:val="008D6C1D"/>
    <w:rsid w:val="008D6C38"/>
    <w:rsid w:val="008D6DEA"/>
    <w:rsid w:val="008D6FAA"/>
    <w:rsid w:val="008D712C"/>
    <w:rsid w:val="008D7172"/>
    <w:rsid w:val="008D73F1"/>
    <w:rsid w:val="008D74EC"/>
    <w:rsid w:val="008D75D8"/>
    <w:rsid w:val="008D765F"/>
    <w:rsid w:val="008D7697"/>
    <w:rsid w:val="008D77B9"/>
    <w:rsid w:val="008D7804"/>
    <w:rsid w:val="008D7948"/>
    <w:rsid w:val="008D7955"/>
    <w:rsid w:val="008D7A2E"/>
    <w:rsid w:val="008D7B34"/>
    <w:rsid w:val="008D7BB5"/>
    <w:rsid w:val="008D7CFB"/>
    <w:rsid w:val="008D7D3F"/>
    <w:rsid w:val="008D7E17"/>
    <w:rsid w:val="008D7E20"/>
    <w:rsid w:val="008D7FB4"/>
    <w:rsid w:val="008E0048"/>
    <w:rsid w:val="008E005D"/>
    <w:rsid w:val="008E006C"/>
    <w:rsid w:val="008E00D4"/>
    <w:rsid w:val="008E038F"/>
    <w:rsid w:val="008E03F2"/>
    <w:rsid w:val="008E074B"/>
    <w:rsid w:val="008E088B"/>
    <w:rsid w:val="008E0B1B"/>
    <w:rsid w:val="008E0B24"/>
    <w:rsid w:val="008E0C13"/>
    <w:rsid w:val="008E0EB5"/>
    <w:rsid w:val="008E103C"/>
    <w:rsid w:val="008E104F"/>
    <w:rsid w:val="008E11F2"/>
    <w:rsid w:val="008E1307"/>
    <w:rsid w:val="008E1325"/>
    <w:rsid w:val="008E1370"/>
    <w:rsid w:val="008E13C1"/>
    <w:rsid w:val="008E14D5"/>
    <w:rsid w:val="008E156C"/>
    <w:rsid w:val="008E1580"/>
    <w:rsid w:val="008E1599"/>
    <w:rsid w:val="008E15D9"/>
    <w:rsid w:val="008E161E"/>
    <w:rsid w:val="008E1632"/>
    <w:rsid w:val="008E1735"/>
    <w:rsid w:val="008E1741"/>
    <w:rsid w:val="008E1755"/>
    <w:rsid w:val="008E1761"/>
    <w:rsid w:val="008E1797"/>
    <w:rsid w:val="008E17AD"/>
    <w:rsid w:val="008E18BE"/>
    <w:rsid w:val="008E1904"/>
    <w:rsid w:val="008E1C30"/>
    <w:rsid w:val="008E1D0B"/>
    <w:rsid w:val="008E1F93"/>
    <w:rsid w:val="008E1FE4"/>
    <w:rsid w:val="008E2168"/>
    <w:rsid w:val="008E2170"/>
    <w:rsid w:val="008E2226"/>
    <w:rsid w:val="008E22A0"/>
    <w:rsid w:val="008E24F1"/>
    <w:rsid w:val="008E2526"/>
    <w:rsid w:val="008E2695"/>
    <w:rsid w:val="008E274B"/>
    <w:rsid w:val="008E27F8"/>
    <w:rsid w:val="008E2847"/>
    <w:rsid w:val="008E28DF"/>
    <w:rsid w:val="008E2AB5"/>
    <w:rsid w:val="008E2AEA"/>
    <w:rsid w:val="008E2AF2"/>
    <w:rsid w:val="008E2BAD"/>
    <w:rsid w:val="008E2C7B"/>
    <w:rsid w:val="008E2CA9"/>
    <w:rsid w:val="008E2E03"/>
    <w:rsid w:val="008E313E"/>
    <w:rsid w:val="008E3177"/>
    <w:rsid w:val="008E317B"/>
    <w:rsid w:val="008E31EA"/>
    <w:rsid w:val="008E3223"/>
    <w:rsid w:val="008E32B1"/>
    <w:rsid w:val="008E32F6"/>
    <w:rsid w:val="008E3319"/>
    <w:rsid w:val="008E341E"/>
    <w:rsid w:val="008E349F"/>
    <w:rsid w:val="008E366F"/>
    <w:rsid w:val="008E3707"/>
    <w:rsid w:val="008E374E"/>
    <w:rsid w:val="008E3753"/>
    <w:rsid w:val="008E3765"/>
    <w:rsid w:val="008E3961"/>
    <w:rsid w:val="008E39E0"/>
    <w:rsid w:val="008E3ABA"/>
    <w:rsid w:val="008E3C76"/>
    <w:rsid w:val="008E3C8F"/>
    <w:rsid w:val="008E3D99"/>
    <w:rsid w:val="008E3FA7"/>
    <w:rsid w:val="008E3FF1"/>
    <w:rsid w:val="008E4039"/>
    <w:rsid w:val="008E41B9"/>
    <w:rsid w:val="008E4352"/>
    <w:rsid w:val="008E437B"/>
    <w:rsid w:val="008E44B7"/>
    <w:rsid w:val="008E4678"/>
    <w:rsid w:val="008E46C6"/>
    <w:rsid w:val="008E4720"/>
    <w:rsid w:val="008E4814"/>
    <w:rsid w:val="008E4900"/>
    <w:rsid w:val="008E49FB"/>
    <w:rsid w:val="008E4B12"/>
    <w:rsid w:val="008E4C07"/>
    <w:rsid w:val="008E4D84"/>
    <w:rsid w:val="008E4E76"/>
    <w:rsid w:val="008E50B8"/>
    <w:rsid w:val="008E518D"/>
    <w:rsid w:val="008E54D7"/>
    <w:rsid w:val="008E5595"/>
    <w:rsid w:val="008E5626"/>
    <w:rsid w:val="008E56CB"/>
    <w:rsid w:val="008E5721"/>
    <w:rsid w:val="008E57A6"/>
    <w:rsid w:val="008E57F9"/>
    <w:rsid w:val="008E58E8"/>
    <w:rsid w:val="008E5995"/>
    <w:rsid w:val="008E59BA"/>
    <w:rsid w:val="008E5A78"/>
    <w:rsid w:val="008E5B2E"/>
    <w:rsid w:val="008E5B62"/>
    <w:rsid w:val="008E5C0D"/>
    <w:rsid w:val="008E5D43"/>
    <w:rsid w:val="008E5D4A"/>
    <w:rsid w:val="008E5D94"/>
    <w:rsid w:val="008E5F97"/>
    <w:rsid w:val="008E6085"/>
    <w:rsid w:val="008E613E"/>
    <w:rsid w:val="008E61D1"/>
    <w:rsid w:val="008E62DC"/>
    <w:rsid w:val="008E6322"/>
    <w:rsid w:val="008E64E2"/>
    <w:rsid w:val="008E64FF"/>
    <w:rsid w:val="008E6557"/>
    <w:rsid w:val="008E6564"/>
    <w:rsid w:val="008E665F"/>
    <w:rsid w:val="008E67FF"/>
    <w:rsid w:val="008E6822"/>
    <w:rsid w:val="008E69B1"/>
    <w:rsid w:val="008E6B79"/>
    <w:rsid w:val="008E6CFC"/>
    <w:rsid w:val="008E6D39"/>
    <w:rsid w:val="008E6D5B"/>
    <w:rsid w:val="008E6DCA"/>
    <w:rsid w:val="008E6DD4"/>
    <w:rsid w:val="008E6F4C"/>
    <w:rsid w:val="008E7043"/>
    <w:rsid w:val="008E7079"/>
    <w:rsid w:val="008E70C6"/>
    <w:rsid w:val="008E70E9"/>
    <w:rsid w:val="008E70F1"/>
    <w:rsid w:val="008E715A"/>
    <w:rsid w:val="008E734B"/>
    <w:rsid w:val="008E7412"/>
    <w:rsid w:val="008E747D"/>
    <w:rsid w:val="008E768A"/>
    <w:rsid w:val="008E7B0C"/>
    <w:rsid w:val="008E7C6F"/>
    <w:rsid w:val="008E7CE6"/>
    <w:rsid w:val="008E7D59"/>
    <w:rsid w:val="008E7D64"/>
    <w:rsid w:val="008E7E84"/>
    <w:rsid w:val="008E7EC4"/>
    <w:rsid w:val="008F0086"/>
    <w:rsid w:val="008F00CA"/>
    <w:rsid w:val="008F0183"/>
    <w:rsid w:val="008F01B0"/>
    <w:rsid w:val="008F0248"/>
    <w:rsid w:val="008F029A"/>
    <w:rsid w:val="008F03AD"/>
    <w:rsid w:val="008F046F"/>
    <w:rsid w:val="008F0580"/>
    <w:rsid w:val="008F058B"/>
    <w:rsid w:val="008F0612"/>
    <w:rsid w:val="008F06ED"/>
    <w:rsid w:val="008F07E5"/>
    <w:rsid w:val="008F0985"/>
    <w:rsid w:val="008F0A00"/>
    <w:rsid w:val="008F0A10"/>
    <w:rsid w:val="008F0BCE"/>
    <w:rsid w:val="008F0CF9"/>
    <w:rsid w:val="008F0D1E"/>
    <w:rsid w:val="008F0F0C"/>
    <w:rsid w:val="008F0FD2"/>
    <w:rsid w:val="008F0FDD"/>
    <w:rsid w:val="008F10E8"/>
    <w:rsid w:val="008F1171"/>
    <w:rsid w:val="008F119F"/>
    <w:rsid w:val="008F12E6"/>
    <w:rsid w:val="008F159B"/>
    <w:rsid w:val="008F15E7"/>
    <w:rsid w:val="008F1658"/>
    <w:rsid w:val="008F16D0"/>
    <w:rsid w:val="008F1786"/>
    <w:rsid w:val="008F1856"/>
    <w:rsid w:val="008F19AE"/>
    <w:rsid w:val="008F1AA7"/>
    <w:rsid w:val="008F1AD4"/>
    <w:rsid w:val="008F1C0D"/>
    <w:rsid w:val="008F1C30"/>
    <w:rsid w:val="008F1C80"/>
    <w:rsid w:val="008F1DCF"/>
    <w:rsid w:val="008F1E4F"/>
    <w:rsid w:val="008F1F88"/>
    <w:rsid w:val="008F2004"/>
    <w:rsid w:val="008F2010"/>
    <w:rsid w:val="008F2151"/>
    <w:rsid w:val="008F219B"/>
    <w:rsid w:val="008F21A9"/>
    <w:rsid w:val="008F2204"/>
    <w:rsid w:val="008F2333"/>
    <w:rsid w:val="008F2550"/>
    <w:rsid w:val="008F256B"/>
    <w:rsid w:val="008F2570"/>
    <w:rsid w:val="008F26A1"/>
    <w:rsid w:val="008F2708"/>
    <w:rsid w:val="008F2793"/>
    <w:rsid w:val="008F28C3"/>
    <w:rsid w:val="008F291A"/>
    <w:rsid w:val="008F297F"/>
    <w:rsid w:val="008F2A5A"/>
    <w:rsid w:val="008F2A61"/>
    <w:rsid w:val="008F2BEE"/>
    <w:rsid w:val="008F2D4C"/>
    <w:rsid w:val="008F2D83"/>
    <w:rsid w:val="008F2D90"/>
    <w:rsid w:val="008F312F"/>
    <w:rsid w:val="008F31A3"/>
    <w:rsid w:val="008F31C0"/>
    <w:rsid w:val="008F31F1"/>
    <w:rsid w:val="008F3209"/>
    <w:rsid w:val="008F338F"/>
    <w:rsid w:val="008F3410"/>
    <w:rsid w:val="008F346C"/>
    <w:rsid w:val="008F348A"/>
    <w:rsid w:val="008F352D"/>
    <w:rsid w:val="008F3544"/>
    <w:rsid w:val="008F3595"/>
    <w:rsid w:val="008F3600"/>
    <w:rsid w:val="008F3716"/>
    <w:rsid w:val="008F389A"/>
    <w:rsid w:val="008F3942"/>
    <w:rsid w:val="008F39E6"/>
    <w:rsid w:val="008F3ACB"/>
    <w:rsid w:val="008F3C7C"/>
    <w:rsid w:val="008F3D59"/>
    <w:rsid w:val="008F3EFB"/>
    <w:rsid w:val="008F3F7D"/>
    <w:rsid w:val="008F404D"/>
    <w:rsid w:val="008F40A6"/>
    <w:rsid w:val="008F4183"/>
    <w:rsid w:val="008F424E"/>
    <w:rsid w:val="008F43D4"/>
    <w:rsid w:val="008F44B2"/>
    <w:rsid w:val="008F458A"/>
    <w:rsid w:val="008F4655"/>
    <w:rsid w:val="008F4687"/>
    <w:rsid w:val="008F4789"/>
    <w:rsid w:val="008F485D"/>
    <w:rsid w:val="008F4909"/>
    <w:rsid w:val="008F4C57"/>
    <w:rsid w:val="008F4C88"/>
    <w:rsid w:val="008F4D78"/>
    <w:rsid w:val="008F4DEF"/>
    <w:rsid w:val="008F4E84"/>
    <w:rsid w:val="008F4EBA"/>
    <w:rsid w:val="008F4EDF"/>
    <w:rsid w:val="008F4F98"/>
    <w:rsid w:val="008F4FFA"/>
    <w:rsid w:val="008F52EB"/>
    <w:rsid w:val="008F536C"/>
    <w:rsid w:val="008F53BC"/>
    <w:rsid w:val="008F543E"/>
    <w:rsid w:val="008F56D1"/>
    <w:rsid w:val="008F5707"/>
    <w:rsid w:val="008F588B"/>
    <w:rsid w:val="008F5A25"/>
    <w:rsid w:val="008F5AF1"/>
    <w:rsid w:val="008F5B10"/>
    <w:rsid w:val="008F5D26"/>
    <w:rsid w:val="008F600F"/>
    <w:rsid w:val="008F6020"/>
    <w:rsid w:val="008F61CF"/>
    <w:rsid w:val="008F61E4"/>
    <w:rsid w:val="008F620D"/>
    <w:rsid w:val="008F6293"/>
    <w:rsid w:val="008F629A"/>
    <w:rsid w:val="008F62C5"/>
    <w:rsid w:val="008F6447"/>
    <w:rsid w:val="008F64D8"/>
    <w:rsid w:val="008F65A3"/>
    <w:rsid w:val="008F6660"/>
    <w:rsid w:val="008F672F"/>
    <w:rsid w:val="008F6790"/>
    <w:rsid w:val="008F67E7"/>
    <w:rsid w:val="008F6804"/>
    <w:rsid w:val="008F688D"/>
    <w:rsid w:val="008F69C2"/>
    <w:rsid w:val="008F69EC"/>
    <w:rsid w:val="008F6A82"/>
    <w:rsid w:val="008F6AEA"/>
    <w:rsid w:val="008F6B9F"/>
    <w:rsid w:val="008F6C4C"/>
    <w:rsid w:val="008F6C67"/>
    <w:rsid w:val="008F6D91"/>
    <w:rsid w:val="008F719B"/>
    <w:rsid w:val="008F7219"/>
    <w:rsid w:val="008F728E"/>
    <w:rsid w:val="008F72EB"/>
    <w:rsid w:val="008F731C"/>
    <w:rsid w:val="008F7399"/>
    <w:rsid w:val="008F74D4"/>
    <w:rsid w:val="008F756E"/>
    <w:rsid w:val="008F7610"/>
    <w:rsid w:val="008F7838"/>
    <w:rsid w:val="008F790E"/>
    <w:rsid w:val="008F79AE"/>
    <w:rsid w:val="008F7A5F"/>
    <w:rsid w:val="008F7AB9"/>
    <w:rsid w:val="008F7B4C"/>
    <w:rsid w:val="008F7BF9"/>
    <w:rsid w:val="008F7C39"/>
    <w:rsid w:val="008F7CA2"/>
    <w:rsid w:val="008F7E07"/>
    <w:rsid w:val="009000C6"/>
    <w:rsid w:val="0090027E"/>
    <w:rsid w:val="009002F1"/>
    <w:rsid w:val="00900492"/>
    <w:rsid w:val="00900579"/>
    <w:rsid w:val="009005F0"/>
    <w:rsid w:val="00900644"/>
    <w:rsid w:val="00900690"/>
    <w:rsid w:val="009007D7"/>
    <w:rsid w:val="00900957"/>
    <w:rsid w:val="009009E4"/>
    <w:rsid w:val="009009E5"/>
    <w:rsid w:val="00900A0B"/>
    <w:rsid w:val="00900A76"/>
    <w:rsid w:val="00900AA6"/>
    <w:rsid w:val="00900AD3"/>
    <w:rsid w:val="00900B78"/>
    <w:rsid w:val="00900BBB"/>
    <w:rsid w:val="00900BDB"/>
    <w:rsid w:val="00900C6B"/>
    <w:rsid w:val="00900F13"/>
    <w:rsid w:val="00900FA1"/>
    <w:rsid w:val="00901067"/>
    <w:rsid w:val="0090126A"/>
    <w:rsid w:val="009012A0"/>
    <w:rsid w:val="0090144D"/>
    <w:rsid w:val="009014B4"/>
    <w:rsid w:val="0090150A"/>
    <w:rsid w:val="009015B9"/>
    <w:rsid w:val="009017A6"/>
    <w:rsid w:val="009017F9"/>
    <w:rsid w:val="00901837"/>
    <w:rsid w:val="00901901"/>
    <w:rsid w:val="009019C6"/>
    <w:rsid w:val="009019CD"/>
    <w:rsid w:val="00901A05"/>
    <w:rsid w:val="00901ADC"/>
    <w:rsid w:val="00901B7D"/>
    <w:rsid w:val="00901B84"/>
    <w:rsid w:val="00901BAB"/>
    <w:rsid w:val="00901BB4"/>
    <w:rsid w:val="00901BF5"/>
    <w:rsid w:val="00901C97"/>
    <w:rsid w:val="00901E82"/>
    <w:rsid w:val="00901FD2"/>
    <w:rsid w:val="00902036"/>
    <w:rsid w:val="00902349"/>
    <w:rsid w:val="009023FD"/>
    <w:rsid w:val="00902495"/>
    <w:rsid w:val="00902534"/>
    <w:rsid w:val="00902828"/>
    <w:rsid w:val="0090283D"/>
    <w:rsid w:val="00902927"/>
    <w:rsid w:val="00902A61"/>
    <w:rsid w:val="00902C6D"/>
    <w:rsid w:val="00902CCC"/>
    <w:rsid w:val="00902D10"/>
    <w:rsid w:val="00902E11"/>
    <w:rsid w:val="00902E38"/>
    <w:rsid w:val="0090303A"/>
    <w:rsid w:val="009030D9"/>
    <w:rsid w:val="009031FA"/>
    <w:rsid w:val="0090324F"/>
    <w:rsid w:val="00903327"/>
    <w:rsid w:val="00903458"/>
    <w:rsid w:val="009034B3"/>
    <w:rsid w:val="0090351F"/>
    <w:rsid w:val="0090367F"/>
    <w:rsid w:val="00903807"/>
    <w:rsid w:val="00903874"/>
    <w:rsid w:val="00903894"/>
    <w:rsid w:val="0090391A"/>
    <w:rsid w:val="00903955"/>
    <w:rsid w:val="00903A45"/>
    <w:rsid w:val="00903AC1"/>
    <w:rsid w:val="00903BDE"/>
    <w:rsid w:val="00903E21"/>
    <w:rsid w:val="00903E9C"/>
    <w:rsid w:val="00903EE1"/>
    <w:rsid w:val="00903F84"/>
    <w:rsid w:val="0090400C"/>
    <w:rsid w:val="00904070"/>
    <w:rsid w:val="00904182"/>
    <w:rsid w:val="00904354"/>
    <w:rsid w:val="00904528"/>
    <w:rsid w:val="00904591"/>
    <w:rsid w:val="0090463A"/>
    <w:rsid w:val="00904722"/>
    <w:rsid w:val="009047D5"/>
    <w:rsid w:val="009048F9"/>
    <w:rsid w:val="00904A65"/>
    <w:rsid w:val="00904BB4"/>
    <w:rsid w:val="00904BFE"/>
    <w:rsid w:val="00904C81"/>
    <w:rsid w:val="00904DF2"/>
    <w:rsid w:val="00904E12"/>
    <w:rsid w:val="00904E5D"/>
    <w:rsid w:val="00904EFA"/>
    <w:rsid w:val="00905044"/>
    <w:rsid w:val="00905076"/>
    <w:rsid w:val="009050A0"/>
    <w:rsid w:val="00905108"/>
    <w:rsid w:val="00905151"/>
    <w:rsid w:val="0090525C"/>
    <w:rsid w:val="0090533C"/>
    <w:rsid w:val="009053D8"/>
    <w:rsid w:val="009053E5"/>
    <w:rsid w:val="0090541B"/>
    <w:rsid w:val="0090551E"/>
    <w:rsid w:val="009055F0"/>
    <w:rsid w:val="00905608"/>
    <w:rsid w:val="00905683"/>
    <w:rsid w:val="00905764"/>
    <w:rsid w:val="0090579C"/>
    <w:rsid w:val="009057AB"/>
    <w:rsid w:val="009057DF"/>
    <w:rsid w:val="009058C8"/>
    <w:rsid w:val="00905AA6"/>
    <w:rsid w:val="00905AF3"/>
    <w:rsid w:val="00905BA1"/>
    <w:rsid w:val="00905BD4"/>
    <w:rsid w:val="00905BD6"/>
    <w:rsid w:val="00905C1F"/>
    <w:rsid w:val="00905CD2"/>
    <w:rsid w:val="00905DCA"/>
    <w:rsid w:val="00905E31"/>
    <w:rsid w:val="00905E7A"/>
    <w:rsid w:val="00905E82"/>
    <w:rsid w:val="00905F47"/>
    <w:rsid w:val="009060D1"/>
    <w:rsid w:val="00906105"/>
    <w:rsid w:val="00906138"/>
    <w:rsid w:val="00906163"/>
    <w:rsid w:val="0090655B"/>
    <w:rsid w:val="0090696C"/>
    <w:rsid w:val="00906987"/>
    <w:rsid w:val="00906B00"/>
    <w:rsid w:val="00906D60"/>
    <w:rsid w:val="00906F7F"/>
    <w:rsid w:val="009070D9"/>
    <w:rsid w:val="009071A1"/>
    <w:rsid w:val="00907280"/>
    <w:rsid w:val="009072CD"/>
    <w:rsid w:val="00907359"/>
    <w:rsid w:val="00907373"/>
    <w:rsid w:val="0090746D"/>
    <w:rsid w:val="00907483"/>
    <w:rsid w:val="009074EE"/>
    <w:rsid w:val="00907515"/>
    <w:rsid w:val="0090758B"/>
    <w:rsid w:val="0090772F"/>
    <w:rsid w:val="00907778"/>
    <w:rsid w:val="00907869"/>
    <w:rsid w:val="00907996"/>
    <w:rsid w:val="00907999"/>
    <w:rsid w:val="00907AA5"/>
    <w:rsid w:val="00907D56"/>
    <w:rsid w:val="00907E21"/>
    <w:rsid w:val="00907E82"/>
    <w:rsid w:val="00907E98"/>
    <w:rsid w:val="0091007D"/>
    <w:rsid w:val="009100CA"/>
    <w:rsid w:val="0091020E"/>
    <w:rsid w:val="00910340"/>
    <w:rsid w:val="0091042F"/>
    <w:rsid w:val="0091043F"/>
    <w:rsid w:val="00910481"/>
    <w:rsid w:val="009104AC"/>
    <w:rsid w:val="009104B9"/>
    <w:rsid w:val="00910506"/>
    <w:rsid w:val="00910542"/>
    <w:rsid w:val="009105BD"/>
    <w:rsid w:val="009105D9"/>
    <w:rsid w:val="009106AD"/>
    <w:rsid w:val="00910725"/>
    <w:rsid w:val="00910777"/>
    <w:rsid w:val="00910869"/>
    <w:rsid w:val="009109B1"/>
    <w:rsid w:val="00910A84"/>
    <w:rsid w:val="00910AF9"/>
    <w:rsid w:val="00910B90"/>
    <w:rsid w:val="00910C50"/>
    <w:rsid w:val="00910CB7"/>
    <w:rsid w:val="00910DDC"/>
    <w:rsid w:val="00910E77"/>
    <w:rsid w:val="00910FA1"/>
    <w:rsid w:val="00910FCC"/>
    <w:rsid w:val="0091101A"/>
    <w:rsid w:val="009111C8"/>
    <w:rsid w:val="00911212"/>
    <w:rsid w:val="00911263"/>
    <w:rsid w:val="0091138E"/>
    <w:rsid w:val="009113A9"/>
    <w:rsid w:val="0091147A"/>
    <w:rsid w:val="009114BC"/>
    <w:rsid w:val="00911589"/>
    <w:rsid w:val="00911700"/>
    <w:rsid w:val="0091195B"/>
    <w:rsid w:val="00911A1E"/>
    <w:rsid w:val="00911B81"/>
    <w:rsid w:val="00911C5F"/>
    <w:rsid w:val="00911CA1"/>
    <w:rsid w:val="00911FF1"/>
    <w:rsid w:val="009120C4"/>
    <w:rsid w:val="009123B5"/>
    <w:rsid w:val="00912487"/>
    <w:rsid w:val="0091249C"/>
    <w:rsid w:val="009124EC"/>
    <w:rsid w:val="00912543"/>
    <w:rsid w:val="009125C7"/>
    <w:rsid w:val="00912800"/>
    <w:rsid w:val="0091298B"/>
    <w:rsid w:val="00912A57"/>
    <w:rsid w:val="00912AF8"/>
    <w:rsid w:val="00912B55"/>
    <w:rsid w:val="00912BD0"/>
    <w:rsid w:val="00912BF0"/>
    <w:rsid w:val="00912C4B"/>
    <w:rsid w:val="00912C62"/>
    <w:rsid w:val="00912CED"/>
    <w:rsid w:val="00912E8D"/>
    <w:rsid w:val="00912EDC"/>
    <w:rsid w:val="00912F15"/>
    <w:rsid w:val="00912F16"/>
    <w:rsid w:val="00912F57"/>
    <w:rsid w:val="00912F9E"/>
    <w:rsid w:val="009130C4"/>
    <w:rsid w:val="00913117"/>
    <w:rsid w:val="009132E7"/>
    <w:rsid w:val="009135CA"/>
    <w:rsid w:val="0091370F"/>
    <w:rsid w:val="0091371F"/>
    <w:rsid w:val="009137BC"/>
    <w:rsid w:val="009137D3"/>
    <w:rsid w:val="009138BA"/>
    <w:rsid w:val="0091390D"/>
    <w:rsid w:val="0091398F"/>
    <w:rsid w:val="00913B68"/>
    <w:rsid w:val="00913D27"/>
    <w:rsid w:val="00913DBA"/>
    <w:rsid w:val="00913DC5"/>
    <w:rsid w:val="00913DC8"/>
    <w:rsid w:val="00913F6B"/>
    <w:rsid w:val="00913F89"/>
    <w:rsid w:val="00913FE1"/>
    <w:rsid w:val="00914151"/>
    <w:rsid w:val="00914254"/>
    <w:rsid w:val="00914266"/>
    <w:rsid w:val="0091428F"/>
    <w:rsid w:val="00914307"/>
    <w:rsid w:val="0091440B"/>
    <w:rsid w:val="00914569"/>
    <w:rsid w:val="009145E3"/>
    <w:rsid w:val="009145E5"/>
    <w:rsid w:val="0091462A"/>
    <w:rsid w:val="0091462F"/>
    <w:rsid w:val="0091464D"/>
    <w:rsid w:val="00914670"/>
    <w:rsid w:val="00914689"/>
    <w:rsid w:val="009147B0"/>
    <w:rsid w:val="00914A2A"/>
    <w:rsid w:val="00914D7A"/>
    <w:rsid w:val="00914D7F"/>
    <w:rsid w:val="00914D8B"/>
    <w:rsid w:val="00914DC4"/>
    <w:rsid w:val="00914E0E"/>
    <w:rsid w:val="00914F2A"/>
    <w:rsid w:val="009150CF"/>
    <w:rsid w:val="0091514E"/>
    <w:rsid w:val="0091522D"/>
    <w:rsid w:val="00915411"/>
    <w:rsid w:val="00915499"/>
    <w:rsid w:val="00915543"/>
    <w:rsid w:val="00915655"/>
    <w:rsid w:val="00915670"/>
    <w:rsid w:val="00915711"/>
    <w:rsid w:val="00915930"/>
    <w:rsid w:val="00915C51"/>
    <w:rsid w:val="00915C53"/>
    <w:rsid w:val="00915C87"/>
    <w:rsid w:val="00915D01"/>
    <w:rsid w:val="00915E18"/>
    <w:rsid w:val="00915E20"/>
    <w:rsid w:val="00915E2A"/>
    <w:rsid w:val="00915E63"/>
    <w:rsid w:val="00915F27"/>
    <w:rsid w:val="00915F60"/>
    <w:rsid w:val="00915FD0"/>
    <w:rsid w:val="00916007"/>
    <w:rsid w:val="009160E6"/>
    <w:rsid w:val="00916100"/>
    <w:rsid w:val="009161D8"/>
    <w:rsid w:val="00916265"/>
    <w:rsid w:val="009162E2"/>
    <w:rsid w:val="00916387"/>
    <w:rsid w:val="0091655A"/>
    <w:rsid w:val="009165A3"/>
    <w:rsid w:val="009166E8"/>
    <w:rsid w:val="0091697D"/>
    <w:rsid w:val="00916A47"/>
    <w:rsid w:val="00916A9F"/>
    <w:rsid w:val="00916AF6"/>
    <w:rsid w:val="00916B89"/>
    <w:rsid w:val="00916C50"/>
    <w:rsid w:val="00916F3B"/>
    <w:rsid w:val="00916F6F"/>
    <w:rsid w:val="00916F91"/>
    <w:rsid w:val="00917069"/>
    <w:rsid w:val="00917106"/>
    <w:rsid w:val="00917252"/>
    <w:rsid w:val="009172EE"/>
    <w:rsid w:val="00917386"/>
    <w:rsid w:val="009174A2"/>
    <w:rsid w:val="00917838"/>
    <w:rsid w:val="009178B1"/>
    <w:rsid w:val="00917918"/>
    <w:rsid w:val="00917A76"/>
    <w:rsid w:val="00917B76"/>
    <w:rsid w:val="00917BBE"/>
    <w:rsid w:val="0092038E"/>
    <w:rsid w:val="0092041A"/>
    <w:rsid w:val="009204EE"/>
    <w:rsid w:val="00920542"/>
    <w:rsid w:val="009206A8"/>
    <w:rsid w:val="00920797"/>
    <w:rsid w:val="009208C2"/>
    <w:rsid w:val="009209EC"/>
    <w:rsid w:val="00920A54"/>
    <w:rsid w:val="00920BCA"/>
    <w:rsid w:val="00920E46"/>
    <w:rsid w:val="00920F3C"/>
    <w:rsid w:val="00920F96"/>
    <w:rsid w:val="00920FEA"/>
    <w:rsid w:val="00921003"/>
    <w:rsid w:val="00921045"/>
    <w:rsid w:val="0092114F"/>
    <w:rsid w:val="009212CD"/>
    <w:rsid w:val="009212D0"/>
    <w:rsid w:val="00921381"/>
    <w:rsid w:val="00921398"/>
    <w:rsid w:val="00921430"/>
    <w:rsid w:val="00921504"/>
    <w:rsid w:val="00921512"/>
    <w:rsid w:val="00921543"/>
    <w:rsid w:val="00921605"/>
    <w:rsid w:val="0092179D"/>
    <w:rsid w:val="00921948"/>
    <w:rsid w:val="009219ED"/>
    <w:rsid w:val="00921A02"/>
    <w:rsid w:val="00921AE3"/>
    <w:rsid w:val="00921C3D"/>
    <w:rsid w:val="00921D22"/>
    <w:rsid w:val="00921DB2"/>
    <w:rsid w:val="00921DE4"/>
    <w:rsid w:val="00921F15"/>
    <w:rsid w:val="00921FBE"/>
    <w:rsid w:val="009220B5"/>
    <w:rsid w:val="00922586"/>
    <w:rsid w:val="009226DF"/>
    <w:rsid w:val="0092284A"/>
    <w:rsid w:val="00922883"/>
    <w:rsid w:val="009228A3"/>
    <w:rsid w:val="009228BE"/>
    <w:rsid w:val="0092295E"/>
    <w:rsid w:val="009229B9"/>
    <w:rsid w:val="00922A30"/>
    <w:rsid w:val="00922A4D"/>
    <w:rsid w:val="00922AA7"/>
    <w:rsid w:val="00922C8D"/>
    <w:rsid w:val="00922C9E"/>
    <w:rsid w:val="00922DB5"/>
    <w:rsid w:val="00922E29"/>
    <w:rsid w:val="00922E40"/>
    <w:rsid w:val="00922EFB"/>
    <w:rsid w:val="00923166"/>
    <w:rsid w:val="0092341B"/>
    <w:rsid w:val="009234B2"/>
    <w:rsid w:val="009234D3"/>
    <w:rsid w:val="0092357E"/>
    <w:rsid w:val="009235C6"/>
    <w:rsid w:val="009235F1"/>
    <w:rsid w:val="00923731"/>
    <w:rsid w:val="009237E5"/>
    <w:rsid w:val="00923948"/>
    <w:rsid w:val="0092397B"/>
    <w:rsid w:val="00923982"/>
    <w:rsid w:val="00923A4B"/>
    <w:rsid w:val="00923ACD"/>
    <w:rsid w:val="00923B6D"/>
    <w:rsid w:val="00923C9C"/>
    <w:rsid w:val="00923CD4"/>
    <w:rsid w:val="00923DB0"/>
    <w:rsid w:val="00923F00"/>
    <w:rsid w:val="0092414F"/>
    <w:rsid w:val="00924247"/>
    <w:rsid w:val="00924610"/>
    <w:rsid w:val="0092462C"/>
    <w:rsid w:val="00924780"/>
    <w:rsid w:val="00924A31"/>
    <w:rsid w:val="00924B0D"/>
    <w:rsid w:val="00924BBB"/>
    <w:rsid w:val="00924BC8"/>
    <w:rsid w:val="00924C45"/>
    <w:rsid w:val="00924D37"/>
    <w:rsid w:val="00924D5C"/>
    <w:rsid w:val="00924D92"/>
    <w:rsid w:val="00924DCC"/>
    <w:rsid w:val="00924F38"/>
    <w:rsid w:val="00924FBB"/>
    <w:rsid w:val="0092509A"/>
    <w:rsid w:val="0092513B"/>
    <w:rsid w:val="009251F4"/>
    <w:rsid w:val="00925446"/>
    <w:rsid w:val="00925450"/>
    <w:rsid w:val="009255BA"/>
    <w:rsid w:val="00925866"/>
    <w:rsid w:val="0092589F"/>
    <w:rsid w:val="00925AAE"/>
    <w:rsid w:val="00925B58"/>
    <w:rsid w:val="00925BCF"/>
    <w:rsid w:val="00925C4D"/>
    <w:rsid w:val="00925C7F"/>
    <w:rsid w:val="00925C95"/>
    <w:rsid w:val="00925DEA"/>
    <w:rsid w:val="00925E4B"/>
    <w:rsid w:val="00926022"/>
    <w:rsid w:val="0092618C"/>
    <w:rsid w:val="009261C4"/>
    <w:rsid w:val="00926350"/>
    <w:rsid w:val="00926437"/>
    <w:rsid w:val="00926583"/>
    <w:rsid w:val="009265E1"/>
    <w:rsid w:val="0092688A"/>
    <w:rsid w:val="00926899"/>
    <w:rsid w:val="0092693D"/>
    <w:rsid w:val="00926950"/>
    <w:rsid w:val="00926A2C"/>
    <w:rsid w:val="00926AB5"/>
    <w:rsid w:val="00926BE3"/>
    <w:rsid w:val="00926CBA"/>
    <w:rsid w:val="00926D25"/>
    <w:rsid w:val="00926DA2"/>
    <w:rsid w:val="009270FF"/>
    <w:rsid w:val="00927263"/>
    <w:rsid w:val="00927282"/>
    <w:rsid w:val="0092737E"/>
    <w:rsid w:val="009273AA"/>
    <w:rsid w:val="0092741F"/>
    <w:rsid w:val="00927431"/>
    <w:rsid w:val="009275AA"/>
    <w:rsid w:val="00927638"/>
    <w:rsid w:val="00927647"/>
    <w:rsid w:val="00927681"/>
    <w:rsid w:val="009277A9"/>
    <w:rsid w:val="00927848"/>
    <w:rsid w:val="0092789F"/>
    <w:rsid w:val="009278F6"/>
    <w:rsid w:val="009279E7"/>
    <w:rsid w:val="00927BD0"/>
    <w:rsid w:val="00927CD4"/>
    <w:rsid w:val="00927D4A"/>
    <w:rsid w:val="00927D9A"/>
    <w:rsid w:val="00927D9D"/>
    <w:rsid w:val="00927DA5"/>
    <w:rsid w:val="00927DAD"/>
    <w:rsid w:val="00927DE3"/>
    <w:rsid w:val="00927E02"/>
    <w:rsid w:val="00927F69"/>
    <w:rsid w:val="00927FB8"/>
    <w:rsid w:val="00927FD5"/>
    <w:rsid w:val="0093012E"/>
    <w:rsid w:val="00930148"/>
    <w:rsid w:val="009301A1"/>
    <w:rsid w:val="009301AA"/>
    <w:rsid w:val="009301C7"/>
    <w:rsid w:val="0093024B"/>
    <w:rsid w:val="00930297"/>
    <w:rsid w:val="009302C9"/>
    <w:rsid w:val="009304A9"/>
    <w:rsid w:val="0093058E"/>
    <w:rsid w:val="009305FD"/>
    <w:rsid w:val="00930607"/>
    <w:rsid w:val="00930610"/>
    <w:rsid w:val="00930656"/>
    <w:rsid w:val="0093074F"/>
    <w:rsid w:val="0093076E"/>
    <w:rsid w:val="00930834"/>
    <w:rsid w:val="00930909"/>
    <w:rsid w:val="00930922"/>
    <w:rsid w:val="00930A98"/>
    <w:rsid w:val="00930C53"/>
    <w:rsid w:val="00930C5F"/>
    <w:rsid w:val="00930DE3"/>
    <w:rsid w:val="00930EF6"/>
    <w:rsid w:val="00930F25"/>
    <w:rsid w:val="00930F95"/>
    <w:rsid w:val="0093103F"/>
    <w:rsid w:val="00931145"/>
    <w:rsid w:val="00931296"/>
    <w:rsid w:val="009312D3"/>
    <w:rsid w:val="00931398"/>
    <w:rsid w:val="00931549"/>
    <w:rsid w:val="00931698"/>
    <w:rsid w:val="00931725"/>
    <w:rsid w:val="0093186C"/>
    <w:rsid w:val="00931969"/>
    <w:rsid w:val="009319D2"/>
    <w:rsid w:val="00931A96"/>
    <w:rsid w:val="00931ACF"/>
    <w:rsid w:val="00931BE2"/>
    <w:rsid w:val="00931C5A"/>
    <w:rsid w:val="00931E19"/>
    <w:rsid w:val="00931FFB"/>
    <w:rsid w:val="009320C6"/>
    <w:rsid w:val="0093234A"/>
    <w:rsid w:val="009323AF"/>
    <w:rsid w:val="00932401"/>
    <w:rsid w:val="00932409"/>
    <w:rsid w:val="0093242A"/>
    <w:rsid w:val="009326C0"/>
    <w:rsid w:val="009326DD"/>
    <w:rsid w:val="00932777"/>
    <w:rsid w:val="00932797"/>
    <w:rsid w:val="009327A2"/>
    <w:rsid w:val="00932A65"/>
    <w:rsid w:val="00932C1F"/>
    <w:rsid w:val="00932C6E"/>
    <w:rsid w:val="00932CE7"/>
    <w:rsid w:val="00932D15"/>
    <w:rsid w:val="00932DCD"/>
    <w:rsid w:val="00932DCE"/>
    <w:rsid w:val="00932DFF"/>
    <w:rsid w:val="00932E0A"/>
    <w:rsid w:val="00932E45"/>
    <w:rsid w:val="00932E8D"/>
    <w:rsid w:val="00932FCF"/>
    <w:rsid w:val="009330E2"/>
    <w:rsid w:val="009331FE"/>
    <w:rsid w:val="00933250"/>
    <w:rsid w:val="009332CD"/>
    <w:rsid w:val="009332F4"/>
    <w:rsid w:val="00933391"/>
    <w:rsid w:val="0093352A"/>
    <w:rsid w:val="009335A8"/>
    <w:rsid w:val="00933615"/>
    <w:rsid w:val="0093384A"/>
    <w:rsid w:val="009338B1"/>
    <w:rsid w:val="009339DD"/>
    <w:rsid w:val="00933ACA"/>
    <w:rsid w:val="00933B48"/>
    <w:rsid w:val="00933BAE"/>
    <w:rsid w:val="00933C64"/>
    <w:rsid w:val="00933CA1"/>
    <w:rsid w:val="00933CDF"/>
    <w:rsid w:val="00933DC9"/>
    <w:rsid w:val="00933E8D"/>
    <w:rsid w:val="00933EEE"/>
    <w:rsid w:val="00933F8A"/>
    <w:rsid w:val="009340DC"/>
    <w:rsid w:val="0093427B"/>
    <w:rsid w:val="0093428E"/>
    <w:rsid w:val="00934505"/>
    <w:rsid w:val="0093456A"/>
    <w:rsid w:val="00934863"/>
    <w:rsid w:val="00934865"/>
    <w:rsid w:val="009349CF"/>
    <w:rsid w:val="009349DD"/>
    <w:rsid w:val="00934A22"/>
    <w:rsid w:val="00934AC5"/>
    <w:rsid w:val="00934C87"/>
    <w:rsid w:val="00934D52"/>
    <w:rsid w:val="00934DB4"/>
    <w:rsid w:val="00934E45"/>
    <w:rsid w:val="00934FA3"/>
    <w:rsid w:val="00934FC3"/>
    <w:rsid w:val="0093520D"/>
    <w:rsid w:val="0093529D"/>
    <w:rsid w:val="009352D8"/>
    <w:rsid w:val="00935346"/>
    <w:rsid w:val="00935372"/>
    <w:rsid w:val="009353B2"/>
    <w:rsid w:val="00935480"/>
    <w:rsid w:val="0093553A"/>
    <w:rsid w:val="00935541"/>
    <w:rsid w:val="009355CE"/>
    <w:rsid w:val="00935706"/>
    <w:rsid w:val="0093579C"/>
    <w:rsid w:val="009357D1"/>
    <w:rsid w:val="00935826"/>
    <w:rsid w:val="009359F8"/>
    <w:rsid w:val="00935B42"/>
    <w:rsid w:val="00935BA1"/>
    <w:rsid w:val="00935CC5"/>
    <w:rsid w:val="00935FE9"/>
    <w:rsid w:val="0093609F"/>
    <w:rsid w:val="0093611F"/>
    <w:rsid w:val="0093658F"/>
    <w:rsid w:val="009365BB"/>
    <w:rsid w:val="0093665C"/>
    <w:rsid w:val="009367AF"/>
    <w:rsid w:val="009368F1"/>
    <w:rsid w:val="00936970"/>
    <w:rsid w:val="00936995"/>
    <w:rsid w:val="00936A51"/>
    <w:rsid w:val="00936C6D"/>
    <w:rsid w:val="00936D4A"/>
    <w:rsid w:val="00936E8B"/>
    <w:rsid w:val="00936F99"/>
    <w:rsid w:val="00936FEE"/>
    <w:rsid w:val="00937256"/>
    <w:rsid w:val="009374B6"/>
    <w:rsid w:val="0093759C"/>
    <w:rsid w:val="009375E8"/>
    <w:rsid w:val="009376B5"/>
    <w:rsid w:val="009377D6"/>
    <w:rsid w:val="0093782F"/>
    <w:rsid w:val="00937903"/>
    <w:rsid w:val="009379AE"/>
    <w:rsid w:val="009379C1"/>
    <w:rsid w:val="009379C3"/>
    <w:rsid w:val="009379EC"/>
    <w:rsid w:val="009379F4"/>
    <w:rsid w:val="00937A39"/>
    <w:rsid w:val="00937CE5"/>
    <w:rsid w:val="00937E22"/>
    <w:rsid w:val="00937E7D"/>
    <w:rsid w:val="00937E8A"/>
    <w:rsid w:val="00937F61"/>
    <w:rsid w:val="00940096"/>
    <w:rsid w:val="009400C6"/>
    <w:rsid w:val="00940210"/>
    <w:rsid w:val="009403E9"/>
    <w:rsid w:val="009404DA"/>
    <w:rsid w:val="009406DC"/>
    <w:rsid w:val="009407A1"/>
    <w:rsid w:val="0094089B"/>
    <w:rsid w:val="00940A09"/>
    <w:rsid w:val="00940B7B"/>
    <w:rsid w:val="00940C54"/>
    <w:rsid w:val="00941188"/>
    <w:rsid w:val="009411DA"/>
    <w:rsid w:val="009411E6"/>
    <w:rsid w:val="009413FC"/>
    <w:rsid w:val="00941450"/>
    <w:rsid w:val="0094147E"/>
    <w:rsid w:val="009414A8"/>
    <w:rsid w:val="00941525"/>
    <w:rsid w:val="009415D8"/>
    <w:rsid w:val="0094175C"/>
    <w:rsid w:val="0094178C"/>
    <w:rsid w:val="009417ED"/>
    <w:rsid w:val="009418E7"/>
    <w:rsid w:val="00941938"/>
    <w:rsid w:val="00941A68"/>
    <w:rsid w:val="00941B01"/>
    <w:rsid w:val="00941B2A"/>
    <w:rsid w:val="00941B62"/>
    <w:rsid w:val="00941DDA"/>
    <w:rsid w:val="00941EE2"/>
    <w:rsid w:val="00941F33"/>
    <w:rsid w:val="00941F70"/>
    <w:rsid w:val="00942009"/>
    <w:rsid w:val="009420B9"/>
    <w:rsid w:val="009420BB"/>
    <w:rsid w:val="009420DC"/>
    <w:rsid w:val="0094210C"/>
    <w:rsid w:val="009421AB"/>
    <w:rsid w:val="009422FD"/>
    <w:rsid w:val="00942382"/>
    <w:rsid w:val="009424BF"/>
    <w:rsid w:val="00942557"/>
    <w:rsid w:val="00942600"/>
    <w:rsid w:val="00942673"/>
    <w:rsid w:val="00942827"/>
    <w:rsid w:val="00942851"/>
    <w:rsid w:val="00942854"/>
    <w:rsid w:val="00942A5E"/>
    <w:rsid w:val="00942B26"/>
    <w:rsid w:val="00942D06"/>
    <w:rsid w:val="00942D6C"/>
    <w:rsid w:val="00942E12"/>
    <w:rsid w:val="00942EA4"/>
    <w:rsid w:val="00942EF0"/>
    <w:rsid w:val="00942EF4"/>
    <w:rsid w:val="00943260"/>
    <w:rsid w:val="0094328C"/>
    <w:rsid w:val="009433B7"/>
    <w:rsid w:val="009434AA"/>
    <w:rsid w:val="009434DB"/>
    <w:rsid w:val="009434E7"/>
    <w:rsid w:val="0094371E"/>
    <w:rsid w:val="00943763"/>
    <w:rsid w:val="0094379D"/>
    <w:rsid w:val="009438A9"/>
    <w:rsid w:val="00943AC2"/>
    <w:rsid w:val="00943C4F"/>
    <w:rsid w:val="00943EAA"/>
    <w:rsid w:val="00943FE7"/>
    <w:rsid w:val="00944063"/>
    <w:rsid w:val="009440CC"/>
    <w:rsid w:val="00944164"/>
    <w:rsid w:val="00944172"/>
    <w:rsid w:val="00944209"/>
    <w:rsid w:val="009442DB"/>
    <w:rsid w:val="009442DD"/>
    <w:rsid w:val="00944430"/>
    <w:rsid w:val="00944480"/>
    <w:rsid w:val="0094450D"/>
    <w:rsid w:val="00944597"/>
    <w:rsid w:val="009445AE"/>
    <w:rsid w:val="00944676"/>
    <w:rsid w:val="009446C3"/>
    <w:rsid w:val="0094480A"/>
    <w:rsid w:val="00944813"/>
    <w:rsid w:val="009448B8"/>
    <w:rsid w:val="00944903"/>
    <w:rsid w:val="00944A25"/>
    <w:rsid w:val="00944A6A"/>
    <w:rsid w:val="00944AC2"/>
    <w:rsid w:val="00944B1A"/>
    <w:rsid w:val="00944B8D"/>
    <w:rsid w:val="00944CEF"/>
    <w:rsid w:val="00944CF7"/>
    <w:rsid w:val="00944D63"/>
    <w:rsid w:val="00944DFC"/>
    <w:rsid w:val="00944E6B"/>
    <w:rsid w:val="00944EC1"/>
    <w:rsid w:val="009450D0"/>
    <w:rsid w:val="009450E9"/>
    <w:rsid w:val="0094511F"/>
    <w:rsid w:val="00945124"/>
    <w:rsid w:val="00945469"/>
    <w:rsid w:val="009454E6"/>
    <w:rsid w:val="00945671"/>
    <w:rsid w:val="0094579C"/>
    <w:rsid w:val="00945904"/>
    <w:rsid w:val="00945C6F"/>
    <w:rsid w:val="009461BE"/>
    <w:rsid w:val="009461BF"/>
    <w:rsid w:val="0094624C"/>
    <w:rsid w:val="009462B4"/>
    <w:rsid w:val="009462BD"/>
    <w:rsid w:val="00946366"/>
    <w:rsid w:val="0094638E"/>
    <w:rsid w:val="00946429"/>
    <w:rsid w:val="009466DE"/>
    <w:rsid w:val="00946707"/>
    <w:rsid w:val="0094674C"/>
    <w:rsid w:val="00946857"/>
    <w:rsid w:val="00946A2B"/>
    <w:rsid w:val="00946A30"/>
    <w:rsid w:val="00946A71"/>
    <w:rsid w:val="00946ABB"/>
    <w:rsid w:val="00946DDB"/>
    <w:rsid w:val="00946E70"/>
    <w:rsid w:val="00946E8E"/>
    <w:rsid w:val="0094708D"/>
    <w:rsid w:val="009471E6"/>
    <w:rsid w:val="009473AE"/>
    <w:rsid w:val="00947400"/>
    <w:rsid w:val="0094759A"/>
    <w:rsid w:val="00947733"/>
    <w:rsid w:val="00947768"/>
    <w:rsid w:val="00947826"/>
    <w:rsid w:val="00947894"/>
    <w:rsid w:val="00947896"/>
    <w:rsid w:val="009479A8"/>
    <w:rsid w:val="00947A66"/>
    <w:rsid w:val="00947AE1"/>
    <w:rsid w:val="00947BB5"/>
    <w:rsid w:val="00947CC1"/>
    <w:rsid w:val="00947E54"/>
    <w:rsid w:val="00947E91"/>
    <w:rsid w:val="00947F71"/>
    <w:rsid w:val="009501D4"/>
    <w:rsid w:val="0095032F"/>
    <w:rsid w:val="0095038A"/>
    <w:rsid w:val="009503A3"/>
    <w:rsid w:val="009504F2"/>
    <w:rsid w:val="0095059F"/>
    <w:rsid w:val="00950901"/>
    <w:rsid w:val="0095094A"/>
    <w:rsid w:val="00950986"/>
    <w:rsid w:val="00950A5B"/>
    <w:rsid w:val="00950B10"/>
    <w:rsid w:val="00950BE4"/>
    <w:rsid w:val="00950D93"/>
    <w:rsid w:val="00951038"/>
    <w:rsid w:val="009510F1"/>
    <w:rsid w:val="0095118E"/>
    <w:rsid w:val="00951300"/>
    <w:rsid w:val="0095136C"/>
    <w:rsid w:val="009513D1"/>
    <w:rsid w:val="0095148E"/>
    <w:rsid w:val="009515B8"/>
    <w:rsid w:val="009517F1"/>
    <w:rsid w:val="00951801"/>
    <w:rsid w:val="009518ED"/>
    <w:rsid w:val="00951987"/>
    <w:rsid w:val="009519CC"/>
    <w:rsid w:val="00951A89"/>
    <w:rsid w:val="00951AEA"/>
    <w:rsid w:val="00951AFB"/>
    <w:rsid w:val="00951B33"/>
    <w:rsid w:val="00951B3E"/>
    <w:rsid w:val="00951B9B"/>
    <w:rsid w:val="00951BF2"/>
    <w:rsid w:val="00951BF7"/>
    <w:rsid w:val="00951C84"/>
    <w:rsid w:val="00951CAD"/>
    <w:rsid w:val="00951D58"/>
    <w:rsid w:val="00951D5C"/>
    <w:rsid w:val="00951D81"/>
    <w:rsid w:val="00951ED9"/>
    <w:rsid w:val="009520EB"/>
    <w:rsid w:val="00952149"/>
    <w:rsid w:val="00952159"/>
    <w:rsid w:val="0095229E"/>
    <w:rsid w:val="009522BB"/>
    <w:rsid w:val="009522BF"/>
    <w:rsid w:val="0095231A"/>
    <w:rsid w:val="009523FF"/>
    <w:rsid w:val="0095244B"/>
    <w:rsid w:val="00952521"/>
    <w:rsid w:val="00952561"/>
    <w:rsid w:val="009525FE"/>
    <w:rsid w:val="00952771"/>
    <w:rsid w:val="0095282D"/>
    <w:rsid w:val="00952839"/>
    <w:rsid w:val="00952932"/>
    <w:rsid w:val="00952D51"/>
    <w:rsid w:val="00952D7E"/>
    <w:rsid w:val="00952D8A"/>
    <w:rsid w:val="00952EB4"/>
    <w:rsid w:val="00952F9C"/>
    <w:rsid w:val="00952FD8"/>
    <w:rsid w:val="00952FFC"/>
    <w:rsid w:val="00953026"/>
    <w:rsid w:val="00953154"/>
    <w:rsid w:val="0095315F"/>
    <w:rsid w:val="0095319D"/>
    <w:rsid w:val="0095327C"/>
    <w:rsid w:val="009534B0"/>
    <w:rsid w:val="0095350E"/>
    <w:rsid w:val="00953629"/>
    <w:rsid w:val="009536B2"/>
    <w:rsid w:val="00953708"/>
    <w:rsid w:val="00953725"/>
    <w:rsid w:val="00953746"/>
    <w:rsid w:val="0095375C"/>
    <w:rsid w:val="0095389A"/>
    <w:rsid w:val="00953A16"/>
    <w:rsid w:val="00953A2F"/>
    <w:rsid w:val="00953BC1"/>
    <w:rsid w:val="00953C76"/>
    <w:rsid w:val="00953CB0"/>
    <w:rsid w:val="00953DC6"/>
    <w:rsid w:val="00953E93"/>
    <w:rsid w:val="00953EE1"/>
    <w:rsid w:val="00954092"/>
    <w:rsid w:val="009542EF"/>
    <w:rsid w:val="009544E9"/>
    <w:rsid w:val="009546A7"/>
    <w:rsid w:val="0095475F"/>
    <w:rsid w:val="00954923"/>
    <w:rsid w:val="009549A1"/>
    <w:rsid w:val="00954A40"/>
    <w:rsid w:val="00954A45"/>
    <w:rsid w:val="00954AB5"/>
    <w:rsid w:val="00954D0C"/>
    <w:rsid w:val="00954DB2"/>
    <w:rsid w:val="00954EE8"/>
    <w:rsid w:val="00954FB8"/>
    <w:rsid w:val="00955076"/>
    <w:rsid w:val="0095513D"/>
    <w:rsid w:val="00955178"/>
    <w:rsid w:val="009554AE"/>
    <w:rsid w:val="009555FC"/>
    <w:rsid w:val="009557B1"/>
    <w:rsid w:val="009558FE"/>
    <w:rsid w:val="00955919"/>
    <w:rsid w:val="00955A31"/>
    <w:rsid w:val="00955C50"/>
    <w:rsid w:val="00956004"/>
    <w:rsid w:val="00956044"/>
    <w:rsid w:val="00956057"/>
    <w:rsid w:val="009561AF"/>
    <w:rsid w:val="00956240"/>
    <w:rsid w:val="00956288"/>
    <w:rsid w:val="00956309"/>
    <w:rsid w:val="009563A5"/>
    <w:rsid w:val="00956567"/>
    <w:rsid w:val="00956631"/>
    <w:rsid w:val="009566D8"/>
    <w:rsid w:val="009566F9"/>
    <w:rsid w:val="009567C5"/>
    <w:rsid w:val="00956804"/>
    <w:rsid w:val="0095682A"/>
    <w:rsid w:val="00956863"/>
    <w:rsid w:val="00956903"/>
    <w:rsid w:val="00956923"/>
    <w:rsid w:val="00956B41"/>
    <w:rsid w:val="00956D0D"/>
    <w:rsid w:val="00956D1D"/>
    <w:rsid w:val="00956E81"/>
    <w:rsid w:val="00956ED9"/>
    <w:rsid w:val="00956EFE"/>
    <w:rsid w:val="00956F1B"/>
    <w:rsid w:val="00957030"/>
    <w:rsid w:val="00957032"/>
    <w:rsid w:val="00957180"/>
    <w:rsid w:val="009571E1"/>
    <w:rsid w:val="00957362"/>
    <w:rsid w:val="00957367"/>
    <w:rsid w:val="009575EF"/>
    <w:rsid w:val="009577C5"/>
    <w:rsid w:val="009577EA"/>
    <w:rsid w:val="00957887"/>
    <w:rsid w:val="00957C4A"/>
    <w:rsid w:val="00957C9A"/>
    <w:rsid w:val="00957D95"/>
    <w:rsid w:val="00957EB2"/>
    <w:rsid w:val="0096011B"/>
    <w:rsid w:val="00960167"/>
    <w:rsid w:val="0096045E"/>
    <w:rsid w:val="0096046B"/>
    <w:rsid w:val="0096066C"/>
    <w:rsid w:val="0096078D"/>
    <w:rsid w:val="009607B0"/>
    <w:rsid w:val="0096080E"/>
    <w:rsid w:val="0096089B"/>
    <w:rsid w:val="009608B1"/>
    <w:rsid w:val="00960A85"/>
    <w:rsid w:val="00960AAC"/>
    <w:rsid w:val="00960AF0"/>
    <w:rsid w:val="00960C7A"/>
    <w:rsid w:val="00960C9B"/>
    <w:rsid w:val="00960CAA"/>
    <w:rsid w:val="00960E11"/>
    <w:rsid w:val="00960E54"/>
    <w:rsid w:val="00960E93"/>
    <w:rsid w:val="00960EDE"/>
    <w:rsid w:val="00960EF5"/>
    <w:rsid w:val="00960FEA"/>
    <w:rsid w:val="009612A5"/>
    <w:rsid w:val="00961381"/>
    <w:rsid w:val="009617EA"/>
    <w:rsid w:val="0096181A"/>
    <w:rsid w:val="0096183C"/>
    <w:rsid w:val="009618DE"/>
    <w:rsid w:val="0096193C"/>
    <w:rsid w:val="00961998"/>
    <w:rsid w:val="00961A47"/>
    <w:rsid w:val="00961A9B"/>
    <w:rsid w:val="00961AF9"/>
    <w:rsid w:val="00961B08"/>
    <w:rsid w:val="00961C13"/>
    <w:rsid w:val="00961C51"/>
    <w:rsid w:val="00961C6B"/>
    <w:rsid w:val="00961C8C"/>
    <w:rsid w:val="00961D3C"/>
    <w:rsid w:val="00961D7D"/>
    <w:rsid w:val="00961DBB"/>
    <w:rsid w:val="00962000"/>
    <w:rsid w:val="0096203E"/>
    <w:rsid w:val="00962083"/>
    <w:rsid w:val="00962098"/>
    <w:rsid w:val="0096229D"/>
    <w:rsid w:val="009622D3"/>
    <w:rsid w:val="00962364"/>
    <w:rsid w:val="00962373"/>
    <w:rsid w:val="009623A8"/>
    <w:rsid w:val="009624B4"/>
    <w:rsid w:val="009625C8"/>
    <w:rsid w:val="009626F7"/>
    <w:rsid w:val="00962732"/>
    <w:rsid w:val="00962799"/>
    <w:rsid w:val="009627A0"/>
    <w:rsid w:val="00962888"/>
    <w:rsid w:val="00962952"/>
    <w:rsid w:val="00962A0B"/>
    <w:rsid w:val="00962C3C"/>
    <w:rsid w:val="00962E4E"/>
    <w:rsid w:val="00962F08"/>
    <w:rsid w:val="009630AF"/>
    <w:rsid w:val="009630E6"/>
    <w:rsid w:val="00963130"/>
    <w:rsid w:val="0096314F"/>
    <w:rsid w:val="009631D4"/>
    <w:rsid w:val="0096324F"/>
    <w:rsid w:val="0096328C"/>
    <w:rsid w:val="009632E7"/>
    <w:rsid w:val="00963370"/>
    <w:rsid w:val="00963551"/>
    <w:rsid w:val="0096363C"/>
    <w:rsid w:val="009637B9"/>
    <w:rsid w:val="0096383B"/>
    <w:rsid w:val="00963842"/>
    <w:rsid w:val="009638CF"/>
    <w:rsid w:val="009639B2"/>
    <w:rsid w:val="00963A74"/>
    <w:rsid w:val="00963AEB"/>
    <w:rsid w:val="00963B6B"/>
    <w:rsid w:val="00963B7F"/>
    <w:rsid w:val="00963E97"/>
    <w:rsid w:val="0096402C"/>
    <w:rsid w:val="009640E6"/>
    <w:rsid w:val="00964139"/>
    <w:rsid w:val="009642C4"/>
    <w:rsid w:val="0096435A"/>
    <w:rsid w:val="0096436A"/>
    <w:rsid w:val="0096445B"/>
    <w:rsid w:val="0096447B"/>
    <w:rsid w:val="0096488C"/>
    <w:rsid w:val="00964A92"/>
    <w:rsid w:val="00964AA2"/>
    <w:rsid w:val="00964B83"/>
    <w:rsid w:val="00964CEF"/>
    <w:rsid w:val="00964DFB"/>
    <w:rsid w:val="00964E37"/>
    <w:rsid w:val="00964ECE"/>
    <w:rsid w:val="00965049"/>
    <w:rsid w:val="0096507C"/>
    <w:rsid w:val="0096511F"/>
    <w:rsid w:val="009652A8"/>
    <w:rsid w:val="0096539F"/>
    <w:rsid w:val="00965548"/>
    <w:rsid w:val="009655AF"/>
    <w:rsid w:val="009655F4"/>
    <w:rsid w:val="009656FE"/>
    <w:rsid w:val="0096570D"/>
    <w:rsid w:val="0096576F"/>
    <w:rsid w:val="009658C4"/>
    <w:rsid w:val="009658EC"/>
    <w:rsid w:val="0096591C"/>
    <w:rsid w:val="009659C7"/>
    <w:rsid w:val="00965BC9"/>
    <w:rsid w:val="00965C7F"/>
    <w:rsid w:val="00965D36"/>
    <w:rsid w:val="00965E2D"/>
    <w:rsid w:val="00965E81"/>
    <w:rsid w:val="00965EA3"/>
    <w:rsid w:val="00965EC5"/>
    <w:rsid w:val="00965F70"/>
    <w:rsid w:val="00965FA0"/>
    <w:rsid w:val="00965FAF"/>
    <w:rsid w:val="00965FD5"/>
    <w:rsid w:val="00966039"/>
    <w:rsid w:val="009662E6"/>
    <w:rsid w:val="0096632C"/>
    <w:rsid w:val="00966350"/>
    <w:rsid w:val="009663AF"/>
    <w:rsid w:val="009663E7"/>
    <w:rsid w:val="00966427"/>
    <w:rsid w:val="009664B8"/>
    <w:rsid w:val="0096659B"/>
    <w:rsid w:val="0096664E"/>
    <w:rsid w:val="009666F2"/>
    <w:rsid w:val="0096681A"/>
    <w:rsid w:val="0096687D"/>
    <w:rsid w:val="009668F2"/>
    <w:rsid w:val="0096696E"/>
    <w:rsid w:val="009669BF"/>
    <w:rsid w:val="00966B27"/>
    <w:rsid w:val="00966BCB"/>
    <w:rsid w:val="00966C1C"/>
    <w:rsid w:val="00966C8E"/>
    <w:rsid w:val="00966D00"/>
    <w:rsid w:val="00966DED"/>
    <w:rsid w:val="00966E3D"/>
    <w:rsid w:val="0096706B"/>
    <w:rsid w:val="0096709E"/>
    <w:rsid w:val="00967306"/>
    <w:rsid w:val="009674A0"/>
    <w:rsid w:val="009674DA"/>
    <w:rsid w:val="009674F8"/>
    <w:rsid w:val="009675B0"/>
    <w:rsid w:val="00967678"/>
    <w:rsid w:val="00967781"/>
    <w:rsid w:val="009678CC"/>
    <w:rsid w:val="00967958"/>
    <w:rsid w:val="00967A64"/>
    <w:rsid w:val="00967BBA"/>
    <w:rsid w:val="00967D20"/>
    <w:rsid w:val="00967D28"/>
    <w:rsid w:val="00967DF5"/>
    <w:rsid w:val="00967E20"/>
    <w:rsid w:val="00967EA2"/>
    <w:rsid w:val="00967EE0"/>
    <w:rsid w:val="00967FD9"/>
    <w:rsid w:val="009701A0"/>
    <w:rsid w:val="0097032B"/>
    <w:rsid w:val="00970333"/>
    <w:rsid w:val="00970468"/>
    <w:rsid w:val="0097051F"/>
    <w:rsid w:val="00970543"/>
    <w:rsid w:val="0097060B"/>
    <w:rsid w:val="00970675"/>
    <w:rsid w:val="00970676"/>
    <w:rsid w:val="0097067C"/>
    <w:rsid w:val="009706D0"/>
    <w:rsid w:val="009706F6"/>
    <w:rsid w:val="0097071C"/>
    <w:rsid w:val="00970825"/>
    <w:rsid w:val="0097085D"/>
    <w:rsid w:val="00970C70"/>
    <w:rsid w:val="00970DB3"/>
    <w:rsid w:val="00970F9B"/>
    <w:rsid w:val="00970FB7"/>
    <w:rsid w:val="00970FE1"/>
    <w:rsid w:val="00971150"/>
    <w:rsid w:val="00971249"/>
    <w:rsid w:val="0097126D"/>
    <w:rsid w:val="009715FA"/>
    <w:rsid w:val="009716E8"/>
    <w:rsid w:val="009717C5"/>
    <w:rsid w:val="009718A6"/>
    <w:rsid w:val="00971B8A"/>
    <w:rsid w:val="00971D64"/>
    <w:rsid w:val="00971E30"/>
    <w:rsid w:val="00971E64"/>
    <w:rsid w:val="00971EC8"/>
    <w:rsid w:val="00971EE6"/>
    <w:rsid w:val="00971F6C"/>
    <w:rsid w:val="00972015"/>
    <w:rsid w:val="0097206C"/>
    <w:rsid w:val="00972218"/>
    <w:rsid w:val="009722B6"/>
    <w:rsid w:val="009722C4"/>
    <w:rsid w:val="009722E3"/>
    <w:rsid w:val="00972494"/>
    <w:rsid w:val="009724CA"/>
    <w:rsid w:val="00972553"/>
    <w:rsid w:val="0097255C"/>
    <w:rsid w:val="00972787"/>
    <w:rsid w:val="009728B6"/>
    <w:rsid w:val="009728EA"/>
    <w:rsid w:val="009729A8"/>
    <w:rsid w:val="00972A7E"/>
    <w:rsid w:val="00972A9C"/>
    <w:rsid w:val="00972AAD"/>
    <w:rsid w:val="00972B90"/>
    <w:rsid w:val="00972BDE"/>
    <w:rsid w:val="00972C0E"/>
    <w:rsid w:val="00972DFD"/>
    <w:rsid w:val="00972E21"/>
    <w:rsid w:val="009730EA"/>
    <w:rsid w:val="0097326A"/>
    <w:rsid w:val="0097328F"/>
    <w:rsid w:val="00973303"/>
    <w:rsid w:val="009733CE"/>
    <w:rsid w:val="009733E3"/>
    <w:rsid w:val="009733E8"/>
    <w:rsid w:val="0097352C"/>
    <w:rsid w:val="009736E3"/>
    <w:rsid w:val="00973740"/>
    <w:rsid w:val="00973759"/>
    <w:rsid w:val="00973808"/>
    <w:rsid w:val="00973811"/>
    <w:rsid w:val="00973917"/>
    <w:rsid w:val="00973927"/>
    <w:rsid w:val="00973933"/>
    <w:rsid w:val="00973A22"/>
    <w:rsid w:val="00973AFD"/>
    <w:rsid w:val="00973C76"/>
    <w:rsid w:val="00973D94"/>
    <w:rsid w:val="00973EE5"/>
    <w:rsid w:val="00973F6F"/>
    <w:rsid w:val="0097400C"/>
    <w:rsid w:val="00974579"/>
    <w:rsid w:val="0097467B"/>
    <w:rsid w:val="00974685"/>
    <w:rsid w:val="00974D73"/>
    <w:rsid w:val="00974DCF"/>
    <w:rsid w:val="00974DDD"/>
    <w:rsid w:val="00974E41"/>
    <w:rsid w:val="00974E48"/>
    <w:rsid w:val="00975049"/>
    <w:rsid w:val="00975078"/>
    <w:rsid w:val="009752E4"/>
    <w:rsid w:val="0097530D"/>
    <w:rsid w:val="00975454"/>
    <w:rsid w:val="00975466"/>
    <w:rsid w:val="009754E2"/>
    <w:rsid w:val="0097554A"/>
    <w:rsid w:val="0097570D"/>
    <w:rsid w:val="00975726"/>
    <w:rsid w:val="00975965"/>
    <w:rsid w:val="00975CCC"/>
    <w:rsid w:val="00975E57"/>
    <w:rsid w:val="00976095"/>
    <w:rsid w:val="009761E6"/>
    <w:rsid w:val="00976385"/>
    <w:rsid w:val="0097648E"/>
    <w:rsid w:val="00976502"/>
    <w:rsid w:val="00976713"/>
    <w:rsid w:val="00976715"/>
    <w:rsid w:val="009767BF"/>
    <w:rsid w:val="0097696C"/>
    <w:rsid w:val="00976A2C"/>
    <w:rsid w:val="00976A3B"/>
    <w:rsid w:val="00976A79"/>
    <w:rsid w:val="00976AB3"/>
    <w:rsid w:val="00976ACF"/>
    <w:rsid w:val="00976C85"/>
    <w:rsid w:val="00976D0C"/>
    <w:rsid w:val="00977085"/>
    <w:rsid w:val="0097709C"/>
    <w:rsid w:val="009771C3"/>
    <w:rsid w:val="0097727F"/>
    <w:rsid w:val="00977291"/>
    <w:rsid w:val="009772AC"/>
    <w:rsid w:val="009772EC"/>
    <w:rsid w:val="009773B6"/>
    <w:rsid w:val="0097743C"/>
    <w:rsid w:val="00977648"/>
    <w:rsid w:val="00977654"/>
    <w:rsid w:val="0097769E"/>
    <w:rsid w:val="00977709"/>
    <w:rsid w:val="009779B6"/>
    <w:rsid w:val="00977AD2"/>
    <w:rsid w:val="00977AE0"/>
    <w:rsid w:val="00977B70"/>
    <w:rsid w:val="00977C08"/>
    <w:rsid w:val="00977D22"/>
    <w:rsid w:val="00977D65"/>
    <w:rsid w:val="00977E51"/>
    <w:rsid w:val="00977FC0"/>
    <w:rsid w:val="00977FE5"/>
    <w:rsid w:val="009800EA"/>
    <w:rsid w:val="009801A7"/>
    <w:rsid w:val="0098020A"/>
    <w:rsid w:val="00980235"/>
    <w:rsid w:val="0098038D"/>
    <w:rsid w:val="009803E2"/>
    <w:rsid w:val="00980501"/>
    <w:rsid w:val="0098051A"/>
    <w:rsid w:val="0098063F"/>
    <w:rsid w:val="00980760"/>
    <w:rsid w:val="00980828"/>
    <w:rsid w:val="00980865"/>
    <w:rsid w:val="009808A1"/>
    <w:rsid w:val="009808DE"/>
    <w:rsid w:val="00980943"/>
    <w:rsid w:val="00980C8C"/>
    <w:rsid w:val="00980CE1"/>
    <w:rsid w:val="00980E1B"/>
    <w:rsid w:val="00980E42"/>
    <w:rsid w:val="00980E92"/>
    <w:rsid w:val="00981090"/>
    <w:rsid w:val="00981091"/>
    <w:rsid w:val="00981366"/>
    <w:rsid w:val="00981466"/>
    <w:rsid w:val="009814B1"/>
    <w:rsid w:val="00981547"/>
    <w:rsid w:val="00981709"/>
    <w:rsid w:val="00981759"/>
    <w:rsid w:val="0098176F"/>
    <w:rsid w:val="009817EE"/>
    <w:rsid w:val="00981851"/>
    <w:rsid w:val="00981BE0"/>
    <w:rsid w:val="00981C0E"/>
    <w:rsid w:val="00981CB6"/>
    <w:rsid w:val="00981D06"/>
    <w:rsid w:val="00981ED1"/>
    <w:rsid w:val="00981F06"/>
    <w:rsid w:val="00981FCF"/>
    <w:rsid w:val="00982258"/>
    <w:rsid w:val="009822F8"/>
    <w:rsid w:val="00982620"/>
    <w:rsid w:val="009826CE"/>
    <w:rsid w:val="00982742"/>
    <w:rsid w:val="00982A60"/>
    <w:rsid w:val="00982C67"/>
    <w:rsid w:val="00982DB3"/>
    <w:rsid w:val="00982DB4"/>
    <w:rsid w:val="00982DB7"/>
    <w:rsid w:val="00982E4B"/>
    <w:rsid w:val="00982FD9"/>
    <w:rsid w:val="00983043"/>
    <w:rsid w:val="009830BB"/>
    <w:rsid w:val="009830DD"/>
    <w:rsid w:val="009831AF"/>
    <w:rsid w:val="00983397"/>
    <w:rsid w:val="0098339D"/>
    <w:rsid w:val="0098349B"/>
    <w:rsid w:val="009834A6"/>
    <w:rsid w:val="009834BD"/>
    <w:rsid w:val="009835B3"/>
    <w:rsid w:val="00983715"/>
    <w:rsid w:val="0098371E"/>
    <w:rsid w:val="00983720"/>
    <w:rsid w:val="0098375E"/>
    <w:rsid w:val="009838AB"/>
    <w:rsid w:val="0098392E"/>
    <w:rsid w:val="00983998"/>
    <w:rsid w:val="00983AA7"/>
    <w:rsid w:val="00983B8D"/>
    <w:rsid w:val="00983C2A"/>
    <w:rsid w:val="00983DE5"/>
    <w:rsid w:val="00983E09"/>
    <w:rsid w:val="00983E21"/>
    <w:rsid w:val="00983EFF"/>
    <w:rsid w:val="00983FE1"/>
    <w:rsid w:val="00984032"/>
    <w:rsid w:val="009840D1"/>
    <w:rsid w:val="009840E5"/>
    <w:rsid w:val="009841E5"/>
    <w:rsid w:val="00984230"/>
    <w:rsid w:val="00984331"/>
    <w:rsid w:val="0098443C"/>
    <w:rsid w:val="0098463E"/>
    <w:rsid w:val="009847FD"/>
    <w:rsid w:val="009847FE"/>
    <w:rsid w:val="00984823"/>
    <w:rsid w:val="00984847"/>
    <w:rsid w:val="00984875"/>
    <w:rsid w:val="009848A1"/>
    <w:rsid w:val="0098498C"/>
    <w:rsid w:val="009849EF"/>
    <w:rsid w:val="009849F2"/>
    <w:rsid w:val="00984ACB"/>
    <w:rsid w:val="00984B4D"/>
    <w:rsid w:val="00984BBA"/>
    <w:rsid w:val="00984DCB"/>
    <w:rsid w:val="00985041"/>
    <w:rsid w:val="00985270"/>
    <w:rsid w:val="0098531A"/>
    <w:rsid w:val="0098533E"/>
    <w:rsid w:val="009853DC"/>
    <w:rsid w:val="0098541E"/>
    <w:rsid w:val="00985533"/>
    <w:rsid w:val="009855F4"/>
    <w:rsid w:val="009857FD"/>
    <w:rsid w:val="00985878"/>
    <w:rsid w:val="0098587A"/>
    <w:rsid w:val="009858A8"/>
    <w:rsid w:val="009858F3"/>
    <w:rsid w:val="0098592E"/>
    <w:rsid w:val="00985A1D"/>
    <w:rsid w:val="00985D0B"/>
    <w:rsid w:val="00985DDD"/>
    <w:rsid w:val="00985EF7"/>
    <w:rsid w:val="00985F50"/>
    <w:rsid w:val="00985FAF"/>
    <w:rsid w:val="009860C4"/>
    <w:rsid w:val="0098611B"/>
    <w:rsid w:val="0098621C"/>
    <w:rsid w:val="0098623A"/>
    <w:rsid w:val="0098625C"/>
    <w:rsid w:val="00986269"/>
    <w:rsid w:val="009863D9"/>
    <w:rsid w:val="009863DE"/>
    <w:rsid w:val="009863E1"/>
    <w:rsid w:val="009863E7"/>
    <w:rsid w:val="00986444"/>
    <w:rsid w:val="0098645A"/>
    <w:rsid w:val="009864A1"/>
    <w:rsid w:val="009864A9"/>
    <w:rsid w:val="0098659F"/>
    <w:rsid w:val="0098665A"/>
    <w:rsid w:val="009866D0"/>
    <w:rsid w:val="00986805"/>
    <w:rsid w:val="0098687E"/>
    <w:rsid w:val="009868C9"/>
    <w:rsid w:val="009868E7"/>
    <w:rsid w:val="00986BB4"/>
    <w:rsid w:val="00986C63"/>
    <w:rsid w:val="00986CA3"/>
    <w:rsid w:val="00986DF8"/>
    <w:rsid w:val="00986F2E"/>
    <w:rsid w:val="00986FBE"/>
    <w:rsid w:val="00987001"/>
    <w:rsid w:val="0098704E"/>
    <w:rsid w:val="00987095"/>
    <w:rsid w:val="009870D0"/>
    <w:rsid w:val="0098713E"/>
    <w:rsid w:val="00987426"/>
    <w:rsid w:val="009874BC"/>
    <w:rsid w:val="009874DB"/>
    <w:rsid w:val="009874DF"/>
    <w:rsid w:val="009875B5"/>
    <w:rsid w:val="00987658"/>
    <w:rsid w:val="009876BB"/>
    <w:rsid w:val="009876C1"/>
    <w:rsid w:val="00987878"/>
    <w:rsid w:val="009878BF"/>
    <w:rsid w:val="00987920"/>
    <w:rsid w:val="0098795D"/>
    <w:rsid w:val="009879B0"/>
    <w:rsid w:val="00987CF1"/>
    <w:rsid w:val="00987E99"/>
    <w:rsid w:val="00987EA4"/>
    <w:rsid w:val="00987F1C"/>
    <w:rsid w:val="00987F31"/>
    <w:rsid w:val="00987F46"/>
    <w:rsid w:val="009900F7"/>
    <w:rsid w:val="0099018C"/>
    <w:rsid w:val="009903D5"/>
    <w:rsid w:val="00990474"/>
    <w:rsid w:val="009904A9"/>
    <w:rsid w:val="00990752"/>
    <w:rsid w:val="00990771"/>
    <w:rsid w:val="009907EE"/>
    <w:rsid w:val="00990846"/>
    <w:rsid w:val="0099088A"/>
    <w:rsid w:val="00990BB6"/>
    <w:rsid w:val="00990BB9"/>
    <w:rsid w:val="00990C30"/>
    <w:rsid w:val="00990C8F"/>
    <w:rsid w:val="00990C96"/>
    <w:rsid w:val="00990D8B"/>
    <w:rsid w:val="00990DB5"/>
    <w:rsid w:val="00990EFF"/>
    <w:rsid w:val="009911AA"/>
    <w:rsid w:val="00991435"/>
    <w:rsid w:val="009916D3"/>
    <w:rsid w:val="00991716"/>
    <w:rsid w:val="00991724"/>
    <w:rsid w:val="009917C4"/>
    <w:rsid w:val="00991914"/>
    <w:rsid w:val="00991A15"/>
    <w:rsid w:val="00991AC5"/>
    <w:rsid w:val="00991AE0"/>
    <w:rsid w:val="00991B0F"/>
    <w:rsid w:val="00991D97"/>
    <w:rsid w:val="00991E1D"/>
    <w:rsid w:val="00991E4A"/>
    <w:rsid w:val="00991F2C"/>
    <w:rsid w:val="0099208F"/>
    <w:rsid w:val="009920C4"/>
    <w:rsid w:val="00992147"/>
    <w:rsid w:val="00992191"/>
    <w:rsid w:val="00992200"/>
    <w:rsid w:val="0099221C"/>
    <w:rsid w:val="00992236"/>
    <w:rsid w:val="0099238F"/>
    <w:rsid w:val="009923D1"/>
    <w:rsid w:val="00992582"/>
    <w:rsid w:val="009927FE"/>
    <w:rsid w:val="0099291D"/>
    <w:rsid w:val="00992A31"/>
    <w:rsid w:val="00992AA8"/>
    <w:rsid w:val="00992AC4"/>
    <w:rsid w:val="00992ACF"/>
    <w:rsid w:val="00992B9B"/>
    <w:rsid w:val="00992C5F"/>
    <w:rsid w:val="00992E23"/>
    <w:rsid w:val="00992EDC"/>
    <w:rsid w:val="009930F2"/>
    <w:rsid w:val="0099346B"/>
    <w:rsid w:val="00993477"/>
    <w:rsid w:val="009934A0"/>
    <w:rsid w:val="0099353E"/>
    <w:rsid w:val="009938AA"/>
    <w:rsid w:val="00993987"/>
    <w:rsid w:val="00993BA8"/>
    <w:rsid w:val="00993E3A"/>
    <w:rsid w:val="00993ED1"/>
    <w:rsid w:val="00993FD6"/>
    <w:rsid w:val="00994124"/>
    <w:rsid w:val="0099429B"/>
    <w:rsid w:val="00994426"/>
    <w:rsid w:val="00994599"/>
    <w:rsid w:val="009945D4"/>
    <w:rsid w:val="009946D5"/>
    <w:rsid w:val="0099473A"/>
    <w:rsid w:val="0099473E"/>
    <w:rsid w:val="00994759"/>
    <w:rsid w:val="00994778"/>
    <w:rsid w:val="009947EB"/>
    <w:rsid w:val="009948F0"/>
    <w:rsid w:val="00994A19"/>
    <w:rsid w:val="00994B02"/>
    <w:rsid w:val="00994B4F"/>
    <w:rsid w:val="00994C08"/>
    <w:rsid w:val="00994C50"/>
    <w:rsid w:val="00994D27"/>
    <w:rsid w:val="00994EF5"/>
    <w:rsid w:val="00994F43"/>
    <w:rsid w:val="00994FE4"/>
    <w:rsid w:val="00995097"/>
    <w:rsid w:val="009950EE"/>
    <w:rsid w:val="009951A9"/>
    <w:rsid w:val="009951DD"/>
    <w:rsid w:val="00995243"/>
    <w:rsid w:val="00995262"/>
    <w:rsid w:val="00995315"/>
    <w:rsid w:val="0099543C"/>
    <w:rsid w:val="009954AC"/>
    <w:rsid w:val="0099554D"/>
    <w:rsid w:val="0099557E"/>
    <w:rsid w:val="00995580"/>
    <w:rsid w:val="009956B0"/>
    <w:rsid w:val="009956C4"/>
    <w:rsid w:val="00995774"/>
    <w:rsid w:val="00995786"/>
    <w:rsid w:val="009957D4"/>
    <w:rsid w:val="00995827"/>
    <w:rsid w:val="00995A92"/>
    <w:rsid w:val="00995AE9"/>
    <w:rsid w:val="00995B32"/>
    <w:rsid w:val="00995B4D"/>
    <w:rsid w:val="00995C50"/>
    <w:rsid w:val="00995C58"/>
    <w:rsid w:val="00995D20"/>
    <w:rsid w:val="00995E92"/>
    <w:rsid w:val="00995ECD"/>
    <w:rsid w:val="00995F5C"/>
    <w:rsid w:val="00995FB5"/>
    <w:rsid w:val="00995FBF"/>
    <w:rsid w:val="0099601D"/>
    <w:rsid w:val="00996033"/>
    <w:rsid w:val="009960CE"/>
    <w:rsid w:val="0099621B"/>
    <w:rsid w:val="009962B1"/>
    <w:rsid w:val="009965E3"/>
    <w:rsid w:val="00996698"/>
    <w:rsid w:val="009967F5"/>
    <w:rsid w:val="009967FB"/>
    <w:rsid w:val="0099686B"/>
    <w:rsid w:val="009968A9"/>
    <w:rsid w:val="00996904"/>
    <w:rsid w:val="00996940"/>
    <w:rsid w:val="00996ADF"/>
    <w:rsid w:val="00996B5D"/>
    <w:rsid w:val="00996D00"/>
    <w:rsid w:val="00996D21"/>
    <w:rsid w:val="00996EBF"/>
    <w:rsid w:val="00996FD1"/>
    <w:rsid w:val="00997003"/>
    <w:rsid w:val="009970B1"/>
    <w:rsid w:val="009972D6"/>
    <w:rsid w:val="009972E6"/>
    <w:rsid w:val="0099731B"/>
    <w:rsid w:val="00997574"/>
    <w:rsid w:val="00997685"/>
    <w:rsid w:val="0099771E"/>
    <w:rsid w:val="009977DB"/>
    <w:rsid w:val="00997C40"/>
    <w:rsid w:val="00997C8D"/>
    <w:rsid w:val="00997C9A"/>
    <w:rsid w:val="00997CAA"/>
    <w:rsid w:val="00997D31"/>
    <w:rsid w:val="00997D39"/>
    <w:rsid w:val="00997D7A"/>
    <w:rsid w:val="00997EA0"/>
    <w:rsid w:val="00997F5E"/>
    <w:rsid w:val="009A0122"/>
    <w:rsid w:val="009A015E"/>
    <w:rsid w:val="009A036E"/>
    <w:rsid w:val="009A03F4"/>
    <w:rsid w:val="009A04BB"/>
    <w:rsid w:val="009A0513"/>
    <w:rsid w:val="009A05EA"/>
    <w:rsid w:val="009A0796"/>
    <w:rsid w:val="009A07B5"/>
    <w:rsid w:val="009A0962"/>
    <w:rsid w:val="009A097A"/>
    <w:rsid w:val="009A09C5"/>
    <w:rsid w:val="009A0A77"/>
    <w:rsid w:val="009A0C8C"/>
    <w:rsid w:val="009A0DE5"/>
    <w:rsid w:val="009A0F4C"/>
    <w:rsid w:val="009A10A9"/>
    <w:rsid w:val="009A1136"/>
    <w:rsid w:val="009A12A7"/>
    <w:rsid w:val="009A138F"/>
    <w:rsid w:val="009A161A"/>
    <w:rsid w:val="009A1855"/>
    <w:rsid w:val="009A19B5"/>
    <w:rsid w:val="009A19FB"/>
    <w:rsid w:val="009A1AB4"/>
    <w:rsid w:val="009A1AD6"/>
    <w:rsid w:val="009A1CFC"/>
    <w:rsid w:val="009A1D49"/>
    <w:rsid w:val="009A1DDF"/>
    <w:rsid w:val="009A1EB5"/>
    <w:rsid w:val="009A1F81"/>
    <w:rsid w:val="009A1FD4"/>
    <w:rsid w:val="009A2031"/>
    <w:rsid w:val="009A203E"/>
    <w:rsid w:val="009A233D"/>
    <w:rsid w:val="009A235C"/>
    <w:rsid w:val="009A24B3"/>
    <w:rsid w:val="009A24CC"/>
    <w:rsid w:val="009A25DF"/>
    <w:rsid w:val="009A25FA"/>
    <w:rsid w:val="009A25FE"/>
    <w:rsid w:val="009A2729"/>
    <w:rsid w:val="009A2781"/>
    <w:rsid w:val="009A28CC"/>
    <w:rsid w:val="009A295E"/>
    <w:rsid w:val="009A29B5"/>
    <w:rsid w:val="009A2A88"/>
    <w:rsid w:val="009A2AEA"/>
    <w:rsid w:val="009A2BBE"/>
    <w:rsid w:val="009A2D31"/>
    <w:rsid w:val="009A2DE8"/>
    <w:rsid w:val="009A2FF5"/>
    <w:rsid w:val="009A3035"/>
    <w:rsid w:val="009A3090"/>
    <w:rsid w:val="009A31CB"/>
    <w:rsid w:val="009A3294"/>
    <w:rsid w:val="009A33B1"/>
    <w:rsid w:val="009A34B1"/>
    <w:rsid w:val="009A3711"/>
    <w:rsid w:val="009A3750"/>
    <w:rsid w:val="009A3871"/>
    <w:rsid w:val="009A397E"/>
    <w:rsid w:val="009A3B57"/>
    <w:rsid w:val="009A3CA9"/>
    <w:rsid w:val="009A3E8E"/>
    <w:rsid w:val="009A3EBB"/>
    <w:rsid w:val="009A3EC6"/>
    <w:rsid w:val="009A409B"/>
    <w:rsid w:val="009A4115"/>
    <w:rsid w:val="009A41FF"/>
    <w:rsid w:val="009A4249"/>
    <w:rsid w:val="009A428E"/>
    <w:rsid w:val="009A42D0"/>
    <w:rsid w:val="009A43B5"/>
    <w:rsid w:val="009A4589"/>
    <w:rsid w:val="009A45D2"/>
    <w:rsid w:val="009A472B"/>
    <w:rsid w:val="009A4762"/>
    <w:rsid w:val="009A47F4"/>
    <w:rsid w:val="009A47F8"/>
    <w:rsid w:val="009A48C4"/>
    <w:rsid w:val="009A48DE"/>
    <w:rsid w:val="009A48EF"/>
    <w:rsid w:val="009A4A09"/>
    <w:rsid w:val="009A4BA5"/>
    <w:rsid w:val="009A4C11"/>
    <w:rsid w:val="009A4C47"/>
    <w:rsid w:val="009A4CD2"/>
    <w:rsid w:val="009A4D61"/>
    <w:rsid w:val="009A4DF2"/>
    <w:rsid w:val="009A4F69"/>
    <w:rsid w:val="009A5005"/>
    <w:rsid w:val="009A5030"/>
    <w:rsid w:val="009A507F"/>
    <w:rsid w:val="009A5349"/>
    <w:rsid w:val="009A5364"/>
    <w:rsid w:val="009A53A7"/>
    <w:rsid w:val="009A5488"/>
    <w:rsid w:val="009A562F"/>
    <w:rsid w:val="009A5701"/>
    <w:rsid w:val="009A5716"/>
    <w:rsid w:val="009A5759"/>
    <w:rsid w:val="009A576E"/>
    <w:rsid w:val="009A578D"/>
    <w:rsid w:val="009A57A9"/>
    <w:rsid w:val="009A584A"/>
    <w:rsid w:val="009A58AF"/>
    <w:rsid w:val="009A58F9"/>
    <w:rsid w:val="009A5903"/>
    <w:rsid w:val="009A5978"/>
    <w:rsid w:val="009A5981"/>
    <w:rsid w:val="009A59F2"/>
    <w:rsid w:val="009A5B6E"/>
    <w:rsid w:val="009A5C60"/>
    <w:rsid w:val="009A5CE0"/>
    <w:rsid w:val="009A5D08"/>
    <w:rsid w:val="009A5EF8"/>
    <w:rsid w:val="009A60CE"/>
    <w:rsid w:val="009A6156"/>
    <w:rsid w:val="009A61A6"/>
    <w:rsid w:val="009A62C1"/>
    <w:rsid w:val="009A6336"/>
    <w:rsid w:val="009A6552"/>
    <w:rsid w:val="009A658C"/>
    <w:rsid w:val="009A662D"/>
    <w:rsid w:val="009A665E"/>
    <w:rsid w:val="009A6958"/>
    <w:rsid w:val="009A6996"/>
    <w:rsid w:val="009A69B6"/>
    <w:rsid w:val="009A6C47"/>
    <w:rsid w:val="009A6C7C"/>
    <w:rsid w:val="009A6E14"/>
    <w:rsid w:val="009A6E2D"/>
    <w:rsid w:val="009A6E36"/>
    <w:rsid w:val="009A6E3C"/>
    <w:rsid w:val="009A6EC1"/>
    <w:rsid w:val="009A6F5C"/>
    <w:rsid w:val="009A6FCB"/>
    <w:rsid w:val="009A6FF2"/>
    <w:rsid w:val="009A7215"/>
    <w:rsid w:val="009A73FC"/>
    <w:rsid w:val="009A7634"/>
    <w:rsid w:val="009A77F7"/>
    <w:rsid w:val="009A790E"/>
    <w:rsid w:val="009A7927"/>
    <w:rsid w:val="009A7C54"/>
    <w:rsid w:val="009A7E05"/>
    <w:rsid w:val="009A7E77"/>
    <w:rsid w:val="009B00FB"/>
    <w:rsid w:val="009B01BD"/>
    <w:rsid w:val="009B060D"/>
    <w:rsid w:val="009B08B8"/>
    <w:rsid w:val="009B092B"/>
    <w:rsid w:val="009B09A2"/>
    <w:rsid w:val="009B0A01"/>
    <w:rsid w:val="009B0A0A"/>
    <w:rsid w:val="009B0A84"/>
    <w:rsid w:val="009B0A8D"/>
    <w:rsid w:val="009B0B24"/>
    <w:rsid w:val="009B0C25"/>
    <w:rsid w:val="009B0C83"/>
    <w:rsid w:val="009B0CDF"/>
    <w:rsid w:val="009B0E75"/>
    <w:rsid w:val="009B0EA0"/>
    <w:rsid w:val="009B0ED5"/>
    <w:rsid w:val="009B0F80"/>
    <w:rsid w:val="009B124A"/>
    <w:rsid w:val="009B1492"/>
    <w:rsid w:val="009B14D0"/>
    <w:rsid w:val="009B1590"/>
    <w:rsid w:val="009B16A3"/>
    <w:rsid w:val="009B17ED"/>
    <w:rsid w:val="009B1817"/>
    <w:rsid w:val="009B194D"/>
    <w:rsid w:val="009B19A0"/>
    <w:rsid w:val="009B1A4D"/>
    <w:rsid w:val="009B1C13"/>
    <w:rsid w:val="009B1ECA"/>
    <w:rsid w:val="009B1F95"/>
    <w:rsid w:val="009B2001"/>
    <w:rsid w:val="009B2016"/>
    <w:rsid w:val="009B2049"/>
    <w:rsid w:val="009B2056"/>
    <w:rsid w:val="009B228E"/>
    <w:rsid w:val="009B22B5"/>
    <w:rsid w:val="009B251C"/>
    <w:rsid w:val="009B25F9"/>
    <w:rsid w:val="009B26B4"/>
    <w:rsid w:val="009B2722"/>
    <w:rsid w:val="009B27A7"/>
    <w:rsid w:val="009B27E9"/>
    <w:rsid w:val="009B2A50"/>
    <w:rsid w:val="009B2B53"/>
    <w:rsid w:val="009B2CCE"/>
    <w:rsid w:val="009B2CDE"/>
    <w:rsid w:val="009B2D57"/>
    <w:rsid w:val="009B2DC8"/>
    <w:rsid w:val="009B2F73"/>
    <w:rsid w:val="009B305E"/>
    <w:rsid w:val="009B3061"/>
    <w:rsid w:val="009B331F"/>
    <w:rsid w:val="009B33FB"/>
    <w:rsid w:val="009B34DA"/>
    <w:rsid w:val="009B3503"/>
    <w:rsid w:val="009B353E"/>
    <w:rsid w:val="009B3587"/>
    <w:rsid w:val="009B35B7"/>
    <w:rsid w:val="009B360A"/>
    <w:rsid w:val="009B363E"/>
    <w:rsid w:val="009B3769"/>
    <w:rsid w:val="009B387F"/>
    <w:rsid w:val="009B39D1"/>
    <w:rsid w:val="009B3A4D"/>
    <w:rsid w:val="009B3AD6"/>
    <w:rsid w:val="009B3ADF"/>
    <w:rsid w:val="009B3AE5"/>
    <w:rsid w:val="009B3B0F"/>
    <w:rsid w:val="009B3C0A"/>
    <w:rsid w:val="009B3CB8"/>
    <w:rsid w:val="009B3F88"/>
    <w:rsid w:val="009B4129"/>
    <w:rsid w:val="009B41B1"/>
    <w:rsid w:val="009B4378"/>
    <w:rsid w:val="009B4403"/>
    <w:rsid w:val="009B443D"/>
    <w:rsid w:val="009B471D"/>
    <w:rsid w:val="009B476F"/>
    <w:rsid w:val="009B4782"/>
    <w:rsid w:val="009B47A0"/>
    <w:rsid w:val="009B47FB"/>
    <w:rsid w:val="009B4A49"/>
    <w:rsid w:val="009B4AB8"/>
    <w:rsid w:val="009B4B80"/>
    <w:rsid w:val="009B4CD4"/>
    <w:rsid w:val="009B4DEC"/>
    <w:rsid w:val="009B4E1C"/>
    <w:rsid w:val="009B4E84"/>
    <w:rsid w:val="009B5157"/>
    <w:rsid w:val="009B51A3"/>
    <w:rsid w:val="009B527C"/>
    <w:rsid w:val="009B5439"/>
    <w:rsid w:val="009B54F2"/>
    <w:rsid w:val="009B54F5"/>
    <w:rsid w:val="009B55FF"/>
    <w:rsid w:val="009B5795"/>
    <w:rsid w:val="009B58B9"/>
    <w:rsid w:val="009B58F2"/>
    <w:rsid w:val="009B59BC"/>
    <w:rsid w:val="009B5A67"/>
    <w:rsid w:val="009B5D26"/>
    <w:rsid w:val="009B5E57"/>
    <w:rsid w:val="009B5F1E"/>
    <w:rsid w:val="009B5F30"/>
    <w:rsid w:val="009B5F6A"/>
    <w:rsid w:val="009B622B"/>
    <w:rsid w:val="009B626F"/>
    <w:rsid w:val="009B6292"/>
    <w:rsid w:val="009B6398"/>
    <w:rsid w:val="009B63EB"/>
    <w:rsid w:val="009B64DD"/>
    <w:rsid w:val="009B6A74"/>
    <w:rsid w:val="009B6AE0"/>
    <w:rsid w:val="009B6B38"/>
    <w:rsid w:val="009B6C8C"/>
    <w:rsid w:val="009B6C98"/>
    <w:rsid w:val="009B6D9A"/>
    <w:rsid w:val="009B6DAA"/>
    <w:rsid w:val="009B6DCB"/>
    <w:rsid w:val="009B6F9B"/>
    <w:rsid w:val="009B7197"/>
    <w:rsid w:val="009B71B3"/>
    <w:rsid w:val="009B7234"/>
    <w:rsid w:val="009B734F"/>
    <w:rsid w:val="009B74C8"/>
    <w:rsid w:val="009B7506"/>
    <w:rsid w:val="009B753A"/>
    <w:rsid w:val="009B757A"/>
    <w:rsid w:val="009B77A1"/>
    <w:rsid w:val="009B79B1"/>
    <w:rsid w:val="009B7A71"/>
    <w:rsid w:val="009B7A9F"/>
    <w:rsid w:val="009B7B0D"/>
    <w:rsid w:val="009B7B8C"/>
    <w:rsid w:val="009B7BEA"/>
    <w:rsid w:val="009B7C1B"/>
    <w:rsid w:val="009B7C22"/>
    <w:rsid w:val="009B7D18"/>
    <w:rsid w:val="009B7DF0"/>
    <w:rsid w:val="009B7E32"/>
    <w:rsid w:val="009B7E9A"/>
    <w:rsid w:val="009B7F58"/>
    <w:rsid w:val="009C000C"/>
    <w:rsid w:val="009C002E"/>
    <w:rsid w:val="009C019B"/>
    <w:rsid w:val="009C01F2"/>
    <w:rsid w:val="009C02FF"/>
    <w:rsid w:val="009C039D"/>
    <w:rsid w:val="009C03E0"/>
    <w:rsid w:val="009C041C"/>
    <w:rsid w:val="009C0493"/>
    <w:rsid w:val="009C057D"/>
    <w:rsid w:val="009C06D3"/>
    <w:rsid w:val="009C07F4"/>
    <w:rsid w:val="009C080E"/>
    <w:rsid w:val="009C0938"/>
    <w:rsid w:val="009C0A1D"/>
    <w:rsid w:val="009C0AFD"/>
    <w:rsid w:val="009C0B79"/>
    <w:rsid w:val="009C0B7C"/>
    <w:rsid w:val="009C0C07"/>
    <w:rsid w:val="009C0D21"/>
    <w:rsid w:val="009C0DCB"/>
    <w:rsid w:val="009C0E1D"/>
    <w:rsid w:val="009C0E25"/>
    <w:rsid w:val="009C0E74"/>
    <w:rsid w:val="009C10D3"/>
    <w:rsid w:val="009C1117"/>
    <w:rsid w:val="009C114B"/>
    <w:rsid w:val="009C1229"/>
    <w:rsid w:val="009C126E"/>
    <w:rsid w:val="009C1319"/>
    <w:rsid w:val="009C1322"/>
    <w:rsid w:val="009C13E1"/>
    <w:rsid w:val="009C155E"/>
    <w:rsid w:val="009C15B4"/>
    <w:rsid w:val="009C167D"/>
    <w:rsid w:val="009C16AF"/>
    <w:rsid w:val="009C17C7"/>
    <w:rsid w:val="009C187E"/>
    <w:rsid w:val="009C1895"/>
    <w:rsid w:val="009C1903"/>
    <w:rsid w:val="009C1B49"/>
    <w:rsid w:val="009C1BF7"/>
    <w:rsid w:val="009C1CDD"/>
    <w:rsid w:val="009C21CA"/>
    <w:rsid w:val="009C2345"/>
    <w:rsid w:val="009C2383"/>
    <w:rsid w:val="009C2439"/>
    <w:rsid w:val="009C24AD"/>
    <w:rsid w:val="009C24ED"/>
    <w:rsid w:val="009C26A5"/>
    <w:rsid w:val="009C2772"/>
    <w:rsid w:val="009C277E"/>
    <w:rsid w:val="009C2964"/>
    <w:rsid w:val="009C2981"/>
    <w:rsid w:val="009C2B3F"/>
    <w:rsid w:val="009C2B64"/>
    <w:rsid w:val="009C2BAB"/>
    <w:rsid w:val="009C2BC8"/>
    <w:rsid w:val="009C2F75"/>
    <w:rsid w:val="009C3028"/>
    <w:rsid w:val="009C30C0"/>
    <w:rsid w:val="009C30D0"/>
    <w:rsid w:val="009C316F"/>
    <w:rsid w:val="009C324A"/>
    <w:rsid w:val="009C33E7"/>
    <w:rsid w:val="009C350F"/>
    <w:rsid w:val="009C3720"/>
    <w:rsid w:val="009C37BF"/>
    <w:rsid w:val="009C3914"/>
    <w:rsid w:val="009C3D26"/>
    <w:rsid w:val="009C3EDC"/>
    <w:rsid w:val="009C3FD0"/>
    <w:rsid w:val="009C416B"/>
    <w:rsid w:val="009C42F3"/>
    <w:rsid w:val="009C4308"/>
    <w:rsid w:val="009C43BE"/>
    <w:rsid w:val="009C4533"/>
    <w:rsid w:val="009C4737"/>
    <w:rsid w:val="009C4743"/>
    <w:rsid w:val="009C4770"/>
    <w:rsid w:val="009C47E7"/>
    <w:rsid w:val="009C486F"/>
    <w:rsid w:val="009C4918"/>
    <w:rsid w:val="009C499D"/>
    <w:rsid w:val="009C49D3"/>
    <w:rsid w:val="009C49FE"/>
    <w:rsid w:val="009C4A85"/>
    <w:rsid w:val="009C4D51"/>
    <w:rsid w:val="009C4D5B"/>
    <w:rsid w:val="009C4D9E"/>
    <w:rsid w:val="009C4DE5"/>
    <w:rsid w:val="009C4DEE"/>
    <w:rsid w:val="009C4E63"/>
    <w:rsid w:val="009C4E7A"/>
    <w:rsid w:val="009C4E85"/>
    <w:rsid w:val="009C4E92"/>
    <w:rsid w:val="009C4F8F"/>
    <w:rsid w:val="009C4FA8"/>
    <w:rsid w:val="009C4FF6"/>
    <w:rsid w:val="009C5013"/>
    <w:rsid w:val="009C51AB"/>
    <w:rsid w:val="009C5209"/>
    <w:rsid w:val="009C529E"/>
    <w:rsid w:val="009C5303"/>
    <w:rsid w:val="009C53F2"/>
    <w:rsid w:val="009C5461"/>
    <w:rsid w:val="009C54C2"/>
    <w:rsid w:val="009C5533"/>
    <w:rsid w:val="009C5542"/>
    <w:rsid w:val="009C5674"/>
    <w:rsid w:val="009C571F"/>
    <w:rsid w:val="009C572F"/>
    <w:rsid w:val="009C586D"/>
    <w:rsid w:val="009C5982"/>
    <w:rsid w:val="009C5DCE"/>
    <w:rsid w:val="009C5F0B"/>
    <w:rsid w:val="009C605B"/>
    <w:rsid w:val="009C60A1"/>
    <w:rsid w:val="009C612F"/>
    <w:rsid w:val="009C625D"/>
    <w:rsid w:val="009C62BD"/>
    <w:rsid w:val="009C64FE"/>
    <w:rsid w:val="009C664C"/>
    <w:rsid w:val="009C66BD"/>
    <w:rsid w:val="009C66EE"/>
    <w:rsid w:val="009C67CC"/>
    <w:rsid w:val="009C6940"/>
    <w:rsid w:val="009C6958"/>
    <w:rsid w:val="009C6992"/>
    <w:rsid w:val="009C69E1"/>
    <w:rsid w:val="009C6B5A"/>
    <w:rsid w:val="009C6B7F"/>
    <w:rsid w:val="009C6B81"/>
    <w:rsid w:val="009C6BA8"/>
    <w:rsid w:val="009C6CEA"/>
    <w:rsid w:val="009C6E07"/>
    <w:rsid w:val="009C6E71"/>
    <w:rsid w:val="009C722C"/>
    <w:rsid w:val="009C72BF"/>
    <w:rsid w:val="009C7344"/>
    <w:rsid w:val="009C759A"/>
    <w:rsid w:val="009C75D8"/>
    <w:rsid w:val="009C767F"/>
    <w:rsid w:val="009C769B"/>
    <w:rsid w:val="009C76D5"/>
    <w:rsid w:val="009C76E5"/>
    <w:rsid w:val="009C7743"/>
    <w:rsid w:val="009C774E"/>
    <w:rsid w:val="009C78C5"/>
    <w:rsid w:val="009C78FC"/>
    <w:rsid w:val="009C7BC4"/>
    <w:rsid w:val="009C7BE2"/>
    <w:rsid w:val="009C7C07"/>
    <w:rsid w:val="009C7D24"/>
    <w:rsid w:val="009C7D35"/>
    <w:rsid w:val="009C7DCB"/>
    <w:rsid w:val="009C7E28"/>
    <w:rsid w:val="009C7E2E"/>
    <w:rsid w:val="009C7EB4"/>
    <w:rsid w:val="009C7ED0"/>
    <w:rsid w:val="009C7EF7"/>
    <w:rsid w:val="009C7FA3"/>
    <w:rsid w:val="009D0052"/>
    <w:rsid w:val="009D00E2"/>
    <w:rsid w:val="009D015F"/>
    <w:rsid w:val="009D023D"/>
    <w:rsid w:val="009D02A9"/>
    <w:rsid w:val="009D0362"/>
    <w:rsid w:val="009D049F"/>
    <w:rsid w:val="009D055A"/>
    <w:rsid w:val="009D0628"/>
    <w:rsid w:val="009D0753"/>
    <w:rsid w:val="009D0766"/>
    <w:rsid w:val="009D0834"/>
    <w:rsid w:val="009D08B8"/>
    <w:rsid w:val="009D08FE"/>
    <w:rsid w:val="009D093B"/>
    <w:rsid w:val="009D09B1"/>
    <w:rsid w:val="009D0B79"/>
    <w:rsid w:val="009D0B8E"/>
    <w:rsid w:val="009D0CAA"/>
    <w:rsid w:val="009D0CEB"/>
    <w:rsid w:val="009D0DF4"/>
    <w:rsid w:val="009D0E64"/>
    <w:rsid w:val="009D0E7E"/>
    <w:rsid w:val="009D0EB8"/>
    <w:rsid w:val="009D0FAF"/>
    <w:rsid w:val="009D1038"/>
    <w:rsid w:val="009D1247"/>
    <w:rsid w:val="009D1320"/>
    <w:rsid w:val="009D139B"/>
    <w:rsid w:val="009D1452"/>
    <w:rsid w:val="009D1494"/>
    <w:rsid w:val="009D15CA"/>
    <w:rsid w:val="009D16E0"/>
    <w:rsid w:val="009D16E4"/>
    <w:rsid w:val="009D1784"/>
    <w:rsid w:val="009D1839"/>
    <w:rsid w:val="009D18FB"/>
    <w:rsid w:val="009D1A3A"/>
    <w:rsid w:val="009D1A62"/>
    <w:rsid w:val="009D1C53"/>
    <w:rsid w:val="009D1C66"/>
    <w:rsid w:val="009D1CBD"/>
    <w:rsid w:val="009D1D0C"/>
    <w:rsid w:val="009D1EF2"/>
    <w:rsid w:val="009D1F14"/>
    <w:rsid w:val="009D1FEA"/>
    <w:rsid w:val="009D20A3"/>
    <w:rsid w:val="009D20CA"/>
    <w:rsid w:val="009D2149"/>
    <w:rsid w:val="009D21EE"/>
    <w:rsid w:val="009D22F9"/>
    <w:rsid w:val="009D2446"/>
    <w:rsid w:val="009D248D"/>
    <w:rsid w:val="009D256D"/>
    <w:rsid w:val="009D2639"/>
    <w:rsid w:val="009D2794"/>
    <w:rsid w:val="009D284E"/>
    <w:rsid w:val="009D2883"/>
    <w:rsid w:val="009D2893"/>
    <w:rsid w:val="009D2A1F"/>
    <w:rsid w:val="009D2BAF"/>
    <w:rsid w:val="009D2BB0"/>
    <w:rsid w:val="009D2C13"/>
    <w:rsid w:val="009D2C5A"/>
    <w:rsid w:val="009D2D37"/>
    <w:rsid w:val="009D2D61"/>
    <w:rsid w:val="009D2E1B"/>
    <w:rsid w:val="009D2E4E"/>
    <w:rsid w:val="009D2E4F"/>
    <w:rsid w:val="009D2E77"/>
    <w:rsid w:val="009D2E95"/>
    <w:rsid w:val="009D2F17"/>
    <w:rsid w:val="009D2F56"/>
    <w:rsid w:val="009D2FE8"/>
    <w:rsid w:val="009D2FED"/>
    <w:rsid w:val="009D306E"/>
    <w:rsid w:val="009D316B"/>
    <w:rsid w:val="009D3198"/>
    <w:rsid w:val="009D31AE"/>
    <w:rsid w:val="009D345F"/>
    <w:rsid w:val="009D3466"/>
    <w:rsid w:val="009D346A"/>
    <w:rsid w:val="009D34D4"/>
    <w:rsid w:val="009D34E5"/>
    <w:rsid w:val="009D35F3"/>
    <w:rsid w:val="009D3769"/>
    <w:rsid w:val="009D37A2"/>
    <w:rsid w:val="009D38D6"/>
    <w:rsid w:val="009D3A84"/>
    <w:rsid w:val="009D3AD9"/>
    <w:rsid w:val="009D3B6C"/>
    <w:rsid w:val="009D3BFA"/>
    <w:rsid w:val="009D3D7B"/>
    <w:rsid w:val="009D3EC6"/>
    <w:rsid w:val="009D4008"/>
    <w:rsid w:val="009D4089"/>
    <w:rsid w:val="009D40DA"/>
    <w:rsid w:val="009D40E0"/>
    <w:rsid w:val="009D40E8"/>
    <w:rsid w:val="009D410E"/>
    <w:rsid w:val="009D411D"/>
    <w:rsid w:val="009D414D"/>
    <w:rsid w:val="009D42A0"/>
    <w:rsid w:val="009D43E5"/>
    <w:rsid w:val="009D4698"/>
    <w:rsid w:val="009D4713"/>
    <w:rsid w:val="009D47E0"/>
    <w:rsid w:val="009D4930"/>
    <w:rsid w:val="009D4947"/>
    <w:rsid w:val="009D49DB"/>
    <w:rsid w:val="009D4B20"/>
    <w:rsid w:val="009D4B9A"/>
    <w:rsid w:val="009D4C23"/>
    <w:rsid w:val="009D4EED"/>
    <w:rsid w:val="009D4F85"/>
    <w:rsid w:val="009D4F8E"/>
    <w:rsid w:val="009D4FB1"/>
    <w:rsid w:val="009D5053"/>
    <w:rsid w:val="009D5132"/>
    <w:rsid w:val="009D52E0"/>
    <w:rsid w:val="009D5378"/>
    <w:rsid w:val="009D55B5"/>
    <w:rsid w:val="009D582B"/>
    <w:rsid w:val="009D586B"/>
    <w:rsid w:val="009D58B1"/>
    <w:rsid w:val="009D59DF"/>
    <w:rsid w:val="009D5A7B"/>
    <w:rsid w:val="009D5C4B"/>
    <w:rsid w:val="009D5E33"/>
    <w:rsid w:val="009D5E88"/>
    <w:rsid w:val="009D602D"/>
    <w:rsid w:val="009D6228"/>
    <w:rsid w:val="009D6232"/>
    <w:rsid w:val="009D6239"/>
    <w:rsid w:val="009D62AB"/>
    <w:rsid w:val="009D6327"/>
    <w:rsid w:val="009D63F9"/>
    <w:rsid w:val="009D643D"/>
    <w:rsid w:val="009D6505"/>
    <w:rsid w:val="009D65CA"/>
    <w:rsid w:val="009D66EF"/>
    <w:rsid w:val="009D66F2"/>
    <w:rsid w:val="009D67FF"/>
    <w:rsid w:val="009D68B9"/>
    <w:rsid w:val="009D68C4"/>
    <w:rsid w:val="009D6910"/>
    <w:rsid w:val="009D69AC"/>
    <w:rsid w:val="009D6AB3"/>
    <w:rsid w:val="009D6ABC"/>
    <w:rsid w:val="009D6B79"/>
    <w:rsid w:val="009D6B7E"/>
    <w:rsid w:val="009D6C34"/>
    <w:rsid w:val="009D6C37"/>
    <w:rsid w:val="009D6C89"/>
    <w:rsid w:val="009D6EDA"/>
    <w:rsid w:val="009D6FDF"/>
    <w:rsid w:val="009D6FEB"/>
    <w:rsid w:val="009D7071"/>
    <w:rsid w:val="009D70F4"/>
    <w:rsid w:val="009D72C2"/>
    <w:rsid w:val="009D7331"/>
    <w:rsid w:val="009D7366"/>
    <w:rsid w:val="009D7388"/>
    <w:rsid w:val="009D745C"/>
    <w:rsid w:val="009D7595"/>
    <w:rsid w:val="009D75AC"/>
    <w:rsid w:val="009D7660"/>
    <w:rsid w:val="009D7729"/>
    <w:rsid w:val="009D773E"/>
    <w:rsid w:val="009D77DE"/>
    <w:rsid w:val="009D7980"/>
    <w:rsid w:val="009D79D5"/>
    <w:rsid w:val="009D7A15"/>
    <w:rsid w:val="009D7AF8"/>
    <w:rsid w:val="009D7D79"/>
    <w:rsid w:val="009D7F72"/>
    <w:rsid w:val="009E00F2"/>
    <w:rsid w:val="009E015D"/>
    <w:rsid w:val="009E0361"/>
    <w:rsid w:val="009E049D"/>
    <w:rsid w:val="009E0604"/>
    <w:rsid w:val="009E0769"/>
    <w:rsid w:val="009E07E6"/>
    <w:rsid w:val="009E07FE"/>
    <w:rsid w:val="009E0840"/>
    <w:rsid w:val="009E08D2"/>
    <w:rsid w:val="009E09FF"/>
    <w:rsid w:val="009E0B05"/>
    <w:rsid w:val="009E0B43"/>
    <w:rsid w:val="009E0B4F"/>
    <w:rsid w:val="009E0BBF"/>
    <w:rsid w:val="009E0C47"/>
    <w:rsid w:val="009E0C49"/>
    <w:rsid w:val="009E0CBC"/>
    <w:rsid w:val="009E0E1D"/>
    <w:rsid w:val="009E0E40"/>
    <w:rsid w:val="009E0E5E"/>
    <w:rsid w:val="009E0FC8"/>
    <w:rsid w:val="009E0FC9"/>
    <w:rsid w:val="009E129B"/>
    <w:rsid w:val="009E137E"/>
    <w:rsid w:val="009E13EE"/>
    <w:rsid w:val="009E14A6"/>
    <w:rsid w:val="009E1535"/>
    <w:rsid w:val="009E1601"/>
    <w:rsid w:val="009E16C2"/>
    <w:rsid w:val="009E16D1"/>
    <w:rsid w:val="009E186E"/>
    <w:rsid w:val="009E18A2"/>
    <w:rsid w:val="009E18C9"/>
    <w:rsid w:val="009E1956"/>
    <w:rsid w:val="009E1AB2"/>
    <w:rsid w:val="009E1B11"/>
    <w:rsid w:val="009E1C80"/>
    <w:rsid w:val="009E1D92"/>
    <w:rsid w:val="009E1DB2"/>
    <w:rsid w:val="009E1DD5"/>
    <w:rsid w:val="009E1FFC"/>
    <w:rsid w:val="009E2132"/>
    <w:rsid w:val="009E2150"/>
    <w:rsid w:val="009E2211"/>
    <w:rsid w:val="009E2221"/>
    <w:rsid w:val="009E2403"/>
    <w:rsid w:val="009E2417"/>
    <w:rsid w:val="009E24CD"/>
    <w:rsid w:val="009E25C5"/>
    <w:rsid w:val="009E26C6"/>
    <w:rsid w:val="009E26CD"/>
    <w:rsid w:val="009E278C"/>
    <w:rsid w:val="009E27E1"/>
    <w:rsid w:val="009E2833"/>
    <w:rsid w:val="009E2980"/>
    <w:rsid w:val="009E2A2A"/>
    <w:rsid w:val="009E2B08"/>
    <w:rsid w:val="009E2C31"/>
    <w:rsid w:val="009E2C74"/>
    <w:rsid w:val="009E2C76"/>
    <w:rsid w:val="009E2C77"/>
    <w:rsid w:val="009E30C7"/>
    <w:rsid w:val="009E3124"/>
    <w:rsid w:val="009E32D0"/>
    <w:rsid w:val="009E356A"/>
    <w:rsid w:val="009E35B3"/>
    <w:rsid w:val="009E362D"/>
    <w:rsid w:val="009E363B"/>
    <w:rsid w:val="009E36E1"/>
    <w:rsid w:val="009E3749"/>
    <w:rsid w:val="009E379E"/>
    <w:rsid w:val="009E391C"/>
    <w:rsid w:val="009E39AC"/>
    <w:rsid w:val="009E3A8E"/>
    <w:rsid w:val="009E3BEA"/>
    <w:rsid w:val="009E3CA4"/>
    <w:rsid w:val="009E3D0E"/>
    <w:rsid w:val="009E3DBD"/>
    <w:rsid w:val="009E3E14"/>
    <w:rsid w:val="009E3ECC"/>
    <w:rsid w:val="009E3ED5"/>
    <w:rsid w:val="009E3FCC"/>
    <w:rsid w:val="009E3FF0"/>
    <w:rsid w:val="009E40B7"/>
    <w:rsid w:val="009E4104"/>
    <w:rsid w:val="009E4164"/>
    <w:rsid w:val="009E41CB"/>
    <w:rsid w:val="009E4200"/>
    <w:rsid w:val="009E4236"/>
    <w:rsid w:val="009E4363"/>
    <w:rsid w:val="009E438E"/>
    <w:rsid w:val="009E4435"/>
    <w:rsid w:val="009E4623"/>
    <w:rsid w:val="009E4718"/>
    <w:rsid w:val="009E47DD"/>
    <w:rsid w:val="009E47F4"/>
    <w:rsid w:val="009E49E0"/>
    <w:rsid w:val="009E4B7F"/>
    <w:rsid w:val="009E4BE1"/>
    <w:rsid w:val="009E4DE5"/>
    <w:rsid w:val="009E4E70"/>
    <w:rsid w:val="009E4E75"/>
    <w:rsid w:val="009E4EEC"/>
    <w:rsid w:val="009E4F66"/>
    <w:rsid w:val="009E5067"/>
    <w:rsid w:val="009E52F9"/>
    <w:rsid w:val="009E5370"/>
    <w:rsid w:val="009E539D"/>
    <w:rsid w:val="009E53C3"/>
    <w:rsid w:val="009E554C"/>
    <w:rsid w:val="009E5562"/>
    <w:rsid w:val="009E55FA"/>
    <w:rsid w:val="009E5623"/>
    <w:rsid w:val="009E5627"/>
    <w:rsid w:val="009E5647"/>
    <w:rsid w:val="009E5663"/>
    <w:rsid w:val="009E5672"/>
    <w:rsid w:val="009E56EC"/>
    <w:rsid w:val="009E583F"/>
    <w:rsid w:val="009E59C4"/>
    <w:rsid w:val="009E59CB"/>
    <w:rsid w:val="009E5A43"/>
    <w:rsid w:val="009E5AA2"/>
    <w:rsid w:val="009E5B0D"/>
    <w:rsid w:val="009E5B11"/>
    <w:rsid w:val="009E5B1A"/>
    <w:rsid w:val="009E5C8B"/>
    <w:rsid w:val="009E600A"/>
    <w:rsid w:val="009E6067"/>
    <w:rsid w:val="009E60C0"/>
    <w:rsid w:val="009E61B7"/>
    <w:rsid w:val="009E61E0"/>
    <w:rsid w:val="009E620D"/>
    <w:rsid w:val="009E629D"/>
    <w:rsid w:val="009E62BB"/>
    <w:rsid w:val="009E6322"/>
    <w:rsid w:val="009E65DE"/>
    <w:rsid w:val="009E665F"/>
    <w:rsid w:val="009E6777"/>
    <w:rsid w:val="009E6831"/>
    <w:rsid w:val="009E692E"/>
    <w:rsid w:val="009E6B48"/>
    <w:rsid w:val="009E6C68"/>
    <w:rsid w:val="009E6EA0"/>
    <w:rsid w:val="009E7049"/>
    <w:rsid w:val="009E7127"/>
    <w:rsid w:val="009E7140"/>
    <w:rsid w:val="009E7161"/>
    <w:rsid w:val="009E739F"/>
    <w:rsid w:val="009E73A9"/>
    <w:rsid w:val="009E741A"/>
    <w:rsid w:val="009E75AE"/>
    <w:rsid w:val="009E7734"/>
    <w:rsid w:val="009E77C7"/>
    <w:rsid w:val="009E781B"/>
    <w:rsid w:val="009E7981"/>
    <w:rsid w:val="009E79F1"/>
    <w:rsid w:val="009E7A63"/>
    <w:rsid w:val="009E7AC7"/>
    <w:rsid w:val="009E7B3E"/>
    <w:rsid w:val="009E7BE3"/>
    <w:rsid w:val="009E7C8D"/>
    <w:rsid w:val="009E7E01"/>
    <w:rsid w:val="009E7F15"/>
    <w:rsid w:val="009E7FBE"/>
    <w:rsid w:val="009F00AB"/>
    <w:rsid w:val="009F013F"/>
    <w:rsid w:val="009F0161"/>
    <w:rsid w:val="009F027F"/>
    <w:rsid w:val="009F03EB"/>
    <w:rsid w:val="009F0422"/>
    <w:rsid w:val="009F0538"/>
    <w:rsid w:val="009F0546"/>
    <w:rsid w:val="009F0549"/>
    <w:rsid w:val="009F05B7"/>
    <w:rsid w:val="009F061F"/>
    <w:rsid w:val="009F07CE"/>
    <w:rsid w:val="009F07ED"/>
    <w:rsid w:val="009F0851"/>
    <w:rsid w:val="009F0871"/>
    <w:rsid w:val="009F08AE"/>
    <w:rsid w:val="009F099F"/>
    <w:rsid w:val="009F0A17"/>
    <w:rsid w:val="009F0A5B"/>
    <w:rsid w:val="009F0AD0"/>
    <w:rsid w:val="009F0B92"/>
    <w:rsid w:val="009F0D0C"/>
    <w:rsid w:val="009F0E11"/>
    <w:rsid w:val="009F0F21"/>
    <w:rsid w:val="009F0FF5"/>
    <w:rsid w:val="009F10CD"/>
    <w:rsid w:val="009F119D"/>
    <w:rsid w:val="009F125F"/>
    <w:rsid w:val="009F12A6"/>
    <w:rsid w:val="009F12AA"/>
    <w:rsid w:val="009F13EE"/>
    <w:rsid w:val="009F144B"/>
    <w:rsid w:val="009F14B7"/>
    <w:rsid w:val="009F15DE"/>
    <w:rsid w:val="009F15E9"/>
    <w:rsid w:val="009F165C"/>
    <w:rsid w:val="009F1758"/>
    <w:rsid w:val="009F1811"/>
    <w:rsid w:val="009F18F6"/>
    <w:rsid w:val="009F1A53"/>
    <w:rsid w:val="009F1BC0"/>
    <w:rsid w:val="009F1BD9"/>
    <w:rsid w:val="009F1C08"/>
    <w:rsid w:val="009F1C61"/>
    <w:rsid w:val="009F1D89"/>
    <w:rsid w:val="009F2082"/>
    <w:rsid w:val="009F20DA"/>
    <w:rsid w:val="009F21E6"/>
    <w:rsid w:val="009F2290"/>
    <w:rsid w:val="009F25AF"/>
    <w:rsid w:val="009F2665"/>
    <w:rsid w:val="009F2680"/>
    <w:rsid w:val="009F26A7"/>
    <w:rsid w:val="009F26F5"/>
    <w:rsid w:val="009F2708"/>
    <w:rsid w:val="009F2939"/>
    <w:rsid w:val="009F2969"/>
    <w:rsid w:val="009F29D9"/>
    <w:rsid w:val="009F29EB"/>
    <w:rsid w:val="009F2A98"/>
    <w:rsid w:val="009F2A9B"/>
    <w:rsid w:val="009F2B42"/>
    <w:rsid w:val="009F2B7D"/>
    <w:rsid w:val="009F2C87"/>
    <w:rsid w:val="009F2C8E"/>
    <w:rsid w:val="009F2ED7"/>
    <w:rsid w:val="009F2F30"/>
    <w:rsid w:val="009F2FBC"/>
    <w:rsid w:val="009F303C"/>
    <w:rsid w:val="009F3382"/>
    <w:rsid w:val="009F33C1"/>
    <w:rsid w:val="009F33EA"/>
    <w:rsid w:val="009F340A"/>
    <w:rsid w:val="009F344B"/>
    <w:rsid w:val="009F35DC"/>
    <w:rsid w:val="009F36CE"/>
    <w:rsid w:val="009F38B9"/>
    <w:rsid w:val="009F3ACB"/>
    <w:rsid w:val="009F3BC8"/>
    <w:rsid w:val="009F3BD8"/>
    <w:rsid w:val="009F3C69"/>
    <w:rsid w:val="009F3CA1"/>
    <w:rsid w:val="009F3D36"/>
    <w:rsid w:val="009F3DA6"/>
    <w:rsid w:val="009F3E27"/>
    <w:rsid w:val="009F3E2A"/>
    <w:rsid w:val="009F3EB2"/>
    <w:rsid w:val="009F3F45"/>
    <w:rsid w:val="009F4376"/>
    <w:rsid w:val="009F438D"/>
    <w:rsid w:val="009F439A"/>
    <w:rsid w:val="009F4453"/>
    <w:rsid w:val="009F4472"/>
    <w:rsid w:val="009F453D"/>
    <w:rsid w:val="009F45FC"/>
    <w:rsid w:val="009F4678"/>
    <w:rsid w:val="009F468A"/>
    <w:rsid w:val="009F46AD"/>
    <w:rsid w:val="009F476C"/>
    <w:rsid w:val="009F4887"/>
    <w:rsid w:val="009F48D9"/>
    <w:rsid w:val="009F4925"/>
    <w:rsid w:val="009F493B"/>
    <w:rsid w:val="009F497C"/>
    <w:rsid w:val="009F49D3"/>
    <w:rsid w:val="009F4A91"/>
    <w:rsid w:val="009F4AAF"/>
    <w:rsid w:val="009F4B17"/>
    <w:rsid w:val="009F4B94"/>
    <w:rsid w:val="009F4DF0"/>
    <w:rsid w:val="009F4E22"/>
    <w:rsid w:val="009F4E23"/>
    <w:rsid w:val="009F4E7C"/>
    <w:rsid w:val="009F4F96"/>
    <w:rsid w:val="009F50F9"/>
    <w:rsid w:val="009F510E"/>
    <w:rsid w:val="009F51A0"/>
    <w:rsid w:val="009F51CC"/>
    <w:rsid w:val="009F5200"/>
    <w:rsid w:val="009F5224"/>
    <w:rsid w:val="009F5338"/>
    <w:rsid w:val="009F5368"/>
    <w:rsid w:val="009F5438"/>
    <w:rsid w:val="009F5494"/>
    <w:rsid w:val="009F554F"/>
    <w:rsid w:val="009F5669"/>
    <w:rsid w:val="009F5768"/>
    <w:rsid w:val="009F57D0"/>
    <w:rsid w:val="009F5812"/>
    <w:rsid w:val="009F58DA"/>
    <w:rsid w:val="009F5903"/>
    <w:rsid w:val="009F5908"/>
    <w:rsid w:val="009F5994"/>
    <w:rsid w:val="009F5B23"/>
    <w:rsid w:val="009F5BC3"/>
    <w:rsid w:val="009F5CE3"/>
    <w:rsid w:val="009F5ED1"/>
    <w:rsid w:val="009F60F0"/>
    <w:rsid w:val="009F6183"/>
    <w:rsid w:val="009F61B5"/>
    <w:rsid w:val="009F6245"/>
    <w:rsid w:val="009F6398"/>
    <w:rsid w:val="009F63AA"/>
    <w:rsid w:val="009F6614"/>
    <w:rsid w:val="009F6618"/>
    <w:rsid w:val="009F681E"/>
    <w:rsid w:val="009F6863"/>
    <w:rsid w:val="009F6887"/>
    <w:rsid w:val="009F68B4"/>
    <w:rsid w:val="009F6B24"/>
    <w:rsid w:val="009F6C9B"/>
    <w:rsid w:val="009F6D33"/>
    <w:rsid w:val="009F6D69"/>
    <w:rsid w:val="009F6DDE"/>
    <w:rsid w:val="009F6E58"/>
    <w:rsid w:val="009F6E5A"/>
    <w:rsid w:val="009F6EAD"/>
    <w:rsid w:val="009F6F1C"/>
    <w:rsid w:val="009F7165"/>
    <w:rsid w:val="009F72C5"/>
    <w:rsid w:val="009F72D0"/>
    <w:rsid w:val="009F7326"/>
    <w:rsid w:val="009F73C0"/>
    <w:rsid w:val="009F7608"/>
    <w:rsid w:val="009F766E"/>
    <w:rsid w:val="009F77AE"/>
    <w:rsid w:val="009F7A03"/>
    <w:rsid w:val="009F7BAC"/>
    <w:rsid w:val="009F7BBE"/>
    <w:rsid w:val="009F7D46"/>
    <w:rsid w:val="009F7DC1"/>
    <w:rsid w:val="009F7EFF"/>
    <w:rsid w:val="009F7F4B"/>
    <w:rsid w:val="009F7FFC"/>
    <w:rsid w:val="00A000D7"/>
    <w:rsid w:val="00A00135"/>
    <w:rsid w:val="00A00189"/>
    <w:rsid w:val="00A002A6"/>
    <w:rsid w:val="00A00358"/>
    <w:rsid w:val="00A0038E"/>
    <w:rsid w:val="00A00437"/>
    <w:rsid w:val="00A00472"/>
    <w:rsid w:val="00A004E7"/>
    <w:rsid w:val="00A007B5"/>
    <w:rsid w:val="00A007BC"/>
    <w:rsid w:val="00A00806"/>
    <w:rsid w:val="00A008BA"/>
    <w:rsid w:val="00A00960"/>
    <w:rsid w:val="00A00AFD"/>
    <w:rsid w:val="00A00B9F"/>
    <w:rsid w:val="00A00E35"/>
    <w:rsid w:val="00A00F9C"/>
    <w:rsid w:val="00A00FD4"/>
    <w:rsid w:val="00A00FED"/>
    <w:rsid w:val="00A010C8"/>
    <w:rsid w:val="00A01138"/>
    <w:rsid w:val="00A011D4"/>
    <w:rsid w:val="00A011E9"/>
    <w:rsid w:val="00A012D7"/>
    <w:rsid w:val="00A01350"/>
    <w:rsid w:val="00A0140C"/>
    <w:rsid w:val="00A015C7"/>
    <w:rsid w:val="00A01632"/>
    <w:rsid w:val="00A016BC"/>
    <w:rsid w:val="00A01A01"/>
    <w:rsid w:val="00A01A33"/>
    <w:rsid w:val="00A01B1C"/>
    <w:rsid w:val="00A01B93"/>
    <w:rsid w:val="00A01CA0"/>
    <w:rsid w:val="00A01CF8"/>
    <w:rsid w:val="00A01D50"/>
    <w:rsid w:val="00A01D73"/>
    <w:rsid w:val="00A01DF8"/>
    <w:rsid w:val="00A01F40"/>
    <w:rsid w:val="00A01F91"/>
    <w:rsid w:val="00A01FB9"/>
    <w:rsid w:val="00A020EA"/>
    <w:rsid w:val="00A0214D"/>
    <w:rsid w:val="00A0220D"/>
    <w:rsid w:val="00A02248"/>
    <w:rsid w:val="00A02282"/>
    <w:rsid w:val="00A02408"/>
    <w:rsid w:val="00A0242D"/>
    <w:rsid w:val="00A024F4"/>
    <w:rsid w:val="00A0256B"/>
    <w:rsid w:val="00A02750"/>
    <w:rsid w:val="00A029B0"/>
    <w:rsid w:val="00A029CA"/>
    <w:rsid w:val="00A029DC"/>
    <w:rsid w:val="00A02A8D"/>
    <w:rsid w:val="00A02AB2"/>
    <w:rsid w:val="00A02BE8"/>
    <w:rsid w:val="00A02C73"/>
    <w:rsid w:val="00A02D5B"/>
    <w:rsid w:val="00A02F11"/>
    <w:rsid w:val="00A02F5F"/>
    <w:rsid w:val="00A02FAD"/>
    <w:rsid w:val="00A0300B"/>
    <w:rsid w:val="00A03025"/>
    <w:rsid w:val="00A030F5"/>
    <w:rsid w:val="00A036EF"/>
    <w:rsid w:val="00A0378D"/>
    <w:rsid w:val="00A037FD"/>
    <w:rsid w:val="00A0381A"/>
    <w:rsid w:val="00A03AEB"/>
    <w:rsid w:val="00A03B16"/>
    <w:rsid w:val="00A03B5B"/>
    <w:rsid w:val="00A03B68"/>
    <w:rsid w:val="00A03BEF"/>
    <w:rsid w:val="00A03F14"/>
    <w:rsid w:val="00A03FCD"/>
    <w:rsid w:val="00A04191"/>
    <w:rsid w:val="00A0422B"/>
    <w:rsid w:val="00A04272"/>
    <w:rsid w:val="00A04471"/>
    <w:rsid w:val="00A044DF"/>
    <w:rsid w:val="00A044E4"/>
    <w:rsid w:val="00A045AF"/>
    <w:rsid w:val="00A047C6"/>
    <w:rsid w:val="00A0482E"/>
    <w:rsid w:val="00A0484B"/>
    <w:rsid w:val="00A0484F"/>
    <w:rsid w:val="00A04A09"/>
    <w:rsid w:val="00A04AF5"/>
    <w:rsid w:val="00A04B6D"/>
    <w:rsid w:val="00A04BD7"/>
    <w:rsid w:val="00A04BE3"/>
    <w:rsid w:val="00A04BF0"/>
    <w:rsid w:val="00A04C42"/>
    <w:rsid w:val="00A04F2A"/>
    <w:rsid w:val="00A04FFC"/>
    <w:rsid w:val="00A05035"/>
    <w:rsid w:val="00A05056"/>
    <w:rsid w:val="00A050E0"/>
    <w:rsid w:val="00A0511B"/>
    <w:rsid w:val="00A0525F"/>
    <w:rsid w:val="00A052D4"/>
    <w:rsid w:val="00A053F3"/>
    <w:rsid w:val="00A0559A"/>
    <w:rsid w:val="00A05783"/>
    <w:rsid w:val="00A05804"/>
    <w:rsid w:val="00A05938"/>
    <w:rsid w:val="00A0598A"/>
    <w:rsid w:val="00A059DD"/>
    <w:rsid w:val="00A05BB7"/>
    <w:rsid w:val="00A05BCE"/>
    <w:rsid w:val="00A05BD0"/>
    <w:rsid w:val="00A05DA9"/>
    <w:rsid w:val="00A05DD1"/>
    <w:rsid w:val="00A05DEB"/>
    <w:rsid w:val="00A05DFA"/>
    <w:rsid w:val="00A05FB7"/>
    <w:rsid w:val="00A06075"/>
    <w:rsid w:val="00A060CA"/>
    <w:rsid w:val="00A06372"/>
    <w:rsid w:val="00A063ED"/>
    <w:rsid w:val="00A065B4"/>
    <w:rsid w:val="00A065F3"/>
    <w:rsid w:val="00A066C6"/>
    <w:rsid w:val="00A06A4F"/>
    <w:rsid w:val="00A06B19"/>
    <w:rsid w:val="00A06D1D"/>
    <w:rsid w:val="00A06DAF"/>
    <w:rsid w:val="00A06DD3"/>
    <w:rsid w:val="00A07035"/>
    <w:rsid w:val="00A071B9"/>
    <w:rsid w:val="00A07252"/>
    <w:rsid w:val="00A072A2"/>
    <w:rsid w:val="00A072B5"/>
    <w:rsid w:val="00A07380"/>
    <w:rsid w:val="00A073B0"/>
    <w:rsid w:val="00A073D1"/>
    <w:rsid w:val="00A0744A"/>
    <w:rsid w:val="00A0745C"/>
    <w:rsid w:val="00A07471"/>
    <w:rsid w:val="00A0754B"/>
    <w:rsid w:val="00A076B8"/>
    <w:rsid w:val="00A07790"/>
    <w:rsid w:val="00A0781B"/>
    <w:rsid w:val="00A0783B"/>
    <w:rsid w:val="00A078F3"/>
    <w:rsid w:val="00A07940"/>
    <w:rsid w:val="00A07BA5"/>
    <w:rsid w:val="00A07C9D"/>
    <w:rsid w:val="00A10046"/>
    <w:rsid w:val="00A1008B"/>
    <w:rsid w:val="00A100FB"/>
    <w:rsid w:val="00A1017C"/>
    <w:rsid w:val="00A1028F"/>
    <w:rsid w:val="00A1036F"/>
    <w:rsid w:val="00A10397"/>
    <w:rsid w:val="00A103FC"/>
    <w:rsid w:val="00A10412"/>
    <w:rsid w:val="00A10647"/>
    <w:rsid w:val="00A10737"/>
    <w:rsid w:val="00A10782"/>
    <w:rsid w:val="00A1084F"/>
    <w:rsid w:val="00A10899"/>
    <w:rsid w:val="00A108E0"/>
    <w:rsid w:val="00A10ADB"/>
    <w:rsid w:val="00A10B5D"/>
    <w:rsid w:val="00A10BBD"/>
    <w:rsid w:val="00A10CE1"/>
    <w:rsid w:val="00A10EA7"/>
    <w:rsid w:val="00A10EEB"/>
    <w:rsid w:val="00A11021"/>
    <w:rsid w:val="00A11074"/>
    <w:rsid w:val="00A11083"/>
    <w:rsid w:val="00A1115A"/>
    <w:rsid w:val="00A111CC"/>
    <w:rsid w:val="00A11212"/>
    <w:rsid w:val="00A11311"/>
    <w:rsid w:val="00A114F5"/>
    <w:rsid w:val="00A115B1"/>
    <w:rsid w:val="00A1174D"/>
    <w:rsid w:val="00A1176F"/>
    <w:rsid w:val="00A118B9"/>
    <w:rsid w:val="00A119B6"/>
    <w:rsid w:val="00A11B6B"/>
    <w:rsid w:val="00A11BA6"/>
    <w:rsid w:val="00A11BAB"/>
    <w:rsid w:val="00A11CAA"/>
    <w:rsid w:val="00A11D08"/>
    <w:rsid w:val="00A11DE8"/>
    <w:rsid w:val="00A12019"/>
    <w:rsid w:val="00A12096"/>
    <w:rsid w:val="00A1210F"/>
    <w:rsid w:val="00A1212A"/>
    <w:rsid w:val="00A12214"/>
    <w:rsid w:val="00A1224A"/>
    <w:rsid w:val="00A1226D"/>
    <w:rsid w:val="00A12295"/>
    <w:rsid w:val="00A122D3"/>
    <w:rsid w:val="00A12586"/>
    <w:rsid w:val="00A126C6"/>
    <w:rsid w:val="00A1285B"/>
    <w:rsid w:val="00A12A04"/>
    <w:rsid w:val="00A12A4E"/>
    <w:rsid w:val="00A12A76"/>
    <w:rsid w:val="00A12C06"/>
    <w:rsid w:val="00A12C58"/>
    <w:rsid w:val="00A12C98"/>
    <w:rsid w:val="00A12ED0"/>
    <w:rsid w:val="00A12F16"/>
    <w:rsid w:val="00A12F37"/>
    <w:rsid w:val="00A12F96"/>
    <w:rsid w:val="00A12FAB"/>
    <w:rsid w:val="00A13124"/>
    <w:rsid w:val="00A131A1"/>
    <w:rsid w:val="00A13706"/>
    <w:rsid w:val="00A13726"/>
    <w:rsid w:val="00A137C5"/>
    <w:rsid w:val="00A13905"/>
    <w:rsid w:val="00A13944"/>
    <w:rsid w:val="00A139E3"/>
    <w:rsid w:val="00A13A11"/>
    <w:rsid w:val="00A13B5E"/>
    <w:rsid w:val="00A13BB7"/>
    <w:rsid w:val="00A13C54"/>
    <w:rsid w:val="00A13CB8"/>
    <w:rsid w:val="00A13DF3"/>
    <w:rsid w:val="00A13F8B"/>
    <w:rsid w:val="00A1413A"/>
    <w:rsid w:val="00A1416B"/>
    <w:rsid w:val="00A141F5"/>
    <w:rsid w:val="00A141FE"/>
    <w:rsid w:val="00A1430A"/>
    <w:rsid w:val="00A146D9"/>
    <w:rsid w:val="00A1470B"/>
    <w:rsid w:val="00A1474E"/>
    <w:rsid w:val="00A14788"/>
    <w:rsid w:val="00A147EF"/>
    <w:rsid w:val="00A147FD"/>
    <w:rsid w:val="00A14814"/>
    <w:rsid w:val="00A1486D"/>
    <w:rsid w:val="00A148F7"/>
    <w:rsid w:val="00A14B0E"/>
    <w:rsid w:val="00A14BDD"/>
    <w:rsid w:val="00A14C35"/>
    <w:rsid w:val="00A14C57"/>
    <w:rsid w:val="00A14D15"/>
    <w:rsid w:val="00A14DC6"/>
    <w:rsid w:val="00A14E38"/>
    <w:rsid w:val="00A14E53"/>
    <w:rsid w:val="00A14FEF"/>
    <w:rsid w:val="00A1509B"/>
    <w:rsid w:val="00A151C9"/>
    <w:rsid w:val="00A152C6"/>
    <w:rsid w:val="00A15335"/>
    <w:rsid w:val="00A1554F"/>
    <w:rsid w:val="00A1556B"/>
    <w:rsid w:val="00A1557E"/>
    <w:rsid w:val="00A1571D"/>
    <w:rsid w:val="00A158D1"/>
    <w:rsid w:val="00A15902"/>
    <w:rsid w:val="00A15EF2"/>
    <w:rsid w:val="00A15FCB"/>
    <w:rsid w:val="00A161C2"/>
    <w:rsid w:val="00A162F6"/>
    <w:rsid w:val="00A1649B"/>
    <w:rsid w:val="00A1653E"/>
    <w:rsid w:val="00A165E0"/>
    <w:rsid w:val="00A1662F"/>
    <w:rsid w:val="00A16834"/>
    <w:rsid w:val="00A168DC"/>
    <w:rsid w:val="00A16AB3"/>
    <w:rsid w:val="00A16AC6"/>
    <w:rsid w:val="00A16B8E"/>
    <w:rsid w:val="00A16C06"/>
    <w:rsid w:val="00A16E60"/>
    <w:rsid w:val="00A16ED0"/>
    <w:rsid w:val="00A16F1F"/>
    <w:rsid w:val="00A1701C"/>
    <w:rsid w:val="00A170A4"/>
    <w:rsid w:val="00A17138"/>
    <w:rsid w:val="00A1729F"/>
    <w:rsid w:val="00A1743D"/>
    <w:rsid w:val="00A174B7"/>
    <w:rsid w:val="00A174FB"/>
    <w:rsid w:val="00A17513"/>
    <w:rsid w:val="00A1758B"/>
    <w:rsid w:val="00A17655"/>
    <w:rsid w:val="00A177A5"/>
    <w:rsid w:val="00A177BF"/>
    <w:rsid w:val="00A1797C"/>
    <w:rsid w:val="00A17AED"/>
    <w:rsid w:val="00A17B8F"/>
    <w:rsid w:val="00A17B9E"/>
    <w:rsid w:val="00A17BB3"/>
    <w:rsid w:val="00A17C0F"/>
    <w:rsid w:val="00A17C94"/>
    <w:rsid w:val="00A17D30"/>
    <w:rsid w:val="00A17DAC"/>
    <w:rsid w:val="00A17E69"/>
    <w:rsid w:val="00A17EA5"/>
    <w:rsid w:val="00A17EB7"/>
    <w:rsid w:val="00A17F67"/>
    <w:rsid w:val="00A20194"/>
    <w:rsid w:val="00A201BB"/>
    <w:rsid w:val="00A2029B"/>
    <w:rsid w:val="00A203B8"/>
    <w:rsid w:val="00A20448"/>
    <w:rsid w:val="00A204D7"/>
    <w:rsid w:val="00A207A0"/>
    <w:rsid w:val="00A20831"/>
    <w:rsid w:val="00A20987"/>
    <w:rsid w:val="00A20A6B"/>
    <w:rsid w:val="00A20B0C"/>
    <w:rsid w:val="00A20B71"/>
    <w:rsid w:val="00A20C22"/>
    <w:rsid w:val="00A20CF0"/>
    <w:rsid w:val="00A20D32"/>
    <w:rsid w:val="00A20D70"/>
    <w:rsid w:val="00A20DDE"/>
    <w:rsid w:val="00A2105F"/>
    <w:rsid w:val="00A21133"/>
    <w:rsid w:val="00A21274"/>
    <w:rsid w:val="00A21283"/>
    <w:rsid w:val="00A2128D"/>
    <w:rsid w:val="00A212B4"/>
    <w:rsid w:val="00A21311"/>
    <w:rsid w:val="00A21527"/>
    <w:rsid w:val="00A21659"/>
    <w:rsid w:val="00A21775"/>
    <w:rsid w:val="00A2179C"/>
    <w:rsid w:val="00A2184B"/>
    <w:rsid w:val="00A21876"/>
    <w:rsid w:val="00A219BF"/>
    <w:rsid w:val="00A21ACF"/>
    <w:rsid w:val="00A21AD3"/>
    <w:rsid w:val="00A21AED"/>
    <w:rsid w:val="00A21BB6"/>
    <w:rsid w:val="00A21E00"/>
    <w:rsid w:val="00A21E3B"/>
    <w:rsid w:val="00A21E8C"/>
    <w:rsid w:val="00A21EF1"/>
    <w:rsid w:val="00A21F44"/>
    <w:rsid w:val="00A22090"/>
    <w:rsid w:val="00A220D7"/>
    <w:rsid w:val="00A220DE"/>
    <w:rsid w:val="00A220E4"/>
    <w:rsid w:val="00A2217F"/>
    <w:rsid w:val="00A2224C"/>
    <w:rsid w:val="00A2235D"/>
    <w:rsid w:val="00A22362"/>
    <w:rsid w:val="00A223FF"/>
    <w:rsid w:val="00A22426"/>
    <w:rsid w:val="00A2255D"/>
    <w:rsid w:val="00A22579"/>
    <w:rsid w:val="00A225BE"/>
    <w:rsid w:val="00A225F6"/>
    <w:rsid w:val="00A2273E"/>
    <w:rsid w:val="00A227AD"/>
    <w:rsid w:val="00A227B2"/>
    <w:rsid w:val="00A22A0B"/>
    <w:rsid w:val="00A22B2A"/>
    <w:rsid w:val="00A22BF4"/>
    <w:rsid w:val="00A22BFB"/>
    <w:rsid w:val="00A22C16"/>
    <w:rsid w:val="00A22C49"/>
    <w:rsid w:val="00A22D26"/>
    <w:rsid w:val="00A22E77"/>
    <w:rsid w:val="00A22F06"/>
    <w:rsid w:val="00A22F4B"/>
    <w:rsid w:val="00A22F95"/>
    <w:rsid w:val="00A23018"/>
    <w:rsid w:val="00A23411"/>
    <w:rsid w:val="00A237E2"/>
    <w:rsid w:val="00A23832"/>
    <w:rsid w:val="00A23982"/>
    <w:rsid w:val="00A239B6"/>
    <w:rsid w:val="00A239DE"/>
    <w:rsid w:val="00A23A06"/>
    <w:rsid w:val="00A23A39"/>
    <w:rsid w:val="00A23BDE"/>
    <w:rsid w:val="00A23C44"/>
    <w:rsid w:val="00A23C86"/>
    <w:rsid w:val="00A23C94"/>
    <w:rsid w:val="00A23E0C"/>
    <w:rsid w:val="00A23F96"/>
    <w:rsid w:val="00A23FFD"/>
    <w:rsid w:val="00A24015"/>
    <w:rsid w:val="00A24023"/>
    <w:rsid w:val="00A2402E"/>
    <w:rsid w:val="00A240F9"/>
    <w:rsid w:val="00A241C1"/>
    <w:rsid w:val="00A241F6"/>
    <w:rsid w:val="00A243C4"/>
    <w:rsid w:val="00A243E1"/>
    <w:rsid w:val="00A2454B"/>
    <w:rsid w:val="00A2458B"/>
    <w:rsid w:val="00A246AD"/>
    <w:rsid w:val="00A24873"/>
    <w:rsid w:val="00A24878"/>
    <w:rsid w:val="00A24B1B"/>
    <w:rsid w:val="00A24B45"/>
    <w:rsid w:val="00A24D52"/>
    <w:rsid w:val="00A24D60"/>
    <w:rsid w:val="00A24D8B"/>
    <w:rsid w:val="00A24F8C"/>
    <w:rsid w:val="00A24FC8"/>
    <w:rsid w:val="00A252C9"/>
    <w:rsid w:val="00A254B7"/>
    <w:rsid w:val="00A255B8"/>
    <w:rsid w:val="00A256E9"/>
    <w:rsid w:val="00A256FA"/>
    <w:rsid w:val="00A25711"/>
    <w:rsid w:val="00A2578C"/>
    <w:rsid w:val="00A258AD"/>
    <w:rsid w:val="00A258C6"/>
    <w:rsid w:val="00A259BF"/>
    <w:rsid w:val="00A25A9F"/>
    <w:rsid w:val="00A25B1B"/>
    <w:rsid w:val="00A25B3F"/>
    <w:rsid w:val="00A25BD2"/>
    <w:rsid w:val="00A25C63"/>
    <w:rsid w:val="00A25C79"/>
    <w:rsid w:val="00A25E1E"/>
    <w:rsid w:val="00A25ED3"/>
    <w:rsid w:val="00A260E9"/>
    <w:rsid w:val="00A261D1"/>
    <w:rsid w:val="00A261EE"/>
    <w:rsid w:val="00A2621B"/>
    <w:rsid w:val="00A2628C"/>
    <w:rsid w:val="00A263C9"/>
    <w:rsid w:val="00A264C2"/>
    <w:rsid w:val="00A264F1"/>
    <w:rsid w:val="00A264FB"/>
    <w:rsid w:val="00A2656F"/>
    <w:rsid w:val="00A26676"/>
    <w:rsid w:val="00A266BA"/>
    <w:rsid w:val="00A26790"/>
    <w:rsid w:val="00A26812"/>
    <w:rsid w:val="00A268FF"/>
    <w:rsid w:val="00A26930"/>
    <w:rsid w:val="00A26A3D"/>
    <w:rsid w:val="00A26A98"/>
    <w:rsid w:val="00A26ABD"/>
    <w:rsid w:val="00A26BBB"/>
    <w:rsid w:val="00A26D68"/>
    <w:rsid w:val="00A26EAD"/>
    <w:rsid w:val="00A26F83"/>
    <w:rsid w:val="00A26F87"/>
    <w:rsid w:val="00A27043"/>
    <w:rsid w:val="00A27077"/>
    <w:rsid w:val="00A27196"/>
    <w:rsid w:val="00A272E7"/>
    <w:rsid w:val="00A273DD"/>
    <w:rsid w:val="00A273F7"/>
    <w:rsid w:val="00A27438"/>
    <w:rsid w:val="00A27551"/>
    <w:rsid w:val="00A275B1"/>
    <w:rsid w:val="00A276A0"/>
    <w:rsid w:val="00A2770A"/>
    <w:rsid w:val="00A27763"/>
    <w:rsid w:val="00A277BF"/>
    <w:rsid w:val="00A27890"/>
    <w:rsid w:val="00A27A08"/>
    <w:rsid w:val="00A27A29"/>
    <w:rsid w:val="00A27A38"/>
    <w:rsid w:val="00A27A81"/>
    <w:rsid w:val="00A27AB6"/>
    <w:rsid w:val="00A27D8C"/>
    <w:rsid w:val="00A27E56"/>
    <w:rsid w:val="00A27F0E"/>
    <w:rsid w:val="00A27F42"/>
    <w:rsid w:val="00A27F9B"/>
    <w:rsid w:val="00A27FC1"/>
    <w:rsid w:val="00A300C6"/>
    <w:rsid w:val="00A3011E"/>
    <w:rsid w:val="00A30416"/>
    <w:rsid w:val="00A30451"/>
    <w:rsid w:val="00A3055D"/>
    <w:rsid w:val="00A3056A"/>
    <w:rsid w:val="00A30663"/>
    <w:rsid w:val="00A307B7"/>
    <w:rsid w:val="00A30802"/>
    <w:rsid w:val="00A30931"/>
    <w:rsid w:val="00A30970"/>
    <w:rsid w:val="00A309CC"/>
    <w:rsid w:val="00A30B04"/>
    <w:rsid w:val="00A30B48"/>
    <w:rsid w:val="00A30BBF"/>
    <w:rsid w:val="00A30BF1"/>
    <w:rsid w:val="00A30CBC"/>
    <w:rsid w:val="00A30DC7"/>
    <w:rsid w:val="00A30F6F"/>
    <w:rsid w:val="00A3109C"/>
    <w:rsid w:val="00A31109"/>
    <w:rsid w:val="00A312EA"/>
    <w:rsid w:val="00A3136A"/>
    <w:rsid w:val="00A31450"/>
    <w:rsid w:val="00A31497"/>
    <w:rsid w:val="00A31606"/>
    <w:rsid w:val="00A3177E"/>
    <w:rsid w:val="00A317D9"/>
    <w:rsid w:val="00A318D3"/>
    <w:rsid w:val="00A31905"/>
    <w:rsid w:val="00A31A71"/>
    <w:rsid w:val="00A31ABA"/>
    <w:rsid w:val="00A31CBD"/>
    <w:rsid w:val="00A31CBF"/>
    <w:rsid w:val="00A31CC8"/>
    <w:rsid w:val="00A31F28"/>
    <w:rsid w:val="00A31FED"/>
    <w:rsid w:val="00A32016"/>
    <w:rsid w:val="00A3209A"/>
    <w:rsid w:val="00A320B3"/>
    <w:rsid w:val="00A320E7"/>
    <w:rsid w:val="00A32265"/>
    <w:rsid w:val="00A322A6"/>
    <w:rsid w:val="00A3232C"/>
    <w:rsid w:val="00A323D1"/>
    <w:rsid w:val="00A324E9"/>
    <w:rsid w:val="00A32504"/>
    <w:rsid w:val="00A325A3"/>
    <w:rsid w:val="00A3268E"/>
    <w:rsid w:val="00A326CB"/>
    <w:rsid w:val="00A32731"/>
    <w:rsid w:val="00A32782"/>
    <w:rsid w:val="00A328D6"/>
    <w:rsid w:val="00A328DA"/>
    <w:rsid w:val="00A3293E"/>
    <w:rsid w:val="00A329AA"/>
    <w:rsid w:val="00A32ABD"/>
    <w:rsid w:val="00A32C2A"/>
    <w:rsid w:val="00A32D14"/>
    <w:rsid w:val="00A32ECD"/>
    <w:rsid w:val="00A32F6E"/>
    <w:rsid w:val="00A32F89"/>
    <w:rsid w:val="00A33047"/>
    <w:rsid w:val="00A3307A"/>
    <w:rsid w:val="00A330A1"/>
    <w:rsid w:val="00A330E3"/>
    <w:rsid w:val="00A3313A"/>
    <w:rsid w:val="00A33182"/>
    <w:rsid w:val="00A3321F"/>
    <w:rsid w:val="00A3335B"/>
    <w:rsid w:val="00A3336A"/>
    <w:rsid w:val="00A333CC"/>
    <w:rsid w:val="00A334C4"/>
    <w:rsid w:val="00A335EC"/>
    <w:rsid w:val="00A33628"/>
    <w:rsid w:val="00A3368E"/>
    <w:rsid w:val="00A337BA"/>
    <w:rsid w:val="00A338AA"/>
    <w:rsid w:val="00A33912"/>
    <w:rsid w:val="00A33929"/>
    <w:rsid w:val="00A339AD"/>
    <w:rsid w:val="00A33A08"/>
    <w:rsid w:val="00A33A45"/>
    <w:rsid w:val="00A33B3D"/>
    <w:rsid w:val="00A33C49"/>
    <w:rsid w:val="00A33F2C"/>
    <w:rsid w:val="00A34001"/>
    <w:rsid w:val="00A34012"/>
    <w:rsid w:val="00A34273"/>
    <w:rsid w:val="00A34275"/>
    <w:rsid w:val="00A34398"/>
    <w:rsid w:val="00A343B6"/>
    <w:rsid w:val="00A3447F"/>
    <w:rsid w:val="00A3470E"/>
    <w:rsid w:val="00A348D6"/>
    <w:rsid w:val="00A349BD"/>
    <w:rsid w:val="00A34A14"/>
    <w:rsid w:val="00A34A25"/>
    <w:rsid w:val="00A34A37"/>
    <w:rsid w:val="00A34ADA"/>
    <w:rsid w:val="00A34AE3"/>
    <w:rsid w:val="00A34BBE"/>
    <w:rsid w:val="00A34DD8"/>
    <w:rsid w:val="00A34DEF"/>
    <w:rsid w:val="00A34E8B"/>
    <w:rsid w:val="00A34F0C"/>
    <w:rsid w:val="00A34F3C"/>
    <w:rsid w:val="00A350B1"/>
    <w:rsid w:val="00A35184"/>
    <w:rsid w:val="00A35218"/>
    <w:rsid w:val="00A3526A"/>
    <w:rsid w:val="00A3527D"/>
    <w:rsid w:val="00A352BB"/>
    <w:rsid w:val="00A353C7"/>
    <w:rsid w:val="00A35409"/>
    <w:rsid w:val="00A354F8"/>
    <w:rsid w:val="00A358E5"/>
    <w:rsid w:val="00A3590F"/>
    <w:rsid w:val="00A359B3"/>
    <w:rsid w:val="00A35A08"/>
    <w:rsid w:val="00A35A95"/>
    <w:rsid w:val="00A35B25"/>
    <w:rsid w:val="00A35B8E"/>
    <w:rsid w:val="00A35D16"/>
    <w:rsid w:val="00A35D70"/>
    <w:rsid w:val="00A35DDE"/>
    <w:rsid w:val="00A35FAC"/>
    <w:rsid w:val="00A3618D"/>
    <w:rsid w:val="00A36208"/>
    <w:rsid w:val="00A363CE"/>
    <w:rsid w:val="00A36432"/>
    <w:rsid w:val="00A36523"/>
    <w:rsid w:val="00A3652A"/>
    <w:rsid w:val="00A36547"/>
    <w:rsid w:val="00A365FE"/>
    <w:rsid w:val="00A36607"/>
    <w:rsid w:val="00A366EE"/>
    <w:rsid w:val="00A36781"/>
    <w:rsid w:val="00A367F6"/>
    <w:rsid w:val="00A3686B"/>
    <w:rsid w:val="00A36B26"/>
    <w:rsid w:val="00A36B7C"/>
    <w:rsid w:val="00A36B81"/>
    <w:rsid w:val="00A36C23"/>
    <w:rsid w:val="00A36FA6"/>
    <w:rsid w:val="00A37038"/>
    <w:rsid w:val="00A3703B"/>
    <w:rsid w:val="00A371F6"/>
    <w:rsid w:val="00A3720C"/>
    <w:rsid w:val="00A372D0"/>
    <w:rsid w:val="00A37430"/>
    <w:rsid w:val="00A374B4"/>
    <w:rsid w:val="00A37576"/>
    <w:rsid w:val="00A376A9"/>
    <w:rsid w:val="00A376D2"/>
    <w:rsid w:val="00A376EE"/>
    <w:rsid w:val="00A376F8"/>
    <w:rsid w:val="00A377D2"/>
    <w:rsid w:val="00A3781C"/>
    <w:rsid w:val="00A378B3"/>
    <w:rsid w:val="00A378E4"/>
    <w:rsid w:val="00A3797A"/>
    <w:rsid w:val="00A379AA"/>
    <w:rsid w:val="00A37BD4"/>
    <w:rsid w:val="00A37C62"/>
    <w:rsid w:val="00A37C7F"/>
    <w:rsid w:val="00A37E3A"/>
    <w:rsid w:val="00A40111"/>
    <w:rsid w:val="00A40274"/>
    <w:rsid w:val="00A402EB"/>
    <w:rsid w:val="00A402F2"/>
    <w:rsid w:val="00A40344"/>
    <w:rsid w:val="00A40370"/>
    <w:rsid w:val="00A4037C"/>
    <w:rsid w:val="00A403B5"/>
    <w:rsid w:val="00A403D6"/>
    <w:rsid w:val="00A403FB"/>
    <w:rsid w:val="00A407D5"/>
    <w:rsid w:val="00A40867"/>
    <w:rsid w:val="00A40870"/>
    <w:rsid w:val="00A4091E"/>
    <w:rsid w:val="00A409ED"/>
    <w:rsid w:val="00A40A0B"/>
    <w:rsid w:val="00A40AB2"/>
    <w:rsid w:val="00A40B41"/>
    <w:rsid w:val="00A40BF1"/>
    <w:rsid w:val="00A40C37"/>
    <w:rsid w:val="00A40CB5"/>
    <w:rsid w:val="00A40CB6"/>
    <w:rsid w:val="00A40CF1"/>
    <w:rsid w:val="00A40D21"/>
    <w:rsid w:val="00A40E73"/>
    <w:rsid w:val="00A40EDF"/>
    <w:rsid w:val="00A41005"/>
    <w:rsid w:val="00A4108C"/>
    <w:rsid w:val="00A410AF"/>
    <w:rsid w:val="00A410E7"/>
    <w:rsid w:val="00A4111B"/>
    <w:rsid w:val="00A411C5"/>
    <w:rsid w:val="00A41206"/>
    <w:rsid w:val="00A41305"/>
    <w:rsid w:val="00A41330"/>
    <w:rsid w:val="00A41384"/>
    <w:rsid w:val="00A413B9"/>
    <w:rsid w:val="00A41434"/>
    <w:rsid w:val="00A4156F"/>
    <w:rsid w:val="00A41582"/>
    <w:rsid w:val="00A41634"/>
    <w:rsid w:val="00A4166C"/>
    <w:rsid w:val="00A416A0"/>
    <w:rsid w:val="00A41780"/>
    <w:rsid w:val="00A418AB"/>
    <w:rsid w:val="00A41915"/>
    <w:rsid w:val="00A41988"/>
    <w:rsid w:val="00A41BAE"/>
    <w:rsid w:val="00A41F6B"/>
    <w:rsid w:val="00A41F90"/>
    <w:rsid w:val="00A4216C"/>
    <w:rsid w:val="00A4220D"/>
    <w:rsid w:val="00A42271"/>
    <w:rsid w:val="00A422E3"/>
    <w:rsid w:val="00A422EF"/>
    <w:rsid w:val="00A42494"/>
    <w:rsid w:val="00A42510"/>
    <w:rsid w:val="00A4252E"/>
    <w:rsid w:val="00A42671"/>
    <w:rsid w:val="00A426A8"/>
    <w:rsid w:val="00A4271F"/>
    <w:rsid w:val="00A42723"/>
    <w:rsid w:val="00A427F0"/>
    <w:rsid w:val="00A42940"/>
    <w:rsid w:val="00A42A8A"/>
    <w:rsid w:val="00A42BFC"/>
    <w:rsid w:val="00A42C59"/>
    <w:rsid w:val="00A43130"/>
    <w:rsid w:val="00A43135"/>
    <w:rsid w:val="00A4326C"/>
    <w:rsid w:val="00A432AA"/>
    <w:rsid w:val="00A432C1"/>
    <w:rsid w:val="00A432D8"/>
    <w:rsid w:val="00A43352"/>
    <w:rsid w:val="00A43381"/>
    <w:rsid w:val="00A43489"/>
    <w:rsid w:val="00A434D7"/>
    <w:rsid w:val="00A434F9"/>
    <w:rsid w:val="00A435FF"/>
    <w:rsid w:val="00A4363B"/>
    <w:rsid w:val="00A437DD"/>
    <w:rsid w:val="00A43A43"/>
    <w:rsid w:val="00A43A9B"/>
    <w:rsid w:val="00A43BBF"/>
    <w:rsid w:val="00A43E8F"/>
    <w:rsid w:val="00A43EEC"/>
    <w:rsid w:val="00A43FD9"/>
    <w:rsid w:val="00A44045"/>
    <w:rsid w:val="00A44070"/>
    <w:rsid w:val="00A44123"/>
    <w:rsid w:val="00A441B3"/>
    <w:rsid w:val="00A44245"/>
    <w:rsid w:val="00A4461C"/>
    <w:rsid w:val="00A446EC"/>
    <w:rsid w:val="00A44716"/>
    <w:rsid w:val="00A44786"/>
    <w:rsid w:val="00A447A5"/>
    <w:rsid w:val="00A44850"/>
    <w:rsid w:val="00A4489E"/>
    <w:rsid w:val="00A44971"/>
    <w:rsid w:val="00A449ED"/>
    <w:rsid w:val="00A44ABB"/>
    <w:rsid w:val="00A44B4E"/>
    <w:rsid w:val="00A44C36"/>
    <w:rsid w:val="00A44D24"/>
    <w:rsid w:val="00A44F28"/>
    <w:rsid w:val="00A44FEE"/>
    <w:rsid w:val="00A45090"/>
    <w:rsid w:val="00A45151"/>
    <w:rsid w:val="00A4515D"/>
    <w:rsid w:val="00A45354"/>
    <w:rsid w:val="00A45393"/>
    <w:rsid w:val="00A4559A"/>
    <w:rsid w:val="00A455CD"/>
    <w:rsid w:val="00A4569E"/>
    <w:rsid w:val="00A456B6"/>
    <w:rsid w:val="00A457EC"/>
    <w:rsid w:val="00A45B0C"/>
    <w:rsid w:val="00A45B4A"/>
    <w:rsid w:val="00A45BC5"/>
    <w:rsid w:val="00A45C56"/>
    <w:rsid w:val="00A45CD6"/>
    <w:rsid w:val="00A45CF5"/>
    <w:rsid w:val="00A45E86"/>
    <w:rsid w:val="00A45EF0"/>
    <w:rsid w:val="00A45F93"/>
    <w:rsid w:val="00A45FBF"/>
    <w:rsid w:val="00A46009"/>
    <w:rsid w:val="00A4605F"/>
    <w:rsid w:val="00A461B5"/>
    <w:rsid w:val="00A461EE"/>
    <w:rsid w:val="00A46287"/>
    <w:rsid w:val="00A462FD"/>
    <w:rsid w:val="00A4645D"/>
    <w:rsid w:val="00A464BD"/>
    <w:rsid w:val="00A46626"/>
    <w:rsid w:val="00A46638"/>
    <w:rsid w:val="00A46645"/>
    <w:rsid w:val="00A46682"/>
    <w:rsid w:val="00A46749"/>
    <w:rsid w:val="00A4674C"/>
    <w:rsid w:val="00A46767"/>
    <w:rsid w:val="00A46949"/>
    <w:rsid w:val="00A46956"/>
    <w:rsid w:val="00A46972"/>
    <w:rsid w:val="00A46993"/>
    <w:rsid w:val="00A469AF"/>
    <w:rsid w:val="00A46AAB"/>
    <w:rsid w:val="00A46AEE"/>
    <w:rsid w:val="00A46B34"/>
    <w:rsid w:val="00A46BA6"/>
    <w:rsid w:val="00A46C82"/>
    <w:rsid w:val="00A46CC4"/>
    <w:rsid w:val="00A46D1C"/>
    <w:rsid w:val="00A46D6C"/>
    <w:rsid w:val="00A46DBF"/>
    <w:rsid w:val="00A46DC1"/>
    <w:rsid w:val="00A46E50"/>
    <w:rsid w:val="00A46ED5"/>
    <w:rsid w:val="00A46F3C"/>
    <w:rsid w:val="00A46F68"/>
    <w:rsid w:val="00A47063"/>
    <w:rsid w:val="00A472D5"/>
    <w:rsid w:val="00A475A1"/>
    <w:rsid w:val="00A47609"/>
    <w:rsid w:val="00A47641"/>
    <w:rsid w:val="00A477FF"/>
    <w:rsid w:val="00A47934"/>
    <w:rsid w:val="00A47A01"/>
    <w:rsid w:val="00A47AF0"/>
    <w:rsid w:val="00A47B9E"/>
    <w:rsid w:val="00A47E31"/>
    <w:rsid w:val="00A47E6A"/>
    <w:rsid w:val="00A47F33"/>
    <w:rsid w:val="00A47F57"/>
    <w:rsid w:val="00A47FAA"/>
    <w:rsid w:val="00A500DC"/>
    <w:rsid w:val="00A50196"/>
    <w:rsid w:val="00A50356"/>
    <w:rsid w:val="00A5049E"/>
    <w:rsid w:val="00A506F1"/>
    <w:rsid w:val="00A506FD"/>
    <w:rsid w:val="00A50737"/>
    <w:rsid w:val="00A507D4"/>
    <w:rsid w:val="00A50869"/>
    <w:rsid w:val="00A5091C"/>
    <w:rsid w:val="00A5095F"/>
    <w:rsid w:val="00A50984"/>
    <w:rsid w:val="00A50B10"/>
    <w:rsid w:val="00A50BC1"/>
    <w:rsid w:val="00A50C5C"/>
    <w:rsid w:val="00A50D1F"/>
    <w:rsid w:val="00A50DCE"/>
    <w:rsid w:val="00A51072"/>
    <w:rsid w:val="00A510F1"/>
    <w:rsid w:val="00A511BF"/>
    <w:rsid w:val="00A511E9"/>
    <w:rsid w:val="00A51342"/>
    <w:rsid w:val="00A51387"/>
    <w:rsid w:val="00A513B3"/>
    <w:rsid w:val="00A51433"/>
    <w:rsid w:val="00A5148B"/>
    <w:rsid w:val="00A514B8"/>
    <w:rsid w:val="00A514C5"/>
    <w:rsid w:val="00A51618"/>
    <w:rsid w:val="00A51A73"/>
    <w:rsid w:val="00A51D21"/>
    <w:rsid w:val="00A51DAB"/>
    <w:rsid w:val="00A51EF7"/>
    <w:rsid w:val="00A52203"/>
    <w:rsid w:val="00A522DA"/>
    <w:rsid w:val="00A5243F"/>
    <w:rsid w:val="00A524EC"/>
    <w:rsid w:val="00A525BB"/>
    <w:rsid w:val="00A5267E"/>
    <w:rsid w:val="00A5284C"/>
    <w:rsid w:val="00A5285D"/>
    <w:rsid w:val="00A5288E"/>
    <w:rsid w:val="00A529AD"/>
    <w:rsid w:val="00A52B30"/>
    <w:rsid w:val="00A52B8C"/>
    <w:rsid w:val="00A52BF7"/>
    <w:rsid w:val="00A52C8C"/>
    <w:rsid w:val="00A52CB4"/>
    <w:rsid w:val="00A52FDF"/>
    <w:rsid w:val="00A53095"/>
    <w:rsid w:val="00A530B4"/>
    <w:rsid w:val="00A53122"/>
    <w:rsid w:val="00A532AF"/>
    <w:rsid w:val="00A532BE"/>
    <w:rsid w:val="00A532DE"/>
    <w:rsid w:val="00A533B1"/>
    <w:rsid w:val="00A5347F"/>
    <w:rsid w:val="00A53574"/>
    <w:rsid w:val="00A53743"/>
    <w:rsid w:val="00A53746"/>
    <w:rsid w:val="00A53750"/>
    <w:rsid w:val="00A539D5"/>
    <w:rsid w:val="00A539F0"/>
    <w:rsid w:val="00A53A08"/>
    <w:rsid w:val="00A53A22"/>
    <w:rsid w:val="00A53BC5"/>
    <w:rsid w:val="00A53CD7"/>
    <w:rsid w:val="00A53D96"/>
    <w:rsid w:val="00A53DD5"/>
    <w:rsid w:val="00A53F38"/>
    <w:rsid w:val="00A54070"/>
    <w:rsid w:val="00A540AC"/>
    <w:rsid w:val="00A54137"/>
    <w:rsid w:val="00A54211"/>
    <w:rsid w:val="00A5429A"/>
    <w:rsid w:val="00A5436B"/>
    <w:rsid w:val="00A5454A"/>
    <w:rsid w:val="00A546C5"/>
    <w:rsid w:val="00A546F7"/>
    <w:rsid w:val="00A549CD"/>
    <w:rsid w:val="00A549D9"/>
    <w:rsid w:val="00A54A12"/>
    <w:rsid w:val="00A54C71"/>
    <w:rsid w:val="00A54E6C"/>
    <w:rsid w:val="00A54EC4"/>
    <w:rsid w:val="00A54EF3"/>
    <w:rsid w:val="00A55009"/>
    <w:rsid w:val="00A550FC"/>
    <w:rsid w:val="00A55101"/>
    <w:rsid w:val="00A5519B"/>
    <w:rsid w:val="00A55332"/>
    <w:rsid w:val="00A5541C"/>
    <w:rsid w:val="00A5544F"/>
    <w:rsid w:val="00A55469"/>
    <w:rsid w:val="00A55697"/>
    <w:rsid w:val="00A556B1"/>
    <w:rsid w:val="00A55721"/>
    <w:rsid w:val="00A557AF"/>
    <w:rsid w:val="00A5585F"/>
    <w:rsid w:val="00A55879"/>
    <w:rsid w:val="00A559E0"/>
    <w:rsid w:val="00A55A20"/>
    <w:rsid w:val="00A55CCB"/>
    <w:rsid w:val="00A55D32"/>
    <w:rsid w:val="00A55DE2"/>
    <w:rsid w:val="00A55F46"/>
    <w:rsid w:val="00A55FA4"/>
    <w:rsid w:val="00A55FD8"/>
    <w:rsid w:val="00A560C5"/>
    <w:rsid w:val="00A5631B"/>
    <w:rsid w:val="00A563C0"/>
    <w:rsid w:val="00A56460"/>
    <w:rsid w:val="00A5668E"/>
    <w:rsid w:val="00A56697"/>
    <w:rsid w:val="00A567B2"/>
    <w:rsid w:val="00A5686F"/>
    <w:rsid w:val="00A5688B"/>
    <w:rsid w:val="00A56922"/>
    <w:rsid w:val="00A56A08"/>
    <w:rsid w:val="00A56C17"/>
    <w:rsid w:val="00A56C67"/>
    <w:rsid w:val="00A56D56"/>
    <w:rsid w:val="00A56E0F"/>
    <w:rsid w:val="00A56E10"/>
    <w:rsid w:val="00A56E4C"/>
    <w:rsid w:val="00A56E5B"/>
    <w:rsid w:val="00A56EEE"/>
    <w:rsid w:val="00A56F0C"/>
    <w:rsid w:val="00A571A0"/>
    <w:rsid w:val="00A57292"/>
    <w:rsid w:val="00A57368"/>
    <w:rsid w:val="00A575C1"/>
    <w:rsid w:val="00A575DE"/>
    <w:rsid w:val="00A578C0"/>
    <w:rsid w:val="00A57B84"/>
    <w:rsid w:val="00A57B85"/>
    <w:rsid w:val="00A57BF3"/>
    <w:rsid w:val="00A57D29"/>
    <w:rsid w:val="00A57F1C"/>
    <w:rsid w:val="00A60411"/>
    <w:rsid w:val="00A6041B"/>
    <w:rsid w:val="00A6042C"/>
    <w:rsid w:val="00A60432"/>
    <w:rsid w:val="00A605E3"/>
    <w:rsid w:val="00A607FF"/>
    <w:rsid w:val="00A609C2"/>
    <w:rsid w:val="00A609CC"/>
    <w:rsid w:val="00A60A8D"/>
    <w:rsid w:val="00A60AE2"/>
    <w:rsid w:val="00A60B39"/>
    <w:rsid w:val="00A60BFF"/>
    <w:rsid w:val="00A60C58"/>
    <w:rsid w:val="00A60CA5"/>
    <w:rsid w:val="00A60D53"/>
    <w:rsid w:val="00A60D8E"/>
    <w:rsid w:val="00A60E1E"/>
    <w:rsid w:val="00A60EE0"/>
    <w:rsid w:val="00A60FA1"/>
    <w:rsid w:val="00A610A4"/>
    <w:rsid w:val="00A6115E"/>
    <w:rsid w:val="00A6140A"/>
    <w:rsid w:val="00A6143E"/>
    <w:rsid w:val="00A6160E"/>
    <w:rsid w:val="00A61628"/>
    <w:rsid w:val="00A61736"/>
    <w:rsid w:val="00A61817"/>
    <w:rsid w:val="00A6187A"/>
    <w:rsid w:val="00A618F0"/>
    <w:rsid w:val="00A61904"/>
    <w:rsid w:val="00A6193F"/>
    <w:rsid w:val="00A61995"/>
    <w:rsid w:val="00A6199C"/>
    <w:rsid w:val="00A61AA9"/>
    <w:rsid w:val="00A61AB0"/>
    <w:rsid w:val="00A61B6E"/>
    <w:rsid w:val="00A61BE5"/>
    <w:rsid w:val="00A61C60"/>
    <w:rsid w:val="00A61E74"/>
    <w:rsid w:val="00A61FA7"/>
    <w:rsid w:val="00A61FD2"/>
    <w:rsid w:val="00A62121"/>
    <w:rsid w:val="00A6215A"/>
    <w:rsid w:val="00A621F3"/>
    <w:rsid w:val="00A6221F"/>
    <w:rsid w:val="00A622E5"/>
    <w:rsid w:val="00A625B4"/>
    <w:rsid w:val="00A625ED"/>
    <w:rsid w:val="00A62658"/>
    <w:rsid w:val="00A62842"/>
    <w:rsid w:val="00A628CA"/>
    <w:rsid w:val="00A628FE"/>
    <w:rsid w:val="00A6298C"/>
    <w:rsid w:val="00A629B9"/>
    <w:rsid w:val="00A629E2"/>
    <w:rsid w:val="00A62A07"/>
    <w:rsid w:val="00A62A88"/>
    <w:rsid w:val="00A62AE8"/>
    <w:rsid w:val="00A62C37"/>
    <w:rsid w:val="00A62C97"/>
    <w:rsid w:val="00A62D49"/>
    <w:rsid w:val="00A62D4D"/>
    <w:rsid w:val="00A62DCB"/>
    <w:rsid w:val="00A6305D"/>
    <w:rsid w:val="00A63123"/>
    <w:rsid w:val="00A63171"/>
    <w:rsid w:val="00A63343"/>
    <w:rsid w:val="00A63491"/>
    <w:rsid w:val="00A634BC"/>
    <w:rsid w:val="00A634F1"/>
    <w:rsid w:val="00A6369C"/>
    <w:rsid w:val="00A63712"/>
    <w:rsid w:val="00A637DC"/>
    <w:rsid w:val="00A638A7"/>
    <w:rsid w:val="00A639B6"/>
    <w:rsid w:val="00A63DB6"/>
    <w:rsid w:val="00A63DEC"/>
    <w:rsid w:val="00A63FA9"/>
    <w:rsid w:val="00A64206"/>
    <w:rsid w:val="00A64295"/>
    <w:rsid w:val="00A6445C"/>
    <w:rsid w:val="00A64564"/>
    <w:rsid w:val="00A6458C"/>
    <w:rsid w:val="00A64640"/>
    <w:rsid w:val="00A64811"/>
    <w:rsid w:val="00A64849"/>
    <w:rsid w:val="00A64867"/>
    <w:rsid w:val="00A648B6"/>
    <w:rsid w:val="00A64A8D"/>
    <w:rsid w:val="00A64A96"/>
    <w:rsid w:val="00A64AC5"/>
    <w:rsid w:val="00A64B01"/>
    <w:rsid w:val="00A64B1F"/>
    <w:rsid w:val="00A64B64"/>
    <w:rsid w:val="00A64CBC"/>
    <w:rsid w:val="00A64D02"/>
    <w:rsid w:val="00A64DA6"/>
    <w:rsid w:val="00A64DE1"/>
    <w:rsid w:val="00A64E68"/>
    <w:rsid w:val="00A64FB2"/>
    <w:rsid w:val="00A64FF1"/>
    <w:rsid w:val="00A650CA"/>
    <w:rsid w:val="00A65160"/>
    <w:rsid w:val="00A65366"/>
    <w:rsid w:val="00A653FE"/>
    <w:rsid w:val="00A65470"/>
    <w:rsid w:val="00A654F8"/>
    <w:rsid w:val="00A6552C"/>
    <w:rsid w:val="00A6554A"/>
    <w:rsid w:val="00A6555A"/>
    <w:rsid w:val="00A656CA"/>
    <w:rsid w:val="00A657A3"/>
    <w:rsid w:val="00A65875"/>
    <w:rsid w:val="00A658B8"/>
    <w:rsid w:val="00A658CB"/>
    <w:rsid w:val="00A65951"/>
    <w:rsid w:val="00A65A2B"/>
    <w:rsid w:val="00A65ABB"/>
    <w:rsid w:val="00A65ACC"/>
    <w:rsid w:val="00A65B0D"/>
    <w:rsid w:val="00A65B3B"/>
    <w:rsid w:val="00A65B6A"/>
    <w:rsid w:val="00A65BDC"/>
    <w:rsid w:val="00A65CAE"/>
    <w:rsid w:val="00A65CEC"/>
    <w:rsid w:val="00A65D5F"/>
    <w:rsid w:val="00A65F6C"/>
    <w:rsid w:val="00A65F6F"/>
    <w:rsid w:val="00A660CD"/>
    <w:rsid w:val="00A66116"/>
    <w:rsid w:val="00A66177"/>
    <w:rsid w:val="00A66191"/>
    <w:rsid w:val="00A66240"/>
    <w:rsid w:val="00A663AC"/>
    <w:rsid w:val="00A665C5"/>
    <w:rsid w:val="00A6670C"/>
    <w:rsid w:val="00A66844"/>
    <w:rsid w:val="00A66A41"/>
    <w:rsid w:val="00A66AD7"/>
    <w:rsid w:val="00A66B7E"/>
    <w:rsid w:val="00A66C6E"/>
    <w:rsid w:val="00A66CB4"/>
    <w:rsid w:val="00A66E79"/>
    <w:rsid w:val="00A66F95"/>
    <w:rsid w:val="00A67156"/>
    <w:rsid w:val="00A67167"/>
    <w:rsid w:val="00A67173"/>
    <w:rsid w:val="00A672E0"/>
    <w:rsid w:val="00A673AF"/>
    <w:rsid w:val="00A67594"/>
    <w:rsid w:val="00A67731"/>
    <w:rsid w:val="00A67738"/>
    <w:rsid w:val="00A6778D"/>
    <w:rsid w:val="00A677BF"/>
    <w:rsid w:val="00A6784B"/>
    <w:rsid w:val="00A6785B"/>
    <w:rsid w:val="00A678AE"/>
    <w:rsid w:val="00A679A4"/>
    <w:rsid w:val="00A67AF6"/>
    <w:rsid w:val="00A67B0E"/>
    <w:rsid w:val="00A67D50"/>
    <w:rsid w:val="00A67EA6"/>
    <w:rsid w:val="00A67EB8"/>
    <w:rsid w:val="00A67F52"/>
    <w:rsid w:val="00A70051"/>
    <w:rsid w:val="00A7008E"/>
    <w:rsid w:val="00A7012E"/>
    <w:rsid w:val="00A70149"/>
    <w:rsid w:val="00A70165"/>
    <w:rsid w:val="00A70438"/>
    <w:rsid w:val="00A705AB"/>
    <w:rsid w:val="00A705AF"/>
    <w:rsid w:val="00A70687"/>
    <w:rsid w:val="00A706C2"/>
    <w:rsid w:val="00A706C3"/>
    <w:rsid w:val="00A707F3"/>
    <w:rsid w:val="00A7095C"/>
    <w:rsid w:val="00A70AA2"/>
    <w:rsid w:val="00A70C18"/>
    <w:rsid w:val="00A70D3E"/>
    <w:rsid w:val="00A70D81"/>
    <w:rsid w:val="00A70E2E"/>
    <w:rsid w:val="00A70E63"/>
    <w:rsid w:val="00A7104D"/>
    <w:rsid w:val="00A714A6"/>
    <w:rsid w:val="00A71591"/>
    <w:rsid w:val="00A715A5"/>
    <w:rsid w:val="00A715D5"/>
    <w:rsid w:val="00A71715"/>
    <w:rsid w:val="00A71894"/>
    <w:rsid w:val="00A718B9"/>
    <w:rsid w:val="00A718F4"/>
    <w:rsid w:val="00A7194C"/>
    <w:rsid w:val="00A7194D"/>
    <w:rsid w:val="00A71A0C"/>
    <w:rsid w:val="00A71C98"/>
    <w:rsid w:val="00A71CA4"/>
    <w:rsid w:val="00A71D0E"/>
    <w:rsid w:val="00A71D95"/>
    <w:rsid w:val="00A71DA5"/>
    <w:rsid w:val="00A71F4E"/>
    <w:rsid w:val="00A71F92"/>
    <w:rsid w:val="00A72165"/>
    <w:rsid w:val="00A72189"/>
    <w:rsid w:val="00A721A0"/>
    <w:rsid w:val="00A721D8"/>
    <w:rsid w:val="00A7248B"/>
    <w:rsid w:val="00A7249C"/>
    <w:rsid w:val="00A7250D"/>
    <w:rsid w:val="00A7260A"/>
    <w:rsid w:val="00A72723"/>
    <w:rsid w:val="00A72797"/>
    <w:rsid w:val="00A728DC"/>
    <w:rsid w:val="00A72B5F"/>
    <w:rsid w:val="00A72BC2"/>
    <w:rsid w:val="00A72C2E"/>
    <w:rsid w:val="00A72E70"/>
    <w:rsid w:val="00A73120"/>
    <w:rsid w:val="00A7318E"/>
    <w:rsid w:val="00A731BC"/>
    <w:rsid w:val="00A7327B"/>
    <w:rsid w:val="00A732A8"/>
    <w:rsid w:val="00A732FE"/>
    <w:rsid w:val="00A7331E"/>
    <w:rsid w:val="00A73330"/>
    <w:rsid w:val="00A73510"/>
    <w:rsid w:val="00A73602"/>
    <w:rsid w:val="00A73749"/>
    <w:rsid w:val="00A737A2"/>
    <w:rsid w:val="00A737BA"/>
    <w:rsid w:val="00A7383D"/>
    <w:rsid w:val="00A73A92"/>
    <w:rsid w:val="00A73AD4"/>
    <w:rsid w:val="00A73C71"/>
    <w:rsid w:val="00A73CED"/>
    <w:rsid w:val="00A73D1C"/>
    <w:rsid w:val="00A73EDE"/>
    <w:rsid w:val="00A73FF1"/>
    <w:rsid w:val="00A740D4"/>
    <w:rsid w:val="00A741C7"/>
    <w:rsid w:val="00A741E2"/>
    <w:rsid w:val="00A742B9"/>
    <w:rsid w:val="00A74332"/>
    <w:rsid w:val="00A7439C"/>
    <w:rsid w:val="00A7465D"/>
    <w:rsid w:val="00A74669"/>
    <w:rsid w:val="00A747C9"/>
    <w:rsid w:val="00A7498E"/>
    <w:rsid w:val="00A74AFB"/>
    <w:rsid w:val="00A74D09"/>
    <w:rsid w:val="00A74D2F"/>
    <w:rsid w:val="00A74E4B"/>
    <w:rsid w:val="00A74E5A"/>
    <w:rsid w:val="00A74EF1"/>
    <w:rsid w:val="00A74F38"/>
    <w:rsid w:val="00A74FDF"/>
    <w:rsid w:val="00A75073"/>
    <w:rsid w:val="00A7515C"/>
    <w:rsid w:val="00A751F4"/>
    <w:rsid w:val="00A7524B"/>
    <w:rsid w:val="00A75408"/>
    <w:rsid w:val="00A7545B"/>
    <w:rsid w:val="00A75464"/>
    <w:rsid w:val="00A75691"/>
    <w:rsid w:val="00A75695"/>
    <w:rsid w:val="00A756A4"/>
    <w:rsid w:val="00A7578E"/>
    <w:rsid w:val="00A75840"/>
    <w:rsid w:val="00A75BC4"/>
    <w:rsid w:val="00A75C0D"/>
    <w:rsid w:val="00A75C90"/>
    <w:rsid w:val="00A75CCC"/>
    <w:rsid w:val="00A75DCF"/>
    <w:rsid w:val="00A75F5E"/>
    <w:rsid w:val="00A75F7E"/>
    <w:rsid w:val="00A7600E"/>
    <w:rsid w:val="00A76021"/>
    <w:rsid w:val="00A76080"/>
    <w:rsid w:val="00A760E6"/>
    <w:rsid w:val="00A760FF"/>
    <w:rsid w:val="00A76134"/>
    <w:rsid w:val="00A76354"/>
    <w:rsid w:val="00A7636D"/>
    <w:rsid w:val="00A7638A"/>
    <w:rsid w:val="00A7640C"/>
    <w:rsid w:val="00A764C8"/>
    <w:rsid w:val="00A7653A"/>
    <w:rsid w:val="00A76541"/>
    <w:rsid w:val="00A7655A"/>
    <w:rsid w:val="00A766FC"/>
    <w:rsid w:val="00A76844"/>
    <w:rsid w:val="00A76919"/>
    <w:rsid w:val="00A769A2"/>
    <w:rsid w:val="00A769F6"/>
    <w:rsid w:val="00A76C32"/>
    <w:rsid w:val="00A76D44"/>
    <w:rsid w:val="00A76E29"/>
    <w:rsid w:val="00A76E60"/>
    <w:rsid w:val="00A76F17"/>
    <w:rsid w:val="00A76F8C"/>
    <w:rsid w:val="00A77121"/>
    <w:rsid w:val="00A771B0"/>
    <w:rsid w:val="00A772B3"/>
    <w:rsid w:val="00A773F6"/>
    <w:rsid w:val="00A774AD"/>
    <w:rsid w:val="00A774BE"/>
    <w:rsid w:val="00A7754E"/>
    <w:rsid w:val="00A77576"/>
    <w:rsid w:val="00A77699"/>
    <w:rsid w:val="00A7778B"/>
    <w:rsid w:val="00A77896"/>
    <w:rsid w:val="00A77A89"/>
    <w:rsid w:val="00A77B5A"/>
    <w:rsid w:val="00A77C34"/>
    <w:rsid w:val="00A77CA8"/>
    <w:rsid w:val="00A77E9E"/>
    <w:rsid w:val="00A80078"/>
    <w:rsid w:val="00A80150"/>
    <w:rsid w:val="00A8016B"/>
    <w:rsid w:val="00A80190"/>
    <w:rsid w:val="00A8027A"/>
    <w:rsid w:val="00A802DC"/>
    <w:rsid w:val="00A8049A"/>
    <w:rsid w:val="00A8054B"/>
    <w:rsid w:val="00A8081A"/>
    <w:rsid w:val="00A8088B"/>
    <w:rsid w:val="00A809F3"/>
    <w:rsid w:val="00A80AB8"/>
    <w:rsid w:val="00A80ADE"/>
    <w:rsid w:val="00A80C97"/>
    <w:rsid w:val="00A80CB2"/>
    <w:rsid w:val="00A80F06"/>
    <w:rsid w:val="00A80FD3"/>
    <w:rsid w:val="00A81118"/>
    <w:rsid w:val="00A81165"/>
    <w:rsid w:val="00A811F5"/>
    <w:rsid w:val="00A812AA"/>
    <w:rsid w:val="00A813DD"/>
    <w:rsid w:val="00A81488"/>
    <w:rsid w:val="00A814C8"/>
    <w:rsid w:val="00A81577"/>
    <w:rsid w:val="00A815FE"/>
    <w:rsid w:val="00A817FE"/>
    <w:rsid w:val="00A8180A"/>
    <w:rsid w:val="00A8187B"/>
    <w:rsid w:val="00A81951"/>
    <w:rsid w:val="00A81A59"/>
    <w:rsid w:val="00A81B60"/>
    <w:rsid w:val="00A81D2F"/>
    <w:rsid w:val="00A81DDF"/>
    <w:rsid w:val="00A8201A"/>
    <w:rsid w:val="00A8201F"/>
    <w:rsid w:val="00A821EC"/>
    <w:rsid w:val="00A82310"/>
    <w:rsid w:val="00A82372"/>
    <w:rsid w:val="00A82394"/>
    <w:rsid w:val="00A82408"/>
    <w:rsid w:val="00A82521"/>
    <w:rsid w:val="00A825A2"/>
    <w:rsid w:val="00A825C5"/>
    <w:rsid w:val="00A8270B"/>
    <w:rsid w:val="00A827AC"/>
    <w:rsid w:val="00A827BA"/>
    <w:rsid w:val="00A82878"/>
    <w:rsid w:val="00A82990"/>
    <w:rsid w:val="00A829AF"/>
    <w:rsid w:val="00A82A15"/>
    <w:rsid w:val="00A82AC7"/>
    <w:rsid w:val="00A82AEC"/>
    <w:rsid w:val="00A82B26"/>
    <w:rsid w:val="00A82C23"/>
    <w:rsid w:val="00A82C44"/>
    <w:rsid w:val="00A82C6C"/>
    <w:rsid w:val="00A82C8B"/>
    <w:rsid w:val="00A82CCC"/>
    <w:rsid w:val="00A82D2B"/>
    <w:rsid w:val="00A82E2B"/>
    <w:rsid w:val="00A82F7B"/>
    <w:rsid w:val="00A83020"/>
    <w:rsid w:val="00A83039"/>
    <w:rsid w:val="00A830D7"/>
    <w:rsid w:val="00A83435"/>
    <w:rsid w:val="00A834C4"/>
    <w:rsid w:val="00A835F0"/>
    <w:rsid w:val="00A836F4"/>
    <w:rsid w:val="00A83853"/>
    <w:rsid w:val="00A83859"/>
    <w:rsid w:val="00A8390F"/>
    <w:rsid w:val="00A83A2B"/>
    <w:rsid w:val="00A83A98"/>
    <w:rsid w:val="00A83BEF"/>
    <w:rsid w:val="00A83C2F"/>
    <w:rsid w:val="00A83C68"/>
    <w:rsid w:val="00A83C69"/>
    <w:rsid w:val="00A83C6F"/>
    <w:rsid w:val="00A83C98"/>
    <w:rsid w:val="00A83D9A"/>
    <w:rsid w:val="00A83E4C"/>
    <w:rsid w:val="00A8403E"/>
    <w:rsid w:val="00A8414F"/>
    <w:rsid w:val="00A8419B"/>
    <w:rsid w:val="00A8425C"/>
    <w:rsid w:val="00A843AE"/>
    <w:rsid w:val="00A84498"/>
    <w:rsid w:val="00A844AF"/>
    <w:rsid w:val="00A84558"/>
    <w:rsid w:val="00A845B5"/>
    <w:rsid w:val="00A845EF"/>
    <w:rsid w:val="00A846B7"/>
    <w:rsid w:val="00A847EC"/>
    <w:rsid w:val="00A84A26"/>
    <w:rsid w:val="00A84C04"/>
    <w:rsid w:val="00A84DB4"/>
    <w:rsid w:val="00A84DDC"/>
    <w:rsid w:val="00A8514C"/>
    <w:rsid w:val="00A851B4"/>
    <w:rsid w:val="00A85207"/>
    <w:rsid w:val="00A85261"/>
    <w:rsid w:val="00A8534B"/>
    <w:rsid w:val="00A8541C"/>
    <w:rsid w:val="00A85502"/>
    <w:rsid w:val="00A855B4"/>
    <w:rsid w:val="00A85674"/>
    <w:rsid w:val="00A857FF"/>
    <w:rsid w:val="00A858FA"/>
    <w:rsid w:val="00A8590D"/>
    <w:rsid w:val="00A859C4"/>
    <w:rsid w:val="00A85B0C"/>
    <w:rsid w:val="00A85B23"/>
    <w:rsid w:val="00A85BF6"/>
    <w:rsid w:val="00A85D55"/>
    <w:rsid w:val="00A85D92"/>
    <w:rsid w:val="00A85F0B"/>
    <w:rsid w:val="00A85F0F"/>
    <w:rsid w:val="00A85F50"/>
    <w:rsid w:val="00A85F60"/>
    <w:rsid w:val="00A85F6F"/>
    <w:rsid w:val="00A85FA3"/>
    <w:rsid w:val="00A86013"/>
    <w:rsid w:val="00A86208"/>
    <w:rsid w:val="00A86248"/>
    <w:rsid w:val="00A8636E"/>
    <w:rsid w:val="00A86476"/>
    <w:rsid w:val="00A865E3"/>
    <w:rsid w:val="00A86604"/>
    <w:rsid w:val="00A86644"/>
    <w:rsid w:val="00A866E9"/>
    <w:rsid w:val="00A867D0"/>
    <w:rsid w:val="00A868E1"/>
    <w:rsid w:val="00A86988"/>
    <w:rsid w:val="00A86B93"/>
    <w:rsid w:val="00A86BF6"/>
    <w:rsid w:val="00A86D4C"/>
    <w:rsid w:val="00A86DC0"/>
    <w:rsid w:val="00A86EB9"/>
    <w:rsid w:val="00A86EE3"/>
    <w:rsid w:val="00A86FBF"/>
    <w:rsid w:val="00A8706F"/>
    <w:rsid w:val="00A871E9"/>
    <w:rsid w:val="00A8726B"/>
    <w:rsid w:val="00A872DB"/>
    <w:rsid w:val="00A873A0"/>
    <w:rsid w:val="00A873E0"/>
    <w:rsid w:val="00A873EA"/>
    <w:rsid w:val="00A874CA"/>
    <w:rsid w:val="00A8763D"/>
    <w:rsid w:val="00A877BA"/>
    <w:rsid w:val="00A878D7"/>
    <w:rsid w:val="00A87928"/>
    <w:rsid w:val="00A87939"/>
    <w:rsid w:val="00A87981"/>
    <w:rsid w:val="00A879C3"/>
    <w:rsid w:val="00A87D91"/>
    <w:rsid w:val="00A87DA4"/>
    <w:rsid w:val="00A87DCF"/>
    <w:rsid w:val="00A87E44"/>
    <w:rsid w:val="00A87ED1"/>
    <w:rsid w:val="00A9000B"/>
    <w:rsid w:val="00A90234"/>
    <w:rsid w:val="00A903ED"/>
    <w:rsid w:val="00A90506"/>
    <w:rsid w:val="00A90542"/>
    <w:rsid w:val="00A905CC"/>
    <w:rsid w:val="00A9064B"/>
    <w:rsid w:val="00A90671"/>
    <w:rsid w:val="00A90690"/>
    <w:rsid w:val="00A906D2"/>
    <w:rsid w:val="00A906E9"/>
    <w:rsid w:val="00A906EF"/>
    <w:rsid w:val="00A907DF"/>
    <w:rsid w:val="00A90818"/>
    <w:rsid w:val="00A90A4B"/>
    <w:rsid w:val="00A90A50"/>
    <w:rsid w:val="00A90C11"/>
    <w:rsid w:val="00A90CAC"/>
    <w:rsid w:val="00A90CB4"/>
    <w:rsid w:val="00A90CE5"/>
    <w:rsid w:val="00A90CFF"/>
    <w:rsid w:val="00A90E12"/>
    <w:rsid w:val="00A90EED"/>
    <w:rsid w:val="00A90F6C"/>
    <w:rsid w:val="00A90F75"/>
    <w:rsid w:val="00A90F7C"/>
    <w:rsid w:val="00A911A0"/>
    <w:rsid w:val="00A9129B"/>
    <w:rsid w:val="00A91360"/>
    <w:rsid w:val="00A913E4"/>
    <w:rsid w:val="00A913E8"/>
    <w:rsid w:val="00A9156F"/>
    <w:rsid w:val="00A9164B"/>
    <w:rsid w:val="00A91694"/>
    <w:rsid w:val="00A9171B"/>
    <w:rsid w:val="00A9174F"/>
    <w:rsid w:val="00A91810"/>
    <w:rsid w:val="00A91989"/>
    <w:rsid w:val="00A919F3"/>
    <w:rsid w:val="00A91B6F"/>
    <w:rsid w:val="00A91B79"/>
    <w:rsid w:val="00A91B9A"/>
    <w:rsid w:val="00A91C60"/>
    <w:rsid w:val="00A91CAA"/>
    <w:rsid w:val="00A920CB"/>
    <w:rsid w:val="00A920EC"/>
    <w:rsid w:val="00A9214E"/>
    <w:rsid w:val="00A92251"/>
    <w:rsid w:val="00A92252"/>
    <w:rsid w:val="00A9232A"/>
    <w:rsid w:val="00A9254C"/>
    <w:rsid w:val="00A926A2"/>
    <w:rsid w:val="00A9293A"/>
    <w:rsid w:val="00A9299C"/>
    <w:rsid w:val="00A92A02"/>
    <w:rsid w:val="00A92AD2"/>
    <w:rsid w:val="00A92B17"/>
    <w:rsid w:val="00A92BB2"/>
    <w:rsid w:val="00A92BCE"/>
    <w:rsid w:val="00A92C16"/>
    <w:rsid w:val="00A92D18"/>
    <w:rsid w:val="00A92D5C"/>
    <w:rsid w:val="00A92D9E"/>
    <w:rsid w:val="00A92DE0"/>
    <w:rsid w:val="00A92F8A"/>
    <w:rsid w:val="00A92FA7"/>
    <w:rsid w:val="00A92FF0"/>
    <w:rsid w:val="00A931C5"/>
    <w:rsid w:val="00A932BD"/>
    <w:rsid w:val="00A932CA"/>
    <w:rsid w:val="00A933CF"/>
    <w:rsid w:val="00A93597"/>
    <w:rsid w:val="00A9362A"/>
    <w:rsid w:val="00A936AF"/>
    <w:rsid w:val="00A936E4"/>
    <w:rsid w:val="00A93823"/>
    <w:rsid w:val="00A93855"/>
    <w:rsid w:val="00A939DB"/>
    <w:rsid w:val="00A93B1E"/>
    <w:rsid w:val="00A93C5E"/>
    <w:rsid w:val="00A93CCB"/>
    <w:rsid w:val="00A93FD5"/>
    <w:rsid w:val="00A94079"/>
    <w:rsid w:val="00A94150"/>
    <w:rsid w:val="00A944EB"/>
    <w:rsid w:val="00A94812"/>
    <w:rsid w:val="00A94955"/>
    <w:rsid w:val="00A9497A"/>
    <w:rsid w:val="00A94994"/>
    <w:rsid w:val="00A94BFB"/>
    <w:rsid w:val="00A94C14"/>
    <w:rsid w:val="00A94CBB"/>
    <w:rsid w:val="00A94D7C"/>
    <w:rsid w:val="00A94E49"/>
    <w:rsid w:val="00A94E70"/>
    <w:rsid w:val="00A94E82"/>
    <w:rsid w:val="00A94F36"/>
    <w:rsid w:val="00A951B5"/>
    <w:rsid w:val="00A9525C"/>
    <w:rsid w:val="00A9533F"/>
    <w:rsid w:val="00A953A8"/>
    <w:rsid w:val="00A955D2"/>
    <w:rsid w:val="00A95675"/>
    <w:rsid w:val="00A9568B"/>
    <w:rsid w:val="00A9577B"/>
    <w:rsid w:val="00A95972"/>
    <w:rsid w:val="00A95BE7"/>
    <w:rsid w:val="00A95C38"/>
    <w:rsid w:val="00A95D31"/>
    <w:rsid w:val="00A95E36"/>
    <w:rsid w:val="00A95EF6"/>
    <w:rsid w:val="00A95F9A"/>
    <w:rsid w:val="00A9608B"/>
    <w:rsid w:val="00A961F7"/>
    <w:rsid w:val="00A96267"/>
    <w:rsid w:val="00A963C3"/>
    <w:rsid w:val="00A96543"/>
    <w:rsid w:val="00A9656D"/>
    <w:rsid w:val="00A965B0"/>
    <w:rsid w:val="00A9679F"/>
    <w:rsid w:val="00A968C1"/>
    <w:rsid w:val="00A96A5A"/>
    <w:rsid w:val="00A96DBB"/>
    <w:rsid w:val="00A96EB1"/>
    <w:rsid w:val="00A96ECA"/>
    <w:rsid w:val="00A970E1"/>
    <w:rsid w:val="00A9713B"/>
    <w:rsid w:val="00A97163"/>
    <w:rsid w:val="00A971E0"/>
    <w:rsid w:val="00A97247"/>
    <w:rsid w:val="00A9727B"/>
    <w:rsid w:val="00A97287"/>
    <w:rsid w:val="00A97357"/>
    <w:rsid w:val="00A9744E"/>
    <w:rsid w:val="00A975DD"/>
    <w:rsid w:val="00A9777E"/>
    <w:rsid w:val="00A978AD"/>
    <w:rsid w:val="00A97AAE"/>
    <w:rsid w:val="00A97B70"/>
    <w:rsid w:val="00A97BD6"/>
    <w:rsid w:val="00A97BEC"/>
    <w:rsid w:val="00A97CBF"/>
    <w:rsid w:val="00A97CFC"/>
    <w:rsid w:val="00A97DA1"/>
    <w:rsid w:val="00A97DCD"/>
    <w:rsid w:val="00A97E7F"/>
    <w:rsid w:val="00A97EBC"/>
    <w:rsid w:val="00A97F3E"/>
    <w:rsid w:val="00A97FFE"/>
    <w:rsid w:val="00AA0070"/>
    <w:rsid w:val="00AA0122"/>
    <w:rsid w:val="00AA016C"/>
    <w:rsid w:val="00AA018E"/>
    <w:rsid w:val="00AA01EC"/>
    <w:rsid w:val="00AA0217"/>
    <w:rsid w:val="00AA05D7"/>
    <w:rsid w:val="00AA0675"/>
    <w:rsid w:val="00AA06C5"/>
    <w:rsid w:val="00AA0719"/>
    <w:rsid w:val="00AA087D"/>
    <w:rsid w:val="00AA0972"/>
    <w:rsid w:val="00AA0A27"/>
    <w:rsid w:val="00AA0B63"/>
    <w:rsid w:val="00AA0C5B"/>
    <w:rsid w:val="00AA0CDE"/>
    <w:rsid w:val="00AA0D1D"/>
    <w:rsid w:val="00AA0D78"/>
    <w:rsid w:val="00AA0FC7"/>
    <w:rsid w:val="00AA1065"/>
    <w:rsid w:val="00AA1304"/>
    <w:rsid w:val="00AA133C"/>
    <w:rsid w:val="00AA154F"/>
    <w:rsid w:val="00AA1565"/>
    <w:rsid w:val="00AA175A"/>
    <w:rsid w:val="00AA1859"/>
    <w:rsid w:val="00AA187B"/>
    <w:rsid w:val="00AA1964"/>
    <w:rsid w:val="00AA1B14"/>
    <w:rsid w:val="00AA1B1C"/>
    <w:rsid w:val="00AA1B45"/>
    <w:rsid w:val="00AA1BB2"/>
    <w:rsid w:val="00AA1C76"/>
    <w:rsid w:val="00AA1CAF"/>
    <w:rsid w:val="00AA1DA5"/>
    <w:rsid w:val="00AA1DA8"/>
    <w:rsid w:val="00AA1E81"/>
    <w:rsid w:val="00AA1EF2"/>
    <w:rsid w:val="00AA1F8A"/>
    <w:rsid w:val="00AA210A"/>
    <w:rsid w:val="00AA2409"/>
    <w:rsid w:val="00AA2424"/>
    <w:rsid w:val="00AA247E"/>
    <w:rsid w:val="00AA24C3"/>
    <w:rsid w:val="00AA2553"/>
    <w:rsid w:val="00AA257A"/>
    <w:rsid w:val="00AA2619"/>
    <w:rsid w:val="00AA2852"/>
    <w:rsid w:val="00AA29D8"/>
    <w:rsid w:val="00AA2D28"/>
    <w:rsid w:val="00AA2EA7"/>
    <w:rsid w:val="00AA2EAF"/>
    <w:rsid w:val="00AA2EB4"/>
    <w:rsid w:val="00AA3016"/>
    <w:rsid w:val="00AA30DD"/>
    <w:rsid w:val="00AA333A"/>
    <w:rsid w:val="00AA3396"/>
    <w:rsid w:val="00AA3500"/>
    <w:rsid w:val="00AA35C4"/>
    <w:rsid w:val="00AA3617"/>
    <w:rsid w:val="00AA38C8"/>
    <w:rsid w:val="00AA38E0"/>
    <w:rsid w:val="00AA393E"/>
    <w:rsid w:val="00AA398B"/>
    <w:rsid w:val="00AA39A4"/>
    <w:rsid w:val="00AA39A7"/>
    <w:rsid w:val="00AA39C2"/>
    <w:rsid w:val="00AA3A97"/>
    <w:rsid w:val="00AA3ABF"/>
    <w:rsid w:val="00AA3AD4"/>
    <w:rsid w:val="00AA3CC8"/>
    <w:rsid w:val="00AA3D2A"/>
    <w:rsid w:val="00AA3DD5"/>
    <w:rsid w:val="00AA3F4D"/>
    <w:rsid w:val="00AA3FBF"/>
    <w:rsid w:val="00AA4142"/>
    <w:rsid w:val="00AA414F"/>
    <w:rsid w:val="00AA41EB"/>
    <w:rsid w:val="00AA429F"/>
    <w:rsid w:val="00AA4444"/>
    <w:rsid w:val="00AA4463"/>
    <w:rsid w:val="00AA447F"/>
    <w:rsid w:val="00AA4489"/>
    <w:rsid w:val="00AA46BB"/>
    <w:rsid w:val="00AA472A"/>
    <w:rsid w:val="00AA4865"/>
    <w:rsid w:val="00AA48D6"/>
    <w:rsid w:val="00AA4A68"/>
    <w:rsid w:val="00AA4D10"/>
    <w:rsid w:val="00AA4D5F"/>
    <w:rsid w:val="00AA4D82"/>
    <w:rsid w:val="00AA4EC1"/>
    <w:rsid w:val="00AA5096"/>
    <w:rsid w:val="00AA51FE"/>
    <w:rsid w:val="00AA5221"/>
    <w:rsid w:val="00AA56AE"/>
    <w:rsid w:val="00AA56F6"/>
    <w:rsid w:val="00AA5770"/>
    <w:rsid w:val="00AA5825"/>
    <w:rsid w:val="00AA590C"/>
    <w:rsid w:val="00AA5A4F"/>
    <w:rsid w:val="00AA5ACB"/>
    <w:rsid w:val="00AA5F70"/>
    <w:rsid w:val="00AA6062"/>
    <w:rsid w:val="00AA6108"/>
    <w:rsid w:val="00AA6120"/>
    <w:rsid w:val="00AA6248"/>
    <w:rsid w:val="00AA62A7"/>
    <w:rsid w:val="00AA62C7"/>
    <w:rsid w:val="00AA63A5"/>
    <w:rsid w:val="00AA641F"/>
    <w:rsid w:val="00AA6625"/>
    <w:rsid w:val="00AA6659"/>
    <w:rsid w:val="00AA666F"/>
    <w:rsid w:val="00AA66C1"/>
    <w:rsid w:val="00AA67A1"/>
    <w:rsid w:val="00AA68F7"/>
    <w:rsid w:val="00AA6A40"/>
    <w:rsid w:val="00AA6A95"/>
    <w:rsid w:val="00AA6BF0"/>
    <w:rsid w:val="00AA6C0E"/>
    <w:rsid w:val="00AA6E2F"/>
    <w:rsid w:val="00AA6E90"/>
    <w:rsid w:val="00AA6EF3"/>
    <w:rsid w:val="00AA6EFB"/>
    <w:rsid w:val="00AA70A1"/>
    <w:rsid w:val="00AA77E3"/>
    <w:rsid w:val="00AA787E"/>
    <w:rsid w:val="00AA78AF"/>
    <w:rsid w:val="00AA7990"/>
    <w:rsid w:val="00AA7B0F"/>
    <w:rsid w:val="00AA7B6C"/>
    <w:rsid w:val="00AA7BA1"/>
    <w:rsid w:val="00AA7BB1"/>
    <w:rsid w:val="00AA7C4F"/>
    <w:rsid w:val="00AA7D7E"/>
    <w:rsid w:val="00AA7E24"/>
    <w:rsid w:val="00AB005E"/>
    <w:rsid w:val="00AB020B"/>
    <w:rsid w:val="00AB0438"/>
    <w:rsid w:val="00AB04DD"/>
    <w:rsid w:val="00AB04F5"/>
    <w:rsid w:val="00AB064B"/>
    <w:rsid w:val="00AB0666"/>
    <w:rsid w:val="00AB06EE"/>
    <w:rsid w:val="00AB0789"/>
    <w:rsid w:val="00AB0841"/>
    <w:rsid w:val="00AB088B"/>
    <w:rsid w:val="00AB08A3"/>
    <w:rsid w:val="00AB0CD1"/>
    <w:rsid w:val="00AB0D68"/>
    <w:rsid w:val="00AB0DE1"/>
    <w:rsid w:val="00AB0E11"/>
    <w:rsid w:val="00AB0E27"/>
    <w:rsid w:val="00AB0F20"/>
    <w:rsid w:val="00AB0F4B"/>
    <w:rsid w:val="00AB0F79"/>
    <w:rsid w:val="00AB11CC"/>
    <w:rsid w:val="00AB1342"/>
    <w:rsid w:val="00AB1462"/>
    <w:rsid w:val="00AB1506"/>
    <w:rsid w:val="00AB1536"/>
    <w:rsid w:val="00AB16A8"/>
    <w:rsid w:val="00AB16E0"/>
    <w:rsid w:val="00AB17AB"/>
    <w:rsid w:val="00AB17F6"/>
    <w:rsid w:val="00AB1845"/>
    <w:rsid w:val="00AB1847"/>
    <w:rsid w:val="00AB18CB"/>
    <w:rsid w:val="00AB18F7"/>
    <w:rsid w:val="00AB1B0C"/>
    <w:rsid w:val="00AB1BAD"/>
    <w:rsid w:val="00AB1DC4"/>
    <w:rsid w:val="00AB1E40"/>
    <w:rsid w:val="00AB1EDC"/>
    <w:rsid w:val="00AB20A7"/>
    <w:rsid w:val="00AB2138"/>
    <w:rsid w:val="00AB21C6"/>
    <w:rsid w:val="00AB221D"/>
    <w:rsid w:val="00AB249B"/>
    <w:rsid w:val="00AB251C"/>
    <w:rsid w:val="00AB2528"/>
    <w:rsid w:val="00AB2650"/>
    <w:rsid w:val="00AB2657"/>
    <w:rsid w:val="00AB28FE"/>
    <w:rsid w:val="00AB299B"/>
    <w:rsid w:val="00AB29EB"/>
    <w:rsid w:val="00AB2A53"/>
    <w:rsid w:val="00AB2B35"/>
    <w:rsid w:val="00AB2B65"/>
    <w:rsid w:val="00AB2B9A"/>
    <w:rsid w:val="00AB2C9F"/>
    <w:rsid w:val="00AB2E73"/>
    <w:rsid w:val="00AB2F65"/>
    <w:rsid w:val="00AB30F2"/>
    <w:rsid w:val="00AB30F7"/>
    <w:rsid w:val="00AB32A4"/>
    <w:rsid w:val="00AB32CB"/>
    <w:rsid w:val="00AB3307"/>
    <w:rsid w:val="00AB345A"/>
    <w:rsid w:val="00AB361F"/>
    <w:rsid w:val="00AB363B"/>
    <w:rsid w:val="00AB3733"/>
    <w:rsid w:val="00AB3739"/>
    <w:rsid w:val="00AB3800"/>
    <w:rsid w:val="00AB3816"/>
    <w:rsid w:val="00AB3817"/>
    <w:rsid w:val="00AB3A37"/>
    <w:rsid w:val="00AB3A75"/>
    <w:rsid w:val="00AB3AF0"/>
    <w:rsid w:val="00AB3B37"/>
    <w:rsid w:val="00AB3B3D"/>
    <w:rsid w:val="00AB3C7F"/>
    <w:rsid w:val="00AB3CF1"/>
    <w:rsid w:val="00AB3E6B"/>
    <w:rsid w:val="00AB3FDE"/>
    <w:rsid w:val="00AB40C2"/>
    <w:rsid w:val="00AB40E0"/>
    <w:rsid w:val="00AB40E3"/>
    <w:rsid w:val="00AB40F9"/>
    <w:rsid w:val="00AB41A0"/>
    <w:rsid w:val="00AB449D"/>
    <w:rsid w:val="00AB4503"/>
    <w:rsid w:val="00AB456E"/>
    <w:rsid w:val="00AB46DE"/>
    <w:rsid w:val="00AB475C"/>
    <w:rsid w:val="00AB47C5"/>
    <w:rsid w:val="00AB49DD"/>
    <w:rsid w:val="00AB4A81"/>
    <w:rsid w:val="00AB4AFF"/>
    <w:rsid w:val="00AB4B4F"/>
    <w:rsid w:val="00AB4B72"/>
    <w:rsid w:val="00AB4B8E"/>
    <w:rsid w:val="00AB4CA0"/>
    <w:rsid w:val="00AB4E92"/>
    <w:rsid w:val="00AB4F54"/>
    <w:rsid w:val="00AB4F66"/>
    <w:rsid w:val="00AB4FAD"/>
    <w:rsid w:val="00AB50E8"/>
    <w:rsid w:val="00AB5101"/>
    <w:rsid w:val="00AB5356"/>
    <w:rsid w:val="00AB5486"/>
    <w:rsid w:val="00AB5495"/>
    <w:rsid w:val="00AB5732"/>
    <w:rsid w:val="00AB58DA"/>
    <w:rsid w:val="00AB5A0B"/>
    <w:rsid w:val="00AB5A42"/>
    <w:rsid w:val="00AB5BB9"/>
    <w:rsid w:val="00AB5C42"/>
    <w:rsid w:val="00AB5D34"/>
    <w:rsid w:val="00AB5D99"/>
    <w:rsid w:val="00AB5E16"/>
    <w:rsid w:val="00AB5E3C"/>
    <w:rsid w:val="00AB5F0C"/>
    <w:rsid w:val="00AB5F91"/>
    <w:rsid w:val="00AB609F"/>
    <w:rsid w:val="00AB6172"/>
    <w:rsid w:val="00AB629B"/>
    <w:rsid w:val="00AB62B9"/>
    <w:rsid w:val="00AB6383"/>
    <w:rsid w:val="00AB6392"/>
    <w:rsid w:val="00AB6406"/>
    <w:rsid w:val="00AB6414"/>
    <w:rsid w:val="00AB65B9"/>
    <w:rsid w:val="00AB6650"/>
    <w:rsid w:val="00AB669C"/>
    <w:rsid w:val="00AB688C"/>
    <w:rsid w:val="00AB6917"/>
    <w:rsid w:val="00AB69FA"/>
    <w:rsid w:val="00AB6AF6"/>
    <w:rsid w:val="00AB6BC2"/>
    <w:rsid w:val="00AB6C0B"/>
    <w:rsid w:val="00AB6C2C"/>
    <w:rsid w:val="00AB6C5F"/>
    <w:rsid w:val="00AB6C87"/>
    <w:rsid w:val="00AB6C9D"/>
    <w:rsid w:val="00AB6D32"/>
    <w:rsid w:val="00AB6D3F"/>
    <w:rsid w:val="00AB6D6A"/>
    <w:rsid w:val="00AB6EA8"/>
    <w:rsid w:val="00AB6F8F"/>
    <w:rsid w:val="00AB716B"/>
    <w:rsid w:val="00AB718E"/>
    <w:rsid w:val="00AB72D8"/>
    <w:rsid w:val="00AB7399"/>
    <w:rsid w:val="00AB7653"/>
    <w:rsid w:val="00AB766D"/>
    <w:rsid w:val="00AB784B"/>
    <w:rsid w:val="00AB7939"/>
    <w:rsid w:val="00AB796E"/>
    <w:rsid w:val="00AB7976"/>
    <w:rsid w:val="00AB7A2E"/>
    <w:rsid w:val="00AB7B17"/>
    <w:rsid w:val="00AB7B5B"/>
    <w:rsid w:val="00AB7BE7"/>
    <w:rsid w:val="00AB7CA7"/>
    <w:rsid w:val="00AB7E26"/>
    <w:rsid w:val="00AB7F1E"/>
    <w:rsid w:val="00AC0049"/>
    <w:rsid w:val="00AC01C7"/>
    <w:rsid w:val="00AC0295"/>
    <w:rsid w:val="00AC02FE"/>
    <w:rsid w:val="00AC04B7"/>
    <w:rsid w:val="00AC0535"/>
    <w:rsid w:val="00AC0551"/>
    <w:rsid w:val="00AC0647"/>
    <w:rsid w:val="00AC0688"/>
    <w:rsid w:val="00AC06D5"/>
    <w:rsid w:val="00AC0836"/>
    <w:rsid w:val="00AC0951"/>
    <w:rsid w:val="00AC0A3F"/>
    <w:rsid w:val="00AC0B52"/>
    <w:rsid w:val="00AC0D25"/>
    <w:rsid w:val="00AC0D97"/>
    <w:rsid w:val="00AC0E27"/>
    <w:rsid w:val="00AC0E54"/>
    <w:rsid w:val="00AC0E65"/>
    <w:rsid w:val="00AC0E9B"/>
    <w:rsid w:val="00AC0EC0"/>
    <w:rsid w:val="00AC0F88"/>
    <w:rsid w:val="00AC0FE9"/>
    <w:rsid w:val="00AC10EB"/>
    <w:rsid w:val="00AC110A"/>
    <w:rsid w:val="00AC111E"/>
    <w:rsid w:val="00AC1226"/>
    <w:rsid w:val="00AC12E3"/>
    <w:rsid w:val="00AC139F"/>
    <w:rsid w:val="00AC148E"/>
    <w:rsid w:val="00AC1503"/>
    <w:rsid w:val="00AC155E"/>
    <w:rsid w:val="00AC15A7"/>
    <w:rsid w:val="00AC17E4"/>
    <w:rsid w:val="00AC189C"/>
    <w:rsid w:val="00AC18B8"/>
    <w:rsid w:val="00AC1A01"/>
    <w:rsid w:val="00AC1AA5"/>
    <w:rsid w:val="00AC1CC8"/>
    <w:rsid w:val="00AC1D5B"/>
    <w:rsid w:val="00AC1EC1"/>
    <w:rsid w:val="00AC1F96"/>
    <w:rsid w:val="00AC1F9F"/>
    <w:rsid w:val="00AC203E"/>
    <w:rsid w:val="00AC2118"/>
    <w:rsid w:val="00AC21B3"/>
    <w:rsid w:val="00AC21C5"/>
    <w:rsid w:val="00AC21D4"/>
    <w:rsid w:val="00AC21D9"/>
    <w:rsid w:val="00AC2222"/>
    <w:rsid w:val="00AC22AB"/>
    <w:rsid w:val="00AC2457"/>
    <w:rsid w:val="00AC248A"/>
    <w:rsid w:val="00AC24ED"/>
    <w:rsid w:val="00AC2518"/>
    <w:rsid w:val="00AC25A3"/>
    <w:rsid w:val="00AC25AA"/>
    <w:rsid w:val="00AC25B7"/>
    <w:rsid w:val="00AC2780"/>
    <w:rsid w:val="00AC2803"/>
    <w:rsid w:val="00AC280A"/>
    <w:rsid w:val="00AC2852"/>
    <w:rsid w:val="00AC2925"/>
    <w:rsid w:val="00AC29D0"/>
    <w:rsid w:val="00AC29DC"/>
    <w:rsid w:val="00AC2DB6"/>
    <w:rsid w:val="00AC304C"/>
    <w:rsid w:val="00AC3497"/>
    <w:rsid w:val="00AC3541"/>
    <w:rsid w:val="00AC35CF"/>
    <w:rsid w:val="00AC35D3"/>
    <w:rsid w:val="00AC360A"/>
    <w:rsid w:val="00AC38A6"/>
    <w:rsid w:val="00AC3982"/>
    <w:rsid w:val="00AC3A21"/>
    <w:rsid w:val="00AC3A72"/>
    <w:rsid w:val="00AC3AD0"/>
    <w:rsid w:val="00AC3B62"/>
    <w:rsid w:val="00AC3D94"/>
    <w:rsid w:val="00AC3DD7"/>
    <w:rsid w:val="00AC3F2A"/>
    <w:rsid w:val="00AC4133"/>
    <w:rsid w:val="00AC41A0"/>
    <w:rsid w:val="00AC42BD"/>
    <w:rsid w:val="00AC4308"/>
    <w:rsid w:val="00AC43ED"/>
    <w:rsid w:val="00AC4581"/>
    <w:rsid w:val="00AC464F"/>
    <w:rsid w:val="00AC46A6"/>
    <w:rsid w:val="00AC46A7"/>
    <w:rsid w:val="00AC480B"/>
    <w:rsid w:val="00AC48B2"/>
    <w:rsid w:val="00AC49F3"/>
    <w:rsid w:val="00AC4B3E"/>
    <w:rsid w:val="00AC4C9F"/>
    <w:rsid w:val="00AC4D03"/>
    <w:rsid w:val="00AC4D08"/>
    <w:rsid w:val="00AC4EDE"/>
    <w:rsid w:val="00AC51A0"/>
    <w:rsid w:val="00AC5399"/>
    <w:rsid w:val="00AC5465"/>
    <w:rsid w:val="00AC5564"/>
    <w:rsid w:val="00AC55F4"/>
    <w:rsid w:val="00AC5637"/>
    <w:rsid w:val="00AC56B1"/>
    <w:rsid w:val="00AC573F"/>
    <w:rsid w:val="00AC5755"/>
    <w:rsid w:val="00AC57D9"/>
    <w:rsid w:val="00AC584C"/>
    <w:rsid w:val="00AC59CE"/>
    <w:rsid w:val="00AC5AAC"/>
    <w:rsid w:val="00AC5B83"/>
    <w:rsid w:val="00AC5BB5"/>
    <w:rsid w:val="00AC5CC3"/>
    <w:rsid w:val="00AC5DA2"/>
    <w:rsid w:val="00AC5DE1"/>
    <w:rsid w:val="00AC5F74"/>
    <w:rsid w:val="00AC5FAE"/>
    <w:rsid w:val="00AC602A"/>
    <w:rsid w:val="00AC6352"/>
    <w:rsid w:val="00AC6444"/>
    <w:rsid w:val="00AC6492"/>
    <w:rsid w:val="00AC667C"/>
    <w:rsid w:val="00AC66A8"/>
    <w:rsid w:val="00AC66C2"/>
    <w:rsid w:val="00AC69C8"/>
    <w:rsid w:val="00AC6A76"/>
    <w:rsid w:val="00AC6B36"/>
    <w:rsid w:val="00AC6D3D"/>
    <w:rsid w:val="00AC6D79"/>
    <w:rsid w:val="00AC6EA7"/>
    <w:rsid w:val="00AC6F6E"/>
    <w:rsid w:val="00AC6F7E"/>
    <w:rsid w:val="00AC704F"/>
    <w:rsid w:val="00AC7104"/>
    <w:rsid w:val="00AC7201"/>
    <w:rsid w:val="00AC72C6"/>
    <w:rsid w:val="00AC731D"/>
    <w:rsid w:val="00AC736D"/>
    <w:rsid w:val="00AC74CE"/>
    <w:rsid w:val="00AC7572"/>
    <w:rsid w:val="00AC757F"/>
    <w:rsid w:val="00AC760A"/>
    <w:rsid w:val="00AC76B4"/>
    <w:rsid w:val="00AC7719"/>
    <w:rsid w:val="00AC7735"/>
    <w:rsid w:val="00AC7782"/>
    <w:rsid w:val="00AC784F"/>
    <w:rsid w:val="00AC787D"/>
    <w:rsid w:val="00AC790D"/>
    <w:rsid w:val="00AC798B"/>
    <w:rsid w:val="00AC799E"/>
    <w:rsid w:val="00AC7A52"/>
    <w:rsid w:val="00AC7AC3"/>
    <w:rsid w:val="00AC7CA8"/>
    <w:rsid w:val="00AC7D5F"/>
    <w:rsid w:val="00AC7D73"/>
    <w:rsid w:val="00AC7E12"/>
    <w:rsid w:val="00AC7FE7"/>
    <w:rsid w:val="00AD0039"/>
    <w:rsid w:val="00AD007C"/>
    <w:rsid w:val="00AD00BC"/>
    <w:rsid w:val="00AD0111"/>
    <w:rsid w:val="00AD01DA"/>
    <w:rsid w:val="00AD028B"/>
    <w:rsid w:val="00AD02F2"/>
    <w:rsid w:val="00AD03A9"/>
    <w:rsid w:val="00AD03AF"/>
    <w:rsid w:val="00AD03C1"/>
    <w:rsid w:val="00AD069C"/>
    <w:rsid w:val="00AD08A8"/>
    <w:rsid w:val="00AD0AAB"/>
    <w:rsid w:val="00AD0B08"/>
    <w:rsid w:val="00AD0BE2"/>
    <w:rsid w:val="00AD0C98"/>
    <w:rsid w:val="00AD0CC1"/>
    <w:rsid w:val="00AD0D2D"/>
    <w:rsid w:val="00AD0D3E"/>
    <w:rsid w:val="00AD0E0B"/>
    <w:rsid w:val="00AD0E15"/>
    <w:rsid w:val="00AD103E"/>
    <w:rsid w:val="00AD11AD"/>
    <w:rsid w:val="00AD1209"/>
    <w:rsid w:val="00AD12F8"/>
    <w:rsid w:val="00AD1313"/>
    <w:rsid w:val="00AD135C"/>
    <w:rsid w:val="00AD13B3"/>
    <w:rsid w:val="00AD1448"/>
    <w:rsid w:val="00AD14AA"/>
    <w:rsid w:val="00AD1564"/>
    <w:rsid w:val="00AD1579"/>
    <w:rsid w:val="00AD165C"/>
    <w:rsid w:val="00AD18E6"/>
    <w:rsid w:val="00AD19D2"/>
    <w:rsid w:val="00AD19E0"/>
    <w:rsid w:val="00AD19E5"/>
    <w:rsid w:val="00AD19FB"/>
    <w:rsid w:val="00AD1AC2"/>
    <w:rsid w:val="00AD1AF8"/>
    <w:rsid w:val="00AD1B41"/>
    <w:rsid w:val="00AD1B99"/>
    <w:rsid w:val="00AD1C54"/>
    <w:rsid w:val="00AD1D0F"/>
    <w:rsid w:val="00AD1F4B"/>
    <w:rsid w:val="00AD1F97"/>
    <w:rsid w:val="00AD200E"/>
    <w:rsid w:val="00AD206F"/>
    <w:rsid w:val="00AD2084"/>
    <w:rsid w:val="00AD216A"/>
    <w:rsid w:val="00AD2239"/>
    <w:rsid w:val="00AD2290"/>
    <w:rsid w:val="00AD22DD"/>
    <w:rsid w:val="00AD245E"/>
    <w:rsid w:val="00AD2557"/>
    <w:rsid w:val="00AD2593"/>
    <w:rsid w:val="00AD25A6"/>
    <w:rsid w:val="00AD25EC"/>
    <w:rsid w:val="00AD26A9"/>
    <w:rsid w:val="00AD26EA"/>
    <w:rsid w:val="00AD2819"/>
    <w:rsid w:val="00AD289D"/>
    <w:rsid w:val="00AD28AB"/>
    <w:rsid w:val="00AD293E"/>
    <w:rsid w:val="00AD2BEF"/>
    <w:rsid w:val="00AD2C19"/>
    <w:rsid w:val="00AD2C69"/>
    <w:rsid w:val="00AD2CB3"/>
    <w:rsid w:val="00AD2CE8"/>
    <w:rsid w:val="00AD2CF6"/>
    <w:rsid w:val="00AD2E8E"/>
    <w:rsid w:val="00AD2F5B"/>
    <w:rsid w:val="00AD309D"/>
    <w:rsid w:val="00AD31E8"/>
    <w:rsid w:val="00AD3322"/>
    <w:rsid w:val="00AD33BF"/>
    <w:rsid w:val="00AD3493"/>
    <w:rsid w:val="00AD34A7"/>
    <w:rsid w:val="00AD3607"/>
    <w:rsid w:val="00AD362A"/>
    <w:rsid w:val="00AD36A2"/>
    <w:rsid w:val="00AD36A4"/>
    <w:rsid w:val="00AD387E"/>
    <w:rsid w:val="00AD39C9"/>
    <w:rsid w:val="00AD39CA"/>
    <w:rsid w:val="00AD3AE3"/>
    <w:rsid w:val="00AD3B3D"/>
    <w:rsid w:val="00AD3DA7"/>
    <w:rsid w:val="00AD3E61"/>
    <w:rsid w:val="00AD3E63"/>
    <w:rsid w:val="00AD3E78"/>
    <w:rsid w:val="00AD4107"/>
    <w:rsid w:val="00AD4142"/>
    <w:rsid w:val="00AD4361"/>
    <w:rsid w:val="00AD43B1"/>
    <w:rsid w:val="00AD442D"/>
    <w:rsid w:val="00AD456D"/>
    <w:rsid w:val="00AD457E"/>
    <w:rsid w:val="00AD467E"/>
    <w:rsid w:val="00AD46CC"/>
    <w:rsid w:val="00AD474F"/>
    <w:rsid w:val="00AD4761"/>
    <w:rsid w:val="00AD477E"/>
    <w:rsid w:val="00AD4826"/>
    <w:rsid w:val="00AD4859"/>
    <w:rsid w:val="00AD48A5"/>
    <w:rsid w:val="00AD48DE"/>
    <w:rsid w:val="00AD49AA"/>
    <w:rsid w:val="00AD4B9F"/>
    <w:rsid w:val="00AD4BD4"/>
    <w:rsid w:val="00AD4CF5"/>
    <w:rsid w:val="00AD4D4C"/>
    <w:rsid w:val="00AD4DAE"/>
    <w:rsid w:val="00AD4DC2"/>
    <w:rsid w:val="00AD4E2A"/>
    <w:rsid w:val="00AD4FAE"/>
    <w:rsid w:val="00AD5003"/>
    <w:rsid w:val="00AD5110"/>
    <w:rsid w:val="00AD5154"/>
    <w:rsid w:val="00AD51E2"/>
    <w:rsid w:val="00AD52AA"/>
    <w:rsid w:val="00AD541F"/>
    <w:rsid w:val="00AD5439"/>
    <w:rsid w:val="00AD54D4"/>
    <w:rsid w:val="00AD55B6"/>
    <w:rsid w:val="00AD55BD"/>
    <w:rsid w:val="00AD55C2"/>
    <w:rsid w:val="00AD5608"/>
    <w:rsid w:val="00AD57C5"/>
    <w:rsid w:val="00AD57D5"/>
    <w:rsid w:val="00AD5818"/>
    <w:rsid w:val="00AD592B"/>
    <w:rsid w:val="00AD592D"/>
    <w:rsid w:val="00AD59E8"/>
    <w:rsid w:val="00AD5B95"/>
    <w:rsid w:val="00AD5C41"/>
    <w:rsid w:val="00AD5CCA"/>
    <w:rsid w:val="00AD5DD1"/>
    <w:rsid w:val="00AD5E78"/>
    <w:rsid w:val="00AD5E92"/>
    <w:rsid w:val="00AD5ED3"/>
    <w:rsid w:val="00AD6032"/>
    <w:rsid w:val="00AD6090"/>
    <w:rsid w:val="00AD6253"/>
    <w:rsid w:val="00AD63D2"/>
    <w:rsid w:val="00AD6403"/>
    <w:rsid w:val="00AD6580"/>
    <w:rsid w:val="00AD664D"/>
    <w:rsid w:val="00AD666A"/>
    <w:rsid w:val="00AD688D"/>
    <w:rsid w:val="00AD68A3"/>
    <w:rsid w:val="00AD6B06"/>
    <w:rsid w:val="00AD6CA0"/>
    <w:rsid w:val="00AD6D8B"/>
    <w:rsid w:val="00AD6E1F"/>
    <w:rsid w:val="00AD6EA5"/>
    <w:rsid w:val="00AD6EB7"/>
    <w:rsid w:val="00AD6F5B"/>
    <w:rsid w:val="00AD6F7A"/>
    <w:rsid w:val="00AD7059"/>
    <w:rsid w:val="00AD705C"/>
    <w:rsid w:val="00AD70AA"/>
    <w:rsid w:val="00AD70E5"/>
    <w:rsid w:val="00AD7306"/>
    <w:rsid w:val="00AD752B"/>
    <w:rsid w:val="00AD7584"/>
    <w:rsid w:val="00AD78D7"/>
    <w:rsid w:val="00AD7909"/>
    <w:rsid w:val="00AD7916"/>
    <w:rsid w:val="00AD7936"/>
    <w:rsid w:val="00AD7BEF"/>
    <w:rsid w:val="00AD7C45"/>
    <w:rsid w:val="00AD7CE4"/>
    <w:rsid w:val="00AD7D69"/>
    <w:rsid w:val="00AD7E32"/>
    <w:rsid w:val="00AD7E9F"/>
    <w:rsid w:val="00AD7EB3"/>
    <w:rsid w:val="00AD7EC1"/>
    <w:rsid w:val="00AD7EF1"/>
    <w:rsid w:val="00AD7F80"/>
    <w:rsid w:val="00AD7FC2"/>
    <w:rsid w:val="00AE00FD"/>
    <w:rsid w:val="00AE022C"/>
    <w:rsid w:val="00AE027E"/>
    <w:rsid w:val="00AE0283"/>
    <w:rsid w:val="00AE0461"/>
    <w:rsid w:val="00AE048D"/>
    <w:rsid w:val="00AE04C7"/>
    <w:rsid w:val="00AE0525"/>
    <w:rsid w:val="00AE0695"/>
    <w:rsid w:val="00AE06D7"/>
    <w:rsid w:val="00AE06DA"/>
    <w:rsid w:val="00AE0980"/>
    <w:rsid w:val="00AE0A61"/>
    <w:rsid w:val="00AE0AFC"/>
    <w:rsid w:val="00AE0BCA"/>
    <w:rsid w:val="00AE0D5E"/>
    <w:rsid w:val="00AE0DDF"/>
    <w:rsid w:val="00AE0EDC"/>
    <w:rsid w:val="00AE0F17"/>
    <w:rsid w:val="00AE1045"/>
    <w:rsid w:val="00AE1098"/>
    <w:rsid w:val="00AE10B0"/>
    <w:rsid w:val="00AE123F"/>
    <w:rsid w:val="00AE13C6"/>
    <w:rsid w:val="00AE13F6"/>
    <w:rsid w:val="00AE1434"/>
    <w:rsid w:val="00AE14A0"/>
    <w:rsid w:val="00AE1535"/>
    <w:rsid w:val="00AE1549"/>
    <w:rsid w:val="00AE176A"/>
    <w:rsid w:val="00AE1911"/>
    <w:rsid w:val="00AE19F5"/>
    <w:rsid w:val="00AE1BE5"/>
    <w:rsid w:val="00AE1D63"/>
    <w:rsid w:val="00AE1E39"/>
    <w:rsid w:val="00AE2168"/>
    <w:rsid w:val="00AE216C"/>
    <w:rsid w:val="00AE21C4"/>
    <w:rsid w:val="00AE2345"/>
    <w:rsid w:val="00AE2389"/>
    <w:rsid w:val="00AE2419"/>
    <w:rsid w:val="00AE266A"/>
    <w:rsid w:val="00AE2736"/>
    <w:rsid w:val="00AE2817"/>
    <w:rsid w:val="00AE28BC"/>
    <w:rsid w:val="00AE2978"/>
    <w:rsid w:val="00AE2989"/>
    <w:rsid w:val="00AE2991"/>
    <w:rsid w:val="00AE29B7"/>
    <w:rsid w:val="00AE2B55"/>
    <w:rsid w:val="00AE2BE0"/>
    <w:rsid w:val="00AE2CA6"/>
    <w:rsid w:val="00AE2CB5"/>
    <w:rsid w:val="00AE2CFD"/>
    <w:rsid w:val="00AE2CFF"/>
    <w:rsid w:val="00AE2D92"/>
    <w:rsid w:val="00AE2EE9"/>
    <w:rsid w:val="00AE31F5"/>
    <w:rsid w:val="00AE3353"/>
    <w:rsid w:val="00AE3441"/>
    <w:rsid w:val="00AE34B9"/>
    <w:rsid w:val="00AE369A"/>
    <w:rsid w:val="00AE383A"/>
    <w:rsid w:val="00AE3B2F"/>
    <w:rsid w:val="00AE3B38"/>
    <w:rsid w:val="00AE3BA3"/>
    <w:rsid w:val="00AE3BAF"/>
    <w:rsid w:val="00AE3DDE"/>
    <w:rsid w:val="00AE3E4B"/>
    <w:rsid w:val="00AE3E9F"/>
    <w:rsid w:val="00AE40E5"/>
    <w:rsid w:val="00AE40F9"/>
    <w:rsid w:val="00AE41DB"/>
    <w:rsid w:val="00AE427F"/>
    <w:rsid w:val="00AE4412"/>
    <w:rsid w:val="00AE4485"/>
    <w:rsid w:val="00AE44F7"/>
    <w:rsid w:val="00AE452B"/>
    <w:rsid w:val="00AE452E"/>
    <w:rsid w:val="00AE4557"/>
    <w:rsid w:val="00AE4604"/>
    <w:rsid w:val="00AE4644"/>
    <w:rsid w:val="00AE4651"/>
    <w:rsid w:val="00AE472B"/>
    <w:rsid w:val="00AE477B"/>
    <w:rsid w:val="00AE47AB"/>
    <w:rsid w:val="00AE47B4"/>
    <w:rsid w:val="00AE486D"/>
    <w:rsid w:val="00AE4922"/>
    <w:rsid w:val="00AE4A16"/>
    <w:rsid w:val="00AE4A82"/>
    <w:rsid w:val="00AE4A95"/>
    <w:rsid w:val="00AE4AD9"/>
    <w:rsid w:val="00AE4B12"/>
    <w:rsid w:val="00AE4B15"/>
    <w:rsid w:val="00AE4B96"/>
    <w:rsid w:val="00AE4C0A"/>
    <w:rsid w:val="00AE4C24"/>
    <w:rsid w:val="00AE4DCE"/>
    <w:rsid w:val="00AE4EA6"/>
    <w:rsid w:val="00AE4F96"/>
    <w:rsid w:val="00AE5071"/>
    <w:rsid w:val="00AE507D"/>
    <w:rsid w:val="00AE51F4"/>
    <w:rsid w:val="00AE52AB"/>
    <w:rsid w:val="00AE52FC"/>
    <w:rsid w:val="00AE530E"/>
    <w:rsid w:val="00AE53A8"/>
    <w:rsid w:val="00AE54DD"/>
    <w:rsid w:val="00AE54DF"/>
    <w:rsid w:val="00AE5518"/>
    <w:rsid w:val="00AE553A"/>
    <w:rsid w:val="00AE5705"/>
    <w:rsid w:val="00AE5887"/>
    <w:rsid w:val="00AE58BE"/>
    <w:rsid w:val="00AE594C"/>
    <w:rsid w:val="00AE5B8E"/>
    <w:rsid w:val="00AE5B95"/>
    <w:rsid w:val="00AE5C60"/>
    <w:rsid w:val="00AE5CD5"/>
    <w:rsid w:val="00AE5CD9"/>
    <w:rsid w:val="00AE5DFC"/>
    <w:rsid w:val="00AE5E6E"/>
    <w:rsid w:val="00AE5EB2"/>
    <w:rsid w:val="00AE5F68"/>
    <w:rsid w:val="00AE6046"/>
    <w:rsid w:val="00AE61B6"/>
    <w:rsid w:val="00AE61BC"/>
    <w:rsid w:val="00AE61F0"/>
    <w:rsid w:val="00AE621A"/>
    <w:rsid w:val="00AE6274"/>
    <w:rsid w:val="00AE6773"/>
    <w:rsid w:val="00AE6794"/>
    <w:rsid w:val="00AE67E3"/>
    <w:rsid w:val="00AE680D"/>
    <w:rsid w:val="00AE682B"/>
    <w:rsid w:val="00AE68B8"/>
    <w:rsid w:val="00AE693E"/>
    <w:rsid w:val="00AE69FC"/>
    <w:rsid w:val="00AE6B7F"/>
    <w:rsid w:val="00AE6B87"/>
    <w:rsid w:val="00AE6C61"/>
    <w:rsid w:val="00AE6D78"/>
    <w:rsid w:val="00AE6FB0"/>
    <w:rsid w:val="00AE6FEE"/>
    <w:rsid w:val="00AE705D"/>
    <w:rsid w:val="00AE7194"/>
    <w:rsid w:val="00AE7327"/>
    <w:rsid w:val="00AE7679"/>
    <w:rsid w:val="00AE787D"/>
    <w:rsid w:val="00AE788C"/>
    <w:rsid w:val="00AE78F1"/>
    <w:rsid w:val="00AE7953"/>
    <w:rsid w:val="00AE7A06"/>
    <w:rsid w:val="00AE7A4D"/>
    <w:rsid w:val="00AE7D4C"/>
    <w:rsid w:val="00AE7E76"/>
    <w:rsid w:val="00AF006E"/>
    <w:rsid w:val="00AF00D4"/>
    <w:rsid w:val="00AF0283"/>
    <w:rsid w:val="00AF033D"/>
    <w:rsid w:val="00AF03F5"/>
    <w:rsid w:val="00AF04E2"/>
    <w:rsid w:val="00AF04F9"/>
    <w:rsid w:val="00AF065B"/>
    <w:rsid w:val="00AF0669"/>
    <w:rsid w:val="00AF0771"/>
    <w:rsid w:val="00AF07F8"/>
    <w:rsid w:val="00AF0868"/>
    <w:rsid w:val="00AF09A5"/>
    <w:rsid w:val="00AF0A82"/>
    <w:rsid w:val="00AF0B11"/>
    <w:rsid w:val="00AF0B87"/>
    <w:rsid w:val="00AF0BDC"/>
    <w:rsid w:val="00AF0C0E"/>
    <w:rsid w:val="00AF0CDF"/>
    <w:rsid w:val="00AF0D24"/>
    <w:rsid w:val="00AF0EB4"/>
    <w:rsid w:val="00AF0FE3"/>
    <w:rsid w:val="00AF10E4"/>
    <w:rsid w:val="00AF1100"/>
    <w:rsid w:val="00AF111C"/>
    <w:rsid w:val="00AF1208"/>
    <w:rsid w:val="00AF120B"/>
    <w:rsid w:val="00AF146D"/>
    <w:rsid w:val="00AF14A8"/>
    <w:rsid w:val="00AF14B9"/>
    <w:rsid w:val="00AF1522"/>
    <w:rsid w:val="00AF15A1"/>
    <w:rsid w:val="00AF168E"/>
    <w:rsid w:val="00AF1698"/>
    <w:rsid w:val="00AF16E9"/>
    <w:rsid w:val="00AF1767"/>
    <w:rsid w:val="00AF17CC"/>
    <w:rsid w:val="00AF1A4A"/>
    <w:rsid w:val="00AF1AFE"/>
    <w:rsid w:val="00AF1C19"/>
    <w:rsid w:val="00AF1CA3"/>
    <w:rsid w:val="00AF1D54"/>
    <w:rsid w:val="00AF1D67"/>
    <w:rsid w:val="00AF1E8A"/>
    <w:rsid w:val="00AF1EBA"/>
    <w:rsid w:val="00AF1FFA"/>
    <w:rsid w:val="00AF2038"/>
    <w:rsid w:val="00AF2164"/>
    <w:rsid w:val="00AF2263"/>
    <w:rsid w:val="00AF2292"/>
    <w:rsid w:val="00AF2315"/>
    <w:rsid w:val="00AF2332"/>
    <w:rsid w:val="00AF23A7"/>
    <w:rsid w:val="00AF24E8"/>
    <w:rsid w:val="00AF25C1"/>
    <w:rsid w:val="00AF26FF"/>
    <w:rsid w:val="00AF2873"/>
    <w:rsid w:val="00AF28F7"/>
    <w:rsid w:val="00AF2913"/>
    <w:rsid w:val="00AF2A0A"/>
    <w:rsid w:val="00AF2BB2"/>
    <w:rsid w:val="00AF2E82"/>
    <w:rsid w:val="00AF2EC0"/>
    <w:rsid w:val="00AF2F41"/>
    <w:rsid w:val="00AF2F47"/>
    <w:rsid w:val="00AF3068"/>
    <w:rsid w:val="00AF316D"/>
    <w:rsid w:val="00AF31E2"/>
    <w:rsid w:val="00AF3486"/>
    <w:rsid w:val="00AF34DF"/>
    <w:rsid w:val="00AF35B3"/>
    <w:rsid w:val="00AF3605"/>
    <w:rsid w:val="00AF3635"/>
    <w:rsid w:val="00AF36E8"/>
    <w:rsid w:val="00AF372C"/>
    <w:rsid w:val="00AF375F"/>
    <w:rsid w:val="00AF3796"/>
    <w:rsid w:val="00AF3824"/>
    <w:rsid w:val="00AF3889"/>
    <w:rsid w:val="00AF38E1"/>
    <w:rsid w:val="00AF38E8"/>
    <w:rsid w:val="00AF390C"/>
    <w:rsid w:val="00AF3975"/>
    <w:rsid w:val="00AF39EA"/>
    <w:rsid w:val="00AF3A82"/>
    <w:rsid w:val="00AF3AEB"/>
    <w:rsid w:val="00AF3AF1"/>
    <w:rsid w:val="00AF3BA9"/>
    <w:rsid w:val="00AF3CD4"/>
    <w:rsid w:val="00AF3D9B"/>
    <w:rsid w:val="00AF3F45"/>
    <w:rsid w:val="00AF3F7A"/>
    <w:rsid w:val="00AF400E"/>
    <w:rsid w:val="00AF414C"/>
    <w:rsid w:val="00AF4200"/>
    <w:rsid w:val="00AF42F2"/>
    <w:rsid w:val="00AF44D2"/>
    <w:rsid w:val="00AF4681"/>
    <w:rsid w:val="00AF47C6"/>
    <w:rsid w:val="00AF4978"/>
    <w:rsid w:val="00AF4AF2"/>
    <w:rsid w:val="00AF4BED"/>
    <w:rsid w:val="00AF4C7F"/>
    <w:rsid w:val="00AF4D89"/>
    <w:rsid w:val="00AF4E2F"/>
    <w:rsid w:val="00AF4F22"/>
    <w:rsid w:val="00AF4F59"/>
    <w:rsid w:val="00AF5026"/>
    <w:rsid w:val="00AF5064"/>
    <w:rsid w:val="00AF50D1"/>
    <w:rsid w:val="00AF50E2"/>
    <w:rsid w:val="00AF5293"/>
    <w:rsid w:val="00AF531B"/>
    <w:rsid w:val="00AF55BA"/>
    <w:rsid w:val="00AF56FF"/>
    <w:rsid w:val="00AF5775"/>
    <w:rsid w:val="00AF5893"/>
    <w:rsid w:val="00AF590E"/>
    <w:rsid w:val="00AF59C5"/>
    <w:rsid w:val="00AF5A13"/>
    <w:rsid w:val="00AF5AE5"/>
    <w:rsid w:val="00AF5B0F"/>
    <w:rsid w:val="00AF5B5D"/>
    <w:rsid w:val="00AF5BF6"/>
    <w:rsid w:val="00AF5D77"/>
    <w:rsid w:val="00AF5DDE"/>
    <w:rsid w:val="00AF5E36"/>
    <w:rsid w:val="00AF5E62"/>
    <w:rsid w:val="00AF5EEB"/>
    <w:rsid w:val="00AF5F0C"/>
    <w:rsid w:val="00AF5F9A"/>
    <w:rsid w:val="00AF600D"/>
    <w:rsid w:val="00AF6049"/>
    <w:rsid w:val="00AF608E"/>
    <w:rsid w:val="00AF635D"/>
    <w:rsid w:val="00AF63CA"/>
    <w:rsid w:val="00AF63CE"/>
    <w:rsid w:val="00AF6490"/>
    <w:rsid w:val="00AF660D"/>
    <w:rsid w:val="00AF6651"/>
    <w:rsid w:val="00AF6658"/>
    <w:rsid w:val="00AF6696"/>
    <w:rsid w:val="00AF672C"/>
    <w:rsid w:val="00AF6894"/>
    <w:rsid w:val="00AF68B1"/>
    <w:rsid w:val="00AF6982"/>
    <w:rsid w:val="00AF699A"/>
    <w:rsid w:val="00AF69D8"/>
    <w:rsid w:val="00AF6A69"/>
    <w:rsid w:val="00AF6B60"/>
    <w:rsid w:val="00AF6BA6"/>
    <w:rsid w:val="00AF6BAA"/>
    <w:rsid w:val="00AF6E50"/>
    <w:rsid w:val="00AF6EAA"/>
    <w:rsid w:val="00AF6F4B"/>
    <w:rsid w:val="00AF723F"/>
    <w:rsid w:val="00AF7325"/>
    <w:rsid w:val="00AF7327"/>
    <w:rsid w:val="00AF7340"/>
    <w:rsid w:val="00AF7365"/>
    <w:rsid w:val="00AF7380"/>
    <w:rsid w:val="00AF7511"/>
    <w:rsid w:val="00AF75AA"/>
    <w:rsid w:val="00AF75E2"/>
    <w:rsid w:val="00AF772B"/>
    <w:rsid w:val="00AF78FE"/>
    <w:rsid w:val="00AF797A"/>
    <w:rsid w:val="00AF7A9D"/>
    <w:rsid w:val="00AF7AB6"/>
    <w:rsid w:val="00AF7B57"/>
    <w:rsid w:val="00AF7CC1"/>
    <w:rsid w:val="00AF7D63"/>
    <w:rsid w:val="00AF7E6A"/>
    <w:rsid w:val="00AF7E71"/>
    <w:rsid w:val="00AF7EF8"/>
    <w:rsid w:val="00AF7FA7"/>
    <w:rsid w:val="00B00039"/>
    <w:rsid w:val="00B00054"/>
    <w:rsid w:val="00B0005C"/>
    <w:rsid w:val="00B00091"/>
    <w:rsid w:val="00B0010C"/>
    <w:rsid w:val="00B00198"/>
    <w:rsid w:val="00B001D6"/>
    <w:rsid w:val="00B001E3"/>
    <w:rsid w:val="00B002B8"/>
    <w:rsid w:val="00B002E6"/>
    <w:rsid w:val="00B00373"/>
    <w:rsid w:val="00B00549"/>
    <w:rsid w:val="00B00570"/>
    <w:rsid w:val="00B00589"/>
    <w:rsid w:val="00B00820"/>
    <w:rsid w:val="00B00877"/>
    <w:rsid w:val="00B008B3"/>
    <w:rsid w:val="00B0093C"/>
    <w:rsid w:val="00B00A81"/>
    <w:rsid w:val="00B00AB1"/>
    <w:rsid w:val="00B00B58"/>
    <w:rsid w:val="00B00B66"/>
    <w:rsid w:val="00B00C25"/>
    <w:rsid w:val="00B00F56"/>
    <w:rsid w:val="00B00FC2"/>
    <w:rsid w:val="00B0115A"/>
    <w:rsid w:val="00B011C8"/>
    <w:rsid w:val="00B01208"/>
    <w:rsid w:val="00B01210"/>
    <w:rsid w:val="00B01570"/>
    <w:rsid w:val="00B01651"/>
    <w:rsid w:val="00B019D5"/>
    <w:rsid w:val="00B01ACC"/>
    <w:rsid w:val="00B01D2B"/>
    <w:rsid w:val="00B02020"/>
    <w:rsid w:val="00B0213B"/>
    <w:rsid w:val="00B022CC"/>
    <w:rsid w:val="00B022E5"/>
    <w:rsid w:val="00B02465"/>
    <w:rsid w:val="00B024AF"/>
    <w:rsid w:val="00B025F0"/>
    <w:rsid w:val="00B0266F"/>
    <w:rsid w:val="00B027C0"/>
    <w:rsid w:val="00B027FC"/>
    <w:rsid w:val="00B0288A"/>
    <w:rsid w:val="00B02945"/>
    <w:rsid w:val="00B02966"/>
    <w:rsid w:val="00B02A1C"/>
    <w:rsid w:val="00B02A7A"/>
    <w:rsid w:val="00B02BD6"/>
    <w:rsid w:val="00B02D45"/>
    <w:rsid w:val="00B02DE2"/>
    <w:rsid w:val="00B02DF8"/>
    <w:rsid w:val="00B02DFB"/>
    <w:rsid w:val="00B02E00"/>
    <w:rsid w:val="00B02E3E"/>
    <w:rsid w:val="00B02F69"/>
    <w:rsid w:val="00B02FD8"/>
    <w:rsid w:val="00B02FE2"/>
    <w:rsid w:val="00B03233"/>
    <w:rsid w:val="00B03451"/>
    <w:rsid w:val="00B035A2"/>
    <w:rsid w:val="00B0360A"/>
    <w:rsid w:val="00B03866"/>
    <w:rsid w:val="00B038DE"/>
    <w:rsid w:val="00B0394A"/>
    <w:rsid w:val="00B0398A"/>
    <w:rsid w:val="00B039D5"/>
    <w:rsid w:val="00B03A95"/>
    <w:rsid w:val="00B03AD4"/>
    <w:rsid w:val="00B03BD4"/>
    <w:rsid w:val="00B03C90"/>
    <w:rsid w:val="00B03CB6"/>
    <w:rsid w:val="00B03ED5"/>
    <w:rsid w:val="00B03FBD"/>
    <w:rsid w:val="00B04074"/>
    <w:rsid w:val="00B0407D"/>
    <w:rsid w:val="00B040A4"/>
    <w:rsid w:val="00B040C4"/>
    <w:rsid w:val="00B04342"/>
    <w:rsid w:val="00B043C2"/>
    <w:rsid w:val="00B04400"/>
    <w:rsid w:val="00B044EE"/>
    <w:rsid w:val="00B04510"/>
    <w:rsid w:val="00B04849"/>
    <w:rsid w:val="00B048CB"/>
    <w:rsid w:val="00B04B24"/>
    <w:rsid w:val="00B04B64"/>
    <w:rsid w:val="00B04B96"/>
    <w:rsid w:val="00B04DB9"/>
    <w:rsid w:val="00B04E20"/>
    <w:rsid w:val="00B04E46"/>
    <w:rsid w:val="00B04EC1"/>
    <w:rsid w:val="00B05069"/>
    <w:rsid w:val="00B0507F"/>
    <w:rsid w:val="00B050CA"/>
    <w:rsid w:val="00B051F5"/>
    <w:rsid w:val="00B05206"/>
    <w:rsid w:val="00B052A1"/>
    <w:rsid w:val="00B052E5"/>
    <w:rsid w:val="00B054DC"/>
    <w:rsid w:val="00B054F7"/>
    <w:rsid w:val="00B0550A"/>
    <w:rsid w:val="00B055BA"/>
    <w:rsid w:val="00B05812"/>
    <w:rsid w:val="00B058B1"/>
    <w:rsid w:val="00B05960"/>
    <w:rsid w:val="00B059E6"/>
    <w:rsid w:val="00B05A25"/>
    <w:rsid w:val="00B05A77"/>
    <w:rsid w:val="00B05B0F"/>
    <w:rsid w:val="00B05B28"/>
    <w:rsid w:val="00B05B9B"/>
    <w:rsid w:val="00B05BC5"/>
    <w:rsid w:val="00B05D9F"/>
    <w:rsid w:val="00B05F74"/>
    <w:rsid w:val="00B05FB6"/>
    <w:rsid w:val="00B05FD0"/>
    <w:rsid w:val="00B06056"/>
    <w:rsid w:val="00B060C9"/>
    <w:rsid w:val="00B0610C"/>
    <w:rsid w:val="00B0627C"/>
    <w:rsid w:val="00B062AF"/>
    <w:rsid w:val="00B064C5"/>
    <w:rsid w:val="00B06526"/>
    <w:rsid w:val="00B0662F"/>
    <w:rsid w:val="00B066C3"/>
    <w:rsid w:val="00B067DC"/>
    <w:rsid w:val="00B067F1"/>
    <w:rsid w:val="00B068ED"/>
    <w:rsid w:val="00B06900"/>
    <w:rsid w:val="00B0690B"/>
    <w:rsid w:val="00B06B0F"/>
    <w:rsid w:val="00B06D87"/>
    <w:rsid w:val="00B06DEF"/>
    <w:rsid w:val="00B06E1F"/>
    <w:rsid w:val="00B074A2"/>
    <w:rsid w:val="00B0758F"/>
    <w:rsid w:val="00B07903"/>
    <w:rsid w:val="00B079D5"/>
    <w:rsid w:val="00B07A05"/>
    <w:rsid w:val="00B07A30"/>
    <w:rsid w:val="00B07ACC"/>
    <w:rsid w:val="00B07C3F"/>
    <w:rsid w:val="00B07F32"/>
    <w:rsid w:val="00B10010"/>
    <w:rsid w:val="00B10083"/>
    <w:rsid w:val="00B10141"/>
    <w:rsid w:val="00B103B5"/>
    <w:rsid w:val="00B104DE"/>
    <w:rsid w:val="00B105A6"/>
    <w:rsid w:val="00B105DF"/>
    <w:rsid w:val="00B10661"/>
    <w:rsid w:val="00B106C9"/>
    <w:rsid w:val="00B106D5"/>
    <w:rsid w:val="00B106EB"/>
    <w:rsid w:val="00B106FB"/>
    <w:rsid w:val="00B1078C"/>
    <w:rsid w:val="00B108E5"/>
    <w:rsid w:val="00B109FD"/>
    <w:rsid w:val="00B10B49"/>
    <w:rsid w:val="00B10B6B"/>
    <w:rsid w:val="00B10C27"/>
    <w:rsid w:val="00B10CFA"/>
    <w:rsid w:val="00B10D7C"/>
    <w:rsid w:val="00B10DC1"/>
    <w:rsid w:val="00B10EF7"/>
    <w:rsid w:val="00B10F63"/>
    <w:rsid w:val="00B10F89"/>
    <w:rsid w:val="00B110EB"/>
    <w:rsid w:val="00B11110"/>
    <w:rsid w:val="00B11160"/>
    <w:rsid w:val="00B11450"/>
    <w:rsid w:val="00B1152C"/>
    <w:rsid w:val="00B116D4"/>
    <w:rsid w:val="00B1178A"/>
    <w:rsid w:val="00B1178B"/>
    <w:rsid w:val="00B11843"/>
    <w:rsid w:val="00B11921"/>
    <w:rsid w:val="00B11927"/>
    <w:rsid w:val="00B1195D"/>
    <w:rsid w:val="00B11AD5"/>
    <w:rsid w:val="00B11C42"/>
    <w:rsid w:val="00B11C88"/>
    <w:rsid w:val="00B11D0E"/>
    <w:rsid w:val="00B11D37"/>
    <w:rsid w:val="00B11F00"/>
    <w:rsid w:val="00B12040"/>
    <w:rsid w:val="00B120AF"/>
    <w:rsid w:val="00B12332"/>
    <w:rsid w:val="00B125EC"/>
    <w:rsid w:val="00B125F8"/>
    <w:rsid w:val="00B128CC"/>
    <w:rsid w:val="00B1295F"/>
    <w:rsid w:val="00B129F6"/>
    <w:rsid w:val="00B12A61"/>
    <w:rsid w:val="00B12AF7"/>
    <w:rsid w:val="00B12B49"/>
    <w:rsid w:val="00B12C9C"/>
    <w:rsid w:val="00B12E16"/>
    <w:rsid w:val="00B12E40"/>
    <w:rsid w:val="00B12F9B"/>
    <w:rsid w:val="00B130A7"/>
    <w:rsid w:val="00B1317F"/>
    <w:rsid w:val="00B131E2"/>
    <w:rsid w:val="00B13370"/>
    <w:rsid w:val="00B13595"/>
    <w:rsid w:val="00B13605"/>
    <w:rsid w:val="00B1366D"/>
    <w:rsid w:val="00B1373B"/>
    <w:rsid w:val="00B1382A"/>
    <w:rsid w:val="00B13E1D"/>
    <w:rsid w:val="00B13F5F"/>
    <w:rsid w:val="00B1407F"/>
    <w:rsid w:val="00B14109"/>
    <w:rsid w:val="00B14128"/>
    <w:rsid w:val="00B1415F"/>
    <w:rsid w:val="00B14280"/>
    <w:rsid w:val="00B1428A"/>
    <w:rsid w:val="00B143E8"/>
    <w:rsid w:val="00B14480"/>
    <w:rsid w:val="00B144F7"/>
    <w:rsid w:val="00B14516"/>
    <w:rsid w:val="00B14646"/>
    <w:rsid w:val="00B1475D"/>
    <w:rsid w:val="00B1485D"/>
    <w:rsid w:val="00B149DD"/>
    <w:rsid w:val="00B14B8A"/>
    <w:rsid w:val="00B14BD3"/>
    <w:rsid w:val="00B14BEC"/>
    <w:rsid w:val="00B14D60"/>
    <w:rsid w:val="00B14E2A"/>
    <w:rsid w:val="00B14F14"/>
    <w:rsid w:val="00B151A0"/>
    <w:rsid w:val="00B1541D"/>
    <w:rsid w:val="00B15472"/>
    <w:rsid w:val="00B154C2"/>
    <w:rsid w:val="00B154C5"/>
    <w:rsid w:val="00B15708"/>
    <w:rsid w:val="00B15839"/>
    <w:rsid w:val="00B158F0"/>
    <w:rsid w:val="00B159B5"/>
    <w:rsid w:val="00B15A0C"/>
    <w:rsid w:val="00B15A1B"/>
    <w:rsid w:val="00B15B8C"/>
    <w:rsid w:val="00B15CC2"/>
    <w:rsid w:val="00B15CD8"/>
    <w:rsid w:val="00B15DA7"/>
    <w:rsid w:val="00B15EC4"/>
    <w:rsid w:val="00B15F1E"/>
    <w:rsid w:val="00B15F4A"/>
    <w:rsid w:val="00B160B9"/>
    <w:rsid w:val="00B160E4"/>
    <w:rsid w:val="00B16179"/>
    <w:rsid w:val="00B16197"/>
    <w:rsid w:val="00B161CE"/>
    <w:rsid w:val="00B16400"/>
    <w:rsid w:val="00B16496"/>
    <w:rsid w:val="00B1656D"/>
    <w:rsid w:val="00B165B2"/>
    <w:rsid w:val="00B1668D"/>
    <w:rsid w:val="00B16837"/>
    <w:rsid w:val="00B16AF7"/>
    <w:rsid w:val="00B16D43"/>
    <w:rsid w:val="00B16DE4"/>
    <w:rsid w:val="00B16DFF"/>
    <w:rsid w:val="00B16EB3"/>
    <w:rsid w:val="00B16F64"/>
    <w:rsid w:val="00B16F90"/>
    <w:rsid w:val="00B16FE0"/>
    <w:rsid w:val="00B170DC"/>
    <w:rsid w:val="00B173BD"/>
    <w:rsid w:val="00B17495"/>
    <w:rsid w:val="00B1751F"/>
    <w:rsid w:val="00B177E8"/>
    <w:rsid w:val="00B178A1"/>
    <w:rsid w:val="00B17C6D"/>
    <w:rsid w:val="00B17CC8"/>
    <w:rsid w:val="00B17E6C"/>
    <w:rsid w:val="00B17F15"/>
    <w:rsid w:val="00B17F3A"/>
    <w:rsid w:val="00B20003"/>
    <w:rsid w:val="00B2001A"/>
    <w:rsid w:val="00B20072"/>
    <w:rsid w:val="00B201FF"/>
    <w:rsid w:val="00B20209"/>
    <w:rsid w:val="00B20216"/>
    <w:rsid w:val="00B20435"/>
    <w:rsid w:val="00B2056B"/>
    <w:rsid w:val="00B205A2"/>
    <w:rsid w:val="00B2062C"/>
    <w:rsid w:val="00B2068A"/>
    <w:rsid w:val="00B207A5"/>
    <w:rsid w:val="00B207BE"/>
    <w:rsid w:val="00B20882"/>
    <w:rsid w:val="00B209D9"/>
    <w:rsid w:val="00B209F5"/>
    <w:rsid w:val="00B20A40"/>
    <w:rsid w:val="00B20A53"/>
    <w:rsid w:val="00B20CCA"/>
    <w:rsid w:val="00B20D10"/>
    <w:rsid w:val="00B20E22"/>
    <w:rsid w:val="00B20E8B"/>
    <w:rsid w:val="00B20F29"/>
    <w:rsid w:val="00B20F6A"/>
    <w:rsid w:val="00B2100F"/>
    <w:rsid w:val="00B214BF"/>
    <w:rsid w:val="00B2151A"/>
    <w:rsid w:val="00B2169F"/>
    <w:rsid w:val="00B21725"/>
    <w:rsid w:val="00B21750"/>
    <w:rsid w:val="00B2194D"/>
    <w:rsid w:val="00B21A5B"/>
    <w:rsid w:val="00B21CB4"/>
    <w:rsid w:val="00B21CFD"/>
    <w:rsid w:val="00B21D4D"/>
    <w:rsid w:val="00B21DBC"/>
    <w:rsid w:val="00B21F48"/>
    <w:rsid w:val="00B220CC"/>
    <w:rsid w:val="00B22116"/>
    <w:rsid w:val="00B2211B"/>
    <w:rsid w:val="00B2215F"/>
    <w:rsid w:val="00B2216E"/>
    <w:rsid w:val="00B221FF"/>
    <w:rsid w:val="00B22322"/>
    <w:rsid w:val="00B2238E"/>
    <w:rsid w:val="00B22443"/>
    <w:rsid w:val="00B22481"/>
    <w:rsid w:val="00B224EC"/>
    <w:rsid w:val="00B22632"/>
    <w:rsid w:val="00B22700"/>
    <w:rsid w:val="00B22742"/>
    <w:rsid w:val="00B227DE"/>
    <w:rsid w:val="00B22943"/>
    <w:rsid w:val="00B229E2"/>
    <w:rsid w:val="00B22A0E"/>
    <w:rsid w:val="00B22ABF"/>
    <w:rsid w:val="00B22B77"/>
    <w:rsid w:val="00B22D03"/>
    <w:rsid w:val="00B22D6C"/>
    <w:rsid w:val="00B22DA1"/>
    <w:rsid w:val="00B22FCC"/>
    <w:rsid w:val="00B2300D"/>
    <w:rsid w:val="00B2301B"/>
    <w:rsid w:val="00B2302D"/>
    <w:rsid w:val="00B230EC"/>
    <w:rsid w:val="00B231A0"/>
    <w:rsid w:val="00B232F4"/>
    <w:rsid w:val="00B233C9"/>
    <w:rsid w:val="00B23476"/>
    <w:rsid w:val="00B23537"/>
    <w:rsid w:val="00B235A9"/>
    <w:rsid w:val="00B23618"/>
    <w:rsid w:val="00B2361B"/>
    <w:rsid w:val="00B2367A"/>
    <w:rsid w:val="00B23718"/>
    <w:rsid w:val="00B2371D"/>
    <w:rsid w:val="00B2387D"/>
    <w:rsid w:val="00B239D4"/>
    <w:rsid w:val="00B239FD"/>
    <w:rsid w:val="00B23A06"/>
    <w:rsid w:val="00B23A2E"/>
    <w:rsid w:val="00B23CB4"/>
    <w:rsid w:val="00B23CEF"/>
    <w:rsid w:val="00B23F0B"/>
    <w:rsid w:val="00B240F9"/>
    <w:rsid w:val="00B2417E"/>
    <w:rsid w:val="00B242BC"/>
    <w:rsid w:val="00B24481"/>
    <w:rsid w:val="00B244DE"/>
    <w:rsid w:val="00B2467D"/>
    <w:rsid w:val="00B24725"/>
    <w:rsid w:val="00B247D0"/>
    <w:rsid w:val="00B24934"/>
    <w:rsid w:val="00B2494F"/>
    <w:rsid w:val="00B249EB"/>
    <w:rsid w:val="00B24A60"/>
    <w:rsid w:val="00B24D07"/>
    <w:rsid w:val="00B24D1C"/>
    <w:rsid w:val="00B24DE2"/>
    <w:rsid w:val="00B24E80"/>
    <w:rsid w:val="00B2518D"/>
    <w:rsid w:val="00B25194"/>
    <w:rsid w:val="00B25195"/>
    <w:rsid w:val="00B251C6"/>
    <w:rsid w:val="00B25277"/>
    <w:rsid w:val="00B252A2"/>
    <w:rsid w:val="00B25424"/>
    <w:rsid w:val="00B25500"/>
    <w:rsid w:val="00B255A9"/>
    <w:rsid w:val="00B255DB"/>
    <w:rsid w:val="00B2560D"/>
    <w:rsid w:val="00B2571C"/>
    <w:rsid w:val="00B25785"/>
    <w:rsid w:val="00B258DF"/>
    <w:rsid w:val="00B259D6"/>
    <w:rsid w:val="00B25A51"/>
    <w:rsid w:val="00B25A6B"/>
    <w:rsid w:val="00B25BFB"/>
    <w:rsid w:val="00B25C02"/>
    <w:rsid w:val="00B25C06"/>
    <w:rsid w:val="00B25D93"/>
    <w:rsid w:val="00B25EA3"/>
    <w:rsid w:val="00B25EE6"/>
    <w:rsid w:val="00B25FE7"/>
    <w:rsid w:val="00B26025"/>
    <w:rsid w:val="00B262AF"/>
    <w:rsid w:val="00B263D9"/>
    <w:rsid w:val="00B26433"/>
    <w:rsid w:val="00B266DF"/>
    <w:rsid w:val="00B266E6"/>
    <w:rsid w:val="00B2678A"/>
    <w:rsid w:val="00B26CBD"/>
    <w:rsid w:val="00B26E1F"/>
    <w:rsid w:val="00B26F26"/>
    <w:rsid w:val="00B26F92"/>
    <w:rsid w:val="00B26FB8"/>
    <w:rsid w:val="00B272C5"/>
    <w:rsid w:val="00B274B8"/>
    <w:rsid w:val="00B27744"/>
    <w:rsid w:val="00B27777"/>
    <w:rsid w:val="00B277CA"/>
    <w:rsid w:val="00B277E2"/>
    <w:rsid w:val="00B2780C"/>
    <w:rsid w:val="00B2781A"/>
    <w:rsid w:val="00B2784A"/>
    <w:rsid w:val="00B279DD"/>
    <w:rsid w:val="00B27A2C"/>
    <w:rsid w:val="00B27C4C"/>
    <w:rsid w:val="00B27ECC"/>
    <w:rsid w:val="00B27F0A"/>
    <w:rsid w:val="00B27FFE"/>
    <w:rsid w:val="00B3002F"/>
    <w:rsid w:val="00B30177"/>
    <w:rsid w:val="00B303B5"/>
    <w:rsid w:val="00B3056B"/>
    <w:rsid w:val="00B30705"/>
    <w:rsid w:val="00B3075F"/>
    <w:rsid w:val="00B30789"/>
    <w:rsid w:val="00B30892"/>
    <w:rsid w:val="00B30898"/>
    <w:rsid w:val="00B3094E"/>
    <w:rsid w:val="00B30A18"/>
    <w:rsid w:val="00B30A25"/>
    <w:rsid w:val="00B30A92"/>
    <w:rsid w:val="00B30E26"/>
    <w:rsid w:val="00B30E93"/>
    <w:rsid w:val="00B30F62"/>
    <w:rsid w:val="00B31040"/>
    <w:rsid w:val="00B3114D"/>
    <w:rsid w:val="00B312E4"/>
    <w:rsid w:val="00B31330"/>
    <w:rsid w:val="00B31415"/>
    <w:rsid w:val="00B31416"/>
    <w:rsid w:val="00B31550"/>
    <w:rsid w:val="00B3161E"/>
    <w:rsid w:val="00B3165D"/>
    <w:rsid w:val="00B316B3"/>
    <w:rsid w:val="00B316BE"/>
    <w:rsid w:val="00B31737"/>
    <w:rsid w:val="00B31939"/>
    <w:rsid w:val="00B3197A"/>
    <w:rsid w:val="00B31A79"/>
    <w:rsid w:val="00B31AB5"/>
    <w:rsid w:val="00B31AD8"/>
    <w:rsid w:val="00B31C90"/>
    <w:rsid w:val="00B31CAC"/>
    <w:rsid w:val="00B31CDF"/>
    <w:rsid w:val="00B31CF7"/>
    <w:rsid w:val="00B31DB5"/>
    <w:rsid w:val="00B31DC9"/>
    <w:rsid w:val="00B31EA6"/>
    <w:rsid w:val="00B31ED1"/>
    <w:rsid w:val="00B31F2B"/>
    <w:rsid w:val="00B320AB"/>
    <w:rsid w:val="00B32117"/>
    <w:rsid w:val="00B32183"/>
    <w:rsid w:val="00B3218B"/>
    <w:rsid w:val="00B32210"/>
    <w:rsid w:val="00B32292"/>
    <w:rsid w:val="00B32442"/>
    <w:rsid w:val="00B3250A"/>
    <w:rsid w:val="00B325CA"/>
    <w:rsid w:val="00B32740"/>
    <w:rsid w:val="00B328BC"/>
    <w:rsid w:val="00B32936"/>
    <w:rsid w:val="00B3298D"/>
    <w:rsid w:val="00B32AC8"/>
    <w:rsid w:val="00B32CC4"/>
    <w:rsid w:val="00B32CCE"/>
    <w:rsid w:val="00B32D9D"/>
    <w:rsid w:val="00B32E38"/>
    <w:rsid w:val="00B32F15"/>
    <w:rsid w:val="00B32F8B"/>
    <w:rsid w:val="00B33087"/>
    <w:rsid w:val="00B33120"/>
    <w:rsid w:val="00B3320B"/>
    <w:rsid w:val="00B33259"/>
    <w:rsid w:val="00B33389"/>
    <w:rsid w:val="00B333B2"/>
    <w:rsid w:val="00B333D3"/>
    <w:rsid w:val="00B333DA"/>
    <w:rsid w:val="00B3358F"/>
    <w:rsid w:val="00B33647"/>
    <w:rsid w:val="00B3364D"/>
    <w:rsid w:val="00B336FF"/>
    <w:rsid w:val="00B33700"/>
    <w:rsid w:val="00B3391C"/>
    <w:rsid w:val="00B33A70"/>
    <w:rsid w:val="00B33AA1"/>
    <w:rsid w:val="00B33AA4"/>
    <w:rsid w:val="00B33B0B"/>
    <w:rsid w:val="00B33C1E"/>
    <w:rsid w:val="00B33C9A"/>
    <w:rsid w:val="00B33CCC"/>
    <w:rsid w:val="00B33D34"/>
    <w:rsid w:val="00B33D52"/>
    <w:rsid w:val="00B33D7D"/>
    <w:rsid w:val="00B3407E"/>
    <w:rsid w:val="00B340AA"/>
    <w:rsid w:val="00B340C4"/>
    <w:rsid w:val="00B34316"/>
    <w:rsid w:val="00B3436C"/>
    <w:rsid w:val="00B34395"/>
    <w:rsid w:val="00B34527"/>
    <w:rsid w:val="00B34528"/>
    <w:rsid w:val="00B34622"/>
    <w:rsid w:val="00B34705"/>
    <w:rsid w:val="00B34740"/>
    <w:rsid w:val="00B347C2"/>
    <w:rsid w:val="00B34887"/>
    <w:rsid w:val="00B348FC"/>
    <w:rsid w:val="00B3491E"/>
    <w:rsid w:val="00B34926"/>
    <w:rsid w:val="00B34BF4"/>
    <w:rsid w:val="00B34CA9"/>
    <w:rsid w:val="00B34D02"/>
    <w:rsid w:val="00B34D43"/>
    <w:rsid w:val="00B34D58"/>
    <w:rsid w:val="00B34E43"/>
    <w:rsid w:val="00B34F66"/>
    <w:rsid w:val="00B34FD2"/>
    <w:rsid w:val="00B35089"/>
    <w:rsid w:val="00B3516E"/>
    <w:rsid w:val="00B3529C"/>
    <w:rsid w:val="00B355D4"/>
    <w:rsid w:val="00B35743"/>
    <w:rsid w:val="00B35801"/>
    <w:rsid w:val="00B358F9"/>
    <w:rsid w:val="00B359DE"/>
    <w:rsid w:val="00B35ADB"/>
    <w:rsid w:val="00B35B55"/>
    <w:rsid w:val="00B35BB3"/>
    <w:rsid w:val="00B35EA2"/>
    <w:rsid w:val="00B35FAB"/>
    <w:rsid w:val="00B35FB0"/>
    <w:rsid w:val="00B36202"/>
    <w:rsid w:val="00B362BF"/>
    <w:rsid w:val="00B362F0"/>
    <w:rsid w:val="00B364A5"/>
    <w:rsid w:val="00B3650D"/>
    <w:rsid w:val="00B36550"/>
    <w:rsid w:val="00B3663F"/>
    <w:rsid w:val="00B3665B"/>
    <w:rsid w:val="00B36756"/>
    <w:rsid w:val="00B367EE"/>
    <w:rsid w:val="00B36997"/>
    <w:rsid w:val="00B36B3E"/>
    <w:rsid w:val="00B36B90"/>
    <w:rsid w:val="00B36D8B"/>
    <w:rsid w:val="00B36F94"/>
    <w:rsid w:val="00B36FD3"/>
    <w:rsid w:val="00B3701E"/>
    <w:rsid w:val="00B37302"/>
    <w:rsid w:val="00B3739B"/>
    <w:rsid w:val="00B374CA"/>
    <w:rsid w:val="00B3756B"/>
    <w:rsid w:val="00B375E2"/>
    <w:rsid w:val="00B3762F"/>
    <w:rsid w:val="00B37637"/>
    <w:rsid w:val="00B3780D"/>
    <w:rsid w:val="00B379DF"/>
    <w:rsid w:val="00B37AAF"/>
    <w:rsid w:val="00B37B0C"/>
    <w:rsid w:val="00B37CF1"/>
    <w:rsid w:val="00B37D61"/>
    <w:rsid w:val="00B37DE2"/>
    <w:rsid w:val="00B37E0C"/>
    <w:rsid w:val="00B37F15"/>
    <w:rsid w:val="00B37F64"/>
    <w:rsid w:val="00B40070"/>
    <w:rsid w:val="00B400F5"/>
    <w:rsid w:val="00B402FD"/>
    <w:rsid w:val="00B4038F"/>
    <w:rsid w:val="00B40598"/>
    <w:rsid w:val="00B4067E"/>
    <w:rsid w:val="00B40833"/>
    <w:rsid w:val="00B4097B"/>
    <w:rsid w:val="00B40A57"/>
    <w:rsid w:val="00B40A5A"/>
    <w:rsid w:val="00B40AFA"/>
    <w:rsid w:val="00B40BB7"/>
    <w:rsid w:val="00B40D84"/>
    <w:rsid w:val="00B40DB4"/>
    <w:rsid w:val="00B40DE8"/>
    <w:rsid w:val="00B40EFF"/>
    <w:rsid w:val="00B40F78"/>
    <w:rsid w:val="00B40FB5"/>
    <w:rsid w:val="00B41167"/>
    <w:rsid w:val="00B41266"/>
    <w:rsid w:val="00B4134F"/>
    <w:rsid w:val="00B414C1"/>
    <w:rsid w:val="00B414F4"/>
    <w:rsid w:val="00B41500"/>
    <w:rsid w:val="00B41675"/>
    <w:rsid w:val="00B41817"/>
    <w:rsid w:val="00B41847"/>
    <w:rsid w:val="00B41979"/>
    <w:rsid w:val="00B41A14"/>
    <w:rsid w:val="00B41A19"/>
    <w:rsid w:val="00B41A7E"/>
    <w:rsid w:val="00B41A9F"/>
    <w:rsid w:val="00B41D87"/>
    <w:rsid w:val="00B41DAE"/>
    <w:rsid w:val="00B41E68"/>
    <w:rsid w:val="00B41EC4"/>
    <w:rsid w:val="00B4215D"/>
    <w:rsid w:val="00B42174"/>
    <w:rsid w:val="00B421E7"/>
    <w:rsid w:val="00B422A2"/>
    <w:rsid w:val="00B422CF"/>
    <w:rsid w:val="00B42338"/>
    <w:rsid w:val="00B4239F"/>
    <w:rsid w:val="00B424E5"/>
    <w:rsid w:val="00B4252D"/>
    <w:rsid w:val="00B42543"/>
    <w:rsid w:val="00B42578"/>
    <w:rsid w:val="00B42848"/>
    <w:rsid w:val="00B4285B"/>
    <w:rsid w:val="00B4289B"/>
    <w:rsid w:val="00B428EF"/>
    <w:rsid w:val="00B429B6"/>
    <w:rsid w:val="00B42A0D"/>
    <w:rsid w:val="00B42A0E"/>
    <w:rsid w:val="00B42A2E"/>
    <w:rsid w:val="00B42A85"/>
    <w:rsid w:val="00B42ADE"/>
    <w:rsid w:val="00B42B67"/>
    <w:rsid w:val="00B42CAC"/>
    <w:rsid w:val="00B42CC9"/>
    <w:rsid w:val="00B42D88"/>
    <w:rsid w:val="00B42DB6"/>
    <w:rsid w:val="00B42DD7"/>
    <w:rsid w:val="00B42E1D"/>
    <w:rsid w:val="00B42E58"/>
    <w:rsid w:val="00B42EDC"/>
    <w:rsid w:val="00B42FCC"/>
    <w:rsid w:val="00B430F1"/>
    <w:rsid w:val="00B43140"/>
    <w:rsid w:val="00B43196"/>
    <w:rsid w:val="00B431EE"/>
    <w:rsid w:val="00B433BF"/>
    <w:rsid w:val="00B43468"/>
    <w:rsid w:val="00B434E7"/>
    <w:rsid w:val="00B43585"/>
    <w:rsid w:val="00B43676"/>
    <w:rsid w:val="00B43794"/>
    <w:rsid w:val="00B438D3"/>
    <w:rsid w:val="00B43908"/>
    <w:rsid w:val="00B43936"/>
    <w:rsid w:val="00B43BE7"/>
    <w:rsid w:val="00B43C5A"/>
    <w:rsid w:val="00B43D91"/>
    <w:rsid w:val="00B43DB6"/>
    <w:rsid w:val="00B43DEF"/>
    <w:rsid w:val="00B43E61"/>
    <w:rsid w:val="00B43F09"/>
    <w:rsid w:val="00B43F42"/>
    <w:rsid w:val="00B43FD9"/>
    <w:rsid w:val="00B440B7"/>
    <w:rsid w:val="00B44201"/>
    <w:rsid w:val="00B442CE"/>
    <w:rsid w:val="00B44327"/>
    <w:rsid w:val="00B443C6"/>
    <w:rsid w:val="00B4460F"/>
    <w:rsid w:val="00B446D3"/>
    <w:rsid w:val="00B448DB"/>
    <w:rsid w:val="00B44941"/>
    <w:rsid w:val="00B44A19"/>
    <w:rsid w:val="00B44AB6"/>
    <w:rsid w:val="00B44B11"/>
    <w:rsid w:val="00B44B63"/>
    <w:rsid w:val="00B44BDD"/>
    <w:rsid w:val="00B44C07"/>
    <w:rsid w:val="00B44C72"/>
    <w:rsid w:val="00B44C91"/>
    <w:rsid w:val="00B44C9E"/>
    <w:rsid w:val="00B44EE0"/>
    <w:rsid w:val="00B44F47"/>
    <w:rsid w:val="00B45149"/>
    <w:rsid w:val="00B451C9"/>
    <w:rsid w:val="00B454A9"/>
    <w:rsid w:val="00B45588"/>
    <w:rsid w:val="00B45597"/>
    <w:rsid w:val="00B455C7"/>
    <w:rsid w:val="00B45730"/>
    <w:rsid w:val="00B458C7"/>
    <w:rsid w:val="00B458CF"/>
    <w:rsid w:val="00B458F7"/>
    <w:rsid w:val="00B45966"/>
    <w:rsid w:val="00B45A03"/>
    <w:rsid w:val="00B45A26"/>
    <w:rsid w:val="00B45C2C"/>
    <w:rsid w:val="00B45CE3"/>
    <w:rsid w:val="00B45CFE"/>
    <w:rsid w:val="00B45DFA"/>
    <w:rsid w:val="00B45FAC"/>
    <w:rsid w:val="00B460D4"/>
    <w:rsid w:val="00B462EE"/>
    <w:rsid w:val="00B463F9"/>
    <w:rsid w:val="00B4648D"/>
    <w:rsid w:val="00B464C7"/>
    <w:rsid w:val="00B465AD"/>
    <w:rsid w:val="00B465FD"/>
    <w:rsid w:val="00B46686"/>
    <w:rsid w:val="00B4678C"/>
    <w:rsid w:val="00B468FC"/>
    <w:rsid w:val="00B46903"/>
    <w:rsid w:val="00B46B65"/>
    <w:rsid w:val="00B46C0D"/>
    <w:rsid w:val="00B46C5D"/>
    <w:rsid w:val="00B46DBE"/>
    <w:rsid w:val="00B46E84"/>
    <w:rsid w:val="00B46F4B"/>
    <w:rsid w:val="00B47130"/>
    <w:rsid w:val="00B471A9"/>
    <w:rsid w:val="00B47234"/>
    <w:rsid w:val="00B472D0"/>
    <w:rsid w:val="00B473EF"/>
    <w:rsid w:val="00B473FA"/>
    <w:rsid w:val="00B474E1"/>
    <w:rsid w:val="00B474E2"/>
    <w:rsid w:val="00B47773"/>
    <w:rsid w:val="00B477E2"/>
    <w:rsid w:val="00B478DD"/>
    <w:rsid w:val="00B4790A"/>
    <w:rsid w:val="00B47925"/>
    <w:rsid w:val="00B4796A"/>
    <w:rsid w:val="00B479ED"/>
    <w:rsid w:val="00B47A19"/>
    <w:rsid w:val="00B47B0F"/>
    <w:rsid w:val="00B47BF7"/>
    <w:rsid w:val="00B47D52"/>
    <w:rsid w:val="00B47EAA"/>
    <w:rsid w:val="00B47F2D"/>
    <w:rsid w:val="00B47F52"/>
    <w:rsid w:val="00B47F88"/>
    <w:rsid w:val="00B500A7"/>
    <w:rsid w:val="00B501BA"/>
    <w:rsid w:val="00B501D7"/>
    <w:rsid w:val="00B50208"/>
    <w:rsid w:val="00B50320"/>
    <w:rsid w:val="00B5043E"/>
    <w:rsid w:val="00B5050D"/>
    <w:rsid w:val="00B5059A"/>
    <w:rsid w:val="00B506C5"/>
    <w:rsid w:val="00B5076F"/>
    <w:rsid w:val="00B50925"/>
    <w:rsid w:val="00B50A91"/>
    <w:rsid w:val="00B50C48"/>
    <w:rsid w:val="00B50C6A"/>
    <w:rsid w:val="00B50CBF"/>
    <w:rsid w:val="00B50D87"/>
    <w:rsid w:val="00B5103B"/>
    <w:rsid w:val="00B510CE"/>
    <w:rsid w:val="00B51190"/>
    <w:rsid w:val="00B5122E"/>
    <w:rsid w:val="00B51234"/>
    <w:rsid w:val="00B5125A"/>
    <w:rsid w:val="00B51409"/>
    <w:rsid w:val="00B51473"/>
    <w:rsid w:val="00B51479"/>
    <w:rsid w:val="00B514BF"/>
    <w:rsid w:val="00B515A8"/>
    <w:rsid w:val="00B5166F"/>
    <w:rsid w:val="00B517AB"/>
    <w:rsid w:val="00B518B5"/>
    <w:rsid w:val="00B51963"/>
    <w:rsid w:val="00B51B21"/>
    <w:rsid w:val="00B51C4B"/>
    <w:rsid w:val="00B51CA6"/>
    <w:rsid w:val="00B51E42"/>
    <w:rsid w:val="00B51E5B"/>
    <w:rsid w:val="00B51E65"/>
    <w:rsid w:val="00B51E6D"/>
    <w:rsid w:val="00B51EAC"/>
    <w:rsid w:val="00B520BF"/>
    <w:rsid w:val="00B520D6"/>
    <w:rsid w:val="00B521D0"/>
    <w:rsid w:val="00B52205"/>
    <w:rsid w:val="00B522A7"/>
    <w:rsid w:val="00B522EC"/>
    <w:rsid w:val="00B5230B"/>
    <w:rsid w:val="00B523FA"/>
    <w:rsid w:val="00B52606"/>
    <w:rsid w:val="00B52654"/>
    <w:rsid w:val="00B526A4"/>
    <w:rsid w:val="00B526D5"/>
    <w:rsid w:val="00B52835"/>
    <w:rsid w:val="00B5292E"/>
    <w:rsid w:val="00B529DB"/>
    <w:rsid w:val="00B52A22"/>
    <w:rsid w:val="00B52A93"/>
    <w:rsid w:val="00B52B6E"/>
    <w:rsid w:val="00B52C41"/>
    <w:rsid w:val="00B52F50"/>
    <w:rsid w:val="00B53087"/>
    <w:rsid w:val="00B53197"/>
    <w:rsid w:val="00B531DC"/>
    <w:rsid w:val="00B531E3"/>
    <w:rsid w:val="00B5320C"/>
    <w:rsid w:val="00B5325E"/>
    <w:rsid w:val="00B532F4"/>
    <w:rsid w:val="00B53339"/>
    <w:rsid w:val="00B533A3"/>
    <w:rsid w:val="00B53465"/>
    <w:rsid w:val="00B53476"/>
    <w:rsid w:val="00B53516"/>
    <w:rsid w:val="00B53543"/>
    <w:rsid w:val="00B5372B"/>
    <w:rsid w:val="00B53938"/>
    <w:rsid w:val="00B53B3A"/>
    <w:rsid w:val="00B53D13"/>
    <w:rsid w:val="00B53F41"/>
    <w:rsid w:val="00B54087"/>
    <w:rsid w:val="00B540B5"/>
    <w:rsid w:val="00B5411B"/>
    <w:rsid w:val="00B543CD"/>
    <w:rsid w:val="00B54512"/>
    <w:rsid w:val="00B54577"/>
    <w:rsid w:val="00B5461F"/>
    <w:rsid w:val="00B54A8C"/>
    <w:rsid w:val="00B54B68"/>
    <w:rsid w:val="00B54CE6"/>
    <w:rsid w:val="00B54D54"/>
    <w:rsid w:val="00B54D9C"/>
    <w:rsid w:val="00B54E50"/>
    <w:rsid w:val="00B54EEE"/>
    <w:rsid w:val="00B54F42"/>
    <w:rsid w:val="00B54F45"/>
    <w:rsid w:val="00B551DE"/>
    <w:rsid w:val="00B5530E"/>
    <w:rsid w:val="00B553BF"/>
    <w:rsid w:val="00B553D8"/>
    <w:rsid w:val="00B5546E"/>
    <w:rsid w:val="00B5551E"/>
    <w:rsid w:val="00B5554F"/>
    <w:rsid w:val="00B556BA"/>
    <w:rsid w:val="00B556C4"/>
    <w:rsid w:val="00B55732"/>
    <w:rsid w:val="00B557A5"/>
    <w:rsid w:val="00B55914"/>
    <w:rsid w:val="00B559A8"/>
    <w:rsid w:val="00B559EB"/>
    <w:rsid w:val="00B55A2C"/>
    <w:rsid w:val="00B55AC7"/>
    <w:rsid w:val="00B55ACF"/>
    <w:rsid w:val="00B55D19"/>
    <w:rsid w:val="00B56178"/>
    <w:rsid w:val="00B56182"/>
    <w:rsid w:val="00B5624C"/>
    <w:rsid w:val="00B5626E"/>
    <w:rsid w:val="00B562D5"/>
    <w:rsid w:val="00B562E1"/>
    <w:rsid w:val="00B56303"/>
    <w:rsid w:val="00B563F8"/>
    <w:rsid w:val="00B5643E"/>
    <w:rsid w:val="00B5653B"/>
    <w:rsid w:val="00B566FB"/>
    <w:rsid w:val="00B568B1"/>
    <w:rsid w:val="00B568C9"/>
    <w:rsid w:val="00B56A1E"/>
    <w:rsid w:val="00B56B49"/>
    <w:rsid w:val="00B56DB3"/>
    <w:rsid w:val="00B56DB6"/>
    <w:rsid w:val="00B56E68"/>
    <w:rsid w:val="00B56E6B"/>
    <w:rsid w:val="00B56ED9"/>
    <w:rsid w:val="00B56F27"/>
    <w:rsid w:val="00B57010"/>
    <w:rsid w:val="00B57213"/>
    <w:rsid w:val="00B5723E"/>
    <w:rsid w:val="00B5729D"/>
    <w:rsid w:val="00B57322"/>
    <w:rsid w:val="00B57325"/>
    <w:rsid w:val="00B5745B"/>
    <w:rsid w:val="00B5766F"/>
    <w:rsid w:val="00B576FA"/>
    <w:rsid w:val="00B577A7"/>
    <w:rsid w:val="00B577A8"/>
    <w:rsid w:val="00B578CE"/>
    <w:rsid w:val="00B578D7"/>
    <w:rsid w:val="00B578E1"/>
    <w:rsid w:val="00B57923"/>
    <w:rsid w:val="00B5795E"/>
    <w:rsid w:val="00B57A8C"/>
    <w:rsid w:val="00B57B21"/>
    <w:rsid w:val="00B57B35"/>
    <w:rsid w:val="00B57C26"/>
    <w:rsid w:val="00B57DCA"/>
    <w:rsid w:val="00B57F5C"/>
    <w:rsid w:val="00B57F70"/>
    <w:rsid w:val="00B600F7"/>
    <w:rsid w:val="00B6018D"/>
    <w:rsid w:val="00B601F9"/>
    <w:rsid w:val="00B602C2"/>
    <w:rsid w:val="00B6039C"/>
    <w:rsid w:val="00B605DF"/>
    <w:rsid w:val="00B60669"/>
    <w:rsid w:val="00B6070B"/>
    <w:rsid w:val="00B607B1"/>
    <w:rsid w:val="00B607B3"/>
    <w:rsid w:val="00B609DB"/>
    <w:rsid w:val="00B60ADB"/>
    <w:rsid w:val="00B60B24"/>
    <w:rsid w:val="00B60C6E"/>
    <w:rsid w:val="00B60C8A"/>
    <w:rsid w:val="00B60DB5"/>
    <w:rsid w:val="00B60DE3"/>
    <w:rsid w:val="00B60ED5"/>
    <w:rsid w:val="00B60F2C"/>
    <w:rsid w:val="00B60F74"/>
    <w:rsid w:val="00B610DB"/>
    <w:rsid w:val="00B61129"/>
    <w:rsid w:val="00B6113C"/>
    <w:rsid w:val="00B61157"/>
    <w:rsid w:val="00B611DB"/>
    <w:rsid w:val="00B612A9"/>
    <w:rsid w:val="00B61329"/>
    <w:rsid w:val="00B61419"/>
    <w:rsid w:val="00B6152D"/>
    <w:rsid w:val="00B615D5"/>
    <w:rsid w:val="00B615E5"/>
    <w:rsid w:val="00B615EA"/>
    <w:rsid w:val="00B6167C"/>
    <w:rsid w:val="00B617E4"/>
    <w:rsid w:val="00B618C3"/>
    <w:rsid w:val="00B6190E"/>
    <w:rsid w:val="00B61967"/>
    <w:rsid w:val="00B61978"/>
    <w:rsid w:val="00B61B5A"/>
    <w:rsid w:val="00B61C44"/>
    <w:rsid w:val="00B61D0A"/>
    <w:rsid w:val="00B61D12"/>
    <w:rsid w:val="00B61E01"/>
    <w:rsid w:val="00B61E58"/>
    <w:rsid w:val="00B62010"/>
    <w:rsid w:val="00B62066"/>
    <w:rsid w:val="00B62105"/>
    <w:rsid w:val="00B62120"/>
    <w:rsid w:val="00B62158"/>
    <w:rsid w:val="00B622CD"/>
    <w:rsid w:val="00B624F1"/>
    <w:rsid w:val="00B62539"/>
    <w:rsid w:val="00B625E5"/>
    <w:rsid w:val="00B626BB"/>
    <w:rsid w:val="00B626DB"/>
    <w:rsid w:val="00B62771"/>
    <w:rsid w:val="00B628E5"/>
    <w:rsid w:val="00B6290D"/>
    <w:rsid w:val="00B62915"/>
    <w:rsid w:val="00B62A37"/>
    <w:rsid w:val="00B62CAB"/>
    <w:rsid w:val="00B62D28"/>
    <w:rsid w:val="00B62D4E"/>
    <w:rsid w:val="00B62DDC"/>
    <w:rsid w:val="00B62FBA"/>
    <w:rsid w:val="00B63307"/>
    <w:rsid w:val="00B63513"/>
    <w:rsid w:val="00B6368E"/>
    <w:rsid w:val="00B63864"/>
    <w:rsid w:val="00B63AEE"/>
    <w:rsid w:val="00B63B83"/>
    <w:rsid w:val="00B63BC1"/>
    <w:rsid w:val="00B63D64"/>
    <w:rsid w:val="00B63DD8"/>
    <w:rsid w:val="00B63E2E"/>
    <w:rsid w:val="00B63E9D"/>
    <w:rsid w:val="00B63FCD"/>
    <w:rsid w:val="00B63FCE"/>
    <w:rsid w:val="00B63FDA"/>
    <w:rsid w:val="00B641D8"/>
    <w:rsid w:val="00B642C5"/>
    <w:rsid w:val="00B6449A"/>
    <w:rsid w:val="00B64598"/>
    <w:rsid w:val="00B648C2"/>
    <w:rsid w:val="00B648D8"/>
    <w:rsid w:val="00B64B43"/>
    <w:rsid w:val="00B64C61"/>
    <w:rsid w:val="00B64C81"/>
    <w:rsid w:val="00B64EA3"/>
    <w:rsid w:val="00B65080"/>
    <w:rsid w:val="00B650C2"/>
    <w:rsid w:val="00B65216"/>
    <w:rsid w:val="00B6521D"/>
    <w:rsid w:val="00B652AF"/>
    <w:rsid w:val="00B653FF"/>
    <w:rsid w:val="00B654F7"/>
    <w:rsid w:val="00B65544"/>
    <w:rsid w:val="00B655C6"/>
    <w:rsid w:val="00B65711"/>
    <w:rsid w:val="00B65757"/>
    <w:rsid w:val="00B65816"/>
    <w:rsid w:val="00B65822"/>
    <w:rsid w:val="00B6589C"/>
    <w:rsid w:val="00B65997"/>
    <w:rsid w:val="00B6599B"/>
    <w:rsid w:val="00B659EE"/>
    <w:rsid w:val="00B659FC"/>
    <w:rsid w:val="00B65A1C"/>
    <w:rsid w:val="00B65A47"/>
    <w:rsid w:val="00B65A88"/>
    <w:rsid w:val="00B65AFA"/>
    <w:rsid w:val="00B65B80"/>
    <w:rsid w:val="00B65BAD"/>
    <w:rsid w:val="00B65CAB"/>
    <w:rsid w:val="00B65CAE"/>
    <w:rsid w:val="00B65D24"/>
    <w:rsid w:val="00B65EE2"/>
    <w:rsid w:val="00B6606F"/>
    <w:rsid w:val="00B6622E"/>
    <w:rsid w:val="00B66306"/>
    <w:rsid w:val="00B66441"/>
    <w:rsid w:val="00B6645B"/>
    <w:rsid w:val="00B664EF"/>
    <w:rsid w:val="00B66614"/>
    <w:rsid w:val="00B66727"/>
    <w:rsid w:val="00B66A40"/>
    <w:rsid w:val="00B66AA7"/>
    <w:rsid w:val="00B66C01"/>
    <w:rsid w:val="00B66C0C"/>
    <w:rsid w:val="00B66EEF"/>
    <w:rsid w:val="00B66F20"/>
    <w:rsid w:val="00B66F42"/>
    <w:rsid w:val="00B66FF9"/>
    <w:rsid w:val="00B67063"/>
    <w:rsid w:val="00B67114"/>
    <w:rsid w:val="00B67151"/>
    <w:rsid w:val="00B67162"/>
    <w:rsid w:val="00B673A2"/>
    <w:rsid w:val="00B6753E"/>
    <w:rsid w:val="00B6763E"/>
    <w:rsid w:val="00B6768D"/>
    <w:rsid w:val="00B677EC"/>
    <w:rsid w:val="00B67A3A"/>
    <w:rsid w:val="00B67AFE"/>
    <w:rsid w:val="00B67C80"/>
    <w:rsid w:val="00B67C94"/>
    <w:rsid w:val="00B67CBD"/>
    <w:rsid w:val="00B67CF5"/>
    <w:rsid w:val="00B67CF8"/>
    <w:rsid w:val="00B67D71"/>
    <w:rsid w:val="00B67D9C"/>
    <w:rsid w:val="00B67EB9"/>
    <w:rsid w:val="00B67EF3"/>
    <w:rsid w:val="00B67F2E"/>
    <w:rsid w:val="00B67FA1"/>
    <w:rsid w:val="00B67FB1"/>
    <w:rsid w:val="00B70031"/>
    <w:rsid w:val="00B700BD"/>
    <w:rsid w:val="00B70218"/>
    <w:rsid w:val="00B7031F"/>
    <w:rsid w:val="00B703F7"/>
    <w:rsid w:val="00B7053D"/>
    <w:rsid w:val="00B7067A"/>
    <w:rsid w:val="00B706C4"/>
    <w:rsid w:val="00B707A7"/>
    <w:rsid w:val="00B707C8"/>
    <w:rsid w:val="00B708BC"/>
    <w:rsid w:val="00B709C5"/>
    <w:rsid w:val="00B70B5F"/>
    <w:rsid w:val="00B70D04"/>
    <w:rsid w:val="00B70E44"/>
    <w:rsid w:val="00B70FD8"/>
    <w:rsid w:val="00B7101C"/>
    <w:rsid w:val="00B7106B"/>
    <w:rsid w:val="00B71072"/>
    <w:rsid w:val="00B71300"/>
    <w:rsid w:val="00B71349"/>
    <w:rsid w:val="00B7145A"/>
    <w:rsid w:val="00B714E9"/>
    <w:rsid w:val="00B717AB"/>
    <w:rsid w:val="00B719DB"/>
    <w:rsid w:val="00B71A30"/>
    <w:rsid w:val="00B71BB4"/>
    <w:rsid w:val="00B71CB5"/>
    <w:rsid w:val="00B71DDD"/>
    <w:rsid w:val="00B71FAC"/>
    <w:rsid w:val="00B71FCD"/>
    <w:rsid w:val="00B72012"/>
    <w:rsid w:val="00B72027"/>
    <w:rsid w:val="00B72046"/>
    <w:rsid w:val="00B720FA"/>
    <w:rsid w:val="00B721D9"/>
    <w:rsid w:val="00B72275"/>
    <w:rsid w:val="00B72309"/>
    <w:rsid w:val="00B72371"/>
    <w:rsid w:val="00B7237F"/>
    <w:rsid w:val="00B7241D"/>
    <w:rsid w:val="00B724A2"/>
    <w:rsid w:val="00B724AA"/>
    <w:rsid w:val="00B724CC"/>
    <w:rsid w:val="00B725A7"/>
    <w:rsid w:val="00B7267B"/>
    <w:rsid w:val="00B726A4"/>
    <w:rsid w:val="00B726B3"/>
    <w:rsid w:val="00B72914"/>
    <w:rsid w:val="00B729A4"/>
    <w:rsid w:val="00B72BC4"/>
    <w:rsid w:val="00B72BCD"/>
    <w:rsid w:val="00B72DC4"/>
    <w:rsid w:val="00B72E18"/>
    <w:rsid w:val="00B72E34"/>
    <w:rsid w:val="00B72E7D"/>
    <w:rsid w:val="00B72E8A"/>
    <w:rsid w:val="00B72FD3"/>
    <w:rsid w:val="00B72FF1"/>
    <w:rsid w:val="00B730C7"/>
    <w:rsid w:val="00B731BD"/>
    <w:rsid w:val="00B73283"/>
    <w:rsid w:val="00B7332E"/>
    <w:rsid w:val="00B73372"/>
    <w:rsid w:val="00B73382"/>
    <w:rsid w:val="00B7339C"/>
    <w:rsid w:val="00B73419"/>
    <w:rsid w:val="00B73484"/>
    <w:rsid w:val="00B7353C"/>
    <w:rsid w:val="00B73575"/>
    <w:rsid w:val="00B73612"/>
    <w:rsid w:val="00B73674"/>
    <w:rsid w:val="00B736B7"/>
    <w:rsid w:val="00B73777"/>
    <w:rsid w:val="00B737ED"/>
    <w:rsid w:val="00B73815"/>
    <w:rsid w:val="00B738C3"/>
    <w:rsid w:val="00B739A3"/>
    <w:rsid w:val="00B739BE"/>
    <w:rsid w:val="00B73A6C"/>
    <w:rsid w:val="00B73AE6"/>
    <w:rsid w:val="00B73B77"/>
    <w:rsid w:val="00B73D0D"/>
    <w:rsid w:val="00B73D55"/>
    <w:rsid w:val="00B73E1C"/>
    <w:rsid w:val="00B73F3B"/>
    <w:rsid w:val="00B74054"/>
    <w:rsid w:val="00B74482"/>
    <w:rsid w:val="00B74537"/>
    <w:rsid w:val="00B74570"/>
    <w:rsid w:val="00B746CE"/>
    <w:rsid w:val="00B7480F"/>
    <w:rsid w:val="00B74867"/>
    <w:rsid w:val="00B74875"/>
    <w:rsid w:val="00B748FD"/>
    <w:rsid w:val="00B74A4F"/>
    <w:rsid w:val="00B74ADC"/>
    <w:rsid w:val="00B74B3C"/>
    <w:rsid w:val="00B74B46"/>
    <w:rsid w:val="00B74BF7"/>
    <w:rsid w:val="00B74C77"/>
    <w:rsid w:val="00B74D72"/>
    <w:rsid w:val="00B74DD6"/>
    <w:rsid w:val="00B74DF9"/>
    <w:rsid w:val="00B74FAD"/>
    <w:rsid w:val="00B74FCD"/>
    <w:rsid w:val="00B751C2"/>
    <w:rsid w:val="00B751D1"/>
    <w:rsid w:val="00B7530C"/>
    <w:rsid w:val="00B7531F"/>
    <w:rsid w:val="00B753F5"/>
    <w:rsid w:val="00B75450"/>
    <w:rsid w:val="00B75484"/>
    <w:rsid w:val="00B75494"/>
    <w:rsid w:val="00B75601"/>
    <w:rsid w:val="00B756AD"/>
    <w:rsid w:val="00B756BC"/>
    <w:rsid w:val="00B756C8"/>
    <w:rsid w:val="00B756F7"/>
    <w:rsid w:val="00B759B7"/>
    <w:rsid w:val="00B75A9B"/>
    <w:rsid w:val="00B75EE5"/>
    <w:rsid w:val="00B75F92"/>
    <w:rsid w:val="00B76031"/>
    <w:rsid w:val="00B762D8"/>
    <w:rsid w:val="00B764CE"/>
    <w:rsid w:val="00B76632"/>
    <w:rsid w:val="00B7680D"/>
    <w:rsid w:val="00B768DE"/>
    <w:rsid w:val="00B76931"/>
    <w:rsid w:val="00B769E6"/>
    <w:rsid w:val="00B76A02"/>
    <w:rsid w:val="00B76A9D"/>
    <w:rsid w:val="00B76C44"/>
    <w:rsid w:val="00B76C46"/>
    <w:rsid w:val="00B76D49"/>
    <w:rsid w:val="00B76DAB"/>
    <w:rsid w:val="00B76DE6"/>
    <w:rsid w:val="00B76E4D"/>
    <w:rsid w:val="00B770F2"/>
    <w:rsid w:val="00B770FA"/>
    <w:rsid w:val="00B7710D"/>
    <w:rsid w:val="00B7749A"/>
    <w:rsid w:val="00B77503"/>
    <w:rsid w:val="00B776AA"/>
    <w:rsid w:val="00B77774"/>
    <w:rsid w:val="00B7780B"/>
    <w:rsid w:val="00B778C1"/>
    <w:rsid w:val="00B778E8"/>
    <w:rsid w:val="00B77D4B"/>
    <w:rsid w:val="00B77DC5"/>
    <w:rsid w:val="00B77DE0"/>
    <w:rsid w:val="00B77E10"/>
    <w:rsid w:val="00B77F26"/>
    <w:rsid w:val="00B77FB3"/>
    <w:rsid w:val="00B77FD1"/>
    <w:rsid w:val="00B80017"/>
    <w:rsid w:val="00B80021"/>
    <w:rsid w:val="00B800BC"/>
    <w:rsid w:val="00B8014A"/>
    <w:rsid w:val="00B8031E"/>
    <w:rsid w:val="00B804F2"/>
    <w:rsid w:val="00B804FB"/>
    <w:rsid w:val="00B8054C"/>
    <w:rsid w:val="00B80704"/>
    <w:rsid w:val="00B807CA"/>
    <w:rsid w:val="00B809D6"/>
    <w:rsid w:val="00B80AA8"/>
    <w:rsid w:val="00B80AEC"/>
    <w:rsid w:val="00B80BF6"/>
    <w:rsid w:val="00B80C51"/>
    <w:rsid w:val="00B80CDC"/>
    <w:rsid w:val="00B80D74"/>
    <w:rsid w:val="00B80DDD"/>
    <w:rsid w:val="00B80EEA"/>
    <w:rsid w:val="00B80F1D"/>
    <w:rsid w:val="00B80F72"/>
    <w:rsid w:val="00B80FEC"/>
    <w:rsid w:val="00B8102E"/>
    <w:rsid w:val="00B810CF"/>
    <w:rsid w:val="00B8125B"/>
    <w:rsid w:val="00B812A4"/>
    <w:rsid w:val="00B812CE"/>
    <w:rsid w:val="00B81315"/>
    <w:rsid w:val="00B81345"/>
    <w:rsid w:val="00B8141C"/>
    <w:rsid w:val="00B8142D"/>
    <w:rsid w:val="00B81493"/>
    <w:rsid w:val="00B814A6"/>
    <w:rsid w:val="00B81527"/>
    <w:rsid w:val="00B8164B"/>
    <w:rsid w:val="00B817C3"/>
    <w:rsid w:val="00B817CC"/>
    <w:rsid w:val="00B81A09"/>
    <w:rsid w:val="00B81B0E"/>
    <w:rsid w:val="00B81B28"/>
    <w:rsid w:val="00B81BA2"/>
    <w:rsid w:val="00B81BE9"/>
    <w:rsid w:val="00B81C18"/>
    <w:rsid w:val="00B81C5A"/>
    <w:rsid w:val="00B81D09"/>
    <w:rsid w:val="00B81DB8"/>
    <w:rsid w:val="00B81E0C"/>
    <w:rsid w:val="00B81E18"/>
    <w:rsid w:val="00B820A4"/>
    <w:rsid w:val="00B820F5"/>
    <w:rsid w:val="00B82311"/>
    <w:rsid w:val="00B82455"/>
    <w:rsid w:val="00B82491"/>
    <w:rsid w:val="00B82594"/>
    <w:rsid w:val="00B825D7"/>
    <w:rsid w:val="00B825FE"/>
    <w:rsid w:val="00B82629"/>
    <w:rsid w:val="00B8276E"/>
    <w:rsid w:val="00B8279C"/>
    <w:rsid w:val="00B827E0"/>
    <w:rsid w:val="00B828B6"/>
    <w:rsid w:val="00B8296E"/>
    <w:rsid w:val="00B82A7B"/>
    <w:rsid w:val="00B82B1C"/>
    <w:rsid w:val="00B82B9D"/>
    <w:rsid w:val="00B82BED"/>
    <w:rsid w:val="00B82C78"/>
    <w:rsid w:val="00B82C9A"/>
    <w:rsid w:val="00B82E3B"/>
    <w:rsid w:val="00B82E51"/>
    <w:rsid w:val="00B832D6"/>
    <w:rsid w:val="00B83307"/>
    <w:rsid w:val="00B83419"/>
    <w:rsid w:val="00B834CA"/>
    <w:rsid w:val="00B83672"/>
    <w:rsid w:val="00B83721"/>
    <w:rsid w:val="00B83723"/>
    <w:rsid w:val="00B837A8"/>
    <w:rsid w:val="00B83B40"/>
    <w:rsid w:val="00B83B98"/>
    <w:rsid w:val="00B83D1F"/>
    <w:rsid w:val="00B83D8C"/>
    <w:rsid w:val="00B83F16"/>
    <w:rsid w:val="00B83F3C"/>
    <w:rsid w:val="00B840B6"/>
    <w:rsid w:val="00B8418E"/>
    <w:rsid w:val="00B8423B"/>
    <w:rsid w:val="00B84558"/>
    <w:rsid w:val="00B84589"/>
    <w:rsid w:val="00B8472F"/>
    <w:rsid w:val="00B84889"/>
    <w:rsid w:val="00B84A20"/>
    <w:rsid w:val="00B84E8D"/>
    <w:rsid w:val="00B84E8F"/>
    <w:rsid w:val="00B84EBC"/>
    <w:rsid w:val="00B856EF"/>
    <w:rsid w:val="00B856FC"/>
    <w:rsid w:val="00B858C0"/>
    <w:rsid w:val="00B859DB"/>
    <w:rsid w:val="00B85A58"/>
    <w:rsid w:val="00B85AC6"/>
    <w:rsid w:val="00B85ACA"/>
    <w:rsid w:val="00B85B2F"/>
    <w:rsid w:val="00B85CAC"/>
    <w:rsid w:val="00B85E1A"/>
    <w:rsid w:val="00B85E1C"/>
    <w:rsid w:val="00B85E51"/>
    <w:rsid w:val="00B85F01"/>
    <w:rsid w:val="00B85F90"/>
    <w:rsid w:val="00B85FBC"/>
    <w:rsid w:val="00B8616D"/>
    <w:rsid w:val="00B862A1"/>
    <w:rsid w:val="00B8653B"/>
    <w:rsid w:val="00B865EA"/>
    <w:rsid w:val="00B866EF"/>
    <w:rsid w:val="00B8678A"/>
    <w:rsid w:val="00B86790"/>
    <w:rsid w:val="00B8691D"/>
    <w:rsid w:val="00B86BA5"/>
    <w:rsid w:val="00B86CC2"/>
    <w:rsid w:val="00B86CE0"/>
    <w:rsid w:val="00B86DDA"/>
    <w:rsid w:val="00B86DE4"/>
    <w:rsid w:val="00B86E98"/>
    <w:rsid w:val="00B86EB1"/>
    <w:rsid w:val="00B86EC7"/>
    <w:rsid w:val="00B86ED3"/>
    <w:rsid w:val="00B86EE4"/>
    <w:rsid w:val="00B86F34"/>
    <w:rsid w:val="00B87063"/>
    <w:rsid w:val="00B8706C"/>
    <w:rsid w:val="00B871DA"/>
    <w:rsid w:val="00B871F6"/>
    <w:rsid w:val="00B87316"/>
    <w:rsid w:val="00B87339"/>
    <w:rsid w:val="00B8746F"/>
    <w:rsid w:val="00B8748A"/>
    <w:rsid w:val="00B87595"/>
    <w:rsid w:val="00B875B9"/>
    <w:rsid w:val="00B875E3"/>
    <w:rsid w:val="00B8769A"/>
    <w:rsid w:val="00B878E5"/>
    <w:rsid w:val="00B8797D"/>
    <w:rsid w:val="00B879AE"/>
    <w:rsid w:val="00B87C2B"/>
    <w:rsid w:val="00B9005E"/>
    <w:rsid w:val="00B900A2"/>
    <w:rsid w:val="00B90237"/>
    <w:rsid w:val="00B9028E"/>
    <w:rsid w:val="00B90390"/>
    <w:rsid w:val="00B90444"/>
    <w:rsid w:val="00B9049A"/>
    <w:rsid w:val="00B904F7"/>
    <w:rsid w:val="00B905C4"/>
    <w:rsid w:val="00B908A4"/>
    <w:rsid w:val="00B90924"/>
    <w:rsid w:val="00B90928"/>
    <w:rsid w:val="00B90A47"/>
    <w:rsid w:val="00B90A9E"/>
    <w:rsid w:val="00B90C86"/>
    <w:rsid w:val="00B90D16"/>
    <w:rsid w:val="00B90DB7"/>
    <w:rsid w:val="00B90E79"/>
    <w:rsid w:val="00B90EAC"/>
    <w:rsid w:val="00B90F61"/>
    <w:rsid w:val="00B9117B"/>
    <w:rsid w:val="00B91290"/>
    <w:rsid w:val="00B91366"/>
    <w:rsid w:val="00B913D5"/>
    <w:rsid w:val="00B91619"/>
    <w:rsid w:val="00B9161F"/>
    <w:rsid w:val="00B91686"/>
    <w:rsid w:val="00B917AD"/>
    <w:rsid w:val="00B9197C"/>
    <w:rsid w:val="00B91CAC"/>
    <w:rsid w:val="00B91D4D"/>
    <w:rsid w:val="00B91D5A"/>
    <w:rsid w:val="00B91D99"/>
    <w:rsid w:val="00B91ECD"/>
    <w:rsid w:val="00B91ED0"/>
    <w:rsid w:val="00B920B8"/>
    <w:rsid w:val="00B921DA"/>
    <w:rsid w:val="00B924EA"/>
    <w:rsid w:val="00B92582"/>
    <w:rsid w:val="00B925E2"/>
    <w:rsid w:val="00B92635"/>
    <w:rsid w:val="00B92673"/>
    <w:rsid w:val="00B926AD"/>
    <w:rsid w:val="00B927DC"/>
    <w:rsid w:val="00B927F8"/>
    <w:rsid w:val="00B92800"/>
    <w:rsid w:val="00B92996"/>
    <w:rsid w:val="00B92A88"/>
    <w:rsid w:val="00B92D05"/>
    <w:rsid w:val="00B92D34"/>
    <w:rsid w:val="00B92D3B"/>
    <w:rsid w:val="00B92D8A"/>
    <w:rsid w:val="00B92E1B"/>
    <w:rsid w:val="00B92F96"/>
    <w:rsid w:val="00B93019"/>
    <w:rsid w:val="00B93167"/>
    <w:rsid w:val="00B932AE"/>
    <w:rsid w:val="00B9339A"/>
    <w:rsid w:val="00B93413"/>
    <w:rsid w:val="00B93614"/>
    <w:rsid w:val="00B93869"/>
    <w:rsid w:val="00B9389E"/>
    <w:rsid w:val="00B93A9C"/>
    <w:rsid w:val="00B93B40"/>
    <w:rsid w:val="00B93C75"/>
    <w:rsid w:val="00B93C7F"/>
    <w:rsid w:val="00B93CAC"/>
    <w:rsid w:val="00B93D5A"/>
    <w:rsid w:val="00B93D7F"/>
    <w:rsid w:val="00B93E81"/>
    <w:rsid w:val="00B9417E"/>
    <w:rsid w:val="00B941C0"/>
    <w:rsid w:val="00B9427E"/>
    <w:rsid w:val="00B94302"/>
    <w:rsid w:val="00B94372"/>
    <w:rsid w:val="00B944A3"/>
    <w:rsid w:val="00B944DB"/>
    <w:rsid w:val="00B94634"/>
    <w:rsid w:val="00B946CC"/>
    <w:rsid w:val="00B948C2"/>
    <w:rsid w:val="00B9495F"/>
    <w:rsid w:val="00B94C47"/>
    <w:rsid w:val="00B94C56"/>
    <w:rsid w:val="00B94CCD"/>
    <w:rsid w:val="00B94CF7"/>
    <w:rsid w:val="00B94DA0"/>
    <w:rsid w:val="00B94FE8"/>
    <w:rsid w:val="00B94FE9"/>
    <w:rsid w:val="00B950EB"/>
    <w:rsid w:val="00B95236"/>
    <w:rsid w:val="00B952A2"/>
    <w:rsid w:val="00B95380"/>
    <w:rsid w:val="00B95415"/>
    <w:rsid w:val="00B95474"/>
    <w:rsid w:val="00B95527"/>
    <w:rsid w:val="00B95559"/>
    <w:rsid w:val="00B9557B"/>
    <w:rsid w:val="00B9566D"/>
    <w:rsid w:val="00B9570B"/>
    <w:rsid w:val="00B957CA"/>
    <w:rsid w:val="00B95908"/>
    <w:rsid w:val="00B959B2"/>
    <w:rsid w:val="00B959ED"/>
    <w:rsid w:val="00B95B92"/>
    <w:rsid w:val="00B95BAF"/>
    <w:rsid w:val="00B95BD2"/>
    <w:rsid w:val="00B95CB7"/>
    <w:rsid w:val="00B95D4C"/>
    <w:rsid w:val="00B95F8D"/>
    <w:rsid w:val="00B95F9E"/>
    <w:rsid w:val="00B9607F"/>
    <w:rsid w:val="00B960FA"/>
    <w:rsid w:val="00B96342"/>
    <w:rsid w:val="00B9649F"/>
    <w:rsid w:val="00B965A9"/>
    <w:rsid w:val="00B965E7"/>
    <w:rsid w:val="00B9668B"/>
    <w:rsid w:val="00B967D2"/>
    <w:rsid w:val="00B96AD9"/>
    <w:rsid w:val="00B96B61"/>
    <w:rsid w:val="00B96BC4"/>
    <w:rsid w:val="00B96CCD"/>
    <w:rsid w:val="00B96CDA"/>
    <w:rsid w:val="00B96DF4"/>
    <w:rsid w:val="00B96E13"/>
    <w:rsid w:val="00B96E8A"/>
    <w:rsid w:val="00B96F42"/>
    <w:rsid w:val="00B96F75"/>
    <w:rsid w:val="00B96FA0"/>
    <w:rsid w:val="00B96FDF"/>
    <w:rsid w:val="00B971AB"/>
    <w:rsid w:val="00B973C2"/>
    <w:rsid w:val="00B973C8"/>
    <w:rsid w:val="00B97716"/>
    <w:rsid w:val="00B97750"/>
    <w:rsid w:val="00B97980"/>
    <w:rsid w:val="00B979C7"/>
    <w:rsid w:val="00B97C5E"/>
    <w:rsid w:val="00B97CD7"/>
    <w:rsid w:val="00B97D3F"/>
    <w:rsid w:val="00B97D80"/>
    <w:rsid w:val="00B97EAB"/>
    <w:rsid w:val="00B97EEC"/>
    <w:rsid w:val="00BA00CA"/>
    <w:rsid w:val="00BA01F6"/>
    <w:rsid w:val="00BA0270"/>
    <w:rsid w:val="00BA02AF"/>
    <w:rsid w:val="00BA02FF"/>
    <w:rsid w:val="00BA085C"/>
    <w:rsid w:val="00BA0884"/>
    <w:rsid w:val="00BA09D0"/>
    <w:rsid w:val="00BA0A10"/>
    <w:rsid w:val="00BA0A5D"/>
    <w:rsid w:val="00BA0BBE"/>
    <w:rsid w:val="00BA0C29"/>
    <w:rsid w:val="00BA0CBD"/>
    <w:rsid w:val="00BA0D6A"/>
    <w:rsid w:val="00BA0DFC"/>
    <w:rsid w:val="00BA0EE0"/>
    <w:rsid w:val="00BA0FE1"/>
    <w:rsid w:val="00BA112F"/>
    <w:rsid w:val="00BA11CF"/>
    <w:rsid w:val="00BA11D9"/>
    <w:rsid w:val="00BA12A0"/>
    <w:rsid w:val="00BA12D5"/>
    <w:rsid w:val="00BA137A"/>
    <w:rsid w:val="00BA153F"/>
    <w:rsid w:val="00BA15BB"/>
    <w:rsid w:val="00BA1601"/>
    <w:rsid w:val="00BA1623"/>
    <w:rsid w:val="00BA168E"/>
    <w:rsid w:val="00BA18CF"/>
    <w:rsid w:val="00BA190F"/>
    <w:rsid w:val="00BA1B6F"/>
    <w:rsid w:val="00BA1DD5"/>
    <w:rsid w:val="00BA1E25"/>
    <w:rsid w:val="00BA1EA8"/>
    <w:rsid w:val="00BA2259"/>
    <w:rsid w:val="00BA2325"/>
    <w:rsid w:val="00BA2454"/>
    <w:rsid w:val="00BA247C"/>
    <w:rsid w:val="00BA26CE"/>
    <w:rsid w:val="00BA2AA9"/>
    <w:rsid w:val="00BA2BAD"/>
    <w:rsid w:val="00BA2BBB"/>
    <w:rsid w:val="00BA2D26"/>
    <w:rsid w:val="00BA2E7B"/>
    <w:rsid w:val="00BA2E7D"/>
    <w:rsid w:val="00BA2FFF"/>
    <w:rsid w:val="00BA3088"/>
    <w:rsid w:val="00BA30D3"/>
    <w:rsid w:val="00BA3106"/>
    <w:rsid w:val="00BA312A"/>
    <w:rsid w:val="00BA3154"/>
    <w:rsid w:val="00BA31D4"/>
    <w:rsid w:val="00BA32C9"/>
    <w:rsid w:val="00BA3350"/>
    <w:rsid w:val="00BA3367"/>
    <w:rsid w:val="00BA3471"/>
    <w:rsid w:val="00BA3579"/>
    <w:rsid w:val="00BA38EF"/>
    <w:rsid w:val="00BA397C"/>
    <w:rsid w:val="00BA39E0"/>
    <w:rsid w:val="00BA3A9B"/>
    <w:rsid w:val="00BA3C21"/>
    <w:rsid w:val="00BA3CC8"/>
    <w:rsid w:val="00BA3CDC"/>
    <w:rsid w:val="00BA3DC5"/>
    <w:rsid w:val="00BA4029"/>
    <w:rsid w:val="00BA411B"/>
    <w:rsid w:val="00BA4134"/>
    <w:rsid w:val="00BA4364"/>
    <w:rsid w:val="00BA43FF"/>
    <w:rsid w:val="00BA4483"/>
    <w:rsid w:val="00BA4579"/>
    <w:rsid w:val="00BA458B"/>
    <w:rsid w:val="00BA469A"/>
    <w:rsid w:val="00BA4700"/>
    <w:rsid w:val="00BA47E4"/>
    <w:rsid w:val="00BA4987"/>
    <w:rsid w:val="00BA4A67"/>
    <w:rsid w:val="00BA4CEA"/>
    <w:rsid w:val="00BA4D92"/>
    <w:rsid w:val="00BA4E50"/>
    <w:rsid w:val="00BA503A"/>
    <w:rsid w:val="00BA50A9"/>
    <w:rsid w:val="00BA50CA"/>
    <w:rsid w:val="00BA5192"/>
    <w:rsid w:val="00BA51AA"/>
    <w:rsid w:val="00BA51B9"/>
    <w:rsid w:val="00BA51BF"/>
    <w:rsid w:val="00BA5384"/>
    <w:rsid w:val="00BA53C6"/>
    <w:rsid w:val="00BA555F"/>
    <w:rsid w:val="00BA5560"/>
    <w:rsid w:val="00BA5619"/>
    <w:rsid w:val="00BA59CD"/>
    <w:rsid w:val="00BA59E6"/>
    <w:rsid w:val="00BA5AD6"/>
    <w:rsid w:val="00BA5B53"/>
    <w:rsid w:val="00BA5BE7"/>
    <w:rsid w:val="00BA5C03"/>
    <w:rsid w:val="00BA5C5C"/>
    <w:rsid w:val="00BA5C83"/>
    <w:rsid w:val="00BA5EB0"/>
    <w:rsid w:val="00BA5F1B"/>
    <w:rsid w:val="00BA5F5E"/>
    <w:rsid w:val="00BA6092"/>
    <w:rsid w:val="00BA6096"/>
    <w:rsid w:val="00BA60D7"/>
    <w:rsid w:val="00BA625A"/>
    <w:rsid w:val="00BA6348"/>
    <w:rsid w:val="00BA646E"/>
    <w:rsid w:val="00BA64C8"/>
    <w:rsid w:val="00BA64DA"/>
    <w:rsid w:val="00BA651A"/>
    <w:rsid w:val="00BA6534"/>
    <w:rsid w:val="00BA65C6"/>
    <w:rsid w:val="00BA6612"/>
    <w:rsid w:val="00BA6641"/>
    <w:rsid w:val="00BA679B"/>
    <w:rsid w:val="00BA67D6"/>
    <w:rsid w:val="00BA67E1"/>
    <w:rsid w:val="00BA68A4"/>
    <w:rsid w:val="00BA6A0E"/>
    <w:rsid w:val="00BA6A46"/>
    <w:rsid w:val="00BA6A54"/>
    <w:rsid w:val="00BA6AD2"/>
    <w:rsid w:val="00BA6C57"/>
    <w:rsid w:val="00BA6CA5"/>
    <w:rsid w:val="00BA6E6A"/>
    <w:rsid w:val="00BA6F85"/>
    <w:rsid w:val="00BA70E8"/>
    <w:rsid w:val="00BA70F6"/>
    <w:rsid w:val="00BA7183"/>
    <w:rsid w:val="00BA71F3"/>
    <w:rsid w:val="00BA71FB"/>
    <w:rsid w:val="00BA725B"/>
    <w:rsid w:val="00BA7283"/>
    <w:rsid w:val="00BA72AF"/>
    <w:rsid w:val="00BA7434"/>
    <w:rsid w:val="00BA7508"/>
    <w:rsid w:val="00BA7527"/>
    <w:rsid w:val="00BA7590"/>
    <w:rsid w:val="00BA75AF"/>
    <w:rsid w:val="00BA75D0"/>
    <w:rsid w:val="00BA7698"/>
    <w:rsid w:val="00BA77A3"/>
    <w:rsid w:val="00BA7888"/>
    <w:rsid w:val="00BA78AE"/>
    <w:rsid w:val="00BA79AA"/>
    <w:rsid w:val="00BA7AA3"/>
    <w:rsid w:val="00BA7B7E"/>
    <w:rsid w:val="00BA7CD9"/>
    <w:rsid w:val="00BA7DB0"/>
    <w:rsid w:val="00BA7E1A"/>
    <w:rsid w:val="00BA7E6A"/>
    <w:rsid w:val="00BA7EDD"/>
    <w:rsid w:val="00BA7F1B"/>
    <w:rsid w:val="00BA7F36"/>
    <w:rsid w:val="00BB0032"/>
    <w:rsid w:val="00BB00A3"/>
    <w:rsid w:val="00BB0178"/>
    <w:rsid w:val="00BB02AA"/>
    <w:rsid w:val="00BB02B5"/>
    <w:rsid w:val="00BB0361"/>
    <w:rsid w:val="00BB0594"/>
    <w:rsid w:val="00BB07C8"/>
    <w:rsid w:val="00BB0892"/>
    <w:rsid w:val="00BB0901"/>
    <w:rsid w:val="00BB0A03"/>
    <w:rsid w:val="00BB0A7A"/>
    <w:rsid w:val="00BB0AE1"/>
    <w:rsid w:val="00BB0D3C"/>
    <w:rsid w:val="00BB0DD8"/>
    <w:rsid w:val="00BB108F"/>
    <w:rsid w:val="00BB114B"/>
    <w:rsid w:val="00BB11BF"/>
    <w:rsid w:val="00BB11FD"/>
    <w:rsid w:val="00BB12D4"/>
    <w:rsid w:val="00BB13AB"/>
    <w:rsid w:val="00BB1414"/>
    <w:rsid w:val="00BB1483"/>
    <w:rsid w:val="00BB1495"/>
    <w:rsid w:val="00BB14DE"/>
    <w:rsid w:val="00BB16D8"/>
    <w:rsid w:val="00BB1809"/>
    <w:rsid w:val="00BB19A6"/>
    <w:rsid w:val="00BB1A05"/>
    <w:rsid w:val="00BB1A60"/>
    <w:rsid w:val="00BB1AE4"/>
    <w:rsid w:val="00BB1B1B"/>
    <w:rsid w:val="00BB1B29"/>
    <w:rsid w:val="00BB1B79"/>
    <w:rsid w:val="00BB1C01"/>
    <w:rsid w:val="00BB1C56"/>
    <w:rsid w:val="00BB1D33"/>
    <w:rsid w:val="00BB1D62"/>
    <w:rsid w:val="00BB1E72"/>
    <w:rsid w:val="00BB1E90"/>
    <w:rsid w:val="00BB1F2A"/>
    <w:rsid w:val="00BB2134"/>
    <w:rsid w:val="00BB2151"/>
    <w:rsid w:val="00BB2244"/>
    <w:rsid w:val="00BB2295"/>
    <w:rsid w:val="00BB22EB"/>
    <w:rsid w:val="00BB2308"/>
    <w:rsid w:val="00BB2353"/>
    <w:rsid w:val="00BB23B7"/>
    <w:rsid w:val="00BB23CF"/>
    <w:rsid w:val="00BB2417"/>
    <w:rsid w:val="00BB24F8"/>
    <w:rsid w:val="00BB2581"/>
    <w:rsid w:val="00BB2722"/>
    <w:rsid w:val="00BB2742"/>
    <w:rsid w:val="00BB27D5"/>
    <w:rsid w:val="00BB289E"/>
    <w:rsid w:val="00BB2979"/>
    <w:rsid w:val="00BB29E0"/>
    <w:rsid w:val="00BB2A55"/>
    <w:rsid w:val="00BB2D85"/>
    <w:rsid w:val="00BB2E37"/>
    <w:rsid w:val="00BB304A"/>
    <w:rsid w:val="00BB3299"/>
    <w:rsid w:val="00BB35B0"/>
    <w:rsid w:val="00BB3600"/>
    <w:rsid w:val="00BB3667"/>
    <w:rsid w:val="00BB3698"/>
    <w:rsid w:val="00BB3808"/>
    <w:rsid w:val="00BB3975"/>
    <w:rsid w:val="00BB397E"/>
    <w:rsid w:val="00BB399A"/>
    <w:rsid w:val="00BB39FB"/>
    <w:rsid w:val="00BB3A1C"/>
    <w:rsid w:val="00BB3B1B"/>
    <w:rsid w:val="00BB3B31"/>
    <w:rsid w:val="00BB3D4B"/>
    <w:rsid w:val="00BB3DA8"/>
    <w:rsid w:val="00BB3E85"/>
    <w:rsid w:val="00BB3EEA"/>
    <w:rsid w:val="00BB3EED"/>
    <w:rsid w:val="00BB3F09"/>
    <w:rsid w:val="00BB3F12"/>
    <w:rsid w:val="00BB3F25"/>
    <w:rsid w:val="00BB3F85"/>
    <w:rsid w:val="00BB3FF0"/>
    <w:rsid w:val="00BB403A"/>
    <w:rsid w:val="00BB4290"/>
    <w:rsid w:val="00BB42AB"/>
    <w:rsid w:val="00BB43EF"/>
    <w:rsid w:val="00BB4518"/>
    <w:rsid w:val="00BB4610"/>
    <w:rsid w:val="00BB469F"/>
    <w:rsid w:val="00BB46F0"/>
    <w:rsid w:val="00BB4748"/>
    <w:rsid w:val="00BB47A3"/>
    <w:rsid w:val="00BB4B13"/>
    <w:rsid w:val="00BB4B62"/>
    <w:rsid w:val="00BB4BA9"/>
    <w:rsid w:val="00BB4BC1"/>
    <w:rsid w:val="00BB4BFE"/>
    <w:rsid w:val="00BB4C49"/>
    <w:rsid w:val="00BB4DAC"/>
    <w:rsid w:val="00BB4DDF"/>
    <w:rsid w:val="00BB4E88"/>
    <w:rsid w:val="00BB4F18"/>
    <w:rsid w:val="00BB4F42"/>
    <w:rsid w:val="00BB5172"/>
    <w:rsid w:val="00BB519A"/>
    <w:rsid w:val="00BB51D3"/>
    <w:rsid w:val="00BB523A"/>
    <w:rsid w:val="00BB53E9"/>
    <w:rsid w:val="00BB5455"/>
    <w:rsid w:val="00BB556B"/>
    <w:rsid w:val="00BB5603"/>
    <w:rsid w:val="00BB5689"/>
    <w:rsid w:val="00BB5908"/>
    <w:rsid w:val="00BB5909"/>
    <w:rsid w:val="00BB5A32"/>
    <w:rsid w:val="00BB5B95"/>
    <w:rsid w:val="00BB5D26"/>
    <w:rsid w:val="00BB5DD0"/>
    <w:rsid w:val="00BB5E48"/>
    <w:rsid w:val="00BB5ED4"/>
    <w:rsid w:val="00BB5FE7"/>
    <w:rsid w:val="00BB6085"/>
    <w:rsid w:val="00BB627B"/>
    <w:rsid w:val="00BB62AB"/>
    <w:rsid w:val="00BB63B6"/>
    <w:rsid w:val="00BB640C"/>
    <w:rsid w:val="00BB64EF"/>
    <w:rsid w:val="00BB65A8"/>
    <w:rsid w:val="00BB65BA"/>
    <w:rsid w:val="00BB65E7"/>
    <w:rsid w:val="00BB6763"/>
    <w:rsid w:val="00BB6791"/>
    <w:rsid w:val="00BB67BF"/>
    <w:rsid w:val="00BB696F"/>
    <w:rsid w:val="00BB6990"/>
    <w:rsid w:val="00BB6BED"/>
    <w:rsid w:val="00BB6C7D"/>
    <w:rsid w:val="00BB6CC4"/>
    <w:rsid w:val="00BB6D07"/>
    <w:rsid w:val="00BB6D0E"/>
    <w:rsid w:val="00BB6DD7"/>
    <w:rsid w:val="00BB6E17"/>
    <w:rsid w:val="00BB6E85"/>
    <w:rsid w:val="00BB6EA0"/>
    <w:rsid w:val="00BB6FF4"/>
    <w:rsid w:val="00BB72F7"/>
    <w:rsid w:val="00BB7310"/>
    <w:rsid w:val="00BB733B"/>
    <w:rsid w:val="00BB7704"/>
    <w:rsid w:val="00BB7830"/>
    <w:rsid w:val="00BB7853"/>
    <w:rsid w:val="00BB7932"/>
    <w:rsid w:val="00BB7983"/>
    <w:rsid w:val="00BB7BBA"/>
    <w:rsid w:val="00BB7CA8"/>
    <w:rsid w:val="00BB7D5D"/>
    <w:rsid w:val="00BB7DA4"/>
    <w:rsid w:val="00BB7EAE"/>
    <w:rsid w:val="00BB7F16"/>
    <w:rsid w:val="00BB7F6E"/>
    <w:rsid w:val="00BB7FA7"/>
    <w:rsid w:val="00BB7FC9"/>
    <w:rsid w:val="00BC006F"/>
    <w:rsid w:val="00BC00FE"/>
    <w:rsid w:val="00BC014A"/>
    <w:rsid w:val="00BC0170"/>
    <w:rsid w:val="00BC01C0"/>
    <w:rsid w:val="00BC0225"/>
    <w:rsid w:val="00BC036C"/>
    <w:rsid w:val="00BC03C8"/>
    <w:rsid w:val="00BC05E1"/>
    <w:rsid w:val="00BC0793"/>
    <w:rsid w:val="00BC089D"/>
    <w:rsid w:val="00BC09A0"/>
    <w:rsid w:val="00BC0A53"/>
    <w:rsid w:val="00BC0AEF"/>
    <w:rsid w:val="00BC0B98"/>
    <w:rsid w:val="00BC0BD9"/>
    <w:rsid w:val="00BC0CDD"/>
    <w:rsid w:val="00BC0D64"/>
    <w:rsid w:val="00BC0EEF"/>
    <w:rsid w:val="00BC0F75"/>
    <w:rsid w:val="00BC0FAD"/>
    <w:rsid w:val="00BC10C4"/>
    <w:rsid w:val="00BC111D"/>
    <w:rsid w:val="00BC1177"/>
    <w:rsid w:val="00BC11D0"/>
    <w:rsid w:val="00BC11E7"/>
    <w:rsid w:val="00BC1671"/>
    <w:rsid w:val="00BC16A7"/>
    <w:rsid w:val="00BC16EE"/>
    <w:rsid w:val="00BC175F"/>
    <w:rsid w:val="00BC17C1"/>
    <w:rsid w:val="00BC17C5"/>
    <w:rsid w:val="00BC1807"/>
    <w:rsid w:val="00BC1813"/>
    <w:rsid w:val="00BC1917"/>
    <w:rsid w:val="00BC1979"/>
    <w:rsid w:val="00BC19DB"/>
    <w:rsid w:val="00BC19F2"/>
    <w:rsid w:val="00BC1A23"/>
    <w:rsid w:val="00BC1B21"/>
    <w:rsid w:val="00BC1C6C"/>
    <w:rsid w:val="00BC1C7D"/>
    <w:rsid w:val="00BC1CA9"/>
    <w:rsid w:val="00BC1CCC"/>
    <w:rsid w:val="00BC1D8A"/>
    <w:rsid w:val="00BC1F3A"/>
    <w:rsid w:val="00BC229E"/>
    <w:rsid w:val="00BC22CE"/>
    <w:rsid w:val="00BC22D2"/>
    <w:rsid w:val="00BC22D9"/>
    <w:rsid w:val="00BC2380"/>
    <w:rsid w:val="00BC2543"/>
    <w:rsid w:val="00BC256E"/>
    <w:rsid w:val="00BC26C6"/>
    <w:rsid w:val="00BC2793"/>
    <w:rsid w:val="00BC2799"/>
    <w:rsid w:val="00BC27FE"/>
    <w:rsid w:val="00BC2806"/>
    <w:rsid w:val="00BC2811"/>
    <w:rsid w:val="00BC2857"/>
    <w:rsid w:val="00BC28CA"/>
    <w:rsid w:val="00BC2964"/>
    <w:rsid w:val="00BC2983"/>
    <w:rsid w:val="00BC2A25"/>
    <w:rsid w:val="00BC2A8F"/>
    <w:rsid w:val="00BC2C03"/>
    <w:rsid w:val="00BC2D78"/>
    <w:rsid w:val="00BC2DAF"/>
    <w:rsid w:val="00BC2DBD"/>
    <w:rsid w:val="00BC2DED"/>
    <w:rsid w:val="00BC2DFE"/>
    <w:rsid w:val="00BC2F32"/>
    <w:rsid w:val="00BC2F9B"/>
    <w:rsid w:val="00BC319B"/>
    <w:rsid w:val="00BC31E0"/>
    <w:rsid w:val="00BC32AF"/>
    <w:rsid w:val="00BC33B2"/>
    <w:rsid w:val="00BC3492"/>
    <w:rsid w:val="00BC34EF"/>
    <w:rsid w:val="00BC3563"/>
    <w:rsid w:val="00BC37D2"/>
    <w:rsid w:val="00BC3806"/>
    <w:rsid w:val="00BC3886"/>
    <w:rsid w:val="00BC38A0"/>
    <w:rsid w:val="00BC3A81"/>
    <w:rsid w:val="00BC3C09"/>
    <w:rsid w:val="00BC3D49"/>
    <w:rsid w:val="00BC3D50"/>
    <w:rsid w:val="00BC3DA5"/>
    <w:rsid w:val="00BC3EA3"/>
    <w:rsid w:val="00BC3EBB"/>
    <w:rsid w:val="00BC3FC3"/>
    <w:rsid w:val="00BC41FF"/>
    <w:rsid w:val="00BC423E"/>
    <w:rsid w:val="00BC42A3"/>
    <w:rsid w:val="00BC4351"/>
    <w:rsid w:val="00BC43BD"/>
    <w:rsid w:val="00BC444D"/>
    <w:rsid w:val="00BC4571"/>
    <w:rsid w:val="00BC4679"/>
    <w:rsid w:val="00BC46A9"/>
    <w:rsid w:val="00BC4792"/>
    <w:rsid w:val="00BC47E7"/>
    <w:rsid w:val="00BC4959"/>
    <w:rsid w:val="00BC4967"/>
    <w:rsid w:val="00BC4B07"/>
    <w:rsid w:val="00BC4B1C"/>
    <w:rsid w:val="00BC4D0C"/>
    <w:rsid w:val="00BC4DC3"/>
    <w:rsid w:val="00BC4F6A"/>
    <w:rsid w:val="00BC4F84"/>
    <w:rsid w:val="00BC4F8E"/>
    <w:rsid w:val="00BC5117"/>
    <w:rsid w:val="00BC51A0"/>
    <w:rsid w:val="00BC51FF"/>
    <w:rsid w:val="00BC5327"/>
    <w:rsid w:val="00BC5381"/>
    <w:rsid w:val="00BC5454"/>
    <w:rsid w:val="00BC54C3"/>
    <w:rsid w:val="00BC56EE"/>
    <w:rsid w:val="00BC57BA"/>
    <w:rsid w:val="00BC57DB"/>
    <w:rsid w:val="00BC5858"/>
    <w:rsid w:val="00BC588F"/>
    <w:rsid w:val="00BC58CC"/>
    <w:rsid w:val="00BC5986"/>
    <w:rsid w:val="00BC5B49"/>
    <w:rsid w:val="00BC5DF4"/>
    <w:rsid w:val="00BC5E75"/>
    <w:rsid w:val="00BC6186"/>
    <w:rsid w:val="00BC6346"/>
    <w:rsid w:val="00BC6385"/>
    <w:rsid w:val="00BC642D"/>
    <w:rsid w:val="00BC654B"/>
    <w:rsid w:val="00BC65D9"/>
    <w:rsid w:val="00BC65F2"/>
    <w:rsid w:val="00BC6607"/>
    <w:rsid w:val="00BC664F"/>
    <w:rsid w:val="00BC665C"/>
    <w:rsid w:val="00BC6853"/>
    <w:rsid w:val="00BC68D9"/>
    <w:rsid w:val="00BC68DC"/>
    <w:rsid w:val="00BC6968"/>
    <w:rsid w:val="00BC6AB3"/>
    <w:rsid w:val="00BC6B3A"/>
    <w:rsid w:val="00BC6B4F"/>
    <w:rsid w:val="00BC6BC9"/>
    <w:rsid w:val="00BC6CBD"/>
    <w:rsid w:val="00BC6CD6"/>
    <w:rsid w:val="00BC6E44"/>
    <w:rsid w:val="00BC6F89"/>
    <w:rsid w:val="00BC7077"/>
    <w:rsid w:val="00BC70E8"/>
    <w:rsid w:val="00BC7152"/>
    <w:rsid w:val="00BC715F"/>
    <w:rsid w:val="00BC72B1"/>
    <w:rsid w:val="00BC7395"/>
    <w:rsid w:val="00BC77EC"/>
    <w:rsid w:val="00BC7A12"/>
    <w:rsid w:val="00BC7ABD"/>
    <w:rsid w:val="00BC7E12"/>
    <w:rsid w:val="00BC7FF8"/>
    <w:rsid w:val="00BD036C"/>
    <w:rsid w:val="00BD04AD"/>
    <w:rsid w:val="00BD074F"/>
    <w:rsid w:val="00BD0883"/>
    <w:rsid w:val="00BD08FA"/>
    <w:rsid w:val="00BD0A16"/>
    <w:rsid w:val="00BD0A39"/>
    <w:rsid w:val="00BD0A9E"/>
    <w:rsid w:val="00BD0AFC"/>
    <w:rsid w:val="00BD0CCB"/>
    <w:rsid w:val="00BD0CFA"/>
    <w:rsid w:val="00BD0F4D"/>
    <w:rsid w:val="00BD0FBD"/>
    <w:rsid w:val="00BD10B4"/>
    <w:rsid w:val="00BD1114"/>
    <w:rsid w:val="00BD113F"/>
    <w:rsid w:val="00BD12C6"/>
    <w:rsid w:val="00BD1403"/>
    <w:rsid w:val="00BD141D"/>
    <w:rsid w:val="00BD1436"/>
    <w:rsid w:val="00BD149E"/>
    <w:rsid w:val="00BD14A1"/>
    <w:rsid w:val="00BD14AD"/>
    <w:rsid w:val="00BD1688"/>
    <w:rsid w:val="00BD170A"/>
    <w:rsid w:val="00BD17E3"/>
    <w:rsid w:val="00BD17E7"/>
    <w:rsid w:val="00BD18CA"/>
    <w:rsid w:val="00BD18F9"/>
    <w:rsid w:val="00BD19A6"/>
    <w:rsid w:val="00BD1A38"/>
    <w:rsid w:val="00BD1B69"/>
    <w:rsid w:val="00BD1BE5"/>
    <w:rsid w:val="00BD1DB7"/>
    <w:rsid w:val="00BD1E74"/>
    <w:rsid w:val="00BD1EA3"/>
    <w:rsid w:val="00BD1F84"/>
    <w:rsid w:val="00BD208D"/>
    <w:rsid w:val="00BD209C"/>
    <w:rsid w:val="00BD231F"/>
    <w:rsid w:val="00BD2355"/>
    <w:rsid w:val="00BD238B"/>
    <w:rsid w:val="00BD24F4"/>
    <w:rsid w:val="00BD256B"/>
    <w:rsid w:val="00BD260F"/>
    <w:rsid w:val="00BD263F"/>
    <w:rsid w:val="00BD27B8"/>
    <w:rsid w:val="00BD28B2"/>
    <w:rsid w:val="00BD2906"/>
    <w:rsid w:val="00BD2A39"/>
    <w:rsid w:val="00BD2C68"/>
    <w:rsid w:val="00BD2D9D"/>
    <w:rsid w:val="00BD2E1D"/>
    <w:rsid w:val="00BD2E51"/>
    <w:rsid w:val="00BD2E68"/>
    <w:rsid w:val="00BD2F9C"/>
    <w:rsid w:val="00BD3178"/>
    <w:rsid w:val="00BD3181"/>
    <w:rsid w:val="00BD327A"/>
    <w:rsid w:val="00BD3304"/>
    <w:rsid w:val="00BD3305"/>
    <w:rsid w:val="00BD33B6"/>
    <w:rsid w:val="00BD36D5"/>
    <w:rsid w:val="00BD382A"/>
    <w:rsid w:val="00BD3947"/>
    <w:rsid w:val="00BD395E"/>
    <w:rsid w:val="00BD39C5"/>
    <w:rsid w:val="00BD39FE"/>
    <w:rsid w:val="00BD3C05"/>
    <w:rsid w:val="00BD3C5B"/>
    <w:rsid w:val="00BD3D98"/>
    <w:rsid w:val="00BD3EC3"/>
    <w:rsid w:val="00BD3F20"/>
    <w:rsid w:val="00BD3F21"/>
    <w:rsid w:val="00BD4081"/>
    <w:rsid w:val="00BD415D"/>
    <w:rsid w:val="00BD42CE"/>
    <w:rsid w:val="00BD44E8"/>
    <w:rsid w:val="00BD4586"/>
    <w:rsid w:val="00BD467C"/>
    <w:rsid w:val="00BD476B"/>
    <w:rsid w:val="00BD4787"/>
    <w:rsid w:val="00BD47E7"/>
    <w:rsid w:val="00BD4825"/>
    <w:rsid w:val="00BD48A8"/>
    <w:rsid w:val="00BD48D0"/>
    <w:rsid w:val="00BD49F1"/>
    <w:rsid w:val="00BD4B17"/>
    <w:rsid w:val="00BD4B9B"/>
    <w:rsid w:val="00BD4BBA"/>
    <w:rsid w:val="00BD4BE4"/>
    <w:rsid w:val="00BD4C6B"/>
    <w:rsid w:val="00BD4D12"/>
    <w:rsid w:val="00BD4DA9"/>
    <w:rsid w:val="00BD4DB5"/>
    <w:rsid w:val="00BD4DB9"/>
    <w:rsid w:val="00BD4DBB"/>
    <w:rsid w:val="00BD4F4E"/>
    <w:rsid w:val="00BD4F5B"/>
    <w:rsid w:val="00BD4F91"/>
    <w:rsid w:val="00BD50FC"/>
    <w:rsid w:val="00BD5269"/>
    <w:rsid w:val="00BD53C9"/>
    <w:rsid w:val="00BD554E"/>
    <w:rsid w:val="00BD55CC"/>
    <w:rsid w:val="00BD5780"/>
    <w:rsid w:val="00BD580E"/>
    <w:rsid w:val="00BD5853"/>
    <w:rsid w:val="00BD5897"/>
    <w:rsid w:val="00BD59AC"/>
    <w:rsid w:val="00BD5AC6"/>
    <w:rsid w:val="00BD5C97"/>
    <w:rsid w:val="00BD5D36"/>
    <w:rsid w:val="00BD5DAC"/>
    <w:rsid w:val="00BD5DDC"/>
    <w:rsid w:val="00BD5EA1"/>
    <w:rsid w:val="00BD5EE7"/>
    <w:rsid w:val="00BD601A"/>
    <w:rsid w:val="00BD6157"/>
    <w:rsid w:val="00BD638E"/>
    <w:rsid w:val="00BD644B"/>
    <w:rsid w:val="00BD6454"/>
    <w:rsid w:val="00BD66AF"/>
    <w:rsid w:val="00BD66D0"/>
    <w:rsid w:val="00BD676C"/>
    <w:rsid w:val="00BD6AA8"/>
    <w:rsid w:val="00BD6B2C"/>
    <w:rsid w:val="00BD6B4B"/>
    <w:rsid w:val="00BD6BA7"/>
    <w:rsid w:val="00BD6EB4"/>
    <w:rsid w:val="00BD6F40"/>
    <w:rsid w:val="00BD701C"/>
    <w:rsid w:val="00BD709E"/>
    <w:rsid w:val="00BD71A8"/>
    <w:rsid w:val="00BD723B"/>
    <w:rsid w:val="00BD7369"/>
    <w:rsid w:val="00BD73A5"/>
    <w:rsid w:val="00BD73F0"/>
    <w:rsid w:val="00BD740B"/>
    <w:rsid w:val="00BD74A0"/>
    <w:rsid w:val="00BD74C6"/>
    <w:rsid w:val="00BD74ED"/>
    <w:rsid w:val="00BD7529"/>
    <w:rsid w:val="00BD75FF"/>
    <w:rsid w:val="00BD7626"/>
    <w:rsid w:val="00BD76AD"/>
    <w:rsid w:val="00BD76CB"/>
    <w:rsid w:val="00BD7777"/>
    <w:rsid w:val="00BD789C"/>
    <w:rsid w:val="00BD79FA"/>
    <w:rsid w:val="00BD7A7C"/>
    <w:rsid w:val="00BD7A92"/>
    <w:rsid w:val="00BD7AB9"/>
    <w:rsid w:val="00BD7C2A"/>
    <w:rsid w:val="00BD7D65"/>
    <w:rsid w:val="00BD7D67"/>
    <w:rsid w:val="00BD7DA9"/>
    <w:rsid w:val="00BD7E14"/>
    <w:rsid w:val="00BD7EDD"/>
    <w:rsid w:val="00BE00A4"/>
    <w:rsid w:val="00BE00AE"/>
    <w:rsid w:val="00BE035C"/>
    <w:rsid w:val="00BE06B4"/>
    <w:rsid w:val="00BE06D9"/>
    <w:rsid w:val="00BE06E5"/>
    <w:rsid w:val="00BE0733"/>
    <w:rsid w:val="00BE075C"/>
    <w:rsid w:val="00BE0867"/>
    <w:rsid w:val="00BE08B4"/>
    <w:rsid w:val="00BE09B2"/>
    <w:rsid w:val="00BE0C64"/>
    <w:rsid w:val="00BE0DA1"/>
    <w:rsid w:val="00BE0E4D"/>
    <w:rsid w:val="00BE0E73"/>
    <w:rsid w:val="00BE0EAC"/>
    <w:rsid w:val="00BE0F2D"/>
    <w:rsid w:val="00BE0F56"/>
    <w:rsid w:val="00BE0F88"/>
    <w:rsid w:val="00BE1029"/>
    <w:rsid w:val="00BE10A0"/>
    <w:rsid w:val="00BE113C"/>
    <w:rsid w:val="00BE1164"/>
    <w:rsid w:val="00BE11A7"/>
    <w:rsid w:val="00BE1261"/>
    <w:rsid w:val="00BE131F"/>
    <w:rsid w:val="00BE1340"/>
    <w:rsid w:val="00BE13A4"/>
    <w:rsid w:val="00BE13E6"/>
    <w:rsid w:val="00BE1489"/>
    <w:rsid w:val="00BE15D0"/>
    <w:rsid w:val="00BE1615"/>
    <w:rsid w:val="00BE16DB"/>
    <w:rsid w:val="00BE1787"/>
    <w:rsid w:val="00BE18BB"/>
    <w:rsid w:val="00BE1A8D"/>
    <w:rsid w:val="00BE1CC2"/>
    <w:rsid w:val="00BE1E20"/>
    <w:rsid w:val="00BE1FE9"/>
    <w:rsid w:val="00BE2087"/>
    <w:rsid w:val="00BE213B"/>
    <w:rsid w:val="00BE257B"/>
    <w:rsid w:val="00BE260A"/>
    <w:rsid w:val="00BE264A"/>
    <w:rsid w:val="00BE2726"/>
    <w:rsid w:val="00BE278A"/>
    <w:rsid w:val="00BE29F7"/>
    <w:rsid w:val="00BE2BE1"/>
    <w:rsid w:val="00BE2D96"/>
    <w:rsid w:val="00BE2E49"/>
    <w:rsid w:val="00BE2F55"/>
    <w:rsid w:val="00BE3025"/>
    <w:rsid w:val="00BE306C"/>
    <w:rsid w:val="00BE3119"/>
    <w:rsid w:val="00BE312A"/>
    <w:rsid w:val="00BE31FD"/>
    <w:rsid w:val="00BE3228"/>
    <w:rsid w:val="00BE3284"/>
    <w:rsid w:val="00BE32A8"/>
    <w:rsid w:val="00BE32B2"/>
    <w:rsid w:val="00BE334F"/>
    <w:rsid w:val="00BE3378"/>
    <w:rsid w:val="00BE337D"/>
    <w:rsid w:val="00BE3516"/>
    <w:rsid w:val="00BE371C"/>
    <w:rsid w:val="00BE3778"/>
    <w:rsid w:val="00BE3805"/>
    <w:rsid w:val="00BE3A69"/>
    <w:rsid w:val="00BE3C6E"/>
    <w:rsid w:val="00BE3CBE"/>
    <w:rsid w:val="00BE3D48"/>
    <w:rsid w:val="00BE3EB8"/>
    <w:rsid w:val="00BE3ECA"/>
    <w:rsid w:val="00BE3EE7"/>
    <w:rsid w:val="00BE3FAA"/>
    <w:rsid w:val="00BE3FD4"/>
    <w:rsid w:val="00BE40AB"/>
    <w:rsid w:val="00BE40CC"/>
    <w:rsid w:val="00BE4150"/>
    <w:rsid w:val="00BE4239"/>
    <w:rsid w:val="00BE42D5"/>
    <w:rsid w:val="00BE434A"/>
    <w:rsid w:val="00BE45A3"/>
    <w:rsid w:val="00BE469A"/>
    <w:rsid w:val="00BE471C"/>
    <w:rsid w:val="00BE4ABD"/>
    <w:rsid w:val="00BE4B5B"/>
    <w:rsid w:val="00BE4D0E"/>
    <w:rsid w:val="00BE4D8F"/>
    <w:rsid w:val="00BE4DC1"/>
    <w:rsid w:val="00BE4ECE"/>
    <w:rsid w:val="00BE5051"/>
    <w:rsid w:val="00BE5344"/>
    <w:rsid w:val="00BE53E4"/>
    <w:rsid w:val="00BE5429"/>
    <w:rsid w:val="00BE545C"/>
    <w:rsid w:val="00BE54CC"/>
    <w:rsid w:val="00BE5788"/>
    <w:rsid w:val="00BE585B"/>
    <w:rsid w:val="00BE5860"/>
    <w:rsid w:val="00BE5863"/>
    <w:rsid w:val="00BE5923"/>
    <w:rsid w:val="00BE59B7"/>
    <w:rsid w:val="00BE5AAB"/>
    <w:rsid w:val="00BE5B47"/>
    <w:rsid w:val="00BE5BF0"/>
    <w:rsid w:val="00BE5CAA"/>
    <w:rsid w:val="00BE5D3B"/>
    <w:rsid w:val="00BE5D78"/>
    <w:rsid w:val="00BE5DCD"/>
    <w:rsid w:val="00BE5E3B"/>
    <w:rsid w:val="00BE5E6F"/>
    <w:rsid w:val="00BE5E77"/>
    <w:rsid w:val="00BE5E84"/>
    <w:rsid w:val="00BE5EAF"/>
    <w:rsid w:val="00BE6108"/>
    <w:rsid w:val="00BE626F"/>
    <w:rsid w:val="00BE6301"/>
    <w:rsid w:val="00BE6340"/>
    <w:rsid w:val="00BE6342"/>
    <w:rsid w:val="00BE6517"/>
    <w:rsid w:val="00BE67B5"/>
    <w:rsid w:val="00BE6A90"/>
    <w:rsid w:val="00BE6AB8"/>
    <w:rsid w:val="00BE6BE4"/>
    <w:rsid w:val="00BE6D44"/>
    <w:rsid w:val="00BE6E56"/>
    <w:rsid w:val="00BE6E5F"/>
    <w:rsid w:val="00BE6E71"/>
    <w:rsid w:val="00BE6EEC"/>
    <w:rsid w:val="00BE6F3D"/>
    <w:rsid w:val="00BE6F77"/>
    <w:rsid w:val="00BE70EE"/>
    <w:rsid w:val="00BE7252"/>
    <w:rsid w:val="00BE72A2"/>
    <w:rsid w:val="00BE72F8"/>
    <w:rsid w:val="00BE737B"/>
    <w:rsid w:val="00BE73B2"/>
    <w:rsid w:val="00BE7400"/>
    <w:rsid w:val="00BE74D9"/>
    <w:rsid w:val="00BE766D"/>
    <w:rsid w:val="00BE7851"/>
    <w:rsid w:val="00BE7921"/>
    <w:rsid w:val="00BE79CD"/>
    <w:rsid w:val="00BE7A26"/>
    <w:rsid w:val="00BE7ACA"/>
    <w:rsid w:val="00BE7B2D"/>
    <w:rsid w:val="00BE7B30"/>
    <w:rsid w:val="00BE7BB9"/>
    <w:rsid w:val="00BE7BFA"/>
    <w:rsid w:val="00BE7C43"/>
    <w:rsid w:val="00BE7C53"/>
    <w:rsid w:val="00BE7C86"/>
    <w:rsid w:val="00BE7CDC"/>
    <w:rsid w:val="00BE7CF5"/>
    <w:rsid w:val="00BE7E07"/>
    <w:rsid w:val="00BE7F64"/>
    <w:rsid w:val="00BF0019"/>
    <w:rsid w:val="00BF00EA"/>
    <w:rsid w:val="00BF018E"/>
    <w:rsid w:val="00BF01E7"/>
    <w:rsid w:val="00BF024A"/>
    <w:rsid w:val="00BF032D"/>
    <w:rsid w:val="00BF0336"/>
    <w:rsid w:val="00BF0337"/>
    <w:rsid w:val="00BF0339"/>
    <w:rsid w:val="00BF04A7"/>
    <w:rsid w:val="00BF05F5"/>
    <w:rsid w:val="00BF0710"/>
    <w:rsid w:val="00BF0716"/>
    <w:rsid w:val="00BF08E5"/>
    <w:rsid w:val="00BF0A34"/>
    <w:rsid w:val="00BF0A90"/>
    <w:rsid w:val="00BF0A95"/>
    <w:rsid w:val="00BF0EE6"/>
    <w:rsid w:val="00BF0EFC"/>
    <w:rsid w:val="00BF0F19"/>
    <w:rsid w:val="00BF0F98"/>
    <w:rsid w:val="00BF10BB"/>
    <w:rsid w:val="00BF126C"/>
    <w:rsid w:val="00BF12B4"/>
    <w:rsid w:val="00BF13DF"/>
    <w:rsid w:val="00BF13F7"/>
    <w:rsid w:val="00BF155E"/>
    <w:rsid w:val="00BF161D"/>
    <w:rsid w:val="00BF1669"/>
    <w:rsid w:val="00BF16EC"/>
    <w:rsid w:val="00BF17C9"/>
    <w:rsid w:val="00BF1826"/>
    <w:rsid w:val="00BF1894"/>
    <w:rsid w:val="00BF1998"/>
    <w:rsid w:val="00BF19DB"/>
    <w:rsid w:val="00BF19DD"/>
    <w:rsid w:val="00BF1AE8"/>
    <w:rsid w:val="00BF1D10"/>
    <w:rsid w:val="00BF1E1E"/>
    <w:rsid w:val="00BF1E54"/>
    <w:rsid w:val="00BF1E5C"/>
    <w:rsid w:val="00BF1EE1"/>
    <w:rsid w:val="00BF1F78"/>
    <w:rsid w:val="00BF1F92"/>
    <w:rsid w:val="00BF20C6"/>
    <w:rsid w:val="00BF212C"/>
    <w:rsid w:val="00BF2383"/>
    <w:rsid w:val="00BF2422"/>
    <w:rsid w:val="00BF243D"/>
    <w:rsid w:val="00BF2473"/>
    <w:rsid w:val="00BF2554"/>
    <w:rsid w:val="00BF2633"/>
    <w:rsid w:val="00BF2650"/>
    <w:rsid w:val="00BF2684"/>
    <w:rsid w:val="00BF274A"/>
    <w:rsid w:val="00BF2821"/>
    <w:rsid w:val="00BF287C"/>
    <w:rsid w:val="00BF28A8"/>
    <w:rsid w:val="00BF2949"/>
    <w:rsid w:val="00BF29E4"/>
    <w:rsid w:val="00BF2B7B"/>
    <w:rsid w:val="00BF2BF6"/>
    <w:rsid w:val="00BF2C16"/>
    <w:rsid w:val="00BF2CEA"/>
    <w:rsid w:val="00BF2F22"/>
    <w:rsid w:val="00BF2F24"/>
    <w:rsid w:val="00BF2FA0"/>
    <w:rsid w:val="00BF2FDC"/>
    <w:rsid w:val="00BF300C"/>
    <w:rsid w:val="00BF3081"/>
    <w:rsid w:val="00BF30BA"/>
    <w:rsid w:val="00BF3156"/>
    <w:rsid w:val="00BF323F"/>
    <w:rsid w:val="00BF326C"/>
    <w:rsid w:val="00BF353D"/>
    <w:rsid w:val="00BF3592"/>
    <w:rsid w:val="00BF35AF"/>
    <w:rsid w:val="00BF376B"/>
    <w:rsid w:val="00BF37A6"/>
    <w:rsid w:val="00BF392D"/>
    <w:rsid w:val="00BF393C"/>
    <w:rsid w:val="00BF3A72"/>
    <w:rsid w:val="00BF3AC1"/>
    <w:rsid w:val="00BF3B49"/>
    <w:rsid w:val="00BF3B56"/>
    <w:rsid w:val="00BF3B9F"/>
    <w:rsid w:val="00BF3C5D"/>
    <w:rsid w:val="00BF3E02"/>
    <w:rsid w:val="00BF3EFF"/>
    <w:rsid w:val="00BF4048"/>
    <w:rsid w:val="00BF4162"/>
    <w:rsid w:val="00BF4214"/>
    <w:rsid w:val="00BF43D4"/>
    <w:rsid w:val="00BF46F1"/>
    <w:rsid w:val="00BF4704"/>
    <w:rsid w:val="00BF47E7"/>
    <w:rsid w:val="00BF47E9"/>
    <w:rsid w:val="00BF493C"/>
    <w:rsid w:val="00BF4B1A"/>
    <w:rsid w:val="00BF4C2A"/>
    <w:rsid w:val="00BF4CCB"/>
    <w:rsid w:val="00BF4CFD"/>
    <w:rsid w:val="00BF4DF3"/>
    <w:rsid w:val="00BF4F96"/>
    <w:rsid w:val="00BF5121"/>
    <w:rsid w:val="00BF5159"/>
    <w:rsid w:val="00BF51A3"/>
    <w:rsid w:val="00BF51F0"/>
    <w:rsid w:val="00BF524F"/>
    <w:rsid w:val="00BF5413"/>
    <w:rsid w:val="00BF55A6"/>
    <w:rsid w:val="00BF55CA"/>
    <w:rsid w:val="00BF56C2"/>
    <w:rsid w:val="00BF588F"/>
    <w:rsid w:val="00BF58FD"/>
    <w:rsid w:val="00BF596E"/>
    <w:rsid w:val="00BF597E"/>
    <w:rsid w:val="00BF5A0A"/>
    <w:rsid w:val="00BF5D1E"/>
    <w:rsid w:val="00BF5D9E"/>
    <w:rsid w:val="00BF5DA2"/>
    <w:rsid w:val="00BF5EA5"/>
    <w:rsid w:val="00BF5F31"/>
    <w:rsid w:val="00BF5F47"/>
    <w:rsid w:val="00BF6041"/>
    <w:rsid w:val="00BF6144"/>
    <w:rsid w:val="00BF615B"/>
    <w:rsid w:val="00BF6160"/>
    <w:rsid w:val="00BF6166"/>
    <w:rsid w:val="00BF6177"/>
    <w:rsid w:val="00BF618A"/>
    <w:rsid w:val="00BF61A4"/>
    <w:rsid w:val="00BF636A"/>
    <w:rsid w:val="00BF63F3"/>
    <w:rsid w:val="00BF6494"/>
    <w:rsid w:val="00BF65A2"/>
    <w:rsid w:val="00BF668C"/>
    <w:rsid w:val="00BF67B8"/>
    <w:rsid w:val="00BF67EE"/>
    <w:rsid w:val="00BF6838"/>
    <w:rsid w:val="00BF6876"/>
    <w:rsid w:val="00BF6886"/>
    <w:rsid w:val="00BF68E5"/>
    <w:rsid w:val="00BF6A99"/>
    <w:rsid w:val="00BF6AA0"/>
    <w:rsid w:val="00BF6AAF"/>
    <w:rsid w:val="00BF6B48"/>
    <w:rsid w:val="00BF6E29"/>
    <w:rsid w:val="00BF6EEA"/>
    <w:rsid w:val="00BF7055"/>
    <w:rsid w:val="00BF71A5"/>
    <w:rsid w:val="00BF72C3"/>
    <w:rsid w:val="00BF764F"/>
    <w:rsid w:val="00BF775E"/>
    <w:rsid w:val="00BF7884"/>
    <w:rsid w:val="00BF7889"/>
    <w:rsid w:val="00BF78EE"/>
    <w:rsid w:val="00BF7A07"/>
    <w:rsid w:val="00BF7A30"/>
    <w:rsid w:val="00BF7AB3"/>
    <w:rsid w:val="00BF7B8B"/>
    <w:rsid w:val="00BF7CDE"/>
    <w:rsid w:val="00BF7EB8"/>
    <w:rsid w:val="00C0003C"/>
    <w:rsid w:val="00C000D8"/>
    <w:rsid w:val="00C00240"/>
    <w:rsid w:val="00C00249"/>
    <w:rsid w:val="00C00273"/>
    <w:rsid w:val="00C00530"/>
    <w:rsid w:val="00C005B3"/>
    <w:rsid w:val="00C00808"/>
    <w:rsid w:val="00C0081C"/>
    <w:rsid w:val="00C0082F"/>
    <w:rsid w:val="00C00842"/>
    <w:rsid w:val="00C0097C"/>
    <w:rsid w:val="00C00B78"/>
    <w:rsid w:val="00C00C99"/>
    <w:rsid w:val="00C00CF9"/>
    <w:rsid w:val="00C00E05"/>
    <w:rsid w:val="00C00EA5"/>
    <w:rsid w:val="00C00F1A"/>
    <w:rsid w:val="00C01195"/>
    <w:rsid w:val="00C0121D"/>
    <w:rsid w:val="00C01525"/>
    <w:rsid w:val="00C015B8"/>
    <w:rsid w:val="00C0160A"/>
    <w:rsid w:val="00C0162B"/>
    <w:rsid w:val="00C016C2"/>
    <w:rsid w:val="00C01739"/>
    <w:rsid w:val="00C01756"/>
    <w:rsid w:val="00C01770"/>
    <w:rsid w:val="00C01778"/>
    <w:rsid w:val="00C0181C"/>
    <w:rsid w:val="00C018D2"/>
    <w:rsid w:val="00C01A53"/>
    <w:rsid w:val="00C01A55"/>
    <w:rsid w:val="00C01A89"/>
    <w:rsid w:val="00C01B9C"/>
    <w:rsid w:val="00C01D40"/>
    <w:rsid w:val="00C01DF3"/>
    <w:rsid w:val="00C01F50"/>
    <w:rsid w:val="00C02013"/>
    <w:rsid w:val="00C020A2"/>
    <w:rsid w:val="00C02148"/>
    <w:rsid w:val="00C022CA"/>
    <w:rsid w:val="00C022F7"/>
    <w:rsid w:val="00C02329"/>
    <w:rsid w:val="00C0239C"/>
    <w:rsid w:val="00C023B3"/>
    <w:rsid w:val="00C0254E"/>
    <w:rsid w:val="00C025D4"/>
    <w:rsid w:val="00C025DA"/>
    <w:rsid w:val="00C02634"/>
    <w:rsid w:val="00C028AA"/>
    <w:rsid w:val="00C028C1"/>
    <w:rsid w:val="00C0295C"/>
    <w:rsid w:val="00C0298C"/>
    <w:rsid w:val="00C029C7"/>
    <w:rsid w:val="00C02A7B"/>
    <w:rsid w:val="00C02AA6"/>
    <w:rsid w:val="00C02B99"/>
    <w:rsid w:val="00C02C0A"/>
    <w:rsid w:val="00C02F1A"/>
    <w:rsid w:val="00C02FBA"/>
    <w:rsid w:val="00C0303F"/>
    <w:rsid w:val="00C03148"/>
    <w:rsid w:val="00C031CB"/>
    <w:rsid w:val="00C03201"/>
    <w:rsid w:val="00C03249"/>
    <w:rsid w:val="00C032AB"/>
    <w:rsid w:val="00C03339"/>
    <w:rsid w:val="00C0341F"/>
    <w:rsid w:val="00C0351C"/>
    <w:rsid w:val="00C0358F"/>
    <w:rsid w:val="00C035D1"/>
    <w:rsid w:val="00C035D2"/>
    <w:rsid w:val="00C036D4"/>
    <w:rsid w:val="00C03778"/>
    <w:rsid w:val="00C038CC"/>
    <w:rsid w:val="00C0393F"/>
    <w:rsid w:val="00C03B2D"/>
    <w:rsid w:val="00C03B3D"/>
    <w:rsid w:val="00C03C69"/>
    <w:rsid w:val="00C03D70"/>
    <w:rsid w:val="00C03D79"/>
    <w:rsid w:val="00C03F54"/>
    <w:rsid w:val="00C03FDB"/>
    <w:rsid w:val="00C04207"/>
    <w:rsid w:val="00C04222"/>
    <w:rsid w:val="00C045B2"/>
    <w:rsid w:val="00C04786"/>
    <w:rsid w:val="00C0478E"/>
    <w:rsid w:val="00C04797"/>
    <w:rsid w:val="00C04A9C"/>
    <w:rsid w:val="00C04B5A"/>
    <w:rsid w:val="00C04BC0"/>
    <w:rsid w:val="00C04C24"/>
    <w:rsid w:val="00C04C31"/>
    <w:rsid w:val="00C04CD5"/>
    <w:rsid w:val="00C04EE9"/>
    <w:rsid w:val="00C04F2D"/>
    <w:rsid w:val="00C05008"/>
    <w:rsid w:val="00C050CB"/>
    <w:rsid w:val="00C052A7"/>
    <w:rsid w:val="00C052E1"/>
    <w:rsid w:val="00C0542B"/>
    <w:rsid w:val="00C05458"/>
    <w:rsid w:val="00C054E5"/>
    <w:rsid w:val="00C05572"/>
    <w:rsid w:val="00C05632"/>
    <w:rsid w:val="00C05832"/>
    <w:rsid w:val="00C059A3"/>
    <w:rsid w:val="00C059FA"/>
    <w:rsid w:val="00C05A08"/>
    <w:rsid w:val="00C05B3C"/>
    <w:rsid w:val="00C05C68"/>
    <w:rsid w:val="00C05D24"/>
    <w:rsid w:val="00C05D7A"/>
    <w:rsid w:val="00C05F1F"/>
    <w:rsid w:val="00C05FC8"/>
    <w:rsid w:val="00C06063"/>
    <w:rsid w:val="00C06086"/>
    <w:rsid w:val="00C06193"/>
    <w:rsid w:val="00C062FD"/>
    <w:rsid w:val="00C063BD"/>
    <w:rsid w:val="00C06444"/>
    <w:rsid w:val="00C0662F"/>
    <w:rsid w:val="00C06A4A"/>
    <w:rsid w:val="00C06B4F"/>
    <w:rsid w:val="00C06C84"/>
    <w:rsid w:val="00C06DAD"/>
    <w:rsid w:val="00C06DB1"/>
    <w:rsid w:val="00C06DF0"/>
    <w:rsid w:val="00C06E72"/>
    <w:rsid w:val="00C06FE4"/>
    <w:rsid w:val="00C070C1"/>
    <w:rsid w:val="00C0722B"/>
    <w:rsid w:val="00C0737C"/>
    <w:rsid w:val="00C07401"/>
    <w:rsid w:val="00C07420"/>
    <w:rsid w:val="00C07444"/>
    <w:rsid w:val="00C07452"/>
    <w:rsid w:val="00C07515"/>
    <w:rsid w:val="00C07568"/>
    <w:rsid w:val="00C07570"/>
    <w:rsid w:val="00C0760C"/>
    <w:rsid w:val="00C076D9"/>
    <w:rsid w:val="00C07731"/>
    <w:rsid w:val="00C0777B"/>
    <w:rsid w:val="00C077E8"/>
    <w:rsid w:val="00C077F2"/>
    <w:rsid w:val="00C07871"/>
    <w:rsid w:val="00C07907"/>
    <w:rsid w:val="00C079BD"/>
    <w:rsid w:val="00C07CA7"/>
    <w:rsid w:val="00C07CEB"/>
    <w:rsid w:val="00C07E80"/>
    <w:rsid w:val="00C10041"/>
    <w:rsid w:val="00C10096"/>
    <w:rsid w:val="00C10269"/>
    <w:rsid w:val="00C10321"/>
    <w:rsid w:val="00C106A5"/>
    <w:rsid w:val="00C108CB"/>
    <w:rsid w:val="00C1090E"/>
    <w:rsid w:val="00C1092D"/>
    <w:rsid w:val="00C109DE"/>
    <w:rsid w:val="00C10C11"/>
    <w:rsid w:val="00C10C29"/>
    <w:rsid w:val="00C10CCE"/>
    <w:rsid w:val="00C10D1E"/>
    <w:rsid w:val="00C10D3A"/>
    <w:rsid w:val="00C10EAD"/>
    <w:rsid w:val="00C10ECF"/>
    <w:rsid w:val="00C10F38"/>
    <w:rsid w:val="00C10F3F"/>
    <w:rsid w:val="00C10F56"/>
    <w:rsid w:val="00C11044"/>
    <w:rsid w:val="00C11076"/>
    <w:rsid w:val="00C11277"/>
    <w:rsid w:val="00C1137F"/>
    <w:rsid w:val="00C1138F"/>
    <w:rsid w:val="00C113A5"/>
    <w:rsid w:val="00C1146F"/>
    <w:rsid w:val="00C1147C"/>
    <w:rsid w:val="00C115D2"/>
    <w:rsid w:val="00C11655"/>
    <w:rsid w:val="00C118BB"/>
    <w:rsid w:val="00C1192C"/>
    <w:rsid w:val="00C11930"/>
    <w:rsid w:val="00C11A68"/>
    <w:rsid w:val="00C11C24"/>
    <w:rsid w:val="00C11C79"/>
    <w:rsid w:val="00C11CF7"/>
    <w:rsid w:val="00C11CF8"/>
    <w:rsid w:val="00C11EA7"/>
    <w:rsid w:val="00C11F5E"/>
    <w:rsid w:val="00C120B8"/>
    <w:rsid w:val="00C120CA"/>
    <w:rsid w:val="00C12127"/>
    <w:rsid w:val="00C12346"/>
    <w:rsid w:val="00C123C8"/>
    <w:rsid w:val="00C12404"/>
    <w:rsid w:val="00C12417"/>
    <w:rsid w:val="00C126CC"/>
    <w:rsid w:val="00C12814"/>
    <w:rsid w:val="00C12A36"/>
    <w:rsid w:val="00C12A69"/>
    <w:rsid w:val="00C12A94"/>
    <w:rsid w:val="00C12D1C"/>
    <w:rsid w:val="00C12D7E"/>
    <w:rsid w:val="00C12EB6"/>
    <w:rsid w:val="00C130C8"/>
    <w:rsid w:val="00C131FB"/>
    <w:rsid w:val="00C1322E"/>
    <w:rsid w:val="00C132D5"/>
    <w:rsid w:val="00C13340"/>
    <w:rsid w:val="00C1354C"/>
    <w:rsid w:val="00C135E4"/>
    <w:rsid w:val="00C136CD"/>
    <w:rsid w:val="00C137B7"/>
    <w:rsid w:val="00C1387E"/>
    <w:rsid w:val="00C13886"/>
    <w:rsid w:val="00C13951"/>
    <w:rsid w:val="00C13965"/>
    <w:rsid w:val="00C13A37"/>
    <w:rsid w:val="00C13CFB"/>
    <w:rsid w:val="00C1425F"/>
    <w:rsid w:val="00C142F6"/>
    <w:rsid w:val="00C1442F"/>
    <w:rsid w:val="00C144EA"/>
    <w:rsid w:val="00C14544"/>
    <w:rsid w:val="00C1459B"/>
    <w:rsid w:val="00C14686"/>
    <w:rsid w:val="00C14702"/>
    <w:rsid w:val="00C147DA"/>
    <w:rsid w:val="00C1483B"/>
    <w:rsid w:val="00C14A8D"/>
    <w:rsid w:val="00C14B33"/>
    <w:rsid w:val="00C14B56"/>
    <w:rsid w:val="00C14B7B"/>
    <w:rsid w:val="00C14C08"/>
    <w:rsid w:val="00C14C9B"/>
    <w:rsid w:val="00C14D06"/>
    <w:rsid w:val="00C14D6F"/>
    <w:rsid w:val="00C14E75"/>
    <w:rsid w:val="00C14F74"/>
    <w:rsid w:val="00C15123"/>
    <w:rsid w:val="00C15199"/>
    <w:rsid w:val="00C151F9"/>
    <w:rsid w:val="00C1521C"/>
    <w:rsid w:val="00C1524F"/>
    <w:rsid w:val="00C15343"/>
    <w:rsid w:val="00C15362"/>
    <w:rsid w:val="00C153D3"/>
    <w:rsid w:val="00C15403"/>
    <w:rsid w:val="00C15583"/>
    <w:rsid w:val="00C15742"/>
    <w:rsid w:val="00C157B8"/>
    <w:rsid w:val="00C15C5F"/>
    <w:rsid w:val="00C15D1E"/>
    <w:rsid w:val="00C15DC4"/>
    <w:rsid w:val="00C15ED2"/>
    <w:rsid w:val="00C15F9D"/>
    <w:rsid w:val="00C16062"/>
    <w:rsid w:val="00C162EB"/>
    <w:rsid w:val="00C1633C"/>
    <w:rsid w:val="00C16421"/>
    <w:rsid w:val="00C1644B"/>
    <w:rsid w:val="00C16547"/>
    <w:rsid w:val="00C165D5"/>
    <w:rsid w:val="00C16655"/>
    <w:rsid w:val="00C16666"/>
    <w:rsid w:val="00C1691D"/>
    <w:rsid w:val="00C169A0"/>
    <w:rsid w:val="00C16B99"/>
    <w:rsid w:val="00C16C6B"/>
    <w:rsid w:val="00C16D7D"/>
    <w:rsid w:val="00C16E3C"/>
    <w:rsid w:val="00C16EB3"/>
    <w:rsid w:val="00C16EB6"/>
    <w:rsid w:val="00C16EB7"/>
    <w:rsid w:val="00C16F22"/>
    <w:rsid w:val="00C16F44"/>
    <w:rsid w:val="00C16F9D"/>
    <w:rsid w:val="00C16FF4"/>
    <w:rsid w:val="00C17138"/>
    <w:rsid w:val="00C173B6"/>
    <w:rsid w:val="00C1741A"/>
    <w:rsid w:val="00C174B8"/>
    <w:rsid w:val="00C175B0"/>
    <w:rsid w:val="00C175E4"/>
    <w:rsid w:val="00C1785D"/>
    <w:rsid w:val="00C17895"/>
    <w:rsid w:val="00C17C33"/>
    <w:rsid w:val="00C17D8B"/>
    <w:rsid w:val="00C17DF1"/>
    <w:rsid w:val="00C17EC4"/>
    <w:rsid w:val="00C17EF9"/>
    <w:rsid w:val="00C17F40"/>
    <w:rsid w:val="00C17F84"/>
    <w:rsid w:val="00C2003D"/>
    <w:rsid w:val="00C2004E"/>
    <w:rsid w:val="00C20080"/>
    <w:rsid w:val="00C20235"/>
    <w:rsid w:val="00C2031E"/>
    <w:rsid w:val="00C2041B"/>
    <w:rsid w:val="00C20471"/>
    <w:rsid w:val="00C204E5"/>
    <w:rsid w:val="00C205DA"/>
    <w:rsid w:val="00C20616"/>
    <w:rsid w:val="00C20643"/>
    <w:rsid w:val="00C20677"/>
    <w:rsid w:val="00C206CA"/>
    <w:rsid w:val="00C206FB"/>
    <w:rsid w:val="00C20A0E"/>
    <w:rsid w:val="00C20AB8"/>
    <w:rsid w:val="00C20AD4"/>
    <w:rsid w:val="00C20BC2"/>
    <w:rsid w:val="00C20D04"/>
    <w:rsid w:val="00C20DC6"/>
    <w:rsid w:val="00C20E28"/>
    <w:rsid w:val="00C20FB9"/>
    <w:rsid w:val="00C210AE"/>
    <w:rsid w:val="00C21803"/>
    <w:rsid w:val="00C218F3"/>
    <w:rsid w:val="00C21A16"/>
    <w:rsid w:val="00C21A63"/>
    <w:rsid w:val="00C21A8C"/>
    <w:rsid w:val="00C21C18"/>
    <w:rsid w:val="00C21CB0"/>
    <w:rsid w:val="00C21E00"/>
    <w:rsid w:val="00C21F92"/>
    <w:rsid w:val="00C21FAD"/>
    <w:rsid w:val="00C2203A"/>
    <w:rsid w:val="00C220ED"/>
    <w:rsid w:val="00C22102"/>
    <w:rsid w:val="00C2211E"/>
    <w:rsid w:val="00C22341"/>
    <w:rsid w:val="00C224D4"/>
    <w:rsid w:val="00C2253B"/>
    <w:rsid w:val="00C22574"/>
    <w:rsid w:val="00C227D4"/>
    <w:rsid w:val="00C229F9"/>
    <w:rsid w:val="00C22CB2"/>
    <w:rsid w:val="00C22D31"/>
    <w:rsid w:val="00C22E37"/>
    <w:rsid w:val="00C22E38"/>
    <w:rsid w:val="00C22E49"/>
    <w:rsid w:val="00C22E5A"/>
    <w:rsid w:val="00C22EDE"/>
    <w:rsid w:val="00C22F94"/>
    <w:rsid w:val="00C2315B"/>
    <w:rsid w:val="00C231C4"/>
    <w:rsid w:val="00C23331"/>
    <w:rsid w:val="00C23348"/>
    <w:rsid w:val="00C2342C"/>
    <w:rsid w:val="00C2343A"/>
    <w:rsid w:val="00C2370A"/>
    <w:rsid w:val="00C2387B"/>
    <w:rsid w:val="00C2390D"/>
    <w:rsid w:val="00C23A54"/>
    <w:rsid w:val="00C23A5B"/>
    <w:rsid w:val="00C23AE4"/>
    <w:rsid w:val="00C23BA9"/>
    <w:rsid w:val="00C23CCB"/>
    <w:rsid w:val="00C23D36"/>
    <w:rsid w:val="00C23D5A"/>
    <w:rsid w:val="00C23DD4"/>
    <w:rsid w:val="00C23E14"/>
    <w:rsid w:val="00C23F8E"/>
    <w:rsid w:val="00C23FFA"/>
    <w:rsid w:val="00C24076"/>
    <w:rsid w:val="00C240A2"/>
    <w:rsid w:val="00C240D8"/>
    <w:rsid w:val="00C242BC"/>
    <w:rsid w:val="00C243BB"/>
    <w:rsid w:val="00C24423"/>
    <w:rsid w:val="00C24603"/>
    <w:rsid w:val="00C248D2"/>
    <w:rsid w:val="00C248D8"/>
    <w:rsid w:val="00C2491F"/>
    <w:rsid w:val="00C24AC4"/>
    <w:rsid w:val="00C24B0F"/>
    <w:rsid w:val="00C24BB0"/>
    <w:rsid w:val="00C24C0D"/>
    <w:rsid w:val="00C24DBB"/>
    <w:rsid w:val="00C24E48"/>
    <w:rsid w:val="00C24E94"/>
    <w:rsid w:val="00C24ED3"/>
    <w:rsid w:val="00C24EE9"/>
    <w:rsid w:val="00C24EF5"/>
    <w:rsid w:val="00C24F5A"/>
    <w:rsid w:val="00C24F9E"/>
    <w:rsid w:val="00C24FA3"/>
    <w:rsid w:val="00C251FF"/>
    <w:rsid w:val="00C25232"/>
    <w:rsid w:val="00C25294"/>
    <w:rsid w:val="00C252B9"/>
    <w:rsid w:val="00C25318"/>
    <w:rsid w:val="00C2551F"/>
    <w:rsid w:val="00C25523"/>
    <w:rsid w:val="00C25597"/>
    <w:rsid w:val="00C257A9"/>
    <w:rsid w:val="00C25835"/>
    <w:rsid w:val="00C259C4"/>
    <w:rsid w:val="00C259FB"/>
    <w:rsid w:val="00C25B14"/>
    <w:rsid w:val="00C25BC3"/>
    <w:rsid w:val="00C25F8F"/>
    <w:rsid w:val="00C26114"/>
    <w:rsid w:val="00C264EB"/>
    <w:rsid w:val="00C26564"/>
    <w:rsid w:val="00C26A13"/>
    <w:rsid w:val="00C26A90"/>
    <w:rsid w:val="00C26C3F"/>
    <w:rsid w:val="00C26CC5"/>
    <w:rsid w:val="00C26CFD"/>
    <w:rsid w:val="00C26D13"/>
    <w:rsid w:val="00C26F6C"/>
    <w:rsid w:val="00C27100"/>
    <w:rsid w:val="00C2719B"/>
    <w:rsid w:val="00C2720B"/>
    <w:rsid w:val="00C272B6"/>
    <w:rsid w:val="00C27332"/>
    <w:rsid w:val="00C273D4"/>
    <w:rsid w:val="00C2756F"/>
    <w:rsid w:val="00C275AB"/>
    <w:rsid w:val="00C27911"/>
    <w:rsid w:val="00C279BC"/>
    <w:rsid w:val="00C27AEC"/>
    <w:rsid w:val="00C27B3C"/>
    <w:rsid w:val="00C27B56"/>
    <w:rsid w:val="00C27BB1"/>
    <w:rsid w:val="00C27C3C"/>
    <w:rsid w:val="00C27D8B"/>
    <w:rsid w:val="00C27E65"/>
    <w:rsid w:val="00C27EE0"/>
    <w:rsid w:val="00C300B7"/>
    <w:rsid w:val="00C3022E"/>
    <w:rsid w:val="00C30239"/>
    <w:rsid w:val="00C3026E"/>
    <w:rsid w:val="00C3028C"/>
    <w:rsid w:val="00C302D0"/>
    <w:rsid w:val="00C3033E"/>
    <w:rsid w:val="00C303D7"/>
    <w:rsid w:val="00C306F1"/>
    <w:rsid w:val="00C30709"/>
    <w:rsid w:val="00C30A46"/>
    <w:rsid w:val="00C30AED"/>
    <w:rsid w:val="00C30BD6"/>
    <w:rsid w:val="00C30F68"/>
    <w:rsid w:val="00C31231"/>
    <w:rsid w:val="00C312D8"/>
    <w:rsid w:val="00C3145C"/>
    <w:rsid w:val="00C314AA"/>
    <w:rsid w:val="00C31935"/>
    <w:rsid w:val="00C31A13"/>
    <w:rsid w:val="00C31B3E"/>
    <w:rsid w:val="00C31C07"/>
    <w:rsid w:val="00C31C1A"/>
    <w:rsid w:val="00C31CB5"/>
    <w:rsid w:val="00C31E56"/>
    <w:rsid w:val="00C31EBD"/>
    <w:rsid w:val="00C31F11"/>
    <w:rsid w:val="00C32009"/>
    <w:rsid w:val="00C32123"/>
    <w:rsid w:val="00C32171"/>
    <w:rsid w:val="00C3229B"/>
    <w:rsid w:val="00C32433"/>
    <w:rsid w:val="00C32614"/>
    <w:rsid w:val="00C3264B"/>
    <w:rsid w:val="00C326D8"/>
    <w:rsid w:val="00C3275A"/>
    <w:rsid w:val="00C32869"/>
    <w:rsid w:val="00C3292F"/>
    <w:rsid w:val="00C32A59"/>
    <w:rsid w:val="00C32A8D"/>
    <w:rsid w:val="00C32AF2"/>
    <w:rsid w:val="00C32C09"/>
    <w:rsid w:val="00C32E1D"/>
    <w:rsid w:val="00C32F59"/>
    <w:rsid w:val="00C32FC4"/>
    <w:rsid w:val="00C330A4"/>
    <w:rsid w:val="00C33226"/>
    <w:rsid w:val="00C33394"/>
    <w:rsid w:val="00C334C7"/>
    <w:rsid w:val="00C334EB"/>
    <w:rsid w:val="00C33636"/>
    <w:rsid w:val="00C33653"/>
    <w:rsid w:val="00C33714"/>
    <w:rsid w:val="00C3375B"/>
    <w:rsid w:val="00C337CE"/>
    <w:rsid w:val="00C3384F"/>
    <w:rsid w:val="00C33899"/>
    <w:rsid w:val="00C33915"/>
    <w:rsid w:val="00C33978"/>
    <w:rsid w:val="00C339C1"/>
    <w:rsid w:val="00C33A3B"/>
    <w:rsid w:val="00C33AD3"/>
    <w:rsid w:val="00C33BC6"/>
    <w:rsid w:val="00C33C7D"/>
    <w:rsid w:val="00C33E6D"/>
    <w:rsid w:val="00C33F8C"/>
    <w:rsid w:val="00C3408B"/>
    <w:rsid w:val="00C3414A"/>
    <w:rsid w:val="00C34264"/>
    <w:rsid w:val="00C342D7"/>
    <w:rsid w:val="00C34348"/>
    <w:rsid w:val="00C343C9"/>
    <w:rsid w:val="00C344C9"/>
    <w:rsid w:val="00C3465C"/>
    <w:rsid w:val="00C347A3"/>
    <w:rsid w:val="00C3484C"/>
    <w:rsid w:val="00C34886"/>
    <w:rsid w:val="00C34899"/>
    <w:rsid w:val="00C349A7"/>
    <w:rsid w:val="00C34ADE"/>
    <w:rsid w:val="00C34B22"/>
    <w:rsid w:val="00C34BBB"/>
    <w:rsid w:val="00C34C84"/>
    <w:rsid w:val="00C34D7A"/>
    <w:rsid w:val="00C34DAA"/>
    <w:rsid w:val="00C34FCC"/>
    <w:rsid w:val="00C351B0"/>
    <w:rsid w:val="00C351F5"/>
    <w:rsid w:val="00C35270"/>
    <w:rsid w:val="00C352DB"/>
    <w:rsid w:val="00C3542D"/>
    <w:rsid w:val="00C354C7"/>
    <w:rsid w:val="00C35507"/>
    <w:rsid w:val="00C35566"/>
    <w:rsid w:val="00C355D8"/>
    <w:rsid w:val="00C3584F"/>
    <w:rsid w:val="00C35A16"/>
    <w:rsid w:val="00C35A42"/>
    <w:rsid w:val="00C35BF9"/>
    <w:rsid w:val="00C35D2F"/>
    <w:rsid w:val="00C35D4C"/>
    <w:rsid w:val="00C35D56"/>
    <w:rsid w:val="00C35D66"/>
    <w:rsid w:val="00C35D6C"/>
    <w:rsid w:val="00C35D96"/>
    <w:rsid w:val="00C35DCB"/>
    <w:rsid w:val="00C35DD7"/>
    <w:rsid w:val="00C35E4C"/>
    <w:rsid w:val="00C35F83"/>
    <w:rsid w:val="00C361E0"/>
    <w:rsid w:val="00C3623E"/>
    <w:rsid w:val="00C3625B"/>
    <w:rsid w:val="00C36356"/>
    <w:rsid w:val="00C36367"/>
    <w:rsid w:val="00C363C2"/>
    <w:rsid w:val="00C36512"/>
    <w:rsid w:val="00C366D1"/>
    <w:rsid w:val="00C366EE"/>
    <w:rsid w:val="00C367F8"/>
    <w:rsid w:val="00C36A1F"/>
    <w:rsid w:val="00C36A6B"/>
    <w:rsid w:val="00C36BB3"/>
    <w:rsid w:val="00C36BB9"/>
    <w:rsid w:val="00C36BD1"/>
    <w:rsid w:val="00C36BEC"/>
    <w:rsid w:val="00C36C02"/>
    <w:rsid w:val="00C36C81"/>
    <w:rsid w:val="00C36CA9"/>
    <w:rsid w:val="00C36D0A"/>
    <w:rsid w:val="00C36D14"/>
    <w:rsid w:val="00C36D2F"/>
    <w:rsid w:val="00C3709D"/>
    <w:rsid w:val="00C3712D"/>
    <w:rsid w:val="00C371DF"/>
    <w:rsid w:val="00C37221"/>
    <w:rsid w:val="00C37249"/>
    <w:rsid w:val="00C372E0"/>
    <w:rsid w:val="00C37325"/>
    <w:rsid w:val="00C37333"/>
    <w:rsid w:val="00C3749B"/>
    <w:rsid w:val="00C374D4"/>
    <w:rsid w:val="00C3750F"/>
    <w:rsid w:val="00C376C1"/>
    <w:rsid w:val="00C37719"/>
    <w:rsid w:val="00C3779E"/>
    <w:rsid w:val="00C377B0"/>
    <w:rsid w:val="00C3780E"/>
    <w:rsid w:val="00C3782F"/>
    <w:rsid w:val="00C37970"/>
    <w:rsid w:val="00C37987"/>
    <w:rsid w:val="00C379D9"/>
    <w:rsid w:val="00C379F4"/>
    <w:rsid w:val="00C37CB1"/>
    <w:rsid w:val="00C37DE9"/>
    <w:rsid w:val="00C37DF9"/>
    <w:rsid w:val="00C37E1B"/>
    <w:rsid w:val="00C37E61"/>
    <w:rsid w:val="00C40018"/>
    <w:rsid w:val="00C400BD"/>
    <w:rsid w:val="00C40266"/>
    <w:rsid w:val="00C402A0"/>
    <w:rsid w:val="00C404C0"/>
    <w:rsid w:val="00C40648"/>
    <w:rsid w:val="00C40817"/>
    <w:rsid w:val="00C4084B"/>
    <w:rsid w:val="00C40862"/>
    <w:rsid w:val="00C408C3"/>
    <w:rsid w:val="00C408E4"/>
    <w:rsid w:val="00C40A4C"/>
    <w:rsid w:val="00C40A6A"/>
    <w:rsid w:val="00C40AE7"/>
    <w:rsid w:val="00C40D60"/>
    <w:rsid w:val="00C40EFC"/>
    <w:rsid w:val="00C40F88"/>
    <w:rsid w:val="00C40F8E"/>
    <w:rsid w:val="00C41127"/>
    <w:rsid w:val="00C41135"/>
    <w:rsid w:val="00C41207"/>
    <w:rsid w:val="00C412C2"/>
    <w:rsid w:val="00C412C9"/>
    <w:rsid w:val="00C41393"/>
    <w:rsid w:val="00C413DC"/>
    <w:rsid w:val="00C414FE"/>
    <w:rsid w:val="00C4157B"/>
    <w:rsid w:val="00C415B9"/>
    <w:rsid w:val="00C4165F"/>
    <w:rsid w:val="00C41689"/>
    <w:rsid w:val="00C41733"/>
    <w:rsid w:val="00C4176D"/>
    <w:rsid w:val="00C419B9"/>
    <w:rsid w:val="00C41A7A"/>
    <w:rsid w:val="00C41A90"/>
    <w:rsid w:val="00C41ADC"/>
    <w:rsid w:val="00C41B59"/>
    <w:rsid w:val="00C41BA3"/>
    <w:rsid w:val="00C41BBF"/>
    <w:rsid w:val="00C41CA8"/>
    <w:rsid w:val="00C41D24"/>
    <w:rsid w:val="00C41E1C"/>
    <w:rsid w:val="00C41E71"/>
    <w:rsid w:val="00C41EAA"/>
    <w:rsid w:val="00C41F02"/>
    <w:rsid w:val="00C42070"/>
    <w:rsid w:val="00C421C5"/>
    <w:rsid w:val="00C421E0"/>
    <w:rsid w:val="00C421FA"/>
    <w:rsid w:val="00C42370"/>
    <w:rsid w:val="00C423E6"/>
    <w:rsid w:val="00C42443"/>
    <w:rsid w:val="00C42463"/>
    <w:rsid w:val="00C42656"/>
    <w:rsid w:val="00C42681"/>
    <w:rsid w:val="00C4269E"/>
    <w:rsid w:val="00C426BE"/>
    <w:rsid w:val="00C4282A"/>
    <w:rsid w:val="00C42862"/>
    <w:rsid w:val="00C42971"/>
    <w:rsid w:val="00C42BFD"/>
    <w:rsid w:val="00C42D7D"/>
    <w:rsid w:val="00C42DD6"/>
    <w:rsid w:val="00C42E4D"/>
    <w:rsid w:val="00C42EBA"/>
    <w:rsid w:val="00C42F18"/>
    <w:rsid w:val="00C42F83"/>
    <w:rsid w:val="00C43021"/>
    <w:rsid w:val="00C43052"/>
    <w:rsid w:val="00C430FD"/>
    <w:rsid w:val="00C43176"/>
    <w:rsid w:val="00C432F5"/>
    <w:rsid w:val="00C43330"/>
    <w:rsid w:val="00C4347C"/>
    <w:rsid w:val="00C43491"/>
    <w:rsid w:val="00C434F9"/>
    <w:rsid w:val="00C4355B"/>
    <w:rsid w:val="00C43632"/>
    <w:rsid w:val="00C4363B"/>
    <w:rsid w:val="00C43684"/>
    <w:rsid w:val="00C437DD"/>
    <w:rsid w:val="00C43807"/>
    <w:rsid w:val="00C43835"/>
    <w:rsid w:val="00C438A5"/>
    <w:rsid w:val="00C439BD"/>
    <w:rsid w:val="00C43B30"/>
    <w:rsid w:val="00C43D0C"/>
    <w:rsid w:val="00C43D6E"/>
    <w:rsid w:val="00C43DFD"/>
    <w:rsid w:val="00C43E00"/>
    <w:rsid w:val="00C43F95"/>
    <w:rsid w:val="00C4403B"/>
    <w:rsid w:val="00C44072"/>
    <w:rsid w:val="00C442DB"/>
    <w:rsid w:val="00C44398"/>
    <w:rsid w:val="00C4440D"/>
    <w:rsid w:val="00C4473C"/>
    <w:rsid w:val="00C44886"/>
    <w:rsid w:val="00C44918"/>
    <w:rsid w:val="00C44A17"/>
    <w:rsid w:val="00C44C7E"/>
    <w:rsid w:val="00C44C8F"/>
    <w:rsid w:val="00C44F7B"/>
    <w:rsid w:val="00C4519D"/>
    <w:rsid w:val="00C451B0"/>
    <w:rsid w:val="00C45234"/>
    <w:rsid w:val="00C452FA"/>
    <w:rsid w:val="00C45383"/>
    <w:rsid w:val="00C453DE"/>
    <w:rsid w:val="00C4566F"/>
    <w:rsid w:val="00C4575C"/>
    <w:rsid w:val="00C457AE"/>
    <w:rsid w:val="00C457EC"/>
    <w:rsid w:val="00C457F3"/>
    <w:rsid w:val="00C458E8"/>
    <w:rsid w:val="00C45936"/>
    <w:rsid w:val="00C4595B"/>
    <w:rsid w:val="00C45B10"/>
    <w:rsid w:val="00C45B25"/>
    <w:rsid w:val="00C45B96"/>
    <w:rsid w:val="00C45BC7"/>
    <w:rsid w:val="00C45DB8"/>
    <w:rsid w:val="00C45DCE"/>
    <w:rsid w:val="00C45EAE"/>
    <w:rsid w:val="00C46022"/>
    <w:rsid w:val="00C46057"/>
    <w:rsid w:val="00C46084"/>
    <w:rsid w:val="00C460B3"/>
    <w:rsid w:val="00C460ED"/>
    <w:rsid w:val="00C4621D"/>
    <w:rsid w:val="00C462A7"/>
    <w:rsid w:val="00C462A8"/>
    <w:rsid w:val="00C46353"/>
    <w:rsid w:val="00C463B5"/>
    <w:rsid w:val="00C463F9"/>
    <w:rsid w:val="00C46458"/>
    <w:rsid w:val="00C46614"/>
    <w:rsid w:val="00C466A3"/>
    <w:rsid w:val="00C46879"/>
    <w:rsid w:val="00C468C1"/>
    <w:rsid w:val="00C4693E"/>
    <w:rsid w:val="00C46ABF"/>
    <w:rsid w:val="00C46BD5"/>
    <w:rsid w:val="00C46D99"/>
    <w:rsid w:val="00C46E2D"/>
    <w:rsid w:val="00C46ED5"/>
    <w:rsid w:val="00C46FE0"/>
    <w:rsid w:val="00C47008"/>
    <w:rsid w:val="00C470CF"/>
    <w:rsid w:val="00C47108"/>
    <w:rsid w:val="00C47124"/>
    <w:rsid w:val="00C471B6"/>
    <w:rsid w:val="00C47297"/>
    <w:rsid w:val="00C47341"/>
    <w:rsid w:val="00C474DA"/>
    <w:rsid w:val="00C47546"/>
    <w:rsid w:val="00C47572"/>
    <w:rsid w:val="00C475AC"/>
    <w:rsid w:val="00C475CC"/>
    <w:rsid w:val="00C4762B"/>
    <w:rsid w:val="00C4764C"/>
    <w:rsid w:val="00C476EB"/>
    <w:rsid w:val="00C478F0"/>
    <w:rsid w:val="00C479D1"/>
    <w:rsid w:val="00C47ACC"/>
    <w:rsid w:val="00C47BA4"/>
    <w:rsid w:val="00C47C0C"/>
    <w:rsid w:val="00C47C51"/>
    <w:rsid w:val="00C47C91"/>
    <w:rsid w:val="00C47D0A"/>
    <w:rsid w:val="00C47F2B"/>
    <w:rsid w:val="00C47F5C"/>
    <w:rsid w:val="00C47FB0"/>
    <w:rsid w:val="00C5002E"/>
    <w:rsid w:val="00C500BA"/>
    <w:rsid w:val="00C50154"/>
    <w:rsid w:val="00C50164"/>
    <w:rsid w:val="00C501FD"/>
    <w:rsid w:val="00C50241"/>
    <w:rsid w:val="00C502C5"/>
    <w:rsid w:val="00C50367"/>
    <w:rsid w:val="00C50573"/>
    <w:rsid w:val="00C5057F"/>
    <w:rsid w:val="00C505A6"/>
    <w:rsid w:val="00C505ED"/>
    <w:rsid w:val="00C505F6"/>
    <w:rsid w:val="00C506AA"/>
    <w:rsid w:val="00C506E7"/>
    <w:rsid w:val="00C5070E"/>
    <w:rsid w:val="00C5076B"/>
    <w:rsid w:val="00C507F7"/>
    <w:rsid w:val="00C507FF"/>
    <w:rsid w:val="00C50B88"/>
    <w:rsid w:val="00C50B9B"/>
    <w:rsid w:val="00C50BFA"/>
    <w:rsid w:val="00C50D1E"/>
    <w:rsid w:val="00C50D8F"/>
    <w:rsid w:val="00C50D9C"/>
    <w:rsid w:val="00C50DD4"/>
    <w:rsid w:val="00C50DF4"/>
    <w:rsid w:val="00C50E16"/>
    <w:rsid w:val="00C50E76"/>
    <w:rsid w:val="00C50EE7"/>
    <w:rsid w:val="00C50F4C"/>
    <w:rsid w:val="00C51076"/>
    <w:rsid w:val="00C51137"/>
    <w:rsid w:val="00C511BD"/>
    <w:rsid w:val="00C5126F"/>
    <w:rsid w:val="00C512C1"/>
    <w:rsid w:val="00C5134E"/>
    <w:rsid w:val="00C513E3"/>
    <w:rsid w:val="00C51482"/>
    <w:rsid w:val="00C51588"/>
    <w:rsid w:val="00C515C6"/>
    <w:rsid w:val="00C51617"/>
    <w:rsid w:val="00C51659"/>
    <w:rsid w:val="00C51664"/>
    <w:rsid w:val="00C51671"/>
    <w:rsid w:val="00C516AA"/>
    <w:rsid w:val="00C516D5"/>
    <w:rsid w:val="00C51784"/>
    <w:rsid w:val="00C5188E"/>
    <w:rsid w:val="00C518D6"/>
    <w:rsid w:val="00C5193A"/>
    <w:rsid w:val="00C519B9"/>
    <w:rsid w:val="00C51A4E"/>
    <w:rsid w:val="00C51A82"/>
    <w:rsid w:val="00C51B00"/>
    <w:rsid w:val="00C51B57"/>
    <w:rsid w:val="00C51C13"/>
    <w:rsid w:val="00C51E73"/>
    <w:rsid w:val="00C521A7"/>
    <w:rsid w:val="00C52346"/>
    <w:rsid w:val="00C52352"/>
    <w:rsid w:val="00C5246D"/>
    <w:rsid w:val="00C5254A"/>
    <w:rsid w:val="00C52584"/>
    <w:rsid w:val="00C52736"/>
    <w:rsid w:val="00C52857"/>
    <w:rsid w:val="00C5290C"/>
    <w:rsid w:val="00C52922"/>
    <w:rsid w:val="00C5294C"/>
    <w:rsid w:val="00C52B4C"/>
    <w:rsid w:val="00C52BBE"/>
    <w:rsid w:val="00C52C40"/>
    <w:rsid w:val="00C52C5B"/>
    <w:rsid w:val="00C52C6F"/>
    <w:rsid w:val="00C52CFD"/>
    <w:rsid w:val="00C52D90"/>
    <w:rsid w:val="00C52ECA"/>
    <w:rsid w:val="00C530EB"/>
    <w:rsid w:val="00C53122"/>
    <w:rsid w:val="00C5331E"/>
    <w:rsid w:val="00C53329"/>
    <w:rsid w:val="00C5347C"/>
    <w:rsid w:val="00C53512"/>
    <w:rsid w:val="00C53579"/>
    <w:rsid w:val="00C537B2"/>
    <w:rsid w:val="00C537CC"/>
    <w:rsid w:val="00C537E4"/>
    <w:rsid w:val="00C5382F"/>
    <w:rsid w:val="00C5388E"/>
    <w:rsid w:val="00C53F6E"/>
    <w:rsid w:val="00C53FFE"/>
    <w:rsid w:val="00C54056"/>
    <w:rsid w:val="00C54098"/>
    <w:rsid w:val="00C541B2"/>
    <w:rsid w:val="00C5422E"/>
    <w:rsid w:val="00C5437B"/>
    <w:rsid w:val="00C543A4"/>
    <w:rsid w:val="00C54477"/>
    <w:rsid w:val="00C544B0"/>
    <w:rsid w:val="00C544FD"/>
    <w:rsid w:val="00C545F9"/>
    <w:rsid w:val="00C545FE"/>
    <w:rsid w:val="00C546B6"/>
    <w:rsid w:val="00C546FF"/>
    <w:rsid w:val="00C547F4"/>
    <w:rsid w:val="00C547F9"/>
    <w:rsid w:val="00C5487E"/>
    <w:rsid w:val="00C548BC"/>
    <w:rsid w:val="00C54BDF"/>
    <w:rsid w:val="00C54C3C"/>
    <w:rsid w:val="00C54C63"/>
    <w:rsid w:val="00C54C71"/>
    <w:rsid w:val="00C54C9A"/>
    <w:rsid w:val="00C54D11"/>
    <w:rsid w:val="00C54D91"/>
    <w:rsid w:val="00C54D97"/>
    <w:rsid w:val="00C54DB2"/>
    <w:rsid w:val="00C54DE2"/>
    <w:rsid w:val="00C54ED7"/>
    <w:rsid w:val="00C54F82"/>
    <w:rsid w:val="00C55047"/>
    <w:rsid w:val="00C5509B"/>
    <w:rsid w:val="00C5511B"/>
    <w:rsid w:val="00C552CE"/>
    <w:rsid w:val="00C552D0"/>
    <w:rsid w:val="00C55383"/>
    <w:rsid w:val="00C55487"/>
    <w:rsid w:val="00C554CE"/>
    <w:rsid w:val="00C5557B"/>
    <w:rsid w:val="00C556AA"/>
    <w:rsid w:val="00C55716"/>
    <w:rsid w:val="00C557A0"/>
    <w:rsid w:val="00C558D1"/>
    <w:rsid w:val="00C558EA"/>
    <w:rsid w:val="00C558ED"/>
    <w:rsid w:val="00C55AB2"/>
    <w:rsid w:val="00C55B63"/>
    <w:rsid w:val="00C55BFE"/>
    <w:rsid w:val="00C55CB7"/>
    <w:rsid w:val="00C55EC7"/>
    <w:rsid w:val="00C55F28"/>
    <w:rsid w:val="00C5606D"/>
    <w:rsid w:val="00C56463"/>
    <w:rsid w:val="00C56495"/>
    <w:rsid w:val="00C565EF"/>
    <w:rsid w:val="00C56689"/>
    <w:rsid w:val="00C56B58"/>
    <w:rsid w:val="00C56B80"/>
    <w:rsid w:val="00C56B81"/>
    <w:rsid w:val="00C56BA1"/>
    <w:rsid w:val="00C56BD2"/>
    <w:rsid w:val="00C56DFD"/>
    <w:rsid w:val="00C570D1"/>
    <w:rsid w:val="00C5715C"/>
    <w:rsid w:val="00C5720C"/>
    <w:rsid w:val="00C57248"/>
    <w:rsid w:val="00C572AB"/>
    <w:rsid w:val="00C572B7"/>
    <w:rsid w:val="00C57356"/>
    <w:rsid w:val="00C574C0"/>
    <w:rsid w:val="00C574D8"/>
    <w:rsid w:val="00C57529"/>
    <w:rsid w:val="00C57573"/>
    <w:rsid w:val="00C575AA"/>
    <w:rsid w:val="00C575E1"/>
    <w:rsid w:val="00C57974"/>
    <w:rsid w:val="00C57ABC"/>
    <w:rsid w:val="00C57B3E"/>
    <w:rsid w:val="00C57B79"/>
    <w:rsid w:val="00C57BBB"/>
    <w:rsid w:val="00C57C0B"/>
    <w:rsid w:val="00C57C38"/>
    <w:rsid w:val="00C57C3D"/>
    <w:rsid w:val="00C57D2C"/>
    <w:rsid w:val="00C57D4C"/>
    <w:rsid w:val="00C57F22"/>
    <w:rsid w:val="00C57F28"/>
    <w:rsid w:val="00C57F7D"/>
    <w:rsid w:val="00C60051"/>
    <w:rsid w:val="00C60095"/>
    <w:rsid w:val="00C601F9"/>
    <w:rsid w:val="00C60242"/>
    <w:rsid w:val="00C60291"/>
    <w:rsid w:val="00C60377"/>
    <w:rsid w:val="00C603A7"/>
    <w:rsid w:val="00C603E7"/>
    <w:rsid w:val="00C60439"/>
    <w:rsid w:val="00C60470"/>
    <w:rsid w:val="00C60641"/>
    <w:rsid w:val="00C606D3"/>
    <w:rsid w:val="00C60717"/>
    <w:rsid w:val="00C60767"/>
    <w:rsid w:val="00C6097D"/>
    <w:rsid w:val="00C609C0"/>
    <w:rsid w:val="00C60AA0"/>
    <w:rsid w:val="00C60B72"/>
    <w:rsid w:val="00C60BD7"/>
    <w:rsid w:val="00C60C41"/>
    <w:rsid w:val="00C60C9F"/>
    <w:rsid w:val="00C60DFB"/>
    <w:rsid w:val="00C6122E"/>
    <w:rsid w:val="00C61316"/>
    <w:rsid w:val="00C61467"/>
    <w:rsid w:val="00C6147E"/>
    <w:rsid w:val="00C614A4"/>
    <w:rsid w:val="00C616EC"/>
    <w:rsid w:val="00C617C0"/>
    <w:rsid w:val="00C61C1E"/>
    <w:rsid w:val="00C61CA7"/>
    <w:rsid w:val="00C61CF8"/>
    <w:rsid w:val="00C61D45"/>
    <w:rsid w:val="00C61DF6"/>
    <w:rsid w:val="00C61E0D"/>
    <w:rsid w:val="00C61F6A"/>
    <w:rsid w:val="00C61FCD"/>
    <w:rsid w:val="00C62026"/>
    <w:rsid w:val="00C62189"/>
    <w:rsid w:val="00C62193"/>
    <w:rsid w:val="00C621A2"/>
    <w:rsid w:val="00C621DB"/>
    <w:rsid w:val="00C62235"/>
    <w:rsid w:val="00C62443"/>
    <w:rsid w:val="00C6262B"/>
    <w:rsid w:val="00C626B0"/>
    <w:rsid w:val="00C626EE"/>
    <w:rsid w:val="00C6278F"/>
    <w:rsid w:val="00C6286E"/>
    <w:rsid w:val="00C6288D"/>
    <w:rsid w:val="00C62AE0"/>
    <w:rsid w:val="00C62CFD"/>
    <w:rsid w:val="00C62D0A"/>
    <w:rsid w:val="00C62EB0"/>
    <w:rsid w:val="00C62FFC"/>
    <w:rsid w:val="00C63310"/>
    <w:rsid w:val="00C63468"/>
    <w:rsid w:val="00C63496"/>
    <w:rsid w:val="00C63564"/>
    <w:rsid w:val="00C635C3"/>
    <w:rsid w:val="00C635D2"/>
    <w:rsid w:val="00C6368C"/>
    <w:rsid w:val="00C63695"/>
    <w:rsid w:val="00C6379A"/>
    <w:rsid w:val="00C63816"/>
    <w:rsid w:val="00C63845"/>
    <w:rsid w:val="00C63876"/>
    <w:rsid w:val="00C638F6"/>
    <w:rsid w:val="00C6390A"/>
    <w:rsid w:val="00C6396F"/>
    <w:rsid w:val="00C639BF"/>
    <w:rsid w:val="00C63A92"/>
    <w:rsid w:val="00C63B10"/>
    <w:rsid w:val="00C63B27"/>
    <w:rsid w:val="00C63BA9"/>
    <w:rsid w:val="00C63BC1"/>
    <w:rsid w:val="00C63C73"/>
    <w:rsid w:val="00C63D00"/>
    <w:rsid w:val="00C63D66"/>
    <w:rsid w:val="00C63E48"/>
    <w:rsid w:val="00C63FB2"/>
    <w:rsid w:val="00C6401D"/>
    <w:rsid w:val="00C6417F"/>
    <w:rsid w:val="00C64183"/>
    <w:rsid w:val="00C641EC"/>
    <w:rsid w:val="00C64290"/>
    <w:rsid w:val="00C642BE"/>
    <w:rsid w:val="00C642E0"/>
    <w:rsid w:val="00C642E7"/>
    <w:rsid w:val="00C64599"/>
    <w:rsid w:val="00C646FB"/>
    <w:rsid w:val="00C647DB"/>
    <w:rsid w:val="00C64A4C"/>
    <w:rsid w:val="00C64A9C"/>
    <w:rsid w:val="00C64D27"/>
    <w:rsid w:val="00C64DE1"/>
    <w:rsid w:val="00C64E59"/>
    <w:rsid w:val="00C64E6F"/>
    <w:rsid w:val="00C64F78"/>
    <w:rsid w:val="00C65008"/>
    <w:rsid w:val="00C6508D"/>
    <w:rsid w:val="00C650B8"/>
    <w:rsid w:val="00C650F6"/>
    <w:rsid w:val="00C652A0"/>
    <w:rsid w:val="00C6531E"/>
    <w:rsid w:val="00C653B0"/>
    <w:rsid w:val="00C653C3"/>
    <w:rsid w:val="00C653E9"/>
    <w:rsid w:val="00C65415"/>
    <w:rsid w:val="00C654F6"/>
    <w:rsid w:val="00C65526"/>
    <w:rsid w:val="00C6552A"/>
    <w:rsid w:val="00C65562"/>
    <w:rsid w:val="00C655EF"/>
    <w:rsid w:val="00C65644"/>
    <w:rsid w:val="00C65755"/>
    <w:rsid w:val="00C659F2"/>
    <w:rsid w:val="00C65A24"/>
    <w:rsid w:val="00C65A59"/>
    <w:rsid w:val="00C65A86"/>
    <w:rsid w:val="00C65BD1"/>
    <w:rsid w:val="00C65C2E"/>
    <w:rsid w:val="00C65CFF"/>
    <w:rsid w:val="00C65D9D"/>
    <w:rsid w:val="00C65E9A"/>
    <w:rsid w:val="00C65F01"/>
    <w:rsid w:val="00C65F11"/>
    <w:rsid w:val="00C660F0"/>
    <w:rsid w:val="00C6614A"/>
    <w:rsid w:val="00C66391"/>
    <w:rsid w:val="00C663EF"/>
    <w:rsid w:val="00C66531"/>
    <w:rsid w:val="00C666A3"/>
    <w:rsid w:val="00C668E7"/>
    <w:rsid w:val="00C66D24"/>
    <w:rsid w:val="00C66E9C"/>
    <w:rsid w:val="00C66EAA"/>
    <w:rsid w:val="00C66EB7"/>
    <w:rsid w:val="00C66F7B"/>
    <w:rsid w:val="00C67001"/>
    <w:rsid w:val="00C670CB"/>
    <w:rsid w:val="00C6717C"/>
    <w:rsid w:val="00C671AE"/>
    <w:rsid w:val="00C67246"/>
    <w:rsid w:val="00C6737E"/>
    <w:rsid w:val="00C6738B"/>
    <w:rsid w:val="00C67540"/>
    <w:rsid w:val="00C67556"/>
    <w:rsid w:val="00C67590"/>
    <w:rsid w:val="00C67755"/>
    <w:rsid w:val="00C67787"/>
    <w:rsid w:val="00C677C4"/>
    <w:rsid w:val="00C678CD"/>
    <w:rsid w:val="00C67A0A"/>
    <w:rsid w:val="00C67B12"/>
    <w:rsid w:val="00C67BBC"/>
    <w:rsid w:val="00C67C0B"/>
    <w:rsid w:val="00C67D41"/>
    <w:rsid w:val="00C67E16"/>
    <w:rsid w:val="00C67E75"/>
    <w:rsid w:val="00C67E8C"/>
    <w:rsid w:val="00C67E94"/>
    <w:rsid w:val="00C67F35"/>
    <w:rsid w:val="00C67F5B"/>
    <w:rsid w:val="00C70134"/>
    <w:rsid w:val="00C70180"/>
    <w:rsid w:val="00C701E6"/>
    <w:rsid w:val="00C70203"/>
    <w:rsid w:val="00C702CC"/>
    <w:rsid w:val="00C703DC"/>
    <w:rsid w:val="00C705C4"/>
    <w:rsid w:val="00C7078A"/>
    <w:rsid w:val="00C707F8"/>
    <w:rsid w:val="00C708D2"/>
    <w:rsid w:val="00C70937"/>
    <w:rsid w:val="00C70B42"/>
    <w:rsid w:val="00C70BC6"/>
    <w:rsid w:val="00C71137"/>
    <w:rsid w:val="00C713CC"/>
    <w:rsid w:val="00C71407"/>
    <w:rsid w:val="00C71494"/>
    <w:rsid w:val="00C714A0"/>
    <w:rsid w:val="00C714ED"/>
    <w:rsid w:val="00C71671"/>
    <w:rsid w:val="00C7169F"/>
    <w:rsid w:val="00C716F1"/>
    <w:rsid w:val="00C71743"/>
    <w:rsid w:val="00C717A0"/>
    <w:rsid w:val="00C71B3C"/>
    <w:rsid w:val="00C71C38"/>
    <w:rsid w:val="00C71D5A"/>
    <w:rsid w:val="00C71E83"/>
    <w:rsid w:val="00C71F08"/>
    <w:rsid w:val="00C71F85"/>
    <w:rsid w:val="00C720CC"/>
    <w:rsid w:val="00C720D5"/>
    <w:rsid w:val="00C7212C"/>
    <w:rsid w:val="00C72131"/>
    <w:rsid w:val="00C7214B"/>
    <w:rsid w:val="00C72250"/>
    <w:rsid w:val="00C72486"/>
    <w:rsid w:val="00C724CC"/>
    <w:rsid w:val="00C7261E"/>
    <w:rsid w:val="00C72696"/>
    <w:rsid w:val="00C72700"/>
    <w:rsid w:val="00C7286B"/>
    <w:rsid w:val="00C728BB"/>
    <w:rsid w:val="00C728D5"/>
    <w:rsid w:val="00C7290E"/>
    <w:rsid w:val="00C72A8B"/>
    <w:rsid w:val="00C72B3A"/>
    <w:rsid w:val="00C72BDE"/>
    <w:rsid w:val="00C72C2D"/>
    <w:rsid w:val="00C72C53"/>
    <w:rsid w:val="00C72D23"/>
    <w:rsid w:val="00C72DB7"/>
    <w:rsid w:val="00C72E76"/>
    <w:rsid w:val="00C72EC5"/>
    <w:rsid w:val="00C72F73"/>
    <w:rsid w:val="00C7305E"/>
    <w:rsid w:val="00C730D0"/>
    <w:rsid w:val="00C730F4"/>
    <w:rsid w:val="00C73113"/>
    <w:rsid w:val="00C73385"/>
    <w:rsid w:val="00C733E6"/>
    <w:rsid w:val="00C734B5"/>
    <w:rsid w:val="00C73535"/>
    <w:rsid w:val="00C73589"/>
    <w:rsid w:val="00C735A5"/>
    <w:rsid w:val="00C735F6"/>
    <w:rsid w:val="00C73627"/>
    <w:rsid w:val="00C73776"/>
    <w:rsid w:val="00C738AE"/>
    <w:rsid w:val="00C738BB"/>
    <w:rsid w:val="00C73971"/>
    <w:rsid w:val="00C73A42"/>
    <w:rsid w:val="00C73C32"/>
    <w:rsid w:val="00C73D48"/>
    <w:rsid w:val="00C73F6C"/>
    <w:rsid w:val="00C741B7"/>
    <w:rsid w:val="00C74357"/>
    <w:rsid w:val="00C74400"/>
    <w:rsid w:val="00C7448D"/>
    <w:rsid w:val="00C74877"/>
    <w:rsid w:val="00C74AF5"/>
    <w:rsid w:val="00C74B97"/>
    <w:rsid w:val="00C74BA9"/>
    <w:rsid w:val="00C74C53"/>
    <w:rsid w:val="00C74C6B"/>
    <w:rsid w:val="00C74DA7"/>
    <w:rsid w:val="00C74EB5"/>
    <w:rsid w:val="00C74F4C"/>
    <w:rsid w:val="00C750BD"/>
    <w:rsid w:val="00C75227"/>
    <w:rsid w:val="00C752AB"/>
    <w:rsid w:val="00C7541F"/>
    <w:rsid w:val="00C7561E"/>
    <w:rsid w:val="00C7582B"/>
    <w:rsid w:val="00C75969"/>
    <w:rsid w:val="00C75A2F"/>
    <w:rsid w:val="00C75B45"/>
    <w:rsid w:val="00C75C0B"/>
    <w:rsid w:val="00C75D5B"/>
    <w:rsid w:val="00C75E9A"/>
    <w:rsid w:val="00C75FF2"/>
    <w:rsid w:val="00C760E4"/>
    <w:rsid w:val="00C76107"/>
    <w:rsid w:val="00C76109"/>
    <w:rsid w:val="00C76215"/>
    <w:rsid w:val="00C7637A"/>
    <w:rsid w:val="00C763FF"/>
    <w:rsid w:val="00C76505"/>
    <w:rsid w:val="00C76677"/>
    <w:rsid w:val="00C766F1"/>
    <w:rsid w:val="00C766FF"/>
    <w:rsid w:val="00C76832"/>
    <w:rsid w:val="00C76B34"/>
    <w:rsid w:val="00C76B4B"/>
    <w:rsid w:val="00C76B5A"/>
    <w:rsid w:val="00C76B6C"/>
    <w:rsid w:val="00C76C10"/>
    <w:rsid w:val="00C76D14"/>
    <w:rsid w:val="00C76D44"/>
    <w:rsid w:val="00C76D82"/>
    <w:rsid w:val="00C77170"/>
    <w:rsid w:val="00C77250"/>
    <w:rsid w:val="00C772FF"/>
    <w:rsid w:val="00C77318"/>
    <w:rsid w:val="00C773B4"/>
    <w:rsid w:val="00C77628"/>
    <w:rsid w:val="00C776F9"/>
    <w:rsid w:val="00C77933"/>
    <w:rsid w:val="00C77945"/>
    <w:rsid w:val="00C77B05"/>
    <w:rsid w:val="00C77B1C"/>
    <w:rsid w:val="00C77BF7"/>
    <w:rsid w:val="00C77C3A"/>
    <w:rsid w:val="00C77C71"/>
    <w:rsid w:val="00C77FE4"/>
    <w:rsid w:val="00C80033"/>
    <w:rsid w:val="00C80047"/>
    <w:rsid w:val="00C801BC"/>
    <w:rsid w:val="00C801BE"/>
    <w:rsid w:val="00C8023E"/>
    <w:rsid w:val="00C802CA"/>
    <w:rsid w:val="00C8031D"/>
    <w:rsid w:val="00C803AE"/>
    <w:rsid w:val="00C8056C"/>
    <w:rsid w:val="00C805B5"/>
    <w:rsid w:val="00C80608"/>
    <w:rsid w:val="00C8062F"/>
    <w:rsid w:val="00C80688"/>
    <w:rsid w:val="00C8084C"/>
    <w:rsid w:val="00C80894"/>
    <w:rsid w:val="00C808B8"/>
    <w:rsid w:val="00C808D8"/>
    <w:rsid w:val="00C8096C"/>
    <w:rsid w:val="00C809E9"/>
    <w:rsid w:val="00C80B2B"/>
    <w:rsid w:val="00C80B38"/>
    <w:rsid w:val="00C80BFC"/>
    <w:rsid w:val="00C80DB0"/>
    <w:rsid w:val="00C80E8E"/>
    <w:rsid w:val="00C81101"/>
    <w:rsid w:val="00C811E1"/>
    <w:rsid w:val="00C812E2"/>
    <w:rsid w:val="00C81340"/>
    <w:rsid w:val="00C814CF"/>
    <w:rsid w:val="00C81553"/>
    <w:rsid w:val="00C81760"/>
    <w:rsid w:val="00C8177A"/>
    <w:rsid w:val="00C817E6"/>
    <w:rsid w:val="00C819A8"/>
    <w:rsid w:val="00C81AC5"/>
    <w:rsid w:val="00C81B63"/>
    <w:rsid w:val="00C81CFD"/>
    <w:rsid w:val="00C81E65"/>
    <w:rsid w:val="00C81F41"/>
    <w:rsid w:val="00C821B9"/>
    <w:rsid w:val="00C821CB"/>
    <w:rsid w:val="00C822C0"/>
    <w:rsid w:val="00C82313"/>
    <w:rsid w:val="00C82366"/>
    <w:rsid w:val="00C8242E"/>
    <w:rsid w:val="00C82440"/>
    <w:rsid w:val="00C82515"/>
    <w:rsid w:val="00C825A3"/>
    <w:rsid w:val="00C825CB"/>
    <w:rsid w:val="00C82780"/>
    <w:rsid w:val="00C8279F"/>
    <w:rsid w:val="00C82904"/>
    <w:rsid w:val="00C8292B"/>
    <w:rsid w:val="00C82A68"/>
    <w:rsid w:val="00C82B27"/>
    <w:rsid w:val="00C82B48"/>
    <w:rsid w:val="00C82D99"/>
    <w:rsid w:val="00C82E33"/>
    <w:rsid w:val="00C82EF1"/>
    <w:rsid w:val="00C82F69"/>
    <w:rsid w:val="00C82FE5"/>
    <w:rsid w:val="00C82FED"/>
    <w:rsid w:val="00C830D3"/>
    <w:rsid w:val="00C8311D"/>
    <w:rsid w:val="00C83161"/>
    <w:rsid w:val="00C83271"/>
    <w:rsid w:val="00C8334D"/>
    <w:rsid w:val="00C83396"/>
    <w:rsid w:val="00C8342C"/>
    <w:rsid w:val="00C83481"/>
    <w:rsid w:val="00C834BE"/>
    <w:rsid w:val="00C83511"/>
    <w:rsid w:val="00C835D5"/>
    <w:rsid w:val="00C837C3"/>
    <w:rsid w:val="00C837F0"/>
    <w:rsid w:val="00C838B9"/>
    <w:rsid w:val="00C838F5"/>
    <w:rsid w:val="00C83923"/>
    <w:rsid w:val="00C839F4"/>
    <w:rsid w:val="00C83AEC"/>
    <w:rsid w:val="00C83B97"/>
    <w:rsid w:val="00C83BEC"/>
    <w:rsid w:val="00C83C95"/>
    <w:rsid w:val="00C83CC6"/>
    <w:rsid w:val="00C83D2A"/>
    <w:rsid w:val="00C83DF1"/>
    <w:rsid w:val="00C83EC4"/>
    <w:rsid w:val="00C83F37"/>
    <w:rsid w:val="00C83F76"/>
    <w:rsid w:val="00C8400F"/>
    <w:rsid w:val="00C8406E"/>
    <w:rsid w:val="00C84085"/>
    <w:rsid w:val="00C840F8"/>
    <w:rsid w:val="00C84406"/>
    <w:rsid w:val="00C8448B"/>
    <w:rsid w:val="00C84545"/>
    <w:rsid w:val="00C84562"/>
    <w:rsid w:val="00C845AD"/>
    <w:rsid w:val="00C84632"/>
    <w:rsid w:val="00C84705"/>
    <w:rsid w:val="00C8476B"/>
    <w:rsid w:val="00C847D0"/>
    <w:rsid w:val="00C84804"/>
    <w:rsid w:val="00C84889"/>
    <w:rsid w:val="00C8495B"/>
    <w:rsid w:val="00C849E0"/>
    <w:rsid w:val="00C84AD8"/>
    <w:rsid w:val="00C84AE5"/>
    <w:rsid w:val="00C84BAB"/>
    <w:rsid w:val="00C84BCF"/>
    <w:rsid w:val="00C84BDC"/>
    <w:rsid w:val="00C84C3B"/>
    <w:rsid w:val="00C84C90"/>
    <w:rsid w:val="00C84D5F"/>
    <w:rsid w:val="00C84E84"/>
    <w:rsid w:val="00C84F40"/>
    <w:rsid w:val="00C851E5"/>
    <w:rsid w:val="00C85232"/>
    <w:rsid w:val="00C85273"/>
    <w:rsid w:val="00C853FD"/>
    <w:rsid w:val="00C85498"/>
    <w:rsid w:val="00C8549D"/>
    <w:rsid w:val="00C8550C"/>
    <w:rsid w:val="00C85659"/>
    <w:rsid w:val="00C8567D"/>
    <w:rsid w:val="00C85708"/>
    <w:rsid w:val="00C8570C"/>
    <w:rsid w:val="00C8579E"/>
    <w:rsid w:val="00C858B0"/>
    <w:rsid w:val="00C85A90"/>
    <w:rsid w:val="00C85B3F"/>
    <w:rsid w:val="00C85BE8"/>
    <w:rsid w:val="00C85C86"/>
    <w:rsid w:val="00C85C9C"/>
    <w:rsid w:val="00C85D0F"/>
    <w:rsid w:val="00C85D7C"/>
    <w:rsid w:val="00C85D90"/>
    <w:rsid w:val="00C85FC7"/>
    <w:rsid w:val="00C85FEA"/>
    <w:rsid w:val="00C85FF7"/>
    <w:rsid w:val="00C86066"/>
    <w:rsid w:val="00C8618D"/>
    <w:rsid w:val="00C8629D"/>
    <w:rsid w:val="00C8642F"/>
    <w:rsid w:val="00C86457"/>
    <w:rsid w:val="00C86524"/>
    <w:rsid w:val="00C865F6"/>
    <w:rsid w:val="00C86619"/>
    <w:rsid w:val="00C86685"/>
    <w:rsid w:val="00C86691"/>
    <w:rsid w:val="00C8682E"/>
    <w:rsid w:val="00C8688A"/>
    <w:rsid w:val="00C86A90"/>
    <w:rsid w:val="00C86C14"/>
    <w:rsid w:val="00C86D7C"/>
    <w:rsid w:val="00C86DDD"/>
    <w:rsid w:val="00C87240"/>
    <w:rsid w:val="00C8724D"/>
    <w:rsid w:val="00C872BC"/>
    <w:rsid w:val="00C872E1"/>
    <w:rsid w:val="00C872E9"/>
    <w:rsid w:val="00C8731A"/>
    <w:rsid w:val="00C87351"/>
    <w:rsid w:val="00C87438"/>
    <w:rsid w:val="00C875FC"/>
    <w:rsid w:val="00C878F9"/>
    <w:rsid w:val="00C87A7A"/>
    <w:rsid w:val="00C87AB9"/>
    <w:rsid w:val="00C87AF6"/>
    <w:rsid w:val="00C87B8A"/>
    <w:rsid w:val="00C87BB1"/>
    <w:rsid w:val="00C87BDE"/>
    <w:rsid w:val="00C87CF3"/>
    <w:rsid w:val="00C87DCF"/>
    <w:rsid w:val="00C87E05"/>
    <w:rsid w:val="00C87E43"/>
    <w:rsid w:val="00C87E8B"/>
    <w:rsid w:val="00C87EF0"/>
    <w:rsid w:val="00C87F16"/>
    <w:rsid w:val="00C9006B"/>
    <w:rsid w:val="00C902AB"/>
    <w:rsid w:val="00C9036A"/>
    <w:rsid w:val="00C904F0"/>
    <w:rsid w:val="00C90529"/>
    <w:rsid w:val="00C9068D"/>
    <w:rsid w:val="00C90859"/>
    <w:rsid w:val="00C90BC5"/>
    <w:rsid w:val="00C90BD0"/>
    <w:rsid w:val="00C90C04"/>
    <w:rsid w:val="00C90CED"/>
    <w:rsid w:val="00C90D64"/>
    <w:rsid w:val="00C90D8C"/>
    <w:rsid w:val="00C90DED"/>
    <w:rsid w:val="00C90DF8"/>
    <w:rsid w:val="00C90E54"/>
    <w:rsid w:val="00C90E9B"/>
    <w:rsid w:val="00C91027"/>
    <w:rsid w:val="00C910D2"/>
    <w:rsid w:val="00C910FC"/>
    <w:rsid w:val="00C9114F"/>
    <w:rsid w:val="00C9116B"/>
    <w:rsid w:val="00C911EA"/>
    <w:rsid w:val="00C9126F"/>
    <w:rsid w:val="00C91430"/>
    <w:rsid w:val="00C91468"/>
    <w:rsid w:val="00C91506"/>
    <w:rsid w:val="00C91617"/>
    <w:rsid w:val="00C9162F"/>
    <w:rsid w:val="00C9167D"/>
    <w:rsid w:val="00C917E3"/>
    <w:rsid w:val="00C9180A"/>
    <w:rsid w:val="00C918C1"/>
    <w:rsid w:val="00C9192C"/>
    <w:rsid w:val="00C91A59"/>
    <w:rsid w:val="00C91B13"/>
    <w:rsid w:val="00C91B7E"/>
    <w:rsid w:val="00C91B9F"/>
    <w:rsid w:val="00C91C60"/>
    <w:rsid w:val="00C92084"/>
    <w:rsid w:val="00C9220A"/>
    <w:rsid w:val="00C924CC"/>
    <w:rsid w:val="00C924E8"/>
    <w:rsid w:val="00C92781"/>
    <w:rsid w:val="00C927DF"/>
    <w:rsid w:val="00C928B7"/>
    <w:rsid w:val="00C929A1"/>
    <w:rsid w:val="00C92AD7"/>
    <w:rsid w:val="00C92C1D"/>
    <w:rsid w:val="00C92E41"/>
    <w:rsid w:val="00C92E97"/>
    <w:rsid w:val="00C92F26"/>
    <w:rsid w:val="00C93271"/>
    <w:rsid w:val="00C9343B"/>
    <w:rsid w:val="00C93457"/>
    <w:rsid w:val="00C93513"/>
    <w:rsid w:val="00C93527"/>
    <w:rsid w:val="00C936A0"/>
    <w:rsid w:val="00C9377E"/>
    <w:rsid w:val="00C938CE"/>
    <w:rsid w:val="00C93978"/>
    <w:rsid w:val="00C939FC"/>
    <w:rsid w:val="00C93A58"/>
    <w:rsid w:val="00C93A69"/>
    <w:rsid w:val="00C93B00"/>
    <w:rsid w:val="00C93BB6"/>
    <w:rsid w:val="00C93C25"/>
    <w:rsid w:val="00C93D7E"/>
    <w:rsid w:val="00C93E19"/>
    <w:rsid w:val="00C93E68"/>
    <w:rsid w:val="00C93E8E"/>
    <w:rsid w:val="00C93EB6"/>
    <w:rsid w:val="00C93F96"/>
    <w:rsid w:val="00C94064"/>
    <w:rsid w:val="00C940ED"/>
    <w:rsid w:val="00C9412F"/>
    <w:rsid w:val="00C94153"/>
    <w:rsid w:val="00C94193"/>
    <w:rsid w:val="00C94353"/>
    <w:rsid w:val="00C94565"/>
    <w:rsid w:val="00C9460D"/>
    <w:rsid w:val="00C9473C"/>
    <w:rsid w:val="00C94775"/>
    <w:rsid w:val="00C94780"/>
    <w:rsid w:val="00C947A3"/>
    <w:rsid w:val="00C94A41"/>
    <w:rsid w:val="00C94A9E"/>
    <w:rsid w:val="00C94B2D"/>
    <w:rsid w:val="00C94B6A"/>
    <w:rsid w:val="00C94B80"/>
    <w:rsid w:val="00C94BB8"/>
    <w:rsid w:val="00C94C05"/>
    <w:rsid w:val="00C94C1E"/>
    <w:rsid w:val="00C94CBE"/>
    <w:rsid w:val="00C94D0B"/>
    <w:rsid w:val="00C94D20"/>
    <w:rsid w:val="00C94E5B"/>
    <w:rsid w:val="00C94F29"/>
    <w:rsid w:val="00C95088"/>
    <w:rsid w:val="00C95128"/>
    <w:rsid w:val="00C95225"/>
    <w:rsid w:val="00C9522B"/>
    <w:rsid w:val="00C95304"/>
    <w:rsid w:val="00C9551E"/>
    <w:rsid w:val="00C95599"/>
    <w:rsid w:val="00C955EC"/>
    <w:rsid w:val="00C9563A"/>
    <w:rsid w:val="00C956B6"/>
    <w:rsid w:val="00C95823"/>
    <w:rsid w:val="00C958F4"/>
    <w:rsid w:val="00C95952"/>
    <w:rsid w:val="00C959C7"/>
    <w:rsid w:val="00C959E1"/>
    <w:rsid w:val="00C95B42"/>
    <w:rsid w:val="00C95BA0"/>
    <w:rsid w:val="00C95BC1"/>
    <w:rsid w:val="00C95CA1"/>
    <w:rsid w:val="00C95DE1"/>
    <w:rsid w:val="00C95F8E"/>
    <w:rsid w:val="00C9618F"/>
    <w:rsid w:val="00C96233"/>
    <w:rsid w:val="00C9635A"/>
    <w:rsid w:val="00C96377"/>
    <w:rsid w:val="00C9641C"/>
    <w:rsid w:val="00C964A4"/>
    <w:rsid w:val="00C964AD"/>
    <w:rsid w:val="00C9651C"/>
    <w:rsid w:val="00C96549"/>
    <w:rsid w:val="00C965EE"/>
    <w:rsid w:val="00C967FB"/>
    <w:rsid w:val="00C96864"/>
    <w:rsid w:val="00C96892"/>
    <w:rsid w:val="00C96B48"/>
    <w:rsid w:val="00C96CD9"/>
    <w:rsid w:val="00C96D4D"/>
    <w:rsid w:val="00C96E23"/>
    <w:rsid w:val="00C96F92"/>
    <w:rsid w:val="00C970FE"/>
    <w:rsid w:val="00C971A9"/>
    <w:rsid w:val="00C97267"/>
    <w:rsid w:val="00C97349"/>
    <w:rsid w:val="00C97351"/>
    <w:rsid w:val="00C9752E"/>
    <w:rsid w:val="00C9758B"/>
    <w:rsid w:val="00C97637"/>
    <w:rsid w:val="00C97666"/>
    <w:rsid w:val="00C97690"/>
    <w:rsid w:val="00C97791"/>
    <w:rsid w:val="00C97863"/>
    <w:rsid w:val="00C979BA"/>
    <w:rsid w:val="00C97A6A"/>
    <w:rsid w:val="00C97B1E"/>
    <w:rsid w:val="00C97B27"/>
    <w:rsid w:val="00C97BFE"/>
    <w:rsid w:val="00C97F08"/>
    <w:rsid w:val="00C97F93"/>
    <w:rsid w:val="00CA0042"/>
    <w:rsid w:val="00CA004D"/>
    <w:rsid w:val="00CA00BD"/>
    <w:rsid w:val="00CA00E5"/>
    <w:rsid w:val="00CA0184"/>
    <w:rsid w:val="00CA031F"/>
    <w:rsid w:val="00CA032E"/>
    <w:rsid w:val="00CA03F0"/>
    <w:rsid w:val="00CA04CF"/>
    <w:rsid w:val="00CA0529"/>
    <w:rsid w:val="00CA06B3"/>
    <w:rsid w:val="00CA0754"/>
    <w:rsid w:val="00CA0779"/>
    <w:rsid w:val="00CA07EF"/>
    <w:rsid w:val="00CA091D"/>
    <w:rsid w:val="00CA0A1D"/>
    <w:rsid w:val="00CA0A34"/>
    <w:rsid w:val="00CA0CB3"/>
    <w:rsid w:val="00CA0E11"/>
    <w:rsid w:val="00CA0E1F"/>
    <w:rsid w:val="00CA0EC8"/>
    <w:rsid w:val="00CA0F6C"/>
    <w:rsid w:val="00CA0FF2"/>
    <w:rsid w:val="00CA1066"/>
    <w:rsid w:val="00CA1086"/>
    <w:rsid w:val="00CA11B4"/>
    <w:rsid w:val="00CA1274"/>
    <w:rsid w:val="00CA1333"/>
    <w:rsid w:val="00CA1532"/>
    <w:rsid w:val="00CA1585"/>
    <w:rsid w:val="00CA1653"/>
    <w:rsid w:val="00CA1704"/>
    <w:rsid w:val="00CA1766"/>
    <w:rsid w:val="00CA17BE"/>
    <w:rsid w:val="00CA188F"/>
    <w:rsid w:val="00CA1977"/>
    <w:rsid w:val="00CA1A81"/>
    <w:rsid w:val="00CA1AF3"/>
    <w:rsid w:val="00CA1B23"/>
    <w:rsid w:val="00CA1B61"/>
    <w:rsid w:val="00CA1B62"/>
    <w:rsid w:val="00CA1C13"/>
    <w:rsid w:val="00CA1D63"/>
    <w:rsid w:val="00CA1EFC"/>
    <w:rsid w:val="00CA1F76"/>
    <w:rsid w:val="00CA2133"/>
    <w:rsid w:val="00CA21FA"/>
    <w:rsid w:val="00CA2273"/>
    <w:rsid w:val="00CA229B"/>
    <w:rsid w:val="00CA22DB"/>
    <w:rsid w:val="00CA2331"/>
    <w:rsid w:val="00CA2345"/>
    <w:rsid w:val="00CA2372"/>
    <w:rsid w:val="00CA24FA"/>
    <w:rsid w:val="00CA26A9"/>
    <w:rsid w:val="00CA26FE"/>
    <w:rsid w:val="00CA291F"/>
    <w:rsid w:val="00CA2A6D"/>
    <w:rsid w:val="00CA2DFA"/>
    <w:rsid w:val="00CA2E38"/>
    <w:rsid w:val="00CA2F7F"/>
    <w:rsid w:val="00CA30ED"/>
    <w:rsid w:val="00CA3230"/>
    <w:rsid w:val="00CA354F"/>
    <w:rsid w:val="00CA356D"/>
    <w:rsid w:val="00CA35ED"/>
    <w:rsid w:val="00CA36A7"/>
    <w:rsid w:val="00CA37F0"/>
    <w:rsid w:val="00CA3873"/>
    <w:rsid w:val="00CA387E"/>
    <w:rsid w:val="00CA38D9"/>
    <w:rsid w:val="00CA39CB"/>
    <w:rsid w:val="00CA3E2B"/>
    <w:rsid w:val="00CA3EF2"/>
    <w:rsid w:val="00CA3F4B"/>
    <w:rsid w:val="00CA3F56"/>
    <w:rsid w:val="00CA3F8B"/>
    <w:rsid w:val="00CA40D2"/>
    <w:rsid w:val="00CA41EB"/>
    <w:rsid w:val="00CA4344"/>
    <w:rsid w:val="00CA4362"/>
    <w:rsid w:val="00CA4376"/>
    <w:rsid w:val="00CA43DF"/>
    <w:rsid w:val="00CA462B"/>
    <w:rsid w:val="00CA4807"/>
    <w:rsid w:val="00CA484A"/>
    <w:rsid w:val="00CA48F6"/>
    <w:rsid w:val="00CA49F7"/>
    <w:rsid w:val="00CA4A34"/>
    <w:rsid w:val="00CA4A71"/>
    <w:rsid w:val="00CA4AC3"/>
    <w:rsid w:val="00CA4BC7"/>
    <w:rsid w:val="00CA4C3B"/>
    <w:rsid w:val="00CA4CF2"/>
    <w:rsid w:val="00CA4D72"/>
    <w:rsid w:val="00CA4E20"/>
    <w:rsid w:val="00CA4E4D"/>
    <w:rsid w:val="00CA4F67"/>
    <w:rsid w:val="00CA518B"/>
    <w:rsid w:val="00CA5409"/>
    <w:rsid w:val="00CA54F3"/>
    <w:rsid w:val="00CA5852"/>
    <w:rsid w:val="00CA58CD"/>
    <w:rsid w:val="00CA5991"/>
    <w:rsid w:val="00CA5A16"/>
    <w:rsid w:val="00CA5A5E"/>
    <w:rsid w:val="00CA5BD8"/>
    <w:rsid w:val="00CA5D3D"/>
    <w:rsid w:val="00CA5D58"/>
    <w:rsid w:val="00CA5F6D"/>
    <w:rsid w:val="00CA6160"/>
    <w:rsid w:val="00CA6266"/>
    <w:rsid w:val="00CA6353"/>
    <w:rsid w:val="00CA6496"/>
    <w:rsid w:val="00CA666F"/>
    <w:rsid w:val="00CA6766"/>
    <w:rsid w:val="00CA6A6F"/>
    <w:rsid w:val="00CA6DF6"/>
    <w:rsid w:val="00CA6EB4"/>
    <w:rsid w:val="00CA6ECE"/>
    <w:rsid w:val="00CA70A9"/>
    <w:rsid w:val="00CA7111"/>
    <w:rsid w:val="00CA723D"/>
    <w:rsid w:val="00CA7249"/>
    <w:rsid w:val="00CA73E0"/>
    <w:rsid w:val="00CA74C5"/>
    <w:rsid w:val="00CA75CC"/>
    <w:rsid w:val="00CA75FF"/>
    <w:rsid w:val="00CA76D6"/>
    <w:rsid w:val="00CA77C3"/>
    <w:rsid w:val="00CA7A4A"/>
    <w:rsid w:val="00CA7D3C"/>
    <w:rsid w:val="00CA7DBD"/>
    <w:rsid w:val="00CA7FF7"/>
    <w:rsid w:val="00CB0047"/>
    <w:rsid w:val="00CB008D"/>
    <w:rsid w:val="00CB010D"/>
    <w:rsid w:val="00CB0218"/>
    <w:rsid w:val="00CB0341"/>
    <w:rsid w:val="00CB03C9"/>
    <w:rsid w:val="00CB0467"/>
    <w:rsid w:val="00CB04F5"/>
    <w:rsid w:val="00CB05D1"/>
    <w:rsid w:val="00CB0734"/>
    <w:rsid w:val="00CB07F1"/>
    <w:rsid w:val="00CB0810"/>
    <w:rsid w:val="00CB08AD"/>
    <w:rsid w:val="00CB0C34"/>
    <w:rsid w:val="00CB0C68"/>
    <w:rsid w:val="00CB0C8E"/>
    <w:rsid w:val="00CB0E12"/>
    <w:rsid w:val="00CB0ED4"/>
    <w:rsid w:val="00CB121B"/>
    <w:rsid w:val="00CB130B"/>
    <w:rsid w:val="00CB1392"/>
    <w:rsid w:val="00CB13C2"/>
    <w:rsid w:val="00CB146F"/>
    <w:rsid w:val="00CB1801"/>
    <w:rsid w:val="00CB184A"/>
    <w:rsid w:val="00CB1905"/>
    <w:rsid w:val="00CB192A"/>
    <w:rsid w:val="00CB1972"/>
    <w:rsid w:val="00CB1AE9"/>
    <w:rsid w:val="00CB1BC5"/>
    <w:rsid w:val="00CB1C9B"/>
    <w:rsid w:val="00CB1D05"/>
    <w:rsid w:val="00CB1E3B"/>
    <w:rsid w:val="00CB1ED5"/>
    <w:rsid w:val="00CB2060"/>
    <w:rsid w:val="00CB2061"/>
    <w:rsid w:val="00CB209F"/>
    <w:rsid w:val="00CB21B8"/>
    <w:rsid w:val="00CB21D8"/>
    <w:rsid w:val="00CB22EA"/>
    <w:rsid w:val="00CB230E"/>
    <w:rsid w:val="00CB2475"/>
    <w:rsid w:val="00CB26A8"/>
    <w:rsid w:val="00CB28DA"/>
    <w:rsid w:val="00CB28E0"/>
    <w:rsid w:val="00CB292A"/>
    <w:rsid w:val="00CB2D0F"/>
    <w:rsid w:val="00CB2D14"/>
    <w:rsid w:val="00CB2F0B"/>
    <w:rsid w:val="00CB3038"/>
    <w:rsid w:val="00CB32CC"/>
    <w:rsid w:val="00CB3457"/>
    <w:rsid w:val="00CB3504"/>
    <w:rsid w:val="00CB359F"/>
    <w:rsid w:val="00CB35D6"/>
    <w:rsid w:val="00CB3703"/>
    <w:rsid w:val="00CB3745"/>
    <w:rsid w:val="00CB3818"/>
    <w:rsid w:val="00CB3874"/>
    <w:rsid w:val="00CB38F6"/>
    <w:rsid w:val="00CB39F2"/>
    <w:rsid w:val="00CB3C5B"/>
    <w:rsid w:val="00CB3D18"/>
    <w:rsid w:val="00CB3D4D"/>
    <w:rsid w:val="00CB3E94"/>
    <w:rsid w:val="00CB3EC7"/>
    <w:rsid w:val="00CB3ECD"/>
    <w:rsid w:val="00CB3ED6"/>
    <w:rsid w:val="00CB42DD"/>
    <w:rsid w:val="00CB4322"/>
    <w:rsid w:val="00CB432D"/>
    <w:rsid w:val="00CB44BF"/>
    <w:rsid w:val="00CB450D"/>
    <w:rsid w:val="00CB4577"/>
    <w:rsid w:val="00CB4754"/>
    <w:rsid w:val="00CB475F"/>
    <w:rsid w:val="00CB4933"/>
    <w:rsid w:val="00CB4AE6"/>
    <w:rsid w:val="00CB4B5C"/>
    <w:rsid w:val="00CB4BB4"/>
    <w:rsid w:val="00CB4C9C"/>
    <w:rsid w:val="00CB4CEC"/>
    <w:rsid w:val="00CB4EFE"/>
    <w:rsid w:val="00CB4F2D"/>
    <w:rsid w:val="00CB4F44"/>
    <w:rsid w:val="00CB4FBB"/>
    <w:rsid w:val="00CB50C7"/>
    <w:rsid w:val="00CB523B"/>
    <w:rsid w:val="00CB53FE"/>
    <w:rsid w:val="00CB5482"/>
    <w:rsid w:val="00CB55FD"/>
    <w:rsid w:val="00CB5604"/>
    <w:rsid w:val="00CB58D3"/>
    <w:rsid w:val="00CB5942"/>
    <w:rsid w:val="00CB5948"/>
    <w:rsid w:val="00CB596B"/>
    <w:rsid w:val="00CB5B9B"/>
    <w:rsid w:val="00CB5B9D"/>
    <w:rsid w:val="00CB5BA6"/>
    <w:rsid w:val="00CB5C28"/>
    <w:rsid w:val="00CB5C52"/>
    <w:rsid w:val="00CB5D44"/>
    <w:rsid w:val="00CB5DB5"/>
    <w:rsid w:val="00CB5EB4"/>
    <w:rsid w:val="00CB6167"/>
    <w:rsid w:val="00CB61E0"/>
    <w:rsid w:val="00CB629B"/>
    <w:rsid w:val="00CB62F7"/>
    <w:rsid w:val="00CB63BE"/>
    <w:rsid w:val="00CB674D"/>
    <w:rsid w:val="00CB67F5"/>
    <w:rsid w:val="00CB6A47"/>
    <w:rsid w:val="00CB6A63"/>
    <w:rsid w:val="00CB6C04"/>
    <w:rsid w:val="00CB6DB1"/>
    <w:rsid w:val="00CB700B"/>
    <w:rsid w:val="00CB704A"/>
    <w:rsid w:val="00CB70BE"/>
    <w:rsid w:val="00CB7132"/>
    <w:rsid w:val="00CB7205"/>
    <w:rsid w:val="00CB7277"/>
    <w:rsid w:val="00CB727D"/>
    <w:rsid w:val="00CB7329"/>
    <w:rsid w:val="00CB733F"/>
    <w:rsid w:val="00CB7376"/>
    <w:rsid w:val="00CB7409"/>
    <w:rsid w:val="00CB740E"/>
    <w:rsid w:val="00CB74A0"/>
    <w:rsid w:val="00CB7525"/>
    <w:rsid w:val="00CB755F"/>
    <w:rsid w:val="00CB76DB"/>
    <w:rsid w:val="00CB76FB"/>
    <w:rsid w:val="00CB776B"/>
    <w:rsid w:val="00CB77CE"/>
    <w:rsid w:val="00CB781A"/>
    <w:rsid w:val="00CB79F3"/>
    <w:rsid w:val="00CB7B85"/>
    <w:rsid w:val="00CB7D8A"/>
    <w:rsid w:val="00CB7D92"/>
    <w:rsid w:val="00CB7E9F"/>
    <w:rsid w:val="00CC0049"/>
    <w:rsid w:val="00CC005F"/>
    <w:rsid w:val="00CC0098"/>
    <w:rsid w:val="00CC018E"/>
    <w:rsid w:val="00CC032D"/>
    <w:rsid w:val="00CC039A"/>
    <w:rsid w:val="00CC075C"/>
    <w:rsid w:val="00CC07E6"/>
    <w:rsid w:val="00CC0B5B"/>
    <w:rsid w:val="00CC0BA4"/>
    <w:rsid w:val="00CC0C01"/>
    <w:rsid w:val="00CC0D1A"/>
    <w:rsid w:val="00CC0E99"/>
    <w:rsid w:val="00CC0F71"/>
    <w:rsid w:val="00CC0FDA"/>
    <w:rsid w:val="00CC0FE7"/>
    <w:rsid w:val="00CC1012"/>
    <w:rsid w:val="00CC1114"/>
    <w:rsid w:val="00CC1205"/>
    <w:rsid w:val="00CC123D"/>
    <w:rsid w:val="00CC12A4"/>
    <w:rsid w:val="00CC1326"/>
    <w:rsid w:val="00CC13C4"/>
    <w:rsid w:val="00CC140A"/>
    <w:rsid w:val="00CC1498"/>
    <w:rsid w:val="00CC14AC"/>
    <w:rsid w:val="00CC1568"/>
    <w:rsid w:val="00CC156C"/>
    <w:rsid w:val="00CC16AE"/>
    <w:rsid w:val="00CC1721"/>
    <w:rsid w:val="00CC17FF"/>
    <w:rsid w:val="00CC1896"/>
    <w:rsid w:val="00CC199D"/>
    <w:rsid w:val="00CC1B14"/>
    <w:rsid w:val="00CC1C69"/>
    <w:rsid w:val="00CC1C8E"/>
    <w:rsid w:val="00CC1CD5"/>
    <w:rsid w:val="00CC1CFF"/>
    <w:rsid w:val="00CC1FDE"/>
    <w:rsid w:val="00CC20EC"/>
    <w:rsid w:val="00CC21E4"/>
    <w:rsid w:val="00CC21F0"/>
    <w:rsid w:val="00CC222D"/>
    <w:rsid w:val="00CC2280"/>
    <w:rsid w:val="00CC22B5"/>
    <w:rsid w:val="00CC23FB"/>
    <w:rsid w:val="00CC251B"/>
    <w:rsid w:val="00CC25AF"/>
    <w:rsid w:val="00CC28E7"/>
    <w:rsid w:val="00CC28EE"/>
    <w:rsid w:val="00CC296A"/>
    <w:rsid w:val="00CC29A3"/>
    <w:rsid w:val="00CC29E9"/>
    <w:rsid w:val="00CC2A25"/>
    <w:rsid w:val="00CC3004"/>
    <w:rsid w:val="00CC304A"/>
    <w:rsid w:val="00CC30BC"/>
    <w:rsid w:val="00CC313C"/>
    <w:rsid w:val="00CC319D"/>
    <w:rsid w:val="00CC32FB"/>
    <w:rsid w:val="00CC335A"/>
    <w:rsid w:val="00CC34CF"/>
    <w:rsid w:val="00CC34DF"/>
    <w:rsid w:val="00CC3555"/>
    <w:rsid w:val="00CC3578"/>
    <w:rsid w:val="00CC3590"/>
    <w:rsid w:val="00CC35D0"/>
    <w:rsid w:val="00CC3749"/>
    <w:rsid w:val="00CC3769"/>
    <w:rsid w:val="00CC3790"/>
    <w:rsid w:val="00CC37E7"/>
    <w:rsid w:val="00CC3806"/>
    <w:rsid w:val="00CC39C3"/>
    <w:rsid w:val="00CC39D9"/>
    <w:rsid w:val="00CC3A83"/>
    <w:rsid w:val="00CC3ADB"/>
    <w:rsid w:val="00CC3AE2"/>
    <w:rsid w:val="00CC3BE0"/>
    <w:rsid w:val="00CC3C06"/>
    <w:rsid w:val="00CC3D29"/>
    <w:rsid w:val="00CC3D93"/>
    <w:rsid w:val="00CC3E79"/>
    <w:rsid w:val="00CC40F3"/>
    <w:rsid w:val="00CC419A"/>
    <w:rsid w:val="00CC4265"/>
    <w:rsid w:val="00CC447A"/>
    <w:rsid w:val="00CC44CF"/>
    <w:rsid w:val="00CC4702"/>
    <w:rsid w:val="00CC481F"/>
    <w:rsid w:val="00CC4871"/>
    <w:rsid w:val="00CC4951"/>
    <w:rsid w:val="00CC49D0"/>
    <w:rsid w:val="00CC4A5D"/>
    <w:rsid w:val="00CC4ABF"/>
    <w:rsid w:val="00CC4B06"/>
    <w:rsid w:val="00CC4B49"/>
    <w:rsid w:val="00CC4B66"/>
    <w:rsid w:val="00CC4C78"/>
    <w:rsid w:val="00CC4D58"/>
    <w:rsid w:val="00CC4D8D"/>
    <w:rsid w:val="00CC4EB0"/>
    <w:rsid w:val="00CC4EEA"/>
    <w:rsid w:val="00CC4F3B"/>
    <w:rsid w:val="00CC4FE5"/>
    <w:rsid w:val="00CC4FFD"/>
    <w:rsid w:val="00CC507E"/>
    <w:rsid w:val="00CC5091"/>
    <w:rsid w:val="00CC50F4"/>
    <w:rsid w:val="00CC5142"/>
    <w:rsid w:val="00CC5273"/>
    <w:rsid w:val="00CC548D"/>
    <w:rsid w:val="00CC549C"/>
    <w:rsid w:val="00CC578B"/>
    <w:rsid w:val="00CC57A9"/>
    <w:rsid w:val="00CC583A"/>
    <w:rsid w:val="00CC598D"/>
    <w:rsid w:val="00CC59C2"/>
    <w:rsid w:val="00CC59F0"/>
    <w:rsid w:val="00CC5A89"/>
    <w:rsid w:val="00CC5E18"/>
    <w:rsid w:val="00CC5E48"/>
    <w:rsid w:val="00CC5EA4"/>
    <w:rsid w:val="00CC603B"/>
    <w:rsid w:val="00CC60DB"/>
    <w:rsid w:val="00CC62A8"/>
    <w:rsid w:val="00CC62E8"/>
    <w:rsid w:val="00CC630B"/>
    <w:rsid w:val="00CC636C"/>
    <w:rsid w:val="00CC63BE"/>
    <w:rsid w:val="00CC644E"/>
    <w:rsid w:val="00CC645F"/>
    <w:rsid w:val="00CC64A3"/>
    <w:rsid w:val="00CC64E3"/>
    <w:rsid w:val="00CC65AF"/>
    <w:rsid w:val="00CC65FE"/>
    <w:rsid w:val="00CC662A"/>
    <w:rsid w:val="00CC66A5"/>
    <w:rsid w:val="00CC66E9"/>
    <w:rsid w:val="00CC6745"/>
    <w:rsid w:val="00CC6A0D"/>
    <w:rsid w:val="00CC6A4E"/>
    <w:rsid w:val="00CC6BA2"/>
    <w:rsid w:val="00CC6C8A"/>
    <w:rsid w:val="00CC6F38"/>
    <w:rsid w:val="00CC7089"/>
    <w:rsid w:val="00CC70D6"/>
    <w:rsid w:val="00CC70F3"/>
    <w:rsid w:val="00CC7141"/>
    <w:rsid w:val="00CC7154"/>
    <w:rsid w:val="00CC718D"/>
    <w:rsid w:val="00CC7248"/>
    <w:rsid w:val="00CC732C"/>
    <w:rsid w:val="00CC73D0"/>
    <w:rsid w:val="00CC73E8"/>
    <w:rsid w:val="00CC743F"/>
    <w:rsid w:val="00CC7472"/>
    <w:rsid w:val="00CC7514"/>
    <w:rsid w:val="00CC75CA"/>
    <w:rsid w:val="00CC7687"/>
    <w:rsid w:val="00CC76CB"/>
    <w:rsid w:val="00CC7734"/>
    <w:rsid w:val="00CC77BA"/>
    <w:rsid w:val="00CC7805"/>
    <w:rsid w:val="00CC78E8"/>
    <w:rsid w:val="00CC7960"/>
    <w:rsid w:val="00CC7AB9"/>
    <w:rsid w:val="00CC7B05"/>
    <w:rsid w:val="00CC7CBD"/>
    <w:rsid w:val="00CD000F"/>
    <w:rsid w:val="00CD007B"/>
    <w:rsid w:val="00CD012E"/>
    <w:rsid w:val="00CD0149"/>
    <w:rsid w:val="00CD01EC"/>
    <w:rsid w:val="00CD028E"/>
    <w:rsid w:val="00CD0290"/>
    <w:rsid w:val="00CD032E"/>
    <w:rsid w:val="00CD051F"/>
    <w:rsid w:val="00CD056A"/>
    <w:rsid w:val="00CD06AA"/>
    <w:rsid w:val="00CD06DE"/>
    <w:rsid w:val="00CD0717"/>
    <w:rsid w:val="00CD07D0"/>
    <w:rsid w:val="00CD082A"/>
    <w:rsid w:val="00CD08D3"/>
    <w:rsid w:val="00CD09A8"/>
    <w:rsid w:val="00CD0A0B"/>
    <w:rsid w:val="00CD0AA8"/>
    <w:rsid w:val="00CD0B5A"/>
    <w:rsid w:val="00CD0B8E"/>
    <w:rsid w:val="00CD0C81"/>
    <w:rsid w:val="00CD0E39"/>
    <w:rsid w:val="00CD1057"/>
    <w:rsid w:val="00CD1098"/>
    <w:rsid w:val="00CD112C"/>
    <w:rsid w:val="00CD1163"/>
    <w:rsid w:val="00CD11FC"/>
    <w:rsid w:val="00CD139F"/>
    <w:rsid w:val="00CD1753"/>
    <w:rsid w:val="00CD17EC"/>
    <w:rsid w:val="00CD1830"/>
    <w:rsid w:val="00CD1832"/>
    <w:rsid w:val="00CD18C1"/>
    <w:rsid w:val="00CD18E6"/>
    <w:rsid w:val="00CD1992"/>
    <w:rsid w:val="00CD19B8"/>
    <w:rsid w:val="00CD1A2C"/>
    <w:rsid w:val="00CD1C62"/>
    <w:rsid w:val="00CD1C7E"/>
    <w:rsid w:val="00CD1D49"/>
    <w:rsid w:val="00CD1D97"/>
    <w:rsid w:val="00CD1EFF"/>
    <w:rsid w:val="00CD1F1B"/>
    <w:rsid w:val="00CD1FB6"/>
    <w:rsid w:val="00CD1FC0"/>
    <w:rsid w:val="00CD1FEC"/>
    <w:rsid w:val="00CD2043"/>
    <w:rsid w:val="00CD2085"/>
    <w:rsid w:val="00CD20AA"/>
    <w:rsid w:val="00CD20E5"/>
    <w:rsid w:val="00CD2134"/>
    <w:rsid w:val="00CD219C"/>
    <w:rsid w:val="00CD239E"/>
    <w:rsid w:val="00CD2412"/>
    <w:rsid w:val="00CD241E"/>
    <w:rsid w:val="00CD2562"/>
    <w:rsid w:val="00CD25CC"/>
    <w:rsid w:val="00CD2701"/>
    <w:rsid w:val="00CD282D"/>
    <w:rsid w:val="00CD2883"/>
    <w:rsid w:val="00CD28E1"/>
    <w:rsid w:val="00CD297C"/>
    <w:rsid w:val="00CD297E"/>
    <w:rsid w:val="00CD2A73"/>
    <w:rsid w:val="00CD2ACE"/>
    <w:rsid w:val="00CD2AD4"/>
    <w:rsid w:val="00CD2B2E"/>
    <w:rsid w:val="00CD2BE5"/>
    <w:rsid w:val="00CD2E64"/>
    <w:rsid w:val="00CD2F18"/>
    <w:rsid w:val="00CD3000"/>
    <w:rsid w:val="00CD3131"/>
    <w:rsid w:val="00CD36C0"/>
    <w:rsid w:val="00CD37B3"/>
    <w:rsid w:val="00CD3865"/>
    <w:rsid w:val="00CD395A"/>
    <w:rsid w:val="00CD3A4B"/>
    <w:rsid w:val="00CD3B2E"/>
    <w:rsid w:val="00CD3C00"/>
    <w:rsid w:val="00CD3CEE"/>
    <w:rsid w:val="00CD3CFE"/>
    <w:rsid w:val="00CD3D17"/>
    <w:rsid w:val="00CD3DA7"/>
    <w:rsid w:val="00CD3E32"/>
    <w:rsid w:val="00CD3E51"/>
    <w:rsid w:val="00CD3E58"/>
    <w:rsid w:val="00CD3F72"/>
    <w:rsid w:val="00CD3F7B"/>
    <w:rsid w:val="00CD415A"/>
    <w:rsid w:val="00CD4289"/>
    <w:rsid w:val="00CD45B5"/>
    <w:rsid w:val="00CD45BC"/>
    <w:rsid w:val="00CD45F6"/>
    <w:rsid w:val="00CD470B"/>
    <w:rsid w:val="00CD47F2"/>
    <w:rsid w:val="00CD4898"/>
    <w:rsid w:val="00CD4957"/>
    <w:rsid w:val="00CD49C7"/>
    <w:rsid w:val="00CD4A00"/>
    <w:rsid w:val="00CD4A77"/>
    <w:rsid w:val="00CD4AE3"/>
    <w:rsid w:val="00CD4C72"/>
    <w:rsid w:val="00CD4CCF"/>
    <w:rsid w:val="00CD4E13"/>
    <w:rsid w:val="00CD4EEA"/>
    <w:rsid w:val="00CD503A"/>
    <w:rsid w:val="00CD5101"/>
    <w:rsid w:val="00CD51F5"/>
    <w:rsid w:val="00CD52EC"/>
    <w:rsid w:val="00CD5464"/>
    <w:rsid w:val="00CD5490"/>
    <w:rsid w:val="00CD54AC"/>
    <w:rsid w:val="00CD5522"/>
    <w:rsid w:val="00CD5645"/>
    <w:rsid w:val="00CD573B"/>
    <w:rsid w:val="00CD5784"/>
    <w:rsid w:val="00CD586D"/>
    <w:rsid w:val="00CD59BB"/>
    <w:rsid w:val="00CD5AA9"/>
    <w:rsid w:val="00CD5AB3"/>
    <w:rsid w:val="00CD5AC4"/>
    <w:rsid w:val="00CD5AE7"/>
    <w:rsid w:val="00CD5B74"/>
    <w:rsid w:val="00CD5F3D"/>
    <w:rsid w:val="00CD5F8D"/>
    <w:rsid w:val="00CD6031"/>
    <w:rsid w:val="00CD6096"/>
    <w:rsid w:val="00CD61E2"/>
    <w:rsid w:val="00CD651E"/>
    <w:rsid w:val="00CD67CF"/>
    <w:rsid w:val="00CD6860"/>
    <w:rsid w:val="00CD6880"/>
    <w:rsid w:val="00CD6A1B"/>
    <w:rsid w:val="00CD6A50"/>
    <w:rsid w:val="00CD6C8F"/>
    <w:rsid w:val="00CD6D4F"/>
    <w:rsid w:val="00CD6D8A"/>
    <w:rsid w:val="00CD6DB4"/>
    <w:rsid w:val="00CD6E8C"/>
    <w:rsid w:val="00CD6EA8"/>
    <w:rsid w:val="00CD6F55"/>
    <w:rsid w:val="00CD6F59"/>
    <w:rsid w:val="00CD708D"/>
    <w:rsid w:val="00CD71DB"/>
    <w:rsid w:val="00CD7251"/>
    <w:rsid w:val="00CD7284"/>
    <w:rsid w:val="00CD733B"/>
    <w:rsid w:val="00CD742D"/>
    <w:rsid w:val="00CD7439"/>
    <w:rsid w:val="00CD75F0"/>
    <w:rsid w:val="00CD7648"/>
    <w:rsid w:val="00CD7796"/>
    <w:rsid w:val="00CD77C2"/>
    <w:rsid w:val="00CD77C7"/>
    <w:rsid w:val="00CD7880"/>
    <w:rsid w:val="00CD78B0"/>
    <w:rsid w:val="00CD7909"/>
    <w:rsid w:val="00CD796F"/>
    <w:rsid w:val="00CD79B6"/>
    <w:rsid w:val="00CD79DB"/>
    <w:rsid w:val="00CD7BA4"/>
    <w:rsid w:val="00CD7BF5"/>
    <w:rsid w:val="00CD7C1F"/>
    <w:rsid w:val="00CD7C28"/>
    <w:rsid w:val="00CD7C38"/>
    <w:rsid w:val="00CD7C47"/>
    <w:rsid w:val="00CD7C6E"/>
    <w:rsid w:val="00CD7CB6"/>
    <w:rsid w:val="00CD7D9E"/>
    <w:rsid w:val="00CD7DFF"/>
    <w:rsid w:val="00CD7EB5"/>
    <w:rsid w:val="00CD7F34"/>
    <w:rsid w:val="00CD7FFC"/>
    <w:rsid w:val="00CE0020"/>
    <w:rsid w:val="00CE0082"/>
    <w:rsid w:val="00CE010E"/>
    <w:rsid w:val="00CE0238"/>
    <w:rsid w:val="00CE0309"/>
    <w:rsid w:val="00CE03B9"/>
    <w:rsid w:val="00CE041C"/>
    <w:rsid w:val="00CE04C5"/>
    <w:rsid w:val="00CE0563"/>
    <w:rsid w:val="00CE0606"/>
    <w:rsid w:val="00CE078F"/>
    <w:rsid w:val="00CE07A3"/>
    <w:rsid w:val="00CE07C7"/>
    <w:rsid w:val="00CE0959"/>
    <w:rsid w:val="00CE0A60"/>
    <w:rsid w:val="00CE0A7B"/>
    <w:rsid w:val="00CE0ABF"/>
    <w:rsid w:val="00CE0B27"/>
    <w:rsid w:val="00CE0B66"/>
    <w:rsid w:val="00CE0BB1"/>
    <w:rsid w:val="00CE0CD9"/>
    <w:rsid w:val="00CE0DD6"/>
    <w:rsid w:val="00CE0DFC"/>
    <w:rsid w:val="00CE0E44"/>
    <w:rsid w:val="00CE0F11"/>
    <w:rsid w:val="00CE0F49"/>
    <w:rsid w:val="00CE0F8E"/>
    <w:rsid w:val="00CE0FE9"/>
    <w:rsid w:val="00CE101C"/>
    <w:rsid w:val="00CE10E1"/>
    <w:rsid w:val="00CE10F6"/>
    <w:rsid w:val="00CE1180"/>
    <w:rsid w:val="00CE14A7"/>
    <w:rsid w:val="00CE15E7"/>
    <w:rsid w:val="00CE1661"/>
    <w:rsid w:val="00CE172A"/>
    <w:rsid w:val="00CE195E"/>
    <w:rsid w:val="00CE1971"/>
    <w:rsid w:val="00CE1DDF"/>
    <w:rsid w:val="00CE1E8F"/>
    <w:rsid w:val="00CE1EFD"/>
    <w:rsid w:val="00CE1F09"/>
    <w:rsid w:val="00CE20C4"/>
    <w:rsid w:val="00CE2251"/>
    <w:rsid w:val="00CE22FE"/>
    <w:rsid w:val="00CE2313"/>
    <w:rsid w:val="00CE23D2"/>
    <w:rsid w:val="00CE2413"/>
    <w:rsid w:val="00CE24DD"/>
    <w:rsid w:val="00CE25EB"/>
    <w:rsid w:val="00CE2682"/>
    <w:rsid w:val="00CE27EF"/>
    <w:rsid w:val="00CE2809"/>
    <w:rsid w:val="00CE2A1A"/>
    <w:rsid w:val="00CE2A2C"/>
    <w:rsid w:val="00CE2B58"/>
    <w:rsid w:val="00CE2EA4"/>
    <w:rsid w:val="00CE2FF0"/>
    <w:rsid w:val="00CE3007"/>
    <w:rsid w:val="00CE3033"/>
    <w:rsid w:val="00CE303A"/>
    <w:rsid w:val="00CE30DB"/>
    <w:rsid w:val="00CE31E6"/>
    <w:rsid w:val="00CE3378"/>
    <w:rsid w:val="00CE33BA"/>
    <w:rsid w:val="00CE3482"/>
    <w:rsid w:val="00CE3914"/>
    <w:rsid w:val="00CE395C"/>
    <w:rsid w:val="00CE3A77"/>
    <w:rsid w:val="00CE3A79"/>
    <w:rsid w:val="00CE3A9E"/>
    <w:rsid w:val="00CE3ACE"/>
    <w:rsid w:val="00CE3B2A"/>
    <w:rsid w:val="00CE3B5D"/>
    <w:rsid w:val="00CE3BCB"/>
    <w:rsid w:val="00CE3D97"/>
    <w:rsid w:val="00CE3DB1"/>
    <w:rsid w:val="00CE3E09"/>
    <w:rsid w:val="00CE3F22"/>
    <w:rsid w:val="00CE3F2C"/>
    <w:rsid w:val="00CE3F76"/>
    <w:rsid w:val="00CE4181"/>
    <w:rsid w:val="00CE4191"/>
    <w:rsid w:val="00CE4288"/>
    <w:rsid w:val="00CE435D"/>
    <w:rsid w:val="00CE453B"/>
    <w:rsid w:val="00CE46AD"/>
    <w:rsid w:val="00CE470E"/>
    <w:rsid w:val="00CE475C"/>
    <w:rsid w:val="00CE48A4"/>
    <w:rsid w:val="00CE48CA"/>
    <w:rsid w:val="00CE4AB3"/>
    <w:rsid w:val="00CE4B90"/>
    <w:rsid w:val="00CE4B9D"/>
    <w:rsid w:val="00CE4DFF"/>
    <w:rsid w:val="00CE4F25"/>
    <w:rsid w:val="00CE4F48"/>
    <w:rsid w:val="00CE4F8A"/>
    <w:rsid w:val="00CE4F99"/>
    <w:rsid w:val="00CE507D"/>
    <w:rsid w:val="00CE508C"/>
    <w:rsid w:val="00CE50F1"/>
    <w:rsid w:val="00CE5106"/>
    <w:rsid w:val="00CE514C"/>
    <w:rsid w:val="00CE5179"/>
    <w:rsid w:val="00CE51CA"/>
    <w:rsid w:val="00CE5233"/>
    <w:rsid w:val="00CE53C3"/>
    <w:rsid w:val="00CE54C1"/>
    <w:rsid w:val="00CE5572"/>
    <w:rsid w:val="00CE5585"/>
    <w:rsid w:val="00CE55BA"/>
    <w:rsid w:val="00CE561F"/>
    <w:rsid w:val="00CE56B6"/>
    <w:rsid w:val="00CE573A"/>
    <w:rsid w:val="00CE57CE"/>
    <w:rsid w:val="00CE5873"/>
    <w:rsid w:val="00CE58CA"/>
    <w:rsid w:val="00CE5976"/>
    <w:rsid w:val="00CE5997"/>
    <w:rsid w:val="00CE599F"/>
    <w:rsid w:val="00CE59E3"/>
    <w:rsid w:val="00CE5AC3"/>
    <w:rsid w:val="00CE5AF8"/>
    <w:rsid w:val="00CE5B3B"/>
    <w:rsid w:val="00CE5BA2"/>
    <w:rsid w:val="00CE5C3F"/>
    <w:rsid w:val="00CE5D3F"/>
    <w:rsid w:val="00CE5E2A"/>
    <w:rsid w:val="00CE5F50"/>
    <w:rsid w:val="00CE5FE7"/>
    <w:rsid w:val="00CE6044"/>
    <w:rsid w:val="00CE606E"/>
    <w:rsid w:val="00CE6127"/>
    <w:rsid w:val="00CE6633"/>
    <w:rsid w:val="00CE6921"/>
    <w:rsid w:val="00CE6A1D"/>
    <w:rsid w:val="00CE6B08"/>
    <w:rsid w:val="00CE6B22"/>
    <w:rsid w:val="00CE6B3B"/>
    <w:rsid w:val="00CE6BA3"/>
    <w:rsid w:val="00CE6BF2"/>
    <w:rsid w:val="00CE6CAD"/>
    <w:rsid w:val="00CE6DAD"/>
    <w:rsid w:val="00CE6F28"/>
    <w:rsid w:val="00CE700F"/>
    <w:rsid w:val="00CE7031"/>
    <w:rsid w:val="00CE7037"/>
    <w:rsid w:val="00CE7075"/>
    <w:rsid w:val="00CE7264"/>
    <w:rsid w:val="00CE738A"/>
    <w:rsid w:val="00CE7421"/>
    <w:rsid w:val="00CE7446"/>
    <w:rsid w:val="00CE7512"/>
    <w:rsid w:val="00CE758B"/>
    <w:rsid w:val="00CE75B9"/>
    <w:rsid w:val="00CE764E"/>
    <w:rsid w:val="00CE7689"/>
    <w:rsid w:val="00CE7807"/>
    <w:rsid w:val="00CE7852"/>
    <w:rsid w:val="00CE7A6D"/>
    <w:rsid w:val="00CE7AF5"/>
    <w:rsid w:val="00CE7B3F"/>
    <w:rsid w:val="00CE7B42"/>
    <w:rsid w:val="00CE7B85"/>
    <w:rsid w:val="00CE7BF6"/>
    <w:rsid w:val="00CE7C56"/>
    <w:rsid w:val="00CE7EC3"/>
    <w:rsid w:val="00CE7EF8"/>
    <w:rsid w:val="00CE7F81"/>
    <w:rsid w:val="00CF0088"/>
    <w:rsid w:val="00CF0153"/>
    <w:rsid w:val="00CF025F"/>
    <w:rsid w:val="00CF0380"/>
    <w:rsid w:val="00CF03E4"/>
    <w:rsid w:val="00CF0439"/>
    <w:rsid w:val="00CF0556"/>
    <w:rsid w:val="00CF0766"/>
    <w:rsid w:val="00CF098F"/>
    <w:rsid w:val="00CF0B69"/>
    <w:rsid w:val="00CF0CAB"/>
    <w:rsid w:val="00CF0CDD"/>
    <w:rsid w:val="00CF1123"/>
    <w:rsid w:val="00CF1140"/>
    <w:rsid w:val="00CF12BA"/>
    <w:rsid w:val="00CF130A"/>
    <w:rsid w:val="00CF1464"/>
    <w:rsid w:val="00CF15DA"/>
    <w:rsid w:val="00CF1605"/>
    <w:rsid w:val="00CF1752"/>
    <w:rsid w:val="00CF1896"/>
    <w:rsid w:val="00CF1910"/>
    <w:rsid w:val="00CF19E4"/>
    <w:rsid w:val="00CF1A58"/>
    <w:rsid w:val="00CF1A96"/>
    <w:rsid w:val="00CF1D15"/>
    <w:rsid w:val="00CF1FD8"/>
    <w:rsid w:val="00CF203E"/>
    <w:rsid w:val="00CF2120"/>
    <w:rsid w:val="00CF2252"/>
    <w:rsid w:val="00CF2295"/>
    <w:rsid w:val="00CF2302"/>
    <w:rsid w:val="00CF2431"/>
    <w:rsid w:val="00CF2492"/>
    <w:rsid w:val="00CF2535"/>
    <w:rsid w:val="00CF27E1"/>
    <w:rsid w:val="00CF2A28"/>
    <w:rsid w:val="00CF2BD1"/>
    <w:rsid w:val="00CF2CA0"/>
    <w:rsid w:val="00CF2CFE"/>
    <w:rsid w:val="00CF2F5B"/>
    <w:rsid w:val="00CF2F9B"/>
    <w:rsid w:val="00CF3052"/>
    <w:rsid w:val="00CF30C1"/>
    <w:rsid w:val="00CF3246"/>
    <w:rsid w:val="00CF32D6"/>
    <w:rsid w:val="00CF34C4"/>
    <w:rsid w:val="00CF372E"/>
    <w:rsid w:val="00CF377C"/>
    <w:rsid w:val="00CF37C6"/>
    <w:rsid w:val="00CF3BDF"/>
    <w:rsid w:val="00CF3BE4"/>
    <w:rsid w:val="00CF3CF4"/>
    <w:rsid w:val="00CF3E38"/>
    <w:rsid w:val="00CF3E79"/>
    <w:rsid w:val="00CF405A"/>
    <w:rsid w:val="00CF437F"/>
    <w:rsid w:val="00CF47FE"/>
    <w:rsid w:val="00CF4864"/>
    <w:rsid w:val="00CF4875"/>
    <w:rsid w:val="00CF491A"/>
    <w:rsid w:val="00CF4BB9"/>
    <w:rsid w:val="00CF4C4B"/>
    <w:rsid w:val="00CF4C63"/>
    <w:rsid w:val="00CF4D27"/>
    <w:rsid w:val="00CF4E2D"/>
    <w:rsid w:val="00CF4FC4"/>
    <w:rsid w:val="00CF5041"/>
    <w:rsid w:val="00CF5242"/>
    <w:rsid w:val="00CF526C"/>
    <w:rsid w:val="00CF52EF"/>
    <w:rsid w:val="00CF534A"/>
    <w:rsid w:val="00CF539B"/>
    <w:rsid w:val="00CF5490"/>
    <w:rsid w:val="00CF5492"/>
    <w:rsid w:val="00CF56C7"/>
    <w:rsid w:val="00CF57EC"/>
    <w:rsid w:val="00CF59A2"/>
    <w:rsid w:val="00CF5A4B"/>
    <w:rsid w:val="00CF5A72"/>
    <w:rsid w:val="00CF5A97"/>
    <w:rsid w:val="00CF5B8A"/>
    <w:rsid w:val="00CF5C98"/>
    <w:rsid w:val="00CF5F03"/>
    <w:rsid w:val="00CF6026"/>
    <w:rsid w:val="00CF60B1"/>
    <w:rsid w:val="00CF60CD"/>
    <w:rsid w:val="00CF620E"/>
    <w:rsid w:val="00CF62D2"/>
    <w:rsid w:val="00CF631D"/>
    <w:rsid w:val="00CF6361"/>
    <w:rsid w:val="00CF64FA"/>
    <w:rsid w:val="00CF65CF"/>
    <w:rsid w:val="00CF6793"/>
    <w:rsid w:val="00CF6912"/>
    <w:rsid w:val="00CF6997"/>
    <w:rsid w:val="00CF69CA"/>
    <w:rsid w:val="00CF6CC7"/>
    <w:rsid w:val="00CF6D9B"/>
    <w:rsid w:val="00CF6E23"/>
    <w:rsid w:val="00CF6FDF"/>
    <w:rsid w:val="00CF706D"/>
    <w:rsid w:val="00CF72B8"/>
    <w:rsid w:val="00CF73BB"/>
    <w:rsid w:val="00CF7419"/>
    <w:rsid w:val="00CF74A9"/>
    <w:rsid w:val="00CF74E1"/>
    <w:rsid w:val="00CF7501"/>
    <w:rsid w:val="00CF752E"/>
    <w:rsid w:val="00CF76EB"/>
    <w:rsid w:val="00CF7708"/>
    <w:rsid w:val="00CF7728"/>
    <w:rsid w:val="00CF77E0"/>
    <w:rsid w:val="00CF7878"/>
    <w:rsid w:val="00CF7A34"/>
    <w:rsid w:val="00CF7BC7"/>
    <w:rsid w:val="00CF7CB3"/>
    <w:rsid w:val="00CF7CEC"/>
    <w:rsid w:val="00CF7D24"/>
    <w:rsid w:val="00CF7D94"/>
    <w:rsid w:val="00CF7E99"/>
    <w:rsid w:val="00CF7F91"/>
    <w:rsid w:val="00CF7FFE"/>
    <w:rsid w:val="00D0005D"/>
    <w:rsid w:val="00D0017F"/>
    <w:rsid w:val="00D0018D"/>
    <w:rsid w:val="00D0021A"/>
    <w:rsid w:val="00D00283"/>
    <w:rsid w:val="00D00292"/>
    <w:rsid w:val="00D00368"/>
    <w:rsid w:val="00D00666"/>
    <w:rsid w:val="00D00769"/>
    <w:rsid w:val="00D0077A"/>
    <w:rsid w:val="00D007A2"/>
    <w:rsid w:val="00D00873"/>
    <w:rsid w:val="00D00888"/>
    <w:rsid w:val="00D00BBD"/>
    <w:rsid w:val="00D00BDB"/>
    <w:rsid w:val="00D00C07"/>
    <w:rsid w:val="00D00DE4"/>
    <w:rsid w:val="00D00F26"/>
    <w:rsid w:val="00D00F27"/>
    <w:rsid w:val="00D00F86"/>
    <w:rsid w:val="00D0108F"/>
    <w:rsid w:val="00D01171"/>
    <w:rsid w:val="00D0138D"/>
    <w:rsid w:val="00D0146A"/>
    <w:rsid w:val="00D016B1"/>
    <w:rsid w:val="00D01737"/>
    <w:rsid w:val="00D0193A"/>
    <w:rsid w:val="00D01972"/>
    <w:rsid w:val="00D01973"/>
    <w:rsid w:val="00D01B42"/>
    <w:rsid w:val="00D01C11"/>
    <w:rsid w:val="00D01D5D"/>
    <w:rsid w:val="00D01D8D"/>
    <w:rsid w:val="00D01DF8"/>
    <w:rsid w:val="00D01E13"/>
    <w:rsid w:val="00D01E68"/>
    <w:rsid w:val="00D02094"/>
    <w:rsid w:val="00D02267"/>
    <w:rsid w:val="00D02312"/>
    <w:rsid w:val="00D0238D"/>
    <w:rsid w:val="00D023ED"/>
    <w:rsid w:val="00D02419"/>
    <w:rsid w:val="00D02445"/>
    <w:rsid w:val="00D024B5"/>
    <w:rsid w:val="00D024FD"/>
    <w:rsid w:val="00D02521"/>
    <w:rsid w:val="00D025FA"/>
    <w:rsid w:val="00D028C6"/>
    <w:rsid w:val="00D02A44"/>
    <w:rsid w:val="00D02AA0"/>
    <w:rsid w:val="00D02B12"/>
    <w:rsid w:val="00D02E0E"/>
    <w:rsid w:val="00D02E8B"/>
    <w:rsid w:val="00D02F3B"/>
    <w:rsid w:val="00D02FEA"/>
    <w:rsid w:val="00D0304F"/>
    <w:rsid w:val="00D031EB"/>
    <w:rsid w:val="00D0332C"/>
    <w:rsid w:val="00D033F4"/>
    <w:rsid w:val="00D0341D"/>
    <w:rsid w:val="00D034DA"/>
    <w:rsid w:val="00D0353A"/>
    <w:rsid w:val="00D03570"/>
    <w:rsid w:val="00D03624"/>
    <w:rsid w:val="00D03721"/>
    <w:rsid w:val="00D03762"/>
    <w:rsid w:val="00D03824"/>
    <w:rsid w:val="00D038B9"/>
    <w:rsid w:val="00D039D7"/>
    <w:rsid w:val="00D039D9"/>
    <w:rsid w:val="00D03B42"/>
    <w:rsid w:val="00D03B50"/>
    <w:rsid w:val="00D03B99"/>
    <w:rsid w:val="00D03CF4"/>
    <w:rsid w:val="00D03D56"/>
    <w:rsid w:val="00D03E32"/>
    <w:rsid w:val="00D03E5D"/>
    <w:rsid w:val="00D03F46"/>
    <w:rsid w:val="00D03F51"/>
    <w:rsid w:val="00D03FFA"/>
    <w:rsid w:val="00D0404C"/>
    <w:rsid w:val="00D04076"/>
    <w:rsid w:val="00D0407A"/>
    <w:rsid w:val="00D040CF"/>
    <w:rsid w:val="00D041C4"/>
    <w:rsid w:val="00D041D5"/>
    <w:rsid w:val="00D04242"/>
    <w:rsid w:val="00D042A4"/>
    <w:rsid w:val="00D042F1"/>
    <w:rsid w:val="00D04397"/>
    <w:rsid w:val="00D04398"/>
    <w:rsid w:val="00D044A2"/>
    <w:rsid w:val="00D045D6"/>
    <w:rsid w:val="00D0464E"/>
    <w:rsid w:val="00D04732"/>
    <w:rsid w:val="00D0479E"/>
    <w:rsid w:val="00D047D3"/>
    <w:rsid w:val="00D049E5"/>
    <w:rsid w:val="00D04A86"/>
    <w:rsid w:val="00D04B7E"/>
    <w:rsid w:val="00D04CD8"/>
    <w:rsid w:val="00D04D03"/>
    <w:rsid w:val="00D04D6A"/>
    <w:rsid w:val="00D04E37"/>
    <w:rsid w:val="00D04FAC"/>
    <w:rsid w:val="00D04FF3"/>
    <w:rsid w:val="00D050EA"/>
    <w:rsid w:val="00D0514B"/>
    <w:rsid w:val="00D051AD"/>
    <w:rsid w:val="00D05212"/>
    <w:rsid w:val="00D052F0"/>
    <w:rsid w:val="00D0530F"/>
    <w:rsid w:val="00D0531A"/>
    <w:rsid w:val="00D05380"/>
    <w:rsid w:val="00D0539B"/>
    <w:rsid w:val="00D054A1"/>
    <w:rsid w:val="00D054DD"/>
    <w:rsid w:val="00D0564C"/>
    <w:rsid w:val="00D0577F"/>
    <w:rsid w:val="00D059B0"/>
    <w:rsid w:val="00D05D4D"/>
    <w:rsid w:val="00D05D80"/>
    <w:rsid w:val="00D05EB9"/>
    <w:rsid w:val="00D060BB"/>
    <w:rsid w:val="00D062DC"/>
    <w:rsid w:val="00D062EE"/>
    <w:rsid w:val="00D06409"/>
    <w:rsid w:val="00D06487"/>
    <w:rsid w:val="00D0668B"/>
    <w:rsid w:val="00D066CE"/>
    <w:rsid w:val="00D0677C"/>
    <w:rsid w:val="00D068AA"/>
    <w:rsid w:val="00D0690C"/>
    <w:rsid w:val="00D06965"/>
    <w:rsid w:val="00D06986"/>
    <w:rsid w:val="00D069D3"/>
    <w:rsid w:val="00D06B44"/>
    <w:rsid w:val="00D06BD8"/>
    <w:rsid w:val="00D06BDA"/>
    <w:rsid w:val="00D06C89"/>
    <w:rsid w:val="00D06E9F"/>
    <w:rsid w:val="00D06F38"/>
    <w:rsid w:val="00D06F74"/>
    <w:rsid w:val="00D07186"/>
    <w:rsid w:val="00D072CA"/>
    <w:rsid w:val="00D07373"/>
    <w:rsid w:val="00D074A7"/>
    <w:rsid w:val="00D074B7"/>
    <w:rsid w:val="00D0758D"/>
    <w:rsid w:val="00D075B5"/>
    <w:rsid w:val="00D07686"/>
    <w:rsid w:val="00D077BD"/>
    <w:rsid w:val="00D07931"/>
    <w:rsid w:val="00D07944"/>
    <w:rsid w:val="00D07A24"/>
    <w:rsid w:val="00D07B78"/>
    <w:rsid w:val="00D07B84"/>
    <w:rsid w:val="00D07BAD"/>
    <w:rsid w:val="00D07C2D"/>
    <w:rsid w:val="00D07D84"/>
    <w:rsid w:val="00D07DC9"/>
    <w:rsid w:val="00D07E55"/>
    <w:rsid w:val="00D100D5"/>
    <w:rsid w:val="00D103BB"/>
    <w:rsid w:val="00D1048D"/>
    <w:rsid w:val="00D1069B"/>
    <w:rsid w:val="00D106ED"/>
    <w:rsid w:val="00D106F9"/>
    <w:rsid w:val="00D10803"/>
    <w:rsid w:val="00D10A2D"/>
    <w:rsid w:val="00D10BAE"/>
    <w:rsid w:val="00D10D19"/>
    <w:rsid w:val="00D11239"/>
    <w:rsid w:val="00D11318"/>
    <w:rsid w:val="00D113C5"/>
    <w:rsid w:val="00D113FA"/>
    <w:rsid w:val="00D11424"/>
    <w:rsid w:val="00D116E4"/>
    <w:rsid w:val="00D116EE"/>
    <w:rsid w:val="00D118E5"/>
    <w:rsid w:val="00D11993"/>
    <w:rsid w:val="00D11A18"/>
    <w:rsid w:val="00D11C18"/>
    <w:rsid w:val="00D11C31"/>
    <w:rsid w:val="00D11CC8"/>
    <w:rsid w:val="00D11D26"/>
    <w:rsid w:val="00D11E88"/>
    <w:rsid w:val="00D11F87"/>
    <w:rsid w:val="00D12042"/>
    <w:rsid w:val="00D1211A"/>
    <w:rsid w:val="00D12244"/>
    <w:rsid w:val="00D122C0"/>
    <w:rsid w:val="00D1247A"/>
    <w:rsid w:val="00D1251A"/>
    <w:rsid w:val="00D1254C"/>
    <w:rsid w:val="00D126A3"/>
    <w:rsid w:val="00D128A5"/>
    <w:rsid w:val="00D128D9"/>
    <w:rsid w:val="00D12A24"/>
    <w:rsid w:val="00D12B03"/>
    <w:rsid w:val="00D12B16"/>
    <w:rsid w:val="00D12C31"/>
    <w:rsid w:val="00D12C99"/>
    <w:rsid w:val="00D12D15"/>
    <w:rsid w:val="00D12DF3"/>
    <w:rsid w:val="00D13093"/>
    <w:rsid w:val="00D13128"/>
    <w:rsid w:val="00D13198"/>
    <w:rsid w:val="00D131AB"/>
    <w:rsid w:val="00D13256"/>
    <w:rsid w:val="00D1368D"/>
    <w:rsid w:val="00D13771"/>
    <w:rsid w:val="00D13900"/>
    <w:rsid w:val="00D1391D"/>
    <w:rsid w:val="00D13950"/>
    <w:rsid w:val="00D13BDD"/>
    <w:rsid w:val="00D13D1C"/>
    <w:rsid w:val="00D13EDE"/>
    <w:rsid w:val="00D13EFC"/>
    <w:rsid w:val="00D13F71"/>
    <w:rsid w:val="00D13F8D"/>
    <w:rsid w:val="00D14172"/>
    <w:rsid w:val="00D14203"/>
    <w:rsid w:val="00D14238"/>
    <w:rsid w:val="00D14265"/>
    <w:rsid w:val="00D1429B"/>
    <w:rsid w:val="00D142E0"/>
    <w:rsid w:val="00D1446E"/>
    <w:rsid w:val="00D145AE"/>
    <w:rsid w:val="00D149E0"/>
    <w:rsid w:val="00D14A96"/>
    <w:rsid w:val="00D14B1E"/>
    <w:rsid w:val="00D14F55"/>
    <w:rsid w:val="00D14FA6"/>
    <w:rsid w:val="00D1501C"/>
    <w:rsid w:val="00D15150"/>
    <w:rsid w:val="00D15286"/>
    <w:rsid w:val="00D152CD"/>
    <w:rsid w:val="00D15474"/>
    <w:rsid w:val="00D15545"/>
    <w:rsid w:val="00D1564E"/>
    <w:rsid w:val="00D15706"/>
    <w:rsid w:val="00D1570F"/>
    <w:rsid w:val="00D157E3"/>
    <w:rsid w:val="00D157FD"/>
    <w:rsid w:val="00D15875"/>
    <w:rsid w:val="00D158C1"/>
    <w:rsid w:val="00D15A22"/>
    <w:rsid w:val="00D15A92"/>
    <w:rsid w:val="00D15E7C"/>
    <w:rsid w:val="00D15E8A"/>
    <w:rsid w:val="00D15ED0"/>
    <w:rsid w:val="00D16162"/>
    <w:rsid w:val="00D16173"/>
    <w:rsid w:val="00D1618A"/>
    <w:rsid w:val="00D164C3"/>
    <w:rsid w:val="00D16542"/>
    <w:rsid w:val="00D16625"/>
    <w:rsid w:val="00D166FC"/>
    <w:rsid w:val="00D167CE"/>
    <w:rsid w:val="00D16998"/>
    <w:rsid w:val="00D16A44"/>
    <w:rsid w:val="00D16A46"/>
    <w:rsid w:val="00D16A87"/>
    <w:rsid w:val="00D16AA5"/>
    <w:rsid w:val="00D16BD6"/>
    <w:rsid w:val="00D16C1D"/>
    <w:rsid w:val="00D16C91"/>
    <w:rsid w:val="00D16DE1"/>
    <w:rsid w:val="00D16DE3"/>
    <w:rsid w:val="00D16EB7"/>
    <w:rsid w:val="00D1700F"/>
    <w:rsid w:val="00D1703E"/>
    <w:rsid w:val="00D1704D"/>
    <w:rsid w:val="00D170A1"/>
    <w:rsid w:val="00D17318"/>
    <w:rsid w:val="00D173BF"/>
    <w:rsid w:val="00D175D7"/>
    <w:rsid w:val="00D1762E"/>
    <w:rsid w:val="00D17657"/>
    <w:rsid w:val="00D176B5"/>
    <w:rsid w:val="00D176C2"/>
    <w:rsid w:val="00D1775E"/>
    <w:rsid w:val="00D178FA"/>
    <w:rsid w:val="00D17942"/>
    <w:rsid w:val="00D17A98"/>
    <w:rsid w:val="00D17ADE"/>
    <w:rsid w:val="00D17AF7"/>
    <w:rsid w:val="00D17B46"/>
    <w:rsid w:val="00D17C64"/>
    <w:rsid w:val="00D17CAD"/>
    <w:rsid w:val="00D17CF8"/>
    <w:rsid w:val="00D17D45"/>
    <w:rsid w:val="00D17D7D"/>
    <w:rsid w:val="00D17E85"/>
    <w:rsid w:val="00D17E94"/>
    <w:rsid w:val="00D17EF6"/>
    <w:rsid w:val="00D17FCB"/>
    <w:rsid w:val="00D20253"/>
    <w:rsid w:val="00D2031B"/>
    <w:rsid w:val="00D2042C"/>
    <w:rsid w:val="00D20505"/>
    <w:rsid w:val="00D20649"/>
    <w:rsid w:val="00D20684"/>
    <w:rsid w:val="00D206A8"/>
    <w:rsid w:val="00D2082C"/>
    <w:rsid w:val="00D20897"/>
    <w:rsid w:val="00D208A6"/>
    <w:rsid w:val="00D20940"/>
    <w:rsid w:val="00D20AA2"/>
    <w:rsid w:val="00D20AD8"/>
    <w:rsid w:val="00D20BD4"/>
    <w:rsid w:val="00D20BDE"/>
    <w:rsid w:val="00D20C3B"/>
    <w:rsid w:val="00D20D85"/>
    <w:rsid w:val="00D20EFB"/>
    <w:rsid w:val="00D20FA6"/>
    <w:rsid w:val="00D2105B"/>
    <w:rsid w:val="00D211A0"/>
    <w:rsid w:val="00D213A4"/>
    <w:rsid w:val="00D213D1"/>
    <w:rsid w:val="00D21421"/>
    <w:rsid w:val="00D21513"/>
    <w:rsid w:val="00D21583"/>
    <w:rsid w:val="00D215C8"/>
    <w:rsid w:val="00D215CA"/>
    <w:rsid w:val="00D21780"/>
    <w:rsid w:val="00D21A2C"/>
    <w:rsid w:val="00D21A54"/>
    <w:rsid w:val="00D21C22"/>
    <w:rsid w:val="00D21D36"/>
    <w:rsid w:val="00D21D81"/>
    <w:rsid w:val="00D21E7C"/>
    <w:rsid w:val="00D21FE7"/>
    <w:rsid w:val="00D2220B"/>
    <w:rsid w:val="00D2228E"/>
    <w:rsid w:val="00D222EA"/>
    <w:rsid w:val="00D2234B"/>
    <w:rsid w:val="00D223F6"/>
    <w:rsid w:val="00D22455"/>
    <w:rsid w:val="00D224D8"/>
    <w:rsid w:val="00D22592"/>
    <w:rsid w:val="00D22614"/>
    <w:rsid w:val="00D226D8"/>
    <w:rsid w:val="00D2272A"/>
    <w:rsid w:val="00D22765"/>
    <w:rsid w:val="00D227A6"/>
    <w:rsid w:val="00D227BF"/>
    <w:rsid w:val="00D229BA"/>
    <w:rsid w:val="00D229DA"/>
    <w:rsid w:val="00D22A6B"/>
    <w:rsid w:val="00D22B25"/>
    <w:rsid w:val="00D22B51"/>
    <w:rsid w:val="00D22B6D"/>
    <w:rsid w:val="00D22C85"/>
    <w:rsid w:val="00D22CF7"/>
    <w:rsid w:val="00D22D6B"/>
    <w:rsid w:val="00D22E58"/>
    <w:rsid w:val="00D22E5D"/>
    <w:rsid w:val="00D22EBE"/>
    <w:rsid w:val="00D23088"/>
    <w:rsid w:val="00D232DD"/>
    <w:rsid w:val="00D234AB"/>
    <w:rsid w:val="00D235BF"/>
    <w:rsid w:val="00D23822"/>
    <w:rsid w:val="00D23AED"/>
    <w:rsid w:val="00D23E6A"/>
    <w:rsid w:val="00D23E8F"/>
    <w:rsid w:val="00D23EAD"/>
    <w:rsid w:val="00D23FBE"/>
    <w:rsid w:val="00D24087"/>
    <w:rsid w:val="00D242BF"/>
    <w:rsid w:val="00D242E3"/>
    <w:rsid w:val="00D24595"/>
    <w:rsid w:val="00D24892"/>
    <w:rsid w:val="00D2491B"/>
    <w:rsid w:val="00D24B4C"/>
    <w:rsid w:val="00D24DA3"/>
    <w:rsid w:val="00D24DEF"/>
    <w:rsid w:val="00D24DF2"/>
    <w:rsid w:val="00D24E1C"/>
    <w:rsid w:val="00D24F50"/>
    <w:rsid w:val="00D2505E"/>
    <w:rsid w:val="00D25164"/>
    <w:rsid w:val="00D2519A"/>
    <w:rsid w:val="00D252CB"/>
    <w:rsid w:val="00D25385"/>
    <w:rsid w:val="00D25460"/>
    <w:rsid w:val="00D2547F"/>
    <w:rsid w:val="00D25767"/>
    <w:rsid w:val="00D258EF"/>
    <w:rsid w:val="00D259B6"/>
    <w:rsid w:val="00D259E1"/>
    <w:rsid w:val="00D25A33"/>
    <w:rsid w:val="00D25AA8"/>
    <w:rsid w:val="00D25BC0"/>
    <w:rsid w:val="00D25D39"/>
    <w:rsid w:val="00D25D7F"/>
    <w:rsid w:val="00D25E1A"/>
    <w:rsid w:val="00D25E47"/>
    <w:rsid w:val="00D25E8E"/>
    <w:rsid w:val="00D25FC8"/>
    <w:rsid w:val="00D26002"/>
    <w:rsid w:val="00D260F0"/>
    <w:rsid w:val="00D261C8"/>
    <w:rsid w:val="00D26258"/>
    <w:rsid w:val="00D26272"/>
    <w:rsid w:val="00D262ED"/>
    <w:rsid w:val="00D2650C"/>
    <w:rsid w:val="00D266A8"/>
    <w:rsid w:val="00D26849"/>
    <w:rsid w:val="00D268B1"/>
    <w:rsid w:val="00D26FC2"/>
    <w:rsid w:val="00D26FD1"/>
    <w:rsid w:val="00D26FFE"/>
    <w:rsid w:val="00D27118"/>
    <w:rsid w:val="00D272EE"/>
    <w:rsid w:val="00D272F1"/>
    <w:rsid w:val="00D27490"/>
    <w:rsid w:val="00D27641"/>
    <w:rsid w:val="00D27663"/>
    <w:rsid w:val="00D27846"/>
    <w:rsid w:val="00D27A76"/>
    <w:rsid w:val="00D27AE1"/>
    <w:rsid w:val="00D27B97"/>
    <w:rsid w:val="00D27BF9"/>
    <w:rsid w:val="00D27FF8"/>
    <w:rsid w:val="00D30067"/>
    <w:rsid w:val="00D300AA"/>
    <w:rsid w:val="00D3012E"/>
    <w:rsid w:val="00D30183"/>
    <w:rsid w:val="00D30240"/>
    <w:rsid w:val="00D3029C"/>
    <w:rsid w:val="00D302BE"/>
    <w:rsid w:val="00D307CE"/>
    <w:rsid w:val="00D309A6"/>
    <w:rsid w:val="00D30C44"/>
    <w:rsid w:val="00D30C83"/>
    <w:rsid w:val="00D30C8B"/>
    <w:rsid w:val="00D30DF0"/>
    <w:rsid w:val="00D30E3D"/>
    <w:rsid w:val="00D30E98"/>
    <w:rsid w:val="00D30EA7"/>
    <w:rsid w:val="00D30F8E"/>
    <w:rsid w:val="00D30FC3"/>
    <w:rsid w:val="00D310DA"/>
    <w:rsid w:val="00D311D1"/>
    <w:rsid w:val="00D3122A"/>
    <w:rsid w:val="00D3150C"/>
    <w:rsid w:val="00D315D8"/>
    <w:rsid w:val="00D316AC"/>
    <w:rsid w:val="00D31813"/>
    <w:rsid w:val="00D318C9"/>
    <w:rsid w:val="00D319CB"/>
    <w:rsid w:val="00D31A87"/>
    <w:rsid w:val="00D31C14"/>
    <w:rsid w:val="00D31C81"/>
    <w:rsid w:val="00D31D8B"/>
    <w:rsid w:val="00D31D90"/>
    <w:rsid w:val="00D31DB4"/>
    <w:rsid w:val="00D31F7A"/>
    <w:rsid w:val="00D31FBD"/>
    <w:rsid w:val="00D321AC"/>
    <w:rsid w:val="00D323BA"/>
    <w:rsid w:val="00D324CC"/>
    <w:rsid w:val="00D324EE"/>
    <w:rsid w:val="00D32569"/>
    <w:rsid w:val="00D32595"/>
    <w:rsid w:val="00D32795"/>
    <w:rsid w:val="00D3285E"/>
    <w:rsid w:val="00D32946"/>
    <w:rsid w:val="00D32A85"/>
    <w:rsid w:val="00D32BC0"/>
    <w:rsid w:val="00D32BF9"/>
    <w:rsid w:val="00D32D09"/>
    <w:rsid w:val="00D32D3C"/>
    <w:rsid w:val="00D32E17"/>
    <w:rsid w:val="00D32E91"/>
    <w:rsid w:val="00D32FEF"/>
    <w:rsid w:val="00D33039"/>
    <w:rsid w:val="00D3303A"/>
    <w:rsid w:val="00D33133"/>
    <w:rsid w:val="00D33171"/>
    <w:rsid w:val="00D33276"/>
    <w:rsid w:val="00D332B8"/>
    <w:rsid w:val="00D332F5"/>
    <w:rsid w:val="00D33652"/>
    <w:rsid w:val="00D336C8"/>
    <w:rsid w:val="00D336CD"/>
    <w:rsid w:val="00D33957"/>
    <w:rsid w:val="00D33A51"/>
    <w:rsid w:val="00D33AE8"/>
    <w:rsid w:val="00D33B00"/>
    <w:rsid w:val="00D33DD6"/>
    <w:rsid w:val="00D33E77"/>
    <w:rsid w:val="00D33E93"/>
    <w:rsid w:val="00D33EAF"/>
    <w:rsid w:val="00D33F03"/>
    <w:rsid w:val="00D33FBC"/>
    <w:rsid w:val="00D341CB"/>
    <w:rsid w:val="00D3426A"/>
    <w:rsid w:val="00D34444"/>
    <w:rsid w:val="00D34458"/>
    <w:rsid w:val="00D34470"/>
    <w:rsid w:val="00D34598"/>
    <w:rsid w:val="00D3464E"/>
    <w:rsid w:val="00D346F1"/>
    <w:rsid w:val="00D3473A"/>
    <w:rsid w:val="00D347B7"/>
    <w:rsid w:val="00D3488D"/>
    <w:rsid w:val="00D348FE"/>
    <w:rsid w:val="00D3490B"/>
    <w:rsid w:val="00D34911"/>
    <w:rsid w:val="00D349F5"/>
    <w:rsid w:val="00D34B2C"/>
    <w:rsid w:val="00D34B7C"/>
    <w:rsid w:val="00D34C20"/>
    <w:rsid w:val="00D34C48"/>
    <w:rsid w:val="00D34CF0"/>
    <w:rsid w:val="00D34D56"/>
    <w:rsid w:val="00D34DE0"/>
    <w:rsid w:val="00D34EEF"/>
    <w:rsid w:val="00D34F39"/>
    <w:rsid w:val="00D35064"/>
    <w:rsid w:val="00D3507A"/>
    <w:rsid w:val="00D3520D"/>
    <w:rsid w:val="00D3526B"/>
    <w:rsid w:val="00D353A5"/>
    <w:rsid w:val="00D35838"/>
    <w:rsid w:val="00D35879"/>
    <w:rsid w:val="00D358C7"/>
    <w:rsid w:val="00D35926"/>
    <w:rsid w:val="00D359DC"/>
    <w:rsid w:val="00D35A62"/>
    <w:rsid w:val="00D35B82"/>
    <w:rsid w:val="00D35C99"/>
    <w:rsid w:val="00D35D13"/>
    <w:rsid w:val="00D35D91"/>
    <w:rsid w:val="00D35DC5"/>
    <w:rsid w:val="00D35DDD"/>
    <w:rsid w:val="00D35E83"/>
    <w:rsid w:val="00D35E9F"/>
    <w:rsid w:val="00D35F09"/>
    <w:rsid w:val="00D35FB2"/>
    <w:rsid w:val="00D36086"/>
    <w:rsid w:val="00D360C8"/>
    <w:rsid w:val="00D36176"/>
    <w:rsid w:val="00D36193"/>
    <w:rsid w:val="00D361D0"/>
    <w:rsid w:val="00D361F7"/>
    <w:rsid w:val="00D36218"/>
    <w:rsid w:val="00D362C1"/>
    <w:rsid w:val="00D36349"/>
    <w:rsid w:val="00D36560"/>
    <w:rsid w:val="00D36601"/>
    <w:rsid w:val="00D36684"/>
    <w:rsid w:val="00D3676A"/>
    <w:rsid w:val="00D36A5E"/>
    <w:rsid w:val="00D36ABE"/>
    <w:rsid w:val="00D36ACF"/>
    <w:rsid w:val="00D36B50"/>
    <w:rsid w:val="00D36B88"/>
    <w:rsid w:val="00D36B99"/>
    <w:rsid w:val="00D36BF9"/>
    <w:rsid w:val="00D36DAC"/>
    <w:rsid w:val="00D370CE"/>
    <w:rsid w:val="00D370D4"/>
    <w:rsid w:val="00D3725C"/>
    <w:rsid w:val="00D37343"/>
    <w:rsid w:val="00D373CB"/>
    <w:rsid w:val="00D373D5"/>
    <w:rsid w:val="00D373DE"/>
    <w:rsid w:val="00D375C3"/>
    <w:rsid w:val="00D3765D"/>
    <w:rsid w:val="00D376FE"/>
    <w:rsid w:val="00D377DD"/>
    <w:rsid w:val="00D3787E"/>
    <w:rsid w:val="00D379DA"/>
    <w:rsid w:val="00D37AF3"/>
    <w:rsid w:val="00D37B85"/>
    <w:rsid w:val="00D37BC7"/>
    <w:rsid w:val="00D37C18"/>
    <w:rsid w:val="00D37C3D"/>
    <w:rsid w:val="00D37D44"/>
    <w:rsid w:val="00D37D6E"/>
    <w:rsid w:val="00D37D7A"/>
    <w:rsid w:val="00D37E28"/>
    <w:rsid w:val="00D37E43"/>
    <w:rsid w:val="00D37F36"/>
    <w:rsid w:val="00D37F8D"/>
    <w:rsid w:val="00D37FC5"/>
    <w:rsid w:val="00D40133"/>
    <w:rsid w:val="00D4014B"/>
    <w:rsid w:val="00D4023B"/>
    <w:rsid w:val="00D40289"/>
    <w:rsid w:val="00D40340"/>
    <w:rsid w:val="00D4035D"/>
    <w:rsid w:val="00D407B5"/>
    <w:rsid w:val="00D40808"/>
    <w:rsid w:val="00D40823"/>
    <w:rsid w:val="00D4089B"/>
    <w:rsid w:val="00D4095D"/>
    <w:rsid w:val="00D40BEE"/>
    <w:rsid w:val="00D40C13"/>
    <w:rsid w:val="00D40C67"/>
    <w:rsid w:val="00D40D9C"/>
    <w:rsid w:val="00D40EC1"/>
    <w:rsid w:val="00D40F1B"/>
    <w:rsid w:val="00D40FA4"/>
    <w:rsid w:val="00D40FC2"/>
    <w:rsid w:val="00D411CA"/>
    <w:rsid w:val="00D412C8"/>
    <w:rsid w:val="00D4137A"/>
    <w:rsid w:val="00D415EE"/>
    <w:rsid w:val="00D416D3"/>
    <w:rsid w:val="00D4170A"/>
    <w:rsid w:val="00D41794"/>
    <w:rsid w:val="00D417FC"/>
    <w:rsid w:val="00D41827"/>
    <w:rsid w:val="00D41908"/>
    <w:rsid w:val="00D41952"/>
    <w:rsid w:val="00D41A67"/>
    <w:rsid w:val="00D41A78"/>
    <w:rsid w:val="00D41AAD"/>
    <w:rsid w:val="00D41C23"/>
    <w:rsid w:val="00D41DEF"/>
    <w:rsid w:val="00D41EF3"/>
    <w:rsid w:val="00D42057"/>
    <w:rsid w:val="00D420A8"/>
    <w:rsid w:val="00D420F4"/>
    <w:rsid w:val="00D421BC"/>
    <w:rsid w:val="00D422A1"/>
    <w:rsid w:val="00D423D5"/>
    <w:rsid w:val="00D42420"/>
    <w:rsid w:val="00D42508"/>
    <w:rsid w:val="00D426FE"/>
    <w:rsid w:val="00D42707"/>
    <w:rsid w:val="00D427A3"/>
    <w:rsid w:val="00D4282C"/>
    <w:rsid w:val="00D42879"/>
    <w:rsid w:val="00D42A8C"/>
    <w:rsid w:val="00D42A91"/>
    <w:rsid w:val="00D42D0B"/>
    <w:rsid w:val="00D42D7A"/>
    <w:rsid w:val="00D42F1D"/>
    <w:rsid w:val="00D42F28"/>
    <w:rsid w:val="00D42F9D"/>
    <w:rsid w:val="00D42FA5"/>
    <w:rsid w:val="00D43252"/>
    <w:rsid w:val="00D43466"/>
    <w:rsid w:val="00D43491"/>
    <w:rsid w:val="00D43498"/>
    <w:rsid w:val="00D434F8"/>
    <w:rsid w:val="00D435CA"/>
    <w:rsid w:val="00D43697"/>
    <w:rsid w:val="00D43A29"/>
    <w:rsid w:val="00D43A50"/>
    <w:rsid w:val="00D43C57"/>
    <w:rsid w:val="00D43DF3"/>
    <w:rsid w:val="00D43EA6"/>
    <w:rsid w:val="00D4406A"/>
    <w:rsid w:val="00D44075"/>
    <w:rsid w:val="00D442AC"/>
    <w:rsid w:val="00D4445F"/>
    <w:rsid w:val="00D44520"/>
    <w:rsid w:val="00D4456C"/>
    <w:rsid w:val="00D44690"/>
    <w:rsid w:val="00D4477A"/>
    <w:rsid w:val="00D447A1"/>
    <w:rsid w:val="00D447F6"/>
    <w:rsid w:val="00D4485C"/>
    <w:rsid w:val="00D44A6B"/>
    <w:rsid w:val="00D44A6F"/>
    <w:rsid w:val="00D44A80"/>
    <w:rsid w:val="00D44C04"/>
    <w:rsid w:val="00D44C4A"/>
    <w:rsid w:val="00D44DAA"/>
    <w:rsid w:val="00D44F5E"/>
    <w:rsid w:val="00D44F64"/>
    <w:rsid w:val="00D44FAC"/>
    <w:rsid w:val="00D44FCA"/>
    <w:rsid w:val="00D4501D"/>
    <w:rsid w:val="00D45084"/>
    <w:rsid w:val="00D450CB"/>
    <w:rsid w:val="00D45197"/>
    <w:rsid w:val="00D451C8"/>
    <w:rsid w:val="00D451D6"/>
    <w:rsid w:val="00D4520C"/>
    <w:rsid w:val="00D452F4"/>
    <w:rsid w:val="00D4532D"/>
    <w:rsid w:val="00D4538A"/>
    <w:rsid w:val="00D45490"/>
    <w:rsid w:val="00D455EA"/>
    <w:rsid w:val="00D45632"/>
    <w:rsid w:val="00D4567B"/>
    <w:rsid w:val="00D45753"/>
    <w:rsid w:val="00D458B0"/>
    <w:rsid w:val="00D458FF"/>
    <w:rsid w:val="00D45927"/>
    <w:rsid w:val="00D4592A"/>
    <w:rsid w:val="00D4593A"/>
    <w:rsid w:val="00D45940"/>
    <w:rsid w:val="00D45980"/>
    <w:rsid w:val="00D45AF9"/>
    <w:rsid w:val="00D45BA2"/>
    <w:rsid w:val="00D45D08"/>
    <w:rsid w:val="00D45DC6"/>
    <w:rsid w:val="00D460DA"/>
    <w:rsid w:val="00D461A0"/>
    <w:rsid w:val="00D462FC"/>
    <w:rsid w:val="00D46319"/>
    <w:rsid w:val="00D4631A"/>
    <w:rsid w:val="00D46358"/>
    <w:rsid w:val="00D46396"/>
    <w:rsid w:val="00D463B2"/>
    <w:rsid w:val="00D463F6"/>
    <w:rsid w:val="00D46457"/>
    <w:rsid w:val="00D46627"/>
    <w:rsid w:val="00D46676"/>
    <w:rsid w:val="00D4667B"/>
    <w:rsid w:val="00D4675E"/>
    <w:rsid w:val="00D4679C"/>
    <w:rsid w:val="00D467FF"/>
    <w:rsid w:val="00D46807"/>
    <w:rsid w:val="00D4689B"/>
    <w:rsid w:val="00D46990"/>
    <w:rsid w:val="00D46A1B"/>
    <w:rsid w:val="00D46B6A"/>
    <w:rsid w:val="00D46CBB"/>
    <w:rsid w:val="00D46DEC"/>
    <w:rsid w:val="00D46F22"/>
    <w:rsid w:val="00D46FAD"/>
    <w:rsid w:val="00D47093"/>
    <w:rsid w:val="00D470C0"/>
    <w:rsid w:val="00D470C9"/>
    <w:rsid w:val="00D471F8"/>
    <w:rsid w:val="00D47305"/>
    <w:rsid w:val="00D47423"/>
    <w:rsid w:val="00D4748D"/>
    <w:rsid w:val="00D474DF"/>
    <w:rsid w:val="00D47694"/>
    <w:rsid w:val="00D47772"/>
    <w:rsid w:val="00D47787"/>
    <w:rsid w:val="00D477BE"/>
    <w:rsid w:val="00D478A2"/>
    <w:rsid w:val="00D47ABF"/>
    <w:rsid w:val="00D47C42"/>
    <w:rsid w:val="00D47D08"/>
    <w:rsid w:val="00D47EA3"/>
    <w:rsid w:val="00D47F11"/>
    <w:rsid w:val="00D47F86"/>
    <w:rsid w:val="00D5019C"/>
    <w:rsid w:val="00D501F5"/>
    <w:rsid w:val="00D50204"/>
    <w:rsid w:val="00D50220"/>
    <w:rsid w:val="00D502EA"/>
    <w:rsid w:val="00D502F6"/>
    <w:rsid w:val="00D5032B"/>
    <w:rsid w:val="00D50427"/>
    <w:rsid w:val="00D505DB"/>
    <w:rsid w:val="00D5091B"/>
    <w:rsid w:val="00D50988"/>
    <w:rsid w:val="00D509FF"/>
    <w:rsid w:val="00D50A54"/>
    <w:rsid w:val="00D50ABA"/>
    <w:rsid w:val="00D50BC6"/>
    <w:rsid w:val="00D50C15"/>
    <w:rsid w:val="00D50D08"/>
    <w:rsid w:val="00D50D46"/>
    <w:rsid w:val="00D50D58"/>
    <w:rsid w:val="00D50E90"/>
    <w:rsid w:val="00D50F77"/>
    <w:rsid w:val="00D50FA0"/>
    <w:rsid w:val="00D51084"/>
    <w:rsid w:val="00D510B8"/>
    <w:rsid w:val="00D511E8"/>
    <w:rsid w:val="00D51241"/>
    <w:rsid w:val="00D512A6"/>
    <w:rsid w:val="00D512E2"/>
    <w:rsid w:val="00D512FD"/>
    <w:rsid w:val="00D5132C"/>
    <w:rsid w:val="00D5137C"/>
    <w:rsid w:val="00D513FD"/>
    <w:rsid w:val="00D51446"/>
    <w:rsid w:val="00D5157A"/>
    <w:rsid w:val="00D5157F"/>
    <w:rsid w:val="00D51613"/>
    <w:rsid w:val="00D516DE"/>
    <w:rsid w:val="00D51730"/>
    <w:rsid w:val="00D519BC"/>
    <w:rsid w:val="00D51B26"/>
    <w:rsid w:val="00D51B44"/>
    <w:rsid w:val="00D51EDA"/>
    <w:rsid w:val="00D52054"/>
    <w:rsid w:val="00D521BE"/>
    <w:rsid w:val="00D5222D"/>
    <w:rsid w:val="00D522B6"/>
    <w:rsid w:val="00D522BD"/>
    <w:rsid w:val="00D523F3"/>
    <w:rsid w:val="00D52665"/>
    <w:rsid w:val="00D526CA"/>
    <w:rsid w:val="00D5277B"/>
    <w:rsid w:val="00D52793"/>
    <w:rsid w:val="00D527CF"/>
    <w:rsid w:val="00D5299D"/>
    <w:rsid w:val="00D52A3B"/>
    <w:rsid w:val="00D52C37"/>
    <w:rsid w:val="00D52CCA"/>
    <w:rsid w:val="00D52D6D"/>
    <w:rsid w:val="00D52E62"/>
    <w:rsid w:val="00D52E8E"/>
    <w:rsid w:val="00D52F44"/>
    <w:rsid w:val="00D52FF7"/>
    <w:rsid w:val="00D530D8"/>
    <w:rsid w:val="00D5320A"/>
    <w:rsid w:val="00D533C6"/>
    <w:rsid w:val="00D5342D"/>
    <w:rsid w:val="00D5347C"/>
    <w:rsid w:val="00D53652"/>
    <w:rsid w:val="00D536BE"/>
    <w:rsid w:val="00D536DF"/>
    <w:rsid w:val="00D537FE"/>
    <w:rsid w:val="00D5393E"/>
    <w:rsid w:val="00D539AD"/>
    <w:rsid w:val="00D53A58"/>
    <w:rsid w:val="00D53A7A"/>
    <w:rsid w:val="00D53C40"/>
    <w:rsid w:val="00D53CCB"/>
    <w:rsid w:val="00D53E4F"/>
    <w:rsid w:val="00D54011"/>
    <w:rsid w:val="00D54017"/>
    <w:rsid w:val="00D5403C"/>
    <w:rsid w:val="00D54044"/>
    <w:rsid w:val="00D54072"/>
    <w:rsid w:val="00D54139"/>
    <w:rsid w:val="00D54204"/>
    <w:rsid w:val="00D5428E"/>
    <w:rsid w:val="00D54294"/>
    <w:rsid w:val="00D545AF"/>
    <w:rsid w:val="00D545EF"/>
    <w:rsid w:val="00D54612"/>
    <w:rsid w:val="00D5472B"/>
    <w:rsid w:val="00D5476B"/>
    <w:rsid w:val="00D54903"/>
    <w:rsid w:val="00D54950"/>
    <w:rsid w:val="00D5495A"/>
    <w:rsid w:val="00D54AA0"/>
    <w:rsid w:val="00D54C38"/>
    <w:rsid w:val="00D54C9F"/>
    <w:rsid w:val="00D54CEE"/>
    <w:rsid w:val="00D54D0B"/>
    <w:rsid w:val="00D54DD9"/>
    <w:rsid w:val="00D55050"/>
    <w:rsid w:val="00D5507E"/>
    <w:rsid w:val="00D552CA"/>
    <w:rsid w:val="00D5533A"/>
    <w:rsid w:val="00D5540E"/>
    <w:rsid w:val="00D55421"/>
    <w:rsid w:val="00D55442"/>
    <w:rsid w:val="00D554A2"/>
    <w:rsid w:val="00D55522"/>
    <w:rsid w:val="00D55543"/>
    <w:rsid w:val="00D55645"/>
    <w:rsid w:val="00D5568C"/>
    <w:rsid w:val="00D556EE"/>
    <w:rsid w:val="00D55721"/>
    <w:rsid w:val="00D55733"/>
    <w:rsid w:val="00D557C3"/>
    <w:rsid w:val="00D557E8"/>
    <w:rsid w:val="00D557F0"/>
    <w:rsid w:val="00D55C6A"/>
    <w:rsid w:val="00D55CC1"/>
    <w:rsid w:val="00D55CD1"/>
    <w:rsid w:val="00D55D16"/>
    <w:rsid w:val="00D55EE1"/>
    <w:rsid w:val="00D55F9E"/>
    <w:rsid w:val="00D55FDD"/>
    <w:rsid w:val="00D55FE4"/>
    <w:rsid w:val="00D560E8"/>
    <w:rsid w:val="00D5637F"/>
    <w:rsid w:val="00D563B4"/>
    <w:rsid w:val="00D5651F"/>
    <w:rsid w:val="00D56815"/>
    <w:rsid w:val="00D56ADC"/>
    <w:rsid w:val="00D56C03"/>
    <w:rsid w:val="00D56CDF"/>
    <w:rsid w:val="00D56D04"/>
    <w:rsid w:val="00D56FC3"/>
    <w:rsid w:val="00D570E1"/>
    <w:rsid w:val="00D570E3"/>
    <w:rsid w:val="00D570F5"/>
    <w:rsid w:val="00D57117"/>
    <w:rsid w:val="00D5715A"/>
    <w:rsid w:val="00D57387"/>
    <w:rsid w:val="00D573B7"/>
    <w:rsid w:val="00D573D9"/>
    <w:rsid w:val="00D57452"/>
    <w:rsid w:val="00D574FD"/>
    <w:rsid w:val="00D57620"/>
    <w:rsid w:val="00D576D6"/>
    <w:rsid w:val="00D577C9"/>
    <w:rsid w:val="00D579A9"/>
    <w:rsid w:val="00D579CA"/>
    <w:rsid w:val="00D57A1E"/>
    <w:rsid w:val="00D57B95"/>
    <w:rsid w:val="00D57BD8"/>
    <w:rsid w:val="00D57CC8"/>
    <w:rsid w:val="00D57DD0"/>
    <w:rsid w:val="00D57EFA"/>
    <w:rsid w:val="00D57F96"/>
    <w:rsid w:val="00D57FDC"/>
    <w:rsid w:val="00D600E5"/>
    <w:rsid w:val="00D60143"/>
    <w:rsid w:val="00D6019A"/>
    <w:rsid w:val="00D601EF"/>
    <w:rsid w:val="00D6028C"/>
    <w:rsid w:val="00D6032A"/>
    <w:rsid w:val="00D6038F"/>
    <w:rsid w:val="00D60412"/>
    <w:rsid w:val="00D60629"/>
    <w:rsid w:val="00D606B8"/>
    <w:rsid w:val="00D606C8"/>
    <w:rsid w:val="00D60738"/>
    <w:rsid w:val="00D60777"/>
    <w:rsid w:val="00D60A7A"/>
    <w:rsid w:val="00D60AED"/>
    <w:rsid w:val="00D60B22"/>
    <w:rsid w:val="00D60D3D"/>
    <w:rsid w:val="00D60DDA"/>
    <w:rsid w:val="00D60E69"/>
    <w:rsid w:val="00D60EE2"/>
    <w:rsid w:val="00D60FA4"/>
    <w:rsid w:val="00D60FDB"/>
    <w:rsid w:val="00D61011"/>
    <w:rsid w:val="00D61109"/>
    <w:rsid w:val="00D611B1"/>
    <w:rsid w:val="00D61277"/>
    <w:rsid w:val="00D612A2"/>
    <w:rsid w:val="00D613E5"/>
    <w:rsid w:val="00D614A7"/>
    <w:rsid w:val="00D61826"/>
    <w:rsid w:val="00D61835"/>
    <w:rsid w:val="00D61908"/>
    <w:rsid w:val="00D61970"/>
    <w:rsid w:val="00D6197B"/>
    <w:rsid w:val="00D619AE"/>
    <w:rsid w:val="00D619C7"/>
    <w:rsid w:val="00D619DE"/>
    <w:rsid w:val="00D61A6E"/>
    <w:rsid w:val="00D61B85"/>
    <w:rsid w:val="00D61BEE"/>
    <w:rsid w:val="00D61C0C"/>
    <w:rsid w:val="00D61C6D"/>
    <w:rsid w:val="00D61DC6"/>
    <w:rsid w:val="00D61E5E"/>
    <w:rsid w:val="00D61EE2"/>
    <w:rsid w:val="00D61F97"/>
    <w:rsid w:val="00D61FB6"/>
    <w:rsid w:val="00D61FCA"/>
    <w:rsid w:val="00D6201C"/>
    <w:rsid w:val="00D620E4"/>
    <w:rsid w:val="00D620F6"/>
    <w:rsid w:val="00D6211B"/>
    <w:rsid w:val="00D62264"/>
    <w:rsid w:val="00D62316"/>
    <w:rsid w:val="00D62385"/>
    <w:rsid w:val="00D62420"/>
    <w:rsid w:val="00D6243F"/>
    <w:rsid w:val="00D62453"/>
    <w:rsid w:val="00D624A5"/>
    <w:rsid w:val="00D624CE"/>
    <w:rsid w:val="00D6252F"/>
    <w:rsid w:val="00D6254C"/>
    <w:rsid w:val="00D62659"/>
    <w:rsid w:val="00D6265E"/>
    <w:rsid w:val="00D628B5"/>
    <w:rsid w:val="00D6292C"/>
    <w:rsid w:val="00D6298F"/>
    <w:rsid w:val="00D629CA"/>
    <w:rsid w:val="00D629CD"/>
    <w:rsid w:val="00D62B69"/>
    <w:rsid w:val="00D62BF1"/>
    <w:rsid w:val="00D62C19"/>
    <w:rsid w:val="00D62CA1"/>
    <w:rsid w:val="00D62CD0"/>
    <w:rsid w:val="00D62E5B"/>
    <w:rsid w:val="00D62F57"/>
    <w:rsid w:val="00D62FB7"/>
    <w:rsid w:val="00D63202"/>
    <w:rsid w:val="00D63225"/>
    <w:rsid w:val="00D632AB"/>
    <w:rsid w:val="00D6331D"/>
    <w:rsid w:val="00D633B9"/>
    <w:rsid w:val="00D6341F"/>
    <w:rsid w:val="00D635E6"/>
    <w:rsid w:val="00D637A3"/>
    <w:rsid w:val="00D637C2"/>
    <w:rsid w:val="00D6398D"/>
    <w:rsid w:val="00D63B46"/>
    <w:rsid w:val="00D63C38"/>
    <w:rsid w:val="00D63E92"/>
    <w:rsid w:val="00D63FF5"/>
    <w:rsid w:val="00D6409C"/>
    <w:rsid w:val="00D64100"/>
    <w:rsid w:val="00D641B8"/>
    <w:rsid w:val="00D642E0"/>
    <w:rsid w:val="00D644A9"/>
    <w:rsid w:val="00D64509"/>
    <w:rsid w:val="00D64724"/>
    <w:rsid w:val="00D647E4"/>
    <w:rsid w:val="00D648DA"/>
    <w:rsid w:val="00D6499D"/>
    <w:rsid w:val="00D649D6"/>
    <w:rsid w:val="00D64A00"/>
    <w:rsid w:val="00D64A0D"/>
    <w:rsid w:val="00D64A6C"/>
    <w:rsid w:val="00D64CE4"/>
    <w:rsid w:val="00D64ED6"/>
    <w:rsid w:val="00D64FC8"/>
    <w:rsid w:val="00D650E9"/>
    <w:rsid w:val="00D65464"/>
    <w:rsid w:val="00D6578A"/>
    <w:rsid w:val="00D657A2"/>
    <w:rsid w:val="00D657B3"/>
    <w:rsid w:val="00D6596D"/>
    <w:rsid w:val="00D659A3"/>
    <w:rsid w:val="00D65A9A"/>
    <w:rsid w:val="00D65B5B"/>
    <w:rsid w:val="00D65D39"/>
    <w:rsid w:val="00D65DF0"/>
    <w:rsid w:val="00D65DF3"/>
    <w:rsid w:val="00D65E23"/>
    <w:rsid w:val="00D65EA2"/>
    <w:rsid w:val="00D65EF6"/>
    <w:rsid w:val="00D65F5A"/>
    <w:rsid w:val="00D66084"/>
    <w:rsid w:val="00D66490"/>
    <w:rsid w:val="00D664AB"/>
    <w:rsid w:val="00D664FE"/>
    <w:rsid w:val="00D6667C"/>
    <w:rsid w:val="00D66754"/>
    <w:rsid w:val="00D66767"/>
    <w:rsid w:val="00D668A6"/>
    <w:rsid w:val="00D668DE"/>
    <w:rsid w:val="00D66950"/>
    <w:rsid w:val="00D66A97"/>
    <w:rsid w:val="00D66C69"/>
    <w:rsid w:val="00D66CB9"/>
    <w:rsid w:val="00D66CEF"/>
    <w:rsid w:val="00D66CF5"/>
    <w:rsid w:val="00D66D85"/>
    <w:rsid w:val="00D66DEB"/>
    <w:rsid w:val="00D66FA1"/>
    <w:rsid w:val="00D670D1"/>
    <w:rsid w:val="00D672B0"/>
    <w:rsid w:val="00D672BE"/>
    <w:rsid w:val="00D674C9"/>
    <w:rsid w:val="00D675ED"/>
    <w:rsid w:val="00D676EB"/>
    <w:rsid w:val="00D676F8"/>
    <w:rsid w:val="00D677B7"/>
    <w:rsid w:val="00D677E4"/>
    <w:rsid w:val="00D6780D"/>
    <w:rsid w:val="00D678B2"/>
    <w:rsid w:val="00D678FF"/>
    <w:rsid w:val="00D67977"/>
    <w:rsid w:val="00D679BC"/>
    <w:rsid w:val="00D679ED"/>
    <w:rsid w:val="00D67A94"/>
    <w:rsid w:val="00D67B61"/>
    <w:rsid w:val="00D67BA6"/>
    <w:rsid w:val="00D67C16"/>
    <w:rsid w:val="00D67D17"/>
    <w:rsid w:val="00D67DB9"/>
    <w:rsid w:val="00D67E80"/>
    <w:rsid w:val="00D67E85"/>
    <w:rsid w:val="00D67EDE"/>
    <w:rsid w:val="00D67FB0"/>
    <w:rsid w:val="00D67FD5"/>
    <w:rsid w:val="00D70130"/>
    <w:rsid w:val="00D7034F"/>
    <w:rsid w:val="00D7036A"/>
    <w:rsid w:val="00D703A6"/>
    <w:rsid w:val="00D7057D"/>
    <w:rsid w:val="00D70588"/>
    <w:rsid w:val="00D70687"/>
    <w:rsid w:val="00D706D6"/>
    <w:rsid w:val="00D706D8"/>
    <w:rsid w:val="00D70759"/>
    <w:rsid w:val="00D70767"/>
    <w:rsid w:val="00D7076B"/>
    <w:rsid w:val="00D707A4"/>
    <w:rsid w:val="00D707F5"/>
    <w:rsid w:val="00D70928"/>
    <w:rsid w:val="00D70968"/>
    <w:rsid w:val="00D70A23"/>
    <w:rsid w:val="00D70A68"/>
    <w:rsid w:val="00D70AFA"/>
    <w:rsid w:val="00D70C25"/>
    <w:rsid w:val="00D70C27"/>
    <w:rsid w:val="00D70D43"/>
    <w:rsid w:val="00D70DA3"/>
    <w:rsid w:val="00D70DD9"/>
    <w:rsid w:val="00D70DFD"/>
    <w:rsid w:val="00D70FC7"/>
    <w:rsid w:val="00D71067"/>
    <w:rsid w:val="00D71069"/>
    <w:rsid w:val="00D71164"/>
    <w:rsid w:val="00D711B2"/>
    <w:rsid w:val="00D711E4"/>
    <w:rsid w:val="00D71217"/>
    <w:rsid w:val="00D712AE"/>
    <w:rsid w:val="00D7137B"/>
    <w:rsid w:val="00D713DE"/>
    <w:rsid w:val="00D7159F"/>
    <w:rsid w:val="00D71641"/>
    <w:rsid w:val="00D7167F"/>
    <w:rsid w:val="00D71871"/>
    <w:rsid w:val="00D71897"/>
    <w:rsid w:val="00D718C1"/>
    <w:rsid w:val="00D718E2"/>
    <w:rsid w:val="00D7196C"/>
    <w:rsid w:val="00D719A7"/>
    <w:rsid w:val="00D719D1"/>
    <w:rsid w:val="00D71A27"/>
    <w:rsid w:val="00D71A57"/>
    <w:rsid w:val="00D71AF4"/>
    <w:rsid w:val="00D71BE2"/>
    <w:rsid w:val="00D71C49"/>
    <w:rsid w:val="00D71C5C"/>
    <w:rsid w:val="00D71D45"/>
    <w:rsid w:val="00D71D98"/>
    <w:rsid w:val="00D71E8D"/>
    <w:rsid w:val="00D72244"/>
    <w:rsid w:val="00D72276"/>
    <w:rsid w:val="00D722E4"/>
    <w:rsid w:val="00D723F5"/>
    <w:rsid w:val="00D72421"/>
    <w:rsid w:val="00D7274A"/>
    <w:rsid w:val="00D7298D"/>
    <w:rsid w:val="00D729A7"/>
    <w:rsid w:val="00D729E2"/>
    <w:rsid w:val="00D72A4A"/>
    <w:rsid w:val="00D72C20"/>
    <w:rsid w:val="00D72DC0"/>
    <w:rsid w:val="00D72E1A"/>
    <w:rsid w:val="00D72E35"/>
    <w:rsid w:val="00D72EAB"/>
    <w:rsid w:val="00D72ECC"/>
    <w:rsid w:val="00D730BC"/>
    <w:rsid w:val="00D730D4"/>
    <w:rsid w:val="00D730DB"/>
    <w:rsid w:val="00D7314B"/>
    <w:rsid w:val="00D7314E"/>
    <w:rsid w:val="00D73189"/>
    <w:rsid w:val="00D7323C"/>
    <w:rsid w:val="00D73254"/>
    <w:rsid w:val="00D73326"/>
    <w:rsid w:val="00D7354E"/>
    <w:rsid w:val="00D735F1"/>
    <w:rsid w:val="00D735FE"/>
    <w:rsid w:val="00D73617"/>
    <w:rsid w:val="00D73696"/>
    <w:rsid w:val="00D73790"/>
    <w:rsid w:val="00D737F2"/>
    <w:rsid w:val="00D73B64"/>
    <w:rsid w:val="00D73CB0"/>
    <w:rsid w:val="00D73DA6"/>
    <w:rsid w:val="00D73F36"/>
    <w:rsid w:val="00D73F49"/>
    <w:rsid w:val="00D73FB1"/>
    <w:rsid w:val="00D74090"/>
    <w:rsid w:val="00D740D2"/>
    <w:rsid w:val="00D74174"/>
    <w:rsid w:val="00D74217"/>
    <w:rsid w:val="00D743C1"/>
    <w:rsid w:val="00D7441F"/>
    <w:rsid w:val="00D7445E"/>
    <w:rsid w:val="00D744B3"/>
    <w:rsid w:val="00D7456B"/>
    <w:rsid w:val="00D74578"/>
    <w:rsid w:val="00D746DF"/>
    <w:rsid w:val="00D747A6"/>
    <w:rsid w:val="00D74800"/>
    <w:rsid w:val="00D74916"/>
    <w:rsid w:val="00D74A6E"/>
    <w:rsid w:val="00D74ACB"/>
    <w:rsid w:val="00D74ADA"/>
    <w:rsid w:val="00D74ADE"/>
    <w:rsid w:val="00D74B6D"/>
    <w:rsid w:val="00D74E48"/>
    <w:rsid w:val="00D74E72"/>
    <w:rsid w:val="00D74F15"/>
    <w:rsid w:val="00D751C3"/>
    <w:rsid w:val="00D751F5"/>
    <w:rsid w:val="00D7525A"/>
    <w:rsid w:val="00D7525D"/>
    <w:rsid w:val="00D7544E"/>
    <w:rsid w:val="00D75527"/>
    <w:rsid w:val="00D7556D"/>
    <w:rsid w:val="00D75615"/>
    <w:rsid w:val="00D756F7"/>
    <w:rsid w:val="00D75764"/>
    <w:rsid w:val="00D75A7A"/>
    <w:rsid w:val="00D75A91"/>
    <w:rsid w:val="00D75B3A"/>
    <w:rsid w:val="00D75BED"/>
    <w:rsid w:val="00D75C68"/>
    <w:rsid w:val="00D75D6B"/>
    <w:rsid w:val="00D75E45"/>
    <w:rsid w:val="00D75E58"/>
    <w:rsid w:val="00D75E6B"/>
    <w:rsid w:val="00D75E7B"/>
    <w:rsid w:val="00D75FD0"/>
    <w:rsid w:val="00D75FD9"/>
    <w:rsid w:val="00D76085"/>
    <w:rsid w:val="00D7635E"/>
    <w:rsid w:val="00D763A3"/>
    <w:rsid w:val="00D763EA"/>
    <w:rsid w:val="00D763F7"/>
    <w:rsid w:val="00D7659D"/>
    <w:rsid w:val="00D7673C"/>
    <w:rsid w:val="00D76883"/>
    <w:rsid w:val="00D7690D"/>
    <w:rsid w:val="00D76939"/>
    <w:rsid w:val="00D76A18"/>
    <w:rsid w:val="00D76AE7"/>
    <w:rsid w:val="00D76B39"/>
    <w:rsid w:val="00D76D15"/>
    <w:rsid w:val="00D76D78"/>
    <w:rsid w:val="00D76DFA"/>
    <w:rsid w:val="00D76E44"/>
    <w:rsid w:val="00D76E48"/>
    <w:rsid w:val="00D76EEC"/>
    <w:rsid w:val="00D76EF6"/>
    <w:rsid w:val="00D76FA1"/>
    <w:rsid w:val="00D76FB6"/>
    <w:rsid w:val="00D770B7"/>
    <w:rsid w:val="00D77227"/>
    <w:rsid w:val="00D77231"/>
    <w:rsid w:val="00D77232"/>
    <w:rsid w:val="00D7737C"/>
    <w:rsid w:val="00D778EE"/>
    <w:rsid w:val="00D7796F"/>
    <w:rsid w:val="00D77A68"/>
    <w:rsid w:val="00D77BF2"/>
    <w:rsid w:val="00D77F68"/>
    <w:rsid w:val="00D80186"/>
    <w:rsid w:val="00D803DE"/>
    <w:rsid w:val="00D805BC"/>
    <w:rsid w:val="00D805EC"/>
    <w:rsid w:val="00D8060C"/>
    <w:rsid w:val="00D80685"/>
    <w:rsid w:val="00D807BB"/>
    <w:rsid w:val="00D807E3"/>
    <w:rsid w:val="00D80852"/>
    <w:rsid w:val="00D808E7"/>
    <w:rsid w:val="00D80A82"/>
    <w:rsid w:val="00D80EF6"/>
    <w:rsid w:val="00D8119C"/>
    <w:rsid w:val="00D811A8"/>
    <w:rsid w:val="00D814A7"/>
    <w:rsid w:val="00D814F7"/>
    <w:rsid w:val="00D81607"/>
    <w:rsid w:val="00D817F2"/>
    <w:rsid w:val="00D81808"/>
    <w:rsid w:val="00D81994"/>
    <w:rsid w:val="00D8199E"/>
    <w:rsid w:val="00D81A67"/>
    <w:rsid w:val="00D81A7E"/>
    <w:rsid w:val="00D81AD7"/>
    <w:rsid w:val="00D81BBF"/>
    <w:rsid w:val="00D81DA1"/>
    <w:rsid w:val="00D81FDB"/>
    <w:rsid w:val="00D8204E"/>
    <w:rsid w:val="00D820F9"/>
    <w:rsid w:val="00D82266"/>
    <w:rsid w:val="00D822BB"/>
    <w:rsid w:val="00D82517"/>
    <w:rsid w:val="00D82700"/>
    <w:rsid w:val="00D82931"/>
    <w:rsid w:val="00D82968"/>
    <w:rsid w:val="00D82B79"/>
    <w:rsid w:val="00D82BA9"/>
    <w:rsid w:val="00D82C11"/>
    <w:rsid w:val="00D82D66"/>
    <w:rsid w:val="00D82DFB"/>
    <w:rsid w:val="00D82E45"/>
    <w:rsid w:val="00D82E98"/>
    <w:rsid w:val="00D82FDF"/>
    <w:rsid w:val="00D83027"/>
    <w:rsid w:val="00D8303C"/>
    <w:rsid w:val="00D8307C"/>
    <w:rsid w:val="00D83165"/>
    <w:rsid w:val="00D831E6"/>
    <w:rsid w:val="00D832B5"/>
    <w:rsid w:val="00D83378"/>
    <w:rsid w:val="00D83549"/>
    <w:rsid w:val="00D83598"/>
    <w:rsid w:val="00D835C4"/>
    <w:rsid w:val="00D835F0"/>
    <w:rsid w:val="00D8372F"/>
    <w:rsid w:val="00D837BB"/>
    <w:rsid w:val="00D838C5"/>
    <w:rsid w:val="00D83AE3"/>
    <w:rsid w:val="00D83BD2"/>
    <w:rsid w:val="00D83D8F"/>
    <w:rsid w:val="00D83F37"/>
    <w:rsid w:val="00D84074"/>
    <w:rsid w:val="00D8407B"/>
    <w:rsid w:val="00D84134"/>
    <w:rsid w:val="00D84164"/>
    <w:rsid w:val="00D84206"/>
    <w:rsid w:val="00D84375"/>
    <w:rsid w:val="00D8441A"/>
    <w:rsid w:val="00D8442A"/>
    <w:rsid w:val="00D844B9"/>
    <w:rsid w:val="00D8460C"/>
    <w:rsid w:val="00D8477E"/>
    <w:rsid w:val="00D847F9"/>
    <w:rsid w:val="00D8481A"/>
    <w:rsid w:val="00D8482C"/>
    <w:rsid w:val="00D848AF"/>
    <w:rsid w:val="00D84939"/>
    <w:rsid w:val="00D84969"/>
    <w:rsid w:val="00D849CA"/>
    <w:rsid w:val="00D84BD6"/>
    <w:rsid w:val="00D84C36"/>
    <w:rsid w:val="00D84DAB"/>
    <w:rsid w:val="00D84FBE"/>
    <w:rsid w:val="00D8504F"/>
    <w:rsid w:val="00D8507A"/>
    <w:rsid w:val="00D85085"/>
    <w:rsid w:val="00D850C2"/>
    <w:rsid w:val="00D852CF"/>
    <w:rsid w:val="00D852E2"/>
    <w:rsid w:val="00D85459"/>
    <w:rsid w:val="00D854BF"/>
    <w:rsid w:val="00D854FE"/>
    <w:rsid w:val="00D855B3"/>
    <w:rsid w:val="00D856CA"/>
    <w:rsid w:val="00D8572F"/>
    <w:rsid w:val="00D85902"/>
    <w:rsid w:val="00D85A15"/>
    <w:rsid w:val="00D85B7D"/>
    <w:rsid w:val="00D85BBA"/>
    <w:rsid w:val="00D85D6F"/>
    <w:rsid w:val="00D85E70"/>
    <w:rsid w:val="00D85EC3"/>
    <w:rsid w:val="00D85F5B"/>
    <w:rsid w:val="00D860E4"/>
    <w:rsid w:val="00D860EA"/>
    <w:rsid w:val="00D861B1"/>
    <w:rsid w:val="00D862B8"/>
    <w:rsid w:val="00D86316"/>
    <w:rsid w:val="00D86323"/>
    <w:rsid w:val="00D86394"/>
    <w:rsid w:val="00D863A0"/>
    <w:rsid w:val="00D8643B"/>
    <w:rsid w:val="00D86454"/>
    <w:rsid w:val="00D86468"/>
    <w:rsid w:val="00D864BF"/>
    <w:rsid w:val="00D86503"/>
    <w:rsid w:val="00D8678E"/>
    <w:rsid w:val="00D867F4"/>
    <w:rsid w:val="00D867F8"/>
    <w:rsid w:val="00D86813"/>
    <w:rsid w:val="00D86835"/>
    <w:rsid w:val="00D86949"/>
    <w:rsid w:val="00D86A63"/>
    <w:rsid w:val="00D86D53"/>
    <w:rsid w:val="00D86F97"/>
    <w:rsid w:val="00D87009"/>
    <w:rsid w:val="00D87058"/>
    <w:rsid w:val="00D87188"/>
    <w:rsid w:val="00D87225"/>
    <w:rsid w:val="00D87243"/>
    <w:rsid w:val="00D8729D"/>
    <w:rsid w:val="00D873CF"/>
    <w:rsid w:val="00D8742D"/>
    <w:rsid w:val="00D87442"/>
    <w:rsid w:val="00D874F7"/>
    <w:rsid w:val="00D8759A"/>
    <w:rsid w:val="00D8764C"/>
    <w:rsid w:val="00D8769C"/>
    <w:rsid w:val="00D8790A"/>
    <w:rsid w:val="00D87917"/>
    <w:rsid w:val="00D879F0"/>
    <w:rsid w:val="00D879FE"/>
    <w:rsid w:val="00D87A80"/>
    <w:rsid w:val="00D87AA8"/>
    <w:rsid w:val="00D87B4D"/>
    <w:rsid w:val="00D87B9F"/>
    <w:rsid w:val="00D87C6C"/>
    <w:rsid w:val="00D87D65"/>
    <w:rsid w:val="00D87FEC"/>
    <w:rsid w:val="00D90019"/>
    <w:rsid w:val="00D90205"/>
    <w:rsid w:val="00D9028F"/>
    <w:rsid w:val="00D902B7"/>
    <w:rsid w:val="00D90543"/>
    <w:rsid w:val="00D90675"/>
    <w:rsid w:val="00D906C7"/>
    <w:rsid w:val="00D906C9"/>
    <w:rsid w:val="00D906FB"/>
    <w:rsid w:val="00D90730"/>
    <w:rsid w:val="00D907DE"/>
    <w:rsid w:val="00D90A0C"/>
    <w:rsid w:val="00D90A50"/>
    <w:rsid w:val="00D90A69"/>
    <w:rsid w:val="00D90BC9"/>
    <w:rsid w:val="00D90BD4"/>
    <w:rsid w:val="00D90C1B"/>
    <w:rsid w:val="00D90C4B"/>
    <w:rsid w:val="00D91291"/>
    <w:rsid w:val="00D912DF"/>
    <w:rsid w:val="00D9134E"/>
    <w:rsid w:val="00D914E8"/>
    <w:rsid w:val="00D91525"/>
    <w:rsid w:val="00D915AB"/>
    <w:rsid w:val="00D915CB"/>
    <w:rsid w:val="00D916FB"/>
    <w:rsid w:val="00D91824"/>
    <w:rsid w:val="00D9187A"/>
    <w:rsid w:val="00D918A8"/>
    <w:rsid w:val="00D918A9"/>
    <w:rsid w:val="00D91968"/>
    <w:rsid w:val="00D91A6E"/>
    <w:rsid w:val="00D91BE1"/>
    <w:rsid w:val="00D91C94"/>
    <w:rsid w:val="00D91E80"/>
    <w:rsid w:val="00D91F6F"/>
    <w:rsid w:val="00D920DE"/>
    <w:rsid w:val="00D922BA"/>
    <w:rsid w:val="00D925FF"/>
    <w:rsid w:val="00D92718"/>
    <w:rsid w:val="00D92824"/>
    <w:rsid w:val="00D92887"/>
    <w:rsid w:val="00D92A2C"/>
    <w:rsid w:val="00D92B12"/>
    <w:rsid w:val="00D92B85"/>
    <w:rsid w:val="00D92D43"/>
    <w:rsid w:val="00D92F2A"/>
    <w:rsid w:val="00D92FA7"/>
    <w:rsid w:val="00D92FFF"/>
    <w:rsid w:val="00D9303B"/>
    <w:rsid w:val="00D9305B"/>
    <w:rsid w:val="00D93294"/>
    <w:rsid w:val="00D932D5"/>
    <w:rsid w:val="00D93420"/>
    <w:rsid w:val="00D934E7"/>
    <w:rsid w:val="00D93694"/>
    <w:rsid w:val="00D936CE"/>
    <w:rsid w:val="00D93812"/>
    <w:rsid w:val="00D9384A"/>
    <w:rsid w:val="00D9389B"/>
    <w:rsid w:val="00D938F6"/>
    <w:rsid w:val="00D9390D"/>
    <w:rsid w:val="00D93A02"/>
    <w:rsid w:val="00D93AAD"/>
    <w:rsid w:val="00D93B85"/>
    <w:rsid w:val="00D93B88"/>
    <w:rsid w:val="00D93BA7"/>
    <w:rsid w:val="00D93C8F"/>
    <w:rsid w:val="00D93CB7"/>
    <w:rsid w:val="00D93E2D"/>
    <w:rsid w:val="00D93E72"/>
    <w:rsid w:val="00D93F0B"/>
    <w:rsid w:val="00D93F18"/>
    <w:rsid w:val="00D941A6"/>
    <w:rsid w:val="00D94277"/>
    <w:rsid w:val="00D94292"/>
    <w:rsid w:val="00D943F4"/>
    <w:rsid w:val="00D944EA"/>
    <w:rsid w:val="00D94576"/>
    <w:rsid w:val="00D94643"/>
    <w:rsid w:val="00D948AC"/>
    <w:rsid w:val="00D9498C"/>
    <w:rsid w:val="00D94B90"/>
    <w:rsid w:val="00D94C22"/>
    <w:rsid w:val="00D94D1F"/>
    <w:rsid w:val="00D94D79"/>
    <w:rsid w:val="00D94D96"/>
    <w:rsid w:val="00D94FB8"/>
    <w:rsid w:val="00D95021"/>
    <w:rsid w:val="00D952CB"/>
    <w:rsid w:val="00D955B0"/>
    <w:rsid w:val="00D95609"/>
    <w:rsid w:val="00D9565E"/>
    <w:rsid w:val="00D9571A"/>
    <w:rsid w:val="00D958F0"/>
    <w:rsid w:val="00D95AAC"/>
    <w:rsid w:val="00D95AF6"/>
    <w:rsid w:val="00D95C4B"/>
    <w:rsid w:val="00D95E10"/>
    <w:rsid w:val="00D95E78"/>
    <w:rsid w:val="00D95EBA"/>
    <w:rsid w:val="00D95FD7"/>
    <w:rsid w:val="00D960A9"/>
    <w:rsid w:val="00D960F5"/>
    <w:rsid w:val="00D96234"/>
    <w:rsid w:val="00D96285"/>
    <w:rsid w:val="00D962B5"/>
    <w:rsid w:val="00D9651A"/>
    <w:rsid w:val="00D9656A"/>
    <w:rsid w:val="00D96678"/>
    <w:rsid w:val="00D96685"/>
    <w:rsid w:val="00D967CB"/>
    <w:rsid w:val="00D96838"/>
    <w:rsid w:val="00D969E9"/>
    <w:rsid w:val="00D96CC1"/>
    <w:rsid w:val="00D96DDF"/>
    <w:rsid w:val="00D97076"/>
    <w:rsid w:val="00D9732C"/>
    <w:rsid w:val="00D973DE"/>
    <w:rsid w:val="00D974DE"/>
    <w:rsid w:val="00D974FE"/>
    <w:rsid w:val="00D975B3"/>
    <w:rsid w:val="00D975D5"/>
    <w:rsid w:val="00D9762F"/>
    <w:rsid w:val="00D9779C"/>
    <w:rsid w:val="00D977AF"/>
    <w:rsid w:val="00D978FC"/>
    <w:rsid w:val="00D979FB"/>
    <w:rsid w:val="00D97AF8"/>
    <w:rsid w:val="00D97D5B"/>
    <w:rsid w:val="00D97D89"/>
    <w:rsid w:val="00D97DDF"/>
    <w:rsid w:val="00D97DF7"/>
    <w:rsid w:val="00D97F88"/>
    <w:rsid w:val="00D97FD8"/>
    <w:rsid w:val="00D97FF0"/>
    <w:rsid w:val="00DA011D"/>
    <w:rsid w:val="00DA0218"/>
    <w:rsid w:val="00DA02CD"/>
    <w:rsid w:val="00DA0304"/>
    <w:rsid w:val="00DA0323"/>
    <w:rsid w:val="00DA03E7"/>
    <w:rsid w:val="00DA046F"/>
    <w:rsid w:val="00DA049C"/>
    <w:rsid w:val="00DA04DA"/>
    <w:rsid w:val="00DA056E"/>
    <w:rsid w:val="00DA05A6"/>
    <w:rsid w:val="00DA05F7"/>
    <w:rsid w:val="00DA0695"/>
    <w:rsid w:val="00DA082B"/>
    <w:rsid w:val="00DA0889"/>
    <w:rsid w:val="00DA0928"/>
    <w:rsid w:val="00DA095E"/>
    <w:rsid w:val="00DA09EF"/>
    <w:rsid w:val="00DA0A80"/>
    <w:rsid w:val="00DA0AFC"/>
    <w:rsid w:val="00DA0BFB"/>
    <w:rsid w:val="00DA0E8A"/>
    <w:rsid w:val="00DA1046"/>
    <w:rsid w:val="00DA105E"/>
    <w:rsid w:val="00DA1083"/>
    <w:rsid w:val="00DA10D6"/>
    <w:rsid w:val="00DA125D"/>
    <w:rsid w:val="00DA1520"/>
    <w:rsid w:val="00DA15DE"/>
    <w:rsid w:val="00DA1665"/>
    <w:rsid w:val="00DA16A1"/>
    <w:rsid w:val="00DA16BD"/>
    <w:rsid w:val="00DA1746"/>
    <w:rsid w:val="00DA180B"/>
    <w:rsid w:val="00DA1811"/>
    <w:rsid w:val="00DA19A7"/>
    <w:rsid w:val="00DA1BAB"/>
    <w:rsid w:val="00DA1BBC"/>
    <w:rsid w:val="00DA1D23"/>
    <w:rsid w:val="00DA1DE4"/>
    <w:rsid w:val="00DA1E02"/>
    <w:rsid w:val="00DA1E13"/>
    <w:rsid w:val="00DA1E95"/>
    <w:rsid w:val="00DA1EDD"/>
    <w:rsid w:val="00DA2133"/>
    <w:rsid w:val="00DA2245"/>
    <w:rsid w:val="00DA22B8"/>
    <w:rsid w:val="00DA22C6"/>
    <w:rsid w:val="00DA2512"/>
    <w:rsid w:val="00DA2605"/>
    <w:rsid w:val="00DA266E"/>
    <w:rsid w:val="00DA26F0"/>
    <w:rsid w:val="00DA2822"/>
    <w:rsid w:val="00DA28D4"/>
    <w:rsid w:val="00DA2940"/>
    <w:rsid w:val="00DA29A3"/>
    <w:rsid w:val="00DA2A14"/>
    <w:rsid w:val="00DA2AFD"/>
    <w:rsid w:val="00DA2B8A"/>
    <w:rsid w:val="00DA2BAD"/>
    <w:rsid w:val="00DA2BF3"/>
    <w:rsid w:val="00DA31A6"/>
    <w:rsid w:val="00DA3211"/>
    <w:rsid w:val="00DA32CB"/>
    <w:rsid w:val="00DA33AE"/>
    <w:rsid w:val="00DA3402"/>
    <w:rsid w:val="00DA3473"/>
    <w:rsid w:val="00DA3476"/>
    <w:rsid w:val="00DA348E"/>
    <w:rsid w:val="00DA34E7"/>
    <w:rsid w:val="00DA34FD"/>
    <w:rsid w:val="00DA35AB"/>
    <w:rsid w:val="00DA379F"/>
    <w:rsid w:val="00DA38BD"/>
    <w:rsid w:val="00DA397F"/>
    <w:rsid w:val="00DA39AD"/>
    <w:rsid w:val="00DA3A5F"/>
    <w:rsid w:val="00DA3BC3"/>
    <w:rsid w:val="00DA3BCD"/>
    <w:rsid w:val="00DA3C00"/>
    <w:rsid w:val="00DA3E93"/>
    <w:rsid w:val="00DA3F5C"/>
    <w:rsid w:val="00DA40E5"/>
    <w:rsid w:val="00DA414F"/>
    <w:rsid w:val="00DA4255"/>
    <w:rsid w:val="00DA4357"/>
    <w:rsid w:val="00DA438E"/>
    <w:rsid w:val="00DA4583"/>
    <w:rsid w:val="00DA4603"/>
    <w:rsid w:val="00DA462E"/>
    <w:rsid w:val="00DA47F0"/>
    <w:rsid w:val="00DA499E"/>
    <w:rsid w:val="00DA4B7A"/>
    <w:rsid w:val="00DA4BD7"/>
    <w:rsid w:val="00DA4C70"/>
    <w:rsid w:val="00DA4D8F"/>
    <w:rsid w:val="00DA4D94"/>
    <w:rsid w:val="00DA4DC7"/>
    <w:rsid w:val="00DA4E56"/>
    <w:rsid w:val="00DA4F49"/>
    <w:rsid w:val="00DA4FC1"/>
    <w:rsid w:val="00DA4FD8"/>
    <w:rsid w:val="00DA511E"/>
    <w:rsid w:val="00DA51D7"/>
    <w:rsid w:val="00DA5207"/>
    <w:rsid w:val="00DA524D"/>
    <w:rsid w:val="00DA525D"/>
    <w:rsid w:val="00DA52A6"/>
    <w:rsid w:val="00DA530A"/>
    <w:rsid w:val="00DA539B"/>
    <w:rsid w:val="00DA5421"/>
    <w:rsid w:val="00DA55EE"/>
    <w:rsid w:val="00DA567A"/>
    <w:rsid w:val="00DA56EB"/>
    <w:rsid w:val="00DA5805"/>
    <w:rsid w:val="00DA593E"/>
    <w:rsid w:val="00DA5A01"/>
    <w:rsid w:val="00DA5B66"/>
    <w:rsid w:val="00DA5B69"/>
    <w:rsid w:val="00DA5BBB"/>
    <w:rsid w:val="00DA5F10"/>
    <w:rsid w:val="00DA60B7"/>
    <w:rsid w:val="00DA60D8"/>
    <w:rsid w:val="00DA61D9"/>
    <w:rsid w:val="00DA61E7"/>
    <w:rsid w:val="00DA61F8"/>
    <w:rsid w:val="00DA6570"/>
    <w:rsid w:val="00DA67AE"/>
    <w:rsid w:val="00DA6823"/>
    <w:rsid w:val="00DA69B0"/>
    <w:rsid w:val="00DA6AA6"/>
    <w:rsid w:val="00DA6AD4"/>
    <w:rsid w:val="00DA6B41"/>
    <w:rsid w:val="00DA6CA9"/>
    <w:rsid w:val="00DA6CC0"/>
    <w:rsid w:val="00DA6E7A"/>
    <w:rsid w:val="00DA709B"/>
    <w:rsid w:val="00DA7216"/>
    <w:rsid w:val="00DA72FB"/>
    <w:rsid w:val="00DA73FC"/>
    <w:rsid w:val="00DA75F5"/>
    <w:rsid w:val="00DA78D5"/>
    <w:rsid w:val="00DA78ED"/>
    <w:rsid w:val="00DA79E9"/>
    <w:rsid w:val="00DA7A1E"/>
    <w:rsid w:val="00DA7AF0"/>
    <w:rsid w:val="00DA7C7E"/>
    <w:rsid w:val="00DA7D0E"/>
    <w:rsid w:val="00DA7DF1"/>
    <w:rsid w:val="00DA7E08"/>
    <w:rsid w:val="00DB0063"/>
    <w:rsid w:val="00DB02CF"/>
    <w:rsid w:val="00DB043B"/>
    <w:rsid w:val="00DB06FD"/>
    <w:rsid w:val="00DB0731"/>
    <w:rsid w:val="00DB07C6"/>
    <w:rsid w:val="00DB07D3"/>
    <w:rsid w:val="00DB0807"/>
    <w:rsid w:val="00DB0818"/>
    <w:rsid w:val="00DB0944"/>
    <w:rsid w:val="00DB0984"/>
    <w:rsid w:val="00DB098C"/>
    <w:rsid w:val="00DB0A76"/>
    <w:rsid w:val="00DB0B1F"/>
    <w:rsid w:val="00DB0B58"/>
    <w:rsid w:val="00DB0B7A"/>
    <w:rsid w:val="00DB0B97"/>
    <w:rsid w:val="00DB0C81"/>
    <w:rsid w:val="00DB0CF7"/>
    <w:rsid w:val="00DB0D20"/>
    <w:rsid w:val="00DB0DB2"/>
    <w:rsid w:val="00DB0DBD"/>
    <w:rsid w:val="00DB0E5F"/>
    <w:rsid w:val="00DB0F56"/>
    <w:rsid w:val="00DB127E"/>
    <w:rsid w:val="00DB1280"/>
    <w:rsid w:val="00DB13ED"/>
    <w:rsid w:val="00DB13FB"/>
    <w:rsid w:val="00DB14C2"/>
    <w:rsid w:val="00DB152E"/>
    <w:rsid w:val="00DB1539"/>
    <w:rsid w:val="00DB173B"/>
    <w:rsid w:val="00DB1A06"/>
    <w:rsid w:val="00DB1A12"/>
    <w:rsid w:val="00DB1A58"/>
    <w:rsid w:val="00DB1B0A"/>
    <w:rsid w:val="00DB1C57"/>
    <w:rsid w:val="00DB1CCA"/>
    <w:rsid w:val="00DB1D35"/>
    <w:rsid w:val="00DB1D6B"/>
    <w:rsid w:val="00DB1E94"/>
    <w:rsid w:val="00DB1FC9"/>
    <w:rsid w:val="00DB2049"/>
    <w:rsid w:val="00DB210D"/>
    <w:rsid w:val="00DB23D4"/>
    <w:rsid w:val="00DB23F5"/>
    <w:rsid w:val="00DB24A7"/>
    <w:rsid w:val="00DB27EE"/>
    <w:rsid w:val="00DB2857"/>
    <w:rsid w:val="00DB28A8"/>
    <w:rsid w:val="00DB29CE"/>
    <w:rsid w:val="00DB2A34"/>
    <w:rsid w:val="00DB2C4F"/>
    <w:rsid w:val="00DB2D07"/>
    <w:rsid w:val="00DB2ED0"/>
    <w:rsid w:val="00DB3313"/>
    <w:rsid w:val="00DB33EA"/>
    <w:rsid w:val="00DB3408"/>
    <w:rsid w:val="00DB35B4"/>
    <w:rsid w:val="00DB3689"/>
    <w:rsid w:val="00DB37EF"/>
    <w:rsid w:val="00DB385B"/>
    <w:rsid w:val="00DB385C"/>
    <w:rsid w:val="00DB38E1"/>
    <w:rsid w:val="00DB3B5D"/>
    <w:rsid w:val="00DB3DB8"/>
    <w:rsid w:val="00DB3DBB"/>
    <w:rsid w:val="00DB3EF0"/>
    <w:rsid w:val="00DB3F83"/>
    <w:rsid w:val="00DB3FAC"/>
    <w:rsid w:val="00DB3FBF"/>
    <w:rsid w:val="00DB401B"/>
    <w:rsid w:val="00DB40FA"/>
    <w:rsid w:val="00DB42E0"/>
    <w:rsid w:val="00DB4697"/>
    <w:rsid w:val="00DB47FA"/>
    <w:rsid w:val="00DB4816"/>
    <w:rsid w:val="00DB48C9"/>
    <w:rsid w:val="00DB492D"/>
    <w:rsid w:val="00DB4938"/>
    <w:rsid w:val="00DB4B4E"/>
    <w:rsid w:val="00DB4B6F"/>
    <w:rsid w:val="00DB4CD9"/>
    <w:rsid w:val="00DB4D2A"/>
    <w:rsid w:val="00DB4E2C"/>
    <w:rsid w:val="00DB4E91"/>
    <w:rsid w:val="00DB4F3E"/>
    <w:rsid w:val="00DB4F6C"/>
    <w:rsid w:val="00DB51DA"/>
    <w:rsid w:val="00DB527B"/>
    <w:rsid w:val="00DB52D0"/>
    <w:rsid w:val="00DB5397"/>
    <w:rsid w:val="00DB5564"/>
    <w:rsid w:val="00DB570C"/>
    <w:rsid w:val="00DB572B"/>
    <w:rsid w:val="00DB58A9"/>
    <w:rsid w:val="00DB5933"/>
    <w:rsid w:val="00DB59B2"/>
    <w:rsid w:val="00DB5CAD"/>
    <w:rsid w:val="00DB5CB6"/>
    <w:rsid w:val="00DB5D5D"/>
    <w:rsid w:val="00DB5F36"/>
    <w:rsid w:val="00DB5F60"/>
    <w:rsid w:val="00DB5FDC"/>
    <w:rsid w:val="00DB5FF2"/>
    <w:rsid w:val="00DB6088"/>
    <w:rsid w:val="00DB60F9"/>
    <w:rsid w:val="00DB618B"/>
    <w:rsid w:val="00DB61B7"/>
    <w:rsid w:val="00DB6307"/>
    <w:rsid w:val="00DB63DB"/>
    <w:rsid w:val="00DB65AF"/>
    <w:rsid w:val="00DB65B5"/>
    <w:rsid w:val="00DB6633"/>
    <w:rsid w:val="00DB680D"/>
    <w:rsid w:val="00DB6853"/>
    <w:rsid w:val="00DB6A05"/>
    <w:rsid w:val="00DB6A33"/>
    <w:rsid w:val="00DB6AA5"/>
    <w:rsid w:val="00DB6B86"/>
    <w:rsid w:val="00DB6CAB"/>
    <w:rsid w:val="00DB6DCC"/>
    <w:rsid w:val="00DB6E1B"/>
    <w:rsid w:val="00DB6E4B"/>
    <w:rsid w:val="00DB6F4A"/>
    <w:rsid w:val="00DB7098"/>
    <w:rsid w:val="00DB7273"/>
    <w:rsid w:val="00DB72EB"/>
    <w:rsid w:val="00DB7374"/>
    <w:rsid w:val="00DB737A"/>
    <w:rsid w:val="00DB751D"/>
    <w:rsid w:val="00DB754B"/>
    <w:rsid w:val="00DB7554"/>
    <w:rsid w:val="00DB76AC"/>
    <w:rsid w:val="00DB7748"/>
    <w:rsid w:val="00DB77A7"/>
    <w:rsid w:val="00DB7854"/>
    <w:rsid w:val="00DB7947"/>
    <w:rsid w:val="00DB7A63"/>
    <w:rsid w:val="00DB7AD6"/>
    <w:rsid w:val="00DB7ADF"/>
    <w:rsid w:val="00DB7CDA"/>
    <w:rsid w:val="00DB7CFF"/>
    <w:rsid w:val="00DB7D2D"/>
    <w:rsid w:val="00DB7D42"/>
    <w:rsid w:val="00DB7D52"/>
    <w:rsid w:val="00DB7DDB"/>
    <w:rsid w:val="00DB7E67"/>
    <w:rsid w:val="00DC0110"/>
    <w:rsid w:val="00DC013F"/>
    <w:rsid w:val="00DC0181"/>
    <w:rsid w:val="00DC01D8"/>
    <w:rsid w:val="00DC022E"/>
    <w:rsid w:val="00DC0238"/>
    <w:rsid w:val="00DC028D"/>
    <w:rsid w:val="00DC0309"/>
    <w:rsid w:val="00DC069D"/>
    <w:rsid w:val="00DC0705"/>
    <w:rsid w:val="00DC0718"/>
    <w:rsid w:val="00DC0725"/>
    <w:rsid w:val="00DC0765"/>
    <w:rsid w:val="00DC077C"/>
    <w:rsid w:val="00DC080D"/>
    <w:rsid w:val="00DC08D5"/>
    <w:rsid w:val="00DC094D"/>
    <w:rsid w:val="00DC0950"/>
    <w:rsid w:val="00DC0AA1"/>
    <w:rsid w:val="00DC0ABA"/>
    <w:rsid w:val="00DC0B86"/>
    <w:rsid w:val="00DC0C00"/>
    <w:rsid w:val="00DC0C30"/>
    <w:rsid w:val="00DC0DDA"/>
    <w:rsid w:val="00DC0E06"/>
    <w:rsid w:val="00DC0E80"/>
    <w:rsid w:val="00DC0F37"/>
    <w:rsid w:val="00DC0F58"/>
    <w:rsid w:val="00DC0F66"/>
    <w:rsid w:val="00DC0F89"/>
    <w:rsid w:val="00DC0FEA"/>
    <w:rsid w:val="00DC103B"/>
    <w:rsid w:val="00DC11C9"/>
    <w:rsid w:val="00DC12EA"/>
    <w:rsid w:val="00DC146B"/>
    <w:rsid w:val="00DC15B1"/>
    <w:rsid w:val="00DC165C"/>
    <w:rsid w:val="00DC1719"/>
    <w:rsid w:val="00DC190F"/>
    <w:rsid w:val="00DC19BD"/>
    <w:rsid w:val="00DC19D3"/>
    <w:rsid w:val="00DC19FC"/>
    <w:rsid w:val="00DC1A50"/>
    <w:rsid w:val="00DC1B9F"/>
    <w:rsid w:val="00DC1BB7"/>
    <w:rsid w:val="00DC1C4F"/>
    <w:rsid w:val="00DC1D6C"/>
    <w:rsid w:val="00DC1D84"/>
    <w:rsid w:val="00DC1E57"/>
    <w:rsid w:val="00DC1F22"/>
    <w:rsid w:val="00DC1F79"/>
    <w:rsid w:val="00DC1F7B"/>
    <w:rsid w:val="00DC2027"/>
    <w:rsid w:val="00DC210A"/>
    <w:rsid w:val="00DC21C3"/>
    <w:rsid w:val="00DC2240"/>
    <w:rsid w:val="00DC2322"/>
    <w:rsid w:val="00DC236C"/>
    <w:rsid w:val="00DC237F"/>
    <w:rsid w:val="00DC2508"/>
    <w:rsid w:val="00DC2582"/>
    <w:rsid w:val="00DC25A2"/>
    <w:rsid w:val="00DC2627"/>
    <w:rsid w:val="00DC2687"/>
    <w:rsid w:val="00DC2719"/>
    <w:rsid w:val="00DC279A"/>
    <w:rsid w:val="00DC2840"/>
    <w:rsid w:val="00DC2862"/>
    <w:rsid w:val="00DC2A69"/>
    <w:rsid w:val="00DC2A78"/>
    <w:rsid w:val="00DC2A85"/>
    <w:rsid w:val="00DC2AAB"/>
    <w:rsid w:val="00DC2D84"/>
    <w:rsid w:val="00DC2E47"/>
    <w:rsid w:val="00DC2E4F"/>
    <w:rsid w:val="00DC2F5A"/>
    <w:rsid w:val="00DC3012"/>
    <w:rsid w:val="00DC3442"/>
    <w:rsid w:val="00DC3564"/>
    <w:rsid w:val="00DC359E"/>
    <w:rsid w:val="00DC36D5"/>
    <w:rsid w:val="00DC377B"/>
    <w:rsid w:val="00DC3789"/>
    <w:rsid w:val="00DC37A8"/>
    <w:rsid w:val="00DC3812"/>
    <w:rsid w:val="00DC3832"/>
    <w:rsid w:val="00DC38AF"/>
    <w:rsid w:val="00DC3A0B"/>
    <w:rsid w:val="00DC3A60"/>
    <w:rsid w:val="00DC3A83"/>
    <w:rsid w:val="00DC3B54"/>
    <w:rsid w:val="00DC3C31"/>
    <w:rsid w:val="00DC3D7A"/>
    <w:rsid w:val="00DC3E1D"/>
    <w:rsid w:val="00DC3EFF"/>
    <w:rsid w:val="00DC3FFF"/>
    <w:rsid w:val="00DC4141"/>
    <w:rsid w:val="00DC41B0"/>
    <w:rsid w:val="00DC41D3"/>
    <w:rsid w:val="00DC4292"/>
    <w:rsid w:val="00DC430B"/>
    <w:rsid w:val="00DC438B"/>
    <w:rsid w:val="00DC4748"/>
    <w:rsid w:val="00DC4B7A"/>
    <w:rsid w:val="00DC4C1C"/>
    <w:rsid w:val="00DC4D00"/>
    <w:rsid w:val="00DC4D45"/>
    <w:rsid w:val="00DC4D4E"/>
    <w:rsid w:val="00DC4D63"/>
    <w:rsid w:val="00DC50A9"/>
    <w:rsid w:val="00DC5119"/>
    <w:rsid w:val="00DC51B9"/>
    <w:rsid w:val="00DC52D7"/>
    <w:rsid w:val="00DC5351"/>
    <w:rsid w:val="00DC5388"/>
    <w:rsid w:val="00DC5394"/>
    <w:rsid w:val="00DC5627"/>
    <w:rsid w:val="00DC569A"/>
    <w:rsid w:val="00DC575B"/>
    <w:rsid w:val="00DC5990"/>
    <w:rsid w:val="00DC59D2"/>
    <w:rsid w:val="00DC5AE0"/>
    <w:rsid w:val="00DC5C1D"/>
    <w:rsid w:val="00DC5C3B"/>
    <w:rsid w:val="00DC5CB2"/>
    <w:rsid w:val="00DC5CC3"/>
    <w:rsid w:val="00DC5D1E"/>
    <w:rsid w:val="00DC5DF8"/>
    <w:rsid w:val="00DC5E31"/>
    <w:rsid w:val="00DC5E55"/>
    <w:rsid w:val="00DC5E6C"/>
    <w:rsid w:val="00DC5E9C"/>
    <w:rsid w:val="00DC605B"/>
    <w:rsid w:val="00DC606C"/>
    <w:rsid w:val="00DC60A2"/>
    <w:rsid w:val="00DC61D4"/>
    <w:rsid w:val="00DC62B0"/>
    <w:rsid w:val="00DC6315"/>
    <w:rsid w:val="00DC63EF"/>
    <w:rsid w:val="00DC6406"/>
    <w:rsid w:val="00DC65B2"/>
    <w:rsid w:val="00DC663A"/>
    <w:rsid w:val="00DC66F4"/>
    <w:rsid w:val="00DC6783"/>
    <w:rsid w:val="00DC67E1"/>
    <w:rsid w:val="00DC6856"/>
    <w:rsid w:val="00DC6882"/>
    <w:rsid w:val="00DC6978"/>
    <w:rsid w:val="00DC6CBB"/>
    <w:rsid w:val="00DC6E9A"/>
    <w:rsid w:val="00DC6F1A"/>
    <w:rsid w:val="00DC7051"/>
    <w:rsid w:val="00DC707C"/>
    <w:rsid w:val="00DC71D6"/>
    <w:rsid w:val="00DC72A1"/>
    <w:rsid w:val="00DC7341"/>
    <w:rsid w:val="00DC73A1"/>
    <w:rsid w:val="00DC7571"/>
    <w:rsid w:val="00DC7572"/>
    <w:rsid w:val="00DC75FD"/>
    <w:rsid w:val="00DC7612"/>
    <w:rsid w:val="00DC7631"/>
    <w:rsid w:val="00DC7652"/>
    <w:rsid w:val="00DC76B1"/>
    <w:rsid w:val="00DC790D"/>
    <w:rsid w:val="00DC7932"/>
    <w:rsid w:val="00DC793C"/>
    <w:rsid w:val="00DC7ABD"/>
    <w:rsid w:val="00DC7AC6"/>
    <w:rsid w:val="00DC7BBE"/>
    <w:rsid w:val="00DC7CAC"/>
    <w:rsid w:val="00DC7DB1"/>
    <w:rsid w:val="00DC7F4C"/>
    <w:rsid w:val="00DC7FB6"/>
    <w:rsid w:val="00DC7FBB"/>
    <w:rsid w:val="00DC7FE1"/>
    <w:rsid w:val="00DD0087"/>
    <w:rsid w:val="00DD00C7"/>
    <w:rsid w:val="00DD0120"/>
    <w:rsid w:val="00DD01A3"/>
    <w:rsid w:val="00DD0234"/>
    <w:rsid w:val="00DD02ED"/>
    <w:rsid w:val="00DD057B"/>
    <w:rsid w:val="00DD059C"/>
    <w:rsid w:val="00DD0623"/>
    <w:rsid w:val="00DD0657"/>
    <w:rsid w:val="00DD08EE"/>
    <w:rsid w:val="00DD0915"/>
    <w:rsid w:val="00DD09C5"/>
    <w:rsid w:val="00DD0AC8"/>
    <w:rsid w:val="00DD0B96"/>
    <w:rsid w:val="00DD0B98"/>
    <w:rsid w:val="00DD0CD4"/>
    <w:rsid w:val="00DD0D7A"/>
    <w:rsid w:val="00DD0EEA"/>
    <w:rsid w:val="00DD0FE4"/>
    <w:rsid w:val="00DD111C"/>
    <w:rsid w:val="00DD1177"/>
    <w:rsid w:val="00DD1277"/>
    <w:rsid w:val="00DD1334"/>
    <w:rsid w:val="00DD1458"/>
    <w:rsid w:val="00DD152C"/>
    <w:rsid w:val="00DD1695"/>
    <w:rsid w:val="00DD16B5"/>
    <w:rsid w:val="00DD1778"/>
    <w:rsid w:val="00DD17C8"/>
    <w:rsid w:val="00DD1835"/>
    <w:rsid w:val="00DD1944"/>
    <w:rsid w:val="00DD1BC4"/>
    <w:rsid w:val="00DD1C27"/>
    <w:rsid w:val="00DD1CB5"/>
    <w:rsid w:val="00DD1CC7"/>
    <w:rsid w:val="00DD1EB7"/>
    <w:rsid w:val="00DD1F2B"/>
    <w:rsid w:val="00DD1F4F"/>
    <w:rsid w:val="00DD1FA1"/>
    <w:rsid w:val="00DD20EA"/>
    <w:rsid w:val="00DD21E8"/>
    <w:rsid w:val="00DD222F"/>
    <w:rsid w:val="00DD227D"/>
    <w:rsid w:val="00DD241B"/>
    <w:rsid w:val="00DD2565"/>
    <w:rsid w:val="00DD26AC"/>
    <w:rsid w:val="00DD27AF"/>
    <w:rsid w:val="00DD2866"/>
    <w:rsid w:val="00DD2900"/>
    <w:rsid w:val="00DD29A9"/>
    <w:rsid w:val="00DD29CA"/>
    <w:rsid w:val="00DD2D6C"/>
    <w:rsid w:val="00DD2D8A"/>
    <w:rsid w:val="00DD2E48"/>
    <w:rsid w:val="00DD2EC0"/>
    <w:rsid w:val="00DD2FC8"/>
    <w:rsid w:val="00DD3304"/>
    <w:rsid w:val="00DD339B"/>
    <w:rsid w:val="00DD33A1"/>
    <w:rsid w:val="00DD3407"/>
    <w:rsid w:val="00DD34A3"/>
    <w:rsid w:val="00DD3542"/>
    <w:rsid w:val="00DD3547"/>
    <w:rsid w:val="00DD3694"/>
    <w:rsid w:val="00DD36D6"/>
    <w:rsid w:val="00DD37F2"/>
    <w:rsid w:val="00DD3946"/>
    <w:rsid w:val="00DD3961"/>
    <w:rsid w:val="00DD39E5"/>
    <w:rsid w:val="00DD3A64"/>
    <w:rsid w:val="00DD3B2F"/>
    <w:rsid w:val="00DD3BC2"/>
    <w:rsid w:val="00DD3BFD"/>
    <w:rsid w:val="00DD3E3E"/>
    <w:rsid w:val="00DD3F84"/>
    <w:rsid w:val="00DD3F8B"/>
    <w:rsid w:val="00DD40D9"/>
    <w:rsid w:val="00DD4536"/>
    <w:rsid w:val="00DD46E1"/>
    <w:rsid w:val="00DD489C"/>
    <w:rsid w:val="00DD48FF"/>
    <w:rsid w:val="00DD49C1"/>
    <w:rsid w:val="00DD4AE8"/>
    <w:rsid w:val="00DD4B1F"/>
    <w:rsid w:val="00DD4B3C"/>
    <w:rsid w:val="00DD4B8D"/>
    <w:rsid w:val="00DD4CCA"/>
    <w:rsid w:val="00DD4D3B"/>
    <w:rsid w:val="00DD4DCC"/>
    <w:rsid w:val="00DD4FA4"/>
    <w:rsid w:val="00DD4FE4"/>
    <w:rsid w:val="00DD50BB"/>
    <w:rsid w:val="00DD5139"/>
    <w:rsid w:val="00DD514E"/>
    <w:rsid w:val="00DD5151"/>
    <w:rsid w:val="00DD526D"/>
    <w:rsid w:val="00DD5345"/>
    <w:rsid w:val="00DD5361"/>
    <w:rsid w:val="00DD5387"/>
    <w:rsid w:val="00DD5474"/>
    <w:rsid w:val="00DD5518"/>
    <w:rsid w:val="00DD5656"/>
    <w:rsid w:val="00DD56C7"/>
    <w:rsid w:val="00DD576D"/>
    <w:rsid w:val="00DD590F"/>
    <w:rsid w:val="00DD59F0"/>
    <w:rsid w:val="00DD5A8E"/>
    <w:rsid w:val="00DD5FB6"/>
    <w:rsid w:val="00DD602D"/>
    <w:rsid w:val="00DD6215"/>
    <w:rsid w:val="00DD638E"/>
    <w:rsid w:val="00DD6512"/>
    <w:rsid w:val="00DD664B"/>
    <w:rsid w:val="00DD6654"/>
    <w:rsid w:val="00DD66EC"/>
    <w:rsid w:val="00DD6714"/>
    <w:rsid w:val="00DD67D1"/>
    <w:rsid w:val="00DD680E"/>
    <w:rsid w:val="00DD68D2"/>
    <w:rsid w:val="00DD68FE"/>
    <w:rsid w:val="00DD6A8D"/>
    <w:rsid w:val="00DD6A94"/>
    <w:rsid w:val="00DD6AEC"/>
    <w:rsid w:val="00DD6CD4"/>
    <w:rsid w:val="00DD6D6B"/>
    <w:rsid w:val="00DD6E33"/>
    <w:rsid w:val="00DD6EBE"/>
    <w:rsid w:val="00DD6F04"/>
    <w:rsid w:val="00DD7012"/>
    <w:rsid w:val="00DD71A3"/>
    <w:rsid w:val="00DD71B1"/>
    <w:rsid w:val="00DD71CB"/>
    <w:rsid w:val="00DD7261"/>
    <w:rsid w:val="00DD73E7"/>
    <w:rsid w:val="00DD74AC"/>
    <w:rsid w:val="00DD758E"/>
    <w:rsid w:val="00DD75EC"/>
    <w:rsid w:val="00DD766E"/>
    <w:rsid w:val="00DD7670"/>
    <w:rsid w:val="00DD767B"/>
    <w:rsid w:val="00DD790F"/>
    <w:rsid w:val="00DD7A11"/>
    <w:rsid w:val="00DD7A16"/>
    <w:rsid w:val="00DD7A8A"/>
    <w:rsid w:val="00DD7AAF"/>
    <w:rsid w:val="00DD7B76"/>
    <w:rsid w:val="00DD7C5C"/>
    <w:rsid w:val="00DD7EEC"/>
    <w:rsid w:val="00DD7FC0"/>
    <w:rsid w:val="00DE00A6"/>
    <w:rsid w:val="00DE00D2"/>
    <w:rsid w:val="00DE01C9"/>
    <w:rsid w:val="00DE02D1"/>
    <w:rsid w:val="00DE037A"/>
    <w:rsid w:val="00DE03E6"/>
    <w:rsid w:val="00DE0411"/>
    <w:rsid w:val="00DE0434"/>
    <w:rsid w:val="00DE04B3"/>
    <w:rsid w:val="00DE04D4"/>
    <w:rsid w:val="00DE0556"/>
    <w:rsid w:val="00DE06F2"/>
    <w:rsid w:val="00DE0A49"/>
    <w:rsid w:val="00DE0B0B"/>
    <w:rsid w:val="00DE0BC9"/>
    <w:rsid w:val="00DE0CD6"/>
    <w:rsid w:val="00DE0D11"/>
    <w:rsid w:val="00DE0E99"/>
    <w:rsid w:val="00DE1014"/>
    <w:rsid w:val="00DE1053"/>
    <w:rsid w:val="00DE1113"/>
    <w:rsid w:val="00DE1135"/>
    <w:rsid w:val="00DE114A"/>
    <w:rsid w:val="00DE123F"/>
    <w:rsid w:val="00DE1442"/>
    <w:rsid w:val="00DE153D"/>
    <w:rsid w:val="00DE163E"/>
    <w:rsid w:val="00DE16B6"/>
    <w:rsid w:val="00DE16C9"/>
    <w:rsid w:val="00DE16D4"/>
    <w:rsid w:val="00DE16EB"/>
    <w:rsid w:val="00DE1745"/>
    <w:rsid w:val="00DE176C"/>
    <w:rsid w:val="00DE1851"/>
    <w:rsid w:val="00DE1862"/>
    <w:rsid w:val="00DE19A6"/>
    <w:rsid w:val="00DE1A86"/>
    <w:rsid w:val="00DE1B35"/>
    <w:rsid w:val="00DE1BD1"/>
    <w:rsid w:val="00DE1E3A"/>
    <w:rsid w:val="00DE1EBE"/>
    <w:rsid w:val="00DE2113"/>
    <w:rsid w:val="00DE2340"/>
    <w:rsid w:val="00DE23EB"/>
    <w:rsid w:val="00DE2659"/>
    <w:rsid w:val="00DE2777"/>
    <w:rsid w:val="00DE2831"/>
    <w:rsid w:val="00DE28CF"/>
    <w:rsid w:val="00DE29A2"/>
    <w:rsid w:val="00DE2A4E"/>
    <w:rsid w:val="00DE2A5D"/>
    <w:rsid w:val="00DE2AA2"/>
    <w:rsid w:val="00DE2AF4"/>
    <w:rsid w:val="00DE2B8E"/>
    <w:rsid w:val="00DE2BFD"/>
    <w:rsid w:val="00DE2D00"/>
    <w:rsid w:val="00DE2D0A"/>
    <w:rsid w:val="00DE2D7A"/>
    <w:rsid w:val="00DE2ED6"/>
    <w:rsid w:val="00DE2F34"/>
    <w:rsid w:val="00DE307C"/>
    <w:rsid w:val="00DE314D"/>
    <w:rsid w:val="00DE31AD"/>
    <w:rsid w:val="00DE3389"/>
    <w:rsid w:val="00DE33A0"/>
    <w:rsid w:val="00DE347F"/>
    <w:rsid w:val="00DE3483"/>
    <w:rsid w:val="00DE3493"/>
    <w:rsid w:val="00DE36FA"/>
    <w:rsid w:val="00DE370F"/>
    <w:rsid w:val="00DE3B0E"/>
    <w:rsid w:val="00DE3B4B"/>
    <w:rsid w:val="00DE3BF2"/>
    <w:rsid w:val="00DE3C83"/>
    <w:rsid w:val="00DE3D9D"/>
    <w:rsid w:val="00DE3E03"/>
    <w:rsid w:val="00DE3E74"/>
    <w:rsid w:val="00DE3E99"/>
    <w:rsid w:val="00DE3F3B"/>
    <w:rsid w:val="00DE3F98"/>
    <w:rsid w:val="00DE4042"/>
    <w:rsid w:val="00DE413A"/>
    <w:rsid w:val="00DE41D8"/>
    <w:rsid w:val="00DE4262"/>
    <w:rsid w:val="00DE430E"/>
    <w:rsid w:val="00DE45D4"/>
    <w:rsid w:val="00DE4AB9"/>
    <w:rsid w:val="00DE4B6F"/>
    <w:rsid w:val="00DE4BFC"/>
    <w:rsid w:val="00DE4C54"/>
    <w:rsid w:val="00DE4CCF"/>
    <w:rsid w:val="00DE4D19"/>
    <w:rsid w:val="00DE4D29"/>
    <w:rsid w:val="00DE4D45"/>
    <w:rsid w:val="00DE4E36"/>
    <w:rsid w:val="00DE4EDE"/>
    <w:rsid w:val="00DE521B"/>
    <w:rsid w:val="00DE5297"/>
    <w:rsid w:val="00DE53F2"/>
    <w:rsid w:val="00DE54D8"/>
    <w:rsid w:val="00DE5533"/>
    <w:rsid w:val="00DE5763"/>
    <w:rsid w:val="00DE5765"/>
    <w:rsid w:val="00DE58B2"/>
    <w:rsid w:val="00DE58C7"/>
    <w:rsid w:val="00DE598F"/>
    <w:rsid w:val="00DE5B60"/>
    <w:rsid w:val="00DE5B61"/>
    <w:rsid w:val="00DE5DE4"/>
    <w:rsid w:val="00DE5E63"/>
    <w:rsid w:val="00DE5E89"/>
    <w:rsid w:val="00DE6373"/>
    <w:rsid w:val="00DE6424"/>
    <w:rsid w:val="00DE66F0"/>
    <w:rsid w:val="00DE6711"/>
    <w:rsid w:val="00DE68A2"/>
    <w:rsid w:val="00DE6901"/>
    <w:rsid w:val="00DE6921"/>
    <w:rsid w:val="00DE6AA7"/>
    <w:rsid w:val="00DE6AC0"/>
    <w:rsid w:val="00DE6C28"/>
    <w:rsid w:val="00DE6EDD"/>
    <w:rsid w:val="00DE6EEB"/>
    <w:rsid w:val="00DE6EF8"/>
    <w:rsid w:val="00DE6F05"/>
    <w:rsid w:val="00DE6F51"/>
    <w:rsid w:val="00DE709F"/>
    <w:rsid w:val="00DE70FE"/>
    <w:rsid w:val="00DE71DE"/>
    <w:rsid w:val="00DE7310"/>
    <w:rsid w:val="00DE7334"/>
    <w:rsid w:val="00DE7382"/>
    <w:rsid w:val="00DE750E"/>
    <w:rsid w:val="00DE756E"/>
    <w:rsid w:val="00DE75D1"/>
    <w:rsid w:val="00DE76A1"/>
    <w:rsid w:val="00DE76AF"/>
    <w:rsid w:val="00DE7820"/>
    <w:rsid w:val="00DE7914"/>
    <w:rsid w:val="00DE7B04"/>
    <w:rsid w:val="00DE7B3C"/>
    <w:rsid w:val="00DE7B3E"/>
    <w:rsid w:val="00DE7B8F"/>
    <w:rsid w:val="00DE7BF1"/>
    <w:rsid w:val="00DE7C52"/>
    <w:rsid w:val="00DE7C70"/>
    <w:rsid w:val="00DE7D28"/>
    <w:rsid w:val="00DE7D56"/>
    <w:rsid w:val="00DE7EF8"/>
    <w:rsid w:val="00DE7F1A"/>
    <w:rsid w:val="00DE7F38"/>
    <w:rsid w:val="00DF0083"/>
    <w:rsid w:val="00DF0096"/>
    <w:rsid w:val="00DF00AA"/>
    <w:rsid w:val="00DF0297"/>
    <w:rsid w:val="00DF02A4"/>
    <w:rsid w:val="00DF02C4"/>
    <w:rsid w:val="00DF033A"/>
    <w:rsid w:val="00DF03C9"/>
    <w:rsid w:val="00DF0496"/>
    <w:rsid w:val="00DF04D2"/>
    <w:rsid w:val="00DF04F8"/>
    <w:rsid w:val="00DF064C"/>
    <w:rsid w:val="00DF0770"/>
    <w:rsid w:val="00DF08F0"/>
    <w:rsid w:val="00DF0969"/>
    <w:rsid w:val="00DF0A17"/>
    <w:rsid w:val="00DF0A8A"/>
    <w:rsid w:val="00DF0AFF"/>
    <w:rsid w:val="00DF0BCD"/>
    <w:rsid w:val="00DF0C17"/>
    <w:rsid w:val="00DF0CA9"/>
    <w:rsid w:val="00DF0E5A"/>
    <w:rsid w:val="00DF0EB9"/>
    <w:rsid w:val="00DF0F3F"/>
    <w:rsid w:val="00DF0F4B"/>
    <w:rsid w:val="00DF0F90"/>
    <w:rsid w:val="00DF0FD0"/>
    <w:rsid w:val="00DF1066"/>
    <w:rsid w:val="00DF1155"/>
    <w:rsid w:val="00DF11E3"/>
    <w:rsid w:val="00DF11E9"/>
    <w:rsid w:val="00DF1209"/>
    <w:rsid w:val="00DF1268"/>
    <w:rsid w:val="00DF143F"/>
    <w:rsid w:val="00DF15BD"/>
    <w:rsid w:val="00DF1657"/>
    <w:rsid w:val="00DF173C"/>
    <w:rsid w:val="00DF17C8"/>
    <w:rsid w:val="00DF18B8"/>
    <w:rsid w:val="00DF1A2B"/>
    <w:rsid w:val="00DF1AFB"/>
    <w:rsid w:val="00DF1B0E"/>
    <w:rsid w:val="00DF1BC9"/>
    <w:rsid w:val="00DF1CEE"/>
    <w:rsid w:val="00DF2074"/>
    <w:rsid w:val="00DF212C"/>
    <w:rsid w:val="00DF22E1"/>
    <w:rsid w:val="00DF2373"/>
    <w:rsid w:val="00DF23B0"/>
    <w:rsid w:val="00DF24DA"/>
    <w:rsid w:val="00DF2546"/>
    <w:rsid w:val="00DF2677"/>
    <w:rsid w:val="00DF2764"/>
    <w:rsid w:val="00DF298E"/>
    <w:rsid w:val="00DF2998"/>
    <w:rsid w:val="00DF2ACC"/>
    <w:rsid w:val="00DF2B2F"/>
    <w:rsid w:val="00DF2C83"/>
    <w:rsid w:val="00DF2CC0"/>
    <w:rsid w:val="00DF2CD7"/>
    <w:rsid w:val="00DF2D9F"/>
    <w:rsid w:val="00DF2DD5"/>
    <w:rsid w:val="00DF2E37"/>
    <w:rsid w:val="00DF2F4F"/>
    <w:rsid w:val="00DF303C"/>
    <w:rsid w:val="00DF3150"/>
    <w:rsid w:val="00DF3189"/>
    <w:rsid w:val="00DF3310"/>
    <w:rsid w:val="00DF338D"/>
    <w:rsid w:val="00DF33CE"/>
    <w:rsid w:val="00DF3468"/>
    <w:rsid w:val="00DF3578"/>
    <w:rsid w:val="00DF35FB"/>
    <w:rsid w:val="00DF37AA"/>
    <w:rsid w:val="00DF37EF"/>
    <w:rsid w:val="00DF3805"/>
    <w:rsid w:val="00DF3869"/>
    <w:rsid w:val="00DF38E6"/>
    <w:rsid w:val="00DF3958"/>
    <w:rsid w:val="00DF39DE"/>
    <w:rsid w:val="00DF3A6E"/>
    <w:rsid w:val="00DF3B43"/>
    <w:rsid w:val="00DF3B62"/>
    <w:rsid w:val="00DF3BD8"/>
    <w:rsid w:val="00DF3FA5"/>
    <w:rsid w:val="00DF4267"/>
    <w:rsid w:val="00DF42A1"/>
    <w:rsid w:val="00DF42CC"/>
    <w:rsid w:val="00DF4306"/>
    <w:rsid w:val="00DF4357"/>
    <w:rsid w:val="00DF4438"/>
    <w:rsid w:val="00DF4563"/>
    <w:rsid w:val="00DF462E"/>
    <w:rsid w:val="00DF4639"/>
    <w:rsid w:val="00DF46B0"/>
    <w:rsid w:val="00DF495E"/>
    <w:rsid w:val="00DF49D3"/>
    <w:rsid w:val="00DF4A75"/>
    <w:rsid w:val="00DF4B39"/>
    <w:rsid w:val="00DF4C9F"/>
    <w:rsid w:val="00DF4D16"/>
    <w:rsid w:val="00DF4D39"/>
    <w:rsid w:val="00DF4D47"/>
    <w:rsid w:val="00DF4D49"/>
    <w:rsid w:val="00DF4DBA"/>
    <w:rsid w:val="00DF5198"/>
    <w:rsid w:val="00DF52D5"/>
    <w:rsid w:val="00DF5349"/>
    <w:rsid w:val="00DF53BC"/>
    <w:rsid w:val="00DF5432"/>
    <w:rsid w:val="00DF543A"/>
    <w:rsid w:val="00DF543F"/>
    <w:rsid w:val="00DF5459"/>
    <w:rsid w:val="00DF54BB"/>
    <w:rsid w:val="00DF588B"/>
    <w:rsid w:val="00DF589E"/>
    <w:rsid w:val="00DF5900"/>
    <w:rsid w:val="00DF5905"/>
    <w:rsid w:val="00DF5909"/>
    <w:rsid w:val="00DF5912"/>
    <w:rsid w:val="00DF5A3F"/>
    <w:rsid w:val="00DF5A4A"/>
    <w:rsid w:val="00DF5B04"/>
    <w:rsid w:val="00DF5C5D"/>
    <w:rsid w:val="00DF5CB9"/>
    <w:rsid w:val="00DF5CDF"/>
    <w:rsid w:val="00DF5D3C"/>
    <w:rsid w:val="00DF5DB0"/>
    <w:rsid w:val="00DF5F48"/>
    <w:rsid w:val="00DF5FF5"/>
    <w:rsid w:val="00DF606F"/>
    <w:rsid w:val="00DF6141"/>
    <w:rsid w:val="00DF61AF"/>
    <w:rsid w:val="00DF6429"/>
    <w:rsid w:val="00DF64A9"/>
    <w:rsid w:val="00DF64B5"/>
    <w:rsid w:val="00DF68FE"/>
    <w:rsid w:val="00DF69B4"/>
    <w:rsid w:val="00DF6B42"/>
    <w:rsid w:val="00DF6C47"/>
    <w:rsid w:val="00DF6C85"/>
    <w:rsid w:val="00DF6D16"/>
    <w:rsid w:val="00DF6D70"/>
    <w:rsid w:val="00DF6F58"/>
    <w:rsid w:val="00DF6F84"/>
    <w:rsid w:val="00DF7012"/>
    <w:rsid w:val="00DF7136"/>
    <w:rsid w:val="00DF7194"/>
    <w:rsid w:val="00DF7237"/>
    <w:rsid w:val="00DF725D"/>
    <w:rsid w:val="00DF72B7"/>
    <w:rsid w:val="00DF7452"/>
    <w:rsid w:val="00DF74D8"/>
    <w:rsid w:val="00DF7520"/>
    <w:rsid w:val="00DF75EE"/>
    <w:rsid w:val="00DF7829"/>
    <w:rsid w:val="00DF79D8"/>
    <w:rsid w:val="00DF7BB0"/>
    <w:rsid w:val="00DF7D19"/>
    <w:rsid w:val="00DF7E2B"/>
    <w:rsid w:val="00DF7F63"/>
    <w:rsid w:val="00E00019"/>
    <w:rsid w:val="00E0003B"/>
    <w:rsid w:val="00E00171"/>
    <w:rsid w:val="00E001C8"/>
    <w:rsid w:val="00E002BF"/>
    <w:rsid w:val="00E00330"/>
    <w:rsid w:val="00E0053C"/>
    <w:rsid w:val="00E0077A"/>
    <w:rsid w:val="00E0084A"/>
    <w:rsid w:val="00E00891"/>
    <w:rsid w:val="00E00C2F"/>
    <w:rsid w:val="00E00C37"/>
    <w:rsid w:val="00E00C45"/>
    <w:rsid w:val="00E00CD9"/>
    <w:rsid w:val="00E00EAA"/>
    <w:rsid w:val="00E00EC5"/>
    <w:rsid w:val="00E00F39"/>
    <w:rsid w:val="00E00F42"/>
    <w:rsid w:val="00E0106C"/>
    <w:rsid w:val="00E0113C"/>
    <w:rsid w:val="00E01233"/>
    <w:rsid w:val="00E01360"/>
    <w:rsid w:val="00E01431"/>
    <w:rsid w:val="00E01470"/>
    <w:rsid w:val="00E014E6"/>
    <w:rsid w:val="00E01609"/>
    <w:rsid w:val="00E016A9"/>
    <w:rsid w:val="00E017E2"/>
    <w:rsid w:val="00E01853"/>
    <w:rsid w:val="00E019D9"/>
    <w:rsid w:val="00E01AE6"/>
    <w:rsid w:val="00E01CF7"/>
    <w:rsid w:val="00E01E0A"/>
    <w:rsid w:val="00E01FEA"/>
    <w:rsid w:val="00E02099"/>
    <w:rsid w:val="00E02105"/>
    <w:rsid w:val="00E021FE"/>
    <w:rsid w:val="00E02407"/>
    <w:rsid w:val="00E02434"/>
    <w:rsid w:val="00E02514"/>
    <w:rsid w:val="00E025FA"/>
    <w:rsid w:val="00E02691"/>
    <w:rsid w:val="00E027A4"/>
    <w:rsid w:val="00E02819"/>
    <w:rsid w:val="00E0291D"/>
    <w:rsid w:val="00E02972"/>
    <w:rsid w:val="00E02B51"/>
    <w:rsid w:val="00E02C1C"/>
    <w:rsid w:val="00E02C74"/>
    <w:rsid w:val="00E02D85"/>
    <w:rsid w:val="00E02DB4"/>
    <w:rsid w:val="00E02E00"/>
    <w:rsid w:val="00E02EE9"/>
    <w:rsid w:val="00E02EFB"/>
    <w:rsid w:val="00E02F12"/>
    <w:rsid w:val="00E02F69"/>
    <w:rsid w:val="00E03181"/>
    <w:rsid w:val="00E031F5"/>
    <w:rsid w:val="00E03219"/>
    <w:rsid w:val="00E032A4"/>
    <w:rsid w:val="00E033F7"/>
    <w:rsid w:val="00E0351F"/>
    <w:rsid w:val="00E035E9"/>
    <w:rsid w:val="00E03618"/>
    <w:rsid w:val="00E03677"/>
    <w:rsid w:val="00E0369B"/>
    <w:rsid w:val="00E037A4"/>
    <w:rsid w:val="00E03981"/>
    <w:rsid w:val="00E03A3B"/>
    <w:rsid w:val="00E03A49"/>
    <w:rsid w:val="00E03A55"/>
    <w:rsid w:val="00E03A61"/>
    <w:rsid w:val="00E03A96"/>
    <w:rsid w:val="00E03ABA"/>
    <w:rsid w:val="00E03C10"/>
    <w:rsid w:val="00E03C2A"/>
    <w:rsid w:val="00E03C32"/>
    <w:rsid w:val="00E03C77"/>
    <w:rsid w:val="00E03D2C"/>
    <w:rsid w:val="00E03DDC"/>
    <w:rsid w:val="00E03F10"/>
    <w:rsid w:val="00E03F19"/>
    <w:rsid w:val="00E03F7C"/>
    <w:rsid w:val="00E03F89"/>
    <w:rsid w:val="00E03FA5"/>
    <w:rsid w:val="00E04177"/>
    <w:rsid w:val="00E04248"/>
    <w:rsid w:val="00E04286"/>
    <w:rsid w:val="00E0443E"/>
    <w:rsid w:val="00E04519"/>
    <w:rsid w:val="00E04584"/>
    <w:rsid w:val="00E045A6"/>
    <w:rsid w:val="00E04675"/>
    <w:rsid w:val="00E046F2"/>
    <w:rsid w:val="00E047B0"/>
    <w:rsid w:val="00E047BB"/>
    <w:rsid w:val="00E047F2"/>
    <w:rsid w:val="00E0484F"/>
    <w:rsid w:val="00E0486A"/>
    <w:rsid w:val="00E04884"/>
    <w:rsid w:val="00E048F9"/>
    <w:rsid w:val="00E0491B"/>
    <w:rsid w:val="00E04948"/>
    <w:rsid w:val="00E04B18"/>
    <w:rsid w:val="00E04C8A"/>
    <w:rsid w:val="00E04C8F"/>
    <w:rsid w:val="00E04DF6"/>
    <w:rsid w:val="00E04F37"/>
    <w:rsid w:val="00E04F55"/>
    <w:rsid w:val="00E05077"/>
    <w:rsid w:val="00E052AF"/>
    <w:rsid w:val="00E054A3"/>
    <w:rsid w:val="00E054A8"/>
    <w:rsid w:val="00E054E4"/>
    <w:rsid w:val="00E05852"/>
    <w:rsid w:val="00E05880"/>
    <w:rsid w:val="00E059E5"/>
    <w:rsid w:val="00E05CFE"/>
    <w:rsid w:val="00E05DBD"/>
    <w:rsid w:val="00E05F6A"/>
    <w:rsid w:val="00E06277"/>
    <w:rsid w:val="00E066F8"/>
    <w:rsid w:val="00E067BD"/>
    <w:rsid w:val="00E0695E"/>
    <w:rsid w:val="00E069D6"/>
    <w:rsid w:val="00E06BA7"/>
    <w:rsid w:val="00E06D17"/>
    <w:rsid w:val="00E06D43"/>
    <w:rsid w:val="00E06D93"/>
    <w:rsid w:val="00E06E92"/>
    <w:rsid w:val="00E06EEB"/>
    <w:rsid w:val="00E06EF2"/>
    <w:rsid w:val="00E06F97"/>
    <w:rsid w:val="00E07055"/>
    <w:rsid w:val="00E07131"/>
    <w:rsid w:val="00E07156"/>
    <w:rsid w:val="00E072BC"/>
    <w:rsid w:val="00E07478"/>
    <w:rsid w:val="00E0747D"/>
    <w:rsid w:val="00E07522"/>
    <w:rsid w:val="00E07580"/>
    <w:rsid w:val="00E075DE"/>
    <w:rsid w:val="00E07610"/>
    <w:rsid w:val="00E076AD"/>
    <w:rsid w:val="00E076D9"/>
    <w:rsid w:val="00E0771E"/>
    <w:rsid w:val="00E07761"/>
    <w:rsid w:val="00E077C4"/>
    <w:rsid w:val="00E0787D"/>
    <w:rsid w:val="00E0796B"/>
    <w:rsid w:val="00E0798F"/>
    <w:rsid w:val="00E07B0C"/>
    <w:rsid w:val="00E07BCB"/>
    <w:rsid w:val="00E07C1F"/>
    <w:rsid w:val="00E07DF8"/>
    <w:rsid w:val="00E10296"/>
    <w:rsid w:val="00E102BF"/>
    <w:rsid w:val="00E103CA"/>
    <w:rsid w:val="00E1046F"/>
    <w:rsid w:val="00E10519"/>
    <w:rsid w:val="00E10564"/>
    <w:rsid w:val="00E10568"/>
    <w:rsid w:val="00E105CF"/>
    <w:rsid w:val="00E106D4"/>
    <w:rsid w:val="00E10816"/>
    <w:rsid w:val="00E10913"/>
    <w:rsid w:val="00E10A0F"/>
    <w:rsid w:val="00E10A1F"/>
    <w:rsid w:val="00E10AD6"/>
    <w:rsid w:val="00E10C38"/>
    <w:rsid w:val="00E10CBD"/>
    <w:rsid w:val="00E10DE6"/>
    <w:rsid w:val="00E10E28"/>
    <w:rsid w:val="00E10EDC"/>
    <w:rsid w:val="00E1139D"/>
    <w:rsid w:val="00E11483"/>
    <w:rsid w:val="00E11618"/>
    <w:rsid w:val="00E1161B"/>
    <w:rsid w:val="00E1178C"/>
    <w:rsid w:val="00E11799"/>
    <w:rsid w:val="00E118AB"/>
    <w:rsid w:val="00E119A1"/>
    <w:rsid w:val="00E119DE"/>
    <w:rsid w:val="00E11ABF"/>
    <w:rsid w:val="00E11B37"/>
    <w:rsid w:val="00E11B46"/>
    <w:rsid w:val="00E11B49"/>
    <w:rsid w:val="00E11B89"/>
    <w:rsid w:val="00E11CC7"/>
    <w:rsid w:val="00E11CE0"/>
    <w:rsid w:val="00E11EF7"/>
    <w:rsid w:val="00E11F0E"/>
    <w:rsid w:val="00E120C3"/>
    <w:rsid w:val="00E1223E"/>
    <w:rsid w:val="00E124D7"/>
    <w:rsid w:val="00E125CE"/>
    <w:rsid w:val="00E12696"/>
    <w:rsid w:val="00E12718"/>
    <w:rsid w:val="00E127E0"/>
    <w:rsid w:val="00E1281F"/>
    <w:rsid w:val="00E1299C"/>
    <w:rsid w:val="00E12A74"/>
    <w:rsid w:val="00E12AEB"/>
    <w:rsid w:val="00E12D05"/>
    <w:rsid w:val="00E12D62"/>
    <w:rsid w:val="00E12DBA"/>
    <w:rsid w:val="00E12EB7"/>
    <w:rsid w:val="00E12EBE"/>
    <w:rsid w:val="00E12EDF"/>
    <w:rsid w:val="00E12EE6"/>
    <w:rsid w:val="00E12EF4"/>
    <w:rsid w:val="00E12F9A"/>
    <w:rsid w:val="00E12FDE"/>
    <w:rsid w:val="00E13251"/>
    <w:rsid w:val="00E132D9"/>
    <w:rsid w:val="00E135B1"/>
    <w:rsid w:val="00E136D7"/>
    <w:rsid w:val="00E1371D"/>
    <w:rsid w:val="00E13766"/>
    <w:rsid w:val="00E138B7"/>
    <w:rsid w:val="00E138C2"/>
    <w:rsid w:val="00E13A6C"/>
    <w:rsid w:val="00E13B38"/>
    <w:rsid w:val="00E13B4A"/>
    <w:rsid w:val="00E13BC3"/>
    <w:rsid w:val="00E13FE7"/>
    <w:rsid w:val="00E14001"/>
    <w:rsid w:val="00E1413D"/>
    <w:rsid w:val="00E1418E"/>
    <w:rsid w:val="00E141ED"/>
    <w:rsid w:val="00E142D0"/>
    <w:rsid w:val="00E142D6"/>
    <w:rsid w:val="00E14440"/>
    <w:rsid w:val="00E14450"/>
    <w:rsid w:val="00E146F6"/>
    <w:rsid w:val="00E1471A"/>
    <w:rsid w:val="00E1471C"/>
    <w:rsid w:val="00E14776"/>
    <w:rsid w:val="00E14786"/>
    <w:rsid w:val="00E1488F"/>
    <w:rsid w:val="00E148BC"/>
    <w:rsid w:val="00E14908"/>
    <w:rsid w:val="00E14920"/>
    <w:rsid w:val="00E14921"/>
    <w:rsid w:val="00E1493B"/>
    <w:rsid w:val="00E149BF"/>
    <w:rsid w:val="00E14A63"/>
    <w:rsid w:val="00E14B52"/>
    <w:rsid w:val="00E14B93"/>
    <w:rsid w:val="00E14DA7"/>
    <w:rsid w:val="00E14EBC"/>
    <w:rsid w:val="00E15092"/>
    <w:rsid w:val="00E1524B"/>
    <w:rsid w:val="00E15335"/>
    <w:rsid w:val="00E153F9"/>
    <w:rsid w:val="00E1557A"/>
    <w:rsid w:val="00E15712"/>
    <w:rsid w:val="00E1588D"/>
    <w:rsid w:val="00E15C05"/>
    <w:rsid w:val="00E15CC2"/>
    <w:rsid w:val="00E15EAB"/>
    <w:rsid w:val="00E15FCD"/>
    <w:rsid w:val="00E16087"/>
    <w:rsid w:val="00E16103"/>
    <w:rsid w:val="00E1611A"/>
    <w:rsid w:val="00E1616B"/>
    <w:rsid w:val="00E161EE"/>
    <w:rsid w:val="00E162A8"/>
    <w:rsid w:val="00E162AA"/>
    <w:rsid w:val="00E162DE"/>
    <w:rsid w:val="00E1640B"/>
    <w:rsid w:val="00E165BE"/>
    <w:rsid w:val="00E165E0"/>
    <w:rsid w:val="00E165E6"/>
    <w:rsid w:val="00E166A6"/>
    <w:rsid w:val="00E166CB"/>
    <w:rsid w:val="00E166CF"/>
    <w:rsid w:val="00E16864"/>
    <w:rsid w:val="00E16B2B"/>
    <w:rsid w:val="00E16B88"/>
    <w:rsid w:val="00E16B97"/>
    <w:rsid w:val="00E16B9F"/>
    <w:rsid w:val="00E16BF3"/>
    <w:rsid w:val="00E16C1A"/>
    <w:rsid w:val="00E16C6B"/>
    <w:rsid w:val="00E16CA2"/>
    <w:rsid w:val="00E16E6A"/>
    <w:rsid w:val="00E16E8B"/>
    <w:rsid w:val="00E16F42"/>
    <w:rsid w:val="00E16F90"/>
    <w:rsid w:val="00E16FA3"/>
    <w:rsid w:val="00E1715A"/>
    <w:rsid w:val="00E1737B"/>
    <w:rsid w:val="00E1737E"/>
    <w:rsid w:val="00E1738D"/>
    <w:rsid w:val="00E173EA"/>
    <w:rsid w:val="00E174E1"/>
    <w:rsid w:val="00E1755A"/>
    <w:rsid w:val="00E175FD"/>
    <w:rsid w:val="00E17716"/>
    <w:rsid w:val="00E178D3"/>
    <w:rsid w:val="00E17904"/>
    <w:rsid w:val="00E1794F"/>
    <w:rsid w:val="00E17AD6"/>
    <w:rsid w:val="00E17C2F"/>
    <w:rsid w:val="00E17C5B"/>
    <w:rsid w:val="00E17C6E"/>
    <w:rsid w:val="00E17C8B"/>
    <w:rsid w:val="00E17D23"/>
    <w:rsid w:val="00E17DCA"/>
    <w:rsid w:val="00E17E05"/>
    <w:rsid w:val="00E17F1A"/>
    <w:rsid w:val="00E200B3"/>
    <w:rsid w:val="00E20136"/>
    <w:rsid w:val="00E201A3"/>
    <w:rsid w:val="00E202A8"/>
    <w:rsid w:val="00E2036A"/>
    <w:rsid w:val="00E2058E"/>
    <w:rsid w:val="00E20759"/>
    <w:rsid w:val="00E2082B"/>
    <w:rsid w:val="00E20852"/>
    <w:rsid w:val="00E208D0"/>
    <w:rsid w:val="00E20A6F"/>
    <w:rsid w:val="00E20B59"/>
    <w:rsid w:val="00E20C5C"/>
    <w:rsid w:val="00E20C6E"/>
    <w:rsid w:val="00E20CFE"/>
    <w:rsid w:val="00E20EBD"/>
    <w:rsid w:val="00E20F44"/>
    <w:rsid w:val="00E20FBA"/>
    <w:rsid w:val="00E214B7"/>
    <w:rsid w:val="00E214C4"/>
    <w:rsid w:val="00E21524"/>
    <w:rsid w:val="00E216AB"/>
    <w:rsid w:val="00E216B7"/>
    <w:rsid w:val="00E21768"/>
    <w:rsid w:val="00E2177B"/>
    <w:rsid w:val="00E217E8"/>
    <w:rsid w:val="00E2187E"/>
    <w:rsid w:val="00E218E7"/>
    <w:rsid w:val="00E21A62"/>
    <w:rsid w:val="00E21B50"/>
    <w:rsid w:val="00E21B7A"/>
    <w:rsid w:val="00E21C8C"/>
    <w:rsid w:val="00E21E68"/>
    <w:rsid w:val="00E21E91"/>
    <w:rsid w:val="00E21F9F"/>
    <w:rsid w:val="00E22310"/>
    <w:rsid w:val="00E22327"/>
    <w:rsid w:val="00E223A4"/>
    <w:rsid w:val="00E224CC"/>
    <w:rsid w:val="00E224FB"/>
    <w:rsid w:val="00E2252A"/>
    <w:rsid w:val="00E22576"/>
    <w:rsid w:val="00E22639"/>
    <w:rsid w:val="00E22692"/>
    <w:rsid w:val="00E228C6"/>
    <w:rsid w:val="00E228F7"/>
    <w:rsid w:val="00E229A3"/>
    <w:rsid w:val="00E229C3"/>
    <w:rsid w:val="00E22A34"/>
    <w:rsid w:val="00E22BF7"/>
    <w:rsid w:val="00E22C49"/>
    <w:rsid w:val="00E22D96"/>
    <w:rsid w:val="00E22E23"/>
    <w:rsid w:val="00E22E52"/>
    <w:rsid w:val="00E22FAB"/>
    <w:rsid w:val="00E22FDE"/>
    <w:rsid w:val="00E230E0"/>
    <w:rsid w:val="00E23164"/>
    <w:rsid w:val="00E231C2"/>
    <w:rsid w:val="00E231E7"/>
    <w:rsid w:val="00E2322F"/>
    <w:rsid w:val="00E23353"/>
    <w:rsid w:val="00E23369"/>
    <w:rsid w:val="00E233D6"/>
    <w:rsid w:val="00E2340D"/>
    <w:rsid w:val="00E23686"/>
    <w:rsid w:val="00E23688"/>
    <w:rsid w:val="00E236EA"/>
    <w:rsid w:val="00E23765"/>
    <w:rsid w:val="00E23934"/>
    <w:rsid w:val="00E23A9F"/>
    <w:rsid w:val="00E23DC8"/>
    <w:rsid w:val="00E23EAA"/>
    <w:rsid w:val="00E23F96"/>
    <w:rsid w:val="00E23FCE"/>
    <w:rsid w:val="00E2403B"/>
    <w:rsid w:val="00E24072"/>
    <w:rsid w:val="00E240C8"/>
    <w:rsid w:val="00E24124"/>
    <w:rsid w:val="00E24144"/>
    <w:rsid w:val="00E24156"/>
    <w:rsid w:val="00E24184"/>
    <w:rsid w:val="00E241AB"/>
    <w:rsid w:val="00E2435F"/>
    <w:rsid w:val="00E24391"/>
    <w:rsid w:val="00E243E1"/>
    <w:rsid w:val="00E24635"/>
    <w:rsid w:val="00E2465E"/>
    <w:rsid w:val="00E246B2"/>
    <w:rsid w:val="00E246ED"/>
    <w:rsid w:val="00E247C1"/>
    <w:rsid w:val="00E2483D"/>
    <w:rsid w:val="00E2499E"/>
    <w:rsid w:val="00E249DE"/>
    <w:rsid w:val="00E249F9"/>
    <w:rsid w:val="00E24A06"/>
    <w:rsid w:val="00E24B67"/>
    <w:rsid w:val="00E24C62"/>
    <w:rsid w:val="00E24D65"/>
    <w:rsid w:val="00E24DA7"/>
    <w:rsid w:val="00E24EEA"/>
    <w:rsid w:val="00E24FA0"/>
    <w:rsid w:val="00E24FB8"/>
    <w:rsid w:val="00E24FF1"/>
    <w:rsid w:val="00E25065"/>
    <w:rsid w:val="00E25420"/>
    <w:rsid w:val="00E25502"/>
    <w:rsid w:val="00E25656"/>
    <w:rsid w:val="00E25698"/>
    <w:rsid w:val="00E2580F"/>
    <w:rsid w:val="00E25819"/>
    <w:rsid w:val="00E259E2"/>
    <w:rsid w:val="00E25A0D"/>
    <w:rsid w:val="00E25AAD"/>
    <w:rsid w:val="00E25AAF"/>
    <w:rsid w:val="00E25BCD"/>
    <w:rsid w:val="00E25BED"/>
    <w:rsid w:val="00E25C2F"/>
    <w:rsid w:val="00E25CDF"/>
    <w:rsid w:val="00E25D74"/>
    <w:rsid w:val="00E25DDB"/>
    <w:rsid w:val="00E25E5B"/>
    <w:rsid w:val="00E25EAD"/>
    <w:rsid w:val="00E25F20"/>
    <w:rsid w:val="00E26114"/>
    <w:rsid w:val="00E2626A"/>
    <w:rsid w:val="00E263D7"/>
    <w:rsid w:val="00E263F1"/>
    <w:rsid w:val="00E264F2"/>
    <w:rsid w:val="00E2655C"/>
    <w:rsid w:val="00E265B0"/>
    <w:rsid w:val="00E265E4"/>
    <w:rsid w:val="00E266A6"/>
    <w:rsid w:val="00E26788"/>
    <w:rsid w:val="00E26898"/>
    <w:rsid w:val="00E26909"/>
    <w:rsid w:val="00E26987"/>
    <w:rsid w:val="00E26BC7"/>
    <w:rsid w:val="00E26BEF"/>
    <w:rsid w:val="00E26D42"/>
    <w:rsid w:val="00E26E9B"/>
    <w:rsid w:val="00E26EB9"/>
    <w:rsid w:val="00E26F98"/>
    <w:rsid w:val="00E26F99"/>
    <w:rsid w:val="00E27071"/>
    <w:rsid w:val="00E2707F"/>
    <w:rsid w:val="00E2718A"/>
    <w:rsid w:val="00E2723C"/>
    <w:rsid w:val="00E27277"/>
    <w:rsid w:val="00E2727F"/>
    <w:rsid w:val="00E273BA"/>
    <w:rsid w:val="00E27552"/>
    <w:rsid w:val="00E27597"/>
    <w:rsid w:val="00E277BD"/>
    <w:rsid w:val="00E277F1"/>
    <w:rsid w:val="00E2794F"/>
    <w:rsid w:val="00E27AFF"/>
    <w:rsid w:val="00E27B8F"/>
    <w:rsid w:val="00E27CE5"/>
    <w:rsid w:val="00E27DED"/>
    <w:rsid w:val="00E27EEC"/>
    <w:rsid w:val="00E27F4E"/>
    <w:rsid w:val="00E27F85"/>
    <w:rsid w:val="00E3007A"/>
    <w:rsid w:val="00E3008B"/>
    <w:rsid w:val="00E300C5"/>
    <w:rsid w:val="00E3011A"/>
    <w:rsid w:val="00E30261"/>
    <w:rsid w:val="00E302E1"/>
    <w:rsid w:val="00E3033F"/>
    <w:rsid w:val="00E305C4"/>
    <w:rsid w:val="00E3067B"/>
    <w:rsid w:val="00E3077B"/>
    <w:rsid w:val="00E30851"/>
    <w:rsid w:val="00E3091A"/>
    <w:rsid w:val="00E309AB"/>
    <w:rsid w:val="00E309DB"/>
    <w:rsid w:val="00E30A49"/>
    <w:rsid w:val="00E30A54"/>
    <w:rsid w:val="00E30B51"/>
    <w:rsid w:val="00E30BA6"/>
    <w:rsid w:val="00E30BBF"/>
    <w:rsid w:val="00E30C34"/>
    <w:rsid w:val="00E30D71"/>
    <w:rsid w:val="00E30D7B"/>
    <w:rsid w:val="00E30DB3"/>
    <w:rsid w:val="00E30E8D"/>
    <w:rsid w:val="00E30EAC"/>
    <w:rsid w:val="00E3151F"/>
    <w:rsid w:val="00E3152C"/>
    <w:rsid w:val="00E31608"/>
    <w:rsid w:val="00E316AD"/>
    <w:rsid w:val="00E3193B"/>
    <w:rsid w:val="00E319C3"/>
    <w:rsid w:val="00E31A01"/>
    <w:rsid w:val="00E31AAB"/>
    <w:rsid w:val="00E31B70"/>
    <w:rsid w:val="00E31BE4"/>
    <w:rsid w:val="00E31CB6"/>
    <w:rsid w:val="00E31CF0"/>
    <w:rsid w:val="00E31D71"/>
    <w:rsid w:val="00E31E7F"/>
    <w:rsid w:val="00E32005"/>
    <w:rsid w:val="00E32057"/>
    <w:rsid w:val="00E320FD"/>
    <w:rsid w:val="00E32233"/>
    <w:rsid w:val="00E3224B"/>
    <w:rsid w:val="00E32363"/>
    <w:rsid w:val="00E32375"/>
    <w:rsid w:val="00E324C8"/>
    <w:rsid w:val="00E32537"/>
    <w:rsid w:val="00E3270B"/>
    <w:rsid w:val="00E3282D"/>
    <w:rsid w:val="00E32856"/>
    <w:rsid w:val="00E32872"/>
    <w:rsid w:val="00E32874"/>
    <w:rsid w:val="00E3289A"/>
    <w:rsid w:val="00E328EF"/>
    <w:rsid w:val="00E32966"/>
    <w:rsid w:val="00E329F2"/>
    <w:rsid w:val="00E32A3B"/>
    <w:rsid w:val="00E32A9A"/>
    <w:rsid w:val="00E32A9C"/>
    <w:rsid w:val="00E32ABC"/>
    <w:rsid w:val="00E32BEA"/>
    <w:rsid w:val="00E32C7F"/>
    <w:rsid w:val="00E331C9"/>
    <w:rsid w:val="00E331F9"/>
    <w:rsid w:val="00E332C2"/>
    <w:rsid w:val="00E334C0"/>
    <w:rsid w:val="00E3376B"/>
    <w:rsid w:val="00E3376C"/>
    <w:rsid w:val="00E339F8"/>
    <w:rsid w:val="00E33ABA"/>
    <w:rsid w:val="00E33AD2"/>
    <w:rsid w:val="00E33B8F"/>
    <w:rsid w:val="00E33BAC"/>
    <w:rsid w:val="00E33C0F"/>
    <w:rsid w:val="00E33C9D"/>
    <w:rsid w:val="00E33CF3"/>
    <w:rsid w:val="00E33D59"/>
    <w:rsid w:val="00E33E87"/>
    <w:rsid w:val="00E33F41"/>
    <w:rsid w:val="00E34076"/>
    <w:rsid w:val="00E340AE"/>
    <w:rsid w:val="00E3410D"/>
    <w:rsid w:val="00E34142"/>
    <w:rsid w:val="00E3421D"/>
    <w:rsid w:val="00E34277"/>
    <w:rsid w:val="00E342FC"/>
    <w:rsid w:val="00E34402"/>
    <w:rsid w:val="00E3443C"/>
    <w:rsid w:val="00E3446F"/>
    <w:rsid w:val="00E345CE"/>
    <w:rsid w:val="00E3460B"/>
    <w:rsid w:val="00E34638"/>
    <w:rsid w:val="00E348A2"/>
    <w:rsid w:val="00E348A4"/>
    <w:rsid w:val="00E349C0"/>
    <w:rsid w:val="00E34A7E"/>
    <w:rsid w:val="00E34C74"/>
    <w:rsid w:val="00E34D28"/>
    <w:rsid w:val="00E34D45"/>
    <w:rsid w:val="00E34D5B"/>
    <w:rsid w:val="00E34E30"/>
    <w:rsid w:val="00E34E48"/>
    <w:rsid w:val="00E34E76"/>
    <w:rsid w:val="00E3502A"/>
    <w:rsid w:val="00E35199"/>
    <w:rsid w:val="00E351CA"/>
    <w:rsid w:val="00E3523A"/>
    <w:rsid w:val="00E352B9"/>
    <w:rsid w:val="00E3540F"/>
    <w:rsid w:val="00E354B4"/>
    <w:rsid w:val="00E35512"/>
    <w:rsid w:val="00E35516"/>
    <w:rsid w:val="00E355A0"/>
    <w:rsid w:val="00E35648"/>
    <w:rsid w:val="00E3571B"/>
    <w:rsid w:val="00E357B0"/>
    <w:rsid w:val="00E35889"/>
    <w:rsid w:val="00E359BB"/>
    <w:rsid w:val="00E359ED"/>
    <w:rsid w:val="00E35B13"/>
    <w:rsid w:val="00E35BFE"/>
    <w:rsid w:val="00E35C44"/>
    <w:rsid w:val="00E35CB9"/>
    <w:rsid w:val="00E35D34"/>
    <w:rsid w:val="00E35D38"/>
    <w:rsid w:val="00E35E44"/>
    <w:rsid w:val="00E35E57"/>
    <w:rsid w:val="00E36091"/>
    <w:rsid w:val="00E360AA"/>
    <w:rsid w:val="00E360B1"/>
    <w:rsid w:val="00E360C6"/>
    <w:rsid w:val="00E361B3"/>
    <w:rsid w:val="00E3622A"/>
    <w:rsid w:val="00E36379"/>
    <w:rsid w:val="00E36480"/>
    <w:rsid w:val="00E36847"/>
    <w:rsid w:val="00E36A0B"/>
    <w:rsid w:val="00E36B44"/>
    <w:rsid w:val="00E36BAD"/>
    <w:rsid w:val="00E36C01"/>
    <w:rsid w:val="00E36E2A"/>
    <w:rsid w:val="00E36F69"/>
    <w:rsid w:val="00E36FD9"/>
    <w:rsid w:val="00E37008"/>
    <w:rsid w:val="00E37020"/>
    <w:rsid w:val="00E37021"/>
    <w:rsid w:val="00E371D3"/>
    <w:rsid w:val="00E371DD"/>
    <w:rsid w:val="00E37230"/>
    <w:rsid w:val="00E37294"/>
    <w:rsid w:val="00E37356"/>
    <w:rsid w:val="00E37488"/>
    <w:rsid w:val="00E375C9"/>
    <w:rsid w:val="00E37612"/>
    <w:rsid w:val="00E377D0"/>
    <w:rsid w:val="00E37848"/>
    <w:rsid w:val="00E378BB"/>
    <w:rsid w:val="00E3794A"/>
    <w:rsid w:val="00E37AC2"/>
    <w:rsid w:val="00E37C80"/>
    <w:rsid w:val="00E37F3D"/>
    <w:rsid w:val="00E37FD3"/>
    <w:rsid w:val="00E37FDD"/>
    <w:rsid w:val="00E40072"/>
    <w:rsid w:val="00E4018C"/>
    <w:rsid w:val="00E401DC"/>
    <w:rsid w:val="00E4025D"/>
    <w:rsid w:val="00E40343"/>
    <w:rsid w:val="00E4047E"/>
    <w:rsid w:val="00E40745"/>
    <w:rsid w:val="00E4077F"/>
    <w:rsid w:val="00E4084B"/>
    <w:rsid w:val="00E40878"/>
    <w:rsid w:val="00E40A08"/>
    <w:rsid w:val="00E40CD0"/>
    <w:rsid w:val="00E40E1D"/>
    <w:rsid w:val="00E40E8C"/>
    <w:rsid w:val="00E40FF0"/>
    <w:rsid w:val="00E41151"/>
    <w:rsid w:val="00E411CC"/>
    <w:rsid w:val="00E4124A"/>
    <w:rsid w:val="00E413E8"/>
    <w:rsid w:val="00E41505"/>
    <w:rsid w:val="00E4152D"/>
    <w:rsid w:val="00E41618"/>
    <w:rsid w:val="00E4170B"/>
    <w:rsid w:val="00E4175F"/>
    <w:rsid w:val="00E41795"/>
    <w:rsid w:val="00E417F5"/>
    <w:rsid w:val="00E418FC"/>
    <w:rsid w:val="00E4192E"/>
    <w:rsid w:val="00E41A70"/>
    <w:rsid w:val="00E41AEA"/>
    <w:rsid w:val="00E41B9F"/>
    <w:rsid w:val="00E41BC8"/>
    <w:rsid w:val="00E41C6C"/>
    <w:rsid w:val="00E41D69"/>
    <w:rsid w:val="00E41FAA"/>
    <w:rsid w:val="00E41FAB"/>
    <w:rsid w:val="00E42041"/>
    <w:rsid w:val="00E4209B"/>
    <w:rsid w:val="00E420C0"/>
    <w:rsid w:val="00E4212F"/>
    <w:rsid w:val="00E42132"/>
    <w:rsid w:val="00E42372"/>
    <w:rsid w:val="00E426D2"/>
    <w:rsid w:val="00E4271E"/>
    <w:rsid w:val="00E427D4"/>
    <w:rsid w:val="00E427DC"/>
    <w:rsid w:val="00E4288F"/>
    <w:rsid w:val="00E429AF"/>
    <w:rsid w:val="00E429B9"/>
    <w:rsid w:val="00E42A39"/>
    <w:rsid w:val="00E42A4C"/>
    <w:rsid w:val="00E42C0E"/>
    <w:rsid w:val="00E42D2C"/>
    <w:rsid w:val="00E42D35"/>
    <w:rsid w:val="00E42D6F"/>
    <w:rsid w:val="00E42DBA"/>
    <w:rsid w:val="00E42DEF"/>
    <w:rsid w:val="00E42E80"/>
    <w:rsid w:val="00E42EA2"/>
    <w:rsid w:val="00E42FD8"/>
    <w:rsid w:val="00E4300E"/>
    <w:rsid w:val="00E4302A"/>
    <w:rsid w:val="00E4306F"/>
    <w:rsid w:val="00E4333F"/>
    <w:rsid w:val="00E433AF"/>
    <w:rsid w:val="00E434B7"/>
    <w:rsid w:val="00E435FE"/>
    <w:rsid w:val="00E4386E"/>
    <w:rsid w:val="00E438CA"/>
    <w:rsid w:val="00E43989"/>
    <w:rsid w:val="00E43A19"/>
    <w:rsid w:val="00E43B0F"/>
    <w:rsid w:val="00E43B4D"/>
    <w:rsid w:val="00E43BC6"/>
    <w:rsid w:val="00E43D14"/>
    <w:rsid w:val="00E43ECD"/>
    <w:rsid w:val="00E43F5B"/>
    <w:rsid w:val="00E44026"/>
    <w:rsid w:val="00E4407B"/>
    <w:rsid w:val="00E44110"/>
    <w:rsid w:val="00E442A6"/>
    <w:rsid w:val="00E443FC"/>
    <w:rsid w:val="00E44409"/>
    <w:rsid w:val="00E44458"/>
    <w:rsid w:val="00E44462"/>
    <w:rsid w:val="00E44487"/>
    <w:rsid w:val="00E4487B"/>
    <w:rsid w:val="00E4492E"/>
    <w:rsid w:val="00E44969"/>
    <w:rsid w:val="00E449AA"/>
    <w:rsid w:val="00E44A2F"/>
    <w:rsid w:val="00E44A91"/>
    <w:rsid w:val="00E44AC6"/>
    <w:rsid w:val="00E44AFC"/>
    <w:rsid w:val="00E44B5F"/>
    <w:rsid w:val="00E44D4E"/>
    <w:rsid w:val="00E44D56"/>
    <w:rsid w:val="00E44D68"/>
    <w:rsid w:val="00E44D75"/>
    <w:rsid w:val="00E44DED"/>
    <w:rsid w:val="00E44E2E"/>
    <w:rsid w:val="00E44E44"/>
    <w:rsid w:val="00E44F06"/>
    <w:rsid w:val="00E44F6E"/>
    <w:rsid w:val="00E44FBF"/>
    <w:rsid w:val="00E4509C"/>
    <w:rsid w:val="00E45125"/>
    <w:rsid w:val="00E45208"/>
    <w:rsid w:val="00E452EE"/>
    <w:rsid w:val="00E4534C"/>
    <w:rsid w:val="00E4535B"/>
    <w:rsid w:val="00E4544C"/>
    <w:rsid w:val="00E4550A"/>
    <w:rsid w:val="00E4559E"/>
    <w:rsid w:val="00E45643"/>
    <w:rsid w:val="00E45648"/>
    <w:rsid w:val="00E456DC"/>
    <w:rsid w:val="00E459A6"/>
    <w:rsid w:val="00E459D2"/>
    <w:rsid w:val="00E45B87"/>
    <w:rsid w:val="00E45C39"/>
    <w:rsid w:val="00E45C8D"/>
    <w:rsid w:val="00E45D01"/>
    <w:rsid w:val="00E45D69"/>
    <w:rsid w:val="00E45E05"/>
    <w:rsid w:val="00E45E0E"/>
    <w:rsid w:val="00E45E24"/>
    <w:rsid w:val="00E4625D"/>
    <w:rsid w:val="00E462A2"/>
    <w:rsid w:val="00E4638F"/>
    <w:rsid w:val="00E46426"/>
    <w:rsid w:val="00E464C9"/>
    <w:rsid w:val="00E465A2"/>
    <w:rsid w:val="00E465BF"/>
    <w:rsid w:val="00E46624"/>
    <w:rsid w:val="00E46759"/>
    <w:rsid w:val="00E4678A"/>
    <w:rsid w:val="00E468A3"/>
    <w:rsid w:val="00E46927"/>
    <w:rsid w:val="00E469B6"/>
    <w:rsid w:val="00E46AA5"/>
    <w:rsid w:val="00E46ABC"/>
    <w:rsid w:val="00E46BAE"/>
    <w:rsid w:val="00E46F23"/>
    <w:rsid w:val="00E46FD8"/>
    <w:rsid w:val="00E47022"/>
    <w:rsid w:val="00E47046"/>
    <w:rsid w:val="00E47100"/>
    <w:rsid w:val="00E472AC"/>
    <w:rsid w:val="00E47396"/>
    <w:rsid w:val="00E47451"/>
    <w:rsid w:val="00E47629"/>
    <w:rsid w:val="00E4771D"/>
    <w:rsid w:val="00E4774D"/>
    <w:rsid w:val="00E477FA"/>
    <w:rsid w:val="00E47885"/>
    <w:rsid w:val="00E478D1"/>
    <w:rsid w:val="00E47906"/>
    <w:rsid w:val="00E47920"/>
    <w:rsid w:val="00E47C18"/>
    <w:rsid w:val="00E47DA3"/>
    <w:rsid w:val="00E47DF3"/>
    <w:rsid w:val="00E47E56"/>
    <w:rsid w:val="00E47EBA"/>
    <w:rsid w:val="00E5009E"/>
    <w:rsid w:val="00E50152"/>
    <w:rsid w:val="00E5016A"/>
    <w:rsid w:val="00E50209"/>
    <w:rsid w:val="00E5022E"/>
    <w:rsid w:val="00E50240"/>
    <w:rsid w:val="00E50463"/>
    <w:rsid w:val="00E504A3"/>
    <w:rsid w:val="00E5051B"/>
    <w:rsid w:val="00E505A4"/>
    <w:rsid w:val="00E5064C"/>
    <w:rsid w:val="00E5068F"/>
    <w:rsid w:val="00E50704"/>
    <w:rsid w:val="00E5073B"/>
    <w:rsid w:val="00E507A7"/>
    <w:rsid w:val="00E507FF"/>
    <w:rsid w:val="00E5082C"/>
    <w:rsid w:val="00E50872"/>
    <w:rsid w:val="00E50911"/>
    <w:rsid w:val="00E50919"/>
    <w:rsid w:val="00E5091D"/>
    <w:rsid w:val="00E50A9F"/>
    <w:rsid w:val="00E50B66"/>
    <w:rsid w:val="00E50BBE"/>
    <w:rsid w:val="00E50BC0"/>
    <w:rsid w:val="00E50DC3"/>
    <w:rsid w:val="00E50F5F"/>
    <w:rsid w:val="00E51141"/>
    <w:rsid w:val="00E511BC"/>
    <w:rsid w:val="00E511D0"/>
    <w:rsid w:val="00E5138C"/>
    <w:rsid w:val="00E51498"/>
    <w:rsid w:val="00E51513"/>
    <w:rsid w:val="00E51533"/>
    <w:rsid w:val="00E518EC"/>
    <w:rsid w:val="00E5191B"/>
    <w:rsid w:val="00E51922"/>
    <w:rsid w:val="00E51A0D"/>
    <w:rsid w:val="00E51A6F"/>
    <w:rsid w:val="00E51B58"/>
    <w:rsid w:val="00E51DE6"/>
    <w:rsid w:val="00E51E7C"/>
    <w:rsid w:val="00E52049"/>
    <w:rsid w:val="00E520BF"/>
    <w:rsid w:val="00E52137"/>
    <w:rsid w:val="00E52150"/>
    <w:rsid w:val="00E52639"/>
    <w:rsid w:val="00E52748"/>
    <w:rsid w:val="00E5282B"/>
    <w:rsid w:val="00E52865"/>
    <w:rsid w:val="00E52A4F"/>
    <w:rsid w:val="00E52A56"/>
    <w:rsid w:val="00E52AB6"/>
    <w:rsid w:val="00E52B01"/>
    <w:rsid w:val="00E52B57"/>
    <w:rsid w:val="00E52C62"/>
    <w:rsid w:val="00E52CCE"/>
    <w:rsid w:val="00E52CD6"/>
    <w:rsid w:val="00E52D35"/>
    <w:rsid w:val="00E52D3A"/>
    <w:rsid w:val="00E52D4F"/>
    <w:rsid w:val="00E52DCE"/>
    <w:rsid w:val="00E52DE5"/>
    <w:rsid w:val="00E52E69"/>
    <w:rsid w:val="00E52F2E"/>
    <w:rsid w:val="00E53061"/>
    <w:rsid w:val="00E53069"/>
    <w:rsid w:val="00E53471"/>
    <w:rsid w:val="00E534DB"/>
    <w:rsid w:val="00E534F9"/>
    <w:rsid w:val="00E53653"/>
    <w:rsid w:val="00E536CF"/>
    <w:rsid w:val="00E53981"/>
    <w:rsid w:val="00E539A9"/>
    <w:rsid w:val="00E539F5"/>
    <w:rsid w:val="00E53C1E"/>
    <w:rsid w:val="00E53C8D"/>
    <w:rsid w:val="00E53CD9"/>
    <w:rsid w:val="00E53D2A"/>
    <w:rsid w:val="00E53D85"/>
    <w:rsid w:val="00E53DEC"/>
    <w:rsid w:val="00E53E92"/>
    <w:rsid w:val="00E53F3B"/>
    <w:rsid w:val="00E53F89"/>
    <w:rsid w:val="00E53FCB"/>
    <w:rsid w:val="00E54049"/>
    <w:rsid w:val="00E541C1"/>
    <w:rsid w:val="00E54201"/>
    <w:rsid w:val="00E5431E"/>
    <w:rsid w:val="00E543FF"/>
    <w:rsid w:val="00E544CF"/>
    <w:rsid w:val="00E544D0"/>
    <w:rsid w:val="00E545D2"/>
    <w:rsid w:val="00E54679"/>
    <w:rsid w:val="00E5468E"/>
    <w:rsid w:val="00E546EC"/>
    <w:rsid w:val="00E54930"/>
    <w:rsid w:val="00E54ACB"/>
    <w:rsid w:val="00E54AD8"/>
    <w:rsid w:val="00E54B0F"/>
    <w:rsid w:val="00E54CA0"/>
    <w:rsid w:val="00E54CC6"/>
    <w:rsid w:val="00E54CF9"/>
    <w:rsid w:val="00E54DA1"/>
    <w:rsid w:val="00E54E5F"/>
    <w:rsid w:val="00E54EE3"/>
    <w:rsid w:val="00E54F3F"/>
    <w:rsid w:val="00E54F77"/>
    <w:rsid w:val="00E54F93"/>
    <w:rsid w:val="00E55008"/>
    <w:rsid w:val="00E551D6"/>
    <w:rsid w:val="00E55247"/>
    <w:rsid w:val="00E5527D"/>
    <w:rsid w:val="00E552D7"/>
    <w:rsid w:val="00E5531A"/>
    <w:rsid w:val="00E5538B"/>
    <w:rsid w:val="00E55546"/>
    <w:rsid w:val="00E555B7"/>
    <w:rsid w:val="00E556C2"/>
    <w:rsid w:val="00E55770"/>
    <w:rsid w:val="00E558F5"/>
    <w:rsid w:val="00E55913"/>
    <w:rsid w:val="00E55B90"/>
    <w:rsid w:val="00E55CB3"/>
    <w:rsid w:val="00E55CD7"/>
    <w:rsid w:val="00E55D54"/>
    <w:rsid w:val="00E55F3E"/>
    <w:rsid w:val="00E5600A"/>
    <w:rsid w:val="00E563EB"/>
    <w:rsid w:val="00E56493"/>
    <w:rsid w:val="00E564F3"/>
    <w:rsid w:val="00E564F4"/>
    <w:rsid w:val="00E5662A"/>
    <w:rsid w:val="00E56654"/>
    <w:rsid w:val="00E56694"/>
    <w:rsid w:val="00E5678F"/>
    <w:rsid w:val="00E56A61"/>
    <w:rsid w:val="00E56B69"/>
    <w:rsid w:val="00E56C14"/>
    <w:rsid w:val="00E56C67"/>
    <w:rsid w:val="00E56CBF"/>
    <w:rsid w:val="00E56CF6"/>
    <w:rsid w:val="00E56DE2"/>
    <w:rsid w:val="00E56ECA"/>
    <w:rsid w:val="00E56F85"/>
    <w:rsid w:val="00E56F91"/>
    <w:rsid w:val="00E56FCB"/>
    <w:rsid w:val="00E5710C"/>
    <w:rsid w:val="00E57171"/>
    <w:rsid w:val="00E57211"/>
    <w:rsid w:val="00E57215"/>
    <w:rsid w:val="00E57318"/>
    <w:rsid w:val="00E573BC"/>
    <w:rsid w:val="00E573E9"/>
    <w:rsid w:val="00E57425"/>
    <w:rsid w:val="00E574F4"/>
    <w:rsid w:val="00E5759A"/>
    <w:rsid w:val="00E576D2"/>
    <w:rsid w:val="00E57762"/>
    <w:rsid w:val="00E577DE"/>
    <w:rsid w:val="00E57884"/>
    <w:rsid w:val="00E5788F"/>
    <w:rsid w:val="00E578F6"/>
    <w:rsid w:val="00E57A17"/>
    <w:rsid w:val="00E57AB3"/>
    <w:rsid w:val="00E57AE3"/>
    <w:rsid w:val="00E57C49"/>
    <w:rsid w:val="00E57C4C"/>
    <w:rsid w:val="00E57C54"/>
    <w:rsid w:val="00E57C8A"/>
    <w:rsid w:val="00E57D49"/>
    <w:rsid w:val="00E57D8C"/>
    <w:rsid w:val="00E57E27"/>
    <w:rsid w:val="00E6002F"/>
    <w:rsid w:val="00E600C8"/>
    <w:rsid w:val="00E600CC"/>
    <w:rsid w:val="00E60194"/>
    <w:rsid w:val="00E601F6"/>
    <w:rsid w:val="00E60271"/>
    <w:rsid w:val="00E60336"/>
    <w:rsid w:val="00E6034E"/>
    <w:rsid w:val="00E60377"/>
    <w:rsid w:val="00E60507"/>
    <w:rsid w:val="00E60514"/>
    <w:rsid w:val="00E60639"/>
    <w:rsid w:val="00E606DB"/>
    <w:rsid w:val="00E6090D"/>
    <w:rsid w:val="00E60925"/>
    <w:rsid w:val="00E6095B"/>
    <w:rsid w:val="00E609B2"/>
    <w:rsid w:val="00E60A6F"/>
    <w:rsid w:val="00E60A76"/>
    <w:rsid w:val="00E60AAB"/>
    <w:rsid w:val="00E60AC7"/>
    <w:rsid w:val="00E60B00"/>
    <w:rsid w:val="00E60C89"/>
    <w:rsid w:val="00E60E3A"/>
    <w:rsid w:val="00E60E5F"/>
    <w:rsid w:val="00E60EBB"/>
    <w:rsid w:val="00E60F8A"/>
    <w:rsid w:val="00E6108F"/>
    <w:rsid w:val="00E610E5"/>
    <w:rsid w:val="00E611C4"/>
    <w:rsid w:val="00E61292"/>
    <w:rsid w:val="00E612B9"/>
    <w:rsid w:val="00E61301"/>
    <w:rsid w:val="00E61329"/>
    <w:rsid w:val="00E61390"/>
    <w:rsid w:val="00E613CC"/>
    <w:rsid w:val="00E6143A"/>
    <w:rsid w:val="00E6143E"/>
    <w:rsid w:val="00E61456"/>
    <w:rsid w:val="00E6170E"/>
    <w:rsid w:val="00E617D5"/>
    <w:rsid w:val="00E6187E"/>
    <w:rsid w:val="00E619FB"/>
    <w:rsid w:val="00E61A6C"/>
    <w:rsid w:val="00E61AB5"/>
    <w:rsid w:val="00E61ABC"/>
    <w:rsid w:val="00E61CEF"/>
    <w:rsid w:val="00E61D8A"/>
    <w:rsid w:val="00E61EAE"/>
    <w:rsid w:val="00E61FEF"/>
    <w:rsid w:val="00E61FF4"/>
    <w:rsid w:val="00E61FF9"/>
    <w:rsid w:val="00E620A0"/>
    <w:rsid w:val="00E6216A"/>
    <w:rsid w:val="00E621D0"/>
    <w:rsid w:val="00E62227"/>
    <w:rsid w:val="00E623CA"/>
    <w:rsid w:val="00E624AD"/>
    <w:rsid w:val="00E624EE"/>
    <w:rsid w:val="00E626D5"/>
    <w:rsid w:val="00E6278F"/>
    <w:rsid w:val="00E62805"/>
    <w:rsid w:val="00E6285F"/>
    <w:rsid w:val="00E628AB"/>
    <w:rsid w:val="00E628E9"/>
    <w:rsid w:val="00E629CC"/>
    <w:rsid w:val="00E629D8"/>
    <w:rsid w:val="00E62A5D"/>
    <w:rsid w:val="00E62AF0"/>
    <w:rsid w:val="00E62D67"/>
    <w:rsid w:val="00E62DAB"/>
    <w:rsid w:val="00E62F48"/>
    <w:rsid w:val="00E63114"/>
    <w:rsid w:val="00E63173"/>
    <w:rsid w:val="00E6333C"/>
    <w:rsid w:val="00E6338D"/>
    <w:rsid w:val="00E63456"/>
    <w:rsid w:val="00E63560"/>
    <w:rsid w:val="00E635BE"/>
    <w:rsid w:val="00E636C9"/>
    <w:rsid w:val="00E63745"/>
    <w:rsid w:val="00E63756"/>
    <w:rsid w:val="00E638EE"/>
    <w:rsid w:val="00E639E5"/>
    <w:rsid w:val="00E63BAE"/>
    <w:rsid w:val="00E63BF1"/>
    <w:rsid w:val="00E63C0C"/>
    <w:rsid w:val="00E63C60"/>
    <w:rsid w:val="00E63D68"/>
    <w:rsid w:val="00E63ED7"/>
    <w:rsid w:val="00E63F0E"/>
    <w:rsid w:val="00E63F3E"/>
    <w:rsid w:val="00E64071"/>
    <w:rsid w:val="00E641ED"/>
    <w:rsid w:val="00E6421F"/>
    <w:rsid w:val="00E64335"/>
    <w:rsid w:val="00E643C4"/>
    <w:rsid w:val="00E644B1"/>
    <w:rsid w:val="00E64792"/>
    <w:rsid w:val="00E64798"/>
    <w:rsid w:val="00E6481E"/>
    <w:rsid w:val="00E64832"/>
    <w:rsid w:val="00E64906"/>
    <w:rsid w:val="00E6490B"/>
    <w:rsid w:val="00E64A8A"/>
    <w:rsid w:val="00E64CB9"/>
    <w:rsid w:val="00E64D8C"/>
    <w:rsid w:val="00E64DF6"/>
    <w:rsid w:val="00E64E3C"/>
    <w:rsid w:val="00E6510F"/>
    <w:rsid w:val="00E6527E"/>
    <w:rsid w:val="00E652A8"/>
    <w:rsid w:val="00E65339"/>
    <w:rsid w:val="00E65343"/>
    <w:rsid w:val="00E65358"/>
    <w:rsid w:val="00E65380"/>
    <w:rsid w:val="00E6540B"/>
    <w:rsid w:val="00E654AF"/>
    <w:rsid w:val="00E654F4"/>
    <w:rsid w:val="00E65524"/>
    <w:rsid w:val="00E6558F"/>
    <w:rsid w:val="00E655F5"/>
    <w:rsid w:val="00E656CA"/>
    <w:rsid w:val="00E657D4"/>
    <w:rsid w:val="00E65A99"/>
    <w:rsid w:val="00E65B06"/>
    <w:rsid w:val="00E65B17"/>
    <w:rsid w:val="00E65D59"/>
    <w:rsid w:val="00E65DAE"/>
    <w:rsid w:val="00E65ED4"/>
    <w:rsid w:val="00E65F4D"/>
    <w:rsid w:val="00E6605A"/>
    <w:rsid w:val="00E661B9"/>
    <w:rsid w:val="00E66332"/>
    <w:rsid w:val="00E663D2"/>
    <w:rsid w:val="00E663F7"/>
    <w:rsid w:val="00E66474"/>
    <w:rsid w:val="00E664E1"/>
    <w:rsid w:val="00E6661E"/>
    <w:rsid w:val="00E6663B"/>
    <w:rsid w:val="00E66684"/>
    <w:rsid w:val="00E666B9"/>
    <w:rsid w:val="00E6683E"/>
    <w:rsid w:val="00E66A5B"/>
    <w:rsid w:val="00E66BD0"/>
    <w:rsid w:val="00E66C48"/>
    <w:rsid w:val="00E66D97"/>
    <w:rsid w:val="00E66E97"/>
    <w:rsid w:val="00E66EA8"/>
    <w:rsid w:val="00E66F8F"/>
    <w:rsid w:val="00E670E2"/>
    <w:rsid w:val="00E672BD"/>
    <w:rsid w:val="00E67386"/>
    <w:rsid w:val="00E6743D"/>
    <w:rsid w:val="00E67441"/>
    <w:rsid w:val="00E67571"/>
    <w:rsid w:val="00E67694"/>
    <w:rsid w:val="00E6772D"/>
    <w:rsid w:val="00E6778E"/>
    <w:rsid w:val="00E677A5"/>
    <w:rsid w:val="00E6781D"/>
    <w:rsid w:val="00E678D3"/>
    <w:rsid w:val="00E678E2"/>
    <w:rsid w:val="00E67A7D"/>
    <w:rsid w:val="00E67B4B"/>
    <w:rsid w:val="00E67D2A"/>
    <w:rsid w:val="00E67F0B"/>
    <w:rsid w:val="00E67FFA"/>
    <w:rsid w:val="00E700AF"/>
    <w:rsid w:val="00E70355"/>
    <w:rsid w:val="00E7046D"/>
    <w:rsid w:val="00E704C9"/>
    <w:rsid w:val="00E704F9"/>
    <w:rsid w:val="00E705CF"/>
    <w:rsid w:val="00E7060B"/>
    <w:rsid w:val="00E70643"/>
    <w:rsid w:val="00E707C7"/>
    <w:rsid w:val="00E70891"/>
    <w:rsid w:val="00E70894"/>
    <w:rsid w:val="00E7092F"/>
    <w:rsid w:val="00E70AF7"/>
    <w:rsid w:val="00E70BE0"/>
    <w:rsid w:val="00E70C39"/>
    <w:rsid w:val="00E70CCB"/>
    <w:rsid w:val="00E70DA5"/>
    <w:rsid w:val="00E70F5C"/>
    <w:rsid w:val="00E70FA0"/>
    <w:rsid w:val="00E710EA"/>
    <w:rsid w:val="00E71241"/>
    <w:rsid w:val="00E712B8"/>
    <w:rsid w:val="00E713F7"/>
    <w:rsid w:val="00E71400"/>
    <w:rsid w:val="00E71443"/>
    <w:rsid w:val="00E7149D"/>
    <w:rsid w:val="00E7159C"/>
    <w:rsid w:val="00E7165B"/>
    <w:rsid w:val="00E71867"/>
    <w:rsid w:val="00E71887"/>
    <w:rsid w:val="00E7190A"/>
    <w:rsid w:val="00E71987"/>
    <w:rsid w:val="00E719F4"/>
    <w:rsid w:val="00E71CC1"/>
    <w:rsid w:val="00E71D4A"/>
    <w:rsid w:val="00E71D68"/>
    <w:rsid w:val="00E71DFE"/>
    <w:rsid w:val="00E721D2"/>
    <w:rsid w:val="00E72302"/>
    <w:rsid w:val="00E72470"/>
    <w:rsid w:val="00E725F5"/>
    <w:rsid w:val="00E72655"/>
    <w:rsid w:val="00E72677"/>
    <w:rsid w:val="00E727C3"/>
    <w:rsid w:val="00E7292C"/>
    <w:rsid w:val="00E72A95"/>
    <w:rsid w:val="00E72B62"/>
    <w:rsid w:val="00E72BF2"/>
    <w:rsid w:val="00E72D5A"/>
    <w:rsid w:val="00E72DA2"/>
    <w:rsid w:val="00E72DC3"/>
    <w:rsid w:val="00E73017"/>
    <w:rsid w:val="00E73055"/>
    <w:rsid w:val="00E730D9"/>
    <w:rsid w:val="00E73124"/>
    <w:rsid w:val="00E73213"/>
    <w:rsid w:val="00E73271"/>
    <w:rsid w:val="00E73308"/>
    <w:rsid w:val="00E73315"/>
    <w:rsid w:val="00E73437"/>
    <w:rsid w:val="00E7348C"/>
    <w:rsid w:val="00E73515"/>
    <w:rsid w:val="00E735EC"/>
    <w:rsid w:val="00E73670"/>
    <w:rsid w:val="00E73690"/>
    <w:rsid w:val="00E736A2"/>
    <w:rsid w:val="00E736D4"/>
    <w:rsid w:val="00E739AF"/>
    <w:rsid w:val="00E73A09"/>
    <w:rsid w:val="00E73A22"/>
    <w:rsid w:val="00E73A55"/>
    <w:rsid w:val="00E73B99"/>
    <w:rsid w:val="00E73C15"/>
    <w:rsid w:val="00E73CBC"/>
    <w:rsid w:val="00E73CC9"/>
    <w:rsid w:val="00E73D89"/>
    <w:rsid w:val="00E73DA7"/>
    <w:rsid w:val="00E73DEC"/>
    <w:rsid w:val="00E73E47"/>
    <w:rsid w:val="00E73F12"/>
    <w:rsid w:val="00E73FB7"/>
    <w:rsid w:val="00E7405A"/>
    <w:rsid w:val="00E74283"/>
    <w:rsid w:val="00E742BB"/>
    <w:rsid w:val="00E7447E"/>
    <w:rsid w:val="00E74552"/>
    <w:rsid w:val="00E74624"/>
    <w:rsid w:val="00E74720"/>
    <w:rsid w:val="00E7478E"/>
    <w:rsid w:val="00E74956"/>
    <w:rsid w:val="00E74D4F"/>
    <w:rsid w:val="00E74D7B"/>
    <w:rsid w:val="00E74FC1"/>
    <w:rsid w:val="00E74FC9"/>
    <w:rsid w:val="00E75007"/>
    <w:rsid w:val="00E752E5"/>
    <w:rsid w:val="00E754AC"/>
    <w:rsid w:val="00E75658"/>
    <w:rsid w:val="00E75700"/>
    <w:rsid w:val="00E75736"/>
    <w:rsid w:val="00E75B44"/>
    <w:rsid w:val="00E75C42"/>
    <w:rsid w:val="00E75C65"/>
    <w:rsid w:val="00E75CA7"/>
    <w:rsid w:val="00E75DF3"/>
    <w:rsid w:val="00E75E5D"/>
    <w:rsid w:val="00E75F2F"/>
    <w:rsid w:val="00E76322"/>
    <w:rsid w:val="00E763A1"/>
    <w:rsid w:val="00E76414"/>
    <w:rsid w:val="00E76450"/>
    <w:rsid w:val="00E76570"/>
    <w:rsid w:val="00E76641"/>
    <w:rsid w:val="00E76690"/>
    <w:rsid w:val="00E76727"/>
    <w:rsid w:val="00E767B6"/>
    <w:rsid w:val="00E7686E"/>
    <w:rsid w:val="00E768CF"/>
    <w:rsid w:val="00E768F2"/>
    <w:rsid w:val="00E76901"/>
    <w:rsid w:val="00E76B32"/>
    <w:rsid w:val="00E76BFB"/>
    <w:rsid w:val="00E76C45"/>
    <w:rsid w:val="00E76C6F"/>
    <w:rsid w:val="00E76EE7"/>
    <w:rsid w:val="00E76F96"/>
    <w:rsid w:val="00E770A0"/>
    <w:rsid w:val="00E770C6"/>
    <w:rsid w:val="00E770FF"/>
    <w:rsid w:val="00E7727E"/>
    <w:rsid w:val="00E772D3"/>
    <w:rsid w:val="00E77330"/>
    <w:rsid w:val="00E77407"/>
    <w:rsid w:val="00E77542"/>
    <w:rsid w:val="00E775E1"/>
    <w:rsid w:val="00E77616"/>
    <w:rsid w:val="00E77747"/>
    <w:rsid w:val="00E7776B"/>
    <w:rsid w:val="00E778B2"/>
    <w:rsid w:val="00E779A8"/>
    <w:rsid w:val="00E77B69"/>
    <w:rsid w:val="00E77BDF"/>
    <w:rsid w:val="00E77C3E"/>
    <w:rsid w:val="00E77C49"/>
    <w:rsid w:val="00E77CF2"/>
    <w:rsid w:val="00E77D98"/>
    <w:rsid w:val="00E77DA1"/>
    <w:rsid w:val="00E77E4F"/>
    <w:rsid w:val="00E77EBD"/>
    <w:rsid w:val="00E77F27"/>
    <w:rsid w:val="00E800F1"/>
    <w:rsid w:val="00E80102"/>
    <w:rsid w:val="00E80173"/>
    <w:rsid w:val="00E802AA"/>
    <w:rsid w:val="00E805CB"/>
    <w:rsid w:val="00E80686"/>
    <w:rsid w:val="00E8074A"/>
    <w:rsid w:val="00E807D9"/>
    <w:rsid w:val="00E8086A"/>
    <w:rsid w:val="00E8086C"/>
    <w:rsid w:val="00E809CA"/>
    <w:rsid w:val="00E80B08"/>
    <w:rsid w:val="00E80BE1"/>
    <w:rsid w:val="00E80E72"/>
    <w:rsid w:val="00E80EAA"/>
    <w:rsid w:val="00E80F58"/>
    <w:rsid w:val="00E810A1"/>
    <w:rsid w:val="00E810DF"/>
    <w:rsid w:val="00E81104"/>
    <w:rsid w:val="00E811ED"/>
    <w:rsid w:val="00E814DE"/>
    <w:rsid w:val="00E8156D"/>
    <w:rsid w:val="00E8184D"/>
    <w:rsid w:val="00E81882"/>
    <w:rsid w:val="00E819C0"/>
    <w:rsid w:val="00E81A22"/>
    <w:rsid w:val="00E81B4B"/>
    <w:rsid w:val="00E81B60"/>
    <w:rsid w:val="00E81E4D"/>
    <w:rsid w:val="00E81E7F"/>
    <w:rsid w:val="00E81EE5"/>
    <w:rsid w:val="00E81F66"/>
    <w:rsid w:val="00E82059"/>
    <w:rsid w:val="00E82209"/>
    <w:rsid w:val="00E82234"/>
    <w:rsid w:val="00E8224F"/>
    <w:rsid w:val="00E823DC"/>
    <w:rsid w:val="00E823DD"/>
    <w:rsid w:val="00E8242C"/>
    <w:rsid w:val="00E824BB"/>
    <w:rsid w:val="00E824D7"/>
    <w:rsid w:val="00E82554"/>
    <w:rsid w:val="00E82576"/>
    <w:rsid w:val="00E82581"/>
    <w:rsid w:val="00E826B6"/>
    <w:rsid w:val="00E827BD"/>
    <w:rsid w:val="00E8295A"/>
    <w:rsid w:val="00E82AE6"/>
    <w:rsid w:val="00E82D30"/>
    <w:rsid w:val="00E82E54"/>
    <w:rsid w:val="00E82EFD"/>
    <w:rsid w:val="00E8332F"/>
    <w:rsid w:val="00E833D6"/>
    <w:rsid w:val="00E83484"/>
    <w:rsid w:val="00E834D2"/>
    <w:rsid w:val="00E834DF"/>
    <w:rsid w:val="00E834EE"/>
    <w:rsid w:val="00E83713"/>
    <w:rsid w:val="00E83717"/>
    <w:rsid w:val="00E8373D"/>
    <w:rsid w:val="00E839D1"/>
    <w:rsid w:val="00E839F1"/>
    <w:rsid w:val="00E83A4C"/>
    <w:rsid w:val="00E83AEF"/>
    <w:rsid w:val="00E83B1F"/>
    <w:rsid w:val="00E83C22"/>
    <w:rsid w:val="00E83CC3"/>
    <w:rsid w:val="00E83EB8"/>
    <w:rsid w:val="00E83EE2"/>
    <w:rsid w:val="00E83FB5"/>
    <w:rsid w:val="00E8401F"/>
    <w:rsid w:val="00E840CB"/>
    <w:rsid w:val="00E8453A"/>
    <w:rsid w:val="00E845E5"/>
    <w:rsid w:val="00E8467A"/>
    <w:rsid w:val="00E8488D"/>
    <w:rsid w:val="00E84903"/>
    <w:rsid w:val="00E849EA"/>
    <w:rsid w:val="00E84AAE"/>
    <w:rsid w:val="00E84CB2"/>
    <w:rsid w:val="00E84CBB"/>
    <w:rsid w:val="00E84CEC"/>
    <w:rsid w:val="00E84D19"/>
    <w:rsid w:val="00E84D3A"/>
    <w:rsid w:val="00E84E5B"/>
    <w:rsid w:val="00E84E78"/>
    <w:rsid w:val="00E84EDE"/>
    <w:rsid w:val="00E84EEB"/>
    <w:rsid w:val="00E84F46"/>
    <w:rsid w:val="00E85104"/>
    <w:rsid w:val="00E8512B"/>
    <w:rsid w:val="00E8525A"/>
    <w:rsid w:val="00E852D3"/>
    <w:rsid w:val="00E85329"/>
    <w:rsid w:val="00E85384"/>
    <w:rsid w:val="00E853D2"/>
    <w:rsid w:val="00E854AA"/>
    <w:rsid w:val="00E8556E"/>
    <w:rsid w:val="00E85777"/>
    <w:rsid w:val="00E857E6"/>
    <w:rsid w:val="00E85879"/>
    <w:rsid w:val="00E858FB"/>
    <w:rsid w:val="00E859C7"/>
    <w:rsid w:val="00E85A1A"/>
    <w:rsid w:val="00E85A6D"/>
    <w:rsid w:val="00E85AB4"/>
    <w:rsid w:val="00E85AF2"/>
    <w:rsid w:val="00E85D56"/>
    <w:rsid w:val="00E85EAE"/>
    <w:rsid w:val="00E85EDB"/>
    <w:rsid w:val="00E85F0F"/>
    <w:rsid w:val="00E85F84"/>
    <w:rsid w:val="00E85FCB"/>
    <w:rsid w:val="00E86084"/>
    <w:rsid w:val="00E8609A"/>
    <w:rsid w:val="00E8617D"/>
    <w:rsid w:val="00E8628C"/>
    <w:rsid w:val="00E862D0"/>
    <w:rsid w:val="00E863C9"/>
    <w:rsid w:val="00E864BD"/>
    <w:rsid w:val="00E8654F"/>
    <w:rsid w:val="00E8656A"/>
    <w:rsid w:val="00E865FF"/>
    <w:rsid w:val="00E86679"/>
    <w:rsid w:val="00E86781"/>
    <w:rsid w:val="00E869AB"/>
    <w:rsid w:val="00E869AD"/>
    <w:rsid w:val="00E86CD5"/>
    <w:rsid w:val="00E86DC1"/>
    <w:rsid w:val="00E86DFB"/>
    <w:rsid w:val="00E86EDB"/>
    <w:rsid w:val="00E86EF5"/>
    <w:rsid w:val="00E86FB4"/>
    <w:rsid w:val="00E86FB8"/>
    <w:rsid w:val="00E8702C"/>
    <w:rsid w:val="00E870B2"/>
    <w:rsid w:val="00E871E9"/>
    <w:rsid w:val="00E873F0"/>
    <w:rsid w:val="00E875DB"/>
    <w:rsid w:val="00E87654"/>
    <w:rsid w:val="00E87679"/>
    <w:rsid w:val="00E87684"/>
    <w:rsid w:val="00E87749"/>
    <w:rsid w:val="00E877D2"/>
    <w:rsid w:val="00E878BC"/>
    <w:rsid w:val="00E8794B"/>
    <w:rsid w:val="00E87BCE"/>
    <w:rsid w:val="00E87C3C"/>
    <w:rsid w:val="00E87C9F"/>
    <w:rsid w:val="00E87CB8"/>
    <w:rsid w:val="00E87D26"/>
    <w:rsid w:val="00E87DBD"/>
    <w:rsid w:val="00E87DEC"/>
    <w:rsid w:val="00E87EC4"/>
    <w:rsid w:val="00E90065"/>
    <w:rsid w:val="00E900AF"/>
    <w:rsid w:val="00E9022F"/>
    <w:rsid w:val="00E9026B"/>
    <w:rsid w:val="00E904C4"/>
    <w:rsid w:val="00E9057C"/>
    <w:rsid w:val="00E907D8"/>
    <w:rsid w:val="00E90A8B"/>
    <w:rsid w:val="00E90AC8"/>
    <w:rsid w:val="00E90B36"/>
    <w:rsid w:val="00E90B43"/>
    <w:rsid w:val="00E90B92"/>
    <w:rsid w:val="00E90CFF"/>
    <w:rsid w:val="00E90DBE"/>
    <w:rsid w:val="00E90DC8"/>
    <w:rsid w:val="00E90F0B"/>
    <w:rsid w:val="00E9121E"/>
    <w:rsid w:val="00E912A6"/>
    <w:rsid w:val="00E9135C"/>
    <w:rsid w:val="00E913B9"/>
    <w:rsid w:val="00E913BC"/>
    <w:rsid w:val="00E913EA"/>
    <w:rsid w:val="00E9156B"/>
    <w:rsid w:val="00E915C5"/>
    <w:rsid w:val="00E91702"/>
    <w:rsid w:val="00E91770"/>
    <w:rsid w:val="00E9177A"/>
    <w:rsid w:val="00E917C6"/>
    <w:rsid w:val="00E91911"/>
    <w:rsid w:val="00E91A5F"/>
    <w:rsid w:val="00E91A63"/>
    <w:rsid w:val="00E91B1B"/>
    <w:rsid w:val="00E91C72"/>
    <w:rsid w:val="00E91F65"/>
    <w:rsid w:val="00E920F0"/>
    <w:rsid w:val="00E92182"/>
    <w:rsid w:val="00E922DC"/>
    <w:rsid w:val="00E923F1"/>
    <w:rsid w:val="00E924F4"/>
    <w:rsid w:val="00E925F6"/>
    <w:rsid w:val="00E92692"/>
    <w:rsid w:val="00E92A92"/>
    <w:rsid w:val="00E92CD6"/>
    <w:rsid w:val="00E92CF0"/>
    <w:rsid w:val="00E92CF7"/>
    <w:rsid w:val="00E92D13"/>
    <w:rsid w:val="00E92DF4"/>
    <w:rsid w:val="00E92EAF"/>
    <w:rsid w:val="00E93014"/>
    <w:rsid w:val="00E9321C"/>
    <w:rsid w:val="00E93283"/>
    <w:rsid w:val="00E9353C"/>
    <w:rsid w:val="00E9366B"/>
    <w:rsid w:val="00E936B5"/>
    <w:rsid w:val="00E9372A"/>
    <w:rsid w:val="00E9376E"/>
    <w:rsid w:val="00E93858"/>
    <w:rsid w:val="00E938CF"/>
    <w:rsid w:val="00E93941"/>
    <w:rsid w:val="00E93A1E"/>
    <w:rsid w:val="00E93AB3"/>
    <w:rsid w:val="00E93B81"/>
    <w:rsid w:val="00E93DEC"/>
    <w:rsid w:val="00E93EB4"/>
    <w:rsid w:val="00E94062"/>
    <w:rsid w:val="00E94070"/>
    <w:rsid w:val="00E9409C"/>
    <w:rsid w:val="00E941AB"/>
    <w:rsid w:val="00E9420C"/>
    <w:rsid w:val="00E94215"/>
    <w:rsid w:val="00E94359"/>
    <w:rsid w:val="00E943B8"/>
    <w:rsid w:val="00E94424"/>
    <w:rsid w:val="00E946D1"/>
    <w:rsid w:val="00E9470D"/>
    <w:rsid w:val="00E94769"/>
    <w:rsid w:val="00E9490E"/>
    <w:rsid w:val="00E949DC"/>
    <w:rsid w:val="00E949E2"/>
    <w:rsid w:val="00E94C27"/>
    <w:rsid w:val="00E94CAE"/>
    <w:rsid w:val="00E94E2A"/>
    <w:rsid w:val="00E94E2F"/>
    <w:rsid w:val="00E94E33"/>
    <w:rsid w:val="00E9513D"/>
    <w:rsid w:val="00E95140"/>
    <w:rsid w:val="00E951B3"/>
    <w:rsid w:val="00E95376"/>
    <w:rsid w:val="00E953D6"/>
    <w:rsid w:val="00E95466"/>
    <w:rsid w:val="00E954D1"/>
    <w:rsid w:val="00E9554F"/>
    <w:rsid w:val="00E956F7"/>
    <w:rsid w:val="00E9570C"/>
    <w:rsid w:val="00E9578F"/>
    <w:rsid w:val="00E95973"/>
    <w:rsid w:val="00E95985"/>
    <w:rsid w:val="00E959CB"/>
    <w:rsid w:val="00E95B1F"/>
    <w:rsid w:val="00E95BAB"/>
    <w:rsid w:val="00E95BCE"/>
    <w:rsid w:val="00E95C50"/>
    <w:rsid w:val="00E95CDC"/>
    <w:rsid w:val="00E95E12"/>
    <w:rsid w:val="00E95FD0"/>
    <w:rsid w:val="00E960A8"/>
    <w:rsid w:val="00E961E1"/>
    <w:rsid w:val="00E96373"/>
    <w:rsid w:val="00E963A2"/>
    <w:rsid w:val="00E96422"/>
    <w:rsid w:val="00E964B9"/>
    <w:rsid w:val="00E9650D"/>
    <w:rsid w:val="00E965F2"/>
    <w:rsid w:val="00E966CC"/>
    <w:rsid w:val="00E96839"/>
    <w:rsid w:val="00E9697A"/>
    <w:rsid w:val="00E96C94"/>
    <w:rsid w:val="00E96D11"/>
    <w:rsid w:val="00E96DF9"/>
    <w:rsid w:val="00E96E14"/>
    <w:rsid w:val="00E96EAD"/>
    <w:rsid w:val="00E96F30"/>
    <w:rsid w:val="00E96F49"/>
    <w:rsid w:val="00E96F55"/>
    <w:rsid w:val="00E96F5C"/>
    <w:rsid w:val="00E97038"/>
    <w:rsid w:val="00E9706D"/>
    <w:rsid w:val="00E97092"/>
    <w:rsid w:val="00E97139"/>
    <w:rsid w:val="00E97188"/>
    <w:rsid w:val="00E971B8"/>
    <w:rsid w:val="00E9727C"/>
    <w:rsid w:val="00E9727D"/>
    <w:rsid w:val="00E972F1"/>
    <w:rsid w:val="00E97308"/>
    <w:rsid w:val="00E97368"/>
    <w:rsid w:val="00E97382"/>
    <w:rsid w:val="00E9749B"/>
    <w:rsid w:val="00E974FC"/>
    <w:rsid w:val="00E975E2"/>
    <w:rsid w:val="00E975F9"/>
    <w:rsid w:val="00E97623"/>
    <w:rsid w:val="00E976B6"/>
    <w:rsid w:val="00E9771F"/>
    <w:rsid w:val="00E9772E"/>
    <w:rsid w:val="00E9775E"/>
    <w:rsid w:val="00E977DB"/>
    <w:rsid w:val="00E977DF"/>
    <w:rsid w:val="00E9782E"/>
    <w:rsid w:val="00E978D0"/>
    <w:rsid w:val="00E9796E"/>
    <w:rsid w:val="00E979DE"/>
    <w:rsid w:val="00E97AC4"/>
    <w:rsid w:val="00E97BCA"/>
    <w:rsid w:val="00E97BE2"/>
    <w:rsid w:val="00E97C0F"/>
    <w:rsid w:val="00E97C56"/>
    <w:rsid w:val="00E97C6F"/>
    <w:rsid w:val="00E97DB6"/>
    <w:rsid w:val="00E97F76"/>
    <w:rsid w:val="00E97FDD"/>
    <w:rsid w:val="00EA001A"/>
    <w:rsid w:val="00EA0022"/>
    <w:rsid w:val="00EA0111"/>
    <w:rsid w:val="00EA038F"/>
    <w:rsid w:val="00EA03E3"/>
    <w:rsid w:val="00EA042A"/>
    <w:rsid w:val="00EA0599"/>
    <w:rsid w:val="00EA05D3"/>
    <w:rsid w:val="00EA0641"/>
    <w:rsid w:val="00EA0648"/>
    <w:rsid w:val="00EA0649"/>
    <w:rsid w:val="00EA0668"/>
    <w:rsid w:val="00EA0674"/>
    <w:rsid w:val="00EA0837"/>
    <w:rsid w:val="00EA097A"/>
    <w:rsid w:val="00EA0A65"/>
    <w:rsid w:val="00EA0B04"/>
    <w:rsid w:val="00EA0B65"/>
    <w:rsid w:val="00EA0C02"/>
    <w:rsid w:val="00EA0C93"/>
    <w:rsid w:val="00EA0E43"/>
    <w:rsid w:val="00EA1189"/>
    <w:rsid w:val="00EA13CC"/>
    <w:rsid w:val="00EA13CD"/>
    <w:rsid w:val="00EA168F"/>
    <w:rsid w:val="00EA18B0"/>
    <w:rsid w:val="00EA18DD"/>
    <w:rsid w:val="00EA1977"/>
    <w:rsid w:val="00EA1B05"/>
    <w:rsid w:val="00EA1B66"/>
    <w:rsid w:val="00EA1BDB"/>
    <w:rsid w:val="00EA1BDF"/>
    <w:rsid w:val="00EA1C49"/>
    <w:rsid w:val="00EA1CB4"/>
    <w:rsid w:val="00EA1CCA"/>
    <w:rsid w:val="00EA1D22"/>
    <w:rsid w:val="00EA1D4E"/>
    <w:rsid w:val="00EA1D7F"/>
    <w:rsid w:val="00EA1DCB"/>
    <w:rsid w:val="00EA1EBF"/>
    <w:rsid w:val="00EA21B6"/>
    <w:rsid w:val="00EA2255"/>
    <w:rsid w:val="00EA2341"/>
    <w:rsid w:val="00EA2400"/>
    <w:rsid w:val="00EA24BF"/>
    <w:rsid w:val="00EA24FF"/>
    <w:rsid w:val="00EA25BA"/>
    <w:rsid w:val="00EA2621"/>
    <w:rsid w:val="00EA295D"/>
    <w:rsid w:val="00EA2975"/>
    <w:rsid w:val="00EA2A1E"/>
    <w:rsid w:val="00EA2A33"/>
    <w:rsid w:val="00EA2A70"/>
    <w:rsid w:val="00EA2A75"/>
    <w:rsid w:val="00EA2C7C"/>
    <w:rsid w:val="00EA2EF3"/>
    <w:rsid w:val="00EA2FB7"/>
    <w:rsid w:val="00EA3009"/>
    <w:rsid w:val="00EA30F0"/>
    <w:rsid w:val="00EA3189"/>
    <w:rsid w:val="00EA31D5"/>
    <w:rsid w:val="00EA3258"/>
    <w:rsid w:val="00EA3280"/>
    <w:rsid w:val="00EA3324"/>
    <w:rsid w:val="00EA351D"/>
    <w:rsid w:val="00EA3534"/>
    <w:rsid w:val="00EA35B3"/>
    <w:rsid w:val="00EA3709"/>
    <w:rsid w:val="00EA372B"/>
    <w:rsid w:val="00EA3831"/>
    <w:rsid w:val="00EA38B1"/>
    <w:rsid w:val="00EA38C6"/>
    <w:rsid w:val="00EA38FD"/>
    <w:rsid w:val="00EA3A29"/>
    <w:rsid w:val="00EA3C17"/>
    <w:rsid w:val="00EA3C25"/>
    <w:rsid w:val="00EA3C72"/>
    <w:rsid w:val="00EA3CA8"/>
    <w:rsid w:val="00EA3CC9"/>
    <w:rsid w:val="00EA3DFB"/>
    <w:rsid w:val="00EA4143"/>
    <w:rsid w:val="00EA4168"/>
    <w:rsid w:val="00EA41BD"/>
    <w:rsid w:val="00EA43BE"/>
    <w:rsid w:val="00EA44A9"/>
    <w:rsid w:val="00EA46BE"/>
    <w:rsid w:val="00EA46D0"/>
    <w:rsid w:val="00EA46EC"/>
    <w:rsid w:val="00EA485A"/>
    <w:rsid w:val="00EA49B6"/>
    <w:rsid w:val="00EA4B19"/>
    <w:rsid w:val="00EA4D67"/>
    <w:rsid w:val="00EA4D8B"/>
    <w:rsid w:val="00EA4EDB"/>
    <w:rsid w:val="00EA4F0B"/>
    <w:rsid w:val="00EA500F"/>
    <w:rsid w:val="00EA50D2"/>
    <w:rsid w:val="00EA514C"/>
    <w:rsid w:val="00EA5286"/>
    <w:rsid w:val="00EA530C"/>
    <w:rsid w:val="00EA5357"/>
    <w:rsid w:val="00EA544D"/>
    <w:rsid w:val="00EA555D"/>
    <w:rsid w:val="00EA5578"/>
    <w:rsid w:val="00EA5595"/>
    <w:rsid w:val="00EA56EE"/>
    <w:rsid w:val="00EA57C7"/>
    <w:rsid w:val="00EA5AA9"/>
    <w:rsid w:val="00EA5AC2"/>
    <w:rsid w:val="00EA5AC3"/>
    <w:rsid w:val="00EA5F51"/>
    <w:rsid w:val="00EA6042"/>
    <w:rsid w:val="00EA612D"/>
    <w:rsid w:val="00EA625E"/>
    <w:rsid w:val="00EA6280"/>
    <w:rsid w:val="00EA637D"/>
    <w:rsid w:val="00EA65CA"/>
    <w:rsid w:val="00EA65CE"/>
    <w:rsid w:val="00EA672C"/>
    <w:rsid w:val="00EA679F"/>
    <w:rsid w:val="00EA6812"/>
    <w:rsid w:val="00EA699C"/>
    <w:rsid w:val="00EA6A22"/>
    <w:rsid w:val="00EA6A6C"/>
    <w:rsid w:val="00EA6BB5"/>
    <w:rsid w:val="00EA6BE3"/>
    <w:rsid w:val="00EA6CCF"/>
    <w:rsid w:val="00EA6EE2"/>
    <w:rsid w:val="00EA6F79"/>
    <w:rsid w:val="00EA7082"/>
    <w:rsid w:val="00EA7130"/>
    <w:rsid w:val="00EA7160"/>
    <w:rsid w:val="00EA719B"/>
    <w:rsid w:val="00EA7246"/>
    <w:rsid w:val="00EA725C"/>
    <w:rsid w:val="00EA7286"/>
    <w:rsid w:val="00EA7416"/>
    <w:rsid w:val="00EA741E"/>
    <w:rsid w:val="00EA771A"/>
    <w:rsid w:val="00EA7767"/>
    <w:rsid w:val="00EA79C2"/>
    <w:rsid w:val="00EA79F0"/>
    <w:rsid w:val="00EA7A03"/>
    <w:rsid w:val="00EA7A83"/>
    <w:rsid w:val="00EA7B3E"/>
    <w:rsid w:val="00EA7B99"/>
    <w:rsid w:val="00EA7E1E"/>
    <w:rsid w:val="00EA7EA7"/>
    <w:rsid w:val="00EA7EA9"/>
    <w:rsid w:val="00EB0072"/>
    <w:rsid w:val="00EB0097"/>
    <w:rsid w:val="00EB01D4"/>
    <w:rsid w:val="00EB01D9"/>
    <w:rsid w:val="00EB04ED"/>
    <w:rsid w:val="00EB05D3"/>
    <w:rsid w:val="00EB071A"/>
    <w:rsid w:val="00EB0732"/>
    <w:rsid w:val="00EB0948"/>
    <w:rsid w:val="00EB0959"/>
    <w:rsid w:val="00EB0A63"/>
    <w:rsid w:val="00EB0EC8"/>
    <w:rsid w:val="00EB1072"/>
    <w:rsid w:val="00EB11BC"/>
    <w:rsid w:val="00EB11E4"/>
    <w:rsid w:val="00EB1368"/>
    <w:rsid w:val="00EB15E8"/>
    <w:rsid w:val="00EB1692"/>
    <w:rsid w:val="00EB16CE"/>
    <w:rsid w:val="00EB18B4"/>
    <w:rsid w:val="00EB1ADD"/>
    <w:rsid w:val="00EB1B5A"/>
    <w:rsid w:val="00EB1BC8"/>
    <w:rsid w:val="00EB1D64"/>
    <w:rsid w:val="00EB1D6A"/>
    <w:rsid w:val="00EB1DAD"/>
    <w:rsid w:val="00EB1E38"/>
    <w:rsid w:val="00EB1F08"/>
    <w:rsid w:val="00EB1FCF"/>
    <w:rsid w:val="00EB23D6"/>
    <w:rsid w:val="00EB276B"/>
    <w:rsid w:val="00EB282C"/>
    <w:rsid w:val="00EB2835"/>
    <w:rsid w:val="00EB2860"/>
    <w:rsid w:val="00EB2B0F"/>
    <w:rsid w:val="00EB2C5E"/>
    <w:rsid w:val="00EB2C98"/>
    <w:rsid w:val="00EB2CE1"/>
    <w:rsid w:val="00EB2D38"/>
    <w:rsid w:val="00EB2D7D"/>
    <w:rsid w:val="00EB2EE5"/>
    <w:rsid w:val="00EB2F76"/>
    <w:rsid w:val="00EB3094"/>
    <w:rsid w:val="00EB317A"/>
    <w:rsid w:val="00EB31CC"/>
    <w:rsid w:val="00EB31F7"/>
    <w:rsid w:val="00EB340A"/>
    <w:rsid w:val="00EB3418"/>
    <w:rsid w:val="00EB346E"/>
    <w:rsid w:val="00EB34E8"/>
    <w:rsid w:val="00EB389C"/>
    <w:rsid w:val="00EB391F"/>
    <w:rsid w:val="00EB3A4D"/>
    <w:rsid w:val="00EB3A55"/>
    <w:rsid w:val="00EB3AC8"/>
    <w:rsid w:val="00EB3BA0"/>
    <w:rsid w:val="00EB3BA8"/>
    <w:rsid w:val="00EB3E93"/>
    <w:rsid w:val="00EB3EE9"/>
    <w:rsid w:val="00EB3FA8"/>
    <w:rsid w:val="00EB4168"/>
    <w:rsid w:val="00EB42CF"/>
    <w:rsid w:val="00EB4409"/>
    <w:rsid w:val="00EB4410"/>
    <w:rsid w:val="00EB4433"/>
    <w:rsid w:val="00EB4507"/>
    <w:rsid w:val="00EB4682"/>
    <w:rsid w:val="00EB46B2"/>
    <w:rsid w:val="00EB46EF"/>
    <w:rsid w:val="00EB495E"/>
    <w:rsid w:val="00EB4A93"/>
    <w:rsid w:val="00EB4ABE"/>
    <w:rsid w:val="00EB4D26"/>
    <w:rsid w:val="00EB4D4E"/>
    <w:rsid w:val="00EB4DB4"/>
    <w:rsid w:val="00EB4E53"/>
    <w:rsid w:val="00EB4EBF"/>
    <w:rsid w:val="00EB5019"/>
    <w:rsid w:val="00EB51FC"/>
    <w:rsid w:val="00EB5307"/>
    <w:rsid w:val="00EB53D6"/>
    <w:rsid w:val="00EB5440"/>
    <w:rsid w:val="00EB5475"/>
    <w:rsid w:val="00EB5480"/>
    <w:rsid w:val="00EB5489"/>
    <w:rsid w:val="00EB57A7"/>
    <w:rsid w:val="00EB58D2"/>
    <w:rsid w:val="00EB5AA5"/>
    <w:rsid w:val="00EB5AEA"/>
    <w:rsid w:val="00EB5C15"/>
    <w:rsid w:val="00EB5CC8"/>
    <w:rsid w:val="00EB5E0D"/>
    <w:rsid w:val="00EB5E30"/>
    <w:rsid w:val="00EB5E97"/>
    <w:rsid w:val="00EB5F57"/>
    <w:rsid w:val="00EB607E"/>
    <w:rsid w:val="00EB6148"/>
    <w:rsid w:val="00EB619C"/>
    <w:rsid w:val="00EB61E4"/>
    <w:rsid w:val="00EB6270"/>
    <w:rsid w:val="00EB643C"/>
    <w:rsid w:val="00EB65F0"/>
    <w:rsid w:val="00EB6634"/>
    <w:rsid w:val="00EB6672"/>
    <w:rsid w:val="00EB68A7"/>
    <w:rsid w:val="00EB68D4"/>
    <w:rsid w:val="00EB6931"/>
    <w:rsid w:val="00EB6938"/>
    <w:rsid w:val="00EB6957"/>
    <w:rsid w:val="00EB6999"/>
    <w:rsid w:val="00EB69E0"/>
    <w:rsid w:val="00EB6AAC"/>
    <w:rsid w:val="00EB6ACD"/>
    <w:rsid w:val="00EB6B85"/>
    <w:rsid w:val="00EB6B9E"/>
    <w:rsid w:val="00EB6BA5"/>
    <w:rsid w:val="00EB6BDE"/>
    <w:rsid w:val="00EB6C1E"/>
    <w:rsid w:val="00EB6C7B"/>
    <w:rsid w:val="00EB6CFB"/>
    <w:rsid w:val="00EB6D6D"/>
    <w:rsid w:val="00EB6F50"/>
    <w:rsid w:val="00EB6FB5"/>
    <w:rsid w:val="00EB70FC"/>
    <w:rsid w:val="00EB73A6"/>
    <w:rsid w:val="00EB7459"/>
    <w:rsid w:val="00EB756B"/>
    <w:rsid w:val="00EB75CF"/>
    <w:rsid w:val="00EB7600"/>
    <w:rsid w:val="00EB76CC"/>
    <w:rsid w:val="00EB77AA"/>
    <w:rsid w:val="00EB7849"/>
    <w:rsid w:val="00EB7B76"/>
    <w:rsid w:val="00EB7C3F"/>
    <w:rsid w:val="00EB7D87"/>
    <w:rsid w:val="00EB7E98"/>
    <w:rsid w:val="00EB7ED2"/>
    <w:rsid w:val="00EB7EF5"/>
    <w:rsid w:val="00EB7F58"/>
    <w:rsid w:val="00EC001B"/>
    <w:rsid w:val="00EC00D7"/>
    <w:rsid w:val="00EC0333"/>
    <w:rsid w:val="00EC0374"/>
    <w:rsid w:val="00EC0433"/>
    <w:rsid w:val="00EC04C2"/>
    <w:rsid w:val="00EC0544"/>
    <w:rsid w:val="00EC0703"/>
    <w:rsid w:val="00EC0829"/>
    <w:rsid w:val="00EC098C"/>
    <w:rsid w:val="00EC0A11"/>
    <w:rsid w:val="00EC0A6A"/>
    <w:rsid w:val="00EC0B0C"/>
    <w:rsid w:val="00EC0C09"/>
    <w:rsid w:val="00EC0CD8"/>
    <w:rsid w:val="00EC0DAE"/>
    <w:rsid w:val="00EC0DD5"/>
    <w:rsid w:val="00EC0E08"/>
    <w:rsid w:val="00EC1005"/>
    <w:rsid w:val="00EC1007"/>
    <w:rsid w:val="00EC1083"/>
    <w:rsid w:val="00EC121E"/>
    <w:rsid w:val="00EC127A"/>
    <w:rsid w:val="00EC12C0"/>
    <w:rsid w:val="00EC13A5"/>
    <w:rsid w:val="00EC1426"/>
    <w:rsid w:val="00EC14CA"/>
    <w:rsid w:val="00EC153D"/>
    <w:rsid w:val="00EC162D"/>
    <w:rsid w:val="00EC1697"/>
    <w:rsid w:val="00EC1716"/>
    <w:rsid w:val="00EC1753"/>
    <w:rsid w:val="00EC17AD"/>
    <w:rsid w:val="00EC17B6"/>
    <w:rsid w:val="00EC1922"/>
    <w:rsid w:val="00EC1B2F"/>
    <w:rsid w:val="00EC1B4A"/>
    <w:rsid w:val="00EC1B68"/>
    <w:rsid w:val="00EC1B75"/>
    <w:rsid w:val="00EC1BD9"/>
    <w:rsid w:val="00EC1EC7"/>
    <w:rsid w:val="00EC1F74"/>
    <w:rsid w:val="00EC1F9B"/>
    <w:rsid w:val="00EC1FF0"/>
    <w:rsid w:val="00EC2307"/>
    <w:rsid w:val="00EC236B"/>
    <w:rsid w:val="00EC2381"/>
    <w:rsid w:val="00EC2391"/>
    <w:rsid w:val="00EC248A"/>
    <w:rsid w:val="00EC24C1"/>
    <w:rsid w:val="00EC24C9"/>
    <w:rsid w:val="00EC25C9"/>
    <w:rsid w:val="00EC25CC"/>
    <w:rsid w:val="00EC26DC"/>
    <w:rsid w:val="00EC2712"/>
    <w:rsid w:val="00EC2785"/>
    <w:rsid w:val="00EC27DE"/>
    <w:rsid w:val="00EC2846"/>
    <w:rsid w:val="00EC294A"/>
    <w:rsid w:val="00EC2A56"/>
    <w:rsid w:val="00EC2C45"/>
    <w:rsid w:val="00EC2DF1"/>
    <w:rsid w:val="00EC2E89"/>
    <w:rsid w:val="00EC2E8D"/>
    <w:rsid w:val="00EC3010"/>
    <w:rsid w:val="00EC309A"/>
    <w:rsid w:val="00EC310C"/>
    <w:rsid w:val="00EC3206"/>
    <w:rsid w:val="00EC32AA"/>
    <w:rsid w:val="00EC32F4"/>
    <w:rsid w:val="00EC33B0"/>
    <w:rsid w:val="00EC3405"/>
    <w:rsid w:val="00EC37CB"/>
    <w:rsid w:val="00EC393C"/>
    <w:rsid w:val="00EC39B4"/>
    <w:rsid w:val="00EC3C5C"/>
    <w:rsid w:val="00EC3CAD"/>
    <w:rsid w:val="00EC3D9D"/>
    <w:rsid w:val="00EC3DD7"/>
    <w:rsid w:val="00EC3F0C"/>
    <w:rsid w:val="00EC422A"/>
    <w:rsid w:val="00EC424F"/>
    <w:rsid w:val="00EC4388"/>
    <w:rsid w:val="00EC4740"/>
    <w:rsid w:val="00EC495A"/>
    <w:rsid w:val="00EC497F"/>
    <w:rsid w:val="00EC4A56"/>
    <w:rsid w:val="00EC4BE0"/>
    <w:rsid w:val="00EC4D43"/>
    <w:rsid w:val="00EC4EB3"/>
    <w:rsid w:val="00EC4F46"/>
    <w:rsid w:val="00EC501F"/>
    <w:rsid w:val="00EC5051"/>
    <w:rsid w:val="00EC5118"/>
    <w:rsid w:val="00EC5282"/>
    <w:rsid w:val="00EC5327"/>
    <w:rsid w:val="00EC54CB"/>
    <w:rsid w:val="00EC5559"/>
    <w:rsid w:val="00EC5649"/>
    <w:rsid w:val="00EC5692"/>
    <w:rsid w:val="00EC5873"/>
    <w:rsid w:val="00EC5892"/>
    <w:rsid w:val="00EC5899"/>
    <w:rsid w:val="00EC5907"/>
    <w:rsid w:val="00EC5971"/>
    <w:rsid w:val="00EC597C"/>
    <w:rsid w:val="00EC59D2"/>
    <w:rsid w:val="00EC5A0E"/>
    <w:rsid w:val="00EC5BD5"/>
    <w:rsid w:val="00EC5BFB"/>
    <w:rsid w:val="00EC5C90"/>
    <w:rsid w:val="00EC5DF5"/>
    <w:rsid w:val="00EC6252"/>
    <w:rsid w:val="00EC6354"/>
    <w:rsid w:val="00EC6394"/>
    <w:rsid w:val="00EC6565"/>
    <w:rsid w:val="00EC669B"/>
    <w:rsid w:val="00EC66AD"/>
    <w:rsid w:val="00EC66BD"/>
    <w:rsid w:val="00EC66F7"/>
    <w:rsid w:val="00EC6748"/>
    <w:rsid w:val="00EC6794"/>
    <w:rsid w:val="00EC6862"/>
    <w:rsid w:val="00EC68F4"/>
    <w:rsid w:val="00EC6939"/>
    <w:rsid w:val="00EC69AA"/>
    <w:rsid w:val="00EC6A4B"/>
    <w:rsid w:val="00EC6AD3"/>
    <w:rsid w:val="00EC6ADA"/>
    <w:rsid w:val="00EC6D83"/>
    <w:rsid w:val="00EC6E32"/>
    <w:rsid w:val="00EC6E73"/>
    <w:rsid w:val="00EC6EE1"/>
    <w:rsid w:val="00EC6EE2"/>
    <w:rsid w:val="00EC6EE3"/>
    <w:rsid w:val="00EC70BF"/>
    <w:rsid w:val="00EC70F6"/>
    <w:rsid w:val="00EC71A3"/>
    <w:rsid w:val="00EC71E9"/>
    <w:rsid w:val="00EC73CC"/>
    <w:rsid w:val="00EC749E"/>
    <w:rsid w:val="00EC751B"/>
    <w:rsid w:val="00EC75AA"/>
    <w:rsid w:val="00EC781B"/>
    <w:rsid w:val="00EC7827"/>
    <w:rsid w:val="00EC7838"/>
    <w:rsid w:val="00EC795B"/>
    <w:rsid w:val="00EC7A1E"/>
    <w:rsid w:val="00EC7BD9"/>
    <w:rsid w:val="00EC7DF5"/>
    <w:rsid w:val="00EC7E21"/>
    <w:rsid w:val="00EC7EF5"/>
    <w:rsid w:val="00EC7FA0"/>
    <w:rsid w:val="00EC7FB3"/>
    <w:rsid w:val="00ED020E"/>
    <w:rsid w:val="00ED0393"/>
    <w:rsid w:val="00ED063F"/>
    <w:rsid w:val="00ED0746"/>
    <w:rsid w:val="00ED0836"/>
    <w:rsid w:val="00ED0965"/>
    <w:rsid w:val="00ED0999"/>
    <w:rsid w:val="00ED0A50"/>
    <w:rsid w:val="00ED0A7E"/>
    <w:rsid w:val="00ED0C52"/>
    <w:rsid w:val="00ED0DCC"/>
    <w:rsid w:val="00ED0EA4"/>
    <w:rsid w:val="00ED0F13"/>
    <w:rsid w:val="00ED1073"/>
    <w:rsid w:val="00ED11C0"/>
    <w:rsid w:val="00ED130F"/>
    <w:rsid w:val="00ED1429"/>
    <w:rsid w:val="00ED1527"/>
    <w:rsid w:val="00ED16C4"/>
    <w:rsid w:val="00ED172B"/>
    <w:rsid w:val="00ED1764"/>
    <w:rsid w:val="00ED1775"/>
    <w:rsid w:val="00ED18B0"/>
    <w:rsid w:val="00ED195E"/>
    <w:rsid w:val="00ED1B23"/>
    <w:rsid w:val="00ED1C3B"/>
    <w:rsid w:val="00ED1CC3"/>
    <w:rsid w:val="00ED1CFC"/>
    <w:rsid w:val="00ED1D14"/>
    <w:rsid w:val="00ED1D36"/>
    <w:rsid w:val="00ED1D65"/>
    <w:rsid w:val="00ED1DEA"/>
    <w:rsid w:val="00ED1FC8"/>
    <w:rsid w:val="00ED1FD7"/>
    <w:rsid w:val="00ED2011"/>
    <w:rsid w:val="00ED2132"/>
    <w:rsid w:val="00ED216B"/>
    <w:rsid w:val="00ED234A"/>
    <w:rsid w:val="00ED239F"/>
    <w:rsid w:val="00ED23C0"/>
    <w:rsid w:val="00ED251A"/>
    <w:rsid w:val="00ED2558"/>
    <w:rsid w:val="00ED2583"/>
    <w:rsid w:val="00ED269A"/>
    <w:rsid w:val="00ED26E1"/>
    <w:rsid w:val="00ED29B2"/>
    <w:rsid w:val="00ED2A08"/>
    <w:rsid w:val="00ED2A0C"/>
    <w:rsid w:val="00ED2A46"/>
    <w:rsid w:val="00ED2B17"/>
    <w:rsid w:val="00ED2BB1"/>
    <w:rsid w:val="00ED2BC7"/>
    <w:rsid w:val="00ED2C70"/>
    <w:rsid w:val="00ED2E67"/>
    <w:rsid w:val="00ED2EBD"/>
    <w:rsid w:val="00ED2EFA"/>
    <w:rsid w:val="00ED2F6A"/>
    <w:rsid w:val="00ED3150"/>
    <w:rsid w:val="00ED3249"/>
    <w:rsid w:val="00ED32F2"/>
    <w:rsid w:val="00ED33AF"/>
    <w:rsid w:val="00ED33DE"/>
    <w:rsid w:val="00ED342E"/>
    <w:rsid w:val="00ED3593"/>
    <w:rsid w:val="00ED3635"/>
    <w:rsid w:val="00ED3696"/>
    <w:rsid w:val="00ED3722"/>
    <w:rsid w:val="00ED3861"/>
    <w:rsid w:val="00ED38A0"/>
    <w:rsid w:val="00ED38CF"/>
    <w:rsid w:val="00ED3908"/>
    <w:rsid w:val="00ED3931"/>
    <w:rsid w:val="00ED3A75"/>
    <w:rsid w:val="00ED3AD2"/>
    <w:rsid w:val="00ED3B5A"/>
    <w:rsid w:val="00ED3B7B"/>
    <w:rsid w:val="00ED3C5D"/>
    <w:rsid w:val="00ED3DD0"/>
    <w:rsid w:val="00ED3E32"/>
    <w:rsid w:val="00ED3EF2"/>
    <w:rsid w:val="00ED3F56"/>
    <w:rsid w:val="00ED3F9C"/>
    <w:rsid w:val="00ED3FA5"/>
    <w:rsid w:val="00ED4098"/>
    <w:rsid w:val="00ED409D"/>
    <w:rsid w:val="00ED41BB"/>
    <w:rsid w:val="00ED4258"/>
    <w:rsid w:val="00ED428E"/>
    <w:rsid w:val="00ED432F"/>
    <w:rsid w:val="00ED4391"/>
    <w:rsid w:val="00ED451A"/>
    <w:rsid w:val="00ED45A4"/>
    <w:rsid w:val="00ED45C2"/>
    <w:rsid w:val="00ED45E9"/>
    <w:rsid w:val="00ED4601"/>
    <w:rsid w:val="00ED47DC"/>
    <w:rsid w:val="00ED48E2"/>
    <w:rsid w:val="00ED4A56"/>
    <w:rsid w:val="00ED4A5A"/>
    <w:rsid w:val="00ED4DEC"/>
    <w:rsid w:val="00ED4E0B"/>
    <w:rsid w:val="00ED4E4B"/>
    <w:rsid w:val="00ED4EA3"/>
    <w:rsid w:val="00ED4ECB"/>
    <w:rsid w:val="00ED4F0E"/>
    <w:rsid w:val="00ED4FFE"/>
    <w:rsid w:val="00ED5057"/>
    <w:rsid w:val="00ED51B9"/>
    <w:rsid w:val="00ED51CF"/>
    <w:rsid w:val="00ED565A"/>
    <w:rsid w:val="00ED5722"/>
    <w:rsid w:val="00ED5732"/>
    <w:rsid w:val="00ED5769"/>
    <w:rsid w:val="00ED582E"/>
    <w:rsid w:val="00ED58BE"/>
    <w:rsid w:val="00ED58EA"/>
    <w:rsid w:val="00ED59E3"/>
    <w:rsid w:val="00ED5A5E"/>
    <w:rsid w:val="00ED5B85"/>
    <w:rsid w:val="00ED5C54"/>
    <w:rsid w:val="00ED5CB4"/>
    <w:rsid w:val="00ED5D0F"/>
    <w:rsid w:val="00ED5E00"/>
    <w:rsid w:val="00ED5E3F"/>
    <w:rsid w:val="00ED5E7E"/>
    <w:rsid w:val="00ED5EBE"/>
    <w:rsid w:val="00ED6010"/>
    <w:rsid w:val="00ED614A"/>
    <w:rsid w:val="00ED6471"/>
    <w:rsid w:val="00ED6548"/>
    <w:rsid w:val="00ED6693"/>
    <w:rsid w:val="00ED6735"/>
    <w:rsid w:val="00ED68F1"/>
    <w:rsid w:val="00ED6A87"/>
    <w:rsid w:val="00ED6B0B"/>
    <w:rsid w:val="00ED6CBF"/>
    <w:rsid w:val="00ED6D88"/>
    <w:rsid w:val="00ED6E91"/>
    <w:rsid w:val="00ED6EB9"/>
    <w:rsid w:val="00ED6EEA"/>
    <w:rsid w:val="00ED7028"/>
    <w:rsid w:val="00ED712C"/>
    <w:rsid w:val="00ED715D"/>
    <w:rsid w:val="00ED7223"/>
    <w:rsid w:val="00ED72FF"/>
    <w:rsid w:val="00ED732D"/>
    <w:rsid w:val="00ED7353"/>
    <w:rsid w:val="00ED7639"/>
    <w:rsid w:val="00ED76AF"/>
    <w:rsid w:val="00ED7796"/>
    <w:rsid w:val="00ED7874"/>
    <w:rsid w:val="00ED799B"/>
    <w:rsid w:val="00ED7A33"/>
    <w:rsid w:val="00ED7B40"/>
    <w:rsid w:val="00ED7BE9"/>
    <w:rsid w:val="00ED7C3E"/>
    <w:rsid w:val="00ED7D30"/>
    <w:rsid w:val="00ED7FAA"/>
    <w:rsid w:val="00EE00B0"/>
    <w:rsid w:val="00EE019A"/>
    <w:rsid w:val="00EE01B7"/>
    <w:rsid w:val="00EE02B5"/>
    <w:rsid w:val="00EE04B1"/>
    <w:rsid w:val="00EE0636"/>
    <w:rsid w:val="00EE071A"/>
    <w:rsid w:val="00EE0727"/>
    <w:rsid w:val="00EE0794"/>
    <w:rsid w:val="00EE07CB"/>
    <w:rsid w:val="00EE0889"/>
    <w:rsid w:val="00EE091B"/>
    <w:rsid w:val="00EE0933"/>
    <w:rsid w:val="00EE0AA3"/>
    <w:rsid w:val="00EE0C52"/>
    <w:rsid w:val="00EE0C57"/>
    <w:rsid w:val="00EE0DC4"/>
    <w:rsid w:val="00EE0F52"/>
    <w:rsid w:val="00EE0FA7"/>
    <w:rsid w:val="00EE10BD"/>
    <w:rsid w:val="00EE1167"/>
    <w:rsid w:val="00EE139B"/>
    <w:rsid w:val="00EE14F4"/>
    <w:rsid w:val="00EE1610"/>
    <w:rsid w:val="00EE162E"/>
    <w:rsid w:val="00EE180F"/>
    <w:rsid w:val="00EE18D1"/>
    <w:rsid w:val="00EE19A1"/>
    <w:rsid w:val="00EE1BB1"/>
    <w:rsid w:val="00EE1BB9"/>
    <w:rsid w:val="00EE1C39"/>
    <w:rsid w:val="00EE1D43"/>
    <w:rsid w:val="00EE1F41"/>
    <w:rsid w:val="00EE1F62"/>
    <w:rsid w:val="00EE1FA7"/>
    <w:rsid w:val="00EE20B5"/>
    <w:rsid w:val="00EE20C1"/>
    <w:rsid w:val="00EE20F8"/>
    <w:rsid w:val="00EE2149"/>
    <w:rsid w:val="00EE218B"/>
    <w:rsid w:val="00EE218C"/>
    <w:rsid w:val="00EE2282"/>
    <w:rsid w:val="00EE22D6"/>
    <w:rsid w:val="00EE231F"/>
    <w:rsid w:val="00EE23A2"/>
    <w:rsid w:val="00EE23EF"/>
    <w:rsid w:val="00EE2596"/>
    <w:rsid w:val="00EE2640"/>
    <w:rsid w:val="00EE26A7"/>
    <w:rsid w:val="00EE2849"/>
    <w:rsid w:val="00EE286D"/>
    <w:rsid w:val="00EE2B43"/>
    <w:rsid w:val="00EE2CF6"/>
    <w:rsid w:val="00EE2D5D"/>
    <w:rsid w:val="00EE2DC0"/>
    <w:rsid w:val="00EE2E48"/>
    <w:rsid w:val="00EE2E6C"/>
    <w:rsid w:val="00EE2F38"/>
    <w:rsid w:val="00EE3177"/>
    <w:rsid w:val="00EE3213"/>
    <w:rsid w:val="00EE3292"/>
    <w:rsid w:val="00EE33A6"/>
    <w:rsid w:val="00EE3407"/>
    <w:rsid w:val="00EE35A8"/>
    <w:rsid w:val="00EE35BD"/>
    <w:rsid w:val="00EE35C8"/>
    <w:rsid w:val="00EE35E8"/>
    <w:rsid w:val="00EE3600"/>
    <w:rsid w:val="00EE3604"/>
    <w:rsid w:val="00EE361F"/>
    <w:rsid w:val="00EE3632"/>
    <w:rsid w:val="00EE3763"/>
    <w:rsid w:val="00EE381A"/>
    <w:rsid w:val="00EE3856"/>
    <w:rsid w:val="00EE38B6"/>
    <w:rsid w:val="00EE39C7"/>
    <w:rsid w:val="00EE39EC"/>
    <w:rsid w:val="00EE3B7E"/>
    <w:rsid w:val="00EE3C65"/>
    <w:rsid w:val="00EE3DE7"/>
    <w:rsid w:val="00EE3DFF"/>
    <w:rsid w:val="00EE3F28"/>
    <w:rsid w:val="00EE405D"/>
    <w:rsid w:val="00EE4086"/>
    <w:rsid w:val="00EE4145"/>
    <w:rsid w:val="00EE41AB"/>
    <w:rsid w:val="00EE41D4"/>
    <w:rsid w:val="00EE44F1"/>
    <w:rsid w:val="00EE452E"/>
    <w:rsid w:val="00EE45A3"/>
    <w:rsid w:val="00EE4633"/>
    <w:rsid w:val="00EE466B"/>
    <w:rsid w:val="00EE4891"/>
    <w:rsid w:val="00EE498C"/>
    <w:rsid w:val="00EE49BC"/>
    <w:rsid w:val="00EE4AAC"/>
    <w:rsid w:val="00EE4FF4"/>
    <w:rsid w:val="00EE502B"/>
    <w:rsid w:val="00EE51B2"/>
    <w:rsid w:val="00EE52FA"/>
    <w:rsid w:val="00EE5384"/>
    <w:rsid w:val="00EE53A1"/>
    <w:rsid w:val="00EE5551"/>
    <w:rsid w:val="00EE55AA"/>
    <w:rsid w:val="00EE56A4"/>
    <w:rsid w:val="00EE57B4"/>
    <w:rsid w:val="00EE5802"/>
    <w:rsid w:val="00EE581F"/>
    <w:rsid w:val="00EE5963"/>
    <w:rsid w:val="00EE5D7A"/>
    <w:rsid w:val="00EE5E09"/>
    <w:rsid w:val="00EE5E71"/>
    <w:rsid w:val="00EE5E81"/>
    <w:rsid w:val="00EE5F41"/>
    <w:rsid w:val="00EE61E0"/>
    <w:rsid w:val="00EE635F"/>
    <w:rsid w:val="00EE63DE"/>
    <w:rsid w:val="00EE6431"/>
    <w:rsid w:val="00EE65E6"/>
    <w:rsid w:val="00EE664F"/>
    <w:rsid w:val="00EE6676"/>
    <w:rsid w:val="00EE6781"/>
    <w:rsid w:val="00EE6981"/>
    <w:rsid w:val="00EE6A60"/>
    <w:rsid w:val="00EE6AF9"/>
    <w:rsid w:val="00EE6B6E"/>
    <w:rsid w:val="00EE6B90"/>
    <w:rsid w:val="00EE6BCA"/>
    <w:rsid w:val="00EE6C4F"/>
    <w:rsid w:val="00EE6D29"/>
    <w:rsid w:val="00EE6FFE"/>
    <w:rsid w:val="00EE7020"/>
    <w:rsid w:val="00EE7127"/>
    <w:rsid w:val="00EE7279"/>
    <w:rsid w:val="00EE729B"/>
    <w:rsid w:val="00EE73A7"/>
    <w:rsid w:val="00EE7420"/>
    <w:rsid w:val="00EE7429"/>
    <w:rsid w:val="00EE7508"/>
    <w:rsid w:val="00EE751C"/>
    <w:rsid w:val="00EE75B5"/>
    <w:rsid w:val="00EE7615"/>
    <w:rsid w:val="00EE779B"/>
    <w:rsid w:val="00EE7818"/>
    <w:rsid w:val="00EE7836"/>
    <w:rsid w:val="00EE79BC"/>
    <w:rsid w:val="00EE7A5C"/>
    <w:rsid w:val="00EE7B23"/>
    <w:rsid w:val="00EE7B8A"/>
    <w:rsid w:val="00EE7C9D"/>
    <w:rsid w:val="00EE7CE5"/>
    <w:rsid w:val="00EE7D94"/>
    <w:rsid w:val="00EE7DB5"/>
    <w:rsid w:val="00EE7E37"/>
    <w:rsid w:val="00EE7E93"/>
    <w:rsid w:val="00EF0074"/>
    <w:rsid w:val="00EF027A"/>
    <w:rsid w:val="00EF03D1"/>
    <w:rsid w:val="00EF0430"/>
    <w:rsid w:val="00EF04E0"/>
    <w:rsid w:val="00EF0650"/>
    <w:rsid w:val="00EF0790"/>
    <w:rsid w:val="00EF0808"/>
    <w:rsid w:val="00EF080D"/>
    <w:rsid w:val="00EF087B"/>
    <w:rsid w:val="00EF09FA"/>
    <w:rsid w:val="00EF0A20"/>
    <w:rsid w:val="00EF0A9E"/>
    <w:rsid w:val="00EF0AF8"/>
    <w:rsid w:val="00EF0B39"/>
    <w:rsid w:val="00EF0BD4"/>
    <w:rsid w:val="00EF0E81"/>
    <w:rsid w:val="00EF0F34"/>
    <w:rsid w:val="00EF0F51"/>
    <w:rsid w:val="00EF0F67"/>
    <w:rsid w:val="00EF0FB9"/>
    <w:rsid w:val="00EF11EB"/>
    <w:rsid w:val="00EF1217"/>
    <w:rsid w:val="00EF1264"/>
    <w:rsid w:val="00EF1285"/>
    <w:rsid w:val="00EF134C"/>
    <w:rsid w:val="00EF13ED"/>
    <w:rsid w:val="00EF1496"/>
    <w:rsid w:val="00EF1576"/>
    <w:rsid w:val="00EF159A"/>
    <w:rsid w:val="00EF19AD"/>
    <w:rsid w:val="00EF19E5"/>
    <w:rsid w:val="00EF1CD0"/>
    <w:rsid w:val="00EF1DCB"/>
    <w:rsid w:val="00EF1E3C"/>
    <w:rsid w:val="00EF1E70"/>
    <w:rsid w:val="00EF1E9C"/>
    <w:rsid w:val="00EF1F36"/>
    <w:rsid w:val="00EF2124"/>
    <w:rsid w:val="00EF22AE"/>
    <w:rsid w:val="00EF2306"/>
    <w:rsid w:val="00EF2374"/>
    <w:rsid w:val="00EF2650"/>
    <w:rsid w:val="00EF2680"/>
    <w:rsid w:val="00EF283A"/>
    <w:rsid w:val="00EF2897"/>
    <w:rsid w:val="00EF2909"/>
    <w:rsid w:val="00EF2918"/>
    <w:rsid w:val="00EF30AD"/>
    <w:rsid w:val="00EF30FF"/>
    <w:rsid w:val="00EF3160"/>
    <w:rsid w:val="00EF31ED"/>
    <w:rsid w:val="00EF32B9"/>
    <w:rsid w:val="00EF34CD"/>
    <w:rsid w:val="00EF34DD"/>
    <w:rsid w:val="00EF350C"/>
    <w:rsid w:val="00EF3518"/>
    <w:rsid w:val="00EF3535"/>
    <w:rsid w:val="00EF388C"/>
    <w:rsid w:val="00EF38BA"/>
    <w:rsid w:val="00EF3940"/>
    <w:rsid w:val="00EF3B34"/>
    <w:rsid w:val="00EF3D81"/>
    <w:rsid w:val="00EF3E63"/>
    <w:rsid w:val="00EF4025"/>
    <w:rsid w:val="00EF41CB"/>
    <w:rsid w:val="00EF4211"/>
    <w:rsid w:val="00EF4284"/>
    <w:rsid w:val="00EF42D9"/>
    <w:rsid w:val="00EF4314"/>
    <w:rsid w:val="00EF45BD"/>
    <w:rsid w:val="00EF4645"/>
    <w:rsid w:val="00EF46A8"/>
    <w:rsid w:val="00EF4813"/>
    <w:rsid w:val="00EF4848"/>
    <w:rsid w:val="00EF4923"/>
    <w:rsid w:val="00EF49DB"/>
    <w:rsid w:val="00EF4AEA"/>
    <w:rsid w:val="00EF4B47"/>
    <w:rsid w:val="00EF4D42"/>
    <w:rsid w:val="00EF4F5E"/>
    <w:rsid w:val="00EF5004"/>
    <w:rsid w:val="00EF5045"/>
    <w:rsid w:val="00EF509C"/>
    <w:rsid w:val="00EF5150"/>
    <w:rsid w:val="00EF5198"/>
    <w:rsid w:val="00EF51C7"/>
    <w:rsid w:val="00EF520C"/>
    <w:rsid w:val="00EF5210"/>
    <w:rsid w:val="00EF52E6"/>
    <w:rsid w:val="00EF5304"/>
    <w:rsid w:val="00EF5331"/>
    <w:rsid w:val="00EF5417"/>
    <w:rsid w:val="00EF551E"/>
    <w:rsid w:val="00EF557D"/>
    <w:rsid w:val="00EF5583"/>
    <w:rsid w:val="00EF57C8"/>
    <w:rsid w:val="00EF57D8"/>
    <w:rsid w:val="00EF57F6"/>
    <w:rsid w:val="00EF5810"/>
    <w:rsid w:val="00EF5841"/>
    <w:rsid w:val="00EF584A"/>
    <w:rsid w:val="00EF585D"/>
    <w:rsid w:val="00EF58C0"/>
    <w:rsid w:val="00EF592C"/>
    <w:rsid w:val="00EF5A19"/>
    <w:rsid w:val="00EF5A92"/>
    <w:rsid w:val="00EF5BE2"/>
    <w:rsid w:val="00EF5D93"/>
    <w:rsid w:val="00EF5DE0"/>
    <w:rsid w:val="00EF5E0C"/>
    <w:rsid w:val="00EF5EAE"/>
    <w:rsid w:val="00EF5F25"/>
    <w:rsid w:val="00EF5FE9"/>
    <w:rsid w:val="00EF6013"/>
    <w:rsid w:val="00EF61B0"/>
    <w:rsid w:val="00EF61EC"/>
    <w:rsid w:val="00EF6313"/>
    <w:rsid w:val="00EF6577"/>
    <w:rsid w:val="00EF66C6"/>
    <w:rsid w:val="00EF66DD"/>
    <w:rsid w:val="00EF6752"/>
    <w:rsid w:val="00EF6792"/>
    <w:rsid w:val="00EF6A4C"/>
    <w:rsid w:val="00EF6A8C"/>
    <w:rsid w:val="00EF6A96"/>
    <w:rsid w:val="00EF6B3B"/>
    <w:rsid w:val="00EF6B66"/>
    <w:rsid w:val="00EF6BA1"/>
    <w:rsid w:val="00EF6C3A"/>
    <w:rsid w:val="00EF6DC6"/>
    <w:rsid w:val="00EF6E3D"/>
    <w:rsid w:val="00EF6E90"/>
    <w:rsid w:val="00EF6E91"/>
    <w:rsid w:val="00EF6F14"/>
    <w:rsid w:val="00EF6FB1"/>
    <w:rsid w:val="00EF7161"/>
    <w:rsid w:val="00EF725E"/>
    <w:rsid w:val="00EF7328"/>
    <w:rsid w:val="00EF7379"/>
    <w:rsid w:val="00EF74BF"/>
    <w:rsid w:val="00EF767D"/>
    <w:rsid w:val="00EF7747"/>
    <w:rsid w:val="00EF7779"/>
    <w:rsid w:val="00EF7890"/>
    <w:rsid w:val="00EF7942"/>
    <w:rsid w:val="00EF7B2A"/>
    <w:rsid w:val="00EF7C72"/>
    <w:rsid w:val="00EF7C7D"/>
    <w:rsid w:val="00EF7CE1"/>
    <w:rsid w:val="00EF7D3E"/>
    <w:rsid w:val="00EF7D6C"/>
    <w:rsid w:val="00EF7E1C"/>
    <w:rsid w:val="00EF7E7F"/>
    <w:rsid w:val="00EF7F3E"/>
    <w:rsid w:val="00EF7F40"/>
    <w:rsid w:val="00EF7F7B"/>
    <w:rsid w:val="00F00004"/>
    <w:rsid w:val="00F00150"/>
    <w:rsid w:val="00F001F0"/>
    <w:rsid w:val="00F0020A"/>
    <w:rsid w:val="00F00233"/>
    <w:rsid w:val="00F00354"/>
    <w:rsid w:val="00F00395"/>
    <w:rsid w:val="00F0039B"/>
    <w:rsid w:val="00F0087F"/>
    <w:rsid w:val="00F00A03"/>
    <w:rsid w:val="00F00C21"/>
    <w:rsid w:val="00F00C37"/>
    <w:rsid w:val="00F00CB0"/>
    <w:rsid w:val="00F00CD2"/>
    <w:rsid w:val="00F00D15"/>
    <w:rsid w:val="00F00D6C"/>
    <w:rsid w:val="00F00D75"/>
    <w:rsid w:val="00F00E57"/>
    <w:rsid w:val="00F00E7B"/>
    <w:rsid w:val="00F0105B"/>
    <w:rsid w:val="00F01060"/>
    <w:rsid w:val="00F011C5"/>
    <w:rsid w:val="00F011E3"/>
    <w:rsid w:val="00F0120F"/>
    <w:rsid w:val="00F0123F"/>
    <w:rsid w:val="00F0128A"/>
    <w:rsid w:val="00F012B8"/>
    <w:rsid w:val="00F01395"/>
    <w:rsid w:val="00F01501"/>
    <w:rsid w:val="00F017DB"/>
    <w:rsid w:val="00F01880"/>
    <w:rsid w:val="00F018B5"/>
    <w:rsid w:val="00F01990"/>
    <w:rsid w:val="00F01C5C"/>
    <w:rsid w:val="00F01C79"/>
    <w:rsid w:val="00F01E6C"/>
    <w:rsid w:val="00F0201B"/>
    <w:rsid w:val="00F02251"/>
    <w:rsid w:val="00F02279"/>
    <w:rsid w:val="00F024AA"/>
    <w:rsid w:val="00F024CF"/>
    <w:rsid w:val="00F02576"/>
    <w:rsid w:val="00F0258A"/>
    <w:rsid w:val="00F02612"/>
    <w:rsid w:val="00F026BD"/>
    <w:rsid w:val="00F02797"/>
    <w:rsid w:val="00F0288B"/>
    <w:rsid w:val="00F0289E"/>
    <w:rsid w:val="00F028B2"/>
    <w:rsid w:val="00F02932"/>
    <w:rsid w:val="00F02951"/>
    <w:rsid w:val="00F029C9"/>
    <w:rsid w:val="00F02A16"/>
    <w:rsid w:val="00F02A18"/>
    <w:rsid w:val="00F02AEF"/>
    <w:rsid w:val="00F02B52"/>
    <w:rsid w:val="00F02BFF"/>
    <w:rsid w:val="00F02C2E"/>
    <w:rsid w:val="00F02DE3"/>
    <w:rsid w:val="00F02DE7"/>
    <w:rsid w:val="00F02E30"/>
    <w:rsid w:val="00F02E36"/>
    <w:rsid w:val="00F02E54"/>
    <w:rsid w:val="00F02F32"/>
    <w:rsid w:val="00F0322D"/>
    <w:rsid w:val="00F033EF"/>
    <w:rsid w:val="00F0346B"/>
    <w:rsid w:val="00F034FE"/>
    <w:rsid w:val="00F0358C"/>
    <w:rsid w:val="00F03599"/>
    <w:rsid w:val="00F035E2"/>
    <w:rsid w:val="00F037B6"/>
    <w:rsid w:val="00F038D2"/>
    <w:rsid w:val="00F0398B"/>
    <w:rsid w:val="00F03A30"/>
    <w:rsid w:val="00F03A91"/>
    <w:rsid w:val="00F03BD2"/>
    <w:rsid w:val="00F03D8A"/>
    <w:rsid w:val="00F03D9C"/>
    <w:rsid w:val="00F04236"/>
    <w:rsid w:val="00F043BE"/>
    <w:rsid w:val="00F045CC"/>
    <w:rsid w:val="00F0460C"/>
    <w:rsid w:val="00F047C2"/>
    <w:rsid w:val="00F047F7"/>
    <w:rsid w:val="00F048E6"/>
    <w:rsid w:val="00F04A5C"/>
    <w:rsid w:val="00F04AE7"/>
    <w:rsid w:val="00F04B06"/>
    <w:rsid w:val="00F04B79"/>
    <w:rsid w:val="00F04B84"/>
    <w:rsid w:val="00F04CCF"/>
    <w:rsid w:val="00F04D23"/>
    <w:rsid w:val="00F04D51"/>
    <w:rsid w:val="00F04D8C"/>
    <w:rsid w:val="00F04DB2"/>
    <w:rsid w:val="00F04E15"/>
    <w:rsid w:val="00F04FCB"/>
    <w:rsid w:val="00F0515C"/>
    <w:rsid w:val="00F051F1"/>
    <w:rsid w:val="00F0527B"/>
    <w:rsid w:val="00F0538A"/>
    <w:rsid w:val="00F054DE"/>
    <w:rsid w:val="00F056D9"/>
    <w:rsid w:val="00F056F3"/>
    <w:rsid w:val="00F0579B"/>
    <w:rsid w:val="00F05972"/>
    <w:rsid w:val="00F05A6F"/>
    <w:rsid w:val="00F05ADA"/>
    <w:rsid w:val="00F05C0F"/>
    <w:rsid w:val="00F05D7B"/>
    <w:rsid w:val="00F05D87"/>
    <w:rsid w:val="00F05E1C"/>
    <w:rsid w:val="00F05E23"/>
    <w:rsid w:val="00F05E90"/>
    <w:rsid w:val="00F05F15"/>
    <w:rsid w:val="00F0603B"/>
    <w:rsid w:val="00F06238"/>
    <w:rsid w:val="00F06244"/>
    <w:rsid w:val="00F062C8"/>
    <w:rsid w:val="00F063F0"/>
    <w:rsid w:val="00F06512"/>
    <w:rsid w:val="00F06732"/>
    <w:rsid w:val="00F06739"/>
    <w:rsid w:val="00F067BF"/>
    <w:rsid w:val="00F06813"/>
    <w:rsid w:val="00F06821"/>
    <w:rsid w:val="00F06A48"/>
    <w:rsid w:val="00F06EC4"/>
    <w:rsid w:val="00F06EE7"/>
    <w:rsid w:val="00F06F3E"/>
    <w:rsid w:val="00F06F8D"/>
    <w:rsid w:val="00F06FE0"/>
    <w:rsid w:val="00F07014"/>
    <w:rsid w:val="00F0706F"/>
    <w:rsid w:val="00F07120"/>
    <w:rsid w:val="00F071D1"/>
    <w:rsid w:val="00F0749F"/>
    <w:rsid w:val="00F074E1"/>
    <w:rsid w:val="00F075E2"/>
    <w:rsid w:val="00F075EA"/>
    <w:rsid w:val="00F077CB"/>
    <w:rsid w:val="00F07909"/>
    <w:rsid w:val="00F07A47"/>
    <w:rsid w:val="00F07AA4"/>
    <w:rsid w:val="00F07AFD"/>
    <w:rsid w:val="00F07B24"/>
    <w:rsid w:val="00F07C7B"/>
    <w:rsid w:val="00F07CE8"/>
    <w:rsid w:val="00F07E4F"/>
    <w:rsid w:val="00F07E96"/>
    <w:rsid w:val="00F07F02"/>
    <w:rsid w:val="00F07F72"/>
    <w:rsid w:val="00F100A1"/>
    <w:rsid w:val="00F100FC"/>
    <w:rsid w:val="00F1011E"/>
    <w:rsid w:val="00F10167"/>
    <w:rsid w:val="00F1019F"/>
    <w:rsid w:val="00F10330"/>
    <w:rsid w:val="00F10342"/>
    <w:rsid w:val="00F10437"/>
    <w:rsid w:val="00F1073C"/>
    <w:rsid w:val="00F1077B"/>
    <w:rsid w:val="00F107A4"/>
    <w:rsid w:val="00F107AA"/>
    <w:rsid w:val="00F107AD"/>
    <w:rsid w:val="00F10939"/>
    <w:rsid w:val="00F10997"/>
    <w:rsid w:val="00F109EA"/>
    <w:rsid w:val="00F10ADA"/>
    <w:rsid w:val="00F10B9B"/>
    <w:rsid w:val="00F10D28"/>
    <w:rsid w:val="00F10F33"/>
    <w:rsid w:val="00F10F98"/>
    <w:rsid w:val="00F1100C"/>
    <w:rsid w:val="00F1102A"/>
    <w:rsid w:val="00F1111A"/>
    <w:rsid w:val="00F111E9"/>
    <w:rsid w:val="00F1121D"/>
    <w:rsid w:val="00F11321"/>
    <w:rsid w:val="00F1132A"/>
    <w:rsid w:val="00F113BC"/>
    <w:rsid w:val="00F11551"/>
    <w:rsid w:val="00F1159F"/>
    <w:rsid w:val="00F115EB"/>
    <w:rsid w:val="00F117D4"/>
    <w:rsid w:val="00F118B4"/>
    <w:rsid w:val="00F11922"/>
    <w:rsid w:val="00F1195D"/>
    <w:rsid w:val="00F119EE"/>
    <w:rsid w:val="00F11A2C"/>
    <w:rsid w:val="00F11A2D"/>
    <w:rsid w:val="00F11A91"/>
    <w:rsid w:val="00F11B3D"/>
    <w:rsid w:val="00F11B9B"/>
    <w:rsid w:val="00F11EF2"/>
    <w:rsid w:val="00F11EF8"/>
    <w:rsid w:val="00F120C1"/>
    <w:rsid w:val="00F1213B"/>
    <w:rsid w:val="00F12168"/>
    <w:rsid w:val="00F122C8"/>
    <w:rsid w:val="00F12317"/>
    <w:rsid w:val="00F124C5"/>
    <w:rsid w:val="00F1250F"/>
    <w:rsid w:val="00F125C0"/>
    <w:rsid w:val="00F12616"/>
    <w:rsid w:val="00F126AA"/>
    <w:rsid w:val="00F126D8"/>
    <w:rsid w:val="00F128E9"/>
    <w:rsid w:val="00F1290F"/>
    <w:rsid w:val="00F12917"/>
    <w:rsid w:val="00F12AAB"/>
    <w:rsid w:val="00F12B32"/>
    <w:rsid w:val="00F12BAB"/>
    <w:rsid w:val="00F12C0E"/>
    <w:rsid w:val="00F12C23"/>
    <w:rsid w:val="00F12C5F"/>
    <w:rsid w:val="00F12CB6"/>
    <w:rsid w:val="00F12DB1"/>
    <w:rsid w:val="00F12E70"/>
    <w:rsid w:val="00F12EFD"/>
    <w:rsid w:val="00F12F8C"/>
    <w:rsid w:val="00F130B5"/>
    <w:rsid w:val="00F130E0"/>
    <w:rsid w:val="00F1315F"/>
    <w:rsid w:val="00F13220"/>
    <w:rsid w:val="00F13323"/>
    <w:rsid w:val="00F1333C"/>
    <w:rsid w:val="00F133CD"/>
    <w:rsid w:val="00F134F1"/>
    <w:rsid w:val="00F1351F"/>
    <w:rsid w:val="00F1355E"/>
    <w:rsid w:val="00F135A3"/>
    <w:rsid w:val="00F135A5"/>
    <w:rsid w:val="00F135DB"/>
    <w:rsid w:val="00F13684"/>
    <w:rsid w:val="00F13686"/>
    <w:rsid w:val="00F13790"/>
    <w:rsid w:val="00F13A02"/>
    <w:rsid w:val="00F13BA3"/>
    <w:rsid w:val="00F14026"/>
    <w:rsid w:val="00F14218"/>
    <w:rsid w:val="00F14259"/>
    <w:rsid w:val="00F144A4"/>
    <w:rsid w:val="00F144C7"/>
    <w:rsid w:val="00F144D0"/>
    <w:rsid w:val="00F1458A"/>
    <w:rsid w:val="00F148CC"/>
    <w:rsid w:val="00F14A90"/>
    <w:rsid w:val="00F14A93"/>
    <w:rsid w:val="00F14AD0"/>
    <w:rsid w:val="00F14B6C"/>
    <w:rsid w:val="00F14B7F"/>
    <w:rsid w:val="00F14DE5"/>
    <w:rsid w:val="00F14E19"/>
    <w:rsid w:val="00F14F55"/>
    <w:rsid w:val="00F14FF8"/>
    <w:rsid w:val="00F1500D"/>
    <w:rsid w:val="00F15145"/>
    <w:rsid w:val="00F15167"/>
    <w:rsid w:val="00F15213"/>
    <w:rsid w:val="00F15230"/>
    <w:rsid w:val="00F15262"/>
    <w:rsid w:val="00F15379"/>
    <w:rsid w:val="00F153D7"/>
    <w:rsid w:val="00F15584"/>
    <w:rsid w:val="00F155E0"/>
    <w:rsid w:val="00F155FF"/>
    <w:rsid w:val="00F156DE"/>
    <w:rsid w:val="00F1572E"/>
    <w:rsid w:val="00F159F5"/>
    <w:rsid w:val="00F15C4B"/>
    <w:rsid w:val="00F15D1F"/>
    <w:rsid w:val="00F15EBA"/>
    <w:rsid w:val="00F15F0C"/>
    <w:rsid w:val="00F15F12"/>
    <w:rsid w:val="00F15F82"/>
    <w:rsid w:val="00F16059"/>
    <w:rsid w:val="00F1619C"/>
    <w:rsid w:val="00F1631D"/>
    <w:rsid w:val="00F1636A"/>
    <w:rsid w:val="00F1640B"/>
    <w:rsid w:val="00F16442"/>
    <w:rsid w:val="00F16544"/>
    <w:rsid w:val="00F1656A"/>
    <w:rsid w:val="00F16688"/>
    <w:rsid w:val="00F166DB"/>
    <w:rsid w:val="00F1688A"/>
    <w:rsid w:val="00F16908"/>
    <w:rsid w:val="00F16A1F"/>
    <w:rsid w:val="00F16B1D"/>
    <w:rsid w:val="00F16B51"/>
    <w:rsid w:val="00F16BB1"/>
    <w:rsid w:val="00F16C20"/>
    <w:rsid w:val="00F16C90"/>
    <w:rsid w:val="00F16DBC"/>
    <w:rsid w:val="00F16E7C"/>
    <w:rsid w:val="00F16F59"/>
    <w:rsid w:val="00F16F61"/>
    <w:rsid w:val="00F171B5"/>
    <w:rsid w:val="00F17363"/>
    <w:rsid w:val="00F17783"/>
    <w:rsid w:val="00F17787"/>
    <w:rsid w:val="00F17868"/>
    <w:rsid w:val="00F17B31"/>
    <w:rsid w:val="00F17C47"/>
    <w:rsid w:val="00F17C6F"/>
    <w:rsid w:val="00F17D43"/>
    <w:rsid w:val="00F2001B"/>
    <w:rsid w:val="00F2001E"/>
    <w:rsid w:val="00F20076"/>
    <w:rsid w:val="00F201BD"/>
    <w:rsid w:val="00F20209"/>
    <w:rsid w:val="00F20250"/>
    <w:rsid w:val="00F204BE"/>
    <w:rsid w:val="00F205F3"/>
    <w:rsid w:val="00F206FC"/>
    <w:rsid w:val="00F20803"/>
    <w:rsid w:val="00F20CF6"/>
    <w:rsid w:val="00F20D1D"/>
    <w:rsid w:val="00F20F9E"/>
    <w:rsid w:val="00F20FD4"/>
    <w:rsid w:val="00F2101E"/>
    <w:rsid w:val="00F2106E"/>
    <w:rsid w:val="00F21508"/>
    <w:rsid w:val="00F21878"/>
    <w:rsid w:val="00F218B8"/>
    <w:rsid w:val="00F21941"/>
    <w:rsid w:val="00F219F4"/>
    <w:rsid w:val="00F21A9E"/>
    <w:rsid w:val="00F21B5C"/>
    <w:rsid w:val="00F21BBA"/>
    <w:rsid w:val="00F21BCD"/>
    <w:rsid w:val="00F21CA0"/>
    <w:rsid w:val="00F21D4E"/>
    <w:rsid w:val="00F21DA3"/>
    <w:rsid w:val="00F21DFE"/>
    <w:rsid w:val="00F21E6C"/>
    <w:rsid w:val="00F22061"/>
    <w:rsid w:val="00F220F5"/>
    <w:rsid w:val="00F22289"/>
    <w:rsid w:val="00F2235F"/>
    <w:rsid w:val="00F223BC"/>
    <w:rsid w:val="00F223D0"/>
    <w:rsid w:val="00F2267A"/>
    <w:rsid w:val="00F227A0"/>
    <w:rsid w:val="00F2283F"/>
    <w:rsid w:val="00F2289D"/>
    <w:rsid w:val="00F22929"/>
    <w:rsid w:val="00F22B53"/>
    <w:rsid w:val="00F22BAB"/>
    <w:rsid w:val="00F22D43"/>
    <w:rsid w:val="00F22D6A"/>
    <w:rsid w:val="00F22D6C"/>
    <w:rsid w:val="00F22E97"/>
    <w:rsid w:val="00F22F81"/>
    <w:rsid w:val="00F2301E"/>
    <w:rsid w:val="00F2307A"/>
    <w:rsid w:val="00F2309D"/>
    <w:rsid w:val="00F23168"/>
    <w:rsid w:val="00F2317B"/>
    <w:rsid w:val="00F2331A"/>
    <w:rsid w:val="00F23366"/>
    <w:rsid w:val="00F233B3"/>
    <w:rsid w:val="00F23436"/>
    <w:rsid w:val="00F23551"/>
    <w:rsid w:val="00F2356A"/>
    <w:rsid w:val="00F235A0"/>
    <w:rsid w:val="00F23658"/>
    <w:rsid w:val="00F23C47"/>
    <w:rsid w:val="00F23CC1"/>
    <w:rsid w:val="00F23D5D"/>
    <w:rsid w:val="00F23DB7"/>
    <w:rsid w:val="00F23E49"/>
    <w:rsid w:val="00F23F31"/>
    <w:rsid w:val="00F23F4B"/>
    <w:rsid w:val="00F24168"/>
    <w:rsid w:val="00F241D6"/>
    <w:rsid w:val="00F24256"/>
    <w:rsid w:val="00F2447F"/>
    <w:rsid w:val="00F244F9"/>
    <w:rsid w:val="00F244FD"/>
    <w:rsid w:val="00F245AF"/>
    <w:rsid w:val="00F2461A"/>
    <w:rsid w:val="00F2468C"/>
    <w:rsid w:val="00F2472F"/>
    <w:rsid w:val="00F24796"/>
    <w:rsid w:val="00F24855"/>
    <w:rsid w:val="00F24986"/>
    <w:rsid w:val="00F24ABB"/>
    <w:rsid w:val="00F24BD4"/>
    <w:rsid w:val="00F24C2A"/>
    <w:rsid w:val="00F24C3C"/>
    <w:rsid w:val="00F24D39"/>
    <w:rsid w:val="00F24E40"/>
    <w:rsid w:val="00F24E84"/>
    <w:rsid w:val="00F24EA0"/>
    <w:rsid w:val="00F24FA2"/>
    <w:rsid w:val="00F25129"/>
    <w:rsid w:val="00F25229"/>
    <w:rsid w:val="00F25258"/>
    <w:rsid w:val="00F25280"/>
    <w:rsid w:val="00F253A9"/>
    <w:rsid w:val="00F254CD"/>
    <w:rsid w:val="00F255AE"/>
    <w:rsid w:val="00F25649"/>
    <w:rsid w:val="00F2572E"/>
    <w:rsid w:val="00F25833"/>
    <w:rsid w:val="00F25869"/>
    <w:rsid w:val="00F25958"/>
    <w:rsid w:val="00F259C3"/>
    <w:rsid w:val="00F259D1"/>
    <w:rsid w:val="00F259DB"/>
    <w:rsid w:val="00F25A19"/>
    <w:rsid w:val="00F25C6A"/>
    <w:rsid w:val="00F25D38"/>
    <w:rsid w:val="00F25E90"/>
    <w:rsid w:val="00F25F6F"/>
    <w:rsid w:val="00F2628A"/>
    <w:rsid w:val="00F262A0"/>
    <w:rsid w:val="00F262C6"/>
    <w:rsid w:val="00F262E9"/>
    <w:rsid w:val="00F262FB"/>
    <w:rsid w:val="00F26339"/>
    <w:rsid w:val="00F26471"/>
    <w:rsid w:val="00F264F8"/>
    <w:rsid w:val="00F26621"/>
    <w:rsid w:val="00F2669B"/>
    <w:rsid w:val="00F26706"/>
    <w:rsid w:val="00F2670F"/>
    <w:rsid w:val="00F2677C"/>
    <w:rsid w:val="00F268C8"/>
    <w:rsid w:val="00F26A0A"/>
    <w:rsid w:val="00F26A57"/>
    <w:rsid w:val="00F26B35"/>
    <w:rsid w:val="00F26BF7"/>
    <w:rsid w:val="00F26CB9"/>
    <w:rsid w:val="00F26CDC"/>
    <w:rsid w:val="00F26D7D"/>
    <w:rsid w:val="00F26DC4"/>
    <w:rsid w:val="00F27040"/>
    <w:rsid w:val="00F27094"/>
    <w:rsid w:val="00F27536"/>
    <w:rsid w:val="00F275D8"/>
    <w:rsid w:val="00F27607"/>
    <w:rsid w:val="00F2777C"/>
    <w:rsid w:val="00F277CA"/>
    <w:rsid w:val="00F277DA"/>
    <w:rsid w:val="00F27811"/>
    <w:rsid w:val="00F27A97"/>
    <w:rsid w:val="00F27B21"/>
    <w:rsid w:val="00F27B67"/>
    <w:rsid w:val="00F27E58"/>
    <w:rsid w:val="00F27F33"/>
    <w:rsid w:val="00F27FCB"/>
    <w:rsid w:val="00F30002"/>
    <w:rsid w:val="00F300A1"/>
    <w:rsid w:val="00F30196"/>
    <w:rsid w:val="00F3020B"/>
    <w:rsid w:val="00F302E0"/>
    <w:rsid w:val="00F30385"/>
    <w:rsid w:val="00F3048F"/>
    <w:rsid w:val="00F305D4"/>
    <w:rsid w:val="00F30660"/>
    <w:rsid w:val="00F306D1"/>
    <w:rsid w:val="00F3076E"/>
    <w:rsid w:val="00F30777"/>
    <w:rsid w:val="00F307A8"/>
    <w:rsid w:val="00F3091C"/>
    <w:rsid w:val="00F30A45"/>
    <w:rsid w:val="00F30ACF"/>
    <w:rsid w:val="00F30B80"/>
    <w:rsid w:val="00F30D1C"/>
    <w:rsid w:val="00F30D2A"/>
    <w:rsid w:val="00F30D2F"/>
    <w:rsid w:val="00F30E94"/>
    <w:rsid w:val="00F30EF5"/>
    <w:rsid w:val="00F30F3C"/>
    <w:rsid w:val="00F31071"/>
    <w:rsid w:val="00F310FF"/>
    <w:rsid w:val="00F3112F"/>
    <w:rsid w:val="00F31174"/>
    <w:rsid w:val="00F3120E"/>
    <w:rsid w:val="00F3123C"/>
    <w:rsid w:val="00F312DE"/>
    <w:rsid w:val="00F312EE"/>
    <w:rsid w:val="00F31355"/>
    <w:rsid w:val="00F3139F"/>
    <w:rsid w:val="00F314AB"/>
    <w:rsid w:val="00F31518"/>
    <w:rsid w:val="00F31593"/>
    <w:rsid w:val="00F31605"/>
    <w:rsid w:val="00F3165A"/>
    <w:rsid w:val="00F317CE"/>
    <w:rsid w:val="00F3188A"/>
    <w:rsid w:val="00F319DD"/>
    <w:rsid w:val="00F31AC8"/>
    <w:rsid w:val="00F31F1E"/>
    <w:rsid w:val="00F31FF6"/>
    <w:rsid w:val="00F32071"/>
    <w:rsid w:val="00F3212A"/>
    <w:rsid w:val="00F32171"/>
    <w:rsid w:val="00F3230E"/>
    <w:rsid w:val="00F32532"/>
    <w:rsid w:val="00F3263D"/>
    <w:rsid w:val="00F32672"/>
    <w:rsid w:val="00F328E4"/>
    <w:rsid w:val="00F32912"/>
    <w:rsid w:val="00F32A1F"/>
    <w:rsid w:val="00F32B45"/>
    <w:rsid w:val="00F32B4A"/>
    <w:rsid w:val="00F32C06"/>
    <w:rsid w:val="00F32C49"/>
    <w:rsid w:val="00F32CA0"/>
    <w:rsid w:val="00F32DC1"/>
    <w:rsid w:val="00F32E27"/>
    <w:rsid w:val="00F32F6F"/>
    <w:rsid w:val="00F33018"/>
    <w:rsid w:val="00F33063"/>
    <w:rsid w:val="00F330BD"/>
    <w:rsid w:val="00F333D1"/>
    <w:rsid w:val="00F33462"/>
    <w:rsid w:val="00F334E0"/>
    <w:rsid w:val="00F33574"/>
    <w:rsid w:val="00F335EC"/>
    <w:rsid w:val="00F33642"/>
    <w:rsid w:val="00F336BD"/>
    <w:rsid w:val="00F3373E"/>
    <w:rsid w:val="00F3385F"/>
    <w:rsid w:val="00F338B4"/>
    <w:rsid w:val="00F338EB"/>
    <w:rsid w:val="00F339B4"/>
    <w:rsid w:val="00F33A03"/>
    <w:rsid w:val="00F33A52"/>
    <w:rsid w:val="00F33B27"/>
    <w:rsid w:val="00F33BC0"/>
    <w:rsid w:val="00F33D05"/>
    <w:rsid w:val="00F33D41"/>
    <w:rsid w:val="00F33E45"/>
    <w:rsid w:val="00F33E78"/>
    <w:rsid w:val="00F33F8E"/>
    <w:rsid w:val="00F33FAD"/>
    <w:rsid w:val="00F33FE1"/>
    <w:rsid w:val="00F3405A"/>
    <w:rsid w:val="00F3412C"/>
    <w:rsid w:val="00F34214"/>
    <w:rsid w:val="00F343B8"/>
    <w:rsid w:val="00F344CE"/>
    <w:rsid w:val="00F34536"/>
    <w:rsid w:val="00F346A0"/>
    <w:rsid w:val="00F346F8"/>
    <w:rsid w:val="00F346FC"/>
    <w:rsid w:val="00F3475E"/>
    <w:rsid w:val="00F34973"/>
    <w:rsid w:val="00F34A87"/>
    <w:rsid w:val="00F34B23"/>
    <w:rsid w:val="00F34B55"/>
    <w:rsid w:val="00F34C1C"/>
    <w:rsid w:val="00F34CCE"/>
    <w:rsid w:val="00F34D57"/>
    <w:rsid w:val="00F34D66"/>
    <w:rsid w:val="00F34E99"/>
    <w:rsid w:val="00F34EEF"/>
    <w:rsid w:val="00F34F9B"/>
    <w:rsid w:val="00F3515D"/>
    <w:rsid w:val="00F35170"/>
    <w:rsid w:val="00F35275"/>
    <w:rsid w:val="00F352DB"/>
    <w:rsid w:val="00F352FE"/>
    <w:rsid w:val="00F353AB"/>
    <w:rsid w:val="00F35522"/>
    <w:rsid w:val="00F3560D"/>
    <w:rsid w:val="00F3578A"/>
    <w:rsid w:val="00F357A8"/>
    <w:rsid w:val="00F35845"/>
    <w:rsid w:val="00F35865"/>
    <w:rsid w:val="00F35954"/>
    <w:rsid w:val="00F35972"/>
    <w:rsid w:val="00F35996"/>
    <w:rsid w:val="00F359E7"/>
    <w:rsid w:val="00F35A4A"/>
    <w:rsid w:val="00F35B4F"/>
    <w:rsid w:val="00F35C3D"/>
    <w:rsid w:val="00F35D65"/>
    <w:rsid w:val="00F35DDF"/>
    <w:rsid w:val="00F35EBA"/>
    <w:rsid w:val="00F35F36"/>
    <w:rsid w:val="00F361AE"/>
    <w:rsid w:val="00F361C0"/>
    <w:rsid w:val="00F361CF"/>
    <w:rsid w:val="00F364AD"/>
    <w:rsid w:val="00F36571"/>
    <w:rsid w:val="00F36601"/>
    <w:rsid w:val="00F36664"/>
    <w:rsid w:val="00F36692"/>
    <w:rsid w:val="00F3695D"/>
    <w:rsid w:val="00F36962"/>
    <w:rsid w:val="00F369B0"/>
    <w:rsid w:val="00F36A3A"/>
    <w:rsid w:val="00F36ABA"/>
    <w:rsid w:val="00F36BDE"/>
    <w:rsid w:val="00F36C09"/>
    <w:rsid w:val="00F36F16"/>
    <w:rsid w:val="00F36F1E"/>
    <w:rsid w:val="00F36F83"/>
    <w:rsid w:val="00F36FB7"/>
    <w:rsid w:val="00F370ED"/>
    <w:rsid w:val="00F372D0"/>
    <w:rsid w:val="00F37395"/>
    <w:rsid w:val="00F373AF"/>
    <w:rsid w:val="00F3756B"/>
    <w:rsid w:val="00F37575"/>
    <w:rsid w:val="00F376C3"/>
    <w:rsid w:val="00F377BA"/>
    <w:rsid w:val="00F377FA"/>
    <w:rsid w:val="00F37807"/>
    <w:rsid w:val="00F3782F"/>
    <w:rsid w:val="00F378CC"/>
    <w:rsid w:val="00F3790D"/>
    <w:rsid w:val="00F37B4B"/>
    <w:rsid w:val="00F37BFA"/>
    <w:rsid w:val="00F37BFD"/>
    <w:rsid w:val="00F37E4F"/>
    <w:rsid w:val="00F4002A"/>
    <w:rsid w:val="00F4006D"/>
    <w:rsid w:val="00F40177"/>
    <w:rsid w:val="00F401E1"/>
    <w:rsid w:val="00F40229"/>
    <w:rsid w:val="00F40249"/>
    <w:rsid w:val="00F402DA"/>
    <w:rsid w:val="00F403A8"/>
    <w:rsid w:val="00F4040F"/>
    <w:rsid w:val="00F40420"/>
    <w:rsid w:val="00F404AC"/>
    <w:rsid w:val="00F404F0"/>
    <w:rsid w:val="00F40520"/>
    <w:rsid w:val="00F40526"/>
    <w:rsid w:val="00F405AB"/>
    <w:rsid w:val="00F4061B"/>
    <w:rsid w:val="00F40890"/>
    <w:rsid w:val="00F40C41"/>
    <w:rsid w:val="00F40C87"/>
    <w:rsid w:val="00F40D50"/>
    <w:rsid w:val="00F40DCD"/>
    <w:rsid w:val="00F410B3"/>
    <w:rsid w:val="00F41132"/>
    <w:rsid w:val="00F41155"/>
    <w:rsid w:val="00F412FB"/>
    <w:rsid w:val="00F4131E"/>
    <w:rsid w:val="00F41399"/>
    <w:rsid w:val="00F413ED"/>
    <w:rsid w:val="00F4146D"/>
    <w:rsid w:val="00F4158D"/>
    <w:rsid w:val="00F416FA"/>
    <w:rsid w:val="00F41735"/>
    <w:rsid w:val="00F418D4"/>
    <w:rsid w:val="00F418FA"/>
    <w:rsid w:val="00F41A56"/>
    <w:rsid w:val="00F41C7F"/>
    <w:rsid w:val="00F42031"/>
    <w:rsid w:val="00F420C2"/>
    <w:rsid w:val="00F42196"/>
    <w:rsid w:val="00F422EE"/>
    <w:rsid w:val="00F42405"/>
    <w:rsid w:val="00F42483"/>
    <w:rsid w:val="00F4251C"/>
    <w:rsid w:val="00F425E9"/>
    <w:rsid w:val="00F426FF"/>
    <w:rsid w:val="00F42789"/>
    <w:rsid w:val="00F428B5"/>
    <w:rsid w:val="00F428F3"/>
    <w:rsid w:val="00F42921"/>
    <w:rsid w:val="00F429BB"/>
    <w:rsid w:val="00F42A81"/>
    <w:rsid w:val="00F42AC0"/>
    <w:rsid w:val="00F42B4A"/>
    <w:rsid w:val="00F42B7D"/>
    <w:rsid w:val="00F42B9C"/>
    <w:rsid w:val="00F42BE5"/>
    <w:rsid w:val="00F42C43"/>
    <w:rsid w:val="00F42EC3"/>
    <w:rsid w:val="00F42F2B"/>
    <w:rsid w:val="00F42FBB"/>
    <w:rsid w:val="00F43122"/>
    <w:rsid w:val="00F4324E"/>
    <w:rsid w:val="00F43290"/>
    <w:rsid w:val="00F433CB"/>
    <w:rsid w:val="00F43527"/>
    <w:rsid w:val="00F43565"/>
    <w:rsid w:val="00F43633"/>
    <w:rsid w:val="00F4367B"/>
    <w:rsid w:val="00F43753"/>
    <w:rsid w:val="00F4380C"/>
    <w:rsid w:val="00F4383F"/>
    <w:rsid w:val="00F43A01"/>
    <w:rsid w:val="00F43C12"/>
    <w:rsid w:val="00F43C33"/>
    <w:rsid w:val="00F43DA8"/>
    <w:rsid w:val="00F43F3F"/>
    <w:rsid w:val="00F43F87"/>
    <w:rsid w:val="00F440BB"/>
    <w:rsid w:val="00F44163"/>
    <w:rsid w:val="00F441A9"/>
    <w:rsid w:val="00F442E1"/>
    <w:rsid w:val="00F4438D"/>
    <w:rsid w:val="00F44458"/>
    <w:rsid w:val="00F444C1"/>
    <w:rsid w:val="00F4458C"/>
    <w:rsid w:val="00F44641"/>
    <w:rsid w:val="00F44677"/>
    <w:rsid w:val="00F446D0"/>
    <w:rsid w:val="00F447B9"/>
    <w:rsid w:val="00F449D4"/>
    <w:rsid w:val="00F44A77"/>
    <w:rsid w:val="00F44B6E"/>
    <w:rsid w:val="00F44C28"/>
    <w:rsid w:val="00F44C3C"/>
    <w:rsid w:val="00F44C59"/>
    <w:rsid w:val="00F44C9D"/>
    <w:rsid w:val="00F44E38"/>
    <w:rsid w:val="00F44EF1"/>
    <w:rsid w:val="00F44F34"/>
    <w:rsid w:val="00F44F5D"/>
    <w:rsid w:val="00F44F76"/>
    <w:rsid w:val="00F45028"/>
    <w:rsid w:val="00F45049"/>
    <w:rsid w:val="00F450E7"/>
    <w:rsid w:val="00F45137"/>
    <w:rsid w:val="00F45209"/>
    <w:rsid w:val="00F45310"/>
    <w:rsid w:val="00F4534B"/>
    <w:rsid w:val="00F453BC"/>
    <w:rsid w:val="00F45480"/>
    <w:rsid w:val="00F454AE"/>
    <w:rsid w:val="00F45527"/>
    <w:rsid w:val="00F4555A"/>
    <w:rsid w:val="00F45760"/>
    <w:rsid w:val="00F45809"/>
    <w:rsid w:val="00F4586D"/>
    <w:rsid w:val="00F4589B"/>
    <w:rsid w:val="00F458D8"/>
    <w:rsid w:val="00F45AB7"/>
    <w:rsid w:val="00F45B0B"/>
    <w:rsid w:val="00F45B9C"/>
    <w:rsid w:val="00F45BFC"/>
    <w:rsid w:val="00F45D05"/>
    <w:rsid w:val="00F45E0F"/>
    <w:rsid w:val="00F45F5C"/>
    <w:rsid w:val="00F45F8E"/>
    <w:rsid w:val="00F460F3"/>
    <w:rsid w:val="00F46298"/>
    <w:rsid w:val="00F464A4"/>
    <w:rsid w:val="00F464CC"/>
    <w:rsid w:val="00F4651E"/>
    <w:rsid w:val="00F46883"/>
    <w:rsid w:val="00F46A70"/>
    <w:rsid w:val="00F46AB9"/>
    <w:rsid w:val="00F46AE3"/>
    <w:rsid w:val="00F46AEE"/>
    <w:rsid w:val="00F46AF8"/>
    <w:rsid w:val="00F46C29"/>
    <w:rsid w:val="00F46DD6"/>
    <w:rsid w:val="00F46E17"/>
    <w:rsid w:val="00F46F59"/>
    <w:rsid w:val="00F46F64"/>
    <w:rsid w:val="00F46F7F"/>
    <w:rsid w:val="00F47061"/>
    <w:rsid w:val="00F470D2"/>
    <w:rsid w:val="00F470FE"/>
    <w:rsid w:val="00F470FF"/>
    <w:rsid w:val="00F4717A"/>
    <w:rsid w:val="00F471B7"/>
    <w:rsid w:val="00F47200"/>
    <w:rsid w:val="00F4728C"/>
    <w:rsid w:val="00F4729B"/>
    <w:rsid w:val="00F4729D"/>
    <w:rsid w:val="00F47313"/>
    <w:rsid w:val="00F4739E"/>
    <w:rsid w:val="00F47490"/>
    <w:rsid w:val="00F47585"/>
    <w:rsid w:val="00F476EE"/>
    <w:rsid w:val="00F477BC"/>
    <w:rsid w:val="00F477C2"/>
    <w:rsid w:val="00F47808"/>
    <w:rsid w:val="00F478CA"/>
    <w:rsid w:val="00F47A40"/>
    <w:rsid w:val="00F47B14"/>
    <w:rsid w:val="00F47BA9"/>
    <w:rsid w:val="00F47BE9"/>
    <w:rsid w:val="00F47BEE"/>
    <w:rsid w:val="00F47C29"/>
    <w:rsid w:val="00F47C35"/>
    <w:rsid w:val="00F47CD1"/>
    <w:rsid w:val="00F47F31"/>
    <w:rsid w:val="00F50046"/>
    <w:rsid w:val="00F50183"/>
    <w:rsid w:val="00F50389"/>
    <w:rsid w:val="00F50396"/>
    <w:rsid w:val="00F503FB"/>
    <w:rsid w:val="00F5047F"/>
    <w:rsid w:val="00F50481"/>
    <w:rsid w:val="00F50598"/>
    <w:rsid w:val="00F50708"/>
    <w:rsid w:val="00F50AA3"/>
    <w:rsid w:val="00F50B04"/>
    <w:rsid w:val="00F50B12"/>
    <w:rsid w:val="00F50DB0"/>
    <w:rsid w:val="00F50E7B"/>
    <w:rsid w:val="00F5106C"/>
    <w:rsid w:val="00F51411"/>
    <w:rsid w:val="00F51608"/>
    <w:rsid w:val="00F5190E"/>
    <w:rsid w:val="00F519F2"/>
    <w:rsid w:val="00F51BAE"/>
    <w:rsid w:val="00F51D21"/>
    <w:rsid w:val="00F51D85"/>
    <w:rsid w:val="00F51EEE"/>
    <w:rsid w:val="00F51F4F"/>
    <w:rsid w:val="00F5240A"/>
    <w:rsid w:val="00F52418"/>
    <w:rsid w:val="00F525E6"/>
    <w:rsid w:val="00F5279F"/>
    <w:rsid w:val="00F52878"/>
    <w:rsid w:val="00F5289B"/>
    <w:rsid w:val="00F52900"/>
    <w:rsid w:val="00F52940"/>
    <w:rsid w:val="00F52A3C"/>
    <w:rsid w:val="00F52A68"/>
    <w:rsid w:val="00F52B4F"/>
    <w:rsid w:val="00F52D0F"/>
    <w:rsid w:val="00F52E10"/>
    <w:rsid w:val="00F53304"/>
    <w:rsid w:val="00F533A8"/>
    <w:rsid w:val="00F533D6"/>
    <w:rsid w:val="00F53410"/>
    <w:rsid w:val="00F53495"/>
    <w:rsid w:val="00F5371A"/>
    <w:rsid w:val="00F53728"/>
    <w:rsid w:val="00F538A8"/>
    <w:rsid w:val="00F53A8F"/>
    <w:rsid w:val="00F53B2F"/>
    <w:rsid w:val="00F53D4A"/>
    <w:rsid w:val="00F53FF1"/>
    <w:rsid w:val="00F540D6"/>
    <w:rsid w:val="00F541A0"/>
    <w:rsid w:val="00F5420A"/>
    <w:rsid w:val="00F54211"/>
    <w:rsid w:val="00F542A3"/>
    <w:rsid w:val="00F542DD"/>
    <w:rsid w:val="00F54348"/>
    <w:rsid w:val="00F544EC"/>
    <w:rsid w:val="00F544EF"/>
    <w:rsid w:val="00F54576"/>
    <w:rsid w:val="00F54661"/>
    <w:rsid w:val="00F54704"/>
    <w:rsid w:val="00F547BB"/>
    <w:rsid w:val="00F5489E"/>
    <w:rsid w:val="00F54A69"/>
    <w:rsid w:val="00F54A93"/>
    <w:rsid w:val="00F54AB6"/>
    <w:rsid w:val="00F54AD4"/>
    <w:rsid w:val="00F54C3B"/>
    <w:rsid w:val="00F54D3C"/>
    <w:rsid w:val="00F54D5F"/>
    <w:rsid w:val="00F54DD0"/>
    <w:rsid w:val="00F54F03"/>
    <w:rsid w:val="00F54F78"/>
    <w:rsid w:val="00F54FD8"/>
    <w:rsid w:val="00F55141"/>
    <w:rsid w:val="00F55150"/>
    <w:rsid w:val="00F5516C"/>
    <w:rsid w:val="00F55261"/>
    <w:rsid w:val="00F55290"/>
    <w:rsid w:val="00F55332"/>
    <w:rsid w:val="00F55345"/>
    <w:rsid w:val="00F553CA"/>
    <w:rsid w:val="00F553FA"/>
    <w:rsid w:val="00F5559B"/>
    <w:rsid w:val="00F556C7"/>
    <w:rsid w:val="00F5577A"/>
    <w:rsid w:val="00F557AE"/>
    <w:rsid w:val="00F55869"/>
    <w:rsid w:val="00F55878"/>
    <w:rsid w:val="00F55B3C"/>
    <w:rsid w:val="00F55E8E"/>
    <w:rsid w:val="00F55FE1"/>
    <w:rsid w:val="00F56004"/>
    <w:rsid w:val="00F560E8"/>
    <w:rsid w:val="00F562C0"/>
    <w:rsid w:val="00F56340"/>
    <w:rsid w:val="00F566F7"/>
    <w:rsid w:val="00F56730"/>
    <w:rsid w:val="00F5677B"/>
    <w:rsid w:val="00F5677D"/>
    <w:rsid w:val="00F56814"/>
    <w:rsid w:val="00F56909"/>
    <w:rsid w:val="00F569D3"/>
    <w:rsid w:val="00F569F1"/>
    <w:rsid w:val="00F56A3A"/>
    <w:rsid w:val="00F56B12"/>
    <w:rsid w:val="00F56B60"/>
    <w:rsid w:val="00F56B76"/>
    <w:rsid w:val="00F56BB5"/>
    <w:rsid w:val="00F56DFE"/>
    <w:rsid w:val="00F56E62"/>
    <w:rsid w:val="00F5709D"/>
    <w:rsid w:val="00F57159"/>
    <w:rsid w:val="00F573CC"/>
    <w:rsid w:val="00F573F6"/>
    <w:rsid w:val="00F5741B"/>
    <w:rsid w:val="00F57545"/>
    <w:rsid w:val="00F575E0"/>
    <w:rsid w:val="00F57755"/>
    <w:rsid w:val="00F577BF"/>
    <w:rsid w:val="00F578CD"/>
    <w:rsid w:val="00F5796F"/>
    <w:rsid w:val="00F57BD0"/>
    <w:rsid w:val="00F57CBB"/>
    <w:rsid w:val="00F57DBE"/>
    <w:rsid w:val="00F600B2"/>
    <w:rsid w:val="00F6017B"/>
    <w:rsid w:val="00F60230"/>
    <w:rsid w:val="00F60309"/>
    <w:rsid w:val="00F603CF"/>
    <w:rsid w:val="00F60405"/>
    <w:rsid w:val="00F6071B"/>
    <w:rsid w:val="00F6075E"/>
    <w:rsid w:val="00F60916"/>
    <w:rsid w:val="00F609F4"/>
    <w:rsid w:val="00F60C28"/>
    <w:rsid w:val="00F60C6E"/>
    <w:rsid w:val="00F60DF1"/>
    <w:rsid w:val="00F610AA"/>
    <w:rsid w:val="00F61375"/>
    <w:rsid w:val="00F6138E"/>
    <w:rsid w:val="00F61391"/>
    <w:rsid w:val="00F614B8"/>
    <w:rsid w:val="00F61577"/>
    <w:rsid w:val="00F615AE"/>
    <w:rsid w:val="00F615E8"/>
    <w:rsid w:val="00F6173D"/>
    <w:rsid w:val="00F6173E"/>
    <w:rsid w:val="00F617C8"/>
    <w:rsid w:val="00F6192E"/>
    <w:rsid w:val="00F61B4E"/>
    <w:rsid w:val="00F61CE1"/>
    <w:rsid w:val="00F61D6C"/>
    <w:rsid w:val="00F61FEC"/>
    <w:rsid w:val="00F61FFE"/>
    <w:rsid w:val="00F62095"/>
    <w:rsid w:val="00F620F3"/>
    <w:rsid w:val="00F6210B"/>
    <w:rsid w:val="00F6212D"/>
    <w:rsid w:val="00F621C1"/>
    <w:rsid w:val="00F622B3"/>
    <w:rsid w:val="00F622D6"/>
    <w:rsid w:val="00F62301"/>
    <w:rsid w:val="00F6248B"/>
    <w:rsid w:val="00F624BE"/>
    <w:rsid w:val="00F626CB"/>
    <w:rsid w:val="00F62725"/>
    <w:rsid w:val="00F62910"/>
    <w:rsid w:val="00F62B1D"/>
    <w:rsid w:val="00F62BB2"/>
    <w:rsid w:val="00F62CBF"/>
    <w:rsid w:val="00F62DAC"/>
    <w:rsid w:val="00F62E07"/>
    <w:rsid w:val="00F62EA1"/>
    <w:rsid w:val="00F62EB3"/>
    <w:rsid w:val="00F62F42"/>
    <w:rsid w:val="00F62F70"/>
    <w:rsid w:val="00F62FEC"/>
    <w:rsid w:val="00F6303B"/>
    <w:rsid w:val="00F6321B"/>
    <w:rsid w:val="00F63234"/>
    <w:rsid w:val="00F6323A"/>
    <w:rsid w:val="00F632F1"/>
    <w:rsid w:val="00F63400"/>
    <w:rsid w:val="00F63682"/>
    <w:rsid w:val="00F636A2"/>
    <w:rsid w:val="00F63708"/>
    <w:rsid w:val="00F63A0D"/>
    <w:rsid w:val="00F63AB9"/>
    <w:rsid w:val="00F63AF7"/>
    <w:rsid w:val="00F63B75"/>
    <w:rsid w:val="00F63CB6"/>
    <w:rsid w:val="00F63CFF"/>
    <w:rsid w:val="00F63D95"/>
    <w:rsid w:val="00F63E9D"/>
    <w:rsid w:val="00F63EC1"/>
    <w:rsid w:val="00F6429D"/>
    <w:rsid w:val="00F64333"/>
    <w:rsid w:val="00F643EF"/>
    <w:rsid w:val="00F64430"/>
    <w:rsid w:val="00F64435"/>
    <w:rsid w:val="00F644BD"/>
    <w:rsid w:val="00F64702"/>
    <w:rsid w:val="00F6478D"/>
    <w:rsid w:val="00F648AC"/>
    <w:rsid w:val="00F64908"/>
    <w:rsid w:val="00F64B35"/>
    <w:rsid w:val="00F64B64"/>
    <w:rsid w:val="00F64B78"/>
    <w:rsid w:val="00F64BAD"/>
    <w:rsid w:val="00F64E9A"/>
    <w:rsid w:val="00F64FF8"/>
    <w:rsid w:val="00F6516C"/>
    <w:rsid w:val="00F653A9"/>
    <w:rsid w:val="00F653E2"/>
    <w:rsid w:val="00F6548F"/>
    <w:rsid w:val="00F654CC"/>
    <w:rsid w:val="00F65501"/>
    <w:rsid w:val="00F65756"/>
    <w:rsid w:val="00F65819"/>
    <w:rsid w:val="00F65893"/>
    <w:rsid w:val="00F658A3"/>
    <w:rsid w:val="00F65941"/>
    <w:rsid w:val="00F65C0B"/>
    <w:rsid w:val="00F65C20"/>
    <w:rsid w:val="00F65C82"/>
    <w:rsid w:val="00F65D6E"/>
    <w:rsid w:val="00F65F5E"/>
    <w:rsid w:val="00F66092"/>
    <w:rsid w:val="00F663BC"/>
    <w:rsid w:val="00F66447"/>
    <w:rsid w:val="00F66689"/>
    <w:rsid w:val="00F66741"/>
    <w:rsid w:val="00F668AD"/>
    <w:rsid w:val="00F66905"/>
    <w:rsid w:val="00F66AC6"/>
    <w:rsid w:val="00F66AD5"/>
    <w:rsid w:val="00F66BCC"/>
    <w:rsid w:val="00F66C24"/>
    <w:rsid w:val="00F66C86"/>
    <w:rsid w:val="00F66D31"/>
    <w:rsid w:val="00F66E54"/>
    <w:rsid w:val="00F66E85"/>
    <w:rsid w:val="00F66F36"/>
    <w:rsid w:val="00F6706D"/>
    <w:rsid w:val="00F670CD"/>
    <w:rsid w:val="00F67165"/>
    <w:rsid w:val="00F67250"/>
    <w:rsid w:val="00F67256"/>
    <w:rsid w:val="00F673D9"/>
    <w:rsid w:val="00F6746C"/>
    <w:rsid w:val="00F67538"/>
    <w:rsid w:val="00F677AD"/>
    <w:rsid w:val="00F677B3"/>
    <w:rsid w:val="00F67869"/>
    <w:rsid w:val="00F67A2E"/>
    <w:rsid w:val="00F67A7F"/>
    <w:rsid w:val="00F67AD5"/>
    <w:rsid w:val="00F67BFC"/>
    <w:rsid w:val="00F67C6E"/>
    <w:rsid w:val="00F67CA2"/>
    <w:rsid w:val="00F67D7F"/>
    <w:rsid w:val="00F67E5A"/>
    <w:rsid w:val="00F67E92"/>
    <w:rsid w:val="00F7001C"/>
    <w:rsid w:val="00F70065"/>
    <w:rsid w:val="00F700C9"/>
    <w:rsid w:val="00F701CB"/>
    <w:rsid w:val="00F701E3"/>
    <w:rsid w:val="00F7021D"/>
    <w:rsid w:val="00F7027A"/>
    <w:rsid w:val="00F705CF"/>
    <w:rsid w:val="00F70683"/>
    <w:rsid w:val="00F706B7"/>
    <w:rsid w:val="00F70813"/>
    <w:rsid w:val="00F70860"/>
    <w:rsid w:val="00F70A57"/>
    <w:rsid w:val="00F70A73"/>
    <w:rsid w:val="00F70AD6"/>
    <w:rsid w:val="00F70BAA"/>
    <w:rsid w:val="00F70C43"/>
    <w:rsid w:val="00F70C4E"/>
    <w:rsid w:val="00F70D7C"/>
    <w:rsid w:val="00F70E30"/>
    <w:rsid w:val="00F70F81"/>
    <w:rsid w:val="00F71046"/>
    <w:rsid w:val="00F711A7"/>
    <w:rsid w:val="00F71230"/>
    <w:rsid w:val="00F712D6"/>
    <w:rsid w:val="00F7131B"/>
    <w:rsid w:val="00F71393"/>
    <w:rsid w:val="00F713B8"/>
    <w:rsid w:val="00F71436"/>
    <w:rsid w:val="00F7162C"/>
    <w:rsid w:val="00F7165F"/>
    <w:rsid w:val="00F7168B"/>
    <w:rsid w:val="00F716A7"/>
    <w:rsid w:val="00F716DF"/>
    <w:rsid w:val="00F717BE"/>
    <w:rsid w:val="00F717E3"/>
    <w:rsid w:val="00F71804"/>
    <w:rsid w:val="00F7181A"/>
    <w:rsid w:val="00F718CC"/>
    <w:rsid w:val="00F71985"/>
    <w:rsid w:val="00F71A1D"/>
    <w:rsid w:val="00F71C11"/>
    <w:rsid w:val="00F71C69"/>
    <w:rsid w:val="00F71E98"/>
    <w:rsid w:val="00F71ED1"/>
    <w:rsid w:val="00F721C0"/>
    <w:rsid w:val="00F721C5"/>
    <w:rsid w:val="00F7224F"/>
    <w:rsid w:val="00F722BE"/>
    <w:rsid w:val="00F72458"/>
    <w:rsid w:val="00F72477"/>
    <w:rsid w:val="00F724CB"/>
    <w:rsid w:val="00F72528"/>
    <w:rsid w:val="00F72536"/>
    <w:rsid w:val="00F7257F"/>
    <w:rsid w:val="00F72639"/>
    <w:rsid w:val="00F72953"/>
    <w:rsid w:val="00F72A0B"/>
    <w:rsid w:val="00F72A26"/>
    <w:rsid w:val="00F72AD0"/>
    <w:rsid w:val="00F72D48"/>
    <w:rsid w:val="00F72E19"/>
    <w:rsid w:val="00F72E32"/>
    <w:rsid w:val="00F72EA1"/>
    <w:rsid w:val="00F72F02"/>
    <w:rsid w:val="00F73164"/>
    <w:rsid w:val="00F7319D"/>
    <w:rsid w:val="00F731AB"/>
    <w:rsid w:val="00F73216"/>
    <w:rsid w:val="00F73385"/>
    <w:rsid w:val="00F737CD"/>
    <w:rsid w:val="00F73993"/>
    <w:rsid w:val="00F739AF"/>
    <w:rsid w:val="00F739B0"/>
    <w:rsid w:val="00F73B3C"/>
    <w:rsid w:val="00F73B4D"/>
    <w:rsid w:val="00F73BEA"/>
    <w:rsid w:val="00F73C38"/>
    <w:rsid w:val="00F73C69"/>
    <w:rsid w:val="00F73DAE"/>
    <w:rsid w:val="00F73DFE"/>
    <w:rsid w:val="00F73E69"/>
    <w:rsid w:val="00F73F2E"/>
    <w:rsid w:val="00F740C2"/>
    <w:rsid w:val="00F740D2"/>
    <w:rsid w:val="00F741F4"/>
    <w:rsid w:val="00F742D7"/>
    <w:rsid w:val="00F74389"/>
    <w:rsid w:val="00F74518"/>
    <w:rsid w:val="00F745F8"/>
    <w:rsid w:val="00F74609"/>
    <w:rsid w:val="00F74694"/>
    <w:rsid w:val="00F74836"/>
    <w:rsid w:val="00F74883"/>
    <w:rsid w:val="00F74B04"/>
    <w:rsid w:val="00F74B28"/>
    <w:rsid w:val="00F74D96"/>
    <w:rsid w:val="00F74DAE"/>
    <w:rsid w:val="00F74F15"/>
    <w:rsid w:val="00F74F42"/>
    <w:rsid w:val="00F74FC1"/>
    <w:rsid w:val="00F7521F"/>
    <w:rsid w:val="00F7528E"/>
    <w:rsid w:val="00F75299"/>
    <w:rsid w:val="00F75438"/>
    <w:rsid w:val="00F75551"/>
    <w:rsid w:val="00F755B5"/>
    <w:rsid w:val="00F756D7"/>
    <w:rsid w:val="00F75704"/>
    <w:rsid w:val="00F757FD"/>
    <w:rsid w:val="00F75813"/>
    <w:rsid w:val="00F759BA"/>
    <w:rsid w:val="00F75B81"/>
    <w:rsid w:val="00F75CFF"/>
    <w:rsid w:val="00F75E1F"/>
    <w:rsid w:val="00F75F0C"/>
    <w:rsid w:val="00F75F63"/>
    <w:rsid w:val="00F76037"/>
    <w:rsid w:val="00F76082"/>
    <w:rsid w:val="00F762C7"/>
    <w:rsid w:val="00F762DB"/>
    <w:rsid w:val="00F76464"/>
    <w:rsid w:val="00F7664D"/>
    <w:rsid w:val="00F7674B"/>
    <w:rsid w:val="00F76765"/>
    <w:rsid w:val="00F76815"/>
    <w:rsid w:val="00F76839"/>
    <w:rsid w:val="00F76988"/>
    <w:rsid w:val="00F769E4"/>
    <w:rsid w:val="00F76A00"/>
    <w:rsid w:val="00F76A2F"/>
    <w:rsid w:val="00F76BB0"/>
    <w:rsid w:val="00F76D1F"/>
    <w:rsid w:val="00F76D8F"/>
    <w:rsid w:val="00F76DAA"/>
    <w:rsid w:val="00F76E0E"/>
    <w:rsid w:val="00F76EAA"/>
    <w:rsid w:val="00F76EDF"/>
    <w:rsid w:val="00F770CB"/>
    <w:rsid w:val="00F770D9"/>
    <w:rsid w:val="00F775F1"/>
    <w:rsid w:val="00F77720"/>
    <w:rsid w:val="00F77764"/>
    <w:rsid w:val="00F7779B"/>
    <w:rsid w:val="00F777B7"/>
    <w:rsid w:val="00F7787F"/>
    <w:rsid w:val="00F77B98"/>
    <w:rsid w:val="00F77C3D"/>
    <w:rsid w:val="00F77CBF"/>
    <w:rsid w:val="00F77D15"/>
    <w:rsid w:val="00F77E9F"/>
    <w:rsid w:val="00F77F6F"/>
    <w:rsid w:val="00F80142"/>
    <w:rsid w:val="00F80208"/>
    <w:rsid w:val="00F80295"/>
    <w:rsid w:val="00F80296"/>
    <w:rsid w:val="00F8039C"/>
    <w:rsid w:val="00F80496"/>
    <w:rsid w:val="00F804E8"/>
    <w:rsid w:val="00F8055A"/>
    <w:rsid w:val="00F80590"/>
    <w:rsid w:val="00F805BB"/>
    <w:rsid w:val="00F806EF"/>
    <w:rsid w:val="00F80891"/>
    <w:rsid w:val="00F80A04"/>
    <w:rsid w:val="00F80AA7"/>
    <w:rsid w:val="00F80C4A"/>
    <w:rsid w:val="00F80C51"/>
    <w:rsid w:val="00F80C60"/>
    <w:rsid w:val="00F80D1C"/>
    <w:rsid w:val="00F80D2F"/>
    <w:rsid w:val="00F80D66"/>
    <w:rsid w:val="00F80E38"/>
    <w:rsid w:val="00F80E91"/>
    <w:rsid w:val="00F80F97"/>
    <w:rsid w:val="00F8108A"/>
    <w:rsid w:val="00F81146"/>
    <w:rsid w:val="00F8114E"/>
    <w:rsid w:val="00F81278"/>
    <w:rsid w:val="00F8130D"/>
    <w:rsid w:val="00F815DB"/>
    <w:rsid w:val="00F8172E"/>
    <w:rsid w:val="00F818BF"/>
    <w:rsid w:val="00F81956"/>
    <w:rsid w:val="00F819AE"/>
    <w:rsid w:val="00F81AD8"/>
    <w:rsid w:val="00F81B60"/>
    <w:rsid w:val="00F81BAD"/>
    <w:rsid w:val="00F81DDF"/>
    <w:rsid w:val="00F81FF1"/>
    <w:rsid w:val="00F82042"/>
    <w:rsid w:val="00F8208F"/>
    <w:rsid w:val="00F82135"/>
    <w:rsid w:val="00F821F9"/>
    <w:rsid w:val="00F82312"/>
    <w:rsid w:val="00F82318"/>
    <w:rsid w:val="00F82346"/>
    <w:rsid w:val="00F8254B"/>
    <w:rsid w:val="00F825C3"/>
    <w:rsid w:val="00F8269E"/>
    <w:rsid w:val="00F826BD"/>
    <w:rsid w:val="00F82833"/>
    <w:rsid w:val="00F829F2"/>
    <w:rsid w:val="00F82AA6"/>
    <w:rsid w:val="00F82AD6"/>
    <w:rsid w:val="00F82B93"/>
    <w:rsid w:val="00F82BEB"/>
    <w:rsid w:val="00F82D58"/>
    <w:rsid w:val="00F82E4D"/>
    <w:rsid w:val="00F830A5"/>
    <w:rsid w:val="00F8310D"/>
    <w:rsid w:val="00F83140"/>
    <w:rsid w:val="00F83432"/>
    <w:rsid w:val="00F834A3"/>
    <w:rsid w:val="00F83563"/>
    <w:rsid w:val="00F835A3"/>
    <w:rsid w:val="00F83616"/>
    <w:rsid w:val="00F8361A"/>
    <w:rsid w:val="00F83698"/>
    <w:rsid w:val="00F837B8"/>
    <w:rsid w:val="00F83825"/>
    <w:rsid w:val="00F838DE"/>
    <w:rsid w:val="00F8392E"/>
    <w:rsid w:val="00F83965"/>
    <w:rsid w:val="00F83A62"/>
    <w:rsid w:val="00F83ABA"/>
    <w:rsid w:val="00F83C22"/>
    <w:rsid w:val="00F83C42"/>
    <w:rsid w:val="00F83CEF"/>
    <w:rsid w:val="00F83D09"/>
    <w:rsid w:val="00F83E36"/>
    <w:rsid w:val="00F83F3A"/>
    <w:rsid w:val="00F8410E"/>
    <w:rsid w:val="00F842AF"/>
    <w:rsid w:val="00F84301"/>
    <w:rsid w:val="00F8431F"/>
    <w:rsid w:val="00F84526"/>
    <w:rsid w:val="00F8462B"/>
    <w:rsid w:val="00F84AA8"/>
    <w:rsid w:val="00F84B9C"/>
    <w:rsid w:val="00F84DDB"/>
    <w:rsid w:val="00F84E5C"/>
    <w:rsid w:val="00F84F98"/>
    <w:rsid w:val="00F84FF7"/>
    <w:rsid w:val="00F8501B"/>
    <w:rsid w:val="00F85042"/>
    <w:rsid w:val="00F8511E"/>
    <w:rsid w:val="00F85239"/>
    <w:rsid w:val="00F856CC"/>
    <w:rsid w:val="00F857A1"/>
    <w:rsid w:val="00F858AE"/>
    <w:rsid w:val="00F85A32"/>
    <w:rsid w:val="00F85AA1"/>
    <w:rsid w:val="00F85C87"/>
    <w:rsid w:val="00F85EA6"/>
    <w:rsid w:val="00F85EBC"/>
    <w:rsid w:val="00F85EE3"/>
    <w:rsid w:val="00F860DF"/>
    <w:rsid w:val="00F860ED"/>
    <w:rsid w:val="00F863C5"/>
    <w:rsid w:val="00F863FD"/>
    <w:rsid w:val="00F86407"/>
    <w:rsid w:val="00F86611"/>
    <w:rsid w:val="00F86730"/>
    <w:rsid w:val="00F867A6"/>
    <w:rsid w:val="00F867F4"/>
    <w:rsid w:val="00F8685D"/>
    <w:rsid w:val="00F86877"/>
    <w:rsid w:val="00F8692E"/>
    <w:rsid w:val="00F86AA7"/>
    <w:rsid w:val="00F86B3C"/>
    <w:rsid w:val="00F86B42"/>
    <w:rsid w:val="00F86B7B"/>
    <w:rsid w:val="00F86BB8"/>
    <w:rsid w:val="00F86C5D"/>
    <w:rsid w:val="00F86CE6"/>
    <w:rsid w:val="00F86D2D"/>
    <w:rsid w:val="00F86D80"/>
    <w:rsid w:val="00F86D98"/>
    <w:rsid w:val="00F86E06"/>
    <w:rsid w:val="00F86ED7"/>
    <w:rsid w:val="00F86F3F"/>
    <w:rsid w:val="00F86FEA"/>
    <w:rsid w:val="00F871B6"/>
    <w:rsid w:val="00F87208"/>
    <w:rsid w:val="00F87243"/>
    <w:rsid w:val="00F872C0"/>
    <w:rsid w:val="00F87333"/>
    <w:rsid w:val="00F87573"/>
    <w:rsid w:val="00F875A6"/>
    <w:rsid w:val="00F87676"/>
    <w:rsid w:val="00F8771C"/>
    <w:rsid w:val="00F878F4"/>
    <w:rsid w:val="00F879BB"/>
    <w:rsid w:val="00F87A7C"/>
    <w:rsid w:val="00F87A89"/>
    <w:rsid w:val="00F87B82"/>
    <w:rsid w:val="00F87BA0"/>
    <w:rsid w:val="00F87DD1"/>
    <w:rsid w:val="00F87E7A"/>
    <w:rsid w:val="00F87F57"/>
    <w:rsid w:val="00F87F59"/>
    <w:rsid w:val="00F87FD6"/>
    <w:rsid w:val="00F87FEA"/>
    <w:rsid w:val="00F87FF6"/>
    <w:rsid w:val="00F9006B"/>
    <w:rsid w:val="00F90127"/>
    <w:rsid w:val="00F9016C"/>
    <w:rsid w:val="00F90268"/>
    <w:rsid w:val="00F902D3"/>
    <w:rsid w:val="00F90428"/>
    <w:rsid w:val="00F9048C"/>
    <w:rsid w:val="00F9049B"/>
    <w:rsid w:val="00F904A2"/>
    <w:rsid w:val="00F904FE"/>
    <w:rsid w:val="00F9057F"/>
    <w:rsid w:val="00F905D2"/>
    <w:rsid w:val="00F90600"/>
    <w:rsid w:val="00F9066F"/>
    <w:rsid w:val="00F9080C"/>
    <w:rsid w:val="00F909C4"/>
    <w:rsid w:val="00F90AC7"/>
    <w:rsid w:val="00F90B8D"/>
    <w:rsid w:val="00F90BF2"/>
    <w:rsid w:val="00F90BFA"/>
    <w:rsid w:val="00F90EB3"/>
    <w:rsid w:val="00F90F8B"/>
    <w:rsid w:val="00F90F98"/>
    <w:rsid w:val="00F90FE3"/>
    <w:rsid w:val="00F910A3"/>
    <w:rsid w:val="00F910F7"/>
    <w:rsid w:val="00F91122"/>
    <w:rsid w:val="00F9120F"/>
    <w:rsid w:val="00F91224"/>
    <w:rsid w:val="00F91251"/>
    <w:rsid w:val="00F91260"/>
    <w:rsid w:val="00F91265"/>
    <w:rsid w:val="00F91563"/>
    <w:rsid w:val="00F91695"/>
    <w:rsid w:val="00F91701"/>
    <w:rsid w:val="00F91821"/>
    <w:rsid w:val="00F9192B"/>
    <w:rsid w:val="00F91A66"/>
    <w:rsid w:val="00F91B43"/>
    <w:rsid w:val="00F91BCB"/>
    <w:rsid w:val="00F91C98"/>
    <w:rsid w:val="00F91CD3"/>
    <w:rsid w:val="00F91DFD"/>
    <w:rsid w:val="00F92080"/>
    <w:rsid w:val="00F923DA"/>
    <w:rsid w:val="00F923EC"/>
    <w:rsid w:val="00F92432"/>
    <w:rsid w:val="00F924EC"/>
    <w:rsid w:val="00F925BB"/>
    <w:rsid w:val="00F92732"/>
    <w:rsid w:val="00F92762"/>
    <w:rsid w:val="00F927BF"/>
    <w:rsid w:val="00F9288A"/>
    <w:rsid w:val="00F929BA"/>
    <w:rsid w:val="00F92C26"/>
    <w:rsid w:val="00F92D8D"/>
    <w:rsid w:val="00F92E0B"/>
    <w:rsid w:val="00F92F16"/>
    <w:rsid w:val="00F92FF3"/>
    <w:rsid w:val="00F93035"/>
    <w:rsid w:val="00F9304E"/>
    <w:rsid w:val="00F9309C"/>
    <w:rsid w:val="00F930E5"/>
    <w:rsid w:val="00F9333D"/>
    <w:rsid w:val="00F93426"/>
    <w:rsid w:val="00F9363E"/>
    <w:rsid w:val="00F936F4"/>
    <w:rsid w:val="00F938DE"/>
    <w:rsid w:val="00F93922"/>
    <w:rsid w:val="00F9399F"/>
    <w:rsid w:val="00F93C23"/>
    <w:rsid w:val="00F93CAF"/>
    <w:rsid w:val="00F93CB6"/>
    <w:rsid w:val="00F93CF6"/>
    <w:rsid w:val="00F93E04"/>
    <w:rsid w:val="00F93E12"/>
    <w:rsid w:val="00F94126"/>
    <w:rsid w:val="00F9413C"/>
    <w:rsid w:val="00F941BF"/>
    <w:rsid w:val="00F9425D"/>
    <w:rsid w:val="00F9436A"/>
    <w:rsid w:val="00F94406"/>
    <w:rsid w:val="00F94452"/>
    <w:rsid w:val="00F9448C"/>
    <w:rsid w:val="00F945B5"/>
    <w:rsid w:val="00F94614"/>
    <w:rsid w:val="00F94653"/>
    <w:rsid w:val="00F9470E"/>
    <w:rsid w:val="00F9476E"/>
    <w:rsid w:val="00F94776"/>
    <w:rsid w:val="00F94853"/>
    <w:rsid w:val="00F94A66"/>
    <w:rsid w:val="00F94B19"/>
    <w:rsid w:val="00F94CF1"/>
    <w:rsid w:val="00F94D43"/>
    <w:rsid w:val="00F94D8E"/>
    <w:rsid w:val="00F94D92"/>
    <w:rsid w:val="00F94F19"/>
    <w:rsid w:val="00F95101"/>
    <w:rsid w:val="00F9520B"/>
    <w:rsid w:val="00F9528C"/>
    <w:rsid w:val="00F9531F"/>
    <w:rsid w:val="00F95384"/>
    <w:rsid w:val="00F95608"/>
    <w:rsid w:val="00F956A8"/>
    <w:rsid w:val="00F956FF"/>
    <w:rsid w:val="00F95833"/>
    <w:rsid w:val="00F95926"/>
    <w:rsid w:val="00F95928"/>
    <w:rsid w:val="00F95A2B"/>
    <w:rsid w:val="00F95AA9"/>
    <w:rsid w:val="00F95BEA"/>
    <w:rsid w:val="00F95F6C"/>
    <w:rsid w:val="00F96099"/>
    <w:rsid w:val="00F96190"/>
    <w:rsid w:val="00F9623F"/>
    <w:rsid w:val="00F96294"/>
    <w:rsid w:val="00F96295"/>
    <w:rsid w:val="00F96382"/>
    <w:rsid w:val="00F9639B"/>
    <w:rsid w:val="00F963F5"/>
    <w:rsid w:val="00F9643B"/>
    <w:rsid w:val="00F9649E"/>
    <w:rsid w:val="00F964F3"/>
    <w:rsid w:val="00F964FD"/>
    <w:rsid w:val="00F96512"/>
    <w:rsid w:val="00F966FF"/>
    <w:rsid w:val="00F96758"/>
    <w:rsid w:val="00F96785"/>
    <w:rsid w:val="00F96827"/>
    <w:rsid w:val="00F968FF"/>
    <w:rsid w:val="00F96960"/>
    <w:rsid w:val="00F96B44"/>
    <w:rsid w:val="00F96B82"/>
    <w:rsid w:val="00F96BB0"/>
    <w:rsid w:val="00F96BCA"/>
    <w:rsid w:val="00F96BEB"/>
    <w:rsid w:val="00F96C4A"/>
    <w:rsid w:val="00F96CAA"/>
    <w:rsid w:val="00F96E1D"/>
    <w:rsid w:val="00F96E8D"/>
    <w:rsid w:val="00F970CD"/>
    <w:rsid w:val="00F9710C"/>
    <w:rsid w:val="00F97190"/>
    <w:rsid w:val="00F972E7"/>
    <w:rsid w:val="00F97340"/>
    <w:rsid w:val="00F973A6"/>
    <w:rsid w:val="00F97494"/>
    <w:rsid w:val="00F974BF"/>
    <w:rsid w:val="00F974D5"/>
    <w:rsid w:val="00F975C3"/>
    <w:rsid w:val="00F975D8"/>
    <w:rsid w:val="00F9762E"/>
    <w:rsid w:val="00F9763D"/>
    <w:rsid w:val="00F976CD"/>
    <w:rsid w:val="00F977C0"/>
    <w:rsid w:val="00F977DF"/>
    <w:rsid w:val="00F977FF"/>
    <w:rsid w:val="00F97918"/>
    <w:rsid w:val="00F97977"/>
    <w:rsid w:val="00F979BC"/>
    <w:rsid w:val="00F979C1"/>
    <w:rsid w:val="00F97A3D"/>
    <w:rsid w:val="00F97A7E"/>
    <w:rsid w:val="00F97B64"/>
    <w:rsid w:val="00F97D2C"/>
    <w:rsid w:val="00F97D2E"/>
    <w:rsid w:val="00F97D9D"/>
    <w:rsid w:val="00F97F41"/>
    <w:rsid w:val="00FA00D3"/>
    <w:rsid w:val="00FA00EF"/>
    <w:rsid w:val="00FA0352"/>
    <w:rsid w:val="00FA03C2"/>
    <w:rsid w:val="00FA03FA"/>
    <w:rsid w:val="00FA0414"/>
    <w:rsid w:val="00FA0458"/>
    <w:rsid w:val="00FA0570"/>
    <w:rsid w:val="00FA057E"/>
    <w:rsid w:val="00FA05E6"/>
    <w:rsid w:val="00FA0614"/>
    <w:rsid w:val="00FA0666"/>
    <w:rsid w:val="00FA0668"/>
    <w:rsid w:val="00FA0755"/>
    <w:rsid w:val="00FA0773"/>
    <w:rsid w:val="00FA079C"/>
    <w:rsid w:val="00FA07DE"/>
    <w:rsid w:val="00FA08EC"/>
    <w:rsid w:val="00FA0B48"/>
    <w:rsid w:val="00FA0BB5"/>
    <w:rsid w:val="00FA0BFF"/>
    <w:rsid w:val="00FA0D21"/>
    <w:rsid w:val="00FA0D47"/>
    <w:rsid w:val="00FA0DCF"/>
    <w:rsid w:val="00FA0DFA"/>
    <w:rsid w:val="00FA0E46"/>
    <w:rsid w:val="00FA0E72"/>
    <w:rsid w:val="00FA0FAB"/>
    <w:rsid w:val="00FA1147"/>
    <w:rsid w:val="00FA115F"/>
    <w:rsid w:val="00FA1174"/>
    <w:rsid w:val="00FA1198"/>
    <w:rsid w:val="00FA12B6"/>
    <w:rsid w:val="00FA12CF"/>
    <w:rsid w:val="00FA13AB"/>
    <w:rsid w:val="00FA1420"/>
    <w:rsid w:val="00FA148C"/>
    <w:rsid w:val="00FA149C"/>
    <w:rsid w:val="00FA14F4"/>
    <w:rsid w:val="00FA1637"/>
    <w:rsid w:val="00FA1676"/>
    <w:rsid w:val="00FA169B"/>
    <w:rsid w:val="00FA16B5"/>
    <w:rsid w:val="00FA197A"/>
    <w:rsid w:val="00FA1B15"/>
    <w:rsid w:val="00FA1CBD"/>
    <w:rsid w:val="00FA1CD6"/>
    <w:rsid w:val="00FA1D24"/>
    <w:rsid w:val="00FA1D99"/>
    <w:rsid w:val="00FA1DC3"/>
    <w:rsid w:val="00FA1E88"/>
    <w:rsid w:val="00FA1EDB"/>
    <w:rsid w:val="00FA1EE6"/>
    <w:rsid w:val="00FA1FCD"/>
    <w:rsid w:val="00FA204E"/>
    <w:rsid w:val="00FA2050"/>
    <w:rsid w:val="00FA20A1"/>
    <w:rsid w:val="00FA216E"/>
    <w:rsid w:val="00FA21D4"/>
    <w:rsid w:val="00FA22AB"/>
    <w:rsid w:val="00FA22F9"/>
    <w:rsid w:val="00FA232E"/>
    <w:rsid w:val="00FA251F"/>
    <w:rsid w:val="00FA253A"/>
    <w:rsid w:val="00FA268F"/>
    <w:rsid w:val="00FA26B9"/>
    <w:rsid w:val="00FA26F8"/>
    <w:rsid w:val="00FA2796"/>
    <w:rsid w:val="00FA2842"/>
    <w:rsid w:val="00FA2925"/>
    <w:rsid w:val="00FA2A96"/>
    <w:rsid w:val="00FA2E70"/>
    <w:rsid w:val="00FA2F27"/>
    <w:rsid w:val="00FA301F"/>
    <w:rsid w:val="00FA31AA"/>
    <w:rsid w:val="00FA31AC"/>
    <w:rsid w:val="00FA3314"/>
    <w:rsid w:val="00FA340C"/>
    <w:rsid w:val="00FA3438"/>
    <w:rsid w:val="00FA3756"/>
    <w:rsid w:val="00FA3806"/>
    <w:rsid w:val="00FA380B"/>
    <w:rsid w:val="00FA38BD"/>
    <w:rsid w:val="00FA3910"/>
    <w:rsid w:val="00FA39B1"/>
    <w:rsid w:val="00FA39DE"/>
    <w:rsid w:val="00FA3A07"/>
    <w:rsid w:val="00FA3CBD"/>
    <w:rsid w:val="00FA3CD3"/>
    <w:rsid w:val="00FA3CE0"/>
    <w:rsid w:val="00FA3DCA"/>
    <w:rsid w:val="00FA3DED"/>
    <w:rsid w:val="00FA3E46"/>
    <w:rsid w:val="00FA40E1"/>
    <w:rsid w:val="00FA4253"/>
    <w:rsid w:val="00FA4280"/>
    <w:rsid w:val="00FA439E"/>
    <w:rsid w:val="00FA4636"/>
    <w:rsid w:val="00FA464F"/>
    <w:rsid w:val="00FA467D"/>
    <w:rsid w:val="00FA46F2"/>
    <w:rsid w:val="00FA48A5"/>
    <w:rsid w:val="00FA4933"/>
    <w:rsid w:val="00FA4B59"/>
    <w:rsid w:val="00FA4B5F"/>
    <w:rsid w:val="00FA4B60"/>
    <w:rsid w:val="00FA4CD6"/>
    <w:rsid w:val="00FA4DEA"/>
    <w:rsid w:val="00FA4E76"/>
    <w:rsid w:val="00FA4F3D"/>
    <w:rsid w:val="00FA5112"/>
    <w:rsid w:val="00FA5166"/>
    <w:rsid w:val="00FA516B"/>
    <w:rsid w:val="00FA519D"/>
    <w:rsid w:val="00FA5328"/>
    <w:rsid w:val="00FA532F"/>
    <w:rsid w:val="00FA5356"/>
    <w:rsid w:val="00FA5399"/>
    <w:rsid w:val="00FA53CD"/>
    <w:rsid w:val="00FA53D4"/>
    <w:rsid w:val="00FA55B2"/>
    <w:rsid w:val="00FA568B"/>
    <w:rsid w:val="00FA5777"/>
    <w:rsid w:val="00FA57E6"/>
    <w:rsid w:val="00FA5872"/>
    <w:rsid w:val="00FA58F2"/>
    <w:rsid w:val="00FA59D3"/>
    <w:rsid w:val="00FA5D53"/>
    <w:rsid w:val="00FA5F45"/>
    <w:rsid w:val="00FA5F9F"/>
    <w:rsid w:val="00FA5FD4"/>
    <w:rsid w:val="00FA60B9"/>
    <w:rsid w:val="00FA62E0"/>
    <w:rsid w:val="00FA6320"/>
    <w:rsid w:val="00FA64FF"/>
    <w:rsid w:val="00FA650C"/>
    <w:rsid w:val="00FA651F"/>
    <w:rsid w:val="00FA6581"/>
    <w:rsid w:val="00FA6719"/>
    <w:rsid w:val="00FA673E"/>
    <w:rsid w:val="00FA68F2"/>
    <w:rsid w:val="00FA6987"/>
    <w:rsid w:val="00FA6B76"/>
    <w:rsid w:val="00FA6BB1"/>
    <w:rsid w:val="00FA6ED6"/>
    <w:rsid w:val="00FA6FC2"/>
    <w:rsid w:val="00FA7041"/>
    <w:rsid w:val="00FA70A2"/>
    <w:rsid w:val="00FA7155"/>
    <w:rsid w:val="00FA7416"/>
    <w:rsid w:val="00FA7492"/>
    <w:rsid w:val="00FA75F8"/>
    <w:rsid w:val="00FA7687"/>
    <w:rsid w:val="00FA78F3"/>
    <w:rsid w:val="00FA7964"/>
    <w:rsid w:val="00FA7A7E"/>
    <w:rsid w:val="00FA7ACD"/>
    <w:rsid w:val="00FA7C1A"/>
    <w:rsid w:val="00FA7C6A"/>
    <w:rsid w:val="00FA7CED"/>
    <w:rsid w:val="00FA7DB8"/>
    <w:rsid w:val="00FA7E39"/>
    <w:rsid w:val="00FA7F1B"/>
    <w:rsid w:val="00FA7F48"/>
    <w:rsid w:val="00FA7F66"/>
    <w:rsid w:val="00FA7FF1"/>
    <w:rsid w:val="00FB02CD"/>
    <w:rsid w:val="00FB052A"/>
    <w:rsid w:val="00FB05B1"/>
    <w:rsid w:val="00FB06BC"/>
    <w:rsid w:val="00FB0704"/>
    <w:rsid w:val="00FB0739"/>
    <w:rsid w:val="00FB0760"/>
    <w:rsid w:val="00FB07B3"/>
    <w:rsid w:val="00FB0957"/>
    <w:rsid w:val="00FB0C7D"/>
    <w:rsid w:val="00FB0CD8"/>
    <w:rsid w:val="00FB0D89"/>
    <w:rsid w:val="00FB0D97"/>
    <w:rsid w:val="00FB0DA9"/>
    <w:rsid w:val="00FB0E80"/>
    <w:rsid w:val="00FB0EAC"/>
    <w:rsid w:val="00FB0F70"/>
    <w:rsid w:val="00FB1099"/>
    <w:rsid w:val="00FB10E4"/>
    <w:rsid w:val="00FB1175"/>
    <w:rsid w:val="00FB118D"/>
    <w:rsid w:val="00FB1190"/>
    <w:rsid w:val="00FB1364"/>
    <w:rsid w:val="00FB1464"/>
    <w:rsid w:val="00FB14A9"/>
    <w:rsid w:val="00FB14B5"/>
    <w:rsid w:val="00FB16F6"/>
    <w:rsid w:val="00FB1809"/>
    <w:rsid w:val="00FB191B"/>
    <w:rsid w:val="00FB1A0B"/>
    <w:rsid w:val="00FB1A6A"/>
    <w:rsid w:val="00FB1AC4"/>
    <w:rsid w:val="00FB1C1E"/>
    <w:rsid w:val="00FB1C53"/>
    <w:rsid w:val="00FB1DED"/>
    <w:rsid w:val="00FB1E39"/>
    <w:rsid w:val="00FB1EBB"/>
    <w:rsid w:val="00FB1F72"/>
    <w:rsid w:val="00FB1F88"/>
    <w:rsid w:val="00FB22C3"/>
    <w:rsid w:val="00FB230B"/>
    <w:rsid w:val="00FB25D0"/>
    <w:rsid w:val="00FB2894"/>
    <w:rsid w:val="00FB28E3"/>
    <w:rsid w:val="00FB2B7C"/>
    <w:rsid w:val="00FB2CA0"/>
    <w:rsid w:val="00FB2F5C"/>
    <w:rsid w:val="00FB2F6F"/>
    <w:rsid w:val="00FB2FA1"/>
    <w:rsid w:val="00FB2FE6"/>
    <w:rsid w:val="00FB3029"/>
    <w:rsid w:val="00FB3053"/>
    <w:rsid w:val="00FB32B8"/>
    <w:rsid w:val="00FB339B"/>
    <w:rsid w:val="00FB3612"/>
    <w:rsid w:val="00FB36F1"/>
    <w:rsid w:val="00FB3718"/>
    <w:rsid w:val="00FB3877"/>
    <w:rsid w:val="00FB38FF"/>
    <w:rsid w:val="00FB39B7"/>
    <w:rsid w:val="00FB3B55"/>
    <w:rsid w:val="00FB3BBE"/>
    <w:rsid w:val="00FB3BEB"/>
    <w:rsid w:val="00FB3C1B"/>
    <w:rsid w:val="00FB3C29"/>
    <w:rsid w:val="00FB3D08"/>
    <w:rsid w:val="00FB3EF0"/>
    <w:rsid w:val="00FB3F27"/>
    <w:rsid w:val="00FB3F79"/>
    <w:rsid w:val="00FB3FDF"/>
    <w:rsid w:val="00FB3FF1"/>
    <w:rsid w:val="00FB4016"/>
    <w:rsid w:val="00FB4019"/>
    <w:rsid w:val="00FB4084"/>
    <w:rsid w:val="00FB42DA"/>
    <w:rsid w:val="00FB447A"/>
    <w:rsid w:val="00FB45C2"/>
    <w:rsid w:val="00FB4635"/>
    <w:rsid w:val="00FB46D6"/>
    <w:rsid w:val="00FB4715"/>
    <w:rsid w:val="00FB47E7"/>
    <w:rsid w:val="00FB4836"/>
    <w:rsid w:val="00FB4876"/>
    <w:rsid w:val="00FB497C"/>
    <w:rsid w:val="00FB498F"/>
    <w:rsid w:val="00FB4A21"/>
    <w:rsid w:val="00FB4B13"/>
    <w:rsid w:val="00FB4BF6"/>
    <w:rsid w:val="00FB4D9E"/>
    <w:rsid w:val="00FB4DA7"/>
    <w:rsid w:val="00FB4E35"/>
    <w:rsid w:val="00FB4FF9"/>
    <w:rsid w:val="00FB5052"/>
    <w:rsid w:val="00FB5115"/>
    <w:rsid w:val="00FB5166"/>
    <w:rsid w:val="00FB51A0"/>
    <w:rsid w:val="00FB522C"/>
    <w:rsid w:val="00FB5253"/>
    <w:rsid w:val="00FB5400"/>
    <w:rsid w:val="00FB5489"/>
    <w:rsid w:val="00FB54DB"/>
    <w:rsid w:val="00FB552D"/>
    <w:rsid w:val="00FB5558"/>
    <w:rsid w:val="00FB5592"/>
    <w:rsid w:val="00FB55C7"/>
    <w:rsid w:val="00FB566D"/>
    <w:rsid w:val="00FB5784"/>
    <w:rsid w:val="00FB57A7"/>
    <w:rsid w:val="00FB58CB"/>
    <w:rsid w:val="00FB5982"/>
    <w:rsid w:val="00FB59F8"/>
    <w:rsid w:val="00FB5D15"/>
    <w:rsid w:val="00FB5D2B"/>
    <w:rsid w:val="00FB5D57"/>
    <w:rsid w:val="00FB5D9A"/>
    <w:rsid w:val="00FB5E14"/>
    <w:rsid w:val="00FB5EB0"/>
    <w:rsid w:val="00FB5ECA"/>
    <w:rsid w:val="00FB5F1C"/>
    <w:rsid w:val="00FB5FC1"/>
    <w:rsid w:val="00FB6039"/>
    <w:rsid w:val="00FB608A"/>
    <w:rsid w:val="00FB6104"/>
    <w:rsid w:val="00FB6147"/>
    <w:rsid w:val="00FB61A3"/>
    <w:rsid w:val="00FB61DA"/>
    <w:rsid w:val="00FB61E6"/>
    <w:rsid w:val="00FB6218"/>
    <w:rsid w:val="00FB6278"/>
    <w:rsid w:val="00FB638B"/>
    <w:rsid w:val="00FB64E0"/>
    <w:rsid w:val="00FB652C"/>
    <w:rsid w:val="00FB656B"/>
    <w:rsid w:val="00FB6630"/>
    <w:rsid w:val="00FB68AA"/>
    <w:rsid w:val="00FB69F2"/>
    <w:rsid w:val="00FB69FE"/>
    <w:rsid w:val="00FB6B14"/>
    <w:rsid w:val="00FB6B58"/>
    <w:rsid w:val="00FB6C23"/>
    <w:rsid w:val="00FB6C68"/>
    <w:rsid w:val="00FB6CF5"/>
    <w:rsid w:val="00FB6E8B"/>
    <w:rsid w:val="00FB6F95"/>
    <w:rsid w:val="00FB6FB2"/>
    <w:rsid w:val="00FB7049"/>
    <w:rsid w:val="00FB70B4"/>
    <w:rsid w:val="00FB71F8"/>
    <w:rsid w:val="00FB7303"/>
    <w:rsid w:val="00FB742B"/>
    <w:rsid w:val="00FB74B7"/>
    <w:rsid w:val="00FB74C1"/>
    <w:rsid w:val="00FB75D2"/>
    <w:rsid w:val="00FB769F"/>
    <w:rsid w:val="00FB76C1"/>
    <w:rsid w:val="00FB7854"/>
    <w:rsid w:val="00FB7BF8"/>
    <w:rsid w:val="00FB7CDF"/>
    <w:rsid w:val="00FB7DDE"/>
    <w:rsid w:val="00FB7E3E"/>
    <w:rsid w:val="00FB7EDD"/>
    <w:rsid w:val="00FB7F23"/>
    <w:rsid w:val="00FB7F4A"/>
    <w:rsid w:val="00FC0021"/>
    <w:rsid w:val="00FC0155"/>
    <w:rsid w:val="00FC01BB"/>
    <w:rsid w:val="00FC032B"/>
    <w:rsid w:val="00FC0481"/>
    <w:rsid w:val="00FC04AA"/>
    <w:rsid w:val="00FC056B"/>
    <w:rsid w:val="00FC0718"/>
    <w:rsid w:val="00FC0798"/>
    <w:rsid w:val="00FC07BA"/>
    <w:rsid w:val="00FC07BC"/>
    <w:rsid w:val="00FC0833"/>
    <w:rsid w:val="00FC089B"/>
    <w:rsid w:val="00FC08D4"/>
    <w:rsid w:val="00FC093D"/>
    <w:rsid w:val="00FC0AB1"/>
    <w:rsid w:val="00FC0AE3"/>
    <w:rsid w:val="00FC0DA1"/>
    <w:rsid w:val="00FC0DE1"/>
    <w:rsid w:val="00FC0F42"/>
    <w:rsid w:val="00FC100B"/>
    <w:rsid w:val="00FC1022"/>
    <w:rsid w:val="00FC10E2"/>
    <w:rsid w:val="00FC111D"/>
    <w:rsid w:val="00FC1286"/>
    <w:rsid w:val="00FC12B0"/>
    <w:rsid w:val="00FC1400"/>
    <w:rsid w:val="00FC1444"/>
    <w:rsid w:val="00FC149B"/>
    <w:rsid w:val="00FC159E"/>
    <w:rsid w:val="00FC15F6"/>
    <w:rsid w:val="00FC1666"/>
    <w:rsid w:val="00FC168C"/>
    <w:rsid w:val="00FC19BC"/>
    <w:rsid w:val="00FC1AC3"/>
    <w:rsid w:val="00FC1C18"/>
    <w:rsid w:val="00FC1CB2"/>
    <w:rsid w:val="00FC1DC8"/>
    <w:rsid w:val="00FC1FE4"/>
    <w:rsid w:val="00FC2069"/>
    <w:rsid w:val="00FC20D7"/>
    <w:rsid w:val="00FC2295"/>
    <w:rsid w:val="00FC230B"/>
    <w:rsid w:val="00FC2329"/>
    <w:rsid w:val="00FC2490"/>
    <w:rsid w:val="00FC2651"/>
    <w:rsid w:val="00FC26E6"/>
    <w:rsid w:val="00FC2854"/>
    <w:rsid w:val="00FC2901"/>
    <w:rsid w:val="00FC2931"/>
    <w:rsid w:val="00FC2C5E"/>
    <w:rsid w:val="00FC2C67"/>
    <w:rsid w:val="00FC2D42"/>
    <w:rsid w:val="00FC2D6D"/>
    <w:rsid w:val="00FC2DAD"/>
    <w:rsid w:val="00FC2E0E"/>
    <w:rsid w:val="00FC2E2A"/>
    <w:rsid w:val="00FC2E3E"/>
    <w:rsid w:val="00FC2F6D"/>
    <w:rsid w:val="00FC2FD0"/>
    <w:rsid w:val="00FC30B7"/>
    <w:rsid w:val="00FC30F1"/>
    <w:rsid w:val="00FC3289"/>
    <w:rsid w:val="00FC33AF"/>
    <w:rsid w:val="00FC3416"/>
    <w:rsid w:val="00FC3445"/>
    <w:rsid w:val="00FC3447"/>
    <w:rsid w:val="00FC34A7"/>
    <w:rsid w:val="00FC352C"/>
    <w:rsid w:val="00FC35B0"/>
    <w:rsid w:val="00FC368C"/>
    <w:rsid w:val="00FC392B"/>
    <w:rsid w:val="00FC39AF"/>
    <w:rsid w:val="00FC3A40"/>
    <w:rsid w:val="00FC3ADE"/>
    <w:rsid w:val="00FC3B7C"/>
    <w:rsid w:val="00FC3BF5"/>
    <w:rsid w:val="00FC3D71"/>
    <w:rsid w:val="00FC3F86"/>
    <w:rsid w:val="00FC40F9"/>
    <w:rsid w:val="00FC4149"/>
    <w:rsid w:val="00FC4157"/>
    <w:rsid w:val="00FC428A"/>
    <w:rsid w:val="00FC439B"/>
    <w:rsid w:val="00FC43C4"/>
    <w:rsid w:val="00FC446E"/>
    <w:rsid w:val="00FC45AE"/>
    <w:rsid w:val="00FC46E0"/>
    <w:rsid w:val="00FC477C"/>
    <w:rsid w:val="00FC479A"/>
    <w:rsid w:val="00FC49C8"/>
    <w:rsid w:val="00FC4AD1"/>
    <w:rsid w:val="00FC4C02"/>
    <w:rsid w:val="00FC4C17"/>
    <w:rsid w:val="00FC4C4C"/>
    <w:rsid w:val="00FC4D6A"/>
    <w:rsid w:val="00FC4E8C"/>
    <w:rsid w:val="00FC4F64"/>
    <w:rsid w:val="00FC4F87"/>
    <w:rsid w:val="00FC50A6"/>
    <w:rsid w:val="00FC50C7"/>
    <w:rsid w:val="00FC5238"/>
    <w:rsid w:val="00FC5325"/>
    <w:rsid w:val="00FC53EC"/>
    <w:rsid w:val="00FC5482"/>
    <w:rsid w:val="00FC54A8"/>
    <w:rsid w:val="00FC55A1"/>
    <w:rsid w:val="00FC55D5"/>
    <w:rsid w:val="00FC565E"/>
    <w:rsid w:val="00FC566D"/>
    <w:rsid w:val="00FC5680"/>
    <w:rsid w:val="00FC5783"/>
    <w:rsid w:val="00FC57A8"/>
    <w:rsid w:val="00FC582E"/>
    <w:rsid w:val="00FC588E"/>
    <w:rsid w:val="00FC589A"/>
    <w:rsid w:val="00FC5968"/>
    <w:rsid w:val="00FC5A03"/>
    <w:rsid w:val="00FC5B78"/>
    <w:rsid w:val="00FC5BD3"/>
    <w:rsid w:val="00FC5BED"/>
    <w:rsid w:val="00FC5CE8"/>
    <w:rsid w:val="00FC5CFC"/>
    <w:rsid w:val="00FC5D2A"/>
    <w:rsid w:val="00FC5DCC"/>
    <w:rsid w:val="00FC5E1E"/>
    <w:rsid w:val="00FC5F05"/>
    <w:rsid w:val="00FC6010"/>
    <w:rsid w:val="00FC61B4"/>
    <w:rsid w:val="00FC621A"/>
    <w:rsid w:val="00FC627D"/>
    <w:rsid w:val="00FC62CC"/>
    <w:rsid w:val="00FC643E"/>
    <w:rsid w:val="00FC64A4"/>
    <w:rsid w:val="00FC6678"/>
    <w:rsid w:val="00FC6716"/>
    <w:rsid w:val="00FC675F"/>
    <w:rsid w:val="00FC67C3"/>
    <w:rsid w:val="00FC68C7"/>
    <w:rsid w:val="00FC68EB"/>
    <w:rsid w:val="00FC6906"/>
    <w:rsid w:val="00FC6A23"/>
    <w:rsid w:val="00FC6A74"/>
    <w:rsid w:val="00FC6ABF"/>
    <w:rsid w:val="00FC6B35"/>
    <w:rsid w:val="00FC6B8A"/>
    <w:rsid w:val="00FC6C63"/>
    <w:rsid w:val="00FC6C80"/>
    <w:rsid w:val="00FC6CFB"/>
    <w:rsid w:val="00FC6D55"/>
    <w:rsid w:val="00FC6DA4"/>
    <w:rsid w:val="00FC6DD1"/>
    <w:rsid w:val="00FC6FA1"/>
    <w:rsid w:val="00FC6FAF"/>
    <w:rsid w:val="00FC705A"/>
    <w:rsid w:val="00FC7128"/>
    <w:rsid w:val="00FC7165"/>
    <w:rsid w:val="00FC72ED"/>
    <w:rsid w:val="00FC732F"/>
    <w:rsid w:val="00FC7377"/>
    <w:rsid w:val="00FC73BA"/>
    <w:rsid w:val="00FC7433"/>
    <w:rsid w:val="00FC7474"/>
    <w:rsid w:val="00FC766A"/>
    <w:rsid w:val="00FC771D"/>
    <w:rsid w:val="00FC776C"/>
    <w:rsid w:val="00FC77E2"/>
    <w:rsid w:val="00FC792D"/>
    <w:rsid w:val="00FC7A24"/>
    <w:rsid w:val="00FC7A6E"/>
    <w:rsid w:val="00FC7B72"/>
    <w:rsid w:val="00FC7B75"/>
    <w:rsid w:val="00FC7D9E"/>
    <w:rsid w:val="00FC7EA4"/>
    <w:rsid w:val="00FC7F50"/>
    <w:rsid w:val="00FD0179"/>
    <w:rsid w:val="00FD027A"/>
    <w:rsid w:val="00FD037F"/>
    <w:rsid w:val="00FD03DC"/>
    <w:rsid w:val="00FD0519"/>
    <w:rsid w:val="00FD05A6"/>
    <w:rsid w:val="00FD05D1"/>
    <w:rsid w:val="00FD0638"/>
    <w:rsid w:val="00FD0A2B"/>
    <w:rsid w:val="00FD0A3D"/>
    <w:rsid w:val="00FD0E9C"/>
    <w:rsid w:val="00FD0ED3"/>
    <w:rsid w:val="00FD10BC"/>
    <w:rsid w:val="00FD10DC"/>
    <w:rsid w:val="00FD11A9"/>
    <w:rsid w:val="00FD12BF"/>
    <w:rsid w:val="00FD1429"/>
    <w:rsid w:val="00FD160C"/>
    <w:rsid w:val="00FD16CA"/>
    <w:rsid w:val="00FD18D9"/>
    <w:rsid w:val="00FD1922"/>
    <w:rsid w:val="00FD1961"/>
    <w:rsid w:val="00FD1AC5"/>
    <w:rsid w:val="00FD1ACD"/>
    <w:rsid w:val="00FD1EA1"/>
    <w:rsid w:val="00FD1EF1"/>
    <w:rsid w:val="00FD1F4D"/>
    <w:rsid w:val="00FD1F52"/>
    <w:rsid w:val="00FD1F5D"/>
    <w:rsid w:val="00FD1FD7"/>
    <w:rsid w:val="00FD213D"/>
    <w:rsid w:val="00FD217E"/>
    <w:rsid w:val="00FD2432"/>
    <w:rsid w:val="00FD244C"/>
    <w:rsid w:val="00FD2480"/>
    <w:rsid w:val="00FD24F4"/>
    <w:rsid w:val="00FD262E"/>
    <w:rsid w:val="00FD276C"/>
    <w:rsid w:val="00FD27A5"/>
    <w:rsid w:val="00FD2858"/>
    <w:rsid w:val="00FD2865"/>
    <w:rsid w:val="00FD2918"/>
    <w:rsid w:val="00FD2A96"/>
    <w:rsid w:val="00FD2B2C"/>
    <w:rsid w:val="00FD2B48"/>
    <w:rsid w:val="00FD2B5B"/>
    <w:rsid w:val="00FD2B61"/>
    <w:rsid w:val="00FD2BEE"/>
    <w:rsid w:val="00FD3011"/>
    <w:rsid w:val="00FD3195"/>
    <w:rsid w:val="00FD3197"/>
    <w:rsid w:val="00FD320E"/>
    <w:rsid w:val="00FD3214"/>
    <w:rsid w:val="00FD3281"/>
    <w:rsid w:val="00FD32D6"/>
    <w:rsid w:val="00FD32EF"/>
    <w:rsid w:val="00FD3455"/>
    <w:rsid w:val="00FD36DA"/>
    <w:rsid w:val="00FD382D"/>
    <w:rsid w:val="00FD3958"/>
    <w:rsid w:val="00FD3B65"/>
    <w:rsid w:val="00FD3C2E"/>
    <w:rsid w:val="00FD3D5D"/>
    <w:rsid w:val="00FD3DBB"/>
    <w:rsid w:val="00FD401A"/>
    <w:rsid w:val="00FD401F"/>
    <w:rsid w:val="00FD41DF"/>
    <w:rsid w:val="00FD433F"/>
    <w:rsid w:val="00FD44F8"/>
    <w:rsid w:val="00FD4545"/>
    <w:rsid w:val="00FD4684"/>
    <w:rsid w:val="00FD46A7"/>
    <w:rsid w:val="00FD49EA"/>
    <w:rsid w:val="00FD4AA6"/>
    <w:rsid w:val="00FD4BF0"/>
    <w:rsid w:val="00FD4BF7"/>
    <w:rsid w:val="00FD4CFD"/>
    <w:rsid w:val="00FD4E07"/>
    <w:rsid w:val="00FD4E2B"/>
    <w:rsid w:val="00FD4E4B"/>
    <w:rsid w:val="00FD4E72"/>
    <w:rsid w:val="00FD4ED7"/>
    <w:rsid w:val="00FD4FCC"/>
    <w:rsid w:val="00FD5082"/>
    <w:rsid w:val="00FD5111"/>
    <w:rsid w:val="00FD51A6"/>
    <w:rsid w:val="00FD51FD"/>
    <w:rsid w:val="00FD5223"/>
    <w:rsid w:val="00FD537B"/>
    <w:rsid w:val="00FD53E8"/>
    <w:rsid w:val="00FD53F9"/>
    <w:rsid w:val="00FD5447"/>
    <w:rsid w:val="00FD554A"/>
    <w:rsid w:val="00FD555C"/>
    <w:rsid w:val="00FD557F"/>
    <w:rsid w:val="00FD5667"/>
    <w:rsid w:val="00FD5709"/>
    <w:rsid w:val="00FD57DF"/>
    <w:rsid w:val="00FD5863"/>
    <w:rsid w:val="00FD58B4"/>
    <w:rsid w:val="00FD58DC"/>
    <w:rsid w:val="00FD5A5E"/>
    <w:rsid w:val="00FD5A74"/>
    <w:rsid w:val="00FD5AB9"/>
    <w:rsid w:val="00FD5CB3"/>
    <w:rsid w:val="00FD5CF1"/>
    <w:rsid w:val="00FD5D11"/>
    <w:rsid w:val="00FD5E95"/>
    <w:rsid w:val="00FD6018"/>
    <w:rsid w:val="00FD6062"/>
    <w:rsid w:val="00FD6116"/>
    <w:rsid w:val="00FD614E"/>
    <w:rsid w:val="00FD62D0"/>
    <w:rsid w:val="00FD62EB"/>
    <w:rsid w:val="00FD6525"/>
    <w:rsid w:val="00FD653F"/>
    <w:rsid w:val="00FD6714"/>
    <w:rsid w:val="00FD6743"/>
    <w:rsid w:val="00FD6843"/>
    <w:rsid w:val="00FD6C78"/>
    <w:rsid w:val="00FD6CFD"/>
    <w:rsid w:val="00FD6D23"/>
    <w:rsid w:val="00FD6D67"/>
    <w:rsid w:val="00FD6D86"/>
    <w:rsid w:val="00FD6DFD"/>
    <w:rsid w:val="00FD6E1C"/>
    <w:rsid w:val="00FD6EA0"/>
    <w:rsid w:val="00FD6EA1"/>
    <w:rsid w:val="00FD7089"/>
    <w:rsid w:val="00FD70F5"/>
    <w:rsid w:val="00FD718A"/>
    <w:rsid w:val="00FD72CE"/>
    <w:rsid w:val="00FD7386"/>
    <w:rsid w:val="00FD738D"/>
    <w:rsid w:val="00FD73D9"/>
    <w:rsid w:val="00FD7472"/>
    <w:rsid w:val="00FD747B"/>
    <w:rsid w:val="00FD748D"/>
    <w:rsid w:val="00FD7497"/>
    <w:rsid w:val="00FD7536"/>
    <w:rsid w:val="00FD75AF"/>
    <w:rsid w:val="00FD7763"/>
    <w:rsid w:val="00FD77BB"/>
    <w:rsid w:val="00FD7832"/>
    <w:rsid w:val="00FD7864"/>
    <w:rsid w:val="00FD7941"/>
    <w:rsid w:val="00FD7A67"/>
    <w:rsid w:val="00FD7A68"/>
    <w:rsid w:val="00FD7D76"/>
    <w:rsid w:val="00FD7D8C"/>
    <w:rsid w:val="00FD7F5F"/>
    <w:rsid w:val="00FD7FCB"/>
    <w:rsid w:val="00FE0155"/>
    <w:rsid w:val="00FE0198"/>
    <w:rsid w:val="00FE01A5"/>
    <w:rsid w:val="00FE01BA"/>
    <w:rsid w:val="00FE03CC"/>
    <w:rsid w:val="00FE042C"/>
    <w:rsid w:val="00FE0490"/>
    <w:rsid w:val="00FE04F9"/>
    <w:rsid w:val="00FE05A9"/>
    <w:rsid w:val="00FE05C6"/>
    <w:rsid w:val="00FE0808"/>
    <w:rsid w:val="00FE0839"/>
    <w:rsid w:val="00FE096C"/>
    <w:rsid w:val="00FE0CBF"/>
    <w:rsid w:val="00FE0D6F"/>
    <w:rsid w:val="00FE0D9E"/>
    <w:rsid w:val="00FE0E85"/>
    <w:rsid w:val="00FE0F15"/>
    <w:rsid w:val="00FE0FAF"/>
    <w:rsid w:val="00FE0FEC"/>
    <w:rsid w:val="00FE10BC"/>
    <w:rsid w:val="00FE1196"/>
    <w:rsid w:val="00FE11F5"/>
    <w:rsid w:val="00FE1251"/>
    <w:rsid w:val="00FE1280"/>
    <w:rsid w:val="00FE12C9"/>
    <w:rsid w:val="00FE12DA"/>
    <w:rsid w:val="00FE15C2"/>
    <w:rsid w:val="00FE1615"/>
    <w:rsid w:val="00FE162C"/>
    <w:rsid w:val="00FE1635"/>
    <w:rsid w:val="00FE166C"/>
    <w:rsid w:val="00FE16BC"/>
    <w:rsid w:val="00FE16E4"/>
    <w:rsid w:val="00FE1720"/>
    <w:rsid w:val="00FE17B3"/>
    <w:rsid w:val="00FE182C"/>
    <w:rsid w:val="00FE18C2"/>
    <w:rsid w:val="00FE18DE"/>
    <w:rsid w:val="00FE18FE"/>
    <w:rsid w:val="00FE19C5"/>
    <w:rsid w:val="00FE19C8"/>
    <w:rsid w:val="00FE1A2E"/>
    <w:rsid w:val="00FE1B35"/>
    <w:rsid w:val="00FE1CA8"/>
    <w:rsid w:val="00FE1CC7"/>
    <w:rsid w:val="00FE1E0C"/>
    <w:rsid w:val="00FE1ECE"/>
    <w:rsid w:val="00FE20B0"/>
    <w:rsid w:val="00FE21A4"/>
    <w:rsid w:val="00FE21E9"/>
    <w:rsid w:val="00FE21FA"/>
    <w:rsid w:val="00FE222B"/>
    <w:rsid w:val="00FE22BD"/>
    <w:rsid w:val="00FE2492"/>
    <w:rsid w:val="00FE260A"/>
    <w:rsid w:val="00FE2728"/>
    <w:rsid w:val="00FE277C"/>
    <w:rsid w:val="00FE289E"/>
    <w:rsid w:val="00FE29E5"/>
    <w:rsid w:val="00FE29F9"/>
    <w:rsid w:val="00FE2ABD"/>
    <w:rsid w:val="00FE2BD4"/>
    <w:rsid w:val="00FE2C16"/>
    <w:rsid w:val="00FE2D1E"/>
    <w:rsid w:val="00FE3132"/>
    <w:rsid w:val="00FE31D3"/>
    <w:rsid w:val="00FE333A"/>
    <w:rsid w:val="00FE34F2"/>
    <w:rsid w:val="00FE354C"/>
    <w:rsid w:val="00FE35BF"/>
    <w:rsid w:val="00FE35D6"/>
    <w:rsid w:val="00FE36C0"/>
    <w:rsid w:val="00FE379A"/>
    <w:rsid w:val="00FE3816"/>
    <w:rsid w:val="00FE3886"/>
    <w:rsid w:val="00FE38A1"/>
    <w:rsid w:val="00FE3996"/>
    <w:rsid w:val="00FE39B1"/>
    <w:rsid w:val="00FE39CB"/>
    <w:rsid w:val="00FE39E5"/>
    <w:rsid w:val="00FE3A7F"/>
    <w:rsid w:val="00FE3B05"/>
    <w:rsid w:val="00FE3B46"/>
    <w:rsid w:val="00FE3BC3"/>
    <w:rsid w:val="00FE3C29"/>
    <w:rsid w:val="00FE3CDB"/>
    <w:rsid w:val="00FE3FAA"/>
    <w:rsid w:val="00FE3FE1"/>
    <w:rsid w:val="00FE4025"/>
    <w:rsid w:val="00FE42A1"/>
    <w:rsid w:val="00FE42E2"/>
    <w:rsid w:val="00FE4328"/>
    <w:rsid w:val="00FE43C6"/>
    <w:rsid w:val="00FE447F"/>
    <w:rsid w:val="00FE465D"/>
    <w:rsid w:val="00FE4725"/>
    <w:rsid w:val="00FE47AF"/>
    <w:rsid w:val="00FE48AC"/>
    <w:rsid w:val="00FE4929"/>
    <w:rsid w:val="00FE495B"/>
    <w:rsid w:val="00FE4964"/>
    <w:rsid w:val="00FE4A0B"/>
    <w:rsid w:val="00FE4AAB"/>
    <w:rsid w:val="00FE4BB8"/>
    <w:rsid w:val="00FE4BFE"/>
    <w:rsid w:val="00FE4C6C"/>
    <w:rsid w:val="00FE4CE4"/>
    <w:rsid w:val="00FE4DC1"/>
    <w:rsid w:val="00FE4E6E"/>
    <w:rsid w:val="00FE4F4C"/>
    <w:rsid w:val="00FE4FFA"/>
    <w:rsid w:val="00FE505C"/>
    <w:rsid w:val="00FE5164"/>
    <w:rsid w:val="00FE522B"/>
    <w:rsid w:val="00FE56BF"/>
    <w:rsid w:val="00FE5813"/>
    <w:rsid w:val="00FE587A"/>
    <w:rsid w:val="00FE58AC"/>
    <w:rsid w:val="00FE59AF"/>
    <w:rsid w:val="00FE5A0E"/>
    <w:rsid w:val="00FE5AB8"/>
    <w:rsid w:val="00FE5AE7"/>
    <w:rsid w:val="00FE5BE7"/>
    <w:rsid w:val="00FE5C65"/>
    <w:rsid w:val="00FE5D31"/>
    <w:rsid w:val="00FE5D52"/>
    <w:rsid w:val="00FE5E5F"/>
    <w:rsid w:val="00FE5EE3"/>
    <w:rsid w:val="00FE5FDD"/>
    <w:rsid w:val="00FE5FF3"/>
    <w:rsid w:val="00FE6127"/>
    <w:rsid w:val="00FE6203"/>
    <w:rsid w:val="00FE62D1"/>
    <w:rsid w:val="00FE62E7"/>
    <w:rsid w:val="00FE6399"/>
    <w:rsid w:val="00FE64A7"/>
    <w:rsid w:val="00FE6537"/>
    <w:rsid w:val="00FE6609"/>
    <w:rsid w:val="00FE6751"/>
    <w:rsid w:val="00FE677F"/>
    <w:rsid w:val="00FE6789"/>
    <w:rsid w:val="00FE6799"/>
    <w:rsid w:val="00FE6823"/>
    <w:rsid w:val="00FE6881"/>
    <w:rsid w:val="00FE68AE"/>
    <w:rsid w:val="00FE6928"/>
    <w:rsid w:val="00FE697B"/>
    <w:rsid w:val="00FE6ABD"/>
    <w:rsid w:val="00FE6BA4"/>
    <w:rsid w:val="00FE6BEB"/>
    <w:rsid w:val="00FE6BF5"/>
    <w:rsid w:val="00FE6CCA"/>
    <w:rsid w:val="00FE6D72"/>
    <w:rsid w:val="00FE6E8A"/>
    <w:rsid w:val="00FE6EB6"/>
    <w:rsid w:val="00FE7377"/>
    <w:rsid w:val="00FE73AD"/>
    <w:rsid w:val="00FE7562"/>
    <w:rsid w:val="00FE7594"/>
    <w:rsid w:val="00FE75BC"/>
    <w:rsid w:val="00FE772E"/>
    <w:rsid w:val="00FE77B6"/>
    <w:rsid w:val="00FE7819"/>
    <w:rsid w:val="00FE78E1"/>
    <w:rsid w:val="00FE790A"/>
    <w:rsid w:val="00FE79C6"/>
    <w:rsid w:val="00FE79E5"/>
    <w:rsid w:val="00FE7A95"/>
    <w:rsid w:val="00FE7C54"/>
    <w:rsid w:val="00FE7CB3"/>
    <w:rsid w:val="00FE7E50"/>
    <w:rsid w:val="00FE7FC9"/>
    <w:rsid w:val="00FF0032"/>
    <w:rsid w:val="00FF0050"/>
    <w:rsid w:val="00FF00E8"/>
    <w:rsid w:val="00FF013C"/>
    <w:rsid w:val="00FF01A2"/>
    <w:rsid w:val="00FF020B"/>
    <w:rsid w:val="00FF0586"/>
    <w:rsid w:val="00FF072D"/>
    <w:rsid w:val="00FF083C"/>
    <w:rsid w:val="00FF09BE"/>
    <w:rsid w:val="00FF09FD"/>
    <w:rsid w:val="00FF0B4A"/>
    <w:rsid w:val="00FF0B9B"/>
    <w:rsid w:val="00FF0CA3"/>
    <w:rsid w:val="00FF0CD7"/>
    <w:rsid w:val="00FF0E15"/>
    <w:rsid w:val="00FF0EC7"/>
    <w:rsid w:val="00FF0ED9"/>
    <w:rsid w:val="00FF0F81"/>
    <w:rsid w:val="00FF10E2"/>
    <w:rsid w:val="00FF113C"/>
    <w:rsid w:val="00FF115F"/>
    <w:rsid w:val="00FF1168"/>
    <w:rsid w:val="00FF116D"/>
    <w:rsid w:val="00FF11C6"/>
    <w:rsid w:val="00FF1229"/>
    <w:rsid w:val="00FF1235"/>
    <w:rsid w:val="00FF1337"/>
    <w:rsid w:val="00FF14E2"/>
    <w:rsid w:val="00FF16E0"/>
    <w:rsid w:val="00FF170C"/>
    <w:rsid w:val="00FF1856"/>
    <w:rsid w:val="00FF1A2F"/>
    <w:rsid w:val="00FF1BB8"/>
    <w:rsid w:val="00FF1DE5"/>
    <w:rsid w:val="00FF1DF5"/>
    <w:rsid w:val="00FF1F7A"/>
    <w:rsid w:val="00FF1FB6"/>
    <w:rsid w:val="00FF215F"/>
    <w:rsid w:val="00FF2163"/>
    <w:rsid w:val="00FF22E7"/>
    <w:rsid w:val="00FF24E9"/>
    <w:rsid w:val="00FF25E6"/>
    <w:rsid w:val="00FF2698"/>
    <w:rsid w:val="00FF2813"/>
    <w:rsid w:val="00FF2BA0"/>
    <w:rsid w:val="00FF2D96"/>
    <w:rsid w:val="00FF2E04"/>
    <w:rsid w:val="00FF313A"/>
    <w:rsid w:val="00FF32B9"/>
    <w:rsid w:val="00FF332F"/>
    <w:rsid w:val="00FF339E"/>
    <w:rsid w:val="00FF345A"/>
    <w:rsid w:val="00FF3529"/>
    <w:rsid w:val="00FF357C"/>
    <w:rsid w:val="00FF365F"/>
    <w:rsid w:val="00FF3830"/>
    <w:rsid w:val="00FF3957"/>
    <w:rsid w:val="00FF3ABA"/>
    <w:rsid w:val="00FF3B7D"/>
    <w:rsid w:val="00FF3C51"/>
    <w:rsid w:val="00FF3DE1"/>
    <w:rsid w:val="00FF3EAA"/>
    <w:rsid w:val="00FF3EC0"/>
    <w:rsid w:val="00FF3ED4"/>
    <w:rsid w:val="00FF3F3A"/>
    <w:rsid w:val="00FF3FB2"/>
    <w:rsid w:val="00FF406A"/>
    <w:rsid w:val="00FF40E1"/>
    <w:rsid w:val="00FF40F5"/>
    <w:rsid w:val="00FF422E"/>
    <w:rsid w:val="00FF449A"/>
    <w:rsid w:val="00FF450C"/>
    <w:rsid w:val="00FF4635"/>
    <w:rsid w:val="00FF46CC"/>
    <w:rsid w:val="00FF47E5"/>
    <w:rsid w:val="00FF481A"/>
    <w:rsid w:val="00FF4827"/>
    <w:rsid w:val="00FF4957"/>
    <w:rsid w:val="00FF49C2"/>
    <w:rsid w:val="00FF49DE"/>
    <w:rsid w:val="00FF4A4F"/>
    <w:rsid w:val="00FF4BF0"/>
    <w:rsid w:val="00FF4C3A"/>
    <w:rsid w:val="00FF4CDB"/>
    <w:rsid w:val="00FF4E5F"/>
    <w:rsid w:val="00FF4EFC"/>
    <w:rsid w:val="00FF504C"/>
    <w:rsid w:val="00FF50E2"/>
    <w:rsid w:val="00FF5386"/>
    <w:rsid w:val="00FF53F7"/>
    <w:rsid w:val="00FF55E8"/>
    <w:rsid w:val="00FF5712"/>
    <w:rsid w:val="00FF578A"/>
    <w:rsid w:val="00FF58E0"/>
    <w:rsid w:val="00FF58F1"/>
    <w:rsid w:val="00FF5A74"/>
    <w:rsid w:val="00FF5ADA"/>
    <w:rsid w:val="00FF5AE9"/>
    <w:rsid w:val="00FF5BF5"/>
    <w:rsid w:val="00FF5C6F"/>
    <w:rsid w:val="00FF5C7C"/>
    <w:rsid w:val="00FF5CC4"/>
    <w:rsid w:val="00FF5CCF"/>
    <w:rsid w:val="00FF5CF6"/>
    <w:rsid w:val="00FF5E31"/>
    <w:rsid w:val="00FF6026"/>
    <w:rsid w:val="00FF6180"/>
    <w:rsid w:val="00FF6342"/>
    <w:rsid w:val="00FF634B"/>
    <w:rsid w:val="00FF639E"/>
    <w:rsid w:val="00FF63B5"/>
    <w:rsid w:val="00FF63C5"/>
    <w:rsid w:val="00FF659D"/>
    <w:rsid w:val="00FF6695"/>
    <w:rsid w:val="00FF674E"/>
    <w:rsid w:val="00FF6785"/>
    <w:rsid w:val="00FF67E4"/>
    <w:rsid w:val="00FF6803"/>
    <w:rsid w:val="00FF68F4"/>
    <w:rsid w:val="00FF6B43"/>
    <w:rsid w:val="00FF6C94"/>
    <w:rsid w:val="00FF6E03"/>
    <w:rsid w:val="00FF6ED7"/>
    <w:rsid w:val="00FF703C"/>
    <w:rsid w:val="00FF7085"/>
    <w:rsid w:val="00FF7109"/>
    <w:rsid w:val="00FF7154"/>
    <w:rsid w:val="00FF71F4"/>
    <w:rsid w:val="00FF720A"/>
    <w:rsid w:val="00FF73A0"/>
    <w:rsid w:val="00FF745E"/>
    <w:rsid w:val="00FF7466"/>
    <w:rsid w:val="00FF7497"/>
    <w:rsid w:val="00FF7599"/>
    <w:rsid w:val="00FF762C"/>
    <w:rsid w:val="00FF7697"/>
    <w:rsid w:val="00FF7A36"/>
    <w:rsid w:val="00FF7ADA"/>
    <w:rsid w:val="00FF7BA0"/>
    <w:rsid w:val="00FF7BC5"/>
    <w:rsid w:val="00FF7C0B"/>
    <w:rsid w:val="00FF7C3A"/>
    <w:rsid w:val="00FF7CE1"/>
    <w:rsid w:val="00FF7CEF"/>
    <w:rsid w:val="00FF7CF7"/>
    <w:rsid w:val="00FF7D1A"/>
    <w:rsid w:val="00FF7D24"/>
    <w:rsid w:val="01B26B70"/>
    <w:rsid w:val="0253B84D"/>
    <w:rsid w:val="0332535D"/>
    <w:rsid w:val="048683C6"/>
    <w:rsid w:val="05296806"/>
    <w:rsid w:val="08ECE1D2"/>
    <w:rsid w:val="09AD845C"/>
    <w:rsid w:val="0BD1CFF0"/>
    <w:rsid w:val="0D4DFCFD"/>
    <w:rsid w:val="0E0F7928"/>
    <w:rsid w:val="110A75A6"/>
    <w:rsid w:val="11FC07D6"/>
    <w:rsid w:val="12C4E20F"/>
    <w:rsid w:val="12C58477"/>
    <w:rsid w:val="13CEC52E"/>
    <w:rsid w:val="14837549"/>
    <w:rsid w:val="14870D37"/>
    <w:rsid w:val="156C9A8D"/>
    <w:rsid w:val="15D8614F"/>
    <w:rsid w:val="1652A06D"/>
    <w:rsid w:val="17826A8A"/>
    <w:rsid w:val="190D88B3"/>
    <w:rsid w:val="194622F8"/>
    <w:rsid w:val="1C7E7F0D"/>
    <w:rsid w:val="1E4712C3"/>
    <w:rsid w:val="2126C2BC"/>
    <w:rsid w:val="22066287"/>
    <w:rsid w:val="23FC55D5"/>
    <w:rsid w:val="254C0390"/>
    <w:rsid w:val="25BE7785"/>
    <w:rsid w:val="2C7F6A1E"/>
    <w:rsid w:val="2D233AC9"/>
    <w:rsid w:val="2D7F0B10"/>
    <w:rsid w:val="2DDEB62F"/>
    <w:rsid w:val="2FEBD954"/>
    <w:rsid w:val="3000A223"/>
    <w:rsid w:val="30AD0C47"/>
    <w:rsid w:val="332627A5"/>
    <w:rsid w:val="37391B07"/>
    <w:rsid w:val="37AEB69D"/>
    <w:rsid w:val="37BDDB53"/>
    <w:rsid w:val="37F4BB69"/>
    <w:rsid w:val="38AC6067"/>
    <w:rsid w:val="38DE2453"/>
    <w:rsid w:val="3B8D53CE"/>
    <w:rsid w:val="3BBF6B49"/>
    <w:rsid w:val="3C07AEE4"/>
    <w:rsid w:val="3D136F7B"/>
    <w:rsid w:val="3E1E0E50"/>
    <w:rsid w:val="3EC84673"/>
    <w:rsid w:val="3ECAD5E1"/>
    <w:rsid w:val="40900254"/>
    <w:rsid w:val="40AA2718"/>
    <w:rsid w:val="41927EC2"/>
    <w:rsid w:val="43841E1A"/>
    <w:rsid w:val="439D4312"/>
    <w:rsid w:val="449DEA5F"/>
    <w:rsid w:val="45BD41C6"/>
    <w:rsid w:val="460AF8E3"/>
    <w:rsid w:val="46E956C3"/>
    <w:rsid w:val="48188F25"/>
    <w:rsid w:val="485B8B8F"/>
    <w:rsid w:val="4BC6124B"/>
    <w:rsid w:val="4D781C42"/>
    <w:rsid w:val="4E3B62AF"/>
    <w:rsid w:val="500CF250"/>
    <w:rsid w:val="53F70217"/>
    <w:rsid w:val="5412027A"/>
    <w:rsid w:val="55C59B2F"/>
    <w:rsid w:val="5635E14B"/>
    <w:rsid w:val="57CFE085"/>
    <w:rsid w:val="586DABF2"/>
    <w:rsid w:val="5A3E85A6"/>
    <w:rsid w:val="5B906516"/>
    <w:rsid w:val="5C98F339"/>
    <w:rsid w:val="5DBDB8D6"/>
    <w:rsid w:val="5E24F9A4"/>
    <w:rsid w:val="5F3E0DA3"/>
    <w:rsid w:val="5FC9C160"/>
    <w:rsid w:val="614FAEF4"/>
    <w:rsid w:val="65442901"/>
    <w:rsid w:val="6544C7B6"/>
    <w:rsid w:val="6579F9B7"/>
    <w:rsid w:val="663CC50E"/>
    <w:rsid w:val="66EC4C3E"/>
    <w:rsid w:val="6B8C5E94"/>
    <w:rsid w:val="6BE31455"/>
    <w:rsid w:val="6D02DB0A"/>
    <w:rsid w:val="6DEC696C"/>
    <w:rsid w:val="6E1D789B"/>
    <w:rsid w:val="70AF1E9F"/>
    <w:rsid w:val="70C87AD4"/>
    <w:rsid w:val="7165CCAD"/>
    <w:rsid w:val="74217899"/>
    <w:rsid w:val="7581BC43"/>
    <w:rsid w:val="7765F05E"/>
    <w:rsid w:val="77ED55BB"/>
    <w:rsid w:val="7A4C4E27"/>
    <w:rsid w:val="7B5DAF7D"/>
    <w:rsid w:val="7BBD2123"/>
    <w:rsid w:val="7ECF740E"/>
    <w:rsid w:val="7F19F9A4"/>
    <w:rsid w:val="7FAA03AD"/>
    <w:rsid w:val="7FD16223"/>
    <w:rsid w:val="7FD7732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34BBC60C"/>
  <w15:chartTrackingRefBased/>
  <w15:docId w15:val="{75B5C80E-454C-4E8B-BAD4-68C2B43655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377CC"/>
    <w:pPr>
      <w:widowControl w:val="0"/>
      <w:spacing w:line="400" w:lineRule="exact"/>
      <w:ind w:firstLineChars="100" w:firstLine="240"/>
      <w:jc w:val="both"/>
    </w:pPr>
    <w:rPr>
      <w:sz w:val="24"/>
      <w:szCs w:val="24"/>
    </w:rPr>
  </w:style>
  <w:style w:type="paragraph" w:styleId="1">
    <w:name w:val="heading 1"/>
    <w:aliases w:val="編"/>
    <w:basedOn w:val="a"/>
    <w:next w:val="a"/>
    <w:link w:val="12"/>
    <w:autoRedefine/>
    <w:uiPriority w:val="9"/>
    <w:qFormat/>
    <w:rsid w:val="00D832B5"/>
    <w:pPr>
      <w:keepNext/>
      <w:pageBreakBefore/>
      <w:numPr>
        <w:numId w:val="512"/>
      </w:numPr>
      <w:pBdr>
        <w:bottom w:val="single" w:sz="12" w:space="1" w:color="2E5496"/>
      </w:pBdr>
      <w:spacing w:line="320" w:lineRule="exact"/>
      <w:ind w:firstLineChars="0"/>
      <w:outlineLvl w:val="0"/>
    </w:pPr>
    <w:rPr>
      <w:rFonts w:asciiTheme="majorHAnsi" w:hAnsiTheme="majorHAnsi" w:cstheme="majorBidi"/>
      <w:b/>
    </w:rPr>
  </w:style>
  <w:style w:type="paragraph" w:styleId="20">
    <w:name w:val="heading 2"/>
    <w:next w:val="a"/>
    <w:link w:val="21"/>
    <w:autoRedefine/>
    <w:uiPriority w:val="9"/>
    <w:unhideWhenUsed/>
    <w:qFormat/>
    <w:rsid w:val="00CB2060"/>
    <w:pPr>
      <w:keepNext/>
      <w:widowControl w:val="0"/>
      <w:spacing w:beforeLines="100" w:before="360" w:afterLines="100" w:after="360" w:line="400" w:lineRule="exact"/>
      <w:outlineLvl w:val="1"/>
    </w:pPr>
    <w:rPr>
      <w:rFonts w:asciiTheme="majorHAnsi" w:hAnsiTheme="majorHAnsi" w:cstheme="majorBidi"/>
      <w:b/>
      <w:sz w:val="36"/>
      <w:szCs w:val="36"/>
    </w:rPr>
  </w:style>
  <w:style w:type="paragraph" w:styleId="3">
    <w:name w:val="heading 3"/>
    <w:aliases w:val="3.節"/>
    <w:next w:val="a"/>
    <w:link w:val="30"/>
    <w:uiPriority w:val="9"/>
    <w:unhideWhenUsed/>
    <w:qFormat/>
    <w:rsid w:val="002A6987"/>
    <w:pPr>
      <w:keepNext/>
      <w:pageBreakBefore/>
      <w:widowControl w:val="0"/>
      <w:numPr>
        <w:ilvl w:val="1"/>
        <w:numId w:val="3"/>
      </w:numPr>
      <w:pBdr>
        <w:bottom w:val="single" w:sz="24" w:space="1" w:color="A6A6A6" w:themeColor="background1" w:themeShade="A6"/>
      </w:pBdr>
      <w:spacing w:beforeLines="100" w:before="360" w:afterLines="100" w:after="360" w:line="400" w:lineRule="exact"/>
      <w:ind w:left="0"/>
      <w:outlineLvl w:val="2"/>
    </w:pPr>
    <w:rPr>
      <w:rFonts w:asciiTheme="majorHAnsi" w:hAnsiTheme="majorHAnsi" w:cstheme="majorBidi"/>
      <w:b/>
      <w:sz w:val="32"/>
      <w:szCs w:val="32"/>
    </w:rPr>
  </w:style>
  <w:style w:type="paragraph" w:styleId="4">
    <w:name w:val="heading 4"/>
    <w:aliases w:val="4.項"/>
    <w:next w:val="a"/>
    <w:link w:val="40"/>
    <w:autoRedefine/>
    <w:uiPriority w:val="9"/>
    <w:unhideWhenUsed/>
    <w:qFormat/>
    <w:rsid w:val="003E0313"/>
    <w:pPr>
      <w:keepNext/>
      <w:numPr>
        <w:ilvl w:val="2"/>
        <w:numId w:val="3"/>
      </w:numPr>
      <w:pBdr>
        <w:left w:val="single" w:sz="24" w:space="4" w:color="2E5496"/>
        <w:bottom w:val="single" w:sz="4" w:space="1" w:color="2E5496"/>
      </w:pBdr>
      <w:spacing w:line="400" w:lineRule="exact"/>
      <w:ind w:left="0"/>
      <w:outlineLvl w:val="3"/>
    </w:pPr>
    <w:rPr>
      <w:b/>
      <w:bCs/>
      <w:color w:val="000000" w:themeColor="text1"/>
      <w:sz w:val="28"/>
      <w:szCs w:val="24"/>
    </w:rPr>
  </w:style>
  <w:style w:type="paragraph" w:styleId="5">
    <w:name w:val="heading 5"/>
    <w:next w:val="a"/>
    <w:link w:val="50"/>
    <w:uiPriority w:val="9"/>
    <w:unhideWhenUsed/>
    <w:qFormat/>
    <w:rsid w:val="00EB4410"/>
    <w:pPr>
      <w:spacing w:line="400" w:lineRule="exact"/>
      <w:outlineLvl w:val="4"/>
    </w:pPr>
    <w:rPr>
      <w:rFonts w:asciiTheme="majorHAnsi" w:eastAsiaTheme="majorEastAsia" w:hAnsiTheme="majorHAnsi" w:cstheme="majorBidi"/>
      <w:b/>
      <w:bCs/>
      <w:color w:val="2E5496"/>
      <w:sz w:val="28"/>
      <w:szCs w:val="28"/>
    </w:rPr>
  </w:style>
  <w:style w:type="paragraph" w:styleId="6">
    <w:name w:val="heading 6"/>
    <w:basedOn w:val="a"/>
    <w:next w:val="a"/>
    <w:link w:val="60"/>
    <w:uiPriority w:val="9"/>
    <w:unhideWhenUsed/>
    <w:qFormat/>
    <w:rsid w:val="00AE78F1"/>
    <w:pPr>
      <w:keepNext/>
      <w:outlineLvl w:val="5"/>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1">
    <w:name w:val="見出し 2 (文字)"/>
    <w:basedOn w:val="a0"/>
    <w:link w:val="20"/>
    <w:uiPriority w:val="9"/>
    <w:rsid w:val="00CB2060"/>
    <w:rPr>
      <w:rFonts w:asciiTheme="majorHAnsi" w:hAnsiTheme="majorHAnsi" w:cstheme="majorBidi"/>
      <w:b/>
      <w:sz w:val="36"/>
      <w:szCs w:val="36"/>
    </w:rPr>
  </w:style>
  <w:style w:type="character" w:customStyle="1" w:styleId="12">
    <w:name w:val="見出し 1 (文字)"/>
    <w:aliases w:val="編 (文字)"/>
    <w:basedOn w:val="a0"/>
    <w:link w:val="1"/>
    <w:uiPriority w:val="9"/>
    <w:rsid w:val="00D832B5"/>
    <w:rPr>
      <w:rFonts w:asciiTheme="majorHAnsi" w:hAnsiTheme="majorHAnsi" w:cstheme="majorBidi"/>
      <w:b/>
      <w:sz w:val="24"/>
      <w:szCs w:val="24"/>
    </w:rPr>
  </w:style>
  <w:style w:type="character" w:customStyle="1" w:styleId="30">
    <w:name w:val="見出し 3 (文字)"/>
    <w:aliases w:val="3.節 (文字)"/>
    <w:basedOn w:val="a0"/>
    <w:link w:val="3"/>
    <w:uiPriority w:val="9"/>
    <w:rsid w:val="002A6987"/>
    <w:rPr>
      <w:rFonts w:asciiTheme="majorHAnsi" w:hAnsiTheme="majorHAnsi" w:cstheme="majorBidi"/>
      <w:b/>
      <w:sz w:val="32"/>
      <w:szCs w:val="32"/>
    </w:rPr>
  </w:style>
  <w:style w:type="character" w:customStyle="1" w:styleId="40">
    <w:name w:val="見出し 4 (文字)"/>
    <w:aliases w:val="4.項 (文字)"/>
    <w:basedOn w:val="a0"/>
    <w:link w:val="4"/>
    <w:uiPriority w:val="9"/>
    <w:rsid w:val="003E0313"/>
    <w:rPr>
      <w:b/>
      <w:bCs/>
      <w:color w:val="000000" w:themeColor="text1"/>
      <w:sz w:val="28"/>
      <w:szCs w:val="24"/>
    </w:rPr>
  </w:style>
  <w:style w:type="paragraph" w:styleId="a3">
    <w:name w:val="header"/>
    <w:basedOn w:val="a"/>
    <w:link w:val="a4"/>
    <w:uiPriority w:val="99"/>
    <w:unhideWhenUsed/>
    <w:rsid w:val="00DC08D5"/>
    <w:pPr>
      <w:tabs>
        <w:tab w:val="center" w:pos="4252"/>
        <w:tab w:val="right" w:pos="8504"/>
      </w:tabs>
      <w:snapToGrid w:val="0"/>
    </w:pPr>
  </w:style>
  <w:style w:type="character" w:customStyle="1" w:styleId="a4">
    <w:name w:val="ヘッダー (文字)"/>
    <w:basedOn w:val="a0"/>
    <w:link w:val="a3"/>
    <w:uiPriority w:val="99"/>
    <w:rsid w:val="00DC08D5"/>
    <w:rPr>
      <w:rFonts w:eastAsia="メイリオ"/>
    </w:rPr>
  </w:style>
  <w:style w:type="paragraph" w:styleId="a5">
    <w:name w:val="footer"/>
    <w:basedOn w:val="a"/>
    <w:link w:val="a6"/>
    <w:uiPriority w:val="99"/>
    <w:unhideWhenUsed/>
    <w:rsid w:val="00DC08D5"/>
    <w:pPr>
      <w:tabs>
        <w:tab w:val="center" w:pos="4252"/>
        <w:tab w:val="right" w:pos="8504"/>
      </w:tabs>
      <w:snapToGrid w:val="0"/>
    </w:pPr>
  </w:style>
  <w:style w:type="character" w:customStyle="1" w:styleId="a6">
    <w:name w:val="フッター (文字)"/>
    <w:basedOn w:val="a0"/>
    <w:link w:val="a5"/>
    <w:uiPriority w:val="99"/>
    <w:rsid w:val="00DC08D5"/>
    <w:rPr>
      <w:rFonts w:eastAsia="メイリオ"/>
    </w:rPr>
  </w:style>
  <w:style w:type="paragraph" w:styleId="13">
    <w:name w:val="toc 1"/>
    <w:basedOn w:val="a"/>
    <w:next w:val="a"/>
    <w:autoRedefine/>
    <w:uiPriority w:val="39"/>
    <w:unhideWhenUsed/>
    <w:rsid w:val="00CB3E94"/>
    <w:pPr>
      <w:tabs>
        <w:tab w:val="right" w:leader="dot" w:pos="10456"/>
      </w:tabs>
      <w:spacing w:line="320" w:lineRule="exact"/>
      <w:ind w:firstLineChars="0" w:firstLine="0"/>
    </w:pPr>
    <w:rPr>
      <w:noProof/>
      <w:u w:color="E97132" w:themeColor="accent2"/>
    </w:rPr>
  </w:style>
  <w:style w:type="paragraph" w:styleId="22">
    <w:name w:val="toc 2"/>
    <w:basedOn w:val="a"/>
    <w:next w:val="a"/>
    <w:autoRedefine/>
    <w:uiPriority w:val="39"/>
    <w:unhideWhenUsed/>
    <w:rsid w:val="00D6667C"/>
    <w:pPr>
      <w:tabs>
        <w:tab w:val="right" w:leader="dot" w:pos="10456"/>
      </w:tabs>
      <w:spacing w:line="320" w:lineRule="exact"/>
      <w:ind w:leftChars="100" w:left="210"/>
    </w:pPr>
  </w:style>
  <w:style w:type="paragraph" w:styleId="31">
    <w:name w:val="toc 3"/>
    <w:basedOn w:val="a"/>
    <w:next w:val="a"/>
    <w:autoRedefine/>
    <w:uiPriority w:val="39"/>
    <w:unhideWhenUsed/>
    <w:rsid w:val="008D50DA"/>
    <w:pPr>
      <w:ind w:leftChars="200" w:left="420"/>
    </w:pPr>
  </w:style>
  <w:style w:type="character" w:styleId="a7">
    <w:name w:val="Hyperlink"/>
    <w:basedOn w:val="a0"/>
    <w:uiPriority w:val="99"/>
    <w:unhideWhenUsed/>
    <w:rsid w:val="008D50DA"/>
    <w:rPr>
      <w:color w:val="467886" w:themeColor="hyperlink"/>
      <w:u w:val="single"/>
    </w:rPr>
  </w:style>
  <w:style w:type="paragraph" w:styleId="a8">
    <w:name w:val="TOC Heading"/>
    <w:basedOn w:val="1"/>
    <w:next w:val="a"/>
    <w:uiPriority w:val="39"/>
    <w:unhideWhenUsed/>
    <w:qFormat/>
    <w:rsid w:val="008D50DA"/>
    <w:pPr>
      <w:keepLines/>
      <w:widowControl/>
      <w:spacing w:before="240" w:line="259" w:lineRule="auto"/>
      <w:jc w:val="left"/>
      <w:outlineLvl w:val="9"/>
    </w:pPr>
    <w:rPr>
      <w:rFonts w:eastAsiaTheme="majorEastAsia"/>
      <w:b w:val="0"/>
      <w:color w:val="0F4761" w:themeColor="accent1" w:themeShade="BF"/>
      <w:kern w:val="0"/>
      <w:sz w:val="32"/>
      <w:szCs w:val="32"/>
    </w:rPr>
  </w:style>
  <w:style w:type="character" w:styleId="a9">
    <w:name w:val="Unresolved Mention"/>
    <w:basedOn w:val="a0"/>
    <w:uiPriority w:val="99"/>
    <w:semiHidden/>
    <w:unhideWhenUsed/>
    <w:rsid w:val="00D96838"/>
    <w:rPr>
      <w:color w:val="605E5C"/>
      <w:shd w:val="clear" w:color="auto" w:fill="E1DFDD"/>
    </w:rPr>
  </w:style>
  <w:style w:type="numbering" w:customStyle="1" w:styleId="11">
    <w:name w:val="スタイル1"/>
    <w:uiPriority w:val="99"/>
    <w:rsid w:val="00E135B1"/>
    <w:pPr>
      <w:numPr>
        <w:numId w:val="1"/>
      </w:numPr>
    </w:pPr>
  </w:style>
  <w:style w:type="table" w:styleId="aa">
    <w:name w:val="Table Grid"/>
    <w:basedOn w:val="a1"/>
    <w:uiPriority w:val="39"/>
    <w:rsid w:val="00C378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a"/>
    <w:uiPriority w:val="1"/>
    <w:rsid w:val="002C12F6"/>
    <w:pPr>
      <w:autoSpaceDE w:val="0"/>
      <w:autoSpaceDN w:val="0"/>
      <w:ind w:left="144"/>
      <w:jc w:val="left"/>
    </w:pPr>
    <w:rPr>
      <w:rFonts w:ascii="メイリオ" w:hAnsi="メイリオ" w:cs="メイリオ"/>
      <w:kern w:val="0"/>
      <w:sz w:val="22"/>
    </w:rPr>
  </w:style>
  <w:style w:type="table" w:customStyle="1" w:styleId="TableNormal1">
    <w:name w:val="Table Normal1"/>
    <w:uiPriority w:val="2"/>
    <w:semiHidden/>
    <w:unhideWhenUsed/>
    <w:qFormat/>
    <w:rsid w:val="00550F7E"/>
    <w:pPr>
      <w:widowControl w:val="0"/>
      <w:autoSpaceDE w:val="0"/>
      <w:autoSpaceDN w:val="0"/>
    </w:pPr>
    <w:rPr>
      <w:kern w:val="0"/>
      <w:sz w:val="22"/>
      <w:lang w:eastAsia="en-US"/>
    </w:rPr>
    <w:tblPr>
      <w:tblInd w:w="0" w:type="dxa"/>
      <w:tblCellMar>
        <w:top w:w="0" w:type="dxa"/>
        <w:left w:w="0" w:type="dxa"/>
        <w:bottom w:w="0" w:type="dxa"/>
        <w:right w:w="0" w:type="dxa"/>
      </w:tblCellMar>
    </w:tblPr>
  </w:style>
  <w:style w:type="paragraph" w:styleId="ab">
    <w:name w:val="List Paragraph"/>
    <w:basedOn w:val="a"/>
    <w:uiPriority w:val="34"/>
    <w:qFormat/>
    <w:rsid w:val="00615F04"/>
    <w:pPr>
      <w:ind w:leftChars="400" w:left="840"/>
    </w:pPr>
  </w:style>
  <w:style w:type="paragraph" w:styleId="Web">
    <w:name w:val="Normal (Web)"/>
    <w:basedOn w:val="a"/>
    <w:uiPriority w:val="99"/>
    <w:unhideWhenUsed/>
    <w:rsid w:val="000D28F6"/>
    <w:pPr>
      <w:widowControl/>
      <w:spacing w:before="100" w:beforeAutospacing="1" w:after="100" w:afterAutospacing="1"/>
      <w:jc w:val="left"/>
    </w:pPr>
    <w:rPr>
      <w:rFonts w:ascii="ＭＳ Ｐゴシック" w:eastAsia="ＭＳ Ｐゴシック" w:hAnsi="ＭＳ Ｐゴシック" w:cs="ＭＳ Ｐゴシック"/>
      <w:kern w:val="0"/>
    </w:rPr>
  </w:style>
  <w:style w:type="character" w:styleId="ac">
    <w:name w:val="annotation reference"/>
    <w:basedOn w:val="a0"/>
    <w:uiPriority w:val="99"/>
    <w:semiHidden/>
    <w:unhideWhenUsed/>
    <w:rsid w:val="009715FA"/>
    <w:rPr>
      <w:sz w:val="18"/>
      <w:szCs w:val="18"/>
    </w:rPr>
  </w:style>
  <w:style w:type="paragraph" w:styleId="ad">
    <w:name w:val="No Spacing"/>
    <w:link w:val="ae"/>
    <w:uiPriority w:val="1"/>
    <w:qFormat/>
    <w:rsid w:val="00C23E14"/>
    <w:rPr>
      <w:kern w:val="0"/>
      <w:sz w:val="22"/>
    </w:rPr>
  </w:style>
  <w:style w:type="character" w:customStyle="1" w:styleId="ae">
    <w:name w:val="行間詰め (文字)"/>
    <w:basedOn w:val="a0"/>
    <w:link w:val="ad"/>
    <w:uiPriority w:val="1"/>
    <w:rsid w:val="00C23E14"/>
    <w:rPr>
      <w:kern w:val="0"/>
      <w:sz w:val="22"/>
    </w:rPr>
  </w:style>
  <w:style w:type="character" w:styleId="af">
    <w:name w:val="FollowedHyperlink"/>
    <w:basedOn w:val="a0"/>
    <w:uiPriority w:val="99"/>
    <w:semiHidden/>
    <w:unhideWhenUsed/>
    <w:rsid w:val="009E0C49"/>
    <w:rPr>
      <w:color w:val="96607D" w:themeColor="followedHyperlink"/>
      <w:u w:val="single"/>
    </w:rPr>
  </w:style>
  <w:style w:type="paragraph" w:styleId="af0">
    <w:name w:val="footnote text"/>
    <w:basedOn w:val="a"/>
    <w:link w:val="af1"/>
    <w:uiPriority w:val="99"/>
    <w:unhideWhenUsed/>
    <w:rsid w:val="00D77F68"/>
    <w:pPr>
      <w:snapToGrid w:val="0"/>
      <w:jc w:val="left"/>
    </w:pPr>
  </w:style>
  <w:style w:type="character" w:customStyle="1" w:styleId="af1">
    <w:name w:val="脚注文字列 (文字)"/>
    <w:basedOn w:val="a0"/>
    <w:link w:val="af0"/>
    <w:uiPriority w:val="99"/>
    <w:rsid w:val="00D77F68"/>
    <w:rPr>
      <w:rFonts w:eastAsia="メイリオ"/>
    </w:rPr>
  </w:style>
  <w:style w:type="character" w:styleId="af2">
    <w:name w:val="footnote reference"/>
    <w:basedOn w:val="a0"/>
    <w:uiPriority w:val="99"/>
    <w:semiHidden/>
    <w:unhideWhenUsed/>
    <w:rsid w:val="00D77F68"/>
    <w:rPr>
      <w:vertAlign w:val="superscript"/>
    </w:rPr>
  </w:style>
  <w:style w:type="character" w:customStyle="1" w:styleId="50">
    <w:name w:val="見出し 5 (文字)"/>
    <w:basedOn w:val="a0"/>
    <w:link w:val="5"/>
    <w:uiPriority w:val="9"/>
    <w:rsid w:val="00EB4410"/>
    <w:rPr>
      <w:rFonts w:asciiTheme="majorHAnsi" w:eastAsiaTheme="majorEastAsia" w:hAnsiTheme="majorHAnsi" w:cstheme="majorBidi"/>
      <w:b/>
      <w:bCs/>
      <w:color w:val="2E5496"/>
      <w:sz w:val="28"/>
      <w:szCs w:val="28"/>
    </w:rPr>
  </w:style>
  <w:style w:type="paragraph" w:customStyle="1" w:styleId="af3">
    <w:name w:val="用語集"/>
    <w:basedOn w:val="a"/>
    <w:link w:val="af4"/>
    <w:autoRedefine/>
    <w:qFormat/>
    <w:rsid w:val="00794884"/>
    <w:pPr>
      <w:pageBreakBefore/>
      <w:pBdr>
        <w:bottom w:val="single" w:sz="12" w:space="1" w:color="2F5597"/>
      </w:pBdr>
      <w:ind w:firstLineChars="0" w:firstLine="0"/>
      <w:outlineLvl w:val="0"/>
    </w:pPr>
    <w:rPr>
      <w:b/>
    </w:rPr>
  </w:style>
  <w:style w:type="paragraph" w:customStyle="1" w:styleId="af5">
    <w:name w:val="章"/>
    <w:basedOn w:val="1"/>
    <w:link w:val="af6"/>
    <w:rsid w:val="00B266E6"/>
    <w:pPr>
      <w:ind w:left="856" w:hanging="856"/>
      <w:outlineLvl w:val="1"/>
    </w:pPr>
  </w:style>
  <w:style w:type="character" w:customStyle="1" w:styleId="af6">
    <w:name w:val="章 (文字)"/>
    <w:basedOn w:val="12"/>
    <w:link w:val="af5"/>
    <w:rsid w:val="00B266E6"/>
    <w:rPr>
      <w:rFonts w:asciiTheme="majorHAnsi" w:hAnsiTheme="majorHAnsi" w:cstheme="majorBidi"/>
      <w:b/>
      <w:sz w:val="24"/>
      <w:szCs w:val="24"/>
    </w:rPr>
  </w:style>
  <w:style w:type="paragraph" w:customStyle="1" w:styleId="af7">
    <w:name w:val="節"/>
    <w:basedOn w:val="20"/>
    <w:link w:val="af8"/>
    <w:rsid w:val="00F03A30"/>
    <w:pPr>
      <w:outlineLvl w:val="2"/>
    </w:pPr>
  </w:style>
  <w:style w:type="character" w:customStyle="1" w:styleId="af8">
    <w:name w:val="節 (文字)"/>
    <w:basedOn w:val="21"/>
    <w:link w:val="af7"/>
    <w:rsid w:val="00F03A30"/>
    <w:rPr>
      <w:rFonts w:asciiTheme="majorHAnsi" w:eastAsia="メイリオ" w:hAnsiTheme="majorHAnsi" w:cstheme="majorBidi"/>
      <w:b/>
      <w:sz w:val="24"/>
      <w:szCs w:val="32"/>
    </w:rPr>
  </w:style>
  <w:style w:type="paragraph" w:customStyle="1" w:styleId="af9">
    <w:name w:val="項"/>
    <w:basedOn w:val="3"/>
    <w:link w:val="afa"/>
    <w:rsid w:val="00F03A30"/>
    <w:pPr>
      <w:ind w:left="2002" w:right="100"/>
      <w:outlineLvl w:val="3"/>
    </w:pPr>
  </w:style>
  <w:style w:type="character" w:customStyle="1" w:styleId="afa">
    <w:name w:val="項 (文字)"/>
    <w:basedOn w:val="30"/>
    <w:link w:val="af9"/>
    <w:rsid w:val="00F03A30"/>
    <w:rPr>
      <w:rFonts w:asciiTheme="majorHAnsi" w:hAnsiTheme="majorHAnsi" w:cstheme="majorBidi"/>
      <w:b/>
      <w:sz w:val="32"/>
      <w:szCs w:val="32"/>
    </w:rPr>
  </w:style>
  <w:style w:type="paragraph" w:customStyle="1" w:styleId="afb">
    <w:name w:val="トピック"/>
    <w:basedOn w:val="4"/>
    <w:link w:val="afc"/>
    <w:rsid w:val="00F03A30"/>
    <w:pPr>
      <w:ind w:left="100"/>
      <w:outlineLvl w:val="4"/>
    </w:pPr>
  </w:style>
  <w:style w:type="character" w:customStyle="1" w:styleId="afc">
    <w:name w:val="トピック (文字)"/>
    <w:basedOn w:val="40"/>
    <w:link w:val="afb"/>
    <w:rsid w:val="00F03A30"/>
    <w:rPr>
      <w:b/>
      <w:bCs/>
      <w:color w:val="000000" w:themeColor="text1"/>
      <w:sz w:val="28"/>
      <w:szCs w:val="24"/>
    </w:rPr>
  </w:style>
  <w:style w:type="paragraph" w:styleId="41">
    <w:name w:val="toc 4"/>
    <w:basedOn w:val="a"/>
    <w:next w:val="a"/>
    <w:autoRedefine/>
    <w:uiPriority w:val="39"/>
    <w:unhideWhenUsed/>
    <w:rsid w:val="00DD526D"/>
    <w:pPr>
      <w:ind w:leftChars="300" w:left="630"/>
    </w:pPr>
  </w:style>
  <w:style w:type="paragraph" w:customStyle="1" w:styleId="afd">
    <w:name w:val="用語"/>
    <w:next w:val="a"/>
    <w:autoRedefine/>
    <w:uiPriority w:val="99"/>
    <w:qFormat/>
    <w:rsid w:val="00746262"/>
    <w:pPr>
      <w:spacing w:line="400" w:lineRule="exact"/>
    </w:pPr>
    <w:rPr>
      <w:rFonts w:eastAsia="メイリオ"/>
      <w:bCs/>
      <w:color w:val="215E99" w:themeColor="text2" w:themeTint="BF"/>
      <w:sz w:val="24"/>
      <w:szCs w:val="24"/>
    </w:rPr>
  </w:style>
  <w:style w:type="character" w:customStyle="1" w:styleId="60">
    <w:name w:val="見出し 6 (文字)"/>
    <w:basedOn w:val="a0"/>
    <w:link w:val="6"/>
    <w:uiPriority w:val="9"/>
    <w:rsid w:val="00AE78F1"/>
    <w:rPr>
      <w:b/>
      <w:bCs/>
      <w:sz w:val="24"/>
      <w:szCs w:val="24"/>
    </w:rPr>
  </w:style>
  <w:style w:type="paragraph" w:customStyle="1" w:styleId="afe">
    <w:name w:val="編（表紙）"/>
    <w:basedOn w:val="a"/>
    <w:link w:val="aff"/>
    <w:qFormat/>
    <w:rsid w:val="00E14450"/>
    <w:pPr>
      <w:jc w:val="left"/>
    </w:pPr>
    <w:rPr>
      <w:b/>
      <w:bCs/>
      <w:color w:val="2F5597"/>
    </w:rPr>
  </w:style>
  <w:style w:type="character" w:customStyle="1" w:styleId="aff">
    <w:name w:val="編（表紙） (文字)"/>
    <w:basedOn w:val="a0"/>
    <w:link w:val="afe"/>
    <w:rsid w:val="00E14450"/>
    <w:rPr>
      <w:b/>
      <w:bCs/>
      <w:color w:val="2F5597"/>
      <w:sz w:val="24"/>
      <w:szCs w:val="24"/>
    </w:rPr>
  </w:style>
  <w:style w:type="paragraph" w:customStyle="1" w:styleId="10">
    <w:name w:val="1.編"/>
    <w:link w:val="14"/>
    <w:autoRedefine/>
    <w:qFormat/>
    <w:rsid w:val="00AD25EC"/>
    <w:pPr>
      <w:pageBreakBefore/>
      <w:numPr>
        <w:numId w:val="2"/>
      </w:numPr>
      <w:pBdr>
        <w:bottom w:val="single" w:sz="12" w:space="1" w:color="2E5496"/>
      </w:pBdr>
      <w:spacing w:line="400" w:lineRule="exact"/>
      <w:ind w:left="0"/>
      <w:outlineLvl w:val="0"/>
    </w:pPr>
    <w:rPr>
      <w:b/>
      <w:sz w:val="24"/>
      <w:szCs w:val="24"/>
    </w:rPr>
  </w:style>
  <w:style w:type="character" w:customStyle="1" w:styleId="af4">
    <w:name w:val="用語集 (文字)"/>
    <w:basedOn w:val="a0"/>
    <w:link w:val="af3"/>
    <w:rsid w:val="00794884"/>
    <w:rPr>
      <w:b/>
      <w:sz w:val="24"/>
      <w:szCs w:val="24"/>
    </w:rPr>
  </w:style>
  <w:style w:type="character" w:customStyle="1" w:styleId="14">
    <w:name w:val="1.編 (文字)"/>
    <w:basedOn w:val="af4"/>
    <w:link w:val="10"/>
    <w:rsid w:val="00AD25EC"/>
    <w:rPr>
      <w:b/>
      <w:sz w:val="24"/>
      <w:szCs w:val="24"/>
    </w:rPr>
  </w:style>
  <w:style w:type="paragraph" w:customStyle="1" w:styleId="aff0">
    <w:name w:val="表タイトル"/>
    <w:link w:val="aff1"/>
    <w:qFormat/>
    <w:rsid w:val="00170BAF"/>
    <w:pPr>
      <w:spacing w:line="400" w:lineRule="exact"/>
    </w:pPr>
    <w:rPr>
      <w:b/>
      <w:bCs/>
      <w:color w:val="FFFFFF" w:themeColor="background1"/>
      <w:sz w:val="24"/>
      <w:szCs w:val="32"/>
    </w:rPr>
  </w:style>
  <w:style w:type="character" w:customStyle="1" w:styleId="aff1">
    <w:name w:val="表タイトル (文字)"/>
    <w:basedOn w:val="a0"/>
    <w:link w:val="aff0"/>
    <w:rsid w:val="00170BAF"/>
    <w:rPr>
      <w:b/>
      <w:bCs/>
      <w:color w:val="FFFFFF" w:themeColor="background1"/>
      <w:sz w:val="24"/>
      <w:szCs w:val="32"/>
    </w:rPr>
  </w:style>
  <w:style w:type="paragraph" w:customStyle="1" w:styleId="aff2">
    <w:name w:val="出典"/>
    <w:link w:val="aff3"/>
    <w:autoRedefine/>
    <w:qFormat/>
    <w:rsid w:val="008A6798"/>
    <w:pPr>
      <w:spacing w:line="240" w:lineRule="exact"/>
      <w:jc w:val="center"/>
    </w:pPr>
    <w:rPr>
      <w:color w:val="000000" w:themeColor="text1"/>
      <w:sz w:val="12"/>
      <w:szCs w:val="12"/>
      <w:u w:val="single" w:color="FFFFFF"/>
    </w:rPr>
  </w:style>
  <w:style w:type="character" w:customStyle="1" w:styleId="aff3">
    <w:name w:val="出典 (文字)"/>
    <w:basedOn w:val="a0"/>
    <w:link w:val="aff2"/>
    <w:rsid w:val="008A6798"/>
    <w:rPr>
      <w:color w:val="000000" w:themeColor="text1"/>
      <w:sz w:val="12"/>
      <w:szCs w:val="12"/>
      <w:u w:val="single" w:color="FFFFFF"/>
    </w:rPr>
  </w:style>
  <w:style w:type="paragraph" w:customStyle="1" w:styleId="aff4">
    <w:name w:val="標準（強調）"/>
    <w:basedOn w:val="a"/>
    <w:link w:val="aff5"/>
    <w:qFormat/>
    <w:rsid w:val="00117B6E"/>
    <w:pPr>
      <w:tabs>
        <w:tab w:val="left" w:pos="4820"/>
      </w:tabs>
      <w:jc w:val="left"/>
    </w:pPr>
    <w:rPr>
      <w:b/>
      <w:bCs/>
    </w:rPr>
  </w:style>
  <w:style w:type="character" w:customStyle="1" w:styleId="aff5">
    <w:name w:val="標準（強調） (文字)"/>
    <w:basedOn w:val="a0"/>
    <w:link w:val="aff4"/>
    <w:rsid w:val="00117B6E"/>
    <w:rPr>
      <w:b/>
      <w:bCs/>
      <w:sz w:val="24"/>
      <w:szCs w:val="24"/>
    </w:rPr>
  </w:style>
  <w:style w:type="paragraph" w:customStyle="1" w:styleId="aff6">
    <w:name w:val="引用文献"/>
    <w:basedOn w:val="af3"/>
    <w:link w:val="aff7"/>
    <w:qFormat/>
    <w:rsid w:val="00E14450"/>
  </w:style>
  <w:style w:type="character" w:customStyle="1" w:styleId="aff7">
    <w:name w:val="引用文献 (文字)"/>
    <w:basedOn w:val="af4"/>
    <w:link w:val="aff6"/>
    <w:rsid w:val="00E14450"/>
    <w:rPr>
      <w:b/>
      <w:sz w:val="24"/>
      <w:szCs w:val="24"/>
    </w:rPr>
  </w:style>
  <w:style w:type="paragraph" w:customStyle="1" w:styleId="aff8">
    <w:name w:val="参考文献"/>
    <w:basedOn w:val="af3"/>
    <w:link w:val="aff9"/>
    <w:qFormat/>
    <w:rsid w:val="00E14450"/>
  </w:style>
  <w:style w:type="character" w:customStyle="1" w:styleId="aff9">
    <w:name w:val="参考文献 (文字)"/>
    <w:basedOn w:val="af4"/>
    <w:link w:val="aff8"/>
    <w:rsid w:val="00E14450"/>
    <w:rPr>
      <w:b/>
      <w:sz w:val="24"/>
      <w:szCs w:val="24"/>
    </w:rPr>
  </w:style>
  <w:style w:type="paragraph" w:customStyle="1" w:styleId="affa">
    <w:name w:val="タイトル（表紙）"/>
    <w:basedOn w:val="a"/>
    <w:link w:val="affb"/>
    <w:qFormat/>
    <w:rsid w:val="00945124"/>
    <w:pPr>
      <w:spacing w:beforeLines="100" w:before="360" w:afterLines="100" w:after="360" w:line="240" w:lineRule="auto"/>
      <w:ind w:firstLineChars="0" w:firstLine="0"/>
      <w:jc w:val="center"/>
    </w:pPr>
    <w:rPr>
      <w:sz w:val="52"/>
      <w:szCs w:val="52"/>
    </w:rPr>
  </w:style>
  <w:style w:type="character" w:customStyle="1" w:styleId="affb">
    <w:name w:val="タイトル（表紙） (文字)"/>
    <w:basedOn w:val="a0"/>
    <w:link w:val="affa"/>
    <w:rsid w:val="00945124"/>
    <w:rPr>
      <w:sz w:val="52"/>
      <w:szCs w:val="52"/>
    </w:rPr>
  </w:style>
  <w:style w:type="paragraph" w:customStyle="1" w:styleId="affc">
    <w:name w:val="中小企業サイバーセキュリティ"/>
    <w:basedOn w:val="affa"/>
    <w:link w:val="affd"/>
    <w:rsid w:val="00E14450"/>
    <w:rPr>
      <w:sz w:val="40"/>
      <w:szCs w:val="40"/>
    </w:rPr>
  </w:style>
  <w:style w:type="character" w:customStyle="1" w:styleId="affd">
    <w:name w:val="中小企業サイバーセキュリティ (文字)"/>
    <w:basedOn w:val="affb"/>
    <w:link w:val="affc"/>
    <w:rsid w:val="00E14450"/>
    <w:rPr>
      <w:sz w:val="40"/>
      <w:szCs w:val="40"/>
    </w:rPr>
  </w:style>
  <w:style w:type="paragraph" w:customStyle="1" w:styleId="affe">
    <w:name w:val="参考・引用"/>
    <w:link w:val="afff"/>
    <w:autoRedefine/>
    <w:qFormat/>
    <w:rsid w:val="00601047"/>
    <w:pPr>
      <w:framePr w:hSpace="142" w:wrap="around" w:vAnchor="text" w:hAnchor="margin" w:y="327"/>
      <w:wordWrap w:val="0"/>
      <w:spacing w:line="240" w:lineRule="exact"/>
      <w:jc w:val="center"/>
    </w:pPr>
    <w:rPr>
      <w:sz w:val="12"/>
      <w:szCs w:val="12"/>
    </w:rPr>
  </w:style>
  <w:style w:type="character" w:customStyle="1" w:styleId="afff">
    <w:name w:val="参考・引用 (文字)"/>
    <w:basedOn w:val="af1"/>
    <w:link w:val="affe"/>
    <w:rsid w:val="00601047"/>
    <w:rPr>
      <w:rFonts w:eastAsia="メイリオ"/>
      <w:sz w:val="12"/>
      <w:szCs w:val="12"/>
    </w:rPr>
  </w:style>
  <w:style w:type="paragraph" w:customStyle="1" w:styleId="afff0">
    <w:name w:val="図内フォント"/>
    <w:link w:val="afff1"/>
    <w:qFormat/>
    <w:rsid w:val="00252C5D"/>
    <w:pPr>
      <w:spacing w:line="240" w:lineRule="exact"/>
      <w:jc w:val="both"/>
    </w:pPr>
    <w:rPr>
      <w:noProof/>
      <w:sz w:val="20"/>
      <w:szCs w:val="20"/>
    </w:rPr>
  </w:style>
  <w:style w:type="character" w:customStyle="1" w:styleId="afff1">
    <w:name w:val="図内フォント (文字)"/>
    <w:basedOn w:val="a0"/>
    <w:link w:val="afff0"/>
    <w:rsid w:val="00252C5D"/>
    <w:rPr>
      <w:noProof/>
      <w:sz w:val="20"/>
      <w:szCs w:val="20"/>
    </w:rPr>
  </w:style>
  <w:style w:type="paragraph" w:customStyle="1" w:styleId="afff2">
    <w:name w:val="図内フォント（強調）"/>
    <w:basedOn w:val="afff0"/>
    <w:link w:val="afff3"/>
    <w:autoRedefine/>
    <w:qFormat/>
    <w:rsid w:val="008440F8"/>
    <w:pPr>
      <w:widowControl w:val="0"/>
    </w:pPr>
    <w:rPr>
      <w:b/>
      <w:szCs w:val="24"/>
    </w:rPr>
  </w:style>
  <w:style w:type="character" w:customStyle="1" w:styleId="afff3">
    <w:name w:val="図内フォント（強調） (文字)"/>
    <w:basedOn w:val="afff1"/>
    <w:link w:val="afff2"/>
    <w:rsid w:val="008440F8"/>
    <w:rPr>
      <w:b/>
      <w:noProof/>
      <w:sz w:val="20"/>
      <w:szCs w:val="24"/>
    </w:rPr>
  </w:style>
  <w:style w:type="paragraph" w:customStyle="1" w:styleId="afff4">
    <w:name w:val="編集後記"/>
    <w:basedOn w:val="20"/>
    <w:link w:val="afff5"/>
    <w:qFormat/>
    <w:rsid w:val="002E3680"/>
    <w:pPr>
      <w:pageBreakBefore/>
      <w:spacing w:before="100" w:after="100"/>
    </w:pPr>
  </w:style>
  <w:style w:type="character" w:customStyle="1" w:styleId="afff5">
    <w:name w:val="編集後記 (文字)"/>
    <w:basedOn w:val="21"/>
    <w:link w:val="afff4"/>
    <w:rsid w:val="0055041C"/>
    <w:rPr>
      <w:rFonts w:asciiTheme="majorHAnsi" w:hAnsiTheme="majorHAnsi" w:cstheme="majorBidi"/>
      <w:b/>
      <w:sz w:val="36"/>
      <w:szCs w:val="36"/>
    </w:rPr>
  </w:style>
  <w:style w:type="paragraph" w:customStyle="1" w:styleId="2">
    <w:name w:val="2.章"/>
    <w:basedOn w:val="20"/>
    <w:link w:val="23"/>
    <w:qFormat/>
    <w:rsid w:val="009A3EC6"/>
    <w:pPr>
      <w:numPr>
        <w:numId w:val="3"/>
      </w:numPr>
      <w:ind w:left="142"/>
    </w:pPr>
  </w:style>
  <w:style w:type="character" w:customStyle="1" w:styleId="23">
    <w:name w:val="2.章 (文字)"/>
    <w:basedOn w:val="21"/>
    <w:link w:val="2"/>
    <w:rsid w:val="009A3EC6"/>
    <w:rPr>
      <w:rFonts w:asciiTheme="majorHAnsi" w:hAnsiTheme="majorHAnsi" w:cstheme="majorBidi"/>
      <w:b/>
      <w:sz w:val="36"/>
      <w:szCs w:val="36"/>
    </w:rPr>
  </w:style>
  <w:style w:type="paragraph" w:customStyle="1" w:styleId="afff6">
    <w:name w:val="表の文字"/>
    <w:basedOn w:val="a"/>
    <w:link w:val="afff7"/>
    <w:qFormat/>
    <w:rsid w:val="004752CF"/>
    <w:pPr>
      <w:tabs>
        <w:tab w:val="left" w:pos="1830"/>
      </w:tabs>
      <w:ind w:firstLineChars="0" w:firstLine="0"/>
      <w:jc w:val="left"/>
    </w:pPr>
  </w:style>
  <w:style w:type="character" w:customStyle="1" w:styleId="afff7">
    <w:name w:val="表の文字 (文字)"/>
    <w:basedOn w:val="a0"/>
    <w:link w:val="afff6"/>
    <w:rsid w:val="003B38C9"/>
    <w:rPr>
      <w:sz w:val="24"/>
      <w:szCs w:val="24"/>
    </w:rPr>
  </w:style>
  <w:style w:type="paragraph" w:customStyle="1" w:styleId="afff8">
    <w:name w:val="表の文字（強調）"/>
    <w:basedOn w:val="aff4"/>
    <w:link w:val="afff9"/>
    <w:qFormat/>
    <w:rsid w:val="00117B6E"/>
    <w:pPr>
      <w:ind w:firstLineChars="0" w:firstLine="0"/>
    </w:pPr>
  </w:style>
  <w:style w:type="character" w:customStyle="1" w:styleId="afff9">
    <w:name w:val="表の文字（強調） (文字)"/>
    <w:basedOn w:val="aff5"/>
    <w:link w:val="afff8"/>
    <w:rsid w:val="00117B6E"/>
    <w:rPr>
      <w:b/>
      <w:bCs/>
      <w:sz w:val="24"/>
      <w:szCs w:val="24"/>
    </w:rPr>
  </w:style>
  <w:style w:type="paragraph" w:styleId="afffa">
    <w:name w:val="annotation text"/>
    <w:basedOn w:val="a"/>
    <w:link w:val="afffb"/>
    <w:uiPriority w:val="99"/>
    <w:unhideWhenUsed/>
    <w:rsid w:val="003C4E74"/>
    <w:pPr>
      <w:jc w:val="left"/>
    </w:pPr>
  </w:style>
  <w:style w:type="character" w:customStyle="1" w:styleId="afffb">
    <w:name w:val="コメント文字列 (文字)"/>
    <w:basedOn w:val="a0"/>
    <w:link w:val="afffa"/>
    <w:uiPriority w:val="99"/>
    <w:rsid w:val="003C4E74"/>
    <w:rPr>
      <w:sz w:val="24"/>
      <w:szCs w:val="24"/>
    </w:rPr>
  </w:style>
  <w:style w:type="paragraph" w:styleId="afffc">
    <w:name w:val="annotation subject"/>
    <w:basedOn w:val="afffa"/>
    <w:next w:val="afffa"/>
    <w:link w:val="afffd"/>
    <w:uiPriority w:val="99"/>
    <w:semiHidden/>
    <w:unhideWhenUsed/>
    <w:rsid w:val="003C4E74"/>
    <w:rPr>
      <w:b/>
      <w:bCs/>
    </w:rPr>
  </w:style>
  <w:style w:type="character" w:customStyle="1" w:styleId="afffd">
    <w:name w:val="コメント内容 (文字)"/>
    <w:basedOn w:val="afffb"/>
    <w:link w:val="afffc"/>
    <w:uiPriority w:val="99"/>
    <w:semiHidden/>
    <w:rsid w:val="003C4E74"/>
    <w:rPr>
      <w:b/>
      <w:bCs/>
      <w:sz w:val="24"/>
      <w:szCs w:val="24"/>
    </w:rPr>
  </w:style>
  <w:style w:type="paragraph" w:customStyle="1" w:styleId="afffe">
    <w:name w:val="コラム"/>
    <w:basedOn w:val="3"/>
    <w:link w:val="affff"/>
    <w:qFormat/>
    <w:rsid w:val="00E974FC"/>
    <w:pPr>
      <w:numPr>
        <w:ilvl w:val="0"/>
        <w:numId w:val="0"/>
      </w:numPr>
    </w:pPr>
  </w:style>
  <w:style w:type="character" w:customStyle="1" w:styleId="affff">
    <w:name w:val="コラム (文字)"/>
    <w:basedOn w:val="30"/>
    <w:link w:val="afffe"/>
    <w:rsid w:val="00E974FC"/>
    <w:rPr>
      <w:rFonts w:asciiTheme="majorHAnsi" w:hAnsiTheme="majorHAnsi" w:cstheme="majorBidi"/>
      <w:b/>
      <w:sz w:val="32"/>
      <w:szCs w:val="32"/>
    </w:rPr>
  </w:style>
  <w:style w:type="paragraph" w:styleId="affff0">
    <w:name w:val="Revision"/>
    <w:hidden/>
    <w:uiPriority w:val="99"/>
    <w:semiHidden/>
    <w:rsid w:val="003F64A3"/>
    <w:rPr>
      <w:sz w:val="24"/>
      <w:szCs w:val="24"/>
    </w:rPr>
  </w:style>
  <w:style w:type="paragraph" w:customStyle="1" w:styleId="affff1">
    <w:name w:val="表のタイトル（小さめ）"/>
    <w:basedOn w:val="aff0"/>
    <w:link w:val="affff2"/>
    <w:qFormat/>
    <w:rsid w:val="00E32C7F"/>
    <w:rPr>
      <w:sz w:val="16"/>
      <w:szCs w:val="16"/>
    </w:rPr>
  </w:style>
  <w:style w:type="character" w:customStyle="1" w:styleId="affff2">
    <w:name w:val="表のタイトル（小さめ） (文字)"/>
    <w:basedOn w:val="aff1"/>
    <w:link w:val="affff1"/>
    <w:rsid w:val="00E32C7F"/>
    <w:rPr>
      <w:b/>
      <w:bCs/>
      <w:color w:val="FFFFFF" w:themeColor="background1"/>
      <w:sz w:val="16"/>
      <w:szCs w:val="16"/>
    </w:rPr>
  </w:style>
  <w:style w:type="paragraph" w:customStyle="1" w:styleId="affff3">
    <w:name w:val="表の文字（小さめ）"/>
    <w:basedOn w:val="afff6"/>
    <w:link w:val="affff4"/>
    <w:qFormat/>
    <w:rsid w:val="00E32C7F"/>
    <w:rPr>
      <w:sz w:val="16"/>
      <w:szCs w:val="16"/>
    </w:rPr>
  </w:style>
  <w:style w:type="character" w:customStyle="1" w:styleId="affff4">
    <w:name w:val="表の文字（小さめ） (文字)"/>
    <w:basedOn w:val="afff7"/>
    <w:link w:val="affff3"/>
    <w:rsid w:val="00E32C7F"/>
    <w:rPr>
      <w:sz w:val="16"/>
      <w:szCs w:val="16"/>
    </w:rPr>
  </w:style>
  <w:style w:type="paragraph" w:customStyle="1" w:styleId="affff5">
    <w:name w:val="表の文字（小さめ）強調"/>
    <w:basedOn w:val="affff3"/>
    <w:link w:val="affff6"/>
    <w:qFormat/>
    <w:rsid w:val="008F404D"/>
    <w:rPr>
      <w:b/>
      <w:bCs/>
    </w:rPr>
  </w:style>
  <w:style w:type="character" w:customStyle="1" w:styleId="affff6">
    <w:name w:val="表の文字（小さめ）強調 (文字)"/>
    <w:basedOn w:val="affff4"/>
    <w:link w:val="affff5"/>
    <w:rsid w:val="008F404D"/>
    <w:rPr>
      <w:b/>
      <w:bCs/>
      <w:sz w:val="16"/>
      <w:szCs w:val="16"/>
    </w:rPr>
  </w:style>
  <w:style w:type="character" w:styleId="affff7">
    <w:name w:val="Subtle Reference"/>
    <w:basedOn w:val="a0"/>
    <w:uiPriority w:val="31"/>
    <w:qFormat/>
    <w:rsid w:val="0058250D"/>
    <w:rPr>
      <w:smallCaps/>
      <w:color w:val="5A5A5A" w:themeColor="text1" w:themeTint="A5"/>
    </w:rPr>
  </w:style>
  <w:style w:type="paragraph" w:customStyle="1" w:styleId="msonormal0">
    <w:name w:val="msonormal"/>
    <w:basedOn w:val="a"/>
    <w:uiPriority w:val="99"/>
    <w:rsid w:val="0058250D"/>
    <w:pPr>
      <w:widowControl/>
      <w:spacing w:before="100" w:beforeAutospacing="1" w:after="100" w:afterAutospacing="1" w:line="240" w:lineRule="auto"/>
      <w:ind w:firstLineChars="0" w:firstLine="0"/>
      <w:jc w:val="left"/>
    </w:pPr>
    <w:rPr>
      <w:rFonts w:ascii="ＭＳ Ｐゴシック" w:eastAsia="ＭＳ Ｐゴシック" w:hAnsi="ＭＳ Ｐゴシック" w:cs="ＭＳ Ｐゴシック"/>
      <w:kern w:val="0"/>
    </w:rPr>
  </w:style>
  <w:style w:type="paragraph" w:customStyle="1" w:styleId="font5">
    <w:name w:val="font5"/>
    <w:basedOn w:val="a"/>
    <w:uiPriority w:val="99"/>
    <w:rsid w:val="0058250D"/>
    <w:pPr>
      <w:widowControl/>
      <w:spacing w:before="100" w:beforeAutospacing="1" w:after="100" w:afterAutospacing="1" w:line="240" w:lineRule="auto"/>
      <w:ind w:firstLineChars="0" w:firstLine="0"/>
      <w:jc w:val="left"/>
    </w:pPr>
    <w:rPr>
      <w:rFonts w:ascii="Yu Gothic" w:eastAsia="Yu Gothic" w:hAnsi="Yu Gothic" w:cs="ＭＳ Ｐゴシック"/>
      <w:kern w:val="0"/>
      <w:sz w:val="12"/>
      <w:szCs w:val="12"/>
    </w:rPr>
  </w:style>
  <w:style w:type="paragraph" w:customStyle="1" w:styleId="font6">
    <w:name w:val="font6"/>
    <w:basedOn w:val="a"/>
    <w:uiPriority w:val="99"/>
    <w:rsid w:val="0058250D"/>
    <w:pPr>
      <w:widowControl/>
      <w:spacing w:before="100" w:beforeAutospacing="1" w:after="100" w:afterAutospacing="1" w:line="240" w:lineRule="auto"/>
      <w:ind w:firstLineChars="0" w:firstLine="0"/>
      <w:jc w:val="left"/>
    </w:pPr>
    <w:rPr>
      <w:rFonts w:ascii="Meiryo UI" w:eastAsia="Meiryo UI" w:hAnsi="Meiryo UI" w:cs="ＭＳ Ｐゴシック"/>
      <w:color w:val="000000"/>
      <w:kern w:val="0"/>
      <w:sz w:val="20"/>
      <w:szCs w:val="20"/>
    </w:rPr>
  </w:style>
  <w:style w:type="paragraph" w:customStyle="1" w:styleId="font7">
    <w:name w:val="font7"/>
    <w:basedOn w:val="a"/>
    <w:uiPriority w:val="99"/>
    <w:rsid w:val="0058250D"/>
    <w:pPr>
      <w:widowControl/>
      <w:spacing w:before="100" w:beforeAutospacing="1" w:after="100" w:afterAutospacing="1" w:line="240" w:lineRule="auto"/>
      <w:ind w:firstLineChars="0" w:firstLine="0"/>
      <w:jc w:val="left"/>
    </w:pPr>
    <w:rPr>
      <w:rFonts w:ascii="Meiryo UI" w:eastAsia="Meiryo UI" w:hAnsi="Meiryo UI" w:cs="ＭＳ Ｐゴシック"/>
      <w:color w:val="000000"/>
      <w:kern w:val="0"/>
      <w:sz w:val="20"/>
      <w:szCs w:val="20"/>
    </w:rPr>
  </w:style>
  <w:style w:type="paragraph" w:customStyle="1" w:styleId="font8">
    <w:name w:val="font8"/>
    <w:basedOn w:val="a"/>
    <w:uiPriority w:val="99"/>
    <w:rsid w:val="0058250D"/>
    <w:pPr>
      <w:widowControl/>
      <w:spacing w:before="100" w:beforeAutospacing="1" w:after="100" w:afterAutospacing="1" w:line="240" w:lineRule="auto"/>
      <w:ind w:firstLineChars="0" w:firstLine="0"/>
      <w:jc w:val="left"/>
    </w:pPr>
    <w:rPr>
      <w:rFonts w:ascii="Courier New" w:eastAsia="ＭＳ Ｐゴシック" w:hAnsi="Courier New" w:cs="ＭＳ Ｐゴシック"/>
      <w:color w:val="000000"/>
      <w:kern w:val="0"/>
      <w:sz w:val="18"/>
      <w:szCs w:val="18"/>
    </w:rPr>
  </w:style>
  <w:style w:type="paragraph" w:customStyle="1" w:styleId="font9">
    <w:name w:val="font9"/>
    <w:basedOn w:val="a"/>
    <w:uiPriority w:val="99"/>
    <w:rsid w:val="0058250D"/>
    <w:pPr>
      <w:widowControl/>
      <w:spacing w:before="100" w:beforeAutospacing="1" w:after="100" w:afterAutospacing="1" w:line="240" w:lineRule="auto"/>
      <w:ind w:firstLineChars="0" w:firstLine="0"/>
      <w:jc w:val="left"/>
    </w:pPr>
    <w:rPr>
      <w:rFonts w:ascii="Courier New" w:eastAsia="ＭＳ Ｐゴシック" w:hAnsi="Courier New" w:cs="ＭＳ Ｐゴシック"/>
      <w:b/>
      <w:bCs/>
      <w:color w:val="000000"/>
      <w:kern w:val="0"/>
      <w:sz w:val="18"/>
      <w:szCs w:val="18"/>
    </w:rPr>
  </w:style>
  <w:style w:type="paragraph" w:customStyle="1" w:styleId="font10">
    <w:name w:val="font10"/>
    <w:basedOn w:val="a"/>
    <w:uiPriority w:val="99"/>
    <w:rsid w:val="0058250D"/>
    <w:pPr>
      <w:widowControl/>
      <w:spacing w:before="100" w:beforeAutospacing="1" w:after="100" w:afterAutospacing="1" w:line="240" w:lineRule="auto"/>
      <w:ind w:firstLineChars="0" w:firstLine="0"/>
      <w:jc w:val="left"/>
    </w:pPr>
    <w:rPr>
      <w:rFonts w:ascii="Meiryo UI" w:eastAsia="Meiryo UI" w:hAnsi="Meiryo UI" w:cs="ＭＳ Ｐゴシック"/>
      <w:color w:val="000000"/>
      <w:kern w:val="0"/>
      <w:sz w:val="14"/>
      <w:szCs w:val="14"/>
    </w:rPr>
  </w:style>
  <w:style w:type="paragraph" w:customStyle="1" w:styleId="xl63">
    <w:name w:val="xl63"/>
    <w:basedOn w:val="a"/>
    <w:uiPriority w:val="99"/>
    <w:rsid w:val="0058250D"/>
    <w:pPr>
      <w:widowControl/>
      <w:spacing w:before="100" w:beforeAutospacing="1" w:after="100" w:afterAutospacing="1" w:line="240" w:lineRule="auto"/>
      <w:ind w:firstLineChars="0" w:firstLine="0"/>
      <w:jc w:val="left"/>
      <w:textAlignment w:val="top"/>
    </w:pPr>
    <w:rPr>
      <w:rFonts w:ascii="Meiryo UI" w:eastAsia="Meiryo UI" w:hAnsi="Meiryo UI" w:cs="ＭＳ Ｐゴシック"/>
      <w:kern w:val="0"/>
      <w:sz w:val="20"/>
      <w:szCs w:val="20"/>
    </w:rPr>
  </w:style>
  <w:style w:type="paragraph" w:customStyle="1" w:styleId="xl64">
    <w:name w:val="xl64"/>
    <w:basedOn w:val="a"/>
    <w:uiPriority w:val="99"/>
    <w:rsid w:val="0058250D"/>
    <w:pPr>
      <w:widowControl/>
      <w:pBdr>
        <w:top w:val="single" w:sz="8" w:space="0" w:color="auto"/>
        <w:left w:val="single" w:sz="8" w:space="0" w:color="auto"/>
        <w:bottom w:val="single" w:sz="8" w:space="0" w:color="auto"/>
        <w:right w:val="single" w:sz="8" w:space="0" w:color="auto"/>
      </w:pBdr>
      <w:spacing w:before="100" w:beforeAutospacing="1" w:after="100" w:afterAutospacing="1" w:line="240" w:lineRule="auto"/>
      <w:ind w:firstLineChars="0" w:firstLine="0"/>
      <w:jc w:val="left"/>
      <w:textAlignment w:val="top"/>
    </w:pPr>
    <w:rPr>
      <w:rFonts w:ascii="Meiryo UI" w:eastAsia="Meiryo UI" w:hAnsi="Meiryo UI" w:cs="ＭＳ Ｐゴシック"/>
      <w:color w:val="000000"/>
      <w:kern w:val="0"/>
      <w:sz w:val="20"/>
      <w:szCs w:val="20"/>
    </w:rPr>
  </w:style>
  <w:style w:type="paragraph" w:customStyle="1" w:styleId="xl65">
    <w:name w:val="xl65"/>
    <w:basedOn w:val="a"/>
    <w:uiPriority w:val="99"/>
    <w:rsid w:val="0058250D"/>
    <w:pPr>
      <w:widowControl/>
      <w:pBdr>
        <w:top w:val="single" w:sz="8" w:space="0" w:color="auto"/>
        <w:bottom w:val="single" w:sz="8" w:space="0" w:color="auto"/>
        <w:right w:val="single" w:sz="8" w:space="0" w:color="auto"/>
      </w:pBdr>
      <w:spacing w:before="100" w:beforeAutospacing="1" w:after="100" w:afterAutospacing="1" w:line="240" w:lineRule="auto"/>
      <w:ind w:firstLineChars="0" w:firstLine="0"/>
      <w:jc w:val="left"/>
      <w:textAlignment w:val="top"/>
    </w:pPr>
    <w:rPr>
      <w:rFonts w:ascii="Meiryo UI" w:eastAsia="Meiryo UI" w:hAnsi="Meiryo UI" w:cs="ＭＳ Ｐゴシック"/>
      <w:color w:val="000000"/>
      <w:kern w:val="0"/>
      <w:sz w:val="20"/>
      <w:szCs w:val="20"/>
    </w:rPr>
  </w:style>
  <w:style w:type="paragraph" w:customStyle="1" w:styleId="xl66">
    <w:name w:val="xl66"/>
    <w:basedOn w:val="a"/>
    <w:uiPriority w:val="99"/>
    <w:rsid w:val="0058250D"/>
    <w:pPr>
      <w:widowControl/>
      <w:spacing w:before="100" w:beforeAutospacing="1" w:after="100" w:afterAutospacing="1" w:line="240" w:lineRule="auto"/>
      <w:ind w:firstLineChars="0" w:firstLine="0"/>
      <w:jc w:val="left"/>
      <w:textAlignment w:val="top"/>
    </w:pPr>
    <w:rPr>
      <w:rFonts w:ascii="Meiryo UI" w:eastAsia="Meiryo UI" w:hAnsi="Meiryo UI" w:cs="ＭＳ Ｐゴシック"/>
      <w:kern w:val="0"/>
    </w:rPr>
  </w:style>
  <w:style w:type="paragraph" w:customStyle="1" w:styleId="xl67">
    <w:name w:val="xl67"/>
    <w:basedOn w:val="a"/>
    <w:uiPriority w:val="99"/>
    <w:rsid w:val="0058250D"/>
    <w:pPr>
      <w:widowControl/>
      <w:pBdr>
        <w:top w:val="single" w:sz="8" w:space="0" w:color="auto"/>
        <w:left w:val="single" w:sz="8" w:space="0" w:color="auto"/>
        <w:bottom w:val="single" w:sz="8" w:space="0" w:color="auto"/>
        <w:right w:val="single" w:sz="8" w:space="0" w:color="auto"/>
      </w:pBdr>
      <w:shd w:val="clear" w:color="000000" w:fill="F9F49D"/>
      <w:spacing w:before="100" w:beforeAutospacing="1" w:after="100" w:afterAutospacing="1" w:line="240" w:lineRule="auto"/>
      <w:ind w:firstLineChars="0" w:firstLine="0"/>
      <w:jc w:val="left"/>
      <w:textAlignment w:val="top"/>
    </w:pPr>
    <w:rPr>
      <w:rFonts w:ascii="Meiryo UI" w:eastAsia="Meiryo UI" w:hAnsi="Meiryo UI" w:cs="ＭＳ Ｐゴシック"/>
      <w:color w:val="000000"/>
      <w:kern w:val="0"/>
    </w:rPr>
  </w:style>
  <w:style w:type="paragraph" w:customStyle="1" w:styleId="xl68">
    <w:name w:val="xl68"/>
    <w:basedOn w:val="a"/>
    <w:uiPriority w:val="99"/>
    <w:rsid w:val="0058250D"/>
    <w:pPr>
      <w:widowControl/>
      <w:pBdr>
        <w:left w:val="single" w:sz="8" w:space="0" w:color="auto"/>
        <w:bottom w:val="single" w:sz="8" w:space="0" w:color="000000"/>
        <w:right w:val="single" w:sz="8" w:space="0" w:color="000000"/>
      </w:pBdr>
      <w:shd w:val="clear" w:color="000000" w:fill="FFFFFF"/>
      <w:spacing w:before="100" w:beforeAutospacing="1" w:after="100" w:afterAutospacing="1" w:line="240" w:lineRule="auto"/>
      <w:ind w:firstLineChars="0" w:firstLine="0"/>
      <w:jc w:val="left"/>
      <w:textAlignment w:val="top"/>
    </w:pPr>
    <w:rPr>
      <w:rFonts w:ascii="Meiryo UI" w:eastAsia="Meiryo UI" w:hAnsi="Meiryo UI" w:cs="ＭＳ Ｐゴシック"/>
      <w:color w:val="000000"/>
      <w:kern w:val="0"/>
      <w:sz w:val="20"/>
      <w:szCs w:val="20"/>
    </w:rPr>
  </w:style>
  <w:style w:type="paragraph" w:customStyle="1" w:styleId="xl69">
    <w:name w:val="xl69"/>
    <w:basedOn w:val="a"/>
    <w:uiPriority w:val="99"/>
    <w:rsid w:val="0058250D"/>
    <w:pPr>
      <w:widowControl/>
      <w:pBdr>
        <w:bottom w:val="single" w:sz="8" w:space="0" w:color="000000"/>
        <w:right w:val="single" w:sz="8" w:space="0" w:color="auto"/>
      </w:pBdr>
      <w:shd w:val="clear" w:color="000000" w:fill="F2F2F2"/>
      <w:spacing w:before="100" w:beforeAutospacing="1" w:after="100" w:afterAutospacing="1" w:line="240" w:lineRule="auto"/>
      <w:ind w:firstLineChars="0" w:firstLine="0"/>
      <w:jc w:val="left"/>
      <w:textAlignment w:val="top"/>
    </w:pPr>
    <w:rPr>
      <w:rFonts w:ascii="Meiryo UI" w:eastAsia="Meiryo UI" w:hAnsi="Meiryo UI" w:cs="ＭＳ Ｐゴシック"/>
      <w:color w:val="000000"/>
      <w:kern w:val="0"/>
      <w:sz w:val="20"/>
      <w:szCs w:val="20"/>
    </w:rPr>
  </w:style>
  <w:style w:type="paragraph" w:customStyle="1" w:styleId="xl70">
    <w:name w:val="xl70"/>
    <w:basedOn w:val="a"/>
    <w:uiPriority w:val="99"/>
    <w:rsid w:val="0058250D"/>
    <w:pPr>
      <w:widowControl/>
      <w:pBdr>
        <w:bottom w:val="single" w:sz="8" w:space="0" w:color="000000"/>
        <w:right w:val="single" w:sz="8" w:space="0" w:color="auto"/>
      </w:pBdr>
      <w:shd w:val="clear" w:color="000000" w:fill="F2F2F2"/>
      <w:spacing w:before="100" w:beforeAutospacing="1" w:after="100" w:afterAutospacing="1" w:line="240" w:lineRule="auto"/>
      <w:ind w:firstLineChars="0" w:firstLine="0"/>
      <w:jc w:val="left"/>
      <w:textAlignment w:val="top"/>
    </w:pPr>
    <w:rPr>
      <w:rFonts w:ascii="Meiryo UI" w:eastAsia="Meiryo UI" w:hAnsi="Meiryo UI" w:cs="ＭＳ Ｐゴシック"/>
      <w:kern w:val="0"/>
      <w:sz w:val="20"/>
      <w:szCs w:val="20"/>
    </w:rPr>
  </w:style>
  <w:style w:type="paragraph" w:customStyle="1" w:styleId="xl71">
    <w:name w:val="xl71"/>
    <w:basedOn w:val="a"/>
    <w:uiPriority w:val="99"/>
    <w:rsid w:val="0058250D"/>
    <w:pPr>
      <w:widowControl/>
      <w:shd w:val="clear" w:color="000000" w:fill="F2F2F2"/>
      <w:spacing w:before="100" w:beforeAutospacing="1" w:after="100" w:afterAutospacing="1" w:line="240" w:lineRule="auto"/>
      <w:ind w:firstLineChars="0" w:firstLine="0"/>
      <w:jc w:val="left"/>
      <w:textAlignment w:val="top"/>
    </w:pPr>
    <w:rPr>
      <w:rFonts w:ascii="Meiryo UI" w:eastAsia="Meiryo UI" w:hAnsi="Meiryo UI" w:cs="ＭＳ Ｐゴシック"/>
      <w:color w:val="000000"/>
      <w:kern w:val="0"/>
      <w:sz w:val="20"/>
      <w:szCs w:val="20"/>
    </w:rPr>
  </w:style>
  <w:style w:type="paragraph" w:customStyle="1" w:styleId="xl72">
    <w:name w:val="xl72"/>
    <w:basedOn w:val="a"/>
    <w:uiPriority w:val="99"/>
    <w:rsid w:val="0058250D"/>
    <w:pPr>
      <w:widowControl/>
      <w:pBdr>
        <w:left w:val="single" w:sz="8" w:space="0" w:color="000000"/>
        <w:bottom w:val="single" w:sz="8" w:space="0" w:color="000000"/>
        <w:right w:val="single" w:sz="8" w:space="0" w:color="000000"/>
      </w:pBdr>
      <w:shd w:val="clear" w:color="000000" w:fill="FFFFFF"/>
      <w:spacing w:before="100" w:beforeAutospacing="1" w:after="100" w:afterAutospacing="1" w:line="240" w:lineRule="auto"/>
      <w:ind w:firstLineChars="0" w:firstLine="0"/>
      <w:jc w:val="left"/>
      <w:textAlignment w:val="top"/>
    </w:pPr>
    <w:rPr>
      <w:rFonts w:ascii="Meiryo UI" w:eastAsia="Meiryo UI" w:hAnsi="Meiryo UI" w:cs="ＭＳ Ｐゴシック"/>
      <w:color w:val="000000"/>
      <w:kern w:val="0"/>
      <w:sz w:val="20"/>
      <w:szCs w:val="20"/>
    </w:rPr>
  </w:style>
  <w:style w:type="paragraph" w:customStyle="1" w:styleId="xl73">
    <w:name w:val="xl73"/>
    <w:basedOn w:val="a"/>
    <w:uiPriority w:val="99"/>
    <w:rsid w:val="0058250D"/>
    <w:pPr>
      <w:widowControl/>
      <w:pBdr>
        <w:bottom w:val="single" w:sz="8" w:space="0" w:color="000000"/>
        <w:right w:val="single" w:sz="8" w:space="0" w:color="auto"/>
      </w:pBdr>
      <w:shd w:val="clear" w:color="000000" w:fill="FFFFFF"/>
      <w:spacing w:before="100" w:beforeAutospacing="1" w:after="100" w:afterAutospacing="1" w:line="240" w:lineRule="auto"/>
      <w:ind w:firstLineChars="0" w:firstLine="0"/>
      <w:jc w:val="left"/>
      <w:textAlignment w:val="top"/>
    </w:pPr>
    <w:rPr>
      <w:rFonts w:ascii="Meiryo UI" w:eastAsia="Meiryo UI" w:hAnsi="Meiryo UI" w:cs="ＭＳ Ｐゴシック"/>
      <w:kern w:val="0"/>
      <w:sz w:val="20"/>
      <w:szCs w:val="20"/>
    </w:rPr>
  </w:style>
  <w:style w:type="paragraph" w:customStyle="1" w:styleId="xl74">
    <w:name w:val="xl74"/>
    <w:basedOn w:val="a"/>
    <w:uiPriority w:val="99"/>
    <w:rsid w:val="0058250D"/>
    <w:pPr>
      <w:widowControl/>
      <w:pBdr>
        <w:right w:val="single" w:sz="8" w:space="0" w:color="auto"/>
      </w:pBdr>
      <w:shd w:val="clear" w:color="000000" w:fill="FFFFFF"/>
      <w:spacing w:before="100" w:beforeAutospacing="1" w:after="100" w:afterAutospacing="1" w:line="240" w:lineRule="auto"/>
      <w:ind w:firstLineChars="0" w:firstLine="0"/>
      <w:jc w:val="left"/>
      <w:textAlignment w:val="top"/>
    </w:pPr>
    <w:rPr>
      <w:rFonts w:ascii="Meiryo UI" w:eastAsia="Meiryo UI" w:hAnsi="Meiryo UI" w:cs="ＭＳ Ｐゴシック"/>
      <w:kern w:val="0"/>
      <w:sz w:val="20"/>
      <w:szCs w:val="20"/>
    </w:rPr>
  </w:style>
  <w:style w:type="paragraph" w:customStyle="1" w:styleId="xl75">
    <w:name w:val="xl75"/>
    <w:basedOn w:val="a"/>
    <w:uiPriority w:val="99"/>
    <w:rsid w:val="0058250D"/>
    <w:pPr>
      <w:widowControl/>
      <w:pBdr>
        <w:left w:val="single" w:sz="8" w:space="0" w:color="000000"/>
        <w:bottom w:val="single" w:sz="8" w:space="0" w:color="000000"/>
        <w:right w:val="single" w:sz="8" w:space="0" w:color="auto"/>
      </w:pBdr>
      <w:shd w:val="clear" w:color="000000" w:fill="FFFFFF"/>
      <w:spacing w:before="100" w:beforeAutospacing="1" w:after="100" w:afterAutospacing="1" w:line="240" w:lineRule="auto"/>
      <w:ind w:firstLineChars="0" w:firstLine="0"/>
      <w:jc w:val="left"/>
      <w:textAlignment w:val="top"/>
    </w:pPr>
    <w:rPr>
      <w:rFonts w:ascii="Meiryo UI" w:eastAsia="Meiryo UI" w:hAnsi="Meiryo UI" w:cs="ＭＳ Ｐゴシック"/>
      <w:kern w:val="0"/>
      <w:sz w:val="20"/>
      <w:szCs w:val="20"/>
    </w:rPr>
  </w:style>
  <w:style w:type="paragraph" w:customStyle="1" w:styleId="xl76">
    <w:name w:val="xl76"/>
    <w:basedOn w:val="a"/>
    <w:uiPriority w:val="99"/>
    <w:rsid w:val="0058250D"/>
    <w:pPr>
      <w:widowControl/>
      <w:pBdr>
        <w:top w:val="single" w:sz="8" w:space="0" w:color="000000"/>
        <w:left w:val="single" w:sz="8" w:space="0" w:color="auto"/>
        <w:bottom w:val="single" w:sz="8" w:space="0" w:color="000000"/>
        <w:right w:val="single" w:sz="8" w:space="0" w:color="000000"/>
      </w:pBdr>
      <w:shd w:val="clear" w:color="000000" w:fill="FFFFFF"/>
      <w:spacing w:before="100" w:beforeAutospacing="1" w:after="100" w:afterAutospacing="1" w:line="240" w:lineRule="auto"/>
      <w:ind w:firstLineChars="0" w:firstLine="0"/>
      <w:jc w:val="left"/>
      <w:textAlignment w:val="top"/>
    </w:pPr>
    <w:rPr>
      <w:rFonts w:ascii="Meiryo UI" w:eastAsia="Meiryo UI" w:hAnsi="Meiryo UI" w:cs="ＭＳ Ｐゴシック"/>
      <w:color w:val="000000"/>
      <w:kern w:val="0"/>
      <w:sz w:val="20"/>
      <w:szCs w:val="20"/>
    </w:rPr>
  </w:style>
  <w:style w:type="paragraph" w:customStyle="1" w:styleId="xl77">
    <w:name w:val="xl77"/>
    <w:basedOn w:val="a"/>
    <w:uiPriority w:val="99"/>
    <w:rsid w:val="0058250D"/>
    <w:pPr>
      <w:widowControl/>
      <w:pBdr>
        <w:top w:val="single" w:sz="8" w:space="0" w:color="auto"/>
        <w:left w:val="single" w:sz="8" w:space="0" w:color="auto"/>
        <w:bottom w:val="single" w:sz="8" w:space="0" w:color="000000"/>
        <w:right w:val="single" w:sz="8" w:space="0" w:color="000000"/>
      </w:pBdr>
      <w:shd w:val="clear" w:color="000000" w:fill="FFFFFF"/>
      <w:spacing w:before="100" w:beforeAutospacing="1" w:after="100" w:afterAutospacing="1" w:line="240" w:lineRule="auto"/>
      <w:ind w:firstLineChars="0" w:firstLine="0"/>
      <w:jc w:val="left"/>
      <w:textAlignment w:val="top"/>
    </w:pPr>
    <w:rPr>
      <w:rFonts w:ascii="Meiryo UI" w:eastAsia="Meiryo UI" w:hAnsi="Meiryo UI" w:cs="ＭＳ Ｐゴシック"/>
      <w:color w:val="000000"/>
      <w:kern w:val="0"/>
      <w:sz w:val="20"/>
      <w:szCs w:val="20"/>
    </w:rPr>
  </w:style>
  <w:style w:type="paragraph" w:customStyle="1" w:styleId="xl78">
    <w:name w:val="xl78"/>
    <w:basedOn w:val="a"/>
    <w:uiPriority w:val="99"/>
    <w:rsid w:val="0058250D"/>
    <w:pPr>
      <w:widowControl/>
      <w:pBdr>
        <w:top w:val="single" w:sz="8" w:space="0" w:color="auto"/>
        <w:left w:val="single" w:sz="8" w:space="0" w:color="auto"/>
        <w:bottom w:val="single" w:sz="8" w:space="0" w:color="auto"/>
        <w:right w:val="single" w:sz="8" w:space="0" w:color="auto"/>
      </w:pBdr>
      <w:shd w:val="clear" w:color="000000" w:fill="4BB2E0"/>
      <w:spacing w:before="100" w:beforeAutospacing="1" w:after="100" w:afterAutospacing="1" w:line="240" w:lineRule="auto"/>
      <w:ind w:firstLineChars="0" w:firstLine="0"/>
      <w:jc w:val="left"/>
      <w:textAlignment w:val="center"/>
    </w:pPr>
    <w:rPr>
      <w:rFonts w:ascii="Meiryo UI" w:eastAsia="Meiryo UI" w:hAnsi="Meiryo UI" w:cs="ＭＳ Ｐゴシック"/>
      <w:color w:val="000000"/>
      <w:kern w:val="0"/>
    </w:rPr>
  </w:style>
  <w:style w:type="paragraph" w:customStyle="1" w:styleId="xl79">
    <w:name w:val="xl79"/>
    <w:basedOn w:val="a"/>
    <w:uiPriority w:val="99"/>
    <w:rsid w:val="0058250D"/>
    <w:pPr>
      <w:widowControl/>
      <w:pBdr>
        <w:left w:val="single" w:sz="8" w:space="0" w:color="auto"/>
        <w:bottom w:val="single" w:sz="8" w:space="0" w:color="000000"/>
        <w:right w:val="single" w:sz="8" w:space="0" w:color="000000"/>
      </w:pBdr>
      <w:shd w:val="clear" w:color="000000" w:fill="FFFFFF"/>
      <w:spacing w:before="100" w:beforeAutospacing="1" w:after="100" w:afterAutospacing="1" w:line="240" w:lineRule="auto"/>
      <w:ind w:firstLineChars="0" w:firstLine="0"/>
      <w:jc w:val="left"/>
      <w:textAlignment w:val="center"/>
    </w:pPr>
    <w:rPr>
      <w:rFonts w:ascii="Meiryo UI" w:eastAsia="Meiryo UI" w:hAnsi="Meiryo UI" w:cs="ＭＳ Ｐゴシック"/>
      <w:color w:val="000000"/>
      <w:kern w:val="0"/>
      <w:sz w:val="20"/>
      <w:szCs w:val="20"/>
    </w:rPr>
  </w:style>
  <w:style w:type="paragraph" w:customStyle="1" w:styleId="xl80">
    <w:name w:val="xl80"/>
    <w:basedOn w:val="a"/>
    <w:uiPriority w:val="99"/>
    <w:rsid w:val="0058250D"/>
    <w:pPr>
      <w:widowControl/>
      <w:pBdr>
        <w:top w:val="single" w:sz="8" w:space="0" w:color="auto"/>
        <w:bottom w:val="single" w:sz="8" w:space="0" w:color="000000"/>
        <w:right w:val="single" w:sz="8" w:space="0" w:color="auto"/>
      </w:pBdr>
      <w:shd w:val="clear" w:color="000000" w:fill="F2F2F2"/>
      <w:spacing w:before="100" w:beforeAutospacing="1" w:after="100" w:afterAutospacing="1" w:line="240" w:lineRule="auto"/>
      <w:ind w:firstLineChars="0" w:firstLine="0"/>
      <w:jc w:val="left"/>
      <w:textAlignment w:val="center"/>
    </w:pPr>
    <w:rPr>
      <w:rFonts w:ascii="Meiryo UI" w:eastAsia="Meiryo UI" w:hAnsi="Meiryo UI" w:cs="ＭＳ Ｐゴシック"/>
      <w:color w:val="000000"/>
      <w:kern w:val="0"/>
      <w:sz w:val="20"/>
      <w:szCs w:val="20"/>
    </w:rPr>
  </w:style>
  <w:style w:type="paragraph" w:customStyle="1" w:styleId="xl81">
    <w:name w:val="xl81"/>
    <w:basedOn w:val="a"/>
    <w:uiPriority w:val="99"/>
    <w:rsid w:val="0058250D"/>
    <w:pPr>
      <w:widowControl/>
      <w:pBdr>
        <w:top w:val="single" w:sz="8" w:space="0" w:color="auto"/>
        <w:bottom w:val="single" w:sz="8" w:space="0" w:color="000000"/>
        <w:right w:val="single" w:sz="8" w:space="0" w:color="auto"/>
      </w:pBdr>
      <w:shd w:val="clear" w:color="000000" w:fill="F2F2F2"/>
      <w:spacing w:before="100" w:beforeAutospacing="1" w:after="100" w:afterAutospacing="1" w:line="240" w:lineRule="auto"/>
      <w:ind w:firstLineChars="0" w:firstLine="0"/>
      <w:jc w:val="left"/>
      <w:textAlignment w:val="center"/>
    </w:pPr>
    <w:rPr>
      <w:rFonts w:ascii="Meiryo UI" w:eastAsia="Meiryo UI" w:hAnsi="Meiryo UI" w:cs="ＭＳ Ｐゴシック"/>
      <w:kern w:val="0"/>
      <w:sz w:val="20"/>
      <w:szCs w:val="20"/>
    </w:rPr>
  </w:style>
  <w:style w:type="paragraph" w:customStyle="1" w:styleId="xl82">
    <w:name w:val="xl82"/>
    <w:basedOn w:val="a"/>
    <w:uiPriority w:val="99"/>
    <w:rsid w:val="0058250D"/>
    <w:pPr>
      <w:widowControl/>
      <w:pBdr>
        <w:right w:val="single" w:sz="8" w:space="0" w:color="auto"/>
      </w:pBdr>
      <w:shd w:val="clear" w:color="000000" w:fill="FFFFFF"/>
      <w:spacing w:before="100" w:beforeAutospacing="1" w:after="100" w:afterAutospacing="1" w:line="240" w:lineRule="auto"/>
      <w:ind w:firstLineChars="0" w:firstLine="0"/>
      <w:jc w:val="left"/>
      <w:textAlignment w:val="center"/>
    </w:pPr>
    <w:rPr>
      <w:rFonts w:ascii="Meiryo UI" w:eastAsia="Meiryo UI" w:hAnsi="Meiryo UI" w:cs="ＭＳ Ｐゴシック"/>
      <w:kern w:val="0"/>
      <w:sz w:val="20"/>
      <w:szCs w:val="20"/>
    </w:rPr>
  </w:style>
  <w:style w:type="paragraph" w:customStyle="1" w:styleId="xl83">
    <w:name w:val="xl83"/>
    <w:basedOn w:val="a"/>
    <w:uiPriority w:val="99"/>
    <w:rsid w:val="0058250D"/>
    <w:pPr>
      <w:widowControl/>
      <w:pBdr>
        <w:left w:val="single" w:sz="8" w:space="0" w:color="000000"/>
        <w:bottom w:val="single" w:sz="8" w:space="0" w:color="000000"/>
        <w:right w:val="single" w:sz="8" w:space="0" w:color="000000"/>
      </w:pBdr>
      <w:shd w:val="clear" w:color="000000" w:fill="FFFFFF"/>
      <w:spacing w:before="100" w:beforeAutospacing="1" w:after="100" w:afterAutospacing="1" w:line="240" w:lineRule="auto"/>
      <w:ind w:firstLineChars="0" w:firstLine="0"/>
      <w:jc w:val="left"/>
      <w:textAlignment w:val="center"/>
    </w:pPr>
    <w:rPr>
      <w:rFonts w:ascii="Meiryo UI" w:eastAsia="Meiryo UI" w:hAnsi="Meiryo UI" w:cs="ＭＳ Ｐゴシック"/>
      <w:color w:val="000000"/>
      <w:kern w:val="0"/>
      <w:sz w:val="20"/>
      <w:szCs w:val="20"/>
    </w:rPr>
  </w:style>
  <w:style w:type="paragraph" w:customStyle="1" w:styleId="xl84">
    <w:name w:val="xl84"/>
    <w:basedOn w:val="a"/>
    <w:uiPriority w:val="99"/>
    <w:rsid w:val="0058250D"/>
    <w:pPr>
      <w:widowControl/>
      <w:pBdr>
        <w:bottom w:val="single" w:sz="8" w:space="0" w:color="000000"/>
        <w:right w:val="single" w:sz="8" w:space="0" w:color="auto"/>
      </w:pBdr>
      <w:shd w:val="clear" w:color="000000" w:fill="FFFFFF"/>
      <w:spacing w:before="100" w:beforeAutospacing="1" w:after="100" w:afterAutospacing="1" w:line="240" w:lineRule="auto"/>
      <w:ind w:firstLineChars="0" w:firstLine="0"/>
      <w:jc w:val="left"/>
      <w:textAlignment w:val="center"/>
    </w:pPr>
    <w:rPr>
      <w:rFonts w:ascii="Meiryo UI" w:eastAsia="Meiryo UI" w:hAnsi="Meiryo UI" w:cs="ＭＳ Ｐゴシック"/>
      <w:kern w:val="0"/>
      <w:sz w:val="20"/>
      <w:szCs w:val="20"/>
    </w:rPr>
  </w:style>
  <w:style w:type="paragraph" w:customStyle="1" w:styleId="xl85">
    <w:name w:val="xl85"/>
    <w:basedOn w:val="a"/>
    <w:uiPriority w:val="99"/>
    <w:rsid w:val="0058250D"/>
    <w:pPr>
      <w:widowControl/>
      <w:pBdr>
        <w:right w:val="single" w:sz="8" w:space="0" w:color="000000"/>
      </w:pBdr>
      <w:shd w:val="clear" w:color="000000" w:fill="F2F2F2"/>
      <w:spacing w:before="100" w:beforeAutospacing="1" w:after="100" w:afterAutospacing="1" w:line="240" w:lineRule="auto"/>
      <w:ind w:firstLineChars="0" w:firstLine="0"/>
      <w:jc w:val="left"/>
      <w:textAlignment w:val="center"/>
    </w:pPr>
    <w:rPr>
      <w:rFonts w:ascii="Meiryo UI" w:eastAsia="Meiryo UI" w:hAnsi="Meiryo UI" w:cs="ＭＳ Ｐゴシック"/>
      <w:kern w:val="0"/>
      <w:sz w:val="20"/>
      <w:szCs w:val="20"/>
    </w:rPr>
  </w:style>
  <w:style w:type="paragraph" w:customStyle="1" w:styleId="xl86">
    <w:name w:val="xl86"/>
    <w:basedOn w:val="a"/>
    <w:uiPriority w:val="99"/>
    <w:rsid w:val="0058250D"/>
    <w:pPr>
      <w:widowControl/>
      <w:pBdr>
        <w:bottom w:val="single" w:sz="8" w:space="0" w:color="000000"/>
        <w:right w:val="single" w:sz="8" w:space="0" w:color="auto"/>
      </w:pBdr>
      <w:shd w:val="clear" w:color="000000" w:fill="F2F2F2"/>
      <w:spacing w:before="100" w:beforeAutospacing="1" w:after="100" w:afterAutospacing="1" w:line="240" w:lineRule="auto"/>
      <w:ind w:firstLineChars="0" w:firstLine="0"/>
      <w:jc w:val="left"/>
      <w:textAlignment w:val="center"/>
    </w:pPr>
    <w:rPr>
      <w:rFonts w:ascii="Meiryo UI" w:eastAsia="Meiryo UI" w:hAnsi="Meiryo UI" w:cs="ＭＳ Ｐゴシック"/>
      <w:color w:val="000000"/>
      <w:kern w:val="0"/>
      <w:sz w:val="20"/>
      <w:szCs w:val="20"/>
    </w:rPr>
  </w:style>
  <w:style w:type="paragraph" w:customStyle="1" w:styleId="xl87">
    <w:name w:val="xl87"/>
    <w:basedOn w:val="a"/>
    <w:uiPriority w:val="99"/>
    <w:rsid w:val="0058250D"/>
    <w:pPr>
      <w:widowControl/>
      <w:pBdr>
        <w:bottom w:val="single" w:sz="8" w:space="0" w:color="000000"/>
        <w:right w:val="single" w:sz="8" w:space="0" w:color="auto"/>
      </w:pBdr>
      <w:shd w:val="clear" w:color="000000" w:fill="F2F2F2"/>
      <w:spacing w:before="100" w:beforeAutospacing="1" w:after="100" w:afterAutospacing="1" w:line="240" w:lineRule="auto"/>
      <w:ind w:firstLineChars="0" w:firstLine="0"/>
      <w:jc w:val="left"/>
      <w:textAlignment w:val="center"/>
    </w:pPr>
    <w:rPr>
      <w:rFonts w:ascii="Meiryo UI" w:eastAsia="Meiryo UI" w:hAnsi="Meiryo UI" w:cs="ＭＳ Ｐゴシック"/>
      <w:kern w:val="0"/>
      <w:sz w:val="20"/>
      <w:szCs w:val="20"/>
    </w:rPr>
  </w:style>
  <w:style w:type="paragraph" w:customStyle="1" w:styleId="xl88">
    <w:name w:val="xl88"/>
    <w:basedOn w:val="a"/>
    <w:uiPriority w:val="99"/>
    <w:rsid w:val="0058250D"/>
    <w:pPr>
      <w:widowControl/>
      <w:shd w:val="clear" w:color="000000" w:fill="F2F2F2"/>
      <w:spacing w:before="100" w:beforeAutospacing="1" w:after="100" w:afterAutospacing="1" w:line="240" w:lineRule="auto"/>
      <w:ind w:firstLineChars="0" w:firstLine="0"/>
      <w:jc w:val="left"/>
      <w:textAlignment w:val="center"/>
    </w:pPr>
    <w:rPr>
      <w:rFonts w:ascii="Meiryo UI" w:eastAsia="Meiryo UI" w:hAnsi="Meiryo UI" w:cs="ＭＳ Ｐゴシック"/>
      <w:kern w:val="0"/>
      <w:sz w:val="20"/>
      <w:szCs w:val="20"/>
    </w:rPr>
  </w:style>
  <w:style w:type="paragraph" w:customStyle="1" w:styleId="xl89">
    <w:name w:val="xl89"/>
    <w:basedOn w:val="a"/>
    <w:uiPriority w:val="99"/>
    <w:rsid w:val="0058250D"/>
    <w:pPr>
      <w:widowControl/>
      <w:pBdr>
        <w:top w:val="single" w:sz="8" w:space="0" w:color="000000"/>
        <w:left w:val="single" w:sz="8" w:space="0" w:color="000000"/>
        <w:bottom w:val="single" w:sz="8" w:space="0" w:color="000000"/>
        <w:right w:val="single" w:sz="8" w:space="0" w:color="000000"/>
      </w:pBdr>
      <w:shd w:val="clear" w:color="000000" w:fill="FFFFFF"/>
      <w:spacing w:before="100" w:beforeAutospacing="1" w:after="100" w:afterAutospacing="1" w:line="240" w:lineRule="auto"/>
      <w:ind w:firstLineChars="0" w:firstLine="0"/>
      <w:jc w:val="left"/>
      <w:textAlignment w:val="center"/>
    </w:pPr>
    <w:rPr>
      <w:rFonts w:ascii="Meiryo UI" w:eastAsia="Meiryo UI" w:hAnsi="Meiryo UI" w:cs="ＭＳ Ｐゴシック"/>
      <w:kern w:val="0"/>
      <w:sz w:val="20"/>
      <w:szCs w:val="20"/>
    </w:rPr>
  </w:style>
  <w:style w:type="paragraph" w:customStyle="1" w:styleId="xl90">
    <w:name w:val="xl90"/>
    <w:basedOn w:val="a"/>
    <w:uiPriority w:val="99"/>
    <w:rsid w:val="0058250D"/>
    <w:pPr>
      <w:widowControl/>
      <w:pBdr>
        <w:top w:val="single" w:sz="8" w:space="0" w:color="auto"/>
        <w:left w:val="single" w:sz="8" w:space="0" w:color="auto"/>
        <w:bottom w:val="single" w:sz="8" w:space="0" w:color="000000"/>
        <w:right w:val="single" w:sz="8" w:space="0" w:color="000000"/>
      </w:pBdr>
      <w:shd w:val="clear" w:color="000000" w:fill="FFFFFF"/>
      <w:spacing w:before="100" w:beforeAutospacing="1" w:after="100" w:afterAutospacing="1" w:line="240" w:lineRule="auto"/>
      <w:ind w:firstLineChars="0" w:firstLine="0"/>
      <w:jc w:val="left"/>
      <w:textAlignment w:val="center"/>
    </w:pPr>
    <w:rPr>
      <w:rFonts w:ascii="Meiryo UI" w:eastAsia="Meiryo UI" w:hAnsi="Meiryo UI" w:cs="ＭＳ Ｐゴシック"/>
      <w:color w:val="000000"/>
      <w:kern w:val="0"/>
      <w:sz w:val="20"/>
      <w:szCs w:val="20"/>
    </w:rPr>
  </w:style>
  <w:style w:type="paragraph" w:customStyle="1" w:styleId="xl91">
    <w:name w:val="xl91"/>
    <w:basedOn w:val="a"/>
    <w:uiPriority w:val="99"/>
    <w:rsid w:val="0058250D"/>
    <w:pPr>
      <w:widowControl/>
      <w:pBdr>
        <w:top w:val="single" w:sz="8" w:space="0" w:color="auto"/>
        <w:left w:val="single" w:sz="8" w:space="0" w:color="auto"/>
        <w:bottom w:val="single" w:sz="8" w:space="0" w:color="auto"/>
        <w:right w:val="single" w:sz="8" w:space="0" w:color="auto"/>
      </w:pBdr>
      <w:shd w:val="clear" w:color="000000" w:fill="9292EA"/>
      <w:spacing w:before="100" w:beforeAutospacing="1" w:after="100" w:afterAutospacing="1" w:line="240" w:lineRule="auto"/>
      <w:ind w:firstLineChars="0" w:firstLine="0"/>
      <w:jc w:val="left"/>
      <w:textAlignment w:val="top"/>
    </w:pPr>
    <w:rPr>
      <w:rFonts w:ascii="Meiryo UI" w:eastAsia="Meiryo UI" w:hAnsi="Meiryo UI" w:cs="ＭＳ Ｐゴシック"/>
      <w:color w:val="000000"/>
      <w:kern w:val="0"/>
    </w:rPr>
  </w:style>
  <w:style w:type="paragraph" w:customStyle="1" w:styleId="xl92">
    <w:name w:val="xl92"/>
    <w:basedOn w:val="a"/>
    <w:uiPriority w:val="99"/>
    <w:rsid w:val="0058250D"/>
    <w:pPr>
      <w:widowControl/>
      <w:pBdr>
        <w:top w:val="single" w:sz="8" w:space="0" w:color="000000"/>
        <w:left w:val="single" w:sz="8" w:space="0" w:color="auto"/>
        <w:bottom w:val="single" w:sz="8" w:space="0" w:color="000000"/>
        <w:right w:val="single" w:sz="8" w:space="0" w:color="000000"/>
      </w:pBdr>
      <w:shd w:val="clear" w:color="000000" w:fill="FFFFFF"/>
      <w:spacing w:before="100" w:beforeAutospacing="1" w:after="100" w:afterAutospacing="1" w:line="240" w:lineRule="auto"/>
      <w:ind w:firstLineChars="0" w:firstLine="0"/>
      <w:jc w:val="left"/>
      <w:textAlignment w:val="center"/>
    </w:pPr>
    <w:rPr>
      <w:rFonts w:ascii="Meiryo UI" w:eastAsia="Meiryo UI" w:hAnsi="Meiryo UI" w:cs="ＭＳ Ｐゴシック"/>
      <w:color w:val="000000"/>
      <w:kern w:val="0"/>
      <w:sz w:val="20"/>
      <w:szCs w:val="20"/>
    </w:rPr>
  </w:style>
  <w:style w:type="paragraph" w:customStyle="1" w:styleId="xl93">
    <w:name w:val="xl93"/>
    <w:basedOn w:val="a"/>
    <w:uiPriority w:val="99"/>
    <w:rsid w:val="0058250D"/>
    <w:pPr>
      <w:widowControl/>
      <w:pBdr>
        <w:bottom w:val="single" w:sz="8" w:space="0" w:color="auto"/>
        <w:right w:val="single" w:sz="8" w:space="0" w:color="auto"/>
      </w:pBdr>
      <w:shd w:val="clear" w:color="000000" w:fill="FFFFFF"/>
      <w:spacing w:before="100" w:beforeAutospacing="1" w:after="100" w:afterAutospacing="1" w:line="240" w:lineRule="auto"/>
      <w:ind w:firstLineChars="0" w:firstLine="0"/>
      <w:jc w:val="left"/>
      <w:textAlignment w:val="center"/>
    </w:pPr>
    <w:rPr>
      <w:rFonts w:ascii="Meiryo UI" w:eastAsia="Meiryo UI" w:hAnsi="Meiryo UI" w:cs="ＭＳ Ｐゴシック"/>
      <w:kern w:val="0"/>
      <w:sz w:val="20"/>
      <w:szCs w:val="20"/>
    </w:rPr>
  </w:style>
  <w:style w:type="paragraph" w:customStyle="1" w:styleId="xl94">
    <w:name w:val="xl94"/>
    <w:basedOn w:val="a"/>
    <w:uiPriority w:val="99"/>
    <w:rsid w:val="0058250D"/>
    <w:pPr>
      <w:widowControl/>
      <w:pBdr>
        <w:top w:val="single" w:sz="8" w:space="0" w:color="auto"/>
        <w:left w:val="single" w:sz="8" w:space="0" w:color="auto"/>
        <w:bottom w:val="single" w:sz="8" w:space="0" w:color="auto"/>
        <w:right w:val="single" w:sz="8" w:space="0" w:color="auto"/>
      </w:pBdr>
      <w:shd w:val="clear" w:color="000000" w:fill="FAB746"/>
      <w:spacing w:before="100" w:beforeAutospacing="1" w:after="100" w:afterAutospacing="1" w:line="240" w:lineRule="auto"/>
      <w:ind w:firstLineChars="0" w:firstLine="0"/>
      <w:jc w:val="left"/>
      <w:textAlignment w:val="top"/>
    </w:pPr>
    <w:rPr>
      <w:rFonts w:ascii="Meiryo UI" w:eastAsia="Meiryo UI" w:hAnsi="Meiryo UI" w:cs="ＭＳ Ｐゴシック"/>
      <w:color w:val="000000"/>
      <w:kern w:val="0"/>
    </w:rPr>
  </w:style>
  <w:style w:type="paragraph" w:customStyle="1" w:styleId="xl95">
    <w:name w:val="xl95"/>
    <w:basedOn w:val="a"/>
    <w:uiPriority w:val="99"/>
    <w:rsid w:val="0058250D"/>
    <w:pPr>
      <w:widowControl/>
      <w:pBdr>
        <w:left w:val="single" w:sz="8" w:space="0" w:color="000000"/>
        <w:bottom w:val="single" w:sz="8" w:space="0" w:color="000000"/>
        <w:right w:val="single" w:sz="8" w:space="0" w:color="auto"/>
      </w:pBdr>
      <w:shd w:val="clear" w:color="000000" w:fill="FFFFFF"/>
      <w:spacing w:before="100" w:beforeAutospacing="1" w:after="100" w:afterAutospacing="1" w:line="240" w:lineRule="auto"/>
      <w:ind w:firstLineChars="0" w:firstLine="0"/>
      <w:jc w:val="left"/>
      <w:textAlignment w:val="center"/>
    </w:pPr>
    <w:rPr>
      <w:rFonts w:ascii="Meiryo UI" w:eastAsia="Meiryo UI" w:hAnsi="Meiryo UI" w:cs="ＭＳ Ｐゴシック"/>
      <w:kern w:val="0"/>
      <w:sz w:val="20"/>
      <w:szCs w:val="20"/>
    </w:rPr>
  </w:style>
  <w:style w:type="paragraph" w:customStyle="1" w:styleId="xl96">
    <w:name w:val="xl96"/>
    <w:basedOn w:val="a"/>
    <w:uiPriority w:val="99"/>
    <w:rsid w:val="0058250D"/>
    <w:pPr>
      <w:widowControl/>
      <w:pBdr>
        <w:top w:val="single" w:sz="8" w:space="0" w:color="auto"/>
        <w:left w:val="single" w:sz="8" w:space="0" w:color="auto"/>
        <w:bottom w:val="single" w:sz="8" w:space="0" w:color="auto"/>
        <w:right w:val="single" w:sz="8" w:space="0" w:color="auto"/>
      </w:pBdr>
      <w:shd w:val="clear" w:color="000000" w:fill="F97367"/>
      <w:spacing w:before="100" w:beforeAutospacing="1" w:after="100" w:afterAutospacing="1" w:line="240" w:lineRule="auto"/>
      <w:ind w:firstLineChars="0" w:firstLine="0"/>
      <w:jc w:val="left"/>
      <w:textAlignment w:val="top"/>
    </w:pPr>
    <w:rPr>
      <w:rFonts w:ascii="Meiryo UI" w:eastAsia="Meiryo UI" w:hAnsi="Meiryo UI" w:cs="ＭＳ Ｐゴシック"/>
      <w:color w:val="000000"/>
      <w:kern w:val="0"/>
    </w:rPr>
  </w:style>
  <w:style w:type="paragraph" w:customStyle="1" w:styleId="xl97">
    <w:name w:val="xl97"/>
    <w:basedOn w:val="a"/>
    <w:uiPriority w:val="99"/>
    <w:rsid w:val="0058250D"/>
    <w:pPr>
      <w:widowControl/>
      <w:shd w:val="clear" w:color="000000" w:fill="F2F2F2"/>
      <w:spacing w:before="100" w:beforeAutospacing="1" w:after="100" w:afterAutospacing="1" w:line="240" w:lineRule="auto"/>
      <w:ind w:firstLineChars="0" w:firstLine="0"/>
      <w:jc w:val="left"/>
      <w:textAlignment w:val="center"/>
    </w:pPr>
    <w:rPr>
      <w:rFonts w:ascii="Meiryo UI" w:eastAsia="Meiryo UI" w:hAnsi="Meiryo UI" w:cs="ＭＳ Ｐゴシック"/>
      <w:color w:val="000000"/>
      <w:kern w:val="0"/>
      <w:sz w:val="20"/>
      <w:szCs w:val="20"/>
    </w:rPr>
  </w:style>
  <w:style w:type="paragraph" w:customStyle="1" w:styleId="xl98">
    <w:name w:val="xl98"/>
    <w:basedOn w:val="a"/>
    <w:uiPriority w:val="99"/>
    <w:rsid w:val="0058250D"/>
    <w:pPr>
      <w:widowControl/>
      <w:pBdr>
        <w:top w:val="single" w:sz="8" w:space="0" w:color="auto"/>
        <w:left w:val="single" w:sz="8" w:space="0" w:color="auto"/>
        <w:bottom w:val="single" w:sz="8" w:space="0" w:color="auto"/>
        <w:right w:val="single" w:sz="8" w:space="0" w:color="auto"/>
      </w:pBdr>
      <w:shd w:val="clear" w:color="000000" w:fill="7DF49F"/>
      <w:spacing w:before="100" w:beforeAutospacing="1" w:after="100" w:afterAutospacing="1" w:line="240" w:lineRule="auto"/>
      <w:ind w:firstLineChars="0" w:firstLine="0"/>
      <w:jc w:val="left"/>
      <w:textAlignment w:val="top"/>
    </w:pPr>
    <w:rPr>
      <w:rFonts w:ascii="Meiryo UI" w:eastAsia="Meiryo UI" w:hAnsi="Meiryo UI" w:cs="ＭＳ Ｐゴシック"/>
      <w:color w:val="000000"/>
      <w:kern w:val="0"/>
    </w:rPr>
  </w:style>
  <w:style w:type="paragraph" w:customStyle="1" w:styleId="xl99">
    <w:name w:val="xl99"/>
    <w:basedOn w:val="a"/>
    <w:uiPriority w:val="99"/>
    <w:rsid w:val="0058250D"/>
    <w:pPr>
      <w:widowControl/>
      <w:pBdr>
        <w:bottom w:val="single" w:sz="8" w:space="0" w:color="000000"/>
      </w:pBdr>
      <w:spacing w:before="100" w:beforeAutospacing="1" w:after="100" w:afterAutospacing="1" w:line="240" w:lineRule="auto"/>
      <w:ind w:firstLineChars="0" w:firstLine="0"/>
      <w:jc w:val="left"/>
      <w:textAlignment w:val="top"/>
    </w:pPr>
    <w:rPr>
      <w:rFonts w:ascii="Meiryo UI" w:eastAsia="Meiryo UI" w:hAnsi="Meiryo UI" w:cs="ＭＳ Ｐゴシック"/>
      <w:kern w:val="0"/>
    </w:rPr>
  </w:style>
  <w:style w:type="paragraph" w:customStyle="1" w:styleId="xl100">
    <w:name w:val="xl100"/>
    <w:basedOn w:val="a"/>
    <w:uiPriority w:val="99"/>
    <w:rsid w:val="0058250D"/>
    <w:pPr>
      <w:widowControl/>
      <w:pBdr>
        <w:right w:val="single" w:sz="8" w:space="0" w:color="000000"/>
      </w:pBdr>
      <w:shd w:val="clear" w:color="000000" w:fill="F2F2F2"/>
      <w:spacing w:before="100" w:beforeAutospacing="1" w:after="100" w:afterAutospacing="1" w:line="240" w:lineRule="auto"/>
      <w:ind w:firstLineChars="0" w:firstLine="0"/>
      <w:jc w:val="left"/>
      <w:textAlignment w:val="top"/>
    </w:pPr>
    <w:rPr>
      <w:rFonts w:ascii="Meiryo UI" w:eastAsia="Meiryo UI" w:hAnsi="Meiryo UI" w:cs="ＭＳ Ｐゴシック"/>
      <w:color w:val="000000"/>
      <w:kern w:val="0"/>
      <w:sz w:val="20"/>
      <w:szCs w:val="20"/>
    </w:rPr>
  </w:style>
  <w:style w:type="paragraph" w:customStyle="1" w:styleId="xl101">
    <w:name w:val="xl101"/>
    <w:basedOn w:val="a"/>
    <w:uiPriority w:val="99"/>
    <w:rsid w:val="0058250D"/>
    <w:pPr>
      <w:widowControl/>
      <w:pBdr>
        <w:bottom w:val="single" w:sz="8" w:space="0" w:color="000000"/>
        <w:right w:val="single" w:sz="8" w:space="0" w:color="000000"/>
      </w:pBdr>
      <w:shd w:val="clear" w:color="000000" w:fill="F2F2F2"/>
      <w:spacing w:before="100" w:beforeAutospacing="1" w:after="100" w:afterAutospacing="1" w:line="240" w:lineRule="auto"/>
      <w:ind w:firstLineChars="0" w:firstLine="0"/>
      <w:jc w:val="left"/>
      <w:textAlignment w:val="top"/>
    </w:pPr>
    <w:rPr>
      <w:rFonts w:ascii="Meiryo UI" w:eastAsia="Meiryo UI" w:hAnsi="Meiryo UI" w:cs="ＭＳ Ｐゴシック"/>
      <w:color w:val="000000"/>
      <w:kern w:val="0"/>
      <w:sz w:val="20"/>
      <w:szCs w:val="20"/>
    </w:rPr>
  </w:style>
  <w:style w:type="paragraph" w:customStyle="1" w:styleId="xl102">
    <w:name w:val="xl102"/>
    <w:basedOn w:val="a"/>
    <w:uiPriority w:val="99"/>
    <w:rsid w:val="0058250D"/>
    <w:pPr>
      <w:widowControl/>
      <w:pBdr>
        <w:top w:val="single" w:sz="8" w:space="0" w:color="000000"/>
        <w:left w:val="single" w:sz="8" w:space="0" w:color="000000"/>
        <w:right w:val="single" w:sz="8" w:space="0" w:color="000000"/>
      </w:pBdr>
      <w:shd w:val="clear" w:color="000000" w:fill="FFFFFF"/>
      <w:spacing w:before="100" w:beforeAutospacing="1" w:after="100" w:afterAutospacing="1" w:line="240" w:lineRule="auto"/>
      <w:ind w:firstLineChars="0" w:firstLine="0"/>
      <w:jc w:val="left"/>
      <w:textAlignment w:val="top"/>
    </w:pPr>
    <w:rPr>
      <w:rFonts w:ascii="Meiryo UI" w:eastAsia="Meiryo UI" w:hAnsi="Meiryo UI" w:cs="ＭＳ Ｐゴシック"/>
      <w:color w:val="000000"/>
      <w:kern w:val="0"/>
      <w:sz w:val="20"/>
      <w:szCs w:val="20"/>
    </w:rPr>
  </w:style>
  <w:style w:type="paragraph" w:customStyle="1" w:styleId="xl103">
    <w:name w:val="xl103"/>
    <w:basedOn w:val="a"/>
    <w:uiPriority w:val="99"/>
    <w:rsid w:val="0058250D"/>
    <w:pPr>
      <w:widowControl/>
      <w:pBdr>
        <w:top w:val="single" w:sz="8" w:space="0" w:color="000000"/>
        <w:right w:val="single" w:sz="8" w:space="0" w:color="000000"/>
      </w:pBdr>
      <w:shd w:val="clear" w:color="000000" w:fill="F2F2F2"/>
      <w:spacing w:before="100" w:beforeAutospacing="1" w:after="100" w:afterAutospacing="1" w:line="240" w:lineRule="auto"/>
      <w:ind w:firstLineChars="0" w:firstLine="0"/>
      <w:jc w:val="left"/>
      <w:textAlignment w:val="top"/>
    </w:pPr>
    <w:rPr>
      <w:rFonts w:ascii="Meiryo UI" w:eastAsia="Meiryo UI" w:hAnsi="Meiryo UI" w:cs="ＭＳ Ｐゴシック"/>
      <w:color w:val="000000"/>
      <w:kern w:val="0"/>
      <w:sz w:val="20"/>
      <w:szCs w:val="20"/>
    </w:rPr>
  </w:style>
  <w:style w:type="paragraph" w:customStyle="1" w:styleId="xl104">
    <w:name w:val="xl104"/>
    <w:basedOn w:val="a"/>
    <w:uiPriority w:val="99"/>
    <w:rsid w:val="0058250D"/>
    <w:pPr>
      <w:widowControl/>
      <w:pBdr>
        <w:left w:val="single" w:sz="8" w:space="0" w:color="000000"/>
        <w:right w:val="single" w:sz="8" w:space="0" w:color="000000"/>
      </w:pBdr>
      <w:shd w:val="clear" w:color="000000" w:fill="FFFFFF"/>
      <w:spacing w:before="100" w:beforeAutospacing="1" w:after="100" w:afterAutospacing="1" w:line="240" w:lineRule="auto"/>
      <w:ind w:firstLineChars="0" w:firstLine="0"/>
      <w:jc w:val="left"/>
      <w:textAlignment w:val="top"/>
    </w:pPr>
    <w:rPr>
      <w:rFonts w:ascii="Meiryo UI" w:eastAsia="Meiryo UI" w:hAnsi="Meiryo UI" w:cs="ＭＳ Ｐゴシック"/>
      <w:color w:val="000000"/>
      <w:kern w:val="0"/>
      <w:sz w:val="20"/>
      <w:szCs w:val="20"/>
    </w:rPr>
  </w:style>
  <w:style w:type="paragraph" w:customStyle="1" w:styleId="xl105">
    <w:name w:val="xl105"/>
    <w:basedOn w:val="a"/>
    <w:uiPriority w:val="99"/>
    <w:rsid w:val="0058250D"/>
    <w:pPr>
      <w:widowControl/>
      <w:pBdr>
        <w:right w:val="single" w:sz="8" w:space="0" w:color="000000"/>
      </w:pBdr>
      <w:shd w:val="clear" w:color="000000" w:fill="F2F2F2"/>
      <w:spacing w:before="100" w:beforeAutospacing="1" w:after="100" w:afterAutospacing="1" w:line="240" w:lineRule="auto"/>
      <w:ind w:firstLineChars="0" w:firstLine="0"/>
      <w:jc w:val="left"/>
      <w:textAlignment w:val="top"/>
    </w:pPr>
    <w:rPr>
      <w:rFonts w:ascii="Meiryo UI" w:eastAsia="Meiryo UI" w:hAnsi="Meiryo UI" w:cs="ＭＳ Ｐゴシック"/>
      <w:kern w:val="0"/>
      <w:sz w:val="20"/>
      <w:szCs w:val="20"/>
    </w:rPr>
  </w:style>
  <w:style w:type="paragraph" w:customStyle="1" w:styleId="xl106">
    <w:name w:val="xl106"/>
    <w:basedOn w:val="a"/>
    <w:uiPriority w:val="99"/>
    <w:rsid w:val="0058250D"/>
    <w:pPr>
      <w:widowControl/>
      <w:pBdr>
        <w:bottom w:val="single" w:sz="8" w:space="0" w:color="000000"/>
        <w:right w:val="single" w:sz="8" w:space="0" w:color="000000"/>
      </w:pBdr>
      <w:shd w:val="clear" w:color="000000" w:fill="F2F2F2"/>
      <w:spacing w:before="100" w:beforeAutospacing="1" w:after="100" w:afterAutospacing="1" w:line="240" w:lineRule="auto"/>
      <w:ind w:firstLineChars="0" w:firstLine="0"/>
      <w:jc w:val="left"/>
      <w:textAlignment w:val="top"/>
    </w:pPr>
    <w:rPr>
      <w:rFonts w:ascii="Meiryo UI" w:eastAsia="Meiryo UI" w:hAnsi="Meiryo UI" w:cs="ＭＳ Ｐゴシック"/>
      <w:kern w:val="0"/>
      <w:sz w:val="20"/>
      <w:szCs w:val="20"/>
    </w:rPr>
  </w:style>
  <w:style w:type="paragraph" w:customStyle="1" w:styleId="xl107">
    <w:name w:val="xl107"/>
    <w:basedOn w:val="a"/>
    <w:uiPriority w:val="99"/>
    <w:rsid w:val="0058250D"/>
    <w:pPr>
      <w:widowControl/>
      <w:pBdr>
        <w:right w:val="single" w:sz="8" w:space="0" w:color="000000"/>
      </w:pBdr>
      <w:shd w:val="clear" w:color="000000" w:fill="F2F2F2"/>
      <w:spacing w:before="100" w:beforeAutospacing="1" w:after="100" w:afterAutospacing="1" w:line="240" w:lineRule="auto"/>
      <w:ind w:firstLineChars="0" w:firstLine="0"/>
      <w:jc w:val="left"/>
      <w:textAlignment w:val="center"/>
    </w:pPr>
    <w:rPr>
      <w:rFonts w:ascii="Meiryo UI" w:eastAsia="Meiryo UI" w:hAnsi="Meiryo UI" w:cs="ＭＳ Ｐゴシック"/>
      <w:color w:val="000000"/>
      <w:kern w:val="0"/>
      <w:sz w:val="20"/>
      <w:szCs w:val="20"/>
    </w:rPr>
  </w:style>
  <w:style w:type="paragraph" w:customStyle="1" w:styleId="xl108">
    <w:name w:val="xl108"/>
    <w:basedOn w:val="a"/>
    <w:uiPriority w:val="99"/>
    <w:rsid w:val="0058250D"/>
    <w:pPr>
      <w:widowControl/>
      <w:pBdr>
        <w:top w:val="single" w:sz="8" w:space="0" w:color="000000"/>
        <w:left w:val="single" w:sz="8" w:space="0" w:color="000000"/>
        <w:right w:val="single" w:sz="8" w:space="0" w:color="000000"/>
      </w:pBdr>
      <w:shd w:val="clear" w:color="000000" w:fill="FFFFFF"/>
      <w:spacing w:before="100" w:beforeAutospacing="1" w:after="100" w:afterAutospacing="1" w:line="240" w:lineRule="auto"/>
      <w:ind w:firstLineChars="0" w:firstLine="0"/>
      <w:jc w:val="left"/>
      <w:textAlignment w:val="center"/>
    </w:pPr>
    <w:rPr>
      <w:rFonts w:ascii="Meiryo UI" w:eastAsia="Meiryo UI" w:hAnsi="Meiryo UI" w:cs="ＭＳ Ｐゴシック"/>
      <w:color w:val="000000"/>
      <w:kern w:val="0"/>
      <w:sz w:val="20"/>
      <w:szCs w:val="20"/>
    </w:rPr>
  </w:style>
  <w:style w:type="paragraph" w:customStyle="1" w:styleId="xl109">
    <w:name w:val="xl109"/>
    <w:basedOn w:val="a"/>
    <w:uiPriority w:val="99"/>
    <w:rsid w:val="0058250D"/>
    <w:pPr>
      <w:widowControl/>
      <w:pBdr>
        <w:left w:val="single" w:sz="8" w:space="0" w:color="000000"/>
        <w:right w:val="single" w:sz="8" w:space="0" w:color="000000"/>
      </w:pBdr>
      <w:shd w:val="clear" w:color="000000" w:fill="FFFFFF"/>
      <w:spacing w:before="100" w:beforeAutospacing="1" w:after="100" w:afterAutospacing="1" w:line="240" w:lineRule="auto"/>
      <w:ind w:firstLineChars="0" w:firstLine="0"/>
      <w:jc w:val="left"/>
      <w:textAlignment w:val="center"/>
    </w:pPr>
    <w:rPr>
      <w:rFonts w:ascii="Meiryo UI" w:eastAsia="Meiryo UI" w:hAnsi="Meiryo UI" w:cs="ＭＳ Ｐゴシック"/>
      <w:color w:val="000000"/>
      <w:kern w:val="0"/>
      <w:sz w:val="20"/>
      <w:szCs w:val="20"/>
    </w:rPr>
  </w:style>
  <w:style w:type="paragraph" w:customStyle="1" w:styleId="xl110">
    <w:name w:val="xl110"/>
    <w:basedOn w:val="a"/>
    <w:uiPriority w:val="99"/>
    <w:rsid w:val="0058250D"/>
    <w:pPr>
      <w:widowControl/>
      <w:pBdr>
        <w:top w:val="single" w:sz="8" w:space="0" w:color="000000"/>
        <w:right w:val="single" w:sz="8" w:space="0" w:color="000000"/>
      </w:pBdr>
      <w:shd w:val="clear" w:color="000000" w:fill="F2F2F2"/>
      <w:spacing w:before="100" w:beforeAutospacing="1" w:after="100" w:afterAutospacing="1" w:line="240" w:lineRule="auto"/>
      <w:ind w:firstLineChars="0" w:firstLine="0"/>
      <w:jc w:val="left"/>
      <w:textAlignment w:val="center"/>
    </w:pPr>
    <w:rPr>
      <w:rFonts w:ascii="Meiryo UI" w:eastAsia="Meiryo UI" w:hAnsi="Meiryo UI" w:cs="ＭＳ Ｐゴシック"/>
      <w:color w:val="000000"/>
      <w:kern w:val="0"/>
      <w:sz w:val="20"/>
      <w:szCs w:val="20"/>
    </w:rPr>
  </w:style>
  <w:style w:type="paragraph" w:customStyle="1" w:styleId="xl111">
    <w:name w:val="xl111"/>
    <w:basedOn w:val="a"/>
    <w:uiPriority w:val="99"/>
    <w:rsid w:val="0058250D"/>
    <w:pPr>
      <w:widowControl/>
      <w:pBdr>
        <w:bottom w:val="single" w:sz="8" w:space="0" w:color="000000"/>
        <w:right w:val="single" w:sz="8" w:space="0" w:color="000000"/>
      </w:pBdr>
      <w:shd w:val="clear" w:color="000000" w:fill="F2F2F2"/>
      <w:spacing w:before="100" w:beforeAutospacing="1" w:after="100" w:afterAutospacing="1" w:line="240" w:lineRule="auto"/>
      <w:ind w:firstLineChars="0" w:firstLine="0"/>
      <w:jc w:val="left"/>
      <w:textAlignment w:val="center"/>
    </w:pPr>
    <w:rPr>
      <w:rFonts w:ascii="Meiryo UI" w:eastAsia="Meiryo UI" w:hAnsi="Meiryo UI" w:cs="ＭＳ Ｐゴシック"/>
      <w:kern w:val="0"/>
      <w:sz w:val="20"/>
      <w:szCs w:val="20"/>
    </w:rPr>
  </w:style>
  <w:style w:type="paragraph" w:customStyle="1" w:styleId="xl112">
    <w:name w:val="xl112"/>
    <w:basedOn w:val="a"/>
    <w:uiPriority w:val="99"/>
    <w:rsid w:val="0058250D"/>
    <w:pPr>
      <w:widowControl/>
      <w:pBdr>
        <w:bottom w:val="single" w:sz="8" w:space="0" w:color="auto"/>
        <w:right w:val="single" w:sz="8" w:space="0" w:color="000000"/>
      </w:pBdr>
      <w:shd w:val="clear" w:color="000000" w:fill="F2F2F2"/>
      <w:spacing w:before="100" w:beforeAutospacing="1" w:after="100" w:afterAutospacing="1" w:line="240" w:lineRule="auto"/>
      <w:ind w:firstLineChars="0" w:firstLine="0"/>
      <w:jc w:val="left"/>
      <w:textAlignment w:val="center"/>
    </w:pPr>
    <w:rPr>
      <w:rFonts w:ascii="Meiryo UI" w:eastAsia="Meiryo UI" w:hAnsi="Meiryo UI" w:cs="ＭＳ Ｐゴシック"/>
      <w:color w:val="000000"/>
      <w:kern w:val="0"/>
      <w:sz w:val="20"/>
      <w:szCs w:val="20"/>
    </w:rPr>
  </w:style>
  <w:style w:type="paragraph" w:customStyle="1" w:styleId="xl113">
    <w:name w:val="xl113"/>
    <w:basedOn w:val="a"/>
    <w:uiPriority w:val="99"/>
    <w:rsid w:val="0058250D"/>
    <w:pPr>
      <w:widowControl/>
      <w:pBdr>
        <w:left w:val="single" w:sz="8" w:space="0" w:color="000000"/>
        <w:bottom w:val="single" w:sz="8" w:space="0" w:color="auto"/>
        <w:right w:val="single" w:sz="8" w:space="0" w:color="000000"/>
      </w:pBdr>
      <w:shd w:val="clear" w:color="000000" w:fill="FFFFFF"/>
      <w:spacing w:before="100" w:beforeAutospacing="1" w:after="100" w:afterAutospacing="1" w:line="240" w:lineRule="auto"/>
      <w:ind w:firstLineChars="0" w:firstLine="0"/>
      <w:jc w:val="left"/>
      <w:textAlignment w:val="center"/>
    </w:pPr>
    <w:rPr>
      <w:rFonts w:ascii="Meiryo UI" w:eastAsia="Meiryo UI" w:hAnsi="Meiryo UI" w:cs="ＭＳ Ｐゴシック"/>
      <w:color w:val="000000"/>
      <w:kern w:val="0"/>
      <w:sz w:val="20"/>
      <w:szCs w:val="20"/>
    </w:rPr>
  </w:style>
  <w:style w:type="paragraph" w:customStyle="1" w:styleId="xl114">
    <w:name w:val="xl114"/>
    <w:basedOn w:val="a"/>
    <w:uiPriority w:val="99"/>
    <w:rsid w:val="0058250D"/>
    <w:pPr>
      <w:widowControl/>
      <w:pBdr>
        <w:bottom w:val="single" w:sz="8" w:space="0" w:color="000000"/>
        <w:right w:val="single" w:sz="8" w:space="0" w:color="000000"/>
      </w:pBdr>
      <w:shd w:val="clear" w:color="000000" w:fill="F2F2F2"/>
      <w:spacing w:before="100" w:beforeAutospacing="1" w:after="100" w:afterAutospacing="1" w:line="240" w:lineRule="auto"/>
      <w:ind w:firstLineChars="0" w:firstLine="0"/>
      <w:jc w:val="left"/>
      <w:textAlignment w:val="center"/>
    </w:pPr>
    <w:rPr>
      <w:rFonts w:ascii="Meiryo UI" w:eastAsia="Meiryo UI" w:hAnsi="Meiryo UI" w:cs="ＭＳ Ｐゴシック"/>
      <w:color w:val="000000"/>
      <w:kern w:val="0"/>
      <w:sz w:val="20"/>
      <w:szCs w:val="20"/>
    </w:rPr>
  </w:style>
  <w:style w:type="paragraph" w:customStyle="1" w:styleId="margin-top--rm">
    <w:name w:val="margin-top--rm"/>
    <w:basedOn w:val="a"/>
    <w:uiPriority w:val="99"/>
    <w:rsid w:val="0067020B"/>
    <w:pPr>
      <w:widowControl/>
      <w:spacing w:before="100" w:beforeAutospacing="1" w:after="100" w:afterAutospacing="1" w:line="240" w:lineRule="auto"/>
      <w:ind w:firstLineChars="0" w:firstLine="0"/>
      <w:jc w:val="left"/>
    </w:pPr>
    <w:rPr>
      <w:rFonts w:ascii="ＭＳ Ｐゴシック" w:eastAsia="ＭＳ Ｐゴシック" w:hAnsi="ＭＳ Ｐゴシック" w:cs="ＭＳ Ｐゴシック"/>
      <w:kern w:val="0"/>
    </w:rPr>
  </w:style>
  <w:style w:type="paragraph" w:customStyle="1" w:styleId="61">
    <w:name w:val="見出し6"/>
    <w:basedOn w:val="5"/>
    <w:link w:val="62"/>
    <w:qFormat/>
    <w:rsid w:val="00EB4410"/>
    <w:pPr>
      <w:outlineLvl w:val="5"/>
    </w:pPr>
    <w:rPr>
      <w:sz w:val="24"/>
      <w:szCs w:val="24"/>
    </w:rPr>
  </w:style>
  <w:style w:type="character" w:customStyle="1" w:styleId="62">
    <w:name w:val="見出し6 (文字)"/>
    <w:basedOn w:val="50"/>
    <w:link w:val="61"/>
    <w:rsid w:val="00EB4410"/>
    <w:rPr>
      <w:rFonts w:asciiTheme="majorHAnsi" w:eastAsiaTheme="majorEastAsia" w:hAnsiTheme="majorHAnsi" w:cstheme="majorBidi"/>
      <w:b/>
      <w:bCs/>
      <w:color w:val="2E5496"/>
      <w:sz w:val="24"/>
      <w:szCs w:val="24"/>
    </w:rPr>
  </w:style>
  <w:style w:type="paragraph" w:customStyle="1" w:styleId="7">
    <w:name w:val="見出し7"/>
    <w:basedOn w:val="aff4"/>
    <w:link w:val="70"/>
    <w:qFormat/>
    <w:rsid w:val="00EB18B4"/>
    <w:pPr>
      <w:outlineLvl w:val="6"/>
    </w:pPr>
    <w:rPr>
      <w:u w:val="thick" w:color="215E99" w:themeColor="text2" w:themeTint="BF"/>
    </w:rPr>
  </w:style>
  <w:style w:type="character" w:customStyle="1" w:styleId="70">
    <w:name w:val="見出し7 (文字)"/>
    <w:basedOn w:val="aff5"/>
    <w:link w:val="7"/>
    <w:rsid w:val="00EB18B4"/>
    <w:rPr>
      <w:b/>
      <w:bCs/>
      <w:sz w:val="24"/>
      <w:szCs w:val="24"/>
      <w:u w:val="thick" w:color="215E99" w:themeColor="text2" w:themeTint="BF"/>
    </w:rPr>
  </w:style>
  <w:style w:type="paragraph" w:customStyle="1" w:styleId="affff8">
    <w:name w:val="表の文字（中サイズ）"/>
    <w:basedOn w:val="afff6"/>
    <w:link w:val="affff9"/>
    <w:qFormat/>
    <w:rsid w:val="00774613"/>
    <w:rPr>
      <w:sz w:val="21"/>
      <w:szCs w:val="21"/>
    </w:rPr>
  </w:style>
  <w:style w:type="character" w:customStyle="1" w:styleId="affff9">
    <w:name w:val="表の文字（中サイズ） (文字)"/>
    <w:basedOn w:val="afff7"/>
    <w:link w:val="affff8"/>
    <w:rsid w:val="00774613"/>
    <w:rPr>
      <w:sz w:val="24"/>
      <w:szCs w:val="24"/>
    </w:rPr>
  </w:style>
  <w:style w:type="paragraph" w:customStyle="1" w:styleId="affffa">
    <w:name w:val="表タイトル（中サイズ）"/>
    <w:basedOn w:val="aff0"/>
    <w:link w:val="affffb"/>
    <w:qFormat/>
    <w:rsid w:val="00774613"/>
    <w:rPr>
      <w:sz w:val="21"/>
      <w:szCs w:val="21"/>
    </w:rPr>
  </w:style>
  <w:style w:type="character" w:customStyle="1" w:styleId="affffb">
    <w:name w:val="表タイトル（中サイズ） (文字)"/>
    <w:basedOn w:val="aff1"/>
    <w:link w:val="affffa"/>
    <w:rsid w:val="00774613"/>
    <w:rPr>
      <w:b/>
      <w:bCs/>
      <w:color w:val="FFFFFF" w:themeColor="background1"/>
      <w:sz w:val="24"/>
      <w:szCs w:val="32"/>
    </w:rPr>
  </w:style>
  <w:style w:type="paragraph" w:customStyle="1" w:styleId="affffc">
    <w:name w:val="表の文字（強調　中サイズ）"/>
    <w:basedOn w:val="afff8"/>
    <w:link w:val="affffd"/>
    <w:qFormat/>
    <w:rsid w:val="00774613"/>
    <w:rPr>
      <w:sz w:val="21"/>
      <w:szCs w:val="21"/>
    </w:rPr>
  </w:style>
  <w:style w:type="character" w:customStyle="1" w:styleId="affffd">
    <w:name w:val="表の文字（強調　中サイズ） (文字)"/>
    <w:basedOn w:val="afff9"/>
    <w:link w:val="affffc"/>
    <w:rsid w:val="00774613"/>
    <w:rPr>
      <w:b/>
      <w:bCs/>
      <w:sz w:val="24"/>
      <w:szCs w:val="24"/>
    </w:rPr>
  </w:style>
  <w:style w:type="paragraph" w:customStyle="1" w:styleId="affffe">
    <w:name w:val="付録見出し"/>
    <w:basedOn w:val="5"/>
    <w:link w:val="afffff"/>
    <w:qFormat/>
    <w:rsid w:val="00934FA3"/>
    <w:pPr>
      <w:wordWrap w:val="0"/>
      <w:outlineLvl w:val="1"/>
    </w:pPr>
  </w:style>
  <w:style w:type="character" w:customStyle="1" w:styleId="afffff">
    <w:name w:val="付録見出し (文字)"/>
    <w:basedOn w:val="50"/>
    <w:link w:val="affffe"/>
    <w:rsid w:val="00934FA3"/>
    <w:rPr>
      <w:rFonts w:asciiTheme="majorHAnsi" w:eastAsiaTheme="majorEastAsia" w:hAnsiTheme="majorHAnsi" w:cstheme="majorBidi"/>
      <w:b/>
      <w:bCs/>
      <w:color w:val="2E5496"/>
      <w:sz w:val="28"/>
      <w:szCs w:val="28"/>
    </w:rPr>
  </w:style>
  <w:style w:type="paragraph" w:customStyle="1" w:styleId="afffff0">
    <w:name w:val="引用・参考・用語"/>
    <w:link w:val="afffff1"/>
    <w:autoRedefine/>
    <w:qFormat/>
    <w:rsid w:val="000A1443"/>
    <w:pPr>
      <w:pBdr>
        <w:bottom w:val="single" w:sz="12" w:space="1" w:color="2E5496"/>
      </w:pBdr>
      <w:spacing w:line="400" w:lineRule="exact"/>
      <w:outlineLvl w:val="0"/>
    </w:pPr>
    <w:rPr>
      <w:rFonts w:asciiTheme="majorHAnsi" w:hAnsiTheme="majorHAnsi" w:cstheme="majorBidi"/>
      <w:b/>
      <w:sz w:val="24"/>
      <w:szCs w:val="24"/>
    </w:rPr>
  </w:style>
  <w:style w:type="character" w:customStyle="1" w:styleId="afffff1">
    <w:name w:val="引用・参考・用語 (文字)"/>
    <w:basedOn w:val="12"/>
    <w:link w:val="afffff0"/>
    <w:rsid w:val="000A1443"/>
    <w:rPr>
      <w:rFonts w:asciiTheme="majorHAnsi" w:hAnsiTheme="majorHAnsi" w:cstheme="majorBidi"/>
      <w:b/>
      <w:sz w:val="24"/>
      <w:szCs w:val="24"/>
    </w:rPr>
  </w:style>
  <w:style w:type="paragraph" w:customStyle="1" w:styleId="afffff2">
    <w:name w:val="目次"/>
    <w:basedOn w:val="a"/>
    <w:next w:val="a"/>
    <w:link w:val="afffff3"/>
    <w:qFormat/>
    <w:rsid w:val="000A1443"/>
    <w:pPr>
      <w:ind w:firstLineChars="0" w:firstLine="0"/>
    </w:pPr>
  </w:style>
  <w:style w:type="character" w:customStyle="1" w:styleId="afffff3">
    <w:name w:val="目次 (文字)"/>
    <w:basedOn w:val="a0"/>
    <w:link w:val="afffff2"/>
    <w:rsid w:val="000A1443"/>
    <w:rPr>
      <w:sz w:val="24"/>
      <w:szCs w:val="24"/>
    </w:rPr>
  </w:style>
  <w:style w:type="paragraph" w:customStyle="1" w:styleId="24">
    <w:name w:val="スタイル2"/>
    <w:basedOn w:val="4"/>
    <w:link w:val="25"/>
    <w:rsid w:val="0041410C"/>
    <w:pPr>
      <w:widowControl w:val="0"/>
      <w:numPr>
        <w:numId w:val="0"/>
      </w:numPr>
      <w:spacing w:beforeLines="10" w:before="36" w:afterLines="10" w:after="36"/>
    </w:pPr>
    <w:rPr>
      <w:szCs w:val="22"/>
    </w:rPr>
  </w:style>
  <w:style w:type="character" w:customStyle="1" w:styleId="25">
    <w:name w:val="スタイル2 (文字)"/>
    <w:basedOn w:val="40"/>
    <w:link w:val="24"/>
    <w:rsid w:val="0041410C"/>
    <w:rPr>
      <w:b/>
      <w:bCs/>
      <w:color w:val="000000" w:themeColor="text1"/>
      <w:sz w:val="28"/>
      <w:szCs w:val="22"/>
    </w:rPr>
  </w:style>
  <w:style w:type="paragraph" w:customStyle="1" w:styleId="afffff4">
    <w:name w:val="標準（協調）"/>
    <w:basedOn w:val="a"/>
    <w:link w:val="afffff5"/>
    <w:rsid w:val="0041410C"/>
    <w:pPr>
      <w:jc w:val="left"/>
    </w:pPr>
    <w:rPr>
      <w:b/>
      <w:bCs/>
    </w:rPr>
  </w:style>
  <w:style w:type="character" w:customStyle="1" w:styleId="afffff5">
    <w:name w:val="標準（協調） (文字)"/>
    <w:basedOn w:val="a0"/>
    <w:link w:val="afffff4"/>
    <w:rsid w:val="0041410C"/>
    <w:rPr>
      <w:b/>
      <w:bCs/>
      <w:sz w:val="24"/>
      <w:szCs w:val="24"/>
    </w:rPr>
  </w:style>
  <w:style w:type="paragraph" w:customStyle="1" w:styleId="afffff6">
    <w:name w:val="編集後記見出し"/>
    <w:link w:val="afffff7"/>
    <w:autoRedefine/>
    <w:qFormat/>
    <w:rsid w:val="00042F2E"/>
    <w:pPr>
      <w:pageBreakBefore/>
      <w:spacing w:beforeLines="100" w:before="360" w:afterLines="100" w:after="360" w:line="400" w:lineRule="exact"/>
      <w:outlineLvl w:val="1"/>
    </w:pPr>
    <w:rPr>
      <w:b/>
      <w:bCs/>
      <w:sz w:val="36"/>
      <w:szCs w:val="36"/>
    </w:rPr>
  </w:style>
  <w:style w:type="character" w:customStyle="1" w:styleId="afffff7">
    <w:name w:val="編集後記見出し (文字)"/>
    <w:basedOn w:val="a0"/>
    <w:link w:val="afffff6"/>
    <w:rsid w:val="00042F2E"/>
    <w:rPr>
      <w:b/>
      <w:bCs/>
      <w:sz w:val="36"/>
      <w:szCs w:val="36"/>
    </w:rPr>
  </w:style>
  <w:style w:type="paragraph" w:customStyle="1" w:styleId="afffff8">
    <w:name w:val="引用・参考文献"/>
    <w:basedOn w:val="af3"/>
    <w:link w:val="afffff9"/>
    <w:qFormat/>
    <w:rsid w:val="0041410C"/>
    <w:pPr>
      <w:pageBreakBefore w:val="0"/>
      <w:jc w:val="left"/>
    </w:pPr>
    <w:rPr>
      <w:rFonts w:asciiTheme="majorHAnsi" w:hAnsiTheme="majorHAnsi" w:cstheme="majorBidi"/>
    </w:rPr>
  </w:style>
  <w:style w:type="character" w:customStyle="1" w:styleId="afffff9">
    <w:name w:val="引用・参考文献 (文字)"/>
    <w:basedOn w:val="12"/>
    <w:link w:val="afffff8"/>
    <w:rsid w:val="0041410C"/>
    <w:rPr>
      <w:rFonts w:asciiTheme="majorHAnsi" w:hAnsiTheme="majorHAnsi" w:cstheme="majorBidi"/>
      <w:b/>
      <w:sz w:val="24"/>
      <w:szCs w:val="24"/>
    </w:rPr>
  </w:style>
  <w:style w:type="paragraph" w:customStyle="1" w:styleId="afffffa">
    <w:name w:val="表の文字用"/>
    <w:basedOn w:val="a"/>
    <w:link w:val="afffffb"/>
    <w:qFormat/>
    <w:rsid w:val="0041410C"/>
    <w:pPr>
      <w:ind w:firstLineChars="0" w:firstLine="0"/>
      <w:jc w:val="left"/>
    </w:pPr>
  </w:style>
  <w:style w:type="character" w:customStyle="1" w:styleId="afffffb">
    <w:name w:val="表の文字用 (文字)"/>
    <w:basedOn w:val="a0"/>
    <w:link w:val="afffffa"/>
    <w:rsid w:val="0041410C"/>
    <w:rPr>
      <w:sz w:val="24"/>
      <w:szCs w:val="24"/>
    </w:rPr>
  </w:style>
  <w:style w:type="paragraph" w:customStyle="1" w:styleId="afffffc">
    <w:name w:val="表タイトル（小さめ）"/>
    <w:basedOn w:val="aff0"/>
    <w:link w:val="afffffd"/>
    <w:qFormat/>
    <w:rsid w:val="00445076"/>
    <w:pPr>
      <w:spacing w:line="240" w:lineRule="exact"/>
      <w:ind w:leftChars="-5" w:left="-12" w:rightChars="-48" w:right="-115"/>
    </w:pPr>
    <w:rPr>
      <w:bCs w:val="0"/>
      <w:sz w:val="16"/>
      <w:szCs w:val="16"/>
    </w:rPr>
  </w:style>
  <w:style w:type="character" w:customStyle="1" w:styleId="afffffd">
    <w:name w:val="表タイトル（小さめ） (文字)"/>
    <w:basedOn w:val="aff1"/>
    <w:link w:val="afffffc"/>
    <w:rsid w:val="00445076"/>
    <w:rPr>
      <w:b/>
      <w:bCs w:val="0"/>
      <w:color w:val="FFFFFF" w:themeColor="background1"/>
      <w:sz w:val="16"/>
      <w:szCs w:val="16"/>
    </w:rPr>
  </w:style>
  <w:style w:type="paragraph" w:customStyle="1" w:styleId="8">
    <w:name w:val="見出し8"/>
    <w:basedOn w:val="a"/>
    <w:link w:val="80"/>
    <w:qFormat/>
    <w:rsid w:val="007A2226"/>
    <w:pPr>
      <w:pBdr>
        <w:left w:val="thinThickSmallGap" w:sz="12" w:space="4" w:color="215E99" w:themeColor="text2" w:themeTint="BF"/>
      </w:pBdr>
      <w:ind w:leftChars="100" w:left="240" w:firstLineChars="0" w:firstLine="0"/>
      <w:jc w:val="left"/>
      <w:outlineLvl w:val="7"/>
    </w:pPr>
    <w:rPr>
      <w:b/>
      <w:bCs/>
      <w:u w:color="215E99" w:themeColor="text2" w:themeTint="BF"/>
    </w:rPr>
  </w:style>
  <w:style w:type="character" w:customStyle="1" w:styleId="80">
    <w:name w:val="見出し8 (文字)"/>
    <w:basedOn w:val="a0"/>
    <w:link w:val="8"/>
    <w:rsid w:val="007A2226"/>
    <w:rPr>
      <w:b/>
      <w:bCs/>
      <w:sz w:val="24"/>
      <w:szCs w:val="24"/>
      <w:u w:color="215E99" w:themeColor="text2" w:themeTint="BF"/>
    </w:rPr>
  </w:style>
  <w:style w:type="character" w:customStyle="1" w:styleId="310">
    <w:name w:val="見出し 3 (文字)1"/>
    <w:aliases w:val="3.節 (文字)1"/>
    <w:basedOn w:val="a0"/>
    <w:uiPriority w:val="9"/>
    <w:semiHidden/>
    <w:rsid w:val="000B3C4F"/>
    <w:rPr>
      <w:rFonts w:asciiTheme="majorHAnsi" w:eastAsiaTheme="majorEastAsia" w:hAnsiTheme="majorHAnsi" w:cstheme="majorBidi"/>
      <w:kern w:val="2"/>
      <w:sz w:val="24"/>
      <w:szCs w:val="24"/>
    </w:rPr>
  </w:style>
  <w:style w:type="character" w:customStyle="1" w:styleId="410">
    <w:name w:val="見出し 4 (文字)1"/>
    <w:aliases w:val="4.項 (文字)1"/>
    <w:basedOn w:val="a0"/>
    <w:uiPriority w:val="9"/>
    <w:semiHidden/>
    <w:rsid w:val="000B3C4F"/>
    <w:rPr>
      <w:rFonts w:asciiTheme="minorHAnsi" w:eastAsiaTheme="minorEastAsia" w:hAnsiTheme="minorHAnsi"/>
      <w:b/>
      <w:bCs/>
      <w:kern w:val="2"/>
      <w:sz w:val="24"/>
      <w:szCs w:val="24"/>
    </w:rPr>
  </w:style>
  <w:style w:type="paragraph" w:styleId="51">
    <w:name w:val="toc 5"/>
    <w:basedOn w:val="a"/>
    <w:next w:val="a"/>
    <w:autoRedefine/>
    <w:uiPriority w:val="39"/>
    <w:unhideWhenUsed/>
    <w:rsid w:val="00184CD2"/>
    <w:pPr>
      <w:spacing w:line="240" w:lineRule="auto"/>
      <w:ind w:leftChars="400" w:left="840" w:firstLineChars="0" w:firstLine="0"/>
    </w:pPr>
    <w:rPr>
      <w:sz w:val="21"/>
      <w:szCs w:val="22"/>
      <w14:ligatures w14:val="standardContextual"/>
    </w:rPr>
  </w:style>
  <w:style w:type="paragraph" w:styleId="63">
    <w:name w:val="toc 6"/>
    <w:basedOn w:val="a"/>
    <w:next w:val="a"/>
    <w:autoRedefine/>
    <w:uiPriority w:val="39"/>
    <w:unhideWhenUsed/>
    <w:rsid w:val="00184CD2"/>
    <w:pPr>
      <w:spacing w:line="240" w:lineRule="auto"/>
      <w:ind w:leftChars="500" w:left="1050" w:firstLineChars="0" w:firstLine="0"/>
    </w:pPr>
    <w:rPr>
      <w:sz w:val="21"/>
      <w:szCs w:val="22"/>
      <w14:ligatures w14:val="standardContextual"/>
    </w:rPr>
  </w:style>
  <w:style w:type="paragraph" w:styleId="71">
    <w:name w:val="toc 7"/>
    <w:basedOn w:val="a"/>
    <w:next w:val="a"/>
    <w:autoRedefine/>
    <w:uiPriority w:val="39"/>
    <w:unhideWhenUsed/>
    <w:rsid w:val="00184CD2"/>
    <w:pPr>
      <w:spacing w:line="240" w:lineRule="auto"/>
      <w:ind w:leftChars="600" w:left="1260" w:firstLineChars="0" w:firstLine="0"/>
    </w:pPr>
    <w:rPr>
      <w:sz w:val="21"/>
      <w:szCs w:val="22"/>
      <w14:ligatures w14:val="standardContextual"/>
    </w:rPr>
  </w:style>
  <w:style w:type="paragraph" w:styleId="81">
    <w:name w:val="toc 8"/>
    <w:basedOn w:val="a"/>
    <w:next w:val="a"/>
    <w:autoRedefine/>
    <w:uiPriority w:val="39"/>
    <w:unhideWhenUsed/>
    <w:rsid w:val="00184CD2"/>
    <w:pPr>
      <w:spacing w:line="240" w:lineRule="auto"/>
      <w:ind w:leftChars="700" w:left="1470" w:firstLineChars="0" w:firstLine="0"/>
    </w:pPr>
    <w:rPr>
      <w:sz w:val="21"/>
      <w:szCs w:val="22"/>
      <w14:ligatures w14:val="standardContextual"/>
    </w:rPr>
  </w:style>
  <w:style w:type="paragraph" w:styleId="9">
    <w:name w:val="toc 9"/>
    <w:basedOn w:val="a"/>
    <w:next w:val="a"/>
    <w:autoRedefine/>
    <w:uiPriority w:val="39"/>
    <w:unhideWhenUsed/>
    <w:rsid w:val="00184CD2"/>
    <w:pPr>
      <w:spacing w:line="240" w:lineRule="auto"/>
      <w:ind w:leftChars="800" w:left="1680" w:firstLineChars="0" w:firstLine="0"/>
    </w:pPr>
    <w:rPr>
      <w:sz w:val="21"/>
      <w:szCs w:val="2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9428">
      <w:bodyDiv w:val="1"/>
      <w:marLeft w:val="0"/>
      <w:marRight w:val="0"/>
      <w:marTop w:val="0"/>
      <w:marBottom w:val="0"/>
      <w:divBdr>
        <w:top w:val="none" w:sz="0" w:space="0" w:color="auto"/>
        <w:left w:val="none" w:sz="0" w:space="0" w:color="auto"/>
        <w:bottom w:val="none" w:sz="0" w:space="0" w:color="auto"/>
        <w:right w:val="none" w:sz="0" w:space="0" w:color="auto"/>
      </w:divBdr>
    </w:div>
    <w:div w:id="3747582">
      <w:bodyDiv w:val="1"/>
      <w:marLeft w:val="0"/>
      <w:marRight w:val="0"/>
      <w:marTop w:val="0"/>
      <w:marBottom w:val="0"/>
      <w:divBdr>
        <w:top w:val="none" w:sz="0" w:space="0" w:color="auto"/>
        <w:left w:val="none" w:sz="0" w:space="0" w:color="auto"/>
        <w:bottom w:val="none" w:sz="0" w:space="0" w:color="auto"/>
        <w:right w:val="none" w:sz="0" w:space="0" w:color="auto"/>
      </w:divBdr>
    </w:div>
    <w:div w:id="5448154">
      <w:bodyDiv w:val="1"/>
      <w:marLeft w:val="0"/>
      <w:marRight w:val="0"/>
      <w:marTop w:val="0"/>
      <w:marBottom w:val="0"/>
      <w:divBdr>
        <w:top w:val="none" w:sz="0" w:space="0" w:color="auto"/>
        <w:left w:val="none" w:sz="0" w:space="0" w:color="auto"/>
        <w:bottom w:val="none" w:sz="0" w:space="0" w:color="auto"/>
        <w:right w:val="none" w:sz="0" w:space="0" w:color="auto"/>
      </w:divBdr>
    </w:div>
    <w:div w:id="6056016">
      <w:bodyDiv w:val="1"/>
      <w:marLeft w:val="0"/>
      <w:marRight w:val="0"/>
      <w:marTop w:val="0"/>
      <w:marBottom w:val="0"/>
      <w:divBdr>
        <w:top w:val="none" w:sz="0" w:space="0" w:color="auto"/>
        <w:left w:val="none" w:sz="0" w:space="0" w:color="auto"/>
        <w:bottom w:val="none" w:sz="0" w:space="0" w:color="auto"/>
        <w:right w:val="none" w:sz="0" w:space="0" w:color="auto"/>
      </w:divBdr>
    </w:div>
    <w:div w:id="8721579">
      <w:bodyDiv w:val="1"/>
      <w:marLeft w:val="0"/>
      <w:marRight w:val="0"/>
      <w:marTop w:val="0"/>
      <w:marBottom w:val="0"/>
      <w:divBdr>
        <w:top w:val="none" w:sz="0" w:space="0" w:color="auto"/>
        <w:left w:val="none" w:sz="0" w:space="0" w:color="auto"/>
        <w:bottom w:val="none" w:sz="0" w:space="0" w:color="auto"/>
        <w:right w:val="none" w:sz="0" w:space="0" w:color="auto"/>
      </w:divBdr>
    </w:div>
    <w:div w:id="8919777">
      <w:bodyDiv w:val="1"/>
      <w:marLeft w:val="0"/>
      <w:marRight w:val="0"/>
      <w:marTop w:val="0"/>
      <w:marBottom w:val="0"/>
      <w:divBdr>
        <w:top w:val="none" w:sz="0" w:space="0" w:color="auto"/>
        <w:left w:val="none" w:sz="0" w:space="0" w:color="auto"/>
        <w:bottom w:val="none" w:sz="0" w:space="0" w:color="auto"/>
        <w:right w:val="none" w:sz="0" w:space="0" w:color="auto"/>
      </w:divBdr>
    </w:div>
    <w:div w:id="12924925">
      <w:bodyDiv w:val="1"/>
      <w:marLeft w:val="0"/>
      <w:marRight w:val="0"/>
      <w:marTop w:val="0"/>
      <w:marBottom w:val="0"/>
      <w:divBdr>
        <w:top w:val="none" w:sz="0" w:space="0" w:color="auto"/>
        <w:left w:val="none" w:sz="0" w:space="0" w:color="auto"/>
        <w:bottom w:val="none" w:sz="0" w:space="0" w:color="auto"/>
        <w:right w:val="none" w:sz="0" w:space="0" w:color="auto"/>
      </w:divBdr>
      <w:divsChild>
        <w:div w:id="727609632">
          <w:marLeft w:val="274"/>
          <w:marRight w:val="0"/>
          <w:marTop w:val="0"/>
          <w:marBottom w:val="0"/>
          <w:divBdr>
            <w:top w:val="none" w:sz="0" w:space="0" w:color="auto"/>
            <w:left w:val="none" w:sz="0" w:space="0" w:color="auto"/>
            <w:bottom w:val="none" w:sz="0" w:space="0" w:color="auto"/>
            <w:right w:val="none" w:sz="0" w:space="0" w:color="auto"/>
          </w:divBdr>
        </w:div>
        <w:div w:id="1088035915">
          <w:marLeft w:val="274"/>
          <w:marRight w:val="0"/>
          <w:marTop w:val="0"/>
          <w:marBottom w:val="0"/>
          <w:divBdr>
            <w:top w:val="none" w:sz="0" w:space="0" w:color="auto"/>
            <w:left w:val="none" w:sz="0" w:space="0" w:color="auto"/>
            <w:bottom w:val="none" w:sz="0" w:space="0" w:color="auto"/>
            <w:right w:val="none" w:sz="0" w:space="0" w:color="auto"/>
          </w:divBdr>
        </w:div>
        <w:div w:id="1840998577">
          <w:marLeft w:val="274"/>
          <w:marRight w:val="0"/>
          <w:marTop w:val="0"/>
          <w:marBottom w:val="0"/>
          <w:divBdr>
            <w:top w:val="none" w:sz="0" w:space="0" w:color="auto"/>
            <w:left w:val="none" w:sz="0" w:space="0" w:color="auto"/>
            <w:bottom w:val="none" w:sz="0" w:space="0" w:color="auto"/>
            <w:right w:val="none" w:sz="0" w:space="0" w:color="auto"/>
          </w:divBdr>
        </w:div>
      </w:divsChild>
    </w:div>
    <w:div w:id="13580343">
      <w:bodyDiv w:val="1"/>
      <w:marLeft w:val="0"/>
      <w:marRight w:val="0"/>
      <w:marTop w:val="0"/>
      <w:marBottom w:val="0"/>
      <w:divBdr>
        <w:top w:val="none" w:sz="0" w:space="0" w:color="auto"/>
        <w:left w:val="none" w:sz="0" w:space="0" w:color="auto"/>
        <w:bottom w:val="none" w:sz="0" w:space="0" w:color="auto"/>
        <w:right w:val="none" w:sz="0" w:space="0" w:color="auto"/>
      </w:divBdr>
      <w:divsChild>
        <w:div w:id="814353">
          <w:marLeft w:val="274"/>
          <w:marRight w:val="0"/>
          <w:marTop w:val="0"/>
          <w:marBottom w:val="0"/>
          <w:divBdr>
            <w:top w:val="none" w:sz="0" w:space="0" w:color="auto"/>
            <w:left w:val="none" w:sz="0" w:space="0" w:color="auto"/>
            <w:bottom w:val="none" w:sz="0" w:space="0" w:color="auto"/>
            <w:right w:val="none" w:sz="0" w:space="0" w:color="auto"/>
          </w:divBdr>
        </w:div>
        <w:div w:id="131754529">
          <w:marLeft w:val="274"/>
          <w:marRight w:val="0"/>
          <w:marTop w:val="0"/>
          <w:marBottom w:val="0"/>
          <w:divBdr>
            <w:top w:val="none" w:sz="0" w:space="0" w:color="auto"/>
            <w:left w:val="none" w:sz="0" w:space="0" w:color="auto"/>
            <w:bottom w:val="none" w:sz="0" w:space="0" w:color="auto"/>
            <w:right w:val="none" w:sz="0" w:space="0" w:color="auto"/>
          </w:divBdr>
        </w:div>
        <w:div w:id="178855466">
          <w:marLeft w:val="274"/>
          <w:marRight w:val="0"/>
          <w:marTop w:val="0"/>
          <w:marBottom w:val="0"/>
          <w:divBdr>
            <w:top w:val="none" w:sz="0" w:space="0" w:color="auto"/>
            <w:left w:val="none" w:sz="0" w:space="0" w:color="auto"/>
            <w:bottom w:val="none" w:sz="0" w:space="0" w:color="auto"/>
            <w:right w:val="none" w:sz="0" w:space="0" w:color="auto"/>
          </w:divBdr>
        </w:div>
        <w:div w:id="307636773">
          <w:marLeft w:val="274"/>
          <w:marRight w:val="0"/>
          <w:marTop w:val="0"/>
          <w:marBottom w:val="0"/>
          <w:divBdr>
            <w:top w:val="none" w:sz="0" w:space="0" w:color="auto"/>
            <w:left w:val="none" w:sz="0" w:space="0" w:color="auto"/>
            <w:bottom w:val="none" w:sz="0" w:space="0" w:color="auto"/>
            <w:right w:val="none" w:sz="0" w:space="0" w:color="auto"/>
          </w:divBdr>
        </w:div>
        <w:div w:id="534659037">
          <w:marLeft w:val="274"/>
          <w:marRight w:val="0"/>
          <w:marTop w:val="0"/>
          <w:marBottom w:val="0"/>
          <w:divBdr>
            <w:top w:val="none" w:sz="0" w:space="0" w:color="auto"/>
            <w:left w:val="none" w:sz="0" w:space="0" w:color="auto"/>
            <w:bottom w:val="none" w:sz="0" w:space="0" w:color="auto"/>
            <w:right w:val="none" w:sz="0" w:space="0" w:color="auto"/>
          </w:divBdr>
        </w:div>
        <w:div w:id="545071441">
          <w:marLeft w:val="274"/>
          <w:marRight w:val="0"/>
          <w:marTop w:val="0"/>
          <w:marBottom w:val="0"/>
          <w:divBdr>
            <w:top w:val="none" w:sz="0" w:space="0" w:color="auto"/>
            <w:left w:val="none" w:sz="0" w:space="0" w:color="auto"/>
            <w:bottom w:val="none" w:sz="0" w:space="0" w:color="auto"/>
            <w:right w:val="none" w:sz="0" w:space="0" w:color="auto"/>
          </w:divBdr>
        </w:div>
        <w:div w:id="708258170">
          <w:marLeft w:val="274"/>
          <w:marRight w:val="0"/>
          <w:marTop w:val="0"/>
          <w:marBottom w:val="0"/>
          <w:divBdr>
            <w:top w:val="none" w:sz="0" w:space="0" w:color="auto"/>
            <w:left w:val="none" w:sz="0" w:space="0" w:color="auto"/>
            <w:bottom w:val="none" w:sz="0" w:space="0" w:color="auto"/>
            <w:right w:val="none" w:sz="0" w:space="0" w:color="auto"/>
          </w:divBdr>
        </w:div>
        <w:div w:id="732048782">
          <w:marLeft w:val="274"/>
          <w:marRight w:val="0"/>
          <w:marTop w:val="0"/>
          <w:marBottom w:val="0"/>
          <w:divBdr>
            <w:top w:val="none" w:sz="0" w:space="0" w:color="auto"/>
            <w:left w:val="none" w:sz="0" w:space="0" w:color="auto"/>
            <w:bottom w:val="none" w:sz="0" w:space="0" w:color="auto"/>
            <w:right w:val="none" w:sz="0" w:space="0" w:color="auto"/>
          </w:divBdr>
        </w:div>
        <w:div w:id="791437031">
          <w:marLeft w:val="274"/>
          <w:marRight w:val="0"/>
          <w:marTop w:val="0"/>
          <w:marBottom w:val="0"/>
          <w:divBdr>
            <w:top w:val="none" w:sz="0" w:space="0" w:color="auto"/>
            <w:left w:val="none" w:sz="0" w:space="0" w:color="auto"/>
            <w:bottom w:val="none" w:sz="0" w:space="0" w:color="auto"/>
            <w:right w:val="none" w:sz="0" w:space="0" w:color="auto"/>
          </w:divBdr>
        </w:div>
        <w:div w:id="1398748637">
          <w:marLeft w:val="274"/>
          <w:marRight w:val="0"/>
          <w:marTop w:val="0"/>
          <w:marBottom w:val="0"/>
          <w:divBdr>
            <w:top w:val="none" w:sz="0" w:space="0" w:color="auto"/>
            <w:left w:val="none" w:sz="0" w:space="0" w:color="auto"/>
            <w:bottom w:val="none" w:sz="0" w:space="0" w:color="auto"/>
            <w:right w:val="none" w:sz="0" w:space="0" w:color="auto"/>
          </w:divBdr>
        </w:div>
        <w:div w:id="1526823283">
          <w:marLeft w:val="274"/>
          <w:marRight w:val="0"/>
          <w:marTop w:val="0"/>
          <w:marBottom w:val="0"/>
          <w:divBdr>
            <w:top w:val="none" w:sz="0" w:space="0" w:color="auto"/>
            <w:left w:val="none" w:sz="0" w:space="0" w:color="auto"/>
            <w:bottom w:val="none" w:sz="0" w:space="0" w:color="auto"/>
            <w:right w:val="none" w:sz="0" w:space="0" w:color="auto"/>
          </w:divBdr>
        </w:div>
        <w:div w:id="1653367931">
          <w:marLeft w:val="274"/>
          <w:marRight w:val="0"/>
          <w:marTop w:val="0"/>
          <w:marBottom w:val="0"/>
          <w:divBdr>
            <w:top w:val="none" w:sz="0" w:space="0" w:color="auto"/>
            <w:left w:val="none" w:sz="0" w:space="0" w:color="auto"/>
            <w:bottom w:val="none" w:sz="0" w:space="0" w:color="auto"/>
            <w:right w:val="none" w:sz="0" w:space="0" w:color="auto"/>
          </w:divBdr>
        </w:div>
        <w:div w:id="1662195323">
          <w:marLeft w:val="274"/>
          <w:marRight w:val="0"/>
          <w:marTop w:val="0"/>
          <w:marBottom w:val="0"/>
          <w:divBdr>
            <w:top w:val="none" w:sz="0" w:space="0" w:color="auto"/>
            <w:left w:val="none" w:sz="0" w:space="0" w:color="auto"/>
            <w:bottom w:val="none" w:sz="0" w:space="0" w:color="auto"/>
            <w:right w:val="none" w:sz="0" w:space="0" w:color="auto"/>
          </w:divBdr>
        </w:div>
        <w:div w:id="1666978741">
          <w:marLeft w:val="274"/>
          <w:marRight w:val="0"/>
          <w:marTop w:val="0"/>
          <w:marBottom w:val="0"/>
          <w:divBdr>
            <w:top w:val="none" w:sz="0" w:space="0" w:color="auto"/>
            <w:left w:val="none" w:sz="0" w:space="0" w:color="auto"/>
            <w:bottom w:val="none" w:sz="0" w:space="0" w:color="auto"/>
            <w:right w:val="none" w:sz="0" w:space="0" w:color="auto"/>
          </w:divBdr>
        </w:div>
        <w:div w:id="1697972250">
          <w:marLeft w:val="274"/>
          <w:marRight w:val="0"/>
          <w:marTop w:val="0"/>
          <w:marBottom w:val="0"/>
          <w:divBdr>
            <w:top w:val="none" w:sz="0" w:space="0" w:color="auto"/>
            <w:left w:val="none" w:sz="0" w:space="0" w:color="auto"/>
            <w:bottom w:val="none" w:sz="0" w:space="0" w:color="auto"/>
            <w:right w:val="none" w:sz="0" w:space="0" w:color="auto"/>
          </w:divBdr>
        </w:div>
        <w:div w:id="1849052053">
          <w:marLeft w:val="274"/>
          <w:marRight w:val="0"/>
          <w:marTop w:val="0"/>
          <w:marBottom w:val="0"/>
          <w:divBdr>
            <w:top w:val="none" w:sz="0" w:space="0" w:color="auto"/>
            <w:left w:val="none" w:sz="0" w:space="0" w:color="auto"/>
            <w:bottom w:val="none" w:sz="0" w:space="0" w:color="auto"/>
            <w:right w:val="none" w:sz="0" w:space="0" w:color="auto"/>
          </w:divBdr>
        </w:div>
        <w:div w:id="1865441443">
          <w:marLeft w:val="274"/>
          <w:marRight w:val="0"/>
          <w:marTop w:val="0"/>
          <w:marBottom w:val="0"/>
          <w:divBdr>
            <w:top w:val="none" w:sz="0" w:space="0" w:color="auto"/>
            <w:left w:val="none" w:sz="0" w:space="0" w:color="auto"/>
            <w:bottom w:val="none" w:sz="0" w:space="0" w:color="auto"/>
            <w:right w:val="none" w:sz="0" w:space="0" w:color="auto"/>
          </w:divBdr>
        </w:div>
        <w:div w:id="1957519850">
          <w:marLeft w:val="274"/>
          <w:marRight w:val="0"/>
          <w:marTop w:val="0"/>
          <w:marBottom w:val="0"/>
          <w:divBdr>
            <w:top w:val="none" w:sz="0" w:space="0" w:color="auto"/>
            <w:left w:val="none" w:sz="0" w:space="0" w:color="auto"/>
            <w:bottom w:val="none" w:sz="0" w:space="0" w:color="auto"/>
            <w:right w:val="none" w:sz="0" w:space="0" w:color="auto"/>
          </w:divBdr>
        </w:div>
        <w:div w:id="1976642124">
          <w:marLeft w:val="274"/>
          <w:marRight w:val="0"/>
          <w:marTop w:val="0"/>
          <w:marBottom w:val="0"/>
          <w:divBdr>
            <w:top w:val="none" w:sz="0" w:space="0" w:color="auto"/>
            <w:left w:val="none" w:sz="0" w:space="0" w:color="auto"/>
            <w:bottom w:val="none" w:sz="0" w:space="0" w:color="auto"/>
            <w:right w:val="none" w:sz="0" w:space="0" w:color="auto"/>
          </w:divBdr>
        </w:div>
      </w:divsChild>
    </w:div>
    <w:div w:id="14356893">
      <w:bodyDiv w:val="1"/>
      <w:marLeft w:val="0"/>
      <w:marRight w:val="0"/>
      <w:marTop w:val="0"/>
      <w:marBottom w:val="0"/>
      <w:divBdr>
        <w:top w:val="none" w:sz="0" w:space="0" w:color="auto"/>
        <w:left w:val="none" w:sz="0" w:space="0" w:color="auto"/>
        <w:bottom w:val="none" w:sz="0" w:space="0" w:color="auto"/>
        <w:right w:val="none" w:sz="0" w:space="0" w:color="auto"/>
      </w:divBdr>
    </w:div>
    <w:div w:id="18630999">
      <w:bodyDiv w:val="1"/>
      <w:marLeft w:val="0"/>
      <w:marRight w:val="0"/>
      <w:marTop w:val="0"/>
      <w:marBottom w:val="0"/>
      <w:divBdr>
        <w:top w:val="none" w:sz="0" w:space="0" w:color="auto"/>
        <w:left w:val="none" w:sz="0" w:space="0" w:color="auto"/>
        <w:bottom w:val="none" w:sz="0" w:space="0" w:color="auto"/>
        <w:right w:val="none" w:sz="0" w:space="0" w:color="auto"/>
      </w:divBdr>
    </w:div>
    <w:div w:id="28920067">
      <w:bodyDiv w:val="1"/>
      <w:marLeft w:val="0"/>
      <w:marRight w:val="0"/>
      <w:marTop w:val="0"/>
      <w:marBottom w:val="0"/>
      <w:divBdr>
        <w:top w:val="none" w:sz="0" w:space="0" w:color="auto"/>
        <w:left w:val="none" w:sz="0" w:space="0" w:color="auto"/>
        <w:bottom w:val="none" w:sz="0" w:space="0" w:color="auto"/>
        <w:right w:val="none" w:sz="0" w:space="0" w:color="auto"/>
      </w:divBdr>
    </w:div>
    <w:div w:id="30081490">
      <w:bodyDiv w:val="1"/>
      <w:marLeft w:val="0"/>
      <w:marRight w:val="0"/>
      <w:marTop w:val="0"/>
      <w:marBottom w:val="0"/>
      <w:divBdr>
        <w:top w:val="none" w:sz="0" w:space="0" w:color="auto"/>
        <w:left w:val="none" w:sz="0" w:space="0" w:color="auto"/>
        <w:bottom w:val="none" w:sz="0" w:space="0" w:color="auto"/>
        <w:right w:val="none" w:sz="0" w:space="0" w:color="auto"/>
      </w:divBdr>
    </w:div>
    <w:div w:id="34356697">
      <w:bodyDiv w:val="1"/>
      <w:marLeft w:val="0"/>
      <w:marRight w:val="0"/>
      <w:marTop w:val="0"/>
      <w:marBottom w:val="0"/>
      <w:divBdr>
        <w:top w:val="none" w:sz="0" w:space="0" w:color="auto"/>
        <w:left w:val="none" w:sz="0" w:space="0" w:color="auto"/>
        <w:bottom w:val="none" w:sz="0" w:space="0" w:color="auto"/>
        <w:right w:val="none" w:sz="0" w:space="0" w:color="auto"/>
      </w:divBdr>
    </w:div>
    <w:div w:id="35282302">
      <w:bodyDiv w:val="1"/>
      <w:marLeft w:val="0"/>
      <w:marRight w:val="0"/>
      <w:marTop w:val="0"/>
      <w:marBottom w:val="0"/>
      <w:divBdr>
        <w:top w:val="none" w:sz="0" w:space="0" w:color="auto"/>
        <w:left w:val="none" w:sz="0" w:space="0" w:color="auto"/>
        <w:bottom w:val="none" w:sz="0" w:space="0" w:color="auto"/>
        <w:right w:val="none" w:sz="0" w:space="0" w:color="auto"/>
      </w:divBdr>
    </w:div>
    <w:div w:id="36784217">
      <w:bodyDiv w:val="1"/>
      <w:marLeft w:val="0"/>
      <w:marRight w:val="0"/>
      <w:marTop w:val="0"/>
      <w:marBottom w:val="0"/>
      <w:divBdr>
        <w:top w:val="none" w:sz="0" w:space="0" w:color="auto"/>
        <w:left w:val="none" w:sz="0" w:space="0" w:color="auto"/>
        <w:bottom w:val="none" w:sz="0" w:space="0" w:color="auto"/>
        <w:right w:val="none" w:sz="0" w:space="0" w:color="auto"/>
      </w:divBdr>
    </w:div>
    <w:div w:id="40446655">
      <w:bodyDiv w:val="1"/>
      <w:marLeft w:val="0"/>
      <w:marRight w:val="0"/>
      <w:marTop w:val="0"/>
      <w:marBottom w:val="0"/>
      <w:divBdr>
        <w:top w:val="none" w:sz="0" w:space="0" w:color="auto"/>
        <w:left w:val="none" w:sz="0" w:space="0" w:color="auto"/>
        <w:bottom w:val="none" w:sz="0" w:space="0" w:color="auto"/>
        <w:right w:val="none" w:sz="0" w:space="0" w:color="auto"/>
      </w:divBdr>
    </w:div>
    <w:div w:id="41684914">
      <w:bodyDiv w:val="1"/>
      <w:marLeft w:val="0"/>
      <w:marRight w:val="0"/>
      <w:marTop w:val="0"/>
      <w:marBottom w:val="0"/>
      <w:divBdr>
        <w:top w:val="none" w:sz="0" w:space="0" w:color="auto"/>
        <w:left w:val="none" w:sz="0" w:space="0" w:color="auto"/>
        <w:bottom w:val="none" w:sz="0" w:space="0" w:color="auto"/>
        <w:right w:val="none" w:sz="0" w:space="0" w:color="auto"/>
      </w:divBdr>
    </w:div>
    <w:div w:id="43451975">
      <w:bodyDiv w:val="1"/>
      <w:marLeft w:val="0"/>
      <w:marRight w:val="0"/>
      <w:marTop w:val="0"/>
      <w:marBottom w:val="0"/>
      <w:divBdr>
        <w:top w:val="none" w:sz="0" w:space="0" w:color="auto"/>
        <w:left w:val="none" w:sz="0" w:space="0" w:color="auto"/>
        <w:bottom w:val="none" w:sz="0" w:space="0" w:color="auto"/>
        <w:right w:val="none" w:sz="0" w:space="0" w:color="auto"/>
      </w:divBdr>
    </w:div>
    <w:div w:id="43871946">
      <w:bodyDiv w:val="1"/>
      <w:marLeft w:val="0"/>
      <w:marRight w:val="0"/>
      <w:marTop w:val="0"/>
      <w:marBottom w:val="0"/>
      <w:divBdr>
        <w:top w:val="none" w:sz="0" w:space="0" w:color="auto"/>
        <w:left w:val="none" w:sz="0" w:space="0" w:color="auto"/>
        <w:bottom w:val="none" w:sz="0" w:space="0" w:color="auto"/>
        <w:right w:val="none" w:sz="0" w:space="0" w:color="auto"/>
      </w:divBdr>
    </w:div>
    <w:div w:id="49496383">
      <w:bodyDiv w:val="1"/>
      <w:marLeft w:val="0"/>
      <w:marRight w:val="0"/>
      <w:marTop w:val="0"/>
      <w:marBottom w:val="0"/>
      <w:divBdr>
        <w:top w:val="none" w:sz="0" w:space="0" w:color="auto"/>
        <w:left w:val="none" w:sz="0" w:space="0" w:color="auto"/>
        <w:bottom w:val="none" w:sz="0" w:space="0" w:color="auto"/>
        <w:right w:val="none" w:sz="0" w:space="0" w:color="auto"/>
      </w:divBdr>
    </w:div>
    <w:div w:id="59718548">
      <w:bodyDiv w:val="1"/>
      <w:marLeft w:val="0"/>
      <w:marRight w:val="0"/>
      <w:marTop w:val="0"/>
      <w:marBottom w:val="0"/>
      <w:divBdr>
        <w:top w:val="none" w:sz="0" w:space="0" w:color="auto"/>
        <w:left w:val="none" w:sz="0" w:space="0" w:color="auto"/>
        <w:bottom w:val="none" w:sz="0" w:space="0" w:color="auto"/>
        <w:right w:val="none" w:sz="0" w:space="0" w:color="auto"/>
      </w:divBdr>
    </w:div>
    <w:div w:id="60642039">
      <w:bodyDiv w:val="1"/>
      <w:marLeft w:val="0"/>
      <w:marRight w:val="0"/>
      <w:marTop w:val="0"/>
      <w:marBottom w:val="0"/>
      <w:divBdr>
        <w:top w:val="none" w:sz="0" w:space="0" w:color="auto"/>
        <w:left w:val="none" w:sz="0" w:space="0" w:color="auto"/>
        <w:bottom w:val="none" w:sz="0" w:space="0" w:color="auto"/>
        <w:right w:val="none" w:sz="0" w:space="0" w:color="auto"/>
      </w:divBdr>
    </w:div>
    <w:div w:id="61415071">
      <w:bodyDiv w:val="1"/>
      <w:marLeft w:val="0"/>
      <w:marRight w:val="0"/>
      <w:marTop w:val="0"/>
      <w:marBottom w:val="0"/>
      <w:divBdr>
        <w:top w:val="none" w:sz="0" w:space="0" w:color="auto"/>
        <w:left w:val="none" w:sz="0" w:space="0" w:color="auto"/>
        <w:bottom w:val="none" w:sz="0" w:space="0" w:color="auto"/>
        <w:right w:val="none" w:sz="0" w:space="0" w:color="auto"/>
      </w:divBdr>
    </w:div>
    <w:div w:id="64571110">
      <w:bodyDiv w:val="1"/>
      <w:marLeft w:val="0"/>
      <w:marRight w:val="0"/>
      <w:marTop w:val="0"/>
      <w:marBottom w:val="0"/>
      <w:divBdr>
        <w:top w:val="none" w:sz="0" w:space="0" w:color="auto"/>
        <w:left w:val="none" w:sz="0" w:space="0" w:color="auto"/>
        <w:bottom w:val="none" w:sz="0" w:space="0" w:color="auto"/>
        <w:right w:val="none" w:sz="0" w:space="0" w:color="auto"/>
      </w:divBdr>
    </w:div>
    <w:div w:id="71318140">
      <w:bodyDiv w:val="1"/>
      <w:marLeft w:val="0"/>
      <w:marRight w:val="0"/>
      <w:marTop w:val="0"/>
      <w:marBottom w:val="0"/>
      <w:divBdr>
        <w:top w:val="none" w:sz="0" w:space="0" w:color="auto"/>
        <w:left w:val="none" w:sz="0" w:space="0" w:color="auto"/>
        <w:bottom w:val="none" w:sz="0" w:space="0" w:color="auto"/>
        <w:right w:val="none" w:sz="0" w:space="0" w:color="auto"/>
      </w:divBdr>
    </w:div>
    <w:div w:id="72898003">
      <w:bodyDiv w:val="1"/>
      <w:marLeft w:val="0"/>
      <w:marRight w:val="0"/>
      <w:marTop w:val="0"/>
      <w:marBottom w:val="0"/>
      <w:divBdr>
        <w:top w:val="none" w:sz="0" w:space="0" w:color="auto"/>
        <w:left w:val="none" w:sz="0" w:space="0" w:color="auto"/>
        <w:bottom w:val="none" w:sz="0" w:space="0" w:color="auto"/>
        <w:right w:val="none" w:sz="0" w:space="0" w:color="auto"/>
      </w:divBdr>
      <w:divsChild>
        <w:div w:id="1017002166">
          <w:marLeft w:val="360"/>
          <w:marRight w:val="0"/>
          <w:marTop w:val="0"/>
          <w:marBottom w:val="0"/>
          <w:divBdr>
            <w:top w:val="none" w:sz="0" w:space="0" w:color="auto"/>
            <w:left w:val="none" w:sz="0" w:space="0" w:color="auto"/>
            <w:bottom w:val="none" w:sz="0" w:space="0" w:color="auto"/>
            <w:right w:val="none" w:sz="0" w:space="0" w:color="auto"/>
          </w:divBdr>
        </w:div>
        <w:div w:id="1051728603">
          <w:marLeft w:val="360"/>
          <w:marRight w:val="0"/>
          <w:marTop w:val="0"/>
          <w:marBottom w:val="0"/>
          <w:divBdr>
            <w:top w:val="none" w:sz="0" w:space="0" w:color="auto"/>
            <w:left w:val="none" w:sz="0" w:space="0" w:color="auto"/>
            <w:bottom w:val="none" w:sz="0" w:space="0" w:color="auto"/>
            <w:right w:val="none" w:sz="0" w:space="0" w:color="auto"/>
          </w:divBdr>
        </w:div>
        <w:div w:id="1678383241">
          <w:marLeft w:val="360"/>
          <w:marRight w:val="0"/>
          <w:marTop w:val="0"/>
          <w:marBottom w:val="0"/>
          <w:divBdr>
            <w:top w:val="none" w:sz="0" w:space="0" w:color="auto"/>
            <w:left w:val="none" w:sz="0" w:space="0" w:color="auto"/>
            <w:bottom w:val="none" w:sz="0" w:space="0" w:color="auto"/>
            <w:right w:val="none" w:sz="0" w:space="0" w:color="auto"/>
          </w:divBdr>
        </w:div>
        <w:div w:id="1977954000">
          <w:marLeft w:val="360"/>
          <w:marRight w:val="0"/>
          <w:marTop w:val="0"/>
          <w:marBottom w:val="0"/>
          <w:divBdr>
            <w:top w:val="none" w:sz="0" w:space="0" w:color="auto"/>
            <w:left w:val="none" w:sz="0" w:space="0" w:color="auto"/>
            <w:bottom w:val="none" w:sz="0" w:space="0" w:color="auto"/>
            <w:right w:val="none" w:sz="0" w:space="0" w:color="auto"/>
          </w:divBdr>
        </w:div>
      </w:divsChild>
    </w:div>
    <w:div w:id="73624868">
      <w:bodyDiv w:val="1"/>
      <w:marLeft w:val="0"/>
      <w:marRight w:val="0"/>
      <w:marTop w:val="0"/>
      <w:marBottom w:val="0"/>
      <w:divBdr>
        <w:top w:val="none" w:sz="0" w:space="0" w:color="auto"/>
        <w:left w:val="none" w:sz="0" w:space="0" w:color="auto"/>
        <w:bottom w:val="none" w:sz="0" w:space="0" w:color="auto"/>
        <w:right w:val="none" w:sz="0" w:space="0" w:color="auto"/>
      </w:divBdr>
    </w:div>
    <w:div w:id="75179030">
      <w:bodyDiv w:val="1"/>
      <w:marLeft w:val="0"/>
      <w:marRight w:val="0"/>
      <w:marTop w:val="0"/>
      <w:marBottom w:val="0"/>
      <w:divBdr>
        <w:top w:val="none" w:sz="0" w:space="0" w:color="auto"/>
        <w:left w:val="none" w:sz="0" w:space="0" w:color="auto"/>
        <w:bottom w:val="none" w:sz="0" w:space="0" w:color="auto"/>
        <w:right w:val="none" w:sz="0" w:space="0" w:color="auto"/>
      </w:divBdr>
    </w:div>
    <w:div w:id="77213375">
      <w:bodyDiv w:val="1"/>
      <w:marLeft w:val="0"/>
      <w:marRight w:val="0"/>
      <w:marTop w:val="0"/>
      <w:marBottom w:val="0"/>
      <w:divBdr>
        <w:top w:val="none" w:sz="0" w:space="0" w:color="auto"/>
        <w:left w:val="none" w:sz="0" w:space="0" w:color="auto"/>
        <w:bottom w:val="none" w:sz="0" w:space="0" w:color="auto"/>
        <w:right w:val="none" w:sz="0" w:space="0" w:color="auto"/>
      </w:divBdr>
    </w:div>
    <w:div w:id="77941541">
      <w:bodyDiv w:val="1"/>
      <w:marLeft w:val="0"/>
      <w:marRight w:val="0"/>
      <w:marTop w:val="0"/>
      <w:marBottom w:val="0"/>
      <w:divBdr>
        <w:top w:val="none" w:sz="0" w:space="0" w:color="auto"/>
        <w:left w:val="none" w:sz="0" w:space="0" w:color="auto"/>
        <w:bottom w:val="none" w:sz="0" w:space="0" w:color="auto"/>
        <w:right w:val="none" w:sz="0" w:space="0" w:color="auto"/>
      </w:divBdr>
    </w:div>
    <w:div w:id="78253372">
      <w:bodyDiv w:val="1"/>
      <w:marLeft w:val="0"/>
      <w:marRight w:val="0"/>
      <w:marTop w:val="0"/>
      <w:marBottom w:val="0"/>
      <w:divBdr>
        <w:top w:val="none" w:sz="0" w:space="0" w:color="auto"/>
        <w:left w:val="none" w:sz="0" w:space="0" w:color="auto"/>
        <w:bottom w:val="none" w:sz="0" w:space="0" w:color="auto"/>
        <w:right w:val="none" w:sz="0" w:space="0" w:color="auto"/>
      </w:divBdr>
    </w:div>
    <w:div w:id="78790294">
      <w:bodyDiv w:val="1"/>
      <w:marLeft w:val="0"/>
      <w:marRight w:val="0"/>
      <w:marTop w:val="0"/>
      <w:marBottom w:val="0"/>
      <w:divBdr>
        <w:top w:val="none" w:sz="0" w:space="0" w:color="auto"/>
        <w:left w:val="none" w:sz="0" w:space="0" w:color="auto"/>
        <w:bottom w:val="none" w:sz="0" w:space="0" w:color="auto"/>
        <w:right w:val="none" w:sz="0" w:space="0" w:color="auto"/>
      </w:divBdr>
    </w:div>
    <w:div w:id="79984797">
      <w:bodyDiv w:val="1"/>
      <w:marLeft w:val="0"/>
      <w:marRight w:val="0"/>
      <w:marTop w:val="0"/>
      <w:marBottom w:val="0"/>
      <w:divBdr>
        <w:top w:val="none" w:sz="0" w:space="0" w:color="auto"/>
        <w:left w:val="none" w:sz="0" w:space="0" w:color="auto"/>
        <w:bottom w:val="none" w:sz="0" w:space="0" w:color="auto"/>
        <w:right w:val="none" w:sz="0" w:space="0" w:color="auto"/>
      </w:divBdr>
    </w:div>
    <w:div w:id="84158148">
      <w:bodyDiv w:val="1"/>
      <w:marLeft w:val="0"/>
      <w:marRight w:val="0"/>
      <w:marTop w:val="0"/>
      <w:marBottom w:val="0"/>
      <w:divBdr>
        <w:top w:val="none" w:sz="0" w:space="0" w:color="auto"/>
        <w:left w:val="none" w:sz="0" w:space="0" w:color="auto"/>
        <w:bottom w:val="none" w:sz="0" w:space="0" w:color="auto"/>
        <w:right w:val="none" w:sz="0" w:space="0" w:color="auto"/>
      </w:divBdr>
    </w:div>
    <w:div w:id="87895986">
      <w:bodyDiv w:val="1"/>
      <w:marLeft w:val="0"/>
      <w:marRight w:val="0"/>
      <w:marTop w:val="0"/>
      <w:marBottom w:val="0"/>
      <w:divBdr>
        <w:top w:val="none" w:sz="0" w:space="0" w:color="auto"/>
        <w:left w:val="none" w:sz="0" w:space="0" w:color="auto"/>
        <w:bottom w:val="none" w:sz="0" w:space="0" w:color="auto"/>
        <w:right w:val="none" w:sz="0" w:space="0" w:color="auto"/>
      </w:divBdr>
    </w:div>
    <w:div w:id="92360711">
      <w:bodyDiv w:val="1"/>
      <w:marLeft w:val="0"/>
      <w:marRight w:val="0"/>
      <w:marTop w:val="0"/>
      <w:marBottom w:val="0"/>
      <w:divBdr>
        <w:top w:val="none" w:sz="0" w:space="0" w:color="auto"/>
        <w:left w:val="none" w:sz="0" w:space="0" w:color="auto"/>
        <w:bottom w:val="none" w:sz="0" w:space="0" w:color="auto"/>
        <w:right w:val="none" w:sz="0" w:space="0" w:color="auto"/>
      </w:divBdr>
      <w:divsChild>
        <w:div w:id="38436087">
          <w:marLeft w:val="274"/>
          <w:marRight w:val="0"/>
          <w:marTop w:val="0"/>
          <w:marBottom w:val="0"/>
          <w:divBdr>
            <w:top w:val="none" w:sz="0" w:space="0" w:color="auto"/>
            <w:left w:val="none" w:sz="0" w:space="0" w:color="auto"/>
            <w:bottom w:val="none" w:sz="0" w:space="0" w:color="auto"/>
            <w:right w:val="none" w:sz="0" w:space="0" w:color="auto"/>
          </w:divBdr>
        </w:div>
        <w:div w:id="759453273">
          <w:marLeft w:val="274"/>
          <w:marRight w:val="0"/>
          <w:marTop w:val="0"/>
          <w:marBottom w:val="0"/>
          <w:divBdr>
            <w:top w:val="none" w:sz="0" w:space="0" w:color="auto"/>
            <w:left w:val="none" w:sz="0" w:space="0" w:color="auto"/>
            <w:bottom w:val="none" w:sz="0" w:space="0" w:color="auto"/>
            <w:right w:val="none" w:sz="0" w:space="0" w:color="auto"/>
          </w:divBdr>
        </w:div>
        <w:div w:id="1543397328">
          <w:marLeft w:val="274"/>
          <w:marRight w:val="0"/>
          <w:marTop w:val="0"/>
          <w:marBottom w:val="0"/>
          <w:divBdr>
            <w:top w:val="none" w:sz="0" w:space="0" w:color="auto"/>
            <w:left w:val="none" w:sz="0" w:space="0" w:color="auto"/>
            <w:bottom w:val="none" w:sz="0" w:space="0" w:color="auto"/>
            <w:right w:val="none" w:sz="0" w:space="0" w:color="auto"/>
          </w:divBdr>
        </w:div>
        <w:div w:id="2125610356">
          <w:marLeft w:val="274"/>
          <w:marRight w:val="0"/>
          <w:marTop w:val="0"/>
          <w:marBottom w:val="0"/>
          <w:divBdr>
            <w:top w:val="none" w:sz="0" w:space="0" w:color="auto"/>
            <w:left w:val="none" w:sz="0" w:space="0" w:color="auto"/>
            <w:bottom w:val="none" w:sz="0" w:space="0" w:color="auto"/>
            <w:right w:val="none" w:sz="0" w:space="0" w:color="auto"/>
          </w:divBdr>
        </w:div>
      </w:divsChild>
    </w:div>
    <w:div w:id="93480445">
      <w:bodyDiv w:val="1"/>
      <w:marLeft w:val="0"/>
      <w:marRight w:val="0"/>
      <w:marTop w:val="0"/>
      <w:marBottom w:val="0"/>
      <w:divBdr>
        <w:top w:val="none" w:sz="0" w:space="0" w:color="auto"/>
        <w:left w:val="none" w:sz="0" w:space="0" w:color="auto"/>
        <w:bottom w:val="none" w:sz="0" w:space="0" w:color="auto"/>
        <w:right w:val="none" w:sz="0" w:space="0" w:color="auto"/>
      </w:divBdr>
    </w:div>
    <w:div w:id="96757527">
      <w:bodyDiv w:val="1"/>
      <w:marLeft w:val="0"/>
      <w:marRight w:val="0"/>
      <w:marTop w:val="0"/>
      <w:marBottom w:val="0"/>
      <w:divBdr>
        <w:top w:val="none" w:sz="0" w:space="0" w:color="auto"/>
        <w:left w:val="none" w:sz="0" w:space="0" w:color="auto"/>
        <w:bottom w:val="none" w:sz="0" w:space="0" w:color="auto"/>
        <w:right w:val="none" w:sz="0" w:space="0" w:color="auto"/>
      </w:divBdr>
    </w:div>
    <w:div w:id="99766275">
      <w:bodyDiv w:val="1"/>
      <w:marLeft w:val="0"/>
      <w:marRight w:val="0"/>
      <w:marTop w:val="0"/>
      <w:marBottom w:val="0"/>
      <w:divBdr>
        <w:top w:val="none" w:sz="0" w:space="0" w:color="auto"/>
        <w:left w:val="none" w:sz="0" w:space="0" w:color="auto"/>
        <w:bottom w:val="none" w:sz="0" w:space="0" w:color="auto"/>
        <w:right w:val="none" w:sz="0" w:space="0" w:color="auto"/>
      </w:divBdr>
    </w:div>
    <w:div w:id="100564917">
      <w:bodyDiv w:val="1"/>
      <w:marLeft w:val="0"/>
      <w:marRight w:val="0"/>
      <w:marTop w:val="0"/>
      <w:marBottom w:val="0"/>
      <w:divBdr>
        <w:top w:val="none" w:sz="0" w:space="0" w:color="auto"/>
        <w:left w:val="none" w:sz="0" w:space="0" w:color="auto"/>
        <w:bottom w:val="none" w:sz="0" w:space="0" w:color="auto"/>
        <w:right w:val="none" w:sz="0" w:space="0" w:color="auto"/>
      </w:divBdr>
    </w:div>
    <w:div w:id="101536823">
      <w:bodyDiv w:val="1"/>
      <w:marLeft w:val="0"/>
      <w:marRight w:val="0"/>
      <w:marTop w:val="0"/>
      <w:marBottom w:val="0"/>
      <w:divBdr>
        <w:top w:val="none" w:sz="0" w:space="0" w:color="auto"/>
        <w:left w:val="none" w:sz="0" w:space="0" w:color="auto"/>
        <w:bottom w:val="none" w:sz="0" w:space="0" w:color="auto"/>
        <w:right w:val="none" w:sz="0" w:space="0" w:color="auto"/>
      </w:divBdr>
      <w:divsChild>
        <w:div w:id="223565780">
          <w:marLeft w:val="274"/>
          <w:marRight w:val="0"/>
          <w:marTop w:val="0"/>
          <w:marBottom w:val="0"/>
          <w:divBdr>
            <w:top w:val="none" w:sz="0" w:space="0" w:color="auto"/>
            <w:left w:val="none" w:sz="0" w:space="0" w:color="auto"/>
            <w:bottom w:val="none" w:sz="0" w:space="0" w:color="auto"/>
            <w:right w:val="none" w:sz="0" w:space="0" w:color="auto"/>
          </w:divBdr>
        </w:div>
      </w:divsChild>
    </w:div>
    <w:div w:id="102918378">
      <w:bodyDiv w:val="1"/>
      <w:marLeft w:val="0"/>
      <w:marRight w:val="0"/>
      <w:marTop w:val="0"/>
      <w:marBottom w:val="0"/>
      <w:divBdr>
        <w:top w:val="none" w:sz="0" w:space="0" w:color="auto"/>
        <w:left w:val="none" w:sz="0" w:space="0" w:color="auto"/>
        <w:bottom w:val="none" w:sz="0" w:space="0" w:color="auto"/>
        <w:right w:val="none" w:sz="0" w:space="0" w:color="auto"/>
      </w:divBdr>
    </w:div>
    <w:div w:id="113797070">
      <w:bodyDiv w:val="1"/>
      <w:marLeft w:val="0"/>
      <w:marRight w:val="0"/>
      <w:marTop w:val="0"/>
      <w:marBottom w:val="0"/>
      <w:divBdr>
        <w:top w:val="none" w:sz="0" w:space="0" w:color="auto"/>
        <w:left w:val="none" w:sz="0" w:space="0" w:color="auto"/>
        <w:bottom w:val="none" w:sz="0" w:space="0" w:color="auto"/>
        <w:right w:val="none" w:sz="0" w:space="0" w:color="auto"/>
      </w:divBdr>
    </w:div>
    <w:div w:id="114176739">
      <w:bodyDiv w:val="1"/>
      <w:marLeft w:val="0"/>
      <w:marRight w:val="0"/>
      <w:marTop w:val="0"/>
      <w:marBottom w:val="0"/>
      <w:divBdr>
        <w:top w:val="none" w:sz="0" w:space="0" w:color="auto"/>
        <w:left w:val="none" w:sz="0" w:space="0" w:color="auto"/>
        <w:bottom w:val="none" w:sz="0" w:space="0" w:color="auto"/>
        <w:right w:val="none" w:sz="0" w:space="0" w:color="auto"/>
      </w:divBdr>
    </w:div>
    <w:div w:id="114953158">
      <w:bodyDiv w:val="1"/>
      <w:marLeft w:val="0"/>
      <w:marRight w:val="0"/>
      <w:marTop w:val="0"/>
      <w:marBottom w:val="0"/>
      <w:divBdr>
        <w:top w:val="none" w:sz="0" w:space="0" w:color="auto"/>
        <w:left w:val="none" w:sz="0" w:space="0" w:color="auto"/>
        <w:bottom w:val="none" w:sz="0" w:space="0" w:color="auto"/>
        <w:right w:val="none" w:sz="0" w:space="0" w:color="auto"/>
      </w:divBdr>
    </w:div>
    <w:div w:id="116340661">
      <w:bodyDiv w:val="1"/>
      <w:marLeft w:val="0"/>
      <w:marRight w:val="0"/>
      <w:marTop w:val="0"/>
      <w:marBottom w:val="0"/>
      <w:divBdr>
        <w:top w:val="none" w:sz="0" w:space="0" w:color="auto"/>
        <w:left w:val="none" w:sz="0" w:space="0" w:color="auto"/>
        <w:bottom w:val="none" w:sz="0" w:space="0" w:color="auto"/>
        <w:right w:val="none" w:sz="0" w:space="0" w:color="auto"/>
      </w:divBdr>
      <w:divsChild>
        <w:div w:id="341052787">
          <w:marLeft w:val="274"/>
          <w:marRight w:val="0"/>
          <w:marTop w:val="0"/>
          <w:marBottom w:val="0"/>
          <w:divBdr>
            <w:top w:val="none" w:sz="0" w:space="0" w:color="auto"/>
            <w:left w:val="none" w:sz="0" w:space="0" w:color="auto"/>
            <w:bottom w:val="none" w:sz="0" w:space="0" w:color="auto"/>
            <w:right w:val="none" w:sz="0" w:space="0" w:color="auto"/>
          </w:divBdr>
        </w:div>
        <w:div w:id="785929781">
          <w:marLeft w:val="274"/>
          <w:marRight w:val="0"/>
          <w:marTop w:val="0"/>
          <w:marBottom w:val="0"/>
          <w:divBdr>
            <w:top w:val="none" w:sz="0" w:space="0" w:color="auto"/>
            <w:left w:val="none" w:sz="0" w:space="0" w:color="auto"/>
            <w:bottom w:val="none" w:sz="0" w:space="0" w:color="auto"/>
            <w:right w:val="none" w:sz="0" w:space="0" w:color="auto"/>
          </w:divBdr>
        </w:div>
        <w:div w:id="1087775946">
          <w:marLeft w:val="274"/>
          <w:marRight w:val="0"/>
          <w:marTop w:val="0"/>
          <w:marBottom w:val="0"/>
          <w:divBdr>
            <w:top w:val="none" w:sz="0" w:space="0" w:color="auto"/>
            <w:left w:val="none" w:sz="0" w:space="0" w:color="auto"/>
            <w:bottom w:val="none" w:sz="0" w:space="0" w:color="auto"/>
            <w:right w:val="none" w:sz="0" w:space="0" w:color="auto"/>
          </w:divBdr>
        </w:div>
        <w:div w:id="1148010620">
          <w:marLeft w:val="274"/>
          <w:marRight w:val="0"/>
          <w:marTop w:val="0"/>
          <w:marBottom w:val="0"/>
          <w:divBdr>
            <w:top w:val="none" w:sz="0" w:space="0" w:color="auto"/>
            <w:left w:val="none" w:sz="0" w:space="0" w:color="auto"/>
            <w:bottom w:val="none" w:sz="0" w:space="0" w:color="auto"/>
            <w:right w:val="none" w:sz="0" w:space="0" w:color="auto"/>
          </w:divBdr>
        </w:div>
        <w:div w:id="1630625329">
          <w:marLeft w:val="274"/>
          <w:marRight w:val="0"/>
          <w:marTop w:val="0"/>
          <w:marBottom w:val="0"/>
          <w:divBdr>
            <w:top w:val="none" w:sz="0" w:space="0" w:color="auto"/>
            <w:left w:val="none" w:sz="0" w:space="0" w:color="auto"/>
            <w:bottom w:val="none" w:sz="0" w:space="0" w:color="auto"/>
            <w:right w:val="none" w:sz="0" w:space="0" w:color="auto"/>
          </w:divBdr>
        </w:div>
        <w:div w:id="1801878219">
          <w:marLeft w:val="274"/>
          <w:marRight w:val="0"/>
          <w:marTop w:val="0"/>
          <w:marBottom w:val="0"/>
          <w:divBdr>
            <w:top w:val="none" w:sz="0" w:space="0" w:color="auto"/>
            <w:left w:val="none" w:sz="0" w:space="0" w:color="auto"/>
            <w:bottom w:val="none" w:sz="0" w:space="0" w:color="auto"/>
            <w:right w:val="none" w:sz="0" w:space="0" w:color="auto"/>
          </w:divBdr>
        </w:div>
      </w:divsChild>
    </w:div>
    <w:div w:id="120923884">
      <w:bodyDiv w:val="1"/>
      <w:marLeft w:val="0"/>
      <w:marRight w:val="0"/>
      <w:marTop w:val="0"/>
      <w:marBottom w:val="0"/>
      <w:divBdr>
        <w:top w:val="none" w:sz="0" w:space="0" w:color="auto"/>
        <w:left w:val="none" w:sz="0" w:space="0" w:color="auto"/>
        <w:bottom w:val="none" w:sz="0" w:space="0" w:color="auto"/>
        <w:right w:val="none" w:sz="0" w:space="0" w:color="auto"/>
      </w:divBdr>
    </w:div>
    <w:div w:id="124008410">
      <w:bodyDiv w:val="1"/>
      <w:marLeft w:val="0"/>
      <w:marRight w:val="0"/>
      <w:marTop w:val="0"/>
      <w:marBottom w:val="0"/>
      <w:divBdr>
        <w:top w:val="none" w:sz="0" w:space="0" w:color="auto"/>
        <w:left w:val="none" w:sz="0" w:space="0" w:color="auto"/>
        <w:bottom w:val="none" w:sz="0" w:space="0" w:color="auto"/>
        <w:right w:val="none" w:sz="0" w:space="0" w:color="auto"/>
      </w:divBdr>
    </w:div>
    <w:div w:id="128405332">
      <w:bodyDiv w:val="1"/>
      <w:marLeft w:val="0"/>
      <w:marRight w:val="0"/>
      <w:marTop w:val="0"/>
      <w:marBottom w:val="0"/>
      <w:divBdr>
        <w:top w:val="none" w:sz="0" w:space="0" w:color="auto"/>
        <w:left w:val="none" w:sz="0" w:space="0" w:color="auto"/>
        <w:bottom w:val="none" w:sz="0" w:space="0" w:color="auto"/>
        <w:right w:val="none" w:sz="0" w:space="0" w:color="auto"/>
      </w:divBdr>
    </w:div>
    <w:div w:id="128478597">
      <w:bodyDiv w:val="1"/>
      <w:marLeft w:val="0"/>
      <w:marRight w:val="0"/>
      <w:marTop w:val="0"/>
      <w:marBottom w:val="0"/>
      <w:divBdr>
        <w:top w:val="none" w:sz="0" w:space="0" w:color="auto"/>
        <w:left w:val="none" w:sz="0" w:space="0" w:color="auto"/>
        <w:bottom w:val="none" w:sz="0" w:space="0" w:color="auto"/>
        <w:right w:val="none" w:sz="0" w:space="0" w:color="auto"/>
      </w:divBdr>
    </w:div>
    <w:div w:id="128985959">
      <w:bodyDiv w:val="1"/>
      <w:marLeft w:val="0"/>
      <w:marRight w:val="0"/>
      <w:marTop w:val="0"/>
      <w:marBottom w:val="0"/>
      <w:divBdr>
        <w:top w:val="none" w:sz="0" w:space="0" w:color="auto"/>
        <w:left w:val="none" w:sz="0" w:space="0" w:color="auto"/>
        <w:bottom w:val="none" w:sz="0" w:space="0" w:color="auto"/>
        <w:right w:val="none" w:sz="0" w:space="0" w:color="auto"/>
      </w:divBdr>
    </w:div>
    <w:div w:id="129792304">
      <w:bodyDiv w:val="1"/>
      <w:marLeft w:val="0"/>
      <w:marRight w:val="0"/>
      <w:marTop w:val="0"/>
      <w:marBottom w:val="0"/>
      <w:divBdr>
        <w:top w:val="none" w:sz="0" w:space="0" w:color="auto"/>
        <w:left w:val="none" w:sz="0" w:space="0" w:color="auto"/>
        <w:bottom w:val="none" w:sz="0" w:space="0" w:color="auto"/>
        <w:right w:val="none" w:sz="0" w:space="0" w:color="auto"/>
      </w:divBdr>
    </w:div>
    <w:div w:id="130490392">
      <w:bodyDiv w:val="1"/>
      <w:marLeft w:val="0"/>
      <w:marRight w:val="0"/>
      <w:marTop w:val="0"/>
      <w:marBottom w:val="0"/>
      <w:divBdr>
        <w:top w:val="none" w:sz="0" w:space="0" w:color="auto"/>
        <w:left w:val="none" w:sz="0" w:space="0" w:color="auto"/>
        <w:bottom w:val="none" w:sz="0" w:space="0" w:color="auto"/>
        <w:right w:val="none" w:sz="0" w:space="0" w:color="auto"/>
      </w:divBdr>
    </w:div>
    <w:div w:id="136604437">
      <w:bodyDiv w:val="1"/>
      <w:marLeft w:val="0"/>
      <w:marRight w:val="0"/>
      <w:marTop w:val="0"/>
      <w:marBottom w:val="0"/>
      <w:divBdr>
        <w:top w:val="none" w:sz="0" w:space="0" w:color="auto"/>
        <w:left w:val="none" w:sz="0" w:space="0" w:color="auto"/>
        <w:bottom w:val="none" w:sz="0" w:space="0" w:color="auto"/>
        <w:right w:val="none" w:sz="0" w:space="0" w:color="auto"/>
      </w:divBdr>
    </w:div>
    <w:div w:id="138424380">
      <w:bodyDiv w:val="1"/>
      <w:marLeft w:val="0"/>
      <w:marRight w:val="0"/>
      <w:marTop w:val="0"/>
      <w:marBottom w:val="0"/>
      <w:divBdr>
        <w:top w:val="none" w:sz="0" w:space="0" w:color="auto"/>
        <w:left w:val="none" w:sz="0" w:space="0" w:color="auto"/>
        <w:bottom w:val="none" w:sz="0" w:space="0" w:color="auto"/>
        <w:right w:val="none" w:sz="0" w:space="0" w:color="auto"/>
      </w:divBdr>
    </w:div>
    <w:div w:id="143858120">
      <w:bodyDiv w:val="1"/>
      <w:marLeft w:val="0"/>
      <w:marRight w:val="0"/>
      <w:marTop w:val="0"/>
      <w:marBottom w:val="0"/>
      <w:divBdr>
        <w:top w:val="none" w:sz="0" w:space="0" w:color="auto"/>
        <w:left w:val="none" w:sz="0" w:space="0" w:color="auto"/>
        <w:bottom w:val="none" w:sz="0" w:space="0" w:color="auto"/>
        <w:right w:val="none" w:sz="0" w:space="0" w:color="auto"/>
      </w:divBdr>
    </w:div>
    <w:div w:id="147090907">
      <w:bodyDiv w:val="1"/>
      <w:marLeft w:val="0"/>
      <w:marRight w:val="0"/>
      <w:marTop w:val="0"/>
      <w:marBottom w:val="0"/>
      <w:divBdr>
        <w:top w:val="none" w:sz="0" w:space="0" w:color="auto"/>
        <w:left w:val="none" w:sz="0" w:space="0" w:color="auto"/>
        <w:bottom w:val="none" w:sz="0" w:space="0" w:color="auto"/>
        <w:right w:val="none" w:sz="0" w:space="0" w:color="auto"/>
      </w:divBdr>
      <w:divsChild>
        <w:div w:id="623388652">
          <w:marLeft w:val="0"/>
          <w:marRight w:val="0"/>
          <w:marTop w:val="0"/>
          <w:marBottom w:val="0"/>
          <w:divBdr>
            <w:top w:val="none" w:sz="0" w:space="0" w:color="auto"/>
            <w:left w:val="none" w:sz="0" w:space="0" w:color="auto"/>
            <w:bottom w:val="none" w:sz="0" w:space="0" w:color="auto"/>
            <w:right w:val="none" w:sz="0" w:space="0" w:color="auto"/>
          </w:divBdr>
          <w:divsChild>
            <w:div w:id="934554137">
              <w:marLeft w:val="0"/>
              <w:marRight w:val="0"/>
              <w:marTop w:val="0"/>
              <w:marBottom w:val="0"/>
              <w:divBdr>
                <w:top w:val="none" w:sz="0" w:space="0" w:color="auto"/>
                <w:left w:val="none" w:sz="0" w:space="0" w:color="auto"/>
                <w:bottom w:val="none" w:sz="0" w:space="0" w:color="auto"/>
                <w:right w:val="none" w:sz="0" w:space="0" w:color="auto"/>
              </w:divBdr>
            </w:div>
          </w:divsChild>
        </w:div>
        <w:div w:id="815728515">
          <w:marLeft w:val="0"/>
          <w:marRight w:val="0"/>
          <w:marTop w:val="0"/>
          <w:marBottom w:val="0"/>
          <w:divBdr>
            <w:top w:val="none" w:sz="0" w:space="0" w:color="auto"/>
            <w:left w:val="none" w:sz="0" w:space="0" w:color="auto"/>
            <w:bottom w:val="none" w:sz="0" w:space="0" w:color="auto"/>
            <w:right w:val="none" w:sz="0" w:space="0" w:color="auto"/>
          </w:divBdr>
          <w:divsChild>
            <w:div w:id="1872986092">
              <w:marLeft w:val="0"/>
              <w:marRight w:val="0"/>
              <w:marTop w:val="0"/>
              <w:marBottom w:val="0"/>
              <w:divBdr>
                <w:top w:val="none" w:sz="0" w:space="0" w:color="auto"/>
                <w:left w:val="none" w:sz="0" w:space="0" w:color="auto"/>
                <w:bottom w:val="none" w:sz="0" w:space="0" w:color="auto"/>
                <w:right w:val="none" w:sz="0" w:space="0" w:color="auto"/>
              </w:divBdr>
            </w:div>
          </w:divsChild>
        </w:div>
        <w:div w:id="1655448527">
          <w:marLeft w:val="0"/>
          <w:marRight w:val="0"/>
          <w:marTop w:val="0"/>
          <w:marBottom w:val="0"/>
          <w:divBdr>
            <w:top w:val="none" w:sz="0" w:space="0" w:color="auto"/>
            <w:left w:val="none" w:sz="0" w:space="0" w:color="auto"/>
            <w:bottom w:val="none" w:sz="0" w:space="0" w:color="auto"/>
            <w:right w:val="none" w:sz="0" w:space="0" w:color="auto"/>
          </w:divBdr>
          <w:divsChild>
            <w:div w:id="766273052">
              <w:marLeft w:val="0"/>
              <w:marRight w:val="0"/>
              <w:marTop w:val="0"/>
              <w:marBottom w:val="0"/>
              <w:divBdr>
                <w:top w:val="none" w:sz="0" w:space="0" w:color="auto"/>
                <w:left w:val="none" w:sz="0" w:space="0" w:color="auto"/>
                <w:bottom w:val="none" w:sz="0" w:space="0" w:color="auto"/>
                <w:right w:val="none" w:sz="0" w:space="0" w:color="auto"/>
              </w:divBdr>
            </w:div>
          </w:divsChild>
        </w:div>
        <w:div w:id="2034768904">
          <w:marLeft w:val="0"/>
          <w:marRight w:val="0"/>
          <w:marTop w:val="0"/>
          <w:marBottom w:val="0"/>
          <w:divBdr>
            <w:top w:val="none" w:sz="0" w:space="0" w:color="auto"/>
            <w:left w:val="none" w:sz="0" w:space="0" w:color="auto"/>
            <w:bottom w:val="none" w:sz="0" w:space="0" w:color="auto"/>
            <w:right w:val="none" w:sz="0" w:space="0" w:color="auto"/>
          </w:divBdr>
          <w:divsChild>
            <w:div w:id="2066949773">
              <w:marLeft w:val="0"/>
              <w:marRight w:val="0"/>
              <w:marTop w:val="0"/>
              <w:marBottom w:val="0"/>
              <w:divBdr>
                <w:top w:val="none" w:sz="0" w:space="0" w:color="auto"/>
                <w:left w:val="none" w:sz="0" w:space="0" w:color="auto"/>
                <w:bottom w:val="none" w:sz="0" w:space="0" w:color="auto"/>
                <w:right w:val="none" w:sz="0" w:space="0" w:color="auto"/>
              </w:divBdr>
            </w:div>
          </w:divsChild>
        </w:div>
        <w:div w:id="2042628944">
          <w:marLeft w:val="0"/>
          <w:marRight w:val="0"/>
          <w:marTop w:val="0"/>
          <w:marBottom w:val="0"/>
          <w:divBdr>
            <w:top w:val="none" w:sz="0" w:space="0" w:color="auto"/>
            <w:left w:val="none" w:sz="0" w:space="0" w:color="auto"/>
            <w:bottom w:val="none" w:sz="0" w:space="0" w:color="auto"/>
            <w:right w:val="none" w:sz="0" w:space="0" w:color="auto"/>
          </w:divBdr>
          <w:divsChild>
            <w:div w:id="35496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56093">
      <w:bodyDiv w:val="1"/>
      <w:marLeft w:val="0"/>
      <w:marRight w:val="0"/>
      <w:marTop w:val="0"/>
      <w:marBottom w:val="0"/>
      <w:divBdr>
        <w:top w:val="none" w:sz="0" w:space="0" w:color="auto"/>
        <w:left w:val="none" w:sz="0" w:space="0" w:color="auto"/>
        <w:bottom w:val="none" w:sz="0" w:space="0" w:color="auto"/>
        <w:right w:val="none" w:sz="0" w:space="0" w:color="auto"/>
      </w:divBdr>
    </w:div>
    <w:div w:id="154732881">
      <w:bodyDiv w:val="1"/>
      <w:marLeft w:val="0"/>
      <w:marRight w:val="0"/>
      <w:marTop w:val="0"/>
      <w:marBottom w:val="0"/>
      <w:divBdr>
        <w:top w:val="none" w:sz="0" w:space="0" w:color="auto"/>
        <w:left w:val="none" w:sz="0" w:space="0" w:color="auto"/>
        <w:bottom w:val="none" w:sz="0" w:space="0" w:color="auto"/>
        <w:right w:val="none" w:sz="0" w:space="0" w:color="auto"/>
      </w:divBdr>
    </w:div>
    <w:div w:id="155536076">
      <w:bodyDiv w:val="1"/>
      <w:marLeft w:val="0"/>
      <w:marRight w:val="0"/>
      <w:marTop w:val="0"/>
      <w:marBottom w:val="0"/>
      <w:divBdr>
        <w:top w:val="none" w:sz="0" w:space="0" w:color="auto"/>
        <w:left w:val="none" w:sz="0" w:space="0" w:color="auto"/>
        <w:bottom w:val="none" w:sz="0" w:space="0" w:color="auto"/>
        <w:right w:val="none" w:sz="0" w:space="0" w:color="auto"/>
      </w:divBdr>
    </w:div>
    <w:div w:id="155655864">
      <w:bodyDiv w:val="1"/>
      <w:marLeft w:val="0"/>
      <w:marRight w:val="0"/>
      <w:marTop w:val="0"/>
      <w:marBottom w:val="0"/>
      <w:divBdr>
        <w:top w:val="none" w:sz="0" w:space="0" w:color="auto"/>
        <w:left w:val="none" w:sz="0" w:space="0" w:color="auto"/>
        <w:bottom w:val="none" w:sz="0" w:space="0" w:color="auto"/>
        <w:right w:val="none" w:sz="0" w:space="0" w:color="auto"/>
      </w:divBdr>
    </w:div>
    <w:div w:id="159467011">
      <w:bodyDiv w:val="1"/>
      <w:marLeft w:val="0"/>
      <w:marRight w:val="0"/>
      <w:marTop w:val="0"/>
      <w:marBottom w:val="0"/>
      <w:divBdr>
        <w:top w:val="none" w:sz="0" w:space="0" w:color="auto"/>
        <w:left w:val="none" w:sz="0" w:space="0" w:color="auto"/>
        <w:bottom w:val="none" w:sz="0" w:space="0" w:color="auto"/>
        <w:right w:val="none" w:sz="0" w:space="0" w:color="auto"/>
      </w:divBdr>
    </w:div>
    <w:div w:id="159656860">
      <w:bodyDiv w:val="1"/>
      <w:marLeft w:val="0"/>
      <w:marRight w:val="0"/>
      <w:marTop w:val="0"/>
      <w:marBottom w:val="0"/>
      <w:divBdr>
        <w:top w:val="none" w:sz="0" w:space="0" w:color="auto"/>
        <w:left w:val="none" w:sz="0" w:space="0" w:color="auto"/>
        <w:bottom w:val="none" w:sz="0" w:space="0" w:color="auto"/>
        <w:right w:val="none" w:sz="0" w:space="0" w:color="auto"/>
      </w:divBdr>
      <w:divsChild>
        <w:div w:id="723869280">
          <w:marLeft w:val="360"/>
          <w:marRight w:val="0"/>
          <w:marTop w:val="0"/>
          <w:marBottom w:val="0"/>
          <w:divBdr>
            <w:top w:val="none" w:sz="0" w:space="0" w:color="auto"/>
            <w:left w:val="none" w:sz="0" w:space="0" w:color="auto"/>
            <w:bottom w:val="none" w:sz="0" w:space="0" w:color="auto"/>
            <w:right w:val="none" w:sz="0" w:space="0" w:color="auto"/>
          </w:divBdr>
        </w:div>
        <w:div w:id="1140343207">
          <w:marLeft w:val="360"/>
          <w:marRight w:val="0"/>
          <w:marTop w:val="0"/>
          <w:marBottom w:val="0"/>
          <w:divBdr>
            <w:top w:val="none" w:sz="0" w:space="0" w:color="auto"/>
            <w:left w:val="none" w:sz="0" w:space="0" w:color="auto"/>
            <w:bottom w:val="none" w:sz="0" w:space="0" w:color="auto"/>
            <w:right w:val="none" w:sz="0" w:space="0" w:color="auto"/>
          </w:divBdr>
        </w:div>
        <w:div w:id="1437604808">
          <w:marLeft w:val="360"/>
          <w:marRight w:val="0"/>
          <w:marTop w:val="0"/>
          <w:marBottom w:val="0"/>
          <w:divBdr>
            <w:top w:val="none" w:sz="0" w:space="0" w:color="auto"/>
            <w:left w:val="none" w:sz="0" w:space="0" w:color="auto"/>
            <w:bottom w:val="none" w:sz="0" w:space="0" w:color="auto"/>
            <w:right w:val="none" w:sz="0" w:space="0" w:color="auto"/>
          </w:divBdr>
        </w:div>
      </w:divsChild>
    </w:div>
    <w:div w:id="160050709">
      <w:bodyDiv w:val="1"/>
      <w:marLeft w:val="0"/>
      <w:marRight w:val="0"/>
      <w:marTop w:val="0"/>
      <w:marBottom w:val="0"/>
      <w:divBdr>
        <w:top w:val="none" w:sz="0" w:space="0" w:color="auto"/>
        <w:left w:val="none" w:sz="0" w:space="0" w:color="auto"/>
        <w:bottom w:val="none" w:sz="0" w:space="0" w:color="auto"/>
        <w:right w:val="none" w:sz="0" w:space="0" w:color="auto"/>
      </w:divBdr>
    </w:div>
    <w:div w:id="162204452">
      <w:bodyDiv w:val="1"/>
      <w:marLeft w:val="0"/>
      <w:marRight w:val="0"/>
      <w:marTop w:val="0"/>
      <w:marBottom w:val="0"/>
      <w:divBdr>
        <w:top w:val="none" w:sz="0" w:space="0" w:color="auto"/>
        <w:left w:val="none" w:sz="0" w:space="0" w:color="auto"/>
        <w:bottom w:val="none" w:sz="0" w:space="0" w:color="auto"/>
        <w:right w:val="none" w:sz="0" w:space="0" w:color="auto"/>
      </w:divBdr>
      <w:divsChild>
        <w:div w:id="818569576">
          <w:marLeft w:val="446"/>
          <w:marRight w:val="0"/>
          <w:marTop w:val="200"/>
          <w:marBottom w:val="0"/>
          <w:divBdr>
            <w:top w:val="none" w:sz="0" w:space="0" w:color="auto"/>
            <w:left w:val="none" w:sz="0" w:space="0" w:color="auto"/>
            <w:bottom w:val="none" w:sz="0" w:space="0" w:color="auto"/>
            <w:right w:val="none" w:sz="0" w:space="0" w:color="auto"/>
          </w:divBdr>
        </w:div>
      </w:divsChild>
    </w:div>
    <w:div w:id="162478812">
      <w:bodyDiv w:val="1"/>
      <w:marLeft w:val="0"/>
      <w:marRight w:val="0"/>
      <w:marTop w:val="0"/>
      <w:marBottom w:val="0"/>
      <w:divBdr>
        <w:top w:val="none" w:sz="0" w:space="0" w:color="auto"/>
        <w:left w:val="none" w:sz="0" w:space="0" w:color="auto"/>
        <w:bottom w:val="none" w:sz="0" w:space="0" w:color="auto"/>
        <w:right w:val="none" w:sz="0" w:space="0" w:color="auto"/>
      </w:divBdr>
    </w:div>
    <w:div w:id="166212634">
      <w:bodyDiv w:val="1"/>
      <w:marLeft w:val="0"/>
      <w:marRight w:val="0"/>
      <w:marTop w:val="0"/>
      <w:marBottom w:val="0"/>
      <w:divBdr>
        <w:top w:val="none" w:sz="0" w:space="0" w:color="auto"/>
        <w:left w:val="none" w:sz="0" w:space="0" w:color="auto"/>
        <w:bottom w:val="none" w:sz="0" w:space="0" w:color="auto"/>
        <w:right w:val="none" w:sz="0" w:space="0" w:color="auto"/>
      </w:divBdr>
    </w:div>
    <w:div w:id="185294782">
      <w:bodyDiv w:val="1"/>
      <w:marLeft w:val="0"/>
      <w:marRight w:val="0"/>
      <w:marTop w:val="0"/>
      <w:marBottom w:val="0"/>
      <w:divBdr>
        <w:top w:val="none" w:sz="0" w:space="0" w:color="auto"/>
        <w:left w:val="none" w:sz="0" w:space="0" w:color="auto"/>
        <w:bottom w:val="none" w:sz="0" w:space="0" w:color="auto"/>
        <w:right w:val="none" w:sz="0" w:space="0" w:color="auto"/>
      </w:divBdr>
    </w:div>
    <w:div w:id="190648841">
      <w:bodyDiv w:val="1"/>
      <w:marLeft w:val="0"/>
      <w:marRight w:val="0"/>
      <w:marTop w:val="0"/>
      <w:marBottom w:val="0"/>
      <w:divBdr>
        <w:top w:val="none" w:sz="0" w:space="0" w:color="auto"/>
        <w:left w:val="none" w:sz="0" w:space="0" w:color="auto"/>
        <w:bottom w:val="none" w:sz="0" w:space="0" w:color="auto"/>
        <w:right w:val="none" w:sz="0" w:space="0" w:color="auto"/>
      </w:divBdr>
    </w:div>
    <w:div w:id="199441528">
      <w:bodyDiv w:val="1"/>
      <w:marLeft w:val="0"/>
      <w:marRight w:val="0"/>
      <w:marTop w:val="0"/>
      <w:marBottom w:val="0"/>
      <w:divBdr>
        <w:top w:val="none" w:sz="0" w:space="0" w:color="auto"/>
        <w:left w:val="none" w:sz="0" w:space="0" w:color="auto"/>
        <w:bottom w:val="none" w:sz="0" w:space="0" w:color="auto"/>
        <w:right w:val="none" w:sz="0" w:space="0" w:color="auto"/>
      </w:divBdr>
    </w:div>
    <w:div w:id="199972746">
      <w:bodyDiv w:val="1"/>
      <w:marLeft w:val="0"/>
      <w:marRight w:val="0"/>
      <w:marTop w:val="0"/>
      <w:marBottom w:val="0"/>
      <w:divBdr>
        <w:top w:val="none" w:sz="0" w:space="0" w:color="auto"/>
        <w:left w:val="none" w:sz="0" w:space="0" w:color="auto"/>
        <w:bottom w:val="none" w:sz="0" w:space="0" w:color="auto"/>
        <w:right w:val="none" w:sz="0" w:space="0" w:color="auto"/>
      </w:divBdr>
    </w:div>
    <w:div w:id="200557810">
      <w:bodyDiv w:val="1"/>
      <w:marLeft w:val="0"/>
      <w:marRight w:val="0"/>
      <w:marTop w:val="0"/>
      <w:marBottom w:val="0"/>
      <w:divBdr>
        <w:top w:val="none" w:sz="0" w:space="0" w:color="auto"/>
        <w:left w:val="none" w:sz="0" w:space="0" w:color="auto"/>
        <w:bottom w:val="none" w:sz="0" w:space="0" w:color="auto"/>
        <w:right w:val="none" w:sz="0" w:space="0" w:color="auto"/>
      </w:divBdr>
      <w:divsChild>
        <w:div w:id="313991770">
          <w:marLeft w:val="360"/>
          <w:marRight w:val="0"/>
          <w:marTop w:val="0"/>
          <w:marBottom w:val="0"/>
          <w:divBdr>
            <w:top w:val="none" w:sz="0" w:space="0" w:color="auto"/>
            <w:left w:val="none" w:sz="0" w:space="0" w:color="auto"/>
            <w:bottom w:val="none" w:sz="0" w:space="0" w:color="auto"/>
            <w:right w:val="none" w:sz="0" w:space="0" w:color="auto"/>
          </w:divBdr>
        </w:div>
        <w:div w:id="965693673">
          <w:marLeft w:val="360"/>
          <w:marRight w:val="0"/>
          <w:marTop w:val="0"/>
          <w:marBottom w:val="0"/>
          <w:divBdr>
            <w:top w:val="none" w:sz="0" w:space="0" w:color="auto"/>
            <w:left w:val="none" w:sz="0" w:space="0" w:color="auto"/>
            <w:bottom w:val="none" w:sz="0" w:space="0" w:color="auto"/>
            <w:right w:val="none" w:sz="0" w:space="0" w:color="auto"/>
          </w:divBdr>
        </w:div>
      </w:divsChild>
    </w:div>
    <w:div w:id="201139384">
      <w:bodyDiv w:val="1"/>
      <w:marLeft w:val="0"/>
      <w:marRight w:val="0"/>
      <w:marTop w:val="0"/>
      <w:marBottom w:val="0"/>
      <w:divBdr>
        <w:top w:val="none" w:sz="0" w:space="0" w:color="auto"/>
        <w:left w:val="none" w:sz="0" w:space="0" w:color="auto"/>
        <w:bottom w:val="none" w:sz="0" w:space="0" w:color="auto"/>
        <w:right w:val="none" w:sz="0" w:space="0" w:color="auto"/>
      </w:divBdr>
    </w:div>
    <w:div w:id="203294138">
      <w:bodyDiv w:val="1"/>
      <w:marLeft w:val="0"/>
      <w:marRight w:val="0"/>
      <w:marTop w:val="0"/>
      <w:marBottom w:val="0"/>
      <w:divBdr>
        <w:top w:val="none" w:sz="0" w:space="0" w:color="auto"/>
        <w:left w:val="none" w:sz="0" w:space="0" w:color="auto"/>
        <w:bottom w:val="none" w:sz="0" w:space="0" w:color="auto"/>
        <w:right w:val="none" w:sz="0" w:space="0" w:color="auto"/>
      </w:divBdr>
    </w:div>
    <w:div w:id="209002599">
      <w:bodyDiv w:val="1"/>
      <w:marLeft w:val="0"/>
      <w:marRight w:val="0"/>
      <w:marTop w:val="0"/>
      <w:marBottom w:val="0"/>
      <w:divBdr>
        <w:top w:val="none" w:sz="0" w:space="0" w:color="auto"/>
        <w:left w:val="none" w:sz="0" w:space="0" w:color="auto"/>
        <w:bottom w:val="none" w:sz="0" w:space="0" w:color="auto"/>
        <w:right w:val="none" w:sz="0" w:space="0" w:color="auto"/>
      </w:divBdr>
      <w:divsChild>
        <w:div w:id="1025865574">
          <w:marLeft w:val="274"/>
          <w:marRight w:val="0"/>
          <w:marTop w:val="0"/>
          <w:marBottom w:val="0"/>
          <w:divBdr>
            <w:top w:val="none" w:sz="0" w:space="0" w:color="auto"/>
            <w:left w:val="none" w:sz="0" w:space="0" w:color="auto"/>
            <w:bottom w:val="none" w:sz="0" w:space="0" w:color="auto"/>
            <w:right w:val="none" w:sz="0" w:space="0" w:color="auto"/>
          </w:divBdr>
        </w:div>
        <w:div w:id="1100444020">
          <w:marLeft w:val="274"/>
          <w:marRight w:val="0"/>
          <w:marTop w:val="0"/>
          <w:marBottom w:val="0"/>
          <w:divBdr>
            <w:top w:val="none" w:sz="0" w:space="0" w:color="auto"/>
            <w:left w:val="none" w:sz="0" w:space="0" w:color="auto"/>
            <w:bottom w:val="none" w:sz="0" w:space="0" w:color="auto"/>
            <w:right w:val="none" w:sz="0" w:space="0" w:color="auto"/>
          </w:divBdr>
        </w:div>
      </w:divsChild>
    </w:div>
    <w:div w:id="210577670">
      <w:bodyDiv w:val="1"/>
      <w:marLeft w:val="0"/>
      <w:marRight w:val="0"/>
      <w:marTop w:val="0"/>
      <w:marBottom w:val="0"/>
      <w:divBdr>
        <w:top w:val="none" w:sz="0" w:space="0" w:color="auto"/>
        <w:left w:val="none" w:sz="0" w:space="0" w:color="auto"/>
        <w:bottom w:val="none" w:sz="0" w:space="0" w:color="auto"/>
        <w:right w:val="none" w:sz="0" w:space="0" w:color="auto"/>
      </w:divBdr>
    </w:div>
    <w:div w:id="222720496">
      <w:bodyDiv w:val="1"/>
      <w:marLeft w:val="0"/>
      <w:marRight w:val="0"/>
      <w:marTop w:val="0"/>
      <w:marBottom w:val="0"/>
      <w:divBdr>
        <w:top w:val="none" w:sz="0" w:space="0" w:color="auto"/>
        <w:left w:val="none" w:sz="0" w:space="0" w:color="auto"/>
        <w:bottom w:val="none" w:sz="0" w:space="0" w:color="auto"/>
        <w:right w:val="none" w:sz="0" w:space="0" w:color="auto"/>
      </w:divBdr>
    </w:div>
    <w:div w:id="223373765">
      <w:bodyDiv w:val="1"/>
      <w:marLeft w:val="0"/>
      <w:marRight w:val="0"/>
      <w:marTop w:val="0"/>
      <w:marBottom w:val="0"/>
      <w:divBdr>
        <w:top w:val="none" w:sz="0" w:space="0" w:color="auto"/>
        <w:left w:val="none" w:sz="0" w:space="0" w:color="auto"/>
        <w:bottom w:val="none" w:sz="0" w:space="0" w:color="auto"/>
        <w:right w:val="none" w:sz="0" w:space="0" w:color="auto"/>
      </w:divBdr>
    </w:div>
    <w:div w:id="229466729">
      <w:bodyDiv w:val="1"/>
      <w:marLeft w:val="0"/>
      <w:marRight w:val="0"/>
      <w:marTop w:val="0"/>
      <w:marBottom w:val="0"/>
      <w:divBdr>
        <w:top w:val="none" w:sz="0" w:space="0" w:color="auto"/>
        <w:left w:val="none" w:sz="0" w:space="0" w:color="auto"/>
        <w:bottom w:val="none" w:sz="0" w:space="0" w:color="auto"/>
        <w:right w:val="none" w:sz="0" w:space="0" w:color="auto"/>
      </w:divBdr>
    </w:div>
    <w:div w:id="233587347">
      <w:bodyDiv w:val="1"/>
      <w:marLeft w:val="0"/>
      <w:marRight w:val="0"/>
      <w:marTop w:val="0"/>
      <w:marBottom w:val="0"/>
      <w:divBdr>
        <w:top w:val="none" w:sz="0" w:space="0" w:color="auto"/>
        <w:left w:val="none" w:sz="0" w:space="0" w:color="auto"/>
        <w:bottom w:val="none" w:sz="0" w:space="0" w:color="auto"/>
        <w:right w:val="none" w:sz="0" w:space="0" w:color="auto"/>
      </w:divBdr>
    </w:div>
    <w:div w:id="234318726">
      <w:bodyDiv w:val="1"/>
      <w:marLeft w:val="0"/>
      <w:marRight w:val="0"/>
      <w:marTop w:val="0"/>
      <w:marBottom w:val="0"/>
      <w:divBdr>
        <w:top w:val="none" w:sz="0" w:space="0" w:color="auto"/>
        <w:left w:val="none" w:sz="0" w:space="0" w:color="auto"/>
        <w:bottom w:val="none" w:sz="0" w:space="0" w:color="auto"/>
        <w:right w:val="none" w:sz="0" w:space="0" w:color="auto"/>
      </w:divBdr>
    </w:div>
    <w:div w:id="235482344">
      <w:bodyDiv w:val="1"/>
      <w:marLeft w:val="0"/>
      <w:marRight w:val="0"/>
      <w:marTop w:val="0"/>
      <w:marBottom w:val="0"/>
      <w:divBdr>
        <w:top w:val="none" w:sz="0" w:space="0" w:color="auto"/>
        <w:left w:val="none" w:sz="0" w:space="0" w:color="auto"/>
        <w:bottom w:val="none" w:sz="0" w:space="0" w:color="auto"/>
        <w:right w:val="none" w:sz="0" w:space="0" w:color="auto"/>
      </w:divBdr>
      <w:divsChild>
        <w:div w:id="1759714213">
          <w:marLeft w:val="446"/>
          <w:marRight w:val="0"/>
          <w:marTop w:val="200"/>
          <w:marBottom w:val="0"/>
          <w:divBdr>
            <w:top w:val="none" w:sz="0" w:space="0" w:color="auto"/>
            <w:left w:val="none" w:sz="0" w:space="0" w:color="auto"/>
            <w:bottom w:val="none" w:sz="0" w:space="0" w:color="auto"/>
            <w:right w:val="none" w:sz="0" w:space="0" w:color="auto"/>
          </w:divBdr>
        </w:div>
        <w:div w:id="1944916753">
          <w:marLeft w:val="446"/>
          <w:marRight w:val="0"/>
          <w:marTop w:val="200"/>
          <w:marBottom w:val="0"/>
          <w:divBdr>
            <w:top w:val="none" w:sz="0" w:space="0" w:color="auto"/>
            <w:left w:val="none" w:sz="0" w:space="0" w:color="auto"/>
            <w:bottom w:val="none" w:sz="0" w:space="0" w:color="auto"/>
            <w:right w:val="none" w:sz="0" w:space="0" w:color="auto"/>
          </w:divBdr>
        </w:div>
      </w:divsChild>
    </w:div>
    <w:div w:id="240020529">
      <w:bodyDiv w:val="1"/>
      <w:marLeft w:val="0"/>
      <w:marRight w:val="0"/>
      <w:marTop w:val="0"/>
      <w:marBottom w:val="0"/>
      <w:divBdr>
        <w:top w:val="none" w:sz="0" w:space="0" w:color="auto"/>
        <w:left w:val="none" w:sz="0" w:space="0" w:color="auto"/>
        <w:bottom w:val="none" w:sz="0" w:space="0" w:color="auto"/>
        <w:right w:val="none" w:sz="0" w:space="0" w:color="auto"/>
      </w:divBdr>
      <w:divsChild>
        <w:div w:id="468480021">
          <w:marLeft w:val="360"/>
          <w:marRight w:val="0"/>
          <w:marTop w:val="0"/>
          <w:marBottom w:val="0"/>
          <w:divBdr>
            <w:top w:val="none" w:sz="0" w:space="0" w:color="auto"/>
            <w:left w:val="none" w:sz="0" w:space="0" w:color="auto"/>
            <w:bottom w:val="none" w:sz="0" w:space="0" w:color="auto"/>
            <w:right w:val="none" w:sz="0" w:space="0" w:color="auto"/>
          </w:divBdr>
        </w:div>
        <w:div w:id="579758434">
          <w:marLeft w:val="360"/>
          <w:marRight w:val="0"/>
          <w:marTop w:val="0"/>
          <w:marBottom w:val="0"/>
          <w:divBdr>
            <w:top w:val="none" w:sz="0" w:space="0" w:color="auto"/>
            <w:left w:val="none" w:sz="0" w:space="0" w:color="auto"/>
            <w:bottom w:val="none" w:sz="0" w:space="0" w:color="auto"/>
            <w:right w:val="none" w:sz="0" w:space="0" w:color="auto"/>
          </w:divBdr>
        </w:div>
        <w:div w:id="1888487575">
          <w:marLeft w:val="360"/>
          <w:marRight w:val="0"/>
          <w:marTop w:val="0"/>
          <w:marBottom w:val="0"/>
          <w:divBdr>
            <w:top w:val="none" w:sz="0" w:space="0" w:color="auto"/>
            <w:left w:val="none" w:sz="0" w:space="0" w:color="auto"/>
            <w:bottom w:val="none" w:sz="0" w:space="0" w:color="auto"/>
            <w:right w:val="none" w:sz="0" w:space="0" w:color="auto"/>
          </w:divBdr>
        </w:div>
        <w:div w:id="2058700577">
          <w:marLeft w:val="360"/>
          <w:marRight w:val="0"/>
          <w:marTop w:val="0"/>
          <w:marBottom w:val="0"/>
          <w:divBdr>
            <w:top w:val="none" w:sz="0" w:space="0" w:color="auto"/>
            <w:left w:val="none" w:sz="0" w:space="0" w:color="auto"/>
            <w:bottom w:val="none" w:sz="0" w:space="0" w:color="auto"/>
            <w:right w:val="none" w:sz="0" w:space="0" w:color="auto"/>
          </w:divBdr>
        </w:div>
      </w:divsChild>
    </w:div>
    <w:div w:id="242954551">
      <w:bodyDiv w:val="1"/>
      <w:marLeft w:val="0"/>
      <w:marRight w:val="0"/>
      <w:marTop w:val="0"/>
      <w:marBottom w:val="0"/>
      <w:divBdr>
        <w:top w:val="none" w:sz="0" w:space="0" w:color="auto"/>
        <w:left w:val="none" w:sz="0" w:space="0" w:color="auto"/>
        <w:bottom w:val="none" w:sz="0" w:space="0" w:color="auto"/>
        <w:right w:val="none" w:sz="0" w:space="0" w:color="auto"/>
      </w:divBdr>
      <w:divsChild>
        <w:div w:id="130948358">
          <w:marLeft w:val="274"/>
          <w:marRight w:val="0"/>
          <w:marTop w:val="0"/>
          <w:marBottom w:val="0"/>
          <w:divBdr>
            <w:top w:val="none" w:sz="0" w:space="0" w:color="auto"/>
            <w:left w:val="none" w:sz="0" w:space="0" w:color="auto"/>
            <w:bottom w:val="none" w:sz="0" w:space="0" w:color="auto"/>
            <w:right w:val="none" w:sz="0" w:space="0" w:color="auto"/>
          </w:divBdr>
        </w:div>
        <w:div w:id="181825528">
          <w:marLeft w:val="360"/>
          <w:marRight w:val="0"/>
          <w:marTop w:val="0"/>
          <w:marBottom w:val="0"/>
          <w:divBdr>
            <w:top w:val="none" w:sz="0" w:space="0" w:color="auto"/>
            <w:left w:val="none" w:sz="0" w:space="0" w:color="auto"/>
            <w:bottom w:val="none" w:sz="0" w:space="0" w:color="auto"/>
            <w:right w:val="none" w:sz="0" w:space="0" w:color="auto"/>
          </w:divBdr>
        </w:div>
        <w:div w:id="201945900">
          <w:marLeft w:val="274"/>
          <w:marRight w:val="0"/>
          <w:marTop w:val="0"/>
          <w:marBottom w:val="0"/>
          <w:divBdr>
            <w:top w:val="none" w:sz="0" w:space="0" w:color="auto"/>
            <w:left w:val="none" w:sz="0" w:space="0" w:color="auto"/>
            <w:bottom w:val="none" w:sz="0" w:space="0" w:color="auto"/>
            <w:right w:val="none" w:sz="0" w:space="0" w:color="auto"/>
          </w:divBdr>
        </w:div>
        <w:div w:id="262038992">
          <w:marLeft w:val="274"/>
          <w:marRight w:val="0"/>
          <w:marTop w:val="0"/>
          <w:marBottom w:val="0"/>
          <w:divBdr>
            <w:top w:val="none" w:sz="0" w:space="0" w:color="auto"/>
            <w:left w:val="none" w:sz="0" w:space="0" w:color="auto"/>
            <w:bottom w:val="none" w:sz="0" w:space="0" w:color="auto"/>
            <w:right w:val="none" w:sz="0" w:space="0" w:color="auto"/>
          </w:divBdr>
        </w:div>
        <w:div w:id="290014825">
          <w:marLeft w:val="360"/>
          <w:marRight w:val="0"/>
          <w:marTop w:val="0"/>
          <w:marBottom w:val="0"/>
          <w:divBdr>
            <w:top w:val="none" w:sz="0" w:space="0" w:color="auto"/>
            <w:left w:val="none" w:sz="0" w:space="0" w:color="auto"/>
            <w:bottom w:val="none" w:sz="0" w:space="0" w:color="auto"/>
            <w:right w:val="none" w:sz="0" w:space="0" w:color="auto"/>
          </w:divBdr>
        </w:div>
        <w:div w:id="530143615">
          <w:marLeft w:val="360"/>
          <w:marRight w:val="0"/>
          <w:marTop w:val="0"/>
          <w:marBottom w:val="0"/>
          <w:divBdr>
            <w:top w:val="none" w:sz="0" w:space="0" w:color="auto"/>
            <w:left w:val="none" w:sz="0" w:space="0" w:color="auto"/>
            <w:bottom w:val="none" w:sz="0" w:space="0" w:color="auto"/>
            <w:right w:val="none" w:sz="0" w:space="0" w:color="auto"/>
          </w:divBdr>
        </w:div>
        <w:div w:id="549658073">
          <w:marLeft w:val="274"/>
          <w:marRight w:val="0"/>
          <w:marTop w:val="0"/>
          <w:marBottom w:val="0"/>
          <w:divBdr>
            <w:top w:val="none" w:sz="0" w:space="0" w:color="auto"/>
            <w:left w:val="none" w:sz="0" w:space="0" w:color="auto"/>
            <w:bottom w:val="none" w:sz="0" w:space="0" w:color="auto"/>
            <w:right w:val="none" w:sz="0" w:space="0" w:color="auto"/>
          </w:divBdr>
        </w:div>
        <w:div w:id="600530884">
          <w:marLeft w:val="994"/>
          <w:marRight w:val="0"/>
          <w:marTop w:val="0"/>
          <w:marBottom w:val="0"/>
          <w:divBdr>
            <w:top w:val="none" w:sz="0" w:space="0" w:color="auto"/>
            <w:left w:val="none" w:sz="0" w:space="0" w:color="auto"/>
            <w:bottom w:val="none" w:sz="0" w:space="0" w:color="auto"/>
            <w:right w:val="none" w:sz="0" w:space="0" w:color="auto"/>
          </w:divBdr>
        </w:div>
        <w:div w:id="727612196">
          <w:marLeft w:val="360"/>
          <w:marRight w:val="0"/>
          <w:marTop w:val="0"/>
          <w:marBottom w:val="0"/>
          <w:divBdr>
            <w:top w:val="none" w:sz="0" w:space="0" w:color="auto"/>
            <w:left w:val="none" w:sz="0" w:space="0" w:color="auto"/>
            <w:bottom w:val="none" w:sz="0" w:space="0" w:color="auto"/>
            <w:right w:val="none" w:sz="0" w:space="0" w:color="auto"/>
          </w:divBdr>
        </w:div>
        <w:div w:id="730663809">
          <w:marLeft w:val="994"/>
          <w:marRight w:val="0"/>
          <w:marTop w:val="0"/>
          <w:marBottom w:val="0"/>
          <w:divBdr>
            <w:top w:val="none" w:sz="0" w:space="0" w:color="auto"/>
            <w:left w:val="none" w:sz="0" w:space="0" w:color="auto"/>
            <w:bottom w:val="none" w:sz="0" w:space="0" w:color="auto"/>
            <w:right w:val="none" w:sz="0" w:space="0" w:color="auto"/>
          </w:divBdr>
        </w:div>
        <w:div w:id="784732658">
          <w:marLeft w:val="274"/>
          <w:marRight w:val="0"/>
          <w:marTop w:val="0"/>
          <w:marBottom w:val="0"/>
          <w:divBdr>
            <w:top w:val="none" w:sz="0" w:space="0" w:color="auto"/>
            <w:left w:val="none" w:sz="0" w:space="0" w:color="auto"/>
            <w:bottom w:val="none" w:sz="0" w:space="0" w:color="auto"/>
            <w:right w:val="none" w:sz="0" w:space="0" w:color="auto"/>
          </w:divBdr>
        </w:div>
        <w:div w:id="928200179">
          <w:marLeft w:val="994"/>
          <w:marRight w:val="0"/>
          <w:marTop w:val="0"/>
          <w:marBottom w:val="0"/>
          <w:divBdr>
            <w:top w:val="none" w:sz="0" w:space="0" w:color="auto"/>
            <w:left w:val="none" w:sz="0" w:space="0" w:color="auto"/>
            <w:bottom w:val="none" w:sz="0" w:space="0" w:color="auto"/>
            <w:right w:val="none" w:sz="0" w:space="0" w:color="auto"/>
          </w:divBdr>
        </w:div>
        <w:div w:id="948003068">
          <w:marLeft w:val="994"/>
          <w:marRight w:val="0"/>
          <w:marTop w:val="0"/>
          <w:marBottom w:val="0"/>
          <w:divBdr>
            <w:top w:val="none" w:sz="0" w:space="0" w:color="auto"/>
            <w:left w:val="none" w:sz="0" w:space="0" w:color="auto"/>
            <w:bottom w:val="none" w:sz="0" w:space="0" w:color="auto"/>
            <w:right w:val="none" w:sz="0" w:space="0" w:color="auto"/>
          </w:divBdr>
        </w:div>
        <w:div w:id="962227159">
          <w:marLeft w:val="360"/>
          <w:marRight w:val="0"/>
          <w:marTop w:val="0"/>
          <w:marBottom w:val="0"/>
          <w:divBdr>
            <w:top w:val="none" w:sz="0" w:space="0" w:color="auto"/>
            <w:left w:val="none" w:sz="0" w:space="0" w:color="auto"/>
            <w:bottom w:val="none" w:sz="0" w:space="0" w:color="auto"/>
            <w:right w:val="none" w:sz="0" w:space="0" w:color="auto"/>
          </w:divBdr>
        </w:div>
        <w:div w:id="1208178315">
          <w:marLeft w:val="994"/>
          <w:marRight w:val="0"/>
          <w:marTop w:val="0"/>
          <w:marBottom w:val="0"/>
          <w:divBdr>
            <w:top w:val="none" w:sz="0" w:space="0" w:color="auto"/>
            <w:left w:val="none" w:sz="0" w:space="0" w:color="auto"/>
            <w:bottom w:val="none" w:sz="0" w:space="0" w:color="auto"/>
            <w:right w:val="none" w:sz="0" w:space="0" w:color="auto"/>
          </w:divBdr>
        </w:div>
        <w:div w:id="1293513022">
          <w:marLeft w:val="274"/>
          <w:marRight w:val="0"/>
          <w:marTop w:val="0"/>
          <w:marBottom w:val="0"/>
          <w:divBdr>
            <w:top w:val="none" w:sz="0" w:space="0" w:color="auto"/>
            <w:left w:val="none" w:sz="0" w:space="0" w:color="auto"/>
            <w:bottom w:val="none" w:sz="0" w:space="0" w:color="auto"/>
            <w:right w:val="none" w:sz="0" w:space="0" w:color="auto"/>
          </w:divBdr>
        </w:div>
        <w:div w:id="1307317856">
          <w:marLeft w:val="274"/>
          <w:marRight w:val="0"/>
          <w:marTop w:val="0"/>
          <w:marBottom w:val="0"/>
          <w:divBdr>
            <w:top w:val="none" w:sz="0" w:space="0" w:color="auto"/>
            <w:left w:val="none" w:sz="0" w:space="0" w:color="auto"/>
            <w:bottom w:val="none" w:sz="0" w:space="0" w:color="auto"/>
            <w:right w:val="none" w:sz="0" w:space="0" w:color="auto"/>
          </w:divBdr>
        </w:div>
        <w:div w:id="1319386729">
          <w:marLeft w:val="360"/>
          <w:marRight w:val="0"/>
          <w:marTop w:val="0"/>
          <w:marBottom w:val="0"/>
          <w:divBdr>
            <w:top w:val="none" w:sz="0" w:space="0" w:color="auto"/>
            <w:left w:val="none" w:sz="0" w:space="0" w:color="auto"/>
            <w:bottom w:val="none" w:sz="0" w:space="0" w:color="auto"/>
            <w:right w:val="none" w:sz="0" w:space="0" w:color="auto"/>
          </w:divBdr>
        </w:div>
        <w:div w:id="1332610170">
          <w:marLeft w:val="274"/>
          <w:marRight w:val="0"/>
          <w:marTop w:val="0"/>
          <w:marBottom w:val="0"/>
          <w:divBdr>
            <w:top w:val="none" w:sz="0" w:space="0" w:color="auto"/>
            <w:left w:val="none" w:sz="0" w:space="0" w:color="auto"/>
            <w:bottom w:val="none" w:sz="0" w:space="0" w:color="auto"/>
            <w:right w:val="none" w:sz="0" w:space="0" w:color="auto"/>
          </w:divBdr>
        </w:div>
        <w:div w:id="1362440275">
          <w:marLeft w:val="274"/>
          <w:marRight w:val="0"/>
          <w:marTop w:val="0"/>
          <w:marBottom w:val="0"/>
          <w:divBdr>
            <w:top w:val="none" w:sz="0" w:space="0" w:color="auto"/>
            <w:left w:val="none" w:sz="0" w:space="0" w:color="auto"/>
            <w:bottom w:val="none" w:sz="0" w:space="0" w:color="auto"/>
            <w:right w:val="none" w:sz="0" w:space="0" w:color="auto"/>
          </w:divBdr>
        </w:div>
        <w:div w:id="1420326833">
          <w:marLeft w:val="274"/>
          <w:marRight w:val="0"/>
          <w:marTop w:val="0"/>
          <w:marBottom w:val="0"/>
          <w:divBdr>
            <w:top w:val="none" w:sz="0" w:space="0" w:color="auto"/>
            <w:left w:val="none" w:sz="0" w:space="0" w:color="auto"/>
            <w:bottom w:val="none" w:sz="0" w:space="0" w:color="auto"/>
            <w:right w:val="none" w:sz="0" w:space="0" w:color="auto"/>
          </w:divBdr>
        </w:div>
        <w:div w:id="1584609377">
          <w:marLeft w:val="274"/>
          <w:marRight w:val="0"/>
          <w:marTop w:val="0"/>
          <w:marBottom w:val="0"/>
          <w:divBdr>
            <w:top w:val="none" w:sz="0" w:space="0" w:color="auto"/>
            <w:left w:val="none" w:sz="0" w:space="0" w:color="auto"/>
            <w:bottom w:val="none" w:sz="0" w:space="0" w:color="auto"/>
            <w:right w:val="none" w:sz="0" w:space="0" w:color="auto"/>
          </w:divBdr>
        </w:div>
        <w:div w:id="1588003613">
          <w:marLeft w:val="274"/>
          <w:marRight w:val="0"/>
          <w:marTop w:val="0"/>
          <w:marBottom w:val="0"/>
          <w:divBdr>
            <w:top w:val="none" w:sz="0" w:space="0" w:color="auto"/>
            <w:left w:val="none" w:sz="0" w:space="0" w:color="auto"/>
            <w:bottom w:val="none" w:sz="0" w:space="0" w:color="auto"/>
            <w:right w:val="none" w:sz="0" w:space="0" w:color="auto"/>
          </w:divBdr>
        </w:div>
        <w:div w:id="1815102899">
          <w:marLeft w:val="274"/>
          <w:marRight w:val="0"/>
          <w:marTop w:val="0"/>
          <w:marBottom w:val="0"/>
          <w:divBdr>
            <w:top w:val="none" w:sz="0" w:space="0" w:color="auto"/>
            <w:left w:val="none" w:sz="0" w:space="0" w:color="auto"/>
            <w:bottom w:val="none" w:sz="0" w:space="0" w:color="auto"/>
            <w:right w:val="none" w:sz="0" w:space="0" w:color="auto"/>
          </w:divBdr>
        </w:div>
        <w:div w:id="1832982789">
          <w:marLeft w:val="360"/>
          <w:marRight w:val="0"/>
          <w:marTop w:val="0"/>
          <w:marBottom w:val="0"/>
          <w:divBdr>
            <w:top w:val="none" w:sz="0" w:space="0" w:color="auto"/>
            <w:left w:val="none" w:sz="0" w:space="0" w:color="auto"/>
            <w:bottom w:val="none" w:sz="0" w:space="0" w:color="auto"/>
            <w:right w:val="none" w:sz="0" w:space="0" w:color="auto"/>
          </w:divBdr>
        </w:div>
        <w:div w:id="2042436699">
          <w:marLeft w:val="274"/>
          <w:marRight w:val="0"/>
          <w:marTop w:val="0"/>
          <w:marBottom w:val="0"/>
          <w:divBdr>
            <w:top w:val="none" w:sz="0" w:space="0" w:color="auto"/>
            <w:left w:val="none" w:sz="0" w:space="0" w:color="auto"/>
            <w:bottom w:val="none" w:sz="0" w:space="0" w:color="auto"/>
            <w:right w:val="none" w:sz="0" w:space="0" w:color="auto"/>
          </w:divBdr>
        </w:div>
        <w:div w:id="2107654846">
          <w:marLeft w:val="274"/>
          <w:marRight w:val="0"/>
          <w:marTop w:val="0"/>
          <w:marBottom w:val="0"/>
          <w:divBdr>
            <w:top w:val="none" w:sz="0" w:space="0" w:color="auto"/>
            <w:left w:val="none" w:sz="0" w:space="0" w:color="auto"/>
            <w:bottom w:val="none" w:sz="0" w:space="0" w:color="auto"/>
            <w:right w:val="none" w:sz="0" w:space="0" w:color="auto"/>
          </w:divBdr>
        </w:div>
        <w:div w:id="2118593215">
          <w:marLeft w:val="274"/>
          <w:marRight w:val="0"/>
          <w:marTop w:val="0"/>
          <w:marBottom w:val="0"/>
          <w:divBdr>
            <w:top w:val="none" w:sz="0" w:space="0" w:color="auto"/>
            <w:left w:val="none" w:sz="0" w:space="0" w:color="auto"/>
            <w:bottom w:val="none" w:sz="0" w:space="0" w:color="auto"/>
            <w:right w:val="none" w:sz="0" w:space="0" w:color="auto"/>
          </w:divBdr>
        </w:div>
        <w:div w:id="2139257830">
          <w:marLeft w:val="274"/>
          <w:marRight w:val="0"/>
          <w:marTop w:val="0"/>
          <w:marBottom w:val="0"/>
          <w:divBdr>
            <w:top w:val="none" w:sz="0" w:space="0" w:color="auto"/>
            <w:left w:val="none" w:sz="0" w:space="0" w:color="auto"/>
            <w:bottom w:val="none" w:sz="0" w:space="0" w:color="auto"/>
            <w:right w:val="none" w:sz="0" w:space="0" w:color="auto"/>
          </w:divBdr>
        </w:div>
      </w:divsChild>
    </w:div>
    <w:div w:id="245111941">
      <w:bodyDiv w:val="1"/>
      <w:marLeft w:val="0"/>
      <w:marRight w:val="0"/>
      <w:marTop w:val="0"/>
      <w:marBottom w:val="0"/>
      <w:divBdr>
        <w:top w:val="none" w:sz="0" w:space="0" w:color="auto"/>
        <w:left w:val="none" w:sz="0" w:space="0" w:color="auto"/>
        <w:bottom w:val="none" w:sz="0" w:space="0" w:color="auto"/>
        <w:right w:val="none" w:sz="0" w:space="0" w:color="auto"/>
      </w:divBdr>
    </w:div>
    <w:div w:id="246355103">
      <w:bodyDiv w:val="1"/>
      <w:marLeft w:val="0"/>
      <w:marRight w:val="0"/>
      <w:marTop w:val="0"/>
      <w:marBottom w:val="0"/>
      <w:divBdr>
        <w:top w:val="none" w:sz="0" w:space="0" w:color="auto"/>
        <w:left w:val="none" w:sz="0" w:space="0" w:color="auto"/>
        <w:bottom w:val="none" w:sz="0" w:space="0" w:color="auto"/>
        <w:right w:val="none" w:sz="0" w:space="0" w:color="auto"/>
      </w:divBdr>
    </w:div>
    <w:div w:id="249704427">
      <w:bodyDiv w:val="1"/>
      <w:marLeft w:val="0"/>
      <w:marRight w:val="0"/>
      <w:marTop w:val="0"/>
      <w:marBottom w:val="0"/>
      <w:divBdr>
        <w:top w:val="none" w:sz="0" w:space="0" w:color="auto"/>
        <w:left w:val="none" w:sz="0" w:space="0" w:color="auto"/>
        <w:bottom w:val="none" w:sz="0" w:space="0" w:color="auto"/>
        <w:right w:val="none" w:sz="0" w:space="0" w:color="auto"/>
      </w:divBdr>
    </w:div>
    <w:div w:id="252013587">
      <w:bodyDiv w:val="1"/>
      <w:marLeft w:val="0"/>
      <w:marRight w:val="0"/>
      <w:marTop w:val="0"/>
      <w:marBottom w:val="0"/>
      <w:divBdr>
        <w:top w:val="none" w:sz="0" w:space="0" w:color="auto"/>
        <w:left w:val="none" w:sz="0" w:space="0" w:color="auto"/>
        <w:bottom w:val="none" w:sz="0" w:space="0" w:color="auto"/>
        <w:right w:val="none" w:sz="0" w:space="0" w:color="auto"/>
      </w:divBdr>
    </w:div>
    <w:div w:id="264659191">
      <w:bodyDiv w:val="1"/>
      <w:marLeft w:val="0"/>
      <w:marRight w:val="0"/>
      <w:marTop w:val="0"/>
      <w:marBottom w:val="0"/>
      <w:divBdr>
        <w:top w:val="none" w:sz="0" w:space="0" w:color="auto"/>
        <w:left w:val="none" w:sz="0" w:space="0" w:color="auto"/>
        <w:bottom w:val="none" w:sz="0" w:space="0" w:color="auto"/>
        <w:right w:val="none" w:sz="0" w:space="0" w:color="auto"/>
      </w:divBdr>
      <w:divsChild>
        <w:div w:id="1266687901">
          <w:marLeft w:val="360"/>
          <w:marRight w:val="0"/>
          <w:marTop w:val="0"/>
          <w:marBottom w:val="0"/>
          <w:divBdr>
            <w:top w:val="none" w:sz="0" w:space="0" w:color="auto"/>
            <w:left w:val="none" w:sz="0" w:space="0" w:color="auto"/>
            <w:bottom w:val="none" w:sz="0" w:space="0" w:color="auto"/>
            <w:right w:val="none" w:sz="0" w:space="0" w:color="auto"/>
          </w:divBdr>
        </w:div>
        <w:div w:id="1663311533">
          <w:marLeft w:val="360"/>
          <w:marRight w:val="0"/>
          <w:marTop w:val="0"/>
          <w:marBottom w:val="0"/>
          <w:divBdr>
            <w:top w:val="none" w:sz="0" w:space="0" w:color="auto"/>
            <w:left w:val="none" w:sz="0" w:space="0" w:color="auto"/>
            <w:bottom w:val="none" w:sz="0" w:space="0" w:color="auto"/>
            <w:right w:val="none" w:sz="0" w:space="0" w:color="auto"/>
          </w:divBdr>
        </w:div>
      </w:divsChild>
    </w:div>
    <w:div w:id="266234934">
      <w:bodyDiv w:val="1"/>
      <w:marLeft w:val="0"/>
      <w:marRight w:val="0"/>
      <w:marTop w:val="0"/>
      <w:marBottom w:val="0"/>
      <w:divBdr>
        <w:top w:val="none" w:sz="0" w:space="0" w:color="auto"/>
        <w:left w:val="none" w:sz="0" w:space="0" w:color="auto"/>
        <w:bottom w:val="none" w:sz="0" w:space="0" w:color="auto"/>
        <w:right w:val="none" w:sz="0" w:space="0" w:color="auto"/>
      </w:divBdr>
    </w:div>
    <w:div w:id="269897500">
      <w:bodyDiv w:val="1"/>
      <w:marLeft w:val="0"/>
      <w:marRight w:val="0"/>
      <w:marTop w:val="0"/>
      <w:marBottom w:val="0"/>
      <w:divBdr>
        <w:top w:val="none" w:sz="0" w:space="0" w:color="auto"/>
        <w:left w:val="none" w:sz="0" w:space="0" w:color="auto"/>
        <w:bottom w:val="none" w:sz="0" w:space="0" w:color="auto"/>
        <w:right w:val="none" w:sz="0" w:space="0" w:color="auto"/>
      </w:divBdr>
    </w:div>
    <w:div w:id="273445565">
      <w:bodyDiv w:val="1"/>
      <w:marLeft w:val="0"/>
      <w:marRight w:val="0"/>
      <w:marTop w:val="0"/>
      <w:marBottom w:val="0"/>
      <w:divBdr>
        <w:top w:val="none" w:sz="0" w:space="0" w:color="auto"/>
        <w:left w:val="none" w:sz="0" w:space="0" w:color="auto"/>
        <w:bottom w:val="none" w:sz="0" w:space="0" w:color="auto"/>
        <w:right w:val="none" w:sz="0" w:space="0" w:color="auto"/>
      </w:divBdr>
    </w:div>
    <w:div w:id="280038792">
      <w:bodyDiv w:val="1"/>
      <w:marLeft w:val="0"/>
      <w:marRight w:val="0"/>
      <w:marTop w:val="0"/>
      <w:marBottom w:val="0"/>
      <w:divBdr>
        <w:top w:val="none" w:sz="0" w:space="0" w:color="auto"/>
        <w:left w:val="none" w:sz="0" w:space="0" w:color="auto"/>
        <w:bottom w:val="none" w:sz="0" w:space="0" w:color="auto"/>
        <w:right w:val="none" w:sz="0" w:space="0" w:color="auto"/>
      </w:divBdr>
      <w:divsChild>
        <w:div w:id="364406619">
          <w:marLeft w:val="360"/>
          <w:marRight w:val="0"/>
          <w:marTop w:val="0"/>
          <w:marBottom w:val="0"/>
          <w:divBdr>
            <w:top w:val="none" w:sz="0" w:space="0" w:color="auto"/>
            <w:left w:val="none" w:sz="0" w:space="0" w:color="auto"/>
            <w:bottom w:val="none" w:sz="0" w:space="0" w:color="auto"/>
            <w:right w:val="none" w:sz="0" w:space="0" w:color="auto"/>
          </w:divBdr>
        </w:div>
        <w:div w:id="981424750">
          <w:marLeft w:val="360"/>
          <w:marRight w:val="0"/>
          <w:marTop w:val="0"/>
          <w:marBottom w:val="0"/>
          <w:divBdr>
            <w:top w:val="none" w:sz="0" w:space="0" w:color="auto"/>
            <w:left w:val="none" w:sz="0" w:space="0" w:color="auto"/>
            <w:bottom w:val="none" w:sz="0" w:space="0" w:color="auto"/>
            <w:right w:val="none" w:sz="0" w:space="0" w:color="auto"/>
          </w:divBdr>
        </w:div>
        <w:div w:id="1291546910">
          <w:marLeft w:val="360"/>
          <w:marRight w:val="0"/>
          <w:marTop w:val="0"/>
          <w:marBottom w:val="0"/>
          <w:divBdr>
            <w:top w:val="none" w:sz="0" w:space="0" w:color="auto"/>
            <w:left w:val="none" w:sz="0" w:space="0" w:color="auto"/>
            <w:bottom w:val="none" w:sz="0" w:space="0" w:color="auto"/>
            <w:right w:val="none" w:sz="0" w:space="0" w:color="auto"/>
          </w:divBdr>
        </w:div>
        <w:div w:id="1566913030">
          <w:marLeft w:val="360"/>
          <w:marRight w:val="0"/>
          <w:marTop w:val="0"/>
          <w:marBottom w:val="0"/>
          <w:divBdr>
            <w:top w:val="none" w:sz="0" w:space="0" w:color="auto"/>
            <w:left w:val="none" w:sz="0" w:space="0" w:color="auto"/>
            <w:bottom w:val="none" w:sz="0" w:space="0" w:color="auto"/>
            <w:right w:val="none" w:sz="0" w:space="0" w:color="auto"/>
          </w:divBdr>
        </w:div>
        <w:div w:id="2068843928">
          <w:marLeft w:val="360"/>
          <w:marRight w:val="0"/>
          <w:marTop w:val="0"/>
          <w:marBottom w:val="0"/>
          <w:divBdr>
            <w:top w:val="none" w:sz="0" w:space="0" w:color="auto"/>
            <w:left w:val="none" w:sz="0" w:space="0" w:color="auto"/>
            <w:bottom w:val="none" w:sz="0" w:space="0" w:color="auto"/>
            <w:right w:val="none" w:sz="0" w:space="0" w:color="auto"/>
          </w:divBdr>
        </w:div>
      </w:divsChild>
    </w:div>
    <w:div w:id="294943664">
      <w:bodyDiv w:val="1"/>
      <w:marLeft w:val="0"/>
      <w:marRight w:val="0"/>
      <w:marTop w:val="0"/>
      <w:marBottom w:val="0"/>
      <w:divBdr>
        <w:top w:val="none" w:sz="0" w:space="0" w:color="auto"/>
        <w:left w:val="none" w:sz="0" w:space="0" w:color="auto"/>
        <w:bottom w:val="none" w:sz="0" w:space="0" w:color="auto"/>
        <w:right w:val="none" w:sz="0" w:space="0" w:color="auto"/>
      </w:divBdr>
    </w:div>
    <w:div w:id="296112961">
      <w:bodyDiv w:val="1"/>
      <w:marLeft w:val="0"/>
      <w:marRight w:val="0"/>
      <w:marTop w:val="0"/>
      <w:marBottom w:val="0"/>
      <w:divBdr>
        <w:top w:val="none" w:sz="0" w:space="0" w:color="auto"/>
        <w:left w:val="none" w:sz="0" w:space="0" w:color="auto"/>
        <w:bottom w:val="none" w:sz="0" w:space="0" w:color="auto"/>
        <w:right w:val="none" w:sz="0" w:space="0" w:color="auto"/>
      </w:divBdr>
    </w:div>
    <w:div w:id="297414374">
      <w:bodyDiv w:val="1"/>
      <w:marLeft w:val="0"/>
      <w:marRight w:val="0"/>
      <w:marTop w:val="0"/>
      <w:marBottom w:val="0"/>
      <w:divBdr>
        <w:top w:val="none" w:sz="0" w:space="0" w:color="auto"/>
        <w:left w:val="none" w:sz="0" w:space="0" w:color="auto"/>
        <w:bottom w:val="none" w:sz="0" w:space="0" w:color="auto"/>
        <w:right w:val="none" w:sz="0" w:space="0" w:color="auto"/>
      </w:divBdr>
    </w:div>
    <w:div w:id="298148681">
      <w:bodyDiv w:val="1"/>
      <w:marLeft w:val="0"/>
      <w:marRight w:val="0"/>
      <w:marTop w:val="0"/>
      <w:marBottom w:val="0"/>
      <w:divBdr>
        <w:top w:val="none" w:sz="0" w:space="0" w:color="auto"/>
        <w:left w:val="none" w:sz="0" w:space="0" w:color="auto"/>
        <w:bottom w:val="none" w:sz="0" w:space="0" w:color="auto"/>
        <w:right w:val="none" w:sz="0" w:space="0" w:color="auto"/>
      </w:divBdr>
      <w:divsChild>
        <w:div w:id="115414768">
          <w:marLeft w:val="360"/>
          <w:marRight w:val="0"/>
          <w:marTop w:val="0"/>
          <w:marBottom w:val="0"/>
          <w:divBdr>
            <w:top w:val="none" w:sz="0" w:space="0" w:color="auto"/>
            <w:left w:val="none" w:sz="0" w:space="0" w:color="auto"/>
            <w:bottom w:val="none" w:sz="0" w:space="0" w:color="auto"/>
            <w:right w:val="none" w:sz="0" w:space="0" w:color="auto"/>
          </w:divBdr>
        </w:div>
        <w:div w:id="209805672">
          <w:marLeft w:val="360"/>
          <w:marRight w:val="0"/>
          <w:marTop w:val="0"/>
          <w:marBottom w:val="0"/>
          <w:divBdr>
            <w:top w:val="none" w:sz="0" w:space="0" w:color="auto"/>
            <w:left w:val="none" w:sz="0" w:space="0" w:color="auto"/>
            <w:bottom w:val="none" w:sz="0" w:space="0" w:color="auto"/>
            <w:right w:val="none" w:sz="0" w:space="0" w:color="auto"/>
          </w:divBdr>
        </w:div>
        <w:div w:id="295915246">
          <w:marLeft w:val="360"/>
          <w:marRight w:val="0"/>
          <w:marTop w:val="0"/>
          <w:marBottom w:val="0"/>
          <w:divBdr>
            <w:top w:val="none" w:sz="0" w:space="0" w:color="auto"/>
            <w:left w:val="none" w:sz="0" w:space="0" w:color="auto"/>
            <w:bottom w:val="none" w:sz="0" w:space="0" w:color="auto"/>
            <w:right w:val="none" w:sz="0" w:space="0" w:color="auto"/>
          </w:divBdr>
        </w:div>
        <w:div w:id="438061686">
          <w:marLeft w:val="1080"/>
          <w:marRight w:val="0"/>
          <w:marTop w:val="0"/>
          <w:marBottom w:val="0"/>
          <w:divBdr>
            <w:top w:val="none" w:sz="0" w:space="0" w:color="auto"/>
            <w:left w:val="none" w:sz="0" w:space="0" w:color="auto"/>
            <w:bottom w:val="none" w:sz="0" w:space="0" w:color="auto"/>
            <w:right w:val="none" w:sz="0" w:space="0" w:color="auto"/>
          </w:divBdr>
        </w:div>
        <w:div w:id="622082028">
          <w:marLeft w:val="360"/>
          <w:marRight w:val="0"/>
          <w:marTop w:val="0"/>
          <w:marBottom w:val="0"/>
          <w:divBdr>
            <w:top w:val="none" w:sz="0" w:space="0" w:color="auto"/>
            <w:left w:val="none" w:sz="0" w:space="0" w:color="auto"/>
            <w:bottom w:val="none" w:sz="0" w:space="0" w:color="auto"/>
            <w:right w:val="none" w:sz="0" w:space="0" w:color="auto"/>
          </w:divBdr>
        </w:div>
        <w:div w:id="1023094792">
          <w:marLeft w:val="1080"/>
          <w:marRight w:val="0"/>
          <w:marTop w:val="0"/>
          <w:marBottom w:val="0"/>
          <w:divBdr>
            <w:top w:val="none" w:sz="0" w:space="0" w:color="auto"/>
            <w:left w:val="none" w:sz="0" w:space="0" w:color="auto"/>
            <w:bottom w:val="none" w:sz="0" w:space="0" w:color="auto"/>
            <w:right w:val="none" w:sz="0" w:space="0" w:color="auto"/>
          </w:divBdr>
        </w:div>
        <w:div w:id="1357584022">
          <w:marLeft w:val="1080"/>
          <w:marRight w:val="0"/>
          <w:marTop w:val="0"/>
          <w:marBottom w:val="0"/>
          <w:divBdr>
            <w:top w:val="none" w:sz="0" w:space="0" w:color="auto"/>
            <w:left w:val="none" w:sz="0" w:space="0" w:color="auto"/>
            <w:bottom w:val="none" w:sz="0" w:space="0" w:color="auto"/>
            <w:right w:val="none" w:sz="0" w:space="0" w:color="auto"/>
          </w:divBdr>
        </w:div>
      </w:divsChild>
    </w:div>
    <w:div w:id="299310407">
      <w:bodyDiv w:val="1"/>
      <w:marLeft w:val="0"/>
      <w:marRight w:val="0"/>
      <w:marTop w:val="0"/>
      <w:marBottom w:val="0"/>
      <w:divBdr>
        <w:top w:val="none" w:sz="0" w:space="0" w:color="auto"/>
        <w:left w:val="none" w:sz="0" w:space="0" w:color="auto"/>
        <w:bottom w:val="none" w:sz="0" w:space="0" w:color="auto"/>
        <w:right w:val="none" w:sz="0" w:space="0" w:color="auto"/>
      </w:divBdr>
      <w:divsChild>
        <w:div w:id="666135193">
          <w:marLeft w:val="360"/>
          <w:marRight w:val="0"/>
          <w:marTop w:val="0"/>
          <w:marBottom w:val="0"/>
          <w:divBdr>
            <w:top w:val="none" w:sz="0" w:space="0" w:color="auto"/>
            <w:left w:val="none" w:sz="0" w:space="0" w:color="auto"/>
            <w:bottom w:val="none" w:sz="0" w:space="0" w:color="auto"/>
            <w:right w:val="none" w:sz="0" w:space="0" w:color="auto"/>
          </w:divBdr>
        </w:div>
        <w:div w:id="966280344">
          <w:marLeft w:val="360"/>
          <w:marRight w:val="0"/>
          <w:marTop w:val="0"/>
          <w:marBottom w:val="0"/>
          <w:divBdr>
            <w:top w:val="none" w:sz="0" w:space="0" w:color="auto"/>
            <w:left w:val="none" w:sz="0" w:space="0" w:color="auto"/>
            <w:bottom w:val="none" w:sz="0" w:space="0" w:color="auto"/>
            <w:right w:val="none" w:sz="0" w:space="0" w:color="auto"/>
          </w:divBdr>
        </w:div>
        <w:div w:id="1559052496">
          <w:marLeft w:val="360"/>
          <w:marRight w:val="0"/>
          <w:marTop w:val="0"/>
          <w:marBottom w:val="0"/>
          <w:divBdr>
            <w:top w:val="none" w:sz="0" w:space="0" w:color="auto"/>
            <w:left w:val="none" w:sz="0" w:space="0" w:color="auto"/>
            <w:bottom w:val="none" w:sz="0" w:space="0" w:color="auto"/>
            <w:right w:val="none" w:sz="0" w:space="0" w:color="auto"/>
          </w:divBdr>
        </w:div>
        <w:div w:id="1566914715">
          <w:marLeft w:val="360"/>
          <w:marRight w:val="0"/>
          <w:marTop w:val="0"/>
          <w:marBottom w:val="0"/>
          <w:divBdr>
            <w:top w:val="none" w:sz="0" w:space="0" w:color="auto"/>
            <w:left w:val="none" w:sz="0" w:space="0" w:color="auto"/>
            <w:bottom w:val="none" w:sz="0" w:space="0" w:color="auto"/>
            <w:right w:val="none" w:sz="0" w:space="0" w:color="auto"/>
          </w:divBdr>
        </w:div>
        <w:div w:id="2042440930">
          <w:marLeft w:val="360"/>
          <w:marRight w:val="0"/>
          <w:marTop w:val="0"/>
          <w:marBottom w:val="0"/>
          <w:divBdr>
            <w:top w:val="none" w:sz="0" w:space="0" w:color="auto"/>
            <w:left w:val="none" w:sz="0" w:space="0" w:color="auto"/>
            <w:bottom w:val="none" w:sz="0" w:space="0" w:color="auto"/>
            <w:right w:val="none" w:sz="0" w:space="0" w:color="auto"/>
          </w:divBdr>
        </w:div>
      </w:divsChild>
    </w:div>
    <w:div w:id="308752838">
      <w:bodyDiv w:val="1"/>
      <w:marLeft w:val="0"/>
      <w:marRight w:val="0"/>
      <w:marTop w:val="0"/>
      <w:marBottom w:val="0"/>
      <w:divBdr>
        <w:top w:val="none" w:sz="0" w:space="0" w:color="auto"/>
        <w:left w:val="none" w:sz="0" w:space="0" w:color="auto"/>
        <w:bottom w:val="none" w:sz="0" w:space="0" w:color="auto"/>
        <w:right w:val="none" w:sz="0" w:space="0" w:color="auto"/>
      </w:divBdr>
    </w:div>
    <w:div w:id="312485699">
      <w:bodyDiv w:val="1"/>
      <w:marLeft w:val="0"/>
      <w:marRight w:val="0"/>
      <w:marTop w:val="0"/>
      <w:marBottom w:val="0"/>
      <w:divBdr>
        <w:top w:val="none" w:sz="0" w:space="0" w:color="auto"/>
        <w:left w:val="none" w:sz="0" w:space="0" w:color="auto"/>
        <w:bottom w:val="none" w:sz="0" w:space="0" w:color="auto"/>
        <w:right w:val="none" w:sz="0" w:space="0" w:color="auto"/>
      </w:divBdr>
      <w:divsChild>
        <w:div w:id="112332537">
          <w:marLeft w:val="274"/>
          <w:marRight w:val="0"/>
          <w:marTop w:val="0"/>
          <w:marBottom w:val="0"/>
          <w:divBdr>
            <w:top w:val="none" w:sz="0" w:space="0" w:color="auto"/>
            <w:left w:val="none" w:sz="0" w:space="0" w:color="auto"/>
            <w:bottom w:val="none" w:sz="0" w:space="0" w:color="auto"/>
            <w:right w:val="none" w:sz="0" w:space="0" w:color="auto"/>
          </w:divBdr>
        </w:div>
        <w:div w:id="1434396328">
          <w:marLeft w:val="274"/>
          <w:marRight w:val="0"/>
          <w:marTop w:val="0"/>
          <w:marBottom w:val="0"/>
          <w:divBdr>
            <w:top w:val="none" w:sz="0" w:space="0" w:color="auto"/>
            <w:left w:val="none" w:sz="0" w:space="0" w:color="auto"/>
            <w:bottom w:val="none" w:sz="0" w:space="0" w:color="auto"/>
            <w:right w:val="none" w:sz="0" w:space="0" w:color="auto"/>
          </w:divBdr>
        </w:div>
      </w:divsChild>
    </w:div>
    <w:div w:id="321272235">
      <w:bodyDiv w:val="1"/>
      <w:marLeft w:val="0"/>
      <w:marRight w:val="0"/>
      <w:marTop w:val="0"/>
      <w:marBottom w:val="0"/>
      <w:divBdr>
        <w:top w:val="none" w:sz="0" w:space="0" w:color="auto"/>
        <w:left w:val="none" w:sz="0" w:space="0" w:color="auto"/>
        <w:bottom w:val="none" w:sz="0" w:space="0" w:color="auto"/>
        <w:right w:val="none" w:sz="0" w:space="0" w:color="auto"/>
      </w:divBdr>
    </w:div>
    <w:div w:id="323048786">
      <w:bodyDiv w:val="1"/>
      <w:marLeft w:val="0"/>
      <w:marRight w:val="0"/>
      <w:marTop w:val="0"/>
      <w:marBottom w:val="0"/>
      <w:divBdr>
        <w:top w:val="none" w:sz="0" w:space="0" w:color="auto"/>
        <w:left w:val="none" w:sz="0" w:space="0" w:color="auto"/>
        <w:bottom w:val="none" w:sz="0" w:space="0" w:color="auto"/>
        <w:right w:val="none" w:sz="0" w:space="0" w:color="auto"/>
      </w:divBdr>
      <w:divsChild>
        <w:div w:id="452134439">
          <w:marLeft w:val="360"/>
          <w:marRight w:val="0"/>
          <w:marTop w:val="0"/>
          <w:marBottom w:val="0"/>
          <w:divBdr>
            <w:top w:val="none" w:sz="0" w:space="0" w:color="auto"/>
            <w:left w:val="none" w:sz="0" w:space="0" w:color="auto"/>
            <w:bottom w:val="none" w:sz="0" w:space="0" w:color="auto"/>
            <w:right w:val="none" w:sz="0" w:space="0" w:color="auto"/>
          </w:divBdr>
        </w:div>
        <w:div w:id="1936669133">
          <w:marLeft w:val="360"/>
          <w:marRight w:val="0"/>
          <w:marTop w:val="0"/>
          <w:marBottom w:val="0"/>
          <w:divBdr>
            <w:top w:val="none" w:sz="0" w:space="0" w:color="auto"/>
            <w:left w:val="none" w:sz="0" w:space="0" w:color="auto"/>
            <w:bottom w:val="none" w:sz="0" w:space="0" w:color="auto"/>
            <w:right w:val="none" w:sz="0" w:space="0" w:color="auto"/>
          </w:divBdr>
        </w:div>
        <w:div w:id="2097512159">
          <w:marLeft w:val="360"/>
          <w:marRight w:val="0"/>
          <w:marTop w:val="0"/>
          <w:marBottom w:val="0"/>
          <w:divBdr>
            <w:top w:val="none" w:sz="0" w:space="0" w:color="auto"/>
            <w:left w:val="none" w:sz="0" w:space="0" w:color="auto"/>
            <w:bottom w:val="none" w:sz="0" w:space="0" w:color="auto"/>
            <w:right w:val="none" w:sz="0" w:space="0" w:color="auto"/>
          </w:divBdr>
        </w:div>
      </w:divsChild>
    </w:div>
    <w:div w:id="325401223">
      <w:bodyDiv w:val="1"/>
      <w:marLeft w:val="0"/>
      <w:marRight w:val="0"/>
      <w:marTop w:val="0"/>
      <w:marBottom w:val="0"/>
      <w:divBdr>
        <w:top w:val="none" w:sz="0" w:space="0" w:color="auto"/>
        <w:left w:val="none" w:sz="0" w:space="0" w:color="auto"/>
        <w:bottom w:val="none" w:sz="0" w:space="0" w:color="auto"/>
        <w:right w:val="none" w:sz="0" w:space="0" w:color="auto"/>
      </w:divBdr>
    </w:div>
    <w:div w:id="327052028">
      <w:bodyDiv w:val="1"/>
      <w:marLeft w:val="0"/>
      <w:marRight w:val="0"/>
      <w:marTop w:val="0"/>
      <w:marBottom w:val="0"/>
      <w:divBdr>
        <w:top w:val="none" w:sz="0" w:space="0" w:color="auto"/>
        <w:left w:val="none" w:sz="0" w:space="0" w:color="auto"/>
        <w:bottom w:val="none" w:sz="0" w:space="0" w:color="auto"/>
        <w:right w:val="none" w:sz="0" w:space="0" w:color="auto"/>
      </w:divBdr>
    </w:div>
    <w:div w:id="328795684">
      <w:bodyDiv w:val="1"/>
      <w:marLeft w:val="0"/>
      <w:marRight w:val="0"/>
      <w:marTop w:val="0"/>
      <w:marBottom w:val="0"/>
      <w:divBdr>
        <w:top w:val="none" w:sz="0" w:space="0" w:color="auto"/>
        <w:left w:val="none" w:sz="0" w:space="0" w:color="auto"/>
        <w:bottom w:val="none" w:sz="0" w:space="0" w:color="auto"/>
        <w:right w:val="none" w:sz="0" w:space="0" w:color="auto"/>
      </w:divBdr>
    </w:div>
    <w:div w:id="331109468">
      <w:bodyDiv w:val="1"/>
      <w:marLeft w:val="0"/>
      <w:marRight w:val="0"/>
      <w:marTop w:val="0"/>
      <w:marBottom w:val="0"/>
      <w:divBdr>
        <w:top w:val="none" w:sz="0" w:space="0" w:color="auto"/>
        <w:left w:val="none" w:sz="0" w:space="0" w:color="auto"/>
        <w:bottom w:val="none" w:sz="0" w:space="0" w:color="auto"/>
        <w:right w:val="none" w:sz="0" w:space="0" w:color="auto"/>
      </w:divBdr>
    </w:div>
    <w:div w:id="337271626">
      <w:bodyDiv w:val="1"/>
      <w:marLeft w:val="0"/>
      <w:marRight w:val="0"/>
      <w:marTop w:val="0"/>
      <w:marBottom w:val="0"/>
      <w:divBdr>
        <w:top w:val="none" w:sz="0" w:space="0" w:color="auto"/>
        <w:left w:val="none" w:sz="0" w:space="0" w:color="auto"/>
        <w:bottom w:val="none" w:sz="0" w:space="0" w:color="auto"/>
        <w:right w:val="none" w:sz="0" w:space="0" w:color="auto"/>
      </w:divBdr>
    </w:div>
    <w:div w:id="345210443">
      <w:bodyDiv w:val="1"/>
      <w:marLeft w:val="0"/>
      <w:marRight w:val="0"/>
      <w:marTop w:val="0"/>
      <w:marBottom w:val="0"/>
      <w:divBdr>
        <w:top w:val="none" w:sz="0" w:space="0" w:color="auto"/>
        <w:left w:val="none" w:sz="0" w:space="0" w:color="auto"/>
        <w:bottom w:val="none" w:sz="0" w:space="0" w:color="auto"/>
        <w:right w:val="none" w:sz="0" w:space="0" w:color="auto"/>
      </w:divBdr>
    </w:div>
    <w:div w:id="353845657">
      <w:bodyDiv w:val="1"/>
      <w:marLeft w:val="0"/>
      <w:marRight w:val="0"/>
      <w:marTop w:val="0"/>
      <w:marBottom w:val="0"/>
      <w:divBdr>
        <w:top w:val="none" w:sz="0" w:space="0" w:color="auto"/>
        <w:left w:val="none" w:sz="0" w:space="0" w:color="auto"/>
        <w:bottom w:val="none" w:sz="0" w:space="0" w:color="auto"/>
        <w:right w:val="none" w:sz="0" w:space="0" w:color="auto"/>
      </w:divBdr>
    </w:div>
    <w:div w:id="354040129">
      <w:bodyDiv w:val="1"/>
      <w:marLeft w:val="0"/>
      <w:marRight w:val="0"/>
      <w:marTop w:val="0"/>
      <w:marBottom w:val="0"/>
      <w:divBdr>
        <w:top w:val="none" w:sz="0" w:space="0" w:color="auto"/>
        <w:left w:val="none" w:sz="0" w:space="0" w:color="auto"/>
        <w:bottom w:val="none" w:sz="0" w:space="0" w:color="auto"/>
        <w:right w:val="none" w:sz="0" w:space="0" w:color="auto"/>
      </w:divBdr>
    </w:div>
    <w:div w:id="354844312">
      <w:bodyDiv w:val="1"/>
      <w:marLeft w:val="0"/>
      <w:marRight w:val="0"/>
      <w:marTop w:val="0"/>
      <w:marBottom w:val="0"/>
      <w:divBdr>
        <w:top w:val="none" w:sz="0" w:space="0" w:color="auto"/>
        <w:left w:val="none" w:sz="0" w:space="0" w:color="auto"/>
        <w:bottom w:val="none" w:sz="0" w:space="0" w:color="auto"/>
        <w:right w:val="none" w:sz="0" w:space="0" w:color="auto"/>
      </w:divBdr>
    </w:div>
    <w:div w:id="358245393">
      <w:bodyDiv w:val="1"/>
      <w:marLeft w:val="0"/>
      <w:marRight w:val="0"/>
      <w:marTop w:val="0"/>
      <w:marBottom w:val="0"/>
      <w:divBdr>
        <w:top w:val="none" w:sz="0" w:space="0" w:color="auto"/>
        <w:left w:val="none" w:sz="0" w:space="0" w:color="auto"/>
        <w:bottom w:val="none" w:sz="0" w:space="0" w:color="auto"/>
        <w:right w:val="none" w:sz="0" w:space="0" w:color="auto"/>
      </w:divBdr>
    </w:div>
    <w:div w:id="360936532">
      <w:bodyDiv w:val="1"/>
      <w:marLeft w:val="0"/>
      <w:marRight w:val="0"/>
      <w:marTop w:val="0"/>
      <w:marBottom w:val="0"/>
      <w:divBdr>
        <w:top w:val="none" w:sz="0" w:space="0" w:color="auto"/>
        <w:left w:val="none" w:sz="0" w:space="0" w:color="auto"/>
        <w:bottom w:val="none" w:sz="0" w:space="0" w:color="auto"/>
        <w:right w:val="none" w:sz="0" w:space="0" w:color="auto"/>
      </w:divBdr>
    </w:div>
    <w:div w:id="361321650">
      <w:bodyDiv w:val="1"/>
      <w:marLeft w:val="0"/>
      <w:marRight w:val="0"/>
      <w:marTop w:val="0"/>
      <w:marBottom w:val="0"/>
      <w:divBdr>
        <w:top w:val="none" w:sz="0" w:space="0" w:color="auto"/>
        <w:left w:val="none" w:sz="0" w:space="0" w:color="auto"/>
        <w:bottom w:val="none" w:sz="0" w:space="0" w:color="auto"/>
        <w:right w:val="none" w:sz="0" w:space="0" w:color="auto"/>
      </w:divBdr>
      <w:divsChild>
        <w:div w:id="110130374">
          <w:marLeft w:val="360"/>
          <w:marRight w:val="0"/>
          <w:marTop w:val="0"/>
          <w:marBottom w:val="0"/>
          <w:divBdr>
            <w:top w:val="none" w:sz="0" w:space="0" w:color="auto"/>
            <w:left w:val="none" w:sz="0" w:space="0" w:color="auto"/>
            <w:bottom w:val="none" w:sz="0" w:space="0" w:color="auto"/>
            <w:right w:val="none" w:sz="0" w:space="0" w:color="auto"/>
          </w:divBdr>
        </w:div>
        <w:div w:id="485510276">
          <w:marLeft w:val="360"/>
          <w:marRight w:val="0"/>
          <w:marTop w:val="0"/>
          <w:marBottom w:val="0"/>
          <w:divBdr>
            <w:top w:val="none" w:sz="0" w:space="0" w:color="auto"/>
            <w:left w:val="none" w:sz="0" w:space="0" w:color="auto"/>
            <w:bottom w:val="none" w:sz="0" w:space="0" w:color="auto"/>
            <w:right w:val="none" w:sz="0" w:space="0" w:color="auto"/>
          </w:divBdr>
        </w:div>
        <w:div w:id="525143827">
          <w:marLeft w:val="360"/>
          <w:marRight w:val="0"/>
          <w:marTop w:val="0"/>
          <w:marBottom w:val="0"/>
          <w:divBdr>
            <w:top w:val="none" w:sz="0" w:space="0" w:color="auto"/>
            <w:left w:val="none" w:sz="0" w:space="0" w:color="auto"/>
            <w:bottom w:val="none" w:sz="0" w:space="0" w:color="auto"/>
            <w:right w:val="none" w:sz="0" w:space="0" w:color="auto"/>
          </w:divBdr>
        </w:div>
        <w:div w:id="817386117">
          <w:marLeft w:val="360"/>
          <w:marRight w:val="0"/>
          <w:marTop w:val="0"/>
          <w:marBottom w:val="0"/>
          <w:divBdr>
            <w:top w:val="none" w:sz="0" w:space="0" w:color="auto"/>
            <w:left w:val="none" w:sz="0" w:space="0" w:color="auto"/>
            <w:bottom w:val="none" w:sz="0" w:space="0" w:color="auto"/>
            <w:right w:val="none" w:sz="0" w:space="0" w:color="auto"/>
          </w:divBdr>
        </w:div>
        <w:div w:id="1785419672">
          <w:marLeft w:val="360"/>
          <w:marRight w:val="0"/>
          <w:marTop w:val="0"/>
          <w:marBottom w:val="0"/>
          <w:divBdr>
            <w:top w:val="none" w:sz="0" w:space="0" w:color="auto"/>
            <w:left w:val="none" w:sz="0" w:space="0" w:color="auto"/>
            <w:bottom w:val="none" w:sz="0" w:space="0" w:color="auto"/>
            <w:right w:val="none" w:sz="0" w:space="0" w:color="auto"/>
          </w:divBdr>
        </w:div>
      </w:divsChild>
    </w:div>
    <w:div w:id="361900147">
      <w:bodyDiv w:val="1"/>
      <w:marLeft w:val="0"/>
      <w:marRight w:val="0"/>
      <w:marTop w:val="0"/>
      <w:marBottom w:val="0"/>
      <w:divBdr>
        <w:top w:val="none" w:sz="0" w:space="0" w:color="auto"/>
        <w:left w:val="none" w:sz="0" w:space="0" w:color="auto"/>
        <w:bottom w:val="none" w:sz="0" w:space="0" w:color="auto"/>
        <w:right w:val="none" w:sz="0" w:space="0" w:color="auto"/>
      </w:divBdr>
    </w:div>
    <w:div w:id="364718988">
      <w:bodyDiv w:val="1"/>
      <w:marLeft w:val="0"/>
      <w:marRight w:val="0"/>
      <w:marTop w:val="0"/>
      <w:marBottom w:val="0"/>
      <w:divBdr>
        <w:top w:val="none" w:sz="0" w:space="0" w:color="auto"/>
        <w:left w:val="none" w:sz="0" w:space="0" w:color="auto"/>
        <w:bottom w:val="none" w:sz="0" w:space="0" w:color="auto"/>
        <w:right w:val="none" w:sz="0" w:space="0" w:color="auto"/>
      </w:divBdr>
    </w:div>
    <w:div w:id="367679397">
      <w:bodyDiv w:val="1"/>
      <w:marLeft w:val="0"/>
      <w:marRight w:val="0"/>
      <w:marTop w:val="0"/>
      <w:marBottom w:val="0"/>
      <w:divBdr>
        <w:top w:val="none" w:sz="0" w:space="0" w:color="auto"/>
        <w:left w:val="none" w:sz="0" w:space="0" w:color="auto"/>
        <w:bottom w:val="none" w:sz="0" w:space="0" w:color="auto"/>
        <w:right w:val="none" w:sz="0" w:space="0" w:color="auto"/>
      </w:divBdr>
    </w:div>
    <w:div w:id="368917759">
      <w:bodyDiv w:val="1"/>
      <w:marLeft w:val="0"/>
      <w:marRight w:val="0"/>
      <w:marTop w:val="0"/>
      <w:marBottom w:val="0"/>
      <w:divBdr>
        <w:top w:val="none" w:sz="0" w:space="0" w:color="auto"/>
        <w:left w:val="none" w:sz="0" w:space="0" w:color="auto"/>
        <w:bottom w:val="none" w:sz="0" w:space="0" w:color="auto"/>
        <w:right w:val="none" w:sz="0" w:space="0" w:color="auto"/>
      </w:divBdr>
    </w:div>
    <w:div w:id="369300848">
      <w:bodyDiv w:val="1"/>
      <w:marLeft w:val="0"/>
      <w:marRight w:val="0"/>
      <w:marTop w:val="0"/>
      <w:marBottom w:val="0"/>
      <w:divBdr>
        <w:top w:val="none" w:sz="0" w:space="0" w:color="auto"/>
        <w:left w:val="none" w:sz="0" w:space="0" w:color="auto"/>
        <w:bottom w:val="none" w:sz="0" w:space="0" w:color="auto"/>
        <w:right w:val="none" w:sz="0" w:space="0" w:color="auto"/>
      </w:divBdr>
    </w:div>
    <w:div w:id="378556513">
      <w:bodyDiv w:val="1"/>
      <w:marLeft w:val="0"/>
      <w:marRight w:val="0"/>
      <w:marTop w:val="0"/>
      <w:marBottom w:val="0"/>
      <w:divBdr>
        <w:top w:val="none" w:sz="0" w:space="0" w:color="auto"/>
        <w:left w:val="none" w:sz="0" w:space="0" w:color="auto"/>
        <w:bottom w:val="none" w:sz="0" w:space="0" w:color="auto"/>
        <w:right w:val="none" w:sz="0" w:space="0" w:color="auto"/>
      </w:divBdr>
    </w:div>
    <w:div w:id="378630575">
      <w:bodyDiv w:val="1"/>
      <w:marLeft w:val="0"/>
      <w:marRight w:val="0"/>
      <w:marTop w:val="0"/>
      <w:marBottom w:val="0"/>
      <w:divBdr>
        <w:top w:val="none" w:sz="0" w:space="0" w:color="auto"/>
        <w:left w:val="none" w:sz="0" w:space="0" w:color="auto"/>
        <w:bottom w:val="none" w:sz="0" w:space="0" w:color="auto"/>
        <w:right w:val="none" w:sz="0" w:space="0" w:color="auto"/>
      </w:divBdr>
      <w:divsChild>
        <w:div w:id="1165240070">
          <w:marLeft w:val="360"/>
          <w:marRight w:val="0"/>
          <w:marTop w:val="0"/>
          <w:marBottom w:val="0"/>
          <w:divBdr>
            <w:top w:val="none" w:sz="0" w:space="0" w:color="auto"/>
            <w:left w:val="none" w:sz="0" w:space="0" w:color="auto"/>
            <w:bottom w:val="none" w:sz="0" w:space="0" w:color="auto"/>
            <w:right w:val="none" w:sz="0" w:space="0" w:color="auto"/>
          </w:divBdr>
        </w:div>
        <w:div w:id="1322267928">
          <w:marLeft w:val="360"/>
          <w:marRight w:val="0"/>
          <w:marTop w:val="0"/>
          <w:marBottom w:val="0"/>
          <w:divBdr>
            <w:top w:val="none" w:sz="0" w:space="0" w:color="auto"/>
            <w:left w:val="none" w:sz="0" w:space="0" w:color="auto"/>
            <w:bottom w:val="none" w:sz="0" w:space="0" w:color="auto"/>
            <w:right w:val="none" w:sz="0" w:space="0" w:color="auto"/>
          </w:divBdr>
        </w:div>
        <w:div w:id="1619753112">
          <w:marLeft w:val="360"/>
          <w:marRight w:val="0"/>
          <w:marTop w:val="0"/>
          <w:marBottom w:val="0"/>
          <w:divBdr>
            <w:top w:val="none" w:sz="0" w:space="0" w:color="auto"/>
            <w:left w:val="none" w:sz="0" w:space="0" w:color="auto"/>
            <w:bottom w:val="none" w:sz="0" w:space="0" w:color="auto"/>
            <w:right w:val="none" w:sz="0" w:space="0" w:color="auto"/>
          </w:divBdr>
        </w:div>
      </w:divsChild>
    </w:div>
    <w:div w:id="385494397">
      <w:bodyDiv w:val="1"/>
      <w:marLeft w:val="0"/>
      <w:marRight w:val="0"/>
      <w:marTop w:val="0"/>
      <w:marBottom w:val="0"/>
      <w:divBdr>
        <w:top w:val="none" w:sz="0" w:space="0" w:color="auto"/>
        <w:left w:val="none" w:sz="0" w:space="0" w:color="auto"/>
        <w:bottom w:val="none" w:sz="0" w:space="0" w:color="auto"/>
        <w:right w:val="none" w:sz="0" w:space="0" w:color="auto"/>
      </w:divBdr>
    </w:div>
    <w:div w:id="388454819">
      <w:bodyDiv w:val="1"/>
      <w:marLeft w:val="0"/>
      <w:marRight w:val="0"/>
      <w:marTop w:val="0"/>
      <w:marBottom w:val="0"/>
      <w:divBdr>
        <w:top w:val="none" w:sz="0" w:space="0" w:color="auto"/>
        <w:left w:val="none" w:sz="0" w:space="0" w:color="auto"/>
        <w:bottom w:val="none" w:sz="0" w:space="0" w:color="auto"/>
        <w:right w:val="none" w:sz="0" w:space="0" w:color="auto"/>
      </w:divBdr>
    </w:div>
    <w:div w:id="394085458">
      <w:bodyDiv w:val="1"/>
      <w:marLeft w:val="0"/>
      <w:marRight w:val="0"/>
      <w:marTop w:val="0"/>
      <w:marBottom w:val="0"/>
      <w:divBdr>
        <w:top w:val="none" w:sz="0" w:space="0" w:color="auto"/>
        <w:left w:val="none" w:sz="0" w:space="0" w:color="auto"/>
        <w:bottom w:val="none" w:sz="0" w:space="0" w:color="auto"/>
        <w:right w:val="none" w:sz="0" w:space="0" w:color="auto"/>
      </w:divBdr>
    </w:div>
    <w:div w:id="399057121">
      <w:bodyDiv w:val="1"/>
      <w:marLeft w:val="0"/>
      <w:marRight w:val="0"/>
      <w:marTop w:val="0"/>
      <w:marBottom w:val="0"/>
      <w:divBdr>
        <w:top w:val="none" w:sz="0" w:space="0" w:color="auto"/>
        <w:left w:val="none" w:sz="0" w:space="0" w:color="auto"/>
        <w:bottom w:val="none" w:sz="0" w:space="0" w:color="auto"/>
        <w:right w:val="none" w:sz="0" w:space="0" w:color="auto"/>
      </w:divBdr>
    </w:div>
    <w:div w:id="399911350">
      <w:bodyDiv w:val="1"/>
      <w:marLeft w:val="0"/>
      <w:marRight w:val="0"/>
      <w:marTop w:val="0"/>
      <w:marBottom w:val="0"/>
      <w:divBdr>
        <w:top w:val="none" w:sz="0" w:space="0" w:color="auto"/>
        <w:left w:val="none" w:sz="0" w:space="0" w:color="auto"/>
        <w:bottom w:val="none" w:sz="0" w:space="0" w:color="auto"/>
        <w:right w:val="none" w:sz="0" w:space="0" w:color="auto"/>
      </w:divBdr>
    </w:div>
    <w:div w:id="399981887">
      <w:bodyDiv w:val="1"/>
      <w:marLeft w:val="0"/>
      <w:marRight w:val="0"/>
      <w:marTop w:val="0"/>
      <w:marBottom w:val="0"/>
      <w:divBdr>
        <w:top w:val="none" w:sz="0" w:space="0" w:color="auto"/>
        <w:left w:val="none" w:sz="0" w:space="0" w:color="auto"/>
        <w:bottom w:val="none" w:sz="0" w:space="0" w:color="auto"/>
        <w:right w:val="none" w:sz="0" w:space="0" w:color="auto"/>
      </w:divBdr>
      <w:divsChild>
        <w:div w:id="342629572">
          <w:marLeft w:val="360"/>
          <w:marRight w:val="0"/>
          <w:marTop w:val="0"/>
          <w:marBottom w:val="0"/>
          <w:divBdr>
            <w:top w:val="none" w:sz="0" w:space="0" w:color="auto"/>
            <w:left w:val="none" w:sz="0" w:space="0" w:color="auto"/>
            <w:bottom w:val="none" w:sz="0" w:space="0" w:color="auto"/>
            <w:right w:val="none" w:sz="0" w:space="0" w:color="auto"/>
          </w:divBdr>
        </w:div>
        <w:div w:id="484860569">
          <w:marLeft w:val="360"/>
          <w:marRight w:val="0"/>
          <w:marTop w:val="0"/>
          <w:marBottom w:val="0"/>
          <w:divBdr>
            <w:top w:val="none" w:sz="0" w:space="0" w:color="auto"/>
            <w:left w:val="none" w:sz="0" w:space="0" w:color="auto"/>
            <w:bottom w:val="none" w:sz="0" w:space="0" w:color="auto"/>
            <w:right w:val="none" w:sz="0" w:space="0" w:color="auto"/>
          </w:divBdr>
        </w:div>
      </w:divsChild>
    </w:div>
    <w:div w:id="402489209">
      <w:bodyDiv w:val="1"/>
      <w:marLeft w:val="0"/>
      <w:marRight w:val="0"/>
      <w:marTop w:val="0"/>
      <w:marBottom w:val="0"/>
      <w:divBdr>
        <w:top w:val="none" w:sz="0" w:space="0" w:color="auto"/>
        <w:left w:val="none" w:sz="0" w:space="0" w:color="auto"/>
        <w:bottom w:val="none" w:sz="0" w:space="0" w:color="auto"/>
        <w:right w:val="none" w:sz="0" w:space="0" w:color="auto"/>
      </w:divBdr>
      <w:divsChild>
        <w:div w:id="1163593572">
          <w:marLeft w:val="360"/>
          <w:marRight w:val="0"/>
          <w:marTop w:val="0"/>
          <w:marBottom w:val="0"/>
          <w:divBdr>
            <w:top w:val="none" w:sz="0" w:space="0" w:color="auto"/>
            <w:left w:val="none" w:sz="0" w:space="0" w:color="auto"/>
            <w:bottom w:val="none" w:sz="0" w:space="0" w:color="auto"/>
            <w:right w:val="none" w:sz="0" w:space="0" w:color="auto"/>
          </w:divBdr>
        </w:div>
        <w:div w:id="1291135803">
          <w:marLeft w:val="360"/>
          <w:marRight w:val="0"/>
          <w:marTop w:val="0"/>
          <w:marBottom w:val="0"/>
          <w:divBdr>
            <w:top w:val="none" w:sz="0" w:space="0" w:color="auto"/>
            <w:left w:val="none" w:sz="0" w:space="0" w:color="auto"/>
            <w:bottom w:val="none" w:sz="0" w:space="0" w:color="auto"/>
            <w:right w:val="none" w:sz="0" w:space="0" w:color="auto"/>
          </w:divBdr>
        </w:div>
      </w:divsChild>
    </w:div>
    <w:div w:id="404303176">
      <w:bodyDiv w:val="1"/>
      <w:marLeft w:val="0"/>
      <w:marRight w:val="0"/>
      <w:marTop w:val="0"/>
      <w:marBottom w:val="0"/>
      <w:divBdr>
        <w:top w:val="none" w:sz="0" w:space="0" w:color="auto"/>
        <w:left w:val="none" w:sz="0" w:space="0" w:color="auto"/>
        <w:bottom w:val="none" w:sz="0" w:space="0" w:color="auto"/>
        <w:right w:val="none" w:sz="0" w:space="0" w:color="auto"/>
      </w:divBdr>
    </w:div>
    <w:div w:id="407849459">
      <w:bodyDiv w:val="1"/>
      <w:marLeft w:val="0"/>
      <w:marRight w:val="0"/>
      <w:marTop w:val="0"/>
      <w:marBottom w:val="0"/>
      <w:divBdr>
        <w:top w:val="none" w:sz="0" w:space="0" w:color="auto"/>
        <w:left w:val="none" w:sz="0" w:space="0" w:color="auto"/>
        <w:bottom w:val="none" w:sz="0" w:space="0" w:color="auto"/>
        <w:right w:val="none" w:sz="0" w:space="0" w:color="auto"/>
      </w:divBdr>
      <w:divsChild>
        <w:div w:id="591086618">
          <w:marLeft w:val="274"/>
          <w:marRight w:val="0"/>
          <w:marTop w:val="0"/>
          <w:marBottom w:val="0"/>
          <w:divBdr>
            <w:top w:val="none" w:sz="0" w:space="0" w:color="auto"/>
            <w:left w:val="none" w:sz="0" w:space="0" w:color="auto"/>
            <w:bottom w:val="none" w:sz="0" w:space="0" w:color="auto"/>
            <w:right w:val="none" w:sz="0" w:space="0" w:color="auto"/>
          </w:divBdr>
        </w:div>
        <w:div w:id="635644045">
          <w:marLeft w:val="274"/>
          <w:marRight w:val="0"/>
          <w:marTop w:val="0"/>
          <w:marBottom w:val="0"/>
          <w:divBdr>
            <w:top w:val="none" w:sz="0" w:space="0" w:color="auto"/>
            <w:left w:val="none" w:sz="0" w:space="0" w:color="auto"/>
            <w:bottom w:val="none" w:sz="0" w:space="0" w:color="auto"/>
            <w:right w:val="none" w:sz="0" w:space="0" w:color="auto"/>
          </w:divBdr>
        </w:div>
        <w:div w:id="1397126002">
          <w:marLeft w:val="274"/>
          <w:marRight w:val="0"/>
          <w:marTop w:val="0"/>
          <w:marBottom w:val="0"/>
          <w:divBdr>
            <w:top w:val="none" w:sz="0" w:space="0" w:color="auto"/>
            <w:left w:val="none" w:sz="0" w:space="0" w:color="auto"/>
            <w:bottom w:val="none" w:sz="0" w:space="0" w:color="auto"/>
            <w:right w:val="none" w:sz="0" w:space="0" w:color="auto"/>
          </w:divBdr>
        </w:div>
      </w:divsChild>
    </w:div>
    <w:div w:id="415981114">
      <w:bodyDiv w:val="1"/>
      <w:marLeft w:val="0"/>
      <w:marRight w:val="0"/>
      <w:marTop w:val="0"/>
      <w:marBottom w:val="0"/>
      <w:divBdr>
        <w:top w:val="none" w:sz="0" w:space="0" w:color="auto"/>
        <w:left w:val="none" w:sz="0" w:space="0" w:color="auto"/>
        <w:bottom w:val="none" w:sz="0" w:space="0" w:color="auto"/>
        <w:right w:val="none" w:sz="0" w:space="0" w:color="auto"/>
      </w:divBdr>
    </w:div>
    <w:div w:id="425349013">
      <w:bodyDiv w:val="1"/>
      <w:marLeft w:val="0"/>
      <w:marRight w:val="0"/>
      <w:marTop w:val="0"/>
      <w:marBottom w:val="0"/>
      <w:divBdr>
        <w:top w:val="none" w:sz="0" w:space="0" w:color="auto"/>
        <w:left w:val="none" w:sz="0" w:space="0" w:color="auto"/>
        <w:bottom w:val="none" w:sz="0" w:space="0" w:color="auto"/>
        <w:right w:val="none" w:sz="0" w:space="0" w:color="auto"/>
      </w:divBdr>
    </w:div>
    <w:div w:id="432483129">
      <w:bodyDiv w:val="1"/>
      <w:marLeft w:val="0"/>
      <w:marRight w:val="0"/>
      <w:marTop w:val="0"/>
      <w:marBottom w:val="0"/>
      <w:divBdr>
        <w:top w:val="none" w:sz="0" w:space="0" w:color="auto"/>
        <w:left w:val="none" w:sz="0" w:space="0" w:color="auto"/>
        <w:bottom w:val="none" w:sz="0" w:space="0" w:color="auto"/>
        <w:right w:val="none" w:sz="0" w:space="0" w:color="auto"/>
      </w:divBdr>
    </w:div>
    <w:div w:id="433868309">
      <w:bodyDiv w:val="1"/>
      <w:marLeft w:val="0"/>
      <w:marRight w:val="0"/>
      <w:marTop w:val="0"/>
      <w:marBottom w:val="0"/>
      <w:divBdr>
        <w:top w:val="none" w:sz="0" w:space="0" w:color="auto"/>
        <w:left w:val="none" w:sz="0" w:space="0" w:color="auto"/>
        <w:bottom w:val="none" w:sz="0" w:space="0" w:color="auto"/>
        <w:right w:val="none" w:sz="0" w:space="0" w:color="auto"/>
      </w:divBdr>
    </w:div>
    <w:div w:id="434593222">
      <w:bodyDiv w:val="1"/>
      <w:marLeft w:val="0"/>
      <w:marRight w:val="0"/>
      <w:marTop w:val="0"/>
      <w:marBottom w:val="0"/>
      <w:divBdr>
        <w:top w:val="none" w:sz="0" w:space="0" w:color="auto"/>
        <w:left w:val="none" w:sz="0" w:space="0" w:color="auto"/>
        <w:bottom w:val="none" w:sz="0" w:space="0" w:color="auto"/>
        <w:right w:val="none" w:sz="0" w:space="0" w:color="auto"/>
      </w:divBdr>
    </w:div>
    <w:div w:id="438112887">
      <w:bodyDiv w:val="1"/>
      <w:marLeft w:val="0"/>
      <w:marRight w:val="0"/>
      <w:marTop w:val="0"/>
      <w:marBottom w:val="0"/>
      <w:divBdr>
        <w:top w:val="none" w:sz="0" w:space="0" w:color="auto"/>
        <w:left w:val="none" w:sz="0" w:space="0" w:color="auto"/>
        <w:bottom w:val="none" w:sz="0" w:space="0" w:color="auto"/>
        <w:right w:val="none" w:sz="0" w:space="0" w:color="auto"/>
      </w:divBdr>
    </w:div>
    <w:div w:id="442843603">
      <w:bodyDiv w:val="1"/>
      <w:marLeft w:val="0"/>
      <w:marRight w:val="0"/>
      <w:marTop w:val="0"/>
      <w:marBottom w:val="0"/>
      <w:divBdr>
        <w:top w:val="none" w:sz="0" w:space="0" w:color="auto"/>
        <w:left w:val="none" w:sz="0" w:space="0" w:color="auto"/>
        <w:bottom w:val="none" w:sz="0" w:space="0" w:color="auto"/>
        <w:right w:val="none" w:sz="0" w:space="0" w:color="auto"/>
      </w:divBdr>
      <w:divsChild>
        <w:div w:id="554924916">
          <w:marLeft w:val="360"/>
          <w:marRight w:val="0"/>
          <w:marTop w:val="0"/>
          <w:marBottom w:val="0"/>
          <w:divBdr>
            <w:top w:val="none" w:sz="0" w:space="0" w:color="auto"/>
            <w:left w:val="none" w:sz="0" w:space="0" w:color="auto"/>
            <w:bottom w:val="none" w:sz="0" w:space="0" w:color="auto"/>
            <w:right w:val="none" w:sz="0" w:space="0" w:color="auto"/>
          </w:divBdr>
        </w:div>
        <w:div w:id="688021358">
          <w:marLeft w:val="360"/>
          <w:marRight w:val="0"/>
          <w:marTop w:val="0"/>
          <w:marBottom w:val="0"/>
          <w:divBdr>
            <w:top w:val="none" w:sz="0" w:space="0" w:color="auto"/>
            <w:left w:val="none" w:sz="0" w:space="0" w:color="auto"/>
            <w:bottom w:val="none" w:sz="0" w:space="0" w:color="auto"/>
            <w:right w:val="none" w:sz="0" w:space="0" w:color="auto"/>
          </w:divBdr>
        </w:div>
        <w:div w:id="1165585332">
          <w:marLeft w:val="360"/>
          <w:marRight w:val="0"/>
          <w:marTop w:val="0"/>
          <w:marBottom w:val="0"/>
          <w:divBdr>
            <w:top w:val="none" w:sz="0" w:space="0" w:color="auto"/>
            <w:left w:val="none" w:sz="0" w:space="0" w:color="auto"/>
            <w:bottom w:val="none" w:sz="0" w:space="0" w:color="auto"/>
            <w:right w:val="none" w:sz="0" w:space="0" w:color="auto"/>
          </w:divBdr>
        </w:div>
        <w:div w:id="1983391348">
          <w:marLeft w:val="360"/>
          <w:marRight w:val="0"/>
          <w:marTop w:val="0"/>
          <w:marBottom w:val="0"/>
          <w:divBdr>
            <w:top w:val="none" w:sz="0" w:space="0" w:color="auto"/>
            <w:left w:val="none" w:sz="0" w:space="0" w:color="auto"/>
            <w:bottom w:val="none" w:sz="0" w:space="0" w:color="auto"/>
            <w:right w:val="none" w:sz="0" w:space="0" w:color="auto"/>
          </w:divBdr>
        </w:div>
      </w:divsChild>
    </w:div>
    <w:div w:id="445464255">
      <w:bodyDiv w:val="1"/>
      <w:marLeft w:val="0"/>
      <w:marRight w:val="0"/>
      <w:marTop w:val="0"/>
      <w:marBottom w:val="0"/>
      <w:divBdr>
        <w:top w:val="none" w:sz="0" w:space="0" w:color="auto"/>
        <w:left w:val="none" w:sz="0" w:space="0" w:color="auto"/>
        <w:bottom w:val="none" w:sz="0" w:space="0" w:color="auto"/>
        <w:right w:val="none" w:sz="0" w:space="0" w:color="auto"/>
      </w:divBdr>
    </w:div>
    <w:div w:id="463890606">
      <w:bodyDiv w:val="1"/>
      <w:marLeft w:val="0"/>
      <w:marRight w:val="0"/>
      <w:marTop w:val="0"/>
      <w:marBottom w:val="0"/>
      <w:divBdr>
        <w:top w:val="none" w:sz="0" w:space="0" w:color="auto"/>
        <w:left w:val="none" w:sz="0" w:space="0" w:color="auto"/>
        <w:bottom w:val="none" w:sz="0" w:space="0" w:color="auto"/>
        <w:right w:val="none" w:sz="0" w:space="0" w:color="auto"/>
      </w:divBdr>
    </w:div>
    <w:div w:id="466239453">
      <w:bodyDiv w:val="1"/>
      <w:marLeft w:val="0"/>
      <w:marRight w:val="0"/>
      <w:marTop w:val="0"/>
      <w:marBottom w:val="0"/>
      <w:divBdr>
        <w:top w:val="none" w:sz="0" w:space="0" w:color="auto"/>
        <w:left w:val="none" w:sz="0" w:space="0" w:color="auto"/>
        <w:bottom w:val="none" w:sz="0" w:space="0" w:color="auto"/>
        <w:right w:val="none" w:sz="0" w:space="0" w:color="auto"/>
      </w:divBdr>
    </w:div>
    <w:div w:id="470905521">
      <w:bodyDiv w:val="1"/>
      <w:marLeft w:val="0"/>
      <w:marRight w:val="0"/>
      <w:marTop w:val="0"/>
      <w:marBottom w:val="0"/>
      <w:divBdr>
        <w:top w:val="none" w:sz="0" w:space="0" w:color="auto"/>
        <w:left w:val="none" w:sz="0" w:space="0" w:color="auto"/>
        <w:bottom w:val="none" w:sz="0" w:space="0" w:color="auto"/>
        <w:right w:val="none" w:sz="0" w:space="0" w:color="auto"/>
      </w:divBdr>
    </w:div>
    <w:div w:id="478153064">
      <w:bodyDiv w:val="1"/>
      <w:marLeft w:val="0"/>
      <w:marRight w:val="0"/>
      <w:marTop w:val="0"/>
      <w:marBottom w:val="0"/>
      <w:divBdr>
        <w:top w:val="none" w:sz="0" w:space="0" w:color="auto"/>
        <w:left w:val="none" w:sz="0" w:space="0" w:color="auto"/>
        <w:bottom w:val="none" w:sz="0" w:space="0" w:color="auto"/>
        <w:right w:val="none" w:sz="0" w:space="0" w:color="auto"/>
      </w:divBdr>
    </w:div>
    <w:div w:id="478889318">
      <w:bodyDiv w:val="1"/>
      <w:marLeft w:val="0"/>
      <w:marRight w:val="0"/>
      <w:marTop w:val="0"/>
      <w:marBottom w:val="0"/>
      <w:divBdr>
        <w:top w:val="none" w:sz="0" w:space="0" w:color="auto"/>
        <w:left w:val="none" w:sz="0" w:space="0" w:color="auto"/>
        <w:bottom w:val="none" w:sz="0" w:space="0" w:color="auto"/>
        <w:right w:val="none" w:sz="0" w:space="0" w:color="auto"/>
      </w:divBdr>
    </w:div>
    <w:div w:id="483425884">
      <w:bodyDiv w:val="1"/>
      <w:marLeft w:val="0"/>
      <w:marRight w:val="0"/>
      <w:marTop w:val="0"/>
      <w:marBottom w:val="0"/>
      <w:divBdr>
        <w:top w:val="none" w:sz="0" w:space="0" w:color="auto"/>
        <w:left w:val="none" w:sz="0" w:space="0" w:color="auto"/>
        <w:bottom w:val="none" w:sz="0" w:space="0" w:color="auto"/>
        <w:right w:val="none" w:sz="0" w:space="0" w:color="auto"/>
      </w:divBdr>
    </w:div>
    <w:div w:id="493910745">
      <w:bodyDiv w:val="1"/>
      <w:marLeft w:val="0"/>
      <w:marRight w:val="0"/>
      <w:marTop w:val="0"/>
      <w:marBottom w:val="0"/>
      <w:divBdr>
        <w:top w:val="none" w:sz="0" w:space="0" w:color="auto"/>
        <w:left w:val="none" w:sz="0" w:space="0" w:color="auto"/>
        <w:bottom w:val="none" w:sz="0" w:space="0" w:color="auto"/>
        <w:right w:val="none" w:sz="0" w:space="0" w:color="auto"/>
      </w:divBdr>
      <w:divsChild>
        <w:div w:id="559558772">
          <w:marLeft w:val="274"/>
          <w:marRight w:val="0"/>
          <w:marTop w:val="0"/>
          <w:marBottom w:val="0"/>
          <w:divBdr>
            <w:top w:val="none" w:sz="0" w:space="0" w:color="auto"/>
            <w:left w:val="none" w:sz="0" w:space="0" w:color="auto"/>
            <w:bottom w:val="none" w:sz="0" w:space="0" w:color="auto"/>
            <w:right w:val="none" w:sz="0" w:space="0" w:color="auto"/>
          </w:divBdr>
        </w:div>
        <w:div w:id="746415073">
          <w:marLeft w:val="274"/>
          <w:marRight w:val="0"/>
          <w:marTop w:val="0"/>
          <w:marBottom w:val="0"/>
          <w:divBdr>
            <w:top w:val="none" w:sz="0" w:space="0" w:color="auto"/>
            <w:left w:val="none" w:sz="0" w:space="0" w:color="auto"/>
            <w:bottom w:val="none" w:sz="0" w:space="0" w:color="auto"/>
            <w:right w:val="none" w:sz="0" w:space="0" w:color="auto"/>
          </w:divBdr>
        </w:div>
        <w:div w:id="868950628">
          <w:marLeft w:val="274"/>
          <w:marRight w:val="0"/>
          <w:marTop w:val="0"/>
          <w:marBottom w:val="0"/>
          <w:divBdr>
            <w:top w:val="none" w:sz="0" w:space="0" w:color="auto"/>
            <w:left w:val="none" w:sz="0" w:space="0" w:color="auto"/>
            <w:bottom w:val="none" w:sz="0" w:space="0" w:color="auto"/>
            <w:right w:val="none" w:sz="0" w:space="0" w:color="auto"/>
          </w:divBdr>
        </w:div>
        <w:div w:id="1039667057">
          <w:marLeft w:val="274"/>
          <w:marRight w:val="0"/>
          <w:marTop w:val="0"/>
          <w:marBottom w:val="0"/>
          <w:divBdr>
            <w:top w:val="none" w:sz="0" w:space="0" w:color="auto"/>
            <w:left w:val="none" w:sz="0" w:space="0" w:color="auto"/>
            <w:bottom w:val="none" w:sz="0" w:space="0" w:color="auto"/>
            <w:right w:val="none" w:sz="0" w:space="0" w:color="auto"/>
          </w:divBdr>
        </w:div>
        <w:div w:id="1511601327">
          <w:marLeft w:val="274"/>
          <w:marRight w:val="0"/>
          <w:marTop w:val="0"/>
          <w:marBottom w:val="0"/>
          <w:divBdr>
            <w:top w:val="none" w:sz="0" w:space="0" w:color="auto"/>
            <w:left w:val="none" w:sz="0" w:space="0" w:color="auto"/>
            <w:bottom w:val="none" w:sz="0" w:space="0" w:color="auto"/>
            <w:right w:val="none" w:sz="0" w:space="0" w:color="auto"/>
          </w:divBdr>
        </w:div>
      </w:divsChild>
    </w:div>
    <w:div w:id="499926292">
      <w:bodyDiv w:val="1"/>
      <w:marLeft w:val="0"/>
      <w:marRight w:val="0"/>
      <w:marTop w:val="0"/>
      <w:marBottom w:val="0"/>
      <w:divBdr>
        <w:top w:val="none" w:sz="0" w:space="0" w:color="auto"/>
        <w:left w:val="none" w:sz="0" w:space="0" w:color="auto"/>
        <w:bottom w:val="none" w:sz="0" w:space="0" w:color="auto"/>
        <w:right w:val="none" w:sz="0" w:space="0" w:color="auto"/>
      </w:divBdr>
    </w:div>
    <w:div w:id="500124594">
      <w:bodyDiv w:val="1"/>
      <w:marLeft w:val="0"/>
      <w:marRight w:val="0"/>
      <w:marTop w:val="0"/>
      <w:marBottom w:val="0"/>
      <w:divBdr>
        <w:top w:val="none" w:sz="0" w:space="0" w:color="auto"/>
        <w:left w:val="none" w:sz="0" w:space="0" w:color="auto"/>
        <w:bottom w:val="none" w:sz="0" w:space="0" w:color="auto"/>
        <w:right w:val="none" w:sz="0" w:space="0" w:color="auto"/>
      </w:divBdr>
      <w:divsChild>
        <w:div w:id="374545674">
          <w:marLeft w:val="360"/>
          <w:marRight w:val="0"/>
          <w:marTop w:val="0"/>
          <w:marBottom w:val="0"/>
          <w:divBdr>
            <w:top w:val="none" w:sz="0" w:space="0" w:color="auto"/>
            <w:left w:val="none" w:sz="0" w:space="0" w:color="auto"/>
            <w:bottom w:val="none" w:sz="0" w:space="0" w:color="auto"/>
            <w:right w:val="none" w:sz="0" w:space="0" w:color="auto"/>
          </w:divBdr>
        </w:div>
        <w:div w:id="576791992">
          <w:marLeft w:val="360"/>
          <w:marRight w:val="0"/>
          <w:marTop w:val="0"/>
          <w:marBottom w:val="0"/>
          <w:divBdr>
            <w:top w:val="none" w:sz="0" w:space="0" w:color="auto"/>
            <w:left w:val="none" w:sz="0" w:space="0" w:color="auto"/>
            <w:bottom w:val="none" w:sz="0" w:space="0" w:color="auto"/>
            <w:right w:val="none" w:sz="0" w:space="0" w:color="auto"/>
          </w:divBdr>
        </w:div>
        <w:div w:id="1485244462">
          <w:marLeft w:val="360"/>
          <w:marRight w:val="0"/>
          <w:marTop w:val="0"/>
          <w:marBottom w:val="0"/>
          <w:divBdr>
            <w:top w:val="none" w:sz="0" w:space="0" w:color="auto"/>
            <w:left w:val="none" w:sz="0" w:space="0" w:color="auto"/>
            <w:bottom w:val="none" w:sz="0" w:space="0" w:color="auto"/>
            <w:right w:val="none" w:sz="0" w:space="0" w:color="auto"/>
          </w:divBdr>
        </w:div>
        <w:div w:id="1734308745">
          <w:marLeft w:val="360"/>
          <w:marRight w:val="0"/>
          <w:marTop w:val="0"/>
          <w:marBottom w:val="0"/>
          <w:divBdr>
            <w:top w:val="none" w:sz="0" w:space="0" w:color="auto"/>
            <w:left w:val="none" w:sz="0" w:space="0" w:color="auto"/>
            <w:bottom w:val="none" w:sz="0" w:space="0" w:color="auto"/>
            <w:right w:val="none" w:sz="0" w:space="0" w:color="auto"/>
          </w:divBdr>
        </w:div>
      </w:divsChild>
    </w:div>
    <w:div w:id="504824472">
      <w:bodyDiv w:val="1"/>
      <w:marLeft w:val="0"/>
      <w:marRight w:val="0"/>
      <w:marTop w:val="0"/>
      <w:marBottom w:val="0"/>
      <w:divBdr>
        <w:top w:val="none" w:sz="0" w:space="0" w:color="auto"/>
        <w:left w:val="none" w:sz="0" w:space="0" w:color="auto"/>
        <w:bottom w:val="none" w:sz="0" w:space="0" w:color="auto"/>
        <w:right w:val="none" w:sz="0" w:space="0" w:color="auto"/>
      </w:divBdr>
    </w:div>
    <w:div w:id="508562235">
      <w:bodyDiv w:val="1"/>
      <w:marLeft w:val="0"/>
      <w:marRight w:val="0"/>
      <w:marTop w:val="0"/>
      <w:marBottom w:val="0"/>
      <w:divBdr>
        <w:top w:val="none" w:sz="0" w:space="0" w:color="auto"/>
        <w:left w:val="none" w:sz="0" w:space="0" w:color="auto"/>
        <w:bottom w:val="none" w:sz="0" w:space="0" w:color="auto"/>
        <w:right w:val="none" w:sz="0" w:space="0" w:color="auto"/>
      </w:divBdr>
    </w:div>
    <w:div w:id="508982509">
      <w:bodyDiv w:val="1"/>
      <w:marLeft w:val="0"/>
      <w:marRight w:val="0"/>
      <w:marTop w:val="0"/>
      <w:marBottom w:val="0"/>
      <w:divBdr>
        <w:top w:val="none" w:sz="0" w:space="0" w:color="auto"/>
        <w:left w:val="none" w:sz="0" w:space="0" w:color="auto"/>
        <w:bottom w:val="none" w:sz="0" w:space="0" w:color="auto"/>
        <w:right w:val="none" w:sz="0" w:space="0" w:color="auto"/>
      </w:divBdr>
    </w:div>
    <w:div w:id="509099468">
      <w:bodyDiv w:val="1"/>
      <w:marLeft w:val="0"/>
      <w:marRight w:val="0"/>
      <w:marTop w:val="0"/>
      <w:marBottom w:val="0"/>
      <w:divBdr>
        <w:top w:val="none" w:sz="0" w:space="0" w:color="auto"/>
        <w:left w:val="none" w:sz="0" w:space="0" w:color="auto"/>
        <w:bottom w:val="none" w:sz="0" w:space="0" w:color="auto"/>
        <w:right w:val="none" w:sz="0" w:space="0" w:color="auto"/>
      </w:divBdr>
      <w:divsChild>
        <w:div w:id="767121618">
          <w:marLeft w:val="360"/>
          <w:marRight w:val="0"/>
          <w:marTop w:val="0"/>
          <w:marBottom w:val="0"/>
          <w:divBdr>
            <w:top w:val="none" w:sz="0" w:space="0" w:color="auto"/>
            <w:left w:val="none" w:sz="0" w:space="0" w:color="auto"/>
            <w:bottom w:val="none" w:sz="0" w:space="0" w:color="auto"/>
            <w:right w:val="none" w:sz="0" w:space="0" w:color="auto"/>
          </w:divBdr>
        </w:div>
        <w:div w:id="994914464">
          <w:marLeft w:val="360"/>
          <w:marRight w:val="0"/>
          <w:marTop w:val="0"/>
          <w:marBottom w:val="0"/>
          <w:divBdr>
            <w:top w:val="none" w:sz="0" w:space="0" w:color="auto"/>
            <w:left w:val="none" w:sz="0" w:space="0" w:color="auto"/>
            <w:bottom w:val="none" w:sz="0" w:space="0" w:color="auto"/>
            <w:right w:val="none" w:sz="0" w:space="0" w:color="auto"/>
          </w:divBdr>
        </w:div>
        <w:div w:id="1964850410">
          <w:marLeft w:val="360"/>
          <w:marRight w:val="0"/>
          <w:marTop w:val="0"/>
          <w:marBottom w:val="0"/>
          <w:divBdr>
            <w:top w:val="none" w:sz="0" w:space="0" w:color="auto"/>
            <w:left w:val="none" w:sz="0" w:space="0" w:color="auto"/>
            <w:bottom w:val="none" w:sz="0" w:space="0" w:color="auto"/>
            <w:right w:val="none" w:sz="0" w:space="0" w:color="auto"/>
          </w:divBdr>
        </w:div>
      </w:divsChild>
    </w:div>
    <w:div w:id="513345333">
      <w:bodyDiv w:val="1"/>
      <w:marLeft w:val="0"/>
      <w:marRight w:val="0"/>
      <w:marTop w:val="0"/>
      <w:marBottom w:val="0"/>
      <w:divBdr>
        <w:top w:val="none" w:sz="0" w:space="0" w:color="auto"/>
        <w:left w:val="none" w:sz="0" w:space="0" w:color="auto"/>
        <w:bottom w:val="none" w:sz="0" w:space="0" w:color="auto"/>
        <w:right w:val="none" w:sz="0" w:space="0" w:color="auto"/>
      </w:divBdr>
    </w:div>
    <w:div w:id="518667541">
      <w:bodyDiv w:val="1"/>
      <w:marLeft w:val="0"/>
      <w:marRight w:val="0"/>
      <w:marTop w:val="0"/>
      <w:marBottom w:val="0"/>
      <w:divBdr>
        <w:top w:val="none" w:sz="0" w:space="0" w:color="auto"/>
        <w:left w:val="none" w:sz="0" w:space="0" w:color="auto"/>
        <w:bottom w:val="none" w:sz="0" w:space="0" w:color="auto"/>
        <w:right w:val="none" w:sz="0" w:space="0" w:color="auto"/>
      </w:divBdr>
    </w:div>
    <w:div w:id="520239428">
      <w:bodyDiv w:val="1"/>
      <w:marLeft w:val="0"/>
      <w:marRight w:val="0"/>
      <w:marTop w:val="0"/>
      <w:marBottom w:val="0"/>
      <w:divBdr>
        <w:top w:val="none" w:sz="0" w:space="0" w:color="auto"/>
        <w:left w:val="none" w:sz="0" w:space="0" w:color="auto"/>
        <w:bottom w:val="none" w:sz="0" w:space="0" w:color="auto"/>
        <w:right w:val="none" w:sz="0" w:space="0" w:color="auto"/>
      </w:divBdr>
      <w:divsChild>
        <w:div w:id="211507494">
          <w:marLeft w:val="446"/>
          <w:marRight w:val="0"/>
          <w:marTop w:val="200"/>
          <w:marBottom w:val="0"/>
          <w:divBdr>
            <w:top w:val="none" w:sz="0" w:space="0" w:color="auto"/>
            <w:left w:val="none" w:sz="0" w:space="0" w:color="auto"/>
            <w:bottom w:val="none" w:sz="0" w:space="0" w:color="auto"/>
            <w:right w:val="none" w:sz="0" w:space="0" w:color="auto"/>
          </w:divBdr>
        </w:div>
      </w:divsChild>
    </w:div>
    <w:div w:id="523134018">
      <w:bodyDiv w:val="1"/>
      <w:marLeft w:val="0"/>
      <w:marRight w:val="0"/>
      <w:marTop w:val="0"/>
      <w:marBottom w:val="0"/>
      <w:divBdr>
        <w:top w:val="none" w:sz="0" w:space="0" w:color="auto"/>
        <w:left w:val="none" w:sz="0" w:space="0" w:color="auto"/>
        <w:bottom w:val="none" w:sz="0" w:space="0" w:color="auto"/>
        <w:right w:val="none" w:sz="0" w:space="0" w:color="auto"/>
      </w:divBdr>
    </w:div>
    <w:div w:id="523442595">
      <w:bodyDiv w:val="1"/>
      <w:marLeft w:val="0"/>
      <w:marRight w:val="0"/>
      <w:marTop w:val="0"/>
      <w:marBottom w:val="0"/>
      <w:divBdr>
        <w:top w:val="none" w:sz="0" w:space="0" w:color="auto"/>
        <w:left w:val="none" w:sz="0" w:space="0" w:color="auto"/>
        <w:bottom w:val="none" w:sz="0" w:space="0" w:color="auto"/>
        <w:right w:val="none" w:sz="0" w:space="0" w:color="auto"/>
      </w:divBdr>
    </w:div>
    <w:div w:id="526332885">
      <w:bodyDiv w:val="1"/>
      <w:marLeft w:val="0"/>
      <w:marRight w:val="0"/>
      <w:marTop w:val="0"/>
      <w:marBottom w:val="0"/>
      <w:divBdr>
        <w:top w:val="none" w:sz="0" w:space="0" w:color="auto"/>
        <w:left w:val="none" w:sz="0" w:space="0" w:color="auto"/>
        <w:bottom w:val="none" w:sz="0" w:space="0" w:color="auto"/>
        <w:right w:val="none" w:sz="0" w:space="0" w:color="auto"/>
      </w:divBdr>
      <w:divsChild>
        <w:div w:id="945112949">
          <w:marLeft w:val="274"/>
          <w:marRight w:val="0"/>
          <w:marTop w:val="0"/>
          <w:marBottom w:val="0"/>
          <w:divBdr>
            <w:top w:val="none" w:sz="0" w:space="0" w:color="auto"/>
            <w:left w:val="none" w:sz="0" w:space="0" w:color="auto"/>
            <w:bottom w:val="none" w:sz="0" w:space="0" w:color="auto"/>
            <w:right w:val="none" w:sz="0" w:space="0" w:color="auto"/>
          </w:divBdr>
        </w:div>
        <w:div w:id="1585719448">
          <w:marLeft w:val="274"/>
          <w:marRight w:val="0"/>
          <w:marTop w:val="0"/>
          <w:marBottom w:val="0"/>
          <w:divBdr>
            <w:top w:val="none" w:sz="0" w:space="0" w:color="auto"/>
            <w:left w:val="none" w:sz="0" w:space="0" w:color="auto"/>
            <w:bottom w:val="none" w:sz="0" w:space="0" w:color="auto"/>
            <w:right w:val="none" w:sz="0" w:space="0" w:color="auto"/>
          </w:divBdr>
        </w:div>
        <w:div w:id="1603759459">
          <w:marLeft w:val="274"/>
          <w:marRight w:val="0"/>
          <w:marTop w:val="0"/>
          <w:marBottom w:val="0"/>
          <w:divBdr>
            <w:top w:val="none" w:sz="0" w:space="0" w:color="auto"/>
            <w:left w:val="none" w:sz="0" w:space="0" w:color="auto"/>
            <w:bottom w:val="none" w:sz="0" w:space="0" w:color="auto"/>
            <w:right w:val="none" w:sz="0" w:space="0" w:color="auto"/>
          </w:divBdr>
        </w:div>
        <w:div w:id="1633897353">
          <w:marLeft w:val="274"/>
          <w:marRight w:val="0"/>
          <w:marTop w:val="0"/>
          <w:marBottom w:val="0"/>
          <w:divBdr>
            <w:top w:val="none" w:sz="0" w:space="0" w:color="auto"/>
            <w:left w:val="none" w:sz="0" w:space="0" w:color="auto"/>
            <w:bottom w:val="none" w:sz="0" w:space="0" w:color="auto"/>
            <w:right w:val="none" w:sz="0" w:space="0" w:color="auto"/>
          </w:divBdr>
        </w:div>
        <w:div w:id="1768691334">
          <w:marLeft w:val="274"/>
          <w:marRight w:val="0"/>
          <w:marTop w:val="0"/>
          <w:marBottom w:val="0"/>
          <w:divBdr>
            <w:top w:val="none" w:sz="0" w:space="0" w:color="auto"/>
            <w:left w:val="none" w:sz="0" w:space="0" w:color="auto"/>
            <w:bottom w:val="none" w:sz="0" w:space="0" w:color="auto"/>
            <w:right w:val="none" w:sz="0" w:space="0" w:color="auto"/>
          </w:divBdr>
        </w:div>
      </w:divsChild>
    </w:div>
    <w:div w:id="528955995">
      <w:bodyDiv w:val="1"/>
      <w:marLeft w:val="0"/>
      <w:marRight w:val="0"/>
      <w:marTop w:val="0"/>
      <w:marBottom w:val="0"/>
      <w:divBdr>
        <w:top w:val="none" w:sz="0" w:space="0" w:color="auto"/>
        <w:left w:val="none" w:sz="0" w:space="0" w:color="auto"/>
        <w:bottom w:val="none" w:sz="0" w:space="0" w:color="auto"/>
        <w:right w:val="none" w:sz="0" w:space="0" w:color="auto"/>
      </w:divBdr>
    </w:div>
    <w:div w:id="533153924">
      <w:bodyDiv w:val="1"/>
      <w:marLeft w:val="0"/>
      <w:marRight w:val="0"/>
      <w:marTop w:val="0"/>
      <w:marBottom w:val="0"/>
      <w:divBdr>
        <w:top w:val="none" w:sz="0" w:space="0" w:color="auto"/>
        <w:left w:val="none" w:sz="0" w:space="0" w:color="auto"/>
        <w:bottom w:val="none" w:sz="0" w:space="0" w:color="auto"/>
        <w:right w:val="none" w:sz="0" w:space="0" w:color="auto"/>
      </w:divBdr>
    </w:div>
    <w:div w:id="536890082">
      <w:bodyDiv w:val="1"/>
      <w:marLeft w:val="0"/>
      <w:marRight w:val="0"/>
      <w:marTop w:val="0"/>
      <w:marBottom w:val="0"/>
      <w:divBdr>
        <w:top w:val="none" w:sz="0" w:space="0" w:color="auto"/>
        <w:left w:val="none" w:sz="0" w:space="0" w:color="auto"/>
        <w:bottom w:val="none" w:sz="0" w:space="0" w:color="auto"/>
        <w:right w:val="none" w:sz="0" w:space="0" w:color="auto"/>
      </w:divBdr>
    </w:div>
    <w:div w:id="539973600">
      <w:bodyDiv w:val="1"/>
      <w:marLeft w:val="0"/>
      <w:marRight w:val="0"/>
      <w:marTop w:val="0"/>
      <w:marBottom w:val="0"/>
      <w:divBdr>
        <w:top w:val="none" w:sz="0" w:space="0" w:color="auto"/>
        <w:left w:val="none" w:sz="0" w:space="0" w:color="auto"/>
        <w:bottom w:val="none" w:sz="0" w:space="0" w:color="auto"/>
        <w:right w:val="none" w:sz="0" w:space="0" w:color="auto"/>
      </w:divBdr>
    </w:div>
    <w:div w:id="543752846">
      <w:bodyDiv w:val="1"/>
      <w:marLeft w:val="0"/>
      <w:marRight w:val="0"/>
      <w:marTop w:val="0"/>
      <w:marBottom w:val="0"/>
      <w:divBdr>
        <w:top w:val="none" w:sz="0" w:space="0" w:color="auto"/>
        <w:left w:val="none" w:sz="0" w:space="0" w:color="auto"/>
        <w:bottom w:val="none" w:sz="0" w:space="0" w:color="auto"/>
        <w:right w:val="none" w:sz="0" w:space="0" w:color="auto"/>
      </w:divBdr>
    </w:div>
    <w:div w:id="544106011">
      <w:bodyDiv w:val="1"/>
      <w:marLeft w:val="0"/>
      <w:marRight w:val="0"/>
      <w:marTop w:val="0"/>
      <w:marBottom w:val="0"/>
      <w:divBdr>
        <w:top w:val="none" w:sz="0" w:space="0" w:color="auto"/>
        <w:left w:val="none" w:sz="0" w:space="0" w:color="auto"/>
        <w:bottom w:val="none" w:sz="0" w:space="0" w:color="auto"/>
        <w:right w:val="none" w:sz="0" w:space="0" w:color="auto"/>
      </w:divBdr>
    </w:div>
    <w:div w:id="544366300">
      <w:bodyDiv w:val="1"/>
      <w:marLeft w:val="0"/>
      <w:marRight w:val="0"/>
      <w:marTop w:val="0"/>
      <w:marBottom w:val="0"/>
      <w:divBdr>
        <w:top w:val="none" w:sz="0" w:space="0" w:color="auto"/>
        <w:left w:val="none" w:sz="0" w:space="0" w:color="auto"/>
        <w:bottom w:val="none" w:sz="0" w:space="0" w:color="auto"/>
        <w:right w:val="none" w:sz="0" w:space="0" w:color="auto"/>
      </w:divBdr>
      <w:divsChild>
        <w:div w:id="81489350">
          <w:marLeft w:val="360"/>
          <w:marRight w:val="0"/>
          <w:marTop w:val="0"/>
          <w:marBottom w:val="0"/>
          <w:divBdr>
            <w:top w:val="none" w:sz="0" w:space="0" w:color="auto"/>
            <w:left w:val="none" w:sz="0" w:space="0" w:color="auto"/>
            <w:bottom w:val="none" w:sz="0" w:space="0" w:color="auto"/>
            <w:right w:val="none" w:sz="0" w:space="0" w:color="auto"/>
          </w:divBdr>
        </w:div>
        <w:div w:id="161437158">
          <w:marLeft w:val="360"/>
          <w:marRight w:val="0"/>
          <w:marTop w:val="0"/>
          <w:marBottom w:val="0"/>
          <w:divBdr>
            <w:top w:val="none" w:sz="0" w:space="0" w:color="auto"/>
            <w:left w:val="none" w:sz="0" w:space="0" w:color="auto"/>
            <w:bottom w:val="none" w:sz="0" w:space="0" w:color="auto"/>
            <w:right w:val="none" w:sz="0" w:space="0" w:color="auto"/>
          </w:divBdr>
        </w:div>
        <w:div w:id="1049649159">
          <w:marLeft w:val="360"/>
          <w:marRight w:val="0"/>
          <w:marTop w:val="0"/>
          <w:marBottom w:val="0"/>
          <w:divBdr>
            <w:top w:val="none" w:sz="0" w:space="0" w:color="auto"/>
            <w:left w:val="none" w:sz="0" w:space="0" w:color="auto"/>
            <w:bottom w:val="none" w:sz="0" w:space="0" w:color="auto"/>
            <w:right w:val="none" w:sz="0" w:space="0" w:color="auto"/>
          </w:divBdr>
        </w:div>
        <w:div w:id="1850682693">
          <w:marLeft w:val="360"/>
          <w:marRight w:val="0"/>
          <w:marTop w:val="0"/>
          <w:marBottom w:val="0"/>
          <w:divBdr>
            <w:top w:val="none" w:sz="0" w:space="0" w:color="auto"/>
            <w:left w:val="none" w:sz="0" w:space="0" w:color="auto"/>
            <w:bottom w:val="none" w:sz="0" w:space="0" w:color="auto"/>
            <w:right w:val="none" w:sz="0" w:space="0" w:color="auto"/>
          </w:divBdr>
        </w:div>
      </w:divsChild>
    </w:div>
    <w:div w:id="544949268">
      <w:bodyDiv w:val="1"/>
      <w:marLeft w:val="0"/>
      <w:marRight w:val="0"/>
      <w:marTop w:val="0"/>
      <w:marBottom w:val="0"/>
      <w:divBdr>
        <w:top w:val="none" w:sz="0" w:space="0" w:color="auto"/>
        <w:left w:val="none" w:sz="0" w:space="0" w:color="auto"/>
        <w:bottom w:val="none" w:sz="0" w:space="0" w:color="auto"/>
        <w:right w:val="none" w:sz="0" w:space="0" w:color="auto"/>
      </w:divBdr>
    </w:div>
    <w:div w:id="550505451">
      <w:bodyDiv w:val="1"/>
      <w:marLeft w:val="0"/>
      <w:marRight w:val="0"/>
      <w:marTop w:val="0"/>
      <w:marBottom w:val="0"/>
      <w:divBdr>
        <w:top w:val="none" w:sz="0" w:space="0" w:color="auto"/>
        <w:left w:val="none" w:sz="0" w:space="0" w:color="auto"/>
        <w:bottom w:val="none" w:sz="0" w:space="0" w:color="auto"/>
        <w:right w:val="none" w:sz="0" w:space="0" w:color="auto"/>
      </w:divBdr>
    </w:div>
    <w:div w:id="552040759">
      <w:bodyDiv w:val="1"/>
      <w:marLeft w:val="0"/>
      <w:marRight w:val="0"/>
      <w:marTop w:val="0"/>
      <w:marBottom w:val="0"/>
      <w:divBdr>
        <w:top w:val="none" w:sz="0" w:space="0" w:color="auto"/>
        <w:left w:val="none" w:sz="0" w:space="0" w:color="auto"/>
        <w:bottom w:val="none" w:sz="0" w:space="0" w:color="auto"/>
        <w:right w:val="none" w:sz="0" w:space="0" w:color="auto"/>
      </w:divBdr>
    </w:div>
    <w:div w:id="564800541">
      <w:bodyDiv w:val="1"/>
      <w:marLeft w:val="0"/>
      <w:marRight w:val="0"/>
      <w:marTop w:val="0"/>
      <w:marBottom w:val="0"/>
      <w:divBdr>
        <w:top w:val="none" w:sz="0" w:space="0" w:color="auto"/>
        <w:left w:val="none" w:sz="0" w:space="0" w:color="auto"/>
        <w:bottom w:val="none" w:sz="0" w:space="0" w:color="auto"/>
        <w:right w:val="none" w:sz="0" w:space="0" w:color="auto"/>
      </w:divBdr>
    </w:div>
    <w:div w:id="571737973">
      <w:bodyDiv w:val="1"/>
      <w:marLeft w:val="0"/>
      <w:marRight w:val="0"/>
      <w:marTop w:val="0"/>
      <w:marBottom w:val="0"/>
      <w:divBdr>
        <w:top w:val="none" w:sz="0" w:space="0" w:color="auto"/>
        <w:left w:val="none" w:sz="0" w:space="0" w:color="auto"/>
        <w:bottom w:val="none" w:sz="0" w:space="0" w:color="auto"/>
        <w:right w:val="none" w:sz="0" w:space="0" w:color="auto"/>
      </w:divBdr>
    </w:div>
    <w:div w:id="574753148">
      <w:bodyDiv w:val="1"/>
      <w:marLeft w:val="0"/>
      <w:marRight w:val="0"/>
      <w:marTop w:val="0"/>
      <w:marBottom w:val="0"/>
      <w:divBdr>
        <w:top w:val="none" w:sz="0" w:space="0" w:color="auto"/>
        <w:left w:val="none" w:sz="0" w:space="0" w:color="auto"/>
        <w:bottom w:val="none" w:sz="0" w:space="0" w:color="auto"/>
        <w:right w:val="none" w:sz="0" w:space="0" w:color="auto"/>
      </w:divBdr>
    </w:div>
    <w:div w:id="574900805">
      <w:bodyDiv w:val="1"/>
      <w:marLeft w:val="0"/>
      <w:marRight w:val="0"/>
      <w:marTop w:val="0"/>
      <w:marBottom w:val="0"/>
      <w:divBdr>
        <w:top w:val="none" w:sz="0" w:space="0" w:color="auto"/>
        <w:left w:val="none" w:sz="0" w:space="0" w:color="auto"/>
        <w:bottom w:val="none" w:sz="0" w:space="0" w:color="auto"/>
        <w:right w:val="none" w:sz="0" w:space="0" w:color="auto"/>
      </w:divBdr>
    </w:div>
    <w:div w:id="581716975">
      <w:bodyDiv w:val="1"/>
      <w:marLeft w:val="0"/>
      <w:marRight w:val="0"/>
      <w:marTop w:val="0"/>
      <w:marBottom w:val="0"/>
      <w:divBdr>
        <w:top w:val="none" w:sz="0" w:space="0" w:color="auto"/>
        <w:left w:val="none" w:sz="0" w:space="0" w:color="auto"/>
        <w:bottom w:val="none" w:sz="0" w:space="0" w:color="auto"/>
        <w:right w:val="none" w:sz="0" w:space="0" w:color="auto"/>
      </w:divBdr>
    </w:div>
    <w:div w:id="581910432">
      <w:bodyDiv w:val="1"/>
      <w:marLeft w:val="0"/>
      <w:marRight w:val="0"/>
      <w:marTop w:val="0"/>
      <w:marBottom w:val="0"/>
      <w:divBdr>
        <w:top w:val="none" w:sz="0" w:space="0" w:color="auto"/>
        <w:left w:val="none" w:sz="0" w:space="0" w:color="auto"/>
        <w:bottom w:val="none" w:sz="0" w:space="0" w:color="auto"/>
        <w:right w:val="none" w:sz="0" w:space="0" w:color="auto"/>
      </w:divBdr>
    </w:div>
    <w:div w:id="582951490">
      <w:bodyDiv w:val="1"/>
      <w:marLeft w:val="0"/>
      <w:marRight w:val="0"/>
      <w:marTop w:val="0"/>
      <w:marBottom w:val="0"/>
      <w:divBdr>
        <w:top w:val="none" w:sz="0" w:space="0" w:color="auto"/>
        <w:left w:val="none" w:sz="0" w:space="0" w:color="auto"/>
        <w:bottom w:val="none" w:sz="0" w:space="0" w:color="auto"/>
        <w:right w:val="none" w:sz="0" w:space="0" w:color="auto"/>
      </w:divBdr>
      <w:divsChild>
        <w:div w:id="1029187387">
          <w:marLeft w:val="360"/>
          <w:marRight w:val="0"/>
          <w:marTop w:val="0"/>
          <w:marBottom w:val="0"/>
          <w:divBdr>
            <w:top w:val="none" w:sz="0" w:space="0" w:color="auto"/>
            <w:left w:val="none" w:sz="0" w:space="0" w:color="auto"/>
            <w:bottom w:val="none" w:sz="0" w:space="0" w:color="auto"/>
            <w:right w:val="none" w:sz="0" w:space="0" w:color="auto"/>
          </w:divBdr>
        </w:div>
        <w:div w:id="1409033931">
          <w:marLeft w:val="360"/>
          <w:marRight w:val="0"/>
          <w:marTop w:val="0"/>
          <w:marBottom w:val="0"/>
          <w:divBdr>
            <w:top w:val="none" w:sz="0" w:space="0" w:color="auto"/>
            <w:left w:val="none" w:sz="0" w:space="0" w:color="auto"/>
            <w:bottom w:val="none" w:sz="0" w:space="0" w:color="auto"/>
            <w:right w:val="none" w:sz="0" w:space="0" w:color="auto"/>
          </w:divBdr>
        </w:div>
      </w:divsChild>
    </w:div>
    <w:div w:id="583101884">
      <w:bodyDiv w:val="1"/>
      <w:marLeft w:val="0"/>
      <w:marRight w:val="0"/>
      <w:marTop w:val="0"/>
      <w:marBottom w:val="0"/>
      <w:divBdr>
        <w:top w:val="none" w:sz="0" w:space="0" w:color="auto"/>
        <w:left w:val="none" w:sz="0" w:space="0" w:color="auto"/>
        <w:bottom w:val="none" w:sz="0" w:space="0" w:color="auto"/>
        <w:right w:val="none" w:sz="0" w:space="0" w:color="auto"/>
      </w:divBdr>
    </w:div>
    <w:div w:id="592009451">
      <w:bodyDiv w:val="1"/>
      <w:marLeft w:val="0"/>
      <w:marRight w:val="0"/>
      <w:marTop w:val="0"/>
      <w:marBottom w:val="0"/>
      <w:divBdr>
        <w:top w:val="none" w:sz="0" w:space="0" w:color="auto"/>
        <w:left w:val="none" w:sz="0" w:space="0" w:color="auto"/>
        <w:bottom w:val="none" w:sz="0" w:space="0" w:color="auto"/>
        <w:right w:val="none" w:sz="0" w:space="0" w:color="auto"/>
      </w:divBdr>
    </w:div>
    <w:div w:id="596864687">
      <w:bodyDiv w:val="1"/>
      <w:marLeft w:val="0"/>
      <w:marRight w:val="0"/>
      <w:marTop w:val="0"/>
      <w:marBottom w:val="0"/>
      <w:divBdr>
        <w:top w:val="none" w:sz="0" w:space="0" w:color="auto"/>
        <w:left w:val="none" w:sz="0" w:space="0" w:color="auto"/>
        <w:bottom w:val="none" w:sz="0" w:space="0" w:color="auto"/>
        <w:right w:val="none" w:sz="0" w:space="0" w:color="auto"/>
      </w:divBdr>
    </w:div>
    <w:div w:id="599068702">
      <w:bodyDiv w:val="1"/>
      <w:marLeft w:val="0"/>
      <w:marRight w:val="0"/>
      <w:marTop w:val="0"/>
      <w:marBottom w:val="0"/>
      <w:divBdr>
        <w:top w:val="none" w:sz="0" w:space="0" w:color="auto"/>
        <w:left w:val="none" w:sz="0" w:space="0" w:color="auto"/>
        <w:bottom w:val="none" w:sz="0" w:space="0" w:color="auto"/>
        <w:right w:val="none" w:sz="0" w:space="0" w:color="auto"/>
      </w:divBdr>
    </w:div>
    <w:div w:id="600995558">
      <w:bodyDiv w:val="1"/>
      <w:marLeft w:val="0"/>
      <w:marRight w:val="0"/>
      <w:marTop w:val="0"/>
      <w:marBottom w:val="0"/>
      <w:divBdr>
        <w:top w:val="none" w:sz="0" w:space="0" w:color="auto"/>
        <w:left w:val="none" w:sz="0" w:space="0" w:color="auto"/>
        <w:bottom w:val="none" w:sz="0" w:space="0" w:color="auto"/>
        <w:right w:val="none" w:sz="0" w:space="0" w:color="auto"/>
      </w:divBdr>
    </w:div>
    <w:div w:id="602151953">
      <w:bodyDiv w:val="1"/>
      <w:marLeft w:val="0"/>
      <w:marRight w:val="0"/>
      <w:marTop w:val="0"/>
      <w:marBottom w:val="0"/>
      <w:divBdr>
        <w:top w:val="none" w:sz="0" w:space="0" w:color="auto"/>
        <w:left w:val="none" w:sz="0" w:space="0" w:color="auto"/>
        <w:bottom w:val="none" w:sz="0" w:space="0" w:color="auto"/>
        <w:right w:val="none" w:sz="0" w:space="0" w:color="auto"/>
      </w:divBdr>
    </w:div>
    <w:div w:id="607322405">
      <w:bodyDiv w:val="1"/>
      <w:marLeft w:val="0"/>
      <w:marRight w:val="0"/>
      <w:marTop w:val="0"/>
      <w:marBottom w:val="0"/>
      <w:divBdr>
        <w:top w:val="none" w:sz="0" w:space="0" w:color="auto"/>
        <w:left w:val="none" w:sz="0" w:space="0" w:color="auto"/>
        <w:bottom w:val="none" w:sz="0" w:space="0" w:color="auto"/>
        <w:right w:val="none" w:sz="0" w:space="0" w:color="auto"/>
      </w:divBdr>
    </w:div>
    <w:div w:id="621375962">
      <w:bodyDiv w:val="1"/>
      <w:marLeft w:val="0"/>
      <w:marRight w:val="0"/>
      <w:marTop w:val="0"/>
      <w:marBottom w:val="0"/>
      <w:divBdr>
        <w:top w:val="none" w:sz="0" w:space="0" w:color="auto"/>
        <w:left w:val="none" w:sz="0" w:space="0" w:color="auto"/>
        <w:bottom w:val="none" w:sz="0" w:space="0" w:color="auto"/>
        <w:right w:val="none" w:sz="0" w:space="0" w:color="auto"/>
      </w:divBdr>
    </w:div>
    <w:div w:id="621376469">
      <w:bodyDiv w:val="1"/>
      <w:marLeft w:val="0"/>
      <w:marRight w:val="0"/>
      <w:marTop w:val="0"/>
      <w:marBottom w:val="0"/>
      <w:divBdr>
        <w:top w:val="none" w:sz="0" w:space="0" w:color="auto"/>
        <w:left w:val="none" w:sz="0" w:space="0" w:color="auto"/>
        <w:bottom w:val="none" w:sz="0" w:space="0" w:color="auto"/>
        <w:right w:val="none" w:sz="0" w:space="0" w:color="auto"/>
      </w:divBdr>
    </w:div>
    <w:div w:id="627707560">
      <w:bodyDiv w:val="1"/>
      <w:marLeft w:val="0"/>
      <w:marRight w:val="0"/>
      <w:marTop w:val="0"/>
      <w:marBottom w:val="0"/>
      <w:divBdr>
        <w:top w:val="none" w:sz="0" w:space="0" w:color="auto"/>
        <w:left w:val="none" w:sz="0" w:space="0" w:color="auto"/>
        <w:bottom w:val="none" w:sz="0" w:space="0" w:color="auto"/>
        <w:right w:val="none" w:sz="0" w:space="0" w:color="auto"/>
      </w:divBdr>
    </w:div>
    <w:div w:id="628165290">
      <w:bodyDiv w:val="1"/>
      <w:marLeft w:val="0"/>
      <w:marRight w:val="0"/>
      <w:marTop w:val="0"/>
      <w:marBottom w:val="0"/>
      <w:divBdr>
        <w:top w:val="none" w:sz="0" w:space="0" w:color="auto"/>
        <w:left w:val="none" w:sz="0" w:space="0" w:color="auto"/>
        <w:bottom w:val="none" w:sz="0" w:space="0" w:color="auto"/>
        <w:right w:val="none" w:sz="0" w:space="0" w:color="auto"/>
      </w:divBdr>
    </w:div>
    <w:div w:id="630286425">
      <w:bodyDiv w:val="1"/>
      <w:marLeft w:val="0"/>
      <w:marRight w:val="0"/>
      <w:marTop w:val="0"/>
      <w:marBottom w:val="0"/>
      <w:divBdr>
        <w:top w:val="none" w:sz="0" w:space="0" w:color="auto"/>
        <w:left w:val="none" w:sz="0" w:space="0" w:color="auto"/>
        <w:bottom w:val="none" w:sz="0" w:space="0" w:color="auto"/>
        <w:right w:val="none" w:sz="0" w:space="0" w:color="auto"/>
      </w:divBdr>
    </w:div>
    <w:div w:id="630747868">
      <w:bodyDiv w:val="1"/>
      <w:marLeft w:val="0"/>
      <w:marRight w:val="0"/>
      <w:marTop w:val="0"/>
      <w:marBottom w:val="0"/>
      <w:divBdr>
        <w:top w:val="none" w:sz="0" w:space="0" w:color="auto"/>
        <w:left w:val="none" w:sz="0" w:space="0" w:color="auto"/>
        <w:bottom w:val="none" w:sz="0" w:space="0" w:color="auto"/>
        <w:right w:val="none" w:sz="0" w:space="0" w:color="auto"/>
      </w:divBdr>
    </w:div>
    <w:div w:id="637347468">
      <w:bodyDiv w:val="1"/>
      <w:marLeft w:val="0"/>
      <w:marRight w:val="0"/>
      <w:marTop w:val="0"/>
      <w:marBottom w:val="0"/>
      <w:divBdr>
        <w:top w:val="none" w:sz="0" w:space="0" w:color="auto"/>
        <w:left w:val="none" w:sz="0" w:space="0" w:color="auto"/>
        <w:bottom w:val="none" w:sz="0" w:space="0" w:color="auto"/>
        <w:right w:val="none" w:sz="0" w:space="0" w:color="auto"/>
      </w:divBdr>
      <w:divsChild>
        <w:div w:id="47803402">
          <w:marLeft w:val="360"/>
          <w:marRight w:val="0"/>
          <w:marTop w:val="0"/>
          <w:marBottom w:val="0"/>
          <w:divBdr>
            <w:top w:val="none" w:sz="0" w:space="0" w:color="auto"/>
            <w:left w:val="none" w:sz="0" w:space="0" w:color="auto"/>
            <w:bottom w:val="none" w:sz="0" w:space="0" w:color="auto"/>
            <w:right w:val="none" w:sz="0" w:space="0" w:color="auto"/>
          </w:divBdr>
        </w:div>
        <w:div w:id="1334339104">
          <w:marLeft w:val="360"/>
          <w:marRight w:val="0"/>
          <w:marTop w:val="0"/>
          <w:marBottom w:val="0"/>
          <w:divBdr>
            <w:top w:val="none" w:sz="0" w:space="0" w:color="auto"/>
            <w:left w:val="none" w:sz="0" w:space="0" w:color="auto"/>
            <w:bottom w:val="none" w:sz="0" w:space="0" w:color="auto"/>
            <w:right w:val="none" w:sz="0" w:space="0" w:color="auto"/>
          </w:divBdr>
        </w:div>
      </w:divsChild>
    </w:div>
    <w:div w:id="638650358">
      <w:bodyDiv w:val="1"/>
      <w:marLeft w:val="0"/>
      <w:marRight w:val="0"/>
      <w:marTop w:val="0"/>
      <w:marBottom w:val="0"/>
      <w:divBdr>
        <w:top w:val="none" w:sz="0" w:space="0" w:color="auto"/>
        <w:left w:val="none" w:sz="0" w:space="0" w:color="auto"/>
        <w:bottom w:val="none" w:sz="0" w:space="0" w:color="auto"/>
        <w:right w:val="none" w:sz="0" w:space="0" w:color="auto"/>
      </w:divBdr>
    </w:div>
    <w:div w:id="646862294">
      <w:bodyDiv w:val="1"/>
      <w:marLeft w:val="0"/>
      <w:marRight w:val="0"/>
      <w:marTop w:val="0"/>
      <w:marBottom w:val="0"/>
      <w:divBdr>
        <w:top w:val="none" w:sz="0" w:space="0" w:color="auto"/>
        <w:left w:val="none" w:sz="0" w:space="0" w:color="auto"/>
        <w:bottom w:val="none" w:sz="0" w:space="0" w:color="auto"/>
        <w:right w:val="none" w:sz="0" w:space="0" w:color="auto"/>
      </w:divBdr>
    </w:div>
    <w:div w:id="654378540">
      <w:bodyDiv w:val="1"/>
      <w:marLeft w:val="0"/>
      <w:marRight w:val="0"/>
      <w:marTop w:val="0"/>
      <w:marBottom w:val="0"/>
      <w:divBdr>
        <w:top w:val="none" w:sz="0" w:space="0" w:color="auto"/>
        <w:left w:val="none" w:sz="0" w:space="0" w:color="auto"/>
        <w:bottom w:val="none" w:sz="0" w:space="0" w:color="auto"/>
        <w:right w:val="none" w:sz="0" w:space="0" w:color="auto"/>
      </w:divBdr>
    </w:div>
    <w:div w:id="656811824">
      <w:bodyDiv w:val="1"/>
      <w:marLeft w:val="0"/>
      <w:marRight w:val="0"/>
      <w:marTop w:val="0"/>
      <w:marBottom w:val="0"/>
      <w:divBdr>
        <w:top w:val="none" w:sz="0" w:space="0" w:color="auto"/>
        <w:left w:val="none" w:sz="0" w:space="0" w:color="auto"/>
        <w:bottom w:val="none" w:sz="0" w:space="0" w:color="auto"/>
        <w:right w:val="none" w:sz="0" w:space="0" w:color="auto"/>
      </w:divBdr>
    </w:div>
    <w:div w:id="660161645">
      <w:bodyDiv w:val="1"/>
      <w:marLeft w:val="0"/>
      <w:marRight w:val="0"/>
      <w:marTop w:val="0"/>
      <w:marBottom w:val="0"/>
      <w:divBdr>
        <w:top w:val="none" w:sz="0" w:space="0" w:color="auto"/>
        <w:left w:val="none" w:sz="0" w:space="0" w:color="auto"/>
        <w:bottom w:val="none" w:sz="0" w:space="0" w:color="auto"/>
        <w:right w:val="none" w:sz="0" w:space="0" w:color="auto"/>
      </w:divBdr>
    </w:div>
    <w:div w:id="664476009">
      <w:bodyDiv w:val="1"/>
      <w:marLeft w:val="0"/>
      <w:marRight w:val="0"/>
      <w:marTop w:val="0"/>
      <w:marBottom w:val="0"/>
      <w:divBdr>
        <w:top w:val="none" w:sz="0" w:space="0" w:color="auto"/>
        <w:left w:val="none" w:sz="0" w:space="0" w:color="auto"/>
        <w:bottom w:val="none" w:sz="0" w:space="0" w:color="auto"/>
        <w:right w:val="none" w:sz="0" w:space="0" w:color="auto"/>
      </w:divBdr>
    </w:div>
    <w:div w:id="674115530">
      <w:bodyDiv w:val="1"/>
      <w:marLeft w:val="0"/>
      <w:marRight w:val="0"/>
      <w:marTop w:val="0"/>
      <w:marBottom w:val="0"/>
      <w:divBdr>
        <w:top w:val="none" w:sz="0" w:space="0" w:color="auto"/>
        <w:left w:val="none" w:sz="0" w:space="0" w:color="auto"/>
        <w:bottom w:val="none" w:sz="0" w:space="0" w:color="auto"/>
        <w:right w:val="none" w:sz="0" w:space="0" w:color="auto"/>
      </w:divBdr>
    </w:div>
    <w:div w:id="674306660">
      <w:bodyDiv w:val="1"/>
      <w:marLeft w:val="0"/>
      <w:marRight w:val="0"/>
      <w:marTop w:val="0"/>
      <w:marBottom w:val="0"/>
      <w:divBdr>
        <w:top w:val="none" w:sz="0" w:space="0" w:color="auto"/>
        <w:left w:val="none" w:sz="0" w:space="0" w:color="auto"/>
        <w:bottom w:val="none" w:sz="0" w:space="0" w:color="auto"/>
        <w:right w:val="none" w:sz="0" w:space="0" w:color="auto"/>
      </w:divBdr>
    </w:div>
    <w:div w:id="676465943">
      <w:bodyDiv w:val="1"/>
      <w:marLeft w:val="0"/>
      <w:marRight w:val="0"/>
      <w:marTop w:val="0"/>
      <w:marBottom w:val="0"/>
      <w:divBdr>
        <w:top w:val="none" w:sz="0" w:space="0" w:color="auto"/>
        <w:left w:val="none" w:sz="0" w:space="0" w:color="auto"/>
        <w:bottom w:val="none" w:sz="0" w:space="0" w:color="auto"/>
        <w:right w:val="none" w:sz="0" w:space="0" w:color="auto"/>
      </w:divBdr>
    </w:div>
    <w:div w:id="677075871">
      <w:bodyDiv w:val="1"/>
      <w:marLeft w:val="0"/>
      <w:marRight w:val="0"/>
      <w:marTop w:val="0"/>
      <w:marBottom w:val="0"/>
      <w:divBdr>
        <w:top w:val="none" w:sz="0" w:space="0" w:color="auto"/>
        <w:left w:val="none" w:sz="0" w:space="0" w:color="auto"/>
        <w:bottom w:val="none" w:sz="0" w:space="0" w:color="auto"/>
        <w:right w:val="none" w:sz="0" w:space="0" w:color="auto"/>
      </w:divBdr>
    </w:div>
    <w:div w:id="677118458">
      <w:bodyDiv w:val="1"/>
      <w:marLeft w:val="0"/>
      <w:marRight w:val="0"/>
      <w:marTop w:val="0"/>
      <w:marBottom w:val="0"/>
      <w:divBdr>
        <w:top w:val="none" w:sz="0" w:space="0" w:color="auto"/>
        <w:left w:val="none" w:sz="0" w:space="0" w:color="auto"/>
        <w:bottom w:val="none" w:sz="0" w:space="0" w:color="auto"/>
        <w:right w:val="none" w:sz="0" w:space="0" w:color="auto"/>
      </w:divBdr>
    </w:div>
    <w:div w:id="678774820">
      <w:bodyDiv w:val="1"/>
      <w:marLeft w:val="0"/>
      <w:marRight w:val="0"/>
      <w:marTop w:val="0"/>
      <w:marBottom w:val="0"/>
      <w:divBdr>
        <w:top w:val="none" w:sz="0" w:space="0" w:color="auto"/>
        <w:left w:val="none" w:sz="0" w:space="0" w:color="auto"/>
        <w:bottom w:val="none" w:sz="0" w:space="0" w:color="auto"/>
        <w:right w:val="none" w:sz="0" w:space="0" w:color="auto"/>
      </w:divBdr>
    </w:div>
    <w:div w:id="681200694">
      <w:bodyDiv w:val="1"/>
      <w:marLeft w:val="0"/>
      <w:marRight w:val="0"/>
      <w:marTop w:val="0"/>
      <w:marBottom w:val="0"/>
      <w:divBdr>
        <w:top w:val="none" w:sz="0" w:space="0" w:color="auto"/>
        <w:left w:val="none" w:sz="0" w:space="0" w:color="auto"/>
        <w:bottom w:val="none" w:sz="0" w:space="0" w:color="auto"/>
        <w:right w:val="none" w:sz="0" w:space="0" w:color="auto"/>
      </w:divBdr>
      <w:divsChild>
        <w:div w:id="6492280">
          <w:marLeft w:val="360"/>
          <w:marRight w:val="0"/>
          <w:marTop w:val="0"/>
          <w:marBottom w:val="0"/>
          <w:divBdr>
            <w:top w:val="none" w:sz="0" w:space="0" w:color="auto"/>
            <w:left w:val="none" w:sz="0" w:space="0" w:color="auto"/>
            <w:bottom w:val="none" w:sz="0" w:space="0" w:color="auto"/>
            <w:right w:val="none" w:sz="0" w:space="0" w:color="auto"/>
          </w:divBdr>
        </w:div>
        <w:div w:id="407845408">
          <w:marLeft w:val="360"/>
          <w:marRight w:val="0"/>
          <w:marTop w:val="0"/>
          <w:marBottom w:val="0"/>
          <w:divBdr>
            <w:top w:val="none" w:sz="0" w:space="0" w:color="auto"/>
            <w:left w:val="none" w:sz="0" w:space="0" w:color="auto"/>
            <w:bottom w:val="none" w:sz="0" w:space="0" w:color="auto"/>
            <w:right w:val="none" w:sz="0" w:space="0" w:color="auto"/>
          </w:divBdr>
        </w:div>
        <w:div w:id="536239290">
          <w:marLeft w:val="360"/>
          <w:marRight w:val="0"/>
          <w:marTop w:val="0"/>
          <w:marBottom w:val="0"/>
          <w:divBdr>
            <w:top w:val="none" w:sz="0" w:space="0" w:color="auto"/>
            <w:left w:val="none" w:sz="0" w:space="0" w:color="auto"/>
            <w:bottom w:val="none" w:sz="0" w:space="0" w:color="auto"/>
            <w:right w:val="none" w:sz="0" w:space="0" w:color="auto"/>
          </w:divBdr>
        </w:div>
        <w:div w:id="1569535387">
          <w:marLeft w:val="360"/>
          <w:marRight w:val="0"/>
          <w:marTop w:val="0"/>
          <w:marBottom w:val="0"/>
          <w:divBdr>
            <w:top w:val="none" w:sz="0" w:space="0" w:color="auto"/>
            <w:left w:val="none" w:sz="0" w:space="0" w:color="auto"/>
            <w:bottom w:val="none" w:sz="0" w:space="0" w:color="auto"/>
            <w:right w:val="none" w:sz="0" w:space="0" w:color="auto"/>
          </w:divBdr>
        </w:div>
        <w:div w:id="1679623789">
          <w:marLeft w:val="360"/>
          <w:marRight w:val="0"/>
          <w:marTop w:val="0"/>
          <w:marBottom w:val="0"/>
          <w:divBdr>
            <w:top w:val="none" w:sz="0" w:space="0" w:color="auto"/>
            <w:left w:val="none" w:sz="0" w:space="0" w:color="auto"/>
            <w:bottom w:val="none" w:sz="0" w:space="0" w:color="auto"/>
            <w:right w:val="none" w:sz="0" w:space="0" w:color="auto"/>
          </w:divBdr>
        </w:div>
      </w:divsChild>
    </w:div>
    <w:div w:id="681275172">
      <w:bodyDiv w:val="1"/>
      <w:marLeft w:val="0"/>
      <w:marRight w:val="0"/>
      <w:marTop w:val="0"/>
      <w:marBottom w:val="0"/>
      <w:divBdr>
        <w:top w:val="none" w:sz="0" w:space="0" w:color="auto"/>
        <w:left w:val="none" w:sz="0" w:space="0" w:color="auto"/>
        <w:bottom w:val="none" w:sz="0" w:space="0" w:color="auto"/>
        <w:right w:val="none" w:sz="0" w:space="0" w:color="auto"/>
      </w:divBdr>
    </w:div>
    <w:div w:id="682244583">
      <w:bodyDiv w:val="1"/>
      <w:marLeft w:val="0"/>
      <w:marRight w:val="0"/>
      <w:marTop w:val="0"/>
      <w:marBottom w:val="0"/>
      <w:divBdr>
        <w:top w:val="none" w:sz="0" w:space="0" w:color="auto"/>
        <w:left w:val="none" w:sz="0" w:space="0" w:color="auto"/>
        <w:bottom w:val="none" w:sz="0" w:space="0" w:color="auto"/>
        <w:right w:val="none" w:sz="0" w:space="0" w:color="auto"/>
      </w:divBdr>
      <w:divsChild>
        <w:div w:id="68771204">
          <w:marLeft w:val="274"/>
          <w:marRight w:val="0"/>
          <w:marTop w:val="0"/>
          <w:marBottom w:val="0"/>
          <w:divBdr>
            <w:top w:val="none" w:sz="0" w:space="0" w:color="auto"/>
            <w:left w:val="none" w:sz="0" w:space="0" w:color="auto"/>
            <w:bottom w:val="none" w:sz="0" w:space="0" w:color="auto"/>
            <w:right w:val="none" w:sz="0" w:space="0" w:color="auto"/>
          </w:divBdr>
        </w:div>
        <w:div w:id="174925764">
          <w:marLeft w:val="274"/>
          <w:marRight w:val="0"/>
          <w:marTop w:val="0"/>
          <w:marBottom w:val="0"/>
          <w:divBdr>
            <w:top w:val="none" w:sz="0" w:space="0" w:color="auto"/>
            <w:left w:val="none" w:sz="0" w:space="0" w:color="auto"/>
            <w:bottom w:val="none" w:sz="0" w:space="0" w:color="auto"/>
            <w:right w:val="none" w:sz="0" w:space="0" w:color="auto"/>
          </w:divBdr>
        </w:div>
        <w:div w:id="227544549">
          <w:marLeft w:val="274"/>
          <w:marRight w:val="0"/>
          <w:marTop w:val="0"/>
          <w:marBottom w:val="0"/>
          <w:divBdr>
            <w:top w:val="none" w:sz="0" w:space="0" w:color="auto"/>
            <w:left w:val="none" w:sz="0" w:space="0" w:color="auto"/>
            <w:bottom w:val="none" w:sz="0" w:space="0" w:color="auto"/>
            <w:right w:val="none" w:sz="0" w:space="0" w:color="auto"/>
          </w:divBdr>
        </w:div>
        <w:div w:id="231357624">
          <w:marLeft w:val="274"/>
          <w:marRight w:val="0"/>
          <w:marTop w:val="0"/>
          <w:marBottom w:val="0"/>
          <w:divBdr>
            <w:top w:val="none" w:sz="0" w:space="0" w:color="auto"/>
            <w:left w:val="none" w:sz="0" w:space="0" w:color="auto"/>
            <w:bottom w:val="none" w:sz="0" w:space="0" w:color="auto"/>
            <w:right w:val="none" w:sz="0" w:space="0" w:color="auto"/>
          </w:divBdr>
        </w:div>
        <w:div w:id="283850085">
          <w:marLeft w:val="274"/>
          <w:marRight w:val="0"/>
          <w:marTop w:val="0"/>
          <w:marBottom w:val="0"/>
          <w:divBdr>
            <w:top w:val="none" w:sz="0" w:space="0" w:color="auto"/>
            <w:left w:val="none" w:sz="0" w:space="0" w:color="auto"/>
            <w:bottom w:val="none" w:sz="0" w:space="0" w:color="auto"/>
            <w:right w:val="none" w:sz="0" w:space="0" w:color="auto"/>
          </w:divBdr>
        </w:div>
        <w:div w:id="406265743">
          <w:marLeft w:val="274"/>
          <w:marRight w:val="0"/>
          <w:marTop w:val="0"/>
          <w:marBottom w:val="0"/>
          <w:divBdr>
            <w:top w:val="none" w:sz="0" w:space="0" w:color="auto"/>
            <w:left w:val="none" w:sz="0" w:space="0" w:color="auto"/>
            <w:bottom w:val="none" w:sz="0" w:space="0" w:color="auto"/>
            <w:right w:val="none" w:sz="0" w:space="0" w:color="auto"/>
          </w:divBdr>
        </w:div>
        <w:div w:id="491920046">
          <w:marLeft w:val="274"/>
          <w:marRight w:val="0"/>
          <w:marTop w:val="0"/>
          <w:marBottom w:val="0"/>
          <w:divBdr>
            <w:top w:val="none" w:sz="0" w:space="0" w:color="auto"/>
            <w:left w:val="none" w:sz="0" w:space="0" w:color="auto"/>
            <w:bottom w:val="none" w:sz="0" w:space="0" w:color="auto"/>
            <w:right w:val="none" w:sz="0" w:space="0" w:color="auto"/>
          </w:divBdr>
        </w:div>
        <w:div w:id="875434989">
          <w:marLeft w:val="274"/>
          <w:marRight w:val="0"/>
          <w:marTop w:val="0"/>
          <w:marBottom w:val="0"/>
          <w:divBdr>
            <w:top w:val="none" w:sz="0" w:space="0" w:color="auto"/>
            <w:left w:val="none" w:sz="0" w:space="0" w:color="auto"/>
            <w:bottom w:val="none" w:sz="0" w:space="0" w:color="auto"/>
            <w:right w:val="none" w:sz="0" w:space="0" w:color="auto"/>
          </w:divBdr>
        </w:div>
        <w:div w:id="886067006">
          <w:marLeft w:val="274"/>
          <w:marRight w:val="0"/>
          <w:marTop w:val="0"/>
          <w:marBottom w:val="0"/>
          <w:divBdr>
            <w:top w:val="none" w:sz="0" w:space="0" w:color="auto"/>
            <w:left w:val="none" w:sz="0" w:space="0" w:color="auto"/>
            <w:bottom w:val="none" w:sz="0" w:space="0" w:color="auto"/>
            <w:right w:val="none" w:sz="0" w:space="0" w:color="auto"/>
          </w:divBdr>
        </w:div>
        <w:div w:id="950630170">
          <w:marLeft w:val="274"/>
          <w:marRight w:val="0"/>
          <w:marTop w:val="0"/>
          <w:marBottom w:val="0"/>
          <w:divBdr>
            <w:top w:val="none" w:sz="0" w:space="0" w:color="auto"/>
            <w:left w:val="none" w:sz="0" w:space="0" w:color="auto"/>
            <w:bottom w:val="none" w:sz="0" w:space="0" w:color="auto"/>
            <w:right w:val="none" w:sz="0" w:space="0" w:color="auto"/>
          </w:divBdr>
        </w:div>
        <w:div w:id="964042654">
          <w:marLeft w:val="274"/>
          <w:marRight w:val="0"/>
          <w:marTop w:val="0"/>
          <w:marBottom w:val="0"/>
          <w:divBdr>
            <w:top w:val="none" w:sz="0" w:space="0" w:color="auto"/>
            <w:left w:val="none" w:sz="0" w:space="0" w:color="auto"/>
            <w:bottom w:val="none" w:sz="0" w:space="0" w:color="auto"/>
            <w:right w:val="none" w:sz="0" w:space="0" w:color="auto"/>
          </w:divBdr>
        </w:div>
        <w:div w:id="1077556183">
          <w:marLeft w:val="274"/>
          <w:marRight w:val="0"/>
          <w:marTop w:val="0"/>
          <w:marBottom w:val="0"/>
          <w:divBdr>
            <w:top w:val="none" w:sz="0" w:space="0" w:color="auto"/>
            <w:left w:val="none" w:sz="0" w:space="0" w:color="auto"/>
            <w:bottom w:val="none" w:sz="0" w:space="0" w:color="auto"/>
            <w:right w:val="none" w:sz="0" w:space="0" w:color="auto"/>
          </w:divBdr>
        </w:div>
        <w:div w:id="1077632140">
          <w:marLeft w:val="274"/>
          <w:marRight w:val="0"/>
          <w:marTop w:val="0"/>
          <w:marBottom w:val="0"/>
          <w:divBdr>
            <w:top w:val="none" w:sz="0" w:space="0" w:color="auto"/>
            <w:left w:val="none" w:sz="0" w:space="0" w:color="auto"/>
            <w:bottom w:val="none" w:sz="0" w:space="0" w:color="auto"/>
            <w:right w:val="none" w:sz="0" w:space="0" w:color="auto"/>
          </w:divBdr>
        </w:div>
        <w:div w:id="1249969822">
          <w:marLeft w:val="274"/>
          <w:marRight w:val="0"/>
          <w:marTop w:val="0"/>
          <w:marBottom w:val="0"/>
          <w:divBdr>
            <w:top w:val="none" w:sz="0" w:space="0" w:color="auto"/>
            <w:left w:val="none" w:sz="0" w:space="0" w:color="auto"/>
            <w:bottom w:val="none" w:sz="0" w:space="0" w:color="auto"/>
            <w:right w:val="none" w:sz="0" w:space="0" w:color="auto"/>
          </w:divBdr>
        </w:div>
        <w:div w:id="1443643773">
          <w:marLeft w:val="274"/>
          <w:marRight w:val="0"/>
          <w:marTop w:val="0"/>
          <w:marBottom w:val="0"/>
          <w:divBdr>
            <w:top w:val="none" w:sz="0" w:space="0" w:color="auto"/>
            <w:left w:val="none" w:sz="0" w:space="0" w:color="auto"/>
            <w:bottom w:val="none" w:sz="0" w:space="0" w:color="auto"/>
            <w:right w:val="none" w:sz="0" w:space="0" w:color="auto"/>
          </w:divBdr>
        </w:div>
        <w:div w:id="1445340364">
          <w:marLeft w:val="274"/>
          <w:marRight w:val="0"/>
          <w:marTop w:val="0"/>
          <w:marBottom w:val="0"/>
          <w:divBdr>
            <w:top w:val="none" w:sz="0" w:space="0" w:color="auto"/>
            <w:left w:val="none" w:sz="0" w:space="0" w:color="auto"/>
            <w:bottom w:val="none" w:sz="0" w:space="0" w:color="auto"/>
            <w:right w:val="none" w:sz="0" w:space="0" w:color="auto"/>
          </w:divBdr>
        </w:div>
        <w:div w:id="1517887124">
          <w:marLeft w:val="274"/>
          <w:marRight w:val="0"/>
          <w:marTop w:val="0"/>
          <w:marBottom w:val="0"/>
          <w:divBdr>
            <w:top w:val="none" w:sz="0" w:space="0" w:color="auto"/>
            <w:left w:val="none" w:sz="0" w:space="0" w:color="auto"/>
            <w:bottom w:val="none" w:sz="0" w:space="0" w:color="auto"/>
            <w:right w:val="none" w:sz="0" w:space="0" w:color="auto"/>
          </w:divBdr>
        </w:div>
        <w:div w:id="1535387741">
          <w:marLeft w:val="274"/>
          <w:marRight w:val="0"/>
          <w:marTop w:val="0"/>
          <w:marBottom w:val="0"/>
          <w:divBdr>
            <w:top w:val="none" w:sz="0" w:space="0" w:color="auto"/>
            <w:left w:val="none" w:sz="0" w:space="0" w:color="auto"/>
            <w:bottom w:val="none" w:sz="0" w:space="0" w:color="auto"/>
            <w:right w:val="none" w:sz="0" w:space="0" w:color="auto"/>
          </w:divBdr>
        </w:div>
        <w:div w:id="1561356584">
          <w:marLeft w:val="274"/>
          <w:marRight w:val="0"/>
          <w:marTop w:val="0"/>
          <w:marBottom w:val="0"/>
          <w:divBdr>
            <w:top w:val="none" w:sz="0" w:space="0" w:color="auto"/>
            <w:left w:val="none" w:sz="0" w:space="0" w:color="auto"/>
            <w:bottom w:val="none" w:sz="0" w:space="0" w:color="auto"/>
            <w:right w:val="none" w:sz="0" w:space="0" w:color="auto"/>
          </w:divBdr>
        </w:div>
        <w:div w:id="1998535435">
          <w:marLeft w:val="274"/>
          <w:marRight w:val="0"/>
          <w:marTop w:val="0"/>
          <w:marBottom w:val="0"/>
          <w:divBdr>
            <w:top w:val="none" w:sz="0" w:space="0" w:color="auto"/>
            <w:left w:val="none" w:sz="0" w:space="0" w:color="auto"/>
            <w:bottom w:val="none" w:sz="0" w:space="0" w:color="auto"/>
            <w:right w:val="none" w:sz="0" w:space="0" w:color="auto"/>
          </w:divBdr>
        </w:div>
        <w:div w:id="2005012297">
          <w:marLeft w:val="274"/>
          <w:marRight w:val="0"/>
          <w:marTop w:val="0"/>
          <w:marBottom w:val="0"/>
          <w:divBdr>
            <w:top w:val="none" w:sz="0" w:space="0" w:color="auto"/>
            <w:left w:val="none" w:sz="0" w:space="0" w:color="auto"/>
            <w:bottom w:val="none" w:sz="0" w:space="0" w:color="auto"/>
            <w:right w:val="none" w:sz="0" w:space="0" w:color="auto"/>
          </w:divBdr>
        </w:div>
        <w:div w:id="2145267388">
          <w:marLeft w:val="274"/>
          <w:marRight w:val="0"/>
          <w:marTop w:val="0"/>
          <w:marBottom w:val="0"/>
          <w:divBdr>
            <w:top w:val="none" w:sz="0" w:space="0" w:color="auto"/>
            <w:left w:val="none" w:sz="0" w:space="0" w:color="auto"/>
            <w:bottom w:val="none" w:sz="0" w:space="0" w:color="auto"/>
            <w:right w:val="none" w:sz="0" w:space="0" w:color="auto"/>
          </w:divBdr>
        </w:div>
      </w:divsChild>
    </w:div>
    <w:div w:id="683746064">
      <w:bodyDiv w:val="1"/>
      <w:marLeft w:val="0"/>
      <w:marRight w:val="0"/>
      <w:marTop w:val="0"/>
      <w:marBottom w:val="0"/>
      <w:divBdr>
        <w:top w:val="none" w:sz="0" w:space="0" w:color="auto"/>
        <w:left w:val="none" w:sz="0" w:space="0" w:color="auto"/>
        <w:bottom w:val="none" w:sz="0" w:space="0" w:color="auto"/>
        <w:right w:val="none" w:sz="0" w:space="0" w:color="auto"/>
      </w:divBdr>
    </w:div>
    <w:div w:id="684013522">
      <w:bodyDiv w:val="1"/>
      <w:marLeft w:val="0"/>
      <w:marRight w:val="0"/>
      <w:marTop w:val="0"/>
      <w:marBottom w:val="0"/>
      <w:divBdr>
        <w:top w:val="none" w:sz="0" w:space="0" w:color="auto"/>
        <w:left w:val="none" w:sz="0" w:space="0" w:color="auto"/>
        <w:bottom w:val="none" w:sz="0" w:space="0" w:color="auto"/>
        <w:right w:val="none" w:sz="0" w:space="0" w:color="auto"/>
      </w:divBdr>
    </w:div>
    <w:div w:id="691151800">
      <w:bodyDiv w:val="1"/>
      <w:marLeft w:val="0"/>
      <w:marRight w:val="0"/>
      <w:marTop w:val="0"/>
      <w:marBottom w:val="0"/>
      <w:divBdr>
        <w:top w:val="none" w:sz="0" w:space="0" w:color="auto"/>
        <w:left w:val="none" w:sz="0" w:space="0" w:color="auto"/>
        <w:bottom w:val="none" w:sz="0" w:space="0" w:color="auto"/>
        <w:right w:val="none" w:sz="0" w:space="0" w:color="auto"/>
      </w:divBdr>
    </w:div>
    <w:div w:id="694312921">
      <w:bodyDiv w:val="1"/>
      <w:marLeft w:val="0"/>
      <w:marRight w:val="0"/>
      <w:marTop w:val="0"/>
      <w:marBottom w:val="0"/>
      <w:divBdr>
        <w:top w:val="none" w:sz="0" w:space="0" w:color="auto"/>
        <w:left w:val="none" w:sz="0" w:space="0" w:color="auto"/>
        <w:bottom w:val="none" w:sz="0" w:space="0" w:color="auto"/>
        <w:right w:val="none" w:sz="0" w:space="0" w:color="auto"/>
      </w:divBdr>
    </w:div>
    <w:div w:id="696271666">
      <w:bodyDiv w:val="1"/>
      <w:marLeft w:val="0"/>
      <w:marRight w:val="0"/>
      <w:marTop w:val="0"/>
      <w:marBottom w:val="0"/>
      <w:divBdr>
        <w:top w:val="none" w:sz="0" w:space="0" w:color="auto"/>
        <w:left w:val="none" w:sz="0" w:space="0" w:color="auto"/>
        <w:bottom w:val="none" w:sz="0" w:space="0" w:color="auto"/>
        <w:right w:val="none" w:sz="0" w:space="0" w:color="auto"/>
      </w:divBdr>
    </w:div>
    <w:div w:id="698580237">
      <w:bodyDiv w:val="1"/>
      <w:marLeft w:val="0"/>
      <w:marRight w:val="0"/>
      <w:marTop w:val="0"/>
      <w:marBottom w:val="0"/>
      <w:divBdr>
        <w:top w:val="none" w:sz="0" w:space="0" w:color="auto"/>
        <w:left w:val="none" w:sz="0" w:space="0" w:color="auto"/>
        <w:bottom w:val="none" w:sz="0" w:space="0" w:color="auto"/>
        <w:right w:val="none" w:sz="0" w:space="0" w:color="auto"/>
      </w:divBdr>
    </w:div>
    <w:div w:id="700395669">
      <w:bodyDiv w:val="1"/>
      <w:marLeft w:val="0"/>
      <w:marRight w:val="0"/>
      <w:marTop w:val="0"/>
      <w:marBottom w:val="0"/>
      <w:divBdr>
        <w:top w:val="none" w:sz="0" w:space="0" w:color="auto"/>
        <w:left w:val="none" w:sz="0" w:space="0" w:color="auto"/>
        <w:bottom w:val="none" w:sz="0" w:space="0" w:color="auto"/>
        <w:right w:val="none" w:sz="0" w:space="0" w:color="auto"/>
      </w:divBdr>
    </w:div>
    <w:div w:id="703141266">
      <w:bodyDiv w:val="1"/>
      <w:marLeft w:val="0"/>
      <w:marRight w:val="0"/>
      <w:marTop w:val="0"/>
      <w:marBottom w:val="0"/>
      <w:divBdr>
        <w:top w:val="none" w:sz="0" w:space="0" w:color="auto"/>
        <w:left w:val="none" w:sz="0" w:space="0" w:color="auto"/>
        <w:bottom w:val="none" w:sz="0" w:space="0" w:color="auto"/>
        <w:right w:val="none" w:sz="0" w:space="0" w:color="auto"/>
      </w:divBdr>
    </w:div>
    <w:div w:id="706609991">
      <w:bodyDiv w:val="1"/>
      <w:marLeft w:val="0"/>
      <w:marRight w:val="0"/>
      <w:marTop w:val="0"/>
      <w:marBottom w:val="0"/>
      <w:divBdr>
        <w:top w:val="none" w:sz="0" w:space="0" w:color="auto"/>
        <w:left w:val="none" w:sz="0" w:space="0" w:color="auto"/>
        <w:bottom w:val="none" w:sz="0" w:space="0" w:color="auto"/>
        <w:right w:val="none" w:sz="0" w:space="0" w:color="auto"/>
      </w:divBdr>
    </w:div>
    <w:div w:id="714277353">
      <w:bodyDiv w:val="1"/>
      <w:marLeft w:val="0"/>
      <w:marRight w:val="0"/>
      <w:marTop w:val="0"/>
      <w:marBottom w:val="0"/>
      <w:divBdr>
        <w:top w:val="none" w:sz="0" w:space="0" w:color="auto"/>
        <w:left w:val="none" w:sz="0" w:space="0" w:color="auto"/>
        <w:bottom w:val="none" w:sz="0" w:space="0" w:color="auto"/>
        <w:right w:val="none" w:sz="0" w:space="0" w:color="auto"/>
      </w:divBdr>
    </w:div>
    <w:div w:id="721249042">
      <w:bodyDiv w:val="1"/>
      <w:marLeft w:val="0"/>
      <w:marRight w:val="0"/>
      <w:marTop w:val="0"/>
      <w:marBottom w:val="0"/>
      <w:divBdr>
        <w:top w:val="none" w:sz="0" w:space="0" w:color="auto"/>
        <w:left w:val="none" w:sz="0" w:space="0" w:color="auto"/>
        <w:bottom w:val="none" w:sz="0" w:space="0" w:color="auto"/>
        <w:right w:val="none" w:sz="0" w:space="0" w:color="auto"/>
      </w:divBdr>
    </w:div>
    <w:div w:id="724915757">
      <w:bodyDiv w:val="1"/>
      <w:marLeft w:val="0"/>
      <w:marRight w:val="0"/>
      <w:marTop w:val="0"/>
      <w:marBottom w:val="0"/>
      <w:divBdr>
        <w:top w:val="none" w:sz="0" w:space="0" w:color="auto"/>
        <w:left w:val="none" w:sz="0" w:space="0" w:color="auto"/>
        <w:bottom w:val="none" w:sz="0" w:space="0" w:color="auto"/>
        <w:right w:val="none" w:sz="0" w:space="0" w:color="auto"/>
      </w:divBdr>
    </w:div>
    <w:div w:id="729116948">
      <w:bodyDiv w:val="1"/>
      <w:marLeft w:val="0"/>
      <w:marRight w:val="0"/>
      <w:marTop w:val="0"/>
      <w:marBottom w:val="0"/>
      <w:divBdr>
        <w:top w:val="none" w:sz="0" w:space="0" w:color="auto"/>
        <w:left w:val="none" w:sz="0" w:space="0" w:color="auto"/>
        <w:bottom w:val="none" w:sz="0" w:space="0" w:color="auto"/>
        <w:right w:val="none" w:sz="0" w:space="0" w:color="auto"/>
      </w:divBdr>
    </w:div>
    <w:div w:id="736981029">
      <w:bodyDiv w:val="1"/>
      <w:marLeft w:val="0"/>
      <w:marRight w:val="0"/>
      <w:marTop w:val="0"/>
      <w:marBottom w:val="0"/>
      <w:divBdr>
        <w:top w:val="none" w:sz="0" w:space="0" w:color="auto"/>
        <w:left w:val="none" w:sz="0" w:space="0" w:color="auto"/>
        <w:bottom w:val="none" w:sz="0" w:space="0" w:color="auto"/>
        <w:right w:val="none" w:sz="0" w:space="0" w:color="auto"/>
      </w:divBdr>
    </w:div>
    <w:div w:id="742221251">
      <w:bodyDiv w:val="1"/>
      <w:marLeft w:val="0"/>
      <w:marRight w:val="0"/>
      <w:marTop w:val="0"/>
      <w:marBottom w:val="0"/>
      <w:divBdr>
        <w:top w:val="none" w:sz="0" w:space="0" w:color="auto"/>
        <w:left w:val="none" w:sz="0" w:space="0" w:color="auto"/>
        <w:bottom w:val="none" w:sz="0" w:space="0" w:color="auto"/>
        <w:right w:val="none" w:sz="0" w:space="0" w:color="auto"/>
      </w:divBdr>
    </w:div>
    <w:div w:id="745612353">
      <w:bodyDiv w:val="1"/>
      <w:marLeft w:val="0"/>
      <w:marRight w:val="0"/>
      <w:marTop w:val="0"/>
      <w:marBottom w:val="0"/>
      <w:divBdr>
        <w:top w:val="none" w:sz="0" w:space="0" w:color="auto"/>
        <w:left w:val="none" w:sz="0" w:space="0" w:color="auto"/>
        <w:bottom w:val="none" w:sz="0" w:space="0" w:color="auto"/>
        <w:right w:val="none" w:sz="0" w:space="0" w:color="auto"/>
      </w:divBdr>
      <w:divsChild>
        <w:div w:id="976955924">
          <w:marLeft w:val="360"/>
          <w:marRight w:val="0"/>
          <w:marTop w:val="0"/>
          <w:marBottom w:val="0"/>
          <w:divBdr>
            <w:top w:val="none" w:sz="0" w:space="0" w:color="auto"/>
            <w:left w:val="none" w:sz="0" w:space="0" w:color="auto"/>
            <w:bottom w:val="none" w:sz="0" w:space="0" w:color="auto"/>
            <w:right w:val="none" w:sz="0" w:space="0" w:color="auto"/>
          </w:divBdr>
        </w:div>
        <w:div w:id="1455707911">
          <w:marLeft w:val="360"/>
          <w:marRight w:val="0"/>
          <w:marTop w:val="0"/>
          <w:marBottom w:val="0"/>
          <w:divBdr>
            <w:top w:val="none" w:sz="0" w:space="0" w:color="auto"/>
            <w:left w:val="none" w:sz="0" w:space="0" w:color="auto"/>
            <w:bottom w:val="none" w:sz="0" w:space="0" w:color="auto"/>
            <w:right w:val="none" w:sz="0" w:space="0" w:color="auto"/>
          </w:divBdr>
        </w:div>
        <w:div w:id="1607694055">
          <w:marLeft w:val="360"/>
          <w:marRight w:val="0"/>
          <w:marTop w:val="0"/>
          <w:marBottom w:val="0"/>
          <w:divBdr>
            <w:top w:val="none" w:sz="0" w:space="0" w:color="auto"/>
            <w:left w:val="none" w:sz="0" w:space="0" w:color="auto"/>
            <w:bottom w:val="none" w:sz="0" w:space="0" w:color="auto"/>
            <w:right w:val="none" w:sz="0" w:space="0" w:color="auto"/>
          </w:divBdr>
        </w:div>
        <w:div w:id="1963724550">
          <w:marLeft w:val="360"/>
          <w:marRight w:val="0"/>
          <w:marTop w:val="0"/>
          <w:marBottom w:val="0"/>
          <w:divBdr>
            <w:top w:val="none" w:sz="0" w:space="0" w:color="auto"/>
            <w:left w:val="none" w:sz="0" w:space="0" w:color="auto"/>
            <w:bottom w:val="none" w:sz="0" w:space="0" w:color="auto"/>
            <w:right w:val="none" w:sz="0" w:space="0" w:color="auto"/>
          </w:divBdr>
        </w:div>
      </w:divsChild>
    </w:div>
    <w:div w:id="757361788">
      <w:bodyDiv w:val="1"/>
      <w:marLeft w:val="0"/>
      <w:marRight w:val="0"/>
      <w:marTop w:val="0"/>
      <w:marBottom w:val="0"/>
      <w:divBdr>
        <w:top w:val="none" w:sz="0" w:space="0" w:color="auto"/>
        <w:left w:val="none" w:sz="0" w:space="0" w:color="auto"/>
        <w:bottom w:val="none" w:sz="0" w:space="0" w:color="auto"/>
        <w:right w:val="none" w:sz="0" w:space="0" w:color="auto"/>
      </w:divBdr>
    </w:div>
    <w:div w:id="759957480">
      <w:bodyDiv w:val="1"/>
      <w:marLeft w:val="0"/>
      <w:marRight w:val="0"/>
      <w:marTop w:val="0"/>
      <w:marBottom w:val="0"/>
      <w:divBdr>
        <w:top w:val="none" w:sz="0" w:space="0" w:color="auto"/>
        <w:left w:val="none" w:sz="0" w:space="0" w:color="auto"/>
        <w:bottom w:val="none" w:sz="0" w:space="0" w:color="auto"/>
        <w:right w:val="none" w:sz="0" w:space="0" w:color="auto"/>
      </w:divBdr>
    </w:div>
    <w:div w:id="768355785">
      <w:bodyDiv w:val="1"/>
      <w:marLeft w:val="0"/>
      <w:marRight w:val="0"/>
      <w:marTop w:val="0"/>
      <w:marBottom w:val="0"/>
      <w:divBdr>
        <w:top w:val="none" w:sz="0" w:space="0" w:color="auto"/>
        <w:left w:val="none" w:sz="0" w:space="0" w:color="auto"/>
        <w:bottom w:val="none" w:sz="0" w:space="0" w:color="auto"/>
        <w:right w:val="none" w:sz="0" w:space="0" w:color="auto"/>
      </w:divBdr>
    </w:div>
    <w:div w:id="769206895">
      <w:bodyDiv w:val="1"/>
      <w:marLeft w:val="0"/>
      <w:marRight w:val="0"/>
      <w:marTop w:val="0"/>
      <w:marBottom w:val="0"/>
      <w:divBdr>
        <w:top w:val="none" w:sz="0" w:space="0" w:color="auto"/>
        <w:left w:val="none" w:sz="0" w:space="0" w:color="auto"/>
        <w:bottom w:val="none" w:sz="0" w:space="0" w:color="auto"/>
        <w:right w:val="none" w:sz="0" w:space="0" w:color="auto"/>
      </w:divBdr>
      <w:divsChild>
        <w:div w:id="43339582">
          <w:marLeft w:val="274"/>
          <w:marRight w:val="0"/>
          <w:marTop w:val="0"/>
          <w:marBottom w:val="0"/>
          <w:divBdr>
            <w:top w:val="none" w:sz="0" w:space="0" w:color="auto"/>
            <w:left w:val="none" w:sz="0" w:space="0" w:color="auto"/>
            <w:bottom w:val="none" w:sz="0" w:space="0" w:color="auto"/>
            <w:right w:val="none" w:sz="0" w:space="0" w:color="auto"/>
          </w:divBdr>
        </w:div>
        <w:div w:id="608128124">
          <w:marLeft w:val="274"/>
          <w:marRight w:val="0"/>
          <w:marTop w:val="0"/>
          <w:marBottom w:val="0"/>
          <w:divBdr>
            <w:top w:val="none" w:sz="0" w:space="0" w:color="auto"/>
            <w:left w:val="none" w:sz="0" w:space="0" w:color="auto"/>
            <w:bottom w:val="none" w:sz="0" w:space="0" w:color="auto"/>
            <w:right w:val="none" w:sz="0" w:space="0" w:color="auto"/>
          </w:divBdr>
        </w:div>
        <w:div w:id="790053857">
          <w:marLeft w:val="274"/>
          <w:marRight w:val="0"/>
          <w:marTop w:val="0"/>
          <w:marBottom w:val="0"/>
          <w:divBdr>
            <w:top w:val="none" w:sz="0" w:space="0" w:color="auto"/>
            <w:left w:val="none" w:sz="0" w:space="0" w:color="auto"/>
            <w:bottom w:val="none" w:sz="0" w:space="0" w:color="auto"/>
            <w:right w:val="none" w:sz="0" w:space="0" w:color="auto"/>
          </w:divBdr>
        </w:div>
        <w:div w:id="1892499183">
          <w:marLeft w:val="274"/>
          <w:marRight w:val="0"/>
          <w:marTop w:val="0"/>
          <w:marBottom w:val="0"/>
          <w:divBdr>
            <w:top w:val="none" w:sz="0" w:space="0" w:color="auto"/>
            <w:left w:val="none" w:sz="0" w:space="0" w:color="auto"/>
            <w:bottom w:val="none" w:sz="0" w:space="0" w:color="auto"/>
            <w:right w:val="none" w:sz="0" w:space="0" w:color="auto"/>
          </w:divBdr>
        </w:div>
      </w:divsChild>
    </w:div>
    <w:div w:id="774789580">
      <w:bodyDiv w:val="1"/>
      <w:marLeft w:val="0"/>
      <w:marRight w:val="0"/>
      <w:marTop w:val="0"/>
      <w:marBottom w:val="0"/>
      <w:divBdr>
        <w:top w:val="none" w:sz="0" w:space="0" w:color="auto"/>
        <w:left w:val="none" w:sz="0" w:space="0" w:color="auto"/>
        <w:bottom w:val="none" w:sz="0" w:space="0" w:color="auto"/>
        <w:right w:val="none" w:sz="0" w:space="0" w:color="auto"/>
      </w:divBdr>
    </w:div>
    <w:div w:id="776220020">
      <w:bodyDiv w:val="1"/>
      <w:marLeft w:val="0"/>
      <w:marRight w:val="0"/>
      <w:marTop w:val="0"/>
      <w:marBottom w:val="0"/>
      <w:divBdr>
        <w:top w:val="none" w:sz="0" w:space="0" w:color="auto"/>
        <w:left w:val="none" w:sz="0" w:space="0" w:color="auto"/>
        <w:bottom w:val="none" w:sz="0" w:space="0" w:color="auto"/>
        <w:right w:val="none" w:sz="0" w:space="0" w:color="auto"/>
      </w:divBdr>
    </w:div>
    <w:div w:id="779838257">
      <w:bodyDiv w:val="1"/>
      <w:marLeft w:val="0"/>
      <w:marRight w:val="0"/>
      <w:marTop w:val="0"/>
      <w:marBottom w:val="0"/>
      <w:divBdr>
        <w:top w:val="none" w:sz="0" w:space="0" w:color="auto"/>
        <w:left w:val="none" w:sz="0" w:space="0" w:color="auto"/>
        <w:bottom w:val="none" w:sz="0" w:space="0" w:color="auto"/>
        <w:right w:val="none" w:sz="0" w:space="0" w:color="auto"/>
      </w:divBdr>
    </w:div>
    <w:div w:id="781533940">
      <w:bodyDiv w:val="1"/>
      <w:marLeft w:val="0"/>
      <w:marRight w:val="0"/>
      <w:marTop w:val="0"/>
      <w:marBottom w:val="0"/>
      <w:divBdr>
        <w:top w:val="none" w:sz="0" w:space="0" w:color="auto"/>
        <w:left w:val="none" w:sz="0" w:space="0" w:color="auto"/>
        <w:bottom w:val="none" w:sz="0" w:space="0" w:color="auto"/>
        <w:right w:val="none" w:sz="0" w:space="0" w:color="auto"/>
      </w:divBdr>
    </w:div>
    <w:div w:id="792401534">
      <w:bodyDiv w:val="1"/>
      <w:marLeft w:val="0"/>
      <w:marRight w:val="0"/>
      <w:marTop w:val="0"/>
      <w:marBottom w:val="0"/>
      <w:divBdr>
        <w:top w:val="none" w:sz="0" w:space="0" w:color="auto"/>
        <w:left w:val="none" w:sz="0" w:space="0" w:color="auto"/>
        <w:bottom w:val="none" w:sz="0" w:space="0" w:color="auto"/>
        <w:right w:val="none" w:sz="0" w:space="0" w:color="auto"/>
      </w:divBdr>
    </w:div>
    <w:div w:id="796989989">
      <w:bodyDiv w:val="1"/>
      <w:marLeft w:val="0"/>
      <w:marRight w:val="0"/>
      <w:marTop w:val="0"/>
      <w:marBottom w:val="0"/>
      <w:divBdr>
        <w:top w:val="none" w:sz="0" w:space="0" w:color="auto"/>
        <w:left w:val="none" w:sz="0" w:space="0" w:color="auto"/>
        <w:bottom w:val="none" w:sz="0" w:space="0" w:color="auto"/>
        <w:right w:val="none" w:sz="0" w:space="0" w:color="auto"/>
      </w:divBdr>
    </w:div>
    <w:div w:id="797996270">
      <w:bodyDiv w:val="1"/>
      <w:marLeft w:val="0"/>
      <w:marRight w:val="0"/>
      <w:marTop w:val="0"/>
      <w:marBottom w:val="0"/>
      <w:divBdr>
        <w:top w:val="none" w:sz="0" w:space="0" w:color="auto"/>
        <w:left w:val="none" w:sz="0" w:space="0" w:color="auto"/>
        <w:bottom w:val="none" w:sz="0" w:space="0" w:color="auto"/>
        <w:right w:val="none" w:sz="0" w:space="0" w:color="auto"/>
      </w:divBdr>
    </w:div>
    <w:div w:id="798182127">
      <w:bodyDiv w:val="1"/>
      <w:marLeft w:val="0"/>
      <w:marRight w:val="0"/>
      <w:marTop w:val="0"/>
      <w:marBottom w:val="0"/>
      <w:divBdr>
        <w:top w:val="none" w:sz="0" w:space="0" w:color="auto"/>
        <w:left w:val="none" w:sz="0" w:space="0" w:color="auto"/>
        <w:bottom w:val="none" w:sz="0" w:space="0" w:color="auto"/>
        <w:right w:val="none" w:sz="0" w:space="0" w:color="auto"/>
      </w:divBdr>
    </w:div>
    <w:div w:id="798687947">
      <w:bodyDiv w:val="1"/>
      <w:marLeft w:val="0"/>
      <w:marRight w:val="0"/>
      <w:marTop w:val="0"/>
      <w:marBottom w:val="0"/>
      <w:divBdr>
        <w:top w:val="none" w:sz="0" w:space="0" w:color="auto"/>
        <w:left w:val="none" w:sz="0" w:space="0" w:color="auto"/>
        <w:bottom w:val="none" w:sz="0" w:space="0" w:color="auto"/>
        <w:right w:val="none" w:sz="0" w:space="0" w:color="auto"/>
      </w:divBdr>
    </w:div>
    <w:div w:id="800147500">
      <w:bodyDiv w:val="1"/>
      <w:marLeft w:val="0"/>
      <w:marRight w:val="0"/>
      <w:marTop w:val="0"/>
      <w:marBottom w:val="0"/>
      <w:divBdr>
        <w:top w:val="none" w:sz="0" w:space="0" w:color="auto"/>
        <w:left w:val="none" w:sz="0" w:space="0" w:color="auto"/>
        <w:bottom w:val="none" w:sz="0" w:space="0" w:color="auto"/>
        <w:right w:val="none" w:sz="0" w:space="0" w:color="auto"/>
      </w:divBdr>
    </w:div>
    <w:div w:id="802231398">
      <w:bodyDiv w:val="1"/>
      <w:marLeft w:val="0"/>
      <w:marRight w:val="0"/>
      <w:marTop w:val="0"/>
      <w:marBottom w:val="0"/>
      <w:divBdr>
        <w:top w:val="none" w:sz="0" w:space="0" w:color="auto"/>
        <w:left w:val="none" w:sz="0" w:space="0" w:color="auto"/>
        <w:bottom w:val="none" w:sz="0" w:space="0" w:color="auto"/>
        <w:right w:val="none" w:sz="0" w:space="0" w:color="auto"/>
      </w:divBdr>
    </w:div>
    <w:div w:id="811210314">
      <w:bodyDiv w:val="1"/>
      <w:marLeft w:val="0"/>
      <w:marRight w:val="0"/>
      <w:marTop w:val="0"/>
      <w:marBottom w:val="0"/>
      <w:divBdr>
        <w:top w:val="none" w:sz="0" w:space="0" w:color="auto"/>
        <w:left w:val="none" w:sz="0" w:space="0" w:color="auto"/>
        <w:bottom w:val="none" w:sz="0" w:space="0" w:color="auto"/>
        <w:right w:val="none" w:sz="0" w:space="0" w:color="auto"/>
      </w:divBdr>
    </w:div>
    <w:div w:id="811599175">
      <w:bodyDiv w:val="1"/>
      <w:marLeft w:val="0"/>
      <w:marRight w:val="0"/>
      <w:marTop w:val="0"/>
      <w:marBottom w:val="0"/>
      <w:divBdr>
        <w:top w:val="none" w:sz="0" w:space="0" w:color="auto"/>
        <w:left w:val="none" w:sz="0" w:space="0" w:color="auto"/>
        <w:bottom w:val="none" w:sz="0" w:space="0" w:color="auto"/>
        <w:right w:val="none" w:sz="0" w:space="0" w:color="auto"/>
      </w:divBdr>
    </w:div>
    <w:div w:id="814951607">
      <w:bodyDiv w:val="1"/>
      <w:marLeft w:val="0"/>
      <w:marRight w:val="0"/>
      <w:marTop w:val="0"/>
      <w:marBottom w:val="0"/>
      <w:divBdr>
        <w:top w:val="none" w:sz="0" w:space="0" w:color="auto"/>
        <w:left w:val="none" w:sz="0" w:space="0" w:color="auto"/>
        <w:bottom w:val="none" w:sz="0" w:space="0" w:color="auto"/>
        <w:right w:val="none" w:sz="0" w:space="0" w:color="auto"/>
      </w:divBdr>
    </w:div>
    <w:div w:id="815147973">
      <w:bodyDiv w:val="1"/>
      <w:marLeft w:val="0"/>
      <w:marRight w:val="0"/>
      <w:marTop w:val="0"/>
      <w:marBottom w:val="0"/>
      <w:divBdr>
        <w:top w:val="none" w:sz="0" w:space="0" w:color="auto"/>
        <w:left w:val="none" w:sz="0" w:space="0" w:color="auto"/>
        <w:bottom w:val="none" w:sz="0" w:space="0" w:color="auto"/>
        <w:right w:val="none" w:sz="0" w:space="0" w:color="auto"/>
      </w:divBdr>
      <w:divsChild>
        <w:div w:id="646781738">
          <w:marLeft w:val="274"/>
          <w:marRight w:val="0"/>
          <w:marTop w:val="0"/>
          <w:marBottom w:val="0"/>
          <w:divBdr>
            <w:top w:val="none" w:sz="0" w:space="0" w:color="auto"/>
            <w:left w:val="none" w:sz="0" w:space="0" w:color="auto"/>
            <w:bottom w:val="none" w:sz="0" w:space="0" w:color="auto"/>
            <w:right w:val="none" w:sz="0" w:space="0" w:color="auto"/>
          </w:divBdr>
        </w:div>
        <w:div w:id="1740789846">
          <w:marLeft w:val="274"/>
          <w:marRight w:val="0"/>
          <w:marTop w:val="0"/>
          <w:marBottom w:val="0"/>
          <w:divBdr>
            <w:top w:val="none" w:sz="0" w:space="0" w:color="auto"/>
            <w:left w:val="none" w:sz="0" w:space="0" w:color="auto"/>
            <w:bottom w:val="none" w:sz="0" w:space="0" w:color="auto"/>
            <w:right w:val="none" w:sz="0" w:space="0" w:color="auto"/>
          </w:divBdr>
        </w:div>
      </w:divsChild>
    </w:div>
    <w:div w:id="815687857">
      <w:bodyDiv w:val="1"/>
      <w:marLeft w:val="0"/>
      <w:marRight w:val="0"/>
      <w:marTop w:val="0"/>
      <w:marBottom w:val="0"/>
      <w:divBdr>
        <w:top w:val="none" w:sz="0" w:space="0" w:color="auto"/>
        <w:left w:val="none" w:sz="0" w:space="0" w:color="auto"/>
        <w:bottom w:val="none" w:sz="0" w:space="0" w:color="auto"/>
        <w:right w:val="none" w:sz="0" w:space="0" w:color="auto"/>
      </w:divBdr>
    </w:div>
    <w:div w:id="819351505">
      <w:bodyDiv w:val="1"/>
      <w:marLeft w:val="0"/>
      <w:marRight w:val="0"/>
      <w:marTop w:val="0"/>
      <w:marBottom w:val="0"/>
      <w:divBdr>
        <w:top w:val="none" w:sz="0" w:space="0" w:color="auto"/>
        <w:left w:val="none" w:sz="0" w:space="0" w:color="auto"/>
        <w:bottom w:val="none" w:sz="0" w:space="0" w:color="auto"/>
        <w:right w:val="none" w:sz="0" w:space="0" w:color="auto"/>
      </w:divBdr>
      <w:divsChild>
        <w:div w:id="14428661">
          <w:marLeft w:val="360"/>
          <w:marRight w:val="0"/>
          <w:marTop w:val="0"/>
          <w:marBottom w:val="0"/>
          <w:divBdr>
            <w:top w:val="none" w:sz="0" w:space="0" w:color="auto"/>
            <w:left w:val="none" w:sz="0" w:space="0" w:color="auto"/>
            <w:bottom w:val="none" w:sz="0" w:space="0" w:color="auto"/>
            <w:right w:val="none" w:sz="0" w:space="0" w:color="auto"/>
          </w:divBdr>
        </w:div>
        <w:div w:id="351341833">
          <w:marLeft w:val="360"/>
          <w:marRight w:val="0"/>
          <w:marTop w:val="0"/>
          <w:marBottom w:val="0"/>
          <w:divBdr>
            <w:top w:val="none" w:sz="0" w:space="0" w:color="auto"/>
            <w:left w:val="none" w:sz="0" w:space="0" w:color="auto"/>
            <w:bottom w:val="none" w:sz="0" w:space="0" w:color="auto"/>
            <w:right w:val="none" w:sz="0" w:space="0" w:color="auto"/>
          </w:divBdr>
        </w:div>
        <w:div w:id="479079309">
          <w:marLeft w:val="360"/>
          <w:marRight w:val="0"/>
          <w:marTop w:val="0"/>
          <w:marBottom w:val="0"/>
          <w:divBdr>
            <w:top w:val="none" w:sz="0" w:space="0" w:color="auto"/>
            <w:left w:val="none" w:sz="0" w:space="0" w:color="auto"/>
            <w:bottom w:val="none" w:sz="0" w:space="0" w:color="auto"/>
            <w:right w:val="none" w:sz="0" w:space="0" w:color="auto"/>
          </w:divBdr>
        </w:div>
        <w:div w:id="772825327">
          <w:marLeft w:val="360"/>
          <w:marRight w:val="0"/>
          <w:marTop w:val="0"/>
          <w:marBottom w:val="0"/>
          <w:divBdr>
            <w:top w:val="none" w:sz="0" w:space="0" w:color="auto"/>
            <w:left w:val="none" w:sz="0" w:space="0" w:color="auto"/>
            <w:bottom w:val="none" w:sz="0" w:space="0" w:color="auto"/>
            <w:right w:val="none" w:sz="0" w:space="0" w:color="auto"/>
          </w:divBdr>
        </w:div>
        <w:div w:id="1091968414">
          <w:marLeft w:val="360"/>
          <w:marRight w:val="0"/>
          <w:marTop w:val="0"/>
          <w:marBottom w:val="0"/>
          <w:divBdr>
            <w:top w:val="none" w:sz="0" w:space="0" w:color="auto"/>
            <w:left w:val="none" w:sz="0" w:space="0" w:color="auto"/>
            <w:bottom w:val="none" w:sz="0" w:space="0" w:color="auto"/>
            <w:right w:val="none" w:sz="0" w:space="0" w:color="auto"/>
          </w:divBdr>
        </w:div>
        <w:div w:id="1241720443">
          <w:marLeft w:val="360"/>
          <w:marRight w:val="0"/>
          <w:marTop w:val="0"/>
          <w:marBottom w:val="0"/>
          <w:divBdr>
            <w:top w:val="none" w:sz="0" w:space="0" w:color="auto"/>
            <w:left w:val="none" w:sz="0" w:space="0" w:color="auto"/>
            <w:bottom w:val="none" w:sz="0" w:space="0" w:color="auto"/>
            <w:right w:val="none" w:sz="0" w:space="0" w:color="auto"/>
          </w:divBdr>
        </w:div>
        <w:div w:id="1378159760">
          <w:marLeft w:val="360"/>
          <w:marRight w:val="0"/>
          <w:marTop w:val="0"/>
          <w:marBottom w:val="0"/>
          <w:divBdr>
            <w:top w:val="none" w:sz="0" w:space="0" w:color="auto"/>
            <w:left w:val="none" w:sz="0" w:space="0" w:color="auto"/>
            <w:bottom w:val="none" w:sz="0" w:space="0" w:color="auto"/>
            <w:right w:val="none" w:sz="0" w:space="0" w:color="auto"/>
          </w:divBdr>
        </w:div>
        <w:div w:id="1814329668">
          <w:marLeft w:val="360"/>
          <w:marRight w:val="0"/>
          <w:marTop w:val="0"/>
          <w:marBottom w:val="0"/>
          <w:divBdr>
            <w:top w:val="none" w:sz="0" w:space="0" w:color="auto"/>
            <w:left w:val="none" w:sz="0" w:space="0" w:color="auto"/>
            <w:bottom w:val="none" w:sz="0" w:space="0" w:color="auto"/>
            <w:right w:val="none" w:sz="0" w:space="0" w:color="auto"/>
          </w:divBdr>
        </w:div>
        <w:div w:id="2108042422">
          <w:marLeft w:val="360"/>
          <w:marRight w:val="0"/>
          <w:marTop w:val="0"/>
          <w:marBottom w:val="0"/>
          <w:divBdr>
            <w:top w:val="none" w:sz="0" w:space="0" w:color="auto"/>
            <w:left w:val="none" w:sz="0" w:space="0" w:color="auto"/>
            <w:bottom w:val="none" w:sz="0" w:space="0" w:color="auto"/>
            <w:right w:val="none" w:sz="0" w:space="0" w:color="auto"/>
          </w:divBdr>
        </w:div>
      </w:divsChild>
    </w:div>
    <w:div w:id="829374250">
      <w:bodyDiv w:val="1"/>
      <w:marLeft w:val="0"/>
      <w:marRight w:val="0"/>
      <w:marTop w:val="0"/>
      <w:marBottom w:val="0"/>
      <w:divBdr>
        <w:top w:val="none" w:sz="0" w:space="0" w:color="auto"/>
        <w:left w:val="none" w:sz="0" w:space="0" w:color="auto"/>
        <w:bottom w:val="none" w:sz="0" w:space="0" w:color="auto"/>
        <w:right w:val="none" w:sz="0" w:space="0" w:color="auto"/>
      </w:divBdr>
    </w:div>
    <w:div w:id="831213965">
      <w:bodyDiv w:val="1"/>
      <w:marLeft w:val="0"/>
      <w:marRight w:val="0"/>
      <w:marTop w:val="0"/>
      <w:marBottom w:val="0"/>
      <w:divBdr>
        <w:top w:val="none" w:sz="0" w:space="0" w:color="auto"/>
        <w:left w:val="none" w:sz="0" w:space="0" w:color="auto"/>
        <w:bottom w:val="none" w:sz="0" w:space="0" w:color="auto"/>
        <w:right w:val="none" w:sz="0" w:space="0" w:color="auto"/>
      </w:divBdr>
      <w:divsChild>
        <w:div w:id="12849256">
          <w:marLeft w:val="360"/>
          <w:marRight w:val="0"/>
          <w:marTop w:val="0"/>
          <w:marBottom w:val="0"/>
          <w:divBdr>
            <w:top w:val="none" w:sz="0" w:space="0" w:color="auto"/>
            <w:left w:val="none" w:sz="0" w:space="0" w:color="auto"/>
            <w:bottom w:val="none" w:sz="0" w:space="0" w:color="auto"/>
            <w:right w:val="none" w:sz="0" w:space="0" w:color="auto"/>
          </w:divBdr>
        </w:div>
        <w:div w:id="178395087">
          <w:marLeft w:val="360"/>
          <w:marRight w:val="0"/>
          <w:marTop w:val="0"/>
          <w:marBottom w:val="0"/>
          <w:divBdr>
            <w:top w:val="none" w:sz="0" w:space="0" w:color="auto"/>
            <w:left w:val="none" w:sz="0" w:space="0" w:color="auto"/>
            <w:bottom w:val="none" w:sz="0" w:space="0" w:color="auto"/>
            <w:right w:val="none" w:sz="0" w:space="0" w:color="auto"/>
          </w:divBdr>
        </w:div>
        <w:div w:id="1324816326">
          <w:marLeft w:val="360"/>
          <w:marRight w:val="0"/>
          <w:marTop w:val="0"/>
          <w:marBottom w:val="0"/>
          <w:divBdr>
            <w:top w:val="none" w:sz="0" w:space="0" w:color="auto"/>
            <w:left w:val="none" w:sz="0" w:space="0" w:color="auto"/>
            <w:bottom w:val="none" w:sz="0" w:space="0" w:color="auto"/>
            <w:right w:val="none" w:sz="0" w:space="0" w:color="auto"/>
          </w:divBdr>
        </w:div>
      </w:divsChild>
    </w:div>
    <w:div w:id="832641702">
      <w:bodyDiv w:val="1"/>
      <w:marLeft w:val="0"/>
      <w:marRight w:val="0"/>
      <w:marTop w:val="0"/>
      <w:marBottom w:val="0"/>
      <w:divBdr>
        <w:top w:val="none" w:sz="0" w:space="0" w:color="auto"/>
        <w:left w:val="none" w:sz="0" w:space="0" w:color="auto"/>
        <w:bottom w:val="none" w:sz="0" w:space="0" w:color="auto"/>
        <w:right w:val="none" w:sz="0" w:space="0" w:color="auto"/>
      </w:divBdr>
    </w:div>
    <w:div w:id="835269543">
      <w:bodyDiv w:val="1"/>
      <w:marLeft w:val="0"/>
      <w:marRight w:val="0"/>
      <w:marTop w:val="0"/>
      <w:marBottom w:val="0"/>
      <w:divBdr>
        <w:top w:val="none" w:sz="0" w:space="0" w:color="auto"/>
        <w:left w:val="none" w:sz="0" w:space="0" w:color="auto"/>
        <w:bottom w:val="none" w:sz="0" w:space="0" w:color="auto"/>
        <w:right w:val="none" w:sz="0" w:space="0" w:color="auto"/>
      </w:divBdr>
      <w:divsChild>
        <w:div w:id="31657181">
          <w:marLeft w:val="360"/>
          <w:marRight w:val="0"/>
          <w:marTop w:val="0"/>
          <w:marBottom w:val="0"/>
          <w:divBdr>
            <w:top w:val="none" w:sz="0" w:space="0" w:color="auto"/>
            <w:left w:val="none" w:sz="0" w:space="0" w:color="auto"/>
            <w:bottom w:val="none" w:sz="0" w:space="0" w:color="auto"/>
            <w:right w:val="none" w:sz="0" w:space="0" w:color="auto"/>
          </w:divBdr>
        </w:div>
        <w:div w:id="117064223">
          <w:marLeft w:val="360"/>
          <w:marRight w:val="0"/>
          <w:marTop w:val="0"/>
          <w:marBottom w:val="0"/>
          <w:divBdr>
            <w:top w:val="none" w:sz="0" w:space="0" w:color="auto"/>
            <w:left w:val="none" w:sz="0" w:space="0" w:color="auto"/>
            <w:bottom w:val="none" w:sz="0" w:space="0" w:color="auto"/>
            <w:right w:val="none" w:sz="0" w:space="0" w:color="auto"/>
          </w:divBdr>
        </w:div>
        <w:div w:id="1783375105">
          <w:marLeft w:val="360"/>
          <w:marRight w:val="0"/>
          <w:marTop w:val="0"/>
          <w:marBottom w:val="0"/>
          <w:divBdr>
            <w:top w:val="none" w:sz="0" w:space="0" w:color="auto"/>
            <w:left w:val="none" w:sz="0" w:space="0" w:color="auto"/>
            <w:bottom w:val="none" w:sz="0" w:space="0" w:color="auto"/>
            <w:right w:val="none" w:sz="0" w:space="0" w:color="auto"/>
          </w:divBdr>
        </w:div>
      </w:divsChild>
    </w:div>
    <w:div w:id="837186419">
      <w:bodyDiv w:val="1"/>
      <w:marLeft w:val="0"/>
      <w:marRight w:val="0"/>
      <w:marTop w:val="0"/>
      <w:marBottom w:val="0"/>
      <w:divBdr>
        <w:top w:val="none" w:sz="0" w:space="0" w:color="auto"/>
        <w:left w:val="none" w:sz="0" w:space="0" w:color="auto"/>
        <w:bottom w:val="none" w:sz="0" w:space="0" w:color="auto"/>
        <w:right w:val="none" w:sz="0" w:space="0" w:color="auto"/>
      </w:divBdr>
    </w:div>
    <w:div w:id="837574202">
      <w:bodyDiv w:val="1"/>
      <w:marLeft w:val="0"/>
      <w:marRight w:val="0"/>
      <w:marTop w:val="0"/>
      <w:marBottom w:val="0"/>
      <w:divBdr>
        <w:top w:val="none" w:sz="0" w:space="0" w:color="auto"/>
        <w:left w:val="none" w:sz="0" w:space="0" w:color="auto"/>
        <w:bottom w:val="none" w:sz="0" w:space="0" w:color="auto"/>
        <w:right w:val="none" w:sz="0" w:space="0" w:color="auto"/>
      </w:divBdr>
      <w:divsChild>
        <w:div w:id="1097408586">
          <w:marLeft w:val="360"/>
          <w:marRight w:val="0"/>
          <w:marTop w:val="0"/>
          <w:marBottom w:val="0"/>
          <w:divBdr>
            <w:top w:val="none" w:sz="0" w:space="0" w:color="auto"/>
            <w:left w:val="none" w:sz="0" w:space="0" w:color="auto"/>
            <w:bottom w:val="none" w:sz="0" w:space="0" w:color="auto"/>
            <w:right w:val="none" w:sz="0" w:space="0" w:color="auto"/>
          </w:divBdr>
        </w:div>
        <w:div w:id="1442143756">
          <w:marLeft w:val="360"/>
          <w:marRight w:val="0"/>
          <w:marTop w:val="0"/>
          <w:marBottom w:val="0"/>
          <w:divBdr>
            <w:top w:val="none" w:sz="0" w:space="0" w:color="auto"/>
            <w:left w:val="none" w:sz="0" w:space="0" w:color="auto"/>
            <w:bottom w:val="none" w:sz="0" w:space="0" w:color="auto"/>
            <w:right w:val="none" w:sz="0" w:space="0" w:color="auto"/>
          </w:divBdr>
        </w:div>
      </w:divsChild>
    </w:div>
    <w:div w:id="837694790">
      <w:bodyDiv w:val="1"/>
      <w:marLeft w:val="0"/>
      <w:marRight w:val="0"/>
      <w:marTop w:val="0"/>
      <w:marBottom w:val="0"/>
      <w:divBdr>
        <w:top w:val="none" w:sz="0" w:space="0" w:color="auto"/>
        <w:left w:val="none" w:sz="0" w:space="0" w:color="auto"/>
        <w:bottom w:val="none" w:sz="0" w:space="0" w:color="auto"/>
        <w:right w:val="none" w:sz="0" w:space="0" w:color="auto"/>
      </w:divBdr>
    </w:div>
    <w:div w:id="839077785">
      <w:bodyDiv w:val="1"/>
      <w:marLeft w:val="0"/>
      <w:marRight w:val="0"/>
      <w:marTop w:val="0"/>
      <w:marBottom w:val="0"/>
      <w:divBdr>
        <w:top w:val="none" w:sz="0" w:space="0" w:color="auto"/>
        <w:left w:val="none" w:sz="0" w:space="0" w:color="auto"/>
        <w:bottom w:val="none" w:sz="0" w:space="0" w:color="auto"/>
        <w:right w:val="none" w:sz="0" w:space="0" w:color="auto"/>
      </w:divBdr>
    </w:div>
    <w:div w:id="839539941">
      <w:bodyDiv w:val="1"/>
      <w:marLeft w:val="0"/>
      <w:marRight w:val="0"/>
      <w:marTop w:val="0"/>
      <w:marBottom w:val="0"/>
      <w:divBdr>
        <w:top w:val="none" w:sz="0" w:space="0" w:color="auto"/>
        <w:left w:val="none" w:sz="0" w:space="0" w:color="auto"/>
        <w:bottom w:val="none" w:sz="0" w:space="0" w:color="auto"/>
        <w:right w:val="none" w:sz="0" w:space="0" w:color="auto"/>
      </w:divBdr>
    </w:div>
    <w:div w:id="855925914">
      <w:bodyDiv w:val="1"/>
      <w:marLeft w:val="0"/>
      <w:marRight w:val="0"/>
      <w:marTop w:val="0"/>
      <w:marBottom w:val="0"/>
      <w:divBdr>
        <w:top w:val="none" w:sz="0" w:space="0" w:color="auto"/>
        <w:left w:val="none" w:sz="0" w:space="0" w:color="auto"/>
        <w:bottom w:val="none" w:sz="0" w:space="0" w:color="auto"/>
        <w:right w:val="none" w:sz="0" w:space="0" w:color="auto"/>
      </w:divBdr>
    </w:div>
    <w:div w:id="859860342">
      <w:bodyDiv w:val="1"/>
      <w:marLeft w:val="0"/>
      <w:marRight w:val="0"/>
      <w:marTop w:val="0"/>
      <w:marBottom w:val="0"/>
      <w:divBdr>
        <w:top w:val="none" w:sz="0" w:space="0" w:color="auto"/>
        <w:left w:val="none" w:sz="0" w:space="0" w:color="auto"/>
        <w:bottom w:val="none" w:sz="0" w:space="0" w:color="auto"/>
        <w:right w:val="none" w:sz="0" w:space="0" w:color="auto"/>
      </w:divBdr>
    </w:div>
    <w:div w:id="864094837">
      <w:bodyDiv w:val="1"/>
      <w:marLeft w:val="0"/>
      <w:marRight w:val="0"/>
      <w:marTop w:val="0"/>
      <w:marBottom w:val="0"/>
      <w:divBdr>
        <w:top w:val="none" w:sz="0" w:space="0" w:color="auto"/>
        <w:left w:val="none" w:sz="0" w:space="0" w:color="auto"/>
        <w:bottom w:val="none" w:sz="0" w:space="0" w:color="auto"/>
        <w:right w:val="none" w:sz="0" w:space="0" w:color="auto"/>
      </w:divBdr>
    </w:div>
    <w:div w:id="865369309">
      <w:bodyDiv w:val="1"/>
      <w:marLeft w:val="0"/>
      <w:marRight w:val="0"/>
      <w:marTop w:val="0"/>
      <w:marBottom w:val="0"/>
      <w:divBdr>
        <w:top w:val="none" w:sz="0" w:space="0" w:color="auto"/>
        <w:left w:val="none" w:sz="0" w:space="0" w:color="auto"/>
        <w:bottom w:val="none" w:sz="0" w:space="0" w:color="auto"/>
        <w:right w:val="none" w:sz="0" w:space="0" w:color="auto"/>
      </w:divBdr>
    </w:div>
    <w:div w:id="865753224">
      <w:bodyDiv w:val="1"/>
      <w:marLeft w:val="0"/>
      <w:marRight w:val="0"/>
      <w:marTop w:val="0"/>
      <w:marBottom w:val="0"/>
      <w:divBdr>
        <w:top w:val="none" w:sz="0" w:space="0" w:color="auto"/>
        <w:left w:val="none" w:sz="0" w:space="0" w:color="auto"/>
        <w:bottom w:val="none" w:sz="0" w:space="0" w:color="auto"/>
        <w:right w:val="none" w:sz="0" w:space="0" w:color="auto"/>
      </w:divBdr>
    </w:div>
    <w:div w:id="865828598">
      <w:bodyDiv w:val="1"/>
      <w:marLeft w:val="0"/>
      <w:marRight w:val="0"/>
      <w:marTop w:val="0"/>
      <w:marBottom w:val="0"/>
      <w:divBdr>
        <w:top w:val="none" w:sz="0" w:space="0" w:color="auto"/>
        <w:left w:val="none" w:sz="0" w:space="0" w:color="auto"/>
        <w:bottom w:val="none" w:sz="0" w:space="0" w:color="auto"/>
        <w:right w:val="none" w:sz="0" w:space="0" w:color="auto"/>
      </w:divBdr>
    </w:div>
    <w:div w:id="868298530">
      <w:bodyDiv w:val="1"/>
      <w:marLeft w:val="0"/>
      <w:marRight w:val="0"/>
      <w:marTop w:val="0"/>
      <w:marBottom w:val="0"/>
      <w:divBdr>
        <w:top w:val="none" w:sz="0" w:space="0" w:color="auto"/>
        <w:left w:val="none" w:sz="0" w:space="0" w:color="auto"/>
        <w:bottom w:val="none" w:sz="0" w:space="0" w:color="auto"/>
        <w:right w:val="none" w:sz="0" w:space="0" w:color="auto"/>
      </w:divBdr>
    </w:div>
    <w:div w:id="872696130">
      <w:bodyDiv w:val="1"/>
      <w:marLeft w:val="0"/>
      <w:marRight w:val="0"/>
      <w:marTop w:val="0"/>
      <w:marBottom w:val="0"/>
      <w:divBdr>
        <w:top w:val="none" w:sz="0" w:space="0" w:color="auto"/>
        <w:left w:val="none" w:sz="0" w:space="0" w:color="auto"/>
        <w:bottom w:val="none" w:sz="0" w:space="0" w:color="auto"/>
        <w:right w:val="none" w:sz="0" w:space="0" w:color="auto"/>
      </w:divBdr>
    </w:div>
    <w:div w:id="874274127">
      <w:bodyDiv w:val="1"/>
      <w:marLeft w:val="0"/>
      <w:marRight w:val="0"/>
      <w:marTop w:val="0"/>
      <w:marBottom w:val="0"/>
      <w:divBdr>
        <w:top w:val="none" w:sz="0" w:space="0" w:color="auto"/>
        <w:left w:val="none" w:sz="0" w:space="0" w:color="auto"/>
        <w:bottom w:val="none" w:sz="0" w:space="0" w:color="auto"/>
        <w:right w:val="none" w:sz="0" w:space="0" w:color="auto"/>
      </w:divBdr>
    </w:div>
    <w:div w:id="874347725">
      <w:bodyDiv w:val="1"/>
      <w:marLeft w:val="0"/>
      <w:marRight w:val="0"/>
      <w:marTop w:val="0"/>
      <w:marBottom w:val="0"/>
      <w:divBdr>
        <w:top w:val="none" w:sz="0" w:space="0" w:color="auto"/>
        <w:left w:val="none" w:sz="0" w:space="0" w:color="auto"/>
        <w:bottom w:val="none" w:sz="0" w:space="0" w:color="auto"/>
        <w:right w:val="none" w:sz="0" w:space="0" w:color="auto"/>
      </w:divBdr>
    </w:div>
    <w:div w:id="882908089">
      <w:bodyDiv w:val="1"/>
      <w:marLeft w:val="0"/>
      <w:marRight w:val="0"/>
      <w:marTop w:val="0"/>
      <w:marBottom w:val="0"/>
      <w:divBdr>
        <w:top w:val="none" w:sz="0" w:space="0" w:color="auto"/>
        <w:left w:val="none" w:sz="0" w:space="0" w:color="auto"/>
        <w:bottom w:val="none" w:sz="0" w:space="0" w:color="auto"/>
        <w:right w:val="none" w:sz="0" w:space="0" w:color="auto"/>
      </w:divBdr>
    </w:div>
    <w:div w:id="883642543">
      <w:bodyDiv w:val="1"/>
      <w:marLeft w:val="0"/>
      <w:marRight w:val="0"/>
      <w:marTop w:val="0"/>
      <w:marBottom w:val="0"/>
      <w:divBdr>
        <w:top w:val="none" w:sz="0" w:space="0" w:color="auto"/>
        <w:left w:val="none" w:sz="0" w:space="0" w:color="auto"/>
        <w:bottom w:val="none" w:sz="0" w:space="0" w:color="auto"/>
        <w:right w:val="none" w:sz="0" w:space="0" w:color="auto"/>
      </w:divBdr>
      <w:divsChild>
        <w:div w:id="942612160">
          <w:marLeft w:val="446"/>
          <w:marRight w:val="0"/>
          <w:marTop w:val="200"/>
          <w:marBottom w:val="0"/>
          <w:divBdr>
            <w:top w:val="none" w:sz="0" w:space="0" w:color="auto"/>
            <w:left w:val="none" w:sz="0" w:space="0" w:color="auto"/>
            <w:bottom w:val="none" w:sz="0" w:space="0" w:color="auto"/>
            <w:right w:val="none" w:sz="0" w:space="0" w:color="auto"/>
          </w:divBdr>
        </w:div>
        <w:div w:id="1775055144">
          <w:marLeft w:val="446"/>
          <w:marRight w:val="0"/>
          <w:marTop w:val="200"/>
          <w:marBottom w:val="0"/>
          <w:divBdr>
            <w:top w:val="none" w:sz="0" w:space="0" w:color="auto"/>
            <w:left w:val="none" w:sz="0" w:space="0" w:color="auto"/>
            <w:bottom w:val="none" w:sz="0" w:space="0" w:color="auto"/>
            <w:right w:val="none" w:sz="0" w:space="0" w:color="auto"/>
          </w:divBdr>
        </w:div>
        <w:div w:id="1902911369">
          <w:marLeft w:val="446"/>
          <w:marRight w:val="0"/>
          <w:marTop w:val="200"/>
          <w:marBottom w:val="0"/>
          <w:divBdr>
            <w:top w:val="none" w:sz="0" w:space="0" w:color="auto"/>
            <w:left w:val="none" w:sz="0" w:space="0" w:color="auto"/>
            <w:bottom w:val="none" w:sz="0" w:space="0" w:color="auto"/>
            <w:right w:val="none" w:sz="0" w:space="0" w:color="auto"/>
          </w:divBdr>
        </w:div>
      </w:divsChild>
    </w:div>
    <w:div w:id="887186523">
      <w:bodyDiv w:val="1"/>
      <w:marLeft w:val="0"/>
      <w:marRight w:val="0"/>
      <w:marTop w:val="0"/>
      <w:marBottom w:val="0"/>
      <w:divBdr>
        <w:top w:val="none" w:sz="0" w:space="0" w:color="auto"/>
        <w:left w:val="none" w:sz="0" w:space="0" w:color="auto"/>
        <w:bottom w:val="none" w:sz="0" w:space="0" w:color="auto"/>
        <w:right w:val="none" w:sz="0" w:space="0" w:color="auto"/>
      </w:divBdr>
    </w:div>
    <w:div w:id="890188508">
      <w:bodyDiv w:val="1"/>
      <w:marLeft w:val="0"/>
      <w:marRight w:val="0"/>
      <w:marTop w:val="0"/>
      <w:marBottom w:val="0"/>
      <w:divBdr>
        <w:top w:val="none" w:sz="0" w:space="0" w:color="auto"/>
        <w:left w:val="none" w:sz="0" w:space="0" w:color="auto"/>
        <w:bottom w:val="none" w:sz="0" w:space="0" w:color="auto"/>
        <w:right w:val="none" w:sz="0" w:space="0" w:color="auto"/>
      </w:divBdr>
    </w:div>
    <w:div w:id="892160557">
      <w:bodyDiv w:val="1"/>
      <w:marLeft w:val="0"/>
      <w:marRight w:val="0"/>
      <w:marTop w:val="0"/>
      <w:marBottom w:val="0"/>
      <w:divBdr>
        <w:top w:val="none" w:sz="0" w:space="0" w:color="auto"/>
        <w:left w:val="none" w:sz="0" w:space="0" w:color="auto"/>
        <w:bottom w:val="none" w:sz="0" w:space="0" w:color="auto"/>
        <w:right w:val="none" w:sz="0" w:space="0" w:color="auto"/>
      </w:divBdr>
    </w:div>
    <w:div w:id="895974429">
      <w:bodyDiv w:val="1"/>
      <w:marLeft w:val="0"/>
      <w:marRight w:val="0"/>
      <w:marTop w:val="0"/>
      <w:marBottom w:val="0"/>
      <w:divBdr>
        <w:top w:val="none" w:sz="0" w:space="0" w:color="auto"/>
        <w:left w:val="none" w:sz="0" w:space="0" w:color="auto"/>
        <w:bottom w:val="none" w:sz="0" w:space="0" w:color="auto"/>
        <w:right w:val="none" w:sz="0" w:space="0" w:color="auto"/>
      </w:divBdr>
    </w:div>
    <w:div w:id="909578898">
      <w:bodyDiv w:val="1"/>
      <w:marLeft w:val="0"/>
      <w:marRight w:val="0"/>
      <w:marTop w:val="0"/>
      <w:marBottom w:val="0"/>
      <w:divBdr>
        <w:top w:val="none" w:sz="0" w:space="0" w:color="auto"/>
        <w:left w:val="none" w:sz="0" w:space="0" w:color="auto"/>
        <w:bottom w:val="none" w:sz="0" w:space="0" w:color="auto"/>
        <w:right w:val="none" w:sz="0" w:space="0" w:color="auto"/>
      </w:divBdr>
    </w:div>
    <w:div w:id="912544588">
      <w:bodyDiv w:val="1"/>
      <w:marLeft w:val="0"/>
      <w:marRight w:val="0"/>
      <w:marTop w:val="0"/>
      <w:marBottom w:val="0"/>
      <w:divBdr>
        <w:top w:val="none" w:sz="0" w:space="0" w:color="auto"/>
        <w:left w:val="none" w:sz="0" w:space="0" w:color="auto"/>
        <w:bottom w:val="none" w:sz="0" w:space="0" w:color="auto"/>
        <w:right w:val="none" w:sz="0" w:space="0" w:color="auto"/>
      </w:divBdr>
    </w:div>
    <w:div w:id="913590583">
      <w:bodyDiv w:val="1"/>
      <w:marLeft w:val="0"/>
      <w:marRight w:val="0"/>
      <w:marTop w:val="0"/>
      <w:marBottom w:val="0"/>
      <w:divBdr>
        <w:top w:val="none" w:sz="0" w:space="0" w:color="auto"/>
        <w:left w:val="none" w:sz="0" w:space="0" w:color="auto"/>
        <w:bottom w:val="none" w:sz="0" w:space="0" w:color="auto"/>
        <w:right w:val="none" w:sz="0" w:space="0" w:color="auto"/>
      </w:divBdr>
    </w:div>
    <w:div w:id="915895023">
      <w:bodyDiv w:val="1"/>
      <w:marLeft w:val="0"/>
      <w:marRight w:val="0"/>
      <w:marTop w:val="0"/>
      <w:marBottom w:val="0"/>
      <w:divBdr>
        <w:top w:val="none" w:sz="0" w:space="0" w:color="auto"/>
        <w:left w:val="none" w:sz="0" w:space="0" w:color="auto"/>
        <w:bottom w:val="none" w:sz="0" w:space="0" w:color="auto"/>
        <w:right w:val="none" w:sz="0" w:space="0" w:color="auto"/>
      </w:divBdr>
      <w:divsChild>
        <w:div w:id="474688570">
          <w:marLeft w:val="274"/>
          <w:marRight w:val="0"/>
          <w:marTop w:val="0"/>
          <w:marBottom w:val="0"/>
          <w:divBdr>
            <w:top w:val="none" w:sz="0" w:space="0" w:color="auto"/>
            <w:left w:val="none" w:sz="0" w:space="0" w:color="auto"/>
            <w:bottom w:val="none" w:sz="0" w:space="0" w:color="auto"/>
            <w:right w:val="none" w:sz="0" w:space="0" w:color="auto"/>
          </w:divBdr>
        </w:div>
      </w:divsChild>
    </w:div>
    <w:div w:id="920485346">
      <w:bodyDiv w:val="1"/>
      <w:marLeft w:val="0"/>
      <w:marRight w:val="0"/>
      <w:marTop w:val="0"/>
      <w:marBottom w:val="0"/>
      <w:divBdr>
        <w:top w:val="none" w:sz="0" w:space="0" w:color="auto"/>
        <w:left w:val="none" w:sz="0" w:space="0" w:color="auto"/>
        <w:bottom w:val="none" w:sz="0" w:space="0" w:color="auto"/>
        <w:right w:val="none" w:sz="0" w:space="0" w:color="auto"/>
      </w:divBdr>
    </w:div>
    <w:div w:id="921524708">
      <w:bodyDiv w:val="1"/>
      <w:marLeft w:val="0"/>
      <w:marRight w:val="0"/>
      <w:marTop w:val="0"/>
      <w:marBottom w:val="0"/>
      <w:divBdr>
        <w:top w:val="none" w:sz="0" w:space="0" w:color="auto"/>
        <w:left w:val="none" w:sz="0" w:space="0" w:color="auto"/>
        <w:bottom w:val="none" w:sz="0" w:space="0" w:color="auto"/>
        <w:right w:val="none" w:sz="0" w:space="0" w:color="auto"/>
      </w:divBdr>
    </w:div>
    <w:div w:id="924921331">
      <w:bodyDiv w:val="1"/>
      <w:marLeft w:val="0"/>
      <w:marRight w:val="0"/>
      <w:marTop w:val="0"/>
      <w:marBottom w:val="0"/>
      <w:divBdr>
        <w:top w:val="none" w:sz="0" w:space="0" w:color="auto"/>
        <w:left w:val="none" w:sz="0" w:space="0" w:color="auto"/>
        <w:bottom w:val="none" w:sz="0" w:space="0" w:color="auto"/>
        <w:right w:val="none" w:sz="0" w:space="0" w:color="auto"/>
      </w:divBdr>
    </w:div>
    <w:div w:id="925652427">
      <w:bodyDiv w:val="1"/>
      <w:marLeft w:val="0"/>
      <w:marRight w:val="0"/>
      <w:marTop w:val="0"/>
      <w:marBottom w:val="0"/>
      <w:divBdr>
        <w:top w:val="none" w:sz="0" w:space="0" w:color="auto"/>
        <w:left w:val="none" w:sz="0" w:space="0" w:color="auto"/>
        <w:bottom w:val="none" w:sz="0" w:space="0" w:color="auto"/>
        <w:right w:val="none" w:sz="0" w:space="0" w:color="auto"/>
      </w:divBdr>
    </w:div>
    <w:div w:id="926570684">
      <w:bodyDiv w:val="1"/>
      <w:marLeft w:val="0"/>
      <w:marRight w:val="0"/>
      <w:marTop w:val="0"/>
      <w:marBottom w:val="0"/>
      <w:divBdr>
        <w:top w:val="none" w:sz="0" w:space="0" w:color="auto"/>
        <w:left w:val="none" w:sz="0" w:space="0" w:color="auto"/>
        <w:bottom w:val="none" w:sz="0" w:space="0" w:color="auto"/>
        <w:right w:val="none" w:sz="0" w:space="0" w:color="auto"/>
      </w:divBdr>
    </w:div>
    <w:div w:id="927159449">
      <w:bodyDiv w:val="1"/>
      <w:marLeft w:val="0"/>
      <w:marRight w:val="0"/>
      <w:marTop w:val="0"/>
      <w:marBottom w:val="0"/>
      <w:divBdr>
        <w:top w:val="none" w:sz="0" w:space="0" w:color="auto"/>
        <w:left w:val="none" w:sz="0" w:space="0" w:color="auto"/>
        <w:bottom w:val="none" w:sz="0" w:space="0" w:color="auto"/>
        <w:right w:val="none" w:sz="0" w:space="0" w:color="auto"/>
      </w:divBdr>
      <w:divsChild>
        <w:div w:id="593711871">
          <w:marLeft w:val="547"/>
          <w:marRight w:val="0"/>
          <w:marTop w:val="0"/>
          <w:marBottom w:val="0"/>
          <w:divBdr>
            <w:top w:val="none" w:sz="0" w:space="0" w:color="auto"/>
            <w:left w:val="none" w:sz="0" w:space="0" w:color="auto"/>
            <w:bottom w:val="none" w:sz="0" w:space="0" w:color="auto"/>
            <w:right w:val="none" w:sz="0" w:space="0" w:color="auto"/>
          </w:divBdr>
        </w:div>
        <w:div w:id="1140607780">
          <w:marLeft w:val="547"/>
          <w:marRight w:val="0"/>
          <w:marTop w:val="0"/>
          <w:marBottom w:val="0"/>
          <w:divBdr>
            <w:top w:val="none" w:sz="0" w:space="0" w:color="auto"/>
            <w:left w:val="none" w:sz="0" w:space="0" w:color="auto"/>
            <w:bottom w:val="none" w:sz="0" w:space="0" w:color="auto"/>
            <w:right w:val="none" w:sz="0" w:space="0" w:color="auto"/>
          </w:divBdr>
        </w:div>
        <w:div w:id="2052262277">
          <w:marLeft w:val="547"/>
          <w:marRight w:val="0"/>
          <w:marTop w:val="0"/>
          <w:marBottom w:val="0"/>
          <w:divBdr>
            <w:top w:val="none" w:sz="0" w:space="0" w:color="auto"/>
            <w:left w:val="none" w:sz="0" w:space="0" w:color="auto"/>
            <w:bottom w:val="none" w:sz="0" w:space="0" w:color="auto"/>
            <w:right w:val="none" w:sz="0" w:space="0" w:color="auto"/>
          </w:divBdr>
        </w:div>
      </w:divsChild>
    </w:div>
    <w:div w:id="930967609">
      <w:bodyDiv w:val="1"/>
      <w:marLeft w:val="0"/>
      <w:marRight w:val="0"/>
      <w:marTop w:val="0"/>
      <w:marBottom w:val="0"/>
      <w:divBdr>
        <w:top w:val="none" w:sz="0" w:space="0" w:color="auto"/>
        <w:left w:val="none" w:sz="0" w:space="0" w:color="auto"/>
        <w:bottom w:val="none" w:sz="0" w:space="0" w:color="auto"/>
        <w:right w:val="none" w:sz="0" w:space="0" w:color="auto"/>
      </w:divBdr>
      <w:divsChild>
        <w:div w:id="1528787826">
          <w:marLeft w:val="360"/>
          <w:marRight w:val="0"/>
          <w:marTop w:val="0"/>
          <w:marBottom w:val="0"/>
          <w:divBdr>
            <w:top w:val="none" w:sz="0" w:space="0" w:color="auto"/>
            <w:left w:val="none" w:sz="0" w:space="0" w:color="auto"/>
            <w:bottom w:val="none" w:sz="0" w:space="0" w:color="auto"/>
            <w:right w:val="none" w:sz="0" w:space="0" w:color="auto"/>
          </w:divBdr>
        </w:div>
        <w:div w:id="1589070557">
          <w:marLeft w:val="360"/>
          <w:marRight w:val="0"/>
          <w:marTop w:val="0"/>
          <w:marBottom w:val="0"/>
          <w:divBdr>
            <w:top w:val="none" w:sz="0" w:space="0" w:color="auto"/>
            <w:left w:val="none" w:sz="0" w:space="0" w:color="auto"/>
            <w:bottom w:val="none" w:sz="0" w:space="0" w:color="auto"/>
            <w:right w:val="none" w:sz="0" w:space="0" w:color="auto"/>
          </w:divBdr>
        </w:div>
      </w:divsChild>
    </w:div>
    <w:div w:id="930968472">
      <w:bodyDiv w:val="1"/>
      <w:marLeft w:val="0"/>
      <w:marRight w:val="0"/>
      <w:marTop w:val="0"/>
      <w:marBottom w:val="0"/>
      <w:divBdr>
        <w:top w:val="none" w:sz="0" w:space="0" w:color="auto"/>
        <w:left w:val="none" w:sz="0" w:space="0" w:color="auto"/>
        <w:bottom w:val="none" w:sz="0" w:space="0" w:color="auto"/>
        <w:right w:val="none" w:sz="0" w:space="0" w:color="auto"/>
      </w:divBdr>
    </w:div>
    <w:div w:id="932713141">
      <w:bodyDiv w:val="1"/>
      <w:marLeft w:val="0"/>
      <w:marRight w:val="0"/>
      <w:marTop w:val="0"/>
      <w:marBottom w:val="0"/>
      <w:divBdr>
        <w:top w:val="none" w:sz="0" w:space="0" w:color="auto"/>
        <w:left w:val="none" w:sz="0" w:space="0" w:color="auto"/>
        <w:bottom w:val="none" w:sz="0" w:space="0" w:color="auto"/>
        <w:right w:val="none" w:sz="0" w:space="0" w:color="auto"/>
      </w:divBdr>
    </w:div>
    <w:div w:id="946616277">
      <w:bodyDiv w:val="1"/>
      <w:marLeft w:val="0"/>
      <w:marRight w:val="0"/>
      <w:marTop w:val="0"/>
      <w:marBottom w:val="0"/>
      <w:divBdr>
        <w:top w:val="none" w:sz="0" w:space="0" w:color="auto"/>
        <w:left w:val="none" w:sz="0" w:space="0" w:color="auto"/>
        <w:bottom w:val="none" w:sz="0" w:space="0" w:color="auto"/>
        <w:right w:val="none" w:sz="0" w:space="0" w:color="auto"/>
      </w:divBdr>
    </w:div>
    <w:div w:id="955599635">
      <w:bodyDiv w:val="1"/>
      <w:marLeft w:val="0"/>
      <w:marRight w:val="0"/>
      <w:marTop w:val="0"/>
      <w:marBottom w:val="0"/>
      <w:divBdr>
        <w:top w:val="none" w:sz="0" w:space="0" w:color="auto"/>
        <w:left w:val="none" w:sz="0" w:space="0" w:color="auto"/>
        <w:bottom w:val="none" w:sz="0" w:space="0" w:color="auto"/>
        <w:right w:val="none" w:sz="0" w:space="0" w:color="auto"/>
      </w:divBdr>
    </w:div>
    <w:div w:id="956528719">
      <w:bodyDiv w:val="1"/>
      <w:marLeft w:val="0"/>
      <w:marRight w:val="0"/>
      <w:marTop w:val="0"/>
      <w:marBottom w:val="0"/>
      <w:divBdr>
        <w:top w:val="none" w:sz="0" w:space="0" w:color="auto"/>
        <w:left w:val="none" w:sz="0" w:space="0" w:color="auto"/>
        <w:bottom w:val="none" w:sz="0" w:space="0" w:color="auto"/>
        <w:right w:val="none" w:sz="0" w:space="0" w:color="auto"/>
      </w:divBdr>
    </w:div>
    <w:div w:id="958218194">
      <w:bodyDiv w:val="1"/>
      <w:marLeft w:val="0"/>
      <w:marRight w:val="0"/>
      <w:marTop w:val="0"/>
      <w:marBottom w:val="0"/>
      <w:divBdr>
        <w:top w:val="none" w:sz="0" w:space="0" w:color="auto"/>
        <w:left w:val="none" w:sz="0" w:space="0" w:color="auto"/>
        <w:bottom w:val="none" w:sz="0" w:space="0" w:color="auto"/>
        <w:right w:val="none" w:sz="0" w:space="0" w:color="auto"/>
      </w:divBdr>
    </w:div>
    <w:div w:id="959343084">
      <w:bodyDiv w:val="1"/>
      <w:marLeft w:val="0"/>
      <w:marRight w:val="0"/>
      <w:marTop w:val="0"/>
      <w:marBottom w:val="0"/>
      <w:divBdr>
        <w:top w:val="none" w:sz="0" w:space="0" w:color="auto"/>
        <w:left w:val="none" w:sz="0" w:space="0" w:color="auto"/>
        <w:bottom w:val="none" w:sz="0" w:space="0" w:color="auto"/>
        <w:right w:val="none" w:sz="0" w:space="0" w:color="auto"/>
      </w:divBdr>
    </w:div>
    <w:div w:id="959720616">
      <w:bodyDiv w:val="1"/>
      <w:marLeft w:val="0"/>
      <w:marRight w:val="0"/>
      <w:marTop w:val="0"/>
      <w:marBottom w:val="0"/>
      <w:divBdr>
        <w:top w:val="none" w:sz="0" w:space="0" w:color="auto"/>
        <w:left w:val="none" w:sz="0" w:space="0" w:color="auto"/>
        <w:bottom w:val="none" w:sz="0" w:space="0" w:color="auto"/>
        <w:right w:val="none" w:sz="0" w:space="0" w:color="auto"/>
      </w:divBdr>
      <w:divsChild>
        <w:div w:id="76750608">
          <w:marLeft w:val="360"/>
          <w:marRight w:val="0"/>
          <w:marTop w:val="0"/>
          <w:marBottom w:val="0"/>
          <w:divBdr>
            <w:top w:val="none" w:sz="0" w:space="0" w:color="auto"/>
            <w:left w:val="none" w:sz="0" w:space="0" w:color="auto"/>
            <w:bottom w:val="none" w:sz="0" w:space="0" w:color="auto"/>
            <w:right w:val="none" w:sz="0" w:space="0" w:color="auto"/>
          </w:divBdr>
        </w:div>
        <w:div w:id="82263436">
          <w:marLeft w:val="360"/>
          <w:marRight w:val="0"/>
          <w:marTop w:val="0"/>
          <w:marBottom w:val="0"/>
          <w:divBdr>
            <w:top w:val="none" w:sz="0" w:space="0" w:color="auto"/>
            <w:left w:val="none" w:sz="0" w:space="0" w:color="auto"/>
            <w:bottom w:val="none" w:sz="0" w:space="0" w:color="auto"/>
            <w:right w:val="none" w:sz="0" w:space="0" w:color="auto"/>
          </w:divBdr>
        </w:div>
        <w:div w:id="97259288">
          <w:marLeft w:val="360"/>
          <w:marRight w:val="0"/>
          <w:marTop w:val="0"/>
          <w:marBottom w:val="0"/>
          <w:divBdr>
            <w:top w:val="none" w:sz="0" w:space="0" w:color="auto"/>
            <w:left w:val="none" w:sz="0" w:space="0" w:color="auto"/>
            <w:bottom w:val="none" w:sz="0" w:space="0" w:color="auto"/>
            <w:right w:val="none" w:sz="0" w:space="0" w:color="auto"/>
          </w:divBdr>
        </w:div>
        <w:div w:id="1133599489">
          <w:marLeft w:val="360"/>
          <w:marRight w:val="0"/>
          <w:marTop w:val="0"/>
          <w:marBottom w:val="0"/>
          <w:divBdr>
            <w:top w:val="none" w:sz="0" w:space="0" w:color="auto"/>
            <w:left w:val="none" w:sz="0" w:space="0" w:color="auto"/>
            <w:bottom w:val="none" w:sz="0" w:space="0" w:color="auto"/>
            <w:right w:val="none" w:sz="0" w:space="0" w:color="auto"/>
          </w:divBdr>
        </w:div>
        <w:div w:id="1391657194">
          <w:marLeft w:val="360"/>
          <w:marRight w:val="0"/>
          <w:marTop w:val="0"/>
          <w:marBottom w:val="0"/>
          <w:divBdr>
            <w:top w:val="none" w:sz="0" w:space="0" w:color="auto"/>
            <w:left w:val="none" w:sz="0" w:space="0" w:color="auto"/>
            <w:bottom w:val="none" w:sz="0" w:space="0" w:color="auto"/>
            <w:right w:val="none" w:sz="0" w:space="0" w:color="auto"/>
          </w:divBdr>
        </w:div>
        <w:div w:id="1458646194">
          <w:marLeft w:val="360"/>
          <w:marRight w:val="0"/>
          <w:marTop w:val="0"/>
          <w:marBottom w:val="0"/>
          <w:divBdr>
            <w:top w:val="none" w:sz="0" w:space="0" w:color="auto"/>
            <w:left w:val="none" w:sz="0" w:space="0" w:color="auto"/>
            <w:bottom w:val="none" w:sz="0" w:space="0" w:color="auto"/>
            <w:right w:val="none" w:sz="0" w:space="0" w:color="auto"/>
          </w:divBdr>
        </w:div>
        <w:div w:id="1600064247">
          <w:marLeft w:val="360"/>
          <w:marRight w:val="0"/>
          <w:marTop w:val="0"/>
          <w:marBottom w:val="0"/>
          <w:divBdr>
            <w:top w:val="none" w:sz="0" w:space="0" w:color="auto"/>
            <w:left w:val="none" w:sz="0" w:space="0" w:color="auto"/>
            <w:bottom w:val="none" w:sz="0" w:space="0" w:color="auto"/>
            <w:right w:val="none" w:sz="0" w:space="0" w:color="auto"/>
          </w:divBdr>
        </w:div>
        <w:div w:id="1907062256">
          <w:marLeft w:val="360"/>
          <w:marRight w:val="0"/>
          <w:marTop w:val="0"/>
          <w:marBottom w:val="0"/>
          <w:divBdr>
            <w:top w:val="none" w:sz="0" w:space="0" w:color="auto"/>
            <w:left w:val="none" w:sz="0" w:space="0" w:color="auto"/>
            <w:bottom w:val="none" w:sz="0" w:space="0" w:color="auto"/>
            <w:right w:val="none" w:sz="0" w:space="0" w:color="auto"/>
          </w:divBdr>
        </w:div>
      </w:divsChild>
    </w:div>
    <w:div w:id="964695789">
      <w:bodyDiv w:val="1"/>
      <w:marLeft w:val="0"/>
      <w:marRight w:val="0"/>
      <w:marTop w:val="0"/>
      <w:marBottom w:val="0"/>
      <w:divBdr>
        <w:top w:val="none" w:sz="0" w:space="0" w:color="auto"/>
        <w:left w:val="none" w:sz="0" w:space="0" w:color="auto"/>
        <w:bottom w:val="none" w:sz="0" w:space="0" w:color="auto"/>
        <w:right w:val="none" w:sz="0" w:space="0" w:color="auto"/>
      </w:divBdr>
    </w:div>
    <w:div w:id="964777551">
      <w:bodyDiv w:val="1"/>
      <w:marLeft w:val="0"/>
      <w:marRight w:val="0"/>
      <w:marTop w:val="0"/>
      <w:marBottom w:val="0"/>
      <w:divBdr>
        <w:top w:val="none" w:sz="0" w:space="0" w:color="auto"/>
        <w:left w:val="none" w:sz="0" w:space="0" w:color="auto"/>
        <w:bottom w:val="none" w:sz="0" w:space="0" w:color="auto"/>
        <w:right w:val="none" w:sz="0" w:space="0" w:color="auto"/>
      </w:divBdr>
    </w:div>
    <w:div w:id="972104179">
      <w:bodyDiv w:val="1"/>
      <w:marLeft w:val="0"/>
      <w:marRight w:val="0"/>
      <w:marTop w:val="0"/>
      <w:marBottom w:val="0"/>
      <w:divBdr>
        <w:top w:val="none" w:sz="0" w:space="0" w:color="auto"/>
        <w:left w:val="none" w:sz="0" w:space="0" w:color="auto"/>
        <w:bottom w:val="none" w:sz="0" w:space="0" w:color="auto"/>
        <w:right w:val="none" w:sz="0" w:space="0" w:color="auto"/>
      </w:divBdr>
    </w:div>
    <w:div w:id="978846352">
      <w:bodyDiv w:val="1"/>
      <w:marLeft w:val="0"/>
      <w:marRight w:val="0"/>
      <w:marTop w:val="0"/>
      <w:marBottom w:val="0"/>
      <w:divBdr>
        <w:top w:val="none" w:sz="0" w:space="0" w:color="auto"/>
        <w:left w:val="none" w:sz="0" w:space="0" w:color="auto"/>
        <w:bottom w:val="none" w:sz="0" w:space="0" w:color="auto"/>
        <w:right w:val="none" w:sz="0" w:space="0" w:color="auto"/>
      </w:divBdr>
    </w:div>
    <w:div w:id="979043218">
      <w:bodyDiv w:val="1"/>
      <w:marLeft w:val="0"/>
      <w:marRight w:val="0"/>
      <w:marTop w:val="0"/>
      <w:marBottom w:val="0"/>
      <w:divBdr>
        <w:top w:val="none" w:sz="0" w:space="0" w:color="auto"/>
        <w:left w:val="none" w:sz="0" w:space="0" w:color="auto"/>
        <w:bottom w:val="none" w:sz="0" w:space="0" w:color="auto"/>
        <w:right w:val="none" w:sz="0" w:space="0" w:color="auto"/>
      </w:divBdr>
    </w:div>
    <w:div w:id="979772965">
      <w:bodyDiv w:val="1"/>
      <w:marLeft w:val="0"/>
      <w:marRight w:val="0"/>
      <w:marTop w:val="0"/>
      <w:marBottom w:val="0"/>
      <w:divBdr>
        <w:top w:val="none" w:sz="0" w:space="0" w:color="auto"/>
        <w:left w:val="none" w:sz="0" w:space="0" w:color="auto"/>
        <w:bottom w:val="none" w:sz="0" w:space="0" w:color="auto"/>
        <w:right w:val="none" w:sz="0" w:space="0" w:color="auto"/>
      </w:divBdr>
    </w:div>
    <w:div w:id="983896791">
      <w:bodyDiv w:val="1"/>
      <w:marLeft w:val="0"/>
      <w:marRight w:val="0"/>
      <w:marTop w:val="0"/>
      <w:marBottom w:val="0"/>
      <w:divBdr>
        <w:top w:val="none" w:sz="0" w:space="0" w:color="auto"/>
        <w:left w:val="none" w:sz="0" w:space="0" w:color="auto"/>
        <w:bottom w:val="none" w:sz="0" w:space="0" w:color="auto"/>
        <w:right w:val="none" w:sz="0" w:space="0" w:color="auto"/>
      </w:divBdr>
    </w:div>
    <w:div w:id="984547396">
      <w:bodyDiv w:val="1"/>
      <w:marLeft w:val="0"/>
      <w:marRight w:val="0"/>
      <w:marTop w:val="0"/>
      <w:marBottom w:val="0"/>
      <w:divBdr>
        <w:top w:val="none" w:sz="0" w:space="0" w:color="auto"/>
        <w:left w:val="none" w:sz="0" w:space="0" w:color="auto"/>
        <w:bottom w:val="none" w:sz="0" w:space="0" w:color="auto"/>
        <w:right w:val="none" w:sz="0" w:space="0" w:color="auto"/>
      </w:divBdr>
      <w:divsChild>
        <w:div w:id="218320556">
          <w:marLeft w:val="274"/>
          <w:marRight w:val="0"/>
          <w:marTop w:val="0"/>
          <w:marBottom w:val="0"/>
          <w:divBdr>
            <w:top w:val="none" w:sz="0" w:space="0" w:color="auto"/>
            <w:left w:val="none" w:sz="0" w:space="0" w:color="auto"/>
            <w:bottom w:val="none" w:sz="0" w:space="0" w:color="auto"/>
            <w:right w:val="none" w:sz="0" w:space="0" w:color="auto"/>
          </w:divBdr>
        </w:div>
        <w:div w:id="483930591">
          <w:marLeft w:val="274"/>
          <w:marRight w:val="0"/>
          <w:marTop w:val="0"/>
          <w:marBottom w:val="0"/>
          <w:divBdr>
            <w:top w:val="none" w:sz="0" w:space="0" w:color="auto"/>
            <w:left w:val="none" w:sz="0" w:space="0" w:color="auto"/>
            <w:bottom w:val="none" w:sz="0" w:space="0" w:color="auto"/>
            <w:right w:val="none" w:sz="0" w:space="0" w:color="auto"/>
          </w:divBdr>
        </w:div>
        <w:div w:id="540824387">
          <w:marLeft w:val="274"/>
          <w:marRight w:val="0"/>
          <w:marTop w:val="0"/>
          <w:marBottom w:val="0"/>
          <w:divBdr>
            <w:top w:val="none" w:sz="0" w:space="0" w:color="auto"/>
            <w:left w:val="none" w:sz="0" w:space="0" w:color="auto"/>
            <w:bottom w:val="none" w:sz="0" w:space="0" w:color="auto"/>
            <w:right w:val="none" w:sz="0" w:space="0" w:color="auto"/>
          </w:divBdr>
        </w:div>
        <w:div w:id="569583457">
          <w:marLeft w:val="274"/>
          <w:marRight w:val="0"/>
          <w:marTop w:val="0"/>
          <w:marBottom w:val="0"/>
          <w:divBdr>
            <w:top w:val="none" w:sz="0" w:space="0" w:color="auto"/>
            <w:left w:val="none" w:sz="0" w:space="0" w:color="auto"/>
            <w:bottom w:val="none" w:sz="0" w:space="0" w:color="auto"/>
            <w:right w:val="none" w:sz="0" w:space="0" w:color="auto"/>
          </w:divBdr>
        </w:div>
        <w:div w:id="1610887510">
          <w:marLeft w:val="274"/>
          <w:marRight w:val="0"/>
          <w:marTop w:val="0"/>
          <w:marBottom w:val="0"/>
          <w:divBdr>
            <w:top w:val="none" w:sz="0" w:space="0" w:color="auto"/>
            <w:left w:val="none" w:sz="0" w:space="0" w:color="auto"/>
            <w:bottom w:val="none" w:sz="0" w:space="0" w:color="auto"/>
            <w:right w:val="none" w:sz="0" w:space="0" w:color="auto"/>
          </w:divBdr>
        </w:div>
        <w:div w:id="1745953180">
          <w:marLeft w:val="274"/>
          <w:marRight w:val="0"/>
          <w:marTop w:val="0"/>
          <w:marBottom w:val="0"/>
          <w:divBdr>
            <w:top w:val="none" w:sz="0" w:space="0" w:color="auto"/>
            <w:left w:val="none" w:sz="0" w:space="0" w:color="auto"/>
            <w:bottom w:val="none" w:sz="0" w:space="0" w:color="auto"/>
            <w:right w:val="none" w:sz="0" w:space="0" w:color="auto"/>
          </w:divBdr>
        </w:div>
        <w:div w:id="1829206210">
          <w:marLeft w:val="274"/>
          <w:marRight w:val="0"/>
          <w:marTop w:val="0"/>
          <w:marBottom w:val="0"/>
          <w:divBdr>
            <w:top w:val="none" w:sz="0" w:space="0" w:color="auto"/>
            <w:left w:val="none" w:sz="0" w:space="0" w:color="auto"/>
            <w:bottom w:val="none" w:sz="0" w:space="0" w:color="auto"/>
            <w:right w:val="none" w:sz="0" w:space="0" w:color="auto"/>
          </w:divBdr>
        </w:div>
      </w:divsChild>
    </w:div>
    <w:div w:id="987436194">
      <w:bodyDiv w:val="1"/>
      <w:marLeft w:val="0"/>
      <w:marRight w:val="0"/>
      <w:marTop w:val="0"/>
      <w:marBottom w:val="0"/>
      <w:divBdr>
        <w:top w:val="none" w:sz="0" w:space="0" w:color="auto"/>
        <w:left w:val="none" w:sz="0" w:space="0" w:color="auto"/>
        <w:bottom w:val="none" w:sz="0" w:space="0" w:color="auto"/>
        <w:right w:val="none" w:sz="0" w:space="0" w:color="auto"/>
      </w:divBdr>
      <w:divsChild>
        <w:div w:id="31421463">
          <w:marLeft w:val="360"/>
          <w:marRight w:val="0"/>
          <w:marTop w:val="0"/>
          <w:marBottom w:val="0"/>
          <w:divBdr>
            <w:top w:val="none" w:sz="0" w:space="0" w:color="auto"/>
            <w:left w:val="none" w:sz="0" w:space="0" w:color="auto"/>
            <w:bottom w:val="none" w:sz="0" w:space="0" w:color="auto"/>
            <w:right w:val="none" w:sz="0" w:space="0" w:color="auto"/>
          </w:divBdr>
        </w:div>
      </w:divsChild>
    </w:div>
    <w:div w:id="988098238">
      <w:bodyDiv w:val="1"/>
      <w:marLeft w:val="0"/>
      <w:marRight w:val="0"/>
      <w:marTop w:val="0"/>
      <w:marBottom w:val="0"/>
      <w:divBdr>
        <w:top w:val="none" w:sz="0" w:space="0" w:color="auto"/>
        <w:left w:val="none" w:sz="0" w:space="0" w:color="auto"/>
        <w:bottom w:val="none" w:sz="0" w:space="0" w:color="auto"/>
        <w:right w:val="none" w:sz="0" w:space="0" w:color="auto"/>
      </w:divBdr>
    </w:div>
    <w:div w:id="991720291">
      <w:bodyDiv w:val="1"/>
      <w:marLeft w:val="0"/>
      <w:marRight w:val="0"/>
      <w:marTop w:val="0"/>
      <w:marBottom w:val="0"/>
      <w:divBdr>
        <w:top w:val="none" w:sz="0" w:space="0" w:color="auto"/>
        <w:left w:val="none" w:sz="0" w:space="0" w:color="auto"/>
        <w:bottom w:val="none" w:sz="0" w:space="0" w:color="auto"/>
        <w:right w:val="none" w:sz="0" w:space="0" w:color="auto"/>
      </w:divBdr>
      <w:divsChild>
        <w:div w:id="149056971">
          <w:marLeft w:val="274"/>
          <w:marRight w:val="0"/>
          <w:marTop w:val="0"/>
          <w:marBottom w:val="0"/>
          <w:divBdr>
            <w:top w:val="none" w:sz="0" w:space="0" w:color="auto"/>
            <w:left w:val="none" w:sz="0" w:space="0" w:color="auto"/>
            <w:bottom w:val="none" w:sz="0" w:space="0" w:color="auto"/>
            <w:right w:val="none" w:sz="0" w:space="0" w:color="auto"/>
          </w:divBdr>
        </w:div>
        <w:div w:id="872185129">
          <w:marLeft w:val="274"/>
          <w:marRight w:val="0"/>
          <w:marTop w:val="0"/>
          <w:marBottom w:val="0"/>
          <w:divBdr>
            <w:top w:val="none" w:sz="0" w:space="0" w:color="auto"/>
            <w:left w:val="none" w:sz="0" w:space="0" w:color="auto"/>
            <w:bottom w:val="none" w:sz="0" w:space="0" w:color="auto"/>
            <w:right w:val="none" w:sz="0" w:space="0" w:color="auto"/>
          </w:divBdr>
        </w:div>
        <w:div w:id="2060203846">
          <w:marLeft w:val="274"/>
          <w:marRight w:val="0"/>
          <w:marTop w:val="0"/>
          <w:marBottom w:val="0"/>
          <w:divBdr>
            <w:top w:val="none" w:sz="0" w:space="0" w:color="auto"/>
            <w:left w:val="none" w:sz="0" w:space="0" w:color="auto"/>
            <w:bottom w:val="none" w:sz="0" w:space="0" w:color="auto"/>
            <w:right w:val="none" w:sz="0" w:space="0" w:color="auto"/>
          </w:divBdr>
        </w:div>
      </w:divsChild>
    </w:div>
    <w:div w:id="993801563">
      <w:bodyDiv w:val="1"/>
      <w:marLeft w:val="0"/>
      <w:marRight w:val="0"/>
      <w:marTop w:val="0"/>
      <w:marBottom w:val="0"/>
      <w:divBdr>
        <w:top w:val="none" w:sz="0" w:space="0" w:color="auto"/>
        <w:left w:val="none" w:sz="0" w:space="0" w:color="auto"/>
        <w:bottom w:val="none" w:sz="0" w:space="0" w:color="auto"/>
        <w:right w:val="none" w:sz="0" w:space="0" w:color="auto"/>
      </w:divBdr>
    </w:div>
    <w:div w:id="995497550">
      <w:bodyDiv w:val="1"/>
      <w:marLeft w:val="0"/>
      <w:marRight w:val="0"/>
      <w:marTop w:val="0"/>
      <w:marBottom w:val="0"/>
      <w:divBdr>
        <w:top w:val="none" w:sz="0" w:space="0" w:color="auto"/>
        <w:left w:val="none" w:sz="0" w:space="0" w:color="auto"/>
        <w:bottom w:val="none" w:sz="0" w:space="0" w:color="auto"/>
        <w:right w:val="none" w:sz="0" w:space="0" w:color="auto"/>
      </w:divBdr>
    </w:div>
    <w:div w:id="1002047988">
      <w:bodyDiv w:val="1"/>
      <w:marLeft w:val="0"/>
      <w:marRight w:val="0"/>
      <w:marTop w:val="0"/>
      <w:marBottom w:val="0"/>
      <w:divBdr>
        <w:top w:val="none" w:sz="0" w:space="0" w:color="auto"/>
        <w:left w:val="none" w:sz="0" w:space="0" w:color="auto"/>
        <w:bottom w:val="none" w:sz="0" w:space="0" w:color="auto"/>
        <w:right w:val="none" w:sz="0" w:space="0" w:color="auto"/>
      </w:divBdr>
    </w:div>
    <w:div w:id="1002272647">
      <w:bodyDiv w:val="1"/>
      <w:marLeft w:val="0"/>
      <w:marRight w:val="0"/>
      <w:marTop w:val="0"/>
      <w:marBottom w:val="0"/>
      <w:divBdr>
        <w:top w:val="none" w:sz="0" w:space="0" w:color="auto"/>
        <w:left w:val="none" w:sz="0" w:space="0" w:color="auto"/>
        <w:bottom w:val="none" w:sz="0" w:space="0" w:color="auto"/>
        <w:right w:val="none" w:sz="0" w:space="0" w:color="auto"/>
      </w:divBdr>
    </w:div>
    <w:div w:id="1009478350">
      <w:bodyDiv w:val="1"/>
      <w:marLeft w:val="0"/>
      <w:marRight w:val="0"/>
      <w:marTop w:val="0"/>
      <w:marBottom w:val="0"/>
      <w:divBdr>
        <w:top w:val="none" w:sz="0" w:space="0" w:color="auto"/>
        <w:left w:val="none" w:sz="0" w:space="0" w:color="auto"/>
        <w:bottom w:val="none" w:sz="0" w:space="0" w:color="auto"/>
        <w:right w:val="none" w:sz="0" w:space="0" w:color="auto"/>
      </w:divBdr>
      <w:divsChild>
        <w:div w:id="311566403">
          <w:marLeft w:val="274"/>
          <w:marRight w:val="0"/>
          <w:marTop w:val="0"/>
          <w:marBottom w:val="0"/>
          <w:divBdr>
            <w:top w:val="none" w:sz="0" w:space="0" w:color="auto"/>
            <w:left w:val="none" w:sz="0" w:space="0" w:color="auto"/>
            <w:bottom w:val="none" w:sz="0" w:space="0" w:color="auto"/>
            <w:right w:val="none" w:sz="0" w:space="0" w:color="auto"/>
          </w:divBdr>
        </w:div>
        <w:div w:id="372313280">
          <w:marLeft w:val="274"/>
          <w:marRight w:val="0"/>
          <w:marTop w:val="0"/>
          <w:marBottom w:val="0"/>
          <w:divBdr>
            <w:top w:val="none" w:sz="0" w:space="0" w:color="auto"/>
            <w:left w:val="none" w:sz="0" w:space="0" w:color="auto"/>
            <w:bottom w:val="none" w:sz="0" w:space="0" w:color="auto"/>
            <w:right w:val="none" w:sz="0" w:space="0" w:color="auto"/>
          </w:divBdr>
        </w:div>
        <w:div w:id="1987662398">
          <w:marLeft w:val="274"/>
          <w:marRight w:val="0"/>
          <w:marTop w:val="0"/>
          <w:marBottom w:val="0"/>
          <w:divBdr>
            <w:top w:val="none" w:sz="0" w:space="0" w:color="auto"/>
            <w:left w:val="none" w:sz="0" w:space="0" w:color="auto"/>
            <w:bottom w:val="none" w:sz="0" w:space="0" w:color="auto"/>
            <w:right w:val="none" w:sz="0" w:space="0" w:color="auto"/>
          </w:divBdr>
        </w:div>
      </w:divsChild>
    </w:div>
    <w:div w:id="1016691443">
      <w:bodyDiv w:val="1"/>
      <w:marLeft w:val="0"/>
      <w:marRight w:val="0"/>
      <w:marTop w:val="0"/>
      <w:marBottom w:val="0"/>
      <w:divBdr>
        <w:top w:val="none" w:sz="0" w:space="0" w:color="auto"/>
        <w:left w:val="none" w:sz="0" w:space="0" w:color="auto"/>
        <w:bottom w:val="none" w:sz="0" w:space="0" w:color="auto"/>
        <w:right w:val="none" w:sz="0" w:space="0" w:color="auto"/>
      </w:divBdr>
    </w:div>
    <w:div w:id="1024131440">
      <w:bodyDiv w:val="1"/>
      <w:marLeft w:val="0"/>
      <w:marRight w:val="0"/>
      <w:marTop w:val="0"/>
      <w:marBottom w:val="0"/>
      <w:divBdr>
        <w:top w:val="none" w:sz="0" w:space="0" w:color="auto"/>
        <w:left w:val="none" w:sz="0" w:space="0" w:color="auto"/>
        <w:bottom w:val="none" w:sz="0" w:space="0" w:color="auto"/>
        <w:right w:val="none" w:sz="0" w:space="0" w:color="auto"/>
      </w:divBdr>
    </w:div>
    <w:div w:id="1025907824">
      <w:bodyDiv w:val="1"/>
      <w:marLeft w:val="0"/>
      <w:marRight w:val="0"/>
      <w:marTop w:val="0"/>
      <w:marBottom w:val="0"/>
      <w:divBdr>
        <w:top w:val="none" w:sz="0" w:space="0" w:color="auto"/>
        <w:left w:val="none" w:sz="0" w:space="0" w:color="auto"/>
        <w:bottom w:val="none" w:sz="0" w:space="0" w:color="auto"/>
        <w:right w:val="none" w:sz="0" w:space="0" w:color="auto"/>
      </w:divBdr>
    </w:div>
    <w:div w:id="1026369753">
      <w:bodyDiv w:val="1"/>
      <w:marLeft w:val="0"/>
      <w:marRight w:val="0"/>
      <w:marTop w:val="0"/>
      <w:marBottom w:val="0"/>
      <w:divBdr>
        <w:top w:val="none" w:sz="0" w:space="0" w:color="auto"/>
        <w:left w:val="none" w:sz="0" w:space="0" w:color="auto"/>
        <w:bottom w:val="none" w:sz="0" w:space="0" w:color="auto"/>
        <w:right w:val="none" w:sz="0" w:space="0" w:color="auto"/>
      </w:divBdr>
    </w:div>
    <w:div w:id="1031683877">
      <w:bodyDiv w:val="1"/>
      <w:marLeft w:val="0"/>
      <w:marRight w:val="0"/>
      <w:marTop w:val="0"/>
      <w:marBottom w:val="0"/>
      <w:divBdr>
        <w:top w:val="none" w:sz="0" w:space="0" w:color="auto"/>
        <w:left w:val="none" w:sz="0" w:space="0" w:color="auto"/>
        <w:bottom w:val="none" w:sz="0" w:space="0" w:color="auto"/>
        <w:right w:val="none" w:sz="0" w:space="0" w:color="auto"/>
      </w:divBdr>
      <w:divsChild>
        <w:div w:id="91098284">
          <w:marLeft w:val="360"/>
          <w:marRight w:val="0"/>
          <w:marTop w:val="0"/>
          <w:marBottom w:val="0"/>
          <w:divBdr>
            <w:top w:val="none" w:sz="0" w:space="0" w:color="auto"/>
            <w:left w:val="none" w:sz="0" w:space="0" w:color="auto"/>
            <w:bottom w:val="none" w:sz="0" w:space="0" w:color="auto"/>
            <w:right w:val="none" w:sz="0" w:space="0" w:color="auto"/>
          </w:divBdr>
        </w:div>
        <w:div w:id="313411121">
          <w:marLeft w:val="360"/>
          <w:marRight w:val="0"/>
          <w:marTop w:val="0"/>
          <w:marBottom w:val="0"/>
          <w:divBdr>
            <w:top w:val="none" w:sz="0" w:space="0" w:color="auto"/>
            <w:left w:val="none" w:sz="0" w:space="0" w:color="auto"/>
            <w:bottom w:val="none" w:sz="0" w:space="0" w:color="auto"/>
            <w:right w:val="none" w:sz="0" w:space="0" w:color="auto"/>
          </w:divBdr>
        </w:div>
        <w:div w:id="464591476">
          <w:marLeft w:val="360"/>
          <w:marRight w:val="0"/>
          <w:marTop w:val="0"/>
          <w:marBottom w:val="0"/>
          <w:divBdr>
            <w:top w:val="none" w:sz="0" w:space="0" w:color="auto"/>
            <w:left w:val="none" w:sz="0" w:space="0" w:color="auto"/>
            <w:bottom w:val="none" w:sz="0" w:space="0" w:color="auto"/>
            <w:right w:val="none" w:sz="0" w:space="0" w:color="auto"/>
          </w:divBdr>
        </w:div>
        <w:div w:id="834414442">
          <w:marLeft w:val="360"/>
          <w:marRight w:val="0"/>
          <w:marTop w:val="0"/>
          <w:marBottom w:val="0"/>
          <w:divBdr>
            <w:top w:val="none" w:sz="0" w:space="0" w:color="auto"/>
            <w:left w:val="none" w:sz="0" w:space="0" w:color="auto"/>
            <w:bottom w:val="none" w:sz="0" w:space="0" w:color="auto"/>
            <w:right w:val="none" w:sz="0" w:space="0" w:color="auto"/>
          </w:divBdr>
        </w:div>
        <w:div w:id="1114472402">
          <w:marLeft w:val="360"/>
          <w:marRight w:val="0"/>
          <w:marTop w:val="0"/>
          <w:marBottom w:val="0"/>
          <w:divBdr>
            <w:top w:val="none" w:sz="0" w:space="0" w:color="auto"/>
            <w:left w:val="none" w:sz="0" w:space="0" w:color="auto"/>
            <w:bottom w:val="none" w:sz="0" w:space="0" w:color="auto"/>
            <w:right w:val="none" w:sz="0" w:space="0" w:color="auto"/>
          </w:divBdr>
        </w:div>
        <w:div w:id="1266839175">
          <w:marLeft w:val="360"/>
          <w:marRight w:val="0"/>
          <w:marTop w:val="0"/>
          <w:marBottom w:val="0"/>
          <w:divBdr>
            <w:top w:val="none" w:sz="0" w:space="0" w:color="auto"/>
            <w:left w:val="none" w:sz="0" w:space="0" w:color="auto"/>
            <w:bottom w:val="none" w:sz="0" w:space="0" w:color="auto"/>
            <w:right w:val="none" w:sz="0" w:space="0" w:color="auto"/>
          </w:divBdr>
        </w:div>
      </w:divsChild>
    </w:div>
    <w:div w:id="1039862037">
      <w:bodyDiv w:val="1"/>
      <w:marLeft w:val="0"/>
      <w:marRight w:val="0"/>
      <w:marTop w:val="0"/>
      <w:marBottom w:val="0"/>
      <w:divBdr>
        <w:top w:val="none" w:sz="0" w:space="0" w:color="auto"/>
        <w:left w:val="none" w:sz="0" w:space="0" w:color="auto"/>
        <w:bottom w:val="none" w:sz="0" w:space="0" w:color="auto"/>
        <w:right w:val="none" w:sz="0" w:space="0" w:color="auto"/>
      </w:divBdr>
    </w:div>
    <w:div w:id="1040204750">
      <w:bodyDiv w:val="1"/>
      <w:marLeft w:val="0"/>
      <w:marRight w:val="0"/>
      <w:marTop w:val="0"/>
      <w:marBottom w:val="0"/>
      <w:divBdr>
        <w:top w:val="none" w:sz="0" w:space="0" w:color="auto"/>
        <w:left w:val="none" w:sz="0" w:space="0" w:color="auto"/>
        <w:bottom w:val="none" w:sz="0" w:space="0" w:color="auto"/>
        <w:right w:val="none" w:sz="0" w:space="0" w:color="auto"/>
      </w:divBdr>
    </w:div>
    <w:div w:id="1040319711">
      <w:bodyDiv w:val="1"/>
      <w:marLeft w:val="0"/>
      <w:marRight w:val="0"/>
      <w:marTop w:val="0"/>
      <w:marBottom w:val="0"/>
      <w:divBdr>
        <w:top w:val="none" w:sz="0" w:space="0" w:color="auto"/>
        <w:left w:val="none" w:sz="0" w:space="0" w:color="auto"/>
        <w:bottom w:val="none" w:sz="0" w:space="0" w:color="auto"/>
        <w:right w:val="none" w:sz="0" w:space="0" w:color="auto"/>
      </w:divBdr>
    </w:div>
    <w:div w:id="1042826199">
      <w:bodyDiv w:val="1"/>
      <w:marLeft w:val="0"/>
      <w:marRight w:val="0"/>
      <w:marTop w:val="0"/>
      <w:marBottom w:val="0"/>
      <w:divBdr>
        <w:top w:val="none" w:sz="0" w:space="0" w:color="auto"/>
        <w:left w:val="none" w:sz="0" w:space="0" w:color="auto"/>
        <w:bottom w:val="none" w:sz="0" w:space="0" w:color="auto"/>
        <w:right w:val="none" w:sz="0" w:space="0" w:color="auto"/>
      </w:divBdr>
      <w:divsChild>
        <w:div w:id="474421460">
          <w:marLeft w:val="360"/>
          <w:marRight w:val="0"/>
          <w:marTop w:val="0"/>
          <w:marBottom w:val="0"/>
          <w:divBdr>
            <w:top w:val="none" w:sz="0" w:space="0" w:color="auto"/>
            <w:left w:val="none" w:sz="0" w:space="0" w:color="auto"/>
            <w:bottom w:val="none" w:sz="0" w:space="0" w:color="auto"/>
            <w:right w:val="none" w:sz="0" w:space="0" w:color="auto"/>
          </w:divBdr>
        </w:div>
        <w:div w:id="1466776866">
          <w:marLeft w:val="360"/>
          <w:marRight w:val="0"/>
          <w:marTop w:val="0"/>
          <w:marBottom w:val="0"/>
          <w:divBdr>
            <w:top w:val="none" w:sz="0" w:space="0" w:color="auto"/>
            <w:left w:val="none" w:sz="0" w:space="0" w:color="auto"/>
            <w:bottom w:val="none" w:sz="0" w:space="0" w:color="auto"/>
            <w:right w:val="none" w:sz="0" w:space="0" w:color="auto"/>
          </w:divBdr>
        </w:div>
      </w:divsChild>
    </w:div>
    <w:div w:id="1043364328">
      <w:bodyDiv w:val="1"/>
      <w:marLeft w:val="0"/>
      <w:marRight w:val="0"/>
      <w:marTop w:val="0"/>
      <w:marBottom w:val="0"/>
      <w:divBdr>
        <w:top w:val="none" w:sz="0" w:space="0" w:color="auto"/>
        <w:left w:val="none" w:sz="0" w:space="0" w:color="auto"/>
        <w:bottom w:val="none" w:sz="0" w:space="0" w:color="auto"/>
        <w:right w:val="none" w:sz="0" w:space="0" w:color="auto"/>
      </w:divBdr>
    </w:div>
    <w:div w:id="1044209846">
      <w:bodyDiv w:val="1"/>
      <w:marLeft w:val="0"/>
      <w:marRight w:val="0"/>
      <w:marTop w:val="0"/>
      <w:marBottom w:val="0"/>
      <w:divBdr>
        <w:top w:val="none" w:sz="0" w:space="0" w:color="auto"/>
        <w:left w:val="none" w:sz="0" w:space="0" w:color="auto"/>
        <w:bottom w:val="none" w:sz="0" w:space="0" w:color="auto"/>
        <w:right w:val="none" w:sz="0" w:space="0" w:color="auto"/>
      </w:divBdr>
    </w:div>
    <w:div w:id="1046415100">
      <w:bodyDiv w:val="1"/>
      <w:marLeft w:val="0"/>
      <w:marRight w:val="0"/>
      <w:marTop w:val="0"/>
      <w:marBottom w:val="0"/>
      <w:divBdr>
        <w:top w:val="none" w:sz="0" w:space="0" w:color="auto"/>
        <w:left w:val="none" w:sz="0" w:space="0" w:color="auto"/>
        <w:bottom w:val="none" w:sz="0" w:space="0" w:color="auto"/>
        <w:right w:val="none" w:sz="0" w:space="0" w:color="auto"/>
      </w:divBdr>
    </w:div>
    <w:div w:id="1050685808">
      <w:bodyDiv w:val="1"/>
      <w:marLeft w:val="0"/>
      <w:marRight w:val="0"/>
      <w:marTop w:val="0"/>
      <w:marBottom w:val="0"/>
      <w:divBdr>
        <w:top w:val="none" w:sz="0" w:space="0" w:color="auto"/>
        <w:left w:val="none" w:sz="0" w:space="0" w:color="auto"/>
        <w:bottom w:val="none" w:sz="0" w:space="0" w:color="auto"/>
        <w:right w:val="none" w:sz="0" w:space="0" w:color="auto"/>
      </w:divBdr>
    </w:div>
    <w:div w:id="1051461314">
      <w:bodyDiv w:val="1"/>
      <w:marLeft w:val="0"/>
      <w:marRight w:val="0"/>
      <w:marTop w:val="0"/>
      <w:marBottom w:val="0"/>
      <w:divBdr>
        <w:top w:val="none" w:sz="0" w:space="0" w:color="auto"/>
        <w:left w:val="none" w:sz="0" w:space="0" w:color="auto"/>
        <w:bottom w:val="none" w:sz="0" w:space="0" w:color="auto"/>
        <w:right w:val="none" w:sz="0" w:space="0" w:color="auto"/>
      </w:divBdr>
    </w:div>
    <w:div w:id="1052316102">
      <w:bodyDiv w:val="1"/>
      <w:marLeft w:val="0"/>
      <w:marRight w:val="0"/>
      <w:marTop w:val="0"/>
      <w:marBottom w:val="0"/>
      <w:divBdr>
        <w:top w:val="none" w:sz="0" w:space="0" w:color="auto"/>
        <w:left w:val="none" w:sz="0" w:space="0" w:color="auto"/>
        <w:bottom w:val="none" w:sz="0" w:space="0" w:color="auto"/>
        <w:right w:val="none" w:sz="0" w:space="0" w:color="auto"/>
      </w:divBdr>
    </w:div>
    <w:div w:id="1053193722">
      <w:bodyDiv w:val="1"/>
      <w:marLeft w:val="0"/>
      <w:marRight w:val="0"/>
      <w:marTop w:val="0"/>
      <w:marBottom w:val="0"/>
      <w:divBdr>
        <w:top w:val="none" w:sz="0" w:space="0" w:color="auto"/>
        <w:left w:val="none" w:sz="0" w:space="0" w:color="auto"/>
        <w:bottom w:val="none" w:sz="0" w:space="0" w:color="auto"/>
        <w:right w:val="none" w:sz="0" w:space="0" w:color="auto"/>
      </w:divBdr>
    </w:div>
    <w:div w:id="1056126495">
      <w:bodyDiv w:val="1"/>
      <w:marLeft w:val="0"/>
      <w:marRight w:val="0"/>
      <w:marTop w:val="0"/>
      <w:marBottom w:val="0"/>
      <w:divBdr>
        <w:top w:val="none" w:sz="0" w:space="0" w:color="auto"/>
        <w:left w:val="none" w:sz="0" w:space="0" w:color="auto"/>
        <w:bottom w:val="none" w:sz="0" w:space="0" w:color="auto"/>
        <w:right w:val="none" w:sz="0" w:space="0" w:color="auto"/>
      </w:divBdr>
    </w:div>
    <w:div w:id="1058632234">
      <w:bodyDiv w:val="1"/>
      <w:marLeft w:val="0"/>
      <w:marRight w:val="0"/>
      <w:marTop w:val="0"/>
      <w:marBottom w:val="0"/>
      <w:divBdr>
        <w:top w:val="none" w:sz="0" w:space="0" w:color="auto"/>
        <w:left w:val="none" w:sz="0" w:space="0" w:color="auto"/>
        <w:bottom w:val="none" w:sz="0" w:space="0" w:color="auto"/>
        <w:right w:val="none" w:sz="0" w:space="0" w:color="auto"/>
      </w:divBdr>
    </w:div>
    <w:div w:id="1064178751">
      <w:bodyDiv w:val="1"/>
      <w:marLeft w:val="0"/>
      <w:marRight w:val="0"/>
      <w:marTop w:val="0"/>
      <w:marBottom w:val="0"/>
      <w:divBdr>
        <w:top w:val="none" w:sz="0" w:space="0" w:color="auto"/>
        <w:left w:val="none" w:sz="0" w:space="0" w:color="auto"/>
        <w:bottom w:val="none" w:sz="0" w:space="0" w:color="auto"/>
        <w:right w:val="none" w:sz="0" w:space="0" w:color="auto"/>
      </w:divBdr>
    </w:div>
    <w:div w:id="1065907372">
      <w:bodyDiv w:val="1"/>
      <w:marLeft w:val="0"/>
      <w:marRight w:val="0"/>
      <w:marTop w:val="0"/>
      <w:marBottom w:val="0"/>
      <w:divBdr>
        <w:top w:val="none" w:sz="0" w:space="0" w:color="auto"/>
        <w:left w:val="none" w:sz="0" w:space="0" w:color="auto"/>
        <w:bottom w:val="none" w:sz="0" w:space="0" w:color="auto"/>
        <w:right w:val="none" w:sz="0" w:space="0" w:color="auto"/>
      </w:divBdr>
    </w:div>
    <w:div w:id="1067724811">
      <w:bodyDiv w:val="1"/>
      <w:marLeft w:val="0"/>
      <w:marRight w:val="0"/>
      <w:marTop w:val="0"/>
      <w:marBottom w:val="0"/>
      <w:divBdr>
        <w:top w:val="none" w:sz="0" w:space="0" w:color="auto"/>
        <w:left w:val="none" w:sz="0" w:space="0" w:color="auto"/>
        <w:bottom w:val="none" w:sz="0" w:space="0" w:color="auto"/>
        <w:right w:val="none" w:sz="0" w:space="0" w:color="auto"/>
      </w:divBdr>
    </w:div>
    <w:div w:id="1067728521">
      <w:bodyDiv w:val="1"/>
      <w:marLeft w:val="0"/>
      <w:marRight w:val="0"/>
      <w:marTop w:val="0"/>
      <w:marBottom w:val="0"/>
      <w:divBdr>
        <w:top w:val="none" w:sz="0" w:space="0" w:color="auto"/>
        <w:left w:val="none" w:sz="0" w:space="0" w:color="auto"/>
        <w:bottom w:val="none" w:sz="0" w:space="0" w:color="auto"/>
        <w:right w:val="none" w:sz="0" w:space="0" w:color="auto"/>
      </w:divBdr>
    </w:div>
    <w:div w:id="1074547513">
      <w:bodyDiv w:val="1"/>
      <w:marLeft w:val="0"/>
      <w:marRight w:val="0"/>
      <w:marTop w:val="0"/>
      <w:marBottom w:val="0"/>
      <w:divBdr>
        <w:top w:val="none" w:sz="0" w:space="0" w:color="auto"/>
        <w:left w:val="none" w:sz="0" w:space="0" w:color="auto"/>
        <w:bottom w:val="none" w:sz="0" w:space="0" w:color="auto"/>
        <w:right w:val="none" w:sz="0" w:space="0" w:color="auto"/>
      </w:divBdr>
    </w:div>
    <w:div w:id="1075279760">
      <w:bodyDiv w:val="1"/>
      <w:marLeft w:val="0"/>
      <w:marRight w:val="0"/>
      <w:marTop w:val="0"/>
      <w:marBottom w:val="0"/>
      <w:divBdr>
        <w:top w:val="none" w:sz="0" w:space="0" w:color="auto"/>
        <w:left w:val="none" w:sz="0" w:space="0" w:color="auto"/>
        <w:bottom w:val="none" w:sz="0" w:space="0" w:color="auto"/>
        <w:right w:val="none" w:sz="0" w:space="0" w:color="auto"/>
      </w:divBdr>
    </w:div>
    <w:div w:id="1080441517">
      <w:bodyDiv w:val="1"/>
      <w:marLeft w:val="0"/>
      <w:marRight w:val="0"/>
      <w:marTop w:val="0"/>
      <w:marBottom w:val="0"/>
      <w:divBdr>
        <w:top w:val="none" w:sz="0" w:space="0" w:color="auto"/>
        <w:left w:val="none" w:sz="0" w:space="0" w:color="auto"/>
        <w:bottom w:val="none" w:sz="0" w:space="0" w:color="auto"/>
        <w:right w:val="none" w:sz="0" w:space="0" w:color="auto"/>
      </w:divBdr>
    </w:div>
    <w:div w:id="1081608545">
      <w:bodyDiv w:val="1"/>
      <w:marLeft w:val="0"/>
      <w:marRight w:val="0"/>
      <w:marTop w:val="0"/>
      <w:marBottom w:val="0"/>
      <w:divBdr>
        <w:top w:val="none" w:sz="0" w:space="0" w:color="auto"/>
        <w:left w:val="none" w:sz="0" w:space="0" w:color="auto"/>
        <w:bottom w:val="none" w:sz="0" w:space="0" w:color="auto"/>
        <w:right w:val="none" w:sz="0" w:space="0" w:color="auto"/>
      </w:divBdr>
    </w:div>
    <w:div w:id="1084959659">
      <w:bodyDiv w:val="1"/>
      <w:marLeft w:val="0"/>
      <w:marRight w:val="0"/>
      <w:marTop w:val="0"/>
      <w:marBottom w:val="0"/>
      <w:divBdr>
        <w:top w:val="none" w:sz="0" w:space="0" w:color="auto"/>
        <w:left w:val="none" w:sz="0" w:space="0" w:color="auto"/>
        <w:bottom w:val="none" w:sz="0" w:space="0" w:color="auto"/>
        <w:right w:val="none" w:sz="0" w:space="0" w:color="auto"/>
      </w:divBdr>
    </w:div>
    <w:div w:id="1088111150">
      <w:bodyDiv w:val="1"/>
      <w:marLeft w:val="0"/>
      <w:marRight w:val="0"/>
      <w:marTop w:val="0"/>
      <w:marBottom w:val="0"/>
      <w:divBdr>
        <w:top w:val="none" w:sz="0" w:space="0" w:color="auto"/>
        <w:left w:val="none" w:sz="0" w:space="0" w:color="auto"/>
        <w:bottom w:val="none" w:sz="0" w:space="0" w:color="auto"/>
        <w:right w:val="none" w:sz="0" w:space="0" w:color="auto"/>
      </w:divBdr>
    </w:div>
    <w:div w:id="1095589813">
      <w:bodyDiv w:val="1"/>
      <w:marLeft w:val="0"/>
      <w:marRight w:val="0"/>
      <w:marTop w:val="0"/>
      <w:marBottom w:val="0"/>
      <w:divBdr>
        <w:top w:val="none" w:sz="0" w:space="0" w:color="auto"/>
        <w:left w:val="none" w:sz="0" w:space="0" w:color="auto"/>
        <w:bottom w:val="none" w:sz="0" w:space="0" w:color="auto"/>
        <w:right w:val="none" w:sz="0" w:space="0" w:color="auto"/>
      </w:divBdr>
    </w:div>
    <w:div w:id="1100219905">
      <w:bodyDiv w:val="1"/>
      <w:marLeft w:val="0"/>
      <w:marRight w:val="0"/>
      <w:marTop w:val="0"/>
      <w:marBottom w:val="0"/>
      <w:divBdr>
        <w:top w:val="none" w:sz="0" w:space="0" w:color="auto"/>
        <w:left w:val="none" w:sz="0" w:space="0" w:color="auto"/>
        <w:bottom w:val="none" w:sz="0" w:space="0" w:color="auto"/>
        <w:right w:val="none" w:sz="0" w:space="0" w:color="auto"/>
      </w:divBdr>
    </w:div>
    <w:div w:id="1100221028">
      <w:bodyDiv w:val="1"/>
      <w:marLeft w:val="0"/>
      <w:marRight w:val="0"/>
      <w:marTop w:val="0"/>
      <w:marBottom w:val="0"/>
      <w:divBdr>
        <w:top w:val="none" w:sz="0" w:space="0" w:color="auto"/>
        <w:left w:val="none" w:sz="0" w:space="0" w:color="auto"/>
        <w:bottom w:val="none" w:sz="0" w:space="0" w:color="auto"/>
        <w:right w:val="none" w:sz="0" w:space="0" w:color="auto"/>
      </w:divBdr>
    </w:div>
    <w:div w:id="1105265870">
      <w:bodyDiv w:val="1"/>
      <w:marLeft w:val="0"/>
      <w:marRight w:val="0"/>
      <w:marTop w:val="0"/>
      <w:marBottom w:val="0"/>
      <w:divBdr>
        <w:top w:val="none" w:sz="0" w:space="0" w:color="auto"/>
        <w:left w:val="none" w:sz="0" w:space="0" w:color="auto"/>
        <w:bottom w:val="none" w:sz="0" w:space="0" w:color="auto"/>
        <w:right w:val="none" w:sz="0" w:space="0" w:color="auto"/>
      </w:divBdr>
    </w:div>
    <w:div w:id="1107457860">
      <w:bodyDiv w:val="1"/>
      <w:marLeft w:val="0"/>
      <w:marRight w:val="0"/>
      <w:marTop w:val="0"/>
      <w:marBottom w:val="0"/>
      <w:divBdr>
        <w:top w:val="none" w:sz="0" w:space="0" w:color="auto"/>
        <w:left w:val="none" w:sz="0" w:space="0" w:color="auto"/>
        <w:bottom w:val="none" w:sz="0" w:space="0" w:color="auto"/>
        <w:right w:val="none" w:sz="0" w:space="0" w:color="auto"/>
      </w:divBdr>
      <w:divsChild>
        <w:div w:id="1460997405">
          <w:marLeft w:val="274"/>
          <w:marRight w:val="0"/>
          <w:marTop w:val="0"/>
          <w:marBottom w:val="0"/>
          <w:divBdr>
            <w:top w:val="none" w:sz="0" w:space="0" w:color="auto"/>
            <w:left w:val="none" w:sz="0" w:space="0" w:color="auto"/>
            <w:bottom w:val="none" w:sz="0" w:space="0" w:color="auto"/>
            <w:right w:val="none" w:sz="0" w:space="0" w:color="auto"/>
          </w:divBdr>
        </w:div>
        <w:div w:id="1912959773">
          <w:marLeft w:val="274"/>
          <w:marRight w:val="0"/>
          <w:marTop w:val="0"/>
          <w:marBottom w:val="0"/>
          <w:divBdr>
            <w:top w:val="none" w:sz="0" w:space="0" w:color="auto"/>
            <w:left w:val="none" w:sz="0" w:space="0" w:color="auto"/>
            <w:bottom w:val="none" w:sz="0" w:space="0" w:color="auto"/>
            <w:right w:val="none" w:sz="0" w:space="0" w:color="auto"/>
          </w:divBdr>
        </w:div>
      </w:divsChild>
    </w:div>
    <w:div w:id="1111974695">
      <w:bodyDiv w:val="1"/>
      <w:marLeft w:val="0"/>
      <w:marRight w:val="0"/>
      <w:marTop w:val="0"/>
      <w:marBottom w:val="0"/>
      <w:divBdr>
        <w:top w:val="none" w:sz="0" w:space="0" w:color="auto"/>
        <w:left w:val="none" w:sz="0" w:space="0" w:color="auto"/>
        <w:bottom w:val="none" w:sz="0" w:space="0" w:color="auto"/>
        <w:right w:val="none" w:sz="0" w:space="0" w:color="auto"/>
      </w:divBdr>
      <w:divsChild>
        <w:div w:id="865019892">
          <w:marLeft w:val="446"/>
          <w:marRight w:val="0"/>
          <w:marTop w:val="200"/>
          <w:marBottom w:val="0"/>
          <w:divBdr>
            <w:top w:val="none" w:sz="0" w:space="0" w:color="auto"/>
            <w:left w:val="none" w:sz="0" w:space="0" w:color="auto"/>
            <w:bottom w:val="none" w:sz="0" w:space="0" w:color="auto"/>
            <w:right w:val="none" w:sz="0" w:space="0" w:color="auto"/>
          </w:divBdr>
        </w:div>
        <w:div w:id="1646158766">
          <w:marLeft w:val="446"/>
          <w:marRight w:val="0"/>
          <w:marTop w:val="200"/>
          <w:marBottom w:val="0"/>
          <w:divBdr>
            <w:top w:val="none" w:sz="0" w:space="0" w:color="auto"/>
            <w:left w:val="none" w:sz="0" w:space="0" w:color="auto"/>
            <w:bottom w:val="none" w:sz="0" w:space="0" w:color="auto"/>
            <w:right w:val="none" w:sz="0" w:space="0" w:color="auto"/>
          </w:divBdr>
        </w:div>
      </w:divsChild>
    </w:div>
    <w:div w:id="1122000640">
      <w:bodyDiv w:val="1"/>
      <w:marLeft w:val="0"/>
      <w:marRight w:val="0"/>
      <w:marTop w:val="0"/>
      <w:marBottom w:val="0"/>
      <w:divBdr>
        <w:top w:val="none" w:sz="0" w:space="0" w:color="auto"/>
        <w:left w:val="none" w:sz="0" w:space="0" w:color="auto"/>
        <w:bottom w:val="none" w:sz="0" w:space="0" w:color="auto"/>
        <w:right w:val="none" w:sz="0" w:space="0" w:color="auto"/>
      </w:divBdr>
    </w:div>
    <w:div w:id="1124270672">
      <w:bodyDiv w:val="1"/>
      <w:marLeft w:val="0"/>
      <w:marRight w:val="0"/>
      <w:marTop w:val="0"/>
      <w:marBottom w:val="0"/>
      <w:divBdr>
        <w:top w:val="none" w:sz="0" w:space="0" w:color="auto"/>
        <w:left w:val="none" w:sz="0" w:space="0" w:color="auto"/>
        <w:bottom w:val="none" w:sz="0" w:space="0" w:color="auto"/>
        <w:right w:val="none" w:sz="0" w:space="0" w:color="auto"/>
      </w:divBdr>
    </w:div>
    <w:div w:id="1126662079">
      <w:bodyDiv w:val="1"/>
      <w:marLeft w:val="0"/>
      <w:marRight w:val="0"/>
      <w:marTop w:val="0"/>
      <w:marBottom w:val="0"/>
      <w:divBdr>
        <w:top w:val="none" w:sz="0" w:space="0" w:color="auto"/>
        <w:left w:val="none" w:sz="0" w:space="0" w:color="auto"/>
        <w:bottom w:val="none" w:sz="0" w:space="0" w:color="auto"/>
        <w:right w:val="none" w:sz="0" w:space="0" w:color="auto"/>
      </w:divBdr>
    </w:div>
    <w:div w:id="1129711895">
      <w:bodyDiv w:val="1"/>
      <w:marLeft w:val="0"/>
      <w:marRight w:val="0"/>
      <w:marTop w:val="0"/>
      <w:marBottom w:val="0"/>
      <w:divBdr>
        <w:top w:val="none" w:sz="0" w:space="0" w:color="auto"/>
        <w:left w:val="none" w:sz="0" w:space="0" w:color="auto"/>
        <w:bottom w:val="none" w:sz="0" w:space="0" w:color="auto"/>
        <w:right w:val="none" w:sz="0" w:space="0" w:color="auto"/>
      </w:divBdr>
    </w:div>
    <w:div w:id="1132678340">
      <w:bodyDiv w:val="1"/>
      <w:marLeft w:val="0"/>
      <w:marRight w:val="0"/>
      <w:marTop w:val="0"/>
      <w:marBottom w:val="0"/>
      <w:divBdr>
        <w:top w:val="none" w:sz="0" w:space="0" w:color="auto"/>
        <w:left w:val="none" w:sz="0" w:space="0" w:color="auto"/>
        <w:bottom w:val="none" w:sz="0" w:space="0" w:color="auto"/>
        <w:right w:val="none" w:sz="0" w:space="0" w:color="auto"/>
      </w:divBdr>
      <w:divsChild>
        <w:div w:id="356995">
          <w:marLeft w:val="274"/>
          <w:marRight w:val="0"/>
          <w:marTop w:val="0"/>
          <w:marBottom w:val="0"/>
          <w:divBdr>
            <w:top w:val="none" w:sz="0" w:space="0" w:color="auto"/>
            <w:left w:val="none" w:sz="0" w:space="0" w:color="auto"/>
            <w:bottom w:val="none" w:sz="0" w:space="0" w:color="auto"/>
            <w:right w:val="none" w:sz="0" w:space="0" w:color="auto"/>
          </w:divBdr>
        </w:div>
        <w:div w:id="1588998675">
          <w:marLeft w:val="274"/>
          <w:marRight w:val="0"/>
          <w:marTop w:val="0"/>
          <w:marBottom w:val="0"/>
          <w:divBdr>
            <w:top w:val="none" w:sz="0" w:space="0" w:color="auto"/>
            <w:left w:val="none" w:sz="0" w:space="0" w:color="auto"/>
            <w:bottom w:val="none" w:sz="0" w:space="0" w:color="auto"/>
            <w:right w:val="none" w:sz="0" w:space="0" w:color="auto"/>
          </w:divBdr>
        </w:div>
        <w:div w:id="1614289679">
          <w:marLeft w:val="274"/>
          <w:marRight w:val="0"/>
          <w:marTop w:val="0"/>
          <w:marBottom w:val="0"/>
          <w:divBdr>
            <w:top w:val="none" w:sz="0" w:space="0" w:color="auto"/>
            <w:left w:val="none" w:sz="0" w:space="0" w:color="auto"/>
            <w:bottom w:val="none" w:sz="0" w:space="0" w:color="auto"/>
            <w:right w:val="none" w:sz="0" w:space="0" w:color="auto"/>
          </w:divBdr>
        </w:div>
        <w:div w:id="1824083989">
          <w:marLeft w:val="274"/>
          <w:marRight w:val="0"/>
          <w:marTop w:val="0"/>
          <w:marBottom w:val="0"/>
          <w:divBdr>
            <w:top w:val="none" w:sz="0" w:space="0" w:color="auto"/>
            <w:left w:val="none" w:sz="0" w:space="0" w:color="auto"/>
            <w:bottom w:val="none" w:sz="0" w:space="0" w:color="auto"/>
            <w:right w:val="none" w:sz="0" w:space="0" w:color="auto"/>
          </w:divBdr>
        </w:div>
      </w:divsChild>
    </w:div>
    <w:div w:id="1133519511">
      <w:bodyDiv w:val="1"/>
      <w:marLeft w:val="0"/>
      <w:marRight w:val="0"/>
      <w:marTop w:val="0"/>
      <w:marBottom w:val="0"/>
      <w:divBdr>
        <w:top w:val="none" w:sz="0" w:space="0" w:color="auto"/>
        <w:left w:val="none" w:sz="0" w:space="0" w:color="auto"/>
        <w:bottom w:val="none" w:sz="0" w:space="0" w:color="auto"/>
        <w:right w:val="none" w:sz="0" w:space="0" w:color="auto"/>
      </w:divBdr>
    </w:div>
    <w:div w:id="1134978960">
      <w:bodyDiv w:val="1"/>
      <w:marLeft w:val="0"/>
      <w:marRight w:val="0"/>
      <w:marTop w:val="0"/>
      <w:marBottom w:val="0"/>
      <w:divBdr>
        <w:top w:val="none" w:sz="0" w:space="0" w:color="auto"/>
        <w:left w:val="none" w:sz="0" w:space="0" w:color="auto"/>
        <w:bottom w:val="none" w:sz="0" w:space="0" w:color="auto"/>
        <w:right w:val="none" w:sz="0" w:space="0" w:color="auto"/>
      </w:divBdr>
    </w:div>
    <w:div w:id="1137648048">
      <w:bodyDiv w:val="1"/>
      <w:marLeft w:val="0"/>
      <w:marRight w:val="0"/>
      <w:marTop w:val="0"/>
      <w:marBottom w:val="0"/>
      <w:divBdr>
        <w:top w:val="none" w:sz="0" w:space="0" w:color="auto"/>
        <w:left w:val="none" w:sz="0" w:space="0" w:color="auto"/>
        <w:bottom w:val="none" w:sz="0" w:space="0" w:color="auto"/>
        <w:right w:val="none" w:sz="0" w:space="0" w:color="auto"/>
      </w:divBdr>
    </w:div>
    <w:div w:id="1138499282">
      <w:bodyDiv w:val="1"/>
      <w:marLeft w:val="0"/>
      <w:marRight w:val="0"/>
      <w:marTop w:val="0"/>
      <w:marBottom w:val="0"/>
      <w:divBdr>
        <w:top w:val="none" w:sz="0" w:space="0" w:color="auto"/>
        <w:left w:val="none" w:sz="0" w:space="0" w:color="auto"/>
        <w:bottom w:val="none" w:sz="0" w:space="0" w:color="auto"/>
        <w:right w:val="none" w:sz="0" w:space="0" w:color="auto"/>
      </w:divBdr>
    </w:div>
    <w:div w:id="1140272636">
      <w:bodyDiv w:val="1"/>
      <w:marLeft w:val="0"/>
      <w:marRight w:val="0"/>
      <w:marTop w:val="0"/>
      <w:marBottom w:val="0"/>
      <w:divBdr>
        <w:top w:val="none" w:sz="0" w:space="0" w:color="auto"/>
        <w:left w:val="none" w:sz="0" w:space="0" w:color="auto"/>
        <w:bottom w:val="none" w:sz="0" w:space="0" w:color="auto"/>
        <w:right w:val="none" w:sz="0" w:space="0" w:color="auto"/>
      </w:divBdr>
    </w:div>
    <w:div w:id="1141461401">
      <w:bodyDiv w:val="1"/>
      <w:marLeft w:val="0"/>
      <w:marRight w:val="0"/>
      <w:marTop w:val="0"/>
      <w:marBottom w:val="0"/>
      <w:divBdr>
        <w:top w:val="none" w:sz="0" w:space="0" w:color="auto"/>
        <w:left w:val="none" w:sz="0" w:space="0" w:color="auto"/>
        <w:bottom w:val="none" w:sz="0" w:space="0" w:color="auto"/>
        <w:right w:val="none" w:sz="0" w:space="0" w:color="auto"/>
      </w:divBdr>
    </w:div>
    <w:div w:id="1142388670">
      <w:bodyDiv w:val="1"/>
      <w:marLeft w:val="0"/>
      <w:marRight w:val="0"/>
      <w:marTop w:val="0"/>
      <w:marBottom w:val="0"/>
      <w:divBdr>
        <w:top w:val="none" w:sz="0" w:space="0" w:color="auto"/>
        <w:left w:val="none" w:sz="0" w:space="0" w:color="auto"/>
        <w:bottom w:val="none" w:sz="0" w:space="0" w:color="auto"/>
        <w:right w:val="none" w:sz="0" w:space="0" w:color="auto"/>
      </w:divBdr>
      <w:divsChild>
        <w:div w:id="730077827">
          <w:marLeft w:val="274"/>
          <w:marRight w:val="0"/>
          <w:marTop w:val="0"/>
          <w:marBottom w:val="0"/>
          <w:divBdr>
            <w:top w:val="none" w:sz="0" w:space="0" w:color="auto"/>
            <w:left w:val="none" w:sz="0" w:space="0" w:color="auto"/>
            <w:bottom w:val="none" w:sz="0" w:space="0" w:color="auto"/>
            <w:right w:val="none" w:sz="0" w:space="0" w:color="auto"/>
          </w:divBdr>
        </w:div>
        <w:div w:id="984746393">
          <w:marLeft w:val="274"/>
          <w:marRight w:val="0"/>
          <w:marTop w:val="0"/>
          <w:marBottom w:val="0"/>
          <w:divBdr>
            <w:top w:val="none" w:sz="0" w:space="0" w:color="auto"/>
            <w:left w:val="none" w:sz="0" w:space="0" w:color="auto"/>
            <w:bottom w:val="none" w:sz="0" w:space="0" w:color="auto"/>
            <w:right w:val="none" w:sz="0" w:space="0" w:color="auto"/>
          </w:divBdr>
        </w:div>
      </w:divsChild>
    </w:div>
    <w:div w:id="1143306613">
      <w:bodyDiv w:val="1"/>
      <w:marLeft w:val="0"/>
      <w:marRight w:val="0"/>
      <w:marTop w:val="0"/>
      <w:marBottom w:val="0"/>
      <w:divBdr>
        <w:top w:val="none" w:sz="0" w:space="0" w:color="auto"/>
        <w:left w:val="none" w:sz="0" w:space="0" w:color="auto"/>
        <w:bottom w:val="none" w:sz="0" w:space="0" w:color="auto"/>
        <w:right w:val="none" w:sz="0" w:space="0" w:color="auto"/>
      </w:divBdr>
    </w:div>
    <w:div w:id="1143347279">
      <w:bodyDiv w:val="1"/>
      <w:marLeft w:val="0"/>
      <w:marRight w:val="0"/>
      <w:marTop w:val="0"/>
      <w:marBottom w:val="0"/>
      <w:divBdr>
        <w:top w:val="none" w:sz="0" w:space="0" w:color="auto"/>
        <w:left w:val="none" w:sz="0" w:space="0" w:color="auto"/>
        <w:bottom w:val="none" w:sz="0" w:space="0" w:color="auto"/>
        <w:right w:val="none" w:sz="0" w:space="0" w:color="auto"/>
      </w:divBdr>
    </w:div>
    <w:div w:id="1144858400">
      <w:bodyDiv w:val="1"/>
      <w:marLeft w:val="0"/>
      <w:marRight w:val="0"/>
      <w:marTop w:val="0"/>
      <w:marBottom w:val="0"/>
      <w:divBdr>
        <w:top w:val="none" w:sz="0" w:space="0" w:color="auto"/>
        <w:left w:val="none" w:sz="0" w:space="0" w:color="auto"/>
        <w:bottom w:val="none" w:sz="0" w:space="0" w:color="auto"/>
        <w:right w:val="none" w:sz="0" w:space="0" w:color="auto"/>
      </w:divBdr>
    </w:div>
    <w:div w:id="1151404366">
      <w:bodyDiv w:val="1"/>
      <w:marLeft w:val="0"/>
      <w:marRight w:val="0"/>
      <w:marTop w:val="0"/>
      <w:marBottom w:val="0"/>
      <w:divBdr>
        <w:top w:val="none" w:sz="0" w:space="0" w:color="auto"/>
        <w:left w:val="none" w:sz="0" w:space="0" w:color="auto"/>
        <w:bottom w:val="none" w:sz="0" w:space="0" w:color="auto"/>
        <w:right w:val="none" w:sz="0" w:space="0" w:color="auto"/>
      </w:divBdr>
    </w:div>
    <w:div w:id="1160190367">
      <w:bodyDiv w:val="1"/>
      <w:marLeft w:val="0"/>
      <w:marRight w:val="0"/>
      <w:marTop w:val="0"/>
      <w:marBottom w:val="0"/>
      <w:divBdr>
        <w:top w:val="none" w:sz="0" w:space="0" w:color="auto"/>
        <w:left w:val="none" w:sz="0" w:space="0" w:color="auto"/>
        <w:bottom w:val="none" w:sz="0" w:space="0" w:color="auto"/>
        <w:right w:val="none" w:sz="0" w:space="0" w:color="auto"/>
      </w:divBdr>
    </w:div>
    <w:div w:id="1161963552">
      <w:bodyDiv w:val="1"/>
      <w:marLeft w:val="0"/>
      <w:marRight w:val="0"/>
      <w:marTop w:val="0"/>
      <w:marBottom w:val="0"/>
      <w:divBdr>
        <w:top w:val="none" w:sz="0" w:space="0" w:color="auto"/>
        <w:left w:val="none" w:sz="0" w:space="0" w:color="auto"/>
        <w:bottom w:val="none" w:sz="0" w:space="0" w:color="auto"/>
        <w:right w:val="none" w:sz="0" w:space="0" w:color="auto"/>
      </w:divBdr>
    </w:div>
    <w:div w:id="1169514676">
      <w:bodyDiv w:val="1"/>
      <w:marLeft w:val="0"/>
      <w:marRight w:val="0"/>
      <w:marTop w:val="0"/>
      <w:marBottom w:val="0"/>
      <w:divBdr>
        <w:top w:val="none" w:sz="0" w:space="0" w:color="auto"/>
        <w:left w:val="none" w:sz="0" w:space="0" w:color="auto"/>
        <w:bottom w:val="none" w:sz="0" w:space="0" w:color="auto"/>
        <w:right w:val="none" w:sz="0" w:space="0" w:color="auto"/>
      </w:divBdr>
    </w:div>
    <w:div w:id="1172717981">
      <w:bodyDiv w:val="1"/>
      <w:marLeft w:val="0"/>
      <w:marRight w:val="0"/>
      <w:marTop w:val="0"/>
      <w:marBottom w:val="0"/>
      <w:divBdr>
        <w:top w:val="none" w:sz="0" w:space="0" w:color="auto"/>
        <w:left w:val="none" w:sz="0" w:space="0" w:color="auto"/>
        <w:bottom w:val="none" w:sz="0" w:space="0" w:color="auto"/>
        <w:right w:val="none" w:sz="0" w:space="0" w:color="auto"/>
      </w:divBdr>
    </w:div>
    <w:div w:id="1178691602">
      <w:bodyDiv w:val="1"/>
      <w:marLeft w:val="0"/>
      <w:marRight w:val="0"/>
      <w:marTop w:val="0"/>
      <w:marBottom w:val="0"/>
      <w:divBdr>
        <w:top w:val="none" w:sz="0" w:space="0" w:color="auto"/>
        <w:left w:val="none" w:sz="0" w:space="0" w:color="auto"/>
        <w:bottom w:val="none" w:sz="0" w:space="0" w:color="auto"/>
        <w:right w:val="none" w:sz="0" w:space="0" w:color="auto"/>
      </w:divBdr>
    </w:div>
    <w:div w:id="1181628009">
      <w:bodyDiv w:val="1"/>
      <w:marLeft w:val="0"/>
      <w:marRight w:val="0"/>
      <w:marTop w:val="0"/>
      <w:marBottom w:val="0"/>
      <w:divBdr>
        <w:top w:val="none" w:sz="0" w:space="0" w:color="auto"/>
        <w:left w:val="none" w:sz="0" w:space="0" w:color="auto"/>
        <w:bottom w:val="none" w:sz="0" w:space="0" w:color="auto"/>
        <w:right w:val="none" w:sz="0" w:space="0" w:color="auto"/>
      </w:divBdr>
    </w:div>
    <w:div w:id="1182356716">
      <w:bodyDiv w:val="1"/>
      <w:marLeft w:val="0"/>
      <w:marRight w:val="0"/>
      <w:marTop w:val="0"/>
      <w:marBottom w:val="0"/>
      <w:divBdr>
        <w:top w:val="none" w:sz="0" w:space="0" w:color="auto"/>
        <w:left w:val="none" w:sz="0" w:space="0" w:color="auto"/>
        <w:bottom w:val="none" w:sz="0" w:space="0" w:color="auto"/>
        <w:right w:val="none" w:sz="0" w:space="0" w:color="auto"/>
      </w:divBdr>
    </w:div>
    <w:div w:id="1182623506">
      <w:bodyDiv w:val="1"/>
      <w:marLeft w:val="0"/>
      <w:marRight w:val="0"/>
      <w:marTop w:val="0"/>
      <w:marBottom w:val="0"/>
      <w:divBdr>
        <w:top w:val="none" w:sz="0" w:space="0" w:color="auto"/>
        <w:left w:val="none" w:sz="0" w:space="0" w:color="auto"/>
        <w:bottom w:val="none" w:sz="0" w:space="0" w:color="auto"/>
        <w:right w:val="none" w:sz="0" w:space="0" w:color="auto"/>
      </w:divBdr>
    </w:div>
    <w:div w:id="1183667013">
      <w:bodyDiv w:val="1"/>
      <w:marLeft w:val="0"/>
      <w:marRight w:val="0"/>
      <w:marTop w:val="0"/>
      <w:marBottom w:val="0"/>
      <w:divBdr>
        <w:top w:val="none" w:sz="0" w:space="0" w:color="auto"/>
        <w:left w:val="none" w:sz="0" w:space="0" w:color="auto"/>
        <w:bottom w:val="none" w:sz="0" w:space="0" w:color="auto"/>
        <w:right w:val="none" w:sz="0" w:space="0" w:color="auto"/>
      </w:divBdr>
    </w:div>
    <w:div w:id="1188637131">
      <w:bodyDiv w:val="1"/>
      <w:marLeft w:val="0"/>
      <w:marRight w:val="0"/>
      <w:marTop w:val="0"/>
      <w:marBottom w:val="0"/>
      <w:divBdr>
        <w:top w:val="none" w:sz="0" w:space="0" w:color="auto"/>
        <w:left w:val="none" w:sz="0" w:space="0" w:color="auto"/>
        <w:bottom w:val="none" w:sz="0" w:space="0" w:color="auto"/>
        <w:right w:val="none" w:sz="0" w:space="0" w:color="auto"/>
      </w:divBdr>
    </w:div>
    <w:div w:id="1190559607">
      <w:bodyDiv w:val="1"/>
      <w:marLeft w:val="0"/>
      <w:marRight w:val="0"/>
      <w:marTop w:val="0"/>
      <w:marBottom w:val="0"/>
      <w:divBdr>
        <w:top w:val="none" w:sz="0" w:space="0" w:color="auto"/>
        <w:left w:val="none" w:sz="0" w:space="0" w:color="auto"/>
        <w:bottom w:val="none" w:sz="0" w:space="0" w:color="auto"/>
        <w:right w:val="none" w:sz="0" w:space="0" w:color="auto"/>
      </w:divBdr>
    </w:div>
    <w:div w:id="1191070441">
      <w:bodyDiv w:val="1"/>
      <w:marLeft w:val="0"/>
      <w:marRight w:val="0"/>
      <w:marTop w:val="0"/>
      <w:marBottom w:val="0"/>
      <w:divBdr>
        <w:top w:val="none" w:sz="0" w:space="0" w:color="auto"/>
        <w:left w:val="none" w:sz="0" w:space="0" w:color="auto"/>
        <w:bottom w:val="none" w:sz="0" w:space="0" w:color="auto"/>
        <w:right w:val="none" w:sz="0" w:space="0" w:color="auto"/>
      </w:divBdr>
    </w:div>
    <w:div w:id="1191993011">
      <w:bodyDiv w:val="1"/>
      <w:marLeft w:val="0"/>
      <w:marRight w:val="0"/>
      <w:marTop w:val="0"/>
      <w:marBottom w:val="0"/>
      <w:divBdr>
        <w:top w:val="none" w:sz="0" w:space="0" w:color="auto"/>
        <w:left w:val="none" w:sz="0" w:space="0" w:color="auto"/>
        <w:bottom w:val="none" w:sz="0" w:space="0" w:color="auto"/>
        <w:right w:val="none" w:sz="0" w:space="0" w:color="auto"/>
      </w:divBdr>
    </w:div>
    <w:div w:id="1195853090">
      <w:bodyDiv w:val="1"/>
      <w:marLeft w:val="0"/>
      <w:marRight w:val="0"/>
      <w:marTop w:val="0"/>
      <w:marBottom w:val="0"/>
      <w:divBdr>
        <w:top w:val="none" w:sz="0" w:space="0" w:color="auto"/>
        <w:left w:val="none" w:sz="0" w:space="0" w:color="auto"/>
        <w:bottom w:val="none" w:sz="0" w:space="0" w:color="auto"/>
        <w:right w:val="none" w:sz="0" w:space="0" w:color="auto"/>
      </w:divBdr>
    </w:div>
    <w:div w:id="1199396826">
      <w:bodyDiv w:val="1"/>
      <w:marLeft w:val="0"/>
      <w:marRight w:val="0"/>
      <w:marTop w:val="0"/>
      <w:marBottom w:val="0"/>
      <w:divBdr>
        <w:top w:val="none" w:sz="0" w:space="0" w:color="auto"/>
        <w:left w:val="none" w:sz="0" w:space="0" w:color="auto"/>
        <w:bottom w:val="none" w:sz="0" w:space="0" w:color="auto"/>
        <w:right w:val="none" w:sz="0" w:space="0" w:color="auto"/>
      </w:divBdr>
    </w:div>
    <w:div w:id="1210267340">
      <w:bodyDiv w:val="1"/>
      <w:marLeft w:val="0"/>
      <w:marRight w:val="0"/>
      <w:marTop w:val="0"/>
      <w:marBottom w:val="0"/>
      <w:divBdr>
        <w:top w:val="none" w:sz="0" w:space="0" w:color="auto"/>
        <w:left w:val="none" w:sz="0" w:space="0" w:color="auto"/>
        <w:bottom w:val="none" w:sz="0" w:space="0" w:color="auto"/>
        <w:right w:val="none" w:sz="0" w:space="0" w:color="auto"/>
      </w:divBdr>
    </w:div>
    <w:div w:id="1211572590">
      <w:bodyDiv w:val="1"/>
      <w:marLeft w:val="0"/>
      <w:marRight w:val="0"/>
      <w:marTop w:val="0"/>
      <w:marBottom w:val="0"/>
      <w:divBdr>
        <w:top w:val="none" w:sz="0" w:space="0" w:color="auto"/>
        <w:left w:val="none" w:sz="0" w:space="0" w:color="auto"/>
        <w:bottom w:val="none" w:sz="0" w:space="0" w:color="auto"/>
        <w:right w:val="none" w:sz="0" w:space="0" w:color="auto"/>
      </w:divBdr>
    </w:div>
    <w:div w:id="1211720577">
      <w:bodyDiv w:val="1"/>
      <w:marLeft w:val="0"/>
      <w:marRight w:val="0"/>
      <w:marTop w:val="0"/>
      <w:marBottom w:val="0"/>
      <w:divBdr>
        <w:top w:val="none" w:sz="0" w:space="0" w:color="auto"/>
        <w:left w:val="none" w:sz="0" w:space="0" w:color="auto"/>
        <w:bottom w:val="none" w:sz="0" w:space="0" w:color="auto"/>
        <w:right w:val="none" w:sz="0" w:space="0" w:color="auto"/>
      </w:divBdr>
      <w:divsChild>
        <w:div w:id="468085280">
          <w:marLeft w:val="360"/>
          <w:marRight w:val="0"/>
          <w:marTop w:val="0"/>
          <w:marBottom w:val="0"/>
          <w:divBdr>
            <w:top w:val="none" w:sz="0" w:space="0" w:color="auto"/>
            <w:left w:val="none" w:sz="0" w:space="0" w:color="auto"/>
            <w:bottom w:val="none" w:sz="0" w:space="0" w:color="auto"/>
            <w:right w:val="none" w:sz="0" w:space="0" w:color="auto"/>
          </w:divBdr>
        </w:div>
        <w:div w:id="750278657">
          <w:marLeft w:val="360"/>
          <w:marRight w:val="0"/>
          <w:marTop w:val="0"/>
          <w:marBottom w:val="0"/>
          <w:divBdr>
            <w:top w:val="none" w:sz="0" w:space="0" w:color="auto"/>
            <w:left w:val="none" w:sz="0" w:space="0" w:color="auto"/>
            <w:bottom w:val="none" w:sz="0" w:space="0" w:color="auto"/>
            <w:right w:val="none" w:sz="0" w:space="0" w:color="auto"/>
          </w:divBdr>
        </w:div>
        <w:div w:id="782000941">
          <w:marLeft w:val="360"/>
          <w:marRight w:val="0"/>
          <w:marTop w:val="0"/>
          <w:marBottom w:val="0"/>
          <w:divBdr>
            <w:top w:val="none" w:sz="0" w:space="0" w:color="auto"/>
            <w:left w:val="none" w:sz="0" w:space="0" w:color="auto"/>
            <w:bottom w:val="none" w:sz="0" w:space="0" w:color="auto"/>
            <w:right w:val="none" w:sz="0" w:space="0" w:color="auto"/>
          </w:divBdr>
        </w:div>
        <w:div w:id="1415199435">
          <w:marLeft w:val="360"/>
          <w:marRight w:val="0"/>
          <w:marTop w:val="0"/>
          <w:marBottom w:val="0"/>
          <w:divBdr>
            <w:top w:val="none" w:sz="0" w:space="0" w:color="auto"/>
            <w:left w:val="none" w:sz="0" w:space="0" w:color="auto"/>
            <w:bottom w:val="none" w:sz="0" w:space="0" w:color="auto"/>
            <w:right w:val="none" w:sz="0" w:space="0" w:color="auto"/>
          </w:divBdr>
        </w:div>
        <w:div w:id="1958027423">
          <w:marLeft w:val="360"/>
          <w:marRight w:val="0"/>
          <w:marTop w:val="0"/>
          <w:marBottom w:val="0"/>
          <w:divBdr>
            <w:top w:val="none" w:sz="0" w:space="0" w:color="auto"/>
            <w:left w:val="none" w:sz="0" w:space="0" w:color="auto"/>
            <w:bottom w:val="none" w:sz="0" w:space="0" w:color="auto"/>
            <w:right w:val="none" w:sz="0" w:space="0" w:color="auto"/>
          </w:divBdr>
        </w:div>
      </w:divsChild>
    </w:div>
    <w:div w:id="1223713480">
      <w:bodyDiv w:val="1"/>
      <w:marLeft w:val="0"/>
      <w:marRight w:val="0"/>
      <w:marTop w:val="0"/>
      <w:marBottom w:val="0"/>
      <w:divBdr>
        <w:top w:val="none" w:sz="0" w:space="0" w:color="auto"/>
        <w:left w:val="none" w:sz="0" w:space="0" w:color="auto"/>
        <w:bottom w:val="none" w:sz="0" w:space="0" w:color="auto"/>
        <w:right w:val="none" w:sz="0" w:space="0" w:color="auto"/>
      </w:divBdr>
    </w:div>
    <w:div w:id="1233002667">
      <w:bodyDiv w:val="1"/>
      <w:marLeft w:val="0"/>
      <w:marRight w:val="0"/>
      <w:marTop w:val="0"/>
      <w:marBottom w:val="0"/>
      <w:divBdr>
        <w:top w:val="none" w:sz="0" w:space="0" w:color="auto"/>
        <w:left w:val="none" w:sz="0" w:space="0" w:color="auto"/>
        <w:bottom w:val="none" w:sz="0" w:space="0" w:color="auto"/>
        <w:right w:val="none" w:sz="0" w:space="0" w:color="auto"/>
      </w:divBdr>
      <w:divsChild>
        <w:div w:id="694380335">
          <w:marLeft w:val="360"/>
          <w:marRight w:val="0"/>
          <w:marTop w:val="0"/>
          <w:marBottom w:val="0"/>
          <w:divBdr>
            <w:top w:val="none" w:sz="0" w:space="0" w:color="auto"/>
            <w:left w:val="none" w:sz="0" w:space="0" w:color="auto"/>
            <w:bottom w:val="none" w:sz="0" w:space="0" w:color="auto"/>
            <w:right w:val="none" w:sz="0" w:space="0" w:color="auto"/>
          </w:divBdr>
        </w:div>
        <w:div w:id="1435634238">
          <w:marLeft w:val="360"/>
          <w:marRight w:val="0"/>
          <w:marTop w:val="0"/>
          <w:marBottom w:val="0"/>
          <w:divBdr>
            <w:top w:val="none" w:sz="0" w:space="0" w:color="auto"/>
            <w:left w:val="none" w:sz="0" w:space="0" w:color="auto"/>
            <w:bottom w:val="none" w:sz="0" w:space="0" w:color="auto"/>
            <w:right w:val="none" w:sz="0" w:space="0" w:color="auto"/>
          </w:divBdr>
        </w:div>
      </w:divsChild>
    </w:div>
    <w:div w:id="1242104688">
      <w:bodyDiv w:val="1"/>
      <w:marLeft w:val="0"/>
      <w:marRight w:val="0"/>
      <w:marTop w:val="0"/>
      <w:marBottom w:val="0"/>
      <w:divBdr>
        <w:top w:val="none" w:sz="0" w:space="0" w:color="auto"/>
        <w:left w:val="none" w:sz="0" w:space="0" w:color="auto"/>
        <w:bottom w:val="none" w:sz="0" w:space="0" w:color="auto"/>
        <w:right w:val="none" w:sz="0" w:space="0" w:color="auto"/>
      </w:divBdr>
    </w:div>
    <w:div w:id="1248661313">
      <w:bodyDiv w:val="1"/>
      <w:marLeft w:val="0"/>
      <w:marRight w:val="0"/>
      <w:marTop w:val="0"/>
      <w:marBottom w:val="0"/>
      <w:divBdr>
        <w:top w:val="none" w:sz="0" w:space="0" w:color="auto"/>
        <w:left w:val="none" w:sz="0" w:space="0" w:color="auto"/>
        <w:bottom w:val="none" w:sz="0" w:space="0" w:color="auto"/>
        <w:right w:val="none" w:sz="0" w:space="0" w:color="auto"/>
      </w:divBdr>
    </w:div>
    <w:div w:id="1250043644">
      <w:bodyDiv w:val="1"/>
      <w:marLeft w:val="0"/>
      <w:marRight w:val="0"/>
      <w:marTop w:val="0"/>
      <w:marBottom w:val="0"/>
      <w:divBdr>
        <w:top w:val="none" w:sz="0" w:space="0" w:color="auto"/>
        <w:left w:val="none" w:sz="0" w:space="0" w:color="auto"/>
        <w:bottom w:val="none" w:sz="0" w:space="0" w:color="auto"/>
        <w:right w:val="none" w:sz="0" w:space="0" w:color="auto"/>
      </w:divBdr>
    </w:div>
    <w:div w:id="1251697317">
      <w:bodyDiv w:val="1"/>
      <w:marLeft w:val="0"/>
      <w:marRight w:val="0"/>
      <w:marTop w:val="0"/>
      <w:marBottom w:val="0"/>
      <w:divBdr>
        <w:top w:val="none" w:sz="0" w:space="0" w:color="auto"/>
        <w:left w:val="none" w:sz="0" w:space="0" w:color="auto"/>
        <w:bottom w:val="none" w:sz="0" w:space="0" w:color="auto"/>
        <w:right w:val="none" w:sz="0" w:space="0" w:color="auto"/>
      </w:divBdr>
    </w:div>
    <w:div w:id="1254633797">
      <w:bodyDiv w:val="1"/>
      <w:marLeft w:val="0"/>
      <w:marRight w:val="0"/>
      <w:marTop w:val="0"/>
      <w:marBottom w:val="0"/>
      <w:divBdr>
        <w:top w:val="none" w:sz="0" w:space="0" w:color="auto"/>
        <w:left w:val="none" w:sz="0" w:space="0" w:color="auto"/>
        <w:bottom w:val="none" w:sz="0" w:space="0" w:color="auto"/>
        <w:right w:val="none" w:sz="0" w:space="0" w:color="auto"/>
      </w:divBdr>
    </w:div>
    <w:div w:id="1271623468">
      <w:bodyDiv w:val="1"/>
      <w:marLeft w:val="0"/>
      <w:marRight w:val="0"/>
      <w:marTop w:val="0"/>
      <w:marBottom w:val="0"/>
      <w:divBdr>
        <w:top w:val="none" w:sz="0" w:space="0" w:color="auto"/>
        <w:left w:val="none" w:sz="0" w:space="0" w:color="auto"/>
        <w:bottom w:val="none" w:sz="0" w:space="0" w:color="auto"/>
        <w:right w:val="none" w:sz="0" w:space="0" w:color="auto"/>
      </w:divBdr>
    </w:div>
    <w:div w:id="1273898629">
      <w:bodyDiv w:val="1"/>
      <w:marLeft w:val="0"/>
      <w:marRight w:val="0"/>
      <w:marTop w:val="0"/>
      <w:marBottom w:val="0"/>
      <w:divBdr>
        <w:top w:val="none" w:sz="0" w:space="0" w:color="auto"/>
        <w:left w:val="none" w:sz="0" w:space="0" w:color="auto"/>
        <w:bottom w:val="none" w:sz="0" w:space="0" w:color="auto"/>
        <w:right w:val="none" w:sz="0" w:space="0" w:color="auto"/>
      </w:divBdr>
    </w:div>
    <w:div w:id="1279145092">
      <w:bodyDiv w:val="1"/>
      <w:marLeft w:val="0"/>
      <w:marRight w:val="0"/>
      <w:marTop w:val="0"/>
      <w:marBottom w:val="0"/>
      <w:divBdr>
        <w:top w:val="none" w:sz="0" w:space="0" w:color="auto"/>
        <w:left w:val="none" w:sz="0" w:space="0" w:color="auto"/>
        <w:bottom w:val="none" w:sz="0" w:space="0" w:color="auto"/>
        <w:right w:val="none" w:sz="0" w:space="0" w:color="auto"/>
      </w:divBdr>
    </w:div>
    <w:div w:id="1292593453">
      <w:bodyDiv w:val="1"/>
      <w:marLeft w:val="0"/>
      <w:marRight w:val="0"/>
      <w:marTop w:val="0"/>
      <w:marBottom w:val="0"/>
      <w:divBdr>
        <w:top w:val="none" w:sz="0" w:space="0" w:color="auto"/>
        <w:left w:val="none" w:sz="0" w:space="0" w:color="auto"/>
        <w:bottom w:val="none" w:sz="0" w:space="0" w:color="auto"/>
        <w:right w:val="none" w:sz="0" w:space="0" w:color="auto"/>
      </w:divBdr>
      <w:divsChild>
        <w:div w:id="630012333">
          <w:marLeft w:val="360"/>
          <w:marRight w:val="0"/>
          <w:marTop w:val="0"/>
          <w:marBottom w:val="0"/>
          <w:divBdr>
            <w:top w:val="none" w:sz="0" w:space="0" w:color="auto"/>
            <w:left w:val="none" w:sz="0" w:space="0" w:color="auto"/>
            <w:bottom w:val="none" w:sz="0" w:space="0" w:color="auto"/>
            <w:right w:val="none" w:sz="0" w:space="0" w:color="auto"/>
          </w:divBdr>
        </w:div>
        <w:div w:id="712197080">
          <w:marLeft w:val="360"/>
          <w:marRight w:val="0"/>
          <w:marTop w:val="0"/>
          <w:marBottom w:val="0"/>
          <w:divBdr>
            <w:top w:val="none" w:sz="0" w:space="0" w:color="auto"/>
            <w:left w:val="none" w:sz="0" w:space="0" w:color="auto"/>
            <w:bottom w:val="none" w:sz="0" w:space="0" w:color="auto"/>
            <w:right w:val="none" w:sz="0" w:space="0" w:color="auto"/>
          </w:divBdr>
        </w:div>
        <w:div w:id="1944263040">
          <w:marLeft w:val="360"/>
          <w:marRight w:val="0"/>
          <w:marTop w:val="0"/>
          <w:marBottom w:val="0"/>
          <w:divBdr>
            <w:top w:val="none" w:sz="0" w:space="0" w:color="auto"/>
            <w:left w:val="none" w:sz="0" w:space="0" w:color="auto"/>
            <w:bottom w:val="none" w:sz="0" w:space="0" w:color="auto"/>
            <w:right w:val="none" w:sz="0" w:space="0" w:color="auto"/>
          </w:divBdr>
        </w:div>
      </w:divsChild>
    </w:div>
    <w:div w:id="1294364995">
      <w:bodyDiv w:val="1"/>
      <w:marLeft w:val="0"/>
      <w:marRight w:val="0"/>
      <w:marTop w:val="0"/>
      <w:marBottom w:val="0"/>
      <w:divBdr>
        <w:top w:val="none" w:sz="0" w:space="0" w:color="auto"/>
        <w:left w:val="none" w:sz="0" w:space="0" w:color="auto"/>
        <w:bottom w:val="none" w:sz="0" w:space="0" w:color="auto"/>
        <w:right w:val="none" w:sz="0" w:space="0" w:color="auto"/>
      </w:divBdr>
    </w:div>
    <w:div w:id="1303192162">
      <w:bodyDiv w:val="1"/>
      <w:marLeft w:val="0"/>
      <w:marRight w:val="0"/>
      <w:marTop w:val="0"/>
      <w:marBottom w:val="0"/>
      <w:divBdr>
        <w:top w:val="none" w:sz="0" w:space="0" w:color="auto"/>
        <w:left w:val="none" w:sz="0" w:space="0" w:color="auto"/>
        <w:bottom w:val="none" w:sz="0" w:space="0" w:color="auto"/>
        <w:right w:val="none" w:sz="0" w:space="0" w:color="auto"/>
      </w:divBdr>
    </w:div>
    <w:div w:id="1307125497">
      <w:bodyDiv w:val="1"/>
      <w:marLeft w:val="0"/>
      <w:marRight w:val="0"/>
      <w:marTop w:val="0"/>
      <w:marBottom w:val="0"/>
      <w:divBdr>
        <w:top w:val="none" w:sz="0" w:space="0" w:color="auto"/>
        <w:left w:val="none" w:sz="0" w:space="0" w:color="auto"/>
        <w:bottom w:val="none" w:sz="0" w:space="0" w:color="auto"/>
        <w:right w:val="none" w:sz="0" w:space="0" w:color="auto"/>
      </w:divBdr>
    </w:div>
    <w:div w:id="1319575518">
      <w:bodyDiv w:val="1"/>
      <w:marLeft w:val="0"/>
      <w:marRight w:val="0"/>
      <w:marTop w:val="0"/>
      <w:marBottom w:val="0"/>
      <w:divBdr>
        <w:top w:val="none" w:sz="0" w:space="0" w:color="auto"/>
        <w:left w:val="none" w:sz="0" w:space="0" w:color="auto"/>
        <w:bottom w:val="none" w:sz="0" w:space="0" w:color="auto"/>
        <w:right w:val="none" w:sz="0" w:space="0" w:color="auto"/>
      </w:divBdr>
    </w:div>
    <w:div w:id="1319765740">
      <w:bodyDiv w:val="1"/>
      <w:marLeft w:val="0"/>
      <w:marRight w:val="0"/>
      <w:marTop w:val="0"/>
      <w:marBottom w:val="0"/>
      <w:divBdr>
        <w:top w:val="none" w:sz="0" w:space="0" w:color="auto"/>
        <w:left w:val="none" w:sz="0" w:space="0" w:color="auto"/>
        <w:bottom w:val="none" w:sz="0" w:space="0" w:color="auto"/>
        <w:right w:val="none" w:sz="0" w:space="0" w:color="auto"/>
      </w:divBdr>
    </w:div>
    <w:div w:id="1322463759">
      <w:bodyDiv w:val="1"/>
      <w:marLeft w:val="0"/>
      <w:marRight w:val="0"/>
      <w:marTop w:val="0"/>
      <w:marBottom w:val="0"/>
      <w:divBdr>
        <w:top w:val="none" w:sz="0" w:space="0" w:color="auto"/>
        <w:left w:val="none" w:sz="0" w:space="0" w:color="auto"/>
        <w:bottom w:val="none" w:sz="0" w:space="0" w:color="auto"/>
        <w:right w:val="none" w:sz="0" w:space="0" w:color="auto"/>
      </w:divBdr>
      <w:divsChild>
        <w:div w:id="278297093">
          <w:marLeft w:val="360"/>
          <w:marRight w:val="0"/>
          <w:marTop w:val="0"/>
          <w:marBottom w:val="0"/>
          <w:divBdr>
            <w:top w:val="none" w:sz="0" w:space="0" w:color="auto"/>
            <w:left w:val="none" w:sz="0" w:space="0" w:color="auto"/>
            <w:bottom w:val="none" w:sz="0" w:space="0" w:color="auto"/>
            <w:right w:val="none" w:sz="0" w:space="0" w:color="auto"/>
          </w:divBdr>
        </w:div>
        <w:div w:id="398721250">
          <w:marLeft w:val="360"/>
          <w:marRight w:val="0"/>
          <w:marTop w:val="0"/>
          <w:marBottom w:val="0"/>
          <w:divBdr>
            <w:top w:val="none" w:sz="0" w:space="0" w:color="auto"/>
            <w:left w:val="none" w:sz="0" w:space="0" w:color="auto"/>
            <w:bottom w:val="none" w:sz="0" w:space="0" w:color="auto"/>
            <w:right w:val="none" w:sz="0" w:space="0" w:color="auto"/>
          </w:divBdr>
        </w:div>
        <w:div w:id="523638845">
          <w:marLeft w:val="360"/>
          <w:marRight w:val="0"/>
          <w:marTop w:val="0"/>
          <w:marBottom w:val="0"/>
          <w:divBdr>
            <w:top w:val="none" w:sz="0" w:space="0" w:color="auto"/>
            <w:left w:val="none" w:sz="0" w:space="0" w:color="auto"/>
            <w:bottom w:val="none" w:sz="0" w:space="0" w:color="auto"/>
            <w:right w:val="none" w:sz="0" w:space="0" w:color="auto"/>
          </w:divBdr>
        </w:div>
        <w:div w:id="531264753">
          <w:marLeft w:val="360"/>
          <w:marRight w:val="0"/>
          <w:marTop w:val="0"/>
          <w:marBottom w:val="0"/>
          <w:divBdr>
            <w:top w:val="none" w:sz="0" w:space="0" w:color="auto"/>
            <w:left w:val="none" w:sz="0" w:space="0" w:color="auto"/>
            <w:bottom w:val="none" w:sz="0" w:space="0" w:color="auto"/>
            <w:right w:val="none" w:sz="0" w:space="0" w:color="auto"/>
          </w:divBdr>
        </w:div>
        <w:div w:id="594556754">
          <w:marLeft w:val="360"/>
          <w:marRight w:val="0"/>
          <w:marTop w:val="0"/>
          <w:marBottom w:val="0"/>
          <w:divBdr>
            <w:top w:val="none" w:sz="0" w:space="0" w:color="auto"/>
            <w:left w:val="none" w:sz="0" w:space="0" w:color="auto"/>
            <w:bottom w:val="none" w:sz="0" w:space="0" w:color="auto"/>
            <w:right w:val="none" w:sz="0" w:space="0" w:color="auto"/>
          </w:divBdr>
        </w:div>
        <w:div w:id="618073329">
          <w:marLeft w:val="360"/>
          <w:marRight w:val="0"/>
          <w:marTop w:val="0"/>
          <w:marBottom w:val="0"/>
          <w:divBdr>
            <w:top w:val="none" w:sz="0" w:space="0" w:color="auto"/>
            <w:left w:val="none" w:sz="0" w:space="0" w:color="auto"/>
            <w:bottom w:val="none" w:sz="0" w:space="0" w:color="auto"/>
            <w:right w:val="none" w:sz="0" w:space="0" w:color="auto"/>
          </w:divBdr>
        </w:div>
        <w:div w:id="804740615">
          <w:marLeft w:val="360"/>
          <w:marRight w:val="0"/>
          <w:marTop w:val="0"/>
          <w:marBottom w:val="0"/>
          <w:divBdr>
            <w:top w:val="none" w:sz="0" w:space="0" w:color="auto"/>
            <w:left w:val="none" w:sz="0" w:space="0" w:color="auto"/>
            <w:bottom w:val="none" w:sz="0" w:space="0" w:color="auto"/>
            <w:right w:val="none" w:sz="0" w:space="0" w:color="auto"/>
          </w:divBdr>
        </w:div>
        <w:div w:id="1215774546">
          <w:marLeft w:val="360"/>
          <w:marRight w:val="0"/>
          <w:marTop w:val="0"/>
          <w:marBottom w:val="0"/>
          <w:divBdr>
            <w:top w:val="none" w:sz="0" w:space="0" w:color="auto"/>
            <w:left w:val="none" w:sz="0" w:space="0" w:color="auto"/>
            <w:bottom w:val="none" w:sz="0" w:space="0" w:color="auto"/>
            <w:right w:val="none" w:sz="0" w:space="0" w:color="auto"/>
          </w:divBdr>
        </w:div>
        <w:div w:id="1584102889">
          <w:marLeft w:val="360"/>
          <w:marRight w:val="0"/>
          <w:marTop w:val="0"/>
          <w:marBottom w:val="0"/>
          <w:divBdr>
            <w:top w:val="none" w:sz="0" w:space="0" w:color="auto"/>
            <w:left w:val="none" w:sz="0" w:space="0" w:color="auto"/>
            <w:bottom w:val="none" w:sz="0" w:space="0" w:color="auto"/>
            <w:right w:val="none" w:sz="0" w:space="0" w:color="auto"/>
          </w:divBdr>
        </w:div>
        <w:div w:id="1740053964">
          <w:marLeft w:val="360"/>
          <w:marRight w:val="0"/>
          <w:marTop w:val="0"/>
          <w:marBottom w:val="0"/>
          <w:divBdr>
            <w:top w:val="none" w:sz="0" w:space="0" w:color="auto"/>
            <w:left w:val="none" w:sz="0" w:space="0" w:color="auto"/>
            <w:bottom w:val="none" w:sz="0" w:space="0" w:color="auto"/>
            <w:right w:val="none" w:sz="0" w:space="0" w:color="auto"/>
          </w:divBdr>
        </w:div>
        <w:div w:id="1765881382">
          <w:marLeft w:val="360"/>
          <w:marRight w:val="0"/>
          <w:marTop w:val="0"/>
          <w:marBottom w:val="0"/>
          <w:divBdr>
            <w:top w:val="none" w:sz="0" w:space="0" w:color="auto"/>
            <w:left w:val="none" w:sz="0" w:space="0" w:color="auto"/>
            <w:bottom w:val="none" w:sz="0" w:space="0" w:color="auto"/>
            <w:right w:val="none" w:sz="0" w:space="0" w:color="auto"/>
          </w:divBdr>
        </w:div>
      </w:divsChild>
    </w:div>
    <w:div w:id="1323196047">
      <w:bodyDiv w:val="1"/>
      <w:marLeft w:val="0"/>
      <w:marRight w:val="0"/>
      <w:marTop w:val="0"/>
      <w:marBottom w:val="0"/>
      <w:divBdr>
        <w:top w:val="none" w:sz="0" w:space="0" w:color="auto"/>
        <w:left w:val="none" w:sz="0" w:space="0" w:color="auto"/>
        <w:bottom w:val="none" w:sz="0" w:space="0" w:color="auto"/>
        <w:right w:val="none" w:sz="0" w:space="0" w:color="auto"/>
      </w:divBdr>
    </w:div>
    <w:div w:id="1327780736">
      <w:bodyDiv w:val="1"/>
      <w:marLeft w:val="0"/>
      <w:marRight w:val="0"/>
      <w:marTop w:val="0"/>
      <w:marBottom w:val="0"/>
      <w:divBdr>
        <w:top w:val="none" w:sz="0" w:space="0" w:color="auto"/>
        <w:left w:val="none" w:sz="0" w:space="0" w:color="auto"/>
        <w:bottom w:val="none" w:sz="0" w:space="0" w:color="auto"/>
        <w:right w:val="none" w:sz="0" w:space="0" w:color="auto"/>
      </w:divBdr>
    </w:div>
    <w:div w:id="1333412224">
      <w:bodyDiv w:val="1"/>
      <w:marLeft w:val="0"/>
      <w:marRight w:val="0"/>
      <w:marTop w:val="0"/>
      <w:marBottom w:val="0"/>
      <w:divBdr>
        <w:top w:val="none" w:sz="0" w:space="0" w:color="auto"/>
        <w:left w:val="none" w:sz="0" w:space="0" w:color="auto"/>
        <w:bottom w:val="none" w:sz="0" w:space="0" w:color="auto"/>
        <w:right w:val="none" w:sz="0" w:space="0" w:color="auto"/>
      </w:divBdr>
    </w:div>
    <w:div w:id="1335298655">
      <w:bodyDiv w:val="1"/>
      <w:marLeft w:val="0"/>
      <w:marRight w:val="0"/>
      <w:marTop w:val="0"/>
      <w:marBottom w:val="0"/>
      <w:divBdr>
        <w:top w:val="none" w:sz="0" w:space="0" w:color="auto"/>
        <w:left w:val="none" w:sz="0" w:space="0" w:color="auto"/>
        <w:bottom w:val="none" w:sz="0" w:space="0" w:color="auto"/>
        <w:right w:val="none" w:sz="0" w:space="0" w:color="auto"/>
      </w:divBdr>
    </w:div>
    <w:div w:id="1342050241">
      <w:bodyDiv w:val="1"/>
      <w:marLeft w:val="0"/>
      <w:marRight w:val="0"/>
      <w:marTop w:val="0"/>
      <w:marBottom w:val="0"/>
      <w:divBdr>
        <w:top w:val="none" w:sz="0" w:space="0" w:color="auto"/>
        <w:left w:val="none" w:sz="0" w:space="0" w:color="auto"/>
        <w:bottom w:val="none" w:sz="0" w:space="0" w:color="auto"/>
        <w:right w:val="none" w:sz="0" w:space="0" w:color="auto"/>
      </w:divBdr>
      <w:divsChild>
        <w:div w:id="459149450">
          <w:marLeft w:val="994"/>
          <w:marRight w:val="0"/>
          <w:marTop w:val="0"/>
          <w:marBottom w:val="0"/>
          <w:divBdr>
            <w:top w:val="none" w:sz="0" w:space="0" w:color="auto"/>
            <w:left w:val="none" w:sz="0" w:space="0" w:color="auto"/>
            <w:bottom w:val="none" w:sz="0" w:space="0" w:color="auto"/>
            <w:right w:val="none" w:sz="0" w:space="0" w:color="auto"/>
          </w:divBdr>
        </w:div>
        <w:div w:id="505755856">
          <w:marLeft w:val="1714"/>
          <w:marRight w:val="0"/>
          <w:marTop w:val="0"/>
          <w:marBottom w:val="0"/>
          <w:divBdr>
            <w:top w:val="none" w:sz="0" w:space="0" w:color="auto"/>
            <w:left w:val="none" w:sz="0" w:space="0" w:color="auto"/>
            <w:bottom w:val="none" w:sz="0" w:space="0" w:color="auto"/>
            <w:right w:val="none" w:sz="0" w:space="0" w:color="auto"/>
          </w:divBdr>
        </w:div>
        <w:div w:id="729764872">
          <w:marLeft w:val="1714"/>
          <w:marRight w:val="0"/>
          <w:marTop w:val="0"/>
          <w:marBottom w:val="0"/>
          <w:divBdr>
            <w:top w:val="none" w:sz="0" w:space="0" w:color="auto"/>
            <w:left w:val="none" w:sz="0" w:space="0" w:color="auto"/>
            <w:bottom w:val="none" w:sz="0" w:space="0" w:color="auto"/>
            <w:right w:val="none" w:sz="0" w:space="0" w:color="auto"/>
          </w:divBdr>
        </w:div>
        <w:div w:id="996301294">
          <w:marLeft w:val="274"/>
          <w:marRight w:val="0"/>
          <w:marTop w:val="0"/>
          <w:marBottom w:val="0"/>
          <w:divBdr>
            <w:top w:val="none" w:sz="0" w:space="0" w:color="auto"/>
            <w:left w:val="none" w:sz="0" w:space="0" w:color="auto"/>
            <w:bottom w:val="none" w:sz="0" w:space="0" w:color="auto"/>
            <w:right w:val="none" w:sz="0" w:space="0" w:color="auto"/>
          </w:divBdr>
        </w:div>
        <w:div w:id="1109737594">
          <w:marLeft w:val="274"/>
          <w:marRight w:val="0"/>
          <w:marTop w:val="0"/>
          <w:marBottom w:val="0"/>
          <w:divBdr>
            <w:top w:val="none" w:sz="0" w:space="0" w:color="auto"/>
            <w:left w:val="none" w:sz="0" w:space="0" w:color="auto"/>
            <w:bottom w:val="none" w:sz="0" w:space="0" w:color="auto"/>
            <w:right w:val="none" w:sz="0" w:space="0" w:color="auto"/>
          </w:divBdr>
        </w:div>
        <w:div w:id="1201169433">
          <w:marLeft w:val="1714"/>
          <w:marRight w:val="0"/>
          <w:marTop w:val="0"/>
          <w:marBottom w:val="0"/>
          <w:divBdr>
            <w:top w:val="none" w:sz="0" w:space="0" w:color="auto"/>
            <w:left w:val="none" w:sz="0" w:space="0" w:color="auto"/>
            <w:bottom w:val="none" w:sz="0" w:space="0" w:color="auto"/>
            <w:right w:val="none" w:sz="0" w:space="0" w:color="auto"/>
          </w:divBdr>
        </w:div>
        <w:div w:id="1387532079">
          <w:marLeft w:val="1714"/>
          <w:marRight w:val="0"/>
          <w:marTop w:val="0"/>
          <w:marBottom w:val="0"/>
          <w:divBdr>
            <w:top w:val="none" w:sz="0" w:space="0" w:color="auto"/>
            <w:left w:val="none" w:sz="0" w:space="0" w:color="auto"/>
            <w:bottom w:val="none" w:sz="0" w:space="0" w:color="auto"/>
            <w:right w:val="none" w:sz="0" w:space="0" w:color="auto"/>
          </w:divBdr>
        </w:div>
        <w:div w:id="1763062966">
          <w:marLeft w:val="274"/>
          <w:marRight w:val="0"/>
          <w:marTop w:val="0"/>
          <w:marBottom w:val="0"/>
          <w:divBdr>
            <w:top w:val="none" w:sz="0" w:space="0" w:color="auto"/>
            <w:left w:val="none" w:sz="0" w:space="0" w:color="auto"/>
            <w:bottom w:val="none" w:sz="0" w:space="0" w:color="auto"/>
            <w:right w:val="none" w:sz="0" w:space="0" w:color="auto"/>
          </w:divBdr>
        </w:div>
        <w:div w:id="1767800782">
          <w:marLeft w:val="1714"/>
          <w:marRight w:val="0"/>
          <w:marTop w:val="0"/>
          <w:marBottom w:val="0"/>
          <w:divBdr>
            <w:top w:val="none" w:sz="0" w:space="0" w:color="auto"/>
            <w:left w:val="none" w:sz="0" w:space="0" w:color="auto"/>
            <w:bottom w:val="none" w:sz="0" w:space="0" w:color="auto"/>
            <w:right w:val="none" w:sz="0" w:space="0" w:color="auto"/>
          </w:divBdr>
        </w:div>
        <w:div w:id="1965308442">
          <w:marLeft w:val="1714"/>
          <w:marRight w:val="0"/>
          <w:marTop w:val="0"/>
          <w:marBottom w:val="0"/>
          <w:divBdr>
            <w:top w:val="none" w:sz="0" w:space="0" w:color="auto"/>
            <w:left w:val="none" w:sz="0" w:space="0" w:color="auto"/>
            <w:bottom w:val="none" w:sz="0" w:space="0" w:color="auto"/>
            <w:right w:val="none" w:sz="0" w:space="0" w:color="auto"/>
          </w:divBdr>
        </w:div>
        <w:div w:id="1984264547">
          <w:marLeft w:val="994"/>
          <w:marRight w:val="0"/>
          <w:marTop w:val="0"/>
          <w:marBottom w:val="0"/>
          <w:divBdr>
            <w:top w:val="none" w:sz="0" w:space="0" w:color="auto"/>
            <w:left w:val="none" w:sz="0" w:space="0" w:color="auto"/>
            <w:bottom w:val="none" w:sz="0" w:space="0" w:color="auto"/>
            <w:right w:val="none" w:sz="0" w:space="0" w:color="auto"/>
          </w:divBdr>
        </w:div>
      </w:divsChild>
    </w:div>
    <w:div w:id="1346135356">
      <w:bodyDiv w:val="1"/>
      <w:marLeft w:val="0"/>
      <w:marRight w:val="0"/>
      <w:marTop w:val="0"/>
      <w:marBottom w:val="0"/>
      <w:divBdr>
        <w:top w:val="none" w:sz="0" w:space="0" w:color="auto"/>
        <w:left w:val="none" w:sz="0" w:space="0" w:color="auto"/>
        <w:bottom w:val="none" w:sz="0" w:space="0" w:color="auto"/>
        <w:right w:val="none" w:sz="0" w:space="0" w:color="auto"/>
      </w:divBdr>
    </w:div>
    <w:div w:id="1349867971">
      <w:bodyDiv w:val="1"/>
      <w:marLeft w:val="0"/>
      <w:marRight w:val="0"/>
      <w:marTop w:val="0"/>
      <w:marBottom w:val="0"/>
      <w:divBdr>
        <w:top w:val="none" w:sz="0" w:space="0" w:color="auto"/>
        <w:left w:val="none" w:sz="0" w:space="0" w:color="auto"/>
        <w:bottom w:val="none" w:sz="0" w:space="0" w:color="auto"/>
        <w:right w:val="none" w:sz="0" w:space="0" w:color="auto"/>
      </w:divBdr>
    </w:div>
    <w:div w:id="1351227252">
      <w:bodyDiv w:val="1"/>
      <w:marLeft w:val="0"/>
      <w:marRight w:val="0"/>
      <w:marTop w:val="0"/>
      <w:marBottom w:val="0"/>
      <w:divBdr>
        <w:top w:val="none" w:sz="0" w:space="0" w:color="auto"/>
        <w:left w:val="none" w:sz="0" w:space="0" w:color="auto"/>
        <w:bottom w:val="none" w:sz="0" w:space="0" w:color="auto"/>
        <w:right w:val="none" w:sz="0" w:space="0" w:color="auto"/>
      </w:divBdr>
      <w:divsChild>
        <w:div w:id="132408131">
          <w:marLeft w:val="360"/>
          <w:marRight w:val="0"/>
          <w:marTop w:val="0"/>
          <w:marBottom w:val="0"/>
          <w:divBdr>
            <w:top w:val="none" w:sz="0" w:space="0" w:color="auto"/>
            <w:left w:val="none" w:sz="0" w:space="0" w:color="auto"/>
            <w:bottom w:val="none" w:sz="0" w:space="0" w:color="auto"/>
            <w:right w:val="none" w:sz="0" w:space="0" w:color="auto"/>
          </w:divBdr>
        </w:div>
        <w:div w:id="474879832">
          <w:marLeft w:val="360"/>
          <w:marRight w:val="0"/>
          <w:marTop w:val="0"/>
          <w:marBottom w:val="0"/>
          <w:divBdr>
            <w:top w:val="none" w:sz="0" w:space="0" w:color="auto"/>
            <w:left w:val="none" w:sz="0" w:space="0" w:color="auto"/>
            <w:bottom w:val="none" w:sz="0" w:space="0" w:color="auto"/>
            <w:right w:val="none" w:sz="0" w:space="0" w:color="auto"/>
          </w:divBdr>
        </w:div>
        <w:div w:id="1527064955">
          <w:marLeft w:val="360"/>
          <w:marRight w:val="0"/>
          <w:marTop w:val="0"/>
          <w:marBottom w:val="0"/>
          <w:divBdr>
            <w:top w:val="none" w:sz="0" w:space="0" w:color="auto"/>
            <w:left w:val="none" w:sz="0" w:space="0" w:color="auto"/>
            <w:bottom w:val="none" w:sz="0" w:space="0" w:color="auto"/>
            <w:right w:val="none" w:sz="0" w:space="0" w:color="auto"/>
          </w:divBdr>
        </w:div>
        <w:div w:id="1953903237">
          <w:marLeft w:val="360"/>
          <w:marRight w:val="0"/>
          <w:marTop w:val="0"/>
          <w:marBottom w:val="0"/>
          <w:divBdr>
            <w:top w:val="none" w:sz="0" w:space="0" w:color="auto"/>
            <w:left w:val="none" w:sz="0" w:space="0" w:color="auto"/>
            <w:bottom w:val="none" w:sz="0" w:space="0" w:color="auto"/>
            <w:right w:val="none" w:sz="0" w:space="0" w:color="auto"/>
          </w:divBdr>
        </w:div>
        <w:div w:id="1966813859">
          <w:marLeft w:val="360"/>
          <w:marRight w:val="0"/>
          <w:marTop w:val="0"/>
          <w:marBottom w:val="0"/>
          <w:divBdr>
            <w:top w:val="none" w:sz="0" w:space="0" w:color="auto"/>
            <w:left w:val="none" w:sz="0" w:space="0" w:color="auto"/>
            <w:bottom w:val="none" w:sz="0" w:space="0" w:color="auto"/>
            <w:right w:val="none" w:sz="0" w:space="0" w:color="auto"/>
          </w:divBdr>
        </w:div>
      </w:divsChild>
    </w:div>
    <w:div w:id="1354921517">
      <w:bodyDiv w:val="1"/>
      <w:marLeft w:val="0"/>
      <w:marRight w:val="0"/>
      <w:marTop w:val="0"/>
      <w:marBottom w:val="0"/>
      <w:divBdr>
        <w:top w:val="none" w:sz="0" w:space="0" w:color="auto"/>
        <w:left w:val="none" w:sz="0" w:space="0" w:color="auto"/>
        <w:bottom w:val="none" w:sz="0" w:space="0" w:color="auto"/>
        <w:right w:val="none" w:sz="0" w:space="0" w:color="auto"/>
      </w:divBdr>
      <w:divsChild>
        <w:div w:id="1720519022">
          <w:marLeft w:val="446"/>
          <w:marRight w:val="0"/>
          <w:marTop w:val="200"/>
          <w:marBottom w:val="0"/>
          <w:divBdr>
            <w:top w:val="none" w:sz="0" w:space="0" w:color="auto"/>
            <w:left w:val="none" w:sz="0" w:space="0" w:color="auto"/>
            <w:bottom w:val="none" w:sz="0" w:space="0" w:color="auto"/>
            <w:right w:val="none" w:sz="0" w:space="0" w:color="auto"/>
          </w:divBdr>
        </w:div>
      </w:divsChild>
    </w:div>
    <w:div w:id="1355230774">
      <w:bodyDiv w:val="1"/>
      <w:marLeft w:val="0"/>
      <w:marRight w:val="0"/>
      <w:marTop w:val="0"/>
      <w:marBottom w:val="0"/>
      <w:divBdr>
        <w:top w:val="none" w:sz="0" w:space="0" w:color="auto"/>
        <w:left w:val="none" w:sz="0" w:space="0" w:color="auto"/>
        <w:bottom w:val="none" w:sz="0" w:space="0" w:color="auto"/>
        <w:right w:val="none" w:sz="0" w:space="0" w:color="auto"/>
      </w:divBdr>
    </w:div>
    <w:div w:id="1355574678">
      <w:bodyDiv w:val="1"/>
      <w:marLeft w:val="0"/>
      <w:marRight w:val="0"/>
      <w:marTop w:val="0"/>
      <w:marBottom w:val="0"/>
      <w:divBdr>
        <w:top w:val="none" w:sz="0" w:space="0" w:color="auto"/>
        <w:left w:val="none" w:sz="0" w:space="0" w:color="auto"/>
        <w:bottom w:val="none" w:sz="0" w:space="0" w:color="auto"/>
        <w:right w:val="none" w:sz="0" w:space="0" w:color="auto"/>
      </w:divBdr>
    </w:div>
    <w:div w:id="1359551820">
      <w:bodyDiv w:val="1"/>
      <w:marLeft w:val="0"/>
      <w:marRight w:val="0"/>
      <w:marTop w:val="0"/>
      <w:marBottom w:val="0"/>
      <w:divBdr>
        <w:top w:val="none" w:sz="0" w:space="0" w:color="auto"/>
        <w:left w:val="none" w:sz="0" w:space="0" w:color="auto"/>
        <w:bottom w:val="none" w:sz="0" w:space="0" w:color="auto"/>
        <w:right w:val="none" w:sz="0" w:space="0" w:color="auto"/>
      </w:divBdr>
    </w:div>
    <w:div w:id="1362242703">
      <w:bodyDiv w:val="1"/>
      <w:marLeft w:val="0"/>
      <w:marRight w:val="0"/>
      <w:marTop w:val="0"/>
      <w:marBottom w:val="0"/>
      <w:divBdr>
        <w:top w:val="none" w:sz="0" w:space="0" w:color="auto"/>
        <w:left w:val="none" w:sz="0" w:space="0" w:color="auto"/>
        <w:bottom w:val="none" w:sz="0" w:space="0" w:color="auto"/>
        <w:right w:val="none" w:sz="0" w:space="0" w:color="auto"/>
      </w:divBdr>
    </w:div>
    <w:div w:id="1367754672">
      <w:bodyDiv w:val="1"/>
      <w:marLeft w:val="0"/>
      <w:marRight w:val="0"/>
      <w:marTop w:val="0"/>
      <w:marBottom w:val="0"/>
      <w:divBdr>
        <w:top w:val="none" w:sz="0" w:space="0" w:color="auto"/>
        <w:left w:val="none" w:sz="0" w:space="0" w:color="auto"/>
        <w:bottom w:val="none" w:sz="0" w:space="0" w:color="auto"/>
        <w:right w:val="none" w:sz="0" w:space="0" w:color="auto"/>
      </w:divBdr>
    </w:div>
    <w:div w:id="1368139951">
      <w:bodyDiv w:val="1"/>
      <w:marLeft w:val="0"/>
      <w:marRight w:val="0"/>
      <w:marTop w:val="0"/>
      <w:marBottom w:val="0"/>
      <w:divBdr>
        <w:top w:val="none" w:sz="0" w:space="0" w:color="auto"/>
        <w:left w:val="none" w:sz="0" w:space="0" w:color="auto"/>
        <w:bottom w:val="none" w:sz="0" w:space="0" w:color="auto"/>
        <w:right w:val="none" w:sz="0" w:space="0" w:color="auto"/>
      </w:divBdr>
      <w:divsChild>
        <w:div w:id="963192510">
          <w:marLeft w:val="360"/>
          <w:marRight w:val="0"/>
          <w:marTop w:val="0"/>
          <w:marBottom w:val="0"/>
          <w:divBdr>
            <w:top w:val="none" w:sz="0" w:space="0" w:color="auto"/>
            <w:left w:val="none" w:sz="0" w:space="0" w:color="auto"/>
            <w:bottom w:val="none" w:sz="0" w:space="0" w:color="auto"/>
            <w:right w:val="none" w:sz="0" w:space="0" w:color="auto"/>
          </w:divBdr>
        </w:div>
        <w:div w:id="1752660835">
          <w:marLeft w:val="360"/>
          <w:marRight w:val="0"/>
          <w:marTop w:val="0"/>
          <w:marBottom w:val="0"/>
          <w:divBdr>
            <w:top w:val="none" w:sz="0" w:space="0" w:color="auto"/>
            <w:left w:val="none" w:sz="0" w:space="0" w:color="auto"/>
            <w:bottom w:val="none" w:sz="0" w:space="0" w:color="auto"/>
            <w:right w:val="none" w:sz="0" w:space="0" w:color="auto"/>
          </w:divBdr>
        </w:div>
      </w:divsChild>
    </w:div>
    <w:div w:id="1373311351">
      <w:bodyDiv w:val="1"/>
      <w:marLeft w:val="0"/>
      <w:marRight w:val="0"/>
      <w:marTop w:val="0"/>
      <w:marBottom w:val="0"/>
      <w:divBdr>
        <w:top w:val="none" w:sz="0" w:space="0" w:color="auto"/>
        <w:left w:val="none" w:sz="0" w:space="0" w:color="auto"/>
        <w:bottom w:val="none" w:sz="0" w:space="0" w:color="auto"/>
        <w:right w:val="none" w:sz="0" w:space="0" w:color="auto"/>
      </w:divBdr>
    </w:div>
    <w:div w:id="1374040774">
      <w:bodyDiv w:val="1"/>
      <w:marLeft w:val="0"/>
      <w:marRight w:val="0"/>
      <w:marTop w:val="0"/>
      <w:marBottom w:val="0"/>
      <w:divBdr>
        <w:top w:val="none" w:sz="0" w:space="0" w:color="auto"/>
        <w:left w:val="none" w:sz="0" w:space="0" w:color="auto"/>
        <w:bottom w:val="none" w:sz="0" w:space="0" w:color="auto"/>
        <w:right w:val="none" w:sz="0" w:space="0" w:color="auto"/>
      </w:divBdr>
      <w:divsChild>
        <w:div w:id="1119910446">
          <w:marLeft w:val="360"/>
          <w:marRight w:val="0"/>
          <w:marTop w:val="0"/>
          <w:marBottom w:val="0"/>
          <w:divBdr>
            <w:top w:val="none" w:sz="0" w:space="0" w:color="auto"/>
            <w:left w:val="none" w:sz="0" w:space="0" w:color="auto"/>
            <w:bottom w:val="none" w:sz="0" w:space="0" w:color="auto"/>
            <w:right w:val="none" w:sz="0" w:space="0" w:color="auto"/>
          </w:divBdr>
        </w:div>
        <w:div w:id="1852796457">
          <w:marLeft w:val="360"/>
          <w:marRight w:val="0"/>
          <w:marTop w:val="0"/>
          <w:marBottom w:val="0"/>
          <w:divBdr>
            <w:top w:val="none" w:sz="0" w:space="0" w:color="auto"/>
            <w:left w:val="none" w:sz="0" w:space="0" w:color="auto"/>
            <w:bottom w:val="none" w:sz="0" w:space="0" w:color="auto"/>
            <w:right w:val="none" w:sz="0" w:space="0" w:color="auto"/>
          </w:divBdr>
        </w:div>
      </w:divsChild>
    </w:div>
    <w:div w:id="1374578549">
      <w:bodyDiv w:val="1"/>
      <w:marLeft w:val="0"/>
      <w:marRight w:val="0"/>
      <w:marTop w:val="0"/>
      <w:marBottom w:val="0"/>
      <w:divBdr>
        <w:top w:val="none" w:sz="0" w:space="0" w:color="auto"/>
        <w:left w:val="none" w:sz="0" w:space="0" w:color="auto"/>
        <w:bottom w:val="none" w:sz="0" w:space="0" w:color="auto"/>
        <w:right w:val="none" w:sz="0" w:space="0" w:color="auto"/>
      </w:divBdr>
    </w:div>
    <w:div w:id="1374960930">
      <w:bodyDiv w:val="1"/>
      <w:marLeft w:val="0"/>
      <w:marRight w:val="0"/>
      <w:marTop w:val="0"/>
      <w:marBottom w:val="0"/>
      <w:divBdr>
        <w:top w:val="none" w:sz="0" w:space="0" w:color="auto"/>
        <w:left w:val="none" w:sz="0" w:space="0" w:color="auto"/>
        <w:bottom w:val="none" w:sz="0" w:space="0" w:color="auto"/>
        <w:right w:val="none" w:sz="0" w:space="0" w:color="auto"/>
      </w:divBdr>
    </w:div>
    <w:div w:id="1376664341">
      <w:bodyDiv w:val="1"/>
      <w:marLeft w:val="0"/>
      <w:marRight w:val="0"/>
      <w:marTop w:val="0"/>
      <w:marBottom w:val="0"/>
      <w:divBdr>
        <w:top w:val="none" w:sz="0" w:space="0" w:color="auto"/>
        <w:left w:val="none" w:sz="0" w:space="0" w:color="auto"/>
        <w:bottom w:val="none" w:sz="0" w:space="0" w:color="auto"/>
        <w:right w:val="none" w:sz="0" w:space="0" w:color="auto"/>
      </w:divBdr>
    </w:div>
    <w:div w:id="1378629345">
      <w:bodyDiv w:val="1"/>
      <w:marLeft w:val="0"/>
      <w:marRight w:val="0"/>
      <w:marTop w:val="0"/>
      <w:marBottom w:val="0"/>
      <w:divBdr>
        <w:top w:val="none" w:sz="0" w:space="0" w:color="auto"/>
        <w:left w:val="none" w:sz="0" w:space="0" w:color="auto"/>
        <w:bottom w:val="none" w:sz="0" w:space="0" w:color="auto"/>
        <w:right w:val="none" w:sz="0" w:space="0" w:color="auto"/>
      </w:divBdr>
    </w:div>
    <w:div w:id="1379890665">
      <w:bodyDiv w:val="1"/>
      <w:marLeft w:val="0"/>
      <w:marRight w:val="0"/>
      <w:marTop w:val="0"/>
      <w:marBottom w:val="0"/>
      <w:divBdr>
        <w:top w:val="none" w:sz="0" w:space="0" w:color="auto"/>
        <w:left w:val="none" w:sz="0" w:space="0" w:color="auto"/>
        <w:bottom w:val="none" w:sz="0" w:space="0" w:color="auto"/>
        <w:right w:val="none" w:sz="0" w:space="0" w:color="auto"/>
      </w:divBdr>
    </w:div>
    <w:div w:id="1384913308">
      <w:bodyDiv w:val="1"/>
      <w:marLeft w:val="0"/>
      <w:marRight w:val="0"/>
      <w:marTop w:val="0"/>
      <w:marBottom w:val="0"/>
      <w:divBdr>
        <w:top w:val="none" w:sz="0" w:space="0" w:color="auto"/>
        <w:left w:val="none" w:sz="0" w:space="0" w:color="auto"/>
        <w:bottom w:val="none" w:sz="0" w:space="0" w:color="auto"/>
        <w:right w:val="none" w:sz="0" w:space="0" w:color="auto"/>
      </w:divBdr>
    </w:div>
    <w:div w:id="1391884934">
      <w:bodyDiv w:val="1"/>
      <w:marLeft w:val="0"/>
      <w:marRight w:val="0"/>
      <w:marTop w:val="0"/>
      <w:marBottom w:val="0"/>
      <w:divBdr>
        <w:top w:val="none" w:sz="0" w:space="0" w:color="auto"/>
        <w:left w:val="none" w:sz="0" w:space="0" w:color="auto"/>
        <w:bottom w:val="none" w:sz="0" w:space="0" w:color="auto"/>
        <w:right w:val="none" w:sz="0" w:space="0" w:color="auto"/>
      </w:divBdr>
    </w:div>
    <w:div w:id="1392002892">
      <w:bodyDiv w:val="1"/>
      <w:marLeft w:val="0"/>
      <w:marRight w:val="0"/>
      <w:marTop w:val="0"/>
      <w:marBottom w:val="0"/>
      <w:divBdr>
        <w:top w:val="none" w:sz="0" w:space="0" w:color="auto"/>
        <w:left w:val="none" w:sz="0" w:space="0" w:color="auto"/>
        <w:bottom w:val="none" w:sz="0" w:space="0" w:color="auto"/>
        <w:right w:val="none" w:sz="0" w:space="0" w:color="auto"/>
      </w:divBdr>
      <w:divsChild>
        <w:div w:id="298196631">
          <w:marLeft w:val="274"/>
          <w:marRight w:val="0"/>
          <w:marTop w:val="0"/>
          <w:marBottom w:val="0"/>
          <w:divBdr>
            <w:top w:val="none" w:sz="0" w:space="0" w:color="auto"/>
            <w:left w:val="none" w:sz="0" w:space="0" w:color="auto"/>
            <w:bottom w:val="none" w:sz="0" w:space="0" w:color="auto"/>
            <w:right w:val="none" w:sz="0" w:space="0" w:color="auto"/>
          </w:divBdr>
        </w:div>
      </w:divsChild>
    </w:div>
    <w:div w:id="1392919859">
      <w:bodyDiv w:val="1"/>
      <w:marLeft w:val="0"/>
      <w:marRight w:val="0"/>
      <w:marTop w:val="0"/>
      <w:marBottom w:val="0"/>
      <w:divBdr>
        <w:top w:val="none" w:sz="0" w:space="0" w:color="auto"/>
        <w:left w:val="none" w:sz="0" w:space="0" w:color="auto"/>
        <w:bottom w:val="none" w:sz="0" w:space="0" w:color="auto"/>
        <w:right w:val="none" w:sz="0" w:space="0" w:color="auto"/>
      </w:divBdr>
    </w:div>
    <w:div w:id="1396079227">
      <w:bodyDiv w:val="1"/>
      <w:marLeft w:val="0"/>
      <w:marRight w:val="0"/>
      <w:marTop w:val="0"/>
      <w:marBottom w:val="0"/>
      <w:divBdr>
        <w:top w:val="none" w:sz="0" w:space="0" w:color="auto"/>
        <w:left w:val="none" w:sz="0" w:space="0" w:color="auto"/>
        <w:bottom w:val="none" w:sz="0" w:space="0" w:color="auto"/>
        <w:right w:val="none" w:sz="0" w:space="0" w:color="auto"/>
      </w:divBdr>
      <w:divsChild>
        <w:div w:id="991178664">
          <w:marLeft w:val="360"/>
          <w:marRight w:val="0"/>
          <w:marTop w:val="0"/>
          <w:marBottom w:val="0"/>
          <w:divBdr>
            <w:top w:val="none" w:sz="0" w:space="0" w:color="auto"/>
            <w:left w:val="none" w:sz="0" w:space="0" w:color="auto"/>
            <w:bottom w:val="none" w:sz="0" w:space="0" w:color="auto"/>
            <w:right w:val="none" w:sz="0" w:space="0" w:color="auto"/>
          </w:divBdr>
        </w:div>
        <w:div w:id="1732540153">
          <w:marLeft w:val="360"/>
          <w:marRight w:val="0"/>
          <w:marTop w:val="0"/>
          <w:marBottom w:val="0"/>
          <w:divBdr>
            <w:top w:val="none" w:sz="0" w:space="0" w:color="auto"/>
            <w:left w:val="none" w:sz="0" w:space="0" w:color="auto"/>
            <w:bottom w:val="none" w:sz="0" w:space="0" w:color="auto"/>
            <w:right w:val="none" w:sz="0" w:space="0" w:color="auto"/>
          </w:divBdr>
        </w:div>
      </w:divsChild>
    </w:div>
    <w:div w:id="1397555568">
      <w:bodyDiv w:val="1"/>
      <w:marLeft w:val="0"/>
      <w:marRight w:val="0"/>
      <w:marTop w:val="0"/>
      <w:marBottom w:val="0"/>
      <w:divBdr>
        <w:top w:val="none" w:sz="0" w:space="0" w:color="auto"/>
        <w:left w:val="none" w:sz="0" w:space="0" w:color="auto"/>
        <w:bottom w:val="none" w:sz="0" w:space="0" w:color="auto"/>
        <w:right w:val="none" w:sz="0" w:space="0" w:color="auto"/>
      </w:divBdr>
    </w:div>
    <w:div w:id="1402172709">
      <w:bodyDiv w:val="1"/>
      <w:marLeft w:val="0"/>
      <w:marRight w:val="0"/>
      <w:marTop w:val="0"/>
      <w:marBottom w:val="0"/>
      <w:divBdr>
        <w:top w:val="none" w:sz="0" w:space="0" w:color="auto"/>
        <w:left w:val="none" w:sz="0" w:space="0" w:color="auto"/>
        <w:bottom w:val="none" w:sz="0" w:space="0" w:color="auto"/>
        <w:right w:val="none" w:sz="0" w:space="0" w:color="auto"/>
      </w:divBdr>
    </w:div>
    <w:div w:id="1403454854">
      <w:bodyDiv w:val="1"/>
      <w:marLeft w:val="0"/>
      <w:marRight w:val="0"/>
      <w:marTop w:val="0"/>
      <w:marBottom w:val="0"/>
      <w:divBdr>
        <w:top w:val="none" w:sz="0" w:space="0" w:color="auto"/>
        <w:left w:val="none" w:sz="0" w:space="0" w:color="auto"/>
        <w:bottom w:val="none" w:sz="0" w:space="0" w:color="auto"/>
        <w:right w:val="none" w:sz="0" w:space="0" w:color="auto"/>
      </w:divBdr>
    </w:div>
    <w:div w:id="1407679732">
      <w:bodyDiv w:val="1"/>
      <w:marLeft w:val="0"/>
      <w:marRight w:val="0"/>
      <w:marTop w:val="0"/>
      <w:marBottom w:val="0"/>
      <w:divBdr>
        <w:top w:val="none" w:sz="0" w:space="0" w:color="auto"/>
        <w:left w:val="none" w:sz="0" w:space="0" w:color="auto"/>
        <w:bottom w:val="none" w:sz="0" w:space="0" w:color="auto"/>
        <w:right w:val="none" w:sz="0" w:space="0" w:color="auto"/>
      </w:divBdr>
    </w:div>
    <w:div w:id="1412506499">
      <w:bodyDiv w:val="1"/>
      <w:marLeft w:val="0"/>
      <w:marRight w:val="0"/>
      <w:marTop w:val="0"/>
      <w:marBottom w:val="0"/>
      <w:divBdr>
        <w:top w:val="none" w:sz="0" w:space="0" w:color="auto"/>
        <w:left w:val="none" w:sz="0" w:space="0" w:color="auto"/>
        <w:bottom w:val="none" w:sz="0" w:space="0" w:color="auto"/>
        <w:right w:val="none" w:sz="0" w:space="0" w:color="auto"/>
      </w:divBdr>
    </w:div>
    <w:div w:id="1417094799">
      <w:bodyDiv w:val="1"/>
      <w:marLeft w:val="0"/>
      <w:marRight w:val="0"/>
      <w:marTop w:val="0"/>
      <w:marBottom w:val="0"/>
      <w:divBdr>
        <w:top w:val="none" w:sz="0" w:space="0" w:color="auto"/>
        <w:left w:val="none" w:sz="0" w:space="0" w:color="auto"/>
        <w:bottom w:val="none" w:sz="0" w:space="0" w:color="auto"/>
        <w:right w:val="none" w:sz="0" w:space="0" w:color="auto"/>
      </w:divBdr>
    </w:div>
    <w:div w:id="1417164646">
      <w:bodyDiv w:val="1"/>
      <w:marLeft w:val="0"/>
      <w:marRight w:val="0"/>
      <w:marTop w:val="0"/>
      <w:marBottom w:val="0"/>
      <w:divBdr>
        <w:top w:val="none" w:sz="0" w:space="0" w:color="auto"/>
        <w:left w:val="none" w:sz="0" w:space="0" w:color="auto"/>
        <w:bottom w:val="none" w:sz="0" w:space="0" w:color="auto"/>
        <w:right w:val="none" w:sz="0" w:space="0" w:color="auto"/>
      </w:divBdr>
    </w:div>
    <w:div w:id="1424496752">
      <w:bodyDiv w:val="1"/>
      <w:marLeft w:val="0"/>
      <w:marRight w:val="0"/>
      <w:marTop w:val="0"/>
      <w:marBottom w:val="0"/>
      <w:divBdr>
        <w:top w:val="none" w:sz="0" w:space="0" w:color="auto"/>
        <w:left w:val="none" w:sz="0" w:space="0" w:color="auto"/>
        <w:bottom w:val="none" w:sz="0" w:space="0" w:color="auto"/>
        <w:right w:val="none" w:sz="0" w:space="0" w:color="auto"/>
      </w:divBdr>
    </w:div>
    <w:div w:id="1429546454">
      <w:bodyDiv w:val="1"/>
      <w:marLeft w:val="0"/>
      <w:marRight w:val="0"/>
      <w:marTop w:val="0"/>
      <w:marBottom w:val="0"/>
      <w:divBdr>
        <w:top w:val="none" w:sz="0" w:space="0" w:color="auto"/>
        <w:left w:val="none" w:sz="0" w:space="0" w:color="auto"/>
        <w:bottom w:val="none" w:sz="0" w:space="0" w:color="auto"/>
        <w:right w:val="none" w:sz="0" w:space="0" w:color="auto"/>
      </w:divBdr>
    </w:div>
    <w:div w:id="1439719161">
      <w:bodyDiv w:val="1"/>
      <w:marLeft w:val="0"/>
      <w:marRight w:val="0"/>
      <w:marTop w:val="0"/>
      <w:marBottom w:val="0"/>
      <w:divBdr>
        <w:top w:val="none" w:sz="0" w:space="0" w:color="auto"/>
        <w:left w:val="none" w:sz="0" w:space="0" w:color="auto"/>
        <w:bottom w:val="none" w:sz="0" w:space="0" w:color="auto"/>
        <w:right w:val="none" w:sz="0" w:space="0" w:color="auto"/>
      </w:divBdr>
    </w:div>
    <w:div w:id="1442263096">
      <w:bodyDiv w:val="1"/>
      <w:marLeft w:val="0"/>
      <w:marRight w:val="0"/>
      <w:marTop w:val="0"/>
      <w:marBottom w:val="0"/>
      <w:divBdr>
        <w:top w:val="none" w:sz="0" w:space="0" w:color="auto"/>
        <w:left w:val="none" w:sz="0" w:space="0" w:color="auto"/>
        <w:bottom w:val="none" w:sz="0" w:space="0" w:color="auto"/>
        <w:right w:val="none" w:sz="0" w:space="0" w:color="auto"/>
      </w:divBdr>
      <w:divsChild>
        <w:div w:id="418335758">
          <w:marLeft w:val="274"/>
          <w:marRight w:val="0"/>
          <w:marTop w:val="0"/>
          <w:marBottom w:val="0"/>
          <w:divBdr>
            <w:top w:val="none" w:sz="0" w:space="0" w:color="auto"/>
            <w:left w:val="none" w:sz="0" w:space="0" w:color="auto"/>
            <w:bottom w:val="none" w:sz="0" w:space="0" w:color="auto"/>
            <w:right w:val="none" w:sz="0" w:space="0" w:color="auto"/>
          </w:divBdr>
        </w:div>
        <w:div w:id="580601769">
          <w:marLeft w:val="274"/>
          <w:marRight w:val="0"/>
          <w:marTop w:val="0"/>
          <w:marBottom w:val="0"/>
          <w:divBdr>
            <w:top w:val="none" w:sz="0" w:space="0" w:color="auto"/>
            <w:left w:val="none" w:sz="0" w:space="0" w:color="auto"/>
            <w:bottom w:val="none" w:sz="0" w:space="0" w:color="auto"/>
            <w:right w:val="none" w:sz="0" w:space="0" w:color="auto"/>
          </w:divBdr>
        </w:div>
        <w:div w:id="1218737662">
          <w:marLeft w:val="274"/>
          <w:marRight w:val="0"/>
          <w:marTop w:val="0"/>
          <w:marBottom w:val="0"/>
          <w:divBdr>
            <w:top w:val="none" w:sz="0" w:space="0" w:color="auto"/>
            <w:left w:val="none" w:sz="0" w:space="0" w:color="auto"/>
            <w:bottom w:val="none" w:sz="0" w:space="0" w:color="auto"/>
            <w:right w:val="none" w:sz="0" w:space="0" w:color="auto"/>
          </w:divBdr>
        </w:div>
        <w:div w:id="1548373987">
          <w:marLeft w:val="274"/>
          <w:marRight w:val="0"/>
          <w:marTop w:val="0"/>
          <w:marBottom w:val="0"/>
          <w:divBdr>
            <w:top w:val="none" w:sz="0" w:space="0" w:color="auto"/>
            <w:left w:val="none" w:sz="0" w:space="0" w:color="auto"/>
            <w:bottom w:val="none" w:sz="0" w:space="0" w:color="auto"/>
            <w:right w:val="none" w:sz="0" w:space="0" w:color="auto"/>
          </w:divBdr>
        </w:div>
        <w:div w:id="1785154233">
          <w:marLeft w:val="274"/>
          <w:marRight w:val="0"/>
          <w:marTop w:val="0"/>
          <w:marBottom w:val="0"/>
          <w:divBdr>
            <w:top w:val="none" w:sz="0" w:space="0" w:color="auto"/>
            <w:left w:val="none" w:sz="0" w:space="0" w:color="auto"/>
            <w:bottom w:val="none" w:sz="0" w:space="0" w:color="auto"/>
            <w:right w:val="none" w:sz="0" w:space="0" w:color="auto"/>
          </w:divBdr>
        </w:div>
        <w:div w:id="1972246098">
          <w:marLeft w:val="274"/>
          <w:marRight w:val="0"/>
          <w:marTop w:val="0"/>
          <w:marBottom w:val="0"/>
          <w:divBdr>
            <w:top w:val="none" w:sz="0" w:space="0" w:color="auto"/>
            <w:left w:val="none" w:sz="0" w:space="0" w:color="auto"/>
            <w:bottom w:val="none" w:sz="0" w:space="0" w:color="auto"/>
            <w:right w:val="none" w:sz="0" w:space="0" w:color="auto"/>
          </w:divBdr>
        </w:div>
      </w:divsChild>
    </w:div>
    <w:div w:id="1446391865">
      <w:bodyDiv w:val="1"/>
      <w:marLeft w:val="0"/>
      <w:marRight w:val="0"/>
      <w:marTop w:val="0"/>
      <w:marBottom w:val="0"/>
      <w:divBdr>
        <w:top w:val="none" w:sz="0" w:space="0" w:color="auto"/>
        <w:left w:val="none" w:sz="0" w:space="0" w:color="auto"/>
        <w:bottom w:val="none" w:sz="0" w:space="0" w:color="auto"/>
        <w:right w:val="none" w:sz="0" w:space="0" w:color="auto"/>
      </w:divBdr>
    </w:div>
    <w:div w:id="1447236035">
      <w:bodyDiv w:val="1"/>
      <w:marLeft w:val="0"/>
      <w:marRight w:val="0"/>
      <w:marTop w:val="0"/>
      <w:marBottom w:val="0"/>
      <w:divBdr>
        <w:top w:val="none" w:sz="0" w:space="0" w:color="auto"/>
        <w:left w:val="none" w:sz="0" w:space="0" w:color="auto"/>
        <w:bottom w:val="none" w:sz="0" w:space="0" w:color="auto"/>
        <w:right w:val="none" w:sz="0" w:space="0" w:color="auto"/>
      </w:divBdr>
    </w:div>
    <w:div w:id="1447774942">
      <w:bodyDiv w:val="1"/>
      <w:marLeft w:val="0"/>
      <w:marRight w:val="0"/>
      <w:marTop w:val="0"/>
      <w:marBottom w:val="0"/>
      <w:divBdr>
        <w:top w:val="none" w:sz="0" w:space="0" w:color="auto"/>
        <w:left w:val="none" w:sz="0" w:space="0" w:color="auto"/>
        <w:bottom w:val="none" w:sz="0" w:space="0" w:color="auto"/>
        <w:right w:val="none" w:sz="0" w:space="0" w:color="auto"/>
      </w:divBdr>
    </w:div>
    <w:div w:id="1450782725">
      <w:bodyDiv w:val="1"/>
      <w:marLeft w:val="0"/>
      <w:marRight w:val="0"/>
      <w:marTop w:val="0"/>
      <w:marBottom w:val="0"/>
      <w:divBdr>
        <w:top w:val="none" w:sz="0" w:space="0" w:color="auto"/>
        <w:left w:val="none" w:sz="0" w:space="0" w:color="auto"/>
        <w:bottom w:val="none" w:sz="0" w:space="0" w:color="auto"/>
        <w:right w:val="none" w:sz="0" w:space="0" w:color="auto"/>
      </w:divBdr>
    </w:div>
    <w:div w:id="1457138310">
      <w:bodyDiv w:val="1"/>
      <w:marLeft w:val="0"/>
      <w:marRight w:val="0"/>
      <w:marTop w:val="0"/>
      <w:marBottom w:val="0"/>
      <w:divBdr>
        <w:top w:val="none" w:sz="0" w:space="0" w:color="auto"/>
        <w:left w:val="none" w:sz="0" w:space="0" w:color="auto"/>
        <w:bottom w:val="none" w:sz="0" w:space="0" w:color="auto"/>
        <w:right w:val="none" w:sz="0" w:space="0" w:color="auto"/>
      </w:divBdr>
    </w:div>
    <w:div w:id="1457874968">
      <w:bodyDiv w:val="1"/>
      <w:marLeft w:val="0"/>
      <w:marRight w:val="0"/>
      <w:marTop w:val="0"/>
      <w:marBottom w:val="0"/>
      <w:divBdr>
        <w:top w:val="none" w:sz="0" w:space="0" w:color="auto"/>
        <w:left w:val="none" w:sz="0" w:space="0" w:color="auto"/>
        <w:bottom w:val="none" w:sz="0" w:space="0" w:color="auto"/>
        <w:right w:val="none" w:sz="0" w:space="0" w:color="auto"/>
      </w:divBdr>
    </w:div>
    <w:div w:id="1458914821">
      <w:bodyDiv w:val="1"/>
      <w:marLeft w:val="0"/>
      <w:marRight w:val="0"/>
      <w:marTop w:val="0"/>
      <w:marBottom w:val="0"/>
      <w:divBdr>
        <w:top w:val="none" w:sz="0" w:space="0" w:color="auto"/>
        <w:left w:val="none" w:sz="0" w:space="0" w:color="auto"/>
        <w:bottom w:val="none" w:sz="0" w:space="0" w:color="auto"/>
        <w:right w:val="none" w:sz="0" w:space="0" w:color="auto"/>
      </w:divBdr>
    </w:div>
    <w:div w:id="1459181748">
      <w:bodyDiv w:val="1"/>
      <w:marLeft w:val="0"/>
      <w:marRight w:val="0"/>
      <w:marTop w:val="0"/>
      <w:marBottom w:val="0"/>
      <w:divBdr>
        <w:top w:val="none" w:sz="0" w:space="0" w:color="auto"/>
        <w:left w:val="none" w:sz="0" w:space="0" w:color="auto"/>
        <w:bottom w:val="none" w:sz="0" w:space="0" w:color="auto"/>
        <w:right w:val="none" w:sz="0" w:space="0" w:color="auto"/>
      </w:divBdr>
      <w:divsChild>
        <w:div w:id="125464900">
          <w:marLeft w:val="274"/>
          <w:marRight w:val="0"/>
          <w:marTop w:val="0"/>
          <w:marBottom w:val="0"/>
          <w:divBdr>
            <w:top w:val="none" w:sz="0" w:space="0" w:color="auto"/>
            <w:left w:val="none" w:sz="0" w:space="0" w:color="auto"/>
            <w:bottom w:val="none" w:sz="0" w:space="0" w:color="auto"/>
            <w:right w:val="none" w:sz="0" w:space="0" w:color="auto"/>
          </w:divBdr>
        </w:div>
        <w:div w:id="881791930">
          <w:marLeft w:val="274"/>
          <w:marRight w:val="0"/>
          <w:marTop w:val="0"/>
          <w:marBottom w:val="0"/>
          <w:divBdr>
            <w:top w:val="none" w:sz="0" w:space="0" w:color="auto"/>
            <w:left w:val="none" w:sz="0" w:space="0" w:color="auto"/>
            <w:bottom w:val="none" w:sz="0" w:space="0" w:color="auto"/>
            <w:right w:val="none" w:sz="0" w:space="0" w:color="auto"/>
          </w:divBdr>
        </w:div>
        <w:div w:id="952205151">
          <w:marLeft w:val="274"/>
          <w:marRight w:val="0"/>
          <w:marTop w:val="0"/>
          <w:marBottom w:val="0"/>
          <w:divBdr>
            <w:top w:val="none" w:sz="0" w:space="0" w:color="auto"/>
            <w:left w:val="none" w:sz="0" w:space="0" w:color="auto"/>
            <w:bottom w:val="none" w:sz="0" w:space="0" w:color="auto"/>
            <w:right w:val="none" w:sz="0" w:space="0" w:color="auto"/>
          </w:divBdr>
        </w:div>
        <w:div w:id="955259933">
          <w:marLeft w:val="274"/>
          <w:marRight w:val="0"/>
          <w:marTop w:val="0"/>
          <w:marBottom w:val="0"/>
          <w:divBdr>
            <w:top w:val="none" w:sz="0" w:space="0" w:color="auto"/>
            <w:left w:val="none" w:sz="0" w:space="0" w:color="auto"/>
            <w:bottom w:val="none" w:sz="0" w:space="0" w:color="auto"/>
            <w:right w:val="none" w:sz="0" w:space="0" w:color="auto"/>
          </w:divBdr>
        </w:div>
        <w:div w:id="1965963589">
          <w:marLeft w:val="274"/>
          <w:marRight w:val="0"/>
          <w:marTop w:val="0"/>
          <w:marBottom w:val="0"/>
          <w:divBdr>
            <w:top w:val="none" w:sz="0" w:space="0" w:color="auto"/>
            <w:left w:val="none" w:sz="0" w:space="0" w:color="auto"/>
            <w:bottom w:val="none" w:sz="0" w:space="0" w:color="auto"/>
            <w:right w:val="none" w:sz="0" w:space="0" w:color="auto"/>
          </w:divBdr>
        </w:div>
      </w:divsChild>
    </w:div>
    <w:div w:id="1461995780">
      <w:bodyDiv w:val="1"/>
      <w:marLeft w:val="0"/>
      <w:marRight w:val="0"/>
      <w:marTop w:val="0"/>
      <w:marBottom w:val="0"/>
      <w:divBdr>
        <w:top w:val="none" w:sz="0" w:space="0" w:color="auto"/>
        <w:left w:val="none" w:sz="0" w:space="0" w:color="auto"/>
        <w:bottom w:val="none" w:sz="0" w:space="0" w:color="auto"/>
        <w:right w:val="none" w:sz="0" w:space="0" w:color="auto"/>
      </w:divBdr>
    </w:div>
    <w:div w:id="1463033510">
      <w:bodyDiv w:val="1"/>
      <w:marLeft w:val="0"/>
      <w:marRight w:val="0"/>
      <w:marTop w:val="0"/>
      <w:marBottom w:val="0"/>
      <w:divBdr>
        <w:top w:val="none" w:sz="0" w:space="0" w:color="auto"/>
        <w:left w:val="none" w:sz="0" w:space="0" w:color="auto"/>
        <w:bottom w:val="none" w:sz="0" w:space="0" w:color="auto"/>
        <w:right w:val="none" w:sz="0" w:space="0" w:color="auto"/>
      </w:divBdr>
      <w:divsChild>
        <w:div w:id="140121159">
          <w:marLeft w:val="994"/>
          <w:marRight w:val="0"/>
          <w:marTop w:val="0"/>
          <w:marBottom w:val="0"/>
          <w:divBdr>
            <w:top w:val="none" w:sz="0" w:space="0" w:color="auto"/>
            <w:left w:val="none" w:sz="0" w:space="0" w:color="auto"/>
            <w:bottom w:val="none" w:sz="0" w:space="0" w:color="auto"/>
            <w:right w:val="none" w:sz="0" w:space="0" w:color="auto"/>
          </w:divBdr>
        </w:div>
        <w:div w:id="222064381">
          <w:marLeft w:val="994"/>
          <w:marRight w:val="0"/>
          <w:marTop w:val="0"/>
          <w:marBottom w:val="0"/>
          <w:divBdr>
            <w:top w:val="none" w:sz="0" w:space="0" w:color="auto"/>
            <w:left w:val="none" w:sz="0" w:space="0" w:color="auto"/>
            <w:bottom w:val="none" w:sz="0" w:space="0" w:color="auto"/>
            <w:right w:val="none" w:sz="0" w:space="0" w:color="auto"/>
          </w:divBdr>
        </w:div>
        <w:div w:id="324675620">
          <w:marLeft w:val="994"/>
          <w:marRight w:val="0"/>
          <w:marTop w:val="0"/>
          <w:marBottom w:val="0"/>
          <w:divBdr>
            <w:top w:val="none" w:sz="0" w:space="0" w:color="auto"/>
            <w:left w:val="none" w:sz="0" w:space="0" w:color="auto"/>
            <w:bottom w:val="none" w:sz="0" w:space="0" w:color="auto"/>
            <w:right w:val="none" w:sz="0" w:space="0" w:color="auto"/>
          </w:divBdr>
        </w:div>
        <w:div w:id="542794593">
          <w:marLeft w:val="994"/>
          <w:marRight w:val="0"/>
          <w:marTop w:val="0"/>
          <w:marBottom w:val="0"/>
          <w:divBdr>
            <w:top w:val="none" w:sz="0" w:space="0" w:color="auto"/>
            <w:left w:val="none" w:sz="0" w:space="0" w:color="auto"/>
            <w:bottom w:val="none" w:sz="0" w:space="0" w:color="auto"/>
            <w:right w:val="none" w:sz="0" w:space="0" w:color="auto"/>
          </w:divBdr>
        </w:div>
        <w:div w:id="951746062">
          <w:marLeft w:val="994"/>
          <w:marRight w:val="0"/>
          <w:marTop w:val="0"/>
          <w:marBottom w:val="0"/>
          <w:divBdr>
            <w:top w:val="none" w:sz="0" w:space="0" w:color="auto"/>
            <w:left w:val="none" w:sz="0" w:space="0" w:color="auto"/>
            <w:bottom w:val="none" w:sz="0" w:space="0" w:color="auto"/>
            <w:right w:val="none" w:sz="0" w:space="0" w:color="auto"/>
          </w:divBdr>
        </w:div>
        <w:div w:id="1022127624">
          <w:marLeft w:val="994"/>
          <w:marRight w:val="0"/>
          <w:marTop w:val="0"/>
          <w:marBottom w:val="0"/>
          <w:divBdr>
            <w:top w:val="none" w:sz="0" w:space="0" w:color="auto"/>
            <w:left w:val="none" w:sz="0" w:space="0" w:color="auto"/>
            <w:bottom w:val="none" w:sz="0" w:space="0" w:color="auto"/>
            <w:right w:val="none" w:sz="0" w:space="0" w:color="auto"/>
          </w:divBdr>
        </w:div>
        <w:div w:id="1332366713">
          <w:marLeft w:val="994"/>
          <w:marRight w:val="0"/>
          <w:marTop w:val="0"/>
          <w:marBottom w:val="0"/>
          <w:divBdr>
            <w:top w:val="none" w:sz="0" w:space="0" w:color="auto"/>
            <w:left w:val="none" w:sz="0" w:space="0" w:color="auto"/>
            <w:bottom w:val="none" w:sz="0" w:space="0" w:color="auto"/>
            <w:right w:val="none" w:sz="0" w:space="0" w:color="auto"/>
          </w:divBdr>
        </w:div>
        <w:div w:id="1610621964">
          <w:marLeft w:val="994"/>
          <w:marRight w:val="0"/>
          <w:marTop w:val="0"/>
          <w:marBottom w:val="0"/>
          <w:divBdr>
            <w:top w:val="none" w:sz="0" w:space="0" w:color="auto"/>
            <w:left w:val="none" w:sz="0" w:space="0" w:color="auto"/>
            <w:bottom w:val="none" w:sz="0" w:space="0" w:color="auto"/>
            <w:right w:val="none" w:sz="0" w:space="0" w:color="auto"/>
          </w:divBdr>
        </w:div>
        <w:div w:id="1770077253">
          <w:marLeft w:val="360"/>
          <w:marRight w:val="0"/>
          <w:marTop w:val="0"/>
          <w:marBottom w:val="0"/>
          <w:divBdr>
            <w:top w:val="none" w:sz="0" w:space="0" w:color="auto"/>
            <w:left w:val="none" w:sz="0" w:space="0" w:color="auto"/>
            <w:bottom w:val="none" w:sz="0" w:space="0" w:color="auto"/>
            <w:right w:val="none" w:sz="0" w:space="0" w:color="auto"/>
          </w:divBdr>
        </w:div>
        <w:div w:id="1848788572">
          <w:marLeft w:val="994"/>
          <w:marRight w:val="0"/>
          <w:marTop w:val="0"/>
          <w:marBottom w:val="0"/>
          <w:divBdr>
            <w:top w:val="none" w:sz="0" w:space="0" w:color="auto"/>
            <w:left w:val="none" w:sz="0" w:space="0" w:color="auto"/>
            <w:bottom w:val="none" w:sz="0" w:space="0" w:color="auto"/>
            <w:right w:val="none" w:sz="0" w:space="0" w:color="auto"/>
          </w:divBdr>
        </w:div>
        <w:div w:id="2091273329">
          <w:marLeft w:val="360"/>
          <w:marRight w:val="0"/>
          <w:marTop w:val="0"/>
          <w:marBottom w:val="0"/>
          <w:divBdr>
            <w:top w:val="none" w:sz="0" w:space="0" w:color="auto"/>
            <w:left w:val="none" w:sz="0" w:space="0" w:color="auto"/>
            <w:bottom w:val="none" w:sz="0" w:space="0" w:color="auto"/>
            <w:right w:val="none" w:sz="0" w:space="0" w:color="auto"/>
          </w:divBdr>
        </w:div>
      </w:divsChild>
    </w:div>
    <w:div w:id="1473861662">
      <w:bodyDiv w:val="1"/>
      <w:marLeft w:val="0"/>
      <w:marRight w:val="0"/>
      <w:marTop w:val="0"/>
      <w:marBottom w:val="0"/>
      <w:divBdr>
        <w:top w:val="none" w:sz="0" w:space="0" w:color="auto"/>
        <w:left w:val="none" w:sz="0" w:space="0" w:color="auto"/>
        <w:bottom w:val="none" w:sz="0" w:space="0" w:color="auto"/>
        <w:right w:val="none" w:sz="0" w:space="0" w:color="auto"/>
      </w:divBdr>
    </w:div>
    <w:div w:id="1477333570">
      <w:bodyDiv w:val="1"/>
      <w:marLeft w:val="0"/>
      <w:marRight w:val="0"/>
      <w:marTop w:val="0"/>
      <w:marBottom w:val="0"/>
      <w:divBdr>
        <w:top w:val="none" w:sz="0" w:space="0" w:color="auto"/>
        <w:left w:val="none" w:sz="0" w:space="0" w:color="auto"/>
        <w:bottom w:val="none" w:sz="0" w:space="0" w:color="auto"/>
        <w:right w:val="none" w:sz="0" w:space="0" w:color="auto"/>
      </w:divBdr>
    </w:div>
    <w:div w:id="1478912469">
      <w:bodyDiv w:val="1"/>
      <w:marLeft w:val="0"/>
      <w:marRight w:val="0"/>
      <w:marTop w:val="0"/>
      <w:marBottom w:val="0"/>
      <w:divBdr>
        <w:top w:val="none" w:sz="0" w:space="0" w:color="auto"/>
        <w:left w:val="none" w:sz="0" w:space="0" w:color="auto"/>
        <w:bottom w:val="none" w:sz="0" w:space="0" w:color="auto"/>
        <w:right w:val="none" w:sz="0" w:space="0" w:color="auto"/>
      </w:divBdr>
    </w:div>
    <w:div w:id="1491022248">
      <w:bodyDiv w:val="1"/>
      <w:marLeft w:val="0"/>
      <w:marRight w:val="0"/>
      <w:marTop w:val="0"/>
      <w:marBottom w:val="0"/>
      <w:divBdr>
        <w:top w:val="none" w:sz="0" w:space="0" w:color="auto"/>
        <w:left w:val="none" w:sz="0" w:space="0" w:color="auto"/>
        <w:bottom w:val="none" w:sz="0" w:space="0" w:color="auto"/>
        <w:right w:val="none" w:sz="0" w:space="0" w:color="auto"/>
      </w:divBdr>
    </w:div>
    <w:div w:id="1494376527">
      <w:bodyDiv w:val="1"/>
      <w:marLeft w:val="0"/>
      <w:marRight w:val="0"/>
      <w:marTop w:val="0"/>
      <w:marBottom w:val="0"/>
      <w:divBdr>
        <w:top w:val="none" w:sz="0" w:space="0" w:color="auto"/>
        <w:left w:val="none" w:sz="0" w:space="0" w:color="auto"/>
        <w:bottom w:val="none" w:sz="0" w:space="0" w:color="auto"/>
        <w:right w:val="none" w:sz="0" w:space="0" w:color="auto"/>
      </w:divBdr>
    </w:div>
    <w:div w:id="1498493443">
      <w:bodyDiv w:val="1"/>
      <w:marLeft w:val="0"/>
      <w:marRight w:val="0"/>
      <w:marTop w:val="0"/>
      <w:marBottom w:val="0"/>
      <w:divBdr>
        <w:top w:val="none" w:sz="0" w:space="0" w:color="auto"/>
        <w:left w:val="none" w:sz="0" w:space="0" w:color="auto"/>
        <w:bottom w:val="none" w:sz="0" w:space="0" w:color="auto"/>
        <w:right w:val="none" w:sz="0" w:space="0" w:color="auto"/>
      </w:divBdr>
    </w:div>
    <w:div w:id="1500345378">
      <w:bodyDiv w:val="1"/>
      <w:marLeft w:val="0"/>
      <w:marRight w:val="0"/>
      <w:marTop w:val="0"/>
      <w:marBottom w:val="0"/>
      <w:divBdr>
        <w:top w:val="none" w:sz="0" w:space="0" w:color="auto"/>
        <w:left w:val="none" w:sz="0" w:space="0" w:color="auto"/>
        <w:bottom w:val="none" w:sz="0" w:space="0" w:color="auto"/>
        <w:right w:val="none" w:sz="0" w:space="0" w:color="auto"/>
      </w:divBdr>
    </w:div>
    <w:div w:id="1501045470">
      <w:bodyDiv w:val="1"/>
      <w:marLeft w:val="0"/>
      <w:marRight w:val="0"/>
      <w:marTop w:val="0"/>
      <w:marBottom w:val="0"/>
      <w:divBdr>
        <w:top w:val="none" w:sz="0" w:space="0" w:color="auto"/>
        <w:left w:val="none" w:sz="0" w:space="0" w:color="auto"/>
        <w:bottom w:val="none" w:sz="0" w:space="0" w:color="auto"/>
        <w:right w:val="none" w:sz="0" w:space="0" w:color="auto"/>
      </w:divBdr>
      <w:divsChild>
        <w:div w:id="66609886">
          <w:marLeft w:val="360"/>
          <w:marRight w:val="0"/>
          <w:marTop w:val="0"/>
          <w:marBottom w:val="0"/>
          <w:divBdr>
            <w:top w:val="none" w:sz="0" w:space="0" w:color="auto"/>
            <w:left w:val="none" w:sz="0" w:space="0" w:color="auto"/>
            <w:bottom w:val="none" w:sz="0" w:space="0" w:color="auto"/>
            <w:right w:val="none" w:sz="0" w:space="0" w:color="auto"/>
          </w:divBdr>
        </w:div>
        <w:div w:id="380518971">
          <w:marLeft w:val="360"/>
          <w:marRight w:val="0"/>
          <w:marTop w:val="0"/>
          <w:marBottom w:val="0"/>
          <w:divBdr>
            <w:top w:val="none" w:sz="0" w:space="0" w:color="auto"/>
            <w:left w:val="none" w:sz="0" w:space="0" w:color="auto"/>
            <w:bottom w:val="none" w:sz="0" w:space="0" w:color="auto"/>
            <w:right w:val="none" w:sz="0" w:space="0" w:color="auto"/>
          </w:divBdr>
        </w:div>
        <w:div w:id="489560925">
          <w:marLeft w:val="360"/>
          <w:marRight w:val="0"/>
          <w:marTop w:val="0"/>
          <w:marBottom w:val="0"/>
          <w:divBdr>
            <w:top w:val="none" w:sz="0" w:space="0" w:color="auto"/>
            <w:left w:val="none" w:sz="0" w:space="0" w:color="auto"/>
            <w:bottom w:val="none" w:sz="0" w:space="0" w:color="auto"/>
            <w:right w:val="none" w:sz="0" w:space="0" w:color="auto"/>
          </w:divBdr>
        </w:div>
        <w:div w:id="511802116">
          <w:marLeft w:val="360"/>
          <w:marRight w:val="0"/>
          <w:marTop w:val="0"/>
          <w:marBottom w:val="0"/>
          <w:divBdr>
            <w:top w:val="none" w:sz="0" w:space="0" w:color="auto"/>
            <w:left w:val="none" w:sz="0" w:space="0" w:color="auto"/>
            <w:bottom w:val="none" w:sz="0" w:space="0" w:color="auto"/>
            <w:right w:val="none" w:sz="0" w:space="0" w:color="auto"/>
          </w:divBdr>
        </w:div>
        <w:div w:id="683633518">
          <w:marLeft w:val="360"/>
          <w:marRight w:val="0"/>
          <w:marTop w:val="0"/>
          <w:marBottom w:val="0"/>
          <w:divBdr>
            <w:top w:val="none" w:sz="0" w:space="0" w:color="auto"/>
            <w:left w:val="none" w:sz="0" w:space="0" w:color="auto"/>
            <w:bottom w:val="none" w:sz="0" w:space="0" w:color="auto"/>
            <w:right w:val="none" w:sz="0" w:space="0" w:color="auto"/>
          </w:divBdr>
        </w:div>
        <w:div w:id="1426003205">
          <w:marLeft w:val="360"/>
          <w:marRight w:val="0"/>
          <w:marTop w:val="0"/>
          <w:marBottom w:val="0"/>
          <w:divBdr>
            <w:top w:val="none" w:sz="0" w:space="0" w:color="auto"/>
            <w:left w:val="none" w:sz="0" w:space="0" w:color="auto"/>
            <w:bottom w:val="none" w:sz="0" w:space="0" w:color="auto"/>
            <w:right w:val="none" w:sz="0" w:space="0" w:color="auto"/>
          </w:divBdr>
        </w:div>
        <w:div w:id="1841844282">
          <w:marLeft w:val="360"/>
          <w:marRight w:val="0"/>
          <w:marTop w:val="0"/>
          <w:marBottom w:val="0"/>
          <w:divBdr>
            <w:top w:val="none" w:sz="0" w:space="0" w:color="auto"/>
            <w:left w:val="none" w:sz="0" w:space="0" w:color="auto"/>
            <w:bottom w:val="none" w:sz="0" w:space="0" w:color="auto"/>
            <w:right w:val="none" w:sz="0" w:space="0" w:color="auto"/>
          </w:divBdr>
        </w:div>
        <w:div w:id="2118408897">
          <w:marLeft w:val="360"/>
          <w:marRight w:val="0"/>
          <w:marTop w:val="0"/>
          <w:marBottom w:val="0"/>
          <w:divBdr>
            <w:top w:val="none" w:sz="0" w:space="0" w:color="auto"/>
            <w:left w:val="none" w:sz="0" w:space="0" w:color="auto"/>
            <w:bottom w:val="none" w:sz="0" w:space="0" w:color="auto"/>
            <w:right w:val="none" w:sz="0" w:space="0" w:color="auto"/>
          </w:divBdr>
        </w:div>
      </w:divsChild>
    </w:div>
    <w:div w:id="1505123957">
      <w:bodyDiv w:val="1"/>
      <w:marLeft w:val="0"/>
      <w:marRight w:val="0"/>
      <w:marTop w:val="0"/>
      <w:marBottom w:val="0"/>
      <w:divBdr>
        <w:top w:val="none" w:sz="0" w:space="0" w:color="auto"/>
        <w:left w:val="none" w:sz="0" w:space="0" w:color="auto"/>
        <w:bottom w:val="none" w:sz="0" w:space="0" w:color="auto"/>
        <w:right w:val="none" w:sz="0" w:space="0" w:color="auto"/>
      </w:divBdr>
    </w:div>
    <w:div w:id="1516110015">
      <w:bodyDiv w:val="1"/>
      <w:marLeft w:val="0"/>
      <w:marRight w:val="0"/>
      <w:marTop w:val="0"/>
      <w:marBottom w:val="0"/>
      <w:divBdr>
        <w:top w:val="none" w:sz="0" w:space="0" w:color="auto"/>
        <w:left w:val="none" w:sz="0" w:space="0" w:color="auto"/>
        <w:bottom w:val="none" w:sz="0" w:space="0" w:color="auto"/>
        <w:right w:val="none" w:sz="0" w:space="0" w:color="auto"/>
      </w:divBdr>
    </w:div>
    <w:div w:id="1531259413">
      <w:bodyDiv w:val="1"/>
      <w:marLeft w:val="0"/>
      <w:marRight w:val="0"/>
      <w:marTop w:val="0"/>
      <w:marBottom w:val="0"/>
      <w:divBdr>
        <w:top w:val="none" w:sz="0" w:space="0" w:color="auto"/>
        <w:left w:val="none" w:sz="0" w:space="0" w:color="auto"/>
        <w:bottom w:val="none" w:sz="0" w:space="0" w:color="auto"/>
        <w:right w:val="none" w:sz="0" w:space="0" w:color="auto"/>
      </w:divBdr>
    </w:div>
    <w:div w:id="1532186848">
      <w:bodyDiv w:val="1"/>
      <w:marLeft w:val="0"/>
      <w:marRight w:val="0"/>
      <w:marTop w:val="0"/>
      <w:marBottom w:val="0"/>
      <w:divBdr>
        <w:top w:val="none" w:sz="0" w:space="0" w:color="auto"/>
        <w:left w:val="none" w:sz="0" w:space="0" w:color="auto"/>
        <w:bottom w:val="none" w:sz="0" w:space="0" w:color="auto"/>
        <w:right w:val="none" w:sz="0" w:space="0" w:color="auto"/>
      </w:divBdr>
    </w:div>
    <w:div w:id="1533422429">
      <w:bodyDiv w:val="1"/>
      <w:marLeft w:val="0"/>
      <w:marRight w:val="0"/>
      <w:marTop w:val="0"/>
      <w:marBottom w:val="0"/>
      <w:divBdr>
        <w:top w:val="none" w:sz="0" w:space="0" w:color="auto"/>
        <w:left w:val="none" w:sz="0" w:space="0" w:color="auto"/>
        <w:bottom w:val="none" w:sz="0" w:space="0" w:color="auto"/>
        <w:right w:val="none" w:sz="0" w:space="0" w:color="auto"/>
      </w:divBdr>
    </w:div>
    <w:div w:id="1539665152">
      <w:bodyDiv w:val="1"/>
      <w:marLeft w:val="0"/>
      <w:marRight w:val="0"/>
      <w:marTop w:val="0"/>
      <w:marBottom w:val="0"/>
      <w:divBdr>
        <w:top w:val="none" w:sz="0" w:space="0" w:color="auto"/>
        <w:left w:val="none" w:sz="0" w:space="0" w:color="auto"/>
        <w:bottom w:val="none" w:sz="0" w:space="0" w:color="auto"/>
        <w:right w:val="none" w:sz="0" w:space="0" w:color="auto"/>
      </w:divBdr>
    </w:div>
    <w:div w:id="1542474292">
      <w:bodyDiv w:val="1"/>
      <w:marLeft w:val="0"/>
      <w:marRight w:val="0"/>
      <w:marTop w:val="0"/>
      <w:marBottom w:val="0"/>
      <w:divBdr>
        <w:top w:val="none" w:sz="0" w:space="0" w:color="auto"/>
        <w:left w:val="none" w:sz="0" w:space="0" w:color="auto"/>
        <w:bottom w:val="none" w:sz="0" w:space="0" w:color="auto"/>
        <w:right w:val="none" w:sz="0" w:space="0" w:color="auto"/>
      </w:divBdr>
      <w:divsChild>
        <w:div w:id="16855599">
          <w:marLeft w:val="360"/>
          <w:marRight w:val="0"/>
          <w:marTop w:val="0"/>
          <w:marBottom w:val="0"/>
          <w:divBdr>
            <w:top w:val="none" w:sz="0" w:space="0" w:color="auto"/>
            <w:left w:val="none" w:sz="0" w:space="0" w:color="auto"/>
            <w:bottom w:val="none" w:sz="0" w:space="0" w:color="auto"/>
            <w:right w:val="none" w:sz="0" w:space="0" w:color="auto"/>
          </w:divBdr>
        </w:div>
        <w:div w:id="191304998">
          <w:marLeft w:val="360"/>
          <w:marRight w:val="0"/>
          <w:marTop w:val="0"/>
          <w:marBottom w:val="0"/>
          <w:divBdr>
            <w:top w:val="none" w:sz="0" w:space="0" w:color="auto"/>
            <w:left w:val="none" w:sz="0" w:space="0" w:color="auto"/>
            <w:bottom w:val="none" w:sz="0" w:space="0" w:color="auto"/>
            <w:right w:val="none" w:sz="0" w:space="0" w:color="auto"/>
          </w:divBdr>
        </w:div>
        <w:div w:id="709494827">
          <w:marLeft w:val="360"/>
          <w:marRight w:val="0"/>
          <w:marTop w:val="0"/>
          <w:marBottom w:val="0"/>
          <w:divBdr>
            <w:top w:val="none" w:sz="0" w:space="0" w:color="auto"/>
            <w:left w:val="none" w:sz="0" w:space="0" w:color="auto"/>
            <w:bottom w:val="none" w:sz="0" w:space="0" w:color="auto"/>
            <w:right w:val="none" w:sz="0" w:space="0" w:color="auto"/>
          </w:divBdr>
        </w:div>
      </w:divsChild>
    </w:div>
    <w:div w:id="1555123561">
      <w:bodyDiv w:val="1"/>
      <w:marLeft w:val="0"/>
      <w:marRight w:val="0"/>
      <w:marTop w:val="0"/>
      <w:marBottom w:val="0"/>
      <w:divBdr>
        <w:top w:val="none" w:sz="0" w:space="0" w:color="auto"/>
        <w:left w:val="none" w:sz="0" w:space="0" w:color="auto"/>
        <w:bottom w:val="none" w:sz="0" w:space="0" w:color="auto"/>
        <w:right w:val="none" w:sz="0" w:space="0" w:color="auto"/>
      </w:divBdr>
    </w:div>
    <w:div w:id="1558198559">
      <w:bodyDiv w:val="1"/>
      <w:marLeft w:val="0"/>
      <w:marRight w:val="0"/>
      <w:marTop w:val="0"/>
      <w:marBottom w:val="0"/>
      <w:divBdr>
        <w:top w:val="none" w:sz="0" w:space="0" w:color="auto"/>
        <w:left w:val="none" w:sz="0" w:space="0" w:color="auto"/>
        <w:bottom w:val="none" w:sz="0" w:space="0" w:color="auto"/>
        <w:right w:val="none" w:sz="0" w:space="0" w:color="auto"/>
      </w:divBdr>
    </w:div>
    <w:div w:id="1561284041">
      <w:bodyDiv w:val="1"/>
      <w:marLeft w:val="0"/>
      <w:marRight w:val="0"/>
      <w:marTop w:val="0"/>
      <w:marBottom w:val="0"/>
      <w:divBdr>
        <w:top w:val="none" w:sz="0" w:space="0" w:color="auto"/>
        <w:left w:val="none" w:sz="0" w:space="0" w:color="auto"/>
        <w:bottom w:val="none" w:sz="0" w:space="0" w:color="auto"/>
        <w:right w:val="none" w:sz="0" w:space="0" w:color="auto"/>
      </w:divBdr>
    </w:div>
    <w:div w:id="1563062304">
      <w:bodyDiv w:val="1"/>
      <w:marLeft w:val="0"/>
      <w:marRight w:val="0"/>
      <w:marTop w:val="0"/>
      <w:marBottom w:val="0"/>
      <w:divBdr>
        <w:top w:val="none" w:sz="0" w:space="0" w:color="auto"/>
        <w:left w:val="none" w:sz="0" w:space="0" w:color="auto"/>
        <w:bottom w:val="none" w:sz="0" w:space="0" w:color="auto"/>
        <w:right w:val="none" w:sz="0" w:space="0" w:color="auto"/>
      </w:divBdr>
    </w:div>
    <w:div w:id="1571843520">
      <w:bodyDiv w:val="1"/>
      <w:marLeft w:val="0"/>
      <w:marRight w:val="0"/>
      <w:marTop w:val="0"/>
      <w:marBottom w:val="0"/>
      <w:divBdr>
        <w:top w:val="none" w:sz="0" w:space="0" w:color="auto"/>
        <w:left w:val="none" w:sz="0" w:space="0" w:color="auto"/>
        <w:bottom w:val="none" w:sz="0" w:space="0" w:color="auto"/>
        <w:right w:val="none" w:sz="0" w:space="0" w:color="auto"/>
      </w:divBdr>
    </w:div>
    <w:div w:id="1578712456">
      <w:bodyDiv w:val="1"/>
      <w:marLeft w:val="0"/>
      <w:marRight w:val="0"/>
      <w:marTop w:val="0"/>
      <w:marBottom w:val="0"/>
      <w:divBdr>
        <w:top w:val="none" w:sz="0" w:space="0" w:color="auto"/>
        <w:left w:val="none" w:sz="0" w:space="0" w:color="auto"/>
        <w:bottom w:val="none" w:sz="0" w:space="0" w:color="auto"/>
        <w:right w:val="none" w:sz="0" w:space="0" w:color="auto"/>
      </w:divBdr>
      <w:divsChild>
        <w:div w:id="48850119">
          <w:marLeft w:val="1714"/>
          <w:marRight w:val="0"/>
          <w:marTop w:val="0"/>
          <w:marBottom w:val="0"/>
          <w:divBdr>
            <w:top w:val="none" w:sz="0" w:space="0" w:color="auto"/>
            <w:left w:val="none" w:sz="0" w:space="0" w:color="auto"/>
            <w:bottom w:val="none" w:sz="0" w:space="0" w:color="auto"/>
            <w:right w:val="none" w:sz="0" w:space="0" w:color="auto"/>
          </w:divBdr>
        </w:div>
        <w:div w:id="77026669">
          <w:marLeft w:val="1714"/>
          <w:marRight w:val="0"/>
          <w:marTop w:val="0"/>
          <w:marBottom w:val="0"/>
          <w:divBdr>
            <w:top w:val="none" w:sz="0" w:space="0" w:color="auto"/>
            <w:left w:val="none" w:sz="0" w:space="0" w:color="auto"/>
            <w:bottom w:val="none" w:sz="0" w:space="0" w:color="auto"/>
            <w:right w:val="none" w:sz="0" w:space="0" w:color="auto"/>
          </w:divBdr>
        </w:div>
        <w:div w:id="691760969">
          <w:marLeft w:val="1714"/>
          <w:marRight w:val="0"/>
          <w:marTop w:val="0"/>
          <w:marBottom w:val="0"/>
          <w:divBdr>
            <w:top w:val="none" w:sz="0" w:space="0" w:color="auto"/>
            <w:left w:val="none" w:sz="0" w:space="0" w:color="auto"/>
            <w:bottom w:val="none" w:sz="0" w:space="0" w:color="auto"/>
            <w:right w:val="none" w:sz="0" w:space="0" w:color="auto"/>
          </w:divBdr>
        </w:div>
        <w:div w:id="819617319">
          <w:marLeft w:val="1714"/>
          <w:marRight w:val="0"/>
          <w:marTop w:val="0"/>
          <w:marBottom w:val="0"/>
          <w:divBdr>
            <w:top w:val="none" w:sz="0" w:space="0" w:color="auto"/>
            <w:left w:val="none" w:sz="0" w:space="0" w:color="auto"/>
            <w:bottom w:val="none" w:sz="0" w:space="0" w:color="auto"/>
            <w:right w:val="none" w:sz="0" w:space="0" w:color="auto"/>
          </w:divBdr>
        </w:div>
        <w:div w:id="940572697">
          <w:marLeft w:val="994"/>
          <w:marRight w:val="0"/>
          <w:marTop w:val="0"/>
          <w:marBottom w:val="0"/>
          <w:divBdr>
            <w:top w:val="none" w:sz="0" w:space="0" w:color="auto"/>
            <w:left w:val="none" w:sz="0" w:space="0" w:color="auto"/>
            <w:bottom w:val="none" w:sz="0" w:space="0" w:color="auto"/>
            <w:right w:val="none" w:sz="0" w:space="0" w:color="auto"/>
          </w:divBdr>
        </w:div>
        <w:div w:id="957026874">
          <w:marLeft w:val="1714"/>
          <w:marRight w:val="0"/>
          <w:marTop w:val="0"/>
          <w:marBottom w:val="0"/>
          <w:divBdr>
            <w:top w:val="none" w:sz="0" w:space="0" w:color="auto"/>
            <w:left w:val="none" w:sz="0" w:space="0" w:color="auto"/>
            <w:bottom w:val="none" w:sz="0" w:space="0" w:color="auto"/>
            <w:right w:val="none" w:sz="0" w:space="0" w:color="auto"/>
          </w:divBdr>
        </w:div>
        <w:div w:id="1713118873">
          <w:marLeft w:val="994"/>
          <w:marRight w:val="0"/>
          <w:marTop w:val="0"/>
          <w:marBottom w:val="0"/>
          <w:divBdr>
            <w:top w:val="none" w:sz="0" w:space="0" w:color="auto"/>
            <w:left w:val="none" w:sz="0" w:space="0" w:color="auto"/>
            <w:bottom w:val="none" w:sz="0" w:space="0" w:color="auto"/>
            <w:right w:val="none" w:sz="0" w:space="0" w:color="auto"/>
          </w:divBdr>
        </w:div>
        <w:div w:id="1728989349">
          <w:marLeft w:val="274"/>
          <w:marRight w:val="0"/>
          <w:marTop w:val="0"/>
          <w:marBottom w:val="0"/>
          <w:divBdr>
            <w:top w:val="none" w:sz="0" w:space="0" w:color="auto"/>
            <w:left w:val="none" w:sz="0" w:space="0" w:color="auto"/>
            <w:bottom w:val="none" w:sz="0" w:space="0" w:color="auto"/>
            <w:right w:val="none" w:sz="0" w:space="0" w:color="auto"/>
          </w:divBdr>
        </w:div>
        <w:div w:id="1754736702">
          <w:marLeft w:val="1714"/>
          <w:marRight w:val="0"/>
          <w:marTop w:val="0"/>
          <w:marBottom w:val="0"/>
          <w:divBdr>
            <w:top w:val="none" w:sz="0" w:space="0" w:color="auto"/>
            <w:left w:val="none" w:sz="0" w:space="0" w:color="auto"/>
            <w:bottom w:val="none" w:sz="0" w:space="0" w:color="auto"/>
            <w:right w:val="none" w:sz="0" w:space="0" w:color="auto"/>
          </w:divBdr>
        </w:div>
      </w:divsChild>
    </w:div>
    <w:div w:id="1579360544">
      <w:bodyDiv w:val="1"/>
      <w:marLeft w:val="0"/>
      <w:marRight w:val="0"/>
      <w:marTop w:val="0"/>
      <w:marBottom w:val="0"/>
      <w:divBdr>
        <w:top w:val="none" w:sz="0" w:space="0" w:color="auto"/>
        <w:left w:val="none" w:sz="0" w:space="0" w:color="auto"/>
        <w:bottom w:val="none" w:sz="0" w:space="0" w:color="auto"/>
        <w:right w:val="none" w:sz="0" w:space="0" w:color="auto"/>
      </w:divBdr>
    </w:div>
    <w:div w:id="1584490908">
      <w:bodyDiv w:val="1"/>
      <w:marLeft w:val="0"/>
      <w:marRight w:val="0"/>
      <w:marTop w:val="0"/>
      <w:marBottom w:val="0"/>
      <w:divBdr>
        <w:top w:val="none" w:sz="0" w:space="0" w:color="auto"/>
        <w:left w:val="none" w:sz="0" w:space="0" w:color="auto"/>
        <w:bottom w:val="none" w:sz="0" w:space="0" w:color="auto"/>
        <w:right w:val="none" w:sz="0" w:space="0" w:color="auto"/>
      </w:divBdr>
    </w:div>
    <w:div w:id="1584601606">
      <w:bodyDiv w:val="1"/>
      <w:marLeft w:val="0"/>
      <w:marRight w:val="0"/>
      <w:marTop w:val="0"/>
      <w:marBottom w:val="0"/>
      <w:divBdr>
        <w:top w:val="none" w:sz="0" w:space="0" w:color="auto"/>
        <w:left w:val="none" w:sz="0" w:space="0" w:color="auto"/>
        <w:bottom w:val="none" w:sz="0" w:space="0" w:color="auto"/>
        <w:right w:val="none" w:sz="0" w:space="0" w:color="auto"/>
      </w:divBdr>
    </w:div>
    <w:div w:id="1585263846">
      <w:bodyDiv w:val="1"/>
      <w:marLeft w:val="0"/>
      <w:marRight w:val="0"/>
      <w:marTop w:val="0"/>
      <w:marBottom w:val="0"/>
      <w:divBdr>
        <w:top w:val="none" w:sz="0" w:space="0" w:color="auto"/>
        <w:left w:val="none" w:sz="0" w:space="0" w:color="auto"/>
        <w:bottom w:val="none" w:sz="0" w:space="0" w:color="auto"/>
        <w:right w:val="none" w:sz="0" w:space="0" w:color="auto"/>
      </w:divBdr>
    </w:div>
    <w:div w:id="1585795037">
      <w:bodyDiv w:val="1"/>
      <w:marLeft w:val="0"/>
      <w:marRight w:val="0"/>
      <w:marTop w:val="0"/>
      <w:marBottom w:val="0"/>
      <w:divBdr>
        <w:top w:val="none" w:sz="0" w:space="0" w:color="auto"/>
        <w:left w:val="none" w:sz="0" w:space="0" w:color="auto"/>
        <w:bottom w:val="none" w:sz="0" w:space="0" w:color="auto"/>
        <w:right w:val="none" w:sz="0" w:space="0" w:color="auto"/>
      </w:divBdr>
    </w:div>
    <w:div w:id="1589387369">
      <w:bodyDiv w:val="1"/>
      <w:marLeft w:val="0"/>
      <w:marRight w:val="0"/>
      <w:marTop w:val="0"/>
      <w:marBottom w:val="0"/>
      <w:divBdr>
        <w:top w:val="none" w:sz="0" w:space="0" w:color="auto"/>
        <w:left w:val="none" w:sz="0" w:space="0" w:color="auto"/>
        <w:bottom w:val="none" w:sz="0" w:space="0" w:color="auto"/>
        <w:right w:val="none" w:sz="0" w:space="0" w:color="auto"/>
      </w:divBdr>
    </w:div>
    <w:div w:id="1589846241">
      <w:bodyDiv w:val="1"/>
      <w:marLeft w:val="0"/>
      <w:marRight w:val="0"/>
      <w:marTop w:val="0"/>
      <w:marBottom w:val="0"/>
      <w:divBdr>
        <w:top w:val="none" w:sz="0" w:space="0" w:color="auto"/>
        <w:left w:val="none" w:sz="0" w:space="0" w:color="auto"/>
        <w:bottom w:val="none" w:sz="0" w:space="0" w:color="auto"/>
        <w:right w:val="none" w:sz="0" w:space="0" w:color="auto"/>
      </w:divBdr>
    </w:div>
    <w:div w:id="1590238568">
      <w:bodyDiv w:val="1"/>
      <w:marLeft w:val="0"/>
      <w:marRight w:val="0"/>
      <w:marTop w:val="0"/>
      <w:marBottom w:val="0"/>
      <w:divBdr>
        <w:top w:val="none" w:sz="0" w:space="0" w:color="auto"/>
        <w:left w:val="none" w:sz="0" w:space="0" w:color="auto"/>
        <w:bottom w:val="none" w:sz="0" w:space="0" w:color="auto"/>
        <w:right w:val="none" w:sz="0" w:space="0" w:color="auto"/>
      </w:divBdr>
    </w:div>
    <w:div w:id="1595749207">
      <w:bodyDiv w:val="1"/>
      <w:marLeft w:val="0"/>
      <w:marRight w:val="0"/>
      <w:marTop w:val="0"/>
      <w:marBottom w:val="0"/>
      <w:divBdr>
        <w:top w:val="none" w:sz="0" w:space="0" w:color="auto"/>
        <w:left w:val="none" w:sz="0" w:space="0" w:color="auto"/>
        <w:bottom w:val="none" w:sz="0" w:space="0" w:color="auto"/>
        <w:right w:val="none" w:sz="0" w:space="0" w:color="auto"/>
      </w:divBdr>
    </w:div>
    <w:div w:id="1598172440">
      <w:bodyDiv w:val="1"/>
      <w:marLeft w:val="0"/>
      <w:marRight w:val="0"/>
      <w:marTop w:val="0"/>
      <w:marBottom w:val="0"/>
      <w:divBdr>
        <w:top w:val="none" w:sz="0" w:space="0" w:color="auto"/>
        <w:left w:val="none" w:sz="0" w:space="0" w:color="auto"/>
        <w:bottom w:val="none" w:sz="0" w:space="0" w:color="auto"/>
        <w:right w:val="none" w:sz="0" w:space="0" w:color="auto"/>
      </w:divBdr>
    </w:div>
    <w:div w:id="1599485088">
      <w:bodyDiv w:val="1"/>
      <w:marLeft w:val="0"/>
      <w:marRight w:val="0"/>
      <w:marTop w:val="0"/>
      <w:marBottom w:val="0"/>
      <w:divBdr>
        <w:top w:val="none" w:sz="0" w:space="0" w:color="auto"/>
        <w:left w:val="none" w:sz="0" w:space="0" w:color="auto"/>
        <w:bottom w:val="none" w:sz="0" w:space="0" w:color="auto"/>
        <w:right w:val="none" w:sz="0" w:space="0" w:color="auto"/>
      </w:divBdr>
    </w:div>
    <w:div w:id="1612467333">
      <w:bodyDiv w:val="1"/>
      <w:marLeft w:val="0"/>
      <w:marRight w:val="0"/>
      <w:marTop w:val="0"/>
      <w:marBottom w:val="0"/>
      <w:divBdr>
        <w:top w:val="none" w:sz="0" w:space="0" w:color="auto"/>
        <w:left w:val="none" w:sz="0" w:space="0" w:color="auto"/>
        <w:bottom w:val="none" w:sz="0" w:space="0" w:color="auto"/>
        <w:right w:val="none" w:sz="0" w:space="0" w:color="auto"/>
      </w:divBdr>
    </w:div>
    <w:div w:id="1614441524">
      <w:bodyDiv w:val="1"/>
      <w:marLeft w:val="0"/>
      <w:marRight w:val="0"/>
      <w:marTop w:val="0"/>
      <w:marBottom w:val="0"/>
      <w:divBdr>
        <w:top w:val="none" w:sz="0" w:space="0" w:color="auto"/>
        <w:left w:val="none" w:sz="0" w:space="0" w:color="auto"/>
        <w:bottom w:val="none" w:sz="0" w:space="0" w:color="auto"/>
        <w:right w:val="none" w:sz="0" w:space="0" w:color="auto"/>
      </w:divBdr>
    </w:div>
    <w:div w:id="1618873708">
      <w:bodyDiv w:val="1"/>
      <w:marLeft w:val="0"/>
      <w:marRight w:val="0"/>
      <w:marTop w:val="0"/>
      <w:marBottom w:val="0"/>
      <w:divBdr>
        <w:top w:val="none" w:sz="0" w:space="0" w:color="auto"/>
        <w:left w:val="none" w:sz="0" w:space="0" w:color="auto"/>
        <w:bottom w:val="none" w:sz="0" w:space="0" w:color="auto"/>
        <w:right w:val="none" w:sz="0" w:space="0" w:color="auto"/>
      </w:divBdr>
    </w:div>
    <w:div w:id="1620138368">
      <w:bodyDiv w:val="1"/>
      <w:marLeft w:val="0"/>
      <w:marRight w:val="0"/>
      <w:marTop w:val="0"/>
      <w:marBottom w:val="0"/>
      <w:divBdr>
        <w:top w:val="none" w:sz="0" w:space="0" w:color="auto"/>
        <w:left w:val="none" w:sz="0" w:space="0" w:color="auto"/>
        <w:bottom w:val="none" w:sz="0" w:space="0" w:color="auto"/>
        <w:right w:val="none" w:sz="0" w:space="0" w:color="auto"/>
      </w:divBdr>
      <w:divsChild>
        <w:div w:id="19011137">
          <w:marLeft w:val="274"/>
          <w:marRight w:val="0"/>
          <w:marTop w:val="0"/>
          <w:marBottom w:val="0"/>
          <w:divBdr>
            <w:top w:val="none" w:sz="0" w:space="0" w:color="auto"/>
            <w:left w:val="none" w:sz="0" w:space="0" w:color="auto"/>
            <w:bottom w:val="none" w:sz="0" w:space="0" w:color="auto"/>
            <w:right w:val="none" w:sz="0" w:space="0" w:color="auto"/>
          </w:divBdr>
        </w:div>
        <w:div w:id="171997257">
          <w:marLeft w:val="994"/>
          <w:marRight w:val="0"/>
          <w:marTop w:val="0"/>
          <w:marBottom w:val="0"/>
          <w:divBdr>
            <w:top w:val="none" w:sz="0" w:space="0" w:color="auto"/>
            <w:left w:val="none" w:sz="0" w:space="0" w:color="auto"/>
            <w:bottom w:val="none" w:sz="0" w:space="0" w:color="auto"/>
            <w:right w:val="none" w:sz="0" w:space="0" w:color="auto"/>
          </w:divBdr>
        </w:div>
        <w:div w:id="307518771">
          <w:marLeft w:val="994"/>
          <w:marRight w:val="0"/>
          <w:marTop w:val="0"/>
          <w:marBottom w:val="0"/>
          <w:divBdr>
            <w:top w:val="none" w:sz="0" w:space="0" w:color="auto"/>
            <w:left w:val="none" w:sz="0" w:space="0" w:color="auto"/>
            <w:bottom w:val="none" w:sz="0" w:space="0" w:color="auto"/>
            <w:right w:val="none" w:sz="0" w:space="0" w:color="auto"/>
          </w:divBdr>
        </w:div>
        <w:div w:id="348875501">
          <w:marLeft w:val="274"/>
          <w:marRight w:val="0"/>
          <w:marTop w:val="0"/>
          <w:marBottom w:val="0"/>
          <w:divBdr>
            <w:top w:val="none" w:sz="0" w:space="0" w:color="auto"/>
            <w:left w:val="none" w:sz="0" w:space="0" w:color="auto"/>
            <w:bottom w:val="none" w:sz="0" w:space="0" w:color="auto"/>
            <w:right w:val="none" w:sz="0" w:space="0" w:color="auto"/>
          </w:divBdr>
        </w:div>
        <w:div w:id="470442718">
          <w:marLeft w:val="994"/>
          <w:marRight w:val="0"/>
          <w:marTop w:val="0"/>
          <w:marBottom w:val="0"/>
          <w:divBdr>
            <w:top w:val="none" w:sz="0" w:space="0" w:color="auto"/>
            <w:left w:val="none" w:sz="0" w:space="0" w:color="auto"/>
            <w:bottom w:val="none" w:sz="0" w:space="0" w:color="auto"/>
            <w:right w:val="none" w:sz="0" w:space="0" w:color="auto"/>
          </w:divBdr>
        </w:div>
        <w:div w:id="493960558">
          <w:marLeft w:val="994"/>
          <w:marRight w:val="0"/>
          <w:marTop w:val="0"/>
          <w:marBottom w:val="0"/>
          <w:divBdr>
            <w:top w:val="none" w:sz="0" w:space="0" w:color="auto"/>
            <w:left w:val="none" w:sz="0" w:space="0" w:color="auto"/>
            <w:bottom w:val="none" w:sz="0" w:space="0" w:color="auto"/>
            <w:right w:val="none" w:sz="0" w:space="0" w:color="auto"/>
          </w:divBdr>
        </w:div>
        <w:div w:id="499933397">
          <w:marLeft w:val="274"/>
          <w:marRight w:val="0"/>
          <w:marTop w:val="0"/>
          <w:marBottom w:val="0"/>
          <w:divBdr>
            <w:top w:val="none" w:sz="0" w:space="0" w:color="auto"/>
            <w:left w:val="none" w:sz="0" w:space="0" w:color="auto"/>
            <w:bottom w:val="none" w:sz="0" w:space="0" w:color="auto"/>
            <w:right w:val="none" w:sz="0" w:space="0" w:color="auto"/>
          </w:divBdr>
        </w:div>
        <w:div w:id="596908855">
          <w:marLeft w:val="274"/>
          <w:marRight w:val="0"/>
          <w:marTop w:val="0"/>
          <w:marBottom w:val="0"/>
          <w:divBdr>
            <w:top w:val="none" w:sz="0" w:space="0" w:color="auto"/>
            <w:left w:val="none" w:sz="0" w:space="0" w:color="auto"/>
            <w:bottom w:val="none" w:sz="0" w:space="0" w:color="auto"/>
            <w:right w:val="none" w:sz="0" w:space="0" w:color="auto"/>
          </w:divBdr>
        </w:div>
        <w:div w:id="701126120">
          <w:marLeft w:val="274"/>
          <w:marRight w:val="0"/>
          <w:marTop w:val="0"/>
          <w:marBottom w:val="0"/>
          <w:divBdr>
            <w:top w:val="none" w:sz="0" w:space="0" w:color="auto"/>
            <w:left w:val="none" w:sz="0" w:space="0" w:color="auto"/>
            <w:bottom w:val="none" w:sz="0" w:space="0" w:color="auto"/>
            <w:right w:val="none" w:sz="0" w:space="0" w:color="auto"/>
          </w:divBdr>
        </w:div>
        <w:div w:id="818419253">
          <w:marLeft w:val="994"/>
          <w:marRight w:val="0"/>
          <w:marTop w:val="0"/>
          <w:marBottom w:val="0"/>
          <w:divBdr>
            <w:top w:val="none" w:sz="0" w:space="0" w:color="auto"/>
            <w:left w:val="none" w:sz="0" w:space="0" w:color="auto"/>
            <w:bottom w:val="none" w:sz="0" w:space="0" w:color="auto"/>
            <w:right w:val="none" w:sz="0" w:space="0" w:color="auto"/>
          </w:divBdr>
        </w:div>
        <w:div w:id="831145508">
          <w:marLeft w:val="994"/>
          <w:marRight w:val="0"/>
          <w:marTop w:val="0"/>
          <w:marBottom w:val="0"/>
          <w:divBdr>
            <w:top w:val="none" w:sz="0" w:space="0" w:color="auto"/>
            <w:left w:val="none" w:sz="0" w:space="0" w:color="auto"/>
            <w:bottom w:val="none" w:sz="0" w:space="0" w:color="auto"/>
            <w:right w:val="none" w:sz="0" w:space="0" w:color="auto"/>
          </w:divBdr>
        </w:div>
        <w:div w:id="870650367">
          <w:marLeft w:val="274"/>
          <w:marRight w:val="0"/>
          <w:marTop w:val="0"/>
          <w:marBottom w:val="0"/>
          <w:divBdr>
            <w:top w:val="none" w:sz="0" w:space="0" w:color="auto"/>
            <w:left w:val="none" w:sz="0" w:space="0" w:color="auto"/>
            <w:bottom w:val="none" w:sz="0" w:space="0" w:color="auto"/>
            <w:right w:val="none" w:sz="0" w:space="0" w:color="auto"/>
          </w:divBdr>
        </w:div>
        <w:div w:id="976646642">
          <w:marLeft w:val="274"/>
          <w:marRight w:val="0"/>
          <w:marTop w:val="0"/>
          <w:marBottom w:val="0"/>
          <w:divBdr>
            <w:top w:val="none" w:sz="0" w:space="0" w:color="auto"/>
            <w:left w:val="none" w:sz="0" w:space="0" w:color="auto"/>
            <w:bottom w:val="none" w:sz="0" w:space="0" w:color="auto"/>
            <w:right w:val="none" w:sz="0" w:space="0" w:color="auto"/>
          </w:divBdr>
        </w:div>
        <w:div w:id="1100179984">
          <w:marLeft w:val="994"/>
          <w:marRight w:val="0"/>
          <w:marTop w:val="0"/>
          <w:marBottom w:val="0"/>
          <w:divBdr>
            <w:top w:val="none" w:sz="0" w:space="0" w:color="auto"/>
            <w:left w:val="none" w:sz="0" w:space="0" w:color="auto"/>
            <w:bottom w:val="none" w:sz="0" w:space="0" w:color="auto"/>
            <w:right w:val="none" w:sz="0" w:space="0" w:color="auto"/>
          </w:divBdr>
        </w:div>
        <w:div w:id="1115713078">
          <w:marLeft w:val="274"/>
          <w:marRight w:val="0"/>
          <w:marTop w:val="0"/>
          <w:marBottom w:val="0"/>
          <w:divBdr>
            <w:top w:val="none" w:sz="0" w:space="0" w:color="auto"/>
            <w:left w:val="none" w:sz="0" w:space="0" w:color="auto"/>
            <w:bottom w:val="none" w:sz="0" w:space="0" w:color="auto"/>
            <w:right w:val="none" w:sz="0" w:space="0" w:color="auto"/>
          </w:divBdr>
        </w:div>
        <w:div w:id="1130977311">
          <w:marLeft w:val="994"/>
          <w:marRight w:val="0"/>
          <w:marTop w:val="0"/>
          <w:marBottom w:val="0"/>
          <w:divBdr>
            <w:top w:val="none" w:sz="0" w:space="0" w:color="auto"/>
            <w:left w:val="none" w:sz="0" w:space="0" w:color="auto"/>
            <w:bottom w:val="none" w:sz="0" w:space="0" w:color="auto"/>
            <w:right w:val="none" w:sz="0" w:space="0" w:color="auto"/>
          </w:divBdr>
        </w:div>
        <w:div w:id="1264876943">
          <w:marLeft w:val="994"/>
          <w:marRight w:val="0"/>
          <w:marTop w:val="0"/>
          <w:marBottom w:val="0"/>
          <w:divBdr>
            <w:top w:val="none" w:sz="0" w:space="0" w:color="auto"/>
            <w:left w:val="none" w:sz="0" w:space="0" w:color="auto"/>
            <w:bottom w:val="none" w:sz="0" w:space="0" w:color="auto"/>
            <w:right w:val="none" w:sz="0" w:space="0" w:color="auto"/>
          </w:divBdr>
        </w:div>
        <w:div w:id="1270551867">
          <w:marLeft w:val="274"/>
          <w:marRight w:val="0"/>
          <w:marTop w:val="0"/>
          <w:marBottom w:val="0"/>
          <w:divBdr>
            <w:top w:val="none" w:sz="0" w:space="0" w:color="auto"/>
            <w:left w:val="none" w:sz="0" w:space="0" w:color="auto"/>
            <w:bottom w:val="none" w:sz="0" w:space="0" w:color="auto"/>
            <w:right w:val="none" w:sz="0" w:space="0" w:color="auto"/>
          </w:divBdr>
        </w:div>
        <w:div w:id="1271622862">
          <w:marLeft w:val="274"/>
          <w:marRight w:val="0"/>
          <w:marTop w:val="0"/>
          <w:marBottom w:val="0"/>
          <w:divBdr>
            <w:top w:val="none" w:sz="0" w:space="0" w:color="auto"/>
            <w:left w:val="none" w:sz="0" w:space="0" w:color="auto"/>
            <w:bottom w:val="none" w:sz="0" w:space="0" w:color="auto"/>
            <w:right w:val="none" w:sz="0" w:space="0" w:color="auto"/>
          </w:divBdr>
        </w:div>
        <w:div w:id="1288897066">
          <w:marLeft w:val="274"/>
          <w:marRight w:val="0"/>
          <w:marTop w:val="0"/>
          <w:marBottom w:val="0"/>
          <w:divBdr>
            <w:top w:val="none" w:sz="0" w:space="0" w:color="auto"/>
            <w:left w:val="none" w:sz="0" w:space="0" w:color="auto"/>
            <w:bottom w:val="none" w:sz="0" w:space="0" w:color="auto"/>
            <w:right w:val="none" w:sz="0" w:space="0" w:color="auto"/>
          </w:divBdr>
        </w:div>
        <w:div w:id="1385985051">
          <w:marLeft w:val="274"/>
          <w:marRight w:val="0"/>
          <w:marTop w:val="0"/>
          <w:marBottom w:val="0"/>
          <w:divBdr>
            <w:top w:val="none" w:sz="0" w:space="0" w:color="auto"/>
            <w:left w:val="none" w:sz="0" w:space="0" w:color="auto"/>
            <w:bottom w:val="none" w:sz="0" w:space="0" w:color="auto"/>
            <w:right w:val="none" w:sz="0" w:space="0" w:color="auto"/>
          </w:divBdr>
        </w:div>
        <w:div w:id="1459838309">
          <w:marLeft w:val="274"/>
          <w:marRight w:val="0"/>
          <w:marTop w:val="0"/>
          <w:marBottom w:val="0"/>
          <w:divBdr>
            <w:top w:val="none" w:sz="0" w:space="0" w:color="auto"/>
            <w:left w:val="none" w:sz="0" w:space="0" w:color="auto"/>
            <w:bottom w:val="none" w:sz="0" w:space="0" w:color="auto"/>
            <w:right w:val="none" w:sz="0" w:space="0" w:color="auto"/>
          </w:divBdr>
        </w:div>
        <w:div w:id="1535995000">
          <w:marLeft w:val="274"/>
          <w:marRight w:val="0"/>
          <w:marTop w:val="0"/>
          <w:marBottom w:val="0"/>
          <w:divBdr>
            <w:top w:val="none" w:sz="0" w:space="0" w:color="auto"/>
            <w:left w:val="none" w:sz="0" w:space="0" w:color="auto"/>
            <w:bottom w:val="none" w:sz="0" w:space="0" w:color="auto"/>
            <w:right w:val="none" w:sz="0" w:space="0" w:color="auto"/>
          </w:divBdr>
        </w:div>
        <w:div w:id="1545751858">
          <w:marLeft w:val="994"/>
          <w:marRight w:val="0"/>
          <w:marTop w:val="0"/>
          <w:marBottom w:val="0"/>
          <w:divBdr>
            <w:top w:val="none" w:sz="0" w:space="0" w:color="auto"/>
            <w:left w:val="none" w:sz="0" w:space="0" w:color="auto"/>
            <w:bottom w:val="none" w:sz="0" w:space="0" w:color="auto"/>
            <w:right w:val="none" w:sz="0" w:space="0" w:color="auto"/>
          </w:divBdr>
        </w:div>
        <w:div w:id="1624773877">
          <w:marLeft w:val="994"/>
          <w:marRight w:val="0"/>
          <w:marTop w:val="0"/>
          <w:marBottom w:val="0"/>
          <w:divBdr>
            <w:top w:val="none" w:sz="0" w:space="0" w:color="auto"/>
            <w:left w:val="none" w:sz="0" w:space="0" w:color="auto"/>
            <w:bottom w:val="none" w:sz="0" w:space="0" w:color="auto"/>
            <w:right w:val="none" w:sz="0" w:space="0" w:color="auto"/>
          </w:divBdr>
        </w:div>
        <w:div w:id="1671566140">
          <w:marLeft w:val="274"/>
          <w:marRight w:val="0"/>
          <w:marTop w:val="0"/>
          <w:marBottom w:val="0"/>
          <w:divBdr>
            <w:top w:val="none" w:sz="0" w:space="0" w:color="auto"/>
            <w:left w:val="none" w:sz="0" w:space="0" w:color="auto"/>
            <w:bottom w:val="none" w:sz="0" w:space="0" w:color="auto"/>
            <w:right w:val="none" w:sz="0" w:space="0" w:color="auto"/>
          </w:divBdr>
        </w:div>
        <w:div w:id="1838493779">
          <w:marLeft w:val="360"/>
          <w:marRight w:val="0"/>
          <w:marTop w:val="0"/>
          <w:marBottom w:val="0"/>
          <w:divBdr>
            <w:top w:val="none" w:sz="0" w:space="0" w:color="auto"/>
            <w:left w:val="none" w:sz="0" w:space="0" w:color="auto"/>
            <w:bottom w:val="none" w:sz="0" w:space="0" w:color="auto"/>
            <w:right w:val="none" w:sz="0" w:space="0" w:color="auto"/>
          </w:divBdr>
        </w:div>
        <w:div w:id="1843474686">
          <w:marLeft w:val="994"/>
          <w:marRight w:val="0"/>
          <w:marTop w:val="0"/>
          <w:marBottom w:val="0"/>
          <w:divBdr>
            <w:top w:val="none" w:sz="0" w:space="0" w:color="auto"/>
            <w:left w:val="none" w:sz="0" w:space="0" w:color="auto"/>
            <w:bottom w:val="none" w:sz="0" w:space="0" w:color="auto"/>
            <w:right w:val="none" w:sz="0" w:space="0" w:color="auto"/>
          </w:divBdr>
        </w:div>
        <w:div w:id="1882815492">
          <w:marLeft w:val="360"/>
          <w:marRight w:val="0"/>
          <w:marTop w:val="0"/>
          <w:marBottom w:val="0"/>
          <w:divBdr>
            <w:top w:val="none" w:sz="0" w:space="0" w:color="auto"/>
            <w:left w:val="none" w:sz="0" w:space="0" w:color="auto"/>
            <w:bottom w:val="none" w:sz="0" w:space="0" w:color="auto"/>
            <w:right w:val="none" w:sz="0" w:space="0" w:color="auto"/>
          </w:divBdr>
        </w:div>
        <w:div w:id="1887376894">
          <w:marLeft w:val="274"/>
          <w:marRight w:val="0"/>
          <w:marTop w:val="0"/>
          <w:marBottom w:val="0"/>
          <w:divBdr>
            <w:top w:val="none" w:sz="0" w:space="0" w:color="auto"/>
            <w:left w:val="none" w:sz="0" w:space="0" w:color="auto"/>
            <w:bottom w:val="none" w:sz="0" w:space="0" w:color="auto"/>
            <w:right w:val="none" w:sz="0" w:space="0" w:color="auto"/>
          </w:divBdr>
        </w:div>
        <w:div w:id="2071270065">
          <w:marLeft w:val="274"/>
          <w:marRight w:val="0"/>
          <w:marTop w:val="0"/>
          <w:marBottom w:val="0"/>
          <w:divBdr>
            <w:top w:val="none" w:sz="0" w:space="0" w:color="auto"/>
            <w:left w:val="none" w:sz="0" w:space="0" w:color="auto"/>
            <w:bottom w:val="none" w:sz="0" w:space="0" w:color="auto"/>
            <w:right w:val="none" w:sz="0" w:space="0" w:color="auto"/>
          </w:divBdr>
        </w:div>
        <w:div w:id="2115589478">
          <w:marLeft w:val="274"/>
          <w:marRight w:val="0"/>
          <w:marTop w:val="0"/>
          <w:marBottom w:val="0"/>
          <w:divBdr>
            <w:top w:val="none" w:sz="0" w:space="0" w:color="auto"/>
            <w:left w:val="none" w:sz="0" w:space="0" w:color="auto"/>
            <w:bottom w:val="none" w:sz="0" w:space="0" w:color="auto"/>
            <w:right w:val="none" w:sz="0" w:space="0" w:color="auto"/>
          </w:divBdr>
        </w:div>
        <w:div w:id="2127195558">
          <w:marLeft w:val="274"/>
          <w:marRight w:val="0"/>
          <w:marTop w:val="0"/>
          <w:marBottom w:val="0"/>
          <w:divBdr>
            <w:top w:val="none" w:sz="0" w:space="0" w:color="auto"/>
            <w:left w:val="none" w:sz="0" w:space="0" w:color="auto"/>
            <w:bottom w:val="none" w:sz="0" w:space="0" w:color="auto"/>
            <w:right w:val="none" w:sz="0" w:space="0" w:color="auto"/>
          </w:divBdr>
        </w:div>
      </w:divsChild>
    </w:div>
    <w:div w:id="1620454484">
      <w:bodyDiv w:val="1"/>
      <w:marLeft w:val="0"/>
      <w:marRight w:val="0"/>
      <w:marTop w:val="0"/>
      <w:marBottom w:val="0"/>
      <w:divBdr>
        <w:top w:val="none" w:sz="0" w:space="0" w:color="auto"/>
        <w:left w:val="none" w:sz="0" w:space="0" w:color="auto"/>
        <w:bottom w:val="none" w:sz="0" w:space="0" w:color="auto"/>
        <w:right w:val="none" w:sz="0" w:space="0" w:color="auto"/>
      </w:divBdr>
      <w:divsChild>
        <w:div w:id="195656297">
          <w:marLeft w:val="0"/>
          <w:marRight w:val="0"/>
          <w:marTop w:val="0"/>
          <w:marBottom w:val="0"/>
          <w:divBdr>
            <w:top w:val="none" w:sz="0" w:space="0" w:color="auto"/>
            <w:left w:val="none" w:sz="0" w:space="0" w:color="auto"/>
            <w:bottom w:val="none" w:sz="0" w:space="0" w:color="auto"/>
            <w:right w:val="none" w:sz="0" w:space="0" w:color="auto"/>
          </w:divBdr>
          <w:divsChild>
            <w:div w:id="1116873631">
              <w:marLeft w:val="0"/>
              <w:marRight w:val="0"/>
              <w:marTop w:val="0"/>
              <w:marBottom w:val="0"/>
              <w:divBdr>
                <w:top w:val="none" w:sz="0" w:space="0" w:color="auto"/>
                <w:left w:val="none" w:sz="0" w:space="0" w:color="auto"/>
                <w:bottom w:val="none" w:sz="0" w:space="0" w:color="auto"/>
                <w:right w:val="none" w:sz="0" w:space="0" w:color="auto"/>
              </w:divBdr>
            </w:div>
          </w:divsChild>
        </w:div>
        <w:div w:id="220092943">
          <w:marLeft w:val="0"/>
          <w:marRight w:val="0"/>
          <w:marTop w:val="0"/>
          <w:marBottom w:val="0"/>
          <w:divBdr>
            <w:top w:val="none" w:sz="0" w:space="0" w:color="auto"/>
            <w:left w:val="none" w:sz="0" w:space="0" w:color="auto"/>
            <w:bottom w:val="none" w:sz="0" w:space="0" w:color="auto"/>
            <w:right w:val="none" w:sz="0" w:space="0" w:color="auto"/>
          </w:divBdr>
          <w:divsChild>
            <w:div w:id="892738609">
              <w:marLeft w:val="0"/>
              <w:marRight w:val="0"/>
              <w:marTop w:val="0"/>
              <w:marBottom w:val="0"/>
              <w:divBdr>
                <w:top w:val="none" w:sz="0" w:space="0" w:color="auto"/>
                <w:left w:val="none" w:sz="0" w:space="0" w:color="auto"/>
                <w:bottom w:val="none" w:sz="0" w:space="0" w:color="auto"/>
                <w:right w:val="none" w:sz="0" w:space="0" w:color="auto"/>
              </w:divBdr>
            </w:div>
          </w:divsChild>
        </w:div>
        <w:div w:id="252473116">
          <w:marLeft w:val="0"/>
          <w:marRight w:val="0"/>
          <w:marTop w:val="0"/>
          <w:marBottom w:val="0"/>
          <w:divBdr>
            <w:top w:val="none" w:sz="0" w:space="0" w:color="auto"/>
            <w:left w:val="none" w:sz="0" w:space="0" w:color="auto"/>
            <w:bottom w:val="none" w:sz="0" w:space="0" w:color="auto"/>
            <w:right w:val="none" w:sz="0" w:space="0" w:color="auto"/>
          </w:divBdr>
          <w:divsChild>
            <w:div w:id="329874177">
              <w:marLeft w:val="0"/>
              <w:marRight w:val="0"/>
              <w:marTop w:val="0"/>
              <w:marBottom w:val="0"/>
              <w:divBdr>
                <w:top w:val="none" w:sz="0" w:space="0" w:color="auto"/>
                <w:left w:val="none" w:sz="0" w:space="0" w:color="auto"/>
                <w:bottom w:val="none" w:sz="0" w:space="0" w:color="auto"/>
                <w:right w:val="none" w:sz="0" w:space="0" w:color="auto"/>
              </w:divBdr>
            </w:div>
          </w:divsChild>
        </w:div>
        <w:div w:id="765271082">
          <w:marLeft w:val="0"/>
          <w:marRight w:val="0"/>
          <w:marTop w:val="0"/>
          <w:marBottom w:val="0"/>
          <w:divBdr>
            <w:top w:val="none" w:sz="0" w:space="0" w:color="auto"/>
            <w:left w:val="none" w:sz="0" w:space="0" w:color="auto"/>
            <w:bottom w:val="none" w:sz="0" w:space="0" w:color="auto"/>
            <w:right w:val="none" w:sz="0" w:space="0" w:color="auto"/>
          </w:divBdr>
          <w:divsChild>
            <w:div w:id="1056272940">
              <w:marLeft w:val="0"/>
              <w:marRight w:val="0"/>
              <w:marTop w:val="0"/>
              <w:marBottom w:val="0"/>
              <w:divBdr>
                <w:top w:val="none" w:sz="0" w:space="0" w:color="auto"/>
                <w:left w:val="none" w:sz="0" w:space="0" w:color="auto"/>
                <w:bottom w:val="none" w:sz="0" w:space="0" w:color="auto"/>
                <w:right w:val="none" w:sz="0" w:space="0" w:color="auto"/>
              </w:divBdr>
            </w:div>
          </w:divsChild>
        </w:div>
        <w:div w:id="772674539">
          <w:marLeft w:val="0"/>
          <w:marRight w:val="0"/>
          <w:marTop w:val="0"/>
          <w:marBottom w:val="0"/>
          <w:divBdr>
            <w:top w:val="none" w:sz="0" w:space="0" w:color="auto"/>
            <w:left w:val="none" w:sz="0" w:space="0" w:color="auto"/>
            <w:bottom w:val="none" w:sz="0" w:space="0" w:color="auto"/>
            <w:right w:val="none" w:sz="0" w:space="0" w:color="auto"/>
          </w:divBdr>
          <w:divsChild>
            <w:div w:id="129810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06680">
      <w:bodyDiv w:val="1"/>
      <w:marLeft w:val="0"/>
      <w:marRight w:val="0"/>
      <w:marTop w:val="0"/>
      <w:marBottom w:val="0"/>
      <w:divBdr>
        <w:top w:val="none" w:sz="0" w:space="0" w:color="auto"/>
        <w:left w:val="none" w:sz="0" w:space="0" w:color="auto"/>
        <w:bottom w:val="none" w:sz="0" w:space="0" w:color="auto"/>
        <w:right w:val="none" w:sz="0" w:space="0" w:color="auto"/>
      </w:divBdr>
    </w:div>
    <w:div w:id="1627349032">
      <w:bodyDiv w:val="1"/>
      <w:marLeft w:val="0"/>
      <w:marRight w:val="0"/>
      <w:marTop w:val="0"/>
      <w:marBottom w:val="0"/>
      <w:divBdr>
        <w:top w:val="none" w:sz="0" w:space="0" w:color="auto"/>
        <w:left w:val="none" w:sz="0" w:space="0" w:color="auto"/>
        <w:bottom w:val="none" w:sz="0" w:space="0" w:color="auto"/>
        <w:right w:val="none" w:sz="0" w:space="0" w:color="auto"/>
      </w:divBdr>
    </w:div>
    <w:div w:id="1628663597">
      <w:bodyDiv w:val="1"/>
      <w:marLeft w:val="0"/>
      <w:marRight w:val="0"/>
      <w:marTop w:val="0"/>
      <w:marBottom w:val="0"/>
      <w:divBdr>
        <w:top w:val="none" w:sz="0" w:space="0" w:color="auto"/>
        <w:left w:val="none" w:sz="0" w:space="0" w:color="auto"/>
        <w:bottom w:val="none" w:sz="0" w:space="0" w:color="auto"/>
        <w:right w:val="none" w:sz="0" w:space="0" w:color="auto"/>
      </w:divBdr>
    </w:div>
    <w:div w:id="1629386417">
      <w:bodyDiv w:val="1"/>
      <w:marLeft w:val="0"/>
      <w:marRight w:val="0"/>
      <w:marTop w:val="0"/>
      <w:marBottom w:val="0"/>
      <w:divBdr>
        <w:top w:val="none" w:sz="0" w:space="0" w:color="auto"/>
        <w:left w:val="none" w:sz="0" w:space="0" w:color="auto"/>
        <w:bottom w:val="none" w:sz="0" w:space="0" w:color="auto"/>
        <w:right w:val="none" w:sz="0" w:space="0" w:color="auto"/>
      </w:divBdr>
    </w:div>
    <w:div w:id="1631937954">
      <w:bodyDiv w:val="1"/>
      <w:marLeft w:val="0"/>
      <w:marRight w:val="0"/>
      <w:marTop w:val="0"/>
      <w:marBottom w:val="0"/>
      <w:divBdr>
        <w:top w:val="none" w:sz="0" w:space="0" w:color="auto"/>
        <w:left w:val="none" w:sz="0" w:space="0" w:color="auto"/>
        <w:bottom w:val="none" w:sz="0" w:space="0" w:color="auto"/>
        <w:right w:val="none" w:sz="0" w:space="0" w:color="auto"/>
      </w:divBdr>
      <w:divsChild>
        <w:div w:id="760643088">
          <w:marLeft w:val="446"/>
          <w:marRight w:val="0"/>
          <w:marTop w:val="200"/>
          <w:marBottom w:val="0"/>
          <w:divBdr>
            <w:top w:val="none" w:sz="0" w:space="0" w:color="auto"/>
            <w:left w:val="none" w:sz="0" w:space="0" w:color="auto"/>
            <w:bottom w:val="none" w:sz="0" w:space="0" w:color="auto"/>
            <w:right w:val="none" w:sz="0" w:space="0" w:color="auto"/>
          </w:divBdr>
        </w:div>
        <w:div w:id="1173184899">
          <w:marLeft w:val="446"/>
          <w:marRight w:val="0"/>
          <w:marTop w:val="200"/>
          <w:marBottom w:val="0"/>
          <w:divBdr>
            <w:top w:val="none" w:sz="0" w:space="0" w:color="auto"/>
            <w:left w:val="none" w:sz="0" w:space="0" w:color="auto"/>
            <w:bottom w:val="none" w:sz="0" w:space="0" w:color="auto"/>
            <w:right w:val="none" w:sz="0" w:space="0" w:color="auto"/>
          </w:divBdr>
        </w:div>
      </w:divsChild>
    </w:div>
    <w:div w:id="1633904559">
      <w:bodyDiv w:val="1"/>
      <w:marLeft w:val="0"/>
      <w:marRight w:val="0"/>
      <w:marTop w:val="0"/>
      <w:marBottom w:val="0"/>
      <w:divBdr>
        <w:top w:val="none" w:sz="0" w:space="0" w:color="auto"/>
        <w:left w:val="none" w:sz="0" w:space="0" w:color="auto"/>
        <w:bottom w:val="none" w:sz="0" w:space="0" w:color="auto"/>
        <w:right w:val="none" w:sz="0" w:space="0" w:color="auto"/>
      </w:divBdr>
      <w:divsChild>
        <w:div w:id="1789161863">
          <w:marLeft w:val="274"/>
          <w:marRight w:val="0"/>
          <w:marTop w:val="0"/>
          <w:marBottom w:val="0"/>
          <w:divBdr>
            <w:top w:val="none" w:sz="0" w:space="0" w:color="auto"/>
            <w:left w:val="none" w:sz="0" w:space="0" w:color="auto"/>
            <w:bottom w:val="none" w:sz="0" w:space="0" w:color="auto"/>
            <w:right w:val="none" w:sz="0" w:space="0" w:color="auto"/>
          </w:divBdr>
        </w:div>
      </w:divsChild>
    </w:div>
    <w:div w:id="1636718213">
      <w:bodyDiv w:val="1"/>
      <w:marLeft w:val="0"/>
      <w:marRight w:val="0"/>
      <w:marTop w:val="0"/>
      <w:marBottom w:val="0"/>
      <w:divBdr>
        <w:top w:val="none" w:sz="0" w:space="0" w:color="auto"/>
        <w:left w:val="none" w:sz="0" w:space="0" w:color="auto"/>
        <w:bottom w:val="none" w:sz="0" w:space="0" w:color="auto"/>
        <w:right w:val="none" w:sz="0" w:space="0" w:color="auto"/>
      </w:divBdr>
    </w:div>
    <w:div w:id="1639610876">
      <w:bodyDiv w:val="1"/>
      <w:marLeft w:val="0"/>
      <w:marRight w:val="0"/>
      <w:marTop w:val="0"/>
      <w:marBottom w:val="0"/>
      <w:divBdr>
        <w:top w:val="none" w:sz="0" w:space="0" w:color="auto"/>
        <w:left w:val="none" w:sz="0" w:space="0" w:color="auto"/>
        <w:bottom w:val="none" w:sz="0" w:space="0" w:color="auto"/>
        <w:right w:val="none" w:sz="0" w:space="0" w:color="auto"/>
      </w:divBdr>
    </w:div>
    <w:div w:id="1646396170">
      <w:bodyDiv w:val="1"/>
      <w:marLeft w:val="0"/>
      <w:marRight w:val="0"/>
      <w:marTop w:val="0"/>
      <w:marBottom w:val="0"/>
      <w:divBdr>
        <w:top w:val="none" w:sz="0" w:space="0" w:color="auto"/>
        <w:left w:val="none" w:sz="0" w:space="0" w:color="auto"/>
        <w:bottom w:val="none" w:sz="0" w:space="0" w:color="auto"/>
        <w:right w:val="none" w:sz="0" w:space="0" w:color="auto"/>
      </w:divBdr>
    </w:div>
    <w:div w:id="1651789552">
      <w:bodyDiv w:val="1"/>
      <w:marLeft w:val="0"/>
      <w:marRight w:val="0"/>
      <w:marTop w:val="0"/>
      <w:marBottom w:val="0"/>
      <w:divBdr>
        <w:top w:val="none" w:sz="0" w:space="0" w:color="auto"/>
        <w:left w:val="none" w:sz="0" w:space="0" w:color="auto"/>
        <w:bottom w:val="none" w:sz="0" w:space="0" w:color="auto"/>
        <w:right w:val="none" w:sz="0" w:space="0" w:color="auto"/>
      </w:divBdr>
    </w:div>
    <w:div w:id="1655716787">
      <w:bodyDiv w:val="1"/>
      <w:marLeft w:val="0"/>
      <w:marRight w:val="0"/>
      <w:marTop w:val="0"/>
      <w:marBottom w:val="0"/>
      <w:divBdr>
        <w:top w:val="none" w:sz="0" w:space="0" w:color="auto"/>
        <w:left w:val="none" w:sz="0" w:space="0" w:color="auto"/>
        <w:bottom w:val="none" w:sz="0" w:space="0" w:color="auto"/>
        <w:right w:val="none" w:sz="0" w:space="0" w:color="auto"/>
      </w:divBdr>
      <w:divsChild>
        <w:div w:id="144473013">
          <w:marLeft w:val="360"/>
          <w:marRight w:val="0"/>
          <w:marTop w:val="0"/>
          <w:marBottom w:val="0"/>
          <w:divBdr>
            <w:top w:val="none" w:sz="0" w:space="0" w:color="auto"/>
            <w:left w:val="none" w:sz="0" w:space="0" w:color="auto"/>
            <w:bottom w:val="none" w:sz="0" w:space="0" w:color="auto"/>
            <w:right w:val="none" w:sz="0" w:space="0" w:color="auto"/>
          </w:divBdr>
        </w:div>
        <w:div w:id="1751807401">
          <w:marLeft w:val="360"/>
          <w:marRight w:val="0"/>
          <w:marTop w:val="0"/>
          <w:marBottom w:val="0"/>
          <w:divBdr>
            <w:top w:val="none" w:sz="0" w:space="0" w:color="auto"/>
            <w:left w:val="none" w:sz="0" w:space="0" w:color="auto"/>
            <w:bottom w:val="none" w:sz="0" w:space="0" w:color="auto"/>
            <w:right w:val="none" w:sz="0" w:space="0" w:color="auto"/>
          </w:divBdr>
        </w:div>
        <w:div w:id="1817525363">
          <w:marLeft w:val="360"/>
          <w:marRight w:val="0"/>
          <w:marTop w:val="0"/>
          <w:marBottom w:val="0"/>
          <w:divBdr>
            <w:top w:val="none" w:sz="0" w:space="0" w:color="auto"/>
            <w:left w:val="none" w:sz="0" w:space="0" w:color="auto"/>
            <w:bottom w:val="none" w:sz="0" w:space="0" w:color="auto"/>
            <w:right w:val="none" w:sz="0" w:space="0" w:color="auto"/>
          </w:divBdr>
        </w:div>
      </w:divsChild>
    </w:div>
    <w:div w:id="1655841617">
      <w:bodyDiv w:val="1"/>
      <w:marLeft w:val="0"/>
      <w:marRight w:val="0"/>
      <w:marTop w:val="0"/>
      <w:marBottom w:val="0"/>
      <w:divBdr>
        <w:top w:val="none" w:sz="0" w:space="0" w:color="auto"/>
        <w:left w:val="none" w:sz="0" w:space="0" w:color="auto"/>
        <w:bottom w:val="none" w:sz="0" w:space="0" w:color="auto"/>
        <w:right w:val="none" w:sz="0" w:space="0" w:color="auto"/>
      </w:divBdr>
      <w:divsChild>
        <w:div w:id="899168440">
          <w:marLeft w:val="360"/>
          <w:marRight w:val="0"/>
          <w:marTop w:val="0"/>
          <w:marBottom w:val="0"/>
          <w:divBdr>
            <w:top w:val="none" w:sz="0" w:space="0" w:color="auto"/>
            <w:left w:val="none" w:sz="0" w:space="0" w:color="auto"/>
            <w:bottom w:val="none" w:sz="0" w:space="0" w:color="auto"/>
            <w:right w:val="none" w:sz="0" w:space="0" w:color="auto"/>
          </w:divBdr>
        </w:div>
        <w:div w:id="1559242572">
          <w:marLeft w:val="360"/>
          <w:marRight w:val="0"/>
          <w:marTop w:val="0"/>
          <w:marBottom w:val="0"/>
          <w:divBdr>
            <w:top w:val="none" w:sz="0" w:space="0" w:color="auto"/>
            <w:left w:val="none" w:sz="0" w:space="0" w:color="auto"/>
            <w:bottom w:val="none" w:sz="0" w:space="0" w:color="auto"/>
            <w:right w:val="none" w:sz="0" w:space="0" w:color="auto"/>
          </w:divBdr>
        </w:div>
      </w:divsChild>
    </w:div>
    <w:div w:id="1656840011">
      <w:bodyDiv w:val="1"/>
      <w:marLeft w:val="0"/>
      <w:marRight w:val="0"/>
      <w:marTop w:val="0"/>
      <w:marBottom w:val="0"/>
      <w:divBdr>
        <w:top w:val="none" w:sz="0" w:space="0" w:color="auto"/>
        <w:left w:val="none" w:sz="0" w:space="0" w:color="auto"/>
        <w:bottom w:val="none" w:sz="0" w:space="0" w:color="auto"/>
        <w:right w:val="none" w:sz="0" w:space="0" w:color="auto"/>
      </w:divBdr>
    </w:div>
    <w:div w:id="1658878698">
      <w:bodyDiv w:val="1"/>
      <w:marLeft w:val="0"/>
      <w:marRight w:val="0"/>
      <w:marTop w:val="0"/>
      <w:marBottom w:val="0"/>
      <w:divBdr>
        <w:top w:val="none" w:sz="0" w:space="0" w:color="auto"/>
        <w:left w:val="none" w:sz="0" w:space="0" w:color="auto"/>
        <w:bottom w:val="none" w:sz="0" w:space="0" w:color="auto"/>
        <w:right w:val="none" w:sz="0" w:space="0" w:color="auto"/>
      </w:divBdr>
      <w:divsChild>
        <w:div w:id="553388183">
          <w:marLeft w:val="360"/>
          <w:marRight w:val="0"/>
          <w:marTop w:val="0"/>
          <w:marBottom w:val="0"/>
          <w:divBdr>
            <w:top w:val="none" w:sz="0" w:space="0" w:color="auto"/>
            <w:left w:val="none" w:sz="0" w:space="0" w:color="auto"/>
            <w:bottom w:val="none" w:sz="0" w:space="0" w:color="auto"/>
            <w:right w:val="none" w:sz="0" w:space="0" w:color="auto"/>
          </w:divBdr>
        </w:div>
        <w:div w:id="2138989968">
          <w:marLeft w:val="360"/>
          <w:marRight w:val="0"/>
          <w:marTop w:val="0"/>
          <w:marBottom w:val="0"/>
          <w:divBdr>
            <w:top w:val="none" w:sz="0" w:space="0" w:color="auto"/>
            <w:left w:val="none" w:sz="0" w:space="0" w:color="auto"/>
            <w:bottom w:val="none" w:sz="0" w:space="0" w:color="auto"/>
            <w:right w:val="none" w:sz="0" w:space="0" w:color="auto"/>
          </w:divBdr>
        </w:div>
      </w:divsChild>
    </w:div>
    <w:div w:id="1659459777">
      <w:bodyDiv w:val="1"/>
      <w:marLeft w:val="0"/>
      <w:marRight w:val="0"/>
      <w:marTop w:val="0"/>
      <w:marBottom w:val="0"/>
      <w:divBdr>
        <w:top w:val="none" w:sz="0" w:space="0" w:color="auto"/>
        <w:left w:val="none" w:sz="0" w:space="0" w:color="auto"/>
        <w:bottom w:val="none" w:sz="0" w:space="0" w:color="auto"/>
        <w:right w:val="none" w:sz="0" w:space="0" w:color="auto"/>
      </w:divBdr>
    </w:div>
    <w:div w:id="1665282874">
      <w:bodyDiv w:val="1"/>
      <w:marLeft w:val="0"/>
      <w:marRight w:val="0"/>
      <w:marTop w:val="0"/>
      <w:marBottom w:val="0"/>
      <w:divBdr>
        <w:top w:val="none" w:sz="0" w:space="0" w:color="auto"/>
        <w:left w:val="none" w:sz="0" w:space="0" w:color="auto"/>
        <w:bottom w:val="none" w:sz="0" w:space="0" w:color="auto"/>
        <w:right w:val="none" w:sz="0" w:space="0" w:color="auto"/>
      </w:divBdr>
    </w:div>
    <w:div w:id="1670867638">
      <w:bodyDiv w:val="1"/>
      <w:marLeft w:val="0"/>
      <w:marRight w:val="0"/>
      <w:marTop w:val="0"/>
      <w:marBottom w:val="0"/>
      <w:divBdr>
        <w:top w:val="none" w:sz="0" w:space="0" w:color="auto"/>
        <w:left w:val="none" w:sz="0" w:space="0" w:color="auto"/>
        <w:bottom w:val="none" w:sz="0" w:space="0" w:color="auto"/>
        <w:right w:val="none" w:sz="0" w:space="0" w:color="auto"/>
      </w:divBdr>
    </w:div>
    <w:div w:id="1676423133">
      <w:bodyDiv w:val="1"/>
      <w:marLeft w:val="0"/>
      <w:marRight w:val="0"/>
      <w:marTop w:val="0"/>
      <w:marBottom w:val="0"/>
      <w:divBdr>
        <w:top w:val="none" w:sz="0" w:space="0" w:color="auto"/>
        <w:left w:val="none" w:sz="0" w:space="0" w:color="auto"/>
        <w:bottom w:val="none" w:sz="0" w:space="0" w:color="auto"/>
        <w:right w:val="none" w:sz="0" w:space="0" w:color="auto"/>
      </w:divBdr>
    </w:div>
    <w:div w:id="1684477647">
      <w:bodyDiv w:val="1"/>
      <w:marLeft w:val="0"/>
      <w:marRight w:val="0"/>
      <w:marTop w:val="0"/>
      <w:marBottom w:val="0"/>
      <w:divBdr>
        <w:top w:val="none" w:sz="0" w:space="0" w:color="auto"/>
        <w:left w:val="none" w:sz="0" w:space="0" w:color="auto"/>
        <w:bottom w:val="none" w:sz="0" w:space="0" w:color="auto"/>
        <w:right w:val="none" w:sz="0" w:space="0" w:color="auto"/>
      </w:divBdr>
    </w:div>
    <w:div w:id="1685667086">
      <w:bodyDiv w:val="1"/>
      <w:marLeft w:val="0"/>
      <w:marRight w:val="0"/>
      <w:marTop w:val="0"/>
      <w:marBottom w:val="0"/>
      <w:divBdr>
        <w:top w:val="none" w:sz="0" w:space="0" w:color="auto"/>
        <w:left w:val="none" w:sz="0" w:space="0" w:color="auto"/>
        <w:bottom w:val="none" w:sz="0" w:space="0" w:color="auto"/>
        <w:right w:val="none" w:sz="0" w:space="0" w:color="auto"/>
      </w:divBdr>
      <w:divsChild>
        <w:div w:id="101459759">
          <w:marLeft w:val="1714"/>
          <w:marRight w:val="0"/>
          <w:marTop w:val="0"/>
          <w:marBottom w:val="0"/>
          <w:divBdr>
            <w:top w:val="none" w:sz="0" w:space="0" w:color="auto"/>
            <w:left w:val="none" w:sz="0" w:space="0" w:color="auto"/>
            <w:bottom w:val="none" w:sz="0" w:space="0" w:color="auto"/>
            <w:right w:val="none" w:sz="0" w:space="0" w:color="auto"/>
          </w:divBdr>
        </w:div>
        <w:div w:id="333067427">
          <w:marLeft w:val="274"/>
          <w:marRight w:val="0"/>
          <w:marTop w:val="0"/>
          <w:marBottom w:val="0"/>
          <w:divBdr>
            <w:top w:val="none" w:sz="0" w:space="0" w:color="auto"/>
            <w:left w:val="none" w:sz="0" w:space="0" w:color="auto"/>
            <w:bottom w:val="none" w:sz="0" w:space="0" w:color="auto"/>
            <w:right w:val="none" w:sz="0" w:space="0" w:color="auto"/>
          </w:divBdr>
        </w:div>
        <w:div w:id="347683263">
          <w:marLeft w:val="274"/>
          <w:marRight w:val="0"/>
          <w:marTop w:val="0"/>
          <w:marBottom w:val="0"/>
          <w:divBdr>
            <w:top w:val="none" w:sz="0" w:space="0" w:color="auto"/>
            <w:left w:val="none" w:sz="0" w:space="0" w:color="auto"/>
            <w:bottom w:val="none" w:sz="0" w:space="0" w:color="auto"/>
            <w:right w:val="none" w:sz="0" w:space="0" w:color="auto"/>
          </w:divBdr>
        </w:div>
        <w:div w:id="463472362">
          <w:marLeft w:val="1714"/>
          <w:marRight w:val="0"/>
          <w:marTop w:val="0"/>
          <w:marBottom w:val="0"/>
          <w:divBdr>
            <w:top w:val="none" w:sz="0" w:space="0" w:color="auto"/>
            <w:left w:val="none" w:sz="0" w:space="0" w:color="auto"/>
            <w:bottom w:val="none" w:sz="0" w:space="0" w:color="auto"/>
            <w:right w:val="none" w:sz="0" w:space="0" w:color="auto"/>
          </w:divBdr>
        </w:div>
        <w:div w:id="638917284">
          <w:marLeft w:val="1714"/>
          <w:marRight w:val="0"/>
          <w:marTop w:val="0"/>
          <w:marBottom w:val="0"/>
          <w:divBdr>
            <w:top w:val="none" w:sz="0" w:space="0" w:color="auto"/>
            <w:left w:val="none" w:sz="0" w:space="0" w:color="auto"/>
            <w:bottom w:val="none" w:sz="0" w:space="0" w:color="auto"/>
            <w:right w:val="none" w:sz="0" w:space="0" w:color="auto"/>
          </w:divBdr>
        </w:div>
        <w:div w:id="926035843">
          <w:marLeft w:val="1714"/>
          <w:marRight w:val="0"/>
          <w:marTop w:val="0"/>
          <w:marBottom w:val="0"/>
          <w:divBdr>
            <w:top w:val="none" w:sz="0" w:space="0" w:color="auto"/>
            <w:left w:val="none" w:sz="0" w:space="0" w:color="auto"/>
            <w:bottom w:val="none" w:sz="0" w:space="0" w:color="auto"/>
            <w:right w:val="none" w:sz="0" w:space="0" w:color="auto"/>
          </w:divBdr>
        </w:div>
        <w:div w:id="1237399490">
          <w:marLeft w:val="994"/>
          <w:marRight w:val="0"/>
          <w:marTop w:val="0"/>
          <w:marBottom w:val="0"/>
          <w:divBdr>
            <w:top w:val="none" w:sz="0" w:space="0" w:color="auto"/>
            <w:left w:val="none" w:sz="0" w:space="0" w:color="auto"/>
            <w:bottom w:val="none" w:sz="0" w:space="0" w:color="auto"/>
            <w:right w:val="none" w:sz="0" w:space="0" w:color="auto"/>
          </w:divBdr>
        </w:div>
        <w:div w:id="1508980736">
          <w:marLeft w:val="1714"/>
          <w:marRight w:val="0"/>
          <w:marTop w:val="0"/>
          <w:marBottom w:val="0"/>
          <w:divBdr>
            <w:top w:val="none" w:sz="0" w:space="0" w:color="auto"/>
            <w:left w:val="none" w:sz="0" w:space="0" w:color="auto"/>
            <w:bottom w:val="none" w:sz="0" w:space="0" w:color="auto"/>
            <w:right w:val="none" w:sz="0" w:space="0" w:color="auto"/>
          </w:divBdr>
        </w:div>
        <w:div w:id="1523547915">
          <w:marLeft w:val="1714"/>
          <w:marRight w:val="0"/>
          <w:marTop w:val="0"/>
          <w:marBottom w:val="0"/>
          <w:divBdr>
            <w:top w:val="none" w:sz="0" w:space="0" w:color="auto"/>
            <w:left w:val="none" w:sz="0" w:space="0" w:color="auto"/>
            <w:bottom w:val="none" w:sz="0" w:space="0" w:color="auto"/>
            <w:right w:val="none" w:sz="0" w:space="0" w:color="auto"/>
          </w:divBdr>
        </w:div>
        <w:div w:id="1551840078">
          <w:marLeft w:val="994"/>
          <w:marRight w:val="0"/>
          <w:marTop w:val="0"/>
          <w:marBottom w:val="0"/>
          <w:divBdr>
            <w:top w:val="none" w:sz="0" w:space="0" w:color="auto"/>
            <w:left w:val="none" w:sz="0" w:space="0" w:color="auto"/>
            <w:bottom w:val="none" w:sz="0" w:space="0" w:color="auto"/>
            <w:right w:val="none" w:sz="0" w:space="0" w:color="auto"/>
          </w:divBdr>
        </w:div>
        <w:div w:id="2142771308">
          <w:marLeft w:val="274"/>
          <w:marRight w:val="0"/>
          <w:marTop w:val="0"/>
          <w:marBottom w:val="0"/>
          <w:divBdr>
            <w:top w:val="none" w:sz="0" w:space="0" w:color="auto"/>
            <w:left w:val="none" w:sz="0" w:space="0" w:color="auto"/>
            <w:bottom w:val="none" w:sz="0" w:space="0" w:color="auto"/>
            <w:right w:val="none" w:sz="0" w:space="0" w:color="auto"/>
          </w:divBdr>
        </w:div>
      </w:divsChild>
    </w:div>
    <w:div w:id="1692947419">
      <w:bodyDiv w:val="1"/>
      <w:marLeft w:val="0"/>
      <w:marRight w:val="0"/>
      <w:marTop w:val="0"/>
      <w:marBottom w:val="0"/>
      <w:divBdr>
        <w:top w:val="none" w:sz="0" w:space="0" w:color="auto"/>
        <w:left w:val="none" w:sz="0" w:space="0" w:color="auto"/>
        <w:bottom w:val="none" w:sz="0" w:space="0" w:color="auto"/>
        <w:right w:val="none" w:sz="0" w:space="0" w:color="auto"/>
      </w:divBdr>
    </w:div>
    <w:div w:id="1694113449">
      <w:bodyDiv w:val="1"/>
      <w:marLeft w:val="0"/>
      <w:marRight w:val="0"/>
      <w:marTop w:val="0"/>
      <w:marBottom w:val="0"/>
      <w:divBdr>
        <w:top w:val="none" w:sz="0" w:space="0" w:color="auto"/>
        <w:left w:val="none" w:sz="0" w:space="0" w:color="auto"/>
        <w:bottom w:val="none" w:sz="0" w:space="0" w:color="auto"/>
        <w:right w:val="none" w:sz="0" w:space="0" w:color="auto"/>
      </w:divBdr>
    </w:div>
    <w:div w:id="1697733861">
      <w:bodyDiv w:val="1"/>
      <w:marLeft w:val="0"/>
      <w:marRight w:val="0"/>
      <w:marTop w:val="0"/>
      <w:marBottom w:val="0"/>
      <w:divBdr>
        <w:top w:val="none" w:sz="0" w:space="0" w:color="auto"/>
        <w:left w:val="none" w:sz="0" w:space="0" w:color="auto"/>
        <w:bottom w:val="none" w:sz="0" w:space="0" w:color="auto"/>
        <w:right w:val="none" w:sz="0" w:space="0" w:color="auto"/>
      </w:divBdr>
    </w:div>
    <w:div w:id="1698236175">
      <w:bodyDiv w:val="1"/>
      <w:marLeft w:val="0"/>
      <w:marRight w:val="0"/>
      <w:marTop w:val="0"/>
      <w:marBottom w:val="0"/>
      <w:divBdr>
        <w:top w:val="none" w:sz="0" w:space="0" w:color="auto"/>
        <w:left w:val="none" w:sz="0" w:space="0" w:color="auto"/>
        <w:bottom w:val="none" w:sz="0" w:space="0" w:color="auto"/>
        <w:right w:val="none" w:sz="0" w:space="0" w:color="auto"/>
      </w:divBdr>
    </w:div>
    <w:div w:id="1698503903">
      <w:bodyDiv w:val="1"/>
      <w:marLeft w:val="0"/>
      <w:marRight w:val="0"/>
      <w:marTop w:val="0"/>
      <w:marBottom w:val="0"/>
      <w:divBdr>
        <w:top w:val="none" w:sz="0" w:space="0" w:color="auto"/>
        <w:left w:val="none" w:sz="0" w:space="0" w:color="auto"/>
        <w:bottom w:val="none" w:sz="0" w:space="0" w:color="auto"/>
        <w:right w:val="none" w:sz="0" w:space="0" w:color="auto"/>
      </w:divBdr>
    </w:div>
    <w:div w:id="1700551068">
      <w:bodyDiv w:val="1"/>
      <w:marLeft w:val="0"/>
      <w:marRight w:val="0"/>
      <w:marTop w:val="0"/>
      <w:marBottom w:val="0"/>
      <w:divBdr>
        <w:top w:val="none" w:sz="0" w:space="0" w:color="auto"/>
        <w:left w:val="none" w:sz="0" w:space="0" w:color="auto"/>
        <w:bottom w:val="none" w:sz="0" w:space="0" w:color="auto"/>
        <w:right w:val="none" w:sz="0" w:space="0" w:color="auto"/>
      </w:divBdr>
    </w:div>
    <w:div w:id="1706058734">
      <w:bodyDiv w:val="1"/>
      <w:marLeft w:val="0"/>
      <w:marRight w:val="0"/>
      <w:marTop w:val="0"/>
      <w:marBottom w:val="0"/>
      <w:divBdr>
        <w:top w:val="none" w:sz="0" w:space="0" w:color="auto"/>
        <w:left w:val="none" w:sz="0" w:space="0" w:color="auto"/>
        <w:bottom w:val="none" w:sz="0" w:space="0" w:color="auto"/>
        <w:right w:val="none" w:sz="0" w:space="0" w:color="auto"/>
      </w:divBdr>
      <w:divsChild>
        <w:div w:id="584072842">
          <w:marLeft w:val="274"/>
          <w:marRight w:val="0"/>
          <w:marTop w:val="0"/>
          <w:marBottom w:val="0"/>
          <w:divBdr>
            <w:top w:val="none" w:sz="0" w:space="0" w:color="auto"/>
            <w:left w:val="none" w:sz="0" w:space="0" w:color="auto"/>
            <w:bottom w:val="none" w:sz="0" w:space="0" w:color="auto"/>
            <w:right w:val="none" w:sz="0" w:space="0" w:color="auto"/>
          </w:divBdr>
        </w:div>
        <w:div w:id="664207647">
          <w:marLeft w:val="274"/>
          <w:marRight w:val="0"/>
          <w:marTop w:val="0"/>
          <w:marBottom w:val="0"/>
          <w:divBdr>
            <w:top w:val="none" w:sz="0" w:space="0" w:color="auto"/>
            <w:left w:val="none" w:sz="0" w:space="0" w:color="auto"/>
            <w:bottom w:val="none" w:sz="0" w:space="0" w:color="auto"/>
            <w:right w:val="none" w:sz="0" w:space="0" w:color="auto"/>
          </w:divBdr>
        </w:div>
        <w:div w:id="721944842">
          <w:marLeft w:val="274"/>
          <w:marRight w:val="0"/>
          <w:marTop w:val="0"/>
          <w:marBottom w:val="0"/>
          <w:divBdr>
            <w:top w:val="none" w:sz="0" w:space="0" w:color="auto"/>
            <w:left w:val="none" w:sz="0" w:space="0" w:color="auto"/>
            <w:bottom w:val="none" w:sz="0" w:space="0" w:color="auto"/>
            <w:right w:val="none" w:sz="0" w:space="0" w:color="auto"/>
          </w:divBdr>
        </w:div>
        <w:div w:id="797988844">
          <w:marLeft w:val="274"/>
          <w:marRight w:val="0"/>
          <w:marTop w:val="0"/>
          <w:marBottom w:val="0"/>
          <w:divBdr>
            <w:top w:val="none" w:sz="0" w:space="0" w:color="auto"/>
            <w:left w:val="none" w:sz="0" w:space="0" w:color="auto"/>
            <w:bottom w:val="none" w:sz="0" w:space="0" w:color="auto"/>
            <w:right w:val="none" w:sz="0" w:space="0" w:color="auto"/>
          </w:divBdr>
        </w:div>
        <w:div w:id="822088360">
          <w:marLeft w:val="274"/>
          <w:marRight w:val="0"/>
          <w:marTop w:val="0"/>
          <w:marBottom w:val="0"/>
          <w:divBdr>
            <w:top w:val="none" w:sz="0" w:space="0" w:color="auto"/>
            <w:left w:val="none" w:sz="0" w:space="0" w:color="auto"/>
            <w:bottom w:val="none" w:sz="0" w:space="0" w:color="auto"/>
            <w:right w:val="none" w:sz="0" w:space="0" w:color="auto"/>
          </w:divBdr>
        </w:div>
        <w:div w:id="947082800">
          <w:marLeft w:val="274"/>
          <w:marRight w:val="0"/>
          <w:marTop w:val="0"/>
          <w:marBottom w:val="0"/>
          <w:divBdr>
            <w:top w:val="none" w:sz="0" w:space="0" w:color="auto"/>
            <w:left w:val="none" w:sz="0" w:space="0" w:color="auto"/>
            <w:bottom w:val="none" w:sz="0" w:space="0" w:color="auto"/>
            <w:right w:val="none" w:sz="0" w:space="0" w:color="auto"/>
          </w:divBdr>
        </w:div>
        <w:div w:id="1013343263">
          <w:marLeft w:val="274"/>
          <w:marRight w:val="0"/>
          <w:marTop w:val="0"/>
          <w:marBottom w:val="0"/>
          <w:divBdr>
            <w:top w:val="none" w:sz="0" w:space="0" w:color="auto"/>
            <w:left w:val="none" w:sz="0" w:space="0" w:color="auto"/>
            <w:bottom w:val="none" w:sz="0" w:space="0" w:color="auto"/>
            <w:right w:val="none" w:sz="0" w:space="0" w:color="auto"/>
          </w:divBdr>
        </w:div>
        <w:div w:id="1421484216">
          <w:marLeft w:val="274"/>
          <w:marRight w:val="0"/>
          <w:marTop w:val="0"/>
          <w:marBottom w:val="0"/>
          <w:divBdr>
            <w:top w:val="none" w:sz="0" w:space="0" w:color="auto"/>
            <w:left w:val="none" w:sz="0" w:space="0" w:color="auto"/>
            <w:bottom w:val="none" w:sz="0" w:space="0" w:color="auto"/>
            <w:right w:val="none" w:sz="0" w:space="0" w:color="auto"/>
          </w:divBdr>
        </w:div>
        <w:div w:id="1422219245">
          <w:marLeft w:val="274"/>
          <w:marRight w:val="0"/>
          <w:marTop w:val="0"/>
          <w:marBottom w:val="0"/>
          <w:divBdr>
            <w:top w:val="none" w:sz="0" w:space="0" w:color="auto"/>
            <w:left w:val="none" w:sz="0" w:space="0" w:color="auto"/>
            <w:bottom w:val="none" w:sz="0" w:space="0" w:color="auto"/>
            <w:right w:val="none" w:sz="0" w:space="0" w:color="auto"/>
          </w:divBdr>
        </w:div>
        <w:div w:id="1454132577">
          <w:marLeft w:val="274"/>
          <w:marRight w:val="0"/>
          <w:marTop w:val="0"/>
          <w:marBottom w:val="0"/>
          <w:divBdr>
            <w:top w:val="none" w:sz="0" w:space="0" w:color="auto"/>
            <w:left w:val="none" w:sz="0" w:space="0" w:color="auto"/>
            <w:bottom w:val="none" w:sz="0" w:space="0" w:color="auto"/>
            <w:right w:val="none" w:sz="0" w:space="0" w:color="auto"/>
          </w:divBdr>
        </w:div>
        <w:div w:id="2078820593">
          <w:marLeft w:val="274"/>
          <w:marRight w:val="0"/>
          <w:marTop w:val="0"/>
          <w:marBottom w:val="0"/>
          <w:divBdr>
            <w:top w:val="none" w:sz="0" w:space="0" w:color="auto"/>
            <w:left w:val="none" w:sz="0" w:space="0" w:color="auto"/>
            <w:bottom w:val="none" w:sz="0" w:space="0" w:color="auto"/>
            <w:right w:val="none" w:sz="0" w:space="0" w:color="auto"/>
          </w:divBdr>
        </w:div>
      </w:divsChild>
    </w:div>
    <w:div w:id="1706325570">
      <w:bodyDiv w:val="1"/>
      <w:marLeft w:val="0"/>
      <w:marRight w:val="0"/>
      <w:marTop w:val="0"/>
      <w:marBottom w:val="0"/>
      <w:divBdr>
        <w:top w:val="none" w:sz="0" w:space="0" w:color="auto"/>
        <w:left w:val="none" w:sz="0" w:space="0" w:color="auto"/>
        <w:bottom w:val="none" w:sz="0" w:space="0" w:color="auto"/>
        <w:right w:val="none" w:sz="0" w:space="0" w:color="auto"/>
      </w:divBdr>
    </w:div>
    <w:div w:id="1713771041">
      <w:bodyDiv w:val="1"/>
      <w:marLeft w:val="0"/>
      <w:marRight w:val="0"/>
      <w:marTop w:val="0"/>
      <w:marBottom w:val="0"/>
      <w:divBdr>
        <w:top w:val="none" w:sz="0" w:space="0" w:color="auto"/>
        <w:left w:val="none" w:sz="0" w:space="0" w:color="auto"/>
        <w:bottom w:val="none" w:sz="0" w:space="0" w:color="auto"/>
        <w:right w:val="none" w:sz="0" w:space="0" w:color="auto"/>
      </w:divBdr>
    </w:div>
    <w:div w:id="1715812531">
      <w:bodyDiv w:val="1"/>
      <w:marLeft w:val="0"/>
      <w:marRight w:val="0"/>
      <w:marTop w:val="0"/>
      <w:marBottom w:val="0"/>
      <w:divBdr>
        <w:top w:val="none" w:sz="0" w:space="0" w:color="auto"/>
        <w:left w:val="none" w:sz="0" w:space="0" w:color="auto"/>
        <w:bottom w:val="none" w:sz="0" w:space="0" w:color="auto"/>
        <w:right w:val="none" w:sz="0" w:space="0" w:color="auto"/>
      </w:divBdr>
    </w:div>
    <w:div w:id="1717123576">
      <w:bodyDiv w:val="1"/>
      <w:marLeft w:val="0"/>
      <w:marRight w:val="0"/>
      <w:marTop w:val="0"/>
      <w:marBottom w:val="0"/>
      <w:divBdr>
        <w:top w:val="none" w:sz="0" w:space="0" w:color="auto"/>
        <w:left w:val="none" w:sz="0" w:space="0" w:color="auto"/>
        <w:bottom w:val="none" w:sz="0" w:space="0" w:color="auto"/>
        <w:right w:val="none" w:sz="0" w:space="0" w:color="auto"/>
      </w:divBdr>
      <w:divsChild>
        <w:div w:id="1152604972">
          <w:marLeft w:val="360"/>
          <w:marRight w:val="0"/>
          <w:marTop w:val="0"/>
          <w:marBottom w:val="0"/>
          <w:divBdr>
            <w:top w:val="none" w:sz="0" w:space="0" w:color="auto"/>
            <w:left w:val="none" w:sz="0" w:space="0" w:color="auto"/>
            <w:bottom w:val="none" w:sz="0" w:space="0" w:color="auto"/>
            <w:right w:val="none" w:sz="0" w:space="0" w:color="auto"/>
          </w:divBdr>
        </w:div>
        <w:div w:id="1629706346">
          <w:marLeft w:val="360"/>
          <w:marRight w:val="0"/>
          <w:marTop w:val="0"/>
          <w:marBottom w:val="0"/>
          <w:divBdr>
            <w:top w:val="none" w:sz="0" w:space="0" w:color="auto"/>
            <w:left w:val="none" w:sz="0" w:space="0" w:color="auto"/>
            <w:bottom w:val="none" w:sz="0" w:space="0" w:color="auto"/>
            <w:right w:val="none" w:sz="0" w:space="0" w:color="auto"/>
          </w:divBdr>
        </w:div>
      </w:divsChild>
    </w:div>
    <w:div w:id="1719352980">
      <w:bodyDiv w:val="1"/>
      <w:marLeft w:val="0"/>
      <w:marRight w:val="0"/>
      <w:marTop w:val="0"/>
      <w:marBottom w:val="0"/>
      <w:divBdr>
        <w:top w:val="none" w:sz="0" w:space="0" w:color="auto"/>
        <w:left w:val="none" w:sz="0" w:space="0" w:color="auto"/>
        <w:bottom w:val="none" w:sz="0" w:space="0" w:color="auto"/>
        <w:right w:val="none" w:sz="0" w:space="0" w:color="auto"/>
      </w:divBdr>
    </w:div>
    <w:div w:id="1728413478">
      <w:bodyDiv w:val="1"/>
      <w:marLeft w:val="0"/>
      <w:marRight w:val="0"/>
      <w:marTop w:val="0"/>
      <w:marBottom w:val="0"/>
      <w:divBdr>
        <w:top w:val="none" w:sz="0" w:space="0" w:color="auto"/>
        <w:left w:val="none" w:sz="0" w:space="0" w:color="auto"/>
        <w:bottom w:val="none" w:sz="0" w:space="0" w:color="auto"/>
        <w:right w:val="none" w:sz="0" w:space="0" w:color="auto"/>
      </w:divBdr>
    </w:div>
    <w:div w:id="1729717807">
      <w:bodyDiv w:val="1"/>
      <w:marLeft w:val="0"/>
      <w:marRight w:val="0"/>
      <w:marTop w:val="0"/>
      <w:marBottom w:val="0"/>
      <w:divBdr>
        <w:top w:val="none" w:sz="0" w:space="0" w:color="auto"/>
        <w:left w:val="none" w:sz="0" w:space="0" w:color="auto"/>
        <w:bottom w:val="none" w:sz="0" w:space="0" w:color="auto"/>
        <w:right w:val="none" w:sz="0" w:space="0" w:color="auto"/>
      </w:divBdr>
    </w:div>
    <w:div w:id="1734156228">
      <w:bodyDiv w:val="1"/>
      <w:marLeft w:val="0"/>
      <w:marRight w:val="0"/>
      <w:marTop w:val="0"/>
      <w:marBottom w:val="0"/>
      <w:divBdr>
        <w:top w:val="none" w:sz="0" w:space="0" w:color="auto"/>
        <w:left w:val="none" w:sz="0" w:space="0" w:color="auto"/>
        <w:bottom w:val="none" w:sz="0" w:space="0" w:color="auto"/>
        <w:right w:val="none" w:sz="0" w:space="0" w:color="auto"/>
      </w:divBdr>
    </w:div>
    <w:div w:id="1734546330">
      <w:bodyDiv w:val="1"/>
      <w:marLeft w:val="0"/>
      <w:marRight w:val="0"/>
      <w:marTop w:val="0"/>
      <w:marBottom w:val="0"/>
      <w:divBdr>
        <w:top w:val="none" w:sz="0" w:space="0" w:color="auto"/>
        <w:left w:val="none" w:sz="0" w:space="0" w:color="auto"/>
        <w:bottom w:val="none" w:sz="0" w:space="0" w:color="auto"/>
        <w:right w:val="none" w:sz="0" w:space="0" w:color="auto"/>
      </w:divBdr>
    </w:div>
    <w:div w:id="1735737670">
      <w:bodyDiv w:val="1"/>
      <w:marLeft w:val="0"/>
      <w:marRight w:val="0"/>
      <w:marTop w:val="0"/>
      <w:marBottom w:val="0"/>
      <w:divBdr>
        <w:top w:val="none" w:sz="0" w:space="0" w:color="auto"/>
        <w:left w:val="none" w:sz="0" w:space="0" w:color="auto"/>
        <w:bottom w:val="none" w:sz="0" w:space="0" w:color="auto"/>
        <w:right w:val="none" w:sz="0" w:space="0" w:color="auto"/>
      </w:divBdr>
      <w:divsChild>
        <w:div w:id="1004473856">
          <w:marLeft w:val="360"/>
          <w:marRight w:val="0"/>
          <w:marTop w:val="0"/>
          <w:marBottom w:val="0"/>
          <w:divBdr>
            <w:top w:val="none" w:sz="0" w:space="0" w:color="auto"/>
            <w:left w:val="none" w:sz="0" w:space="0" w:color="auto"/>
            <w:bottom w:val="none" w:sz="0" w:space="0" w:color="auto"/>
            <w:right w:val="none" w:sz="0" w:space="0" w:color="auto"/>
          </w:divBdr>
        </w:div>
        <w:div w:id="1223519257">
          <w:marLeft w:val="360"/>
          <w:marRight w:val="0"/>
          <w:marTop w:val="0"/>
          <w:marBottom w:val="0"/>
          <w:divBdr>
            <w:top w:val="none" w:sz="0" w:space="0" w:color="auto"/>
            <w:left w:val="none" w:sz="0" w:space="0" w:color="auto"/>
            <w:bottom w:val="none" w:sz="0" w:space="0" w:color="auto"/>
            <w:right w:val="none" w:sz="0" w:space="0" w:color="auto"/>
          </w:divBdr>
        </w:div>
        <w:div w:id="2082438726">
          <w:marLeft w:val="360"/>
          <w:marRight w:val="0"/>
          <w:marTop w:val="0"/>
          <w:marBottom w:val="0"/>
          <w:divBdr>
            <w:top w:val="none" w:sz="0" w:space="0" w:color="auto"/>
            <w:left w:val="none" w:sz="0" w:space="0" w:color="auto"/>
            <w:bottom w:val="none" w:sz="0" w:space="0" w:color="auto"/>
            <w:right w:val="none" w:sz="0" w:space="0" w:color="auto"/>
          </w:divBdr>
        </w:div>
      </w:divsChild>
    </w:div>
    <w:div w:id="1737897215">
      <w:bodyDiv w:val="1"/>
      <w:marLeft w:val="0"/>
      <w:marRight w:val="0"/>
      <w:marTop w:val="0"/>
      <w:marBottom w:val="0"/>
      <w:divBdr>
        <w:top w:val="none" w:sz="0" w:space="0" w:color="auto"/>
        <w:left w:val="none" w:sz="0" w:space="0" w:color="auto"/>
        <w:bottom w:val="none" w:sz="0" w:space="0" w:color="auto"/>
        <w:right w:val="none" w:sz="0" w:space="0" w:color="auto"/>
      </w:divBdr>
    </w:div>
    <w:div w:id="1739816251">
      <w:bodyDiv w:val="1"/>
      <w:marLeft w:val="0"/>
      <w:marRight w:val="0"/>
      <w:marTop w:val="0"/>
      <w:marBottom w:val="0"/>
      <w:divBdr>
        <w:top w:val="none" w:sz="0" w:space="0" w:color="auto"/>
        <w:left w:val="none" w:sz="0" w:space="0" w:color="auto"/>
        <w:bottom w:val="none" w:sz="0" w:space="0" w:color="auto"/>
        <w:right w:val="none" w:sz="0" w:space="0" w:color="auto"/>
      </w:divBdr>
      <w:divsChild>
        <w:div w:id="709111681">
          <w:marLeft w:val="360"/>
          <w:marRight w:val="0"/>
          <w:marTop w:val="0"/>
          <w:marBottom w:val="0"/>
          <w:divBdr>
            <w:top w:val="none" w:sz="0" w:space="0" w:color="auto"/>
            <w:left w:val="none" w:sz="0" w:space="0" w:color="auto"/>
            <w:bottom w:val="none" w:sz="0" w:space="0" w:color="auto"/>
            <w:right w:val="none" w:sz="0" w:space="0" w:color="auto"/>
          </w:divBdr>
        </w:div>
        <w:div w:id="1165820589">
          <w:marLeft w:val="360"/>
          <w:marRight w:val="0"/>
          <w:marTop w:val="0"/>
          <w:marBottom w:val="0"/>
          <w:divBdr>
            <w:top w:val="none" w:sz="0" w:space="0" w:color="auto"/>
            <w:left w:val="none" w:sz="0" w:space="0" w:color="auto"/>
            <w:bottom w:val="none" w:sz="0" w:space="0" w:color="auto"/>
            <w:right w:val="none" w:sz="0" w:space="0" w:color="auto"/>
          </w:divBdr>
        </w:div>
        <w:div w:id="1176337335">
          <w:marLeft w:val="360"/>
          <w:marRight w:val="0"/>
          <w:marTop w:val="0"/>
          <w:marBottom w:val="0"/>
          <w:divBdr>
            <w:top w:val="none" w:sz="0" w:space="0" w:color="auto"/>
            <w:left w:val="none" w:sz="0" w:space="0" w:color="auto"/>
            <w:bottom w:val="none" w:sz="0" w:space="0" w:color="auto"/>
            <w:right w:val="none" w:sz="0" w:space="0" w:color="auto"/>
          </w:divBdr>
        </w:div>
      </w:divsChild>
    </w:div>
    <w:div w:id="1747532032">
      <w:bodyDiv w:val="1"/>
      <w:marLeft w:val="0"/>
      <w:marRight w:val="0"/>
      <w:marTop w:val="0"/>
      <w:marBottom w:val="0"/>
      <w:divBdr>
        <w:top w:val="none" w:sz="0" w:space="0" w:color="auto"/>
        <w:left w:val="none" w:sz="0" w:space="0" w:color="auto"/>
        <w:bottom w:val="none" w:sz="0" w:space="0" w:color="auto"/>
        <w:right w:val="none" w:sz="0" w:space="0" w:color="auto"/>
      </w:divBdr>
      <w:divsChild>
        <w:div w:id="37047719">
          <w:marLeft w:val="274"/>
          <w:marRight w:val="0"/>
          <w:marTop w:val="0"/>
          <w:marBottom w:val="0"/>
          <w:divBdr>
            <w:top w:val="none" w:sz="0" w:space="0" w:color="auto"/>
            <w:left w:val="none" w:sz="0" w:space="0" w:color="auto"/>
            <w:bottom w:val="none" w:sz="0" w:space="0" w:color="auto"/>
            <w:right w:val="none" w:sz="0" w:space="0" w:color="auto"/>
          </w:divBdr>
        </w:div>
        <w:div w:id="1422331471">
          <w:marLeft w:val="274"/>
          <w:marRight w:val="0"/>
          <w:marTop w:val="0"/>
          <w:marBottom w:val="0"/>
          <w:divBdr>
            <w:top w:val="none" w:sz="0" w:space="0" w:color="auto"/>
            <w:left w:val="none" w:sz="0" w:space="0" w:color="auto"/>
            <w:bottom w:val="none" w:sz="0" w:space="0" w:color="auto"/>
            <w:right w:val="none" w:sz="0" w:space="0" w:color="auto"/>
          </w:divBdr>
        </w:div>
      </w:divsChild>
    </w:div>
    <w:div w:id="1751777729">
      <w:bodyDiv w:val="1"/>
      <w:marLeft w:val="0"/>
      <w:marRight w:val="0"/>
      <w:marTop w:val="0"/>
      <w:marBottom w:val="0"/>
      <w:divBdr>
        <w:top w:val="none" w:sz="0" w:space="0" w:color="auto"/>
        <w:left w:val="none" w:sz="0" w:space="0" w:color="auto"/>
        <w:bottom w:val="none" w:sz="0" w:space="0" w:color="auto"/>
        <w:right w:val="none" w:sz="0" w:space="0" w:color="auto"/>
      </w:divBdr>
    </w:div>
    <w:div w:id="1751805939">
      <w:bodyDiv w:val="1"/>
      <w:marLeft w:val="0"/>
      <w:marRight w:val="0"/>
      <w:marTop w:val="0"/>
      <w:marBottom w:val="0"/>
      <w:divBdr>
        <w:top w:val="none" w:sz="0" w:space="0" w:color="auto"/>
        <w:left w:val="none" w:sz="0" w:space="0" w:color="auto"/>
        <w:bottom w:val="none" w:sz="0" w:space="0" w:color="auto"/>
        <w:right w:val="none" w:sz="0" w:space="0" w:color="auto"/>
      </w:divBdr>
      <w:divsChild>
        <w:div w:id="72776945">
          <w:marLeft w:val="274"/>
          <w:marRight w:val="0"/>
          <w:marTop w:val="0"/>
          <w:marBottom w:val="0"/>
          <w:divBdr>
            <w:top w:val="none" w:sz="0" w:space="0" w:color="auto"/>
            <w:left w:val="none" w:sz="0" w:space="0" w:color="auto"/>
            <w:bottom w:val="none" w:sz="0" w:space="0" w:color="auto"/>
            <w:right w:val="none" w:sz="0" w:space="0" w:color="auto"/>
          </w:divBdr>
        </w:div>
        <w:div w:id="426579712">
          <w:marLeft w:val="274"/>
          <w:marRight w:val="0"/>
          <w:marTop w:val="0"/>
          <w:marBottom w:val="0"/>
          <w:divBdr>
            <w:top w:val="none" w:sz="0" w:space="0" w:color="auto"/>
            <w:left w:val="none" w:sz="0" w:space="0" w:color="auto"/>
            <w:bottom w:val="none" w:sz="0" w:space="0" w:color="auto"/>
            <w:right w:val="none" w:sz="0" w:space="0" w:color="auto"/>
          </w:divBdr>
        </w:div>
        <w:div w:id="1197236554">
          <w:marLeft w:val="274"/>
          <w:marRight w:val="0"/>
          <w:marTop w:val="0"/>
          <w:marBottom w:val="0"/>
          <w:divBdr>
            <w:top w:val="none" w:sz="0" w:space="0" w:color="auto"/>
            <w:left w:val="none" w:sz="0" w:space="0" w:color="auto"/>
            <w:bottom w:val="none" w:sz="0" w:space="0" w:color="auto"/>
            <w:right w:val="none" w:sz="0" w:space="0" w:color="auto"/>
          </w:divBdr>
        </w:div>
      </w:divsChild>
    </w:div>
    <w:div w:id="1754545165">
      <w:bodyDiv w:val="1"/>
      <w:marLeft w:val="0"/>
      <w:marRight w:val="0"/>
      <w:marTop w:val="0"/>
      <w:marBottom w:val="0"/>
      <w:divBdr>
        <w:top w:val="none" w:sz="0" w:space="0" w:color="auto"/>
        <w:left w:val="none" w:sz="0" w:space="0" w:color="auto"/>
        <w:bottom w:val="none" w:sz="0" w:space="0" w:color="auto"/>
        <w:right w:val="none" w:sz="0" w:space="0" w:color="auto"/>
      </w:divBdr>
    </w:div>
    <w:div w:id="1755778015">
      <w:bodyDiv w:val="1"/>
      <w:marLeft w:val="0"/>
      <w:marRight w:val="0"/>
      <w:marTop w:val="0"/>
      <w:marBottom w:val="0"/>
      <w:divBdr>
        <w:top w:val="none" w:sz="0" w:space="0" w:color="auto"/>
        <w:left w:val="none" w:sz="0" w:space="0" w:color="auto"/>
        <w:bottom w:val="none" w:sz="0" w:space="0" w:color="auto"/>
        <w:right w:val="none" w:sz="0" w:space="0" w:color="auto"/>
      </w:divBdr>
    </w:div>
    <w:div w:id="1757361607">
      <w:bodyDiv w:val="1"/>
      <w:marLeft w:val="0"/>
      <w:marRight w:val="0"/>
      <w:marTop w:val="0"/>
      <w:marBottom w:val="0"/>
      <w:divBdr>
        <w:top w:val="none" w:sz="0" w:space="0" w:color="auto"/>
        <w:left w:val="none" w:sz="0" w:space="0" w:color="auto"/>
        <w:bottom w:val="none" w:sz="0" w:space="0" w:color="auto"/>
        <w:right w:val="none" w:sz="0" w:space="0" w:color="auto"/>
      </w:divBdr>
    </w:div>
    <w:div w:id="1761481796">
      <w:bodyDiv w:val="1"/>
      <w:marLeft w:val="0"/>
      <w:marRight w:val="0"/>
      <w:marTop w:val="0"/>
      <w:marBottom w:val="0"/>
      <w:divBdr>
        <w:top w:val="none" w:sz="0" w:space="0" w:color="auto"/>
        <w:left w:val="none" w:sz="0" w:space="0" w:color="auto"/>
        <w:bottom w:val="none" w:sz="0" w:space="0" w:color="auto"/>
        <w:right w:val="none" w:sz="0" w:space="0" w:color="auto"/>
      </w:divBdr>
    </w:div>
    <w:div w:id="1763604195">
      <w:bodyDiv w:val="1"/>
      <w:marLeft w:val="0"/>
      <w:marRight w:val="0"/>
      <w:marTop w:val="0"/>
      <w:marBottom w:val="0"/>
      <w:divBdr>
        <w:top w:val="none" w:sz="0" w:space="0" w:color="auto"/>
        <w:left w:val="none" w:sz="0" w:space="0" w:color="auto"/>
        <w:bottom w:val="none" w:sz="0" w:space="0" w:color="auto"/>
        <w:right w:val="none" w:sz="0" w:space="0" w:color="auto"/>
      </w:divBdr>
    </w:div>
    <w:div w:id="1774131204">
      <w:bodyDiv w:val="1"/>
      <w:marLeft w:val="0"/>
      <w:marRight w:val="0"/>
      <w:marTop w:val="0"/>
      <w:marBottom w:val="0"/>
      <w:divBdr>
        <w:top w:val="none" w:sz="0" w:space="0" w:color="auto"/>
        <w:left w:val="none" w:sz="0" w:space="0" w:color="auto"/>
        <w:bottom w:val="none" w:sz="0" w:space="0" w:color="auto"/>
        <w:right w:val="none" w:sz="0" w:space="0" w:color="auto"/>
      </w:divBdr>
      <w:divsChild>
        <w:div w:id="1519733939">
          <w:marLeft w:val="360"/>
          <w:marRight w:val="0"/>
          <w:marTop w:val="0"/>
          <w:marBottom w:val="0"/>
          <w:divBdr>
            <w:top w:val="none" w:sz="0" w:space="0" w:color="auto"/>
            <w:left w:val="none" w:sz="0" w:space="0" w:color="auto"/>
            <w:bottom w:val="none" w:sz="0" w:space="0" w:color="auto"/>
            <w:right w:val="none" w:sz="0" w:space="0" w:color="auto"/>
          </w:divBdr>
        </w:div>
        <w:div w:id="1789395660">
          <w:marLeft w:val="360"/>
          <w:marRight w:val="0"/>
          <w:marTop w:val="0"/>
          <w:marBottom w:val="0"/>
          <w:divBdr>
            <w:top w:val="none" w:sz="0" w:space="0" w:color="auto"/>
            <w:left w:val="none" w:sz="0" w:space="0" w:color="auto"/>
            <w:bottom w:val="none" w:sz="0" w:space="0" w:color="auto"/>
            <w:right w:val="none" w:sz="0" w:space="0" w:color="auto"/>
          </w:divBdr>
        </w:div>
      </w:divsChild>
    </w:div>
    <w:div w:id="1778022437">
      <w:bodyDiv w:val="1"/>
      <w:marLeft w:val="0"/>
      <w:marRight w:val="0"/>
      <w:marTop w:val="0"/>
      <w:marBottom w:val="0"/>
      <w:divBdr>
        <w:top w:val="none" w:sz="0" w:space="0" w:color="auto"/>
        <w:left w:val="none" w:sz="0" w:space="0" w:color="auto"/>
        <w:bottom w:val="none" w:sz="0" w:space="0" w:color="auto"/>
        <w:right w:val="none" w:sz="0" w:space="0" w:color="auto"/>
      </w:divBdr>
    </w:div>
    <w:div w:id="1781340199">
      <w:bodyDiv w:val="1"/>
      <w:marLeft w:val="0"/>
      <w:marRight w:val="0"/>
      <w:marTop w:val="0"/>
      <w:marBottom w:val="0"/>
      <w:divBdr>
        <w:top w:val="none" w:sz="0" w:space="0" w:color="auto"/>
        <w:left w:val="none" w:sz="0" w:space="0" w:color="auto"/>
        <w:bottom w:val="none" w:sz="0" w:space="0" w:color="auto"/>
        <w:right w:val="none" w:sz="0" w:space="0" w:color="auto"/>
      </w:divBdr>
      <w:divsChild>
        <w:div w:id="342636254">
          <w:marLeft w:val="360"/>
          <w:marRight w:val="0"/>
          <w:marTop w:val="0"/>
          <w:marBottom w:val="0"/>
          <w:divBdr>
            <w:top w:val="none" w:sz="0" w:space="0" w:color="auto"/>
            <w:left w:val="none" w:sz="0" w:space="0" w:color="auto"/>
            <w:bottom w:val="none" w:sz="0" w:space="0" w:color="auto"/>
            <w:right w:val="none" w:sz="0" w:space="0" w:color="auto"/>
          </w:divBdr>
        </w:div>
        <w:div w:id="2099010692">
          <w:marLeft w:val="360"/>
          <w:marRight w:val="0"/>
          <w:marTop w:val="0"/>
          <w:marBottom w:val="0"/>
          <w:divBdr>
            <w:top w:val="none" w:sz="0" w:space="0" w:color="auto"/>
            <w:left w:val="none" w:sz="0" w:space="0" w:color="auto"/>
            <w:bottom w:val="none" w:sz="0" w:space="0" w:color="auto"/>
            <w:right w:val="none" w:sz="0" w:space="0" w:color="auto"/>
          </w:divBdr>
        </w:div>
      </w:divsChild>
    </w:div>
    <w:div w:id="1781534684">
      <w:bodyDiv w:val="1"/>
      <w:marLeft w:val="0"/>
      <w:marRight w:val="0"/>
      <w:marTop w:val="0"/>
      <w:marBottom w:val="0"/>
      <w:divBdr>
        <w:top w:val="none" w:sz="0" w:space="0" w:color="auto"/>
        <w:left w:val="none" w:sz="0" w:space="0" w:color="auto"/>
        <w:bottom w:val="none" w:sz="0" w:space="0" w:color="auto"/>
        <w:right w:val="none" w:sz="0" w:space="0" w:color="auto"/>
      </w:divBdr>
      <w:divsChild>
        <w:div w:id="201864735">
          <w:marLeft w:val="274"/>
          <w:marRight w:val="0"/>
          <w:marTop w:val="0"/>
          <w:marBottom w:val="0"/>
          <w:divBdr>
            <w:top w:val="none" w:sz="0" w:space="0" w:color="auto"/>
            <w:left w:val="none" w:sz="0" w:space="0" w:color="auto"/>
            <w:bottom w:val="none" w:sz="0" w:space="0" w:color="auto"/>
            <w:right w:val="none" w:sz="0" w:space="0" w:color="auto"/>
          </w:divBdr>
        </w:div>
        <w:div w:id="617488224">
          <w:marLeft w:val="274"/>
          <w:marRight w:val="0"/>
          <w:marTop w:val="0"/>
          <w:marBottom w:val="0"/>
          <w:divBdr>
            <w:top w:val="none" w:sz="0" w:space="0" w:color="auto"/>
            <w:left w:val="none" w:sz="0" w:space="0" w:color="auto"/>
            <w:bottom w:val="none" w:sz="0" w:space="0" w:color="auto"/>
            <w:right w:val="none" w:sz="0" w:space="0" w:color="auto"/>
          </w:divBdr>
        </w:div>
        <w:div w:id="894505144">
          <w:marLeft w:val="1714"/>
          <w:marRight w:val="0"/>
          <w:marTop w:val="0"/>
          <w:marBottom w:val="0"/>
          <w:divBdr>
            <w:top w:val="none" w:sz="0" w:space="0" w:color="auto"/>
            <w:left w:val="none" w:sz="0" w:space="0" w:color="auto"/>
            <w:bottom w:val="none" w:sz="0" w:space="0" w:color="auto"/>
            <w:right w:val="none" w:sz="0" w:space="0" w:color="auto"/>
          </w:divBdr>
        </w:div>
        <w:div w:id="896939088">
          <w:marLeft w:val="1714"/>
          <w:marRight w:val="0"/>
          <w:marTop w:val="0"/>
          <w:marBottom w:val="0"/>
          <w:divBdr>
            <w:top w:val="none" w:sz="0" w:space="0" w:color="auto"/>
            <w:left w:val="none" w:sz="0" w:space="0" w:color="auto"/>
            <w:bottom w:val="none" w:sz="0" w:space="0" w:color="auto"/>
            <w:right w:val="none" w:sz="0" w:space="0" w:color="auto"/>
          </w:divBdr>
        </w:div>
        <w:div w:id="1346320479">
          <w:marLeft w:val="1714"/>
          <w:marRight w:val="0"/>
          <w:marTop w:val="0"/>
          <w:marBottom w:val="0"/>
          <w:divBdr>
            <w:top w:val="none" w:sz="0" w:space="0" w:color="auto"/>
            <w:left w:val="none" w:sz="0" w:space="0" w:color="auto"/>
            <w:bottom w:val="none" w:sz="0" w:space="0" w:color="auto"/>
            <w:right w:val="none" w:sz="0" w:space="0" w:color="auto"/>
          </w:divBdr>
        </w:div>
        <w:div w:id="1412697726">
          <w:marLeft w:val="994"/>
          <w:marRight w:val="0"/>
          <w:marTop w:val="0"/>
          <w:marBottom w:val="0"/>
          <w:divBdr>
            <w:top w:val="none" w:sz="0" w:space="0" w:color="auto"/>
            <w:left w:val="none" w:sz="0" w:space="0" w:color="auto"/>
            <w:bottom w:val="none" w:sz="0" w:space="0" w:color="auto"/>
            <w:right w:val="none" w:sz="0" w:space="0" w:color="auto"/>
          </w:divBdr>
        </w:div>
        <w:div w:id="1547333002">
          <w:marLeft w:val="1714"/>
          <w:marRight w:val="0"/>
          <w:marTop w:val="0"/>
          <w:marBottom w:val="0"/>
          <w:divBdr>
            <w:top w:val="none" w:sz="0" w:space="0" w:color="auto"/>
            <w:left w:val="none" w:sz="0" w:space="0" w:color="auto"/>
            <w:bottom w:val="none" w:sz="0" w:space="0" w:color="auto"/>
            <w:right w:val="none" w:sz="0" w:space="0" w:color="auto"/>
          </w:divBdr>
        </w:div>
        <w:div w:id="1631738745">
          <w:marLeft w:val="274"/>
          <w:marRight w:val="0"/>
          <w:marTop w:val="0"/>
          <w:marBottom w:val="0"/>
          <w:divBdr>
            <w:top w:val="none" w:sz="0" w:space="0" w:color="auto"/>
            <w:left w:val="none" w:sz="0" w:space="0" w:color="auto"/>
            <w:bottom w:val="none" w:sz="0" w:space="0" w:color="auto"/>
            <w:right w:val="none" w:sz="0" w:space="0" w:color="auto"/>
          </w:divBdr>
        </w:div>
        <w:div w:id="1804931583">
          <w:marLeft w:val="994"/>
          <w:marRight w:val="0"/>
          <w:marTop w:val="0"/>
          <w:marBottom w:val="0"/>
          <w:divBdr>
            <w:top w:val="none" w:sz="0" w:space="0" w:color="auto"/>
            <w:left w:val="none" w:sz="0" w:space="0" w:color="auto"/>
            <w:bottom w:val="none" w:sz="0" w:space="0" w:color="auto"/>
            <w:right w:val="none" w:sz="0" w:space="0" w:color="auto"/>
          </w:divBdr>
        </w:div>
        <w:div w:id="1918243319">
          <w:marLeft w:val="1714"/>
          <w:marRight w:val="0"/>
          <w:marTop w:val="0"/>
          <w:marBottom w:val="0"/>
          <w:divBdr>
            <w:top w:val="none" w:sz="0" w:space="0" w:color="auto"/>
            <w:left w:val="none" w:sz="0" w:space="0" w:color="auto"/>
            <w:bottom w:val="none" w:sz="0" w:space="0" w:color="auto"/>
            <w:right w:val="none" w:sz="0" w:space="0" w:color="auto"/>
          </w:divBdr>
        </w:div>
        <w:div w:id="2092307925">
          <w:marLeft w:val="1714"/>
          <w:marRight w:val="0"/>
          <w:marTop w:val="0"/>
          <w:marBottom w:val="0"/>
          <w:divBdr>
            <w:top w:val="none" w:sz="0" w:space="0" w:color="auto"/>
            <w:left w:val="none" w:sz="0" w:space="0" w:color="auto"/>
            <w:bottom w:val="none" w:sz="0" w:space="0" w:color="auto"/>
            <w:right w:val="none" w:sz="0" w:space="0" w:color="auto"/>
          </w:divBdr>
        </w:div>
      </w:divsChild>
    </w:div>
    <w:div w:id="1783837862">
      <w:bodyDiv w:val="1"/>
      <w:marLeft w:val="0"/>
      <w:marRight w:val="0"/>
      <w:marTop w:val="0"/>
      <w:marBottom w:val="0"/>
      <w:divBdr>
        <w:top w:val="none" w:sz="0" w:space="0" w:color="auto"/>
        <w:left w:val="none" w:sz="0" w:space="0" w:color="auto"/>
        <w:bottom w:val="none" w:sz="0" w:space="0" w:color="auto"/>
        <w:right w:val="none" w:sz="0" w:space="0" w:color="auto"/>
      </w:divBdr>
    </w:div>
    <w:div w:id="1786608902">
      <w:bodyDiv w:val="1"/>
      <w:marLeft w:val="0"/>
      <w:marRight w:val="0"/>
      <w:marTop w:val="0"/>
      <w:marBottom w:val="0"/>
      <w:divBdr>
        <w:top w:val="none" w:sz="0" w:space="0" w:color="auto"/>
        <w:left w:val="none" w:sz="0" w:space="0" w:color="auto"/>
        <w:bottom w:val="none" w:sz="0" w:space="0" w:color="auto"/>
        <w:right w:val="none" w:sz="0" w:space="0" w:color="auto"/>
      </w:divBdr>
    </w:div>
    <w:div w:id="1789544642">
      <w:bodyDiv w:val="1"/>
      <w:marLeft w:val="0"/>
      <w:marRight w:val="0"/>
      <w:marTop w:val="0"/>
      <w:marBottom w:val="0"/>
      <w:divBdr>
        <w:top w:val="none" w:sz="0" w:space="0" w:color="auto"/>
        <w:left w:val="none" w:sz="0" w:space="0" w:color="auto"/>
        <w:bottom w:val="none" w:sz="0" w:space="0" w:color="auto"/>
        <w:right w:val="none" w:sz="0" w:space="0" w:color="auto"/>
      </w:divBdr>
    </w:div>
    <w:div w:id="1790855586">
      <w:bodyDiv w:val="1"/>
      <w:marLeft w:val="0"/>
      <w:marRight w:val="0"/>
      <w:marTop w:val="0"/>
      <w:marBottom w:val="0"/>
      <w:divBdr>
        <w:top w:val="none" w:sz="0" w:space="0" w:color="auto"/>
        <w:left w:val="none" w:sz="0" w:space="0" w:color="auto"/>
        <w:bottom w:val="none" w:sz="0" w:space="0" w:color="auto"/>
        <w:right w:val="none" w:sz="0" w:space="0" w:color="auto"/>
      </w:divBdr>
    </w:div>
    <w:div w:id="1791053581">
      <w:bodyDiv w:val="1"/>
      <w:marLeft w:val="0"/>
      <w:marRight w:val="0"/>
      <w:marTop w:val="0"/>
      <w:marBottom w:val="0"/>
      <w:divBdr>
        <w:top w:val="none" w:sz="0" w:space="0" w:color="auto"/>
        <w:left w:val="none" w:sz="0" w:space="0" w:color="auto"/>
        <w:bottom w:val="none" w:sz="0" w:space="0" w:color="auto"/>
        <w:right w:val="none" w:sz="0" w:space="0" w:color="auto"/>
      </w:divBdr>
    </w:div>
    <w:div w:id="1791971240">
      <w:bodyDiv w:val="1"/>
      <w:marLeft w:val="0"/>
      <w:marRight w:val="0"/>
      <w:marTop w:val="0"/>
      <w:marBottom w:val="0"/>
      <w:divBdr>
        <w:top w:val="none" w:sz="0" w:space="0" w:color="auto"/>
        <w:left w:val="none" w:sz="0" w:space="0" w:color="auto"/>
        <w:bottom w:val="none" w:sz="0" w:space="0" w:color="auto"/>
        <w:right w:val="none" w:sz="0" w:space="0" w:color="auto"/>
      </w:divBdr>
    </w:div>
    <w:div w:id="1794860373">
      <w:bodyDiv w:val="1"/>
      <w:marLeft w:val="0"/>
      <w:marRight w:val="0"/>
      <w:marTop w:val="0"/>
      <w:marBottom w:val="0"/>
      <w:divBdr>
        <w:top w:val="none" w:sz="0" w:space="0" w:color="auto"/>
        <w:left w:val="none" w:sz="0" w:space="0" w:color="auto"/>
        <w:bottom w:val="none" w:sz="0" w:space="0" w:color="auto"/>
        <w:right w:val="none" w:sz="0" w:space="0" w:color="auto"/>
      </w:divBdr>
    </w:div>
    <w:div w:id="1795438410">
      <w:bodyDiv w:val="1"/>
      <w:marLeft w:val="0"/>
      <w:marRight w:val="0"/>
      <w:marTop w:val="0"/>
      <w:marBottom w:val="0"/>
      <w:divBdr>
        <w:top w:val="none" w:sz="0" w:space="0" w:color="auto"/>
        <w:left w:val="none" w:sz="0" w:space="0" w:color="auto"/>
        <w:bottom w:val="none" w:sz="0" w:space="0" w:color="auto"/>
        <w:right w:val="none" w:sz="0" w:space="0" w:color="auto"/>
      </w:divBdr>
    </w:div>
    <w:div w:id="1795557028">
      <w:bodyDiv w:val="1"/>
      <w:marLeft w:val="0"/>
      <w:marRight w:val="0"/>
      <w:marTop w:val="0"/>
      <w:marBottom w:val="0"/>
      <w:divBdr>
        <w:top w:val="none" w:sz="0" w:space="0" w:color="auto"/>
        <w:left w:val="none" w:sz="0" w:space="0" w:color="auto"/>
        <w:bottom w:val="none" w:sz="0" w:space="0" w:color="auto"/>
        <w:right w:val="none" w:sz="0" w:space="0" w:color="auto"/>
      </w:divBdr>
    </w:div>
    <w:div w:id="1797719759">
      <w:bodyDiv w:val="1"/>
      <w:marLeft w:val="0"/>
      <w:marRight w:val="0"/>
      <w:marTop w:val="0"/>
      <w:marBottom w:val="0"/>
      <w:divBdr>
        <w:top w:val="none" w:sz="0" w:space="0" w:color="auto"/>
        <w:left w:val="none" w:sz="0" w:space="0" w:color="auto"/>
        <w:bottom w:val="none" w:sz="0" w:space="0" w:color="auto"/>
        <w:right w:val="none" w:sz="0" w:space="0" w:color="auto"/>
      </w:divBdr>
      <w:divsChild>
        <w:div w:id="71898363">
          <w:marLeft w:val="274"/>
          <w:marRight w:val="0"/>
          <w:marTop w:val="0"/>
          <w:marBottom w:val="0"/>
          <w:divBdr>
            <w:top w:val="none" w:sz="0" w:space="0" w:color="auto"/>
            <w:left w:val="none" w:sz="0" w:space="0" w:color="auto"/>
            <w:bottom w:val="none" w:sz="0" w:space="0" w:color="auto"/>
            <w:right w:val="none" w:sz="0" w:space="0" w:color="auto"/>
          </w:divBdr>
        </w:div>
        <w:div w:id="502162669">
          <w:marLeft w:val="274"/>
          <w:marRight w:val="0"/>
          <w:marTop w:val="0"/>
          <w:marBottom w:val="0"/>
          <w:divBdr>
            <w:top w:val="none" w:sz="0" w:space="0" w:color="auto"/>
            <w:left w:val="none" w:sz="0" w:space="0" w:color="auto"/>
            <w:bottom w:val="none" w:sz="0" w:space="0" w:color="auto"/>
            <w:right w:val="none" w:sz="0" w:space="0" w:color="auto"/>
          </w:divBdr>
        </w:div>
      </w:divsChild>
    </w:div>
    <w:div w:id="1798328804">
      <w:bodyDiv w:val="1"/>
      <w:marLeft w:val="0"/>
      <w:marRight w:val="0"/>
      <w:marTop w:val="0"/>
      <w:marBottom w:val="0"/>
      <w:divBdr>
        <w:top w:val="none" w:sz="0" w:space="0" w:color="auto"/>
        <w:left w:val="none" w:sz="0" w:space="0" w:color="auto"/>
        <w:bottom w:val="none" w:sz="0" w:space="0" w:color="auto"/>
        <w:right w:val="none" w:sz="0" w:space="0" w:color="auto"/>
      </w:divBdr>
    </w:div>
    <w:div w:id="1801148499">
      <w:bodyDiv w:val="1"/>
      <w:marLeft w:val="0"/>
      <w:marRight w:val="0"/>
      <w:marTop w:val="0"/>
      <w:marBottom w:val="0"/>
      <w:divBdr>
        <w:top w:val="none" w:sz="0" w:space="0" w:color="auto"/>
        <w:left w:val="none" w:sz="0" w:space="0" w:color="auto"/>
        <w:bottom w:val="none" w:sz="0" w:space="0" w:color="auto"/>
        <w:right w:val="none" w:sz="0" w:space="0" w:color="auto"/>
      </w:divBdr>
    </w:div>
    <w:div w:id="1803110468">
      <w:bodyDiv w:val="1"/>
      <w:marLeft w:val="0"/>
      <w:marRight w:val="0"/>
      <w:marTop w:val="0"/>
      <w:marBottom w:val="0"/>
      <w:divBdr>
        <w:top w:val="none" w:sz="0" w:space="0" w:color="auto"/>
        <w:left w:val="none" w:sz="0" w:space="0" w:color="auto"/>
        <w:bottom w:val="none" w:sz="0" w:space="0" w:color="auto"/>
        <w:right w:val="none" w:sz="0" w:space="0" w:color="auto"/>
      </w:divBdr>
    </w:div>
    <w:div w:id="1805931038">
      <w:bodyDiv w:val="1"/>
      <w:marLeft w:val="0"/>
      <w:marRight w:val="0"/>
      <w:marTop w:val="0"/>
      <w:marBottom w:val="0"/>
      <w:divBdr>
        <w:top w:val="none" w:sz="0" w:space="0" w:color="auto"/>
        <w:left w:val="none" w:sz="0" w:space="0" w:color="auto"/>
        <w:bottom w:val="none" w:sz="0" w:space="0" w:color="auto"/>
        <w:right w:val="none" w:sz="0" w:space="0" w:color="auto"/>
      </w:divBdr>
    </w:div>
    <w:div w:id="1807309729">
      <w:bodyDiv w:val="1"/>
      <w:marLeft w:val="0"/>
      <w:marRight w:val="0"/>
      <w:marTop w:val="0"/>
      <w:marBottom w:val="0"/>
      <w:divBdr>
        <w:top w:val="none" w:sz="0" w:space="0" w:color="auto"/>
        <w:left w:val="none" w:sz="0" w:space="0" w:color="auto"/>
        <w:bottom w:val="none" w:sz="0" w:space="0" w:color="auto"/>
        <w:right w:val="none" w:sz="0" w:space="0" w:color="auto"/>
      </w:divBdr>
      <w:divsChild>
        <w:div w:id="593048471">
          <w:marLeft w:val="360"/>
          <w:marRight w:val="0"/>
          <w:marTop w:val="0"/>
          <w:marBottom w:val="0"/>
          <w:divBdr>
            <w:top w:val="none" w:sz="0" w:space="0" w:color="auto"/>
            <w:left w:val="none" w:sz="0" w:space="0" w:color="auto"/>
            <w:bottom w:val="none" w:sz="0" w:space="0" w:color="auto"/>
            <w:right w:val="none" w:sz="0" w:space="0" w:color="auto"/>
          </w:divBdr>
        </w:div>
        <w:div w:id="2137141605">
          <w:marLeft w:val="360"/>
          <w:marRight w:val="0"/>
          <w:marTop w:val="0"/>
          <w:marBottom w:val="0"/>
          <w:divBdr>
            <w:top w:val="none" w:sz="0" w:space="0" w:color="auto"/>
            <w:left w:val="none" w:sz="0" w:space="0" w:color="auto"/>
            <w:bottom w:val="none" w:sz="0" w:space="0" w:color="auto"/>
            <w:right w:val="none" w:sz="0" w:space="0" w:color="auto"/>
          </w:divBdr>
        </w:div>
      </w:divsChild>
    </w:div>
    <w:div w:id="1807772385">
      <w:bodyDiv w:val="1"/>
      <w:marLeft w:val="0"/>
      <w:marRight w:val="0"/>
      <w:marTop w:val="0"/>
      <w:marBottom w:val="0"/>
      <w:divBdr>
        <w:top w:val="none" w:sz="0" w:space="0" w:color="auto"/>
        <w:left w:val="none" w:sz="0" w:space="0" w:color="auto"/>
        <w:bottom w:val="none" w:sz="0" w:space="0" w:color="auto"/>
        <w:right w:val="none" w:sz="0" w:space="0" w:color="auto"/>
      </w:divBdr>
    </w:div>
    <w:div w:id="1807969115">
      <w:bodyDiv w:val="1"/>
      <w:marLeft w:val="0"/>
      <w:marRight w:val="0"/>
      <w:marTop w:val="0"/>
      <w:marBottom w:val="0"/>
      <w:divBdr>
        <w:top w:val="none" w:sz="0" w:space="0" w:color="auto"/>
        <w:left w:val="none" w:sz="0" w:space="0" w:color="auto"/>
        <w:bottom w:val="none" w:sz="0" w:space="0" w:color="auto"/>
        <w:right w:val="none" w:sz="0" w:space="0" w:color="auto"/>
      </w:divBdr>
    </w:div>
    <w:div w:id="1808863518">
      <w:bodyDiv w:val="1"/>
      <w:marLeft w:val="0"/>
      <w:marRight w:val="0"/>
      <w:marTop w:val="0"/>
      <w:marBottom w:val="0"/>
      <w:divBdr>
        <w:top w:val="none" w:sz="0" w:space="0" w:color="auto"/>
        <w:left w:val="none" w:sz="0" w:space="0" w:color="auto"/>
        <w:bottom w:val="none" w:sz="0" w:space="0" w:color="auto"/>
        <w:right w:val="none" w:sz="0" w:space="0" w:color="auto"/>
      </w:divBdr>
    </w:div>
    <w:div w:id="1821270986">
      <w:bodyDiv w:val="1"/>
      <w:marLeft w:val="0"/>
      <w:marRight w:val="0"/>
      <w:marTop w:val="0"/>
      <w:marBottom w:val="0"/>
      <w:divBdr>
        <w:top w:val="none" w:sz="0" w:space="0" w:color="auto"/>
        <w:left w:val="none" w:sz="0" w:space="0" w:color="auto"/>
        <w:bottom w:val="none" w:sz="0" w:space="0" w:color="auto"/>
        <w:right w:val="none" w:sz="0" w:space="0" w:color="auto"/>
      </w:divBdr>
    </w:div>
    <w:div w:id="1822233818">
      <w:bodyDiv w:val="1"/>
      <w:marLeft w:val="0"/>
      <w:marRight w:val="0"/>
      <w:marTop w:val="0"/>
      <w:marBottom w:val="0"/>
      <w:divBdr>
        <w:top w:val="none" w:sz="0" w:space="0" w:color="auto"/>
        <w:left w:val="none" w:sz="0" w:space="0" w:color="auto"/>
        <w:bottom w:val="none" w:sz="0" w:space="0" w:color="auto"/>
        <w:right w:val="none" w:sz="0" w:space="0" w:color="auto"/>
      </w:divBdr>
      <w:divsChild>
        <w:div w:id="567496919">
          <w:marLeft w:val="0"/>
          <w:marRight w:val="0"/>
          <w:marTop w:val="0"/>
          <w:marBottom w:val="0"/>
          <w:divBdr>
            <w:top w:val="none" w:sz="0" w:space="0" w:color="auto"/>
            <w:left w:val="none" w:sz="0" w:space="0" w:color="auto"/>
            <w:bottom w:val="none" w:sz="0" w:space="0" w:color="auto"/>
            <w:right w:val="none" w:sz="0" w:space="0" w:color="auto"/>
          </w:divBdr>
        </w:div>
      </w:divsChild>
    </w:div>
    <w:div w:id="1822309699">
      <w:bodyDiv w:val="1"/>
      <w:marLeft w:val="0"/>
      <w:marRight w:val="0"/>
      <w:marTop w:val="0"/>
      <w:marBottom w:val="0"/>
      <w:divBdr>
        <w:top w:val="none" w:sz="0" w:space="0" w:color="auto"/>
        <w:left w:val="none" w:sz="0" w:space="0" w:color="auto"/>
        <w:bottom w:val="none" w:sz="0" w:space="0" w:color="auto"/>
        <w:right w:val="none" w:sz="0" w:space="0" w:color="auto"/>
      </w:divBdr>
    </w:div>
    <w:div w:id="1829007153">
      <w:bodyDiv w:val="1"/>
      <w:marLeft w:val="0"/>
      <w:marRight w:val="0"/>
      <w:marTop w:val="0"/>
      <w:marBottom w:val="0"/>
      <w:divBdr>
        <w:top w:val="none" w:sz="0" w:space="0" w:color="auto"/>
        <w:left w:val="none" w:sz="0" w:space="0" w:color="auto"/>
        <w:bottom w:val="none" w:sz="0" w:space="0" w:color="auto"/>
        <w:right w:val="none" w:sz="0" w:space="0" w:color="auto"/>
      </w:divBdr>
    </w:div>
    <w:div w:id="1830368810">
      <w:bodyDiv w:val="1"/>
      <w:marLeft w:val="0"/>
      <w:marRight w:val="0"/>
      <w:marTop w:val="0"/>
      <w:marBottom w:val="0"/>
      <w:divBdr>
        <w:top w:val="none" w:sz="0" w:space="0" w:color="auto"/>
        <w:left w:val="none" w:sz="0" w:space="0" w:color="auto"/>
        <w:bottom w:val="none" w:sz="0" w:space="0" w:color="auto"/>
        <w:right w:val="none" w:sz="0" w:space="0" w:color="auto"/>
      </w:divBdr>
    </w:div>
    <w:div w:id="1837526454">
      <w:bodyDiv w:val="1"/>
      <w:marLeft w:val="0"/>
      <w:marRight w:val="0"/>
      <w:marTop w:val="0"/>
      <w:marBottom w:val="0"/>
      <w:divBdr>
        <w:top w:val="none" w:sz="0" w:space="0" w:color="auto"/>
        <w:left w:val="none" w:sz="0" w:space="0" w:color="auto"/>
        <w:bottom w:val="none" w:sz="0" w:space="0" w:color="auto"/>
        <w:right w:val="none" w:sz="0" w:space="0" w:color="auto"/>
      </w:divBdr>
    </w:div>
    <w:div w:id="1840002199">
      <w:bodyDiv w:val="1"/>
      <w:marLeft w:val="0"/>
      <w:marRight w:val="0"/>
      <w:marTop w:val="0"/>
      <w:marBottom w:val="0"/>
      <w:divBdr>
        <w:top w:val="none" w:sz="0" w:space="0" w:color="auto"/>
        <w:left w:val="none" w:sz="0" w:space="0" w:color="auto"/>
        <w:bottom w:val="none" w:sz="0" w:space="0" w:color="auto"/>
        <w:right w:val="none" w:sz="0" w:space="0" w:color="auto"/>
      </w:divBdr>
    </w:div>
    <w:div w:id="1840344919">
      <w:bodyDiv w:val="1"/>
      <w:marLeft w:val="0"/>
      <w:marRight w:val="0"/>
      <w:marTop w:val="0"/>
      <w:marBottom w:val="0"/>
      <w:divBdr>
        <w:top w:val="none" w:sz="0" w:space="0" w:color="auto"/>
        <w:left w:val="none" w:sz="0" w:space="0" w:color="auto"/>
        <w:bottom w:val="none" w:sz="0" w:space="0" w:color="auto"/>
        <w:right w:val="none" w:sz="0" w:space="0" w:color="auto"/>
      </w:divBdr>
    </w:div>
    <w:div w:id="1840651580">
      <w:bodyDiv w:val="1"/>
      <w:marLeft w:val="0"/>
      <w:marRight w:val="0"/>
      <w:marTop w:val="0"/>
      <w:marBottom w:val="0"/>
      <w:divBdr>
        <w:top w:val="none" w:sz="0" w:space="0" w:color="auto"/>
        <w:left w:val="none" w:sz="0" w:space="0" w:color="auto"/>
        <w:bottom w:val="none" w:sz="0" w:space="0" w:color="auto"/>
        <w:right w:val="none" w:sz="0" w:space="0" w:color="auto"/>
      </w:divBdr>
    </w:div>
    <w:div w:id="1844469356">
      <w:bodyDiv w:val="1"/>
      <w:marLeft w:val="0"/>
      <w:marRight w:val="0"/>
      <w:marTop w:val="0"/>
      <w:marBottom w:val="0"/>
      <w:divBdr>
        <w:top w:val="none" w:sz="0" w:space="0" w:color="auto"/>
        <w:left w:val="none" w:sz="0" w:space="0" w:color="auto"/>
        <w:bottom w:val="none" w:sz="0" w:space="0" w:color="auto"/>
        <w:right w:val="none" w:sz="0" w:space="0" w:color="auto"/>
      </w:divBdr>
    </w:div>
    <w:div w:id="1846818770">
      <w:bodyDiv w:val="1"/>
      <w:marLeft w:val="0"/>
      <w:marRight w:val="0"/>
      <w:marTop w:val="0"/>
      <w:marBottom w:val="0"/>
      <w:divBdr>
        <w:top w:val="none" w:sz="0" w:space="0" w:color="auto"/>
        <w:left w:val="none" w:sz="0" w:space="0" w:color="auto"/>
        <w:bottom w:val="none" w:sz="0" w:space="0" w:color="auto"/>
        <w:right w:val="none" w:sz="0" w:space="0" w:color="auto"/>
      </w:divBdr>
      <w:divsChild>
        <w:div w:id="293410140">
          <w:marLeft w:val="360"/>
          <w:marRight w:val="0"/>
          <w:marTop w:val="0"/>
          <w:marBottom w:val="0"/>
          <w:divBdr>
            <w:top w:val="none" w:sz="0" w:space="0" w:color="auto"/>
            <w:left w:val="none" w:sz="0" w:space="0" w:color="auto"/>
            <w:bottom w:val="none" w:sz="0" w:space="0" w:color="auto"/>
            <w:right w:val="none" w:sz="0" w:space="0" w:color="auto"/>
          </w:divBdr>
        </w:div>
        <w:div w:id="610209928">
          <w:marLeft w:val="360"/>
          <w:marRight w:val="0"/>
          <w:marTop w:val="0"/>
          <w:marBottom w:val="0"/>
          <w:divBdr>
            <w:top w:val="none" w:sz="0" w:space="0" w:color="auto"/>
            <w:left w:val="none" w:sz="0" w:space="0" w:color="auto"/>
            <w:bottom w:val="none" w:sz="0" w:space="0" w:color="auto"/>
            <w:right w:val="none" w:sz="0" w:space="0" w:color="auto"/>
          </w:divBdr>
        </w:div>
        <w:div w:id="619141699">
          <w:marLeft w:val="360"/>
          <w:marRight w:val="0"/>
          <w:marTop w:val="0"/>
          <w:marBottom w:val="0"/>
          <w:divBdr>
            <w:top w:val="none" w:sz="0" w:space="0" w:color="auto"/>
            <w:left w:val="none" w:sz="0" w:space="0" w:color="auto"/>
            <w:bottom w:val="none" w:sz="0" w:space="0" w:color="auto"/>
            <w:right w:val="none" w:sz="0" w:space="0" w:color="auto"/>
          </w:divBdr>
        </w:div>
        <w:div w:id="950362095">
          <w:marLeft w:val="360"/>
          <w:marRight w:val="0"/>
          <w:marTop w:val="0"/>
          <w:marBottom w:val="0"/>
          <w:divBdr>
            <w:top w:val="none" w:sz="0" w:space="0" w:color="auto"/>
            <w:left w:val="none" w:sz="0" w:space="0" w:color="auto"/>
            <w:bottom w:val="none" w:sz="0" w:space="0" w:color="auto"/>
            <w:right w:val="none" w:sz="0" w:space="0" w:color="auto"/>
          </w:divBdr>
        </w:div>
        <w:div w:id="1094745601">
          <w:marLeft w:val="360"/>
          <w:marRight w:val="0"/>
          <w:marTop w:val="0"/>
          <w:marBottom w:val="0"/>
          <w:divBdr>
            <w:top w:val="none" w:sz="0" w:space="0" w:color="auto"/>
            <w:left w:val="none" w:sz="0" w:space="0" w:color="auto"/>
            <w:bottom w:val="none" w:sz="0" w:space="0" w:color="auto"/>
            <w:right w:val="none" w:sz="0" w:space="0" w:color="auto"/>
          </w:divBdr>
        </w:div>
        <w:div w:id="1578436134">
          <w:marLeft w:val="360"/>
          <w:marRight w:val="0"/>
          <w:marTop w:val="0"/>
          <w:marBottom w:val="0"/>
          <w:divBdr>
            <w:top w:val="none" w:sz="0" w:space="0" w:color="auto"/>
            <w:left w:val="none" w:sz="0" w:space="0" w:color="auto"/>
            <w:bottom w:val="none" w:sz="0" w:space="0" w:color="auto"/>
            <w:right w:val="none" w:sz="0" w:space="0" w:color="auto"/>
          </w:divBdr>
        </w:div>
      </w:divsChild>
    </w:div>
    <w:div w:id="1849589187">
      <w:bodyDiv w:val="1"/>
      <w:marLeft w:val="0"/>
      <w:marRight w:val="0"/>
      <w:marTop w:val="0"/>
      <w:marBottom w:val="0"/>
      <w:divBdr>
        <w:top w:val="none" w:sz="0" w:space="0" w:color="auto"/>
        <w:left w:val="none" w:sz="0" w:space="0" w:color="auto"/>
        <w:bottom w:val="none" w:sz="0" w:space="0" w:color="auto"/>
        <w:right w:val="none" w:sz="0" w:space="0" w:color="auto"/>
      </w:divBdr>
    </w:div>
    <w:div w:id="1858881966">
      <w:bodyDiv w:val="1"/>
      <w:marLeft w:val="0"/>
      <w:marRight w:val="0"/>
      <w:marTop w:val="0"/>
      <w:marBottom w:val="0"/>
      <w:divBdr>
        <w:top w:val="none" w:sz="0" w:space="0" w:color="auto"/>
        <w:left w:val="none" w:sz="0" w:space="0" w:color="auto"/>
        <w:bottom w:val="none" w:sz="0" w:space="0" w:color="auto"/>
        <w:right w:val="none" w:sz="0" w:space="0" w:color="auto"/>
      </w:divBdr>
    </w:div>
    <w:div w:id="1859467602">
      <w:bodyDiv w:val="1"/>
      <w:marLeft w:val="0"/>
      <w:marRight w:val="0"/>
      <w:marTop w:val="0"/>
      <w:marBottom w:val="0"/>
      <w:divBdr>
        <w:top w:val="none" w:sz="0" w:space="0" w:color="auto"/>
        <w:left w:val="none" w:sz="0" w:space="0" w:color="auto"/>
        <w:bottom w:val="none" w:sz="0" w:space="0" w:color="auto"/>
        <w:right w:val="none" w:sz="0" w:space="0" w:color="auto"/>
      </w:divBdr>
    </w:div>
    <w:div w:id="1860701330">
      <w:bodyDiv w:val="1"/>
      <w:marLeft w:val="0"/>
      <w:marRight w:val="0"/>
      <w:marTop w:val="0"/>
      <w:marBottom w:val="0"/>
      <w:divBdr>
        <w:top w:val="none" w:sz="0" w:space="0" w:color="auto"/>
        <w:left w:val="none" w:sz="0" w:space="0" w:color="auto"/>
        <w:bottom w:val="none" w:sz="0" w:space="0" w:color="auto"/>
        <w:right w:val="none" w:sz="0" w:space="0" w:color="auto"/>
      </w:divBdr>
    </w:div>
    <w:div w:id="1863201002">
      <w:bodyDiv w:val="1"/>
      <w:marLeft w:val="0"/>
      <w:marRight w:val="0"/>
      <w:marTop w:val="0"/>
      <w:marBottom w:val="0"/>
      <w:divBdr>
        <w:top w:val="none" w:sz="0" w:space="0" w:color="auto"/>
        <w:left w:val="none" w:sz="0" w:space="0" w:color="auto"/>
        <w:bottom w:val="none" w:sz="0" w:space="0" w:color="auto"/>
        <w:right w:val="none" w:sz="0" w:space="0" w:color="auto"/>
      </w:divBdr>
    </w:div>
    <w:div w:id="1868175080">
      <w:bodyDiv w:val="1"/>
      <w:marLeft w:val="0"/>
      <w:marRight w:val="0"/>
      <w:marTop w:val="0"/>
      <w:marBottom w:val="0"/>
      <w:divBdr>
        <w:top w:val="none" w:sz="0" w:space="0" w:color="auto"/>
        <w:left w:val="none" w:sz="0" w:space="0" w:color="auto"/>
        <w:bottom w:val="none" w:sz="0" w:space="0" w:color="auto"/>
        <w:right w:val="none" w:sz="0" w:space="0" w:color="auto"/>
      </w:divBdr>
    </w:div>
    <w:div w:id="1872762188">
      <w:bodyDiv w:val="1"/>
      <w:marLeft w:val="0"/>
      <w:marRight w:val="0"/>
      <w:marTop w:val="0"/>
      <w:marBottom w:val="0"/>
      <w:divBdr>
        <w:top w:val="none" w:sz="0" w:space="0" w:color="auto"/>
        <w:left w:val="none" w:sz="0" w:space="0" w:color="auto"/>
        <w:bottom w:val="none" w:sz="0" w:space="0" w:color="auto"/>
        <w:right w:val="none" w:sz="0" w:space="0" w:color="auto"/>
      </w:divBdr>
      <w:divsChild>
        <w:div w:id="146941666">
          <w:marLeft w:val="360"/>
          <w:marRight w:val="0"/>
          <w:marTop w:val="0"/>
          <w:marBottom w:val="0"/>
          <w:divBdr>
            <w:top w:val="none" w:sz="0" w:space="0" w:color="auto"/>
            <w:left w:val="none" w:sz="0" w:space="0" w:color="auto"/>
            <w:bottom w:val="none" w:sz="0" w:space="0" w:color="auto"/>
            <w:right w:val="none" w:sz="0" w:space="0" w:color="auto"/>
          </w:divBdr>
        </w:div>
        <w:div w:id="354385792">
          <w:marLeft w:val="360"/>
          <w:marRight w:val="0"/>
          <w:marTop w:val="0"/>
          <w:marBottom w:val="0"/>
          <w:divBdr>
            <w:top w:val="none" w:sz="0" w:space="0" w:color="auto"/>
            <w:left w:val="none" w:sz="0" w:space="0" w:color="auto"/>
            <w:bottom w:val="none" w:sz="0" w:space="0" w:color="auto"/>
            <w:right w:val="none" w:sz="0" w:space="0" w:color="auto"/>
          </w:divBdr>
        </w:div>
        <w:div w:id="914169753">
          <w:marLeft w:val="360"/>
          <w:marRight w:val="0"/>
          <w:marTop w:val="0"/>
          <w:marBottom w:val="0"/>
          <w:divBdr>
            <w:top w:val="none" w:sz="0" w:space="0" w:color="auto"/>
            <w:left w:val="none" w:sz="0" w:space="0" w:color="auto"/>
            <w:bottom w:val="none" w:sz="0" w:space="0" w:color="auto"/>
            <w:right w:val="none" w:sz="0" w:space="0" w:color="auto"/>
          </w:divBdr>
        </w:div>
        <w:div w:id="999652573">
          <w:marLeft w:val="360"/>
          <w:marRight w:val="0"/>
          <w:marTop w:val="0"/>
          <w:marBottom w:val="0"/>
          <w:divBdr>
            <w:top w:val="none" w:sz="0" w:space="0" w:color="auto"/>
            <w:left w:val="none" w:sz="0" w:space="0" w:color="auto"/>
            <w:bottom w:val="none" w:sz="0" w:space="0" w:color="auto"/>
            <w:right w:val="none" w:sz="0" w:space="0" w:color="auto"/>
          </w:divBdr>
        </w:div>
        <w:div w:id="1408572004">
          <w:marLeft w:val="360"/>
          <w:marRight w:val="0"/>
          <w:marTop w:val="0"/>
          <w:marBottom w:val="0"/>
          <w:divBdr>
            <w:top w:val="none" w:sz="0" w:space="0" w:color="auto"/>
            <w:left w:val="none" w:sz="0" w:space="0" w:color="auto"/>
            <w:bottom w:val="none" w:sz="0" w:space="0" w:color="auto"/>
            <w:right w:val="none" w:sz="0" w:space="0" w:color="auto"/>
          </w:divBdr>
        </w:div>
        <w:div w:id="2079472336">
          <w:marLeft w:val="360"/>
          <w:marRight w:val="0"/>
          <w:marTop w:val="0"/>
          <w:marBottom w:val="0"/>
          <w:divBdr>
            <w:top w:val="none" w:sz="0" w:space="0" w:color="auto"/>
            <w:left w:val="none" w:sz="0" w:space="0" w:color="auto"/>
            <w:bottom w:val="none" w:sz="0" w:space="0" w:color="auto"/>
            <w:right w:val="none" w:sz="0" w:space="0" w:color="auto"/>
          </w:divBdr>
        </w:div>
      </w:divsChild>
    </w:div>
    <w:div w:id="1879276810">
      <w:bodyDiv w:val="1"/>
      <w:marLeft w:val="0"/>
      <w:marRight w:val="0"/>
      <w:marTop w:val="0"/>
      <w:marBottom w:val="0"/>
      <w:divBdr>
        <w:top w:val="none" w:sz="0" w:space="0" w:color="auto"/>
        <w:left w:val="none" w:sz="0" w:space="0" w:color="auto"/>
        <w:bottom w:val="none" w:sz="0" w:space="0" w:color="auto"/>
        <w:right w:val="none" w:sz="0" w:space="0" w:color="auto"/>
      </w:divBdr>
    </w:div>
    <w:div w:id="1883513157">
      <w:bodyDiv w:val="1"/>
      <w:marLeft w:val="0"/>
      <w:marRight w:val="0"/>
      <w:marTop w:val="0"/>
      <w:marBottom w:val="0"/>
      <w:divBdr>
        <w:top w:val="none" w:sz="0" w:space="0" w:color="auto"/>
        <w:left w:val="none" w:sz="0" w:space="0" w:color="auto"/>
        <w:bottom w:val="none" w:sz="0" w:space="0" w:color="auto"/>
        <w:right w:val="none" w:sz="0" w:space="0" w:color="auto"/>
      </w:divBdr>
    </w:div>
    <w:div w:id="1886942793">
      <w:bodyDiv w:val="1"/>
      <w:marLeft w:val="0"/>
      <w:marRight w:val="0"/>
      <w:marTop w:val="0"/>
      <w:marBottom w:val="0"/>
      <w:divBdr>
        <w:top w:val="none" w:sz="0" w:space="0" w:color="auto"/>
        <w:left w:val="none" w:sz="0" w:space="0" w:color="auto"/>
        <w:bottom w:val="none" w:sz="0" w:space="0" w:color="auto"/>
        <w:right w:val="none" w:sz="0" w:space="0" w:color="auto"/>
      </w:divBdr>
    </w:div>
    <w:div w:id="1888951510">
      <w:bodyDiv w:val="1"/>
      <w:marLeft w:val="0"/>
      <w:marRight w:val="0"/>
      <w:marTop w:val="0"/>
      <w:marBottom w:val="0"/>
      <w:divBdr>
        <w:top w:val="none" w:sz="0" w:space="0" w:color="auto"/>
        <w:left w:val="none" w:sz="0" w:space="0" w:color="auto"/>
        <w:bottom w:val="none" w:sz="0" w:space="0" w:color="auto"/>
        <w:right w:val="none" w:sz="0" w:space="0" w:color="auto"/>
      </w:divBdr>
    </w:div>
    <w:div w:id="1889761968">
      <w:bodyDiv w:val="1"/>
      <w:marLeft w:val="0"/>
      <w:marRight w:val="0"/>
      <w:marTop w:val="0"/>
      <w:marBottom w:val="0"/>
      <w:divBdr>
        <w:top w:val="none" w:sz="0" w:space="0" w:color="auto"/>
        <w:left w:val="none" w:sz="0" w:space="0" w:color="auto"/>
        <w:bottom w:val="none" w:sz="0" w:space="0" w:color="auto"/>
        <w:right w:val="none" w:sz="0" w:space="0" w:color="auto"/>
      </w:divBdr>
      <w:divsChild>
        <w:div w:id="1386874030">
          <w:marLeft w:val="360"/>
          <w:marRight w:val="0"/>
          <w:marTop w:val="0"/>
          <w:marBottom w:val="0"/>
          <w:divBdr>
            <w:top w:val="none" w:sz="0" w:space="0" w:color="auto"/>
            <w:left w:val="none" w:sz="0" w:space="0" w:color="auto"/>
            <w:bottom w:val="none" w:sz="0" w:space="0" w:color="auto"/>
            <w:right w:val="none" w:sz="0" w:space="0" w:color="auto"/>
          </w:divBdr>
        </w:div>
      </w:divsChild>
    </w:div>
    <w:div w:id="1893350700">
      <w:bodyDiv w:val="1"/>
      <w:marLeft w:val="0"/>
      <w:marRight w:val="0"/>
      <w:marTop w:val="0"/>
      <w:marBottom w:val="0"/>
      <w:divBdr>
        <w:top w:val="none" w:sz="0" w:space="0" w:color="auto"/>
        <w:left w:val="none" w:sz="0" w:space="0" w:color="auto"/>
        <w:bottom w:val="none" w:sz="0" w:space="0" w:color="auto"/>
        <w:right w:val="none" w:sz="0" w:space="0" w:color="auto"/>
      </w:divBdr>
    </w:div>
    <w:div w:id="1898587872">
      <w:bodyDiv w:val="1"/>
      <w:marLeft w:val="0"/>
      <w:marRight w:val="0"/>
      <w:marTop w:val="0"/>
      <w:marBottom w:val="0"/>
      <w:divBdr>
        <w:top w:val="none" w:sz="0" w:space="0" w:color="auto"/>
        <w:left w:val="none" w:sz="0" w:space="0" w:color="auto"/>
        <w:bottom w:val="none" w:sz="0" w:space="0" w:color="auto"/>
        <w:right w:val="none" w:sz="0" w:space="0" w:color="auto"/>
      </w:divBdr>
    </w:div>
    <w:div w:id="1901869120">
      <w:bodyDiv w:val="1"/>
      <w:marLeft w:val="0"/>
      <w:marRight w:val="0"/>
      <w:marTop w:val="0"/>
      <w:marBottom w:val="0"/>
      <w:divBdr>
        <w:top w:val="none" w:sz="0" w:space="0" w:color="auto"/>
        <w:left w:val="none" w:sz="0" w:space="0" w:color="auto"/>
        <w:bottom w:val="none" w:sz="0" w:space="0" w:color="auto"/>
        <w:right w:val="none" w:sz="0" w:space="0" w:color="auto"/>
      </w:divBdr>
    </w:div>
    <w:div w:id="1912276009">
      <w:bodyDiv w:val="1"/>
      <w:marLeft w:val="0"/>
      <w:marRight w:val="0"/>
      <w:marTop w:val="0"/>
      <w:marBottom w:val="0"/>
      <w:divBdr>
        <w:top w:val="none" w:sz="0" w:space="0" w:color="auto"/>
        <w:left w:val="none" w:sz="0" w:space="0" w:color="auto"/>
        <w:bottom w:val="none" w:sz="0" w:space="0" w:color="auto"/>
        <w:right w:val="none" w:sz="0" w:space="0" w:color="auto"/>
      </w:divBdr>
    </w:div>
    <w:div w:id="1913810612">
      <w:bodyDiv w:val="1"/>
      <w:marLeft w:val="0"/>
      <w:marRight w:val="0"/>
      <w:marTop w:val="0"/>
      <w:marBottom w:val="0"/>
      <w:divBdr>
        <w:top w:val="none" w:sz="0" w:space="0" w:color="auto"/>
        <w:left w:val="none" w:sz="0" w:space="0" w:color="auto"/>
        <w:bottom w:val="none" w:sz="0" w:space="0" w:color="auto"/>
        <w:right w:val="none" w:sz="0" w:space="0" w:color="auto"/>
      </w:divBdr>
    </w:div>
    <w:div w:id="1918393197">
      <w:bodyDiv w:val="1"/>
      <w:marLeft w:val="0"/>
      <w:marRight w:val="0"/>
      <w:marTop w:val="0"/>
      <w:marBottom w:val="0"/>
      <w:divBdr>
        <w:top w:val="none" w:sz="0" w:space="0" w:color="auto"/>
        <w:left w:val="none" w:sz="0" w:space="0" w:color="auto"/>
        <w:bottom w:val="none" w:sz="0" w:space="0" w:color="auto"/>
        <w:right w:val="none" w:sz="0" w:space="0" w:color="auto"/>
      </w:divBdr>
    </w:div>
    <w:div w:id="1920286035">
      <w:bodyDiv w:val="1"/>
      <w:marLeft w:val="0"/>
      <w:marRight w:val="0"/>
      <w:marTop w:val="0"/>
      <w:marBottom w:val="0"/>
      <w:divBdr>
        <w:top w:val="none" w:sz="0" w:space="0" w:color="auto"/>
        <w:left w:val="none" w:sz="0" w:space="0" w:color="auto"/>
        <w:bottom w:val="none" w:sz="0" w:space="0" w:color="auto"/>
        <w:right w:val="none" w:sz="0" w:space="0" w:color="auto"/>
      </w:divBdr>
    </w:div>
    <w:div w:id="1926108729">
      <w:bodyDiv w:val="1"/>
      <w:marLeft w:val="0"/>
      <w:marRight w:val="0"/>
      <w:marTop w:val="0"/>
      <w:marBottom w:val="0"/>
      <w:divBdr>
        <w:top w:val="none" w:sz="0" w:space="0" w:color="auto"/>
        <w:left w:val="none" w:sz="0" w:space="0" w:color="auto"/>
        <w:bottom w:val="none" w:sz="0" w:space="0" w:color="auto"/>
        <w:right w:val="none" w:sz="0" w:space="0" w:color="auto"/>
      </w:divBdr>
    </w:div>
    <w:div w:id="1927155586">
      <w:bodyDiv w:val="1"/>
      <w:marLeft w:val="0"/>
      <w:marRight w:val="0"/>
      <w:marTop w:val="0"/>
      <w:marBottom w:val="0"/>
      <w:divBdr>
        <w:top w:val="none" w:sz="0" w:space="0" w:color="auto"/>
        <w:left w:val="none" w:sz="0" w:space="0" w:color="auto"/>
        <w:bottom w:val="none" w:sz="0" w:space="0" w:color="auto"/>
        <w:right w:val="none" w:sz="0" w:space="0" w:color="auto"/>
      </w:divBdr>
    </w:div>
    <w:div w:id="1934774932">
      <w:bodyDiv w:val="1"/>
      <w:marLeft w:val="0"/>
      <w:marRight w:val="0"/>
      <w:marTop w:val="0"/>
      <w:marBottom w:val="0"/>
      <w:divBdr>
        <w:top w:val="none" w:sz="0" w:space="0" w:color="auto"/>
        <w:left w:val="none" w:sz="0" w:space="0" w:color="auto"/>
        <w:bottom w:val="none" w:sz="0" w:space="0" w:color="auto"/>
        <w:right w:val="none" w:sz="0" w:space="0" w:color="auto"/>
      </w:divBdr>
    </w:div>
    <w:div w:id="1934822643">
      <w:bodyDiv w:val="1"/>
      <w:marLeft w:val="0"/>
      <w:marRight w:val="0"/>
      <w:marTop w:val="0"/>
      <w:marBottom w:val="0"/>
      <w:divBdr>
        <w:top w:val="none" w:sz="0" w:space="0" w:color="auto"/>
        <w:left w:val="none" w:sz="0" w:space="0" w:color="auto"/>
        <w:bottom w:val="none" w:sz="0" w:space="0" w:color="auto"/>
        <w:right w:val="none" w:sz="0" w:space="0" w:color="auto"/>
      </w:divBdr>
    </w:div>
    <w:div w:id="1942030668">
      <w:bodyDiv w:val="1"/>
      <w:marLeft w:val="0"/>
      <w:marRight w:val="0"/>
      <w:marTop w:val="0"/>
      <w:marBottom w:val="0"/>
      <w:divBdr>
        <w:top w:val="none" w:sz="0" w:space="0" w:color="auto"/>
        <w:left w:val="none" w:sz="0" w:space="0" w:color="auto"/>
        <w:bottom w:val="none" w:sz="0" w:space="0" w:color="auto"/>
        <w:right w:val="none" w:sz="0" w:space="0" w:color="auto"/>
      </w:divBdr>
      <w:divsChild>
        <w:div w:id="319819286">
          <w:marLeft w:val="274"/>
          <w:marRight w:val="0"/>
          <w:marTop w:val="0"/>
          <w:marBottom w:val="0"/>
          <w:divBdr>
            <w:top w:val="none" w:sz="0" w:space="0" w:color="auto"/>
            <w:left w:val="none" w:sz="0" w:space="0" w:color="auto"/>
            <w:bottom w:val="none" w:sz="0" w:space="0" w:color="auto"/>
            <w:right w:val="none" w:sz="0" w:space="0" w:color="auto"/>
          </w:divBdr>
        </w:div>
        <w:div w:id="977146270">
          <w:marLeft w:val="274"/>
          <w:marRight w:val="0"/>
          <w:marTop w:val="0"/>
          <w:marBottom w:val="0"/>
          <w:divBdr>
            <w:top w:val="none" w:sz="0" w:space="0" w:color="auto"/>
            <w:left w:val="none" w:sz="0" w:space="0" w:color="auto"/>
            <w:bottom w:val="none" w:sz="0" w:space="0" w:color="auto"/>
            <w:right w:val="none" w:sz="0" w:space="0" w:color="auto"/>
          </w:divBdr>
        </w:div>
        <w:div w:id="1453982623">
          <w:marLeft w:val="274"/>
          <w:marRight w:val="0"/>
          <w:marTop w:val="0"/>
          <w:marBottom w:val="0"/>
          <w:divBdr>
            <w:top w:val="none" w:sz="0" w:space="0" w:color="auto"/>
            <w:left w:val="none" w:sz="0" w:space="0" w:color="auto"/>
            <w:bottom w:val="none" w:sz="0" w:space="0" w:color="auto"/>
            <w:right w:val="none" w:sz="0" w:space="0" w:color="auto"/>
          </w:divBdr>
        </w:div>
        <w:div w:id="1673025643">
          <w:marLeft w:val="274"/>
          <w:marRight w:val="0"/>
          <w:marTop w:val="0"/>
          <w:marBottom w:val="0"/>
          <w:divBdr>
            <w:top w:val="none" w:sz="0" w:space="0" w:color="auto"/>
            <w:left w:val="none" w:sz="0" w:space="0" w:color="auto"/>
            <w:bottom w:val="none" w:sz="0" w:space="0" w:color="auto"/>
            <w:right w:val="none" w:sz="0" w:space="0" w:color="auto"/>
          </w:divBdr>
        </w:div>
      </w:divsChild>
    </w:div>
    <w:div w:id="1948612363">
      <w:bodyDiv w:val="1"/>
      <w:marLeft w:val="0"/>
      <w:marRight w:val="0"/>
      <w:marTop w:val="0"/>
      <w:marBottom w:val="0"/>
      <w:divBdr>
        <w:top w:val="none" w:sz="0" w:space="0" w:color="auto"/>
        <w:left w:val="none" w:sz="0" w:space="0" w:color="auto"/>
        <w:bottom w:val="none" w:sz="0" w:space="0" w:color="auto"/>
        <w:right w:val="none" w:sz="0" w:space="0" w:color="auto"/>
      </w:divBdr>
    </w:div>
    <w:div w:id="1949576861">
      <w:bodyDiv w:val="1"/>
      <w:marLeft w:val="0"/>
      <w:marRight w:val="0"/>
      <w:marTop w:val="0"/>
      <w:marBottom w:val="0"/>
      <w:divBdr>
        <w:top w:val="none" w:sz="0" w:space="0" w:color="auto"/>
        <w:left w:val="none" w:sz="0" w:space="0" w:color="auto"/>
        <w:bottom w:val="none" w:sz="0" w:space="0" w:color="auto"/>
        <w:right w:val="none" w:sz="0" w:space="0" w:color="auto"/>
      </w:divBdr>
    </w:div>
    <w:div w:id="1954288605">
      <w:bodyDiv w:val="1"/>
      <w:marLeft w:val="0"/>
      <w:marRight w:val="0"/>
      <w:marTop w:val="0"/>
      <w:marBottom w:val="0"/>
      <w:divBdr>
        <w:top w:val="none" w:sz="0" w:space="0" w:color="auto"/>
        <w:left w:val="none" w:sz="0" w:space="0" w:color="auto"/>
        <w:bottom w:val="none" w:sz="0" w:space="0" w:color="auto"/>
        <w:right w:val="none" w:sz="0" w:space="0" w:color="auto"/>
      </w:divBdr>
    </w:div>
    <w:div w:id="1958444878">
      <w:bodyDiv w:val="1"/>
      <w:marLeft w:val="0"/>
      <w:marRight w:val="0"/>
      <w:marTop w:val="0"/>
      <w:marBottom w:val="0"/>
      <w:divBdr>
        <w:top w:val="none" w:sz="0" w:space="0" w:color="auto"/>
        <w:left w:val="none" w:sz="0" w:space="0" w:color="auto"/>
        <w:bottom w:val="none" w:sz="0" w:space="0" w:color="auto"/>
        <w:right w:val="none" w:sz="0" w:space="0" w:color="auto"/>
      </w:divBdr>
      <w:divsChild>
        <w:div w:id="1318872">
          <w:marLeft w:val="274"/>
          <w:marRight w:val="0"/>
          <w:marTop w:val="0"/>
          <w:marBottom w:val="0"/>
          <w:divBdr>
            <w:top w:val="none" w:sz="0" w:space="0" w:color="auto"/>
            <w:left w:val="none" w:sz="0" w:space="0" w:color="auto"/>
            <w:bottom w:val="none" w:sz="0" w:space="0" w:color="auto"/>
            <w:right w:val="none" w:sz="0" w:space="0" w:color="auto"/>
          </w:divBdr>
        </w:div>
        <w:div w:id="31272601">
          <w:marLeft w:val="274"/>
          <w:marRight w:val="0"/>
          <w:marTop w:val="0"/>
          <w:marBottom w:val="0"/>
          <w:divBdr>
            <w:top w:val="none" w:sz="0" w:space="0" w:color="auto"/>
            <w:left w:val="none" w:sz="0" w:space="0" w:color="auto"/>
            <w:bottom w:val="none" w:sz="0" w:space="0" w:color="auto"/>
            <w:right w:val="none" w:sz="0" w:space="0" w:color="auto"/>
          </w:divBdr>
        </w:div>
        <w:div w:id="154221797">
          <w:marLeft w:val="360"/>
          <w:marRight w:val="0"/>
          <w:marTop w:val="0"/>
          <w:marBottom w:val="0"/>
          <w:divBdr>
            <w:top w:val="none" w:sz="0" w:space="0" w:color="auto"/>
            <w:left w:val="none" w:sz="0" w:space="0" w:color="auto"/>
            <w:bottom w:val="none" w:sz="0" w:space="0" w:color="auto"/>
            <w:right w:val="none" w:sz="0" w:space="0" w:color="auto"/>
          </w:divBdr>
        </w:div>
        <w:div w:id="197939634">
          <w:marLeft w:val="274"/>
          <w:marRight w:val="0"/>
          <w:marTop w:val="0"/>
          <w:marBottom w:val="0"/>
          <w:divBdr>
            <w:top w:val="none" w:sz="0" w:space="0" w:color="auto"/>
            <w:left w:val="none" w:sz="0" w:space="0" w:color="auto"/>
            <w:bottom w:val="none" w:sz="0" w:space="0" w:color="auto"/>
            <w:right w:val="none" w:sz="0" w:space="0" w:color="auto"/>
          </w:divBdr>
        </w:div>
        <w:div w:id="264316093">
          <w:marLeft w:val="360"/>
          <w:marRight w:val="0"/>
          <w:marTop w:val="0"/>
          <w:marBottom w:val="0"/>
          <w:divBdr>
            <w:top w:val="none" w:sz="0" w:space="0" w:color="auto"/>
            <w:left w:val="none" w:sz="0" w:space="0" w:color="auto"/>
            <w:bottom w:val="none" w:sz="0" w:space="0" w:color="auto"/>
            <w:right w:val="none" w:sz="0" w:space="0" w:color="auto"/>
          </w:divBdr>
        </w:div>
        <w:div w:id="401410756">
          <w:marLeft w:val="360"/>
          <w:marRight w:val="0"/>
          <w:marTop w:val="0"/>
          <w:marBottom w:val="0"/>
          <w:divBdr>
            <w:top w:val="none" w:sz="0" w:space="0" w:color="auto"/>
            <w:left w:val="none" w:sz="0" w:space="0" w:color="auto"/>
            <w:bottom w:val="none" w:sz="0" w:space="0" w:color="auto"/>
            <w:right w:val="none" w:sz="0" w:space="0" w:color="auto"/>
          </w:divBdr>
        </w:div>
        <w:div w:id="465438759">
          <w:marLeft w:val="360"/>
          <w:marRight w:val="0"/>
          <w:marTop w:val="0"/>
          <w:marBottom w:val="0"/>
          <w:divBdr>
            <w:top w:val="none" w:sz="0" w:space="0" w:color="auto"/>
            <w:left w:val="none" w:sz="0" w:space="0" w:color="auto"/>
            <w:bottom w:val="none" w:sz="0" w:space="0" w:color="auto"/>
            <w:right w:val="none" w:sz="0" w:space="0" w:color="auto"/>
          </w:divBdr>
        </w:div>
        <w:div w:id="500464162">
          <w:marLeft w:val="360"/>
          <w:marRight w:val="0"/>
          <w:marTop w:val="0"/>
          <w:marBottom w:val="0"/>
          <w:divBdr>
            <w:top w:val="none" w:sz="0" w:space="0" w:color="auto"/>
            <w:left w:val="none" w:sz="0" w:space="0" w:color="auto"/>
            <w:bottom w:val="none" w:sz="0" w:space="0" w:color="auto"/>
            <w:right w:val="none" w:sz="0" w:space="0" w:color="auto"/>
          </w:divBdr>
        </w:div>
        <w:div w:id="810709279">
          <w:marLeft w:val="274"/>
          <w:marRight w:val="0"/>
          <w:marTop w:val="0"/>
          <w:marBottom w:val="0"/>
          <w:divBdr>
            <w:top w:val="none" w:sz="0" w:space="0" w:color="auto"/>
            <w:left w:val="none" w:sz="0" w:space="0" w:color="auto"/>
            <w:bottom w:val="none" w:sz="0" w:space="0" w:color="auto"/>
            <w:right w:val="none" w:sz="0" w:space="0" w:color="auto"/>
          </w:divBdr>
        </w:div>
        <w:div w:id="826479882">
          <w:marLeft w:val="274"/>
          <w:marRight w:val="0"/>
          <w:marTop w:val="0"/>
          <w:marBottom w:val="0"/>
          <w:divBdr>
            <w:top w:val="none" w:sz="0" w:space="0" w:color="auto"/>
            <w:left w:val="none" w:sz="0" w:space="0" w:color="auto"/>
            <w:bottom w:val="none" w:sz="0" w:space="0" w:color="auto"/>
            <w:right w:val="none" w:sz="0" w:space="0" w:color="auto"/>
          </w:divBdr>
        </w:div>
        <w:div w:id="909077992">
          <w:marLeft w:val="360"/>
          <w:marRight w:val="0"/>
          <w:marTop w:val="0"/>
          <w:marBottom w:val="0"/>
          <w:divBdr>
            <w:top w:val="none" w:sz="0" w:space="0" w:color="auto"/>
            <w:left w:val="none" w:sz="0" w:space="0" w:color="auto"/>
            <w:bottom w:val="none" w:sz="0" w:space="0" w:color="auto"/>
            <w:right w:val="none" w:sz="0" w:space="0" w:color="auto"/>
          </w:divBdr>
        </w:div>
        <w:div w:id="918909555">
          <w:marLeft w:val="274"/>
          <w:marRight w:val="0"/>
          <w:marTop w:val="0"/>
          <w:marBottom w:val="0"/>
          <w:divBdr>
            <w:top w:val="none" w:sz="0" w:space="0" w:color="auto"/>
            <w:left w:val="none" w:sz="0" w:space="0" w:color="auto"/>
            <w:bottom w:val="none" w:sz="0" w:space="0" w:color="auto"/>
            <w:right w:val="none" w:sz="0" w:space="0" w:color="auto"/>
          </w:divBdr>
        </w:div>
        <w:div w:id="1219585056">
          <w:marLeft w:val="360"/>
          <w:marRight w:val="0"/>
          <w:marTop w:val="0"/>
          <w:marBottom w:val="0"/>
          <w:divBdr>
            <w:top w:val="none" w:sz="0" w:space="0" w:color="auto"/>
            <w:left w:val="none" w:sz="0" w:space="0" w:color="auto"/>
            <w:bottom w:val="none" w:sz="0" w:space="0" w:color="auto"/>
            <w:right w:val="none" w:sz="0" w:space="0" w:color="auto"/>
          </w:divBdr>
        </w:div>
        <w:div w:id="1419715952">
          <w:marLeft w:val="274"/>
          <w:marRight w:val="0"/>
          <w:marTop w:val="0"/>
          <w:marBottom w:val="0"/>
          <w:divBdr>
            <w:top w:val="none" w:sz="0" w:space="0" w:color="auto"/>
            <w:left w:val="none" w:sz="0" w:space="0" w:color="auto"/>
            <w:bottom w:val="none" w:sz="0" w:space="0" w:color="auto"/>
            <w:right w:val="none" w:sz="0" w:space="0" w:color="auto"/>
          </w:divBdr>
        </w:div>
        <w:div w:id="1554463708">
          <w:marLeft w:val="360"/>
          <w:marRight w:val="0"/>
          <w:marTop w:val="0"/>
          <w:marBottom w:val="0"/>
          <w:divBdr>
            <w:top w:val="none" w:sz="0" w:space="0" w:color="auto"/>
            <w:left w:val="none" w:sz="0" w:space="0" w:color="auto"/>
            <w:bottom w:val="none" w:sz="0" w:space="0" w:color="auto"/>
            <w:right w:val="none" w:sz="0" w:space="0" w:color="auto"/>
          </w:divBdr>
        </w:div>
        <w:div w:id="1676373125">
          <w:marLeft w:val="274"/>
          <w:marRight w:val="0"/>
          <w:marTop w:val="0"/>
          <w:marBottom w:val="0"/>
          <w:divBdr>
            <w:top w:val="none" w:sz="0" w:space="0" w:color="auto"/>
            <w:left w:val="none" w:sz="0" w:space="0" w:color="auto"/>
            <w:bottom w:val="none" w:sz="0" w:space="0" w:color="auto"/>
            <w:right w:val="none" w:sz="0" w:space="0" w:color="auto"/>
          </w:divBdr>
        </w:div>
        <w:div w:id="1704548486">
          <w:marLeft w:val="360"/>
          <w:marRight w:val="0"/>
          <w:marTop w:val="0"/>
          <w:marBottom w:val="0"/>
          <w:divBdr>
            <w:top w:val="none" w:sz="0" w:space="0" w:color="auto"/>
            <w:left w:val="none" w:sz="0" w:space="0" w:color="auto"/>
            <w:bottom w:val="none" w:sz="0" w:space="0" w:color="auto"/>
            <w:right w:val="none" w:sz="0" w:space="0" w:color="auto"/>
          </w:divBdr>
        </w:div>
        <w:div w:id="1762490334">
          <w:marLeft w:val="274"/>
          <w:marRight w:val="0"/>
          <w:marTop w:val="0"/>
          <w:marBottom w:val="0"/>
          <w:divBdr>
            <w:top w:val="none" w:sz="0" w:space="0" w:color="auto"/>
            <w:left w:val="none" w:sz="0" w:space="0" w:color="auto"/>
            <w:bottom w:val="none" w:sz="0" w:space="0" w:color="auto"/>
            <w:right w:val="none" w:sz="0" w:space="0" w:color="auto"/>
          </w:divBdr>
        </w:div>
        <w:div w:id="1819222705">
          <w:marLeft w:val="274"/>
          <w:marRight w:val="0"/>
          <w:marTop w:val="0"/>
          <w:marBottom w:val="0"/>
          <w:divBdr>
            <w:top w:val="none" w:sz="0" w:space="0" w:color="auto"/>
            <w:left w:val="none" w:sz="0" w:space="0" w:color="auto"/>
            <w:bottom w:val="none" w:sz="0" w:space="0" w:color="auto"/>
            <w:right w:val="none" w:sz="0" w:space="0" w:color="auto"/>
          </w:divBdr>
        </w:div>
        <w:div w:id="2045792725">
          <w:marLeft w:val="274"/>
          <w:marRight w:val="0"/>
          <w:marTop w:val="0"/>
          <w:marBottom w:val="0"/>
          <w:divBdr>
            <w:top w:val="none" w:sz="0" w:space="0" w:color="auto"/>
            <w:left w:val="none" w:sz="0" w:space="0" w:color="auto"/>
            <w:bottom w:val="none" w:sz="0" w:space="0" w:color="auto"/>
            <w:right w:val="none" w:sz="0" w:space="0" w:color="auto"/>
          </w:divBdr>
        </w:div>
        <w:div w:id="2048483765">
          <w:marLeft w:val="274"/>
          <w:marRight w:val="0"/>
          <w:marTop w:val="0"/>
          <w:marBottom w:val="0"/>
          <w:divBdr>
            <w:top w:val="none" w:sz="0" w:space="0" w:color="auto"/>
            <w:left w:val="none" w:sz="0" w:space="0" w:color="auto"/>
            <w:bottom w:val="none" w:sz="0" w:space="0" w:color="auto"/>
            <w:right w:val="none" w:sz="0" w:space="0" w:color="auto"/>
          </w:divBdr>
        </w:div>
        <w:div w:id="2099015535">
          <w:marLeft w:val="360"/>
          <w:marRight w:val="0"/>
          <w:marTop w:val="0"/>
          <w:marBottom w:val="0"/>
          <w:divBdr>
            <w:top w:val="none" w:sz="0" w:space="0" w:color="auto"/>
            <w:left w:val="none" w:sz="0" w:space="0" w:color="auto"/>
            <w:bottom w:val="none" w:sz="0" w:space="0" w:color="auto"/>
            <w:right w:val="none" w:sz="0" w:space="0" w:color="auto"/>
          </w:divBdr>
        </w:div>
      </w:divsChild>
    </w:div>
    <w:div w:id="1964917195">
      <w:bodyDiv w:val="1"/>
      <w:marLeft w:val="0"/>
      <w:marRight w:val="0"/>
      <w:marTop w:val="0"/>
      <w:marBottom w:val="0"/>
      <w:divBdr>
        <w:top w:val="none" w:sz="0" w:space="0" w:color="auto"/>
        <w:left w:val="none" w:sz="0" w:space="0" w:color="auto"/>
        <w:bottom w:val="none" w:sz="0" w:space="0" w:color="auto"/>
        <w:right w:val="none" w:sz="0" w:space="0" w:color="auto"/>
      </w:divBdr>
    </w:div>
    <w:div w:id="1968124625">
      <w:bodyDiv w:val="1"/>
      <w:marLeft w:val="0"/>
      <w:marRight w:val="0"/>
      <w:marTop w:val="0"/>
      <w:marBottom w:val="0"/>
      <w:divBdr>
        <w:top w:val="none" w:sz="0" w:space="0" w:color="auto"/>
        <w:left w:val="none" w:sz="0" w:space="0" w:color="auto"/>
        <w:bottom w:val="none" w:sz="0" w:space="0" w:color="auto"/>
        <w:right w:val="none" w:sz="0" w:space="0" w:color="auto"/>
      </w:divBdr>
      <w:divsChild>
        <w:div w:id="526139516">
          <w:marLeft w:val="360"/>
          <w:marRight w:val="0"/>
          <w:marTop w:val="0"/>
          <w:marBottom w:val="0"/>
          <w:divBdr>
            <w:top w:val="none" w:sz="0" w:space="0" w:color="auto"/>
            <w:left w:val="none" w:sz="0" w:space="0" w:color="auto"/>
            <w:bottom w:val="none" w:sz="0" w:space="0" w:color="auto"/>
            <w:right w:val="none" w:sz="0" w:space="0" w:color="auto"/>
          </w:divBdr>
        </w:div>
        <w:div w:id="958099715">
          <w:marLeft w:val="360"/>
          <w:marRight w:val="0"/>
          <w:marTop w:val="0"/>
          <w:marBottom w:val="0"/>
          <w:divBdr>
            <w:top w:val="none" w:sz="0" w:space="0" w:color="auto"/>
            <w:left w:val="none" w:sz="0" w:space="0" w:color="auto"/>
            <w:bottom w:val="none" w:sz="0" w:space="0" w:color="auto"/>
            <w:right w:val="none" w:sz="0" w:space="0" w:color="auto"/>
          </w:divBdr>
        </w:div>
        <w:div w:id="986588088">
          <w:marLeft w:val="360"/>
          <w:marRight w:val="0"/>
          <w:marTop w:val="0"/>
          <w:marBottom w:val="0"/>
          <w:divBdr>
            <w:top w:val="none" w:sz="0" w:space="0" w:color="auto"/>
            <w:left w:val="none" w:sz="0" w:space="0" w:color="auto"/>
            <w:bottom w:val="none" w:sz="0" w:space="0" w:color="auto"/>
            <w:right w:val="none" w:sz="0" w:space="0" w:color="auto"/>
          </w:divBdr>
        </w:div>
      </w:divsChild>
    </w:div>
    <w:div w:id="1969124289">
      <w:bodyDiv w:val="1"/>
      <w:marLeft w:val="0"/>
      <w:marRight w:val="0"/>
      <w:marTop w:val="0"/>
      <w:marBottom w:val="0"/>
      <w:divBdr>
        <w:top w:val="none" w:sz="0" w:space="0" w:color="auto"/>
        <w:left w:val="none" w:sz="0" w:space="0" w:color="auto"/>
        <w:bottom w:val="none" w:sz="0" w:space="0" w:color="auto"/>
        <w:right w:val="none" w:sz="0" w:space="0" w:color="auto"/>
      </w:divBdr>
    </w:div>
    <w:div w:id="1970865335">
      <w:bodyDiv w:val="1"/>
      <w:marLeft w:val="0"/>
      <w:marRight w:val="0"/>
      <w:marTop w:val="0"/>
      <w:marBottom w:val="0"/>
      <w:divBdr>
        <w:top w:val="none" w:sz="0" w:space="0" w:color="auto"/>
        <w:left w:val="none" w:sz="0" w:space="0" w:color="auto"/>
        <w:bottom w:val="none" w:sz="0" w:space="0" w:color="auto"/>
        <w:right w:val="none" w:sz="0" w:space="0" w:color="auto"/>
      </w:divBdr>
      <w:divsChild>
        <w:div w:id="328027792">
          <w:marLeft w:val="360"/>
          <w:marRight w:val="0"/>
          <w:marTop w:val="0"/>
          <w:marBottom w:val="0"/>
          <w:divBdr>
            <w:top w:val="none" w:sz="0" w:space="0" w:color="auto"/>
            <w:left w:val="none" w:sz="0" w:space="0" w:color="auto"/>
            <w:bottom w:val="none" w:sz="0" w:space="0" w:color="auto"/>
            <w:right w:val="none" w:sz="0" w:space="0" w:color="auto"/>
          </w:divBdr>
        </w:div>
        <w:div w:id="911428016">
          <w:marLeft w:val="360"/>
          <w:marRight w:val="0"/>
          <w:marTop w:val="0"/>
          <w:marBottom w:val="0"/>
          <w:divBdr>
            <w:top w:val="none" w:sz="0" w:space="0" w:color="auto"/>
            <w:left w:val="none" w:sz="0" w:space="0" w:color="auto"/>
            <w:bottom w:val="none" w:sz="0" w:space="0" w:color="auto"/>
            <w:right w:val="none" w:sz="0" w:space="0" w:color="auto"/>
          </w:divBdr>
        </w:div>
      </w:divsChild>
    </w:div>
    <w:div w:id="1976059982">
      <w:bodyDiv w:val="1"/>
      <w:marLeft w:val="0"/>
      <w:marRight w:val="0"/>
      <w:marTop w:val="0"/>
      <w:marBottom w:val="0"/>
      <w:divBdr>
        <w:top w:val="none" w:sz="0" w:space="0" w:color="auto"/>
        <w:left w:val="none" w:sz="0" w:space="0" w:color="auto"/>
        <w:bottom w:val="none" w:sz="0" w:space="0" w:color="auto"/>
        <w:right w:val="none" w:sz="0" w:space="0" w:color="auto"/>
      </w:divBdr>
    </w:div>
    <w:div w:id="1977560404">
      <w:bodyDiv w:val="1"/>
      <w:marLeft w:val="0"/>
      <w:marRight w:val="0"/>
      <w:marTop w:val="0"/>
      <w:marBottom w:val="0"/>
      <w:divBdr>
        <w:top w:val="none" w:sz="0" w:space="0" w:color="auto"/>
        <w:left w:val="none" w:sz="0" w:space="0" w:color="auto"/>
        <w:bottom w:val="none" w:sz="0" w:space="0" w:color="auto"/>
        <w:right w:val="none" w:sz="0" w:space="0" w:color="auto"/>
      </w:divBdr>
      <w:divsChild>
        <w:div w:id="142506923">
          <w:marLeft w:val="274"/>
          <w:marRight w:val="0"/>
          <w:marTop w:val="0"/>
          <w:marBottom w:val="0"/>
          <w:divBdr>
            <w:top w:val="none" w:sz="0" w:space="0" w:color="auto"/>
            <w:left w:val="none" w:sz="0" w:space="0" w:color="auto"/>
            <w:bottom w:val="none" w:sz="0" w:space="0" w:color="auto"/>
            <w:right w:val="none" w:sz="0" w:space="0" w:color="auto"/>
          </w:divBdr>
        </w:div>
        <w:div w:id="413016264">
          <w:marLeft w:val="274"/>
          <w:marRight w:val="0"/>
          <w:marTop w:val="0"/>
          <w:marBottom w:val="0"/>
          <w:divBdr>
            <w:top w:val="none" w:sz="0" w:space="0" w:color="auto"/>
            <w:left w:val="none" w:sz="0" w:space="0" w:color="auto"/>
            <w:bottom w:val="none" w:sz="0" w:space="0" w:color="auto"/>
            <w:right w:val="none" w:sz="0" w:space="0" w:color="auto"/>
          </w:divBdr>
        </w:div>
        <w:div w:id="499005441">
          <w:marLeft w:val="274"/>
          <w:marRight w:val="0"/>
          <w:marTop w:val="0"/>
          <w:marBottom w:val="0"/>
          <w:divBdr>
            <w:top w:val="none" w:sz="0" w:space="0" w:color="auto"/>
            <w:left w:val="none" w:sz="0" w:space="0" w:color="auto"/>
            <w:bottom w:val="none" w:sz="0" w:space="0" w:color="auto"/>
            <w:right w:val="none" w:sz="0" w:space="0" w:color="auto"/>
          </w:divBdr>
        </w:div>
        <w:div w:id="507448434">
          <w:marLeft w:val="274"/>
          <w:marRight w:val="0"/>
          <w:marTop w:val="0"/>
          <w:marBottom w:val="0"/>
          <w:divBdr>
            <w:top w:val="none" w:sz="0" w:space="0" w:color="auto"/>
            <w:left w:val="none" w:sz="0" w:space="0" w:color="auto"/>
            <w:bottom w:val="none" w:sz="0" w:space="0" w:color="auto"/>
            <w:right w:val="none" w:sz="0" w:space="0" w:color="auto"/>
          </w:divBdr>
        </w:div>
        <w:div w:id="703017116">
          <w:marLeft w:val="274"/>
          <w:marRight w:val="0"/>
          <w:marTop w:val="0"/>
          <w:marBottom w:val="0"/>
          <w:divBdr>
            <w:top w:val="none" w:sz="0" w:space="0" w:color="auto"/>
            <w:left w:val="none" w:sz="0" w:space="0" w:color="auto"/>
            <w:bottom w:val="none" w:sz="0" w:space="0" w:color="auto"/>
            <w:right w:val="none" w:sz="0" w:space="0" w:color="auto"/>
          </w:divBdr>
        </w:div>
        <w:div w:id="726104518">
          <w:marLeft w:val="274"/>
          <w:marRight w:val="0"/>
          <w:marTop w:val="0"/>
          <w:marBottom w:val="0"/>
          <w:divBdr>
            <w:top w:val="none" w:sz="0" w:space="0" w:color="auto"/>
            <w:left w:val="none" w:sz="0" w:space="0" w:color="auto"/>
            <w:bottom w:val="none" w:sz="0" w:space="0" w:color="auto"/>
            <w:right w:val="none" w:sz="0" w:space="0" w:color="auto"/>
          </w:divBdr>
        </w:div>
        <w:div w:id="772821551">
          <w:marLeft w:val="274"/>
          <w:marRight w:val="0"/>
          <w:marTop w:val="0"/>
          <w:marBottom w:val="0"/>
          <w:divBdr>
            <w:top w:val="none" w:sz="0" w:space="0" w:color="auto"/>
            <w:left w:val="none" w:sz="0" w:space="0" w:color="auto"/>
            <w:bottom w:val="none" w:sz="0" w:space="0" w:color="auto"/>
            <w:right w:val="none" w:sz="0" w:space="0" w:color="auto"/>
          </w:divBdr>
        </w:div>
        <w:div w:id="779954749">
          <w:marLeft w:val="274"/>
          <w:marRight w:val="0"/>
          <w:marTop w:val="0"/>
          <w:marBottom w:val="0"/>
          <w:divBdr>
            <w:top w:val="none" w:sz="0" w:space="0" w:color="auto"/>
            <w:left w:val="none" w:sz="0" w:space="0" w:color="auto"/>
            <w:bottom w:val="none" w:sz="0" w:space="0" w:color="auto"/>
            <w:right w:val="none" w:sz="0" w:space="0" w:color="auto"/>
          </w:divBdr>
        </w:div>
        <w:div w:id="1033192633">
          <w:marLeft w:val="274"/>
          <w:marRight w:val="0"/>
          <w:marTop w:val="0"/>
          <w:marBottom w:val="0"/>
          <w:divBdr>
            <w:top w:val="none" w:sz="0" w:space="0" w:color="auto"/>
            <w:left w:val="none" w:sz="0" w:space="0" w:color="auto"/>
            <w:bottom w:val="none" w:sz="0" w:space="0" w:color="auto"/>
            <w:right w:val="none" w:sz="0" w:space="0" w:color="auto"/>
          </w:divBdr>
        </w:div>
        <w:div w:id="1217666177">
          <w:marLeft w:val="274"/>
          <w:marRight w:val="0"/>
          <w:marTop w:val="0"/>
          <w:marBottom w:val="0"/>
          <w:divBdr>
            <w:top w:val="none" w:sz="0" w:space="0" w:color="auto"/>
            <w:left w:val="none" w:sz="0" w:space="0" w:color="auto"/>
            <w:bottom w:val="none" w:sz="0" w:space="0" w:color="auto"/>
            <w:right w:val="none" w:sz="0" w:space="0" w:color="auto"/>
          </w:divBdr>
        </w:div>
        <w:div w:id="1330250659">
          <w:marLeft w:val="274"/>
          <w:marRight w:val="0"/>
          <w:marTop w:val="0"/>
          <w:marBottom w:val="0"/>
          <w:divBdr>
            <w:top w:val="none" w:sz="0" w:space="0" w:color="auto"/>
            <w:left w:val="none" w:sz="0" w:space="0" w:color="auto"/>
            <w:bottom w:val="none" w:sz="0" w:space="0" w:color="auto"/>
            <w:right w:val="none" w:sz="0" w:space="0" w:color="auto"/>
          </w:divBdr>
        </w:div>
        <w:div w:id="1364940246">
          <w:marLeft w:val="274"/>
          <w:marRight w:val="0"/>
          <w:marTop w:val="0"/>
          <w:marBottom w:val="0"/>
          <w:divBdr>
            <w:top w:val="none" w:sz="0" w:space="0" w:color="auto"/>
            <w:left w:val="none" w:sz="0" w:space="0" w:color="auto"/>
            <w:bottom w:val="none" w:sz="0" w:space="0" w:color="auto"/>
            <w:right w:val="none" w:sz="0" w:space="0" w:color="auto"/>
          </w:divBdr>
        </w:div>
        <w:div w:id="1366710168">
          <w:marLeft w:val="274"/>
          <w:marRight w:val="0"/>
          <w:marTop w:val="0"/>
          <w:marBottom w:val="0"/>
          <w:divBdr>
            <w:top w:val="none" w:sz="0" w:space="0" w:color="auto"/>
            <w:left w:val="none" w:sz="0" w:space="0" w:color="auto"/>
            <w:bottom w:val="none" w:sz="0" w:space="0" w:color="auto"/>
            <w:right w:val="none" w:sz="0" w:space="0" w:color="auto"/>
          </w:divBdr>
        </w:div>
        <w:div w:id="1611627361">
          <w:marLeft w:val="274"/>
          <w:marRight w:val="0"/>
          <w:marTop w:val="0"/>
          <w:marBottom w:val="0"/>
          <w:divBdr>
            <w:top w:val="none" w:sz="0" w:space="0" w:color="auto"/>
            <w:left w:val="none" w:sz="0" w:space="0" w:color="auto"/>
            <w:bottom w:val="none" w:sz="0" w:space="0" w:color="auto"/>
            <w:right w:val="none" w:sz="0" w:space="0" w:color="auto"/>
          </w:divBdr>
        </w:div>
        <w:div w:id="1779331918">
          <w:marLeft w:val="274"/>
          <w:marRight w:val="0"/>
          <w:marTop w:val="0"/>
          <w:marBottom w:val="0"/>
          <w:divBdr>
            <w:top w:val="none" w:sz="0" w:space="0" w:color="auto"/>
            <w:left w:val="none" w:sz="0" w:space="0" w:color="auto"/>
            <w:bottom w:val="none" w:sz="0" w:space="0" w:color="auto"/>
            <w:right w:val="none" w:sz="0" w:space="0" w:color="auto"/>
          </w:divBdr>
        </w:div>
        <w:div w:id="1887373411">
          <w:marLeft w:val="274"/>
          <w:marRight w:val="0"/>
          <w:marTop w:val="0"/>
          <w:marBottom w:val="0"/>
          <w:divBdr>
            <w:top w:val="none" w:sz="0" w:space="0" w:color="auto"/>
            <w:left w:val="none" w:sz="0" w:space="0" w:color="auto"/>
            <w:bottom w:val="none" w:sz="0" w:space="0" w:color="auto"/>
            <w:right w:val="none" w:sz="0" w:space="0" w:color="auto"/>
          </w:divBdr>
        </w:div>
        <w:div w:id="1939174410">
          <w:marLeft w:val="274"/>
          <w:marRight w:val="0"/>
          <w:marTop w:val="0"/>
          <w:marBottom w:val="0"/>
          <w:divBdr>
            <w:top w:val="none" w:sz="0" w:space="0" w:color="auto"/>
            <w:left w:val="none" w:sz="0" w:space="0" w:color="auto"/>
            <w:bottom w:val="none" w:sz="0" w:space="0" w:color="auto"/>
            <w:right w:val="none" w:sz="0" w:space="0" w:color="auto"/>
          </w:divBdr>
        </w:div>
        <w:div w:id="1943805705">
          <w:marLeft w:val="274"/>
          <w:marRight w:val="0"/>
          <w:marTop w:val="0"/>
          <w:marBottom w:val="0"/>
          <w:divBdr>
            <w:top w:val="none" w:sz="0" w:space="0" w:color="auto"/>
            <w:left w:val="none" w:sz="0" w:space="0" w:color="auto"/>
            <w:bottom w:val="none" w:sz="0" w:space="0" w:color="auto"/>
            <w:right w:val="none" w:sz="0" w:space="0" w:color="auto"/>
          </w:divBdr>
        </w:div>
        <w:div w:id="2081898254">
          <w:marLeft w:val="274"/>
          <w:marRight w:val="0"/>
          <w:marTop w:val="0"/>
          <w:marBottom w:val="0"/>
          <w:divBdr>
            <w:top w:val="none" w:sz="0" w:space="0" w:color="auto"/>
            <w:left w:val="none" w:sz="0" w:space="0" w:color="auto"/>
            <w:bottom w:val="none" w:sz="0" w:space="0" w:color="auto"/>
            <w:right w:val="none" w:sz="0" w:space="0" w:color="auto"/>
          </w:divBdr>
        </w:div>
      </w:divsChild>
    </w:div>
    <w:div w:id="1978145706">
      <w:bodyDiv w:val="1"/>
      <w:marLeft w:val="0"/>
      <w:marRight w:val="0"/>
      <w:marTop w:val="0"/>
      <w:marBottom w:val="0"/>
      <w:divBdr>
        <w:top w:val="none" w:sz="0" w:space="0" w:color="auto"/>
        <w:left w:val="none" w:sz="0" w:space="0" w:color="auto"/>
        <w:bottom w:val="none" w:sz="0" w:space="0" w:color="auto"/>
        <w:right w:val="none" w:sz="0" w:space="0" w:color="auto"/>
      </w:divBdr>
      <w:divsChild>
        <w:div w:id="1491172043">
          <w:marLeft w:val="274"/>
          <w:marRight w:val="0"/>
          <w:marTop w:val="0"/>
          <w:marBottom w:val="0"/>
          <w:divBdr>
            <w:top w:val="none" w:sz="0" w:space="0" w:color="auto"/>
            <w:left w:val="none" w:sz="0" w:space="0" w:color="auto"/>
            <w:bottom w:val="none" w:sz="0" w:space="0" w:color="auto"/>
            <w:right w:val="none" w:sz="0" w:space="0" w:color="auto"/>
          </w:divBdr>
        </w:div>
      </w:divsChild>
    </w:div>
    <w:div w:id="1978991854">
      <w:bodyDiv w:val="1"/>
      <w:marLeft w:val="0"/>
      <w:marRight w:val="0"/>
      <w:marTop w:val="0"/>
      <w:marBottom w:val="0"/>
      <w:divBdr>
        <w:top w:val="none" w:sz="0" w:space="0" w:color="auto"/>
        <w:left w:val="none" w:sz="0" w:space="0" w:color="auto"/>
        <w:bottom w:val="none" w:sz="0" w:space="0" w:color="auto"/>
        <w:right w:val="none" w:sz="0" w:space="0" w:color="auto"/>
      </w:divBdr>
    </w:div>
    <w:div w:id="1985507653">
      <w:bodyDiv w:val="1"/>
      <w:marLeft w:val="0"/>
      <w:marRight w:val="0"/>
      <w:marTop w:val="0"/>
      <w:marBottom w:val="0"/>
      <w:divBdr>
        <w:top w:val="none" w:sz="0" w:space="0" w:color="auto"/>
        <w:left w:val="none" w:sz="0" w:space="0" w:color="auto"/>
        <w:bottom w:val="none" w:sz="0" w:space="0" w:color="auto"/>
        <w:right w:val="none" w:sz="0" w:space="0" w:color="auto"/>
      </w:divBdr>
    </w:div>
    <w:div w:id="1985814333">
      <w:bodyDiv w:val="1"/>
      <w:marLeft w:val="0"/>
      <w:marRight w:val="0"/>
      <w:marTop w:val="0"/>
      <w:marBottom w:val="0"/>
      <w:divBdr>
        <w:top w:val="none" w:sz="0" w:space="0" w:color="auto"/>
        <w:left w:val="none" w:sz="0" w:space="0" w:color="auto"/>
        <w:bottom w:val="none" w:sz="0" w:space="0" w:color="auto"/>
        <w:right w:val="none" w:sz="0" w:space="0" w:color="auto"/>
      </w:divBdr>
    </w:div>
    <w:div w:id="1986352626">
      <w:bodyDiv w:val="1"/>
      <w:marLeft w:val="0"/>
      <w:marRight w:val="0"/>
      <w:marTop w:val="0"/>
      <w:marBottom w:val="0"/>
      <w:divBdr>
        <w:top w:val="none" w:sz="0" w:space="0" w:color="auto"/>
        <w:left w:val="none" w:sz="0" w:space="0" w:color="auto"/>
        <w:bottom w:val="none" w:sz="0" w:space="0" w:color="auto"/>
        <w:right w:val="none" w:sz="0" w:space="0" w:color="auto"/>
      </w:divBdr>
    </w:div>
    <w:div w:id="1989820039">
      <w:bodyDiv w:val="1"/>
      <w:marLeft w:val="0"/>
      <w:marRight w:val="0"/>
      <w:marTop w:val="0"/>
      <w:marBottom w:val="0"/>
      <w:divBdr>
        <w:top w:val="none" w:sz="0" w:space="0" w:color="auto"/>
        <w:left w:val="none" w:sz="0" w:space="0" w:color="auto"/>
        <w:bottom w:val="none" w:sz="0" w:space="0" w:color="auto"/>
        <w:right w:val="none" w:sz="0" w:space="0" w:color="auto"/>
      </w:divBdr>
    </w:div>
    <w:div w:id="1990671567">
      <w:bodyDiv w:val="1"/>
      <w:marLeft w:val="0"/>
      <w:marRight w:val="0"/>
      <w:marTop w:val="0"/>
      <w:marBottom w:val="0"/>
      <w:divBdr>
        <w:top w:val="none" w:sz="0" w:space="0" w:color="auto"/>
        <w:left w:val="none" w:sz="0" w:space="0" w:color="auto"/>
        <w:bottom w:val="none" w:sz="0" w:space="0" w:color="auto"/>
        <w:right w:val="none" w:sz="0" w:space="0" w:color="auto"/>
      </w:divBdr>
    </w:div>
    <w:div w:id="1992782929">
      <w:bodyDiv w:val="1"/>
      <w:marLeft w:val="0"/>
      <w:marRight w:val="0"/>
      <w:marTop w:val="0"/>
      <w:marBottom w:val="0"/>
      <w:divBdr>
        <w:top w:val="none" w:sz="0" w:space="0" w:color="auto"/>
        <w:left w:val="none" w:sz="0" w:space="0" w:color="auto"/>
        <w:bottom w:val="none" w:sz="0" w:space="0" w:color="auto"/>
        <w:right w:val="none" w:sz="0" w:space="0" w:color="auto"/>
      </w:divBdr>
    </w:div>
    <w:div w:id="2001342855">
      <w:bodyDiv w:val="1"/>
      <w:marLeft w:val="0"/>
      <w:marRight w:val="0"/>
      <w:marTop w:val="0"/>
      <w:marBottom w:val="0"/>
      <w:divBdr>
        <w:top w:val="none" w:sz="0" w:space="0" w:color="auto"/>
        <w:left w:val="none" w:sz="0" w:space="0" w:color="auto"/>
        <w:bottom w:val="none" w:sz="0" w:space="0" w:color="auto"/>
        <w:right w:val="none" w:sz="0" w:space="0" w:color="auto"/>
      </w:divBdr>
    </w:div>
    <w:div w:id="2001420120">
      <w:bodyDiv w:val="1"/>
      <w:marLeft w:val="0"/>
      <w:marRight w:val="0"/>
      <w:marTop w:val="0"/>
      <w:marBottom w:val="0"/>
      <w:divBdr>
        <w:top w:val="none" w:sz="0" w:space="0" w:color="auto"/>
        <w:left w:val="none" w:sz="0" w:space="0" w:color="auto"/>
        <w:bottom w:val="none" w:sz="0" w:space="0" w:color="auto"/>
        <w:right w:val="none" w:sz="0" w:space="0" w:color="auto"/>
      </w:divBdr>
      <w:divsChild>
        <w:div w:id="532231067">
          <w:marLeft w:val="360"/>
          <w:marRight w:val="0"/>
          <w:marTop w:val="0"/>
          <w:marBottom w:val="0"/>
          <w:divBdr>
            <w:top w:val="none" w:sz="0" w:space="0" w:color="auto"/>
            <w:left w:val="none" w:sz="0" w:space="0" w:color="auto"/>
            <w:bottom w:val="none" w:sz="0" w:space="0" w:color="auto"/>
            <w:right w:val="none" w:sz="0" w:space="0" w:color="auto"/>
          </w:divBdr>
        </w:div>
        <w:div w:id="1018701799">
          <w:marLeft w:val="360"/>
          <w:marRight w:val="0"/>
          <w:marTop w:val="0"/>
          <w:marBottom w:val="0"/>
          <w:divBdr>
            <w:top w:val="none" w:sz="0" w:space="0" w:color="auto"/>
            <w:left w:val="none" w:sz="0" w:space="0" w:color="auto"/>
            <w:bottom w:val="none" w:sz="0" w:space="0" w:color="auto"/>
            <w:right w:val="none" w:sz="0" w:space="0" w:color="auto"/>
          </w:divBdr>
        </w:div>
      </w:divsChild>
    </w:div>
    <w:div w:id="2002466018">
      <w:bodyDiv w:val="1"/>
      <w:marLeft w:val="0"/>
      <w:marRight w:val="0"/>
      <w:marTop w:val="0"/>
      <w:marBottom w:val="0"/>
      <w:divBdr>
        <w:top w:val="none" w:sz="0" w:space="0" w:color="auto"/>
        <w:left w:val="none" w:sz="0" w:space="0" w:color="auto"/>
        <w:bottom w:val="none" w:sz="0" w:space="0" w:color="auto"/>
        <w:right w:val="none" w:sz="0" w:space="0" w:color="auto"/>
      </w:divBdr>
    </w:div>
    <w:div w:id="2013028508">
      <w:bodyDiv w:val="1"/>
      <w:marLeft w:val="0"/>
      <w:marRight w:val="0"/>
      <w:marTop w:val="0"/>
      <w:marBottom w:val="0"/>
      <w:divBdr>
        <w:top w:val="none" w:sz="0" w:space="0" w:color="auto"/>
        <w:left w:val="none" w:sz="0" w:space="0" w:color="auto"/>
        <w:bottom w:val="none" w:sz="0" w:space="0" w:color="auto"/>
        <w:right w:val="none" w:sz="0" w:space="0" w:color="auto"/>
      </w:divBdr>
    </w:div>
    <w:div w:id="2034913200">
      <w:bodyDiv w:val="1"/>
      <w:marLeft w:val="0"/>
      <w:marRight w:val="0"/>
      <w:marTop w:val="0"/>
      <w:marBottom w:val="0"/>
      <w:divBdr>
        <w:top w:val="none" w:sz="0" w:space="0" w:color="auto"/>
        <w:left w:val="none" w:sz="0" w:space="0" w:color="auto"/>
        <w:bottom w:val="none" w:sz="0" w:space="0" w:color="auto"/>
        <w:right w:val="none" w:sz="0" w:space="0" w:color="auto"/>
      </w:divBdr>
    </w:div>
    <w:div w:id="2037269697">
      <w:bodyDiv w:val="1"/>
      <w:marLeft w:val="0"/>
      <w:marRight w:val="0"/>
      <w:marTop w:val="0"/>
      <w:marBottom w:val="0"/>
      <w:divBdr>
        <w:top w:val="none" w:sz="0" w:space="0" w:color="auto"/>
        <w:left w:val="none" w:sz="0" w:space="0" w:color="auto"/>
        <w:bottom w:val="none" w:sz="0" w:space="0" w:color="auto"/>
        <w:right w:val="none" w:sz="0" w:space="0" w:color="auto"/>
      </w:divBdr>
    </w:div>
    <w:div w:id="2038583464">
      <w:bodyDiv w:val="1"/>
      <w:marLeft w:val="0"/>
      <w:marRight w:val="0"/>
      <w:marTop w:val="0"/>
      <w:marBottom w:val="0"/>
      <w:divBdr>
        <w:top w:val="none" w:sz="0" w:space="0" w:color="auto"/>
        <w:left w:val="none" w:sz="0" w:space="0" w:color="auto"/>
        <w:bottom w:val="none" w:sz="0" w:space="0" w:color="auto"/>
        <w:right w:val="none" w:sz="0" w:space="0" w:color="auto"/>
      </w:divBdr>
    </w:div>
    <w:div w:id="2041003882">
      <w:bodyDiv w:val="1"/>
      <w:marLeft w:val="0"/>
      <w:marRight w:val="0"/>
      <w:marTop w:val="0"/>
      <w:marBottom w:val="0"/>
      <w:divBdr>
        <w:top w:val="none" w:sz="0" w:space="0" w:color="auto"/>
        <w:left w:val="none" w:sz="0" w:space="0" w:color="auto"/>
        <w:bottom w:val="none" w:sz="0" w:space="0" w:color="auto"/>
        <w:right w:val="none" w:sz="0" w:space="0" w:color="auto"/>
      </w:divBdr>
    </w:div>
    <w:div w:id="2042895148">
      <w:bodyDiv w:val="1"/>
      <w:marLeft w:val="0"/>
      <w:marRight w:val="0"/>
      <w:marTop w:val="0"/>
      <w:marBottom w:val="0"/>
      <w:divBdr>
        <w:top w:val="none" w:sz="0" w:space="0" w:color="auto"/>
        <w:left w:val="none" w:sz="0" w:space="0" w:color="auto"/>
        <w:bottom w:val="none" w:sz="0" w:space="0" w:color="auto"/>
        <w:right w:val="none" w:sz="0" w:space="0" w:color="auto"/>
      </w:divBdr>
      <w:divsChild>
        <w:div w:id="928538834">
          <w:marLeft w:val="446"/>
          <w:marRight w:val="0"/>
          <w:marTop w:val="200"/>
          <w:marBottom w:val="0"/>
          <w:divBdr>
            <w:top w:val="none" w:sz="0" w:space="0" w:color="auto"/>
            <w:left w:val="none" w:sz="0" w:space="0" w:color="auto"/>
            <w:bottom w:val="none" w:sz="0" w:space="0" w:color="auto"/>
            <w:right w:val="none" w:sz="0" w:space="0" w:color="auto"/>
          </w:divBdr>
        </w:div>
        <w:div w:id="1319115438">
          <w:marLeft w:val="446"/>
          <w:marRight w:val="0"/>
          <w:marTop w:val="200"/>
          <w:marBottom w:val="0"/>
          <w:divBdr>
            <w:top w:val="none" w:sz="0" w:space="0" w:color="auto"/>
            <w:left w:val="none" w:sz="0" w:space="0" w:color="auto"/>
            <w:bottom w:val="none" w:sz="0" w:space="0" w:color="auto"/>
            <w:right w:val="none" w:sz="0" w:space="0" w:color="auto"/>
          </w:divBdr>
        </w:div>
        <w:div w:id="1385911127">
          <w:marLeft w:val="446"/>
          <w:marRight w:val="0"/>
          <w:marTop w:val="200"/>
          <w:marBottom w:val="0"/>
          <w:divBdr>
            <w:top w:val="none" w:sz="0" w:space="0" w:color="auto"/>
            <w:left w:val="none" w:sz="0" w:space="0" w:color="auto"/>
            <w:bottom w:val="none" w:sz="0" w:space="0" w:color="auto"/>
            <w:right w:val="none" w:sz="0" w:space="0" w:color="auto"/>
          </w:divBdr>
        </w:div>
      </w:divsChild>
    </w:div>
    <w:div w:id="2044208992">
      <w:bodyDiv w:val="1"/>
      <w:marLeft w:val="0"/>
      <w:marRight w:val="0"/>
      <w:marTop w:val="0"/>
      <w:marBottom w:val="0"/>
      <w:divBdr>
        <w:top w:val="none" w:sz="0" w:space="0" w:color="auto"/>
        <w:left w:val="none" w:sz="0" w:space="0" w:color="auto"/>
        <w:bottom w:val="none" w:sz="0" w:space="0" w:color="auto"/>
        <w:right w:val="none" w:sz="0" w:space="0" w:color="auto"/>
      </w:divBdr>
    </w:div>
    <w:div w:id="2047563552">
      <w:bodyDiv w:val="1"/>
      <w:marLeft w:val="0"/>
      <w:marRight w:val="0"/>
      <w:marTop w:val="0"/>
      <w:marBottom w:val="0"/>
      <w:divBdr>
        <w:top w:val="none" w:sz="0" w:space="0" w:color="auto"/>
        <w:left w:val="none" w:sz="0" w:space="0" w:color="auto"/>
        <w:bottom w:val="none" w:sz="0" w:space="0" w:color="auto"/>
        <w:right w:val="none" w:sz="0" w:space="0" w:color="auto"/>
      </w:divBdr>
      <w:divsChild>
        <w:div w:id="1013216948">
          <w:marLeft w:val="360"/>
          <w:marRight w:val="0"/>
          <w:marTop w:val="0"/>
          <w:marBottom w:val="0"/>
          <w:divBdr>
            <w:top w:val="none" w:sz="0" w:space="0" w:color="auto"/>
            <w:left w:val="none" w:sz="0" w:space="0" w:color="auto"/>
            <w:bottom w:val="none" w:sz="0" w:space="0" w:color="auto"/>
            <w:right w:val="none" w:sz="0" w:space="0" w:color="auto"/>
          </w:divBdr>
        </w:div>
        <w:div w:id="1325430414">
          <w:marLeft w:val="360"/>
          <w:marRight w:val="0"/>
          <w:marTop w:val="0"/>
          <w:marBottom w:val="0"/>
          <w:divBdr>
            <w:top w:val="none" w:sz="0" w:space="0" w:color="auto"/>
            <w:left w:val="none" w:sz="0" w:space="0" w:color="auto"/>
            <w:bottom w:val="none" w:sz="0" w:space="0" w:color="auto"/>
            <w:right w:val="none" w:sz="0" w:space="0" w:color="auto"/>
          </w:divBdr>
        </w:div>
      </w:divsChild>
    </w:div>
    <w:div w:id="2047871677">
      <w:bodyDiv w:val="1"/>
      <w:marLeft w:val="0"/>
      <w:marRight w:val="0"/>
      <w:marTop w:val="0"/>
      <w:marBottom w:val="0"/>
      <w:divBdr>
        <w:top w:val="none" w:sz="0" w:space="0" w:color="auto"/>
        <w:left w:val="none" w:sz="0" w:space="0" w:color="auto"/>
        <w:bottom w:val="none" w:sz="0" w:space="0" w:color="auto"/>
        <w:right w:val="none" w:sz="0" w:space="0" w:color="auto"/>
      </w:divBdr>
    </w:div>
    <w:div w:id="2051761483">
      <w:bodyDiv w:val="1"/>
      <w:marLeft w:val="0"/>
      <w:marRight w:val="0"/>
      <w:marTop w:val="0"/>
      <w:marBottom w:val="0"/>
      <w:divBdr>
        <w:top w:val="none" w:sz="0" w:space="0" w:color="auto"/>
        <w:left w:val="none" w:sz="0" w:space="0" w:color="auto"/>
        <w:bottom w:val="none" w:sz="0" w:space="0" w:color="auto"/>
        <w:right w:val="none" w:sz="0" w:space="0" w:color="auto"/>
      </w:divBdr>
      <w:divsChild>
        <w:div w:id="307632337">
          <w:marLeft w:val="274"/>
          <w:marRight w:val="0"/>
          <w:marTop w:val="0"/>
          <w:marBottom w:val="0"/>
          <w:divBdr>
            <w:top w:val="none" w:sz="0" w:space="0" w:color="auto"/>
            <w:left w:val="none" w:sz="0" w:space="0" w:color="auto"/>
            <w:bottom w:val="none" w:sz="0" w:space="0" w:color="auto"/>
            <w:right w:val="none" w:sz="0" w:space="0" w:color="auto"/>
          </w:divBdr>
        </w:div>
        <w:div w:id="855000290">
          <w:marLeft w:val="274"/>
          <w:marRight w:val="0"/>
          <w:marTop w:val="0"/>
          <w:marBottom w:val="0"/>
          <w:divBdr>
            <w:top w:val="none" w:sz="0" w:space="0" w:color="auto"/>
            <w:left w:val="none" w:sz="0" w:space="0" w:color="auto"/>
            <w:bottom w:val="none" w:sz="0" w:space="0" w:color="auto"/>
            <w:right w:val="none" w:sz="0" w:space="0" w:color="auto"/>
          </w:divBdr>
        </w:div>
        <w:div w:id="1423184020">
          <w:marLeft w:val="274"/>
          <w:marRight w:val="0"/>
          <w:marTop w:val="0"/>
          <w:marBottom w:val="0"/>
          <w:divBdr>
            <w:top w:val="none" w:sz="0" w:space="0" w:color="auto"/>
            <w:left w:val="none" w:sz="0" w:space="0" w:color="auto"/>
            <w:bottom w:val="none" w:sz="0" w:space="0" w:color="auto"/>
            <w:right w:val="none" w:sz="0" w:space="0" w:color="auto"/>
          </w:divBdr>
        </w:div>
        <w:div w:id="1871331768">
          <w:marLeft w:val="274"/>
          <w:marRight w:val="0"/>
          <w:marTop w:val="0"/>
          <w:marBottom w:val="0"/>
          <w:divBdr>
            <w:top w:val="none" w:sz="0" w:space="0" w:color="auto"/>
            <w:left w:val="none" w:sz="0" w:space="0" w:color="auto"/>
            <w:bottom w:val="none" w:sz="0" w:space="0" w:color="auto"/>
            <w:right w:val="none" w:sz="0" w:space="0" w:color="auto"/>
          </w:divBdr>
        </w:div>
        <w:div w:id="2102405065">
          <w:marLeft w:val="274"/>
          <w:marRight w:val="0"/>
          <w:marTop w:val="0"/>
          <w:marBottom w:val="0"/>
          <w:divBdr>
            <w:top w:val="none" w:sz="0" w:space="0" w:color="auto"/>
            <w:left w:val="none" w:sz="0" w:space="0" w:color="auto"/>
            <w:bottom w:val="none" w:sz="0" w:space="0" w:color="auto"/>
            <w:right w:val="none" w:sz="0" w:space="0" w:color="auto"/>
          </w:divBdr>
        </w:div>
      </w:divsChild>
    </w:div>
    <w:div w:id="2053261074">
      <w:bodyDiv w:val="1"/>
      <w:marLeft w:val="0"/>
      <w:marRight w:val="0"/>
      <w:marTop w:val="0"/>
      <w:marBottom w:val="0"/>
      <w:divBdr>
        <w:top w:val="none" w:sz="0" w:space="0" w:color="auto"/>
        <w:left w:val="none" w:sz="0" w:space="0" w:color="auto"/>
        <w:bottom w:val="none" w:sz="0" w:space="0" w:color="auto"/>
        <w:right w:val="none" w:sz="0" w:space="0" w:color="auto"/>
      </w:divBdr>
    </w:div>
    <w:div w:id="2054957251">
      <w:bodyDiv w:val="1"/>
      <w:marLeft w:val="0"/>
      <w:marRight w:val="0"/>
      <w:marTop w:val="0"/>
      <w:marBottom w:val="0"/>
      <w:divBdr>
        <w:top w:val="none" w:sz="0" w:space="0" w:color="auto"/>
        <w:left w:val="none" w:sz="0" w:space="0" w:color="auto"/>
        <w:bottom w:val="none" w:sz="0" w:space="0" w:color="auto"/>
        <w:right w:val="none" w:sz="0" w:space="0" w:color="auto"/>
      </w:divBdr>
    </w:div>
    <w:div w:id="2055155127">
      <w:bodyDiv w:val="1"/>
      <w:marLeft w:val="0"/>
      <w:marRight w:val="0"/>
      <w:marTop w:val="0"/>
      <w:marBottom w:val="0"/>
      <w:divBdr>
        <w:top w:val="none" w:sz="0" w:space="0" w:color="auto"/>
        <w:left w:val="none" w:sz="0" w:space="0" w:color="auto"/>
        <w:bottom w:val="none" w:sz="0" w:space="0" w:color="auto"/>
        <w:right w:val="none" w:sz="0" w:space="0" w:color="auto"/>
      </w:divBdr>
    </w:div>
    <w:div w:id="2058628677">
      <w:bodyDiv w:val="1"/>
      <w:marLeft w:val="0"/>
      <w:marRight w:val="0"/>
      <w:marTop w:val="0"/>
      <w:marBottom w:val="0"/>
      <w:divBdr>
        <w:top w:val="none" w:sz="0" w:space="0" w:color="auto"/>
        <w:left w:val="none" w:sz="0" w:space="0" w:color="auto"/>
        <w:bottom w:val="none" w:sz="0" w:space="0" w:color="auto"/>
        <w:right w:val="none" w:sz="0" w:space="0" w:color="auto"/>
      </w:divBdr>
    </w:div>
    <w:div w:id="2067221659">
      <w:bodyDiv w:val="1"/>
      <w:marLeft w:val="0"/>
      <w:marRight w:val="0"/>
      <w:marTop w:val="0"/>
      <w:marBottom w:val="0"/>
      <w:divBdr>
        <w:top w:val="none" w:sz="0" w:space="0" w:color="auto"/>
        <w:left w:val="none" w:sz="0" w:space="0" w:color="auto"/>
        <w:bottom w:val="none" w:sz="0" w:space="0" w:color="auto"/>
        <w:right w:val="none" w:sz="0" w:space="0" w:color="auto"/>
      </w:divBdr>
    </w:div>
    <w:div w:id="2067295904">
      <w:bodyDiv w:val="1"/>
      <w:marLeft w:val="0"/>
      <w:marRight w:val="0"/>
      <w:marTop w:val="0"/>
      <w:marBottom w:val="0"/>
      <w:divBdr>
        <w:top w:val="none" w:sz="0" w:space="0" w:color="auto"/>
        <w:left w:val="none" w:sz="0" w:space="0" w:color="auto"/>
        <w:bottom w:val="none" w:sz="0" w:space="0" w:color="auto"/>
        <w:right w:val="none" w:sz="0" w:space="0" w:color="auto"/>
      </w:divBdr>
    </w:div>
    <w:div w:id="2068185388">
      <w:bodyDiv w:val="1"/>
      <w:marLeft w:val="0"/>
      <w:marRight w:val="0"/>
      <w:marTop w:val="0"/>
      <w:marBottom w:val="0"/>
      <w:divBdr>
        <w:top w:val="none" w:sz="0" w:space="0" w:color="auto"/>
        <w:left w:val="none" w:sz="0" w:space="0" w:color="auto"/>
        <w:bottom w:val="none" w:sz="0" w:space="0" w:color="auto"/>
        <w:right w:val="none" w:sz="0" w:space="0" w:color="auto"/>
      </w:divBdr>
    </w:div>
    <w:div w:id="2074085526">
      <w:bodyDiv w:val="1"/>
      <w:marLeft w:val="0"/>
      <w:marRight w:val="0"/>
      <w:marTop w:val="0"/>
      <w:marBottom w:val="0"/>
      <w:divBdr>
        <w:top w:val="none" w:sz="0" w:space="0" w:color="auto"/>
        <w:left w:val="none" w:sz="0" w:space="0" w:color="auto"/>
        <w:bottom w:val="none" w:sz="0" w:space="0" w:color="auto"/>
        <w:right w:val="none" w:sz="0" w:space="0" w:color="auto"/>
      </w:divBdr>
    </w:div>
    <w:div w:id="2076733519">
      <w:bodyDiv w:val="1"/>
      <w:marLeft w:val="0"/>
      <w:marRight w:val="0"/>
      <w:marTop w:val="0"/>
      <w:marBottom w:val="0"/>
      <w:divBdr>
        <w:top w:val="none" w:sz="0" w:space="0" w:color="auto"/>
        <w:left w:val="none" w:sz="0" w:space="0" w:color="auto"/>
        <w:bottom w:val="none" w:sz="0" w:space="0" w:color="auto"/>
        <w:right w:val="none" w:sz="0" w:space="0" w:color="auto"/>
      </w:divBdr>
    </w:div>
    <w:div w:id="2076924957">
      <w:bodyDiv w:val="1"/>
      <w:marLeft w:val="0"/>
      <w:marRight w:val="0"/>
      <w:marTop w:val="0"/>
      <w:marBottom w:val="0"/>
      <w:divBdr>
        <w:top w:val="none" w:sz="0" w:space="0" w:color="auto"/>
        <w:left w:val="none" w:sz="0" w:space="0" w:color="auto"/>
        <w:bottom w:val="none" w:sz="0" w:space="0" w:color="auto"/>
        <w:right w:val="none" w:sz="0" w:space="0" w:color="auto"/>
      </w:divBdr>
      <w:divsChild>
        <w:div w:id="330256316">
          <w:marLeft w:val="360"/>
          <w:marRight w:val="0"/>
          <w:marTop w:val="0"/>
          <w:marBottom w:val="0"/>
          <w:divBdr>
            <w:top w:val="none" w:sz="0" w:space="0" w:color="auto"/>
            <w:left w:val="none" w:sz="0" w:space="0" w:color="auto"/>
            <w:bottom w:val="none" w:sz="0" w:space="0" w:color="auto"/>
            <w:right w:val="none" w:sz="0" w:space="0" w:color="auto"/>
          </w:divBdr>
        </w:div>
        <w:div w:id="1466585519">
          <w:marLeft w:val="360"/>
          <w:marRight w:val="0"/>
          <w:marTop w:val="0"/>
          <w:marBottom w:val="0"/>
          <w:divBdr>
            <w:top w:val="none" w:sz="0" w:space="0" w:color="auto"/>
            <w:left w:val="none" w:sz="0" w:space="0" w:color="auto"/>
            <w:bottom w:val="none" w:sz="0" w:space="0" w:color="auto"/>
            <w:right w:val="none" w:sz="0" w:space="0" w:color="auto"/>
          </w:divBdr>
        </w:div>
        <w:div w:id="2053924685">
          <w:marLeft w:val="360"/>
          <w:marRight w:val="0"/>
          <w:marTop w:val="0"/>
          <w:marBottom w:val="0"/>
          <w:divBdr>
            <w:top w:val="none" w:sz="0" w:space="0" w:color="auto"/>
            <w:left w:val="none" w:sz="0" w:space="0" w:color="auto"/>
            <w:bottom w:val="none" w:sz="0" w:space="0" w:color="auto"/>
            <w:right w:val="none" w:sz="0" w:space="0" w:color="auto"/>
          </w:divBdr>
        </w:div>
      </w:divsChild>
    </w:div>
    <w:div w:id="2077122150">
      <w:bodyDiv w:val="1"/>
      <w:marLeft w:val="0"/>
      <w:marRight w:val="0"/>
      <w:marTop w:val="0"/>
      <w:marBottom w:val="0"/>
      <w:divBdr>
        <w:top w:val="none" w:sz="0" w:space="0" w:color="auto"/>
        <w:left w:val="none" w:sz="0" w:space="0" w:color="auto"/>
        <w:bottom w:val="none" w:sz="0" w:space="0" w:color="auto"/>
        <w:right w:val="none" w:sz="0" w:space="0" w:color="auto"/>
      </w:divBdr>
    </w:div>
    <w:div w:id="2077319854">
      <w:bodyDiv w:val="1"/>
      <w:marLeft w:val="0"/>
      <w:marRight w:val="0"/>
      <w:marTop w:val="0"/>
      <w:marBottom w:val="0"/>
      <w:divBdr>
        <w:top w:val="none" w:sz="0" w:space="0" w:color="auto"/>
        <w:left w:val="none" w:sz="0" w:space="0" w:color="auto"/>
        <w:bottom w:val="none" w:sz="0" w:space="0" w:color="auto"/>
        <w:right w:val="none" w:sz="0" w:space="0" w:color="auto"/>
      </w:divBdr>
    </w:div>
    <w:div w:id="2078699865">
      <w:bodyDiv w:val="1"/>
      <w:marLeft w:val="0"/>
      <w:marRight w:val="0"/>
      <w:marTop w:val="0"/>
      <w:marBottom w:val="0"/>
      <w:divBdr>
        <w:top w:val="none" w:sz="0" w:space="0" w:color="auto"/>
        <w:left w:val="none" w:sz="0" w:space="0" w:color="auto"/>
        <w:bottom w:val="none" w:sz="0" w:space="0" w:color="auto"/>
        <w:right w:val="none" w:sz="0" w:space="0" w:color="auto"/>
      </w:divBdr>
    </w:div>
    <w:div w:id="2080403084">
      <w:bodyDiv w:val="1"/>
      <w:marLeft w:val="0"/>
      <w:marRight w:val="0"/>
      <w:marTop w:val="0"/>
      <w:marBottom w:val="0"/>
      <w:divBdr>
        <w:top w:val="none" w:sz="0" w:space="0" w:color="auto"/>
        <w:left w:val="none" w:sz="0" w:space="0" w:color="auto"/>
        <w:bottom w:val="none" w:sz="0" w:space="0" w:color="auto"/>
        <w:right w:val="none" w:sz="0" w:space="0" w:color="auto"/>
      </w:divBdr>
    </w:div>
    <w:div w:id="2090808918">
      <w:bodyDiv w:val="1"/>
      <w:marLeft w:val="0"/>
      <w:marRight w:val="0"/>
      <w:marTop w:val="0"/>
      <w:marBottom w:val="0"/>
      <w:divBdr>
        <w:top w:val="none" w:sz="0" w:space="0" w:color="auto"/>
        <w:left w:val="none" w:sz="0" w:space="0" w:color="auto"/>
        <w:bottom w:val="none" w:sz="0" w:space="0" w:color="auto"/>
        <w:right w:val="none" w:sz="0" w:space="0" w:color="auto"/>
      </w:divBdr>
    </w:div>
    <w:div w:id="2092700743">
      <w:bodyDiv w:val="1"/>
      <w:marLeft w:val="0"/>
      <w:marRight w:val="0"/>
      <w:marTop w:val="0"/>
      <w:marBottom w:val="0"/>
      <w:divBdr>
        <w:top w:val="none" w:sz="0" w:space="0" w:color="auto"/>
        <w:left w:val="none" w:sz="0" w:space="0" w:color="auto"/>
        <w:bottom w:val="none" w:sz="0" w:space="0" w:color="auto"/>
        <w:right w:val="none" w:sz="0" w:space="0" w:color="auto"/>
      </w:divBdr>
    </w:div>
    <w:div w:id="2098937115">
      <w:bodyDiv w:val="1"/>
      <w:marLeft w:val="0"/>
      <w:marRight w:val="0"/>
      <w:marTop w:val="0"/>
      <w:marBottom w:val="0"/>
      <w:divBdr>
        <w:top w:val="none" w:sz="0" w:space="0" w:color="auto"/>
        <w:left w:val="none" w:sz="0" w:space="0" w:color="auto"/>
        <w:bottom w:val="none" w:sz="0" w:space="0" w:color="auto"/>
        <w:right w:val="none" w:sz="0" w:space="0" w:color="auto"/>
      </w:divBdr>
    </w:div>
    <w:div w:id="2100170953">
      <w:bodyDiv w:val="1"/>
      <w:marLeft w:val="0"/>
      <w:marRight w:val="0"/>
      <w:marTop w:val="0"/>
      <w:marBottom w:val="0"/>
      <w:divBdr>
        <w:top w:val="none" w:sz="0" w:space="0" w:color="auto"/>
        <w:left w:val="none" w:sz="0" w:space="0" w:color="auto"/>
        <w:bottom w:val="none" w:sz="0" w:space="0" w:color="auto"/>
        <w:right w:val="none" w:sz="0" w:space="0" w:color="auto"/>
      </w:divBdr>
    </w:div>
    <w:div w:id="2100515526">
      <w:bodyDiv w:val="1"/>
      <w:marLeft w:val="0"/>
      <w:marRight w:val="0"/>
      <w:marTop w:val="0"/>
      <w:marBottom w:val="0"/>
      <w:divBdr>
        <w:top w:val="none" w:sz="0" w:space="0" w:color="auto"/>
        <w:left w:val="none" w:sz="0" w:space="0" w:color="auto"/>
        <w:bottom w:val="none" w:sz="0" w:space="0" w:color="auto"/>
        <w:right w:val="none" w:sz="0" w:space="0" w:color="auto"/>
      </w:divBdr>
    </w:div>
    <w:div w:id="2103329794">
      <w:bodyDiv w:val="1"/>
      <w:marLeft w:val="0"/>
      <w:marRight w:val="0"/>
      <w:marTop w:val="0"/>
      <w:marBottom w:val="0"/>
      <w:divBdr>
        <w:top w:val="none" w:sz="0" w:space="0" w:color="auto"/>
        <w:left w:val="none" w:sz="0" w:space="0" w:color="auto"/>
        <w:bottom w:val="none" w:sz="0" w:space="0" w:color="auto"/>
        <w:right w:val="none" w:sz="0" w:space="0" w:color="auto"/>
      </w:divBdr>
    </w:div>
    <w:div w:id="2106343310">
      <w:bodyDiv w:val="1"/>
      <w:marLeft w:val="0"/>
      <w:marRight w:val="0"/>
      <w:marTop w:val="0"/>
      <w:marBottom w:val="0"/>
      <w:divBdr>
        <w:top w:val="none" w:sz="0" w:space="0" w:color="auto"/>
        <w:left w:val="none" w:sz="0" w:space="0" w:color="auto"/>
        <w:bottom w:val="none" w:sz="0" w:space="0" w:color="auto"/>
        <w:right w:val="none" w:sz="0" w:space="0" w:color="auto"/>
      </w:divBdr>
    </w:div>
    <w:div w:id="2111197741">
      <w:bodyDiv w:val="1"/>
      <w:marLeft w:val="0"/>
      <w:marRight w:val="0"/>
      <w:marTop w:val="0"/>
      <w:marBottom w:val="0"/>
      <w:divBdr>
        <w:top w:val="none" w:sz="0" w:space="0" w:color="auto"/>
        <w:left w:val="none" w:sz="0" w:space="0" w:color="auto"/>
        <w:bottom w:val="none" w:sz="0" w:space="0" w:color="auto"/>
        <w:right w:val="none" w:sz="0" w:space="0" w:color="auto"/>
      </w:divBdr>
    </w:div>
    <w:div w:id="2111505842">
      <w:bodyDiv w:val="1"/>
      <w:marLeft w:val="0"/>
      <w:marRight w:val="0"/>
      <w:marTop w:val="0"/>
      <w:marBottom w:val="0"/>
      <w:divBdr>
        <w:top w:val="none" w:sz="0" w:space="0" w:color="auto"/>
        <w:left w:val="none" w:sz="0" w:space="0" w:color="auto"/>
        <w:bottom w:val="none" w:sz="0" w:space="0" w:color="auto"/>
        <w:right w:val="none" w:sz="0" w:space="0" w:color="auto"/>
      </w:divBdr>
    </w:div>
    <w:div w:id="2111655656">
      <w:bodyDiv w:val="1"/>
      <w:marLeft w:val="0"/>
      <w:marRight w:val="0"/>
      <w:marTop w:val="0"/>
      <w:marBottom w:val="0"/>
      <w:divBdr>
        <w:top w:val="none" w:sz="0" w:space="0" w:color="auto"/>
        <w:left w:val="none" w:sz="0" w:space="0" w:color="auto"/>
        <w:bottom w:val="none" w:sz="0" w:space="0" w:color="auto"/>
        <w:right w:val="none" w:sz="0" w:space="0" w:color="auto"/>
      </w:divBdr>
    </w:div>
    <w:div w:id="2117407733">
      <w:bodyDiv w:val="1"/>
      <w:marLeft w:val="0"/>
      <w:marRight w:val="0"/>
      <w:marTop w:val="0"/>
      <w:marBottom w:val="0"/>
      <w:divBdr>
        <w:top w:val="none" w:sz="0" w:space="0" w:color="auto"/>
        <w:left w:val="none" w:sz="0" w:space="0" w:color="auto"/>
        <w:bottom w:val="none" w:sz="0" w:space="0" w:color="auto"/>
        <w:right w:val="none" w:sz="0" w:space="0" w:color="auto"/>
      </w:divBdr>
    </w:div>
    <w:div w:id="2117678495">
      <w:bodyDiv w:val="1"/>
      <w:marLeft w:val="0"/>
      <w:marRight w:val="0"/>
      <w:marTop w:val="0"/>
      <w:marBottom w:val="0"/>
      <w:divBdr>
        <w:top w:val="none" w:sz="0" w:space="0" w:color="auto"/>
        <w:left w:val="none" w:sz="0" w:space="0" w:color="auto"/>
        <w:bottom w:val="none" w:sz="0" w:space="0" w:color="auto"/>
        <w:right w:val="none" w:sz="0" w:space="0" w:color="auto"/>
      </w:divBdr>
    </w:div>
    <w:div w:id="2117747647">
      <w:bodyDiv w:val="1"/>
      <w:marLeft w:val="0"/>
      <w:marRight w:val="0"/>
      <w:marTop w:val="0"/>
      <w:marBottom w:val="0"/>
      <w:divBdr>
        <w:top w:val="none" w:sz="0" w:space="0" w:color="auto"/>
        <w:left w:val="none" w:sz="0" w:space="0" w:color="auto"/>
        <w:bottom w:val="none" w:sz="0" w:space="0" w:color="auto"/>
        <w:right w:val="none" w:sz="0" w:space="0" w:color="auto"/>
      </w:divBdr>
    </w:div>
    <w:div w:id="2120224578">
      <w:bodyDiv w:val="1"/>
      <w:marLeft w:val="0"/>
      <w:marRight w:val="0"/>
      <w:marTop w:val="0"/>
      <w:marBottom w:val="0"/>
      <w:divBdr>
        <w:top w:val="none" w:sz="0" w:space="0" w:color="auto"/>
        <w:left w:val="none" w:sz="0" w:space="0" w:color="auto"/>
        <w:bottom w:val="none" w:sz="0" w:space="0" w:color="auto"/>
        <w:right w:val="none" w:sz="0" w:space="0" w:color="auto"/>
      </w:divBdr>
    </w:div>
    <w:div w:id="2120954066">
      <w:bodyDiv w:val="1"/>
      <w:marLeft w:val="0"/>
      <w:marRight w:val="0"/>
      <w:marTop w:val="0"/>
      <w:marBottom w:val="0"/>
      <w:divBdr>
        <w:top w:val="none" w:sz="0" w:space="0" w:color="auto"/>
        <w:left w:val="none" w:sz="0" w:space="0" w:color="auto"/>
        <w:bottom w:val="none" w:sz="0" w:space="0" w:color="auto"/>
        <w:right w:val="none" w:sz="0" w:space="0" w:color="auto"/>
      </w:divBdr>
      <w:divsChild>
        <w:div w:id="434401278">
          <w:marLeft w:val="274"/>
          <w:marRight w:val="0"/>
          <w:marTop w:val="0"/>
          <w:marBottom w:val="0"/>
          <w:divBdr>
            <w:top w:val="none" w:sz="0" w:space="0" w:color="auto"/>
            <w:left w:val="none" w:sz="0" w:space="0" w:color="auto"/>
            <w:bottom w:val="none" w:sz="0" w:space="0" w:color="auto"/>
            <w:right w:val="none" w:sz="0" w:space="0" w:color="auto"/>
          </w:divBdr>
        </w:div>
        <w:div w:id="458105936">
          <w:marLeft w:val="274"/>
          <w:marRight w:val="0"/>
          <w:marTop w:val="0"/>
          <w:marBottom w:val="0"/>
          <w:divBdr>
            <w:top w:val="none" w:sz="0" w:space="0" w:color="auto"/>
            <w:left w:val="none" w:sz="0" w:space="0" w:color="auto"/>
            <w:bottom w:val="none" w:sz="0" w:space="0" w:color="auto"/>
            <w:right w:val="none" w:sz="0" w:space="0" w:color="auto"/>
          </w:divBdr>
        </w:div>
        <w:div w:id="489951615">
          <w:marLeft w:val="274"/>
          <w:marRight w:val="0"/>
          <w:marTop w:val="0"/>
          <w:marBottom w:val="0"/>
          <w:divBdr>
            <w:top w:val="none" w:sz="0" w:space="0" w:color="auto"/>
            <w:left w:val="none" w:sz="0" w:space="0" w:color="auto"/>
            <w:bottom w:val="none" w:sz="0" w:space="0" w:color="auto"/>
            <w:right w:val="none" w:sz="0" w:space="0" w:color="auto"/>
          </w:divBdr>
        </w:div>
        <w:div w:id="951591477">
          <w:marLeft w:val="274"/>
          <w:marRight w:val="0"/>
          <w:marTop w:val="0"/>
          <w:marBottom w:val="0"/>
          <w:divBdr>
            <w:top w:val="none" w:sz="0" w:space="0" w:color="auto"/>
            <w:left w:val="none" w:sz="0" w:space="0" w:color="auto"/>
            <w:bottom w:val="none" w:sz="0" w:space="0" w:color="auto"/>
            <w:right w:val="none" w:sz="0" w:space="0" w:color="auto"/>
          </w:divBdr>
        </w:div>
        <w:div w:id="963923927">
          <w:marLeft w:val="274"/>
          <w:marRight w:val="0"/>
          <w:marTop w:val="0"/>
          <w:marBottom w:val="0"/>
          <w:divBdr>
            <w:top w:val="none" w:sz="0" w:space="0" w:color="auto"/>
            <w:left w:val="none" w:sz="0" w:space="0" w:color="auto"/>
            <w:bottom w:val="none" w:sz="0" w:space="0" w:color="auto"/>
            <w:right w:val="none" w:sz="0" w:space="0" w:color="auto"/>
          </w:divBdr>
        </w:div>
        <w:div w:id="1292320278">
          <w:marLeft w:val="274"/>
          <w:marRight w:val="0"/>
          <w:marTop w:val="0"/>
          <w:marBottom w:val="0"/>
          <w:divBdr>
            <w:top w:val="none" w:sz="0" w:space="0" w:color="auto"/>
            <w:left w:val="none" w:sz="0" w:space="0" w:color="auto"/>
            <w:bottom w:val="none" w:sz="0" w:space="0" w:color="auto"/>
            <w:right w:val="none" w:sz="0" w:space="0" w:color="auto"/>
          </w:divBdr>
        </w:div>
        <w:div w:id="1798335791">
          <w:marLeft w:val="274"/>
          <w:marRight w:val="0"/>
          <w:marTop w:val="0"/>
          <w:marBottom w:val="0"/>
          <w:divBdr>
            <w:top w:val="none" w:sz="0" w:space="0" w:color="auto"/>
            <w:left w:val="none" w:sz="0" w:space="0" w:color="auto"/>
            <w:bottom w:val="none" w:sz="0" w:space="0" w:color="auto"/>
            <w:right w:val="none" w:sz="0" w:space="0" w:color="auto"/>
          </w:divBdr>
        </w:div>
        <w:div w:id="2029745882">
          <w:marLeft w:val="274"/>
          <w:marRight w:val="0"/>
          <w:marTop w:val="0"/>
          <w:marBottom w:val="0"/>
          <w:divBdr>
            <w:top w:val="none" w:sz="0" w:space="0" w:color="auto"/>
            <w:left w:val="none" w:sz="0" w:space="0" w:color="auto"/>
            <w:bottom w:val="none" w:sz="0" w:space="0" w:color="auto"/>
            <w:right w:val="none" w:sz="0" w:space="0" w:color="auto"/>
          </w:divBdr>
        </w:div>
      </w:divsChild>
    </w:div>
    <w:div w:id="2125924236">
      <w:bodyDiv w:val="1"/>
      <w:marLeft w:val="0"/>
      <w:marRight w:val="0"/>
      <w:marTop w:val="0"/>
      <w:marBottom w:val="0"/>
      <w:divBdr>
        <w:top w:val="none" w:sz="0" w:space="0" w:color="auto"/>
        <w:left w:val="none" w:sz="0" w:space="0" w:color="auto"/>
        <w:bottom w:val="none" w:sz="0" w:space="0" w:color="auto"/>
        <w:right w:val="none" w:sz="0" w:space="0" w:color="auto"/>
      </w:divBdr>
    </w:div>
    <w:div w:id="2128506971">
      <w:bodyDiv w:val="1"/>
      <w:marLeft w:val="0"/>
      <w:marRight w:val="0"/>
      <w:marTop w:val="0"/>
      <w:marBottom w:val="0"/>
      <w:divBdr>
        <w:top w:val="none" w:sz="0" w:space="0" w:color="auto"/>
        <w:left w:val="none" w:sz="0" w:space="0" w:color="auto"/>
        <w:bottom w:val="none" w:sz="0" w:space="0" w:color="auto"/>
        <w:right w:val="none" w:sz="0" w:space="0" w:color="auto"/>
      </w:divBdr>
    </w:div>
    <w:div w:id="2134324167">
      <w:bodyDiv w:val="1"/>
      <w:marLeft w:val="0"/>
      <w:marRight w:val="0"/>
      <w:marTop w:val="0"/>
      <w:marBottom w:val="0"/>
      <w:divBdr>
        <w:top w:val="none" w:sz="0" w:space="0" w:color="auto"/>
        <w:left w:val="none" w:sz="0" w:space="0" w:color="auto"/>
        <w:bottom w:val="none" w:sz="0" w:space="0" w:color="auto"/>
        <w:right w:val="none" w:sz="0" w:space="0" w:color="auto"/>
      </w:divBdr>
    </w:div>
    <w:div w:id="2135557691">
      <w:bodyDiv w:val="1"/>
      <w:marLeft w:val="0"/>
      <w:marRight w:val="0"/>
      <w:marTop w:val="0"/>
      <w:marBottom w:val="0"/>
      <w:divBdr>
        <w:top w:val="none" w:sz="0" w:space="0" w:color="auto"/>
        <w:left w:val="none" w:sz="0" w:space="0" w:color="auto"/>
        <w:bottom w:val="none" w:sz="0" w:space="0" w:color="auto"/>
        <w:right w:val="none" w:sz="0" w:space="0" w:color="auto"/>
      </w:divBdr>
    </w:div>
    <w:div w:id="2140952925">
      <w:bodyDiv w:val="1"/>
      <w:marLeft w:val="0"/>
      <w:marRight w:val="0"/>
      <w:marTop w:val="0"/>
      <w:marBottom w:val="0"/>
      <w:divBdr>
        <w:top w:val="none" w:sz="0" w:space="0" w:color="auto"/>
        <w:left w:val="none" w:sz="0" w:space="0" w:color="auto"/>
        <w:bottom w:val="none" w:sz="0" w:space="0" w:color="auto"/>
        <w:right w:val="none" w:sz="0" w:space="0" w:color="auto"/>
      </w:divBdr>
    </w:div>
    <w:div w:id="2144156334">
      <w:bodyDiv w:val="1"/>
      <w:marLeft w:val="0"/>
      <w:marRight w:val="0"/>
      <w:marTop w:val="0"/>
      <w:marBottom w:val="0"/>
      <w:divBdr>
        <w:top w:val="none" w:sz="0" w:space="0" w:color="auto"/>
        <w:left w:val="none" w:sz="0" w:space="0" w:color="auto"/>
        <w:bottom w:val="none" w:sz="0" w:space="0" w:color="auto"/>
        <w:right w:val="none" w:sz="0" w:space="0" w:color="auto"/>
      </w:divBdr>
    </w:div>
    <w:div w:id="2145805939">
      <w:bodyDiv w:val="1"/>
      <w:marLeft w:val="0"/>
      <w:marRight w:val="0"/>
      <w:marTop w:val="0"/>
      <w:marBottom w:val="0"/>
      <w:divBdr>
        <w:top w:val="none" w:sz="0" w:space="0" w:color="auto"/>
        <w:left w:val="none" w:sz="0" w:space="0" w:color="auto"/>
        <w:bottom w:val="none" w:sz="0" w:space="0" w:color="auto"/>
        <w:right w:val="none" w:sz="0" w:space="0" w:color="auto"/>
      </w:divBdr>
    </w:div>
    <w:div w:id="21471151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7.svg"/><Relationship Id="rId42" Type="http://schemas.openxmlformats.org/officeDocument/2006/relationships/image" Target="media/image22.png"/><Relationship Id="rId63" Type="http://schemas.openxmlformats.org/officeDocument/2006/relationships/image" Target="media/image39.png"/><Relationship Id="rId84" Type="http://schemas.openxmlformats.org/officeDocument/2006/relationships/image" Target="media/image56.png"/><Relationship Id="rId138" Type="http://schemas.openxmlformats.org/officeDocument/2006/relationships/image" Target="media/image104.png"/><Relationship Id="rId159" Type="http://schemas.openxmlformats.org/officeDocument/2006/relationships/image" Target="media/image118.png"/><Relationship Id="rId170" Type="http://schemas.openxmlformats.org/officeDocument/2006/relationships/image" Target="media/image128.png"/><Relationship Id="rId191" Type="http://schemas.openxmlformats.org/officeDocument/2006/relationships/image" Target="media/image148.png"/><Relationship Id="rId205" Type="http://schemas.openxmlformats.org/officeDocument/2006/relationships/image" Target="media/image162.png"/><Relationship Id="rId226" Type="http://schemas.openxmlformats.org/officeDocument/2006/relationships/image" Target="media/image180.png"/><Relationship Id="rId247" Type="http://schemas.openxmlformats.org/officeDocument/2006/relationships/footer" Target="footer10.xml"/><Relationship Id="rId107" Type="http://schemas.openxmlformats.org/officeDocument/2006/relationships/image" Target="media/image75.png"/><Relationship Id="rId11" Type="http://schemas.openxmlformats.org/officeDocument/2006/relationships/image" Target="media/image1.png"/><Relationship Id="rId32" Type="http://schemas.openxmlformats.org/officeDocument/2006/relationships/image" Target="media/image14.png"/><Relationship Id="rId53" Type="http://schemas.openxmlformats.org/officeDocument/2006/relationships/image" Target="media/image29.png"/><Relationship Id="rId74" Type="http://schemas.openxmlformats.org/officeDocument/2006/relationships/image" Target="media/image49.emf"/><Relationship Id="rId128" Type="http://schemas.openxmlformats.org/officeDocument/2006/relationships/image" Target="media/image94.png"/><Relationship Id="rId149" Type="http://schemas.openxmlformats.org/officeDocument/2006/relationships/image" Target="media/image111.png"/><Relationship Id="rId5" Type="http://schemas.openxmlformats.org/officeDocument/2006/relationships/numbering" Target="numbering.xml"/><Relationship Id="rId95" Type="http://schemas.openxmlformats.org/officeDocument/2006/relationships/header" Target="header4.xml"/><Relationship Id="rId160" Type="http://schemas.openxmlformats.org/officeDocument/2006/relationships/image" Target="media/image119.png"/><Relationship Id="rId181" Type="http://schemas.openxmlformats.org/officeDocument/2006/relationships/image" Target="media/image138.png"/><Relationship Id="rId216" Type="http://schemas.openxmlformats.org/officeDocument/2006/relationships/hyperlink" Target="https://www.ipa.go.jp/jinzai/skill-standard/dss/about_dss-p.html" TargetMode="External"/><Relationship Id="rId237" Type="http://schemas.openxmlformats.org/officeDocument/2006/relationships/image" Target="media/image191.png"/><Relationship Id="rId258" Type="http://schemas.openxmlformats.org/officeDocument/2006/relationships/theme" Target="theme/theme1.xml"/><Relationship Id="rId22" Type="http://schemas.openxmlformats.org/officeDocument/2006/relationships/image" Target="media/image8.png"/><Relationship Id="rId43" Type="http://schemas.openxmlformats.org/officeDocument/2006/relationships/header" Target="header1.xml"/><Relationship Id="rId64" Type="http://schemas.openxmlformats.org/officeDocument/2006/relationships/image" Target="media/image40.png"/><Relationship Id="rId118" Type="http://schemas.openxmlformats.org/officeDocument/2006/relationships/hyperlink" Target="https://www.jnsa.org/ikusei/01/02-04.html" TargetMode="External"/><Relationship Id="rId139" Type="http://schemas.openxmlformats.org/officeDocument/2006/relationships/image" Target="media/image105.png"/><Relationship Id="rId85" Type="http://schemas.openxmlformats.org/officeDocument/2006/relationships/image" Target="media/image57.png"/><Relationship Id="rId150" Type="http://schemas.openxmlformats.org/officeDocument/2006/relationships/image" Target="media/image112.png"/><Relationship Id="rId171" Type="http://schemas.openxmlformats.org/officeDocument/2006/relationships/image" Target="media/image129.png"/><Relationship Id="rId192" Type="http://schemas.openxmlformats.org/officeDocument/2006/relationships/image" Target="media/image149.png"/><Relationship Id="rId206" Type="http://schemas.openxmlformats.org/officeDocument/2006/relationships/image" Target="media/image163.png"/><Relationship Id="rId227" Type="http://schemas.openxmlformats.org/officeDocument/2006/relationships/image" Target="media/image181.png"/><Relationship Id="rId248" Type="http://schemas.openxmlformats.org/officeDocument/2006/relationships/footer" Target="footer11.xml"/><Relationship Id="rId12" Type="http://schemas.openxmlformats.org/officeDocument/2006/relationships/image" Target="media/image2.jpeg"/><Relationship Id="rId33" Type="http://schemas.openxmlformats.org/officeDocument/2006/relationships/image" Target="media/image15.png"/><Relationship Id="rId108" Type="http://schemas.openxmlformats.org/officeDocument/2006/relationships/image" Target="media/image76.png"/><Relationship Id="rId129" Type="http://schemas.openxmlformats.org/officeDocument/2006/relationships/image" Target="media/image95.png"/><Relationship Id="rId54" Type="http://schemas.openxmlformats.org/officeDocument/2006/relationships/image" Target="media/image30.png"/><Relationship Id="rId75" Type="http://schemas.openxmlformats.org/officeDocument/2006/relationships/image" Target="media/image50.png"/><Relationship Id="rId96" Type="http://schemas.openxmlformats.org/officeDocument/2006/relationships/image" Target="media/image66.png"/><Relationship Id="rId161" Type="http://schemas.openxmlformats.org/officeDocument/2006/relationships/image" Target="media/image120.png"/><Relationship Id="rId182" Type="http://schemas.openxmlformats.org/officeDocument/2006/relationships/image" Target="media/image139.png"/><Relationship Id="rId217" Type="http://schemas.openxmlformats.org/officeDocument/2006/relationships/image" Target="media/image172.png"/><Relationship Id="rId6" Type="http://schemas.openxmlformats.org/officeDocument/2006/relationships/styles" Target="styles.xml"/><Relationship Id="rId238" Type="http://schemas.openxmlformats.org/officeDocument/2006/relationships/image" Target="media/image192.png"/><Relationship Id="rId23" Type="http://schemas.openxmlformats.org/officeDocument/2006/relationships/hyperlink" Target="https://www8.cao.go.jp/cstp/society5_0" TargetMode="External"/><Relationship Id="rId119" Type="http://schemas.openxmlformats.org/officeDocument/2006/relationships/hyperlink" Target="https://www.jnsa.org/ikusei/01/02-04.html" TargetMode="External"/><Relationship Id="rId44" Type="http://schemas.openxmlformats.org/officeDocument/2006/relationships/footer" Target="footer5.xml"/><Relationship Id="rId65" Type="http://schemas.openxmlformats.org/officeDocument/2006/relationships/image" Target="media/image41.png"/><Relationship Id="rId86" Type="http://schemas.openxmlformats.org/officeDocument/2006/relationships/image" Target="media/image58.png"/><Relationship Id="rId130" Type="http://schemas.openxmlformats.org/officeDocument/2006/relationships/image" Target="media/image96.png"/><Relationship Id="rId151" Type="http://schemas.openxmlformats.org/officeDocument/2006/relationships/image" Target="media/image113.png"/><Relationship Id="rId172" Type="http://schemas.openxmlformats.org/officeDocument/2006/relationships/image" Target="media/image130.png"/><Relationship Id="rId193" Type="http://schemas.openxmlformats.org/officeDocument/2006/relationships/image" Target="media/image150.png"/><Relationship Id="rId207" Type="http://schemas.openxmlformats.org/officeDocument/2006/relationships/image" Target="media/image164.svg"/><Relationship Id="rId228" Type="http://schemas.openxmlformats.org/officeDocument/2006/relationships/image" Target="media/image182.png"/><Relationship Id="rId249" Type="http://schemas.openxmlformats.org/officeDocument/2006/relationships/header" Target="header9.xml"/><Relationship Id="rId13" Type="http://schemas.openxmlformats.org/officeDocument/2006/relationships/footer" Target="footer1.xml"/><Relationship Id="rId109" Type="http://schemas.openxmlformats.org/officeDocument/2006/relationships/image" Target="media/image77.png"/><Relationship Id="rId34" Type="http://schemas.openxmlformats.org/officeDocument/2006/relationships/hyperlink" Target="https://www.ipa.go.jp/digital/dx/mfg-dx/ug65p90000001kqv-att/000087633.pdf" TargetMode="External"/><Relationship Id="rId55" Type="http://schemas.openxmlformats.org/officeDocument/2006/relationships/image" Target="media/image31.png"/><Relationship Id="rId76" Type="http://schemas.openxmlformats.org/officeDocument/2006/relationships/image" Target="media/image51.png"/><Relationship Id="rId97" Type="http://schemas.openxmlformats.org/officeDocument/2006/relationships/image" Target="media/image67.png"/><Relationship Id="rId120" Type="http://schemas.openxmlformats.org/officeDocument/2006/relationships/image" Target="media/image86.png"/><Relationship Id="rId7" Type="http://schemas.openxmlformats.org/officeDocument/2006/relationships/settings" Target="settings.xml"/><Relationship Id="rId162" Type="http://schemas.openxmlformats.org/officeDocument/2006/relationships/image" Target="media/image121.png"/><Relationship Id="rId183" Type="http://schemas.openxmlformats.org/officeDocument/2006/relationships/image" Target="media/image140.png"/><Relationship Id="rId218" Type="http://schemas.openxmlformats.org/officeDocument/2006/relationships/image" Target="media/image173.png"/><Relationship Id="rId239" Type="http://schemas.openxmlformats.org/officeDocument/2006/relationships/header" Target="header6.xml"/><Relationship Id="rId250" Type="http://schemas.openxmlformats.org/officeDocument/2006/relationships/footer" Target="footer12.xml"/><Relationship Id="rId24" Type="http://schemas.openxmlformats.org/officeDocument/2006/relationships/hyperlink" Target="https://www8.cao.go.jp/cstp/society5_0" TargetMode="External"/><Relationship Id="rId45" Type="http://schemas.openxmlformats.org/officeDocument/2006/relationships/footer" Target="footer6.xml"/><Relationship Id="rId66" Type="http://schemas.openxmlformats.org/officeDocument/2006/relationships/image" Target="media/image42.png"/><Relationship Id="rId87" Type="http://schemas.openxmlformats.org/officeDocument/2006/relationships/image" Target="media/image59.png"/><Relationship Id="rId110" Type="http://schemas.openxmlformats.org/officeDocument/2006/relationships/image" Target="media/image78.png"/><Relationship Id="rId131" Type="http://schemas.openxmlformats.org/officeDocument/2006/relationships/image" Target="media/image97.png"/><Relationship Id="rId152" Type="http://schemas.openxmlformats.org/officeDocument/2006/relationships/image" Target="media/image114.png"/><Relationship Id="rId173" Type="http://schemas.openxmlformats.org/officeDocument/2006/relationships/image" Target="media/image131.png"/><Relationship Id="rId194" Type="http://schemas.openxmlformats.org/officeDocument/2006/relationships/image" Target="media/image151.png"/><Relationship Id="rId208" Type="http://schemas.openxmlformats.org/officeDocument/2006/relationships/image" Target="media/image165.png"/><Relationship Id="rId229" Type="http://schemas.openxmlformats.org/officeDocument/2006/relationships/image" Target="media/image183.png"/><Relationship Id="rId240" Type="http://schemas.openxmlformats.org/officeDocument/2006/relationships/footer" Target="footer7.xml"/><Relationship Id="rId14" Type="http://schemas.openxmlformats.org/officeDocument/2006/relationships/footer" Target="footer2.xml"/><Relationship Id="rId35" Type="http://schemas.openxmlformats.org/officeDocument/2006/relationships/hyperlink" Target="https://www.ipa.go.jp/digital/dx/mfg-dx/ug65p90000001kqv-att/000087633.pdf" TargetMode="External"/><Relationship Id="rId56" Type="http://schemas.openxmlformats.org/officeDocument/2006/relationships/image" Target="media/image32.png"/><Relationship Id="rId77" Type="http://schemas.openxmlformats.org/officeDocument/2006/relationships/image" Target="media/image52.png"/><Relationship Id="rId100" Type="http://schemas.openxmlformats.org/officeDocument/2006/relationships/image" Target="media/image70.png"/><Relationship Id="rId8" Type="http://schemas.openxmlformats.org/officeDocument/2006/relationships/webSettings" Target="webSettings.xml"/><Relationship Id="rId98" Type="http://schemas.openxmlformats.org/officeDocument/2006/relationships/image" Target="media/image68.png"/><Relationship Id="rId121" Type="http://schemas.openxmlformats.org/officeDocument/2006/relationships/image" Target="media/image87.png"/><Relationship Id="rId163" Type="http://schemas.openxmlformats.org/officeDocument/2006/relationships/hyperlink" Target="https://www.ipa.go.jp/jinzai/ics/core_human_resource/final_project/2021/ngi93u0000002klo-att/000092243.pdf" TargetMode="External"/><Relationship Id="rId184" Type="http://schemas.openxmlformats.org/officeDocument/2006/relationships/image" Target="media/image141.png"/><Relationship Id="rId219" Type="http://schemas.openxmlformats.org/officeDocument/2006/relationships/image" Target="media/image174.png"/><Relationship Id="rId230" Type="http://schemas.openxmlformats.org/officeDocument/2006/relationships/image" Target="media/image184.png"/><Relationship Id="rId251" Type="http://schemas.openxmlformats.org/officeDocument/2006/relationships/image" Target="media/image194.emf"/><Relationship Id="rId25" Type="http://schemas.openxmlformats.org/officeDocument/2006/relationships/image" Target="media/image9.png"/><Relationship Id="rId46" Type="http://schemas.openxmlformats.org/officeDocument/2006/relationships/image" Target="media/image23.png"/><Relationship Id="rId67" Type="http://schemas.openxmlformats.org/officeDocument/2006/relationships/image" Target="media/image43.png"/><Relationship Id="rId88" Type="http://schemas.openxmlformats.org/officeDocument/2006/relationships/image" Target="media/image60.png"/><Relationship Id="rId111" Type="http://schemas.openxmlformats.org/officeDocument/2006/relationships/image" Target="media/image79.png"/><Relationship Id="rId132" Type="http://schemas.openxmlformats.org/officeDocument/2006/relationships/image" Target="media/image98.png"/><Relationship Id="rId153" Type="http://schemas.openxmlformats.org/officeDocument/2006/relationships/image" Target="media/image115.png"/><Relationship Id="rId174" Type="http://schemas.openxmlformats.org/officeDocument/2006/relationships/hyperlink" Target="https://digitalforensic.jp/wp-content/uploads/2023/02/shokohoznGL9.pdf" TargetMode="External"/><Relationship Id="rId195" Type="http://schemas.openxmlformats.org/officeDocument/2006/relationships/image" Target="media/image152.png"/><Relationship Id="rId209" Type="http://schemas.openxmlformats.org/officeDocument/2006/relationships/image" Target="media/image166.png"/><Relationship Id="rId220" Type="http://schemas.openxmlformats.org/officeDocument/2006/relationships/image" Target="media/image175.png"/><Relationship Id="rId241" Type="http://schemas.openxmlformats.org/officeDocument/2006/relationships/footer" Target="footer8.xml"/><Relationship Id="rId15" Type="http://schemas.openxmlformats.org/officeDocument/2006/relationships/footer" Target="footer3.xml"/><Relationship Id="rId36" Type="http://schemas.openxmlformats.org/officeDocument/2006/relationships/image" Target="media/image16.png"/><Relationship Id="rId57" Type="http://schemas.openxmlformats.org/officeDocument/2006/relationships/image" Target="media/image33.png"/><Relationship Id="rId78" Type="http://schemas.openxmlformats.org/officeDocument/2006/relationships/hyperlink" Target="https://www.cybersecurity.metro.tokyo.lg.jp/security/guidebook/201/index.html" TargetMode="External"/><Relationship Id="rId99" Type="http://schemas.openxmlformats.org/officeDocument/2006/relationships/image" Target="media/image69.png"/><Relationship Id="rId101" Type="http://schemas.openxmlformats.org/officeDocument/2006/relationships/hyperlink" Target="https://isms.jp/isms/" TargetMode="External"/><Relationship Id="rId122" Type="http://schemas.openxmlformats.org/officeDocument/2006/relationships/image" Target="media/image88.png"/><Relationship Id="rId164" Type="http://schemas.openxmlformats.org/officeDocument/2006/relationships/image" Target="media/image122.png"/><Relationship Id="rId185" Type="http://schemas.openxmlformats.org/officeDocument/2006/relationships/image" Target="media/image142.svg"/><Relationship Id="rId9" Type="http://schemas.openxmlformats.org/officeDocument/2006/relationships/footnotes" Target="footnotes.xml"/><Relationship Id="rId210" Type="http://schemas.openxmlformats.org/officeDocument/2006/relationships/image" Target="media/image167.png"/><Relationship Id="rId26" Type="http://schemas.openxmlformats.org/officeDocument/2006/relationships/image" Target="media/image10.png"/><Relationship Id="rId231" Type="http://schemas.openxmlformats.org/officeDocument/2006/relationships/image" Target="media/image185.png"/><Relationship Id="rId252" Type="http://schemas.openxmlformats.org/officeDocument/2006/relationships/image" Target="media/image195.emf"/><Relationship Id="rId47" Type="http://schemas.openxmlformats.org/officeDocument/2006/relationships/image" Target="media/image24.jpeg"/><Relationship Id="rId68" Type="http://schemas.openxmlformats.org/officeDocument/2006/relationships/image" Target="media/image44.png"/><Relationship Id="rId89" Type="http://schemas.openxmlformats.org/officeDocument/2006/relationships/image" Target="media/image61.png"/><Relationship Id="rId112" Type="http://schemas.openxmlformats.org/officeDocument/2006/relationships/image" Target="media/image80.png"/><Relationship Id="rId133" Type="http://schemas.openxmlformats.org/officeDocument/2006/relationships/image" Target="media/image99.png"/><Relationship Id="rId154" Type="http://schemas.openxmlformats.org/officeDocument/2006/relationships/image" Target="media/image116.png"/><Relationship Id="rId175" Type="http://schemas.openxmlformats.org/officeDocument/2006/relationships/image" Target="media/image132.png"/><Relationship Id="rId196" Type="http://schemas.openxmlformats.org/officeDocument/2006/relationships/image" Target="media/image153.png"/><Relationship Id="rId200" Type="http://schemas.openxmlformats.org/officeDocument/2006/relationships/image" Target="media/image157.png"/><Relationship Id="rId16" Type="http://schemas.openxmlformats.org/officeDocument/2006/relationships/footer" Target="footer4.xml"/><Relationship Id="rId221" Type="http://schemas.openxmlformats.org/officeDocument/2006/relationships/image" Target="media/image176.png"/><Relationship Id="rId242" Type="http://schemas.openxmlformats.org/officeDocument/2006/relationships/header" Target="header7.xml"/><Relationship Id="rId37" Type="http://schemas.openxmlformats.org/officeDocument/2006/relationships/image" Target="media/image17.png"/><Relationship Id="rId58" Type="http://schemas.openxmlformats.org/officeDocument/2006/relationships/image" Target="media/image34.png"/><Relationship Id="rId79" Type="http://schemas.openxmlformats.org/officeDocument/2006/relationships/hyperlink" Target="https://www.cybersecurity.metro.tokyo.lg.jp/security/guidebook/201/index.html" TargetMode="External"/><Relationship Id="rId102" Type="http://schemas.openxmlformats.org/officeDocument/2006/relationships/hyperlink" Target="https://isms.jp/isms/" TargetMode="External"/><Relationship Id="rId123" Type="http://schemas.openxmlformats.org/officeDocument/2006/relationships/image" Target="media/image89.png"/><Relationship Id="rId144" Type="http://schemas.openxmlformats.org/officeDocument/2006/relationships/image" Target="media/image107.png"/><Relationship Id="rId90" Type="http://schemas.openxmlformats.org/officeDocument/2006/relationships/image" Target="media/image62.png"/><Relationship Id="rId165" Type="http://schemas.openxmlformats.org/officeDocument/2006/relationships/image" Target="media/image123.png"/><Relationship Id="rId186" Type="http://schemas.openxmlformats.org/officeDocument/2006/relationships/image" Target="media/image143.png"/><Relationship Id="rId211" Type="http://schemas.openxmlformats.org/officeDocument/2006/relationships/image" Target="media/image168.png"/><Relationship Id="rId232" Type="http://schemas.openxmlformats.org/officeDocument/2006/relationships/image" Target="media/image186.png"/><Relationship Id="rId253" Type="http://schemas.openxmlformats.org/officeDocument/2006/relationships/header" Target="header10.xml"/><Relationship Id="rId27" Type="http://schemas.openxmlformats.org/officeDocument/2006/relationships/image" Target="media/image11.png"/><Relationship Id="rId48" Type="http://schemas.openxmlformats.org/officeDocument/2006/relationships/image" Target="media/image25.jpeg"/><Relationship Id="rId69" Type="http://schemas.openxmlformats.org/officeDocument/2006/relationships/image" Target="media/image45.png"/><Relationship Id="rId113" Type="http://schemas.openxmlformats.org/officeDocument/2006/relationships/image" Target="media/image81.png"/><Relationship Id="rId134" Type="http://schemas.openxmlformats.org/officeDocument/2006/relationships/image" Target="media/image100.png"/><Relationship Id="rId80" Type="http://schemas.openxmlformats.org/officeDocument/2006/relationships/image" Target="media/image53.png"/><Relationship Id="rId155" Type="http://schemas.openxmlformats.org/officeDocument/2006/relationships/hyperlink" Target="https://www.iso.org/standard/27001" TargetMode="External"/><Relationship Id="rId176" Type="http://schemas.openxmlformats.org/officeDocument/2006/relationships/image" Target="media/image133.png"/><Relationship Id="rId197" Type="http://schemas.openxmlformats.org/officeDocument/2006/relationships/image" Target="media/image154.png"/><Relationship Id="rId201" Type="http://schemas.openxmlformats.org/officeDocument/2006/relationships/image" Target="media/image158.png"/><Relationship Id="rId222" Type="http://schemas.openxmlformats.org/officeDocument/2006/relationships/image" Target="media/image177.png"/><Relationship Id="rId243" Type="http://schemas.openxmlformats.org/officeDocument/2006/relationships/footer" Target="footer9.xml"/><Relationship Id="rId17" Type="http://schemas.openxmlformats.org/officeDocument/2006/relationships/image" Target="media/image3.png"/><Relationship Id="rId38" Type="http://schemas.openxmlformats.org/officeDocument/2006/relationships/image" Target="media/image18.png"/><Relationship Id="rId59" Type="http://schemas.openxmlformats.org/officeDocument/2006/relationships/image" Target="media/image35.png"/><Relationship Id="rId103" Type="http://schemas.openxmlformats.org/officeDocument/2006/relationships/image" Target="media/image71.png"/><Relationship Id="rId124" Type="http://schemas.openxmlformats.org/officeDocument/2006/relationships/image" Target="media/image90.png"/><Relationship Id="rId70" Type="http://schemas.openxmlformats.org/officeDocument/2006/relationships/image" Target="media/image46.png"/><Relationship Id="rId91" Type="http://schemas.openxmlformats.org/officeDocument/2006/relationships/image" Target="media/image63.png"/><Relationship Id="rId145" Type="http://schemas.openxmlformats.org/officeDocument/2006/relationships/image" Target="media/image106.png"/><Relationship Id="rId166" Type="http://schemas.openxmlformats.org/officeDocument/2006/relationships/image" Target="media/image124.png"/><Relationship Id="rId187" Type="http://schemas.openxmlformats.org/officeDocument/2006/relationships/image" Target="media/image144.png"/><Relationship Id="rId1" Type="http://schemas.openxmlformats.org/officeDocument/2006/relationships/customXml" Target="../customXml/item1.xml"/><Relationship Id="rId212" Type="http://schemas.openxmlformats.org/officeDocument/2006/relationships/image" Target="media/image169.png"/><Relationship Id="rId233" Type="http://schemas.openxmlformats.org/officeDocument/2006/relationships/image" Target="media/image187.png"/><Relationship Id="rId254" Type="http://schemas.openxmlformats.org/officeDocument/2006/relationships/footer" Target="footer13.xml"/><Relationship Id="rId28" Type="http://schemas.openxmlformats.org/officeDocument/2006/relationships/hyperlink" Target="https://www.ipa.go.jp/security/security-action" TargetMode="External"/><Relationship Id="rId49" Type="http://schemas.openxmlformats.org/officeDocument/2006/relationships/image" Target="media/image25.png"/><Relationship Id="rId114" Type="http://schemas.openxmlformats.org/officeDocument/2006/relationships/image" Target="media/image82.png"/><Relationship Id="rId60" Type="http://schemas.openxmlformats.org/officeDocument/2006/relationships/image" Target="media/image36.png"/><Relationship Id="rId81" Type="http://schemas.openxmlformats.org/officeDocument/2006/relationships/image" Target="media/image54.png"/><Relationship Id="rId135" Type="http://schemas.openxmlformats.org/officeDocument/2006/relationships/image" Target="media/image101.png"/><Relationship Id="rId156" Type="http://schemas.openxmlformats.org/officeDocument/2006/relationships/hyperlink" Target="https://www.iso.org/standard/27001" TargetMode="External"/><Relationship Id="rId177" Type="http://schemas.openxmlformats.org/officeDocument/2006/relationships/image" Target="media/image134.png"/><Relationship Id="rId198" Type="http://schemas.openxmlformats.org/officeDocument/2006/relationships/image" Target="media/image155.png"/><Relationship Id="rId202" Type="http://schemas.openxmlformats.org/officeDocument/2006/relationships/image" Target="media/image159.png"/><Relationship Id="rId223" Type="http://schemas.openxmlformats.org/officeDocument/2006/relationships/image" Target="media/image178.png"/><Relationship Id="rId244" Type="http://schemas.openxmlformats.org/officeDocument/2006/relationships/header" Target="header8.xml"/><Relationship Id="rId18" Type="http://schemas.openxmlformats.org/officeDocument/2006/relationships/image" Target="media/image4.png"/><Relationship Id="rId39" Type="http://schemas.openxmlformats.org/officeDocument/2006/relationships/image" Target="media/image19.png"/><Relationship Id="rId50" Type="http://schemas.openxmlformats.org/officeDocument/2006/relationships/image" Target="media/image26.png"/><Relationship Id="rId104" Type="http://schemas.openxmlformats.org/officeDocument/2006/relationships/image" Target="media/image72.png"/><Relationship Id="rId125" Type="http://schemas.openxmlformats.org/officeDocument/2006/relationships/image" Target="media/image91.png"/><Relationship Id="rId146" Type="http://schemas.openxmlformats.org/officeDocument/2006/relationships/image" Target="media/image108.png"/><Relationship Id="rId167" Type="http://schemas.openxmlformats.org/officeDocument/2006/relationships/image" Target="media/image125.png"/><Relationship Id="rId188" Type="http://schemas.openxmlformats.org/officeDocument/2006/relationships/image" Target="media/image145.png"/><Relationship Id="rId71" Type="http://schemas.openxmlformats.org/officeDocument/2006/relationships/image" Target="media/image47.png"/><Relationship Id="rId92" Type="http://schemas.openxmlformats.org/officeDocument/2006/relationships/header" Target="header3.xml"/><Relationship Id="rId213" Type="http://schemas.openxmlformats.org/officeDocument/2006/relationships/image" Target="media/image170.png"/><Relationship Id="rId234" Type="http://schemas.openxmlformats.org/officeDocument/2006/relationships/image" Target="media/image188.png"/><Relationship Id="rId2" Type="http://schemas.openxmlformats.org/officeDocument/2006/relationships/customXml" Target="../customXml/item2.xml"/><Relationship Id="rId29" Type="http://schemas.openxmlformats.org/officeDocument/2006/relationships/hyperlink" Target="https://www.ipa.go.jp/security/security-action" TargetMode="External"/><Relationship Id="rId255" Type="http://schemas.openxmlformats.org/officeDocument/2006/relationships/footer" Target="footer14.xml"/><Relationship Id="rId40" Type="http://schemas.openxmlformats.org/officeDocument/2006/relationships/image" Target="media/image20.png"/><Relationship Id="rId115" Type="http://schemas.openxmlformats.org/officeDocument/2006/relationships/image" Target="media/image83.png"/><Relationship Id="rId136" Type="http://schemas.openxmlformats.org/officeDocument/2006/relationships/image" Target="media/image102.png"/><Relationship Id="rId157" Type="http://schemas.openxmlformats.org/officeDocument/2006/relationships/image" Target="media/image117.png"/><Relationship Id="rId178" Type="http://schemas.openxmlformats.org/officeDocument/2006/relationships/image" Target="media/image135.png"/><Relationship Id="rId61" Type="http://schemas.openxmlformats.org/officeDocument/2006/relationships/image" Target="media/image37.png"/><Relationship Id="rId82" Type="http://schemas.openxmlformats.org/officeDocument/2006/relationships/header" Target="header2.xml"/><Relationship Id="rId199" Type="http://schemas.openxmlformats.org/officeDocument/2006/relationships/image" Target="media/image156.png"/><Relationship Id="rId203" Type="http://schemas.openxmlformats.org/officeDocument/2006/relationships/image" Target="media/image160.png"/><Relationship Id="rId19" Type="http://schemas.openxmlformats.org/officeDocument/2006/relationships/image" Target="media/image5.svg"/><Relationship Id="rId224" Type="http://schemas.openxmlformats.org/officeDocument/2006/relationships/image" Target="media/image179.png"/><Relationship Id="rId245" Type="http://schemas.openxmlformats.org/officeDocument/2006/relationships/image" Target="media/image193.png"/><Relationship Id="rId30" Type="http://schemas.openxmlformats.org/officeDocument/2006/relationships/image" Target="media/image12.png"/><Relationship Id="rId105" Type="http://schemas.openxmlformats.org/officeDocument/2006/relationships/image" Target="media/image73.png"/><Relationship Id="rId126" Type="http://schemas.openxmlformats.org/officeDocument/2006/relationships/image" Target="media/image92.png"/><Relationship Id="rId147" Type="http://schemas.openxmlformats.org/officeDocument/2006/relationships/image" Target="media/image109.png"/><Relationship Id="rId168" Type="http://schemas.openxmlformats.org/officeDocument/2006/relationships/image" Target="media/image126.png"/><Relationship Id="rId51" Type="http://schemas.openxmlformats.org/officeDocument/2006/relationships/image" Target="media/image27.png"/><Relationship Id="rId72" Type="http://schemas.openxmlformats.org/officeDocument/2006/relationships/hyperlink" Target="https://www.meti.go.jp/policy/it_policy/investment/dx-chushoguidebook/contents.html" TargetMode="External"/><Relationship Id="rId93" Type="http://schemas.openxmlformats.org/officeDocument/2006/relationships/image" Target="media/image64.png"/><Relationship Id="rId189" Type="http://schemas.openxmlformats.org/officeDocument/2006/relationships/image" Target="media/image146.png"/><Relationship Id="rId3" Type="http://schemas.openxmlformats.org/officeDocument/2006/relationships/customXml" Target="../customXml/item3.xml"/><Relationship Id="rId214" Type="http://schemas.openxmlformats.org/officeDocument/2006/relationships/image" Target="media/image171.png"/><Relationship Id="rId235" Type="http://schemas.openxmlformats.org/officeDocument/2006/relationships/image" Target="media/image189.png"/><Relationship Id="rId256" Type="http://schemas.openxmlformats.org/officeDocument/2006/relationships/fontTable" Target="fontTable.xml"/><Relationship Id="rId116" Type="http://schemas.openxmlformats.org/officeDocument/2006/relationships/image" Target="media/image84.png"/><Relationship Id="rId137" Type="http://schemas.openxmlformats.org/officeDocument/2006/relationships/image" Target="media/image103.png"/><Relationship Id="rId158" Type="http://schemas.openxmlformats.org/officeDocument/2006/relationships/hyperlink" Target="https://www.iso.org/standard/27001" TargetMode="External"/><Relationship Id="rId20" Type="http://schemas.openxmlformats.org/officeDocument/2006/relationships/image" Target="media/image6.png"/><Relationship Id="rId41" Type="http://schemas.openxmlformats.org/officeDocument/2006/relationships/image" Target="media/image21.png"/><Relationship Id="rId62" Type="http://schemas.openxmlformats.org/officeDocument/2006/relationships/image" Target="media/image38.png"/><Relationship Id="rId83" Type="http://schemas.openxmlformats.org/officeDocument/2006/relationships/image" Target="media/image55.png"/><Relationship Id="rId179" Type="http://schemas.openxmlformats.org/officeDocument/2006/relationships/image" Target="media/image136.png"/><Relationship Id="rId190" Type="http://schemas.openxmlformats.org/officeDocument/2006/relationships/image" Target="media/image147.png"/><Relationship Id="rId204" Type="http://schemas.openxmlformats.org/officeDocument/2006/relationships/image" Target="media/image161.png"/><Relationship Id="rId225" Type="http://schemas.openxmlformats.org/officeDocument/2006/relationships/header" Target="header5.xml"/><Relationship Id="rId246" Type="http://schemas.openxmlformats.org/officeDocument/2006/relationships/image" Target="media/image194.png"/><Relationship Id="rId106" Type="http://schemas.openxmlformats.org/officeDocument/2006/relationships/image" Target="media/image74.png"/><Relationship Id="rId127" Type="http://schemas.openxmlformats.org/officeDocument/2006/relationships/image" Target="media/image93.png"/><Relationship Id="rId10" Type="http://schemas.openxmlformats.org/officeDocument/2006/relationships/endnotes" Target="endnotes.xml"/><Relationship Id="rId31" Type="http://schemas.openxmlformats.org/officeDocument/2006/relationships/image" Target="media/image13.png"/><Relationship Id="rId52" Type="http://schemas.openxmlformats.org/officeDocument/2006/relationships/image" Target="media/image28.png"/><Relationship Id="rId73" Type="http://schemas.openxmlformats.org/officeDocument/2006/relationships/image" Target="media/image48.png"/><Relationship Id="rId94" Type="http://schemas.openxmlformats.org/officeDocument/2006/relationships/image" Target="media/image65.png"/><Relationship Id="rId148" Type="http://schemas.openxmlformats.org/officeDocument/2006/relationships/image" Target="media/image110.png"/><Relationship Id="rId169" Type="http://schemas.openxmlformats.org/officeDocument/2006/relationships/image" Target="media/image127.png"/><Relationship Id="rId4" Type="http://schemas.openxmlformats.org/officeDocument/2006/relationships/customXml" Target="../customXml/item4.xml"/><Relationship Id="rId180" Type="http://schemas.openxmlformats.org/officeDocument/2006/relationships/image" Target="media/image137.png"/><Relationship Id="rId215" Type="http://schemas.openxmlformats.org/officeDocument/2006/relationships/hyperlink" Target="https://www.ipa.go.jp/jinzai/skill-standard/dss/about_dss-l.html" TargetMode="External"/><Relationship Id="rId236" Type="http://schemas.openxmlformats.org/officeDocument/2006/relationships/image" Target="media/image190.png"/><Relationship Id="rId257" Type="http://schemas.microsoft.com/office/2011/relationships/people" Target="peop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2024テキスト">
      <a:majorFont>
        <a:latin typeface="メイリオ"/>
        <a:ea typeface="メイリオ"/>
        <a:cs typeface=""/>
      </a:majorFont>
      <a:minorFont>
        <a:latin typeface="メイリオ"/>
        <a:ea typeface="メイリオ"/>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ln>
          <a:solidFill>
            <a:schemeClr val="accent1"/>
          </a:solidFill>
          <a:prstDash val="dash"/>
        </a:ln>
      </a:spPr>
      <a:bodyPr rtlCol="0" anchor="ctr"/>
      <a:lstStyle/>
      <a:style>
        <a:lnRef idx="2">
          <a:schemeClr val="accent5"/>
        </a:lnRef>
        <a:fillRef idx="1">
          <a:schemeClr val="lt1"/>
        </a:fillRef>
        <a:effectRef idx="0">
          <a:schemeClr val="accent5"/>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5b105f53-229a-42b4-948b-7dd42a03d418">
      <Terms xmlns="http://schemas.microsoft.com/office/infopath/2007/PartnerControls"/>
    </lcf76f155ced4ddcb4097134ff3c332f>
    <TaxCatchAll xmlns="6d9d0519-d822-4f03-a846-7b6bfb9152df" xsi:nil="true"/>
  </documentManagement>
</p:properties>
</file>

<file path=customXml/item4.xml><?xml version="1.0" encoding="utf-8"?>
<ct:contentTypeSchema xmlns:ct="http://schemas.microsoft.com/office/2006/metadata/contentType" xmlns:ma="http://schemas.microsoft.com/office/2006/metadata/properties/metaAttributes" ct:_="" ma:_="" ma:contentTypeName="ドキュメント" ma:contentTypeID="0x0101009408D59CE07F7048AFBBD63B6B537771" ma:contentTypeVersion="15" ma:contentTypeDescription="新しいドキュメントを作成します。" ma:contentTypeScope="" ma:versionID="81ab475b6d3d374f9c0519f6aa9326f1">
  <xsd:schema xmlns:xsd="http://www.w3.org/2001/XMLSchema" xmlns:xs="http://www.w3.org/2001/XMLSchema" xmlns:p="http://schemas.microsoft.com/office/2006/metadata/properties" xmlns:ns2="5b105f53-229a-42b4-948b-7dd42a03d418" xmlns:ns3="6d9d0519-d822-4f03-a846-7b6bfb9152df" targetNamespace="http://schemas.microsoft.com/office/2006/metadata/properties" ma:root="true" ma:fieldsID="b73167533da9ff3c985ca28a5d15818b" ns2:_="" ns3:_="">
    <xsd:import namespace="5b105f53-229a-42b4-948b-7dd42a03d418"/>
    <xsd:import namespace="6d9d0519-d822-4f03-a846-7b6bfb9152df"/>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element ref="ns3:SharedWithUsers" minOccurs="0"/>
                <xsd:element ref="ns3:SharedWithDetail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b105f53-229a-42b4-948b-7dd42a03d41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画像タグ" ma:readOnly="false" ma:fieldId="{5cf76f15-5ced-4ddc-b409-7134ff3c332f}" ma:taxonomyMulti="true" ma:sspId="e4b30ad3-d7cf-471f-856e-ab1c19b29f15"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Location" ma:index="22"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d9d0519-d822-4f03-a846-7b6bfb9152df"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08b6c5e4-5d43-4304-8047-af45855b3938}" ma:internalName="TaxCatchAll" ma:showField="CatchAllData" ma:web="6d9d0519-d822-4f03-a846-7b6bfb9152df">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共有相手の詳細情報"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53355BF-E101-4073-B834-F35AF8FD2D25}">
  <ds:schemaRefs>
    <ds:schemaRef ds:uri="http://schemas.openxmlformats.org/officeDocument/2006/bibliography"/>
  </ds:schemaRefs>
</ds:datastoreItem>
</file>

<file path=customXml/itemProps2.xml><?xml version="1.0" encoding="utf-8"?>
<ds:datastoreItem xmlns:ds="http://schemas.openxmlformats.org/officeDocument/2006/customXml" ds:itemID="{680CCDE6-6A03-42EA-9522-D64B65996009}">
  <ds:schemaRefs>
    <ds:schemaRef ds:uri="http://schemas.microsoft.com/sharepoint/v3/contenttype/forms"/>
  </ds:schemaRefs>
</ds:datastoreItem>
</file>

<file path=customXml/itemProps3.xml><?xml version="1.0" encoding="utf-8"?>
<ds:datastoreItem xmlns:ds="http://schemas.openxmlformats.org/officeDocument/2006/customXml" ds:itemID="{006C6F43-C00E-4089-861C-C699F2052762}">
  <ds:schemaRefs>
    <ds:schemaRef ds:uri="http://purl.org/dc/elements/1.1/"/>
    <ds:schemaRef ds:uri="99bf5610-a344-4d8d-98ab-d673e0bea912"/>
    <ds:schemaRef ds:uri="http://schemas.microsoft.com/office/2006/metadata/properties"/>
    <ds:schemaRef ds:uri="http://purl.org/dc/dcmitype/"/>
    <ds:schemaRef ds:uri="http://schemas.microsoft.com/office/2006/documentManagement/types"/>
    <ds:schemaRef ds:uri="http://purl.org/dc/terms/"/>
    <ds:schemaRef ds:uri="http://schemas.openxmlformats.org/package/2006/metadata/core-properties"/>
    <ds:schemaRef ds:uri="http://schemas.microsoft.com/office/infopath/2007/PartnerControls"/>
    <ds:schemaRef ds:uri="http://www.w3.org/XML/1998/namespace"/>
  </ds:schemaRefs>
</ds:datastoreItem>
</file>

<file path=customXml/itemProps4.xml><?xml version="1.0" encoding="utf-8"?>
<ds:datastoreItem xmlns:ds="http://schemas.openxmlformats.org/officeDocument/2006/customXml" ds:itemID="{621708AA-2DE6-40EE-A652-C8BAAE7A0FCA}"/>
</file>

<file path=docProps/app.xml><?xml version="1.0" encoding="utf-8"?>
<Properties xmlns="http://schemas.openxmlformats.org/officeDocument/2006/extended-properties" xmlns:vt="http://schemas.openxmlformats.org/officeDocument/2006/docPropsVTypes">
  <Template>Normal.dotm</Template>
  <TotalTime>31</TotalTime>
  <Pages>2</Pages>
  <Words>101516</Words>
  <Characters>578646</Characters>
  <Application>Microsoft Office Word</Application>
  <DocSecurity>0</DocSecurity>
  <Lines>4822</Lines>
  <Paragraphs>1357</Paragraphs>
  <ScaleCrop>false</ScaleCrop>
  <HeadingPairs>
    <vt:vector size="2" baseType="variant">
      <vt:variant>
        <vt:lpstr>タイトル</vt:lpstr>
      </vt:variant>
      <vt:variant>
        <vt:i4>1</vt:i4>
      </vt:variant>
    </vt:vector>
  </HeadingPairs>
  <TitlesOfParts>
    <vt:vector size="1" baseType="lpstr">
      <vt:lpstr>中小企業向けサイバーセキュリティ実践ハンドブック：中小企業も安心！セキュリティ対策でDXを加速</vt:lpstr>
    </vt:vector>
  </TitlesOfParts>
  <Company/>
  <LinksUpToDate>false</LinksUpToDate>
  <CharactersWithSpaces>678805</CharactersWithSpaces>
  <SharedDoc>false</SharedDoc>
  <HLinks>
    <vt:vector size="15042" baseType="variant">
      <vt:variant>
        <vt:i4>1395484854</vt:i4>
      </vt:variant>
      <vt:variant>
        <vt:i4>8484</vt:i4>
      </vt:variant>
      <vt:variant>
        <vt:i4>0</vt:i4>
      </vt:variant>
      <vt:variant>
        <vt:i4>5</vt:i4>
      </vt:variant>
      <vt:variant>
        <vt:lpwstr/>
      </vt:variant>
      <vt:variant>
        <vt:lpwstr>■リモートデスクトップ接続5ー2ー2</vt:lpwstr>
      </vt:variant>
      <vt:variant>
        <vt:i4>1340256130</vt:i4>
      </vt:variant>
      <vt:variant>
        <vt:i4>8481</vt:i4>
      </vt:variant>
      <vt:variant>
        <vt:i4>0</vt:i4>
      </vt:variant>
      <vt:variant>
        <vt:i4>5</vt:i4>
      </vt:variant>
      <vt:variant>
        <vt:lpwstr/>
      </vt:variant>
      <vt:variant>
        <vt:lpwstr>■リスク評価27ー12</vt:lpwstr>
      </vt:variant>
      <vt:variant>
        <vt:i4>1340125058</vt:i4>
      </vt:variant>
      <vt:variant>
        <vt:i4>8478</vt:i4>
      </vt:variant>
      <vt:variant>
        <vt:i4>0</vt:i4>
      </vt:variant>
      <vt:variant>
        <vt:i4>5</vt:i4>
      </vt:variant>
      <vt:variant>
        <vt:lpwstr/>
      </vt:variant>
      <vt:variant>
        <vt:lpwstr>■リスク評価26ー2</vt:lpwstr>
      </vt:variant>
      <vt:variant>
        <vt:i4>1339137918</vt:i4>
      </vt:variant>
      <vt:variant>
        <vt:i4>8475</vt:i4>
      </vt:variant>
      <vt:variant>
        <vt:i4>0</vt:i4>
      </vt:variant>
      <vt:variant>
        <vt:i4>5</vt:i4>
      </vt:variant>
      <vt:variant>
        <vt:lpwstr/>
      </vt:variant>
      <vt:variant>
        <vt:lpwstr>■リスク評価25ー2ー2</vt:lpwstr>
      </vt:variant>
      <vt:variant>
        <vt:i4>1339465598</vt:i4>
      </vt:variant>
      <vt:variant>
        <vt:i4>8472</vt:i4>
      </vt:variant>
      <vt:variant>
        <vt:i4>0</vt:i4>
      </vt:variant>
      <vt:variant>
        <vt:i4>5</vt:i4>
      </vt:variant>
      <vt:variant>
        <vt:lpwstr/>
      </vt:variant>
      <vt:variant>
        <vt:lpwstr>■リスク評価21ー1ー2</vt:lpwstr>
      </vt:variant>
      <vt:variant>
        <vt:i4>1339858814</vt:i4>
      </vt:variant>
      <vt:variant>
        <vt:i4>8469</vt:i4>
      </vt:variant>
      <vt:variant>
        <vt:i4>0</vt:i4>
      </vt:variant>
      <vt:variant>
        <vt:i4>5</vt:i4>
      </vt:variant>
      <vt:variant>
        <vt:lpwstr/>
      </vt:variant>
      <vt:variant>
        <vt:lpwstr>■リスク評価20ー1ー9</vt:lpwstr>
      </vt:variant>
      <vt:variant>
        <vt:i4>1339727741</vt:i4>
      </vt:variant>
      <vt:variant>
        <vt:i4>8466</vt:i4>
      </vt:variant>
      <vt:variant>
        <vt:i4>0</vt:i4>
      </vt:variant>
      <vt:variant>
        <vt:i4>5</vt:i4>
      </vt:variant>
      <vt:variant>
        <vt:lpwstr/>
      </vt:variant>
      <vt:variant>
        <vt:lpwstr>■リスク評価18ー3ー5</vt:lpwstr>
      </vt:variant>
      <vt:variant>
        <vt:i4>98358496</vt:i4>
      </vt:variant>
      <vt:variant>
        <vt:i4>8463</vt:i4>
      </vt:variant>
      <vt:variant>
        <vt:i4>0</vt:i4>
      </vt:variant>
      <vt:variant>
        <vt:i4>5</vt:i4>
      </vt:variant>
      <vt:variant>
        <vt:lpwstr/>
      </vt:variant>
      <vt:variant>
        <vt:lpwstr>■リスク評価第13章コラム</vt:lpwstr>
      </vt:variant>
      <vt:variant>
        <vt:i4>1340452737</vt:i4>
      </vt:variant>
      <vt:variant>
        <vt:i4>8460</vt:i4>
      </vt:variant>
      <vt:variant>
        <vt:i4>0</vt:i4>
      </vt:variant>
      <vt:variant>
        <vt:i4>5</vt:i4>
      </vt:variant>
      <vt:variant>
        <vt:lpwstr/>
      </vt:variant>
      <vt:variant>
        <vt:lpwstr>■リスク評価12ー3</vt:lpwstr>
      </vt:variant>
      <vt:variant>
        <vt:i4>1339072381</vt:i4>
      </vt:variant>
      <vt:variant>
        <vt:i4>8457</vt:i4>
      </vt:variant>
      <vt:variant>
        <vt:i4>0</vt:i4>
      </vt:variant>
      <vt:variant>
        <vt:i4>5</vt:i4>
      </vt:variant>
      <vt:variant>
        <vt:lpwstr/>
      </vt:variant>
      <vt:variant>
        <vt:lpwstr>■リスク評価12ー2ー4</vt:lpwstr>
      </vt:variant>
      <vt:variant>
        <vt:i4>2132320117</vt:i4>
      </vt:variant>
      <vt:variant>
        <vt:i4>8454</vt:i4>
      </vt:variant>
      <vt:variant>
        <vt:i4>0</vt:i4>
      </vt:variant>
      <vt:variant>
        <vt:i4>5</vt:i4>
      </vt:variant>
      <vt:variant>
        <vt:lpwstr/>
      </vt:variant>
      <vt:variant>
        <vt:lpwstr>■リスク評価9ー2</vt:lpwstr>
      </vt:variant>
      <vt:variant>
        <vt:i4>2132320117</vt:i4>
      </vt:variant>
      <vt:variant>
        <vt:i4>8451</vt:i4>
      </vt:variant>
      <vt:variant>
        <vt:i4>0</vt:i4>
      </vt:variant>
      <vt:variant>
        <vt:i4>5</vt:i4>
      </vt:variant>
      <vt:variant>
        <vt:lpwstr/>
      </vt:variant>
      <vt:variant>
        <vt:lpwstr>■リスク評価9ー1</vt:lpwstr>
      </vt:variant>
      <vt:variant>
        <vt:i4>1340383050</vt:i4>
      </vt:variant>
      <vt:variant>
        <vt:i4>8448</vt:i4>
      </vt:variant>
      <vt:variant>
        <vt:i4>0</vt:i4>
      </vt:variant>
      <vt:variant>
        <vt:i4>5</vt:i4>
      </vt:variant>
      <vt:variant>
        <vt:lpwstr/>
      </vt:variant>
      <vt:variant>
        <vt:lpwstr>■リスク評価5ー3ー2</vt:lpwstr>
      </vt:variant>
      <vt:variant>
        <vt:i4>2132320126</vt:i4>
      </vt:variant>
      <vt:variant>
        <vt:i4>8445</vt:i4>
      </vt:variant>
      <vt:variant>
        <vt:i4>0</vt:i4>
      </vt:variant>
      <vt:variant>
        <vt:i4>5</vt:i4>
      </vt:variant>
      <vt:variant>
        <vt:lpwstr/>
      </vt:variant>
      <vt:variant>
        <vt:lpwstr>■リスク評価2ー3</vt:lpwstr>
      </vt:variant>
      <vt:variant>
        <vt:i4>819860799</vt:i4>
      </vt:variant>
      <vt:variant>
        <vt:i4>8442</vt:i4>
      </vt:variant>
      <vt:variant>
        <vt:i4>0</vt:i4>
      </vt:variant>
      <vt:variant>
        <vt:i4>5</vt:i4>
      </vt:variant>
      <vt:variant>
        <vt:lpwstr/>
      </vt:variant>
      <vt:variant>
        <vt:lpwstr>■リスクアセスメント28ー1</vt:lpwstr>
      </vt:variant>
      <vt:variant>
        <vt:i4>819074367</vt:i4>
      </vt:variant>
      <vt:variant>
        <vt:i4>8439</vt:i4>
      </vt:variant>
      <vt:variant>
        <vt:i4>0</vt:i4>
      </vt:variant>
      <vt:variant>
        <vt:i4>5</vt:i4>
      </vt:variant>
      <vt:variant>
        <vt:lpwstr/>
      </vt:variant>
      <vt:variant>
        <vt:lpwstr>■リスクアセスメント27ー21</vt:lpwstr>
      </vt:variant>
      <vt:variant>
        <vt:i4>819008831</vt:i4>
      </vt:variant>
      <vt:variant>
        <vt:i4>8436</vt:i4>
      </vt:variant>
      <vt:variant>
        <vt:i4>0</vt:i4>
      </vt:variant>
      <vt:variant>
        <vt:i4>5</vt:i4>
      </vt:variant>
      <vt:variant>
        <vt:lpwstr/>
      </vt:variant>
      <vt:variant>
        <vt:lpwstr>■リスクアセスメント27ー18</vt:lpwstr>
      </vt:variant>
      <vt:variant>
        <vt:i4>819008831</vt:i4>
      </vt:variant>
      <vt:variant>
        <vt:i4>8433</vt:i4>
      </vt:variant>
      <vt:variant>
        <vt:i4>0</vt:i4>
      </vt:variant>
      <vt:variant>
        <vt:i4>5</vt:i4>
      </vt:variant>
      <vt:variant>
        <vt:lpwstr/>
      </vt:variant>
      <vt:variant>
        <vt:lpwstr>■リスクアセスメント27ー17</vt:lpwstr>
      </vt:variant>
      <vt:variant>
        <vt:i4>819008831</vt:i4>
      </vt:variant>
      <vt:variant>
        <vt:i4>8430</vt:i4>
      </vt:variant>
      <vt:variant>
        <vt:i4>0</vt:i4>
      </vt:variant>
      <vt:variant>
        <vt:i4>5</vt:i4>
      </vt:variant>
      <vt:variant>
        <vt:lpwstr/>
      </vt:variant>
      <vt:variant>
        <vt:lpwstr>■リスクアセスメント27ー16</vt:lpwstr>
      </vt:variant>
      <vt:variant>
        <vt:i4>819008831</vt:i4>
      </vt:variant>
      <vt:variant>
        <vt:i4>8427</vt:i4>
      </vt:variant>
      <vt:variant>
        <vt:i4>0</vt:i4>
      </vt:variant>
      <vt:variant>
        <vt:i4>5</vt:i4>
      </vt:variant>
      <vt:variant>
        <vt:lpwstr/>
      </vt:variant>
      <vt:variant>
        <vt:lpwstr>■リスクアセスメント27ー15</vt:lpwstr>
      </vt:variant>
      <vt:variant>
        <vt:i4>819008831</vt:i4>
      </vt:variant>
      <vt:variant>
        <vt:i4>8424</vt:i4>
      </vt:variant>
      <vt:variant>
        <vt:i4>0</vt:i4>
      </vt:variant>
      <vt:variant>
        <vt:i4>5</vt:i4>
      </vt:variant>
      <vt:variant>
        <vt:lpwstr/>
      </vt:variant>
      <vt:variant>
        <vt:lpwstr>■リスクアセスメント27ー14</vt:lpwstr>
      </vt:variant>
      <vt:variant>
        <vt:i4>819008831</vt:i4>
      </vt:variant>
      <vt:variant>
        <vt:i4>8421</vt:i4>
      </vt:variant>
      <vt:variant>
        <vt:i4>0</vt:i4>
      </vt:variant>
      <vt:variant>
        <vt:i4>5</vt:i4>
      </vt:variant>
      <vt:variant>
        <vt:lpwstr/>
      </vt:variant>
      <vt:variant>
        <vt:lpwstr>■リスクアセスメント27ー12</vt:lpwstr>
      </vt:variant>
      <vt:variant>
        <vt:i4>819139903</vt:i4>
      </vt:variant>
      <vt:variant>
        <vt:i4>8418</vt:i4>
      </vt:variant>
      <vt:variant>
        <vt:i4>0</vt:i4>
      </vt:variant>
      <vt:variant>
        <vt:i4>5</vt:i4>
      </vt:variant>
      <vt:variant>
        <vt:lpwstr/>
      </vt:variant>
      <vt:variant>
        <vt:lpwstr>■リスクアセスメント26ー2</vt:lpwstr>
      </vt:variant>
      <vt:variant>
        <vt:i4>818943295</vt:i4>
      </vt:variant>
      <vt:variant>
        <vt:i4>8415</vt:i4>
      </vt:variant>
      <vt:variant>
        <vt:i4>0</vt:i4>
      </vt:variant>
      <vt:variant>
        <vt:i4>5</vt:i4>
      </vt:variant>
      <vt:variant>
        <vt:lpwstr/>
      </vt:variant>
      <vt:variant>
        <vt:lpwstr>■リスクアセスメント26ー1</vt:lpwstr>
      </vt:variant>
      <vt:variant>
        <vt:i4>820127171</vt:i4>
      </vt:variant>
      <vt:variant>
        <vt:i4>8412</vt:i4>
      </vt:variant>
      <vt:variant>
        <vt:i4>0</vt:i4>
      </vt:variant>
      <vt:variant>
        <vt:i4>5</vt:i4>
      </vt:variant>
      <vt:variant>
        <vt:lpwstr/>
      </vt:variant>
      <vt:variant>
        <vt:lpwstr>■リスクアセスメント25ー2ー2</vt:lpwstr>
      </vt:variant>
      <vt:variant>
        <vt:i4>820389315</vt:i4>
      </vt:variant>
      <vt:variant>
        <vt:i4>8409</vt:i4>
      </vt:variant>
      <vt:variant>
        <vt:i4>0</vt:i4>
      </vt:variant>
      <vt:variant>
        <vt:i4>5</vt:i4>
      </vt:variant>
      <vt:variant>
        <vt:lpwstr/>
      </vt:variant>
      <vt:variant>
        <vt:lpwstr>■リスクアセスメント22ー1ー2</vt:lpwstr>
      </vt:variant>
      <vt:variant>
        <vt:i4>820323779</vt:i4>
      </vt:variant>
      <vt:variant>
        <vt:i4>8406</vt:i4>
      </vt:variant>
      <vt:variant>
        <vt:i4>0</vt:i4>
      </vt:variant>
      <vt:variant>
        <vt:i4>5</vt:i4>
      </vt:variant>
      <vt:variant>
        <vt:lpwstr/>
      </vt:variant>
      <vt:variant>
        <vt:lpwstr>■リスクアセスメント21ー1ー2</vt:lpwstr>
      </vt:variant>
      <vt:variant>
        <vt:i4>819402047</vt:i4>
      </vt:variant>
      <vt:variant>
        <vt:i4>8403</vt:i4>
      </vt:variant>
      <vt:variant>
        <vt:i4>0</vt:i4>
      </vt:variant>
      <vt:variant>
        <vt:i4>5</vt:i4>
      </vt:variant>
      <vt:variant>
        <vt:lpwstr/>
      </vt:variant>
      <vt:variant>
        <vt:lpwstr>■リスクアセスメント21ー1</vt:lpwstr>
      </vt:variant>
      <vt:variant>
        <vt:i4>820782528</vt:i4>
      </vt:variant>
      <vt:variant>
        <vt:i4>8400</vt:i4>
      </vt:variant>
      <vt:variant>
        <vt:i4>0</vt:i4>
      </vt:variant>
      <vt:variant>
        <vt:i4>5</vt:i4>
      </vt:variant>
      <vt:variant>
        <vt:lpwstr/>
      </vt:variant>
      <vt:variant>
        <vt:lpwstr>■リスクアセスメント18ー2ー17</vt:lpwstr>
      </vt:variant>
      <vt:variant>
        <vt:i4>819860796</vt:i4>
      </vt:variant>
      <vt:variant>
        <vt:i4>8397</vt:i4>
      </vt:variant>
      <vt:variant>
        <vt:i4>0</vt:i4>
      </vt:variant>
      <vt:variant>
        <vt:i4>5</vt:i4>
      </vt:variant>
      <vt:variant>
        <vt:lpwstr/>
      </vt:variant>
      <vt:variant>
        <vt:lpwstr>■リスクアセスメント18ー1</vt:lpwstr>
      </vt:variant>
      <vt:variant>
        <vt:i4>819008828</vt:i4>
      </vt:variant>
      <vt:variant>
        <vt:i4>8394</vt:i4>
      </vt:variant>
      <vt:variant>
        <vt:i4>0</vt:i4>
      </vt:variant>
      <vt:variant>
        <vt:i4>5</vt:i4>
      </vt:variant>
      <vt:variant>
        <vt:lpwstr/>
      </vt:variant>
      <vt:variant>
        <vt:lpwstr>■リスクアセスメント17ー1</vt:lpwstr>
      </vt:variant>
      <vt:variant>
        <vt:i4>818943292</vt:i4>
      </vt:variant>
      <vt:variant>
        <vt:i4>8391</vt:i4>
      </vt:variant>
      <vt:variant>
        <vt:i4>0</vt:i4>
      </vt:variant>
      <vt:variant>
        <vt:i4>5</vt:i4>
      </vt:variant>
      <vt:variant>
        <vt:lpwstr/>
      </vt:variant>
      <vt:variant>
        <vt:lpwstr>■リスクアセスメント16ー1</vt:lpwstr>
      </vt:variant>
      <vt:variant>
        <vt:i4>820127168</vt:i4>
      </vt:variant>
      <vt:variant>
        <vt:i4>8388</vt:i4>
      </vt:variant>
      <vt:variant>
        <vt:i4>0</vt:i4>
      </vt:variant>
      <vt:variant>
        <vt:i4>5</vt:i4>
      </vt:variant>
      <vt:variant>
        <vt:lpwstr/>
      </vt:variant>
      <vt:variant>
        <vt:lpwstr>■リスクアセスメント15ー2ー2</vt:lpwstr>
      </vt:variant>
      <vt:variant>
        <vt:i4>819139900</vt:i4>
      </vt:variant>
      <vt:variant>
        <vt:i4>8385</vt:i4>
      </vt:variant>
      <vt:variant>
        <vt:i4>0</vt:i4>
      </vt:variant>
      <vt:variant>
        <vt:i4>5</vt:i4>
      </vt:variant>
      <vt:variant>
        <vt:lpwstr/>
      </vt:variant>
      <vt:variant>
        <vt:lpwstr>■リスクアセスメント15ー1</vt:lpwstr>
      </vt:variant>
      <vt:variant>
        <vt:i4>820061632</vt:i4>
      </vt:variant>
      <vt:variant>
        <vt:i4>8382</vt:i4>
      </vt:variant>
      <vt:variant>
        <vt:i4>0</vt:i4>
      </vt:variant>
      <vt:variant>
        <vt:i4>5</vt:i4>
      </vt:variant>
      <vt:variant>
        <vt:lpwstr/>
      </vt:variant>
      <vt:variant>
        <vt:lpwstr>■リスクアセスメント14ー1ー3</vt:lpwstr>
      </vt:variant>
      <vt:variant>
        <vt:i4>820127168</vt:i4>
      </vt:variant>
      <vt:variant>
        <vt:i4>8379</vt:i4>
      </vt:variant>
      <vt:variant>
        <vt:i4>0</vt:i4>
      </vt:variant>
      <vt:variant>
        <vt:i4>5</vt:i4>
      </vt:variant>
      <vt:variant>
        <vt:lpwstr/>
      </vt:variant>
      <vt:variant>
        <vt:lpwstr>■リスクアセスメント13ー4ー2</vt:lpwstr>
      </vt:variant>
      <vt:variant>
        <vt:i4>820323776</vt:i4>
      </vt:variant>
      <vt:variant>
        <vt:i4>8376</vt:i4>
      </vt:variant>
      <vt:variant>
        <vt:i4>0</vt:i4>
      </vt:variant>
      <vt:variant>
        <vt:i4>5</vt:i4>
      </vt:variant>
      <vt:variant>
        <vt:lpwstr/>
      </vt:variant>
      <vt:variant>
        <vt:lpwstr>■リスクアセスメント13ー3ー2</vt:lpwstr>
      </vt:variant>
      <vt:variant>
        <vt:i4>820389312</vt:i4>
      </vt:variant>
      <vt:variant>
        <vt:i4>8373</vt:i4>
      </vt:variant>
      <vt:variant>
        <vt:i4>0</vt:i4>
      </vt:variant>
      <vt:variant>
        <vt:i4>5</vt:i4>
      </vt:variant>
      <vt:variant>
        <vt:lpwstr/>
      </vt:variant>
      <vt:variant>
        <vt:lpwstr>■リスクアセスメント13ー3ー1</vt:lpwstr>
      </vt:variant>
      <vt:variant>
        <vt:i4>820913600</vt:i4>
      </vt:variant>
      <vt:variant>
        <vt:i4>8370</vt:i4>
      </vt:variant>
      <vt:variant>
        <vt:i4>0</vt:i4>
      </vt:variant>
      <vt:variant>
        <vt:i4>5</vt:i4>
      </vt:variant>
      <vt:variant>
        <vt:lpwstr/>
      </vt:variant>
      <vt:variant>
        <vt:lpwstr>■リスクアセスメント13ー2ー8</vt:lpwstr>
      </vt:variant>
      <vt:variant>
        <vt:i4>820061632</vt:i4>
      </vt:variant>
      <vt:variant>
        <vt:i4>8367</vt:i4>
      </vt:variant>
      <vt:variant>
        <vt:i4>0</vt:i4>
      </vt:variant>
      <vt:variant>
        <vt:i4>5</vt:i4>
      </vt:variant>
      <vt:variant>
        <vt:lpwstr/>
      </vt:variant>
      <vt:variant>
        <vt:lpwstr>■リスクアセスメント13ー2ー7</vt:lpwstr>
      </vt:variant>
      <vt:variant>
        <vt:i4>819996096</vt:i4>
      </vt:variant>
      <vt:variant>
        <vt:i4>8364</vt:i4>
      </vt:variant>
      <vt:variant>
        <vt:i4>0</vt:i4>
      </vt:variant>
      <vt:variant>
        <vt:i4>5</vt:i4>
      </vt:variant>
      <vt:variant>
        <vt:lpwstr/>
      </vt:variant>
      <vt:variant>
        <vt:lpwstr>■リスクアセスメント13ー2ー6</vt:lpwstr>
      </vt:variant>
      <vt:variant>
        <vt:i4>820192704</vt:i4>
      </vt:variant>
      <vt:variant>
        <vt:i4>8361</vt:i4>
      </vt:variant>
      <vt:variant>
        <vt:i4>0</vt:i4>
      </vt:variant>
      <vt:variant>
        <vt:i4>5</vt:i4>
      </vt:variant>
      <vt:variant>
        <vt:lpwstr/>
      </vt:variant>
      <vt:variant>
        <vt:lpwstr>■リスクアセスメント13ー2ー5</vt:lpwstr>
      </vt:variant>
      <vt:variant>
        <vt:i4>820127168</vt:i4>
      </vt:variant>
      <vt:variant>
        <vt:i4>8358</vt:i4>
      </vt:variant>
      <vt:variant>
        <vt:i4>0</vt:i4>
      </vt:variant>
      <vt:variant>
        <vt:i4>5</vt:i4>
      </vt:variant>
      <vt:variant>
        <vt:lpwstr/>
      </vt:variant>
      <vt:variant>
        <vt:lpwstr>■リスクアセスメント13ー2ー4</vt:lpwstr>
      </vt:variant>
      <vt:variant>
        <vt:i4>310752755</vt:i4>
      </vt:variant>
      <vt:variant>
        <vt:i4>8355</vt:i4>
      </vt:variant>
      <vt:variant>
        <vt:i4>0</vt:i4>
      </vt:variant>
      <vt:variant>
        <vt:i4>5</vt:i4>
      </vt:variant>
      <vt:variant>
        <vt:lpwstr/>
      </vt:variant>
      <vt:variant>
        <vt:lpwstr>■リスクアセスメント第6編編集後記</vt:lpwstr>
      </vt:variant>
      <vt:variant>
        <vt:i4>819336508</vt:i4>
      </vt:variant>
      <vt:variant>
        <vt:i4>8352</vt:i4>
      </vt:variant>
      <vt:variant>
        <vt:i4>0</vt:i4>
      </vt:variant>
      <vt:variant>
        <vt:i4>5</vt:i4>
      </vt:variant>
      <vt:variant>
        <vt:lpwstr/>
      </vt:variant>
      <vt:variant>
        <vt:lpwstr>■リスクアセスメント12ー3</vt:lpwstr>
      </vt:variant>
      <vt:variant>
        <vt:i4>820323776</vt:i4>
      </vt:variant>
      <vt:variant>
        <vt:i4>8349</vt:i4>
      </vt:variant>
      <vt:variant>
        <vt:i4>0</vt:i4>
      </vt:variant>
      <vt:variant>
        <vt:i4>5</vt:i4>
      </vt:variant>
      <vt:variant>
        <vt:lpwstr/>
      </vt:variant>
      <vt:variant>
        <vt:lpwstr>■リスクアセスメント12ー2ー2</vt:lpwstr>
      </vt:variant>
      <vt:variant>
        <vt:i4>820389312</vt:i4>
      </vt:variant>
      <vt:variant>
        <vt:i4>8346</vt:i4>
      </vt:variant>
      <vt:variant>
        <vt:i4>0</vt:i4>
      </vt:variant>
      <vt:variant>
        <vt:i4>5</vt:i4>
      </vt:variant>
      <vt:variant>
        <vt:lpwstr/>
      </vt:variant>
      <vt:variant>
        <vt:lpwstr>■リスクアセスメント12ー2ー1</vt:lpwstr>
      </vt:variant>
      <vt:variant>
        <vt:i4>820389312</vt:i4>
      </vt:variant>
      <vt:variant>
        <vt:i4>8343</vt:i4>
      </vt:variant>
      <vt:variant>
        <vt:i4>0</vt:i4>
      </vt:variant>
      <vt:variant>
        <vt:i4>5</vt:i4>
      </vt:variant>
      <vt:variant>
        <vt:lpwstr/>
      </vt:variant>
      <vt:variant>
        <vt:lpwstr>■リスクアセスメント12ー1ー2</vt:lpwstr>
      </vt:variant>
      <vt:variant>
        <vt:i4>820323776</vt:i4>
      </vt:variant>
      <vt:variant>
        <vt:i4>8340</vt:i4>
      </vt:variant>
      <vt:variant>
        <vt:i4>0</vt:i4>
      </vt:variant>
      <vt:variant>
        <vt:i4>5</vt:i4>
      </vt:variant>
      <vt:variant>
        <vt:lpwstr/>
      </vt:variant>
      <vt:variant>
        <vt:lpwstr>■リスクアセスメント12ー1ー1</vt:lpwstr>
      </vt:variant>
      <vt:variant>
        <vt:i4>820258240</vt:i4>
      </vt:variant>
      <vt:variant>
        <vt:i4>8337</vt:i4>
      </vt:variant>
      <vt:variant>
        <vt:i4>0</vt:i4>
      </vt:variant>
      <vt:variant>
        <vt:i4>5</vt:i4>
      </vt:variant>
      <vt:variant>
        <vt:lpwstr/>
      </vt:variant>
      <vt:variant>
        <vt:lpwstr>■リスクアセスメント11ー3ー1</vt:lpwstr>
      </vt:variant>
      <vt:variant>
        <vt:i4>2827720</vt:i4>
      </vt:variant>
      <vt:variant>
        <vt:i4>8334</vt:i4>
      </vt:variant>
      <vt:variant>
        <vt:i4>0</vt:i4>
      </vt:variant>
      <vt:variant>
        <vt:i4>5</vt:i4>
      </vt:variant>
      <vt:variant>
        <vt:lpwstr/>
      </vt:variant>
      <vt:variant>
        <vt:lpwstr>■リスクアセスメント9ー2</vt:lpwstr>
      </vt:variant>
      <vt:variant>
        <vt:i4>2827720</vt:i4>
      </vt:variant>
      <vt:variant>
        <vt:i4>8331</vt:i4>
      </vt:variant>
      <vt:variant>
        <vt:i4>0</vt:i4>
      </vt:variant>
      <vt:variant>
        <vt:i4>5</vt:i4>
      </vt:variant>
      <vt:variant>
        <vt:lpwstr/>
      </vt:variant>
      <vt:variant>
        <vt:lpwstr>■リスクアセスメント9ー1</vt:lpwstr>
      </vt:variant>
      <vt:variant>
        <vt:i4>2827715</vt:i4>
      </vt:variant>
      <vt:variant>
        <vt:i4>8328</vt:i4>
      </vt:variant>
      <vt:variant>
        <vt:i4>0</vt:i4>
      </vt:variant>
      <vt:variant>
        <vt:i4>5</vt:i4>
      </vt:variant>
      <vt:variant>
        <vt:lpwstr/>
      </vt:variant>
      <vt:variant>
        <vt:lpwstr>■リスクアセスメント2ー3</vt:lpwstr>
      </vt:variant>
      <vt:variant>
        <vt:i4>5907930</vt:i4>
      </vt:variant>
      <vt:variant>
        <vt:i4>8325</vt:i4>
      </vt:variant>
      <vt:variant>
        <vt:i4>0</vt:i4>
      </vt:variant>
      <vt:variant>
        <vt:i4>5</vt:i4>
      </vt:variant>
      <vt:variant>
        <vt:lpwstr/>
      </vt:variant>
      <vt:variant>
        <vt:lpwstr>■ランサムウェア27ー5</vt:lpwstr>
      </vt:variant>
      <vt:variant>
        <vt:i4>6039002</vt:i4>
      </vt:variant>
      <vt:variant>
        <vt:i4>8322</vt:i4>
      </vt:variant>
      <vt:variant>
        <vt:i4>0</vt:i4>
      </vt:variant>
      <vt:variant>
        <vt:i4>5</vt:i4>
      </vt:variant>
      <vt:variant>
        <vt:lpwstr/>
      </vt:variant>
      <vt:variant>
        <vt:lpwstr>■ランサムウェア26ー2</vt:lpwstr>
      </vt:variant>
      <vt:variant>
        <vt:i4>5842394</vt:i4>
      </vt:variant>
      <vt:variant>
        <vt:i4>8319</vt:i4>
      </vt:variant>
      <vt:variant>
        <vt:i4>0</vt:i4>
      </vt:variant>
      <vt:variant>
        <vt:i4>5</vt:i4>
      </vt:variant>
      <vt:variant>
        <vt:lpwstr/>
      </vt:variant>
      <vt:variant>
        <vt:lpwstr>■ランサムウェア23ー2</vt:lpwstr>
      </vt:variant>
      <vt:variant>
        <vt:i4>6952230</vt:i4>
      </vt:variant>
      <vt:variant>
        <vt:i4>8316</vt:i4>
      </vt:variant>
      <vt:variant>
        <vt:i4>0</vt:i4>
      </vt:variant>
      <vt:variant>
        <vt:i4>5</vt:i4>
      </vt:variant>
      <vt:variant>
        <vt:lpwstr/>
      </vt:variant>
      <vt:variant>
        <vt:lpwstr>■ランサムウェア21ー1ー2</vt:lpwstr>
      </vt:variant>
      <vt:variant>
        <vt:i4>5514713</vt:i4>
      </vt:variant>
      <vt:variant>
        <vt:i4>8313</vt:i4>
      </vt:variant>
      <vt:variant>
        <vt:i4>0</vt:i4>
      </vt:variant>
      <vt:variant>
        <vt:i4>5</vt:i4>
      </vt:variant>
      <vt:variant>
        <vt:lpwstr/>
      </vt:variant>
      <vt:variant>
        <vt:lpwstr>■ランサムウェア18ー4</vt:lpwstr>
      </vt:variant>
      <vt:variant>
        <vt:i4>6690085</vt:i4>
      </vt:variant>
      <vt:variant>
        <vt:i4>8310</vt:i4>
      </vt:variant>
      <vt:variant>
        <vt:i4>0</vt:i4>
      </vt:variant>
      <vt:variant>
        <vt:i4>5</vt:i4>
      </vt:variant>
      <vt:variant>
        <vt:lpwstr/>
      </vt:variant>
      <vt:variant>
        <vt:lpwstr>■ランサムウェア18ー3ー5</vt:lpwstr>
      </vt:variant>
      <vt:variant>
        <vt:i4>6493477</vt:i4>
      </vt:variant>
      <vt:variant>
        <vt:i4>8307</vt:i4>
      </vt:variant>
      <vt:variant>
        <vt:i4>0</vt:i4>
      </vt:variant>
      <vt:variant>
        <vt:i4>5</vt:i4>
      </vt:variant>
      <vt:variant>
        <vt:lpwstr/>
      </vt:variant>
      <vt:variant>
        <vt:lpwstr>■ランサムウェア18ー2ー11</vt:lpwstr>
      </vt:variant>
      <vt:variant>
        <vt:i4>7214373</vt:i4>
      </vt:variant>
      <vt:variant>
        <vt:i4>8304</vt:i4>
      </vt:variant>
      <vt:variant>
        <vt:i4>0</vt:i4>
      </vt:variant>
      <vt:variant>
        <vt:i4>5</vt:i4>
      </vt:variant>
      <vt:variant>
        <vt:lpwstr/>
      </vt:variant>
      <vt:variant>
        <vt:lpwstr>■ランサムウェア15ー2ー1</vt:lpwstr>
      </vt:variant>
      <vt:variant>
        <vt:i4>7148837</vt:i4>
      </vt:variant>
      <vt:variant>
        <vt:i4>8301</vt:i4>
      </vt:variant>
      <vt:variant>
        <vt:i4>0</vt:i4>
      </vt:variant>
      <vt:variant>
        <vt:i4>5</vt:i4>
      </vt:variant>
      <vt:variant>
        <vt:lpwstr/>
      </vt:variant>
      <vt:variant>
        <vt:lpwstr>■ランサムウェア11ー5ー1</vt:lpwstr>
      </vt:variant>
      <vt:variant>
        <vt:i4>5772562</vt:i4>
      </vt:variant>
      <vt:variant>
        <vt:i4>8298</vt:i4>
      </vt:variant>
      <vt:variant>
        <vt:i4>0</vt:i4>
      </vt:variant>
      <vt:variant>
        <vt:i4>5</vt:i4>
      </vt:variant>
      <vt:variant>
        <vt:lpwstr/>
      </vt:variant>
      <vt:variant>
        <vt:lpwstr>■ランサムウェア7ー1ー2</vt:lpwstr>
      </vt:variant>
      <vt:variant>
        <vt:i4>571376918</vt:i4>
      </vt:variant>
      <vt:variant>
        <vt:i4>8295</vt:i4>
      </vt:variant>
      <vt:variant>
        <vt:i4>0</vt:i4>
      </vt:variant>
      <vt:variant>
        <vt:i4>5</vt:i4>
      </vt:variant>
      <vt:variant>
        <vt:lpwstr/>
      </vt:variant>
      <vt:variant>
        <vt:lpwstr>■ランサムウェア第2編編集後記</vt:lpwstr>
      </vt:variant>
      <vt:variant>
        <vt:i4>5772562</vt:i4>
      </vt:variant>
      <vt:variant>
        <vt:i4>8292</vt:i4>
      </vt:variant>
      <vt:variant>
        <vt:i4>0</vt:i4>
      </vt:variant>
      <vt:variant>
        <vt:i4>5</vt:i4>
      </vt:variant>
      <vt:variant>
        <vt:lpwstr/>
      </vt:variant>
      <vt:variant>
        <vt:lpwstr>■ランサムウェア5ー3ー3</vt:lpwstr>
      </vt:variant>
      <vt:variant>
        <vt:i4>5772562</vt:i4>
      </vt:variant>
      <vt:variant>
        <vt:i4>8289</vt:i4>
      </vt:variant>
      <vt:variant>
        <vt:i4>0</vt:i4>
      </vt:variant>
      <vt:variant>
        <vt:i4>5</vt:i4>
      </vt:variant>
      <vt:variant>
        <vt:lpwstr/>
      </vt:variant>
      <vt:variant>
        <vt:lpwstr>■ランサムウェア5ー3ー2</vt:lpwstr>
      </vt:variant>
      <vt:variant>
        <vt:i4>5772563</vt:i4>
      </vt:variant>
      <vt:variant>
        <vt:i4>8286</vt:i4>
      </vt:variant>
      <vt:variant>
        <vt:i4>0</vt:i4>
      </vt:variant>
      <vt:variant>
        <vt:i4>5</vt:i4>
      </vt:variant>
      <vt:variant>
        <vt:lpwstr/>
      </vt:variant>
      <vt:variant>
        <vt:lpwstr>■ランサムウェア5ー2ー5</vt:lpwstr>
      </vt:variant>
      <vt:variant>
        <vt:i4>5772563</vt:i4>
      </vt:variant>
      <vt:variant>
        <vt:i4>8283</vt:i4>
      </vt:variant>
      <vt:variant>
        <vt:i4>0</vt:i4>
      </vt:variant>
      <vt:variant>
        <vt:i4>5</vt:i4>
      </vt:variant>
      <vt:variant>
        <vt:lpwstr/>
      </vt:variant>
      <vt:variant>
        <vt:lpwstr>■ランサムウェア5ー2ー2</vt:lpwstr>
      </vt:variant>
      <vt:variant>
        <vt:i4>5772563</vt:i4>
      </vt:variant>
      <vt:variant>
        <vt:i4>8280</vt:i4>
      </vt:variant>
      <vt:variant>
        <vt:i4>0</vt:i4>
      </vt:variant>
      <vt:variant>
        <vt:i4>5</vt:i4>
      </vt:variant>
      <vt:variant>
        <vt:lpwstr/>
      </vt:variant>
      <vt:variant>
        <vt:lpwstr>■ランサムウェア5ー2ー1</vt:lpwstr>
      </vt:variant>
      <vt:variant>
        <vt:i4>5772560</vt:i4>
      </vt:variant>
      <vt:variant>
        <vt:i4>8277</vt:i4>
      </vt:variant>
      <vt:variant>
        <vt:i4>0</vt:i4>
      </vt:variant>
      <vt:variant>
        <vt:i4>5</vt:i4>
      </vt:variant>
      <vt:variant>
        <vt:lpwstr/>
      </vt:variant>
      <vt:variant>
        <vt:lpwstr>■ランサムウェア5ー1ー3</vt:lpwstr>
      </vt:variant>
      <vt:variant>
        <vt:i4>5772560</vt:i4>
      </vt:variant>
      <vt:variant>
        <vt:i4>8274</vt:i4>
      </vt:variant>
      <vt:variant>
        <vt:i4>0</vt:i4>
      </vt:variant>
      <vt:variant>
        <vt:i4>5</vt:i4>
      </vt:variant>
      <vt:variant>
        <vt:lpwstr/>
      </vt:variant>
      <vt:variant>
        <vt:lpwstr>■ランサムウェア5ー1ー2</vt:lpwstr>
      </vt:variant>
      <vt:variant>
        <vt:i4>816059686</vt:i4>
      </vt:variant>
      <vt:variant>
        <vt:i4>8271</vt:i4>
      </vt:variant>
      <vt:variant>
        <vt:i4>0</vt:i4>
      </vt:variant>
      <vt:variant>
        <vt:i4>5</vt:i4>
      </vt:variant>
      <vt:variant>
        <vt:lpwstr/>
      </vt:variant>
      <vt:variant>
        <vt:lpwstr>■ランサムウェア2ー1</vt:lpwstr>
      </vt:variant>
      <vt:variant>
        <vt:i4>5772565</vt:i4>
      </vt:variant>
      <vt:variant>
        <vt:i4>8268</vt:i4>
      </vt:variant>
      <vt:variant>
        <vt:i4>0</vt:i4>
      </vt:variant>
      <vt:variant>
        <vt:i4>5</vt:i4>
      </vt:variant>
      <vt:variant>
        <vt:lpwstr/>
      </vt:variant>
      <vt:variant>
        <vt:lpwstr>■ランサムウェア0ー1ー1</vt:lpwstr>
      </vt:variant>
      <vt:variant>
        <vt:i4>815474104</vt:i4>
      </vt:variant>
      <vt:variant>
        <vt:i4>8265</vt:i4>
      </vt:variant>
      <vt:variant>
        <vt:i4>0</vt:i4>
      </vt:variant>
      <vt:variant>
        <vt:i4>5</vt:i4>
      </vt:variant>
      <vt:variant>
        <vt:lpwstr/>
      </vt:variant>
      <vt:variant>
        <vt:lpwstr>■ユーティリティプログラム27ー18</vt:lpwstr>
      </vt:variant>
      <vt:variant>
        <vt:i4>6956421</vt:i4>
      </vt:variant>
      <vt:variant>
        <vt:i4>8262</vt:i4>
      </vt:variant>
      <vt:variant>
        <vt:i4>0</vt:i4>
      </vt:variant>
      <vt:variant>
        <vt:i4>5</vt:i4>
      </vt:variant>
      <vt:variant>
        <vt:lpwstr/>
      </vt:variant>
      <vt:variant>
        <vt:lpwstr>■ユーティリティプログラム18ー2ー16</vt:lpwstr>
      </vt:variant>
      <vt:variant>
        <vt:i4>815801734</vt:i4>
      </vt:variant>
      <vt:variant>
        <vt:i4>8259</vt:i4>
      </vt:variant>
      <vt:variant>
        <vt:i4>0</vt:i4>
      </vt:variant>
      <vt:variant>
        <vt:i4>5</vt:i4>
      </vt:variant>
      <vt:variant>
        <vt:lpwstr/>
      </vt:variant>
      <vt:variant>
        <vt:lpwstr>■ユーティリティプログラム18ー1</vt:lpwstr>
      </vt:variant>
      <vt:variant>
        <vt:i4>6038974</vt:i4>
      </vt:variant>
      <vt:variant>
        <vt:i4>8256</vt:i4>
      </vt:variant>
      <vt:variant>
        <vt:i4>0</vt:i4>
      </vt:variant>
      <vt:variant>
        <vt:i4>5</vt:i4>
      </vt:variant>
      <vt:variant>
        <vt:lpwstr/>
      </vt:variant>
      <vt:variant>
        <vt:lpwstr>■ユーティリティプログラム13ー3ー2</vt:lpwstr>
      </vt:variant>
      <vt:variant>
        <vt:i4>-166237197</vt:i4>
      </vt:variant>
      <vt:variant>
        <vt:i4>8253</vt:i4>
      </vt:variant>
      <vt:variant>
        <vt:i4>0</vt:i4>
      </vt:variant>
      <vt:variant>
        <vt:i4>5</vt:i4>
      </vt:variant>
      <vt:variant>
        <vt:lpwstr/>
      </vt:variant>
      <vt:variant>
        <vt:lpwstr>■無停電電源装置17ー2ー6</vt:lpwstr>
      </vt:variant>
      <vt:variant>
        <vt:i4>-166564877</vt:i4>
      </vt:variant>
      <vt:variant>
        <vt:i4>8250</vt:i4>
      </vt:variant>
      <vt:variant>
        <vt:i4>0</vt:i4>
      </vt:variant>
      <vt:variant>
        <vt:i4>5</vt:i4>
      </vt:variant>
      <vt:variant>
        <vt:lpwstr/>
      </vt:variant>
      <vt:variant>
        <vt:lpwstr>■無停電電源装置15ー2ー1</vt:lpwstr>
      </vt:variant>
      <vt:variant>
        <vt:i4>1897617450</vt:i4>
      </vt:variant>
      <vt:variant>
        <vt:i4>8247</vt:i4>
      </vt:variant>
      <vt:variant>
        <vt:i4>0</vt:i4>
      </vt:variant>
      <vt:variant>
        <vt:i4>5</vt:i4>
      </vt:variant>
      <vt:variant>
        <vt:lpwstr/>
      </vt:variant>
      <vt:variant>
        <vt:lpwstr>■無線LAN18ー2ー21</vt:lpwstr>
      </vt:variant>
      <vt:variant>
        <vt:i4>1897420842</vt:i4>
      </vt:variant>
      <vt:variant>
        <vt:i4>8244</vt:i4>
      </vt:variant>
      <vt:variant>
        <vt:i4>0</vt:i4>
      </vt:variant>
      <vt:variant>
        <vt:i4>5</vt:i4>
      </vt:variant>
      <vt:variant>
        <vt:lpwstr/>
      </vt:variant>
      <vt:variant>
        <vt:lpwstr>■無線LAN18ー2ー18</vt:lpwstr>
      </vt:variant>
      <vt:variant>
        <vt:i4>1897027626</vt:i4>
      </vt:variant>
      <vt:variant>
        <vt:i4>8241</vt:i4>
      </vt:variant>
      <vt:variant>
        <vt:i4>0</vt:i4>
      </vt:variant>
      <vt:variant>
        <vt:i4>5</vt:i4>
      </vt:variant>
      <vt:variant>
        <vt:lpwstr/>
      </vt:variant>
      <vt:variant>
        <vt:lpwstr>■無線LAN17ー2ー4</vt:lpwstr>
      </vt:variant>
      <vt:variant>
        <vt:i4>1897224234</vt:i4>
      </vt:variant>
      <vt:variant>
        <vt:i4>8238</vt:i4>
      </vt:variant>
      <vt:variant>
        <vt:i4>0</vt:i4>
      </vt:variant>
      <vt:variant>
        <vt:i4>5</vt:i4>
      </vt:variant>
      <vt:variant>
        <vt:lpwstr/>
      </vt:variant>
      <vt:variant>
        <vt:lpwstr>■無線LAN15ー2ー1</vt:lpwstr>
      </vt:variant>
      <vt:variant>
        <vt:i4>1898141723</vt:i4>
      </vt:variant>
      <vt:variant>
        <vt:i4>8235</vt:i4>
      </vt:variant>
      <vt:variant>
        <vt:i4>0</vt:i4>
      </vt:variant>
      <vt:variant>
        <vt:i4>5</vt:i4>
      </vt:variant>
      <vt:variant>
        <vt:lpwstr/>
      </vt:variant>
      <vt:variant>
        <vt:lpwstr>■無線LAN2ー2ー3</vt:lpwstr>
      </vt:variant>
      <vt:variant>
        <vt:i4>4597137</vt:i4>
      </vt:variant>
      <vt:variant>
        <vt:i4>8232</vt:i4>
      </vt:variant>
      <vt:variant>
        <vt:i4>0</vt:i4>
      </vt:variant>
      <vt:variant>
        <vt:i4>5</vt:i4>
      </vt:variant>
      <vt:variant>
        <vt:lpwstr/>
      </vt:variant>
      <vt:variant>
        <vt:lpwstr>■ミラサポコネクト3ー2ー1</vt:lpwstr>
      </vt:variant>
      <vt:variant>
        <vt:i4>815863149</vt:i4>
      </vt:variant>
      <vt:variant>
        <vt:i4>8229</vt:i4>
      </vt:variant>
      <vt:variant>
        <vt:i4>0</vt:i4>
      </vt:variant>
      <vt:variant>
        <vt:i4>5</vt:i4>
      </vt:variant>
      <vt:variant>
        <vt:lpwstr/>
      </vt:variant>
      <vt:variant>
        <vt:lpwstr>■ミドルウェア21ー1ー2</vt:lpwstr>
      </vt:variant>
      <vt:variant>
        <vt:i4>815863148</vt:i4>
      </vt:variant>
      <vt:variant>
        <vt:i4>8226</vt:i4>
      </vt:variant>
      <vt:variant>
        <vt:i4>0</vt:i4>
      </vt:variant>
      <vt:variant>
        <vt:i4>5</vt:i4>
      </vt:variant>
      <vt:variant>
        <vt:lpwstr/>
      </vt:variant>
      <vt:variant>
        <vt:lpwstr>■ミドルウェア20ー1ー3</vt:lpwstr>
      </vt:variant>
      <vt:variant>
        <vt:i4>815928678</vt:i4>
      </vt:variant>
      <vt:variant>
        <vt:i4>8223</vt:i4>
      </vt:variant>
      <vt:variant>
        <vt:i4>0</vt:i4>
      </vt:variant>
      <vt:variant>
        <vt:i4>5</vt:i4>
      </vt:variant>
      <vt:variant>
        <vt:lpwstr/>
      </vt:variant>
      <vt:variant>
        <vt:lpwstr>■ミドルウェア18ー3ー4</vt:lpwstr>
      </vt:variant>
      <vt:variant>
        <vt:i4>815928678</vt:i4>
      </vt:variant>
      <vt:variant>
        <vt:i4>8220</vt:i4>
      </vt:variant>
      <vt:variant>
        <vt:i4>0</vt:i4>
      </vt:variant>
      <vt:variant>
        <vt:i4>5</vt:i4>
      </vt:variant>
      <vt:variant>
        <vt:lpwstr/>
      </vt:variant>
      <vt:variant>
        <vt:lpwstr>■ミドルウェア18ー3ー1</vt:lpwstr>
      </vt:variant>
      <vt:variant>
        <vt:i4>819729698</vt:i4>
      </vt:variant>
      <vt:variant>
        <vt:i4>8217</vt:i4>
      </vt:variant>
      <vt:variant>
        <vt:i4>0</vt:i4>
      </vt:variant>
      <vt:variant>
        <vt:i4>5</vt:i4>
      </vt:variant>
      <vt:variant>
        <vt:lpwstr/>
      </vt:variant>
      <vt:variant>
        <vt:lpwstr>■マルウェア27ー18</vt:lpwstr>
      </vt:variant>
      <vt:variant>
        <vt:i4>820913630</vt:i4>
      </vt:variant>
      <vt:variant>
        <vt:i4>8214</vt:i4>
      </vt:variant>
      <vt:variant>
        <vt:i4>0</vt:i4>
      </vt:variant>
      <vt:variant>
        <vt:i4>5</vt:i4>
      </vt:variant>
      <vt:variant>
        <vt:lpwstr/>
      </vt:variant>
      <vt:variant>
        <vt:lpwstr>■マルウェア23ー2ー5</vt:lpwstr>
      </vt:variant>
      <vt:variant>
        <vt:i4>819664162</vt:i4>
      </vt:variant>
      <vt:variant>
        <vt:i4>8211</vt:i4>
      </vt:variant>
      <vt:variant>
        <vt:i4>0</vt:i4>
      </vt:variant>
      <vt:variant>
        <vt:i4>5</vt:i4>
      </vt:variant>
      <vt:variant>
        <vt:lpwstr/>
      </vt:variant>
      <vt:variant>
        <vt:lpwstr>■マルウェア23ー2</vt:lpwstr>
      </vt:variant>
      <vt:variant>
        <vt:i4>820979166</vt:i4>
      </vt:variant>
      <vt:variant>
        <vt:i4>8208</vt:i4>
      </vt:variant>
      <vt:variant>
        <vt:i4>0</vt:i4>
      </vt:variant>
      <vt:variant>
        <vt:i4>5</vt:i4>
      </vt:variant>
      <vt:variant>
        <vt:lpwstr/>
      </vt:variant>
      <vt:variant>
        <vt:lpwstr>■マルウェア22ー3ー4</vt:lpwstr>
      </vt:variant>
      <vt:variant>
        <vt:i4>820651486</vt:i4>
      </vt:variant>
      <vt:variant>
        <vt:i4>8205</vt:i4>
      </vt:variant>
      <vt:variant>
        <vt:i4>0</vt:i4>
      </vt:variant>
      <vt:variant>
        <vt:i4>5</vt:i4>
      </vt:variant>
      <vt:variant>
        <vt:lpwstr/>
      </vt:variant>
      <vt:variant>
        <vt:lpwstr>■マルウェア22ー3ー1</vt:lpwstr>
      </vt:variant>
      <vt:variant>
        <vt:i4>820520414</vt:i4>
      </vt:variant>
      <vt:variant>
        <vt:i4>8202</vt:i4>
      </vt:variant>
      <vt:variant>
        <vt:i4>0</vt:i4>
      </vt:variant>
      <vt:variant>
        <vt:i4>5</vt:i4>
      </vt:variant>
      <vt:variant>
        <vt:lpwstr/>
      </vt:variant>
      <vt:variant>
        <vt:lpwstr>■マルウェア21ー1ー2</vt:lpwstr>
      </vt:variant>
      <vt:variant>
        <vt:i4>820258269</vt:i4>
      </vt:variant>
      <vt:variant>
        <vt:i4>8199</vt:i4>
      </vt:variant>
      <vt:variant>
        <vt:i4>0</vt:i4>
      </vt:variant>
      <vt:variant>
        <vt:i4>5</vt:i4>
      </vt:variant>
      <vt:variant>
        <vt:lpwstr/>
      </vt:variant>
      <vt:variant>
        <vt:lpwstr>■マルウェア18ー3ー5</vt:lpwstr>
      </vt:variant>
      <vt:variant>
        <vt:i4>820192733</vt:i4>
      </vt:variant>
      <vt:variant>
        <vt:i4>8196</vt:i4>
      </vt:variant>
      <vt:variant>
        <vt:i4>0</vt:i4>
      </vt:variant>
      <vt:variant>
        <vt:i4>5</vt:i4>
      </vt:variant>
      <vt:variant>
        <vt:lpwstr/>
      </vt:variant>
      <vt:variant>
        <vt:lpwstr>■マルウェア18ー3ー2</vt:lpwstr>
      </vt:variant>
      <vt:variant>
        <vt:i4>820127197</vt:i4>
      </vt:variant>
      <vt:variant>
        <vt:i4>8193</vt:i4>
      </vt:variant>
      <vt:variant>
        <vt:i4>0</vt:i4>
      </vt:variant>
      <vt:variant>
        <vt:i4>5</vt:i4>
      </vt:variant>
      <vt:variant>
        <vt:lpwstr/>
      </vt:variant>
      <vt:variant>
        <vt:lpwstr>■マルウェア18ー2ー20</vt:lpwstr>
      </vt:variant>
      <vt:variant>
        <vt:i4>820389341</vt:i4>
      </vt:variant>
      <vt:variant>
        <vt:i4>8190</vt:i4>
      </vt:variant>
      <vt:variant>
        <vt:i4>0</vt:i4>
      </vt:variant>
      <vt:variant>
        <vt:i4>5</vt:i4>
      </vt:variant>
      <vt:variant>
        <vt:lpwstr/>
      </vt:variant>
      <vt:variant>
        <vt:lpwstr>■マルウェア18ー2ー6</vt:lpwstr>
      </vt:variant>
      <vt:variant>
        <vt:i4>819139873</vt:i4>
      </vt:variant>
      <vt:variant>
        <vt:i4>8187</vt:i4>
      </vt:variant>
      <vt:variant>
        <vt:i4>0</vt:i4>
      </vt:variant>
      <vt:variant>
        <vt:i4>5</vt:i4>
      </vt:variant>
      <vt:variant>
        <vt:lpwstr/>
      </vt:variant>
      <vt:variant>
        <vt:lpwstr>■マルウェア18ー1</vt:lpwstr>
      </vt:variant>
      <vt:variant>
        <vt:i4>820979165</vt:i4>
      </vt:variant>
      <vt:variant>
        <vt:i4>8184</vt:i4>
      </vt:variant>
      <vt:variant>
        <vt:i4>0</vt:i4>
      </vt:variant>
      <vt:variant>
        <vt:i4>5</vt:i4>
      </vt:variant>
      <vt:variant>
        <vt:lpwstr/>
      </vt:variant>
      <vt:variant>
        <vt:lpwstr>■マルウェア17ー3ー1</vt:lpwstr>
      </vt:variant>
      <vt:variant>
        <vt:i4>820520413</vt:i4>
      </vt:variant>
      <vt:variant>
        <vt:i4>8181</vt:i4>
      </vt:variant>
      <vt:variant>
        <vt:i4>0</vt:i4>
      </vt:variant>
      <vt:variant>
        <vt:i4>5</vt:i4>
      </vt:variant>
      <vt:variant>
        <vt:lpwstr/>
      </vt:variant>
      <vt:variant>
        <vt:lpwstr>■マルウェア16ー2ー6</vt:lpwstr>
      </vt:variant>
      <vt:variant>
        <vt:i4>820585949</vt:i4>
      </vt:variant>
      <vt:variant>
        <vt:i4>8178</vt:i4>
      </vt:variant>
      <vt:variant>
        <vt:i4>0</vt:i4>
      </vt:variant>
      <vt:variant>
        <vt:i4>5</vt:i4>
      </vt:variant>
      <vt:variant>
        <vt:lpwstr/>
      </vt:variant>
      <vt:variant>
        <vt:lpwstr>■マルウェア15ー2ー4</vt:lpwstr>
      </vt:variant>
      <vt:variant>
        <vt:i4>820979165</vt:i4>
      </vt:variant>
      <vt:variant>
        <vt:i4>8175</vt:i4>
      </vt:variant>
      <vt:variant>
        <vt:i4>0</vt:i4>
      </vt:variant>
      <vt:variant>
        <vt:i4>5</vt:i4>
      </vt:variant>
      <vt:variant>
        <vt:lpwstr/>
      </vt:variant>
      <vt:variant>
        <vt:lpwstr>■マルウェア15ー2ー2</vt:lpwstr>
      </vt:variant>
      <vt:variant>
        <vt:i4>820520413</vt:i4>
      </vt:variant>
      <vt:variant>
        <vt:i4>8172</vt:i4>
      </vt:variant>
      <vt:variant>
        <vt:i4>0</vt:i4>
      </vt:variant>
      <vt:variant>
        <vt:i4>5</vt:i4>
      </vt:variant>
      <vt:variant>
        <vt:lpwstr/>
      </vt:variant>
      <vt:variant>
        <vt:lpwstr>■マルウェア13ー3ー2</vt:lpwstr>
      </vt:variant>
      <vt:variant>
        <vt:i4>820717021</vt:i4>
      </vt:variant>
      <vt:variant>
        <vt:i4>8169</vt:i4>
      </vt:variant>
      <vt:variant>
        <vt:i4>0</vt:i4>
      </vt:variant>
      <vt:variant>
        <vt:i4>5</vt:i4>
      </vt:variant>
      <vt:variant>
        <vt:lpwstr/>
      </vt:variant>
      <vt:variant>
        <vt:lpwstr>■マルウェア13ー3ー1</vt:lpwstr>
      </vt:variant>
      <vt:variant>
        <vt:i4>820979165</vt:i4>
      </vt:variant>
      <vt:variant>
        <vt:i4>8166</vt:i4>
      </vt:variant>
      <vt:variant>
        <vt:i4>0</vt:i4>
      </vt:variant>
      <vt:variant>
        <vt:i4>5</vt:i4>
      </vt:variant>
      <vt:variant>
        <vt:lpwstr/>
      </vt:variant>
      <vt:variant>
        <vt:lpwstr>■マルウェア13ー2ー4</vt:lpwstr>
      </vt:variant>
      <vt:variant>
        <vt:i4>820520413</vt:i4>
      </vt:variant>
      <vt:variant>
        <vt:i4>8163</vt:i4>
      </vt:variant>
      <vt:variant>
        <vt:i4>0</vt:i4>
      </vt:variant>
      <vt:variant>
        <vt:i4>5</vt:i4>
      </vt:variant>
      <vt:variant>
        <vt:lpwstr/>
      </vt:variant>
      <vt:variant>
        <vt:lpwstr>■マルウェア12ー2ー2</vt:lpwstr>
      </vt:variant>
      <vt:variant>
        <vt:i4>820782557</vt:i4>
      </vt:variant>
      <vt:variant>
        <vt:i4>8160</vt:i4>
      </vt:variant>
      <vt:variant>
        <vt:i4>0</vt:i4>
      </vt:variant>
      <vt:variant>
        <vt:i4>5</vt:i4>
      </vt:variant>
      <vt:variant>
        <vt:lpwstr/>
      </vt:variant>
      <vt:variant>
        <vt:lpwstr>■マルウェア10ー2ー4</vt:lpwstr>
      </vt:variant>
      <vt:variant>
        <vt:i4>819602917</vt:i4>
      </vt:variant>
      <vt:variant>
        <vt:i4>8157</vt:i4>
      </vt:variant>
      <vt:variant>
        <vt:i4>0</vt:i4>
      </vt:variant>
      <vt:variant>
        <vt:i4>5</vt:i4>
      </vt:variant>
      <vt:variant>
        <vt:lpwstr/>
      </vt:variant>
      <vt:variant>
        <vt:lpwstr>■マルウェア8ー1ー1</vt:lpwstr>
      </vt:variant>
      <vt:variant>
        <vt:i4>819602923</vt:i4>
      </vt:variant>
      <vt:variant>
        <vt:i4>8154</vt:i4>
      </vt:variant>
      <vt:variant>
        <vt:i4>0</vt:i4>
      </vt:variant>
      <vt:variant>
        <vt:i4>5</vt:i4>
      </vt:variant>
      <vt:variant>
        <vt:lpwstr/>
      </vt:variant>
      <vt:variant>
        <vt:lpwstr>■マルウェア5ー2ー5</vt:lpwstr>
      </vt:variant>
      <vt:variant>
        <vt:i4>819602923</vt:i4>
      </vt:variant>
      <vt:variant>
        <vt:i4>8151</vt:i4>
      </vt:variant>
      <vt:variant>
        <vt:i4>0</vt:i4>
      </vt:variant>
      <vt:variant>
        <vt:i4>5</vt:i4>
      </vt:variant>
      <vt:variant>
        <vt:lpwstr/>
      </vt:variant>
      <vt:variant>
        <vt:lpwstr>■マルウェア5ー2ー4</vt:lpwstr>
      </vt:variant>
      <vt:variant>
        <vt:i4>819602923</vt:i4>
      </vt:variant>
      <vt:variant>
        <vt:i4>8148</vt:i4>
      </vt:variant>
      <vt:variant>
        <vt:i4>0</vt:i4>
      </vt:variant>
      <vt:variant>
        <vt:i4>5</vt:i4>
      </vt:variant>
      <vt:variant>
        <vt:lpwstr/>
      </vt:variant>
      <vt:variant>
        <vt:lpwstr>■マルウェア5ー2ー2</vt:lpwstr>
      </vt:variant>
      <vt:variant>
        <vt:i4>817566921</vt:i4>
      </vt:variant>
      <vt:variant>
        <vt:i4>8145</vt:i4>
      </vt:variant>
      <vt:variant>
        <vt:i4>0</vt:i4>
      </vt:variant>
      <vt:variant>
        <vt:i4>5</vt:i4>
      </vt:variant>
      <vt:variant>
        <vt:lpwstr/>
      </vt:variant>
      <vt:variant>
        <vt:lpwstr>■マルウェア第2章コラム</vt:lpwstr>
      </vt:variant>
      <vt:variant>
        <vt:i4>2500062</vt:i4>
      </vt:variant>
      <vt:variant>
        <vt:i4>8142</vt:i4>
      </vt:variant>
      <vt:variant>
        <vt:i4>0</vt:i4>
      </vt:variant>
      <vt:variant>
        <vt:i4>5</vt:i4>
      </vt:variant>
      <vt:variant>
        <vt:lpwstr/>
      </vt:variant>
      <vt:variant>
        <vt:lpwstr>■マルウェア2ー1</vt:lpwstr>
      </vt:variant>
      <vt:variant>
        <vt:i4>815736314</vt:i4>
      </vt:variant>
      <vt:variant>
        <vt:i4>8139</vt:i4>
      </vt:variant>
      <vt:variant>
        <vt:i4>0</vt:i4>
      </vt:variant>
      <vt:variant>
        <vt:i4>5</vt:i4>
      </vt:variant>
      <vt:variant>
        <vt:lpwstr/>
      </vt:variant>
      <vt:variant>
        <vt:lpwstr>■ベンダーロックイン20ー1ー6</vt:lpwstr>
      </vt:variant>
      <vt:variant>
        <vt:i4>1381188113</vt:i4>
      </vt:variant>
      <vt:variant>
        <vt:i4>8136</vt:i4>
      </vt:variant>
      <vt:variant>
        <vt:i4>0</vt:i4>
      </vt:variant>
      <vt:variant>
        <vt:i4>5</vt:i4>
      </vt:variant>
      <vt:variant>
        <vt:lpwstr/>
      </vt:variant>
      <vt:variant>
        <vt:lpwstr>■ペルソナ分析21ー1ー1</vt:lpwstr>
      </vt:variant>
      <vt:variant>
        <vt:i4>1655652896</vt:i4>
      </vt:variant>
      <vt:variant>
        <vt:i4>8133</vt:i4>
      </vt:variant>
      <vt:variant>
        <vt:i4>0</vt:i4>
      </vt:variant>
      <vt:variant>
        <vt:i4>5</vt:i4>
      </vt:variant>
      <vt:variant>
        <vt:lpwstr/>
      </vt:variant>
      <vt:variant>
        <vt:lpwstr>■ペルソナ分析21ー1</vt:lpwstr>
      </vt:variant>
      <vt:variant>
        <vt:i4>1381188112</vt:i4>
      </vt:variant>
      <vt:variant>
        <vt:i4>8130</vt:i4>
      </vt:variant>
      <vt:variant>
        <vt:i4>0</vt:i4>
      </vt:variant>
      <vt:variant>
        <vt:i4>5</vt:i4>
      </vt:variant>
      <vt:variant>
        <vt:lpwstr/>
      </vt:variant>
      <vt:variant>
        <vt:lpwstr>■ペルソナ分析20ー1ー1</vt:lpwstr>
      </vt:variant>
      <vt:variant>
        <vt:i4>814028044</vt:i4>
      </vt:variant>
      <vt:variant>
        <vt:i4>8127</vt:i4>
      </vt:variant>
      <vt:variant>
        <vt:i4>0</vt:i4>
      </vt:variant>
      <vt:variant>
        <vt:i4>5</vt:i4>
      </vt:variant>
      <vt:variant>
        <vt:lpwstr/>
      </vt:variant>
      <vt:variant>
        <vt:lpwstr>■ベストプラクティス27ー5</vt:lpwstr>
      </vt:variant>
      <vt:variant>
        <vt:i4>817112563</vt:i4>
      </vt:variant>
      <vt:variant>
        <vt:i4>8124</vt:i4>
      </vt:variant>
      <vt:variant>
        <vt:i4>0</vt:i4>
      </vt:variant>
      <vt:variant>
        <vt:i4>5</vt:i4>
      </vt:variant>
      <vt:variant>
        <vt:lpwstr/>
      </vt:variant>
      <vt:variant>
        <vt:lpwstr>■ベストプラクティス11ー3ー1</vt:lpwstr>
      </vt:variant>
      <vt:variant>
        <vt:i4>817243635</vt:i4>
      </vt:variant>
      <vt:variant>
        <vt:i4>8121</vt:i4>
      </vt:variant>
      <vt:variant>
        <vt:i4>0</vt:i4>
      </vt:variant>
      <vt:variant>
        <vt:i4>5</vt:i4>
      </vt:variant>
      <vt:variant>
        <vt:lpwstr/>
      </vt:variant>
      <vt:variant>
        <vt:lpwstr>■ベストプラクティス11ー1ー1</vt:lpwstr>
      </vt:variant>
      <vt:variant>
        <vt:i4>814163396</vt:i4>
      </vt:variant>
      <vt:variant>
        <vt:i4>8118</vt:i4>
      </vt:variant>
      <vt:variant>
        <vt:i4>0</vt:i4>
      </vt:variant>
      <vt:variant>
        <vt:i4>5</vt:i4>
      </vt:variant>
      <vt:variant>
        <vt:lpwstr/>
      </vt:variant>
      <vt:variant>
        <vt:lpwstr>■ベストプラクティス5ー3ー1</vt:lpwstr>
      </vt:variant>
      <vt:variant>
        <vt:i4>814163398</vt:i4>
      </vt:variant>
      <vt:variant>
        <vt:i4>8115</vt:i4>
      </vt:variant>
      <vt:variant>
        <vt:i4>0</vt:i4>
      </vt:variant>
      <vt:variant>
        <vt:i4>5</vt:i4>
      </vt:variant>
      <vt:variant>
        <vt:lpwstr/>
      </vt:variant>
      <vt:variant>
        <vt:lpwstr>■ベストプラクティス5ー1ー3</vt:lpwstr>
      </vt:variant>
      <vt:variant>
        <vt:i4>402866</vt:i4>
      </vt:variant>
      <vt:variant>
        <vt:i4>8112</vt:i4>
      </vt:variant>
      <vt:variant>
        <vt:i4>0</vt:i4>
      </vt:variant>
      <vt:variant>
        <vt:i4>5</vt:i4>
      </vt:variant>
      <vt:variant>
        <vt:lpwstr/>
      </vt:variant>
      <vt:variant>
        <vt:lpwstr>■ペネトレーションテスト23ー2</vt:lpwstr>
      </vt:variant>
      <vt:variant>
        <vt:i4>796081</vt:i4>
      </vt:variant>
      <vt:variant>
        <vt:i4>8109</vt:i4>
      </vt:variant>
      <vt:variant>
        <vt:i4>0</vt:i4>
      </vt:variant>
      <vt:variant>
        <vt:i4>5</vt:i4>
      </vt:variant>
      <vt:variant>
        <vt:lpwstr/>
      </vt:variant>
      <vt:variant>
        <vt:lpwstr>■ペネトレーションテスト18ー3</vt:lpwstr>
      </vt:variant>
      <vt:variant>
        <vt:i4>1713585</vt:i4>
      </vt:variant>
      <vt:variant>
        <vt:i4>8106</vt:i4>
      </vt:variant>
      <vt:variant>
        <vt:i4>0</vt:i4>
      </vt:variant>
      <vt:variant>
        <vt:i4>5</vt:i4>
      </vt:variant>
      <vt:variant>
        <vt:lpwstr/>
      </vt:variant>
      <vt:variant>
        <vt:lpwstr>■ブロックチェーン25ー2ー2</vt:lpwstr>
      </vt:variant>
      <vt:variant>
        <vt:i4>1713591</vt:i4>
      </vt:variant>
      <vt:variant>
        <vt:i4>8103</vt:i4>
      </vt:variant>
      <vt:variant>
        <vt:i4>0</vt:i4>
      </vt:variant>
      <vt:variant>
        <vt:i4>5</vt:i4>
      </vt:variant>
      <vt:variant>
        <vt:lpwstr/>
      </vt:variant>
      <vt:variant>
        <vt:lpwstr>■ブロックチェーン22ー3ー1</vt:lpwstr>
      </vt:variant>
      <vt:variant>
        <vt:i4>2626890</vt:i4>
      </vt:variant>
      <vt:variant>
        <vt:i4>8100</vt:i4>
      </vt:variant>
      <vt:variant>
        <vt:i4>0</vt:i4>
      </vt:variant>
      <vt:variant>
        <vt:i4>5</vt:i4>
      </vt:variant>
      <vt:variant>
        <vt:lpwstr/>
      </vt:variant>
      <vt:variant>
        <vt:lpwstr>■ブロックチェーン1ー1</vt:lpwstr>
      </vt:variant>
      <vt:variant>
        <vt:i4>4728317</vt:i4>
      </vt:variant>
      <vt:variant>
        <vt:i4>8097</vt:i4>
      </vt:variant>
      <vt:variant>
        <vt:i4>0</vt:i4>
      </vt:variant>
      <vt:variant>
        <vt:i4>5</vt:i4>
      </vt:variant>
      <vt:variant>
        <vt:lpwstr/>
      </vt:variant>
      <vt:variant>
        <vt:lpwstr>■プロキシ25ー2ー1</vt:lpwstr>
      </vt:variant>
      <vt:variant>
        <vt:i4>4924913</vt:i4>
      </vt:variant>
      <vt:variant>
        <vt:i4>8094</vt:i4>
      </vt:variant>
      <vt:variant>
        <vt:i4>0</vt:i4>
      </vt:variant>
      <vt:variant>
        <vt:i4>5</vt:i4>
      </vt:variant>
      <vt:variant>
        <vt:lpwstr/>
      </vt:variant>
      <vt:variant>
        <vt:lpwstr>■プロキシ18ー3ー5</vt:lpwstr>
      </vt:variant>
      <vt:variant>
        <vt:i4>6301086</vt:i4>
      </vt:variant>
      <vt:variant>
        <vt:i4>8091</vt:i4>
      </vt:variant>
      <vt:variant>
        <vt:i4>0</vt:i4>
      </vt:variant>
      <vt:variant>
        <vt:i4>5</vt:i4>
      </vt:variant>
      <vt:variant>
        <vt:lpwstr/>
      </vt:variant>
      <vt:variant>
        <vt:lpwstr>■フレームワーク28ー1</vt:lpwstr>
      </vt:variant>
      <vt:variant>
        <vt:i4>7087518</vt:i4>
      </vt:variant>
      <vt:variant>
        <vt:i4>8088</vt:i4>
      </vt:variant>
      <vt:variant>
        <vt:i4>0</vt:i4>
      </vt:variant>
      <vt:variant>
        <vt:i4>5</vt:i4>
      </vt:variant>
      <vt:variant>
        <vt:lpwstr/>
      </vt:variant>
      <vt:variant>
        <vt:lpwstr>■フレームワーク27ー22</vt:lpwstr>
      </vt:variant>
      <vt:variant>
        <vt:i4>7284126</vt:i4>
      </vt:variant>
      <vt:variant>
        <vt:i4>8085</vt:i4>
      </vt:variant>
      <vt:variant>
        <vt:i4>0</vt:i4>
      </vt:variant>
      <vt:variant>
        <vt:i4>5</vt:i4>
      </vt:variant>
      <vt:variant>
        <vt:lpwstr/>
      </vt:variant>
      <vt:variant>
        <vt:lpwstr>■フレームワーク27ー13</vt:lpwstr>
      </vt:variant>
      <vt:variant>
        <vt:i4>7284126</vt:i4>
      </vt:variant>
      <vt:variant>
        <vt:i4>8082</vt:i4>
      </vt:variant>
      <vt:variant>
        <vt:i4>0</vt:i4>
      </vt:variant>
      <vt:variant>
        <vt:i4>5</vt:i4>
      </vt:variant>
      <vt:variant>
        <vt:lpwstr/>
      </vt:variant>
      <vt:variant>
        <vt:lpwstr>■フレームワーク27ー11</vt:lpwstr>
      </vt:variant>
      <vt:variant>
        <vt:i4>6890910</vt:i4>
      </vt:variant>
      <vt:variant>
        <vt:i4>8079</vt:i4>
      </vt:variant>
      <vt:variant>
        <vt:i4>0</vt:i4>
      </vt:variant>
      <vt:variant>
        <vt:i4>5</vt:i4>
      </vt:variant>
      <vt:variant>
        <vt:lpwstr/>
      </vt:variant>
      <vt:variant>
        <vt:lpwstr>■フレームワーク27ー7</vt:lpwstr>
      </vt:variant>
      <vt:variant>
        <vt:i4>7153054</vt:i4>
      </vt:variant>
      <vt:variant>
        <vt:i4>8076</vt:i4>
      </vt:variant>
      <vt:variant>
        <vt:i4>0</vt:i4>
      </vt:variant>
      <vt:variant>
        <vt:i4>5</vt:i4>
      </vt:variant>
      <vt:variant>
        <vt:lpwstr/>
      </vt:variant>
      <vt:variant>
        <vt:lpwstr>■フレームワーク26ー2</vt:lpwstr>
      </vt:variant>
      <vt:variant>
        <vt:i4>7218590</vt:i4>
      </vt:variant>
      <vt:variant>
        <vt:i4>8073</vt:i4>
      </vt:variant>
      <vt:variant>
        <vt:i4>0</vt:i4>
      </vt:variant>
      <vt:variant>
        <vt:i4>5</vt:i4>
      </vt:variant>
      <vt:variant>
        <vt:lpwstr/>
      </vt:variant>
      <vt:variant>
        <vt:lpwstr>■フレームワーク26ー1</vt:lpwstr>
      </vt:variant>
      <vt:variant>
        <vt:i4>6231394</vt:i4>
      </vt:variant>
      <vt:variant>
        <vt:i4>8070</vt:i4>
      </vt:variant>
      <vt:variant>
        <vt:i4>0</vt:i4>
      </vt:variant>
      <vt:variant>
        <vt:i4>5</vt:i4>
      </vt:variant>
      <vt:variant>
        <vt:lpwstr/>
      </vt:variant>
      <vt:variant>
        <vt:lpwstr>■フレームワーク25ー2ー1</vt:lpwstr>
      </vt:variant>
      <vt:variant>
        <vt:i4>5969250</vt:i4>
      </vt:variant>
      <vt:variant>
        <vt:i4>8067</vt:i4>
      </vt:variant>
      <vt:variant>
        <vt:i4>0</vt:i4>
      </vt:variant>
      <vt:variant>
        <vt:i4>5</vt:i4>
      </vt:variant>
      <vt:variant>
        <vt:lpwstr/>
      </vt:variant>
      <vt:variant>
        <vt:lpwstr>■フレームワーク22ー2ー2</vt:lpwstr>
      </vt:variant>
      <vt:variant>
        <vt:i4>5838178</vt:i4>
      </vt:variant>
      <vt:variant>
        <vt:i4>8064</vt:i4>
      </vt:variant>
      <vt:variant>
        <vt:i4>0</vt:i4>
      </vt:variant>
      <vt:variant>
        <vt:i4>5</vt:i4>
      </vt:variant>
      <vt:variant>
        <vt:lpwstr/>
      </vt:variant>
      <vt:variant>
        <vt:lpwstr>■フレームワーク20ー1ー1</vt:lpwstr>
      </vt:variant>
      <vt:variant>
        <vt:i4>6165857</vt:i4>
      </vt:variant>
      <vt:variant>
        <vt:i4>8061</vt:i4>
      </vt:variant>
      <vt:variant>
        <vt:i4>0</vt:i4>
      </vt:variant>
      <vt:variant>
        <vt:i4>5</vt:i4>
      </vt:variant>
      <vt:variant>
        <vt:lpwstr/>
      </vt:variant>
      <vt:variant>
        <vt:lpwstr>■フレームワーク14ー1ー2</vt:lpwstr>
      </vt:variant>
      <vt:variant>
        <vt:i4>7021981</vt:i4>
      </vt:variant>
      <vt:variant>
        <vt:i4>8058</vt:i4>
      </vt:variant>
      <vt:variant>
        <vt:i4>0</vt:i4>
      </vt:variant>
      <vt:variant>
        <vt:i4>5</vt:i4>
      </vt:variant>
      <vt:variant>
        <vt:lpwstr/>
      </vt:variant>
      <vt:variant>
        <vt:lpwstr>■フレームワーク13ー1</vt:lpwstr>
      </vt:variant>
      <vt:variant>
        <vt:i4>574326098</vt:i4>
      </vt:variant>
      <vt:variant>
        <vt:i4>8055</vt:i4>
      </vt:variant>
      <vt:variant>
        <vt:i4>0</vt:i4>
      </vt:variant>
      <vt:variant>
        <vt:i4>5</vt:i4>
      </vt:variant>
      <vt:variant>
        <vt:lpwstr/>
      </vt:variant>
      <vt:variant>
        <vt:lpwstr>■フレームワーク第6編編集後記</vt:lpwstr>
      </vt:variant>
      <vt:variant>
        <vt:i4>7137900</vt:i4>
      </vt:variant>
      <vt:variant>
        <vt:i4>8052</vt:i4>
      </vt:variant>
      <vt:variant>
        <vt:i4>0</vt:i4>
      </vt:variant>
      <vt:variant>
        <vt:i4>5</vt:i4>
      </vt:variant>
      <vt:variant>
        <vt:lpwstr/>
      </vt:variant>
      <vt:variant>
        <vt:lpwstr>■フレームワーク11－4</vt:lpwstr>
      </vt:variant>
      <vt:variant>
        <vt:i4>5903713</vt:i4>
      </vt:variant>
      <vt:variant>
        <vt:i4>8049</vt:i4>
      </vt:variant>
      <vt:variant>
        <vt:i4>0</vt:i4>
      </vt:variant>
      <vt:variant>
        <vt:i4>5</vt:i4>
      </vt:variant>
      <vt:variant>
        <vt:lpwstr/>
      </vt:variant>
      <vt:variant>
        <vt:lpwstr>■フレームワーク11－3－1</vt:lpwstr>
      </vt:variant>
      <vt:variant>
        <vt:i4>7006828</vt:i4>
      </vt:variant>
      <vt:variant>
        <vt:i4>8046</vt:i4>
      </vt:variant>
      <vt:variant>
        <vt:i4>0</vt:i4>
      </vt:variant>
      <vt:variant>
        <vt:i4>5</vt:i4>
      </vt:variant>
      <vt:variant>
        <vt:lpwstr/>
      </vt:variant>
      <vt:variant>
        <vt:lpwstr>■フレームワーク11－2</vt:lpwstr>
      </vt:variant>
      <vt:variant>
        <vt:i4>5969249</vt:i4>
      </vt:variant>
      <vt:variant>
        <vt:i4>8043</vt:i4>
      </vt:variant>
      <vt:variant>
        <vt:i4>0</vt:i4>
      </vt:variant>
      <vt:variant>
        <vt:i4>5</vt:i4>
      </vt:variant>
      <vt:variant>
        <vt:lpwstr/>
      </vt:variant>
      <vt:variant>
        <vt:lpwstr>■フレームワーク11－1－2</vt:lpwstr>
      </vt:variant>
      <vt:variant>
        <vt:i4>5772641</vt:i4>
      </vt:variant>
      <vt:variant>
        <vt:i4>8040</vt:i4>
      </vt:variant>
      <vt:variant>
        <vt:i4>0</vt:i4>
      </vt:variant>
      <vt:variant>
        <vt:i4>5</vt:i4>
      </vt:variant>
      <vt:variant>
        <vt:lpwstr/>
      </vt:variant>
      <vt:variant>
        <vt:lpwstr>■フレームワーク11－1－1</vt:lpwstr>
      </vt:variant>
      <vt:variant>
        <vt:i4>574129490</vt:i4>
      </vt:variant>
      <vt:variant>
        <vt:i4>8037</vt:i4>
      </vt:variant>
      <vt:variant>
        <vt:i4>0</vt:i4>
      </vt:variant>
      <vt:variant>
        <vt:i4>5</vt:i4>
      </vt:variant>
      <vt:variant>
        <vt:lpwstr/>
      </vt:variant>
      <vt:variant>
        <vt:lpwstr>■フレームワーク第5編編集後記</vt:lpwstr>
      </vt:variant>
      <vt:variant>
        <vt:i4>6886742</vt:i4>
      </vt:variant>
      <vt:variant>
        <vt:i4>8034</vt:i4>
      </vt:variant>
      <vt:variant>
        <vt:i4>0</vt:i4>
      </vt:variant>
      <vt:variant>
        <vt:i4>5</vt:i4>
      </vt:variant>
      <vt:variant>
        <vt:lpwstr/>
      </vt:variant>
      <vt:variant>
        <vt:lpwstr>■フレームワーク7ー1ー2</vt:lpwstr>
      </vt:variant>
      <vt:variant>
        <vt:i4>6886742</vt:i4>
      </vt:variant>
      <vt:variant>
        <vt:i4>8031</vt:i4>
      </vt:variant>
      <vt:variant>
        <vt:i4>0</vt:i4>
      </vt:variant>
      <vt:variant>
        <vt:i4>5</vt:i4>
      </vt:variant>
      <vt:variant>
        <vt:lpwstr/>
      </vt:variant>
      <vt:variant>
        <vt:lpwstr>■フレームワーク7ー1ー1</vt:lpwstr>
      </vt:variant>
      <vt:variant>
        <vt:i4>6886743</vt:i4>
      </vt:variant>
      <vt:variant>
        <vt:i4>8028</vt:i4>
      </vt:variant>
      <vt:variant>
        <vt:i4>0</vt:i4>
      </vt:variant>
      <vt:variant>
        <vt:i4>5</vt:i4>
      </vt:variant>
      <vt:variant>
        <vt:lpwstr/>
      </vt:variant>
      <vt:variant>
        <vt:lpwstr>■フレームワーク5ー2ー4</vt:lpwstr>
      </vt:variant>
      <vt:variant>
        <vt:i4>6886741</vt:i4>
      </vt:variant>
      <vt:variant>
        <vt:i4>8025</vt:i4>
      </vt:variant>
      <vt:variant>
        <vt:i4>0</vt:i4>
      </vt:variant>
      <vt:variant>
        <vt:i4>5</vt:i4>
      </vt:variant>
      <vt:variant>
        <vt:lpwstr/>
      </vt:variant>
      <vt:variant>
        <vt:lpwstr>■フレームワーク4ー1ー1</vt:lpwstr>
      </vt:variant>
      <vt:variant>
        <vt:i4>815076706</vt:i4>
      </vt:variant>
      <vt:variant>
        <vt:i4>8022</vt:i4>
      </vt:variant>
      <vt:variant>
        <vt:i4>0</vt:i4>
      </vt:variant>
      <vt:variant>
        <vt:i4>5</vt:i4>
      </vt:variant>
      <vt:variant>
        <vt:lpwstr/>
      </vt:variant>
      <vt:variant>
        <vt:lpwstr>■フレームワーク2ー3</vt:lpwstr>
      </vt:variant>
      <vt:variant>
        <vt:i4>6886737</vt:i4>
      </vt:variant>
      <vt:variant>
        <vt:i4>8019</vt:i4>
      </vt:variant>
      <vt:variant>
        <vt:i4>0</vt:i4>
      </vt:variant>
      <vt:variant>
        <vt:i4>5</vt:i4>
      </vt:variant>
      <vt:variant>
        <vt:lpwstr/>
      </vt:variant>
      <vt:variant>
        <vt:lpwstr>■フレームワーク0ー1ー2</vt:lpwstr>
      </vt:variant>
      <vt:variant>
        <vt:i4>-571202286</vt:i4>
      </vt:variant>
      <vt:variant>
        <vt:i4>8016</vt:i4>
      </vt:variant>
      <vt:variant>
        <vt:i4>0</vt:i4>
      </vt:variant>
      <vt:variant>
        <vt:i4>5</vt:i4>
      </vt:variant>
      <vt:variant>
        <vt:lpwstr/>
      </vt:variant>
      <vt:variant>
        <vt:lpwstr>■踏み台19ー2</vt:lpwstr>
      </vt:variant>
      <vt:variant>
        <vt:i4>-570485285</vt:i4>
      </vt:variant>
      <vt:variant>
        <vt:i4>8013</vt:i4>
      </vt:variant>
      <vt:variant>
        <vt:i4>0</vt:i4>
      </vt:variant>
      <vt:variant>
        <vt:i4>5</vt:i4>
      </vt:variant>
      <vt:variant>
        <vt:lpwstr/>
      </vt:variant>
      <vt:variant>
        <vt:lpwstr>■踏み台5ー1ー3</vt:lpwstr>
      </vt:variant>
      <vt:variant>
        <vt:i4>2128236269</vt:i4>
      </vt:variant>
      <vt:variant>
        <vt:i4>8010</vt:i4>
      </vt:variant>
      <vt:variant>
        <vt:i4>0</vt:i4>
      </vt:variant>
      <vt:variant>
        <vt:i4>5</vt:i4>
      </vt:variant>
      <vt:variant>
        <vt:lpwstr/>
      </vt:variant>
      <vt:variant>
        <vt:lpwstr>■不正アクセス28ー1</vt:lpwstr>
      </vt:variant>
      <vt:variant>
        <vt:i4>2128236258</vt:i4>
      </vt:variant>
      <vt:variant>
        <vt:i4>8007</vt:i4>
      </vt:variant>
      <vt:variant>
        <vt:i4>0</vt:i4>
      </vt:variant>
      <vt:variant>
        <vt:i4>5</vt:i4>
      </vt:variant>
      <vt:variant>
        <vt:lpwstr/>
      </vt:variant>
      <vt:variant>
        <vt:lpwstr>■不正アクセス27ー5</vt:lpwstr>
      </vt:variant>
      <vt:variant>
        <vt:i4>1311133394</vt:i4>
      </vt:variant>
      <vt:variant>
        <vt:i4>8004</vt:i4>
      </vt:variant>
      <vt:variant>
        <vt:i4>0</vt:i4>
      </vt:variant>
      <vt:variant>
        <vt:i4>5</vt:i4>
      </vt:variant>
      <vt:variant>
        <vt:lpwstr/>
      </vt:variant>
      <vt:variant>
        <vt:lpwstr>■不正アクセス25ー2ー1</vt:lpwstr>
      </vt:variant>
      <vt:variant>
        <vt:i4>2128236262</vt:i4>
      </vt:variant>
      <vt:variant>
        <vt:i4>8001</vt:i4>
      </vt:variant>
      <vt:variant>
        <vt:i4>0</vt:i4>
      </vt:variant>
      <vt:variant>
        <vt:i4>5</vt:i4>
      </vt:variant>
      <vt:variant>
        <vt:lpwstr/>
      </vt:variant>
      <vt:variant>
        <vt:lpwstr>■不正アクセス23ー2</vt:lpwstr>
      </vt:variant>
      <vt:variant>
        <vt:i4>1311133399</vt:i4>
      </vt:variant>
      <vt:variant>
        <vt:i4>7998</vt:i4>
      </vt:variant>
      <vt:variant>
        <vt:i4>0</vt:i4>
      </vt:variant>
      <vt:variant>
        <vt:i4>5</vt:i4>
      </vt:variant>
      <vt:variant>
        <vt:lpwstr/>
      </vt:variant>
      <vt:variant>
        <vt:lpwstr>■不正アクセス23ー1ー1</vt:lpwstr>
      </vt:variant>
      <vt:variant>
        <vt:i4>1311133396</vt:i4>
      </vt:variant>
      <vt:variant>
        <vt:i4>7995</vt:i4>
      </vt:variant>
      <vt:variant>
        <vt:i4>0</vt:i4>
      </vt:variant>
      <vt:variant>
        <vt:i4>5</vt:i4>
      </vt:variant>
      <vt:variant>
        <vt:lpwstr/>
      </vt:variant>
      <vt:variant>
        <vt:lpwstr>■不正アクセス22ー3ー1</vt:lpwstr>
      </vt:variant>
      <vt:variant>
        <vt:i4>1311133397</vt:i4>
      </vt:variant>
      <vt:variant>
        <vt:i4>7992</vt:i4>
      </vt:variant>
      <vt:variant>
        <vt:i4>0</vt:i4>
      </vt:variant>
      <vt:variant>
        <vt:i4>5</vt:i4>
      </vt:variant>
      <vt:variant>
        <vt:lpwstr/>
      </vt:variant>
      <vt:variant>
        <vt:lpwstr>■不正アクセス21ー1ー5</vt:lpwstr>
      </vt:variant>
      <vt:variant>
        <vt:i4>1311133397</vt:i4>
      </vt:variant>
      <vt:variant>
        <vt:i4>7989</vt:i4>
      </vt:variant>
      <vt:variant>
        <vt:i4>0</vt:i4>
      </vt:variant>
      <vt:variant>
        <vt:i4>5</vt:i4>
      </vt:variant>
      <vt:variant>
        <vt:lpwstr/>
      </vt:variant>
      <vt:variant>
        <vt:lpwstr>■不正アクセス21ー1ー2</vt:lpwstr>
      </vt:variant>
      <vt:variant>
        <vt:i4>1311133396</vt:i4>
      </vt:variant>
      <vt:variant>
        <vt:i4>7986</vt:i4>
      </vt:variant>
      <vt:variant>
        <vt:i4>0</vt:i4>
      </vt:variant>
      <vt:variant>
        <vt:i4>5</vt:i4>
      </vt:variant>
      <vt:variant>
        <vt:lpwstr/>
      </vt:variant>
      <vt:variant>
        <vt:lpwstr>■不正アクセス20ー1ー5</vt:lpwstr>
      </vt:variant>
      <vt:variant>
        <vt:i4>2128170733</vt:i4>
      </vt:variant>
      <vt:variant>
        <vt:i4>7983</vt:i4>
      </vt:variant>
      <vt:variant>
        <vt:i4>0</vt:i4>
      </vt:variant>
      <vt:variant>
        <vt:i4>5</vt:i4>
      </vt:variant>
      <vt:variant>
        <vt:lpwstr/>
      </vt:variant>
      <vt:variant>
        <vt:lpwstr>■不正アクセス18ー4</vt:lpwstr>
      </vt:variant>
      <vt:variant>
        <vt:i4>1311067870</vt:i4>
      </vt:variant>
      <vt:variant>
        <vt:i4>7980</vt:i4>
      </vt:variant>
      <vt:variant>
        <vt:i4>0</vt:i4>
      </vt:variant>
      <vt:variant>
        <vt:i4>5</vt:i4>
      </vt:variant>
      <vt:variant>
        <vt:lpwstr/>
      </vt:variant>
      <vt:variant>
        <vt:lpwstr>■不正アクセス18ー3ー5</vt:lpwstr>
      </vt:variant>
      <vt:variant>
        <vt:i4>1309822702</vt:i4>
      </vt:variant>
      <vt:variant>
        <vt:i4>7977</vt:i4>
      </vt:variant>
      <vt:variant>
        <vt:i4>0</vt:i4>
      </vt:variant>
      <vt:variant>
        <vt:i4>5</vt:i4>
      </vt:variant>
      <vt:variant>
        <vt:lpwstr/>
      </vt:variant>
      <vt:variant>
        <vt:lpwstr>■不正アクセス18ー2ー17</vt:lpwstr>
      </vt:variant>
      <vt:variant>
        <vt:i4>1310084846</vt:i4>
      </vt:variant>
      <vt:variant>
        <vt:i4>7974</vt:i4>
      </vt:variant>
      <vt:variant>
        <vt:i4>0</vt:i4>
      </vt:variant>
      <vt:variant>
        <vt:i4>5</vt:i4>
      </vt:variant>
      <vt:variant>
        <vt:lpwstr/>
      </vt:variant>
      <vt:variant>
        <vt:lpwstr>■不正アクセス18ー2ー13</vt:lpwstr>
      </vt:variant>
      <vt:variant>
        <vt:i4>1309953774</vt:i4>
      </vt:variant>
      <vt:variant>
        <vt:i4>7971</vt:i4>
      </vt:variant>
      <vt:variant>
        <vt:i4>0</vt:i4>
      </vt:variant>
      <vt:variant>
        <vt:i4>5</vt:i4>
      </vt:variant>
      <vt:variant>
        <vt:lpwstr/>
      </vt:variant>
      <vt:variant>
        <vt:lpwstr>■不正アクセス18ー2ー11</vt:lpwstr>
      </vt:variant>
      <vt:variant>
        <vt:i4>1310019310</vt:i4>
      </vt:variant>
      <vt:variant>
        <vt:i4>7968</vt:i4>
      </vt:variant>
      <vt:variant>
        <vt:i4>0</vt:i4>
      </vt:variant>
      <vt:variant>
        <vt:i4>5</vt:i4>
      </vt:variant>
      <vt:variant>
        <vt:lpwstr/>
      </vt:variant>
      <vt:variant>
        <vt:lpwstr>■不正アクセス18ー2ー10</vt:lpwstr>
      </vt:variant>
      <vt:variant>
        <vt:i4>1311067871</vt:i4>
      </vt:variant>
      <vt:variant>
        <vt:i4>7965</vt:i4>
      </vt:variant>
      <vt:variant>
        <vt:i4>0</vt:i4>
      </vt:variant>
      <vt:variant>
        <vt:i4>5</vt:i4>
      </vt:variant>
      <vt:variant>
        <vt:lpwstr/>
      </vt:variant>
      <vt:variant>
        <vt:lpwstr>■不正アクセス18ー2ー4</vt:lpwstr>
      </vt:variant>
      <vt:variant>
        <vt:i4>1311067857</vt:i4>
      </vt:variant>
      <vt:variant>
        <vt:i4>7962</vt:i4>
      </vt:variant>
      <vt:variant>
        <vt:i4>0</vt:i4>
      </vt:variant>
      <vt:variant>
        <vt:i4>5</vt:i4>
      </vt:variant>
      <vt:variant>
        <vt:lpwstr/>
      </vt:variant>
      <vt:variant>
        <vt:lpwstr>■不正アクセス17ー3ー1</vt:lpwstr>
      </vt:variant>
      <vt:variant>
        <vt:i4>1311067858</vt:i4>
      </vt:variant>
      <vt:variant>
        <vt:i4>7959</vt:i4>
      </vt:variant>
      <vt:variant>
        <vt:i4>0</vt:i4>
      </vt:variant>
      <vt:variant>
        <vt:i4>5</vt:i4>
      </vt:variant>
      <vt:variant>
        <vt:lpwstr/>
      </vt:variant>
      <vt:variant>
        <vt:lpwstr>■不正アクセス15ー2ー7</vt:lpwstr>
      </vt:variant>
      <vt:variant>
        <vt:i4>1311067858</vt:i4>
      </vt:variant>
      <vt:variant>
        <vt:i4>7956</vt:i4>
      </vt:variant>
      <vt:variant>
        <vt:i4>0</vt:i4>
      </vt:variant>
      <vt:variant>
        <vt:i4>5</vt:i4>
      </vt:variant>
      <vt:variant>
        <vt:lpwstr/>
      </vt:variant>
      <vt:variant>
        <vt:lpwstr>■不正アクセス15ー2ー5</vt:lpwstr>
      </vt:variant>
      <vt:variant>
        <vt:i4>1311067858</vt:i4>
      </vt:variant>
      <vt:variant>
        <vt:i4>7953</vt:i4>
      </vt:variant>
      <vt:variant>
        <vt:i4>0</vt:i4>
      </vt:variant>
      <vt:variant>
        <vt:i4>5</vt:i4>
      </vt:variant>
      <vt:variant>
        <vt:lpwstr/>
      </vt:variant>
      <vt:variant>
        <vt:lpwstr>■不正アクセス15ー2ー1</vt:lpwstr>
      </vt:variant>
      <vt:variant>
        <vt:i4>2128170727</vt:i4>
      </vt:variant>
      <vt:variant>
        <vt:i4>7950</vt:i4>
      </vt:variant>
      <vt:variant>
        <vt:i4>0</vt:i4>
      </vt:variant>
      <vt:variant>
        <vt:i4>5</vt:i4>
      </vt:variant>
      <vt:variant>
        <vt:lpwstr/>
      </vt:variant>
      <vt:variant>
        <vt:lpwstr>■不正アクセス12ー3</vt:lpwstr>
      </vt:variant>
      <vt:variant>
        <vt:i4>1311067861</vt:i4>
      </vt:variant>
      <vt:variant>
        <vt:i4>7947</vt:i4>
      </vt:variant>
      <vt:variant>
        <vt:i4>0</vt:i4>
      </vt:variant>
      <vt:variant>
        <vt:i4>5</vt:i4>
      </vt:variant>
      <vt:variant>
        <vt:lpwstr/>
      </vt:variant>
      <vt:variant>
        <vt:lpwstr>■不正アクセス12ー2ー2</vt:lpwstr>
      </vt:variant>
      <vt:variant>
        <vt:i4>1311657685</vt:i4>
      </vt:variant>
      <vt:variant>
        <vt:i4>7944</vt:i4>
      </vt:variant>
      <vt:variant>
        <vt:i4>0</vt:i4>
      </vt:variant>
      <vt:variant>
        <vt:i4>5</vt:i4>
      </vt:variant>
      <vt:variant>
        <vt:lpwstr/>
      </vt:variant>
      <vt:variant>
        <vt:lpwstr>■不正アクセス8ー1ー3</vt:lpwstr>
      </vt:variant>
      <vt:variant>
        <vt:i4>1311526613</vt:i4>
      </vt:variant>
      <vt:variant>
        <vt:i4>7941</vt:i4>
      </vt:variant>
      <vt:variant>
        <vt:i4>0</vt:i4>
      </vt:variant>
      <vt:variant>
        <vt:i4>5</vt:i4>
      </vt:variant>
      <vt:variant>
        <vt:lpwstr/>
      </vt:variant>
      <vt:variant>
        <vt:lpwstr>■不正アクセス8ー1ー1</vt:lpwstr>
      </vt:variant>
      <vt:variant>
        <vt:i4>1310740181</vt:i4>
      </vt:variant>
      <vt:variant>
        <vt:i4>7938</vt:i4>
      </vt:variant>
      <vt:variant>
        <vt:i4>0</vt:i4>
      </vt:variant>
      <vt:variant>
        <vt:i4>5</vt:i4>
      </vt:variant>
      <vt:variant>
        <vt:lpwstr/>
      </vt:variant>
      <vt:variant>
        <vt:lpwstr>■不正アクセス7ー1ー2</vt:lpwstr>
      </vt:variant>
      <vt:variant>
        <vt:i4>1310936789</vt:i4>
      </vt:variant>
      <vt:variant>
        <vt:i4>7935</vt:i4>
      </vt:variant>
      <vt:variant>
        <vt:i4>0</vt:i4>
      </vt:variant>
      <vt:variant>
        <vt:i4>5</vt:i4>
      </vt:variant>
      <vt:variant>
        <vt:lpwstr/>
      </vt:variant>
      <vt:variant>
        <vt:lpwstr>■不正アクセス6ー3ー2</vt:lpwstr>
      </vt:variant>
      <vt:variant>
        <vt:i4>1310936789</vt:i4>
      </vt:variant>
      <vt:variant>
        <vt:i4>7932</vt:i4>
      </vt:variant>
      <vt:variant>
        <vt:i4>0</vt:i4>
      </vt:variant>
      <vt:variant>
        <vt:i4>5</vt:i4>
      </vt:variant>
      <vt:variant>
        <vt:lpwstr/>
      </vt:variant>
      <vt:variant>
        <vt:lpwstr>■不正アクセス5ー3ー1</vt:lpwstr>
      </vt:variant>
      <vt:variant>
        <vt:i4>1311133397</vt:i4>
      </vt:variant>
      <vt:variant>
        <vt:i4>7929</vt:i4>
      </vt:variant>
      <vt:variant>
        <vt:i4>0</vt:i4>
      </vt:variant>
      <vt:variant>
        <vt:i4>5</vt:i4>
      </vt:variant>
      <vt:variant>
        <vt:lpwstr/>
      </vt:variant>
      <vt:variant>
        <vt:lpwstr>■不正アクセス5ー2ー5</vt:lpwstr>
      </vt:variant>
      <vt:variant>
        <vt:i4>1310740181</vt:i4>
      </vt:variant>
      <vt:variant>
        <vt:i4>7926</vt:i4>
      </vt:variant>
      <vt:variant>
        <vt:i4>0</vt:i4>
      </vt:variant>
      <vt:variant>
        <vt:i4>5</vt:i4>
      </vt:variant>
      <vt:variant>
        <vt:lpwstr/>
      </vt:variant>
      <vt:variant>
        <vt:lpwstr>■不正アクセス5ー2ー3</vt:lpwstr>
      </vt:variant>
      <vt:variant>
        <vt:i4>1310805717</vt:i4>
      </vt:variant>
      <vt:variant>
        <vt:i4>7923</vt:i4>
      </vt:variant>
      <vt:variant>
        <vt:i4>0</vt:i4>
      </vt:variant>
      <vt:variant>
        <vt:i4>5</vt:i4>
      </vt:variant>
      <vt:variant>
        <vt:lpwstr/>
      </vt:variant>
      <vt:variant>
        <vt:lpwstr>■不正アクセス5ー2ー2</vt:lpwstr>
      </vt:variant>
      <vt:variant>
        <vt:i4>1310871253</vt:i4>
      </vt:variant>
      <vt:variant>
        <vt:i4>7920</vt:i4>
      </vt:variant>
      <vt:variant>
        <vt:i4>0</vt:i4>
      </vt:variant>
      <vt:variant>
        <vt:i4>5</vt:i4>
      </vt:variant>
      <vt:variant>
        <vt:lpwstr/>
      </vt:variant>
      <vt:variant>
        <vt:lpwstr>■不正アクセス5ー2ー1</vt:lpwstr>
      </vt:variant>
      <vt:variant>
        <vt:i4>1310936789</vt:i4>
      </vt:variant>
      <vt:variant>
        <vt:i4>7917</vt:i4>
      </vt:variant>
      <vt:variant>
        <vt:i4>0</vt:i4>
      </vt:variant>
      <vt:variant>
        <vt:i4>5</vt:i4>
      </vt:variant>
      <vt:variant>
        <vt:lpwstr/>
      </vt:variant>
      <vt:variant>
        <vt:lpwstr>■不正アクセス5ー1ー3</vt:lpwstr>
      </vt:variant>
      <vt:variant>
        <vt:i4>1310805717</vt:i4>
      </vt:variant>
      <vt:variant>
        <vt:i4>7914</vt:i4>
      </vt:variant>
      <vt:variant>
        <vt:i4>0</vt:i4>
      </vt:variant>
      <vt:variant>
        <vt:i4>5</vt:i4>
      </vt:variant>
      <vt:variant>
        <vt:lpwstr/>
      </vt:variant>
      <vt:variant>
        <vt:lpwstr>■不正アクセス5ー1ー1</vt:lpwstr>
      </vt:variant>
      <vt:variant>
        <vt:i4>1310740181</vt:i4>
      </vt:variant>
      <vt:variant>
        <vt:i4>7911</vt:i4>
      </vt:variant>
      <vt:variant>
        <vt:i4>0</vt:i4>
      </vt:variant>
      <vt:variant>
        <vt:i4>5</vt:i4>
      </vt:variant>
      <vt:variant>
        <vt:lpwstr/>
      </vt:variant>
      <vt:variant>
        <vt:lpwstr>■不正アクセス4ー3ー3</vt:lpwstr>
      </vt:variant>
      <vt:variant>
        <vt:i4>1311002325</vt:i4>
      </vt:variant>
      <vt:variant>
        <vt:i4>7908</vt:i4>
      </vt:variant>
      <vt:variant>
        <vt:i4>0</vt:i4>
      </vt:variant>
      <vt:variant>
        <vt:i4>5</vt:i4>
      </vt:variant>
      <vt:variant>
        <vt:lpwstr/>
      </vt:variant>
      <vt:variant>
        <vt:lpwstr>■不正アクセス3ー2ー1</vt:lpwstr>
      </vt:variant>
      <vt:variant>
        <vt:i4>2565623</vt:i4>
      </vt:variant>
      <vt:variant>
        <vt:i4>7905</vt:i4>
      </vt:variant>
      <vt:variant>
        <vt:i4>0</vt:i4>
      </vt:variant>
      <vt:variant>
        <vt:i4>5</vt:i4>
      </vt:variant>
      <vt:variant>
        <vt:lpwstr/>
      </vt:variant>
      <vt:variant>
        <vt:lpwstr>■フォレンジック28ー1</vt:lpwstr>
      </vt:variant>
      <vt:variant>
        <vt:i4>3089911</vt:i4>
      </vt:variant>
      <vt:variant>
        <vt:i4>7902</vt:i4>
      </vt:variant>
      <vt:variant>
        <vt:i4>0</vt:i4>
      </vt:variant>
      <vt:variant>
        <vt:i4>5</vt:i4>
      </vt:variant>
      <vt:variant>
        <vt:lpwstr/>
      </vt:variant>
      <vt:variant>
        <vt:lpwstr>■フォレンジック23ー2</vt:lpwstr>
      </vt:variant>
      <vt:variant>
        <vt:i4>1905931</vt:i4>
      </vt:variant>
      <vt:variant>
        <vt:i4>7899</vt:i4>
      </vt:variant>
      <vt:variant>
        <vt:i4>0</vt:i4>
      </vt:variant>
      <vt:variant>
        <vt:i4>5</vt:i4>
      </vt:variant>
      <vt:variant>
        <vt:lpwstr/>
      </vt:variant>
      <vt:variant>
        <vt:lpwstr>■フォレンジック22ー2ー3</vt:lpwstr>
      </vt:variant>
      <vt:variant>
        <vt:i4>2037003</vt:i4>
      </vt:variant>
      <vt:variant>
        <vt:i4>7896</vt:i4>
      </vt:variant>
      <vt:variant>
        <vt:i4>0</vt:i4>
      </vt:variant>
      <vt:variant>
        <vt:i4>5</vt:i4>
      </vt:variant>
      <vt:variant>
        <vt:lpwstr/>
      </vt:variant>
      <vt:variant>
        <vt:lpwstr>■フォレンジック22ー1ー2</vt:lpwstr>
      </vt:variant>
      <vt:variant>
        <vt:i4>1840395</vt:i4>
      </vt:variant>
      <vt:variant>
        <vt:i4>7893</vt:i4>
      </vt:variant>
      <vt:variant>
        <vt:i4>0</vt:i4>
      </vt:variant>
      <vt:variant>
        <vt:i4>5</vt:i4>
      </vt:variant>
      <vt:variant>
        <vt:lpwstr/>
      </vt:variant>
      <vt:variant>
        <vt:lpwstr>■フォレンジック21ー1ー2</vt:lpwstr>
      </vt:variant>
      <vt:variant>
        <vt:i4>2237940</vt:i4>
      </vt:variant>
      <vt:variant>
        <vt:i4>7890</vt:i4>
      </vt:variant>
      <vt:variant>
        <vt:i4>0</vt:i4>
      </vt:variant>
      <vt:variant>
        <vt:i4>5</vt:i4>
      </vt:variant>
      <vt:variant>
        <vt:lpwstr/>
      </vt:variant>
      <vt:variant>
        <vt:lpwstr>■フォレンジック18ー4</vt:lpwstr>
      </vt:variant>
      <vt:variant>
        <vt:i4>3020094</vt:i4>
      </vt:variant>
      <vt:variant>
        <vt:i4>7887</vt:i4>
      </vt:variant>
      <vt:variant>
        <vt:i4>0</vt:i4>
      </vt:variant>
      <vt:variant>
        <vt:i4>5</vt:i4>
      </vt:variant>
      <vt:variant>
        <vt:lpwstr/>
      </vt:variant>
      <vt:variant>
        <vt:lpwstr>■フォレンジック5ー2ー3</vt:lpwstr>
      </vt:variant>
      <vt:variant>
        <vt:i4>1364095495</vt:i4>
      </vt:variant>
      <vt:variant>
        <vt:i4>7884</vt:i4>
      </vt:variant>
      <vt:variant>
        <vt:i4>0</vt:i4>
      </vt:variant>
      <vt:variant>
        <vt:i4>5</vt:i4>
      </vt:variant>
      <vt:variant>
        <vt:lpwstr/>
      </vt:variant>
      <vt:variant>
        <vt:lpwstr>■ファイル共有ソフト18ー2ー17</vt:lpwstr>
      </vt:variant>
      <vt:variant>
        <vt:i4>1364095495</vt:i4>
      </vt:variant>
      <vt:variant>
        <vt:i4>7881</vt:i4>
      </vt:variant>
      <vt:variant>
        <vt:i4>0</vt:i4>
      </vt:variant>
      <vt:variant>
        <vt:i4>5</vt:i4>
      </vt:variant>
      <vt:variant>
        <vt:lpwstr/>
      </vt:variant>
      <vt:variant>
        <vt:lpwstr>■ファイル共有ソフト18ー2ー10</vt:lpwstr>
      </vt:variant>
      <vt:variant>
        <vt:i4>1363177991</vt:i4>
      </vt:variant>
      <vt:variant>
        <vt:i4>7878</vt:i4>
      </vt:variant>
      <vt:variant>
        <vt:i4>0</vt:i4>
      </vt:variant>
      <vt:variant>
        <vt:i4>5</vt:i4>
      </vt:variant>
      <vt:variant>
        <vt:lpwstr/>
      </vt:variant>
      <vt:variant>
        <vt:lpwstr>■ファイル共有ソフト17ー3ー1</vt:lpwstr>
      </vt:variant>
      <vt:variant>
        <vt:i4>1648102</vt:i4>
      </vt:variant>
      <vt:variant>
        <vt:i4>7875</vt:i4>
      </vt:variant>
      <vt:variant>
        <vt:i4>0</vt:i4>
      </vt:variant>
      <vt:variant>
        <vt:i4>5</vt:i4>
      </vt:variant>
      <vt:variant>
        <vt:lpwstr/>
      </vt:variant>
      <vt:variant>
        <vt:lpwstr>■ファイアウォール25ー2ー1</vt:lpwstr>
      </vt:variant>
      <vt:variant>
        <vt:i4>820323794</vt:i4>
      </vt:variant>
      <vt:variant>
        <vt:i4>7872</vt:i4>
      </vt:variant>
      <vt:variant>
        <vt:i4>0</vt:i4>
      </vt:variant>
      <vt:variant>
        <vt:i4>5</vt:i4>
      </vt:variant>
      <vt:variant>
        <vt:lpwstr/>
      </vt:variant>
      <vt:variant>
        <vt:lpwstr>■ファイアウォール23ー2</vt:lpwstr>
      </vt:variant>
      <vt:variant>
        <vt:i4>1648096</vt:i4>
      </vt:variant>
      <vt:variant>
        <vt:i4>7869</vt:i4>
      </vt:variant>
      <vt:variant>
        <vt:i4>0</vt:i4>
      </vt:variant>
      <vt:variant>
        <vt:i4>5</vt:i4>
      </vt:variant>
      <vt:variant>
        <vt:lpwstr/>
      </vt:variant>
      <vt:variant>
        <vt:lpwstr>■ファイアウォール22ー3ー1</vt:lpwstr>
      </vt:variant>
      <vt:variant>
        <vt:i4>1648097</vt:i4>
      </vt:variant>
      <vt:variant>
        <vt:i4>7866</vt:i4>
      </vt:variant>
      <vt:variant>
        <vt:i4>0</vt:i4>
      </vt:variant>
      <vt:variant>
        <vt:i4>5</vt:i4>
      </vt:variant>
      <vt:variant>
        <vt:lpwstr/>
      </vt:variant>
      <vt:variant>
        <vt:lpwstr>■ファイアウォール21ー1ー2</vt:lpwstr>
      </vt:variant>
      <vt:variant>
        <vt:i4>1648096</vt:i4>
      </vt:variant>
      <vt:variant>
        <vt:i4>7863</vt:i4>
      </vt:variant>
      <vt:variant>
        <vt:i4>0</vt:i4>
      </vt:variant>
      <vt:variant>
        <vt:i4>5</vt:i4>
      </vt:variant>
      <vt:variant>
        <vt:lpwstr/>
      </vt:variant>
      <vt:variant>
        <vt:lpwstr>■ファイアウォール20ー1ー5</vt:lpwstr>
      </vt:variant>
      <vt:variant>
        <vt:i4>820389337</vt:i4>
      </vt:variant>
      <vt:variant>
        <vt:i4>7860</vt:i4>
      </vt:variant>
      <vt:variant>
        <vt:i4>0</vt:i4>
      </vt:variant>
      <vt:variant>
        <vt:i4>5</vt:i4>
      </vt:variant>
      <vt:variant>
        <vt:lpwstr/>
      </vt:variant>
      <vt:variant>
        <vt:lpwstr>■ファイアウォール18ー4</vt:lpwstr>
      </vt:variant>
      <vt:variant>
        <vt:i4>1713642</vt:i4>
      </vt:variant>
      <vt:variant>
        <vt:i4>7857</vt:i4>
      </vt:variant>
      <vt:variant>
        <vt:i4>0</vt:i4>
      </vt:variant>
      <vt:variant>
        <vt:i4>5</vt:i4>
      </vt:variant>
      <vt:variant>
        <vt:lpwstr/>
      </vt:variant>
      <vt:variant>
        <vt:lpwstr>■ファイアウォール18ー3ー5</vt:lpwstr>
      </vt:variant>
      <vt:variant>
        <vt:i4>1713642</vt:i4>
      </vt:variant>
      <vt:variant>
        <vt:i4>7854</vt:i4>
      </vt:variant>
      <vt:variant>
        <vt:i4>0</vt:i4>
      </vt:variant>
      <vt:variant>
        <vt:i4>5</vt:i4>
      </vt:variant>
      <vt:variant>
        <vt:lpwstr/>
      </vt:variant>
      <vt:variant>
        <vt:lpwstr>■ファイアウォール18ー3ー2</vt:lpwstr>
      </vt:variant>
      <vt:variant>
        <vt:i4>2303450</vt:i4>
      </vt:variant>
      <vt:variant>
        <vt:i4>7851</vt:i4>
      </vt:variant>
      <vt:variant>
        <vt:i4>0</vt:i4>
      </vt:variant>
      <vt:variant>
        <vt:i4>5</vt:i4>
      </vt:variant>
      <vt:variant>
        <vt:lpwstr/>
      </vt:variant>
      <vt:variant>
        <vt:lpwstr>■ファイアウォール18ー2ー19</vt:lpwstr>
      </vt:variant>
      <vt:variant>
        <vt:i4>2237914</vt:i4>
      </vt:variant>
      <vt:variant>
        <vt:i4>7848</vt:i4>
      </vt:variant>
      <vt:variant>
        <vt:i4>0</vt:i4>
      </vt:variant>
      <vt:variant>
        <vt:i4>5</vt:i4>
      </vt:variant>
      <vt:variant>
        <vt:lpwstr/>
      </vt:variant>
      <vt:variant>
        <vt:lpwstr>■ファイアウォール18ー2ー18</vt:lpwstr>
      </vt:variant>
      <vt:variant>
        <vt:i4>3024346</vt:i4>
      </vt:variant>
      <vt:variant>
        <vt:i4>7845</vt:i4>
      </vt:variant>
      <vt:variant>
        <vt:i4>0</vt:i4>
      </vt:variant>
      <vt:variant>
        <vt:i4>5</vt:i4>
      </vt:variant>
      <vt:variant>
        <vt:lpwstr/>
      </vt:variant>
      <vt:variant>
        <vt:lpwstr>■ファイアウォール18ー2ー14</vt:lpwstr>
      </vt:variant>
      <vt:variant>
        <vt:i4>2762202</vt:i4>
      </vt:variant>
      <vt:variant>
        <vt:i4>7842</vt:i4>
      </vt:variant>
      <vt:variant>
        <vt:i4>0</vt:i4>
      </vt:variant>
      <vt:variant>
        <vt:i4>5</vt:i4>
      </vt:variant>
      <vt:variant>
        <vt:lpwstr/>
      </vt:variant>
      <vt:variant>
        <vt:lpwstr>■ファイアウォール18ー2ー10</vt:lpwstr>
      </vt:variant>
      <vt:variant>
        <vt:i4>1713638</vt:i4>
      </vt:variant>
      <vt:variant>
        <vt:i4>7839</vt:i4>
      </vt:variant>
      <vt:variant>
        <vt:i4>0</vt:i4>
      </vt:variant>
      <vt:variant>
        <vt:i4>5</vt:i4>
      </vt:variant>
      <vt:variant>
        <vt:lpwstr/>
      </vt:variant>
      <vt:variant>
        <vt:lpwstr>■ファイアウォール15ー2ー2</vt:lpwstr>
      </vt:variant>
      <vt:variant>
        <vt:i4>1713638</vt:i4>
      </vt:variant>
      <vt:variant>
        <vt:i4>7836</vt:i4>
      </vt:variant>
      <vt:variant>
        <vt:i4>0</vt:i4>
      </vt:variant>
      <vt:variant>
        <vt:i4>5</vt:i4>
      </vt:variant>
      <vt:variant>
        <vt:lpwstr/>
      </vt:variant>
      <vt:variant>
        <vt:lpwstr>■ファイアウォール15ー2ー1</vt:lpwstr>
      </vt:variant>
      <vt:variant>
        <vt:i4>1254881</vt:i4>
      </vt:variant>
      <vt:variant>
        <vt:i4>7833</vt:i4>
      </vt:variant>
      <vt:variant>
        <vt:i4>0</vt:i4>
      </vt:variant>
      <vt:variant>
        <vt:i4>5</vt:i4>
      </vt:variant>
      <vt:variant>
        <vt:lpwstr/>
      </vt:variant>
      <vt:variant>
        <vt:lpwstr>■ファイアウォール8ー1ー1</vt:lpwstr>
      </vt:variant>
      <vt:variant>
        <vt:i4>2626845</vt:i4>
      </vt:variant>
      <vt:variant>
        <vt:i4>7830</vt:i4>
      </vt:variant>
      <vt:variant>
        <vt:i4>0</vt:i4>
      </vt:variant>
      <vt:variant>
        <vt:i4>5</vt:i4>
      </vt:variant>
      <vt:variant>
        <vt:lpwstr/>
      </vt:variant>
      <vt:variant>
        <vt:lpwstr>■ファイアウォール2ー1</vt:lpwstr>
      </vt:variant>
      <vt:variant>
        <vt:i4>1486567322</vt:i4>
      </vt:variant>
      <vt:variant>
        <vt:i4>7827</vt:i4>
      </vt:variant>
      <vt:variant>
        <vt:i4>0</vt:i4>
      </vt:variant>
      <vt:variant>
        <vt:i4>5</vt:i4>
      </vt:variant>
      <vt:variant>
        <vt:lpwstr/>
      </vt:variant>
      <vt:variant>
        <vt:lpwstr>■標的型メール攻撃27ー5</vt:lpwstr>
      </vt:variant>
      <vt:variant>
        <vt:i4>1751398316</vt:i4>
      </vt:variant>
      <vt:variant>
        <vt:i4>7824</vt:i4>
      </vt:variant>
      <vt:variant>
        <vt:i4>0</vt:i4>
      </vt:variant>
      <vt:variant>
        <vt:i4>5</vt:i4>
      </vt:variant>
      <vt:variant>
        <vt:lpwstr/>
      </vt:variant>
      <vt:variant>
        <vt:lpwstr>■標的型メール攻撃13ー2ー5</vt:lpwstr>
      </vt:variant>
      <vt:variant>
        <vt:i4>1494222545</vt:i4>
      </vt:variant>
      <vt:variant>
        <vt:i4>7821</vt:i4>
      </vt:variant>
      <vt:variant>
        <vt:i4>0</vt:i4>
      </vt:variant>
      <vt:variant>
        <vt:i4>5</vt:i4>
      </vt:variant>
      <vt:variant>
        <vt:lpwstr/>
      </vt:variant>
      <vt:variant>
        <vt:lpwstr>■標的型攻撃23ー2</vt:lpwstr>
      </vt:variant>
      <vt:variant>
        <vt:i4>1495610926</vt:i4>
      </vt:variant>
      <vt:variant>
        <vt:i4>7818</vt:i4>
      </vt:variant>
      <vt:variant>
        <vt:i4>0</vt:i4>
      </vt:variant>
      <vt:variant>
        <vt:i4>5</vt:i4>
      </vt:variant>
      <vt:variant>
        <vt:lpwstr/>
      </vt:variant>
      <vt:variant>
        <vt:lpwstr>■標的型攻撃13ー2ー5</vt:lpwstr>
      </vt:variant>
      <vt:variant>
        <vt:i4>1494300187</vt:i4>
      </vt:variant>
      <vt:variant>
        <vt:i4>7815</vt:i4>
      </vt:variant>
      <vt:variant>
        <vt:i4>0</vt:i4>
      </vt:variant>
      <vt:variant>
        <vt:i4>5</vt:i4>
      </vt:variant>
      <vt:variant>
        <vt:lpwstr/>
      </vt:variant>
      <vt:variant>
        <vt:lpwstr>■標的型攻撃5ー1ー3</vt:lpwstr>
      </vt:variant>
      <vt:variant>
        <vt:i4>1494300187</vt:i4>
      </vt:variant>
      <vt:variant>
        <vt:i4>7812</vt:i4>
      </vt:variant>
      <vt:variant>
        <vt:i4>0</vt:i4>
      </vt:variant>
      <vt:variant>
        <vt:i4>5</vt:i4>
      </vt:variant>
      <vt:variant>
        <vt:lpwstr/>
      </vt:variant>
      <vt:variant>
        <vt:lpwstr>■標的型攻撃5ー1ー2</vt:lpwstr>
      </vt:variant>
      <vt:variant>
        <vt:i4>-1571228310</vt:i4>
      </vt:variant>
      <vt:variant>
        <vt:i4>7809</vt:i4>
      </vt:variant>
      <vt:variant>
        <vt:i4>0</vt:i4>
      </vt:variant>
      <vt:variant>
        <vt:i4>5</vt:i4>
      </vt:variant>
      <vt:variant>
        <vt:lpwstr/>
      </vt:variant>
      <vt:variant>
        <vt:lpwstr>■否認防止性第8章コラム</vt:lpwstr>
      </vt:variant>
      <vt:variant>
        <vt:i4>-1571621526</vt:i4>
      </vt:variant>
      <vt:variant>
        <vt:i4>7806</vt:i4>
      </vt:variant>
      <vt:variant>
        <vt:i4>0</vt:i4>
      </vt:variant>
      <vt:variant>
        <vt:i4>5</vt:i4>
      </vt:variant>
      <vt:variant>
        <vt:lpwstr/>
      </vt:variant>
      <vt:variant>
        <vt:lpwstr>■否認防止性第2章コラム</vt:lpwstr>
      </vt:variant>
      <vt:variant>
        <vt:i4>816700138</vt:i4>
      </vt:variant>
      <vt:variant>
        <vt:i4>7803</vt:i4>
      </vt:variant>
      <vt:variant>
        <vt:i4>0</vt:i4>
      </vt:variant>
      <vt:variant>
        <vt:i4>5</vt:i4>
      </vt:variant>
      <vt:variant>
        <vt:lpwstr/>
      </vt:variant>
      <vt:variant>
        <vt:lpwstr>■ビッグデータ3ー2－3</vt:lpwstr>
      </vt:variant>
      <vt:variant>
        <vt:i4>816634602</vt:i4>
      </vt:variant>
      <vt:variant>
        <vt:i4>7800</vt:i4>
      </vt:variant>
      <vt:variant>
        <vt:i4>0</vt:i4>
      </vt:variant>
      <vt:variant>
        <vt:i4>5</vt:i4>
      </vt:variant>
      <vt:variant>
        <vt:lpwstr/>
      </vt:variant>
      <vt:variant>
        <vt:lpwstr>■ビッグデータ3ー2－2</vt:lpwstr>
      </vt:variant>
      <vt:variant>
        <vt:i4>815736295</vt:i4>
      </vt:variant>
      <vt:variant>
        <vt:i4>7797</vt:i4>
      </vt:variant>
      <vt:variant>
        <vt:i4>0</vt:i4>
      </vt:variant>
      <vt:variant>
        <vt:i4>5</vt:i4>
      </vt:variant>
      <vt:variant>
        <vt:lpwstr/>
      </vt:variant>
      <vt:variant>
        <vt:lpwstr>■ビッグデータ1ー1</vt:lpwstr>
      </vt:variant>
      <vt:variant>
        <vt:i4>1798217481</vt:i4>
      </vt:variant>
      <vt:variant>
        <vt:i4>7794</vt:i4>
      </vt:variant>
      <vt:variant>
        <vt:i4>0</vt:i4>
      </vt:variant>
      <vt:variant>
        <vt:i4>5</vt:i4>
      </vt:variant>
      <vt:variant>
        <vt:lpwstr/>
      </vt:variant>
      <vt:variant>
        <vt:lpwstr>■ビジネスメール詐欺5ー1ー3</vt:lpwstr>
      </vt:variant>
      <vt:variant>
        <vt:i4>1459779530</vt:i4>
      </vt:variant>
      <vt:variant>
        <vt:i4>7791</vt:i4>
      </vt:variant>
      <vt:variant>
        <vt:i4>0</vt:i4>
      </vt:variant>
      <vt:variant>
        <vt:i4>5</vt:i4>
      </vt:variant>
      <vt:variant>
        <vt:lpwstr/>
      </vt:variant>
      <vt:variant>
        <vt:lpwstr>■ビジネスインパクト分析15ー2ー6</vt:lpwstr>
      </vt:variant>
      <vt:variant>
        <vt:i4>817243554</vt:i4>
      </vt:variant>
      <vt:variant>
        <vt:i4>7788</vt:i4>
      </vt:variant>
      <vt:variant>
        <vt:i4>0</vt:i4>
      </vt:variant>
      <vt:variant>
        <vt:i4>5</vt:i4>
      </vt:variant>
      <vt:variant>
        <vt:lpwstr/>
      </vt:variant>
      <vt:variant>
        <vt:lpwstr>■ハウジングサービス10ー2ー6</vt:lpwstr>
      </vt:variant>
      <vt:variant>
        <vt:i4>395432629</vt:i4>
      </vt:variant>
      <vt:variant>
        <vt:i4>7785</vt:i4>
      </vt:variant>
      <vt:variant>
        <vt:i4>0</vt:i4>
      </vt:variant>
      <vt:variant>
        <vt:i4>5</vt:i4>
      </vt:variant>
      <vt:variant>
        <vt:lpwstr/>
      </vt:variant>
      <vt:variant>
        <vt:lpwstr>■内部監査27ー19</vt:lpwstr>
      </vt:variant>
      <vt:variant>
        <vt:i4>396939909</vt:i4>
      </vt:variant>
      <vt:variant>
        <vt:i4>7782</vt:i4>
      </vt:variant>
      <vt:variant>
        <vt:i4>0</vt:i4>
      </vt:variant>
      <vt:variant>
        <vt:i4>5</vt:i4>
      </vt:variant>
      <vt:variant>
        <vt:lpwstr/>
      </vt:variant>
      <vt:variant>
        <vt:lpwstr>■内部監査26ー2</vt:lpwstr>
      </vt:variant>
      <vt:variant>
        <vt:i4>660918915</vt:i4>
      </vt:variant>
      <vt:variant>
        <vt:i4>7779</vt:i4>
      </vt:variant>
      <vt:variant>
        <vt:i4>0</vt:i4>
      </vt:variant>
      <vt:variant>
        <vt:i4>5</vt:i4>
      </vt:variant>
      <vt:variant>
        <vt:lpwstr/>
      </vt:variant>
      <vt:variant>
        <vt:lpwstr>■内部監査20ー1ー10</vt:lpwstr>
      </vt:variant>
      <vt:variant>
        <vt:i4>397136522</vt:i4>
      </vt:variant>
      <vt:variant>
        <vt:i4>7776</vt:i4>
      </vt:variant>
      <vt:variant>
        <vt:i4>0</vt:i4>
      </vt:variant>
      <vt:variant>
        <vt:i4>5</vt:i4>
      </vt:variant>
      <vt:variant>
        <vt:lpwstr/>
      </vt:variant>
      <vt:variant>
        <vt:lpwstr>■内部監査19ー1</vt:lpwstr>
      </vt:variant>
      <vt:variant>
        <vt:i4>660066996</vt:i4>
      </vt:variant>
      <vt:variant>
        <vt:i4>7773</vt:i4>
      </vt:variant>
      <vt:variant>
        <vt:i4>0</vt:i4>
      </vt:variant>
      <vt:variant>
        <vt:i4>5</vt:i4>
      </vt:variant>
      <vt:variant>
        <vt:lpwstr/>
      </vt:variant>
      <vt:variant>
        <vt:lpwstr>■内部監査15ー2ー9</vt:lpwstr>
      </vt:variant>
      <vt:variant>
        <vt:i4>660066996</vt:i4>
      </vt:variant>
      <vt:variant>
        <vt:i4>7770</vt:i4>
      </vt:variant>
      <vt:variant>
        <vt:i4>0</vt:i4>
      </vt:variant>
      <vt:variant>
        <vt:i4>5</vt:i4>
      </vt:variant>
      <vt:variant>
        <vt:lpwstr/>
      </vt:variant>
      <vt:variant>
        <vt:lpwstr>■内部監査15ー2ー1</vt:lpwstr>
      </vt:variant>
      <vt:variant>
        <vt:i4>660066996</vt:i4>
      </vt:variant>
      <vt:variant>
        <vt:i4>7767</vt:i4>
      </vt:variant>
      <vt:variant>
        <vt:i4>0</vt:i4>
      </vt:variant>
      <vt:variant>
        <vt:i4>5</vt:i4>
      </vt:variant>
      <vt:variant>
        <vt:lpwstr/>
      </vt:variant>
      <vt:variant>
        <vt:lpwstr>■内部監査13ー4ー2</vt:lpwstr>
      </vt:variant>
      <vt:variant>
        <vt:i4>660066994</vt:i4>
      </vt:variant>
      <vt:variant>
        <vt:i4>7764</vt:i4>
      </vt:variant>
      <vt:variant>
        <vt:i4>0</vt:i4>
      </vt:variant>
      <vt:variant>
        <vt:i4>5</vt:i4>
      </vt:variant>
      <vt:variant>
        <vt:lpwstr/>
      </vt:variant>
      <vt:variant>
        <vt:lpwstr>■内部監査13ー2ー8</vt:lpwstr>
      </vt:variant>
      <vt:variant>
        <vt:i4>660066994</vt:i4>
      </vt:variant>
      <vt:variant>
        <vt:i4>7761</vt:i4>
      </vt:variant>
      <vt:variant>
        <vt:i4>0</vt:i4>
      </vt:variant>
      <vt:variant>
        <vt:i4>5</vt:i4>
      </vt:variant>
      <vt:variant>
        <vt:lpwstr/>
      </vt:variant>
      <vt:variant>
        <vt:lpwstr>■内部監査13ー2ー7</vt:lpwstr>
      </vt:variant>
      <vt:variant>
        <vt:i4>660066994</vt:i4>
      </vt:variant>
      <vt:variant>
        <vt:i4>7758</vt:i4>
      </vt:variant>
      <vt:variant>
        <vt:i4>0</vt:i4>
      </vt:variant>
      <vt:variant>
        <vt:i4>5</vt:i4>
      </vt:variant>
      <vt:variant>
        <vt:lpwstr/>
      </vt:variant>
      <vt:variant>
        <vt:lpwstr>■内部監査13ー2ー6</vt:lpwstr>
      </vt:variant>
      <vt:variant>
        <vt:i4>660066994</vt:i4>
      </vt:variant>
      <vt:variant>
        <vt:i4>7755</vt:i4>
      </vt:variant>
      <vt:variant>
        <vt:i4>0</vt:i4>
      </vt:variant>
      <vt:variant>
        <vt:i4>5</vt:i4>
      </vt:variant>
      <vt:variant>
        <vt:lpwstr/>
      </vt:variant>
      <vt:variant>
        <vt:lpwstr>■内部監査13ー2ー3</vt:lpwstr>
      </vt:variant>
      <vt:variant>
        <vt:i4>-665136510</vt:i4>
      </vt:variant>
      <vt:variant>
        <vt:i4>7752</vt:i4>
      </vt:variant>
      <vt:variant>
        <vt:i4>0</vt:i4>
      </vt:variant>
      <vt:variant>
        <vt:i4>5</vt:i4>
      </vt:variant>
      <vt:variant>
        <vt:lpwstr/>
      </vt:variant>
      <vt:variant>
        <vt:lpwstr>■内部監査11－2</vt:lpwstr>
      </vt:variant>
      <vt:variant>
        <vt:i4>661119567</vt:i4>
      </vt:variant>
      <vt:variant>
        <vt:i4>7749</vt:i4>
      </vt:variant>
      <vt:variant>
        <vt:i4>0</vt:i4>
      </vt:variant>
      <vt:variant>
        <vt:i4>5</vt:i4>
      </vt:variant>
      <vt:variant>
        <vt:lpwstr/>
      </vt:variant>
      <vt:variant>
        <vt:lpwstr>■内部監査2ー3</vt:lpwstr>
      </vt:variant>
      <vt:variant>
        <vt:i4>820778308</vt:i4>
      </vt:variant>
      <vt:variant>
        <vt:i4>7746</vt:i4>
      </vt:variant>
      <vt:variant>
        <vt:i4>0</vt:i4>
      </vt:variant>
      <vt:variant>
        <vt:i4>5</vt:i4>
      </vt:variant>
      <vt:variant>
        <vt:lpwstr/>
      </vt:variant>
      <vt:variant>
        <vt:lpwstr>■トラフィック22ー3ー1</vt:lpwstr>
      </vt:variant>
      <vt:variant>
        <vt:i4>820974926</vt:i4>
      </vt:variant>
      <vt:variant>
        <vt:i4>7743</vt:i4>
      </vt:variant>
      <vt:variant>
        <vt:i4>0</vt:i4>
      </vt:variant>
      <vt:variant>
        <vt:i4>5</vt:i4>
      </vt:variant>
      <vt:variant>
        <vt:lpwstr/>
      </vt:variant>
      <vt:variant>
        <vt:lpwstr>■トラフィック18ー3ー4</vt:lpwstr>
      </vt:variant>
      <vt:variant>
        <vt:i4>820974926</vt:i4>
      </vt:variant>
      <vt:variant>
        <vt:i4>7740</vt:i4>
      </vt:variant>
      <vt:variant>
        <vt:i4>0</vt:i4>
      </vt:variant>
      <vt:variant>
        <vt:i4>5</vt:i4>
      </vt:variant>
      <vt:variant>
        <vt:lpwstr/>
      </vt:variant>
      <vt:variant>
        <vt:lpwstr>■トラフィック18ー3ー2</vt:lpwstr>
      </vt:variant>
      <vt:variant>
        <vt:i4>819849800</vt:i4>
      </vt:variant>
      <vt:variant>
        <vt:i4>7737</vt:i4>
      </vt:variant>
      <vt:variant>
        <vt:i4>0</vt:i4>
      </vt:variant>
      <vt:variant>
        <vt:i4>5</vt:i4>
      </vt:variant>
      <vt:variant>
        <vt:lpwstr/>
      </vt:variant>
      <vt:variant>
        <vt:lpwstr>■トラフィック2－1</vt:lpwstr>
      </vt:variant>
      <vt:variant>
        <vt:i4>1582546</vt:i4>
      </vt:variant>
      <vt:variant>
        <vt:i4>7734</vt:i4>
      </vt:variant>
      <vt:variant>
        <vt:i4>0</vt:i4>
      </vt:variant>
      <vt:variant>
        <vt:i4>5</vt:i4>
      </vt:variant>
      <vt:variant>
        <vt:lpwstr/>
      </vt:variant>
      <vt:variant>
        <vt:lpwstr>■デプロイ20ー1ー7</vt:lpwstr>
      </vt:variant>
      <vt:variant>
        <vt:i4>1368935747</vt:i4>
      </vt:variant>
      <vt:variant>
        <vt:i4>7731</vt:i4>
      </vt:variant>
      <vt:variant>
        <vt:i4>0</vt:i4>
      </vt:variant>
      <vt:variant>
        <vt:i4>5</vt:i4>
      </vt:variant>
      <vt:variant>
        <vt:lpwstr/>
      </vt:variant>
      <vt:variant>
        <vt:lpwstr>■デジタル情報第2章コラム</vt:lpwstr>
      </vt:variant>
      <vt:variant>
        <vt:i4>1399526717</vt:i4>
      </vt:variant>
      <vt:variant>
        <vt:i4>7728</vt:i4>
      </vt:variant>
      <vt:variant>
        <vt:i4>0</vt:i4>
      </vt:variant>
      <vt:variant>
        <vt:i4>5</vt:i4>
      </vt:variant>
      <vt:variant>
        <vt:lpwstr/>
      </vt:variant>
      <vt:variant>
        <vt:lpwstr>■デジタル化27ー24</vt:lpwstr>
      </vt:variant>
      <vt:variant>
        <vt:i4>1399788861</vt:i4>
      </vt:variant>
      <vt:variant>
        <vt:i4>7725</vt:i4>
      </vt:variant>
      <vt:variant>
        <vt:i4>0</vt:i4>
      </vt:variant>
      <vt:variant>
        <vt:i4>5</vt:i4>
      </vt:variant>
      <vt:variant>
        <vt:lpwstr/>
      </vt:variant>
      <vt:variant>
        <vt:lpwstr>■デジタル化27ー6</vt:lpwstr>
      </vt:variant>
      <vt:variant>
        <vt:i4>1399657789</vt:i4>
      </vt:variant>
      <vt:variant>
        <vt:i4>7722</vt:i4>
      </vt:variant>
      <vt:variant>
        <vt:i4>0</vt:i4>
      </vt:variant>
      <vt:variant>
        <vt:i4>5</vt:i4>
      </vt:variant>
      <vt:variant>
        <vt:lpwstr/>
      </vt:variant>
      <vt:variant>
        <vt:lpwstr>■デジタル化27ー4</vt:lpwstr>
      </vt:variant>
      <vt:variant>
        <vt:i4>1399461181</vt:i4>
      </vt:variant>
      <vt:variant>
        <vt:i4>7719</vt:i4>
      </vt:variant>
      <vt:variant>
        <vt:i4>0</vt:i4>
      </vt:variant>
      <vt:variant>
        <vt:i4>5</vt:i4>
      </vt:variant>
      <vt:variant>
        <vt:lpwstr/>
      </vt:variant>
      <vt:variant>
        <vt:lpwstr>■デジタル化27ー3</vt:lpwstr>
      </vt:variant>
      <vt:variant>
        <vt:i4>1399395645</vt:i4>
      </vt:variant>
      <vt:variant>
        <vt:i4>7716</vt:i4>
      </vt:variant>
      <vt:variant>
        <vt:i4>0</vt:i4>
      </vt:variant>
      <vt:variant>
        <vt:i4>5</vt:i4>
      </vt:variant>
      <vt:variant>
        <vt:lpwstr/>
      </vt:variant>
      <vt:variant>
        <vt:lpwstr>■デジタル化26ー1</vt:lpwstr>
      </vt:variant>
      <vt:variant>
        <vt:i4>1399330109</vt:i4>
      </vt:variant>
      <vt:variant>
        <vt:i4>7713</vt:i4>
      </vt:variant>
      <vt:variant>
        <vt:i4>0</vt:i4>
      </vt:variant>
      <vt:variant>
        <vt:i4>5</vt:i4>
      </vt:variant>
      <vt:variant>
        <vt:lpwstr/>
      </vt:variant>
      <vt:variant>
        <vt:lpwstr>■デジタル化24ー2</vt:lpwstr>
      </vt:variant>
      <vt:variant>
        <vt:i4>1398351297</vt:i4>
      </vt:variant>
      <vt:variant>
        <vt:i4>7710</vt:i4>
      </vt:variant>
      <vt:variant>
        <vt:i4>0</vt:i4>
      </vt:variant>
      <vt:variant>
        <vt:i4>5</vt:i4>
      </vt:variant>
      <vt:variant>
        <vt:lpwstr/>
      </vt:variant>
      <vt:variant>
        <vt:lpwstr>■デジタル化24ー1ー2</vt:lpwstr>
      </vt:variant>
      <vt:variant>
        <vt:i4>1399526717</vt:i4>
      </vt:variant>
      <vt:variant>
        <vt:i4>7707</vt:i4>
      </vt:variant>
      <vt:variant>
        <vt:i4>0</vt:i4>
      </vt:variant>
      <vt:variant>
        <vt:i4>5</vt:i4>
      </vt:variant>
      <vt:variant>
        <vt:lpwstr/>
      </vt:variant>
      <vt:variant>
        <vt:lpwstr>■デジタル化24ー1</vt:lpwstr>
      </vt:variant>
      <vt:variant>
        <vt:i4>1398744513</vt:i4>
      </vt:variant>
      <vt:variant>
        <vt:i4>7704</vt:i4>
      </vt:variant>
      <vt:variant>
        <vt:i4>0</vt:i4>
      </vt:variant>
      <vt:variant>
        <vt:i4>5</vt:i4>
      </vt:variant>
      <vt:variant>
        <vt:lpwstr/>
      </vt:variant>
      <vt:variant>
        <vt:lpwstr>■デジタル化22ー1ー2</vt:lpwstr>
      </vt:variant>
      <vt:variant>
        <vt:i4>1398678977</vt:i4>
      </vt:variant>
      <vt:variant>
        <vt:i4>7701</vt:i4>
      </vt:variant>
      <vt:variant>
        <vt:i4>0</vt:i4>
      </vt:variant>
      <vt:variant>
        <vt:i4>5</vt:i4>
      </vt:variant>
      <vt:variant>
        <vt:lpwstr/>
      </vt:variant>
      <vt:variant>
        <vt:lpwstr>■デジタル化20ー1ー1</vt:lpwstr>
      </vt:variant>
      <vt:variant>
        <vt:i4>1399526718</vt:i4>
      </vt:variant>
      <vt:variant>
        <vt:i4>7698</vt:i4>
      </vt:variant>
      <vt:variant>
        <vt:i4>0</vt:i4>
      </vt:variant>
      <vt:variant>
        <vt:i4>5</vt:i4>
      </vt:variant>
      <vt:variant>
        <vt:lpwstr/>
      </vt:variant>
      <vt:variant>
        <vt:lpwstr>■デジタル化11ー4</vt:lpwstr>
      </vt:variant>
      <vt:variant>
        <vt:i4>1399727607</vt:i4>
      </vt:variant>
      <vt:variant>
        <vt:i4>7695</vt:i4>
      </vt:variant>
      <vt:variant>
        <vt:i4>0</vt:i4>
      </vt:variant>
      <vt:variant>
        <vt:i4>5</vt:i4>
      </vt:variant>
      <vt:variant>
        <vt:lpwstr/>
      </vt:variant>
      <vt:variant>
        <vt:lpwstr>■デジタル化6ー2ー4</vt:lpwstr>
      </vt:variant>
      <vt:variant>
        <vt:i4>1399727604</vt:i4>
      </vt:variant>
      <vt:variant>
        <vt:i4>7692</vt:i4>
      </vt:variant>
      <vt:variant>
        <vt:i4>0</vt:i4>
      </vt:variant>
      <vt:variant>
        <vt:i4>5</vt:i4>
      </vt:variant>
      <vt:variant>
        <vt:lpwstr/>
      </vt:variant>
      <vt:variant>
        <vt:lpwstr>■デジタル化6ー1ー2</vt:lpwstr>
      </vt:variant>
      <vt:variant>
        <vt:i4>1399727607</vt:i4>
      </vt:variant>
      <vt:variant>
        <vt:i4>7689</vt:i4>
      </vt:variant>
      <vt:variant>
        <vt:i4>0</vt:i4>
      </vt:variant>
      <vt:variant>
        <vt:i4>5</vt:i4>
      </vt:variant>
      <vt:variant>
        <vt:lpwstr/>
      </vt:variant>
      <vt:variant>
        <vt:lpwstr>■デジタル化5ー1ー2</vt:lpwstr>
      </vt:variant>
      <vt:variant>
        <vt:i4>1399727605</vt:i4>
      </vt:variant>
      <vt:variant>
        <vt:i4>7686</vt:i4>
      </vt:variant>
      <vt:variant>
        <vt:i4>0</vt:i4>
      </vt:variant>
      <vt:variant>
        <vt:i4>5</vt:i4>
      </vt:variant>
      <vt:variant>
        <vt:lpwstr/>
      </vt:variant>
      <vt:variant>
        <vt:lpwstr>■デジタル化4ー2ー2</vt:lpwstr>
      </vt:variant>
      <vt:variant>
        <vt:i4>1399727606</vt:i4>
      </vt:variant>
      <vt:variant>
        <vt:i4>7683</vt:i4>
      </vt:variant>
      <vt:variant>
        <vt:i4>0</vt:i4>
      </vt:variant>
      <vt:variant>
        <vt:i4>5</vt:i4>
      </vt:variant>
      <vt:variant>
        <vt:lpwstr/>
      </vt:variant>
      <vt:variant>
        <vt:lpwstr>■デジタル化4ー1ー1</vt:lpwstr>
      </vt:variant>
      <vt:variant>
        <vt:i4>1399727602</vt:i4>
      </vt:variant>
      <vt:variant>
        <vt:i4>7680</vt:i4>
      </vt:variant>
      <vt:variant>
        <vt:i4>0</vt:i4>
      </vt:variant>
      <vt:variant>
        <vt:i4>5</vt:i4>
      </vt:variant>
      <vt:variant>
        <vt:lpwstr/>
      </vt:variant>
      <vt:variant>
        <vt:lpwstr>■デジタル化3ー2ー1</vt:lpwstr>
      </vt:variant>
      <vt:variant>
        <vt:i4>1670522304</vt:i4>
      </vt:variant>
      <vt:variant>
        <vt:i4>7677</vt:i4>
      </vt:variant>
      <vt:variant>
        <vt:i4>0</vt:i4>
      </vt:variant>
      <vt:variant>
        <vt:i4>5</vt:i4>
      </vt:variant>
      <vt:variant>
        <vt:lpwstr/>
      </vt:variant>
      <vt:variant>
        <vt:lpwstr>■デジタル化3ー1</vt:lpwstr>
      </vt:variant>
      <vt:variant>
        <vt:i4>1670522306</vt:i4>
      </vt:variant>
      <vt:variant>
        <vt:i4>7674</vt:i4>
      </vt:variant>
      <vt:variant>
        <vt:i4>0</vt:i4>
      </vt:variant>
      <vt:variant>
        <vt:i4>5</vt:i4>
      </vt:variant>
      <vt:variant>
        <vt:lpwstr/>
      </vt:variant>
      <vt:variant>
        <vt:lpwstr>■デジタル化1ー1</vt:lpwstr>
      </vt:variant>
      <vt:variant>
        <vt:i4>818161049</vt:i4>
      </vt:variant>
      <vt:variant>
        <vt:i4>7671</vt:i4>
      </vt:variant>
      <vt:variant>
        <vt:i4>0</vt:i4>
      </vt:variant>
      <vt:variant>
        <vt:i4>5</vt:i4>
      </vt:variant>
      <vt:variant>
        <vt:lpwstr/>
      </vt:variant>
      <vt:variant>
        <vt:lpwstr>■データマスキング27ー18</vt:lpwstr>
      </vt:variant>
      <vt:variant>
        <vt:i4>3351972</vt:i4>
      </vt:variant>
      <vt:variant>
        <vt:i4>7668</vt:i4>
      </vt:variant>
      <vt:variant>
        <vt:i4>0</vt:i4>
      </vt:variant>
      <vt:variant>
        <vt:i4>5</vt:i4>
      </vt:variant>
      <vt:variant>
        <vt:lpwstr/>
      </vt:variant>
      <vt:variant>
        <vt:lpwstr>■データマスキング18ー2ー10</vt:lpwstr>
      </vt:variant>
      <vt:variant>
        <vt:i4>822027687</vt:i4>
      </vt:variant>
      <vt:variant>
        <vt:i4>7665</vt:i4>
      </vt:variant>
      <vt:variant>
        <vt:i4>0</vt:i4>
      </vt:variant>
      <vt:variant>
        <vt:i4>5</vt:i4>
      </vt:variant>
      <vt:variant>
        <vt:lpwstr/>
      </vt:variant>
      <vt:variant>
        <vt:lpwstr>■データマスキング18ー1</vt:lpwstr>
      </vt:variant>
      <vt:variant>
        <vt:i4>206239</vt:i4>
      </vt:variant>
      <vt:variant>
        <vt:i4>7662</vt:i4>
      </vt:variant>
      <vt:variant>
        <vt:i4>0</vt:i4>
      </vt:variant>
      <vt:variant>
        <vt:i4>5</vt:i4>
      </vt:variant>
      <vt:variant>
        <vt:lpwstr/>
      </vt:variant>
      <vt:variant>
        <vt:lpwstr>■データマスキング13ー3ー2</vt:lpwstr>
      </vt:variant>
      <vt:variant>
        <vt:i4>819078653</vt:i4>
      </vt:variant>
      <vt:variant>
        <vt:i4>7659</vt:i4>
      </vt:variant>
      <vt:variant>
        <vt:i4>0</vt:i4>
      </vt:variant>
      <vt:variant>
        <vt:i4>5</vt:i4>
      </vt:variant>
      <vt:variant>
        <vt:lpwstr/>
      </vt:variant>
      <vt:variant>
        <vt:lpwstr>■データサイエンス27ー23</vt:lpwstr>
      </vt:variant>
      <vt:variant>
        <vt:i4>819144189</vt:i4>
      </vt:variant>
      <vt:variant>
        <vt:i4>7656</vt:i4>
      </vt:variant>
      <vt:variant>
        <vt:i4>0</vt:i4>
      </vt:variant>
      <vt:variant>
        <vt:i4>5</vt:i4>
      </vt:variant>
      <vt:variant>
        <vt:lpwstr/>
      </vt:variant>
      <vt:variant>
        <vt:lpwstr>■データサイエンス27ー22</vt:lpwstr>
      </vt:variant>
      <vt:variant>
        <vt:i4>820061644</vt:i4>
      </vt:variant>
      <vt:variant>
        <vt:i4>7653</vt:i4>
      </vt:variant>
      <vt:variant>
        <vt:i4>0</vt:i4>
      </vt:variant>
      <vt:variant>
        <vt:i4>5</vt:i4>
      </vt:variant>
      <vt:variant>
        <vt:lpwstr/>
      </vt:variant>
      <vt:variant>
        <vt:lpwstr>■データサイエンス24ー3</vt:lpwstr>
      </vt:variant>
      <vt:variant>
        <vt:i4>1910266</vt:i4>
      </vt:variant>
      <vt:variant>
        <vt:i4>7650</vt:i4>
      </vt:variant>
      <vt:variant>
        <vt:i4>0</vt:i4>
      </vt:variant>
      <vt:variant>
        <vt:i4>5</vt:i4>
      </vt:variant>
      <vt:variant>
        <vt:lpwstr/>
      </vt:variant>
      <vt:variant>
        <vt:lpwstr>■データサイエンス23ー1ー2</vt:lpwstr>
      </vt:variant>
      <vt:variant>
        <vt:i4>820061643</vt:i4>
      </vt:variant>
      <vt:variant>
        <vt:i4>7647</vt:i4>
      </vt:variant>
      <vt:variant>
        <vt:i4>0</vt:i4>
      </vt:variant>
      <vt:variant>
        <vt:i4>5</vt:i4>
      </vt:variant>
      <vt:variant>
        <vt:lpwstr/>
      </vt:variant>
      <vt:variant>
        <vt:lpwstr>■データサイエンス23ー1</vt:lpwstr>
      </vt:variant>
      <vt:variant>
        <vt:i4>1910265</vt:i4>
      </vt:variant>
      <vt:variant>
        <vt:i4>7644</vt:i4>
      </vt:variant>
      <vt:variant>
        <vt:i4>0</vt:i4>
      </vt:variant>
      <vt:variant>
        <vt:i4>5</vt:i4>
      </vt:variant>
      <vt:variant>
        <vt:lpwstr/>
      </vt:variant>
      <vt:variant>
        <vt:lpwstr>■データサイエンス22ー3ー1</vt:lpwstr>
      </vt:variant>
      <vt:variant>
        <vt:i4>820061642</vt:i4>
      </vt:variant>
      <vt:variant>
        <vt:i4>7641</vt:i4>
      </vt:variant>
      <vt:variant>
        <vt:i4>0</vt:i4>
      </vt:variant>
      <vt:variant>
        <vt:i4>5</vt:i4>
      </vt:variant>
      <vt:variant>
        <vt:lpwstr/>
      </vt:variant>
      <vt:variant>
        <vt:lpwstr>■データサイエンス22ー3</vt:lpwstr>
      </vt:variant>
      <vt:variant>
        <vt:i4>1910267</vt:i4>
      </vt:variant>
      <vt:variant>
        <vt:i4>7638</vt:i4>
      </vt:variant>
      <vt:variant>
        <vt:i4>0</vt:i4>
      </vt:variant>
      <vt:variant>
        <vt:i4>5</vt:i4>
      </vt:variant>
      <vt:variant>
        <vt:lpwstr/>
      </vt:variant>
      <vt:variant>
        <vt:lpwstr>■データサイエンス22ー1ー2</vt:lpwstr>
      </vt:variant>
      <vt:variant>
        <vt:i4>3085572</vt:i4>
      </vt:variant>
      <vt:variant>
        <vt:i4>7635</vt:i4>
      </vt:variant>
      <vt:variant>
        <vt:i4>0</vt:i4>
      </vt:variant>
      <vt:variant>
        <vt:i4>5</vt:i4>
      </vt:variant>
      <vt:variant>
        <vt:lpwstr/>
      </vt:variant>
      <vt:variant>
        <vt:lpwstr>■データサイエンス1ー1</vt:lpwstr>
      </vt:variant>
      <vt:variant>
        <vt:i4>-1375267230</vt:i4>
      </vt:variant>
      <vt:variant>
        <vt:i4>7632</vt:i4>
      </vt:variant>
      <vt:variant>
        <vt:i4>0</vt:i4>
      </vt:variant>
      <vt:variant>
        <vt:i4>5</vt:i4>
      </vt:variant>
      <vt:variant>
        <vt:lpwstr/>
      </vt:variant>
      <vt:variant>
        <vt:lpwstr>■多要素認証23ー2</vt:lpwstr>
      </vt:variant>
      <vt:variant>
        <vt:i4>-1371593059</vt:i4>
      </vt:variant>
      <vt:variant>
        <vt:i4>7629</vt:i4>
      </vt:variant>
      <vt:variant>
        <vt:i4>0</vt:i4>
      </vt:variant>
      <vt:variant>
        <vt:i4>5</vt:i4>
      </vt:variant>
      <vt:variant>
        <vt:lpwstr/>
      </vt:variant>
      <vt:variant>
        <vt:lpwstr>■多要素認証18ー3ー2</vt:lpwstr>
      </vt:variant>
      <vt:variant>
        <vt:i4>-1372051811</vt:i4>
      </vt:variant>
      <vt:variant>
        <vt:i4>7626</vt:i4>
      </vt:variant>
      <vt:variant>
        <vt:i4>0</vt:i4>
      </vt:variant>
      <vt:variant>
        <vt:i4>5</vt:i4>
      </vt:variant>
      <vt:variant>
        <vt:lpwstr/>
      </vt:variant>
      <vt:variant>
        <vt:lpwstr>■多要素認証18ー2ー4</vt:lpwstr>
      </vt:variant>
      <vt:variant>
        <vt:i4>-1372182883</vt:i4>
      </vt:variant>
      <vt:variant>
        <vt:i4>7623</vt:i4>
      </vt:variant>
      <vt:variant>
        <vt:i4>0</vt:i4>
      </vt:variant>
      <vt:variant>
        <vt:i4>5</vt:i4>
      </vt:variant>
      <vt:variant>
        <vt:lpwstr/>
      </vt:variant>
      <vt:variant>
        <vt:lpwstr>■多要素認証15ー2ー7</vt:lpwstr>
      </vt:variant>
      <vt:variant>
        <vt:i4>-1375267231</vt:i4>
      </vt:variant>
      <vt:variant>
        <vt:i4>7620</vt:i4>
      </vt:variant>
      <vt:variant>
        <vt:i4>0</vt:i4>
      </vt:variant>
      <vt:variant>
        <vt:i4>5</vt:i4>
      </vt:variant>
      <vt:variant>
        <vt:lpwstr/>
      </vt:variant>
      <vt:variant>
        <vt:lpwstr>■多要素認証12ー3</vt:lpwstr>
      </vt:variant>
      <vt:variant>
        <vt:i4>-1372182883</vt:i4>
      </vt:variant>
      <vt:variant>
        <vt:i4>7617</vt:i4>
      </vt:variant>
      <vt:variant>
        <vt:i4>0</vt:i4>
      </vt:variant>
      <vt:variant>
        <vt:i4>5</vt:i4>
      </vt:variant>
      <vt:variant>
        <vt:lpwstr/>
      </vt:variant>
      <vt:variant>
        <vt:lpwstr>■多要素認証10ー2ー2</vt:lpwstr>
      </vt:variant>
      <vt:variant>
        <vt:i4>1364006793</vt:i4>
      </vt:variant>
      <vt:variant>
        <vt:i4>7614</vt:i4>
      </vt:variant>
      <vt:variant>
        <vt:i4>0</vt:i4>
      </vt:variant>
      <vt:variant>
        <vt:i4>5</vt:i4>
      </vt:variant>
      <vt:variant>
        <vt:lpwstr/>
      </vt:variant>
      <vt:variant>
        <vt:lpwstr>■多要素認証第８章コラム</vt:lpwstr>
      </vt:variant>
      <vt:variant>
        <vt:i4>1643587242</vt:i4>
      </vt:variant>
      <vt:variant>
        <vt:i4>7611</vt:i4>
      </vt:variant>
      <vt:variant>
        <vt:i4>0</vt:i4>
      </vt:variant>
      <vt:variant>
        <vt:i4>5</vt:i4>
      </vt:variant>
      <vt:variant>
        <vt:lpwstr/>
      </vt:variant>
      <vt:variant>
        <vt:lpwstr>■多要素認証7ー1－2</vt:lpwstr>
      </vt:variant>
      <vt:variant>
        <vt:i4>1643587242</vt:i4>
      </vt:variant>
      <vt:variant>
        <vt:i4>7608</vt:i4>
      </vt:variant>
      <vt:variant>
        <vt:i4>0</vt:i4>
      </vt:variant>
      <vt:variant>
        <vt:i4>5</vt:i4>
      </vt:variant>
      <vt:variant>
        <vt:lpwstr/>
      </vt:variant>
      <vt:variant>
        <vt:lpwstr>■多要素認証5ー3－3</vt:lpwstr>
      </vt:variant>
      <vt:variant>
        <vt:i4>1643587243</vt:i4>
      </vt:variant>
      <vt:variant>
        <vt:i4>7605</vt:i4>
      </vt:variant>
      <vt:variant>
        <vt:i4>0</vt:i4>
      </vt:variant>
      <vt:variant>
        <vt:i4>5</vt:i4>
      </vt:variant>
      <vt:variant>
        <vt:lpwstr/>
      </vt:variant>
      <vt:variant>
        <vt:lpwstr>■多要素認証5ー2－5</vt:lpwstr>
      </vt:variant>
      <vt:variant>
        <vt:i4>1643587240</vt:i4>
      </vt:variant>
      <vt:variant>
        <vt:i4>7602</vt:i4>
      </vt:variant>
      <vt:variant>
        <vt:i4>0</vt:i4>
      </vt:variant>
      <vt:variant>
        <vt:i4>5</vt:i4>
      </vt:variant>
      <vt:variant>
        <vt:lpwstr/>
      </vt:variant>
      <vt:variant>
        <vt:lpwstr>■多要素認証5ー1－3</vt:lpwstr>
      </vt:variant>
      <vt:variant>
        <vt:i4>-807463636</vt:i4>
      </vt:variant>
      <vt:variant>
        <vt:i4>7599</vt:i4>
      </vt:variant>
      <vt:variant>
        <vt:i4>0</vt:i4>
      </vt:variant>
      <vt:variant>
        <vt:i4>5</vt:i4>
      </vt:variant>
      <vt:variant>
        <vt:lpwstr/>
      </vt:variant>
      <vt:variant>
        <vt:lpwstr>■ダークウェブ５－１－３</vt:lpwstr>
      </vt:variant>
      <vt:variant>
        <vt:i4>2823523</vt:i4>
      </vt:variant>
      <vt:variant>
        <vt:i4>7596</vt:i4>
      </vt:variant>
      <vt:variant>
        <vt:i4>0</vt:i4>
      </vt:variant>
      <vt:variant>
        <vt:i4>5</vt:i4>
      </vt:variant>
      <vt:variant>
        <vt:lpwstr/>
      </vt:variant>
      <vt:variant>
        <vt:lpwstr>■ソリューション24ー1ー2</vt:lpwstr>
      </vt:variant>
      <vt:variant>
        <vt:i4>3085667</vt:i4>
      </vt:variant>
      <vt:variant>
        <vt:i4>7593</vt:i4>
      </vt:variant>
      <vt:variant>
        <vt:i4>0</vt:i4>
      </vt:variant>
      <vt:variant>
        <vt:i4>5</vt:i4>
      </vt:variant>
      <vt:variant>
        <vt:lpwstr/>
      </vt:variant>
      <vt:variant>
        <vt:lpwstr>■ソリューション23ー1ー1</vt:lpwstr>
      </vt:variant>
      <vt:variant>
        <vt:i4>2889059</vt:i4>
      </vt:variant>
      <vt:variant>
        <vt:i4>7590</vt:i4>
      </vt:variant>
      <vt:variant>
        <vt:i4>0</vt:i4>
      </vt:variant>
      <vt:variant>
        <vt:i4>5</vt:i4>
      </vt:variant>
      <vt:variant>
        <vt:lpwstr/>
      </vt:variant>
      <vt:variant>
        <vt:lpwstr>■ソリューション22ー3ー1</vt:lpwstr>
      </vt:variant>
      <vt:variant>
        <vt:i4>3085667</vt:i4>
      </vt:variant>
      <vt:variant>
        <vt:i4>7587</vt:i4>
      </vt:variant>
      <vt:variant>
        <vt:i4>0</vt:i4>
      </vt:variant>
      <vt:variant>
        <vt:i4>5</vt:i4>
      </vt:variant>
      <vt:variant>
        <vt:lpwstr/>
      </vt:variant>
      <vt:variant>
        <vt:lpwstr>■ソリューション22ー2ー3</vt:lpwstr>
      </vt:variant>
      <vt:variant>
        <vt:i4>3020131</vt:i4>
      </vt:variant>
      <vt:variant>
        <vt:i4>7584</vt:i4>
      </vt:variant>
      <vt:variant>
        <vt:i4>0</vt:i4>
      </vt:variant>
      <vt:variant>
        <vt:i4>5</vt:i4>
      </vt:variant>
      <vt:variant>
        <vt:lpwstr/>
      </vt:variant>
      <vt:variant>
        <vt:lpwstr>■ソリューション22ー2ー2</vt:lpwstr>
      </vt:variant>
      <vt:variant>
        <vt:i4>3020131</vt:i4>
      </vt:variant>
      <vt:variant>
        <vt:i4>7581</vt:i4>
      </vt:variant>
      <vt:variant>
        <vt:i4>0</vt:i4>
      </vt:variant>
      <vt:variant>
        <vt:i4>5</vt:i4>
      </vt:variant>
      <vt:variant>
        <vt:lpwstr/>
      </vt:variant>
      <vt:variant>
        <vt:lpwstr>■ソリューション21ー1ー2</vt:lpwstr>
      </vt:variant>
      <vt:variant>
        <vt:i4>2626915</vt:i4>
      </vt:variant>
      <vt:variant>
        <vt:i4>7578</vt:i4>
      </vt:variant>
      <vt:variant>
        <vt:i4>0</vt:i4>
      </vt:variant>
      <vt:variant>
        <vt:i4>5</vt:i4>
      </vt:variant>
      <vt:variant>
        <vt:lpwstr/>
      </vt:variant>
      <vt:variant>
        <vt:lpwstr>■ソリューション20ー1ー5</vt:lpwstr>
      </vt:variant>
      <vt:variant>
        <vt:i4>2233696</vt:i4>
      </vt:variant>
      <vt:variant>
        <vt:i4>7575</vt:i4>
      </vt:variant>
      <vt:variant>
        <vt:i4>0</vt:i4>
      </vt:variant>
      <vt:variant>
        <vt:i4>5</vt:i4>
      </vt:variant>
      <vt:variant>
        <vt:lpwstr/>
      </vt:variant>
      <vt:variant>
        <vt:lpwstr>■ソリューション18ー3ー5</vt:lpwstr>
      </vt:variant>
      <vt:variant>
        <vt:i4>2430304</vt:i4>
      </vt:variant>
      <vt:variant>
        <vt:i4>7572</vt:i4>
      </vt:variant>
      <vt:variant>
        <vt:i4>0</vt:i4>
      </vt:variant>
      <vt:variant>
        <vt:i4>5</vt:i4>
      </vt:variant>
      <vt:variant>
        <vt:lpwstr/>
      </vt:variant>
      <vt:variant>
        <vt:lpwstr>■ソリューション18ー3ー2</vt:lpwstr>
      </vt:variant>
      <vt:variant>
        <vt:i4>2561376</vt:i4>
      </vt:variant>
      <vt:variant>
        <vt:i4>7569</vt:i4>
      </vt:variant>
      <vt:variant>
        <vt:i4>0</vt:i4>
      </vt:variant>
      <vt:variant>
        <vt:i4>5</vt:i4>
      </vt:variant>
      <vt:variant>
        <vt:lpwstr/>
      </vt:variant>
      <vt:variant>
        <vt:lpwstr>■ソリューション18ー2ー18</vt:lpwstr>
      </vt:variant>
      <vt:variant>
        <vt:i4>2692448</vt:i4>
      </vt:variant>
      <vt:variant>
        <vt:i4>7566</vt:i4>
      </vt:variant>
      <vt:variant>
        <vt:i4>0</vt:i4>
      </vt:variant>
      <vt:variant>
        <vt:i4>5</vt:i4>
      </vt:variant>
      <vt:variant>
        <vt:lpwstr/>
      </vt:variant>
      <vt:variant>
        <vt:lpwstr>■ソリューション15ー2ー2</vt:lpwstr>
      </vt:variant>
      <vt:variant>
        <vt:i4>922912</vt:i4>
      </vt:variant>
      <vt:variant>
        <vt:i4>7563</vt:i4>
      </vt:variant>
      <vt:variant>
        <vt:i4>0</vt:i4>
      </vt:variant>
      <vt:variant>
        <vt:i4>5</vt:i4>
      </vt:variant>
      <vt:variant>
        <vt:lpwstr/>
      </vt:variant>
      <vt:variant>
        <vt:lpwstr>■ソフトウェアライブラリ１８－１</vt:lpwstr>
      </vt:variant>
      <vt:variant>
        <vt:i4>-808839830</vt:i4>
      </vt:variant>
      <vt:variant>
        <vt:i4>7560</vt:i4>
      </vt:variant>
      <vt:variant>
        <vt:i4>0</vt:i4>
      </vt:variant>
      <vt:variant>
        <vt:i4>5</vt:i4>
      </vt:variant>
      <vt:variant>
        <vt:lpwstr/>
      </vt:variant>
      <vt:variant>
        <vt:lpwstr>■ゼロトラスト２７－１８</vt:lpwstr>
      </vt:variant>
      <vt:variant>
        <vt:i4>-807463571</vt:i4>
      </vt:variant>
      <vt:variant>
        <vt:i4>7557</vt:i4>
      </vt:variant>
      <vt:variant>
        <vt:i4>0</vt:i4>
      </vt:variant>
      <vt:variant>
        <vt:i4>5</vt:i4>
      </vt:variant>
      <vt:variant>
        <vt:lpwstr/>
      </vt:variant>
      <vt:variant>
        <vt:lpwstr>■ゼロトラスト２２－３－１</vt:lpwstr>
      </vt:variant>
      <vt:variant>
        <vt:i4>-807463571</vt:i4>
      </vt:variant>
      <vt:variant>
        <vt:i4>7554</vt:i4>
      </vt:variant>
      <vt:variant>
        <vt:i4>0</vt:i4>
      </vt:variant>
      <vt:variant>
        <vt:i4>5</vt:i4>
      </vt:variant>
      <vt:variant>
        <vt:lpwstr/>
      </vt:variant>
      <vt:variant>
        <vt:lpwstr>■ゼロトラスト２０－１－１</vt:lpwstr>
      </vt:variant>
      <vt:variant>
        <vt:i4>-807660185</vt:i4>
      </vt:variant>
      <vt:variant>
        <vt:i4>7551</vt:i4>
      </vt:variant>
      <vt:variant>
        <vt:i4>0</vt:i4>
      </vt:variant>
      <vt:variant>
        <vt:i4>5</vt:i4>
      </vt:variant>
      <vt:variant>
        <vt:lpwstr/>
      </vt:variant>
      <vt:variant>
        <vt:lpwstr>■ゼロトラスト１８－３－３</vt:lpwstr>
      </vt:variant>
      <vt:variant>
        <vt:i4>-807660185</vt:i4>
      </vt:variant>
      <vt:variant>
        <vt:i4>7548</vt:i4>
      </vt:variant>
      <vt:variant>
        <vt:i4>0</vt:i4>
      </vt:variant>
      <vt:variant>
        <vt:i4>5</vt:i4>
      </vt:variant>
      <vt:variant>
        <vt:lpwstr/>
      </vt:variant>
      <vt:variant>
        <vt:lpwstr>■ゼロトラスト１８－３－２</vt:lpwstr>
      </vt:variant>
      <vt:variant>
        <vt:i4>-807660184</vt:i4>
      </vt:variant>
      <vt:variant>
        <vt:i4>7545</vt:i4>
      </vt:variant>
      <vt:variant>
        <vt:i4>0</vt:i4>
      </vt:variant>
      <vt:variant>
        <vt:i4>5</vt:i4>
      </vt:variant>
      <vt:variant>
        <vt:lpwstr/>
      </vt:variant>
      <vt:variant>
        <vt:lpwstr>■ゼロトラスト１７－３－２</vt:lpwstr>
      </vt:variant>
      <vt:variant>
        <vt:i4>-807529108</vt:i4>
      </vt:variant>
      <vt:variant>
        <vt:i4>7542</vt:i4>
      </vt:variant>
      <vt:variant>
        <vt:i4>0</vt:i4>
      </vt:variant>
      <vt:variant>
        <vt:i4>5</vt:i4>
      </vt:variant>
      <vt:variant>
        <vt:lpwstr/>
      </vt:variant>
      <vt:variant>
        <vt:lpwstr>■ゼロトラスト５－２－４</vt:lpwstr>
      </vt:variant>
      <vt:variant>
        <vt:i4>-1705557654</vt:i4>
      </vt:variant>
      <vt:variant>
        <vt:i4>7539</vt:i4>
      </vt:variant>
      <vt:variant>
        <vt:i4>0</vt:i4>
      </vt:variant>
      <vt:variant>
        <vt:i4>5</vt:i4>
      </vt:variant>
      <vt:variant>
        <vt:lpwstr/>
      </vt:variant>
      <vt:variant>
        <vt:lpwstr>■ゼロデイ攻撃５－１－３</vt:lpwstr>
      </vt:variant>
      <vt:variant>
        <vt:i4>3937642</vt:i4>
      </vt:variant>
      <vt:variant>
        <vt:i4>7536</vt:i4>
      </vt:variant>
      <vt:variant>
        <vt:i4>0</vt:i4>
      </vt:variant>
      <vt:variant>
        <vt:i4>5</vt:i4>
      </vt:variant>
      <vt:variant>
        <vt:lpwstr/>
      </vt:variant>
      <vt:variant>
        <vt:lpwstr>■セキュリティポリシー28ー1</vt:lpwstr>
      </vt:variant>
      <vt:variant>
        <vt:i4>820898373</vt:i4>
      </vt:variant>
      <vt:variant>
        <vt:i4>7533</vt:i4>
      </vt:variant>
      <vt:variant>
        <vt:i4>0</vt:i4>
      </vt:variant>
      <vt:variant>
        <vt:i4>5</vt:i4>
      </vt:variant>
      <vt:variant>
        <vt:lpwstr/>
      </vt:variant>
      <vt:variant>
        <vt:lpwstr>■セキュリティポリシー２７－７</vt:lpwstr>
      </vt:variant>
      <vt:variant>
        <vt:i4>820898372</vt:i4>
      </vt:variant>
      <vt:variant>
        <vt:i4>7530</vt:i4>
      </vt:variant>
      <vt:variant>
        <vt:i4>0</vt:i4>
      </vt:variant>
      <vt:variant>
        <vt:i4>5</vt:i4>
      </vt:variant>
      <vt:variant>
        <vt:lpwstr/>
      </vt:variant>
      <vt:variant>
        <vt:lpwstr>■セキュリティポリシー２６－２</vt:lpwstr>
      </vt:variant>
      <vt:variant>
        <vt:i4>-807398059</vt:i4>
      </vt:variant>
      <vt:variant>
        <vt:i4>7527</vt:i4>
      </vt:variant>
      <vt:variant>
        <vt:i4>0</vt:i4>
      </vt:variant>
      <vt:variant>
        <vt:i4>5</vt:i4>
      </vt:variant>
      <vt:variant>
        <vt:lpwstr/>
      </vt:variant>
      <vt:variant>
        <vt:lpwstr>■セキュリティポリシー２５－２－２</vt:lpwstr>
      </vt:variant>
      <vt:variant>
        <vt:i4>-807398059</vt:i4>
      </vt:variant>
      <vt:variant>
        <vt:i4>7524</vt:i4>
      </vt:variant>
      <vt:variant>
        <vt:i4>0</vt:i4>
      </vt:variant>
      <vt:variant>
        <vt:i4>5</vt:i4>
      </vt:variant>
      <vt:variant>
        <vt:lpwstr/>
      </vt:variant>
      <vt:variant>
        <vt:lpwstr>■セキュリティポリシー２５－２－１</vt:lpwstr>
      </vt:variant>
      <vt:variant>
        <vt:i4>1119571</vt:i4>
      </vt:variant>
      <vt:variant>
        <vt:i4>7521</vt:i4>
      </vt:variant>
      <vt:variant>
        <vt:i4>0</vt:i4>
      </vt:variant>
      <vt:variant>
        <vt:i4>5</vt:i4>
      </vt:variant>
      <vt:variant>
        <vt:lpwstr/>
      </vt:variant>
      <vt:variant>
        <vt:lpwstr>■セキュリティポリシー２３－２ー１</vt:lpwstr>
      </vt:variant>
      <vt:variant>
        <vt:i4>820898369</vt:i4>
      </vt:variant>
      <vt:variant>
        <vt:i4>7518</vt:i4>
      </vt:variant>
      <vt:variant>
        <vt:i4>0</vt:i4>
      </vt:variant>
      <vt:variant>
        <vt:i4>5</vt:i4>
      </vt:variant>
      <vt:variant>
        <vt:lpwstr/>
      </vt:variant>
      <vt:variant>
        <vt:lpwstr>■セキュリティポリシー２３－２</vt:lpwstr>
      </vt:variant>
      <vt:variant>
        <vt:i4>-807398061</vt:i4>
      </vt:variant>
      <vt:variant>
        <vt:i4>7515</vt:i4>
      </vt:variant>
      <vt:variant>
        <vt:i4>0</vt:i4>
      </vt:variant>
      <vt:variant>
        <vt:i4>5</vt:i4>
      </vt:variant>
      <vt:variant>
        <vt:lpwstr/>
      </vt:variant>
      <vt:variant>
        <vt:lpwstr>■セキュリティポリシー２２－３－１</vt:lpwstr>
      </vt:variant>
      <vt:variant>
        <vt:i4>-807398062</vt:i4>
      </vt:variant>
      <vt:variant>
        <vt:i4>7512</vt:i4>
      </vt:variant>
      <vt:variant>
        <vt:i4>0</vt:i4>
      </vt:variant>
      <vt:variant>
        <vt:i4>5</vt:i4>
      </vt:variant>
      <vt:variant>
        <vt:lpwstr/>
      </vt:variant>
      <vt:variant>
        <vt:lpwstr>■セキュリティポリシー２１－１－３</vt:lpwstr>
      </vt:variant>
      <vt:variant>
        <vt:i4>-807398062</vt:i4>
      </vt:variant>
      <vt:variant>
        <vt:i4>7509</vt:i4>
      </vt:variant>
      <vt:variant>
        <vt:i4>0</vt:i4>
      </vt:variant>
      <vt:variant>
        <vt:i4>5</vt:i4>
      </vt:variant>
      <vt:variant>
        <vt:lpwstr/>
      </vt:variant>
      <vt:variant>
        <vt:lpwstr>■セキュリティポリシー２１－１－２</vt:lpwstr>
      </vt:variant>
      <vt:variant>
        <vt:i4>-807398061</vt:i4>
      </vt:variant>
      <vt:variant>
        <vt:i4>7506</vt:i4>
      </vt:variant>
      <vt:variant>
        <vt:i4>0</vt:i4>
      </vt:variant>
      <vt:variant>
        <vt:i4>5</vt:i4>
      </vt:variant>
      <vt:variant>
        <vt:lpwstr/>
      </vt:variant>
      <vt:variant>
        <vt:lpwstr>■セキュリティポリシー２０－１－６</vt:lpwstr>
      </vt:variant>
      <vt:variant>
        <vt:i4>-807398061</vt:i4>
      </vt:variant>
      <vt:variant>
        <vt:i4>7503</vt:i4>
      </vt:variant>
      <vt:variant>
        <vt:i4>0</vt:i4>
      </vt:variant>
      <vt:variant>
        <vt:i4>5</vt:i4>
      </vt:variant>
      <vt:variant>
        <vt:lpwstr/>
      </vt:variant>
      <vt:variant>
        <vt:lpwstr>■セキュリティポリシー２０－１－５</vt:lpwstr>
      </vt:variant>
      <vt:variant>
        <vt:i4>-807201447</vt:i4>
      </vt:variant>
      <vt:variant>
        <vt:i4>7500</vt:i4>
      </vt:variant>
      <vt:variant>
        <vt:i4>0</vt:i4>
      </vt:variant>
      <vt:variant>
        <vt:i4>5</vt:i4>
      </vt:variant>
      <vt:variant>
        <vt:lpwstr/>
      </vt:variant>
      <vt:variant>
        <vt:lpwstr>■セキュリティポリシー１８－３－５</vt:lpwstr>
      </vt:variant>
      <vt:variant>
        <vt:i4>-807201450</vt:i4>
      </vt:variant>
      <vt:variant>
        <vt:i4>7497</vt:i4>
      </vt:variant>
      <vt:variant>
        <vt:i4>0</vt:i4>
      </vt:variant>
      <vt:variant>
        <vt:i4>5</vt:i4>
      </vt:variant>
      <vt:variant>
        <vt:lpwstr/>
      </vt:variant>
      <vt:variant>
        <vt:lpwstr>■セキュリティポリシー１１－５－１</vt:lpwstr>
      </vt:variant>
      <vt:variant>
        <vt:i4>719861509</vt:i4>
      </vt:variant>
      <vt:variant>
        <vt:i4>7494</vt:i4>
      </vt:variant>
      <vt:variant>
        <vt:i4>0</vt:i4>
      </vt:variant>
      <vt:variant>
        <vt:i4>5</vt:i4>
      </vt:variant>
      <vt:variant>
        <vt:lpwstr/>
      </vt:variant>
      <vt:variant>
        <vt:lpwstr>■セキュリティポリシー第3編編集後記</vt:lpwstr>
      </vt:variant>
      <vt:variant>
        <vt:i4>-806742702</vt:i4>
      </vt:variant>
      <vt:variant>
        <vt:i4>7491</vt:i4>
      </vt:variant>
      <vt:variant>
        <vt:i4>0</vt:i4>
      </vt:variant>
      <vt:variant>
        <vt:i4>5</vt:i4>
      </vt:variant>
      <vt:variant>
        <vt:lpwstr/>
      </vt:variant>
      <vt:variant>
        <vt:lpwstr>■セキュリティポリシー８－１－１</vt:lpwstr>
      </vt:variant>
      <vt:variant>
        <vt:i4>-807070382</vt:i4>
      </vt:variant>
      <vt:variant>
        <vt:i4>7488</vt:i4>
      </vt:variant>
      <vt:variant>
        <vt:i4>0</vt:i4>
      </vt:variant>
      <vt:variant>
        <vt:i4>5</vt:i4>
      </vt:variant>
      <vt:variant>
        <vt:lpwstr/>
      </vt:variant>
      <vt:variant>
        <vt:lpwstr>■セキュリティポリシー７－１－１</vt:lpwstr>
      </vt:variant>
      <vt:variant>
        <vt:i4>-807135918</vt:i4>
      </vt:variant>
      <vt:variant>
        <vt:i4>7485</vt:i4>
      </vt:variant>
      <vt:variant>
        <vt:i4>0</vt:i4>
      </vt:variant>
      <vt:variant>
        <vt:i4>5</vt:i4>
      </vt:variant>
      <vt:variant>
        <vt:lpwstr/>
      </vt:variant>
      <vt:variant>
        <vt:lpwstr>■セキュリティポリシー５－２－１</vt:lpwstr>
      </vt:variant>
      <vt:variant>
        <vt:i4>-806939310</vt:i4>
      </vt:variant>
      <vt:variant>
        <vt:i4>7482</vt:i4>
      </vt:variant>
      <vt:variant>
        <vt:i4>0</vt:i4>
      </vt:variant>
      <vt:variant>
        <vt:i4>5</vt:i4>
      </vt:variant>
      <vt:variant>
        <vt:lpwstr/>
      </vt:variant>
      <vt:variant>
        <vt:lpwstr>■セキュリティポリシー５－１－１</vt:lpwstr>
      </vt:variant>
      <vt:variant>
        <vt:i4>-807070382</vt:i4>
      </vt:variant>
      <vt:variant>
        <vt:i4>7479</vt:i4>
      </vt:variant>
      <vt:variant>
        <vt:i4>0</vt:i4>
      </vt:variant>
      <vt:variant>
        <vt:i4>5</vt:i4>
      </vt:variant>
      <vt:variant>
        <vt:lpwstr/>
      </vt:variant>
      <vt:variant>
        <vt:lpwstr>■セキュリティポリシー４－２－１</vt:lpwstr>
      </vt:variant>
      <vt:variant>
        <vt:i4>821291615</vt:i4>
      </vt:variant>
      <vt:variant>
        <vt:i4>7476</vt:i4>
      </vt:variant>
      <vt:variant>
        <vt:i4>0</vt:i4>
      </vt:variant>
      <vt:variant>
        <vt:i4>5</vt:i4>
      </vt:variant>
      <vt:variant>
        <vt:lpwstr/>
      </vt:variant>
      <vt:variant>
        <vt:lpwstr>■セキュリティポリシー２－３</vt:lpwstr>
      </vt:variant>
      <vt:variant>
        <vt:i4>-809903447</vt:i4>
      </vt:variant>
      <vt:variant>
        <vt:i4>7473</vt:i4>
      </vt:variant>
      <vt:variant>
        <vt:i4>0</vt:i4>
      </vt:variant>
      <vt:variant>
        <vt:i4>5</vt:i4>
      </vt:variant>
      <vt:variant>
        <vt:lpwstr/>
      </vt:variant>
      <vt:variant>
        <vt:lpwstr>■セキュリティホール１０－２－３</vt:lpwstr>
      </vt:variant>
      <vt:variant>
        <vt:i4>318091954</vt:i4>
      </vt:variant>
      <vt:variant>
        <vt:i4>7470</vt:i4>
      </vt:variant>
      <vt:variant>
        <vt:i4>0</vt:i4>
      </vt:variant>
      <vt:variant>
        <vt:i4>5</vt:i4>
      </vt:variant>
      <vt:variant>
        <vt:lpwstr/>
      </vt:variant>
      <vt:variant>
        <vt:lpwstr>■セキュリティホール第9章編集後記</vt:lpwstr>
      </vt:variant>
      <vt:variant>
        <vt:i4>816326065</vt:i4>
      </vt:variant>
      <vt:variant>
        <vt:i4>7467</vt:i4>
      </vt:variant>
      <vt:variant>
        <vt:i4>0</vt:i4>
      </vt:variant>
      <vt:variant>
        <vt:i4>5</vt:i4>
      </vt:variant>
      <vt:variant>
        <vt:lpwstr/>
      </vt:variant>
      <vt:variant>
        <vt:lpwstr>■セキュリティホール８－１－１</vt:lpwstr>
      </vt:variant>
      <vt:variant>
        <vt:i4>816326076</vt:i4>
      </vt:variant>
      <vt:variant>
        <vt:i4>7464</vt:i4>
      </vt:variant>
      <vt:variant>
        <vt:i4>0</vt:i4>
      </vt:variant>
      <vt:variant>
        <vt:i4>5</vt:i4>
      </vt:variant>
      <vt:variant>
        <vt:lpwstr/>
      </vt:variant>
      <vt:variant>
        <vt:lpwstr>■セキュリティホール５－１－３</vt:lpwstr>
      </vt:variant>
      <vt:variant>
        <vt:i4>-811214166</vt:i4>
      </vt:variant>
      <vt:variant>
        <vt:i4>7461</vt:i4>
      </vt:variant>
      <vt:variant>
        <vt:i4>0</vt:i4>
      </vt:variant>
      <vt:variant>
        <vt:i4>5</vt:i4>
      </vt:variant>
      <vt:variant>
        <vt:lpwstr/>
      </vt:variant>
      <vt:variant>
        <vt:lpwstr>■セキュリティホール２－３</vt:lpwstr>
      </vt:variant>
      <vt:variant>
        <vt:i4>5707038</vt:i4>
      </vt:variant>
      <vt:variant>
        <vt:i4>7458</vt:i4>
      </vt:variant>
      <vt:variant>
        <vt:i4>0</vt:i4>
      </vt:variant>
      <vt:variant>
        <vt:i4>5</vt:i4>
      </vt:variant>
      <vt:variant>
        <vt:lpwstr/>
      </vt:variant>
      <vt:variant>
        <vt:lpwstr>■セキュリティ・キャンプ5ー1ー2</vt:lpwstr>
      </vt:variant>
      <vt:variant>
        <vt:i4>817243520</vt:i4>
      </vt:variant>
      <vt:variant>
        <vt:i4>7455</vt:i4>
      </vt:variant>
      <vt:variant>
        <vt:i4>0</vt:i4>
      </vt:variant>
      <vt:variant>
        <vt:i4>5</vt:i4>
      </vt:variant>
      <vt:variant>
        <vt:lpwstr/>
      </vt:variant>
      <vt:variant>
        <vt:lpwstr>■セキュリティインシデント28ー1</vt:lpwstr>
      </vt:variant>
      <vt:variant>
        <vt:i4>817501506</vt:i4>
      </vt:variant>
      <vt:variant>
        <vt:i4>7452</vt:i4>
      </vt:variant>
      <vt:variant>
        <vt:i4>0</vt:i4>
      </vt:variant>
      <vt:variant>
        <vt:i4>5</vt:i4>
      </vt:variant>
      <vt:variant>
        <vt:lpwstr/>
      </vt:variant>
      <vt:variant>
        <vt:lpwstr>■セキュリティインシデント27ー18ー4</vt:lpwstr>
      </vt:variant>
      <vt:variant>
        <vt:i4>813901246</vt:i4>
      </vt:variant>
      <vt:variant>
        <vt:i4>7449</vt:i4>
      </vt:variant>
      <vt:variant>
        <vt:i4>0</vt:i4>
      </vt:variant>
      <vt:variant>
        <vt:i4>5</vt:i4>
      </vt:variant>
      <vt:variant>
        <vt:lpwstr/>
      </vt:variant>
      <vt:variant>
        <vt:lpwstr>■セキュリティインシデント27ー15</vt:lpwstr>
      </vt:variant>
      <vt:variant>
        <vt:i4>817243535</vt:i4>
      </vt:variant>
      <vt:variant>
        <vt:i4>7446</vt:i4>
      </vt:variant>
      <vt:variant>
        <vt:i4>0</vt:i4>
      </vt:variant>
      <vt:variant>
        <vt:i4>5</vt:i4>
      </vt:variant>
      <vt:variant>
        <vt:lpwstr/>
      </vt:variant>
      <vt:variant>
        <vt:lpwstr>■セキュリティインシデント27ー9</vt:lpwstr>
      </vt:variant>
      <vt:variant>
        <vt:i4>817243534</vt:i4>
      </vt:variant>
      <vt:variant>
        <vt:i4>7443</vt:i4>
      </vt:variant>
      <vt:variant>
        <vt:i4>0</vt:i4>
      </vt:variant>
      <vt:variant>
        <vt:i4>5</vt:i4>
      </vt:variant>
      <vt:variant>
        <vt:lpwstr/>
      </vt:variant>
      <vt:variant>
        <vt:lpwstr>■セキュリティインシデント26ー2</vt:lpwstr>
      </vt:variant>
      <vt:variant>
        <vt:i4>817243534</vt:i4>
      </vt:variant>
      <vt:variant>
        <vt:i4>7440</vt:i4>
      </vt:variant>
      <vt:variant>
        <vt:i4>0</vt:i4>
      </vt:variant>
      <vt:variant>
        <vt:i4>5</vt:i4>
      </vt:variant>
      <vt:variant>
        <vt:lpwstr/>
      </vt:variant>
      <vt:variant>
        <vt:lpwstr>■セキュリティインシデント26ー1</vt:lpwstr>
      </vt:variant>
      <vt:variant>
        <vt:i4>4859327</vt:i4>
      </vt:variant>
      <vt:variant>
        <vt:i4>7437</vt:i4>
      </vt:variant>
      <vt:variant>
        <vt:i4>0</vt:i4>
      </vt:variant>
      <vt:variant>
        <vt:i4>5</vt:i4>
      </vt:variant>
      <vt:variant>
        <vt:lpwstr/>
      </vt:variant>
      <vt:variant>
        <vt:lpwstr>■セキュリティインシデント25ー2ー2</vt:lpwstr>
      </vt:variant>
      <vt:variant>
        <vt:i4>4859325</vt:i4>
      </vt:variant>
      <vt:variant>
        <vt:i4>7434</vt:i4>
      </vt:variant>
      <vt:variant>
        <vt:i4>0</vt:i4>
      </vt:variant>
      <vt:variant>
        <vt:i4>5</vt:i4>
      </vt:variant>
      <vt:variant>
        <vt:lpwstr/>
      </vt:variant>
      <vt:variant>
        <vt:lpwstr>■セキュリティインシデント24ー1ー1</vt:lpwstr>
      </vt:variant>
      <vt:variant>
        <vt:i4>4859321</vt:i4>
      </vt:variant>
      <vt:variant>
        <vt:i4>7431</vt:i4>
      </vt:variant>
      <vt:variant>
        <vt:i4>0</vt:i4>
      </vt:variant>
      <vt:variant>
        <vt:i4>5</vt:i4>
      </vt:variant>
      <vt:variant>
        <vt:lpwstr/>
      </vt:variant>
      <vt:variant>
        <vt:lpwstr>■セキュリティインシデント23ー2ー5</vt:lpwstr>
      </vt:variant>
      <vt:variant>
        <vt:i4>4859321</vt:i4>
      </vt:variant>
      <vt:variant>
        <vt:i4>7428</vt:i4>
      </vt:variant>
      <vt:variant>
        <vt:i4>0</vt:i4>
      </vt:variant>
      <vt:variant>
        <vt:i4>5</vt:i4>
      </vt:variant>
      <vt:variant>
        <vt:lpwstr/>
      </vt:variant>
      <vt:variant>
        <vt:lpwstr>■セキュリティインシデント23ー2ー1</vt:lpwstr>
      </vt:variant>
      <vt:variant>
        <vt:i4>4859322</vt:i4>
      </vt:variant>
      <vt:variant>
        <vt:i4>7425</vt:i4>
      </vt:variant>
      <vt:variant>
        <vt:i4>0</vt:i4>
      </vt:variant>
      <vt:variant>
        <vt:i4>5</vt:i4>
      </vt:variant>
      <vt:variant>
        <vt:lpwstr/>
      </vt:variant>
      <vt:variant>
        <vt:lpwstr>■セキュリティインシデント23ー1ー1</vt:lpwstr>
      </vt:variant>
      <vt:variant>
        <vt:i4>4859321</vt:i4>
      </vt:variant>
      <vt:variant>
        <vt:i4>7422</vt:i4>
      </vt:variant>
      <vt:variant>
        <vt:i4>0</vt:i4>
      </vt:variant>
      <vt:variant>
        <vt:i4>5</vt:i4>
      </vt:variant>
      <vt:variant>
        <vt:lpwstr/>
      </vt:variant>
      <vt:variant>
        <vt:lpwstr>■セキュリティインシデント22ー3ー1</vt:lpwstr>
      </vt:variant>
      <vt:variant>
        <vt:i4>4859323</vt:i4>
      </vt:variant>
      <vt:variant>
        <vt:i4>7419</vt:i4>
      </vt:variant>
      <vt:variant>
        <vt:i4>0</vt:i4>
      </vt:variant>
      <vt:variant>
        <vt:i4>5</vt:i4>
      </vt:variant>
      <vt:variant>
        <vt:lpwstr/>
      </vt:variant>
      <vt:variant>
        <vt:lpwstr>■セキュリティインシデント22ー1ー2</vt:lpwstr>
      </vt:variant>
      <vt:variant>
        <vt:i4>4859320</vt:i4>
      </vt:variant>
      <vt:variant>
        <vt:i4>7416</vt:i4>
      </vt:variant>
      <vt:variant>
        <vt:i4>0</vt:i4>
      </vt:variant>
      <vt:variant>
        <vt:i4>5</vt:i4>
      </vt:variant>
      <vt:variant>
        <vt:lpwstr/>
      </vt:variant>
      <vt:variant>
        <vt:lpwstr>■セキュリティインシデント21ー1ー2</vt:lpwstr>
      </vt:variant>
      <vt:variant>
        <vt:i4>4859321</vt:i4>
      </vt:variant>
      <vt:variant>
        <vt:i4>7413</vt:i4>
      </vt:variant>
      <vt:variant>
        <vt:i4>0</vt:i4>
      </vt:variant>
      <vt:variant>
        <vt:i4>5</vt:i4>
      </vt:variant>
      <vt:variant>
        <vt:lpwstr/>
      </vt:variant>
      <vt:variant>
        <vt:lpwstr>■セキュリティインシデント20ー1ー9</vt:lpwstr>
      </vt:variant>
      <vt:variant>
        <vt:i4>4859321</vt:i4>
      </vt:variant>
      <vt:variant>
        <vt:i4>7410</vt:i4>
      </vt:variant>
      <vt:variant>
        <vt:i4>0</vt:i4>
      </vt:variant>
      <vt:variant>
        <vt:i4>5</vt:i4>
      </vt:variant>
      <vt:variant>
        <vt:lpwstr/>
      </vt:variant>
      <vt:variant>
        <vt:lpwstr>■セキュリティインシデント20ー1ー8</vt:lpwstr>
      </vt:variant>
      <vt:variant>
        <vt:i4>817177984</vt:i4>
      </vt:variant>
      <vt:variant>
        <vt:i4>7407</vt:i4>
      </vt:variant>
      <vt:variant>
        <vt:i4>0</vt:i4>
      </vt:variant>
      <vt:variant>
        <vt:i4>5</vt:i4>
      </vt:variant>
      <vt:variant>
        <vt:lpwstr/>
      </vt:variant>
      <vt:variant>
        <vt:lpwstr>■セキュリティインシデント18ー4</vt:lpwstr>
      </vt:variant>
      <vt:variant>
        <vt:i4>4793779</vt:i4>
      </vt:variant>
      <vt:variant>
        <vt:i4>7404</vt:i4>
      </vt:variant>
      <vt:variant>
        <vt:i4>0</vt:i4>
      </vt:variant>
      <vt:variant>
        <vt:i4>5</vt:i4>
      </vt:variant>
      <vt:variant>
        <vt:lpwstr/>
      </vt:variant>
      <vt:variant>
        <vt:lpwstr>■セキュリティインシデント18ー3ー5</vt:lpwstr>
      </vt:variant>
      <vt:variant>
        <vt:i4>4793779</vt:i4>
      </vt:variant>
      <vt:variant>
        <vt:i4>7401</vt:i4>
      </vt:variant>
      <vt:variant>
        <vt:i4>0</vt:i4>
      </vt:variant>
      <vt:variant>
        <vt:i4>5</vt:i4>
      </vt:variant>
      <vt:variant>
        <vt:lpwstr/>
      </vt:variant>
      <vt:variant>
        <vt:lpwstr>■セキュリティインシデント18ー3ー1</vt:lpwstr>
      </vt:variant>
      <vt:variant>
        <vt:i4>8004995</vt:i4>
      </vt:variant>
      <vt:variant>
        <vt:i4>7398</vt:i4>
      </vt:variant>
      <vt:variant>
        <vt:i4>0</vt:i4>
      </vt:variant>
      <vt:variant>
        <vt:i4>5</vt:i4>
      </vt:variant>
      <vt:variant>
        <vt:lpwstr/>
      </vt:variant>
      <vt:variant>
        <vt:lpwstr>■セキュリティインシデント18ー2ー13</vt:lpwstr>
      </vt:variant>
      <vt:variant>
        <vt:i4>817177984</vt:i4>
      </vt:variant>
      <vt:variant>
        <vt:i4>7395</vt:i4>
      </vt:variant>
      <vt:variant>
        <vt:i4>0</vt:i4>
      </vt:variant>
      <vt:variant>
        <vt:i4>5</vt:i4>
      </vt:variant>
      <vt:variant>
        <vt:lpwstr/>
      </vt:variant>
      <vt:variant>
        <vt:lpwstr>■セキュリティインシデント18ー1</vt:lpwstr>
      </vt:variant>
      <vt:variant>
        <vt:i4>4793791</vt:i4>
      </vt:variant>
      <vt:variant>
        <vt:i4>7392</vt:i4>
      </vt:variant>
      <vt:variant>
        <vt:i4>0</vt:i4>
      </vt:variant>
      <vt:variant>
        <vt:i4>5</vt:i4>
      </vt:variant>
      <vt:variant>
        <vt:lpwstr/>
      </vt:variant>
      <vt:variant>
        <vt:lpwstr>■セキュリティインシデント15ー2ー5</vt:lpwstr>
      </vt:variant>
      <vt:variant>
        <vt:i4>4793791</vt:i4>
      </vt:variant>
      <vt:variant>
        <vt:i4>7389</vt:i4>
      </vt:variant>
      <vt:variant>
        <vt:i4>0</vt:i4>
      </vt:variant>
      <vt:variant>
        <vt:i4>5</vt:i4>
      </vt:variant>
      <vt:variant>
        <vt:lpwstr/>
      </vt:variant>
      <vt:variant>
        <vt:lpwstr>■セキュリティインシデント15ー2ー4</vt:lpwstr>
      </vt:variant>
      <vt:variant>
        <vt:i4>4793791</vt:i4>
      </vt:variant>
      <vt:variant>
        <vt:i4>7386</vt:i4>
      </vt:variant>
      <vt:variant>
        <vt:i4>0</vt:i4>
      </vt:variant>
      <vt:variant>
        <vt:i4>5</vt:i4>
      </vt:variant>
      <vt:variant>
        <vt:lpwstr/>
      </vt:variant>
      <vt:variant>
        <vt:lpwstr>■セキュリティインシデント15ー2ー1</vt:lpwstr>
      </vt:variant>
      <vt:variant>
        <vt:i4>817177997</vt:i4>
      </vt:variant>
      <vt:variant>
        <vt:i4>7383</vt:i4>
      </vt:variant>
      <vt:variant>
        <vt:i4>0</vt:i4>
      </vt:variant>
      <vt:variant>
        <vt:i4>5</vt:i4>
      </vt:variant>
      <vt:variant>
        <vt:lpwstr/>
      </vt:variant>
      <vt:variant>
        <vt:lpwstr>■セキュリティインシデント15ー1</vt:lpwstr>
      </vt:variant>
      <vt:variant>
        <vt:i4>-810015299</vt:i4>
      </vt:variant>
      <vt:variant>
        <vt:i4>7380</vt:i4>
      </vt:variant>
      <vt:variant>
        <vt:i4>0</vt:i4>
      </vt:variant>
      <vt:variant>
        <vt:i4>5</vt:i4>
      </vt:variant>
      <vt:variant>
        <vt:lpwstr/>
      </vt:variant>
      <vt:variant>
        <vt:lpwstr>■セキュリティインシデント14ー1－2</vt:lpwstr>
      </vt:variant>
      <vt:variant>
        <vt:i4>-810015304</vt:i4>
      </vt:variant>
      <vt:variant>
        <vt:i4>7377</vt:i4>
      </vt:variant>
      <vt:variant>
        <vt:i4>0</vt:i4>
      </vt:variant>
      <vt:variant>
        <vt:i4>5</vt:i4>
      </vt:variant>
      <vt:variant>
        <vt:lpwstr/>
      </vt:variant>
      <vt:variant>
        <vt:lpwstr>■セキュリティインシデント13ー3－2</vt:lpwstr>
      </vt:variant>
      <vt:variant>
        <vt:i4>-810015303</vt:i4>
      </vt:variant>
      <vt:variant>
        <vt:i4>7374</vt:i4>
      </vt:variant>
      <vt:variant>
        <vt:i4>0</vt:i4>
      </vt:variant>
      <vt:variant>
        <vt:i4>5</vt:i4>
      </vt:variant>
      <vt:variant>
        <vt:lpwstr/>
      </vt:variant>
      <vt:variant>
        <vt:lpwstr>■セキュリティインシデント13ー2－8</vt:lpwstr>
      </vt:variant>
      <vt:variant>
        <vt:i4>-810015303</vt:i4>
      </vt:variant>
      <vt:variant>
        <vt:i4>7371</vt:i4>
      </vt:variant>
      <vt:variant>
        <vt:i4>0</vt:i4>
      </vt:variant>
      <vt:variant>
        <vt:i4>5</vt:i4>
      </vt:variant>
      <vt:variant>
        <vt:lpwstr/>
      </vt:variant>
      <vt:variant>
        <vt:lpwstr>■セキュリティインシデント13ー2－5</vt:lpwstr>
      </vt:variant>
      <vt:variant>
        <vt:i4>-810015303</vt:i4>
      </vt:variant>
      <vt:variant>
        <vt:i4>7368</vt:i4>
      </vt:variant>
      <vt:variant>
        <vt:i4>0</vt:i4>
      </vt:variant>
      <vt:variant>
        <vt:i4>5</vt:i4>
      </vt:variant>
      <vt:variant>
        <vt:lpwstr/>
      </vt:variant>
      <vt:variant>
        <vt:lpwstr>■セキュリティインシデント13ー2－4</vt:lpwstr>
      </vt:variant>
      <vt:variant>
        <vt:i4>-810015303</vt:i4>
      </vt:variant>
      <vt:variant>
        <vt:i4>7365</vt:i4>
      </vt:variant>
      <vt:variant>
        <vt:i4>0</vt:i4>
      </vt:variant>
      <vt:variant>
        <vt:i4>5</vt:i4>
      </vt:variant>
      <vt:variant>
        <vt:lpwstr/>
      </vt:variant>
      <vt:variant>
        <vt:lpwstr>■セキュリティインシデント13ー2－2</vt:lpwstr>
      </vt:variant>
      <vt:variant>
        <vt:i4>-810015300</vt:i4>
      </vt:variant>
      <vt:variant>
        <vt:i4>7362</vt:i4>
      </vt:variant>
      <vt:variant>
        <vt:i4>0</vt:i4>
      </vt:variant>
      <vt:variant>
        <vt:i4>5</vt:i4>
      </vt:variant>
      <vt:variant>
        <vt:lpwstr/>
      </vt:variant>
      <vt:variant>
        <vt:lpwstr>■セキュリティインシデント11ー5－1</vt:lpwstr>
      </vt:variant>
      <vt:variant>
        <vt:i4>-810015302</vt:i4>
      </vt:variant>
      <vt:variant>
        <vt:i4>7359</vt:i4>
      </vt:variant>
      <vt:variant>
        <vt:i4>0</vt:i4>
      </vt:variant>
      <vt:variant>
        <vt:i4>5</vt:i4>
      </vt:variant>
      <vt:variant>
        <vt:lpwstr/>
      </vt:variant>
      <vt:variant>
        <vt:lpwstr>■セキュリティインシデント11ー3－1</vt:lpwstr>
      </vt:variant>
      <vt:variant>
        <vt:i4>493488101</vt:i4>
      </vt:variant>
      <vt:variant>
        <vt:i4>7356</vt:i4>
      </vt:variant>
      <vt:variant>
        <vt:i4>0</vt:i4>
      </vt:variant>
      <vt:variant>
        <vt:i4>5</vt:i4>
      </vt:variant>
      <vt:variant>
        <vt:lpwstr/>
      </vt:variant>
      <vt:variant>
        <vt:lpwstr>■セキュリティインシデント第9章編集後記</vt:lpwstr>
      </vt:variant>
      <vt:variant>
        <vt:i4>7542084</vt:i4>
      </vt:variant>
      <vt:variant>
        <vt:i4>7353</vt:i4>
      </vt:variant>
      <vt:variant>
        <vt:i4>0</vt:i4>
      </vt:variant>
      <vt:variant>
        <vt:i4>5</vt:i4>
      </vt:variant>
      <vt:variant>
        <vt:lpwstr/>
      </vt:variant>
      <vt:variant>
        <vt:lpwstr>■セキュリティインシデント9ー2</vt:lpwstr>
      </vt:variant>
      <vt:variant>
        <vt:i4>7345476</vt:i4>
      </vt:variant>
      <vt:variant>
        <vt:i4>7350</vt:i4>
      </vt:variant>
      <vt:variant>
        <vt:i4>0</vt:i4>
      </vt:variant>
      <vt:variant>
        <vt:i4>5</vt:i4>
      </vt:variant>
      <vt:variant>
        <vt:lpwstr/>
      </vt:variant>
      <vt:variant>
        <vt:lpwstr>■セキュリティインシデント9ー1</vt:lpwstr>
      </vt:variant>
      <vt:variant>
        <vt:i4>5237321</vt:i4>
      </vt:variant>
      <vt:variant>
        <vt:i4>7347</vt:i4>
      </vt:variant>
      <vt:variant>
        <vt:i4>0</vt:i4>
      </vt:variant>
      <vt:variant>
        <vt:i4>5</vt:i4>
      </vt:variant>
      <vt:variant>
        <vt:lpwstr/>
      </vt:variant>
      <vt:variant>
        <vt:lpwstr>■セキュリティインシデント6ー3－2</vt:lpwstr>
      </vt:variant>
      <vt:variant>
        <vt:i4>5171785</vt:i4>
      </vt:variant>
      <vt:variant>
        <vt:i4>7344</vt:i4>
      </vt:variant>
      <vt:variant>
        <vt:i4>0</vt:i4>
      </vt:variant>
      <vt:variant>
        <vt:i4>5</vt:i4>
      </vt:variant>
      <vt:variant>
        <vt:lpwstr/>
      </vt:variant>
      <vt:variant>
        <vt:lpwstr>■セキュリティインシデント5ー2－1</vt:lpwstr>
      </vt:variant>
      <vt:variant>
        <vt:i4>5237321</vt:i4>
      </vt:variant>
      <vt:variant>
        <vt:i4>7341</vt:i4>
      </vt:variant>
      <vt:variant>
        <vt:i4>0</vt:i4>
      </vt:variant>
      <vt:variant>
        <vt:i4>5</vt:i4>
      </vt:variant>
      <vt:variant>
        <vt:lpwstr/>
      </vt:variant>
      <vt:variant>
        <vt:lpwstr>■セキュリティインシデント5ー1－3</vt:lpwstr>
      </vt:variant>
      <vt:variant>
        <vt:i4>5171785</vt:i4>
      </vt:variant>
      <vt:variant>
        <vt:i4>7338</vt:i4>
      </vt:variant>
      <vt:variant>
        <vt:i4>0</vt:i4>
      </vt:variant>
      <vt:variant>
        <vt:i4>5</vt:i4>
      </vt:variant>
      <vt:variant>
        <vt:lpwstr/>
      </vt:variant>
      <vt:variant>
        <vt:lpwstr>■セキュリティインシデント5ー1－2</vt:lpwstr>
      </vt:variant>
      <vt:variant>
        <vt:i4>5106249</vt:i4>
      </vt:variant>
      <vt:variant>
        <vt:i4>7335</vt:i4>
      </vt:variant>
      <vt:variant>
        <vt:i4>0</vt:i4>
      </vt:variant>
      <vt:variant>
        <vt:i4>5</vt:i4>
      </vt:variant>
      <vt:variant>
        <vt:lpwstr/>
      </vt:variant>
      <vt:variant>
        <vt:lpwstr>■セキュリティインシデント5ー1－1</vt:lpwstr>
      </vt:variant>
      <vt:variant>
        <vt:i4>8066372</vt:i4>
      </vt:variant>
      <vt:variant>
        <vt:i4>7332</vt:i4>
      </vt:variant>
      <vt:variant>
        <vt:i4>0</vt:i4>
      </vt:variant>
      <vt:variant>
        <vt:i4>5</vt:i4>
      </vt:variant>
      <vt:variant>
        <vt:lpwstr/>
      </vt:variant>
      <vt:variant>
        <vt:lpwstr>■セキュリティインシデント2ー1</vt:lpwstr>
      </vt:variant>
      <vt:variant>
        <vt:i4>1668671142</vt:i4>
      </vt:variant>
      <vt:variant>
        <vt:i4>7329</vt:i4>
      </vt:variant>
      <vt:variant>
        <vt:i4>0</vt:i4>
      </vt:variant>
      <vt:variant>
        <vt:i4>5</vt:i4>
      </vt:variant>
      <vt:variant>
        <vt:lpwstr/>
      </vt:variant>
      <vt:variant>
        <vt:lpwstr>■責任追跡性１１－２</vt:lpwstr>
      </vt:variant>
      <vt:variant>
        <vt:i4>1662900127</vt:i4>
      </vt:variant>
      <vt:variant>
        <vt:i4>7326</vt:i4>
      </vt:variant>
      <vt:variant>
        <vt:i4>0</vt:i4>
      </vt:variant>
      <vt:variant>
        <vt:i4>5</vt:i4>
      </vt:variant>
      <vt:variant>
        <vt:lpwstr/>
      </vt:variant>
      <vt:variant>
        <vt:lpwstr>■責任追跡性第8章コラム</vt:lpwstr>
      </vt:variant>
      <vt:variant>
        <vt:i4>1662506911</vt:i4>
      </vt:variant>
      <vt:variant>
        <vt:i4>7323</vt:i4>
      </vt:variant>
      <vt:variant>
        <vt:i4>0</vt:i4>
      </vt:variant>
      <vt:variant>
        <vt:i4>5</vt:i4>
      </vt:variant>
      <vt:variant>
        <vt:lpwstr/>
      </vt:variant>
      <vt:variant>
        <vt:lpwstr>■責任追跡性第2章コラム</vt:lpwstr>
      </vt:variant>
      <vt:variant>
        <vt:i4>-2071596876</vt:i4>
      </vt:variant>
      <vt:variant>
        <vt:i4>7320</vt:i4>
      </vt:variant>
      <vt:variant>
        <vt:i4>0</vt:i4>
      </vt:variant>
      <vt:variant>
        <vt:i4>5</vt:i4>
      </vt:variant>
      <vt:variant>
        <vt:lpwstr/>
      </vt:variant>
      <vt:variant>
        <vt:lpwstr>■脆弱性診断２８－１</vt:lpwstr>
      </vt:variant>
      <vt:variant>
        <vt:i4>2073628601</vt:i4>
      </vt:variant>
      <vt:variant>
        <vt:i4>7317</vt:i4>
      </vt:variant>
      <vt:variant>
        <vt:i4>0</vt:i4>
      </vt:variant>
      <vt:variant>
        <vt:i4>5</vt:i4>
      </vt:variant>
      <vt:variant>
        <vt:lpwstr/>
      </vt:variant>
      <vt:variant>
        <vt:lpwstr>■脆弱性診断２１－１－５</vt:lpwstr>
      </vt:variant>
      <vt:variant>
        <vt:i4>2073956281</vt:i4>
      </vt:variant>
      <vt:variant>
        <vt:i4>7314</vt:i4>
      </vt:variant>
      <vt:variant>
        <vt:i4>0</vt:i4>
      </vt:variant>
      <vt:variant>
        <vt:i4>5</vt:i4>
      </vt:variant>
      <vt:variant>
        <vt:lpwstr/>
      </vt:variant>
      <vt:variant>
        <vt:lpwstr>■脆弱性診断２１－１－２</vt:lpwstr>
      </vt:variant>
      <vt:variant>
        <vt:i4>2073825209</vt:i4>
      </vt:variant>
      <vt:variant>
        <vt:i4>7311</vt:i4>
      </vt:variant>
      <vt:variant>
        <vt:i4>0</vt:i4>
      </vt:variant>
      <vt:variant>
        <vt:i4>5</vt:i4>
      </vt:variant>
      <vt:variant>
        <vt:lpwstr/>
      </vt:variant>
      <vt:variant>
        <vt:lpwstr>■脆弱性診断２０－１－１</vt:lpwstr>
      </vt:variant>
      <vt:variant>
        <vt:i4>2073431994</vt:i4>
      </vt:variant>
      <vt:variant>
        <vt:i4>7308</vt:i4>
      </vt:variant>
      <vt:variant>
        <vt:i4>0</vt:i4>
      </vt:variant>
      <vt:variant>
        <vt:i4>5</vt:i4>
      </vt:variant>
      <vt:variant>
        <vt:lpwstr/>
      </vt:variant>
      <vt:variant>
        <vt:lpwstr>■脆弱性診断１８－３－１</vt:lpwstr>
      </vt:variant>
      <vt:variant>
        <vt:i4>-517518753</vt:i4>
      </vt:variant>
      <vt:variant>
        <vt:i4>7305</vt:i4>
      </vt:variant>
      <vt:variant>
        <vt:i4>0</vt:i4>
      </vt:variant>
      <vt:variant>
        <vt:i4>5</vt:i4>
      </vt:variant>
      <vt:variant>
        <vt:lpwstr/>
      </vt:variant>
      <vt:variant>
        <vt:lpwstr>■脆弱性27ー18</vt:lpwstr>
      </vt:variant>
      <vt:variant>
        <vt:i4>-517060001</vt:i4>
      </vt:variant>
      <vt:variant>
        <vt:i4>7302</vt:i4>
      </vt:variant>
      <vt:variant>
        <vt:i4>0</vt:i4>
      </vt:variant>
      <vt:variant>
        <vt:i4>5</vt:i4>
      </vt:variant>
      <vt:variant>
        <vt:lpwstr/>
      </vt:variant>
      <vt:variant>
        <vt:lpwstr>■脆弱性27ー8</vt:lpwstr>
      </vt:variant>
      <vt:variant>
        <vt:i4>-517780897</vt:i4>
      </vt:variant>
      <vt:variant>
        <vt:i4>7299</vt:i4>
      </vt:variant>
      <vt:variant>
        <vt:i4>0</vt:i4>
      </vt:variant>
      <vt:variant>
        <vt:i4>5</vt:i4>
      </vt:variant>
      <vt:variant>
        <vt:lpwstr/>
      </vt:variant>
      <vt:variant>
        <vt:lpwstr>■脆弱性27ー5</vt:lpwstr>
      </vt:variant>
      <vt:variant>
        <vt:i4>-517649825</vt:i4>
      </vt:variant>
      <vt:variant>
        <vt:i4>7296</vt:i4>
      </vt:variant>
      <vt:variant>
        <vt:i4>0</vt:i4>
      </vt:variant>
      <vt:variant>
        <vt:i4>5</vt:i4>
      </vt:variant>
      <vt:variant>
        <vt:lpwstr/>
      </vt:variant>
      <vt:variant>
        <vt:lpwstr>■脆弱性26ー2</vt:lpwstr>
      </vt:variant>
      <vt:variant>
        <vt:i4>-517584289</vt:i4>
      </vt:variant>
      <vt:variant>
        <vt:i4>7293</vt:i4>
      </vt:variant>
      <vt:variant>
        <vt:i4>0</vt:i4>
      </vt:variant>
      <vt:variant>
        <vt:i4>5</vt:i4>
      </vt:variant>
      <vt:variant>
        <vt:lpwstr/>
      </vt:variant>
      <vt:variant>
        <vt:lpwstr>■脆弱性26ー1</vt:lpwstr>
      </vt:variant>
      <vt:variant>
        <vt:i4>-518751581</vt:i4>
      </vt:variant>
      <vt:variant>
        <vt:i4>7290</vt:i4>
      </vt:variant>
      <vt:variant>
        <vt:i4>0</vt:i4>
      </vt:variant>
      <vt:variant>
        <vt:i4>5</vt:i4>
      </vt:variant>
      <vt:variant>
        <vt:lpwstr/>
      </vt:variant>
      <vt:variant>
        <vt:lpwstr>■脆弱性25ー2ー2</vt:lpwstr>
      </vt:variant>
      <vt:variant>
        <vt:i4>-518554973</vt:i4>
      </vt:variant>
      <vt:variant>
        <vt:i4>7287</vt:i4>
      </vt:variant>
      <vt:variant>
        <vt:i4>0</vt:i4>
      </vt:variant>
      <vt:variant>
        <vt:i4>5</vt:i4>
      </vt:variant>
      <vt:variant>
        <vt:lpwstr/>
      </vt:variant>
      <vt:variant>
        <vt:lpwstr>■脆弱性25ー2ー1</vt:lpwstr>
      </vt:variant>
      <vt:variant>
        <vt:i4>-518620509</vt:i4>
      </vt:variant>
      <vt:variant>
        <vt:i4>7284</vt:i4>
      </vt:variant>
      <vt:variant>
        <vt:i4>0</vt:i4>
      </vt:variant>
      <vt:variant>
        <vt:i4>5</vt:i4>
      </vt:variant>
      <vt:variant>
        <vt:lpwstr/>
      </vt:variant>
      <vt:variant>
        <vt:lpwstr>■脆弱性24ー1ー2</vt:lpwstr>
      </vt:variant>
      <vt:variant>
        <vt:i4>-518686045</vt:i4>
      </vt:variant>
      <vt:variant>
        <vt:i4>7281</vt:i4>
      </vt:variant>
      <vt:variant>
        <vt:i4>0</vt:i4>
      </vt:variant>
      <vt:variant>
        <vt:i4>5</vt:i4>
      </vt:variant>
      <vt:variant>
        <vt:lpwstr/>
      </vt:variant>
      <vt:variant>
        <vt:lpwstr>■脆弱性24ー1ー1</vt:lpwstr>
      </vt:variant>
      <vt:variant>
        <vt:i4>-517715361</vt:i4>
      </vt:variant>
      <vt:variant>
        <vt:i4>7278</vt:i4>
      </vt:variant>
      <vt:variant>
        <vt:i4>0</vt:i4>
      </vt:variant>
      <vt:variant>
        <vt:i4>5</vt:i4>
      </vt:variant>
      <vt:variant>
        <vt:lpwstr/>
      </vt:variant>
      <vt:variant>
        <vt:lpwstr>■脆弱性24ー1</vt:lpwstr>
      </vt:variant>
      <vt:variant>
        <vt:i4>-518686045</vt:i4>
      </vt:variant>
      <vt:variant>
        <vt:i4>7275</vt:i4>
      </vt:variant>
      <vt:variant>
        <vt:i4>0</vt:i4>
      </vt:variant>
      <vt:variant>
        <vt:i4>5</vt:i4>
      </vt:variant>
      <vt:variant>
        <vt:lpwstr/>
      </vt:variant>
      <vt:variant>
        <vt:lpwstr>■脆弱性23ー2ー5</vt:lpwstr>
      </vt:variant>
      <vt:variant>
        <vt:i4>-517977505</vt:i4>
      </vt:variant>
      <vt:variant>
        <vt:i4>7272</vt:i4>
      </vt:variant>
      <vt:variant>
        <vt:i4>0</vt:i4>
      </vt:variant>
      <vt:variant>
        <vt:i4>5</vt:i4>
      </vt:variant>
      <vt:variant>
        <vt:lpwstr/>
      </vt:variant>
      <vt:variant>
        <vt:lpwstr>■脆弱性23ー2</vt:lpwstr>
      </vt:variant>
      <vt:variant>
        <vt:i4>-518867630</vt:i4>
      </vt:variant>
      <vt:variant>
        <vt:i4>7269</vt:i4>
      </vt:variant>
      <vt:variant>
        <vt:i4>0</vt:i4>
      </vt:variant>
      <vt:variant>
        <vt:i4>5</vt:i4>
      </vt:variant>
      <vt:variant>
        <vt:lpwstr/>
      </vt:variant>
      <vt:variant>
        <vt:lpwstr>■脆弱性23ー1－1</vt:lpwstr>
      </vt:variant>
      <vt:variant>
        <vt:i4>-518998702</vt:i4>
      </vt:variant>
      <vt:variant>
        <vt:i4>7266</vt:i4>
      </vt:variant>
      <vt:variant>
        <vt:i4>0</vt:i4>
      </vt:variant>
      <vt:variant>
        <vt:i4>5</vt:i4>
      </vt:variant>
      <vt:variant>
        <vt:lpwstr/>
      </vt:variant>
      <vt:variant>
        <vt:lpwstr>■脆弱性22ー1－2</vt:lpwstr>
      </vt:variant>
      <vt:variant>
        <vt:i4>-518736558</vt:i4>
      </vt:variant>
      <vt:variant>
        <vt:i4>7263</vt:i4>
      </vt:variant>
      <vt:variant>
        <vt:i4>0</vt:i4>
      </vt:variant>
      <vt:variant>
        <vt:i4>5</vt:i4>
      </vt:variant>
      <vt:variant>
        <vt:lpwstr/>
      </vt:variant>
      <vt:variant>
        <vt:lpwstr>■脆弱性21ー1－5</vt:lpwstr>
      </vt:variant>
      <vt:variant>
        <vt:i4>-518802094</vt:i4>
      </vt:variant>
      <vt:variant>
        <vt:i4>7260</vt:i4>
      </vt:variant>
      <vt:variant>
        <vt:i4>0</vt:i4>
      </vt:variant>
      <vt:variant>
        <vt:i4>5</vt:i4>
      </vt:variant>
      <vt:variant>
        <vt:lpwstr/>
      </vt:variant>
      <vt:variant>
        <vt:lpwstr>■脆弱性21ー1－2</vt:lpwstr>
      </vt:variant>
      <vt:variant>
        <vt:i4>-518671022</vt:i4>
      </vt:variant>
      <vt:variant>
        <vt:i4>7257</vt:i4>
      </vt:variant>
      <vt:variant>
        <vt:i4>0</vt:i4>
      </vt:variant>
      <vt:variant>
        <vt:i4>5</vt:i4>
      </vt:variant>
      <vt:variant>
        <vt:lpwstr/>
      </vt:variant>
      <vt:variant>
        <vt:lpwstr>■脆弱性20ー1－5</vt:lpwstr>
      </vt:variant>
      <vt:variant>
        <vt:i4>-518802094</vt:i4>
      </vt:variant>
      <vt:variant>
        <vt:i4>7254</vt:i4>
      </vt:variant>
      <vt:variant>
        <vt:i4>0</vt:i4>
      </vt:variant>
      <vt:variant>
        <vt:i4>5</vt:i4>
      </vt:variant>
      <vt:variant>
        <vt:lpwstr/>
      </vt:variant>
      <vt:variant>
        <vt:lpwstr>■脆弱性20ー1－3</vt:lpwstr>
      </vt:variant>
      <vt:variant>
        <vt:i4>-518933166</vt:i4>
      </vt:variant>
      <vt:variant>
        <vt:i4>7251</vt:i4>
      </vt:variant>
      <vt:variant>
        <vt:i4>0</vt:i4>
      </vt:variant>
      <vt:variant>
        <vt:i4>5</vt:i4>
      </vt:variant>
      <vt:variant>
        <vt:lpwstr/>
      </vt:variant>
      <vt:variant>
        <vt:lpwstr>■脆弱性20ー1－1</vt:lpwstr>
      </vt:variant>
      <vt:variant>
        <vt:i4>-518030688</vt:i4>
      </vt:variant>
      <vt:variant>
        <vt:i4>7248</vt:i4>
      </vt:variant>
      <vt:variant>
        <vt:i4>0</vt:i4>
      </vt:variant>
      <vt:variant>
        <vt:i4>5</vt:i4>
      </vt:variant>
      <vt:variant>
        <vt:lpwstr/>
      </vt:variant>
      <vt:variant>
        <vt:lpwstr>■脆弱性18ー3ー5</vt:lpwstr>
      </vt:variant>
      <vt:variant>
        <vt:i4>-518292832</vt:i4>
      </vt:variant>
      <vt:variant>
        <vt:i4>7245</vt:i4>
      </vt:variant>
      <vt:variant>
        <vt:i4>0</vt:i4>
      </vt:variant>
      <vt:variant>
        <vt:i4>5</vt:i4>
      </vt:variant>
      <vt:variant>
        <vt:lpwstr/>
      </vt:variant>
      <vt:variant>
        <vt:lpwstr>■脆弱性18ー3ー1</vt:lpwstr>
      </vt:variant>
      <vt:variant>
        <vt:i4>-518423904</vt:i4>
      </vt:variant>
      <vt:variant>
        <vt:i4>7242</vt:i4>
      </vt:variant>
      <vt:variant>
        <vt:i4>0</vt:i4>
      </vt:variant>
      <vt:variant>
        <vt:i4>5</vt:i4>
      </vt:variant>
      <vt:variant>
        <vt:lpwstr/>
      </vt:variant>
      <vt:variant>
        <vt:lpwstr>■脆弱性18ー2ー21</vt:lpwstr>
      </vt:variant>
      <vt:variant>
        <vt:i4>-518358368</vt:i4>
      </vt:variant>
      <vt:variant>
        <vt:i4>7239</vt:i4>
      </vt:variant>
      <vt:variant>
        <vt:i4>0</vt:i4>
      </vt:variant>
      <vt:variant>
        <vt:i4>5</vt:i4>
      </vt:variant>
      <vt:variant>
        <vt:lpwstr/>
      </vt:variant>
      <vt:variant>
        <vt:lpwstr>■脆弱性18ー2ー17</vt:lpwstr>
      </vt:variant>
      <vt:variant>
        <vt:i4>-518227296</vt:i4>
      </vt:variant>
      <vt:variant>
        <vt:i4>7236</vt:i4>
      </vt:variant>
      <vt:variant>
        <vt:i4>0</vt:i4>
      </vt:variant>
      <vt:variant>
        <vt:i4>5</vt:i4>
      </vt:variant>
      <vt:variant>
        <vt:lpwstr/>
      </vt:variant>
      <vt:variant>
        <vt:lpwstr>■脆弱性18ー2ー7</vt:lpwstr>
      </vt:variant>
      <vt:variant>
        <vt:i4>-517453220</vt:i4>
      </vt:variant>
      <vt:variant>
        <vt:i4>7233</vt:i4>
      </vt:variant>
      <vt:variant>
        <vt:i4>0</vt:i4>
      </vt:variant>
      <vt:variant>
        <vt:i4>5</vt:i4>
      </vt:variant>
      <vt:variant>
        <vt:lpwstr/>
      </vt:variant>
      <vt:variant>
        <vt:lpwstr>■脆弱性18ー1</vt:lpwstr>
      </vt:variant>
      <vt:variant>
        <vt:i4>-518554976</vt:i4>
      </vt:variant>
      <vt:variant>
        <vt:i4>7230</vt:i4>
      </vt:variant>
      <vt:variant>
        <vt:i4>0</vt:i4>
      </vt:variant>
      <vt:variant>
        <vt:i4>5</vt:i4>
      </vt:variant>
      <vt:variant>
        <vt:lpwstr/>
      </vt:variant>
      <vt:variant>
        <vt:lpwstr>■脆弱性15ー2ー1</vt:lpwstr>
      </vt:variant>
      <vt:variant>
        <vt:i4>-518620512</vt:i4>
      </vt:variant>
      <vt:variant>
        <vt:i4>7227</vt:i4>
      </vt:variant>
      <vt:variant>
        <vt:i4>0</vt:i4>
      </vt:variant>
      <vt:variant>
        <vt:i4>5</vt:i4>
      </vt:variant>
      <vt:variant>
        <vt:lpwstr/>
      </vt:variant>
      <vt:variant>
        <vt:lpwstr>■脆弱性14ー1ー2</vt:lpwstr>
      </vt:variant>
      <vt:variant>
        <vt:i4>-518817120</vt:i4>
      </vt:variant>
      <vt:variant>
        <vt:i4>7224</vt:i4>
      </vt:variant>
      <vt:variant>
        <vt:i4>0</vt:i4>
      </vt:variant>
      <vt:variant>
        <vt:i4>5</vt:i4>
      </vt:variant>
      <vt:variant>
        <vt:lpwstr/>
      </vt:variant>
      <vt:variant>
        <vt:lpwstr>■脆弱性13ー3ー2</vt:lpwstr>
      </vt:variant>
      <vt:variant>
        <vt:i4>-519013728</vt:i4>
      </vt:variant>
      <vt:variant>
        <vt:i4>7221</vt:i4>
      </vt:variant>
      <vt:variant>
        <vt:i4>0</vt:i4>
      </vt:variant>
      <vt:variant>
        <vt:i4>5</vt:i4>
      </vt:variant>
      <vt:variant>
        <vt:lpwstr/>
      </vt:variant>
      <vt:variant>
        <vt:lpwstr>■脆弱性13ー3ー1</vt:lpwstr>
      </vt:variant>
      <vt:variant>
        <vt:i4>-517977508</vt:i4>
      </vt:variant>
      <vt:variant>
        <vt:i4>7218</vt:i4>
      </vt:variant>
      <vt:variant>
        <vt:i4>0</vt:i4>
      </vt:variant>
      <vt:variant>
        <vt:i4>5</vt:i4>
      </vt:variant>
      <vt:variant>
        <vt:lpwstr/>
      </vt:variant>
      <vt:variant>
        <vt:lpwstr>■脆弱性12ー3</vt:lpwstr>
      </vt:variant>
      <vt:variant>
        <vt:i4>-518882656</vt:i4>
      </vt:variant>
      <vt:variant>
        <vt:i4>7215</vt:i4>
      </vt:variant>
      <vt:variant>
        <vt:i4>0</vt:i4>
      </vt:variant>
      <vt:variant>
        <vt:i4>5</vt:i4>
      </vt:variant>
      <vt:variant>
        <vt:lpwstr/>
      </vt:variant>
      <vt:variant>
        <vt:lpwstr>■脆弱性12ー2ー3</vt:lpwstr>
      </vt:variant>
      <vt:variant>
        <vt:i4>-518817120</vt:i4>
      </vt:variant>
      <vt:variant>
        <vt:i4>7212</vt:i4>
      </vt:variant>
      <vt:variant>
        <vt:i4>0</vt:i4>
      </vt:variant>
      <vt:variant>
        <vt:i4>5</vt:i4>
      </vt:variant>
      <vt:variant>
        <vt:lpwstr/>
      </vt:variant>
      <vt:variant>
        <vt:lpwstr>■脆弱性12ー2ー2</vt:lpwstr>
      </vt:variant>
      <vt:variant>
        <vt:i4>-519013728</vt:i4>
      </vt:variant>
      <vt:variant>
        <vt:i4>7209</vt:i4>
      </vt:variant>
      <vt:variant>
        <vt:i4>0</vt:i4>
      </vt:variant>
      <vt:variant>
        <vt:i4>5</vt:i4>
      </vt:variant>
      <vt:variant>
        <vt:lpwstr/>
      </vt:variant>
      <vt:variant>
        <vt:lpwstr>■脆弱性12ー1ー2</vt:lpwstr>
      </vt:variant>
      <vt:variant>
        <vt:i4>-1015616877</vt:i4>
      </vt:variant>
      <vt:variant>
        <vt:i4>7206</vt:i4>
      </vt:variant>
      <vt:variant>
        <vt:i4>0</vt:i4>
      </vt:variant>
      <vt:variant>
        <vt:i4>5</vt:i4>
      </vt:variant>
      <vt:variant>
        <vt:lpwstr/>
      </vt:variant>
      <vt:variant>
        <vt:lpwstr>■脆弱性第3編編集後記</vt:lpwstr>
      </vt:variant>
      <vt:variant>
        <vt:i4>785414808</vt:i4>
      </vt:variant>
      <vt:variant>
        <vt:i4>7203</vt:i4>
      </vt:variant>
      <vt:variant>
        <vt:i4>0</vt:i4>
      </vt:variant>
      <vt:variant>
        <vt:i4>5</vt:i4>
      </vt:variant>
      <vt:variant>
        <vt:lpwstr/>
      </vt:variant>
      <vt:variant>
        <vt:lpwstr>■脆弱性8ー1－3</vt:lpwstr>
      </vt:variant>
      <vt:variant>
        <vt:i4>785414808</vt:i4>
      </vt:variant>
      <vt:variant>
        <vt:i4>7200</vt:i4>
      </vt:variant>
      <vt:variant>
        <vt:i4>0</vt:i4>
      </vt:variant>
      <vt:variant>
        <vt:i4>5</vt:i4>
      </vt:variant>
      <vt:variant>
        <vt:lpwstr/>
      </vt:variant>
      <vt:variant>
        <vt:lpwstr>■脆弱性8ー1－2</vt:lpwstr>
      </vt:variant>
      <vt:variant>
        <vt:i4>785414808</vt:i4>
      </vt:variant>
      <vt:variant>
        <vt:i4>7197</vt:i4>
      </vt:variant>
      <vt:variant>
        <vt:i4>0</vt:i4>
      </vt:variant>
      <vt:variant>
        <vt:i4>5</vt:i4>
      </vt:variant>
      <vt:variant>
        <vt:lpwstr/>
      </vt:variant>
      <vt:variant>
        <vt:lpwstr>■脆弱性8ー1－1</vt:lpwstr>
      </vt:variant>
      <vt:variant>
        <vt:i4>785414807</vt:i4>
      </vt:variant>
      <vt:variant>
        <vt:i4>7194</vt:i4>
      </vt:variant>
      <vt:variant>
        <vt:i4>0</vt:i4>
      </vt:variant>
      <vt:variant>
        <vt:i4>5</vt:i4>
      </vt:variant>
      <vt:variant>
        <vt:lpwstr/>
      </vt:variant>
      <vt:variant>
        <vt:lpwstr>■脆弱性5ー3－3</vt:lpwstr>
      </vt:variant>
      <vt:variant>
        <vt:i4>785414807</vt:i4>
      </vt:variant>
      <vt:variant>
        <vt:i4>7191</vt:i4>
      </vt:variant>
      <vt:variant>
        <vt:i4>0</vt:i4>
      </vt:variant>
      <vt:variant>
        <vt:i4>5</vt:i4>
      </vt:variant>
      <vt:variant>
        <vt:lpwstr/>
      </vt:variant>
      <vt:variant>
        <vt:lpwstr>■脆弱性5ー3－2</vt:lpwstr>
      </vt:variant>
      <vt:variant>
        <vt:i4>785414807</vt:i4>
      </vt:variant>
      <vt:variant>
        <vt:i4>7188</vt:i4>
      </vt:variant>
      <vt:variant>
        <vt:i4>0</vt:i4>
      </vt:variant>
      <vt:variant>
        <vt:i4>5</vt:i4>
      </vt:variant>
      <vt:variant>
        <vt:lpwstr/>
      </vt:variant>
      <vt:variant>
        <vt:lpwstr>■脆弱性5ー3－1</vt:lpwstr>
      </vt:variant>
      <vt:variant>
        <vt:i4>785414806</vt:i4>
      </vt:variant>
      <vt:variant>
        <vt:i4>7185</vt:i4>
      </vt:variant>
      <vt:variant>
        <vt:i4>0</vt:i4>
      </vt:variant>
      <vt:variant>
        <vt:i4>5</vt:i4>
      </vt:variant>
      <vt:variant>
        <vt:lpwstr/>
      </vt:variant>
      <vt:variant>
        <vt:lpwstr>■脆弱性5ー2－5</vt:lpwstr>
      </vt:variant>
      <vt:variant>
        <vt:i4>785414806</vt:i4>
      </vt:variant>
      <vt:variant>
        <vt:i4>7182</vt:i4>
      </vt:variant>
      <vt:variant>
        <vt:i4>0</vt:i4>
      </vt:variant>
      <vt:variant>
        <vt:i4>5</vt:i4>
      </vt:variant>
      <vt:variant>
        <vt:lpwstr/>
      </vt:variant>
      <vt:variant>
        <vt:lpwstr>■脆弱性5ー2－4</vt:lpwstr>
      </vt:variant>
      <vt:variant>
        <vt:i4>785414806</vt:i4>
      </vt:variant>
      <vt:variant>
        <vt:i4>7179</vt:i4>
      </vt:variant>
      <vt:variant>
        <vt:i4>0</vt:i4>
      </vt:variant>
      <vt:variant>
        <vt:i4>5</vt:i4>
      </vt:variant>
      <vt:variant>
        <vt:lpwstr/>
      </vt:variant>
      <vt:variant>
        <vt:lpwstr>■脆弱性5ー2－2</vt:lpwstr>
      </vt:variant>
      <vt:variant>
        <vt:i4>785414806</vt:i4>
      </vt:variant>
      <vt:variant>
        <vt:i4>7176</vt:i4>
      </vt:variant>
      <vt:variant>
        <vt:i4>0</vt:i4>
      </vt:variant>
      <vt:variant>
        <vt:i4>5</vt:i4>
      </vt:variant>
      <vt:variant>
        <vt:lpwstr/>
      </vt:variant>
      <vt:variant>
        <vt:lpwstr>■脆弱性5ー2－1</vt:lpwstr>
      </vt:variant>
      <vt:variant>
        <vt:i4>785414805</vt:i4>
      </vt:variant>
      <vt:variant>
        <vt:i4>7173</vt:i4>
      </vt:variant>
      <vt:variant>
        <vt:i4>0</vt:i4>
      </vt:variant>
      <vt:variant>
        <vt:i4>5</vt:i4>
      </vt:variant>
      <vt:variant>
        <vt:lpwstr/>
      </vt:variant>
      <vt:variant>
        <vt:lpwstr>■脆弱性5ー1－3</vt:lpwstr>
      </vt:variant>
      <vt:variant>
        <vt:i4>785414805</vt:i4>
      </vt:variant>
      <vt:variant>
        <vt:i4>7170</vt:i4>
      </vt:variant>
      <vt:variant>
        <vt:i4>0</vt:i4>
      </vt:variant>
      <vt:variant>
        <vt:i4>5</vt:i4>
      </vt:variant>
      <vt:variant>
        <vt:lpwstr/>
      </vt:variant>
      <vt:variant>
        <vt:lpwstr>■脆弱性5ー1－２</vt:lpwstr>
      </vt:variant>
      <vt:variant>
        <vt:i4>509627316</vt:i4>
      </vt:variant>
      <vt:variant>
        <vt:i4>7167</vt:i4>
      </vt:variant>
      <vt:variant>
        <vt:i4>0</vt:i4>
      </vt:variant>
      <vt:variant>
        <vt:i4>5</vt:i4>
      </vt:variant>
      <vt:variant>
        <vt:lpwstr/>
      </vt:variant>
      <vt:variant>
        <vt:lpwstr>■脆弱性第２章コラム</vt:lpwstr>
      </vt:variant>
      <vt:variant>
        <vt:i4>-774014301</vt:i4>
      </vt:variant>
      <vt:variant>
        <vt:i4>7164</vt:i4>
      </vt:variant>
      <vt:variant>
        <vt:i4>0</vt:i4>
      </vt:variant>
      <vt:variant>
        <vt:i4>5</vt:i4>
      </vt:variant>
      <vt:variant>
        <vt:lpwstr/>
      </vt:variant>
      <vt:variant>
        <vt:lpwstr>■脆弱性2ー3</vt:lpwstr>
      </vt:variant>
      <vt:variant>
        <vt:i4>-774014301</vt:i4>
      </vt:variant>
      <vt:variant>
        <vt:i4>7161</vt:i4>
      </vt:variant>
      <vt:variant>
        <vt:i4>0</vt:i4>
      </vt:variant>
      <vt:variant>
        <vt:i4>5</vt:i4>
      </vt:variant>
      <vt:variant>
        <vt:lpwstr/>
      </vt:variant>
      <vt:variant>
        <vt:lpwstr>■脆弱性2ー1</vt:lpwstr>
      </vt:variant>
      <vt:variant>
        <vt:i4>-9296460</vt:i4>
      </vt:variant>
      <vt:variant>
        <vt:i4>7158</vt:i4>
      </vt:variant>
      <vt:variant>
        <vt:i4>0</vt:i4>
      </vt:variant>
      <vt:variant>
        <vt:i4>5</vt:i4>
      </vt:variant>
      <vt:variant>
        <vt:lpwstr/>
      </vt:variant>
      <vt:variant>
        <vt:lpwstr>■スクリーンロック１７－２－４</vt:lpwstr>
      </vt:variant>
      <vt:variant>
        <vt:i4>-9034319</vt:i4>
      </vt:variant>
      <vt:variant>
        <vt:i4>7155</vt:i4>
      </vt:variant>
      <vt:variant>
        <vt:i4>0</vt:i4>
      </vt:variant>
      <vt:variant>
        <vt:i4>5</vt:i4>
      </vt:variant>
      <vt:variant>
        <vt:lpwstr/>
      </vt:variant>
      <vt:variant>
        <vt:lpwstr>■スクリーンロック５－２－２</vt:lpwstr>
      </vt:variant>
      <vt:variant>
        <vt:i4>-11721326</vt:i4>
      </vt:variant>
      <vt:variant>
        <vt:i4>7152</vt:i4>
      </vt:variant>
      <vt:variant>
        <vt:i4>0</vt:i4>
      </vt:variant>
      <vt:variant>
        <vt:i4>5</vt:i4>
      </vt:variant>
      <vt:variant>
        <vt:lpwstr/>
      </vt:variant>
      <vt:variant>
        <vt:lpwstr>■スクリーンセーバ１８－２－１</vt:lpwstr>
      </vt:variant>
      <vt:variant>
        <vt:i4>-11721319</vt:i4>
      </vt:variant>
      <vt:variant>
        <vt:i4>7149</vt:i4>
      </vt:variant>
      <vt:variant>
        <vt:i4>0</vt:i4>
      </vt:variant>
      <vt:variant>
        <vt:i4>5</vt:i4>
      </vt:variant>
      <vt:variant>
        <vt:lpwstr/>
      </vt:variant>
      <vt:variant>
        <vt:lpwstr>■スクリーンセーバ１３－２－５</vt:lpwstr>
      </vt:variant>
      <vt:variant>
        <vt:i4>804502958</vt:i4>
      </vt:variant>
      <vt:variant>
        <vt:i4>7146</vt:i4>
      </vt:variant>
      <vt:variant>
        <vt:i4>0</vt:i4>
      </vt:variant>
      <vt:variant>
        <vt:i4>5</vt:i4>
      </vt:variant>
      <vt:variant>
        <vt:lpwstr/>
      </vt:variant>
      <vt:variant>
        <vt:lpwstr>■信頼性25ー2ー2</vt:lpwstr>
      </vt:variant>
      <vt:variant>
        <vt:i4>801541458</vt:i4>
      </vt:variant>
      <vt:variant>
        <vt:i4>7143</vt:i4>
      </vt:variant>
      <vt:variant>
        <vt:i4>0</vt:i4>
      </vt:variant>
      <vt:variant>
        <vt:i4>5</vt:i4>
      </vt:variant>
      <vt:variant>
        <vt:lpwstr/>
      </vt:variant>
      <vt:variant>
        <vt:lpwstr>■信頼性23ー3</vt:lpwstr>
      </vt:variant>
      <vt:variant>
        <vt:i4>804502958</vt:i4>
      </vt:variant>
      <vt:variant>
        <vt:i4>7140</vt:i4>
      </vt:variant>
      <vt:variant>
        <vt:i4>0</vt:i4>
      </vt:variant>
      <vt:variant>
        <vt:i4>5</vt:i4>
      </vt:variant>
      <vt:variant>
        <vt:lpwstr/>
      </vt:variant>
      <vt:variant>
        <vt:lpwstr>■信頼性23ー2ー4</vt:lpwstr>
      </vt:variant>
      <vt:variant>
        <vt:i4>804568494</vt:i4>
      </vt:variant>
      <vt:variant>
        <vt:i4>7137</vt:i4>
      </vt:variant>
      <vt:variant>
        <vt:i4>0</vt:i4>
      </vt:variant>
      <vt:variant>
        <vt:i4>5</vt:i4>
      </vt:variant>
      <vt:variant>
        <vt:lpwstr/>
      </vt:variant>
      <vt:variant>
        <vt:lpwstr>■信頼性22ー2ー2</vt:lpwstr>
      </vt:variant>
      <vt:variant>
        <vt:i4>804765102</vt:i4>
      </vt:variant>
      <vt:variant>
        <vt:i4>7134</vt:i4>
      </vt:variant>
      <vt:variant>
        <vt:i4>0</vt:i4>
      </vt:variant>
      <vt:variant>
        <vt:i4>5</vt:i4>
      </vt:variant>
      <vt:variant>
        <vt:lpwstr/>
      </vt:variant>
      <vt:variant>
        <vt:lpwstr>■信頼性22ー1ー2</vt:lpwstr>
      </vt:variant>
      <vt:variant>
        <vt:i4>804634030</vt:i4>
      </vt:variant>
      <vt:variant>
        <vt:i4>7131</vt:i4>
      </vt:variant>
      <vt:variant>
        <vt:i4>0</vt:i4>
      </vt:variant>
      <vt:variant>
        <vt:i4>5</vt:i4>
      </vt:variant>
      <vt:variant>
        <vt:lpwstr/>
      </vt:variant>
      <vt:variant>
        <vt:lpwstr>■信頼性21ー1ー3</vt:lpwstr>
      </vt:variant>
      <vt:variant>
        <vt:i4>804568494</vt:i4>
      </vt:variant>
      <vt:variant>
        <vt:i4>7128</vt:i4>
      </vt:variant>
      <vt:variant>
        <vt:i4>0</vt:i4>
      </vt:variant>
      <vt:variant>
        <vt:i4>5</vt:i4>
      </vt:variant>
      <vt:variant>
        <vt:lpwstr/>
      </vt:variant>
      <vt:variant>
        <vt:lpwstr>■信頼性21ー1ー2</vt:lpwstr>
      </vt:variant>
      <vt:variant>
        <vt:i4>804306350</vt:i4>
      </vt:variant>
      <vt:variant>
        <vt:i4>7125</vt:i4>
      </vt:variant>
      <vt:variant>
        <vt:i4>0</vt:i4>
      </vt:variant>
      <vt:variant>
        <vt:i4>5</vt:i4>
      </vt:variant>
      <vt:variant>
        <vt:lpwstr/>
      </vt:variant>
      <vt:variant>
        <vt:lpwstr>■信頼性20ー1ー7</vt:lpwstr>
      </vt:variant>
      <vt:variant>
        <vt:i4>804437422</vt:i4>
      </vt:variant>
      <vt:variant>
        <vt:i4>7122</vt:i4>
      </vt:variant>
      <vt:variant>
        <vt:i4>0</vt:i4>
      </vt:variant>
      <vt:variant>
        <vt:i4>5</vt:i4>
      </vt:variant>
      <vt:variant>
        <vt:lpwstr/>
      </vt:variant>
      <vt:variant>
        <vt:lpwstr>■信頼性20ー1ー5</vt:lpwstr>
      </vt:variant>
      <vt:variant>
        <vt:i4>805158317</vt:i4>
      </vt:variant>
      <vt:variant>
        <vt:i4>7119</vt:i4>
      </vt:variant>
      <vt:variant>
        <vt:i4>0</vt:i4>
      </vt:variant>
      <vt:variant>
        <vt:i4>5</vt:i4>
      </vt:variant>
      <vt:variant>
        <vt:lpwstr/>
      </vt:variant>
      <vt:variant>
        <vt:lpwstr>■信頼性18ー2ー15</vt:lpwstr>
      </vt:variant>
      <vt:variant>
        <vt:i4>804699565</vt:i4>
      </vt:variant>
      <vt:variant>
        <vt:i4>7116</vt:i4>
      </vt:variant>
      <vt:variant>
        <vt:i4>0</vt:i4>
      </vt:variant>
      <vt:variant>
        <vt:i4>5</vt:i4>
      </vt:variant>
      <vt:variant>
        <vt:lpwstr/>
      </vt:variant>
      <vt:variant>
        <vt:lpwstr>■信頼性15ー2ー7</vt:lpwstr>
      </vt:variant>
      <vt:variant>
        <vt:i4>804437421</vt:i4>
      </vt:variant>
      <vt:variant>
        <vt:i4>7113</vt:i4>
      </vt:variant>
      <vt:variant>
        <vt:i4>0</vt:i4>
      </vt:variant>
      <vt:variant>
        <vt:i4>5</vt:i4>
      </vt:variant>
      <vt:variant>
        <vt:lpwstr/>
      </vt:variant>
      <vt:variant>
        <vt:lpwstr>■信頼性13ー2ー5</vt:lpwstr>
      </vt:variant>
      <vt:variant>
        <vt:i4>801344849</vt:i4>
      </vt:variant>
      <vt:variant>
        <vt:i4>7110</vt:i4>
      </vt:variant>
      <vt:variant>
        <vt:i4>0</vt:i4>
      </vt:variant>
      <vt:variant>
        <vt:i4>5</vt:i4>
      </vt:variant>
      <vt:variant>
        <vt:lpwstr/>
      </vt:variant>
      <vt:variant>
        <vt:lpwstr>■信頼性11ー4</vt:lpwstr>
      </vt:variant>
      <vt:variant>
        <vt:i4>801475921</vt:i4>
      </vt:variant>
      <vt:variant>
        <vt:i4>7107</vt:i4>
      </vt:variant>
      <vt:variant>
        <vt:i4>0</vt:i4>
      </vt:variant>
      <vt:variant>
        <vt:i4>5</vt:i4>
      </vt:variant>
      <vt:variant>
        <vt:lpwstr/>
      </vt:variant>
      <vt:variant>
        <vt:lpwstr>■信頼性11ー2</vt:lpwstr>
      </vt:variant>
      <vt:variant>
        <vt:i4>804765101</vt:i4>
      </vt:variant>
      <vt:variant>
        <vt:i4>7104</vt:i4>
      </vt:variant>
      <vt:variant>
        <vt:i4>0</vt:i4>
      </vt:variant>
      <vt:variant>
        <vt:i4>5</vt:i4>
      </vt:variant>
      <vt:variant>
        <vt:lpwstr/>
      </vt:variant>
      <vt:variant>
        <vt:lpwstr>■信頼性11ー1ー1</vt:lpwstr>
      </vt:variant>
      <vt:variant>
        <vt:i4>799902905</vt:i4>
      </vt:variant>
      <vt:variant>
        <vt:i4>7101</vt:i4>
      </vt:variant>
      <vt:variant>
        <vt:i4>0</vt:i4>
      </vt:variant>
      <vt:variant>
        <vt:i4>5</vt:i4>
      </vt:variant>
      <vt:variant>
        <vt:lpwstr/>
      </vt:variant>
      <vt:variant>
        <vt:lpwstr>■信頼性第8章コラム</vt:lpwstr>
      </vt:variant>
      <vt:variant>
        <vt:i4>801553818</vt:i4>
      </vt:variant>
      <vt:variant>
        <vt:i4>7098</vt:i4>
      </vt:variant>
      <vt:variant>
        <vt:i4>0</vt:i4>
      </vt:variant>
      <vt:variant>
        <vt:i4>5</vt:i4>
      </vt:variant>
      <vt:variant>
        <vt:lpwstr/>
      </vt:variant>
      <vt:variant>
        <vt:lpwstr>■信頼性4ー2ー2</vt:lpwstr>
      </vt:variant>
      <vt:variant>
        <vt:i4>801553817</vt:i4>
      </vt:variant>
      <vt:variant>
        <vt:i4>7095</vt:i4>
      </vt:variant>
      <vt:variant>
        <vt:i4>0</vt:i4>
      </vt:variant>
      <vt:variant>
        <vt:i4>5</vt:i4>
      </vt:variant>
      <vt:variant>
        <vt:lpwstr/>
      </vt:variant>
      <vt:variant>
        <vt:lpwstr>■信頼性4ー1ー1</vt:lpwstr>
      </vt:variant>
      <vt:variant>
        <vt:i4>801553821</vt:i4>
      </vt:variant>
      <vt:variant>
        <vt:i4>7092</vt:i4>
      </vt:variant>
      <vt:variant>
        <vt:i4>0</vt:i4>
      </vt:variant>
      <vt:variant>
        <vt:i4>5</vt:i4>
      </vt:variant>
      <vt:variant>
        <vt:lpwstr/>
      </vt:variant>
      <vt:variant>
        <vt:lpwstr>■信頼性3ー2ー1</vt:lpwstr>
      </vt:variant>
      <vt:variant>
        <vt:i4>799509689</vt:i4>
      </vt:variant>
      <vt:variant>
        <vt:i4>7089</vt:i4>
      </vt:variant>
      <vt:variant>
        <vt:i4>0</vt:i4>
      </vt:variant>
      <vt:variant>
        <vt:i4>5</vt:i4>
      </vt:variant>
      <vt:variant>
        <vt:lpwstr/>
      </vt:variant>
      <vt:variant>
        <vt:lpwstr>■信頼性第2章コラム</vt:lpwstr>
      </vt:variant>
      <vt:variant>
        <vt:i4>801553820</vt:i4>
      </vt:variant>
      <vt:variant>
        <vt:i4>7086</vt:i4>
      </vt:variant>
      <vt:variant>
        <vt:i4>0</vt:i4>
      </vt:variant>
      <vt:variant>
        <vt:i4>5</vt:i4>
      </vt:variant>
      <vt:variant>
        <vt:lpwstr/>
      </vt:variant>
      <vt:variant>
        <vt:lpwstr>■信頼性2ー2ー3</vt:lpwstr>
      </vt:variant>
      <vt:variant>
        <vt:i4>523943341</vt:i4>
      </vt:variant>
      <vt:variant>
        <vt:i4>7083</vt:i4>
      </vt:variant>
      <vt:variant>
        <vt:i4>0</vt:i4>
      </vt:variant>
      <vt:variant>
        <vt:i4>5</vt:i4>
      </vt:variant>
      <vt:variant>
        <vt:lpwstr/>
      </vt:variant>
      <vt:variant>
        <vt:lpwstr>■信頼性1ー1</vt:lpwstr>
      </vt:variant>
      <vt:variant>
        <vt:i4>-399855151</vt:i4>
      </vt:variant>
      <vt:variant>
        <vt:i4>7080</vt:i4>
      </vt:variant>
      <vt:variant>
        <vt:i4>0</vt:i4>
      </vt:variant>
      <vt:variant>
        <vt:i4>5</vt:i4>
      </vt:variant>
      <vt:variant>
        <vt:lpwstr/>
      </vt:variant>
      <vt:variant>
        <vt:lpwstr>■真正性２１－１－２</vt:lpwstr>
      </vt:variant>
      <vt:variant>
        <vt:i4>-400510510</vt:i4>
      </vt:variant>
      <vt:variant>
        <vt:i4>7077</vt:i4>
      </vt:variant>
      <vt:variant>
        <vt:i4>0</vt:i4>
      </vt:variant>
      <vt:variant>
        <vt:i4>5</vt:i4>
      </vt:variant>
      <vt:variant>
        <vt:lpwstr/>
      </vt:variant>
      <vt:variant>
        <vt:lpwstr>■真正性１８－２－２１</vt:lpwstr>
      </vt:variant>
      <vt:variant>
        <vt:i4>389762783</vt:i4>
      </vt:variant>
      <vt:variant>
        <vt:i4>7074</vt:i4>
      </vt:variant>
      <vt:variant>
        <vt:i4>0</vt:i4>
      </vt:variant>
      <vt:variant>
        <vt:i4>5</vt:i4>
      </vt:variant>
      <vt:variant>
        <vt:lpwstr/>
      </vt:variant>
      <vt:variant>
        <vt:lpwstr>■真正性１１－２</vt:lpwstr>
      </vt:variant>
      <vt:variant>
        <vt:i4>391348198</vt:i4>
      </vt:variant>
      <vt:variant>
        <vt:i4>7071</vt:i4>
      </vt:variant>
      <vt:variant>
        <vt:i4>0</vt:i4>
      </vt:variant>
      <vt:variant>
        <vt:i4>5</vt:i4>
      </vt:variant>
      <vt:variant>
        <vt:lpwstr/>
      </vt:variant>
      <vt:variant>
        <vt:lpwstr>■真正性第8章コラム</vt:lpwstr>
      </vt:variant>
      <vt:variant>
        <vt:i4>389566149</vt:i4>
      </vt:variant>
      <vt:variant>
        <vt:i4>7068</vt:i4>
      </vt:variant>
      <vt:variant>
        <vt:i4>0</vt:i4>
      </vt:variant>
      <vt:variant>
        <vt:i4>5</vt:i4>
      </vt:variant>
      <vt:variant>
        <vt:lpwstr/>
      </vt:variant>
      <vt:variant>
        <vt:lpwstr>■真正性４－２－２</vt:lpwstr>
      </vt:variant>
      <vt:variant>
        <vt:i4>391741414</vt:i4>
      </vt:variant>
      <vt:variant>
        <vt:i4>7065</vt:i4>
      </vt:variant>
      <vt:variant>
        <vt:i4>0</vt:i4>
      </vt:variant>
      <vt:variant>
        <vt:i4>5</vt:i4>
      </vt:variant>
      <vt:variant>
        <vt:lpwstr/>
      </vt:variant>
      <vt:variant>
        <vt:lpwstr>■真正性第2章コラム</vt:lpwstr>
      </vt:variant>
      <vt:variant>
        <vt:i4>-374275775</vt:i4>
      </vt:variant>
      <vt:variant>
        <vt:i4>7062</vt:i4>
      </vt:variant>
      <vt:variant>
        <vt:i4>0</vt:i4>
      </vt:variant>
      <vt:variant>
        <vt:i4>5</vt:i4>
      </vt:variant>
      <vt:variant>
        <vt:lpwstr/>
      </vt:variant>
      <vt:variant>
        <vt:lpwstr>■情報セキュリティの3要素「CIA」第8章コラム</vt:lpwstr>
      </vt:variant>
      <vt:variant>
        <vt:i4>-373620415</vt:i4>
      </vt:variant>
      <vt:variant>
        <vt:i4>7059</vt:i4>
      </vt:variant>
      <vt:variant>
        <vt:i4>0</vt:i4>
      </vt:variant>
      <vt:variant>
        <vt:i4>5</vt:i4>
      </vt:variant>
      <vt:variant>
        <vt:lpwstr/>
      </vt:variant>
      <vt:variant>
        <vt:lpwstr>■情報セキュリティの3要素「CIA」第2章コラム</vt:lpwstr>
      </vt:variant>
      <vt:variant>
        <vt:i4>774816018</vt:i4>
      </vt:variant>
      <vt:variant>
        <vt:i4>7056</vt:i4>
      </vt:variant>
      <vt:variant>
        <vt:i4>0</vt:i4>
      </vt:variant>
      <vt:variant>
        <vt:i4>5</vt:i4>
      </vt:variant>
      <vt:variant>
        <vt:lpwstr/>
      </vt:variant>
      <vt:variant>
        <vt:lpwstr>■情報セキュリティ事象27ー16</vt:lpwstr>
      </vt:variant>
      <vt:variant>
        <vt:i4>774750482</vt:i4>
      </vt:variant>
      <vt:variant>
        <vt:i4>7053</vt:i4>
      </vt:variant>
      <vt:variant>
        <vt:i4>0</vt:i4>
      </vt:variant>
      <vt:variant>
        <vt:i4>5</vt:i4>
      </vt:variant>
      <vt:variant>
        <vt:lpwstr/>
      </vt:variant>
      <vt:variant>
        <vt:lpwstr>■情報セキュリティ事象27ー15</vt:lpwstr>
      </vt:variant>
      <vt:variant>
        <vt:i4>518504735</vt:i4>
      </vt:variant>
      <vt:variant>
        <vt:i4>7050</vt:i4>
      </vt:variant>
      <vt:variant>
        <vt:i4>0</vt:i4>
      </vt:variant>
      <vt:variant>
        <vt:i4>5</vt:i4>
      </vt:variant>
      <vt:variant>
        <vt:lpwstr/>
      </vt:variant>
      <vt:variant>
        <vt:lpwstr>■情報セキュリティ事象18ー3ー5</vt:lpwstr>
      </vt:variant>
      <vt:variant>
        <vt:i4>516997423</vt:i4>
      </vt:variant>
      <vt:variant>
        <vt:i4>7047</vt:i4>
      </vt:variant>
      <vt:variant>
        <vt:i4>0</vt:i4>
      </vt:variant>
      <vt:variant>
        <vt:i4>5</vt:i4>
      </vt:variant>
      <vt:variant>
        <vt:lpwstr/>
      </vt:variant>
      <vt:variant>
        <vt:lpwstr>■情報セキュリティ事象18ー2ー17</vt:lpwstr>
      </vt:variant>
      <vt:variant>
        <vt:i4>518504720</vt:i4>
      </vt:variant>
      <vt:variant>
        <vt:i4>7044</vt:i4>
      </vt:variant>
      <vt:variant>
        <vt:i4>0</vt:i4>
      </vt:variant>
      <vt:variant>
        <vt:i4>5</vt:i4>
      </vt:variant>
      <vt:variant>
        <vt:lpwstr/>
      </vt:variant>
      <vt:variant>
        <vt:lpwstr>■情報セキュリティ事象16ー2ー7</vt:lpwstr>
      </vt:variant>
      <vt:variant>
        <vt:i4>773570850</vt:i4>
      </vt:variant>
      <vt:variant>
        <vt:i4>7041</vt:i4>
      </vt:variant>
      <vt:variant>
        <vt:i4>0</vt:i4>
      </vt:variant>
      <vt:variant>
        <vt:i4>5</vt:i4>
      </vt:variant>
      <vt:variant>
        <vt:lpwstr/>
      </vt:variant>
      <vt:variant>
        <vt:lpwstr>■情報セキュリティ事象16ー1</vt:lpwstr>
      </vt:variant>
      <vt:variant>
        <vt:i4>518504723</vt:i4>
      </vt:variant>
      <vt:variant>
        <vt:i4>7038</vt:i4>
      </vt:variant>
      <vt:variant>
        <vt:i4>0</vt:i4>
      </vt:variant>
      <vt:variant>
        <vt:i4>5</vt:i4>
      </vt:variant>
      <vt:variant>
        <vt:lpwstr/>
      </vt:variant>
      <vt:variant>
        <vt:lpwstr>■情報セキュリティ事象15ー2ー5</vt:lpwstr>
      </vt:variant>
      <vt:variant>
        <vt:i4>518504723</vt:i4>
      </vt:variant>
      <vt:variant>
        <vt:i4>7035</vt:i4>
      </vt:variant>
      <vt:variant>
        <vt:i4>0</vt:i4>
      </vt:variant>
      <vt:variant>
        <vt:i4>5</vt:i4>
      </vt:variant>
      <vt:variant>
        <vt:lpwstr/>
      </vt:variant>
      <vt:variant>
        <vt:lpwstr>■情報セキュリティ事象15ー2ー1</vt:lpwstr>
      </vt:variant>
      <vt:variant>
        <vt:i4>773570849</vt:i4>
      </vt:variant>
      <vt:variant>
        <vt:i4>7032</vt:i4>
      </vt:variant>
      <vt:variant>
        <vt:i4>0</vt:i4>
      </vt:variant>
      <vt:variant>
        <vt:i4>5</vt:i4>
      </vt:variant>
      <vt:variant>
        <vt:lpwstr/>
      </vt:variant>
      <vt:variant>
        <vt:lpwstr>■情報セキュリティ事象15ー1</vt:lpwstr>
      </vt:variant>
      <vt:variant>
        <vt:i4>518504721</vt:i4>
      </vt:variant>
      <vt:variant>
        <vt:i4>7029</vt:i4>
      </vt:variant>
      <vt:variant>
        <vt:i4>0</vt:i4>
      </vt:variant>
      <vt:variant>
        <vt:i4>5</vt:i4>
      </vt:variant>
      <vt:variant>
        <vt:lpwstr/>
      </vt:variant>
      <vt:variant>
        <vt:lpwstr>■情報セキュリティ事象14ー1ー2</vt:lpwstr>
      </vt:variant>
      <vt:variant>
        <vt:i4>518504724</vt:i4>
      </vt:variant>
      <vt:variant>
        <vt:i4>7026</vt:i4>
      </vt:variant>
      <vt:variant>
        <vt:i4>0</vt:i4>
      </vt:variant>
      <vt:variant>
        <vt:i4>5</vt:i4>
      </vt:variant>
      <vt:variant>
        <vt:lpwstr/>
      </vt:variant>
      <vt:variant>
        <vt:lpwstr>■情報セキュリティ事象13ー3ー2</vt:lpwstr>
      </vt:variant>
      <vt:variant>
        <vt:i4>-590608246</vt:i4>
      </vt:variant>
      <vt:variant>
        <vt:i4>7023</vt:i4>
      </vt:variant>
      <vt:variant>
        <vt:i4>0</vt:i4>
      </vt:variant>
      <vt:variant>
        <vt:i4>5</vt:i4>
      </vt:variant>
      <vt:variant>
        <vt:lpwstr/>
      </vt:variant>
      <vt:variant>
        <vt:lpwstr>■情報資産28ー1</vt:lpwstr>
      </vt:variant>
      <vt:variant>
        <vt:i4>-587396937</vt:i4>
      </vt:variant>
      <vt:variant>
        <vt:i4>7020</vt:i4>
      </vt:variant>
      <vt:variant>
        <vt:i4>0</vt:i4>
      </vt:variant>
      <vt:variant>
        <vt:i4>5</vt:i4>
      </vt:variant>
      <vt:variant>
        <vt:lpwstr/>
      </vt:variant>
      <vt:variant>
        <vt:lpwstr>■情報資産27ー21</vt:lpwstr>
      </vt:variant>
      <vt:variant>
        <vt:i4>-587921228</vt:i4>
      </vt:variant>
      <vt:variant>
        <vt:i4>7017</vt:i4>
      </vt:variant>
      <vt:variant>
        <vt:i4>0</vt:i4>
      </vt:variant>
      <vt:variant>
        <vt:i4>5</vt:i4>
      </vt:variant>
      <vt:variant>
        <vt:lpwstr/>
      </vt:variant>
      <vt:variant>
        <vt:lpwstr>■情報資産27ー19</vt:lpwstr>
      </vt:variant>
      <vt:variant>
        <vt:i4>-587528012</vt:i4>
      </vt:variant>
      <vt:variant>
        <vt:i4>7014</vt:i4>
      </vt:variant>
      <vt:variant>
        <vt:i4>0</vt:i4>
      </vt:variant>
      <vt:variant>
        <vt:i4>5</vt:i4>
      </vt:variant>
      <vt:variant>
        <vt:lpwstr/>
      </vt:variant>
      <vt:variant>
        <vt:lpwstr>■情報資産27ー17</vt:lpwstr>
      </vt:variant>
      <vt:variant>
        <vt:i4>-587659084</vt:i4>
      </vt:variant>
      <vt:variant>
        <vt:i4>7011</vt:i4>
      </vt:variant>
      <vt:variant>
        <vt:i4>0</vt:i4>
      </vt:variant>
      <vt:variant>
        <vt:i4>5</vt:i4>
      </vt:variant>
      <vt:variant>
        <vt:lpwstr/>
      </vt:variant>
      <vt:variant>
        <vt:lpwstr>■情報資産27ー15</vt:lpwstr>
      </vt:variant>
      <vt:variant>
        <vt:i4>-587331404</vt:i4>
      </vt:variant>
      <vt:variant>
        <vt:i4>7008</vt:i4>
      </vt:variant>
      <vt:variant>
        <vt:i4>0</vt:i4>
      </vt:variant>
      <vt:variant>
        <vt:i4>5</vt:i4>
      </vt:variant>
      <vt:variant>
        <vt:lpwstr/>
      </vt:variant>
      <vt:variant>
        <vt:lpwstr>■情報資産27ー12</vt:lpwstr>
      </vt:variant>
      <vt:variant>
        <vt:i4>-590608251</vt:i4>
      </vt:variant>
      <vt:variant>
        <vt:i4>7005</vt:i4>
      </vt:variant>
      <vt:variant>
        <vt:i4>0</vt:i4>
      </vt:variant>
      <vt:variant>
        <vt:i4>5</vt:i4>
      </vt:variant>
      <vt:variant>
        <vt:lpwstr/>
      </vt:variant>
      <vt:variant>
        <vt:lpwstr>■情報資産27ー8</vt:lpwstr>
      </vt:variant>
      <vt:variant>
        <vt:i4>-332396363</vt:i4>
      </vt:variant>
      <vt:variant>
        <vt:i4>7002</vt:i4>
      </vt:variant>
      <vt:variant>
        <vt:i4>0</vt:i4>
      </vt:variant>
      <vt:variant>
        <vt:i4>5</vt:i4>
      </vt:variant>
      <vt:variant>
        <vt:lpwstr/>
      </vt:variant>
      <vt:variant>
        <vt:lpwstr>■情報資産25ー2ー1</vt:lpwstr>
      </vt:variant>
      <vt:variant>
        <vt:i4>-590608250</vt:i4>
      </vt:variant>
      <vt:variant>
        <vt:i4>6999</vt:i4>
      </vt:variant>
      <vt:variant>
        <vt:i4>0</vt:i4>
      </vt:variant>
      <vt:variant>
        <vt:i4>5</vt:i4>
      </vt:variant>
      <vt:variant>
        <vt:lpwstr/>
      </vt:variant>
      <vt:variant>
        <vt:lpwstr>■情報資産24ー3</vt:lpwstr>
      </vt:variant>
      <vt:variant>
        <vt:i4>-332396365</vt:i4>
      </vt:variant>
      <vt:variant>
        <vt:i4>6996</vt:i4>
      </vt:variant>
      <vt:variant>
        <vt:i4>0</vt:i4>
      </vt:variant>
      <vt:variant>
        <vt:i4>5</vt:i4>
      </vt:variant>
      <vt:variant>
        <vt:lpwstr/>
      </vt:variant>
      <vt:variant>
        <vt:lpwstr>■情報資産23ー2ー1</vt:lpwstr>
      </vt:variant>
      <vt:variant>
        <vt:i4>-590608255</vt:i4>
      </vt:variant>
      <vt:variant>
        <vt:i4>6993</vt:i4>
      </vt:variant>
      <vt:variant>
        <vt:i4>0</vt:i4>
      </vt:variant>
      <vt:variant>
        <vt:i4>5</vt:i4>
      </vt:variant>
      <vt:variant>
        <vt:lpwstr/>
      </vt:variant>
      <vt:variant>
        <vt:lpwstr>■情報資産23ー2</vt:lpwstr>
      </vt:variant>
      <vt:variant>
        <vt:i4>-332396368</vt:i4>
      </vt:variant>
      <vt:variant>
        <vt:i4>6990</vt:i4>
      </vt:variant>
      <vt:variant>
        <vt:i4>0</vt:i4>
      </vt:variant>
      <vt:variant>
        <vt:i4>5</vt:i4>
      </vt:variant>
      <vt:variant>
        <vt:lpwstr/>
      </vt:variant>
      <vt:variant>
        <vt:lpwstr>■情報資産23ー1ー1</vt:lpwstr>
      </vt:variant>
      <vt:variant>
        <vt:i4>-166188306</vt:i4>
      </vt:variant>
      <vt:variant>
        <vt:i4>6987</vt:i4>
      </vt:variant>
      <vt:variant>
        <vt:i4>0</vt:i4>
      </vt:variant>
      <vt:variant>
        <vt:i4>5</vt:i4>
      </vt:variant>
      <vt:variant>
        <vt:lpwstr/>
      </vt:variant>
      <vt:variant>
        <vt:lpwstr>■情報資産第8編編集後記</vt:lpwstr>
      </vt:variant>
      <vt:variant>
        <vt:i4>-332396366</vt:i4>
      </vt:variant>
      <vt:variant>
        <vt:i4>6984</vt:i4>
      </vt:variant>
      <vt:variant>
        <vt:i4>0</vt:i4>
      </vt:variant>
      <vt:variant>
        <vt:i4>5</vt:i4>
      </vt:variant>
      <vt:variant>
        <vt:lpwstr/>
      </vt:variant>
      <vt:variant>
        <vt:lpwstr>■情報資産21ー1ー2</vt:lpwstr>
      </vt:variant>
      <vt:variant>
        <vt:i4>-590608253</vt:i4>
      </vt:variant>
      <vt:variant>
        <vt:i4>6981</vt:i4>
      </vt:variant>
      <vt:variant>
        <vt:i4>0</vt:i4>
      </vt:variant>
      <vt:variant>
        <vt:i4>5</vt:i4>
      </vt:variant>
      <vt:variant>
        <vt:lpwstr/>
      </vt:variant>
      <vt:variant>
        <vt:lpwstr>■情報資産21ー1</vt:lpwstr>
      </vt:variant>
      <vt:variant>
        <vt:i4>-590411637</vt:i4>
      </vt:variant>
      <vt:variant>
        <vt:i4>6978</vt:i4>
      </vt:variant>
      <vt:variant>
        <vt:i4>0</vt:i4>
      </vt:variant>
      <vt:variant>
        <vt:i4>5</vt:i4>
      </vt:variant>
      <vt:variant>
        <vt:lpwstr/>
      </vt:variant>
      <vt:variant>
        <vt:lpwstr>■情報資産19ー2</vt:lpwstr>
      </vt:variant>
      <vt:variant>
        <vt:i4>599918777</vt:i4>
      </vt:variant>
      <vt:variant>
        <vt:i4>6975</vt:i4>
      </vt:variant>
      <vt:variant>
        <vt:i4>0</vt:i4>
      </vt:variant>
      <vt:variant>
        <vt:i4>5</vt:i4>
      </vt:variant>
      <vt:variant>
        <vt:lpwstr/>
      </vt:variant>
      <vt:variant>
        <vt:lpwstr>■情報資産18ー3－5</vt:lpwstr>
      </vt:variant>
      <vt:variant>
        <vt:i4>599918777</vt:i4>
      </vt:variant>
      <vt:variant>
        <vt:i4>6972</vt:i4>
      </vt:variant>
      <vt:variant>
        <vt:i4>0</vt:i4>
      </vt:variant>
      <vt:variant>
        <vt:i4>5</vt:i4>
      </vt:variant>
      <vt:variant>
        <vt:lpwstr/>
      </vt:variant>
      <vt:variant>
        <vt:lpwstr>■情報資産18ー3－2</vt:lpwstr>
      </vt:variant>
      <vt:variant>
        <vt:i4>599918775</vt:i4>
      </vt:variant>
      <vt:variant>
        <vt:i4>6969</vt:i4>
      </vt:variant>
      <vt:variant>
        <vt:i4>0</vt:i4>
      </vt:variant>
      <vt:variant>
        <vt:i4>5</vt:i4>
      </vt:variant>
      <vt:variant>
        <vt:lpwstr/>
      </vt:variant>
      <vt:variant>
        <vt:lpwstr>■情報資産17ー2－1</vt:lpwstr>
      </vt:variant>
      <vt:variant>
        <vt:i4>599918773</vt:i4>
      </vt:variant>
      <vt:variant>
        <vt:i4>6966</vt:i4>
      </vt:variant>
      <vt:variant>
        <vt:i4>0</vt:i4>
      </vt:variant>
      <vt:variant>
        <vt:i4>5</vt:i4>
      </vt:variant>
      <vt:variant>
        <vt:lpwstr/>
      </vt:variant>
      <vt:variant>
        <vt:lpwstr>■情報資産15ー2－6</vt:lpwstr>
      </vt:variant>
      <vt:variant>
        <vt:i4>-1756478838</vt:i4>
      </vt:variant>
      <vt:variant>
        <vt:i4>6963</vt:i4>
      </vt:variant>
      <vt:variant>
        <vt:i4>0</vt:i4>
      </vt:variant>
      <vt:variant>
        <vt:i4>5</vt:i4>
      </vt:variant>
      <vt:variant>
        <vt:lpwstr/>
      </vt:variant>
      <vt:variant>
        <vt:lpwstr>■情報資産第13章コラム</vt:lpwstr>
      </vt:variant>
      <vt:variant>
        <vt:i4>599918773</vt:i4>
      </vt:variant>
      <vt:variant>
        <vt:i4>6960</vt:i4>
      </vt:variant>
      <vt:variant>
        <vt:i4>0</vt:i4>
      </vt:variant>
      <vt:variant>
        <vt:i4>5</vt:i4>
      </vt:variant>
      <vt:variant>
        <vt:lpwstr/>
      </vt:variant>
      <vt:variant>
        <vt:lpwstr>■情報資産13ー4－2</vt:lpwstr>
      </vt:variant>
      <vt:variant>
        <vt:i4>599918771</vt:i4>
      </vt:variant>
      <vt:variant>
        <vt:i4>6957</vt:i4>
      </vt:variant>
      <vt:variant>
        <vt:i4>0</vt:i4>
      </vt:variant>
      <vt:variant>
        <vt:i4>5</vt:i4>
      </vt:variant>
      <vt:variant>
        <vt:lpwstr/>
      </vt:variant>
      <vt:variant>
        <vt:lpwstr>■情報資産13ー2－5</vt:lpwstr>
      </vt:variant>
      <vt:variant>
        <vt:i4>599918771</vt:i4>
      </vt:variant>
      <vt:variant>
        <vt:i4>6954</vt:i4>
      </vt:variant>
      <vt:variant>
        <vt:i4>0</vt:i4>
      </vt:variant>
      <vt:variant>
        <vt:i4>5</vt:i4>
      </vt:variant>
      <vt:variant>
        <vt:lpwstr/>
      </vt:variant>
      <vt:variant>
        <vt:lpwstr>■情報資産13ー2－4</vt:lpwstr>
      </vt:variant>
      <vt:variant>
        <vt:i4>599918771</vt:i4>
      </vt:variant>
      <vt:variant>
        <vt:i4>6951</vt:i4>
      </vt:variant>
      <vt:variant>
        <vt:i4>0</vt:i4>
      </vt:variant>
      <vt:variant>
        <vt:i4>5</vt:i4>
      </vt:variant>
      <vt:variant>
        <vt:lpwstr/>
      </vt:variant>
      <vt:variant>
        <vt:lpwstr>■情報資産13ー2－3</vt:lpwstr>
      </vt:variant>
      <vt:variant>
        <vt:i4>-166188320</vt:i4>
      </vt:variant>
      <vt:variant>
        <vt:i4>6948</vt:i4>
      </vt:variant>
      <vt:variant>
        <vt:i4>0</vt:i4>
      </vt:variant>
      <vt:variant>
        <vt:i4>5</vt:i4>
      </vt:variant>
      <vt:variant>
        <vt:lpwstr/>
      </vt:variant>
      <vt:variant>
        <vt:lpwstr>■情報資産第6編編集後記</vt:lpwstr>
      </vt:variant>
      <vt:variant>
        <vt:i4>-332199758</vt:i4>
      </vt:variant>
      <vt:variant>
        <vt:i4>6945</vt:i4>
      </vt:variant>
      <vt:variant>
        <vt:i4>0</vt:i4>
      </vt:variant>
      <vt:variant>
        <vt:i4>5</vt:i4>
      </vt:variant>
      <vt:variant>
        <vt:lpwstr/>
      </vt:variant>
      <vt:variant>
        <vt:lpwstr>■情報資産12ー2ー3</vt:lpwstr>
      </vt:variant>
      <vt:variant>
        <vt:i4>-332199758</vt:i4>
      </vt:variant>
      <vt:variant>
        <vt:i4>6942</vt:i4>
      </vt:variant>
      <vt:variant>
        <vt:i4>0</vt:i4>
      </vt:variant>
      <vt:variant>
        <vt:i4>5</vt:i4>
      </vt:variant>
      <vt:variant>
        <vt:lpwstr/>
      </vt:variant>
      <vt:variant>
        <vt:lpwstr>■情報資産12ー2ー2</vt:lpwstr>
      </vt:variant>
      <vt:variant>
        <vt:i4>-332199759</vt:i4>
      </vt:variant>
      <vt:variant>
        <vt:i4>6939</vt:i4>
      </vt:variant>
      <vt:variant>
        <vt:i4>0</vt:i4>
      </vt:variant>
      <vt:variant>
        <vt:i4>5</vt:i4>
      </vt:variant>
      <vt:variant>
        <vt:lpwstr/>
      </vt:variant>
      <vt:variant>
        <vt:lpwstr>■情報資産12ー1ー2</vt:lpwstr>
      </vt:variant>
      <vt:variant>
        <vt:i4>-332199759</vt:i4>
      </vt:variant>
      <vt:variant>
        <vt:i4>6936</vt:i4>
      </vt:variant>
      <vt:variant>
        <vt:i4>0</vt:i4>
      </vt:variant>
      <vt:variant>
        <vt:i4>5</vt:i4>
      </vt:variant>
      <vt:variant>
        <vt:lpwstr/>
      </vt:variant>
      <vt:variant>
        <vt:lpwstr>■情報資産12ー1ー1</vt:lpwstr>
      </vt:variant>
      <vt:variant>
        <vt:i4>-332199754</vt:i4>
      </vt:variant>
      <vt:variant>
        <vt:i4>6933</vt:i4>
      </vt:variant>
      <vt:variant>
        <vt:i4>0</vt:i4>
      </vt:variant>
      <vt:variant>
        <vt:i4>5</vt:i4>
      </vt:variant>
      <vt:variant>
        <vt:lpwstr/>
      </vt:variant>
      <vt:variant>
        <vt:lpwstr>■情報資産11ー5ー1</vt:lpwstr>
      </vt:variant>
      <vt:variant>
        <vt:i4>-332199760</vt:i4>
      </vt:variant>
      <vt:variant>
        <vt:i4>6930</vt:i4>
      </vt:variant>
      <vt:variant>
        <vt:i4>0</vt:i4>
      </vt:variant>
      <vt:variant>
        <vt:i4>5</vt:i4>
      </vt:variant>
      <vt:variant>
        <vt:lpwstr/>
      </vt:variant>
      <vt:variant>
        <vt:lpwstr>■情報資産11ー3ー1</vt:lpwstr>
      </vt:variant>
      <vt:variant>
        <vt:i4>-334940082</vt:i4>
      </vt:variant>
      <vt:variant>
        <vt:i4>6927</vt:i4>
      </vt:variant>
      <vt:variant>
        <vt:i4>0</vt:i4>
      </vt:variant>
      <vt:variant>
        <vt:i4>5</vt:i4>
      </vt:variant>
      <vt:variant>
        <vt:lpwstr/>
      </vt:variant>
      <vt:variant>
        <vt:lpwstr>■情報資産9ー2</vt:lpwstr>
      </vt:variant>
      <vt:variant>
        <vt:i4>-331741006</vt:i4>
      </vt:variant>
      <vt:variant>
        <vt:i4>6924</vt:i4>
      </vt:variant>
      <vt:variant>
        <vt:i4>0</vt:i4>
      </vt:variant>
      <vt:variant>
        <vt:i4>5</vt:i4>
      </vt:variant>
      <vt:variant>
        <vt:lpwstr/>
      </vt:variant>
      <vt:variant>
        <vt:lpwstr>■情報資産8ー1ー1</vt:lpwstr>
      </vt:variant>
      <vt:variant>
        <vt:i4>-332003150</vt:i4>
      </vt:variant>
      <vt:variant>
        <vt:i4>6921</vt:i4>
      </vt:variant>
      <vt:variant>
        <vt:i4>0</vt:i4>
      </vt:variant>
      <vt:variant>
        <vt:i4>5</vt:i4>
      </vt:variant>
      <vt:variant>
        <vt:lpwstr/>
      </vt:variant>
      <vt:variant>
        <vt:lpwstr>■情報資産7ー1ー2</vt:lpwstr>
      </vt:variant>
      <vt:variant>
        <vt:i4>-335333298</vt:i4>
      </vt:variant>
      <vt:variant>
        <vt:i4>6918</vt:i4>
      </vt:variant>
      <vt:variant>
        <vt:i4>0</vt:i4>
      </vt:variant>
      <vt:variant>
        <vt:i4>5</vt:i4>
      </vt:variant>
      <vt:variant>
        <vt:lpwstr/>
      </vt:variant>
      <vt:variant>
        <vt:lpwstr>■情報資産2ー3</vt:lpwstr>
      </vt:variant>
      <vt:variant>
        <vt:i4>-331954365</vt:i4>
      </vt:variant>
      <vt:variant>
        <vt:i4>6915</vt:i4>
      </vt:variant>
      <vt:variant>
        <vt:i4>0</vt:i4>
      </vt:variant>
      <vt:variant>
        <vt:i4>5</vt:i4>
      </vt:variant>
      <vt:variant>
        <vt:lpwstr/>
      </vt:variant>
      <vt:variant>
        <vt:lpwstr>■情報資産2ー2－4</vt:lpwstr>
      </vt:variant>
      <vt:variant>
        <vt:i4>2500032</vt:i4>
      </vt:variant>
      <vt:variant>
        <vt:i4>6912</vt:i4>
      </vt:variant>
      <vt:variant>
        <vt:i4>0</vt:i4>
      </vt:variant>
      <vt:variant>
        <vt:i4>5</vt:i4>
      </vt:variant>
      <vt:variant>
        <vt:lpwstr/>
      </vt:variant>
      <vt:variant>
        <vt:lpwstr>■シャドーIT18ー3ー2</vt:lpwstr>
      </vt:variant>
      <vt:variant>
        <vt:i4>2500047</vt:i4>
      </vt:variant>
      <vt:variant>
        <vt:i4>6909</vt:i4>
      </vt:variant>
      <vt:variant>
        <vt:i4>0</vt:i4>
      </vt:variant>
      <vt:variant>
        <vt:i4>5</vt:i4>
      </vt:variant>
      <vt:variant>
        <vt:lpwstr/>
      </vt:variant>
      <vt:variant>
        <vt:lpwstr>■シャドーIT17ー3ー1</vt:lpwstr>
      </vt:variant>
      <vt:variant>
        <vt:i4>4793728</vt:i4>
      </vt:variant>
      <vt:variant>
        <vt:i4>6906</vt:i4>
      </vt:variant>
      <vt:variant>
        <vt:i4>0</vt:i4>
      </vt:variant>
      <vt:variant>
        <vt:i4>5</vt:i4>
      </vt:variant>
      <vt:variant>
        <vt:lpwstr/>
      </vt:variant>
      <vt:variant>
        <vt:lpwstr>■ジャーニーマップ20ー1ー1</vt:lpwstr>
      </vt:variant>
      <vt:variant>
        <vt:i4>1415552055</vt:i4>
      </vt:variant>
      <vt:variant>
        <vt:i4>6903</vt:i4>
      </vt:variant>
      <vt:variant>
        <vt:i4>0</vt:i4>
      </vt:variant>
      <vt:variant>
        <vt:i4>5</vt:i4>
      </vt:variant>
      <vt:variant>
        <vt:lpwstr/>
      </vt:variant>
      <vt:variant>
        <vt:lpwstr>■磁気データ消去装置18ー2ー9</vt:lpwstr>
      </vt:variant>
      <vt:variant>
        <vt:i4>2500066</vt:i4>
      </vt:variant>
      <vt:variant>
        <vt:i4>6900</vt:i4>
      </vt:variant>
      <vt:variant>
        <vt:i4>0</vt:i4>
      </vt:variant>
      <vt:variant>
        <vt:i4>5</vt:i4>
      </vt:variant>
      <vt:variant>
        <vt:lpwstr/>
      </vt:variant>
      <vt:variant>
        <vt:lpwstr>■サポートユーティリティ27ー17</vt:lpwstr>
      </vt:variant>
      <vt:variant>
        <vt:i4>1250589</vt:i4>
      </vt:variant>
      <vt:variant>
        <vt:i4>6897</vt:i4>
      </vt:variant>
      <vt:variant>
        <vt:i4>0</vt:i4>
      </vt:variant>
      <vt:variant>
        <vt:i4>5</vt:i4>
      </vt:variant>
      <vt:variant>
        <vt:lpwstr/>
      </vt:variant>
      <vt:variant>
        <vt:lpwstr>■サポートユーティリティ17ー2ー6</vt:lpwstr>
      </vt:variant>
      <vt:variant>
        <vt:i4>2500065</vt:i4>
      </vt:variant>
      <vt:variant>
        <vt:i4>6894</vt:i4>
      </vt:variant>
      <vt:variant>
        <vt:i4>0</vt:i4>
      </vt:variant>
      <vt:variant>
        <vt:i4>5</vt:i4>
      </vt:variant>
      <vt:variant>
        <vt:lpwstr/>
      </vt:variant>
      <vt:variant>
        <vt:lpwstr>■サポートユーティリティ17ー1</vt:lpwstr>
      </vt:variant>
      <vt:variant>
        <vt:i4>1447197</vt:i4>
      </vt:variant>
      <vt:variant>
        <vt:i4>6891</vt:i4>
      </vt:variant>
      <vt:variant>
        <vt:i4>0</vt:i4>
      </vt:variant>
      <vt:variant>
        <vt:i4>5</vt:i4>
      </vt:variant>
      <vt:variant>
        <vt:lpwstr/>
      </vt:variant>
      <vt:variant>
        <vt:lpwstr>■サポートユーティリティ15ー2ー1</vt:lpwstr>
      </vt:variant>
      <vt:variant>
        <vt:i4>1185053</vt:i4>
      </vt:variant>
      <vt:variant>
        <vt:i4>6888</vt:i4>
      </vt:variant>
      <vt:variant>
        <vt:i4>0</vt:i4>
      </vt:variant>
      <vt:variant>
        <vt:i4>5</vt:i4>
      </vt:variant>
      <vt:variant>
        <vt:lpwstr/>
      </vt:variant>
      <vt:variant>
        <vt:lpwstr>■サポートユーティリティ13ー3ー2</vt:lpwstr>
      </vt:variant>
      <vt:variant>
        <vt:i4>815670657</vt:i4>
      </vt:variant>
      <vt:variant>
        <vt:i4>6885</vt:i4>
      </vt:variant>
      <vt:variant>
        <vt:i4>0</vt:i4>
      </vt:variant>
      <vt:variant>
        <vt:i4>5</vt:i4>
      </vt:variant>
      <vt:variant>
        <vt:lpwstr/>
      </vt:variant>
      <vt:variant>
        <vt:lpwstr>■サプライチェーン27ー11</vt:lpwstr>
      </vt:variant>
      <vt:variant>
        <vt:i4>816784816</vt:i4>
      </vt:variant>
      <vt:variant>
        <vt:i4>6882</vt:i4>
      </vt:variant>
      <vt:variant>
        <vt:i4>0</vt:i4>
      </vt:variant>
      <vt:variant>
        <vt:i4>5</vt:i4>
      </vt:variant>
      <vt:variant>
        <vt:lpwstr/>
      </vt:variant>
      <vt:variant>
        <vt:lpwstr>■サプライチェーン27ー5</vt:lpwstr>
      </vt:variant>
      <vt:variant>
        <vt:i4>816784816</vt:i4>
      </vt:variant>
      <vt:variant>
        <vt:i4>6879</vt:i4>
      </vt:variant>
      <vt:variant>
        <vt:i4>0</vt:i4>
      </vt:variant>
      <vt:variant>
        <vt:i4>5</vt:i4>
      </vt:variant>
      <vt:variant>
        <vt:lpwstr/>
      </vt:variant>
      <vt:variant>
        <vt:lpwstr>■サプライチェーン27ー3</vt:lpwstr>
      </vt:variant>
      <vt:variant>
        <vt:i4>5252487</vt:i4>
      </vt:variant>
      <vt:variant>
        <vt:i4>6876</vt:i4>
      </vt:variant>
      <vt:variant>
        <vt:i4>0</vt:i4>
      </vt:variant>
      <vt:variant>
        <vt:i4>5</vt:i4>
      </vt:variant>
      <vt:variant>
        <vt:lpwstr/>
      </vt:variant>
      <vt:variant>
        <vt:lpwstr>■サプライチェーン13ー3ー2</vt:lpwstr>
      </vt:variant>
      <vt:variant>
        <vt:i4>5252483</vt:i4>
      </vt:variant>
      <vt:variant>
        <vt:i4>6873</vt:i4>
      </vt:variant>
      <vt:variant>
        <vt:i4>0</vt:i4>
      </vt:variant>
      <vt:variant>
        <vt:i4>5</vt:i4>
      </vt:variant>
      <vt:variant>
        <vt:lpwstr/>
      </vt:variant>
      <vt:variant>
        <vt:lpwstr>■サプライチェーン11ー5ー2</vt:lpwstr>
      </vt:variant>
      <vt:variant>
        <vt:i4>5252483</vt:i4>
      </vt:variant>
      <vt:variant>
        <vt:i4>6870</vt:i4>
      </vt:variant>
      <vt:variant>
        <vt:i4>0</vt:i4>
      </vt:variant>
      <vt:variant>
        <vt:i4>5</vt:i4>
      </vt:variant>
      <vt:variant>
        <vt:lpwstr/>
      </vt:variant>
      <vt:variant>
        <vt:lpwstr>■サプライチェーン11ー5ー1</vt:lpwstr>
      </vt:variant>
      <vt:variant>
        <vt:i4>816588214</vt:i4>
      </vt:variant>
      <vt:variant>
        <vt:i4>6867</vt:i4>
      </vt:variant>
      <vt:variant>
        <vt:i4>0</vt:i4>
      </vt:variant>
      <vt:variant>
        <vt:i4>5</vt:i4>
      </vt:variant>
      <vt:variant>
        <vt:lpwstr/>
      </vt:variant>
      <vt:variant>
        <vt:lpwstr>■サプライチェーン11ー4</vt:lpwstr>
      </vt:variant>
      <vt:variant>
        <vt:i4>5252485</vt:i4>
      </vt:variant>
      <vt:variant>
        <vt:i4>6864</vt:i4>
      </vt:variant>
      <vt:variant>
        <vt:i4>0</vt:i4>
      </vt:variant>
      <vt:variant>
        <vt:i4>5</vt:i4>
      </vt:variant>
      <vt:variant>
        <vt:lpwstr/>
      </vt:variant>
      <vt:variant>
        <vt:lpwstr>■サプライチェーン11ー3ー2</vt:lpwstr>
      </vt:variant>
      <vt:variant>
        <vt:i4>5252485</vt:i4>
      </vt:variant>
      <vt:variant>
        <vt:i4>6861</vt:i4>
      </vt:variant>
      <vt:variant>
        <vt:i4>0</vt:i4>
      </vt:variant>
      <vt:variant>
        <vt:i4>5</vt:i4>
      </vt:variant>
      <vt:variant>
        <vt:lpwstr/>
      </vt:variant>
      <vt:variant>
        <vt:lpwstr>■サプライチェーン11ー3ー1</vt:lpwstr>
      </vt:variant>
      <vt:variant>
        <vt:i4>494077909</vt:i4>
      </vt:variant>
      <vt:variant>
        <vt:i4>6858</vt:i4>
      </vt:variant>
      <vt:variant>
        <vt:i4>0</vt:i4>
      </vt:variant>
      <vt:variant>
        <vt:i4>5</vt:i4>
      </vt:variant>
      <vt:variant>
        <vt:lpwstr/>
      </vt:variant>
      <vt:variant>
        <vt:lpwstr>■サプライチェーン第6章編集後記</vt:lpwstr>
      </vt:variant>
      <vt:variant>
        <vt:i4>5645703</vt:i4>
      </vt:variant>
      <vt:variant>
        <vt:i4>6855</vt:i4>
      </vt:variant>
      <vt:variant>
        <vt:i4>0</vt:i4>
      </vt:variant>
      <vt:variant>
        <vt:i4>5</vt:i4>
      </vt:variant>
      <vt:variant>
        <vt:lpwstr/>
      </vt:variant>
      <vt:variant>
        <vt:lpwstr>■サプライチェーン6ー3ー2</vt:lpwstr>
      </vt:variant>
      <vt:variant>
        <vt:i4>5318023</vt:i4>
      </vt:variant>
      <vt:variant>
        <vt:i4>6852</vt:i4>
      </vt:variant>
      <vt:variant>
        <vt:i4>0</vt:i4>
      </vt:variant>
      <vt:variant>
        <vt:i4>5</vt:i4>
      </vt:variant>
      <vt:variant>
        <vt:lpwstr/>
      </vt:variant>
      <vt:variant>
        <vt:lpwstr>■サプライチェーン6ー2ー4</vt:lpwstr>
      </vt:variant>
      <vt:variant>
        <vt:i4>5711239</vt:i4>
      </vt:variant>
      <vt:variant>
        <vt:i4>6849</vt:i4>
      </vt:variant>
      <vt:variant>
        <vt:i4>0</vt:i4>
      </vt:variant>
      <vt:variant>
        <vt:i4>5</vt:i4>
      </vt:variant>
      <vt:variant>
        <vt:lpwstr/>
      </vt:variant>
      <vt:variant>
        <vt:lpwstr>■サプライチェーン6ー1ー1</vt:lpwstr>
      </vt:variant>
      <vt:variant>
        <vt:i4>5645703</vt:i4>
      </vt:variant>
      <vt:variant>
        <vt:i4>6846</vt:i4>
      </vt:variant>
      <vt:variant>
        <vt:i4>0</vt:i4>
      </vt:variant>
      <vt:variant>
        <vt:i4>5</vt:i4>
      </vt:variant>
      <vt:variant>
        <vt:lpwstr/>
      </vt:variant>
      <vt:variant>
        <vt:lpwstr>■サプライチェーン5ー3ー1</vt:lpwstr>
      </vt:variant>
      <vt:variant>
        <vt:i4>5383559</vt:i4>
      </vt:variant>
      <vt:variant>
        <vt:i4>6843</vt:i4>
      </vt:variant>
      <vt:variant>
        <vt:i4>0</vt:i4>
      </vt:variant>
      <vt:variant>
        <vt:i4>5</vt:i4>
      </vt:variant>
      <vt:variant>
        <vt:lpwstr/>
      </vt:variant>
      <vt:variant>
        <vt:lpwstr>■サプライチェーン5ー2ー4</vt:lpwstr>
      </vt:variant>
      <vt:variant>
        <vt:i4>5645703</vt:i4>
      </vt:variant>
      <vt:variant>
        <vt:i4>6840</vt:i4>
      </vt:variant>
      <vt:variant>
        <vt:i4>0</vt:i4>
      </vt:variant>
      <vt:variant>
        <vt:i4>5</vt:i4>
      </vt:variant>
      <vt:variant>
        <vt:lpwstr/>
      </vt:variant>
      <vt:variant>
        <vt:lpwstr>■サプライチェーン5ー1ー3</vt:lpwstr>
      </vt:variant>
      <vt:variant>
        <vt:i4>5580167</vt:i4>
      </vt:variant>
      <vt:variant>
        <vt:i4>6837</vt:i4>
      </vt:variant>
      <vt:variant>
        <vt:i4>0</vt:i4>
      </vt:variant>
      <vt:variant>
        <vt:i4>5</vt:i4>
      </vt:variant>
      <vt:variant>
        <vt:lpwstr/>
      </vt:variant>
      <vt:variant>
        <vt:lpwstr>■サプライチェーン4ー2ー2</vt:lpwstr>
      </vt:variant>
      <vt:variant>
        <vt:i4>5645703</vt:i4>
      </vt:variant>
      <vt:variant>
        <vt:i4>6834</vt:i4>
      </vt:variant>
      <vt:variant>
        <vt:i4>0</vt:i4>
      </vt:variant>
      <vt:variant>
        <vt:i4>5</vt:i4>
      </vt:variant>
      <vt:variant>
        <vt:lpwstr/>
      </vt:variant>
      <vt:variant>
        <vt:lpwstr>■サプライチェーン4ー2ー1</vt:lpwstr>
      </vt:variant>
      <vt:variant>
        <vt:i4>5645703</vt:i4>
      </vt:variant>
      <vt:variant>
        <vt:i4>6831</vt:i4>
      </vt:variant>
      <vt:variant>
        <vt:i4>0</vt:i4>
      </vt:variant>
      <vt:variant>
        <vt:i4>5</vt:i4>
      </vt:variant>
      <vt:variant>
        <vt:lpwstr/>
      </vt:variant>
      <vt:variant>
        <vt:lpwstr>■サプライチェーン4ー1ー2</vt:lpwstr>
      </vt:variant>
      <vt:variant>
        <vt:i4>5580167</vt:i4>
      </vt:variant>
      <vt:variant>
        <vt:i4>6828</vt:i4>
      </vt:variant>
      <vt:variant>
        <vt:i4>0</vt:i4>
      </vt:variant>
      <vt:variant>
        <vt:i4>5</vt:i4>
      </vt:variant>
      <vt:variant>
        <vt:lpwstr/>
      </vt:variant>
      <vt:variant>
        <vt:lpwstr>■サプライチェーン4ー1ー1</vt:lpwstr>
      </vt:variant>
      <vt:variant>
        <vt:i4>5383559</vt:i4>
      </vt:variant>
      <vt:variant>
        <vt:i4>6825</vt:i4>
      </vt:variant>
      <vt:variant>
        <vt:i4>0</vt:i4>
      </vt:variant>
      <vt:variant>
        <vt:i4>5</vt:i4>
      </vt:variant>
      <vt:variant>
        <vt:lpwstr/>
      </vt:variant>
      <vt:variant>
        <vt:lpwstr>■サプライチェーン3ー2ー2</vt:lpwstr>
      </vt:variant>
      <vt:variant>
        <vt:i4>-1261534866</vt:i4>
      </vt:variant>
      <vt:variant>
        <vt:i4>6822</vt:i4>
      </vt:variant>
      <vt:variant>
        <vt:i4>0</vt:i4>
      </vt:variant>
      <vt:variant>
        <vt:i4>5</vt:i4>
      </vt:variant>
      <vt:variant>
        <vt:lpwstr/>
      </vt:variant>
      <vt:variant>
        <vt:lpwstr>■サイバー・フィジカル・セキュリティ対策フレームワーク（CPSF）27ー11</vt:lpwstr>
      </vt:variant>
      <vt:variant>
        <vt:i4>-1258520231</vt:i4>
      </vt:variant>
      <vt:variant>
        <vt:i4>6819</vt:i4>
      </vt:variant>
      <vt:variant>
        <vt:i4>0</vt:i4>
      </vt:variant>
      <vt:variant>
        <vt:i4>5</vt:i4>
      </vt:variant>
      <vt:variant>
        <vt:lpwstr/>
      </vt:variant>
      <vt:variant>
        <vt:lpwstr>■サイバー・フィジカル・セキュリティ対策フレームワーク（CPSF）11ー4</vt:lpwstr>
      </vt:variant>
      <vt:variant>
        <vt:i4>-2080341656</vt:i4>
      </vt:variant>
      <vt:variant>
        <vt:i4>6816</vt:i4>
      </vt:variant>
      <vt:variant>
        <vt:i4>0</vt:i4>
      </vt:variant>
      <vt:variant>
        <vt:i4>5</vt:i4>
      </vt:variant>
      <vt:variant>
        <vt:lpwstr/>
      </vt:variant>
      <vt:variant>
        <vt:lpwstr>■サイバー・フィジカル・セキュリティ対策フレームワーク（CPSF）11ー1ー2</vt:lpwstr>
      </vt:variant>
      <vt:variant>
        <vt:i4>-2080341656</vt:i4>
      </vt:variant>
      <vt:variant>
        <vt:i4>6813</vt:i4>
      </vt:variant>
      <vt:variant>
        <vt:i4>0</vt:i4>
      </vt:variant>
      <vt:variant>
        <vt:i4>5</vt:i4>
      </vt:variant>
      <vt:variant>
        <vt:lpwstr/>
      </vt:variant>
      <vt:variant>
        <vt:lpwstr>■サイバー・フィジカル・セキュリティ対策フレームワーク（CPSF）11ー1ー1</vt:lpwstr>
      </vt:variant>
      <vt:variant>
        <vt:i4>-2077183596</vt:i4>
      </vt:variant>
      <vt:variant>
        <vt:i4>6810</vt:i4>
      </vt:variant>
      <vt:variant>
        <vt:i4>0</vt:i4>
      </vt:variant>
      <vt:variant>
        <vt:i4>5</vt:i4>
      </vt:variant>
      <vt:variant>
        <vt:lpwstr/>
      </vt:variant>
      <vt:variant>
        <vt:lpwstr>■サイバー・フィジカル・セキュリティ対策フレームワーク（CPSF）2ー3</vt:lpwstr>
      </vt:variant>
      <vt:variant>
        <vt:i4>1645568065</vt:i4>
      </vt:variant>
      <vt:variant>
        <vt:i4>6807</vt:i4>
      </vt:variant>
      <vt:variant>
        <vt:i4>0</vt:i4>
      </vt:variant>
      <vt:variant>
        <vt:i4>5</vt:i4>
      </vt:variant>
      <vt:variant>
        <vt:lpwstr/>
      </vt:variant>
      <vt:variant>
        <vt:lpwstr>■サイバーセキュリティ戦略28ー1</vt:lpwstr>
      </vt:variant>
      <vt:variant>
        <vt:i4>1645568078</vt:i4>
      </vt:variant>
      <vt:variant>
        <vt:i4>6804</vt:i4>
      </vt:variant>
      <vt:variant>
        <vt:i4>0</vt:i4>
      </vt:variant>
      <vt:variant>
        <vt:i4>5</vt:i4>
      </vt:variant>
      <vt:variant>
        <vt:lpwstr/>
      </vt:variant>
      <vt:variant>
        <vt:lpwstr>■サイバーセキュリティ戦略27ー4</vt:lpwstr>
      </vt:variant>
      <vt:variant>
        <vt:i4>1645568079</vt:i4>
      </vt:variant>
      <vt:variant>
        <vt:i4>6801</vt:i4>
      </vt:variant>
      <vt:variant>
        <vt:i4>0</vt:i4>
      </vt:variant>
      <vt:variant>
        <vt:i4>5</vt:i4>
      </vt:variant>
      <vt:variant>
        <vt:lpwstr/>
      </vt:variant>
      <vt:variant>
        <vt:lpwstr>■サイバーセキュリティ戦略26ー2</vt:lpwstr>
      </vt:variant>
      <vt:variant>
        <vt:i4>1645568079</vt:i4>
      </vt:variant>
      <vt:variant>
        <vt:i4>6798</vt:i4>
      </vt:variant>
      <vt:variant>
        <vt:i4>0</vt:i4>
      </vt:variant>
      <vt:variant>
        <vt:i4>5</vt:i4>
      </vt:variant>
      <vt:variant>
        <vt:lpwstr/>
      </vt:variant>
      <vt:variant>
        <vt:lpwstr>■サイバーセキュリティ戦略26ー1</vt:lpwstr>
      </vt:variant>
      <vt:variant>
        <vt:i4>1391222905</vt:i4>
      </vt:variant>
      <vt:variant>
        <vt:i4>6795</vt:i4>
      </vt:variant>
      <vt:variant>
        <vt:i4>0</vt:i4>
      </vt:variant>
      <vt:variant>
        <vt:i4>5</vt:i4>
      </vt:variant>
      <vt:variant>
        <vt:lpwstr/>
      </vt:variant>
      <vt:variant>
        <vt:lpwstr>■サイバーセキュリティ戦略4ー1ー2</vt:lpwstr>
      </vt:variant>
      <vt:variant>
        <vt:i4>1391419513</vt:i4>
      </vt:variant>
      <vt:variant>
        <vt:i4>6792</vt:i4>
      </vt:variant>
      <vt:variant>
        <vt:i4>0</vt:i4>
      </vt:variant>
      <vt:variant>
        <vt:i4>5</vt:i4>
      </vt:variant>
      <vt:variant>
        <vt:lpwstr/>
      </vt:variant>
      <vt:variant>
        <vt:lpwstr>■サイバーセキュリティ戦略4ー1ー1</vt:lpwstr>
      </vt:variant>
      <vt:variant>
        <vt:i4>1390301317</vt:i4>
      </vt:variant>
      <vt:variant>
        <vt:i4>6789</vt:i4>
      </vt:variant>
      <vt:variant>
        <vt:i4>0</vt:i4>
      </vt:variant>
      <vt:variant>
        <vt:i4>5</vt:i4>
      </vt:variant>
      <vt:variant>
        <vt:lpwstr/>
      </vt:variant>
      <vt:variant>
        <vt:lpwstr>■サイバーセキュリティ戦略4ー1</vt:lpwstr>
      </vt:variant>
      <vt:variant>
        <vt:i4>1389973637</vt:i4>
      </vt:variant>
      <vt:variant>
        <vt:i4>6786</vt:i4>
      </vt:variant>
      <vt:variant>
        <vt:i4>0</vt:i4>
      </vt:variant>
      <vt:variant>
        <vt:i4>5</vt:i4>
      </vt:variant>
      <vt:variant>
        <vt:lpwstr/>
      </vt:variant>
      <vt:variant>
        <vt:lpwstr>■サイバーセキュリティ戦略3ー1</vt:lpwstr>
      </vt:variant>
      <vt:variant>
        <vt:i4>1390039173</vt:i4>
      </vt:variant>
      <vt:variant>
        <vt:i4>6783</vt:i4>
      </vt:variant>
      <vt:variant>
        <vt:i4>0</vt:i4>
      </vt:variant>
      <vt:variant>
        <vt:i4>5</vt:i4>
      </vt:variant>
      <vt:variant>
        <vt:lpwstr/>
      </vt:variant>
      <vt:variant>
        <vt:lpwstr>■サイバーセキュリティ戦略2ー3</vt:lpwstr>
      </vt:variant>
      <vt:variant>
        <vt:i4>-1434688846</vt:i4>
      </vt:variant>
      <vt:variant>
        <vt:i4>6780</vt:i4>
      </vt:variant>
      <vt:variant>
        <vt:i4>0</vt:i4>
      </vt:variant>
      <vt:variant>
        <vt:i4>5</vt:i4>
      </vt:variant>
      <vt:variant>
        <vt:lpwstr/>
      </vt:variant>
      <vt:variant>
        <vt:lpwstr>サイバーセキュリティお助け隊サービス制度5ー1ー2</vt:lpwstr>
      </vt:variant>
      <vt:variant>
        <vt:i4>1435517251</vt:i4>
      </vt:variant>
      <vt:variant>
        <vt:i4>6777</vt:i4>
      </vt:variant>
      <vt:variant>
        <vt:i4>0</vt:i4>
      </vt:variant>
      <vt:variant>
        <vt:i4>5</vt:i4>
      </vt:variant>
      <vt:variant>
        <vt:lpwstr/>
      </vt:variant>
      <vt:variant>
        <vt:lpwstr>■サイバー攻撃28ー1</vt:lpwstr>
      </vt:variant>
      <vt:variant>
        <vt:i4>1436893566</vt:i4>
      </vt:variant>
      <vt:variant>
        <vt:i4>6774</vt:i4>
      </vt:variant>
      <vt:variant>
        <vt:i4>0</vt:i4>
      </vt:variant>
      <vt:variant>
        <vt:i4>5</vt:i4>
      </vt:variant>
      <vt:variant>
        <vt:lpwstr/>
      </vt:variant>
      <vt:variant>
        <vt:lpwstr>■サイバー攻撃27ー25</vt:lpwstr>
      </vt:variant>
      <vt:variant>
        <vt:i4>1437155709</vt:i4>
      </vt:variant>
      <vt:variant>
        <vt:i4>6771</vt:i4>
      </vt:variant>
      <vt:variant>
        <vt:i4>0</vt:i4>
      </vt:variant>
      <vt:variant>
        <vt:i4>5</vt:i4>
      </vt:variant>
      <vt:variant>
        <vt:lpwstr/>
      </vt:variant>
      <vt:variant>
        <vt:lpwstr>■サイバー攻撃27ー19</vt:lpwstr>
      </vt:variant>
      <vt:variant>
        <vt:i4>1436631421</vt:i4>
      </vt:variant>
      <vt:variant>
        <vt:i4>6768</vt:i4>
      </vt:variant>
      <vt:variant>
        <vt:i4>0</vt:i4>
      </vt:variant>
      <vt:variant>
        <vt:i4>5</vt:i4>
      </vt:variant>
      <vt:variant>
        <vt:lpwstr/>
      </vt:variant>
      <vt:variant>
        <vt:lpwstr>■サイバー攻撃27ー11</vt:lpwstr>
      </vt:variant>
      <vt:variant>
        <vt:i4>1435517260</vt:i4>
      </vt:variant>
      <vt:variant>
        <vt:i4>6765</vt:i4>
      </vt:variant>
      <vt:variant>
        <vt:i4>0</vt:i4>
      </vt:variant>
      <vt:variant>
        <vt:i4>5</vt:i4>
      </vt:variant>
      <vt:variant>
        <vt:lpwstr/>
      </vt:variant>
      <vt:variant>
        <vt:lpwstr>■サイバー攻撃27ー6</vt:lpwstr>
      </vt:variant>
      <vt:variant>
        <vt:i4>1435517260</vt:i4>
      </vt:variant>
      <vt:variant>
        <vt:i4>6762</vt:i4>
      </vt:variant>
      <vt:variant>
        <vt:i4>0</vt:i4>
      </vt:variant>
      <vt:variant>
        <vt:i4>5</vt:i4>
      </vt:variant>
      <vt:variant>
        <vt:lpwstr/>
      </vt:variant>
      <vt:variant>
        <vt:lpwstr>■サイバー攻撃27ー5</vt:lpwstr>
      </vt:variant>
      <vt:variant>
        <vt:i4>1435517260</vt:i4>
      </vt:variant>
      <vt:variant>
        <vt:i4>6759</vt:i4>
      </vt:variant>
      <vt:variant>
        <vt:i4>0</vt:i4>
      </vt:variant>
      <vt:variant>
        <vt:i4>5</vt:i4>
      </vt:variant>
      <vt:variant>
        <vt:lpwstr/>
      </vt:variant>
      <vt:variant>
        <vt:lpwstr>■サイバー攻撃27ー3</vt:lpwstr>
      </vt:variant>
      <vt:variant>
        <vt:i4>1435517260</vt:i4>
      </vt:variant>
      <vt:variant>
        <vt:i4>6756</vt:i4>
      </vt:variant>
      <vt:variant>
        <vt:i4>0</vt:i4>
      </vt:variant>
      <vt:variant>
        <vt:i4>5</vt:i4>
      </vt:variant>
      <vt:variant>
        <vt:lpwstr/>
      </vt:variant>
      <vt:variant>
        <vt:lpwstr>■サイバー攻撃27ー1</vt:lpwstr>
      </vt:variant>
      <vt:variant>
        <vt:i4>1435517261</vt:i4>
      </vt:variant>
      <vt:variant>
        <vt:i4>6753</vt:i4>
      </vt:variant>
      <vt:variant>
        <vt:i4>0</vt:i4>
      </vt:variant>
      <vt:variant>
        <vt:i4>5</vt:i4>
      </vt:variant>
      <vt:variant>
        <vt:lpwstr/>
      </vt:variant>
      <vt:variant>
        <vt:lpwstr>■サイバー攻撃26ー1</vt:lpwstr>
      </vt:variant>
      <vt:variant>
        <vt:i4>1701593468</vt:i4>
      </vt:variant>
      <vt:variant>
        <vt:i4>6750</vt:i4>
      </vt:variant>
      <vt:variant>
        <vt:i4>0</vt:i4>
      </vt:variant>
      <vt:variant>
        <vt:i4>5</vt:i4>
      </vt:variant>
      <vt:variant>
        <vt:lpwstr/>
      </vt:variant>
      <vt:variant>
        <vt:lpwstr>■サイバー攻撃25ー2ー2</vt:lpwstr>
      </vt:variant>
      <vt:variant>
        <vt:i4>1435517262</vt:i4>
      </vt:variant>
      <vt:variant>
        <vt:i4>6747</vt:i4>
      </vt:variant>
      <vt:variant>
        <vt:i4>0</vt:i4>
      </vt:variant>
      <vt:variant>
        <vt:i4>5</vt:i4>
      </vt:variant>
      <vt:variant>
        <vt:lpwstr/>
      </vt:variant>
      <vt:variant>
        <vt:lpwstr>■サイバー攻撃25ー1</vt:lpwstr>
      </vt:variant>
      <vt:variant>
        <vt:i4>1435517263</vt:i4>
      </vt:variant>
      <vt:variant>
        <vt:i4>6744</vt:i4>
      </vt:variant>
      <vt:variant>
        <vt:i4>0</vt:i4>
      </vt:variant>
      <vt:variant>
        <vt:i4>5</vt:i4>
      </vt:variant>
      <vt:variant>
        <vt:lpwstr/>
      </vt:variant>
      <vt:variant>
        <vt:lpwstr>■サイバー攻撃24ー3</vt:lpwstr>
      </vt:variant>
      <vt:variant>
        <vt:i4>1435517256</vt:i4>
      </vt:variant>
      <vt:variant>
        <vt:i4>6741</vt:i4>
      </vt:variant>
      <vt:variant>
        <vt:i4>0</vt:i4>
      </vt:variant>
      <vt:variant>
        <vt:i4>5</vt:i4>
      </vt:variant>
      <vt:variant>
        <vt:lpwstr/>
      </vt:variant>
      <vt:variant>
        <vt:lpwstr>■サイバー攻撃23ー2</vt:lpwstr>
      </vt:variant>
      <vt:variant>
        <vt:i4>1701593466</vt:i4>
      </vt:variant>
      <vt:variant>
        <vt:i4>6738</vt:i4>
      </vt:variant>
      <vt:variant>
        <vt:i4>0</vt:i4>
      </vt:variant>
      <vt:variant>
        <vt:i4>5</vt:i4>
      </vt:variant>
      <vt:variant>
        <vt:lpwstr/>
      </vt:variant>
      <vt:variant>
        <vt:lpwstr>■サイバー攻撃22ー3ー4</vt:lpwstr>
      </vt:variant>
      <vt:variant>
        <vt:i4>1701593466</vt:i4>
      </vt:variant>
      <vt:variant>
        <vt:i4>6735</vt:i4>
      </vt:variant>
      <vt:variant>
        <vt:i4>0</vt:i4>
      </vt:variant>
      <vt:variant>
        <vt:i4>5</vt:i4>
      </vt:variant>
      <vt:variant>
        <vt:lpwstr/>
      </vt:variant>
      <vt:variant>
        <vt:lpwstr>■サイバー攻撃22ー3ー1</vt:lpwstr>
      </vt:variant>
      <vt:variant>
        <vt:i4>1701593464</vt:i4>
      </vt:variant>
      <vt:variant>
        <vt:i4>6732</vt:i4>
      </vt:variant>
      <vt:variant>
        <vt:i4>0</vt:i4>
      </vt:variant>
      <vt:variant>
        <vt:i4>5</vt:i4>
      </vt:variant>
      <vt:variant>
        <vt:lpwstr/>
      </vt:variant>
      <vt:variant>
        <vt:lpwstr>■サイバー攻撃22ー1ー2</vt:lpwstr>
      </vt:variant>
      <vt:variant>
        <vt:i4>1701593467</vt:i4>
      </vt:variant>
      <vt:variant>
        <vt:i4>6729</vt:i4>
      </vt:variant>
      <vt:variant>
        <vt:i4>0</vt:i4>
      </vt:variant>
      <vt:variant>
        <vt:i4>5</vt:i4>
      </vt:variant>
      <vt:variant>
        <vt:lpwstr/>
      </vt:variant>
      <vt:variant>
        <vt:lpwstr>■サイバー攻撃21ー1ー2</vt:lpwstr>
      </vt:variant>
      <vt:variant>
        <vt:i4>1435713858</vt:i4>
      </vt:variant>
      <vt:variant>
        <vt:i4>6726</vt:i4>
      </vt:variant>
      <vt:variant>
        <vt:i4>0</vt:i4>
      </vt:variant>
      <vt:variant>
        <vt:i4>5</vt:i4>
      </vt:variant>
      <vt:variant>
        <vt:lpwstr/>
      </vt:variant>
      <vt:variant>
        <vt:lpwstr>■サイバー攻撃19ー2</vt:lpwstr>
      </vt:variant>
      <vt:variant>
        <vt:i4>1701790064</vt:i4>
      </vt:variant>
      <vt:variant>
        <vt:i4>6723</vt:i4>
      </vt:variant>
      <vt:variant>
        <vt:i4>0</vt:i4>
      </vt:variant>
      <vt:variant>
        <vt:i4>5</vt:i4>
      </vt:variant>
      <vt:variant>
        <vt:lpwstr/>
      </vt:variant>
      <vt:variant>
        <vt:lpwstr>■サイバー攻撃18ー3ー5</vt:lpwstr>
      </vt:variant>
      <vt:variant>
        <vt:i4>1701790064</vt:i4>
      </vt:variant>
      <vt:variant>
        <vt:i4>6720</vt:i4>
      </vt:variant>
      <vt:variant>
        <vt:i4>0</vt:i4>
      </vt:variant>
      <vt:variant>
        <vt:i4>5</vt:i4>
      </vt:variant>
      <vt:variant>
        <vt:lpwstr/>
      </vt:variant>
      <vt:variant>
        <vt:lpwstr>■サイバー攻撃18ー3ー4</vt:lpwstr>
      </vt:variant>
      <vt:variant>
        <vt:i4>1701790064</vt:i4>
      </vt:variant>
      <vt:variant>
        <vt:i4>6717</vt:i4>
      </vt:variant>
      <vt:variant>
        <vt:i4>0</vt:i4>
      </vt:variant>
      <vt:variant>
        <vt:i4>5</vt:i4>
      </vt:variant>
      <vt:variant>
        <vt:lpwstr/>
      </vt:variant>
      <vt:variant>
        <vt:lpwstr>■サイバー攻撃18ー3ー2</vt:lpwstr>
      </vt:variant>
      <vt:variant>
        <vt:i4>1701790074</vt:i4>
      </vt:variant>
      <vt:variant>
        <vt:i4>6714</vt:i4>
      </vt:variant>
      <vt:variant>
        <vt:i4>0</vt:i4>
      </vt:variant>
      <vt:variant>
        <vt:i4>5</vt:i4>
      </vt:variant>
      <vt:variant>
        <vt:lpwstr/>
      </vt:variant>
      <vt:variant>
        <vt:lpwstr>■サイバー攻撃13ー2ー5</vt:lpwstr>
      </vt:variant>
      <vt:variant>
        <vt:i4>1701790074</vt:i4>
      </vt:variant>
      <vt:variant>
        <vt:i4>6711</vt:i4>
      </vt:variant>
      <vt:variant>
        <vt:i4>0</vt:i4>
      </vt:variant>
      <vt:variant>
        <vt:i4>5</vt:i4>
      </vt:variant>
      <vt:variant>
        <vt:lpwstr/>
      </vt:variant>
      <vt:variant>
        <vt:lpwstr>■サイバー攻撃13ー2ー4</vt:lpwstr>
      </vt:variant>
      <vt:variant>
        <vt:i4>1701790075</vt:i4>
      </vt:variant>
      <vt:variant>
        <vt:i4>6708</vt:i4>
      </vt:variant>
      <vt:variant>
        <vt:i4>0</vt:i4>
      </vt:variant>
      <vt:variant>
        <vt:i4>5</vt:i4>
      </vt:variant>
      <vt:variant>
        <vt:lpwstr/>
      </vt:variant>
      <vt:variant>
        <vt:lpwstr>■サイバー攻撃12ー2ー2</vt:lpwstr>
      </vt:variant>
      <vt:variant>
        <vt:i4>1701790079</vt:i4>
      </vt:variant>
      <vt:variant>
        <vt:i4>6705</vt:i4>
      </vt:variant>
      <vt:variant>
        <vt:i4>0</vt:i4>
      </vt:variant>
      <vt:variant>
        <vt:i4>5</vt:i4>
      </vt:variant>
      <vt:variant>
        <vt:lpwstr/>
      </vt:variant>
      <vt:variant>
        <vt:lpwstr>■サイバー攻撃11ー5ー3</vt:lpwstr>
      </vt:variant>
      <vt:variant>
        <vt:i4>1701790079</vt:i4>
      </vt:variant>
      <vt:variant>
        <vt:i4>6702</vt:i4>
      </vt:variant>
      <vt:variant>
        <vt:i4>0</vt:i4>
      </vt:variant>
      <vt:variant>
        <vt:i4>5</vt:i4>
      </vt:variant>
      <vt:variant>
        <vt:lpwstr/>
      </vt:variant>
      <vt:variant>
        <vt:lpwstr>■サイバー攻撃11ー5ー2</vt:lpwstr>
      </vt:variant>
      <vt:variant>
        <vt:i4>1701790079</vt:i4>
      </vt:variant>
      <vt:variant>
        <vt:i4>6699</vt:i4>
      </vt:variant>
      <vt:variant>
        <vt:i4>0</vt:i4>
      </vt:variant>
      <vt:variant>
        <vt:i4>5</vt:i4>
      </vt:variant>
      <vt:variant>
        <vt:lpwstr/>
      </vt:variant>
      <vt:variant>
        <vt:lpwstr>■サイバー攻撃11ー5ー1</vt:lpwstr>
      </vt:variant>
      <vt:variant>
        <vt:i4>1435713866</vt:i4>
      </vt:variant>
      <vt:variant>
        <vt:i4>6696</vt:i4>
      </vt:variant>
      <vt:variant>
        <vt:i4>0</vt:i4>
      </vt:variant>
      <vt:variant>
        <vt:i4>5</vt:i4>
      </vt:variant>
      <vt:variant>
        <vt:lpwstr/>
      </vt:variant>
      <vt:variant>
        <vt:lpwstr>■サイバー攻撃11ー4</vt:lpwstr>
      </vt:variant>
      <vt:variant>
        <vt:i4>1701790075</vt:i4>
      </vt:variant>
      <vt:variant>
        <vt:i4>6693</vt:i4>
      </vt:variant>
      <vt:variant>
        <vt:i4>0</vt:i4>
      </vt:variant>
      <vt:variant>
        <vt:i4>5</vt:i4>
      </vt:variant>
      <vt:variant>
        <vt:lpwstr/>
      </vt:variant>
      <vt:variant>
        <vt:lpwstr>■サイバー攻撃11ー1ー2</vt:lpwstr>
      </vt:variant>
      <vt:variant>
        <vt:i4>1701790075</vt:i4>
      </vt:variant>
      <vt:variant>
        <vt:i4>6690</vt:i4>
      </vt:variant>
      <vt:variant>
        <vt:i4>0</vt:i4>
      </vt:variant>
      <vt:variant>
        <vt:i4>5</vt:i4>
      </vt:variant>
      <vt:variant>
        <vt:lpwstr/>
      </vt:variant>
      <vt:variant>
        <vt:lpwstr>■サイバー攻撃11ー1ー1</vt:lpwstr>
      </vt:variant>
      <vt:variant>
        <vt:i4>1701790073</vt:i4>
      </vt:variant>
      <vt:variant>
        <vt:i4>6687</vt:i4>
      </vt:variant>
      <vt:variant>
        <vt:i4>0</vt:i4>
      </vt:variant>
      <vt:variant>
        <vt:i4>5</vt:i4>
      </vt:variant>
      <vt:variant>
        <vt:lpwstr/>
      </vt:variant>
      <vt:variant>
        <vt:lpwstr>■サイバー攻撃10ー2ー6</vt:lpwstr>
      </vt:variant>
      <vt:variant>
        <vt:i4>1701790073</vt:i4>
      </vt:variant>
      <vt:variant>
        <vt:i4>6684</vt:i4>
      </vt:variant>
      <vt:variant>
        <vt:i4>0</vt:i4>
      </vt:variant>
      <vt:variant>
        <vt:i4>5</vt:i4>
      </vt:variant>
      <vt:variant>
        <vt:lpwstr/>
      </vt:variant>
      <vt:variant>
        <vt:lpwstr>■サイバー攻撃10ー2ー3</vt:lpwstr>
      </vt:variant>
      <vt:variant>
        <vt:i4>2018286601</vt:i4>
      </vt:variant>
      <vt:variant>
        <vt:i4>6681</vt:i4>
      </vt:variant>
      <vt:variant>
        <vt:i4>0</vt:i4>
      </vt:variant>
      <vt:variant>
        <vt:i4>5</vt:i4>
      </vt:variant>
      <vt:variant>
        <vt:lpwstr/>
      </vt:variant>
      <vt:variant>
        <vt:lpwstr>■サイバー攻撃第６章編集後記</vt:lpwstr>
      </vt:variant>
      <vt:variant>
        <vt:i4>1701396859</vt:i4>
      </vt:variant>
      <vt:variant>
        <vt:i4>6678</vt:i4>
      </vt:variant>
      <vt:variant>
        <vt:i4>0</vt:i4>
      </vt:variant>
      <vt:variant>
        <vt:i4>5</vt:i4>
      </vt:variant>
      <vt:variant>
        <vt:lpwstr/>
      </vt:variant>
      <vt:variant>
        <vt:lpwstr>■サイバー攻撃6ー3ー2</vt:lpwstr>
      </vt:variant>
      <vt:variant>
        <vt:i4>1701462395</vt:i4>
      </vt:variant>
      <vt:variant>
        <vt:i4>6675</vt:i4>
      </vt:variant>
      <vt:variant>
        <vt:i4>0</vt:i4>
      </vt:variant>
      <vt:variant>
        <vt:i4>5</vt:i4>
      </vt:variant>
      <vt:variant>
        <vt:lpwstr/>
      </vt:variant>
      <vt:variant>
        <vt:lpwstr>■サイバー攻撃6ー3ー1</vt:lpwstr>
      </vt:variant>
      <vt:variant>
        <vt:i4>1701462395</vt:i4>
      </vt:variant>
      <vt:variant>
        <vt:i4>6672</vt:i4>
      </vt:variant>
      <vt:variant>
        <vt:i4>0</vt:i4>
      </vt:variant>
      <vt:variant>
        <vt:i4>5</vt:i4>
      </vt:variant>
      <vt:variant>
        <vt:lpwstr/>
      </vt:variant>
      <vt:variant>
        <vt:lpwstr>■サイバー攻撃5ー3ー2</vt:lpwstr>
      </vt:variant>
      <vt:variant>
        <vt:i4>1701396859</vt:i4>
      </vt:variant>
      <vt:variant>
        <vt:i4>6669</vt:i4>
      </vt:variant>
      <vt:variant>
        <vt:i4>0</vt:i4>
      </vt:variant>
      <vt:variant>
        <vt:i4>5</vt:i4>
      </vt:variant>
      <vt:variant>
        <vt:lpwstr/>
      </vt:variant>
      <vt:variant>
        <vt:lpwstr>■サイバー攻撃5ー3ー1</vt:lpwstr>
      </vt:variant>
      <vt:variant>
        <vt:i4>1701593467</vt:i4>
      </vt:variant>
      <vt:variant>
        <vt:i4>6666</vt:i4>
      </vt:variant>
      <vt:variant>
        <vt:i4>0</vt:i4>
      </vt:variant>
      <vt:variant>
        <vt:i4>5</vt:i4>
      </vt:variant>
      <vt:variant>
        <vt:lpwstr/>
      </vt:variant>
      <vt:variant>
        <vt:lpwstr>■サイバー攻撃5ー2ー5</vt:lpwstr>
      </vt:variant>
      <vt:variant>
        <vt:i4>1701527931</vt:i4>
      </vt:variant>
      <vt:variant>
        <vt:i4>6663</vt:i4>
      </vt:variant>
      <vt:variant>
        <vt:i4>0</vt:i4>
      </vt:variant>
      <vt:variant>
        <vt:i4>5</vt:i4>
      </vt:variant>
      <vt:variant>
        <vt:lpwstr/>
      </vt:variant>
      <vt:variant>
        <vt:lpwstr>■サイバー攻撃5ー2ー2</vt:lpwstr>
      </vt:variant>
      <vt:variant>
        <vt:i4>1701396859</vt:i4>
      </vt:variant>
      <vt:variant>
        <vt:i4>6660</vt:i4>
      </vt:variant>
      <vt:variant>
        <vt:i4>0</vt:i4>
      </vt:variant>
      <vt:variant>
        <vt:i4>5</vt:i4>
      </vt:variant>
      <vt:variant>
        <vt:lpwstr/>
      </vt:variant>
      <vt:variant>
        <vt:lpwstr>■サイバー攻撃5ー1ー3</vt:lpwstr>
      </vt:variant>
      <vt:variant>
        <vt:i4>1701331323</vt:i4>
      </vt:variant>
      <vt:variant>
        <vt:i4>6657</vt:i4>
      </vt:variant>
      <vt:variant>
        <vt:i4>0</vt:i4>
      </vt:variant>
      <vt:variant>
        <vt:i4>5</vt:i4>
      </vt:variant>
      <vt:variant>
        <vt:lpwstr/>
      </vt:variant>
      <vt:variant>
        <vt:lpwstr>■サイバー攻撃5ー1ー2</vt:lpwstr>
      </vt:variant>
      <vt:variant>
        <vt:i4>1701462395</vt:i4>
      </vt:variant>
      <vt:variant>
        <vt:i4>6654</vt:i4>
      </vt:variant>
      <vt:variant>
        <vt:i4>0</vt:i4>
      </vt:variant>
      <vt:variant>
        <vt:i4>5</vt:i4>
      </vt:variant>
      <vt:variant>
        <vt:lpwstr/>
      </vt:variant>
      <vt:variant>
        <vt:lpwstr>■サイバー攻撃4ー2ー2</vt:lpwstr>
      </vt:variant>
      <vt:variant>
        <vt:i4>1701396859</vt:i4>
      </vt:variant>
      <vt:variant>
        <vt:i4>6651</vt:i4>
      </vt:variant>
      <vt:variant>
        <vt:i4>0</vt:i4>
      </vt:variant>
      <vt:variant>
        <vt:i4>5</vt:i4>
      </vt:variant>
      <vt:variant>
        <vt:lpwstr/>
      </vt:variant>
      <vt:variant>
        <vt:lpwstr>■サイバー攻撃4ー2ー1</vt:lpwstr>
      </vt:variant>
      <vt:variant>
        <vt:i4>1701396859</vt:i4>
      </vt:variant>
      <vt:variant>
        <vt:i4>6648</vt:i4>
      </vt:variant>
      <vt:variant>
        <vt:i4>0</vt:i4>
      </vt:variant>
      <vt:variant>
        <vt:i4>5</vt:i4>
      </vt:variant>
      <vt:variant>
        <vt:lpwstr/>
      </vt:variant>
      <vt:variant>
        <vt:lpwstr>■サイバー攻撃4ー1ー2</vt:lpwstr>
      </vt:variant>
      <vt:variant>
        <vt:i4>1701462395</vt:i4>
      </vt:variant>
      <vt:variant>
        <vt:i4>6645</vt:i4>
      </vt:variant>
      <vt:variant>
        <vt:i4>0</vt:i4>
      </vt:variant>
      <vt:variant>
        <vt:i4>5</vt:i4>
      </vt:variant>
      <vt:variant>
        <vt:lpwstr/>
      </vt:variant>
      <vt:variant>
        <vt:lpwstr>■サイバー攻撃4ー1ー1</vt:lpwstr>
      </vt:variant>
      <vt:variant>
        <vt:i4>1701593467</vt:i4>
      </vt:variant>
      <vt:variant>
        <vt:i4>6642</vt:i4>
      </vt:variant>
      <vt:variant>
        <vt:i4>0</vt:i4>
      </vt:variant>
      <vt:variant>
        <vt:i4>5</vt:i4>
      </vt:variant>
      <vt:variant>
        <vt:lpwstr/>
      </vt:variant>
      <vt:variant>
        <vt:lpwstr>■サイバー攻撃3ー2ー3</vt:lpwstr>
      </vt:variant>
      <vt:variant>
        <vt:i4>1701659003</vt:i4>
      </vt:variant>
      <vt:variant>
        <vt:i4>6639</vt:i4>
      </vt:variant>
      <vt:variant>
        <vt:i4>0</vt:i4>
      </vt:variant>
      <vt:variant>
        <vt:i4>5</vt:i4>
      </vt:variant>
      <vt:variant>
        <vt:lpwstr/>
      </vt:variant>
      <vt:variant>
        <vt:lpwstr>■サイバー攻撃3ー2ー2</vt:lpwstr>
      </vt:variant>
      <vt:variant>
        <vt:i4>1700753799</vt:i4>
      </vt:variant>
      <vt:variant>
        <vt:i4>6636</vt:i4>
      </vt:variant>
      <vt:variant>
        <vt:i4>0</vt:i4>
      </vt:variant>
      <vt:variant>
        <vt:i4>5</vt:i4>
      </vt:variant>
      <vt:variant>
        <vt:lpwstr/>
      </vt:variant>
      <vt:variant>
        <vt:lpwstr>■サイバー攻撃2ー3</vt:lpwstr>
      </vt:variant>
      <vt:variant>
        <vt:i4>1700622727</vt:i4>
      </vt:variant>
      <vt:variant>
        <vt:i4>6633</vt:i4>
      </vt:variant>
      <vt:variant>
        <vt:i4>0</vt:i4>
      </vt:variant>
      <vt:variant>
        <vt:i4>5</vt:i4>
      </vt:variant>
      <vt:variant>
        <vt:lpwstr/>
      </vt:variant>
      <vt:variant>
        <vt:lpwstr>■サイバー攻撃2ー1</vt:lpwstr>
      </vt:variant>
      <vt:variant>
        <vt:i4>1701593467</vt:i4>
      </vt:variant>
      <vt:variant>
        <vt:i4>6630</vt:i4>
      </vt:variant>
      <vt:variant>
        <vt:i4>0</vt:i4>
      </vt:variant>
      <vt:variant>
        <vt:i4>5</vt:i4>
      </vt:variant>
      <vt:variant>
        <vt:lpwstr/>
      </vt:variant>
      <vt:variant>
        <vt:lpwstr>■サイバー攻撃0ー1ー3</vt:lpwstr>
      </vt:variant>
      <vt:variant>
        <vt:i4>1701659003</vt:i4>
      </vt:variant>
      <vt:variant>
        <vt:i4>6627</vt:i4>
      </vt:variant>
      <vt:variant>
        <vt:i4>0</vt:i4>
      </vt:variant>
      <vt:variant>
        <vt:i4>5</vt:i4>
      </vt:variant>
      <vt:variant>
        <vt:lpwstr/>
      </vt:variant>
      <vt:variant>
        <vt:lpwstr>■サイバー攻撃0ー1ー2</vt:lpwstr>
      </vt:variant>
      <vt:variant>
        <vt:i4>1701724539</vt:i4>
      </vt:variant>
      <vt:variant>
        <vt:i4>6624</vt:i4>
      </vt:variant>
      <vt:variant>
        <vt:i4>0</vt:i4>
      </vt:variant>
      <vt:variant>
        <vt:i4>5</vt:i4>
      </vt:variant>
      <vt:variant>
        <vt:lpwstr/>
      </vt:variant>
      <vt:variant>
        <vt:lpwstr>■サイバー攻撃0ー1ー1</vt:lpwstr>
      </vt:variant>
      <vt:variant>
        <vt:i4>6631560</vt:i4>
      </vt:variant>
      <vt:variant>
        <vt:i4>6621</vt:i4>
      </vt:variant>
      <vt:variant>
        <vt:i4>0</vt:i4>
      </vt:variant>
      <vt:variant>
        <vt:i4>5</vt:i4>
      </vt:variant>
      <vt:variant>
        <vt:lpwstr/>
      </vt:variant>
      <vt:variant>
        <vt:lpwstr>コンパイル20ー1ー7</vt:lpwstr>
      </vt:variant>
      <vt:variant>
        <vt:i4>1776872588</vt:i4>
      </vt:variant>
      <vt:variant>
        <vt:i4>6618</vt:i4>
      </vt:variant>
      <vt:variant>
        <vt:i4>0</vt:i4>
      </vt:variant>
      <vt:variant>
        <vt:i4>5</vt:i4>
      </vt:variant>
      <vt:variant>
        <vt:lpwstr/>
      </vt:variant>
      <vt:variant>
        <vt:lpwstr>■個人情報保護委員会15ー2ー2</vt:lpwstr>
      </vt:variant>
      <vt:variant>
        <vt:i4>1777069196</vt:i4>
      </vt:variant>
      <vt:variant>
        <vt:i4>6615</vt:i4>
      </vt:variant>
      <vt:variant>
        <vt:i4>0</vt:i4>
      </vt:variant>
      <vt:variant>
        <vt:i4>5</vt:i4>
      </vt:variant>
      <vt:variant>
        <vt:lpwstr/>
      </vt:variant>
      <vt:variant>
        <vt:lpwstr>■個人情報保護委員会15ー2ー1</vt:lpwstr>
      </vt:variant>
      <vt:variant>
        <vt:i4>1776151739</vt:i4>
      </vt:variant>
      <vt:variant>
        <vt:i4>6612</vt:i4>
      </vt:variant>
      <vt:variant>
        <vt:i4>0</vt:i4>
      </vt:variant>
      <vt:variant>
        <vt:i4>5</vt:i4>
      </vt:variant>
      <vt:variant>
        <vt:lpwstr/>
      </vt:variant>
      <vt:variant>
        <vt:lpwstr>■個人情報保護委員会7ー1ー2</vt:lpwstr>
      </vt:variant>
      <vt:variant>
        <vt:i4>1776151738</vt:i4>
      </vt:variant>
      <vt:variant>
        <vt:i4>6609</vt:i4>
      </vt:variant>
      <vt:variant>
        <vt:i4>0</vt:i4>
      </vt:variant>
      <vt:variant>
        <vt:i4>5</vt:i4>
      </vt:variant>
      <vt:variant>
        <vt:lpwstr/>
      </vt:variant>
      <vt:variant>
        <vt:lpwstr>■個人情報保護委員会5ー2ー3</vt:lpwstr>
      </vt:variant>
      <vt:variant>
        <vt:i4>1776151738</vt:i4>
      </vt:variant>
      <vt:variant>
        <vt:i4>6606</vt:i4>
      </vt:variant>
      <vt:variant>
        <vt:i4>0</vt:i4>
      </vt:variant>
      <vt:variant>
        <vt:i4>5</vt:i4>
      </vt:variant>
      <vt:variant>
        <vt:lpwstr/>
      </vt:variant>
      <vt:variant>
        <vt:lpwstr>■個人情報保護委員会4ー3ー1</vt:lpwstr>
      </vt:variant>
      <vt:variant>
        <vt:i4>1776151740</vt:i4>
      </vt:variant>
      <vt:variant>
        <vt:i4>6603</vt:i4>
      </vt:variant>
      <vt:variant>
        <vt:i4>0</vt:i4>
      </vt:variant>
      <vt:variant>
        <vt:i4>5</vt:i4>
      </vt:variant>
      <vt:variant>
        <vt:lpwstr/>
      </vt:variant>
      <vt:variant>
        <vt:lpwstr>■個人情報保護委員会3ー2ー1</vt:lpwstr>
      </vt:variant>
      <vt:variant>
        <vt:i4>820576329</vt:i4>
      </vt:variant>
      <vt:variant>
        <vt:i4>6600</vt:i4>
      </vt:variant>
      <vt:variant>
        <vt:i4>0</vt:i4>
      </vt:variant>
      <vt:variant>
        <vt:i4>5</vt:i4>
      </vt:variant>
      <vt:variant>
        <vt:lpwstr/>
      </vt:variant>
      <vt:variant>
        <vt:lpwstr>コーディング27ー18</vt:lpwstr>
      </vt:variant>
      <vt:variant>
        <vt:i4>819933365</vt:i4>
      </vt:variant>
      <vt:variant>
        <vt:i4>6597</vt:i4>
      </vt:variant>
      <vt:variant>
        <vt:i4>0</vt:i4>
      </vt:variant>
      <vt:variant>
        <vt:i4>5</vt:i4>
      </vt:variant>
      <vt:variant>
        <vt:lpwstr/>
      </vt:variant>
      <vt:variant>
        <vt:lpwstr>コーディング23ー1ー2</vt:lpwstr>
      </vt:variant>
      <vt:variant>
        <vt:i4>819802293</vt:i4>
      </vt:variant>
      <vt:variant>
        <vt:i4>6594</vt:i4>
      </vt:variant>
      <vt:variant>
        <vt:i4>0</vt:i4>
      </vt:variant>
      <vt:variant>
        <vt:i4>5</vt:i4>
      </vt:variant>
      <vt:variant>
        <vt:lpwstr/>
      </vt:variant>
      <vt:variant>
        <vt:lpwstr>コーディング20ー1ー3</vt:lpwstr>
      </vt:variant>
      <vt:variant>
        <vt:i4>819278006</vt:i4>
      </vt:variant>
      <vt:variant>
        <vt:i4>6591</vt:i4>
      </vt:variant>
      <vt:variant>
        <vt:i4>0</vt:i4>
      </vt:variant>
      <vt:variant>
        <vt:i4>5</vt:i4>
      </vt:variant>
      <vt:variant>
        <vt:lpwstr/>
      </vt:variant>
      <vt:variant>
        <vt:lpwstr>コーディング18ー3ー1</vt:lpwstr>
      </vt:variant>
      <vt:variant>
        <vt:i4>819212470</vt:i4>
      </vt:variant>
      <vt:variant>
        <vt:i4>6588</vt:i4>
      </vt:variant>
      <vt:variant>
        <vt:i4>0</vt:i4>
      </vt:variant>
      <vt:variant>
        <vt:i4>5</vt:i4>
      </vt:variant>
      <vt:variant>
        <vt:lpwstr/>
      </vt:variant>
      <vt:variant>
        <vt:lpwstr>コーディング18ー2ー17</vt:lpwstr>
      </vt:variant>
      <vt:variant>
        <vt:i4>820379722</vt:i4>
      </vt:variant>
      <vt:variant>
        <vt:i4>6585</vt:i4>
      </vt:variant>
      <vt:variant>
        <vt:i4>0</vt:i4>
      </vt:variant>
      <vt:variant>
        <vt:i4>5</vt:i4>
      </vt:variant>
      <vt:variant>
        <vt:lpwstr/>
      </vt:variant>
      <vt:variant>
        <vt:lpwstr>コーディング18ー1</vt:lpwstr>
      </vt:variant>
      <vt:variant>
        <vt:i4>819802294</vt:i4>
      </vt:variant>
      <vt:variant>
        <vt:i4>6582</vt:i4>
      </vt:variant>
      <vt:variant>
        <vt:i4>0</vt:i4>
      </vt:variant>
      <vt:variant>
        <vt:i4>5</vt:i4>
      </vt:variant>
      <vt:variant>
        <vt:lpwstr/>
      </vt:variant>
      <vt:variant>
        <vt:lpwstr>コーディング13ー3ー2</vt:lpwstr>
      </vt:variant>
      <vt:variant>
        <vt:i4>617412088</vt:i4>
      </vt:variant>
      <vt:variant>
        <vt:i4>6579</vt:i4>
      </vt:variant>
      <vt:variant>
        <vt:i4>0</vt:i4>
      </vt:variant>
      <vt:variant>
        <vt:i4>5</vt:i4>
      </vt:variant>
      <vt:variant>
        <vt:lpwstr/>
      </vt:variant>
      <vt:variant>
        <vt:lpwstr>限定提供データ12ー2ー2</vt:lpwstr>
      </vt:variant>
      <vt:variant>
        <vt:i4>818217087</vt:i4>
      </vt:variant>
      <vt:variant>
        <vt:i4>6576</vt:i4>
      </vt:variant>
      <vt:variant>
        <vt:i4>0</vt:i4>
      </vt:variant>
      <vt:variant>
        <vt:i4>5</vt:i4>
      </vt:variant>
      <vt:variant>
        <vt:lpwstr/>
      </vt:variant>
      <vt:variant>
        <vt:lpwstr>クリーンインストール18ー4</vt:lpwstr>
      </vt:variant>
      <vt:variant>
        <vt:i4>28976597</vt:i4>
      </vt:variant>
      <vt:variant>
        <vt:i4>6573</vt:i4>
      </vt:variant>
      <vt:variant>
        <vt:i4>0</vt:i4>
      </vt:variant>
      <vt:variant>
        <vt:i4>5</vt:i4>
      </vt:variant>
      <vt:variant>
        <vt:lpwstr/>
      </vt:variant>
      <vt:variant>
        <vt:lpwstr>■クラッキング第2章コラム</vt:lpwstr>
      </vt:variant>
      <vt:variant>
        <vt:i4>-812095480</vt:i4>
      </vt:variant>
      <vt:variant>
        <vt:i4>6570</vt:i4>
      </vt:variant>
      <vt:variant>
        <vt:i4>0</vt:i4>
      </vt:variant>
      <vt:variant>
        <vt:i4>5</vt:i4>
      </vt:variant>
      <vt:variant>
        <vt:lpwstr/>
      </vt:variant>
      <vt:variant>
        <vt:lpwstr>■供給者27ー15</vt:lpwstr>
      </vt:variant>
      <vt:variant>
        <vt:i4>-811116297</vt:i4>
      </vt:variant>
      <vt:variant>
        <vt:i4>6567</vt:i4>
      </vt:variant>
      <vt:variant>
        <vt:i4>0</vt:i4>
      </vt:variant>
      <vt:variant>
        <vt:i4>5</vt:i4>
      </vt:variant>
      <vt:variant>
        <vt:lpwstr/>
      </vt:variant>
      <vt:variant>
        <vt:lpwstr>■供給者18ー3ー2</vt:lpwstr>
      </vt:variant>
      <vt:variant>
        <vt:i4>-811312905</vt:i4>
      </vt:variant>
      <vt:variant>
        <vt:i4>6564</vt:i4>
      </vt:variant>
      <vt:variant>
        <vt:i4>0</vt:i4>
      </vt:variant>
      <vt:variant>
        <vt:i4>5</vt:i4>
      </vt:variant>
      <vt:variant>
        <vt:lpwstr/>
      </vt:variant>
      <vt:variant>
        <vt:lpwstr>■供給者18ー3ー1</vt:lpwstr>
      </vt:variant>
      <vt:variant>
        <vt:i4>-811575049</vt:i4>
      </vt:variant>
      <vt:variant>
        <vt:i4>6561</vt:i4>
      </vt:variant>
      <vt:variant>
        <vt:i4>0</vt:i4>
      </vt:variant>
      <vt:variant>
        <vt:i4>5</vt:i4>
      </vt:variant>
      <vt:variant>
        <vt:lpwstr/>
      </vt:variant>
      <vt:variant>
        <vt:lpwstr>■供給者15ー2ー9</vt:lpwstr>
      </vt:variant>
      <vt:variant>
        <vt:i4>-810657545</vt:i4>
      </vt:variant>
      <vt:variant>
        <vt:i4>6558</vt:i4>
      </vt:variant>
      <vt:variant>
        <vt:i4>0</vt:i4>
      </vt:variant>
      <vt:variant>
        <vt:i4>5</vt:i4>
      </vt:variant>
      <vt:variant>
        <vt:lpwstr/>
      </vt:variant>
      <vt:variant>
        <vt:lpwstr>■供給者15ー2ー7</vt:lpwstr>
      </vt:variant>
      <vt:variant>
        <vt:i4>-810592009</vt:i4>
      </vt:variant>
      <vt:variant>
        <vt:i4>6555</vt:i4>
      </vt:variant>
      <vt:variant>
        <vt:i4>0</vt:i4>
      </vt:variant>
      <vt:variant>
        <vt:i4>5</vt:i4>
      </vt:variant>
      <vt:variant>
        <vt:lpwstr/>
      </vt:variant>
      <vt:variant>
        <vt:lpwstr>■供給者15ー2ー6</vt:lpwstr>
      </vt:variant>
      <vt:variant>
        <vt:i4>-811050761</vt:i4>
      </vt:variant>
      <vt:variant>
        <vt:i4>6552</vt:i4>
      </vt:variant>
      <vt:variant>
        <vt:i4>0</vt:i4>
      </vt:variant>
      <vt:variant>
        <vt:i4>5</vt:i4>
      </vt:variant>
      <vt:variant>
        <vt:lpwstr/>
      </vt:variant>
      <vt:variant>
        <vt:lpwstr>■供給者15ー2ー1</vt:lpwstr>
      </vt:variant>
      <vt:variant>
        <vt:i4>-811964405</vt:i4>
      </vt:variant>
      <vt:variant>
        <vt:i4>6549</vt:i4>
      </vt:variant>
      <vt:variant>
        <vt:i4>0</vt:i4>
      </vt:variant>
      <vt:variant>
        <vt:i4>5</vt:i4>
      </vt:variant>
      <vt:variant>
        <vt:lpwstr/>
      </vt:variant>
      <vt:variant>
        <vt:lpwstr>■供給者15ー1</vt:lpwstr>
      </vt:variant>
      <vt:variant>
        <vt:i4>-810985225</vt:i4>
      </vt:variant>
      <vt:variant>
        <vt:i4>6546</vt:i4>
      </vt:variant>
      <vt:variant>
        <vt:i4>0</vt:i4>
      </vt:variant>
      <vt:variant>
        <vt:i4>5</vt:i4>
      </vt:variant>
      <vt:variant>
        <vt:lpwstr/>
      </vt:variant>
      <vt:variant>
        <vt:lpwstr>■供給者14ー1ー2</vt:lpwstr>
      </vt:variant>
      <vt:variant>
        <vt:i4>-810788617</vt:i4>
      </vt:variant>
      <vt:variant>
        <vt:i4>6543</vt:i4>
      </vt:variant>
      <vt:variant>
        <vt:i4>0</vt:i4>
      </vt:variant>
      <vt:variant>
        <vt:i4>5</vt:i4>
      </vt:variant>
      <vt:variant>
        <vt:lpwstr/>
      </vt:variant>
      <vt:variant>
        <vt:lpwstr>■供給者13ー3ー2</vt:lpwstr>
      </vt:variant>
      <vt:variant>
        <vt:i4>-1311277152</vt:i4>
      </vt:variant>
      <vt:variant>
        <vt:i4>6540</vt:i4>
      </vt:variant>
      <vt:variant>
        <vt:i4>0</vt:i4>
      </vt:variant>
      <vt:variant>
        <vt:i4>5</vt:i4>
      </vt:variant>
      <vt:variant>
        <vt:lpwstr/>
      </vt:variant>
      <vt:variant>
        <vt:lpwstr>■脅威インテリジェンス27ー15</vt:lpwstr>
      </vt:variant>
      <vt:variant>
        <vt:i4>-2128707675</vt:i4>
      </vt:variant>
      <vt:variant>
        <vt:i4>6537</vt:i4>
      </vt:variant>
      <vt:variant>
        <vt:i4>0</vt:i4>
      </vt:variant>
      <vt:variant>
        <vt:i4>5</vt:i4>
      </vt:variant>
      <vt:variant>
        <vt:lpwstr/>
      </vt:variant>
      <vt:variant>
        <vt:lpwstr>■脅威インテリジェンス22ー1ー2</vt:lpwstr>
      </vt:variant>
      <vt:variant>
        <vt:i4>-2128773203</vt:i4>
      </vt:variant>
      <vt:variant>
        <vt:i4>6534</vt:i4>
      </vt:variant>
      <vt:variant>
        <vt:i4>0</vt:i4>
      </vt:variant>
      <vt:variant>
        <vt:i4>5</vt:i4>
      </vt:variant>
      <vt:variant>
        <vt:lpwstr/>
      </vt:variant>
      <vt:variant>
        <vt:lpwstr>■脅威インテリジェンス18ー3ー1</vt:lpwstr>
      </vt:variant>
      <vt:variant>
        <vt:i4>-2128773215</vt:i4>
      </vt:variant>
      <vt:variant>
        <vt:i4>6531</vt:i4>
      </vt:variant>
      <vt:variant>
        <vt:i4>0</vt:i4>
      </vt:variant>
      <vt:variant>
        <vt:i4>5</vt:i4>
      </vt:variant>
      <vt:variant>
        <vt:lpwstr/>
      </vt:variant>
      <vt:variant>
        <vt:lpwstr>■脅威インテリジェンス15ー2ー2</vt:lpwstr>
      </vt:variant>
      <vt:variant>
        <vt:i4>-1310621805</vt:i4>
      </vt:variant>
      <vt:variant>
        <vt:i4>6528</vt:i4>
      </vt:variant>
      <vt:variant>
        <vt:i4>0</vt:i4>
      </vt:variant>
      <vt:variant>
        <vt:i4>5</vt:i4>
      </vt:variant>
      <vt:variant>
        <vt:lpwstr/>
      </vt:variant>
      <vt:variant>
        <vt:lpwstr>■脅威インテリジェンス15ー1</vt:lpwstr>
      </vt:variant>
      <vt:variant>
        <vt:i4>-2128773210</vt:i4>
      </vt:variant>
      <vt:variant>
        <vt:i4>6525</vt:i4>
      </vt:variant>
      <vt:variant>
        <vt:i4>0</vt:i4>
      </vt:variant>
      <vt:variant>
        <vt:i4>5</vt:i4>
      </vt:variant>
      <vt:variant>
        <vt:lpwstr/>
      </vt:variant>
      <vt:variant>
        <vt:lpwstr>■脅威インテリジェンス13ー3ー2</vt:lpwstr>
      </vt:variant>
      <vt:variant>
        <vt:i4>176049832</vt:i4>
      </vt:variant>
      <vt:variant>
        <vt:i4>6522</vt:i4>
      </vt:variant>
      <vt:variant>
        <vt:i4>0</vt:i4>
      </vt:variant>
      <vt:variant>
        <vt:i4>5</vt:i4>
      </vt:variant>
      <vt:variant>
        <vt:lpwstr/>
      </vt:variant>
      <vt:variant>
        <vt:lpwstr>■機密性27ー12</vt:lpwstr>
      </vt:variant>
      <vt:variant>
        <vt:i4>176049832</vt:i4>
      </vt:variant>
      <vt:variant>
        <vt:i4>6519</vt:i4>
      </vt:variant>
      <vt:variant>
        <vt:i4>0</vt:i4>
      </vt:variant>
      <vt:variant>
        <vt:i4>5</vt:i4>
      </vt:variant>
      <vt:variant>
        <vt:lpwstr/>
      </vt:variant>
      <vt:variant>
        <vt:lpwstr>■機密性27ー11</vt:lpwstr>
      </vt:variant>
      <vt:variant>
        <vt:i4>175656616</vt:i4>
      </vt:variant>
      <vt:variant>
        <vt:i4>6516</vt:i4>
      </vt:variant>
      <vt:variant>
        <vt:i4>0</vt:i4>
      </vt:variant>
      <vt:variant>
        <vt:i4>5</vt:i4>
      </vt:variant>
      <vt:variant>
        <vt:lpwstr/>
      </vt:variant>
      <vt:variant>
        <vt:lpwstr>■機密性27ー7</vt:lpwstr>
      </vt:variant>
      <vt:variant>
        <vt:i4>172850772</vt:i4>
      </vt:variant>
      <vt:variant>
        <vt:i4>6513</vt:i4>
      </vt:variant>
      <vt:variant>
        <vt:i4>0</vt:i4>
      </vt:variant>
      <vt:variant>
        <vt:i4>5</vt:i4>
      </vt:variant>
      <vt:variant>
        <vt:lpwstr/>
      </vt:variant>
      <vt:variant>
        <vt:lpwstr>■機密性25ー2ー2</vt:lpwstr>
      </vt:variant>
      <vt:variant>
        <vt:i4>175722152</vt:i4>
      </vt:variant>
      <vt:variant>
        <vt:i4>6510</vt:i4>
      </vt:variant>
      <vt:variant>
        <vt:i4>0</vt:i4>
      </vt:variant>
      <vt:variant>
        <vt:i4>5</vt:i4>
      </vt:variant>
      <vt:variant>
        <vt:lpwstr/>
      </vt:variant>
      <vt:variant>
        <vt:lpwstr>■機密性23ー2</vt:lpwstr>
      </vt:variant>
      <vt:variant>
        <vt:i4>172523092</vt:i4>
      </vt:variant>
      <vt:variant>
        <vt:i4>6507</vt:i4>
      </vt:variant>
      <vt:variant>
        <vt:i4>0</vt:i4>
      </vt:variant>
      <vt:variant>
        <vt:i4>5</vt:i4>
      </vt:variant>
      <vt:variant>
        <vt:lpwstr/>
      </vt:variant>
      <vt:variant>
        <vt:lpwstr>■機密性22ー3ー1</vt:lpwstr>
      </vt:variant>
      <vt:variant>
        <vt:i4>172654164</vt:i4>
      </vt:variant>
      <vt:variant>
        <vt:i4>6504</vt:i4>
      </vt:variant>
      <vt:variant>
        <vt:i4>0</vt:i4>
      </vt:variant>
      <vt:variant>
        <vt:i4>5</vt:i4>
      </vt:variant>
      <vt:variant>
        <vt:lpwstr/>
      </vt:variant>
      <vt:variant>
        <vt:lpwstr>■機密性21ー1ー2</vt:lpwstr>
      </vt:variant>
      <vt:variant>
        <vt:i4>171998804</vt:i4>
      </vt:variant>
      <vt:variant>
        <vt:i4>6501</vt:i4>
      </vt:variant>
      <vt:variant>
        <vt:i4>0</vt:i4>
      </vt:variant>
      <vt:variant>
        <vt:i4>5</vt:i4>
      </vt:variant>
      <vt:variant>
        <vt:lpwstr/>
      </vt:variant>
      <vt:variant>
        <vt:lpwstr>■機密性20ー1ー9</vt:lpwstr>
      </vt:variant>
      <vt:variant>
        <vt:i4>172981844</vt:i4>
      </vt:variant>
      <vt:variant>
        <vt:i4>6498</vt:i4>
      </vt:variant>
      <vt:variant>
        <vt:i4>0</vt:i4>
      </vt:variant>
      <vt:variant>
        <vt:i4>5</vt:i4>
      </vt:variant>
      <vt:variant>
        <vt:lpwstr/>
      </vt:variant>
      <vt:variant>
        <vt:lpwstr>■機密性20ー1ー6</vt:lpwstr>
      </vt:variant>
      <vt:variant>
        <vt:i4>172392023</vt:i4>
      </vt:variant>
      <vt:variant>
        <vt:i4>6495</vt:i4>
      </vt:variant>
      <vt:variant>
        <vt:i4>0</vt:i4>
      </vt:variant>
      <vt:variant>
        <vt:i4>5</vt:i4>
      </vt:variant>
      <vt:variant>
        <vt:lpwstr/>
      </vt:variant>
      <vt:variant>
        <vt:lpwstr>■機密性18ー3ー5</vt:lpwstr>
      </vt:variant>
      <vt:variant>
        <vt:i4>171998807</vt:i4>
      </vt:variant>
      <vt:variant>
        <vt:i4>6492</vt:i4>
      </vt:variant>
      <vt:variant>
        <vt:i4>0</vt:i4>
      </vt:variant>
      <vt:variant>
        <vt:i4>5</vt:i4>
      </vt:variant>
      <vt:variant>
        <vt:lpwstr/>
      </vt:variant>
      <vt:variant>
        <vt:lpwstr>■機密性18ー2ー21</vt:lpwstr>
      </vt:variant>
      <vt:variant>
        <vt:i4>172195415</vt:i4>
      </vt:variant>
      <vt:variant>
        <vt:i4>6489</vt:i4>
      </vt:variant>
      <vt:variant>
        <vt:i4>0</vt:i4>
      </vt:variant>
      <vt:variant>
        <vt:i4>5</vt:i4>
      </vt:variant>
      <vt:variant>
        <vt:lpwstr/>
      </vt:variant>
      <vt:variant>
        <vt:lpwstr>■機密性18ー2ー17</vt:lpwstr>
      </vt:variant>
      <vt:variant>
        <vt:i4>176049835</vt:i4>
      </vt:variant>
      <vt:variant>
        <vt:i4>6486</vt:i4>
      </vt:variant>
      <vt:variant>
        <vt:i4>0</vt:i4>
      </vt:variant>
      <vt:variant>
        <vt:i4>5</vt:i4>
      </vt:variant>
      <vt:variant>
        <vt:lpwstr/>
      </vt:variant>
      <vt:variant>
        <vt:lpwstr>■機密性17ー1</vt:lpwstr>
      </vt:variant>
      <vt:variant>
        <vt:i4>175918763</vt:i4>
      </vt:variant>
      <vt:variant>
        <vt:i4>6483</vt:i4>
      </vt:variant>
      <vt:variant>
        <vt:i4>0</vt:i4>
      </vt:variant>
      <vt:variant>
        <vt:i4>5</vt:i4>
      </vt:variant>
      <vt:variant>
        <vt:lpwstr/>
      </vt:variant>
      <vt:variant>
        <vt:lpwstr>■機密性15ー1</vt:lpwstr>
      </vt:variant>
      <vt:variant>
        <vt:i4>172981847</vt:i4>
      </vt:variant>
      <vt:variant>
        <vt:i4>6480</vt:i4>
      </vt:variant>
      <vt:variant>
        <vt:i4>0</vt:i4>
      </vt:variant>
      <vt:variant>
        <vt:i4>5</vt:i4>
      </vt:variant>
      <vt:variant>
        <vt:lpwstr/>
      </vt:variant>
      <vt:variant>
        <vt:lpwstr>■機密性14ー1ー2</vt:lpwstr>
      </vt:variant>
      <vt:variant>
        <vt:i4>172981847</vt:i4>
      </vt:variant>
      <vt:variant>
        <vt:i4>6477</vt:i4>
      </vt:variant>
      <vt:variant>
        <vt:i4>0</vt:i4>
      </vt:variant>
      <vt:variant>
        <vt:i4>5</vt:i4>
      </vt:variant>
      <vt:variant>
        <vt:lpwstr/>
      </vt:variant>
      <vt:variant>
        <vt:lpwstr>■機密性14ー1ー2</vt:lpwstr>
      </vt:variant>
      <vt:variant>
        <vt:i4>1000305913</vt:i4>
      </vt:variant>
      <vt:variant>
        <vt:i4>6474</vt:i4>
      </vt:variant>
      <vt:variant>
        <vt:i4>0</vt:i4>
      </vt:variant>
      <vt:variant>
        <vt:i4>5</vt:i4>
      </vt:variant>
      <vt:variant>
        <vt:lpwstr/>
      </vt:variant>
      <vt:variant>
        <vt:lpwstr>■完全性13ー2ー5</vt:lpwstr>
      </vt:variant>
      <vt:variant>
        <vt:i4>172850775</vt:i4>
      </vt:variant>
      <vt:variant>
        <vt:i4>6471</vt:i4>
      </vt:variant>
      <vt:variant>
        <vt:i4>0</vt:i4>
      </vt:variant>
      <vt:variant>
        <vt:i4>5</vt:i4>
      </vt:variant>
      <vt:variant>
        <vt:lpwstr/>
      </vt:variant>
      <vt:variant>
        <vt:lpwstr>■機密性13ー2ー4</vt:lpwstr>
      </vt:variant>
      <vt:variant>
        <vt:i4>172654167</vt:i4>
      </vt:variant>
      <vt:variant>
        <vt:i4>6468</vt:i4>
      </vt:variant>
      <vt:variant>
        <vt:i4>0</vt:i4>
      </vt:variant>
      <vt:variant>
        <vt:i4>5</vt:i4>
      </vt:variant>
      <vt:variant>
        <vt:lpwstr/>
      </vt:variant>
      <vt:variant>
        <vt:lpwstr>■機密性12ー2ー2</vt:lpwstr>
      </vt:variant>
      <vt:variant>
        <vt:i4>175853227</vt:i4>
      </vt:variant>
      <vt:variant>
        <vt:i4>6465</vt:i4>
      </vt:variant>
      <vt:variant>
        <vt:i4>0</vt:i4>
      </vt:variant>
      <vt:variant>
        <vt:i4>5</vt:i4>
      </vt:variant>
      <vt:variant>
        <vt:lpwstr/>
      </vt:variant>
      <vt:variant>
        <vt:lpwstr>■機密性11ー2</vt:lpwstr>
      </vt:variant>
      <vt:variant>
        <vt:i4>172654167</vt:i4>
      </vt:variant>
      <vt:variant>
        <vt:i4>6462</vt:i4>
      </vt:variant>
      <vt:variant>
        <vt:i4>0</vt:i4>
      </vt:variant>
      <vt:variant>
        <vt:i4>5</vt:i4>
      </vt:variant>
      <vt:variant>
        <vt:lpwstr/>
      </vt:variant>
      <vt:variant>
        <vt:lpwstr>■機密性11ー1ー2</vt:lpwstr>
      </vt:variant>
      <vt:variant>
        <vt:i4>981761631</vt:i4>
      </vt:variant>
      <vt:variant>
        <vt:i4>6459</vt:i4>
      </vt:variant>
      <vt:variant>
        <vt:i4>0</vt:i4>
      </vt:variant>
      <vt:variant>
        <vt:i4>5</vt:i4>
      </vt:variant>
      <vt:variant>
        <vt:lpwstr/>
      </vt:variant>
      <vt:variant>
        <vt:lpwstr>■機密性9ー2</vt:lpwstr>
      </vt:variant>
      <vt:variant>
        <vt:i4>169037635</vt:i4>
      </vt:variant>
      <vt:variant>
        <vt:i4>6456</vt:i4>
      </vt:variant>
      <vt:variant>
        <vt:i4>0</vt:i4>
      </vt:variant>
      <vt:variant>
        <vt:i4>5</vt:i4>
      </vt:variant>
      <vt:variant>
        <vt:lpwstr/>
      </vt:variant>
      <vt:variant>
        <vt:lpwstr>■機密性第8章コラム</vt:lpwstr>
      </vt:variant>
      <vt:variant>
        <vt:i4>175668847</vt:i4>
      </vt:variant>
      <vt:variant>
        <vt:i4>6453</vt:i4>
      </vt:variant>
      <vt:variant>
        <vt:i4>0</vt:i4>
      </vt:variant>
      <vt:variant>
        <vt:i4>5</vt:i4>
      </vt:variant>
      <vt:variant>
        <vt:lpwstr/>
      </vt:variant>
      <vt:variant>
        <vt:lpwstr>■機密性8ー1ー1</vt:lpwstr>
      </vt:variant>
      <vt:variant>
        <vt:i4>175668832</vt:i4>
      </vt:variant>
      <vt:variant>
        <vt:i4>6450</vt:i4>
      </vt:variant>
      <vt:variant>
        <vt:i4>0</vt:i4>
      </vt:variant>
      <vt:variant>
        <vt:i4>5</vt:i4>
      </vt:variant>
      <vt:variant>
        <vt:lpwstr/>
      </vt:variant>
      <vt:variant>
        <vt:lpwstr>■機密性7ー1ー2</vt:lpwstr>
      </vt:variant>
      <vt:variant>
        <vt:i4>169430851</vt:i4>
      </vt:variant>
      <vt:variant>
        <vt:i4>6447</vt:i4>
      </vt:variant>
      <vt:variant>
        <vt:i4>0</vt:i4>
      </vt:variant>
      <vt:variant>
        <vt:i4>5</vt:i4>
      </vt:variant>
      <vt:variant>
        <vt:lpwstr/>
      </vt:variant>
      <vt:variant>
        <vt:lpwstr>■機密性第2章コラム</vt:lpwstr>
      </vt:variant>
      <vt:variant>
        <vt:i4>1001210886</vt:i4>
      </vt:variant>
      <vt:variant>
        <vt:i4>6444</vt:i4>
      </vt:variant>
      <vt:variant>
        <vt:i4>0</vt:i4>
      </vt:variant>
      <vt:variant>
        <vt:i4>5</vt:i4>
      </vt:variant>
      <vt:variant>
        <vt:lpwstr/>
      </vt:variant>
      <vt:variant>
        <vt:lpwstr>■完全性27ー12</vt:lpwstr>
      </vt:variant>
      <vt:variant>
        <vt:i4>1001210886</vt:i4>
      </vt:variant>
      <vt:variant>
        <vt:i4>6441</vt:i4>
      </vt:variant>
      <vt:variant>
        <vt:i4>0</vt:i4>
      </vt:variant>
      <vt:variant>
        <vt:i4>5</vt:i4>
      </vt:variant>
      <vt:variant>
        <vt:lpwstr/>
      </vt:variant>
      <vt:variant>
        <vt:lpwstr>■完全性27ー11</vt:lpwstr>
      </vt:variant>
      <vt:variant>
        <vt:i4>1000240378</vt:i4>
      </vt:variant>
      <vt:variant>
        <vt:i4>6438</vt:i4>
      </vt:variant>
      <vt:variant>
        <vt:i4>0</vt:i4>
      </vt:variant>
      <vt:variant>
        <vt:i4>5</vt:i4>
      </vt:variant>
      <vt:variant>
        <vt:lpwstr/>
      </vt:variant>
      <vt:variant>
        <vt:lpwstr>■完全性25ー2ー2</vt:lpwstr>
      </vt:variant>
      <vt:variant>
        <vt:i4>1001014278</vt:i4>
      </vt:variant>
      <vt:variant>
        <vt:i4>6435</vt:i4>
      </vt:variant>
      <vt:variant>
        <vt:i4>0</vt:i4>
      </vt:variant>
      <vt:variant>
        <vt:i4>5</vt:i4>
      </vt:variant>
      <vt:variant>
        <vt:lpwstr/>
      </vt:variant>
      <vt:variant>
        <vt:lpwstr>■完全性23ー2</vt:lpwstr>
      </vt:variant>
      <vt:variant>
        <vt:i4>1000043770</vt:i4>
      </vt:variant>
      <vt:variant>
        <vt:i4>6432</vt:i4>
      </vt:variant>
      <vt:variant>
        <vt:i4>0</vt:i4>
      </vt:variant>
      <vt:variant>
        <vt:i4>5</vt:i4>
      </vt:variant>
      <vt:variant>
        <vt:lpwstr/>
      </vt:variant>
      <vt:variant>
        <vt:lpwstr>■完全性22ー3ー1</vt:lpwstr>
      </vt:variant>
      <vt:variant>
        <vt:i4>999912698</vt:i4>
      </vt:variant>
      <vt:variant>
        <vt:i4>6429</vt:i4>
      </vt:variant>
      <vt:variant>
        <vt:i4>0</vt:i4>
      </vt:variant>
      <vt:variant>
        <vt:i4>5</vt:i4>
      </vt:variant>
      <vt:variant>
        <vt:lpwstr/>
      </vt:variant>
      <vt:variant>
        <vt:lpwstr>■完全性21ー1ー2</vt:lpwstr>
      </vt:variant>
      <vt:variant>
        <vt:i4>999519482</vt:i4>
      </vt:variant>
      <vt:variant>
        <vt:i4>6426</vt:i4>
      </vt:variant>
      <vt:variant>
        <vt:i4>0</vt:i4>
      </vt:variant>
      <vt:variant>
        <vt:i4>5</vt:i4>
      </vt:variant>
      <vt:variant>
        <vt:lpwstr/>
      </vt:variant>
      <vt:variant>
        <vt:lpwstr>■完全性20ー1ー9</vt:lpwstr>
      </vt:variant>
      <vt:variant>
        <vt:i4>999650553</vt:i4>
      </vt:variant>
      <vt:variant>
        <vt:i4>6423</vt:i4>
      </vt:variant>
      <vt:variant>
        <vt:i4>0</vt:i4>
      </vt:variant>
      <vt:variant>
        <vt:i4>5</vt:i4>
      </vt:variant>
      <vt:variant>
        <vt:lpwstr/>
      </vt:variant>
      <vt:variant>
        <vt:lpwstr>■完全性18ー3ー5</vt:lpwstr>
      </vt:variant>
      <vt:variant>
        <vt:i4>999519481</vt:i4>
      </vt:variant>
      <vt:variant>
        <vt:i4>6420</vt:i4>
      </vt:variant>
      <vt:variant>
        <vt:i4>0</vt:i4>
      </vt:variant>
      <vt:variant>
        <vt:i4>5</vt:i4>
      </vt:variant>
      <vt:variant>
        <vt:lpwstr/>
      </vt:variant>
      <vt:variant>
        <vt:lpwstr>■完全性18ー2ー21</vt:lpwstr>
      </vt:variant>
      <vt:variant>
        <vt:i4>999322873</vt:i4>
      </vt:variant>
      <vt:variant>
        <vt:i4>6417</vt:i4>
      </vt:variant>
      <vt:variant>
        <vt:i4>0</vt:i4>
      </vt:variant>
      <vt:variant>
        <vt:i4>5</vt:i4>
      </vt:variant>
      <vt:variant>
        <vt:lpwstr/>
      </vt:variant>
      <vt:variant>
        <vt:lpwstr>■完全性18ー2ー17</vt:lpwstr>
      </vt:variant>
      <vt:variant>
        <vt:i4>1001210885</vt:i4>
      </vt:variant>
      <vt:variant>
        <vt:i4>6414</vt:i4>
      </vt:variant>
      <vt:variant>
        <vt:i4>0</vt:i4>
      </vt:variant>
      <vt:variant>
        <vt:i4>5</vt:i4>
      </vt:variant>
      <vt:variant>
        <vt:lpwstr/>
      </vt:variant>
      <vt:variant>
        <vt:lpwstr>■完全性17ー1</vt:lpwstr>
      </vt:variant>
      <vt:variant>
        <vt:i4>1001341957</vt:i4>
      </vt:variant>
      <vt:variant>
        <vt:i4>6411</vt:i4>
      </vt:variant>
      <vt:variant>
        <vt:i4>0</vt:i4>
      </vt:variant>
      <vt:variant>
        <vt:i4>5</vt:i4>
      </vt:variant>
      <vt:variant>
        <vt:lpwstr/>
      </vt:variant>
      <vt:variant>
        <vt:lpwstr>■完全性15ー1</vt:lpwstr>
      </vt:variant>
      <vt:variant>
        <vt:i4>1000109305</vt:i4>
      </vt:variant>
      <vt:variant>
        <vt:i4>6408</vt:i4>
      </vt:variant>
      <vt:variant>
        <vt:i4>0</vt:i4>
      </vt:variant>
      <vt:variant>
        <vt:i4>5</vt:i4>
      </vt:variant>
      <vt:variant>
        <vt:lpwstr/>
      </vt:variant>
      <vt:variant>
        <vt:lpwstr>■完全性14ー1ー2</vt:lpwstr>
      </vt:variant>
      <vt:variant>
        <vt:i4>999912697</vt:i4>
      </vt:variant>
      <vt:variant>
        <vt:i4>6405</vt:i4>
      </vt:variant>
      <vt:variant>
        <vt:i4>0</vt:i4>
      </vt:variant>
      <vt:variant>
        <vt:i4>5</vt:i4>
      </vt:variant>
      <vt:variant>
        <vt:lpwstr/>
      </vt:variant>
      <vt:variant>
        <vt:lpwstr>■完全性13ー3ー2</vt:lpwstr>
      </vt:variant>
      <vt:variant>
        <vt:i4>1000305913</vt:i4>
      </vt:variant>
      <vt:variant>
        <vt:i4>6402</vt:i4>
      </vt:variant>
      <vt:variant>
        <vt:i4>0</vt:i4>
      </vt:variant>
      <vt:variant>
        <vt:i4>5</vt:i4>
      </vt:variant>
      <vt:variant>
        <vt:lpwstr/>
      </vt:variant>
      <vt:variant>
        <vt:lpwstr>■完全性13ー2ー5</vt:lpwstr>
      </vt:variant>
      <vt:variant>
        <vt:i4>1000240377</vt:i4>
      </vt:variant>
      <vt:variant>
        <vt:i4>6399</vt:i4>
      </vt:variant>
      <vt:variant>
        <vt:i4>0</vt:i4>
      </vt:variant>
      <vt:variant>
        <vt:i4>5</vt:i4>
      </vt:variant>
      <vt:variant>
        <vt:lpwstr/>
      </vt:variant>
      <vt:variant>
        <vt:lpwstr>■完全性13ー2ー4</vt:lpwstr>
      </vt:variant>
      <vt:variant>
        <vt:i4>999912697</vt:i4>
      </vt:variant>
      <vt:variant>
        <vt:i4>6396</vt:i4>
      </vt:variant>
      <vt:variant>
        <vt:i4>0</vt:i4>
      </vt:variant>
      <vt:variant>
        <vt:i4>5</vt:i4>
      </vt:variant>
      <vt:variant>
        <vt:lpwstr/>
      </vt:variant>
      <vt:variant>
        <vt:lpwstr>■完全性12ー2ー2</vt:lpwstr>
      </vt:variant>
      <vt:variant>
        <vt:i4>1000883205</vt:i4>
      </vt:variant>
      <vt:variant>
        <vt:i4>6393</vt:i4>
      </vt:variant>
      <vt:variant>
        <vt:i4>0</vt:i4>
      </vt:variant>
      <vt:variant>
        <vt:i4>5</vt:i4>
      </vt:variant>
      <vt:variant>
        <vt:lpwstr/>
      </vt:variant>
      <vt:variant>
        <vt:lpwstr>■完全性11ー2</vt:lpwstr>
      </vt:variant>
      <vt:variant>
        <vt:i4>999912697</vt:i4>
      </vt:variant>
      <vt:variant>
        <vt:i4>6390</vt:i4>
      </vt:variant>
      <vt:variant>
        <vt:i4>0</vt:i4>
      </vt:variant>
      <vt:variant>
        <vt:i4>5</vt:i4>
      </vt:variant>
      <vt:variant>
        <vt:lpwstr/>
      </vt:variant>
      <vt:variant>
        <vt:lpwstr>■完全性11ー1ー2</vt:lpwstr>
      </vt:variant>
      <vt:variant>
        <vt:i4>190280945</vt:i4>
      </vt:variant>
      <vt:variant>
        <vt:i4>6387</vt:i4>
      </vt:variant>
      <vt:variant>
        <vt:i4>0</vt:i4>
      </vt:variant>
      <vt:variant>
        <vt:i4>5</vt:i4>
      </vt:variant>
      <vt:variant>
        <vt:lpwstr/>
      </vt:variant>
      <vt:variant>
        <vt:lpwstr>■完全性9ー2</vt:lpwstr>
      </vt:variant>
      <vt:variant>
        <vt:i4>1002456557</vt:i4>
      </vt:variant>
      <vt:variant>
        <vt:i4>6384</vt:i4>
      </vt:variant>
      <vt:variant>
        <vt:i4>0</vt:i4>
      </vt:variant>
      <vt:variant>
        <vt:i4>5</vt:i4>
      </vt:variant>
      <vt:variant>
        <vt:lpwstr/>
      </vt:variant>
      <vt:variant>
        <vt:lpwstr>■完全性第8章コラム</vt:lpwstr>
      </vt:variant>
      <vt:variant>
        <vt:i4>-195398463</vt:i4>
      </vt:variant>
      <vt:variant>
        <vt:i4>6381</vt:i4>
      </vt:variant>
      <vt:variant>
        <vt:i4>0</vt:i4>
      </vt:variant>
      <vt:variant>
        <vt:i4>5</vt:i4>
      </vt:variant>
      <vt:variant>
        <vt:lpwstr/>
      </vt:variant>
      <vt:variant>
        <vt:lpwstr>■完全性8ー1－1</vt:lpwstr>
      </vt:variant>
      <vt:variant>
        <vt:i4>1003111917</vt:i4>
      </vt:variant>
      <vt:variant>
        <vt:i4>6378</vt:i4>
      </vt:variant>
      <vt:variant>
        <vt:i4>0</vt:i4>
      </vt:variant>
      <vt:variant>
        <vt:i4>5</vt:i4>
      </vt:variant>
      <vt:variant>
        <vt:lpwstr/>
      </vt:variant>
      <vt:variant>
        <vt:lpwstr>■完全性第2章コラム</vt:lpwstr>
      </vt:variant>
      <vt:variant>
        <vt:i4>869163078</vt:i4>
      </vt:variant>
      <vt:variant>
        <vt:i4>6375</vt:i4>
      </vt:variant>
      <vt:variant>
        <vt:i4>0</vt:i4>
      </vt:variant>
      <vt:variant>
        <vt:i4>5</vt:i4>
      </vt:variant>
      <vt:variant>
        <vt:lpwstr/>
      </vt:variant>
      <vt:variant>
        <vt:lpwstr>■可用性27ー12</vt:lpwstr>
      </vt:variant>
      <vt:variant>
        <vt:i4>869163078</vt:i4>
      </vt:variant>
      <vt:variant>
        <vt:i4>6372</vt:i4>
      </vt:variant>
      <vt:variant>
        <vt:i4>0</vt:i4>
      </vt:variant>
      <vt:variant>
        <vt:i4>5</vt:i4>
      </vt:variant>
      <vt:variant>
        <vt:lpwstr/>
      </vt:variant>
      <vt:variant>
        <vt:lpwstr>■可用性27ー11</vt:lpwstr>
      </vt:variant>
      <vt:variant>
        <vt:i4>872239290</vt:i4>
      </vt:variant>
      <vt:variant>
        <vt:i4>6369</vt:i4>
      </vt:variant>
      <vt:variant>
        <vt:i4>0</vt:i4>
      </vt:variant>
      <vt:variant>
        <vt:i4>5</vt:i4>
      </vt:variant>
      <vt:variant>
        <vt:lpwstr/>
      </vt:variant>
      <vt:variant>
        <vt:lpwstr>■可用性25ー2ー2</vt:lpwstr>
      </vt:variant>
      <vt:variant>
        <vt:i4>868835398</vt:i4>
      </vt:variant>
      <vt:variant>
        <vt:i4>6366</vt:i4>
      </vt:variant>
      <vt:variant>
        <vt:i4>0</vt:i4>
      </vt:variant>
      <vt:variant>
        <vt:i4>5</vt:i4>
      </vt:variant>
      <vt:variant>
        <vt:lpwstr/>
      </vt:variant>
      <vt:variant>
        <vt:lpwstr>■可用性23ー2</vt:lpwstr>
      </vt:variant>
      <vt:variant>
        <vt:i4>872370362</vt:i4>
      </vt:variant>
      <vt:variant>
        <vt:i4>6363</vt:i4>
      </vt:variant>
      <vt:variant>
        <vt:i4>0</vt:i4>
      </vt:variant>
      <vt:variant>
        <vt:i4>5</vt:i4>
      </vt:variant>
      <vt:variant>
        <vt:lpwstr/>
      </vt:variant>
      <vt:variant>
        <vt:lpwstr>■可用性22ー4ー1</vt:lpwstr>
      </vt:variant>
      <vt:variant>
        <vt:i4>871911610</vt:i4>
      </vt:variant>
      <vt:variant>
        <vt:i4>6360</vt:i4>
      </vt:variant>
      <vt:variant>
        <vt:i4>0</vt:i4>
      </vt:variant>
      <vt:variant>
        <vt:i4>5</vt:i4>
      </vt:variant>
      <vt:variant>
        <vt:lpwstr/>
      </vt:variant>
      <vt:variant>
        <vt:lpwstr>■可用性22ー3ー1</vt:lpwstr>
      </vt:variant>
      <vt:variant>
        <vt:i4>872042682</vt:i4>
      </vt:variant>
      <vt:variant>
        <vt:i4>6357</vt:i4>
      </vt:variant>
      <vt:variant>
        <vt:i4>0</vt:i4>
      </vt:variant>
      <vt:variant>
        <vt:i4>5</vt:i4>
      </vt:variant>
      <vt:variant>
        <vt:lpwstr/>
      </vt:variant>
      <vt:variant>
        <vt:lpwstr>■可用性22ー2ー2</vt:lpwstr>
      </vt:variant>
      <vt:variant>
        <vt:i4>872042682</vt:i4>
      </vt:variant>
      <vt:variant>
        <vt:i4>6354</vt:i4>
      </vt:variant>
      <vt:variant>
        <vt:i4>0</vt:i4>
      </vt:variant>
      <vt:variant>
        <vt:i4>5</vt:i4>
      </vt:variant>
      <vt:variant>
        <vt:lpwstr/>
      </vt:variant>
      <vt:variant>
        <vt:lpwstr>■可用性21ー1ー2</vt:lpwstr>
      </vt:variant>
      <vt:variant>
        <vt:i4>871387322</vt:i4>
      </vt:variant>
      <vt:variant>
        <vt:i4>6351</vt:i4>
      </vt:variant>
      <vt:variant>
        <vt:i4>0</vt:i4>
      </vt:variant>
      <vt:variant>
        <vt:i4>5</vt:i4>
      </vt:variant>
      <vt:variant>
        <vt:lpwstr/>
      </vt:variant>
      <vt:variant>
        <vt:lpwstr>■可用性20ー1ー9</vt:lpwstr>
      </vt:variant>
      <vt:variant>
        <vt:i4>871780537</vt:i4>
      </vt:variant>
      <vt:variant>
        <vt:i4>6348</vt:i4>
      </vt:variant>
      <vt:variant>
        <vt:i4>0</vt:i4>
      </vt:variant>
      <vt:variant>
        <vt:i4>5</vt:i4>
      </vt:variant>
      <vt:variant>
        <vt:lpwstr/>
      </vt:variant>
      <vt:variant>
        <vt:lpwstr>■可用性18ー3ー5</vt:lpwstr>
      </vt:variant>
      <vt:variant>
        <vt:i4>871583929</vt:i4>
      </vt:variant>
      <vt:variant>
        <vt:i4>6345</vt:i4>
      </vt:variant>
      <vt:variant>
        <vt:i4>0</vt:i4>
      </vt:variant>
      <vt:variant>
        <vt:i4>5</vt:i4>
      </vt:variant>
      <vt:variant>
        <vt:lpwstr/>
      </vt:variant>
      <vt:variant>
        <vt:lpwstr>■可用性18ー2ー17</vt:lpwstr>
      </vt:variant>
      <vt:variant>
        <vt:i4>871583929</vt:i4>
      </vt:variant>
      <vt:variant>
        <vt:i4>6342</vt:i4>
      </vt:variant>
      <vt:variant>
        <vt:i4>0</vt:i4>
      </vt:variant>
      <vt:variant>
        <vt:i4>5</vt:i4>
      </vt:variant>
      <vt:variant>
        <vt:lpwstr/>
      </vt:variant>
      <vt:variant>
        <vt:lpwstr>■可用性18ー2ー12</vt:lpwstr>
      </vt:variant>
      <vt:variant>
        <vt:i4>868311109</vt:i4>
      </vt:variant>
      <vt:variant>
        <vt:i4>6339</vt:i4>
      </vt:variant>
      <vt:variant>
        <vt:i4>0</vt:i4>
      </vt:variant>
      <vt:variant>
        <vt:i4>5</vt:i4>
      </vt:variant>
      <vt:variant>
        <vt:lpwstr/>
      </vt:variant>
      <vt:variant>
        <vt:lpwstr>■可用性18ー1</vt:lpwstr>
      </vt:variant>
      <vt:variant>
        <vt:i4>869163077</vt:i4>
      </vt:variant>
      <vt:variant>
        <vt:i4>6336</vt:i4>
      </vt:variant>
      <vt:variant>
        <vt:i4>0</vt:i4>
      </vt:variant>
      <vt:variant>
        <vt:i4>5</vt:i4>
      </vt:variant>
      <vt:variant>
        <vt:lpwstr/>
      </vt:variant>
      <vt:variant>
        <vt:lpwstr>■可用性17ー1</vt:lpwstr>
      </vt:variant>
      <vt:variant>
        <vt:i4>871931720</vt:i4>
      </vt:variant>
      <vt:variant>
        <vt:i4>6333</vt:i4>
      </vt:variant>
      <vt:variant>
        <vt:i4>0</vt:i4>
      </vt:variant>
      <vt:variant>
        <vt:i4>5</vt:i4>
      </vt:variant>
      <vt:variant>
        <vt:lpwstr/>
      </vt:variant>
      <vt:variant>
        <vt:lpwstr>■可用性15ー2－7</vt:lpwstr>
      </vt:variant>
      <vt:variant>
        <vt:i4>871997256</vt:i4>
      </vt:variant>
      <vt:variant>
        <vt:i4>6330</vt:i4>
      </vt:variant>
      <vt:variant>
        <vt:i4>0</vt:i4>
      </vt:variant>
      <vt:variant>
        <vt:i4>5</vt:i4>
      </vt:variant>
      <vt:variant>
        <vt:lpwstr/>
      </vt:variant>
      <vt:variant>
        <vt:lpwstr>■可用性15ー2－6</vt:lpwstr>
      </vt:variant>
      <vt:variant>
        <vt:i4>869032005</vt:i4>
      </vt:variant>
      <vt:variant>
        <vt:i4>6327</vt:i4>
      </vt:variant>
      <vt:variant>
        <vt:i4>0</vt:i4>
      </vt:variant>
      <vt:variant>
        <vt:i4>5</vt:i4>
      </vt:variant>
      <vt:variant>
        <vt:lpwstr/>
      </vt:variant>
      <vt:variant>
        <vt:lpwstr>■可用性15ー1</vt:lpwstr>
      </vt:variant>
      <vt:variant>
        <vt:i4>872390472</vt:i4>
      </vt:variant>
      <vt:variant>
        <vt:i4>6324</vt:i4>
      </vt:variant>
      <vt:variant>
        <vt:i4>0</vt:i4>
      </vt:variant>
      <vt:variant>
        <vt:i4>5</vt:i4>
      </vt:variant>
      <vt:variant>
        <vt:lpwstr/>
      </vt:variant>
      <vt:variant>
        <vt:lpwstr>■可用性14ー1－2</vt:lpwstr>
      </vt:variant>
      <vt:variant>
        <vt:i4>872062792</vt:i4>
      </vt:variant>
      <vt:variant>
        <vt:i4>6321</vt:i4>
      </vt:variant>
      <vt:variant>
        <vt:i4>0</vt:i4>
      </vt:variant>
      <vt:variant>
        <vt:i4>5</vt:i4>
      </vt:variant>
      <vt:variant>
        <vt:lpwstr/>
      </vt:variant>
      <vt:variant>
        <vt:lpwstr>■可用性13ー3－2</vt:lpwstr>
      </vt:variant>
      <vt:variant>
        <vt:i4>872193864</vt:i4>
      </vt:variant>
      <vt:variant>
        <vt:i4>6318</vt:i4>
      </vt:variant>
      <vt:variant>
        <vt:i4>0</vt:i4>
      </vt:variant>
      <vt:variant>
        <vt:i4>5</vt:i4>
      </vt:variant>
      <vt:variant>
        <vt:lpwstr/>
      </vt:variant>
      <vt:variant>
        <vt:lpwstr>■可用性13ー2－5</vt:lpwstr>
      </vt:variant>
      <vt:variant>
        <vt:i4>872259400</vt:i4>
      </vt:variant>
      <vt:variant>
        <vt:i4>6315</vt:i4>
      </vt:variant>
      <vt:variant>
        <vt:i4>0</vt:i4>
      </vt:variant>
      <vt:variant>
        <vt:i4>5</vt:i4>
      </vt:variant>
      <vt:variant>
        <vt:lpwstr/>
      </vt:variant>
      <vt:variant>
        <vt:lpwstr>■可用性13ー2－4</vt:lpwstr>
      </vt:variant>
      <vt:variant>
        <vt:i4>872062792</vt:i4>
      </vt:variant>
      <vt:variant>
        <vt:i4>6312</vt:i4>
      </vt:variant>
      <vt:variant>
        <vt:i4>0</vt:i4>
      </vt:variant>
      <vt:variant>
        <vt:i4>5</vt:i4>
      </vt:variant>
      <vt:variant>
        <vt:lpwstr/>
      </vt:variant>
      <vt:variant>
        <vt:lpwstr>■可用性12ー2－2</vt:lpwstr>
      </vt:variant>
      <vt:variant>
        <vt:i4>868966469</vt:i4>
      </vt:variant>
      <vt:variant>
        <vt:i4>6309</vt:i4>
      </vt:variant>
      <vt:variant>
        <vt:i4>0</vt:i4>
      </vt:variant>
      <vt:variant>
        <vt:i4>5</vt:i4>
      </vt:variant>
      <vt:variant>
        <vt:lpwstr/>
      </vt:variant>
      <vt:variant>
        <vt:lpwstr>■可用性11ー2</vt:lpwstr>
      </vt:variant>
      <vt:variant>
        <vt:i4>872062792</vt:i4>
      </vt:variant>
      <vt:variant>
        <vt:i4>6306</vt:i4>
      </vt:variant>
      <vt:variant>
        <vt:i4>0</vt:i4>
      </vt:variant>
      <vt:variant>
        <vt:i4>5</vt:i4>
      </vt:variant>
      <vt:variant>
        <vt:lpwstr/>
      </vt:variant>
      <vt:variant>
        <vt:lpwstr>■可用性11ー1－2</vt:lpwstr>
      </vt:variant>
      <vt:variant>
        <vt:i4>53760177</vt:i4>
      </vt:variant>
      <vt:variant>
        <vt:i4>6303</vt:i4>
      </vt:variant>
      <vt:variant>
        <vt:i4>0</vt:i4>
      </vt:variant>
      <vt:variant>
        <vt:i4>5</vt:i4>
      </vt:variant>
      <vt:variant>
        <vt:lpwstr/>
      </vt:variant>
      <vt:variant>
        <vt:lpwstr>■可用性9ー2</vt:lpwstr>
      </vt:variant>
      <vt:variant>
        <vt:i4>-1571228310</vt:i4>
      </vt:variant>
      <vt:variant>
        <vt:i4>6300</vt:i4>
      </vt:variant>
      <vt:variant>
        <vt:i4>0</vt:i4>
      </vt:variant>
      <vt:variant>
        <vt:i4>5</vt:i4>
      </vt:variant>
      <vt:variant>
        <vt:lpwstr/>
      </vt:variant>
      <vt:variant>
        <vt:lpwstr>■否認防止性第8章コラム</vt:lpwstr>
      </vt:variant>
      <vt:variant>
        <vt:i4>868765825</vt:i4>
      </vt:variant>
      <vt:variant>
        <vt:i4>6297</vt:i4>
      </vt:variant>
      <vt:variant>
        <vt:i4>0</vt:i4>
      </vt:variant>
      <vt:variant>
        <vt:i4>5</vt:i4>
      </vt:variant>
      <vt:variant>
        <vt:lpwstr/>
      </vt:variant>
      <vt:variant>
        <vt:lpwstr>■可用性8ー1ー2</vt:lpwstr>
      </vt:variant>
      <vt:variant>
        <vt:i4>868765825</vt:i4>
      </vt:variant>
      <vt:variant>
        <vt:i4>6294</vt:i4>
      </vt:variant>
      <vt:variant>
        <vt:i4>0</vt:i4>
      </vt:variant>
      <vt:variant>
        <vt:i4>5</vt:i4>
      </vt:variant>
      <vt:variant>
        <vt:lpwstr/>
      </vt:variant>
      <vt:variant>
        <vt:lpwstr>■可用性8ー1ー1</vt:lpwstr>
      </vt:variant>
      <vt:variant>
        <vt:i4>866738605</vt:i4>
      </vt:variant>
      <vt:variant>
        <vt:i4>6291</vt:i4>
      </vt:variant>
      <vt:variant>
        <vt:i4>0</vt:i4>
      </vt:variant>
      <vt:variant>
        <vt:i4>5</vt:i4>
      </vt:variant>
      <vt:variant>
        <vt:lpwstr/>
      </vt:variant>
      <vt:variant>
        <vt:lpwstr>■可用性第2章コラム</vt:lpwstr>
      </vt:variant>
      <vt:variant>
        <vt:i4>1436489156</vt:i4>
      </vt:variant>
      <vt:variant>
        <vt:i4>6288</vt:i4>
      </vt:variant>
      <vt:variant>
        <vt:i4>0</vt:i4>
      </vt:variant>
      <vt:variant>
        <vt:i4>5</vt:i4>
      </vt:variant>
      <vt:variant>
        <vt:lpwstr/>
      </vt:variant>
      <vt:variant>
        <vt:lpwstr>■改ざん25ー2ー2</vt:lpwstr>
      </vt:variant>
      <vt:variant>
        <vt:i4>1436292548</vt:i4>
      </vt:variant>
      <vt:variant>
        <vt:i4>6285</vt:i4>
      </vt:variant>
      <vt:variant>
        <vt:i4>0</vt:i4>
      </vt:variant>
      <vt:variant>
        <vt:i4>5</vt:i4>
      </vt:variant>
      <vt:variant>
        <vt:lpwstr/>
      </vt:variant>
      <vt:variant>
        <vt:lpwstr>■改ざん25ー2ー1</vt:lpwstr>
      </vt:variant>
      <vt:variant>
        <vt:i4>1436161476</vt:i4>
      </vt:variant>
      <vt:variant>
        <vt:i4>6282</vt:i4>
      </vt:variant>
      <vt:variant>
        <vt:i4>0</vt:i4>
      </vt:variant>
      <vt:variant>
        <vt:i4>5</vt:i4>
      </vt:variant>
      <vt:variant>
        <vt:lpwstr/>
      </vt:variant>
      <vt:variant>
        <vt:lpwstr>■改ざん22ー3ー1</vt:lpwstr>
      </vt:variant>
      <vt:variant>
        <vt:i4>1436030404</vt:i4>
      </vt:variant>
      <vt:variant>
        <vt:i4>6279</vt:i4>
      </vt:variant>
      <vt:variant>
        <vt:i4>0</vt:i4>
      </vt:variant>
      <vt:variant>
        <vt:i4>5</vt:i4>
      </vt:variant>
      <vt:variant>
        <vt:lpwstr/>
      </vt:variant>
      <vt:variant>
        <vt:lpwstr>■改ざん22ー1ー1</vt:lpwstr>
      </vt:variant>
      <vt:variant>
        <vt:i4>1436489156</vt:i4>
      </vt:variant>
      <vt:variant>
        <vt:i4>6276</vt:i4>
      </vt:variant>
      <vt:variant>
        <vt:i4>0</vt:i4>
      </vt:variant>
      <vt:variant>
        <vt:i4>5</vt:i4>
      </vt:variant>
      <vt:variant>
        <vt:lpwstr/>
      </vt:variant>
      <vt:variant>
        <vt:lpwstr>■改ざん21ー1ー5</vt:lpwstr>
      </vt:variant>
      <vt:variant>
        <vt:i4>1436030404</vt:i4>
      </vt:variant>
      <vt:variant>
        <vt:i4>6273</vt:i4>
      </vt:variant>
      <vt:variant>
        <vt:i4>0</vt:i4>
      </vt:variant>
      <vt:variant>
        <vt:i4>5</vt:i4>
      </vt:variant>
      <vt:variant>
        <vt:lpwstr/>
      </vt:variant>
      <vt:variant>
        <vt:lpwstr>■改ざん21ー1ー2</vt:lpwstr>
      </vt:variant>
      <vt:variant>
        <vt:i4>1435833799</vt:i4>
      </vt:variant>
      <vt:variant>
        <vt:i4>6270</vt:i4>
      </vt:variant>
      <vt:variant>
        <vt:i4>0</vt:i4>
      </vt:variant>
      <vt:variant>
        <vt:i4>5</vt:i4>
      </vt:variant>
      <vt:variant>
        <vt:lpwstr/>
      </vt:variant>
      <vt:variant>
        <vt:lpwstr>■改ざん18ー3ー4</vt:lpwstr>
      </vt:variant>
      <vt:variant>
        <vt:i4>1435571655</vt:i4>
      </vt:variant>
      <vt:variant>
        <vt:i4>6267</vt:i4>
      </vt:variant>
      <vt:variant>
        <vt:i4>0</vt:i4>
      </vt:variant>
      <vt:variant>
        <vt:i4>5</vt:i4>
      </vt:variant>
      <vt:variant>
        <vt:lpwstr/>
      </vt:variant>
      <vt:variant>
        <vt:lpwstr>■改ざん18ー2ー17</vt:lpwstr>
      </vt:variant>
      <vt:variant>
        <vt:i4>1435571655</vt:i4>
      </vt:variant>
      <vt:variant>
        <vt:i4>6264</vt:i4>
      </vt:variant>
      <vt:variant>
        <vt:i4>0</vt:i4>
      </vt:variant>
      <vt:variant>
        <vt:i4>5</vt:i4>
      </vt:variant>
      <vt:variant>
        <vt:lpwstr/>
      </vt:variant>
      <vt:variant>
        <vt:lpwstr>■改ざん18ー2ー13</vt:lpwstr>
      </vt:variant>
      <vt:variant>
        <vt:i4>1435571655</vt:i4>
      </vt:variant>
      <vt:variant>
        <vt:i4>6261</vt:i4>
      </vt:variant>
      <vt:variant>
        <vt:i4>0</vt:i4>
      </vt:variant>
      <vt:variant>
        <vt:i4>5</vt:i4>
      </vt:variant>
      <vt:variant>
        <vt:lpwstr/>
      </vt:variant>
      <vt:variant>
        <vt:lpwstr>■改ざん18ー2ー11</vt:lpwstr>
      </vt:variant>
      <vt:variant>
        <vt:i4>1435833799</vt:i4>
      </vt:variant>
      <vt:variant>
        <vt:i4>6258</vt:i4>
      </vt:variant>
      <vt:variant>
        <vt:i4>0</vt:i4>
      </vt:variant>
      <vt:variant>
        <vt:i4>5</vt:i4>
      </vt:variant>
      <vt:variant>
        <vt:lpwstr/>
      </vt:variant>
      <vt:variant>
        <vt:lpwstr>■改ざん15ー2ー8</vt:lpwstr>
      </vt:variant>
      <vt:variant>
        <vt:i4>1436161479</vt:i4>
      </vt:variant>
      <vt:variant>
        <vt:i4>6255</vt:i4>
      </vt:variant>
      <vt:variant>
        <vt:i4>0</vt:i4>
      </vt:variant>
      <vt:variant>
        <vt:i4>5</vt:i4>
      </vt:variant>
      <vt:variant>
        <vt:lpwstr/>
      </vt:variant>
      <vt:variant>
        <vt:lpwstr>■改ざん15ー2ー7</vt:lpwstr>
      </vt:variant>
      <vt:variant>
        <vt:i4>1436030407</vt:i4>
      </vt:variant>
      <vt:variant>
        <vt:i4>6252</vt:i4>
      </vt:variant>
      <vt:variant>
        <vt:i4>0</vt:i4>
      </vt:variant>
      <vt:variant>
        <vt:i4>5</vt:i4>
      </vt:variant>
      <vt:variant>
        <vt:lpwstr/>
      </vt:variant>
      <vt:variant>
        <vt:lpwstr>■改ざん15ー2ー5</vt:lpwstr>
      </vt:variant>
      <vt:variant>
        <vt:i4>1437476155</vt:i4>
      </vt:variant>
      <vt:variant>
        <vt:i4>6249</vt:i4>
      </vt:variant>
      <vt:variant>
        <vt:i4>0</vt:i4>
      </vt:variant>
      <vt:variant>
        <vt:i4>5</vt:i4>
      </vt:variant>
      <vt:variant>
        <vt:lpwstr/>
      </vt:variant>
      <vt:variant>
        <vt:lpwstr>■改ざん15ー1</vt:lpwstr>
      </vt:variant>
      <vt:variant>
        <vt:i4>1436030407</vt:i4>
      </vt:variant>
      <vt:variant>
        <vt:i4>6246</vt:i4>
      </vt:variant>
      <vt:variant>
        <vt:i4>0</vt:i4>
      </vt:variant>
      <vt:variant>
        <vt:i4>5</vt:i4>
      </vt:variant>
      <vt:variant>
        <vt:lpwstr/>
      </vt:variant>
      <vt:variant>
        <vt:lpwstr>■改ざん12ー2ー2</vt:lpwstr>
      </vt:variant>
      <vt:variant>
        <vt:i4>1436358087</vt:i4>
      </vt:variant>
      <vt:variant>
        <vt:i4>6243</vt:i4>
      </vt:variant>
      <vt:variant>
        <vt:i4>0</vt:i4>
      </vt:variant>
      <vt:variant>
        <vt:i4>5</vt:i4>
      </vt:variant>
      <vt:variant>
        <vt:lpwstr/>
      </vt:variant>
      <vt:variant>
        <vt:lpwstr>■改ざん10ー2ー5</vt:lpwstr>
      </vt:variant>
      <vt:variant>
        <vt:i4>1437210111</vt:i4>
      </vt:variant>
      <vt:variant>
        <vt:i4>6240</vt:i4>
      </vt:variant>
      <vt:variant>
        <vt:i4>0</vt:i4>
      </vt:variant>
      <vt:variant>
        <vt:i4>5</vt:i4>
      </vt:variant>
      <vt:variant>
        <vt:lpwstr/>
      </vt:variant>
      <vt:variant>
        <vt:lpwstr>■改ざん8ー1ー2</vt:lpwstr>
      </vt:variant>
      <vt:variant>
        <vt:i4>1437210111</vt:i4>
      </vt:variant>
      <vt:variant>
        <vt:i4>6237</vt:i4>
      </vt:variant>
      <vt:variant>
        <vt:i4>0</vt:i4>
      </vt:variant>
      <vt:variant>
        <vt:i4>5</vt:i4>
      </vt:variant>
      <vt:variant>
        <vt:lpwstr/>
      </vt:variant>
      <vt:variant>
        <vt:lpwstr>■改ざん8ー1ー1</vt:lpwstr>
      </vt:variant>
      <vt:variant>
        <vt:i4>1437210096</vt:i4>
      </vt:variant>
      <vt:variant>
        <vt:i4>6234</vt:i4>
      </vt:variant>
      <vt:variant>
        <vt:i4>0</vt:i4>
      </vt:variant>
      <vt:variant>
        <vt:i4>5</vt:i4>
      </vt:variant>
      <vt:variant>
        <vt:lpwstr/>
      </vt:variant>
      <vt:variant>
        <vt:lpwstr>■改ざん7ー1ー2</vt:lpwstr>
      </vt:variant>
      <vt:variant>
        <vt:i4>1437210096</vt:i4>
      </vt:variant>
      <vt:variant>
        <vt:i4>6231</vt:i4>
      </vt:variant>
      <vt:variant>
        <vt:i4>0</vt:i4>
      </vt:variant>
      <vt:variant>
        <vt:i4>5</vt:i4>
      </vt:variant>
      <vt:variant>
        <vt:lpwstr/>
      </vt:variant>
      <vt:variant>
        <vt:lpwstr>■改ざん4ー2ー2</vt:lpwstr>
      </vt:variant>
      <vt:variant>
        <vt:i4>1437210099</vt:i4>
      </vt:variant>
      <vt:variant>
        <vt:i4>6228</vt:i4>
      </vt:variant>
      <vt:variant>
        <vt:i4>0</vt:i4>
      </vt:variant>
      <vt:variant>
        <vt:i4>5</vt:i4>
      </vt:variant>
      <vt:variant>
        <vt:lpwstr/>
      </vt:variant>
      <vt:variant>
        <vt:lpwstr>■改ざん4ー1ー1</vt:lpwstr>
      </vt:variant>
      <vt:variant>
        <vt:i4>1437210103</vt:i4>
      </vt:variant>
      <vt:variant>
        <vt:i4>6225</vt:i4>
      </vt:variant>
      <vt:variant>
        <vt:i4>0</vt:i4>
      </vt:variant>
      <vt:variant>
        <vt:i4>5</vt:i4>
      </vt:variant>
      <vt:variant>
        <vt:lpwstr/>
      </vt:variant>
      <vt:variant>
        <vt:lpwstr>■改ざん3ー2ー2</vt:lpwstr>
      </vt:variant>
      <vt:variant>
        <vt:i4>6432208</vt:i4>
      </vt:variant>
      <vt:variant>
        <vt:i4>6222</vt:i4>
      </vt:variant>
      <vt:variant>
        <vt:i4>0</vt:i4>
      </vt:variant>
      <vt:variant>
        <vt:i4>5</vt:i4>
      </vt:variant>
      <vt:variant>
        <vt:lpwstr/>
      </vt:variant>
      <vt:variant>
        <vt:lpwstr>■エンドポイントデバイス27ー18</vt:lpwstr>
      </vt:variant>
      <vt:variant>
        <vt:i4>5903663</vt:i4>
      </vt:variant>
      <vt:variant>
        <vt:i4>6219</vt:i4>
      </vt:variant>
      <vt:variant>
        <vt:i4>0</vt:i4>
      </vt:variant>
      <vt:variant>
        <vt:i4>5</vt:i4>
      </vt:variant>
      <vt:variant>
        <vt:lpwstr/>
      </vt:variant>
      <vt:variant>
        <vt:lpwstr>■エンドポイントデバイス18ー3ー5</vt:lpwstr>
      </vt:variant>
      <vt:variant>
        <vt:i4>6100271</vt:i4>
      </vt:variant>
      <vt:variant>
        <vt:i4>6216</vt:i4>
      </vt:variant>
      <vt:variant>
        <vt:i4>0</vt:i4>
      </vt:variant>
      <vt:variant>
        <vt:i4>5</vt:i4>
      </vt:variant>
      <vt:variant>
        <vt:lpwstr/>
      </vt:variant>
      <vt:variant>
        <vt:lpwstr>■エンドポイントデバイス18ー3ー2</vt:lpwstr>
      </vt:variant>
      <vt:variant>
        <vt:i4>7153107</vt:i4>
      </vt:variant>
      <vt:variant>
        <vt:i4>6213</vt:i4>
      </vt:variant>
      <vt:variant>
        <vt:i4>0</vt:i4>
      </vt:variant>
      <vt:variant>
        <vt:i4>5</vt:i4>
      </vt:variant>
      <vt:variant>
        <vt:lpwstr/>
      </vt:variant>
      <vt:variant>
        <vt:lpwstr>■エンドポイントデバイス18ー1</vt:lpwstr>
      </vt:variant>
      <vt:variant>
        <vt:i4>6559001</vt:i4>
      </vt:variant>
      <vt:variant>
        <vt:i4>6210</vt:i4>
      </vt:variant>
      <vt:variant>
        <vt:i4>0</vt:i4>
      </vt:variant>
      <vt:variant>
        <vt:i4>5</vt:i4>
      </vt:variant>
      <vt:variant>
        <vt:lpwstr/>
      </vt:variant>
      <vt:variant>
        <vt:lpwstr>■エンドポイントデバイス5ー2ー4</vt:lpwstr>
      </vt:variant>
      <vt:variant>
        <vt:i4>815338840</vt:i4>
      </vt:variant>
      <vt:variant>
        <vt:i4>6207</vt:i4>
      </vt:variant>
      <vt:variant>
        <vt:i4>0</vt:i4>
      </vt:variant>
      <vt:variant>
        <vt:i4>5</vt:i4>
      </vt:variant>
      <vt:variant>
        <vt:lpwstr/>
      </vt:variant>
      <vt:variant>
        <vt:lpwstr>■エンティティ18ー3ー2</vt:lpwstr>
      </vt:variant>
      <vt:variant>
        <vt:i4>6624610</vt:i4>
      </vt:variant>
      <vt:variant>
        <vt:i4>6204</vt:i4>
      </vt:variant>
      <vt:variant>
        <vt:i4>0</vt:i4>
      </vt:variant>
      <vt:variant>
        <vt:i4>5</vt:i4>
      </vt:variant>
      <vt:variant>
        <vt:lpwstr/>
      </vt:variant>
      <vt:variant>
        <vt:lpwstr>■エンティティ11ー2</vt:lpwstr>
      </vt:variant>
      <vt:variant>
        <vt:i4>-1533434615</vt:i4>
      </vt:variant>
      <vt:variant>
        <vt:i4>6201</vt:i4>
      </vt:variant>
      <vt:variant>
        <vt:i4>0</vt:i4>
      </vt:variant>
      <vt:variant>
        <vt:i4>5</vt:i4>
      </vt:variant>
      <vt:variant>
        <vt:lpwstr/>
      </vt:variant>
      <vt:variant>
        <vt:lpwstr>■ウイルス定義ファイル（パターンファイル）10ー2ー4</vt:lpwstr>
      </vt:variant>
      <vt:variant>
        <vt:i4>-1533434615</vt:i4>
      </vt:variant>
      <vt:variant>
        <vt:i4>6198</vt:i4>
      </vt:variant>
      <vt:variant>
        <vt:i4>0</vt:i4>
      </vt:variant>
      <vt:variant>
        <vt:i4>5</vt:i4>
      </vt:variant>
      <vt:variant>
        <vt:lpwstr/>
      </vt:variant>
      <vt:variant>
        <vt:lpwstr>■ウイルス定義ファイル（パターンファイル）10ー2ー3</vt:lpwstr>
      </vt:variant>
      <vt:variant>
        <vt:i4>-1533434615</vt:i4>
      </vt:variant>
      <vt:variant>
        <vt:i4>6195</vt:i4>
      </vt:variant>
      <vt:variant>
        <vt:i4>0</vt:i4>
      </vt:variant>
      <vt:variant>
        <vt:i4>5</vt:i4>
      </vt:variant>
      <vt:variant>
        <vt:lpwstr/>
      </vt:variant>
      <vt:variant>
        <vt:lpwstr>■ウイルス定義ファイル（パターンファイル）10ー2ー2</vt:lpwstr>
      </vt:variant>
      <vt:variant>
        <vt:i4>-1533303541</vt:i4>
      </vt:variant>
      <vt:variant>
        <vt:i4>6192</vt:i4>
      </vt:variant>
      <vt:variant>
        <vt:i4>0</vt:i4>
      </vt:variant>
      <vt:variant>
        <vt:i4>5</vt:i4>
      </vt:variant>
      <vt:variant>
        <vt:lpwstr/>
      </vt:variant>
      <vt:variant>
        <vt:lpwstr>■ウイルス定義ファイル（パターンファイル）2ー2ー3</vt:lpwstr>
      </vt:variant>
      <vt:variant>
        <vt:i4>-1533369077</vt:i4>
      </vt:variant>
      <vt:variant>
        <vt:i4>6189</vt:i4>
      </vt:variant>
      <vt:variant>
        <vt:i4>0</vt:i4>
      </vt:variant>
      <vt:variant>
        <vt:i4>5</vt:i4>
      </vt:variant>
      <vt:variant>
        <vt:lpwstr/>
      </vt:variant>
      <vt:variant>
        <vt:lpwstr>■ウイルス定義ファイル（パターンファイル）2ー2ー2</vt:lpwstr>
      </vt:variant>
      <vt:variant>
        <vt:i4>-1532258825</vt:i4>
      </vt:variant>
      <vt:variant>
        <vt:i4>6186</vt:i4>
      </vt:variant>
      <vt:variant>
        <vt:i4>0</vt:i4>
      </vt:variant>
      <vt:variant>
        <vt:i4>5</vt:i4>
      </vt:variant>
      <vt:variant>
        <vt:lpwstr/>
      </vt:variant>
      <vt:variant>
        <vt:lpwstr>■ウイルス定義ファイル（パターンファイル）2ー1</vt:lpwstr>
      </vt:variant>
      <vt:variant>
        <vt:i4>-807524958</vt:i4>
      </vt:variant>
      <vt:variant>
        <vt:i4>6183</vt:i4>
      </vt:variant>
      <vt:variant>
        <vt:i4>0</vt:i4>
      </vt:variant>
      <vt:variant>
        <vt:i4>5</vt:i4>
      </vt:variant>
      <vt:variant>
        <vt:lpwstr/>
      </vt:variant>
      <vt:variant>
        <vt:lpwstr>■インターネットバンキング12ー1－2</vt:lpwstr>
      </vt:variant>
      <vt:variant>
        <vt:i4>2943568</vt:i4>
      </vt:variant>
      <vt:variant>
        <vt:i4>6180</vt:i4>
      </vt:variant>
      <vt:variant>
        <vt:i4>0</vt:i4>
      </vt:variant>
      <vt:variant>
        <vt:i4>5</vt:i4>
      </vt:variant>
      <vt:variant>
        <vt:lpwstr/>
      </vt:variant>
      <vt:variant>
        <vt:lpwstr>■インターネットバンキング2ー2－2</vt:lpwstr>
      </vt:variant>
      <vt:variant>
        <vt:i4>-11594438</vt:i4>
      </vt:variant>
      <vt:variant>
        <vt:i4>6177</vt:i4>
      </vt:variant>
      <vt:variant>
        <vt:i4>0</vt:i4>
      </vt:variant>
      <vt:variant>
        <vt:i4>5</vt:i4>
      </vt:variant>
      <vt:variant>
        <vt:lpwstr/>
      </vt:variant>
      <vt:variant>
        <vt:lpwstr>■イベントログ18ー2－15</vt:lpwstr>
      </vt:variant>
      <vt:variant>
        <vt:i4>7596558</vt:i4>
      </vt:variant>
      <vt:variant>
        <vt:i4>6174</vt:i4>
      </vt:variant>
      <vt:variant>
        <vt:i4>0</vt:i4>
      </vt:variant>
      <vt:variant>
        <vt:i4>5</vt:i4>
      </vt:variant>
      <vt:variant>
        <vt:lpwstr/>
      </vt:variant>
      <vt:variant>
        <vt:lpwstr>■イベントログ13ー12－6</vt:lpwstr>
      </vt:variant>
      <vt:variant>
        <vt:i4>-16177705</vt:i4>
      </vt:variant>
      <vt:variant>
        <vt:i4>6171</vt:i4>
      </vt:variant>
      <vt:variant>
        <vt:i4>0</vt:i4>
      </vt:variant>
      <vt:variant>
        <vt:i4>5</vt:i4>
      </vt:variant>
      <vt:variant>
        <vt:lpwstr/>
      </vt:variant>
      <vt:variant>
        <vt:lpwstr>■アンダーグラウンドサービス5ー1－3</vt:lpwstr>
      </vt:variant>
      <vt:variant>
        <vt:i4>901036436</vt:i4>
      </vt:variant>
      <vt:variant>
        <vt:i4>6168</vt:i4>
      </vt:variant>
      <vt:variant>
        <vt:i4>0</vt:i4>
      </vt:variant>
      <vt:variant>
        <vt:i4>5</vt:i4>
      </vt:variant>
      <vt:variant>
        <vt:lpwstr/>
      </vt:variant>
      <vt:variant>
        <vt:lpwstr>■暗号化25ー2－2</vt:lpwstr>
      </vt:variant>
      <vt:variant>
        <vt:i4>901233044</vt:i4>
      </vt:variant>
      <vt:variant>
        <vt:i4>6165</vt:i4>
      </vt:variant>
      <vt:variant>
        <vt:i4>0</vt:i4>
      </vt:variant>
      <vt:variant>
        <vt:i4>5</vt:i4>
      </vt:variant>
      <vt:variant>
        <vt:lpwstr/>
      </vt:variant>
      <vt:variant>
        <vt:lpwstr>■暗号化25ー2－1</vt:lpwstr>
      </vt:variant>
      <vt:variant>
        <vt:i4>900839828</vt:i4>
      </vt:variant>
      <vt:variant>
        <vt:i4>6162</vt:i4>
      </vt:variant>
      <vt:variant>
        <vt:i4>0</vt:i4>
      </vt:variant>
      <vt:variant>
        <vt:i4>5</vt:i4>
      </vt:variant>
      <vt:variant>
        <vt:lpwstr/>
      </vt:variant>
      <vt:variant>
        <vt:lpwstr>■暗号化23ー1－2</vt:lpwstr>
      </vt:variant>
      <vt:variant>
        <vt:i4>900839828</vt:i4>
      </vt:variant>
      <vt:variant>
        <vt:i4>6159</vt:i4>
      </vt:variant>
      <vt:variant>
        <vt:i4>0</vt:i4>
      </vt:variant>
      <vt:variant>
        <vt:i4>5</vt:i4>
      </vt:variant>
      <vt:variant>
        <vt:lpwstr/>
      </vt:variant>
      <vt:variant>
        <vt:lpwstr>■暗号化22ー3－1</vt:lpwstr>
      </vt:variant>
      <vt:variant>
        <vt:i4>900970900</vt:i4>
      </vt:variant>
      <vt:variant>
        <vt:i4>6156</vt:i4>
      </vt:variant>
      <vt:variant>
        <vt:i4>0</vt:i4>
      </vt:variant>
      <vt:variant>
        <vt:i4>5</vt:i4>
      </vt:variant>
      <vt:variant>
        <vt:lpwstr/>
      </vt:variant>
      <vt:variant>
        <vt:lpwstr>■暗号化21ー1－2</vt:lpwstr>
      </vt:variant>
      <vt:variant>
        <vt:i4>898468203</vt:i4>
      </vt:variant>
      <vt:variant>
        <vt:i4>6153</vt:i4>
      </vt:variant>
      <vt:variant>
        <vt:i4>0</vt:i4>
      </vt:variant>
      <vt:variant>
        <vt:i4>5</vt:i4>
      </vt:variant>
      <vt:variant>
        <vt:lpwstr/>
      </vt:variant>
      <vt:variant>
        <vt:lpwstr>■暗号化18－4</vt:lpwstr>
      </vt:variant>
      <vt:variant>
        <vt:i4>901691799</vt:i4>
      </vt:variant>
      <vt:variant>
        <vt:i4>6150</vt:i4>
      </vt:variant>
      <vt:variant>
        <vt:i4>0</vt:i4>
      </vt:variant>
      <vt:variant>
        <vt:i4>5</vt:i4>
      </vt:variant>
      <vt:variant>
        <vt:lpwstr/>
      </vt:variant>
      <vt:variant>
        <vt:lpwstr>■暗号化18ー3－4</vt:lpwstr>
      </vt:variant>
      <vt:variant>
        <vt:i4>901364119</vt:i4>
      </vt:variant>
      <vt:variant>
        <vt:i4>6147</vt:i4>
      </vt:variant>
      <vt:variant>
        <vt:i4>0</vt:i4>
      </vt:variant>
      <vt:variant>
        <vt:i4>5</vt:i4>
      </vt:variant>
      <vt:variant>
        <vt:lpwstr/>
      </vt:variant>
      <vt:variant>
        <vt:lpwstr>■暗号化18ー2－21</vt:lpwstr>
      </vt:variant>
      <vt:variant>
        <vt:i4>901429655</vt:i4>
      </vt:variant>
      <vt:variant>
        <vt:i4>6144</vt:i4>
      </vt:variant>
      <vt:variant>
        <vt:i4>0</vt:i4>
      </vt:variant>
      <vt:variant>
        <vt:i4>5</vt:i4>
      </vt:variant>
      <vt:variant>
        <vt:lpwstr/>
      </vt:variant>
      <vt:variant>
        <vt:lpwstr>■暗号化18ー2－18</vt:lpwstr>
      </vt:variant>
      <vt:variant>
        <vt:i4>901429655</vt:i4>
      </vt:variant>
      <vt:variant>
        <vt:i4>6141</vt:i4>
      </vt:variant>
      <vt:variant>
        <vt:i4>0</vt:i4>
      </vt:variant>
      <vt:variant>
        <vt:i4>5</vt:i4>
      </vt:variant>
      <vt:variant>
        <vt:lpwstr/>
      </vt:variant>
      <vt:variant>
        <vt:lpwstr>■暗号化18ー2－10</vt:lpwstr>
      </vt:variant>
      <vt:variant>
        <vt:i4>901429655</vt:i4>
      </vt:variant>
      <vt:variant>
        <vt:i4>6138</vt:i4>
      </vt:variant>
      <vt:variant>
        <vt:i4>0</vt:i4>
      </vt:variant>
      <vt:variant>
        <vt:i4>5</vt:i4>
      </vt:variant>
      <vt:variant>
        <vt:lpwstr/>
      </vt:variant>
      <vt:variant>
        <vt:lpwstr>■暗号化18ー2－1</vt:lpwstr>
      </vt:variant>
      <vt:variant>
        <vt:i4>900905367</vt:i4>
      </vt:variant>
      <vt:variant>
        <vt:i4>6135</vt:i4>
      </vt:variant>
      <vt:variant>
        <vt:i4>0</vt:i4>
      </vt:variant>
      <vt:variant>
        <vt:i4>5</vt:i4>
      </vt:variant>
      <vt:variant>
        <vt:lpwstr/>
      </vt:variant>
      <vt:variant>
        <vt:lpwstr>■暗号化17ー2－6</vt:lpwstr>
      </vt:variant>
      <vt:variant>
        <vt:i4>900839831</vt:i4>
      </vt:variant>
      <vt:variant>
        <vt:i4>6132</vt:i4>
      </vt:variant>
      <vt:variant>
        <vt:i4>0</vt:i4>
      </vt:variant>
      <vt:variant>
        <vt:i4>5</vt:i4>
      </vt:variant>
      <vt:variant>
        <vt:lpwstr/>
      </vt:variant>
      <vt:variant>
        <vt:lpwstr>■暗号化17ー2－5</vt:lpwstr>
      </vt:variant>
      <vt:variant>
        <vt:i4>900839831</vt:i4>
      </vt:variant>
      <vt:variant>
        <vt:i4>6129</vt:i4>
      </vt:variant>
      <vt:variant>
        <vt:i4>0</vt:i4>
      </vt:variant>
      <vt:variant>
        <vt:i4>5</vt:i4>
      </vt:variant>
      <vt:variant>
        <vt:lpwstr/>
      </vt:variant>
      <vt:variant>
        <vt:lpwstr>■暗号化15ー2－7</vt:lpwstr>
      </vt:variant>
      <vt:variant>
        <vt:i4>901233047</vt:i4>
      </vt:variant>
      <vt:variant>
        <vt:i4>6126</vt:i4>
      </vt:variant>
      <vt:variant>
        <vt:i4>0</vt:i4>
      </vt:variant>
      <vt:variant>
        <vt:i4>5</vt:i4>
      </vt:variant>
      <vt:variant>
        <vt:lpwstr/>
      </vt:variant>
      <vt:variant>
        <vt:lpwstr>■暗号化15ー2－1</vt:lpwstr>
      </vt:variant>
      <vt:variant>
        <vt:i4>900970903</vt:i4>
      </vt:variant>
      <vt:variant>
        <vt:i4>6123</vt:i4>
      </vt:variant>
      <vt:variant>
        <vt:i4>0</vt:i4>
      </vt:variant>
      <vt:variant>
        <vt:i4>5</vt:i4>
      </vt:variant>
      <vt:variant>
        <vt:lpwstr/>
      </vt:variant>
      <vt:variant>
        <vt:lpwstr>■暗号化13ー3－2</vt:lpwstr>
      </vt:variant>
      <vt:variant>
        <vt:i4>900774295</vt:i4>
      </vt:variant>
      <vt:variant>
        <vt:i4>6120</vt:i4>
      </vt:variant>
      <vt:variant>
        <vt:i4>0</vt:i4>
      </vt:variant>
      <vt:variant>
        <vt:i4>5</vt:i4>
      </vt:variant>
      <vt:variant>
        <vt:lpwstr/>
      </vt:variant>
      <vt:variant>
        <vt:lpwstr>■暗号化13ー3－1</vt:lpwstr>
      </vt:variant>
      <vt:variant>
        <vt:i4>900839831</vt:i4>
      </vt:variant>
      <vt:variant>
        <vt:i4>6117</vt:i4>
      </vt:variant>
      <vt:variant>
        <vt:i4>0</vt:i4>
      </vt:variant>
      <vt:variant>
        <vt:i4>5</vt:i4>
      </vt:variant>
      <vt:variant>
        <vt:lpwstr/>
      </vt:variant>
      <vt:variant>
        <vt:lpwstr>■暗号化10ー2－2</vt:lpwstr>
      </vt:variant>
      <vt:variant>
        <vt:i4>92108398</vt:i4>
      </vt:variant>
      <vt:variant>
        <vt:i4>6114</vt:i4>
      </vt:variant>
      <vt:variant>
        <vt:i4>0</vt:i4>
      </vt:variant>
      <vt:variant>
        <vt:i4>5</vt:i4>
      </vt:variant>
      <vt:variant>
        <vt:lpwstr/>
      </vt:variant>
      <vt:variant>
        <vt:lpwstr>■暗号化9ー2</vt:lpwstr>
      </vt:variant>
      <vt:variant>
        <vt:i4>-93292962</vt:i4>
      </vt:variant>
      <vt:variant>
        <vt:i4>6111</vt:i4>
      </vt:variant>
      <vt:variant>
        <vt:i4>0</vt:i4>
      </vt:variant>
      <vt:variant>
        <vt:i4>5</vt:i4>
      </vt:variant>
      <vt:variant>
        <vt:lpwstr/>
      </vt:variant>
      <vt:variant>
        <vt:lpwstr>■暗号化8ー1－1</vt:lpwstr>
      </vt:variant>
      <vt:variant>
        <vt:i4>-93292975</vt:i4>
      </vt:variant>
      <vt:variant>
        <vt:i4>6108</vt:i4>
      </vt:variant>
      <vt:variant>
        <vt:i4>0</vt:i4>
      </vt:variant>
      <vt:variant>
        <vt:i4>5</vt:i4>
      </vt:variant>
      <vt:variant>
        <vt:lpwstr/>
      </vt:variant>
      <vt:variant>
        <vt:lpwstr>■暗号化5ー3－2</vt:lpwstr>
      </vt:variant>
      <vt:variant>
        <vt:i4>-93292975</vt:i4>
      </vt:variant>
      <vt:variant>
        <vt:i4>6105</vt:i4>
      </vt:variant>
      <vt:variant>
        <vt:i4>0</vt:i4>
      </vt:variant>
      <vt:variant>
        <vt:i4>5</vt:i4>
      </vt:variant>
      <vt:variant>
        <vt:lpwstr/>
      </vt:variant>
      <vt:variant>
        <vt:lpwstr>■暗号化5ー3－1</vt:lpwstr>
      </vt:variant>
      <vt:variant>
        <vt:i4>-93292976</vt:i4>
      </vt:variant>
      <vt:variant>
        <vt:i4>6102</vt:i4>
      </vt:variant>
      <vt:variant>
        <vt:i4>0</vt:i4>
      </vt:variant>
      <vt:variant>
        <vt:i4>5</vt:i4>
      </vt:variant>
      <vt:variant>
        <vt:lpwstr/>
      </vt:variant>
      <vt:variant>
        <vt:lpwstr>■暗号化5ー2－5</vt:lpwstr>
      </vt:variant>
      <vt:variant>
        <vt:i4>-93292976</vt:i4>
      </vt:variant>
      <vt:variant>
        <vt:i4>6099</vt:i4>
      </vt:variant>
      <vt:variant>
        <vt:i4>0</vt:i4>
      </vt:variant>
      <vt:variant>
        <vt:i4>5</vt:i4>
      </vt:variant>
      <vt:variant>
        <vt:lpwstr/>
      </vt:variant>
      <vt:variant>
        <vt:lpwstr>■暗号化5ー2－1</vt:lpwstr>
      </vt:variant>
      <vt:variant>
        <vt:i4>-93292973</vt:i4>
      </vt:variant>
      <vt:variant>
        <vt:i4>6096</vt:i4>
      </vt:variant>
      <vt:variant>
        <vt:i4>0</vt:i4>
      </vt:variant>
      <vt:variant>
        <vt:i4>5</vt:i4>
      </vt:variant>
      <vt:variant>
        <vt:lpwstr/>
      </vt:variant>
      <vt:variant>
        <vt:lpwstr>■暗号化5ー1－3</vt:lpwstr>
      </vt:variant>
      <vt:variant>
        <vt:i4>903890802</vt:i4>
      </vt:variant>
      <vt:variant>
        <vt:i4>6093</vt:i4>
      </vt:variant>
      <vt:variant>
        <vt:i4>0</vt:i4>
      </vt:variant>
      <vt:variant>
        <vt:i4>5</vt:i4>
      </vt:variant>
      <vt:variant>
        <vt:lpwstr/>
      </vt:variant>
      <vt:variant>
        <vt:lpwstr>■暗号化第2章コラム</vt:lpwstr>
      </vt:variant>
      <vt:variant>
        <vt:i4>92108389</vt:i4>
      </vt:variant>
      <vt:variant>
        <vt:i4>6090</vt:i4>
      </vt:variant>
      <vt:variant>
        <vt:i4>0</vt:i4>
      </vt:variant>
      <vt:variant>
        <vt:i4>5</vt:i4>
      </vt:variant>
      <vt:variant>
        <vt:lpwstr/>
      </vt:variant>
      <vt:variant>
        <vt:lpwstr>■暗号化2ー3</vt:lpwstr>
      </vt:variant>
      <vt:variant>
        <vt:i4>-93292969</vt:i4>
      </vt:variant>
      <vt:variant>
        <vt:i4>6087</vt:i4>
      </vt:variant>
      <vt:variant>
        <vt:i4>0</vt:i4>
      </vt:variant>
      <vt:variant>
        <vt:i4>5</vt:i4>
      </vt:variant>
      <vt:variant>
        <vt:lpwstr/>
      </vt:variant>
      <vt:variant>
        <vt:lpwstr>■暗号化2ー2－3</vt:lpwstr>
      </vt:variant>
      <vt:variant>
        <vt:i4>2430218</vt:i4>
      </vt:variant>
      <vt:variant>
        <vt:i4>6084</vt:i4>
      </vt:variant>
      <vt:variant>
        <vt:i4>0</vt:i4>
      </vt:variant>
      <vt:variant>
        <vt:i4>5</vt:i4>
      </vt:variant>
      <vt:variant>
        <vt:lpwstr/>
      </vt:variant>
      <vt:variant>
        <vt:lpwstr>■アセスメント18ー1</vt:lpwstr>
      </vt:variant>
      <vt:variant>
        <vt:i4>-14150350</vt:i4>
      </vt:variant>
      <vt:variant>
        <vt:i4>6081</vt:i4>
      </vt:variant>
      <vt:variant>
        <vt:i4>0</vt:i4>
      </vt:variant>
      <vt:variant>
        <vt:i4>5</vt:i4>
      </vt:variant>
      <vt:variant>
        <vt:lpwstr/>
      </vt:variant>
      <vt:variant>
        <vt:lpwstr>■アセスメント12ー2－2</vt:lpwstr>
      </vt:variant>
      <vt:variant>
        <vt:i4>819714755</vt:i4>
      </vt:variant>
      <vt:variant>
        <vt:i4>6078</vt:i4>
      </vt:variant>
      <vt:variant>
        <vt:i4>0</vt:i4>
      </vt:variant>
      <vt:variant>
        <vt:i4>5</vt:i4>
      </vt:variant>
      <vt:variant>
        <vt:lpwstr/>
      </vt:variant>
      <vt:variant>
        <vt:lpwstr>■アセスメント5ー2－4</vt:lpwstr>
      </vt:variant>
      <vt:variant>
        <vt:i4>1658419729</vt:i4>
      </vt:variant>
      <vt:variant>
        <vt:i4>6075</vt:i4>
      </vt:variant>
      <vt:variant>
        <vt:i4>0</vt:i4>
      </vt:variant>
      <vt:variant>
        <vt:i4>5</vt:i4>
      </vt:variant>
      <vt:variant>
        <vt:lpwstr/>
      </vt:variant>
      <vt:variant>
        <vt:lpwstr>■アクセス制御27ー18</vt:lpwstr>
      </vt:variant>
      <vt:variant>
        <vt:i4>1658092049</vt:i4>
      </vt:variant>
      <vt:variant>
        <vt:i4>6072</vt:i4>
      </vt:variant>
      <vt:variant>
        <vt:i4>0</vt:i4>
      </vt:variant>
      <vt:variant>
        <vt:i4>5</vt:i4>
      </vt:variant>
      <vt:variant>
        <vt:lpwstr/>
      </vt:variant>
      <vt:variant>
        <vt:lpwstr>■アクセス制御27ー15</vt:lpwstr>
      </vt:variant>
      <vt:variant>
        <vt:i4>1658944036</vt:i4>
      </vt:variant>
      <vt:variant>
        <vt:i4>6069</vt:i4>
      </vt:variant>
      <vt:variant>
        <vt:i4>0</vt:i4>
      </vt:variant>
      <vt:variant>
        <vt:i4>5</vt:i4>
      </vt:variant>
      <vt:variant>
        <vt:lpwstr/>
      </vt:variant>
      <vt:variant>
        <vt:lpwstr>■アクセス制御23ー2</vt:lpwstr>
      </vt:variant>
      <vt:variant>
        <vt:i4>-1645446633</vt:i4>
      </vt:variant>
      <vt:variant>
        <vt:i4>6066</vt:i4>
      </vt:variant>
      <vt:variant>
        <vt:i4>0</vt:i4>
      </vt:variant>
      <vt:variant>
        <vt:i4>5</vt:i4>
      </vt:variant>
      <vt:variant>
        <vt:lpwstr/>
      </vt:variant>
      <vt:variant>
        <vt:lpwstr>■アクセス制御21ー1－2</vt:lpwstr>
      </vt:variant>
      <vt:variant>
        <vt:i4>-1645446634</vt:i4>
      </vt:variant>
      <vt:variant>
        <vt:i4>6063</vt:i4>
      </vt:variant>
      <vt:variant>
        <vt:i4>0</vt:i4>
      </vt:variant>
      <vt:variant>
        <vt:i4>5</vt:i4>
      </vt:variant>
      <vt:variant>
        <vt:lpwstr/>
      </vt:variant>
      <vt:variant>
        <vt:lpwstr>■アクセス制御20ー1－1</vt:lpwstr>
      </vt:variant>
      <vt:variant>
        <vt:i4>-1645250020</vt:i4>
      </vt:variant>
      <vt:variant>
        <vt:i4>6060</vt:i4>
      </vt:variant>
      <vt:variant>
        <vt:i4>0</vt:i4>
      </vt:variant>
      <vt:variant>
        <vt:i4>5</vt:i4>
      </vt:variant>
      <vt:variant>
        <vt:lpwstr/>
      </vt:variant>
      <vt:variant>
        <vt:lpwstr>■アクセス制御18ー3－5</vt:lpwstr>
      </vt:variant>
      <vt:variant>
        <vt:i4>-1645250020</vt:i4>
      </vt:variant>
      <vt:variant>
        <vt:i4>6057</vt:i4>
      </vt:variant>
      <vt:variant>
        <vt:i4>0</vt:i4>
      </vt:variant>
      <vt:variant>
        <vt:i4>5</vt:i4>
      </vt:variant>
      <vt:variant>
        <vt:lpwstr/>
      </vt:variant>
      <vt:variant>
        <vt:lpwstr>■アクセス制御18ー3－2</vt:lpwstr>
      </vt:variant>
      <vt:variant>
        <vt:i4>1659009583</vt:i4>
      </vt:variant>
      <vt:variant>
        <vt:i4>6054</vt:i4>
      </vt:variant>
      <vt:variant>
        <vt:i4>0</vt:i4>
      </vt:variant>
      <vt:variant>
        <vt:i4>5</vt:i4>
      </vt:variant>
      <vt:variant>
        <vt:lpwstr/>
      </vt:variant>
      <vt:variant>
        <vt:lpwstr>■アクセス制御18ー1</vt:lpwstr>
      </vt:variant>
      <vt:variant>
        <vt:i4>-1645250032</vt:i4>
      </vt:variant>
      <vt:variant>
        <vt:i4>6051</vt:i4>
      </vt:variant>
      <vt:variant>
        <vt:i4>0</vt:i4>
      </vt:variant>
      <vt:variant>
        <vt:i4>5</vt:i4>
      </vt:variant>
      <vt:variant>
        <vt:lpwstr/>
      </vt:variant>
      <vt:variant>
        <vt:lpwstr>■アクセス制御15ー2－3</vt:lpwstr>
      </vt:variant>
      <vt:variant>
        <vt:i4>-1645250032</vt:i4>
      </vt:variant>
      <vt:variant>
        <vt:i4>6048</vt:i4>
      </vt:variant>
      <vt:variant>
        <vt:i4>0</vt:i4>
      </vt:variant>
      <vt:variant>
        <vt:i4>5</vt:i4>
      </vt:variant>
      <vt:variant>
        <vt:lpwstr/>
      </vt:variant>
      <vt:variant>
        <vt:lpwstr>■アクセス制御15ー2－1</vt:lpwstr>
      </vt:variant>
      <vt:variant>
        <vt:i4>1659009570</vt:i4>
      </vt:variant>
      <vt:variant>
        <vt:i4>6045</vt:i4>
      </vt:variant>
      <vt:variant>
        <vt:i4>0</vt:i4>
      </vt:variant>
      <vt:variant>
        <vt:i4>5</vt:i4>
      </vt:variant>
      <vt:variant>
        <vt:lpwstr/>
      </vt:variant>
      <vt:variant>
        <vt:lpwstr>■アクセス制御15ー1</vt:lpwstr>
      </vt:variant>
      <vt:variant>
        <vt:i4>-1645250025</vt:i4>
      </vt:variant>
      <vt:variant>
        <vt:i4>6042</vt:i4>
      </vt:variant>
      <vt:variant>
        <vt:i4>0</vt:i4>
      </vt:variant>
      <vt:variant>
        <vt:i4>5</vt:i4>
      </vt:variant>
      <vt:variant>
        <vt:lpwstr/>
      </vt:variant>
      <vt:variant>
        <vt:lpwstr>■アクセス制御13ー3－2</vt:lpwstr>
      </vt:variant>
      <vt:variant>
        <vt:i4>1659009573</vt:i4>
      </vt:variant>
      <vt:variant>
        <vt:i4>6039</vt:i4>
      </vt:variant>
      <vt:variant>
        <vt:i4>0</vt:i4>
      </vt:variant>
      <vt:variant>
        <vt:i4>5</vt:i4>
      </vt:variant>
      <vt:variant>
        <vt:lpwstr/>
      </vt:variant>
      <vt:variant>
        <vt:lpwstr>■アクセス制御12ー3</vt:lpwstr>
      </vt:variant>
      <vt:variant>
        <vt:i4>-1645250027</vt:i4>
      </vt:variant>
      <vt:variant>
        <vt:i4>6036</vt:i4>
      </vt:variant>
      <vt:variant>
        <vt:i4>0</vt:i4>
      </vt:variant>
      <vt:variant>
        <vt:i4>5</vt:i4>
      </vt:variant>
      <vt:variant>
        <vt:lpwstr/>
      </vt:variant>
      <vt:variant>
        <vt:lpwstr>■アクセス制御11ー3－1</vt:lpwstr>
      </vt:variant>
      <vt:variant>
        <vt:i4>1377285606</vt:i4>
      </vt:variant>
      <vt:variant>
        <vt:i4>6033</vt:i4>
      </vt:variant>
      <vt:variant>
        <vt:i4>0</vt:i4>
      </vt:variant>
      <vt:variant>
        <vt:i4>5</vt:i4>
      </vt:variant>
      <vt:variant>
        <vt:lpwstr/>
      </vt:variant>
      <vt:variant>
        <vt:lpwstr>■アクセス制御8ー1－1</vt:lpwstr>
      </vt:variant>
      <vt:variant>
        <vt:i4>1377678822</vt:i4>
      </vt:variant>
      <vt:variant>
        <vt:i4>6030</vt:i4>
      </vt:variant>
      <vt:variant>
        <vt:i4>0</vt:i4>
      </vt:variant>
      <vt:variant>
        <vt:i4>5</vt:i4>
      </vt:variant>
      <vt:variant>
        <vt:lpwstr/>
      </vt:variant>
      <vt:variant>
        <vt:lpwstr>■アクセス制御5ー2－5</vt:lpwstr>
      </vt:variant>
      <vt:variant>
        <vt:i4>1661618838</vt:i4>
      </vt:variant>
      <vt:variant>
        <vt:i4>6027</vt:i4>
      </vt:variant>
      <vt:variant>
        <vt:i4>0</vt:i4>
      </vt:variant>
      <vt:variant>
        <vt:i4>5</vt:i4>
      </vt:variant>
      <vt:variant>
        <vt:lpwstr/>
      </vt:variant>
      <vt:variant>
        <vt:lpwstr>■アクセス制御第2章コラム</vt:lpwstr>
      </vt:variant>
      <vt:variant>
        <vt:i4>1378765547</vt:i4>
      </vt:variant>
      <vt:variant>
        <vt:i4>6024</vt:i4>
      </vt:variant>
      <vt:variant>
        <vt:i4>0</vt:i4>
      </vt:variant>
      <vt:variant>
        <vt:i4>5</vt:i4>
      </vt:variant>
      <vt:variant>
        <vt:lpwstr/>
      </vt:variant>
      <vt:variant>
        <vt:lpwstr>■アクセス制御2ー3</vt:lpwstr>
      </vt:variant>
      <vt:variant>
        <vt:i4>2877954</vt:i4>
      </vt:variant>
      <vt:variant>
        <vt:i4>6021</vt:i4>
      </vt:variant>
      <vt:variant>
        <vt:i4>0</vt:i4>
      </vt:variant>
      <vt:variant>
        <vt:i4>5</vt:i4>
      </vt:variant>
      <vt:variant>
        <vt:lpwstr/>
      </vt:variant>
      <vt:variant>
        <vt:lpwstr>■WAN22ー1－1</vt:lpwstr>
      </vt:variant>
      <vt:variant>
        <vt:i4>2550273</vt:i4>
      </vt:variant>
      <vt:variant>
        <vt:i4>6018</vt:i4>
      </vt:variant>
      <vt:variant>
        <vt:i4>0</vt:i4>
      </vt:variant>
      <vt:variant>
        <vt:i4>5</vt:i4>
      </vt:variant>
      <vt:variant>
        <vt:lpwstr/>
      </vt:variant>
      <vt:variant>
        <vt:lpwstr>■WAN18ー3－4</vt:lpwstr>
      </vt:variant>
      <vt:variant>
        <vt:i4>-805905710</vt:i4>
      </vt:variant>
      <vt:variant>
        <vt:i4>6015</vt:i4>
      </vt:variant>
      <vt:variant>
        <vt:i4>0</vt:i4>
      </vt:variant>
      <vt:variant>
        <vt:i4>5</vt:i4>
      </vt:variant>
      <vt:variant>
        <vt:lpwstr/>
      </vt:variant>
      <vt:variant>
        <vt:lpwstr>■WAF（ワフ）23ー2</vt:lpwstr>
      </vt:variant>
      <vt:variant>
        <vt:i4>-809425441</vt:i4>
      </vt:variant>
      <vt:variant>
        <vt:i4>6012</vt:i4>
      </vt:variant>
      <vt:variant>
        <vt:i4>0</vt:i4>
      </vt:variant>
      <vt:variant>
        <vt:i4>5</vt:i4>
      </vt:variant>
      <vt:variant>
        <vt:lpwstr/>
      </vt:variant>
      <vt:variant>
        <vt:lpwstr>■WAF（ワフ）21ー1－6</vt:lpwstr>
      </vt:variant>
      <vt:variant>
        <vt:i4>-809359905</vt:i4>
      </vt:variant>
      <vt:variant>
        <vt:i4>6009</vt:i4>
      </vt:variant>
      <vt:variant>
        <vt:i4>0</vt:i4>
      </vt:variant>
      <vt:variant>
        <vt:i4>5</vt:i4>
      </vt:variant>
      <vt:variant>
        <vt:lpwstr/>
      </vt:variant>
      <vt:variant>
        <vt:lpwstr>■WAF（ワフ）21ー1－5</vt:lpwstr>
      </vt:variant>
      <vt:variant>
        <vt:i4>-809228833</vt:i4>
      </vt:variant>
      <vt:variant>
        <vt:i4>6006</vt:i4>
      </vt:variant>
      <vt:variant>
        <vt:i4>0</vt:i4>
      </vt:variant>
      <vt:variant>
        <vt:i4>5</vt:i4>
      </vt:variant>
      <vt:variant>
        <vt:lpwstr/>
      </vt:variant>
      <vt:variant>
        <vt:lpwstr>■WAF（ワフ）21ー1－3</vt:lpwstr>
      </vt:variant>
      <vt:variant>
        <vt:i4>-809163297</vt:i4>
      </vt:variant>
      <vt:variant>
        <vt:i4>6003</vt:i4>
      </vt:variant>
      <vt:variant>
        <vt:i4>0</vt:i4>
      </vt:variant>
      <vt:variant>
        <vt:i4>5</vt:i4>
      </vt:variant>
      <vt:variant>
        <vt:lpwstr/>
      </vt:variant>
      <vt:variant>
        <vt:lpwstr>■WAF（ワフ）21ー1－2</vt:lpwstr>
      </vt:variant>
      <vt:variant>
        <vt:i4>453147</vt:i4>
      </vt:variant>
      <vt:variant>
        <vt:i4>6000</vt:i4>
      </vt:variant>
      <vt:variant>
        <vt:i4>0</vt:i4>
      </vt:variant>
      <vt:variant>
        <vt:i4>5</vt:i4>
      </vt:variant>
      <vt:variant>
        <vt:lpwstr/>
      </vt:variant>
      <vt:variant>
        <vt:lpwstr>■WAF（ワフ）5ー2－2</vt:lpwstr>
      </vt:variant>
      <vt:variant>
        <vt:i4>5842391</vt:i4>
      </vt:variant>
      <vt:variant>
        <vt:i4>5997</vt:i4>
      </vt:variant>
      <vt:variant>
        <vt:i4>0</vt:i4>
      </vt:variant>
      <vt:variant>
        <vt:i4>5</vt:i4>
      </vt:variant>
      <vt:variant>
        <vt:lpwstr/>
      </vt:variant>
      <vt:variant>
        <vt:lpwstr>■VPN（VirtualPrivateNetwork）25ー2ー1</vt:lpwstr>
      </vt:variant>
      <vt:variant>
        <vt:i4>5907931</vt:i4>
      </vt:variant>
      <vt:variant>
        <vt:i4>5994</vt:i4>
      </vt:variant>
      <vt:variant>
        <vt:i4>0</vt:i4>
      </vt:variant>
      <vt:variant>
        <vt:i4>5</vt:i4>
      </vt:variant>
      <vt:variant>
        <vt:lpwstr/>
      </vt:variant>
      <vt:variant>
        <vt:lpwstr>■VPN（VirtualPrivateNetwork）18ー3ー4</vt:lpwstr>
      </vt:variant>
      <vt:variant>
        <vt:i4>5907931</vt:i4>
      </vt:variant>
      <vt:variant>
        <vt:i4>5991</vt:i4>
      </vt:variant>
      <vt:variant>
        <vt:i4>0</vt:i4>
      </vt:variant>
      <vt:variant>
        <vt:i4>5</vt:i4>
      </vt:variant>
      <vt:variant>
        <vt:lpwstr/>
      </vt:variant>
      <vt:variant>
        <vt:lpwstr>■VPN（VirtualPrivateNetwork）18ー3ー2</vt:lpwstr>
      </vt:variant>
      <vt:variant>
        <vt:i4>5907924</vt:i4>
      </vt:variant>
      <vt:variant>
        <vt:i4>5988</vt:i4>
      </vt:variant>
      <vt:variant>
        <vt:i4>0</vt:i4>
      </vt:variant>
      <vt:variant>
        <vt:i4>5</vt:i4>
      </vt:variant>
      <vt:variant>
        <vt:lpwstr/>
      </vt:variant>
      <vt:variant>
        <vt:lpwstr>■VPN（VirtualPrivateNetwork）17ー3ー1</vt:lpwstr>
      </vt:variant>
      <vt:variant>
        <vt:i4>5907924</vt:i4>
      </vt:variant>
      <vt:variant>
        <vt:i4>5985</vt:i4>
      </vt:variant>
      <vt:variant>
        <vt:i4>0</vt:i4>
      </vt:variant>
      <vt:variant>
        <vt:i4>5</vt:i4>
      </vt:variant>
      <vt:variant>
        <vt:lpwstr/>
      </vt:variant>
      <vt:variant>
        <vt:lpwstr>■VPN（VirtualPrivateNetwork）16ー2ー6</vt:lpwstr>
      </vt:variant>
      <vt:variant>
        <vt:i4>5907927</vt:i4>
      </vt:variant>
      <vt:variant>
        <vt:i4>5982</vt:i4>
      </vt:variant>
      <vt:variant>
        <vt:i4>0</vt:i4>
      </vt:variant>
      <vt:variant>
        <vt:i4>5</vt:i4>
      </vt:variant>
      <vt:variant>
        <vt:lpwstr/>
      </vt:variant>
      <vt:variant>
        <vt:lpwstr>■VPN（VirtualPrivateNetwork）15ー2ー1</vt:lpwstr>
      </vt:variant>
      <vt:variant>
        <vt:i4>-810867246</vt:i4>
      </vt:variant>
      <vt:variant>
        <vt:i4>5979</vt:i4>
      </vt:variant>
      <vt:variant>
        <vt:i4>0</vt:i4>
      </vt:variant>
      <vt:variant>
        <vt:i4>5</vt:i4>
      </vt:variant>
      <vt:variant>
        <vt:lpwstr/>
      </vt:variant>
      <vt:variant>
        <vt:lpwstr>■VPN（VirtualPrivateNetwork）10ー2－2</vt:lpwstr>
      </vt:variant>
      <vt:variant>
        <vt:i4>6220321</vt:i4>
      </vt:variant>
      <vt:variant>
        <vt:i4>5976</vt:i4>
      </vt:variant>
      <vt:variant>
        <vt:i4>0</vt:i4>
      </vt:variant>
      <vt:variant>
        <vt:i4>5</vt:i4>
      </vt:variant>
      <vt:variant>
        <vt:lpwstr/>
      </vt:variant>
      <vt:variant>
        <vt:lpwstr>■VPN（VirtualPrivateNetwork）5ー3－3</vt:lpwstr>
      </vt:variant>
      <vt:variant>
        <vt:i4>6285857</vt:i4>
      </vt:variant>
      <vt:variant>
        <vt:i4>5973</vt:i4>
      </vt:variant>
      <vt:variant>
        <vt:i4>0</vt:i4>
      </vt:variant>
      <vt:variant>
        <vt:i4>5</vt:i4>
      </vt:variant>
      <vt:variant>
        <vt:lpwstr/>
      </vt:variant>
      <vt:variant>
        <vt:lpwstr>■VPN（VirtualPrivateNetwork）5ー3－2</vt:lpwstr>
      </vt:variant>
      <vt:variant>
        <vt:i4>6089249</vt:i4>
      </vt:variant>
      <vt:variant>
        <vt:i4>5970</vt:i4>
      </vt:variant>
      <vt:variant>
        <vt:i4>0</vt:i4>
      </vt:variant>
      <vt:variant>
        <vt:i4>5</vt:i4>
      </vt:variant>
      <vt:variant>
        <vt:lpwstr/>
      </vt:variant>
      <vt:variant>
        <vt:lpwstr>■VPN（VirtualPrivateNetwork）5ー3－1</vt:lpwstr>
      </vt:variant>
      <vt:variant>
        <vt:i4>5892641</vt:i4>
      </vt:variant>
      <vt:variant>
        <vt:i4>5967</vt:i4>
      </vt:variant>
      <vt:variant>
        <vt:i4>0</vt:i4>
      </vt:variant>
      <vt:variant>
        <vt:i4>5</vt:i4>
      </vt:variant>
      <vt:variant>
        <vt:lpwstr/>
      </vt:variant>
      <vt:variant>
        <vt:lpwstr>■VPN（VirtualPrivateNetwork）5ー2－5</vt:lpwstr>
      </vt:variant>
      <vt:variant>
        <vt:i4>6220321</vt:i4>
      </vt:variant>
      <vt:variant>
        <vt:i4>5964</vt:i4>
      </vt:variant>
      <vt:variant>
        <vt:i4>0</vt:i4>
      </vt:variant>
      <vt:variant>
        <vt:i4>5</vt:i4>
      </vt:variant>
      <vt:variant>
        <vt:lpwstr/>
      </vt:variant>
      <vt:variant>
        <vt:lpwstr>■VPN（VirtualPrivateNetwork）5ー2－2</vt:lpwstr>
      </vt:variant>
      <vt:variant>
        <vt:i4>6089249</vt:i4>
      </vt:variant>
      <vt:variant>
        <vt:i4>5961</vt:i4>
      </vt:variant>
      <vt:variant>
        <vt:i4>0</vt:i4>
      </vt:variant>
      <vt:variant>
        <vt:i4>5</vt:i4>
      </vt:variant>
      <vt:variant>
        <vt:lpwstr/>
      </vt:variant>
      <vt:variant>
        <vt:lpwstr>■VPN（VirtualPrivateNetwork）5ー1－3</vt:lpwstr>
      </vt:variant>
      <vt:variant>
        <vt:i4>2812439</vt:i4>
      </vt:variant>
      <vt:variant>
        <vt:i4>5958</vt:i4>
      </vt:variant>
      <vt:variant>
        <vt:i4>0</vt:i4>
      </vt:variant>
      <vt:variant>
        <vt:i4>5</vt:i4>
      </vt:variant>
      <vt:variant>
        <vt:lpwstr/>
      </vt:variant>
      <vt:variant>
        <vt:lpwstr>■SWG18ー3－5</vt:lpwstr>
      </vt:variant>
      <vt:variant>
        <vt:i4>2943511</vt:i4>
      </vt:variant>
      <vt:variant>
        <vt:i4>5955</vt:i4>
      </vt:variant>
      <vt:variant>
        <vt:i4>0</vt:i4>
      </vt:variant>
      <vt:variant>
        <vt:i4>5</vt:i4>
      </vt:variant>
      <vt:variant>
        <vt:lpwstr/>
      </vt:variant>
      <vt:variant>
        <vt:lpwstr>■SWG18ー3－3</vt:lpwstr>
      </vt:variant>
      <vt:variant>
        <vt:i4>3009047</vt:i4>
      </vt:variant>
      <vt:variant>
        <vt:i4>5952</vt:i4>
      </vt:variant>
      <vt:variant>
        <vt:i4>0</vt:i4>
      </vt:variant>
      <vt:variant>
        <vt:i4>5</vt:i4>
      </vt:variant>
      <vt:variant>
        <vt:lpwstr/>
      </vt:variant>
      <vt:variant>
        <vt:lpwstr>■SWG18ー3－2</vt:lpwstr>
      </vt:variant>
      <vt:variant>
        <vt:i4>-807066160</vt:i4>
      </vt:variant>
      <vt:variant>
        <vt:i4>5949</vt:i4>
      </vt:variant>
      <vt:variant>
        <vt:i4>0</vt:i4>
      </vt:variant>
      <vt:variant>
        <vt:i4>5</vt:i4>
      </vt:variant>
      <vt:variant>
        <vt:lpwstr/>
      </vt:variant>
      <vt:variant>
        <vt:lpwstr>■SWG5ー2－4</vt:lpwstr>
      </vt:variant>
      <vt:variant>
        <vt:i4>1698430</vt:i4>
      </vt:variant>
      <vt:variant>
        <vt:i4>5946</vt:i4>
      </vt:variant>
      <vt:variant>
        <vt:i4>0</vt:i4>
      </vt:variant>
      <vt:variant>
        <vt:i4>5</vt:i4>
      </vt:variant>
      <vt:variant>
        <vt:lpwstr/>
      </vt:variant>
      <vt:variant>
        <vt:lpwstr>■SSL／TLS23ー2</vt:lpwstr>
      </vt:variant>
      <vt:variant>
        <vt:i4>2677378</vt:i4>
      </vt:variant>
      <vt:variant>
        <vt:i4>5943</vt:i4>
      </vt:variant>
      <vt:variant>
        <vt:i4>0</vt:i4>
      </vt:variant>
      <vt:variant>
        <vt:i4>5</vt:i4>
      </vt:variant>
      <vt:variant>
        <vt:lpwstr/>
      </vt:variant>
      <vt:variant>
        <vt:lpwstr>■SSL／TLS22ー3ー1</vt:lpwstr>
      </vt:variant>
      <vt:variant>
        <vt:i4>2153089</vt:i4>
      </vt:variant>
      <vt:variant>
        <vt:i4>5940</vt:i4>
      </vt:variant>
      <vt:variant>
        <vt:i4>0</vt:i4>
      </vt:variant>
      <vt:variant>
        <vt:i4>5</vt:i4>
      </vt:variant>
      <vt:variant>
        <vt:lpwstr/>
      </vt:variant>
      <vt:variant>
        <vt:lpwstr>■SSL／TLS18ー2ー21</vt:lpwstr>
      </vt:variant>
      <vt:variant>
        <vt:i4>3070593</vt:i4>
      </vt:variant>
      <vt:variant>
        <vt:i4>5937</vt:i4>
      </vt:variant>
      <vt:variant>
        <vt:i4>0</vt:i4>
      </vt:variant>
      <vt:variant>
        <vt:i4>5</vt:i4>
      </vt:variant>
      <vt:variant>
        <vt:lpwstr/>
      </vt:variant>
      <vt:variant>
        <vt:lpwstr>■SSL／TLS15ー2ー1</vt:lpwstr>
      </vt:variant>
      <vt:variant>
        <vt:i4>-808704529</vt:i4>
      </vt:variant>
      <vt:variant>
        <vt:i4>5934</vt:i4>
      </vt:variant>
      <vt:variant>
        <vt:i4>0</vt:i4>
      </vt:variant>
      <vt:variant>
        <vt:i4>5</vt:i4>
      </vt:variant>
      <vt:variant>
        <vt:lpwstr/>
      </vt:variant>
      <vt:variant>
        <vt:lpwstr>■Society5．028ー1</vt:lpwstr>
      </vt:variant>
      <vt:variant>
        <vt:i4>-808704544</vt:i4>
      </vt:variant>
      <vt:variant>
        <vt:i4>5931</vt:i4>
      </vt:variant>
      <vt:variant>
        <vt:i4>0</vt:i4>
      </vt:variant>
      <vt:variant>
        <vt:i4>5</vt:i4>
      </vt:variant>
      <vt:variant>
        <vt:lpwstr/>
      </vt:variant>
      <vt:variant>
        <vt:lpwstr>■Society5．027ー6</vt:lpwstr>
      </vt:variant>
      <vt:variant>
        <vt:i4>-808704544</vt:i4>
      </vt:variant>
      <vt:variant>
        <vt:i4>5928</vt:i4>
      </vt:variant>
      <vt:variant>
        <vt:i4>0</vt:i4>
      </vt:variant>
      <vt:variant>
        <vt:i4>5</vt:i4>
      </vt:variant>
      <vt:variant>
        <vt:lpwstr/>
      </vt:variant>
      <vt:variant>
        <vt:lpwstr>■Society5．027ー3</vt:lpwstr>
      </vt:variant>
      <vt:variant>
        <vt:i4>-808704544</vt:i4>
      </vt:variant>
      <vt:variant>
        <vt:i4>5925</vt:i4>
      </vt:variant>
      <vt:variant>
        <vt:i4>0</vt:i4>
      </vt:variant>
      <vt:variant>
        <vt:i4>5</vt:i4>
      </vt:variant>
      <vt:variant>
        <vt:lpwstr/>
      </vt:variant>
      <vt:variant>
        <vt:lpwstr>■Society5．027ー1</vt:lpwstr>
      </vt:variant>
      <vt:variant>
        <vt:i4>-808704543</vt:i4>
      </vt:variant>
      <vt:variant>
        <vt:i4>5922</vt:i4>
      </vt:variant>
      <vt:variant>
        <vt:i4>0</vt:i4>
      </vt:variant>
      <vt:variant>
        <vt:i4>5</vt:i4>
      </vt:variant>
      <vt:variant>
        <vt:lpwstr/>
      </vt:variant>
      <vt:variant>
        <vt:lpwstr>■Society5．026ー2</vt:lpwstr>
      </vt:variant>
      <vt:variant>
        <vt:i4>-13621802</vt:i4>
      </vt:variant>
      <vt:variant>
        <vt:i4>5919</vt:i4>
      </vt:variant>
      <vt:variant>
        <vt:i4>0</vt:i4>
      </vt:variant>
      <vt:variant>
        <vt:i4>5</vt:i4>
      </vt:variant>
      <vt:variant>
        <vt:lpwstr/>
      </vt:variant>
      <vt:variant>
        <vt:lpwstr>■Society5．022ー3ー2</vt:lpwstr>
      </vt:variant>
      <vt:variant>
        <vt:i4>-13621804</vt:i4>
      </vt:variant>
      <vt:variant>
        <vt:i4>5916</vt:i4>
      </vt:variant>
      <vt:variant>
        <vt:i4>0</vt:i4>
      </vt:variant>
      <vt:variant>
        <vt:i4>5</vt:i4>
      </vt:variant>
      <vt:variant>
        <vt:lpwstr/>
      </vt:variant>
      <vt:variant>
        <vt:lpwstr>■Society5．022ー1ー1</vt:lpwstr>
      </vt:variant>
      <vt:variant>
        <vt:i4>-808507930</vt:i4>
      </vt:variant>
      <vt:variant>
        <vt:i4>5913</vt:i4>
      </vt:variant>
      <vt:variant>
        <vt:i4>0</vt:i4>
      </vt:variant>
      <vt:variant>
        <vt:i4>5</vt:i4>
      </vt:variant>
      <vt:variant>
        <vt:lpwstr/>
      </vt:variant>
      <vt:variant>
        <vt:lpwstr>■Society5．011ー4</vt:lpwstr>
      </vt:variant>
      <vt:variant>
        <vt:i4>-13425193</vt:i4>
      </vt:variant>
      <vt:variant>
        <vt:i4>5910</vt:i4>
      </vt:variant>
      <vt:variant>
        <vt:i4>0</vt:i4>
      </vt:variant>
      <vt:variant>
        <vt:i4>5</vt:i4>
      </vt:variant>
      <vt:variant>
        <vt:lpwstr/>
      </vt:variant>
      <vt:variant>
        <vt:lpwstr>■Society5．011ー1ー2</vt:lpwstr>
      </vt:variant>
      <vt:variant>
        <vt:i4>-13425193</vt:i4>
      </vt:variant>
      <vt:variant>
        <vt:i4>5907</vt:i4>
      </vt:variant>
      <vt:variant>
        <vt:i4>0</vt:i4>
      </vt:variant>
      <vt:variant>
        <vt:i4>5</vt:i4>
      </vt:variant>
      <vt:variant>
        <vt:lpwstr/>
      </vt:variant>
      <vt:variant>
        <vt:lpwstr>■Society5．011ー1ー1</vt:lpwstr>
      </vt:variant>
      <vt:variant>
        <vt:i4>-13359657</vt:i4>
      </vt:variant>
      <vt:variant>
        <vt:i4>5904</vt:i4>
      </vt:variant>
      <vt:variant>
        <vt:i4>0</vt:i4>
      </vt:variant>
      <vt:variant>
        <vt:i4>5</vt:i4>
      </vt:variant>
      <vt:variant>
        <vt:lpwstr/>
      </vt:variant>
      <vt:variant>
        <vt:lpwstr>■Society5．06ー1ー1</vt:lpwstr>
      </vt:variant>
      <vt:variant>
        <vt:i4>-13228585</vt:i4>
      </vt:variant>
      <vt:variant>
        <vt:i4>5901</vt:i4>
      </vt:variant>
      <vt:variant>
        <vt:i4>0</vt:i4>
      </vt:variant>
      <vt:variant>
        <vt:i4>5</vt:i4>
      </vt:variant>
      <vt:variant>
        <vt:lpwstr/>
      </vt:variant>
      <vt:variant>
        <vt:lpwstr>■Society5．04ー1ー1</vt:lpwstr>
      </vt:variant>
      <vt:variant>
        <vt:i4>-13556265</vt:i4>
      </vt:variant>
      <vt:variant>
        <vt:i4>5898</vt:i4>
      </vt:variant>
      <vt:variant>
        <vt:i4>0</vt:i4>
      </vt:variant>
      <vt:variant>
        <vt:i4>5</vt:i4>
      </vt:variant>
      <vt:variant>
        <vt:lpwstr/>
      </vt:variant>
      <vt:variant>
        <vt:lpwstr>■Society5．03ー2ー2</vt:lpwstr>
      </vt:variant>
      <vt:variant>
        <vt:i4>-16640725</vt:i4>
      </vt:variant>
      <vt:variant>
        <vt:i4>5895</vt:i4>
      </vt:variant>
      <vt:variant>
        <vt:i4>0</vt:i4>
      </vt:variant>
      <vt:variant>
        <vt:i4>5</vt:i4>
      </vt:variant>
      <vt:variant>
        <vt:lpwstr/>
      </vt:variant>
      <vt:variant>
        <vt:lpwstr>■Society5．01ー1</vt:lpwstr>
      </vt:variant>
      <vt:variant>
        <vt:i4>2157071</vt:i4>
      </vt:variant>
      <vt:variant>
        <vt:i4>5892</vt:i4>
      </vt:variant>
      <vt:variant>
        <vt:i4>0</vt:i4>
      </vt:variant>
      <vt:variant>
        <vt:i4>5</vt:i4>
      </vt:variant>
      <vt:variant>
        <vt:lpwstr/>
      </vt:variant>
      <vt:variant>
        <vt:lpwstr>■SLA22ー2－2</vt:lpwstr>
      </vt:variant>
      <vt:variant>
        <vt:i4>2746892</vt:i4>
      </vt:variant>
      <vt:variant>
        <vt:i4>5889</vt:i4>
      </vt:variant>
      <vt:variant>
        <vt:i4>0</vt:i4>
      </vt:variant>
      <vt:variant>
        <vt:i4>5</vt:i4>
      </vt:variant>
      <vt:variant>
        <vt:lpwstr/>
      </vt:variant>
      <vt:variant>
        <vt:lpwstr>■SLA18ー2－18</vt:lpwstr>
      </vt:variant>
      <vt:variant>
        <vt:i4>815932915</vt:i4>
      </vt:variant>
      <vt:variant>
        <vt:i4>5886</vt:i4>
      </vt:variant>
      <vt:variant>
        <vt:i4>0</vt:i4>
      </vt:variant>
      <vt:variant>
        <vt:i4>5</vt:i4>
      </vt:variant>
      <vt:variant>
        <vt:lpwstr/>
      </vt:variant>
      <vt:variant>
        <vt:lpwstr>■SECURITYACTION27ー2</vt:lpwstr>
      </vt:variant>
      <vt:variant>
        <vt:i4>815932914</vt:i4>
      </vt:variant>
      <vt:variant>
        <vt:i4>5883</vt:i4>
      </vt:variant>
      <vt:variant>
        <vt:i4>0</vt:i4>
      </vt:variant>
      <vt:variant>
        <vt:i4>5</vt:i4>
      </vt:variant>
      <vt:variant>
        <vt:lpwstr/>
      </vt:variant>
      <vt:variant>
        <vt:lpwstr>■SECURITYACTION26ー2</vt:lpwstr>
      </vt:variant>
      <vt:variant>
        <vt:i4>6104512</vt:i4>
      </vt:variant>
      <vt:variant>
        <vt:i4>5880</vt:i4>
      </vt:variant>
      <vt:variant>
        <vt:i4>0</vt:i4>
      </vt:variant>
      <vt:variant>
        <vt:i4>5</vt:i4>
      </vt:variant>
      <vt:variant>
        <vt:lpwstr/>
      </vt:variant>
      <vt:variant>
        <vt:lpwstr>■SECURITYACTION11ー5ー1</vt:lpwstr>
      </vt:variant>
      <vt:variant>
        <vt:i4>5907908</vt:i4>
      </vt:variant>
      <vt:variant>
        <vt:i4>5877</vt:i4>
      </vt:variant>
      <vt:variant>
        <vt:i4>0</vt:i4>
      </vt:variant>
      <vt:variant>
        <vt:i4>5</vt:i4>
      </vt:variant>
      <vt:variant>
        <vt:lpwstr/>
      </vt:variant>
      <vt:variant>
        <vt:lpwstr>■SECURITYACTION5ー1ー2</vt:lpwstr>
      </vt:variant>
      <vt:variant>
        <vt:i4>494860468</vt:i4>
      </vt:variant>
      <vt:variant>
        <vt:i4>5874</vt:i4>
      </vt:variant>
      <vt:variant>
        <vt:i4>0</vt:i4>
      </vt:variant>
      <vt:variant>
        <vt:i4>5</vt:i4>
      </vt:variant>
      <vt:variant>
        <vt:lpwstr/>
      </vt:variant>
      <vt:variant>
        <vt:lpwstr>■SECURITYACTION第４章編集後記</vt:lpwstr>
      </vt:variant>
      <vt:variant>
        <vt:i4>6154805</vt:i4>
      </vt:variant>
      <vt:variant>
        <vt:i4>5871</vt:i4>
      </vt:variant>
      <vt:variant>
        <vt:i4>0</vt:i4>
      </vt:variant>
      <vt:variant>
        <vt:i4>5</vt:i4>
      </vt:variant>
      <vt:variant>
        <vt:lpwstr/>
      </vt:variant>
      <vt:variant>
        <vt:lpwstr>■SECURITYACTION2ー2－1</vt:lpwstr>
      </vt:variant>
      <vt:variant>
        <vt:i4>4057604</vt:i4>
      </vt:variant>
      <vt:variant>
        <vt:i4>5868</vt:i4>
      </vt:variant>
      <vt:variant>
        <vt:i4>0</vt:i4>
      </vt:variant>
      <vt:variant>
        <vt:i4>5</vt:i4>
      </vt:variant>
      <vt:variant>
        <vt:lpwstr/>
      </vt:variant>
      <vt:variant>
        <vt:lpwstr>■SDP18ー3－5</vt:lpwstr>
      </vt:variant>
      <vt:variant>
        <vt:i4>3860996</vt:i4>
      </vt:variant>
      <vt:variant>
        <vt:i4>5865</vt:i4>
      </vt:variant>
      <vt:variant>
        <vt:i4>0</vt:i4>
      </vt:variant>
      <vt:variant>
        <vt:i4>5</vt:i4>
      </vt:variant>
      <vt:variant>
        <vt:lpwstr/>
      </vt:variant>
      <vt:variant>
        <vt:lpwstr>■SDP18ー3－2</vt:lpwstr>
      </vt:variant>
      <vt:variant>
        <vt:i4>-806214205</vt:i4>
      </vt:variant>
      <vt:variant>
        <vt:i4>5862</vt:i4>
      </vt:variant>
      <vt:variant>
        <vt:i4>0</vt:i4>
      </vt:variant>
      <vt:variant>
        <vt:i4>5</vt:i4>
      </vt:variant>
      <vt:variant>
        <vt:lpwstr/>
      </vt:variant>
      <vt:variant>
        <vt:lpwstr>■SDP5ー2－5</vt:lpwstr>
      </vt:variant>
      <vt:variant>
        <vt:i4>816846115</vt:i4>
      </vt:variant>
      <vt:variant>
        <vt:i4>5859</vt:i4>
      </vt:variant>
      <vt:variant>
        <vt:i4>0</vt:i4>
      </vt:variant>
      <vt:variant>
        <vt:i4>5</vt:i4>
      </vt:variant>
      <vt:variant>
        <vt:lpwstr/>
      </vt:variant>
      <vt:variant>
        <vt:lpwstr>■SASE（サシー）27ー18</vt:lpwstr>
      </vt:variant>
      <vt:variant>
        <vt:i4>814672429</vt:i4>
      </vt:variant>
      <vt:variant>
        <vt:i4>5856</vt:i4>
      </vt:variant>
      <vt:variant>
        <vt:i4>0</vt:i4>
      </vt:variant>
      <vt:variant>
        <vt:i4>5</vt:i4>
      </vt:variant>
      <vt:variant>
        <vt:lpwstr/>
      </vt:variant>
      <vt:variant>
        <vt:lpwstr>■SASE（サシー）18ー3－3</vt:lpwstr>
      </vt:variant>
      <vt:variant>
        <vt:i4>-12114454</vt:i4>
      </vt:variant>
      <vt:variant>
        <vt:i4>5853</vt:i4>
      </vt:variant>
      <vt:variant>
        <vt:i4>0</vt:i4>
      </vt:variant>
      <vt:variant>
        <vt:i4>5</vt:i4>
      </vt:variant>
      <vt:variant>
        <vt:lpwstr/>
      </vt:variant>
      <vt:variant>
        <vt:lpwstr>■SASE（サシー）5ー2－4</vt:lpwstr>
      </vt:variant>
      <vt:variant>
        <vt:i4>-807262764</vt:i4>
      </vt:variant>
      <vt:variant>
        <vt:i4>5850</vt:i4>
      </vt:variant>
      <vt:variant>
        <vt:i4>0</vt:i4>
      </vt:variant>
      <vt:variant>
        <vt:i4>5</vt:i4>
      </vt:variant>
      <vt:variant>
        <vt:lpwstr/>
      </vt:variant>
      <vt:variant>
        <vt:lpwstr>■RPA6ー2－5</vt:lpwstr>
      </vt:variant>
      <vt:variant>
        <vt:i4>1185032</vt:i4>
      </vt:variant>
      <vt:variant>
        <vt:i4>5847</vt:i4>
      </vt:variant>
      <vt:variant>
        <vt:i4>0</vt:i4>
      </vt:variant>
      <vt:variant>
        <vt:i4>5</vt:i4>
      </vt:variant>
      <vt:variant>
        <vt:lpwstr/>
      </vt:variant>
      <vt:variant>
        <vt:lpwstr>■RFI28ー1</vt:lpwstr>
      </vt:variant>
      <vt:variant>
        <vt:i4>1774856</vt:i4>
      </vt:variant>
      <vt:variant>
        <vt:i4>5844</vt:i4>
      </vt:variant>
      <vt:variant>
        <vt:i4>0</vt:i4>
      </vt:variant>
      <vt:variant>
        <vt:i4>5</vt:i4>
      </vt:variant>
      <vt:variant>
        <vt:lpwstr/>
      </vt:variant>
      <vt:variant>
        <vt:lpwstr>■RFI21ー1</vt:lpwstr>
      </vt:variant>
      <vt:variant>
        <vt:i4>3140101</vt:i4>
      </vt:variant>
      <vt:variant>
        <vt:i4>5841</vt:i4>
      </vt:variant>
      <vt:variant>
        <vt:i4>0</vt:i4>
      </vt:variant>
      <vt:variant>
        <vt:i4>5</vt:i4>
      </vt:variant>
      <vt:variant>
        <vt:lpwstr/>
      </vt:variant>
      <vt:variant>
        <vt:lpwstr>■RFI20ー1－5</vt:lpwstr>
      </vt:variant>
      <vt:variant>
        <vt:i4>2877957</vt:i4>
      </vt:variant>
      <vt:variant>
        <vt:i4>5838</vt:i4>
      </vt:variant>
      <vt:variant>
        <vt:i4>0</vt:i4>
      </vt:variant>
      <vt:variant>
        <vt:i4>5</vt:i4>
      </vt:variant>
      <vt:variant>
        <vt:lpwstr/>
      </vt:variant>
      <vt:variant>
        <vt:lpwstr>■RFI20ー1－1</vt:lpwstr>
      </vt:variant>
      <vt:variant>
        <vt:i4>2958847</vt:i4>
      </vt:variant>
      <vt:variant>
        <vt:i4>5835</vt:i4>
      </vt:variant>
      <vt:variant>
        <vt:i4>0</vt:i4>
      </vt:variant>
      <vt:variant>
        <vt:i4>5</vt:i4>
      </vt:variant>
      <vt:variant>
        <vt:lpwstr/>
      </vt:variant>
      <vt:variant>
        <vt:lpwstr>■PMO20ー1ー3</vt:lpwstr>
      </vt:variant>
      <vt:variant>
        <vt:i4>2041237</vt:i4>
      </vt:variant>
      <vt:variant>
        <vt:i4>5832</vt:i4>
      </vt:variant>
      <vt:variant>
        <vt:i4>0</vt:i4>
      </vt:variant>
      <vt:variant>
        <vt:i4>5</vt:i4>
      </vt:variant>
      <vt:variant>
        <vt:lpwstr/>
      </vt:variant>
      <vt:variant>
        <vt:lpwstr>■PJMO20ー1ー10</vt:lpwstr>
      </vt:variant>
      <vt:variant>
        <vt:i4>-807524956</vt:i4>
      </vt:variant>
      <vt:variant>
        <vt:i4>5829</vt:i4>
      </vt:variant>
      <vt:variant>
        <vt:i4>0</vt:i4>
      </vt:variant>
      <vt:variant>
        <vt:i4>5</vt:i4>
      </vt:variant>
      <vt:variant>
        <vt:lpwstr/>
      </vt:variant>
      <vt:variant>
        <vt:lpwstr>■PJMO20ー1－9</vt:lpwstr>
      </vt:variant>
      <vt:variant>
        <vt:i4>-807524956</vt:i4>
      </vt:variant>
      <vt:variant>
        <vt:i4>5826</vt:i4>
      </vt:variant>
      <vt:variant>
        <vt:i4>0</vt:i4>
      </vt:variant>
      <vt:variant>
        <vt:i4>5</vt:i4>
      </vt:variant>
      <vt:variant>
        <vt:lpwstr/>
      </vt:variant>
      <vt:variant>
        <vt:lpwstr>■PJMO20ー1－8</vt:lpwstr>
      </vt:variant>
      <vt:variant>
        <vt:i4>-807524956</vt:i4>
      </vt:variant>
      <vt:variant>
        <vt:i4>5823</vt:i4>
      </vt:variant>
      <vt:variant>
        <vt:i4>0</vt:i4>
      </vt:variant>
      <vt:variant>
        <vt:i4>5</vt:i4>
      </vt:variant>
      <vt:variant>
        <vt:lpwstr/>
      </vt:variant>
      <vt:variant>
        <vt:lpwstr>■PJMO20ー1－7</vt:lpwstr>
      </vt:variant>
      <vt:variant>
        <vt:i4>-807524956</vt:i4>
      </vt:variant>
      <vt:variant>
        <vt:i4>5820</vt:i4>
      </vt:variant>
      <vt:variant>
        <vt:i4>0</vt:i4>
      </vt:variant>
      <vt:variant>
        <vt:i4>5</vt:i4>
      </vt:variant>
      <vt:variant>
        <vt:lpwstr/>
      </vt:variant>
      <vt:variant>
        <vt:lpwstr>■PJMO20ー1－6</vt:lpwstr>
      </vt:variant>
      <vt:variant>
        <vt:i4>-807524956</vt:i4>
      </vt:variant>
      <vt:variant>
        <vt:i4>5817</vt:i4>
      </vt:variant>
      <vt:variant>
        <vt:i4>0</vt:i4>
      </vt:variant>
      <vt:variant>
        <vt:i4>5</vt:i4>
      </vt:variant>
      <vt:variant>
        <vt:lpwstr/>
      </vt:variant>
      <vt:variant>
        <vt:lpwstr>■PJMO20ー1－3</vt:lpwstr>
      </vt:variant>
      <vt:variant>
        <vt:i4>-807524956</vt:i4>
      </vt:variant>
      <vt:variant>
        <vt:i4>5814</vt:i4>
      </vt:variant>
      <vt:variant>
        <vt:i4>0</vt:i4>
      </vt:variant>
      <vt:variant>
        <vt:i4>5</vt:i4>
      </vt:variant>
      <vt:variant>
        <vt:lpwstr/>
      </vt:variant>
      <vt:variant>
        <vt:lpwstr>■PJMO20ー1－2</vt:lpwstr>
      </vt:variant>
      <vt:variant>
        <vt:i4>-807524956</vt:i4>
      </vt:variant>
      <vt:variant>
        <vt:i4>5811</vt:i4>
      </vt:variant>
      <vt:variant>
        <vt:i4>0</vt:i4>
      </vt:variant>
      <vt:variant>
        <vt:i4>5</vt:i4>
      </vt:variant>
      <vt:variant>
        <vt:lpwstr/>
      </vt:variant>
      <vt:variant>
        <vt:lpwstr>■PJMO20ー1－1</vt:lpwstr>
      </vt:variant>
      <vt:variant>
        <vt:i4>2036999</vt:i4>
      </vt:variant>
      <vt:variant>
        <vt:i4>5808</vt:i4>
      </vt:variant>
      <vt:variant>
        <vt:i4>0</vt:i4>
      </vt:variant>
      <vt:variant>
        <vt:i4>5</vt:i4>
      </vt:variant>
      <vt:variant>
        <vt:lpwstr/>
      </vt:variant>
      <vt:variant>
        <vt:lpwstr>■PII27ー15</vt:lpwstr>
      </vt:variant>
      <vt:variant>
        <vt:i4>2500088</vt:i4>
      </vt:variant>
      <vt:variant>
        <vt:i4>5805</vt:i4>
      </vt:variant>
      <vt:variant>
        <vt:i4>0</vt:i4>
      </vt:variant>
      <vt:variant>
        <vt:i4>5</vt:i4>
      </vt:variant>
      <vt:variant>
        <vt:lpwstr/>
      </vt:variant>
      <vt:variant>
        <vt:lpwstr>■PII15ー2ー8</vt:lpwstr>
      </vt:variant>
      <vt:variant>
        <vt:i4>1905924</vt:i4>
      </vt:variant>
      <vt:variant>
        <vt:i4>5802</vt:i4>
      </vt:variant>
      <vt:variant>
        <vt:i4>0</vt:i4>
      </vt:variant>
      <vt:variant>
        <vt:i4>5</vt:i4>
      </vt:variant>
      <vt:variant>
        <vt:lpwstr/>
      </vt:variant>
      <vt:variant>
        <vt:lpwstr>■PII15ー1</vt:lpwstr>
      </vt:variant>
      <vt:variant>
        <vt:i4>2827768</vt:i4>
      </vt:variant>
      <vt:variant>
        <vt:i4>5799</vt:i4>
      </vt:variant>
      <vt:variant>
        <vt:i4>0</vt:i4>
      </vt:variant>
      <vt:variant>
        <vt:i4>5</vt:i4>
      </vt:variant>
      <vt:variant>
        <vt:lpwstr/>
      </vt:variant>
      <vt:variant>
        <vt:lpwstr>■PII13ー3ー2</vt:lpwstr>
      </vt:variant>
      <vt:variant>
        <vt:i4>2434533</vt:i4>
      </vt:variant>
      <vt:variant>
        <vt:i4>5796</vt:i4>
      </vt:variant>
      <vt:variant>
        <vt:i4>0</vt:i4>
      </vt:variant>
      <vt:variant>
        <vt:i4>5</vt:i4>
      </vt:variant>
      <vt:variant>
        <vt:lpwstr/>
      </vt:variant>
      <vt:variant>
        <vt:lpwstr>■NTP18ー2ー15</vt:lpwstr>
      </vt:variant>
      <vt:variant>
        <vt:i4>4330873</vt:i4>
      </vt:variant>
      <vt:variant>
        <vt:i4>5793</vt:i4>
      </vt:variant>
      <vt:variant>
        <vt:i4>0</vt:i4>
      </vt:variant>
      <vt:variant>
        <vt:i4>5</vt:i4>
      </vt:variant>
      <vt:variant>
        <vt:lpwstr/>
      </vt:variant>
      <vt:variant>
        <vt:lpwstr>■NISTサイバーセキュリティフレームワーク（CSF）27ー11ー1</vt:lpwstr>
      </vt:variant>
      <vt:variant>
        <vt:i4>4335029</vt:i4>
      </vt:variant>
      <vt:variant>
        <vt:i4>5790</vt:i4>
      </vt:variant>
      <vt:variant>
        <vt:i4>0</vt:i4>
      </vt:variant>
      <vt:variant>
        <vt:i4>5</vt:i4>
      </vt:variant>
      <vt:variant>
        <vt:lpwstr/>
      </vt:variant>
      <vt:variant>
        <vt:lpwstr>■NISTサイバーセキュリティフレームワーク（CSF）26ー1</vt:lpwstr>
      </vt:variant>
      <vt:variant>
        <vt:i4>817767811</vt:i4>
      </vt:variant>
      <vt:variant>
        <vt:i4>5787</vt:i4>
      </vt:variant>
      <vt:variant>
        <vt:i4>0</vt:i4>
      </vt:variant>
      <vt:variant>
        <vt:i4>5</vt:i4>
      </vt:variant>
      <vt:variant>
        <vt:lpwstr/>
      </vt:variant>
      <vt:variant>
        <vt:lpwstr>■NISTサイバーセキュリティフレームワーク（CSF）21ー1ー2</vt:lpwstr>
      </vt:variant>
      <vt:variant>
        <vt:i4>817767810</vt:i4>
      </vt:variant>
      <vt:variant>
        <vt:i4>5784</vt:i4>
      </vt:variant>
      <vt:variant>
        <vt:i4>0</vt:i4>
      </vt:variant>
      <vt:variant>
        <vt:i4>5</vt:i4>
      </vt:variant>
      <vt:variant>
        <vt:lpwstr/>
      </vt:variant>
      <vt:variant>
        <vt:lpwstr>■NISTサイバーセキュリティフレームワーク（CSF）20ー1ー1</vt:lpwstr>
      </vt:variant>
      <vt:variant>
        <vt:i4>817702278</vt:i4>
      </vt:variant>
      <vt:variant>
        <vt:i4>5781</vt:i4>
      </vt:variant>
      <vt:variant>
        <vt:i4>0</vt:i4>
      </vt:variant>
      <vt:variant>
        <vt:i4>5</vt:i4>
      </vt:variant>
      <vt:variant>
        <vt:lpwstr/>
      </vt:variant>
      <vt:variant>
        <vt:lpwstr>■NISTサイバーセキュリティフレームワーク（CSF）14ー1ー2</vt:lpwstr>
      </vt:variant>
      <vt:variant>
        <vt:i4>817702275</vt:i4>
      </vt:variant>
      <vt:variant>
        <vt:i4>5778</vt:i4>
      </vt:variant>
      <vt:variant>
        <vt:i4>0</vt:i4>
      </vt:variant>
      <vt:variant>
        <vt:i4>5</vt:i4>
      </vt:variant>
      <vt:variant>
        <vt:lpwstr/>
      </vt:variant>
      <vt:variant>
        <vt:lpwstr>■NISTサイバーセキュリティフレームワーク（CSF）13ー3ー2</vt:lpwstr>
      </vt:variant>
      <vt:variant>
        <vt:i4>4269490</vt:i4>
      </vt:variant>
      <vt:variant>
        <vt:i4>5775</vt:i4>
      </vt:variant>
      <vt:variant>
        <vt:i4>0</vt:i4>
      </vt:variant>
      <vt:variant>
        <vt:i4>5</vt:i4>
      </vt:variant>
      <vt:variant>
        <vt:lpwstr/>
      </vt:variant>
      <vt:variant>
        <vt:lpwstr>■NISTサイバーセキュリティフレームワーク（CSF）11ー4</vt:lpwstr>
      </vt:variant>
      <vt:variant>
        <vt:i4>817702273</vt:i4>
      </vt:variant>
      <vt:variant>
        <vt:i4>5772</vt:i4>
      </vt:variant>
      <vt:variant>
        <vt:i4>0</vt:i4>
      </vt:variant>
      <vt:variant>
        <vt:i4>5</vt:i4>
      </vt:variant>
      <vt:variant>
        <vt:lpwstr/>
      </vt:variant>
      <vt:variant>
        <vt:lpwstr>■NISTサイバーセキュリティフレームワーク（CSF）11ー3ー3</vt:lpwstr>
      </vt:variant>
      <vt:variant>
        <vt:i4>817702273</vt:i4>
      </vt:variant>
      <vt:variant>
        <vt:i4>5769</vt:i4>
      </vt:variant>
      <vt:variant>
        <vt:i4>0</vt:i4>
      </vt:variant>
      <vt:variant>
        <vt:i4>5</vt:i4>
      </vt:variant>
      <vt:variant>
        <vt:lpwstr/>
      </vt:variant>
      <vt:variant>
        <vt:lpwstr>■NISTサイバーセキュリティフレームワーク（CSF）11ー3ー2</vt:lpwstr>
      </vt:variant>
      <vt:variant>
        <vt:i4>817702273</vt:i4>
      </vt:variant>
      <vt:variant>
        <vt:i4>5766</vt:i4>
      </vt:variant>
      <vt:variant>
        <vt:i4>0</vt:i4>
      </vt:variant>
      <vt:variant>
        <vt:i4>5</vt:i4>
      </vt:variant>
      <vt:variant>
        <vt:lpwstr/>
      </vt:variant>
      <vt:variant>
        <vt:lpwstr>■NISTサイバーセキュリティフレームワーク（CSF）11ー3ー1</vt:lpwstr>
      </vt:variant>
      <vt:variant>
        <vt:i4>817702275</vt:i4>
      </vt:variant>
      <vt:variant>
        <vt:i4>5763</vt:i4>
      </vt:variant>
      <vt:variant>
        <vt:i4>0</vt:i4>
      </vt:variant>
      <vt:variant>
        <vt:i4>5</vt:i4>
      </vt:variant>
      <vt:variant>
        <vt:lpwstr/>
      </vt:variant>
      <vt:variant>
        <vt:lpwstr>■NISTサイバーセキュリティフレームワーク（CSF）11ー1ー1</vt:lpwstr>
      </vt:variant>
      <vt:variant>
        <vt:i4>814552447</vt:i4>
      </vt:variant>
      <vt:variant>
        <vt:i4>5760</vt:i4>
      </vt:variant>
      <vt:variant>
        <vt:i4>0</vt:i4>
      </vt:variant>
      <vt:variant>
        <vt:i4>5</vt:i4>
      </vt:variant>
      <vt:variant>
        <vt:lpwstr/>
      </vt:variant>
      <vt:variant>
        <vt:lpwstr>■NISTサイバーセキュリティフレームワーク（CSF）2ー3</vt:lpwstr>
      </vt:variant>
      <vt:variant>
        <vt:i4>819336531</vt:i4>
      </vt:variant>
      <vt:variant>
        <vt:i4>5757</vt:i4>
      </vt:variant>
      <vt:variant>
        <vt:i4>0</vt:i4>
      </vt:variant>
      <vt:variant>
        <vt:i4>5</vt:i4>
      </vt:variant>
      <vt:variant>
        <vt:lpwstr/>
      </vt:variant>
      <vt:variant>
        <vt:lpwstr>■NISC27ー24ー1</vt:lpwstr>
      </vt:variant>
      <vt:variant>
        <vt:i4>819008848</vt:i4>
      </vt:variant>
      <vt:variant>
        <vt:i4>5754</vt:i4>
      </vt:variant>
      <vt:variant>
        <vt:i4>0</vt:i4>
      </vt:variant>
      <vt:variant>
        <vt:i4>5</vt:i4>
      </vt:variant>
      <vt:variant>
        <vt:lpwstr/>
      </vt:variant>
      <vt:variant>
        <vt:lpwstr>■NISC27ー10ー2</vt:lpwstr>
      </vt:variant>
      <vt:variant>
        <vt:i4>819144093</vt:i4>
      </vt:variant>
      <vt:variant>
        <vt:i4>5751</vt:i4>
      </vt:variant>
      <vt:variant>
        <vt:i4>0</vt:i4>
      </vt:variant>
      <vt:variant>
        <vt:i4>5</vt:i4>
      </vt:variant>
      <vt:variant>
        <vt:lpwstr/>
      </vt:variant>
      <vt:variant>
        <vt:lpwstr>■NISC27ー4</vt:lpwstr>
      </vt:variant>
      <vt:variant>
        <vt:i4>819144092</vt:i4>
      </vt:variant>
      <vt:variant>
        <vt:i4>5748</vt:i4>
      </vt:variant>
      <vt:variant>
        <vt:i4>0</vt:i4>
      </vt:variant>
      <vt:variant>
        <vt:i4>5</vt:i4>
      </vt:variant>
      <vt:variant>
        <vt:lpwstr/>
      </vt:variant>
      <vt:variant>
        <vt:lpwstr>■NISC26ー2</vt:lpwstr>
      </vt:variant>
      <vt:variant>
        <vt:i4>819144094</vt:i4>
      </vt:variant>
      <vt:variant>
        <vt:i4>5745</vt:i4>
      </vt:variant>
      <vt:variant>
        <vt:i4>0</vt:i4>
      </vt:variant>
      <vt:variant>
        <vt:i4>5</vt:i4>
      </vt:variant>
      <vt:variant>
        <vt:lpwstr/>
      </vt:variant>
      <vt:variant>
        <vt:lpwstr>■NISC24ー1</vt:lpwstr>
      </vt:variant>
      <vt:variant>
        <vt:i4>3089835</vt:i4>
      </vt:variant>
      <vt:variant>
        <vt:i4>5742</vt:i4>
      </vt:variant>
      <vt:variant>
        <vt:i4>0</vt:i4>
      </vt:variant>
      <vt:variant>
        <vt:i4>5</vt:i4>
      </vt:variant>
      <vt:variant>
        <vt:lpwstr/>
      </vt:variant>
      <vt:variant>
        <vt:lpwstr>■NISC22ー3ー4</vt:lpwstr>
      </vt:variant>
      <vt:variant>
        <vt:i4>2893224</vt:i4>
      </vt:variant>
      <vt:variant>
        <vt:i4>5739</vt:i4>
      </vt:variant>
      <vt:variant>
        <vt:i4>0</vt:i4>
      </vt:variant>
      <vt:variant>
        <vt:i4>5</vt:i4>
      </vt:variant>
      <vt:variant>
        <vt:lpwstr/>
      </vt:variant>
      <vt:variant>
        <vt:lpwstr>■NISC10ー2ー1</vt:lpwstr>
      </vt:variant>
      <vt:variant>
        <vt:i4>2762154</vt:i4>
      </vt:variant>
      <vt:variant>
        <vt:i4>5736</vt:i4>
      </vt:variant>
      <vt:variant>
        <vt:i4>0</vt:i4>
      </vt:variant>
      <vt:variant>
        <vt:i4>5</vt:i4>
      </vt:variant>
      <vt:variant>
        <vt:lpwstr/>
      </vt:variant>
      <vt:variant>
        <vt:lpwstr>■NISC4ー1ー2</vt:lpwstr>
      </vt:variant>
      <vt:variant>
        <vt:i4>2696618</vt:i4>
      </vt:variant>
      <vt:variant>
        <vt:i4>5733</vt:i4>
      </vt:variant>
      <vt:variant>
        <vt:i4>0</vt:i4>
      </vt:variant>
      <vt:variant>
        <vt:i4>5</vt:i4>
      </vt:variant>
      <vt:variant>
        <vt:lpwstr/>
      </vt:variant>
      <vt:variant>
        <vt:lpwstr>■NISC4ー1ー1</vt:lpwstr>
      </vt:variant>
      <vt:variant>
        <vt:i4>1578326</vt:i4>
      </vt:variant>
      <vt:variant>
        <vt:i4>5730</vt:i4>
      </vt:variant>
      <vt:variant>
        <vt:i4>0</vt:i4>
      </vt:variant>
      <vt:variant>
        <vt:i4>5</vt:i4>
      </vt:variant>
      <vt:variant>
        <vt:lpwstr/>
      </vt:variant>
      <vt:variant>
        <vt:lpwstr>■NISC4ー1</vt:lpwstr>
      </vt:variant>
      <vt:variant>
        <vt:i4>2958762</vt:i4>
      </vt:variant>
      <vt:variant>
        <vt:i4>5727</vt:i4>
      </vt:variant>
      <vt:variant>
        <vt:i4>0</vt:i4>
      </vt:variant>
      <vt:variant>
        <vt:i4>5</vt:i4>
      </vt:variant>
      <vt:variant>
        <vt:lpwstr/>
      </vt:variant>
      <vt:variant>
        <vt:lpwstr>■NISC3ー2ー1</vt:lpwstr>
      </vt:variant>
      <vt:variant>
        <vt:i4>1840470</vt:i4>
      </vt:variant>
      <vt:variant>
        <vt:i4>5724</vt:i4>
      </vt:variant>
      <vt:variant>
        <vt:i4>0</vt:i4>
      </vt:variant>
      <vt:variant>
        <vt:i4>5</vt:i4>
      </vt:variant>
      <vt:variant>
        <vt:lpwstr/>
      </vt:variant>
      <vt:variant>
        <vt:lpwstr>■NISC2ー3</vt:lpwstr>
      </vt:variant>
      <vt:variant>
        <vt:i4>4713039</vt:i4>
      </vt:variant>
      <vt:variant>
        <vt:i4>5721</vt:i4>
      </vt:variant>
      <vt:variant>
        <vt:i4>0</vt:i4>
      </vt:variant>
      <vt:variant>
        <vt:i4>5</vt:i4>
      </vt:variant>
      <vt:variant>
        <vt:lpwstr/>
      </vt:variant>
      <vt:variant>
        <vt:lpwstr>■MACアドレス18ー3－2</vt:lpwstr>
      </vt:variant>
      <vt:variant>
        <vt:i4>3336723</vt:i4>
      </vt:variant>
      <vt:variant>
        <vt:i4>5718</vt:i4>
      </vt:variant>
      <vt:variant>
        <vt:i4>0</vt:i4>
      </vt:variant>
      <vt:variant>
        <vt:i4>5</vt:i4>
      </vt:variant>
      <vt:variant>
        <vt:lpwstr/>
      </vt:variant>
      <vt:variant>
        <vt:lpwstr>■KPI23ー1－2</vt:lpwstr>
      </vt:variant>
      <vt:variant>
        <vt:i4>3664403</vt:i4>
      </vt:variant>
      <vt:variant>
        <vt:i4>5715</vt:i4>
      </vt:variant>
      <vt:variant>
        <vt:i4>0</vt:i4>
      </vt:variant>
      <vt:variant>
        <vt:i4>5</vt:i4>
      </vt:variant>
      <vt:variant>
        <vt:lpwstr/>
      </vt:variant>
      <vt:variant>
        <vt:lpwstr>■KPI21ー1－5</vt:lpwstr>
      </vt:variant>
      <vt:variant>
        <vt:i4>3861011</vt:i4>
      </vt:variant>
      <vt:variant>
        <vt:i4>5712</vt:i4>
      </vt:variant>
      <vt:variant>
        <vt:i4>0</vt:i4>
      </vt:variant>
      <vt:variant>
        <vt:i4>5</vt:i4>
      </vt:variant>
      <vt:variant>
        <vt:lpwstr/>
      </vt:variant>
      <vt:variant>
        <vt:lpwstr>■KPI20ー1－9</vt:lpwstr>
      </vt:variant>
      <vt:variant>
        <vt:i4>3926547</vt:i4>
      </vt:variant>
      <vt:variant>
        <vt:i4>5709</vt:i4>
      </vt:variant>
      <vt:variant>
        <vt:i4>0</vt:i4>
      </vt:variant>
      <vt:variant>
        <vt:i4>5</vt:i4>
      </vt:variant>
      <vt:variant>
        <vt:lpwstr/>
      </vt:variant>
      <vt:variant>
        <vt:lpwstr>■KPI20ー1－8</vt:lpwstr>
      </vt:variant>
      <vt:variant>
        <vt:i4>3271187</vt:i4>
      </vt:variant>
      <vt:variant>
        <vt:i4>5706</vt:i4>
      </vt:variant>
      <vt:variant>
        <vt:i4>0</vt:i4>
      </vt:variant>
      <vt:variant>
        <vt:i4>5</vt:i4>
      </vt:variant>
      <vt:variant>
        <vt:lpwstr/>
      </vt:variant>
      <vt:variant>
        <vt:lpwstr>■KPI20ー1－2</vt:lpwstr>
      </vt:variant>
      <vt:variant>
        <vt:i4>3271190</vt:i4>
      </vt:variant>
      <vt:variant>
        <vt:i4>5703</vt:i4>
      </vt:variant>
      <vt:variant>
        <vt:i4>0</vt:i4>
      </vt:variant>
      <vt:variant>
        <vt:i4>5</vt:i4>
      </vt:variant>
      <vt:variant>
        <vt:lpwstr/>
      </vt:variant>
      <vt:variant>
        <vt:lpwstr>■JVN15ー2－2</vt:lpwstr>
      </vt:variant>
      <vt:variant>
        <vt:i4>-14539373</vt:i4>
      </vt:variant>
      <vt:variant>
        <vt:i4>5700</vt:i4>
      </vt:variant>
      <vt:variant>
        <vt:i4>0</vt:i4>
      </vt:variant>
      <vt:variant>
        <vt:i4>5</vt:i4>
      </vt:variant>
      <vt:variant>
        <vt:lpwstr/>
      </vt:variant>
      <vt:variant>
        <vt:lpwstr>■JPCERT／CC15ー2ー2</vt:lpwstr>
      </vt:variant>
      <vt:variant>
        <vt:i4>-14604909</vt:i4>
      </vt:variant>
      <vt:variant>
        <vt:i4>5697</vt:i4>
      </vt:variant>
      <vt:variant>
        <vt:i4>0</vt:i4>
      </vt:variant>
      <vt:variant>
        <vt:i4>5</vt:i4>
      </vt:variant>
      <vt:variant>
        <vt:lpwstr/>
      </vt:variant>
      <vt:variant>
        <vt:lpwstr>■JPCERT／CC15ー2ー1</vt:lpwstr>
      </vt:variant>
      <vt:variant>
        <vt:i4>814880107</vt:i4>
      </vt:variant>
      <vt:variant>
        <vt:i4>5694</vt:i4>
      </vt:variant>
      <vt:variant>
        <vt:i4>0</vt:i4>
      </vt:variant>
      <vt:variant>
        <vt:i4>5</vt:i4>
      </vt:variant>
      <vt:variant>
        <vt:lpwstr/>
      </vt:variant>
      <vt:variant>
        <vt:lpwstr>■ITリテラシー25ー1</vt:lpwstr>
      </vt:variant>
      <vt:variant>
        <vt:i4>815207787</vt:i4>
      </vt:variant>
      <vt:variant>
        <vt:i4>5691</vt:i4>
      </vt:variant>
      <vt:variant>
        <vt:i4>0</vt:i4>
      </vt:variant>
      <vt:variant>
        <vt:i4>5</vt:i4>
      </vt:variant>
      <vt:variant>
        <vt:lpwstr/>
      </vt:variant>
      <vt:variant>
        <vt:lpwstr>■ITリテラシー23ー2</vt:lpwstr>
      </vt:variant>
      <vt:variant>
        <vt:i4>2746899</vt:i4>
      </vt:variant>
      <vt:variant>
        <vt:i4>5688</vt:i4>
      </vt:variant>
      <vt:variant>
        <vt:i4>0</vt:i4>
      </vt:variant>
      <vt:variant>
        <vt:i4>5</vt:i4>
      </vt:variant>
      <vt:variant>
        <vt:lpwstr/>
      </vt:variant>
      <vt:variant>
        <vt:lpwstr>■ISP15ー2－7</vt:lpwstr>
      </vt:variant>
      <vt:variant>
        <vt:i4>818554264</vt:i4>
      </vt:variant>
      <vt:variant>
        <vt:i4>5685</vt:i4>
      </vt:variant>
      <vt:variant>
        <vt:i4>0</vt:i4>
      </vt:variant>
      <vt:variant>
        <vt:i4>5</vt:i4>
      </vt:variant>
      <vt:variant>
        <vt:lpwstr/>
      </vt:variant>
      <vt:variant>
        <vt:lpwstr>■ISMS28ー1</vt:lpwstr>
      </vt:variant>
      <vt:variant>
        <vt:i4>821962150</vt:i4>
      </vt:variant>
      <vt:variant>
        <vt:i4>5682</vt:i4>
      </vt:variant>
      <vt:variant>
        <vt:i4>0</vt:i4>
      </vt:variant>
      <vt:variant>
        <vt:i4>5</vt:i4>
      </vt:variant>
      <vt:variant>
        <vt:lpwstr/>
      </vt:variant>
      <vt:variant>
        <vt:lpwstr>■ISMS27ー14</vt:lpwstr>
      </vt:variant>
      <vt:variant>
        <vt:i4>821634470</vt:i4>
      </vt:variant>
      <vt:variant>
        <vt:i4>5679</vt:i4>
      </vt:variant>
      <vt:variant>
        <vt:i4>0</vt:i4>
      </vt:variant>
      <vt:variant>
        <vt:i4>5</vt:i4>
      </vt:variant>
      <vt:variant>
        <vt:lpwstr/>
      </vt:variant>
      <vt:variant>
        <vt:lpwstr>■ISMS27ー13</vt:lpwstr>
      </vt:variant>
      <vt:variant>
        <vt:i4>821568934</vt:i4>
      </vt:variant>
      <vt:variant>
        <vt:i4>5676</vt:i4>
      </vt:variant>
      <vt:variant>
        <vt:i4>0</vt:i4>
      </vt:variant>
      <vt:variant>
        <vt:i4>5</vt:i4>
      </vt:variant>
      <vt:variant>
        <vt:lpwstr/>
      </vt:variant>
      <vt:variant>
        <vt:lpwstr>■ISMS27ー12</vt:lpwstr>
      </vt:variant>
      <vt:variant>
        <vt:i4>821765542</vt:i4>
      </vt:variant>
      <vt:variant>
        <vt:i4>5673</vt:i4>
      </vt:variant>
      <vt:variant>
        <vt:i4>0</vt:i4>
      </vt:variant>
      <vt:variant>
        <vt:i4>5</vt:i4>
      </vt:variant>
      <vt:variant>
        <vt:lpwstr/>
      </vt:variant>
      <vt:variant>
        <vt:lpwstr>■ISMS27ー11</vt:lpwstr>
      </vt:variant>
      <vt:variant>
        <vt:i4>818554263</vt:i4>
      </vt:variant>
      <vt:variant>
        <vt:i4>5670</vt:i4>
      </vt:variant>
      <vt:variant>
        <vt:i4>0</vt:i4>
      </vt:variant>
      <vt:variant>
        <vt:i4>5</vt:i4>
      </vt:variant>
      <vt:variant>
        <vt:lpwstr/>
      </vt:variant>
      <vt:variant>
        <vt:lpwstr>■ISMS27ー8</vt:lpwstr>
      </vt:variant>
      <vt:variant>
        <vt:i4>818554263</vt:i4>
      </vt:variant>
      <vt:variant>
        <vt:i4>5667</vt:i4>
      </vt:variant>
      <vt:variant>
        <vt:i4>0</vt:i4>
      </vt:variant>
      <vt:variant>
        <vt:i4>5</vt:i4>
      </vt:variant>
      <vt:variant>
        <vt:lpwstr/>
      </vt:variant>
      <vt:variant>
        <vt:lpwstr>■ISMS27ー7</vt:lpwstr>
      </vt:variant>
      <vt:variant>
        <vt:i4>818554262</vt:i4>
      </vt:variant>
      <vt:variant>
        <vt:i4>5664</vt:i4>
      </vt:variant>
      <vt:variant>
        <vt:i4>0</vt:i4>
      </vt:variant>
      <vt:variant>
        <vt:i4>5</vt:i4>
      </vt:variant>
      <vt:variant>
        <vt:lpwstr/>
      </vt:variant>
      <vt:variant>
        <vt:lpwstr>■ISMS26ー1</vt:lpwstr>
      </vt:variant>
      <vt:variant>
        <vt:i4>818554262</vt:i4>
      </vt:variant>
      <vt:variant>
        <vt:i4>5661</vt:i4>
      </vt:variant>
      <vt:variant>
        <vt:i4>0</vt:i4>
      </vt:variant>
      <vt:variant>
        <vt:i4>5</vt:i4>
      </vt:variant>
      <vt:variant>
        <vt:lpwstr/>
      </vt:variant>
      <vt:variant>
        <vt:lpwstr>■ISMS26ー1</vt:lpwstr>
      </vt:variant>
      <vt:variant>
        <vt:i4>3548583</vt:i4>
      </vt:variant>
      <vt:variant>
        <vt:i4>5658</vt:i4>
      </vt:variant>
      <vt:variant>
        <vt:i4>0</vt:i4>
      </vt:variant>
      <vt:variant>
        <vt:i4>5</vt:i4>
      </vt:variant>
      <vt:variant>
        <vt:lpwstr/>
      </vt:variant>
      <vt:variant>
        <vt:lpwstr>■ISMS25ー2ー2</vt:lpwstr>
      </vt:variant>
      <vt:variant>
        <vt:i4>3548583</vt:i4>
      </vt:variant>
      <vt:variant>
        <vt:i4>5655</vt:i4>
      </vt:variant>
      <vt:variant>
        <vt:i4>0</vt:i4>
      </vt:variant>
      <vt:variant>
        <vt:i4>5</vt:i4>
      </vt:variant>
      <vt:variant>
        <vt:lpwstr/>
      </vt:variant>
      <vt:variant>
        <vt:lpwstr>■ISMS25ー2ー1</vt:lpwstr>
      </vt:variant>
      <vt:variant>
        <vt:i4>818554259</vt:i4>
      </vt:variant>
      <vt:variant>
        <vt:i4>5652</vt:i4>
      </vt:variant>
      <vt:variant>
        <vt:i4>0</vt:i4>
      </vt:variant>
      <vt:variant>
        <vt:i4>5</vt:i4>
      </vt:variant>
      <vt:variant>
        <vt:lpwstr/>
      </vt:variant>
      <vt:variant>
        <vt:lpwstr>■ISMS23ー2</vt:lpwstr>
      </vt:variant>
      <vt:variant>
        <vt:i4>3548578</vt:i4>
      </vt:variant>
      <vt:variant>
        <vt:i4>5649</vt:i4>
      </vt:variant>
      <vt:variant>
        <vt:i4>0</vt:i4>
      </vt:variant>
      <vt:variant>
        <vt:i4>5</vt:i4>
      </vt:variant>
      <vt:variant>
        <vt:lpwstr/>
      </vt:variant>
      <vt:variant>
        <vt:lpwstr>■ISMS23ー1ー1</vt:lpwstr>
      </vt:variant>
      <vt:variant>
        <vt:i4>3548576</vt:i4>
      </vt:variant>
      <vt:variant>
        <vt:i4>5646</vt:i4>
      </vt:variant>
      <vt:variant>
        <vt:i4>0</vt:i4>
      </vt:variant>
      <vt:variant>
        <vt:i4>5</vt:i4>
      </vt:variant>
      <vt:variant>
        <vt:lpwstr/>
      </vt:variant>
      <vt:variant>
        <vt:lpwstr>■ISMS21ー1ー2</vt:lpwstr>
      </vt:variant>
      <vt:variant>
        <vt:i4>818488729</vt:i4>
      </vt:variant>
      <vt:variant>
        <vt:i4>5643</vt:i4>
      </vt:variant>
      <vt:variant>
        <vt:i4>0</vt:i4>
      </vt:variant>
      <vt:variant>
        <vt:i4>5</vt:i4>
      </vt:variant>
      <vt:variant>
        <vt:lpwstr/>
      </vt:variant>
      <vt:variant>
        <vt:lpwstr>■ISMS19ー1</vt:lpwstr>
      </vt:variant>
      <vt:variant>
        <vt:i4>818488728</vt:i4>
      </vt:variant>
      <vt:variant>
        <vt:i4>5640</vt:i4>
      </vt:variant>
      <vt:variant>
        <vt:i4>0</vt:i4>
      </vt:variant>
      <vt:variant>
        <vt:i4>5</vt:i4>
      </vt:variant>
      <vt:variant>
        <vt:lpwstr/>
      </vt:variant>
      <vt:variant>
        <vt:lpwstr>■ISMS18ー1</vt:lpwstr>
      </vt:variant>
      <vt:variant>
        <vt:i4>3483045</vt:i4>
      </vt:variant>
      <vt:variant>
        <vt:i4>5637</vt:i4>
      </vt:variant>
      <vt:variant>
        <vt:i4>0</vt:i4>
      </vt:variant>
      <vt:variant>
        <vt:i4>5</vt:i4>
      </vt:variant>
      <vt:variant>
        <vt:lpwstr/>
      </vt:variant>
      <vt:variant>
        <vt:lpwstr>■ISMS17ー2ー1</vt:lpwstr>
      </vt:variant>
      <vt:variant>
        <vt:i4>818488727</vt:i4>
      </vt:variant>
      <vt:variant>
        <vt:i4>5634</vt:i4>
      </vt:variant>
      <vt:variant>
        <vt:i4>0</vt:i4>
      </vt:variant>
      <vt:variant>
        <vt:i4>5</vt:i4>
      </vt:variant>
      <vt:variant>
        <vt:lpwstr/>
      </vt:variant>
      <vt:variant>
        <vt:lpwstr>■ISMS17ー1</vt:lpwstr>
      </vt:variant>
      <vt:variant>
        <vt:i4>818488726</vt:i4>
      </vt:variant>
      <vt:variant>
        <vt:i4>5631</vt:i4>
      </vt:variant>
      <vt:variant>
        <vt:i4>0</vt:i4>
      </vt:variant>
      <vt:variant>
        <vt:i4>5</vt:i4>
      </vt:variant>
      <vt:variant>
        <vt:lpwstr/>
      </vt:variant>
      <vt:variant>
        <vt:lpwstr>■ISMS16ー1</vt:lpwstr>
      </vt:variant>
      <vt:variant>
        <vt:i4>818488725</vt:i4>
      </vt:variant>
      <vt:variant>
        <vt:i4>5628</vt:i4>
      </vt:variant>
      <vt:variant>
        <vt:i4>0</vt:i4>
      </vt:variant>
      <vt:variant>
        <vt:i4>5</vt:i4>
      </vt:variant>
      <vt:variant>
        <vt:lpwstr/>
      </vt:variant>
      <vt:variant>
        <vt:lpwstr>■ISMS15ー1</vt:lpwstr>
      </vt:variant>
      <vt:variant>
        <vt:i4>3483045</vt:i4>
      </vt:variant>
      <vt:variant>
        <vt:i4>5625</vt:i4>
      </vt:variant>
      <vt:variant>
        <vt:i4>0</vt:i4>
      </vt:variant>
      <vt:variant>
        <vt:i4>5</vt:i4>
      </vt:variant>
      <vt:variant>
        <vt:lpwstr/>
      </vt:variant>
      <vt:variant>
        <vt:lpwstr>■ISMS14ー1ー3</vt:lpwstr>
      </vt:variant>
      <vt:variant>
        <vt:i4>3483045</vt:i4>
      </vt:variant>
      <vt:variant>
        <vt:i4>5622</vt:i4>
      </vt:variant>
      <vt:variant>
        <vt:i4>0</vt:i4>
      </vt:variant>
      <vt:variant>
        <vt:i4>5</vt:i4>
      </vt:variant>
      <vt:variant>
        <vt:lpwstr/>
      </vt:variant>
      <vt:variant>
        <vt:lpwstr>■ISMS14ー1ー1</vt:lpwstr>
      </vt:variant>
      <vt:variant>
        <vt:i4>3483047</vt:i4>
      </vt:variant>
      <vt:variant>
        <vt:i4>5619</vt:i4>
      </vt:variant>
      <vt:variant>
        <vt:i4>0</vt:i4>
      </vt:variant>
      <vt:variant>
        <vt:i4>5</vt:i4>
      </vt:variant>
      <vt:variant>
        <vt:lpwstr/>
      </vt:variant>
      <vt:variant>
        <vt:lpwstr>■ISMS13ー4ー4</vt:lpwstr>
      </vt:variant>
      <vt:variant>
        <vt:i4>3483047</vt:i4>
      </vt:variant>
      <vt:variant>
        <vt:i4>5616</vt:i4>
      </vt:variant>
      <vt:variant>
        <vt:i4>0</vt:i4>
      </vt:variant>
      <vt:variant>
        <vt:i4>5</vt:i4>
      </vt:variant>
      <vt:variant>
        <vt:lpwstr/>
      </vt:variant>
      <vt:variant>
        <vt:lpwstr>■ISMS13ー4ー3</vt:lpwstr>
      </vt:variant>
      <vt:variant>
        <vt:i4>3483047</vt:i4>
      </vt:variant>
      <vt:variant>
        <vt:i4>5613</vt:i4>
      </vt:variant>
      <vt:variant>
        <vt:i4>0</vt:i4>
      </vt:variant>
      <vt:variant>
        <vt:i4>5</vt:i4>
      </vt:variant>
      <vt:variant>
        <vt:lpwstr/>
      </vt:variant>
      <vt:variant>
        <vt:lpwstr>■ISMS13ー4ー2</vt:lpwstr>
      </vt:variant>
      <vt:variant>
        <vt:i4>3483047</vt:i4>
      </vt:variant>
      <vt:variant>
        <vt:i4>5610</vt:i4>
      </vt:variant>
      <vt:variant>
        <vt:i4>0</vt:i4>
      </vt:variant>
      <vt:variant>
        <vt:i4>5</vt:i4>
      </vt:variant>
      <vt:variant>
        <vt:lpwstr/>
      </vt:variant>
      <vt:variant>
        <vt:lpwstr>■ISMS13ー4ー1</vt:lpwstr>
      </vt:variant>
      <vt:variant>
        <vt:i4>3483040</vt:i4>
      </vt:variant>
      <vt:variant>
        <vt:i4>5607</vt:i4>
      </vt:variant>
      <vt:variant>
        <vt:i4>0</vt:i4>
      </vt:variant>
      <vt:variant>
        <vt:i4>5</vt:i4>
      </vt:variant>
      <vt:variant>
        <vt:lpwstr/>
      </vt:variant>
      <vt:variant>
        <vt:lpwstr>■ISMS13ー3ー2</vt:lpwstr>
      </vt:variant>
      <vt:variant>
        <vt:i4>3483040</vt:i4>
      </vt:variant>
      <vt:variant>
        <vt:i4>5604</vt:i4>
      </vt:variant>
      <vt:variant>
        <vt:i4>0</vt:i4>
      </vt:variant>
      <vt:variant>
        <vt:i4>5</vt:i4>
      </vt:variant>
      <vt:variant>
        <vt:lpwstr/>
      </vt:variant>
      <vt:variant>
        <vt:lpwstr>■ISMS13ー3ー1</vt:lpwstr>
      </vt:variant>
      <vt:variant>
        <vt:i4>3483041</vt:i4>
      </vt:variant>
      <vt:variant>
        <vt:i4>5601</vt:i4>
      </vt:variant>
      <vt:variant>
        <vt:i4>0</vt:i4>
      </vt:variant>
      <vt:variant>
        <vt:i4>5</vt:i4>
      </vt:variant>
      <vt:variant>
        <vt:lpwstr/>
      </vt:variant>
      <vt:variant>
        <vt:lpwstr>■ISMS13ー2ー8</vt:lpwstr>
      </vt:variant>
      <vt:variant>
        <vt:i4>3483041</vt:i4>
      </vt:variant>
      <vt:variant>
        <vt:i4>5598</vt:i4>
      </vt:variant>
      <vt:variant>
        <vt:i4>0</vt:i4>
      </vt:variant>
      <vt:variant>
        <vt:i4>5</vt:i4>
      </vt:variant>
      <vt:variant>
        <vt:lpwstr/>
      </vt:variant>
      <vt:variant>
        <vt:lpwstr>■ISMS13ー2ー7</vt:lpwstr>
      </vt:variant>
      <vt:variant>
        <vt:i4>3483041</vt:i4>
      </vt:variant>
      <vt:variant>
        <vt:i4>5595</vt:i4>
      </vt:variant>
      <vt:variant>
        <vt:i4>0</vt:i4>
      </vt:variant>
      <vt:variant>
        <vt:i4>5</vt:i4>
      </vt:variant>
      <vt:variant>
        <vt:lpwstr/>
      </vt:variant>
      <vt:variant>
        <vt:lpwstr>■ISMS13ー2ー6</vt:lpwstr>
      </vt:variant>
      <vt:variant>
        <vt:i4>3483041</vt:i4>
      </vt:variant>
      <vt:variant>
        <vt:i4>5592</vt:i4>
      </vt:variant>
      <vt:variant>
        <vt:i4>0</vt:i4>
      </vt:variant>
      <vt:variant>
        <vt:i4>5</vt:i4>
      </vt:variant>
      <vt:variant>
        <vt:lpwstr/>
      </vt:variant>
      <vt:variant>
        <vt:lpwstr>■ISMS13ー2ー5</vt:lpwstr>
      </vt:variant>
      <vt:variant>
        <vt:i4>3483041</vt:i4>
      </vt:variant>
      <vt:variant>
        <vt:i4>5589</vt:i4>
      </vt:variant>
      <vt:variant>
        <vt:i4>0</vt:i4>
      </vt:variant>
      <vt:variant>
        <vt:i4>5</vt:i4>
      </vt:variant>
      <vt:variant>
        <vt:lpwstr/>
      </vt:variant>
      <vt:variant>
        <vt:lpwstr>■ISMS13ー2ー4</vt:lpwstr>
      </vt:variant>
      <vt:variant>
        <vt:i4>3483041</vt:i4>
      </vt:variant>
      <vt:variant>
        <vt:i4>5586</vt:i4>
      </vt:variant>
      <vt:variant>
        <vt:i4>0</vt:i4>
      </vt:variant>
      <vt:variant>
        <vt:i4>5</vt:i4>
      </vt:variant>
      <vt:variant>
        <vt:lpwstr/>
      </vt:variant>
      <vt:variant>
        <vt:lpwstr>■ISMS13ー2ー3</vt:lpwstr>
      </vt:variant>
      <vt:variant>
        <vt:i4>3483041</vt:i4>
      </vt:variant>
      <vt:variant>
        <vt:i4>5583</vt:i4>
      </vt:variant>
      <vt:variant>
        <vt:i4>0</vt:i4>
      </vt:variant>
      <vt:variant>
        <vt:i4>5</vt:i4>
      </vt:variant>
      <vt:variant>
        <vt:lpwstr/>
      </vt:variant>
      <vt:variant>
        <vt:lpwstr>■ISMS13ー2ー2</vt:lpwstr>
      </vt:variant>
      <vt:variant>
        <vt:i4>3483041</vt:i4>
      </vt:variant>
      <vt:variant>
        <vt:i4>5580</vt:i4>
      </vt:variant>
      <vt:variant>
        <vt:i4>0</vt:i4>
      </vt:variant>
      <vt:variant>
        <vt:i4>5</vt:i4>
      </vt:variant>
      <vt:variant>
        <vt:lpwstr/>
      </vt:variant>
      <vt:variant>
        <vt:lpwstr>■ISMS13ー2ー1</vt:lpwstr>
      </vt:variant>
      <vt:variant>
        <vt:i4>818488723</vt:i4>
      </vt:variant>
      <vt:variant>
        <vt:i4>5577</vt:i4>
      </vt:variant>
      <vt:variant>
        <vt:i4>0</vt:i4>
      </vt:variant>
      <vt:variant>
        <vt:i4>5</vt:i4>
      </vt:variant>
      <vt:variant>
        <vt:lpwstr/>
      </vt:variant>
      <vt:variant>
        <vt:lpwstr>■ISMS13ー1</vt:lpwstr>
      </vt:variant>
      <vt:variant>
        <vt:i4>3483040</vt:i4>
      </vt:variant>
      <vt:variant>
        <vt:i4>5574</vt:i4>
      </vt:variant>
      <vt:variant>
        <vt:i4>0</vt:i4>
      </vt:variant>
      <vt:variant>
        <vt:i4>5</vt:i4>
      </vt:variant>
      <vt:variant>
        <vt:lpwstr/>
      </vt:variant>
      <vt:variant>
        <vt:lpwstr>■ISMS12ー2ー2</vt:lpwstr>
      </vt:variant>
      <vt:variant>
        <vt:i4>3483040</vt:i4>
      </vt:variant>
      <vt:variant>
        <vt:i4>5571</vt:i4>
      </vt:variant>
      <vt:variant>
        <vt:i4>0</vt:i4>
      </vt:variant>
      <vt:variant>
        <vt:i4>5</vt:i4>
      </vt:variant>
      <vt:variant>
        <vt:lpwstr/>
      </vt:variant>
      <vt:variant>
        <vt:lpwstr>■ISMS12ー2ー1</vt:lpwstr>
      </vt:variant>
      <vt:variant>
        <vt:i4>3483043</vt:i4>
      </vt:variant>
      <vt:variant>
        <vt:i4>5568</vt:i4>
      </vt:variant>
      <vt:variant>
        <vt:i4>0</vt:i4>
      </vt:variant>
      <vt:variant>
        <vt:i4>5</vt:i4>
      </vt:variant>
      <vt:variant>
        <vt:lpwstr/>
      </vt:variant>
      <vt:variant>
        <vt:lpwstr>■ISMS12ー1ー3</vt:lpwstr>
      </vt:variant>
      <vt:variant>
        <vt:i4>3483044</vt:i4>
      </vt:variant>
      <vt:variant>
        <vt:i4>5565</vt:i4>
      </vt:variant>
      <vt:variant>
        <vt:i4>0</vt:i4>
      </vt:variant>
      <vt:variant>
        <vt:i4>5</vt:i4>
      </vt:variant>
      <vt:variant>
        <vt:lpwstr/>
      </vt:variant>
      <vt:variant>
        <vt:lpwstr>■ISMS11ー5ー1</vt:lpwstr>
      </vt:variant>
      <vt:variant>
        <vt:i4>818488721</vt:i4>
      </vt:variant>
      <vt:variant>
        <vt:i4>5562</vt:i4>
      </vt:variant>
      <vt:variant>
        <vt:i4>0</vt:i4>
      </vt:variant>
      <vt:variant>
        <vt:i4>5</vt:i4>
      </vt:variant>
      <vt:variant>
        <vt:lpwstr/>
      </vt:variant>
      <vt:variant>
        <vt:lpwstr>■ISMS11ー4</vt:lpwstr>
      </vt:variant>
      <vt:variant>
        <vt:i4>3483042</vt:i4>
      </vt:variant>
      <vt:variant>
        <vt:i4>5559</vt:i4>
      </vt:variant>
      <vt:variant>
        <vt:i4>0</vt:i4>
      </vt:variant>
      <vt:variant>
        <vt:i4>5</vt:i4>
      </vt:variant>
      <vt:variant>
        <vt:lpwstr/>
      </vt:variant>
      <vt:variant>
        <vt:lpwstr>■ISMS11ー3ー3</vt:lpwstr>
      </vt:variant>
      <vt:variant>
        <vt:i4>3483042</vt:i4>
      </vt:variant>
      <vt:variant>
        <vt:i4>5556</vt:i4>
      </vt:variant>
      <vt:variant>
        <vt:i4>0</vt:i4>
      </vt:variant>
      <vt:variant>
        <vt:i4>5</vt:i4>
      </vt:variant>
      <vt:variant>
        <vt:lpwstr/>
      </vt:variant>
      <vt:variant>
        <vt:lpwstr>■ISMS11ー3ー1</vt:lpwstr>
      </vt:variant>
      <vt:variant>
        <vt:i4>818488721</vt:i4>
      </vt:variant>
      <vt:variant>
        <vt:i4>5553</vt:i4>
      </vt:variant>
      <vt:variant>
        <vt:i4>0</vt:i4>
      </vt:variant>
      <vt:variant>
        <vt:i4>5</vt:i4>
      </vt:variant>
      <vt:variant>
        <vt:lpwstr/>
      </vt:variant>
      <vt:variant>
        <vt:lpwstr>■ISMS11ー２</vt:lpwstr>
      </vt:variant>
      <vt:variant>
        <vt:i4>-809228896</vt:i4>
      </vt:variant>
      <vt:variant>
        <vt:i4>5550</vt:i4>
      </vt:variant>
      <vt:variant>
        <vt:i4>0</vt:i4>
      </vt:variant>
      <vt:variant>
        <vt:i4>5</vt:i4>
      </vt:variant>
      <vt:variant>
        <vt:lpwstr/>
      </vt:variant>
      <vt:variant>
        <vt:lpwstr>■ISMS11ー1－２</vt:lpwstr>
      </vt:variant>
      <vt:variant>
        <vt:i4>-809228896</vt:i4>
      </vt:variant>
      <vt:variant>
        <vt:i4>5547</vt:i4>
      </vt:variant>
      <vt:variant>
        <vt:i4>0</vt:i4>
      </vt:variant>
      <vt:variant>
        <vt:i4>5</vt:i4>
      </vt:variant>
      <vt:variant>
        <vt:lpwstr/>
      </vt:variant>
      <vt:variant>
        <vt:lpwstr>■ISMS11ー1－1</vt:lpwstr>
      </vt:variant>
      <vt:variant>
        <vt:i4>3155360</vt:i4>
      </vt:variant>
      <vt:variant>
        <vt:i4>5544</vt:i4>
      </vt:variant>
      <vt:variant>
        <vt:i4>0</vt:i4>
      </vt:variant>
      <vt:variant>
        <vt:i4>5</vt:i4>
      </vt:variant>
      <vt:variant>
        <vt:lpwstr/>
      </vt:variant>
      <vt:variant>
        <vt:lpwstr>■ISMS7ー1ー2</vt:lpwstr>
      </vt:variant>
      <vt:variant>
        <vt:i4>333148</vt:i4>
      </vt:variant>
      <vt:variant>
        <vt:i4>5541</vt:i4>
      </vt:variant>
      <vt:variant>
        <vt:i4>0</vt:i4>
      </vt:variant>
      <vt:variant>
        <vt:i4>5</vt:i4>
      </vt:variant>
      <vt:variant>
        <vt:lpwstr/>
      </vt:variant>
      <vt:variant>
        <vt:lpwstr>■ISMS2ー3</vt:lpwstr>
      </vt:variant>
      <vt:variant>
        <vt:i4>-808966729</vt:i4>
      </vt:variant>
      <vt:variant>
        <vt:i4>5538</vt:i4>
      </vt:variant>
      <vt:variant>
        <vt:i4>0</vt:i4>
      </vt:variant>
      <vt:variant>
        <vt:i4>5</vt:i4>
      </vt:variant>
      <vt:variant>
        <vt:lpwstr/>
      </vt:variant>
      <vt:variant>
        <vt:lpwstr>■ISAC15ー2－2</vt:lpwstr>
      </vt:variant>
      <vt:variant>
        <vt:i4>1385888</vt:i4>
      </vt:variant>
      <vt:variant>
        <vt:i4>5535</vt:i4>
      </vt:variant>
      <vt:variant>
        <vt:i4>0</vt:i4>
      </vt:variant>
      <vt:variant>
        <vt:i4>5</vt:i4>
      </vt:variant>
      <vt:variant>
        <vt:lpwstr/>
      </vt:variant>
      <vt:variant>
        <vt:lpwstr>■IPアドレス21ー1ー2</vt:lpwstr>
      </vt:variant>
      <vt:variant>
        <vt:i4>1451435</vt:i4>
      </vt:variant>
      <vt:variant>
        <vt:i4>5532</vt:i4>
      </vt:variant>
      <vt:variant>
        <vt:i4>0</vt:i4>
      </vt:variant>
      <vt:variant>
        <vt:i4>5</vt:i4>
      </vt:variant>
      <vt:variant>
        <vt:lpwstr/>
      </vt:variant>
      <vt:variant>
        <vt:lpwstr>■IPアドレス18ー3ー2</vt:lpwstr>
      </vt:variant>
      <vt:variant>
        <vt:i4>1254816</vt:i4>
      </vt:variant>
      <vt:variant>
        <vt:i4>5529</vt:i4>
      </vt:variant>
      <vt:variant>
        <vt:i4>0</vt:i4>
      </vt:variant>
      <vt:variant>
        <vt:i4>5</vt:i4>
      </vt:variant>
      <vt:variant>
        <vt:lpwstr/>
      </vt:variant>
      <vt:variant>
        <vt:lpwstr>■IPアドレス5ー3ー2</vt:lpwstr>
      </vt:variant>
      <vt:variant>
        <vt:i4>1447197</vt:i4>
      </vt:variant>
      <vt:variant>
        <vt:i4>5526</vt:i4>
      </vt:variant>
      <vt:variant>
        <vt:i4>0</vt:i4>
      </vt:variant>
      <vt:variant>
        <vt:i4>5</vt:i4>
      </vt:variant>
      <vt:variant>
        <vt:lpwstr/>
      </vt:variant>
      <vt:variant>
        <vt:lpwstr>■IPS18ー4</vt:lpwstr>
      </vt:variant>
      <vt:variant>
        <vt:i4>2419216</vt:i4>
      </vt:variant>
      <vt:variant>
        <vt:i4>5523</vt:i4>
      </vt:variant>
      <vt:variant>
        <vt:i4>0</vt:i4>
      </vt:variant>
      <vt:variant>
        <vt:i4>5</vt:i4>
      </vt:variant>
      <vt:variant>
        <vt:lpwstr/>
      </vt:variant>
      <vt:variant>
        <vt:lpwstr>■IPS18ー3－5</vt:lpwstr>
      </vt:variant>
      <vt:variant>
        <vt:i4>2353680</vt:i4>
      </vt:variant>
      <vt:variant>
        <vt:i4>5520</vt:i4>
      </vt:variant>
      <vt:variant>
        <vt:i4>0</vt:i4>
      </vt:variant>
      <vt:variant>
        <vt:i4>5</vt:i4>
      </vt:variant>
      <vt:variant>
        <vt:lpwstr/>
      </vt:variant>
      <vt:variant>
        <vt:lpwstr>■IPS18ー3－2</vt:lpwstr>
      </vt:variant>
      <vt:variant>
        <vt:i4>2222608</vt:i4>
      </vt:variant>
      <vt:variant>
        <vt:i4>5517</vt:i4>
      </vt:variant>
      <vt:variant>
        <vt:i4>0</vt:i4>
      </vt:variant>
      <vt:variant>
        <vt:i4>5</vt:i4>
      </vt:variant>
      <vt:variant>
        <vt:lpwstr/>
      </vt:variant>
      <vt:variant>
        <vt:lpwstr>■IPS18ー2－14</vt:lpwstr>
      </vt:variant>
      <vt:variant>
        <vt:i4>2222608</vt:i4>
      </vt:variant>
      <vt:variant>
        <vt:i4>5514</vt:i4>
      </vt:variant>
      <vt:variant>
        <vt:i4>0</vt:i4>
      </vt:variant>
      <vt:variant>
        <vt:i4>5</vt:i4>
      </vt:variant>
      <vt:variant>
        <vt:lpwstr/>
      </vt:variant>
      <vt:variant>
        <vt:lpwstr>■IPS18ー2－10</vt:lpwstr>
      </vt:variant>
      <vt:variant>
        <vt:i4>-806672937</vt:i4>
      </vt:variant>
      <vt:variant>
        <vt:i4>5511</vt:i4>
      </vt:variant>
      <vt:variant>
        <vt:i4>0</vt:i4>
      </vt:variant>
      <vt:variant>
        <vt:i4>5</vt:i4>
      </vt:variant>
      <vt:variant>
        <vt:lpwstr/>
      </vt:variant>
      <vt:variant>
        <vt:lpwstr>■IPS5ー2－2</vt:lpwstr>
      </vt:variant>
      <vt:variant>
        <vt:i4>8267165</vt:i4>
      </vt:variant>
      <vt:variant>
        <vt:i4>5508</vt:i4>
      </vt:variant>
      <vt:variant>
        <vt:i4>0</vt:i4>
      </vt:variant>
      <vt:variant>
        <vt:i4>5</vt:i4>
      </vt:variant>
      <vt:variant>
        <vt:lpwstr/>
      </vt:variant>
      <vt:variant>
        <vt:lpwstr>■IoT（アイ・オー・ティー）27ー22</vt:lpwstr>
      </vt:variant>
      <vt:variant>
        <vt:i4>4990383</vt:i4>
      </vt:variant>
      <vt:variant>
        <vt:i4>5505</vt:i4>
      </vt:variant>
      <vt:variant>
        <vt:i4>0</vt:i4>
      </vt:variant>
      <vt:variant>
        <vt:i4>5</vt:i4>
      </vt:variant>
      <vt:variant>
        <vt:lpwstr/>
      </vt:variant>
      <vt:variant>
        <vt:lpwstr>■IoT（アイ・オー・ティー）27ー6</vt:lpwstr>
      </vt:variant>
      <vt:variant>
        <vt:i4>4990383</vt:i4>
      </vt:variant>
      <vt:variant>
        <vt:i4>5502</vt:i4>
      </vt:variant>
      <vt:variant>
        <vt:i4>0</vt:i4>
      </vt:variant>
      <vt:variant>
        <vt:i4>5</vt:i4>
      </vt:variant>
      <vt:variant>
        <vt:lpwstr/>
      </vt:variant>
      <vt:variant>
        <vt:lpwstr>■IoT（アイ・オー・ティー）27ー5</vt:lpwstr>
      </vt:variant>
      <vt:variant>
        <vt:i4>4990383</vt:i4>
      </vt:variant>
      <vt:variant>
        <vt:i4>5499</vt:i4>
      </vt:variant>
      <vt:variant>
        <vt:i4>0</vt:i4>
      </vt:variant>
      <vt:variant>
        <vt:i4>5</vt:i4>
      </vt:variant>
      <vt:variant>
        <vt:lpwstr/>
      </vt:variant>
      <vt:variant>
        <vt:lpwstr>■IoT（アイ・オー・ティー）27ー3</vt:lpwstr>
      </vt:variant>
      <vt:variant>
        <vt:i4>816850335</vt:i4>
      </vt:variant>
      <vt:variant>
        <vt:i4>5496</vt:i4>
      </vt:variant>
      <vt:variant>
        <vt:i4>0</vt:i4>
      </vt:variant>
      <vt:variant>
        <vt:i4>5</vt:i4>
      </vt:variant>
      <vt:variant>
        <vt:lpwstr/>
      </vt:variant>
      <vt:variant>
        <vt:lpwstr>■IoT（アイ・オー・ティー）25ー2ー2</vt:lpwstr>
      </vt:variant>
      <vt:variant>
        <vt:i4>4990380</vt:i4>
      </vt:variant>
      <vt:variant>
        <vt:i4>5493</vt:i4>
      </vt:variant>
      <vt:variant>
        <vt:i4>0</vt:i4>
      </vt:variant>
      <vt:variant>
        <vt:i4>5</vt:i4>
      </vt:variant>
      <vt:variant>
        <vt:lpwstr/>
      </vt:variant>
      <vt:variant>
        <vt:lpwstr>■IoT（アイ・オー・ティー）24ー3</vt:lpwstr>
      </vt:variant>
      <vt:variant>
        <vt:i4>816850329</vt:i4>
      </vt:variant>
      <vt:variant>
        <vt:i4>5490</vt:i4>
      </vt:variant>
      <vt:variant>
        <vt:i4>0</vt:i4>
      </vt:variant>
      <vt:variant>
        <vt:i4>5</vt:i4>
      </vt:variant>
      <vt:variant>
        <vt:lpwstr/>
      </vt:variant>
      <vt:variant>
        <vt:lpwstr>■IoT（アイ・オー・ティー）23ー2ー4</vt:lpwstr>
      </vt:variant>
      <vt:variant>
        <vt:i4>4990379</vt:i4>
      </vt:variant>
      <vt:variant>
        <vt:i4>5487</vt:i4>
      </vt:variant>
      <vt:variant>
        <vt:i4>0</vt:i4>
      </vt:variant>
      <vt:variant>
        <vt:i4>5</vt:i4>
      </vt:variant>
      <vt:variant>
        <vt:lpwstr/>
      </vt:variant>
      <vt:variant>
        <vt:lpwstr>■IoT（アイ・オー・ティー）23ー2</vt:lpwstr>
      </vt:variant>
      <vt:variant>
        <vt:i4>816850330</vt:i4>
      </vt:variant>
      <vt:variant>
        <vt:i4>5484</vt:i4>
      </vt:variant>
      <vt:variant>
        <vt:i4>0</vt:i4>
      </vt:variant>
      <vt:variant>
        <vt:i4>5</vt:i4>
      </vt:variant>
      <vt:variant>
        <vt:lpwstr/>
      </vt:variant>
      <vt:variant>
        <vt:lpwstr>■IoT（アイ・オー・ティー）23ー1ー1</vt:lpwstr>
      </vt:variant>
      <vt:variant>
        <vt:i4>816850329</vt:i4>
      </vt:variant>
      <vt:variant>
        <vt:i4>5481</vt:i4>
      </vt:variant>
      <vt:variant>
        <vt:i4>0</vt:i4>
      </vt:variant>
      <vt:variant>
        <vt:i4>5</vt:i4>
      </vt:variant>
      <vt:variant>
        <vt:lpwstr/>
      </vt:variant>
      <vt:variant>
        <vt:lpwstr>■IoT（アイ・オー・ティー）22ー3ー3</vt:lpwstr>
      </vt:variant>
      <vt:variant>
        <vt:i4>4990378</vt:i4>
      </vt:variant>
      <vt:variant>
        <vt:i4>5478</vt:i4>
      </vt:variant>
      <vt:variant>
        <vt:i4>0</vt:i4>
      </vt:variant>
      <vt:variant>
        <vt:i4>5</vt:i4>
      </vt:variant>
      <vt:variant>
        <vt:lpwstr/>
      </vt:variant>
      <vt:variant>
        <vt:lpwstr>■IoT（アイ・オー・ティー）22ー3</vt:lpwstr>
      </vt:variant>
      <vt:variant>
        <vt:i4>816850331</vt:i4>
      </vt:variant>
      <vt:variant>
        <vt:i4>5475</vt:i4>
      </vt:variant>
      <vt:variant>
        <vt:i4>0</vt:i4>
      </vt:variant>
      <vt:variant>
        <vt:i4>5</vt:i4>
      </vt:variant>
      <vt:variant>
        <vt:lpwstr/>
      </vt:variant>
      <vt:variant>
        <vt:lpwstr>■IoT（アイ・オー・ティー）22ー1ー2</vt:lpwstr>
      </vt:variant>
      <vt:variant>
        <vt:i4>5186985</vt:i4>
      </vt:variant>
      <vt:variant>
        <vt:i4>5472</vt:i4>
      </vt:variant>
      <vt:variant>
        <vt:i4>0</vt:i4>
      </vt:variant>
      <vt:variant>
        <vt:i4>5</vt:i4>
      </vt:variant>
      <vt:variant>
        <vt:lpwstr/>
      </vt:variant>
      <vt:variant>
        <vt:lpwstr>■IoT（アイ・オー・ティー）11ー4</vt:lpwstr>
      </vt:variant>
      <vt:variant>
        <vt:i4>817046936</vt:i4>
      </vt:variant>
      <vt:variant>
        <vt:i4>5469</vt:i4>
      </vt:variant>
      <vt:variant>
        <vt:i4>0</vt:i4>
      </vt:variant>
      <vt:variant>
        <vt:i4>5</vt:i4>
      </vt:variant>
      <vt:variant>
        <vt:lpwstr/>
      </vt:variant>
      <vt:variant>
        <vt:lpwstr>■IoT（アイ・オー・ティー）6ー2ー5</vt:lpwstr>
      </vt:variant>
      <vt:variant>
        <vt:i4>817112472</vt:i4>
      </vt:variant>
      <vt:variant>
        <vt:i4>5466</vt:i4>
      </vt:variant>
      <vt:variant>
        <vt:i4>0</vt:i4>
      </vt:variant>
      <vt:variant>
        <vt:i4>5</vt:i4>
      </vt:variant>
      <vt:variant>
        <vt:lpwstr/>
      </vt:variant>
      <vt:variant>
        <vt:lpwstr>■IoT（アイ・オー・ティー）6ー1ー1</vt:lpwstr>
      </vt:variant>
      <vt:variant>
        <vt:i4>817309080</vt:i4>
      </vt:variant>
      <vt:variant>
        <vt:i4>5463</vt:i4>
      </vt:variant>
      <vt:variant>
        <vt:i4>0</vt:i4>
      </vt:variant>
      <vt:variant>
        <vt:i4>5</vt:i4>
      </vt:variant>
      <vt:variant>
        <vt:lpwstr/>
      </vt:variant>
      <vt:variant>
        <vt:lpwstr>■IoT（アイ・オー・ティー）5ー2ー2</vt:lpwstr>
      </vt:variant>
      <vt:variant>
        <vt:i4>817243544</vt:i4>
      </vt:variant>
      <vt:variant>
        <vt:i4>5460</vt:i4>
      </vt:variant>
      <vt:variant>
        <vt:i4>0</vt:i4>
      </vt:variant>
      <vt:variant>
        <vt:i4>5</vt:i4>
      </vt:variant>
      <vt:variant>
        <vt:lpwstr/>
      </vt:variant>
      <vt:variant>
        <vt:lpwstr>■IoT（アイ・オー・ティー）4ー3ー3</vt:lpwstr>
      </vt:variant>
      <vt:variant>
        <vt:i4>813962596</vt:i4>
      </vt:variant>
      <vt:variant>
        <vt:i4>5457</vt:i4>
      </vt:variant>
      <vt:variant>
        <vt:i4>0</vt:i4>
      </vt:variant>
      <vt:variant>
        <vt:i4>5</vt:i4>
      </vt:variant>
      <vt:variant>
        <vt:lpwstr/>
      </vt:variant>
      <vt:variant>
        <vt:lpwstr>■IoT（アイ・オー・ティー）4ー2</vt:lpwstr>
      </vt:variant>
      <vt:variant>
        <vt:i4>816850328</vt:i4>
      </vt:variant>
      <vt:variant>
        <vt:i4>5454</vt:i4>
      </vt:variant>
      <vt:variant>
        <vt:i4>0</vt:i4>
      </vt:variant>
      <vt:variant>
        <vt:i4>5</vt:i4>
      </vt:variant>
      <vt:variant>
        <vt:lpwstr/>
      </vt:variant>
      <vt:variant>
        <vt:lpwstr>■IoT（アイ・オー・ティー）3ー2ー3</vt:lpwstr>
      </vt:variant>
      <vt:variant>
        <vt:i4>816915864</vt:i4>
      </vt:variant>
      <vt:variant>
        <vt:i4>5451</vt:i4>
      </vt:variant>
      <vt:variant>
        <vt:i4>0</vt:i4>
      </vt:variant>
      <vt:variant>
        <vt:i4>5</vt:i4>
      </vt:variant>
      <vt:variant>
        <vt:lpwstr/>
      </vt:variant>
      <vt:variant>
        <vt:lpwstr>■IoT（アイ・オー・ティー）3ー2ー2</vt:lpwstr>
      </vt:variant>
      <vt:variant>
        <vt:i4>813700452</vt:i4>
      </vt:variant>
      <vt:variant>
        <vt:i4>5448</vt:i4>
      </vt:variant>
      <vt:variant>
        <vt:i4>0</vt:i4>
      </vt:variant>
      <vt:variant>
        <vt:i4>5</vt:i4>
      </vt:variant>
      <vt:variant>
        <vt:lpwstr/>
      </vt:variant>
      <vt:variant>
        <vt:lpwstr>■IoT（アイ・オー・ティー）3ー1</vt:lpwstr>
      </vt:variant>
      <vt:variant>
        <vt:i4>813831524</vt:i4>
      </vt:variant>
      <vt:variant>
        <vt:i4>5445</vt:i4>
      </vt:variant>
      <vt:variant>
        <vt:i4>0</vt:i4>
      </vt:variant>
      <vt:variant>
        <vt:i4>5</vt:i4>
      </vt:variant>
      <vt:variant>
        <vt:lpwstr/>
      </vt:variant>
      <vt:variant>
        <vt:lpwstr>■IoT（アイ・オー・ティー）1ー1</vt:lpwstr>
      </vt:variant>
      <vt:variant>
        <vt:i4>2812423</vt:i4>
      </vt:variant>
      <vt:variant>
        <vt:i4>5442</vt:i4>
      </vt:variant>
      <vt:variant>
        <vt:i4>0</vt:i4>
      </vt:variant>
      <vt:variant>
        <vt:i4>5</vt:i4>
      </vt:variant>
      <vt:variant>
        <vt:lpwstr/>
      </vt:variant>
      <vt:variant>
        <vt:lpwstr>■IDS22ー3－1</vt:lpwstr>
      </vt:variant>
      <vt:variant>
        <vt:i4>1447177</vt:i4>
      </vt:variant>
      <vt:variant>
        <vt:i4>5439</vt:i4>
      </vt:variant>
      <vt:variant>
        <vt:i4>0</vt:i4>
      </vt:variant>
      <vt:variant>
        <vt:i4>5</vt:i4>
      </vt:variant>
      <vt:variant>
        <vt:lpwstr/>
      </vt:variant>
      <vt:variant>
        <vt:lpwstr>■IDS18ー4</vt:lpwstr>
      </vt:variant>
      <vt:variant>
        <vt:i4>2419204</vt:i4>
      </vt:variant>
      <vt:variant>
        <vt:i4>5436</vt:i4>
      </vt:variant>
      <vt:variant>
        <vt:i4>0</vt:i4>
      </vt:variant>
      <vt:variant>
        <vt:i4>5</vt:i4>
      </vt:variant>
      <vt:variant>
        <vt:lpwstr/>
      </vt:variant>
      <vt:variant>
        <vt:lpwstr>■IDS18ー3－5</vt:lpwstr>
      </vt:variant>
      <vt:variant>
        <vt:i4>2222596</vt:i4>
      </vt:variant>
      <vt:variant>
        <vt:i4>5433</vt:i4>
      </vt:variant>
      <vt:variant>
        <vt:i4>0</vt:i4>
      </vt:variant>
      <vt:variant>
        <vt:i4>5</vt:i4>
      </vt:variant>
      <vt:variant>
        <vt:lpwstr/>
      </vt:variant>
      <vt:variant>
        <vt:lpwstr>■IDS18ー2－18</vt:lpwstr>
      </vt:variant>
      <vt:variant>
        <vt:i4>2222596</vt:i4>
      </vt:variant>
      <vt:variant>
        <vt:i4>5430</vt:i4>
      </vt:variant>
      <vt:variant>
        <vt:i4>0</vt:i4>
      </vt:variant>
      <vt:variant>
        <vt:i4>5</vt:i4>
      </vt:variant>
      <vt:variant>
        <vt:lpwstr/>
      </vt:variant>
      <vt:variant>
        <vt:lpwstr>■IDS18ー2－14</vt:lpwstr>
      </vt:variant>
      <vt:variant>
        <vt:i4>2222596</vt:i4>
      </vt:variant>
      <vt:variant>
        <vt:i4>5427</vt:i4>
      </vt:variant>
      <vt:variant>
        <vt:i4>0</vt:i4>
      </vt:variant>
      <vt:variant>
        <vt:i4>5</vt:i4>
      </vt:variant>
      <vt:variant>
        <vt:lpwstr/>
      </vt:variant>
      <vt:variant>
        <vt:lpwstr>■IDS18ー2－10</vt:lpwstr>
      </vt:variant>
      <vt:variant>
        <vt:i4>1774861</vt:i4>
      </vt:variant>
      <vt:variant>
        <vt:i4>5424</vt:i4>
      </vt:variant>
      <vt:variant>
        <vt:i4>0</vt:i4>
      </vt:variant>
      <vt:variant>
        <vt:i4>5</vt:i4>
      </vt:variant>
      <vt:variant>
        <vt:lpwstr/>
      </vt:variant>
      <vt:variant>
        <vt:lpwstr>■ICT27ー15</vt:lpwstr>
      </vt:variant>
      <vt:variant>
        <vt:i4>1840397</vt:i4>
      </vt:variant>
      <vt:variant>
        <vt:i4>5421</vt:i4>
      </vt:variant>
      <vt:variant>
        <vt:i4>0</vt:i4>
      </vt:variant>
      <vt:variant>
        <vt:i4>5</vt:i4>
      </vt:variant>
      <vt:variant>
        <vt:lpwstr/>
      </vt:variant>
      <vt:variant>
        <vt:lpwstr>■ICT27ー6</vt:lpwstr>
      </vt:variant>
      <vt:variant>
        <vt:i4>2369010</vt:i4>
      </vt:variant>
      <vt:variant>
        <vt:i4>5418</vt:i4>
      </vt:variant>
      <vt:variant>
        <vt:i4>0</vt:i4>
      </vt:variant>
      <vt:variant>
        <vt:i4>5</vt:i4>
      </vt:variant>
      <vt:variant>
        <vt:lpwstr/>
      </vt:variant>
      <vt:variant>
        <vt:lpwstr>■ICT18ー3ー2</vt:lpwstr>
      </vt:variant>
      <vt:variant>
        <vt:i4>2958834</vt:i4>
      </vt:variant>
      <vt:variant>
        <vt:i4>5415</vt:i4>
      </vt:variant>
      <vt:variant>
        <vt:i4>0</vt:i4>
      </vt:variant>
      <vt:variant>
        <vt:i4>5</vt:i4>
      </vt:variant>
      <vt:variant>
        <vt:lpwstr/>
      </vt:variant>
      <vt:variant>
        <vt:lpwstr>■ICT15ー2ー7</vt:lpwstr>
      </vt:variant>
      <vt:variant>
        <vt:i4>2893298</vt:i4>
      </vt:variant>
      <vt:variant>
        <vt:i4>5412</vt:i4>
      </vt:variant>
      <vt:variant>
        <vt:i4>0</vt:i4>
      </vt:variant>
      <vt:variant>
        <vt:i4>5</vt:i4>
      </vt:variant>
      <vt:variant>
        <vt:lpwstr/>
      </vt:variant>
      <vt:variant>
        <vt:lpwstr>■ICT15ー2ー6</vt:lpwstr>
      </vt:variant>
      <vt:variant>
        <vt:i4>1643790</vt:i4>
      </vt:variant>
      <vt:variant>
        <vt:i4>5409</vt:i4>
      </vt:variant>
      <vt:variant>
        <vt:i4>0</vt:i4>
      </vt:variant>
      <vt:variant>
        <vt:i4>5</vt:i4>
      </vt:variant>
      <vt:variant>
        <vt:lpwstr/>
      </vt:variant>
      <vt:variant>
        <vt:lpwstr>■ICT15ー1</vt:lpwstr>
      </vt:variant>
      <vt:variant>
        <vt:i4>3140099</vt:i4>
      </vt:variant>
      <vt:variant>
        <vt:i4>5406</vt:i4>
      </vt:variant>
      <vt:variant>
        <vt:i4>0</vt:i4>
      </vt:variant>
      <vt:variant>
        <vt:i4>5</vt:i4>
      </vt:variant>
      <vt:variant>
        <vt:lpwstr/>
      </vt:variant>
      <vt:variant>
        <vt:lpwstr>■ICT13ー3－2</vt:lpwstr>
      </vt:variant>
      <vt:variant>
        <vt:i4>-806607420</vt:i4>
      </vt:variant>
      <vt:variant>
        <vt:i4>5403</vt:i4>
      </vt:variant>
      <vt:variant>
        <vt:i4>0</vt:i4>
      </vt:variant>
      <vt:variant>
        <vt:i4>5</vt:i4>
      </vt:variant>
      <vt:variant>
        <vt:lpwstr/>
      </vt:variant>
      <vt:variant>
        <vt:lpwstr>■ICT6ー1－2</vt:lpwstr>
      </vt:variant>
      <vt:variant>
        <vt:i4>-806607422</vt:i4>
      </vt:variant>
      <vt:variant>
        <vt:i4>5400</vt:i4>
      </vt:variant>
      <vt:variant>
        <vt:i4>0</vt:i4>
      </vt:variant>
      <vt:variant>
        <vt:i4>5</vt:i4>
      </vt:variant>
      <vt:variant>
        <vt:lpwstr/>
      </vt:variant>
      <vt:variant>
        <vt:lpwstr>■ICT3ー2－1</vt:lpwstr>
      </vt:variant>
      <vt:variant>
        <vt:i4>2133215421</vt:i4>
      </vt:variant>
      <vt:variant>
        <vt:i4>5397</vt:i4>
      </vt:variant>
      <vt:variant>
        <vt:i4>0</vt:i4>
      </vt:variant>
      <vt:variant>
        <vt:i4>5</vt:i4>
      </vt:variant>
      <vt:variant>
        <vt:lpwstr/>
      </vt:variant>
      <vt:variant>
        <vt:lpwstr>■ICSCoE中核人材育成プログラム5ー1－2</vt:lpwstr>
      </vt:variant>
      <vt:variant>
        <vt:i4>-12053221</vt:i4>
      </vt:variant>
      <vt:variant>
        <vt:i4>5394</vt:i4>
      </vt:variant>
      <vt:variant>
        <vt:i4>0</vt:i4>
      </vt:variant>
      <vt:variant>
        <vt:i4>5</vt:i4>
      </vt:variant>
      <vt:variant>
        <vt:lpwstr/>
      </vt:variant>
      <vt:variant>
        <vt:lpwstr>■GビズID3ー2－1</vt:lpwstr>
      </vt:variant>
      <vt:variant>
        <vt:i4>2943577</vt:i4>
      </vt:variant>
      <vt:variant>
        <vt:i4>5391</vt:i4>
      </vt:variant>
      <vt:variant>
        <vt:i4>0</vt:i4>
      </vt:variant>
      <vt:variant>
        <vt:i4>5</vt:i4>
      </vt:variant>
      <vt:variant>
        <vt:lpwstr/>
      </vt:variant>
      <vt:variant>
        <vt:lpwstr>■eKYC3ー2－1</vt:lpwstr>
      </vt:variant>
      <vt:variant>
        <vt:i4>1185034</vt:i4>
      </vt:variant>
      <vt:variant>
        <vt:i4>5388</vt:i4>
      </vt:variant>
      <vt:variant>
        <vt:i4>0</vt:i4>
      </vt:variant>
      <vt:variant>
        <vt:i4>5</vt:i4>
      </vt:variant>
      <vt:variant>
        <vt:lpwstr/>
      </vt:variant>
      <vt:variant>
        <vt:lpwstr>■EDR27ー2</vt:lpwstr>
      </vt:variant>
      <vt:variant>
        <vt:i4>1250570</vt:i4>
      </vt:variant>
      <vt:variant>
        <vt:i4>5385</vt:i4>
      </vt:variant>
      <vt:variant>
        <vt:i4>0</vt:i4>
      </vt:variant>
      <vt:variant>
        <vt:i4>5</vt:i4>
      </vt:variant>
      <vt:variant>
        <vt:lpwstr/>
      </vt:variant>
      <vt:variant>
        <vt:lpwstr>■EDR26ー2</vt:lpwstr>
      </vt:variant>
      <vt:variant>
        <vt:i4>1053962</vt:i4>
      </vt:variant>
      <vt:variant>
        <vt:i4>5382</vt:i4>
      </vt:variant>
      <vt:variant>
        <vt:i4>0</vt:i4>
      </vt:variant>
      <vt:variant>
        <vt:i4>5</vt:i4>
      </vt:variant>
      <vt:variant>
        <vt:lpwstr/>
      </vt:variant>
      <vt:variant>
        <vt:lpwstr>■EDR26ー1</vt:lpwstr>
      </vt:variant>
      <vt:variant>
        <vt:i4>2565622</vt:i4>
      </vt:variant>
      <vt:variant>
        <vt:i4>5379</vt:i4>
      </vt:variant>
      <vt:variant>
        <vt:i4>0</vt:i4>
      </vt:variant>
      <vt:variant>
        <vt:i4>5</vt:i4>
      </vt:variant>
      <vt:variant>
        <vt:lpwstr/>
      </vt:variant>
      <vt:variant>
        <vt:lpwstr>■EDR22ー3ー1</vt:lpwstr>
      </vt:variant>
      <vt:variant>
        <vt:i4>2746884</vt:i4>
      </vt:variant>
      <vt:variant>
        <vt:i4>5376</vt:i4>
      </vt:variant>
      <vt:variant>
        <vt:i4>0</vt:i4>
      </vt:variant>
      <vt:variant>
        <vt:i4>5</vt:i4>
      </vt:variant>
      <vt:variant>
        <vt:lpwstr/>
      </vt:variant>
      <vt:variant>
        <vt:lpwstr>■EDR18ー3－5</vt:lpwstr>
      </vt:variant>
      <vt:variant>
        <vt:i4>2288132</vt:i4>
      </vt:variant>
      <vt:variant>
        <vt:i4>5373</vt:i4>
      </vt:variant>
      <vt:variant>
        <vt:i4>0</vt:i4>
      </vt:variant>
      <vt:variant>
        <vt:i4>5</vt:i4>
      </vt:variant>
      <vt:variant>
        <vt:lpwstr/>
      </vt:variant>
      <vt:variant>
        <vt:lpwstr>■EDR17ー3－1</vt:lpwstr>
      </vt:variant>
      <vt:variant>
        <vt:i4>2172405</vt:i4>
      </vt:variant>
      <vt:variant>
        <vt:i4>5370</vt:i4>
      </vt:variant>
      <vt:variant>
        <vt:i4>0</vt:i4>
      </vt:variant>
      <vt:variant>
        <vt:i4>5</vt:i4>
      </vt:variant>
      <vt:variant>
        <vt:lpwstr/>
      </vt:variant>
      <vt:variant>
        <vt:lpwstr>■EDR10ー2ー4</vt:lpwstr>
      </vt:variant>
      <vt:variant>
        <vt:i4>1516995</vt:i4>
      </vt:variant>
      <vt:variant>
        <vt:i4>5367</vt:i4>
      </vt:variant>
      <vt:variant>
        <vt:i4>0</vt:i4>
      </vt:variant>
      <vt:variant>
        <vt:i4>5</vt:i4>
      </vt:variant>
      <vt:variant>
        <vt:lpwstr/>
      </vt:variant>
      <vt:variant>
        <vt:lpwstr>■EDR5ー2ー5</vt:lpwstr>
      </vt:variant>
      <vt:variant>
        <vt:i4>1516995</vt:i4>
      </vt:variant>
      <vt:variant>
        <vt:i4>5364</vt:i4>
      </vt:variant>
      <vt:variant>
        <vt:i4>0</vt:i4>
      </vt:variant>
      <vt:variant>
        <vt:i4>5</vt:i4>
      </vt:variant>
      <vt:variant>
        <vt:lpwstr/>
      </vt:variant>
      <vt:variant>
        <vt:lpwstr>■EDR5ー2ー4</vt:lpwstr>
      </vt:variant>
      <vt:variant>
        <vt:i4>820717046</vt:i4>
      </vt:variant>
      <vt:variant>
        <vt:i4>5361</vt:i4>
      </vt:variant>
      <vt:variant>
        <vt:i4>0</vt:i4>
      </vt:variant>
      <vt:variant>
        <vt:i4>5</vt:i4>
      </vt:variant>
      <vt:variant>
        <vt:lpwstr/>
      </vt:variant>
      <vt:variant>
        <vt:lpwstr>■EDR2ー1</vt:lpwstr>
      </vt:variant>
      <vt:variant>
        <vt:i4>3286450</vt:i4>
      </vt:variant>
      <vt:variant>
        <vt:i4>5358</vt:i4>
      </vt:variant>
      <vt:variant>
        <vt:i4>0</vt:i4>
      </vt:variant>
      <vt:variant>
        <vt:i4>5</vt:i4>
      </vt:variant>
      <vt:variant>
        <vt:lpwstr/>
      </vt:variant>
      <vt:variant>
        <vt:lpwstr>■DFFT3ー2ー1</vt:lpwstr>
      </vt:variant>
      <vt:variant>
        <vt:i4>1700426164</vt:i4>
      </vt:variant>
      <vt:variant>
        <vt:i4>5355</vt:i4>
      </vt:variant>
      <vt:variant>
        <vt:i4>0</vt:i4>
      </vt:variant>
      <vt:variant>
        <vt:i4>5</vt:i4>
      </vt:variant>
      <vt:variant>
        <vt:lpwstr/>
      </vt:variant>
      <vt:variant>
        <vt:lpwstr>■DDoS攻撃（ディードスこうげき）8ー1ー1</vt:lpwstr>
      </vt:variant>
      <vt:variant>
        <vt:i4>1700426170</vt:i4>
      </vt:variant>
      <vt:variant>
        <vt:i4>5352</vt:i4>
      </vt:variant>
      <vt:variant>
        <vt:i4>0</vt:i4>
      </vt:variant>
      <vt:variant>
        <vt:i4>5</vt:i4>
      </vt:variant>
      <vt:variant>
        <vt:lpwstr/>
      </vt:variant>
      <vt:variant>
        <vt:lpwstr>■DDoS攻撃（ディードスこうげき）5ー2ー5</vt:lpwstr>
      </vt:variant>
      <vt:variant>
        <vt:i4>1700426170</vt:i4>
      </vt:variant>
      <vt:variant>
        <vt:i4>5349</vt:i4>
      </vt:variant>
      <vt:variant>
        <vt:i4>0</vt:i4>
      </vt:variant>
      <vt:variant>
        <vt:i4>5</vt:i4>
      </vt:variant>
      <vt:variant>
        <vt:lpwstr/>
      </vt:variant>
      <vt:variant>
        <vt:lpwstr>■DDoS攻撃（ディードスこうげき）5ー2ー2</vt:lpwstr>
      </vt:variant>
      <vt:variant>
        <vt:i4>793985340</vt:i4>
      </vt:variant>
      <vt:variant>
        <vt:i4>5346</vt:i4>
      </vt:variant>
      <vt:variant>
        <vt:i4>0</vt:i4>
      </vt:variant>
      <vt:variant>
        <vt:i4>5</vt:i4>
      </vt:variant>
      <vt:variant>
        <vt:lpwstr/>
      </vt:variant>
      <vt:variant>
        <vt:lpwstr>■DDoS攻撃（ディードスこうげき）2章コラム</vt:lpwstr>
      </vt:variant>
      <vt:variant>
        <vt:i4>-13687402</vt:i4>
      </vt:variant>
      <vt:variant>
        <vt:i4>5343</vt:i4>
      </vt:variant>
      <vt:variant>
        <vt:i4>0</vt:i4>
      </vt:variant>
      <vt:variant>
        <vt:i4>5</vt:i4>
      </vt:variant>
      <vt:variant>
        <vt:lpwstr/>
      </vt:variant>
      <vt:variant>
        <vt:lpwstr>■CVSS23－2</vt:lpwstr>
      </vt:variant>
      <vt:variant>
        <vt:i4>796061</vt:i4>
      </vt:variant>
      <vt:variant>
        <vt:i4>5340</vt:i4>
      </vt:variant>
      <vt:variant>
        <vt:i4>0</vt:i4>
      </vt:variant>
      <vt:variant>
        <vt:i4>5</vt:i4>
      </vt:variant>
      <vt:variant>
        <vt:lpwstr/>
      </vt:variant>
      <vt:variant>
        <vt:lpwstr>■CVSS１8－3</vt:lpwstr>
      </vt:variant>
      <vt:variant>
        <vt:i4>4924837</vt:i4>
      </vt:variant>
      <vt:variant>
        <vt:i4>5337</vt:i4>
      </vt:variant>
      <vt:variant>
        <vt:i4>0</vt:i4>
      </vt:variant>
      <vt:variant>
        <vt:i4>5</vt:i4>
      </vt:variant>
      <vt:variant>
        <vt:lpwstr/>
      </vt:variant>
      <vt:variant>
        <vt:lpwstr>■CSIRT（シーサート）27ー21</vt:lpwstr>
      </vt:variant>
      <vt:variant>
        <vt:i4>8005011</vt:i4>
      </vt:variant>
      <vt:variant>
        <vt:i4>5334</vt:i4>
      </vt:variant>
      <vt:variant>
        <vt:i4>0</vt:i4>
      </vt:variant>
      <vt:variant>
        <vt:i4>5</vt:i4>
      </vt:variant>
      <vt:variant>
        <vt:lpwstr/>
      </vt:variant>
      <vt:variant>
        <vt:lpwstr>■CSIRT（シーサート）23ー2</vt:lpwstr>
      </vt:variant>
      <vt:variant>
        <vt:i4>814097825</vt:i4>
      </vt:variant>
      <vt:variant>
        <vt:i4>5331</vt:i4>
      </vt:variant>
      <vt:variant>
        <vt:i4>0</vt:i4>
      </vt:variant>
      <vt:variant>
        <vt:i4>5</vt:i4>
      </vt:variant>
      <vt:variant>
        <vt:lpwstr/>
      </vt:variant>
      <vt:variant>
        <vt:lpwstr>■CSIRT（シーサート）22ー3ー4</vt:lpwstr>
      </vt:variant>
      <vt:variant>
        <vt:i4>814032292</vt:i4>
      </vt:variant>
      <vt:variant>
        <vt:i4>5328</vt:i4>
      </vt:variant>
      <vt:variant>
        <vt:i4>0</vt:i4>
      </vt:variant>
      <vt:variant>
        <vt:i4>5</vt:i4>
      </vt:variant>
      <vt:variant>
        <vt:lpwstr/>
      </vt:variant>
      <vt:variant>
        <vt:lpwstr>■CSIRT（シーサート）11ー5ー3</vt:lpwstr>
      </vt:variant>
      <vt:variant>
        <vt:i4>813770144</vt:i4>
      </vt:variant>
      <vt:variant>
        <vt:i4>5325</vt:i4>
      </vt:variant>
      <vt:variant>
        <vt:i4>0</vt:i4>
      </vt:variant>
      <vt:variant>
        <vt:i4>5</vt:i4>
      </vt:variant>
      <vt:variant>
        <vt:lpwstr/>
      </vt:variant>
      <vt:variant>
        <vt:lpwstr>■CSIRT（シーサート）5ー1ー1</vt:lpwstr>
      </vt:variant>
      <vt:variant>
        <vt:i4>813901216</vt:i4>
      </vt:variant>
      <vt:variant>
        <vt:i4>5322</vt:i4>
      </vt:variant>
      <vt:variant>
        <vt:i4>0</vt:i4>
      </vt:variant>
      <vt:variant>
        <vt:i4>5</vt:i4>
      </vt:variant>
      <vt:variant>
        <vt:lpwstr/>
      </vt:variant>
      <vt:variant>
        <vt:lpwstr>■CSIRT（シーサート）5ー1ー3</vt:lpwstr>
      </vt:variant>
      <vt:variant>
        <vt:i4>813704608</vt:i4>
      </vt:variant>
      <vt:variant>
        <vt:i4>5319</vt:i4>
      </vt:variant>
      <vt:variant>
        <vt:i4>0</vt:i4>
      </vt:variant>
      <vt:variant>
        <vt:i4>5</vt:i4>
      </vt:variant>
      <vt:variant>
        <vt:lpwstr/>
      </vt:variant>
      <vt:variant>
        <vt:lpwstr>■CSIRT（シーサート）4ー1ー1</vt:lpwstr>
      </vt:variant>
      <vt:variant>
        <vt:i4>1512717</vt:i4>
      </vt:variant>
      <vt:variant>
        <vt:i4>5316</vt:i4>
      </vt:variant>
      <vt:variant>
        <vt:i4>0</vt:i4>
      </vt:variant>
      <vt:variant>
        <vt:i4>5</vt:i4>
      </vt:variant>
      <vt:variant>
        <vt:lpwstr/>
      </vt:variant>
      <vt:variant>
        <vt:lpwstr>■BCP27ー21</vt:lpwstr>
      </vt:variant>
      <vt:variant>
        <vt:i4>2565618</vt:i4>
      </vt:variant>
      <vt:variant>
        <vt:i4>5313</vt:i4>
      </vt:variant>
      <vt:variant>
        <vt:i4>0</vt:i4>
      </vt:variant>
      <vt:variant>
        <vt:i4>5</vt:i4>
      </vt:variant>
      <vt:variant>
        <vt:lpwstr/>
      </vt:variant>
      <vt:variant>
        <vt:lpwstr>■BCP11ー5ー1</vt:lpwstr>
      </vt:variant>
      <vt:variant>
        <vt:i4>815408588</vt:i4>
      </vt:variant>
      <vt:variant>
        <vt:i4>5310</vt:i4>
      </vt:variant>
      <vt:variant>
        <vt:i4>0</vt:i4>
      </vt:variant>
      <vt:variant>
        <vt:i4>5</vt:i4>
      </vt:variant>
      <vt:variant>
        <vt:lpwstr/>
      </vt:variant>
      <vt:variant>
        <vt:lpwstr>■AI27ー25</vt:lpwstr>
      </vt:variant>
      <vt:variant>
        <vt:i4>815539660</vt:i4>
      </vt:variant>
      <vt:variant>
        <vt:i4>5307</vt:i4>
      </vt:variant>
      <vt:variant>
        <vt:i4>0</vt:i4>
      </vt:variant>
      <vt:variant>
        <vt:i4>5</vt:i4>
      </vt:variant>
      <vt:variant>
        <vt:lpwstr/>
      </vt:variant>
      <vt:variant>
        <vt:lpwstr>■AI27ー23</vt:lpwstr>
      </vt:variant>
      <vt:variant>
        <vt:i4>816784894</vt:i4>
      </vt:variant>
      <vt:variant>
        <vt:i4>5304</vt:i4>
      </vt:variant>
      <vt:variant>
        <vt:i4>0</vt:i4>
      </vt:variant>
      <vt:variant>
        <vt:i4>5</vt:i4>
      </vt:variant>
      <vt:variant>
        <vt:lpwstr/>
      </vt:variant>
      <vt:variant>
        <vt:lpwstr>■AI27ー6</vt:lpwstr>
      </vt:variant>
      <vt:variant>
        <vt:i4>816784894</vt:i4>
      </vt:variant>
      <vt:variant>
        <vt:i4>5301</vt:i4>
      </vt:variant>
      <vt:variant>
        <vt:i4>0</vt:i4>
      </vt:variant>
      <vt:variant>
        <vt:i4>5</vt:i4>
      </vt:variant>
      <vt:variant>
        <vt:lpwstr/>
      </vt:variant>
      <vt:variant>
        <vt:lpwstr>■AI27ー3</vt:lpwstr>
      </vt:variant>
      <vt:variant>
        <vt:i4>816784894</vt:i4>
      </vt:variant>
      <vt:variant>
        <vt:i4>5298</vt:i4>
      </vt:variant>
      <vt:variant>
        <vt:i4>0</vt:i4>
      </vt:variant>
      <vt:variant>
        <vt:i4>5</vt:i4>
      </vt:variant>
      <vt:variant>
        <vt:lpwstr/>
      </vt:variant>
      <vt:variant>
        <vt:lpwstr>■AI27ー1</vt:lpwstr>
      </vt:variant>
      <vt:variant>
        <vt:i4>816784892</vt:i4>
      </vt:variant>
      <vt:variant>
        <vt:i4>5295</vt:i4>
      </vt:variant>
      <vt:variant>
        <vt:i4>0</vt:i4>
      </vt:variant>
      <vt:variant>
        <vt:i4>5</vt:i4>
      </vt:variant>
      <vt:variant>
        <vt:lpwstr/>
      </vt:variant>
      <vt:variant>
        <vt:lpwstr>■AI25ー1</vt:lpwstr>
      </vt:variant>
      <vt:variant>
        <vt:i4>816784893</vt:i4>
      </vt:variant>
      <vt:variant>
        <vt:i4>5292</vt:i4>
      </vt:variant>
      <vt:variant>
        <vt:i4>0</vt:i4>
      </vt:variant>
      <vt:variant>
        <vt:i4>5</vt:i4>
      </vt:variant>
      <vt:variant>
        <vt:lpwstr/>
      </vt:variant>
      <vt:variant>
        <vt:lpwstr>■AI24ー3</vt:lpwstr>
      </vt:variant>
      <vt:variant>
        <vt:i4>816784890</vt:i4>
      </vt:variant>
      <vt:variant>
        <vt:i4>5289</vt:i4>
      </vt:variant>
      <vt:variant>
        <vt:i4>0</vt:i4>
      </vt:variant>
      <vt:variant>
        <vt:i4>5</vt:i4>
      </vt:variant>
      <vt:variant>
        <vt:lpwstr/>
      </vt:variant>
      <vt:variant>
        <vt:lpwstr>■AI23ー2</vt:lpwstr>
      </vt:variant>
      <vt:variant>
        <vt:i4>5449163</vt:i4>
      </vt:variant>
      <vt:variant>
        <vt:i4>5286</vt:i4>
      </vt:variant>
      <vt:variant>
        <vt:i4>0</vt:i4>
      </vt:variant>
      <vt:variant>
        <vt:i4>5</vt:i4>
      </vt:variant>
      <vt:variant>
        <vt:lpwstr/>
      </vt:variant>
      <vt:variant>
        <vt:lpwstr>■AI23ー1ー3</vt:lpwstr>
      </vt:variant>
      <vt:variant>
        <vt:i4>5449163</vt:i4>
      </vt:variant>
      <vt:variant>
        <vt:i4>5283</vt:i4>
      </vt:variant>
      <vt:variant>
        <vt:i4>0</vt:i4>
      </vt:variant>
      <vt:variant>
        <vt:i4>5</vt:i4>
      </vt:variant>
      <vt:variant>
        <vt:lpwstr/>
      </vt:variant>
      <vt:variant>
        <vt:lpwstr>■AI23ー1ー2</vt:lpwstr>
      </vt:variant>
      <vt:variant>
        <vt:i4>816784890</vt:i4>
      </vt:variant>
      <vt:variant>
        <vt:i4>5280</vt:i4>
      </vt:variant>
      <vt:variant>
        <vt:i4>0</vt:i4>
      </vt:variant>
      <vt:variant>
        <vt:i4>5</vt:i4>
      </vt:variant>
      <vt:variant>
        <vt:lpwstr/>
      </vt:variant>
      <vt:variant>
        <vt:lpwstr>■AI23ー1</vt:lpwstr>
      </vt:variant>
      <vt:variant>
        <vt:i4>5449160</vt:i4>
      </vt:variant>
      <vt:variant>
        <vt:i4>5277</vt:i4>
      </vt:variant>
      <vt:variant>
        <vt:i4>0</vt:i4>
      </vt:variant>
      <vt:variant>
        <vt:i4>5</vt:i4>
      </vt:variant>
      <vt:variant>
        <vt:lpwstr/>
      </vt:variant>
      <vt:variant>
        <vt:lpwstr>■AI22ー3ー1</vt:lpwstr>
      </vt:variant>
      <vt:variant>
        <vt:i4>5449162</vt:i4>
      </vt:variant>
      <vt:variant>
        <vt:i4>5274</vt:i4>
      </vt:variant>
      <vt:variant>
        <vt:i4>0</vt:i4>
      </vt:variant>
      <vt:variant>
        <vt:i4>5</vt:i4>
      </vt:variant>
      <vt:variant>
        <vt:lpwstr/>
      </vt:variant>
      <vt:variant>
        <vt:lpwstr>■AI22ー1ー2</vt:lpwstr>
      </vt:variant>
      <vt:variant>
        <vt:i4>5449162</vt:i4>
      </vt:variant>
      <vt:variant>
        <vt:i4>5271</vt:i4>
      </vt:variant>
      <vt:variant>
        <vt:i4>0</vt:i4>
      </vt:variant>
      <vt:variant>
        <vt:i4>5</vt:i4>
      </vt:variant>
      <vt:variant>
        <vt:lpwstr/>
      </vt:variant>
      <vt:variant>
        <vt:lpwstr>■AI22ー1ー1</vt:lpwstr>
      </vt:variant>
      <vt:variant>
        <vt:i4>5449160</vt:i4>
      </vt:variant>
      <vt:variant>
        <vt:i4>5268</vt:i4>
      </vt:variant>
      <vt:variant>
        <vt:i4>0</vt:i4>
      </vt:variant>
      <vt:variant>
        <vt:i4>5</vt:i4>
      </vt:variant>
      <vt:variant>
        <vt:lpwstr/>
      </vt:variant>
      <vt:variant>
        <vt:lpwstr>■AI20ー1ー3</vt:lpwstr>
      </vt:variant>
      <vt:variant>
        <vt:i4>5252553</vt:i4>
      </vt:variant>
      <vt:variant>
        <vt:i4>5265</vt:i4>
      </vt:variant>
      <vt:variant>
        <vt:i4>0</vt:i4>
      </vt:variant>
      <vt:variant>
        <vt:i4>5</vt:i4>
      </vt:variant>
      <vt:variant>
        <vt:lpwstr/>
      </vt:variant>
      <vt:variant>
        <vt:lpwstr>■AI6ー2ー5</vt:lpwstr>
      </vt:variant>
      <vt:variant>
        <vt:i4>5711305</vt:i4>
      </vt:variant>
      <vt:variant>
        <vt:i4>5262</vt:i4>
      </vt:variant>
      <vt:variant>
        <vt:i4>0</vt:i4>
      </vt:variant>
      <vt:variant>
        <vt:i4>5</vt:i4>
      </vt:variant>
      <vt:variant>
        <vt:lpwstr/>
      </vt:variant>
      <vt:variant>
        <vt:lpwstr>■AI6ー1ー1</vt:lpwstr>
      </vt:variant>
      <vt:variant>
        <vt:i4>5449161</vt:i4>
      </vt:variant>
      <vt:variant>
        <vt:i4>5259</vt:i4>
      </vt:variant>
      <vt:variant>
        <vt:i4>0</vt:i4>
      </vt:variant>
      <vt:variant>
        <vt:i4>5</vt:i4>
      </vt:variant>
      <vt:variant>
        <vt:lpwstr/>
      </vt:variant>
      <vt:variant>
        <vt:lpwstr>■AI3ー2ー3</vt:lpwstr>
      </vt:variant>
      <vt:variant>
        <vt:i4>5383625</vt:i4>
      </vt:variant>
      <vt:variant>
        <vt:i4>5256</vt:i4>
      </vt:variant>
      <vt:variant>
        <vt:i4>0</vt:i4>
      </vt:variant>
      <vt:variant>
        <vt:i4>5</vt:i4>
      </vt:variant>
      <vt:variant>
        <vt:lpwstr/>
      </vt:variant>
      <vt:variant>
        <vt:lpwstr>■AI3ー2ー2</vt:lpwstr>
      </vt:variant>
      <vt:variant>
        <vt:i4>5318089</vt:i4>
      </vt:variant>
      <vt:variant>
        <vt:i4>5253</vt:i4>
      </vt:variant>
      <vt:variant>
        <vt:i4>0</vt:i4>
      </vt:variant>
      <vt:variant>
        <vt:i4>5</vt:i4>
      </vt:variant>
      <vt:variant>
        <vt:lpwstr/>
      </vt:variant>
      <vt:variant>
        <vt:lpwstr>■AI3ー2ー1</vt:lpwstr>
      </vt:variant>
      <vt:variant>
        <vt:i4>6493493</vt:i4>
      </vt:variant>
      <vt:variant>
        <vt:i4>5250</vt:i4>
      </vt:variant>
      <vt:variant>
        <vt:i4>0</vt:i4>
      </vt:variant>
      <vt:variant>
        <vt:i4>5</vt:i4>
      </vt:variant>
      <vt:variant>
        <vt:lpwstr/>
      </vt:variant>
      <vt:variant>
        <vt:lpwstr>■AI3ー1</vt:lpwstr>
      </vt:variant>
      <vt:variant>
        <vt:i4>6362421</vt:i4>
      </vt:variant>
      <vt:variant>
        <vt:i4>5247</vt:i4>
      </vt:variant>
      <vt:variant>
        <vt:i4>0</vt:i4>
      </vt:variant>
      <vt:variant>
        <vt:i4>5</vt:i4>
      </vt:variant>
      <vt:variant>
        <vt:lpwstr/>
      </vt:variant>
      <vt:variant>
        <vt:lpwstr>■AI1ー1</vt:lpwstr>
      </vt:variant>
      <vt:variant>
        <vt:i4>1309965932</vt:i4>
      </vt:variant>
      <vt:variant>
        <vt:i4>5244</vt:i4>
      </vt:variant>
      <vt:variant>
        <vt:i4>0</vt:i4>
      </vt:variant>
      <vt:variant>
        <vt:i4>5</vt:i4>
      </vt:variant>
      <vt:variant>
        <vt:lpwstr/>
      </vt:variant>
      <vt:variant>
        <vt:lpwstr>■不正アクセス</vt:lpwstr>
      </vt:variant>
      <vt:variant>
        <vt:i4>1700668920</vt:i4>
      </vt:variant>
      <vt:variant>
        <vt:i4>5241</vt:i4>
      </vt:variant>
      <vt:variant>
        <vt:i4>0</vt:i4>
      </vt:variant>
      <vt:variant>
        <vt:i4>5</vt:i4>
      </vt:variant>
      <vt:variant>
        <vt:lpwstr/>
      </vt:variant>
      <vt:variant>
        <vt:lpwstr>■サイバー攻撃</vt:lpwstr>
      </vt:variant>
      <vt:variant>
        <vt:i4>1390089500</vt:i4>
      </vt:variant>
      <vt:variant>
        <vt:i4>5238</vt:i4>
      </vt:variant>
      <vt:variant>
        <vt:i4>0</vt:i4>
      </vt:variant>
      <vt:variant>
        <vt:i4>5</vt:i4>
      </vt:variant>
      <vt:variant>
        <vt:lpwstr/>
      </vt:variant>
      <vt:variant>
        <vt:lpwstr>■サイバーセキュリティ戦略</vt:lpwstr>
      </vt:variant>
      <vt:variant>
        <vt:i4>-16636441</vt:i4>
      </vt:variant>
      <vt:variant>
        <vt:i4>5235</vt:i4>
      </vt:variant>
      <vt:variant>
        <vt:i4>0</vt:i4>
      </vt:variant>
      <vt:variant>
        <vt:i4>5</vt:i4>
      </vt:variant>
      <vt:variant>
        <vt:lpwstr/>
      </vt:variant>
      <vt:variant>
        <vt:lpwstr>■Society5．0</vt:lpwstr>
      </vt:variant>
      <vt:variant>
        <vt:i4>7869808</vt:i4>
      </vt:variant>
      <vt:variant>
        <vt:i4>5232</vt:i4>
      </vt:variant>
      <vt:variant>
        <vt:i4>0</vt:i4>
      </vt:variant>
      <vt:variant>
        <vt:i4>5</vt:i4>
      </vt:variant>
      <vt:variant>
        <vt:lpwstr/>
      </vt:variant>
      <vt:variant>
        <vt:lpwstr>■セキュリティインシデント</vt:lpwstr>
      </vt:variant>
      <vt:variant>
        <vt:i4>3020089</vt:i4>
      </vt:variant>
      <vt:variant>
        <vt:i4>5229</vt:i4>
      </vt:variant>
      <vt:variant>
        <vt:i4>0</vt:i4>
      </vt:variant>
      <vt:variant>
        <vt:i4>5</vt:i4>
      </vt:variant>
      <vt:variant>
        <vt:lpwstr/>
      </vt:variant>
      <vt:variant>
        <vt:lpwstr>■フォレンジック</vt:lpwstr>
      </vt:variant>
      <vt:variant>
        <vt:i4>-2071138133</vt:i4>
      </vt:variant>
      <vt:variant>
        <vt:i4>5226</vt:i4>
      </vt:variant>
      <vt:variant>
        <vt:i4>0</vt:i4>
      </vt:variant>
      <vt:variant>
        <vt:i4>5</vt:i4>
      </vt:variant>
      <vt:variant>
        <vt:lpwstr/>
      </vt:variant>
      <vt:variant>
        <vt:lpwstr>■脆弱性診断</vt:lpwstr>
      </vt:variant>
      <vt:variant>
        <vt:i4>-335381103</vt:i4>
      </vt:variant>
      <vt:variant>
        <vt:i4>5223</vt:i4>
      </vt:variant>
      <vt:variant>
        <vt:i4>0</vt:i4>
      </vt:variant>
      <vt:variant>
        <vt:i4>5</vt:i4>
      </vt:variant>
      <vt:variant>
        <vt:lpwstr/>
      </vt:variant>
      <vt:variant>
        <vt:lpwstr>■情報資産</vt:lpwstr>
      </vt:variant>
      <vt:variant>
        <vt:i4>1779142</vt:i4>
      </vt:variant>
      <vt:variant>
        <vt:i4>5220</vt:i4>
      </vt:variant>
      <vt:variant>
        <vt:i4>0</vt:i4>
      </vt:variant>
      <vt:variant>
        <vt:i4>5</vt:i4>
      </vt:variant>
      <vt:variant>
        <vt:lpwstr/>
      </vt:variant>
      <vt:variant>
        <vt:lpwstr>■RFI</vt:lpwstr>
      </vt:variant>
      <vt:variant>
        <vt:i4>821175726</vt:i4>
      </vt:variant>
      <vt:variant>
        <vt:i4>5217</vt:i4>
      </vt:variant>
      <vt:variant>
        <vt:i4>0</vt:i4>
      </vt:variant>
      <vt:variant>
        <vt:i4>5</vt:i4>
      </vt:variant>
      <vt:variant>
        <vt:lpwstr/>
      </vt:variant>
      <vt:variant>
        <vt:lpwstr>■セキュリティポリシー</vt:lpwstr>
      </vt:variant>
      <vt:variant>
        <vt:i4>819406321</vt:i4>
      </vt:variant>
      <vt:variant>
        <vt:i4>5214</vt:i4>
      </vt:variant>
      <vt:variant>
        <vt:i4>0</vt:i4>
      </vt:variant>
      <vt:variant>
        <vt:i4>5</vt:i4>
      </vt:variant>
      <vt:variant>
        <vt:lpwstr/>
      </vt:variant>
      <vt:variant>
        <vt:lpwstr>■リスクアセスメント</vt:lpwstr>
      </vt:variant>
      <vt:variant>
        <vt:i4>6886736</vt:i4>
      </vt:variant>
      <vt:variant>
        <vt:i4>5211</vt:i4>
      </vt:variant>
      <vt:variant>
        <vt:i4>0</vt:i4>
      </vt:variant>
      <vt:variant>
        <vt:i4>5</vt:i4>
      </vt:variant>
      <vt:variant>
        <vt:lpwstr/>
      </vt:variant>
      <vt:variant>
        <vt:lpwstr>■フレームワーク</vt:lpwstr>
      </vt:variant>
      <vt:variant>
        <vt:i4>271827</vt:i4>
      </vt:variant>
      <vt:variant>
        <vt:i4>5208</vt:i4>
      </vt:variant>
      <vt:variant>
        <vt:i4>0</vt:i4>
      </vt:variant>
      <vt:variant>
        <vt:i4>5</vt:i4>
      </vt:variant>
      <vt:variant>
        <vt:lpwstr/>
      </vt:variant>
      <vt:variant>
        <vt:lpwstr>■ISMS</vt:lpwstr>
      </vt:variant>
      <vt:variant>
        <vt:i4>6366624</vt:i4>
      </vt:variant>
      <vt:variant>
        <vt:i4>5205</vt:i4>
      </vt:variant>
      <vt:variant>
        <vt:i4>0</vt:i4>
      </vt:variant>
      <vt:variant>
        <vt:i4>5</vt:i4>
      </vt:variant>
      <vt:variant>
        <vt:lpwstr/>
      </vt:variant>
      <vt:variant>
        <vt:lpwstr>■AI</vt:lpwstr>
      </vt:variant>
      <vt:variant>
        <vt:i4>1700668920</vt:i4>
      </vt:variant>
      <vt:variant>
        <vt:i4>5202</vt:i4>
      </vt:variant>
      <vt:variant>
        <vt:i4>0</vt:i4>
      </vt:variant>
      <vt:variant>
        <vt:i4>5</vt:i4>
      </vt:variant>
      <vt:variant>
        <vt:lpwstr/>
      </vt:variant>
      <vt:variant>
        <vt:lpwstr>■サイバー攻撃</vt:lpwstr>
      </vt:variant>
      <vt:variant>
        <vt:i4>1399727603</vt:i4>
      </vt:variant>
      <vt:variant>
        <vt:i4>5199</vt:i4>
      </vt:variant>
      <vt:variant>
        <vt:i4>0</vt:i4>
      </vt:variant>
      <vt:variant>
        <vt:i4>5</vt:i4>
      </vt:variant>
      <vt:variant>
        <vt:lpwstr/>
      </vt:variant>
      <vt:variant>
        <vt:lpwstr>■デジタル化</vt:lpwstr>
      </vt:variant>
      <vt:variant>
        <vt:i4>1910217</vt:i4>
      </vt:variant>
      <vt:variant>
        <vt:i4>5196</vt:i4>
      </vt:variant>
      <vt:variant>
        <vt:i4>0</vt:i4>
      </vt:variant>
      <vt:variant>
        <vt:i4>5</vt:i4>
      </vt:variant>
      <vt:variant>
        <vt:lpwstr/>
      </vt:variant>
      <vt:variant>
        <vt:lpwstr>■NISC</vt:lpwstr>
      </vt:variant>
      <vt:variant>
        <vt:i4>6366624</vt:i4>
      </vt:variant>
      <vt:variant>
        <vt:i4>5193</vt:i4>
      </vt:variant>
      <vt:variant>
        <vt:i4>0</vt:i4>
      </vt:variant>
      <vt:variant>
        <vt:i4>5</vt:i4>
      </vt:variant>
      <vt:variant>
        <vt:lpwstr/>
      </vt:variant>
      <vt:variant>
        <vt:lpwstr>■AI</vt:lpwstr>
      </vt:variant>
      <vt:variant>
        <vt:i4>3085633</vt:i4>
      </vt:variant>
      <vt:variant>
        <vt:i4>5190</vt:i4>
      </vt:variant>
      <vt:variant>
        <vt:i4>0</vt:i4>
      </vt:variant>
      <vt:variant>
        <vt:i4>5</vt:i4>
      </vt:variant>
      <vt:variant>
        <vt:lpwstr/>
      </vt:variant>
      <vt:variant>
        <vt:lpwstr>■データサイエンス</vt:lpwstr>
      </vt:variant>
      <vt:variant>
        <vt:i4>813882001</vt:i4>
      </vt:variant>
      <vt:variant>
        <vt:i4>5187</vt:i4>
      </vt:variant>
      <vt:variant>
        <vt:i4>0</vt:i4>
      </vt:variant>
      <vt:variant>
        <vt:i4>5</vt:i4>
      </vt:variant>
      <vt:variant>
        <vt:lpwstr/>
      </vt:variant>
      <vt:variant>
        <vt:lpwstr>■IoT（アイ・オー・ティー）</vt:lpwstr>
      </vt:variant>
      <vt:variant>
        <vt:i4>3085633</vt:i4>
      </vt:variant>
      <vt:variant>
        <vt:i4>5184</vt:i4>
      </vt:variant>
      <vt:variant>
        <vt:i4>0</vt:i4>
      </vt:variant>
      <vt:variant>
        <vt:i4>5</vt:i4>
      </vt:variant>
      <vt:variant>
        <vt:lpwstr/>
      </vt:variant>
      <vt:variant>
        <vt:lpwstr>■データサイエンス</vt:lpwstr>
      </vt:variant>
      <vt:variant>
        <vt:i4>6886736</vt:i4>
      </vt:variant>
      <vt:variant>
        <vt:i4>5181</vt:i4>
      </vt:variant>
      <vt:variant>
        <vt:i4>0</vt:i4>
      </vt:variant>
      <vt:variant>
        <vt:i4>5</vt:i4>
      </vt:variant>
      <vt:variant>
        <vt:lpwstr/>
      </vt:variant>
      <vt:variant>
        <vt:lpwstr>■フレームワーク</vt:lpwstr>
      </vt:variant>
      <vt:variant>
        <vt:i4>-335381103</vt:i4>
      </vt:variant>
      <vt:variant>
        <vt:i4>5178</vt:i4>
      </vt:variant>
      <vt:variant>
        <vt:i4>0</vt:i4>
      </vt:variant>
      <vt:variant>
        <vt:i4>5</vt:i4>
      </vt:variant>
      <vt:variant>
        <vt:lpwstr/>
      </vt:variant>
      <vt:variant>
        <vt:lpwstr>■情報資産</vt:lpwstr>
      </vt:variant>
      <vt:variant>
        <vt:i4>819406321</vt:i4>
      </vt:variant>
      <vt:variant>
        <vt:i4>5175</vt:i4>
      </vt:variant>
      <vt:variant>
        <vt:i4>0</vt:i4>
      </vt:variant>
      <vt:variant>
        <vt:i4>5</vt:i4>
      </vt:variant>
      <vt:variant>
        <vt:lpwstr/>
      </vt:variant>
      <vt:variant>
        <vt:lpwstr>■リスクアセスメント</vt:lpwstr>
      </vt:variant>
      <vt:variant>
        <vt:i4>817158825</vt:i4>
      </vt:variant>
      <vt:variant>
        <vt:i4>5172</vt:i4>
      </vt:variant>
      <vt:variant>
        <vt:i4>0</vt:i4>
      </vt:variant>
      <vt:variant>
        <vt:i4>5</vt:i4>
      </vt:variant>
      <vt:variant>
        <vt:lpwstr/>
      </vt:variant>
      <vt:variant>
        <vt:lpwstr>■CSIRT（シーサート）</vt:lpwstr>
      </vt:variant>
      <vt:variant>
        <vt:i4>1189315</vt:i4>
      </vt:variant>
      <vt:variant>
        <vt:i4>5169</vt:i4>
      </vt:variant>
      <vt:variant>
        <vt:i4>0</vt:i4>
      </vt:variant>
      <vt:variant>
        <vt:i4>5</vt:i4>
      </vt:variant>
      <vt:variant>
        <vt:lpwstr/>
      </vt:variant>
      <vt:variant>
        <vt:lpwstr>■BCP</vt:lpwstr>
      </vt:variant>
      <vt:variant>
        <vt:i4>-335381103</vt:i4>
      </vt:variant>
      <vt:variant>
        <vt:i4>5166</vt:i4>
      </vt:variant>
      <vt:variant>
        <vt:i4>0</vt:i4>
      </vt:variant>
      <vt:variant>
        <vt:i4>5</vt:i4>
      </vt:variant>
      <vt:variant>
        <vt:lpwstr/>
      </vt:variant>
      <vt:variant>
        <vt:lpwstr>■情報資産</vt:lpwstr>
      </vt:variant>
      <vt:variant>
        <vt:i4>1700668920</vt:i4>
      </vt:variant>
      <vt:variant>
        <vt:i4>5163</vt:i4>
      </vt:variant>
      <vt:variant>
        <vt:i4>0</vt:i4>
      </vt:variant>
      <vt:variant>
        <vt:i4>5</vt:i4>
      </vt:variant>
      <vt:variant>
        <vt:lpwstr/>
      </vt:variant>
      <vt:variant>
        <vt:lpwstr>■サイバー攻撃</vt:lpwstr>
      </vt:variant>
      <vt:variant>
        <vt:i4>661042504</vt:i4>
      </vt:variant>
      <vt:variant>
        <vt:i4>5160</vt:i4>
      </vt:variant>
      <vt:variant>
        <vt:i4>0</vt:i4>
      </vt:variant>
      <vt:variant>
        <vt:i4>5</vt:i4>
      </vt:variant>
      <vt:variant>
        <vt:lpwstr/>
      </vt:variant>
      <vt:variant>
        <vt:lpwstr>■内部監査</vt:lpwstr>
      </vt:variant>
      <vt:variant>
        <vt:i4>7869808</vt:i4>
      </vt:variant>
      <vt:variant>
        <vt:i4>5157</vt:i4>
      </vt:variant>
      <vt:variant>
        <vt:i4>0</vt:i4>
      </vt:variant>
      <vt:variant>
        <vt:i4>5</vt:i4>
      </vt:variant>
      <vt:variant>
        <vt:lpwstr/>
      </vt:variant>
      <vt:variant>
        <vt:lpwstr>■セキュリティインシデント</vt:lpwstr>
      </vt:variant>
      <vt:variant>
        <vt:i4>817243629</vt:i4>
      </vt:variant>
      <vt:variant>
        <vt:i4>5154</vt:i4>
      </vt:variant>
      <vt:variant>
        <vt:i4>0</vt:i4>
      </vt:variant>
      <vt:variant>
        <vt:i4>5</vt:i4>
      </vt:variant>
      <vt:variant>
        <vt:lpwstr/>
      </vt:variant>
      <vt:variant>
        <vt:lpwstr>■SASE（サシー）</vt:lpwstr>
      </vt:variant>
      <vt:variant>
        <vt:i4>820981895</vt:i4>
      </vt:variant>
      <vt:variant>
        <vt:i4>5151</vt:i4>
      </vt:variant>
      <vt:variant>
        <vt:i4>0</vt:i4>
      </vt:variant>
      <vt:variant>
        <vt:i4>5</vt:i4>
      </vt:variant>
      <vt:variant>
        <vt:lpwstr/>
      </vt:variant>
      <vt:variant>
        <vt:lpwstr>コーディング</vt:lpwstr>
      </vt:variant>
      <vt:variant>
        <vt:i4>7148894</vt:i4>
      </vt:variant>
      <vt:variant>
        <vt:i4>5148</vt:i4>
      </vt:variant>
      <vt:variant>
        <vt:i4>0</vt:i4>
      </vt:variant>
      <vt:variant>
        <vt:i4>5</vt:i4>
      </vt:variant>
      <vt:variant>
        <vt:lpwstr/>
      </vt:variant>
      <vt:variant>
        <vt:lpwstr>■ユーティリティプログラム</vt:lpwstr>
      </vt:variant>
      <vt:variant>
        <vt:i4>3282223</vt:i4>
      </vt:variant>
      <vt:variant>
        <vt:i4>5145</vt:i4>
      </vt:variant>
      <vt:variant>
        <vt:i4>0</vt:i4>
      </vt:variant>
      <vt:variant>
        <vt:i4>5</vt:i4>
      </vt:variant>
      <vt:variant>
        <vt:lpwstr/>
      </vt:variant>
      <vt:variant>
        <vt:lpwstr>■データマスキング</vt:lpwstr>
      </vt:variant>
      <vt:variant>
        <vt:i4>1378821558</vt:i4>
      </vt:variant>
      <vt:variant>
        <vt:i4>5142</vt:i4>
      </vt:variant>
      <vt:variant>
        <vt:i4>0</vt:i4>
      </vt:variant>
      <vt:variant>
        <vt:i4>5</vt:i4>
      </vt:variant>
      <vt:variant>
        <vt:lpwstr/>
      </vt:variant>
      <vt:variant>
        <vt:lpwstr>■アクセス制御</vt:lpwstr>
      </vt:variant>
      <vt:variant>
        <vt:i4>-517899631</vt:i4>
      </vt:variant>
      <vt:variant>
        <vt:i4>5139</vt:i4>
      </vt:variant>
      <vt:variant>
        <vt:i4>0</vt:i4>
      </vt:variant>
      <vt:variant>
        <vt:i4>5</vt:i4>
      </vt:variant>
      <vt:variant>
        <vt:lpwstr/>
      </vt:variant>
      <vt:variant>
        <vt:lpwstr>■脆弱性</vt:lpwstr>
      </vt:variant>
      <vt:variant>
        <vt:i4>819602924</vt:i4>
      </vt:variant>
      <vt:variant>
        <vt:i4>5136</vt:i4>
      </vt:variant>
      <vt:variant>
        <vt:i4>0</vt:i4>
      </vt:variant>
      <vt:variant>
        <vt:i4>5</vt:i4>
      </vt:variant>
      <vt:variant>
        <vt:lpwstr/>
      </vt:variant>
      <vt:variant>
        <vt:lpwstr>■マルウェア</vt:lpwstr>
      </vt:variant>
      <vt:variant>
        <vt:i4>6559006</vt:i4>
      </vt:variant>
      <vt:variant>
        <vt:i4>5133</vt:i4>
      </vt:variant>
      <vt:variant>
        <vt:i4>0</vt:i4>
      </vt:variant>
      <vt:variant>
        <vt:i4>5</vt:i4>
      </vt:variant>
      <vt:variant>
        <vt:lpwstr/>
      </vt:variant>
      <vt:variant>
        <vt:lpwstr>■エンドポイントデバイス</vt:lpwstr>
      </vt:variant>
      <vt:variant>
        <vt:i4>819406321</vt:i4>
      </vt:variant>
      <vt:variant>
        <vt:i4>5130</vt:i4>
      </vt:variant>
      <vt:variant>
        <vt:i4>0</vt:i4>
      </vt:variant>
      <vt:variant>
        <vt:i4>5</vt:i4>
      </vt:variant>
      <vt:variant>
        <vt:lpwstr/>
      </vt:variant>
      <vt:variant>
        <vt:lpwstr>■リスクアセスメント</vt:lpwstr>
      </vt:variant>
      <vt:variant>
        <vt:i4>818750884</vt:i4>
      </vt:variant>
      <vt:variant>
        <vt:i4>5127</vt:i4>
      </vt:variant>
      <vt:variant>
        <vt:i4>0</vt:i4>
      </vt:variant>
      <vt:variant>
        <vt:i4>5</vt:i4>
      </vt:variant>
      <vt:variant>
        <vt:lpwstr/>
      </vt:variant>
      <vt:variant>
        <vt:lpwstr>■ゼロトラスト</vt:lpwstr>
      </vt:variant>
      <vt:variant>
        <vt:i4>2102572</vt:i4>
      </vt:variant>
      <vt:variant>
        <vt:i4>5124</vt:i4>
      </vt:variant>
      <vt:variant>
        <vt:i4>0</vt:i4>
      </vt:variant>
      <vt:variant>
        <vt:i4>5</vt:i4>
      </vt:variant>
      <vt:variant>
        <vt:lpwstr/>
      </vt:variant>
      <vt:variant>
        <vt:lpwstr>■サポートユーティリティ</vt:lpwstr>
      </vt:variant>
      <vt:variant>
        <vt:i4>819406321</vt:i4>
      </vt:variant>
      <vt:variant>
        <vt:i4>5121</vt:i4>
      </vt:variant>
      <vt:variant>
        <vt:i4>0</vt:i4>
      </vt:variant>
      <vt:variant>
        <vt:i4>5</vt:i4>
      </vt:variant>
      <vt:variant>
        <vt:lpwstr/>
      </vt:variant>
      <vt:variant>
        <vt:lpwstr>■リスクアセスメント</vt:lpwstr>
      </vt:variant>
      <vt:variant>
        <vt:i4>-335381103</vt:i4>
      </vt:variant>
      <vt:variant>
        <vt:i4>5118</vt:i4>
      </vt:variant>
      <vt:variant>
        <vt:i4>0</vt:i4>
      </vt:variant>
      <vt:variant>
        <vt:i4>5</vt:i4>
      </vt:variant>
      <vt:variant>
        <vt:lpwstr/>
      </vt:variant>
      <vt:variant>
        <vt:lpwstr>■情報資産</vt:lpwstr>
      </vt:variant>
      <vt:variant>
        <vt:i4>517361013</vt:i4>
      </vt:variant>
      <vt:variant>
        <vt:i4>5115</vt:i4>
      </vt:variant>
      <vt:variant>
        <vt:i4>0</vt:i4>
      </vt:variant>
      <vt:variant>
        <vt:i4>5</vt:i4>
      </vt:variant>
      <vt:variant>
        <vt:lpwstr/>
      </vt:variant>
      <vt:variant>
        <vt:lpwstr>■情報セキュリティ事象</vt:lpwstr>
      </vt:variant>
      <vt:variant>
        <vt:i4>819406321</vt:i4>
      </vt:variant>
      <vt:variant>
        <vt:i4>5112</vt:i4>
      </vt:variant>
      <vt:variant>
        <vt:i4>0</vt:i4>
      </vt:variant>
      <vt:variant>
        <vt:i4>5</vt:i4>
      </vt:variant>
      <vt:variant>
        <vt:lpwstr/>
      </vt:variant>
      <vt:variant>
        <vt:lpwstr>■リスクアセスメント</vt:lpwstr>
      </vt:variant>
      <vt:variant>
        <vt:i4>1648073</vt:i4>
      </vt:variant>
      <vt:variant>
        <vt:i4>5109</vt:i4>
      </vt:variant>
      <vt:variant>
        <vt:i4>0</vt:i4>
      </vt:variant>
      <vt:variant>
        <vt:i4>5</vt:i4>
      </vt:variant>
      <vt:variant>
        <vt:lpwstr/>
      </vt:variant>
      <vt:variant>
        <vt:lpwstr>■PII</vt:lpwstr>
      </vt:variant>
      <vt:variant>
        <vt:i4>517361013</vt:i4>
      </vt:variant>
      <vt:variant>
        <vt:i4>5106</vt:i4>
      </vt:variant>
      <vt:variant>
        <vt:i4>0</vt:i4>
      </vt:variant>
      <vt:variant>
        <vt:i4>5</vt:i4>
      </vt:variant>
      <vt:variant>
        <vt:lpwstr/>
      </vt:variant>
      <vt:variant>
        <vt:lpwstr>■情報セキュリティ事象</vt:lpwstr>
      </vt:variant>
      <vt:variant>
        <vt:i4>7869808</vt:i4>
      </vt:variant>
      <vt:variant>
        <vt:i4>5103</vt:i4>
      </vt:variant>
      <vt:variant>
        <vt:i4>0</vt:i4>
      </vt:variant>
      <vt:variant>
        <vt:i4>5</vt:i4>
      </vt:variant>
      <vt:variant>
        <vt:lpwstr/>
      </vt:variant>
      <vt:variant>
        <vt:lpwstr>■セキュリティインシデント</vt:lpwstr>
      </vt:variant>
      <vt:variant>
        <vt:i4>1910211</vt:i4>
      </vt:variant>
      <vt:variant>
        <vt:i4>5100</vt:i4>
      </vt:variant>
      <vt:variant>
        <vt:i4>0</vt:i4>
      </vt:variant>
      <vt:variant>
        <vt:i4>5</vt:i4>
      </vt:variant>
      <vt:variant>
        <vt:lpwstr/>
      </vt:variant>
      <vt:variant>
        <vt:lpwstr>■ICT</vt:lpwstr>
      </vt:variant>
      <vt:variant>
        <vt:i4>-811706170</vt:i4>
      </vt:variant>
      <vt:variant>
        <vt:i4>5097</vt:i4>
      </vt:variant>
      <vt:variant>
        <vt:i4>0</vt:i4>
      </vt:variant>
      <vt:variant>
        <vt:i4>5</vt:i4>
      </vt:variant>
      <vt:variant>
        <vt:lpwstr/>
      </vt:variant>
      <vt:variant>
        <vt:lpwstr>■供給者</vt:lpwstr>
      </vt:variant>
      <vt:variant>
        <vt:i4>1378821558</vt:i4>
      </vt:variant>
      <vt:variant>
        <vt:i4>5094</vt:i4>
      </vt:variant>
      <vt:variant>
        <vt:i4>0</vt:i4>
      </vt:variant>
      <vt:variant>
        <vt:i4>5</vt:i4>
      </vt:variant>
      <vt:variant>
        <vt:lpwstr/>
      </vt:variant>
      <vt:variant>
        <vt:lpwstr>■アクセス制御</vt:lpwstr>
      </vt:variant>
      <vt:variant>
        <vt:i4>-2127802593</vt:i4>
      </vt:variant>
      <vt:variant>
        <vt:i4>5091</vt:i4>
      </vt:variant>
      <vt:variant>
        <vt:i4>0</vt:i4>
      </vt:variant>
      <vt:variant>
        <vt:i4>5</vt:i4>
      </vt:variant>
      <vt:variant>
        <vt:lpwstr/>
      </vt:variant>
      <vt:variant>
        <vt:lpwstr>■脅威インテリジェンス</vt:lpwstr>
      </vt:variant>
      <vt:variant>
        <vt:i4>-335381103</vt:i4>
      </vt:variant>
      <vt:variant>
        <vt:i4>5088</vt:i4>
      </vt:variant>
      <vt:variant>
        <vt:i4>0</vt:i4>
      </vt:variant>
      <vt:variant>
        <vt:i4>5</vt:i4>
      </vt:variant>
      <vt:variant>
        <vt:lpwstr/>
      </vt:variant>
      <vt:variant>
        <vt:lpwstr>■情報資産</vt:lpwstr>
      </vt:variant>
      <vt:variant>
        <vt:i4>819406321</vt:i4>
      </vt:variant>
      <vt:variant>
        <vt:i4>5085</vt:i4>
      </vt:variant>
      <vt:variant>
        <vt:i4>0</vt:i4>
      </vt:variant>
      <vt:variant>
        <vt:i4>5</vt:i4>
      </vt:variant>
      <vt:variant>
        <vt:lpwstr/>
      </vt:variant>
      <vt:variant>
        <vt:lpwstr>■リスクアセスメント</vt:lpwstr>
      </vt:variant>
      <vt:variant>
        <vt:i4>819406321</vt:i4>
      </vt:variant>
      <vt:variant>
        <vt:i4>5082</vt:i4>
      </vt:variant>
      <vt:variant>
        <vt:i4>0</vt:i4>
      </vt:variant>
      <vt:variant>
        <vt:i4>5</vt:i4>
      </vt:variant>
      <vt:variant>
        <vt:lpwstr/>
      </vt:variant>
      <vt:variant>
        <vt:lpwstr>■リスクアセスメント</vt:lpwstr>
      </vt:variant>
      <vt:variant>
        <vt:i4>271827</vt:i4>
      </vt:variant>
      <vt:variant>
        <vt:i4>5079</vt:i4>
      </vt:variant>
      <vt:variant>
        <vt:i4>0</vt:i4>
      </vt:variant>
      <vt:variant>
        <vt:i4>5</vt:i4>
      </vt:variant>
      <vt:variant>
        <vt:lpwstr/>
      </vt:variant>
      <vt:variant>
        <vt:lpwstr>■ISMS</vt:lpwstr>
      </vt:variant>
      <vt:variant>
        <vt:i4>6886736</vt:i4>
      </vt:variant>
      <vt:variant>
        <vt:i4>5076</vt:i4>
      </vt:variant>
      <vt:variant>
        <vt:i4>0</vt:i4>
      </vt:variant>
      <vt:variant>
        <vt:i4>5</vt:i4>
      </vt:variant>
      <vt:variant>
        <vt:lpwstr/>
      </vt:variant>
      <vt:variant>
        <vt:lpwstr>■フレームワーク</vt:lpwstr>
      </vt:variant>
      <vt:variant>
        <vt:i4>271827</vt:i4>
      </vt:variant>
      <vt:variant>
        <vt:i4>5073</vt:i4>
      </vt:variant>
      <vt:variant>
        <vt:i4>0</vt:i4>
      </vt:variant>
      <vt:variant>
        <vt:i4>5</vt:i4>
      </vt:variant>
      <vt:variant>
        <vt:lpwstr/>
      </vt:variant>
      <vt:variant>
        <vt:lpwstr>■ISMS</vt:lpwstr>
      </vt:variant>
      <vt:variant>
        <vt:i4>1340383052</vt:i4>
      </vt:variant>
      <vt:variant>
        <vt:i4>5070</vt:i4>
      </vt:variant>
      <vt:variant>
        <vt:i4>0</vt:i4>
      </vt:variant>
      <vt:variant>
        <vt:i4>5</vt:i4>
      </vt:variant>
      <vt:variant>
        <vt:lpwstr/>
      </vt:variant>
      <vt:variant>
        <vt:lpwstr>■リスク評価</vt:lpwstr>
      </vt:variant>
      <vt:variant>
        <vt:i4>868765832</vt:i4>
      </vt:variant>
      <vt:variant>
        <vt:i4>5067</vt:i4>
      </vt:variant>
      <vt:variant>
        <vt:i4>0</vt:i4>
      </vt:variant>
      <vt:variant>
        <vt:i4>5</vt:i4>
      </vt:variant>
      <vt:variant>
        <vt:lpwstr/>
      </vt:variant>
      <vt:variant>
        <vt:lpwstr>■可用性</vt:lpwstr>
      </vt:variant>
      <vt:variant>
        <vt:i4>1001092296</vt:i4>
      </vt:variant>
      <vt:variant>
        <vt:i4>5064</vt:i4>
      </vt:variant>
      <vt:variant>
        <vt:i4>0</vt:i4>
      </vt:variant>
      <vt:variant>
        <vt:i4>5</vt:i4>
      </vt:variant>
      <vt:variant>
        <vt:lpwstr/>
      </vt:variant>
      <vt:variant>
        <vt:lpwstr>■完全性</vt:lpwstr>
      </vt:variant>
      <vt:variant>
        <vt:i4>175668838</vt:i4>
      </vt:variant>
      <vt:variant>
        <vt:i4>5061</vt:i4>
      </vt:variant>
      <vt:variant>
        <vt:i4>0</vt:i4>
      </vt:variant>
      <vt:variant>
        <vt:i4>5</vt:i4>
      </vt:variant>
      <vt:variant>
        <vt:lpwstr/>
      </vt:variant>
      <vt:variant>
        <vt:lpwstr>■機密性</vt:lpwstr>
      </vt:variant>
      <vt:variant>
        <vt:i4>-335381103</vt:i4>
      </vt:variant>
      <vt:variant>
        <vt:i4>5058</vt:i4>
      </vt:variant>
      <vt:variant>
        <vt:i4>0</vt:i4>
      </vt:variant>
      <vt:variant>
        <vt:i4>5</vt:i4>
      </vt:variant>
      <vt:variant>
        <vt:lpwstr/>
      </vt:variant>
      <vt:variant>
        <vt:lpwstr>■情報資産</vt:lpwstr>
      </vt:variant>
      <vt:variant>
        <vt:i4>271827</vt:i4>
      </vt:variant>
      <vt:variant>
        <vt:i4>5055</vt:i4>
      </vt:variant>
      <vt:variant>
        <vt:i4>0</vt:i4>
      </vt:variant>
      <vt:variant>
        <vt:i4>5</vt:i4>
      </vt:variant>
      <vt:variant>
        <vt:lpwstr/>
      </vt:variant>
      <vt:variant>
        <vt:lpwstr>■ISMS</vt:lpwstr>
      </vt:variant>
      <vt:variant>
        <vt:i4>819406321</vt:i4>
      </vt:variant>
      <vt:variant>
        <vt:i4>5052</vt:i4>
      </vt:variant>
      <vt:variant>
        <vt:i4>0</vt:i4>
      </vt:variant>
      <vt:variant>
        <vt:i4>5</vt:i4>
      </vt:variant>
      <vt:variant>
        <vt:lpwstr/>
      </vt:variant>
      <vt:variant>
        <vt:lpwstr>■リスクアセスメント</vt:lpwstr>
      </vt:variant>
      <vt:variant>
        <vt:i4>6362484</vt:i4>
      </vt:variant>
      <vt:variant>
        <vt:i4>5049</vt:i4>
      </vt:variant>
      <vt:variant>
        <vt:i4>0</vt:i4>
      </vt:variant>
      <vt:variant>
        <vt:i4>5</vt:i4>
      </vt:variant>
      <vt:variant>
        <vt:lpwstr/>
      </vt:variant>
      <vt:variant>
        <vt:lpwstr>■サプライチェーン</vt:lpwstr>
      </vt:variant>
      <vt:variant>
        <vt:i4>1700668920</vt:i4>
      </vt:variant>
      <vt:variant>
        <vt:i4>5046</vt:i4>
      </vt:variant>
      <vt:variant>
        <vt:i4>0</vt:i4>
      </vt:variant>
      <vt:variant>
        <vt:i4>5</vt:i4>
      </vt:variant>
      <vt:variant>
        <vt:lpwstr/>
      </vt:variant>
      <vt:variant>
        <vt:lpwstr>■サイバー攻撃</vt:lpwstr>
      </vt:variant>
      <vt:variant>
        <vt:i4>868765832</vt:i4>
      </vt:variant>
      <vt:variant>
        <vt:i4>5043</vt:i4>
      </vt:variant>
      <vt:variant>
        <vt:i4>0</vt:i4>
      </vt:variant>
      <vt:variant>
        <vt:i4>5</vt:i4>
      </vt:variant>
      <vt:variant>
        <vt:lpwstr/>
      </vt:variant>
      <vt:variant>
        <vt:lpwstr>■可用性</vt:lpwstr>
      </vt:variant>
      <vt:variant>
        <vt:i4>1001092296</vt:i4>
      </vt:variant>
      <vt:variant>
        <vt:i4>5040</vt:i4>
      </vt:variant>
      <vt:variant>
        <vt:i4>0</vt:i4>
      </vt:variant>
      <vt:variant>
        <vt:i4>5</vt:i4>
      </vt:variant>
      <vt:variant>
        <vt:lpwstr/>
      </vt:variant>
      <vt:variant>
        <vt:lpwstr>■完全性</vt:lpwstr>
      </vt:variant>
      <vt:variant>
        <vt:i4>175668838</vt:i4>
      </vt:variant>
      <vt:variant>
        <vt:i4>5037</vt:i4>
      </vt:variant>
      <vt:variant>
        <vt:i4>0</vt:i4>
      </vt:variant>
      <vt:variant>
        <vt:i4>5</vt:i4>
      </vt:variant>
      <vt:variant>
        <vt:lpwstr/>
      </vt:variant>
      <vt:variant>
        <vt:lpwstr>■機密性</vt:lpwstr>
      </vt:variant>
      <vt:variant>
        <vt:i4>814537354</vt:i4>
      </vt:variant>
      <vt:variant>
        <vt:i4>5034</vt:i4>
      </vt:variant>
      <vt:variant>
        <vt:i4>0</vt:i4>
      </vt:variant>
      <vt:variant>
        <vt:i4>5</vt:i4>
      </vt:variant>
      <vt:variant>
        <vt:lpwstr/>
      </vt:variant>
      <vt:variant>
        <vt:lpwstr>■NISTサイバーセキュリティフレームワーク（CSF）</vt:lpwstr>
      </vt:variant>
      <vt:variant>
        <vt:i4>6886736</vt:i4>
      </vt:variant>
      <vt:variant>
        <vt:i4>5031</vt:i4>
      </vt:variant>
      <vt:variant>
        <vt:i4>0</vt:i4>
      </vt:variant>
      <vt:variant>
        <vt:i4>5</vt:i4>
      </vt:variant>
      <vt:variant>
        <vt:lpwstr/>
      </vt:variant>
      <vt:variant>
        <vt:lpwstr>■フレームワーク</vt:lpwstr>
      </vt:variant>
      <vt:variant>
        <vt:i4>-2077131167</vt:i4>
      </vt:variant>
      <vt:variant>
        <vt:i4>5028</vt:i4>
      </vt:variant>
      <vt:variant>
        <vt:i4>0</vt:i4>
      </vt:variant>
      <vt:variant>
        <vt:i4>5</vt:i4>
      </vt:variant>
      <vt:variant>
        <vt:lpwstr/>
      </vt:variant>
      <vt:variant>
        <vt:lpwstr>■サイバー・フィジカル・セキュリティ対策フレームワーク（CPSF）</vt:lpwstr>
      </vt:variant>
      <vt:variant>
        <vt:i4>271827</vt:i4>
      </vt:variant>
      <vt:variant>
        <vt:i4>5025</vt:i4>
      </vt:variant>
      <vt:variant>
        <vt:i4>0</vt:i4>
      </vt:variant>
      <vt:variant>
        <vt:i4>5</vt:i4>
      </vt:variant>
      <vt:variant>
        <vt:lpwstr/>
      </vt:variant>
      <vt:variant>
        <vt:lpwstr>■ISMS</vt:lpwstr>
      </vt:variant>
      <vt:variant>
        <vt:i4>1910217</vt:i4>
      </vt:variant>
      <vt:variant>
        <vt:i4>5022</vt:i4>
      </vt:variant>
      <vt:variant>
        <vt:i4>0</vt:i4>
      </vt:variant>
      <vt:variant>
        <vt:i4>5</vt:i4>
      </vt:variant>
      <vt:variant>
        <vt:lpwstr/>
      </vt:variant>
      <vt:variant>
        <vt:lpwstr>■NISC</vt:lpwstr>
      </vt:variant>
      <vt:variant>
        <vt:i4>7869808</vt:i4>
      </vt:variant>
      <vt:variant>
        <vt:i4>5019</vt:i4>
      </vt:variant>
      <vt:variant>
        <vt:i4>0</vt:i4>
      </vt:variant>
      <vt:variant>
        <vt:i4>5</vt:i4>
      </vt:variant>
      <vt:variant>
        <vt:lpwstr/>
      </vt:variant>
      <vt:variant>
        <vt:lpwstr>■セキュリティインシデント</vt:lpwstr>
      </vt:variant>
      <vt:variant>
        <vt:i4>-335381103</vt:i4>
      </vt:variant>
      <vt:variant>
        <vt:i4>5016</vt:i4>
      </vt:variant>
      <vt:variant>
        <vt:i4>0</vt:i4>
      </vt:variant>
      <vt:variant>
        <vt:i4>5</vt:i4>
      </vt:variant>
      <vt:variant>
        <vt:lpwstr/>
      </vt:variant>
      <vt:variant>
        <vt:lpwstr>■情報資産</vt:lpwstr>
      </vt:variant>
      <vt:variant>
        <vt:i4>271827</vt:i4>
      </vt:variant>
      <vt:variant>
        <vt:i4>5013</vt:i4>
      </vt:variant>
      <vt:variant>
        <vt:i4>0</vt:i4>
      </vt:variant>
      <vt:variant>
        <vt:i4>5</vt:i4>
      </vt:variant>
      <vt:variant>
        <vt:lpwstr/>
      </vt:variant>
      <vt:variant>
        <vt:lpwstr>■ISMS</vt:lpwstr>
      </vt:variant>
      <vt:variant>
        <vt:i4>-517899631</vt:i4>
      </vt:variant>
      <vt:variant>
        <vt:i4>5010</vt:i4>
      </vt:variant>
      <vt:variant>
        <vt:i4>0</vt:i4>
      </vt:variant>
      <vt:variant>
        <vt:i4>5</vt:i4>
      </vt:variant>
      <vt:variant>
        <vt:lpwstr/>
      </vt:variant>
      <vt:variant>
        <vt:lpwstr>■脆弱性</vt:lpwstr>
      </vt:variant>
      <vt:variant>
        <vt:i4>175668838</vt:i4>
      </vt:variant>
      <vt:variant>
        <vt:i4>5007</vt:i4>
      </vt:variant>
      <vt:variant>
        <vt:i4>0</vt:i4>
      </vt:variant>
      <vt:variant>
        <vt:i4>5</vt:i4>
      </vt:variant>
      <vt:variant>
        <vt:lpwstr/>
      </vt:variant>
      <vt:variant>
        <vt:lpwstr>■機密性</vt:lpwstr>
      </vt:variant>
      <vt:variant>
        <vt:i4>6886736</vt:i4>
      </vt:variant>
      <vt:variant>
        <vt:i4>5004</vt:i4>
      </vt:variant>
      <vt:variant>
        <vt:i4>0</vt:i4>
      </vt:variant>
      <vt:variant>
        <vt:i4>5</vt:i4>
      </vt:variant>
      <vt:variant>
        <vt:lpwstr/>
      </vt:variant>
      <vt:variant>
        <vt:lpwstr>■フレームワーク</vt:lpwstr>
      </vt:variant>
      <vt:variant>
        <vt:i4>821175726</vt:i4>
      </vt:variant>
      <vt:variant>
        <vt:i4>5001</vt:i4>
      </vt:variant>
      <vt:variant>
        <vt:i4>0</vt:i4>
      </vt:variant>
      <vt:variant>
        <vt:i4>5</vt:i4>
      </vt:variant>
      <vt:variant>
        <vt:lpwstr/>
      </vt:variant>
      <vt:variant>
        <vt:lpwstr>■セキュリティポリシー</vt:lpwstr>
      </vt:variant>
      <vt:variant>
        <vt:i4>271827</vt:i4>
      </vt:variant>
      <vt:variant>
        <vt:i4>4998</vt:i4>
      </vt:variant>
      <vt:variant>
        <vt:i4>0</vt:i4>
      </vt:variant>
      <vt:variant>
        <vt:i4>5</vt:i4>
      </vt:variant>
      <vt:variant>
        <vt:lpwstr/>
      </vt:variant>
      <vt:variant>
        <vt:lpwstr>■ISMS</vt:lpwstr>
      </vt:variant>
      <vt:variant>
        <vt:i4>1700668920</vt:i4>
      </vt:variant>
      <vt:variant>
        <vt:i4>4995</vt:i4>
      </vt:variant>
      <vt:variant>
        <vt:i4>0</vt:i4>
      </vt:variant>
      <vt:variant>
        <vt:i4>5</vt:i4>
      </vt:variant>
      <vt:variant>
        <vt:lpwstr/>
      </vt:variant>
      <vt:variant>
        <vt:lpwstr>■サイバー攻撃</vt:lpwstr>
      </vt:variant>
      <vt:variant>
        <vt:i4>6366624</vt:i4>
      </vt:variant>
      <vt:variant>
        <vt:i4>4992</vt:i4>
      </vt:variant>
      <vt:variant>
        <vt:i4>0</vt:i4>
      </vt:variant>
      <vt:variant>
        <vt:i4>5</vt:i4>
      </vt:variant>
      <vt:variant>
        <vt:lpwstr/>
      </vt:variant>
      <vt:variant>
        <vt:lpwstr>■AI</vt:lpwstr>
      </vt:variant>
      <vt:variant>
        <vt:i4>1910211</vt:i4>
      </vt:variant>
      <vt:variant>
        <vt:i4>4989</vt:i4>
      </vt:variant>
      <vt:variant>
        <vt:i4>0</vt:i4>
      </vt:variant>
      <vt:variant>
        <vt:i4>5</vt:i4>
      </vt:variant>
      <vt:variant>
        <vt:lpwstr/>
      </vt:variant>
      <vt:variant>
        <vt:lpwstr>■ICT</vt:lpwstr>
      </vt:variant>
      <vt:variant>
        <vt:i4>1399727603</vt:i4>
      </vt:variant>
      <vt:variant>
        <vt:i4>4986</vt:i4>
      </vt:variant>
      <vt:variant>
        <vt:i4>0</vt:i4>
      </vt:variant>
      <vt:variant>
        <vt:i4>5</vt:i4>
      </vt:variant>
      <vt:variant>
        <vt:lpwstr/>
      </vt:variant>
      <vt:variant>
        <vt:lpwstr>■デジタル化</vt:lpwstr>
      </vt:variant>
      <vt:variant>
        <vt:i4>813882001</vt:i4>
      </vt:variant>
      <vt:variant>
        <vt:i4>4983</vt:i4>
      </vt:variant>
      <vt:variant>
        <vt:i4>0</vt:i4>
      </vt:variant>
      <vt:variant>
        <vt:i4>5</vt:i4>
      </vt:variant>
      <vt:variant>
        <vt:lpwstr/>
      </vt:variant>
      <vt:variant>
        <vt:lpwstr>■IoT（アイ・オー・ティー）</vt:lpwstr>
      </vt:variant>
      <vt:variant>
        <vt:i4>-16636441</vt:i4>
      </vt:variant>
      <vt:variant>
        <vt:i4>4980</vt:i4>
      </vt:variant>
      <vt:variant>
        <vt:i4>0</vt:i4>
      </vt:variant>
      <vt:variant>
        <vt:i4>5</vt:i4>
      </vt:variant>
      <vt:variant>
        <vt:lpwstr/>
      </vt:variant>
      <vt:variant>
        <vt:lpwstr>■Society5．0</vt:lpwstr>
      </vt:variant>
      <vt:variant>
        <vt:i4>814163394</vt:i4>
      </vt:variant>
      <vt:variant>
        <vt:i4>4977</vt:i4>
      </vt:variant>
      <vt:variant>
        <vt:i4>0</vt:i4>
      </vt:variant>
      <vt:variant>
        <vt:i4>5</vt:i4>
      </vt:variant>
      <vt:variant>
        <vt:lpwstr/>
      </vt:variant>
      <vt:variant>
        <vt:lpwstr>■ベストプラクティス</vt:lpwstr>
      </vt:variant>
      <vt:variant>
        <vt:i4>1309965932</vt:i4>
      </vt:variant>
      <vt:variant>
        <vt:i4>4974</vt:i4>
      </vt:variant>
      <vt:variant>
        <vt:i4>0</vt:i4>
      </vt:variant>
      <vt:variant>
        <vt:i4>5</vt:i4>
      </vt:variant>
      <vt:variant>
        <vt:lpwstr/>
      </vt:variant>
      <vt:variant>
        <vt:lpwstr>■不正アクセス</vt:lpwstr>
      </vt:variant>
      <vt:variant>
        <vt:i4>1750422318</vt:i4>
      </vt:variant>
      <vt:variant>
        <vt:i4>4971</vt:i4>
      </vt:variant>
      <vt:variant>
        <vt:i4>0</vt:i4>
      </vt:variant>
      <vt:variant>
        <vt:i4>5</vt:i4>
      </vt:variant>
      <vt:variant>
        <vt:lpwstr/>
      </vt:variant>
      <vt:variant>
        <vt:lpwstr>■標的型メール攻撃</vt:lpwstr>
      </vt:variant>
      <vt:variant>
        <vt:i4>6362484</vt:i4>
      </vt:variant>
      <vt:variant>
        <vt:i4>4968</vt:i4>
      </vt:variant>
      <vt:variant>
        <vt:i4>0</vt:i4>
      </vt:variant>
      <vt:variant>
        <vt:i4>5</vt:i4>
      </vt:variant>
      <vt:variant>
        <vt:lpwstr/>
      </vt:variant>
      <vt:variant>
        <vt:lpwstr>■サプライチェーン</vt:lpwstr>
      </vt:variant>
      <vt:variant>
        <vt:i4>813882001</vt:i4>
      </vt:variant>
      <vt:variant>
        <vt:i4>4965</vt:i4>
      </vt:variant>
      <vt:variant>
        <vt:i4>0</vt:i4>
      </vt:variant>
      <vt:variant>
        <vt:i4>5</vt:i4>
      </vt:variant>
      <vt:variant>
        <vt:lpwstr/>
      </vt:variant>
      <vt:variant>
        <vt:lpwstr>■IoT（アイ・オー・ティー）</vt:lpwstr>
      </vt:variant>
      <vt:variant>
        <vt:i4>-517899631</vt:i4>
      </vt:variant>
      <vt:variant>
        <vt:i4>4962</vt:i4>
      </vt:variant>
      <vt:variant>
        <vt:i4>0</vt:i4>
      </vt:variant>
      <vt:variant>
        <vt:i4>5</vt:i4>
      </vt:variant>
      <vt:variant>
        <vt:lpwstr/>
      </vt:variant>
      <vt:variant>
        <vt:lpwstr>■脆弱性</vt:lpwstr>
      </vt:variant>
      <vt:variant>
        <vt:i4>6362484</vt:i4>
      </vt:variant>
      <vt:variant>
        <vt:i4>4959</vt:i4>
      </vt:variant>
      <vt:variant>
        <vt:i4>0</vt:i4>
      </vt:variant>
      <vt:variant>
        <vt:i4>5</vt:i4>
      </vt:variant>
      <vt:variant>
        <vt:lpwstr/>
      </vt:variant>
      <vt:variant>
        <vt:lpwstr>■サプライチェーン</vt:lpwstr>
      </vt:variant>
      <vt:variant>
        <vt:i4>5772564</vt:i4>
      </vt:variant>
      <vt:variant>
        <vt:i4>4956</vt:i4>
      </vt:variant>
      <vt:variant>
        <vt:i4>0</vt:i4>
      </vt:variant>
      <vt:variant>
        <vt:i4>5</vt:i4>
      </vt:variant>
      <vt:variant>
        <vt:lpwstr/>
      </vt:variant>
      <vt:variant>
        <vt:lpwstr>■ランサムウェア</vt:lpwstr>
      </vt:variant>
      <vt:variant>
        <vt:i4>1700668920</vt:i4>
      </vt:variant>
      <vt:variant>
        <vt:i4>4953</vt:i4>
      </vt:variant>
      <vt:variant>
        <vt:i4>0</vt:i4>
      </vt:variant>
      <vt:variant>
        <vt:i4>5</vt:i4>
      </vt:variant>
      <vt:variant>
        <vt:lpwstr/>
      </vt:variant>
      <vt:variant>
        <vt:lpwstr>■サイバー攻撃</vt:lpwstr>
      </vt:variant>
      <vt:variant>
        <vt:i4>1399727603</vt:i4>
      </vt:variant>
      <vt:variant>
        <vt:i4>4950</vt:i4>
      </vt:variant>
      <vt:variant>
        <vt:i4>0</vt:i4>
      </vt:variant>
      <vt:variant>
        <vt:i4>5</vt:i4>
      </vt:variant>
      <vt:variant>
        <vt:lpwstr/>
      </vt:variant>
      <vt:variant>
        <vt:lpwstr>■デジタル化</vt:lpwstr>
      </vt:variant>
      <vt:variant>
        <vt:i4>1390089500</vt:i4>
      </vt:variant>
      <vt:variant>
        <vt:i4>4947</vt:i4>
      </vt:variant>
      <vt:variant>
        <vt:i4>0</vt:i4>
      </vt:variant>
      <vt:variant>
        <vt:i4>5</vt:i4>
      </vt:variant>
      <vt:variant>
        <vt:lpwstr/>
      </vt:variant>
      <vt:variant>
        <vt:lpwstr>■サイバーセキュリティ戦略</vt:lpwstr>
      </vt:variant>
      <vt:variant>
        <vt:i4>1910217</vt:i4>
      </vt:variant>
      <vt:variant>
        <vt:i4>4944</vt:i4>
      </vt:variant>
      <vt:variant>
        <vt:i4>0</vt:i4>
      </vt:variant>
      <vt:variant>
        <vt:i4>5</vt:i4>
      </vt:variant>
      <vt:variant>
        <vt:lpwstr/>
      </vt:variant>
      <vt:variant>
        <vt:lpwstr>■NISC</vt:lpwstr>
      </vt:variant>
      <vt:variant>
        <vt:i4>1700668920</vt:i4>
      </vt:variant>
      <vt:variant>
        <vt:i4>4941</vt:i4>
      </vt:variant>
      <vt:variant>
        <vt:i4>0</vt:i4>
      </vt:variant>
      <vt:variant>
        <vt:i4>5</vt:i4>
      </vt:variant>
      <vt:variant>
        <vt:lpwstr/>
      </vt:variant>
      <vt:variant>
        <vt:lpwstr>■サイバー攻撃</vt:lpwstr>
      </vt:variant>
      <vt:variant>
        <vt:i4>813882001</vt:i4>
      </vt:variant>
      <vt:variant>
        <vt:i4>4938</vt:i4>
      </vt:variant>
      <vt:variant>
        <vt:i4>0</vt:i4>
      </vt:variant>
      <vt:variant>
        <vt:i4>5</vt:i4>
      </vt:variant>
      <vt:variant>
        <vt:lpwstr/>
      </vt:variant>
      <vt:variant>
        <vt:lpwstr>■IoT（アイ・オー・ティー）</vt:lpwstr>
      </vt:variant>
      <vt:variant>
        <vt:i4>1399727603</vt:i4>
      </vt:variant>
      <vt:variant>
        <vt:i4>4935</vt:i4>
      </vt:variant>
      <vt:variant>
        <vt:i4>0</vt:i4>
      </vt:variant>
      <vt:variant>
        <vt:i4>5</vt:i4>
      </vt:variant>
      <vt:variant>
        <vt:lpwstr/>
      </vt:variant>
      <vt:variant>
        <vt:lpwstr>■デジタル化</vt:lpwstr>
      </vt:variant>
      <vt:variant>
        <vt:i4>6366624</vt:i4>
      </vt:variant>
      <vt:variant>
        <vt:i4>4932</vt:i4>
      </vt:variant>
      <vt:variant>
        <vt:i4>0</vt:i4>
      </vt:variant>
      <vt:variant>
        <vt:i4>5</vt:i4>
      </vt:variant>
      <vt:variant>
        <vt:lpwstr/>
      </vt:variant>
      <vt:variant>
        <vt:lpwstr>■AI</vt:lpwstr>
      </vt:variant>
      <vt:variant>
        <vt:i4>-16636441</vt:i4>
      </vt:variant>
      <vt:variant>
        <vt:i4>4929</vt:i4>
      </vt:variant>
      <vt:variant>
        <vt:i4>0</vt:i4>
      </vt:variant>
      <vt:variant>
        <vt:i4>5</vt:i4>
      </vt:variant>
      <vt:variant>
        <vt:lpwstr/>
      </vt:variant>
      <vt:variant>
        <vt:lpwstr>■Society5．0</vt:lpwstr>
      </vt:variant>
      <vt:variant>
        <vt:i4>6362484</vt:i4>
      </vt:variant>
      <vt:variant>
        <vt:i4>4926</vt:i4>
      </vt:variant>
      <vt:variant>
        <vt:i4>0</vt:i4>
      </vt:variant>
      <vt:variant>
        <vt:i4>5</vt:i4>
      </vt:variant>
      <vt:variant>
        <vt:lpwstr/>
      </vt:variant>
      <vt:variant>
        <vt:lpwstr>■サプライチェーン</vt:lpwstr>
      </vt:variant>
      <vt:variant>
        <vt:i4>7087530</vt:i4>
      </vt:variant>
      <vt:variant>
        <vt:i4>4923</vt:i4>
      </vt:variant>
      <vt:variant>
        <vt:i4>0</vt:i4>
      </vt:variant>
      <vt:variant>
        <vt:i4>5</vt:i4>
      </vt:variant>
      <vt:variant>
        <vt:lpwstr/>
      </vt:variant>
      <vt:variant>
        <vt:lpwstr>■SECURITYACTION</vt:lpwstr>
      </vt:variant>
      <vt:variant>
        <vt:i4>1516996</vt:i4>
      </vt:variant>
      <vt:variant>
        <vt:i4>4920</vt:i4>
      </vt:variant>
      <vt:variant>
        <vt:i4>0</vt:i4>
      </vt:variant>
      <vt:variant>
        <vt:i4>5</vt:i4>
      </vt:variant>
      <vt:variant>
        <vt:lpwstr/>
      </vt:variant>
      <vt:variant>
        <vt:lpwstr>■EDR</vt:lpwstr>
      </vt:variant>
      <vt:variant>
        <vt:i4>1700668920</vt:i4>
      </vt:variant>
      <vt:variant>
        <vt:i4>4917</vt:i4>
      </vt:variant>
      <vt:variant>
        <vt:i4>0</vt:i4>
      </vt:variant>
      <vt:variant>
        <vt:i4>5</vt:i4>
      </vt:variant>
      <vt:variant>
        <vt:lpwstr/>
      </vt:variant>
      <vt:variant>
        <vt:lpwstr>■サイバー攻撃</vt:lpwstr>
      </vt:variant>
      <vt:variant>
        <vt:i4>6366624</vt:i4>
      </vt:variant>
      <vt:variant>
        <vt:i4>4914</vt:i4>
      </vt:variant>
      <vt:variant>
        <vt:i4>0</vt:i4>
      </vt:variant>
      <vt:variant>
        <vt:i4>5</vt:i4>
      </vt:variant>
      <vt:variant>
        <vt:lpwstr/>
      </vt:variant>
      <vt:variant>
        <vt:lpwstr>■AI</vt:lpwstr>
      </vt:variant>
      <vt:variant>
        <vt:i4>-16636441</vt:i4>
      </vt:variant>
      <vt:variant>
        <vt:i4>4911</vt:i4>
      </vt:variant>
      <vt:variant>
        <vt:i4>0</vt:i4>
      </vt:variant>
      <vt:variant>
        <vt:i4>5</vt:i4>
      </vt:variant>
      <vt:variant>
        <vt:lpwstr/>
      </vt:variant>
      <vt:variant>
        <vt:lpwstr>■Society5．0</vt:lpwstr>
      </vt:variant>
      <vt:variant>
        <vt:i4>1910217</vt:i4>
      </vt:variant>
      <vt:variant>
        <vt:i4>4908</vt:i4>
      </vt:variant>
      <vt:variant>
        <vt:i4>0</vt:i4>
      </vt:variant>
      <vt:variant>
        <vt:i4>5</vt:i4>
      </vt:variant>
      <vt:variant>
        <vt:lpwstr/>
      </vt:variant>
      <vt:variant>
        <vt:lpwstr>■NISC</vt:lpwstr>
      </vt:variant>
      <vt:variant>
        <vt:i4>661042504</vt:i4>
      </vt:variant>
      <vt:variant>
        <vt:i4>4905</vt:i4>
      </vt:variant>
      <vt:variant>
        <vt:i4>0</vt:i4>
      </vt:variant>
      <vt:variant>
        <vt:i4>5</vt:i4>
      </vt:variant>
      <vt:variant>
        <vt:lpwstr/>
      </vt:variant>
      <vt:variant>
        <vt:lpwstr>■内部監査</vt:lpwstr>
      </vt:variant>
      <vt:variant>
        <vt:i4>1340383052</vt:i4>
      </vt:variant>
      <vt:variant>
        <vt:i4>4902</vt:i4>
      </vt:variant>
      <vt:variant>
        <vt:i4>0</vt:i4>
      </vt:variant>
      <vt:variant>
        <vt:i4>5</vt:i4>
      </vt:variant>
      <vt:variant>
        <vt:lpwstr/>
      </vt:variant>
      <vt:variant>
        <vt:lpwstr>■リスク評価</vt:lpwstr>
      </vt:variant>
      <vt:variant>
        <vt:i4>819406321</vt:i4>
      </vt:variant>
      <vt:variant>
        <vt:i4>4899</vt:i4>
      </vt:variant>
      <vt:variant>
        <vt:i4>0</vt:i4>
      </vt:variant>
      <vt:variant>
        <vt:i4>5</vt:i4>
      </vt:variant>
      <vt:variant>
        <vt:lpwstr/>
      </vt:variant>
      <vt:variant>
        <vt:lpwstr>■リスクアセスメント</vt:lpwstr>
      </vt:variant>
      <vt:variant>
        <vt:i4>7869808</vt:i4>
      </vt:variant>
      <vt:variant>
        <vt:i4>4896</vt:i4>
      </vt:variant>
      <vt:variant>
        <vt:i4>0</vt:i4>
      </vt:variant>
      <vt:variant>
        <vt:i4>5</vt:i4>
      </vt:variant>
      <vt:variant>
        <vt:lpwstr/>
      </vt:variant>
      <vt:variant>
        <vt:lpwstr>■セキュリティインシデント</vt:lpwstr>
      </vt:variant>
      <vt:variant>
        <vt:i4>271827</vt:i4>
      </vt:variant>
      <vt:variant>
        <vt:i4>4893</vt:i4>
      </vt:variant>
      <vt:variant>
        <vt:i4>0</vt:i4>
      </vt:variant>
      <vt:variant>
        <vt:i4>5</vt:i4>
      </vt:variant>
      <vt:variant>
        <vt:lpwstr/>
      </vt:variant>
      <vt:variant>
        <vt:lpwstr>■ISMS</vt:lpwstr>
      </vt:variant>
      <vt:variant>
        <vt:i4>6886736</vt:i4>
      </vt:variant>
      <vt:variant>
        <vt:i4>4890</vt:i4>
      </vt:variant>
      <vt:variant>
        <vt:i4>0</vt:i4>
      </vt:variant>
      <vt:variant>
        <vt:i4>5</vt:i4>
      </vt:variant>
      <vt:variant>
        <vt:lpwstr/>
      </vt:variant>
      <vt:variant>
        <vt:lpwstr>■フレームワーク</vt:lpwstr>
      </vt:variant>
      <vt:variant>
        <vt:i4>-517899631</vt:i4>
      </vt:variant>
      <vt:variant>
        <vt:i4>4887</vt:i4>
      </vt:variant>
      <vt:variant>
        <vt:i4>0</vt:i4>
      </vt:variant>
      <vt:variant>
        <vt:i4>5</vt:i4>
      </vt:variant>
      <vt:variant>
        <vt:lpwstr/>
      </vt:variant>
      <vt:variant>
        <vt:lpwstr>■脆弱性</vt:lpwstr>
      </vt:variant>
      <vt:variant>
        <vt:i4>821175726</vt:i4>
      </vt:variant>
      <vt:variant>
        <vt:i4>4884</vt:i4>
      </vt:variant>
      <vt:variant>
        <vt:i4>0</vt:i4>
      </vt:variant>
      <vt:variant>
        <vt:i4>5</vt:i4>
      </vt:variant>
      <vt:variant>
        <vt:lpwstr/>
      </vt:variant>
      <vt:variant>
        <vt:lpwstr>■セキュリティポリシー</vt:lpwstr>
      </vt:variant>
      <vt:variant>
        <vt:i4>5772564</vt:i4>
      </vt:variant>
      <vt:variant>
        <vt:i4>4881</vt:i4>
      </vt:variant>
      <vt:variant>
        <vt:i4>0</vt:i4>
      </vt:variant>
      <vt:variant>
        <vt:i4>5</vt:i4>
      </vt:variant>
      <vt:variant>
        <vt:lpwstr/>
      </vt:variant>
      <vt:variant>
        <vt:lpwstr>■ランサムウェア</vt:lpwstr>
      </vt:variant>
      <vt:variant>
        <vt:i4>1390089500</vt:i4>
      </vt:variant>
      <vt:variant>
        <vt:i4>4878</vt:i4>
      </vt:variant>
      <vt:variant>
        <vt:i4>0</vt:i4>
      </vt:variant>
      <vt:variant>
        <vt:i4>5</vt:i4>
      </vt:variant>
      <vt:variant>
        <vt:lpwstr/>
      </vt:variant>
      <vt:variant>
        <vt:lpwstr>■サイバーセキュリティ戦略</vt:lpwstr>
      </vt:variant>
      <vt:variant>
        <vt:i4>7087530</vt:i4>
      </vt:variant>
      <vt:variant>
        <vt:i4>4875</vt:i4>
      </vt:variant>
      <vt:variant>
        <vt:i4>0</vt:i4>
      </vt:variant>
      <vt:variant>
        <vt:i4>5</vt:i4>
      </vt:variant>
      <vt:variant>
        <vt:lpwstr/>
      </vt:variant>
      <vt:variant>
        <vt:lpwstr>■SECURITYACTION</vt:lpwstr>
      </vt:variant>
      <vt:variant>
        <vt:i4>1516996</vt:i4>
      </vt:variant>
      <vt:variant>
        <vt:i4>4872</vt:i4>
      </vt:variant>
      <vt:variant>
        <vt:i4>0</vt:i4>
      </vt:variant>
      <vt:variant>
        <vt:i4>5</vt:i4>
      </vt:variant>
      <vt:variant>
        <vt:lpwstr/>
      </vt:variant>
      <vt:variant>
        <vt:lpwstr>■EDR</vt:lpwstr>
      </vt:variant>
      <vt:variant>
        <vt:i4>-16636441</vt:i4>
      </vt:variant>
      <vt:variant>
        <vt:i4>4869</vt:i4>
      </vt:variant>
      <vt:variant>
        <vt:i4>0</vt:i4>
      </vt:variant>
      <vt:variant>
        <vt:i4>5</vt:i4>
      </vt:variant>
      <vt:variant>
        <vt:lpwstr/>
      </vt:variant>
      <vt:variant>
        <vt:lpwstr>■Society5．0</vt:lpwstr>
      </vt:variant>
      <vt:variant>
        <vt:i4>819406321</vt:i4>
      </vt:variant>
      <vt:variant>
        <vt:i4>4866</vt:i4>
      </vt:variant>
      <vt:variant>
        <vt:i4>0</vt:i4>
      </vt:variant>
      <vt:variant>
        <vt:i4>5</vt:i4>
      </vt:variant>
      <vt:variant>
        <vt:lpwstr/>
      </vt:variant>
      <vt:variant>
        <vt:lpwstr>■リスクアセスメント</vt:lpwstr>
      </vt:variant>
      <vt:variant>
        <vt:i4>814537354</vt:i4>
      </vt:variant>
      <vt:variant>
        <vt:i4>4863</vt:i4>
      </vt:variant>
      <vt:variant>
        <vt:i4>0</vt:i4>
      </vt:variant>
      <vt:variant>
        <vt:i4>5</vt:i4>
      </vt:variant>
      <vt:variant>
        <vt:lpwstr/>
      </vt:variant>
      <vt:variant>
        <vt:lpwstr>■NISTサイバーセキュリティフレームワーク（CSF）</vt:lpwstr>
      </vt:variant>
      <vt:variant>
        <vt:i4>6886736</vt:i4>
      </vt:variant>
      <vt:variant>
        <vt:i4>4860</vt:i4>
      </vt:variant>
      <vt:variant>
        <vt:i4>0</vt:i4>
      </vt:variant>
      <vt:variant>
        <vt:i4>5</vt:i4>
      </vt:variant>
      <vt:variant>
        <vt:lpwstr/>
      </vt:variant>
      <vt:variant>
        <vt:lpwstr>■フレームワーク</vt:lpwstr>
      </vt:variant>
      <vt:variant>
        <vt:i4>6362484</vt:i4>
      </vt:variant>
      <vt:variant>
        <vt:i4>4857</vt:i4>
      </vt:variant>
      <vt:variant>
        <vt:i4>0</vt:i4>
      </vt:variant>
      <vt:variant>
        <vt:i4>5</vt:i4>
      </vt:variant>
      <vt:variant>
        <vt:lpwstr/>
      </vt:variant>
      <vt:variant>
        <vt:lpwstr>■サプライチェーン</vt:lpwstr>
      </vt:variant>
      <vt:variant>
        <vt:i4>-517899631</vt:i4>
      </vt:variant>
      <vt:variant>
        <vt:i4>4854</vt:i4>
      </vt:variant>
      <vt:variant>
        <vt:i4>0</vt:i4>
      </vt:variant>
      <vt:variant>
        <vt:i4>5</vt:i4>
      </vt:variant>
      <vt:variant>
        <vt:lpwstr/>
      </vt:variant>
      <vt:variant>
        <vt:lpwstr>■脆弱性</vt:lpwstr>
      </vt:variant>
      <vt:variant>
        <vt:i4>271827</vt:i4>
      </vt:variant>
      <vt:variant>
        <vt:i4>4851</vt:i4>
      </vt:variant>
      <vt:variant>
        <vt:i4>0</vt:i4>
      </vt:variant>
      <vt:variant>
        <vt:i4>5</vt:i4>
      </vt:variant>
      <vt:variant>
        <vt:lpwstr/>
      </vt:variant>
      <vt:variant>
        <vt:lpwstr>■ISMS</vt:lpwstr>
      </vt:variant>
      <vt:variant>
        <vt:i4>1700668920</vt:i4>
      </vt:variant>
      <vt:variant>
        <vt:i4>4848</vt:i4>
      </vt:variant>
      <vt:variant>
        <vt:i4>0</vt:i4>
      </vt:variant>
      <vt:variant>
        <vt:i4>5</vt:i4>
      </vt:variant>
      <vt:variant>
        <vt:lpwstr/>
      </vt:variant>
      <vt:variant>
        <vt:lpwstr>■サイバー攻撃</vt:lpwstr>
      </vt:variant>
      <vt:variant>
        <vt:i4>1390089500</vt:i4>
      </vt:variant>
      <vt:variant>
        <vt:i4>4845</vt:i4>
      </vt:variant>
      <vt:variant>
        <vt:i4>0</vt:i4>
      </vt:variant>
      <vt:variant>
        <vt:i4>5</vt:i4>
      </vt:variant>
      <vt:variant>
        <vt:lpwstr/>
      </vt:variant>
      <vt:variant>
        <vt:lpwstr>■サイバーセキュリティ戦略</vt:lpwstr>
      </vt:variant>
      <vt:variant>
        <vt:i4>1516996</vt:i4>
      </vt:variant>
      <vt:variant>
        <vt:i4>4842</vt:i4>
      </vt:variant>
      <vt:variant>
        <vt:i4>0</vt:i4>
      </vt:variant>
      <vt:variant>
        <vt:i4>5</vt:i4>
      </vt:variant>
      <vt:variant>
        <vt:lpwstr/>
      </vt:variant>
      <vt:variant>
        <vt:lpwstr>■EDR</vt:lpwstr>
      </vt:variant>
      <vt:variant>
        <vt:i4>1399727603</vt:i4>
      </vt:variant>
      <vt:variant>
        <vt:i4>4839</vt:i4>
      </vt:variant>
      <vt:variant>
        <vt:i4>0</vt:i4>
      </vt:variant>
      <vt:variant>
        <vt:i4>5</vt:i4>
      </vt:variant>
      <vt:variant>
        <vt:lpwstr/>
      </vt:variant>
      <vt:variant>
        <vt:lpwstr>■デジタル化</vt:lpwstr>
      </vt:variant>
      <vt:variant>
        <vt:i4>1340383052</vt:i4>
      </vt:variant>
      <vt:variant>
        <vt:i4>4836</vt:i4>
      </vt:variant>
      <vt:variant>
        <vt:i4>0</vt:i4>
      </vt:variant>
      <vt:variant>
        <vt:i4>5</vt:i4>
      </vt:variant>
      <vt:variant>
        <vt:lpwstr/>
      </vt:variant>
      <vt:variant>
        <vt:lpwstr>■リスク評価</vt:lpwstr>
      </vt:variant>
      <vt:variant>
        <vt:i4>821175726</vt:i4>
      </vt:variant>
      <vt:variant>
        <vt:i4>4833</vt:i4>
      </vt:variant>
      <vt:variant>
        <vt:i4>0</vt:i4>
      </vt:variant>
      <vt:variant>
        <vt:i4>5</vt:i4>
      </vt:variant>
      <vt:variant>
        <vt:lpwstr/>
      </vt:variant>
      <vt:variant>
        <vt:lpwstr>■セキュリティポリシー</vt:lpwstr>
      </vt:variant>
      <vt:variant>
        <vt:i4>-517899631</vt:i4>
      </vt:variant>
      <vt:variant>
        <vt:i4>4830</vt:i4>
      </vt:variant>
      <vt:variant>
        <vt:i4>0</vt:i4>
      </vt:variant>
      <vt:variant>
        <vt:i4>5</vt:i4>
      </vt:variant>
      <vt:variant>
        <vt:lpwstr/>
      </vt:variant>
      <vt:variant>
        <vt:lpwstr>■脆弱性</vt:lpwstr>
      </vt:variant>
      <vt:variant>
        <vt:i4>1700668920</vt:i4>
      </vt:variant>
      <vt:variant>
        <vt:i4>4827</vt:i4>
      </vt:variant>
      <vt:variant>
        <vt:i4>0</vt:i4>
      </vt:variant>
      <vt:variant>
        <vt:i4>5</vt:i4>
      </vt:variant>
      <vt:variant>
        <vt:lpwstr/>
      </vt:variant>
      <vt:variant>
        <vt:lpwstr>■サイバー攻撃</vt:lpwstr>
      </vt:variant>
      <vt:variant>
        <vt:i4>813882001</vt:i4>
      </vt:variant>
      <vt:variant>
        <vt:i4>4824</vt:i4>
      </vt:variant>
      <vt:variant>
        <vt:i4>0</vt:i4>
      </vt:variant>
      <vt:variant>
        <vt:i4>5</vt:i4>
      </vt:variant>
      <vt:variant>
        <vt:lpwstr/>
      </vt:variant>
      <vt:variant>
        <vt:lpwstr>■IoT（アイ・オー・ティー）</vt:lpwstr>
      </vt:variant>
      <vt:variant>
        <vt:i4>7869808</vt:i4>
      </vt:variant>
      <vt:variant>
        <vt:i4>4821</vt:i4>
      </vt:variant>
      <vt:variant>
        <vt:i4>0</vt:i4>
      </vt:variant>
      <vt:variant>
        <vt:i4>5</vt:i4>
      </vt:variant>
      <vt:variant>
        <vt:lpwstr/>
      </vt:variant>
      <vt:variant>
        <vt:lpwstr>■セキュリティインシデント</vt:lpwstr>
      </vt:variant>
      <vt:variant>
        <vt:i4>819406321</vt:i4>
      </vt:variant>
      <vt:variant>
        <vt:i4>4818</vt:i4>
      </vt:variant>
      <vt:variant>
        <vt:i4>0</vt:i4>
      </vt:variant>
      <vt:variant>
        <vt:i4>5</vt:i4>
      </vt:variant>
      <vt:variant>
        <vt:lpwstr/>
      </vt:variant>
      <vt:variant>
        <vt:lpwstr>■リスクアセスメント</vt:lpwstr>
      </vt:variant>
      <vt:variant>
        <vt:i4>801553820</vt:i4>
      </vt:variant>
      <vt:variant>
        <vt:i4>4815</vt:i4>
      </vt:variant>
      <vt:variant>
        <vt:i4>0</vt:i4>
      </vt:variant>
      <vt:variant>
        <vt:i4>5</vt:i4>
      </vt:variant>
      <vt:variant>
        <vt:lpwstr/>
      </vt:variant>
      <vt:variant>
        <vt:lpwstr>■信頼性</vt:lpwstr>
      </vt:variant>
      <vt:variant>
        <vt:i4>1437210102</vt:i4>
      </vt:variant>
      <vt:variant>
        <vt:i4>4812</vt:i4>
      </vt:variant>
      <vt:variant>
        <vt:i4>0</vt:i4>
      </vt:variant>
      <vt:variant>
        <vt:i4>5</vt:i4>
      </vt:variant>
      <vt:variant>
        <vt:lpwstr/>
      </vt:variant>
      <vt:variant>
        <vt:lpwstr>■改ざん</vt:lpwstr>
      </vt:variant>
      <vt:variant>
        <vt:i4>897676887</vt:i4>
      </vt:variant>
      <vt:variant>
        <vt:i4>4809</vt:i4>
      </vt:variant>
      <vt:variant>
        <vt:i4>0</vt:i4>
      </vt:variant>
      <vt:variant>
        <vt:i4>5</vt:i4>
      </vt:variant>
      <vt:variant>
        <vt:lpwstr/>
      </vt:variant>
      <vt:variant>
        <vt:lpwstr>■暗号化</vt:lpwstr>
      </vt:variant>
      <vt:variant>
        <vt:i4>271827</vt:i4>
      </vt:variant>
      <vt:variant>
        <vt:i4>4806</vt:i4>
      </vt:variant>
      <vt:variant>
        <vt:i4>0</vt:i4>
      </vt:variant>
      <vt:variant>
        <vt:i4>5</vt:i4>
      </vt:variant>
      <vt:variant>
        <vt:lpwstr/>
      </vt:variant>
      <vt:variant>
        <vt:lpwstr>■ISMS</vt:lpwstr>
      </vt:variant>
      <vt:variant>
        <vt:i4>2626885</vt:i4>
      </vt:variant>
      <vt:variant>
        <vt:i4>4803</vt:i4>
      </vt:variant>
      <vt:variant>
        <vt:i4>0</vt:i4>
      </vt:variant>
      <vt:variant>
        <vt:i4>5</vt:i4>
      </vt:variant>
      <vt:variant>
        <vt:lpwstr/>
      </vt:variant>
      <vt:variant>
        <vt:lpwstr>■ブロックチェーン</vt:lpwstr>
      </vt:variant>
      <vt:variant>
        <vt:i4>868765832</vt:i4>
      </vt:variant>
      <vt:variant>
        <vt:i4>4800</vt:i4>
      </vt:variant>
      <vt:variant>
        <vt:i4>0</vt:i4>
      </vt:variant>
      <vt:variant>
        <vt:i4>5</vt:i4>
      </vt:variant>
      <vt:variant>
        <vt:lpwstr/>
      </vt:variant>
      <vt:variant>
        <vt:lpwstr>■可用性</vt:lpwstr>
      </vt:variant>
      <vt:variant>
        <vt:i4>1001092296</vt:i4>
      </vt:variant>
      <vt:variant>
        <vt:i4>4797</vt:i4>
      </vt:variant>
      <vt:variant>
        <vt:i4>0</vt:i4>
      </vt:variant>
      <vt:variant>
        <vt:i4>5</vt:i4>
      </vt:variant>
      <vt:variant>
        <vt:lpwstr/>
      </vt:variant>
      <vt:variant>
        <vt:lpwstr>■完全性</vt:lpwstr>
      </vt:variant>
      <vt:variant>
        <vt:i4>175668838</vt:i4>
      </vt:variant>
      <vt:variant>
        <vt:i4>4794</vt:i4>
      </vt:variant>
      <vt:variant>
        <vt:i4>0</vt:i4>
      </vt:variant>
      <vt:variant>
        <vt:i4>5</vt:i4>
      </vt:variant>
      <vt:variant>
        <vt:lpwstr/>
      </vt:variant>
      <vt:variant>
        <vt:lpwstr>■機密性</vt:lpwstr>
      </vt:variant>
      <vt:variant>
        <vt:i4>1309965932</vt:i4>
      </vt:variant>
      <vt:variant>
        <vt:i4>4791</vt:i4>
      </vt:variant>
      <vt:variant>
        <vt:i4>0</vt:i4>
      </vt:variant>
      <vt:variant>
        <vt:i4>5</vt:i4>
      </vt:variant>
      <vt:variant>
        <vt:lpwstr/>
      </vt:variant>
      <vt:variant>
        <vt:lpwstr>■不正アクセス</vt:lpwstr>
      </vt:variant>
      <vt:variant>
        <vt:i4>-335381103</vt:i4>
      </vt:variant>
      <vt:variant>
        <vt:i4>4788</vt:i4>
      </vt:variant>
      <vt:variant>
        <vt:i4>0</vt:i4>
      </vt:variant>
      <vt:variant>
        <vt:i4>5</vt:i4>
      </vt:variant>
      <vt:variant>
        <vt:lpwstr/>
      </vt:variant>
      <vt:variant>
        <vt:lpwstr>■情報資産</vt:lpwstr>
      </vt:variant>
      <vt:variant>
        <vt:i4>8000845</vt:i4>
      </vt:variant>
      <vt:variant>
        <vt:i4>4785</vt:i4>
      </vt:variant>
      <vt:variant>
        <vt:i4>0</vt:i4>
      </vt:variant>
      <vt:variant>
        <vt:i4>5</vt:i4>
      </vt:variant>
      <vt:variant>
        <vt:lpwstr/>
      </vt:variant>
      <vt:variant>
        <vt:lpwstr>■プロキシ</vt:lpwstr>
      </vt:variant>
      <vt:variant>
        <vt:i4>7068377</vt:i4>
      </vt:variant>
      <vt:variant>
        <vt:i4>4782</vt:i4>
      </vt:variant>
      <vt:variant>
        <vt:i4>0</vt:i4>
      </vt:variant>
      <vt:variant>
        <vt:i4>5</vt:i4>
      </vt:variant>
      <vt:variant>
        <vt:lpwstr/>
      </vt:variant>
      <vt:variant>
        <vt:lpwstr>■VPN（VirtualPrivateNetwork）</vt:lpwstr>
      </vt:variant>
      <vt:variant>
        <vt:i4>1437210102</vt:i4>
      </vt:variant>
      <vt:variant>
        <vt:i4>4779</vt:i4>
      </vt:variant>
      <vt:variant>
        <vt:i4>0</vt:i4>
      </vt:variant>
      <vt:variant>
        <vt:i4>5</vt:i4>
      </vt:variant>
      <vt:variant>
        <vt:lpwstr/>
      </vt:variant>
      <vt:variant>
        <vt:lpwstr>■改ざん</vt:lpwstr>
      </vt:variant>
      <vt:variant>
        <vt:i4>-517899631</vt:i4>
      </vt:variant>
      <vt:variant>
        <vt:i4>4776</vt:i4>
      </vt:variant>
      <vt:variant>
        <vt:i4>0</vt:i4>
      </vt:variant>
      <vt:variant>
        <vt:i4>5</vt:i4>
      </vt:variant>
      <vt:variant>
        <vt:lpwstr/>
      </vt:variant>
      <vt:variant>
        <vt:lpwstr>■脆弱性</vt:lpwstr>
      </vt:variant>
      <vt:variant>
        <vt:i4>6886736</vt:i4>
      </vt:variant>
      <vt:variant>
        <vt:i4>4773</vt:i4>
      </vt:variant>
      <vt:variant>
        <vt:i4>0</vt:i4>
      </vt:variant>
      <vt:variant>
        <vt:i4>5</vt:i4>
      </vt:variant>
      <vt:variant>
        <vt:lpwstr/>
      </vt:variant>
      <vt:variant>
        <vt:lpwstr>■フレームワーク</vt:lpwstr>
      </vt:variant>
      <vt:variant>
        <vt:i4>271827</vt:i4>
      </vt:variant>
      <vt:variant>
        <vt:i4>4770</vt:i4>
      </vt:variant>
      <vt:variant>
        <vt:i4>0</vt:i4>
      </vt:variant>
      <vt:variant>
        <vt:i4>5</vt:i4>
      </vt:variant>
      <vt:variant>
        <vt:lpwstr/>
      </vt:variant>
      <vt:variant>
        <vt:lpwstr>■ISMS</vt:lpwstr>
      </vt:variant>
      <vt:variant>
        <vt:i4>821175726</vt:i4>
      </vt:variant>
      <vt:variant>
        <vt:i4>4767</vt:i4>
      </vt:variant>
      <vt:variant>
        <vt:i4>0</vt:i4>
      </vt:variant>
      <vt:variant>
        <vt:i4>5</vt:i4>
      </vt:variant>
      <vt:variant>
        <vt:lpwstr/>
      </vt:variant>
      <vt:variant>
        <vt:lpwstr>■セキュリティポリシー</vt:lpwstr>
      </vt:variant>
      <vt:variant>
        <vt:i4>2823434</vt:i4>
      </vt:variant>
      <vt:variant>
        <vt:i4>4764</vt:i4>
      </vt:variant>
      <vt:variant>
        <vt:i4>0</vt:i4>
      </vt:variant>
      <vt:variant>
        <vt:i4>5</vt:i4>
      </vt:variant>
      <vt:variant>
        <vt:lpwstr/>
      </vt:variant>
      <vt:variant>
        <vt:lpwstr>■ファイアウォール</vt:lpwstr>
      </vt:variant>
      <vt:variant>
        <vt:i4>897676887</vt:i4>
      </vt:variant>
      <vt:variant>
        <vt:i4>4761</vt:i4>
      </vt:variant>
      <vt:variant>
        <vt:i4>0</vt:i4>
      </vt:variant>
      <vt:variant>
        <vt:i4>5</vt:i4>
      </vt:variant>
      <vt:variant>
        <vt:lpwstr/>
      </vt:variant>
      <vt:variant>
        <vt:lpwstr>■暗号化</vt:lpwstr>
      </vt:variant>
      <vt:variant>
        <vt:i4>815146405</vt:i4>
      </vt:variant>
      <vt:variant>
        <vt:i4>4758</vt:i4>
      </vt:variant>
      <vt:variant>
        <vt:i4>0</vt:i4>
      </vt:variant>
      <vt:variant>
        <vt:i4>5</vt:i4>
      </vt:variant>
      <vt:variant>
        <vt:lpwstr/>
      </vt:variant>
      <vt:variant>
        <vt:lpwstr>■ITリテラシー</vt:lpwstr>
      </vt:variant>
      <vt:variant>
        <vt:i4>6366624</vt:i4>
      </vt:variant>
      <vt:variant>
        <vt:i4>4755</vt:i4>
      </vt:variant>
      <vt:variant>
        <vt:i4>0</vt:i4>
      </vt:variant>
      <vt:variant>
        <vt:i4>5</vt:i4>
      </vt:variant>
      <vt:variant>
        <vt:lpwstr/>
      </vt:variant>
      <vt:variant>
        <vt:lpwstr>■AI</vt:lpwstr>
      </vt:variant>
      <vt:variant>
        <vt:i4>1700668920</vt:i4>
      </vt:variant>
      <vt:variant>
        <vt:i4>4752</vt:i4>
      </vt:variant>
      <vt:variant>
        <vt:i4>0</vt:i4>
      </vt:variant>
      <vt:variant>
        <vt:i4>5</vt:i4>
      </vt:variant>
      <vt:variant>
        <vt:lpwstr/>
      </vt:variant>
      <vt:variant>
        <vt:lpwstr>■サイバー攻撃</vt:lpwstr>
      </vt:variant>
      <vt:variant>
        <vt:i4>6750209</vt:i4>
      </vt:variant>
      <vt:variant>
        <vt:i4>4749</vt:i4>
      </vt:variant>
      <vt:variant>
        <vt:i4>0</vt:i4>
      </vt:variant>
      <vt:variant>
        <vt:i4>5</vt:i4>
      </vt:variant>
      <vt:variant>
        <vt:lpwstr>https://www.ipa.go.jp/jinzai/skill-standard/dss/about_dss-p.html</vt:lpwstr>
      </vt:variant>
      <vt:variant>
        <vt:lpwstr/>
      </vt:variant>
      <vt:variant>
        <vt:i4>6750237</vt:i4>
      </vt:variant>
      <vt:variant>
        <vt:i4>4746</vt:i4>
      </vt:variant>
      <vt:variant>
        <vt:i4>0</vt:i4>
      </vt:variant>
      <vt:variant>
        <vt:i4>5</vt:i4>
      </vt:variant>
      <vt:variant>
        <vt:lpwstr>https://www.ipa.go.jp/jinzai/skill-standard/dss/about_dss-l.html</vt:lpwstr>
      </vt:variant>
      <vt:variant>
        <vt:lpwstr/>
      </vt:variant>
      <vt:variant>
        <vt:i4>-335381103</vt:i4>
      </vt:variant>
      <vt:variant>
        <vt:i4>4743</vt:i4>
      </vt:variant>
      <vt:variant>
        <vt:i4>0</vt:i4>
      </vt:variant>
      <vt:variant>
        <vt:i4>5</vt:i4>
      </vt:variant>
      <vt:variant>
        <vt:lpwstr/>
      </vt:variant>
      <vt:variant>
        <vt:lpwstr>■情報資産</vt:lpwstr>
      </vt:variant>
      <vt:variant>
        <vt:i4>1700668920</vt:i4>
      </vt:variant>
      <vt:variant>
        <vt:i4>4740</vt:i4>
      </vt:variant>
      <vt:variant>
        <vt:i4>0</vt:i4>
      </vt:variant>
      <vt:variant>
        <vt:i4>5</vt:i4>
      </vt:variant>
      <vt:variant>
        <vt:lpwstr/>
      </vt:variant>
      <vt:variant>
        <vt:lpwstr>■サイバー攻撃</vt:lpwstr>
      </vt:variant>
      <vt:variant>
        <vt:i4>813882001</vt:i4>
      </vt:variant>
      <vt:variant>
        <vt:i4>4737</vt:i4>
      </vt:variant>
      <vt:variant>
        <vt:i4>0</vt:i4>
      </vt:variant>
      <vt:variant>
        <vt:i4>5</vt:i4>
      </vt:variant>
      <vt:variant>
        <vt:lpwstr/>
      </vt:variant>
      <vt:variant>
        <vt:lpwstr>■IoT（アイ・オー・ティー）</vt:lpwstr>
      </vt:variant>
      <vt:variant>
        <vt:i4>6366624</vt:i4>
      </vt:variant>
      <vt:variant>
        <vt:i4>4734</vt:i4>
      </vt:variant>
      <vt:variant>
        <vt:i4>0</vt:i4>
      </vt:variant>
      <vt:variant>
        <vt:i4>5</vt:i4>
      </vt:variant>
      <vt:variant>
        <vt:lpwstr/>
      </vt:variant>
      <vt:variant>
        <vt:lpwstr>■AI</vt:lpwstr>
      </vt:variant>
      <vt:variant>
        <vt:i4>3085633</vt:i4>
      </vt:variant>
      <vt:variant>
        <vt:i4>4731</vt:i4>
      </vt:variant>
      <vt:variant>
        <vt:i4>0</vt:i4>
      </vt:variant>
      <vt:variant>
        <vt:i4>5</vt:i4>
      </vt:variant>
      <vt:variant>
        <vt:lpwstr/>
      </vt:variant>
      <vt:variant>
        <vt:lpwstr>■データサイエンス</vt:lpwstr>
      </vt:variant>
      <vt:variant>
        <vt:i4>1399727603</vt:i4>
      </vt:variant>
      <vt:variant>
        <vt:i4>4728</vt:i4>
      </vt:variant>
      <vt:variant>
        <vt:i4>0</vt:i4>
      </vt:variant>
      <vt:variant>
        <vt:i4>5</vt:i4>
      </vt:variant>
      <vt:variant>
        <vt:lpwstr/>
      </vt:variant>
      <vt:variant>
        <vt:lpwstr>■デジタル化</vt:lpwstr>
      </vt:variant>
      <vt:variant>
        <vt:i4>-517899631</vt:i4>
      </vt:variant>
      <vt:variant>
        <vt:i4>4725</vt:i4>
      </vt:variant>
      <vt:variant>
        <vt:i4>0</vt:i4>
      </vt:variant>
      <vt:variant>
        <vt:i4>5</vt:i4>
      </vt:variant>
      <vt:variant>
        <vt:lpwstr/>
      </vt:variant>
      <vt:variant>
        <vt:lpwstr>■脆弱性</vt:lpwstr>
      </vt:variant>
      <vt:variant>
        <vt:i4>1840465</vt:i4>
      </vt:variant>
      <vt:variant>
        <vt:i4>4722</vt:i4>
      </vt:variant>
      <vt:variant>
        <vt:i4>0</vt:i4>
      </vt:variant>
      <vt:variant>
        <vt:i4>5</vt:i4>
      </vt:variant>
      <vt:variant>
        <vt:lpwstr/>
      </vt:variant>
      <vt:variant>
        <vt:lpwstr>■ソリューション</vt:lpwstr>
      </vt:variant>
      <vt:variant>
        <vt:i4>1399727603</vt:i4>
      </vt:variant>
      <vt:variant>
        <vt:i4>4719</vt:i4>
      </vt:variant>
      <vt:variant>
        <vt:i4>0</vt:i4>
      </vt:variant>
      <vt:variant>
        <vt:i4>5</vt:i4>
      </vt:variant>
      <vt:variant>
        <vt:lpwstr/>
      </vt:variant>
      <vt:variant>
        <vt:lpwstr>■デジタル化</vt:lpwstr>
      </vt:variant>
      <vt:variant>
        <vt:i4>7869808</vt:i4>
      </vt:variant>
      <vt:variant>
        <vt:i4>4716</vt:i4>
      </vt:variant>
      <vt:variant>
        <vt:i4>0</vt:i4>
      </vt:variant>
      <vt:variant>
        <vt:i4>5</vt:i4>
      </vt:variant>
      <vt:variant>
        <vt:lpwstr/>
      </vt:variant>
      <vt:variant>
        <vt:lpwstr>■セキュリティインシデント</vt:lpwstr>
      </vt:variant>
      <vt:variant>
        <vt:i4>-517899631</vt:i4>
      </vt:variant>
      <vt:variant>
        <vt:i4>4713</vt:i4>
      </vt:variant>
      <vt:variant>
        <vt:i4>0</vt:i4>
      </vt:variant>
      <vt:variant>
        <vt:i4>5</vt:i4>
      </vt:variant>
      <vt:variant>
        <vt:lpwstr/>
      </vt:variant>
      <vt:variant>
        <vt:lpwstr>■脆弱性</vt:lpwstr>
      </vt:variant>
      <vt:variant>
        <vt:i4>-517899631</vt:i4>
      </vt:variant>
      <vt:variant>
        <vt:i4>4710</vt:i4>
      </vt:variant>
      <vt:variant>
        <vt:i4>0</vt:i4>
      </vt:variant>
      <vt:variant>
        <vt:i4>5</vt:i4>
      </vt:variant>
      <vt:variant>
        <vt:lpwstr/>
      </vt:variant>
      <vt:variant>
        <vt:lpwstr>■脆弱性</vt:lpwstr>
      </vt:variant>
      <vt:variant>
        <vt:i4>1399727603</vt:i4>
      </vt:variant>
      <vt:variant>
        <vt:i4>4707</vt:i4>
      </vt:variant>
      <vt:variant>
        <vt:i4>0</vt:i4>
      </vt:variant>
      <vt:variant>
        <vt:i4>5</vt:i4>
      </vt:variant>
      <vt:variant>
        <vt:lpwstr/>
      </vt:variant>
      <vt:variant>
        <vt:lpwstr>■デジタル化</vt:lpwstr>
      </vt:variant>
      <vt:variant>
        <vt:i4>1910217</vt:i4>
      </vt:variant>
      <vt:variant>
        <vt:i4>4704</vt:i4>
      </vt:variant>
      <vt:variant>
        <vt:i4>0</vt:i4>
      </vt:variant>
      <vt:variant>
        <vt:i4>5</vt:i4>
      </vt:variant>
      <vt:variant>
        <vt:lpwstr/>
      </vt:variant>
      <vt:variant>
        <vt:lpwstr>■NISC</vt:lpwstr>
      </vt:variant>
      <vt:variant>
        <vt:i4>801553820</vt:i4>
      </vt:variant>
      <vt:variant>
        <vt:i4>4701</vt:i4>
      </vt:variant>
      <vt:variant>
        <vt:i4>0</vt:i4>
      </vt:variant>
      <vt:variant>
        <vt:i4>5</vt:i4>
      </vt:variant>
      <vt:variant>
        <vt:lpwstr/>
      </vt:variant>
      <vt:variant>
        <vt:lpwstr>■信頼性</vt:lpwstr>
      </vt:variant>
      <vt:variant>
        <vt:i4>-517899631</vt:i4>
      </vt:variant>
      <vt:variant>
        <vt:i4>4698</vt:i4>
      </vt:variant>
      <vt:variant>
        <vt:i4>0</vt:i4>
      </vt:variant>
      <vt:variant>
        <vt:i4>5</vt:i4>
      </vt:variant>
      <vt:variant>
        <vt:lpwstr/>
      </vt:variant>
      <vt:variant>
        <vt:lpwstr>■脆弱性</vt:lpwstr>
      </vt:variant>
      <vt:variant>
        <vt:i4>819602924</vt:i4>
      </vt:variant>
      <vt:variant>
        <vt:i4>4695</vt:i4>
      </vt:variant>
      <vt:variant>
        <vt:i4>0</vt:i4>
      </vt:variant>
      <vt:variant>
        <vt:i4>5</vt:i4>
      </vt:variant>
      <vt:variant>
        <vt:lpwstr/>
      </vt:variant>
      <vt:variant>
        <vt:lpwstr>■マルウェア</vt:lpwstr>
      </vt:variant>
      <vt:variant>
        <vt:i4>7869808</vt:i4>
      </vt:variant>
      <vt:variant>
        <vt:i4>4692</vt:i4>
      </vt:variant>
      <vt:variant>
        <vt:i4>0</vt:i4>
      </vt:variant>
      <vt:variant>
        <vt:i4>5</vt:i4>
      </vt:variant>
      <vt:variant>
        <vt:lpwstr/>
      </vt:variant>
      <vt:variant>
        <vt:lpwstr>■セキュリティインシデント</vt:lpwstr>
      </vt:variant>
      <vt:variant>
        <vt:i4>801553820</vt:i4>
      </vt:variant>
      <vt:variant>
        <vt:i4>4689</vt:i4>
      </vt:variant>
      <vt:variant>
        <vt:i4>0</vt:i4>
      </vt:variant>
      <vt:variant>
        <vt:i4>5</vt:i4>
      </vt:variant>
      <vt:variant>
        <vt:lpwstr/>
      </vt:variant>
      <vt:variant>
        <vt:lpwstr>■信頼性</vt:lpwstr>
      </vt:variant>
      <vt:variant>
        <vt:i4>813882001</vt:i4>
      </vt:variant>
      <vt:variant>
        <vt:i4>4686</vt:i4>
      </vt:variant>
      <vt:variant>
        <vt:i4>0</vt:i4>
      </vt:variant>
      <vt:variant>
        <vt:i4>5</vt:i4>
      </vt:variant>
      <vt:variant>
        <vt:lpwstr/>
      </vt:variant>
      <vt:variant>
        <vt:lpwstr>■IoT（アイ・オー・ティー）</vt:lpwstr>
      </vt:variant>
      <vt:variant>
        <vt:i4>7869808</vt:i4>
      </vt:variant>
      <vt:variant>
        <vt:i4>4683</vt:i4>
      </vt:variant>
      <vt:variant>
        <vt:i4>0</vt:i4>
      </vt:variant>
      <vt:variant>
        <vt:i4>5</vt:i4>
      </vt:variant>
      <vt:variant>
        <vt:lpwstr/>
      </vt:variant>
      <vt:variant>
        <vt:lpwstr>■セキュリティインシデント</vt:lpwstr>
      </vt:variant>
      <vt:variant>
        <vt:i4>-335381103</vt:i4>
      </vt:variant>
      <vt:variant>
        <vt:i4>4680</vt:i4>
      </vt:variant>
      <vt:variant>
        <vt:i4>0</vt:i4>
      </vt:variant>
      <vt:variant>
        <vt:i4>5</vt:i4>
      </vt:variant>
      <vt:variant>
        <vt:lpwstr/>
      </vt:variant>
      <vt:variant>
        <vt:lpwstr>■情報資産</vt:lpwstr>
      </vt:variant>
      <vt:variant>
        <vt:i4>821175726</vt:i4>
      </vt:variant>
      <vt:variant>
        <vt:i4>4677</vt:i4>
      </vt:variant>
      <vt:variant>
        <vt:i4>0</vt:i4>
      </vt:variant>
      <vt:variant>
        <vt:i4>5</vt:i4>
      </vt:variant>
      <vt:variant>
        <vt:lpwstr/>
      </vt:variant>
      <vt:variant>
        <vt:lpwstr>■セキュリティポリシー</vt:lpwstr>
      </vt:variant>
      <vt:variant>
        <vt:i4>1628848</vt:i4>
      </vt:variant>
      <vt:variant>
        <vt:i4>4674</vt:i4>
      </vt:variant>
      <vt:variant>
        <vt:i4>0</vt:i4>
      </vt:variant>
      <vt:variant>
        <vt:i4>5</vt:i4>
      </vt:variant>
      <vt:variant>
        <vt:lpwstr/>
      </vt:variant>
      <vt:variant>
        <vt:lpwstr>■SSL／TLS</vt:lpwstr>
      </vt:variant>
      <vt:variant>
        <vt:i4>3020089</vt:i4>
      </vt:variant>
      <vt:variant>
        <vt:i4>4671</vt:i4>
      </vt:variant>
      <vt:variant>
        <vt:i4>0</vt:i4>
      </vt:variant>
      <vt:variant>
        <vt:i4>5</vt:i4>
      </vt:variant>
      <vt:variant>
        <vt:lpwstr/>
      </vt:variant>
      <vt:variant>
        <vt:lpwstr>■フォレンジック</vt:lpwstr>
      </vt:variant>
      <vt:variant>
        <vt:i4>-805836260</vt:i4>
      </vt:variant>
      <vt:variant>
        <vt:i4>4668</vt:i4>
      </vt:variant>
      <vt:variant>
        <vt:i4>0</vt:i4>
      </vt:variant>
      <vt:variant>
        <vt:i4>5</vt:i4>
      </vt:variant>
      <vt:variant>
        <vt:lpwstr/>
      </vt:variant>
      <vt:variant>
        <vt:lpwstr>■WAF（ワフ）</vt:lpwstr>
      </vt:variant>
      <vt:variant>
        <vt:i4>2823434</vt:i4>
      </vt:variant>
      <vt:variant>
        <vt:i4>4665</vt:i4>
      </vt:variant>
      <vt:variant>
        <vt:i4>0</vt:i4>
      </vt:variant>
      <vt:variant>
        <vt:i4>5</vt:i4>
      </vt:variant>
      <vt:variant>
        <vt:lpwstr/>
      </vt:variant>
      <vt:variant>
        <vt:lpwstr>■ファイアウォール</vt:lpwstr>
      </vt:variant>
      <vt:variant>
        <vt:i4>813882001</vt:i4>
      </vt:variant>
      <vt:variant>
        <vt:i4>4662</vt:i4>
      </vt:variant>
      <vt:variant>
        <vt:i4>0</vt:i4>
      </vt:variant>
      <vt:variant>
        <vt:i4>5</vt:i4>
      </vt:variant>
      <vt:variant>
        <vt:lpwstr/>
      </vt:variant>
      <vt:variant>
        <vt:lpwstr>■IoT（アイ・オー・ティー）</vt:lpwstr>
      </vt:variant>
      <vt:variant>
        <vt:i4>1378821558</vt:i4>
      </vt:variant>
      <vt:variant>
        <vt:i4>4659</vt:i4>
      </vt:variant>
      <vt:variant>
        <vt:i4>0</vt:i4>
      </vt:variant>
      <vt:variant>
        <vt:i4>5</vt:i4>
      </vt:variant>
      <vt:variant>
        <vt:lpwstr/>
      </vt:variant>
      <vt:variant>
        <vt:lpwstr>■アクセス制御</vt:lpwstr>
      </vt:variant>
      <vt:variant>
        <vt:i4>-517899631</vt:i4>
      </vt:variant>
      <vt:variant>
        <vt:i4>4656</vt:i4>
      </vt:variant>
      <vt:variant>
        <vt:i4>0</vt:i4>
      </vt:variant>
      <vt:variant>
        <vt:i4>5</vt:i4>
      </vt:variant>
      <vt:variant>
        <vt:lpwstr/>
      </vt:variant>
      <vt:variant>
        <vt:lpwstr>■脆弱性</vt:lpwstr>
      </vt:variant>
      <vt:variant>
        <vt:i4>5772564</vt:i4>
      </vt:variant>
      <vt:variant>
        <vt:i4>4653</vt:i4>
      </vt:variant>
      <vt:variant>
        <vt:i4>0</vt:i4>
      </vt:variant>
      <vt:variant>
        <vt:i4>5</vt:i4>
      </vt:variant>
      <vt:variant>
        <vt:lpwstr/>
      </vt:variant>
      <vt:variant>
        <vt:lpwstr>■ランサムウェア</vt:lpwstr>
      </vt:variant>
      <vt:variant>
        <vt:i4>464252</vt:i4>
      </vt:variant>
      <vt:variant>
        <vt:i4>4650</vt:i4>
      </vt:variant>
      <vt:variant>
        <vt:i4>0</vt:i4>
      </vt:variant>
      <vt:variant>
        <vt:i4>5</vt:i4>
      </vt:variant>
      <vt:variant>
        <vt:lpwstr/>
      </vt:variant>
      <vt:variant>
        <vt:lpwstr>■ペネトレーションテスト</vt:lpwstr>
      </vt:variant>
      <vt:variant>
        <vt:i4>1058262</vt:i4>
      </vt:variant>
      <vt:variant>
        <vt:i4>4647</vt:i4>
      </vt:variant>
      <vt:variant>
        <vt:i4>0</vt:i4>
      </vt:variant>
      <vt:variant>
        <vt:i4>5</vt:i4>
      </vt:variant>
      <vt:variant>
        <vt:lpwstr/>
      </vt:variant>
      <vt:variant>
        <vt:lpwstr>■CVSS</vt:lpwstr>
      </vt:variant>
      <vt:variant>
        <vt:i4>1309965932</vt:i4>
      </vt:variant>
      <vt:variant>
        <vt:i4>4644</vt:i4>
      </vt:variant>
      <vt:variant>
        <vt:i4>0</vt:i4>
      </vt:variant>
      <vt:variant>
        <vt:i4>5</vt:i4>
      </vt:variant>
      <vt:variant>
        <vt:lpwstr/>
      </vt:variant>
      <vt:variant>
        <vt:lpwstr>■不正アクセス</vt:lpwstr>
      </vt:variant>
      <vt:variant>
        <vt:i4>817158825</vt:i4>
      </vt:variant>
      <vt:variant>
        <vt:i4>4641</vt:i4>
      </vt:variant>
      <vt:variant>
        <vt:i4>0</vt:i4>
      </vt:variant>
      <vt:variant>
        <vt:i4>5</vt:i4>
      </vt:variant>
      <vt:variant>
        <vt:lpwstr/>
      </vt:variant>
      <vt:variant>
        <vt:lpwstr>■CSIRT（シーサート）</vt:lpwstr>
      </vt:variant>
      <vt:variant>
        <vt:i4>271827</vt:i4>
      </vt:variant>
      <vt:variant>
        <vt:i4>4638</vt:i4>
      </vt:variant>
      <vt:variant>
        <vt:i4>0</vt:i4>
      </vt:variant>
      <vt:variant>
        <vt:i4>5</vt:i4>
      </vt:variant>
      <vt:variant>
        <vt:lpwstr/>
      </vt:variant>
      <vt:variant>
        <vt:lpwstr>■ISMS</vt:lpwstr>
      </vt:variant>
      <vt:variant>
        <vt:i4>821175726</vt:i4>
      </vt:variant>
      <vt:variant>
        <vt:i4>4635</vt:i4>
      </vt:variant>
      <vt:variant>
        <vt:i4>0</vt:i4>
      </vt:variant>
      <vt:variant>
        <vt:i4>5</vt:i4>
      </vt:variant>
      <vt:variant>
        <vt:lpwstr/>
      </vt:variant>
      <vt:variant>
        <vt:lpwstr>■セキュリティポリシー</vt:lpwstr>
      </vt:variant>
      <vt:variant>
        <vt:i4>-335381103</vt:i4>
      </vt:variant>
      <vt:variant>
        <vt:i4>4632</vt:i4>
      </vt:variant>
      <vt:variant>
        <vt:i4>0</vt:i4>
      </vt:variant>
      <vt:variant>
        <vt:i4>5</vt:i4>
      </vt:variant>
      <vt:variant>
        <vt:lpwstr/>
      </vt:variant>
      <vt:variant>
        <vt:lpwstr>■情報資産</vt:lpwstr>
      </vt:variant>
      <vt:variant>
        <vt:i4>-1375328596</vt:i4>
      </vt:variant>
      <vt:variant>
        <vt:i4>4629</vt:i4>
      </vt:variant>
      <vt:variant>
        <vt:i4>0</vt:i4>
      </vt:variant>
      <vt:variant>
        <vt:i4>5</vt:i4>
      </vt:variant>
      <vt:variant>
        <vt:lpwstr/>
      </vt:variant>
      <vt:variant>
        <vt:lpwstr>■多要素認証</vt:lpwstr>
      </vt:variant>
      <vt:variant>
        <vt:i4>6366624</vt:i4>
      </vt:variant>
      <vt:variant>
        <vt:i4>4626</vt:i4>
      </vt:variant>
      <vt:variant>
        <vt:i4>0</vt:i4>
      </vt:variant>
      <vt:variant>
        <vt:i4>5</vt:i4>
      </vt:variant>
      <vt:variant>
        <vt:lpwstr/>
      </vt:variant>
      <vt:variant>
        <vt:lpwstr>■AI</vt:lpwstr>
      </vt:variant>
      <vt:variant>
        <vt:i4>1494300191</vt:i4>
      </vt:variant>
      <vt:variant>
        <vt:i4>4623</vt:i4>
      </vt:variant>
      <vt:variant>
        <vt:i4>0</vt:i4>
      </vt:variant>
      <vt:variant>
        <vt:i4>5</vt:i4>
      </vt:variant>
      <vt:variant>
        <vt:lpwstr/>
      </vt:variant>
      <vt:variant>
        <vt:lpwstr>■標的型攻撃</vt:lpwstr>
      </vt:variant>
      <vt:variant>
        <vt:i4>1700668920</vt:i4>
      </vt:variant>
      <vt:variant>
        <vt:i4>4620</vt:i4>
      </vt:variant>
      <vt:variant>
        <vt:i4>0</vt:i4>
      </vt:variant>
      <vt:variant>
        <vt:i4>5</vt:i4>
      </vt:variant>
      <vt:variant>
        <vt:lpwstr/>
      </vt:variant>
      <vt:variant>
        <vt:lpwstr>■サイバー攻撃</vt:lpwstr>
      </vt:variant>
      <vt:variant>
        <vt:i4>819602924</vt:i4>
      </vt:variant>
      <vt:variant>
        <vt:i4>4617</vt:i4>
      </vt:variant>
      <vt:variant>
        <vt:i4>0</vt:i4>
      </vt:variant>
      <vt:variant>
        <vt:i4>5</vt:i4>
      </vt:variant>
      <vt:variant>
        <vt:lpwstr/>
      </vt:variant>
      <vt:variant>
        <vt:lpwstr>■マルウェア</vt:lpwstr>
      </vt:variant>
      <vt:variant>
        <vt:i4>868765832</vt:i4>
      </vt:variant>
      <vt:variant>
        <vt:i4>4614</vt:i4>
      </vt:variant>
      <vt:variant>
        <vt:i4>0</vt:i4>
      </vt:variant>
      <vt:variant>
        <vt:i4>5</vt:i4>
      </vt:variant>
      <vt:variant>
        <vt:lpwstr/>
      </vt:variant>
      <vt:variant>
        <vt:lpwstr>■可用性</vt:lpwstr>
      </vt:variant>
      <vt:variant>
        <vt:i4>1001092296</vt:i4>
      </vt:variant>
      <vt:variant>
        <vt:i4>4611</vt:i4>
      </vt:variant>
      <vt:variant>
        <vt:i4>0</vt:i4>
      </vt:variant>
      <vt:variant>
        <vt:i4>5</vt:i4>
      </vt:variant>
      <vt:variant>
        <vt:lpwstr/>
      </vt:variant>
      <vt:variant>
        <vt:lpwstr>■完全性</vt:lpwstr>
      </vt:variant>
      <vt:variant>
        <vt:i4>175668838</vt:i4>
      </vt:variant>
      <vt:variant>
        <vt:i4>4608</vt:i4>
      </vt:variant>
      <vt:variant>
        <vt:i4>0</vt:i4>
      </vt:variant>
      <vt:variant>
        <vt:i4>5</vt:i4>
      </vt:variant>
      <vt:variant>
        <vt:lpwstr/>
      </vt:variant>
      <vt:variant>
        <vt:lpwstr>■機密性</vt:lpwstr>
      </vt:variant>
      <vt:variant>
        <vt:i4>815146405</vt:i4>
      </vt:variant>
      <vt:variant>
        <vt:i4>4605</vt:i4>
      </vt:variant>
      <vt:variant>
        <vt:i4>0</vt:i4>
      </vt:variant>
      <vt:variant>
        <vt:i4>5</vt:i4>
      </vt:variant>
      <vt:variant>
        <vt:lpwstr/>
      </vt:variant>
      <vt:variant>
        <vt:lpwstr>■ITリテラシー</vt:lpwstr>
      </vt:variant>
      <vt:variant>
        <vt:i4>6366624</vt:i4>
      </vt:variant>
      <vt:variant>
        <vt:i4>4602</vt:i4>
      </vt:variant>
      <vt:variant>
        <vt:i4>0</vt:i4>
      </vt:variant>
      <vt:variant>
        <vt:i4>5</vt:i4>
      </vt:variant>
      <vt:variant>
        <vt:lpwstr/>
      </vt:variant>
      <vt:variant>
        <vt:lpwstr>■AI</vt:lpwstr>
      </vt:variant>
      <vt:variant>
        <vt:i4>140752</vt:i4>
      </vt:variant>
      <vt:variant>
        <vt:i4>4599</vt:i4>
      </vt:variant>
      <vt:variant>
        <vt:i4>0</vt:i4>
      </vt:variant>
      <vt:variant>
        <vt:i4>5</vt:i4>
      </vt:variant>
      <vt:variant>
        <vt:lpwstr/>
      </vt:variant>
      <vt:variant>
        <vt:lpwstr>■KPI</vt:lpwstr>
      </vt:variant>
      <vt:variant>
        <vt:i4>820981895</vt:i4>
      </vt:variant>
      <vt:variant>
        <vt:i4>4596</vt:i4>
      </vt:variant>
      <vt:variant>
        <vt:i4>0</vt:i4>
      </vt:variant>
      <vt:variant>
        <vt:i4>5</vt:i4>
      </vt:variant>
      <vt:variant>
        <vt:lpwstr/>
      </vt:variant>
      <vt:variant>
        <vt:lpwstr>コーディング</vt:lpwstr>
      </vt:variant>
      <vt:variant>
        <vt:i4>897676887</vt:i4>
      </vt:variant>
      <vt:variant>
        <vt:i4>4593</vt:i4>
      </vt:variant>
      <vt:variant>
        <vt:i4>0</vt:i4>
      </vt:variant>
      <vt:variant>
        <vt:i4>5</vt:i4>
      </vt:variant>
      <vt:variant>
        <vt:lpwstr/>
      </vt:variant>
      <vt:variant>
        <vt:lpwstr>■暗号化</vt:lpwstr>
      </vt:variant>
      <vt:variant>
        <vt:i4>6366624</vt:i4>
      </vt:variant>
      <vt:variant>
        <vt:i4>4590</vt:i4>
      </vt:variant>
      <vt:variant>
        <vt:i4>0</vt:i4>
      </vt:variant>
      <vt:variant>
        <vt:i4>5</vt:i4>
      </vt:variant>
      <vt:variant>
        <vt:lpwstr/>
      </vt:variant>
      <vt:variant>
        <vt:lpwstr>■AI</vt:lpwstr>
      </vt:variant>
      <vt:variant>
        <vt:i4>3085633</vt:i4>
      </vt:variant>
      <vt:variant>
        <vt:i4>4587</vt:i4>
      </vt:variant>
      <vt:variant>
        <vt:i4>0</vt:i4>
      </vt:variant>
      <vt:variant>
        <vt:i4>5</vt:i4>
      </vt:variant>
      <vt:variant>
        <vt:lpwstr/>
      </vt:variant>
      <vt:variant>
        <vt:lpwstr>■データサイエンス</vt:lpwstr>
      </vt:variant>
      <vt:variant>
        <vt:i4>1309965932</vt:i4>
      </vt:variant>
      <vt:variant>
        <vt:i4>4584</vt:i4>
      </vt:variant>
      <vt:variant>
        <vt:i4>0</vt:i4>
      </vt:variant>
      <vt:variant>
        <vt:i4>5</vt:i4>
      </vt:variant>
      <vt:variant>
        <vt:lpwstr/>
      </vt:variant>
      <vt:variant>
        <vt:lpwstr>■不正アクセス</vt:lpwstr>
      </vt:variant>
      <vt:variant>
        <vt:i4>271827</vt:i4>
      </vt:variant>
      <vt:variant>
        <vt:i4>4581</vt:i4>
      </vt:variant>
      <vt:variant>
        <vt:i4>0</vt:i4>
      </vt:variant>
      <vt:variant>
        <vt:i4>5</vt:i4>
      </vt:variant>
      <vt:variant>
        <vt:lpwstr/>
      </vt:variant>
      <vt:variant>
        <vt:lpwstr>■ISMS</vt:lpwstr>
      </vt:variant>
      <vt:variant>
        <vt:i4>7869808</vt:i4>
      </vt:variant>
      <vt:variant>
        <vt:i4>4578</vt:i4>
      </vt:variant>
      <vt:variant>
        <vt:i4>0</vt:i4>
      </vt:variant>
      <vt:variant>
        <vt:i4>5</vt:i4>
      </vt:variant>
      <vt:variant>
        <vt:lpwstr/>
      </vt:variant>
      <vt:variant>
        <vt:lpwstr>■セキュリティインシデント</vt:lpwstr>
      </vt:variant>
      <vt:variant>
        <vt:i4>-517899631</vt:i4>
      </vt:variant>
      <vt:variant>
        <vt:i4>4575</vt:i4>
      </vt:variant>
      <vt:variant>
        <vt:i4>0</vt:i4>
      </vt:variant>
      <vt:variant>
        <vt:i4>5</vt:i4>
      </vt:variant>
      <vt:variant>
        <vt:lpwstr/>
      </vt:variant>
      <vt:variant>
        <vt:lpwstr>■脆弱性</vt:lpwstr>
      </vt:variant>
      <vt:variant>
        <vt:i4>-335381103</vt:i4>
      </vt:variant>
      <vt:variant>
        <vt:i4>4572</vt:i4>
      </vt:variant>
      <vt:variant>
        <vt:i4>0</vt:i4>
      </vt:variant>
      <vt:variant>
        <vt:i4>5</vt:i4>
      </vt:variant>
      <vt:variant>
        <vt:lpwstr/>
      </vt:variant>
      <vt:variant>
        <vt:lpwstr>■情報資産</vt:lpwstr>
      </vt:variant>
      <vt:variant>
        <vt:i4>1840465</vt:i4>
      </vt:variant>
      <vt:variant>
        <vt:i4>4569</vt:i4>
      </vt:variant>
      <vt:variant>
        <vt:i4>0</vt:i4>
      </vt:variant>
      <vt:variant>
        <vt:i4>5</vt:i4>
      </vt:variant>
      <vt:variant>
        <vt:lpwstr/>
      </vt:variant>
      <vt:variant>
        <vt:lpwstr>■ソリューション</vt:lpwstr>
      </vt:variant>
      <vt:variant>
        <vt:i4>813882001</vt:i4>
      </vt:variant>
      <vt:variant>
        <vt:i4>4566</vt:i4>
      </vt:variant>
      <vt:variant>
        <vt:i4>0</vt:i4>
      </vt:variant>
      <vt:variant>
        <vt:i4>5</vt:i4>
      </vt:variant>
      <vt:variant>
        <vt:lpwstr/>
      </vt:variant>
      <vt:variant>
        <vt:lpwstr>■IoT（アイ・オー・ティー）</vt:lpwstr>
      </vt:variant>
      <vt:variant>
        <vt:i4>6366624</vt:i4>
      </vt:variant>
      <vt:variant>
        <vt:i4>4563</vt:i4>
      </vt:variant>
      <vt:variant>
        <vt:i4>0</vt:i4>
      </vt:variant>
      <vt:variant>
        <vt:i4>5</vt:i4>
      </vt:variant>
      <vt:variant>
        <vt:lpwstr/>
      </vt:variant>
      <vt:variant>
        <vt:lpwstr>■AI</vt:lpwstr>
      </vt:variant>
      <vt:variant>
        <vt:i4>3085633</vt:i4>
      </vt:variant>
      <vt:variant>
        <vt:i4>4560</vt:i4>
      </vt:variant>
      <vt:variant>
        <vt:i4>0</vt:i4>
      </vt:variant>
      <vt:variant>
        <vt:i4>5</vt:i4>
      </vt:variant>
      <vt:variant>
        <vt:lpwstr/>
      </vt:variant>
      <vt:variant>
        <vt:lpwstr>■データサイエンス</vt:lpwstr>
      </vt:variant>
      <vt:variant>
        <vt:i4>868765832</vt:i4>
      </vt:variant>
      <vt:variant>
        <vt:i4>4557</vt:i4>
      </vt:variant>
      <vt:variant>
        <vt:i4>0</vt:i4>
      </vt:variant>
      <vt:variant>
        <vt:i4>5</vt:i4>
      </vt:variant>
      <vt:variant>
        <vt:lpwstr/>
      </vt:variant>
      <vt:variant>
        <vt:lpwstr>■可用性</vt:lpwstr>
      </vt:variant>
      <vt:variant>
        <vt:i4>1700668920</vt:i4>
      </vt:variant>
      <vt:variant>
        <vt:i4>4554</vt:i4>
      </vt:variant>
      <vt:variant>
        <vt:i4>0</vt:i4>
      </vt:variant>
      <vt:variant>
        <vt:i4>5</vt:i4>
      </vt:variant>
      <vt:variant>
        <vt:lpwstr/>
      </vt:variant>
      <vt:variant>
        <vt:lpwstr>■サイバー攻撃</vt:lpwstr>
      </vt:variant>
      <vt:variant>
        <vt:i4>819602924</vt:i4>
      </vt:variant>
      <vt:variant>
        <vt:i4>4551</vt:i4>
      </vt:variant>
      <vt:variant>
        <vt:i4>0</vt:i4>
      </vt:variant>
      <vt:variant>
        <vt:i4>5</vt:i4>
      </vt:variant>
      <vt:variant>
        <vt:lpwstr/>
      </vt:variant>
      <vt:variant>
        <vt:lpwstr>■マルウェア</vt:lpwstr>
      </vt:variant>
      <vt:variant>
        <vt:i4>817158825</vt:i4>
      </vt:variant>
      <vt:variant>
        <vt:i4>4548</vt:i4>
      </vt:variant>
      <vt:variant>
        <vt:i4>0</vt:i4>
      </vt:variant>
      <vt:variant>
        <vt:i4>5</vt:i4>
      </vt:variant>
      <vt:variant>
        <vt:lpwstr/>
      </vt:variant>
      <vt:variant>
        <vt:lpwstr>■CSIRT（シーサート）</vt:lpwstr>
      </vt:variant>
      <vt:variant>
        <vt:i4>1910217</vt:i4>
      </vt:variant>
      <vt:variant>
        <vt:i4>4545</vt:i4>
      </vt:variant>
      <vt:variant>
        <vt:i4>0</vt:i4>
      </vt:variant>
      <vt:variant>
        <vt:i4>5</vt:i4>
      </vt:variant>
      <vt:variant>
        <vt:lpwstr/>
      </vt:variant>
      <vt:variant>
        <vt:lpwstr>■NISC</vt:lpwstr>
      </vt:variant>
      <vt:variant>
        <vt:i4>813882001</vt:i4>
      </vt:variant>
      <vt:variant>
        <vt:i4>4542</vt:i4>
      </vt:variant>
      <vt:variant>
        <vt:i4>0</vt:i4>
      </vt:variant>
      <vt:variant>
        <vt:i4>5</vt:i4>
      </vt:variant>
      <vt:variant>
        <vt:lpwstr/>
      </vt:variant>
      <vt:variant>
        <vt:lpwstr>■IoT（アイ・オー・ティー）</vt:lpwstr>
      </vt:variant>
      <vt:variant>
        <vt:i4>-16636441</vt:i4>
      </vt:variant>
      <vt:variant>
        <vt:i4>4539</vt:i4>
      </vt:variant>
      <vt:variant>
        <vt:i4>0</vt:i4>
      </vt:variant>
      <vt:variant>
        <vt:i4>5</vt:i4>
      </vt:variant>
      <vt:variant>
        <vt:lpwstr/>
      </vt:variant>
      <vt:variant>
        <vt:lpwstr>■Society5．0</vt:lpwstr>
      </vt:variant>
      <vt:variant>
        <vt:i4>818750884</vt:i4>
      </vt:variant>
      <vt:variant>
        <vt:i4>4536</vt:i4>
      </vt:variant>
      <vt:variant>
        <vt:i4>0</vt:i4>
      </vt:variant>
      <vt:variant>
        <vt:i4>5</vt:i4>
      </vt:variant>
      <vt:variant>
        <vt:lpwstr/>
      </vt:variant>
      <vt:variant>
        <vt:lpwstr>■ゼロトラスト</vt:lpwstr>
      </vt:variant>
      <vt:variant>
        <vt:i4>2626885</vt:i4>
      </vt:variant>
      <vt:variant>
        <vt:i4>4533</vt:i4>
      </vt:variant>
      <vt:variant>
        <vt:i4>0</vt:i4>
      </vt:variant>
      <vt:variant>
        <vt:i4>5</vt:i4>
      </vt:variant>
      <vt:variant>
        <vt:lpwstr/>
      </vt:variant>
      <vt:variant>
        <vt:lpwstr>■ブロックチェーン</vt:lpwstr>
      </vt:variant>
      <vt:variant>
        <vt:i4>1628848</vt:i4>
      </vt:variant>
      <vt:variant>
        <vt:i4>4530</vt:i4>
      </vt:variant>
      <vt:variant>
        <vt:i4>0</vt:i4>
      </vt:variant>
      <vt:variant>
        <vt:i4>5</vt:i4>
      </vt:variant>
      <vt:variant>
        <vt:lpwstr/>
      </vt:variant>
      <vt:variant>
        <vt:lpwstr>■SSL／TLS</vt:lpwstr>
      </vt:variant>
      <vt:variant>
        <vt:i4>897676887</vt:i4>
      </vt:variant>
      <vt:variant>
        <vt:i4>4527</vt:i4>
      </vt:variant>
      <vt:variant>
        <vt:i4>0</vt:i4>
      </vt:variant>
      <vt:variant>
        <vt:i4>5</vt:i4>
      </vt:variant>
      <vt:variant>
        <vt:lpwstr/>
      </vt:variant>
      <vt:variant>
        <vt:lpwstr>■暗号化</vt:lpwstr>
      </vt:variant>
      <vt:variant>
        <vt:i4>1840465</vt:i4>
      </vt:variant>
      <vt:variant>
        <vt:i4>4524</vt:i4>
      </vt:variant>
      <vt:variant>
        <vt:i4>0</vt:i4>
      </vt:variant>
      <vt:variant>
        <vt:i4>5</vt:i4>
      </vt:variant>
      <vt:variant>
        <vt:lpwstr/>
      </vt:variant>
      <vt:variant>
        <vt:lpwstr>■ソリューション</vt:lpwstr>
      </vt:variant>
      <vt:variant>
        <vt:i4>1700668920</vt:i4>
      </vt:variant>
      <vt:variant>
        <vt:i4>4521</vt:i4>
      </vt:variant>
      <vt:variant>
        <vt:i4>0</vt:i4>
      </vt:variant>
      <vt:variant>
        <vt:i4>5</vt:i4>
      </vt:variant>
      <vt:variant>
        <vt:lpwstr/>
      </vt:variant>
      <vt:variant>
        <vt:lpwstr>■サイバー攻撃</vt:lpwstr>
      </vt:variant>
      <vt:variant>
        <vt:i4>819865066</vt:i4>
      </vt:variant>
      <vt:variant>
        <vt:i4>4518</vt:i4>
      </vt:variant>
      <vt:variant>
        <vt:i4>0</vt:i4>
      </vt:variant>
      <vt:variant>
        <vt:i4>5</vt:i4>
      </vt:variant>
      <vt:variant>
        <vt:lpwstr/>
      </vt:variant>
      <vt:variant>
        <vt:lpwstr>■トラフィック</vt:lpwstr>
      </vt:variant>
      <vt:variant>
        <vt:i4>1516996</vt:i4>
      </vt:variant>
      <vt:variant>
        <vt:i4>4515</vt:i4>
      </vt:variant>
      <vt:variant>
        <vt:i4>0</vt:i4>
      </vt:variant>
      <vt:variant>
        <vt:i4>5</vt:i4>
      </vt:variant>
      <vt:variant>
        <vt:lpwstr/>
      </vt:variant>
      <vt:variant>
        <vt:lpwstr>■EDR</vt:lpwstr>
      </vt:variant>
      <vt:variant>
        <vt:i4>2823434</vt:i4>
      </vt:variant>
      <vt:variant>
        <vt:i4>4512</vt:i4>
      </vt:variant>
      <vt:variant>
        <vt:i4>0</vt:i4>
      </vt:variant>
      <vt:variant>
        <vt:i4>5</vt:i4>
      </vt:variant>
      <vt:variant>
        <vt:lpwstr/>
      </vt:variant>
      <vt:variant>
        <vt:lpwstr>■ファイアウォール</vt:lpwstr>
      </vt:variant>
      <vt:variant>
        <vt:i4>1713604</vt:i4>
      </vt:variant>
      <vt:variant>
        <vt:i4>4509</vt:i4>
      </vt:variant>
      <vt:variant>
        <vt:i4>0</vt:i4>
      </vt:variant>
      <vt:variant>
        <vt:i4>5</vt:i4>
      </vt:variant>
      <vt:variant>
        <vt:lpwstr/>
      </vt:variant>
      <vt:variant>
        <vt:lpwstr>■IDS</vt:lpwstr>
      </vt:variant>
      <vt:variant>
        <vt:i4>821175726</vt:i4>
      </vt:variant>
      <vt:variant>
        <vt:i4>4506</vt:i4>
      </vt:variant>
      <vt:variant>
        <vt:i4>0</vt:i4>
      </vt:variant>
      <vt:variant>
        <vt:i4>5</vt:i4>
      </vt:variant>
      <vt:variant>
        <vt:lpwstr/>
      </vt:variant>
      <vt:variant>
        <vt:lpwstr>■セキュリティポリシー</vt:lpwstr>
      </vt:variant>
      <vt:variant>
        <vt:i4>1437210102</vt:i4>
      </vt:variant>
      <vt:variant>
        <vt:i4>4503</vt:i4>
      </vt:variant>
      <vt:variant>
        <vt:i4>0</vt:i4>
      </vt:variant>
      <vt:variant>
        <vt:i4>5</vt:i4>
      </vt:variant>
      <vt:variant>
        <vt:lpwstr/>
      </vt:variant>
      <vt:variant>
        <vt:lpwstr>■改ざん</vt:lpwstr>
      </vt:variant>
      <vt:variant>
        <vt:i4>7869808</vt:i4>
      </vt:variant>
      <vt:variant>
        <vt:i4>4500</vt:i4>
      </vt:variant>
      <vt:variant>
        <vt:i4>0</vt:i4>
      </vt:variant>
      <vt:variant>
        <vt:i4>5</vt:i4>
      </vt:variant>
      <vt:variant>
        <vt:lpwstr/>
      </vt:variant>
      <vt:variant>
        <vt:lpwstr>■セキュリティインシデント</vt:lpwstr>
      </vt:variant>
      <vt:variant>
        <vt:i4>1309965932</vt:i4>
      </vt:variant>
      <vt:variant>
        <vt:i4>4497</vt:i4>
      </vt:variant>
      <vt:variant>
        <vt:i4>0</vt:i4>
      </vt:variant>
      <vt:variant>
        <vt:i4>5</vt:i4>
      </vt:variant>
      <vt:variant>
        <vt:lpwstr/>
      </vt:variant>
      <vt:variant>
        <vt:lpwstr>■不正アクセス</vt:lpwstr>
      </vt:variant>
      <vt:variant>
        <vt:i4>819602924</vt:i4>
      </vt:variant>
      <vt:variant>
        <vt:i4>4494</vt:i4>
      </vt:variant>
      <vt:variant>
        <vt:i4>0</vt:i4>
      </vt:variant>
      <vt:variant>
        <vt:i4>5</vt:i4>
      </vt:variant>
      <vt:variant>
        <vt:lpwstr/>
      </vt:variant>
      <vt:variant>
        <vt:lpwstr>■マルウェア</vt:lpwstr>
      </vt:variant>
      <vt:variant>
        <vt:i4>868765832</vt:i4>
      </vt:variant>
      <vt:variant>
        <vt:i4>4491</vt:i4>
      </vt:variant>
      <vt:variant>
        <vt:i4>0</vt:i4>
      </vt:variant>
      <vt:variant>
        <vt:i4>5</vt:i4>
      </vt:variant>
      <vt:variant>
        <vt:lpwstr/>
      </vt:variant>
      <vt:variant>
        <vt:lpwstr>■可用性</vt:lpwstr>
      </vt:variant>
      <vt:variant>
        <vt:i4>1001092296</vt:i4>
      </vt:variant>
      <vt:variant>
        <vt:i4>4488</vt:i4>
      </vt:variant>
      <vt:variant>
        <vt:i4>0</vt:i4>
      </vt:variant>
      <vt:variant>
        <vt:i4>5</vt:i4>
      </vt:variant>
      <vt:variant>
        <vt:lpwstr/>
      </vt:variant>
      <vt:variant>
        <vt:lpwstr>■完全性</vt:lpwstr>
      </vt:variant>
      <vt:variant>
        <vt:i4>175668838</vt:i4>
      </vt:variant>
      <vt:variant>
        <vt:i4>4485</vt:i4>
      </vt:variant>
      <vt:variant>
        <vt:i4>0</vt:i4>
      </vt:variant>
      <vt:variant>
        <vt:i4>5</vt:i4>
      </vt:variant>
      <vt:variant>
        <vt:lpwstr/>
      </vt:variant>
      <vt:variant>
        <vt:lpwstr>■機密性</vt:lpwstr>
      </vt:variant>
      <vt:variant>
        <vt:i4>6366624</vt:i4>
      </vt:variant>
      <vt:variant>
        <vt:i4>4482</vt:i4>
      </vt:variant>
      <vt:variant>
        <vt:i4>0</vt:i4>
      </vt:variant>
      <vt:variant>
        <vt:i4>5</vt:i4>
      </vt:variant>
      <vt:variant>
        <vt:lpwstr/>
      </vt:variant>
      <vt:variant>
        <vt:lpwstr>■AI</vt:lpwstr>
      </vt:variant>
      <vt:variant>
        <vt:i4>3085633</vt:i4>
      </vt:variant>
      <vt:variant>
        <vt:i4>4479</vt:i4>
      </vt:variant>
      <vt:variant>
        <vt:i4>0</vt:i4>
      </vt:variant>
      <vt:variant>
        <vt:i4>5</vt:i4>
      </vt:variant>
      <vt:variant>
        <vt:lpwstr/>
      </vt:variant>
      <vt:variant>
        <vt:lpwstr>■データサイエンス</vt:lpwstr>
      </vt:variant>
      <vt:variant>
        <vt:i4>813882001</vt:i4>
      </vt:variant>
      <vt:variant>
        <vt:i4>4476</vt:i4>
      </vt:variant>
      <vt:variant>
        <vt:i4>0</vt:i4>
      </vt:variant>
      <vt:variant>
        <vt:i4>5</vt:i4>
      </vt:variant>
      <vt:variant>
        <vt:lpwstr/>
      </vt:variant>
      <vt:variant>
        <vt:lpwstr>■IoT（アイ・オー・ティー）</vt:lpwstr>
      </vt:variant>
      <vt:variant>
        <vt:i4>3085633</vt:i4>
      </vt:variant>
      <vt:variant>
        <vt:i4>4473</vt:i4>
      </vt:variant>
      <vt:variant>
        <vt:i4>0</vt:i4>
      </vt:variant>
      <vt:variant>
        <vt:i4>5</vt:i4>
      </vt:variant>
      <vt:variant>
        <vt:lpwstr/>
      </vt:variant>
      <vt:variant>
        <vt:lpwstr>■データサイエンス</vt:lpwstr>
      </vt:variant>
      <vt:variant>
        <vt:i4>3020089</vt:i4>
      </vt:variant>
      <vt:variant>
        <vt:i4>4470</vt:i4>
      </vt:variant>
      <vt:variant>
        <vt:i4>0</vt:i4>
      </vt:variant>
      <vt:variant>
        <vt:i4>5</vt:i4>
      </vt:variant>
      <vt:variant>
        <vt:lpwstr/>
      </vt:variant>
      <vt:variant>
        <vt:lpwstr>■フォレンジック</vt:lpwstr>
      </vt:variant>
      <vt:variant>
        <vt:i4>1840465</vt:i4>
      </vt:variant>
      <vt:variant>
        <vt:i4>4467</vt:i4>
      </vt:variant>
      <vt:variant>
        <vt:i4>0</vt:i4>
      </vt:variant>
      <vt:variant>
        <vt:i4>5</vt:i4>
      </vt:variant>
      <vt:variant>
        <vt:lpwstr/>
      </vt:variant>
      <vt:variant>
        <vt:lpwstr>■ソリューション</vt:lpwstr>
      </vt:variant>
      <vt:variant>
        <vt:i4>1189324</vt:i4>
      </vt:variant>
      <vt:variant>
        <vt:i4>4464</vt:i4>
      </vt:variant>
      <vt:variant>
        <vt:i4>0</vt:i4>
      </vt:variant>
      <vt:variant>
        <vt:i4>5</vt:i4>
      </vt:variant>
      <vt:variant>
        <vt:lpwstr/>
      </vt:variant>
      <vt:variant>
        <vt:lpwstr>■SLA</vt:lpwstr>
      </vt:variant>
      <vt:variant>
        <vt:i4>801553820</vt:i4>
      </vt:variant>
      <vt:variant>
        <vt:i4>4461</vt:i4>
      </vt:variant>
      <vt:variant>
        <vt:i4>0</vt:i4>
      </vt:variant>
      <vt:variant>
        <vt:i4>5</vt:i4>
      </vt:variant>
      <vt:variant>
        <vt:lpwstr/>
      </vt:variant>
      <vt:variant>
        <vt:lpwstr>■信頼性</vt:lpwstr>
      </vt:variant>
      <vt:variant>
        <vt:i4>868765832</vt:i4>
      </vt:variant>
      <vt:variant>
        <vt:i4>4458</vt:i4>
      </vt:variant>
      <vt:variant>
        <vt:i4>0</vt:i4>
      </vt:variant>
      <vt:variant>
        <vt:i4>5</vt:i4>
      </vt:variant>
      <vt:variant>
        <vt:lpwstr/>
      </vt:variant>
      <vt:variant>
        <vt:lpwstr>■可用性</vt:lpwstr>
      </vt:variant>
      <vt:variant>
        <vt:i4>1840465</vt:i4>
      </vt:variant>
      <vt:variant>
        <vt:i4>4455</vt:i4>
      </vt:variant>
      <vt:variant>
        <vt:i4>0</vt:i4>
      </vt:variant>
      <vt:variant>
        <vt:i4>5</vt:i4>
      </vt:variant>
      <vt:variant>
        <vt:lpwstr/>
      </vt:variant>
      <vt:variant>
        <vt:lpwstr>■ソリューション</vt:lpwstr>
      </vt:variant>
      <vt:variant>
        <vt:i4>6886736</vt:i4>
      </vt:variant>
      <vt:variant>
        <vt:i4>4452</vt:i4>
      </vt:variant>
      <vt:variant>
        <vt:i4>0</vt:i4>
      </vt:variant>
      <vt:variant>
        <vt:i4>5</vt:i4>
      </vt:variant>
      <vt:variant>
        <vt:lpwstr/>
      </vt:variant>
      <vt:variant>
        <vt:lpwstr>■フレームワーク</vt:lpwstr>
      </vt:variant>
      <vt:variant>
        <vt:i4>3020089</vt:i4>
      </vt:variant>
      <vt:variant>
        <vt:i4>4449</vt:i4>
      </vt:variant>
      <vt:variant>
        <vt:i4>0</vt:i4>
      </vt:variant>
      <vt:variant>
        <vt:i4>5</vt:i4>
      </vt:variant>
      <vt:variant>
        <vt:lpwstr/>
      </vt:variant>
      <vt:variant>
        <vt:lpwstr>■フォレンジック</vt:lpwstr>
      </vt:variant>
      <vt:variant>
        <vt:i4>-517899631</vt:i4>
      </vt:variant>
      <vt:variant>
        <vt:i4>4446</vt:i4>
      </vt:variant>
      <vt:variant>
        <vt:i4>0</vt:i4>
      </vt:variant>
      <vt:variant>
        <vt:i4>5</vt:i4>
      </vt:variant>
      <vt:variant>
        <vt:lpwstr/>
      </vt:variant>
      <vt:variant>
        <vt:lpwstr>■脆弱性</vt:lpwstr>
      </vt:variant>
      <vt:variant>
        <vt:i4>7869808</vt:i4>
      </vt:variant>
      <vt:variant>
        <vt:i4>4443</vt:i4>
      </vt:variant>
      <vt:variant>
        <vt:i4>0</vt:i4>
      </vt:variant>
      <vt:variant>
        <vt:i4>5</vt:i4>
      </vt:variant>
      <vt:variant>
        <vt:lpwstr/>
      </vt:variant>
      <vt:variant>
        <vt:lpwstr>■セキュリティインシデント</vt:lpwstr>
      </vt:variant>
      <vt:variant>
        <vt:i4>1700668920</vt:i4>
      </vt:variant>
      <vt:variant>
        <vt:i4>4440</vt:i4>
      </vt:variant>
      <vt:variant>
        <vt:i4>0</vt:i4>
      </vt:variant>
      <vt:variant>
        <vt:i4>5</vt:i4>
      </vt:variant>
      <vt:variant>
        <vt:lpwstr/>
      </vt:variant>
      <vt:variant>
        <vt:lpwstr>■サイバー攻撃</vt:lpwstr>
      </vt:variant>
      <vt:variant>
        <vt:i4>819406321</vt:i4>
      </vt:variant>
      <vt:variant>
        <vt:i4>4437</vt:i4>
      </vt:variant>
      <vt:variant>
        <vt:i4>0</vt:i4>
      </vt:variant>
      <vt:variant>
        <vt:i4>5</vt:i4>
      </vt:variant>
      <vt:variant>
        <vt:lpwstr/>
      </vt:variant>
      <vt:variant>
        <vt:lpwstr>■リスクアセスメント</vt:lpwstr>
      </vt:variant>
      <vt:variant>
        <vt:i4>-2127802593</vt:i4>
      </vt:variant>
      <vt:variant>
        <vt:i4>4434</vt:i4>
      </vt:variant>
      <vt:variant>
        <vt:i4>0</vt:i4>
      </vt:variant>
      <vt:variant>
        <vt:i4>5</vt:i4>
      </vt:variant>
      <vt:variant>
        <vt:lpwstr/>
      </vt:variant>
      <vt:variant>
        <vt:lpwstr>■脅威インテリジェンス</vt:lpwstr>
      </vt:variant>
      <vt:variant>
        <vt:i4>813882001</vt:i4>
      </vt:variant>
      <vt:variant>
        <vt:i4>4431</vt:i4>
      </vt:variant>
      <vt:variant>
        <vt:i4>0</vt:i4>
      </vt:variant>
      <vt:variant>
        <vt:i4>5</vt:i4>
      </vt:variant>
      <vt:variant>
        <vt:lpwstr/>
      </vt:variant>
      <vt:variant>
        <vt:lpwstr>■IoT（アイ・オー・ティー）</vt:lpwstr>
      </vt:variant>
      <vt:variant>
        <vt:i4>6366624</vt:i4>
      </vt:variant>
      <vt:variant>
        <vt:i4>4428</vt:i4>
      </vt:variant>
      <vt:variant>
        <vt:i4>0</vt:i4>
      </vt:variant>
      <vt:variant>
        <vt:i4>5</vt:i4>
      </vt:variant>
      <vt:variant>
        <vt:lpwstr/>
      </vt:variant>
      <vt:variant>
        <vt:lpwstr>■AI</vt:lpwstr>
      </vt:variant>
      <vt:variant>
        <vt:i4>1399727603</vt:i4>
      </vt:variant>
      <vt:variant>
        <vt:i4>4425</vt:i4>
      </vt:variant>
      <vt:variant>
        <vt:i4>0</vt:i4>
      </vt:variant>
      <vt:variant>
        <vt:i4>5</vt:i4>
      </vt:variant>
      <vt:variant>
        <vt:lpwstr/>
      </vt:variant>
      <vt:variant>
        <vt:lpwstr>■デジタル化</vt:lpwstr>
      </vt:variant>
      <vt:variant>
        <vt:i4>801553820</vt:i4>
      </vt:variant>
      <vt:variant>
        <vt:i4>4422</vt:i4>
      </vt:variant>
      <vt:variant>
        <vt:i4>0</vt:i4>
      </vt:variant>
      <vt:variant>
        <vt:i4>5</vt:i4>
      </vt:variant>
      <vt:variant>
        <vt:lpwstr/>
      </vt:variant>
      <vt:variant>
        <vt:lpwstr>■信頼性</vt:lpwstr>
      </vt:variant>
      <vt:variant>
        <vt:i4>3085633</vt:i4>
      </vt:variant>
      <vt:variant>
        <vt:i4>4419</vt:i4>
      </vt:variant>
      <vt:variant>
        <vt:i4>0</vt:i4>
      </vt:variant>
      <vt:variant>
        <vt:i4>5</vt:i4>
      </vt:variant>
      <vt:variant>
        <vt:lpwstr/>
      </vt:variant>
      <vt:variant>
        <vt:lpwstr>■データサイエンス</vt:lpwstr>
      </vt:variant>
      <vt:variant>
        <vt:i4>1437210102</vt:i4>
      </vt:variant>
      <vt:variant>
        <vt:i4>4416</vt:i4>
      </vt:variant>
      <vt:variant>
        <vt:i4>0</vt:i4>
      </vt:variant>
      <vt:variant>
        <vt:i4>5</vt:i4>
      </vt:variant>
      <vt:variant>
        <vt:lpwstr/>
      </vt:variant>
      <vt:variant>
        <vt:lpwstr>■改ざん</vt:lpwstr>
      </vt:variant>
      <vt:variant>
        <vt:i4>1648065</vt:i4>
      </vt:variant>
      <vt:variant>
        <vt:i4>4413</vt:i4>
      </vt:variant>
      <vt:variant>
        <vt:i4>0</vt:i4>
      </vt:variant>
      <vt:variant>
        <vt:i4>5</vt:i4>
      </vt:variant>
      <vt:variant>
        <vt:lpwstr/>
      </vt:variant>
      <vt:variant>
        <vt:lpwstr>■WAN</vt:lpwstr>
      </vt:variant>
      <vt:variant>
        <vt:i4>-16636441</vt:i4>
      </vt:variant>
      <vt:variant>
        <vt:i4>4410</vt:i4>
      </vt:variant>
      <vt:variant>
        <vt:i4>0</vt:i4>
      </vt:variant>
      <vt:variant>
        <vt:i4>5</vt:i4>
      </vt:variant>
      <vt:variant>
        <vt:lpwstr/>
      </vt:variant>
      <vt:variant>
        <vt:lpwstr>■Society5．0</vt:lpwstr>
      </vt:variant>
      <vt:variant>
        <vt:i4>6366624</vt:i4>
      </vt:variant>
      <vt:variant>
        <vt:i4>4407</vt:i4>
      </vt:variant>
      <vt:variant>
        <vt:i4>0</vt:i4>
      </vt:variant>
      <vt:variant>
        <vt:i4>5</vt:i4>
      </vt:variant>
      <vt:variant>
        <vt:lpwstr/>
      </vt:variant>
      <vt:variant>
        <vt:lpwstr>■AI</vt:lpwstr>
      </vt:variant>
      <vt:variant>
        <vt:i4>-335381103</vt:i4>
      </vt:variant>
      <vt:variant>
        <vt:i4>4404</vt:i4>
      </vt:variant>
      <vt:variant>
        <vt:i4>0</vt:i4>
      </vt:variant>
      <vt:variant>
        <vt:i4>5</vt:i4>
      </vt:variant>
      <vt:variant>
        <vt:lpwstr/>
      </vt:variant>
      <vt:variant>
        <vt:lpwstr>■情報資産</vt:lpwstr>
      </vt:variant>
      <vt:variant>
        <vt:i4>-805836260</vt:i4>
      </vt:variant>
      <vt:variant>
        <vt:i4>4401</vt:i4>
      </vt:variant>
      <vt:variant>
        <vt:i4>0</vt:i4>
      </vt:variant>
      <vt:variant>
        <vt:i4>5</vt:i4>
      </vt:variant>
      <vt:variant>
        <vt:lpwstr/>
      </vt:variant>
      <vt:variant>
        <vt:lpwstr>■WAF（ワフ）</vt:lpwstr>
      </vt:variant>
      <vt:variant>
        <vt:i4>-805836260</vt:i4>
      </vt:variant>
      <vt:variant>
        <vt:i4>4398</vt:i4>
      </vt:variant>
      <vt:variant>
        <vt:i4>0</vt:i4>
      </vt:variant>
      <vt:variant>
        <vt:i4>5</vt:i4>
      </vt:variant>
      <vt:variant>
        <vt:lpwstr/>
      </vt:variant>
      <vt:variant>
        <vt:lpwstr>■WAF（ワフ）</vt:lpwstr>
      </vt:variant>
      <vt:variant>
        <vt:i4>1309965932</vt:i4>
      </vt:variant>
      <vt:variant>
        <vt:i4>4395</vt:i4>
      </vt:variant>
      <vt:variant>
        <vt:i4>0</vt:i4>
      </vt:variant>
      <vt:variant>
        <vt:i4>5</vt:i4>
      </vt:variant>
      <vt:variant>
        <vt:lpwstr/>
      </vt:variant>
      <vt:variant>
        <vt:lpwstr>■不正アクセス</vt:lpwstr>
      </vt:variant>
      <vt:variant>
        <vt:i4>1437210102</vt:i4>
      </vt:variant>
      <vt:variant>
        <vt:i4>4392</vt:i4>
      </vt:variant>
      <vt:variant>
        <vt:i4>0</vt:i4>
      </vt:variant>
      <vt:variant>
        <vt:i4>5</vt:i4>
      </vt:variant>
      <vt:variant>
        <vt:lpwstr/>
      </vt:variant>
      <vt:variant>
        <vt:lpwstr>■改ざん</vt:lpwstr>
      </vt:variant>
      <vt:variant>
        <vt:i4>-517899631</vt:i4>
      </vt:variant>
      <vt:variant>
        <vt:i4>4389</vt:i4>
      </vt:variant>
      <vt:variant>
        <vt:i4>0</vt:i4>
      </vt:variant>
      <vt:variant>
        <vt:i4>5</vt:i4>
      </vt:variant>
      <vt:variant>
        <vt:lpwstr/>
      </vt:variant>
      <vt:variant>
        <vt:lpwstr>■脆弱性</vt:lpwstr>
      </vt:variant>
      <vt:variant>
        <vt:i4>-2071138133</vt:i4>
      </vt:variant>
      <vt:variant>
        <vt:i4>4386</vt:i4>
      </vt:variant>
      <vt:variant>
        <vt:i4>0</vt:i4>
      </vt:variant>
      <vt:variant>
        <vt:i4>5</vt:i4>
      </vt:variant>
      <vt:variant>
        <vt:lpwstr/>
      </vt:variant>
      <vt:variant>
        <vt:lpwstr>■脆弱性診断</vt:lpwstr>
      </vt:variant>
      <vt:variant>
        <vt:i4>140752</vt:i4>
      </vt:variant>
      <vt:variant>
        <vt:i4>4383</vt:i4>
      </vt:variant>
      <vt:variant>
        <vt:i4>0</vt:i4>
      </vt:variant>
      <vt:variant>
        <vt:i4>5</vt:i4>
      </vt:variant>
      <vt:variant>
        <vt:lpwstr/>
      </vt:variant>
      <vt:variant>
        <vt:lpwstr>■KPI</vt:lpwstr>
      </vt:variant>
      <vt:variant>
        <vt:i4>-805836260</vt:i4>
      </vt:variant>
      <vt:variant>
        <vt:i4>4380</vt:i4>
      </vt:variant>
      <vt:variant>
        <vt:i4>0</vt:i4>
      </vt:variant>
      <vt:variant>
        <vt:i4>5</vt:i4>
      </vt:variant>
      <vt:variant>
        <vt:lpwstr/>
      </vt:variant>
      <vt:variant>
        <vt:lpwstr>■WAF（ワフ）</vt:lpwstr>
      </vt:variant>
      <vt:variant>
        <vt:i4>821175726</vt:i4>
      </vt:variant>
      <vt:variant>
        <vt:i4>4377</vt:i4>
      </vt:variant>
      <vt:variant>
        <vt:i4>0</vt:i4>
      </vt:variant>
      <vt:variant>
        <vt:i4>5</vt:i4>
      </vt:variant>
      <vt:variant>
        <vt:lpwstr/>
      </vt:variant>
      <vt:variant>
        <vt:lpwstr>■セキュリティポリシー</vt:lpwstr>
      </vt:variant>
      <vt:variant>
        <vt:i4>801553820</vt:i4>
      </vt:variant>
      <vt:variant>
        <vt:i4>4374</vt:i4>
      </vt:variant>
      <vt:variant>
        <vt:i4>0</vt:i4>
      </vt:variant>
      <vt:variant>
        <vt:i4>5</vt:i4>
      </vt:variant>
      <vt:variant>
        <vt:lpwstr/>
      </vt:variant>
      <vt:variant>
        <vt:lpwstr>■信頼性</vt:lpwstr>
      </vt:variant>
      <vt:variant>
        <vt:i4>1840465</vt:i4>
      </vt:variant>
      <vt:variant>
        <vt:i4>4371</vt:i4>
      </vt:variant>
      <vt:variant>
        <vt:i4>0</vt:i4>
      </vt:variant>
      <vt:variant>
        <vt:i4>5</vt:i4>
      </vt:variant>
      <vt:variant>
        <vt:lpwstr/>
      </vt:variant>
      <vt:variant>
        <vt:lpwstr>■ソリューション</vt:lpwstr>
      </vt:variant>
      <vt:variant>
        <vt:i4>389566147</vt:i4>
      </vt:variant>
      <vt:variant>
        <vt:i4>4368</vt:i4>
      </vt:variant>
      <vt:variant>
        <vt:i4>0</vt:i4>
      </vt:variant>
      <vt:variant>
        <vt:i4>5</vt:i4>
      </vt:variant>
      <vt:variant>
        <vt:lpwstr/>
      </vt:variant>
      <vt:variant>
        <vt:lpwstr>■真正性</vt:lpwstr>
      </vt:variant>
      <vt:variant>
        <vt:i4>-805836260</vt:i4>
      </vt:variant>
      <vt:variant>
        <vt:i4>4365</vt:i4>
      </vt:variant>
      <vt:variant>
        <vt:i4>0</vt:i4>
      </vt:variant>
      <vt:variant>
        <vt:i4>5</vt:i4>
      </vt:variant>
      <vt:variant>
        <vt:lpwstr/>
      </vt:variant>
      <vt:variant>
        <vt:lpwstr>■WAF（ワフ）</vt:lpwstr>
      </vt:variant>
      <vt:variant>
        <vt:i4>5772564</vt:i4>
      </vt:variant>
      <vt:variant>
        <vt:i4>4362</vt:i4>
      </vt:variant>
      <vt:variant>
        <vt:i4>0</vt:i4>
      </vt:variant>
      <vt:variant>
        <vt:i4>5</vt:i4>
      </vt:variant>
      <vt:variant>
        <vt:lpwstr/>
      </vt:variant>
      <vt:variant>
        <vt:lpwstr>■ランサムウェア</vt:lpwstr>
      </vt:variant>
      <vt:variant>
        <vt:i4>2823434</vt:i4>
      </vt:variant>
      <vt:variant>
        <vt:i4>4359</vt:i4>
      </vt:variant>
      <vt:variant>
        <vt:i4>0</vt:i4>
      </vt:variant>
      <vt:variant>
        <vt:i4>5</vt:i4>
      </vt:variant>
      <vt:variant>
        <vt:lpwstr/>
      </vt:variant>
      <vt:variant>
        <vt:lpwstr>■ファイアウォール</vt:lpwstr>
      </vt:variant>
      <vt:variant>
        <vt:i4>1001092296</vt:i4>
      </vt:variant>
      <vt:variant>
        <vt:i4>4356</vt:i4>
      </vt:variant>
      <vt:variant>
        <vt:i4>0</vt:i4>
      </vt:variant>
      <vt:variant>
        <vt:i4>5</vt:i4>
      </vt:variant>
      <vt:variant>
        <vt:lpwstr/>
      </vt:variant>
      <vt:variant>
        <vt:lpwstr>■完全性</vt:lpwstr>
      </vt:variant>
      <vt:variant>
        <vt:i4>3020089</vt:i4>
      </vt:variant>
      <vt:variant>
        <vt:i4>4353</vt:i4>
      </vt:variant>
      <vt:variant>
        <vt:i4>0</vt:i4>
      </vt:variant>
      <vt:variant>
        <vt:i4>5</vt:i4>
      </vt:variant>
      <vt:variant>
        <vt:lpwstr/>
      </vt:variant>
      <vt:variant>
        <vt:lpwstr>■フォレンジック</vt:lpwstr>
      </vt:variant>
      <vt:variant>
        <vt:i4>819602924</vt:i4>
      </vt:variant>
      <vt:variant>
        <vt:i4>4350</vt:i4>
      </vt:variant>
      <vt:variant>
        <vt:i4>0</vt:i4>
      </vt:variant>
      <vt:variant>
        <vt:i4>5</vt:i4>
      </vt:variant>
      <vt:variant>
        <vt:lpwstr/>
      </vt:variant>
      <vt:variant>
        <vt:lpwstr>■マルウェア</vt:lpwstr>
      </vt:variant>
      <vt:variant>
        <vt:i4>2561305</vt:i4>
      </vt:variant>
      <vt:variant>
        <vt:i4>4347</vt:i4>
      </vt:variant>
      <vt:variant>
        <vt:i4>0</vt:i4>
      </vt:variant>
      <vt:variant>
        <vt:i4>5</vt:i4>
      </vt:variant>
      <vt:variant>
        <vt:lpwstr/>
      </vt:variant>
      <vt:variant>
        <vt:lpwstr>■IPアドレス</vt:lpwstr>
      </vt:variant>
      <vt:variant>
        <vt:i4>1700668920</vt:i4>
      </vt:variant>
      <vt:variant>
        <vt:i4>4344</vt:i4>
      </vt:variant>
      <vt:variant>
        <vt:i4>0</vt:i4>
      </vt:variant>
      <vt:variant>
        <vt:i4>5</vt:i4>
      </vt:variant>
      <vt:variant>
        <vt:lpwstr/>
      </vt:variant>
      <vt:variant>
        <vt:lpwstr>■サイバー攻撃</vt:lpwstr>
      </vt:variant>
      <vt:variant>
        <vt:i4>814949839</vt:i4>
      </vt:variant>
      <vt:variant>
        <vt:i4>4341</vt:i4>
      </vt:variant>
      <vt:variant>
        <vt:i4>0</vt:i4>
      </vt:variant>
      <vt:variant>
        <vt:i4>5</vt:i4>
      </vt:variant>
      <vt:variant>
        <vt:lpwstr/>
      </vt:variant>
      <vt:variant>
        <vt:lpwstr>■ミドルウェア</vt:lpwstr>
      </vt:variant>
      <vt:variant>
        <vt:i4>-2071138133</vt:i4>
      </vt:variant>
      <vt:variant>
        <vt:i4>4338</vt:i4>
      </vt:variant>
      <vt:variant>
        <vt:i4>0</vt:i4>
      </vt:variant>
      <vt:variant>
        <vt:i4>5</vt:i4>
      </vt:variant>
      <vt:variant>
        <vt:lpwstr/>
      </vt:variant>
      <vt:variant>
        <vt:lpwstr>■脆弱性診断</vt:lpwstr>
      </vt:variant>
      <vt:variant>
        <vt:i4>868765832</vt:i4>
      </vt:variant>
      <vt:variant>
        <vt:i4>4335</vt:i4>
      </vt:variant>
      <vt:variant>
        <vt:i4>0</vt:i4>
      </vt:variant>
      <vt:variant>
        <vt:i4>5</vt:i4>
      </vt:variant>
      <vt:variant>
        <vt:lpwstr/>
      </vt:variant>
      <vt:variant>
        <vt:lpwstr>■可用性</vt:lpwstr>
      </vt:variant>
      <vt:variant>
        <vt:i4>821175726</vt:i4>
      </vt:variant>
      <vt:variant>
        <vt:i4>4332</vt:i4>
      </vt:variant>
      <vt:variant>
        <vt:i4>0</vt:i4>
      </vt:variant>
      <vt:variant>
        <vt:i4>5</vt:i4>
      </vt:variant>
      <vt:variant>
        <vt:lpwstr/>
      </vt:variant>
      <vt:variant>
        <vt:lpwstr>■セキュリティポリシー</vt:lpwstr>
      </vt:variant>
      <vt:variant>
        <vt:i4>7869808</vt:i4>
      </vt:variant>
      <vt:variant>
        <vt:i4>4329</vt:i4>
      </vt:variant>
      <vt:variant>
        <vt:i4>0</vt:i4>
      </vt:variant>
      <vt:variant>
        <vt:i4>5</vt:i4>
      </vt:variant>
      <vt:variant>
        <vt:lpwstr/>
      </vt:variant>
      <vt:variant>
        <vt:lpwstr>■セキュリティインシデント</vt:lpwstr>
      </vt:variant>
      <vt:variant>
        <vt:i4>814537354</vt:i4>
      </vt:variant>
      <vt:variant>
        <vt:i4>4326</vt:i4>
      </vt:variant>
      <vt:variant>
        <vt:i4>0</vt:i4>
      </vt:variant>
      <vt:variant>
        <vt:i4>5</vt:i4>
      </vt:variant>
      <vt:variant>
        <vt:lpwstr/>
      </vt:variant>
      <vt:variant>
        <vt:lpwstr>■NISTサイバーセキュリティフレームワーク（CSF）</vt:lpwstr>
      </vt:variant>
      <vt:variant>
        <vt:i4>271827</vt:i4>
      </vt:variant>
      <vt:variant>
        <vt:i4>4323</vt:i4>
      </vt:variant>
      <vt:variant>
        <vt:i4>0</vt:i4>
      </vt:variant>
      <vt:variant>
        <vt:i4>5</vt:i4>
      </vt:variant>
      <vt:variant>
        <vt:lpwstr/>
      </vt:variant>
      <vt:variant>
        <vt:lpwstr>■ISMS</vt:lpwstr>
      </vt:variant>
      <vt:variant>
        <vt:i4>1340383052</vt:i4>
      </vt:variant>
      <vt:variant>
        <vt:i4>4320</vt:i4>
      </vt:variant>
      <vt:variant>
        <vt:i4>0</vt:i4>
      </vt:variant>
      <vt:variant>
        <vt:i4>5</vt:i4>
      </vt:variant>
      <vt:variant>
        <vt:lpwstr/>
      </vt:variant>
      <vt:variant>
        <vt:lpwstr>■リスク評価</vt:lpwstr>
      </vt:variant>
      <vt:variant>
        <vt:i4>1378821558</vt:i4>
      </vt:variant>
      <vt:variant>
        <vt:i4>4317</vt:i4>
      </vt:variant>
      <vt:variant>
        <vt:i4>0</vt:i4>
      </vt:variant>
      <vt:variant>
        <vt:i4>5</vt:i4>
      </vt:variant>
      <vt:variant>
        <vt:lpwstr/>
      </vt:variant>
      <vt:variant>
        <vt:lpwstr>■アクセス制御</vt:lpwstr>
      </vt:variant>
      <vt:variant>
        <vt:i4>1309965932</vt:i4>
      </vt:variant>
      <vt:variant>
        <vt:i4>4314</vt:i4>
      </vt:variant>
      <vt:variant>
        <vt:i4>0</vt:i4>
      </vt:variant>
      <vt:variant>
        <vt:i4>5</vt:i4>
      </vt:variant>
      <vt:variant>
        <vt:lpwstr/>
      </vt:variant>
      <vt:variant>
        <vt:lpwstr>■不正アクセス</vt:lpwstr>
      </vt:variant>
      <vt:variant>
        <vt:i4>1437210102</vt:i4>
      </vt:variant>
      <vt:variant>
        <vt:i4>4311</vt:i4>
      </vt:variant>
      <vt:variant>
        <vt:i4>0</vt:i4>
      </vt:variant>
      <vt:variant>
        <vt:i4>5</vt:i4>
      </vt:variant>
      <vt:variant>
        <vt:lpwstr/>
      </vt:variant>
      <vt:variant>
        <vt:lpwstr>■改ざん</vt:lpwstr>
      </vt:variant>
      <vt:variant>
        <vt:i4>897676887</vt:i4>
      </vt:variant>
      <vt:variant>
        <vt:i4>4308</vt:i4>
      </vt:variant>
      <vt:variant>
        <vt:i4>0</vt:i4>
      </vt:variant>
      <vt:variant>
        <vt:i4>5</vt:i4>
      </vt:variant>
      <vt:variant>
        <vt:lpwstr/>
      </vt:variant>
      <vt:variant>
        <vt:lpwstr>■暗号化</vt:lpwstr>
      </vt:variant>
      <vt:variant>
        <vt:i4>-517899631</vt:i4>
      </vt:variant>
      <vt:variant>
        <vt:i4>4305</vt:i4>
      </vt:variant>
      <vt:variant>
        <vt:i4>0</vt:i4>
      </vt:variant>
      <vt:variant>
        <vt:i4>5</vt:i4>
      </vt:variant>
      <vt:variant>
        <vt:lpwstr/>
      </vt:variant>
      <vt:variant>
        <vt:lpwstr>■脆弱性</vt:lpwstr>
      </vt:variant>
      <vt:variant>
        <vt:i4>819406321</vt:i4>
      </vt:variant>
      <vt:variant>
        <vt:i4>4302</vt:i4>
      </vt:variant>
      <vt:variant>
        <vt:i4>0</vt:i4>
      </vt:variant>
      <vt:variant>
        <vt:i4>5</vt:i4>
      </vt:variant>
      <vt:variant>
        <vt:lpwstr/>
      </vt:variant>
      <vt:variant>
        <vt:lpwstr>■リスクアセスメント</vt:lpwstr>
      </vt:variant>
      <vt:variant>
        <vt:i4>-335381103</vt:i4>
      </vt:variant>
      <vt:variant>
        <vt:i4>4299</vt:i4>
      </vt:variant>
      <vt:variant>
        <vt:i4>0</vt:i4>
      </vt:variant>
      <vt:variant>
        <vt:i4>5</vt:i4>
      </vt:variant>
      <vt:variant>
        <vt:lpwstr/>
      </vt:variant>
      <vt:variant>
        <vt:lpwstr>■情報資産</vt:lpwstr>
      </vt:variant>
      <vt:variant>
        <vt:i4>175668838</vt:i4>
      </vt:variant>
      <vt:variant>
        <vt:i4>4296</vt:i4>
      </vt:variant>
      <vt:variant>
        <vt:i4>0</vt:i4>
      </vt:variant>
      <vt:variant>
        <vt:i4>5</vt:i4>
      </vt:variant>
      <vt:variant>
        <vt:lpwstr/>
      </vt:variant>
      <vt:variant>
        <vt:lpwstr>■機密性</vt:lpwstr>
      </vt:variant>
      <vt:variant>
        <vt:i4>801553820</vt:i4>
      </vt:variant>
      <vt:variant>
        <vt:i4>4293</vt:i4>
      </vt:variant>
      <vt:variant>
        <vt:i4>0</vt:i4>
      </vt:variant>
      <vt:variant>
        <vt:i4>5</vt:i4>
      </vt:variant>
      <vt:variant>
        <vt:lpwstr/>
      </vt:variant>
      <vt:variant>
        <vt:lpwstr>■信頼性</vt:lpwstr>
      </vt:variant>
      <vt:variant>
        <vt:i4>1779142</vt:i4>
      </vt:variant>
      <vt:variant>
        <vt:i4>4290</vt:i4>
      </vt:variant>
      <vt:variant>
        <vt:i4>0</vt:i4>
      </vt:variant>
      <vt:variant>
        <vt:i4>5</vt:i4>
      </vt:variant>
      <vt:variant>
        <vt:lpwstr/>
      </vt:variant>
      <vt:variant>
        <vt:lpwstr>■RFI</vt:lpwstr>
      </vt:variant>
      <vt:variant>
        <vt:i4>1382098305</vt:i4>
      </vt:variant>
      <vt:variant>
        <vt:i4>4287</vt:i4>
      </vt:variant>
      <vt:variant>
        <vt:i4>0</vt:i4>
      </vt:variant>
      <vt:variant>
        <vt:i4>5</vt:i4>
      </vt:variant>
      <vt:variant>
        <vt:lpwstr/>
      </vt:variant>
      <vt:variant>
        <vt:lpwstr>■ペルソナ分析</vt:lpwstr>
      </vt:variant>
      <vt:variant>
        <vt:i4>819406321</vt:i4>
      </vt:variant>
      <vt:variant>
        <vt:i4>4284</vt:i4>
      </vt:variant>
      <vt:variant>
        <vt:i4>0</vt:i4>
      </vt:variant>
      <vt:variant>
        <vt:i4>5</vt:i4>
      </vt:variant>
      <vt:variant>
        <vt:lpwstr/>
      </vt:variant>
      <vt:variant>
        <vt:lpwstr>■リスクアセスメント</vt:lpwstr>
      </vt:variant>
      <vt:variant>
        <vt:i4>-335381103</vt:i4>
      </vt:variant>
      <vt:variant>
        <vt:i4>4281</vt:i4>
      </vt:variant>
      <vt:variant>
        <vt:i4>0</vt:i4>
      </vt:variant>
      <vt:variant>
        <vt:i4>5</vt:i4>
      </vt:variant>
      <vt:variant>
        <vt:lpwstr/>
      </vt:variant>
      <vt:variant>
        <vt:lpwstr>■情報資産</vt:lpwstr>
      </vt:variant>
      <vt:variant>
        <vt:i4>1382098305</vt:i4>
      </vt:variant>
      <vt:variant>
        <vt:i4>4278</vt:i4>
      </vt:variant>
      <vt:variant>
        <vt:i4>0</vt:i4>
      </vt:variant>
      <vt:variant>
        <vt:i4>5</vt:i4>
      </vt:variant>
      <vt:variant>
        <vt:lpwstr/>
      </vt:variant>
      <vt:variant>
        <vt:lpwstr>■ペルソナ分析</vt:lpwstr>
      </vt:variant>
      <vt:variant>
        <vt:i4>661042504</vt:i4>
      </vt:variant>
      <vt:variant>
        <vt:i4>4275</vt:i4>
      </vt:variant>
      <vt:variant>
        <vt:i4>0</vt:i4>
      </vt:variant>
      <vt:variant>
        <vt:i4>5</vt:i4>
      </vt:variant>
      <vt:variant>
        <vt:lpwstr/>
      </vt:variant>
      <vt:variant>
        <vt:lpwstr>■内部監査</vt:lpwstr>
      </vt:variant>
      <vt:variant>
        <vt:i4>1910218</vt:i4>
      </vt:variant>
      <vt:variant>
        <vt:i4>4272</vt:i4>
      </vt:variant>
      <vt:variant>
        <vt:i4>0</vt:i4>
      </vt:variant>
      <vt:variant>
        <vt:i4>5</vt:i4>
      </vt:variant>
      <vt:variant>
        <vt:lpwstr/>
      </vt:variant>
      <vt:variant>
        <vt:lpwstr>■PJMO</vt:lpwstr>
      </vt:variant>
      <vt:variant>
        <vt:i4>868765832</vt:i4>
      </vt:variant>
      <vt:variant>
        <vt:i4>4269</vt:i4>
      </vt:variant>
      <vt:variant>
        <vt:i4>0</vt:i4>
      </vt:variant>
      <vt:variant>
        <vt:i4>5</vt:i4>
      </vt:variant>
      <vt:variant>
        <vt:lpwstr/>
      </vt:variant>
      <vt:variant>
        <vt:lpwstr>■可用性</vt:lpwstr>
      </vt:variant>
      <vt:variant>
        <vt:i4>1001092296</vt:i4>
      </vt:variant>
      <vt:variant>
        <vt:i4>4266</vt:i4>
      </vt:variant>
      <vt:variant>
        <vt:i4>0</vt:i4>
      </vt:variant>
      <vt:variant>
        <vt:i4>5</vt:i4>
      </vt:variant>
      <vt:variant>
        <vt:lpwstr/>
      </vt:variant>
      <vt:variant>
        <vt:lpwstr>■完全性</vt:lpwstr>
      </vt:variant>
      <vt:variant>
        <vt:i4>175668838</vt:i4>
      </vt:variant>
      <vt:variant>
        <vt:i4>4263</vt:i4>
      </vt:variant>
      <vt:variant>
        <vt:i4>0</vt:i4>
      </vt:variant>
      <vt:variant>
        <vt:i4>5</vt:i4>
      </vt:variant>
      <vt:variant>
        <vt:lpwstr/>
      </vt:variant>
      <vt:variant>
        <vt:lpwstr>■機密性</vt:lpwstr>
      </vt:variant>
      <vt:variant>
        <vt:i4>1340383052</vt:i4>
      </vt:variant>
      <vt:variant>
        <vt:i4>4260</vt:i4>
      </vt:variant>
      <vt:variant>
        <vt:i4>0</vt:i4>
      </vt:variant>
      <vt:variant>
        <vt:i4>5</vt:i4>
      </vt:variant>
      <vt:variant>
        <vt:lpwstr/>
      </vt:variant>
      <vt:variant>
        <vt:lpwstr>■リスク評価</vt:lpwstr>
      </vt:variant>
      <vt:variant>
        <vt:i4>7869808</vt:i4>
      </vt:variant>
      <vt:variant>
        <vt:i4>4257</vt:i4>
      </vt:variant>
      <vt:variant>
        <vt:i4>0</vt:i4>
      </vt:variant>
      <vt:variant>
        <vt:i4>5</vt:i4>
      </vt:variant>
      <vt:variant>
        <vt:lpwstr/>
      </vt:variant>
      <vt:variant>
        <vt:lpwstr>■セキュリティインシデント</vt:lpwstr>
      </vt:variant>
      <vt:variant>
        <vt:i4>1910218</vt:i4>
      </vt:variant>
      <vt:variant>
        <vt:i4>4254</vt:i4>
      </vt:variant>
      <vt:variant>
        <vt:i4>0</vt:i4>
      </vt:variant>
      <vt:variant>
        <vt:i4>5</vt:i4>
      </vt:variant>
      <vt:variant>
        <vt:lpwstr/>
      </vt:variant>
      <vt:variant>
        <vt:lpwstr>■PJMO</vt:lpwstr>
      </vt:variant>
      <vt:variant>
        <vt:i4>140752</vt:i4>
      </vt:variant>
      <vt:variant>
        <vt:i4>4251</vt:i4>
      </vt:variant>
      <vt:variant>
        <vt:i4>0</vt:i4>
      </vt:variant>
      <vt:variant>
        <vt:i4>5</vt:i4>
      </vt:variant>
      <vt:variant>
        <vt:lpwstr/>
      </vt:variant>
      <vt:variant>
        <vt:lpwstr>■KPI</vt:lpwstr>
      </vt:variant>
      <vt:variant>
        <vt:i4>7869808</vt:i4>
      </vt:variant>
      <vt:variant>
        <vt:i4>4248</vt:i4>
      </vt:variant>
      <vt:variant>
        <vt:i4>0</vt:i4>
      </vt:variant>
      <vt:variant>
        <vt:i4>5</vt:i4>
      </vt:variant>
      <vt:variant>
        <vt:lpwstr/>
      </vt:variant>
      <vt:variant>
        <vt:lpwstr>■セキュリティインシデント</vt:lpwstr>
      </vt:variant>
      <vt:variant>
        <vt:i4>140752</vt:i4>
      </vt:variant>
      <vt:variant>
        <vt:i4>4245</vt:i4>
      </vt:variant>
      <vt:variant>
        <vt:i4>0</vt:i4>
      </vt:variant>
      <vt:variant>
        <vt:i4>5</vt:i4>
      </vt:variant>
      <vt:variant>
        <vt:lpwstr/>
      </vt:variant>
      <vt:variant>
        <vt:lpwstr>■KPI</vt:lpwstr>
      </vt:variant>
      <vt:variant>
        <vt:i4>1910218</vt:i4>
      </vt:variant>
      <vt:variant>
        <vt:i4>4242</vt:i4>
      </vt:variant>
      <vt:variant>
        <vt:i4>0</vt:i4>
      </vt:variant>
      <vt:variant>
        <vt:i4>5</vt:i4>
      </vt:variant>
      <vt:variant>
        <vt:lpwstr/>
      </vt:variant>
      <vt:variant>
        <vt:lpwstr>■PJMO</vt:lpwstr>
      </vt:variant>
      <vt:variant>
        <vt:i4>2758007</vt:i4>
      </vt:variant>
      <vt:variant>
        <vt:i4>4239</vt:i4>
      </vt:variant>
      <vt:variant>
        <vt:i4>0</vt:i4>
      </vt:variant>
      <vt:variant>
        <vt:i4>5</vt:i4>
      </vt:variant>
      <vt:variant>
        <vt:lpwstr/>
      </vt:variant>
      <vt:variant>
        <vt:lpwstr>■デプロイ</vt:lpwstr>
      </vt:variant>
      <vt:variant>
        <vt:i4>5701730</vt:i4>
      </vt:variant>
      <vt:variant>
        <vt:i4>4236</vt:i4>
      </vt:variant>
      <vt:variant>
        <vt:i4>0</vt:i4>
      </vt:variant>
      <vt:variant>
        <vt:i4>5</vt:i4>
      </vt:variant>
      <vt:variant>
        <vt:lpwstr/>
      </vt:variant>
      <vt:variant>
        <vt:lpwstr>コンパイル</vt:lpwstr>
      </vt:variant>
      <vt:variant>
        <vt:i4>801553820</vt:i4>
      </vt:variant>
      <vt:variant>
        <vt:i4>4233</vt:i4>
      </vt:variant>
      <vt:variant>
        <vt:i4>0</vt:i4>
      </vt:variant>
      <vt:variant>
        <vt:i4>5</vt:i4>
      </vt:variant>
      <vt:variant>
        <vt:lpwstr/>
      </vt:variant>
      <vt:variant>
        <vt:lpwstr>■信頼性</vt:lpwstr>
      </vt:variant>
      <vt:variant>
        <vt:i4>1910218</vt:i4>
      </vt:variant>
      <vt:variant>
        <vt:i4>4230</vt:i4>
      </vt:variant>
      <vt:variant>
        <vt:i4>0</vt:i4>
      </vt:variant>
      <vt:variant>
        <vt:i4>5</vt:i4>
      </vt:variant>
      <vt:variant>
        <vt:lpwstr/>
      </vt:variant>
      <vt:variant>
        <vt:lpwstr>■PJMO</vt:lpwstr>
      </vt:variant>
      <vt:variant>
        <vt:i4>821175726</vt:i4>
      </vt:variant>
      <vt:variant>
        <vt:i4>4227</vt:i4>
      </vt:variant>
      <vt:variant>
        <vt:i4>0</vt:i4>
      </vt:variant>
      <vt:variant>
        <vt:i4>5</vt:i4>
      </vt:variant>
      <vt:variant>
        <vt:lpwstr/>
      </vt:variant>
      <vt:variant>
        <vt:lpwstr>■セキュリティポリシー</vt:lpwstr>
      </vt:variant>
      <vt:variant>
        <vt:i4>1910218</vt:i4>
      </vt:variant>
      <vt:variant>
        <vt:i4>4224</vt:i4>
      </vt:variant>
      <vt:variant>
        <vt:i4>0</vt:i4>
      </vt:variant>
      <vt:variant>
        <vt:i4>5</vt:i4>
      </vt:variant>
      <vt:variant>
        <vt:lpwstr/>
      </vt:variant>
      <vt:variant>
        <vt:lpwstr>■PJMO</vt:lpwstr>
      </vt:variant>
      <vt:variant>
        <vt:i4>816326088</vt:i4>
      </vt:variant>
      <vt:variant>
        <vt:i4>4221</vt:i4>
      </vt:variant>
      <vt:variant>
        <vt:i4>0</vt:i4>
      </vt:variant>
      <vt:variant>
        <vt:i4>5</vt:i4>
      </vt:variant>
      <vt:variant>
        <vt:lpwstr/>
      </vt:variant>
      <vt:variant>
        <vt:lpwstr>■ベンダーロックイン</vt:lpwstr>
      </vt:variant>
      <vt:variant>
        <vt:i4>175668838</vt:i4>
      </vt:variant>
      <vt:variant>
        <vt:i4>4218</vt:i4>
      </vt:variant>
      <vt:variant>
        <vt:i4>0</vt:i4>
      </vt:variant>
      <vt:variant>
        <vt:i4>5</vt:i4>
      </vt:variant>
      <vt:variant>
        <vt:lpwstr/>
      </vt:variant>
      <vt:variant>
        <vt:lpwstr>■機密性</vt:lpwstr>
      </vt:variant>
      <vt:variant>
        <vt:i4>-517899631</vt:i4>
      </vt:variant>
      <vt:variant>
        <vt:i4>4215</vt:i4>
      </vt:variant>
      <vt:variant>
        <vt:i4>0</vt:i4>
      </vt:variant>
      <vt:variant>
        <vt:i4>5</vt:i4>
      </vt:variant>
      <vt:variant>
        <vt:lpwstr/>
      </vt:variant>
      <vt:variant>
        <vt:lpwstr>■脆弱性</vt:lpwstr>
      </vt:variant>
      <vt:variant>
        <vt:i4>2823434</vt:i4>
      </vt:variant>
      <vt:variant>
        <vt:i4>4212</vt:i4>
      </vt:variant>
      <vt:variant>
        <vt:i4>0</vt:i4>
      </vt:variant>
      <vt:variant>
        <vt:i4>5</vt:i4>
      </vt:variant>
      <vt:variant>
        <vt:lpwstr/>
      </vt:variant>
      <vt:variant>
        <vt:lpwstr>■ファイアウォール</vt:lpwstr>
      </vt:variant>
      <vt:variant>
        <vt:i4>1309965932</vt:i4>
      </vt:variant>
      <vt:variant>
        <vt:i4>4209</vt:i4>
      </vt:variant>
      <vt:variant>
        <vt:i4>0</vt:i4>
      </vt:variant>
      <vt:variant>
        <vt:i4>5</vt:i4>
      </vt:variant>
      <vt:variant>
        <vt:lpwstr/>
      </vt:variant>
      <vt:variant>
        <vt:lpwstr>■不正アクセス</vt:lpwstr>
      </vt:variant>
      <vt:variant>
        <vt:i4>1840465</vt:i4>
      </vt:variant>
      <vt:variant>
        <vt:i4>4206</vt:i4>
      </vt:variant>
      <vt:variant>
        <vt:i4>0</vt:i4>
      </vt:variant>
      <vt:variant>
        <vt:i4>5</vt:i4>
      </vt:variant>
      <vt:variant>
        <vt:lpwstr/>
      </vt:variant>
      <vt:variant>
        <vt:lpwstr>■ソリューション</vt:lpwstr>
      </vt:variant>
      <vt:variant>
        <vt:i4>821175726</vt:i4>
      </vt:variant>
      <vt:variant>
        <vt:i4>4203</vt:i4>
      </vt:variant>
      <vt:variant>
        <vt:i4>0</vt:i4>
      </vt:variant>
      <vt:variant>
        <vt:i4>5</vt:i4>
      </vt:variant>
      <vt:variant>
        <vt:lpwstr/>
      </vt:variant>
      <vt:variant>
        <vt:lpwstr>■セキュリティポリシー</vt:lpwstr>
      </vt:variant>
      <vt:variant>
        <vt:i4>801553820</vt:i4>
      </vt:variant>
      <vt:variant>
        <vt:i4>4200</vt:i4>
      </vt:variant>
      <vt:variant>
        <vt:i4>0</vt:i4>
      </vt:variant>
      <vt:variant>
        <vt:i4>5</vt:i4>
      </vt:variant>
      <vt:variant>
        <vt:lpwstr/>
      </vt:variant>
      <vt:variant>
        <vt:lpwstr>■信頼性</vt:lpwstr>
      </vt:variant>
      <vt:variant>
        <vt:i4>1779142</vt:i4>
      </vt:variant>
      <vt:variant>
        <vt:i4>4197</vt:i4>
      </vt:variant>
      <vt:variant>
        <vt:i4>0</vt:i4>
      </vt:variant>
      <vt:variant>
        <vt:i4>5</vt:i4>
      </vt:variant>
      <vt:variant>
        <vt:lpwstr/>
      </vt:variant>
      <vt:variant>
        <vt:lpwstr>■RFI</vt:lpwstr>
      </vt:variant>
      <vt:variant>
        <vt:i4>-517899631</vt:i4>
      </vt:variant>
      <vt:variant>
        <vt:i4>4194</vt:i4>
      </vt:variant>
      <vt:variant>
        <vt:i4>0</vt:i4>
      </vt:variant>
      <vt:variant>
        <vt:i4>5</vt:i4>
      </vt:variant>
      <vt:variant>
        <vt:lpwstr/>
      </vt:variant>
      <vt:variant>
        <vt:lpwstr>■脆弱性</vt:lpwstr>
      </vt:variant>
      <vt:variant>
        <vt:i4>814949839</vt:i4>
      </vt:variant>
      <vt:variant>
        <vt:i4>4191</vt:i4>
      </vt:variant>
      <vt:variant>
        <vt:i4>0</vt:i4>
      </vt:variant>
      <vt:variant>
        <vt:i4>5</vt:i4>
      </vt:variant>
      <vt:variant>
        <vt:lpwstr/>
      </vt:variant>
      <vt:variant>
        <vt:lpwstr>■ミドルウェア</vt:lpwstr>
      </vt:variant>
      <vt:variant>
        <vt:i4>820981895</vt:i4>
      </vt:variant>
      <vt:variant>
        <vt:i4>4188</vt:i4>
      </vt:variant>
      <vt:variant>
        <vt:i4>0</vt:i4>
      </vt:variant>
      <vt:variant>
        <vt:i4>5</vt:i4>
      </vt:variant>
      <vt:variant>
        <vt:lpwstr/>
      </vt:variant>
      <vt:variant>
        <vt:lpwstr>コーディング</vt:lpwstr>
      </vt:variant>
      <vt:variant>
        <vt:i4>6366624</vt:i4>
      </vt:variant>
      <vt:variant>
        <vt:i4>4185</vt:i4>
      </vt:variant>
      <vt:variant>
        <vt:i4>0</vt:i4>
      </vt:variant>
      <vt:variant>
        <vt:i4>5</vt:i4>
      </vt:variant>
      <vt:variant>
        <vt:lpwstr/>
      </vt:variant>
      <vt:variant>
        <vt:lpwstr>■AI</vt:lpwstr>
      </vt:variant>
      <vt:variant>
        <vt:i4>1910218</vt:i4>
      </vt:variant>
      <vt:variant>
        <vt:i4>4182</vt:i4>
      </vt:variant>
      <vt:variant>
        <vt:i4>0</vt:i4>
      </vt:variant>
      <vt:variant>
        <vt:i4>5</vt:i4>
      </vt:variant>
      <vt:variant>
        <vt:lpwstr/>
      </vt:variant>
      <vt:variant>
        <vt:lpwstr>■PJMO</vt:lpwstr>
      </vt:variant>
      <vt:variant>
        <vt:i4>2041293</vt:i4>
      </vt:variant>
      <vt:variant>
        <vt:i4>4179</vt:i4>
      </vt:variant>
      <vt:variant>
        <vt:i4>0</vt:i4>
      </vt:variant>
      <vt:variant>
        <vt:i4>5</vt:i4>
      </vt:variant>
      <vt:variant>
        <vt:lpwstr/>
      </vt:variant>
      <vt:variant>
        <vt:lpwstr>■PMO</vt:lpwstr>
      </vt:variant>
      <vt:variant>
        <vt:i4>140752</vt:i4>
      </vt:variant>
      <vt:variant>
        <vt:i4>4176</vt:i4>
      </vt:variant>
      <vt:variant>
        <vt:i4>0</vt:i4>
      </vt:variant>
      <vt:variant>
        <vt:i4>5</vt:i4>
      </vt:variant>
      <vt:variant>
        <vt:lpwstr/>
      </vt:variant>
      <vt:variant>
        <vt:lpwstr>■KPI</vt:lpwstr>
      </vt:variant>
      <vt:variant>
        <vt:i4>1910218</vt:i4>
      </vt:variant>
      <vt:variant>
        <vt:i4>4173</vt:i4>
      </vt:variant>
      <vt:variant>
        <vt:i4>0</vt:i4>
      </vt:variant>
      <vt:variant>
        <vt:i4>5</vt:i4>
      </vt:variant>
      <vt:variant>
        <vt:lpwstr/>
      </vt:variant>
      <vt:variant>
        <vt:lpwstr>■PJMO</vt:lpwstr>
      </vt:variant>
      <vt:variant>
        <vt:i4>1779142</vt:i4>
      </vt:variant>
      <vt:variant>
        <vt:i4>4170</vt:i4>
      </vt:variant>
      <vt:variant>
        <vt:i4>0</vt:i4>
      </vt:variant>
      <vt:variant>
        <vt:i4>5</vt:i4>
      </vt:variant>
      <vt:variant>
        <vt:lpwstr/>
      </vt:variant>
      <vt:variant>
        <vt:lpwstr>■RFI</vt:lpwstr>
      </vt:variant>
      <vt:variant>
        <vt:i4>8066390</vt:i4>
      </vt:variant>
      <vt:variant>
        <vt:i4>4167</vt:i4>
      </vt:variant>
      <vt:variant>
        <vt:i4>0</vt:i4>
      </vt:variant>
      <vt:variant>
        <vt:i4>5</vt:i4>
      </vt:variant>
      <vt:variant>
        <vt:lpwstr/>
      </vt:variant>
      <vt:variant>
        <vt:lpwstr>■ジャーニーマップ</vt:lpwstr>
      </vt:variant>
      <vt:variant>
        <vt:i4>1382098305</vt:i4>
      </vt:variant>
      <vt:variant>
        <vt:i4>4164</vt:i4>
      </vt:variant>
      <vt:variant>
        <vt:i4>0</vt:i4>
      </vt:variant>
      <vt:variant>
        <vt:i4>5</vt:i4>
      </vt:variant>
      <vt:variant>
        <vt:lpwstr/>
      </vt:variant>
      <vt:variant>
        <vt:lpwstr>■ペルソナ分析</vt:lpwstr>
      </vt:variant>
      <vt:variant>
        <vt:i4>1910218</vt:i4>
      </vt:variant>
      <vt:variant>
        <vt:i4>4161</vt:i4>
      </vt:variant>
      <vt:variant>
        <vt:i4>0</vt:i4>
      </vt:variant>
      <vt:variant>
        <vt:i4>5</vt:i4>
      </vt:variant>
      <vt:variant>
        <vt:lpwstr/>
      </vt:variant>
      <vt:variant>
        <vt:lpwstr>■PJMO</vt:lpwstr>
      </vt:variant>
      <vt:variant>
        <vt:i4>-2071138133</vt:i4>
      </vt:variant>
      <vt:variant>
        <vt:i4>4158</vt:i4>
      </vt:variant>
      <vt:variant>
        <vt:i4>0</vt:i4>
      </vt:variant>
      <vt:variant>
        <vt:i4>5</vt:i4>
      </vt:variant>
      <vt:variant>
        <vt:lpwstr/>
      </vt:variant>
      <vt:variant>
        <vt:lpwstr>■脆弱性診断</vt:lpwstr>
      </vt:variant>
      <vt:variant>
        <vt:i4>-517899631</vt:i4>
      </vt:variant>
      <vt:variant>
        <vt:i4>4155</vt:i4>
      </vt:variant>
      <vt:variant>
        <vt:i4>0</vt:i4>
      </vt:variant>
      <vt:variant>
        <vt:i4>5</vt:i4>
      </vt:variant>
      <vt:variant>
        <vt:lpwstr/>
      </vt:variant>
      <vt:variant>
        <vt:lpwstr>■脆弱性</vt:lpwstr>
      </vt:variant>
      <vt:variant>
        <vt:i4>814537354</vt:i4>
      </vt:variant>
      <vt:variant>
        <vt:i4>4152</vt:i4>
      </vt:variant>
      <vt:variant>
        <vt:i4>0</vt:i4>
      </vt:variant>
      <vt:variant>
        <vt:i4>5</vt:i4>
      </vt:variant>
      <vt:variant>
        <vt:lpwstr/>
      </vt:variant>
      <vt:variant>
        <vt:lpwstr>■NISTサイバーセキュリティフレームワーク（CSF）</vt:lpwstr>
      </vt:variant>
      <vt:variant>
        <vt:i4>6886736</vt:i4>
      </vt:variant>
      <vt:variant>
        <vt:i4>4149</vt:i4>
      </vt:variant>
      <vt:variant>
        <vt:i4>0</vt:i4>
      </vt:variant>
      <vt:variant>
        <vt:i4>5</vt:i4>
      </vt:variant>
      <vt:variant>
        <vt:lpwstr/>
      </vt:variant>
      <vt:variant>
        <vt:lpwstr>■フレームワーク</vt:lpwstr>
      </vt:variant>
      <vt:variant>
        <vt:i4>1378821558</vt:i4>
      </vt:variant>
      <vt:variant>
        <vt:i4>4146</vt:i4>
      </vt:variant>
      <vt:variant>
        <vt:i4>0</vt:i4>
      </vt:variant>
      <vt:variant>
        <vt:i4>5</vt:i4>
      </vt:variant>
      <vt:variant>
        <vt:lpwstr/>
      </vt:variant>
      <vt:variant>
        <vt:lpwstr>■アクセス制御</vt:lpwstr>
      </vt:variant>
      <vt:variant>
        <vt:i4>818750884</vt:i4>
      </vt:variant>
      <vt:variant>
        <vt:i4>4143</vt:i4>
      </vt:variant>
      <vt:variant>
        <vt:i4>0</vt:i4>
      </vt:variant>
      <vt:variant>
        <vt:i4>5</vt:i4>
      </vt:variant>
      <vt:variant>
        <vt:lpwstr/>
      </vt:variant>
      <vt:variant>
        <vt:lpwstr>■ゼロトラスト</vt:lpwstr>
      </vt:variant>
      <vt:variant>
        <vt:i4>1399727603</vt:i4>
      </vt:variant>
      <vt:variant>
        <vt:i4>4140</vt:i4>
      </vt:variant>
      <vt:variant>
        <vt:i4>0</vt:i4>
      </vt:variant>
      <vt:variant>
        <vt:i4>5</vt:i4>
      </vt:variant>
      <vt:variant>
        <vt:lpwstr/>
      </vt:variant>
      <vt:variant>
        <vt:lpwstr>■デジタル化</vt:lpwstr>
      </vt:variant>
      <vt:variant>
        <vt:i4>-570485281</vt:i4>
      </vt:variant>
      <vt:variant>
        <vt:i4>4137</vt:i4>
      </vt:variant>
      <vt:variant>
        <vt:i4>0</vt:i4>
      </vt:variant>
      <vt:variant>
        <vt:i4>5</vt:i4>
      </vt:variant>
      <vt:variant>
        <vt:lpwstr/>
      </vt:variant>
      <vt:variant>
        <vt:lpwstr>■踏み台</vt:lpwstr>
      </vt:variant>
      <vt:variant>
        <vt:i4>1700668920</vt:i4>
      </vt:variant>
      <vt:variant>
        <vt:i4>4134</vt:i4>
      </vt:variant>
      <vt:variant>
        <vt:i4>0</vt:i4>
      </vt:variant>
      <vt:variant>
        <vt:i4>5</vt:i4>
      </vt:variant>
      <vt:variant>
        <vt:lpwstr/>
      </vt:variant>
      <vt:variant>
        <vt:lpwstr>■サイバー攻撃</vt:lpwstr>
      </vt:variant>
      <vt:variant>
        <vt:i4>-335381103</vt:i4>
      </vt:variant>
      <vt:variant>
        <vt:i4>4131</vt:i4>
      </vt:variant>
      <vt:variant>
        <vt:i4>0</vt:i4>
      </vt:variant>
      <vt:variant>
        <vt:i4>5</vt:i4>
      </vt:variant>
      <vt:variant>
        <vt:lpwstr/>
      </vt:variant>
      <vt:variant>
        <vt:lpwstr>■情報資産</vt:lpwstr>
      </vt:variant>
      <vt:variant>
        <vt:i4>271827</vt:i4>
      </vt:variant>
      <vt:variant>
        <vt:i4>4128</vt:i4>
      </vt:variant>
      <vt:variant>
        <vt:i4>0</vt:i4>
      </vt:variant>
      <vt:variant>
        <vt:i4>5</vt:i4>
      </vt:variant>
      <vt:variant>
        <vt:lpwstr/>
      </vt:variant>
      <vt:variant>
        <vt:lpwstr>■ISMS</vt:lpwstr>
      </vt:variant>
      <vt:variant>
        <vt:i4>661042504</vt:i4>
      </vt:variant>
      <vt:variant>
        <vt:i4>4125</vt:i4>
      </vt:variant>
      <vt:variant>
        <vt:i4>0</vt:i4>
      </vt:variant>
      <vt:variant>
        <vt:i4>5</vt:i4>
      </vt:variant>
      <vt:variant>
        <vt:lpwstr/>
      </vt:variant>
      <vt:variant>
        <vt:lpwstr>■内部監査</vt:lpwstr>
      </vt:variant>
      <vt:variant>
        <vt:i4>897676887</vt:i4>
      </vt:variant>
      <vt:variant>
        <vt:i4>4122</vt:i4>
      </vt:variant>
      <vt:variant>
        <vt:i4>0</vt:i4>
      </vt:variant>
      <vt:variant>
        <vt:i4>5</vt:i4>
      </vt:variant>
      <vt:variant>
        <vt:lpwstr/>
      </vt:variant>
      <vt:variant>
        <vt:lpwstr>■暗号化</vt:lpwstr>
      </vt:variant>
      <vt:variant>
        <vt:i4>1713616</vt:i4>
      </vt:variant>
      <vt:variant>
        <vt:i4>4119</vt:i4>
      </vt:variant>
      <vt:variant>
        <vt:i4>0</vt:i4>
      </vt:variant>
      <vt:variant>
        <vt:i4>5</vt:i4>
      </vt:variant>
      <vt:variant>
        <vt:lpwstr/>
      </vt:variant>
      <vt:variant>
        <vt:lpwstr>■IPS</vt:lpwstr>
      </vt:variant>
      <vt:variant>
        <vt:i4>1713604</vt:i4>
      </vt:variant>
      <vt:variant>
        <vt:i4>4116</vt:i4>
      </vt:variant>
      <vt:variant>
        <vt:i4>0</vt:i4>
      </vt:variant>
      <vt:variant>
        <vt:i4>5</vt:i4>
      </vt:variant>
      <vt:variant>
        <vt:lpwstr/>
      </vt:variant>
      <vt:variant>
        <vt:lpwstr>■IDS</vt:lpwstr>
      </vt:variant>
      <vt:variant>
        <vt:i4>2823434</vt:i4>
      </vt:variant>
      <vt:variant>
        <vt:i4>4113</vt:i4>
      </vt:variant>
      <vt:variant>
        <vt:i4>0</vt:i4>
      </vt:variant>
      <vt:variant>
        <vt:i4>5</vt:i4>
      </vt:variant>
      <vt:variant>
        <vt:lpwstr/>
      </vt:variant>
      <vt:variant>
        <vt:lpwstr>■ファイアウォール</vt:lpwstr>
      </vt:variant>
      <vt:variant>
        <vt:i4>1309965932</vt:i4>
      </vt:variant>
      <vt:variant>
        <vt:i4>4110</vt:i4>
      </vt:variant>
      <vt:variant>
        <vt:i4>0</vt:i4>
      </vt:variant>
      <vt:variant>
        <vt:i4>5</vt:i4>
      </vt:variant>
      <vt:variant>
        <vt:lpwstr/>
      </vt:variant>
      <vt:variant>
        <vt:lpwstr>■不正アクセス</vt:lpwstr>
      </vt:variant>
      <vt:variant>
        <vt:i4>2883626</vt:i4>
      </vt:variant>
      <vt:variant>
        <vt:i4>4107</vt:i4>
      </vt:variant>
      <vt:variant>
        <vt:i4>0</vt:i4>
      </vt:variant>
      <vt:variant>
        <vt:i4>5</vt:i4>
      </vt:variant>
      <vt:variant>
        <vt:lpwstr>https://digitalforensic.jp/wp-content/uploads/2023/02/shokohoznGL9.pdf</vt:lpwstr>
      </vt:variant>
      <vt:variant>
        <vt:lpwstr/>
      </vt:variant>
      <vt:variant>
        <vt:i4>3020089</vt:i4>
      </vt:variant>
      <vt:variant>
        <vt:i4>4104</vt:i4>
      </vt:variant>
      <vt:variant>
        <vt:i4>0</vt:i4>
      </vt:variant>
      <vt:variant>
        <vt:i4>5</vt:i4>
      </vt:variant>
      <vt:variant>
        <vt:lpwstr/>
      </vt:variant>
      <vt:variant>
        <vt:lpwstr>■フォレンジック</vt:lpwstr>
      </vt:variant>
      <vt:variant>
        <vt:i4>816981378</vt:i4>
      </vt:variant>
      <vt:variant>
        <vt:i4>4101</vt:i4>
      </vt:variant>
      <vt:variant>
        <vt:i4>0</vt:i4>
      </vt:variant>
      <vt:variant>
        <vt:i4>5</vt:i4>
      </vt:variant>
      <vt:variant>
        <vt:lpwstr/>
      </vt:variant>
      <vt:variant>
        <vt:lpwstr>■クリーンインストール</vt:lpwstr>
      </vt:variant>
      <vt:variant>
        <vt:i4>5772564</vt:i4>
      </vt:variant>
      <vt:variant>
        <vt:i4>4098</vt:i4>
      </vt:variant>
      <vt:variant>
        <vt:i4>0</vt:i4>
      </vt:variant>
      <vt:variant>
        <vt:i4>5</vt:i4>
      </vt:variant>
      <vt:variant>
        <vt:lpwstr/>
      </vt:variant>
      <vt:variant>
        <vt:lpwstr>■ランサムウェア</vt:lpwstr>
      </vt:variant>
      <vt:variant>
        <vt:i4>7869808</vt:i4>
      </vt:variant>
      <vt:variant>
        <vt:i4>4095</vt:i4>
      </vt:variant>
      <vt:variant>
        <vt:i4>0</vt:i4>
      </vt:variant>
      <vt:variant>
        <vt:i4>5</vt:i4>
      </vt:variant>
      <vt:variant>
        <vt:lpwstr/>
      </vt:variant>
      <vt:variant>
        <vt:lpwstr>■セキュリティインシデント</vt:lpwstr>
      </vt:variant>
      <vt:variant>
        <vt:i4>-517899631</vt:i4>
      </vt:variant>
      <vt:variant>
        <vt:i4>4092</vt:i4>
      </vt:variant>
      <vt:variant>
        <vt:i4>0</vt:i4>
      </vt:variant>
      <vt:variant>
        <vt:i4>5</vt:i4>
      </vt:variant>
      <vt:variant>
        <vt:lpwstr/>
      </vt:variant>
      <vt:variant>
        <vt:lpwstr>■脆弱性</vt:lpwstr>
      </vt:variant>
      <vt:variant>
        <vt:i4>1700668920</vt:i4>
      </vt:variant>
      <vt:variant>
        <vt:i4>4089</vt:i4>
      </vt:variant>
      <vt:variant>
        <vt:i4>0</vt:i4>
      </vt:variant>
      <vt:variant>
        <vt:i4>5</vt:i4>
      </vt:variant>
      <vt:variant>
        <vt:lpwstr/>
      </vt:variant>
      <vt:variant>
        <vt:lpwstr>■サイバー攻撃</vt:lpwstr>
      </vt:variant>
      <vt:variant>
        <vt:i4>1713616</vt:i4>
      </vt:variant>
      <vt:variant>
        <vt:i4>4086</vt:i4>
      </vt:variant>
      <vt:variant>
        <vt:i4>0</vt:i4>
      </vt:variant>
      <vt:variant>
        <vt:i4>5</vt:i4>
      </vt:variant>
      <vt:variant>
        <vt:lpwstr/>
      </vt:variant>
      <vt:variant>
        <vt:lpwstr>■IPS</vt:lpwstr>
      </vt:variant>
      <vt:variant>
        <vt:i4>1713604</vt:i4>
      </vt:variant>
      <vt:variant>
        <vt:i4>4083</vt:i4>
      </vt:variant>
      <vt:variant>
        <vt:i4>0</vt:i4>
      </vt:variant>
      <vt:variant>
        <vt:i4>5</vt:i4>
      </vt:variant>
      <vt:variant>
        <vt:lpwstr/>
      </vt:variant>
      <vt:variant>
        <vt:lpwstr>■IDS</vt:lpwstr>
      </vt:variant>
      <vt:variant>
        <vt:i4>2823434</vt:i4>
      </vt:variant>
      <vt:variant>
        <vt:i4>4080</vt:i4>
      </vt:variant>
      <vt:variant>
        <vt:i4>0</vt:i4>
      </vt:variant>
      <vt:variant>
        <vt:i4>5</vt:i4>
      </vt:variant>
      <vt:variant>
        <vt:lpwstr/>
      </vt:variant>
      <vt:variant>
        <vt:lpwstr>■ファイアウォール</vt:lpwstr>
      </vt:variant>
      <vt:variant>
        <vt:i4>1309965932</vt:i4>
      </vt:variant>
      <vt:variant>
        <vt:i4>4077</vt:i4>
      </vt:variant>
      <vt:variant>
        <vt:i4>0</vt:i4>
      </vt:variant>
      <vt:variant>
        <vt:i4>5</vt:i4>
      </vt:variant>
      <vt:variant>
        <vt:lpwstr/>
      </vt:variant>
      <vt:variant>
        <vt:lpwstr>■不正アクセス</vt:lpwstr>
      </vt:variant>
      <vt:variant>
        <vt:i4>1840465</vt:i4>
      </vt:variant>
      <vt:variant>
        <vt:i4>4074</vt:i4>
      </vt:variant>
      <vt:variant>
        <vt:i4>0</vt:i4>
      </vt:variant>
      <vt:variant>
        <vt:i4>5</vt:i4>
      </vt:variant>
      <vt:variant>
        <vt:lpwstr/>
      </vt:variant>
      <vt:variant>
        <vt:lpwstr>■ソリューション</vt:lpwstr>
      </vt:variant>
      <vt:variant>
        <vt:i4>819602924</vt:i4>
      </vt:variant>
      <vt:variant>
        <vt:i4>4071</vt:i4>
      </vt:variant>
      <vt:variant>
        <vt:i4>0</vt:i4>
      </vt:variant>
      <vt:variant>
        <vt:i4>5</vt:i4>
      </vt:variant>
      <vt:variant>
        <vt:lpwstr/>
      </vt:variant>
      <vt:variant>
        <vt:lpwstr>■マルウェア</vt:lpwstr>
      </vt:variant>
      <vt:variant>
        <vt:i4>5772564</vt:i4>
      </vt:variant>
      <vt:variant>
        <vt:i4>4068</vt:i4>
      </vt:variant>
      <vt:variant>
        <vt:i4>0</vt:i4>
      </vt:variant>
      <vt:variant>
        <vt:i4>5</vt:i4>
      </vt:variant>
      <vt:variant>
        <vt:lpwstr/>
      </vt:variant>
      <vt:variant>
        <vt:lpwstr>■ランサムウェア</vt:lpwstr>
      </vt:variant>
      <vt:variant>
        <vt:i4>6559006</vt:i4>
      </vt:variant>
      <vt:variant>
        <vt:i4>4065</vt:i4>
      </vt:variant>
      <vt:variant>
        <vt:i4>0</vt:i4>
      </vt:variant>
      <vt:variant>
        <vt:i4>5</vt:i4>
      </vt:variant>
      <vt:variant>
        <vt:lpwstr/>
      </vt:variant>
      <vt:variant>
        <vt:lpwstr>■エンドポイントデバイス</vt:lpwstr>
      </vt:variant>
      <vt:variant>
        <vt:i4>1516996</vt:i4>
      </vt:variant>
      <vt:variant>
        <vt:i4>4062</vt:i4>
      </vt:variant>
      <vt:variant>
        <vt:i4>0</vt:i4>
      </vt:variant>
      <vt:variant>
        <vt:i4>5</vt:i4>
      </vt:variant>
      <vt:variant>
        <vt:lpwstr/>
      </vt:variant>
      <vt:variant>
        <vt:lpwstr>■EDR</vt:lpwstr>
      </vt:variant>
      <vt:variant>
        <vt:i4>206276</vt:i4>
      </vt:variant>
      <vt:variant>
        <vt:i4>4059</vt:i4>
      </vt:variant>
      <vt:variant>
        <vt:i4>0</vt:i4>
      </vt:variant>
      <vt:variant>
        <vt:i4>5</vt:i4>
      </vt:variant>
      <vt:variant>
        <vt:lpwstr/>
      </vt:variant>
      <vt:variant>
        <vt:lpwstr>■SDP</vt:lpwstr>
      </vt:variant>
      <vt:variant>
        <vt:i4>8000845</vt:i4>
      </vt:variant>
      <vt:variant>
        <vt:i4>4056</vt:i4>
      </vt:variant>
      <vt:variant>
        <vt:i4>0</vt:i4>
      </vt:variant>
      <vt:variant>
        <vt:i4>5</vt:i4>
      </vt:variant>
      <vt:variant>
        <vt:lpwstr/>
      </vt:variant>
      <vt:variant>
        <vt:lpwstr>■プロキシ</vt:lpwstr>
      </vt:variant>
      <vt:variant>
        <vt:i4>1320407</vt:i4>
      </vt:variant>
      <vt:variant>
        <vt:i4>4053</vt:i4>
      </vt:variant>
      <vt:variant>
        <vt:i4>0</vt:i4>
      </vt:variant>
      <vt:variant>
        <vt:i4>5</vt:i4>
      </vt:variant>
      <vt:variant>
        <vt:lpwstr/>
      </vt:variant>
      <vt:variant>
        <vt:lpwstr>■SWG</vt:lpwstr>
      </vt:variant>
      <vt:variant>
        <vt:i4>517361013</vt:i4>
      </vt:variant>
      <vt:variant>
        <vt:i4>4050</vt:i4>
      </vt:variant>
      <vt:variant>
        <vt:i4>0</vt:i4>
      </vt:variant>
      <vt:variant>
        <vt:i4>5</vt:i4>
      </vt:variant>
      <vt:variant>
        <vt:lpwstr/>
      </vt:variant>
      <vt:variant>
        <vt:lpwstr>■情報セキュリティ事象</vt:lpwstr>
      </vt:variant>
      <vt:variant>
        <vt:i4>7869808</vt:i4>
      </vt:variant>
      <vt:variant>
        <vt:i4>4047</vt:i4>
      </vt:variant>
      <vt:variant>
        <vt:i4>0</vt:i4>
      </vt:variant>
      <vt:variant>
        <vt:i4>5</vt:i4>
      </vt:variant>
      <vt:variant>
        <vt:lpwstr/>
      </vt:variant>
      <vt:variant>
        <vt:lpwstr>■セキュリティインシデント</vt:lpwstr>
      </vt:variant>
      <vt:variant>
        <vt:i4>1378821558</vt:i4>
      </vt:variant>
      <vt:variant>
        <vt:i4>4044</vt:i4>
      </vt:variant>
      <vt:variant>
        <vt:i4>0</vt:i4>
      </vt:variant>
      <vt:variant>
        <vt:i4>5</vt:i4>
      </vt:variant>
      <vt:variant>
        <vt:lpwstr/>
      </vt:variant>
      <vt:variant>
        <vt:lpwstr>■アクセス制御</vt:lpwstr>
      </vt:variant>
      <vt:variant>
        <vt:i4>821175726</vt:i4>
      </vt:variant>
      <vt:variant>
        <vt:i4>4041</vt:i4>
      </vt:variant>
      <vt:variant>
        <vt:i4>0</vt:i4>
      </vt:variant>
      <vt:variant>
        <vt:i4>5</vt:i4>
      </vt:variant>
      <vt:variant>
        <vt:lpwstr/>
      </vt:variant>
      <vt:variant>
        <vt:lpwstr>■セキュリティポリシー</vt:lpwstr>
      </vt:variant>
      <vt:variant>
        <vt:i4>1340383052</vt:i4>
      </vt:variant>
      <vt:variant>
        <vt:i4>4038</vt:i4>
      </vt:variant>
      <vt:variant>
        <vt:i4>0</vt:i4>
      </vt:variant>
      <vt:variant>
        <vt:i4>5</vt:i4>
      </vt:variant>
      <vt:variant>
        <vt:lpwstr/>
      </vt:variant>
      <vt:variant>
        <vt:lpwstr>■リスク評価</vt:lpwstr>
      </vt:variant>
      <vt:variant>
        <vt:i4>868765832</vt:i4>
      </vt:variant>
      <vt:variant>
        <vt:i4>4035</vt:i4>
      </vt:variant>
      <vt:variant>
        <vt:i4>0</vt:i4>
      </vt:variant>
      <vt:variant>
        <vt:i4>5</vt:i4>
      </vt:variant>
      <vt:variant>
        <vt:lpwstr/>
      </vt:variant>
      <vt:variant>
        <vt:lpwstr>■可用性</vt:lpwstr>
      </vt:variant>
      <vt:variant>
        <vt:i4>1001092296</vt:i4>
      </vt:variant>
      <vt:variant>
        <vt:i4>4032</vt:i4>
      </vt:variant>
      <vt:variant>
        <vt:i4>0</vt:i4>
      </vt:variant>
      <vt:variant>
        <vt:i4>5</vt:i4>
      </vt:variant>
      <vt:variant>
        <vt:lpwstr/>
      </vt:variant>
      <vt:variant>
        <vt:lpwstr>■完全性</vt:lpwstr>
      </vt:variant>
      <vt:variant>
        <vt:i4>175668838</vt:i4>
      </vt:variant>
      <vt:variant>
        <vt:i4>4029</vt:i4>
      </vt:variant>
      <vt:variant>
        <vt:i4>0</vt:i4>
      </vt:variant>
      <vt:variant>
        <vt:i4>5</vt:i4>
      </vt:variant>
      <vt:variant>
        <vt:lpwstr/>
      </vt:variant>
      <vt:variant>
        <vt:lpwstr>■機密性</vt:lpwstr>
      </vt:variant>
      <vt:variant>
        <vt:i4>-335381103</vt:i4>
      </vt:variant>
      <vt:variant>
        <vt:i4>4026</vt:i4>
      </vt:variant>
      <vt:variant>
        <vt:i4>0</vt:i4>
      </vt:variant>
      <vt:variant>
        <vt:i4>5</vt:i4>
      </vt:variant>
      <vt:variant>
        <vt:lpwstr/>
      </vt:variant>
      <vt:variant>
        <vt:lpwstr>■情報資産</vt:lpwstr>
      </vt:variant>
      <vt:variant>
        <vt:i4>1437210102</vt:i4>
      </vt:variant>
      <vt:variant>
        <vt:i4>4023</vt:i4>
      </vt:variant>
      <vt:variant>
        <vt:i4>0</vt:i4>
      </vt:variant>
      <vt:variant>
        <vt:i4>5</vt:i4>
      </vt:variant>
      <vt:variant>
        <vt:lpwstr/>
      </vt:variant>
      <vt:variant>
        <vt:lpwstr>■改ざん</vt:lpwstr>
      </vt:variant>
      <vt:variant>
        <vt:i4>897676887</vt:i4>
      </vt:variant>
      <vt:variant>
        <vt:i4>4020</vt:i4>
      </vt:variant>
      <vt:variant>
        <vt:i4>0</vt:i4>
      </vt:variant>
      <vt:variant>
        <vt:i4>5</vt:i4>
      </vt:variant>
      <vt:variant>
        <vt:lpwstr/>
      </vt:variant>
      <vt:variant>
        <vt:lpwstr>■暗号化</vt:lpwstr>
      </vt:variant>
      <vt:variant>
        <vt:i4>7068377</vt:i4>
      </vt:variant>
      <vt:variant>
        <vt:i4>4017</vt:i4>
      </vt:variant>
      <vt:variant>
        <vt:i4>0</vt:i4>
      </vt:variant>
      <vt:variant>
        <vt:i4>5</vt:i4>
      </vt:variant>
      <vt:variant>
        <vt:lpwstr/>
      </vt:variant>
      <vt:variant>
        <vt:lpwstr>■VPN（VirtualPrivateNetwork）</vt:lpwstr>
      </vt:variant>
      <vt:variant>
        <vt:i4>1700668920</vt:i4>
      </vt:variant>
      <vt:variant>
        <vt:i4>4014</vt:i4>
      </vt:variant>
      <vt:variant>
        <vt:i4>0</vt:i4>
      </vt:variant>
      <vt:variant>
        <vt:i4>5</vt:i4>
      </vt:variant>
      <vt:variant>
        <vt:lpwstr/>
      </vt:variant>
      <vt:variant>
        <vt:lpwstr>■サイバー攻撃</vt:lpwstr>
      </vt:variant>
      <vt:variant>
        <vt:i4>819865066</vt:i4>
      </vt:variant>
      <vt:variant>
        <vt:i4>4011</vt:i4>
      </vt:variant>
      <vt:variant>
        <vt:i4>0</vt:i4>
      </vt:variant>
      <vt:variant>
        <vt:i4>5</vt:i4>
      </vt:variant>
      <vt:variant>
        <vt:lpwstr/>
      </vt:variant>
      <vt:variant>
        <vt:lpwstr>■トラフィック</vt:lpwstr>
      </vt:variant>
      <vt:variant>
        <vt:i4>1648065</vt:i4>
      </vt:variant>
      <vt:variant>
        <vt:i4>4008</vt:i4>
      </vt:variant>
      <vt:variant>
        <vt:i4>0</vt:i4>
      </vt:variant>
      <vt:variant>
        <vt:i4>5</vt:i4>
      </vt:variant>
      <vt:variant>
        <vt:lpwstr/>
      </vt:variant>
      <vt:variant>
        <vt:lpwstr>■WAN</vt:lpwstr>
      </vt:variant>
      <vt:variant>
        <vt:i4>814949839</vt:i4>
      </vt:variant>
      <vt:variant>
        <vt:i4>4005</vt:i4>
      </vt:variant>
      <vt:variant>
        <vt:i4>0</vt:i4>
      </vt:variant>
      <vt:variant>
        <vt:i4>5</vt:i4>
      </vt:variant>
      <vt:variant>
        <vt:lpwstr/>
      </vt:variant>
      <vt:variant>
        <vt:lpwstr>■ミドルウェア</vt:lpwstr>
      </vt:variant>
      <vt:variant>
        <vt:i4>818750884</vt:i4>
      </vt:variant>
      <vt:variant>
        <vt:i4>4002</vt:i4>
      </vt:variant>
      <vt:variant>
        <vt:i4>0</vt:i4>
      </vt:variant>
      <vt:variant>
        <vt:i4>5</vt:i4>
      </vt:variant>
      <vt:variant>
        <vt:lpwstr/>
      </vt:variant>
      <vt:variant>
        <vt:lpwstr>■ゼロトラスト</vt:lpwstr>
      </vt:variant>
      <vt:variant>
        <vt:i4>1320407</vt:i4>
      </vt:variant>
      <vt:variant>
        <vt:i4>3999</vt:i4>
      </vt:variant>
      <vt:variant>
        <vt:i4>0</vt:i4>
      </vt:variant>
      <vt:variant>
        <vt:i4>5</vt:i4>
      </vt:variant>
      <vt:variant>
        <vt:lpwstr/>
      </vt:variant>
      <vt:variant>
        <vt:lpwstr>■SWG</vt:lpwstr>
      </vt:variant>
      <vt:variant>
        <vt:i4>817243629</vt:i4>
      </vt:variant>
      <vt:variant>
        <vt:i4>3996</vt:i4>
      </vt:variant>
      <vt:variant>
        <vt:i4>0</vt:i4>
      </vt:variant>
      <vt:variant>
        <vt:i4>5</vt:i4>
      </vt:variant>
      <vt:variant>
        <vt:lpwstr/>
      </vt:variant>
      <vt:variant>
        <vt:lpwstr>■SASE（サシー）</vt:lpwstr>
      </vt:variant>
      <vt:variant>
        <vt:i4>206276</vt:i4>
      </vt:variant>
      <vt:variant>
        <vt:i4>3993</vt:i4>
      </vt:variant>
      <vt:variant>
        <vt:i4>0</vt:i4>
      </vt:variant>
      <vt:variant>
        <vt:i4>5</vt:i4>
      </vt:variant>
      <vt:variant>
        <vt:lpwstr/>
      </vt:variant>
      <vt:variant>
        <vt:lpwstr>■SDP</vt:lpwstr>
      </vt:variant>
      <vt:variant>
        <vt:i4>1713616</vt:i4>
      </vt:variant>
      <vt:variant>
        <vt:i4>3990</vt:i4>
      </vt:variant>
      <vt:variant>
        <vt:i4>0</vt:i4>
      </vt:variant>
      <vt:variant>
        <vt:i4>5</vt:i4>
      </vt:variant>
      <vt:variant>
        <vt:lpwstr/>
      </vt:variant>
      <vt:variant>
        <vt:lpwstr>■IPS</vt:lpwstr>
      </vt:variant>
      <vt:variant>
        <vt:i4>2823434</vt:i4>
      </vt:variant>
      <vt:variant>
        <vt:i4>3987</vt:i4>
      </vt:variant>
      <vt:variant>
        <vt:i4>0</vt:i4>
      </vt:variant>
      <vt:variant>
        <vt:i4>5</vt:i4>
      </vt:variant>
      <vt:variant>
        <vt:lpwstr/>
      </vt:variant>
      <vt:variant>
        <vt:lpwstr>■ファイアウォール</vt:lpwstr>
      </vt:variant>
      <vt:variant>
        <vt:i4>7068377</vt:i4>
      </vt:variant>
      <vt:variant>
        <vt:i4>3984</vt:i4>
      </vt:variant>
      <vt:variant>
        <vt:i4>0</vt:i4>
      </vt:variant>
      <vt:variant>
        <vt:i4>5</vt:i4>
      </vt:variant>
      <vt:variant>
        <vt:lpwstr/>
      </vt:variant>
      <vt:variant>
        <vt:lpwstr>■VPN（VirtualPrivateNetwork）</vt:lpwstr>
      </vt:variant>
      <vt:variant>
        <vt:i4>6559006</vt:i4>
      </vt:variant>
      <vt:variant>
        <vt:i4>3981</vt:i4>
      </vt:variant>
      <vt:variant>
        <vt:i4>0</vt:i4>
      </vt:variant>
      <vt:variant>
        <vt:i4>5</vt:i4>
      </vt:variant>
      <vt:variant>
        <vt:lpwstr/>
      </vt:variant>
      <vt:variant>
        <vt:lpwstr>■エンドポイントデバイス</vt:lpwstr>
      </vt:variant>
      <vt:variant>
        <vt:i4>1320407</vt:i4>
      </vt:variant>
      <vt:variant>
        <vt:i4>3978</vt:i4>
      </vt:variant>
      <vt:variant>
        <vt:i4>0</vt:i4>
      </vt:variant>
      <vt:variant>
        <vt:i4>5</vt:i4>
      </vt:variant>
      <vt:variant>
        <vt:lpwstr/>
      </vt:variant>
      <vt:variant>
        <vt:lpwstr>■SWG</vt:lpwstr>
      </vt:variant>
      <vt:variant>
        <vt:i4>-811706170</vt:i4>
      </vt:variant>
      <vt:variant>
        <vt:i4>3975</vt:i4>
      </vt:variant>
      <vt:variant>
        <vt:i4>0</vt:i4>
      </vt:variant>
      <vt:variant>
        <vt:i4>5</vt:i4>
      </vt:variant>
      <vt:variant>
        <vt:lpwstr/>
      </vt:variant>
      <vt:variant>
        <vt:lpwstr>■供給者</vt:lpwstr>
      </vt:variant>
      <vt:variant>
        <vt:i4>1910211</vt:i4>
      </vt:variant>
      <vt:variant>
        <vt:i4>3972</vt:i4>
      </vt:variant>
      <vt:variant>
        <vt:i4>0</vt:i4>
      </vt:variant>
      <vt:variant>
        <vt:i4>5</vt:i4>
      </vt:variant>
      <vt:variant>
        <vt:lpwstr/>
      </vt:variant>
      <vt:variant>
        <vt:lpwstr>■ICT</vt:lpwstr>
      </vt:variant>
      <vt:variant>
        <vt:i4>819865066</vt:i4>
      </vt:variant>
      <vt:variant>
        <vt:i4>3969</vt:i4>
      </vt:variant>
      <vt:variant>
        <vt:i4>0</vt:i4>
      </vt:variant>
      <vt:variant>
        <vt:i4>5</vt:i4>
      </vt:variant>
      <vt:variant>
        <vt:lpwstr/>
      </vt:variant>
      <vt:variant>
        <vt:lpwstr>■トラフィック</vt:lpwstr>
      </vt:variant>
      <vt:variant>
        <vt:i4>1840465</vt:i4>
      </vt:variant>
      <vt:variant>
        <vt:i4>3966</vt:i4>
      </vt:variant>
      <vt:variant>
        <vt:i4>0</vt:i4>
      </vt:variant>
      <vt:variant>
        <vt:i4>5</vt:i4>
      </vt:variant>
      <vt:variant>
        <vt:lpwstr/>
      </vt:variant>
      <vt:variant>
        <vt:lpwstr>■ソリューション</vt:lpwstr>
      </vt:variant>
      <vt:variant>
        <vt:i4>816326128</vt:i4>
      </vt:variant>
      <vt:variant>
        <vt:i4>3963</vt:i4>
      </vt:variant>
      <vt:variant>
        <vt:i4>0</vt:i4>
      </vt:variant>
      <vt:variant>
        <vt:i4>5</vt:i4>
      </vt:variant>
      <vt:variant>
        <vt:lpwstr/>
      </vt:variant>
      <vt:variant>
        <vt:lpwstr>■エンティティ</vt:lpwstr>
      </vt:variant>
      <vt:variant>
        <vt:i4>2561305</vt:i4>
      </vt:variant>
      <vt:variant>
        <vt:i4>3960</vt:i4>
      </vt:variant>
      <vt:variant>
        <vt:i4>0</vt:i4>
      </vt:variant>
      <vt:variant>
        <vt:i4>5</vt:i4>
      </vt:variant>
      <vt:variant>
        <vt:lpwstr/>
      </vt:variant>
      <vt:variant>
        <vt:lpwstr>■IPアドレス</vt:lpwstr>
      </vt:variant>
      <vt:variant>
        <vt:i4>8267151</vt:i4>
      </vt:variant>
      <vt:variant>
        <vt:i4>3957</vt:i4>
      </vt:variant>
      <vt:variant>
        <vt:i4>0</vt:i4>
      </vt:variant>
      <vt:variant>
        <vt:i4>5</vt:i4>
      </vt:variant>
      <vt:variant>
        <vt:lpwstr/>
      </vt:variant>
      <vt:variant>
        <vt:lpwstr>■MACアドレス</vt:lpwstr>
      </vt:variant>
      <vt:variant>
        <vt:i4>1516991</vt:i4>
      </vt:variant>
      <vt:variant>
        <vt:i4>3954</vt:i4>
      </vt:variant>
      <vt:variant>
        <vt:i4>0</vt:i4>
      </vt:variant>
      <vt:variant>
        <vt:i4>5</vt:i4>
      </vt:variant>
      <vt:variant>
        <vt:lpwstr/>
      </vt:variant>
      <vt:variant>
        <vt:lpwstr>■シャドーIT</vt:lpwstr>
      </vt:variant>
      <vt:variant>
        <vt:i4>2424908</vt:i4>
      </vt:variant>
      <vt:variant>
        <vt:i4>3951</vt:i4>
      </vt:variant>
      <vt:variant>
        <vt:i4>0</vt:i4>
      </vt:variant>
      <vt:variant>
        <vt:i4>5</vt:i4>
      </vt:variant>
      <vt:variant>
        <vt:lpwstr>https://www.ipa.go.jp/jinzai/ics/core_human_resource/final_project/2021/ngi93u0000002klo-att/000092243.pdf</vt:lpwstr>
      </vt:variant>
      <vt:variant>
        <vt:lpwstr/>
      </vt:variant>
      <vt:variant>
        <vt:i4>819602924</vt:i4>
      </vt:variant>
      <vt:variant>
        <vt:i4>3948</vt:i4>
      </vt:variant>
      <vt:variant>
        <vt:i4>0</vt:i4>
      </vt:variant>
      <vt:variant>
        <vt:i4>5</vt:i4>
      </vt:variant>
      <vt:variant>
        <vt:lpwstr/>
      </vt:variant>
      <vt:variant>
        <vt:lpwstr>■マルウェア</vt:lpwstr>
      </vt:variant>
      <vt:variant>
        <vt:i4>1700668920</vt:i4>
      </vt:variant>
      <vt:variant>
        <vt:i4>3945</vt:i4>
      </vt:variant>
      <vt:variant>
        <vt:i4>0</vt:i4>
      </vt:variant>
      <vt:variant>
        <vt:i4>5</vt:i4>
      </vt:variant>
      <vt:variant>
        <vt:lpwstr/>
      </vt:variant>
      <vt:variant>
        <vt:lpwstr>■サイバー攻撃</vt:lpwstr>
      </vt:variant>
      <vt:variant>
        <vt:i4>-335381103</vt:i4>
      </vt:variant>
      <vt:variant>
        <vt:i4>3942</vt:i4>
      </vt:variant>
      <vt:variant>
        <vt:i4>0</vt:i4>
      </vt:variant>
      <vt:variant>
        <vt:i4>5</vt:i4>
      </vt:variant>
      <vt:variant>
        <vt:lpwstr/>
      </vt:variant>
      <vt:variant>
        <vt:lpwstr>■情報資産</vt:lpwstr>
      </vt:variant>
      <vt:variant>
        <vt:i4>1378821558</vt:i4>
      </vt:variant>
      <vt:variant>
        <vt:i4>3939</vt:i4>
      </vt:variant>
      <vt:variant>
        <vt:i4>0</vt:i4>
      </vt:variant>
      <vt:variant>
        <vt:i4>5</vt:i4>
      </vt:variant>
      <vt:variant>
        <vt:lpwstr/>
      </vt:variant>
      <vt:variant>
        <vt:lpwstr>■アクセス制御</vt:lpwstr>
      </vt:variant>
      <vt:variant>
        <vt:i4>-1375328596</vt:i4>
      </vt:variant>
      <vt:variant>
        <vt:i4>3936</vt:i4>
      </vt:variant>
      <vt:variant>
        <vt:i4>0</vt:i4>
      </vt:variant>
      <vt:variant>
        <vt:i4>5</vt:i4>
      </vt:variant>
      <vt:variant>
        <vt:lpwstr/>
      </vt:variant>
      <vt:variant>
        <vt:lpwstr>■多要素認証</vt:lpwstr>
      </vt:variant>
      <vt:variant>
        <vt:i4>818750884</vt:i4>
      </vt:variant>
      <vt:variant>
        <vt:i4>3933</vt:i4>
      </vt:variant>
      <vt:variant>
        <vt:i4>0</vt:i4>
      </vt:variant>
      <vt:variant>
        <vt:i4>5</vt:i4>
      </vt:variant>
      <vt:variant>
        <vt:lpwstr/>
      </vt:variant>
      <vt:variant>
        <vt:lpwstr>■ゼロトラスト</vt:lpwstr>
      </vt:variant>
      <vt:variant>
        <vt:i4>-2127802593</vt:i4>
      </vt:variant>
      <vt:variant>
        <vt:i4>3930</vt:i4>
      </vt:variant>
      <vt:variant>
        <vt:i4>0</vt:i4>
      </vt:variant>
      <vt:variant>
        <vt:i4>5</vt:i4>
      </vt:variant>
      <vt:variant>
        <vt:lpwstr/>
      </vt:variant>
      <vt:variant>
        <vt:lpwstr>■脅威インテリジェンス</vt:lpwstr>
      </vt:variant>
      <vt:variant>
        <vt:i4>7869808</vt:i4>
      </vt:variant>
      <vt:variant>
        <vt:i4>3927</vt:i4>
      </vt:variant>
      <vt:variant>
        <vt:i4>0</vt:i4>
      </vt:variant>
      <vt:variant>
        <vt:i4>5</vt:i4>
      </vt:variant>
      <vt:variant>
        <vt:lpwstr/>
      </vt:variant>
      <vt:variant>
        <vt:lpwstr>■セキュリティインシデント</vt:lpwstr>
      </vt:variant>
      <vt:variant>
        <vt:i4>1058262</vt:i4>
      </vt:variant>
      <vt:variant>
        <vt:i4>3924</vt:i4>
      </vt:variant>
      <vt:variant>
        <vt:i4>0</vt:i4>
      </vt:variant>
      <vt:variant>
        <vt:i4>5</vt:i4>
      </vt:variant>
      <vt:variant>
        <vt:lpwstr/>
      </vt:variant>
      <vt:variant>
        <vt:lpwstr>■CVSS</vt:lpwstr>
      </vt:variant>
      <vt:variant>
        <vt:i4>-517899631</vt:i4>
      </vt:variant>
      <vt:variant>
        <vt:i4>3921</vt:i4>
      </vt:variant>
      <vt:variant>
        <vt:i4>0</vt:i4>
      </vt:variant>
      <vt:variant>
        <vt:i4>5</vt:i4>
      </vt:variant>
      <vt:variant>
        <vt:lpwstr/>
      </vt:variant>
      <vt:variant>
        <vt:lpwstr>■脆弱性</vt:lpwstr>
      </vt:variant>
      <vt:variant>
        <vt:i4>464252</vt:i4>
      </vt:variant>
      <vt:variant>
        <vt:i4>3918</vt:i4>
      </vt:variant>
      <vt:variant>
        <vt:i4>0</vt:i4>
      </vt:variant>
      <vt:variant>
        <vt:i4>5</vt:i4>
      </vt:variant>
      <vt:variant>
        <vt:lpwstr/>
      </vt:variant>
      <vt:variant>
        <vt:lpwstr>■ペネトレーションテスト</vt:lpwstr>
      </vt:variant>
      <vt:variant>
        <vt:i4>820981895</vt:i4>
      </vt:variant>
      <vt:variant>
        <vt:i4>3915</vt:i4>
      </vt:variant>
      <vt:variant>
        <vt:i4>0</vt:i4>
      </vt:variant>
      <vt:variant>
        <vt:i4>5</vt:i4>
      </vt:variant>
      <vt:variant>
        <vt:lpwstr/>
      </vt:variant>
      <vt:variant>
        <vt:lpwstr>コーディング</vt:lpwstr>
      </vt:variant>
      <vt:variant>
        <vt:i4>814949839</vt:i4>
      </vt:variant>
      <vt:variant>
        <vt:i4>3912</vt:i4>
      </vt:variant>
      <vt:variant>
        <vt:i4>0</vt:i4>
      </vt:variant>
      <vt:variant>
        <vt:i4>5</vt:i4>
      </vt:variant>
      <vt:variant>
        <vt:lpwstr/>
      </vt:variant>
      <vt:variant>
        <vt:lpwstr>■ミドルウェア</vt:lpwstr>
      </vt:variant>
      <vt:variant>
        <vt:i4>-811706170</vt:i4>
      </vt:variant>
      <vt:variant>
        <vt:i4>3909</vt:i4>
      </vt:variant>
      <vt:variant>
        <vt:i4>0</vt:i4>
      </vt:variant>
      <vt:variant>
        <vt:i4>5</vt:i4>
      </vt:variant>
      <vt:variant>
        <vt:lpwstr/>
      </vt:variant>
      <vt:variant>
        <vt:lpwstr>■供給者</vt:lpwstr>
      </vt:variant>
      <vt:variant>
        <vt:i4>-2071138133</vt:i4>
      </vt:variant>
      <vt:variant>
        <vt:i4>3906</vt:i4>
      </vt:variant>
      <vt:variant>
        <vt:i4>0</vt:i4>
      </vt:variant>
      <vt:variant>
        <vt:i4>5</vt:i4>
      </vt:variant>
      <vt:variant>
        <vt:lpwstr/>
      </vt:variant>
      <vt:variant>
        <vt:lpwstr>■脆弱性診断</vt:lpwstr>
      </vt:variant>
      <vt:variant>
        <vt:i4>1001092296</vt:i4>
      </vt:variant>
      <vt:variant>
        <vt:i4>3903</vt:i4>
      </vt:variant>
      <vt:variant>
        <vt:i4>0</vt:i4>
      </vt:variant>
      <vt:variant>
        <vt:i4>5</vt:i4>
      </vt:variant>
      <vt:variant>
        <vt:lpwstr/>
      </vt:variant>
      <vt:variant>
        <vt:lpwstr>■完全性</vt:lpwstr>
      </vt:variant>
      <vt:variant>
        <vt:i4>389566147</vt:i4>
      </vt:variant>
      <vt:variant>
        <vt:i4>3900</vt:i4>
      </vt:variant>
      <vt:variant>
        <vt:i4>0</vt:i4>
      </vt:variant>
      <vt:variant>
        <vt:i4>5</vt:i4>
      </vt:variant>
      <vt:variant>
        <vt:lpwstr/>
      </vt:variant>
      <vt:variant>
        <vt:lpwstr>■真正性</vt:lpwstr>
      </vt:variant>
      <vt:variant>
        <vt:i4>175668838</vt:i4>
      </vt:variant>
      <vt:variant>
        <vt:i4>3897</vt:i4>
      </vt:variant>
      <vt:variant>
        <vt:i4>0</vt:i4>
      </vt:variant>
      <vt:variant>
        <vt:i4>5</vt:i4>
      </vt:variant>
      <vt:variant>
        <vt:lpwstr/>
      </vt:variant>
      <vt:variant>
        <vt:lpwstr>■機密性</vt:lpwstr>
      </vt:variant>
      <vt:variant>
        <vt:i4>897676887</vt:i4>
      </vt:variant>
      <vt:variant>
        <vt:i4>3894</vt:i4>
      </vt:variant>
      <vt:variant>
        <vt:i4>0</vt:i4>
      </vt:variant>
      <vt:variant>
        <vt:i4>5</vt:i4>
      </vt:variant>
      <vt:variant>
        <vt:lpwstr/>
      </vt:variant>
      <vt:variant>
        <vt:lpwstr>■暗号化</vt:lpwstr>
      </vt:variant>
      <vt:variant>
        <vt:i4>-517899631</vt:i4>
      </vt:variant>
      <vt:variant>
        <vt:i4>3891</vt:i4>
      </vt:variant>
      <vt:variant>
        <vt:i4>0</vt:i4>
      </vt:variant>
      <vt:variant>
        <vt:i4>5</vt:i4>
      </vt:variant>
      <vt:variant>
        <vt:lpwstr/>
      </vt:variant>
      <vt:variant>
        <vt:lpwstr>■脆弱性</vt:lpwstr>
      </vt:variant>
      <vt:variant>
        <vt:i4>1898141723</vt:i4>
      </vt:variant>
      <vt:variant>
        <vt:i4>3888</vt:i4>
      </vt:variant>
      <vt:variant>
        <vt:i4>0</vt:i4>
      </vt:variant>
      <vt:variant>
        <vt:i4>5</vt:i4>
      </vt:variant>
      <vt:variant>
        <vt:lpwstr/>
      </vt:variant>
      <vt:variant>
        <vt:lpwstr>■無線LAN</vt:lpwstr>
      </vt:variant>
      <vt:variant>
        <vt:i4>1628848</vt:i4>
      </vt:variant>
      <vt:variant>
        <vt:i4>3885</vt:i4>
      </vt:variant>
      <vt:variant>
        <vt:i4>0</vt:i4>
      </vt:variant>
      <vt:variant>
        <vt:i4>5</vt:i4>
      </vt:variant>
      <vt:variant>
        <vt:lpwstr/>
      </vt:variant>
      <vt:variant>
        <vt:lpwstr>■SSL／TLS</vt:lpwstr>
      </vt:variant>
      <vt:variant>
        <vt:i4>819602924</vt:i4>
      </vt:variant>
      <vt:variant>
        <vt:i4>3882</vt:i4>
      </vt:variant>
      <vt:variant>
        <vt:i4>0</vt:i4>
      </vt:variant>
      <vt:variant>
        <vt:i4>5</vt:i4>
      </vt:variant>
      <vt:variant>
        <vt:lpwstr/>
      </vt:variant>
      <vt:variant>
        <vt:lpwstr>■マルウェア</vt:lpwstr>
      </vt:variant>
      <vt:variant>
        <vt:i4>2823434</vt:i4>
      </vt:variant>
      <vt:variant>
        <vt:i4>3879</vt:i4>
      </vt:variant>
      <vt:variant>
        <vt:i4>0</vt:i4>
      </vt:variant>
      <vt:variant>
        <vt:i4>5</vt:i4>
      </vt:variant>
      <vt:variant>
        <vt:lpwstr/>
      </vt:variant>
      <vt:variant>
        <vt:lpwstr>■ファイアウォール</vt:lpwstr>
      </vt:variant>
      <vt:variant>
        <vt:i4>1713604</vt:i4>
      </vt:variant>
      <vt:variant>
        <vt:i4>3876</vt:i4>
      </vt:variant>
      <vt:variant>
        <vt:i4>0</vt:i4>
      </vt:variant>
      <vt:variant>
        <vt:i4>5</vt:i4>
      </vt:variant>
      <vt:variant>
        <vt:lpwstr/>
      </vt:variant>
      <vt:variant>
        <vt:lpwstr>■IDS</vt:lpwstr>
      </vt:variant>
      <vt:variant>
        <vt:i4>1840465</vt:i4>
      </vt:variant>
      <vt:variant>
        <vt:i4>3873</vt:i4>
      </vt:variant>
      <vt:variant>
        <vt:i4>0</vt:i4>
      </vt:variant>
      <vt:variant>
        <vt:i4>5</vt:i4>
      </vt:variant>
      <vt:variant>
        <vt:lpwstr/>
      </vt:variant>
      <vt:variant>
        <vt:lpwstr>■ソリューション</vt:lpwstr>
      </vt:variant>
      <vt:variant>
        <vt:i4>1189324</vt:i4>
      </vt:variant>
      <vt:variant>
        <vt:i4>3870</vt:i4>
      </vt:variant>
      <vt:variant>
        <vt:i4>0</vt:i4>
      </vt:variant>
      <vt:variant>
        <vt:i4>5</vt:i4>
      </vt:variant>
      <vt:variant>
        <vt:lpwstr/>
      </vt:variant>
      <vt:variant>
        <vt:lpwstr>■SLA</vt:lpwstr>
      </vt:variant>
      <vt:variant>
        <vt:i4>897676887</vt:i4>
      </vt:variant>
      <vt:variant>
        <vt:i4>3867</vt:i4>
      </vt:variant>
      <vt:variant>
        <vt:i4>0</vt:i4>
      </vt:variant>
      <vt:variant>
        <vt:i4>5</vt:i4>
      </vt:variant>
      <vt:variant>
        <vt:lpwstr/>
      </vt:variant>
      <vt:variant>
        <vt:lpwstr>■暗号化</vt:lpwstr>
      </vt:variant>
      <vt:variant>
        <vt:i4>1898141723</vt:i4>
      </vt:variant>
      <vt:variant>
        <vt:i4>3864</vt:i4>
      </vt:variant>
      <vt:variant>
        <vt:i4>0</vt:i4>
      </vt:variant>
      <vt:variant>
        <vt:i4>5</vt:i4>
      </vt:variant>
      <vt:variant>
        <vt:lpwstr/>
      </vt:variant>
      <vt:variant>
        <vt:lpwstr>■無線LAN</vt:lpwstr>
      </vt:variant>
      <vt:variant>
        <vt:i4>2823434</vt:i4>
      </vt:variant>
      <vt:variant>
        <vt:i4>3861</vt:i4>
      </vt:variant>
      <vt:variant>
        <vt:i4>0</vt:i4>
      </vt:variant>
      <vt:variant>
        <vt:i4>5</vt:i4>
      </vt:variant>
      <vt:variant>
        <vt:lpwstr/>
      </vt:variant>
      <vt:variant>
        <vt:lpwstr>■ファイアウォール</vt:lpwstr>
      </vt:variant>
      <vt:variant>
        <vt:i4>868765832</vt:i4>
      </vt:variant>
      <vt:variant>
        <vt:i4>3858</vt:i4>
      </vt:variant>
      <vt:variant>
        <vt:i4>0</vt:i4>
      </vt:variant>
      <vt:variant>
        <vt:i4>5</vt:i4>
      </vt:variant>
      <vt:variant>
        <vt:lpwstr/>
      </vt:variant>
      <vt:variant>
        <vt:lpwstr>■可用性</vt:lpwstr>
      </vt:variant>
      <vt:variant>
        <vt:i4>1001092296</vt:i4>
      </vt:variant>
      <vt:variant>
        <vt:i4>3855</vt:i4>
      </vt:variant>
      <vt:variant>
        <vt:i4>0</vt:i4>
      </vt:variant>
      <vt:variant>
        <vt:i4>5</vt:i4>
      </vt:variant>
      <vt:variant>
        <vt:lpwstr/>
      </vt:variant>
      <vt:variant>
        <vt:lpwstr>■完全性</vt:lpwstr>
      </vt:variant>
      <vt:variant>
        <vt:i4>175668838</vt:i4>
      </vt:variant>
      <vt:variant>
        <vt:i4>3852</vt:i4>
      </vt:variant>
      <vt:variant>
        <vt:i4>0</vt:i4>
      </vt:variant>
      <vt:variant>
        <vt:i4>5</vt:i4>
      </vt:variant>
      <vt:variant>
        <vt:lpwstr/>
      </vt:variant>
      <vt:variant>
        <vt:lpwstr>■機密性</vt:lpwstr>
      </vt:variant>
      <vt:variant>
        <vt:i4>1437210102</vt:i4>
      </vt:variant>
      <vt:variant>
        <vt:i4>3849</vt:i4>
      </vt:variant>
      <vt:variant>
        <vt:i4>0</vt:i4>
      </vt:variant>
      <vt:variant>
        <vt:i4>5</vt:i4>
      </vt:variant>
      <vt:variant>
        <vt:lpwstr/>
      </vt:variant>
      <vt:variant>
        <vt:lpwstr>■改ざん</vt:lpwstr>
      </vt:variant>
      <vt:variant>
        <vt:i4>820981895</vt:i4>
      </vt:variant>
      <vt:variant>
        <vt:i4>3846</vt:i4>
      </vt:variant>
      <vt:variant>
        <vt:i4>0</vt:i4>
      </vt:variant>
      <vt:variant>
        <vt:i4>5</vt:i4>
      </vt:variant>
      <vt:variant>
        <vt:lpwstr/>
      </vt:variant>
      <vt:variant>
        <vt:lpwstr>コーディング</vt:lpwstr>
      </vt:variant>
      <vt:variant>
        <vt:i4>517361013</vt:i4>
      </vt:variant>
      <vt:variant>
        <vt:i4>3843</vt:i4>
      </vt:variant>
      <vt:variant>
        <vt:i4>0</vt:i4>
      </vt:variant>
      <vt:variant>
        <vt:i4>5</vt:i4>
      </vt:variant>
      <vt:variant>
        <vt:lpwstr/>
      </vt:variant>
      <vt:variant>
        <vt:lpwstr>■情報セキュリティ事象</vt:lpwstr>
      </vt:variant>
      <vt:variant>
        <vt:i4>819406321</vt:i4>
      </vt:variant>
      <vt:variant>
        <vt:i4>3840</vt:i4>
      </vt:variant>
      <vt:variant>
        <vt:i4>0</vt:i4>
      </vt:variant>
      <vt:variant>
        <vt:i4>5</vt:i4>
      </vt:variant>
      <vt:variant>
        <vt:lpwstr/>
      </vt:variant>
      <vt:variant>
        <vt:lpwstr>■リスクアセスメント</vt:lpwstr>
      </vt:variant>
      <vt:variant>
        <vt:i4>-517899631</vt:i4>
      </vt:variant>
      <vt:variant>
        <vt:i4>3837</vt:i4>
      </vt:variant>
      <vt:variant>
        <vt:i4>0</vt:i4>
      </vt:variant>
      <vt:variant>
        <vt:i4>5</vt:i4>
      </vt:variant>
      <vt:variant>
        <vt:lpwstr/>
      </vt:variant>
      <vt:variant>
        <vt:lpwstr>■脆弱性</vt:lpwstr>
      </vt:variant>
      <vt:variant>
        <vt:i4>1309965932</vt:i4>
      </vt:variant>
      <vt:variant>
        <vt:i4>3834</vt:i4>
      </vt:variant>
      <vt:variant>
        <vt:i4>0</vt:i4>
      </vt:variant>
      <vt:variant>
        <vt:i4>5</vt:i4>
      </vt:variant>
      <vt:variant>
        <vt:lpwstr/>
      </vt:variant>
      <vt:variant>
        <vt:lpwstr>■不正アクセス</vt:lpwstr>
      </vt:variant>
      <vt:variant>
        <vt:i4>1366651446</vt:i4>
      </vt:variant>
      <vt:variant>
        <vt:i4>3831</vt:i4>
      </vt:variant>
      <vt:variant>
        <vt:i4>0</vt:i4>
      </vt:variant>
      <vt:variant>
        <vt:i4>5</vt:i4>
      </vt:variant>
      <vt:variant>
        <vt:lpwstr/>
      </vt:variant>
      <vt:variant>
        <vt:lpwstr>■ファイル共有ソフト</vt:lpwstr>
      </vt:variant>
      <vt:variant>
        <vt:i4>7148894</vt:i4>
      </vt:variant>
      <vt:variant>
        <vt:i4>3828</vt:i4>
      </vt:variant>
      <vt:variant>
        <vt:i4>0</vt:i4>
      </vt:variant>
      <vt:variant>
        <vt:i4>5</vt:i4>
      </vt:variant>
      <vt:variant>
        <vt:lpwstr/>
      </vt:variant>
      <vt:variant>
        <vt:lpwstr>■ユーティリティプログラム</vt:lpwstr>
      </vt:variant>
      <vt:variant>
        <vt:i4>801553820</vt:i4>
      </vt:variant>
      <vt:variant>
        <vt:i4>3825</vt:i4>
      </vt:variant>
      <vt:variant>
        <vt:i4>0</vt:i4>
      </vt:variant>
      <vt:variant>
        <vt:i4>5</vt:i4>
      </vt:variant>
      <vt:variant>
        <vt:lpwstr/>
      </vt:variant>
      <vt:variant>
        <vt:lpwstr>■信頼性</vt:lpwstr>
      </vt:variant>
      <vt:variant>
        <vt:i4>817505713</vt:i4>
      </vt:variant>
      <vt:variant>
        <vt:i4>3822</vt:i4>
      </vt:variant>
      <vt:variant>
        <vt:i4>0</vt:i4>
      </vt:variant>
      <vt:variant>
        <vt:i4>5</vt:i4>
      </vt:variant>
      <vt:variant>
        <vt:lpwstr/>
      </vt:variant>
      <vt:variant>
        <vt:lpwstr>■イベントログ</vt:lpwstr>
      </vt:variant>
      <vt:variant>
        <vt:i4>1975764</vt:i4>
      </vt:variant>
      <vt:variant>
        <vt:i4>3819</vt:i4>
      </vt:variant>
      <vt:variant>
        <vt:i4>0</vt:i4>
      </vt:variant>
      <vt:variant>
        <vt:i4>5</vt:i4>
      </vt:variant>
      <vt:variant>
        <vt:lpwstr/>
      </vt:variant>
      <vt:variant>
        <vt:lpwstr>■NTP</vt:lpwstr>
      </vt:variant>
      <vt:variant>
        <vt:i4>1713616</vt:i4>
      </vt:variant>
      <vt:variant>
        <vt:i4>3816</vt:i4>
      </vt:variant>
      <vt:variant>
        <vt:i4>0</vt:i4>
      </vt:variant>
      <vt:variant>
        <vt:i4>5</vt:i4>
      </vt:variant>
      <vt:variant>
        <vt:lpwstr/>
      </vt:variant>
      <vt:variant>
        <vt:lpwstr>■IPS</vt:lpwstr>
      </vt:variant>
      <vt:variant>
        <vt:i4>1713604</vt:i4>
      </vt:variant>
      <vt:variant>
        <vt:i4>3813</vt:i4>
      </vt:variant>
      <vt:variant>
        <vt:i4>0</vt:i4>
      </vt:variant>
      <vt:variant>
        <vt:i4>5</vt:i4>
      </vt:variant>
      <vt:variant>
        <vt:lpwstr/>
      </vt:variant>
      <vt:variant>
        <vt:lpwstr>■IDS</vt:lpwstr>
      </vt:variant>
      <vt:variant>
        <vt:i4>2823434</vt:i4>
      </vt:variant>
      <vt:variant>
        <vt:i4>3810</vt:i4>
      </vt:variant>
      <vt:variant>
        <vt:i4>0</vt:i4>
      </vt:variant>
      <vt:variant>
        <vt:i4>5</vt:i4>
      </vt:variant>
      <vt:variant>
        <vt:lpwstr/>
      </vt:variant>
      <vt:variant>
        <vt:lpwstr>■ファイアウォール</vt:lpwstr>
      </vt:variant>
      <vt:variant>
        <vt:i4>7869808</vt:i4>
      </vt:variant>
      <vt:variant>
        <vt:i4>3807</vt:i4>
      </vt:variant>
      <vt:variant>
        <vt:i4>0</vt:i4>
      </vt:variant>
      <vt:variant>
        <vt:i4>5</vt:i4>
      </vt:variant>
      <vt:variant>
        <vt:lpwstr/>
      </vt:variant>
      <vt:variant>
        <vt:lpwstr>■セキュリティインシデント</vt:lpwstr>
      </vt:variant>
      <vt:variant>
        <vt:i4>1437210102</vt:i4>
      </vt:variant>
      <vt:variant>
        <vt:i4>3804</vt:i4>
      </vt:variant>
      <vt:variant>
        <vt:i4>0</vt:i4>
      </vt:variant>
      <vt:variant>
        <vt:i4>5</vt:i4>
      </vt:variant>
      <vt:variant>
        <vt:lpwstr/>
      </vt:variant>
      <vt:variant>
        <vt:lpwstr>■改ざん</vt:lpwstr>
      </vt:variant>
      <vt:variant>
        <vt:i4>1309965932</vt:i4>
      </vt:variant>
      <vt:variant>
        <vt:i4>3801</vt:i4>
      </vt:variant>
      <vt:variant>
        <vt:i4>0</vt:i4>
      </vt:variant>
      <vt:variant>
        <vt:i4>5</vt:i4>
      </vt:variant>
      <vt:variant>
        <vt:lpwstr/>
      </vt:variant>
      <vt:variant>
        <vt:lpwstr>■不正アクセス</vt:lpwstr>
      </vt:variant>
      <vt:variant>
        <vt:i4>868765832</vt:i4>
      </vt:variant>
      <vt:variant>
        <vt:i4>3798</vt:i4>
      </vt:variant>
      <vt:variant>
        <vt:i4>0</vt:i4>
      </vt:variant>
      <vt:variant>
        <vt:i4>5</vt:i4>
      </vt:variant>
      <vt:variant>
        <vt:lpwstr/>
      </vt:variant>
      <vt:variant>
        <vt:lpwstr>■可用性</vt:lpwstr>
      </vt:variant>
      <vt:variant>
        <vt:i4>5772564</vt:i4>
      </vt:variant>
      <vt:variant>
        <vt:i4>3795</vt:i4>
      </vt:variant>
      <vt:variant>
        <vt:i4>0</vt:i4>
      </vt:variant>
      <vt:variant>
        <vt:i4>5</vt:i4>
      </vt:variant>
      <vt:variant>
        <vt:lpwstr/>
      </vt:variant>
      <vt:variant>
        <vt:lpwstr>■ランサムウェア</vt:lpwstr>
      </vt:variant>
      <vt:variant>
        <vt:i4>1437210102</vt:i4>
      </vt:variant>
      <vt:variant>
        <vt:i4>3792</vt:i4>
      </vt:variant>
      <vt:variant>
        <vt:i4>0</vt:i4>
      </vt:variant>
      <vt:variant>
        <vt:i4>5</vt:i4>
      </vt:variant>
      <vt:variant>
        <vt:lpwstr/>
      </vt:variant>
      <vt:variant>
        <vt:lpwstr>■改ざん</vt:lpwstr>
      </vt:variant>
      <vt:variant>
        <vt:i4>1309965932</vt:i4>
      </vt:variant>
      <vt:variant>
        <vt:i4>3789</vt:i4>
      </vt:variant>
      <vt:variant>
        <vt:i4>0</vt:i4>
      </vt:variant>
      <vt:variant>
        <vt:i4>5</vt:i4>
      </vt:variant>
      <vt:variant>
        <vt:lpwstr/>
      </vt:variant>
      <vt:variant>
        <vt:lpwstr>■不正アクセス</vt:lpwstr>
      </vt:variant>
      <vt:variant>
        <vt:i4>897676887</vt:i4>
      </vt:variant>
      <vt:variant>
        <vt:i4>3786</vt:i4>
      </vt:variant>
      <vt:variant>
        <vt:i4>0</vt:i4>
      </vt:variant>
      <vt:variant>
        <vt:i4>5</vt:i4>
      </vt:variant>
      <vt:variant>
        <vt:lpwstr/>
      </vt:variant>
      <vt:variant>
        <vt:lpwstr>■暗号化</vt:lpwstr>
      </vt:variant>
      <vt:variant>
        <vt:i4>1309965932</vt:i4>
      </vt:variant>
      <vt:variant>
        <vt:i4>3783</vt:i4>
      </vt:variant>
      <vt:variant>
        <vt:i4>0</vt:i4>
      </vt:variant>
      <vt:variant>
        <vt:i4>5</vt:i4>
      </vt:variant>
      <vt:variant>
        <vt:lpwstr/>
      </vt:variant>
      <vt:variant>
        <vt:lpwstr>■不正アクセス</vt:lpwstr>
      </vt:variant>
      <vt:variant>
        <vt:i4>1713616</vt:i4>
      </vt:variant>
      <vt:variant>
        <vt:i4>3780</vt:i4>
      </vt:variant>
      <vt:variant>
        <vt:i4>0</vt:i4>
      </vt:variant>
      <vt:variant>
        <vt:i4>5</vt:i4>
      </vt:variant>
      <vt:variant>
        <vt:lpwstr/>
      </vt:variant>
      <vt:variant>
        <vt:lpwstr>■IPS</vt:lpwstr>
      </vt:variant>
      <vt:variant>
        <vt:i4>1713604</vt:i4>
      </vt:variant>
      <vt:variant>
        <vt:i4>3777</vt:i4>
      </vt:variant>
      <vt:variant>
        <vt:i4>0</vt:i4>
      </vt:variant>
      <vt:variant>
        <vt:i4>5</vt:i4>
      </vt:variant>
      <vt:variant>
        <vt:lpwstr/>
      </vt:variant>
      <vt:variant>
        <vt:lpwstr>■IDS</vt:lpwstr>
      </vt:variant>
      <vt:variant>
        <vt:i4>2823434</vt:i4>
      </vt:variant>
      <vt:variant>
        <vt:i4>3774</vt:i4>
      </vt:variant>
      <vt:variant>
        <vt:i4>0</vt:i4>
      </vt:variant>
      <vt:variant>
        <vt:i4>5</vt:i4>
      </vt:variant>
      <vt:variant>
        <vt:lpwstr/>
      </vt:variant>
      <vt:variant>
        <vt:lpwstr>■ファイアウォール</vt:lpwstr>
      </vt:variant>
      <vt:variant>
        <vt:i4>1366651446</vt:i4>
      </vt:variant>
      <vt:variant>
        <vt:i4>3771</vt:i4>
      </vt:variant>
      <vt:variant>
        <vt:i4>0</vt:i4>
      </vt:variant>
      <vt:variant>
        <vt:i4>5</vt:i4>
      </vt:variant>
      <vt:variant>
        <vt:lpwstr/>
      </vt:variant>
      <vt:variant>
        <vt:lpwstr>■ファイル共有ソフト</vt:lpwstr>
      </vt:variant>
      <vt:variant>
        <vt:i4>3282223</vt:i4>
      </vt:variant>
      <vt:variant>
        <vt:i4>3768</vt:i4>
      </vt:variant>
      <vt:variant>
        <vt:i4>0</vt:i4>
      </vt:variant>
      <vt:variant>
        <vt:i4>5</vt:i4>
      </vt:variant>
      <vt:variant>
        <vt:lpwstr/>
      </vt:variant>
      <vt:variant>
        <vt:lpwstr>■データマスキング</vt:lpwstr>
      </vt:variant>
      <vt:variant>
        <vt:i4>1416403974</vt:i4>
      </vt:variant>
      <vt:variant>
        <vt:i4>3765</vt:i4>
      </vt:variant>
      <vt:variant>
        <vt:i4>0</vt:i4>
      </vt:variant>
      <vt:variant>
        <vt:i4>5</vt:i4>
      </vt:variant>
      <vt:variant>
        <vt:lpwstr/>
      </vt:variant>
      <vt:variant>
        <vt:lpwstr>■磁気データ消去装置</vt:lpwstr>
      </vt:variant>
      <vt:variant>
        <vt:i4>-517899631</vt:i4>
      </vt:variant>
      <vt:variant>
        <vt:i4>3762</vt:i4>
      </vt:variant>
      <vt:variant>
        <vt:i4>0</vt:i4>
      </vt:variant>
      <vt:variant>
        <vt:i4>5</vt:i4>
      </vt:variant>
      <vt:variant>
        <vt:lpwstr/>
      </vt:variant>
      <vt:variant>
        <vt:lpwstr>■脆弱性</vt:lpwstr>
      </vt:variant>
      <vt:variant>
        <vt:i4>819602924</vt:i4>
      </vt:variant>
      <vt:variant>
        <vt:i4>3759</vt:i4>
      </vt:variant>
      <vt:variant>
        <vt:i4>0</vt:i4>
      </vt:variant>
      <vt:variant>
        <vt:i4>5</vt:i4>
      </vt:variant>
      <vt:variant>
        <vt:lpwstr/>
      </vt:variant>
      <vt:variant>
        <vt:lpwstr>■マルウェア</vt:lpwstr>
      </vt:variant>
      <vt:variant>
        <vt:i4>1309965932</vt:i4>
      </vt:variant>
      <vt:variant>
        <vt:i4>3756</vt:i4>
      </vt:variant>
      <vt:variant>
        <vt:i4>0</vt:i4>
      </vt:variant>
      <vt:variant>
        <vt:i4>5</vt:i4>
      </vt:variant>
      <vt:variant>
        <vt:lpwstr/>
      </vt:variant>
      <vt:variant>
        <vt:lpwstr>■不正アクセス</vt:lpwstr>
      </vt:variant>
      <vt:variant>
        <vt:i4>-1375328596</vt:i4>
      </vt:variant>
      <vt:variant>
        <vt:i4>3753</vt:i4>
      </vt:variant>
      <vt:variant>
        <vt:i4>0</vt:i4>
      </vt:variant>
      <vt:variant>
        <vt:i4>5</vt:i4>
      </vt:variant>
      <vt:variant>
        <vt:lpwstr/>
      </vt:variant>
      <vt:variant>
        <vt:lpwstr>■多要素認証</vt:lpwstr>
      </vt:variant>
      <vt:variant>
        <vt:i4>6034760</vt:i4>
      </vt:variant>
      <vt:variant>
        <vt:i4>3750</vt:i4>
      </vt:variant>
      <vt:variant>
        <vt:i4>0</vt:i4>
      </vt:variant>
      <vt:variant>
        <vt:i4>5</vt:i4>
      </vt:variant>
      <vt:variant>
        <vt:lpwstr/>
      </vt:variant>
      <vt:variant>
        <vt:lpwstr>■スクリーンセーバ</vt:lpwstr>
      </vt:variant>
      <vt:variant>
        <vt:i4>897676887</vt:i4>
      </vt:variant>
      <vt:variant>
        <vt:i4>3747</vt:i4>
      </vt:variant>
      <vt:variant>
        <vt:i4>0</vt:i4>
      </vt:variant>
      <vt:variant>
        <vt:i4>5</vt:i4>
      </vt:variant>
      <vt:variant>
        <vt:lpwstr/>
      </vt:variant>
      <vt:variant>
        <vt:lpwstr>■暗号化</vt:lpwstr>
      </vt:variant>
      <vt:variant>
        <vt:i4>6553698</vt:i4>
      </vt:variant>
      <vt:variant>
        <vt:i4>3744</vt:i4>
      </vt:variant>
      <vt:variant>
        <vt:i4>0</vt:i4>
      </vt:variant>
      <vt:variant>
        <vt:i4>5</vt:i4>
      </vt:variant>
      <vt:variant>
        <vt:lpwstr>https://www.iso.org/standard/27001</vt:lpwstr>
      </vt:variant>
      <vt:variant>
        <vt:lpwstr/>
      </vt:variant>
      <vt:variant>
        <vt:i4>820520442</vt:i4>
      </vt:variant>
      <vt:variant>
        <vt:i4>3741</vt:i4>
      </vt:variant>
      <vt:variant>
        <vt:i4>0</vt:i4>
      </vt:variant>
      <vt:variant>
        <vt:i4>5</vt:i4>
      </vt:variant>
      <vt:variant>
        <vt:lpwstr/>
      </vt:variant>
      <vt:variant>
        <vt:lpwstr>■アセスメント</vt:lpwstr>
      </vt:variant>
      <vt:variant>
        <vt:i4>7869808</vt:i4>
      </vt:variant>
      <vt:variant>
        <vt:i4>3738</vt:i4>
      </vt:variant>
      <vt:variant>
        <vt:i4>0</vt:i4>
      </vt:variant>
      <vt:variant>
        <vt:i4>5</vt:i4>
      </vt:variant>
      <vt:variant>
        <vt:lpwstr/>
      </vt:variant>
      <vt:variant>
        <vt:lpwstr>■セキュリティインシデント</vt:lpwstr>
      </vt:variant>
      <vt:variant>
        <vt:i4>868765832</vt:i4>
      </vt:variant>
      <vt:variant>
        <vt:i4>3735</vt:i4>
      </vt:variant>
      <vt:variant>
        <vt:i4>0</vt:i4>
      </vt:variant>
      <vt:variant>
        <vt:i4>5</vt:i4>
      </vt:variant>
      <vt:variant>
        <vt:lpwstr/>
      </vt:variant>
      <vt:variant>
        <vt:lpwstr>■可用性</vt:lpwstr>
      </vt:variant>
      <vt:variant>
        <vt:i4>-517899631</vt:i4>
      </vt:variant>
      <vt:variant>
        <vt:i4>3732</vt:i4>
      </vt:variant>
      <vt:variant>
        <vt:i4>0</vt:i4>
      </vt:variant>
      <vt:variant>
        <vt:i4>5</vt:i4>
      </vt:variant>
      <vt:variant>
        <vt:lpwstr/>
      </vt:variant>
      <vt:variant>
        <vt:lpwstr>■脆弱性</vt:lpwstr>
      </vt:variant>
      <vt:variant>
        <vt:i4>464188</vt:i4>
      </vt:variant>
      <vt:variant>
        <vt:i4>3729</vt:i4>
      </vt:variant>
      <vt:variant>
        <vt:i4>0</vt:i4>
      </vt:variant>
      <vt:variant>
        <vt:i4>5</vt:i4>
      </vt:variant>
      <vt:variant>
        <vt:lpwstr/>
      </vt:variant>
      <vt:variant>
        <vt:lpwstr>■ソフトウェアライブラリ</vt:lpwstr>
      </vt:variant>
      <vt:variant>
        <vt:i4>1378821558</vt:i4>
      </vt:variant>
      <vt:variant>
        <vt:i4>3726</vt:i4>
      </vt:variant>
      <vt:variant>
        <vt:i4>0</vt:i4>
      </vt:variant>
      <vt:variant>
        <vt:i4>5</vt:i4>
      </vt:variant>
      <vt:variant>
        <vt:lpwstr/>
      </vt:variant>
      <vt:variant>
        <vt:lpwstr>■アクセス制御</vt:lpwstr>
      </vt:variant>
      <vt:variant>
        <vt:i4>6559006</vt:i4>
      </vt:variant>
      <vt:variant>
        <vt:i4>3723</vt:i4>
      </vt:variant>
      <vt:variant>
        <vt:i4>0</vt:i4>
      </vt:variant>
      <vt:variant>
        <vt:i4>5</vt:i4>
      </vt:variant>
      <vt:variant>
        <vt:lpwstr/>
      </vt:variant>
      <vt:variant>
        <vt:lpwstr>■エンドポイントデバイス</vt:lpwstr>
      </vt:variant>
      <vt:variant>
        <vt:i4>271827</vt:i4>
      </vt:variant>
      <vt:variant>
        <vt:i4>3720</vt:i4>
      </vt:variant>
      <vt:variant>
        <vt:i4>0</vt:i4>
      </vt:variant>
      <vt:variant>
        <vt:i4>5</vt:i4>
      </vt:variant>
      <vt:variant>
        <vt:lpwstr/>
      </vt:variant>
      <vt:variant>
        <vt:lpwstr>■ISMS</vt:lpwstr>
      </vt:variant>
      <vt:variant>
        <vt:i4>820981895</vt:i4>
      </vt:variant>
      <vt:variant>
        <vt:i4>3717</vt:i4>
      </vt:variant>
      <vt:variant>
        <vt:i4>0</vt:i4>
      </vt:variant>
      <vt:variant>
        <vt:i4>5</vt:i4>
      </vt:variant>
      <vt:variant>
        <vt:lpwstr/>
      </vt:variant>
      <vt:variant>
        <vt:lpwstr>コーディング</vt:lpwstr>
      </vt:variant>
      <vt:variant>
        <vt:i4>3282223</vt:i4>
      </vt:variant>
      <vt:variant>
        <vt:i4>3714</vt:i4>
      </vt:variant>
      <vt:variant>
        <vt:i4>0</vt:i4>
      </vt:variant>
      <vt:variant>
        <vt:i4>5</vt:i4>
      </vt:variant>
      <vt:variant>
        <vt:lpwstr/>
      </vt:variant>
      <vt:variant>
        <vt:lpwstr>■データマスキング</vt:lpwstr>
      </vt:variant>
      <vt:variant>
        <vt:i4>819602924</vt:i4>
      </vt:variant>
      <vt:variant>
        <vt:i4>3711</vt:i4>
      </vt:variant>
      <vt:variant>
        <vt:i4>0</vt:i4>
      </vt:variant>
      <vt:variant>
        <vt:i4>5</vt:i4>
      </vt:variant>
      <vt:variant>
        <vt:lpwstr/>
      </vt:variant>
      <vt:variant>
        <vt:lpwstr>■マルウェア</vt:lpwstr>
      </vt:variant>
      <vt:variant>
        <vt:i4>7148894</vt:i4>
      </vt:variant>
      <vt:variant>
        <vt:i4>3708</vt:i4>
      </vt:variant>
      <vt:variant>
        <vt:i4>0</vt:i4>
      </vt:variant>
      <vt:variant>
        <vt:i4>5</vt:i4>
      </vt:variant>
      <vt:variant>
        <vt:lpwstr/>
      </vt:variant>
      <vt:variant>
        <vt:lpwstr>■ユーティリティプログラム</vt:lpwstr>
      </vt:variant>
      <vt:variant>
        <vt:i4>819406321</vt:i4>
      </vt:variant>
      <vt:variant>
        <vt:i4>3705</vt:i4>
      </vt:variant>
      <vt:variant>
        <vt:i4>0</vt:i4>
      </vt:variant>
      <vt:variant>
        <vt:i4>5</vt:i4>
      </vt:variant>
      <vt:variant>
        <vt:lpwstr/>
      </vt:variant>
      <vt:variant>
        <vt:lpwstr>■リスクアセスメント</vt:lpwstr>
      </vt:variant>
      <vt:variant>
        <vt:i4>818750884</vt:i4>
      </vt:variant>
      <vt:variant>
        <vt:i4>3702</vt:i4>
      </vt:variant>
      <vt:variant>
        <vt:i4>0</vt:i4>
      </vt:variant>
      <vt:variant>
        <vt:i4>5</vt:i4>
      </vt:variant>
      <vt:variant>
        <vt:lpwstr/>
      </vt:variant>
      <vt:variant>
        <vt:lpwstr>■ゼロトラスト</vt:lpwstr>
      </vt:variant>
      <vt:variant>
        <vt:i4>1366651446</vt:i4>
      </vt:variant>
      <vt:variant>
        <vt:i4>3699</vt:i4>
      </vt:variant>
      <vt:variant>
        <vt:i4>0</vt:i4>
      </vt:variant>
      <vt:variant>
        <vt:i4>5</vt:i4>
      </vt:variant>
      <vt:variant>
        <vt:lpwstr/>
      </vt:variant>
      <vt:variant>
        <vt:lpwstr>■ファイル共有ソフト</vt:lpwstr>
      </vt:variant>
      <vt:variant>
        <vt:i4>819602924</vt:i4>
      </vt:variant>
      <vt:variant>
        <vt:i4>3696</vt:i4>
      </vt:variant>
      <vt:variant>
        <vt:i4>0</vt:i4>
      </vt:variant>
      <vt:variant>
        <vt:i4>5</vt:i4>
      </vt:variant>
      <vt:variant>
        <vt:lpwstr/>
      </vt:variant>
      <vt:variant>
        <vt:lpwstr>■マルウェア</vt:lpwstr>
      </vt:variant>
      <vt:variant>
        <vt:i4>1516996</vt:i4>
      </vt:variant>
      <vt:variant>
        <vt:i4>3693</vt:i4>
      </vt:variant>
      <vt:variant>
        <vt:i4>0</vt:i4>
      </vt:variant>
      <vt:variant>
        <vt:i4>5</vt:i4>
      </vt:variant>
      <vt:variant>
        <vt:lpwstr/>
      </vt:variant>
      <vt:variant>
        <vt:lpwstr>■EDR</vt:lpwstr>
      </vt:variant>
      <vt:variant>
        <vt:i4>7068377</vt:i4>
      </vt:variant>
      <vt:variant>
        <vt:i4>3690</vt:i4>
      </vt:variant>
      <vt:variant>
        <vt:i4>0</vt:i4>
      </vt:variant>
      <vt:variant>
        <vt:i4>5</vt:i4>
      </vt:variant>
      <vt:variant>
        <vt:lpwstr/>
      </vt:variant>
      <vt:variant>
        <vt:lpwstr>■VPN（VirtualPrivateNetwork）</vt:lpwstr>
      </vt:variant>
      <vt:variant>
        <vt:i4>1309965932</vt:i4>
      </vt:variant>
      <vt:variant>
        <vt:i4>3687</vt:i4>
      </vt:variant>
      <vt:variant>
        <vt:i4>0</vt:i4>
      </vt:variant>
      <vt:variant>
        <vt:i4>5</vt:i4>
      </vt:variant>
      <vt:variant>
        <vt:lpwstr/>
      </vt:variant>
      <vt:variant>
        <vt:lpwstr>■不正アクセス</vt:lpwstr>
      </vt:variant>
      <vt:variant>
        <vt:i4>1516991</vt:i4>
      </vt:variant>
      <vt:variant>
        <vt:i4>3684</vt:i4>
      </vt:variant>
      <vt:variant>
        <vt:i4>0</vt:i4>
      </vt:variant>
      <vt:variant>
        <vt:i4>5</vt:i4>
      </vt:variant>
      <vt:variant>
        <vt:lpwstr/>
      </vt:variant>
      <vt:variant>
        <vt:lpwstr>■シャドーIT</vt:lpwstr>
      </vt:variant>
      <vt:variant>
        <vt:i4>-165385278</vt:i4>
      </vt:variant>
      <vt:variant>
        <vt:i4>3681</vt:i4>
      </vt:variant>
      <vt:variant>
        <vt:i4>0</vt:i4>
      </vt:variant>
      <vt:variant>
        <vt:i4>5</vt:i4>
      </vt:variant>
      <vt:variant>
        <vt:lpwstr/>
      </vt:variant>
      <vt:variant>
        <vt:lpwstr>■無停電電源装置</vt:lpwstr>
      </vt:variant>
      <vt:variant>
        <vt:i4>2102572</vt:i4>
      </vt:variant>
      <vt:variant>
        <vt:i4>3678</vt:i4>
      </vt:variant>
      <vt:variant>
        <vt:i4>0</vt:i4>
      </vt:variant>
      <vt:variant>
        <vt:i4>5</vt:i4>
      </vt:variant>
      <vt:variant>
        <vt:lpwstr/>
      </vt:variant>
      <vt:variant>
        <vt:lpwstr>■サポートユーティリティ</vt:lpwstr>
      </vt:variant>
      <vt:variant>
        <vt:i4>897676887</vt:i4>
      </vt:variant>
      <vt:variant>
        <vt:i4>3675</vt:i4>
      </vt:variant>
      <vt:variant>
        <vt:i4>0</vt:i4>
      </vt:variant>
      <vt:variant>
        <vt:i4>5</vt:i4>
      </vt:variant>
      <vt:variant>
        <vt:lpwstr/>
      </vt:variant>
      <vt:variant>
        <vt:lpwstr>■暗号化</vt:lpwstr>
      </vt:variant>
      <vt:variant>
        <vt:i4>897676887</vt:i4>
      </vt:variant>
      <vt:variant>
        <vt:i4>3672</vt:i4>
      </vt:variant>
      <vt:variant>
        <vt:i4>0</vt:i4>
      </vt:variant>
      <vt:variant>
        <vt:i4>5</vt:i4>
      </vt:variant>
      <vt:variant>
        <vt:lpwstr/>
      </vt:variant>
      <vt:variant>
        <vt:lpwstr>■暗号化</vt:lpwstr>
      </vt:variant>
      <vt:variant>
        <vt:i4>1898141723</vt:i4>
      </vt:variant>
      <vt:variant>
        <vt:i4>3669</vt:i4>
      </vt:variant>
      <vt:variant>
        <vt:i4>0</vt:i4>
      </vt:variant>
      <vt:variant>
        <vt:i4>5</vt:i4>
      </vt:variant>
      <vt:variant>
        <vt:lpwstr/>
      </vt:variant>
      <vt:variant>
        <vt:lpwstr>■無線LAN</vt:lpwstr>
      </vt:variant>
      <vt:variant>
        <vt:i4>6493470</vt:i4>
      </vt:variant>
      <vt:variant>
        <vt:i4>3666</vt:i4>
      </vt:variant>
      <vt:variant>
        <vt:i4>0</vt:i4>
      </vt:variant>
      <vt:variant>
        <vt:i4>5</vt:i4>
      </vt:variant>
      <vt:variant>
        <vt:lpwstr/>
      </vt:variant>
      <vt:variant>
        <vt:lpwstr>■スクリーンロック</vt:lpwstr>
      </vt:variant>
      <vt:variant>
        <vt:i4>-335381103</vt:i4>
      </vt:variant>
      <vt:variant>
        <vt:i4>3663</vt:i4>
      </vt:variant>
      <vt:variant>
        <vt:i4>0</vt:i4>
      </vt:variant>
      <vt:variant>
        <vt:i4>5</vt:i4>
      </vt:variant>
      <vt:variant>
        <vt:lpwstr/>
      </vt:variant>
      <vt:variant>
        <vt:lpwstr>■情報資産</vt:lpwstr>
      </vt:variant>
      <vt:variant>
        <vt:i4>271827</vt:i4>
      </vt:variant>
      <vt:variant>
        <vt:i4>3660</vt:i4>
      </vt:variant>
      <vt:variant>
        <vt:i4>0</vt:i4>
      </vt:variant>
      <vt:variant>
        <vt:i4>5</vt:i4>
      </vt:variant>
      <vt:variant>
        <vt:lpwstr/>
      </vt:variant>
      <vt:variant>
        <vt:lpwstr>■ISMS</vt:lpwstr>
      </vt:variant>
      <vt:variant>
        <vt:i4>6553698</vt:i4>
      </vt:variant>
      <vt:variant>
        <vt:i4>3657</vt:i4>
      </vt:variant>
      <vt:variant>
        <vt:i4>0</vt:i4>
      </vt:variant>
      <vt:variant>
        <vt:i4>5</vt:i4>
      </vt:variant>
      <vt:variant>
        <vt:lpwstr>https://www.iso.org/standard/27001</vt:lpwstr>
      </vt:variant>
      <vt:variant>
        <vt:lpwstr/>
      </vt:variant>
      <vt:variant>
        <vt:i4>175668838</vt:i4>
      </vt:variant>
      <vt:variant>
        <vt:i4>3654</vt:i4>
      </vt:variant>
      <vt:variant>
        <vt:i4>0</vt:i4>
      </vt:variant>
      <vt:variant>
        <vt:i4>5</vt:i4>
      </vt:variant>
      <vt:variant>
        <vt:lpwstr/>
      </vt:variant>
      <vt:variant>
        <vt:lpwstr>■機密性</vt:lpwstr>
      </vt:variant>
      <vt:variant>
        <vt:i4>1001092296</vt:i4>
      </vt:variant>
      <vt:variant>
        <vt:i4>3651</vt:i4>
      </vt:variant>
      <vt:variant>
        <vt:i4>0</vt:i4>
      </vt:variant>
      <vt:variant>
        <vt:i4>5</vt:i4>
      </vt:variant>
      <vt:variant>
        <vt:lpwstr/>
      </vt:variant>
      <vt:variant>
        <vt:lpwstr>■完全性</vt:lpwstr>
      </vt:variant>
      <vt:variant>
        <vt:i4>868765832</vt:i4>
      </vt:variant>
      <vt:variant>
        <vt:i4>3648</vt:i4>
      </vt:variant>
      <vt:variant>
        <vt:i4>0</vt:i4>
      </vt:variant>
      <vt:variant>
        <vt:i4>5</vt:i4>
      </vt:variant>
      <vt:variant>
        <vt:lpwstr/>
      </vt:variant>
      <vt:variant>
        <vt:lpwstr>■可用性</vt:lpwstr>
      </vt:variant>
      <vt:variant>
        <vt:i4>271827</vt:i4>
      </vt:variant>
      <vt:variant>
        <vt:i4>3645</vt:i4>
      </vt:variant>
      <vt:variant>
        <vt:i4>0</vt:i4>
      </vt:variant>
      <vt:variant>
        <vt:i4>5</vt:i4>
      </vt:variant>
      <vt:variant>
        <vt:lpwstr/>
      </vt:variant>
      <vt:variant>
        <vt:lpwstr>■ISMS</vt:lpwstr>
      </vt:variant>
      <vt:variant>
        <vt:i4>2102572</vt:i4>
      </vt:variant>
      <vt:variant>
        <vt:i4>3642</vt:i4>
      </vt:variant>
      <vt:variant>
        <vt:i4>0</vt:i4>
      </vt:variant>
      <vt:variant>
        <vt:i4>5</vt:i4>
      </vt:variant>
      <vt:variant>
        <vt:lpwstr/>
      </vt:variant>
      <vt:variant>
        <vt:lpwstr>■サポートユーティリティ</vt:lpwstr>
      </vt:variant>
      <vt:variant>
        <vt:i4>819406321</vt:i4>
      </vt:variant>
      <vt:variant>
        <vt:i4>3639</vt:i4>
      </vt:variant>
      <vt:variant>
        <vt:i4>0</vt:i4>
      </vt:variant>
      <vt:variant>
        <vt:i4>5</vt:i4>
      </vt:variant>
      <vt:variant>
        <vt:lpwstr/>
      </vt:variant>
      <vt:variant>
        <vt:lpwstr>■リスクアセスメント</vt:lpwstr>
      </vt:variant>
      <vt:variant>
        <vt:i4>517361013</vt:i4>
      </vt:variant>
      <vt:variant>
        <vt:i4>3636</vt:i4>
      </vt:variant>
      <vt:variant>
        <vt:i4>0</vt:i4>
      </vt:variant>
      <vt:variant>
        <vt:i4>5</vt:i4>
      </vt:variant>
      <vt:variant>
        <vt:lpwstr/>
      </vt:variant>
      <vt:variant>
        <vt:lpwstr>■情報セキュリティ事象</vt:lpwstr>
      </vt:variant>
      <vt:variant>
        <vt:i4>7068377</vt:i4>
      </vt:variant>
      <vt:variant>
        <vt:i4>3633</vt:i4>
      </vt:variant>
      <vt:variant>
        <vt:i4>0</vt:i4>
      </vt:variant>
      <vt:variant>
        <vt:i4>5</vt:i4>
      </vt:variant>
      <vt:variant>
        <vt:lpwstr/>
      </vt:variant>
      <vt:variant>
        <vt:lpwstr>■VPN（VirtualPrivateNetwork）</vt:lpwstr>
      </vt:variant>
      <vt:variant>
        <vt:i4>819602924</vt:i4>
      </vt:variant>
      <vt:variant>
        <vt:i4>3630</vt:i4>
      </vt:variant>
      <vt:variant>
        <vt:i4>0</vt:i4>
      </vt:variant>
      <vt:variant>
        <vt:i4>5</vt:i4>
      </vt:variant>
      <vt:variant>
        <vt:lpwstr/>
      </vt:variant>
      <vt:variant>
        <vt:lpwstr>■マルウェア</vt:lpwstr>
      </vt:variant>
      <vt:variant>
        <vt:i4>6553698</vt:i4>
      </vt:variant>
      <vt:variant>
        <vt:i4>3627</vt:i4>
      </vt:variant>
      <vt:variant>
        <vt:i4>0</vt:i4>
      </vt:variant>
      <vt:variant>
        <vt:i4>5</vt:i4>
      </vt:variant>
      <vt:variant>
        <vt:lpwstr>https://www.iso.org/standard/27001</vt:lpwstr>
      </vt:variant>
      <vt:variant>
        <vt:lpwstr/>
      </vt:variant>
      <vt:variant>
        <vt:i4>271827</vt:i4>
      </vt:variant>
      <vt:variant>
        <vt:i4>3624</vt:i4>
      </vt:variant>
      <vt:variant>
        <vt:i4>0</vt:i4>
      </vt:variant>
      <vt:variant>
        <vt:i4>5</vt:i4>
      </vt:variant>
      <vt:variant>
        <vt:lpwstr/>
      </vt:variant>
      <vt:variant>
        <vt:lpwstr>■ISMS</vt:lpwstr>
      </vt:variant>
      <vt:variant>
        <vt:i4>517361013</vt:i4>
      </vt:variant>
      <vt:variant>
        <vt:i4>3621</vt:i4>
      </vt:variant>
      <vt:variant>
        <vt:i4>0</vt:i4>
      </vt:variant>
      <vt:variant>
        <vt:i4>5</vt:i4>
      </vt:variant>
      <vt:variant>
        <vt:lpwstr/>
      </vt:variant>
      <vt:variant>
        <vt:lpwstr>■情報セキュリティ事象</vt:lpwstr>
      </vt:variant>
      <vt:variant>
        <vt:i4>819406321</vt:i4>
      </vt:variant>
      <vt:variant>
        <vt:i4>3618</vt:i4>
      </vt:variant>
      <vt:variant>
        <vt:i4>0</vt:i4>
      </vt:variant>
      <vt:variant>
        <vt:i4>5</vt:i4>
      </vt:variant>
      <vt:variant>
        <vt:lpwstr/>
      </vt:variant>
      <vt:variant>
        <vt:lpwstr>■リスクアセスメント</vt:lpwstr>
      </vt:variant>
      <vt:variant>
        <vt:i4>661042504</vt:i4>
      </vt:variant>
      <vt:variant>
        <vt:i4>3615</vt:i4>
      </vt:variant>
      <vt:variant>
        <vt:i4>0</vt:i4>
      </vt:variant>
      <vt:variant>
        <vt:i4>5</vt:i4>
      </vt:variant>
      <vt:variant>
        <vt:lpwstr/>
      </vt:variant>
      <vt:variant>
        <vt:lpwstr>■内部監査</vt:lpwstr>
      </vt:variant>
      <vt:variant>
        <vt:i4>-811706170</vt:i4>
      </vt:variant>
      <vt:variant>
        <vt:i4>3612</vt:i4>
      </vt:variant>
      <vt:variant>
        <vt:i4>0</vt:i4>
      </vt:variant>
      <vt:variant>
        <vt:i4>5</vt:i4>
      </vt:variant>
      <vt:variant>
        <vt:lpwstr/>
      </vt:variant>
      <vt:variant>
        <vt:lpwstr>■供給者</vt:lpwstr>
      </vt:variant>
      <vt:variant>
        <vt:i4>1648073</vt:i4>
      </vt:variant>
      <vt:variant>
        <vt:i4>3609</vt:i4>
      </vt:variant>
      <vt:variant>
        <vt:i4>0</vt:i4>
      </vt:variant>
      <vt:variant>
        <vt:i4>5</vt:i4>
      </vt:variant>
      <vt:variant>
        <vt:lpwstr/>
      </vt:variant>
      <vt:variant>
        <vt:lpwstr>■PII</vt:lpwstr>
      </vt:variant>
      <vt:variant>
        <vt:i4>1437210102</vt:i4>
      </vt:variant>
      <vt:variant>
        <vt:i4>3606</vt:i4>
      </vt:variant>
      <vt:variant>
        <vt:i4>0</vt:i4>
      </vt:variant>
      <vt:variant>
        <vt:i4>5</vt:i4>
      </vt:variant>
      <vt:variant>
        <vt:lpwstr/>
      </vt:variant>
      <vt:variant>
        <vt:lpwstr>■改ざん</vt:lpwstr>
      </vt:variant>
      <vt:variant>
        <vt:i4>1437210102</vt:i4>
      </vt:variant>
      <vt:variant>
        <vt:i4>3603</vt:i4>
      </vt:variant>
      <vt:variant>
        <vt:i4>0</vt:i4>
      </vt:variant>
      <vt:variant>
        <vt:i4>5</vt:i4>
      </vt:variant>
      <vt:variant>
        <vt:lpwstr/>
      </vt:variant>
      <vt:variant>
        <vt:lpwstr>■改ざん</vt:lpwstr>
      </vt:variant>
      <vt:variant>
        <vt:i4>1309965932</vt:i4>
      </vt:variant>
      <vt:variant>
        <vt:i4>3600</vt:i4>
      </vt:variant>
      <vt:variant>
        <vt:i4>0</vt:i4>
      </vt:variant>
      <vt:variant>
        <vt:i4>5</vt:i4>
      </vt:variant>
      <vt:variant>
        <vt:lpwstr/>
      </vt:variant>
      <vt:variant>
        <vt:lpwstr>■不正アクセス</vt:lpwstr>
      </vt:variant>
      <vt:variant>
        <vt:i4>897676887</vt:i4>
      </vt:variant>
      <vt:variant>
        <vt:i4>3597</vt:i4>
      </vt:variant>
      <vt:variant>
        <vt:i4>0</vt:i4>
      </vt:variant>
      <vt:variant>
        <vt:i4>5</vt:i4>
      </vt:variant>
      <vt:variant>
        <vt:lpwstr/>
      </vt:variant>
      <vt:variant>
        <vt:lpwstr>■暗号化</vt:lpwstr>
      </vt:variant>
      <vt:variant>
        <vt:i4>868765832</vt:i4>
      </vt:variant>
      <vt:variant>
        <vt:i4>3594</vt:i4>
      </vt:variant>
      <vt:variant>
        <vt:i4>0</vt:i4>
      </vt:variant>
      <vt:variant>
        <vt:i4>5</vt:i4>
      </vt:variant>
      <vt:variant>
        <vt:lpwstr/>
      </vt:variant>
      <vt:variant>
        <vt:lpwstr>■可用性</vt:lpwstr>
      </vt:variant>
      <vt:variant>
        <vt:i4>801553820</vt:i4>
      </vt:variant>
      <vt:variant>
        <vt:i4>3591</vt:i4>
      </vt:variant>
      <vt:variant>
        <vt:i4>0</vt:i4>
      </vt:variant>
      <vt:variant>
        <vt:i4>5</vt:i4>
      </vt:variant>
      <vt:variant>
        <vt:lpwstr/>
      </vt:variant>
      <vt:variant>
        <vt:lpwstr>■信頼性</vt:lpwstr>
      </vt:variant>
      <vt:variant>
        <vt:i4>1910211</vt:i4>
      </vt:variant>
      <vt:variant>
        <vt:i4>3588</vt:i4>
      </vt:variant>
      <vt:variant>
        <vt:i4>0</vt:i4>
      </vt:variant>
      <vt:variant>
        <vt:i4>5</vt:i4>
      </vt:variant>
      <vt:variant>
        <vt:lpwstr/>
      </vt:variant>
      <vt:variant>
        <vt:lpwstr>■ICT</vt:lpwstr>
      </vt:variant>
      <vt:variant>
        <vt:i4>-1375328596</vt:i4>
      </vt:variant>
      <vt:variant>
        <vt:i4>3585</vt:i4>
      </vt:variant>
      <vt:variant>
        <vt:i4>0</vt:i4>
      </vt:variant>
      <vt:variant>
        <vt:i4>5</vt:i4>
      </vt:variant>
      <vt:variant>
        <vt:lpwstr/>
      </vt:variant>
      <vt:variant>
        <vt:lpwstr>■多要素認証</vt:lpwstr>
      </vt:variant>
      <vt:variant>
        <vt:i4>-811706170</vt:i4>
      </vt:variant>
      <vt:variant>
        <vt:i4>3582</vt:i4>
      </vt:variant>
      <vt:variant>
        <vt:i4>0</vt:i4>
      </vt:variant>
      <vt:variant>
        <vt:i4>5</vt:i4>
      </vt:variant>
      <vt:variant>
        <vt:lpwstr/>
      </vt:variant>
      <vt:variant>
        <vt:lpwstr>■供給者</vt:lpwstr>
      </vt:variant>
      <vt:variant>
        <vt:i4>1648083</vt:i4>
      </vt:variant>
      <vt:variant>
        <vt:i4>3579</vt:i4>
      </vt:variant>
      <vt:variant>
        <vt:i4>0</vt:i4>
      </vt:variant>
      <vt:variant>
        <vt:i4>5</vt:i4>
      </vt:variant>
      <vt:variant>
        <vt:lpwstr/>
      </vt:variant>
      <vt:variant>
        <vt:lpwstr>■ISP</vt:lpwstr>
      </vt:variant>
      <vt:variant>
        <vt:i4>1910211</vt:i4>
      </vt:variant>
      <vt:variant>
        <vt:i4>3576</vt:i4>
      </vt:variant>
      <vt:variant>
        <vt:i4>0</vt:i4>
      </vt:variant>
      <vt:variant>
        <vt:i4>5</vt:i4>
      </vt:variant>
      <vt:variant>
        <vt:lpwstr/>
      </vt:variant>
      <vt:variant>
        <vt:lpwstr>■ICT</vt:lpwstr>
      </vt:variant>
      <vt:variant>
        <vt:i4>1462990843</vt:i4>
      </vt:variant>
      <vt:variant>
        <vt:i4>3573</vt:i4>
      </vt:variant>
      <vt:variant>
        <vt:i4>0</vt:i4>
      </vt:variant>
      <vt:variant>
        <vt:i4>5</vt:i4>
      </vt:variant>
      <vt:variant>
        <vt:lpwstr/>
      </vt:variant>
      <vt:variant>
        <vt:lpwstr>■ビジネスインパクト分析</vt:lpwstr>
      </vt:variant>
      <vt:variant>
        <vt:i4>-811706170</vt:i4>
      </vt:variant>
      <vt:variant>
        <vt:i4>3570</vt:i4>
      </vt:variant>
      <vt:variant>
        <vt:i4>0</vt:i4>
      </vt:variant>
      <vt:variant>
        <vt:i4>5</vt:i4>
      </vt:variant>
      <vt:variant>
        <vt:lpwstr/>
      </vt:variant>
      <vt:variant>
        <vt:lpwstr>■供給者</vt:lpwstr>
      </vt:variant>
      <vt:variant>
        <vt:i4>868765832</vt:i4>
      </vt:variant>
      <vt:variant>
        <vt:i4>3567</vt:i4>
      </vt:variant>
      <vt:variant>
        <vt:i4>0</vt:i4>
      </vt:variant>
      <vt:variant>
        <vt:i4>5</vt:i4>
      </vt:variant>
      <vt:variant>
        <vt:lpwstr/>
      </vt:variant>
      <vt:variant>
        <vt:lpwstr>■可用性</vt:lpwstr>
      </vt:variant>
      <vt:variant>
        <vt:i4>-335381103</vt:i4>
      </vt:variant>
      <vt:variant>
        <vt:i4>3564</vt:i4>
      </vt:variant>
      <vt:variant>
        <vt:i4>0</vt:i4>
      </vt:variant>
      <vt:variant>
        <vt:i4>5</vt:i4>
      </vt:variant>
      <vt:variant>
        <vt:lpwstr/>
      </vt:variant>
      <vt:variant>
        <vt:lpwstr>■情報資産</vt:lpwstr>
      </vt:variant>
      <vt:variant>
        <vt:i4>1437210102</vt:i4>
      </vt:variant>
      <vt:variant>
        <vt:i4>3561</vt:i4>
      </vt:variant>
      <vt:variant>
        <vt:i4>0</vt:i4>
      </vt:variant>
      <vt:variant>
        <vt:i4>5</vt:i4>
      </vt:variant>
      <vt:variant>
        <vt:lpwstr/>
      </vt:variant>
      <vt:variant>
        <vt:lpwstr>■改ざん</vt:lpwstr>
      </vt:variant>
      <vt:variant>
        <vt:i4>1309965932</vt:i4>
      </vt:variant>
      <vt:variant>
        <vt:i4>3558</vt:i4>
      </vt:variant>
      <vt:variant>
        <vt:i4>0</vt:i4>
      </vt:variant>
      <vt:variant>
        <vt:i4>5</vt:i4>
      </vt:variant>
      <vt:variant>
        <vt:lpwstr/>
      </vt:variant>
      <vt:variant>
        <vt:lpwstr>■不正アクセス</vt:lpwstr>
      </vt:variant>
      <vt:variant>
        <vt:i4>517361013</vt:i4>
      </vt:variant>
      <vt:variant>
        <vt:i4>3555</vt:i4>
      </vt:variant>
      <vt:variant>
        <vt:i4>0</vt:i4>
      </vt:variant>
      <vt:variant>
        <vt:i4>5</vt:i4>
      </vt:variant>
      <vt:variant>
        <vt:lpwstr/>
      </vt:variant>
      <vt:variant>
        <vt:lpwstr>■情報セキュリティ事象</vt:lpwstr>
      </vt:variant>
      <vt:variant>
        <vt:i4>7869808</vt:i4>
      </vt:variant>
      <vt:variant>
        <vt:i4>3552</vt:i4>
      </vt:variant>
      <vt:variant>
        <vt:i4>0</vt:i4>
      </vt:variant>
      <vt:variant>
        <vt:i4>5</vt:i4>
      </vt:variant>
      <vt:variant>
        <vt:lpwstr/>
      </vt:variant>
      <vt:variant>
        <vt:lpwstr>■セキュリティインシデント</vt:lpwstr>
      </vt:variant>
      <vt:variant>
        <vt:i4>7869808</vt:i4>
      </vt:variant>
      <vt:variant>
        <vt:i4>3549</vt:i4>
      </vt:variant>
      <vt:variant>
        <vt:i4>0</vt:i4>
      </vt:variant>
      <vt:variant>
        <vt:i4>5</vt:i4>
      </vt:variant>
      <vt:variant>
        <vt:lpwstr/>
      </vt:variant>
      <vt:variant>
        <vt:lpwstr>■セキュリティインシデント</vt:lpwstr>
      </vt:variant>
      <vt:variant>
        <vt:i4>819602924</vt:i4>
      </vt:variant>
      <vt:variant>
        <vt:i4>3546</vt:i4>
      </vt:variant>
      <vt:variant>
        <vt:i4>0</vt:i4>
      </vt:variant>
      <vt:variant>
        <vt:i4>5</vt:i4>
      </vt:variant>
      <vt:variant>
        <vt:lpwstr/>
      </vt:variant>
      <vt:variant>
        <vt:lpwstr>■マルウェア</vt:lpwstr>
      </vt:variant>
      <vt:variant>
        <vt:i4>1378821558</vt:i4>
      </vt:variant>
      <vt:variant>
        <vt:i4>3543</vt:i4>
      </vt:variant>
      <vt:variant>
        <vt:i4>0</vt:i4>
      </vt:variant>
      <vt:variant>
        <vt:i4>5</vt:i4>
      </vt:variant>
      <vt:variant>
        <vt:lpwstr/>
      </vt:variant>
      <vt:variant>
        <vt:lpwstr>■アクセス制御</vt:lpwstr>
      </vt:variant>
      <vt:variant>
        <vt:i4>1840465</vt:i4>
      </vt:variant>
      <vt:variant>
        <vt:i4>3540</vt:i4>
      </vt:variant>
      <vt:variant>
        <vt:i4>0</vt:i4>
      </vt:variant>
      <vt:variant>
        <vt:i4>5</vt:i4>
      </vt:variant>
      <vt:variant>
        <vt:lpwstr/>
      </vt:variant>
      <vt:variant>
        <vt:lpwstr>■ソリューション</vt:lpwstr>
      </vt:variant>
      <vt:variant>
        <vt:i4>819602924</vt:i4>
      </vt:variant>
      <vt:variant>
        <vt:i4>3537</vt:i4>
      </vt:variant>
      <vt:variant>
        <vt:i4>0</vt:i4>
      </vt:variant>
      <vt:variant>
        <vt:i4>5</vt:i4>
      </vt:variant>
      <vt:variant>
        <vt:lpwstr/>
      </vt:variant>
      <vt:variant>
        <vt:lpwstr>■マルウェア</vt:lpwstr>
      </vt:variant>
      <vt:variant>
        <vt:i4>2823434</vt:i4>
      </vt:variant>
      <vt:variant>
        <vt:i4>3534</vt:i4>
      </vt:variant>
      <vt:variant>
        <vt:i4>0</vt:i4>
      </vt:variant>
      <vt:variant>
        <vt:i4>5</vt:i4>
      </vt:variant>
      <vt:variant>
        <vt:lpwstr/>
      </vt:variant>
      <vt:variant>
        <vt:lpwstr>■ファイアウォール</vt:lpwstr>
      </vt:variant>
      <vt:variant>
        <vt:i4>819406321</vt:i4>
      </vt:variant>
      <vt:variant>
        <vt:i4>3531</vt:i4>
      </vt:variant>
      <vt:variant>
        <vt:i4>0</vt:i4>
      </vt:variant>
      <vt:variant>
        <vt:i4>5</vt:i4>
      </vt:variant>
      <vt:variant>
        <vt:lpwstr/>
      </vt:variant>
      <vt:variant>
        <vt:lpwstr>■リスクアセスメント</vt:lpwstr>
      </vt:variant>
      <vt:variant>
        <vt:i4>1776151741</vt:i4>
      </vt:variant>
      <vt:variant>
        <vt:i4>3528</vt:i4>
      </vt:variant>
      <vt:variant>
        <vt:i4>0</vt:i4>
      </vt:variant>
      <vt:variant>
        <vt:i4>5</vt:i4>
      </vt:variant>
      <vt:variant>
        <vt:lpwstr/>
      </vt:variant>
      <vt:variant>
        <vt:lpwstr>■個人情報保護委員会</vt:lpwstr>
      </vt:variant>
      <vt:variant>
        <vt:i4>632291415</vt:i4>
      </vt:variant>
      <vt:variant>
        <vt:i4>3525</vt:i4>
      </vt:variant>
      <vt:variant>
        <vt:i4>0</vt:i4>
      </vt:variant>
      <vt:variant>
        <vt:i4>5</vt:i4>
      </vt:variant>
      <vt:variant>
        <vt:lpwstr/>
      </vt:variant>
      <vt:variant>
        <vt:lpwstr>_■ISAC</vt:lpwstr>
      </vt:variant>
      <vt:variant>
        <vt:i4>-15260254</vt:i4>
      </vt:variant>
      <vt:variant>
        <vt:i4>3522</vt:i4>
      </vt:variant>
      <vt:variant>
        <vt:i4>0</vt:i4>
      </vt:variant>
      <vt:variant>
        <vt:i4>5</vt:i4>
      </vt:variant>
      <vt:variant>
        <vt:lpwstr/>
      </vt:variant>
      <vt:variant>
        <vt:lpwstr>■JPCERT／CC</vt:lpwstr>
      </vt:variant>
      <vt:variant>
        <vt:i4>271830</vt:i4>
      </vt:variant>
      <vt:variant>
        <vt:i4>3519</vt:i4>
      </vt:variant>
      <vt:variant>
        <vt:i4>0</vt:i4>
      </vt:variant>
      <vt:variant>
        <vt:i4>5</vt:i4>
      </vt:variant>
      <vt:variant>
        <vt:lpwstr/>
      </vt:variant>
      <vt:variant>
        <vt:lpwstr>■JVN</vt:lpwstr>
      </vt:variant>
      <vt:variant>
        <vt:i4>-2127802593</vt:i4>
      </vt:variant>
      <vt:variant>
        <vt:i4>3516</vt:i4>
      </vt:variant>
      <vt:variant>
        <vt:i4>0</vt:i4>
      </vt:variant>
      <vt:variant>
        <vt:i4>5</vt:i4>
      </vt:variant>
      <vt:variant>
        <vt:lpwstr/>
      </vt:variant>
      <vt:variant>
        <vt:lpwstr>■脅威インテリジェンス</vt:lpwstr>
      </vt:variant>
      <vt:variant>
        <vt:i4>1898141723</vt:i4>
      </vt:variant>
      <vt:variant>
        <vt:i4>3513</vt:i4>
      </vt:variant>
      <vt:variant>
        <vt:i4>0</vt:i4>
      </vt:variant>
      <vt:variant>
        <vt:i4>5</vt:i4>
      </vt:variant>
      <vt:variant>
        <vt:lpwstr/>
      </vt:variant>
      <vt:variant>
        <vt:lpwstr>■無線LAN</vt:lpwstr>
      </vt:variant>
      <vt:variant>
        <vt:i4>7068377</vt:i4>
      </vt:variant>
      <vt:variant>
        <vt:i4>3510</vt:i4>
      </vt:variant>
      <vt:variant>
        <vt:i4>0</vt:i4>
      </vt:variant>
      <vt:variant>
        <vt:i4>5</vt:i4>
      </vt:variant>
      <vt:variant>
        <vt:lpwstr/>
      </vt:variant>
      <vt:variant>
        <vt:lpwstr>■VPN（VirtualPrivateNetwork）</vt:lpwstr>
      </vt:variant>
      <vt:variant>
        <vt:i4>2823434</vt:i4>
      </vt:variant>
      <vt:variant>
        <vt:i4>3507</vt:i4>
      </vt:variant>
      <vt:variant>
        <vt:i4>0</vt:i4>
      </vt:variant>
      <vt:variant>
        <vt:i4>5</vt:i4>
      </vt:variant>
      <vt:variant>
        <vt:lpwstr/>
      </vt:variant>
      <vt:variant>
        <vt:lpwstr>■ファイアウォール</vt:lpwstr>
      </vt:variant>
      <vt:variant>
        <vt:i4>897676887</vt:i4>
      </vt:variant>
      <vt:variant>
        <vt:i4>3504</vt:i4>
      </vt:variant>
      <vt:variant>
        <vt:i4>0</vt:i4>
      </vt:variant>
      <vt:variant>
        <vt:i4>5</vt:i4>
      </vt:variant>
      <vt:variant>
        <vt:lpwstr/>
      </vt:variant>
      <vt:variant>
        <vt:lpwstr>■暗号化</vt:lpwstr>
      </vt:variant>
      <vt:variant>
        <vt:i4>1628848</vt:i4>
      </vt:variant>
      <vt:variant>
        <vt:i4>3501</vt:i4>
      </vt:variant>
      <vt:variant>
        <vt:i4>0</vt:i4>
      </vt:variant>
      <vt:variant>
        <vt:i4>5</vt:i4>
      </vt:variant>
      <vt:variant>
        <vt:lpwstr/>
      </vt:variant>
      <vt:variant>
        <vt:lpwstr>■SSL／TLS</vt:lpwstr>
      </vt:variant>
      <vt:variant>
        <vt:i4>2102572</vt:i4>
      </vt:variant>
      <vt:variant>
        <vt:i4>3498</vt:i4>
      </vt:variant>
      <vt:variant>
        <vt:i4>0</vt:i4>
      </vt:variant>
      <vt:variant>
        <vt:i4>5</vt:i4>
      </vt:variant>
      <vt:variant>
        <vt:lpwstr/>
      </vt:variant>
      <vt:variant>
        <vt:lpwstr>■サポートユーティリティ</vt:lpwstr>
      </vt:variant>
      <vt:variant>
        <vt:i4>-165385278</vt:i4>
      </vt:variant>
      <vt:variant>
        <vt:i4>3495</vt:i4>
      </vt:variant>
      <vt:variant>
        <vt:i4>0</vt:i4>
      </vt:variant>
      <vt:variant>
        <vt:i4>5</vt:i4>
      </vt:variant>
      <vt:variant>
        <vt:lpwstr/>
      </vt:variant>
      <vt:variant>
        <vt:lpwstr>■無停電電源装置</vt:lpwstr>
      </vt:variant>
      <vt:variant>
        <vt:i4>5772564</vt:i4>
      </vt:variant>
      <vt:variant>
        <vt:i4>3492</vt:i4>
      </vt:variant>
      <vt:variant>
        <vt:i4>0</vt:i4>
      </vt:variant>
      <vt:variant>
        <vt:i4>5</vt:i4>
      </vt:variant>
      <vt:variant>
        <vt:lpwstr/>
      </vt:variant>
      <vt:variant>
        <vt:lpwstr>■ランサムウェア</vt:lpwstr>
      </vt:variant>
      <vt:variant>
        <vt:i4>-517899631</vt:i4>
      </vt:variant>
      <vt:variant>
        <vt:i4>3489</vt:i4>
      </vt:variant>
      <vt:variant>
        <vt:i4>0</vt:i4>
      </vt:variant>
      <vt:variant>
        <vt:i4>5</vt:i4>
      </vt:variant>
      <vt:variant>
        <vt:lpwstr/>
      </vt:variant>
      <vt:variant>
        <vt:lpwstr>■脆弱性</vt:lpwstr>
      </vt:variant>
      <vt:variant>
        <vt:i4>-15260254</vt:i4>
      </vt:variant>
      <vt:variant>
        <vt:i4>3486</vt:i4>
      </vt:variant>
      <vt:variant>
        <vt:i4>0</vt:i4>
      </vt:variant>
      <vt:variant>
        <vt:i4>5</vt:i4>
      </vt:variant>
      <vt:variant>
        <vt:lpwstr/>
      </vt:variant>
      <vt:variant>
        <vt:lpwstr>■JPCERT／CC</vt:lpwstr>
      </vt:variant>
      <vt:variant>
        <vt:i4>1776151741</vt:i4>
      </vt:variant>
      <vt:variant>
        <vt:i4>3483</vt:i4>
      </vt:variant>
      <vt:variant>
        <vt:i4>0</vt:i4>
      </vt:variant>
      <vt:variant>
        <vt:i4>5</vt:i4>
      </vt:variant>
      <vt:variant>
        <vt:lpwstr/>
      </vt:variant>
      <vt:variant>
        <vt:lpwstr>■個人情報保護委員会</vt:lpwstr>
      </vt:variant>
      <vt:variant>
        <vt:i4>1309965932</vt:i4>
      </vt:variant>
      <vt:variant>
        <vt:i4>3480</vt:i4>
      </vt:variant>
      <vt:variant>
        <vt:i4>0</vt:i4>
      </vt:variant>
      <vt:variant>
        <vt:i4>5</vt:i4>
      </vt:variant>
      <vt:variant>
        <vt:lpwstr/>
      </vt:variant>
      <vt:variant>
        <vt:lpwstr>■不正アクセス</vt:lpwstr>
      </vt:variant>
      <vt:variant>
        <vt:i4>7869808</vt:i4>
      </vt:variant>
      <vt:variant>
        <vt:i4>3477</vt:i4>
      </vt:variant>
      <vt:variant>
        <vt:i4>0</vt:i4>
      </vt:variant>
      <vt:variant>
        <vt:i4>5</vt:i4>
      </vt:variant>
      <vt:variant>
        <vt:lpwstr/>
      </vt:variant>
      <vt:variant>
        <vt:lpwstr>■セキュリティインシデント</vt:lpwstr>
      </vt:variant>
      <vt:variant>
        <vt:i4>517361013</vt:i4>
      </vt:variant>
      <vt:variant>
        <vt:i4>3474</vt:i4>
      </vt:variant>
      <vt:variant>
        <vt:i4>0</vt:i4>
      </vt:variant>
      <vt:variant>
        <vt:i4>5</vt:i4>
      </vt:variant>
      <vt:variant>
        <vt:lpwstr/>
      </vt:variant>
      <vt:variant>
        <vt:lpwstr>■情報セキュリティ事象</vt:lpwstr>
      </vt:variant>
      <vt:variant>
        <vt:i4>661042504</vt:i4>
      </vt:variant>
      <vt:variant>
        <vt:i4>3471</vt:i4>
      </vt:variant>
      <vt:variant>
        <vt:i4>0</vt:i4>
      </vt:variant>
      <vt:variant>
        <vt:i4>5</vt:i4>
      </vt:variant>
      <vt:variant>
        <vt:lpwstr/>
      </vt:variant>
      <vt:variant>
        <vt:lpwstr>■内部監査</vt:lpwstr>
      </vt:variant>
      <vt:variant>
        <vt:i4>-811706170</vt:i4>
      </vt:variant>
      <vt:variant>
        <vt:i4>3468</vt:i4>
      </vt:variant>
      <vt:variant>
        <vt:i4>0</vt:i4>
      </vt:variant>
      <vt:variant>
        <vt:i4>5</vt:i4>
      </vt:variant>
      <vt:variant>
        <vt:lpwstr/>
      </vt:variant>
      <vt:variant>
        <vt:lpwstr>■供給者</vt:lpwstr>
      </vt:variant>
      <vt:variant>
        <vt:i4>1378821558</vt:i4>
      </vt:variant>
      <vt:variant>
        <vt:i4>3465</vt:i4>
      </vt:variant>
      <vt:variant>
        <vt:i4>0</vt:i4>
      </vt:variant>
      <vt:variant>
        <vt:i4>5</vt:i4>
      </vt:variant>
      <vt:variant>
        <vt:lpwstr/>
      </vt:variant>
      <vt:variant>
        <vt:lpwstr>■アクセス制御</vt:lpwstr>
      </vt:variant>
      <vt:variant>
        <vt:i4>1437210102</vt:i4>
      </vt:variant>
      <vt:variant>
        <vt:i4>3462</vt:i4>
      </vt:variant>
      <vt:variant>
        <vt:i4>0</vt:i4>
      </vt:variant>
      <vt:variant>
        <vt:i4>5</vt:i4>
      </vt:variant>
      <vt:variant>
        <vt:lpwstr/>
      </vt:variant>
      <vt:variant>
        <vt:lpwstr>■改ざん</vt:lpwstr>
      </vt:variant>
      <vt:variant>
        <vt:i4>868765832</vt:i4>
      </vt:variant>
      <vt:variant>
        <vt:i4>3459</vt:i4>
      </vt:variant>
      <vt:variant>
        <vt:i4>0</vt:i4>
      </vt:variant>
      <vt:variant>
        <vt:i4>5</vt:i4>
      </vt:variant>
      <vt:variant>
        <vt:lpwstr/>
      </vt:variant>
      <vt:variant>
        <vt:lpwstr>■可用性</vt:lpwstr>
      </vt:variant>
      <vt:variant>
        <vt:i4>1001092296</vt:i4>
      </vt:variant>
      <vt:variant>
        <vt:i4>3456</vt:i4>
      </vt:variant>
      <vt:variant>
        <vt:i4>0</vt:i4>
      </vt:variant>
      <vt:variant>
        <vt:i4>5</vt:i4>
      </vt:variant>
      <vt:variant>
        <vt:lpwstr/>
      </vt:variant>
      <vt:variant>
        <vt:lpwstr>■完全性</vt:lpwstr>
      </vt:variant>
      <vt:variant>
        <vt:i4>175668838</vt:i4>
      </vt:variant>
      <vt:variant>
        <vt:i4>3453</vt:i4>
      </vt:variant>
      <vt:variant>
        <vt:i4>0</vt:i4>
      </vt:variant>
      <vt:variant>
        <vt:i4>5</vt:i4>
      </vt:variant>
      <vt:variant>
        <vt:lpwstr/>
      </vt:variant>
      <vt:variant>
        <vt:lpwstr>■機密性</vt:lpwstr>
      </vt:variant>
      <vt:variant>
        <vt:i4>-2127802593</vt:i4>
      </vt:variant>
      <vt:variant>
        <vt:i4>3450</vt:i4>
      </vt:variant>
      <vt:variant>
        <vt:i4>0</vt:i4>
      </vt:variant>
      <vt:variant>
        <vt:i4>5</vt:i4>
      </vt:variant>
      <vt:variant>
        <vt:lpwstr/>
      </vt:variant>
      <vt:variant>
        <vt:lpwstr>■脅威インテリジェンス</vt:lpwstr>
      </vt:variant>
      <vt:variant>
        <vt:i4>271827</vt:i4>
      </vt:variant>
      <vt:variant>
        <vt:i4>3447</vt:i4>
      </vt:variant>
      <vt:variant>
        <vt:i4>0</vt:i4>
      </vt:variant>
      <vt:variant>
        <vt:i4>5</vt:i4>
      </vt:variant>
      <vt:variant>
        <vt:lpwstr/>
      </vt:variant>
      <vt:variant>
        <vt:lpwstr>■ISMS</vt:lpwstr>
      </vt:variant>
      <vt:variant>
        <vt:i4>1648073</vt:i4>
      </vt:variant>
      <vt:variant>
        <vt:i4>3444</vt:i4>
      </vt:variant>
      <vt:variant>
        <vt:i4>0</vt:i4>
      </vt:variant>
      <vt:variant>
        <vt:i4>5</vt:i4>
      </vt:variant>
      <vt:variant>
        <vt:lpwstr/>
      </vt:variant>
      <vt:variant>
        <vt:lpwstr>■PII</vt:lpwstr>
      </vt:variant>
      <vt:variant>
        <vt:i4>1378821558</vt:i4>
      </vt:variant>
      <vt:variant>
        <vt:i4>3441</vt:i4>
      </vt:variant>
      <vt:variant>
        <vt:i4>0</vt:i4>
      </vt:variant>
      <vt:variant>
        <vt:i4>5</vt:i4>
      </vt:variant>
      <vt:variant>
        <vt:lpwstr/>
      </vt:variant>
      <vt:variant>
        <vt:lpwstr>■アクセス制御</vt:lpwstr>
      </vt:variant>
      <vt:variant>
        <vt:i4>-2127802593</vt:i4>
      </vt:variant>
      <vt:variant>
        <vt:i4>3438</vt:i4>
      </vt:variant>
      <vt:variant>
        <vt:i4>0</vt:i4>
      </vt:variant>
      <vt:variant>
        <vt:i4>5</vt:i4>
      </vt:variant>
      <vt:variant>
        <vt:lpwstr/>
      </vt:variant>
      <vt:variant>
        <vt:lpwstr>■脅威インテリジェンス</vt:lpwstr>
      </vt:variant>
      <vt:variant>
        <vt:i4>517361013</vt:i4>
      </vt:variant>
      <vt:variant>
        <vt:i4>3435</vt:i4>
      </vt:variant>
      <vt:variant>
        <vt:i4>0</vt:i4>
      </vt:variant>
      <vt:variant>
        <vt:i4>5</vt:i4>
      </vt:variant>
      <vt:variant>
        <vt:lpwstr/>
      </vt:variant>
      <vt:variant>
        <vt:lpwstr>■情報セキュリティ事象</vt:lpwstr>
      </vt:variant>
      <vt:variant>
        <vt:i4>7869808</vt:i4>
      </vt:variant>
      <vt:variant>
        <vt:i4>3432</vt:i4>
      </vt:variant>
      <vt:variant>
        <vt:i4>0</vt:i4>
      </vt:variant>
      <vt:variant>
        <vt:i4>5</vt:i4>
      </vt:variant>
      <vt:variant>
        <vt:lpwstr/>
      </vt:variant>
      <vt:variant>
        <vt:lpwstr>■セキュリティインシデント</vt:lpwstr>
      </vt:variant>
      <vt:variant>
        <vt:i4>1910211</vt:i4>
      </vt:variant>
      <vt:variant>
        <vt:i4>3429</vt:i4>
      </vt:variant>
      <vt:variant>
        <vt:i4>0</vt:i4>
      </vt:variant>
      <vt:variant>
        <vt:i4>5</vt:i4>
      </vt:variant>
      <vt:variant>
        <vt:lpwstr/>
      </vt:variant>
      <vt:variant>
        <vt:lpwstr>■ICT</vt:lpwstr>
      </vt:variant>
      <vt:variant>
        <vt:i4>-811706170</vt:i4>
      </vt:variant>
      <vt:variant>
        <vt:i4>3426</vt:i4>
      </vt:variant>
      <vt:variant>
        <vt:i4>0</vt:i4>
      </vt:variant>
      <vt:variant>
        <vt:i4>5</vt:i4>
      </vt:variant>
      <vt:variant>
        <vt:lpwstr/>
      </vt:variant>
      <vt:variant>
        <vt:lpwstr>■供給者</vt:lpwstr>
      </vt:variant>
      <vt:variant>
        <vt:i4>819406321</vt:i4>
      </vt:variant>
      <vt:variant>
        <vt:i4>3423</vt:i4>
      </vt:variant>
      <vt:variant>
        <vt:i4>0</vt:i4>
      </vt:variant>
      <vt:variant>
        <vt:i4>5</vt:i4>
      </vt:variant>
      <vt:variant>
        <vt:lpwstr/>
      </vt:variant>
      <vt:variant>
        <vt:lpwstr>■リスクアセスメント</vt:lpwstr>
      </vt:variant>
      <vt:variant>
        <vt:i4>271827</vt:i4>
      </vt:variant>
      <vt:variant>
        <vt:i4>3420</vt:i4>
      </vt:variant>
      <vt:variant>
        <vt:i4>0</vt:i4>
      </vt:variant>
      <vt:variant>
        <vt:i4>5</vt:i4>
      </vt:variant>
      <vt:variant>
        <vt:lpwstr/>
      </vt:variant>
      <vt:variant>
        <vt:lpwstr>■ISMS</vt:lpwstr>
      </vt:variant>
      <vt:variant>
        <vt:i4>819406321</vt:i4>
      </vt:variant>
      <vt:variant>
        <vt:i4>3417</vt:i4>
      </vt:variant>
      <vt:variant>
        <vt:i4>0</vt:i4>
      </vt:variant>
      <vt:variant>
        <vt:i4>5</vt:i4>
      </vt:variant>
      <vt:variant>
        <vt:lpwstr/>
      </vt:variant>
      <vt:variant>
        <vt:lpwstr>■リスクアセスメント</vt:lpwstr>
      </vt:variant>
      <vt:variant>
        <vt:i4>7869808</vt:i4>
      </vt:variant>
      <vt:variant>
        <vt:i4>3414</vt:i4>
      </vt:variant>
      <vt:variant>
        <vt:i4>0</vt:i4>
      </vt:variant>
      <vt:variant>
        <vt:i4>5</vt:i4>
      </vt:variant>
      <vt:variant>
        <vt:lpwstr/>
      </vt:variant>
      <vt:variant>
        <vt:lpwstr>■セキュリティインシデント</vt:lpwstr>
      </vt:variant>
      <vt:variant>
        <vt:i4>517361013</vt:i4>
      </vt:variant>
      <vt:variant>
        <vt:i4>3411</vt:i4>
      </vt:variant>
      <vt:variant>
        <vt:i4>0</vt:i4>
      </vt:variant>
      <vt:variant>
        <vt:i4>5</vt:i4>
      </vt:variant>
      <vt:variant>
        <vt:lpwstr/>
      </vt:variant>
      <vt:variant>
        <vt:lpwstr>■情報セキュリティ事象</vt:lpwstr>
      </vt:variant>
      <vt:variant>
        <vt:i4>-811706170</vt:i4>
      </vt:variant>
      <vt:variant>
        <vt:i4>3408</vt:i4>
      </vt:variant>
      <vt:variant>
        <vt:i4>0</vt:i4>
      </vt:variant>
      <vt:variant>
        <vt:i4>5</vt:i4>
      </vt:variant>
      <vt:variant>
        <vt:lpwstr/>
      </vt:variant>
      <vt:variant>
        <vt:lpwstr>■供給者</vt:lpwstr>
      </vt:variant>
      <vt:variant>
        <vt:i4>-517899631</vt:i4>
      </vt:variant>
      <vt:variant>
        <vt:i4>3405</vt:i4>
      </vt:variant>
      <vt:variant>
        <vt:i4>0</vt:i4>
      </vt:variant>
      <vt:variant>
        <vt:i4>5</vt:i4>
      </vt:variant>
      <vt:variant>
        <vt:lpwstr/>
      </vt:variant>
      <vt:variant>
        <vt:lpwstr>■脆弱性</vt:lpwstr>
      </vt:variant>
      <vt:variant>
        <vt:i4>868765832</vt:i4>
      </vt:variant>
      <vt:variant>
        <vt:i4>3402</vt:i4>
      </vt:variant>
      <vt:variant>
        <vt:i4>0</vt:i4>
      </vt:variant>
      <vt:variant>
        <vt:i4>5</vt:i4>
      </vt:variant>
      <vt:variant>
        <vt:lpwstr/>
      </vt:variant>
      <vt:variant>
        <vt:lpwstr>■可用性</vt:lpwstr>
      </vt:variant>
      <vt:variant>
        <vt:i4>1001092296</vt:i4>
      </vt:variant>
      <vt:variant>
        <vt:i4>3399</vt:i4>
      </vt:variant>
      <vt:variant>
        <vt:i4>0</vt:i4>
      </vt:variant>
      <vt:variant>
        <vt:i4>5</vt:i4>
      </vt:variant>
      <vt:variant>
        <vt:lpwstr/>
      </vt:variant>
      <vt:variant>
        <vt:lpwstr>■完全性</vt:lpwstr>
      </vt:variant>
      <vt:variant>
        <vt:i4>175668838</vt:i4>
      </vt:variant>
      <vt:variant>
        <vt:i4>3396</vt:i4>
      </vt:variant>
      <vt:variant>
        <vt:i4>0</vt:i4>
      </vt:variant>
      <vt:variant>
        <vt:i4>5</vt:i4>
      </vt:variant>
      <vt:variant>
        <vt:lpwstr/>
      </vt:variant>
      <vt:variant>
        <vt:lpwstr>■機密性</vt:lpwstr>
      </vt:variant>
      <vt:variant>
        <vt:i4>6886736</vt:i4>
      </vt:variant>
      <vt:variant>
        <vt:i4>3393</vt:i4>
      </vt:variant>
      <vt:variant>
        <vt:i4>0</vt:i4>
      </vt:variant>
      <vt:variant>
        <vt:i4>5</vt:i4>
      </vt:variant>
      <vt:variant>
        <vt:lpwstr/>
      </vt:variant>
      <vt:variant>
        <vt:lpwstr>■フレームワーク</vt:lpwstr>
      </vt:variant>
      <vt:variant>
        <vt:i4>814537354</vt:i4>
      </vt:variant>
      <vt:variant>
        <vt:i4>3390</vt:i4>
      </vt:variant>
      <vt:variant>
        <vt:i4>0</vt:i4>
      </vt:variant>
      <vt:variant>
        <vt:i4>5</vt:i4>
      </vt:variant>
      <vt:variant>
        <vt:lpwstr/>
      </vt:variant>
      <vt:variant>
        <vt:lpwstr>■NISTサイバーセキュリティフレームワーク（CSF）</vt:lpwstr>
      </vt:variant>
      <vt:variant>
        <vt:i4>271827</vt:i4>
      </vt:variant>
      <vt:variant>
        <vt:i4>3387</vt:i4>
      </vt:variant>
      <vt:variant>
        <vt:i4>0</vt:i4>
      </vt:variant>
      <vt:variant>
        <vt:i4>5</vt:i4>
      </vt:variant>
      <vt:variant>
        <vt:lpwstr/>
      </vt:variant>
      <vt:variant>
        <vt:lpwstr>■ISMS</vt:lpwstr>
      </vt:variant>
      <vt:variant>
        <vt:i4>1340383052</vt:i4>
      </vt:variant>
      <vt:variant>
        <vt:i4>3384</vt:i4>
      </vt:variant>
      <vt:variant>
        <vt:i4>0</vt:i4>
      </vt:variant>
      <vt:variant>
        <vt:i4>5</vt:i4>
      </vt:variant>
      <vt:variant>
        <vt:lpwstr/>
      </vt:variant>
      <vt:variant>
        <vt:lpwstr>■リスク評価</vt:lpwstr>
      </vt:variant>
      <vt:variant>
        <vt:i4>-335381103</vt:i4>
      </vt:variant>
      <vt:variant>
        <vt:i4>3381</vt:i4>
      </vt:variant>
      <vt:variant>
        <vt:i4>0</vt:i4>
      </vt:variant>
      <vt:variant>
        <vt:i4>5</vt:i4>
      </vt:variant>
      <vt:variant>
        <vt:lpwstr/>
      </vt:variant>
      <vt:variant>
        <vt:lpwstr>■情報資産</vt:lpwstr>
      </vt:variant>
      <vt:variant>
        <vt:i4>271827</vt:i4>
      </vt:variant>
      <vt:variant>
        <vt:i4>3378</vt:i4>
      </vt:variant>
      <vt:variant>
        <vt:i4>0</vt:i4>
      </vt:variant>
      <vt:variant>
        <vt:i4>5</vt:i4>
      </vt:variant>
      <vt:variant>
        <vt:lpwstr/>
      </vt:variant>
      <vt:variant>
        <vt:lpwstr>■ISMS</vt:lpwstr>
      </vt:variant>
      <vt:variant>
        <vt:i4>271827</vt:i4>
      </vt:variant>
      <vt:variant>
        <vt:i4>3375</vt:i4>
      </vt:variant>
      <vt:variant>
        <vt:i4>0</vt:i4>
      </vt:variant>
      <vt:variant>
        <vt:i4>5</vt:i4>
      </vt:variant>
      <vt:variant>
        <vt:lpwstr/>
      </vt:variant>
      <vt:variant>
        <vt:lpwstr>■ISMS</vt:lpwstr>
      </vt:variant>
      <vt:variant>
        <vt:i4>271827</vt:i4>
      </vt:variant>
      <vt:variant>
        <vt:i4>3372</vt:i4>
      </vt:variant>
      <vt:variant>
        <vt:i4>0</vt:i4>
      </vt:variant>
      <vt:variant>
        <vt:i4>5</vt:i4>
      </vt:variant>
      <vt:variant>
        <vt:lpwstr/>
      </vt:variant>
      <vt:variant>
        <vt:lpwstr>■ISMS</vt:lpwstr>
      </vt:variant>
      <vt:variant>
        <vt:i4>-335381103</vt:i4>
      </vt:variant>
      <vt:variant>
        <vt:i4>3369</vt:i4>
      </vt:variant>
      <vt:variant>
        <vt:i4>0</vt:i4>
      </vt:variant>
      <vt:variant>
        <vt:i4>5</vt:i4>
      </vt:variant>
      <vt:variant>
        <vt:lpwstr/>
      </vt:variant>
      <vt:variant>
        <vt:lpwstr>■情報資産</vt:lpwstr>
      </vt:variant>
      <vt:variant>
        <vt:i4>819406321</vt:i4>
      </vt:variant>
      <vt:variant>
        <vt:i4>3366</vt:i4>
      </vt:variant>
      <vt:variant>
        <vt:i4>0</vt:i4>
      </vt:variant>
      <vt:variant>
        <vt:i4>5</vt:i4>
      </vt:variant>
      <vt:variant>
        <vt:lpwstr/>
      </vt:variant>
      <vt:variant>
        <vt:lpwstr>■リスクアセスメント</vt:lpwstr>
      </vt:variant>
      <vt:variant>
        <vt:i4>661042504</vt:i4>
      </vt:variant>
      <vt:variant>
        <vt:i4>3363</vt:i4>
      </vt:variant>
      <vt:variant>
        <vt:i4>0</vt:i4>
      </vt:variant>
      <vt:variant>
        <vt:i4>5</vt:i4>
      </vt:variant>
      <vt:variant>
        <vt:lpwstr/>
      </vt:variant>
      <vt:variant>
        <vt:lpwstr>■内部監査</vt:lpwstr>
      </vt:variant>
      <vt:variant>
        <vt:i4>271827</vt:i4>
      </vt:variant>
      <vt:variant>
        <vt:i4>3360</vt:i4>
      </vt:variant>
      <vt:variant>
        <vt:i4>0</vt:i4>
      </vt:variant>
      <vt:variant>
        <vt:i4>5</vt:i4>
      </vt:variant>
      <vt:variant>
        <vt:lpwstr/>
      </vt:variant>
      <vt:variant>
        <vt:lpwstr>■ISMS</vt:lpwstr>
      </vt:variant>
      <vt:variant>
        <vt:i4>271827</vt:i4>
      </vt:variant>
      <vt:variant>
        <vt:i4>3357</vt:i4>
      </vt:variant>
      <vt:variant>
        <vt:i4>0</vt:i4>
      </vt:variant>
      <vt:variant>
        <vt:i4>5</vt:i4>
      </vt:variant>
      <vt:variant>
        <vt:lpwstr/>
      </vt:variant>
      <vt:variant>
        <vt:lpwstr>■ISMS</vt:lpwstr>
      </vt:variant>
      <vt:variant>
        <vt:i4>-811706170</vt:i4>
      </vt:variant>
      <vt:variant>
        <vt:i4>3354</vt:i4>
      </vt:variant>
      <vt:variant>
        <vt:i4>0</vt:i4>
      </vt:variant>
      <vt:variant>
        <vt:i4>5</vt:i4>
      </vt:variant>
      <vt:variant>
        <vt:lpwstr/>
      </vt:variant>
      <vt:variant>
        <vt:lpwstr>■供給者</vt:lpwstr>
      </vt:variant>
      <vt:variant>
        <vt:i4>814537354</vt:i4>
      </vt:variant>
      <vt:variant>
        <vt:i4>3351</vt:i4>
      </vt:variant>
      <vt:variant>
        <vt:i4>0</vt:i4>
      </vt:variant>
      <vt:variant>
        <vt:i4>5</vt:i4>
      </vt:variant>
      <vt:variant>
        <vt:lpwstr/>
      </vt:variant>
      <vt:variant>
        <vt:lpwstr>■NISTサイバーセキュリティフレームワーク（CSF）</vt:lpwstr>
      </vt:variant>
      <vt:variant>
        <vt:i4>868765832</vt:i4>
      </vt:variant>
      <vt:variant>
        <vt:i4>3348</vt:i4>
      </vt:variant>
      <vt:variant>
        <vt:i4>0</vt:i4>
      </vt:variant>
      <vt:variant>
        <vt:i4>5</vt:i4>
      </vt:variant>
      <vt:variant>
        <vt:lpwstr/>
      </vt:variant>
      <vt:variant>
        <vt:lpwstr>■可用性</vt:lpwstr>
      </vt:variant>
      <vt:variant>
        <vt:i4>1001092296</vt:i4>
      </vt:variant>
      <vt:variant>
        <vt:i4>3345</vt:i4>
      </vt:variant>
      <vt:variant>
        <vt:i4>0</vt:i4>
      </vt:variant>
      <vt:variant>
        <vt:i4>5</vt:i4>
      </vt:variant>
      <vt:variant>
        <vt:lpwstr/>
      </vt:variant>
      <vt:variant>
        <vt:lpwstr>■完全性</vt:lpwstr>
      </vt:variant>
      <vt:variant>
        <vt:i4>820981895</vt:i4>
      </vt:variant>
      <vt:variant>
        <vt:i4>3342</vt:i4>
      </vt:variant>
      <vt:variant>
        <vt:i4>0</vt:i4>
      </vt:variant>
      <vt:variant>
        <vt:i4>5</vt:i4>
      </vt:variant>
      <vt:variant>
        <vt:lpwstr/>
      </vt:variant>
      <vt:variant>
        <vt:lpwstr>コーディング</vt:lpwstr>
      </vt:variant>
      <vt:variant>
        <vt:i4>3282223</vt:i4>
      </vt:variant>
      <vt:variant>
        <vt:i4>3339</vt:i4>
      </vt:variant>
      <vt:variant>
        <vt:i4>0</vt:i4>
      </vt:variant>
      <vt:variant>
        <vt:i4>5</vt:i4>
      </vt:variant>
      <vt:variant>
        <vt:lpwstr/>
      </vt:variant>
      <vt:variant>
        <vt:lpwstr>■データマスキング</vt:lpwstr>
      </vt:variant>
      <vt:variant>
        <vt:i4>7148894</vt:i4>
      </vt:variant>
      <vt:variant>
        <vt:i4>3336</vt:i4>
      </vt:variant>
      <vt:variant>
        <vt:i4>0</vt:i4>
      </vt:variant>
      <vt:variant>
        <vt:i4>5</vt:i4>
      </vt:variant>
      <vt:variant>
        <vt:lpwstr/>
      </vt:variant>
      <vt:variant>
        <vt:lpwstr>■ユーティリティプログラム</vt:lpwstr>
      </vt:variant>
      <vt:variant>
        <vt:i4>2102572</vt:i4>
      </vt:variant>
      <vt:variant>
        <vt:i4>3333</vt:i4>
      </vt:variant>
      <vt:variant>
        <vt:i4>0</vt:i4>
      </vt:variant>
      <vt:variant>
        <vt:i4>5</vt:i4>
      </vt:variant>
      <vt:variant>
        <vt:lpwstr/>
      </vt:variant>
      <vt:variant>
        <vt:lpwstr>■サポートユーティリティ</vt:lpwstr>
      </vt:variant>
      <vt:variant>
        <vt:i4>1648073</vt:i4>
      </vt:variant>
      <vt:variant>
        <vt:i4>3330</vt:i4>
      </vt:variant>
      <vt:variant>
        <vt:i4>0</vt:i4>
      </vt:variant>
      <vt:variant>
        <vt:i4>5</vt:i4>
      </vt:variant>
      <vt:variant>
        <vt:lpwstr/>
      </vt:variant>
      <vt:variant>
        <vt:lpwstr>■PII</vt:lpwstr>
      </vt:variant>
      <vt:variant>
        <vt:i4>1378821558</vt:i4>
      </vt:variant>
      <vt:variant>
        <vt:i4>3327</vt:i4>
      </vt:variant>
      <vt:variant>
        <vt:i4>0</vt:i4>
      </vt:variant>
      <vt:variant>
        <vt:i4>5</vt:i4>
      </vt:variant>
      <vt:variant>
        <vt:lpwstr/>
      </vt:variant>
      <vt:variant>
        <vt:lpwstr>■アクセス制御</vt:lpwstr>
      </vt:variant>
      <vt:variant>
        <vt:i4>517361013</vt:i4>
      </vt:variant>
      <vt:variant>
        <vt:i4>3324</vt:i4>
      </vt:variant>
      <vt:variant>
        <vt:i4>0</vt:i4>
      </vt:variant>
      <vt:variant>
        <vt:i4>5</vt:i4>
      </vt:variant>
      <vt:variant>
        <vt:lpwstr/>
      </vt:variant>
      <vt:variant>
        <vt:lpwstr>■情報セキュリティ事象</vt:lpwstr>
      </vt:variant>
      <vt:variant>
        <vt:i4>-2127802593</vt:i4>
      </vt:variant>
      <vt:variant>
        <vt:i4>3321</vt:i4>
      </vt:variant>
      <vt:variant>
        <vt:i4>0</vt:i4>
      </vt:variant>
      <vt:variant>
        <vt:i4>5</vt:i4>
      </vt:variant>
      <vt:variant>
        <vt:lpwstr/>
      </vt:variant>
      <vt:variant>
        <vt:lpwstr>■脅威インテリジェンス</vt:lpwstr>
      </vt:variant>
      <vt:variant>
        <vt:i4>7869808</vt:i4>
      </vt:variant>
      <vt:variant>
        <vt:i4>3318</vt:i4>
      </vt:variant>
      <vt:variant>
        <vt:i4>0</vt:i4>
      </vt:variant>
      <vt:variant>
        <vt:i4>5</vt:i4>
      </vt:variant>
      <vt:variant>
        <vt:lpwstr/>
      </vt:variant>
      <vt:variant>
        <vt:lpwstr>■セキュリティインシデント</vt:lpwstr>
      </vt:variant>
      <vt:variant>
        <vt:i4>6362484</vt:i4>
      </vt:variant>
      <vt:variant>
        <vt:i4>3315</vt:i4>
      </vt:variant>
      <vt:variant>
        <vt:i4>0</vt:i4>
      </vt:variant>
      <vt:variant>
        <vt:i4>5</vt:i4>
      </vt:variant>
      <vt:variant>
        <vt:lpwstr/>
      </vt:variant>
      <vt:variant>
        <vt:lpwstr>■サプライチェーン</vt:lpwstr>
      </vt:variant>
      <vt:variant>
        <vt:i4>1910211</vt:i4>
      </vt:variant>
      <vt:variant>
        <vt:i4>3312</vt:i4>
      </vt:variant>
      <vt:variant>
        <vt:i4>0</vt:i4>
      </vt:variant>
      <vt:variant>
        <vt:i4>5</vt:i4>
      </vt:variant>
      <vt:variant>
        <vt:lpwstr/>
      </vt:variant>
      <vt:variant>
        <vt:lpwstr>■ICT</vt:lpwstr>
      </vt:variant>
      <vt:variant>
        <vt:i4>-811706170</vt:i4>
      </vt:variant>
      <vt:variant>
        <vt:i4>3309</vt:i4>
      </vt:variant>
      <vt:variant>
        <vt:i4>0</vt:i4>
      </vt:variant>
      <vt:variant>
        <vt:i4>5</vt:i4>
      </vt:variant>
      <vt:variant>
        <vt:lpwstr/>
      </vt:variant>
      <vt:variant>
        <vt:lpwstr>■供給者</vt:lpwstr>
      </vt:variant>
      <vt:variant>
        <vt:i4>819602924</vt:i4>
      </vt:variant>
      <vt:variant>
        <vt:i4>3306</vt:i4>
      </vt:variant>
      <vt:variant>
        <vt:i4>0</vt:i4>
      </vt:variant>
      <vt:variant>
        <vt:i4>5</vt:i4>
      </vt:variant>
      <vt:variant>
        <vt:lpwstr/>
      </vt:variant>
      <vt:variant>
        <vt:lpwstr>■マルウェア</vt:lpwstr>
      </vt:variant>
      <vt:variant>
        <vt:i4>-517899631</vt:i4>
      </vt:variant>
      <vt:variant>
        <vt:i4>3303</vt:i4>
      </vt:variant>
      <vt:variant>
        <vt:i4>0</vt:i4>
      </vt:variant>
      <vt:variant>
        <vt:i4>5</vt:i4>
      </vt:variant>
      <vt:variant>
        <vt:lpwstr/>
      </vt:variant>
      <vt:variant>
        <vt:lpwstr>■脆弱性</vt:lpwstr>
      </vt:variant>
      <vt:variant>
        <vt:i4>897676887</vt:i4>
      </vt:variant>
      <vt:variant>
        <vt:i4>3300</vt:i4>
      </vt:variant>
      <vt:variant>
        <vt:i4>0</vt:i4>
      </vt:variant>
      <vt:variant>
        <vt:i4>5</vt:i4>
      </vt:variant>
      <vt:variant>
        <vt:lpwstr/>
      </vt:variant>
      <vt:variant>
        <vt:lpwstr>■暗号化</vt:lpwstr>
      </vt:variant>
      <vt:variant>
        <vt:i4>819406321</vt:i4>
      </vt:variant>
      <vt:variant>
        <vt:i4>3297</vt:i4>
      </vt:variant>
      <vt:variant>
        <vt:i4>0</vt:i4>
      </vt:variant>
      <vt:variant>
        <vt:i4>5</vt:i4>
      </vt:variant>
      <vt:variant>
        <vt:lpwstr/>
      </vt:variant>
      <vt:variant>
        <vt:lpwstr>■リスクアセスメント</vt:lpwstr>
      </vt:variant>
      <vt:variant>
        <vt:i4>271827</vt:i4>
      </vt:variant>
      <vt:variant>
        <vt:i4>3294</vt:i4>
      </vt:variant>
      <vt:variant>
        <vt:i4>0</vt:i4>
      </vt:variant>
      <vt:variant>
        <vt:i4>5</vt:i4>
      </vt:variant>
      <vt:variant>
        <vt:lpwstr/>
      </vt:variant>
      <vt:variant>
        <vt:lpwstr>■ISMS</vt:lpwstr>
      </vt:variant>
      <vt:variant>
        <vt:i4>271827</vt:i4>
      </vt:variant>
      <vt:variant>
        <vt:i4>3291</vt:i4>
      </vt:variant>
      <vt:variant>
        <vt:i4>0</vt:i4>
      </vt:variant>
      <vt:variant>
        <vt:i4>5</vt:i4>
      </vt:variant>
      <vt:variant>
        <vt:lpwstr/>
      </vt:variant>
      <vt:variant>
        <vt:lpwstr>■ISMS</vt:lpwstr>
      </vt:variant>
      <vt:variant>
        <vt:i4>819602924</vt:i4>
      </vt:variant>
      <vt:variant>
        <vt:i4>3288</vt:i4>
      </vt:variant>
      <vt:variant>
        <vt:i4>0</vt:i4>
      </vt:variant>
      <vt:variant>
        <vt:i4>5</vt:i4>
      </vt:variant>
      <vt:variant>
        <vt:lpwstr/>
      </vt:variant>
      <vt:variant>
        <vt:lpwstr>■マルウェア</vt:lpwstr>
      </vt:variant>
      <vt:variant>
        <vt:i4>-517899631</vt:i4>
      </vt:variant>
      <vt:variant>
        <vt:i4>3285</vt:i4>
      </vt:variant>
      <vt:variant>
        <vt:i4>0</vt:i4>
      </vt:variant>
      <vt:variant>
        <vt:i4>5</vt:i4>
      </vt:variant>
      <vt:variant>
        <vt:lpwstr/>
      </vt:variant>
      <vt:variant>
        <vt:lpwstr>■脆弱性</vt:lpwstr>
      </vt:variant>
      <vt:variant>
        <vt:i4>897676887</vt:i4>
      </vt:variant>
      <vt:variant>
        <vt:i4>3282</vt:i4>
      </vt:variant>
      <vt:variant>
        <vt:i4>0</vt:i4>
      </vt:variant>
      <vt:variant>
        <vt:i4>5</vt:i4>
      </vt:variant>
      <vt:variant>
        <vt:lpwstr/>
      </vt:variant>
      <vt:variant>
        <vt:lpwstr>■暗号化</vt:lpwstr>
      </vt:variant>
      <vt:variant>
        <vt:i4>819406321</vt:i4>
      </vt:variant>
      <vt:variant>
        <vt:i4>3279</vt:i4>
      </vt:variant>
      <vt:variant>
        <vt:i4>0</vt:i4>
      </vt:variant>
      <vt:variant>
        <vt:i4>5</vt:i4>
      </vt:variant>
      <vt:variant>
        <vt:lpwstr/>
      </vt:variant>
      <vt:variant>
        <vt:lpwstr>■リスクアセスメント</vt:lpwstr>
      </vt:variant>
      <vt:variant>
        <vt:i4>661042504</vt:i4>
      </vt:variant>
      <vt:variant>
        <vt:i4>3276</vt:i4>
      </vt:variant>
      <vt:variant>
        <vt:i4>0</vt:i4>
      </vt:variant>
      <vt:variant>
        <vt:i4>5</vt:i4>
      </vt:variant>
      <vt:variant>
        <vt:lpwstr/>
      </vt:variant>
      <vt:variant>
        <vt:lpwstr>■内部監査</vt:lpwstr>
      </vt:variant>
      <vt:variant>
        <vt:i4>7869808</vt:i4>
      </vt:variant>
      <vt:variant>
        <vt:i4>3273</vt:i4>
      </vt:variant>
      <vt:variant>
        <vt:i4>0</vt:i4>
      </vt:variant>
      <vt:variant>
        <vt:i4>5</vt:i4>
      </vt:variant>
      <vt:variant>
        <vt:lpwstr/>
      </vt:variant>
      <vt:variant>
        <vt:lpwstr>■セキュリティインシデント</vt:lpwstr>
      </vt:variant>
      <vt:variant>
        <vt:i4>819406321</vt:i4>
      </vt:variant>
      <vt:variant>
        <vt:i4>3270</vt:i4>
      </vt:variant>
      <vt:variant>
        <vt:i4>0</vt:i4>
      </vt:variant>
      <vt:variant>
        <vt:i4>5</vt:i4>
      </vt:variant>
      <vt:variant>
        <vt:lpwstr/>
      </vt:variant>
      <vt:variant>
        <vt:lpwstr>■リスクアセスメント</vt:lpwstr>
      </vt:variant>
      <vt:variant>
        <vt:i4>271827</vt:i4>
      </vt:variant>
      <vt:variant>
        <vt:i4>3267</vt:i4>
      </vt:variant>
      <vt:variant>
        <vt:i4>0</vt:i4>
      </vt:variant>
      <vt:variant>
        <vt:i4>5</vt:i4>
      </vt:variant>
      <vt:variant>
        <vt:lpwstr/>
      </vt:variant>
      <vt:variant>
        <vt:lpwstr>■ISMS</vt:lpwstr>
      </vt:variant>
      <vt:variant>
        <vt:i4>819406321</vt:i4>
      </vt:variant>
      <vt:variant>
        <vt:i4>3264</vt:i4>
      </vt:variant>
      <vt:variant>
        <vt:i4>0</vt:i4>
      </vt:variant>
      <vt:variant>
        <vt:i4>5</vt:i4>
      </vt:variant>
      <vt:variant>
        <vt:lpwstr/>
      </vt:variant>
      <vt:variant>
        <vt:lpwstr>■リスクアセスメント</vt:lpwstr>
      </vt:variant>
      <vt:variant>
        <vt:i4>661042504</vt:i4>
      </vt:variant>
      <vt:variant>
        <vt:i4>3261</vt:i4>
      </vt:variant>
      <vt:variant>
        <vt:i4>0</vt:i4>
      </vt:variant>
      <vt:variant>
        <vt:i4>5</vt:i4>
      </vt:variant>
      <vt:variant>
        <vt:lpwstr/>
      </vt:variant>
      <vt:variant>
        <vt:lpwstr>■内部監査</vt:lpwstr>
      </vt:variant>
      <vt:variant>
        <vt:i4>271827</vt:i4>
      </vt:variant>
      <vt:variant>
        <vt:i4>3258</vt:i4>
      </vt:variant>
      <vt:variant>
        <vt:i4>0</vt:i4>
      </vt:variant>
      <vt:variant>
        <vt:i4>5</vt:i4>
      </vt:variant>
      <vt:variant>
        <vt:lpwstr/>
      </vt:variant>
      <vt:variant>
        <vt:lpwstr>■ISMS</vt:lpwstr>
      </vt:variant>
      <vt:variant>
        <vt:i4>661042504</vt:i4>
      </vt:variant>
      <vt:variant>
        <vt:i4>3255</vt:i4>
      </vt:variant>
      <vt:variant>
        <vt:i4>0</vt:i4>
      </vt:variant>
      <vt:variant>
        <vt:i4>5</vt:i4>
      </vt:variant>
      <vt:variant>
        <vt:lpwstr/>
      </vt:variant>
      <vt:variant>
        <vt:lpwstr>■内部監査</vt:lpwstr>
      </vt:variant>
      <vt:variant>
        <vt:i4>817505713</vt:i4>
      </vt:variant>
      <vt:variant>
        <vt:i4>3252</vt:i4>
      </vt:variant>
      <vt:variant>
        <vt:i4>0</vt:i4>
      </vt:variant>
      <vt:variant>
        <vt:i4>5</vt:i4>
      </vt:variant>
      <vt:variant>
        <vt:lpwstr/>
      </vt:variant>
      <vt:variant>
        <vt:lpwstr>■イベントログ</vt:lpwstr>
      </vt:variant>
      <vt:variant>
        <vt:i4>819406321</vt:i4>
      </vt:variant>
      <vt:variant>
        <vt:i4>3249</vt:i4>
      </vt:variant>
      <vt:variant>
        <vt:i4>0</vt:i4>
      </vt:variant>
      <vt:variant>
        <vt:i4>5</vt:i4>
      </vt:variant>
      <vt:variant>
        <vt:lpwstr/>
      </vt:variant>
      <vt:variant>
        <vt:lpwstr>■リスクアセスメント</vt:lpwstr>
      </vt:variant>
      <vt:variant>
        <vt:i4>271827</vt:i4>
      </vt:variant>
      <vt:variant>
        <vt:i4>3246</vt:i4>
      </vt:variant>
      <vt:variant>
        <vt:i4>0</vt:i4>
      </vt:variant>
      <vt:variant>
        <vt:i4>5</vt:i4>
      </vt:variant>
      <vt:variant>
        <vt:lpwstr/>
      </vt:variant>
      <vt:variant>
        <vt:lpwstr>■ISMS</vt:lpwstr>
      </vt:variant>
      <vt:variant>
        <vt:i4>819406321</vt:i4>
      </vt:variant>
      <vt:variant>
        <vt:i4>3243</vt:i4>
      </vt:variant>
      <vt:variant>
        <vt:i4>0</vt:i4>
      </vt:variant>
      <vt:variant>
        <vt:i4>5</vt:i4>
      </vt:variant>
      <vt:variant>
        <vt:lpwstr/>
      </vt:variant>
      <vt:variant>
        <vt:lpwstr>■リスクアセスメント</vt:lpwstr>
      </vt:variant>
      <vt:variant>
        <vt:i4>6034760</vt:i4>
      </vt:variant>
      <vt:variant>
        <vt:i4>3240</vt:i4>
      </vt:variant>
      <vt:variant>
        <vt:i4>0</vt:i4>
      </vt:variant>
      <vt:variant>
        <vt:i4>5</vt:i4>
      </vt:variant>
      <vt:variant>
        <vt:lpwstr/>
      </vt:variant>
      <vt:variant>
        <vt:lpwstr>■スクリーンセーバ</vt:lpwstr>
      </vt:variant>
      <vt:variant>
        <vt:i4>-335381103</vt:i4>
      </vt:variant>
      <vt:variant>
        <vt:i4>3237</vt:i4>
      </vt:variant>
      <vt:variant>
        <vt:i4>0</vt:i4>
      </vt:variant>
      <vt:variant>
        <vt:i4>5</vt:i4>
      </vt:variant>
      <vt:variant>
        <vt:lpwstr/>
      </vt:variant>
      <vt:variant>
        <vt:lpwstr>■情報資産</vt:lpwstr>
      </vt:variant>
      <vt:variant>
        <vt:i4>1750422318</vt:i4>
      </vt:variant>
      <vt:variant>
        <vt:i4>3234</vt:i4>
      </vt:variant>
      <vt:variant>
        <vt:i4>0</vt:i4>
      </vt:variant>
      <vt:variant>
        <vt:i4>5</vt:i4>
      </vt:variant>
      <vt:variant>
        <vt:lpwstr/>
      </vt:variant>
      <vt:variant>
        <vt:lpwstr>■標的型メール攻撃</vt:lpwstr>
      </vt:variant>
      <vt:variant>
        <vt:i4>1700668920</vt:i4>
      </vt:variant>
      <vt:variant>
        <vt:i4>3231</vt:i4>
      </vt:variant>
      <vt:variant>
        <vt:i4>0</vt:i4>
      </vt:variant>
      <vt:variant>
        <vt:i4>5</vt:i4>
      </vt:variant>
      <vt:variant>
        <vt:lpwstr/>
      </vt:variant>
      <vt:variant>
        <vt:lpwstr>■サイバー攻撃</vt:lpwstr>
      </vt:variant>
      <vt:variant>
        <vt:i4>1494300191</vt:i4>
      </vt:variant>
      <vt:variant>
        <vt:i4>3228</vt:i4>
      </vt:variant>
      <vt:variant>
        <vt:i4>0</vt:i4>
      </vt:variant>
      <vt:variant>
        <vt:i4>5</vt:i4>
      </vt:variant>
      <vt:variant>
        <vt:lpwstr/>
      </vt:variant>
      <vt:variant>
        <vt:lpwstr>■標的型攻撃</vt:lpwstr>
      </vt:variant>
      <vt:variant>
        <vt:i4>7869808</vt:i4>
      </vt:variant>
      <vt:variant>
        <vt:i4>3225</vt:i4>
      </vt:variant>
      <vt:variant>
        <vt:i4>0</vt:i4>
      </vt:variant>
      <vt:variant>
        <vt:i4>5</vt:i4>
      </vt:variant>
      <vt:variant>
        <vt:lpwstr/>
      </vt:variant>
      <vt:variant>
        <vt:lpwstr>■セキュリティインシデント</vt:lpwstr>
      </vt:variant>
      <vt:variant>
        <vt:i4>175668838</vt:i4>
      </vt:variant>
      <vt:variant>
        <vt:i4>3222</vt:i4>
      </vt:variant>
      <vt:variant>
        <vt:i4>0</vt:i4>
      </vt:variant>
      <vt:variant>
        <vt:i4>5</vt:i4>
      </vt:variant>
      <vt:variant>
        <vt:lpwstr/>
      </vt:variant>
      <vt:variant>
        <vt:lpwstr>■機密性</vt:lpwstr>
      </vt:variant>
      <vt:variant>
        <vt:i4>801553820</vt:i4>
      </vt:variant>
      <vt:variant>
        <vt:i4>3219</vt:i4>
      </vt:variant>
      <vt:variant>
        <vt:i4>0</vt:i4>
      </vt:variant>
      <vt:variant>
        <vt:i4>5</vt:i4>
      </vt:variant>
      <vt:variant>
        <vt:lpwstr/>
      </vt:variant>
      <vt:variant>
        <vt:lpwstr>■信頼性</vt:lpwstr>
      </vt:variant>
      <vt:variant>
        <vt:i4>868765832</vt:i4>
      </vt:variant>
      <vt:variant>
        <vt:i4>3216</vt:i4>
      </vt:variant>
      <vt:variant>
        <vt:i4>0</vt:i4>
      </vt:variant>
      <vt:variant>
        <vt:i4>5</vt:i4>
      </vt:variant>
      <vt:variant>
        <vt:lpwstr/>
      </vt:variant>
      <vt:variant>
        <vt:lpwstr>■可用性</vt:lpwstr>
      </vt:variant>
      <vt:variant>
        <vt:i4>1001092296</vt:i4>
      </vt:variant>
      <vt:variant>
        <vt:i4>3213</vt:i4>
      </vt:variant>
      <vt:variant>
        <vt:i4>0</vt:i4>
      </vt:variant>
      <vt:variant>
        <vt:i4>5</vt:i4>
      </vt:variant>
      <vt:variant>
        <vt:lpwstr/>
      </vt:variant>
      <vt:variant>
        <vt:lpwstr>■完全性</vt:lpwstr>
      </vt:variant>
      <vt:variant>
        <vt:i4>271827</vt:i4>
      </vt:variant>
      <vt:variant>
        <vt:i4>3210</vt:i4>
      </vt:variant>
      <vt:variant>
        <vt:i4>0</vt:i4>
      </vt:variant>
      <vt:variant>
        <vt:i4>5</vt:i4>
      </vt:variant>
      <vt:variant>
        <vt:lpwstr/>
      </vt:variant>
      <vt:variant>
        <vt:lpwstr>■ISMS</vt:lpwstr>
      </vt:variant>
      <vt:variant>
        <vt:i4>1700668920</vt:i4>
      </vt:variant>
      <vt:variant>
        <vt:i4>3207</vt:i4>
      </vt:variant>
      <vt:variant>
        <vt:i4>0</vt:i4>
      </vt:variant>
      <vt:variant>
        <vt:i4>5</vt:i4>
      </vt:variant>
      <vt:variant>
        <vt:lpwstr/>
      </vt:variant>
      <vt:variant>
        <vt:lpwstr>■サイバー攻撃</vt:lpwstr>
      </vt:variant>
      <vt:variant>
        <vt:i4>819602924</vt:i4>
      </vt:variant>
      <vt:variant>
        <vt:i4>3204</vt:i4>
      </vt:variant>
      <vt:variant>
        <vt:i4>0</vt:i4>
      </vt:variant>
      <vt:variant>
        <vt:i4>5</vt:i4>
      </vt:variant>
      <vt:variant>
        <vt:lpwstr/>
      </vt:variant>
      <vt:variant>
        <vt:lpwstr>■マルウェア</vt:lpwstr>
      </vt:variant>
      <vt:variant>
        <vt:i4>7869808</vt:i4>
      </vt:variant>
      <vt:variant>
        <vt:i4>3201</vt:i4>
      </vt:variant>
      <vt:variant>
        <vt:i4>0</vt:i4>
      </vt:variant>
      <vt:variant>
        <vt:i4>5</vt:i4>
      </vt:variant>
      <vt:variant>
        <vt:lpwstr/>
      </vt:variant>
      <vt:variant>
        <vt:lpwstr>■セキュリティインシデント</vt:lpwstr>
      </vt:variant>
      <vt:variant>
        <vt:i4>-335381103</vt:i4>
      </vt:variant>
      <vt:variant>
        <vt:i4>3198</vt:i4>
      </vt:variant>
      <vt:variant>
        <vt:i4>0</vt:i4>
      </vt:variant>
      <vt:variant>
        <vt:i4>5</vt:i4>
      </vt:variant>
      <vt:variant>
        <vt:lpwstr/>
      </vt:variant>
      <vt:variant>
        <vt:lpwstr>■情報資産</vt:lpwstr>
      </vt:variant>
      <vt:variant>
        <vt:i4>868765832</vt:i4>
      </vt:variant>
      <vt:variant>
        <vt:i4>3195</vt:i4>
      </vt:variant>
      <vt:variant>
        <vt:i4>0</vt:i4>
      </vt:variant>
      <vt:variant>
        <vt:i4>5</vt:i4>
      </vt:variant>
      <vt:variant>
        <vt:lpwstr/>
      </vt:variant>
      <vt:variant>
        <vt:lpwstr>■可用性</vt:lpwstr>
      </vt:variant>
      <vt:variant>
        <vt:i4>1001092296</vt:i4>
      </vt:variant>
      <vt:variant>
        <vt:i4>3192</vt:i4>
      </vt:variant>
      <vt:variant>
        <vt:i4>0</vt:i4>
      </vt:variant>
      <vt:variant>
        <vt:i4>5</vt:i4>
      </vt:variant>
      <vt:variant>
        <vt:lpwstr/>
      </vt:variant>
      <vt:variant>
        <vt:lpwstr>■完全性</vt:lpwstr>
      </vt:variant>
      <vt:variant>
        <vt:i4>175668838</vt:i4>
      </vt:variant>
      <vt:variant>
        <vt:i4>3189</vt:i4>
      </vt:variant>
      <vt:variant>
        <vt:i4>0</vt:i4>
      </vt:variant>
      <vt:variant>
        <vt:i4>5</vt:i4>
      </vt:variant>
      <vt:variant>
        <vt:lpwstr/>
      </vt:variant>
      <vt:variant>
        <vt:lpwstr>■機密性</vt:lpwstr>
      </vt:variant>
      <vt:variant>
        <vt:i4>271827</vt:i4>
      </vt:variant>
      <vt:variant>
        <vt:i4>3186</vt:i4>
      </vt:variant>
      <vt:variant>
        <vt:i4>0</vt:i4>
      </vt:variant>
      <vt:variant>
        <vt:i4>5</vt:i4>
      </vt:variant>
      <vt:variant>
        <vt:lpwstr/>
      </vt:variant>
      <vt:variant>
        <vt:lpwstr>■ISMS</vt:lpwstr>
      </vt:variant>
      <vt:variant>
        <vt:i4>819406321</vt:i4>
      </vt:variant>
      <vt:variant>
        <vt:i4>3183</vt:i4>
      </vt:variant>
      <vt:variant>
        <vt:i4>0</vt:i4>
      </vt:variant>
      <vt:variant>
        <vt:i4>5</vt:i4>
      </vt:variant>
      <vt:variant>
        <vt:lpwstr/>
      </vt:variant>
      <vt:variant>
        <vt:lpwstr>■リスクアセスメント</vt:lpwstr>
      </vt:variant>
      <vt:variant>
        <vt:i4>661042504</vt:i4>
      </vt:variant>
      <vt:variant>
        <vt:i4>3180</vt:i4>
      </vt:variant>
      <vt:variant>
        <vt:i4>0</vt:i4>
      </vt:variant>
      <vt:variant>
        <vt:i4>5</vt:i4>
      </vt:variant>
      <vt:variant>
        <vt:lpwstr/>
      </vt:variant>
      <vt:variant>
        <vt:lpwstr>■内部監査</vt:lpwstr>
      </vt:variant>
      <vt:variant>
        <vt:i4>-335381103</vt:i4>
      </vt:variant>
      <vt:variant>
        <vt:i4>3177</vt:i4>
      </vt:variant>
      <vt:variant>
        <vt:i4>0</vt:i4>
      </vt:variant>
      <vt:variant>
        <vt:i4>5</vt:i4>
      </vt:variant>
      <vt:variant>
        <vt:lpwstr/>
      </vt:variant>
      <vt:variant>
        <vt:lpwstr>■情報資産</vt:lpwstr>
      </vt:variant>
      <vt:variant>
        <vt:i4>271827</vt:i4>
      </vt:variant>
      <vt:variant>
        <vt:i4>3174</vt:i4>
      </vt:variant>
      <vt:variant>
        <vt:i4>0</vt:i4>
      </vt:variant>
      <vt:variant>
        <vt:i4>5</vt:i4>
      </vt:variant>
      <vt:variant>
        <vt:lpwstr/>
      </vt:variant>
      <vt:variant>
        <vt:lpwstr>■ISMS</vt:lpwstr>
      </vt:variant>
      <vt:variant>
        <vt:i4>7869808</vt:i4>
      </vt:variant>
      <vt:variant>
        <vt:i4>3171</vt:i4>
      </vt:variant>
      <vt:variant>
        <vt:i4>0</vt:i4>
      </vt:variant>
      <vt:variant>
        <vt:i4>5</vt:i4>
      </vt:variant>
      <vt:variant>
        <vt:lpwstr/>
      </vt:variant>
      <vt:variant>
        <vt:lpwstr>■セキュリティインシデント</vt:lpwstr>
      </vt:variant>
      <vt:variant>
        <vt:i4>271827</vt:i4>
      </vt:variant>
      <vt:variant>
        <vt:i4>3168</vt:i4>
      </vt:variant>
      <vt:variant>
        <vt:i4>0</vt:i4>
      </vt:variant>
      <vt:variant>
        <vt:i4>5</vt:i4>
      </vt:variant>
      <vt:variant>
        <vt:lpwstr/>
      </vt:variant>
      <vt:variant>
        <vt:lpwstr>■ISMS</vt:lpwstr>
      </vt:variant>
      <vt:variant>
        <vt:i4>271827</vt:i4>
      </vt:variant>
      <vt:variant>
        <vt:i4>3165</vt:i4>
      </vt:variant>
      <vt:variant>
        <vt:i4>0</vt:i4>
      </vt:variant>
      <vt:variant>
        <vt:i4>5</vt:i4>
      </vt:variant>
      <vt:variant>
        <vt:lpwstr/>
      </vt:variant>
      <vt:variant>
        <vt:lpwstr>■ISMS</vt:lpwstr>
      </vt:variant>
      <vt:variant>
        <vt:i4>271827</vt:i4>
      </vt:variant>
      <vt:variant>
        <vt:i4>3162</vt:i4>
      </vt:variant>
      <vt:variant>
        <vt:i4>0</vt:i4>
      </vt:variant>
      <vt:variant>
        <vt:i4>5</vt:i4>
      </vt:variant>
      <vt:variant>
        <vt:lpwstr/>
      </vt:variant>
      <vt:variant>
        <vt:lpwstr>■ISMS</vt:lpwstr>
      </vt:variant>
      <vt:variant>
        <vt:i4>6886736</vt:i4>
      </vt:variant>
      <vt:variant>
        <vt:i4>3159</vt:i4>
      </vt:variant>
      <vt:variant>
        <vt:i4>0</vt:i4>
      </vt:variant>
      <vt:variant>
        <vt:i4>5</vt:i4>
      </vt:variant>
      <vt:variant>
        <vt:lpwstr/>
      </vt:variant>
      <vt:variant>
        <vt:lpwstr>■フレームワーク</vt:lpwstr>
      </vt:variant>
      <vt:variant>
        <vt:i4>-335381103</vt:i4>
      </vt:variant>
      <vt:variant>
        <vt:i4>3156</vt:i4>
      </vt:variant>
      <vt:variant>
        <vt:i4>0</vt:i4>
      </vt:variant>
      <vt:variant>
        <vt:i4>5</vt:i4>
      </vt:variant>
      <vt:variant>
        <vt:lpwstr/>
      </vt:variant>
      <vt:variant>
        <vt:lpwstr>■情報資産</vt:lpwstr>
      </vt:variant>
      <vt:variant>
        <vt:i4>819406321</vt:i4>
      </vt:variant>
      <vt:variant>
        <vt:i4>3153</vt:i4>
      </vt:variant>
      <vt:variant>
        <vt:i4>0</vt:i4>
      </vt:variant>
      <vt:variant>
        <vt:i4>5</vt:i4>
      </vt:variant>
      <vt:variant>
        <vt:lpwstr/>
      </vt:variant>
      <vt:variant>
        <vt:lpwstr>■リスクアセスメント</vt:lpwstr>
      </vt:variant>
      <vt:variant>
        <vt:i4>6886736</vt:i4>
      </vt:variant>
      <vt:variant>
        <vt:i4>3150</vt:i4>
      </vt:variant>
      <vt:variant>
        <vt:i4>0</vt:i4>
      </vt:variant>
      <vt:variant>
        <vt:i4>5</vt:i4>
      </vt:variant>
      <vt:variant>
        <vt:lpwstr/>
      </vt:variant>
      <vt:variant>
        <vt:lpwstr>■フレームワーク</vt:lpwstr>
      </vt:variant>
      <vt:variant>
        <vt:i4>-517899631</vt:i4>
      </vt:variant>
      <vt:variant>
        <vt:i4>3147</vt:i4>
      </vt:variant>
      <vt:variant>
        <vt:i4>0</vt:i4>
      </vt:variant>
      <vt:variant>
        <vt:i4>5</vt:i4>
      </vt:variant>
      <vt:variant>
        <vt:lpwstr/>
      </vt:variant>
      <vt:variant>
        <vt:lpwstr>■脆弱性</vt:lpwstr>
      </vt:variant>
      <vt:variant>
        <vt:i4>1378821558</vt:i4>
      </vt:variant>
      <vt:variant>
        <vt:i4>3144</vt:i4>
      </vt:variant>
      <vt:variant>
        <vt:i4>0</vt:i4>
      </vt:variant>
      <vt:variant>
        <vt:i4>5</vt:i4>
      </vt:variant>
      <vt:variant>
        <vt:lpwstr/>
      </vt:variant>
      <vt:variant>
        <vt:lpwstr>■アクセス制御</vt:lpwstr>
      </vt:variant>
      <vt:variant>
        <vt:i4>-1375328596</vt:i4>
      </vt:variant>
      <vt:variant>
        <vt:i4>3141</vt:i4>
      </vt:variant>
      <vt:variant>
        <vt:i4>0</vt:i4>
      </vt:variant>
      <vt:variant>
        <vt:i4>5</vt:i4>
      </vt:variant>
      <vt:variant>
        <vt:lpwstr/>
      </vt:variant>
      <vt:variant>
        <vt:lpwstr>■多要素認証</vt:lpwstr>
      </vt:variant>
      <vt:variant>
        <vt:i4>1340383052</vt:i4>
      </vt:variant>
      <vt:variant>
        <vt:i4>3138</vt:i4>
      </vt:variant>
      <vt:variant>
        <vt:i4>0</vt:i4>
      </vt:variant>
      <vt:variant>
        <vt:i4>5</vt:i4>
      </vt:variant>
      <vt:variant>
        <vt:lpwstr/>
      </vt:variant>
      <vt:variant>
        <vt:lpwstr>■リスク評価</vt:lpwstr>
      </vt:variant>
      <vt:variant>
        <vt:i4>1309965932</vt:i4>
      </vt:variant>
      <vt:variant>
        <vt:i4>3135</vt:i4>
      </vt:variant>
      <vt:variant>
        <vt:i4>0</vt:i4>
      </vt:variant>
      <vt:variant>
        <vt:i4>5</vt:i4>
      </vt:variant>
      <vt:variant>
        <vt:lpwstr/>
      </vt:variant>
      <vt:variant>
        <vt:lpwstr>■不正アクセス</vt:lpwstr>
      </vt:variant>
      <vt:variant>
        <vt:i4>819406321</vt:i4>
      </vt:variant>
      <vt:variant>
        <vt:i4>3132</vt:i4>
      </vt:variant>
      <vt:variant>
        <vt:i4>0</vt:i4>
      </vt:variant>
      <vt:variant>
        <vt:i4>5</vt:i4>
      </vt:variant>
      <vt:variant>
        <vt:lpwstr/>
      </vt:variant>
      <vt:variant>
        <vt:lpwstr>■リスクアセスメント</vt:lpwstr>
      </vt:variant>
      <vt:variant>
        <vt:i4>1340383052</vt:i4>
      </vt:variant>
      <vt:variant>
        <vt:i4>3129</vt:i4>
      </vt:variant>
      <vt:variant>
        <vt:i4>0</vt:i4>
      </vt:variant>
      <vt:variant>
        <vt:i4>5</vt:i4>
      </vt:variant>
      <vt:variant>
        <vt:lpwstr/>
      </vt:variant>
      <vt:variant>
        <vt:lpwstr>■リスク評価</vt:lpwstr>
      </vt:variant>
      <vt:variant>
        <vt:i4>-517899631</vt:i4>
      </vt:variant>
      <vt:variant>
        <vt:i4>3126</vt:i4>
      </vt:variant>
      <vt:variant>
        <vt:i4>0</vt:i4>
      </vt:variant>
      <vt:variant>
        <vt:i4>5</vt:i4>
      </vt:variant>
      <vt:variant>
        <vt:lpwstr/>
      </vt:variant>
      <vt:variant>
        <vt:lpwstr>■脆弱性</vt:lpwstr>
      </vt:variant>
      <vt:variant>
        <vt:i4>-335381103</vt:i4>
      </vt:variant>
      <vt:variant>
        <vt:i4>3123</vt:i4>
      </vt:variant>
      <vt:variant>
        <vt:i4>0</vt:i4>
      </vt:variant>
      <vt:variant>
        <vt:i4>5</vt:i4>
      </vt:variant>
      <vt:variant>
        <vt:lpwstr/>
      </vt:variant>
      <vt:variant>
        <vt:lpwstr>■情報資産</vt:lpwstr>
      </vt:variant>
      <vt:variant>
        <vt:i4>819602924</vt:i4>
      </vt:variant>
      <vt:variant>
        <vt:i4>3120</vt:i4>
      </vt:variant>
      <vt:variant>
        <vt:i4>0</vt:i4>
      </vt:variant>
      <vt:variant>
        <vt:i4>5</vt:i4>
      </vt:variant>
      <vt:variant>
        <vt:lpwstr/>
      </vt:variant>
      <vt:variant>
        <vt:lpwstr>■マルウェア</vt:lpwstr>
      </vt:variant>
      <vt:variant>
        <vt:i4>1700668920</vt:i4>
      </vt:variant>
      <vt:variant>
        <vt:i4>3117</vt:i4>
      </vt:variant>
      <vt:variant>
        <vt:i4>0</vt:i4>
      </vt:variant>
      <vt:variant>
        <vt:i4>5</vt:i4>
      </vt:variant>
      <vt:variant>
        <vt:lpwstr/>
      </vt:variant>
      <vt:variant>
        <vt:lpwstr>■サイバー攻撃</vt:lpwstr>
      </vt:variant>
      <vt:variant>
        <vt:i4>1309965932</vt:i4>
      </vt:variant>
      <vt:variant>
        <vt:i4>3114</vt:i4>
      </vt:variant>
      <vt:variant>
        <vt:i4>0</vt:i4>
      </vt:variant>
      <vt:variant>
        <vt:i4>5</vt:i4>
      </vt:variant>
      <vt:variant>
        <vt:lpwstr/>
      </vt:variant>
      <vt:variant>
        <vt:lpwstr>■不正アクセス</vt:lpwstr>
      </vt:variant>
      <vt:variant>
        <vt:i4>1437210102</vt:i4>
      </vt:variant>
      <vt:variant>
        <vt:i4>3111</vt:i4>
      </vt:variant>
      <vt:variant>
        <vt:i4>0</vt:i4>
      </vt:variant>
      <vt:variant>
        <vt:i4>5</vt:i4>
      </vt:variant>
      <vt:variant>
        <vt:lpwstr/>
      </vt:variant>
      <vt:variant>
        <vt:lpwstr>■改ざん</vt:lpwstr>
      </vt:variant>
      <vt:variant>
        <vt:i4>620610887</vt:i4>
      </vt:variant>
      <vt:variant>
        <vt:i4>3108</vt:i4>
      </vt:variant>
      <vt:variant>
        <vt:i4>0</vt:i4>
      </vt:variant>
      <vt:variant>
        <vt:i4>5</vt:i4>
      </vt:variant>
      <vt:variant>
        <vt:lpwstr/>
      </vt:variant>
      <vt:variant>
        <vt:lpwstr>限定提供データ</vt:lpwstr>
      </vt:variant>
      <vt:variant>
        <vt:i4>-335381103</vt:i4>
      </vt:variant>
      <vt:variant>
        <vt:i4>3105</vt:i4>
      </vt:variant>
      <vt:variant>
        <vt:i4>0</vt:i4>
      </vt:variant>
      <vt:variant>
        <vt:i4>5</vt:i4>
      </vt:variant>
      <vt:variant>
        <vt:lpwstr/>
      </vt:variant>
      <vt:variant>
        <vt:lpwstr>■情報資産</vt:lpwstr>
      </vt:variant>
      <vt:variant>
        <vt:i4>271827</vt:i4>
      </vt:variant>
      <vt:variant>
        <vt:i4>3102</vt:i4>
      </vt:variant>
      <vt:variant>
        <vt:i4>0</vt:i4>
      </vt:variant>
      <vt:variant>
        <vt:i4>5</vt:i4>
      </vt:variant>
      <vt:variant>
        <vt:lpwstr/>
      </vt:variant>
      <vt:variant>
        <vt:lpwstr>■ISMS</vt:lpwstr>
      </vt:variant>
      <vt:variant>
        <vt:i4>868765832</vt:i4>
      </vt:variant>
      <vt:variant>
        <vt:i4>3099</vt:i4>
      </vt:variant>
      <vt:variant>
        <vt:i4>0</vt:i4>
      </vt:variant>
      <vt:variant>
        <vt:i4>5</vt:i4>
      </vt:variant>
      <vt:variant>
        <vt:lpwstr/>
      </vt:variant>
      <vt:variant>
        <vt:lpwstr>■可用性</vt:lpwstr>
      </vt:variant>
      <vt:variant>
        <vt:i4>1001092296</vt:i4>
      </vt:variant>
      <vt:variant>
        <vt:i4>3096</vt:i4>
      </vt:variant>
      <vt:variant>
        <vt:i4>0</vt:i4>
      </vt:variant>
      <vt:variant>
        <vt:i4>5</vt:i4>
      </vt:variant>
      <vt:variant>
        <vt:lpwstr/>
      </vt:variant>
      <vt:variant>
        <vt:lpwstr>■完全性</vt:lpwstr>
      </vt:variant>
      <vt:variant>
        <vt:i4>175668838</vt:i4>
      </vt:variant>
      <vt:variant>
        <vt:i4>3093</vt:i4>
      </vt:variant>
      <vt:variant>
        <vt:i4>0</vt:i4>
      </vt:variant>
      <vt:variant>
        <vt:i4>5</vt:i4>
      </vt:variant>
      <vt:variant>
        <vt:lpwstr/>
      </vt:variant>
      <vt:variant>
        <vt:lpwstr>■機密性</vt:lpwstr>
      </vt:variant>
      <vt:variant>
        <vt:i4>820520442</vt:i4>
      </vt:variant>
      <vt:variant>
        <vt:i4>3090</vt:i4>
      </vt:variant>
      <vt:variant>
        <vt:i4>0</vt:i4>
      </vt:variant>
      <vt:variant>
        <vt:i4>5</vt:i4>
      </vt:variant>
      <vt:variant>
        <vt:lpwstr/>
      </vt:variant>
      <vt:variant>
        <vt:lpwstr>■アセスメント</vt:lpwstr>
      </vt:variant>
      <vt:variant>
        <vt:i4>-517899631</vt:i4>
      </vt:variant>
      <vt:variant>
        <vt:i4>3087</vt:i4>
      </vt:variant>
      <vt:variant>
        <vt:i4>0</vt:i4>
      </vt:variant>
      <vt:variant>
        <vt:i4>5</vt:i4>
      </vt:variant>
      <vt:variant>
        <vt:lpwstr/>
      </vt:variant>
      <vt:variant>
        <vt:lpwstr>■脆弱性</vt:lpwstr>
      </vt:variant>
      <vt:variant>
        <vt:i4>819406321</vt:i4>
      </vt:variant>
      <vt:variant>
        <vt:i4>3084</vt:i4>
      </vt:variant>
      <vt:variant>
        <vt:i4>0</vt:i4>
      </vt:variant>
      <vt:variant>
        <vt:i4>5</vt:i4>
      </vt:variant>
      <vt:variant>
        <vt:lpwstr/>
      </vt:variant>
      <vt:variant>
        <vt:lpwstr>■リスクアセスメント</vt:lpwstr>
      </vt:variant>
      <vt:variant>
        <vt:i4>271827</vt:i4>
      </vt:variant>
      <vt:variant>
        <vt:i4>3081</vt:i4>
      </vt:variant>
      <vt:variant>
        <vt:i4>0</vt:i4>
      </vt:variant>
      <vt:variant>
        <vt:i4>5</vt:i4>
      </vt:variant>
      <vt:variant>
        <vt:lpwstr/>
      </vt:variant>
      <vt:variant>
        <vt:lpwstr>■ISMS</vt:lpwstr>
      </vt:variant>
      <vt:variant>
        <vt:i4>819406321</vt:i4>
      </vt:variant>
      <vt:variant>
        <vt:i4>3078</vt:i4>
      </vt:variant>
      <vt:variant>
        <vt:i4>0</vt:i4>
      </vt:variant>
      <vt:variant>
        <vt:i4>5</vt:i4>
      </vt:variant>
      <vt:variant>
        <vt:lpwstr/>
      </vt:variant>
      <vt:variant>
        <vt:lpwstr>■リスクアセスメント</vt:lpwstr>
      </vt:variant>
      <vt:variant>
        <vt:i4>271827</vt:i4>
      </vt:variant>
      <vt:variant>
        <vt:i4>3075</vt:i4>
      </vt:variant>
      <vt:variant>
        <vt:i4>0</vt:i4>
      </vt:variant>
      <vt:variant>
        <vt:i4>5</vt:i4>
      </vt:variant>
      <vt:variant>
        <vt:lpwstr/>
      </vt:variant>
      <vt:variant>
        <vt:lpwstr>■ISMS</vt:lpwstr>
      </vt:variant>
      <vt:variant>
        <vt:i4>1971473</vt:i4>
      </vt:variant>
      <vt:variant>
        <vt:i4>3072</vt:i4>
      </vt:variant>
      <vt:variant>
        <vt:i4>0</vt:i4>
      </vt:variant>
      <vt:variant>
        <vt:i4>5</vt:i4>
      </vt:variant>
      <vt:variant>
        <vt:lpwstr/>
      </vt:variant>
      <vt:variant>
        <vt:lpwstr>■インターネットバンキング</vt:lpwstr>
      </vt:variant>
      <vt:variant>
        <vt:i4>-517899631</vt:i4>
      </vt:variant>
      <vt:variant>
        <vt:i4>3069</vt:i4>
      </vt:variant>
      <vt:variant>
        <vt:i4>0</vt:i4>
      </vt:variant>
      <vt:variant>
        <vt:i4>5</vt:i4>
      </vt:variant>
      <vt:variant>
        <vt:lpwstr/>
      </vt:variant>
      <vt:variant>
        <vt:lpwstr>■脆弱性</vt:lpwstr>
      </vt:variant>
      <vt:variant>
        <vt:i4>819406321</vt:i4>
      </vt:variant>
      <vt:variant>
        <vt:i4>3066</vt:i4>
      </vt:variant>
      <vt:variant>
        <vt:i4>0</vt:i4>
      </vt:variant>
      <vt:variant>
        <vt:i4>5</vt:i4>
      </vt:variant>
      <vt:variant>
        <vt:lpwstr/>
      </vt:variant>
      <vt:variant>
        <vt:lpwstr>■リスクアセスメント</vt:lpwstr>
      </vt:variant>
      <vt:variant>
        <vt:i4>-335381103</vt:i4>
      </vt:variant>
      <vt:variant>
        <vt:i4>3063</vt:i4>
      </vt:variant>
      <vt:variant>
        <vt:i4>0</vt:i4>
      </vt:variant>
      <vt:variant>
        <vt:i4>5</vt:i4>
      </vt:variant>
      <vt:variant>
        <vt:lpwstr/>
      </vt:variant>
      <vt:variant>
        <vt:lpwstr>■情報資産</vt:lpwstr>
      </vt:variant>
      <vt:variant>
        <vt:i4>-335381103</vt:i4>
      </vt:variant>
      <vt:variant>
        <vt:i4>3060</vt:i4>
      </vt:variant>
      <vt:variant>
        <vt:i4>0</vt:i4>
      </vt:variant>
      <vt:variant>
        <vt:i4>5</vt:i4>
      </vt:variant>
      <vt:variant>
        <vt:lpwstr/>
      </vt:variant>
      <vt:variant>
        <vt:lpwstr>■情報資産</vt:lpwstr>
      </vt:variant>
      <vt:variant>
        <vt:i4>819406321</vt:i4>
      </vt:variant>
      <vt:variant>
        <vt:i4>3057</vt:i4>
      </vt:variant>
      <vt:variant>
        <vt:i4>0</vt:i4>
      </vt:variant>
      <vt:variant>
        <vt:i4>5</vt:i4>
      </vt:variant>
      <vt:variant>
        <vt:lpwstr/>
      </vt:variant>
      <vt:variant>
        <vt:lpwstr>■リスクアセスメント</vt:lpwstr>
      </vt:variant>
      <vt:variant>
        <vt:i4>1700668920</vt:i4>
      </vt:variant>
      <vt:variant>
        <vt:i4>3054</vt:i4>
      </vt:variant>
      <vt:variant>
        <vt:i4>0</vt:i4>
      </vt:variant>
      <vt:variant>
        <vt:i4>5</vt:i4>
      </vt:variant>
      <vt:variant>
        <vt:lpwstr/>
      </vt:variant>
      <vt:variant>
        <vt:lpwstr>■サイバー攻撃</vt:lpwstr>
      </vt:variant>
      <vt:variant>
        <vt:i4>817158825</vt:i4>
      </vt:variant>
      <vt:variant>
        <vt:i4>3051</vt:i4>
      </vt:variant>
      <vt:variant>
        <vt:i4>0</vt:i4>
      </vt:variant>
      <vt:variant>
        <vt:i4>5</vt:i4>
      </vt:variant>
      <vt:variant>
        <vt:lpwstr/>
      </vt:variant>
      <vt:variant>
        <vt:lpwstr>■CSIRT（シーサート）</vt:lpwstr>
      </vt:variant>
      <vt:variant>
        <vt:i4>6362484</vt:i4>
      </vt:variant>
      <vt:variant>
        <vt:i4>3048</vt:i4>
      </vt:variant>
      <vt:variant>
        <vt:i4>0</vt:i4>
      </vt:variant>
      <vt:variant>
        <vt:i4>5</vt:i4>
      </vt:variant>
      <vt:variant>
        <vt:lpwstr/>
      </vt:variant>
      <vt:variant>
        <vt:lpwstr>■サプライチェーン</vt:lpwstr>
      </vt:variant>
      <vt:variant>
        <vt:i4>1700668920</vt:i4>
      </vt:variant>
      <vt:variant>
        <vt:i4>3045</vt:i4>
      </vt:variant>
      <vt:variant>
        <vt:i4>0</vt:i4>
      </vt:variant>
      <vt:variant>
        <vt:i4>5</vt:i4>
      </vt:variant>
      <vt:variant>
        <vt:lpwstr/>
      </vt:variant>
      <vt:variant>
        <vt:lpwstr>■サイバー攻撃</vt:lpwstr>
      </vt:variant>
      <vt:variant>
        <vt:i4>7869808</vt:i4>
      </vt:variant>
      <vt:variant>
        <vt:i4>3042</vt:i4>
      </vt:variant>
      <vt:variant>
        <vt:i4>0</vt:i4>
      </vt:variant>
      <vt:variant>
        <vt:i4>5</vt:i4>
      </vt:variant>
      <vt:variant>
        <vt:lpwstr/>
      </vt:variant>
      <vt:variant>
        <vt:lpwstr>■セキュリティインシデント</vt:lpwstr>
      </vt:variant>
      <vt:variant>
        <vt:i4>7087530</vt:i4>
      </vt:variant>
      <vt:variant>
        <vt:i4>3039</vt:i4>
      </vt:variant>
      <vt:variant>
        <vt:i4>0</vt:i4>
      </vt:variant>
      <vt:variant>
        <vt:i4>5</vt:i4>
      </vt:variant>
      <vt:variant>
        <vt:lpwstr/>
      </vt:variant>
      <vt:variant>
        <vt:lpwstr>■SECURITYACTION</vt:lpwstr>
      </vt:variant>
      <vt:variant>
        <vt:i4>1189315</vt:i4>
      </vt:variant>
      <vt:variant>
        <vt:i4>3036</vt:i4>
      </vt:variant>
      <vt:variant>
        <vt:i4>0</vt:i4>
      </vt:variant>
      <vt:variant>
        <vt:i4>5</vt:i4>
      </vt:variant>
      <vt:variant>
        <vt:lpwstr/>
      </vt:variant>
      <vt:variant>
        <vt:lpwstr>■BCP</vt:lpwstr>
      </vt:variant>
      <vt:variant>
        <vt:i4>817158825</vt:i4>
      </vt:variant>
      <vt:variant>
        <vt:i4>3033</vt:i4>
      </vt:variant>
      <vt:variant>
        <vt:i4>0</vt:i4>
      </vt:variant>
      <vt:variant>
        <vt:i4>5</vt:i4>
      </vt:variant>
      <vt:variant>
        <vt:lpwstr/>
      </vt:variant>
      <vt:variant>
        <vt:lpwstr>■CSIRT（シーサート）</vt:lpwstr>
      </vt:variant>
      <vt:variant>
        <vt:i4>271827</vt:i4>
      </vt:variant>
      <vt:variant>
        <vt:i4>3030</vt:i4>
      </vt:variant>
      <vt:variant>
        <vt:i4>0</vt:i4>
      </vt:variant>
      <vt:variant>
        <vt:i4>5</vt:i4>
      </vt:variant>
      <vt:variant>
        <vt:lpwstr/>
      </vt:variant>
      <vt:variant>
        <vt:lpwstr>■ISMS</vt:lpwstr>
      </vt:variant>
      <vt:variant>
        <vt:i4>1700668920</vt:i4>
      </vt:variant>
      <vt:variant>
        <vt:i4>3027</vt:i4>
      </vt:variant>
      <vt:variant>
        <vt:i4>0</vt:i4>
      </vt:variant>
      <vt:variant>
        <vt:i4>5</vt:i4>
      </vt:variant>
      <vt:variant>
        <vt:lpwstr/>
      </vt:variant>
      <vt:variant>
        <vt:lpwstr>■サイバー攻撃</vt:lpwstr>
      </vt:variant>
      <vt:variant>
        <vt:i4>821175726</vt:i4>
      </vt:variant>
      <vt:variant>
        <vt:i4>3024</vt:i4>
      </vt:variant>
      <vt:variant>
        <vt:i4>0</vt:i4>
      </vt:variant>
      <vt:variant>
        <vt:i4>5</vt:i4>
      </vt:variant>
      <vt:variant>
        <vt:lpwstr/>
      </vt:variant>
      <vt:variant>
        <vt:lpwstr>■セキュリティポリシー</vt:lpwstr>
      </vt:variant>
      <vt:variant>
        <vt:i4>6362484</vt:i4>
      </vt:variant>
      <vt:variant>
        <vt:i4>3021</vt:i4>
      </vt:variant>
      <vt:variant>
        <vt:i4>0</vt:i4>
      </vt:variant>
      <vt:variant>
        <vt:i4>5</vt:i4>
      </vt:variant>
      <vt:variant>
        <vt:lpwstr/>
      </vt:variant>
      <vt:variant>
        <vt:lpwstr>■サプライチェーン</vt:lpwstr>
      </vt:variant>
      <vt:variant>
        <vt:i4>5772564</vt:i4>
      </vt:variant>
      <vt:variant>
        <vt:i4>3018</vt:i4>
      </vt:variant>
      <vt:variant>
        <vt:i4>0</vt:i4>
      </vt:variant>
      <vt:variant>
        <vt:i4>5</vt:i4>
      </vt:variant>
      <vt:variant>
        <vt:lpwstr/>
      </vt:variant>
      <vt:variant>
        <vt:lpwstr>■ランサムウェア</vt:lpwstr>
      </vt:variant>
      <vt:variant>
        <vt:i4>-335381103</vt:i4>
      </vt:variant>
      <vt:variant>
        <vt:i4>3015</vt:i4>
      </vt:variant>
      <vt:variant>
        <vt:i4>0</vt:i4>
      </vt:variant>
      <vt:variant>
        <vt:i4>5</vt:i4>
      </vt:variant>
      <vt:variant>
        <vt:lpwstr/>
      </vt:variant>
      <vt:variant>
        <vt:lpwstr>■情報資産</vt:lpwstr>
      </vt:variant>
      <vt:variant>
        <vt:i4>1399727603</vt:i4>
      </vt:variant>
      <vt:variant>
        <vt:i4>3012</vt:i4>
      </vt:variant>
      <vt:variant>
        <vt:i4>0</vt:i4>
      </vt:variant>
      <vt:variant>
        <vt:i4>5</vt:i4>
      </vt:variant>
      <vt:variant>
        <vt:lpwstr/>
      </vt:variant>
      <vt:variant>
        <vt:lpwstr>■デジタル化</vt:lpwstr>
      </vt:variant>
      <vt:variant>
        <vt:i4>813882001</vt:i4>
      </vt:variant>
      <vt:variant>
        <vt:i4>3009</vt:i4>
      </vt:variant>
      <vt:variant>
        <vt:i4>0</vt:i4>
      </vt:variant>
      <vt:variant>
        <vt:i4>5</vt:i4>
      </vt:variant>
      <vt:variant>
        <vt:lpwstr/>
      </vt:variant>
      <vt:variant>
        <vt:lpwstr>■IoT（アイ・オー・ティー）</vt:lpwstr>
      </vt:variant>
      <vt:variant>
        <vt:i4>801553820</vt:i4>
      </vt:variant>
      <vt:variant>
        <vt:i4>3006</vt:i4>
      </vt:variant>
      <vt:variant>
        <vt:i4>0</vt:i4>
      </vt:variant>
      <vt:variant>
        <vt:i4>5</vt:i4>
      </vt:variant>
      <vt:variant>
        <vt:lpwstr/>
      </vt:variant>
      <vt:variant>
        <vt:lpwstr>■信頼性</vt:lpwstr>
      </vt:variant>
      <vt:variant>
        <vt:i4>6886736</vt:i4>
      </vt:variant>
      <vt:variant>
        <vt:i4>3003</vt:i4>
      </vt:variant>
      <vt:variant>
        <vt:i4>0</vt:i4>
      </vt:variant>
      <vt:variant>
        <vt:i4>5</vt:i4>
      </vt:variant>
      <vt:variant>
        <vt:lpwstr/>
      </vt:variant>
      <vt:variant>
        <vt:lpwstr>■フレームワーク</vt:lpwstr>
      </vt:variant>
      <vt:variant>
        <vt:i4>814537354</vt:i4>
      </vt:variant>
      <vt:variant>
        <vt:i4>3000</vt:i4>
      </vt:variant>
      <vt:variant>
        <vt:i4>0</vt:i4>
      </vt:variant>
      <vt:variant>
        <vt:i4>5</vt:i4>
      </vt:variant>
      <vt:variant>
        <vt:lpwstr/>
      </vt:variant>
      <vt:variant>
        <vt:lpwstr>■NISTサイバーセキュリティフレームワーク（CSF）</vt:lpwstr>
      </vt:variant>
      <vt:variant>
        <vt:i4>271827</vt:i4>
      </vt:variant>
      <vt:variant>
        <vt:i4>2997</vt:i4>
      </vt:variant>
      <vt:variant>
        <vt:i4>0</vt:i4>
      </vt:variant>
      <vt:variant>
        <vt:i4>5</vt:i4>
      </vt:variant>
      <vt:variant>
        <vt:lpwstr/>
      </vt:variant>
      <vt:variant>
        <vt:lpwstr>■ISMS</vt:lpwstr>
      </vt:variant>
      <vt:variant>
        <vt:i4>-2077131167</vt:i4>
      </vt:variant>
      <vt:variant>
        <vt:i4>2994</vt:i4>
      </vt:variant>
      <vt:variant>
        <vt:i4>0</vt:i4>
      </vt:variant>
      <vt:variant>
        <vt:i4>5</vt:i4>
      </vt:variant>
      <vt:variant>
        <vt:lpwstr/>
      </vt:variant>
      <vt:variant>
        <vt:lpwstr>■サイバー・フィジカル・セキュリティ対策フレームワーク（CPSF）</vt:lpwstr>
      </vt:variant>
      <vt:variant>
        <vt:i4>1700668920</vt:i4>
      </vt:variant>
      <vt:variant>
        <vt:i4>2991</vt:i4>
      </vt:variant>
      <vt:variant>
        <vt:i4>0</vt:i4>
      </vt:variant>
      <vt:variant>
        <vt:i4>5</vt:i4>
      </vt:variant>
      <vt:variant>
        <vt:lpwstr/>
      </vt:variant>
      <vt:variant>
        <vt:lpwstr>■サイバー攻撃</vt:lpwstr>
      </vt:variant>
      <vt:variant>
        <vt:i4>6362484</vt:i4>
      </vt:variant>
      <vt:variant>
        <vt:i4>2988</vt:i4>
      </vt:variant>
      <vt:variant>
        <vt:i4>0</vt:i4>
      </vt:variant>
      <vt:variant>
        <vt:i4>5</vt:i4>
      </vt:variant>
      <vt:variant>
        <vt:lpwstr/>
      </vt:variant>
      <vt:variant>
        <vt:lpwstr>■サプライチェーン</vt:lpwstr>
      </vt:variant>
      <vt:variant>
        <vt:i4>-16636441</vt:i4>
      </vt:variant>
      <vt:variant>
        <vt:i4>2985</vt:i4>
      </vt:variant>
      <vt:variant>
        <vt:i4>0</vt:i4>
      </vt:variant>
      <vt:variant>
        <vt:i4>5</vt:i4>
      </vt:variant>
      <vt:variant>
        <vt:lpwstr/>
      </vt:variant>
      <vt:variant>
        <vt:lpwstr>■Society5．0</vt:lpwstr>
      </vt:variant>
      <vt:variant>
        <vt:i4>271827</vt:i4>
      </vt:variant>
      <vt:variant>
        <vt:i4>2982</vt:i4>
      </vt:variant>
      <vt:variant>
        <vt:i4>0</vt:i4>
      </vt:variant>
      <vt:variant>
        <vt:i4>5</vt:i4>
      </vt:variant>
      <vt:variant>
        <vt:lpwstr/>
      </vt:variant>
      <vt:variant>
        <vt:lpwstr>■ISMS</vt:lpwstr>
      </vt:variant>
      <vt:variant>
        <vt:i4>814537354</vt:i4>
      </vt:variant>
      <vt:variant>
        <vt:i4>2979</vt:i4>
      </vt:variant>
      <vt:variant>
        <vt:i4>0</vt:i4>
      </vt:variant>
      <vt:variant>
        <vt:i4>5</vt:i4>
      </vt:variant>
      <vt:variant>
        <vt:lpwstr/>
      </vt:variant>
      <vt:variant>
        <vt:lpwstr>■NISTサイバーセキュリティフレームワーク（CSF）</vt:lpwstr>
      </vt:variant>
      <vt:variant>
        <vt:i4>6362484</vt:i4>
      </vt:variant>
      <vt:variant>
        <vt:i4>2976</vt:i4>
      </vt:variant>
      <vt:variant>
        <vt:i4>0</vt:i4>
      </vt:variant>
      <vt:variant>
        <vt:i4>5</vt:i4>
      </vt:variant>
      <vt:variant>
        <vt:lpwstr/>
      </vt:variant>
      <vt:variant>
        <vt:lpwstr>■サプライチェーン</vt:lpwstr>
      </vt:variant>
      <vt:variant>
        <vt:i4>814537354</vt:i4>
      </vt:variant>
      <vt:variant>
        <vt:i4>2973</vt:i4>
      </vt:variant>
      <vt:variant>
        <vt:i4>0</vt:i4>
      </vt:variant>
      <vt:variant>
        <vt:i4>5</vt:i4>
      </vt:variant>
      <vt:variant>
        <vt:lpwstr/>
      </vt:variant>
      <vt:variant>
        <vt:lpwstr>■NISTサイバーセキュリティフレームワーク（CSF）</vt:lpwstr>
      </vt:variant>
      <vt:variant>
        <vt:i4>6362484</vt:i4>
      </vt:variant>
      <vt:variant>
        <vt:i4>2970</vt:i4>
      </vt:variant>
      <vt:variant>
        <vt:i4>0</vt:i4>
      </vt:variant>
      <vt:variant>
        <vt:i4>5</vt:i4>
      </vt:variant>
      <vt:variant>
        <vt:lpwstr/>
      </vt:variant>
      <vt:variant>
        <vt:lpwstr>■サプライチェーン</vt:lpwstr>
      </vt:variant>
      <vt:variant>
        <vt:i4>814163394</vt:i4>
      </vt:variant>
      <vt:variant>
        <vt:i4>2967</vt:i4>
      </vt:variant>
      <vt:variant>
        <vt:i4>0</vt:i4>
      </vt:variant>
      <vt:variant>
        <vt:i4>5</vt:i4>
      </vt:variant>
      <vt:variant>
        <vt:lpwstr/>
      </vt:variant>
      <vt:variant>
        <vt:lpwstr>■ベストプラクティス</vt:lpwstr>
      </vt:variant>
      <vt:variant>
        <vt:i4>-335381103</vt:i4>
      </vt:variant>
      <vt:variant>
        <vt:i4>2964</vt:i4>
      </vt:variant>
      <vt:variant>
        <vt:i4>0</vt:i4>
      </vt:variant>
      <vt:variant>
        <vt:i4>5</vt:i4>
      </vt:variant>
      <vt:variant>
        <vt:lpwstr/>
      </vt:variant>
      <vt:variant>
        <vt:lpwstr>■情報資産</vt:lpwstr>
      </vt:variant>
      <vt:variant>
        <vt:i4>7869808</vt:i4>
      </vt:variant>
      <vt:variant>
        <vt:i4>2961</vt:i4>
      </vt:variant>
      <vt:variant>
        <vt:i4>0</vt:i4>
      </vt:variant>
      <vt:variant>
        <vt:i4>5</vt:i4>
      </vt:variant>
      <vt:variant>
        <vt:lpwstr/>
      </vt:variant>
      <vt:variant>
        <vt:lpwstr>■セキュリティインシデント</vt:lpwstr>
      </vt:variant>
      <vt:variant>
        <vt:i4>1378821558</vt:i4>
      </vt:variant>
      <vt:variant>
        <vt:i4>2958</vt:i4>
      </vt:variant>
      <vt:variant>
        <vt:i4>0</vt:i4>
      </vt:variant>
      <vt:variant>
        <vt:i4>5</vt:i4>
      </vt:variant>
      <vt:variant>
        <vt:lpwstr/>
      </vt:variant>
      <vt:variant>
        <vt:lpwstr>■アクセス制御</vt:lpwstr>
      </vt:variant>
      <vt:variant>
        <vt:i4>819406321</vt:i4>
      </vt:variant>
      <vt:variant>
        <vt:i4>2955</vt:i4>
      </vt:variant>
      <vt:variant>
        <vt:i4>0</vt:i4>
      </vt:variant>
      <vt:variant>
        <vt:i4>5</vt:i4>
      </vt:variant>
      <vt:variant>
        <vt:lpwstr/>
      </vt:variant>
      <vt:variant>
        <vt:lpwstr>■リスクアセスメント</vt:lpwstr>
      </vt:variant>
      <vt:variant>
        <vt:i4>6886736</vt:i4>
      </vt:variant>
      <vt:variant>
        <vt:i4>2952</vt:i4>
      </vt:variant>
      <vt:variant>
        <vt:i4>0</vt:i4>
      </vt:variant>
      <vt:variant>
        <vt:i4>5</vt:i4>
      </vt:variant>
      <vt:variant>
        <vt:lpwstr/>
      </vt:variant>
      <vt:variant>
        <vt:lpwstr>■フレームワーク</vt:lpwstr>
      </vt:variant>
      <vt:variant>
        <vt:i4>271827</vt:i4>
      </vt:variant>
      <vt:variant>
        <vt:i4>2949</vt:i4>
      </vt:variant>
      <vt:variant>
        <vt:i4>0</vt:i4>
      </vt:variant>
      <vt:variant>
        <vt:i4>5</vt:i4>
      </vt:variant>
      <vt:variant>
        <vt:lpwstr/>
      </vt:variant>
      <vt:variant>
        <vt:lpwstr>■ISMS</vt:lpwstr>
      </vt:variant>
      <vt:variant>
        <vt:i4>814537354</vt:i4>
      </vt:variant>
      <vt:variant>
        <vt:i4>2946</vt:i4>
      </vt:variant>
      <vt:variant>
        <vt:i4>0</vt:i4>
      </vt:variant>
      <vt:variant>
        <vt:i4>5</vt:i4>
      </vt:variant>
      <vt:variant>
        <vt:lpwstr/>
      </vt:variant>
      <vt:variant>
        <vt:lpwstr>■NISTサイバーセキュリティフレームワーク（CSF）</vt:lpwstr>
      </vt:variant>
      <vt:variant>
        <vt:i4>661042504</vt:i4>
      </vt:variant>
      <vt:variant>
        <vt:i4>2943</vt:i4>
      </vt:variant>
      <vt:variant>
        <vt:i4>0</vt:i4>
      </vt:variant>
      <vt:variant>
        <vt:i4>5</vt:i4>
      </vt:variant>
      <vt:variant>
        <vt:lpwstr/>
      </vt:variant>
      <vt:variant>
        <vt:lpwstr>■内部監査</vt:lpwstr>
      </vt:variant>
      <vt:variant>
        <vt:i4>1668736698</vt:i4>
      </vt:variant>
      <vt:variant>
        <vt:i4>2940</vt:i4>
      </vt:variant>
      <vt:variant>
        <vt:i4>0</vt:i4>
      </vt:variant>
      <vt:variant>
        <vt:i4>5</vt:i4>
      </vt:variant>
      <vt:variant>
        <vt:lpwstr/>
      </vt:variant>
      <vt:variant>
        <vt:lpwstr>■責任追跡性</vt:lpwstr>
      </vt:variant>
      <vt:variant>
        <vt:i4>801553820</vt:i4>
      </vt:variant>
      <vt:variant>
        <vt:i4>2937</vt:i4>
      </vt:variant>
      <vt:variant>
        <vt:i4>0</vt:i4>
      </vt:variant>
      <vt:variant>
        <vt:i4>5</vt:i4>
      </vt:variant>
      <vt:variant>
        <vt:lpwstr/>
      </vt:variant>
      <vt:variant>
        <vt:lpwstr>■信頼性</vt:lpwstr>
      </vt:variant>
      <vt:variant>
        <vt:i4>389566147</vt:i4>
      </vt:variant>
      <vt:variant>
        <vt:i4>2934</vt:i4>
      </vt:variant>
      <vt:variant>
        <vt:i4>0</vt:i4>
      </vt:variant>
      <vt:variant>
        <vt:i4>5</vt:i4>
      </vt:variant>
      <vt:variant>
        <vt:lpwstr/>
      </vt:variant>
      <vt:variant>
        <vt:lpwstr>■真正性</vt:lpwstr>
      </vt:variant>
      <vt:variant>
        <vt:i4>816326128</vt:i4>
      </vt:variant>
      <vt:variant>
        <vt:i4>2931</vt:i4>
      </vt:variant>
      <vt:variant>
        <vt:i4>0</vt:i4>
      </vt:variant>
      <vt:variant>
        <vt:i4>5</vt:i4>
      </vt:variant>
      <vt:variant>
        <vt:lpwstr/>
      </vt:variant>
      <vt:variant>
        <vt:lpwstr>■エンティティ</vt:lpwstr>
      </vt:variant>
      <vt:variant>
        <vt:i4>868765832</vt:i4>
      </vt:variant>
      <vt:variant>
        <vt:i4>2928</vt:i4>
      </vt:variant>
      <vt:variant>
        <vt:i4>0</vt:i4>
      </vt:variant>
      <vt:variant>
        <vt:i4>5</vt:i4>
      </vt:variant>
      <vt:variant>
        <vt:lpwstr/>
      </vt:variant>
      <vt:variant>
        <vt:lpwstr>■可用性</vt:lpwstr>
      </vt:variant>
      <vt:variant>
        <vt:i4>1001092296</vt:i4>
      </vt:variant>
      <vt:variant>
        <vt:i4>2925</vt:i4>
      </vt:variant>
      <vt:variant>
        <vt:i4>0</vt:i4>
      </vt:variant>
      <vt:variant>
        <vt:i4>5</vt:i4>
      </vt:variant>
      <vt:variant>
        <vt:lpwstr/>
      </vt:variant>
      <vt:variant>
        <vt:lpwstr>■完全性</vt:lpwstr>
      </vt:variant>
      <vt:variant>
        <vt:i4>175668838</vt:i4>
      </vt:variant>
      <vt:variant>
        <vt:i4>2922</vt:i4>
      </vt:variant>
      <vt:variant>
        <vt:i4>0</vt:i4>
      </vt:variant>
      <vt:variant>
        <vt:i4>5</vt:i4>
      </vt:variant>
      <vt:variant>
        <vt:lpwstr/>
      </vt:variant>
      <vt:variant>
        <vt:lpwstr>■機密性</vt:lpwstr>
      </vt:variant>
      <vt:variant>
        <vt:i4>6886736</vt:i4>
      </vt:variant>
      <vt:variant>
        <vt:i4>2919</vt:i4>
      </vt:variant>
      <vt:variant>
        <vt:i4>0</vt:i4>
      </vt:variant>
      <vt:variant>
        <vt:i4>5</vt:i4>
      </vt:variant>
      <vt:variant>
        <vt:lpwstr/>
      </vt:variant>
      <vt:variant>
        <vt:lpwstr>■フレームワーク</vt:lpwstr>
      </vt:variant>
      <vt:variant>
        <vt:i4>271827</vt:i4>
      </vt:variant>
      <vt:variant>
        <vt:i4>2916</vt:i4>
      </vt:variant>
      <vt:variant>
        <vt:i4>0</vt:i4>
      </vt:variant>
      <vt:variant>
        <vt:i4>5</vt:i4>
      </vt:variant>
      <vt:variant>
        <vt:lpwstr/>
      </vt:variant>
      <vt:variant>
        <vt:lpwstr>■ISMS</vt:lpwstr>
      </vt:variant>
      <vt:variant>
        <vt:i4>6886736</vt:i4>
      </vt:variant>
      <vt:variant>
        <vt:i4>2913</vt:i4>
      </vt:variant>
      <vt:variant>
        <vt:i4>0</vt:i4>
      </vt:variant>
      <vt:variant>
        <vt:i4>5</vt:i4>
      </vt:variant>
      <vt:variant>
        <vt:lpwstr/>
      </vt:variant>
      <vt:variant>
        <vt:lpwstr>■フレームワーク</vt:lpwstr>
      </vt:variant>
      <vt:variant>
        <vt:i4>1700668920</vt:i4>
      </vt:variant>
      <vt:variant>
        <vt:i4>2910</vt:i4>
      </vt:variant>
      <vt:variant>
        <vt:i4>0</vt:i4>
      </vt:variant>
      <vt:variant>
        <vt:i4>5</vt:i4>
      </vt:variant>
      <vt:variant>
        <vt:lpwstr/>
      </vt:variant>
      <vt:variant>
        <vt:lpwstr>■サイバー攻撃</vt:lpwstr>
      </vt:variant>
      <vt:variant>
        <vt:i4>-16636441</vt:i4>
      </vt:variant>
      <vt:variant>
        <vt:i4>2907</vt:i4>
      </vt:variant>
      <vt:variant>
        <vt:i4>0</vt:i4>
      </vt:variant>
      <vt:variant>
        <vt:i4>5</vt:i4>
      </vt:variant>
      <vt:variant>
        <vt:lpwstr/>
      </vt:variant>
      <vt:variant>
        <vt:lpwstr>■Society5．0</vt:lpwstr>
      </vt:variant>
      <vt:variant>
        <vt:i4>6886736</vt:i4>
      </vt:variant>
      <vt:variant>
        <vt:i4>2904</vt:i4>
      </vt:variant>
      <vt:variant>
        <vt:i4>0</vt:i4>
      </vt:variant>
      <vt:variant>
        <vt:i4>5</vt:i4>
      </vt:variant>
      <vt:variant>
        <vt:lpwstr/>
      </vt:variant>
      <vt:variant>
        <vt:lpwstr>■フレームワーク</vt:lpwstr>
      </vt:variant>
      <vt:variant>
        <vt:i4>271827</vt:i4>
      </vt:variant>
      <vt:variant>
        <vt:i4>2901</vt:i4>
      </vt:variant>
      <vt:variant>
        <vt:i4>0</vt:i4>
      </vt:variant>
      <vt:variant>
        <vt:i4>5</vt:i4>
      </vt:variant>
      <vt:variant>
        <vt:lpwstr/>
      </vt:variant>
      <vt:variant>
        <vt:lpwstr>■ISMS</vt:lpwstr>
      </vt:variant>
      <vt:variant>
        <vt:i4>-2077131167</vt:i4>
      </vt:variant>
      <vt:variant>
        <vt:i4>2898</vt:i4>
      </vt:variant>
      <vt:variant>
        <vt:i4>0</vt:i4>
      </vt:variant>
      <vt:variant>
        <vt:i4>5</vt:i4>
      </vt:variant>
      <vt:variant>
        <vt:lpwstr/>
      </vt:variant>
      <vt:variant>
        <vt:lpwstr>■サイバー・フィジカル・セキュリティ対策フレームワーク（CPSF）</vt:lpwstr>
      </vt:variant>
      <vt:variant>
        <vt:i4>814537354</vt:i4>
      </vt:variant>
      <vt:variant>
        <vt:i4>2895</vt:i4>
      </vt:variant>
      <vt:variant>
        <vt:i4>0</vt:i4>
      </vt:variant>
      <vt:variant>
        <vt:i4>5</vt:i4>
      </vt:variant>
      <vt:variant>
        <vt:lpwstr/>
      </vt:variant>
      <vt:variant>
        <vt:lpwstr>■NISTサイバーセキュリティフレームワーク（CSF）</vt:lpwstr>
      </vt:variant>
      <vt:variant>
        <vt:i4>868765832</vt:i4>
      </vt:variant>
      <vt:variant>
        <vt:i4>2892</vt:i4>
      </vt:variant>
      <vt:variant>
        <vt:i4>0</vt:i4>
      </vt:variant>
      <vt:variant>
        <vt:i4>5</vt:i4>
      </vt:variant>
      <vt:variant>
        <vt:lpwstr/>
      </vt:variant>
      <vt:variant>
        <vt:lpwstr>■可用性</vt:lpwstr>
      </vt:variant>
      <vt:variant>
        <vt:i4>1001092296</vt:i4>
      </vt:variant>
      <vt:variant>
        <vt:i4>2889</vt:i4>
      </vt:variant>
      <vt:variant>
        <vt:i4>0</vt:i4>
      </vt:variant>
      <vt:variant>
        <vt:i4>5</vt:i4>
      </vt:variant>
      <vt:variant>
        <vt:lpwstr/>
      </vt:variant>
      <vt:variant>
        <vt:lpwstr>■完全性</vt:lpwstr>
      </vt:variant>
      <vt:variant>
        <vt:i4>175668838</vt:i4>
      </vt:variant>
      <vt:variant>
        <vt:i4>2886</vt:i4>
      </vt:variant>
      <vt:variant>
        <vt:i4>0</vt:i4>
      </vt:variant>
      <vt:variant>
        <vt:i4>5</vt:i4>
      </vt:variant>
      <vt:variant>
        <vt:lpwstr/>
      </vt:variant>
      <vt:variant>
        <vt:lpwstr>■機密性</vt:lpwstr>
      </vt:variant>
      <vt:variant>
        <vt:i4>1700668920</vt:i4>
      </vt:variant>
      <vt:variant>
        <vt:i4>2883</vt:i4>
      </vt:variant>
      <vt:variant>
        <vt:i4>0</vt:i4>
      </vt:variant>
      <vt:variant>
        <vt:i4>5</vt:i4>
      </vt:variant>
      <vt:variant>
        <vt:lpwstr/>
      </vt:variant>
      <vt:variant>
        <vt:lpwstr>■サイバー攻撃</vt:lpwstr>
      </vt:variant>
      <vt:variant>
        <vt:i4>-16636441</vt:i4>
      </vt:variant>
      <vt:variant>
        <vt:i4>2880</vt:i4>
      </vt:variant>
      <vt:variant>
        <vt:i4>0</vt:i4>
      </vt:variant>
      <vt:variant>
        <vt:i4>5</vt:i4>
      </vt:variant>
      <vt:variant>
        <vt:lpwstr/>
      </vt:variant>
      <vt:variant>
        <vt:lpwstr>■Society5．0</vt:lpwstr>
      </vt:variant>
      <vt:variant>
        <vt:i4>-2077131167</vt:i4>
      </vt:variant>
      <vt:variant>
        <vt:i4>2877</vt:i4>
      </vt:variant>
      <vt:variant>
        <vt:i4>0</vt:i4>
      </vt:variant>
      <vt:variant>
        <vt:i4>5</vt:i4>
      </vt:variant>
      <vt:variant>
        <vt:lpwstr/>
      </vt:variant>
      <vt:variant>
        <vt:lpwstr>■サイバー・フィジカル・セキュリティ対策フレームワーク（CPSF）</vt:lpwstr>
      </vt:variant>
      <vt:variant>
        <vt:i4>814537354</vt:i4>
      </vt:variant>
      <vt:variant>
        <vt:i4>2874</vt:i4>
      </vt:variant>
      <vt:variant>
        <vt:i4>0</vt:i4>
      </vt:variant>
      <vt:variant>
        <vt:i4>5</vt:i4>
      </vt:variant>
      <vt:variant>
        <vt:lpwstr/>
      </vt:variant>
      <vt:variant>
        <vt:lpwstr>■NISTサイバーセキュリティフレームワーク（CSF）</vt:lpwstr>
      </vt:variant>
      <vt:variant>
        <vt:i4>271827</vt:i4>
      </vt:variant>
      <vt:variant>
        <vt:i4>2871</vt:i4>
      </vt:variant>
      <vt:variant>
        <vt:i4>0</vt:i4>
      </vt:variant>
      <vt:variant>
        <vt:i4>5</vt:i4>
      </vt:variant>
      <vt:variant>
        <vt:lpwstr/>
      </vt:variant>
      <vt:variant>
        <vt:lpwstr>■ISMS</vt:lpwstr>
      </vt:variant>
      <vt:variant>
        <vt:i4>6886736</vt:i4>
      </vt:variant>
      <vt:variant>
        <vt:i4>2868</vt:i4>
      </vt:variant>
      <vt:variant>
        <vt:i4>0</vt:i4>
      </vt:variant>
      <vt:variant>
        <vt:i4>5</vt:i4>
      </vt:variant>
      <vt:variant>
        <vt:lpwstr/>
      </vt:variant>
      <vt:variant>
        <vt:lpwstr>■フレームワーク</vt:lpwstr>
      </vt:variant>
      <vt:variant>
        <vt:i4>801553820</vt:i4>
      </vt:variant>
      <vt:variant>
        <vt:i4>2865</vt:i4>
      </vt:variant>
      <vt:variant>
        <vt:i4>0</vt:i4>
      </vt:variant>
      <vt:variant>
        <vt:i4>5</vt:i4>
      </vt:variant>
      <vt:variant>
        <vt:lpwstr/>
      </vt:variant>
      <vt:variant>
        <vt:lpwstr>■信頼性</vt:lpwstr>
      </vt:variant>
      <vt:variant>
        <vt:i4>814163394</vt:i4>
      </vt:variant>
      <vt:variant>
        <vt:i4>2862</vt:i4>
      </vt:variant>
      <vt:variant>
        <vt:i4>0</vt:i4>
      </vt:variant>
      <vt:variant>
        <vt:i4>5</vt:i4>
      </vt:variant>
      <vt:variant>
        <vt:lpwstr/>
      </vt:variant>
      <vt:variant>
        <vt:lpwstr>■ベストプラクティス</vt:lpwstr>
      </vt:variant>
      <vt:variant>
        <vt:i4>6886736</vt:i4>
      </vt:variant>
      <vt:variant>
        <vt:i4>2859</vt:i4>
      </vt:variant>
      <vt:variant>
        <vt:i4>0</vt:i4>
      </vt:variant>
      <vt:variant>
        <vt:i4>5</vt:i4>
      </vt:variant>
      <vt:variant>
        <vt:lpwstr/>
      </vt:variant>
      <vt:variant>
        <vt:lpwstr>■フレームワーク</vt:lpwstr>
      </vt:variant>
      <vt:variant>
        <vt:i4>813835667</vt:i4>
      </vt:variant>
      <vt:variant>
        <vt:i4>2856</vt:i4>
      </vt:variant>
      <vt:variant>
        <vt:i4>0</vt:i4>
      </vt:variant>
      <vt:variant>
        <vt:i4>5</vt:i4>
      </vt:variant>
      <vt:variant>
        <vt:lpwstr/>
      </vt:variant>
      <vt:variant>
        <vt:lpwstr>■ハウジングサービス</vt:lpwstr>
      </vt:variant>
      <vt:variant>
        <vt:i4>1700668920</vt:i4>
      </vt:variant>
      <vt:variant>
        <vt:i4>2853</vt:i4>
      </vt:variant>
      <vt:variant>
        <vt:i4>0</vt:i4>
      </vt:variant>
      <vt:variant>
        <vt:i4>5</vt:i4>
      </vt:variant>
      <vt:variant>
        <vt:lpwstr/>
      </vt:variant>
      <vt:variant>
        <vt:lpwstr>■サイバー攻撃</vt:lpwstr>
      </vt:variant>
      <vt:variant>
        <vt:i4>1437210102</vt:i4>
      </vt:variant>
      <vt:variant>
        <vt:i4>2850</vt:i4>
      </vt:variant>
      <vt:variant>
        <vt:i4>0</vt:i4>
      </vt:variant>
      <vt:variant>
        <vt:i4>5</vt:i4>
      </vt:variant>
      <vt:variant>
        <vt:lpwstr/>
      </vt:variant>
      <vt:variant>
        <vt:lpwstr>■改ざん</vt:lpwstr>
      </vt:variant>
      <vt:variant>
        <vt:i4>-1532470782</vt:i4>
      </vt:variant>
      <vt:variant>
        <vt:i4>2847</vt:i4>
      </vt:variant>
      <vt:variant>
        <vt:i4>0</vt:i4>
      </vt:variant>
      <vt:variant>
        <vt:i4>5</vt:i4>
      </vt:variant>
      <vt:variant>
        <vt:lpwstr/>
      </vt:variant>
      <vt:variant>
        <vt:lpwstr>■ウイルス定義ファイル（パターンファイル）</vt:lpwstr>
      </vt:variant>
      <vt:variant>
        <vt:i4>1516996</vt:i4>
      </vt:variant>
      <vt:variant>
        <vt:i4>2844</vt:i4>
      </vt:variant>
      <vt:variant>
        <vt:i4>0</vt:i4>
      </vt:variant>
      <vt:variant>
        <vt:i4>5</vt:i4>
      </vt:variant>
      <vt:variant>
        <vt:lpwstr/>
      </vt:variant>
      <vt:variant>
        <vt:lpwstr>■EDR</vt:lpwstr>
      </vt:variant>
      <vt:variant>
        <vt:i4>819602924</vt:i4>
      </vt:variant>
      <vt:variant>
        <vt:i4>2841</vt:i4>
      </vt:variant>
      <vt:variant>
        <vt:i4>0</vt:i4>
      </vt:variant>
      <vt:variant>
        <vt:i4>5</vt:i4>
      </vt:variant>
      <vt:variant>
        <vt:lpwstr/>
      </vt:variant>
      <vt:variant>
        <vt:lpwstr>■マルウェア</vt:lpwstr>
      </vt:variant>
      <vt:variant>
        <vt:i4>816326072</vt:i4>
      </vt:variant>
      <vt:variant>
        <vt:i4>2838</vt:i4>
      </vt:variant>
      <vt:variant>
        <vt:i4>0</vt:i4>
      </vt:variant>
      <vt:variant>
        <vt:i4>5</vt:i4>
      </vt:variant>
      <vt:variant>
        <vt:lpwstr/>
      </vt:variant>
      <vt:variant>
        <vt:lpwstr>■セキュリティホール</vt:lpwstr>
      </vt:variant>
      <vt:variant>
        <vt:i4>-1532470782</vt:i4>
      </vt:variant>
      <vt:variant>
        <vt:i4>2835</vt:i4>
      </vt:variant>
      <vt:variant>
        <vt:i4>0</vt:i4>
      </vt:variant>
      <vt:variant>
        <vt:i4>5</vt:i4>
      </vt:variant>
      <vt:variant>
        <vt:lpwstr/>
      </vt:variant>
      <vt:variant>
        <vt:lpwstr>■ウイルス定義ファイル（パターンファイル）</vt:lpwstr>
      </vt:variant>
      <vt:variant>
        <vt:i4>1700668920</vt:i4>
      </vt:variant>
      <vt:variant>
        <vt:i4>2832</vt:i4>
      </vt:variant>
      <vt:variant>
        <vt:i4>0</vt:i4>
      </vt:variant>
      <vt:variant>
        <vt:i4>5</vt:i4>
      </vt:variant>
      <vt:variant>
        <vt:lpwstr/>
      </vt:variant>
      <vt:variant>
        <vt:lpwstr>■サイバー攻撃</vt:lpwstr>
      </vt:variant>
      <vt:variant>
        <vt:i4>897676887</vt:i4>
      </vt:variant>
      <vt:variant>
        <vt:i4>2829</vt:i4>
      </vt:variant>
      <vt:variant>
        <vt:i4>0</vt:i4>
      </vt:variant>
      <vt:variant>
        <vt:i4>5</vt:i4>
      </vt:variant>
      <vt:variant>
        <vt:lpwstr/>
      </vt:variant>
      <vt:variant>
        <vt:lpwstr>■暗号化</vt:lpwstr>
      </vt:variant>
      <vt:variant>
        <vt:i4>-1375328596</vt:i4>
      </vt:variant>
      <vt:variant>
        <vt:i4>2826</vt:i4>
      </vt:variant>
      <vt:variant>
        <vt:i4>0</vt:i4>
      </vt:variant>
      <vt:variant>
        <vt:i4>5</vt:i4>
      </vt:variant>
      <vt:variant>
        <vt:lpwstr/>
      </vt:variant>
      <vt:variant>
        <vt:lpwstr>■多要素認証</vt:lpwstr>
      </vt:variant>
      <vt:variant>
        <vt:i4>7068377</vt:i4>
      </vt:variant>
      <vt:variant>
        <vt:i4>2823</vt:i4>
      </vt:variant>
      <vt:variant>
        <vt:i4>0</vt:i4>
      </vt:variant>
      <vt:variant>
        <vt:i4>5</vt:i4>
      </vt:variant>
      <vt:variant>
        <vt:lpwstr/>
      </vt:variant>
      <vt:variant>
        <vt:lpwstr>■VPN（VirtualPrivateNetwork）</vt:lpwstr>
      </vt:variant>
      <vt:variant>
        <vt:i4>-1532470782</vt:i4>
      </vt:variant>
      <vt:variant>
        <vt:i4>2820</vt:i4>
      </vt:variant>
      <vt:variant>
        <vt:i4>0</vt:i4>
      </vt:variant>
      <vt:variant>
        <vt:i4>5</vt:i4>
      </vt:variant>
      <vt:variant>
        <vt:lpwstr/>
      </vt:variant>
      <vt:variant>
        <vt:lpwstr>■ウイルス定義ファイル（パターンファイル）</vt:lpwstr>
      </vt:variant>
      <vt:variant>
        <vt:i4>1910217</vt:i4>
      </vt:variant>
      <vt:variant>
        <vt:i4>2817</vt:i4>
      </vt:variant>
      <vt:variant>
        <vt:i4>0</vt:i4>
      </vt:variant>
      <vt:variant>
        <vt:i4>5</vt:i4>
      </vt:variant>
      <vt:variant>
        <vt:lpwstr/>
      </vt:variant>
      <vt:variant>
        <vt:lpwstr>■NISC</vt:lpwstr>
      </vt:variant>
      <vt:variant>
        <vt:i4>816326072</vt:i4>
      </vt:variant>
      <vt:variant>
        <vt:i4>2814</vt:i4>
      </vt:variant>
      <vt:variant>
        <vt:i4>0</vt:i4>
      </vt:variant>
      <vt:variant>
        <vt:i4>5</vt:i4>
      </vt:variant>
      <vt:variant>
        <vt:lpwstr/>
      </vt:variant>
      <vt:variant>
        <vt:lpwstr>■セキュリティホール</vt:lpwstr>
      </vt:variant>
      <vt:variant>
        <vt:i4>7869808</vt:i4>
      </vt:variant>
      <vt:variant>
        <vt:i4>2811</vt:i4>
      </vt:variant>
      <vt:variant>
        <vt:i4>0</vt:i4>
      </vt:variant>
      <vt:variant>
        <vt:i4>5</vt:i4>
      </vt:variant>
      <vt:variant>
        <vt:lpwstr/>
      </vt:variant>
      <vt:variant>
        <vt:lpwstr>■セキュリティインシデント</vt:lpwstr>
      </vt:variant>
      <vt:variant>
        <vt:i4>897676887</vt:i4>
      </vt:variant>
      <vt:variant>
        <vt:i4>2808</vt:i4>
      </vt:variant>
      <vt:variant>
        <vt:i4>0</vt:i4>
      </vt:variant>
      <vt:variant>
        <vt:i4>5</vt:i4>
      </vt:variant>
      <vt:variant>
        <vt:lpwstr/>
      </vt:variant>
      <vt:variant>
        <vt:lpwstr>■暗号化</vt:lpwstr>
      </vt:variant>
      <vt:variant>
        <vt:i4>1340383052</vt:i4>
      </vt:variant>
      <vt:variant>
        <vt:i4>2805</vt:i4>
      </vt:variant>
      <vt:variant>
        <vt:i4>0</vt:i4>
      </vt:variant>
      <vt:variant>
        <vt:i4>5</vt:i4>
      </vt:variant>
      <vt:variant>
        <vt:lpwstr/>
      </vt:variant>
      <vt:variant>
        <vt:lpwstr>■リスク評価</vt:lpwstr>
      </vt:variant>
      <vt:variant>
        <vt:i4>868765832</vt:i4>
      </vt:variant>
      <vt:variant>
        <vt:i4>2802</vt:i4>
      </vt:variant>
      <vt:variant>
        <vt:i4>0</vt:i4>
      </vt:variant>
      <vt:variant>
        <vt:i4>5</vt:i4>
      </vt:variant>
      <vt:variant>
        <vt:lpwstr/>
      </vt:variant>
      <vt:variant>
        <vt:lpwstr>■可用性</vt:lpwstr>
      </vt:variant>
      <vt:variant>
        <vt:i4>1001092296</vt:i4>
      </vt:variant>
      <vt:variant>
        <vt:i4>2799</vt:i4>
      </vt:variant>
      <vt:variant>
        <vt:i4>0</vt:i4>
      </vt:variant>
      <vt:variant>
        <vt:i4>5</vt:i4>
      </vt:variant>
      <vt:variant>
        <vt:lpwstr/>
      </vt:variant>
      <vt:variant>
        <vt:lpwstr>■完全性</vt:lpwstr>
      </vt:variant>
      <vt:variant>
        <vt:i4>175668838</vt:i4>
      </vt:variant>
      <vt:variant>
        <vt:i4>2796</vt:i4>
      </vt:variant>
      <vt:variant>
        <vt:i4>0</vt:i4>
      </vt:variant>
      <vt:variant>
        <vt:i4>5</vt:i4>
      </vt:variant>
      <vt:variant>
        <vt:lpwstr/>
      </vt:variant>
      <vt:variant>
        <vt:lpwstr>■機密性</vt:lpwstr>
      </vt:variant>
      <vt:variant>
        <vt:i4>-335381103</vt:i4>
      </vt:variant>
      <vt:variant>
        <vt:i4>2793</vt:i4>
      </vt:variant>
      <vt:variant>
        <vt:i4>0</vt:i4>
      </vt:variant>
      <vt:variant>
        <vt:i4>5</vt:i4>
      </vt:variant>
      <vt:variant>
        <vt:lpwstr/>
      </vt:variant>
      <vt:variant>
        <vt:lpwstr>■情報資産</vt:lpwstr>
      </vt:variant>
      <vt:variant>
        <vt:i4>819406321</vt:i4>
      </vt:variant>
      <vt:variant>
        <vt:i4>2790</vt:i4>
      </vt:variant>
      <vt:variant>
        <vt:i4>0</vt:i4>
      </vt:variant>
      <vt:variant>
        <vt:i4>5</vt:i4>
      </vt:variant>
      <vt:variant>
        <vt:lpwstr/>
      </vt:variant>
      <vt:variant>
        <vt:lpwstr>■リスクアセスメント</vt:lpwstr>
      </vt:variant>
      <vt:variant>
        <vt:i4>7869808</vt:i4>
      </vt:variant>
      <vt:variant>
        <vt:i4>2787</vt:i4>
      </vt:variant>
      <vt:variant>
        <vt:i4>0</vt:i4>
      </vt:variant>
      <vt:variant>
        <vt:i4>5</vt:i4>
      </vt:variant>
      <vt:variant>
        <vt:lpwstr/>
      </vt:variant>
      <vt:variant>
        <vt:lpwstr>■セキュリティインシデント</vt:lpwstr>
      </vt:variant>
      <vt:variant>
        <vt:i4>1340383052</vt:i4>
      </vt:variant>
      <vt:variant>
        <vt:i4>2784</vt:i4>
      </vt:variant>
      <vt:variant>
        <vt:i4>0</vt:i4>
      </vt:variant>
      <vt:variant>
        <vt:i4>5</vt:i4>
      </vt:variant>
      <vt:variant>
        <vt:lpwstr/>
      </vt:variant>
      <vt:variant>
        <vt:lpwstr>■リスク評価</vt:lpwstr>
      </vt:variant>
      <vt:variant>
        <vt:i4>819406321</vt:i4>
      </vt:variant>
      <vt:variant>
        <vt:i4>2781</vt:i4>
      </vt:variant>
      <vt:variant>
        <vt:i4>0</vt:i4>
      </vt:variant>
      <vt:variant>
        <vt:i4>5</vt:i4>
      </vt:variant>
      <vt:variant>
        <vt:lpwstr/>
      </vt:variant>
      <vt:variant>
        <vt:lpwstr>■リスクアセスメント</vt:lpwstr>
      </vt:variant>
      <vt:variant>
        <vt:i4>7869808</vt:i4>
      </vt:variant>
      <vt:variant>
        <vt:i4>2778</vt:i4>
      </vt:variant>
      <vt:variant>
        <vt:i4>0</vt:i4>
      </vt:variant>
      <vt:variant>
        <vt:i4>5</vt:i4>
      </vt:variant>
      <vt:variant>
        <vt:lpwstr/>
      </vt:variant>
      <vt:variant>
        <vt:lpwstr>■セキュリティインシデント</vt:lpwstr>
      </vt:variant>
      <vt:variant>
        <vt:i4>-517899631</vt:i4>
      </vt:variant>
      <vt:variant>
        <vt:i4>2775</vt:i4>
      </vt:variant>
      <vt:variant>
        <vt:i4>0</vt:i4>
      </vt:variant>
      <vt:variant>
        <vt:i4>5</vt:i4>
      </vt:variant>
      <vt:variant>
        <vt:lpwstr/>
      </vt:variant>
      <vt:variant>
        <vt:lpwstr>■脆弱性</vt:lpwstr>
      </vt:variant>
      <vt:variant>
        <vt:i4>821175726</vt:i4>
      </vt:variant>
      <vt:variant>
        <vt:i4>2772</vt:i4>
      </vt:variant>
      <vt:variant>
        <vt:i4>0</vt:i4>
      </vt:variant>
      <vt:variant>
        <vt:i4>5</vt:i4>
      </vt:variant>
      <vt:variant>
        <vt:lpwstr/>
      </vt:variant>
      <vt:variant>
        <vt:lpwstr>■セキュリティポリシー</vt:lpwstr>
      </vt:variant>
      <vt:variant>
        <vt:i4>-1573665713</vt:i4>
      </vt:variant>
      <vt:variant>
        <vt:i4>2769</vt:i4>
      </vt:variant>
      <vt:variant>
        <vt:i4>0</vt:i4>
      </vt:variant>
      <vt:variant>
        <vt:i4>5</vt:i4>
      </vt:variant>
      <vt:variant>
        <vt:lpwstr/>
      </vt:variant>
      <vt:variant>
        <vt:lpwstr>■否認防止性</vt:lpwstr>
      </vt:variant>
      <vt:variant>
        <vt:i4>1668736698</vt:i4>
      </vt:variant>
      <vt:variant>
        <vt:i4>2766</vt:i4>
      </vt:variant>
      <vt:variant>
        <vt:i4>0</vt:i4>
      </vt:variant>
      <vt:variant>
        <vt:i4>5</vt:i4>
      </vt:variant>
      <vt:variant>
        <vt:lpwstr/>
      </vt:variant>
      <vt:variant>
        <vt:lpwstr>■責任追跡性</vt:lpwstr>
      </vt:variant>
      <vt:variant>
        <vt:i4>801553820</vt:i4>
      </vt:variant>
      <vt:variant>
        <vt:i4>2763</vt:i4>
      </vt:variant>
      <vt:variant>
        <vt:i4>0</vt:i4>
      </vt:variant>
      <vt:variant>
        <vt:i4>5</vt:i4>
      </vt:variant>
      <vt:variant>
        <vt:lpwstr/>
      </vt:variant>
      <vt:variant>
        <vt:lpwstr>■信頼性</vt:lpwstr>
      </vt:variant>
      <vt:variant>
        <vt:i4>-1375328596</vt:i4>
      </vt:variant>
      <vt:variant>
        <vt:i4>2760</vt:i4>
      </vt:variant>
      <vt:variant>
        <vt:i4>0</vt:i4>
      </vt:variant>
      <vt:variant>
        <vt:i4>5</vt:i4>
      </vt:variant>
      <vt:variant>
        <vt:lpwstr/>
      </vt:variant>
      <vt:variant>
        <vt:lpwstr>■多要素認証</vt:lpwstr>
      </vt:variant>
      <vt:variant>
        <vt:i4>389566147</vt:i4>
      </vt:variant>
      <vt:variant>
        <vt:i4>2757</vt:i4>
      </vt:variant>
      <vt:variant>
        <vt:i4>0</vt:i4>
      </vt:variant>
      <vt:variant>
        <vt:i4>5</vt:i4>
      </vt:variant>
      <vt:variant>
        <vt:lpwstr/>
      </vt:variant>
      <vt:variant>
        <vt:lpwstr>■真正性</vt:lpwstr>
      </vt:variant>
      <vt:variant>
        <vt:i4>-371576732</vt:i4>
      </vt:variant>
      <vt:variant>
        <vt:i4>2754</vt:i4>
      </vt:variant>
      <vt:variant>
        <vt:i4>0</vt:i4>
      </vt:variant>
      <vt:variant>
        <vt:i4>5</vt:i4>
      </vt:variant>
      <vt:variant>
        <vt:lpwstr/>
      </vt:variant>
      <vt:variant>
        <vt:lpwstr>■情報セキュリティの3要素「CIA」</vt:lpwstr>
      </vt:variant>
      <vt:variant>
        <vt:i4>868765832</vt:i4>
      </vt:variant>
      <vt:variant>
        <vt:i4>2751</vt:i4>
      </vt:variant>
      <vt:variant>
        <vt:i4>0</vt:i4>
      </vt:variant>
      <vt:variant>
        <vt:i4>5</vt:i4>
      </vt:variant>
      <vt:variant>
        <vt:lpwstr/>
      </vt:variant>
      <vt:variant>
        <vt:lpwstr>■可用性</vt:lpwstr>
      </vt:variant>
      <vt:variant>
        <vt:i4>1001092296</vt:i4>
      </vt:variant>
      <vt:variant>
        <vt:i4>2748</vt:i4>
      </vt:variant>
      <vt:variant>
        <vt:i4>0</vt:i4>
      </vt:variant>
      <vt:variant>
        <vt:i4>5</vt:i4>
      </vt:variant>
      <vt:variant>
        <vt:lpwstr/>
      </vt:variant>
      <vt:variant>
        <vt:lpwstr>■完全性</vt:lpwstr>
      </vt:variant>
      <vt:variant>
        <vt:i4>175668838</vt:i4>
      </vt:variant>
      <vt:variant>
        <vt:i4>2745</vt:i4>
      </vt:variant>
      <vt:variant>
        <vt:i4>0</vt:i4>
      </vt:variant>
      <vt:variant>
        <vt:i4>5</vt:i4>
      </vt:variant>
      <vt:variant>
        <vt:lpwstr/>
      </vt:variant>
      <vt:variant>
        <vt:lpwstr>■機密性</vt:lpwstr>
      </vt:variant>
      <vt:variant>
        <vt:i4>1309965932</vt:i4>
      </vt:variant>
      <vt:variant>
        <vt:i4>2742</vt:i4>
      </vt:variant>
      <vt:variant>
        <vt:i4>0</vt:i4>
      </vt:variant>
      <vt:variant>
        <vt:i4>5</vt:i4>
      </vt:variant>
      <vt:variant>
        <vt:lpwstr/>
      </vt:variant>
      <vt:variant>
        <vt:lpwstr>■不正アクセス</vt:lpwstr>
      </vt:variant>
      <vt:variant>
        <vt:i4>-517899631</vt:i4>
      </vt:variant>
      <vt:variant>
        <vt:i4>2739</vt:i4>
      </vt:variant>
      <vt:variant>
        <vt:i4>0</vt:i4>
      </vt:variant>
      <vt:variant>
        <vt:i4>5</vt:i4>
      </vt:variant>
      <vt:variant>
        <vt:lpwstr/>
      </vt:variant>
      <vt:variant>
        <vt:lpwstr>■脆弱性</vt:lpwstr>
      </vt:variant>
      <vt:variant>
        <vt:i4>868765832</vt:i4>
      </vt:variant>
      <vt:variant>
        <vt:i4>2736</vt:i4>
      </vt:variant>
      <vt:variant>
        <vt:i4>0</vt:i4>
      </vt:variant>
      <vt:variant>
        <vt:i4>5</vt:i4>
      </vt:variant>
      <vt:variant>
        <vt:lpwstr/>
      </vt:variant>
      <vt:variant>
        <vt:lpwstr>■可用性</vt:lpwstr>
      </vt:variant>
      <vt:variant>
        <vt:i4>1437210102</vt:i4>
      </vt:variant>
      <vt:variant>
        <vt:i4>2733</vt:i4>
      </vt:variant>
      <vt:variant>
        <vt:i4>0</vt:i4>
      </vt:variant>
      <vt:variant>
        <vt:i4>5</vt:i4>
      </vt:variant>
      <vt:variant>
        <vt:lpwstr/>
      </vt:variant>
      <vt:variant>
        <vt:lpwstr>■改ざん</vt:lpwstr>
      </vt:variant>
      <vt:variant>
        <vt:i4>-517899631</vt:i4>
      </vt:variant>
      <vt:variant>
        <vt:i4>2730</vt:i4>
      </vt:variant>
      <vt:variant>
        <vt:i4>0</vt:i4>
      </vt:variant>
      <vt:variant>
        <vt:i4>5</vt:i4>
      </vt:variant>
      <vt:variant>
        <vt:lpwstr/>
      </vt:variant>
      <vt:variant>
        <vt:lpwstr>■脆弱性</vt:lpwstr>
      </vt:variant>
      <vt:variant>
        <vt:i4>821175726</vt:i4>
      </vt:variant>
      <vt:variant>
        <vt:i4>2727</vt:i4>
      </vt:variant>
      <vt:variant>
        <vt:i4>0</vt:i4>
      </vt:variant>
      <vt:variant>
        <vt:i4>5</vt:i4>
      </vt:variant>
      <vt:variant>
        <vt:lpwstr/>
      </vt:variant>
      <vt:variant>
        <vt:lpwstr>■セキュリティポリシー</vt:lpwstr>
      </vt:variant>
      <vt:variant>
        <vt:i4>897676887</vt:i4>
      </vt:variant>
      <vt:variant>
        <vt:i4>2724</vt:i4>
      </vt:variant>
      <vt:variant>
        <vt:i4>0</vt:i4>
      </vt:variant>
      <vt:variant>
        <vt:i4>5</vt:i4>
      </vt:variant>
      <vt:variant>
        <vt:lpwstr/>
      </vt:variant>
      <vt:variant>
        <vt:lpwstr>■暗号化</vt:lpwstr>
      </vt:variant>
      <vt:variant>
        <vt:i4>1378821558</vt:i4>
      </vt:variant>
      <vt:variant>
        <vt:i4>2721</vt:i4>
      </vt:variant>
      <vt:variant>
        <vt:i4>0</vt:i4>
      </vt:variant>
      <vt:variant>
        <vt:i4>5</vt:i4>
      </vt:variant>
      <vt:variant>
        <vt:lpwstr/>
      </vt:variant>
      <vt:variant>
        <vt:lpwstr>■アクセス制御</vt:lpwstr>
      </vt:variant>
      <vt:variant>
        <vt:i4>2823434</vt:i4>
      </vt:variant>
      <vt:variant>
        <vt:i4>2718</vt:i4>
      </vt:variant>
      <vt:variant>
        <vt:i4>0</vt:i4>
      </vt:variant>
      <vt:variant>
        <vt:i4>5</vt:i4>
      </vt:variant>
      <vt:variant>
        <vt:lpwstr/>
      </vt:variant>
      <vt:variant>
        <vt:lpwstr>■ファイアウォール</vt:lpwstr>
      </vt:variant>
      <vt:variant>
        <vt:i4>-335381103</vt:i4>
      </vt:variant>
      <vt:variant>
        <vt:i4>2715</vt:i4>
      </vt:variant>
      <vt:variant>
        <vt:i4>0</vt:i4>
      </vt:variant>
      <vt:variant>
        <vt:i4>5</vt:i4>
      </vt:variant>
      <vt:variant>
        <vt:lpwstr/>
      </vt:variant>
      <vt:variant>
        <vt:lpwstr>■情報資産</vt:lpwstr>
      </vt:variant>
      <vt:variant>
        <vt:i4>868765832</vt:i4>
      </vt:variant>
      <vt:variant>
        <vt:i4>2712</vt:i4>
      </vt:variant>
      <vt:variant>
        <vt:i4>0</vt:i4>
      </vt:variant>
      <vt:variant>
        <vt:i4>5</vt:i4>
      </vt:variant>
      <vt:variant>
        <vt:lpwstr/>
      </vt:variant>
      <vt:variant>
        <vt:lpwstr>■可用性</vt:lpwstr>
      </vt:variant>
      <vt:variant>
        <vt:i4>1001092296</vt:i4>
      </vt:variant>
      <vt:variant>
        <vt:i4>2709</vt:i4>
      </vt:variant>
      <vt:variant>
        <vt:i4>0</vt:i4>
      </vt:variant>
      <vt:variant>
        <vt:i4>5</vt:i4>
      </vt:variant>
      <vt:variant>
        <vt:lpwstr/>
      </vt:variant>
      <vt:variant>
        <vt:lpwstr>■完全性</vt:lpwstr>
      </vt:variant>
      <vt:variant>
        <vt:i4>175668838</vt:i4>
      </vt:variant>
      <vt:variant>
        <vt:i4>2706</vt:i4>
      </vt:variant>
      <vt:variant>
        <vt:i4>0</vt:i4>
      </vt:variant>
      <vt:variant>
        <vt:i4>5</vt:i4>
      </vt:variant>
      <vt:variant>
        <vt:lpwstr/>
      </vt:variant>
      <vt:variant>
        <vt:lpwstr>■機密性</vt:lpwstr>
      </vt:variant>
      <vt:variant>
        <vt:i4>1437210102</vt:i4>
      </vt:variant>
      <vt:variant>
        <vt:i4>2703</vt:i4>
      </vt:variant>
      <vt:variant>
        <vt:i4>0</vt:i4>
      </vt:variant>
      <vt:variant>
        <vt:i4>5</vt:i4>
      </vt:variant>
      <vt:variant>
        <vt:lpwstr/>
      </vt:variant>
      <vt:variant>
        <vt:lpwstr>■改ざん</vt:lpwstr>
      </vt:variant>
      <vt:variant>
        <vt:i4>816326072</vt:i4>
      </vt:variant>
      <vt:variant>
        <vt:i4>2700</vt:i4>
      </vt:variant>
      <vt:variant>
        <vt:i4>0</vt:i4>
      </vt:variant>
      <vt:variant>
        <vt:i4>5</vt:i4>
      </vt:variant>
      <vt:variant>
        <vt:lpwstr/>
      </vt:variant>
      <vt:variant>
        <vt:lpwstr>■セキュリティホール</vt:lpwstr>
      </vt:variant>
      <vt:variant>
        <vt:i4>1700426173</vt:i4>
      </vt:variant>
      <vt:variant>
        <vt:i4>2697</vt:i4>
      </vt:variant>
      <vt:variant>
        <vt:i4>0</vt:i4>
      </vt:variant>
      <vt:variant>
        <vt:i4>5</vt:i4>
      </vt:variant>
      <vt:variant>
        <vt:lpwstr/>
      </vt:variant>
      <vt:variant>
        <vt:lpwstr>■DDoS攻撃（ディードスこうげき）</vt:lpwstr>
      </vt:variant>
      <vt:variant>
        <vt:i4>1309965932</vt:i4>
      </vt:variant>
      <vt:variant>
        <vt:i4>2694</vt:i4>
      </vt:variant>
      <vt:variant>
        <vt:i4>0</vt:i4>
      </vt:variant>
      <vt:variant>
        <vt:i4>5</vt:i4>
      </vt:variant>
      <vt:variant>
        <vt:lpwstr/>
      </vt:variant>
      <vt:variant>
        <vt:lpwstr>■不正アクセス</vt:lpwstr>
      </vt:variant>
      <vt:variant>
        <vt:i4>819602924</vt:i4>
      </vt:variant>
      <vt:variant>
        <vt:i4>2691</vt:i4>
      </vt:variant>
      <vt:variant>
        <vt:i4>0</vt:i4>
      </vt:variant>
      <vt:variant>
        <vt:i4>5</vt:i4>
      </vt:variant>
      <vt:variant>
        <vt:lpwstr/>
      </vt:variant>
      <vt:variant>
        <vt:lpwstr>■マルウェア</vt:lpwstr>
      </vt:variant>
      <vt:variant>
        <vt:i4>-517899631</vt:i4>
      </vt:variant>
      <vt:variant>
        <vt:i4>2688</vt:i4>
      </vt:variant>
      <vt:variant>
        <vt:i4>0</vt:i4>
      </vt:variant>
      <vt:variant>
        <vt:i4>5</vt:i4>
      </vt:variant>
      <vt:variant>
        <vt:lpwstr/>
      </vt:variant>
      <vt:variant>
        <vt:lpwstr>■脆弱性</vt:lpwstr>
      </vt:variant>
      <vt:variant>
        <vt:i4>271827</vt:i4>
      </vt:variant>
      <vt:variant>
        <vt:i4>2685</vt:i4>
      </vt:variant>
      <vt:variant>
        <vt:i4>0</vt:i4>
      </vt:variant>
      <vt:variant>
        <vt:i4>5</vt:i4>
      </vt:variant>
      <vt:variant>
        <vt:lpwstr/>
      </vt:variant>
      <vt:variant>
        <vt:lpwstr>■ISMS</vt:lpwstr>
      </vt:variant>
      <vt:variant>
        <vt:i4>1776151741</vt:i4>
      </vt:variant>
      <vt:variant>
        <vt:i4>2682</vt:i4>
      </vt:variant>
      <vt:variant>
        <vt:i4>0</vt:i4>
      </vt:variant>
      <vt:variant>
        <vt:i4>5</vt:i4>
      </vt:variant>
      <vt:variant>
        <vt:lpwstr/>
      </vt:variant>
      <vt:variant>
        <vt:lpwstr>■個人情報保護委員会</vt:lpwstr>
      </vt:variant>
      <vt:variant>
        <vt:i4>-1375328596</vt:i4>
      </vt:variant>
      <vt:variant>
        <vt:i4>2679</vt:i4>
      </vt:variant>
      <vt:variant>
        <vt:i4>0</vt:i4>
      </vt:variant>
      <vt:variant>
        <vt:i4>5</vt:i4>
      </vt:variant>
      <vt:variant>
        <vt:lpwstr/>
      </vt:variant>
      <vt:variant>
        <vt:lpwstr>■多要素認証</vt:lpwstr>
      </vt:variant>
      <vt:variant>
        <vt:i4>1309965932</vt:i4>
      </vt:variant>
      <vt:variant>
        <vt:i4>2676</vt:i4>
      </vt:variant>
      <vt:variant>
        <vt:i4>0</vt:i4>
      </vt:variant>
      <vt:variant>
        <vt:i4>5</vt:i4>
      </vt:variant>
      <vt:variant>
        <vt:lpwstr/>
      </vt:variant>
      <vt:variant>
        <vt:lpwstr>■不正アクセス</vt:lpwstr>
      </vt:variant>
      <vt:variant>
        <vt:i4>1437210102</vt:i4>
      </vt:variant>
      <vt:variant>
        <vt:i4>2673</vt:i4>
      </vt:variant>
      <vt:variant>
        <vt:i4>0</vt:i4>
      </vt:variant>
      <vt:variant>
        <vt:i4>5</vt:i4>
      </vt:variant>
      <vt:variant>
        <vt:lpwstr/>
      </vt:variant>
      <vt:variant>
        <vt:lpwstr>■改ざん</vt:lpwstr>
      </vt:variant>
      <vt:variant>
        <vt:i4>-335381103</vt:i4>
      </vt:variant>
      <vt:variant>
        <vt:i4>2670</vt:i4>
      </vt:variant>
      <vt:variant>
        <vt:i4>0</vt:i4>
      </vt:variant>
      <vt:variant>
        <vt:i4>5</vt:i4>
      </vt:variant>
      <vt:variant>
        <vt:lpwstr/>
      </vt:variant>
      <vt:variant>
        <vt:lpwstr>■情報資産</vt:lpwstr>
      </vt:variant>
      <vt:variant>
        <vt:i4>5772564</vt:i4>
      </vt:variant>
      <vt:variant>
        <vt:i4>2667</vt:i4>
      </vt:variant>
      <vt:variant>
        <vt:i4>0</vt:i4>
      </vt:variant>
      <vt:variant>
        <vt:i4>5</vt:i4>
      </vt:variant>
      <vt:variant>
        <vt:lpwstr/>
      </vt:variant>
      <vt:variant>
        <vt:lpwstr>■ランサムウェア</vt:lpwstr>
      </vt:variant>
      <vt:variant>
        <vt:i4>175668838</vt:i4>
      </vt:variant>
      <vt:variant>
        <vt:i4>2664</vt:i4>
      </vt:variant>
      <vt:variant>
        <vt:i4>0</vt:i4>
      </vt:variant>
      <vt:variant>
        <vt:i4>5</vt:i4>
      </vt:variant>
      <vt:variant>
        <vt:lpwstr/>
      </vt:variant>
      <vt:variant>
        <vt:lpwstr>■機密性</vt:lpwstr>
      </vt:variant>
      <vt:variant>
        <vt:i4>6886736</vt:i4>
      </vt:variant>
      <vt:variant>
        <vt:i4>2661</vt:i4>
      </vt:variant>
      <vt:variant>
        <vt:i4>0</vt:i4>
      </vt:variant>
      <vt:variant>
        <vt:i4>5</vt:i4>
      </vt:variant>
      <vt:variant>
        <vt:lpwstr/>
      </vt:variant>
      <vt:variant>
        <vt:lpwstr>■フレームワーク</vt:lpwstr>
      </vt:variant>
      <vt:variant>
        <vt:i4>6886736</vt:i4>
      </vt:variant>
      <vt:variant>
        <vt:i4>2658</vt:i4>
      </vt:variant>
      <vt:variant>
        <vt:i4>0</vt:i4>
      </vt:variant>
      <vt:variant>
        <vt:i4>5</vt:i4>
      </vt:variant>
      <vt:variant>
        <vt:lpwstr/>
      </vt:variant>
      <vt:variant>
        <vt:lpwstr>■フレームワーク</vt:lpwstr>
      </vt:variant>
      <vt:variant>
        <vt:i4>821175726</vt:i4>
      </vt:variant>
      <vt:variant>
        <vt:i4>2655</vt:i4>
      </vt:variant>
      <vt:variant>
        <vt:i4>0</vt:i4>
      </vt:variant>
      <vt:variant>
        <vt:i4>5</vt:i4>
      </vt:variant>
      <vt:variant>
        <vt:lpwstr/>
      </vt:variant>
      <vt:variant>
        <vt:lpwstr>■セキュリティポリシー</vt:lpwstr>
      </vt:variant>
      <vt:variant>
        <vt:i4>6362484</vt:i4>
      </vt:variant>
      <vt:variant>
        <vt:i4>2652</vt:i4>
      </vt:variant>
      <vt:variant>
        <vt:i4>0</vt:i4>
      </vt:variant>
      <vt:variant>
        <vt:i4>5</vt:i4>
      </vt:variant>
      <vt:variant>
        <vt:lpwstr/>
      </vt:variant>
      <vt:variant>
        <vt:lpwstr>■サプライチェーン</vt:lpwstr>
      </vt:variant>
      <vt:variant>
        <vt:i4>5772564</vt:i4>
      </vt:variant>
      <vt:variant>
        <vt:i4>2649</vt:i4>
      </vt:variant>
      <vt:variant>
        <vt:i4>0</vt:i4>
      </vt:variant>
      <vt:variant>
        <vt:i4>5</vt:i4>
      </vt:variant>
      <vt:variant>
        <vt:lpwstr/>
      </vt:variant>
      <vt:variant>
        <vt:lpwstr>■ランサムウェア</vt:lpwstr>
      </vt:variant>
      <vt:variant>
        <vt:i4>1700668920</vt:i4>
      </vt:variant>
      <vt:variant>
        <vt:i4>2646</vt:i4>
      </vt:variant>
      <vt:variant>
        <vt:i4>0</vt:i4>
      </vt:variant>
      <vt:variant>
        <vt:i4>5</vt:i4>
      </vt:variant>
      <vt:variant>
        <vt:lpwstr/>
      </vt:variant>
      <vt:variant>
        <vt:lpwstr>■サイバー攻撃</vt:lpwstr>
      </vt:variant>
      <vt:variant>
        <vt:i4>7869808</vt:i4>
      </vt:variant>
      <vt:variant>
        <vt:i4>2643</vt:i4>
      </vt:variant>
      <vt:variant>
        <vt:i4>0</vt:i4>
      </vt:variant>
      <vt:variant>
        <vt:i4>5</vt:i4>
      </vt:variant>
      <vt:variant>
        <vt:lpwstr/>
      </vt:variant>
      <vt:variant>
        <vt:lpwstr>■セキュリティインシデント</vt:lpwstr>
      </vt:variant>
      <vt:variant>
        <vt:i4>1700668920</vt:i4>
      </vt:variant>
      <vt:variant>
        <vt:i4>2640</vt:i4>
      </vt:variant>
      <vt:variant>
        <vt:i4>0</vt:i4>
      </vt:variant>
      <vt:variant>
        <vt:i4>5</vt:i4>
      </vt:variant>
      <vt:variant>
        <vt:lpwstr/>
      </vt:variant>
      <vt:variant>
        <vt:lpwstr>■サイバー攻撃</vt:lpwstr>
      </vt:variant>
      <vt:variant>
        <vt:i4>6362484</vt:i4>
      </vt:variant>
      <vt:variant>
        <vt:i4>2637</vt:i4>
      </vt:variant>
      <vt:variant>
        <vt:i4>0</vt:i4>
      </vt:variant>
      <vt:variant>
        <vt:i4>5</vt:i4>
      </vt:variant>
      <vt:variant>
        <vt:lpwstr/>
      </vt:variant>
      <vt:variant>
        <vt:lpwstr>■サプライチェーン</vt:lpwstr>
      </vt:variant>
      <vt:variant>
        <vt:i4>1309965932</vt:i4>
      </vt:variant>
      <vt:variant>
        <vt:i4>2634</vt:i4>
      </vt:variant>
      <vt:variant>
        <vt:i4>0</vt:i4>
      </vt:variant>
      <vt:variant>
        <vt:i4>5</vt:i4>
      </vt:variant>
      <vt:variant>
        <vt:lpwstr/>
      </vt:variant>
      <vt:variant>
        <vt:lpwstr>■不正アクセス</vt:lpwstr>
      </vt:variant>
      <vt:variant>
        <vt:i4>1700668920</vt:i4>
      </vt:variant>
      <vt:variant>
        <vt:i4>2631</vt:i4>
      </vt:variant>
      <vt:variant>
        <vt:i4>0</vt:i4>
      </vt:variant>
      <vt:variant>
        <vt:i4>5</vt:i4>
      </vt:variant>
      <vt:variant>
        <vt:lpwstr/>
      </vt:variant>
      <vt:variant>
        <vt:lpwstr>■サイバー攻撃</vt:lpwstr>
      </vt:variant>
      <vt:variant>
        <vt:i4>1254864</vt:i4>
      </vt:variant>
      <vt:variant>
        <vt:i4>2628</vt:i4>
      </vt:variant>
      <vt:variant>
        <vt:i4>0</vt:i4>
      </vt:variant>
      <vt:variant>
        <vt:i4>5</vt:i4>
      </vt:variant>
      <vt:variant>
        <vt:lpwstr/>
      </vt:variant>
      <vt:variant>
        <vt:lpwstr>■RPA</vt:lpwstr>
      </vt:variant>
      <vt:variant>
        <vt:i4>813882001</vt:i4>
      </vt:variant>
      <vt:variant>
        <vt:i4>2625</vt:i4>
      </vt:variant>
      <vt:variant>
        <vt:i4>0</vt:i4>
      </vt:variant>
      <vt:variant>
        <vt:i4>5</vt:i4>
      </vt:variant>
      <vt:variant>
        <vt:lpwstr/>
      </vt:variant>
      <vt:variant>
        <vt:lpwstr>■IoT（アイ・オー・ティー）</vt:lpwstr>
      </vt:variant>
      <vt:variant>
        <vt:i4>6366624</vt:i4>
      </vt:variant>
      <vt:variant>
        <vt:i4>2622</vt:i4>
      </vt:variant>
      <vt:variant>
        <vt:i4>0</vt:i4>
      </vt:variant>
      <vt:variant>
        <vt:i4>5</vt:i4>
      </vt:variant>
      <vt:variant>
        <vt:lpwstr/>
      </vt:variant>
      <vt:variant>
        <vt:lpwstr>■AI</vt:lpwstr>
      </vt:variant>
      <vt:variant>
        <vt:i4>1399727603</vt:i4>
      </vt:variant>
      <vt:variant>
        <vt:i4>2619</vt:i4>
      </vt:variant>
      <vt:variant>
        <vt:i4>0</vt:i4>
      </vt:variant>
      <vt:variant>
        <vt:i4>5</vt:i4>
      </vt:variant>
      <vt:variant>
        <vt:lpwstr/>
      </vt:variant>
      <vt:variant>
        <vt:lpwstr>■デジタル化</vt:lpwstr>
      </vt:variant>
      <vt:variant>
        <vt:i4>6946820</vt:i4>
      </vt:variant>
      <vt:variant>
        <vt:i4>2616</vt:i4>
      </vt:variant>
      <vt:variant>
        <vt:i4>0</vt:i4>
      </vt:variant>
      <vt:variant>
        <vt:i4>5</vt:i4>
      </vt:variant>
      <vt:variant>
        <vt:lpwstr>https://www.meti.go.jp/policy/it_policy/investment/dx-chushoguidebook/contents.html</vt:lpwstr>
      </vt:variant>
      <vt:variant>
        <vt:lpwstr/>
      </vt:variant>
      <vt:variant>
        <vt:i4>6362484</vt:i4>
      </vt:variant>
      <vt:variant>
        <vt:i4>2613</vt:i4>
      </vt:variant>
      <vt:variant>
        <vt:i4>0</vt:i4>
      </vt:variant>
      <vt:variant>
        <vt:i4>5</vt:i4>
      </vt:variant>
      <vt:variant>
        <vt:lpwstr/>
      </vt:variant>
      <vt:variant>
        <vt:lpwstr>■サプライチェーン</vt:lpwstr>
      </vt:variant>
      <vt:variant>
        <vt:i4>1910211</vt:i4>
      </vt:variant>
      <vt:variant>
        <vt:i4>2610</vt:i4>
      </vt:variant>
      <vt:variant>
        <vt:i4>0</vt:i4>
      </vt:variant>
      <vt:variant>
        <vt:i4>5</vt:i4>
      </vt:variant>
      <vt:variant>
        <vt:lpwstr/>
      </vt:variant>
      <vt:variant>
        <vt:lpwstr>■ICT</vt:lpwstr>
      </vt:variant>
      <vt:variant>
        <vt:i4>1399727603</vt:i4>
      </vt:variant>
      <vt:variant>
        <vt:i4>2607</vt:i4>
      </vt:variant>
      <vt:variant>
        <vt:i4>0</vt:i4>
      </vt:variant>
      <vt:variant>
        <vt:i4>5</vt:i4>
      </vt:variant>
      <vt:variant>
        <vt:lpwstr/>
      </vt:variant>
      <vt:variant>
        <vt:lpwstr>■デジタル化</vt:lpwstr>
      </vt:variant>
      <vt:variant>
        <vt:i4>813882001</vt:i4>
      </vt:variant>
      <vt:variant>
        <vt:i4>2604</vt:i4>
      </vt:variant>
      <vt:variant>
        <vt:i4>0</vt:i4>
      </vt:variant>
      <vt:variant>
        <vt:i4>5</vt:i4>
      </vt:variant>
      <vt:variant>
        <vt:lpwstr/>
      </vt:variant>
      <vt:variant>
        <vt:lpwstr>■IoT（アイ・オー・ティー）</vt:lpwstr>
      </vt:variant>
      <vt:variant>
        <vt:i4>6366624</vt:i4>
      </vt:variant>
      <vt:variant>
        <vt:i4>2601</vt:i4>
      </vt:variant>
      <vt:variant>
        <vt:i4>0</vt:i4>
      </vt:variant>
      <vt:variant>
        <vt:i4>5</vt:i4>
      </vt:variant>
      <vt:variant>
        <vt:lpwstr/>
      </vt:variant>
      <vt:variant>
        <vt:lpwstr>■AI</vt:lpwstr>
      </vt:variant>
      <vt:variant>
        <vt:i4>6362484</vt:i4>
      </vt:variant>
      <vt:variant>
        <vt:i4>2598</vt:i4>
      </vt:variant>
      <vt:variant>
        <vt:i4>0</vt:i4>
      </vt:variant>
      <vt:variant>
        <vt:i4>5</vt:i4>
      </vt:variant>
      <vt:variant>
        <vt:lpwstr/>
      </vt:variant>
      <vt:variant>
        <vt:lpwstr>■サプライチェーン</vt:lpwstr>
      </vt:variant>
      <vt:variant>
        <vt:i4>-16636441</vt:i4>
      </vt:variant>
      <vt:variant>
        <vt:i4>2595</vt:i4>
      </vt:variant>
      <vt:variant>
        <vt:i4>0</vt:i4>
      </vt:variant>
      <vt:variant>
        <vt:i4>5</vt:i4>
      </vt:variant>
      <vt:variant>
        <vt:lpwstr/>
      </vt:variant>
      <vt:variant>
        <vt:lpwstr>■Society5．0</vt:lpwstr>
      </vt:variant>
      <vt:variant>
        <vt:i4>-517899631</vt:i4>
      </vt:variant>
      <vt:variant>
        <vt:i4>2592</vt:i4>
      </vt:variant>
      <vt:variant>
        <vt:i4>0</vt:i4>
      </vt:variant>
      <vt:variant>
        <vt:i4>5</vt:i4>
      </vt:variant>
      <vt:variant>
        <vt:lpwstr/>
      </vt:variant>
      <vt:variant>
        <vt:lpwstr>■脆弱性</vt:lpwstr>
      </vt:variant>
      <vt:variant>
        <vt:i4>-1375328596</vt:i4>
      </vt:variant>
      <vt:variant>
        <vt:i4>2589</vt:i4>
      </vt:variant>
      <vt:variant>
        <vt:i4>0</vt:i4>
      </vt:variant>
      <vt:variant>
        <vt:i4>5</vt:i4>
      </vt:variant>
      <vt:variant>
        <vt:lpwstr/>
      </vt:variant>
      <vt:variant>
        <vt:lpwstr>■多要素認証</vt:lpwstr>
      </vt:variant>
      <vt:variant>
        <vt:i4>7068377</vt:i4>
      </vt:variant>
      <vt:variant>
        <vt:i4>2586</vt:i4>
      </vt:variant>
      <vt:variant>
        <vt:i4>0</vt:i4>
      </vt:variant>
      <vt:variant>
        <vt:i4>5</vt:i4>
      </vt:variant>
      <vt:variant>
        <vt:lpwstr/>
      </vt:variant>
      <vt:variant>
        <vt:lpwstr>■VPN（VirtualPrivateNetwork）</vt:lpwstr>
      </vt:variant>
      <vt:variant>
        <vt:i4>5772564</vt:i4>
      </vt:variant>
      <vt:variant>
        <vt:i4>2583</vt:i4>
      </vt:variant>
      <vt:variant>
        <vt:i4>0</vt:i4>
      </vt:variant>
      <vt:variant>
        <vt:i4>5</vt:i4>
      </vt:variant>
      <vt:variant>
        <vt:lpwstr/>
      </vt:variant>
      <vt:variant>
        <vt:lpwstr>■ランサムウェア</vt:lpwstr>
      </vt:variant>
      <vt:variant>
        <vt:i4>2561305</vt:i4>
      </vt:variant>
      <vt:variant>
        <vt:i4>2580</vt:i4>
      </vt:variant>
      <vt:variant>
        <vt:i4>0</vt:i4>
      </vt:variant>
      <vt:variant>
        <vt:i4>5</vt:i4>
      </vt:variant>
      <vt:variant>
        <vt:lpwstr/>
      </vt:variant>
      <vt:variant>
        <vt:lpwstr>■IPアドレス</vt:lpwstr>
      </vt:variant>
      <vt:variant>
        <vt:i4>-517899631</vt:i4>
      </vt:variant>
      <vt:variant>
        <vt:i4>2577</vt:i4>
      </vt:variant>
      <vt:variant>
        <vt:i4>0</vt:i4>
      </vt:variant>
      <vt:variant>
        <vt:i4>5</vt:i4>
      </vt:variant>
      <vt:variant>
        <vt:lpwstr/>
      </vt:variant>
      <vt:variant>
        <vt:lpwstr>■脆弱性</vt:lpwstr>
      </vt:variant>
      <vt:variant>
        <vt:i4>897676887</vt:i4>
      </vt:variant>
      <vt:variant>
        <vt:i4>2574</vt:i4>
      </vt:variant>
      <vt:variant>
        <vt:i4>0</vt:i4>
      </vt:variant>
      <vt:variant>
        <vt:i4>5</vt:i4>
      </vt:variant>
      <vt:variant>
        <vt:lpwstr/>
      </vt:variant>
      <vt:variant>
        <vt:lpwstr>■暗号化</vt:lpwstr>
      </vt:variant>
      <vt:variant>
        <vt:i4>7068377</vt:i4>
      </vt:variant>
      <vt:variant>
        <vt:i4>2571</vt:i4>
      </vt:variant>
      <vt:variant>
        <vt:i4>0</vt:i4>
      </vt:variant>
      <vt:variant>
        <vt:i4>5</vt:i4>
      </vt:variant>
      <vt:variant>
        <vt:lpwstr/>
      </vt:variant>
      <vt:variant>
        <vt:lpwstr>■VPN（VirtualPrivateNetwork）</vt:lpwstr>
      </vt:variant>
      <vt:variant>
        <vt:i4>1700668920</vt:i4>
      </vt:variant>
      <vt:variant>
        <vt:i4>2568</vt:i4>
      </vt:variant>
      <vt:variant>
        <vt:i4>0</vt:i4>
      </vt:variant>
      <vt:variant>
        <vt:i4>5</vt:i4>
      </vt:variant>
      <vt:variant>
        <vt:lpwstr/>
      </vt:variant>
      <vt:variant>
        <vt:lpwstr>■サイバー攻撃</vt:lpwstr>
      </vt:variant>
      <vt:variant>
        <vt:i4>5772564</vt:i4>
      </vt:variant>
      <vt:variant>
        <vt:i4>2565</vt:i4>
      </vt:variant>
      <vt:variant>
        <vt:i4>0</vt:i4>
      </vt:variant>
      <vt:variant>
        <vt:i4>5</vt:i4>
      </vt:variant>
      <vt:variant>
        <vt:lpwstr/>
      </vt:variant>
      <vt:variant>
        <vt:lpwstr>■ランサムウェア</vt:lpwstr>
      </vt:variant>
      <vt:variant>
        <vt:i4>7068377</vt:i4>
      </vt:variant>
      <vt:variant>
        <vt:i4>2562</vt:i4>
      </vt:variant>
      <vt:variant>
        <vt:i4>0</vt:i4>
      </vt:variant>
      <vt:variant>
        <vt:i4>5</vt:i4>
      </vt:variant>
      <vt:variant>
        <vt:lpwstr/>
      </vt:variant>
      <vt:variant>
        <vt:lpwstr>■VPN（VirtualPrivateNetwork）</vt:lpwstr>
      </vt:variant>
      <vt:variant>
        <vt:i4>897676887</vt:i4>
      </vt:variant>
      <vt:variant>
        <vt:i4>2559</vt:i4>
      </vt:variant>
      <vt:variant>
        <vt:i4>0</vt:i4>
      </vt:variant>
      <vt:variant>
        <vt:i4>5</vt:i4>
      </vt:variant>
      <vt:variant>
        <vt:lpwstr/>
      </vt:variant>
      <vt:variant>
        <vt:lpwstr>■暗号化</vt:lpwstr>
      </vt:variant>
      <vt:variant>
        <vt:i4>1309965932</vt:i4>
      </vt:variant>
      <vt:variant>
        <vt:i4>2556</vt:i4>
      </vt:variant>
      <vt:variant>
        <vt:i4>0</vt:i4>
      </vt:variant>
      <vt:variant>
        <vt:i4>5</vt:i4>
      </vt:variant>
      <vt:variant>
        <vt:lpwstr/>
      </vt:variant>
      <vt:variant>
        <vt:lpwstr>■不正アクセス</vt:lpwstr>
      </vt:variant>
      <vt:variant>
        <vt:i4>-517899631</vt:i4>
      </vt:variant>
      <vt:variant>
        <vt:i4>2553</vt:i4>
      </vt:variant>
      <vt:variant>
        <vt:i4>0</vt:i4>
      </vt:variant>
      <vt:variant>
        <vt:i4>5</vt:i4>
      </vt:variant>
      <vt:variant>
        <vt:lpwstr/>
      </vt:variant>
      <vt:variant>
        <vt:lpwstr>■脆弱性</vt:lpwstr>
      </vt:variant>
      <vt:variant>
        <vt:i4>1700668920</vt:i4>
      </vt:variant>
      <vt:variant>
        <vt:i4>2550</vt:i4>
      </vt:variant>
      <vt:variant>
        <vt:i4>0</vt:i4>
      </vt:variant>
      <vt:variant>
        <vt:i4>5</vt:i4>
      </vt:variant>
      <vt:variant>
        <vt:lpwstr/>
      </vt:variant>
      <vt:variant>
        <vt:lpwstr>■サイバー攻撃</vt:lpwstr>
      </vt:variant>
      <vt:variant>
        <vt:i4>814163394</vt:i4>
      </vt:variant>
      <vt:variant>
        <vt:i4>2547</vt:i4>
      </vt:variant>
      <vt:variant>
        <vt:i4>0</vt:i4>
      </vt:variant>
      <vt:variant>
        <vt:i4>5</vt:i4>
      </vt:variant>
      <vt:variant>
        <vt:lpwstr/>
      </vt:variant>
      <vt:variant>
        <vt:lpwstr>■ベストプラクティス</vt:lpwstr>
      </vt:variant>
      <vt:variant>
        <vt:i4>6362484</vt:i4>
      </vt:variant>
      <vt:variant>
        <vt:i4>2544</vt:i4>
      </vt:variant>
      <vt:variant>
        <vt:i4>0</vt:i4>
      </vt:variant>
      <vt:variant>
        <vt:i4>5</vt:i4>
      </vt:variant>
      <vt:variant>
        <vt:lpwstr/>
      </vt:variant>
      <vt:variant>
        <vt:lpwstr>■サプライチェーン</vt:lpwstr>
      </vt:variant>
      <vt:variant>
        <vt:i4>206276</vt:i4>
      </vt:variant>
      <vt:variant>
        <vt:i4>2541</vt:i4>
      </vt:variant>
      <vt:variant>
        <vt:i4>0</vt:i4>
      </vt:variant>
      <vt:variant>
        <vt:i4>5</vt:i4>
      </vt:variant>
      <vt:variant>
        <vt:lpwstr/>
      </vt:variant>
      <vt:variant>
        <vt:lpwstr>■SDP</vt:lpwstr>
      </vt:variant>
      <vt:variant>
        <vt:i4>1516996</vt:i4>
      </vt:variant>
      <vt:variant>
        <vt:i4>2538</vt:i4>
      </vt:variant>
      <vt:variant>
        <vt:i4>0</vt:i4>
      </vt:variant>
      <vt:variant>
        <vt:i4>5</vt:i4>
      </vt:variant>
      <vt:variant>
        <vt:lpwstr/>
      </vt:variant>
      <vt:variant>
        <vt:lpwstr>■EDR</vt:lpwstr>
      </vt:variant>
      <vt:variant>
        <vt:i4>1378821558</vt:i4>
      </vt:variant>
      <vt:variant>
        <vt:i4>2535</vt:i4>
      </vt:variant>
      <vt:variant>
        <vt:i4>0</vt:i4>
      </vt:variant>
      <vt:variant>
        <vt:i4>5</vt:i4>
      </vt:variant>
      <vt:variant>
        <vt:lpwstr/>
      </vt:variant>
      <vt:variant>
        <vt:lpwstr>■アクセス制御</vt:lpwstr>
      </vt:variant>
      <vt:variant>
        <vt:i4>-1375328596</vt:i4>
      </vt:variant>
      <vt:variant>
        <vt:i4>2532</vt:i4>
      </vt:variant>
      <vt:variant>
        <vt:i4>0</vt:i4>
      </vt:variant>
      <vt:variant>
        <vt:i4>5</vt:i4>
      </vt:variant>
      <vt:variant>
        <vt:lpwstr/>
      </vt:variant>
      <vt:variant>
        <vt:lpwstr>■多要素認証</vt:lpwstr>
      </vt:variant>
      <vt:variant>
        <vt:i4>1700668920</vt:i4>
      </vt:variant>
      <vt:variant>
        <vt:i4>2529</vt:i4>
      </vt:variant>
      <vt:variant>
        <vt:i4>0</vt:i4>
      </vt:variant>
      <vt:variant>
        <vt:i4>5</vt:i4>
      </vt:variant>
      <vt:variant>
        <vt:lpwstr/>
      </vt:variant>
      <vt:variant>
        <vt:lpwstr>■サイバー攻撃</vt:lpwstr>
      </vt:variant>
      <vt:variant>
        <vt:i4>1309965932</vt:i4>
      </vt:variant>
      <vt:variant>
        <vt:i4>2526</vt:i4>
      </vt:variant>
      <vt:variant>
        <vt:i4>0</vt:i4>
      </vt:variant>
      <vt:variant>
        <vt:i4>5</vt:i4>
      </vt:variant>
      <vt:variant>
        <vt:lpwstr/>
      </vt:variant>
      <vt:variant>
        <vt:lpwstr>■不正アクセス</vt:lpwstr>
      </vt:variant>
      <vt:variant>
        <vt:i4>819602924</vt:i4>
      </vt:variant>
      <vt:variant>
        <vt:i4>2523</vt:i4>
      </vt:variant>
      <vt:variant>
        <vt:i4>0</vt:i4>
      </vt:variant>
      <vt:variant>
        <vt:i4>5</vt:i4>
      </vt:variant>
      <vt:variant>
        <vt:lpwstr/>
      </vt:variant>
      <vt:variant>
        <vt:lpwstr>■マルウェア</vt:lpwstr>
      </vt:variant>
      <vt:variant>
        <vt:i4>1700426173</vt:i4>
      </vt:variant>
      <vt:variant>
        <vt:i4>2520</vt:i4>
      </vt:variant>
      <vt:variant>
        <vt:i4>0</vt:i4>
      </vt:variant>
      <vt:variant>
        <vt:i4>5</vt:i4>
      </vt:variant>
      <vt:variant>
        <vt:lpwstr/>
      </vt:variant>
      <vt:variant>
        <vt:lpwstr>■DDoS攻撃（ディードスこうげき）</vt:lpwstr>
      </vt:variant>
      <vt:variant>
        <vt:i4>-517899631</vt:i4>
      </vt:variant>
      <vt:variant>
        <vt:i4>2517</vt:i4>
      </vt:variant>
      <vt:variant>
        <vt:i4>0</vt:i4>
      </vt:variant>
      <vt:variant>
        <vt:i4>5</vt:i4>
      </vt:variant>
      <vt:variant>
        <vt:lpwstr/>
      </vt:variant>
      <vt:variant>
        <vt:lpwstr>■脆弱性</vt:lpwstr>
      </vt:variant>
      <vt:variant>
        <vt:i4>7068377</vt:i4>
      </vt:variant>
      <vt:variant>
        <vt:i4>2514</vt:i4>
      </vt:variant>
      <vt:variant>
        <vt:i4>0</vt:i4>
      </vt:variant>
      <vt:variant>
        <vt:i4>5</vt:i4>
      </vt:variant>
      <vt:variant>
        <vt:lpwstr/>
      </vt:variant>
      <vt:variant>
        <vt:lpwstr>■VPN（VirtualPrivateNetwork）</vt:lpwstr>
      </vt:variant>
      <vt:variant>
        <vt:i4>897676887</vt:i4>
      </vt:variant>
      <vt:variant>
        <vt:i4>2511</vt:i4>
      </vt:variant>
      <vt:variant>
        <vt:i4>0</vt:i4>
      </vt:variant>
      <vt:variant>
        <vt:i4>5</vt:i4>
      </vt:variant>
      <vt:variant>
        <vt:lpwstr/>
      </vt:variant>
      <vt:variant>
        <vt:lpwstr>■暗号化</vt:lpwstr>
      </vt:variant>
      <vt:variant>
        <vt:i4>5772564</vt:i4>
      </vt:variant>
      <vt:variant>
        <vt:i4>2508</vt:i4>
      </vt:variant>
      <vt:variant>
        <vt:i4>0</vt:i4>
      </vt:variant>
      <vt:variant>
        <vt:i4>5</vt:i4>
      </vt:variant>
      <vt:variant>
        <vt:lpwstr/>
      </vt:variant>
      <vt:variant>
        <vt:lpwstr>■ランサムウェア</vt:lpwstr>
      </vt:variant>
      <vt:variant>
        <vt:i4>1320407</vt:i4>
      </vt:variant>
      <vt:variant>
        <vt:i4>2505</vt:i4>
      </vt:variant>
      <vt:variant>
        <vt:i4>0</vt:i4>
      </vt:variant>
      <vt:variant>
        <vt:i4>5</vt:i4>
      </vt:variant>
      <vt:variant>
        <vt:lpwstr/>
      </vt:variant>
      <vt:variant>
        <vt:lpwstr>■SWG</vt:lpwstr>
      </vt:variant>
      <vt:variant>
        <vt:i4>6886736</vt:i4>
      </vt:variant>
      <vt:variant>
        <vt:i4>2502</vt:i4>
      </vt:variant>
      <vt:variant>
        <vt:i4>0</vt:i4>
      </vt:variant>
      <vt:variant>
        <vt:i4>5</vt:i4>
      </vt:variant>
      <vt:variant>
        <vt:lpwstr/>
      </vt:variant>
      <vt:variant>
        <vt:lpwstr>■フレームワーク</vt:lpwstr>
      </vt:variant>
      <vt:variant>
        <vt:i4>817243629</vt:i4>
      </vt:variant>
      <vt:variant>
        <vt:i4>2499</vt:i4>
      </vt:variant>
      <vt:variant>
        <vt:i4>0</vt:i4>
      </vt:variant>
      <vt:variant>
        <vt:i4>5</vt:i4>
      </vt:variant>
      <vt:variant>
        <vt:lpwstr/>
      </vt:variant>
      <vt:variant>
        <vt:lpwstr>■SASE（サシー）</vt:lpwstr>
      </vt:variant>
      <vt:variant>
        <vt:i4>818750884</vt:i4>
      </vt:variant>
      <vt:variant>
        <vt:i4>2496</vt:i4>
      </vt:variant>
      <vt:variant>
        <vt:i4>0</vt:i4>
      </vt:variant>
      <vt:variant>
        <vt:i4>5</vt:i4>
      </vt:variant>
      <vt:variant>
        <vt:lpwstr/>
      </vt:variant>
      <vt:variant>
        <vt:lpwstr>■ゼロトラスト</vt:lpwstr>
      </vt:variant>
      <vt:variant>
        <vt:i4>6559006</vt:i4>
      </vt:variant>
      <vt:variant>
        <vt:i4>2493</vt:i4>
      </vt:variant>
      <vt:variant>
        <vt:i4>0</vt:i4>
      </vt:variant>
      <vt:variant>
        <vt:i4>5</vt:i4>
      </vt:variant>
      <vt:variant>
        <vt:lpwstr/>
      </vt:variant>
      <vt:variant>
        <vt:lpwstr>■エンドポイントデバイス</vt:lpwstr>
      </vt:variant>
      <vt:variant>
        <vt:i4>-517899631</vt:i4>
      </vt:variant>
      <vt:variant>
        <vt:i4>2490</vt:i4>
      </vt:variant>
      <vt:variant>
        <vt:i4>0</vt:i4>
      </vt:variant>
      <vt:variant>
        <vt:i4>5</vt:i4>
      </vt:variant>
      <vt:variant>
        <vt:lpwstr/>
      </vt:variant>
      <vt:variant>
        <vt:lpwstr>■脆弱性</vt:lpwstr>
      </vt:variant>
      <vt:variant>
        <vt:i4>820520442</vt:i4>
      </vt:variant>
      <vt:variant>
        <vt:i4>2487</vt:i4>
      </vt:variant>
      <vt:variant>
        <vt:i4>0</vt:i4>
      </vt:variant>
      <vt:variant>
        <vt:i4>5</vt:i4>
      </vt:variant>
      <vt:variant>
        <vt:lpwstr/>
      </vt:variant>
      <vt:variant>
        <vt:lpwstr>■アセスメント</vt:lpwstr>
      </vt:variant>
      <vt:variant>
        <vt:i4>1516996</vt:i4>
      </vt:variant>
      <vt:variant>
        <vt:i4>2484</vt:i4>
      </vt:variant>
      <vt:variant>
        <vt:i4>0</vt:i4>
      </vt:variant>
      <vt:variant>
        <vt:i4>5</vt:i4>
      </vt:variant>
      <vt:variant>
        <vt:lpwstr/>
      </vt:variant>
      <vt:variant>
        <vt:lpwstr>■EDR</vt:lpwstr>
      </vt:variant>
      <vt:variant>
        <vt:i4>819602924</vt:i4>
      </vt:variant>
      <vt:variant>
        <vt:i4>2481</vt:i4>
      </vt:variant>
      <vt:variant>
        <vt:i4>0</vt:i4>
      </vt:variant>
      <vt:variant>
        <vt:i4>5</vt:i4>
      </vt:variant>
      <vt:variant>
        <vt:lpwstr/>
      </vt:variant>
      <vt:variant>
        <vt:lpwstr>■マルウェア</vt:lpwstr>
      </vt:variant>
      <vt:variant>
        <vt:i4>6362484</vt:i4>
      </vt:variant>
      <vt:variant>
        <vt:i4>2478</vt:i4>
      </vt:variant>
      <vt:variant>
        <vt:i4>0</vt:i4>
      </vt:variant>
      <vt:variant>
        <vt:i4>5</vt:i4>
      </vt:variant>
      <vt:variant>
        <vt:lpwstr/>
      </vt:variant>
      <vt:variant>
        <vt:lpwstr>■サプライチェーン</vt:lpwstr>
      </vt:variant>
      <vt:variant>
        <vt:i4>3020089</vt:i4>
      </vt:variant>
      <vt:variant>
        <vt:i4>2475</vt:i4>
      </vt:variant>
      <vt:variant>
        <vt:i4>0</vt:i4>
      </vt:variant>
      <vt:variant>
        <vt:i4>5</vt:i4>
      </vt:variant>
      <vt:variant>
        <vt:lpwstr/>
      </vt:variant>
      <vt:variant>
        <vt:lpwstr>■フォレンジック</vt:lpwstr>
      </vt:variant>
      <vt:variant>
        <vt:i4>1309965932</vt:i4>
      </vt:variant>
      <vt:variant>
        <vt:i4>2472</vt:i4>
      </vt:variant>
      <vt:variant>
        <vt:i4>0</vt:i4>
      </vt:variant>
      <vt:variant>
        <vt:i4>5</vt:i4>
      </vt:variant>
      <vt:variant>
        <vt:lpwstr/>
      </vt:variant>
      <vt:variant>
        <vt:lpwstr>■不正アクセス</vt:lpwstr>
      </vt:variant>
      <vt:variant>
        <vt:i4>1776151741</vt:i4>
      </vt:variant>
      <vt:variant>
        <vt:i4>2469</vt:i4>
      </vt:variant>
      <vt:variant>
        <vt:i4>0</vt:i4>
      </vt:variant>
      <vt:variant>
        <vt:i4>5</vt:i4>
      </vt:variant>
      <vt:variant>
        <vt:lpwstr/>
      </vt:variant>
      <vt:variant>
        <vt:lpwstr>■個人情報保護委員会</vt:lpwstr>
      </vt:variant>
      <vt:variant>
        <vt:i4>6493470</vt:i4>
      </vt:variant>
      <vt:variant>
        <vt:i4>2466</vt:i4>
      </vt:variant>
      <vt:variant>
        <vt:i4>0</vt:i4>
      </vt:variant>
      <vt:variant>
        <vt:i4>5</vt:i4>
      </vt:variant>
      <vt:variant>
        <vt:lpwstr/>
      </vt:variant>
      <vt:variant>
        <vt:lpwstr>■スクリーンロック</vt:lpwstr>
      </vt:variant>
      <vt:variant>
        <vt:i4>1394087212</vt:i4>
      </vt:variant>
      <vt:variant>
        <vt:i4>2463</vt:i4>
      </vt:variant>
      <vt:variant>
        <vt:i4>0</vt:i4>
      </vt:variant>
      <vt:variant>
        <vt:i4>5</vt:i4>
      </vt:variant>
      <vt:variant>
        <vt:lpwstr/>
      </vt:variant>
      <vt:variant>
        <vt:lpwstr>■リモートデスクトップ接続</vt:lpwstr>
      </vt:variant>
      <vt:variant>
        <vt:i4>5772564</vt:i4>
      </vt:variant>
      <vt:variant>
        <vt:i4>2460</vt:i4>
      </vt:variant>
      <vt:variant>
        <vt:i4>0</vt:i4>
      </vt:variant>
      <vt:variant>
        <vt:i4>5</vt:i4>
      </vt:variant>
      <vt:variant>
        <vt:lpwstr/>
      </vt:variant>
      <vt:variant>
        <vt:lpwstr>■ランサムウェア</vt:lpwstr>
      </vt:variant>
      <vt:variant>
        <vt:i4>1309965932</vt:i4>
      </vt:variant>
      <vt:variant>
        <vt:i4>2457</vt:i4>
      </vt:variant>
      <vt:variant>
        <vt:i4>0</vt:i4>
      </vt:variant>
      <vt:variant>
        <vt:i4>5</vt:i4>
      </vt:variant>
      <vt:variant>
        <vt:lpwstr/>
      </vt:variant>
      <vt:variant>
        <vt:lpwstr>■不正アクセス</vt:lpwstr>
      </vt:variant>
      <vt:variant>
        <vt:i4>1700668920</vt:i4>
      </vt:variant>
      <vt:variant>
        <vt:i4>2454</vt:i4>
      </vt:variant>
      <vt:variant>
        <vt:i4>0</vt:i4>
      </vt:variant>
      <vt:variant>
        <vt:i4>5</vt:i4>
      </vt:variant>
      <vt:variant>
        <vt:lpwstr/>
      </vt:variant>
      <vt:variant>
        <vt:lpwstr>■サイバー攻撃</vt:lpwstr>
      </vt:variant>
      <vt:variant>
        <vt:i4>-517899631</vt:i4>
      </vt:variant>
      <vt:variant>
        <vt:i4>2451</vt:i4>
      </vt:variant>
      <vt:variant>
        <vt:i4>0</vt:i4>
      </vt:variant>
      <vt:variant>
        <vt:i4>5</vt:i4>
      </vt:variant>
      <vt:variant>
        <vt:lpwstr/>
      </vt:variant>
      <vt:variant>
        <vt:lpwstr>■脆弱性</vt:lpwstr>
      </vt:variant>
      <vt:variant>
        <vt:i4>7068377</vt:i4>
      </vt:variant>
      <vt:variant>
        <vt:i4>2448</vt:i4>
      </vt:variant>
      <vt:variant>
        <vt:i4>0</vt:i4>
      </vt:variant>
      <vt:variant>
        <vt:i4>5</vt:i4>
      </vt:variant>
      <vt:variant>
        <vt:lpwstr/>
      </vt:variant>
      <vt:variant>
        <vt:lpwstr>■VPN（VirtualPrivateNetwork）</vt:lpwstr>
      </vt:variant>
      <vt:variant>
        <vt:i4>1713616</vt:i4>
      </vt:variant>
      <vt:variant>
        <vt:i4>2445</vt:i4>
      </vt:variant>
      <vt:variant>
        <vt:i4>0</vt:i4>
      </vt:variant>
      <vt:variant>
        <vt:i4>5</vt:i4>
      </vt:variant>
      <vt:variant>
        <vt:lpwstr/>
      </vt:variant>
      <vt:variant>
        <vt:lpwstr>■IPS</vt:lpwstr>
      </vt:variant>
      <vt:variant>
        <vt:i4>-805836260</vt:i4>
      </vt:variant>
      <vt:variant>
        <vt:i4>2442</vt:i4>
      </vt:variant>
      <vt:variant>
        <vt:i4>0</vt:i4>
      </vt:variant>
      <vt:variant>
        <vt:i4>5</vt:i4>
      </vt:variant>
      <vt:variant>
        <vt:lpwstr/>
      </vt:variant>
      <vt:variant>
        <vt:lpwstr>■WAF（ワフ）</vt:lpwstr>
      </vt:variant>
      <vt:variant>
        <vt:i4>1700426173</vt:i4>
      </vt:variant>
      <vt:variant>
        <vt:i4>2439</vt:i4>
      </vt:variant>
      <vt:variant>
        <vt:i4>0</vt:i4>
      </vt:variant>
      <vt:variant>
        <vt:i4>5</vt:i4>
      </vt:variant>
      <vt:variant>
        <vt:lpwstr/>
      </vt:variant>
      <vt:variant>
        <vt:lpwstr>■DDoS攻撃（ディードスこうげき）</vt:lpwstr>
      </vt:variant>
      <vt:variant>
        <vt:i4>819602924</vt:i4>
      </vt:variant>
      <vt:variant>
        <vt:i4>2436</vt:i4>
      </vt:variant>
      <vt:variant>
        <vt:i4>0</vt:i4>
      </vt:variant>
      <vt:variant>
        <vt:i4>5</vt:i4>
      </vt:variant>
      <vt:variant>
        <vt:lpwstr/>
      </vt:variant>
      <vt:variant>
        <vt:lpwstr>■マルウェア</vt:lpwstr>
      </vt:variant>
      <vt:variant>
        <vt:i4>813882001</vt:i4>
      </vt:variant>
      <vt:variant>
        <vt:i4>2433</vt:i4>
      </vt:variant>
      <vt:variant>
        <vt:i4>0</vt:i4>
      </vt:variant>
      <vt:variant>
        <vt:i4>5</vt:i4>
      </vt:variant>
      <vt:variant>
        <vt:lpwstr/>
      </vt:variant>
      <vt:variant>
        <vt:lpwstr>■IoT（アイ・オー・ティー）</vt:lpwstr>
      </vt:variant>
      <vt:variant>
        <vt:i4>7869808</vt:i4>
      </vt:variant>
      <vt:variant>
        <vt:i4>2430</vt:i4>
      </vt:variant>
      <vt:variant>
        <vt:i4>0</vt:i4>
      </vt:variant>
      <vt:variant>
        <vt:i4>5</vt:i4>
      </vt:variant>
      <vt:variant>
        <vt:lpwstr/>
      </vt:variant>
      <vt:variant>
        <vt:lpwstr>■セキュリティインシデント</vt:lpwstr>
      </vt:variant>
      <vt:variant>
        <vt:i4>821175726</vt:i4>
      </vt:variant>
      <vt:variant>
        <vt:i4>2427</vt:i4>
      </vt:variant>
      <vt:variant>
        <vt:i4>0</vt:i4>
      </vt:variant>
      <vt:variant>
        <vt:i4>5</vt:i4>
      </vt:variant>
      <vt:variant>
        <vt:lpwstr/>
      </vt:variant>
      <vt:variant>
        <vt:lpwstr>■セキュリティポリシー</vt:lpwstr>
      </vt:variant>
      <vt:variant>
        <vt:i4>-517899631</vt:i4>
      </vt:variant>
      <vt:variant>
        <vt:i4>2424</vt:i4>
      </vt:variant>
      <vt:variant>
        <vt:i4>0</vt:i4>
      </vt:variant>
      <vt:variant>
        <vt:i4>5</vt:i4>
      </vt:variant>
      <vt:variant>
        <vt:lpwstr/>
      </vt:variant>
      <vt:variant>
        <vt:lpwstr>■脆弱性</vt:lpwstr>
      </vt:variant>
      <vt:variant>
        <vt:i4>897676887</vt:i4>
      </vt:variant>
      <vt:variant>
        <vt:i4>2421</vt:i4>
      </vt:variant>
      <vt:variant>
        <vt:i4>0</vt:i4>
      </vt:variant>
      <vt:variant>
        <vt:i4>5</vt:i4>
      </vt:variant>
      <vt:variant>
        <vt:lpwstr/>
      </vt:variant>
      <vt:variant>
        <vt:lpwstr>■暗号化</vt:lpwstr>
      </vt:variant>
      <vt:variant>
        <vt:i4>5772564</vt:i4>
      </vt:variant>
      <vt:variant>
        <vt:i4>2418</vt:i4>
      </vt:variant>
      <vt:variant>
        <vt:i4>0</vt:i4>
      </vt:variant>
      <vt:variant>
        <vt:i4>5</vt:i4>
      </vt:variant>
      <vt:variant>
        <vt:lpwstr/>
      </vt:variant>
      <vt:variant>
        <vt:lpwstr>■ランサムウェア</vt:lpwstr>
      </vt:variant>
      <vt:variant>
        <vt:i4>1309965932</vt:i4>
      </vt:variant>
      <vt:variant>
        <vt:i4>2415</vt:i4>
      </vt:variant>
      <vt:variant>
        <vt:i4>0</vt:i4>
      </vt:variant>
      <vt:variant>
        <vt:i4>5</vt:i4>
      </vt:variant>
      <vt:variant>
        <vt:lpwstr/>
      </vt:variant>
      <vt:variant>
        <vt:lpwstr>■不正アクセス</vt:lpwstr>
      </vt:variant>
      <vt:variant>
        <vt:i4>818423290</vt:i4>
      </vt:variant>
      <vt:variant>
        <vt:i4>2412</vt:i4>
      </vt:variant>
      <vt:variant>
        <vt:i4>0</vt:i4>
      </vt:variant>
      <vt:variant>
        <vt:i4>5</vt:i4>
      </vt:variant>
      <vt:variant>
        <vt:lpwstr/>
      </vt:variant>
      <vt:variant>
        <vt:lpwstr>■ダークウェブ</vt:lpwstr>
      </vt:variant>
      <vt:variant>
        <vt:i4>-1375328596</vt:i4>
      </vt:variant>
      <vt:variant>
        <vt:i4>2409</vt:i4>
      </vt:variant>
      <vt:variant>
        <vt:i4>0</vt:i4>
      </vt:variant>
      <vt:variant>
        <vt:i4>5</vt:i4>
      </vt:variant>
      <vt:variant>
        <vt:lpwstr/>
      </vt:variant>
      <vt:variant>
        <vt:lpwstr>■多要素認証</vt:lpwstr>
      </vt:variant>
      <vt:variant>
        <vt:i4>821568979</vt:i4>
      </vt:variant>
      <vt:variant>
        <vt:i4>2406</vt:i4>
      </vt:variant>
      <vt:variant>
        <vt:i4>0</vt:i4>
      </vt:variant>
      <vt:variant>
        <vt:i4>5</vt:i4>
      </vt:variant>
      <vt:variant>
        <vt:lpwstr/>
      </vt:variant>
      <vt:variant>
        <vt:lpwstr>■アンダーグラウンドサービス</vt:lpwstr>
      </vt:variant>
      <vt:variant>
        <vt:i4>1798217485</vt:i4>
      </vt:variant>
      <vt:variant>
        <vt:i4>2403</vt:i4>
      </vt:variant>
      <vt:variant>
        <vt:i4>0</vt:i4>
      </vt:variant>
      <vt:variant>
        <vt:i4>5</vt:i4>
      </vt:variant>
      <vt:variant>
        <vt:lpwstr/>
      </vt:variant>
      <vt:variant>
        <vt:lpwstr>■ビジネスメール詐欺</vt:lpwstr>
      </vt:variant>
      <vt:variant>
        <vt:i4>816326072</vt:i4>
      </vt:variant>
      <vt:variant>
        <vt:i4>2400</vt:i4>
      </vt:variant>
      <vt:variant>
        <vt:i4>0</vt:i4>
      </vt:variant>
      <vt:variant>
        <vt:i4>5</vt:i4>
      </vt:variant>
      <vt:variant>
        <vt:lpwstr/>
      </vt:variant>
      <vt:variant>
        <vt:lpwstr>■セキュリティホール</vt:lpwstr>
      </vt:variant>
      <vt:variant>
        <vt:i4>1698702825</vt:i4>
      </vt:variant>
      <vt:variant>
        <vt:i4>2397</vt:i4>
      </vt:variant>
      <vt:variant>
        <vt:i4>0</vt:i4>
      </vt:variant>
      <vt:variant>
        <vt:i4>5</vt:i4>
      </vt:variant>
      <vt:variant>
        <vt:lpwstr/>
      </vt:variant>
      <vt:variant>
        <vt:lpwstr>■ゼロデイ攻撃</vt:lpwstr>
      </vt:variant>
      <vt:variant>
        <vt:i4>1494300191</vt:i4>
      </vt:variant>
      <vt:variant>
        <vt:i4>2394</vt:i4>
      </vt:variant>
      <vt:variant>
        <vt:i4>0</vt:i4>
      </vt:variant>
      <vt:variant>
        <vt:i4>5</vt:i4>
      </vt:variant>
      <vt:variant>
        <vt:lpwstr/>
      </vt:variant>
      <vt:variant>
        <vt:lpwstr>■標的型攻撃</vt:lpwstr>
      </vt:variant>
      <vt:variant>
        <vt:i4>-517899631</vt:i4>
      </vt:variant>
      <vt:variant>
        <vt:i4>2391</vt:i4>
      </vt:variant>
      <vt:variant>
        <vt:i4>0</vt:i4>
      </vt:variant>
      <vt:variant>
        <vt:i4>5</vt:i4>
      </vt:variant>
      <vt:variant>
        <vt:lpwstr/>
      </vt:variant>
      <vt:variant>
        <vt:lpwstr>■脆弱性</vt:lpwstr>
      </vt:variant>
      <vt:variant>
        <vt:i4>897676887</vt:i4>
      </vt:variant>
      <vt:variant>
        <vt:i4>2388</vt:i4>
      </vt:variant>
      <vt:variant>
        <vt:i4>0</vt:i4>
      </vt:variant>
      <vt:variant>
        <vt:i4>5</vt:i4>
      </vt:variant>
      <vt:variant>
        <vt:lpwstr/>
      </vt:variant>
      <vt:variant>
        <vt:lpwstr>■暗号化</vt:lpwstr>
      </vt:variant>
      <vt:variant>
        <vt:i4>7068377</vt:i4>
      </vt:variant>
      <vt:variant>
        <vt:i4>2385</vt:i4>
      </vt:variant>
      <vt:variant>
        <vt:i4>0</vt:i4>
      </vt:variant>
      <vt:variant>
        <vt:i4>5</vt:i4>
      </vt:variant>
      <vt:variant>
        <vt:lpwstr/>
      </vt:variant>
      <vt:variant>
        <vt:lpwstr>■VPN（VirtualPrivateNetwork）</vt:lpwstr>
      </vt:variant>
      <vt:variant>
        <vt:i4>817158825</vt:i4>
      </vt:variant>
      <vt:variant>
        <vt:i4>2382</vt:i4>
      </vt:variant>
      <vt:variant>
        <vt:i4>0</vt:i4>
      </vt:variant>
      <vt:variant>
        <vt:i4>5</vt:i4>
      </vt:variant>
      <vt:variant>
        <vt:lpwstr/>
      </vt:variant>
      <vt:variant>
        <vt:lpwstr>■CSIRT（シーサート）</vt:lpwstr>
      </vt:variant>
      <vt:variant>
        <vt:i4>1309965932</vt:i4>
      </vt:variant>
      <vt:variant>
        <vt:i4>2379</vt:i4>
      </vt:variant>
      <vt:variant>
        <vt:i4>0</vt:i4>
      </vt:variant>
      <vt:variant>
        <vt:i4>5</vt:i4>
      </vt:variant>
      <vt:variant>
        <vt:lpwstr/>
      </vt:variant>
      <vt:variant>
        <vt:lpwstr>■不正アクセス</vt:lpwstr>
      </vt:variant>
      <vt:variant>
        <vt:i4>814163394</vt:i4>
      </vt:variant>
      <vt:variant>
        <vt:i4>2376</vt:i4>
      </vt:variant>
      <vt:variant>
        <vt:i4>0</vt:i4>
      </vt:variant>
      <vt:variant>
        <vt:i4>5</vt:i4>
      </vt:variant>
      <vt:variant>
        <vt:lpwstr/>
      </vt:variant>
      <vt:variant>
        <vt:lpwstr>■ベストプラクティス</vt:lpwstr>
      </vt:variant>
      <vt:variant>
        <vt:i4>6362484</vt:i4>
      </vt:variant>
      <vt:variant>
        <vt:i4>2373</vt:i4>
      </vt:variant>
      <vt:variant>
        <vt:i4>0</vt:i4>
      </vt:variant>
      <vt:variant>
        <vt:i4>5</vt:i4>
      </vt:variant>
      <vt:variant>
        <vt:lpwstr/>
      </vt:variant>
      <vt:variant>
        <vt:lpwstr>■サプライチェーン</vt:lpwstr>
      </vt:variant>
      <vt:variant>
        <vt:i4>-570485281</vt:i4>
      </vt:variant>
      <vt:variant>
        <vt:i4>2370</vt:i4>
      </vt:variant>
      <vt:variant>
        <vt:i4>0</vt:i4>
      </vt:variant>
      <vt:variant>
        <vt:i4>5</vt:i4>
      </vt:variant>
      <vt:variant>
        <vt:lpwstr/>
      </vt:variant>
      <vt:variant>
        <vt:lpwstr>■踏み台</vt:lpwstr>
      </vt:variant>
      <vt:variant>
        <vt:i4>1700668920</vt:i4>
      </vt:variant>
      <vt:variant>
        <vt:i4>2367</vt:i4>
      </vt:variant>
      <vt:variant>
        <vt:i4>0</vt:i4>
      </vt:variant>
      <vt:variant>
        <vt:i4>5</vt:i4>
      </vt:variant>
      <vt:variant>
        <vt:lpwstr/>
      </vt:variant>
      <vt:variant>
        <vt:lpwstr>■サイバー攻撃</vt:lpwstr>
      </vt:variant>
      <vt:variant>
        <vt:i4>5772564</vt:i4>
      </vt:variant>
      <vt:variant>
        <vt:i4>2364</vt:i4>
      </vt:variant>
      <vt:variant>
        <vt:i4>0</vt:i4>
      </vt:variant>
      <vt:variant>
        <vt:i4>5</vt:i4>
      </vt:variant>
      <vt:variant>
        <vt:lpwstr/>
      </vt:variant>
      <vt:variant>
        <vt:lpwstr>■ランサムウェア</vt:lpwstr>
      </vt:variant>
      <vt:variant>
        <vt:i4>7869808</vt:i4>
      </vt:variant>
      <vt:variant>
        <vt:i4>2361</vt:i4>
      </vt:variant>
      <vt:variant>
        <vt:i4>0</vt:i4>
      </vt:variant>
      <vt:variant>
        <vt:i4>5</vt:i4>
      </vt:variant>
      <vt:variant>
        <vt:lpwstr/>
      </vt:variant>
      <vt:variant>
        <vt:lpwstr>■セキュリティインシデント</vt:lpwstr>
      </vt:variant>
      <vt:variant>
        <vt:i4>1399727603</vt:i4>
      </vt:variant>
      <vt:variant>
        <vt:i4>2358</vt:i4>
      </vt:variant>
      <vt:variant>
        <vt:i4>0</vt:i4>
      </vt:variant>
      <vt:variant>
        <vt:i4>5</vt:i4>
      </vt:variant>
      <vt:variant>
        <vt:lpwstr/>
      </vt:variant>
      <vt:variant>
        <vt:lpwstr>■デジタル化</vt:lpwstr>
      </vt:variant>
      <vt:variant>
        <vt:i4>-1434688842</vt:i4>
      </vt:variant>
      <vt:variant>
        <vt:i4>2355</vt:i4>
      </vt:variant>
      <vt:variant>
        <vt:i4>0</vt:i4>
      </vt:variant>
      <vt:variant>
        <vt:i4>5</vt:i4>
      </vt:variant>
      <vt:variant>
        <vt:lpwstr/>
      </vt:variant>
      <vt:variant>
        <vt:lpwstr>サイバーセキュリティお助け隊サービス制度</vt:lpwstr>
      </vt:variant>
      <vt:variant>
        <vt:i4>7087530</vt:i4>
      </vt:variant>
      <vt:variant>
        <vt:i4>2352</vt:i4>
      </vt:variant>
      <vt:variant>
        <vt:i4>0</vt:i4>
      </vt:variant>
      <vt:variant>
        <vt:i4>5</vt:i4>
      </vt:variant>
      <vt:variant>
        <vt:lpwstr/>
      </vt:variant>
      <vt:variant>
        <vt:lpwstr>■SECURITYACTION</vt:lpwstr>
      </vt:variant>
      <vt:variant>
        <vt:i4>5707034</vt:i4>
      </vt:variant>
      <vt:variant>
        <vt:i4>2349</vt:i4>
      </vt:variant>
      <vt:variant>
        <vt:i4>0</vt:i4>
      </vt:variant>
      <vt:variant>
        <vt:i4>5</vt:i4>
      </vt:variant>
      <vt:variant>
        <vt:lpwstr/>
      </vt:variant>
      <vt:variant>
        <vt:lpwstr>■セキュリティ・キャンプ</vt:lpwstr>
      </vt:variant>
      <vt:variant>
        <vt:i4>-1328068423</vt:i4>
      </vt:variant>
      <vt:variant>
        <vt:i4>2346</vt:i4>
      </vt:variant>
      <vt:variant>
        <vt:i4>0</vt:i4>
      </vt:variant>
      <vt:variant>
        <vt:i4>5</vt:i4>
      </vt:variant>
      <vt:variant>
        <vt:lpwstr/>
      </vt:variant>
      <vt:variant>
        <vt:lpwstr>■ICSCoE中核人材育成プログラム</vt:lpwstr>
      </vt:variant>
      <vt:variant>
        <vt:i4>5772564</vt:i4>
      </vt:variant>
      <vt:variant>
        <vt:i4>2343</vt:i4>
      </vt:variant>
      <vt:variant>
        <vt:i4>0</vt:i4>
      </vt:variant>
      <vt:variant>
        <vt:i4>5</vt:i4>
      </vt:variant>
      <vt:variant>
        <vt:lpwstr/>
      </vt:variant>
      <vt:variant>
        <vt:lpwstr>■ランサムウェア</vt:lpwstr>
      </vt:variant>
      <vt:variant>
        <vt:i4>1494300191</vt:i4>
      </vt:variant>
      <vt:variant>
        <vt:i4>2340</vt:i4>
      </vt:variant>
      <vt:variant>
        <vt:i4>0</vt:i4>
      </vt:variant>
      <vt:variant>
        <vt:i4>5</vt:i4>
      </vt:variant>
      <vt:variant>
        <vt:lpwstr/>
      </vt:variant>
      <vt:variant>
        <vt:lpwstr>■標的型攻撃</vt:lpwstr>
      </vt:variant>
      <vt:variant>
        <vt:i4>-517899631</vt:i4>
      </vt:variant>
      <vt:variant>
        <vt:i4>2337</vt:i4>
      </vt:variant>
      <vt:variant>
        <vt:i4>0</vt:i4>
      </vt:variant>
      <vt:variant>
        <vt:i4>5</vt:i4>
      </vt:variant>
      <vt:variant>
        <vt:lpwstr/>
      </vt:variant>
      <vt:variant>
        <vt:lpwstr>■脆弱性</vt:lpwstr>
      </vt:variant>
      <vt:variant>
        <vt:i4>7869808</vt:i4>
      </vt:variant>
      <vt:variant>
        <vt:i4>2334</vt:i4>
      </vt:variant>
      <vt:variant>
        <vt:i4>0</vt:i4>
      </vt:variant>
      <vt:variant>
        <vt:i4>5</vt:i4>
      </vt:variant>
      <vt:variant>
        <vt:lpwstr/>
      </vt:variant>
      <vt:variant>
        <vt:lpwstr>■セキュリティインシデント</vt:lpwstr>
      </vt:variant>
      <vt:variant>
        <vt:i4>1700668920</vt:i4>
      </vt:variant>
      <vt:variant>
        <vt:i4>2331</vt:i4>
      </vt:variant>
      <vt:variant>
        <vt:i4>0</vt:i4>
      </vt:variant>
      <vt:variant>
        <vt:i4>5</vt:i4>
      </vt:variant>
      <vt:variant>
        <vt:lpwstr/>
      </vt:variant>
      <vt:variant>
        <vt:lpwstr>■サイバー攻撃</vt:lpwstr>
      </vt:variant>
      <vt:variant>
        <vt:i4>7869808</vt:i4>
      </vt:variant>
      <vt:variant>
        <vt:i4>2328</vt:i4>
      </vt:variant>
      <vt:variant>
        <vt:i4>0</vt:i4>
      </vt:variant>
      <vt:variant>
        <vt:i4>5</vt:i4>
      </vt:variant>
      <vt:variant>
        <vt:lpwstr/>
      </vt:variant>
      <vt:variant>
        <vt:lpwstr>■セキュリティインシデント</vt:lpwstr>
      </vt:variant>
      <vt:variant>
        <vt:i4>816326072</vt:i4>
      </vt:variant>
      <vt:variant>
        <vt:i4>2325</vt:i4>
      </vt:variant>
      <vt:variant>
        <vt:i4>0</vt:i4>
      </vt:variant>
      <vt:variant>
        <vt:i4>5</vt:i4>
      </vt:variant>
      <vt:variant>
        <vt:lpwstr/>
      </vt:variant>
      <vt:variant>
        <vt:lpwstr>■セキュリティホール</vt:lpwstr>
      </vt:variant>
      <vt:variant>
        <vt:i4>1309965932</vt:i4>
      </vt:variant>
      <vt:variant>
        <vt:i4>2322</vt:i4>
      </vt:variant>
      <vt:variant>
        <vt:i4>0</vt:i4>
      </vt:variant>
      <vt:variant>
        <vt:i4>5</vt:i4>
      </vt:variant>
      <vt:variant>
        <vt:lpwstr/>
      </vt:variant>
      <vt:variant>
        <vt:lpwstr>■不正アクセス</vt:lpwstr>
      </vt:variant>
      <vt:variant>
        <vt:i4>7087530</vt:i4>
      </vt:variant>
      <vt:variant>
        <vt:i4>2319</vt:i4>
      </vt:variant>
      <vt:variant>
        <vt:i4>0</vt:i4>
      </vt:variant>
      <vt:variant>
        <vt:i4>5</vt:i4>
      </vt:variant>
      <vt:variant>
        <vt:lpwstr/>
      </vt:variant>
      <vt:variant>
        <vt:lpwstr>■SECURITYACTION</vt:lpwstr>
      </vt:variant>
      <vt:variant>
        <vt:i4>1309965932</vt:i4>
      </vt:variant>
      <vt:variant>
        <vt:i4>2316</vt:i4>
      </vt:variant>
      <vt:variant>
        <vt:i4>0</vt:i4>
      </vt:variant>
      <vt:variant>
        <vt:i4>5</vt:i4>
      </vt:variant>
      <vt:variant>
        <vt:lpwstr/>
      </vt:variant>
      <vt:variant>
        <vt:lpwstr>■不正アクセス</vt:lpwstr>
      </vt:variant>
      <vt:variant>
        <vt:i4>813882001</vt:i4>
      </vt:variant>
      <vt:variant>
        <vt:i4>2313</vt:i4>
      </vt:variant>
      <vt:variant>
        <vt:i4>0</vt:i4>
      </vt:variant>
      <vt:variant>
        <vt:i4>5</vt:i4>
      </vt:variant>
      <vt:variant>
        <vt:lpwstr/>
      </vt:variant>
      <vt:variant>
        <vt:lpwstr>■IoT（アイ・オー・ティー）</vt:lpwstr>
      </vt:variant>
      <vt:variant>
        <vt:i4>1776151741</vt:i4>
      </vt:variant>
      <vt:variant>
        <vt:i4>2310</vt:i4>
      </vt:variant>
      <vt:variant>
        <vt:i4>0</vt:i4>
      </vt:variant>
      <vt:variant>
        <vt:i4>5</vt:i4>
      </vt:variant>
      <vt:variant>
        <vt:lpwstr/>
      </vt:variant>
      <vt:variant>
        <vt:lpwstr>■個人情報保護委員会</vt:lpwstr>
      </vt:variant>
      <vt:variant>
        <vt:i4>1437210102</vt:i4>
      </vt:variant>
      <vt:variant>
        <vt:i4>2307</vt:i4>
      </vt:variant>
      <vt:variant>
        <vt:i4>0</vt:i4>
      </vt:variant>
      <vt:variant>
        <vt:i4>5</vt:i4>
      </vt:variant>
      <vt:variant>
        <vt:lpwstr/>
      </vt:variant>
      <vt:variant>
        <vt:lpwstr>■改ざん</vt:lpwstr>
      </vt:variant>
      <vt:variant>
        <vt:i4>389566147</vt:i4>
      </vt:variant>
      <vt:variant>
        <vt:i4>2304</vt:i4>
      </vt:variant>
      <vt:variant>
        <vt:i4>0</vt:i4>
      </vt:variant>
      <vt:variant>
        <vt:i4>5</vt:i4>
      </vt:variant>
      <vt:variant>
        <vt:lpwstr/>
      </vt:variant>
      <vt:variant>
        <vt:lpwstr>■真正性</vt:lpwstr>
      </vt:variant>
      <vt:variant>
        <vt:i4>1700668920</vt:i4>
      </vt:variant>
      <vt:variant>
        <vt:i4>2301</vt:i4>
      </vt:variant>
      <vt:variant>
        <vt:i4>0</vt:i4>
      </vt:variant>
      <vt:variant>
        <vt:i4>5</vt:i4>
      </vt:variant>
      <vt:variant>
        <vt:lpwstr/>
      </vt:variant>
      <vt:variant>
        <vt:lpwstr>■サイバー攻撃</vt:lpwstr>
      </vt:variant>
      <vt:variant>
        <vt:i4>801553820</vt:i4>
      </vt:variant>
      <vt:variant>
        <vt:i4>2298</vt:i4>
      </vt:variant>
      <vt:variant>
        <vt:i4>0</vt:i4>
      </vt:variant>
      <vt:variant>
        <vt:i4>5</vt:i4>
      </vt:variant>
      <vt:variant>
        <vt:lpwstr/>
      </vt:variant>
      <vt:variant>
        <vt:lpwstr>■信頼性</vt:lpwstr>
      </vt:variant>
      <vt:variant>
        <vt:i4>6362484</vt:i4>
      </vt:variant>
      <vt:variant>
        <vt:i4>2295</vt:i4>
      </vt:variant>
      <vt:variant>
        <vt:i4>0</vt:i4>
      </vt:variant>
      <vt:variant>
        <vt:i4>5</vt:i4>
      </vt:variant>
      <vt:variant>
        <vt:lpwstr/>
      </vt:variant>
      <vt:variant>
        <vt:lpwstr>■サプライチェーン</vt:lpwstr>
      </vt:variant>
      <vt:variant>
        <vt:i4>1399727603</vt:i4>
      </vt:variant>
      <vt:variant>
        <vt:i4>2292</vt:i4>
      </vt:variant>
      <vt:variant>
        <vt:i4>0</vt:i4>
      </vt:variant>
      <vt:variant>
        <vt:i4>5</vt:i4>
      </vt:variant>
      <vt:variant>
        <vt:lpwstr/>
      </vt:variant>
      <vt:variant>
        <vt:lpwstr>■デジタル化</vt:lpwstr>
      </vt:variant>
      <vt:variant>
        <vt:i4>1700668920</vt:i4>
      </vt:variant>
      <vt:variant>
        <vt:i4>2289</vt:i4>
      </vt:variant>
      <vt:variant>
        <vt:i4>0</vt:i4>
      </vt:variant>
      <vt:variant>
        <vt:i4>5</vt:i4>
      </vt:variant>
      <vt:variant>
        <vt:lpwstr/>
      </vt:variant>
      <vt:variant>
        <vt:lpwstr>■サイバー攻撃</vt:lpwstr>
      </vt:variant>
      <vt:variant>
        <vt:i4>821175726</vt:i4>
      </vt:variant>
      <vt:variant>
        <vt:i4>2286</vt:i4>
      </vt:variant>
      <vt:variant>
        <vt:i4>0</vt:i4>
      </vt:variant>
      <vt:variant>
        <vt:i4>5</vt:i4>
      </vt:variant>
      <vt:variant>
        <vt:lpwstr/>
      </vt:variant>
      <vt:variant>
        <vt:lpwstr>■セキュリティポリシー</vt:lpwstr>
      </vt:variant>
      <vt:variant>
        <vt:i4>6362484</vt:i4>
      </vt:variant>
      <vt:variant>
        <vt:i4>2283</vt:i4>
      </vt:variant>
      <vt:variant>
        <vt:i4>0</vt:i4>
      </vt:variant>
      <vt:variant>
        <vt:i4>5</vt:i4>
      </vt:variant>
      <vt:variant>
        <vt:lpwstr/>
      </vt:variant>
      <vt:variant>
        <vt:lpwstr>■サプライチェーン</vt:lpwstr>
      </vt:variant>
      <vt:variant>
        <vt:i4>813882001</vt:i4>
      </vt:variant>
      <vt:variant>
        <vt:i4>2280</vt:i4>
      </vt:variant>
      <vt:variant>
        <vt:i4>0</vt:i4>
      </vt:variant>
      <vt:variant>
        <vt:i4>5</vt:i4>
      </vt:variant>
      <vt:variant>
        <vt:lpwstr/>
      </vt:variant>
      <vt:variant>
        <vt:lpwstr>■IoT（アイ・オー・ティー）</vt:lpwstr>
      </vt:variant>
      <vt:variant>
        <vt:i4>1700668920</vt:i4>
      </vt:variant>
      <vt:variant>
        <vt:i4>2277</vt:i4>
      </vt:variant>
      <vt:variant>
        <vt:i4>0</vt:i4>
      </vt:variant>
      <vt:variant>
        <vt:i4>5</vt:i4>
      </vt:variant>
      <vt:variant>
        <vt:lpwstr/>
      </vt:variant>
      <vt:variant>
        <vt:lpwstr>■サイバー攻撃</vt:lpwstr>
      </vt:variant>
      <vt:variant>
        <vt:i4>6362484</vt:i4>
      </vt:variant>
      <vt:variant>
        <vt:i4>2274</vt:i4>
      </vt:variant>
      <vt:variant>
        <vt:i4>0</vt:i4>
      </vt:variant>
      <vt:variant>
        <vt:i4>5</vt:i4>
      </vt:variant>
      <vt:variant>
        <vt:lpwstr/>
      </vt:variant>
      <vt:variant>
        <vt:lpwstr>■サプライチェーン</vt:lpwstr>
      </vt:variant>
      <vt:variant>
        <vt:i4>1390089500</vt:i4>
      </vt:variant>
      <vt:variant>
        <vt:i4>2271</vt:i4>
      </vt:variant>
      <vt:variant>
        <vt:i4>0</vt:i4>
      </vt:variant>
      <vt:variant>
        <vt:i4>5</vt:i4>
      </vt:variant>
      <vt:variant>
        <vt:lpwstr/>
      </vt:variant>
      <vt:variant>
        <vt:lpwstr>■サイバーセキュリティ戦略</vt:lpwstr>
      </vt:variant>
      <vt:variant>
        <vt:i4>1910217</vt:i4>
      </vt:variant>
      <vt:variant>
        <vt:i4>2268</vt:i4>
      </vt:variant>
      <vt:variant>
        <vt:i4>0</vt:i4>
      </vt:variant>
      <vt:variant>
        <vt:i4>5</vt:i4>
      </vt:variant>
      <vt:variant>
        <vt:lpwstr/>
      </vt:variant>
      <vt:variant>
        <vt:lpwstr>■NISC</vt:lpwstr>
      </vt:variant>
      <vt:variant>
        <vt:i4>817158825</vt:i4>
      </vt:variant>
      <vt:variant>
        <vt:i4>2265</vt:i4>
      </vt:variant>
      <vt:variant>
        <vt:i4>0</vt:i4>
      </vt:variant>
      <vt:variant>
        <vt:i4>5</vt:i4>
      </vt:variant>
      <vt:variant>
        <vt:lpwstr/>
      </vt:variant>
      <vt:variant>
        <vt:lpwstr>■CSIRT（シーサート）</vt:lpwstr>
      </vt:variant>
      <vt:variant>
        <vt:i4>1700668920</vt:i4>
      </vt:variant>
      <vt:variant>
        <vt:i4>2262</vt:i4>
      </vt:variant>
      <vt:variant>
        <vt:i4>0</vt:i4>
      </vt:variant>
      <vt:variant>
        <vt:i4>5</vt:i4>
      </vt:variant>
      <vt:variant>
        <vt:lpwstr/>
      </vt:variant>
      <vt:variant>
        <vt:lpwstr>■サイバー攻撃</vt:lpwstr>
      </vt:variant>
      <vt:variant>
        <vt:i4>1437210102</vt:i4>
      </vt:variant>
      <vt:variant>
        <vt:i4>2259</vt:i4>
      </vt:variant>
      <vt:variant>
        <vt:i4>0</vt:i4>
      </vt:variant>
      <vt:variant>
        <vt:i4>5</vt:i4>
      </vt:variant>
      <vt:variant>
        <vt:lpwstr/>
      </vt:variant>
      <vt:variant>
        <vt:lpwstr>■改ざん</vt:lpwstr>
      </vt:variant>
      <vt:variant>
        <vt:i4>6362484</vt:i4>
      </vt:variant>
      <vt:variant>
        <vt:i4>2256</vt:i4>
      </vt:variant>
      <vt:variant>
        <vt:i4>0</vt:i4>
      </vt:variant>
      <vt:variant>
        <vt:i4>5</vt:i4>
      </vt:variant>
      <vt:variant>
        <vt:lpwstr/>
      </vt:variant>
      <vt:variant>
        <vt:lpwstr>■サプライチェーン</vt:lpwstr>
      </vt:variant>
      <vt:variant>
        <vt:i4>6886736</vt:i4>
      </vt:variant>
      <vt:variant>
        <vt:i4>2253</vt:i4>
      </vt:variant>
      <vt:variant>
        <vt:i4>0</vt:i4>
      </vt:variant>
      <vt:variant>
        <vt:i4>5</vt:i4>
      </vt:variant>
      <vt:variant>
        <vt:lpwstr/>
      </vt:variant>
      <vt:variant>
        <vt:lpwstr>■フレームワーク</vt:lpwstr>
      </vt:variant>
      <vt:variant>
        <vt:i4>-16636441</vt:i4>
      </vt:variant>
      <vt:variant>
        <vt:i4>2250</vt:i4>
      </vt:variant>
      <vt:variant>
        <vt:i4>0</vt:i4>
      </vt:variant>
      <vt:variant>
        <vt:i4>5</vt:i4>
      </vt:variant>
      <vt:variant>
        <vt:lpwstr/>
      </vt:variant>
      <vt:variant>
        <vt:lpwstr>■Society5．0</vt:lpwstr>
      </vt:variant>
      <vt:variant>
        <vt:i4>801553820</vt:i4>
      </vt:variant>
      <vt:variant>
        <vt:i4>2247</vt:i4>
      </vt:variant>
      <vt:variant>
        <vt:i4>0</vt:i4>
      </vt:variant>
      <vt:variant>
        <vt:i4>5</vt:i4>
      </vt:variant>
      <vt:variant>
        <vt:lpwstr/>
      </vt:variant>
      <vt:variant>
        <vt:lpwstr>■信頼性</vt:lpwstr>
      </vt:variant>
      <vt:variant>
        <vt:i4>1399727603</vt:i4>
      </vt:variant>
      <vt:variant>
        <vt:i4>2244</vt:i4>
      </vt:variant>
      <vt:variant>
        <vt:i4>0</vt:i4>
      </vt:variant>
      <vt:variant>
        <vt:i4>5</vt:i4>
      </vt:variant>
      <vt:variant>
        <vt:lpwstr/>
      </vt:variant>
      <vt:variant>
        <vt:lpwstr>■デジタル化</vt:lpwstr>
      </vt:variant>
      <vt:variant>
        <vt:i4>1390089500</vt:i4>
      </vt:variant>
      <vt:variant>
        <vt:i4>2241</vt:i4>
      </vt:variant>
      <vt:variant>
        <vt:i4>0</vt:i4>
      </vt:variant>
      <vt:variant>
        <vt:i4>5</vt:i4>
      </vt:variant>
      <vt:variant>
        <vt:lpwstr/>
      </vt:variant>
      <vt:variant>
        <vt:lpwstr>■サイバーセキュリティ戦略</vt:lpwstr>
      </vt:variant>
      <vt:variant>
        <vt:i4>1910217</vt:i4>
      </vt:variant>
      <vt:variant>
        <vt:i4>2238</vt:i4>
      </vt:variant>
      <vt:variant>
        <vt:i4>0</vt:i4>
      </vt:variant>
      <vt:variant>
        <vt:i4>5</vt:i4>
      </vt:variant>
      <vt:variant>
        <vt:lpwstr/>
      </vt:variant>
      <vt:variant>
        <vt:lpwstr>■NISC</vt:lpwstr>
      </vt:variant>
      <vt:variant>
        <vt:i4>1390089500</vt:i4>
      </vt:variant>
      <vt:variant>
        <vt:i4>2235</vt:i4>
      </vt:variant>
      <vt:variant>
        <vt:i4>0</vt:i4>
      </vt:variant>
      <vt:variant>
        <vt:i4>5</vt:i4>
      </vt:variant>
      <vt:variant>
        <vt:lpwstr/>
      </vt:variant>
      <vt:variant>
        <vt:lpwstr>■サイバーセキュリティ戦略</vt:lpwstr>
      </vt:variant>
      <vt:variant>
        <vt:i4>1910217</vt:i4>
      </vt:variant>
      <vt:variant>
        <vt:i4>2232</vt:i4>
      </vt:variant>
      <vt:variant>
        <vt:i4>0</vt:i4>
      </vt:variant>
      <vt:variant>
        <vt:i4>5</vt:i4>
      </vt:variant>
      <vt:variant>
        <vt:lpwstr/>
      </vt:variant>
      <vt:variant>
        <vt:lpwstr>■NISC</vt:lpwstr>
      </vt:variant>
      <vt:variant>
        <vt:i4>1700668920</vt:i4>
      </vt:variant>
      <vt:variant>
        <vt:i4>2229</vt:i4>
      </vt:variant>
      <vt:variant>
        <vt:i4>0</vt:i4>
      </vt:variant>
      <vt:variant>
        <vt:i4>5</vt:i4>
      </vt:variant>
      <vt:variant>
        <vt:lpwstr/>
      </vt:variant>
      <vt:variant>
        <vt:lpwstr>■サイバー攻撃</vt:lpwstr>
      </vt:variant>
      <vt:variant>
        <vt:i4>6366624</vt:i4>
      </vt:variant>
      <vt:variant>
        <vt:i4>2226</vt:i4>
      </vt:variant>
      <vt:variant>
        <vt:i4>0</vt:i4>
      </vt:variant>
      <vt:variant>
        <vt:i4>5</vt:i4>
      </vt:variant>
      <vt:variant>
        <vt:lpwstr/>
      </vt:variant>
      <vt:variant>
        <vt:lpwstr>■AI</vt:lpwstr>
      </vt:variant>
      <vt:variant>
        <vt:i4>815736228</vt:i4>
      </vt:variant>
      <vt:variant>
        <vt:i4>2223</vt:i4>
      </vt:variant>
      <vt:variant>
        <vt:i4>0</vt:i4>
      </vt:variant>
      <vt:variant>
        <vt:i4>5</vt:i4>
      </vt:variant>
      <vt:variant>
        <vt:lpwstr/>
      </vt:variant>
      <vt:variant>
        <vt:lpwstr>■ビッグデータ</vt:lpwstr>
      </vt:variant>
      <vt:variant>
        <vt:i4>813882001</vt:i4>
      </vt:variant>
      <vt:variant>
        <vt:i4>2220</vt:i4>
      </vt:variant>
      <vt:variant>
        <vt:i4>0</vt:i4>
      </vt:variant>
      <vt:variant>
        <vt:i4>5</vt:i4>
      </vt:variant>
      <vt:variant>
        <vt:lpwstr/>
      </vt:variant>
      <vt:variant>
        <vt:lpwstr>■IoT（アイ・オー・ティー）</vt:lpwstr>
      </vt:variant>
      <vt:variant>
        <vt:i4>6362484</vt:i4>
      </vt:variant>
      <vt:variant>
        <vt:i4>2217</vt:i4>
      </vt:variant>
      <vt:variant>
        <vt:i4>0</vt:i4>
      </vt:variant>
      <vt:variant>
        <vt:i4>5</vt:i4>
      </vt:variant>
      <vt:variant>
        <vt:lpwstr/>
      </vt:variant>
      <vt:variant>
        <vt:lpwstr>■サプライチェーン</vt:lpwstr>
      </vt:variant>
      <vt:variant>
        <vt:i4>1437210102</vt:i4>
      </vt:variant>
      <vt:variant>
        <vt:i4>2214</vt:i4>
      </vt:variant>
      <vt:variant>
        <vt:i4>0</vt:i4>
      </vt:variant>
      <vt:variant>
        <vt:i4>5</vt:i4>
      </vt:variant>
      <vt:variant>
        <vt:lpwstr/>
      </vt:variant>
      <vt:variant>
        <vt:lpwstr>■改ざん</vt:lpwstr>
      </vt:variant>
      <vt:variant>
        <vt:i4>1700668920</vt:i4>
      </vt:variant>
      <vt:variant>
        <vt:i4>2211</vt:i4>
      </vt:variant>
      <vt:variant>
        <vt:i4>0</vt:i4>
      </vt:variant>
      <vt:variant>
        <vt:i4>5</vt:i4>
      </vt:variant>
      <vt:variant>
        <vt:lpwstr/>
      </vt:variant>
      <vt:variant>
        <vt:lpwstr>■サイバー攻撃</vt:lpwstr>
      </vt:variant>
      <vt:variant>
        <vt:i4>815736228</vt:i4>
      </vt:variant>
      <vt:variant>
        <vt:i4>2208</vt:i4>
      </vt:variant>
      <vt:variant>
        <vt:i4>0</vt:i4>
      </vt:variant>
      <vt:variant>
        <vt:i4>5</vt:i4>
      </vt:variant>
      <vt:variant>
        <vt:lpwstr/>
      </vt:variant>
      <vt:variant>
        <vt:lpwstr>■ビッグデータ</vt:lpwstr>
      </vt:variant>
      <vt:variant>
        <vt:i4>6366624</vt:i4>
      </vt:variant>
      <vt:variant>
        <vt:i4>2205</vt:i4>
      </vt:variant>
      <vt:variant>
        <vt:i4>0</vt:i4>
      </vt:variant>
      <vt:variant>
        <vt:i4>5</vt:i4>
      </vt:variant>
      <vt:variant>
        <vt:lpwstr/>
      </vt:variant>
      <vt:variant>
        <vt:lpwstr>■AI</vt:lpwstr>
      </vt:variant>
      <vt:variant>
        <vt:i4>813882001</vt:i4>
      </vt:variant>
      <vt:variant>
        <vt:i4>2202</vt:i4>
      </vt:variant>
      <vt:variant>
        <vt:i4>0</vt:i4>
      </vt:variant>
      <vt:variant>
        <vt:i4>5</vt:i4>
      </vt:variant>
      <vt:variant>
        <vt:lpwstr/>
      </vt:variant>
      <vt:variant>
        <vt:lpwstr>■IoT（アイ・オー・ティー）</vt:lpwstr>
      </vt:variant>
      <vt:variant>
        <vt:i4>-16636441</vt:i4>
      </vt:variant>
      <vt:variant>
        <vt:i4>2199</vt:i4>
      </vt:variant>
      <vt:variant>
        <vt:i4>0</vt:i4>
      </vt:variant>
      <vt:variant>
        <vt:i4>5</vt:i4>
      </vt:variant>
      <vt:variant>
        <vt:lpwstr/>
      </vt:variant>
      <vt:variant>
        <vt:lpwstr>■Society5．0</vt:lpwstr>
      </vt:variant>
      <vt:variant>
        <vt:i4>1844683</vt:i4>
      </vt:variant>
      <vt:variant>
        <vt:i4>2196</vt:i4>
      </vt:variant>
      <vt:variant>
        <vt:i4>0</vt:i4>
      </vt:variant>
      <vt:variant>
        <vt:i4>5</vt:i4>
      </vt:variant>
      <vt:variant>
        <vt:lpwstr/>
      </vt:variant>
      <vt:variant>
        <vt:lpwstr>■eKYC</vt:lpwstr>
      </vt:variant>
      <vt:variant>
        <vt:i4>7738713</vt:i4>
      </vt:variant>
      <vt:variant>
        <vt:i4>2193</vt:i4>
      </vt:variant>
      <vt:variant>
        <vt:i4>0</vt:i4>
      </vt:variant>
      <vt:variant>
        <vt:i4>5</vt:i4>
      </vt:variant>
      <vt:variant>
        <vt:lpwstr/>
      </vt:variant>
      <vt:variant>
        <vt:lpwstr>■ミラサポコネクト</vt:lpwstr>
      </vt:variant>
      <vt:variant>
        <vt:i4>817435930</vt:i4>
      </vt:variant>
      <vt:variant>
        <vt:i4>2190</vt:i4>
      </vt:variant>
      <vt:variant>
        <vt:i4>0</vt:i4>
      </vt:variant>
      <vt:variant>
        <vt:i4>5</vt:i4>
      </vt:variant>
      <vt:variant>
        <vt:lpwstr/>
      </vt:variant>
      <vt:variant>
        <vt:lpwstr>■GビズID</vt:lpwstr>
      </vt:variant>
      <vt:variant>
        <vt:i4>1309965932</vt:i4>
      </vt:variant>
      <vt:variant>
        <vt:i4>2187</vt:i4>
      </vt:variant>
      <vt:variant>
        <vt:i4>0</vt:i4>
      </vt:variant>
      <vt:variant>
        <vt:i4>5</vt:i4>
      </vt:variant>
      <vt:variant>
        <vt:lpwstr/>
      </vt:variant>
      <vt:variant>
        <vt:lpwstr>■不正アクセス</vt:lpwstr>
      </vt:variant>
      <vt:variant>
        <vt:i4>1776151741</vt:i4>
      </vt:variant>
      <vt:variant>
        <vt:i4>2184</vt:i4>
      </vt:variant>
      <vt:variant>
        <vt:i4>0</vt:i4>
      </vt:variant>
      <vt:variant>
        <vt:i4>5</vt:i4>
      </vt:variant>
      <vt:variant>
        <vt:lpwstr/>
      </vt:variant>
      <vt:variant>
        <vt:lpwstr>■個人情報保護委員会</vt:lpwstr>
      </vt:variant>
      <vt:variant>
        <vt:i4>1910217</vt:i4>
      </vt:variant>
      <vt:variant>
        <vt:i4>2181</vt:i4>
      </vt:variant>
      <vt:variant>
        <vt:i4>0</vt:i4>
      </vt:variant>
      <vt:variant>
        <vt:i4>5</vt:i4>
      </vt:variant>
      <vt:variant>
        <vt:lpwstr/>
      </vt:variant>
      <vt:variant>
        <vt:lpwstr>■NISC</vt:lpwstr>
      </vt:variant>
      <vt:variant>
        <vt:i4>801553820</vt:i4>
      </vt:variant>
      <vt:variant>
        <vt:i4>2178</vt:i4>
      </vt:variant>
      <vt:variant>
        <vt:i4>0</vt:i4>
      </vt:variant>
      <vt:variant>
        <vt:i4>5</vt:i4>
      </vt:variant>
      <vt:variant>
        <vt:lpwstr/>
      </vt:variant>
      <vt:variant>
        <vt:lpwstr>■信頼性</vt:lpwstr>
      </vt:variant>
      <vt:variant>
        <vt:i4>140742</vt:i4>
      </vt:variant>
      <vt:variant>
        <vt:i4>2175</vt:i4>
      </vt:variant>
      <vt:variant>
        <vt:i4>0</vt:i4>
      </vt:variant>
      <vt:variant>
        <vt:i4>5</vt:i4>
      </vt:variant>
      <vt:variant>
        <vt:lpwstr/>
      </vt:variant>
      <vt:variant>
        <vt:lpwstr>■DFFT</vt:lpwstr>
      </vt:variant>
      <vt:variant>
        <vt:i4>1910211</vt:i4>
      </vt:variant>
      <vt:variant>
        <vt:i4>2172</vt:i4>
      </vt:variant>
      <vt:variant>
        <vt:i4>0</vt:i4>
      </vt:variant>
      <vt:variant>
        <vt:i4>5</vt:i4>
      </vt:variant>
      <vt:variant>
        <vt:lpwstr/>
      </vt:variant>
      <vt:variant>
        <vt:lpwstr>■ICT</vt:lpwstr>
      </vt:variant>
      <vt:variant>
        <vt:i4>1399727603</vt:i4>
      </vt:variant>
      <vt:variant>
        <vt:i4>2169</vt:i4>
      </vt:variant>
      <vt:variant>
        <vt:i4>0</vt:i4>
      </vt:variant>
      <vt:variant>
        <vt:i4>5</vt:i4>
      </vt:variant>
      <vt:variant>
        <vt:lpwstr/>
      </vt:variant>
      <vt:variant>
        <vt:lpwstr>■デジタル化</vt:lpwstr>
      </vt:variant>
      <vt:variant>
        <vt:i4>6366624</vt:i4>
      </vt:variant>
      <vt:variant>
        <vt:i4>2166</vt:i4>
      </vt:variant>
      <vt:variant>
        <vt:i4>0</vt:i4>
      </vt:variant>
      <vt:variant>
        <vt:i4>5</vt:i4>
      </vt:variant>
      <vt:variant>
        <vt:lpwstr/>
      </vt:variant>
      <vt:variant>
        <vt:lpwstr>■AI</vt:lpwstr>
      </vt:variant>
      <vt:variant>
        <vt:i4>813882001</vt:i4>
      </vt:variant>
      <vt:variant>
        <vt:i4>2163</vt:i4>
      </vt:variant>
      <vt:variant>
        <vt:i4>0</vt:i4>
      </vt:variant>
      <vt:variant>
        <vt:i4>5</vt:i4>
      </vt:variant>
      <vt:variant>
        <vt:lpwstr/>
      </vt:variant>
      <vt:variant>
        <vt:lpwstr>■IoT（アイ・オー・ティー）</vt:lpwstr>
      </vt:variant>
      <vt:variant>
        <vt:i4>1390089500</vt:i4>
      </vt:variant>
      <vt:variant>
        <vt:i4>2160</vt:i4>
      </vt:variant>
      <vt:variant>
        <vt:i4>0</vt:i4>
      </vt:variant>
      <vt:variant>
        <vt:i4>5</vt:i4>
      </vt:variant>
      <vt:variant>
        <vt:lpwstr/>
      </vt:variant>
      <vt:variant>
        <vt:lpwstr>■サイバーセキュリティ戦略</vt:lpwstr>
      </vt:variant>
      <vt:variant>
        <vt:i4>1399727603</vt:i4>
      </vt:variant>
      <vt:variant>
        <vt:i4>2157</vt:i4>
      </vt:variant>
      <vt:variant>
        <vt:i4>0</vt:i4>
      </vt:variant>
      <vt:variant>
        <vt:i4>5</vt:i4>
      </vt:variant>
      <vt:variant>
        <vt:lpwstr/>
      </vt:variant>
      <vt:variant>
        <vt:lpwstr>■デジタル化</vt:lpwstr>
      </vt:variant>
      <vt:variant>
        <vt:i4>6366624</vt:i4>
      </vt:variant>
      <vt:variant>
        <vt:i4>2154</vt:i4>
      </vt:variant>
      <vt:variant>
        <vt:i4>0</vt:i4>
      </vt:variant>
      <vt:variant>
        <vt:i4>5</vt:i4>
      </vt:variant>
      <vt:variant>
        <vt:lpwstr/>
      </vt:variant>
      <vt:variant>
        <vt:lpwstr>■AI</vt:lpwstr>
      </vt:variant>
      <vt:variant>
        <vt:i4>-517899631</vt:i4>
      </vt:variant>
      <vt:variant>
        <vt:i4>2151</vt:i4>
      </vt:variant>
      <vt:variant>
        <vt:i4>0</vt:i4>
      </vt:variant>
      <vt:variant>
        <vt:i4>5</vt:i4>
      </vt:variant>
      <vt:variant>
        <vt:lpwstr/>
      </vt:variant>
      <vt:variant>
        <vt:lpwstr>■脆弱性</vt:lpwstr>
      </vt:variant>
      <vt:variant>
        <vt:i4>1700426173</vt:i4>
      </vt:variant>
      <vt:variant>
        <vt:i4>2148</vt:i4>
      </vt:variant>
      <vt:variant>
        <vt:i4>0</vt:i4>
      </vt:variant>
      <vt:variant>
        <vt:i4>5</vt:i4>
      </vt:variant>
      <vt:variant>
        <vt:lpwstr/>
      </vt:variant>
      <vt:variant>
        <vt:lpwstr>■DDoS攻撃（ディードスこうげき）</vt:lpwstr>
      </vt:variant>
      <vt:variant>
        <vt:i4>819602924</vt:i4>
      </vt:variant>
      <vt:variant>
        <vt:i4>2145</vt:i4>
      </vt:variant>
      <vt:variant>
        <vt:i4>0</vt:i4>
      </vt:variant>
      <vt:variant>
        <vt:i4>5</vt:i4>
      </vt:variant>
      <vt:variant>
        <vt:lpwstr/>
      </vt:variant>
      <vt:variant>
        <vt:lpwstr>■マルウェア</vt:lpwstr>
      </vt:variant>
      <vt:variant>
        <vt:i4>815736292</vt:i4>
      </vt:variant>
      <vt:variant>
        <vt:i4>2142</vt:i4>
      </vt:variant>
      <vt:variant>
        <vt:i4>0</vt:i4>
      </vt:variant>
      <vt:variant>
        <vt:i4>5</vt:i4>
      </vt:variant>
      <vt:variant>
        <vt:lpwstr/>
      </vt:variant>
      <vt:variant>
        <vt:lpwstr>■クラッキング</vt:lpwstr>
      </vt:variant>
      <vt:variant>
        <vt:i4>801553820</vt:i4>
      </vt:variant>
      <vt:variant>
        <vt:i4>2139</vt:i4>
      </vt:variant>
      <vt:variant>
        <vt:i4>0</vt:i4>
      </vt:variant>
      <vt:variant>
        <vt:i4>5</vt:i4>
      </vt:variant>
      <vt:variant>
        <vt:lpwstr/>
      </vt:variant>
      <vt:variant>
        <vt:lpwstr>■信頼性</vt:lpwstr>
      </vt:variant>
      <vt:variant>
        <vt:i4>-1573665713</vt:i4>
      </vt:variant>
      <vt:variant>
        <vt:i4>2136</vt:i4>
      </vt:variant>
      <vt:variant>
        <vt:i4>0</vt:i4>
      </vt:variant>
      <vt:variant>
        <vt:i4>5</vt:i4>
      </vt:variant>
      <vt:variant>
        <vt:lpwstr/>
      </vt:variant>
      <vt:variant>
        <vt:lpwstr>■否認防止性</vt:lpwstr>
      </vt:variant>
      <vt:variant>
        <vt:i4>1668736698</vt:i4>
      </vt:variant>
      <vt:variant>
        <vt:i4>2133</vt:i4>
      </vt:variant>
      <vt:variant>
        <vt:i4>0</vt:i4>
      </vt:variant>
      <vt:variant>
        <vt:i4>5</vt:i4>
      </vt:variant>
      <vt:variant>
        <vt:lpwstr/>
      </vt:variant>
      <vt:variant>
        <vt:lpwstr>■責任追跡性</vt:lpwstr>
      </vt:variant>
      <vt:variant>
        <vt:i4>389566147</vt:i4>
      </vt:variant>
      <vt:variant>
        <vt:i4>2130</vt:i4>
      </vt:variant>
      <vt:variant>
        <vt:i4>0</vt:i4>
      </vt:variant>
      <vt:variant>
        <vt:i4>5</vt:i4>
      </vt:variant>
      <vt:variant>
        <vt:lpwstr/>
      </vt:variant>
      <vt:variant>
        <vt:lpwstr>■真正性</vt:lpwstr>
      </vt:variant>
      <vt:variant>
        <vt:i4>1623008755</vt:i4>
      </vt:variant>
      <vt:variant>
        <vt:i4>2127</vt:i4>
      </vt:variant>
      <vt:variant>
        <vt:i4>0</vt:i4>
      </vt:variant>
      <vt:variant>
        <vt:i4>5</vt:i4>
      </vt:variant>
      <vt:variant>
        <vt:lpwstr/>
      </vt:variant>
      <vt:variant>
        <vt:lpwstr>■デジタル情報</vt:lpwstr>
      </vt:variant>
      <vt:variant>
        <vt:i4>897676887</vt:i4>
      </vt:variant>
      <vt:variant>
        <vt:i4>2124</vt:i4>
      </vt:variant>
      <vt:variant>
        <vt:i4>0</vt:i4>
      </vt:variant>
      <vt:variant>
        <vt:i4>5</vt:i4>
      </vt:variant>
      <vt:variant>
        <vt:lpwstr/>
      </vt:variant>
      <vt:variant>
        <vt:lpwstr>■暗号化</vt:lpwstr>
      </vt:variant>
      <vt:variant>
        <vt:i4>1378821558</vt:i4>
      </vt:variant>
      <vt:variant>
        <vt:i4>2121</vt:i4>
      </vt:variant>
      <vt:variant>
        <vt:i4>0</vt:i4>
      </vt:variant>
      <vt:variant>
        <vt:i4>5</vt:i4>
      </vt:variant>
      <vt:variant>
        <vt:lpwstr/>
      </vt:variant>
      <vt:variant>
        <vt:lpwstr>■アクセス制御</vt:lpwstr>
      </vt:variant>
      <vt:variant>
        <vt:i4>-371576732</vt:i4>
      </vt:variant>
      <vt:variant>
        <vt:i4>2118</vt:i4>
      </vt:variant>
      <vt:variant>
        <vt:i4>0</vt:i4>
      </vt:variant>
      <vt:variant>
        <vt:i4>5</vt:i4>
      </vt:variant>
      <vt:variant>
        <vt:lpwstr/>
      </vt:variant>
      <vt:variant>
        <vt:lpwstr>■情報セキュリティの3要素「CIA」</vt:lpwstr>
      </vt:variant>
      <vt:variant>
        <vt:i4>868765832</vt:i4>
      </vt:variant>
      <vt:variant>
        <vt:i4>2115</vt:i4>
      </vt:variant>
      <vt:variant>
        <vt:i4>0</vt:i4>
      </vt:variant>
      <vt:variant>
        <vt:i4>5</vt:i4>
      </vt:variant>
      <vt:variant>
        <vt:lpwstr/>
      </vt:variant>
      <vt:variant>
        <vt:lpwstr>■可用性</vt:lpwstr>
      </vt:variant>
      <vt:variant>
        <vt:i4>1001092296</vt:i4>
      </vt:variant>
      <vt:variant>
        <vt:i4>2112</vt:i4>
      </vt:variant>
      <vt:variant>
        <vt:i4>0</vt:i4>
      </vt:variant>
      <vt:variant>
        <vt:i4>5</vt:i4>
      </vt:variant>
      <vt:variant>
        <vt:lpwstr/>
      </vt:variant>
      <vt:variant>
        <vt:lpwstr>■完全性</vt:lpwstr>
      </vt:variant>
      <vt:variant>
        <vt:i4>175668838</vt:i4>
      </vt:variant>
      <vt:variant>
        <vt:i4>2109</vt:i4>
      </vt:variant>
      <vt:variant>
        <vt:i4>0</vt:i4>
      </vt:variant>
      <vt:variant>
        <vt:i4>5</vt:i4>
      </vt:variant>
      <vt:variant>
        <vt:lpwstr/>
      </vt:variant>
      <vt:variant>
        <vt:lpwstr>■機密性</vt:lpwstr>
      </vt:variant>
      <vt:variant>
        <vt:i4>661042504</vt:i4>
      </vt:variant>
      <vt:variant>
        <vt:i4>2106</vt:i4>
      </vt:variant>
      <vt:variant>
        <vt:i4>0</vt:i4>
      </vt:variant>
      <vt:variant>
        <vt:i4>5</vt:i4>
      </vt:variant>
      <vt:variant>
        <vt:lpwstr/>
      </vt:variant>
      <vt:variant>
        <vt:lpwstr>■内部監査</vt:lpwstr>
      </vt:variant>
      <vt:variant>
        <vt:i4>897676887</vt:i4>
      </vt:variant>
      <vt:variant>
        <vt:i4>2103</vt:i4>
      </vt:variant>
      <vt:variant>
        <vt:i4>0</vt:i4>
      </vt:variant>
      <vt:variant>
        <vt:i4>5</vt:i4>
      </vt:variant>
      <vt:variant>
        <vt:lpwstr/>
      </vt:variant>
      <vt:variant>
        <vt:lpwstr>■暗号化</vt:lpwstr>
      </vt:variant>
      <vt:variant>
        <vt:i4>1378821558</vt:i4>
      </vt:variant>
      <vt:variant>
        <vt:i4>2100</vt:i4>
      </vt:variant>
      <vt:variant>
        <vt:i4>0</vt:i4>
      </vt:variant>
      <vt:variant>
        <vt:i4>5</vt:i4>
      </vt:variant>
      <vt:variant>
        <vt:lpwstr/>
      </vt:variant>
      <vt:variant>
        <vt:lpwstr>■アクセス制御</vt:lpwstr>
      </vt:variant>
      <vt:variant>
        <vt:i4>1340383052</vt:i4>
      </vt:variant>
      <vt:variant>
        <vt:i4>2097</vt:i4>
      </vt:variant>
      <vt:variant>
        <vt:i4>0</vt:i4>
      </vt:variant>
      <vt:variant>
        <vt:i4>5</vt:i4>
      </vt:variant>
      <vt:variant>
        <vt:lpwstr/>
      </vt:variant>
      <vt:variant>
        <vt:lpwstr>■リスク評価</vt:lpwstr>
      </vt:variant>
      <vt:variant>
        <vt:i4>-517899631</vt:i4>
      </vt:variant>
      <vt:variant>
        <vt:i4>2094</vt:i4>
      </vt:variant>
      <vt:variant>
        <vt:i4>0</vt:i4>
      </vt:variant>
      <vt:variant>
        <vt:i4>5</vt:i4>
      </vt:variant>
      <vt:variant>
        <vt:lpwstr/>
      </vt:variant>
      <vt:variant>
        <vt:lpwstr>■脆弱性</vt:lpwstr>
      </vt:variant>
      <vt:variant>
        <vt:i4>-335381103</vt:i4>
      </vt:variant>
      <vt:variant>
        <vt:i4>2091</vt:i4>
      </vt:variant>
      <vt:variant>
        <vt:i4>0</vt:i4>
      </vt:variant>
      <vt:variant>
        <vt:i4>5</vt:i4>
      </vt:variant>
      <vt:variant>
        <vt:lpwstr/>
      </vt:variant>
      <vt:variant>
        <vt:lpwstr>■情報資産</vt:lpwstr>
      </vt:variant>
      <vt:variant>
        <vt:i4>819406321</vt:i4>
      </vt:variant>
      <vt:variant>
        <vt:i4>2088</vt:i4>
      </vt:variant>
      <vt:variant>
        <vt:i4>0</vt:i4>
      </vt:variant>
      <vt:variant>
        <vt:i4>5</vt:i4>
      </vt:variant>
      <vt:variant>
        <vt:lpwstr/>
      </vt:variant>
      <vt:variant>
        <vt:lpwstr>■リスクアセスメント</vt:lpwstr>
      </vt:variant>
      <vt:variant>
        <vt:i4>821175726</vt:i4>
      </vt:variant>
      <vt:variant>
        <vt:i4>2085</vt:i4>
      </vt:variant>
      <vt:variant>
        <vt:i4>0</vt:i4>
      </vt:variant>
      <vt:variant>
        <vt:i4>5</vt:i4>
      </vt:variant>
      <vt:variant>
        <vt:lpwstr/>
      </vt:variant>
      <vt:variant>
        <vt:lpwstr>■セキュリティポリシー</vt:lpwstr>
      </vt:variant>
      <vt:variant>
        <vt:i4>-2077131167</vt:i4>
      </vt:variant>
      <vt:variant>
        <vt:i4>2082</vt:i4>
      </vt:variant>
      <vt:variant>
        <vt:i4>0</vt:i4>
      </vt:variant>
      <vt:variant>
        <vt:i4>5</vt:i4>
      </vt:variant>
      <vt:variant>
        <vt:lpwstr/>
      </vt:variant>
      <vt:variant>
        <vt:lpwstr>■サイバー・フィジカル・セキュリティ対策フレームワーク（CPSF）</vt:lpwstr>
      </vt:variant>
      <vt:variant>
        <vt:i4>814537354</vt:i4>
      </vt:variant>
      <vt:variant>
        <vt:i4>2079</vt:i4>
      </vt:variant>
      <vt:variant>
        <vt:i4>0</vt:i4>
      </vt:variant>
      <vt:variant>
        <vt:i4>5</vt:i4>
      </vt:variant>
      <vt:variant>
        <vt:lpwstr/>
      </vt:variant>
      <vt:variant>
        <vt:lpwstr>■NISTサイバーセキュリティフレームワーク（CSF）</vt:lpwstr>
      </vt:variant>
      <vt:variant>
        <vt:i4>271827</vt:i4>
      </vt:variant>
      <vt:variant>
        <vt:i4>2076</vt:i4>
      </vt:variant>
      <vt:variant>
        <vt:i4>0</vt:i4>
      </vt:variant>
      <vt:variant>
        <vt:i4>5</vt:i4>
      </vt:variant>
      <vt:variant>
        <vt:lpwstr/>
      </vt:variant>
      <vt:variant>
        <vt:lpwstr>■ISMS</vt:lpwstr>
      </vt:variant>
      <vt:variant>
        <vt:i4>6886736</vt:i4>
      </vt:variant>
      <vt:variant>
        <vt:i4>2073</vt:i4>
      </vt:variant>
      <vt:variant>
        <vt:i4>0</vt:i4>
      </vt:variant>
      <vt:variant>
        <vt:i4>5</vt:i4>
      </vt:variant>
      <vt:variant>
        <vt:lpwstr/>
      </vt:variant>
      <vt:variant>
        <vt:lpwstr>■フレームワーク</vt:lpwstr>
      </vt:variant>
      <vt:variant>
        <vt:i4>1910217</vt:i4>
      </vt:variant>
      <vt:variant>
        <vt:i4>2070</vt:i4>
      </vt:variant>
      <vt:variant>
        <vt:i4>0</vt:i4>
      </vt:variant>
      <vt:variant>
        <vt:i4>5</vt:i4>
      </vt:variant>
      <vt:variant>
        <vt:lpwstr/>
      </vt:variant>
      <vt:variant>
        <vt:lpwstr>■NISC</vt:lpwstr>
      </vt:variant>
      <vt:variant>
        <vt:i4>1700668920</vt:i4>
      </vt:variant>
      <vt:variant>
        <vt:i4>2067</vt:i4>
      </vt:variant>
      <vt:variant>
        <vt:i4>0</vt:i4>
      </vt:variant>
      <vt:variant>
        <vt:i4>5</vt:i4>
      </vt:variant>
      <vt:variant>
        <vt:lpwstr/>
      </vt:variant>
      <vt:variant>
        <vt:lpwstr>■サイバー攻撃</vt:lpwstr>
      </vt:variant>
      <vt:variant>
        <vt:i4>816326072</vt:i4>
      </vt:variant>
      <vt:variant>
        <vt:i4>2064</vt:i4>
      </vt:variant>
      <vt:variant>
        <vt:i4>0</vt:i4>
      </vt:variant>
      <vt:variant>
        <vt:i4>5</vt:i4>
      </vt:variant>
      <vt:variant>
        <vt:lpwstr/>
      </vt:variant>
      <vt:variant>
        <vt:lpwstr>■セキュリティホール</vt:lpwstr>
      </vt:variant>
      <vt:variant>
        <vt:i4>1390089500</vt:i4>
      </vt:variant>
      <vt:variant>
        <vt:i4>2061</vt:i4>
      </vt:variant>
      <vt:variant>
        <vt:i4>0</vt:i4>
      </vt:variant>
      <vt:variant>
        <vt:i4>5</vt:i4>
      </vt:variant>
      <vt:variant>
        <vt:lpwstr/>
      </vt:variant>
      <vt:variant>
        <vt:lpwstr>■サイバーセキュリティ戦略</vt:lpwstr>
      </vt:variant>
      <vt:variant>
        <vt:i4>-335381103</vt:i4>
      </vt:variant>
      <vt:variant>
        <vt:i4>2058</vt:i4>
      </vt:variant>
      <vt:variant>
        <vt:i4>0</vt:i4>
      </vt:variant>
      <vt:variant>
        <vt:i4>5</vt:i4>
      </vt:variant>
      <vt:variant>
        <vt:lpwstr/>
      </vt:variant>
      <vt:variant>
        <vt:lpwstr>■情報資産</vt:lpwstr>
      </vt:variant>
      <vt:variant>
        <vt:i4>801553820</vt:i4>
      </vt:variant>
      <vt:variant>
        <vt:i4>2055</vt:i4>
      </vt:variant>
      <vt:variant>
        <vt:i4>0</vt:i4>
      </vt:variant>
      <vt:variant>
        <vt:i4>5</vt:i4>
      </vt:variant>
      <vt:variant>
        <vt:lpwstr/>
      </vt:variant>
      <vt:variant>
        <vt:lpwstr>■信頼性</vt:lpwstr>
      </vt:variant>
      <vt:variant>
        <vt:i4>897676887</vt:i4>
      </vt:variant>
      <vt:variant>
        <vt:i4>2052</vt:i4>
      </vt:variant>
      <vt:variant>
        <vt:i4>0</vt:i4>
      </vt:variant>
      <vt:variant>
        <vt:i4>5</vt:i4>
      </vt:variant>
      <vt:variant>
        <vt:lpwstr/>
      </vt:variant>
      <vt:variant>
        <vt:lpwstr>■暗号化</vt:lpwstr>
      </vt:variant>
      <vt:variant>
        <vt:i4>1898141723</vt:i4>
      </vt:variant>
      <vt:variant>
        <vt:i4>2049</vt:i4>
      </vt:variant>
      <vt:variant>
        <vt:i4>0</vt:i4>
      </vt:variant>
      <vt:variant>
        <vt:i4>5</vt:i4>
      </vt:variant>
      <vt:variant>
        <vt:lpwstr/>
      </vt:variant>
      <vt:variant>
        <vt:lpwstr>■無線LAN</vt:lpwstr>
      </vt:variant>
      <vt:variant>
        <vt:i4>-1532470782</vt:i4>
      </vt:variant>
      <vt:variant>
        <vt:i4>2046</vt:i4>
      </vt:variant>
      <vt:variant>
        <vt:i4>0</vt:i4>
      </vt:variant>
      <vt:variant>
        <vt:i4>5</vt:i4>
      </vt:variant>
      <vt:variant>
        <vt:lpwstr/>
      </vt:variant>
      <vt:variant>
        <vt:lpwstr>■ウイルス定義ファイル（パターンファイル）</vt:lpwstr>
      </vt:variant>
      <vt:variant>
        <vt:i4>1971473</vt:i4>
      </vt:variant>
      <vt:variant>
        <vt:i4>2043</vt:i4>
      </vt:variant>
      <vt:variant>
        <vt:i4>0</vt:i4>
      </vt:variant>
      <vt:variant>
        <vt:i4>5</vt:i4>
      </vt:variant>
      <vt:variant>
        <vt:lpwstr/>
      </vt:variant>
      <vt:variant>
        <vt:lpwstr>■インターネットバンキング</vt:lpwstr>
      </vt:variant>
      <vt:variant>
        <vt:i4>-1532470782</vt:i4>
      </vt:variant>
      <vt:variant>
        <vt:i4>2040</vt:i4>
      </vt:variant>
      <vt:variant>
        <vt:i4>0</vt:i4>
      </vt:variant>
      <vt:variant>
        <vt:i4>5</vt:i4>
      </vt:variant>
      <vt:variant>
        <vt:lpwstr/>
      </vt:variant>
      <vt:variant>
        <vt:lpwstr>■ウイルス定義ファイル（パターンファイル）</vt:lpwstr>
      </vt:variant>
      <vt:variant>
        <vt:i4>7087530</vt:i4>
      </vt:variant>
      <vt:variant>
        <vt:i4>2037</vt:i4>
      </vt:variant>
      <vt:variant>
        <vt:i4>0</vt:i4>
      </vt:variant>
      <vt:variant>
        <vt:i4>5</vt:i4>
      </vt:variant>
      <vt:variant>
        <vt:lpwstr/>
      </vt:variant>
      <vt:variant>
        <vt:lpwstr>■SECURITYACTION</vt:lpwstr>
      </vt:variant>
      <vt:variant>
        <vt:i4>7869808</vt:i4>
      </vt:variant>
      <vt:variant>
        <vt:i4>2034</vt:i4>
      </vt:variant>
      <vt:variant>
        <vt:i4>0</vt:i4>
      </vt:variant>
      <vt:variant>
        <vt:i4>5</vt:i4>
      </vt:variant>
      <vt:variant>
        <vt:lpwstr/>
      </vt:variant>
      <vt:variant>
        <vt:lpwstr>■セキュリティインシデント</vt:lpwstr>
      </vt:variant>
      <vt:variant>
        <vt:i4>819602924</vt:i4>
      </vt:variant>
      <vt:variant>
        <vt:i4>2031</vt:i4>
      </vt:variant>
      <vt:variant>
        <vt:i4>0</vt:i4>
      </vt:variant>
      <vt:variant>
        <vt:i4>5</vt:i4>
      </vt:variant>
      <vt:variant>
        <vt:lpwstr/>
      </vt:variant>
      <vt:variant>
        <vt:lpwstr>■マルウェア</vt:lpwstr>
      </vt:variant>
      <vt:variant>
        <vt:i4>-1532470782</vt:i4>
      </vt:variant>
      <vt:variant>
        <vt:i4>2028</vt:i4>
      </vt:variant>
      <vt:variant>
        <vt:i4>0</vt:i4>
      </vt:variant>
      <vt:variant>
        <vt:i4>5</vt:i4>
      </vt:variant>
      <vt:variant>
        <vt:lpwstr/>
      </vt:variant>
      <vt:variant>
        <vt:lpwstr>■ウイルス定義ファイル（パターンファイル）</vt:lpwstr>
      </vt:variant>
      <vt:variant>
        <vt:i4>2823434</vt:i4>
      </vt:variant>
      <vt:variant>
        <vt:i4>2025</vt:i4>
      </vt:variant>
      <vt:variant>
        <vt:i4>0</vt:i4>
      </vt:variant>
      <vt:variant>
        <vt:i4>5</vt:i4>
      </vt:variant>
      <vt:variant>
        <vt:lpwstr/>
      </vt:variant>
      <vt:variant>
        <vt:lpwstr>■ファイアウォール</vt:lpwstr>
      </vt:variant>
      <vt:variant>
        <vt:i4>819865066</vt:i4>
      </vt:variant>
      <vt:variant>
        <vt:i4>2022</vt:i4>
      </vt:variant>
      <vt:variant>
        <vt:i4>0</vt:i4>
      </vt:variant>
      <vt:variant>
        <vt:i4>5</vt:i4>
      </vt:variant>
      <vt:variant>
        <vt:lpwstr/>
      </vt:variant>
      <vt:variant>
        <vt:lpwstr>■トラフィック</vt:lpwstr>
      </vt:variant>
      <vt:variant>
        <vt:i4>-517899631</vt:i4>
      </vt:variant>
      <vt:variant>
        <vt:i4>2019</vt:i4>
      </vt:variant>
      <vt:variant>
        <vt:i4>0</vt:i4>
      </vt:variant>
      <vt:variant>
        <vt:i4>5</vt:i4>
      </vt:variant>
      <vt:variant>
        <vt:lpwstr/>
      </vt:variant>
      <vt:variant>
        <vt:lpwstr>■脆弱性</vt:lpwstr>
      </vt:variant>
      <vt:variant>
        <vt:i4>1516996</vt:i4>
      </vt:variant>
      <vt:variant>
        <vt:i4>2016</vt:i4>
      </vt:variant>
      <vt:variant>
        <vt:i4>0</vt:i4>
      </vt:variant>
      <vt:variant>
        <vt:i4>5</vt:i4>
      </vt:variant>
      <vt:variant>
        <vt:lpwstr/>
      </vt:variant>
      <vt:variant>
        <vt:lpwstr>■EDR</vt:lpwstr>
      </vt:variant>
      <vt:variant>
        <vt:i4>1700668920</vt:i4>
      </vt:variant>
      <vt:variant>
        <vt:i4>2013</vt:i4>
      </vt:variant>
      <vt:variant>
        <vt:i4>0</vt:i4>
      </vt:variant>
      <vt:variant>
        <vt:i4>5</vt:i4>
      </vt:variant>
      <vt:variant>
        <vt:lpwstr/>
      </vt:variant>
      <vt:variant>
        <vt:lpwstr>■サイバー攻撃</vt:lpwstr>
      </vt:variant>
      <vt:variant>
        <vt:i4>5772564</vt:i4>
      </vt:variant>
      <vt:variant>
        <vt:i4>2010</vt:i4>
      </vt:variant>
      <vt:variant>
        <vt:i4>0</vt:i4>
      </vt:variant>
      <vt:variant>
        <vt:i4>5</vt:i4>
      </vt:variant>
      <vt:variant>
        <vt:lpwstr/>
      </vt:variant>
      <vt:variant>
        <vt:lpwstr>■ランサムウェア</vt:lpwstr>
      </vt:variant>
      <vt:variant>
        <vt:i4>1516996</vt:i4>
      </vt:variant>
      <vt:variant>
        <vt:i4>2007</vt:i4>
      </vt:variant>
      <vt:variant>
        <vt:i4>0</vt:i4>
      </vt:variant>
      <vt:variant>
        <vt:i4>5</vt:i4>
      </vt:variant>
      <vt:variant>
        <vt:lpwstr/>
      </vt:variant>
      <vt:variant>
        <vt:lpwstr>■EDR</vt:lpwstr>
      </vt:variant>
      <vt:variant>
        <vt:i4>801553820</vt:i4>
      </vt:variant>
      <vt:variant>
        <vt:i4>2004</vt:i4>
      </vt:variant>
      <vt:variant>
        <vt:i4>0</vt:i4>
      </vt:variant>
      <vt:variant>
        <vt:i4>5</vt:i4>
      </vt:variant>
      <vt:variant>
        <vt:lpwstr/>
      </vt:variant>
      <vt:variant>
        <vt:lpwstr>■信頼性</vt:lpwstr>
      </vt:variant>
      <vt:variant>
        <vt:i4>2626885</vt:i4>
      </vt:variant>
      <vt:variant>
        <vt:i4>2001</vt:i4>
      </vt:variant>
      <vt:variant>
        <vt:i4>0</vt:i4>
      </vt:variant>
      <vt:variant>
        <vt:i4>5</vt:i4>
      </vt:variant>
      <vt:variant>
        <vt:lpwstr/>
      </vt:variant>
      <vt:variant>
        <vt:lpwstr>■ブロックチェーン</vt:lpwstr>
      </vt:variant>
      <vt:variant>
        <vt:i4>3085633</vt:i4>
      </vt:variant>
      <vt:variant>
        <vt:i4>1998</vt:i4>
      </vt:variant>
      <vt:variant>
        <vt:i4>0</vt:i4>
      </vt:variant>
      <vt:variant>
        <vt:i4>5</vt:i4>
      </vt:variant>
      <vt:variant>
        <vt:lpwstr/>
      </vt:variant>
      <vt:variant>
        <vt:lpwstr>■データサイエンス</vt:lpwstr>
      </vt:variant>
      <vt:variant>
        <vt:i4>1399727603</vt:i4>
      </vt:variant>
      <vt:variant>
        <vt:i4>1995</vt:i4>
      </vt:variant>
      <vt:variant>
        <vt:i4>0</vt:i4>
      </vt:variant>
      <vt:variant>
        <vt:i4>5</vt:i4>
      </vt:variant>
      <vt:variant>
        <vt:lpwstr/>
      </vt:variant>
      <vt:variant>
        <vt:lpwstr>■デジタル化</vt:lpwstr>
      </vt:variant>
      <vt:variant>
        <vt:i4>813882001</vt:i4>
      </vt:variant>
      <vt:variant>
        <vt:i4>1992</vt:i4>
      </vt:variant>
      <vt:variant>
        <vt:i4>0</vt:i4>
      </vt:variant>
      <vt:variant>
        <vt:i4>5</vt:i4>
      </vt:variant>
      <vt:variant>
        <vt:lpwstr/>
      </vt:variant>
      <vt:variant>
        <vt:lpwstr>■IoT（アイ・オー・ティー）</vt:lpwstr>
      </vt:variant>
      <vt:variant>
        <vt:i4>815736228</vt:i4>
      </vt:variant>
      <vt:variant>
        <vt:i4>1989</vt:i4>
      </vt:variant>
      <vt:variant>
        <vt:i4>0</vt:i4>
      </vt:variant>
      <vt:variant>
        <vt:i4>5</vt:i4>
      </vt:variant>
      <vt:variant>
        <vt:lpwstr/>
      </vt:variant>
      <vt:variant>
        <vt:lpwstr>■ビッグデータ</vt:lpwstr>
      </vt:variant>
      <vt:variant>
        <vt:i4>6366624</vt:i4>
      </vt:variant>
      <vt:variant>
        <vt:i4>1986</vt:i4>
      </vt:variant>
      <vt:variant>
        <vt:i4>0</vt:i4>
      </vt:variant>
      <vt:variant>
        <vt:i4>5</vt:i4>
      </vt:variant>
      <vt:variant>
        <vt:lpwstr/>
      </vt:variant>
      <vt:variant>
        <vt:lpwstr>■AI</vt:lpwstr>
      </vt:variant>
      <vt:variant>
        <vt:i4>-16636441</vt:i4>
      </vt:variant>
      <vt:variant>
        <vt:i4>1983</vt:i4>
      </vt:variant>
      <vt:variant>
        <vt:i4>0</vt:i4>
      </vt:variant>
      <vt:variant>
        <vt:i4>5</vt:i4>
      </vt:variant>
      <vt:variant>
        <vt:lpwstr/>
      </vt:variant>
      <vt:variant>
        <vt:lpwstr>■Society5．0</vt:lpwstr>
      </vt:variant>
      <vt:variant>
        <vt:i4>1700668920</vt:i4>
      </vt:variant>
      <vt:variant>
        <vt:i4>1980</vt:i4>
      </vt:variant>
      <vt:variant>
        <vt:i4>0</vt:i4>
      </vt:variant>
      <vt:variant>
        <vt:i4>5</vt:i4>
      </vt:variant>
      <vt:variant>
        <vt:lpwstr/>
      </vt:variant>
      <vt:variant>
        <vt:lpwstr>■サイバー攻撃</vt:lpwstr>
      </vt:variant>
      <vt:variant>
        <vt:i4>6886736</vt:i4>
      </vt:variant>
      <vt:variant>
        <vt:i4>1977</vt:i4>
      </vt:variant>
      <vt:variant>
        <vt:i4>0</vt:i4>
      </vt:variant>
      <vt:variant>
        <vt:i4>5</vt:i4>
      </vt:variant>
      <vt:variant>
        <vt:lpwstr/>
      </vt:variant>
      <vt:variant>
        <vt:lpwstr>■フレームワーク</vt:lpwstr>
      </vt:variant>
      <vt:variant>
        <vt:i4>631242843</vt:i4>
      </vt:variant>
      <vt:variant>
        <vt:i4>1974</vt:i4>
      </vt:variant>
      <vt:variant>
        <vt:i4>0</vt:i4>
      </vt:variant>
      <vt:variant>
        <vt:i4>5</vt:i4>
      </vt:variant>
      <vt:variant>
        <vt:lpwstr/>
      </vt:variant>
      <vt:variant>
        <vt:lpwstr>_■ISMS</vt:lpwstr>
      </vt:variant>
      <vt:variant>
        <vt:i4>1700668920</vt:i4>
      </vt:variant>
      <vt:variant>
        <vt:i4>1971</vt:i4>
      </vt:variant>
      <vt:variant>
        <vt:i4>0</vt:i4>
      </vt:variant>
      <vt:variant>
        <vt:i4>5</vt:i4>
      </vt:variant>
      <vt:variant>
        <vt:lpwstr/>
      </vt:variant>
      <vt:variant>
        <vt:lpwstr>■サイバー攻撃</vt:lpwstr>
      </vt:variant>
      <vt:variant>
        <vt:i4>5772564</vt:i4>
      </vt:variant>
      <vt:variant>
        <vt:i4>1968</vt:i4>
      </vt:variant>
      <vt:variant>
        <vt:i4>0</vt:i4>
      </vt:variant>
      <vt:variant>
        <vt:i4>5</vt:i4>
      </vt:variant>
      <vt:variant>
        <vt:lpwstr/>
      </vt:variant>
      <vt:variant>
        <vt:lpwstr>■ランサムウェア</vt:lpwstr>
      </vt:variant>
      <vt:variant>
        <vt:i4>1700668920</vt:i4>
      </vt:variant>
      <vt:variant>
        <vt:i4>1965</vt:i4>
      </vt:variant>
      <vt:variant>
        <vt:i4>0</vt:i4>
      </vt:variant>
      <vt:variant>
        <vt:i4>5</vt:i4>
      </vt:variant>
      <vt:variant>
        <vt:lpwstr/>
      </vt:variant>
      <vt:variant>
        <vt:lpwstr>■サイバー攻撃</vt:lpwstr>
      </vt:variant>
      <vt:variant>
        <vt:i4>1376319</vt:i4>
      </vt:variant>
      <vt:variant>
        <vt:i4>1958</vt:i4>
      </vt:variant>
      <vt:variant>
        <vt:i4>0</vt:i4>
      </vt:variant>
      <vt:variant>
        <vt:i4>5</vt:i4>
      </vt:variant>
      <vt:variant>
        <vt:lpwstr/>
      </vt:variant>
      <vt:variant>
        <vt:lpwstr>_Toc188349208</vt:lpwstr>
      </vt:variant>
      <vt:variant>
        <vt:i4>1376319</vt:i4>
      </vt:variant>
      <vt:variant>
        <vt:i4>1952</vt:i4>
      </vt:variant>
      <vt:variant>
        <vt:i4>0</vt:i4>
      </vt:variant>
      <vt:variant>
        <vt:i4>5</vt:i4>
      </vt:variant>
      <vt:variant>
        <vt:lpwstr/>
      </vt:variant>
      <vt:variant>
        <vt:lpwstr>_Toc188349207</vt:lpwstr>
      </vt:variant>
      <vt:variant>
        <vt:i4>1376319</vt:i4>
      </vt:variant>
      <vt:variant>
        <vt:i4>1946</vt:i4>
      </vt:variant>
      <vt:variant>
        <vt:i4>0</vt:i4>
      </vt:variant>
      <vt:variant>
        <vt:i4>5</vt:i4>
      </vt:variant>
      <vt:variant>
        <vt:lpwstr/>
      </vt:variant>
      <vt:variant>
        <vt:lpwstr>_Toc188349206</vt:lpwstr>
      </vt:variant>
      <vt:variant>
        <vt:i4>1376319</vt:i4>
      </vt:variant>
      <vt:variant>
        <vt:i4>1940</vt:i4>
      </vt:variant>
      <vt:variant>
        <vt:i4>0</vt:i4>
      </vt:variant>
      <vt:variant>
        <vt:i4>5</vt:i4>
      </vt:variant>
      <vt:variant>
        <vt:lpwstr/>
      </vt:variant>
      <vt:variant>
        <vt:lpwstr>_Toc188349205</vt:lpwstr>
      </vt:variant>
      <vt:variant>
        <vt:i4>1376319</vt:i4>
      </vt:variant>
      <vt:variant>
        <vt:i4>1934</vt:i4>
      </vt:variant>
      <vt:variant>
        <vt:i4>0</vt:i4>
      </vt:variant>
      <vt:variant>
        <vt:i4>5</vt:i4>
      </vt:variant>
      <vt:variant>
        <vt:lpwstr/>
      </vt:variant>
      <vt:variant>
        <vt:lpwstr>_Toc188349204</vt:lpwstr>
      </vt:variant>
      <vt:variant>
        <vt:i4>1376319</vt:i4>
      </vt:variant>
      <vt:variant>
        <vt:i4>1928</vt:i4>
      </vt:variant>
      <vt:variant>
        <vt:i4>0</vt:i4>
      </vt:variant>
      <vt:variant>
        <vt:i4>5</vt:i4>
      </vt:variant>
      <vt:variant>
        <vt:lpwstr/>
      </vt:variant>
      <vt:variant>
        <vt:lpwstr>_Toc188349203</vt:lpwstr>
      </vt:variant>
      <vt:variant>
        <vt:i4>1376319</vt:i4>
      </vt:variant>
      <vt:variant>
        <vt:i4>1922</vt:i4>
      </vt:variant>
      <vt:variant>
        <vt:i4>0</vt:i4>
      </vt:variant>
      <vt:variant>
        <vt:i4>5</vt:i4>
      </vt:variant>
      <vt:variant>
        <vt:lpwstr/>
      </vt:variant>
      <vt:variant>
        <vt:lpwstr>_Toc188349202</vt:lpwstr>
      </vt:variant>
      <vt:variant>
        <vt:i4>1376319</vt:i4>
      </vt:variant>
      <vt:variant>
        <vt:i4>1916</vt:i4>
      </vt:variant>
      <vt:variant>
        <vt:i4>0</vt:i4>
      </vt:variant>
      <vt:variant>
        <vt:i4>5</vt:i4>
      </vt:variant>
      <vt:variant>
        <vt:lpwstr/>
      </vt:variant>
      <vt:variant>
        <vt:lpwstr>_Toc188349201</vt:lpwstr>
      </vt:variant>
      <vt:variant>
        <vt:i4>1376319</vt:i4>
      </vt:variant>
      <vt:variant>
        <vt:i4>1910</vt:i4>
      </vt:variant>
      <vt:variant>
        <vt:i4>0</vt:i4>
      </vt:variant>
      <vt:variant>
        <vt:i4>5</vt:i4>
      </vt:variant>
      <vt:variant>
        <vt:lpwstr/>
      </vt:variant>
      <vt:variant>
        <vt:lpwstr>_Toc188349200</vt:lpwstr>
      </vt:variant>
      <vt:variant>
        <vt:i4>1835068</vt:i4>
      </vt:variant>
      <vt:variant>
        <vt:i4>1904</vt:i4>
      </vt:variant>
      <vt:variant>
        <vt:i4>0</vt:i4>
      </vt:variant>
      <vt:variant>
        <vt:i4>5</vt:i4>
      </vt:variant>
      <vt:variant>
        <vt:lpwstr/>
      </vt:variant>
      <vt:variant>
        <vt:lpwstr>_Toc188349199</vt:lpwstr>
      </vt:variant>
      <vt:variant>
        <vt:i4>1835068</vt:i4>
      </vt:variant>
      <vt:variant>
        <vt:i4>1898</vt:i4>
      </vt:variant>
      <vt:variant>
        <vt:i4>0</vt:i4>
      </vt:variant>
      <vt:variant>
        <vt:i4>5</vt:i4>
      </vt:variant>
      <vt:variant>
        <vt:lpwstr/>
      </vt:variant>
      <vt:variant>
        <vt:lpwstr>_Toc188349198</vt:lpwstr>
      </vt:variant>
      <vt:variant>
        <vt:i4>1835068</vt:i4>
      </vt:variant>
      <vt:variant>
        <vt:i4>1892</vt:i4>
      </vt:variant>
      <vt:variant>
        <vt:i4>0</vt:i4>
      </vt:variant>
      <vt:variant>
        <vt:i4>5</vt:i4>
      </vt:variant>
      <vt:variant>
        <vt:lpwstr/>
      </vt:variant>
      <vt:variant>
        <vt:lpwstr>_Toc188349197</vt:lpwstr>
      </vt:variant>
      <vt:variant>
        <vt:i4>1835068</vt:i4>
      </vt:variant>
      <vt:variant>
        <vt:i4>1886</vt:i4>
      </vt:variant>
      <vt:variant>
        <vt:i4>0</vt:i4>
      </vt:variant>
      <vt:variant>
        <vt:i4>5</vt:i4>
      </vt:variant>
      <vt:variant>
        <vt:lpwstr/>
      </vt:variant>
      <vt:variant>
        <vt:lpwstr>_Toc188349196</vt:lpwstr>
      </vt:variant>
      <vt:variant>
        <vt:i4>1835068</vt:i4>
      </vt:variant>
      <vt:variant>
        <vt:i4>1880</vt:i4>
      </vt:variant>
      <vt:variant>
        <vt:i4>0</vt:i4>
      </vt:variant>
      <vt:variant>
        <vt:i4>5</vt:i4>
      </vt:variant>
      <vt:variant>
        <vt:lpwstr/>
      </vt:variant>
      <vt:variant>
        <vt:lpwstr>_Toc188349195</vt:lpwstr>
      </vt:variant>
      <vt:variant>
        <vt:i4>1835068</vt:i4>
      </vt:variant>
      <vt:variant>
        <vt:i4>1874</vt:i4>
      </vt:variant>
      <vt:variant>
        <vt:i4>0</vt:i4>
      </vt:variant>
      <vt:variant>
        <vt:i4>5</vt:i4>
      </vt:variant>
      <vt:variant>
        <vt:lpwstr/>
      </vt:variant>
      <vt:variant>
        <vt:lpwstr>_Toc188349194</vt:lpwstr>
      </vt:variant>
      <vt:variant>
        <vt:i4>1835068</vt:i4>
      </vt:variant>
      <vt:variant>
        <vt:i4>1868</vt:i4>
      </vt:variant>
      <vt:variant>
        <vt:i4>0</vt:i4>
      </vt:variant>
      <vt:variant>
        <vt:i4>5</vt:i4>
      </vt:variant>
      <vt:variant>
        <vt:lpwstr/>
      </vt:variant>
      <vt:variant>
        <vt:lpwstr>_Toc188349193</vt:lpwstr>
      </vt:variant>
      <vt:variant>
        <vt:i4>1835068</vt:i4>
      </vt:variant>
      <vt:variant>
        <vt:i4>1862</vt:i4>
      </vt:variant>
      <vt:variant>
        <vt:i4>0</vt:i4>
      </vt:variant>
      <vt:variant>
        <vt:i4>5</vt:i4>
      </vt:variant>
      <vt:variant>
        <vt:lpwstr/>
      </vt:variant>
      <vt:variant>
        <vt:lpwstr>_Toc188349192</vt:lpwstr>
      </vt:variant>
      <vt:variant>
        <vt:i4>1835068</vt:i4>
      </vt:variant>
      <vt:variant>
        <vt:i4>1856</vt:i4>
      </vt:variant>
      <vt:variant>
        <vt:i4>0</vt:i4>
      </vt:variant>
      <vt:variant>
        <vt:i4>5</vt:i4>
      </vt:variant>
      <vt:variant>
        <vt:lpwstr/>
      </vt:variant>
      <vt:variant>
        <vt:lpwstr>_Toc188349191</vt:lpwstr>
      </vt:variant>
      <vt:variant>
        <vt:i4>1835068</vt:i4>
      </vt:variant>
      <vt:variant>
        <vt:i4>1850</vt:i4>
      </vt:variant>
      <vt:variant>
        <vt:i4>0</vt:i4>
      </vt:variant>
      <vt:variant>
        <vt:i4>5</vt:i4>
      </vt:variant>
      <vt:variant>
        <vt:lpwstr/>
      </vt:variant>
      <vt:variant>
        <vt:lpwstr>_Toc188349190</vt:lpwstr>
      </vt:variant>
      <vt:variant>
        <vt:i4>1900604</vt:i4>
      </vt:variant>
      <vt:variant>
        <vt:i4>1844</vt:i4>
      </vt:variant>
      <vt:variant>
        <vt:i4>0</vt:i4>
      </vt:variant>
      <vt:variant>
        <vt:i4>5</vt:i4>
      </vt:variant>
      <vt:variant>
        <vt:lpwstr/>
      </vt:variant>
      <vt:variant>
        <vt:lpwstr>_Toc188349189</vt:lpwstr>
      </vt:variant>
      <vt:variant>
        <vt:i4>1900604</vt:i4>
      </vt:variant>
      <vt:variant>
        <vt:i4>1838</vt:i4>
      </vt:variant>
      <vt:variant>
        <vt:i4>0</vt:i4>
      </vt:variant>
      <vt:variant>
        <vt:i4>5</vt:i4>
      </vt:variant>
      <vt:variant>
        <vt:lpwstr/>
      </vt:variant>
      <vt:variant>
        <vt:lpwstr>_Toc188349188</vt:lpwstr>
      </vt:variant>
      <vt:variant>
        <vt:i4>1900604</vt:i4>
      </vt:variant>
      <vt:variant>
        <vt:i4>1832</vt:i4>
      </vt:variant>
      <vt:variant>
        <vt:i4>0</vt:i4>
      </vt:variant>
      <vt:variant>
        <vt:i4>5</vt:i4>
      </vt:variant>
      <vt:variant>
        <vt:lpwstr/>
      </vt:variant>
      <vt:variant>
        <vt:lpwstr>_Toc188349187</vt:lpwstr>
      </vt:variant>
      <vt:variant>
        <vt:i4>1900604</vt:i4>
      </vt:variant>
      <vt:variant>
        <vt:i4>1826</vt:i4>
      </vt:variant>
      <vt:variant>
        <vt:i4>0</vt:i4>
      </vt:variant>
      <vt:variant>
        <vt:i4>5</vt:i4>
      </vt:variant>
      <vt:variant>
        <vt:lpwstr/>
      </vt:variant>
      <vt:variant>
        <vt:lpwstr>_Toc188349186</vt:lpwstr>
      </vt:variant>
      <vt:variant>
        <vt:i4>1900604</vt:i4>
      </vt:variant>
      <vt:variant>
        <vt:i4>1820</vt:i4>
      </vt:variant>
      <vt:variant>
        <vt:i4>0</vt:i4>
      </vt:variant>
      <vt:variant>
        <vt:i4>5</vt:i4>
      </vt:variant>
      <vt:variant>
        <vt:lpwstr/>
      </vt:variant>
      <vt:variant>
        <vt:lpwstr>_Toc188349185</vt:lpwstr>
      </vt:variant>
      <vt:variant>
        <vt:i4>1900604</vt:i4>
      </vt:variant>
      <vt:variant>
        <vt:i4>1814</vt:i4>
      </vt:variant>
      <vt:variant>
        <vt:i4>0</vt:i4>
      </vt:variant>
      <vt:variant>
        <vt:i4>5</vt:i4>
      </vt:variant>
      <vt:variant>
        <vt:lpwstr/>
      </vt:variant>
      <vt:variant>
        <vt:lpwstr>_Toc188349184</vt:lpwstr>
      </vt:variant>
      <vt:variant>
        <vt:i4>1900604</vt:i4>
      </vt:variant>
      <vt:variant>
        <vt:i4>1808</vt:i4>
      </vt:variant>
      <vt:variant>
        <vt:i4>0</vt:i4>
      </vt:variant>
      <vt:variant>
        <vt:i4>5</vt:i4>
      </vt:variant>
      <vt:variant>
        <vt:lpwstr/>
      </vt:variant>
      <vt:variant>
        <vt:lpwstr>_Toc188349183</vt:lpwstr>
      </vt:variant>
      <vt:variant>
        <vt:i4>1900604</vt:i4>
      </vt:variant>
      <vt:variant>
        <vt:i4>1802</vt:i4>
      </vt:variant>
      <vt:variant>
        <vt:i4>0</vt:i4>
      </vt:variant>
      <vt:variant>
        <vt:i4>5</vt:i4>
      </vt:variant>
      <vt:variant>
        <vt:lpwstr/>
      </vt:variant>
      <vt:variant>
        <vt:lpwstr>_Toc188349182</vt:lpwstr>
      </vt:variant>
      <vt:variant>
        <vt:i4>1900604</vt:i4>
      </vt:variant>
      <vt:variant>
        <vt:i4>1796</vt:i4>
      </vt:variant>
      <vt:variant>
        <vt:i4>0</vt:i4>
      </vt:variant>
      <vt:variant>
        <vt:i4>5</vt:i4>
      </vt:variant>
      <vt:variant>
        <vt:lpwstr/>
      </vt:variant>
      <vt:variant>
        <vt:lpwstr>_Toc188349181</vt:lpwstr>
      </vt:variant>
      <vt:variant>
        <vt:i4>1900604</vt:i4>
      </vt:variant>
      <vt:variant>
        <vt:i4>1790</vt:i4>
      </vt:variant>
      <vt:variant>
        <vt:i4>0</vt:i4>
      </vt:variant>
      <vt:variant>
        <vt:i4>5</vt:i4>
      </vt:variant>
      <vt:variant>
        <vt:lpwstr/>
      </vt:variant>
      <vt:variant>
        <vt:lpwstr>_Toc188349180</vt:lpwstr>
      </vt:variant>
      <vt:variant>
        <vt:i4>1179708</vt:i4>
      </vt:variant>
      <vt:variant>
        <vt:i4>1784</vt:i4>
      </vt:variant>
      <vt:variant>
        <vt:i4>0</vt:i4>
      </vt:variant>
      <vt:variant>
        <vt:i4>5</vt:i4>
      </vt:variant>
      <vt:variant>
        <vt:lpwstr/>
      </vt:variant>
      <vt:variant>
        <vt:lpwstr>_Toc188349179</vt:lpwstr>
      </vt:variant>
      <vt:variant>
        <vt:i4>1179708</vt:i4>
      </vt:variant>
      <vt:variant>
        <vt:i4>1778</vt:i4>
      </vt:variant>
      <vt:variant>
        <vt:i4>0</vt:i4>
      </vt:variant>
      <vt:variant>
        <vt:i4>5</vt:i4>
      </vt:variant>
      <vt:variant>
        <vt:lpwstr/>
      </vt:variant>
      <vt:variant>
        <vt:lpwstr>_Toc188349178</vt:lpwstr>
      </vt:variant>
      <vt:variant>
        <vt:i4>1179708</vt:i4>
      </vt:variant>
      <vt:variant>
        <vt:i4>1772</vt:i4>
      </vt:variant>
      <vt:variant>
        <vt:i4>0</vt:i4>
      </vt:variant>
      <vt:variant>
        <vt:i4>5</vt:i4>
      </vt:variant>
      <vt:variant>
        <vt:lpwstr/>
      </vt:variant>
      <vt:variant>
        <vt:lpwstr>_Toc188349177</vt:lpwstr>
      </vt:variant>
      <vt:variant>
        <vt:i4>1179708</vt:i4>
      </vt:variant>
      <vt:variant>
        <vt:i4>1766</vt:i4>
      </vt:variant>
      <vt:variant>
        <vt:i4>0</vt:i4>
      </vt:variant>
      <vt:variant>
        <vt:i4>5</vt:i4>
      </vt:variant>
      <vt:variant>
        <vt:lpwstr/>
      </vt:variant>
      <vt:variant>
        <vt:lpwstr>_Toc188349176</vt:lpwstr>
      </vt:variant>
      <vt:variant>
        <vt:i4>1179708</vt:i4>
      </vt:variant>
      <vt:variant>
        <vt:i4>1760</vt:i4>
      </vt:variant>
      <vt:variant>
        <vt:i4>0</vt:i4>
      </vt:variant>
      <vt:variant>
        <vt:i4>5</vt:i4>
      </vt:variant>
      <vt:variant>
        <vt:lpwstr/>
      </vt:variant>
      <vt:variant>
        <vt:lpwstr>_Toc188349175</vt:lpwstr>
      </vt:variant>
      <vt:variant>
        <vt:i4>1179708</vt:i4>
      </vt:variant>
      <vt:variant>
        <vt:i4>1754</vt:i4>
      </vt:variant>
      <vt:variant>
        <vt:i4>0</vt:i4>
      </vt:variant>
      <vt:variant>
        <vt:i4>5</vt:i4>
      </vt:variant>
      <vt:variant>
        <vt:lpwstr/>
      </vt:variant>
      <vt:variant>
        <vt:lpwstr>_Toc188349174</vt:lpwstr>
      </vt:variant>
      <vt:variant>
        <vt:i4>1179708</vt:i4>
      </vt:variant>
      <vt:variant>
        <vt:i4>1748</vt:i4>
      </vt:variant>
      <vt:variant>
        <vt:i4>0</vt:i4>
      </vt:variant>
      <vt:variant>
        <vt:i4>5</vt:i4>
      </vt:variant>
      <vt:variant>
        <vt:lpwstr/>
      </vt:variant>
      <vt:variant>
        <vt:lpwstr>_Toc188349173</vt:lpwstr>
      </vt:variant>
      <vt:variant>
        <vt:i4>1179708</vt:i4>
      </vt:variant>
      <vt:variant>
        <vt:i4>1742</vt:i4>
      </vt:variant>
      <vt:variant>
        <vt:i4>0</vt:i4>
      </vt:variant>
      <vt:variant>
        <vt:i4>5</vt:i4>
      </vt:variant>
      <vt:variant>
        <vt:lpwstr/>
      </vt:variant>
      <vt:variant>
        <vt:lpwstr>_Toc188349172</vt:lpwstr>
      </vt:variant>
      <vt:variant>
        <vt:i4>1179708</vt:i4>
      </vt:variant>
      <vt:variant>
        <vt:i4>1736</vt:i4>
      </vt:variant>
      <vt:variant>
        <vt:i4>0</vt:i4>
      </vt:variant>
      <vt:variant>
        <vt:i4>5</vt:i4>
      </vt:variant>
      <vt:variant>
        <vt:lpwstr/>
      </vt:variant>
      <vt:variant>
        <vt:lpwstr>_Toc188349171</vt:lpwstr>
      </vt:variant>
      <vt:variant>
        <vt:i4>1179708</vt:i4>
      </vt:variant>
      <vt:variant>
        <vt:i4>1730</vt:i4>
      </vt:variant>
      <vt:variant>
        <vt:i4>0</vt:i4>
      </vt:variant>
      <vt:variant>
        <vt:i4>5</vt:i4>
      </vt:variant>
      <vt:variant>
        <vt:lpwstr/>
      </vt:variant>
      <vt:variant>
        <vt:lpwstr>_Toc188349170</vt:lpwstr>
      </vt:variant>
      <vt:variant>
        <vt:i4>1245244</vt:i4>
      </vt:variant>
      <vt:variant>
        <vt:i4>1724</vt:i4>
      </vt:variant>
      <vt:variant>
        <vt:i4>0</vt:i4>
      </vt:variant>
      <vt:variant>
        <vt:i4>5</vt:i4>
      </vt:variant>
      <vt:variant>
        <vt:lpwstr/>
      </vt:variant>
      <vt:variant>
        <vt:lpwstr>_Toc188349169</vt:lpwstr>
      </vt:variant>
      <vt:variant>
        <vt:i4>1245244</vt:i4>
      </vt:variant>
      <vt:variant>
        <vt:i4>1718</vt:i4>
      </vt:variant>
      <vt:variant>
        <vt:i4>0</vt:i4>
      </vt:variant>
      <vt:variant>
        <vt:i4>5</vt:i4>
      </vt:variant>
      <vt:variant>
        <vt:lpwstr/>
      </vt:variant>
      <vt:variant>
        <vt:lpwstr>_Toc188349168</vt:lpwstr>
      </vt:variant>
      <vt:variant>
        <vt:i4>1245244</vt:i4>
      </vt:variant>
      <vt:variant>
        <vt:i4>1712</vt:i4>
      </vt:variant>
      <vt:variant>
        <vt:i4>0</vt:i4>
      </vt:variant>
      <vt:variant>
        <vt:i4>5</vt:i4>
      </vt:variant>
      <vt:variant>
        <vt:lpwstr/>
      </vt:variant>
      <vt:variant>
        <vt:lpwstr>_Toc188349167</vt:lpwstr>
      </vt:variant>
      <vt:variant>
        <vt:i4>1245244</vt:i4>
      </vt:variant>
      <vt:variant>
        <vt:i4>1706</vt:i4>
      </vt:variant>
      <vt:variant>
        <vt:i4>0</vt:i4>
      </vt:variant>
      <vt:variant>
        <vt:i4>5</vt:i4>
      </vt:variant>
      <vt:variant>
        <vt:lpwstr/>
      </vt:variant>
      <vt:variant>
        <vt:lpwstr>_Toc188349166</vt:lpwstr>
      </vt:variant>
      <vt:variant>
        <vt:i4>1245244</vt:i4>
      </vt:variant>
      <vt:variant>
        <vt:i4>1700</vt:i4>
      </vt:variant>
      <vt:variant>
        <vt:i4>0</vt:i4>
      </vt:variant>
      <vt:variant>
        <vt:i4>5</vt:i4>
      </vt:variant>
      <vt:variant>
        <vt:lpwstr/>
      </vt:variant>
      <vt:variant>
        <vt:lpwstr>_Toc188349165</vt:lpwstr>
      </vt:variant>
      <vt:variant>
        <vt:i4>1245244</vt:i4>
      </vt:variant>
      <vt:variant>
        <vt:i4>1694</vt:i4>
      </vt:variant>
      <vt:variant>
        <vt:i4>0</vt:i4>
      </vt:variant>
      <vt:variant>
        <vt:i4>5</vt:i4>
      </vt:variant>
      <vt:variant>
        <vt:lpwstr/>
      </vt:variant>
      <vt:variant>
        <vt:lpwstr>_Toc188349164</vt:lpwstr>
      </vt:variant>
      <vt:variant>
        <vt:i4>1245244</vt:i4>
      </vt:variant>
      <vt:variant>
        <vt:i4>1688</vt:i4>
      </vt:variant>
      <vt:variant>
        <vt:i4>0</vt:i4>
      </vt:variant>
      <vt:variant>
        <vt:i4>5</vt:i4>
      </vt:variant>
      <vt:variant>
        <vt:lpwstr/>
      </vt:variant>
      <vt:variant>
        <vt:lpwstr>_Toc188349163</vt:lpwstr>
      </vt:variant>
      <vt:variant>
        <vt:i4>1245244</vt:i4>
      </vt:variant>
      <vt:variant>
        <vt:i4>1682</vt:i4>
      </vt:variant>
      <vt:variant>
        <vt:i4>0</vt:i4>
      </vt:variant>
      <vt:variant>
        <vt:i4>5</vt:i4>
      </vt:variant>
      <vt:variant>
        <vt:lpwstr/>
      </vt:variant>
      <vt:variant>
        <vt:lpwstr>_Toc188349162</vt:lpwstr>
      </vt:variant>
      <vt:variant>
        <vt:i4>1245244</vt:i4>
      </vt:variant>
      <vt:variant>
        <vt:i4>1676</vt:i4>
      </vt:variant>
      <vt:variant>
        <vt:i4>0</vt:i4>
      </vt:variant>
      <vt:variant>
        <vt:i4>5</vt:i4>
      </vt:variant>
      <vt:variant>
        <vt:lpwstr/>
      </vt:variant>
      <vt:variant>
        <vt:lpwstr>_Toc188349161</vt:lpwstr>
      </vt:variant>
      <vt:variant>
        <vt:i4>1245244</vt:i4>
      </vt:variant>
      <vt:variant>
        <vt:i4>1670</vt:i4>
      </vt:variant>
      <vt:variant>
        <vt:i4>0</vt:i4>
      </vt:variant>
      <vt:variant>
        <vt:i4>5</vt:i4>
      </vt:variant>
      <vt:variant>
        <vt:lpwstr/>
      </vt:variant>
      <vt:variant>
        <vt:lpwstr>_Toc188349160</vt:lpwstr>
      </vt:variant>
      <vt:variant>
        <vt:i4>1048636</vt:i4>
      </vt:variant>
      <vt:variant>
        <vt:i4>1664</vt:i4>
      </vt:variant>
      <vt:variant>
        <vt:i4>0</vt:i4>
      </vt:variant>
      <vt:variant>
        <vt:i4>5</vt:i4>
      </vt:variant>
      <vt:variant>
        <vt:lpwstr/>
      </vt:variant>
      <vt:variant>
        <vt:lpwstr>_Toc188349159</vt:lpwstr>
      </vt:variant>
      <vt:variant>
        <vt:i4>1048636</vt:i4>
      </vt:variant>
      <vt:variant>
        <vt:i4>1658</vt:i4>
      </vt:variant>
      <vt:variant>
        <vt:i4>0</vt:i4>
      </vt:variant>
      <vt:variant>
        <vt:i4>5</vt:i4>
      </vt:variant>
      <vt:variant>
        <vt:lpwstr/>
      </vt:variant>
      <vt:variant>
        <vt:lpwstr>_Toc188349158</vt:lpwstr>
      </vt:variant>
      <vt:variant>
        <vt:i4>1048636</vt:i4>
      </vt:variant>
      <vt:variant>
        <vt:i4>1652</vt:i4>
      </vt:variant>
      <vt:variant>
        <vt:i4>0</vt:i4>
      </vt:variant>
      <vt:variant>
        <vt:i4>5</vt:i4>
      </vt:variant>
      <vt:variant>
        <vt:lpwstr/>
      </vt:variant>
      <vt:variant>
        <vt:lpwstr>_Toc188349157</vt:lpwstr>
      </vt:variant>
      <vt:variant>
        <vt:i4>1048636</vt:i4>
      </vt:variant>
      <vt:variant>
        <vt:i4>1646</vt:i4>
      </vt:variant>
      <vt:variant>
        <vt:i4>0</vt:i4>
      </vt:variant>
      <vt:variant>
        <vt:i4>5</vt:i4>
      </vt:variant>
      <vt:variant>
        <vt:lpwstr/>
      </vt:variant>
      <vt:variant>
        <vt:lpwstr>_Toc188349156</vt:lpwstr>
      </vt:variant>
      <vt:variant>
        <vt:i4>1048636</vt:i4>
      </vt:variant>
      <vt:variant>
        <vt:i4>1640</vt:i4>
      </vt:variant>
      <vt:variant>
        <vt:i4>0</vt:i4>
      </vt:variant>
      <vt:variant>
        <vt:i4>5</vt:i4>
      </vt:variant>
      <vt:variant>
        <vt:lpwstr/>
      </vt:variant>
      <vt:variant>
        <vt:lpwstr>_Toc188349155</vt:lpwstr>
      </vt:variant>
      <vt:variant>
        <vt:i4>1048636</vt:i4>
      </vt:variant>
      <vt:variant>
        <vt:i4>1634</vt:i4>
      </vt:variant>
      <vt:variant>
        <vt:i4>0</vt:i4>
      </vt:variant>
      <vt:variant>
        <vt:i4>5</vt:i4>
      </vt:variant>
      <vt:variant>
        <vt:lpwstr/>
      </vt:variant>
      <vt:variant>
        <vt:lpwstr>_Toc188349154</vt:lpwstr>
      </vt:variant>
      <vt:variant>
        <vt:i4>1048636</vt:i4>
      </vt:variant>
      <vt:variant>
        <vt:i4>1628</vt:i4>
      </vt:variant>
      <vt:variant>
        <vt:i4>0</vt:i4>
      </vt:variant>
      <vt:variant>
        <vt:i4>5</vt:i4>
      </vt:variant>
      <vt:variant>
        <vt:lpwstr/>
      </vt:variant>
      <vt:variant>
        <vt:lpwstr>_Toc188349153</vt:lpwstr>
      </vt:variant>
      <vt:variant>
        <vt:i4>1048636</vt:i4>
      </vt:variant>
      <vt:variant>
        <vt:i4>1622</vt:i4>
      </vt:variant>
      <vt:variant>
        <vt:i4>0</vt:i4>
      </vt:variant>
      <vt:variant>
        <vt:i4>5</vt:i4>
      </vt:variant>
      <vt:variant>
        <vt:lpwstr/>
      </vt:variant>
      <vt:variant>
        <vt:lpwstr>_Toc188349152</vt:lpwstr>
      </vt:variant>
      <vt:variant>
        <vt:i4>1048636</vt:i4>
      </vt:variant>
      <vt:variant>
        <vt:i4>1616</vt:i4>
      </vt:variant>
      <vt:variant>
        <vt:i4>0</vt:i4>
      </vt:variant>
      <vt:variant>
        <vt:i4>5</vt:i4>
      </vt:variant>
      <vt:variant>
        <vt:lpwstr/>
      </vt:variant>
      <vt:variant>
        <vt:lpwstr>_Toc188349151</vt:lpwstr>
      </vt:variant>
      <vt:variant>
        <vt:i4>1048636</vt:i4>
      </vt:variant>
      <vt:variant>
        <vt:i4>1610</vt:i4>
      </vt:variant>
      <vt:variant>
        <vt:i4>0</vt:i4>
      </vt:variant>
      <vt:variant>
        <vt:i4>5</vt:i4>
      </vt:variant>
      <vt:variant>
        <vt:lpwstr/>
      </vt:variant>
      <vt:variant>
        <vt:lpwstr>_Toc188349150</vt:lpwstr>
      </vt:variant>
      <vt:variant>
        <vt:i4>1114172</vt:i4>
      </vt:variant>
      <vt:variant>
        <vt:i4>1604</vt:i4>
      </vt:variant>
      <vt:variant>
        <vt:i4>0</vt:i4>
      </vt:variant>
      <vt:variant>
        <vt:i4>5</vt:i4>
      </vt:variant>
      <vt:variant>
        <vt:lpwstr/>
      </vt:variant>
      <vt:variant>
        <vt:lpwstr>_Toc188349149</vt:lpwstr>
      </vt:variant>
      <vt:variant>
        <vt:i4>1114172</vt:i4>
      </vt:variant>
      <vt:variant>
        <vt:i4>1598</vt:i4>
      </vt:variant>
      <vt:variant>
        <vt:i4>0</vt:i4>
      </vt:variant>
      <vt:variant>
        <vt:i4>5</vt:i4>
      </vt:variant>
      <vt:variant>
        <vt:lpwstr/>
      </vt:variant>
      <vt:variant>
        <vt:lpwstr>_Toc188349148</vt:lpwstr>
      </vt:variant>
      <vt:variant>
        <vt:i4>1114172</vt:i4>
      </vt:variant>
      <vt:variant>
        <vt:i4>1592</vt:i4>
      </vt:variant>
      <vt:variant>
        <vt:i4>0</vt:i4>
      </vt:variant>
      <vt:variant>
        <vt:i4>5</vt:i4>
      </vt:variant>
      <vt:variant>
        <vt:lpwstr/>
      </vt:variant>
      <vt:variant>
        <vt:lpwstr>_Toc188349147</vt:lpwstr>
      </vt:variant>
      <vt:variant>
        <vt:i4>1114172</vt:i4>
      </vt:variant>
      <vt:variant>
        <vt:i4>1586</vt:i4>
      </vt:variant>
      <vt:variant>
        <vt:i4>0</vt:i4>
      </vt:variant>
      <vt:variant>
        <vt:i4>5</vt:i4>
      </vt:variant>
      <vt:variant>
        <vt:lpwstr/>
      </vt:variant>
      <vt:variant>
        <vt:lpwstr>_Toc188349146</vt:lpwstr>
      </vt:variant>
      <vt:variant>
        <vt:i4>1114172</vt:i4>
      </vt:variant>
      <vt:variant>
        <vt:i4>1580</vt:i4>
      </vt:variant>
      <vt:variant>
        <vt:i4>0</vt:i4>
      </vt:variant>
      <vt:variant>
        <vt:i4>5</vt:i4>
      </vt:variant>
      <vt:variant>
        <vt:lpwstr/>
      </vt:variant>
      <vt:variant>
        <vt:lpwstr>_Toc188349145</vt:lpwstr>
      </vt:variant>
      <vt:variant>
        <vt:i4>1114172</vt:i4>
      </vt:variant>
      <vt:variant>
        <vt:i4>1574</vt:i4>
      </vt:variant>
      <vt:variant>
        <vt:i4>0</vt:i4>
      </vt:variant>
      <vt:variant>
        <vt:i4>5</vt:i4>
      </vt:variant>
      <vt:variant>
        <vt:lpwstr/>
      </vt:variant>
      <vt:variant>
        <vt:lpwstr>_Toc188349144</vt:lpwstr>
      </vt:variant>
      <vt:variant>
        <vt:i4>1114172</vt:i4>
      </vt:variant>
      <vt:variant>
        <vt:i4>1568</vt:i4>
      </vt:variant>
      <vt:variant>
        <vt:i4>0</vt:i4>
      </vt:variant>
      <vt:variant>
        <vt:i4>5</vt:i4>
      </vt:variant>
      <vt:variant>
        <vt:lpwstr/>
      </vt:variant>
      <vt:variant>
        <vt:lpwstr>_Toc188349143</vt:lpwstr>
      </vt:variant>
      <vt:variant>
        <vt:i4>1114172</vt:i4>
      </vt:variant>
      <vt:variant>
        <vt:i4>1562</vt:i4>
      </vt:variant>
      <vt:variant>
        <vt:i4>0</vt:i4>
      </vt:variant>
      <vt:variant>
        <vt:i4>5</vt:i4>
      </vt:variant>
      <vt:variant>
        <vt:lpwstr/>
      </vt:variant>
      <vt:variant>
        <vt:lpwstr>_Toc188349142</vt:lpwstr>
      </vt:variant>
      <vt:variant>
        <vt:i4>1114172</vt:i4>
      </vt:variant>
      <vt:variant>
        <vt:i4>1556</vt:i4>
      </vt:variant>
      <vt:variant>
        <vt:i4>0</vt:i4>
      </vt:variant>
      <vt:variant>
        <vt:i4>5</vt:i4>
      </vt:variant>
      <vt:variant>
        <vt:lpwstr/>
      </vt:variant>
      <vt:variant>
        <vt:lpwstr>_Toc188349141</vt:lpwstr>
      </vt:variant>
      <vt:variant>
        <vt:i4>1114172</vt:i4>
      </vt:variant>
      <vt:variant>
        <vt:i4>1550</vt:i4>
      </vt:variant>
      <vt:variant>
        <vt:i4>0</vt:i4>
      </vt:variant>
      <vt:variant>
        <vt:i4>5</vt:i4>
      </vt:variant>
      <vt:variant>
        <vt:lpwstr/>
      </vt:variant>
      <vt:variant>
        <vt:lpwstr>_Toc188349140</vt:lpwstr>
      </vt:variant>
      <vt:variant>
        <vt:i4>1441852</vt:i4>
      </vt:variant>
      <vt:variant>
        <vt:i4>1544</vt:i4>
      </vt:variant>
      <vt:variant>
        <vt:i4>0</vt:i4>
      </vt:variant>
      <vt:variant>
        <vt:i4>5</vt:i4>
      </vt:variant>
      <vt:variant>
        <vt:lpwstr/>
      </vt:variant>
      <vt:variant>
        <vt:lpwstr>_Toc188349139</vt:lpwstr>
      </vt:variant>
      <vt:variant>
        <vt:i4>1441852</vt:i4>
      </vt:variant>
      <vt:variant>
        <vt:i4>1538</vt:i4>
      </vt:variant>
      <vt:variant>
        <vt:i4>0</vt:i4>
      </vt:variant>
      <vt:variant>
        <vt:i4>5</vt:i4>
      </vt:variant>
      <vt:variant>
        <vt:lpwstr/>
      </vt:variant>
      <vt:variant>
        <vt:lpwstr>_Toc188349138</vt:lpwstr>
      </vt:variant>
      <vt:variant>
        <vt:i4>1441852</vt:i4>
      </vt:variant>
      <vt:variant>
        <vt:i4>1532</vt:i4>
      </vt:variant>
      <vt:variant>
        <vt:i4>0</vt:i4>
      </vt:variant>
      <vt:variant>
        <vt:i4>5</vt:i4>
      </vt:variant>
      <vt:variant>
        <vt:lpwstr/>
      </vt:variant>
      <vt:variant>
        <vt:lpwstr>_Toc188349137</vt:lpwstr>
      </vt:variant>
      <vt:variant>
        <vt:i4>1441852</vt:i4>
      </vt:variant>
      <vt:variant>
        <vt:i4>1526</vt:i4>
      </vt:variant>
      <vt:variant>
        <vt:i4>0</vt:i4>
      </vt:variant>
      <vt:variant>
        <vt:i4>5</vt:i4>
      </vt:variant>
      <vt:variant>
        <vt:lpwstr/>
      </vt:variant>
      <vt:variant>
        <vt:lpwstr>_Toc188349136</vt:lpwstr>
      </vt:variant>
      <vt:variant>
        <vt:i4>1441852</vt:i4>
      </vt:variant>
      <vt:variant>
        <vt:i4>1520</vt:i4>
      </vt:variant>
      <vt:variant>
        <vt:i4>0</vt:i4>
      </vt:variant>
      <vt:variant>
        <vt:i4>5</vt:i4>
      </vt:variant>
      <vt:variant>
        <vt:lpwstr/>
      </vt:variant>
      <vt:variant>
        <vt:lpwstr>_Toc188349135</vt:lpwstr>
      </vt:variant>
      <vt:variant>
        <vt:i4>1441852</vt:i4>
      </vt:variant>
      <vt:variant>
        <vt:i4>1514</vt:i4>
      </vt:variant>
      <vt:variant>
        <vt:i4>0</vt:i4>
      </vt:variant>
      <vt:variant>
        <vt:i4>5</vt:i4>
      </vt:variant>
      <vt:variant>
        <vt:lpwstr/>
      </vt:variant>
      <vt:variant>
        <vt:lpwstr>_Toc188349134</vt:lpwstr>
      </vt:variant>
      <vt:variant>
        <vt:i4>1441852</vt:i4>
      </vt:variant>
      <vt:variant>
        <vt:i4>1508</vt:i4>
      </vt:variant>
      <vt:variant>
        <vt:i4>0</vt:i4>
      </vt:variant>
      <vt:variant>
        <vt:i4>5</vt:i4>
      </vt:variant>
      <vt:variant>
        <vt:lpwstr/>
      </vt:variant>
      <vt:variant>
        <vt:lpwstr>_Toc188349133</vt:lpwstr>
      </vt:variant>
      <vt:variant>
        <vt:i4>1441852</vt:i4>
      </vt:variant>
      <vt:variant>
        <vt:i4>1502</vt:i4>
      </vt:variant>
      <vt:variant>
        <vt:i4>0</vt:i4>
      </vt:variant>
      <vt:variant>
        <vt:i4>5</vt:i4>
      </vt:variant>
      <vt:variant>
        <vt:lpwstr/>
      </vt:variant>
      <vt:variant>
        <vt:lpwstr>_Toc188349132</vt:lpwstr>
      </vt:variant>
      <vt:variant>
        <vt:i4>1441852</vt:i4>
      </vt:variant>
      <vt:variant>
        <vt:i4>1496</vt:i4>
      </vt:variant>
      <vt:variant>
        <vt:i4>0</vt:i4>
      </vt:variant>
      <vt:variant>
        <vt:i4>5</vt:i4>
      </vt:variant>
      <vt:variant>
        <vt:lpwstr/>
      </vt:variant>
      <vt:variant>
        <vt:lpwstr>_Toc188349131</vt:lpwstr>
      </vt:variant>
      <vt:variant>
        <vt:i4>1441852</vt:i4>
      </vt:variant>
      <vt:variant>
        <vt:i4>1490</vt:i4>
      </vt:variant>
      <vt:variant>
        <vt:i4>0</vt:i4>
      </vt:variant>
      <vt:variant>
        <vt:i4>5</vt:i4>
      </vt:variant>
      <vt:variant>
        <vt:lpwstr/>
      </vt:variant>
      <vt:variant>
        <vt:lpwstr>_Toc188349130</vt:lpwstr>
      </vt:variant>
      <vt:variant>
        <vt:i4>1507388</vt:i4>
      </vt:variant>
      <vt:variant>
        <vt:i4>1484</vt:i4>
      </vt:variant>
      <vt:variant>
        <vt:i4>0</vt:i4>
      </vt:variant>
      <vt:variant>
        <vt:i4>5</vt:i4>
      </vt:variant>
      <vt:variant>
        <vt:lpwstr/>
      </vt:variant>
      <vt:variant>
        <vt:lpwstr>_Toc188349129</vt:lpwstr>
      </vt:variant>
      <vt:variant>
        <vt:i4>1507388</vt:i4>
      </vt:variant>
      <vt:variant>
        <vt:i4>1478</vt:i4>
      </vt:variant>
      <vt:variant>
        <vt:i4>0</vt:i4>
      </vt:variant>
      <vt:variant>
        <vt:i4>5</vt:i4>
      </vt:variant>
      <vt:variant>
        <vt:lpwstr/>
      </vt:variant>
      <vt:variant>
        <vt:lpwstr>_Toc188349128</vt:lpwstr>
      </vt:variant>
      <vt:variant>
        <vt:i4>1507388</vt:i4>
      </vt:variant>
      <vt:variant>
        <vt:i4>1472</vt:i4>
      </vt:variant>
      <vt:variant>
        <vt:i4>0</vt:i4>
      </vt:variant>
      <vt:variant>
        <vt:i4>5</vt:i4>
      </vt:variant>
      <vt:variant>
        <vt:lpwstr/>
      </vt:variant>
      <vt:variant>
        <vt:lpwstr>_Toc188349127</vt:lpwstr>
      </vt:variant>
      <vt:variant>
        <vt:i4>1507388</vt:i4>
      </vt:variant>
      <vt:variant>
        <vt:i4>1466</vt:i4>
      </vt:variant>
      <vt:variant>
        <vt:i4>0</vt:i4>
      </vt:variant>
      <vt:variant>
        <vt:i4>5</vt:i4>
      </vt:variant>
      <vt:variant>
        <vt:lpwstr/>
      </vt:variant>
      <vt:variant>
        <vt:lpwstr>_Toc188349126</vt:lpwstr>
      </vt:variant>
      <vt:variant>
        <vt:i4>1507388</vt:i4>
      </vt:variant>
      <vt:variant>
        <vt:i4>1460</vt:i4>
      </vt:variant>
      <vt:variant>
        <vt:i4>0</vt:i4>
      </vt:variant>
      <vt:variant>
        <vt:i4>5</vt:i4>
      </vt:variant>
      <vt:variant>
        <vt:lpwstr/>
      </vt:variant>
      <vt:variant>
        <vt:lpwstr>_Toc188349125</vt:lpwstr>
      </vt:variant>
      <vt:variant>
        <vt:i4>1507388</vt:i4>
      </vt:variant>
      <vt:variant>
        <vt:i4>1454</vt:i4>
      </vt:variant>
      <vt:variant>
        <vt:i4>0</vt:i4>
      </vt:variant>
      <vt:variant>
        <vt:i4>5</vt:i4>
      </vt:variant>
      <vt:variant>
        <vt:lpwstr/>
      </vt:variant>
      <vt:variant>
        <vt:lpwstr>_Toc188349124</vt:lpwstr>
      </vt:variant>
      <vt:variant>
        <vt:i4>1507388</vt:i4>
      </vt:variant>
      <vt:variant>
        <vt:i4>1448</vt:i4>
      </vt:variant>
      <vt:variant>
        <vt:i4>0</vt:i4>
      </vt:variant>
      <vt:variant>
        <vt:i4>5</vt:i4>
      </vt:variant>
      <vt:variant>
        <vt:lpwstr/>
      </vt:variant>
      <vt:variant>
        <vt:lpwstr>_Toc188349123</vt:lpwstr>
      </vt:variant>
      <vt:variant>
        <vt:i4>1507388</vt:i4>
      </vt:variant>
      <vt:variant>
        <vt:i4>1442</vt:i4>
      </vt:variant>
      <vt:variant>
        <vt:i4>0</vt:i4>
      </vt:variant>
      <vt:variant>
        <vt:i4>5</vt:i4>
      </vt:variant>
      <vt:variant>
        <vt:lpwstr/>
      </vt:variant>
      <vt:variant>
        <vt:lpwstr>_Toc188349122</vt:lpwstr>
      </vt:variant>
      <vt:variant>
        <vt:i4>1507388</vt:i4>
      </vt:variant>
      <vt:variant>
        <vt:i4>1436</vt:i4>
      </vt:variant>
      <vt:variant>
        <vt:i4>0</vt:i4>
      </vt:variant>
      <vt:variant>
        <vt:i4>5</vt:i4>
      </vt:variant>
      <vt:variant>
        <vt:lpwstr/>
      </vt:variant>
      <vt:variant>
        <vt:lpwstr>_Toc188349121</vt:lpwstr>
      </vt:variant>
      <vt:variant>
        <vt:i4>1507388</vt:i4>
      </vt:variant>
      <vt:variant>
        <vt:i4>1430</vt:i4>
      </vt:variant>
      <vt:variant>
        <vt:i4>0</vt:i4>
      </vt:variant>
      <vt:variant>
        <vt:i4>5</vt:i4>
      </vt:variant>
      <vt:variant>
        <vt:lpwstr/>
      </vt:variant>
      <vt:variant>
        <vt:lpwstr>_Toc188349120</vt:lpwstr>
      </vt:variant>
      <vt:variant>
        <vt:i4>1310780</vt:i4>
      </vt:variant>
      <vt:variant>
        <vt:i4>1424</vt:i4>
      </vt:variant>
      <vt:variant>
        <vt:i4>0</vt:i4>
      </vt:variant>
      <vt:variant>
        <vt:i4>5</vt:i4>
      </vt:variant>
      <vt:variant>
        <vt:lpwstr/>
      </vt:variant>
      <vt:variant>
        <vt:lpwstr>_Toc188349119</vt:lpwstr>
      </vt:variant>
      <vt:variant>
        <vt:i4>1310780</vt:i4>
      </vt:variant>
      <vt:variant>
        <vt:i4>1418</vt:i4>
      </vt:variant>
      <vt:variant>
        <vt:i4>0</vt:i4>
      </vt:variant>
      <vt:variant>
        <vt:i4>5</vt:i4>
      </vt:variant>
      <vt:variant>
        <vt:lpwstr/>
      </vt:variant>
      <vt:variant>
        <vt:lpwstr>_Toc188349118</vt:lpwstr>
      </vt:variant>
      <vt:variant>
        <vt:i4>1310780</vt:i4>
      </vt:variant>
      <vt:variant>
        <vt:i4>1412</vt:i4>
      </vt:variant>
      <vt:variant>
        <vt:i4>0</vt:i4>
      </vt:variant>
      <vt:variant>
        <vt:i4>5</vt:i4>
      </vt:variant>
      <vt:variant>
        <vt:lpwstr/>
      </vt:variant>
      <vt:variant>
        <vt:lpwstr>_Toc188349117</vt:lpwstr>
      </vt:variant>
      <vt:variant>
        <vt:i4>1310780</vt:i4>
      </vt:variant>
      <vt:variant>
        <vt:i4>1406</vt:i4>
      </vt:variant>
      <vt:variant>
        <vt:i4>0</vt:i4>
      </vt:variant>
      <vt:variant>
        <vt:i4>5</vt:i4>
      </vt:variant>
      <vt:variant>
        <vt:lpwstr/>
      </vt:variant>
      <vt:variant>
        <vt:lpwstr>_Toc188349116</vt:lpwstr>
      </vt:variant>
      <vt:variant>
        <vt:i4>1310780</vt:i4>
      </vt:variant>
      <vt:variant>
        <vt:i4>1400</vt:i4>
      </vt:variant>
      <vt:variant>
        <vt:i4>0</vt:i4>
      </vt:variant>
      <vt:variant>
        <vt:i4>5</vt:i4>
      </vt:variant>
      <vt:variant>
        <vt:lpwstr/>
      </vt:variant>
      <vt:variant>
        <vt:lpwstr>_Toc188349115</vt:lpwstr>
      </vt:variant>
      <vt:variant>
        <vt:i4>1310780</vt:i4>
      </vt:variant>
      <vt:variant>
        <vt:i4>1394</vt:i4>
      </vt:variant>
      <vt:variant>
        <vt:i4>0</vt:i4>
      </vt:variant>
      <vt:variant>
        <vt:i4>5</vt:i4>
      </vt:variant>
      <vt:variant>
        <vt:lpwstr/>
      </vt:variant>
      <vt:variant>
        <vt:lpwstr>_Toc188349114</vt:lpwstr>
      </vt:variant>
      <vt:variant>
        <vt:i4>1310780</vt:i4>
      </vt:variant>
      <vt:variant>
        <vt:i4>1388</vt:i4>
      </vt:variant>
      <vt:variant>
        <vt:i4>0</vt:i4>
      </vt:variant>
      <vt:variant>
        <vt:i4>5</vt:i4>
      </vt:variant>
      <vt:variant>
        <vt:lpwstr/>
      </vt:variant>
      <vt:variant>
        <vt:lpwstr>_Toc188349113</vt:lpwstr>
      </vt:variant>
      <vt:variant>
        <vt:i4>1310780</vt:i4>
      </vt:variant>
      <vt:variant>
        <vt:i4>1382</vt:i4>
      </vt:variant>
      <vt:variant>
        <vt:i4>0</vt:i4>
      </vt:variant>
      <vt:variant>
        <vt:i4>5</vt:i4>
      </vt:variant>
      <vt:variant>
        <vt:lpwstr/>
      </vt:variant>
      <vt:variant>
        <vt:lpwstr>_Toc188349112</vt:lpwstr>
      </vt:variant>
      <vt:variant>
        <vt:i4>1310780</vt:i4>
      </vt:variant>
      <vt:variant>
        <vt:i4>1376</vt:i4>
      </vt:variant>
      <vt:variant>
        <vt:i4>0</vt:i4>
      </vt:variant>
      <vt:variant>
        <vt:i4>5</vt:i4>
      </vt:variant>
      <vt:variant>
        <vt:lpwstr/>
      </vt:variant>
      <vt:variant>
        <vt:lpwstr>_Toc188349111</vt:lpwstr>
      </vt:variant>
      <vt:variant>
        <vt:i4>1310780</vt:i4>
      </vt:variant>
      <vt:variant>
        <vt:i4>1370</vt:i4>
      </vt:variant>
      <vt:variant>
        <vt:i4>0</vt:i4>
      </vt:variant>
      <vt:variant>
        <vt:i4>5</vt:i4>
      </vt:variant>
      <vt:variant>
        <vt:lpwstr/>
      </vt:variant>
      <vt:variant>
        <vt:lpwstr>_Toc188349110</vt:lpwstr>
      </vt:variant>
      <vt:variant>
        <vt:i4>1376316</vt:i4>
      </vt:variant>
      <vt:variant>
        <vt:i4>1364</vt:i4>
      </vt:variant>
      <vt:variant>
        <vt:i4>0</vt:i4>
      </vt:variant>
      <vt:variant>
        <vt:i4>5</vt:i4>
      </vt:variant>
      <vt:variant>
        <vt:lpwstr/>
      </vt:variant>
      <vt:variant>
        <vt:lpwstr>_Toc188349109</vt:lpwstr>
      </vt:variant>
      <vt:variant>
        <vt:i4>1376316</vt:i4>
      </vt:variant>
      <vt:variant>
        <vt:i4>1358</vt:i4>
      </vt:variant>
      <vt:variant>
        <vt:i4>0</vt:i4>
      </vt:variant>
      <vt:variant>
        <vt:i4>5</vt:i4>
      </vt:variant>
      <vt:variant>
        <vt:lpwstr/>
      </vt:variant>
      <vt:variant>
        <vt:lpwstr>_Toc188349108</vt:lpwstr>
      </vt:variant>
      <vt:variant>
        <vt:i4>1376316</vt:i4>
      </vt:variant>
      <vt:variant>
        <vt:i4>1352</vt:i4>
      </vt:variant>
      <vt:variant>
        <vt:i4>0</vt:i4>
      </vt:variant>
      <vt:variant>
        <vt:i4>5</vt:i4>
      </vt:variant>
      <vt:variant>
        <vt:lpwstr/>
      </vt:variant>
      <vt:variant>
        <vt:lpwstr>_Toc188349107</vt:lpwstr>
      </vt:variant>
      <vt:variant>
        <vt:i4>1376316</vt:i4>
      </vt:variant>
      <vt:variant>
        <vt:i4>1346</vt:i4>
      </vt:variant>
      <vt:variant>
        <vt:i4>0</vt:i4>
      </vt:variant>
      <vt:variant>
        <vt:i4>5</vt:i4>
      </vt:variant>
      <vt:variant>
        <vt:lpwstr/>
      </vt:variant>
      <vt:variant>
        <vt:lpwstr>_Toc188349106</vt:lpwstr>
      </vt:variant>
      <vt:variant>
        <vt:i4>1376316</vt:i4>
      </vt:variant>
      <vt:variant>
        <vt:i4>1340</vt:i4>
      </vt:variant>
      <vt:variant>
        <vt:i4>0</vt:i4>
      </vt:variant>
      <vt:variant>
        <vt:i4>5</vt:i4>
      </vt:variant>
      <vt:variant>
        <vt:lpwstr/>
      </vt:variant>
      <vt:variant>
        <vt:lpwstr>_Toc188349105</vt:lpwstr>
      </vt:variant>
      <vt:variant>
        <vt:i4>1376316</vt:i4>
      </vt:variant>
      <vt:variant>
        <vt:i4>1334</vt:i4>
      </vt:variant>
      <vt:variant>
        <vt:i4>0</vt:i4>
      </vt:variant>
      <vt:variant>
        <vt:i4>5</vt:i4>
      </vt:variant>
      <vt:variant>
        <vt:lpwstr/>
      </vt:variant>
      <vt:variant>
        <vt:lpwstr>_Toc188349104</vt:lpwstr>
      </vt:variant>
      <vt:variant>
        <vt:i4>1376316</vt:i4>
      </vt:variant>
      <vt:variant>
        <vt:i4>1328</vt:i4>
      </vt:variant>
      <vt:variant>
        <vt:i4>0</vt:i4>
      </vt:variant>
      <vt:variant>
        <vt:i4>5</vt:i4>
      </vt:variant>
      <vt:variant>
        <vt:lpwstr/>
      </vt:variant>
      <vt:variant>
        <vt:lpwstr>_Toc188349103</vt:lpwstr>
      </vt:variant>
      <vt:variant>
        <vt:i4>1376316</vt:i4>
      </vt:variant>
      <vt:variant>
        <vt:i4>1322</vt:i4>
      </vt:variant>
      <vt:variant>
        <vt:i4>0</vt:i4>
      </vt:variant>
      <vt:variant>
        <vt:i4>5</vt:i4>
      </vt:variant>
      <vt:variant>
        <vt:lpwstr/>
      </vt:variant>
      <vt:variant>
        <vt:lpwstr>_Toc188349102</vt:lpwstr>
      </vt:variant>
      <vt:variant>
        <vt:i4>1376316</vt:i4>
      </vt:variant>
      <vt:variant>
        <vt:i4>1316</vt:i4>
      </vt:variant>
      <vt:variant>
        <vt:i4>0</vt:i4>
      </vt:variant>
      <vt:variant>
        <vt:i4>5</vt:i4>
      </vt:variant>
      <vt:variant>
        <vt:lpwstr/>
      </vt:variant>
      <vt:variant>
        <vt:lpwstr>_Toc188349101</vt:lpwstr>
      </vt:variant>
      <vt:variant>
        <vt:i4>1376316</vt:i4>
      </vt:variant>
      <vt:variant>
        <vt:i4>1310</vt:i4>
      </vt:variant>
      <vt:variant>
        <vt:i4>0</vt:i4>
      </vt:variant>
      <vt:variant>
        <vt:i4>5</vt:i4>
      </vt:variant>
      <vt:variant>
        <vt:lpwstr/>
      </vt:variant>
      <vt:variant>
        <vt:lpwstr>_Toc188349100</vt:lpwstr>
      </vt:variant>
      <vt:variant>
        <vt:i4>1835069</vt:i4>
      </vt:variant>
      <vt:variant>
        <vt:i4>1304</vt:i4>
      </vt:variant>
      <vt:variant>
        <vt:i4>0</vt:i4>
      </vt:variant>
      <vt:variant>
        <vt:i4>5</vt:i4>
      </vt:variant>
      <vt:variant>
        <vt:lpwstr/>
      </vt:variant>
      <vt:variant>
        <vt:lpwstr>_Toc188349099</vt:lpwstr>
      </vt:variant>
      <vt:variant>
        <vt:i4>1835069</vt:i4>
      </vt:variant>
      <vt:variant>
        <vt:i4>1298</vt:i4>
      </vt:variant>
      <vt:variant>
        <vt:i4>0</vt:i4>
      </vt:variant>
      <vt:variant>
        <vt:i4>5</vt:i4>
      </vt:variant>
      <vt:variant>
        <vt:lpwstr/>
      </vt:variant>
      <vt:variant>
        <vt:lpwstr>_Toc188349098</vt:lpwstr>
      </vt:variant>
      <vt:variant>
        <vt:i4>1835069</vt:i4>
      </vt:variant>
      <vt:variant>
        <vt:i4>1292</vt:i4>
      </vt:variant>
      <vt:variant>
        <vt:i4>0</vt:i4>
      </vt:variant>
      <vt:variant>
        <vt:i4>5</vt:i4>
      </vt:variant>
      <vt:variant>
        <vt:lpwstr/>
      </vt:variant>
      <vt:variant>
        <vt:lpwstr>_Toc188349097</vt:lpwstr>
      </vt:variant>
      <vt:variant>
        <vt:i4>1835069</vt:i4>
      </vt:variant>
      <vt:variant>
        <vt:i4>1286</vt:i4>
      </vt:variant>
      <vt:variant>
        <vt:i4>0</vt:i4>
      </vt:variant>
      <vt:variant>
        <vt:i4>5</vt:i4>
      </vt:variant>
      <vt:variant>
        <vt:lpwstr/>
      </vt:variant>
      <vt:variant>
        <vt:lpwstr>_Toc188349096</vt:lpwstr>
      </vt:variant>
      <vt:variant>
        <vt:i4>1835069</vt:i4>
      </vt:variant>
      <vt:variant>
        <vt:i4>1280</vt:i4>
      </vt:variant>
      <vt:variant>
        <vt:i4>0</vt:i4>
      </vt:variant>
      <vt:variant>
        <vt:i4>5</vt:i4>
      </vt:variant>
      <vt:variant>
        <vt:lpwstr/>
      </vt:variant>
      <vt:variant>
        <vt:lpwstr>_Toc188349095</vt:lpwstr>
      </vt:variant>
      <vt:variant>
        <vt:i4>1835069</vt:i4>
      </vt:variant>
      <vt:variant>
        <vt:i4>1274</vt:i4>
      </vt:variant>
      <vt:variant>
        <vt:i4>0</vt:i4>
      </vt:variant>
      <vt:variant>
        <vt:i4>5</vt:i4>
      </vt:variant>
      <vt:variant>
        <vt:lpwstr/>
      </vt:variant>
      <vt:variant>
        <vt:lpwstr>_Toc188349094</vt:lpwstr>
      </vt:variant>
      <vt:variant>
        <vt:i4>1835069</vt:i4>
      </vt:variant>
      <vt:variant>
        <vt:i4>1268</vt:i4>
      </vt:variant>
      <vt:variant>
        <vt:i4>0</vt:i4>
      </vt:variant>
      <vt:variant>
        <vt:i4>5</vt:i4>
      </vt:variant>
      <vt:variant>
        <vt:lpwstr/>
      </vt:variant>
      <vt:variant>
        <vt:lpwstr>_Toc188349093</vt:lpwstr>
      </vt:variant>
      <vt:variant>
        <vt:i4>1835069</vt:i4>
      </vt:variant>
      <vt:variant>
        <vt:i4>1262</vt:i4>
      </vt:variant>
      <vt:variant>
        <vt:i4>0</vt:i4>
      </vt:variant>
      <vt:variant>
        <vt:i4>5</vt:i4>
      </vt:variant>
      <vt:variant>
        <vt:lpwstr/>
      </vt:variant>
      <vt:variant>
        <vt:lpwstr>_Toc188349092</vt:lpwstr>
      </vt:variant>
      <vt:variant>
        <vt:i4>1835069</vt:i4>
      </vt:variant>
      <vt:variant>
        <vt:i4>1256</vt:i4>
      </vt:variant>
      <vt:variant>
        <vt:i4>0</vt:i4>
      </vt:variant>
      <vt:variant>
        <vt:i4>5</vt:i4>
      </vt:variant>
      <vt:variant>
        <vt:lpwstr/>
      </vt:variant>
      <vt:variant>
        <vt:lpwstr>_Toc188349091</vt:lpwstr>
      </vt:variant>
      <vt:variant>
        <vt:i4>1835069</vt:i4>
      </vt:variant>
      <vt:variant>
        <vt:i4>1250</vt:i4>
      </vt:variant>
      <vt:variant>
        <vt:i4>0</vt:i4>
      </vt:variant>
      <vt:variant>
        <vt:i4>5</vt:i4>
      </vt:variant>
      <vt:variant>
        <vt:lpwstr/>
      </vt:variant>
      <vt:variant>
        <vt:lpwstr>_Toc188349090</vt:lpwstr>
      </vt:variant>
      <vt:variant>
        <vt:i4>1900605</vt:i4>
      </vt:variant>
      <vt:variant>
        <vt:i4>1244</vt:i4>
      </vt:variant>
      <vt:variant>
        <vt:i4>0</vt:i4>
      </vt:variant>
      <vt:variant>
        <vt:i4>5</vt:i4>
      </vt:variant>
      <vt:variant>
        <vt:lpwstr/>
      </vt:variant>
      <vt:variant>
        <vt:lpwstr>_Toc188349089</vt:lpwstr>
      </vt:variant>
      <vt:variant>
        <vt:i4>1900605</vt:i4>
      </vt:variant>
      <vt:variant>
        <vt:i4>1238</vt:i4>
      </vt:variant>
      <vt:variant>
        <vt:i4>0</vt:i4>
      </vt:variant>
      <vt:variant>
        <vt:i4>5</vt:i4>
      </vt:variant>
      <vt:variant>
        <vt:lpwstr/>
      </vt:variant>
      <vt:variant>
        <vt:lpwstr>_Toc188349088</vt:lpwstr>
      </vt:variant>
      <vt:variant>
        <vt:i4>1900605</vt:i4>
      </vt:variant>
      <vt:variant>
        <vt:i4>1232</vt:i4>
      </vt:variant>
      <vt:variant>
        <vt:i4>0</vt:i4>
      </vt:variant>
      <vt:variant>
        <vt:i4>5</vt:i4>
      </vt:variant>
      <vt:variant>
        <vt:lpwstr/>
      </vt:variant>
      <vt:variant>
        <vt:lpwstr>_Toc188349087</vt:lpwstr>
      </vt:variant>
      <vt:variant>
        <vt:i4>1900605</vt:i4>
      </vt:variant>
      <vt:variant>
        <vt:i4>1226</vt:i4>
      </vt:variant>
      <vt:variant>
        <vt:i4>0</vt:i4>
      </vt:variant>
      <vt:variant>
        <vt:i4>5</vt:i4>
      </vt:variant>
      <vt:variant>
        <vt:lpwstr/>
      </vt:variant>
      <vt:variant>
        <vt:lpwstr>_Toc188349086</vt:lpwstr>
      </vt:variant>
      <vt:variant>
        <vt:i4>1900605</vt:i4>
      </vt:variant>
      <vt:variant>
        <vt:i4>1220</vt:i4>
      </vt:variant>
      <vt:variant>
        <vt:i4>0</vt:i4>
      </vt:variant>
      <vt:variant>
        <vt:i4>5</vt:i4>
      </vt:variant>
      <vt:variant>
        <vt:lpwstr/>
      </vt:variant>
      <vt:variant>
        <vt:lpwstr>_Toc188349085</vt:lpwstr>
      </vt:variant>
      <vt:variant>
        <vt:i4>1900605</vt:i4>
      </vt:variant>
      <vt:variant>
        <vt:i4>1214</vt:i4>
      </vt:variant>
      <vt:variant>
        <vt:i4>0</vt:i4>
      </vt:variant>
      <vt:variant>
        <vt:i4>5</vt:i4>
      </vt:variant>
      <vt:variant>
        <vt:lpwstr/>
      </vt:variant>
      <vt:variant>
        <vt:lpwstr>_Toc188349084</vt:lpwstr>
      </vt:variant>
      <vt:variant>
        <vt:i4>1900605</vt:i4>
      </vt:variant>
      <vt:variant>
        <vt:i4>1208</vt:i4>
      </vt:variant>
      <vt:variant>
        <vt:i4>0</vt:i4>
      </vt:variant>
      <vt:variant>
        <vt:i4>5</vt:i4>
      </vt:variant>
      <vt:variant>
        <vt:lpwstr/>
      </vt:variant>
      <vt:variant>
        <vt:lpwstr>_Toc188349083</vt:lpwstr>
      </vt:variant>
      <vt:variant>
        <vt:i4>1900605</vt:i4>
      </vt:variant>
      <vt:variant>
        <vt:i4>1202</vt:i4>
      </vt:variant>
      <vt:variant>
        <vt:i4>0</vt:i4>
      </vt:variant>
      <vt:variant>
        <vt:i4>5</vt:i4>
      </vt:variant>
      <vt:variant>
        <vt:lpwstr/>
      </vt:variant>
      <vt:variant>
        <vt:lpwstr>_Toc188349082</vt:lpwstr>
      </vt:variant>
      <vt:variant>
        <vt:i4>1900605</vt:i4>
      </vt:variant>
      <vt:variant>
        <vt:i4>1196</vt:i4>
      </vt:variant>
      <vt:variant>
        <vt:i4>0</vt:i4>
      </vt:variant>
      <vt:variant>
        <vt:i4>5</vt:i4>
      </vt:variant>
      <vt:variant>
        <vt:lpwstr/>
      </vt:variant>
      <vt:variant>
        <vt:lpwstr>_Toc188349081</vt:lpwstr>
      </vt:variant>
      <vt:variant>
        <vt:i4>1900605</vt:i4>
      </vt:variant>
      <vt:variant>
        <vt:i4>1190</vt:i4>
      </vt:variant>
      <vt:variant>
        <vt:i4>0</vt:i4>
      </vt:variant>
      <vt:variant>
        <vt:i4>5</vt:i4>
      </vt:variant>
      <vt:variant>
        <vt:lpwstr/>
      </vt:variant>
      <vt:variant>
        <vt:lpwstr>_Toc188349080</vt:lpwstr>
      </vt:variant>
      <vt:variant>
        <vt:i4>1179709</vt:i4>
      </vt:variant>
      <vt:variant>
        <vt:i4>1184</vt:i4>
      </vt:variant>
      <vt:variant>
        <vt:i4>0</vt:i4>
      </vt:variant>
      <vt:variant>
        <vt:i4>5</vt:i4>
      </vt:variant>
      <vt:variant>
        <vt:lpwstr/>
      </vt:variant>
      <vt:variant>
        <vt:lpwstr>_Toc188349079</vt:lpwstr>
      </vt:variant>
      <vt:variant>
        <vt:i4>1179709</vt:i4>
      </vt:variant>
      <vt:variant>
        <vt:i4>1178</vt:i4>
      </vt:variant>
      <vt:variant>
        <vt:i4>0</vt:i4>
      </vt:variant>
      <vt:variant>
        <vt:i4>5</vt:i4>
      </vt:variant>
      <vt:variant>
        <vt:lpwstr/>
      </vt:variant>
      <vt:variant>
        <vt:lpwstr>_Toc188349078</vt:lpwstr>
      </vt:variant>
      <vt:variant>
        <vt:i4>1179709</vt:i4>
      </vt:variant>
      <vt:variant>
        <vt:i4>1172</vt:i4>
      </vt:variant>
      <vt:variant>
        <vt:i4>0</vt:i4>
      </vt:variant>
      <vt:variant>
        <vt:i4>5</vt:i4>
      </vt:variant>
      <vt:variant>
        <vt:lpwstr/>
      </vt:variant>
      <vt:variant>
        <vt:lpwstr>_Toc188349077</vt:lpwstr>
      </vt:variant>
      <vt:variant>
        <vt:i4>1179709</vt:i4>
      </vt:variant>
      <vt:variant>
        <vt:i4>1166</vt:i4>
      </vt:variant>
      <vt:variant>
        <vt:i4>0</vt:i4>
      </vt:variant>
      <vt:variant>
        <vt:i4>5</vt:i4>
      </vt:variant>
      <vt:variant>
        <vt:lpwstr/>
      </vt:variant>
      <vt:variant>
        <vt:lpwstr>_Toc188349076</vt:lpwstr>
      </vt:variant>
      <vt:variant>
        <vt:i4>1179709</vt:i4>
      </vt:variant>
      <vt:variant>
        <vt:i4>1160</vt:i4>
      </vt:variant>
      <vt:variant>
        <vt:i4>0</vt:i4>
      </vt:variant>
      <vt:variant>
        <vt:i4>5</vt:i4>
      </vt:variant>
      <vt:variant>
        <vt:lpwstr/>
      </vt:variant>
      <vt:variant>
        <vt:lpwstr>_Toc188349075</vt:lpwstr>
      </vt:variant>
      <vt:variant>
        <vt:i4>1179709</vt:i4>
      </vt:variant>
      <vt:variant>
        <vt:i4>1154</vt:i4>
      </vt:variant>
      <vt:variant>
        <vt:i4>0</vt:i4>
      </vt:variant>
      <vt:variant>
        <vt:i4>5</vt:i4>
      </vt:variant>
      <vt:variant>
        <vt:lpwstr/>
      </vt:variant>
      <vt:variant>
        <vt:lpwstr>_Toc188349074</vt:lpwstr>
      </vt:variant>
      <vt:variant>
        <vt:i4>1179709</vt:i4>
      </vt:variant>
      <vt:variant>
        <vt:i4>1148</vt:i4>
      </vt:variant>
      <vt:variant>
        <vt:i4>0</vt:i4>
      </vt:variant>
      <vt:variant>
        <vt:i4>5</vt:i4>
      </vt:variant>
      <vt:variant>
        <vt:lpwstr/>
      </vt:variant>
      <vt:variant>
        <vt:lpwstr>_Toc188349073</vt:lpwstr>
      </vt:variant>
      <vt:variant>
        <vt:i4>1179709</vt:i4>
      </vt:variant>
      <vt:variant>
        <vt:i4>1142</vt:i4>
      </vt:variant>
      <vt:variant>
        <vt:i4>0</vt:i4>
      </vt:variant>
      <vt:variant>
        <vt:i4>5</vt:i4>
      </vt:variant>
      <vt:variant>
        <vt:lpwstr/>
      </vt:variant>
      <vt:variant>
        <vt:lpwstr>_Toc188349072</vt:lpwstr>
      </vt:variant>
      <vt:variant>
        <vt:i4>1179709</vt:i4>
      </vt:variant>
      <vt:variant>
        <vt:i4>1136</vt:i4>
      </vt:variant>
      <vt:variant>
        <vt:i4>0</vt:i4>
      </vt:variant>
      <vt:variant>
        <vt:i4>5</vt:i4>
      </vt:variant>
      <vt:variant>
        <vt:lpwstr/>
      </vt:variant>
      <vt:variant>
        <vt:lpwstr>_Toc188349071</vt:lpwstr>
      </vt:variant>
      <vt:variant>
        <vt:i4>1179709</vt:i4>
      </vt:variant>
      <vt:variant>
        <vt:i4>1130</vt:i4>
      </vt:variant>
      <vt:variant>
        <vt:i4>0</vt:i4>
      </vt:variant>
      <vt:variant>
        <vt:i4>5</vt:i4>
      </vt:variant>
      <vt:variant>
        <vt:lpwstr/>
      </vt:variant>
      <vt:variant>
        <vt:lpwstr>_Toc188349070</vt:lpwstr>
      </vt:variant>
      <vt:variant>
        <vt:i4>1245245</vt:i4>
      </vt:variant>
      <vt:variant>
        <vt:i4>1124</vt:i4>
      </vt:variant>
      <vt:variant>
        <vt:i4>0</vt:i4>
      </vt:variant>
      <vt:variant>
        <vt:i4>5</vt:i4>
      </vt:variant>
      <vt:variant>
        <vt:lpwstr/>
      </vt:variant>
      <vt:variant>
        <vt:lpwstr>_Toc188349069</vt:lpwstr>
      </vt:variant>
      <vt:variant>
        <vt:i4>1245245</vt:i4>
      </vt:variant>
      <vt:variant>
        <vt:i4>1118</vt:i4>
      </vt:variant>
      <vt:variant>
        <vt:i4>0</vt:i4>
      </vt:variant>
      <vt:variant>
        <vt:i4>5</vt:i4>
      </vt:variant>
      <vt:variant>
        <vt:lpwstr/>
      </vt:variant>
      <vt:variant>
        <vt:lpwstr>_Toc188349068</vt:lpwstr>
      </vt:variant>
      <vt:variant>
        <vt:i4>1245245</vt:i4>
      </vt:variant>
      <vt:variant>
        <vt:i4>1112</vt:i4>
      </vt:variant>
      <vt:variant>
        <vt:i4>0</vt:i4>
      </vt:variant>
      <vt:variant>
        <vt:i4>5</vt:i4>
      </vt:variant>
      <vt:variant>
        <vt:lpwstr/>
      </vt:variant>
      <vt:variant>
        <vt:lpwstr>_Toc188349067</vt:lpwstr>
      </vt:variant>
      <vt:variant>
        <vt:i4>1245245</vt:i4>
      </vt:variant>
      <vt:variant>
        <vt:i4>1106</vt:i4>
      </vt:variant>
      <vt:variant>
        <vt:i4>0</vt:i4>
      </vt:variant>
      <vt:variant>
        <vt:i4>5</vt:i4>
      </vt:variant>
      <vt:variant>
        <vt:lpwstr/>
      </vt:variant>
      <vt:variant>
        <vt:lpwstr>_Toc188349066</vt:lpwstr>
      </vt:variant>
      <vt:variant>
        <vt:i4>1245245</vt:i4>
      </vt:variant>
      <vt:variant>
        <vt:i4>1100</vt:i4>
      </vt:variant>
      <vt:variant>
        <vt:i4>0</vt:i4>
      </vt:variant>
      <vt:variant>
        <vt:i4>5</vt:i4>
      </vt:variant>
      <vt:variant>
        <vt:lpwstr/>
      </vt:variant>
      <vt:variant>
        <vt:lpwstr>_Toc188349065</vt:lpwstr>
      </vt:variant>
      <vt:variant>
        <vt:i4>1245245</vt:i4>
      </vt:variant>
      <vt:variant>
        <vt:i4>1094</vt:i4>
      </vt:variant>
      <vt:variant>
        <vt:i4>0</vt:i4>
      </vt:variant>
      <vt:variant>
        <vt:i4>5</vt:i4>
      </vt:variant>
      <vt:variant>
        <vt:lpwstr/>
      </vt:variant>
      <vt:variant>
        <vt:lpwstr>_Toc188349064</vt:lpwstr>
      </vt:variant>
      <vt:variant>
        <vt:i4>1245245</vt:i4>
      </vt:variant>
      <vt:variant>
        <vt:i4>1088</vt:i4>
      </vt:variant>
      <vt:variant>
        <vt:i4>0</vt:i4>
      </vt:variant>
      <vt:variant>
        <vt:i4>5</vt:i4>
      </vt:variant>
      <vt:variant>
        <vt:lpwstr/>
      </vt:variant>
      <vt:variant>
        <vt:lpwstr>_Toc188349063</vt:lpwstr>
      </vt:variant>
      <vt:variant>
        <vt:i4>1245245</vt:i4>
      </vt:variant>
      <vt:variant>
        <vt:i4>1082</vt:i4>
      </vt:variant>
      <vt:variant>
        <vt:i4>0</vt:i4>
      </vt:variant>
      <vt:variant>
        <vt:i4>5</vt:i4>
      </vt:variant>
      <vt:variant>
        <vt:lpwstr/>
      </vt:variant>
      <vt:variant>
        <vt:lpwstr>_Toc188349062</vt:lpwstr>
      </vt:variant>
      <vt:variant>
        <vt:i4>1245245</vt:i4>
      </vt:variant>
      <vt:variant>
        <vt:i4>1076</vt:i4>
      </vt:variant>
      <vt:variant>
        <vt:i4>0</vt:i4>
      </vt:variant>
      <vt:variant>
        <vt:i4>5</vt:i4>
      </vt:variant>
      <vt:variant>
        <vt:lpwstr/>
      </vt:variant>
      <vt:variant>
        <vt:lpwstr>_Toc188349061</vt:lpwstr>
      </vt:variant>
      <vt:variant>
        <vt:i4>1245245</vt:i4>
      </vt:variant>
      <vt:variant>
        <vt:i4>1070</vt:i4>
      </vt:variant>
      <vt:variant>
        <vt:i4>0</vt:i4>
      </vt:variant>
      <vt:variant>
        <vt:i4>5</vt:i4>
      </vt:variant>
      <vt:variant>
        <vt:lpwstr/>
      </vt:variant>
      <vt:variant>
        <vt:lpwstr>_Toc188349060</vt:lpwstr>
      </vt:variant>
      <vt:variant>
        <vt:i4>1048637</vt:i4>
      </vt:variant>
      <vt:variant>
        <vt:i4>1064</vt:i4>
      </vt:variant>
      <vt:variant>
        <vt:i4>0</vt:i4>
      </vt:variant>
      <vt:variant>
        <vt:i4>5</vt:i4>
      </vt:variant>
      <vt:variant>
        <vt:lpwstr/>
      </vt:variant>
      <vt:variant>
        <vt:lpwstr>_Toc188349059</vt:lpwstr>
      </vt:variant>
      <vt:variant>
        <vt:i4>1048637</vt:i4>
      </vt:variant>
      <vt:variant>
        <vt:i4>1058</vt:i4>
      </vt:variant>
      <vt:variant>
        <vt:i4>0</vt:i4>
      </vt:variant>
      <vt:variant>
        <vt:i4>5</vt:i4>
      </vt:variant>
      <vt:variant>
        <vt:lpwstr/>
      </vt:variant>
      <vt:variant>
        <vt:lpwstr>_Toc188349058</vt:lpwstr>
      </vt:variant>
      <vt:variant>
        <vt:i4>1048637</vt:i4>
      </vt:variant>
      <vt:variant>
        <vt:i4>1052</vt:i4>
      </vt:variant>
      <vt:variant>
        <vt:i4>0</vt:i4>
      </vt:variant>
      <vt:variant>
        <vt:i4>5</vt:i4>
      </vt:variant>
      <vt:variant>
        <vt:lpwstr/>
      </vt:variant>
      <vt:variant>
        <vt:lpwstr>_Toc188349057</vt:lpwstr>
      </vt:variant>
      <vt:variant>
        <vt:i4>1048637</vt:i4>
      </vt:variant>
      <vt:variant>
        <vt:i4>1046</vt:i4>
      </vt:variant>
      <vt:variant>
        <vt:i4>0</vt:i4>
      </vt:variant>
      <vt:variant>
        <vt:i4>5</vt:i4>
      </vt:variant>
      <vt:variant>
        <vt:lpwstr/>
      </vt:variant>
      <vt:variant>
        <vt:lpwstr>_Toc188349056</vt:lpwstr>
      </vt:variant>
      <vt:variant>
        <vt:i4>1048637</vt:i4>
      </vt:variant>
      <vt:variant>
        <vt:i4>1040</vt:i4>
      </vt:variant>
      <vt:variant>
        <vt:i4>0</vt:i4>
      </vt:variant>
      <vt:variant>
        <vt:i4>5</vt:i4>
      </vt:variant>
      <vt:variant>
        <vt:lpwstr/>
      </vt:variant>
      <vt:variant>
        <vt:lpwstr>_Toc188349055</vt:lpwstr>
      </vt:variant>
      <vt:variant>
        <vt:i4>1048637</vt:i4>
      </vt:variant>
      <vt:variant>
        <vt:i4>1034</vt:i4>
      </vt:variant>
      <vt:variant>
        <vt:i4>0</vt:i4>
      </vt:variant>
      <vt:variant>
        <vt:i4>5</vt:i4>
      </vt:variant>
      <vt:variant>
        <vt:lpwstr/>
      </vt:variant>
      <vt:variant>
        <vt:lpwstr>_Toc188349054</vt:lpwstr>
      </vt:variant>
      <vt:variant>
        <vt:i4>1048637</vt:i4>
      </vt:variant>
      <vt:variant>
        <vt:i4>1028</vt:i4>
      </vt:variant>
      <vt:variant>
        <vt:i4>0</vt:i4>
      </vt:variant>
      <vt:variant>
        <vt:i4>5</vt:i4>
      </vt:variant>
      <vt:variant>
        <vt:lpwstr/>
      </vt:variant>
      <vt:variant>
        <vt:lpwstr>_Toc188349053</vt:lpwstr>
      </vt:variant>
      <vt:variant>
        <vt:i4>1048637</vt:i4>
      </vt:variant>
      <vt:variant>
        <vt:i4>1022</vt:i4>
      </vt:variant>
      <vt:variant>
        <vt:i4>0</vt:i4>
      </vt:variant>
      <vt:variant>
        <vt:i4>5</vt:i4>
      </vt:variant>
      <vt:variant>
        <vt:lpwstr/>
      </vt:variant>
      <vt:variant>
        <vt:lpwstr>_Toc188349052</vt:lpwstr>
      </vt:variant>
      <vt:variant>
        <vt:i4>1048637</vt:i4>
      </vt:variant>
      <vt:variant>
        <vt:i4>1016</vt:i4>
      </vt:variant>
      <vt:variant>
        <vt:i4>0</vt:i4>
      </vt:variant>
      <vt:variant>
        <vt:i4>5</vt:i4>
      </vt:variant>
      <vt:variant>
        <vt:lpwstr/>
      </vt:variant>
      <vt:variant>
        <vt:lpwstr>_Toc188349051</vt:lpwstr>
      </vt:variant>
      <vt:variant>
        <vt:i4>1048637</vt:i4>
      </vt:variant>
      <vt:variant>
        <vt:i4>1010</vt:i4>
      </vt:variant>
      <vt:variant>
        <vt:i4>0</vt:i4>
      </vt:variant>
      <vt:variant>
        <vt:i4>5</vt:i4>
      </vt:variant>
      <vt:variant>
        <vt:lpwstr/>
      </vt:variant>
      <vt:variant>
        <vt:lpwstr>_Toc188349050</vt:lpwstr>
      </vt:variant>
      <vt:variant>
        <vt:i4>1114173</vt:i4>
      </vt:variant>
      <vt:variant>
        <vt:i4>1004</vt:i4>
      </vt:variant>
      <vt:variant>
        <vt:i4>0</vt:i4>
      </vt:variant>
      <vt:variant>
        <vt:i4>5</vt:i4>
      </vt:variant>
      <vt:variant>
        <vt:lpwstr/>
      </vt:variant>
      <vt:variant>
        <vt:lpwstr>_Toc188349049</vt:lpwstr>
      </vt:variant>
      <vt:variant>
        <vt:i4>1114173</vt:i4>
      </vt:variant>
      <vt:variant>
        <vt:i4>998</vt:i4>
      </vt:variant>
      <vt:variant>
        <vt:i4>0</vt:i4>
      </vt:variant>
      <vt:variant>
        <vt:i4>5</vt:i4>
      </vt:variant>
      <vt:variant>
        <vt:lpwstr/>
      </vt:variant>
      <vt:variant>
        <vt:lpwstr>_Toc188349048</vt:lpwstr>
      </vt:variant>
      <vt:variant>
        <vt:i4>1114173</vt:i4>
      </vt:variant>
      <vt:variant>
        <vt:i4>992</vt:i4>
      </vt:variant>
      <vt:variant>
        <vt:i4>0</vt:i4>
      </vt:variant>
      <vt:variant>
        <vt:i4>5</vt:i4>
      </vt:variant>
      <vt:variant>
        <vt:lpwstr/>
      </vt:variant>
      <vt:variant>
        <vt:lpwstr>_Toc188349047</vt:lpwstr>
      </vt:variant>
      <vt:variant>
        <vt:i4>1114173</vt:i4>
      </vt:variant>
      <vt:variant>
        <vt:i4>986</vt:i4>
      </vt:variant>
      <vt:variant>
        <vt:i4>0</vt:i4>
      </vt:variant>
      <vt:variant>
        <vt:i4>5</vt:i4>
      </vt:variant>
      <vt:variant>
        <vt:lpwstr/>
      </vt:variant>
      <vt:variant>
        <vt:lpwstr>_Toc188349046</vt:lpwstr>
      </vt:variant>
      <vt:variant>
        <vt:i4>1114173</vt:i4>
      </vt:variant>
      <vt:variant>
        <vt:i4>980</vt:i4>
      </vt:variant>
      <vt:variant>
        <vt:i4>0</vt:i4>
      </vt:variant>
      <vt:variant>
        <vt:i4>5</vt:i4>
      </vt:variant>
      <vt:variant>
        <vt:lpwstr/>
      </vt:variant>
      <vt:variant>
        <vt:lpwstr>_Toc188349045</vt:lpwstr>
      </vt:variant>
      <vt:variant>
        <vt:i4>1114173</vt:i4>
      </vt:variant>
      <vt:variant>
        <vt:i4>974</vt:i4>
      </vt:variant>
      <vt:variant>
        <vt:i4>0</vt:i4>
      </vt:variant>
      <vt:variant>
        <vt:i4>5</vt:i4>
      </vt:variant>
      <vt:variant>
        <vt:lpwstr/>
      </vt:variant>
      <vt:variant>
        <vt:lpwstr>_Toc188349044</vt:lpwstr>
      </vt:variant>
      <vt:variant>
        <vt:i4>1114173</vt:i4>
      </vt:variant>
      <vt:variant>
        <vt:i4>968</vt:i4>
      </vt:variant>
      <vt:variant>
        <vt:i4>0</vt:i4>
      </vt:variant>
      <vt:variant>
        <vt:i4>5</vt:i4>
      </vt:variant>
      <vt:variant>
        <vt:lpwstr/>
      </vt:variant>
      <vt:variant>
        <vt:lpwstr>_Toc188349043</vt:lpwstr>
      </vt:variant>
      <vt:variant>
        <vt:i4>1114173</vt:i4>
      </vt:variant>
      <vt:variant>
        <vt:i4>962</vt:i4>
      </vt:variant>
      <vt:variant>
        <vt:i4>0</vt:i4>
      </vt:variant>
      <vt:variant>
        <vt:i4>5</vt:i4>
      </vt:variant>
      <vt:variant>
        <vt:lpwstr/>
      </vt:variant>
      <vt:variant>
        <vt:lpwstr>_Toc188349042</vt:lpwstr>
      </vt:variant>
      <vt:variant>
        <vt:i4>1114173</vt:i4>
      </vt:variant>
      <vt:variant>
        <vt:i4>956</vt:i4>
      </vt:variant>
      <vt:variant>
        <vt:i4>0</vt:i4>
      </vt:variant>
      <vt:variant>
        <vt:i4>5</vt:i4>
      </vt:variant>
      <vt:variant>
        <vt:lpwstr/>
      </vt:variant>
      <vt:variant>
        <vt:lpwstr>_Toc188349041</vt:lpwstr>
      </vt:variant>
      <vt:variant>
        <vt:i4>1114173</vt:i4>
      </vt:variant>
      <vt:variant>
        <vt:i4>950</vt:i4>
      </vt:variant>
      <vt:variant>
        <vt:i4>0</vt:i4>
      </vt:variant>
      <vt:variant>
        <vt:i4>5</vt:i4>
      </vt:variant>
      <vt:variant>
        <vt:lpwstr/>
      </vt:variant>
      <vt:variant>
        <vt:lpwstr>_Toc188349040</vt:lpwstr>
      </vt:variant>
      <vt:variant>
        <vt:i4>1441853</vt:i4>
      </vt:variant>
      <vt:variant>
        <vt:i4>944</vt:i4>
      </vt:variant>
      <vt:variant>
        <vt:i4>0</vt:i4>
      </vt:variant>
      <vt:variant>
        <vt:i4>5</vt:i4>
      </vt:variant>
      <vt:variant>
        <vt:lpwstr/>
      </vt:variant>
      <vt:variant>
        <vt:lpwstr>_Toc188349039</vt:lpwstr>
      </vt:variant>
      <vt:variant>
        <vt:i4>1441853</vt:i4>
      </vt:variant>
      <vt:variant>
        <vt:i4>938</vt:i4>
      </vt:variant>
      <vt:variant>
        <vt:i4>0</vt:i4>
      </vt:variant>
      <vt:variant>
        <vt:i4>5</vt:i4>
      </vt:variant>
      <vt:variant>
        <vt:lpwstr/>
      </vt:variant>
      <vt:variant>
        <vt:lpwstr>_Toc188349038</vt:lpwstr>
      </vt:variant>
      <vt:variant>
        <vt:i4>1441853</vt:i4>
      </vt:variant>
      <vt:variant>
        <vt:i4>932</vt:i4>
      </vt:variant>
      <vt:variant>
        <vt:i4>0</vt:i4>
      </vt:variant>
      <vt:variant>
        <vt:i4>5</vt:i4>
      </vt:variant>
      <vt:variant>
        <vt:lpwstr/>
      </vt:variant>
      <vt:variant>
        <vt:lpwstr>_Toc188349037</vt:lpwstr>
      </vt:variant>
      <vt:variant>
        <vt:i4>1441853</vt:i4>
      </vt:variant>
      <vt:variant>
        <vt:i4>926</vt:i4>
      </vt:variant>
      <vt:variant>
        <vt:i4>0</vt:i4>
      </vt:variant>
      <vt:variant>
        <vt:i4>5</vt:i4>
      </vt:variant>
      <vt:variant>
        <vt:lpwstr/>
      </vt:variant>
      <vt:variant>
        <vt:lpwstr>_Toc188349036</vt:lpwstr>
      </vt:variant>
      <vt:variant>
        <vt:i4>1441853</vt:i4>
      </vt:variant>
      <vt:variant>
        <vt:i4>920</vt:i4>
      </vt:variant>
      <vt:variant>
        <vt:i4>0</vt:i4>
      </vt:variant>
      <vt:variant>
        <vt:i4>5</vt:i4>
      </vt:variant>
      <vt:variant>
        <vt:lpwstr/>
      </vt:variant>
      <vt:variant>
        <vt:lpwstr>_Toc188349035</vt:lpwstr>
      </vt:variant>
      <vt:variant>
        <vt:i4>1441853</vt:i4>
      </vt:variant>
      <vt:variant>
        <vt:i4>914</vt:i4>
      </vt:variant>
      <vt:variant>
        <vt:i4>0</vt:i4>
      </vt:variant>
      <vt:variant>
        <vt:i4>5</vt:i4>
      </vt:variant>
      <vt:variant>
        <vt:lpwstr/>
      </vt:variant>
      <vt:variant>
        <vt:lpwstr>_Toc188349034</vt:lpwstr>
      </vt:variant>
      <vt:variant>
        <vt:i4>1441853</vt:i4>
      </vt:variant>
      <vt:variant>
        <vt:i4>908</vt:i4>
      </vt:variant>
      <vt:variant>
        <vt:i4>0</vt:i4>
      </vt:variant>
      <vt:variant>
        <vt:i4>5</vt:i4>
      </vt:variant>
      <vt:variant>
        <vt:lpwstr/>
      </vt:variant>
      <vt:variant>
        <vt:lpwstr>_Toc188349033</vt:lpwstr>
      </vt:variant>
      <vt:variant>
        <vt:i4>1441853</vt:i4>
      </vt:variant>
      <vt:variant>
        <vt:i4>902</vt:i4>
      </vt:variant>
      <vt:variant>
        <vt:i4>0</vt:i4>
      </vt:variant>
      <vt:variant>
        <vt:i4>5</vt:i4>
      </vt:variant>
      <vt:variant>
        <vt:lpwstr/>
      </vt:variant>
      <vt:variant>
        <vt:lpwstr>_Toc188349032</vt:lpwstr>
      </vt:variant>
      <vt:variant>
        <vt:i4>1441853</vt:i4>
      </vt:variant>
      <vt:variant>
        <vt:i4>896</vt:i4>
      </vt:variant>
      <vt:variant>
        <vt:i4>0</vt:i4>
      </vt:variant>
      <vt:variant>
        <vt:i4>5</vt:i4>
      </vt:variant>
      <vt:variant>
        <vt:lpwstr/>
      </vt:variant>
      <vt:variant>
        <vt:lpwstr>_Toc188349031</vt:lpwstr>
      </vt:variant>
      <vt:variant>
        <vt:i4>1441853</vt:i4>
      </vt:variant>
      <vt:variant>
        <vt:i4>890</vt:i4>
      </vt:variant>
      <vt:variant>
        <vt:i4>0</vt:i4>
      </vt:variant>
      <vt:variant>
        <vt:i4>5</vt:i4>
      </vt:variant>
      <vt:variant>
        <vt:lpwstr/>
      </vt:variant>
      <vt:variant>
        <vt:lpwstr>_Toc188349030</vt:lpwstr>
      </vt:variant>
      <vt:variant>
        <vt:i4>1507389</vt:i4>
      </vt:variant>
      <vt:variant>
        <vt:i4>884</vt:i4>
      </vt:variant>
      <vt:variant>
        <vt:i4>0</vt:i4>
      </vt:variant>
      <vt:variant>
        <vt:i4>5</vt:i4>
      </vt:variant>
      <vt:variant>
        <vt:lpwstr/>
      </vt:variant>
      <vt:variant>
        <vt:lpwstr>_Toc188349029</vt:lpwstr>
      </vt:variant>
      <vt:variant>
        <vt:i4>1507389</vt:i4>
      </vt:variant>
      <vt:variant>
        <vt:i4>878</vt:i4>
      </vt:variant>
      <vt:variant>
        <vt:i4>0</vt:i4>
      </vt:variant>
      <vt:variant>
        <vt:i4>5</vt:i4>
      </vt:variant>
      <vt:variant>
        <vt:lpwstr/>
      </vt:variant>
      <vt:variant>
        <vt:lpwstr>_Toc188349028</vt:lpwstr>
      </vt:variant>
      <vt:variant>
        <vt:i4>1507389</vt:i4>
      </vt:variant>
      <vt:variant>
        <vt:i4>872</vt:i4>
      </vt:variant>
      <vt:variant>
        <vt:i4>0</vt:i4>
      </vt:variant>
      <vt:variant>
        <vt:i4>5</vt:i4>
      </vt:variant>
      <vt:variant>
        <vt:lpwstr/>
      </vt:variant>
      <vt:variant>
        <vt:lpwstr>_Toc188349027</vt:lpwstr>
      </vt:variant>
      <vt:variant>
        <vt:i4>1507389</vt:i4>
      </vt:variant>
      <vt:variant>
        <vt:i4>866</vt:i4>
      </vt:variant>
      <vt:variant>
        <vt:i4>0</vt:i4>
      </vt:variant>
      <vt:variant>
        <vt:i4>5</vt:i4>
      </vt:variant>
      <vt:variant>
        <vt:lpwstr/>
      </vt:variant>
      <vt:variant>
        <vt:lpwstr>_Toc188349026</vt:lpwstr>
      </vt:variant>
      <vt:variant>
        <vt:i4>1507389</vt:i4>
      </vt:variant>
      <vt:variant>
        <vt:i4>860</vt:i4>
      </vt:variant>
      <vt:variant>
        <vt:i4>0</vt:i4>
      </vt:variant>
      <vt:variant>
        <vt:i4>5</vt:i4>
      </vt:variant>
      <vt:variant>
        <vt:lpwstr/>
      </vt:variant>
      <vt:variant>
        <vt:lpwstr>_Toc188349025</vt:lpwstr>
      </vt:variant>
      <vt:variant>
        <vt:i4>1507389</vt:i4>
      </vt:variant>
      <vt:variant>
        <vt:i4>854</vt:i4>
      </vt:variant>
      <vt:variant>
        <vt:i4>0</vt:i4>
      </vt:variant>
      <vt:variant>
        <vt:i4>5</vt:i4>
      </vt:variant>
      <vt:variant>
        <vt:lpwstr/>
      </vt:variant>
      <vt:variant>
        <vt:lpwstr>_Toc188349024</vt:lpwstr>
      </vt:variant>
      <vt:variant>
        <vt:i4>1507389</vt:i4>
      </vt:variant>
      <vt:variant>
        <vt:i4>848</vt:i4>
      </vt:variant>
      <vt:variant>
        <vt:i4>0</vt:i4>
      </vt:variant>
      <vt:variant>
        <vt:i4>5</vt:i4>
      </vt:variant>
      <vt:variant>
        <vt:lpwstr/>
      </vt:variant>
      <vt:variant>
        <vt:lpwstr>_Toc188349023</vt:lpwstr>
      </vt:variant>
      <vt:variant>
        <vt:i4>1507389</vt:i4>
      </vt:variant>
      <vt:variant>
        <vt:i4>842</vt:i4>
      </vt:variant>
      <vt:variant>
        <vt:i4>0</vt:i4>
      </vt:variant>
      <vt:variant>
        <vt:i4>5</vt:i4>
      </vt:variant>
      <vt:variant>
        <vt:lpwstr/>
      </vt:variant>
      <vt:variant>
        <vt:lpwstr>_Toc188349022</vt:lpwstr>
      </vt:variant>
      <vt:variant>
        <vt:i4>1507389</vt:i4>
      </vt:variant>
      <vt:variant>
        <vt:i4>836</vt:i4>
      </vt:variant>
      <vt:variant>
        <vt:i4>0</vt:i4>
      </vt:variant>
      <vt:variant>
        <vt:i4>5</vt:i4>
      </vt:variant>
      <vt:variant>
        <vt:lpwstr/>
      </vt:variant>
      <vt:variant>
        <vt:lpwstr>_Toc188349021</vt:lpwstr>
      </vt:variant>
      <vt:variant>
        <vt:i4>1507389</vt:i4>
      </vt:variant>
      <vt:variant>
        <vt:i4>830</vt:i4>
      </vt:variant>
      <vt:variant>
        <vt:i4>0</vt:i4>
      </vt:variant>
      <vt:variant>
        <vt:i4>5</vt:i4>
      </vt:variant>
      <vt:variant>
        <vt:lpwstr/>
      </vt:variant>
      <vt:variant>
        <vt:lpwstr>_Toc188349020</vt:lpwstr>
      </vt:variant>
      <vt:variant>
        <vt:i4>1310781</vt:i4>
      </vt:variant>
      <vt:variant>
        <vt:i4>824</vt:i4>
      </vt:variant>
      <vt:variant>
        <vt:i4>0</vt:i4>
      </vt:variant>
      <vt:variant>
        <vt:i4>5</vt:i4>
      </vt:variant>
      <vt:variant>
        <vt:lpwstr/>
      </vt:variant>
      <vt:variant>
        <vt:lpwstr>_Toc188349019</vt:lpwstr>
      </vt:variant>
      <vt:variant>
        <vt:i4>1310781</vt:i4>
      </vt:variant>
      <vt:variant>
        <vt:i4>818</vt:i4>
      </vt:variant>
      <vt:variant>
        <vt:i4>0</vt:i4>
      </vt:variant>
      <vt:variant>
        <vt:i4>5</vt:i4>
      </vt:variant>
      <vt:variant>
        <vt:lpwstr/>
      </vt:variant>
      <vt:variant>
        <vt:lpwstr>_Toc188349018</vt:lpwstr>
      </vt:variant>
      <vt:variant>
        <vt:i4>1310781</vt:i4>
      </vt:variant>
      <vt:variant>
        <vt:i4>812</vt:i4>
      </vt:variant>
      <vt:variant>
        <vt:i4>0</vt:i4>
      </vt:variant>
      <vt:variant>
        <vt:i4>5</vt:i4>
      </vt:variant>
      <vt:variant>
        <vt:lpwstr/>
      </vt:variant>
      <vt:variant>
        <vt:lpwstr>_Toc188349017</vt:lpwstr>
      </vt:variant>
      <vt:variant>
        <vt:i4>1310781</vt:i4>
      </vt:variant>
      <vt:variant>
        <vt:i4>806</vt:i4>
      </vt:variant>
      <vt:variant>
        <vt:i4>0</vt:i4>
      </vt:variant>
      <vt:variant>
        <vt:i4>5</vt:i4>
      </vt:variant>
      <vt:variant>
        <vt:lpwstr/>
      </vt:variant>
      <vt:variant>
        <vt:lpwstr>_Toc188349016</vt:lpwstr>
      </vt:variant>
      <vt:variant>
        <vt:i4>1310781</vt:i4>
      </vt:variant>
      <vt:variant>
        <vt:i4>800</vt:i4>
      </vt:variant>
      <vt:variant>
        <vt:i4>0</vt:i4>
      </vt:variant>
      <vt:variant>
        <vt:i4>5</vt:i4>
      </vt:variant>
      <vt:variant>
        <vt:lpwstr/>
      </vt:variant>
      <vt:variant>
        <vt:lpwstr>_Toc188349015</vt:lpwstr>
      </vt:variant>
      <vt:variant>
        <vt:i4>1310781</vt:i4>
      </vt:variant>
      <vt:variant>
        <vt:i4>794</vt:i4>
      </vt:variant>
      <vt:variant>
        <vt:i4>0</vt:i4>
      </vt:variant>
      <vt:variant>
        <vt:i4>5</vt:i4>
      </vt:variant>
      <vt:variant>
        <vt:lpwstr/>
      </vt:variant>
      <vt:variant>
        <vt:lpwstr>_Toc188349014</vt:lpwstr>
      </vt:variant>
      <vt:variant>
        <vt:i4>1310781</vt:i4>
      </vt:variant>
      <vt:variant>
        <vt:i4>788</vt:i4>
      </vt:variant>
      <vt:variant>
        <vt:i4>0</vt:i4>
      </vt:variant>
      <vt:variant>
        <vt:i4>5</vt:i4>
      </vt:variant>
      <vt:variant>
        <vt:lpwstr/>
      </vt:variant>
      <vt:variant>
        <vt:lpwstr>_Toc188349013</vt:lpwstr>
      </vt:variant>
      <vt:variant>
        <vt:i4>1310781</vt:i4>
      </vt:variant>
      <vt:variant>
        <vt:i4>782</vt:i4>
      </vt:variant>
      <vt:variant>
        <vt:i4>0</vt:i4>
      </vt:variant>
      <vt:variant>
        <vt:i4>5</vt:i4>
      </vt:variant>
      <vt:variant>
        <vt:lpwstr/>
      </vt:variant>
      <vt:variant>
        <vt:lpwstr>_Toc188349012</vt:lpwstr>
      </vt:variant>
      <vt:variant>
        <vt:i4>1310781</vt:i4>
      </vt:variant>
      <vt:variant>
        <vt:i4>776</vt:i4>
      </vt:variant>
      <vt:variant>
        <vt:i4>0</vt:i4>
      </vt:variant>
      <vt:variant>
        <vt:i4>5</vt:i4>
      </vt:variant>
      <vt:variant>
        <vt:lpwstr/>
      </vt:variant>
      <vt:variant>
        <vt:lpwstr>_Toc188349011</vt:lpwstr>
      </vt:variant>
      <vt:variant>
        <vt:i4>1310781</vt:i4>
      </vt:variant>
      <vt:variant>
        <vt:i4>770</vt:i4>
      </vt:variant>
      <vt:variant>
        <vt:i4>0</vt:i4>
      </vt:variant>
      <vt:variant>
        <vt:i4>5</vt:i4>
      </vt:variant>
      <vt:variant>
        <vt:lpwstr/>
      </vt:variant>
      <vt:variant>
        <vt:lpwstr>_Toc188349010</vt:lpwstr>
      </vt:variant>
      <vt:variant>
        <vt:i4>1376317</vt:i4>
      </vt:variant>
      <vt:variant>
        <vt:i4>764</vt:i4>
      </vt:variant>
      <vt:variant>
        <vt:i4>0</vt:i4>
      </vt:variant>
      <vt:variant>
        <vt:i4>5</vt:i4>
      </vt:variant>
      <vt:variant>
        <vt:lpwstr/>
      </vt:variant>
      <vt:variant>
        <vt:lpwstr>_Toc188349009</vt:lpwstr>
      </vt:variant>
      <vt:variant>
        <vt:i4>1376317</vt:i4>
      </vt:variant>
      <vt:variant>
        <vt:i4>758</vt:i4>
      </vt:variant>
      <vt:variant>
        <vt:i4>0</vt:i4>
      </vt:variant>
      <vt:variant>
        <vt:i4>5</vt:i4>
      </vt:variant>
      <vt:variant>
        <vt:lpwstr/>
      </vt:variant>
      <vt:variant>
        <vt:lpwstr>_Toc188349008</vt:lpwstr>
      </vt:variant>
      <vt:variant>
        <vt:i4>1376317</vt:i4>
      </vt:variant>
      <vt:variant>
        <vt:i4>752</vt:i4>
      </vt:variant>
      <vt:variant>
        <vt:i4>0</vt:i4>
      </vt:variant>
      <vt:variant>
        <vt:i4>5</vt:i4>
      </vt:variant>
      <vt:variant>
        <vt:lpwstr/>
      </vt:variant>
      <vt:variant>
        <vt:lpwstr>_Toc188349007</vt:lpwstr>
      </vt:variant>
      <vt:variant>
        <vt:i4>1376317</vt:i4>
      </vt:variant>
      <vt:variant>
        <vt:i4>746</vt:i4>
      </vt:variant>
      <vt:variant>
        <vt:i4>0</vt:i4>
      </vt:variant>
      <vt:variant>
        <vt:i4>5</vt:i4>
      </vt:variant>
      <vt:variant>
        <vt:lpwstr/>
      </vt:variant>
      <vt:variant>
        <vt:lpwstr>_Toc188349006</vt:lpwstr>
      </vt:variant>
      <vt:variant>
        <vt:i4>1376317</vt:i4>
      </vt:variant>
      <vt:variant>
        <vt:i4>740</vt:i4>
      </vt:variant>
      <vt:variant>
        <vt:i4>0</vt:i4>
      </vt:variant>
      <vt:variant>
        <vt:i4>5</vt:i4>
      </vt:variant>
      <vt:variant>
        <vt:lpwstr/>
      </vt:variant>
      <vt:variant>
        <vt:lpwstr>_Toc188349005</vt:lpwstr>
      </vt:variant>
      <vt:variant>
        <vt:i4>1376317</vt:i4>
      </vt:variant>
      <vt:variant>
        <vt:i4>734</vt:i4>
      </vt:variant>
      <vt:variant>
        <vt:i4>0</vt:i4>
      </vt:variant>
      <vt:variant>
        <vt:i4>5</vt:i4>
      </vt:variant>
      <vt:variant>
        <vt:lpwstr/>
      </vt:variant>
      <vt:variant>
        <vt:lpwstr>_Toc188349004</vt:lpwstr>
      </vt:variant>
      <vt:variant>
        <vt:i4>1376317</vt:i4>
      </vt:variant>
      <vt:variant>
        <vt:i4>728</vt:i4>
      </vt:variant>
      <vt:variant>
        <vt:i4>0</vt:i4>
      </vt:variant>
      <vt:variant>
        <vt:i4>5</vt:i4>
      </vt:variant>
      <vt:variant>
        <vt:lpwstr/>
      </vt:variant>
      <vt:variant>
        <vt:lpwstr>_Toc188349003</vt:lpwstr>
      </vt:variant>
      <vt:variant>
        <vt:i4>1376317</vt:i4>
      </vt:variant>
      <vt:variant>
        <vt:i4>722</vt:i4>
      </vt:variant>
      <vt:variant>
        <vt:i4>0</vt:i4>
      </vt:variant>
      <vt:variant>
        <vt:i4>5</vt:i4>
      </vt:variant>
      <vt:variant>
        <vt:lpwstr/>
      </vt:variant>
      <vt:variant>
        <vt:lpwstr>_Toc188349002</vt:lpwstr>
      </vt:variant>
      <vt:variant>
        <vt:i4>1376317</vt:i4>
      </vt:variant>
      <vt:variant>
        <vt:i4>716</vt:i4>
      </vt:variant>
      <vt:variant>
        <vt:i4>0</vt:i4>
      </vt:variant>
      <vt:variant>
        <vt:i4>5</vt:i4>
      </vt:variant>
      <vt:variant>
        <vt:lpwstr/>
      </vt:variant>
      <vt:variant>
        <vt:lpwstr>_Toc188349001</vt:lpwstr>
      </vt:variant>
      <vt:variant>
        <vt:i4>1376317</vt:i4>
      </vt:variant>
      <vt:variant>
        <vt:i4>710</vt:i4>
      </vt:variant>
      <vt:variant>
        <vt:i4>0</vt:i4>
      </vt:variant>
      <vt:variant>
        <vt:i4>5</vt:i4>
      </vt:variant>
      <vt:variant>
        <vt:lpwstr/>
      </vt:variant>
      <vt:variant>
        <vt:lpwstr>_Toc188349000</vt:lpwstr>
      </vt:variant>
      <vt:variant>
        <vt:i4>1900596</vt:i4>
      </vt:variant>
      <vt:variant>
        <vt:i4>704</vt:i4>
      </vt:variant>
      <vt:variant>
        <vt:i4>0</vt:i4>
      </vt:variant>
      <vt:variant>
        <vt:i4>5</vt:i4>
      </vt:variant>
      <vt:variant>
        <vt:lpwstr/>
      </vt:variant>
      <vt:variant>
        <vt:lpwstr>_Toc188348999</vt:lpwstr>
      </vt:variant>
      <vt:variant>
        <vt:i4>1900596</vt:i4>
      </vt:variant>
      <vt:variant>
        <vt:i4>698</vt:i4>
      </vt:variant>
      <vt:variant>
        <vt:i4>0</vt:i4>
      </vt:variant>
      <vt:variant>
        <vt:i4>5</vt:i4>
      </vt:variant>
      <vt:variant>
        <vt:lpwstr/>
      </vt:variant>
      <vt:variant>
        <vt:lpwstr>_Toc188348998</vt:lpwstr>
      </vt:variant>
      <vt:variant>
        <vt:i4>1900596</vt:i4>
      </vt:variant>
      <vt:variant>
        <vt:i4>692</vt:i4>
      </vt:variant>
      <vt:variant>
        <vt:i4>0</vt:i4>
      </vt:variant>
      <vt:variant>
        <vt:i4>5</vt:i4>
      </vt:variant>
      <vt:variant>
        <vt:lpwstr/>
      </vt:variant>
      <vt:variant>
        <vt:lpwstr>_Toc188348997</vt:lpwstr>
      </vt:variant>
      <vt:variant>
        <vt:i4>1900596</vt:i4>
      </vt:variant>
      <vt:variant>
        <vt:i4>686</vt:i4>
      </vt:variant>
      <vt:variant>
        <vt:i4>0</vt:i4>
      </vt:variant>
      <vt:variant>
        <vt:i4>5</vt:i4>
      </vt:variant>
      <vt:variant>
        <vt:lpwstr/>
      </vt:variant>
      <vt:variant>
        <vt:lpwstr>_Toc188348996</vt:lpwstr>
      </vt:variant>
      <vt:variant>
        <vt:i4>1900596</vt:i4>
      </vt:variant>
      <vt:variant>
        <vt:i4>680</vt:i4>
      </vt:variant>
      <vt:variant>
        <vt:i4>0</vt:i4>
      </vt:variant>
      <vt:variant>
        <vt:i4>5</vt:i4>
      </vt:variant>
      <vt:variant>
        <vt:lpwstr/>
      </vt:variant>
      <vt:variant>
        <vt:lpwstr>_Toc188348995</vt:lpwstr>
      </vt:variant>
      <vt:variant>
        <vt:i4>1900596</vt:i4>
      </vt:variant>
      <vt:variant>
        <vt:i4>674</vt:i4>
      </vt:variant>
      <vt:variant>
        <vt:i4>0</vt:i4>
      </vt:variant>
      <vt:variant>
        <vt:i4>5</vt:i4>
      </vt:variant>
      <vt:variant>
        <vt:lpwstr/>
      </vt:variant>
      <vt:variant>
        <vt:lpwstr>_Toc188348994</vt:lpwstr>
      </vt:variant>
      <vt:variant>
        <vt:i4>1900596</vt:i4>
      </vt:variant>
      <vt:variant>
        <vt:i4>668</vt:i4>
      </vt:variant>
      <vt:variant>
        <vt:i4>0</vt:i4>
      </vt:variant>
      <vt:variant>
        <vt:i4>5</vt:i4>
      </vt:variant>
      <vt:variant>
        <vt:lpwstr/>
      </vt:variant>
      <vt:variant>
        <vt:lpwstr>_Toc188348993</vt:lpwstr>
      </vt:variant>
      <vt:variant>
        <vt:i4>1900596</vt:i4>
      </vt:variant>
      <vt:variant>
        <vt:i4>662</vt:i4>
      </vt:variant>
      <vt:variant>
        <vt:i4>0</vt:i4>
      </vt:variant>
      <vt:variant>
        <vt:i4>5</vt:i4>
      </vt:variant>
      <vt:variant>
        <vt:lpwstr/>
      </vt:variant>
      <vt:variant>
        <vt:lpwstr>_Toc188348992</vt:lpwstr>
      </vt:variant>
      <vt:variant>
        <vt:i4>1900596</vt:i4>
      </vt:variant>
      <vt:variant>
        <vt:i4>656</vt:i4>
      </vt:variant>
      <vt:variant>
        <vt:i4>0</vt:i4>
      </vt:variant>
      <vt:variant>
        <vt:i4>5</vt:i4>
      </vt:variant>
      <vt:variant>
        <vt:lpwstr/>
      </vt:variant>
      <vt:variant>
        <vt:lpwstr>_Toc188348991</vt:lpwstr>
      </vt:variant>
      <vt:variant>
        <vt:i4>1900596</vt:i4>
      </vt:variant>
      <vt:variant>
        <vt:i4>650</vt:i4>
      </vt:variant>
      <vt:variant>
        <vt:i4>0</vt:i4>
      </vt:variant>
      <vt:variant>
        <vt:i4>5</vt:i4>
      </vt:variant>
      <vt:variant>
        <vt:lpwstr/>
      </vt:variant>
      <vt:variant>
        <vt:lpwstr>_Toc188348990</vt:lpwstr>
      </vt:variant>
      <vt:variant>
        <vt:i4>1835060</vt:i4>
      </vt:variant>
      <vt:variant>
        <vt:i4>644</vt:i4>
      </vt:variant>
      <vt:variant>
        <vt:i4>0</vt:i4>
      </vt:variant>
      <vt:variant>
        <vt:i4>5</vt:i4>
      </vt:variant>
      <vt:variant>
        <vt:lpwstr/>
      </vt:variant>
      <vt:variant>
        <vt:lpwstr>_Toc188348989</vt:lpwstr>
      </vt:variant>
      <vt:variant>
        <vt:i4>1835060</vt:i4>
      </vt:variant>
      <vt:variant>
        <vt:i4>638</vt:i4>
      </vt:variant>
      <vt:variant>
        <vt:i4>0</vt:i4>
      </vt:variant>
      <vt:variant>
        <vt:i4>5</vt:i4>
      </vt:variant>
      <vt:variant>
        <vt:lpwstr/>
      </vt:variant>
      <vt:variant>
        <vt:lpwstr>_Toc188348988</vt:lpwstr>
      </vt:variant>
      <vt:variant>
        <vt:i4>1835060</vt:i4>
      </vt:variant>
      <vt:variant>
        <vt:i4>632</vt:i4>
      </vt:variant>
      <vt:variant>
        <vt:i4>0</vt:i4>
      </vt:variant>
      <vt:variant>
        <vt:i4>5</vt:i4>
      </vt:variant>
      <vt:variant>
        <vt:lpwstr/>
      </vt:variant>
      <vt:variant>
        <vt:lpwstr>_Toc188348987</vt:lpwstr>
      </vt:variant>
      <vt:variant>
        <vt:i4>1835060</vt:i4>
      </vt:variant>
      <vt:variant>
        <vt:i4>626</vt:i4>
      </vt:variant>
      <vt:variant>
        <vt:i4>0</vt:i4>
      </vt:variant>
      <vt:variant>
        <vt:i4>5</vt:i4>
      </vt:variant>
      <vt:variant>
        <vt:lpwstr/>
      </vt:variant>
      <vt:variant>
        <vt:lpwstr>_Toc188348986</vt:lpwstr>
      </vt:variant>
      <vt:variant>
        <vt:i4>1835060</vt:i4>
      </vt:variant>
      <vt:variant>
        <vt:i4>620</vt:i4>
      </vt:variant>
      <vt:variant>
        <vt:i4>0</vt:i4>
      </vt:variant>
      <vt:variant>
        <vt:i4>5</vt:i4>
      </vt:variant>
      <vt:variant>
        <vt:lpwstr/>
      </vt:variant>
      <vt:variant>
        <vt:lpwstr>_Toc188348985</vt:lpwstr>
      </vt:variant>
      <vt:variant>
        <vt:i4>1835060</vt:i4>
      </vt:variant>
      <vt:variant>
        <vt:i4>614</vt:i4>
      </vt:variant>
      <vt:variant>
        <vt:i4>0</vt:i4>
      </vt:variant>
      <vt:variant>
        <vt:i4>5</vt:i4>
      </vt:variant>
      <vt:variant>
        <vt:lpwstr/>
      </vt:variant>
      <vt:variant>
        <vt:lpwstr>_Toc188348984</vt:lpwstr>
      </vt:variant>
      <vt:variant>
        <vt:i4>1835060</vt:i4>
      </vt:variant>
      <vt:variant>
        <vt:i4>608</vt:i4>
      </vt:variant>
      <vt:variant>
        <vt:i4>0</vt:i4>
      </vt:variant>
      <vt:variant>
        <vt:i4>5</vt:i4>
      </vt:variant>
      <vt:variant>
        <vt:lpwstr/>
      </vt:variant>
      <vt:variant>
        <vt:lpwstr>_Toc188348983</vt:lpwstr>
      </vt:variant>
      <vt:variant>
        <vt:i4>1835060</vt:i4>
      </vt:variant>
      <vt:variant>
        <vt:i4>602</vt:i4>
      </vt:variant>
      <vt:variant>
        <vt:i4>0</vt:i4>
      </vt:variant>
      <vt:variant>
        <vt:i4>5</vt:i4>
      </vt:variant>
      <vt:variant>
        <vt:lpwstr/>
      </vt:variant>
      <vt:variant>
        <vt:lpwstr>_Toc188348982</vt:lpwstr>
      </vt:variant>
      <vt:variant>
        <vt:i4>1835060</vt:i4>
      </vt:variant>
      <vt:variant>
        <vt:i4>596</vt:i4>
      </vt:variant>
      <vt:variant>
        <vt:i4>0</vt:i4>
      </vt:variant>
      <vt:variant>
        <vt:i4>5</vt:i4>
      </vt:variant>
      <vt:variant>
        <vt:lpwstr/>
      </vt:variant>
      <vt:variant>
        <vt:lpwstr>_Toc188348981</vt:lpwstr>
      </vt:variant>
      <vt:variant>
        <vt:i4>1835060</vt:i4>
      </vt:variant>
      <vt:variant>
        <vt:i4>590</vt:i4>
      </vt:variant>
      <vt:variant>
        <vt:i4>0</vt:i4>
      </vt:variant>
      <vt:variant>
        <vt:i4>5</vt:i4>
      </vt:variant>
      <vt:variant>
        <vt:lpwstr/>
      </vt:variant>
      <vt:variant>
        <vt:lpwstr>_Toc188348980</vt:lpwstr>
      </vt:variant>
      <vt:variant>
        <vt:i4>1245236</vt:i4>
      </vt:variant>
      <vt:variant>
        <vt:i4>584</vt:i4>
      </vt:variant>
      <vt:variant>
        <vt:i4>0</vt:i4>
      </vt:variant>
      <vt:variant>
        <vt:i4>5</vt:i4>
      </vt:variant>
      <vt:variant>
        <vt:lpwstr/>
      </vt:variant>
      <vt:variant>
        <vt:lpwstr>_Toc188348979</vt:lpwstr>
      </vt:variant>
      <vt:variant>
        <vt:i4>1245236</vt:i4>
      </vt:variant>
      <vt:variant>
        <vt:i4>578</vt:i4>
      </vt:variant>
      <vt:variant>
        <vt:i4>0</vt:i4>
      </vt:variant>
      <vt:variant>
        <vt:i4>5</vt:i4>
      </vt:variant>
      <vt:variant>
        <vt:lpwstr/>
      </vt:variant>
      <vt:variant>
        <vt:lpwstr>_Toc188348978</vt:lpwstr>
      </vt:variant>
      <vt:variant>
        <vt:i4>1245236</vt:i4>
      </vt:variant>
      <vt:variant>
        <vt:i4>572</vt:i4>
      </vt:variant>
      <vt:variant>
        <vt:i4>0</vt:i4>
      </vt:variant>
      <vt:variant>
        <vt:i4>5</vt:i4>
      </vt:variant>
      <vt:variant>
        <vt:lpwstr/>
      </vt:variant>
      <vt:variant>
        <vt:lpwstr>_Toc188348977</vt:lpwstr>
      </vt:variant>
      <vt:variant>
        <vt:i4>1245236</vt:i4>
      </vt:variant>
      <vt:variant>
        <vt:i4>566</vt:i4>
      </vt:variant>
      <vt:variant>
        <vt:i4>0</vt:i4>
      </vt:variant>
      <vt:variant>
        <vt:i4>5</vt:i4>
      </vt:variant>
      <vt:variant>
        <vt:lpwstr/>
      </vt:variant>
      <vt:variant>
        <vt:lpwstr>_Toc188348976</vt:lpwstr>
      </vt:variant>
      <vt:variant>
        <vt:i4>1245236</vt:i4>
      </vt:variant>
      <vt:variant>
        <vt:i4>560</vt:i4>
      </vt:variant>
      <vt:variant>
        <vt:i4>0</vt:i4>
      </vt:variant>
      <vt:variant>
        <vt:i4>5</vt:i4>
      </vt:variant>
      <vt:variant>
        <vt:lpwstr/>
      </vt:variant>
      <vt:variant>
        <vt:lpwstr>_Toc188348975</vt:lpwstr>
      </vt:variant>
      <vt:variant>
        <vt:i4>1245236</vt:i4>
      </vt:variant>
      <vt:variant>
        <vt:i4>554</vt:i4>
      </vt:variant>
      <vt:variant>
        <vt:i4>0</vt:i4>
      </vt:variant>
      <vt:variant>
        <vt:i4>5</vt:i4>
      </vt:variant>
      <vt:variant>
        <vt:lpwstr/>
      </vt:variant>
      <vt:variant>
        <vt:lpwstr>_Toc188348974</vt:lpwstr>
      </vt:variant>
      <vt:variant>
        <vt:i4>1245236</vt:i4>
      </vt:variant>
      <vt:variant>
        <vt:i4>548</vt:i4>
      </vt:variant>
      <vt:variant>
        <vt:i4>0</vt:i4>
      </vt:variant>
      <vt:variant>
        <vt:i4>5</vt:i4>
      </vt:variant>
      <vt:variant>
        <vt:lpwstr/>
      </vt:variant>
      <vt:variant>
        <vt:lpwstr>_Toc188348973</vt:lpwstr>
      </vt:variant>
      <vt:variant>
        <vt:i4>1245236</vt:i4>
      </vt:variant>
      <vt:variant>
        <vt:i4>542</vt:i4>
      </vt:variant>
      <vt:variant>
        <vt:i4>0</vt:i4>
      </vt:variant>
      <vt:variant>
        <vt:i4>5</vt:i4>
      </vt:variant>
      <vt:variant>
        <vt:lpwstr/>
      </vt:variant>
      <vt:variant>
        <vt:lpwstr>_Toc188348972</vt:lpwstr>
      </vt:variant>
      <vt:variant>
        <vt:i4>1245236</vt:i4>
      </vt:variant>
      <vt:variant>
        <vt:i4>536</vt:i4>
      </vt:variant>
      <vt:variant>
        <vt:i4>0</vt:i4>
      </vt:variant>
      <vt:variant>
        <vt:i4>5</vt:i4>
      </vt:variant>
      <vt:variant>
        <vt:lpwstr/>
      </vt:variant>
      <vt:variant>
        <vt:lpwstr>_Toc188348971</vt:lpwstr>
      </vt:variant>
      <vt:variant>
        <vt:i4>1245236</vt:i4>
      </vt:variant>
      <vt:variant>
        <vt:i4>530</vt:i4>
      </vt:variant>
      <vt:variant>
        <vt:i4>0</vt:i4>
      </vt:variant>
      <vt:variant>
        <vt:i4>5</vt:i4>
      </vt:variant>
      <vt:variant>
        <vt:lpwstr/>
      </vt:variant>
      <vt:variant>
        <vt:lpwstr>_Toc188348970</vt:lpwstr>
      </vt:variant>
      <vt:variant>
        <vt:i4>1179700</vt:i4>
      </vt:variant>
      <vt:variant>
        <vt:i4>524</vt:i4>
      </vt:variant>
      <vt:variant>
        <vt:i4>0</vt:i4>
      </vt:variant>
      <vt:variant>
        <vt:i4>5</vt:i4>
      </vt:variant>
      <vt:variant>
        <vt:lpwstr/>
      </vt:variant>
      <vt:variant>
        <vt:lpwstr>_Toc188348969</vt:lpwstr>
      </vt:variant>
      <vt:variant>
        <vt:i4>1179700</vt:i4>
      </vt:variant>
      <vt:variant>
        <vt:i4>518</vt:i4>
      </vt:variant>
      <vt:variant>
        <vt:i4>0</vt:i4>
      </vt:variant>
      <vt:variant>
        <vt:i4>5</vt:i4>
      </vt:variant>
      <vt:variant>
        <vt:lpwstr/>
      </vt:variant>
      <vt:variant>
        <vt:lpwstr>_Toc188348968</vt:lpwstr>
      </vt:variant>
      <vt:variant>
        <vt:i4>1179700</vt:i4>
      </vt:variant>
      <vt:variant>
        <vt:i4>512</vt:i4>
      </vt:variant>
      <vt:variant>
        <vt:i4>0</vt:i4>
      </vt:variant>
      <vt:variant>
        <vt:i4>5</vt:i4>
      </vt:variant>
      <vt:variant>
        <vt:lpwstr/>
      </vt:variant>
      <vt:variant>
        <vt:lpwstr>_Toc188348967</vt:lpwstr>
      </vt:variant>
      <vt:variant>
        <vt:i4>1179700</vt:i4>
      </vt:variant>
      <vt:variant>
        <vt:i4>506</vt:i4>
      </vt:variant>
      <vt:variant>
        <vt:i4>0</vt:i4>
      </vt:variant>
      <vt:variant>
        <vt:i4>5</vt:i4>
      </vt:variant>
      <vt:variant>
        <vt:lpwstr/>
      </vt:variant>
      <vt:variant>
        <vt:lpwstr>_Toc188348966</vt:lpwstr>
      </vt:variant>
      <vt:variant>
        <vt:i4>1179700</vt:i4>
      </vt:variant>
      <vt:variant>
        <vt:i4>500</vt:i4>
      </vt:variant>
      <vt:variant>
        <vt:i4>0</vt:i4>
      </vt:variant>
      <vt:variant>
        <vt:i4>5</vt:i4>
      </vt:variant>
      <vt:variant>
        <vt:lpwstr/>
      </vt:variant>
      <vt:variant>
        <vt:lpwstr>_Toc188348965</vt:lpwstr>
      </vt:variant>
      <vt:variant>
        <vt:i4>1179700</vt:i4>
      </vt:variant>
      <vt:variant>
        <vt:i4>494</vt:i4>
      </vt:variant>
      <vt:variant>
        <vt:i4>0</vt:i4>
      </vt:variant>
      <vt:variant>
        <vt:i4>5</vt:i4>
      </vt:variant>
      <vt:variant>
        <vt:lpwstr/>
      </vt:variant>
      <vt:variant>
        <vt:lpwstr>_Toc188348964</vt:lpwstr>
      </vt:variant>
      <vt:variant>
        <vt:i4>1179700</vt:i4>
      </vt:variant>
      <vt:variant>
        <vt:i4>488</vt:i4>
      </vt:variant>
      <vt:variant>
        <vt:i4>0</vt:i4>
      </vt:variant>
      <vt:variant>
        <vt:i4>5</vt:i4>
      </vt:variant>
      <vt:variant>
        <vt:lpwstr/>
      </vt:variant>
      <vt:variant>
        <vt:lpwstr>_Toc188348963</vt:lpwstr>
      </vt:variant>
      <vt:variant>
        <vt:i4>1179700</vt:i4>
      </vt:variant>
      <vt:variant>
        <vt:i4>482</vt:i4>
      </vt:variant>
      <vt:variant>
        <vt:i4>0</vt:i4>
      </vt:variant>
      <vt:variant>
        <vt:i4>5</vt:i4>
      </vt:variant>
      <vt:variant>
        <vt:lpwstr/>
      </vt:variant>
      <vt:variant>
        <vt:lpwstr>_Toc188348962</vt:lpwstr>
      </vt:variant>
      <vt:variant>
        <vt:i4>1179700</vt:i4>
      </vt:variant>
      <vt:variant>
        <vt:i4>476</vt:i4>
      </vt:variant>
      <vt:variant>
        <vt:i4>0</vt:i4>
      </vt:variant>
      <vt:variant>
        <vt:i4>5</vt:i4>
      </vt:variant>
      <vt:variant>
        <vt:lpwstr/>
      </vt:variant>
      <vt:variant>
        <vt:lpwstr>_Toc188348961</vt:lpwstr>
      </vt:variant>
      <vt:variant>
        <vt:i4>1179700</vt:i4>
      </vt:variant>
      <vt:variant>
        <vt:i4>470</vt:i4>
      </vt:variant>
      <vt:variant>
        <vt:i4>0</vt:i4>
      </vt:variant>
      <vt:variant>
        <vt:i4>5</vt:i4>
      </vt:variant>
      <vt:variant>
        <vt:lpwstr/>
      </vt:variant>
      <vt:variant>
        <vt:lpwstr>_Toc188348960</vt:lpwstr>
      </vt:variant>
      <vt:variant>
        <vt:i4>1114164</vt:i4>
      </vt:variant>
      <vt:variant>
        <vt:i4>464</vt:i4>
      </vt:variant>
      <vt:variant>
        <vt:i4>0</vt:i4>
      </vt:variant>
      <vt:variant>
        <vt:i4>5</vt:i4>
      </vt:variant>
      <vt:variant>
        <vt:lpwstr/>
      </vt:variant>
      <vt:variant>
        <vt:lpwstr>_Toc188348959</vt:lpwstr>
      </vt:variant>
      <vt:variant>
        <vt:i4>1114164</vt:i4>
      </vt:variant>
      <vt:variant>
        <vt:i4>458</vt:i4>
      </vt:variant>
      <vt:variant>
        <vt:i4>0</vt:i4>
      </vt:variant>
      <vt:variant>
        <vt:i4>5</vt:i4>
      </vt:variant>
      <vt:variant>
        <vt:lpwstr/>
      </vt:variant>
      <vt:variant>
        <vt:lpwstr>_Toc188348958</vt:lpwstr>
      </vt:variant>
      <vt:variant>
        <vt:i4>1114164</vt:i4>
      </vt:variant>
      <vt:variant>
        <vt:i4>452</vt:i4>
      </vt:variant>
      <vt:variant>
        <vt:i4>0</vt:i4>
      </vt:variant>
      <vt:variant>
        <vt:i4>5</vt:i4>
      </vt:variant>
      <vt:variant>
        <vt:lpwstr/>
      </vt:variant>
      <vt:variant>
        <vt:lpwstr>_Toc188348957</vt:lpwstr>
      </vt:variant>
      <vt:variant>
        <vt:i4>1114164</vt:i4>
      </vt:variant>
      <vt:variant>
        <vt:i4>446</vt:i4>
      </vt:variant>
      <vt:variant>
        <vt:i4>0</vt:i4>
      </vt:variant>
      <vt:variant>
        <vt:i4>5</vt:i4>
      </vt:variant>
      <vt:variant>
        <vt:lpwstr/>
      </vt:variant>
      <vt:variant>
        <vt:lpwstr>_Toc188348956</vt:lpwstr>
      </vt:variant>
      <vt:variant>
        <vt:i4>1114164</vt:i4>
      </vt:variant>
      <vt:variant>
        <vt:i4>440</vt:i4>
      </vt:variant>
      <vt:variant>
        <vt:i4>0</vt:i4>
      </vt:variant>
      <vt:variant>
        <vt:i4>5</vt:i4>
      </vt:variant>
      <vt:variant>
        <vt:lpwstr/>
      </vt:variant>
      <vt:variant>
        <vt:lpwstr>_Toc188348955</vt:lpwstr>
      </vt:variant>
      <vt:variant>
        <vt:i4>1114164</vt:i4>
      </vt:variant>
      <vt:variant>
        <vt:i4>434</vt:i4>
      </vt:variant>
      <vt:variant>
        <vt:i4>0</vt:i4>
      </vt:variant>
      <vt:variant>
        <vt:i4>5</vt:i4>
      </vt:variant>
      <vt:variant>
        <vt:lpwstr/>
      </vt:variant>
      <vt:variant>
        <vt:lpwstr>_Toc188348954</vt:lpwstr>
      </vt:variant>
      <vt:variant>
        <vt:i4>1114164</vt:i4>
      </vt:variant>
      <vt:variant>
        <vt:i4>428</vt:i4>
      </vt:variant>
      <vt:variant>
        <vt:i4>0</vt:i4>
      </vt:variant>
      <vt:variant>
        <vt:i4>5</vt:i4>
      </vt:variant>
      <vt:variant>
        <vt:lpwstr/>
      </vt:variant>
      <vt:variant>
        <vt:lpwstr>_Toc188348953</vt:lpwstr>
      </vt:variant>
      <vt:variant>
        <vt:i4>1114164</vt:i4>
      </vt:variant>
      <vt:variant>
        <vt:i4>422</vt:i4>
      </vt:variant>
      <vt:variant>
        <vt:i4>0</vt:i4>
      </vt:variant>
      <vt:variant>
        <vt:i4>5</vt:i4>
      </vt:variant>
      <vt:variant>
        <vt:lpwstr/>
      </vt:variant>
      <vt:variant>
        <vt:lpwstr>_Toc188348952</vt:lpwstr>
      </vt:variant>
      <vt:variant>
        <vt:i4>1114164</vt:i4>
      </vt:variant>
      <vt:variant>
        <vt:i4>416</vt:i4>
      </vt:variant>
      <vt:variant>
        <vt:i4>0</vt:i4>
      </vt:variant>
      <vt:variant>
        <vt:i4>5</vt:i4>
      </vt:variant>
      <vt:variant>
        <vt:lpwstr/>
      </vt:variant>
      <vt:variant>
        <vt:lpwstr>_Toc188348951</vt:lpwstr>
      </vt:variant>
      <vt:variant>
        <vt:i4>1114164</vt:i4>
      </vt:variant>
      <vt:variant>
        <vt:i4>410</vt:i4>
      </vt:variant>
      <vt:variant>
        <vt:i4>0</vt:i4>
      </vt:variant>
      <vt:variant>
        <vt:i4>5</vt:i4>
      </vt:variant>
      <vt:variant>
        <vt:lpwstr/>
      </vt:variant>
      <vt:variant>
        <vt:lpwstr>_Toc188348950</vt:lpwstr>
      </vt:variant>
      <vt:variant>
        <vt:i4>1048628</vt:i4>
      </vt:variant>
      <vt:variant>
        <vt:i4>404</vt:i4>
      </vt:variant>
      <vt:variant>
        <vt:i4>0</vt:i4>
      </vt:variant>
      <vt:variant>
        <vt:i4>5</vt:i4>
      </vt:variant>
      <vt:variant>
        <vt:lpwstr/>
      </vt:variant>
      <vt:variant>
        <vt:lpwstr>_Toc188348949</vt:lpwstr>
      </vt:variant>
      <vt:variant>
        <vt:i4>1048628</vt:i4>
      </vt:variant>
      <vt:variant>
        <vt:i4>398</vt:i4>
      </vt:variant>
      <vt:variant>
        <vt:i4>0</vt:i4>
      </vt:variant>
      <vt:variant>
        <vt:i4>5</vt:i4>
      </vt:variant>
      <vt:variant>
        <vt:lpwstr/>
      </vt:variant>
      <vt:variant>
        <vt:lpwstr>_Toc188348948</vt:lpwstr>
      </vt:variant>
      <vt:variant>
        <vt:i4>1048628</vt:i4>
      </vt:variant>
      <vt:variant>
        <vt:i4>392</vt:i4>
      </vt:variant>
      <vt:variant>
        <vt:i4>0</vt:i4>
      </vt:variant>
      <vt:variant>
        <vt:i4>5</vt:i4>
      </vt:variant>
      <vt:variant>
        <vt:lpwstr/>
      </vt:variant>
      <vt:variant>
        <vt:lpwstr>_Toc188348947</vt:lpwstr>
      </vt:variant>
      <vt:variant>
        <vt:i4>1048628</vt:i4>
      </vt:variant>
      <vt:variant>
        <vt:i4>386</vt:i4>
      </vt:variant>
      <vt:variant>
        <vt:i4>0</vt:i4>
      </vt:variant>
      <vt:variant>
        <vt:i4>5</vt:i4>
      </vt:variant>
      <vt:variant>
        <vt:lpwstr/>
      </vt:variant>
      <vt:variant>
        <vt:lpwstr>_Toc188348946</vt:lpwstr>
      </vt:variant>
      <vt:variant>
        <vt:i4>1048628</vt:i4>
      </vt:variant>
      <vt:variant>
        <vt:i4>380</vt:i4>
      </vt:variant>
      <vt:variant>
        <vt:i4>0</vt:i4>
      </vt:variant>
      <vt:variant>
        <vt:i4>5</vt:i4>
      </vt:variant>
      <vt:variant>
        <vt:lpwstr/>
      </vt:variant>
      <vt:variant>
        <vt:lpwstr>_Toc188348945</vt:lpwstr>
      </vt:variant>
      <vt:variant>
        <vt:i4>1048628</vt:i4>
      </vt:variant>
      <vt:variant>
        <vt:i4>374</vt:i4>
      </vt:variant>
      <vt:variant>
        <vt:i4>0</vt:i4>
      </vt:variant>
      <vt:variant>
        <vt:i4>5</vt:i4>
      </vt:variant>
      <vt:variant>
        <vt:lpwstr/>
      </vt:variant>
      <vt:variant>
        <vt:lpwstr>_Toc188348944</vt:lpwstr>
      </vt:variant>
      <vt:variant>
        <vt:i4>1048628</vt:i4>
      </vt:variant>
      <vt:variant>
        <vt:i4>368</vt:i4>
      </vt:variant>
      <vt:variant>
        <vt:i4>0</vt:i4>
      </vt:variant>
      <vt:variant>
        <vt:i4>5</vt:i4>
      </vt:variant>
      <vt:variant>
        <vt:lpwstr/>
      </vt:variant>
      <vt:variant>
        <vt:lpwstr>_Toc188348943</vt:lpwstr>
      </vt:variant>
      <vt:variant>
        <vt:i4>1048628</vt:i4>
      </vt:variant>
      <vt:variant>
        <vt:i4>362</vt:i4>
      </vt:variant>
      <vt:variant>
        <vt:i4>0</vt:i4>
      </vt:variant>
      <vt:variant>
        <vt:i4>5</vt:i4>
      </vt:variant>
      <vt:variant>
        <vt:lpwstr/>
      </vt:variant>
      <vt:variant>
        <vt:lpwstr>_Toc188348942</vt:lpwstr>
      </vt:variant>
      <vt:variant>
        <vt:i4>1048628</vt:i4>
      </vt:variant>
      <vt:variant>
        <vt:i4>356</vt:i4>
      </vt:variant>
      <vt:variant>
        <vt:i4>0</vt:i4>
      </vt:variant>
      <vt:variant>
        <vt:i4>5</vt:i4>
      </vt:variant>
      <vt:variant>
        <vt:lpwstr/>
      </vt:variant>
      <vt:variant>
        <vt:lpwstr>_Toc188348941</vt:lpwstr>
      </vt:variant>
      <vt:variant>
        <vt:i4>1048628</vt:i4>
      </vt:variant>
      <vt:variant>
        <vt:i4>350</vt:i4>
      </vt:variant>
      <vt:variant>
        <vt:i4>0</vt:i4>
      </vt:variant>
      <vt:variant>
        <vt:i4>5</vt:i4>
      </vt:variant>
      <vt:variant>
        <vt:lpwstr/>
      </vt:variant>
      <vt:variant>
        <vt:lpwstr>_Toc188348940</vt:lpwstr>
      </vt:variant>
      <vt:variant>
        <vt:i4>1507380</vt:i4>
      </vt:variant>
      <vt:variant>
        <vt:i4>344</vt:i4>
      </vt:variant>
      <vt:variant>
        <vt:i4>0</vt:i4>
      </vt:variant>
      <vt:variant>
        <vt:i4>5</vt:i4>
      </vt:variant>
      <vt:variant>
        <vt:lpwstr/>
      </vt:variant>
      <vt:variant>
        <vt:lpwstr>_Toc188348939</vt:lpwstr>
      </vt:variant>
      <vt:variant>
        <vt:i4>1507380</vt:i4>
      </vt:variant>
      <vt:variant>
        <vt:i4>338</vt:i4>
      </vt:variant>
      <vt:variant>
        <vt:i4>0</vt:i4>
      </vt:variant>
      <vt:variant>
        <vt:i4>5</vt:i4>
      </vt:variant>
      <vt:variant>
        <vt:lpwstr/>
      </vt:variant>
      <vt:variant>
        <vt:lpwstr>_Toc188348938</vt:lpwstr>
      </vt:variant>
      <vt:variant>
        <vt:i4>1507380</vt:i4>
      </vt:variant>
      <vt:variant>
        <vt:i4>332</vt:i4>
      </vt:variant>
      <vt:variant>
        <vt:i4>0</vt:i4>
      </vt:variant>
      <vt:variant>
        <vt:i4>5</vt:i4>
      </vt:variant>
      <vt:variant>
        <vt:lpwstr/>
      </vt:variant>
      <vt:variant>
        <vt:lpwstr>_Toc188348937</vt:lpwstr>
      </vt:variant>
      <vt:variant>
        <vt:i4>1507380</vt:i4>
      </vt:variant>
      <vt:variant>
        <vt:i4>326</vt:i4>
      </vt:variant>
      <vt:variant>
        <vt:i4>0</vt:i4>
      </vt:variant>
      <vt:variant>
        <vt:i4>5</vt:i4>
      </vt:variant>
      <vt:variant>
        <vt:lpwstr/>
      </vt:variant>
      <vt:variant>
        <vt:lpwstr>_Toc188348936</vt:lpwstr>
      </vt:variant>
      <vt:variant>
        <vt:i4>1507380</vt:i4>
      </vt:variant>
      <vt:variant>
        <vt:i4>320</vt:i4>
      </vt:variant>
      <vt:variant>
        <vt:i4>0</vt:i4>
      </vt:variant>
      <vt:variant>
        <vt:i4>5</vt:i4>
      </vt:variant>
      <vt:variant>
        <vt:lpwstr/>
      </vt:variant>
      <vt:variant>
        <vt:lpwstr>_Toc188348935</vt:lpwstr>
      </vt:variant>
      <vt:variant>
        <vt:i4>1507380</vt:i4>
      </vt:variant>
      <vt:variant>
        <vt:i4>314</vt:i4>
      </vt:variant>
      <vt:variant>
        <vt:i4>0</vt:i4>
      </vt:variant>
      <vt:variant>
        <vt:i4>5</vt:i4>
      </vt:variant>
      <vt:variant>
        <vt:lpwstr/>
      </vt:variant>
      <vt:variant>
        <vt:lpwstr>_Toc188348934</vt:lpwstr>
      </vt:variant>
      <vt:variant>
        <vt:i4>1507380</vt:i4>
      </vt:variant>
      <vt:variant>
        <vt:i4>308</vt:i4>
      </vt:variant>
      <vt:variant>
        <vt:i4>0</vt:i4>
      </vt:variant>
      <vt:variant>
        <vt:i4>5</vt:i4>
      </vt:variant>
      <vt:variant>
        <vt:lpwstr/>
      </vt:variant>
      <vt:variant>
        <vt:lpwstr>_Toc188348933</vt:lpwstr>
      </vt:variant>
      <vt:variant>
        <vt:i4>1507380</vt:i4>
      </vt:variant>
      <vt:variant>
        <vt:i4>302</vt:i4>
      </vt:variant>
      <vt:variant>
        <vt:i4>0</vt:i4>
      </vt:variant>
      <vt:variant>
        <vt:i4>5</vt:i4>
      </vt:variant>
      <vt:variant>
        <vt:lpwstr/>
      </vt:variant>
      <vt:variant>
        <vt:lpwstr>_Toc188348932</vt:lpwstr>
      </vt:variant>
      <vt:variant>
        <vt:i4>1507380</vt:i4>
      </vt:variant>
      <vt:variant>
        <vt:i4>296</vt:i4>
      </vt:variant>
      <vt:variant>
        <vt:i4>0</vt:i4>
      </vt:variant>
      <vt:variant>
        <vt:i4>5</vt:i4>
      </vt:variant>
      <vt:variant>
        <vt:lpwstr/>
      </vt:variant>
      <vt:variant>
        <vt:lpwstr>_Toc188348931</vt:lpwstr>
      </vt:variant>
      <vt:variant>
        <vt:i4>1507380</vt:i4>
      </vt:variant>
      <vt:variant>
        <vt:i4>290</vt:i4>
      </vt:variant>
      <vt:variant>
        <vt:i4>0</vt:i4>
      </vt:variant>
      <vt:variant>
        <vt:i4>5</vt:i4>
      </vt:variant>
      <vt:variant>
        <vt:lpwstr/>
      </vt:variant>
      <vt:variant>
        <vt:lpwstr>_Toc188348930</vt:lpwstr>
      </vt:variant>
      <vt:variant>
        <vt:i4>1441844</vt:i4>
      </vt:variant>
      <vt:variant>
        <vt:i4>284</vt:i4>
      </vt:variant>
      <vt:variant>
        <vt:i4>0</vt:i4>
      </vt:variant>
      <vt:variant>
        <vt:i4>5</vt:i4>
      </vt:variant>
      <vt:variant>
        <vt:lpwstr/>
      </vt:variant>
      <vt:variant>
        <vt:lpwstr>_Toc188348929</vt:lpwstr>
      </vt:variant>
      <vt:variant>
        <vt:i4>1441844</vt:i4>
      </vt:variant>
      <vt:variant>
        <vt:i4>278</vt:i4>
      </vt:variant>
      <vt:variant>
        <vt:i4>0</vt:i4>
      </vt:variant>
      <vt:variant>
        <vt:i4>5</vt:i4>
      </vt:variant>
      <vt:variant>
        <vt:lpwstr/>
      </vt:variant>
      <vt:variant>
        <vt:lpwstr>_Toc188348928</vt:lpwstr>
      </vt:variant>
      <vt:variant>
        <vt:i4>1441844</vt:i4>
      </vt:variant>
      <vt:variant>
        <vt:i4>272</vt:i4>
      </vt:variant>
      <vt:variant>
        <vt:i4>0</vt:i4>
      </vt:variant>
      <vt:variant>
        <vt:i4>5</vt:i4>
      </vt:variant>
      <vt:variant>
        <vt:lpwstr/>
      </vt:variant>
      <vt:variant>
        <vt:lpwstr>_Toc188348927</vt:lpwstr>
      </vt:variant>
      <vt:variant>
        <vt:i4>1441844</vt:i4>
      </vt:variant>
      <vt:variant>
        <vt:i4>266</vt:i4>
      </vt:variant>
      <vt:variant>
        <vt:i4>0</vt:i4>
      </vt:variant>
      <vt:variant>
        <vt:i4>5</vt:i4>
      </vt:variant>
      <vt:variant>
        <vt:lpwstr/>
      </vt:variant>
      <vt:variant>
        <vt:lpwstr>_Toc188348926</vt:lpwstr>
      </vt:variant>
      <vt:variant>
        <vt:i4>1441844</vt:i4>
      </vt:variant>
      <vt:variant>
        <vt:i4>260</vt:i4>
      </vt:variant>
      <vt:variant>
        <vt:i4>0</vt:i4>
      </vt:variant>
      <vt:variant>
        <vt:i4>5</vt:i4>
      </vt:variant>
      <vt:variant>
        <vt:lpwstr/>
      </vt:variant>
      <vt:variant>
        <vt:lpwstr>_Toc188348925</vt:lpwstr>
      </vt:variant>
      <vt:variant>
        <vt:i4>1441844</vt:i4>
      </vt:variant>
      <vt:variant>
        <vt:i4>254</vt:i4>
      </vt:variant>
      <vt:variant>
        <vt:i4>0</vt:i4>
      </vt:variant>
      <vt:variant>
        <vt:i4>5</vt:i4>
      </vt:variant>
      <vt:variant>
        <vt:lpwstr/>
      </vt:variant>
      <vt:variant>
        <vt:lpwstr>_Toc188348924</vt:lpwstr>
      </vt:variant>
      <vt:variant>
        <vt:i4>1441844</vt:i4>
      </vt:variant>
      <vt:variant>
        <vt:i4>248</vt:i4>
      </vt:variant>
      <vt:variant>
        <vt:i4>0</vt:i4>
      </vt:variant>
      <vt:variant>
        <vt:i4>5</vt:i4>
      </vt:variant>
      <vt:variant>
        <vt:lpwstr/>
      </vt:variant>
      <vt:variant>
        <vt:lpwstr>_Toc188348923</vt:lpwstr>
      </vt:variant>
      <vt:variant>
        <vt:i4>1441844</vt:i4>
      </vt:variant>
      <vt:variant>
        <vt:i4>242</vt:i4>
      </vt:variant>
      <vt:variant>
        <vt:i4>0</vt:i4>
      </vt:variant>
      <vt:variant>
        <vt:i4>5</vt:i4>
      </vt:variant>
      <vt:variant>
        <vt:lpwstr/>
      </vt:variant>
      <vt:variant>
        <vt:lpwstr>_Toc188348922</vt:lpwstr>
      </vt:variant>
      <vt:variant>
        <vt:i4>1441844</vt:i4>
      </vt:variant>
      <vt:variant>
        <vt:i4>236</vt:i4>
      </vt:variant>
      <vt:variant>
        <vt:i4>0</vt:i4>
      </vt:variant>
      <vt:variant>
        <vt:i4>5</vt:i4>
      </vt:variant>
      <vt:variant>
        <vt:lpwstr/>
      </vt:variant>
      <vt:variant>
        <vt:lpwstr>_Toc188348921</vt:lpwstr>
      </vt:variant>
      <vt:variant>
        <vt:i4>1441844</vt:i4>
      </vt:variant>
      <vt:variant>
        <vt:i4>230</vt:i4>
      </vt:variant>
      <vt:variant>
        <vt:i4>0</vt:i4>
      </vt:variant>
      <vt:variant>
        <vt:i4>5</vt:i4>
      </vt:variant>
      <vt:variant>
        <vt:lpwstr/>
      </vt:variant>
      <vt:variant>
        <vt:lpwstr>_Toc188348920</vt:lpwstr>
      </vt:variant>
      <vt:variant>
        <vt:i4>1376308</vt:i4>
      </vt:variant>
      <vt:variant>
        <vt:i4>224</vt:i4>
      </vt:variant>
      <vt:variant>
        <vt:i4>0</vt:i4>
      </vt:variant>
      <vt:variant>
        <vt:i4>5</vt:i4>
      </vt:variant>
      <vt:variant>
        <vt:lpwstr/>
      </vt:variant>
      <vt:variant>
        <vt:lpwstr>_Toc188348919</vt:lpwstr>
      </vt:variant>
      <vt:variant>
        <vt:i4>1376308</vt:i4>
      </vt:variant>
      <vt:variant>
        <vt:i4>218</vt:i4>
      </vt:variant>
      <vt:variant>
        <vt:i4>0</vt:i4>
      </vt:variant>
      <vt:variant>
        <vt:i4>5</vt:i4>
      </vt:variant>
      <vt:variant>
        <vt:lpwstr/>
      </vt:variant>
      <vt:variant>
        <vt:lpwstr>_Toc188348918</vt:lpwstr>
      </vt:variant>
      <vt:variant>
        <vt:i4>1376308</vt:i4>
      </vt:variant>
      <vt:variant>
        <vt:i4>212</vt:i4>
      </vt:variant>
      <vt:variant>
        <vt:i4>0</vt:i4>
      </vt:variant>
      <vt:variant>
        <vt:i4>5</vt:i4>
      </vt:variant>
      <vt:variant>
        <vt:lpwstr/>
      </vt:variant>
      <vt:variant>
        <vt:lpwstr>_Toc188348917</vt:lpwstr>
      </vt:variant>
      <vt:variant>
        <vt:i4>1376308</vt:i4>
      </vt:variant>
      <vt:variant>
        <vt:i4>206</vt:i4>
      </vt:variant>
      <vt:variant>
        <vt:i4>0</vt:i4>
      </vt:variant>
      <vt:variant>
        <vt:i4>5</vt:i4>
      </vt:variant>
      <vt:variant>
        <vt:lpwstr/>
      </vt:variant>
      <vt:variant>
        <vt:lpwstr>_Toc188348916</vt:lpwstr>
      </vt:variant>
      <vt:variant>
        <vt:i4>1376308</vt:i4>
      </vt:variant>
      <vt:variant>
        <vt:i4>200</vt:i4>
      </vt:variant>
      <vt:variant>
        <vt:i4>0</vt:i4>
      </vt:variant>
      <vt:variant>
        <vt:i4>5</vt:i4>
      </vt:variant>
      <vt:variant>
        <vt:lpwstr/>
      </vt:variant>
      <vt:variant>
        <vt:lpwstr>_Toc188348915</vt:lpwstr>
      </vt:variant>
      <vt:variant>
        <vt:i4>1376308</vt:i4>
      </vt:variant>
      <vt:variant>
        <vt:i4>194</vt:i4>
      </vt:variant>
      <vt:variant>
        <vt:i4>0</vt:i4>
      </vt:variant>
      <vt:variant>
        <vt:i4>5</vt:i4>
      </vt:variant>
      <vt:variant>
        <vt:lpwstr/>
      </vt:variant>
      <vt:variant>
        <vt:lpwstr>_Toc188348914</vt:lpwstr>
      </vt:variant>
      <vt:variant>
        <vt:i4>1376308</vt:i4>
      </vt:variant>
      <vt:variant>
        <vt:i4>188</vt:i4>
      </vt:variant>
      <vt:variant>
        <vt:i4>0</vt:i4>
      </vt:variant>
      <vt:variant>
        <vt:i4>5</vt:i4>
      </vt:variant>
      <vt:variant>
        <vt:lpwstr/>
      </vt:variant>
      <vt:variant>
        <vt:lpwstr>_Toc188348913</vt:lpwstr>
      </vt:variant>
      <vt:variant>
        <vt:i4>1376308</vt:i4>
      </vt:variant>
      <vt:variant>
        <vt:i4>182</vt:i4>
      </vt:variant>
      <vt:variant>
        <vt:i4>0</vt:i4>
      </vt:variant>
      <vt:variant>
        <vt:i4>5</vt:i4>
      </vt:variant>
      <vt:variant>
        <vt:lpwstr/>
      </vt:variant>
      <vt:variant>
        <vt:lpwstr>_Toc188348912</vt:lpwstr>
      </vt:variant>
      <vt:variant>
        <vt:i4>1376308</vt:i4>
      </vt:variant>
      <vt:variant>
        <vt:i4>176</vt:i4>
      </vt:variant>
      <vt:variant>
        <vt:i4>0</vt:i4>
      </vt:variant>
      <vt:variant>
        <vt:i4>5</vt:i4>
      </vt:variant>
      <vt:variant>
        <vt:lpwstr/>
      </vt:variant>
      <vt:variant>
        <vt:lpwstr>_Toc188348911</vt:lpwstr>
      </vt:variant>
      <vt:variant>
        <vt:i4>1376308</vt:i4>
      </vt:variant>
      <vt:variant>
        <vt:i4>170</vt:i4>
      </vt:variant>
      <vt:variant>
        <vt:i4>0</vt:i4>
      </vt:variant>
      <vt:variant>
        <vt:i4>5</vt:i4>
      </vt:variant>
      <vt:variant>
        <vt:lpwstr/>
      </vt:variant>
      <vt:variant>
        <vt:lpwstr>_Toc188348910</vt:lpwstr>
      </vt:variant>
      <vt:variant>
        <vt:i4>1310772</vt:i4>
      </vt:variant>
      <vt:variant>
        <vt:i4>164</vt:i4>
      </vt:variant>
      <vt:variant>
        <vt:i4>0</vt:i4>
      </vt:variant>
      <vt:variant>
        <vt:i4>5</vt:i4>
      </vt:variant>
      <vt:variant>
        <vt:lpwstr/>
      </vt:variant>
      <vt:variant>
        <vt:lpwstr>_Toc188348909</vt:lpwstr>
      </vt:variant>
      <vt:variant>
        <vt:i4>1310772</vt:i4>
      </vt:variant>
      <vt:variant>
        <vt:i4>158</vt:i4>
      </vt:variant>
      <vt:variant>
        <vt:i4>0</vt:i4>
      </vt:variant>
      <vt:variant>
        <vt:i4>5</vt:i4>
      </vt:variant>
      <vt:variant>
        <vt:lpwstr/>
      </vt:variant>
      <vt:variant>
        <vt:lpwstr>_Toc188348908</vt:lpwstr>
      </vt:variant>
      <vt:variant>
        <vt:i4>1310772</vt:i4>
      </vt:variant>
      <vt:variant>
        <vt:i4>152</vt:i4>
      </vt:variant>
      <vt:variant>
        <vt:i4>0</vt:i4>
      </vt:variant>
      <vt:variant>
        <vt:i4>5</vt:i4>
      </vt:variant>
      <vt:variant>
        <vt:lpwstr/>
      </vt:variant>
      <vt:variant>
        <vt:lpwstr>_Toc188348907</vt:lpwstr>
      </vt:variant>
      <vt:variant>
        <vt:i4>1310772</vt:i4>
      </vt:variant>
      <vt:variant>
        <vt:i4>146</vt:i4>
      </vt:variant>
      <vt:variant>
        <vt:i4>0</vt:i4>
      </vt:variant>
      <vt:variant>
        <vt:i4>5</vt:i4>
      </vt:variant>
      <vt:variant>
        <vt:lpwstr/>
      </vt:variant>
      <vt:variant>
        <vt:lpwstr>_Toc188348906</vt:lpwstr>
      </vt:variant>
      <vt:variant>
        <vt:i4>1310772</vt:i4>
      </vt:variant>
      <vt:variant>
        <vt:i4>140</vt:i4>
      </vt:variant>
      <vt:variant>
        <vt:i4>0</vt:i4>
      </vt:variant>
      <vt:variant>
        <vt:i4>5</vt:i4>
      </vt:variant>
      <vt:variant>
        <vt:lpwstr/>
      </vt:variant>
      <vt:variant>
        <vt:lpwstr>_Toc188348905</vt:lpwstr>
      </vt:variant>
      <vt:variant>
        <vt:i4>1310772</vt:i4>
      </vt:variant>
      <vt:variant>
        <vt:i4>134</vt:i4>
      </vt:variant>
      <vt:variant>
        <vt:i4>0</vt:i4>
      </vt:variant>
      <vt:variant>
        <vt:i4>5</vt:i4>
      </vt:variant>
      <vt:variant>
        <vt:lpwstr/>
      </vt:variant>
      <vt:variant>
        <vt:lpwstr>_Toc188348904</vt:lpwstr>
      </vt:variant>
      <vt:variant>
        <vt:i4>1310772</vt:i4>
      </vt:variant>
      <vt:variant>
        <vt:i4>128</vt:i4>
      </vt:variant>
      <vt:variant>
        <vt:i4>0</vt:i4>
      </vt:variant>
      <vt:variant>
        <vt:i4>5</vt:i4>
      </vt:variant>
      <vt:variant>
        <vt:lpwstr/>
      </vt:variant>
      <vt:variant>
        <vt:lpwstr>_Toc188348903</vt:lpwstr>
      </vt:variant>
      <vt:variant>
        <vt:i4>1310772</vt:i4>
      </vt:variant>
      <vt:variant>
        <vt:i4>122</vt:i4>
      </vt:variant>
      <vt:variant>
        <vt:i4>0</vt:i4>
      </vt:variant>
      <vt:variant>
        <vt:i4>5</vt:i4>
      </vt:variant>
      <vt:variant>
        <vt:lpwstr/>
      </vt:variant>
      <vt:variant>
        <vt:lpwstr>_Toc188348902</vt:lpwstr>
      </vt:variant>
      <vt:variant>
        <vt:i4>1310772</vt:i4>
      </vt:variant>
      <vt:variant>
        <vt:i4>116</vt:i4>
      </vt:variant>
      <vt:variant>
        <vt:i4>0</vt:i4>
      </vt:variant>
      <vt:variant>
        <vt:i4>5</vt:i4>
      </vt:variant>
      <vt:variant>
        <vt:lpwstr/>
      </vt:variant>
      <vt:variant>
        <vt:lpwstr>_Toc188348901</vt:lpwstr>
      </vt:variant>
      <vt:variant>
        <vt:i4>1310772</vt:i4>
      </vt:variant>
      <vt:variant>
        <vt:i4>110</vt:i4>
      </vt:variant>
      <vt:variant>
        <vt:i4>0</vt:i4>
      </vt:variant>
      <vt:variant>
        <vt:i4>5</vt:i4>
      </vt:variant>
      <vt:variant>
        <vt:lpwstr/>
      </vt:variant>
      <vt:variant>
        <vt:lpwstr>_Toc188348900</vt:lpwstr>
      </vt:variant>
      <vt:variant>
        <vt:i4>1900597</vt:i4>
      </vt:variant>
      <vt:variant>
        <vt:i4>104</vt:i4>
      </vt:variant>
      <vt:variant>
        <vt:i4>0</vt:i4>
      </vt:variant>
      <vt:variant>
        <vt:i4>5</vt:i4>
      </vt:variant>
      <vt:variant>
        <vt:lpwstr/>
      </vt:variant>
      <vt:variant>
        <vt:lpwstr>_Toc188348899</vt:lpwstr>
      </vt:variant>
      <vt:variant>
        <vt:i4>1900597</vt:i4>
      </vt:variant>
      <vt:variant>
        <vt:i4>98</vt:i4>
      </vt:variant>
      <vt:variant>
        <vt:i4>0</vt:i4>
      </vt:variant>
      <vt:variant>
        <vt:i4>5</vt:i4>
      </vt:variant>
      <vt:variant>
        <vt:lpwstr/>
      </vt:variant>
      <vt:variant>
        <vt:lpwstr>_Toc188348898</vt:lpwstr>
      </vt:variant>
      <vt:variant>
        <vt:i4>1900597</vt:i4>
      </vt:variant>
      <vt:variant>
        <vt:i4>92</vt:i4>
      </vt:variant>
      <vt:variant>
        <vt:i4>0</vt:i4>
      </vt:variant>
      <vt:variant>
        <vt:i4>5</vt:i4>
      </vt:variant>
      <vt:variant>
        <vt:lpwstr/>
      </vt:variant>
      <vt:variant>
        <vt:lpwstr>_Toc188348897</vt:lpwstr>
      </vt:variant>
      <vt:variant>
        <vt:i4>1900597</vt:i4>
      </vt:variant>
      <vt:variant>
        <vt:i4>86</vt:i4>
      </vt:variant>
      <vt:variant>
        <vt:i4>0</vt:i4>
      </vt:variant>
      <vt:variant>
        <vt:i4>5</vt:i4>
      </vt:variant>
      <vt:variant>
        <vt:lpwstr/>
      </vt:variant>
      <vt:variant>
        <vt:lpwstr>_Toc188348896</vt:lpwstr>
      </vt:variant>
      <vt:variant>
        <vt:i4>1900597</vt:i4>
      </vt:variant>
      <vt:variant>
        <vt:i4>80</vt:i4>
      </vt:variant>
      <vt:variant>
        <vt:i4>0</vt:i4>
      </vt:variant>
      <vt:variant>
        <vt:i4>5</vt:i4>
      </vt:variant>
      <vt:variant>
        <vt:lpwstr/>
      </vt:variant>
      <vt:variant>
        <vt:lpwstr>_Toc188348895</vt:lpwstr>
      </vt:variant>
      <vt:variant>
        <vt:i4>1900597</vt:i4>
      </vt:variant>
      <vt:variant>
        <vt:i4>74</vt:i4>
      </vt:variant>
      <vt:variant>
        <vt:i4>0</vt:i4>
      </vt:variant>
      <vt:variant>
        <vt:i4>5</vt:i4>
      </vt:variant>
      <vt:variant>
        <vt:lpwstr/>
      </vt:variant>
      <vt:variant>
        <vt:lpwstr>_Toc188348894</vt:lpwstr>
      </vt:variant>
      <vt:variant>
        <vt:i4>1900597</vt:i4>
      </vt:variant>
      <vt:variant>
        <vt:i4>68</vt:i4>
      </vt:variant>
      <vt:variant>
        <vt:i4>0</vt:i4>
      </vt:variant>
      <vt:variant>
        <vt:i4>5</vt:i4>
      </vt:variant>
      <vt:variant>
        <vt:lpwstr/>
      </vt:variant>
      <vt:variant>
        <vt:lpwstr>_Toc188348893</vt:lpwstr>
      </vt:variant>
      <vt:variant>
        <vt:i4>1900597</vt:i4>
      </vt:variant>
      <vt:variant>
        <vt:i4>62</vt:i4>
      </vt:variant>
      <vt:variant>
        <vt:i4>0</vt:i4>
      </vt:variant>
      <vt:variant>
        <vt:i4>5</vt:i4>
      </vt:variant>
      <vt:variant>
        <vt:lpwstr/>
      </vt:variant>
      <vt:variant>
        <vt:lpwstr>_Toc188348892</vt:lpwstr>
      </vt:variant>
      <vt:variant>
        <vt:i4>1900597</vt:i4>
      </vt:variant>
      <vt:variant>
        <vt:i4>56</vt:i4>
      </vt:variant>
      <vt:variant>
        <vt:i4>0</vt:i4>
      </vt:variant>
      <vt:variant>
        <vt:i4>5</vt:i4>
      </vt:variant>
      <vt:variant>
        <vt:lpwstr/>
      </vt:variant>
      <vt:variant>
        <vt:lpwstr>_Toc188348891</vt:lpwstr>
      </vt:variant>
      <vt:variant>
        <vt:i4>1900597</vt:i4>
      </vt:variant>
      <vt:variant>
        <vt:i4>50</vt:i4>
      </vt:variant>
      <vt:variant>
        <vt:i4>0</vt:i4>
      </vt:variant>
      <vt:variant>
        <vt:i4>5</vt:i4>
      </vt:variant>
      <vt:variant>
        <vt:lpwstr/>
      </vt:variant>
      <vt:variant>
        <vt:lpwstr>_Toc188348890</vt:lpwstr>
      </vt:variant>
      <vt:variant>
        <vt:i4>1835061</vt:i4>
      </vt:variant>
      <vt:variant>
        <vt:i4>44</vt:i4>
      </vt:variant>
      <vt:variant>
        <vt:i4>0</vt:i4>
      </vt:variant>
      <vt:variant>
        <vt:i4>5</vt:i4>
      </vt:variant>
      <vt:variant>
        <vt:lpwstr/>
      </vt:variant>
      <vt:variant>
        <vt:lpwstr>_Toc188348889</vt:lpwstr>
      </vt:variant>
      <vt:variant>
        <vt:i4>1835061</vt:i4>
      </vt:variant>
      <vt:variant>
        <vt:i4>38</vt:i4>
      </vt:variant>
      <vt:variant>
        <vt:i4>0</vt:i4>
      </vt:variant>
      <vt:variant>
        <vt:i4>5</vt:i4>
      </vt:variant>
      <vt:variant>
        <vt:lpwstr/>
      </vt:variant>
      <vt:variant>
        <vt:lpwstr>_Toc188348888</vt:lpwstr>
      </vt:variant>
      <vt:variant>
        <vt:i4>1835061</vt:i4>
      </vt:variant>
      <vt:variant>
        <vt:i4>32</vt:i4>
      </vt:variant>
      <vt:variant>
        <vt:i4>0</vt:i4>
      </vt:variant>
      <vt:variant>
        <vt:i4>5</vt:i4>
      </vt:variant>
      <vt:variant>
        <vt:lpwstr/>
      </vt:variant>
      <vt:variant>
        <vt:lpwstr>_Toc188348887</vt:lpwstr>
      </vt:variant>
      <vt:variant>
        <vt:i4>1835061</vt:i4>
      </vt:variant>
      <vt:variant>
        <vt:i4>26</vt:i4>
      </vt:variant>
      <vt:variant>
        <vt:i4>0</vt:i4>
      </vt:variant>
      <vt:variant>
        <vt:i4>5</vt:i4>
      </vt:variant>
      <vt:variant>
        <vt:lpwstr/>
      </vt:variant>
      <vt:variant>
        <vt:lpwstr>_Toc188348886</vt:lpwstr>
      </vt:variant>
      <vt:variant>
        <vt:i4>1835061</vt:i4>
      </vt:variant>
      <vt:variant>
        <vt:i4>20</vt:i4>
      </vt:variant>
      <vt:variant>
        <vt:i4>0</vt:i4>
      </vt:variant>
      <vt:variant>
        <vt:i4>5</vt:i4>
      </vt:variant>
      <vt:variant>
        <vt:lpwstr/>
      </vt:variant>
      <vt:variant>
        <vt:lpwstr>_Toc188348885</vt:lpwstr>
      </vt:variant>
      <vt:variant>
        <vt:i4>1835061</vt:i4>
      </vt:variant>
      <vt:variant>
        <vt:i4>14</vt:i4>
      </vt:variant>
      <vt:variant>
        <vt:i4>0</vt:i4>
      </vt:variant>
      <vt:variant>
        <vt:i4>5</vt:i4>
      </vt:variant>
      <vt:variant>
        <vt:lpwstr/>
      </vt:variant>
      <vt:variant>
        <vt:lpwstr>_Toc188348884</vt:lpwstr>
      </vt:variant>
      <vt:variant>
        <vt:i4>1835061</vt:i4>
      </vt:variant>
      <vt:variant>
        <vt:i4>8</vt:i4>
      </vt:variant>
      <vt:variant>
        <vt:i4>0</vt:i4>
      </vt:variant>
      <vt:variant>
        <vt:i4>5</vt:i4>
      </vt:variant>
      <vt:variant>
        <vt:lpwstr/>
      </vt:variant>
      <vt:variant>
        <vt:lpwstr>_Toc188348883</vt:lpwstr>
      </vt:variant>
      <vt:variant>
        <vt:i4>1835061</vt:i4>
      </vt:variant>
      <vt:variant>
        <vt:i4>2</vt:i4>
      </vt:variant>
      <vt:variant>
        <vt:i4>0</vt:i4>
      </vt:variant>
      <vt:variant>
        <vt:i4>5</vt:i4>
      </vt:variant>
      <vt:variant>
        <vt:lpwstr/>
      </vt:variant>
      <vt:variant>
        <vt:lpwstr>_Toc188348882</vt:lpwstr>
      </vt:variant>
      <vt:variant>
        <vt:i4>262172</vt:i4>
      </vt:variant>
      <vt:variant>
        <vt:i4>15</vt:i4>
      </vt:variant>
      <vt:variant>
        <vt:i4>0</vt:i4>
      </vt:variant>
      <vt:variant>
        <vt:i4>5</vt:i4>
      </vt:variant>
      <vt:variant>
        <vt:lpwstr>https://www.jnsa.org/ikusei/01/02-04.html</vt:lpwstr>
      </vt:variant>
      <vt:variant>
        <vt:lpwstr/>
      </vt:variant>
      <vt:variant>
        <vt:i4>5505054</vt:i4>
      </vt:variant>
      <vt:variant>
        <vt:i4>12</vt:i4>
      </vt:variant>
      <vt:variant>
        <vt:i4>0</vt:i4>
      </vt:variant>
      <vt:variant>
        <vt:i4>5</vt:i4>
      </vt:variant>
      <vt:variant>
        <vt:lpwstr>https://isms.jp/isms/</vt:lpwstr>
      </vt:variant>
      <vt:variant>
        <vt:lpwstr/>
      </vt:variant>
      <vt:variant>
        <vt:i4>5439555</vt:i4>
      </vt:variant>
      <vt:variant>
        <vt:i4>9</vt:i4>
      </vt:variant>
      <vt:variant>
        <vt:i4>0</vt:i4>
      </vt:variant>
      <vt:variant>
        <vt:i4>5</vt:i4>
      </vt:variant>
      <vt:variant>
        <vt:lpwstr>https://www.cybersecurity.metro.tokyo.lg.jp/security/guidebook/201/index.html</vt:lpwstr>
      </vt:variant>
      <vt:variant>
        <vt:lpwstr/>
      </vt:variant>
      <vt:variant>
        <vt:i4>3342441</vt:i4>
      </vt:variant>
      <vt:variant>
        <vt:i4>6</vt:i4>
      </vt:variant>
      <vt:variant>
        <vt:i4>0</vt:i4>
      </vt:variant>
      <vt:variant>
        <vt:i4>5</vt:i4>
      </vt:variant>
      <vt:variant>
        <vt:lpwstr>https://www.ipa.go.jp/digital/dx/mfg-dx/ug65p90000001kqv-att/000087633.pdf</vt:lpwstr>
      </vt:variant>
      <vt:variant>
        <vt:lpwstr/>
      </vt:variant>
      <vt:variant>
        <vt:i4>6488114</vt:i4>
      </vt:variant>
      <vt:variant>
        <vt:i4>3</vt:i4>
      </vt:variant>
      <vt:variant>
        <vt:i4>0</vt:i4>
      </vt:variant>
      <vt:variant>
        <vt:i4>5</vt:i4>
      </vt:variant>
      <vt:variant>
        <vt:lpwstr>https://www.ipa.go.jp/security/security-action</vt:lpwstr>
      </vt:variant>
      <vt:variant>
        <vt:lpwstr/>
      </vt:variant>
      <vt:variant>
        <vt:i4>2359387</vt:i4>
      </vt:variant>
      <vt:variant>
        <vt:i4>0</vt:i4>
      </vt:variant>
      <vt:variant>
        <vt:i4>0</vt:i4>
      </vt:variant>
      <vt:variant>
        <vt:i4>5</vt:i4>
      </vt:variant>
      <vt:variant>
        <vt:lpwstr>https://www8.cao.go.jp/cstp/society5_0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中小企業向けサイバーセキュリティ実践ハンドブック：中小企業も安心！セキュリティ対策でDXを加速</dc:title>
  <dc:subject/>
  <dc:creator>東京都産業労働局商工部経営支援課</dc:creator>
  <cp:keywords>経営情報セキュリティ（コンピュータ）;情報セキュリティマネジメントシステム;経営情報;東京都;中小企業;サイバーセキュリティ</cp:keywords>
  <dc:description>中小企業向けサイバーセキュリティ対策の極意シリーズ</dc:description>
  <cp:lastModifiedBy>HIROAKI YOSHINAKA</cp:lastModifiedBy>
  <cp:revision>7</cp:revision>
  <dcterms:created xsi:type="dcterms:W3CDTF">2025-03-05T08:07:00Z</dcterms:created>
  <dcterms:modified xsi:type="dcterms:W3CDTF">2025-03-14T05:20:00Z</dcterms:modified>
  <cp:category>中小企業向けサイバーセキュリティ対策の極意シリーズ</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0x0101009408D59CE07F7048AFBBD63B6B537771</vt:lpwstr>
  </property>
  <property fmtid="{D5CDD505-2E9C-101B-9397-08002B2CF9AE}" pid="3" name="MediaServiceImageTags">
    <vt:lpwstr/>
  </property>
</Properties>
</file>